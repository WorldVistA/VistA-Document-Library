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5A98597" w14:textId="17948060" w:rsidR="00BE52CE" w:rsidRPr="006A4B97" w:rsidRDefault="00BE52CE" w:rsidP="00EF3896">
      <w:pPr>
        <w:pStyle w:val="BodyTextBullet1"/>
      </w:pPr>
    </w:p>
    <w:p w14:paraId="5376A82D" w14:textId="2379493A" w:rsidR="00BE52CE" w:rsidRPr="005B17D3" w:rsidRDefault="00BE52CE" w:rsidP="00EF3896">
      <w:pPr>
        <w:pStyle w:val="Title"/>
      </w:pPr>
      <w:bookmarkStart w:id="0" w:name="_Hlk478481151"/>
      <w:bookmarkStart w:id="1" w:name="_Toc478746427"/>
      <w:bookmarkStart w:id="2" w:name="_Toc482888357"/>
      <w:bookmarkStart w:id="3" w:name="_Toc483386954"/>
      <w:bookmarkStart w:id="4" w:name="_Toc483388651"/>
      <w:bookmarkStart w:id="5" w:name="_Toc483402807"/>
      <w:bookmarkStart w:id="6" w:name="_Toc483403249"/>
      <w:bookmarkStart w:id="7" w:name="_Toc483403765"/>
      <w:bookmarkStart w:id="8" w:name="_Hlk534792792"/>
      <w:bookmarkStart w:id="9" w:name="_GoBack"/>
      <w:bookmarkEnd w:id="0"/>
      <w:bookmarkEnd w:id="9"/>
      <w:r w:rsidRPr="005B17D3">
        <w:t xml:space="preserve">Enrollment System (ES) </w:t>
      </w:r>
      <w:bookmarkEnd w:id="1"/>
      <w:bookmarkEnd w:id="2"/>
      <w:bookmarkEnd w:id="3"/>
      <w:bookmarkEnd w:id="4"/>
      <w:bookmarkEnd w:id="5"/>
      <w:bookmarkEnd w:id="6"/>
      <w:bookmarkEnd w:id="7"/>
      <w:r w:rsidR="00520007" w:rsidRPr="005B17D3">
        <w:t>5.</w:t>
      </w:r>
      <w:r w:rsidR="00943D80" w:rsidRPr="005B17D3">
        <w:t>10</w:t>
      </w:r>
    </w:p>
    <w:p w14:paraId="0A1EBAA4" w14:textId="792B3555" w:rsidR="00BE52CE" w:rsidRPr="005B17D3" w:rsidRDefault="00BE52CE" w:rsidP="00EF3896">
      <w:pPr>
        <w:pStyle w:val="Title"/>
      </w:pPr>
      <w:r w:rsidRPr="005B17D3">
        <w:t>User Guide</w:t>
      </w:r>
    </w:p>
    <w:bookmarkEnd w:id="8"/>
    <w:p w14:paraId="57EAD575" w14:textId="77777777" w:rsidR="00BE52CE" w:rsidRPr="005B17D3" w:rsidRDefault="00BE52CE" w:rsidP="00EF3896">
      <w:pPr>
        <w:pStyle w:val="Title2"/>
        <w:jc w:val="left"/>
        <w:rPr>
          <w:b w:val="0"/>
        </w:rPr>
      </w:pPr>
    </w:p>
    <w:p w14:paraId="670BC5F7" w14:textId="77777777" w:rsidR="00BE52CE" w:rsidRPr="005B17D3" w:rsidRDefault="00BE52CE" w:rsidP="00EF3896">
      <w:pPr>
        <w:pStyle w:val="CoverTitleInstructions"/>
        <w:rPr>
          <w:i w:val="0"/>
        </w:rPr>
      </w:pPr>
      <w:r w:rsidRPr="005B17D3">
        <w:rPr>
          <w:i w:val="0"/>
          <w:noProof/>
        </w:rPr>
        <w:drawing>
          <wp:inline distT="0" distB="0" distL="0" distR="0" wp14:anchorId="15608966" wp14:editId="3383C487">
            <wp:extent cx="2171700" cy="2171700"/>
            <wp:effectExtent l="0" t="0" r="0" b="0"/>
            <wp:docPr id="1" name="Picture 1" descr="Department of Veterans Affairs official seal" title="Department of Veterans Affairs official se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partment of Veterans Affairs official seal"/>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171700" cy="2171700"/>
                    </a:xfrm>
                    <a:prstGeom prst="rect">
                      <a:avLst/>
                    </a:prstGeom>
                    <a:noFill/>
                    <a:ln>
                      <a:noFill/>
                    </a:ln>
                  </pic:spPr>
                </pic:pic>
              </a:graphicData>
            </a:graphic>
          </wp:inline>
        </w:drawing>
      </w:r>
      <w:r w:rsidRPr="005B17D3">
        <w:rPr>
          <w:i w:val="0"/>
        </w:rPr>
        <w:br w:type="textWrapping" w:clear="all"/>
      </w:r>
    </w:p>
    <w:p w14:paraId="49B6741D" w14:textId="77777777" w:rsidR="00BE52CE" w:rsidRPr="005B17D3" w:rsidRDefault="00BE52CE" w:rsidP="00EF3896">
      <w:pPr>
        <w:pStyle w:val="Title2"/>
        <w:rPr>
          <w:b w:val="0"/>
        </w:rPr>
      </w:pPr>
    </w:p>
    <w:p w14:paraId="77915F23" w14:textId="77777777" w:rsidR="00BE52CE" w:rsidRPr="005B17D3" w:rsidRDefault="00BE52CE" w:rsidP="00EF3896">
      <w:pPr>
        <w:pStyle w:val="Title-Version"/>
        <w:spacing w:after="0"/>
        <w:rPr>
          <w:sz w:val="32"/>
          <w:szCs w:val="32"/>
        </w:rPr>
      </w:pPr>
      <w:r w:rsidRPr="005B17D3">
        <w:rPr>
          <w:sz w:val="32"/>
          <w:szCs w:val="32"/>
        </w:rPr>
        <w:t>Department of Veterans Affairs</w:t>
      </w:r>
    </w:p>
    <w:p w14:paraId="1EFBC36B" w14:textId="77777777" w:rsidR="00BE52CE" w:rsidRPr="005B17D3" w:rsidRDefault="00BE52CE" w:rsidP="00EF3896">
      <w:pPr>
        <w:pStyle w:val="Title-Version"/>
        <w:spacing w:after="0"/>
        <w:rPr>
          <w:sz w:val="32"/>
        </w:rPr>
      </w:pPr>
      <w:r w:rsidRPr="005B17D3">
        <w:rPr>
          <w:sz w:val="32"/>
          <w:szCs w:val="32"/>
        </w:rPr>
        <w:t>Office of Information and Technology (OIT)</w:t>
      </w:r>
    </w:p>
    <w:p w14:paraId="3B84A388" w14:textId="77777777" w:rsidR="00BE52CE" w:rsidRPr="005B17D3" w:rsidRDefault="00BE52CE" w:rsidP="00EF3896">
      <w:pPr>
        <w:pStyle w:val="Title-Version"/>
        <w:spacing w:after="360"/>
        <w:rPr>
          <w:sz w:val="32"/>
          <w:szCs w:val="32"/>
        </w:rPr>
      </w:pPr>
      <w:r w:rsidRPr="005B17D3">
        <w:rPr>
          <w:sz w:val="32"/>
          <w:szCs w:val="32"/>
        </w:rPr>
        <w:t>Product Development</w:t>
      </w:r>
    </w:p>
    <w:p w14:paraId="6A827311" w14:textId="77777777" w:rsidR="00BE52CE" w:rsidRPr="005B17D3" w:rsidRDefault="00BE52CE" w:rsidP="00EF3896">
      <w:pPr>
        <w:pStyle w:val="Title2"/>
        <w:jc w:val="left"/>
      </w:pPr>
    </w:p>
    <w:p w14:paraId="29854B23" w14:textId="57DCF31A" w:rsidR="00BE52CE" w:rsidRPr="005B17D3" w:rsidRDefault="00F0263B" w:rsidP="00EF3896">
      <w:pPr>
        <w:pStyle w:val="Title2"/>
      </w:pPr>
      <w:r w:rsidRPr="005B17D3">
        <w:t xml:space="preserve">Software Release Date: </w:t>
      </w:r>
      <w:r w:rsidR="00943D80" w:rsidRPr="005B17D3">
        <w:t>February</w:t>
      </w:r>
      <w:r w:rsidR="00520007" w:rsidRPr="005B17D3">
        <w:t xml:space="preserve"> 20</w:t>
      </w:r>
      <w:r w:rsidR="00943D80" w:rsidRPr="005B17D3">
        <w:t>20</w:t>
      </w:r>
    </w:p>
    <w:p w14:paraId="79A05022" w14:textId="55B0CCF5" w:rsidR="00BE52CE" w:rsidRPr="005B17D3" w:rsidRDefault="00BE52CE" w:rsidP="00EF3896">
      <w:pPr>
        <w:pStyle w:val="Title2"/>
      </w:pPr>
      <w:r w:rsidRPr="005B17D3">
        <w:t>Documentation Version 2</w:t>
      </w:r>
      <w:r w:rsidR="00943D80" w:rsidRPr="005B17D3">
        <w:t>9</w:t>
      </w:r>
      <w:r w:rsidRPr="005B17D3">
        <w:t>.</w:t>
      </w:r>
      <w:r w:rsidR="00AC054E" w:rsidRPr="005B17D3">
        <w:t>0</w:t>
      </w:r>
    </w:p>
    <w:p w14:paraId="162F2110" w14:textId="2FFD4245" w:rsidR="00BE52CE" w:rsidRPr="005B17D3" w:rsidRDefault="00F0263B" w:rsidP="00EF3896">
      <w:pPr>
        <w:pStyle w:val="Title2"/>
      </w:pPr>
      <w:r w:rsidRPr="005B17D3">
        <w:t xml:space="preserve">Documentation Date: </w:t>
      </w:r>
      <w:r w:rsidR="00943D80" w:rsidRPr="005B17D3">
        <w:t>February</w:t>
      </w:r>
      <w:r w:rsidR="00520007" w:rsidRPr="005B17D3">
        <w:t xml:space="preserve"> 20</w:t>
      </w:r>
      <w:r w:rsidR="00943D80" w:rsidRPr="005B17D3">
        <w:t>20</w:t>
      </w:r>
    </w:p>
    <w:p w14:paraId="29142E44" w14:textId="77777777" w:rsidR="00BE52CE" w:rsidRPr="005B17D3" w:rsidRDefault="00BE52CE" w:rsidP="00EF3896">
      <w:pPr>
        <w:pStyle w:val="Title"/>
      </w:pPr>
    </w:p>
    <w:p w14:paraId="063FBD2D" w14:textId="77777777" w:rsidR="00BE52CE" w:rsidRPr="005B17D3" w:rsidRDefault="00BE52CE" w:rsidP="00EF3896">
      <w:pPr>
        <w:pStyle w:val="Title"/>
        <w:sectPr w:rsidR="00BE52CE" w:rsidRPr="005B17D3" w:rsidSect="003875C7">
          <w:footerReference w:type="default" r:id="rId12"/>
          <w:pgSz w:w="12240" w:h="15840" w:code="1"/>
          <w:pgMar w:top="1440" w:right="1440" w:bottom="1440" w:left="1440" w:header="720" w:footer="720" w:gutter="0"/>
          <w:pgNumType w:start="1"/>
          <w:cols w:space="720"/>
          <w:titlePg/>
          <w:docGrid w:linePitch="360"/>
        </w:sectPr>
      </w:pPr>
    </w:p>
    <w:p w14:paraId="56490BFD" w14:textId="77777777" w:rsidR="007F2080" w:rsidRPr="005B17D3" w:rsidRDefault="00BE52CE" w:rsidP="00EF3896">
      <w:pPr>
        <w:pStyle w:val="Title"/>
      </w:pPr>
      <w:r w:rsidRPr="005B17D3">
        <w:lastRenderedPageBreak/>
        <w:t>Revision History</w:t>
      </w:r>
    </w:p>
    <w:p w14:paraId="4B5DBBEE" w14:textId="77777777" w:rsidR="00BE52CE" w:rsidRPr="005B17D3" w:rsidRDefault="00BE52CE" w:rsidP="00EF3896"/>
    <w:tbl>
      <w:tblPr>
        <w:tblStyle w:val="TableGrid"/>
        <w:tblW w:w="5000" w:type="pct"/>
        <w:tblInd w:w="115" w:type="dxa"/>
        <w:tblLayout w:type="fixed"/>
        <w:tblLook w:val="04A0" w:firstRow="1" w:lastRow="0" w:firstColumn="1" w:lastColumn="0" w:noHBand="0" w:noVBand="1"/>
        <w:tblDescription w:val="Revision History Table"/>
      </w:tblPr>
      <w:tblGrid>
        <w:gridCol w:w="1140"/>
        <w:gridCol w:w="1177"/>
        <w:gridCol w:w="5120"/>
        <w:gridCol w:w="1913"/>
      </w:tblGrid>
      <w:tr w:rsidR="00BE52CE" w:rsidRPr="005B17D3" w14:paraId="60547844" w14:textId="77777777" w:rsidTr="008F6B72">
        <w:trPr>
          <w:tblHeader/>
        </w:trPr>
        <w:tc>
          <w:tcPr>
            <w:tcW w:w="1140" w:type="dxa"/>
            <w:shd w:val="clear" w:color="auto" w:fill="D9D9D9" w:themeFill="background1" w:themeFillShade="D9"/>
            <w:vAlign w:val="center"/>
          </w:tcPr>
          <w:p w14:paraId="65FF7D30" w14:textId="77777777" w:rsidR="00BE52CE" w:rsidRPr="005B17D3" w:rsidRDefault="00BE52CE" w:rsidP="00EF3896">
            <w:pPr>
              <w:pStyle w:val="TableHeading"/>
              <w:jc w:val="center"/>
            </w:pPr>
            <w:bookmarkStart w:id="10" w:name="ColumnTitle_01"/>
            <w:bookmarkStart w:id="11" w:name="ColumnTitle_02"/>
            <w:bookmarkStart w:id="12" w:name="_Toc478723918"/>
            <w:bookmarkStart w:id="13" w:name="_Toc478724133"/>
            <w:bookmarkStart w:id="14" w:name="_Toc478724348"/>
            <w:bookmarkStart w:id="15" w:name="_Toc478745895"/>
            <w:bookmarkStart w:id="16" w:name="_Toc478746429"/>
            <w:bookmarkStart w:id="17" w:name="_Toc482888359"/>
            <w:bookmarkStart w:id="18" w:name="_Toc483386955"/>
            <w:bookmarkStart w:id="19" w:name="_Toc483388652"/>
            <w:bookmarkStart w:id="20" w:name="_Toc483402808"/>
            <w:bookmarkStart w:id="21" w:name="_Toc483403250"/>
            <w:bookmarkStart w:id="22" w:name="_Toc483403766"/>
            <w:bookmarkStart w:id="23" w:name="_Toc478722202"/>
            <w:bookmarkStart w:id="24" w:name="_Toc478722415"/>
            <w:bookmarkStart w:id="25" w:name="_Toc478722628"/>
            <w:bookmarkStart w:id="26" w:name="_Toc478722844"/>
            <w:bookmarkEnd w:id="10"/>
            <w:bookmarkEnd w:id="11"/>
            <w:r w:rsidRPr="005B17D3">
              <w:t>Date</w:t>
            </w:r>
          </w:p>
        </w:tc>
        <w:tc>
          <w:tcPr>
            <w:tcW w:w="1177" w:type="dxa"/>
            <w:shd w:val="clear" w:color="auto" w:fill="D9D9D9" w:themeFill="background1" w:themeFillShade="D9"/>
            <w:vAlign w:val="center"/>
          </w:tcPr>
          <w:p w14:paraId="15729194" w14:textId="77777777" w:rsidR="00BE52CE" w:rsidRPr="005B17D3" w:rsidRDefault="00BE52CE" w:rsidP="00EF3896">
            <w:pPr>
              <w:pStyle w:val="TableHeading"/>
              <w:jc w:val="center"/>
            </w:pPr>
            <w:r w:rsidRPr="005B17D3">
              <w:t>Revision</w:t>
            </w:r>
          </w:p>
        </w:tc>
        <w:tc>
          <w:tcPr>
            <w:tcW w:w="5120" w:type="dxa"/>
            <w:shd w:val="clear" w:color="auto" w:fill="D9D9D9" w:themeFill="background1" w:themeFillShade="D9"/>
          </w:tcPr>
          <w:p w14:paraId="674786E5" w14:textId="77777777" w:rsidR="00BE52CE" w:rsidRPr="005B17D3" w:rsidRDefault="00BE52CE" w:rsidP="00EF3896">
            <w:pPr>
              <w:pStyle w:val="TableHeading"/>
              <w:spacing w:beforeLines="20" w:before="48" w:after="0"/>
              <w:jc w:val="center"/>
            </w:pPr>
            <w:r w:rsidRPr="005B17D3">
              <w:t>Revision History</w:t>
            </w:r>
          </w:p>
        </w:tc>
        <w:tc>
          <w:tcPr>
            <w:tcW w:w="1913" w:type="dxa"/>
            <w:shd w:val="clear" w:color="auto" w:fill="D9D9D9" w:themeFill="background1" w:themeFillShade="D9"/>
            <w:vAlign w:val="center"/>
          </w:tcPr>
          <w:p w14:paraId="3E0EFEDF" w14:textId="77777777" w:rsidR="00BE52CE" w:rsidRPr="005B17D3" w:rsidRDefault="00BE52CE" w:rsidP="00EF3896">
            <w:pPr>
              <w:pStyle w:val="TableHeading"/>
              <w:jc w:val="center"/>
            </w:pPr>
            <w:r w:rsidRPr="005B17D3">
              <w:t>Author</w:t>
            </w:r>
          </w:p>
        </w:tc>
      </w:tr>
      <w:tr w:rsidR="00E87734" w:rsidRPr="005B17D3" w14:paraId="19313BF3" w14:textId="77777777" w:rsidTr="008F6B72">
        <w:tc>
          <w:tcPr>
            <w:tcW w:w="1140" w:type="dxa"/>
            <w:vAlign w:val="center"/>
          </w:tcPr>
          <w:p w14:paraId="095777FA" w14:textId="44FC3817" w:rsidR="00E87734" w:rsidRPr="005B17D3" w:rsidRDefault="00087FD4" w:rsidP="00EF3896">
            <w:pPr>
              <w:pStyle w:val="TableText"/>
              <w:spacing w:before="0" w:after="0"/>
              <w:jc w:val="center"/>
              <w:rPr>
                <w:sz w:val="18"/>
                <w:szCs w:val="18"/>
              </w:rPr>
            </w:pPr>
            <w:r w:rsidRPr="005B17D3">
              <w:rPr>
                <w:sz w:val="18"/>
                <w:szCs w:val="18"/>
              </w:rPr>
              <w:t>01</w:t>
            </w:r>
            <w:r w:rsidR="00BE3932" w:rsidRPr="005B17D3">
              <w:rPr>
                <w:sz w:val="18"/>
                <w:szCs w:val="18"/>
              </w:rPr>
              <w:t>/</w:t>
            </w:r>
            <w:r w:rsidRPr="005B17D3">
              <w:rPr>
                <w:sz w:val="18"/>
                <w:szCs w:val="18"/>
              </w:rPr>
              <w:t>21</w:t>
            </w:r>
            <w:r w:rsidR="00BE3932" w:rsidRPr="005B17D3">
              <w:rPr>
                <w:sz w:val="18"/>
                <w:szCs w:val="18"/>
              </w:rPr>
              <w:t>/20</w:t>
            </w:r>
            <w:r w:rsidRPr="005B17D3">
              <w:rPr>
                <w:sz w:val="18"/>
                <w:szCs w:val="18"/>
              </w:rPr>
              <w:t>20</w:t>
            </w:r>
          </w:p>
        </w:tc>
        <w:tc>
          <w:tcPr>
            <w:tcW w:w="1177" w:type="dxa"/>
            <w:vAlign w:val="center"/>
          </w:tcPr>
          <w:p w14:paraId="7BA27361" w14:textId="11A2D7E7" w:rsidR="00E87734" w:rsidRPr="005B17D3" w:rsidRDefault="00E87734" w:rsidP="00EF3896">
            <w:pPr>
              <w:pStyle w:val="TableText"/>
              <w:spacing w:before="0" w:after="0"/>
              <w:jc w:val="center"/>
              <w:rPr>
                <w:sz w:val="18"/>
                <w:szCs w:val="18"/>
              </w:rPr>
            </w:pPr>
            <w:r w:rsidRPr="005B17D3">
              <w:rPr>
                <w:sz w:val="18"/>
                <w:szCs w:val="18"/>
              </w:rPr>
              <w:t>29.0</w:t>
            </w:r>
          </w:p>
        </w:tc>
        <w:tc>
          <w:tcPr>
            <w:tcW w:w="5120" w:type="dxa"/>
            <w:shd w:val="clear" w:color="auto" w:fill="auto"/>
          </w:tcPr>
          <w:p w14:paraId="22314DF8" w14:textId="7709385E" w:rsidR="00E87734" w:rsidRPr="005B17D3" w:rsidRDefault="004C0DB7" w:rsidP="005D4D4B">
            <w:pPr>
              <w:rPr>
                <w:rStyle w:val="BodyText3Char"/>
                <w:sz w:val="18"/>
                <w:szCs w:val="18"/>
              </w:rPr>
            </w:pPr>
            <w:bookmarkStart w:id="27" w:name="_Hlk28598847"/>
            <w:r w:rsidRPr="005B17D3">
              <w:rPr>
                <w:rStyle w:val="BodyText3Char"/>
                <w:sz w:val="18"/>
                <w:szCs w:val="18"/>
              </w:rPr>
              <w:t>Release 5.10-ES V5.</w:t>
            </w:r>
            <w:r w:rsidR="00BE3932" w:rsidRPr="005B17D3">
              <w:rPr>
                <w:rStyle w:val="BodyText3Char"/>
                <w:sz w:val="18"/>
                <w:szCs w:val="18"/>
              </w:rPr>
              <w:t>10</w:t>
            </w:r>
            <w:r w:rsidRPr="005B17D3">
              <w:rPr>
                <w:rStyle w:val="BodyText3Char"/>
                <w:sz w:val="18"/>
                <w:szCs w:val="18"/>
              </w:rPr>
              <w:t xml:space="preserve"> added the following items:</w:t>
            </w:r>
            <w:r w:rsidR="00B2058E" w:rsidRPr="005B17D3">
              <w:rPr>
                <w:rStyle w:val="BodyText3Char"/>
                <w:sz w:val="18"/>
                <w:szCs w:val="18"/>
              </w:rPr>
              <w:t xml:space="preserve"> T</w:t>
            </w:r>
            <w:r w:rsidR="00E73010" w:rsidRPr="005B17D3">
              <w:rPr>
                <w:rStyle w:val="BodyText3Char"/>
                <w:sz w:val="18"/>
                <w:szCs w:val="18"/>
              </w:rPr>
              <w:t>itle page to indicate 5.10, software release date</w:t>
            </w:r>
            <w:r w:rsidR="000B219F" w:rsidRPr="005B17D3">
              <w:rPr>
                <w:rStyle w:val="BodyText3Char"/>
                <w:sz w:val="18"/>
                <w:szCs w:val="18"/>
              </w:rPr>
              <w:t>.</w:t>
            </w:r>
            <w:r w:rsidR="00E73010" w:rsidRPr="005B17D3">
              <w:rPr>
                <w:rStyle w:val="BodyText3Char"/>
                <w:sz w:val="18"/>
                <w:szCs w:val="18"/>
              </w:rPr>
              <w:t xml:space="preserve"> document date, and document version;</w:t>
            </w:r>
            <w:r w:rsidR="005D4D4B" w:rsidRPr="005B17D3">
              <w:rPr>
                <w:rStyle w:val="BodyText3Char"/>
                <w:sz w:val="18"/>
                <w:szCs w:val="18"/>
              </w:rPr>
              <w:t xml:space="preserve"> </w:t>
            </w:r>
            <w:r w:rsidR="00B2058E" w:rsidRPr="005B17D3">
              <w:rPr>
                <w:rStyle w:val="BodyText3Char"/>
                <w:sz w:val="18"/>
                <w:szCs w:val="18"/>
              </w:rPr>
              <w:t>V</w:t>
            </w:r>
            <w:r w:rsidR="005D4D4B" w:rsidRPr="005B17D3">
              <w:rPr>
                <w:rStyle w:val="BodyText3Char"/>
                <w:sz w:val="18"/>
                <w:szCs w:val="18"/>
              </w:rPr>
              <w:t xml:space="preserve">ersions, pgs. </w:t>
            </w:r>
            <w:r w:rsidR="004049D2" w:rsidRPr="005B17D3">
              <w:rPr>
                <w:rStyle w:val="BodyText3Char"/>
                <w:sz w:val="18"/>
                <w:szCs w:val="18"/>
              </w:rPr>
              <w:t>3</w:t>
            </w:r>
            <w:r w:rsidR="004365DC" w:rsidRPr="005B17D3">
              <w:rPr>
                <w:rStyle w:val="BodyText3Char"/>
                <w:sz w:val="18"/>
                <w:szCs w:val="18"/>
              </w:rPr>
              <w:t>1</w:t>
            </w:r>
            <w:r w:rsidR="005D4D4B" w:rsidRPr="005B17D3">
              <w:rPr>
                <w:rStyle w:val="BodyText3Char"/>
                <w:sz w:val="18"/>
                <w:szCs w:val="18"/>
              </w:rPr>
              <w:t>;</w:t>
            </w:r>
            <w:r w:rsidR="004049D2" w:rsidRPr="005B17D3">
              <w:rPr>
                <w:rStyle w:val="BodyText3Char"/>
                <w:sz w:val="18"/>
                <w:szCs w:val="18"/>
              </w:rPr>
              <w:t xml:space="preserve"> Reversed "Versions" sections (most recent release first), pgs. 3</w:t>
            </w:r>
            <w:r w:rsidR="003977A5" w:rsidRPr="005B17D3">
              <w:rPr>
                <w:rStyle w:val="BodyText3Char"/>
                <w:sz w:val="18"/>
                <w:szCs w:val="18"/>
              </w:rPr>
              <w:t>1</w:t>
            </w:r>
            <w:r w:rsidR="004049D2" w:rsidRPr="005B17D3">
              <w:rPr>
                <w:rStyle w:val="BodyText3Char"/>
                <w:sz w:val="18"/>
                <w:szCs w:val="18"/>
              </w:rPr>
              <w:t>-5</w:t>
            </w:r>
            <w:r w:rsidR="00B207F2" w:rsidRPr="005B17D3">
              <w:rPr>
                <w:rStyle w:val="BodyText3Char"/>
                <w:sz w:val="18"/>
                <w:szCs w:val="18"/>
              </w:rPr>
              <w:t>2</w:t>
            </w:r>
            <w:r w:rsidR="004049D2" w:rsidRPr="005B17D3">
              <w:rPr>
                <w:rStyle w:val="BodyText3Char"/>
                <w:sz w:val="18"/>
                <w:szCs w:val="18"/>
              </w:rPr>
              <w:t>;</w:t>
            </w:r>
            <w:r w:rsidR="00BE3932" w:rsidRPr="005B17D3">
              <w:rPr>
                <w:rStyle w:val="BodyText3Char"/>
                <w:sz w:val="18"/>
                <w:szCs w:val="18"/>
              </w:rPr>
              <w:t xml:space="preserve"> </w:t>
            </w:r>
            <w:r w:rsidR="005D4D4B" w:rsidRPr="005B17D3">
              <w:rPr>
                <w:rStyle w:val="BodyText3Char"/>
                <w:sz w:val="18"/>
                <w:szCs w:val="18"/>
              </w:rPr>
              <w:t>Project References, pg. 5</w:t>
            </w:r>
            <w:r w:rsidR="003977A5" w:rsidRPr="005B17D3">
              <w:rPr>
                <w:rStyle w:val="BodyText3Char"/>
                <w:sz w:val="18"/>
                <w:szCs w:val="18"/>
              </w:rPr>
              <w:t>3</w:t>
            </w:r>
            <w:r w:rsidR="005D4D4B" w:rsidRPr="005B17D3">
              <w:rPr>
                <w:rStyle w:val="BodyText3Char"/>
                <w:sz w:val="18"/>
                <w:szCs w:val="18"/>
              </w:rPr>
              <w:t>; Updated 1010EZ (form) definition, p. 5</w:t>
            </w:r>
            <w:r w:rsidR="006912AE" w:rsidRPr="005B17D3">
              <w:rPr>
                <w:rStyle w:val="BodyText3Char"/>
                <w:sz w:val="18"/>
                <w:szCs w:val="18"/>
              </w:rPr>
              <w:t>6</w:t>
            </w:r>
            <w:r w:rsidR="005D4D4B" w:rsidRPr="005B17D3">
              <w:rPr>
                <w:rStyle w:val="BodyText3Char"/>
                <w:sz w:val="18"/>
                <w:szCs w:val="18"/>
              </w:rPr>
              <w:t>; "Anonymous Application" definition, p. 5</w:t>
            </w:r>
            <w:r w:rsidR="006912AE" w:rsidRPr="005B17D3">
              <w:rPr>
                <w:rStyle w:val="BodyText3Char"/>
                <w:sz w:val="18"/>
                <w:szCs w:val="18"/>
              </w:rPr>
              <w:t>6</w:t>
            </w:r>
            <w:r w:rsidR="005D4D4B" w:rsidRPr="005B17D3">
              <w:rPr>
                <w:rStyle w:val="BodyText3Char"/>
                <w:sz w:val="18"/>
                <w:szCs w:val="18"/>
              </w:rPr>
              <w:t>;</w:t>
            </w:r>
            <w:r w:rsidR="00A84DE6" w:rsidRPr="005B17D3">
              <w:rPr>
                <w:rStyle w:val="BodyText3Char"/>
                <w:sz w:val="18"/>
                <w:szCs w:val="18"/>
              </w:rPr>
              <w:t xml:space="preserve"> “Hardship</w:t>
            </w:r>
            <w:r w:rsidR="005A7D4F" w:rsidRPr="005B17D3">
              <w:rPr>
                <w:rStyle w:val="BodyText3Char"/>
                <w:sz w:val="18"/>
                <w:szCs w:val="18"/>
              </w:rPr>
              <w:t>”</w:t>
            </w:r>
            <w:r w:rsidR="00A84DE6" w:rsidRPr="005B17D3">
              <w:rPr>
                <w:rStyle w:val="BodyText3Char"/>
                <w:sz w:val="18"/>
                <w:szCs w:val="18"/>
              </w:rPr>
              <w:t xml:space="preserve"> definition</w:t>
            </w:r>
            <w:r w:rsidR="00475D2A" w:rsidRPr="005B17D3">
              <w:rPr>
                <w:rStyle w:val="BodyText3Char"/>
                <w:sz w:val="18"/>
                <w:szCs w:val="18"/>
              </w:rPr>
              <w:t xml:space="preserve"> edit</w:t>
            </w:r>
            <w:r w:rsidR="00A84DE6" w:rsidRPr="005B17D3">
              <w:rPr>
                <w:rStyle w:val="BodyText3Char"/>
                <w:sz w:val="18"/>
                <w:szCs w:val="18"/>
              </w:rPr>
              <w:t>, p. 6</w:t>
            </w:r>
            <w:r w:rsidR="006912AE" w:rsidRPr="005B17D3">
              <w:rPr>
                <w:rStyle w:val="BodyText3Char"/>
                <w:sz w:val="18"/>
                <w:szCs w:val="18"/>
              </w:rPr>
              <w:t>1</w:t>
            </w:r>
            <w:r w:rsidR="00A84DE6" w:rsidRPr="005B17D3">
              <w:rPr>
                <w:rStyle w:val="BodyText3Char"/>
                <w:sz w:val="18"/>
                <w:szCs w:val="18"/>
              </w:rPr>
              <w:t>;</w:t>
            </w:r>
            <w:r w:rsidR="005D4D4B" w:rsidRPr="005B17D3">
              <w:rPr>
                <w:rStyle w:val="BodyText3Char"/>
                <w:sz w:val="18"/>
                <w:szCs w:val="18"/>
              </w:rPr>
              <w:t xml:space="preserve"> </w:t>
            </w:r>
            <w:r w:rsidR="00BE3932" w:rsidRPr="005B17D3">
              <w:rPr>
                <w:rStyle w:val="BodyText3Char"/>
                <w:sz w:val="18"/>
                <w:szCs w:val="18"/>
              </w:rPr>
              <w:t xml:space="preserve"> </w:t>
            </w:r>
            <w:r w:rsidR="005D4D4B" w:rsidRPr="005B17D3">
              <w:rPr>
                <w:rStyle w:val="BodyText3Char"/>
                <w:sz w:val="18"/>
                <w:szCs w:val="18"/>
              </w:rPr>
              <w:t>"HCA" definition, p. 6</w:t>
            </w:r>
            <w:r w:rsidR="006912AE" w:rsidRPr="005B17D3">
              <w:rPr>
                <w:rStyle w:val="BodyText3Char"/>
                <w:sz w:val="18"/>
                <w:szCs w:val="18"/>
              </w:rPr>
              <w:t>1</w:t>
            </w:r>
            <w:r w:rsidR="005D4D4B" w:rsidRPr="005B17D3">
              <w:rPr>
                <w:rStyle w:val="BodyText3Char"/>
                <w:sz w:val="18"/>
                <w:szCs w:val="18"/>
              </w:rPr>
              <w:t>; "NEAR" acronym, p. 6</w:t>
            </w:r>
            <w:r w:rsidR="006912AE" w:rsidRPr="005B17D3">
              <w:rPr>
                <w:rStyle w:val="BodyText3Char"/>
                <w:sz w:val="18"/>
                <w:szCs w:val="18"/>
              </w:rPr>
              <w:t>4</w:t>
            </w:r>
            <w:r w:rsidR="005D4D4B" w:rsidRPr="005B17D3">
              <w:rPr>
                <w:rStyle w:val="BodyText3Char"/>
                <w:sz w:val="18"/>
                <w:szCs w:val="18"/>
              </w:rPr>
              <w:t>;</w:t>
            </w:r>
            <w:r w:rsidR="006863B0" w:rsidRPr="005B17D3">
              <w:rPr>
                <w:rStyle w:val="BodyText3Char"/>
                <w:sz w:val="18"/>
                <w:szCs w:val="18"/>
              </w:rPr>
              <w:t xml:space="preserve"> VMBP change to VHAP, pg. 67;</w:t>
            </w:r>
            <w:r w:rsidR="008B279D" w:rsidRPr="005B17D3">
              <w:rPr>
                <w:rStyle w:val="BodyText3Char"/>
                <w:sz w:val="18"/>
                <w:szCs w:val="18"/>
              </w:rPr>
              <w:t xml:space="preserve"> VHA Profile (VHAP), p.68; </w:t>
            </w:r>
            <w:r w:rsidR="005D4D4B" w:rsidRPr="005B17D3">
              <w:rPr>
                <w:rStyle w:val="BodyText3Char"/>
                <w:sz w:val="18"/>
                <w:szCs w:val="18"/>
              </w:rPr>
              <w:t>Workload Reporting and Productivity</w:t>
            </w:r>
            <w:r w:rsidR="008B0531" w:rsidRPr="005B17D3">
              <w:rPr>
                <w:rStyle w:val="BodyText3Char"/>
                <w:sz w:val="18"/>
                <w:szCs w:val="18"/>
              </w:rPr>
              <w:t xml:space="preserve"> (WRAP)</w:t>
            </w:r>
            <w:r w:rsidR="005D4D4B" w:rsidRPr="005B17D3">
              <w:rPr>
                <w:rStyle w:val="BodyText3Char"/>
                <w:sz w:val="18"/>
                <w:szCs w:val="18"/>
              </w:rPr>
              <w:t>" definition, p. 6</w:t>
            </w:r>
            <w:r w:rsidR="008B279D" w:rsidRPr="005B17D3">
              <w:rPr>
                <w:rStyle w:val="BodyText3Char"/>
                <w:sz w:val="18"/>
                <w:szCs w:val="18"/>
              </w:rPr>
              <w:t>8</w:t>
            </w:r>
            <w:r w:rsidR="005D4D4B" w:rsidRPr="005B17D3">
              <w:rPr>
                <w:rStyle w:val="BodyText3Char"/>
                <w:sz w:val="18"/>
                <w:szCs w:val="18"/>
              </w:rPr>
              <w:t>;</w:t>
            </w:r>
            <w:r w:rsidR="0050458E" w:rsidRPr="005B17D3">
              <w:rPr>
                <w:rStyle w:val="BodyText3Char"/>
                <w:sz w:val="18"/>
                <w:szCs w:val="18"/>
              </w:rPr>
              <w:t xml:space="preserve"> </w:t>
            </w:r>
            <w:r w:rsidR="0082464C" w:rsidRPr="005B17D3">
              <w:rPr>
                <w:sz w:val="18"/>
                <w:szCs w:val="18"/>
              </w:rPr>
              <w:t xml:space="preserve">Browser &amp; Operating System Compatibility, p. </w:t>
            </w:r>
            <w:r w:rsidR="008B279D" w:rsidRPr="005B17D3">
              <w:rPr>
                <w:sz w:val="18"/>
                <w:szCs w:val="18"/>
              </w:rPr>
              <w:t>69</w:t>
            </w:r>
            <w:r w:rsidR="0082464C" w:rsidRPr="005B17D3">
              <w:rPr>
                <w:sz w:val="18"/>
                <w:szCs w:val="18"/>
              </w:rPr>
              <w:t xml:space="preserve">; </w:t>
            </w:r>
            <w:r w:rsidR="00A057D6" w:rsidRPr="005B17D3">
              <w:rPr>
                <w:rStyle w:val="BodyText3Char"/>
                <w:sz w:val="18"/>
                <w:szCs w:val="18"/>
              </w:rPr>
              <w:t>Accessibility and 508 Compliance section, pgs. 7</w:t>
            </w:r>
            <w:r w:rsidR="008B279D" w:rsidRPr="005B17D3">
              <w:rPr>
                <w:rStyle w:val="BodyText3Char"/>
                <w:sz w:val="18"/>
                <w:szCs w:val="18"/>
              </w:rPr>
              <w:t>4</w:t>
            </w:r>
            <w:r w:rsidR="00A057D6" w:rsidRPr="005B17D3">
              <w:rPr>
                <w:rStyle w:val="BodyText3Char"/>
                <w:sz w:val="18"/>
                <w:szCs w:val="18"/>
              </w:rPr>
              <w:t>-7</w:t>
            </w:r>
            <w:r w:rsidR="008B279D" w:rsidRPr="005B17D3">
              <w:rPr>
                <w:rStyle w:val="BodyText3Char"/>
                <w:sz w:val="18"/>
                <w:szCs w:val="18"/>
              </w:rPr>
              <w:t>5</w:t>
            </w:r>
            <w:r w:rsidR="00A057D6" w:rsidRPr="005B17D3">
              <w:rPr>
                <w:rStyle w:val="BodyText3Char"/>
                <w:sz w:val="18"/>
                <w:szCs w:val="18"/>
              </w:rPr>
              <w:t>;</w:t>
            </w:r>
            <w:r w:rsidR="004B63E6" w:rsidRPr="005B17D3">
              <w:rPr>
                <w:rStyle w:val="BodyText3Char"/>
                <w:sz w:val="18"/>
                <w:szCs w:val="18"/>
              </w:rPr>
              <w:t xml:space="preserve"> RoboHelp version update p. 73;</w:t>
            </w:r>
            <w:r w:rsidR="005D4D4B" w:rsidRPr="005B17D3">
              <w:rPr>
                <w:rStyle w:val="BodyText3Char"/>
                <w:sz w:val="18"/>
                <w:szCs w:val="18"/>
              </w:rPr>
              <w:t xml:space="preserve"> </w:t>
            </w:r>
            <w:r w:rsidR="00B2058E" w:rsidRPr="005B17D3">
              <w:rPr>
                <w:rStyle w:val="BodyText3Char"/>
                <w:sz w:val="18"/>
                <w:szCs w:val="18"/>
              </w:rPr>
              <w:t>R</w:t>
            </w:r>
            <w:r w:rsidR="005D4D4B" w:rsidRPr="005B17D3">
              <w:rPr>
                <w:rStyle w:val="BodyText3Char"/>
                <w:sz w:val="18"/>
                <w:szCs w:val="18"/>
              </w:rPr>
              <w:t xml:space="preserve">ule for "Claim Folder Number" to mention edit, pgs. </w:t>
            </w:r>
            <w:r w:rsidR="002B37B6" w:rsidRPr="005B17D3">
              <w:rPr>
                <w:rStyle w:val="BodyText3Char"/>
                <w:sz w:val="18"/>
                <w:szCs w:val="18"/>
              </w:rPr>
              <w:t>8</w:t>
            </w:r>
            <w:r w:rsidR="00627705" w:rsidRPr="005B17D3">
              <w:rPr>
                <w:rStyle w:val="BodyText3Char"/>
                <w:sz w:val="18"/>
                <w:szCs w:val="18"/>
              </w:rPr>
              <w:t>0</w:t>
            </w:r>
            <w:r w:rsidR="005D4D4B" w:rsidRPr="005B17D3">
              <w:rPr>
                <w:rStyle w:val="BodyText3Char"/>
                <w:sz w:val="18"/>
                <w:szCs w:val="18"/>
              </w:rPr>
              <w:t>, 8</w:t>
            </w:r>
            <w:r w:rsidR="00627705" w:rsidRPr="005B17D3">
              <w:rPr>
                <w:rStyle w:val="BodyText3Char"/>
                <w:sz w:val="18"/>
                <w:szCs w:val="18"/>
              </w:rPr>
              <w:t>6</w:t>
            </w:r>
            <w:r w:rsidR="005D4D4B" w:rsidRPr="005B17D3">
              <w:rPr>
                <w:rStyle w:val="BodyText3Char"/>
                <w:sz w:val="18"/>
                <w:szCs w:val="18"/>
              </w:rPr>
              <w:t xml:space="preserve">, </w:t>
            </w:r>
            <w:r w:rsidR="002B37B6" w:rsidRPr="005B17D3">
              <w:rPr>
                <w:rStyle w:val="BodyText3Char"/>
                <w:sz w:val="18"/>
                <w:szCs w:val="18"/>
              </w:rPr>
              <w:t xml:space="preserve"> </w:t>
            </w:r>
            <w:r w:rsidR="005D4D4B" w:rsidRPr="005B17D3">
              <w:rPr>
                <w:rStyle w:val="BodyText3Char"/>
                <w:sz w:val="18"/>
                <w:szCs w:val="18"/>
              </w:rPr>
              <w:t>4</w:t>
            </w:r>
            <w:r w:rsidR="000A07AC" w:rsidRPr="005B17D3">
              <w:rPr>
                <w:rStyle w:val="BodyText3Char"/>
                <w:sz w:val="18"/>
                <w:szCs w:val="18"/>
              </w:rPr>
              <w:t>3</w:t>
            </w:r>
            <w:r w:rsidR="00B207F2" w:rsidRPr="005B17D3">
              <w:rPr>
                <w:rStyle w:val="BodyText3Char"/>
                <w:sz w:val="18"/>
                <w:szCs w:val="18"/>
              </w:rPr>
              <w:t>2</w:t>
            </w:r>
            <w:r w:rsidR="008B0531" w:rsidRPr="005B17D3">
              <w:rPr>
                <w:rStyle w:val="BodyText3Char"/>
                <w:sz w:val="18"/>
                <w:szCs w:val="18"/>
              </w:rPr>
              <w:t>, 4</w:t>
            </w:r>
            <w:r w:rsidR="000A07AC" w:rsidRPr="005B17D3">
              <w:rPr>
                <w:rStyle w:val="BodyText3Char"/>
                <w:sz w:val="18"/>
                <w:szCs w:val="18"/>
              </w:rPr>
              <w:t>4</w:t>
            </w:r>
            <w:r w:rsidR="00B207F2" w:rsidRPr="005B17D3">
              <w:rPr>
                <w:rStyle w:val="BodyText3Char"/>
                <w:sz w:val="18"/>
                <w:szCs w:val="18"/>
              </w:rPr>
              <w:t>5</w:t>
            </w:r>
            <w:r w:rsidR="005D4D4B" w:rsidRPr="005B17D3">
              <w:rPr>
                <w:rStyle w:val="BodyText3Char"/>
                <w:sz w:val="18"/>
                <w:szCs w:val="18"/>
              </w:rPr>
              <w:t>;</w:t>
            </w:r>
            <w:r w:rsidR="00B2058E" w:rsidRPr="005B17D3">
              <w:rPr>
                <w:rStyle w:val="BodyText3Char"/>
                <w:sz w:val="18"/>
                <w:szCs w:val="18"/>
              </w:rPr>
              <w:t xml:space="preserve"> </w:t>
            </w:r>
            <w:r w:rsidR="005D4D4B" w:rsidRPr="005B17D3">
              <w:rPr>
                <w:rStyle w:val="BodyText3Char"/>
                <w:sz w:val="18"/>
                <w:szCs w:val="18"/>
              </w:rPr>
              <w:t>"Core"</w:t>
            </w:r>
            <w:r w:rsidR="000A07AC" w:rsidRPr="005B17D3">
              <w:rPr>
                <w:rStyle w:val="BodyText3Char"/>
                <w:sz w:val="18"/>
                <w:szCs w:val="18"/>
              </w:rPr>
              <w:t>,</w:t>
            </w:r>
            <w:r w:rsidR="005D4D4B" w:rsidRPr="005B17D3">
              <w:rPr>
                <w:rStyle w:val="BodyText3Char"/>
                <w:sz w:val="18"/>
                <w:szCs w:val="18"/>
              </w:rPr>
              <w:t xml:space="preserve"> "Carve Out</w:t>
            </w:r>
            <w:r w:rsidR="000A07AC" w:rsidRPr="005B17D3">
              <w:rPr>
                <w:rStyle w:val="BodyText3Char"/>
                <w:sz w:val="18"/>
                <w:szCs w:val="18"/>
              </w:rPr>
              <w:t>”, and “Community Care”</w:t>
            </w:r>
            <w:r w:rsidR="005D4D4B" w:rsidRPr="005B17D3">
              <w:rPr>
                <w:rStyle w:val="BodyText3Char"/>
                <w:sz w:val="18"/>
                <w:szCs w:val="18"/>
              </w:rPr>
              <w:t xml:space="preserve"> definition</w:t>
            </w:r>
            <w:r w:rsidR="000A07AC" w:rsidRPr="005B17D3">
              <w:rPr>
                <w:rStyle w:val="BodyText3Char"/>
                <w:sz w:val="18"/>
                <w:szCs w:val="18"/>
              </w:rPr>
              <w:t xml:space="preserve"> updates</w:t>
            </w:r>
            <w:r w:rsidR="005D4D4B" w:rsidRPr="005B17D3">
              <w:rPr>
                <w:rStyle w:val="BodyText3Char"/>
                <w:sz w:val="18"/>
                <w:szCs w:val="18"/>
              </w:rPr>
              <w:t>, p. 1</w:t>
            </w:r>
            <w:r w:rsidR="002B37B6" w:rsidRPr="005B17D3">
              <w:rPr>
                <w:rStyle w:val="BodyText3Char"/>
                <w:sz w:val="18"/>
                <w:szCs w:val="18"/>
              </w:rPr>
              <w:t>6</w:t>
            </w:r>
            <w:r w:rsidR="00627705" w:rsidRPr="005B17D3">
              <w:rPr>
                <w:rStyle w:val="BodyText3Char"/>
                <w:sz w:val="18"/>
                <w:szCs w:val="18"/>
              </w:rPr>
              <w:t>6</w:t>
            </w:r>
            <w:r w:rsidR="000A07AC" w:rsidRPr="005B17D3">
              <w:rPr>
                <w:rStyle w:val="BodyText3Char"/>
                <w:sz w:val="18"/>
                <w:szCs w:val="18"/>
              </w:rPr>
              <w:t>-16</w:t>
            </w:r>
            <w:r w:rsidR="00627705" w:rsidRPr="005B17D3">
              <w:rPr>
                <w:rStyle w:val="BodyText3Char"/>
                <w:sz w:val="18"/>
                <w:szCs w:val="18"/>
              </w:rPr>
              <w:t>7</w:t>
            </w:r>
            <w:r w:rsidR="005D4D4B" w:rsidRPr="005B17D3">
              <w:rPr>
                <w:rStyle w:val="BodyText3Char"/>
                <w:sz w:val="18"/>
                <w:szCs w:val="18"/>
              </w:rPr>
              <w:t>;</w:t>
            </w:r>
            <w:r w:rsidR="00627705" w:rsidRPr="005B17D3">
              <w:rPr>
                <w:rStyle w:val="BodyText3Char"/>
                <w:sz w:val="18"/>
                <w:szCs w:val="18"/>
              </w:rPr>
              <w:t xml:space="preserve"> Changed “VMBP” to “VHAP” throughout;</w:t>
            </w:r>
            <w:r w:rsidR="005D4D4B" w:rsidRPr="005B17D3">
              <w:rPr>
                <w:rStyle w:val="BodyText3Char"/>
                <w:sz w:val="18"/>
                <w:szCs w:val="18"/>
              </w:rPr>
              <w:t xml:space="preserve"> Spelled out "special </w:t>
            </w:r>
            <w:r w:rsidR="00BE3932" w:rsidRPr="005B17D3">
              <w:rPr>
                <w:rStyle w:val="BodyText3Char"/>
                <w:sz w:val="18"/>
                <w:szCs w:val="18"/>
              </w:rPr>
              <w:t>authority</w:t>
            </w:r>
            <w:r w:rsidR="005D4D4B" w:rsidRPr="005B17D3">
              <w:rPr>
                <w:rStyle w:val="BodyText3Char"/>
                <w:sz w:val="18"/>
                <w:szCs w:val="18"/>
              </w:rPr>
              <w:t>", p. 1</w:t>
            </w:r>
            <w:r w:rsidR="002B37B6" w:rsidRPr="005B17D3">
              <w:rPr>
                <w:rStyle w:val="BodyText3Char"/>
                <w:sz w:val="18"/>
                <w:szCs w:val="18"/>
              </w:rPr>
              <w:t>7</w:t>
            </w:r>
            <w:r w:rsidR="00627705" w:rsidRPr="005B17D3">
              <w:rPr>
                <w:rStyle w:val="BodyText3Char"/>
                <w:sz w:val="18"/>
                <w:szCs w:val="18"/>
              </w:rPr>
              <w:t>5</w:t>
            </w:r>
            <w:r w:rsidR="005D4D4B" w:rsidRPr="005B17D3">
              <w:rPr>
                <w:rStyle w:val="BodyText3Char"/>
                <w:sz w:val="18"/>
                <w:szCs w:val="18"/>
              </w:rPr>
              <w:t xml:space="preserve">; Carve Out </w:t>
            </w:r>
            <w:r w:rsidR="00087FD4" w:rsidRPr="005B17D3">
              <w:rPr>
                <w:rStyle w:val="BodyText3Char"/>
                <w:sz w:val="18"/>
                <w:szCs w:val="18"/>
              </w:rPr>
              <w:t>VHA</w:t>
            </w:r>
            <w:r w:rsidR="005D4D4B" w:rsidRPr="005B17D3">
              <w:rPr>
                <w:rStyle w:val="BodyText3Char"/>
                <w:sz w:val="18"/>
                <w:szCs w:val="18"/>
              </w:rPr>
              <w:t>P</w:t>
            </w:r>
            <w:r w:rsidR="00276BD3" w:rsidRPr="005B17D3">
              <w:rPr>
                <w:rStyle w:val="BodyText3Char"/>
                <w:sz w:val="18"/>
                <w:szCs w:val="18"/>
              </w:rPr>
              <w:t>s</w:t>
            </w:r>
            <w:r w:rsidR="00540C0A" w:rsidRPr="005B17D3">
              <w:rPr>
                <w:rStyle w:val="BodyText3Char"/>
                <w:sz w:val="18"/>
                <w:szCs w:val="18"/>
              </w:rPr>
              <w:t>, pgs.</w:t>
            </w:r>
            <w:r w:rsidR="005D4D4B" w:rsidRPr="005B17D3">
              <w:rPr>
                <w:rStyle w:val="BodyText3Char"/>
                <w:sz w:val="18"/>
                <w:szCs w:val="18"/>
              </w:rPr>
              <w:t xml:space="preserve"> </w:t>
            </w:r>
            <w:r w:rsidR="002B37B6" w:rsidRPr="005B17D3">
              <w:rPr>
                <w:rStyle w:val="BodyText3Char"/>
                <w:sz w:val="18"/>
                <w:szCs w:val="18"/>
              </w:rPr>
              <w:t>1</w:t>
            </w:r>
            <w:r w:rsidR="00627705" w:rsidRPr="005B17D3">
              <w:rPr>
                <w:rStyle w:val="BodyText3Char"/>
                <w:sz w:val="18"/>
                <w:szCs w:val="18"/>
              </w:rPr>
              <w:t>88</w:t>
            </w:r>
            <w:r w:rsidR="005D4D4B" w:rsidRPr="005B17D3">
              <w:rPr>
                <w:rStyle w:val="BodyText3Char"/>
                <w:sz w:val="18"/>
                <w:szCs w:val="18"/>
              </w:rPr>
              <w:t>-</w:t>
            </w:r>
            <w:r w:rsidR="002B37B6" w:rsidRPr="005B17D3">
              <w:rPr>
                <w:rStyle w:val="BodyText3Char"/>
                <w:sz w:val="18"/>
                <w:szCs w:val="18"/>
              </w:rPr>
              <w:t>20</w:t>
            </w:r>
            <w:r w:rsidR="00627705" w:rsidRPr="005B17D3">
              <w:rPr>
                <w:rStyle w:val="BodyText3Char"/>
                <w:sz w:val="18"/>
                <w:szCs w:val="18"/>
              </w:rPr>
              <w:t>0</w:t>
            </w:r>
            <w:r w:rsidR="005D4D4B" w:rsidRPr="005B17D3">
              <w:rPr>
                <w:rStyle w:val="BodyText3Char"/>
                <w:sz w:val="18"/>
                <w:szCs w:val="18"/>
              </w:rPr>
              <w:t>;</w:t>
            </w:r>
            <w:r w:rsidR="00FA56FF" w:rsidRPr="005B17D3">
              <w:rPr>
                <w:rStyle w:val="BodyText3Char"/>
                <w:sz w:val="18"/>
                <w:szCs w:val="18"/>
              </w:rPr>
              <w:t xml:space="preserve"> "Reroute Anonymous Health Care Applications (HCAs) section, pgs. 20</w:t>
            </w:r>
            <w:r w:rsidR="00627705" w:rsidRPr="005B17D3">
              <w:rPr>
                <w:rStyle w:val="BodyText3Char"/>
                <w:sz w:val="18"/>
                <w:szCs w:val="18"/>
              </w:rPr>
              <w:t>7</w:t>
            </w:r>
            <w:r w:rsidR="00FA56FF" w:rsidRPr="005B17D3">
              <w:rPr>
                <w:rStyle w:val="BodyText3Char"/>
                <w:sz w:val="18"/>
                <w:szCs w:val="18"/>
              </w:rPr>
              <w:t>-2</w:t>
            </w:r>
            <w:r w:rsidR="00627705" w:rsidRPr="005B17D3">
              <w:rPr>
                <w:rStyle w:val="BodyText3Char"/>
                <w:sz w:val="18"/>
                <w:szCs w:val="18"/>
              </w:rPr>
              <w:t>08</w:t>
            </w:r>
            <w:r w:rsidR="00FA56FF" w:rsidRPr="005B17D3">
              <w:rPr>
                <w:rStyle w:val="BodyText3Char"/>
                <w:sz w:val="18"/>
                <w:szCs w:val="18"/>
              </w:rPr>
              <w:t>;</w:t>
            </w:r>
            <w:r w:rsidR="00563733" w:rsidRPr="005B17D3">
              <w:rPr>
                <w:rStyle w:val="BodyText3Char"/>
                <w:sz w:val="18"/>
                <w:szCs w:val="18"/>
              </w:rPr>
              <w:t xml:space="preserve"> Updated Overview screenshot, pg. 27</w:t>
            </w:r>
            <w:r w:rsidR="00FA13BE" w:rsidRPr="005B17D3">
              <w:rPr>
                <w:rStyle w:val="BodyText3Char"/>
                <w:sz w:val="18"/>
                <w:szCs w:val="18"/>
              </w:rPr>
              <w:t>4</w:t>
            </w:r>
            <w:r w:rsidR="00563733" w:rsidRPr="005B17D3">
              <w:rPr>
                <w:rStyle w:val="BodyText3Char"/>
                <w:sz w:val="18"/>
                <w:szCs w:val="18"/>
              </w:rPr>
              <w:t>;</w:t>
            </w:r>
            <w:r w:rsidR="005D4D4B" w:rsidRPr="005B17D3">
              <w:rPr>
                <w:rStyle w:val="BodyText3Char"/>
                <w:sz w:val="18"/>
                <w:szCs w:val="18"/>
              </w:rPr>
              <w:t xml:space="preserve"> "V</w:t>
            </w:r>
            <w:r w:rsidR="00047E58" w:rsidRPr="005B17D3">
              <w:rPr>
                <w:rStyle w:val="BodyText3Char"/>
                <w:sz w:val="18"/>
                <w:szCs w:val="18"/>
              </w:rPr>
              <w:t>HA</w:t>
            </w:r>
            <w:r w:rsidR="005D4D4B" w:rsidRPr="005B17D3">
              <w:rPr>
                <w:rStyle w:val="BodyText3Char"/>
                <w:sz w:val="18"/>
                <w:szCs w:val="18"/>
              </w:rPr>
              <w:t xml:space="preserve"> </w:t>
            </w:r>
            <w:r w:rsidR="00360E65" w:rsidRPr="005B17D3">
              <w:rPr>
                <w:rStyle w:val="BodyText3Char"/>
                <w:sz w:val="18"/>
                <w:szCs w:val="18"/>
              </w:rPr>
              <w:t>Profile</w:t>
            </w:r>
            <w:r w:rsidR="005D4D4B" w:rsidRPr="005B17D3">
              <w:rPr>
                <w:rStyle w:val="BodyText3Char"/>
                <w:sz w:val="18"/>
                <w:szCs w:val="18"/>
              </w:rPr>
              <w:t xml:space="preserve"> link" description, p</w:t>
            </w:r>
            <w:r w:rsidR="00627705" w:rsidRPr="005B17D3">
              <w:rPr>
                <w:rStyle w:val="BodyText3Char"/>
                <w:sz w:val="18"/>
                <w:szCs w:val="18"/>
              </w:rPr>
              <w:t>gs</w:t>
            </w:r>
            <w:r w:rsidR="005D4D4B" w:rsidRPr="005B17D3">
              <w:rPr>
                <w:rStyle w:val="BodyText3Char"/>
                <w:sz w:val="18"/>
                <w:szCs w:val="18"/>
              </w:rPr>
              <w:t>. 2</w:t>
            </w:r>
            <w:r w:rsidR="00FA5F4E" w:rsidRPr="005B17D3">
              <w:rPr>
                <w:rStyle w:val="BodyText3Char"/>
                <w:sz w:val="18"/>
                <w:szCs w:val="18"/>
              </w:rPr>
              <w:t>7</w:t>
            </w:r>
            <w:r w:rsidR="00FA13BE" w:rsidRPr="005B17D3">
              <w:rPr>
                <w:rStyle w:val="BodyText3Char"/>
                <w:sz w:val="18"/>
                <w:szCs w:val="18"/>
              </w:rPr>
              <w:t>4</w:t>
            </w:r>
            <w:r w:rsidR="00627705" w:rsidRPr="005B17D3">
              <w:rPr>
                <w:rStyle w:val="BodyText3Char"/>
                <w:sz w:val="18"/>
                <w:szCs w:val="18"/>
              </w:rPr>
              <w:t>-27</w:t>
            </w:r>
            <w:r w:rsidR="00FA13BE" w:rsidRPr="005B17D3">
              <w:rPr>
                <w:rStyle w:val="BodyText3Char"/>
                <w:sz w:val="18"/>
                <w:szCs w:val="18"/>
              </w:rPr>
              <w:t>5</w:t>
            </w:r>
            <w:r w:rsidR="005D4D4B" w:rsidRPr="005B17D3">
              <w:rPr>
                <w:rStyle w:val="BodyText3Char"/>
                <w:sz w:val="18"/>
                <w:szCs w:val="18"/>
              </w:rPr>
              <w:t>;</w:t>
            </w:r>
            <w:r w:rsidR="00E07A72" w:rsidRPr="005B17D3">
              <w:rPr>
                <w:rStyle w:val="BodyText3Char"/>
                <w:sz w:val="18"/>
                <w:szCs w:val="18"/>
              </w:rPr>
              <w:t xml:space="preserve"> </w:t>
            </w:r>
            <w:r w:rsidR="00395E38" w:rsidRPr="005B17D3">
              <w:rPr>
                <w:rStyle w:val="BodyText3Char"/>
                <w:sz w:val="18"/>
                <w:szCs w:val="18"/>
              </w:rPr>
              <w:t>Moved VHIC section to Overview table</w:t>
            </w:r>
            <w:r w:rsidR="00814EEF" w:rsidRPr="005B17D3">
              <w:rPr>
                <w:rStyle w:val="BodyText3Char"/>
                <w:sz w:val="18"/>
                <w:szCs w:val="18"/>
              </w:rPr>
              <w:t xml:space="preserve"> </w:t>
            </w:r>
            <w:r w:rsidR="00CA7850" w:rsidRPr="005B17D3">
              <w:rPr>
                <w:rStyle w:val="BodyText3Char"/>
                <w:sz w:val="18"/>
                <w:szCs w:val="18"/>
              </w:rPr>
              <w:t>on</w:t>
            </w:r>
            <w:r w:rsidR="00814EEF" w:rsidRPr="005B17D3">
              <w:rPr>
                <w:rStyle w:val="BodyText3Char"/>
                <w:sz w:val="18"/>
                <w:szCs w:val="18"/>
              </w:rPr>
              <w:t xml:space="preserve"> </w:t>
            </w:r>
            <w:r w:rsidR="00395E38" w:rsidRPr="005B17D3">
              <w:rPr>
                <w:rStyle w:val="BodyText3Char"/>
                <w:sz w:val="18"/>
                <w:szCs w:val="18"/>
              </w:rPr>
              <w:t>pg. 27</w:t>
            </w:r>
            <w:r w:rsidR="00FA13BE" w:rsidRPr="005B17D3">
              <w:rPr>
                <w:rStyle w:val="BodyText3Char"/>
                <w:sz w:val="18"/>
                <w:szCs w:val="18"/>
              </w:rPr>
              <w:t>6</w:t>
            </w:r>
            <w:r w:rsidR="00E07A72" w:rsidRPr="005B17D3">
              <w:rPr>
                <w:rStyle w:val="BodyText3Char"/>
                <w:sz w:val="18"/>
                <w:szCs w:val="18"/>
              </w:rPr>
              <w:t>;</w:t>
            </w:r>
            <w:r w:rsidR="00563733" w:rsidRPr="005B17D3">
              <w:rPr>
                <w:rStyle w:val="BodyText3Char"/>
                <w:sz w:val="18"/>
                <w:szCs w:val="18"/>
              </w:rPr>
              <w:t xml:space="preserve"> Document Management summary, pgs. 2</w:t>
            </w:r>
            <w:r w:rsidR="00627705" w:rsidRPr="005B17D3">
              <w:rPr>
                <w:rStyle w:val="BodyText3Char"/>
                <w:sz w:val="18"/>
                <w:szCs w:val="18"/>
              </w:rPr>
              <w:t>7</w:t>
            </w:r>
            <w:r w:rsidR="00FA13BE" w:rsidRPr="005B17D3">
              <w:rPr>
                <w:rStyle w:val="BodyText3Char"/>
                <w:sz w:val="18"/>
                <w:szCs w:val="18"/>
              </w:rPr>
              <w:t>8</w:t>
            </w:r>
            <w:r w:rsidR="00563733" w:rsidRPr="005B17D3">
              <w:rPr>
                <w:rStyle w:val="BodyText3Char"/>
                <w:sz w:val="18"/>
                <w:szCs w:val="18"/>
              </w:rPr>
              <w:t>-2</w:t>
            </w:r>
            <w:r w:rsidR="00FA13BE" w:rsidRPr="005B17D3">
              <w:rPr>
                <w:rStyle w:val="BodyText3Char"/>
                <w:sz w:val="18"/>
                <w:szCs w:val="18"/>
              </w:rPr>
              <w:t>79</w:t>
            </w:r>
            <w:r w:rsidR="00563733" w:rsidRPr="005B17D3">
              <w:rPr>
                <w:rStyle w:val="BodyText3Char"/>
                <w:sz w:val="18"/>
                <w:szCs w:val="18"/>
              </w:rPr>
              <w:t>;</w:t>
            </w:r>
            <w:r w:rsidR="00536820" w:rsidRPr="005B17D3">
              <w:rPr>
                <w:rStyle w:val="BodyText3Char"/>
                <w:sz w:val="18"/>
                <w:szCs w:val="18"/>
              </w:rPr>
              <w:t xml:space="preserve"> </w:t>
            </w:r>
            <w:r w:rsidR="00415577" w:rsidRPr="005B17D3">
              <w:rPr>
                <w:rStyle w:val="BodyText3Char"/>
                <w:sz w:val="18"/>
                <w:szCs w:val="18"/>
              </w:rPr>
              <w:t>E</w:t>
            </w:r>
            <w:r w:rsidR="00536820" w:rsidRPr="005B17D3">
              <w:rPr>
                <w:rStyle w:val="BodyText3Char"/>
                <w:sz w:val="18"/>
                <w:szCs w:val="18"/>
              </w:rPr>
              <w:t>dited</w:t>
            </w:r>
            <w:r w:rsidR="00415577" w:rsidRPr="005B17D3">
              <w:rPr>
                <w:rStyle w:val="BodyText3Char"/>
                <w:sz w:val="18"/>
                <w:szCs w:val="18"/>
              </w:rPr>
              <w:t xml:space="preserve"> and organized</w:t>
            </w:r>
            <w:r w:rsidR="00536820" w:rsidRPr="005B17D3">
              <w:rPr>
                <w:rStyle w:val="BodyText3Char"/>
                <w:sz w:val="18"/>
                <w:szCs w:val="18"/>
              </w:rPr>
              <w:t xml:space="preserve"> entire 5.2</w:t>
            </w:r>
            <w:r w:rsidR="00587D34" w:rsidRPr="005B17D3">
              <w:rPr>
                <w:rStyle w:val="BodyText3Char"/>
                <w:sz w:val="18"/>
                <w:szCs w:val="18"/>
              </w:rPr>
              <w:t>.1.1 Edit Current</w:t>
            </w:r>
            <w:r w:rsidR="00536820" w:rsidRPr="005B17D3">
              <w:rPr>
                <w:rStyle w:val="BodyText3Char"/>
                <w:sz w:val="18"/>
                <w:szCs w:val="18"/>
              </w:rPr>
              <w:t xml:space="preserve"> Eligibility section to ensure </w:t>
            </w:r>
            <w:r w:rsidR="00415577" w:rsidRPr="005B17D3">
              <w:rPr>
                <w:rStyle w:val="BodyText3Char"/>
                <w:sz w:val="18"/>
                <w:szCs w:val="18"/>
              </w:rPr>
              <w:t>headings and text</w:t>
            </w:r>
            <w:r w:rsidR="00536820" w:rsidRPr="005B17D3">
              <w:rPr>
                <w:rStyle w:val="BodyText3Char"/>
                <w:sz w:val="18"/>
                <w:szCs w:val="18"/>
              </w:rPr>
              <w:t xml:space="preserve"> matched ES application, pgs. 29</w:t>
            </w:r>
            <w:r w:rsidR="007D1769" w:rsidRPr="005B17D3">
              <w:rPr>
                <w:rStyle w:val="BodyText3Char"/>
                <w:sz w:val="18"/>
                <w:szCs w:val="18"/>
              </w:rPr>
              <w:t>6</w:t>
            </w:r>
            <w:r w:rsidR="00536820" w:rsidRPr="005B17D3">
              <w:rPr>
                <w:rStyle w:val="BodyText3Char"/>
                <w:sz w:val="18"/>
                <w:szCs w:val="18"/>
              </w:rPr>
              <w:t>-41</w:t>
            </w:r>
            <w:r w:rsidR="007D1769" w:rsidRPr="005B17D3">
              <w:rPr>
                <w:rStyle w:val="BodyText3Char"/>
                <w:sz w:val="18"/>
                <w:szCs w:val="18"/>
              </w:rPr>
              <w:t>5</w:t>
            </w:r>
            <w:r w:rsidR="00536820" w:rsidRPr="005B17D3">
              <w:rPr>
                <w:rStyle w:val="BodyText3Char"/>
                <w:sz w:val="18"/>
                <w:szCs w:val="18"/>
              </w:rPr>
              <w:t>;</w:t>
            </w:r>
            <w:r w:rsidR="005D4D4B" w:rsidRPr="005B17D3">
              <w:rPr>
                <w:rStyle w:val="BodyText3Char"/>
                <w:sz w:val="18"/>
                <w:szCs w:val="18"/>
              </w:rPr>
              <w:t xml:space="preserve">  SHRPE "Authorized By"</w:t>
            </w:r>
            <w:r w:rsidR="00BE3932" w:rsidRPr="005B17D3">
              <w:rPr>
                <w:rStyle w:val="BodyText3Char"/>
                <w:sz w:val="18"/>
                <w:szCs w:val="18"/>
              </w:rPr>
              <w:t xml:space="preserve"> definition</w:t>
            </w:r>
            <w:r w:rsidR="005D4D4B" w:rsidRPr="005B17D3">
              <w:rPr>
                <w:rStyle w:val="BodyText3Char"/>
                <w:sz w:val="18"/>
                <w:szCs w:val="18"/>
              </w:rPr>
              <w:t>, p. 3</w:t>
            </w:r>
            <w:r w:rsidR="00B76D26" w:rsidRPr="005B17D3">
              <w:rPr>
                <w:rStyle w:val="BodyText3Char"/>
                <w:sz w:val="18"/>
                <w:szCs w:val="18"/>
              </w:rPr>
              <w:t>2</w:t>
            </w:r>
            <w:r w:rsidR="00631B77" w:rsidRPr="005B17D3">
              <w:rPr>
                <w:rStyle w:val="BodyText3Char"/>
                <w:sz w:val="18"/>
                <w:szCs w:val="18"/>
              </w:rPr>
              <w:t>6</w:t>
            </w:r>
            <w:r w:rsidR="005D4D4B" w:rsidRPr="005B17D3">
              <w:rPr>
                <w:rStyle w:val="BodyText3Char"/>
                <w:sz w:val="18"/>
                <w:szCs w:val="18"/>
              </w:rPr>
              <w:t>;</w:t>
            </w:r>
            <w:r w:rsidR="00627705" w:rsidRPr="005B17D3">
              <w:rPr>
                <w:rStyle w:val="BodyText3Char"/>
                <w:sz w:val="18"/>
                <w:szCs w:val="18"/>
              </w:rPr>
              <w:t xml:space="preserve"> Error message statement, pgs. 32</w:t>
            </w:r>
            <w:r w:rsidR="00631B77" w:rsidRPr="005B17D3">
              <w:rPr>
                <w:rStyle w:val="BodyText3Char"/>
                <w:sz w:val="18"/>
                <w:szCs w:val="18"/>
              </w:rPr>
              <w:t>6</w:t>
            </w:r>
            <w:r w:rsidR="00627705" w:rsidRPr="005B17D3">
              <w:rPr>
                <w:rStyle w:val="BodyText3Char"/>
                <w:sz w:val="18"/>
                <w:szCs w:val="18"/>
              </w:rPr>
              <w:t>-32</w:t>
            </w:r>
            <w:r w:rsidR="00631B77" w:rsidRPr="005B17D3">
              <w:rPr>
                <w:rStyle w:val="BodyText3Char"/>
                <w:sz w:val="18"/>
                <w:szCs w:val="18"/>
              </w:rPr>
              <w:t>7</w:t>
            </w:r>
            <w:r w:rsidR="00627705" w:rsidRPr="005B17D3">
              <w:rPr>
                <w:rStyle w:val="BodyText3Char"/>
                <w:sz w:val="18"/>
                <w:szCs w:val="18"/>
              </w:rPr>
              <w:t>; SHRPE "Comments/Reason" definition, p. 32</w:t>
            </w:r>
            <w:r w:rsidR="00631B77" w:rsidRPr="005B17D3">
              <w:rPr>
                <w:rStyle w:val="BodyText3Char"/>
                <w:sz w:val="18"/>
                <w:szCs w:val="18"/>
              </w:rPr>
              <w:t>7</w:t>
            </w:r>
            <w:r w:rsidR="00627705" w:rsidRPr="005B17D3">
              <w:rPr>
                <w:rStyle w:val="BodyText3Char"/>
                <w:sz w:val="18"/>
                <w:szCs w:val="18"/>
              </w:rPr>
              <w:t xml:space="preserve">; </w:t>
            </w:r>
            <w:r w:rsidR="005D4D4B" w:rsidRPr="005B17D3">
              <w:rPr>
                <w:rStyle w:val="BodyText3Char"/>
                <w:sz w:val="18"/>
                <w:szCs w:val="18"/>
              </w:rPr>
              <w:t>Authorization Received Date is a future date"</w:t>
            </w:r>
            <w:r w:rsidR="00BE3932" w:rsidRPr="005B17D3">
              <w:rPr>
                <w:rStyle w:val="BodyText3Char"/>
                <w:sz w:val="18"/>
                <w:szCs w:val="18"/>
              </w:rPr>
              <w:t xml:space="preserve"> </w:t>
            </w:r>
            <w:r w:rsidR="005D4D4B" w:rsidRPr="005B17D3">
              <w:rPr>
                <w:rStyle w:val="BodyText3Char"/>
                <w:sz w:val="18"/>
                <w:szCs w:val="18"/>
              </w:rPr>
              <w:t>scenario, p. 3</w:t>
            </w:r>
            <w:r w:rsidR="00631B77" w:rsidRPr="005B17D3">
              <w:rPr>
                <w:rStyle w:val="BodyText3Char"/>
                <w:sz w:val="18"/>
                <w:szCs w:val="18"/>
              </w:rPr>
              <w:t>29</w:t>
            </w:r>
            <w:r w:rsidR="005D4D4B" w:rsidRPr="005B17D3">
              <w:rPr>
                <w:rStyle w:val="BodyText3Char"/>
                <w:sz w:val="18"/>
                <w:szCs w:val="18"/>
              </w:rPr>
              <w:t>; Updated "Calculating  90-Day Periods" SHRPE section, pgs. 3</w:t>
            </w:r>
            <w:r w:rsidR="00EA1707" w:rsidRPr="005B17D3">
              <w:rPr>
                <w:rStyle w:val="BodyText3Char"/>
                <w:sz w:val="18"/>
                <w:szCs w:val="18"/>
              </w:rPr>
              <w:t>3</w:t>
            </w:r>
            <w:r w:rsidR="00DA7EB1" w:rsidRPr="005B17D3">
              <w:rPr>
                <w:rStyle w:val="BodyText3Char"/>
                <w:sz w:val="18"/>
                <w:szCs w:val="18"/>
              </w:rPr>
              <w:t>3</w:t>
            </w:r>
            <w:r w:rsidR="00EA1707" w:rsidRPr="005B17D3">
              <w:rPr>
                <w:rStyle w:val="BodyText3Char"/>
                <w:sz w:val="18"/>
                <w:szCs w:val="18"/>
              </w:rPr>
              <w:t>-33</w:t>
            </w:r>
            <w:r w:rsidR="00DA7EB1" w:rsidRPr="005B17D3">
              <w:rPr>
                <w:rStyle w:val="BodyText3Char"/>
                <w:sz w:val="18"/>
                <w:szCs w:val="18"/>
              </w:rPr>
              <w:t>4</w:t>
            </w:r>
            <w:r w:rsidR="005D4D4B" w:rsidRPr="005B17D3">
              <w:rPr>
                <w:rStyle w:val="BodyText3Char"/>
                <w:sz w:val="18"/>
                <w:szCs w:val="18"/>
              </w:rPr>
              <w:t xml:space="preserve">; Edited </w:t>
            </w:r>
            <w:r w:rsidR="00087FD4" w:rsidRPr="005B17D3">
              <w:rPr>
                <w:rStyle w:val="BodyText3Char"/>
                <w:sz w:val="18"/>
                <w:szCs w:val="18"/>
              </w:rPr>
              <w:t>VHA</w:t>
            </w:r>
            <w:r w:rsidR="005D4D4B" w:rsidRPr="005B17D3">
              <w:rPr>
                <w:rStyle w:val="BodyText3Char"/>
                <w:sz w:val="18"/>
                <w:szCs w:val="18"/>
              </w:rPr>
              <w:t>P section</w:t>
            </w:r>
            <w:r w:rsidR="00BF4DA9" w:rsidRPr="005B17D3">
              <w:rPr>
                <w:rStyle w:val="BodyText3Char"/>
                <w:sz w:val="18"/>
                <w:szCs w:val="18"/>
              </w:rPr>
              <w:t xml:space="preserve"> for readability</w:t>
            </w:r>
            <w:r w:rsidR="00087FD4" w:rsidRPr="005B17D3">
              <w:rPr>
                <w:rStyle w:val="BodyText3Char"/>
                <w:sz w:val="18"/>
                <w:szCs w:val="18"/>
              </w:rPr>
              <w:t xml:space="preserve"> and “VMBP” name cha</w:t>
            </w:r>
            <w:r w:rsidR="00627705" w:rsidRPr="005B17D3">
              <w:rPr>
                <w:rStyle w:val="BodyText3Char"/>
                <w:sz w:val="18"/>
                <w:szCs w:val="18"/>
              </w:rPr>
              <w:t>n</w:t>
            </w:r>
            <w:r w:rsidR="00087FD4" w:rsidRPr="005B17D3">
              <w:rPr>
                <w:rStyle w:val="BodyText3Char"/>
                <w:sz w:val="18"/>
                <w:szCs w:val="18"/>
              </w:rPr>
              <w:t>ge</w:t>
            </w:r>
            <w:r w:rsidR="005D4D4B" w:rsidRPr="005B17D3">
              <w:rPr>
                <w:rStyle w:val="BodyText3Char"/>
                <w:sz w:val="18"/>
                <w:szCs w:val="18"/>
              </w:rPr>
              <w:t>, pgs. 3</w:t>
            </w:r>
            <w:r w:rsidR="00C51937" w:rsidRPr="005B17D3">
              <w:rPr>
                <w:rStyle w:val="BodyText3Char"/>
                <w:sz w:val="18"/>
                <w:szCs w:val="18"/>
              </w:rPr>
              <w:t>6</w:t>
            </w:r>
            <w:r w:rsidR="005155E1" w:rsidRPr="005B17D3">
              <w:rPr>
                <w:rStyle w:val="BodyText3Char"/>
                <w:sz w:val="18"/>
                <w:szCs w:val="18"/>
              </w:rPr>
              <w:t>0</w:t>
            </w:r>
            <w:r w:rsidR="005D4D4B" w:rsidRPr="005B17D3">
              <w:rPr>
                <w:rStyle w:val="BodyText3Char"/>
                <w:sz w:val="18"/>
                <w:szCs w:val="18"/>
              </w:rPr>
              <w:t>-3</w:t>
            </w:r>
            <w:r w:rsidR="00C51937" w:rsidRPr="005B17D3">
              <w:rPr>
                <w:rStyle w:val="BodyText3Char"/>
                <w:sz w:val="18"/>
                <w:szCs w:val="18"/>
              </w:rPr>
              <w:t>6</w:t>
            </w:r>
            <w:r w:rsidR="006863B0" w:rsidRPr="005B17D3">
              <w:rPr>
                <w:rStyle w:val="BodyText3Char"/>
                <w:sz w:val="18"/>
                <w:szCs w:val="18"/>
              </w:rPr>
              <w:t>4</w:t>
            </w:r>
            <w:r w:rsidR="00A057D6" w:rsidRPr="005B17D3">
              <w:rPr>
                <w:rStyle w:val="BodyText3Char"/>
                <w:sz w:val="18"/>
                <w:szCs w:val="18"/>
              </w:rPr>
              <w:t>;</w:t>
            </w:r>
            <w:r w:rsidR="00415577" w:rsidRPr="005B17D3">
              <w:rPr>
                <w:rStyle w:val="BodyText3Char"/>
                <w:sz w:val="18"/>
                <w:szCs w:val="18"/>
              </w:rPr>
              <w:t xml:space="preserve"> Secondary Eligibility Codes, pg</w:t>
            </w:r>
            <w:r w:rsidR="005155E1" w:rsidRPr="005B17D3">
              <w:rPr>
                <w:rStyle w:val="BodyText3Char"/>
                <w:sz w:val="18"/>
                <w:szCs w:val="18"/>
              </w:rPr>
              <w:t>s</w:t>
            </w:r>
            <w:r w:rsidR="00415577" w:rsidRPr="005B17D3">
              <w:rPr>
                <w:rStyle w:val="BodyText3Char"/>
                <w:sz w:val="18"/>
                <w:szCs w:val="18"/>
              </w:rPr>
              <w:t>. 36</w:t>
            </w:r>
            <w:r w:rsidR="005155E1" w:rsidRPr="005B17D3">
              <w:rPr>
                <w:rStyle w:val="BodyText3Char"/>
                <w:sz w:val="18"/>
                <w:szCs w:val="18"/>
              </w:rPr>
              <w:t>3-364</w:t>
            </w:r>
            <w:r w:rsidR="00415577" w:rsidRPr="005B17D3">
              <w:rPr>
                <w:rStyle w:val="BodyText3Char"/>
                <w:sz w:val="18"/>
                <w:szCs w:val="18"/>
              </w:rPr>
              <w:t>;</w:t>
            </w:r>
            <w:r w:rsidR="00627705" w:rsidRPr="005B17D3">
              <w:rPr>
                <w:rStyle w:val="BodyText3Char"/>
                <w:sz w:val="18"/>
                <w:szCs w:val="18"/>
              </w:rPr>
              <w:t xml:space="preserve"> </w:t>
            </w:r>
            <w:r w:rsidR="00EF1F41" w:rsidRPr="005B17D3">
              <w:rPr>
                <w:rStyle w:val="BodyText3Char"/>
                <w:sz w:val="18"/>
                <w:szCs w:val="18"/>
              </w:rPr>
              <w:t>Organized "Emergency Contact</w:t>
            </w:r>
            <w:r w:rsidR="00823CEC" w:rsidRPr="005B17D3">
              <w:rPr>
                <w:rStyle w:val="BodyText3Char"/>
                <w:sz w:val="18"/>
                <w:szCs w:val="18"/>
              </w:rPr>
              <w:t>, NoK, Designee</w:t>
            </w:r>
            <w:r w:rsidR="00EF1F41" w:rsidRPr="005B17D3">
              <w:rPr>
                <w:rStyle w:val="BodyText3Char"/>
                <w:sz w:val="18"/>
                <w:szCs w:val="18"/>
              </w:rPr>
              <w:t>" section, 4</w:t>
            </w:r>
            <w:r w:rsidR="005155E1" w:rsidRPr="005B17D3">
              <w:rPr>
                <w:rStyle w:val="BodyText3Char"/>
                <w:sz w:val="18"/>
                <w:szCs w:val="18"/>
              </w:rPr>
              <w:t>59</w:t>
            </w:r>
            <w:r w:rsidR="00EF1F41" w:rsidRPr="005B17D3">
              <w:rPr>
                <w:rStyle w:val="BodyText3Char"/>
                <w:sz w:val="18"/>
                <w:szCs w:val="18"/>
              </w:rPr>
              <w:t xml:space="preserve"> – 4</w:t>
            </w:r>
            <w:r w:rsidR="00823CEC" w:rsidRPr="005B17D3">
              <w:rPr>
                <w:rStyle w:val="BodyText3Char"/>
                <w:sz w:val="18"/>
                <w:szCs w:val="18"/>
              </w:rPr>
              <w:t>6</w:t>
            </w:r>
            <w:r w:rsidR="005155E1" w:rsidRPr="005B17D3">
              <w:rPr>
                <w:rStyle w:val="BodyText3Char"/>
                <w:sz w:val="18"/>
                <w:szCs w:val="18"/>
              </w:rPr>
              <w:t>2</w:t>
            </w:r>
            <w:r w:rsidR="00EF1F41" w:rsidRPr="005B17D3">
              <w:rPr>
                <w:rStyle w:val="BodyText3Char"/>
                <w:sz w:val="18"/>
                <w:szCs w:val="18"/>
              </w:rPr>
              <w:t>;</w:t>
            </w:r>
            <w:r w:rsidR="00563733" w:rsidRPr="005B17D3">
              <w:rPr>
                <w:rStyle w:val="BodyText3Char"/>
                <w:sz w:val="18"/>
                <w:szCs w:val="18"/>
              </w:rPr>
              <w:t xml:space="preserve"> ESCC Quality Report updates pgs. 4</w:t>
            </w:r>
            <w:r w:rsidR="00627705" w:rsidRPr="005B17D3">
              <w:rPr>
                <w:rStyle w:val="BodyText3Char"/>
                <w:sz w:val="18"/>
                <w:szCs w:val="18"/>
              </w:rPr>
              <w:t>0</w:t>
            </w:r>
            <w:r w:rsidR="005155E1" w:rsidRPr="005B17D3">
              <w:rPr>
                <w:rStyle w:val="BodyText3Char"/>
                <w:sz w:val="18"/>
                <w:szCs w:val="18"/>
              </w:rPr>
              <w:t>8-</w:t>
            </w:r>
            <w:r w:rsidR="004B63E6" w:rsidRPr="005B17D3">
              <w:rPr>
                <w:rStyle w:val="BodyText3Char"/>
                <w:sz w:val="18"/>
                <w:szCs w:val="18"/>
              </w:rPr>
              <w:t>414</w:t>
            </w:r>
            <w:r w:rsidR="00563733" w:rsidRPr="005B17D3">
              <w:rPr>
                <w:rStyle w:val="BodyText3Char"/>
                <w:sz w:val="18"/>
                <w:szCs w:val="18"/>
              </w:rPr>
              <w:t>;</w:t>
            </w:r>
            <w:r w:rsidR="000A12C9" w:rsidRPr="005B17D3">
              <w:rPr>
                <w:rStyle w:val="BodyText3Char"/>
                <w:sz w:val="18"/>
                <w:szCs w:val="18"/>
              </w:rPr>
              <w:t xml:space="preserve"> "How do I" links, pgs</w:t>
            </w:r>
            <w:r w:rsidR="00A057D6" w:rsidRPr="005B17D3">
              <w:rPr>
                <w:rStyle w:val="BodyText3Char"/>
                <w:sz w:val="18"/>
                <w:szCs w:val="18"/>
              </w:rPr>
              <w:t>.</w:t>
            </w:r>
            <w:r w:rsidR="000A12C9" w:rsidRPr="005B17D3">
              <w:rPr>
                <w:rStyle w:val="BodyText3Char"/>
                <w:sz w:val="18"/>
                <w:szCs w:val="18"/>
              </w:rPr>
              <w:t xml:space="preserve"> </w:t>
            </w:r>
            <w:r w:rsidR="00AD0212" w:rsidRPr="005B17D3">
              <w:rPr>
                <w:rStyle w:val="BodyText3Char"/>
                <w:sz w:val="18"/>
                <w:szCs w:val="18"/>
              </w:rPr>
              <w:t>4</w:t>
            </w:r>
            <w:r w:rsidR="00A64A3B" w:rsidRPr="005B17D3">
              <w:rPr>
                <w:rStyle w:val="BodyText3Char"/>
                <w:sz w:val="18"/>
                <w:szCs w:val="18"/>
              </w:rPr>
              <w:t>59</w:t>
            </w:r>
            <w:r w:rsidR="00AD0212" w:rsidRPr="005B17D3">
              <w:rPr>
                <w:rStyle w:val="BodyText3Char"/>
                <w:sz w:val="18"/>
                <w:szCs w:val="18"/>
              </w:rPr>
              <w:t>, 47</w:t>
            </w:r>
            <w:r w:rsidR="00A64A3B" w:rsidRPr="005B17D3">
              <w:rPr>
                <w:rStyle w:val="BodyText3Char"/>
                <w:sz w:val="18"/>
                <w:szCs w:val="18"/>
              </w:rPr>
              <w:t>2</w:t>
            </w:r>
            <w:r w:rsidR="00AD0212" w:rsidRPr="005B17D3">
              <w:rPr>
                <w:rStyle w:val="BodyText3Char"/>
                <w:sz w:val="18"/>
                <w:szCs w:val="18"/>
              </w:rPr>
              <w:t>, 47</w:t>
            </w:r>
            <w:r w:rsidR="00A64A3B" w:rsidRPr="005B17D3">
              <w:rPr>
                <w:rStyle w:val="BodyText3Char"/>
                <w:sz w:val="18"/>
                <w:szCs w:val="18"/>
              </w:rPr>
              <w:t>6</w:t>
            </w:r>
            <w:r w:rsidR="00AD0212" w:rsidRPr="005B17D3">
              <w:rPr>
                <w:rStyle w:val="BodyText3Char"/>
                <w:sz w:val="18"/>
                <w:szCs w:val="18"/>
              </w:rPr>
              <w:t>, 4</w:t>
            </w:r>
            <w:r w:rsidR="00A64A3B" w:rsidRPr="005B17D3">
              <w:rPr>
                <w:rStyle w:val="BodyText3Char"/>
                <w:sz w:val="18"/>
                <w:szCs w:val="18"/>
              </w:rPr>
              <w:t>79</w:t>
            </w:r>
            <w:r w:rsidR="000A12C9" w:rsidRPr="005B17D3">
              <w:rPr>
                <w:rStyle w:val="BodyText3Char"/>
                <w:sz w:val="18"/>
                <w:szCs w:val="18"/>
              </w:rPr>
              <w:t>;</w:t>
            </w:r>
            <w:r w:rsidR="00BE3932" w:rsidRPr="005B17D3">
              <w:rPr>
                <w:rStyle w:val="BodyText3Char"/>
                <w:sz w:val="18"/>
                <w:szCs w:val="18"/>
              </w:rPr>
              <w:t xml:space="preserve"> </w:t>
            </w:r>
            <w:r w:rsidR="005D4D4B" w:rsidRPr="005B17D3">
              <w:rPr>
                <w:rStyle w:val="BodyText3Char"/>
                <w:sz w:val="18"/>
                <w:szCs w:val="18"/>
              </w:rPr>
              <w:t>"Override Invalid Residential or Permanent Mailing Address" section, pgs. 4</w:t>
            </w:r>
            <w:r w:rsidR="00A97FC8" w:rsidRPr="005B17D3">
              <w:rPr>
                <w:rStyle w:val="BodyText3Char"/>
                <w:sz w:val="18"/>
                <w:szCs w:val="18"/>
              </w:rPr>
              <w:t>8</w:t>
            </w:r>
            <w:r w:rsidR="00A64A3B" w:rsidRPr="005B17D3">
              <w:rPr>
                <w:rStyle w:val="BodyText3Char"/>
                <w:sz w:val="18"/>
                <w:szCs w:val="18"/>
              </w:rPr>
              <w:t>5</w:t>
            </w:r>
            <w:r w:rsidR="005D4D4B" w:rsidRPr="005B17D3">
              <w:rPr>
                <w:rStyle w:val="BodyText3Char"/>
                <w:sz w:val="18"/>
                <w:szCs w:val="18"/>
              </w:rPr>
              <w:t>-4</w:t>
            </w:r>
            <w:r w:rsidR="00A97FC8" w:rsidRPr="005B17D3">
              <w:rPr>
                <w:rStyle w:val="BodyText3Char"/>
                <w:sz w:val="18"/>
                <w:szCs w:val="18"/>
              </w:rPr>
              <w:t>8</w:t>
            </w:r>
            <w:r w:rsidR="00A64A3B" w:rsidRPr="005B17D3">
              <w:rPr>
                <w:rStyle w:val="BodyText3Char"/>
                <w:sz w:val="18"/>
                <w:szCs w:val="18"/>
              </w:rPr>
              <w:t>6</w:t>
            </w:r>
            <w:r w:rsidR="005D4D4B" w:rsidRPr="005B17D3">
              <w:rPr>
                <w:rStyle w:val="BodyText3Char"/>
                <w:sz w:val="18"/>
                <w:szCs w:val="18"/>
              </w:rPr>
              <w:t>;</w:t>
            </w:r>
            <w:r w:rsidR="0049144F" w:rsidRPr="005B17D3">
              <w:t xml:space="preserve"> </w:t>
            </w:r>
            <w:r w:rsidR="0049144F" w:rsidRPr="005B17D3">
              <w:rPr>
                <w:rStyle w:val="BodyText3Char"/>
                <w:sz w:val="18"/>
                <w:szCs w:val="18"/>
              </w:rPr>
              <w:t>Organized 5.5.2 Financial Assessment section to match ES application, pgs. 52</w:t>
            </w:r>
            <w:r w:rsidR="00A64A3B" w:rsidRPr="005B17D3">
              <w:rPr>
                <w:rStyle w:val="BodyText3Char"/>
                <w:sz w:val="18"/>
                <w:szCs w:val="18"/>
              </w:rPr>
              <w:t>4</w:t>
            </w:r>
            <w:r w:rsidR="0049144F" w:rsidRPr="005B17D3">
              <w:rPr>
                <w:rStyle w:val="BodyText3Char"/>
                <w:sz w:val="18"/>
                <w:szCs w:val="18"/>
              </w:rPr>
              <w:t>-5</w:t>
            </w:r>
            <w:r w:rsidR="00A64A3B" w:rsidRPr="005B17D3">
              <w:rPr>
                <w:rStyle w:val="BodyText3Char"/>
                <w:sz w:val="18"/>
                <w:szCs w:val="18"/>
              </w:rPr>
              <w:t>49</w:t>
            </w:r>
            <w:r w:rsidR="00A057D6" w:rsidRPr="005B17D3">
              <w:rPr>
                <w:rStyle w:val="BodyText3Char"/>
                <w:sz w:val="18"/>
                <w:szCs w:val="18"/>
              </w:rPr>
              <w:t>;</w:t>
            </w:r>
            <w:r w:rsidR="00BE3932" w:rsidRPr="005B17D3">
              <w:rPr>
                <w:rStyle w:val="BodyText3Char"/>
                <w:sz w:val="18"/>
                <w:szCs w:val="18"/>
              </w:rPr>
              <w:t xml:space="preserve"> </w:t>
            </w:r>
            <w:r w:rsidR="005D4D4B" w:rsidRPr="005B17D3">
              <w:rPr>
                <w:rStyle w:val="BodyText3Char"/>
                <w:sz w:val="18"/>
                <w:szCs w:val="18"/>
              </w:rPr>
              <w:t>"Hardship"</w:t>
            </w:r>
            <w:r w:rsidR="00801D82" w:rsidRPr="005B17D3">
              <w:rPr>
                <w:rStyle w:val="BodyText3Char"/>
                <w:sz w:val="18"/>
                <w:szCs w:val="18"/>
              </w:rPr>
              <w:t>, “Hardship Overview”, and Edit Hardship Details”</w:t>
            </w:r>
            <w:r w:rsidR="005D4D4B" w:rsidRPr="005B17D3">
              <w:rPr>
                <w:rStyle w:val="BodyText3Char"/>
                <w:sz w:val="18"/>
                <w:szCs w:val="18"/>
              </w:rPr>
              <w:t xml:space="preserve"> section</w:t>
            </w:r>
            <w:r w:rsidR="00801D82" w:rsidRPr="005B17D3">
              <w:rPr>
                <w:rStyle w:val="BodyText3Char"/>
                <w:sz w:val="18"/>
                <w:szCs w:val="18"/>
              </w:rPr>
              <w:t>s</w:t>
            </w:r>
            <w:r w:rsidR="005D4D4B" w:rsidRPr="005B17D3">
              <w:rPr>
                <w:rStyle w:val="BodyText3Char"/>
                <w:sz w:val="18"/>
                <w:szCs w:val="18"/>
              </w:rPr>
              <w:t xml:space="preserve">, pgs. </w:t>
            </w:r>
            <w:r w:rsidR="00A21742" w:rsidRPr="005B17D3">
              <w:rPr>
                <w:rStyle w:val="BodyText3Char"/>
                <w:sz w:val="18"/>
                <w:szCs w:val="18"/>
              </w:rPr>
              <w:t>5</w:t>
            </w:r>
            <w:r w:rsidR="009E035E" w:rsidRPr="005B17D3">
              <w:rPr>
                <w:rStyle w:val="BodyText3Char"/>
                <w:sz w:val="18"/>
                <w:szCs w:val="18"/>
              </w:rPr>
              <w:t>5</w:t>
            </w:r>
            <w:r w:rsidR="00A64A3B" w:rsidRPr="005B17D3">
              <w:rPr>
                <w:rStyle w:val="BodyText3Char"/>
                <w:sz w:val="18"/>
                <w:szCs w:val="18"/>
              </w:rPr>
              <w:t>4</w:t>
            </w:r>
            <w:r w:rsidR="005D4D4B" w:rsidRPr="005B17D3">
              <w:rPr>
                <w:rStyle w:val="BodyText3Char"/>
                <w:sz w:val="18"/>
                <w:szCs w:val="18"/>
              </w:rPr>
              <w:t>-</w:t>
            </w:r>
            <w:r w:rsidR="00A21742" w:rsidRPr="005B17D3">
              <w:rPr>
                <w:rStyle w:val="BodyText3Char"/>
                <w:sz w:val="18"/>
                <w:szCs w:val="18"/>
              </w:rPr>
              <w:t>5</w:t>
            </w:r>
            <w:r w:rsidR="009E035E" w:rsidRPr="005B17D3">
              <w:rPr>
                <w:rStyle w:val="BodyText3Char"/>
                <w:sz w:val="18"/>
                <w:szCs w:val="18"/>
              </w:rPr>
              <w:t>6</w:t>
            </w:r>
            <w:r w:rsidR="00A64A3B" w:rsidRPr="005B17D3">
              <w:rPr>
                <w:rStyle w:val="BodyText3Char"/>
                <w:sz w:val="18"/>
                <w:szCs w:val="18"/>
              </w:rPr>
              <w:t>4</w:t>
            </w:r>
            <w:r w:rsidR="005D4D4B" w:rsidRPr="005B17D3">
              <w:rPr>
                <w:rStyle w:val="BodyText3Char"/>
                <w:sz w:val="18"/>
                <w:szCs w:val="18"/>
              </w:rPr>
              <w:t>; Formatted "Online Application" section, pg. 5</w:t>
            </w:r>
            <w:r w:rsidR="00C567BB" w:rsidRPr="005B17D3">
              <w:rPr>
                <w:rStyle w:val="BodyText3Char"/>
                <w:sz w:val="18"/>
                <w:szCs w:val="18"/>
              </w:rPr>
              <w:t>7</w:t>
            </w:r>
            <w:r w:rsidR="00A64A3B" w:rsidRPr="005B17D3">
              <w:rPr>
                <w:rStyle w:val="BodyText3Char"/>
                <w:sz w:val="18"/>
                <w:szCs w:val="18"/>
              </w:rPr>
              <w:t>7</w:t>
            </w:r>
            <w:r w:rsidR="00BE3932" w:rsidRPr="005B17D3">
              <w:rPr>
                <w:rStyle w:val="BodyText3Char"/>
                <w:sz w:val="18"/>
                <w:szCs w:val="18"/>
              </w:rPr>
              <w:t>;</w:t>
            </w:r>
            <w:r w:rsidR="002167B4" w:rsidRPr="005B17D3">
              <w:rPr>
                <w:rStyle w:val="BodyText3Char"/>
                <w:sz w:val="18"/>
                <w:szCs w:val="18"/>
              </w:rPr>
              <w:t xml:space="preserve"> Note</w:t>
            </w:r>
            <w:r w:rsidR="00B2058E" w:rsidRPr="005B17D3">
              <w:rPr>
                <w:rStyle w:val="BodyText3Char"/>
                <w:sz w:val="18"/>
                <w:szCs w:val="18"/>
              </w:rPr>
              <w:t xml:space="preserve"> and</w:t>
            </w:r>
            <w:r w:rsidR="002167B4" w:rsidRPr="005B17D3">
              <w:rPr>
                <w:rStyle w:val="BodyText3Char"/>
                <w:sz w:val="18"/>
                <w:szCs w:val="18"/>
              </w:rPr>
              <w:t xml:space="preserve"> rearranged text, and</w:t>
            </w:r>
            <w:r w:rsidR="00C567BB" w:rsidRPr="005B17D3">
              <w:rPr>
                <w:rStyle w:val="BodyText3Char"/>
                <w:sz w:val="18"/>
                <w:szCs w:val="18"/>
              </w:rPr>
              <w:t xml:space="preserve"> edited</w:t>
            </w:r>
            <w:r w:rsidR="002167B4" w:rsidRPr="005B17D3">
              <w:rPr>
                <w:rStyle w:val="BodyText3Char"/>
                <w:sz w:val="18"/>
                <w:szCs w:val="18"/>
              </w:rPr>
              <w:t xml:space="preserve"> "disabled Submit button</w:t>
            </w:r>
            <w:r w:rsidR="00C567BB" w:rsidRPr="005B17D3">
              <w:rPr>
                <w:rStyle w:val="BodyText3Char"/>
                <w:sz w:val="18"/>
                <w:szCs w:val="18"/>
              </w:rPr>
              <w:t>”</w:t>
            </w:r>
            <w:r w:rsidR="002167B4" w:rsidRPr="005B17D3">
              <w:rPr>
                <w:rStyle w:val="BodyText3Char"/>
                <w:sz w:val="18"/>
                <w:szCs w:val="18"/>
              </w:rPr>
              <w:t xml:space="preserve"> summary</w:t>
            </w:r>
            <w:r w:rsidR="00933A66" w:rsidRPr="005B17D3">
              <w:rPr>
                <w:rStyle w:val="BodyText3Char"/>
                <w:sz w:val="18"/>
                <w:szCs w:val="18"/>
              </w:rPr>
              <w:t xml:space="preserve"> under Document </w:t>
            </w:r>
            <w:r w:rsidR="006863B0" w:rsidRPr="005B17D3">
              <w:rPr>
                <w:rStyle w:val="BodyText3Char"/>
                <w:sz w:val="18"/>
                <w:szCs w:val="18"/>
              </w:rPr>
              <w:t>Management</w:t>
            </w:r>
            <w:r w:rsidR="002167B4" w:rsidRPr="005B17D3">
              <w:rPr>
                <w:rStyle w:val="BodyText3Char"/>
                <w:sz w:val="18"/>
                <w:szCs w:val="18"/>
              </w:rPr>
              <w:t>, p. 6</w:t>
            </w:r>
            <w:r w:rsidR="00933A66" w:rsidRPr="005B17D3">
              <w:rPr>
                <w:rStyle w:val="BodyText3Char"/>
                <w:sz w:val="18"/>
                <w:szCs w:val="18"/>
              </w:rPr>
              <w:t>2</w:t>
            </w:r>
            <w:r w:rsidR="00A64A3B" w:rsidRPr="005B17D3">
              <w:rPr>
                <w:rStyle w:val="BodyText3Char"/>
                <w:sz w:val="18"/>
                <w:szCs w:val="18"/>
              </w:rPr>
              <w:t>4</w:t>
            </w:r>
            <w:r w:rsidR="00B17D7D" w:rsidRPr="005B17D3">
              <w:rPr>
                <w:rStyle w:val="BodyText3Char"/>
                <w:sz w:val="18"/>
                <w:szCs w:val="18"/>
              </w:rPr>
              <w:t>-62</w:t>
            </w:r>
            <w:r w:rsidR="00A64A3B" w:rsidRPr="005B17D3">
              <w:rPr>
                <w:rStyle w:val="BodyText3Char"/>
                <w:sz w:val="18"/>
                <w:szCs w:val="18"/>
              </w:rPr>
              <w:t>5</w:t>
            </w:r>
            <w:r w:rsidR="002167B4" w:rsidRPr="005B17D3">
              <w:rPr>
                <w:rStyle w:val="BodyText3Char"/>
                <w:sz w:val="18"/>
                <w:szCs w:val="18"/>
              </w:rPr>
              <w:t xml:space="preserve">; </w:t>
            </w:r>
            <w:r w:rsidR="00BE3932" w:rsidRPr="005B17D3">
              <w:rPr>
                <w:rStyle w:val="BodyText3Char"/>
                <w:sz w:val="18"/>
                <w:szCs w:val="18"/>
              </w:rPr>
              <w:t xml:space="preserve"> </w:t>
            </w:r>
            <w:r w:rsidR="001F312F" w:rsidRPr="005B17D3">
              <w:rPr>
                <w:rStyle w:val="BodyText3Char"/>
                <w:sz w:val="18"/>
                <w:szCs w:val="18"/>
              </w:rPr>
              <w:t>Updated and edited</w:t>
            </w:r>
            <w:r w:rsidR="0044696D" w:rsidRPr="005B17D3">
              <w:rPr>
                <w:rStyle w:val="BodyText3Char"/>
                <w:sz w:val="18"/>
                <w:szCs w:val="18"/>
              </w:rPr>
              <w:t xml:space="preserve"> style guide issues,</w:t>
            </w:r>
            <w:r w:rsidR="00BE3932" w:rsidRPr="005B17D3">
              <w:rPr>
                <w:rStyle w:val="BodyText3Char"/>
                <w:sz w:val="18"/>
                <w:szCs w:val="18"/>
              </w:rPr>
              <w:t xml:space="preserve"> spelling, grammatical</w:t>
            </w:r>
            <w:r w:rsidR="00E8294E" w:rsidRPr="005B17D3">
              <w:rPr>
                <w:rStyle w:val="BodyText3Char"/>
                <w:sz w:val="18"/>
                <w:szCs w:val="18"/>
              </w:rPr>
              <w:t>,</w:t>
            </w:r>
            <w:r w:rsidR="0044696D" w:rsidRPr="005B17D3">
              <w:rPr>
                <w:rStyle w:val="BodyText3Char"/>
                <w:sz w:val="18"/>
                <w:szCs w:val="18"/>
              </w:rPr>
              <w:t xml:space="preserve"> and</w:t>
            </w:r>
            <w:r w:rsidR="00BE3932" w:rsidRPr="005B17D3">
              <w:rPr>
                <w:rStyle w:val="BodyText3Char"/>
                <w:sz w:val="18"/>
                <w:szCs w:val="18"/>
              </w:rPr>
              <w:t xml:space="preserve"> formatting anomalies throughout the user guide</w:t>
            </w:r>
            <w:bookmarkEnd w:id="27"/>
          </w:p>
        </w:tc>
        <w:tc>
          <w:tcPr>
            <w:tcW w:w="1913" w:type="dxa"/>
            <w:vAlign w:val="center"/>
          </w:tcPr>
          <w:p w14:paraId="5888F524" w14:textId="37D9E180" w:rsidR="00E87734" w:rsidRPr="005B17D3" w:rsidRDefault="004C0DB7" w:rsidP="00EF3896">
            <w:pPr>
              <w:pStyle w:val="TableText"/>
              <w:spacing w:before="0" w:after="0"/>
              <w:jc w:val="center"/>
              <w:rPr>
                <w:sz w:val="18"/>
                <w:szCs w:val="18"/>
              </w:rPr>
            </w:pPr>
            <w:r w:rsidRPr="005B17D3">
              <w:rPr>
                <w:sz w:val="18"/>
                <w:szCs w:val="18"/>
              </w:rPr>
              <w:t>TeamLiberty TW</w:t>
            </w:r>
          </w:p>
        </w:tc>
      </w:tr>
      <w:tr w:rsidR="004516CF" w:rsidRPr="005B17D3" w14:paraId="2D1B3DCA" w14:textId="77777777" w:rsidTr="008F6B72">
        <w:tc>
          <w:tcPr>
            <w:tcW w:w="1140" w:type="dxa"/>
            <w:vAlign w:val="center"/>
          </w:tcPr>
          <w:p w14:paraId="0C163314" w14:textId="01A86809" w:rsidR="004516CF" w:rsidRPr="005B17D3" w:rsidRDefault="004516CF" w:rsidP="00EF3896">
            <w:pPr>
              <w:pStyle w:val="TableText"/>
              <w:spacing w:before="0" w:after="0"/>
              <w:jc w:val="center"/>
              <w:rPr>
                <w:sz w:val="18"/>
                <w:szCs w:val="18"/>
              </w:rPr>
            </w:pPr>
            <w:r w:rsidRPr="005B17D3">
              <w:rPr>
                <w:sz w:val="18"/>
                <w:szCs w:val="18"/>
              </w:rPr>
              <w:t>1</w:t>
            </w:r>
            <w:r w:rsidR="003B7D2A" w:rsidRPr="005B17D3">
              <w:rPr>
                <w:sz w:val="18"/>
                <w:szCs w:val="18"/>
              </w:rPr>
              <w:t>0</w:t>
            </w:r>
            <w:r w:rsidRPr="005B17D3">
              <w:rPr>
                <w:sz w:val="18"/>
                <w:szCs w:val="18"/>
              </w:rPr>
              <w:t>/</w:t>
            </w:r>
            <w:r w:rsidR="00857AE1" w:rsidRPr="005B17D3">
              <w:rPr>
                <w:sz w:val="18"/>
                <w:szCs w:val="18"/>
              </w:rPr>
              <w:t>30</w:t>
            </w:r>
            <w:r w:rsidR="003B7D2A" w:rsidRPr="005B17D3">
              <w:rPr>
                <w:sz w:val="18"/>
                <w:szCs w:val="18"/>
              </w:rPr>
              <w:t>/</w:t>
            </w:r>
            <w:r w:rsidRPr="005B17D3">
              <w:rPr>
                <w:sz w:val="18"/>
                <w:szCs w:val="18"/>
              </w:rPr>
              <w:t>2019</w:t>
            </w:r>
          </w:p>
        </w:tc>
        <w:tc>
          <w:tcPr>
            <w:tcW w:w="1177" w:type="dxa"/>
            <w:vAlign w:val="center"/>
          </w:tcPr>
          <w:p w14:paraId="4AB24C06" w14:textId="72D4BAF4" w:rsidR="004516CF" w:rsidRPr="005B17D3" w:rsidRDefault="004516CF" w:rsidP="00EF3896">
            <w:pPr>
              <w:pStyle w:val="TableText"/>
              <w:spacing w:before="0" w:after="0"/>
              <w:jc w:val="center"/>
              <w:rPr>
                <w:sz w:val="18"/>
                <w:szCs w:val="18"/>
              </w:rPr>
            </w:pPr>
            <w:r w:rsidRPr="005B17D3">
              <w:rPr>
                <w:sz w:val="18"/>
                <w:szCs w:val="18"/>
              </w:rPr>
              <w:t>28.0</w:t>
            </w:r>
          </w:p>
        </w:tc>
        <w:tc>
          <w:tcPr>
            <w:tcW w:w="5120" w:type="dxa"/>
            <w:shd w:val="clear" w:color="auto" w:fill="auto"/>
          </w:tcPr>
          <w:p w14:paraId="351B6024" w14:textId="50B190E0" w:rsidR="004516CF" w:rsidRPr="005B17D3" w:rsidRDefault="00F427EF" w:rsidP="00EF3896">
            <w:pPr>
              <w:rPr>
                <w:rStyle w:val="BodyText3Char"/>
                <w:sz w:val="18"/>
                <w:szCs w:val="18"/>
              </w:rPr>
            </w:pPr>
            <w:r w:rsidRPr="005B17D3">
              <w:rPr>
                <w:rStyle w:val="BodyText3Char"/>
                <w:sz w:val="18"/>
                <w:szCs w:val="18"/>
              </w:rPr>
              <w:t>Release 5.9-ES V5.9 added the following items:</w:t>
            </w:r>
            <w:r w:rsidR="00576606" w:rsidRPr="005B17D3">
              <w:rPr>
                <w:rStyle w:val="BodyText3Char"/>
                <w:sz w:val="18"/>
                <w:szCs w:val="18"/>
              </w:rPr>
              <w:t xml:space="preserve"> Updated</w:t>
            </w:r>
            <w:r w:rsidR="002F2151" w:rsidRPr="005B17D3">
              <w:rPr>
                <w:rStyle w:val="BodyText3Char"/>
                <w:sz w:val="18"/>
                <w:szCs w:val="18"/>
              </w:rPr>
              <w:t xml:space="preserve"> “Vet360” to</w:t>
            </w:r>
            <w:r w:rsidR="00576606" w:rsidRPr="005B17D3">
              <w:rPr>
                <w:rStyle w:val="BodyText3Char"/>
                <w:sz w:val="18"/>
                <w:szCs w:val="18"/>
              </w:rPr>
              <w:t xml:space="preserve"> “V</w:t>
            </w:r>
            <w:r w:rsidR="002F2151" w:rsidRPr="005B17D3">
              <w:rPr>
                <w:rStyle w:val="BodyText3Char"/>
                <w:sz w:val="18"/>
                <w:szCs w:val="18"/>
              </w:rPr>
              <w:t>A Profile</w:t>
            </w:r>
            <w:r w:rsidR="00576606" w:rsidRPr="005B17D3">
              <w:rPr>
                <w:rStyle w:val="BodyText3Char"/>
                <w:sz w:val="18"/>
                <w:szCs w:val="18"/>
              </w:rPr>
              <w:t>” throughout user guide;</w:t>
            </w:r>
            <w:r w:rsidRPr="005B17D3">
              <w:rPr>
                <w:rStyle w:val="BodyText3Char"/>
                <w:sz w:val="18"/>
                <w:szCs w:val="18"/>
              </w:rPr>
              <w:t xml:space="preserve"> System v</w:t>
            </w:r>
            <w:r w:rsidR="006D3BF1" w:rsidRPr="005B17D3">
              <w:rPr>
                <w:rStyle w:val="BodyText3Char"/>
                <w:sz w:val="18"/>
                <w:szCs w:val="18"/>
              </w:rPr>
              <w:t>ersions,</w:t>
            </w:r>
            <w:r w:rsidR="00C94879" w:rsidRPr="005B17D3">
              <w:rPr>
                <w:rStyle w:val="BodyText3Char"/>
                <w:sz w:val="18"/>
                <w:szCs w:val="18"/>
              </w:rPr>
              <w:t xml:space="preserve"> modified VMBP bullet for 4.7, p. 44;</w:t>
            </w:r>
            <w:r w:rsidR="006D3BF1" w:rsidRPr="005B17D3">
              <w:rPr>
                <w:rStyle w:val="BodyText3Char"/>
                <w:sz w:val="18"/>
                <w:szCs w:val="18"/>
              </w:rPr>
              <w:t xml:space="preserve"> p. 4</w:t>
            </w:r>
            <w:r w:rsidR="002F6ED1" w:rsidRPr="005B17D3">
              <w:rPr>
                <w:rStyle w:val="BodyText3Char"/>
                <w:sz w:val="18"/>
                <w:szCs w:val="18"/>
              </w:rPr>
              <w:t>7</w:t>
            </w:r>
            <w:r w:rsidR="006D3BF1" w:rsidRPr="005B17D3">
              <w:rPr>
                <w:rStyle w:val="BodyText3Char"/>
                <w:sz w:val="18"/>
                <w:szCs w:val="18"/>
              </w:rPr>
              <w:t>; Project Reference, p. 5</w:t>
            </w:r>
            <w:r w:rsidR="002F6ED1" w:rsidRPr="005B17D3">
              <w:rPr>
                <w:rStyle w:val="BodyText3Char"/>
                <w:sz w:val="18"/>
                <w:szCs w:val="18"/>
              </w:rPr>
              <w:t>2</w:t>
            </w:r>
            <w:r w:rsidR="006D3BF1" w:rsidRPr="005B17D3">
              <w:rPr>
                <w:rStyle w:val="BodyText3Char"/>
                <w:sz w:val="18"/>
                <w:szCs w:val="18"/>
              </w:rPr>
              <w:t>;</w:t>
            </w:r>
            <w:r w:rsidR="00C94879" w:rsidRPr="005B17D3">
              <w:rPr>
                <w:rStyle w:val="BodyText3Char"/>
                <w:sz w:val="18"/>
                <w:szCs w:val="18"/>
              </w:rPr>
              <w:t xml:space="preserve"> ODM acronym, p. 63; VCE acronym update, p. 66;</w:t>
            </w:r>
            <w:r w:rsidR="006D3BF1" w:rsidRPr="005B17D3">
              <w:rPr>
                <w:rStyle w:val="BodyText3Char"/>
                <w:sz w:val="18"/>
                <w:szCs w:val="18"/>
              </w:rPr>
              <w:t xml:space="preserve"> VMBP Urgent Care </w:t>
            </w:r>
            <w:r w:rsidR="00D717AC" w:rsidRPr="005B17D3">
              <w:rPr>
                <w:rStyle w:val="BodyText3Char"/>
                <w:sz w:val="18"/>
                <w:szCs w:val="18"/>
              </w:rPr>
              <w:t>additions (plans 241 and 242)</w:t>
            </w:r>
            <w:r w:rsidR="006D3BF1" w:rsidRPr="005B17D3">
              <w:rPr>
                <w:rStyle w:val="BodyText3Char"/>
                <w:sz w:val="18"/>
                <w:szCs w:val="18"/>
              </w:rPr>
              <w:t>, pgs. 17</w:t>
            </w:r>
            <w:r w:rsidR="00D717AC" w:rsidRPr="005B17D3">
              <w:rPr>
                <w:rStyle w:val="BodyText3Char"/>
                <w:sz w:val="18"/>
                <w:szCs w:val="18"/>
              </w:rPr>
              <w:t>2</w:t>
            </w:r>
            <w:r w:rsidR="006D3BF1" w:rsidRPr="005B17D3">
              <w:rPr>
                <w:rStyle w:val="BodyText3Char"/>
                <w:sz w:val="18"/>
                <w:szCs w:val="18"/>
              </w:rPr>
              <w:t>-17</w:t>
            </w:r>
            <w:r w:rsidR="00D717AC" w:rsidRPr="005B17D3">
              <w:rPr>
                <w:rStyle w:val="BodyText3Char"/>
                <w:sz w:val="18"/>
                <w:szCs w:val="18"/>
              </w:rPr>
              <w:t>4</w:t>
            </w:r>
            <w:r w:rsidR="006D3BF1" w:rsidRPr="005B17D3">
              <w:rPr>
                <w:rStyle w:val="BodyText3Char"/>
                <w:sz w:val="18"/>
                <w:szCs w:val="18"/>
              </w:rPr>
              <w:t xml:space="preserve">; </w:t>
            </w:r>
            <w:r w:rsidR="0054674F" w:rsidRPr="005B17D3">
              <w:rPr>
                <w:rStyle w:val="BodyText3Char"/>
                <w:sz w:val="18"/>
                <w:szCs w:val="18"/>
              </w:rPr>
              <w:t>Suicide High Risk Patient Enhancements (</w:t>
            </w:r>
            <w:r w:rsidR="006D3BF1" w:rsidRPr="005B17D3">
              <w:rPr>
                <w:rStyle w:val="BodyText3Char"/>
                <w:sz w:val="18"/>
                <w:szCs w:val="18"/>
              </w:rPr>
              <w:t>SHRPE</w:t>
            </w:r>
            <w:r w:rsidR="0054674F" w:rsidRPr="005B17D3">
              <w:rPr>
                <w:rStyle w:val="BodyText3Char"/>
                <w:sz w:val="18"/>
                <w:szCs w:val="18"/>
              </w:rPr>
              <w:t>)</w:t>
            </w:r>
            <w:r w:rsidR="006D3BF1" w:rsidRPr="005B17D3">
              <w:rPr>
                <w:rStyle w:val="BodyText3Char"/>
                <w:sz w:val="18"/>
                <w:szCs w:val="18"/>
              </w:rPr>
              <w:t>, pgs. 29</w:t>
            </w:r>
            <w:r w:rsidR="00D717AC" w:rsidRPr="005B17D3">
              <w:rPr>
                <w:rStyle w:val="BodyText3Char"/>
                <w:sz w:val="18"/>
                <w:szCs w:val="18"/>
              </w:rPr>
              <w:t>8</w:t>
            </w:r>
            <w:r w:rsidR="006D3BF1" w:rsidRPr="005B17D3">
              <w:rPr>
                <w:rStyle w:val="BodyText3Char"/>
                <w:sz w:val="18"/>
                <w:szCs w:val="18"/>
              </w:rPr>
              <w:t>-3</w:t>
            </w:r>
            <w:r w:rsidR="00D717AC" w:rsidRPr="005B17D3">
              <w:rPr>
                <w:rStyle w:val="BodyText3Char"/>
                <w:sz w:val="18"/>
                <w:szCs w:val="18"/>
              </w:rPr>
              <w:t>10</w:t>
            </w:r>
            <w:r w:rsidR="006D3BF1" w:rsidRPr="005B17D3">
              <w:rPr>
                <w:rStyle w:val="BodyText3Char"/>
                <w:sz w:val="18"/>
                <w:szCs w:val="18"/>
              </w:rPr>
              <w:t>; Daily Quality Report, pgs. 35</w:t>
            </w:r>
            <w:r w:rsidR="006814EE" w:rsidRPr="005B17D3">
              <w:rPr>
                <w:rStyle w:val="BodyText3Char"/>
                <w:sz w:val="18"/>
                <w:szCs w:val="18"/>
              </w:rPr>
              <w:t>1</w:t>
            </w:r>
            <w:r w:rsidR="006D3BF1" w:rsidRPr="005B17D3">
              <w:rPr>
                <w:rStyle w:val="BodyText3Char"/>
                <w:sz w:val="18"/>
                <w:szCs w:val="18"/>
              </w:rPr>
              <w:t>-3</w:t>
            </w:r>
            <w:r w:rsidR="0023767E" w:rsidRPr="005B17D3">
              <w:rPr>
                <w:rStyle w:val="BodyText3Char"/>
                <w:sz w:val="18"/>
                <w:szCs w:val="18"/>
              </w:rPr>
              <w:t>5</w:t>
            </w:r>
            <w:r w:rsidR="00AF3F44" w:rsidRPr="005B17D3">
              <w:rPr>
                <w:rStyle w:val="BodyText3Char"/>
                <w:sz w:val="18"/>
                <w:szCs w:val="18"/>
              </w:rPr>
              <w:t>7</w:t>
            </w:r>
            <w:r w:rsidR="006D3BF1" w:rsidRPr="005B17D3">
              <w:rPr>
                <w:rStyle w:val="BodyText3Char"/>
                <w:sz w:val="18"/>
                <w:szCs w:val="18"/>
              </w:rPr>
              <w:t>; Emergency Contact, NoK, and Designee, pgs. 40</w:t>
            </w:r>
            <w:r w:rsidR="00A367CB" w:rsidRPr="005B17D3">
              <w:rPr>
                <w:rStyle w:val="BodyText3Char"/>
                <w:sz w:val="18"/>
                <w:szCs w:val="18"/>
              </w:rPr>
              <w:t>2</w:t>
            </w:r>
            <w:r w:rsidR="006D3BF1" w:rsidRPr="005B17D3">
              <w:rPr>
                <w:rStyle w:val="BodyText3Char"/>
                <w:sz w:val="18"/>
                <w:szCs w:val="18"/>
              </w:rPr>
              <w:t>-41</w:t>
            </w:r>
            <w:r w:rsidR="00563746" w:rsidRPr="005B17D3">
              <w:rPr>
                <w:rStyle w:val="BodyText3Char"/>
                <w:sz w:val="18"/>
                <w:szCs w:val="18"/>
              </w:rPr>
              <w:t>3</w:t>
            </w:r>
            <w:r w:rsidR="006D3BF1" w:rsidRPr="005B17D3">
              <w:rPr>
                <w:rStyle w:val="BodyText3Char"/>
                <w:sz w:val="18"/>
                <w:szCs w:val="18"/>
              </w:rPr>
              <w:t>; Bad Address Indicator (BAI), pgs. 42</w:t>
            </w:r>
            <w:r w:rsidR="00F362B2" w:rsidRPr="005B17D3">
              <w:rPr>
                <w:rStyle w:val="BodyText3Char"/>
                <w:sz w:val="18"/>
                <w:szCs w:val="18"/>
              </w:rPr>
              <w:t>7</w:t>
            </w:r>
            <w:r w:rsidR="006D3BF1" w:rsidRPr="005B17D3">
              <w:rPr>
                <w:rStyle w:val="BodyText3Char"/>
                <w:sz w:val="18"/>
                <w:szCs w:val="18"/>
              </w:rPr>
              <w:t>-4</w:t>
            </w:r>
            <w:r w:rsidR="00F362B2" w:rsidRPr="005B17D3">
              <w:rPr>
                <w:rStyle w:val="BodyText3Char"/>
                <w:sz w:val="18"/>
                <w:szCs w:val="18"/>
              </w:rPr>
              <w:t>28</w:t>
            </w:r>
            <w:r w:rsidR="006D3BF1" w:rsidRPr="005B17D3">
              <w:rPr>
                <w:rStyle w:val="BodyText3Char"/>
                <w:sz w:val="18"/>
                <w:szCs w:val="18"/>
              </w:rPr>
              <w:t>; Document Management, pgs. 55</w:t>
            </w:r>
            <w:r w:rsidR="00563746" w:rsidRPr="005B17D3">
              <w:rPr>
                <w:rStyle w:val="BodyText3Char"/>
                <w:sz w:val="18"/>
                <w:szCs w:val="18"/>
              </w:rPr>
              <w:t>1</w:t>
            </w:r>
            <w:r w:rsidR="006D3BF1" w:rsidRPr="005B17D3">
              <w:rPr>
                <w:rStyle w:val="BodyText3Char"/>
                <w:sz w:val="18"/>
                <w:szCs w:val="18"/>
              </w:rPr>
              <w:t>-56</w:t>
            </w:r>
            <w:r w:rsidR="00563746" w:rsidRPr="005B17D3">
              <w:rPr>
                <w:rStyle w:val="BodyText3Char"/>
                <w:sz w:val="18"/>
                <w:szCs w:val="18"/>
              </w:rPr>
              <w:t>0</w:t>
            </w:r>
          </w:p>
        </w:tc>
        <w:tc>
          <w:tcPr>
            <w:tcW w:w="1913" w:type="dxa"/>
            <w:vAlign w:val="center"/>
          </w:tcPr>
          <w:p w14:paraId="7644165F" w14:textId="45B640DD" w:rsidR="004516CF" w:rsidRPr="005B17D3" w:rsidRDefault="004516CF" w:rsidP="00EF3896">
            <w:pPr>
              <w:pStyle w:val="TableText"/>
              <w:spacing w:before="0" w:after="0"/>
              <w:jc w:val="center"/>
              <w:rPr>
                <w:sz w:val="18"/>
                <w:szCs w:val="18"/>
              </w:rPr>
            </w:pPr>
            <w:r w:rsidRPr="005B17D3">
              <w:rPr>
                <w:sz w:val="18"/>
                <w:szCs w:val="18"/>
              </w:rPr>
              <w:t>TeamLiberty TW</w:t>
            </w:r>
          </w:p>
        </w:tc>
      </w:tr>
      <w:tr w:rsidR="00FA349E" w:rsidRPr="005B17D3" w14:paraId="67CE4A7B" w14:textId="77777777" w:rsidTr="008F6B72">
        <w:tc>
          <w:tcPr>
            <w:tcW w:w="1140" w:type="dxa"/>
            <w:vAlign w:val="center"/>
          </w:tcPr>
          <w:p w14:paraId="23B2BA2D" w14:textId="368A931E" w:rsidR="00FA349E" w:rsidRPr="005B17D3" w:rsidRDefault="00FA349E" w:rsidP="00EF3896">
            <w:pPr>
              <w:pStyle w:val="TableText"/>
              <w:spacing w:before="0" w:after="0"/>
              <w:jc w:val="center"/>
              <w:rPr>
                <w:sz w:val="18"/>
                <w:szCs w:val="18"/>
              </w:rPr>
            </w:pPr>
            <w:r w:rsidRPr="005B17D3">
              <w:rPr>
                <w:sz w:val="18"/>
                <w:szCs w:val="18"/>
              </w:rPr>
              <w:t>09/</w:t>
            </w:r>
            <w:r w:rsidR="00D83A02" w:rsidRPr="005B17D3">
              <w:rPr>
                <w:sz w:val="18"/>
                <w:szCs w:val="18"/>
              </w:rPr>
              <w:t>17</w:t>
            </w:r>
            <w:r w:rsidRPr="005B17D3">
              <w:rPr>
                <w:sz w:val="18"/>
                <w:szCs w:val="18"/>
              </w:rPr>
              <w:t>/2019</w:t>
            </w:r>
          </w:p>
        </w:tc>
        <w:tc>
          <w:tcPr>
            <w:tcW w:w="1177" w:type="dxa"/>
            <w:vAlign w:val="center"/>
          </w:tcPr>
          <w:p w14:paraId="1A9D28B1" w14:textId="130B9587" w:rsidR="00FA349E" w:rsidRPr="005B17D3" w:rsidRDefault="00FA349E" w:rsidP="00EF3896">
            <w:pPr>
              <w:pStyle w:val="TableText"/>
              <w:spacing w:before="0" w:after="0"/>
              <w:jc w:val="center"/>
              <w:rPr>
                <w:sz w:val="18"/>
                <w:szCs w:val="18"/>
              </w:rPr>
            </w:pPr>
            <w:r w:rsidRPr="005B17D3">
              <w:rPr>
                <w:sz w:val="18"/>
                <w:szCs w:val="18"/>
              </w:rPr>
              <w:t>27.0</w:t>
            </w:r>
          </w:p>
        </w:tc>
        <w:tc>
          <w:tcPr>
            <w:tcW w:w="5120" w:type="dxa"/>
            <w:shd w:val="clear" w:color="auto" w:fill="auto"/>
          </w:tcPr>
          <w:p w14:paraId="1A2EC7B3" w14:textId="1579FA89" w:rsidR="00FA349E" w:rsidRPr="005B17D3" w:rsidRDefault="00FA349E" w:rsidP="00EF3896">
            <w:pPr>
              <w:rPr>
                <w:rStyle w:val="BodyText3Char"/>
                <w:sz w:val="18"/>
                <w:szCs w:val="18"/>
              </w:rPr>
            </w:pPr>
            <w:r w:rsidRPr="005B17D3">
              <w:rPr>
                <w:rStyle w:val="BodyText3Char"/>
                <w:sz w:val="18"/>
                <w:szCs w:val="18"/>
              </w:rPr>
              <w:t xml:space="preserve">Release 5.8–ES V5.8 added the following item: </w:t>
            </w:r>
            <w:r w:rsidR="006A018F" w:rsidRPr="005B17D3">
              <w:rPr>
                <w:rStyle w:val="BodyText3Char"/>
                <w:sz w:val="18"/>
                <w:szCs w:val="18"/>
              </w:rPr>
              <w:t>System version, p.</w:t>
            </w:r>
            <w:r w:rsidR="0061315F" w:rsidRPr="005B17D3">
              <w:rPr>
                <w:rStyle w:val="BodyText3Char"/>
                <w:sz w:val="18"/>
                <w:szCs w:val="18"/>
              </w:rPr>
              <w:t xml:space="preserve"> 47</w:t>
            </w:r>
            <w:r w:rsidR="0017321C" w:rsidRPr="005B17D3">
              <w:rPr>
                <w:rStyle w:val="BodyText3Char"/>
                <w:sz w:val="18"/>
                <w:szCs w:val="18"/>
              </w:rPr>
              <w:t>, p. 50</w:t>
            </w:r>
            <w:r w:rsidR="006A018F" w:rsidRPr="005B17D3">
              <w:rPr>
                <w:rStyle w:val="BodyText3Char"/>
                <w:sz w:val="18"/>
                <w:szCs w:val="18"/>
              </w:rPr>
              <w:t>; Project references, p.</w:t>
            </w:r>
            <w:r w:rsidR="00244A6F" w:rsidRPr="005B17D3">
              <w:rPr>
                <w:rStyle w:val="BodyText3Char"/>
                <w:sz w:val="18"/>
                <w:szCs w:val="18"/>
              </w:rPr>
              <w:t xml:space="preserve"> 5</w:t>
            </w:r>
            <w:r w:rsidR="0017321C" w:rsidRPr="005B17D3">
              <w:rPr>
                <w:rStyle w:val="BodyText3Char"/>
                <w:sz w:val="18"/>
                <w:szCs w:val="18"/>
              </w:rPr>
              <w:t>1</w:t>
            </w:r>
            <w:r w:rsidR="00244A6F" w:rsidRPr="005B17D3">
              <w:rPr>
                <w:rStyle w:val="BodyText3Char"/>
                <w:sz w:val="18"/>
                <w:szCs w:val="18"/>
              </w:rPr>
              <w:t>;</w:t>
            </w:r>
            <w:r w:rsidR="008955A2" w:rsidRPr="005B17D3">
              <w:rPr>
                <w:rStyle w:val="BodyText3Char"/>
                <w:sz w:val="18"/>
                <w:szCs w:val="18"/>
              </w:rPr>
              <w:t xml:space="preserve"> Veteran Medical Benefit Plan (VMBP) definition, p. 65;</w:t>
            </w:r>
            <w:r w:rsidR="00244A6F" w:rsidRPr="005B17D3">
              <w:rPr>
                <w:rStyle w:val="BodyText3Char"/>
                <w:sz w:val="18"/>
                <w:szCs w:val="18"/>
              </w:rPr>
              <w:t xml:space="preserve"> </w:t>
            </w:r>
            <w:r w:rsidR="00E73FC9" w:rsidRPr="005B17D3">
              <w:rPr>
                <w:sz w:val="18"/>
                <w:szCs w:val="18"/>
              </w:rPr>
              <w:t>Updated Health Benefit Plans (HBPs) to Veteran Medical Benefit Plans (VMBPs) throughout the user guide;</w:t>
            </w:r>
            <w:r w:rsidR="00E73FC9" w:rsidRPr="005B17D3">
              <w:rPr>
                <w:rStyle w:val="BodyText3Char"/>
                <w:sz w:val="18"/>
                <w:szCs w:val="18"/>
              </w:rPr>
              <w:t xml:space="preserve"> Veteran Medical Benefit Plans (VMBPs), pgs. </w:t>
            </w:r>
            <w:r w:rsidR="00D83A02" w:rsidRPr="005B17D3">
              <w:rPr>
                <w:rStyle w:val="BodyText3Char"/>
                <w:sz w:val="18"/>
                <w:szCs w:val="18"/>
              </w:rPr>
              <w:t>150</w:t>
            </w:r>
            <w:r w:rsidR="00E73FC9" w:rsidRPr="005B17D3">
              <w:rPr>
                <w:rStyle w:val="BodyText3Char"/>
                <w:sz w:val="18"/>
                <w:szCs w:val="18"/>
              </w:rPr>
              <w:t>-</w:t>
            </w:r>
            <w:r w:rsidR="00D83A02" w:rsidRPr="005B17D3">
              <w:rPr>
                <w:rStyle w:val="BodyText3Char"/>
                <w:sz w:val="18"/>
                <w:szCs w:val="18"/>
              </w:rPr>
              <w:t>17</w:t>
            </w:r>
            <w:r w:rsidR="00450ABD" w:rsidRPr="005B17D3">
              <w:rPr>
                <w:rStyle w:val="BodyText3Char"/>
                <w:sz w:val="18"/>
                <w:szCs w:val="18"/>
              </w:rPr>
              <w:t>5</w:t>
            </w:r>
            <w:r w:rsidR="00652F34" w:rsidRPr="005B17D3">
              <w:rPr>
                <w:sz w:val="18"/>
                <w:szCs w:val="18"/>
              </w:rPr>
              <w:t>;</w:t>
            </w:r>
            <w:r w:rsidR="006D3BF1" w:rsidRPr="005B17D3">
              <w:rPr>
                <w:sz w:val="18"/>
                <w:szCs w:val="18"/>
              </w:rPr>
              <w:t xml:space="preserve"> </w:t>
            </w:r>
            <w:r w:rsidR="00D83A02" w:rsidRPr="005B17D3">
              <w:rPr>
                <w:rStyle w:val="BodyText3Char"/>
                <w:sz w:val="18"/>
                <w:szCs w:val="18"/>
              </w:rPr>
              <w:t>HBP screen to VMBP screen name updates, pgs. 30</w:t>
            </w:r>
            <w:r w:rsidR="00450ABD" w:rsidRPr="005B17D3">
              <w:rPr>
                <w:rStyle w:val="BodyText3Char"/>
                <w:sz w:val="18"/>
                <w:szCs w:val="18"/>
              </w:rPr>
              <w:t>6</w:t>
            </w:r>
            <w:r w:rsidR="00D83A02" w:rsidRPr="005B17D3">
              <w:rPr>
                <w:rStyle w:val="BodyText3Char"/>
                <w:sz w:val="18"/>
                <w:szCs w:val="18"/>
              </w:rPr>
              <w:t>-30</w:t>
            </w:r>
            <w:r w:rsidR="00450ABD" w:rsidRPr="005B17D3">
              <w:rPr>
                <w:rStyle w:val="BodyText3Char"/>
                <w:sz w:val="18"/>
                <w:szCs w:val="18"/>
              </w:rPr>
              <w:t>7</w:t>
            </w:r>
            <w:r w:rsidR="00D83A02" w:rsidRPr="005B17D3">
              <w:rPr>
                <w:rStyle w:val="BodyText3Char"/>
                <w:sz w:val="18"/>
                <w:szCs w:val="18"/>
              </w:rPr>
              <w:t>, 6</w:t>
            </w:r>
            <w:r w:rsidR="0098175A" w:rsidRPr="005B17D3">
              <w:rPr>
                <w:rStyle w:val="BodyText3Char"/>
                <w:sz w:val="18"/>
                <w:szCs w:val="18"/>
              </w:rPr>
              <w:t>1</w:t>
            </w:r>
            <w:r w:rsidR="00450ABD" w:rsidRPr="005B17D3">
              <w:rPr>
                <w:rStyle w:val="BodyText3Char"/>
                <w:sz w:val="18"/>
                <w:szCs w:val="18"/>
              </w:rPr>
              <w:t>1</w:t>
            </w:r>
            <w:r w:rsidR="00D83A02" w:rsidRPr="005B17D3">
              <w:rPr>
                <w:rStyle w:val="BodyText3Char"/>
                <w:sz w:val="18"/>
                <w:szCs w:val="18"/>
              </w:rPr>
              <w:t>-61</w:t>
            </w:r>
            <w:r w:rsidR="00450ABD" w:rsidRPr="005B17D3">
              <w:rPr>
                <w:rStyle w:val="BodyText3Char"/>
                <w:sz w:val="18"/>
                <w:szCs w:val="18"/>
              </w:rPr>
              <w:t>2</w:t>
            </w:r>
          </w:p>
        </w:tc>
        <w:tc>
          <w:tcPr>
            <w:tcW w:w="1913" w:type="dxa"/>
            <w:vAlign w:val="center"/>
          </w:tcPr>
          <w:p w14:paraId="0FAFD6C0" w14:textId="084245C5" w:rsidR="00FA349E" w:rsidRPr="005B17D3" w:rsidRDefault="00A45D74" w:rsidP="00EF3896">
            <w:pPr>
              <w:pStyle w:val="TableText"/>
              <w:spacing w:before="0" w:after="0"/>
              <w:jc w:val="center"/>
              <w:rPr>
                <w:sz w:val="18"/>
                <w:szCs w:val="18"/>
              </w:rPr>
            </w:pPr>
            <w:r w:rsidRPr="005B17D3">
              <w:rPr>
                <w:sz w:val="18"/>
                <w:szCs w:val="18"/>
              </w:rPr>
              <w:t>TeamLiberty TW</w:t>
            </w:r>
          </w:p>
        </w:tc>
      </w:tr>
      <w:tr w:rsidR="003054B5" w:rsidRPr="005B17D3" w14:paraId="564ECA41" w14:textId="77777777" w:rsidTr="008F6B72">
        <w:tc>
          <w:tcPr>
            <w:tcW w:w="1140" w:type="dxa"/>
            <w:vAlign w:val="center"/>
          </w:tcPr>
          <w:p w14:paraId="726C215B" w14:textId="1956586B" w:rsidR="003054B5" w:rsidRPr="005B17D3" w:rsidRDefault="00D9075F" w:rsidP="00EF3896">
            <w:pPr>
              <w:pStyle w:val="TableText"/>
              <w:spacing w:before="0" w:after="0"/>
              <w:jc w:val="center"/>
              <w:rPr>
                <w:sz w:val="18"/>
                <w:szCs w:val="18"/>
              </w:rPr>
            </w:pPr>
            <w:r w:rsidRPr="005B17D3">
              <w:rPr>
                <w:sz w:val="18"/>
                <w:szCs w:val="18"/>
              </w:rPr>
              <w:lastRenderedPageBreak/>
              <w:t>0</w:t>
            </w:r>
            <w:r w:rsidR="00914255" w:rsidRPr="005B17D3">
              <w:rPr>
                <w:sz w:val="18"/>
                <w:szCs w:val="18"/>
              </w:rPr>
              <w:t>8</w:t>
            </w:r>
            <w:r w:rsidRPr="005B17D3">
              <w:rPr>
                <w:sz w:val="18"/>
                <w:szCs w:val="18"/>
              </w:rPr>
              <w:t>/</w:t>
            </w:r>
            <w:r w:rsidR="00914255" w:rsidRPr="005B17D3">
              <w:rPr>
                <w:sz w:val="18"/>
                <w:szCs w:val="18"/>
              </w:rPr>
              <w:t>0</w:t>
            </w:r>
            <w:r w:rsidR="00A624C5" w:rsidRPr="005B17D3">
              <w:rPr>
                <w:sz w:val="18"/>
                <w:szCs w:val="18"/>
              </w:rPr>
              <w:t>8</w:t>
            </w:r>
            <w:r w:rsidRPr="005B17D3">
              <w:rPr>
                <w:sz w:val="18"/>
                <w:szCs w:val="18"/>
              </w:rPr>
              <w:t>/2019</w:t>
            </w:r>
          </w:p>
        </w:tc>
        <w:tc>
          <w:tcPr>
            <w:tcW w:w="1177" w:type="dxa"/>
            <w:vAlign w:val="center"/>
          </w:tcPr>
          <w:p w14:paraId="39488F1A" w14:textId="23FDD0F9" w:rsidR="003054B5" w:rsidRPr="005B17D3" w:rsidRDefault="003054B5" w:rsidP="00EF3896">
            <w:pPr>
              <w:pStyle w:val="TableText"/>
              <w:spacing w:before="0" w:after="0"/>
              <w:jc w:val="center"/>
              <w:rPr>
                <w:sz w:val="18"/>
                <w:szCs w:val="18"/>
              </w:rPr>
            </w:pPr>
            <w:r w:rsidRPr="005B17D3">
              <w:rPr>
                <w:sz w:val="18"/>
                <w:szCs w:val="18"/>
              </w:rPr>
              <w:t>26.0</w:t>
            </w:r>
          </w:p>
        </w:tc>
        <w:tc>
          <w:tcPr>
            <w:tcW w:w="5120" w:type="dxa"/>
            <w:shd w:val="clear" w:color="auto" w:fill="auto"/>
          </w:tcPr>
          <w:p w14:paraId="2FA6B9C7" w14:textId="7EA27E08" w:rsidR="006E29CF" w:rsidRPr="005B17D3" w:rsidRDefault="003054B5" w:rsidP="00EF3896">
            <w:pPr>
              <w:rPr>
                <w:rStyle w:val="BodyText3Char"/>
                <w:sz w:val="18"/>
                <w:szCs w:val="18"/>
              </w:rPr>
            </w:pPr>
            <w:r w:rsidRPr="005B17D3">
              <w:rPr>
                <w:rStyle w:val="BodyText3Char"/>
                <w:sz w:val="18"/>
                <w:szCs w:val="18"/>
              </w:rPr>
              <w:t>Release 5.7–ES V5.7 added the following items:</w:t>
            </w:r>
            <w:r w:rsidR="00341D93" w:rsidRPr="005B17D3">
              <w:rPr>
                <w:rStyle w:val="BodyText3Char"/>
                <w:sz w:val="18"/>
                <w:szCs w:val="18"/>
              </w:rPr>
              <w:t xml:space="preserve"> </w:t>
            </w:r>
            <w:r w:rsidR="006E29CF" w:rsidRPr="005B17D3">
              <w:rPr>
                <w:rStyle w:val="BodyText3Char"/>
                <w:sz w:val="18"/>
                <w:szCs w:val="18"/>
              </w:rPr>
              <w:t>System version, p. 45; Project references, p. 50;</w:t>
            </w:r>
            <w:r w:rsidR="007E18C7" w:rsidRPr="005B17D3">
              <w:rPr>
                <w:rStyle w:val="BodyText3Char"/>
                <w:sz w:val="18"/>
                <w:szCs w:val="18"/>
              </w:rPr>
              <w:t xml:space="preserve"> Enrollment System Core, p. 57;</w:t>
            </w:r>
            <w:r w:rsidR="006E29CF" w:rsidRPr="005B17D3">
              <w:rPr>
                <w:rStyle w:val="BodyText3Char"/>
                <w:sz w:val="18"/>
                <w:szCs w:val="18"/>
              </w:rPr>
              <w:t xml:space="preserve"> Updated CCN Message Search s</w:t>
            </w:r>
            <w:r w:rsidR="00942884" w:rsidRPr="005B17D3">
              <w:rPr>
                <w:rStyle w:val="BodyText3Char"/>
                <w:sz w:val="18"/>
                <w:szCs w:val="18"/>
              </w:rPr>
              <w:t>ection</w:t>
            </w:r>
            <w:r w:rsidR="006E29CF" w:rsidRPr="005B17D3">
              <w:rPr>
                <w:rStyle w:val="BodyText3Char"/>
                <w:sz w:val="18"/>
                <w:szCs w:val="18"/>
              </w:rPr>
              <w:t>, p</w:t>
            </w:r>
            <w:r w:rsidR="00942884" w:rsidRPr="005B17D3">
              <w:rPr>
                <w:rStyle w:val="BodyText3Char"/>
                <w:sz w:val="18"/>
                <w:szCs w:val="18"/>
              </w:rPr>
              <w:t>gs</w:t>
            </w:r>
            <w:r w:rsidR="006E29CF" w:rsidRPr="005B17D3">
              <w:rPr>
                <w:rStyle w:val="BodyText3Char"/>
                <w:sz w:val="18"/>
                <w:szCs w:val="18"/>
              </w:rPr>
              <w:t>. 10</w:t>
            </w:r>
            <w:r w:rsidR="00E83B4D" w:rsidRPr="005B17D3">
              <w:rPr>
                <w:rStyle w:val="BodyText3Char"/>
                <w:sz w:val="18"/>
                <w:szCs w:val="18"/>
              </w:rPr>
              <w:t>4</w:t>
            </w:r>
            <w:r w:rsidR="00942884" w:rsidRPr="005B17D3">
              <w:rPr>
                <w:rStyle w:val="BodyText3Char"/>
                <w:sz w:val="18"/>
                <w:szCs w:val="18"/>
              </w:rPr>
              <w:t>-</w:t>
            </w:r>
            <w:r w:rsidR="008C6810" w:rsidRPr="005B17D3">
              <w:rPr>
                <w:rStyle w:val="BodyText3Char"/>
                <w:sz w:val="18"/>
                <w:szCs w:val="18"/>
              </w:rPr>
              <w:t>108; Updated</w:t>
            </w:r>
            <w:r w:rsidR="006E29CF" w:rsidRPr="005B17D3">
              <w:rPr>
                <w:rStyle w:val="BodyText3Char"/>
                <w:sz w:val="18"/>
                <w:szCs w:val="18"/>
              </w:rPr>
              <w:t xml:space="preserve"> TPA Status search screen with "file-level" (Figure 23), p</w:t>
            </w:r>
            <w:r w:rsidR="00942884" w:rsidRPr="005B17D3">
              <w:rPr>
                <w:rStyle w:val="BodyText3Char"/>
                <w:sz w:val="18"/>
                <w:szCs w:val="18"/>
              </w:rPr>
              <w:t xml:space="preserve">gs. </w:t>
            </w:r>
            <w:r w:rsidR="006E29CF" w:rsidRPr="005B17D3">
              <w:rPr>
                <w:rStyle w:val="BodyText3Char"/>
                <w:sz w:val="18"/>
                <w:szCs w:val="18"/>
              </w:rPr>
              <w:t>10</w:t>
            </w:r>
            <w:r w:rsidR="002C7298" w:rsidRPr="005B17D3">
              <w:rPr>
                <w:rStyle w:val="BodyText3Char"/>
                <w:sz w:val="18"/>
                <w:szCs w:val="18"/>
              </w:rPr>
              <w:t>8</w:t>
            </w:r>
            <w:r w:rsidR="00942884" w:rsidRPr="005B17D3">
              <w:rPr>
                <w:rStyle w:val="BodyText3Char"/>
                <w:sz w:val="18"/>
                <w:szCs w:val="18"/>
              </w:rPr>
              <w:t>-110</w:t>
            </w:r>
            <w:r w:rsidR="006E29CF" w:rsidRPr="005B17D3">
              <w:rPr>
                <w:rStyle w:val="BodyText3Char"/>
                <w:sz w:val="18"/>
                <w:szCs w:val="18"/>
              </w:rPr>
              <w:t>;</w:t>
            </w:r>
            <w:r w:rsidR="00341D93" w:rsidRPr="005B17D3">
              <w:rPr>
                <w:rStyle w:val="BodyText3Char"/>
                <w:sz w:val="18"/>
                <w:szCs w:val="18"/>
              </w:rPr>
              <w:t xml:space="preserve"> </w:t>
            </w:r>
            <w:r w:rsidR="00942884" w:rsidRPr="005B17D3">
              <w:rPr>
                <w:rStyle w:val="BodyText3Char"/>
                <w:sz w:val="18"/>
                <w:szCs w:val="18"/>
              </w:rPr>
              <w:t xml:space="preserve">Added </w:t>
            </w:r>
            <w:r w:rsidR="00BE678E" w:rsidRPr="005B17D3">
              <w:rPr>
                <w:rStyle w:val="BodyText3Char"/>
                <w:sz w:val="18"/>
                <w:szCs w:val="18"/>
              </w:rPr>
              <w:t>HB</w:t>
            </w:r>
            <w:r w:rsidR="00942884" w:rsidRPr="005B17D3">
              <w:rPr>
                <w:rStyle w:val="BodyText3Char"/>
                <w:sz w:val="18"/>
                <w:szCs w:val="18"/>
              </w:rPr>
              <w:t>P note,</w:t>
            </w:r>
            <w:r w:rsidR="006E29CF" w:rsidRPr="005B17D3">
              <w:rPr>
                <w:rStyle w:val="BodyText3Char"/>
                <w:sz w:val="18"/>
                <w:szCs w:val="18"/>
              </w:rPr>
              <w:t xml:space="preserve"> p. 20</w:t>
            </w:r>
            <w:r w:rsidR="00942884" w:rsidRPr="005B17D3">
              <w:rPr>
                <w:rStyle w:val="BodyText3Char"/>
                <w:sz w:val="18"/>
                <w:szCs w:val="18"/>
              </w:rPr>
              <w:t>2</w:t>
            </w:r>
            <w:r w:rsidR="006E29CF" w:rsidRPr="005B17D3">
              <w:rPr>
                <w:rStyle w:val="BodyText3Char"/>
                <w:sz w:val="18"/>
                <w:szCs w:val="18"/>
              </w:rPr>
              <w:t xml:space="preserve">; </w:t>
            </w:r>
            <w:r w:rsidR="006060A7" w:rsidRPr="005B17D3">
              <w:rPr>
                <w:rStyle w:val="BodyText3Char"/>
                <w:sz w:val="18"/>
                <w:szCs w:val="18"/>
              </w:rPr>
              <w:t xml:space="preserve">Admin screen shot update, p. 162; </w:t>
            </w:r>
            <w:r w:rsidR="006E29CF" w:rsidRPr="005B17D3">
              <w:rPr>
                <w:rStyle w:val="BodyText3Char"/>
                <w:sz w:val="18"/>
                <w:szCs w:val="18"/>
              </w:rPr>
              <w:t>Updated</w:t>
            </w:r>
            <w:r w:rsidR="00942884" w:rsidRPr="005B17D3">
              <w:rPr>
                <w:rStyle w:val="BodyText3Char"/>
                <w:sz w:val="18"/>
                <w:szCs w:val="18"/>
              </w:rPr>
              <w:t xml:space="preserve"> Manage CCN Contractors section</w:t>
            </w:r>
            <w:r w:rsidR="006E29CF" w:rsidRPr="005B17D3">
              <w:rPr>
                <w:rStyle w:val="BodyText3Char"/>
                <w:sz w:val="18"/>
                <w:szCs w:val="18"/>
              </w:rPr>
              <w:t>, p</w:t>
            </w:r>
            <w:r w:rsidR="00942884" w:rsidRPr="005B17D3">
              <w:rPr>
                <w:rStyle w:val="BodyText3Char"/>
                <w:sz w:val="18"/>
                <w:szCs w:val="18"/>
              </w:rPr>
              <w:t>gs</w:t>
            </w:r>
            <w:r w:rsidR="006E29CF" w:rsidRPr="005B17D3">
              <w:rPr>
                <w:rStyle w:val="BodyText3Char"/>
                <w:sz w:val="18"/>
                <w:szCs w:val="18"/>
              </w:rPr>
              <w:t>. 21</w:t>
            </w:r>
            <w:r w:rsidR="00942884" w:rsidRPr="005B17D3">
              <w:rPr>
                <w:rStyle w:val="BodyText3Char"/>
                <w:sz w:val="18"/>
                <w:szCs w:val="18"/>
              </w:rPr>
              <w:t>1-214</w:t>
            </w:r>
            <w:r w:rsidR="006E29CF" w:rsidRPr="005B17D3">
              <w:rPr>
                <w:rStyle w:val="BodyText3Char"/>
                <w:sz w:val="18"/>
                <w:szCs w:val="18"/>
              </w:rPr>
              <w:t>;</w:t>
            </w:r>
            <w:r w:rsidR="00341D93" w:rsidRPr="005B17D3">
              <w:rPr>
                <w:rStyle w:val="BodyText3Char"/>
                <w:sz w:val="18"/>
                <w:szCs w:val="18"/>
              </w:rPr>
              <w:t xml:space="preserve"> </w:t>
            </w:r>
            <w:r w:rsidR="00E54031" w:rsidRPr="005B17D3">
              <w:rPr>
                <w:rStyle w:val="BodyText3Char"/>
                <w:sz w:val="18"/>
                <w:szCs w:val="18"/>
              </w:rPr>
              <w:t>H</w:t>
            </w:r>
            <w:r w:rsidR="006E29CF" w:rsidRPr="005B17D3">
              <w:rPr>
                <w:rStyle w:val="BodyText3Char"/>
                <w:sz w:val="18"/>
                <w:szCs w:val="18"/>
              </w:rPr>
              <w:t>BP note, p. 21</w:t>
            </w:r>
            <w:r w:rsidR="00942884" w:rsidRPr="005B17D3">
              <w:rPr>
                <w:rStyle w:val="BodyText3Char"/>
                <w:sz w:val="18"/>
                <w:szCs w:val="18"/>
              </w:rPr>
              <w:t>5</w:t>
            </w:r>
            <w:r w:rsidR="006E29CF" w:rsidRPr="005B17D3">
              <w:rPr>
                <w:rStyle w:val="BodyText3Char"/>
                <w:sz w:val="18"/>
                <w:szCs w:val="18"/>
              </w:rPr>
              <w:t>;</w:t>
            </w:r>
            <w:r w:rsidR="00F64C22" w:rsidRPr="005B17D3">
              <w:rPr>
                <w:rStyle w:val="BodyText3Char"/>
                <w:sz w:val="18"/>
                <w:szCs w:val="18"/>
              </w:rPr>
              <w:t xml:space="preserve"> Updated Overview section</w:t>
            </w:r>
            <w:r w:rsidR="00EC266C" w:rsidRPr="005B17D3">
              <w:rPr>
                <w:rStyle w:val="BodyText3Char"/>
                <w:sz w:val="18"/>
                <w:szCs w:val="18"/>
              </w:rPr>
              <w:t xml:space="preserve"> and Overview Links table</w:t>
            </w:r>
            <w:r w:rsidR="00F64C22" w:rsidRPr="005B17D3">
              <w:rPr>
                <w:rStyle w:val="BodyText3Char"/>
                <w:sz w:val="18"/>
                <w:szCs w:val="18"/>
              </w:rPr>
              <w:t>, pgs. 215-219;</w:t>
            </w:r>
            <w:r w:rsidR="006E29CF" w:rsidRPr="005B17D3">
              <w:rPr>
                <w:rStyle w:val="BodyText3Char"/>
                <w:sz w:val="18"/>
                <w:szCs w:val="18"/>
              </w:rPr>
              <w:t xml:space="preserve"> </w:t>
            </w:r>
            <w:r w:rsidR="00E54031" w:rsidRPr="005B17D3">
              <w:rPr>
                <w:rStyle w:val="BodyText3Char"/>
                <w:sz w:val="18"/>
                <w:szCs w:val="18"/>
              </w:rPr>
              <w:t>H</w:t>
            </w:r>
            <w:r w:rsidR="006E29CF" w:rsidRPr="005B17D3">
              <w:rPr>
                <w:rStyle w:val="BodyText3Char"/>
                <w:sz w:val="18"/>
                <w:szCs w:val="18"/>
              </w:rPr>
              <w:t>BP note, p. 2</w:t>
            </w:r>
            <w:r w:rsidR="00B634BF" w:rsidRPr="005B17D3">
              <w:rPr>
                <w:rStyle w:val="BodyText3Char"/>
                <w:sz w:val="18"/>
                <w:szCs w:val="18"/>
              </w:rPr>
              <w:t>2</w:t>
            </w:r>
            <w:r w:rsidR="00F64C22" w:rsidRPr="005B17D3">
              <w:rPr>
                <w:rStyle w:val="BodyText3Char"/>
                <w:sz w:val="18"/>
                <w:szCs w:val="18"/>
              </w:rPr>
              <w:t>0</w:t>
            </w:r>
            <w:r w:rsidR="006E29CF" w:rsidRPr="005B17D3">
              <w:rPr>
                <w:rStyle w:val="BodyText3Char"/>
                <w:sz w:val="18"/>
                <w:szCs w:val="18"/>
              </w:rPr>
              <w:t xml:space="preserve">; </w:t>
            </w:r>
            <w:r w:rsidR="0033575B" w:rsidRPr="005B17D3">
              <w:rPr>
                <w:rStyle w:val="BodyText3Char"/>
                <w:sz w:val="18"/>
                <w:szCs w:val="18"/>
              </w:rPr>
              <w:t xml:space="preserve"> </w:t>
            </w:r>
            <w:r w:rsidR="00E54031" w:rsidRPr="005B17D3">
              <w:rPr>
                <w:rStyle w:val="BodyText3Char"/>
                <w:sz w:val="18"/>
                <w:szCs w:val="18"/>
              </w:rPr>
              <w:t>H</w:t>
            </w:r>
            <w:r w:rsidR="0033575B" w:rsidRPr="005B17D3">
              <w:rPr>
                <w:rStyle w:val="BodyText3Char"/>
                <w:sz w:val="18"/>
                <w:szCs w:val="18"/>
              </w:rPr>
              <w:t>BP note, p. 27</w:t>
            </w:r>
            <w:r w:rsidR="009E095A" w:rsidRPr="005B17D3">
              <w:rPr>
                <w:rStyle w:val="BodyText3Char"/>
                <w:sz w:val="18"/>
                <w:szCs w:val="18"/>
              </w:rPr>
              <w:t>2</w:t>
            </w:r>
            <w:r w:rsidR="0033575B" w:rsidRPr="005B17D3">
              <w:rPr>
                <w:rStyle w:val="BodyText3Char"/>
                <w:sz w:val="18"/>
                <w:szCs w:val="18"/>
              </w:rPr>
              <w:t xml:space="preserve">; </w:t>
            </w:r>
            <w:r w:rsidR="006E29CF" w:rsidRPr="005B17D3">
              <w:rPr>
                <w:rStyle w:val="BodyText3Char"/>
                <w:sz w:val="18"/>
                <w:szCs w:val="18"/>
              </w:rPr>
              <w:t xml:space="preserve">Updated </w:t>
            </w:r>
            <w:r w:rsidR="00603636" w:rsidRPr="005B17D3">
              <w:rPr>
                <w:rStyle w:val="BodyText3Char"/>
                <w:sz w:val="18"/>
                <w:szCs w:val="18"/>
              </w:rPr>
              <w:t xml:space="preserve">Community Care </w:t>
            </w:r>
            <w:r w:rsidR="00BD2EE2" w:rsidRPr="005B17D3">
              <w:rPr>
                <w:rStyle w:val="BodyText3Char"/>
                <w:sz w:val="18"/>
                <w:szCs w:val="18"/>
              </w:rPr>
              <w:t>heading update</w:t>
            </w:r>
            <w:r w:rsidR="006E29CF" w:rsidRPr="005B17D3">
              <w:rPr>
                <w:rStyle w:val="BodyText3Char"/>
                <w:sz w:val="18"/>
                <w:szCs w:val="18"/>
              </w:rPr>
              <w:t>, p.</w:t>
            </w:r>
            <w:r w:rsidR="00603636" w:rsidRPr="005B17D3">
              <w:rPr>
                <w:rStyle w:val="BodyText3Char"/>
                <w:sz w:val="18"/>
                <w:szCs w:val="18"/>
              </w:rPr>
              <w:t xml:space="preserve"> </w:t>
            </w:r>
            <w:r w:rsidR="006E29CF" w:rsidRPr="005B17D3">
              <w:rPr>
                <w:rStyle w:val="BodyText3Char"/>
                <w:sz w:val="18"/>
                <w:szCs w:val="18"/>
              </w:rPr>
              <w:t>27</w:t>
            </w:r>
            <w:r w:rsidR="004405F9" w:rsidRPr="005B17D3">
              <w:rPr>
                <w:rStyle w:val="BodyText3Char"/>
                <w:sz w:val="18"/>
                <w:szCs w:val="18"/>
              </w:rPr>
              <w:t>5</w:t>
            </w:r>
            <w:r w:rsidR="00BD2EE2" w:rsidRPr="005B17D3">
              <w:rPr>
                <w:rStyle w:val="BodyText3Char"/>
                <w:sz w:val="18"/>
                <w:szCs w:val="18"/>
              </w:rPr>
              <w:t xml:space="preserve">; </w:t>
            </w:r>
            <w:r w:rsidR="00BE2802" w:rsidRPr="005B17D3">
              <w:rPr>
                <w:rStyle w:val="BodyText3Char"/>
                <w:sz w:val="18"/>
                <w:szCs w:val="18"/>
              </w:rPr>
              <w:t>Veteran Information heading update, p.</w:t>
            </w:r>
            <w:r w:rsidR="00603636" w:rsidRPr="005B17D3">
              <w:rPr>
                <w:rStyle w:val="BodyText3Char"/>
                <w:sz w:val="18"/>
                <w:szCs w:val="18"/>
              </w:rPr>
              <w:t xml:space="preserve"> 27</w:t>
            </w:r>
            <w:r w:rsidR="002F577E" w:rsidRPr="005B17D3">
              <w:rPr>
                <w:rStyle w:val="BodyText3Char"/>
                <w:sz w:val="18"/>
                <w:szCs w:val="18"/>
              </w:rPr>
              <w:t>8</w:t>
            </w:r>
            <w:r w:rsidR="00BE2802" w:rsidRPr="005B17D3">
              <w:rPr>
                <w:rStyle w:val="BodyText3Char"/>
                <w:sz w:val="18"/>
                <w:szCs w:val="18"/>
              </w:rPr>
              <w:t>; View Data Sent to CCN Contractor heading update, p. 27</w:t>
            </w:r>
            <w:r w:rsidR="002F577E" w:rsidRPr="005B17D3">
              <w:rPr>
                <w:rStyle w:val="BodyText3Char"/>
                <w:sz w:val="18"/>
                <w:szCs w:val="18"/>
              </w:rPr>
              <w:t>9</w:t>
            </w:r>
            <w:r w:rsidR="00BE2802" w:rsidRPr="005B17D3">
              <w:rPr>
                <w:rStyle w:val="BodyText3Char"/>
                <w:sz w:val="18"/>
                <w:szCs w:val="18"/>
              </w:rPr>
              <w:t>; CCN Message Log heading update, p. 2</w:t>
            </w:r>
            <w:r w:rsidR="002F577E" w:rsidRPr="005B17D3">
              <w:rPr>
                <w:rStyle w:val="BodyText3Char"/>
                <w:sz w:val="18"/>
                <w:szCs w:val="18"/>
              </w:rPr>
              <w:t>80</w:t>
            </w:r>
            <w:r w:rsidR="00BE2802" w:rsidRPr="005B17D3">
              <w:rPr>
                <w:rStyle w:val="BodyText3Char"/>
                <w:sz w:val="18"/>
                <w:szCs w:val="18"/>
              </w:rPr>
              <w:t>;</w:t>
            </w:r>
            <w:r w:rsidR="00FB7E48" w:rsidRPr="005B17D3">
              <w:rPr>
                <w:rStyle w:val="BodyText3Char"/>
                <w:sz w:val="18"/>
                <w:szCs w:val="18"/>
              </w:rPr>
              <w:t xml:space="preserve"> Updated CCN Contractor Message</w:t>
            </w:r>
            <w:r w:rsidR="002F577E" w:rsidRPr="005B17D3">
              <w:rPr>
                <w:rStyle w:val="BodyText3Char"/>
                <w:sz w:val="18"/>
                <w:szCs w:val="18"/>
              </w:rPr>
              <w:t xml:space="preserve"> Log</w:t>
            </w:r>
            <w:r w:rsidR="00FB7E48" w:rsidRPr="005B17D3">
              <w:rPr>
                <w:rStyle w:val="BodyText3Char"/>
                <w:sz w:val="18"/>
                <w:szCs w:val="18"/>
              </w:rPr>
              <w:t xml:space="preserve"> screen shot, p. 280;</w:t>
            </w:r>
            <w:r w:rsidR="00BE2802" w:rsidRPr="005B17D3">
              <w:rPr>
                <w:rStyle w:val="BodyText3Char"/>
                <w:sz w:val="18"/>
                <w:szCs w:val="18"/>
              </w:rPr>
              <w:t xml:space="preserve"> </w:t>
            </w:r>
            <w:r w:rsidR="00FB7E48" w:rsidRPr="005B17D3">
              <w:rPr>
                <w:rStyle w:val="BodyText3Char"/>
                <w:sz w:val="18"/>
                <w:szCs w:val="18"/>
              </w:rPr>
              <w:t>Added “Record Count” definition, p. 28</w:t>
            </w:r>
            <w:r w:rsidR="00810601" w:rsidRPr="005B17D3">
              <w:rPr>
                <w:rStyle w:val="BodyText3Char"/>
                <w:sz w:val="18"/>
                <w:szCs w:val="18"/>
              </w:rPr>
              <w:t>1</w:t>
            </w:r>
            <w:r w:rsidR="00FB7E48" w:rsidRPr="005B17D3">
              <w:rPr>
                <w:rStyle w:val="BodyText3Char"/>
                <w:sz w:val="18"/>
                <w:szCs w:val="18"/>
              </w:rPr>
              <w:t>; Updated CCN Message</w:t>
            </w:r>
            <w:r w:rsidR="002F577E" w:rsidRPr="005B17D3">
              <w:rPr>
                <w:rStyle w:val="BodyText3Char"/>
                <w:sz w:val="18"/>
                <w:szCs w:val="18"/>
              </w:rPr>
              <w:t xml:space="preserve"> Search Status dropdown</w:t>
            </w:r>
            <w:r w:rsidR="00FB7E48" w:rsidRPr="005B17D3">
              <w:rPr>
                <w:rStyle w:val="BodyText3Char"/>
                <w:sz w:val="18"/>
                <w:szCs w:val="18"/>
              </w:rPr>
              <w:t xml:space="preserve"> screen, p. 281; </w:t>
            </w:r>
            <w:r w:rsidR="002F577E" w:rsidRPr="005B17D3">
              <w:rPr>
                <w:rStyle w:val="BodyText3Char"/>
                <w:sz w:val="18"/>
                <w:szCs w:val="18"/>
              </w:rPr>
              <w:t xml:space="preserve"> Updated CCN Message Log, p. 282;</w:t>
            </w:r>
            <w:r w:rsidR="00BE2802" w:rsidRPr="005B17D3">
              <w:rPr>
                <w:rStyle w:val="BodyText3Char"/>
                <w:sz w:val="18"/>
                <w:szCs w:val="18"/>
              </w:rPr>
              <w:t xml:space="preserve">  </w:t>
            </w:r>
            <w:r w:rsidR="00FB7E48" w:rsidRPr="005B17D3">
              <w:rPr>
                <w:rStyle w:val="BodyText3Char"/>
                <w:sz w:val="18"/>
                <w:szCs w:val="18"/>
              </w:rPr>
              <w:t xml:space="preserve">Updated CCN Transmission Details heading, p. </w:t>
            </w:r>
            <w:r w:rsidR="00603636" w:rsidRPr="005B17D3">
              <w:rPr>
                <w:rStyle w:val="BodyText3Char"/>
                <w:sz w:val="18"/>
                <w:szCs w:val="18"/>
              </w:rPr>
              <w:t>28</w:t>
            </w:r>
            <w:r w:rsidR="002F577E" w:rsidRPr="005B17D3">
              <w:rPr>
                <w:rStyle w:val="BodyText3Char"/>
                <w:sz w:val="18"/>
                <w:szCs w:val="18"/>
              </w:rPr>
              <w:t>3</w:t>
            </w:r>
            <w:r w:rsidR="00FB7E48" w:rsidRPr="005B17D3">
              <w:rPr>
                <w:rStyle w:val="BodyText3Char"/>
                <w:sz w:val="18"/>
                <w:szCs w:val="18"/>
              </w:rPr>
              <w:t>; Updated note, p. 28</w:t>
            </w:r>
            <w:r w:rsidR="00A4752E" w:rsidRPr="005B17D3">
              <w:rPr>
                <w:rStyle w:val="BodyText3Char"/>
                <w:sz w:val="18"/>
                <w:szCs w:val="18"/>
              </w:rPr>
              <w:t>3</w:t>
            </w:r>
            <w:r w:rsidR="00FB7E48" w:rsidRPr="005B17D3">
              <w:rPr>
                <w:rStyle w:val="BodyText3Char"/>
                <w:sz w:val="18"/>
                <w:szCs w:val="18"/>
              </w:rPr>
              <w:t>; Updated VCE values text, p. 28</w:t>
            </w:r>
            <w:r w:rsidR="00A4752E" w:rsidRPr="005B17D3">
              <w:rPr>
                <w:rStyle w:val="BodyText3Char"/>
                <w:sz w:val="18"/>
                <w:szCs w:val="18"/>
              </w:rPr>
              <w:t>3</w:t>
            </w:r>
            <w:r w:rsidR="00FB7E48" w:rsidRPr="005B17D3">
              <w:rPr>
                <w:rStyle w:val="BodyText3Char"/>
                <w:sz w:val="18"/>
                <w:szCs w:val="18"/>
              </w:rPr>
              <w:t>; Updated CCN Message Log csv note, p. 28</w:t>
            </w:r>
            <w:r w:rsidR="00A4752E" w:rsidRPr="005B17D3">
              <w:rPr>
                <w:rStyle w:val="BodyText3Char"/>
                <w:sz w:val="18"/>
                <w:szCs w:val="18"/>
              </w:rPr>
              <w:t>5</w:t>
            </w:r>
            <w:r w:rsidR="00FB7E48" w:rsidRPr="005B17D3">
              <w:rPr>
                <w:rStyle w:val="BodyText3Char"/>
                <w:sz w:val="18"/>
                <w:szCs w:val="18"/>
              </w:rPr>
              <w:t>; Updated TPA Message Log heading and updated TPA Message Log screen shot, p. 28</w:t>
            </w:r>
            <w:r w:rsidR="00D8422D" w:rsidRPr="005B17D3">
              <w:rPr>
                <w:rStyle w:val="BodyText3Char"/>
                <w:sz w:val="18"/>
                <w:szCs w:val="18"/>
              </w:rPr>
              <w:t>6</w:t>
            </w:r>
            <w:r w:rsidR="00FB7E48" w:rsidRPr="005B17D3">
              <w:rPr>
                <w:rStyle w:val="BodyText3Char"/>
                <w:sz w:val="18"/>
                <w:szCs w:val="18"/>
              </w:rPr>
              <w:t xml:space="preserve">; </w:t>
            </w:r>
            <w:r w:rsidR="00367ED1" w:rsidRPr="005B17D3">
              <w:rPr>
                <w:rStyle w:val="BodyText3Char"/>
                <w:sz w:val="18"/>
                <w:szCs w:val="18"/>
              </w:rPr>
              <w:t>Updated Status definition, p. 28</w:t>
            </w:r>
            <w:r w:rsidR="00D8422D" w:rsidRPr="005B17D3">
              <w:rPr>
                <w:rStyle w:val="BodyText3Char"/>
                <w:sz w:val="18"/>
                <w:szCs w:val="18"/>
              </w:rPr>
              <w:t>7</w:t>
            </w:r>
            <w:r w:rsidR="00367ED1" w:rsidRPr="005B17D3">
              <w:rPr>
                <w:rStyle w:val="BodyText3Char"/>
                <w:sz w:val="18"/>
                <w:szCs w:val="18"/>
              </w:rPr>
              <w:t xml:space="preserve">; </w:t>
            </w:r>
            <w:r w:rsidR="00A10C52" w:rsidRPr="005B17D3">
              <w:rPr>
                <w:rStyle w:val="BodyText3Char"/>
                <w:sz w:val="18"/>
                <w:szCs w:val="18"/>
              </w:rPr>
              <w:t xml:space="preserve">Updated TPA Transmissions heading, p. 287; </w:t>
            </w:r>
            <w:r w:rsidR="00465058" w:rsidRPr="005B17D3">
              <w:rPr>
                <w:rStyle w:val="BodyText3Char"/>
                <w:sz w:val="18"/>
                <w:szCs w:val="18"/>
              </w:rPr>
              <w:t>TPA Message Log csv note, p. 2</w:t>
            </w:r>
            <w:r w:rsidR="00340358" w:rsidRPr="005B17D3">
              <w:rPr>
                <w:rStyle w:val="BodyText3Char"/>
                <w:sz w:val="18"/>
                <w:szCs w:val="18"/>
              </w:rPr>
              <w:t>90</w:t>
            </w:r>
            <w:r w:rsidR="00465058" w:rsidRPr="005B17D3">
              <w:rPr>
                <w:rStyle w:val="BodyText3Char"/>
                <w:sz w:val="18"/>
                <w:szCs w:val="18"/>
              </w:rPr>
              <w:t xml:space="preserve">; </w:t>
            </w:r>
            <w:r w:rsidR="000949C4" w:rsidRPr="005B17D3">
              <w:rPr>
                <w:rStyle w:val="BodyText3Char"/>
                <w:sz w:val="18"/>
                <w:szCs w:val="18"/>
              </w:rPr>
              <w:t>TPA Message Log csv note, p. 29</w:t>
            </w:r>
            <w:r w:rsidR="00465F94" w:rsidRPr="005B17D3">
              <w:rPr>
                <w:rStyle w:val="BodyText3Char"/>
                <w:sz w:val="18"/>
                <w:szCs w:val="18"/>
              </w:rPr>
              <w:t>2</w:t>
            </w:r>
            <w:r w:rsidR="000949C4" w:rsidRPr="005B17D3">
              <w:rPr>
                <w:rStyle w:val="BodyText3Char"/>
                <w:sz w:val="18"/>
                <w:szCs w:val="18"/>
              </w:rPr>
              <w:t xml:space="preserve">; </w:t>
            </w:r>
            <w:r w:rsidR="003032DE" w:rsidRPr="005B17D3">
              <w:rPr>
                <w:rStyle w:val="BodyText3Char"/>
                <w:sz w:val="18"/>
                <w:szCs w:val="18"/>
              </w:rPr>
              <w:t>Phone Numbers heading update, p. 29</w:t>
            </w:r>
            <w:r w:rsidR="00810601" w:rsidRPr="005B17D3">
              <w:rPr>
                <w:rStyle w:val="BodyText3Char"/>
                <w:sz w:val="18"/>
                <w:szCs w:val="18"/>
              </w:rPr>
              <w:t>3</w:t>
            </w:r>
            <w:r w:rsidR="003032DE" w:rsidRPr="005B17D3">
              <w:rPr>
                <w:rStyle w:val="BodyText3Char"/>
                <w:sz w:val="18"/>
                <w:szCs w:val="18"/>
              </w:rPr>
              <w:t>; Hardship heading update, p. 29</w:t>
            </w:r>
            <w:r w:rsidR="002A74DF" w:rsidRPr="005B17D3">
              <w:rPr>
                <w:rStyle w:val="BodyText3Char"/>
                <w:sz w:val="18"/>
                <w:szCs w:val="18"/>
              </w:rPr>
              <w:t>3</w:t>
            </w:r>
            <w:r w:rsidR="003032DE" w:rsidRPr="005B17D3">
              <w:rPr>
                <w:rStyle w:val="BodyText3Char"/>
                <w:sz w:val="18"/>
                <w:szCs w:val="18"/>
              </w:rPr>
              <w:t>;  Community Care heading update, p. 29</w:t>
            </w:r>
            <w:r w:rsidR="00E55E78" w:rsidRPr="005B17D3">
              <w:rPr>
                <w:rStyle w:val="BodyText3Char"/>
                <w:sz w:val="18"/>
                <w:szCs w:val="18"/>
              </w:rPr>
              <w:t>4</w:t>
            </w:r>
            <w:r w:rsidR="003032DE" w:rsidRPr="005B17D3">
              <w:rPr>
                <w:rStyle w:val="BodyText3Char"/>
                <w:sz w:val="18"/>
                <w:szCs w:val="18"/>
              </w:rPr>
              <w:t>; Community Care Outcome screen update p. 29</w:t>
            </w:r>
            <w:r w:rsidR="00E55E78" w:rsidRPr="005B17D3">
              <w:rPr>
                <w:rStyle w:val="BodyText3Char"/>
                <w:sz w:val="18"/>
                <w:szCs w:val="18"/>
              </w:rPr>
              <w:t>7</w:t>
            </w:r>
            <w:r w:rsidR="003032DE" w:rsidRPr="005B17D3">
              <w:rPr>
                <w:rStyle w:val="BodyText3Char"/>
                <w:sz w:val="18"/>
                <w:szCs w:val="18"/>
              </w:rPr>
              <w:t xml:space="preserve">;  </w:t>
            </w:r>
            <w:r w:rsidR="00BD2EE2" w:rsidRPr="005B17D3">
              <w:rPr>
                <w:rStyle w:val="BodyText3Char"/>
                <w:sz w:val="18"/>
                <w:szCs w:val="18"/>
              </w:rPr>
              <w:t>VACAA Facility heading update, p.</w:t>
            </w:r>
            <w:r w:rsidR="00145E01" w:rsidRPr="005B17D3">
              <w:rPr>
                <w:rStyle w:val="BodyText3Char"/>
                <w:sz w:val="18"/>
                <w:szCs w:val="18"/>
              </w:rPr>
              <w:t xml:space="preserve"> </w:t>
            </w:r>
            <w:r w:rsidR="003F59E7" w:rsidRPr="005B17D3">
              <w:rPr>
                <w:rStyle w:val="BodyText3Char"/>
                <w:sz w:val="18"/>
                <w:szCs w:val="18"/>
              </w:rPr>
              <w:t>300</w:t>
            </w:r>
            <w:r w:rsidR="00BD2EE2" w:rsidRPr="005B17D3">
              <w:rPr>
                <w:rStyle w:val="BodyText3Char"/>
                <w:sz w:val="18"/>
                <w:szCs w:val="18"/>
              </w:rPr>
              <w:t>; Geocode Transmit History updates, pgs. 30</w:t>
            </w:r>
            <w:r w:rsidR="008A5BF2" w:rsidRPr="005B17D3">
              <w:rPr>
                <w:rStyle w:val="BodyText3Char"/>
                <w:sz w:val="18"/>
                <w:szCs w:val="18"/>
              </w:rPr>
              <w:t>1</w:t>
            </w:r>
            <w:r w:rsidR="00BD2EE2" w:rsidRPr="005B17D3">
              <w:rPr>
                <w:rStyle w:val="BodyText3Char"/>
                <w:sz w:val="18"/>
                <w:szCs w:val="18"/>
              </w:rPr>
              <w:t>-</w:t>
            </w:r>
            <w:r w:rsidR="00145E01" w:rsidRPr="005B17D3">
              <w:rPr>
                <w:rStyle w:val="BodyText3Char"/>
                <w:sz w:val="18"/>
                <w:szCs w:val="18"/>
              </w:rPr>
              <w:t>30</w:t>
            </w:r>
            <w:r w:rsidR="008A5BF2" w:rsidRPr="005B17D3">
              <w:rPr>
                <w:rStyle w:val="BodyText3Char"/>
                <w:sz w:val="18"/>
                <w:szCs w:val="18"/>
              </w:rPr>
              <w:t>2</w:t>
            </w:r>
            <w:r w:rsidR="00BD2EE2" w:rsidRPr="005B17D3">
              <w:rPr>
                <w:rStyle w:val="BodyText3Char"/>
                <w:sz w:val="18"/>
                <w:szCs w:val="18"/>
              </w:rPr>
              <w:t>;</w:t>
            </w:r>
            <w:r w:rsidR="0018578B" w:rsidRPr="005B17D3">
              <w:rPr>
                <w:rStyle w:val="BodyText3Char"/>
                <w:sz w:val="18"/>
                <w:szCs w:val="18"/>
              </w:rPr>
              <w:t xml:space="preserve"> Updated Hardship Information heading, p. 302;</w:t>
            </w:r>
            <w:r w:rsidR="00E02A4F" w:rsidRPr="005B17D3">
              <w:rPr>
                <w:rStyle w:val="BodyText3Char"/>
                <w:sz w:val="18"/>
                <w:szCs w:val="18"/>
              </w:rPr>
              <w:t xml:space="preserve"> Manual Override screen shot update, p. 314;</w:t>
            </w:r>
            <w:r w:rsidR="001B71D9" w:rsidRPr="005B17D3">
              <w:rPr>
                <w:rStyle w:val="BodyText3Char"/>
                <w:sz w:val="18"/>
                <w:szCs w:val="18"/>
              </w:rPr>
              <w:t xml:space="preserve"> </w:t>
            </w:r>
            <w:r w:rsidR="007F5122" w:rsidRPr="005B17D3">
              <w:rPr>
                <w:rStyle w:val="BodyText3Char"/>
                <w:sz w:val="18"/>
                <w:szCs w:val="18"/>
              </w:rPr>
              <w:t>Update and Cancel buttons definition update, p. 31</w:t>
            </w:r>
            <w:r w:rsidR="00E02A4F" w:rsidRPr="005B17D3">
              <w:rPr>
                <w:rStyle w:val="BodyText3Char"/>
                <w:sz w:val="18"/>
                <w:szCs w:val="18"/>
              </w:rPr>
              <w:t>5</w:t>
            </w:r>
            <w:r w:rsidR="007F5122" w:rsidRPr="005B17D3">
              <w:rPr>
                <w:rStyle w:val="BodyText3Char"/>
                <w:sz w:val="18"/>
                <w:szCs w:val="18"/>
              </w:rPr>
              <w:t>; Email Address Panel update, pgs. 31</w:t>
            </w:r>
            <w:r w:rsidR="00E02A4F" w:rsidRPr="005B17D3">
              <w:rPr>
                <w:rStyle w:val="BodyText3Char"/>
                <w:sz w:val="18"/>
                <w:szCs w:val="18"/>
              </w:rPr>
              <w:t>5</w:t>
            </w:r>
            <w:r w:rsidR="007F5122" w:rsidRPr="005B17D3">
              <w:rPr>
                <w:rStyle w:val="BodyText3Char"/>
                <w:sz w:val="18"/>
                <w:szCs w:val="18"/>
              </w:rPr>
              <w:t>-31</w:t>
            </w:r>
            <w:r w:rsidR="00E02A4F" w:rsidRPr="005B17D3">
              <w:rPr>
                <w:rStyle w:val="BodyText3Char"/>
                <w:sz w:val="18"/>
                <w:szCs w:val="18"/>
              </w:rPr>
              <w:t>6</w:t>
            </w:r>
            <w:r w:rsidR="007F5122" w:rsidRPr="005B17D3">
              <w:rPr>
                <w:rStyle w:val="BodyText3Char"/>
                <w:sz w:val="18"/>
                <w:szCs w:val="18"/>
              </w:rPr>
              <w:t>; Sharing</w:t>
            </w:r>
            <w:r w:rsidR="00341D93" w:rsidRPr="005B17D3">
              <w:rPr>
                <w:rStyle w:val="BodyText3Char"/>
                <w:sz w:val="18"/>
                <w:szCs w:val="18"/>
              </w:rPr>
              <w:t xml:space="preserve"> </w:t>
            </w:r>
            <w:r w:rsidR="006E29CF" w:rsidRPr="005B17D3">
              <w:rPr>
                <w:rStyle w:val="BodyText3Char"/>
                <w:sz w:val="18"/>
                <w:szCs w:val="18"/>
              </w:rPr>
              <w:t>Personal Email Address, pgs. 31</w:t>
            </w:r>
            <w:r w:rsidR="00E02A4F" w:rsidRPr="005B17D3">
              <w:rPr>
                <w:rStyle w:val="BodyText3Char"/>
                <w:sz w:val="18"/>
                <w:szCs w:val="18"/>
              </w:rPr>
              <w:t>6</w:t>
            </w:r>
            <w:r w:rsidR="006E29CF" w:rsidRPr="005B17D3">
              <w:rPr>
                <w:rStyle w:val="BodyText3Char"/>
                <w:sz w:val="18"/>
                <w:szCs w:val="18"/>
              </w:rPr>
              <w:t>-31</w:t>
            </w:r>
            <w:r w:rsidR="00E02A4F" w:rsidRPr="005B17D3">
              <w:rPr>
                <w:rStyle w:val="BodyText3Char"/>
                <w:sz w:val="18"/>
                <w:szCs w:val="18"/>
              </w:rPr>
              <w:t>7</w:t>
            </w:r>
            <w:r w:rsidR="007F5122" w:rsidRPr="005B17D3">
              <w:rPr>
                <w:rStyle w:val="BodyText3Char"/>
                <w:sz w:val="18"/>
                <w:szCs w:val="18"/>
              </w:rPr>
              <w:t>; Email Address Panel updates, p</w:t>
            </w:r>
            <w:r w:rsidR="009A4E8E" w:rsidRPr="005B17D3">
              <w:rPr>
                <w:rStyle w:val="BodyText3Char"/>
                <w:sz w:val="18"/>
                <w:szCs w:val="18"/>
              </w:rPr>
              <w:t>gs</w:t>
            </w:r>
            <w:r w:rsidR="007F5122" w:rsidRPr="005B17D3">
              <w:rPr>
                <w:rStyle w:val="BodyText3Char"/>
                <w:sz w:val="18"/>
                <w:szCs w:val="18"/>
              </w:rPr>
              <w:t>.</w:t>
            </w:r>
            <w:r w:rsidR="006E29CF" w:rsidRPr="005B17D3">
              <w:rPr>
                <w:rStyle w:val="BodyText3Char"/>
                <w:sz w:val="18"/>
                <w:szCs w:val="18"/>
              </w:rPr>
              <w:t xml:space="preserve"> 3</w:t>
            </w:r>
            <w:r w:rsidR="009A4E8E" w:rsidRPr="005B17D3">
              <w:rPr>
                <w:rStyle w:val="BodyText3Char"/>
                <w:sz w:val="18"/>
                <w:szCs w:val="18"/>
              </w:rPr>
              <w:t>60-361</w:t>
            </w:r>
            <w:r w:rsidR="007F5122" w:rsidRPr="005B17D3">
              <w:rPr>
                <w:rStyle w:val="BodyText3Char"/>
                <w:sz w:val="18"/>
                <w:szCs w:val="18"/>
              </w:rPr>
              <w:t>; Sharing Personal Email Address, pgs. 3</w:t>
            </w:r>
            <w:r w:rsidR="009A4E8E" w:rsidRPr="005B17D3">
              <w:rPr>
                <w:rStyle w:val="BodyText3Char"/>
                <w:sz w:val="18"/>
                <w:szCs w:val="18"/>
              </w:rPr>
              <w:t>61</w:t>
            </w:r>
            <w:r w:rsidR="007F5122" w:rsidRPr="005B17D3">
              <w:rPr>
                <w:rStyle w:val="BodyText3Char"/>
                <w:sz w:val="18"/>
                <w:szCs w:val="18"/>
              </w:rPr>
              <w:t>-36</w:t>
            </w:r>
            <w:r w:rsidR="009A4E8E" w:rsidRPr="005B17D3">
              <w:rPr>
                <w:rStyle w:val="BodyText3Char"/>
                <w:sz w:val="18"/>
                <w:szCs w:val="18"/>
              </w:rPr>
              <w:t>2</w:t>
            </w:r>
            <w:r w:rsidR="007F5122" w:rsidRPr="005B17D3">
              <w:rPr>
                <w:rStyle w:val="BodyText3Char"/>
                <w:sz w:val="18"/>
                <w:szCs w:val="18"/>
              </w:rPr>
              <w:t>;</w:t>
            </w:r>
            <w:r w:rsidR="00341D93" w:rsidRPr="005B17D3">
              <w:rPr>
                <w:rStyle w:val="BodyText3Char"/>
                <w:sz w:val="18"/>
                <w:szCs w:val="18"/>
              </w:rPr>
              <w:t xml:space="preserve"> </w:t>
            </w:r>
            <w:r w:rsidR="006E29CF" w:rsidRPr="005B17D3">
              <w:rPr>
                <w:rStyle w:val="BodyText3Char"/>
                <w:sz w:val="18"/>
                <w:szCs w:val="18"/>
              </w:rPr>
              <w:t>Sending CCN OHI Notification Email, pgs. 3</w:t>
            </w:r>
            <w:r w:rsidR="00800DFC" w:rsidRPr="005B17D3">
              <w:rPr>
                <w:rStyle w:val="BodyText3Char"/>
                <w:sz w:val="18"/>
                <w:szCs w:val="18"/>
              </w:rPr>
              <w:t>7</w:t>
            </w:r>
            <w:r w:rsidR="009A4E8E" w:rsidRPr="005B17D3">
              <w:rPr>
                <w:rStyle w:val="BodyText3Char"/>
                <w:sz w:val="18"/>
                <w:szCs w:val="18"/>
              </w:rPr>
              <w:t>3</w:t>
            </w:r>
            <w:r w:rsidR="006E29CF" w:rsidRPr="005B17D3">
              <w:rPr>
                <w:rStyle w:val="BodyText3Char"/>
                <w:sz w:val="18"/>
                <w:szCs w:val="18"/>
              </w:rPr>
              <w:t>-3</w:t>
            </w:r>
            <w:r w:rsidR="00800DFC" w:rsidRPr="005B17D3">
              <w:rPr>
                <w:rStyle w:val="BodyText3Char"/>
                <w:sz w:val="18"/>
                <w:szCs w:val="18"/>
              </w:rPr>
              <w:t>7</w:t>
            </w:r>
            <w:r w:rsidR="009A4E8E" w:rsidRPr="005B17D3">
              <w:rPr>
                <w:rStyle w:val="BodyText3Char"/>
                <w:sz w:val="18"/>
                <w:szCs w:val="18"/>
              </w:rPr>
              <w:t>4</w:t>
            </w:r>
            <w:r w:rsidR="006E29CF" w:rsidRPr="005B17D3">
              <w:rPr>
                <w:rStyle w:val="BodyText3Char"/>
                <w:sz w:val="18"/>
                <w:szCs w:val="18"/>
              </w:rPr>
              <w:t xml:space="preserve">; </w:t>
            </w:r>
            <w:r w:rsidR="00E54031" w:rsidRPr="005B17D3">
              <w:rPr>
                <w:rStyle w:val="BodyText3Char"/>
                <w:sz w:val="18"/>
                <w:szCs w:val="18"/>
              </w:rPr>
              <w:t>H</w:t>
            </w:r>
            <w:r w:rsidR="006E29CF" w:rsidRPr="005B17D3">
              <w:rPr>
                <w:rStyle w:val="BodyText3Char"/>
                <w:sz w:val="18"/>
                <w:szCs w:val="18"/>
              </w:rPr>
              <w:t>BP note, p. 5</w:t>
            </w:r>
            <w:r w:rsidR="009A4E8E" w:rsidRPr="005B17D3">
              <w:rPr>
                <w:rStyle w:val="BodyText3Char"/>
                <w:sz w:val="18"/>
                <w:szCs w:val="18"/>
              </w:rPr>
              <w:t>70</w:t>
            </w:r>
          </w:p>
        </w:tc>
        <w:tc>
          <w:tcPr>
            <w:tcW w:w="1913" w:type="dxa"/>
            <w:vAlign w:val="center"/>
          </w:tcPr>
          <w:p w14:paraId="711FF1BD" w14:textId="77777777" w:rsidR="003054B5" w:rsidRPr="005B17D3" w:rsidRDefault="003054B5" w:rsidP="00EF3896">
            <w:pPr>
              <w:pStyle w:val="TableText"/>
              <w:spacing w:before="0" w:after="0"/>
              <w:jc w:val="center"/>
              <w:rPr>
                <w:sz w:val="18"/>
                <w:szCs w:val="18"/>
              </w:rPr>
            </w:pPr>
            <w:r w:rsidRPr="005B17D3">
              <w:rPr>
                <w:sz w:val="18"/>
                <w:szCs w:val="18"/>
              </w:rPr>
              <w:t>TeamLiberty TW</w:t>
            </w:r>
          </w:p>
          <w:p w14:paraId="50837CDC" w14:textId="77777777" w:rsidR="003054B5" w:rsidRPr="005B17D3" w:rsidRDefault="003054B5" w:rsidP="00EF3896">
            <w:pPr>
              <w:pStyle w:val="TableText"/>
              <w:spacing w:before="0" w:after="0"/>
              <w:jc w:val="center"/>
              <w:rPr>
                <w:sz w:val="18"/>
                <w:szCs w:val="18"/>
              </w:rPr>
            </w:pPr>
          </w:p>
          <w:p w14:paraId="2A31DF43" w14:textId="7189DA2A" w:rsidR="003054B5" w:rsidRPr="005B17D3" w:rsidRDefault="003054B5" w:rsidP="00EF3896">
            <w:pPr>
              <w:pStyle w:val="TableText"/>
              <w:spacing w:before="0" w:after="0"/>
              <w:jc w:val="center"/>
              <w:rPr>
                <w:sz w:val="18"/>
                <w:szCs w:val="18"/>
              </w:rPr>
            </w:pPr>
          </w:p>
        </w:tc>
      </w:tr>
      <w:tr w:rsidR="000B449C" w:rsidRPr="005B17D3" w14:paraId="4AA48EA0" w14:textId="77777777" w:rsidTr="008F6B72">
        <w:tc>
          <w:tcPr>
            <w:tcW w:w="1140" w:type="dxa"/>
            <w:vAlign w:val="center"/>
          </w:tcPr>
          <w:p w14:paraId="4878B68C" w14:textId="27D68990" w:rsidR="000B449C" w:rsidRPr="005B17D3" w:rsidRDefault="000B449C" w:rsidP="00EF3896">
            <w:pPr>
              <w:pStyle w:val="TableText"/>
              <w:spacing w:before="0" w:after="0"/>
              <w:jc w:val="center"/>
              <w:rPr>
                <w:sz w:val="18"/>
                <w:szCs w:val="18"/>
              </w:rPr>
            </w:pPr>
            <w:r w:rsidRPr="005B17D3">
              <w:rPr>
                <w:sz w:val="18"/>
                <w:szCs w:val="18"/>
              </w:rPr>
              <w:t>0</w:t>
            </w:r>
            <w:r w:rsidR="00EA4175" w:rsidRPr="005B17D3">
              <w:rPr>
                <w:sz w:val="18"/>
                <w:szCs w:val="18"/>
              </w:rPr>
              <w:t>6</w:t>
            </w:r>
            <w:r w:rsidRPr="005B17D3">
              <w:rPr>
                <w:sz w:val="18"/>
                <w:szCs w:val="18"/>
              </w:rPr>
              <w:t>/1</w:t>
            </w:r>
            <w:r w:rsidR="00EA4175" w:rsidRPr="005B17D3">
              <w:rPr>
                <w:sz w:val="18"/>
                <w:szCs w:val="18"/>
              </w:rPr>
              <w:t>2</w:t>
            </w:r>
            <w:r w:rsidRPr="005B17D3">
              <w:rPr>
                <w:sz w:val="18"/>
                <w:szCs w:val="18"/>
              </w:rPr>
              <w:t>/2019</w:t>
            </w:r>
          </w:p>
        </w:tc>
        <w:tc>
          <w:tcPr>
            <w:tcW w:w="1177" w:type="dxa"/>
            <w:vAlign w:val="center"/>
          </w:tcPr>
          <w:p w14:paraId="59FFE5F6" w14:textId="23F9D429" w:rsidR="000B449C" w:rsidRPr="005B17D3" w:rsidRDefault="000B449C" w:rsidP="00EF3896">
            <w:pPr>
              <w:pStyle w:val="TableText"/>
              <w:spacing w:before="0" w:after="0"/>
              <w:jc w:val="center"/>
              <w:rPr>
                <w:sz w:val="18"/>
                <w:szCs w:val="18"/>
              </w:rPr>
            </w:pPr>
            <w:r w:rsidRPr="005B17D3">
              <w:rPr>
                <w:sz w:val="18"/>
                <w:szCs w:val="18"/>
              </w:rPr>
              <w:t>25.1</w:t>
            </w:r>
          </w:p>
        </w:tc>
        <w:tc>
          <w:tcPr>
            <w:tcW w:w="5120" w:type="dxa"/>
            <w:shd w:val="clear" w:color="auto" w:fill="auto"/>
          </w:tcPr>
          <w:p w14:paraId="4925E4AF" w14:textId="5DCE7ABA" w:rsidR="000B449C" w:rsidRPr="005B17D3" w:rsidRDefault="000B449C" w:rsidP="00EF3896">
            <w:pPr>
              <w:rPr>
                <w:rStyle w:val="BodyText3Char"/>
                <w:sz w:val="18"/>
                <w:szCs w:val="18"/>
              </w:rPr>
            </w:pPr>
            <w:r w:rsidRPr="005B17D3">
              <w:rPr>
                <w:rStyle w:val="BodyText3Char"/>
                <w:sz w:val="18"/>
                <w:szCs w:val="18"/>
              </w:rPr>
              <w:t>Release 5.6</w:t>
            </w:r>
            <w:r w:rsidR="00032EBB" w:rsidRPr="005B17D3">
              <w:rPr>
                <w:rStyle w:val="BodyText3Char"/>
                <w:sz w:val="18"/>
                <w:szCs w:val="18"/>
              </w:rPr>
              <w:t>.1</w:t>
            </w:r>
            <w:r w:rsidRPr="005B17D3">
              <w:rPr>
                <w:rStyle w:val="BodyText3Char"/>
                <w:sz w:val="18"/>
                <w:szCs w:val="18"/>
              </w:rPr>
              <w:t>–ES V5.6</w:t>
            </w:r>
            <w:r w:rsidR="00032EBB" w:rsidRPr="005B17D3">
              <w:rPr>
                <w:rStyle w:val="BodyText3Char"/>
                <w:sz w:val="18"/>
                <w:szCs w:val="18"/>
              </w:rPr>
              <w:t>.1</w:t>
            </w:r>
            <w:r w:rsidRPr="005B17D3">
              <w:rPr>
                <w:rStyle w:val="BodyText3Char"/>
                <w:sz w:val="18"/>
                <w:szCs w:val="18"/>
              </w:rPr>
              <w:t xml:space="preserve"> added the following items:</w:t>
            </w:r>
            <w:r w:rsidR="00EA4175" w:rsidRPr="005B17D3">
              <w:rPr>
                <w:rStyle w:val="BodyText3Char"/>
                <w:sz w:val="18"/>
                <w:szCs w:val="18"/>
              </w:rPr>
              <w:t xml:space="preserve"> (Note: </w:t>
            </w:r>
            <w:r w:rsidR="00EA4175" w:rsidRPr="005B17D3">
              <w:rPr>
                <w:sz w:val="18"/>
                <w:szCs w:val="18"/>
              </w:rPr>
              <w:t>Changes to the 5.6.1 user guide fix anomalies throughout the user guide):</w:t>
            </w:r>
            <w:r w:rsidR="00650991" w:rsidRPr="005B17D3">
              <w:rPr>
                <w:sz w:val="18"/>
                <w:szCs w:val="18"/>
              </w:rPr>
              <w:t xml:space="preserve"> Project References, pgs. 44-45</w:t>
            </w:r>
            <w:r w:rsidR="00517E03" w:rsidRPr="005B17D3">
              <w:rPr>
                <w:sz w:val="18"/>
                <w:szCs w:val="18"/>
              </w:rPr>
              <w:t>, 49</w:t>
            </w:r>
            <w:r w:rsidR="00650991" w:rsidRPr="005B17D3">
              <w:rPr>
                <w:sz w:val="18"/>
                <w:szCs w:val="18"/>
              </w:rPr>
              <w:t>;</w:t>
            </w:r>
            <w:r w:rsidR="00EA4175" w:rsidRPr="005B17D3">
              <w:rPr>
                <w:sz w:val="18"/>
                <w:szCs w:val="18"/>
              </w:rPr>
              <w:t xml:space="preserve"> </w:t>
            </w:r>
            <w:r w:rsidR="005F4787" w:rsidRPr="005B17D3">
              <w:rPr>
                <w:rStyle w:val="BodyText3Char"/>
                <w:sz w:val="18"/>
                <w:szCs w:val="18"/>
              </w:rPr>
              <w:t>HL7 text and</w:t>
            </w:r>
            <w:r w:rsidR="006920D1" w:rsidRPr="005B17D3">
              <w:rPr>
                <w:rStyle w:val="BodyText3Char"/>
                <w:sz w:val="18"/>
                <w:szCs w:val="18"/>
              </w:rPr>
              <w:t xml:space="preserve"> Transmissions</w:t>
            </w:r>
            <w:r w:rsidR="005F4787" w:rsidRPr="005B17D3">
              <w:rPr>
                <w:rStyle w:val="BodyText3Char"/>
                <w:sz w:val="18"/>
                <w:szCs w:val="18"/>
              </w:rPr>
              <w:t xml:space="preserve"> screen shot updates, p 101; CCN Contractor Message Search screen</w:t>
            </w:r>
            <w:r w:rsidR="006920D1" w:rsidRPr="005B17D3">
              <w:rPr>
                <w:rStyle w:val="BodyText3Char"/>
                <w:sz w:val="18"/>
                <w:szCs w:val="18"/>
              </w:rPr>
              <w:t xml:space="preserve"> </w:t>
            </w:r>
            <w:r w:rsidR="005F4787" w:rsidRPr="005B17D3">
              <w:rPr>
                <w:rStyle w:val="BodyText3Char"/>
                <w:sz w:val="18"/>
                <w:szCs w:val="18"/>
              </w:rPr>
              <w:t>updated, p 103; CCN status updates, pgs</w:t>
            </w:r>
            <w:r w:rsidR="00465B76" w:rsidRPr="005B17D3">
              <w:rPr>
                <w:rStyle w:val="BodyText3Char"/>
                <w:sz w:val="18"/>
                <w:szCs w:val="18"/>
              </w:rPr>
              <w:t>.</w:t>
            </w:r>
            <w:r w:rsidR="005F4787" w:rsidRPr="005B17D3">
              <w:rPr>
                <w:rStyle w:val="BodyText3Char"/>
                <w:sz w:val="18"/>
                <w:szCs w:val="18"/>
              </w:rPr>
              <w:t xml:space="preserve"> 104-105; CCN Contractor Message</w:t>
            </w:r>
            <w:r w:rsidR="00E124FF" w:rsidRPr="005B17D3">
              <w:rPr>
                <w:rStyle w:val="BodyText3Char"/>
                <w:sz w:val="18"/>
                <w:szCs w:val="18"/>
              </w:rPr>
              <w:t xml:space="preserve"> </w:t>
            </w:r>
            <w:r w:rsidR="005F4787" w:rsidRPr="005B17D3">
              <w:rPr>
                <w:rStyle w:val="BodyText3Char"/>
                <w:sz w:val="18"/>
                <w:szCs w:val="18"/>
              </w:rPr>
              <w:t>Search Status screen shot, p. 105; TPA status updates, p. 107; TPA contractor Message Search status screen shot update, p. 107; Pre-MISSION VCE Indicators "Mileage" table update, p</w:t>
            </w:r>
            <w:r w:rsidR="000B2E0D" w:rsidRPr="005B17D3">
              <w:rPr>
                <w:rStyle w:val="BodyText3Char"/>
                <w:sz w:val="18"/>
                <w:szCs w:val="18"/>
              </w:rPr>
              <w:t>gs</w:t>
            </w:r>
            <w:r w:rsidR="005F4787" w:rsidRPr="005B17D3">
              <w:rPr>
                <w:rStyle w:val="BodyText3Char"/>
                <w:sz w:val="18"/>
                <w:szCs w:val="18"/>
              </w:rPr>
              <w:t>. 183</w:t>
            </w:r>
            <w:r w:rsidR="000B2E0D" w:rsidRPr="005B17D3">
              <w:rPr>
                <w:rStyle w:val="BodyText3Char"/>
                <w:sz w:val="18"/>
                <w:szCs w:val="18"/>
              </w:rPr>
              <w:t>-184</w:t>
            </w:r>
            <w:r w:rsidR="005F4787" w:rsidRPr="005B17D3">
              <w:rPr>
                <w:rStyle w:val="BodyText3Char"/>
                <w:sz w:val="18"/>
                <w:szCs w:val="18"/>
              </w:rPr>
              <w:t>; Pre and Post-MISSION Community Care Determination screen updates, pgs. 269-27</w:t>
            </w:r>
            <w:r w:rsidR="000B2E0D" w:rsidRPr="005B17D3">
              <w:rPr>
                <w:rStyle w:val="BodyText3Char"/>
                <w:sz w:val="18"/>
                <w:szCs w:val="18"/>
              </w:rPr>
              <w:t>1</w:t>
            </w:r>
            <w:r w:rsidR="005F4787" w:rsidRPr="005B17D3">
              <w:rPr>
                <w:rStyle w:val="BodyText3Char"/>
                <w:sz w:val="18"/>
                <w:szCs w:val="18"/>
              </w:rPr>
              <w:t>;</w:t>
            </w:r>
            <w:r w:rsidR="00E124FF" w:rsidRPr="005B17D3">
              <w:rPr>
                <w:rStyle w:val="BodyText3Char"/>
                <w:sz w:val="18"/>
                <w:szCs w:val="18"/>
              </w:rPr>
              <w:t xml:space="preserve"> </w:t>
            </w:r>
            <w:r w:rsidR="005F4787" w:rsidRPr="005B17D3">
              <w:rPr>
                <w:rStyle w:val="BodyText3Char"/>
                <w:sz w:val="18"/>
                <w:szCs w:val="18"/>
              </w:rPr>
              <w:t>Important MISSION note update, pgs</w:t>
            </w:r>
            <w:r w:rsidR="00465B76" w:rsidRPr="005B17D3">
              <w:rPr>
                <w:rStyle w:val="BodyText3Char"/>
                <w:sz w:val="18"/>
                <w:szCs w:val="18"/>
              </w:rPr>
              <w:t>.</w:t>
            </w:r>
            <w:r w:rsidR="005F4787" w:rsidRPr="005B17D3">
              <w:rPr>
                <w:rStyle w:val="BodyText3Char"/>
                <w:sz w:val="18"/>
                <w:szCs w:val="18"/>
              </w:rPr>
              <w:t xml:space="preserve"> 270-271; Veteran Information screen update, p</w:t>
            </w:r>
            <w:r w:rsidR="00465B76" w:rsidRPr="005B17D3">
              <w:rPr>
                <w:rStyle w:val="BodyText3Char"/>
                <w:sz w:val="18"/>
                <w:szCs w:val="18"/>
              </w:rPr>
              <w:t xml:space="preserve">. </w:t>
            </w:r>
            <w:r w:rsidR="005F4787" w:rsidRPr="005B17D3">
              <w:rPr>
                <w:rStyle w:val="BodyText3Char"/>
                <w:sz w:val="18"/>
                <w:szCs w:val="18"/>
              </w:rPr>
              <w:t>273;</w:t>
            </w:r>
            <w:r w:rsidR="00E124FF" w:rsidRPr="005B17D3">
              <w:rPr>
                <w:rStyle w:val="BodyText3Char"/>
                <w:sz w:val="18"/>
                <w:szCs w:val="18"/>
              </w:rPr>
              <w:t xml:space="preserve"> </w:t>
            </w:r>
            <w:r w:rsidR="005F4787" w:rsidRPr="005B17D3">
              <w:rPr>
                <w:rStyle w:val="BodyText3Char"/>
                <w:sz w:val="18"/>
                <w:szCs w:val="18"/>
              </w:rPr>
              <w:t>CCN Message Log status update, p. 274; CCN Contractor Message Search screen</w:t>
            </w:r>
            <w:r w:rsidR="00E124FF" w:rsidRPr="005B17D3">
              <w:rPr>
                <w:rStyle w:val="BodyText3Char"/>
                <w:sz w:val="18"/>
                <w:szCs w:val="18"/>
              </w:rPr>
              <w:t xml:space="preserve"> </w:t>
            </w:r>
            <w:r w:rsidR="005F4787" w:rsidRPr="005B17D3">
              <w:rPr>
                <w:rStyle w:val="BodyText3Char"/>
                <w:sz w:val="18"/>
                <w:szCs w:val="18"/>
              </w:rPr>
              <w:t>update, p. 275; TPA Message Log status update, p. 281; Added "cancel" to better define "removing a manual override (it's not removing, it's cancelling), p.287</w:t>
            </w:r>
            <w:r w:rsidR="00E124FF" w:rsidRPr="005B17D3">
              <w:rPr>
                <w:rStyle w:val="BodyText3Char"/>
                <w:sz w:val="18"/>
                <w:szCs w:val="18"/>
              </w:rPr>
              <w:t xml:space="preserve">; </w:t>
            </w:r>
            <w:r w:rsidR="005F4787" w:rsidRPr="005B17D3">
              <w:rPr>
                <w:rStyle w:val="BodyText3Char"/>
                <w:sz w:val="18"/>
                <w:szCs w:val="18"/>
              </w:rPr>
              <w:t>Removed "mileage" from Manual Override Screen bulleted list, p. 288; Updated Hardship screen, p. 296; Deleted "EWL" from Record Type definition, p. 297; Updated initial VCE information list sent to CCN, p. 297; Updated heading to: Demographic and VCE Information Changes" for better clarity, p.297; Added "demographic" and "receives" to VCE Information Changes section, pgs. 297-298; Added regions "5" and "6"</w:t>
            </w:r>
            <w:r w:rsidR="006920D1" w:rsidRPr="005B17D3">
              <w:rPr>
                <w:rStyle w:val="BodyText3Char"/>
                <w:sz w:val="18"/>
                <w:szCs w:val="18"/>
              </w:rPr>
              <w:t xml:space="preserve"> to Manage State Region Assignments</w:t>
            </w:r>
            <w:r w:rsidR="005F4787" w:rsidRPr="005B17D3">
              <w:rPr>
                <w:rStyle w:val="BodyText3Char"/>
                <w:sz w:val="18"/>
                <w:szCs w:val="18"/>
              </w:rPr>
              <w:t>, p. 300; Re-worded text in parenthesis regarding Manual Override for better clarity, p. 300; Updated CC Determination History screen, p. 301; Updated Financial Assessment screen, p. 304; Added regions "5" and "6"</w:t>
            </w:r>
            <w:r w:rsidR="00620A00" w:rsidRPr="005B17D3">
              <w:rPr>
                <w:rStyle w:val="BodyText3Char"/>
                <w:sz w:val="18"/>
                <w:szCs w:val="18"/>
              </w:rPr>
              <w:t xml:space="preserve"> to Manage State Regions Assignments section</w:t>
            </w:r>
            <w:r w:rsidR="005F4787" w:rsidRPr="005B17D3">
              <w:rPr>
                <w:rStyle w:val="BodyText3Char"/>
                <w:sz w:val="18"/>
                <w:szCs w:val="18"/>
              </w:rPr>
              <w:t>, p. 306; Removed "Mileage" from Manual Override procedure bulleted list, p</w:t>
            </w:r>
            <w:r w:rsidR="003F11DF" w:rsidRPr="005B17D3">
              <w:rPr>
                <w:rStyle w:val="BodyText3Char"/>
                <w:sz w:val="18"/>
                <w:szCs w:val="18"/>
              </w:rPr>
              <w:t>gs</w:t>
            </w:r>
            <w:r w:rsidR="005F4787" w:rsidRPr="005B17D3">
              <w:rPr>
                <w:rStyle w:val="BodyText3Char"/>
                <w:sz w:val="18"/>
                <w:szCs w:val="18"/>
              </w:rPr>
              <w:t xml:space="preserve">. </w:t>
            </w:r>
            <w:r w:rsidR="003F11DF" w:rsidRPr="005B17D3">
              <w:rPr>
                <w:rStyle w:val="BodyText3Char"/>
                <w:sz w:val="18"/>
                <w:szCs w:val="18"/>
              </w:rPr>
              <w:t>516-</w:t>
            </w:r>
            <w:r w:rsidR="005F4787" w:rsidRPr="005B17D3">
              <w:rPr>
                <w:rStyle w:val="BodyText3Char"/>
                <w:sz w:val="18"/>
                <w:szCs w:val="18"/>
              </w:rPr>
              <w:t xml:space="preserve">517; Added "cancel" to ...remove Manual Override procedure </w:t>
            </w:r>
            <w:r w:rsidR="005F4787" w:rsidRPr="005B17D3">
              <w:rPr>
                <w:rStyle w:val="BodyText3Char"/>
                <w:sz w:val="18"/>
                <w:szCs w:val="18"/>
              </w:rPr>
              <w:lastRenderedPageBreak/>
              <w:t>because "cancel" better defines the function, p</w:t>
            </w:r>
            <w:r w:rsidR="003F11DF" w:rsidRPr="005B17D3">
              <w:rPr>
                <w:rStyle w:val="BodyText3Char"/>
                <w:sz w:val="18"/>
                <w:szCs w:val="18"/>
              </w:rPr>
              <w:t xml:space="preserve">. </w:t>
            </w:r>
            <w:r w:rsidR="005F4787" w:rsidRPr="005B17D3">
              <w:rPr>
                <w:rStyle w:val="BodyText3Char"/>
                <w:sz w:val="18"/>
                <w:szCs w:val="18"/>
              </w:rPr>
              <w:t>517; Removed "Mileage" from ... remove Manual Override procedure bulleted list, p. 517</w:t>
            </w:r>
          </w:p>
        </w:tc>
        <w:tc>
          <w:tcPr>
            <w:tcW w:w="1913" w:type="dxa"/>
            <w:vAlign w:val="center"/>
          </w:tcPr>
          <w:p w14:paraId="4DC2F101" w14:textId="5CAF8D57" w:rsidR="000B449C" w:rsidRPr="005B17D3" w:rsidRDefault="000B449C" w:rsidP="00EF3896">
            <w:pPr>
              <w:pStyle w:val="TableText"/>
              <w:spacing w:before="0" w:after="0"/>
              <w:jc w:val="center"/>
              <w:rPr>
                <w:sz w:val="18"/>
                <w:szCs w:val="18"/>
              </w:rPr>
            </w:pPr>
            <w:r w:rsidRPr="005B17D3">
              <w:rPr>
                <w:sz w:val="18"/>
                <w:szCs w:val="18"/>
              </w:rPr>
              <w:lastRenderedPageBreak/>
              <w:t>TeamLiberty TW</w:t>
            </w:r>
          </w:p>
        </w:tc>
      </w:tr>
      <w:tr w:rsidR="000B449C" w:rsidRPr="005B17D3" w14:paraId="275D5713" w14:textId="77777777" w:rsidTr="008F6B72">
        <w:tc>
          <w:tcPr>
            <w:tcW w:w="1140" w:type="dxa"/>
            <w:vAlign w:val="center"/>
          </w:tcPr>
          <w:p w14:paraId="54A9130F" w14:textId="288E6EDF" w:rsidR="000B449C" w:rsidRPr="005B17D3" w:rsidRDefault="000B449C" w:rsidP="00EF3896">
            <w:pPr>
              <w:pStyle w:val="TableText"/>
              <w:spacing w:before="0" w:after="0"/>
              <w:jc w:val="center"/>
              <w:rPr>
                <w:sz w:val="18"/>
                <w:szCs w:val="18"/>
              </w:rPr>
            </w:pPr>
            <w:r w:rsidRPr="005B17D3">
              <w:rPr>
                <w:sz w:val="18"/>
                <w:szCs w:val="18"/>
              </w:rPr>
              <w:t>05/03/2019</w:t>
            </w:r>
          </w:p>
        </w:tc>
        <w:tc>
          <w:tcPr>
            <w:tcW w:w="1177" w:type="dxa"/>
            <w:vAlign w:val="center"/>
          </w:tcPr>
          <w:p w14:paraId="754D09F3" w14:textId="5ED13B24" w:rsidR="000B449C" w:rsidRPr="005B17D3" w:rsidRDefault="000B449C" w:rsidP="00EF3896">
            <w:pPr>
              <w:pStyle w:val="TableText"/>
              <w:spacing w:before="0" w:after="0"/>
              <w:jc w:val="center"/>
              <w:rPr>
                <w:sz w:val="18"/>
                <w:szCs w:val="18"/>
              </w:rPr>
            </w:pPr>
            <w:r w:rsidRPr="005B17D3">
              <w:rPr>
                <w:sz w:val="18"/>
                <w:szCs w:val="18"/>
              </w:rPr>
              <w:t>25.0</w:t>
            </w:r>
          </w:p>
        </w:tc>
        <w:tc>
          <w:tcPr>
            <w:tcW w:w="5120" w:type="dxa"/>
            <w:shd w:val="clear" w:color="auto" w:fill="auto"/>
          </w:tcPr>
          <w:p w14:paraId="5EB629E2" w14:textId="438B54D0" w:rsidR="000B449C" w:rsidRPr="005B17D3" w:rsidRDefault="000B449C" w:rsidP="00EF3896">
            <w:pPr>
              <w:rPr>
                <w:rStyle w:val="BodyText3Char"/>
                <w:sz w:val="18"/>
                <w:szCs w:val="18"/>
              </w:rPr>
            </w:pPr>
            <w:r w:rsidRPr="005B17D3">
              <w:rPr>
                <w:rStyle w:val="BodyText3Char"/>
                <w:sz w:val="18"/>
                <w:szCs w:val="18"/>
              </w:rPr>
              <w:t xml:space="preserve">Release 5.6 – ES V5.6 added the following items, Updated version on page 27; Project References, p. 43, 47; Updated Release Notes and User Guide, p 48; Added Automated Data Repository (ADR) definition, p. 51; </w:t>
            </w:r>
            <w:r w:rsidRPr="005B17D3">
              <w:rPr>
                <w:sz w:val="18"/>
                <w:szCs w:val="18"/>
              </w:rPr>
              <w:t>MEC (Minimum Essential Coverage), pg. 58; MISSION definition, p 58; Veterans Choice, Access, and Accountability Act, (VACAA) p.  62;</w:t>
            </w:r>
            <w:r w:rsidRPr="005B17D3">
              <w:rPr>
                <w:rStyle w:val="BodyText3Char"/>
                <w:sz w:val="18"/>
                <w:szCs w:val="18"/>
              </w:rPr>
              <w:t xml:space="preserve"> Updated VCE Parameters screen, p. 180; Spelled out "VCE" p. 180; spelled out "VC", p. 180; Spelled out "HBP" p. 181; Updated VCE table p.182-183; Updated CC Outcomes table p. 192; Updated HBP List table, p 201; </w:t>
            </w:r>
          </w:p>
          <w:p w14:paraId="7513C728" w14:textId="01EF509E" w:rsidR="000B449C" w:rsidRPr="005B17D3" w:rsidRDefault="000B449C" w:rsidP="00EF3896">
            <w:pPr>
              <w:rPr>
                <w:rStyle w:val="BodyText3Char"/>
                <w:sz w:val="18"/>
                <w:szCs w:val="18"/>
              </w:rPr>
            </w:pPr>
            <w:r w:rsidRPr="005B17D3">
              <w:rPr>
                <w:rStyle w:val="BodyText3Char"/>
                <w:sz w:val="18"/>
                <w:szCs w:val="18"/>
              </w:rPr>
              <w:t>Updated note on page 204; Community Care Determination updates, pgs. 267-271, p. 497; Updated CCN Transmission Details, pgs.275-278 Updated TPA Transmission Details, pgs.280-285; Updated VCE table on p. 287; Updated CC Outcomes table: p. 295</w:t>
            </w:r>
          </w:p>
          <w:p w14:paraId="31456F73" w14:textId="77F08530" w:rsidR="000B449C" w:rsidRPr="005B17D3" w:rsidRDefault="000B449C" w:rsidP="00EF3896">
            <w:pPr>
              <w:rPr>
                <w:rStyle w:val="BodyText3Char"/>
                <w:sz w:val="18"/>
                <w:szCs w:val="18"/>
              </w:rPr>
            </w:pPr>
            <w:r w:rsidRPr="005B17D3">
              <w:rPr>
                <w:rStyle w:val="BodyText3Char"/>
                <w:sz w:val="18"/>
                <w:szCs w:val="18"/>
              </w:rPr>
              <w:t xml:space="preserve">Updated VCE eligibility table, p. 491-493, Updated note on pg. 498; Ensured Basic Qualifications for the Community Care Program link works on pgs. 494-499 Note added on pg. 499; </w:t>
            </w:r>
          </w:p>
          <w:p w14:paraId="4FD1506A" w14:textId="77777777" w:rsidR="000B449C" w:rsidRPr="005B17D3" w:rsidRDefault="000B449C" w:rsidP="00EF3896">
            <w:pPr>
              <w:rPr>
                <w:rStyle w:val="BodyText3Char"/>
                <w:sz w:val="18"/>
                <w:szCs w:val="18"/>
              </w:rPr>
            </w:pPr>
            <w:r w:rsidRPr="005B17D3">
              <w:rPr>
                <w:rStyle w:val="BodyText3Char"/>
                <w:sz w:val="18"/>
                <w:szCs w:val="18"/>
              </w:rPr>
              <w:t>Removed "Previous Period of Enrollment" section, p. 489;</w:t>
            </w:r>
          </w:p>
          <w:p w14:paraId="35C71018" w14:textId="13596AAD" w:rsidR="000B449C" w:rsidRPr="005B17D3" w:rsidRDefault="000B449C" w:rsidP="00EF3896">
            <w:pPr>
              <w:rPr>
                <w:sz w:val="18"/>
                <w:szCs w:val="18"/>
              </w:rPr>
            </w:pPr>
            <w:r w:rsidRPr="005B17D3">
              <w:rPr>
                <w:rStyle w:val="BodyText3Char"/>
                <w:sz w:val="18"/>
                <w:szCs w:val="18"/>
              </w:rPr>
              <w:t>Omitted "...loses VCE of "G" and entered "...loses Grandfather eligibility" p. 497; Updated VCE table pgs. 491-493; Removed "maybe null" on pg. 499; Updated VCE Parameters table, p. 53</w:t>
            </w:r>
            <w:r w:rsidRPr="005B17D3">
              <w:rPr>
                <w:rStyle w:val="BodyText3Char"/>
                <w:rFonts w:eastAsiaTheme="minorHAnsi"/>
                <w:sz w:val="18"/>
                <w:szCs w:val="18"/>
              </w:rPr>
              <w:t>6</w:t>
            </w:r>
            <w:r w:rsidRPr="005B17D3">
              <w:rPr>
                <w:rStyle w:val="BodyText3Char"/>
                <w:sz w:val="18"/>
                <w:szCs w:val="18"/>
              </w:rPr>
              <w:t>; Health Benefit Plans List, pgs. 199-203; Community Care Program Determination, pgs. 266-267; New “</w:t>
            </w:r>
            <w:r w:rsidRPr="005B17D3">
              <w:rPr>
                <w:i/>
                <w:sz w:val="18"/>
                <w:szCs w:val="18"/>
              </w:rPr>
              <w:t>Included in the initial population for Grandfather consideration:”</w:t>
            </w:r>
            <w:r w:rsidRPr="005B17D3">
              <w:rPr>
                <w:sz w:val="18"/>
                <w:szCs w:val="18"/>
              </w:rPr>
              <w:t xml:space="preserve"> field, pgs. 268; VCE combination for CCNs; pgs. 272-275; Sending a single VCE to TPAs, pgs. 277-280; Community Care Outcome, pg. 281;  Community Care Manual Override Screen</w:t>
            </w:r>
            <w:r w:rsidRPr="005B17D3">
              <w:rPr>
                <w:sz w:val="18"/>
                <w:szCs w:val="18"/>
              </w:rPr>
              <w:fldChar w:fldCharType="begin"/>
            </w:r>
            <w:r w:rsidRPr="005B17D3">
              <w:rPr>
                <w:sz w:val="18"/>
                <w:szCs w:val="18"/>
              </w:rPr>
              <w:instrText xml:space="preserve"> XE "Community Care Determination:Manual Override Screen" </w:instrText>
            </w:r>
            <w:r w:rsidRPr="005B17D3">
              <w:rPr>
                <w:sz w:val="18"/>
                <w:szCs w:val="18"/>
              </w:rPr>
              <w:fldChar w:fldCharType="end"/>
            </w:r>
            <w:r w:rsidRPr="005B17D3">
              <w:rPr>
                <w:sz w:val="18"/>
                <w:szCs w:val="18"/>
              </w:rPr>
              <w:t xml:space="preserve">, pgs. 281-284; and Strengthening Integrated Outside Networks (MISSION) Act, pgs. 287-289; VCE Indicator table, p. 291; Preferred Name, p. 298; Real-Time Address Validation, pgs. 337-340;  Appointment Request and Management Edit changes, pgs. 470-475; Determining Grandfather status of MISSION Act. pgs. 475-490; Determining Community Care Program Eligibility, pgs. 481-490, </w:t>
            </w:r>
            <w:r w:rsidRPr="005B17D3">
              <w:rPr>
                <w:rStyle w:val="BodyText3Char"/>
                <w:sz w:val="18"/>
                <w:szCs w:val="18"/>
              </w:rPr>
              <w:t xml:space="preserve">Updated CC Outcome table, p.500; </w:t>
            </w:r>
            <w:r w:rsidRPr="005B17D3">
              <w:rPr>
                <w:sz w:val="18"/>
                <w:szCs w:val="18"/>
              </w:rPr>
              <w:t>Edit a Veterans preferred name, pgs.505-507</w:t>
            </w:r>
          </w:p>
          <w:p w14:paraId="2783B7E0" w14:textId="5FF8C847" w:rsidR="000B449C" w:rsidRPr="005B17D3" w:rsidRDefault="000B449C" w:rsidP="00EF3896">
            <w:pPr>
              <w:rPr>
                <w:rStyle w:val="BodyText3Char"/>
                <w:sz w:val="18"/>
                <w:szCs w:val="18"/>
              </w:rPr>
            </w:pPr>
          </w:p>
        </w:tc>
        <w:tc>
          <w:tcPr>
            <w:tcW w:w="1913" w:type="dxa"/>
            <w:vAlign w:val="center"/>
          </w:tcPr>
          <w:p w14:paraId="0331C4F3" w14:textId="116DB161" w:rsidR="000B449C" w:rsidRPr="005B17D3" w:rsidRDefault="000B449C" w:rsidP="00EF3896">
            <w:pPr>
              <w:pStyle w:val="TableText"/>
              <w:spacing w:before="0" w:after="0"/>
              <w:jc w:val="center"/>
              <w:rPr>
                <w:sz w:val="18"/>
                <w:szCs w:val="18"/>
              </w:rPr>
            </w:pPr>
            <w:r w:rsidRPr="005B17D3">
              <w:rPr>
                <w:sz w:val="18"/>
                <w:szCs w:val="18"/>
              </w:rPr>
              <w:t>TeamLiberty TW</w:t>
            </w:r>
          </w:p>
        </w:tc>
      </w:tr>
      <w:tr w:rsidR="000B449C" w:rsidRPr="005B17D3" w14:paraId="4B6FC837" w14:textId="77777777" w:rsidTr="008F6B72">
        <w:tc>
          <w:tcPr>
            <w:tcW w:w="1140" w:type="dxa"/>
            <w:vAlign w:val="center"/>
          </w:tcPr>
          <w:p w14:paraId="22B5601F" w14:textId="65598034" w:rsidR="000B449C" w:rsidRPr="005B17D3" w:rsidRDefault="000B449C" w:rsidP="00EF3896">
            <w:pPr>
              <w:pStyle w:val="TableText"/>
              <w:spacing w:before="0" w:after="0"/>
              <w:jc w:val="center"/>
              <w:rPr>
                <w:sz w:val="18"/>
                <w:szCs w:val="18"/>
              </w:rPr>
            </w:pPr>
            <w:r w:rsidRPr="005B17D3">
              <w:rPr>
                <w:sz w:val="18"/>
                <w:szCs w:val="18"/>
              </w:rPr>
              <w:t>02/13/2019</w:t>
            </w:r>
          </w:p>
        </w:tc>
        <w:tc>
          <w:tcPr>
            <w:tcW w:w="1177" w:type="dxa"/>
            <w:vAlign w:val="center"/>
          </w:tcPr>
          <w:p w14:paraId="23353C09" w14:textId="3AF042B9" w:rsidR="000B449C" w:rsidRPr="005B17D3" w:rsidRDefault="000B449C" w:rsidP="00EF3896">
            <w:pPr>
              <w:pStyle w:val="TableText"/>
              <w:spacing w:before="0" w:after="0"/>
              <w:jc w:val="center"/>
              <w:rPr>
                <w:sz w:val="18"/>
                <w:szCs w:val="18"/>
              </w:rPr>
            </w:pPr>
            <w:r w:rsidRPr="005B17D3">
              <w:rPr>
                <w:sz w:val="18"/>
                <w:szCs w:val="18"/>
              </w:rPr>
              <w:t>24.0</w:t>
            </w:r>
          </w:p>
        </w:tc>
        <w:tc>
          <w:tcPr>
            <w:tcW w:w="5120" w:type="dxa"/>
            <w:shd w:val="clear" w:color="auto" w:fill="auto"/>
          </w:tcPr>
          <w:p w14:paraId="4C4CF6A4" w14:textId="2E7E0C0D" w:rsidR="000B449C" w:rsidRPr="005B17D3" w:rsidRDefault="000B449C" w:rsidP="00EF3896">
            <w:pPr>
              <w:pStyle w:val="TableText"/>
              <w:spacing w:beforeLines="20" w:before="48" w:after="0"/>
              <w:rPr>
                <w:rStyle w:val="BodyText3Char"/>
                <w:sz w:val="18"/>
                <w:szCs w:val="18"/>
              </w:rPr>
            </w:pPr>
            <w:r w:rsidRPr="005B17D3">
              <w:rPr>
                <w:rStyle w:val="BodyText3Char"/>
                <w:sz w:val="18"/>
                <w:szCs w:val="18"/>
              </w:rPr>
              <w:t xml:space="preserve">Release 5.5 – </w:t>
            </w:r>
            <w:r w:rsidRPr="005B17D3">
              <w:rPr>
                <w:rFonts w:ascii="Times New Roman" w:hAnsi="Times New Roman" w:cs="Times New Roman"/>
                <w:sz w:val="18"/>
                <w:szCs w:val="18"/>
              </w:rPr>
              <w:t>ES V5.5 added the following items</w:t>
            </w:r>
            <w:r w:rsidRPr="005B17D3">
              <w:rPr>
                <w:rStyle w:val="BodyText3Char"/>
                <w:sz w:val="18"/>
                <w:szCs w:val="18"/>
              </w:rPr>
              <w:t>, p 42, Project References, 47</w:t>
            </w:r>
            <w:r w:rsidRPr="005B17D3">
              <w:rPr>
                <w:rFonts w:ascii="Times New Roman" w:hAnsi="Times New Roman" w:cs="Times New Roman"/>
                <w:sz w:val="18"/>
                <w:szCs w:val="18"/>
              </w:rPr>
              <w:t>; Letters, p. 151; Manage Letters, p. 151-155, p. 503-506; E&amp;E Web Service VCE and HBP Data, p. 191, Census Rurality, p. 194-195, 499-503; Medal of Honor Award Date, p 349-353; VistA sites and MOH Award Date and MOH Status Update Date, p. 351; 60-Day Pre-Term Letters and 1199 Eligibility Letters, p 426-437</w:t>
            </w:r>
          </w:p>
        </w:tc>
        <w:tc>
          <w:tcPr>
            <w:tcW w:w="1913" w:type="dxa"/>
            <w:vAlign w:val="center"/>
          </w:tcPr>
          <w:p w14:paraId="3F9ED575" w14:textId="1F98E209" w:rsidR="000B449C" w:rsidRPr="005B17D3" w:rsidRDefault="000B449C" w:rsidP="00EF3896">
            <w:pPr>
              <w:pStyle w:val="TableText"/>
              <w:spacing w:before="0" w:after="0"/>
              <w:jc w:val="center"/>
              <w:rPr>
                <w:b/>
                <w:sz w:val="18"/>
                <w:szCs w:val="18"/>
              </w:rPr>
            </w:pPr>
            <w:r w:rsidRPr="005B17D3">
              <w:rPr>
                <w:sz w:val="18"/>
                <w:szCs w:val="18"/>
              </w:rPr>
              <w:t>TeamLiberty TW</w:t>
            </w:r>
          </w:p>
        </w:tc>
      </w:tr>
      <w:tr w:rsidR="000B449C" w:rsidRPr="005B17D3" w14:paraId="38B3C807" w14:textId="77777777" w:rsidTr="008F6B72">
        <w:tc>
          <w:tcPr>
            <w:tcW w:w="1140" w:type="dxa"/>
            <w:vAlign w:val="center"/>
          </w:tcPr>
          <w:p w14:paraId="2396BEF1" w14:textId="6C4E5212" w:rsidR="000B449C" w:rsidRPr="005B17D3" w:rsidRDefault="000B449C" w:rsidP="00EF3896">
            <w:pPr>
              <w:pStyle w:val="TableText"/>
              <w:spacing w:before="0" w:after="0"/>
              <w:jc w:val="center"/>
              <w:rPr>
                <w:sz w:val="18"/>
                <w:szCs w:val="18"/>
              </w:rPr>
            </w:pPr>
            <w:r w:rsidRPr="005B17D3">
              <w:rPr>
                <w:sz w:val="18"/>
                <w:szCs w:val="18"/>
              </w:rPr>
              <w:t>10/30/2018</w:t>
            </w:r>
          </w:p>
        </w:tc>
        <w:tc>
          <w:tcPr>
            <w:tcW w:w="1177" w:type="dxa"/>
            <w:vAlign w:val="center"/>
          </w:tcPr>
          <w:p w14:paraId="6927EF27" w14:textId="77777777" w:rsidR="000B449C" w:rsidRPr="005B17D3" w:rsidRDefault="000B449C" w:rsidP="00EF3896">
            <w:pPr>
              <w:pStyle w:val="TableText"/>
              <w:spacing w:before="0" w:after="0"/>
              <w:jc w:val="center"/>
              <w:rPr>
                <w:sz w:val="18"/>
                <w:szCs w:val="18"/>
              </w:rPr>
            </w:pPr>
            <w:r w:rsidRPr="005B17D3">
              <w:rPr>
                <w:sz w:val="18"/>
                <w:szCs w:val="18"/>
              </w:rPr>
              <w:t>23.0</w:t>
            </w:r>
          </w:p>
        </w:tc>
        <w:tc>
          <w:tcPr>
            <w:tcW w:w="5120" w:type="dxa"/>
            <w:shd w:val="clear" w:color="auto" w:fill="auto"/>
          </w:tcPr>
          <w:p w14:paraId="3C0E8F93" w14:textId="2FE801C1" w:rsidR="000B449C" w:rsidRPr="005B17D3" w:rsidRDefault="000B449C" w:rsidP="00EF3896">
            <w:pPr>
              <w:pStyle w:val="TableText"/>
              <w:spacing w:beforeLines="20" w:before="48" w:after="0"/>
              <w:rPr>
                <w:rStyle w:val="BodyText3Char"/>
                <w:rFonts w:ascii="Arial" w:hAnsi="Arial" w:cs="Arial"/>
                <w:b/>
                <w:sz w:val="18"/>
                <w:szCs w:val="18"/>
              </w:rPr>
            </w:pPr>
            <w:bookmarkStart w:id="28" w:name="_Hlk525630913"/>
            <w:r w:rsidRPr="005B17D3">
              <w:rPr>
                <w:rStyle w:val="BodyText3Char"/>
                <w:sz w:val="18"/>
                <w:szCs w:val="18"/>
              </w:rPr>
              <w:t xml:space="preserve">Release 5.4 – </w:t>
            </w:r>
            <w:r w:rsidRPr="005B17D3">
              <w:rPr>
                <w:rFonts w:ascii="Times New Roman" w:hAnsi="Times New Roman" w:cs="Times New Roman"/>
                <w:sz w:val="18"/>
                <w:szCs w:val="18"/>
              </w:rPr>
              <w:t>ES V5.4</w:t>
            </w:r>
            <w:r w:rsidRPr="005B17D3">
              <w:rPr>
                <w:rFonts w:ascii="Times New Roman" w:hAnsi="Times New Roman" w:cs="Times New Roman"/>
                <w:b/>
                <w:sz w:val="18"/>
                <w:szCs w:val="18"/>
              </w:rPr>
              <w:t xml:space="preserve"> </w:t>
            </w:r>
            <w:r w:rsidRPr="005B17D3">
              <w:rPr>
                <w:rFonts w:ascii="Times New Roman" w:hAnsi="Times New Roman" w:cs="Times New Roman"/>
                <w:sz w:val="18"/>
                <w:szCs w:val="18"/>
              </w:rPr>
              <w:t>added the following items</w:t>
            </w:r>
            <w:r w:rsidRPr="005B17D3">
              <w:rPr>
                <w:rStyle w:val="BodyText3Char"/>
                <w:sz w:val="18"/>
                <w:szCs w:val="18"/>
              </w:rPr>
              <w:t xml:space="preserve">, p 41, Project References, 46; CCN Contractor Message Search, p 99-101; TPA Contractor Messages screen, p 101-103; Accepting FDD from MSDS, p 164, 475-480; View Veteran Health Identification Card (VHIC) Status, p 203, 428-433, View Data Sent to CCN Contractors and View Data Sent to TPA links p 264-271; Driving Distance for Community Care Determination, p. 262; Insured’s Date of Birth (DOB), p 330; Purchased Care Choice, p 330; Source of Information Code, p 330-331; </w:t>
            </w:r>
            <w:r w:rsidRPr="005B17D3">
              <w:rPr>
                <w:rFonts w:ascii="Times New Roman" w:hAnsi="Times New Roman" w:cs="Times New Roman"/>
                <w:iCs/>
                <w:sz w:val="18"/>
                <w:szCs w:val="18"/>
              </w:rPr>
              <w:t>Send Z05 Message to VistA,</w:t>
            </w:r>
            <w:r w:rsidRPr="005B17D3">
              <w:rPr>
                <w:rFonts w:ascii="Times New Roman" w:hAnsi="Times New Roman" w:cs="Times New Roman"/>
                <w:b/>
                <w:iCs/>
                <w:sz w:val="18"/>
                <w:szCs w:val="18"/>
              </w:rPr>
              <w:t xml:space="preserve"> </w:t>
            </w:r>
            <w:r w:rsidRPr="005B17D3">
              <w:rPr>
                <w:rFonts w:ascii="Times New Roman" w:hAnsi="Times New Roman" w:cs="Times New Roman"/>
                <w:sz w:val="18"/>
                <w:szCs w:val="18"/>
              </w:rPr>
              <w:t>p 401-40</w:t>
            </w:r>
            <w:bookmarkEnd w:id="28"/>
            <w:r w:rsidRPr="005B17D3">
              <w:rPr>
                <w:rFonts w:ascii="Times New Roman" w:hAnsi="Times New Roman" w:cs="Times New Roman"/>
                <w:sz w:val="18"/>
                <w:szCs w:val="18"/>
              </w:rPr>
              <w:t>5; Early Separation Reason under ZMH – VA Specific Military Segment, p 408</w:t>
            </w:r>
          </w:p>
        </w:tc>
        <w:tc>
          <w:tcPr>
            <w:tcW w:w="1913" w:type="dxa"/>
            <w:vAlign w:val="center"/>
          </w:tcPr>
          <w:p w14:paraId="15A6BD2B" w14:textId="77777777" w:rsidR="000B449C" w:rsidRPr="005B17D3" w:rsidRDefault="000B449C" w:rsidP="00EF3896">
            <w:pPr>
              <w:pStyle w:val="TableText"/>
              <w:spacing w:before="0" w:after="0"/>
              <w:jc w:val="center"/>
              <w:rPr>
                <w:sz w:val="18"/>
                <w:szCs w:val="18"/>
              </w:rPr>
            </w:pPr>
            <w:r w:rsidRPr="005B17D3">
              <w:rPr>
                <w:sz w:val="18"/>
                <w:szCs w:val="18"/>
              </w:rPr>
              <w:t>TeamLiberty TW</w:t>
            </w:r>
          </w:p>
        </w:tc>
      </w:tr>
      <w:tr w:rsidR="000B449C" w:rsidRPr="005B17D3" w14:paraId="6CD1D299" w14:textId="77777777" w:rsidTr="008F6B72">
        <w:tc>
          <w:tcPr>
            <w:tcW w:w="1140" w:type="dxa"/>
            <w:vAlign w:val="center"/>
          </w:tcPr>
          <w:p w14:paraId="640D913A" w14:textId="77777777" w:rsidR="000B449C" w:rsidRPr="005B17D3" w:rsidRDefault="000B449C" w:rsidP="00EF3896">
            <w:pPr>
              <w:pStyle w:val="TableText"/>
              <w:spacing w:before="0" w:after="0"/>
              <w:jc w:val="center"/>
              <w:rPr>
                <w:sz w:val="18"/>
                <w:szCs w:val="18"/>
              </w:rPr>
            </w:pPr>
            <w:r w:rsidRPr="005B17D3">
              <w:rPr>
                <w:sz w:val="18"/>
                <w:szCs w:val="18"/>
              </w:rPr>
              <w:t>08/16/2018</w:t>
            </w:r>
          </w:p>
        </w:tc>
        <w:tc>
          <w:tcPr>
            <w:tcW w:w="1177" w:type="dxa"/>
            <w:vAlign w:val="center"/>
          </w:tcPr>
          <w:p w14:paraId="7789525B" w14:textId="77777777" w:rsidR="000B449C" w:rsidRPr="005B17D3" w:rsidRDefault="000B449C" w:rsidP="00EF3896">
            <w:pPr>
              <w:pStyle w:val="TableText"/>
              <w:spacing w:before="0" w:after="0"/>
              <w:jc w:val="center"/>
              <w:rPr>
                <w:sz w:val="18"/>
                <w:szCs w:val="18"/>
              </w:rPr>
            </w:pPr>
            <w:r w:rsidRPr="005B17D3">
              <w:rPr>
                <w:sz w:val="18"/>
                <w:szCs w:val="18"/>
              </w:rPr>
              <w:t>22.0</w:t>
            </w:r>
          </w:p>
        </w:tc>
        <w:tc>
          <w:tcPr>
            <w:tcW w:w="5120" w:type="dxa"/>
            <w:shd w:val="clear" w:color="auto" w:fill="auto"/>
          </w:tcPr>
          <w:p w14:paraId="6A2969A9" w14:textId="77777777" w:rsidR="000B449C" w:rsidRPr="005B17D3" w:rsidRDefault="000B449C" w:rsidP="00EF3896">
            <w:pPr>
              <w:pStyle w:val="TableText"/>
              <w:spacing w:beforeLines="20" w:before="48" w:after="0"/>
              <w:rPr>
                <w:rStyle w:val="BodyText3Char"/>
                <w:sz w:val="18"/>
                <w:szCs w:val="18"/>
              </w:rPr>
            </w:pPr>
            <w:bookmarkStart w:id="29" w:name="_Hlk521478949"/>
            <w:r w:rsidRPr="005B17D3">
              <w:rPr>
                <w:rStyle w:val="BodyText3Char"/>
                <w:sz w:val="18"/>
                <w:szCs w:val="18"/>
              </w:rPr>
              <w:t>Release 5.3 – VCE System Parameters, p 169-177; Manage Pending Pre-Closure Letter, p. 393-398; Executing a Batch Process, p.</w:t>
            </w:r>
            <w:bookmarkEnd w:id="29"/>
            <w:r w:rsidRPr="005B17D3">
              <w:rPr>
                <w:rStyle w:val="BodyText3Char"/>
                <w:sz w:val="18"/>
                <w:szCs w:val="18"/>
              </w:rPr>
              <w:t xml:space="preserve"> 452</w:t>
            </w:r>
          </w:p>
        </w:tc>
        <w:tc>
          <w:tcPr>
            <w:tcW w:w="1913" w:type="dxa"/>
            <w:vAlign w:val="center"/>
          </w:tcPr>
          <w:p w14:paraId="51C77B4B" w14:textId="77777777" w:rsidR="000B449C" w:rsidRPr="005B17D3" w:rsidRDefault="000B449C" w:rsidP="00EF3896">
            <w:pPr>
              <w:pStyle w:val="TableText"/>
              <w:spacing w:before="0" w:after="0"/>
              <w:jc w:val="center"/>
              <w:rPr>
                <w:sz w:val="18"/>
                <w:szCs w:val="18"/>
              </w:rPr>
            </w:pPr>
            <w:r w:rsidRPr="005B17D3">
              <w:rPr>
                <w:sz w:val="18"/>
                <w:szCs w:val="18"/>
              </w:rPr>
              <w:t>TeamLiberty TW</w:t>
            </w:r>
          </w:p>
        </w:tc>
      </w:tr>
      <w:tr w:rsidR="000B449C" w:rsidRPr="005B17D3" w14:paraId="1FFE74F4" w14:textId="77777777" w:rsidTr="008F6B72">
        <w:tc>
          <w:tcPr>
            <w:tcW w:w="1140" w:type="dxa"/>
            <w:vAlign w:val="center"/>
          </w:tcPr>
          <w:p w14:paraId="48891611" w14:textId="77777777" w:rsidR="000B449C" w:rsidRPr="005B17D3" w:rsidRDefault="000B449C" w:rsidP="00EF3896">
            <w:pPr>
              <w:pStyle w:val="TableText"/>
              <w:spacing w:before="0" w:after="0"/>
              <w:jc w:val="center"/>
              <w:rPr>
                <w:sz w:val="18"/>
                <w:szCs w:val="18"/>
              </w:rPr>
            </w:pPr>
            <w:r w:rsidRPr="005B17D3">
              <w:rPr>
                <w:sz w:val="18"/>
                <w:szCs w:val="18"/>
              </w:rPr>
              <w:lastRenderedPageBreak/>
              <w:t>4/20/2018</w:t>
            </w:r>
          </w:p>
        </w:tc>
        <w:tc>
          <w:tcPr>
            <w:tcW w:w="1177" w:type="dxa"/>
            <w:vAlign w:val="center"/>
          </w:tcPr>
          <w:p w14:paraId="4E2065F6" w14:textId="77777777" w:rsidR="000B449C" w:rsidRPr="005B17D3" w:rsidRDefault="000B449C" w:rsidP="00EF3896">
            <w:pPr>
              <w:pStyle w:val="TableText"/>
              <w:spacing w:before="0" w:after="0"/>
              <w:jc w:val="center"/>
              <w:rPr>
                <w:sz w:val="18"/>
                <w:szCs w:val="18"/>
              </w:rPr>
            </w:pPr>
            <w:r w:rsidRPr="005B17D3">
              <w:rPr>
                <w:sz w:val="18"/>
                <w:szCs w:val="18"/>
              </w:rPr>
              <w:t>21.0</w:t>
            </w:r>
          </w:p>
        </w:tc>
        <w:tc>
          <w:tcPr>
            <w:tcW w:w="5120" w:type="dxa"/>
            <w:shd w:val="clear" w:color="auto" w:fill="auto"/>
          </w:tcPr>
          <w:p w14:paraId="4BF47BC3" w14:textId="77777777" w:rsidR="000B449C" w:rsidRPr="005B17D3" w:rsidRDefault="000B449C" w:rsidP="00EF3896">
            <w:pPr>
              <w:pStyle w:val="TableText"/>
              <w:spacing w:beforeLines="20" w:before="48" w:after="0"/>
              <w:rPr>
                <w:rStyle w:val="BodyText3Char"/>
                <w:sz w:val="18"/>
                <w:szCs w:val="18"/>
              </w:rPr>
            </w:pPr>
            <w:r w:rsidRPr="005B17D3">
              <w:rPr>
                <w:rStyle w:val="BodyText3Char"/>
                <w:sz w:val="18"/>
                <w:szCs w:val="18"/>
              </w:rPr>
              <w:t>Release 5.2.1 – Added new number of days to Future Discharge Date, p. 287</w:t>
            </w:r>
          </w:p>
        </w:tc>
        <w:tc>
          <w:tcPr>
            <w:tcW w:w="1913" w:type="dxa"/>
            <w:vAlign w:val="center"/>
          </w:tcPr>
          <w:p w14:paraId="7D3CC92B" w14:textId="77777777" w:rsidR="000B449C" w:rsidRPr="005B17D3" w:rsidRDefault="000B449C" w:rsidP="00EF3896">
            <w:pPr>
              <w:pStyle w:val="TableText"/>
              <w:spacing w:before="0" w:after="0"/>
              <w:jc w:val="center"/>
              <w:rPr>
                <w:sz w:val="18"/>
                <w:szCs w:val="18"/>
              </w:rPr>
            </w:pPr>
            <w:r w:rsidRPr="005B17D3">
              <w:rPr>
                <w:sz w:val="18"/>
                <w:szCs w:val="18"/>
              </w:rPr>
              <w:t>Leidos LOTW</w:t>
            </w:r>
          </w:p>
        </w:tc>
      </w:tr>
      <w:tr w:rsidR="000B449C" w:rsidRPr="005B17D3" w14:paraId="096EE435" w14:textId="77777777" w:rsidTr="008F6B72">
        <w:tc>
          <w:tcPr>
            <w:tcW w:w="1140" w:type="dxa"/>
            <w:vAlign w:val="center"/>
          </w:tcPr>
          <w:p w14:paraId="7FD971B4" w14:textId="77777777" w:rsidR="000B449C" w:rsidRPr="005B17D3" w:rsidRDefault="000B449C" w:rsidP="00EF3896">
            <w:pPr>
              <w:pStyle w:val="TableText"/>
              <w:spacing w:before="0" w:after="0"/>
              <w:jc w:val="center"/>
              <w:rPr>
                <w:sz w:val="18"/>
                <w:szCs w:val="18"/>
              </w:rPr>
            </w:pPr>
            <w:r w:rsidRPr="005B17D3">
              <w:rPr>
                <w:sz w:val="18"/>
                <w:szCs w:val="18"/>
              </w:rPr>
              <w:t>3/31/2018</w:t>
            </w:r>
          </w:p>
        </w:tc>
        <w:tc>
          <w:tcPr>
            <w:tcW w:w="1177" w:type="dxa"/>
            <w:vAlign w:val="center"/>
          </w:tcPr>
          <w:p w14:paraId="53EC0804" w14:textId="77777777" w:rsidR="000B449C" w:rsidRPr="005B17D3" w:rsidRDefault="000B449C" w:rsidP="00EF3896">
            <w:pPr>
              <w:pStyle w:val="TableText"/>
              <w:spacing w:before="0" w:after="0"/>
              <w:jc w:val="center"/>
              <w:rPr>
                <w:sz w:val="18"/>
                <w:szCs w:val="18"/>
              </w:rPr>
            </w:pPr>
            <w:r w:rsidRPr="005B17D3">
              <w:rPr>
                <w:sz w:val="18"/>
                <w:szCs w:val="18"/>
              </w:rPr>
              <w:t>20.0</w:t>
            </w:r>
          </w:p>
        </w:tc>
        <w:tc>
          <w:tcPr>
            <w:tcW w:w="5120" w:type="dxa"/>
            <w:shd w:val="clear" w:color="auto" w:fill="auto"/>
          </w:tcPr>
          <w:p w14:paraId="20FC6496" w14:textId="77777777" w:rsidR="000B449C" w:rsidRPr="005B17D3" w:rsidRDefault="000B449C" w:rsidP="00EF3896">
            <w:pPr>
              <w:pStyle w:val="TableText"/>
              <w:spacing w:beforeLines="20" w:before="48" w:after="0"/>
              <w:rPr>
                <w:rStyle w:val="BodyText3Char"/>
                <w:sz w:val="18"/>
                <w:szCs w:val="18"/>
              </w:rPr>
            </w:pPr>
            <w:r w:rsidRPr="005B17D3">
              <w:rPr>
                <w:rStyle w:val="BodyText3Char"/>
                <w:sz w:val="18"/>
                <w:szCs w:val="18"/>
              </w:rPr>
              <w:t xml:space="preserve">Release 5.2 – eMIS changed to MSDS throughout document (where appropriate); eMIS section changed to MSDS section, section 4.6; Community Care definition, p. 26; Community Care updates, Section 5.2.4, p. 209-211; Reports for CC added, section 4.8.1, p. 89; Reports for CC, sections 4.8.4.35 and 4.8.4.36, p. 105; New eMIS definition, p. 28 </w:t>
            </w:r>
          </w:p>
        </w:tc>
        <w:tc>
          <w:tcPr>
            <w:tcW w:w="1913" w:type="dxa"/>
            <w:vAlign w:val="center"/>
          </w:tcPr>
          <w:p w14:paraId="0DAB8DE3" w14:textId="77777777" w:rsidR="000B449C" w:rsidRPr="005B17D3" w:rsidRDefault="000B449C" w:rsidP="00EF3896">
            <w:pPr>
              <w:pStyle w:val="TableText"/>
              <w:spacing w:before="0" w:after="0"/>
              <w:jc w:val="center"/>
              <w:rPr>
                <w:sz w:val="18"/>
                <w:szCs w:val="18"/>
              </w:rPr>
            </w:pPr>
            <w:r w:rsidRPr="005B17D3">
              <w:rPr>
                <w:sz w:val="18"/>
                <w:szCs w:val="18"/>
              </w:rPr>
              <w:t>Leidos TW</w:t>
            </w:r>
          </w:p>
        </w:tc>
      </w:tr>
      <w:tr w:rsidR="000B449C" w:rsidRPr="005B17D3" w14:paraId="612DFBE9" w14:textId="77777777" w:rsidTr="008F6B72">
        <w:tc>
          <w:tcPr>
            <w:tcW w:w="1140" w:type="dxa"/>
            <w:vAlign w:val="center"/>
          </w:tcPr>
          <w:p w14:paraId="7E357534" w14:textId="77777777" w:rsidR="000B449C" w:rsidRPr="005B17D3" w:rsidRDefault="000B449C" w:rsidP="00EF3896">
            <w:pPr>
              <w:pStyle w:val="TableText"/>
              <w:spacing w:before="0" w:after="0"/>
              <w:jc w:val="center"/>
              <w:rPr>
                <w:sz w:val="18"/>
                <w:szCs w:val="18"/>
              </w:rPr>
            </w:pPr>
            <w:r w:rsidRPr="005B17D3">
              <w:rPr>
                <w:sz w:val="18"/>
                <w:szCs w:val="18"/>
              </w:rPr>
              <w:t>02/21/2018</w:t>
            </w:r>
          </w:p>
        </w:tc>
        <w:tc>
          <w:tcPr>
            <w:tcW w:w="1177" w:type="dxa"/>
            <w:vAlign w:val="center"/>
          </w:tcPr>
          <w:p w14:paraId="63DE55AF" w14:textId="77777777" w:rsidR="000B449C" w:rsidRPr="005B17D3" w:rsidRDefault="000B449C" w:rsidP="00EF3896">
            <w:pPr>
              <w:pStyle w:val="TableText"/>
              <w:spacing w:before="0" w:after="0"/>
              <w:jc w:val="center"/>
              <w:rPr>
                <w:sz w:val="18"/>
                <w:szCs w:val="18"/>
              </w:rPr>
            </w:pPr>
            <w:r w:rsidRPr="005B17D3">
              <w:rPr>
                <w:sz w:val="18"/>
                <w:szCs w:val="18"/>
              </w:rPr>
              <w:t>19.0</w:t>
            </w:r>
          </w:p>
        </w:tc>
        <w:tc>
          <w:tcPr>
            <w:tcW w:w="5120" w:type="dxa"/>
            <w:shd w:val="clear" w:color="auto" w:fill="auto"/>
          </w:tcPr>
          <w:p w14:paraId="6389F5E9" w14:textId="77777777" w:rsidR="000B449C" w:rsidRPr="005B17D3" w:rsidRDefault="000B449C" w:rsidP="00EF3896">
            <w:pPr>
              <w:pStyle w:val="TableText"/>
              <w:spacing w:beforeLines="20" w:before="48" w:after="0"/>
              <w:rPr>
                <w:rStyle w:val="BodyText3Char"/>
                <w:sz w:val="18"/>
                <w:szCs w:val="18"/>
              </w:rPr>
            </w:pPr>
            <w:r w:rsidRPr="005B17D3">
              <w:rPr>
                <w:rStyle w:val="BodyText3Char"/>
                <w:sz w:val="18"/>
                <w:szCs w:val="18"/>
              </w:rPr>
              <w:t xml:space="preserve">Release 5.1 – Acronyms and Abbreviations (various): p. 24-35; Member ID Update, p. 44; SDS Table Lookup, p. 40-41; eMIS Messages, p. 77-82;  Date of Death Supporting Document Start Date, p. 136; Transmit DOD Indicator, p. 141; Future Discharge Date (Active Duty) , p. 164; Eligibility and Enrollment, p. 173-180; Health Benefit Plans, p. 181; Discharge Due to Disability, p. 207; Member ID Reference, p. 221; Date of Death (notes), p. 228-230; Supporting Document Short Name, p. 238-241; History Change Details, p. 241-243; Send Query to eMIS, p. 271-272; Is on Active Duty/As of Date, p. 272-273; Discharge Due to Disability, p. 273; Pay Plan, p. 284; Future Discharge Date, p. 284-285; Source of Information, p. 285; Reason for Early Separation, p. 287-288; Manage Enrollment Application Date, p. 320-322; Manage Pending Reminder Incomplete Application Letters, p. 322-324; Enter Reason for Early Separation, p. 375-376; Add HBP to E&amp;E Web Service , p. 387-390 </w:t>
            </w:r>
          </w:p>
        </w:tc>
        <w:tc>
          <w:tcPr>
            <w:tcW w:w="1913" w:type="dxa"/>
            <w:vAlign w:val="center"/>
          </w:tcPr>
          <w:p w14:paraId="3EABD598" w14:textId="77777777" w:rsidR="000B449C" w:rsidRPr="005B17D3" w:rsidRDefault="000B449C" w:rsidP="00EF3896">
            <w:pPr>
              <w:pStyle w:val="TableText"/>
              <w:spacing w:before="0" w:after="0"/>
              <w:jc w:val="center"/>
              <w:rPr>
                <w:sz w:val="18"/>
                <w:szCs w:val="18"/>
              </w:rPr>
            </w:pPr>
            <w:r w:rsidRPr="005B17D3">
              <w:rPr>
                <w:sz w:val="18"/>
                <w:szCs w:val="18"/>
              </w:rPr>
              <w:t>SMS/Leidos TW</w:t>
            </w:r>
          </w:p>
        </w:tc>
      </w:tr>
      <w:tr w:rsidR="000B449C" w:rsidRPr="005B17D3" w14:paraId="68D395F1" w14:textId="77777777" w:rsidTr="008F6B72">
        <w:tc>
          <w:tcPr>
            <w:tcW w:w="1140" w:type="dxa"/>
            <w:vAlign w:val="center"/>
          </w:tcPr>
          <w:p w14:paraId="3C2615BA" w14:textId="77777777" w:rsidR="000B449C" w:rsidRPr="005B17D3" w:rsidRDefault="000B449C" w:rsidP="00EF3896">
            <w:pPr>
              <w:pStyle w:val="TableText"/>
              <w:spacing w:before="0" w:after="0"/>
              <w:jc w:val="center"/>
              <w:rPr>
                <w:sz w:val="18"/>
                <w:szCs w:val="18"/>
              </w:rPr>
            </w:pPr>
            <w:r w:rsidRPr="005B17D3">
              <w:rPr>
                <w:sz w:val="18"/>
                <w:szCs w:val="18"/>
              </w:rPr>
              <w:t>12/11/2017</w:t>
            </w:r>
          </w:p>
        </w:tc>
        <w:tc>
          <w:tcPr>
            <w:tcW w:w="1177" w:type="dxa"/>
            <w:vAlign w:val="center"/>
          </w:tcPr>
          <w:p w14:paraId="1C1C529F" w14:textId="77777777" w:rsidR="000B449C" w:rsidRPr="005B17D3" w:rsidRDefault="000B449C" w:rsidP="00EF3896">
            <w:pPr>
              <w:pStyle w:val="TableText"/>
              <w:spacing w:before="0" w:after="0"/>
              <w:jc w:val="center"/>
              <w:rPr>
                <w:sz w:val="18"/>
                <w:szCs w:val="18"/>
              </w:rPr>
            </w:pPr>
            <w:r w:rsidRPr="005B17D3">
              <w:rPr>
                <w:sz w:val="18"/>
                <w:szCs w:val="18"/>
              </w:rPr>
              <w:t>18.0</w:t>
            </w:r>
          </w:p>
        </w:tc>
        <w:tc>
          <w:tcPr>
            <w:tcW w:w="5120" w:type="dxa"/>
            <w:shd w:val="clear" w:color="auto" w:fill="auto"/>
          </w:tcPr>
          <w:p w14:paraId="059A4D45" w14:textId="77777777" w:rsidR="000B449C" w:rsidRPr="005B17D3" w:rsidRDefault="000B449C" w:rsidP="00EF3896">
            <w:pPr>
              <w:pStyle w:val="TableText"/>
              <w:spacing w:beforeLines="20" w:before="48" w:after="0"/>
              <w:rPr>
                <w:rStyle w:val="BodyText3Char"/>
                <w:sz w:val="18"/>
                <w:szCs w:val="18"/>
              </w:rPr>
            </w:pPr>
            <w:r w:rsidRPr="005B17D3">
              <w:rPr>
                <w:rStyle w:val="BodyText3Char"/>
                <w:sz w:val="18"/>
                <w:szCs w:val="18"/>
              </w:rPr>
              <w:t>Release 5.0 – ES V5.0 includes upgrade of WebLogic, Java, and non-JSF component applications, p 16 and p 19</w:t>
            </w:r>
          </w:p>
          <w:p w14:paraId="0B9309B1" w14:textId="77777777" w:rsidR="000B449C" w:rsidRPr="005B17D3" w:rsidRDefault="000B449C" w:rsidP="00EF3896">
            <w:pPr>
              <w:pStyle w:val="TableText"/>
              <w:spacing w:beforeLines="20" w:before="48" w:after="0"/>
              <w:rPr>
                <w:rStyle w:val="BodyText3Char"/>
                <w:sz w:val="18"/>
                <w:szCs w:val="18"/>
              </w:rPr>
            </w:pPr>
            <w:r w:rsidRPr="005B17D3">
              <w:rPr>
                <w:rStyle w:val="BodyText3Char"/>
                <w:sz w:val="18"/>
                <w:szCs w:val="18"/>
              </w:rPr>
              <w:t>Updated OI&amp;T to OIT (as necessary)</w:t>
            </w:r>
          </w:p>
          <w:p w14:paraId="22E77291" w14:textId="77777777" w:rsidR="000B449C" w:rsidRPr="005B17D3" w:rsidRDefault="000B449C" w:rsidP="00EF3896">
            <w:pPr>
              <w:pStyle w:val="TableText"/>
              <w:spacing w:beforeLines="20" w:before="48" w:after="0"/>
              <w:rPr>
                <w:rStyle w:val="BodyText3Char"/>
                <w:sz w:val="18"/>
                <w:szCs w:val="18"/>
              </w:rPr>
            </w:pPr>
            <w:r w:rsidRPr="005B17D3">
              <w:rPr>
                <w:rStyle w:val="BodyText3Char"/>
                <w:sz w:val="18"/>
                <w:szCs w:val="18"/>
              </w:rPr>
              <w:t>No new capabilities or functionality was added</w:t>
            </w:r>
          </w:p>
        </w:tc>
        <w:tc>
          <w:tcPr>
            <w:tcW w:w="1913" w:type="dxa"/>
            <w:vAlign w:val="center"/>
          </w:tcPr>
          <w:p w14:paraId="2422DF0C" w14:textId="77777777" w:rsidR="000B449C" w:rsidRPr="005B17D3" w:rsidRDefault="000B449C" w:rsidP="00EF3896">
            <w:pPr>
              <w:pStyle w:val="TableText"/>
              <w:spacing w:before="0" w:after="0"/>
              <w:jc w:val="center"/>
              <w:rPr>
                <w:sz w:val="18"/>
                <w:szCs w:val="18"/>
              </w:rPr>
            </w:pPr>
            <w:r w:rsidRPr="005B17D3">
              <w:rPr>
                <w:sz w:val="18"/>
                <w:szCs w:val="18"/>
              </w:rPr>
              <w:t>SMS/Leidos TW</w:t>
            </w:r>
          </w:p>
        </w:tc>
      </w:tr>
      <w:tr w:rsidR="000B449C" w:rsidRPr="005B17D3" w14:paraId="4BE8806C" w14:textId="77777777" w:rsidTr="008F6B72">
        <w:tc>
          <w:tcPr>
            <w:tcW w:w="1140" w:type="dxa"/>
            <w:vAlign w:val="center"/>
          </w:tcPr>
          <w:p w14:paraId="182C1C70" w14:textId="77777777" w:rsidR="000B449C" w:rsidRPr="005B17D3" w:rsidRDefault="000B449C" w:rsidP="00EF3896">
            <w:pPr>
              <w:pStyle w:val="TableText"/>
              <w:spacing w:before="0" w:after="0"/>
              <w:jc w:val="center"/>
              <w:rPr>
                <w:sz w:val="18"/>
                <w:szCs w:val="18"/>
              </w:rPr>
            </w:pPr>
            <w:r w:rsidRPr="005B17D3">
              <w:rPr>
                <w:sz w:val="18"/>
                <w:szCs w:val="18"/>
              </w:rPr>
              <w:t>10/12/2017</w:t>
            </w:r>
          </w:p>
        </w:tc>
        <w:tc>
          <w:tcPr>
            <w:tcW w:w="1177" w:type="dxa"/>
            <w:vAlign w:val="center"/>
          </w:tcPr>
          <w:p w14:paraId="6F4BBF04" w14:textId="77777777" w:rsidR="000B449C" w:rsidRPr="005B17D3" w:rsidRDefault="000B449C" w:rsidP="00EF3896">
            <w:pPr>
              <w:pStyle w:val="TableText"/>
              <w:spacing w:before="0" w:after="0"/>
              <w:jc w:val="center"/>
              <w:rPr>
                <w:sz w:val="18"/>
                <w:szCs w:val="18"/>
              </w:rPr>
            </w:pPr>
            <w:r w:rsidRPr="005B17D3">
              <w:rPr>
                <w:sz w:val="18"/>
                <w:szCs w:val="18"/>
              </w:rPr>
              <w:t>17.0</w:t>
            </w:r>
          </w:p>
        </w:tc>
        <w:tc>
          <w:tcPr>
            <w:tcW w:w="5120" w:type="dxa"/>
            <w:shd w:val="clear" w:color="auto" w:fill="auto"/>
          </w:tcPr>
          <w:p w14:paraId="47EBDD7C" w14:textId="77777777" w:rsidR="000B449C" w:rsidRPr="005B17D3" w:rsidRDefault="000B449C" w:rsidP="00EF3896">
            <w:pPr>
              <w:pStyle w:val="TableText"/>
              <w:spacing w:beforeLines="20" w:before="48" w:after="0"/>
              <w:rPr>
                <w:rStyle w:val="BodyText3Char"/>
                <w:sz w:val="18"/>
                <w:szCs w:val="18"/>
              </w:rPr>
            </w:pPr>
            <w:r w:rsidRPr="005B17D3">
              <w:rPr>
                <w:rStyle w:val="BodyText3Char"/>
                <w:sz w:val="18"/>
                <w:szCs w:val="18"/>
              </w:rPr>
              <w:t xml:space="preserve">Release 4.8 – Added additional information: </w:t>
            </w:r>
          </w:p>
          <w:p w14:paraId="3E9CC094" w14:textId="77777777" w:rsidR="000B449C" w:rsidRPr="005B17D3" w:rsidRDefault="000B449C" w:rsidP="00EF3896">
            <w:pPr>
              <w:spacing w:beforeLines="20" w:before="48"/>
              <w:rPr>
                <w:rStyle w:val="BodyText3Char"/>
                <w:rFonts w:ascii="Arial" w:hAnsi="Arial" w:cs="Arial"/>
                <w:sz w:val="18"/>
                <w:szCs w:val="18"/>
              </w:rPr>
            </w:pPr>
            <w:r w:rsidRPr="005B17D3">
              <w:rPr>
                <w:rFonts w:ascii="Arial" w:hAnsi="Arial" w:cs="Arial"/>
                <w:sz w:val="18"/>
                <w:szCs w:val="18"/>
              </w:rPr>
              <w:t>ES V4.8</w:t>
            </w:r>
            <w:r w:rsidRPr="005B17D3">
              <w:rPr>
                <w:rFonts w:ascii="Arial" w:hAnsi="Arial" w:cs="Arial"/>
                <w:b/>
                <w:bCs/>
                <w:sz w:val="18"/>
                <w:szCs w:val="18"/>
              </w:rPr>
              <w:t> </w:t>
            </w:r>
            <w:r w:rsidRPr="005B17D3">
              <w:rPr>
                <w:rFonts w:ascii="Arial" w:hAnsi="Arial" w:cs="Arial"/>
                <w:sz w:val="18"/>
                <w:szCs w:val="18"/>
              </w:rPr>
              <w:t>added the following capabilities/changes: Send initial seeding of all Veterans CC Eligibility to Community Care Network (CCN) Contractors, p.15-16; Transmissions, p. 64; View Records from Transmissions Menu, p. 66-70; Identity Service, p 119; Manage Pending Release Date, pg. 121; Manage CCN Contractors, p. 138-141; Enrollment Determination Create Date and Enrollment Application Date 148-150; Community Care (CC ) Letters Print Vendor ICD pgs. 150-151; Send Veteran CC Eligibility information to CCN Contractors when changes are made to contact information or CC Eligibility data in ES, p. 154; Send initial seeding to (CCN), p.154; Receive Health Insurance information from CCN Contractors, p.156; Manage CCN Contractors and Regions via new screens in ES; p.156; View Veteran Record on CC Determination screen, pgs. 152-158; Preferred Name, p. 215; Death Notification Source, p 219; Supporting Document Deceased Veteran, pgs. 227-229; CCN and OHI, pgs. 247-248; MOH Indicator Rules, p 258; Preferred Communication Method pgs. 318-319</w:t>
            </w:r>
          </w:p>
        </w:tc>
        <w:tc>
          <w:tcPr>
            <w:tcW w:w="1913" w:type="dxa"/>
            <w:vAlign w:val="center"/>
          </w:tcPr>
          <w:p w14:paraId="1E94C223" w14:textId="77777777" w:rsidR="000B449C" w:rsidRPr="005B17D3" w:rsidRDefault="000B449C" w:rsidP="00EF3896">
            <w:pPr>
              <w:pStyle w:val="TableText"/>
              <w:spacing w:before="0" w:after="0"/>
              <w:jc w:val="center"/>
              <w:rPr>
                <w:sz w:val="18"/>
                <w:szCs w:val="18"/>
              </w:rPr>
            </w:pPr>
            <w:r w:rsidRPr="005B17D3">
              <w:rPr>
                <w:sz w:val="18"/>
                <w:szCs w:val="18"/>
              </w:rPr>
              <w:t>SMS/Leidos TW</w:t>
            </w:r>
          </w:p>
        </w:tc>
      </w:tr>
      <w:tr w:rsidR="000B449C" w:rsidRPr="005B17D3" w14:paraId="02378B09" w14:textId="77777777" w:rsidTr="008F6B72">
        <w:tc>
          <w:tcPr>
            <w:tcW w:w="1140" w:type="dxa"/>
            <w:vAlign w:val="center"/>
          </w:tcPr>
          <w:p w14:paraId="3193828E" w14:textId="77777777" w:rsidR="000B449C" w:rsidRPr="005B17D3" w:rsidRDefault="000B449C" w:rsidP="00EF3896">
            <w:pPr>
              <w:pStyle w:val="TableText"/>
              <w:spacing w:before="0" w:after="0"/>
              <w:jc w:val="center"/>
              <w:rPr>
                <w:sz w:val="18"/>
                <w:szCs w:val="18"/>
              </w:rPr>
            </w:pPr>
            <w:r w:rsidRPr="005B17D3">
              <w:rPr>
                <w:sz w:val="18"/>
                <w:szCs w:val="18"/>
              </w:rPr>
              <w:t>08/04/2017</w:t>
            </w:r>
          </w:p>
        </w:tc>
        <w:tc>
          <w:tcPr>
            <w:tcW w:w="1177" w:type="dxa"/>
            <w:vAlign w:val="center"/>
          </w:tcPr>
          <w:p w14:paraId="03045AD4" w14:textId="77777777" w:rsidR="000B449C" w:rsidRPr="005B17D3" w:rsidRDefault="000B449C" w:rsidP="00EF3896">
            <w:pPr>
              <w:pStyle w:val="TableText"/>
              <w:spacing w:before="0" w:after="0"/>
              <w:jc w:val="center"/>
              <w:rPr>
                <w:sz w:val="18"/>
                <w:szCs w:val="18"/>
              </w:rPr>
            </w:pPr>
            <w:r w:rsidRPr="005B17D3">
              <w:rPr>
                <w:sz w:val="18"/>
                <w:szCs w:val="18"/>
              </w:rPr>
              <w:t>16.0</w:t>
            </w:r>
          </w:p>
        </w:tc>
        <w:tc>
          <w:tcPr>
            <w:tcW w:w="5120" w:type="dxa"/>
            <w:shd w:val="clear" w:color="auto" w:fill="auto"/>
          </w:tcPr>
          <w:p w14:paraId="591D374E" w14:textId="77777777" w:rsidR="000B449C" w:rsidRPr="005B17D3" w:rsidRDefault="000B449C" w:rsidP="00EF3896">
            <w:pPr>
              <w:pStyle w:val="TableText"/>
              <w:spacing w:beforeLines="20" w:before="48" w:after="0"/>
              <w:rPr>
                <w:rStyle w:val="BodyText3Char"/>
                <w:sz w:val="18"/>
                <w:szCs w:val="18"/>
              </w:rPr>
            </w:pPr>
            <w:r w:rsidRPr="005B17D3">
              <w:rPr>
                <w:rStyle w:val="BodyText3Char"/>
                <w:sz w:val="18"/>
                <w:szCs w:val="18"/>
              </w:rPr>
              <w:t xml:space="preserve">Release 4.7 - Added </w:t>
            </w:r>
            <w:r w:rsidRPr="005B17D3">
              <w:rPr>
                <w:rStyle w:val="BodyText3Char"/>
                <w:sz w:val="18"/>
              </w:rPr>
              <w:t>Additional</w:t>
            </w:r>
            <w:r w:rsidRPr="005B17D3">
              <w:rPr>
                <w:rStyle w:val="BodyText3Char"/>
                <w:sz w:val="18"/>
                <w:szCs w:val="18"/>
              </w:rPr>
              <w:t xml:space="preserve"> Information:</w:t>
            </w:r>
          </w:p>
          <w:p w14:paraId="50DF7F55" w14:textId="77777777" w:rsidR="000B449C" w:rsidRPr="005B17D3" w:rsidRDefault="000B449C" w:rsidP="00EF3896">
            <w:pPr>
              <w:pStyle w:val="TableText"/>
              <w:spacing w:beforeLines="20" w:before="48" w:after="0"/>
              <w:rPr>
                <w:rStyle w:val="BodyText3Char"/>
                <w:sz w:val="18"/>
                <w:szCs w:val="18"/>
              </w:rPr>
            </w:pPr>
            <w:r w:rsidRPr="005B17D3">
              <w:rPr>
                <w:rStyle w:val="BodyText3Char"/>
                <w:sz w:val="18"/>
                <w:szCs w:val="18"/>
              </w:rPr>
              <w:t xml:space="preserve">4.7 updates, p. 14-15; p. 18; Definitions added: FDD, p. 24; HCA, p. 24, IPN, p. 25, Trigger, p. 29; Updated with active reports: </w:t>
            </w:r>
            <w:r w:rsidRPr="005B17D3">
              <w:rPr>
                <w:sz w:val="18"/>
                <w:szCs w:val="18"/>
              </w:rPr>
              <w:t>Report List screen capture, p. 68</w:t>
            </w:r>
            <w:r w:rsidRPr="005B17D3">
              <w:rPr>
                <w:rStyle w:val="BodyText3Char"/>
                <w:sz w:val="18"/>
                <w:szCs w:val="18"/>
              </w:rPr>
              <w:t xml:space="preserve"> Report List table, p. 69-70 Updated Report IDs with active reports, pgs. 68, 70, 71, 73, 74; Updated example Reports, p. 74; Sample Reports section, noted Retired reports, p. 75-86</w:t>
            </w:r>
            <w:r w:rsidRPr="005B17D3">
              <w:rPr>
                <w:sz w:val="18"/>
                <w:szCs w:val="18"/>
              </w:rPr>
              <w:t xml:space="preserve">; Added new reports EED22, EED23, p. 79; </w:t>
            </w:r>
            <w:r w:rsidRPr="005B17D3">
              <w:rPr>
                <w:rStyle w:val="BodyText3Char"/>
                <w:sz w:val="18"/>
                <w:szCs w:val="18"/>
              </w:rPr>
              <w:t xml:space="preserve">Identify Pending Application Records for Clean Up Processing Job, p. 114; Letter History, p 114; </w:t>
            </w:r>
            <w:r w:rsidRPr="005B17D3">
              <w:rPr>
                <w:sz w:val="18"/>
                <w:szCs w:val="18"/>
              </w:rPr>
              <w:t xml:space="preserve">View Community Care Outcome, p. 133; Community Care Determination, p. </w:t>
            </w:r>
            <w:r w:rsidRPr="005B17D3">
              <w:rPr>
                <w:sz w:val="18"/>
                <w:szCs w:val="18"/>
              </w:rPr>
              <w:lastRenderedPageBreak/>
              <w:t xml:space="preserve">133; </w:t>
            </w:r>
            <w:r w:rsidRPr="005B17D3">
              <w:rPr>
                <w:rStyle w:val="BodyText3Char"/>
                <w:sz w:val="18"/>
                <w:szCs w:val="18"/>
              </w:rPr>
              <w:t xml:space="preserve">FDD, p. 134; VHIC, p. 134; Eligibility and Enrollment/Manage Pending Eligibility, p. 137-142; “Applicant’s”, p 138-139; “Manual”, p. 139; Grammatical fixes, p 140; “Process” p. 141; removed extra verbiage p. 144; Grammatical fixes, pgs. 277-280; “the” p. 321; Reason Eligibility is Pending Verification, p. 145; </w:t>
            </w:r>
            <w:r w:rsidRPr="005B17D3">
              <w:rPr>
                <w:sz w:val="18"/>
                <w:szCs w:val="18"/>
              </w:rPr>
              <w:t xml:space="preserve">Community Care Determination Manual Override Button, p. 150; Eligibility Change History Screen, p. 150; Community Care Determination History, p. 151; Personal (Person History), p. 200; </w:t>
            </w:r>
            <w:r w:rsidRPr="005B17D3">
              <w:rPr>
                <w:rStyle w:val="BodyText3Char"/>
                <w:sz w:val="18"/>
                <w:szCs w:val="18"/>
              </w:rPr>
              <w:t>DOD, p. 202; DOD Notification Source, p. 203 and 210; Personal (Add a Person) DOD p. 207; D</w:t>
            </w:r>
            <w:r w:rsidRPr="005B17D3">
              <w:rPr>
                <w:sz w:val="18"/>
                <w:szCs w:val="18"/>
              </w:rPr>
              <w:t>OD Death Rules, p. 209-210; Add/Edit Address, p 222-223; Confidential, Residential Address, and Non-Residential, p 226-227; CASS Certification, p. 228; Send Query To eMIS Service, p. 236; Medal of Honor Indicator, p. 239; FDD, p. 245-247; Source of Information, p. 247; Closed Application (HCA), p. 247; In Current Enrollment section, p 277: Eligibility/Closed Application, p. 277 Enrollment Statuses table, p. 278-279 View Prior Enrollments, p. 279-280; Enrollment Override Reason, p.282-283 Closed Application, p. 283 Send Query Message Z07, p. 285 Stop Communications Console, p 287-288; Pending Letter Details, p. 289; Available for mailing, p. 290-291; How Do I: Use the Eligibility Manual Override button?, p. 320-321; Remove Community Care Determination Override?, p. 321; Enter a Beneficiary’s DOD?, p. 321-322; Remove a Beneficiary's Date of Death?, p. 323 Perform a Letter Override?, p. 324</w:t>
            </w:r>
          </w:p>
        </w:tc>
        <w:tc>
          <w:tcPr>
            <w:tcW w:w="1913" w:type="dxa"/>
            <w:vAlign w:val="center"/>
          </w:tcPr>
          <w:p w14:paraId="2924C21D" w14:textId="77777777" w:rsidR="000B449C" w:rsidRPr="005B17D3" w:rsidRDefault="000B449C" w:rsidP="00EF3896">
            <w:pPr>
              <w:pStyle w:val="TableText"/>
              <w:spacing w:before="0" w:after="0"/>
              <w:jc w:val="center"/>
              <w:rPr>
                <w:sz w:val="18"/>
                <w:szCs w:val="18"/>
              </w:rPr>
            </w:pPr>
            <w:r w:rsidRPr="005B17D3">
              <w:rPr>
                <w:sz w:val="18"/>
                <w:szCs w:val="18"/>
              </w:rPr>
              <w:lastRenderedPageBreak/>
              <w:t>SMS/Leidos TW</w:t>
            </w:r>
          </w:p>
        </w:tc>
      </w:tr>
      <w:tr w:rsidR="000B449C" w:rsidRPr="005B17D3" w14:paraId="0B2FDAEC" w14:textId="77777777" w:rsidTr="008F6B72">
        <w:tc>
          <w:tcPr>
            <w:tcW w:w="1140" w:type="dxa"/>
            <w:vAlign w:val="center"/>
          </w:tcPr>
          <w:p w14:paraId="27DD8A19" w14:textId="77777777" w:rsidR="000B449C" w:rsidRPr="005B17D3" w:rsidRDefault="000B449C" w:rsidP="00EF3896">
            <w:pPr>
              <w:pStyle w:val="TableText0"/>
              <w:spacing w:before="0" w:after="0"/>
              <w:jc w:val="center"/>
              <w:rPr>
                <w:rFonts w:cs="Arial"/>
                <w:szCs w:val="18"/>
              </w:rPr>
            </w:pPr>
            <w:r w:rsidRPr="005B17D3">
              <w:rPr>
                <w:rFonts w:cs="Arial"/>
                <w:szCs w:val="18"/>
              </w:rPr>
              <w:t>04/15/2017</w:t>
            </w:r>
          </w:p>
        </w:tc>
        <w:tc>
          <w:tcPr>
            <w:tcW w:w="1177" w:type="dxa"/>
            <w:vAlign w:val="center"/>
          </w:tcPr>
          <w:p w14:paraId="7907B2E7" w14:textId="77777777" w:rsidR="000B449C" w:rsidRPr="005B17D3" w:rsidRDefault="000B449C" w:rsidP="00EF3896">
            <w:pPr>
              <w:pStyle w:val="TableText0"/>
              <w:spacing w:before="0" w:after="0"/>
              <w:jc w:val="center"/>
              <w:rPr>
                <w:rFonts w:cs="Arial"/>
                <w:szCs w:val="18"/>
              </w:rPr>
            </w:pPr>
            <w:r w:rsidRPr="005B17D3">
              <w:rPr>
                <w:rFonts w:cs="Arial"/>
                <w:szCs w:val="18"/>
              </w:rPr>
              <w:t>15.4</w:t>
            </w:r>
          </w:p>
        </w:tc>
        <w:tc>
          <w:tcPr>
            <w:tcW w:w="5120" w:type="dxa"/>
            <w:shd w:val="clear" w:color="auto" w:fill="auto"/>
          </w:tcPr>
          <w:p w14:paraId="3767463F" w14:textId="77777777" w:rsidR="000B449C" w:rsidRPr="005B17D3" w:rsidRDefault="000B449C" w:rsidP="00EF3896">
            <w:pPr>
              <w:pStyle w:val="NormalWeb"/>
              <w:spacing w:beforeLines="20" w:before="48"/>
              <w:rPr>
                <w:rFonts w:ascii="Arial" w:hAnsi="Arial" w:cs="Arial"/>
                <w:sz w:val="18"/>
                <w:szCs w:val="18"/>
              </w:rPr>
            </w:pPr>
            <w:r w:rsidRPr="005B17D3">
              <w:rPr>
                <w:rStyle w:val="BodyText3Char"/>
                <w:rFonts w:ascii="Arial" w:hAnsi="Arial" w:cs="Arial"/>
                <w:sz w:val="18"/>
                <w:szCs w:val="18"/>
              </w:rPr>
              <w:t>Added additional information for 4.6:</w:t>
            </w:r>
            <w:bookmarkStart w:id="30" w:name="x__Toc476829065"/>
            <w:r w:rsidRPr="005B17D3">
              <w:rPr>
                <w:rStyle w:val="BodyText3Char"/>
                <w:rFonts w:ascii="Arial" w:hAnsi="Arial" w:cs="Arial"/>
                <w:sz w:val="18"/>
                <w:szCs w:val="18"/>
              </w:rPr>
              <w:br/>
            </w:r>
            <w:bookmarkEnd w:id="30"/>
            <w:r w:rsidRPr="005B17D3">
              <w:rPr>
                <w:rStyle w:val="BodyText3Char"/>
                <w:rFonts w:ascii="Arial" w:hAnsi="Arial" w:cs="Arial"/>
                <w:sz w:val="18"/>
                <w:szCs w:val="18"/>
              </w:rPr>
              <w:t>eMIS; Future Discharge Date; Geocoding; Wait-time; ICN noted as replacing VPID; Person Search screen Member ID, ICN and Birth Sex added; Important Notes: information added; ICN added; Middle name relocated in order; Birth sex added; Reports list screen added; Future Discharge Date report added (EED 21); Sample Reports (EED 21) details; MSDS Reconciliation Indicator changed to eMIS; FDD banner information; eMIS Query changed from MSDS; Community Care Determination; Community Care Determination History; Identity Traits, Member ID added; Date of Death rules; CASS field information for Add/Edit address; Military Service Episode Service Information rewritten and Future Discharge Date information added; Service Separation Date added last bullet item; Discharge Type rules; Source Information; Other Explanation and rules added; Service Discharge Type rules added; Future Discharge Date; Stop communication check box – added “Veteran” twice; Stop Communication Checkbox; How to section–Add Future Discharge Date?, pp; Start and stop communications via communications check box;</w:t>
            </w:r>
          </w:p>
          <w:p w14:paraId="0FFEC252" w14:textId="77777777" w:rsidR="000B449C" w:rsidRPr="005B17D3" w:rsidRDefault="000B449C" w:rsidP="00EF3896">
            <w:pPr>
              <w:pStyle w:val="TableText0"/>
              <w:spacing w:beforeLines="20" w:before="48" w:after="0"/>
              <w:rPr>
                <w:rFonts w:cs="Arial"/>
                <w:szCs w:val="18"/>
              </w:rPr>
            </w:pPr>
            <w:r w:rsidRPr="005B17D3">
              <w:rPr>
                <w:rFonts w:cs="Arial"/>
                <w:szCs w:val="18"/>
              </w:rPr>
              <w:t>SIGI, Self-Identified Gender Identification</w:t>
            </w:r>
          </w:p>
        </w:tc>
        <w:tc>
          <w:tcPr>
            <w:tcW w:w="1913" w:type="dxa"/>
            <w:vAlign w:val="center"/>
          </w:tcPr>
          <w:p w14:paraId="3B7178B0" w14:textId="77777777" w:rsidR="000B449C" w:rsidRPr="005B17D3" w:rsidRDefault="000B449C" w:rsidP="00EF3896">
            <w:pPr>
              <w:pStyle w:val="TableText0"/>
              <w:spacing w:before="0" w:after="0"/>
              <w:jc w:val="center"/>
              <w:rPr>
                <w:rFonts w:cs="Arial"/>
                <w:szCs w:val="18"/>
              </w:rPr>
            </w:pPr>
            <w:r w:rsidRPr="005B17D3">
              <w:rPr>
                <w:rFonts w:cs="Arial"/>
                <w:szCs w:val="18"/>
              </w:rPr>
              <w:t>SMS/Leidos TW</w:t>
            </w:r>
          </w:p>
        </w:tc>
      </w:tr>
      <w:tr w:rsidR="000B449C" w:rsidRPr="005B17D3" w14:paraId="5636C786" w14:textId="77777777" w:rsidTr="008F6B72">
        <w:tc>
          <w:tcPr>
            <w:tcW w:w="1140" w:type="dxa"/>
            <w:vAlign w:val="center"/>
          </w:tcPr>
          <w:p w14:paraId="45EE4130" w14:textId="77777777" w:rsidR="000B449C" w:rsidRPr="005B17D3" w:rsidRDefault="000B449C" w:rsidP="00EF3896">
            <w:pPr>
              <w:pStyle w:val="TableText0"/>
              <w:spacing w:before="0" w:after="0"/>
              <w:jc w:val="center"/>
              <w:rPr>
                <w:rFonts w:cs="Arial"/>
                <w:szCs w:val="18"/>
              </w:rPr>
            </w:pPr>
            <w:r w:rsidRPr="005B17D3">
              <w:rPr>
                <w:rFonts w:cs="Arial"/>
                <w:szCs w:val="18"/>
              </w:rPr>
              <w:t>02/18/2017</w:t>
            </w:r>
          </w:p>
        </w:tc>
        <w:tc>
          <w:tcPr>
            <w:tcW w:w="1177" w:type="dxa"/>
            <w:vAlign w:val="center"/>
          </w:tcPr>
          <w:p w14:paraId="6047A3C7" w14:textId="77777777" w:rsidR="000B449C" w:rsidRPr="005B17D3" w:rsidRDefault="000B449C" w:rsidP="00EF3896">
            <w:pPr>
              <w:pStyle w:val="TableText0"/>
              <w:spacing w:before="0" w:after="0"/>
              <w:jc w:val="center"/>
              <w:rPr>
                <w:rFonts w:cs="Arial"/>
                <w:szCs w:val="18"/>
              </w:rPr>
            </w:pPr>
            <w:r w:rsidRPr="005B17D3">
              <w:rPr>
                <w:rFonts w:cs="Arial"/>
                <w:szCs w:val="18"/>
              </w:rPr>
              <w:t>15.3</w:t>
            </w:r>
          </w:p>
        </w:tc>
        <w:tc>
          <w:tcPr>
            <w:tcW w:w="5120" w:type="dxa"/>
          </w:tcPr>
          <w:p w14:paraId="3763053A" w14:textId="77777777" w:rsidR="000B449C" w:rsidRPr="005B17D3" w:rsidRDefault="000B449C" w:rsidP="00EF3896">
            <w:pPr>
              <w:pStyle w:val="TableText0"/>
              <w:spacing w:beforeLines="20" w:before="48" w:after="0"/>
              <w:rPr>
                <w:rFonts w:cs="Arial"/>
                <w:szCs w:val="18"/>
              </w:rPr>
            </w:pPr>
            <w:r w:rsidRPr="005B17D3">
              <w:rPr>
                <w:rFonts w:cs="Arial"/>
                <w:szCs w:val="18"/>
              </w:rPr>
              <w:t>Added additional information for 4.5.1:</w:t>
            </w:r>
          </w:p>
          <w:p w14:paraId="6CCC462D" w14:textId="77777777" w:rsidR="000B449C" w:rsidRPr="005B17D3" w:rsidRDefault="000B449C" w:rsidP="00EF3896">
            <w:pPr>
              <w:pStyle w:val="TableText0"/>
              <w:spacing w:beforeLines="20" w:before="48" w:after="0"/>
              <w:rPr>
                <w:rFonts w:cs="Arial"/>
                <w:i/>
                <w:szCs w:val="18"/>
              </w:rPr>
            </w:pPr>
            <w:r w:rsidRPr="005B17D3">
              <w:rPr>
                <w:rFonts w:cs="Arial"/>
                <w:szCs w:val="18"/>
              </w:rPr>
              <w:t xml:space="preserve">Reason Eligibility is Pending Verification and Reason Eligibility is Pending Verification Explanation added; Community Care Determination; </w:t>
            </w:r>
            <w:r w:rsidRPr="005B17D3">
              <w:rPr>
                <w:rFonts w:cs="Arial"/>
                <w:bCs/>
                <w:szCs w:val="18"/>
              </w:rPr>
              <w:t>Add/Edit Address for Residential Address</w:t>
            </w:r>
            <w:r w:rsidRPr="005B17D3">
              <w:rPr>
                <w:rFonts w:cs="Arial"/>
                <w:szCs w:val="18"/>
              </w:rPr>
              <w:t>; Temporary Address, Residential Address and Residential Address History.</w:t>
            </w:r>
          </w:p>
        </w:tc>
        <w:tc>
          <w:tcPr>
            <w:tcW w:w="1913" w:type="dxa"/>
            <w:vAlign w:val="center"/>
          </w:tcPr>
          <w:p w14:paraId="73AD30D1" w14:textId="77777777" w:rsidR="000B449C" w:rsidRPr="005B17D3" w:rsidRDefault="000B449C" w:rsidP="00EF3896">
            <w:pPr>
              <w:pStyle w:val="TableText0"/>
              <w:spacing w:before="0" w:after="0"/>
              <w:jc w:val="center"/>
              <w:rPr>
                <w:rFonts w:cs="Arial"/>
                <w:szCs w:val="18"/>
              </w:rPr>
            </w:pPr>
            <w:r w:rsidRPr="005B17D3">
              <w:rPr>
                <w:rFonts w:cs="Arial"/>
                <w:szCs w:val="18"/>
              </w:rPr>
              <w:t>SMS/Leidos TW</w:t>
            </w:r>
          </w:p>
        </w:tc>
      </w:tr>
      <w:tr w:rsidR="000B449C" w:rsidRPr="005B17D3" w14:paraId="0290D8EB" w14:textId="77777777" w:rsidTr="008F6B72">
        <w:tc>
          <w:tcPr>
            <w:tcW w:w="1140" w:type="dxa"/>
            <w:vAlign w:val="center"/>
          </w:tcPr>
          <w:p w14:paraId="0E91346D" w14:textId="77777777" w:rsidR="000B449C" w:rsidRPr="005B17D3" w:rsidRDefault="000B449C" w:rsidP="00EF3896">
            <w:pPr>
              <w:pStyle w:val="TableText0"/>
              <w:spacing w:before="0" w:after="0"/>
              <w:jc w:val="center"/>
              <w:rPr>
                <w:rFonts w:cs="Arial"/>
                <w:szCs w:val="18"/>
              </w:rPr>
            </w:pPr>
            <w:r w:rsidRPr="005B17D3">
              <w:rPr>
                <w:rFonts w:cs="Arial"/>
                <w:szCs w:val="18"/>
              </w:rPr>
              <w:t>12/16/16</w:t>
            </w:r>
          </w:p>
        </w:tc>
        <w:tc>
          <w:tcPr>
            <w:tcW w:w="1177" w:type="dxa"/>
            <w:vAlign w:val="center"/>
          </w:tcPr>
          <w:p w14:paraId="7394FDC8" w14:textId="77777777" w:rsidR="000B449C" w:rsidRPr="005B17D3" w:rsidRDefault="000B449C" w:rsidP="00EF3896">
            <w:pPr>
              <w:pStyle w:val="TableText0"/>
              <w:spacing w:before="0" w:after="0"/>
              <w:jc w:val="center"/>
              <w:rPr>
                <w:rFonts w:cs="Arial"/>
                <w:szCs w:val="18"/>
              </w:rPr>
            </w:pPr>
            <w:r w:rsidRPr="005B17D3">
              <w:rPr>
                <w:rFonts w:cs="Arial"/>
                <w:szCs w:val="18"/>
              </w:rPr>
              <w:t>15.2</w:t>
            </w:r>
          </w:p>
        </w:tc>
        <w:tc>
          <w:tcPr>
            <w:tcW w:w="5120" w:type="dxa"/>
          </w:tcPr>
          <w:p w14:paraId="35D8C6BC" w14:textId="77777777" w:rsidR="000B449C" w:rsidRPr="005B17D3" w:rsidRDefault="000B449C" w:rsidP="00EF3896">
            <w:pPr>
              <w:pStyle w:val="TableText0"/>
              <w:spacing w:beforeLines="20" w:before="48" w:after="0"/>
              <w:rPr>
                <w:rFonts w:cs="Arial"/>
                <w:szCs w:val="18"/>
              </w:rPr>
            </w:pPr>
            <w:r w:rsidRPr="005B17D3">
              <w:rPr>
                <w:rFonts w:cs="Arial"/>
                <w:szCs w:val="18"/>
              </w:rPr>
              <w:t>Updated for ES 4.5 release 1/07/2017</w:t>
            </w:r>
          </w:p>
          <w:p w14:paraId="584CF57C" w14:textId="77777777" w:rsidR="000B449C" w:rsidRPr="005B17D3" w:rsidRDefault="000B449C" w:rsidP="00EF3896">
            <w:pPr>
              <w:pStyle w:val="TableText0"/>
              <w:spacing w:beforeLines="20" w:before="48" w:after="0"/>
              <w:rPr>
                <w:rFonts w:cs="Arial"/>
                <w:szCs w:val="18"/>
              </w:rPr>
            </w:pPr>
            <w:r w:rsidRPr="005B17D3">
              <w:rPr>
                <w:rFonts w:cs="Arial"/>
                <w:szCs w:val="18"/>
              </w:rPr>
              <w:t>Reason Eligibility Status is Pending Verification</w:t>
            </w:r>
          </w:p>
          <w:p w14:paraId="1B727210" w14:textId="77777777" w:rsidR="000B449C" w:rsidRPr="005B17D3" w:rsidRDefault="000B449C" w:rsidP="00EF3896">
            <w:pPr>
              <w:pStyle w:val="TableText0"/>
              <w:spacing w:beforeLines="20" w:before="48" w:after="0"/>
              <w:rPr>
                <w:rFonts w:cs="Arial"/>
                <w:szCs w:val="18"/>
              </w:rPr>
            </w:pPr>
            <w:r w:rsidRPr="005B17D3">
              <w:rPr>
                <w:rFonts w:cs="Arial"/>
                <w:szCs w:val="18"/>
              </w:rPr>
              <w:t>Updated for 4.5.1 release 1/21/2017, View Community Care Determination; Manage Address/Contact information</w:t>
            </w:r>
          </w:p>
        </w:tc>
        <w:tc>
          <w:tcPr>
            <w:tcW w:w="1913" w:type="dxa"/>
            <w:vAlign w:val="center"/>
          </w:tcPr>
          <w:p w14:paraId="108E8564" w14:textId="77777777" w:rsidR="000B449C" w:rsidRPr="005B17D3" w:rsidRDefault="000B449C" w:rsidP="00EF3896">
            <w:pPr>
              <w:pStyle w:val="TableText0"/>
              <w:spacing w:before="0" w:after="0"/>
              <w:jc w:val="center"/>
              <w:rPr>
                <w:rFonts w:cs="Arial"/>
                <w:szCs w:val="18"/>
              </w:rPr>
            </w:pPr>
            <w:r w:rsidRPr="005B17D3">
              <w:rPr>
                <w:rFonts w:cs="Arial"/>
                <w:szCs w:val="18"/>
              </w:rPr>
              <w:t>SMS/Leidos TW</w:t>
            </w:r>
          </w:p>
          <w:p w14:paraId="469FFBEF" w14:textId="77777777" w:rsidR="000B449C" w:rsidRPr="005B17D3" w:rsidRDefault="000B449C" w:rsidP="00EF3896">
            <w:pPr>
              <w:pStyle w:val="TableText0"/>
              <w:spacing w:before="0" w:after="0"/>
              <w:jc w:val="center"/>
              <w:rPr>
                <w:rFonts w:cs="Arial"/>
                <w:szCs w:val="18"/>
              </w:rPr>
            </w:pPr>
          </w:p>
        </w:tc>
      </w:tr>
      <w:tr w:rsidR="000B449C" w:rsidRPr="005B17D3" w14:paraId="15843D8B" w14:textId="77777777" w:rsidTr="008F6B72">
        <w:tc>
          <w:tcPr>
            <w:tcW w:w="1140" w:type="dxa"/>
            <w:vAlign w:val="center"/>
          </w:tcPr>
          <w:p w14:paraId="09DE61BA" w14:textId="77777777" w:rsidR="000B449C" w:rsidRPr="005B17D3" w:rsidRDefault="000B449C" w:rsidP="00EF3896">
            <w:pPr>
              <w:pStyle w:val="TableText0"/>
              <w:spacing w:before="0" w:after="0"/>
              <w:jc w:val="center"/>
              <w:rPr>
                <w:rFonts w:cs="Arial"/>
                <w:szCs w:val="18"/>
              </w:rPr>
            </w:pPr>
            <w:r w:rsidRPr="005B17D3">
              <w:rPr>
                <w:rFonts w:cs="Arial"/>
                <w:szCs w:val="18"/>
              </w:rPr>
              <w:lastRenderedPageBreak/>
              <w:t>07/18/2016</w:t>
            </w:r>
          </w:p>
        </w:tc>
        <w:tc>
          <w:tcPr>
            <w:tcW w:w="1177" w:type="dxa"/>
            <w:vAlign w:val="center"/>
          </w:tcPr>
          <w:p w14:paraId="3357D272" w14:textId="77777777" w:rsidR="000B449C" w:rsidRPr="005B17D3" w:rsidRDefault="000B449C" w:rsidP="00EF3896">
            <w:pPr>
              <w:pStyle w:val="TableText0"/>
              <w:spacing w:before="0" w:after="0"/>
              <w:jc w:val="center"/>
              <w:rPr>
                <w:rFonts w:cs="Arial"/>
                <w:szCs w:val="18"/>
              </w:rPr>
            </w:pPr>
            <w:r w:rsidRPr="005B17D3">
              <w:rPr>
                <w:rFonts w:cs="Arial"/>
                <w:szCs w:val="18"/>
              </w:rPr>
              <w:t>15.1</w:t>
            </w:r>
          </w:p>
        </w:tc>
        <w:tc>
          <w:tcPr>
            <w:tcW w:w="5120" w:type="dxa"/>
          </w:tcPr>
          <w:p w14:paraId="4B3140E3" w14:textId="77777777" w:rsidR="000B449C" w:rsidRPr="005B17D3" w:rsidRDefault="000B449C" w:rsidP="00EF3896">
            <w:pPr>
              <w:pStyle w:val="TableText0"/>
              <w:spacing w:beforeLines="20" w:before="48" w:after="0"/>
              <w:rPr>
                <w:rFonts w:cs="Arial"/>
                <w:szCs w:val="18"/>
              </w:rPr>
            </w:pPr>
            <w:r w:rsidRPr="005B17D3">
              <w:rPr>
                <w:rFonts w:cs="Arial"/>
                <w:szCs w:val="18"/>
              </w:rPr>
              <w:t>Updated for ES 4.4 ACA</w:t>
            </w:r>
          </w:p>
        </w:tc>
        <w:tc>
          <w:tcPr>
            <w:tcW w:w="1913" w:type="dxa"/>
            <w:vAlign w:val="center"/>
          </w:tcPr>
          <w:p w14:paraId="3B931B1F" w14:textId="77777777" w:rsidR="000B449C" w:rsidRPr="005B17D3" w:rsidRDefault="000B449C" w:rsidP="00EF3896">
            <w:pPr>
              <w:pStyle w:val="TableText0"/>
              <w:spacing w:before="0" w:after="0"/>
              <w:jc w:val="center"/>
              <w:rPr>
                <w:rFonts w:cs="Arial"/>
                <w:szCs w:val="18"/>
              </w:rPr>
            </w:pPr>
            <w:r w:rsidRPr="005B17D3">
              <w:rPr>
                <w:rFonts w:cs="Arial"/>
                <w:szCs w:val="18"/>
              </w:rPr>
              <w:t>PA&amp;T TW</w:t>
            </w:r>
          </w:p>
        </w:tc>
      </w:tr>
      <w:tr w:rsidR="000B449C" w:rsidRPr="005B17D3" w14:paraId="219A78A0" w14:textId="77777777" w:rsidTr="008F6B72">
        <w:tc>
          <w:tcPr>
            <w:tcW w:w="1140" w:type="dxa"/>
            <w:vAlign w:val="center"/>
          </w:tcPr>
          <w:p w14:paraId="0D39C9B4" w14:textId="77777777" w:rsidR="000B449C" w:rsidRPr="005B17D3" w:rsidRDefault="000B449C" w:rsidP="00EF3896">
            <w:pPr>
              <w:pStyle w:val="TableText"/>
              <w:spacing w:before="0" w:after="0"/>
              <w:jc w:val="center"/>
              <w:rPr>
                <w:sz w:val="18"/>
                <w:szCs w:val="18"/>
              </w:rPr>
            </w:pPr>
            <w:r w:rsidRPr="005B17D3">
              <w:rPr>
                <w:sz w:val="18"/>
                <w:szCs w:val="18"/>
              </w:rPr>
              <w:t>02/23/2015</w:t>
            </w:r>
          </w:p>
        </w:tc>
        <w:tc>
          <w:tcPr>
            <w:tcW w:w="1177" w:type="dxa"/>
            <w:vAlign w:val="center"/>
          </w:tcPr>
          <w:p w14:paraId="7CFBA773" w14:textId="77777777" w:rsidR="000B449C" w:rsidRPr="005B17D3" w:rsidRDefault="000B449C" w:rsidP="00EF3896">
            <w:pPr>
              <w:pStyle w:val="TableText"/>
              <w:spacing w:before="0" w:after="0"/>
              <w:jc w:val="center"/>
              <w:rPr>
                <w:sz w:val="18"/>
                <w:szCs w:val="18"/>
              </w:rPr>
            </w:pPr>
            <w:r w:rsidRPr="005B17D3">
              <w:rPr>
                <w:sz w:val="18"/>
                <w:szCs w:val="18"/>
              </w:rPr>
              <w:t>14.1</w:t>
            </w:r>
          </w:p>
        </w:tc>
        <w:tc>
          <w:tcPr>
            <w:tcW w:w="5120" w:type="dxa"/>
          </w:tcPr>
          <w:p w14:paraId="5D53D54C" w14:textId="77777777" w:rsidR="000B449C" w:rsidRPr="005B17D3" w:rsidRDefault="000B449C" w:rsidP="00EF3896">
            <w:pPr>
              <w:pStyle w:val="TableText"/>
              <w:spacing w:beforeLines="20" w:before="48" w:after="0"/>
              <w:rPr>
                <w:sz w:val="18"/>
                <w:szCs w:val="18"/>
              </w:rPr>
            </w:pPr>
            <w:r w:rsidRPr="005B17D3">
              <w:rPr>
                <w:sz w:val="18"/>
                <w:szCs w:val="18"/>
              </w:rPr>
              <w:t>Updated for ES 4.3 ACA</w:t>
            </w:r>
          </w:p>
        </w:tc>
        <w:tc>
          <w:tcPr>
            <w:tcW w:w="1913" w:type="dxa"/>
            <w:vAlign w:val="center"/>
          </w:tcPr>
          <w:p w14:paraId="742A9B73" w14:textId="77777777" w:rsidR="000B449C" w:rsidRPr="005B17D3" w:rsidRDefault="000B449C" w:rsidP="00EF3896">
            <w:pPr>
              <w:pStyle w:val="TableText"/>
              <w:spacing w:before="0" w:after="0"/>
              <w:jc w:val="center"/>
              <w:rPr>
                <w:sz w:val="18"/>
                <w:szCs w:val="18"/>
              </w:rPr>
            </w:pPr>
            <w:r w:rsidRPr="005B17D3">
              <w:rPr>
                <w:sz w:val="18"/>
                <w:szCs w:val="18"/>
              </w:rPr>
              <w:t>P&amp;A Competency TW</w:t>
            </w:r>
          </w:p>
        </w:tc>
      </w:tr>
      <w:tr w:rsidR="000B449C" w:rsidRPr="005B17D3" w14:paraId="6C7C9A09" w14:textId="77777777" w:rsidTr="008F6B72">
        <w:tc>
          <w:tcPr>
            <w:tcW w:w="1140" w:type="dxa"/>
            <w:vAlign w:val="center"/>
          </w:tcPr>
          <w:p w14:paraId="3E1250B1" w14:textId="77777777" w:rsidR="000B449C" w:rsidRPr="005B17D3" w:rsidRDefault="000B449C" w:rsidP="00EF3896">
            <w:pPr>
              <w:pStyle w:val="TableText"/>
              <w:spacing w:before="0" w:after="0"/>
              <w:jc w:val="center"/>
              <w:rPr>
                <w:sz w:val="18"/>
                <w:szCs w:val="18"/>
              </w:rPr>
            </w:pPr>
            <w:r w:rsidRPr="005B17D3">
              <w:rPr>
                <w:sz w:val="18"/>
                <w:szCs w:val="18"/>
              </w:rPr>
              <w:t>10/23/2015</w:t>
            </w:r>
          </w:p>
        </w:tc>
        <w:tc>
          <w:tcPr>
            <w:tcW w:w="1177" w:type="dxa"/>
            <w:vAlign w:val="center"/>
          </w:tcPr>
          <w:p w14:paraId="5FAE637A" w14:textId="77777777" w:rsidR="000B449C" w:rsidRPr="005B17D3" w:rsidRDefault="000B449C" w:rsidP="00EF3896">
            <w:pPr>
              <w:pStyle w:val="TableText"/>
              <w:spacing w:before="0" w:after="0"/>
              <w:jc w:val="center"/>
              <w:rPr>
                <w:sz w:val="18"/>
                <w:szCs w:val="18"/>
              </w:rPr>
            </w:pPr>
            <w:r w:rsidRPr="005B17D3">
              <w:rPr>
                <w:sz w:val="18"/>
                <w:szCs w:val="18"/>
              </w:rPr>
              <w:t>14.0</w:t>
            </w:r>
          </w:p>
        </w:tc>
        <w:tc>
          <w:tcPr>
            <w:tcW w:w="5120" w:type="dxa"/>
          </w:tcPr>
          <w:p w14:paraId="402B1C9B" w14:textId="77777777" w:rsidR="000B449C" w:rsidRPr="005B17D3" w:rsidRDefault="000B449C" w:rsidP="00EF3896">
            <w:pPr>
              <w:pStyle w:val="TableText"/>
              <w:spacing w:beforeLines="20" w:before="48" w:after="0"/>
              <w:rPr>
                <w:sz w:val="18"/>
                <w:szCs w:val="18"/>
              </w:rPr>
            </w:pPr>
            <w:r w:rsidRPr="005B17D3">
              <w:rPr>
                <w:sz w:val="18"/>
                <w:szCs w:val="18"/>
              </w:rPr>
              <w:t>Addressed anomalies found for the document in the Final Review status. On p. 11, timeframe and 30-day eligibility requirement addressed.</w:t>
            </w:r>
          </w:p>
        </w:tc>
        <w:tc>
          <w:tcPr>
            <w:tcW w:w="1913" w:type="dxa"/>
            <w:vAlign w:val="center"/>
          </w:tcPr>
          <w:p w14:paraId="50F5459E" w14:textId="77777777" w:rsidR="000B449C" w:rsidRPr="005B17D3" w:rsidRDefault="000B449C" w:rsidP="00EF3896">
            <w:pPr>
              <w:pStyle w:val="TableText"/>
              <w:spacing w:before="0" w:after="0"/>
              <w:jc w:val="center"/>
              <w:rPr>
                <w:sz w:val="18"/>
                <w:szCs w:val="18"/>
              </w:rPr>
            </w:pPr>
            <w:r w:rsidRPr="005B17D3">
              <w:rPr>
                <w:sz w:val="18"/>
                <w:szCs w:val="18"/>
              </w:rPr>
              <w:t>Marella Colyvas</w:t>
            </w:r>
          </w:p>
        </w:tc>
      </w:tr>
      <w:tr w:rsidR="000B449C" w:rsidRPr="005B17D3" w14:paraId="16990FF0" w14:textId="77777777" w:rsidTr="008F6B72">
        <w:tc>
          <w:tcPr>
            <w:tcW w:w="1140" w:type="dxa"/>
            <w:vAlign w:val="center"/>
          </w:tcPr>
          <w:p w14:paraId="032E2ABB" w14:textId="77777777" w:rsidR="000B449C" w:rsidRPr="005B17D3" w:rsidRDefault="000B449C" w:rsidP="00EF3896">
            <w:pPr>
              <w:pStyle w:val="TableText"/>
              <w:spacing w:before="0" w:after="0"/>
              <w:jc w:val="center"/>
              <w:rPr>
                <w:sz w:val="18"/>
                <w:szCs w:val="18"/>
              </w:rPr>
            </w:pPr>
            <w:r w:rsidRPr="005B17D3">
              <w:rPr>
                <w:sz w:val="18"/>
                <w:szCs w:val="18"/>
              </w:rPr>
              <w:t>10/06/2015</w:t>
            </w:r>
          </w:p>
        </w:tc>
        <w:tc>
          <w:tcPr>
            <w:tcW w:w="1177" w:type="dxa"/>
            <w:vAlign w:val="center"/>
          </w:tcPr>
          <w:p w14:paraId="1D2A0B4C" w14:textId="77777777" w:rsidR="000B449C" w:rsidRPr="005B17D3" w:rsidRDefault="000B449C" w:rsidP="00EF3896">
            <w:pPr>
              <w:pStyle w:val="TableText"/>
              <w:spacing w:before="0" w:after="0"/>
              <w:jc w:val="center"/>
              <w:rPr>
                <w:sz w:val="18"/>
                <w:szCs w:val="18"/>
              </w:rPr>
            </w:pPr>
            <w:r w:rsidRPr="005B17D3">
              <w:rPr>
                <w:sz w:val="18"/>
                <w:szCs w:val="18"/>
              </w:rPr>
              <w:t>13.0</w:t>
            </w:r>
          </w:p>
        </w:tc>
        <w:tc>
          <w:tcPr>
            <w:tcW w:w="5120" w:type="dxa"/>
          </w:tcPr>
          <w:p w14:paraId="71002166" w14:textId="77777777" w:rsidR="000B449C" w:rsidRPr="005B17D3" w:rsidRDefault="000B449C" w:rsidP="00EF3896">
            <w:pPr>
              <w:pStyle w:val="TableText"/>
              <w:spacing w:beforeLines="20" w:before="48" w:after="0"/>
              <w:rPr>
                <w:sz w:val="18"/>
                <w:szCs w:val="18"/>
              </w:rPr>
            </w:pPr>
            <w:r w:rsidRPr="005B17D3">
              <w:rPr>
                <w:sz w:val="18"/>
                <w:szCs w:val="18"/>
              </w:rPr>
              <w:t>Addressed anomalies found for the document in the Submitted for Review status.</w:t>
            </w:r>
          </w:p>
        </w:tc>
        <w:tc>
          <w:tcPr>
            <w:tcW w:w="1913" w:type="dxa"/>
            <w:vAlign w:val="center"/>
          </w:tcPr>
          <w:p w14:paraId="2D0E3F24" w14:textId="77777777" w:rsidR="000B449C" w:rsidRPr="005B17D3" w:rsidRDefault="000B449C" w:rsidP="00EF3896">
            <w:pPr>
              <w:pStyle w:val="TableText"/>
              <w:spacing w:before="0" w:after="0"/>
              <w:jc w:val="center"/>
              <w:rPr>
                <w:sz w:val="18"/>
                <w:szCs w:val="18"/>
              </w:rPr>
            </w:pPr>
            <w:r w:rsidRPr="005B17D3">
              <w:rPr>
                <w:sz w:val="18"/>
                <w:szCs w:val="18"/>
              </w:rPr>
              <w:t>Marella Colyvas</w:t>
            </w:r>
          </w:p>
        </w:tc>
      </w:tr>
      <w:tr w:rsidR="000B449C" w:rsidRPr="005B17D3" w14:paraId="16E43605" w14:textId="77777777" w:rsidTr="008F6B72">
        <w:tc>
          <w:tcPr>
            <w:tcW w:w="1140" w:type="dxa"/>
            <w:vAlign w:val="center"/>
          </w:tcPr>
          <w:p w14:paraId="09052516" w14:textId="77777777" w:rsidR="000B449C" w:rsidRPr="005B17D3" w:rsidRDefault="000B449C" w:rsidP="00EF3896">
            <w:pPr>
              <w:pStyle w:val="TableText"/>
              <w:spacing w:before="0" w:after="0"/>
              <w:jc w:val="center"/>
              <w:rPr>
                <w:sz w:val="18"/>
                <w:szCs w:val="18"/>
              </w:rPr>
            </w:pPr>
            <w:r w:rsidRPr="005B17D3">
              <w:rPr>
                <w:sz w:val="18"/>
                <w:szCs w:val="18"/>
              </w:rPr>
              <w:t>9/21/2015</w:t>
            </w:r>
          </w:p>
        </w:tc>
        <w:tc>
          <w:tcPr>
            <w:tcW w:w="1177" w:type="dxa"/>
            <w:vAlign w:val="center"/>
          </w:tcPr>
          <w:p w14:paraId="256C67A1" w14:textId="77777777" w:rsidR="000B449C" w:rsidRPr="005B17D3" w:rsidRDefault="000B449C" w:rsidP="00EF3896">
            <w:pPr>
              <w:pStyle w:val="TableText"/>
              <w:spacing w:before="0" w:after="0"/>
              <w:jc w:val="center"/>
              <w:rPr>
                <w:sz w:val="18"/>
                <w:szCs w:val="18"/>
              </w:rPr>
            </w:pPr>
            <w:r w:rsidRPr="005B17D3">
              <w:rPr>
                <w:sz w:val="18"/>
                <w:szCs w:val="18"/>
              </w:rPr>
              <w:t>12.3</w:t>
            </w:r>
          </w:p>
        </w:tc>
        <w:tc>
          <w:tcPr>
            <w:tcW w:w="5120" w:type="dxa"/>
          </w:tcPr>
          <w:p w14:paraId="4AD04C87" w14:textId="77777777" w:rsidR="000B449C" w:rsidRPr="005B17D3" w:rsidRDefault="000B449C" w:rsidP="00EF3896">
            <w:pPr>
              <w:pStyle w:val="TableText"/>
              <w:spacing w:beforeLines="20" w:before="48" w:after="0"/>
              <w:rPr>
                <w:sz w:val="18"/>
                <w:szCs w:val="18"/>
              </w:rPr>
            </w:pPr>
            <w:r w:rsidRPr="005B17D3">
              <w:rPr>
                <w:sz w:val="18"/>
                <w:szCs w:val="18"/>
              </w:rPr>
              <w:t>Section 1.3 removed System Security Plan; removed section 1.3.1, Information, per VA anomaly.</w:t>
            </w:r>
          </w:p>
        </w:tc>
        <w:tc>
          <w:tcPr>
            <w:tcW w:w="1913" w:type="dxa"/>
            <w:vAlign w:val="center"/>
          </w:tcPr>
          <w:p w14:paraId="3414A3FF" w14:textId="77777777" w:rsidR="000B449C" w:rsidRPr="005B17D3" w:rsidRDefault="000B449C" w:rsidP="00EF3896">
            <w:pPr>
              <w:pStyle w:val="TableText"/>
              <w:spacing w:before="0" w:after="0"/>
              <w:jc w:val="center"/>
              <w:rPr>
                <w:sz w:val="18"/>
                <w:szCs w:val="18"/>
              </w:rPr>
            </w:pPr>
            <w:r w:rsidRPr="005B17D3">
              <w:rPr>
                <w:sz w:val="18"/>
                <w:szCs w:val="18"/>
              </w:rPr>
              <w:t>Ellen Phelps</w:t>
            </w:r>
          </w:p>
        </w:tc>
      </w:tr>
      <w:tr w:rsidR="000B449C" w:rsidRPr="005B17D3" w14:paraId="5D08D3BF" w14:textId="77777777" w:rsidTr="008F6B72">
        <w:tc>
          <w:tcPr>
            <w:tcW w:w="1140" w:type="dxa"/>
            <w:vAlign w:val="center"/>
          </w:tcPr>
          <w:p w14:paraId="4BF92320" w14:textId="77777777" w:rsidR="000B449C" w:rsidRPr="005B17D3" w:rsidRDefault="000B449C" w:rsidP="00EF3896">
            <w:pPr>
              <w:pStyle w:val="TableText"/>
              <w:spacing w:before="0" w:after="0"/>
              <w:jc w:val="center"/>
              <w:rPr>
                <w:sz w:val="18"/>
                <w:szCs w:val="18"/>
              </w:rPr>
            </w:pPr>
            <w:r w:rsidRPr="005B17D3">
              <w:rPr>
                <w:sz w:val="18"/>
                <w:szCs w:val="18"/>
              </w:rPr>
              <w:t>9/8/2015</w:t>
            </w:r>
          </w:p>
        </w:tc>
        <w:tc>
          <w:tcPr>
            <w:tcW w:w="1177" w:type="dxa"/>
            <w:vAlign w:val="center"/>
          </w:tcPr>
          <w:p w14:paraId="2FC55D24" w14:textId="77777777" w:rsidR="000B449C" w:rsidRPr="005B17D3" w:rsidRDefault="000B449C" w:rsidP="00EF3896">
            <w:pPr>
              <w:pStyle w:val="TableText"/>
              <w:spacing w:before="0" w:after="0"/>
              <w:jc w:val="center"/>
              <w:rPr>
                <w:sz w:val="18"/>
                <w:szCs w:val="18"/>
              </w:rPr>
            </w:pPr>
            <w:r w:rsidRPr="005B17D3">
              <w:rPr>
                <w:sz w:val="18"/>
                <w:szCs w:val="18"/>
              </w:rPr>
              <w:t>12.2</w:t>
            </w:r>
          </w:p>
        </w:tc>
        <w:tc>
          <w:tcPr>
            <w:tcW w:w="5120" w:type="dxa"/>
          </w:tcPr>
          <w:p w14:paraId="4192F1BD" w14:textId="77777777" w:rsidR="000B449C" w:rsidRPr="005B17D3" w:rsidRDefault="000B449C" w:rsidP="00EF3896">
            <w:pPr>
              <w:pStyle w:val="TableText"/>
              <w:spacing w:beforeLines="20" w:before="48" w:after="0"/>
              <w:rPr>
                <w:sz w:val="18"/>
                <w:szCs w:val="18"/>
              </w:rPr>
            </w:pPr>
            <w:r w:rsidRPr="005B17D3">
              <w:rPr>
                <w:sz w:val="18"/>
                <w:szCs w:val="18"/>
              </w:rPr>
              <w:t>Addressed VA anomalies. Updated document names. Updated date and name in title page and footers.</w:t>
            </w:r>
          </w:p>
        </w:tc>
        <w:tc>
          <w:tcPr>
            <w:tcW w:w="1913" w:type="dxa"/>
            <w:vAlign w:val="center"/>
          </w:tcPr>
          <w:p w14:paraId="3D50BA53" w14:textId="77777777" w:rsidR="000B449C" w:rsidRPr="005B17D3" w:rsidRDefault="000B449C" w:rsidP="00EF3896">
            <w:pPr>
              <w:pStyle w:val="TableText"/>
              <w:spacing w:before="0" w:after="0"/>
              <w:jc w:val="center"/>
              <w:rPr>
                <w:sz w:val="18"/>
                <w:szCs w:val="18"/>
              </w:rPr>
            </w:pPr>
            <w:r w:rsidRPr="005B17D3">
              <w:rPr>
                <w:sz w:val="18"/>
                <w:szCs w:val="18"/>
              </w:rPr>
              <w:t>Ellen Phelps</w:t>
            </w:r>
          </w:p>
        </w:tc>
      </w:tr>
      <w:tr w:rsidR="000B449C" w:rsidRPr="005B17D3" w14:paraId="68D16771" w14:textId="77777777" w:rsidTr="008F6B72">
        <w:tc>
          <w:tcPr>
            <w:tcW w:w="1140" w:type="dxa"/>
            <w:vAlign w:val="center"/>
          </w:tcPr>
          <w:p w14:paraId="36B03F2C" w14:textId="77777777" w:rsidR="000B449C" w:rsidRPr="005B17D3" w:rsidRDefault="000B449C" w:rsidP="00EF3896">
            <w:pPr>
              <w:pStyle w:val="TableText"/>
              <w:spacing w:before="0" w:after="0"/>
              <w:jc w:val="center"/>
              <w:rPr>
                <w:sz w:val="18"/>
                <w:szCs w:val="18"/>
              </w:rPr>
            </w:pPr>
            <w:r w:rsidRPr="005B17D3">
              <w:rPr>
                <w:sz w:val="18"/>
                <w:szCs w:val="18"/>
              </w:rPr>
              <w:t>8/28/2015</w:t>
            </w:r>
          </w:p>
        </w:tc>
        <w:tc>
          <w:tcPr>
            <w:tcW w:w="1177" w:type="dxa"/>
            <w:vAlign w:val="center"/>
          </w:tcPr>
          <w:p w14:paraId="22744D55" w14:textId="77777777" w:rsidR="000B449C" w:rsidRPr="005B17D3" w:rsidRDefault="000B449C" w:rsidP="00EF3896">
            <w:pPr>
              <w:pStyle w:val="TableText"/>
              <w:spacing w:before="0" w:after="0"/>
              <w:jc w:val="center"/>
              <w:rPr>
                <w:sz w:val="18"/>
                <w:szCs w:val="18"/>
              </w:rPr>
            </w:pPr>
            <w:r w:rsidRPr="005B17D3">
              <w:rPr>
                <w:sz w:val="18"/>
                <w:szCs w:val="18"/>
              </w:rPr>
              <w:t>12.1</w:t>
            </w:r>
          </w:p>
        </w:tc>
        <w:tc>
          <w:tcPr>
            <w:tcW w:w="5120" w:type="dxa"/>
          </w:tcPr>
          <w:p w14:paraId="62C78141" w14:textId="77777777" w:rsidR="000B449C" w:rsidRPr="005B17D3" w:rsidRDefault="000B449C" w:rsidP="00EF3896">
            <w:pPr>
              <w:pStyle w:val="TableText"/>
              <w:spacing w:beforeLines="20" w:before="48" w:after="0"/>
              <w:rPr>
                <w:sz w:val="18"/>
                <w:szCs w:val="18"/>
              </w:rPr>
            </w:pPr>
            <w:r w:rsidRPr="005B17D3">
              <w:rPr>
                <w:sz w:val="18"/>
                <w:szCs w:val="18"/>
              </w:rPr>
              <w:t xml:space="preserve">Updated ES 4.1.0 User Guide to include Camp Lejeune-Veterans information in ES 4.2 release. </w:t>
            </w:r>
          </w:p>
        </w:tc>
        <w:tc>
          <w:tcPr>
            <w:tcW w:w="1913" w:type="dxa"/>
            <w:vAlign w:val="center"/>
          </w:tcPr>
          <w:p w14:paraId="1AB6907A" w14:textId="77777777" w:rsidR="000B449C" w:rsidRPr="005B17D3" w:rsidRDefault="000B449C" w:rsidP="00EF3896">
            <w:pPr>
              <w:pStyle w:val="TableText"/>
              <w:spacing w:before="0" w:after="0"/>
              <w:jc w:val="center"/>
              <w:rPr>
                <w:sz w:val="18"/>
                <w:szCs w:val="18"/>
              </w:rPr>
            </w:pPr>
            <w:r w:rsidRPr="005B17D3">
              <w:rPr>
                <w:sz w:val="18"/>
                <w:szCs w:val="18"/>
              </w:rPr>
              <w:t>Ellen Phelps</w:t>
            </w:r>
          </w:p>
        </w:tc>
      </w:tr>
      <w:tr w:rsidR="000B449C" w:rsidRPr="005B17D3" w14:paraId="4FBE283D" w14:textId="77777777" w:rsidTr="008F6B72">
        <w:tc>
          <w:tcPr>
            <w:tcW w:w="1140" w:type="dxa"/>
            <w:vAlign w:val="center"/>
          </w:tcPr>
          <w:p w14:paraId="447A530F" w14:textId="77777777" w:rsidR="000B449C" w:rsidRPr="005B17D3" w:rsidRDefault="000B449C" w:rsidP="00EF3896">
            <w:pPr>
              <w:pStyle w:val="TableText"/>
              <w:spacing w:before="0" w:after="0"/>
              <w:jc w:val="center"/>
              <w:rPr>
                <w:sz w:val="18"/>
                <w:szCs w:val="18"/>
              </w:rPr>
            </w:pPr>
            <w:r w:rsidRPr="005B17D3">
              <w:rPr>
                <w:sz w:val="18"/>
                <w:szCs w:val="18"/>
              </w:rPr>
              <w:t>2/11/2015</w:t>
            </w:r>
          </w:p>
        </w:tc>
        <w:tc>
          <w:tcPr>
            <w:tcW w:w="1177" w:type="dxa"/>
            <w:vAlign w:val="center"/>
          </w:tcPr>
          <w:p w14:paraId="23D14DB4" w14:textId="77777777" w:rsidR="000B449C" w:rsidRPr="005B17D3" w:rsidRDefault="000B449C" w:rsidP="00EF3896">
            <w:pPr>
              <w:pStyle w:val="TableText"/>
              <w:spacing w:before="0" w:after="0"/>
              <w:jc w:val="center"/>
              <w:rPr>
                <w:sz w:val="18"/>
                <w:szCs w:val="18"/>
              </w:rPr>
            </w:pPr>
            <w:r w:rsidRPr="005B17D3">
              <w:rPr>
                <w:sz w:val="18"/>
                <w:szCs w:val="18"/>
              </w:rPr>
              <w:t>12.0</w:t>
            </w:r>
          </w:p>
        </w:tc>
        <w:tc>
          <w:tcPr>
            <w:tcW w:w="5120" w:type="dxa"/>
          </w:tcPr>
          <w:p w14:paraId="2F9EB168" w14:textId="77777777" w:rsidR="000B449C" w:rsidRPr="005B17D3" w:rsidRDefault="000B449C" w:rsidP="00EF3896">
            <w:pPr>
              <w:pStyle w:val="TableText"/>
              <w:spacing w:beforeLines="20" w:before="48" w:after="0"/>
              <w:rPr>
                <w:sz w:val="18"/>
                <w:szCs w:val="18"/>
              </w:rPr>
            </w:pPr>
            <w:r w:rsidRPr="005B17D3">
              <w:rPr>
                <w:sz w:val="18"/>
                <w:szCs w:val="18"/>
              </w:rPr>
              <w:t>Added Josh Faulkner updates for IAM single sign-on integration and changes to logon and user account management for ES 4.1.1 sustainment release.</w:t>
            </w:r>
          </w:p>
          <w:p w14:paraId="7608B367" w14:textId="77777777" w:rsidR="000B449C" w:rsidRPr="005B17D3" w:rsidRDefault="000B449C" w:rsidP="00EF3896">
            <w:pPr>
              <w:pStyle w:val="TableText"/>
              <w:spacing w:beforeLines="20" w:before="48" w:after="0"/>
              <w:rPr>
                <w:sz w:val="18"/>
                <w:szCs w:val="18"/>
              </w:rPr>
            </w:pPr>
            <w:r w:rsidRPr="005B17D3">
              <w:rPr>
                <w:sz w:val="18"/>
                <w:szCs w:val="18"/>
              </w:rPr>
              <w:t xml:space="preserve">Clarified definition for </w:t>
            </w:r>
            <w:r w:rsidRPr="005B17D3">
              <w:rPr>
                <w:i/>
                <w:sz w:val="18"/>
                <w:szCs w:val="18"/>
              </w:rPr>
              <w:t>Preferred Facility</w:t>
            </w:r>
            <w:r w:rsidRPr="005B17D3">
              <w:rPr>
                <w:sz w:val="18"/>
                <w:szCs w:val="18"/>
              </w:rPr>
              <w:t xml:space="preserve"> under the </w:t>
            </w:r>
            <w:r w:rsidRPr="005B17D3">
              <w:rPr>
                <w:i/>
                <w:sz w:val="18"/>
                <w:szCs w:val="18"/>
              </w:rPr>
              <w:t>Tabs: Personal</w:t>
            </w:r>
            <w:r w:rsidRPr="005B17D3">
              <w:rPr>
                <w:sz w:val="18"/>
                <w:szCs w:val="18"/>
              </w:rPr>
              <w:t xml:space="preserve"> section per customer request.</w:t>
            </w:r>
          </w:p>
        </w:tc>
        <w:tc>
          <w:tcPr>
            <w:tcW w:w="1913" w:type="dxa"/>
            <w:vAlign w:val="center"/>
          </w:tcPr>
          <w:p w14:paraId="46D76157" w14:textId="77777777" w:rsidR="000B449C" w:rsidRPr="005B17D3" w:rsidRDefault="000B449C" w:rsidP="00EF3896">
            <w:pPr>
              <w:pStyle w:val="TableText"/>
              <w:spacing w:before="0" w:after="0"/>
              <w:jc w:val="center"/>
              <w:rPr>
                <w:sz w:val="18"/>
                <w:szCs w:val="18"/>
              </w:rPr>
            </w:pPr>
            <w:r w:rsidRPr="005B17D3">
              <w:rPr>
                <w:sz w:val="18"/>
                <w:szCs w:val="18"/>
              </w:rPr>
              <w:t>Tom Hamilton</w:t>
            </w:r>
          </w:p>
        </w:tc>
      </w:tr>
      <w:tr w:rsidR="000B449C" w:rsidRPr="005B17D3" w14:paraId="393AE4D0" w14:textId="77777777" w:rsidTr="008F6B72">
        <w:tc>
          <w:tcPr>
            <w:tcW w:w="1140" w:type="dxa"/>
            <w:vAlign w:val="center"/>
          </w:tcPr>
          <w:p w14:paraId="4D1A79A3" w14:textId="77777777" w:rsidR="000B449C" w:rsidRPr="005B17D3" w:rsidRDefault="000B449C" w:rsidP="00EF3896">
            <w:pPr>
              <w:pStyle w:val="TableText"/>
              <w:spacing w:before="0" w:after="0"/>
              <w:jc w:val="center"/>
              <w:rPr>
                <w:sz w:val="18"/>
                <w:szCs w:val="18"/>
              </w:rPr>
            </w:pPr>
            <w:r w:rsidRPr="005B17D3">
              <w:rPr>
                <w:sz w:val="18"/>
                <w:szCs w:val="18"/>
              </w:rPr>
              <w:t>3/3/2015</w:t>
            </w:r>
          </w:p>
        </w:tc>
        <w:tc>
          <w:tcPr>
            <w:tcW w:w="1177" w:type="dxa"/>
            <w:vAlign w:val="center"/>
          </w:tcPr>
          <w:p w14:paraId="0BB93504" w14:textId="77777777" w:rsidR="000B449C" w:rsidRPr="005B17D3" w:rsidRDefault="000B449C" w:rsidP="00EF3896">
            <w:pPr>
              <w:pStyle w:val="TableText"/>
              <w:spacing w:before="0" w:after="0"/>
              <w:jc w:val="center"/>
              <w:rPr>
                <w:sz w:val="18"/>
                <w:szCs w:val="18"/>
              </w:rPr>
            </w:pPr>
            <w:r w:rsidRPr="005B17D3">
              <w:rPr>
                <w:sz w:val="18"/>
                <w:szCs w:val="18"/>
              </w:rPr>
              <w:t>11.10</w:t>
            </w:r>
          </w:p>
        </w:tc>
        <w:tc>
          <w:tcPr>
            <w:tcW w:w="5120" w:type="dxa"/>
          </w:tcPr>
          <w:p w14:paraId="5B3382EA" w14:textId="77777777" w:rsidR="000B449C" w:rsidRPr="005B17D3" w:rsidRDefault="000B449C" w:rsidP="00EF3896">
            <w:pPr>
              <w:pStyle w:val="TableText"/>
              <w:spacing w:beforeLines="20" w:before="48" w:after="0"/>
              <w:rPr>
                <w:bCs/>
                <w:sz w:val="18"/>
                <w:szCs w:val="18"/>
              </w:rPr>
            </w:pPr>
            <w:r w:rsidRPr="005B17D3">
              <w:rPr>
                <w:bCs/>
                <w:sz w:val="18"/>
                <w:szCs w:val="18"/>
              </w:rPr>
              <w:t>Identified dormant VHIC functionality for ES 4.1.0.</w:t>
            </w:r>
          </w:p>
        </w:tc>
        <w:tc>
          <w:tcPr>
            <w:tcW w:w="1913" w:type="dxa"/>
            <w:vAlign w:val="center"/>
          </w:tcPr>
          <w:p w14:paraId="62322824" w14:textId="77777777" w:rsidR="000B449C" w:rsidRPr="005B17D3" w:rsidRDefault="000B449C" w:rsidP="00EF3896">
            <w:pPr>
              <w:pStyle w:val="TableText"/>
              <w:spacing w:before="0" w:after="0"/>
              <w:jc w:val="center"/>
              <w:rPr>
                <w:sz w:val="18"/>
                <w:szCs w:val="18"/>
              </w:rPr>
            </w:pPr>
            <w:r w:rsidRPr="005B17D3">
              <w:rPr>
                <w:sz w:val="18"/>
                <w:szCs w:val="18"/>
              </w:rPr>
              <w:t>Tom Hamilton</w:t>
            </w:r>
          </w:p>
        </w:tc>
      </w:tr>
      <w:tr w:rsidR="000B449C" w:rsidRPr="005B17D3" w14:paraId="38F6F862" w14:textId="77777777" w:rsidTr="008F6B72">
        <w:tc>
          <w:tcPr>
            <w:tcW w:w="1140" w:type="dxa"/>
            <w:vAlign w:val="center"/>
          </w:tcPr>
          <w:p w14:paraId="2368E372" w14:textId="77777777" w:rsidR="000B449C" w:rsidRPr="005B17D3" w:rsidRDefault="000B449C" w:rsidP="00EF3896">
            <w:pPr>
              <w:pStyle w:val="TableText"/>
              <w:spacing w:before="0" w:after="0"/>
              <w:jc w:val="center"/>
              <w:rPr>
                <w:sz w:val="18"/>
                <w:szCs w:val="18"/>
              </w:rPr>
            </w:pPr>
            <w:r w:rsidRPr="005B17D3">
              <w:rPr>
                <w:sz w:val="18"/>
                <w:szCs w:val="18"/>
              </w:rPr>
              <w:t>2/11/2015</w:t>
            </w:r>
          </w:p>
        </w:tc>
        <w:tc>
          <w:tcPr>
            <w:tcW w:w="1177" w:type="dxa"/>
            <w:vAlign w:val="center"/>
          </w:tcPr>
          <w:p w14:paraId="09EA44C4" w14:textId="77777777" w:rsidR="000B449C" w:rsidRPr="005B17D3" w:rsidRDefault="000B449C" w:rsidP="00EF3896">
            <w:pPr>
              <w:pStyle w:val="TableText"/>
              <w:spacing w:before="0" w:after="0"/>
              <w:jc w:val="center"/>
              <w:rPr>
                <w:sz w:val="18"/>
                <w:szCs w:val="18"/>
              </w:rPr>
            </w:pPr>
            <w:r w:rsidRPr="005B17D3">
              <w:rPr>
                <w:sz w:val="18"/>
                <w:szCs w:val="18"/>
              </w:rPr>
              <w:t>11.9</w:t>
            </w:r>
          </w:p>
        </w:tc>
        <w:tc>
          <w:tcPr>
            <w:tcW w:w="5120" w:type="dxa"/>
          </w:tcPr>
          <w:p w14:paraId="7B5CB717" w14:textId="77777777" w:rsidR="000B449C" w:rsidRPr="005B17D3" w:rsidRDefault="000B449C" w:rsidP="00EF3896">
            <w:pPr>
              <w:pStyle w:val="TableText"/>
              <w:spacing w:beforeLines="20" w:before="48" w:after="0"/>
              <w:rPr>
                <w:sz w:val="18"/>
                <w:szCs w:val="18"/>
              </w:rPr>
            </w:pPr>
            <w:r w:rsidRPr="005B17D3">
              <w:rPr>
                <w:bCs/>
                <w:sz w:val="18"/>
                <w:szCs w:val="18"/>
              </w:rPr>
              <w:t>Identified dormant functionality for ES 4.1.0 due to patch release delays.</w:t>
            </w:r>
          </w:p>
        </w:tc>
        <w:tc>
          <w:tcPr>
            <w:tcW w:w="1913" w:type="dxa"/>
            <w:vAlign w:val="center"/>
          </w:tcPr>
          <w:p w14:paraId="2EE8EDC9" w14:textId="77777777" w:rsidR="000B449C" w:rsidRPr="005B17D3" w:rsidRDefault="000B449C" w:rsidP="00EF3896">
            <w:pPr>
              <w:pStyle w:val="TableText"/>
              <w:spacing w:before="0" w:after="0"/>
              <w:jc w:val="center"/>
              <w:rPr>
                <w:sz w:val="18"/>
                <w:szCs w:val="18"/>
              </w:rPr>
            </w:pPr>
            <w:r w:rsidRPr="005B17D3">
              <w:rPr>
                <w:sz w:val="18"/>
                <w:szCs w:val="18"/>
              </w:rPr>
              <w:t>Tom Hamilton</w:t>
            </w:r>
          </w:p>
        </w:tc>
      </w:tr>
      <w:tr w:rsidR="000B449C" w:rsidRPr="005B17D3" w14:paraId="51329B60" w14:textId="77777777" w:rsidTr="008F6B72">
        <w:tc>
          <w:tcPr>
            <w:tcW w:w="1140" w:type="dxa"/>
            <w:vAlign w:val="center"/>
          </w:tcPr>
          <w:p w14:paraId="75A3A290" w14:textId="77777777" w:rsidR="000B449C" w:rsidRPr="005B17D3" w:rsidRDefault="000B449C" w:rsidP="00EF3896">
            <w:pPr>
              <w:pStyle w:val="TableText"/>
              <w:spacing w:before="0" w:after="0"/>
              <w:jc w:val="center"/>
              <w:rPr>
                <w:sz w:val="18"/>
                <w:szCs w:val="18"/>
              </w:rPr>
            </w:pPr>
            <w:r w:rsidRPr="005B17D3">
              <w:rPr>
                <w:sz w:val="18"/>
                <w:szCs w:val="18"/>
              </w:rPr>
              <w:t>1/20/2015</w:t>
            </w:r>
          </w:p>
        </w:tc>
        <w:tc>
          <w:tcPr>
            <w:tcW w:w="1177" w:type="dxa"/>
            <w:vAlign w:val="center"/>
          </w:tcPr>
          <w:p w14:paraId="21A05BC9" w14:textId="77777777" w:rsidR="000B449C" w:rsidRPr="005B17D3" w:rsidRDefault="000B449C" w:rsidP="00EF3896">
            <w:pPr>
              <w:pStyle w:val="TableText"/>
              <w:spacing w:before="0" w:after="0"/>
              <w:jc w:val="center"/>
              <w:rPr>
                <w:sz w:val="18"/>
                <w:szCs w:val="18"/>
              </w:rPr>
            </w:pPr>
            <w:r w:rsidRPr="005B17D3">
              <w:rPr>
                <w:sz w:val="18"/>
                <w:szCs w:val="18"/>
              </w:rPr>
              <w:t>11.8</w:t>
            </w:r>
          </w:p>
        </w:tc>
        <w:tc>
          <w:tcPr>
            <w:tcW w:w="5120" w:type="dxa"/>
          </w:tcPr>
          <w:p w14:paraId="1FEDF009" w14:textId="77777777" w:rsidR="000B449C" w:rsidRPr="005B17D3" w:rsidRDefault="000B449C" w:rsidP="00EF3896">
            <w:pPr>
              <w:pStyle w:val="TableText"/>
              <w:spacing w:beforeLines="20" w:before="48" w:after="0"/>
              <w:rPr>
                <w:sz w:val="18"/>
                <w:szCs w:val="18"/>
              </w:rPr>
            </w:pPr>
            <w:r w:rsidRPr="005B17D3">
              <w:rPr>
                <w:sz w:val="18"/>
                <w:szCs w:val="18"/>
              </w:rPr>
              <w:t>Updated error in Financials ES 4.0 change in Overview section.</w:t>
            </w:r>
          </w:p>
        </w:tc>
        <w:tc>
          <w:tcPr>
            <w:tcW w:w="1913" w:type="dxa"/>
            <w:vAlign w:val="center"/>
          </w:tcPr>
          <w:p w14:paraId="061E3DB9" w14:textId="77777777" w:rsidR="000B449C" w:rsidRPr="005B17D3" w:rsidRDefault="000B449C" w:rsidP="00EF3896">
            <w:pPr>
              <w:pStyle w:val="TableText"/>
              <w:spacing w:before="0" w:after="0"/>
              <w:jc w:val="center"/>
              <w:rPr>
                <w:sz w:val="18"/>
                <w:szCs w:val="18"/>
              </w:rPr>
            </w:pPr>
            <w:r w:rsidRPr="005B17D3">
              <w:rPr>
                <w:sz w:val="18"/>
                <w:szCs w:val="18"/>
              </w:rPr>
              <w:t>Tom Hamilton</w:t>
            </w:r>
          </w:p>
        </w:tc>
      </w:tr>
      <w:tr w:rsidR="000B449C" w:rsidRPr="005B17D3" w14:paraId="7578C1F1" w14:textId="77777777" w:rsidTr="008F6B72">
        <w:tc>
          <w:tcPr>
            <w:tcW w:w="1140" w:type="dxa"/>
            <w:vAlign w:val="center"/>
          </w:tcPr>
          <w:p w14:paraId="1D7FA26B" w14:textId="77777777" w:rsidR="000B449C" w:rsidRPr="005B17D3" w:rsidRDefault="000B449C" w:rsidP="00EF3896">
            <w:pPr>
              <w:pStyle w:val="TableText"/>
              <w:spacing w:before="0" w:after="0"/>
              <w:jc w:val="center"/>
              <w:rPr>
                <w:sz w:val="18"/>
                <w:szCs w:val="18"/>
              </w:rPr>
            </w:pPr>
            <w:r w:rsidRPr="005B17D3">
              <w:rPr>
                <w:sz w:val="18"/>
                <w:szCs w:val="18"/>
              </w:rPr>
              <w:t>1/7/2015</w:t>
            </w:r>
          </w:p>
        </w:tc>
        <w:tc>
          <w:tcPr>
            <w:tcW w:w="1177" w:type="dxa"/>
            <w:vAlign w:val="center"/>
          </w:tcPr>
          <w:p w14:paraId="4486B5F7" w14:textId="77777777" w:rsidR="000B449C" w:rsidRPr="005B17D3" w:rsidRDefault="000B449C" w:rsidP="00EF3896">
            <w:pPr>
              <w:pStyle w:val="TableText"/>
              <w:spacing w:before="0" w:after="0"/>
              <w:jc w:val="center"/>
              <w:rPr>
                <w:sz w:val="18"/>
                <w:szCs w:val="18"/>
              </w:rPr>
            </w:pPr>
            <w:r w:rsidRPr="005B17D3">
              <w:rPr>
                <w:sz w:val="18"/>
                <w:szCs w:val="18"/>
              </w:rPr>
              <w:t>11.7</w:t>
            </w:r>
          </w:p>
        </w:tc>
        <w:tc>
          <w:tcPr>
            <w:tcW w:w="5120" w:type="dxa"/>
          </w:tcPr>
          <w:p w14:paraId="7EFFAF6D" w14:textId="77777777" w:rsidR="000B449C" w:rsidRPr="005B17D3" w:rsidRDefault="000B449C" w:rsidP="00EF3896">
            <w:pPr>
              <w:pStyle w:val="TableText"/>
              <w:spacing w:beforeLines="20" w:before="48" w:after="0"/>
              <w:rPr>
                <w:sz w:val="18"/>
                <w:szCs w:val="18"/>
              </w:rPr>
            </w:pPr>
            <w:r w:rsidRPr="005B17D3">
              <w:rPr>
                <w:sz w:val="18"/>
                <w:szCs w:val="18"/>
              </w:rPr>
              <w:t>Accepted all changes in document.</w:t>
            </w:r>
          </w:p>
          <w:p w14:paraId="31F9DB9D" w14:textId="77777777" w:rsidR="000B449C" w:rsidRPr="005B17D3" w:rsidRDefault="000B449C" w:rsidP="00EF3896">
            <w:pPr>
              <w:pStyle w:val="TableText"/>
              <w:spacing w:beforeLines="20" w:before="48" w:after="0"/>
              <w:rPr>
                <w:sz w:val="18"/>
                <w:szCs w:val="18"/>
              </w:rPr>
            </w:pPr>
            <w:r w:rsidRPr="005B17D3">
              <w:rPr>
                <w:sz w:val="18"/>
                <w:szCs w:val="18"/>
              </w:rPr>
              <w:t>Updated document release date to February 2015.</w:t>
            </w:r>
          </w:p>
        </w:tc>
        <w:tc>
          <w:tcPr>
            <w:tcW w:w="1913" w:type="dxa"/>
            <w:vAlign w:val="center"/>
          </w:tcPr>
          <w:p w14:paraId="596AE8FB" w14:textId="77777777" w:rsidR="000B449C" w:rsidRPr="005B17D3" w:rsidRDefault="000B449C" w:rsidP="00EF3896">
            <w:pPr>
              <w:pStyle w:val="TableText"/>
              <w:spacing w:before="0" w:after="0"/>
              <w:jc w:val="center"/>
              <w:rPr>
                <w:sz w:val="18"/>
                <w:szCs w:val="18"/>
              </w:rPr>
            </w:pPr>
            <w:r w:rsidRPr="005B17D3">
              <w:rPr>
                <w:sz w:val="18"/>
                <w:szCs w:val="18"/>
              </w:rPr>
              <w:t>Tom Hamilton</w:t>
            </w:r>
          </w:p>
        </w:tc>
      </w:tr>
      <w:tr w:rsidR="000B449C" w:rsidRPr="005B17D3" w14:paraId="3161B71D" w14:textId="77777777" w:rsidTr="008F6B72">
        <w:tc>
          <w:tcPr>
            <w:tcW w:w="1140" w:type="dxa"/>
            <w:vAlign w:val="center"/>
          </w:tcPr>
          <w:p w14:paraId="34B535CF" w14:textId="77777777" w:rsidR="000B449C" w:rsidRPr="005B17D3" w:rsidRDefault="000B449C" w:rsidP="00EF3896">
            <w:pPr>
              <w:pStyle w:val="TableText"/>
              <w:spacing w:before="0" w:after="0"/>
              <w:jc w:val="center"/>
              <w:rPr>
                <w:sz w:val="18"/>
                <w:szCs w:val="18"/>
              </w:rPr>
            </w:pPr>
            <w:r w:rsidRPr="005B17D3">
              <w:rPr>
                <w:sz w:val="18"/>
                <w:szCs w:val="18"/>
              </w:rPr>
              <w:t>12/17/2014</w:t>
            </w:r>
          </w:p>
        </w:tc>
        <w:tc>
          <w:tcPr>
            <w:tcW w:w="1177" w:type="dxa"/>
            <w:vAlign w:val="center"/>
          </w:tcPr>
          <w:p w14:paraId="26DE1866" w14:textId="77777777" w:rsidR="000B449C" w:rsidRPr="005B17D3" w:rsidRDefault="000B449C" w:rsidP="00EF3896">
            <w:pPr>
              <w:pStyle w:val="TableText"/>
              <w:spacing w:before="0" w:after="0"/>
              <w:jc w:val="center"/>
              <w:rPr>
                <w:sz w:val="18"/>
                <w:szCs w:val="18"/>
              </w:rPr>
            </w:pPr>
            <w:r w:rsidRPr="005B17D3">
              <w:rPr>
                <w:sz w:val="18"/>
                <w:szCs w:val="18"/>
              </w:rPr>
              <w:t>11.6</w:t>
            </w:r>
          </w:p>
        </w:tc>
        <w:tc>
          <w:tcPr>
            <w:tcW w:w="5120" w:type="dxa"/>
          </w:tcPr>
          <w:p w14:paraId="315ABE7F" w14:textId="77777777" w:rsidR="000B449C" w:rsidRPr="005B17D3" w:rsidRDefault="000B449C" w:rsidP="00EF3896">
            <w:pPr>
              <w:pStyle w:val="TableText"/>
              <w:spacing w:beforeLines="20" w:before="48" w:after="0"/>
              <w:rPr>
                <w:sz w:val="18"/>
                <w:szCs w:val="18"/>
              </w:rPr>
            </w:pPr>
            <w:r w:rsidRPr="005B17D3">
              <w:rPr>
                <w:sz w:val="18"/>
                <w:szCs w:val="18"/>
              </w:rPr>
              <w:t>Added reviewer’s comments</w:t>
            </w:r>
          </w:p>
        </w:tc>
        <w:tc>
          <w:tcPr>
            <w:tcW w:w="1913" w:type="dxa"/>
            <w:vAlign w:val="center"/>
          </w:tcPr>
          <w:p w14:paraId="014AE5E2" w14:textId="77777777" w:rsidR="000B449C" w:rsidRPr="005B17D3" w:rsidRDefault="000B449C" w:rsidP="00EF3896">
            <w:pPr>
              <w:pStyle w:val="TableText"/>
              <w:spacing w:before="0" w:after="0"/>
              <w:jc w:val="center"/>
              <w:rPr>
                <w:sz w:val="18"/>
                <w:szCs w:val="18"/>
              </w:rPr>
            </w:pPr>
            <w:r w:rsidRPr="005B17D3">
              <w:rPr>
                <w:sz w:val="18"/>
                <w:szCs w:val="18"/>
              </w:rPr>
              <w:t>Tom Hamilton</w:t>
            </w:r>
          </w:p>
        </w:tc>
      </w:tr>
      <w:tr w:rsidR="000B449C" w:rsidRPr="005B17D3" w14:paraId="29823244" w14:textId="77777777" w:rsidTr="008F6B72">
        <w:tc>
          <w:tcPr>
            <w:tcW w:w="1140" w:type="dxa"/>
            <w:vAlign w:val="center"/>
          </w:tcPr>
          <w:p w14:paraId="0CBAAD3B" w14:textId="77777777" w:rsidR="000B449C" w:rsidRPr="005B17D3" w:rsidRDefault="000B449C" w:rsidP="00EF3896">
            <w:pPr>
              <w:pStyle w:val="TableText"/>
              <w:spacing w:before="0" w:after="0"/>
              <w:jc w:val="center"/>
              <w:rPr>
                <w:sz w:val="18"/>
                <w:szCs w:val="18"/>
              </w:rPr>
            </w:pPr>
            <w:r w:rsidRPr="005B17D3">
              <w:rPr>
                <w:sz w:val="18"/>
                <w:szCs w:val="18"/>
              </w:rPr>
              <w:t>12/1/2014</w:t>
            </w:r>
          </w:p>
        </w:tc>
        <w:tc>
          <w:tcPr>
            <w:tcW w:w="1177" w:type="dxa"/>
            <w:vAlign w:val="center"/>
          </w:tcPr>
          <w:p w14:paraId="7094594E" w14:textId="77777777" w:rsidR="000B449C" w:rsidRPr="005B17D3" w:rsidRDefault="000B449C" w:rsidP="00EF3896">
            <w:pPr>
              <w:pStyle w:val="TableText"/>
              <w:spacing w:before="0" w:after="0"/>
              <w:jc w:val="center"/>
              <w:rPr>
                <w:sz w:val="18"/>
                <w:szCs w:val="18"/>
              </w:rPr>
            </w:pPr>
            <w:r w:rsidRPr="005B17D3">
              <w:rPr>
                <w:sz w:val="18"/>
                <w:szCs w:val="18"/>
              </w:rPr>
              <w:t>11.5</w:t>
            </w:r>
          </w:p>
        </w:tc>
        <w:tc>
          <w:tcPr>
            <w:tcW w:w="5120" w:type="dxa"/>
          </w:tcPr>
          <w:p w14:paraId="0632F59F" w14:textId="77777777" w:rsidR="000B449C" w:rsidRPr="005B17D3" w:rsidRDefault="000B449C" w:rsidP="00EF3896">
            <w:pPr>
              <w:pStyle w:val="TableText"/>
              <w:spacing w:beforeLines="20" w:before="48" w:after="0"/>
              <w:rPr>
                <w:sz w:val="18"/>
                <w:szCs w:val="18"/>
              </w:rPr>
            </w:pPr>
            <w:r w:rsidRPr="005B17D3">
              <w:rPr>
                <w:sz w:val="18"/>
                <w:szCs w:val="18"/>
              </w:rPr>
              <w:t xml:space="preserve">Added new </w:t>
            </w:r>
            <w:r w:rsidRPr="005B17D3">
              <w:rPr>
                <w:i/>
                <w:sz w:val="18"/>
                <w:szCs w:val="18"/>
              </w:rPr>
              <w:t>BT Financial Indicator</w:t>
            </w:r>
            <w:r w:rsidRPr="005B17D3">
              <w:rPr>
                <w:sz w:val="18"/>
                <w:szCs w:val="18"/>
              </w:rPr>
              <w:t xml:space="preserve"> verbiage to the </w:t>
            </w:r>
            <w:r w:rsidRPr="005B17D3">
              <w:rPr>
                <w:i/>
                <w:sz w:val="18"/>
                <w:szCs w:val="18"/>
              </w:rPr>
              <w:t>Introduction</w:t>
            </w:r>
            <w:r w:rsidRPr="005B17D3">
              <w:rPr>
                <w:sz w:val="18"/>
                <w:szCs w:val="18"/>
              </w:rPr>
              <w:t xml:space="preserve"> section for ES 4.1/4.2. Also change from a dollar amount the amount </w:t>
            </w:r>
            <w:r w:rsidRPr="005B17D3">
              <w:rPr>
                <w:i/>
                <w:sz w:val="18"/>
                <w:szCs w:val="18"/>
              </w:rPr>
              <w:t>Contributed to Spouse Support</w:t>
            </w:r>
            <w:r w:rsidRPr="005B17D3">
              <w:rPr>
                <w:sz w:val="18"/>
                <w:szCs w:val="18"/>
              </w:rPr>
              <w:t xml:space="preserve"> indicator to (Yes/No) in the </w:t>
            </w:r>
            <w:r w:rsidRPr="005B17D3">
              <w:rPr>
                <w:i/>
                <w:sz w:val="18"/>
                <w:szCs w:val="18"/>
              </w:rPr>
              <w:t>Add/Edit Dependent Spouse</w:t>
            </w:r>
            <w:r w:rsidRPr="005B17D3">
              <w:rPr>
                <w:sz w:val="18"/>
                <w:szCs w:val="18"/>
              </w:rPr>
              <w:t xml:space="preserve"> section. Also changed the corresponding fields on the </w:t>
            </w:r>
            <w:r w:rsidRPr="005B17D3">
              <w:rPr>
                <w:i/>
                <w:sz w:val="18"/>
                <w:szCs w:val="18"/>
              </w:rPr>
              <w:t>Financial Details</w:t>
            </w:r>
            <w:r w:rsidRPr="005B17D3">
              <w:rPr>
                <w:sz w:val="18"/>
                <w:szCs w:val="18"/>
              </w:rPr>
              <w:t xml:space="preserve"> screen from a dollar amounts to a Yes/No indicator.</w:t>
            </w:r>
          </w:p>
        </w:tc>
        <w:tc>
          <w:tcPr>
            <w:tcW w:w="1913" w:type="dxa"/>
            <w:vAlign w:val="center"/>
          </w:tcPr>
          <w:p w14:paraId="6C057C65" w14:textId="77777777" w:rsidR="000B449C" w:rsidRPr="005B17D3" w:rsidRDefault="000B449C" w:rsidP="00EF3896">
            <w:pPr>
              <w:pStyle w:val="TableText"/>
              <w:spacing w:before="0" w:after="0"/>
              <w:jc w:val="center"/>
              <w:rPr>
                <w:sz w:val="18"/>
                <w:szCs w:val="18"/>
              </w:rPr>
            </w:pPr>
            <w:r w:rsidRPr="005B17D3">
              <w:rPr>
                <w:sz w:val="18"/>
                <w:szCs w:val="18"/>
              </w:rPr>
              <w:t>Tom Hamilton</w:t>
            </w:r>
          </w:p>
        </w:tc>
      </w:tr>
      <w:tr w:rsidR="000B449C" w:rsidRPr="005B17D3" w14:paraId="2763C619" w14:textId="77777777" w:rsidTr="008F6B72">
        <w:tc>
          <w:tcPr>
            <w:tcW w:w="1140" w:type="dxa"/>
            <w:vAlign w:val="center"/>
          </w:tcPr>
          <w:p w14:paraId="02CF330C" w14:textId="77777777" w:rsidR="000B449C" w:rsidRPr="005B17D3" w:rsidRDefault="000B449C" w:rsidP="00EF3896">
            <w:pPr>
              <w:pStyle w:val="TableText"/>
              <w:spacing w:before="0" w:after="0"/>
              <w:jc w:val="center"/>
              <w:rPr>
                <w:sz w:val="18"/>
                <w:szCs w:val="18"/>
              </w:rPr>
            </w:pPr>
            <w:r w:rsidRPr="005B17D3">
              <w:rPr>
                <w:sz w:val="18"/>
                <w:szCs w:val="18"/>
              </w:rPr>
              <w:t>11/21/2014</w:t>
            </w:r>
          </w:p>
        </w:tc>
        <w:tc>
          <w:tcPr>
            <w:tcW w:w="1177" w:type="dxa"/>
            <w:vAlign w:val="center"/>
          </w:tcPr>
          <w:p w14:paraId="61E60CC1" w14:textId="77777777" w:rsidR="000B449C" w:rsidRPr="005B17D3" w:rsidRDefault="000B449C" w:rsidP="00EF3896">
            <w:pPr>
              <w:pStyle w:val="TableText"/>
              <w:spacing w:before="0" w:after="0"/>
              <w:jc w:val="center"/>
              <w:rPr>
                <w:sz w:val="18"/>
                <w:szCs w:val="18"/>
              </w:rPr>
            </w:pPr>
            <w:r w:rsidRPr="005B17D3">
              <w:rPr>
                <w:sz w:val="18"/>
                <w:szCs w:val="18"/>
              </w:rPr>
              <w:t>11.4</w:t>
            </w:r>
          </w:p>
        </w:tc>
        <w:tc>
          <w:tcPr>
            <w:tcW w:w="5120" w:type="dxa"/>
          </w:tcPr>
          <w:p w14:paraId="51842733" w14:textId="77777777" w:rsidR="000B449C" w:rsidRPr="005B17D3" w:rsidRDefault="000B449C" w:rsidP="00EF3896">
            <w:pPr>
              <w:pStyle w:val="TableText"/>
              <w:spacing w:beforeLines="20" w:before="48" w:after="0"/>
              <w:rPr>
                <w:sz w:val="18"/>
                <w:szCs w:val="18"/>
              </w:rPr>
            </w:pPr>
            <w:r w:rsidRPr="005B17D3">
              <w:rPr>
                <w:sz w:val="18"/>
                <w:szCs w:val="18"/>
              </w:rPr>
              <w:t xml:space="preserve">Changed </w:t>
            </w:r>
            <w:r w:rsidRPr="005B17D3">
              <w:rPr>
                <w:i/>
                <w:sz w:val="18"/>
                <w:szCs w:val="18"/>
              </w:rPr>
              <w:t>Contributed to Spousal Support</w:t>
            </w:r>
            <w:r w:rsidRPr="005B17D3">
              <w:rPr>
                <w:sz w:val="18"/>
                <w:szCs w:val="18"/>
              </w:rPr>
              <w:t xml:space="preserve"> fields in </w:t>
            </w:r>
            <w:r w:rsidRPr="005B17D3">
              <w:rPr>
                <w:i/>
                <w:sz w:val="18"/>
                <w:szCs w:val="18"/>
              </w:rPr>
              <w:t>Financials/Dependents</w:t>
            </w:r>
            <w:r w:rsidRPr="005B17D3">
              <w:rPr>
                <w:sz w:val="18"/>
                <w:szCs w:val="18"/>
              </w:rPr>
              <w:t xml:space="preserve"> and </w:t>
            </w:r>
            <w:r w:rsidRPr="005B17D3">
              <w:rPr>
                <w:i/>
                <w:sz w:val="18"/>
                <w:szCs w:val="18"/>
              </w:rPr>
              <w:t>Financial Details</w:t>
            </w:r>
            <w:r w:rsidRPr="005B17D3">
              <w:rPr>
                <w:sz w:val="18"/>
                <w:szCs w:val="18"/>
              </w:rPr>
              <w:t xml:space="preserve"> sections from dollar amount to Y/N in support of 1010EZ form.</w:t>
            </w:r>
          </w:p>
        </w:tc>
        <w:tc>
          <w:tcPr>
            <w:tcW w:w="1913" w:type="dxa"/>
            <w:vAlign w:val="center"/>
          </w:tcPr>
          <w:p w14:paraId="55E0AD43" w14:textId="77777777" w:rsidR="000B449C" w:rsidRPr="005B17D3" w:rsidRDefault="000B449C" w:rsidP="00EF3896">
            <w:pPr>
              <w:pStyle w:val="TableText"/>
              <w:spacing w:before="0" w:after="0"/>
              <w:jc w:val="center"/>
              <w:rPr>
                <w:sz w:val="18"/>
                <w:szCs w:val="18"/>
              </w:rPr>
            </w:pPr>
            <w:r w:rsidRPr="005B17D3">
              <w:rPr>
                <w:sz w:val="18"/>
                <w:szCs w:val="18"/>
              </w:rPr>
              <w:t>Tom Hamilton</w:t>
            </w:r>
          </w:p>
        </w:tc>
      </w:tr>
      <w:tr w:rsidR="000B449C" w:rsidRPr="005B17D3" w14:paraId="7E6CFA74" w14:textId="77777777" w:rsidTr="008F6B72">
        <w:tc>
          <w:tcPr>
            <w:tcW w:w="1140" w:type="dxa"/>
            <w:vAlign w:val="center"/>
          </w:tcPr>
          <w:p w14:paraId="39B36FFE" w14:textId="77777777" w:rsidR="000B449C" w:rsidRPr="005B17D3" w:rsidRDefault="000B449C" w:rsidP="00EF3896">
            <w:pPr>
              <w:pStyle w:val="TableText"/>
              <w:spacing w:before="0" w:after="0"/>
              <w:jc w:val="center"/>
              <w:rPr>
                <w:sz w:val="18"/>
                <w:szCs w:val="18"/>
              </w:rPr>
            </w:pPr>
            <w:r w:rsidRPr="005B17D3">
              <w:rPr>
                <w:sz w:val="18"/>
                <w:szCs w:val="18"/>
              </w:rPr>
              <w:t>11/12/2014</w:t>
            </w:r>
          </w:p>
        </w:tc>
        <w:tc>
          <w:tcPr>
            <w:tcW w:w="1177" w:type="dxa"/>
            <w:vAlign w:val="center"/>
          </w:tcPr>
          <w:p w14:paraId="33DC44FB" w14:textId="77777777" w:rsidR="000B449C" w:rsidRPr="005B17D3" w:rsidRDefault="000B449C" w:rsidP="00EF3896">
            <w:pPr>
              <w:pStyle w:val="TableText"/>
              <w:spacing w:before="0" w:after="0"/>
              <w:jc w:val="center"/>
              <w:rPr>
                <w:sz w:val="18"/>
                <w:szCs w:val="18"/>
              </w:rPr>
            </w:pPr>
            <w:r w:rsidRPr="005B17D3">
              <w:rPr>
                <w:sz w:val="18"/>
                <w:szCs w:val="18"/>
              </w:rPr>
              <w:t>11.3</w:t>
            </w:r>
          </w:p>
        </w:tc>
        <w:tc>
          <w:tcPr>
            <w:tcW w:w="5120" w:type="dxa"/>
          </w:tcPr>
          <w:p w14:paraId="244F25A1" w14:textId="77777777" w:rsidR="000B449C" w:rsidRPr="005B17D3" w:rsidRDefault="000B449C" w:rsidP="00EF3896">
            <w:pPr>
              <w:pStyle w:val="TableText"/>
              <w:spacing w:beforeLines="20" w:before="48" w:after="0"/>
              <w:rPr>
                <w:sz w:val="18"/>
                <w:szCs w:val="18"/>
              </w:rPr>
            </w:pPr>
            <w:r w:rsidRPr="005B17D3">
              <w:rPr>
                <w:sz w:val="18"/>
                <w:szCs w:val="18"/>
              </w:rPr>
              <w:t>Updated LCs from SQA testing</w:t>
            </w:r>
          </w:p>
        </w:tc>
        <w:tc>
          <w:tcPr>
            <w:tcW w:w="1913" w:type="dxa"/>
            <w:vAlign w:val="center"/>
          </w:tcPr>
          <w:p w14:paraId="0B63602B" w14:textId="77777777" w:rsidR="000B449C" w:rsidRPr="005B17D3" w:rsidRDefault="000B449C" w:rsidP="00EF3896">
            <w:pPr>
              <w:pStyle w:val="TableText"/>
              <w:spacing w:before="0" w:after="0"/>
              <w:jc w:val="center"/>
              <w:rPr>
                <w:sz w:val="18"/>
                <w:szCs w:val="18"/>
              </w:rPr>
            </w:pPr>
            <w:r w:rsidRPr="005B17D3">
              <w:rPr>
                <w:sz w:val="18"/>
                <w:szCs w:val="18"/>
              </w:rPr>
              <w:t>Tom Hamilton</w:t>
            </w:r>
          </w:p>
        </w:tc>
      </w:tr>
      <w:tr w:rsidR="000B449C" w:rsidRPr="005B17D3" w14:paraId="1F4CEC70" w14:textId="77777777" w:rsidTr="008F6B72">
        <w:tc>
          <w:tcPr>
            <w:tcW w:w="1140" w:type="dxa"/>
            <w:vAlign w:val="center"/>
          </w:tcPr>
          <w:p w14:paraId="35D1341E" w14:textId="77777777" w:rsidR="000B449C" w:rsidRPr="005B17D3" w:rsidRDefault="000B449C" w:rsidP="00EF3896">
            <w:pPr>
              <w:pStyle w:val="TableText"/>
              <w:spacing w:before="0" w:after="0"/>
              <w:jc w:val="center"/>
              <w:rPr>
                <w:sz w:val="18"/>
                <w:szCs w:val="18"/>
              </w:rPr>
            </w:pPr>
            <w:r w:rsidRPr="005B17D3">
              <w:rPr>
                <w:sz w:val="18"/>
                <w:szCs w:val="18"/>
              </w:rPr>
              <w:t>10/30/2014</w:t>
            </w:r>
          </w:p>
        </w:tc>
        <w:tc>
          <w:tcPr>
            <w:tcW w:w="1177" w:type="dxa"/>
            <w:vAlign w:val="center"/>
          </w:tcPr>
          <w:p w14:paraId="35C94608" w14:textId="77777777" w:rsidR="000B449C" w:rsidRPr="005B17D3" w:rsidRDefault="000B449C" w:rsidP="00EF3896">
            <w:pPr>
              <w:pStyle w:val="TableText"/>
              <w:spacing w:before="0" w:after="0"/>
              <w:jc w:val="center"/>
              <w:rPr>
                <w:sz w:val="18"/>
                <w:szCs w:val="18"/>
              </w:rPr>
            </w:pPr>
            <w:r w:rsidRPr="005B17D3">
              <w:rPr>
                <w:sz w:val="18"/>
                <w:szCs w:val="18"/>
              </w:rPr>
              <w:t>11.2</w:t>
            </w:r>
          </w:p>
        </w:tc>
        <w:tc>
          <w:tcPr>
            <w:tcW w:w="5120" w:type="dxa"/>
          </w:tcPr>
          <w:p w14:paraId="0590604D" w14:textId="77777777" w:rsidR="000B449C" w:rsidRPr="005B17D3" w:rsidRDefault="000B449C" w:rsidP="00EF3896">
            <w:pPr>
              <w:pStyle w:val="TableText"/>
              <w:spacing w:beforeLines="20" w:before="48" w:after="0"/>
              <w:rPr>
                <w:sz w:val="18"/>
                <w:szCs w:val="18"/>
              </w:rPr>
            </w:pPr>
            <w:r w:rsidRPr="005B17D3">
              <w:rPr>
                <w:sz w:val="18"/>
                <w:szCs w:val="18"/>
              </w:rPr>
              <w:t>Added review updates for LC-2/LC-3 ES 4.2 changes.</w:t>
            </w:r>
          </w:p>
        </w:tc>
        <w:tc>
          <w:tcPr>
            <w:tcW w:w="1913" w:type="dxa"/>
            <w:vAlign w:val="center"/>
          </w:tcPr>
          <w:p w14:paraId="0ECB10B7" w14:textId="77777777" w:rsidR="000B449C" w:rsidRPr="005B17D3" w:rsidRDefault="000B449C" w:rsidP="00EF3896">
            <w:pPr>
              <w:pStyle w:val="TableText"/>
              <w:spacing w:before="0" w:after="0"/>
              <w:jc w:val="center"/>
              <w:rPr>
                <w:sz w:val="18"/>
                <w:szCs w:val="18"/>
              </w:rPr>
            </w:pPr>
            <w:r w:rsidRPr="005B17D3">
              <w:rPr>
                <w:sz w:val="18"/>
                <w:szCs w:val="18"/>
              </w:rPr>
              <w:t>Tom Hamilton</w:t>
            </w:r>
          </w:p>
        </w:tc>
      </w:tr>
      <w:tr w:rsidR="000B449C" w:rsidRPr="005B17D3" w14:paraId="5A8DBE38" w14:textId="77777777" w:rsidTr="008F6B72">
        <w:tc>
          <w:tcPr>
            <w:tcW w:w="1140" w:type="dxa"/>
            <w:vAlign w:val="center"/>
          </w:tcPr>
          <w:p w14:paraId="651741C1" w14:textId="77777777" w:rsidR="000B449C" w:rsidRPr="005B17D3" w:rsidRDefault="000B449C" w:rsidP="00EF3896">
            <w:pPr>
              <w:pStyle w:val="TableText"/>
              <w:spacing w:before="0" w:after="0"/>
              <w:jc w:val="center"/>
              <w:rPr>
                <w:sz w:val="18"/>
                <w:szCs w:val="18"/>
              </w:rPr>
            </w:pPr>
            <w:r w:rsidRPr="005B17D3">
              <w:rPr>
                <w:sz w:val="18"/>
                <w:szCs w:val="18"/>
              </w:rPr>
              <w:t>10/28/2014</w:t>
            </w:r>
          </w:p>
        </w:tc>
        <w:tc>
          <w:tcPr>
            <w:tcW w:w="1177" w:type="dxa"/>
            <w:vAlign w:val="center"/>
          </w:tcPr>
          <w:p w14:paraId="48426460" w14:textId="77777777" w:rsidR="000B449C" w:rsidRPr="005B17D3" w:rsidRDefault="000B449C" w:rsidP="00EF3896">
            <w:pPr>
              <w:pStyle w:val="TableText"/>
              <w:spacing w:before="0" w:after="0"/>
              <w:jc w:val="center"/>
              <w:rPr>
                <w:sz w:val="18"/>
                <w:szCs w:val="18"/>
              </w:rPr>
            </w:pPr>
            <w:r w:rsidRPr="005B17D3">
              <w:rPr>
                <w:sz w:val="18"/>
                <w:szCs w:val="18"/>
              </w:rPr>
              <w:t>11.1</w:t>
            </w:r>
          </w:p>
        </w:tc>
        <w:tc>
          <w:tcPr>
            <w:tcW w:w="5120" w:type="dxa"/>
          </w:tcPr>
          <w:p w14:paraId="361199DB" w14:textId="77777777" w:rsidR="000B449C" w:rsidRPr="005B17D3" w:rsidRDefault="000B449C" w:rsidP="00EF3896">
            <w:pPr>
              <w:pStyle w:val="TableText"/>
              <w:spacing w:beforeLines="20" w:before="48" w:after="0"/>
              <w:rPr>
                <w:sz w:val="18"/>
                <w:szCs w:val="18"/>
              </w:rPr>
            </w:pPr>
            <w:r w:rsidRPr="005B17D3">
              <w:rPr>
                <w:sz w:val="18"/>
                <w:szCs w:val="18"/>
              </w:rPr>
              <w:t>Merged ES 4.2 changes into ES 4.1 release scheduled for January 2015.</w:t>
            </w:r>
          </w:p>
        </w:tc>
        <w:tc>
          <w:tcPr>
            <w:tcW w:w="1913" w:type="dxa"/>
            <w:vAlign w:val="center"/>
          </w:tcPr>
          <w:p w14:paraId="5C483E60" w14:textId="77777777" w:rsidR="000B449C" w:rsidRPr="005B17D3" w:rsidRDefault="000B449C" w:rsidP="00EF3896">
            <w:pPr>
              <w:pStyle w:val="TableText"/>
              <w:spacing w:before="0" w:after="0"/>
              <w:jc w:val="center"/>
              <w:rPr>
                <w:sz w:val="18"/>
                <w:szCs w:val="18"/>
              </w:rPr>
            </w:pPr>
            <w:r w:rsidRPr="005B17D3">
              <w:rPr>
                <w:sz w:val="18"/>
                <w:szCs w:val="18"/>
              </w:rPr>
              <w:t>Tom Hamilton</w:t>
            </w:r>
          </w:p>
        </w:tc>
      </w:tr>
      <w:tr w:rsidR="000B449C" w:rsidRPr="005B17D3" w14:paraId="2501EE0A" w14:textId="77777777" w:rsidTr="008F6B72">
        <w:tc>
          <w:tcPr>
            <w:tcW w:w="1140" w:type="dxa"/>
            <w:vAlign w:val="center"/>
          </w:tcPr>
          <w:p w14:paraId="0AC73FEA" w14:textId="77777777" w:rsidR="000B449C" w:rsidRPr="005B17D3" w:rsidRDefault="000B449C" w:rsidP="00EF3896">
            <w:pPr>
              <w:pStyle w:val="TableText"/>
              <w:spacing w:before="0" w:after="0"/>
              <w:jc w:val="center"/>
              <w:rPr>
                <w:sz w:val="18"/>
                <w:szCs w:val="18"/>
              </w:rPr>
            </w:pPr>
            <w:r w:rsidRPr="005B17D3">
              <w:rPr>
                <w:sz w:val="18"/>
                <w:szCs w:val="18"/>
              </w:rPr>
              <w:t>9/22/2014</w:t>
            </w:r>
          </w:p>
        </w:tc>
        <w:tc>
          <w:tcPr>
            <w:tcW w:w="1177" w:type="dxa"/>
            <w:vAlign w:val="center"/>
          </w:tcPr>
          <w:p w14:paraId="18EBB81F" w14:textId="77777777" w:rsidR="000B449C" w:rsidRPr="005B17D3" w:rsidRDefault="000B449C" w:rsidP="00EF3896">
            <w:pPr>
              <w:pStyle w:val="TableText"/>
              <w:spacing w:before="0" w:after="0"/>
              <w:jc w:val="center"/>
              <w:rPr>
                <w:sz w:val="18"/>
                <w:szCs w:val="18"/>
              </w:rPr>
            </w:pPr>
            <w:r w:rsidRPr="005B17D3">
              <w:rPr>
                <w:sz w:val="18"/>
                <w:szCs w:val="18"/>
              </w:rPr>
              <w:t>11.0</w:t>
            </w:r>
          </w:p>
        </w:tc>
        <w:tc>
          <w:tcPr>
            <w:tcW w:w="5120" w:type="dxa"/>
          </w:tcPr>
          <w:p w14:paraId="26033503" w14:textId="77777777" w:rsidR="000B449C" w:rsidRPr="005B17D3" w:rsidRDefault="000B449C" w:rsidP="00EF3896">
            <w:pPr>
              <w:pStyle w:val="TableText"/>
              <w:spacing w:beforeLines="20" w:before="48" w:after="0"/>
              <w:rPr>
                <w:sz w:val="18"/>
                <w:szCs w:val="18"/>
              </w:rPr>
            </w:pPr>
            <w:r w:rsidRPr="005B17D3">
              <w:rPr>
                <w:sz w:val="18"/>
                <w:szCs w:val="18"/>
              </w:rPr>
              <w:t>Converted existing manual to latest ProPath template.</w:t>
            </w:r>
          </w:p>
        </w:tc>
        <w:tc>
          <w:tcPr>
            <w:tcW w:w="1913" w:type="dxa"/>
            <w:vAlign w:val="center"/>
          </w:tcPr>
          <w:p w14:paraId="64156CF5" w14:textId="77777777" w:rsidR="000B449C" w:rsidRPr="005B17D3" w:rsidRDefault="000B449C" w:rsidP="00EF3896">
            <w:pPr>
              <w:pStyle w:val="TableText"/>
              <w:spacing w:before="0" w:after="0"/>
              <w:jc w:val="center"/>
              <w:rPr>
                <w:sz w:val="18"/>
                <w:szCs w:val="18"/>
              </w:rPr>
            </w:pPr>
            <w:r w:rsidRPr="005B17D3">
              <w:rPr>
                <w:sz w:val="18"/>
                <w:szCs w:val="18"/>
              </w:rPr>
              <w:t>Tom Hamilton</w:t>
            </w:r>
          </w:p>
        </w:tc>
      </w:tr>
      <w:tr w:rsidR="000B449C" w:rsidRPr="005B17D3" w14:paraId="4E3B0087" w14:textId="77777777" w:rsidTr="008F6B72">
        <w:tc>
          <w:tcPr>
            <w:tcW w:w="1140" w:type="dxa"/>
            <w:vAlign w:val="center"/>
          </w:tcPr>
          <w:p w14:paraId="5615B2D9" w14:textId="77777777" w:rsidR="000B449C" w:rsidRPr="005B17D3" w:rsidRDefault="000B449C" w:rsidP="00EF3896">
            <w:pPr>
              <w:pStyle w:val="TableText"/>
              <w:spacing w:before="0" w:after="0"/>
              <w:jc w:val="center"/>
              <w:rPr>
                <w:sz w:val="18"/>
                <w:szCs w:val="18"/>
              </w:rPr>
            </w:pPr>
            <w:r w:rsidRPr="005B17D3">
              <w:rPr>
                <w:sz w:val="18"/>
                <w:szCs w:val="18"/>
              </w:rPr>
              <w:t>8/19/2014</w:t>
            </w:r>
          </w:p>
        </w:tc>
        <w:tc>
          <w:tcPr>
            <w:tcW w:w="1177" w:type="dxa"/>
            <w:vAlign w:val="center"/>
          </w:tcPr>
          <w:p w14:paraId="197B1809" w14:textId="77777777" w:rsidR="000B449C" w:rsidRPr="005B17D3" w:rsidRDefault="000B449C" w:rsidP="00EF3896">
            <w:pPr>
              <w:pStyle w:val="TableText"/>
              <w:spacing w:before="0" w:after="0"/>
              <w:jc w:val="center"/>
              <w:rPr>
                <w:bCs/>
                <w:sz w:val="18"/>
                <w:szCs w:val="18"/>
              </w:rPr>
            </w:pPr>
            <w:r w:rsidRPr="005B17D3">
              <w:rPr>
                <w:bCs/>
                <w:sz w:val="18"/>
                <w:szCs w:val="18"/>
              </w:rPr>
              <w:t>10.3</w:t>
            </w:r>
          </w:p>
        </w:tc>
        <w:tc>
          <w:tcPr>
            <w:tcW w:w="5120" w:type="dxa"/>
          </w:tcPr>
          <w:p w14:paraId="2255C5A6" w14:textId="77777777" w:rsidR="000B449C" w:rsidRPr="005B17D3" w:rsidRDefault="000B449C" w:rsidP="00EF3896">
            <w:pPr>
              <w:pStyle w:val="TableText"/>
              <w:spacing w:beforeLines="20" w:before="48" w:after="0"/>
              <w:rPr>
                <w:bCs/>
                <w:sz w:val="18"/>
                <w:szCs w:val="18"/>
              </w:rPr>
            </w:pPr>
            <w:r w:rsidRPr="005B17D3">
              <w:rPr>
                <w:bCs/>
                <w:sz w:val="18"/>
                <w:szCs w:val="18"/>
              </w:rPr>
              <w:t xml:space="preserve">Updated from SQA review. Changed cover date for October release. Added 508 Compliancy updates to </w:t>
            </w:r>
            <w:r w:rsidRPr="005B17D3">
              <w:rPr>
                <w:bCs/>
                <w:i/>
                <w:sz w:val="18"/>
                <w:szCs w:val="18"/>
              </w:rPr>
              <w:t>Introduction</w:t>
            </w:r>
            <w:r w:rsidRPr="005B17D3">
              <w:rPr>
                <w:bCs/>
                <w:sz w:val="18"/>
                <w:szCs w:val="18"/>
              </w:rPr>
              <w:t xml:space="preserve"> section.</w:t>
            </w:r>
          </w:p>
        </w:tc>
        <w:tc>
          <w:tcPr>
            <w:tcW w:w="1913" w:type="dxa"/>
            <w:vAlign w:val="center"/>
          </w:tcPr>
          <w:p w14:paraId="4F8C2382" w14:textId="77777777" w:rsidR="000B449C" w:rsidRPr="005B17D3" w:rsidRDefault="000B449C" w:rsidP="00EF3896">
            <w:pPr>
              <w:pStyle w:val="TableText"/>
              <w:spacing w:before="0" w:after="0"/>
              <w:jc w:val="center"/>
              <w:rPr>
                <w:sz w:val="18"/>
                <w:szCs w:val="18"/>
              </w:rPr>
            </w:pPr>
            <w:r w:rsidRPr="005B17D3">
              <w:rPr>
                <w:sz w:val="18"/>
                <w:szCs w:val="18"/>
              </w:rPr>
              <w:t>Tom Hamilton</w:t>
            </w:r>
          </w:p>
        </w:tc>
      </w:tr>
      <w:tr w:rsidR="000B449C" w:rsidRPr="005B17D3" w14:paraId="1DEC5D27" w14:textId="77777777" w:rsidTr="008F6B72">
        <w:tc>
          <w:tcPr>
            <w:tcW w:w="1140" w:type="dxa"/>
            <w:vAlign w:val="center"/>
          </w:tcPr>
          <w:p w14:paraId="48900DC3" w14:textId="77777777" w:rsidR="000B449C" w:rsidRPr="005B17D3" w:rsidRDefault="000B449C" w:rsidP="00EF3896">
            <w:pPr>
              <w:pStyle w:val="TableText"/>
              <w:spacing w:before="0" w:after="0"/>
              <w:jc w:val="center"/>
              <w:rPr>
                <w:sz w:val="18"/>
                <w:szCs w:val="18"/>
              </w:rPr>
            </w:pPr>
            <w:r w:rsidRPr="005B17D3">
              <w:rPr>
                <w:sz w:val="18"/>
                <w:szCs w:val="18"/>
              </w:rPr>
              <w:t>8/6/2014</w:t>
            </w:r>
          </w:p>
        </w:tc>
        <w:tc>
          <w:tcPr>
            <w:tcW w:w="1177" w:type="dxa"/>
            <w:vAlign w:val="center"/>
          </w:tcPr>
          <w:p w14:paraId="596CE00F" w14:textId="77777777" w:rsidR="000B449C" w:rsidRPr="005B17D3" w:rsidRDefault="000B449C" w:rsidP="00EF3896">
            <w:pPr>
              <w:pStyle w:val="TableText"/>
              <w:spacing w:before="0" w:after="0"/>
              <w:jc w:val="center"/>
              <w:rPr>
                <w:bCs/>
                <w:sz w:val="18"/>
                <w:szCs w:val="18"/>
              </w:rPr>
            </w:pPr>
            <w:r w:rsidRPr="005B17D3">
              <w:rPr>
                <w:bCs/>
                <w:sz w:val="18"/>
                <w:szCs w:val="18"/>
              </w:rPr>
              <w:t>10.2</w:t>
            </w:r>
          </w:p>
        </w:tc>
        <w:tc>
          <w:tcPr>
            <w:tcW w:w="5120" w:type="dxa"/>
          </w:tcPr>
          <w:p w14:paraId="40DC80B5" w14:textId="77777777" w:rsidR="000B449C" w:rsidRPr="005B17D3" w:rsidRDefault="000B449C" w:rsidP="00EF3896">
            <w:pPr>
              <w:pStyle w:val="TableText"/>
              <w:spacing w:beforeLines="20" w:before="48" w:after="0"/>
              <w:rPr>
                <w:bCs/>
                <w:sz w:val="18"/>
                <w:szCs w:val="18"/>
              </w:rPr>
            </w:pPr>
            <w:r w:rsidRPr="005B17D3">
              <w:rPr>
                <w:bCs/>
                <w:sz w:val="18"/>
                <w:szCs w:val="18"/>
              </w:rPr>
              <w:t xml:space="preserve">Added new CD Clinical Determinations historical and CD retired historical information under </w:t>
            </w:r>
            <w:r w:rsidRPr="005B17D3">
              <w:rPr>
                <w:bCs/>
                <w:i/>
                <w:sz w:val="18"/>
                <w:szCs w:val="18"/>
              </w:rPr>
              <w:t>Current Eligibility</w:t>
            </w:r>
            <w:r w:rsidRPr="005B17D3">
              <w:rPr>
                <w:bCs/>
                <w:sz w:val="18"/>
                <w:szCs w:val="18"/>
              </w:rPr>
              <w:t xml:space="preserve"> section.</w:t>
            </w:r>
          </w:p>
        </w:tc>
        <w:tc>
          <w:tcPr>
            <w:tcW w:w="1913" w:type="dxa"/>
            <w:vAlign w:val="center"/>
          </w:tcPr>
          <w:p w14:paraId="664270C0" w14:textId="77777777" w:rsidR="000B449C" w:rsidRPr="005B17D3" w:rsidRDefault="000B449C" w:rsidP="00EF3896">
            <w:pPr>
              <w:pStyle w:val="TableText"/>
              <w:spacing w:before="0" w:after="0"/>
              <w:jc w:val="center"/>
              <w:rPr>
                <w:sz w:val="18"/>
                <w:szCs w:val="18"/>
              </w:rPr>
            </w:pPr>
            <w:r w:rsidRPr="005B17D3">
              <w:rPr>
                <w:sz w:val="18"/>
                <w:szCs w:val="18"/>
              </w:rPr>
              <w:t>Tom Hamilton</w:t>
            </w:r>
          </w:p>
        </w:tc>
      </w:tr>
      <w:tr w:rsidR="000B449C" w:rsidRPr="005B17D3" w14:paraId="3B83D5DD" w14:textId="77777777" w:rsidTr="008F6B72">
        <w:tc>
          <w:tcPr>
            <w:tcW w:w="1140" w:type="dxa"/>
            <w:vAlign w:val="center"/>
          </w:tcPr>
          <w:p w14:paraId="0FBE6E1F" w14:textId="085FDC20" w:rsidR="000B449C" w:rsidRPr="005B17D3" w:rsidRDefault="000B449C" w:rsidP="00EF3896">
            <w:pPr>
              <w:pStyle w:val="TableText"/>
              <w:spacing w:before="0" w:after="0"/>
              <w:jc w:val="center"/>
              <w:rPr>
                <w:sz w:val="18"/>
                <w:szCs w:val="18"/>
              </w:rPr>
            </w:pPr>
            <w:r w:rsidRPr="005B17D3">
              <w:rPr>
                <w:sz w:val="18"/>
                <w:szCs w:val="18"/>
              </w:rPr>
              <w:t>7/31/2014</w:t>
            </w:r>
          </w:p>
        </w:tc>
        <w:tc>
          <w:tcPr>
            <w:tcW w:w="1177" w:type="dxa"/>
            <w:vAlign w:val="center"/>
          </w:tcPr>
          <w:p w14:paraId="179363A5" w14:textId="77777777" w:rsidR="000B449C" w:rsidRPr="005B17D3" w:rsidRDefault="000B449C" w:rsidP="00EF3896">
            <w:pPr>
              <w:pStyle w:val="TableText"/>
              <w:spacing w:before="0" w:after="0"/>
              <w:jc w:val="center"/>
              <w:rPr>
                <w:bCs/>
                <w:sz w:val="18"/>
                <w:szCs w:val="18"/>
              </w:rPr>
            </w:pPr>
            <w:r w:rsidRPr="005B17D3">
              <w:rPr>
                <w:bCs/>
                <w:sz w:val="18"/>
                <w:szCs w:val="18"/>
              </w:rPr>
              <w:t>10.1</w:t>
            </w:r>
          </w:p>
        </w:tc>
        <w:tc>
          <w:tcPr>
            <w:tcW w:w="5120" w:type="dxa"/>
          </w:tcPr>
          <w:p w14:paraId="0C627641" w14:textId="77777777" w:rsidR="000B449C" w:rsidRPr="005B17D3" w:rsidRDefault="000B449C" w:rsidP="00EF3896">
            <w:pPr>
              <w:pStyle w:val="TableText"/>
              <w:spacing w:beforeLines="20" w:before="48" w:after="0"/>
              <w:rPr>
                <w:bCs/>
                <w:sz w:val="18"/>
                <w:szCs w:val="18"/>
              </w:rPr>
            </w:pPr>
            <w:r w:rsidRPr="005B17D3">
              <w:rPr>
                <w:bCs/>
                <w:sz w:val="18"/>
                <w:szCs w:val="18"/>
              </w:rPr>
              <w:t xml:space="preserve">Added ES CD updates to the </w:t>
            </w:r>
            <w:r w:rsidRPr="005B17D3">
              <w:rPr>
                <w:bCs/>
                <w:i/>
                <w:sz w:val="18"/>
                <w:szCs w:val="18"/>
              </w:rPr>
              <w:t>Reports</w:t>
            </w:r>
            <w:r w:rsidRPr="005B17D3">
              <w:rPr>
                <w:bCs/>
                <w:sz w:val="18"/>
                <w:szCs w:val="18"/>
              </w:rPr>
              <w:t xml:space="preserve"> section. Updated the </w:t>
            </w:r>
            <w:r w:rsidRPr="005B17D3">
              <w:rPr>
                <w:bCs/>
                <w:i/>
                <w:sz w:val="18"/>
                <w:szCs w:val="18"/>
              </w:rPr>
              <w:t>Other Eligibility Factors</w:t>
            </w:r>
            <w:r w:rsidRPr="005B17D3">
              <w:rPr>
                <w:bCs/>
                <w:sz w:val="18"/>
                <w:szCs w:val="18"/>
              </w:rPr>
              <w:t xml:space="preserve"> section of the </w:t>
            </w:r>
            <w:r w:rsidRPr="005B17D3">
              <w:rPr>
                <w:bCs/>
                <w:i/>
                <w:sz w:val="18"/>
                <w:szCs w:val="18"/>
              </w:rPr>
              <w:t>Current Eligibility</w:t>
            </w:r>
            <w:r w:rsidRPr="005B17D3">
              <w:rPr>
                <w:bCs/>
                <w:sz w:val="18"/>
                <w:szCs w:val="18"/>
              </w:rPr>
              <w:t xml:space="preserve"> section. Updated </w:t>
            </w:r>
            <w:r w:rsidRPr="005B17D3">
              <w:rPr>
                <w:bCs/>
                <w:i/>
                <w:sz w:val="18"/>
                <w:szCs w:val="18"/>
              </w:rPr>
              <w:t>Glossary</w:t>
            </w:r>
            <w:r w:rsidRPr="005B17D3">
              <w:rPr>
                <w:bCs/>
                <w:sz w:val="18"/>
                <w:szCs w:val="18"/>
              </w:rPr>
              <w:t>.</w:t>
            </w:r>
          </w:p>
        </w:tc>
        <w:tc>
          <w:tcPr>
            <w:tcW w:w="1913" w:type="dxa"/>
            <w:vAlign w:val="center"/>
          </w:tcPr>
          <w:p w14:paraId="385F4FC4" w14:textId="77777777" w:rsidR="000B449C" w:rsidRPr="005B17D3" w:rsidRDefault="000B449C" w:rsidP="00EF3896">
            <w:pPr>
              <w:pStyle w:val="TableText"/>
              <w:spacing w:before="0" w:after="0"/>
              <w:jc w:val="center"/>
              <w:rPr>
                <w:sz w:val="18"/>
                <w:szCs w:val="18"/>
              </w:rPr>
            </w:pPr>
            <w:r w:rsidRPr="005B17D3">
              <w:rPr>
                <w:sz w:val="18"/>
                <w:szCs w:val="18"/>
              </w:rPr>
              <w:t>Tom Hamilton</w:t>
            </w:r>
          </w:p>
        </w:tc>
      </w:tr>
      <w:tr w:rsidR="000B449C" w:rsidRPr="005B17D3" w14:paraId="5C1232E1" w14:textId="77777777" w:rsidTr="008F6B72">
        <w:tc>
          <w:tcPr>
            <w:tcW w:w="1140" w:type="dxa"/>
            <w:vAlign w:val="center"/>
          </w:tcPr>
          <w:p w14:paraId="4BB059F3" w14:textId="77777777" w:rsidR="000B449C" w:rsidRPr="005B17D3" w:rsidRDefault="000B449C" w:rsidP="00EF3896">
            <w:pPr>
              <w:pStyle w:val="TableText"/>
              <w:spacing w:before="0" w:after="0"/>
              <w:jc w:val="center"/>
              <w:rPr>
                <w:sz w:val="18"/>
                <w:szCs w:val="18"/>
              </w:rPr>
            </w:pPr>
            <w:r w:rsidRPr="005B17D3">
              <w:rPr>
                <w:sz w:val="18"/>
                <w:szCs w:val="18"/>
              </w:rPr>
              <w:t>7/30/2014</w:t>
            </w:r>
          </w:p>
        </w:tc>
        <w:tc>
          <w:tcPr>
            <w:tcW w:w="1177" w:type="dxa"/>
            <w:vAlign w:val="center"/>
          </w:tcPr>
          <w:p w14:paraId="477790E0" w14:textId="77777777" w:rsidR="000B449C" w:rsidRPr="005B17D3" w:rsidRDefault="000B449C" w:rsidP="00EF3896">
            <w:pPr>
              <w:pStyle w:val="TableText"/>
              <w:spacing w:before="0" w:after="0"/>
              <w:jc w:val="center"/>
              <w:rPr>
                <w:bCs/>
                <w:sz w:val="18"/>
                <w:szCs w:val="18"/>
              </w:rPr>
            </w:pPr>
            <w:r w:rsidRPr="005B17D3">
              <w:rPr>
                <w:bCs/>
                <w:sz w:val="18"/>
                <w:szCs w:val="18"/>
              </w:rPr>
              <w:t>10.0</w:t>
            </w:r>
          </w:p>
        </w:tc>
        <w:tc>
          <w:tcPr>
            <w:tcW w:w="5120" w:type="dxa"/>
          </w:tcPr>
          <w:p w14:paraId="50FDB3CC" w14:textId="77777777" w:rsidR="000B449C" w:rsidRPr="005B17D3" w:rsidRDefault="000B449C" w:rsidP="00EF3896">
            <w:pPr>
              <w:pStyle w:val="TableText"/>
              <w:spacing w:beforeLines="20" w:before="48" w:after="0"/>
              <w:rPr>
                <w:bCs/>
                <w:sz w:val="18"/>
                <w:szCs w:val="18"/>
              </w:rPr>
            </w:pPr>
            <w:r w:rsidRPr="005B17D3">
              <w:rPr>
                <w:bCs/>
                <w:sz w:val="18"/>
                <w:szCs w:val="18"/>
              </w:rPr>
              <w:t>Accepted all changes in ESR 4.0.0 in preparation for ES 4.1.0 updates. Updated title page and footers.</w:t>
            </w:r>
          </w:p>
        </w:tc>
        <w:tc>
          <w:tcPr>
            <w:tcW w:w="1913" w:type="dxa"/>
            <w:vAlign w:val="center"/>
          </w:tcPr>
          <w:p w14:paraId="2FE76B75" w14:textId="77777777" w:rsidR="000B449C" w:rsidRPr="005B17D3" w:rsidRDefault="000B449C" w:rsidP="00EF3896">
            <w:pPr>
              <w:pStyle w:val="TableText"/>
              <w:spacing w:before="0" w:after="0"/>
              <w:jc w:val="center"/>
              <w:rPr>
                <w:sz w:val="18"/>
                <w:szCs w:val="18"/>
              </w:rPr>
            </w:pPr>
            <w:r w:rsidRPr="005B17D3">
              <w:rPr>
                <w:sz w:val="18"/>
                <w:szCs w:val="18"/>
              </w:rPr>
              <w:t>Tom Hamilton</w:t>
            </w:r>
          </w:p>
        </w:tc>
      </w:tr>
      <w:tr w:rsidR="000B449C" w:rsidRPr="005B17D3" w14:paraId="2EF98267" w14:textId="77777777" w:rsidTr="008F6B72">
        <w:tc>
          <w:tcPr>
            <w:tcW w:w="1140" w:type="dxa"/>
            <w:vAlign w:val="center"/>
          </w:tcPr>
          <w:p w14:paraId="4136D79A" w14:textId="77777777" w:rsidR="000B449C" w:rsidRPr="005B17D3" w:rsidRDefault="000B449C" w:rsidP="00EF3896">
            <w:pPr>
              <w:pStyle w:val="TableText"/>
              <w:spacing w:before="0" w:after="0"/>
              <w:jc w:val="center"/>
              <w:rPr>
                <w:sz w:val="18"/>
                <w:szCs w:val="18"/>
              </w:rPr>
            </w:pPr>
            <w:r w:rsidRPr="005B17D3">
              <w:rPr>
                <w:sz w:val="18"/>
                <w:szCs w:val="18"/>
              </w:rPr>
              <w:t>7/7/2014</w:t>
            </w:r>
          </w:p>
        </w:tc>
        <w:tc>
          <w:tcPr>
            <w:tcW w:w="1177" w:type="dxa"/>
            <w:vAlign w:val="center"/>
          </w:tcPr>
          <w:p w14:paraId="6FF9FE11" w14:textId="77777777" w:rsidR="000B449C" w:rsidRPr="005B17D3" w:rsidRDefault="000B449C" w:rsidP="00EF3896">
            <w:pPr>
              <w:pStyle w:val="TableText"/>
              <w:spacing w:before="0" w:after="0"/>
              <w:jc w:val="center"/>
              <w:rPr>
                <w:bCs/>
                <w:sz w:val="18"/>
                <w:szCs w:val="18"/>
              </w:rPr>
            </w:pPr>
            <w:r w:rsidRPr="005B17D3">
              <w:rPr>
                <w:bCs/>
                <w:sz w:val="18"/>
                <w:szCs w:val="18"/>
              </w:rPr>
              <w:t>9.6</w:t>
            </w:r>
          </w:p>
        </w:tc>
        <w:tc>
          <w:tcPr>
            <w:tcW w:w="5120" w:type="dxa"/>
          </w:tcPr>
          <w:p w14:paraId="6494CB2F" w14:textId="77777777" w:rsidR="000B449C" w:rsidRPr="005B17D3" w:rsidRDefault="000B449C" w:rsidP="00EF3896">
            <w:pPr>
              <w:pStyle w:val="TableText"/>
              <w:spacing w:beforeLines="20" w:before="48" w:after="0"/>
              <w:rPr>
                <w:bCs/>
                <w:sz w:val="18"/>
                <w:szCs w:val="18"/>
              </w:rPr>
            </w:pPr>
            <w:r w:rsidRPr="005B17D3">
              <w:rPr>
                <w:bCs/>
                <w:sz w:val="18"/>
                <w:szCs w:val="18"/>
              </w:rPr>
              <w:t>Removed “</w:t>
            </w:r>
            <w:r w:rsidRPr="005B17D3">
              <w:rPr>
                <w:sz w:val="18"/>
                <w:szCs w:val="18"/>
              </w:rPr>
              <w:t xml:space="preserve">Maintain Veteran Email Address…” bullet as an update for ES 4.0.0 in </w:t>
            </w:r>
            <w:r w:rsidRPr="005B17D3">
              <w:rPr>
                <w:i/>
                <w:sz w:val="18"/>
                <w:szCs w:val="18"/>
              </w:rPr>
              <w:t>Intro</w:t>
            </w:r>
            <w:r w:rsidRPr="005B17D3">
              <w:rPr>
                <w:sz w:val="18"/>
                <w:szCs w:val="18"/>
              </w:rPr>
              <w:t xml:space="preserve"> section.</w:t>
            </w:r>
          </w:p>
        </w:tc>
        <w:tc>
          <w:tcPr>
            <w:tcW w:w="1913" w:type="dxa"/>
            <w:vAlign w:val="center"/>
          </w:tcPr>
          <w:p w14:paraId="3B43B167" w14:textId="77777777" w:rsidR="000B449C" w:rsidRPr="005B17D3" w:rsidRDefault="000B449C" w:rsidP="00EF3896">
            <w:pPr>
              <w:pStyle w:val="TableText"/>
              <w:spacing w:before="0" w:after="0"/>
              <w:jc w:val="center"/>
              <w:rPr>
                <w:sz w:val="18"/>
                <w:szCs w:val="18"/>
              </w:rPr>
            </w:pPr>
            <w:r w:rsidRPr="005B17D3">
              <w:rPr>
                <w:sz w:val="18"/>
                <w:szCs w:val="18"/>
              </w:rPr>
              <w:t>Tom Hamilton</w:t>
            </w:r>
          </w:p>
        </w:tc>
      </w:tr>
      <w:tr w:rsidR="000B449C" w:rsidRPr="005B17D3" w14:paraId="15C545E7" w14:textId="77777777" w:rsidTr="008F6B72">
        <w:tc>
          <w:tcPr>
            <w:tcW w:w="1140" w:type="dxa"/>
            <w:vAlign w:val="center"/>
          </w:tcPr>
          <w:p w14:paraId="350C75EC" w14:textId="77777777" w:rsidR="000B449C" w:rsidRPr="005B17D3" w:rsidRDefault="000B449C" w:rsidP="00EF3896">
            <w:pPr>
              <w:pStyle w:val="TableText"/>
              <w:spacing w:before="0" w:after="0"/>
              <w:jc w:val="center"/>
              <w:rPr>
                <w:sz w:val="18"/>
                <w:szCs w:val="18"/>
              </w:rPr>
            </w:pPr>
            <w:r w:rsidRPr="005B17D3">
              <w:rPr>
                <w:sz w:val="18"/>
                <w:szCs w:val="18"/>
              </w:rPr>
              <w:lastRenderedPageBreak/>
              <w:t>7/2/2014</w:t>
            </w:r>
          </w:p>
        </w:tc>
        <w:tc>
          <w:tcPr>
            <w:tcW w:w="1177" w:type="dxa"/>
            <w:vAlign w:val="center"/>
          </w:tcPr>
          <w:p w14:paraId="3A14A3AB" w14:textId="77777777" w:rsidR="000B449C" w:rsidRPr="005B17D3" w:rsidRDefault="000B449C" w:rsidP="00EF3896">
            <w:pPr>
              <w:pStyle w:val="TableText"/>
              <w:spacing w:before="0" w:after="0"/>
              <w:jc w:val="center"/>
              <w:rPr>
                <w:bCs/>
                <w:sz w:val="18"/>
                <w:szCs w:val="18"/>
              </w:rPr>
            </w:pPr>
            <w:r w:rsidRPr="005B17D3">
              <w:rPr>
                <w:bCs/>
                <w:sz w:val="18"/>
                <w:szCs w:val="18"/>
              </w:rPr>
              <w:t>9.5</w:t>
            </w:r>
          </w:p>
        </w:tc>
        <w:tc>
          <w:tcPr>
            <w:tcW w:w="5120" w:type="dxa"/>
          </w:tcPr>
          <w:p w14:paraId="44D7B528" w14:textId="77777777" w:rsidR="000B449C" w:rsidRPr="005B17D3" w:rsidRDefault="000B449C" w:rsidP="00EF3896">
            <w:pPr>
              <w:pStyle w:val="TableText"/>
              <w:spacing w:beforeLines="20" w:before="48" w:after="0"/>
              <w:rPr>
                <w:bCs/>
                <w:sz w:val="18"/>
                <w:szCs w:val="18"/>
              </w:rPr>
            </w:pPr>
            <w:r w:rsidRPr="005B17D3">
              <w:rPr>
                <w:bCs/>
                <w:sz w:val="18"/>
                <w:szCs w:val="18"/>
              </w:rPr>
              <w:t xml:space="preserve">Added capability in </w:t>
            </w:r>
            <w:r w:rsidRPr="005B17D3">
              <w:rPr>
                <w:bCs/>
                <w:i/>
                <w:sz w:val="18"/>
                <w:szCs w:val="18"/>
              </w:rPr>
              <w:t>Intro</w:t>
            </w:r>
            <w:r w:rsidRPr="005B17D3">
              <w:rPr>
                <w:bCs/>
                <w:sz w:val="18"/>
                <w:szCs w:val="18"/>
              </w:rPr>
              <w:t xml:space="preserve"> section that </w:t>
            </w:r>
            <w:r w:rsidRPr="005B17D3">
              <w:rPr>
                <w:bCs/>
                <w:iCs/>
                <w:sz w:val="18"/>
                <w:szCs w:val="18"/>
              </w:rPr>
              <w:t>ES now allows backdating a means test during the first 90 days.</w:t>
            </w:r>
          </w:p>
        </w:tc>
        <w:tc>
          <w:tcPr>
            <w:tcW w:w="1913" w:type="dxa"/>
            <w:vAlign w:val="center"/>
          </w:tcPr>
          <w:p w14:paraId="224D97CD" w14:textId="77777777" w:rsidR="000B449C" w:rsidRPr="005B17D3" w:rsidRDefault="000B449C" w:rsidP="00EF3896">
            <w:pPr>
              <w:pStyle w:val="TableText"/>
              <w:spacing w:before="0" w:after="0"/>
              <w:jc w:val="center"/>
              <w:rPr>
                <w:sz w:val="18"/>
                <w:szCs w:val="18"/>
              </w:rPr>
            </w:pPr>
            <w:r w:rsidRPr="005B17D3">
              <w:rPr>
                <w:sz w:val="18"/>
                <w:szCs w:val="18"/>
              </w:rPr>
              <w:t>Tom Hamilton</w:t>
            </w:r>
          </w:p>
        </w:tc>
      </w:tr>
      <w:tr w:rsidR="000B449C" w:rsidRPr="005B17D3" w14:paraId="4DA8876A" w14:textId="77777777" w:rsidTr="008F6B72">
        <w:tc>
          <w:tcPr>
            <w:tcW w:w="1140" w:type="dxa"/>
            <w:vAlign w:val="center"/>
          </w:tcPr>
          <w:p w14:paraId="4C176BC2" w14:textId="77777777" w:rsidR="000B449C" w:rsidRPr="005B17D3" w:rsidRDefault="000B449C" w:rsidP="00EF3896">
            <w:pPr>
              <w:pStyle w:val="TableText"/>
              <w:spacing w:before="0" w:after="0"/>
              <w:jc w:val="center"/>
              <w:rPr>
                <w:sz w:val="18"/>
                <w:szCs w:val="18"/>
              </w:rPr>
            </w:pPr>
            <w:r w:rsidRPr="005B17D3">
              <w:rPr>
                <w:sz w:val="18"/>
                <w:szCs w:val="18"/>
              </w:rPr>
              <w:t>6/30/2014</w:t>
            </w:r>
          </w:p>
        </w:tc>
        <w:tc>
          <w:tcPr>
            <w:tcW w:w="1177" w:type="dxa"/>
            <w:vAlign w:val="center"/>
          </w:tcPr>
          <w:p w14:paraId="398DDE33" w14:textId="77777777" w:rsidR="000B449C" w:rsidRPr="005B17D3" w:rsidRDefault="000B449C" w:rsidP="00EF3896">
            <w:pPr>
              <w:pStyle w:val="TableText"/>
              <w:spacing w:before="0" w:after="0"/>
              <w:jc w:val="center"/>
              <w:rPr>
                <w:bCs/>
                <w:sz w:val="18"/>
                <w:szCs w:val="18"/>
              </w:rPr>
            </w:pPr>
            <w:r w:rsidRPr="005B17D3">
              <w:rPr>
                <w:bCs/>
                <w:sz w:val="18"/>
                <w:szCs w:val="18"/>
              </w:rPr>
              <w:t>9.4</w:t>
            </w:r>
          </w:p>
        </w:tc>
        <w:tc>
          <w:tcPr>
            <w:tcW w:w="5120" w:type="dxa"/>
          </w:tcPr>
          <w:p w14:paraId="12921383" w14:textId="77777777" w:rsidR="000B449C" w:rsidRPr="005B17D3" w:rsidRDefault="000B449C" w:rsidP="00EF3896">
            <w:pPr>
              <w:pStyle w:val="TableText"/>
              <w:spacing w:beforeLines="20" w:before="48" w:after="0"/>
              <w:rPr>
                <w:sz w:val="18"/>
                <w:szCs w:val="18"/>
              </w:rPr>
            </w:pPr>
            <w:r w:rsidRPr="005B17D3">
              <w:rPr>
                <w:bCs/>
                <w:sz w:val="18"/>
                <w:szCs w:val="18"/>
              </w:rPr>
              <w:t>Added that</w:t>
            </w:r>
            <w:r w:rsidRPr="005B17D3">
              <w:rPr>
                <w:sz w:val="18"/>
                <w:szCs w:val="18"/>
              </w:rPr>
              <w:t xml:space="preserve"> the </w:t>
            </w:r>
            <w:r w:rsidRPr="005B17D3">
              <w:rPr>
                <w:i/>
                <w:sz w:val="18"/>
                <w:szCs w:val="18"/>
              </w:rPr>
              <w:t>Presumptive</w:t>
            </w:r>
            <w:r w:rsidRPr="005B17D3">
              <w:rPr>
                <w:sz w:val="18"/>
                <w:szCs w:val="18"/>
              </w:rPr>
              <w:t xml:space="preserve"> HBP is automatically assigned to a Veteran record if the person meets certain criteria (rules) for the HBP to the </w:t>
            </w:r>
            <w:r w:rsidRPr="005B17D3">
              <w:rPr>
                <w:i/>
                <w:sz w:val="18"/>
                <w:szCs w:val="18"/>
              </w:rPr>
              <w:t>Eligibility/Current Eligibility</w:t>
            </w:r>
            <w:r w:rsidRPr="005B17D3">
              <w:rPr>
                <w:sz w:val="18"/>
                <w:szCs w:val="18"/>
              </w:rPr>
              <w:t xml:space="preserve"> section.</w:t>
            </w:r>
          </w:p>
          <w:p w14:paraId="090338EC" w14:textId="77777777" w:rsidR="000B449C" w:rsidRPr="005B17D3" w:rsidRDefault="000B449C" w:rsidP="00EF3896">
            <w:pPr>
              <w:pStyle w:val="TableText"/>
              <w:spacing w:beforeLines="20" w:before="48" w:after="0"/>
              <w:rPr>
                <w:sz w:val="18"/>
                <w:szCs w:val="18"/>
              </w:rPr>
            </w:pPr>
            <w:r w:rsidRPr="005B17D3">
              <w:rPr>
                <w:sz w:val="18"/>
                <w:szCs w:val="18"/>
              </w:rPr>
              <w:t xml:space="preserve">Removed QM 26 &amp; 27 reports from the </w:t>
            </w:r>
            <w:r w:rsidRPr="005B17D3">
              <w:rPr>
                <w:i/>
                <w:sz w:val="18"/>
                <w:szCs w:val="18"/>
              </w:rPr>
              <w:t>Reports</w:t>
            </w:r>
            <w:r w:rsidRPr="005B17D3">
              <w:rPr>
                <w:sz w:val="18"/>
                <w:szCs w:val="18"/>
              </w:rPr>
              <w:t xml:space="preserve"> section.</w:t>
            </w:r>
          </w:p>
          <w:p w14:paraId="5BAB6F47" w14:textId="77777777" w:rsidR="000B449C" w:rsidRPr="005B17D3" w:rsidRDefault="000B449C" w:rsidP="00EF3896">
            <w:pPr>
              <w:pStyle w:val="TableText"/>
              <w:spacing w:beforeLines="20" w:before="48" w:after="0"/>
              <w:rPr>
                <w:bCs/>
                <w:sz w:val="18"/>
                <w:szCs w:val="18"/>
              </w:rPr>
            </w:pPr>
            <w:r w:rsidRPr="005B17D3">
              <w:rPr>
                <w:sz w:val="18"/>
                <w:szCs w:val="18"/>
              </w:rPr>
              <w:t xml:space="preserve">Updated </w:t>
            </w:r>
            <w:r w:rsidRPr="005B17D3">
              <w:rPr>
                <w:i/>
                <w:sz w:val="18"/>
                <w:szCs w:val="18"/>
              </w:rPr>
              <w:t>System Parameters</w:t>
            </w:r>
            <w:r w:rsidRPr="005B17D3">
              <w:rPr>
                <w:sz w:val="18"/>
                <w:szCs w:val="18"/>
              </w:rPr>
              <w:t xml:space="preserve"> section.</w:t>
            </w:r>
          </w:p>
        </w:tc>
        <w:tc>
          <w:tcPr>
            <w:tcW w:w="1913" w:type="dxa"/>
            <w:vAlign w:val="center"/>
          </w:tcPr>
          <w:p w14:paraId="5AD8E3D0" w14:textId="77777777" w:rsidR="000B449C" w:rsidRPr="005B17D3" w:rsidRDefault="000B449C" w:rsidP="00EF3896">
            <w:pPr>
              <w:pStyle w:val="TableText"/>
              <w:spacing w:before="0" w:after="0"/>
              <w:jc w:val="center"/>
              <w:rPr>
                <w:sz w:val="18"/>
                <w:szCs w:val="18"/>
              </w:rPr>
            </w:pPr>
            <w:r w:rsidRPr="005B17D3">
              <w:rPr>
                <w:sz w:val="18"/>
                <w:szCs w:val="18"/>
              </w:rPr>
              <w:t>Tom Hamilton</w:t>
            </w:r>
          </w:p>
        </w:tc>
      </w:tr>
      <w:tr w:rsidR="000B449C" w:rsidRPr="005B17D3" w14:paraId="456D2F9B" w14:textId="77777777" w:rsidTr="008F6B72">
        <w:tc>
          <w:tcPr>
            <w:tcW w:w="1140" w:type="dxa"/>
            <w:vAlign w:val="center"/>
          </w:tcPr>
          <w:p w14:paraId="555FDA14" w14:textId="77777777" w:rsidR="000B449C" w:rsidRPr="005B17D3" w:rsidRDefault="000B449C" w:rsidP="00EF3896">
            <w:pPr>
              <w:pStyle w:val="TableText"/>
              <w:spacing w:before="0" w:after="0"/>
              <w:jc w:val="center"/>
              <w:rPr>
                <w:sz w:val="18"/>
                <w:szCs w:val="18"/>
              </w:rPr>
            </w:pPr>
            <w:r w:rsidRPr="005B17D3">
              <w:rPr>
                <w:sz w:val="18"/>
                <w:szCs w:val="18"/>
              </w:rPr>
              <w:t>6/3/2014</w:t>
            </w:r>
          </w:p>
        </w:tc>
        <w:tc>
          <w:tcPr>
            <w:tcW w:w="1177" w:type="dxa"/>
            <w:vAlign w:val="center"/>
          </w:tcPr>
          <w:p w14:paraId="593E12AC" w14:textId="77777777" w:rsidR="000B449C" w:rsidRPr="005B17D3" w:rsidRDefault="000B449C" w:rsidP="00EF3896">
            <w:pPr>
              <w:pStyle w:val="TableText"/>
              <w:spacing w:before="0" w:after="0"/>
              <w:jc w:val="center"/>
              <w:rPr>
                <w:bCs/>
                <w:sz w:val="18"/>
                <w:szCs w:val="18"/>
              </w:rPr>
            </w:pPr>
            <w:r w:rsidRPr="005B17D3">
              <w:rPr>
                <w:bCs/>
                <w:sz w:val="18"/>
                <w:szCs w:val="18"/>
              </w:rPr>
              <w:t>9.3</w:t>
            </w:r>
          </w:p>
        </w:tc>
        <w:tc>
          <w:tcPr>
            <w:tcW w:w="5120" w:type="dxa"/>
          </w:tcPr>
          <w:p w14:paraId="3D5F2F6B" w14:textId="77777777" w:rsidR="000B449C" w:rsidRPr="005B17D3" w:rsidRDefault="000B449C" w:rsidP="00EF3896">
            <w:pPr>
              <w:pStyle w:val="TableText"/>
              <w:spacing w:beforeLines="20" w:before="48" w:after="0"/>
              <w:rPr>
                <w:bCs/>
                <w:sz w:val="18"/>
                <w:szCs w:val="18"/>
              </w:rPr>
            </w:pPr>
            <w:r w:rsidRPr="005B17D3">
              <w:rPr>
                <w:bCs/>
                <w:sz w:val="18"/>
                <w:szCs w:val="18"/>
              </w:rPr>
              <w:t xml:space="preserve">More 4.0.0 updates to </w:t>
            </w:r>
            <w:r w:rsidRPr="005B17D3">
              <w:rPr>
                <w:bCs/>
                <w:i/>
                <w:sz w:val="18"/>
                <w:szCs w:val="18"/>
              </w:rPr>
              <w:t>Introduction</w:t>
            </w:r>
            <w:r w:rsidRPr="005B17D3">
              <w:rPr>
                <w:bCs/>
                <w:sz w:val="18"/>
                <w:szCs w:val="18"/>
              </w:rPr>
              <w:t xml:space="preserve"> section. Minor formatting.</w:t>
            </w:r>
          </w:p>
        </w:tc>
        <w:tc>
          <w:tcPr>
            <w:tcW w:w="1913" w:type="dxa"/>
            <w:vAlign w:val="center"/>
          </w:tcPr>
          <w:p w14:paraId="07AAFB09" w14:textId="77777777" w:rsidR="000B449C" w:rsidRPr="005B17D3" w:rsidRDefault="000B449C" w:rsidP="00EF3896">
            <w:pPr>
              <w:pStyle w:val="TableText"/>
              <w:spacing w:before="0" w:after="0"/>
              <w:jc w:val="center"/>
              <w:rPr>
                <w:sz w:val="18"/>
                <w:szCs w:val="18"/>
              </w:rPr>
            </w:pPr>
            <w:r w:rsidRPr="005B17D3">
              <w:rPr>
                <w:sz w:val="18"/>
                <w:szCs w:val="18"/>
              </w:rPr>
              <w:t>Tom Hamilton</w:t>
            </w:r>
          </w:p>
        </w:tc>
      </w:tr>
      <w:tr w:rsidR="000B449C" w:rsidRPr="005B17D3" w14:paraId="257831FD" w14:textId="77777777" w:rsidTr="008F6B72">
        <w:tc>
          <w:tcPr>
            <w:tcW w:w="1140" w:type="dxa"/>
            <w:vAlign w:val="center"/>
          </w:tcPr>
          <w:p w14:paraId="08C83503" w14:textId="77777777" w:rsidR="000B449C" w:rsidRPr="005B17D3" w:rsidRDefault="000B449C" w:rsidP="00EF3896">
            <w:pPr>
              <w:pStyle w:val="TableText"/>
              <w:spacing w:before="0" w:after="0"/>
              <w:jc w:val="center"/>
              <w:rPr>
                <w:sz w:val="18"/>
                <w:szCs w:val="18"/>
              </w:rPr>
            </w:pPr>
            <w:r w:rsidRPr="005B17D3">
              <w:rPr>
                <w:sz w:val="18"/>
                <w:szCs w:val="18"/>
              </w:rPr>
              <w:t>5/30/2014</w:t>
            </w:r>
          </w:p>
        </w:tc>
        <w:tc>
          <w:tcPr>
            <w:tcW w:w="1177" w:type="dxa"/>
            <w:vAlign w:val="center"/>
          </w:tcPr>
          <w:p w14:paraId="03A6768E" w14:textId="77777777" w:rsidR="000B449C" w:rsidRPr="005B17D3" w:rsidRDefault="000B449C" w:rsidP="00EF3896">
            <w:pPr>
              <w:pStyle w:val="TableText"/>
              <w:spacing w:before="0" w:after="0"/>
              <w:jc w:val="center"/>
              <w:rPr>
                <w:bCs/>
                <w:sz w:val="18"/>
                <w:szCs w:val="18"/>
              </w:rPr>
            </w:pPr>
            <w:r w:rsidRPr="005B17D3">
              <w:rPr>
                <w:bCs/>
                <w:sz w:val="18"/>
                <w:szCs w:val="18"/>
              </w:rPr>
              <w:t>9.2</w:t>
            </w:r>
          </w:p>
        </w:tc>
        <w:tc>
          <w:tcPr>
            <w:tcW w:w="5120" w:type="dxa"/>
          </w:tcPr>
          <w:p w14:paraId="241EDD7C" w14:textId="77777777" w:rsidR="000B449C" w:rsidRPr="005B17D3" w:rsidRDefault="000B449C" w:rsidP="00EF3896">
            <w:pPr>
              <w:pStyle w:val="TableText"/>
              <w:spacing w:beforeLines="20" w:before="48" w:after="0"/>
              <w:rPr>
                <w:bCs/>
                <w:sz w:val="18"/>
                <w:szCs w:val="18"/>
              </w:rPr>
            </w:pPr>
            <w:r w:rsidRPr="005B17D3">
              <w:rPr>
                <w:bCs/>
                <w:sz w:val="18"/>
                <w:szCs w:val="18"/>
              </w:rPr>
              <w:t xml:space="preserve">Added 4.0.0. updates to </w:t>
            </w:r>
            <w:r w:rsidRPr="005B17D3">
              <w:rPr>
                <w:bCs/>
                <w:i/>
                <w:sz w:val="18"/>
                <w:szCs w:val="18"/>
              </w:rPr>
              <w:t>Introduction</w:t>
            </w:r>
            <w:r w:rsidRPr="005B17D3">
              <w:rPr>
                <w:bCs/>
                <w:sz w:val="18"/>
                <w:szCs w:val="18"/>
              </w:rPr>
              <w:t xml:space="preserve"> section.</w:t>
            </w:r>
          </w:p>
        </w:tc>
        <w:tc>
          <w:tcPr>
            <w:tcW w:w="1913" w:type="dxa"/>
            <w:vAlign w:val="center"/>
          </w:tcPr>
          <w:p w14:paraId="4F23A4DA" w14:textId="77777777" w:rsidR="000B449C" w:rsidRPr="005B17D3" w:rsidRDefault="000B449C" w:rsidP="00EF3896">
            <w:pPr>
              <w:pStyle w:val="TableText"/>
              <w:spacing w:before="0" w:after="0"/>
              <w:jc w:val="center"/>
              <w:rPr>
                <w:sz w:val="18"/>
                <w:szCs w:val="18"/>
              </w:rPr>
            </w:pPr>
            <w:r w:rsidRPr="005B17D3">
              <w:rPr>
                <w:sz w:val="18"/>
                <w:szCs w:val="18"/>
              </w:rPr>
              <w:t>Tom Hamilton</w:t>
            </w:r>
          </w:p>
        </w:tc>
      </w:tr>
      <w:tr w:rsidR="000B449C" w:rsidRPr="005B17D3" w14:paraId="3A10C62F" w14:textId="77777777" w:rsidTr="008F6B72">
        <w:tc>
          <w:tcPr>
            <w:tcW w:w="1140" w:type="dxa"/>
            <w:vAlign w:val="center"/>
          </w:tcPr>
          <w:p w14:paraId="0F2274E1" w14:textId="77777777" w:rsidR="000B449C" w:rsidRPr="005B17D3" w:rsidRDefault="000B449C" w:rsidP="00EF3896">
            <w:pPr>
              <w:pStyle w:val="TableText"/>
              <w:spacing w:before="0" w:after="0"/>
              <w:jc w:val="center"/>
              <w:rPr>
                <w:sz w:val="18"/>
                <w:szCs w:val="18"/>
              </w:rPr>
            </w:pPr>
            <w:r w:rsidRPr="005B17D3">
              <w:rPr>
                <w:sz w:val="18"/>
                <w:szCs w:val="18"/>
              </w:rPr>
              <w:t>5/19/2014</w:t>
            </w:r>
          </w:p>
        </w:tc>
        <w:tc>
          <w:tcPr>
            <w:tcW w:w="1177" w:type="dxa"/>
            <w:vAlign w:val="center"/>
          </w:tcPr>
          <w:p w14:paraId="37EA9788" w14:textId="77777777" w:rsidR="000B449C" w:rsidRPr="005B17D3" w:rsidRDefault="000B449C" w:rsidP="00EF3896">
            <w:pPr>
              <w:pStyle w:val="TableText"/>
              <w:spacing w:before="0" w:after="0"/>
              <w:jc w:val="center"/>
              <w:rPr>
                <w:bCs/>
                <w:sz w:val="18"/>
                <w:szCs w:val="18"/>
              </w:rPr>
            </w:pPr>
            <w:r w:rsidRPr="005B17D3">
              <w:rPr>
                <w:bCs/>
                <w:sz w:val="18"/>
                <w:szCs w:val="18"/>
              </w:rPr>
              <w:t>9.1</w:t>
            </w:r>
          </w:p>
        </w:tc>
        <w:tc>
          <w:tcPr>
            <w:tcW w:w="5120" w:type="dxa"/>
          </w:tcPr>
          <w:p w14:paraId="3DC4144C" w14:textId="77777777" w:rsidR="000B449C" w:rsidRPr="005B17D3" w:rsidRDefault="000B449C" w:rsidP="00EF3896">
            <w:pPr>
              <w:pStyle w:val="TableText"/>
              <w:spacing w:beforeLines="20" w:before="48" w:after="0"/>
              <w:rPr>
                <w:bCs/>
                <w:sz w:val="18"/>
                <w:szCs w:val="18"/>
              </w:rPr>
            </w:pPr>
            <w:r w:rsidRPr="005B17D3">
              <w:rPr>
                <w:bCs/>
                <w:sz w:val="18"/>
                <w:szCs w:val="18"/>
              </w:rPr>
              <w:t xml:space="preserve">Added new ES 4.0.0 </w:t>
            </w:r>
            <w:r w:rsidRPr="005B17D3">
              <w:rPr>
                <w:bCs/>
                <w:i/>
                <w:sz w:val="18"/>
                <w:szCs w:val="18"/>
              </w:rPr>
              <w:t>Handbook Batch File Statistics</w:t>
            </w:r>
            <w:r w:rsidRPr="005B17D3">
              <w:rPr>
                <w:bCs/>
                <w:sz w:val="18"/>
                <w:szCs w:val="18"/>
              </w:rPr>
              <w:t xml:space="preserve"> sections under the </w:t>
            </w:r>
            <w:r w:rsidRPr="005B17D3">
              <w:rPr>
                <w:bCs/>
                <w:i/>
                <w:sz w:val="18"/>
                <w:szCs w:val="18"/>
              </w:rPr>
              <w:t>Admin</w:t>
            </w:r>
            <w:r w:rsidRPr="005B17D3">
              <w:rPr>
                <w:bCs/>
                <w:sz w:val="18"/>
                <w:szCs w:val="18"/>
              </w:rPr>
              <w:t>. section.</w:t>
            </w:r>
          </w:p>
        </w:tc>
        <w:tc>
          <w:tcPr>
            <w:tcW w:w="1913" w:type="dxa"/>
            <w:vAlign w:val="center"/>
          </w:tcPr>
          <w:p w14:paraId="264B83EC" w14:textId="77777777" w:rsidR="000B449C" w:rsidRPr="005B17D3" w:rsidRDefault="000B449C" w:rsidP="00EF3896">
            <w:pPr>
              <w:pStyle w:val="TableText"/>
              <w:spacing w:before="0" w:after="0"/>
              <w:jc w:val="center"/>
              <w:rPr>
                <w:sz w:val="18"/>
                <w:szCs w:val="18"/>
              </w:rPr>
            </w:pPr>
            <w:r w:rsidRPr="005B17D3">
              <w:rPr>
                <w:sz w:val="18"/>
                <w:szCs w:val="18"/>
              </w:rPr>
              <w:t>Tom Hamilton</w:t>
            </w:r>
          </w:p>
        </w:tc>
      </w:tr>
      <w:tr w:rsidR="000B449C" w:rsidRPr="005B17D3" w14:paraId="04CBE194" w14:textId="77777777" w:rsidTr="008F6B72">
        <w:tc>
          <w:tcPr>
            <w:tcW w:w="1140" w:type="dxa"/>
            <w:vAlign w:val="center"/>
          </w:tcPr>
          <w:p w14:paraId="308FBD8F" w14:textId="77777777" w:rsidR="000B449C" w:rsidRPr="005B17D3" w:rsidRDefault="000B449C" w:rsidP="00EF3896">
            <w:pPr>
              <w:pStyle w:val="TableText"/>
              <w:spacing w:before="0" w:after="0"/>
              <w:jc w:val="center"/>
              <w:rPr>
                <w:sz w:val="18"/>
                <w:szCs w:val="18"/>
              </w:rPr>
            </w:pPr>
            <w:r w:rsidRPr="005B17D3">
              <w:rPr>
                <w:sz w:val="18"/>
                <w:szCs w:val="18"/>
              </w:rPr>
              <w:t>5/16/2014</w:t>
            </w:r>
          </w:p>
        </w:tc>
        <w:tc>
          <w:tcPr>
            <w:tcW w:w="1177" w:type="dxa"/>
            <w:vAlign w:val="center"/>
          </w:tcPr>
          <w:p w14:paraId="1567F18A" w14:textId="77777777" w:rsidR="000B449C" w:rsidRPr="005B17D3" w:rsidRDefault="000B449C" w:rsidP="00EF3896">
            <w:pPr>
              <w:pStyle w:val="TableText"/>
              <w:spacing w:before="0" w:after="0"/>
              <w:jc w:val="center"/>
              <w:rPr>
                <w:bCs/>
                <w:sz w:val="18"/>
                <w:szCs w:val="18"/>
              </w:rPr>
            </w:pPr>
            <w:r w:rsidRPr="005B17D3">
              <w:rPr>
                <w:bCs/>
                <w:sz w:val="18"/>
                <w:szCs w:val="18"/>
              </w:rPr>
              <w:t>9.0</w:t>
            </w:r>
          </w:p>
        </w:tc>
        <w:tc>
          <w:tcPr>
            <w:tcW w:w="5120" w:type="dxa"/>
          </w:tcPr>
          <w:p w14:paraId="4FAA05C3" w14:textId="77777777" w:rsidR="000B449C" w:rsidRPr="005B17D3" w:rsidRDefault="000B449C" w:rsidP="00EF3896">
            <w:pPr>
              <w:pStyle w:val="TableText"/>
              <w:spacing w:beforeLines="20" w:before="48" w:after="0"/>
              <w:rPr>
                <w:bCs/>
                <w:sz w:val="18"/>
                <w:szCs w:val="18"/>
              </w:rPr>
            </w:pPr>
            <w:r w:rsidRPr="005B17D3">
              <w:rPr>
                <w:bCs/>
                <w:sz w:val="18"/>
                <w:szCs w:val="18"/>
              </w:rPr>
              <w:t>Accepted all changes in ESR 3.12 in preparation for ES 4.0.0 updates. Find and Replace ESR with ES. Updated title page and footers. Find and Replace instances of HECMS with ES.</w:t>
            </w:r>
          </w:p>
        </w:tc>
        <w:tc>
          <w:tcPr>
            <w:tcW w:w="1913" w:type="dxa"/>
            <w:vAlign w:val="center"/>
          </w:tcPr>
          <w:p w14:paraId="48ABE062" w14:textId="77777777" w:rsidR="000B449C" w:rsidRPr="005B17D3" w:rsidRDefault="000B449C" w:rsidP="00EF3896">
            <w:pPr>
              <w:pStyle w:val="TableText"/>
              <w:spacing w:before="0" w:after="0"/>
              <w:jc w:val="center"/>
              <w:rPr>
                <w:sz w:val="18"/>
                <w:szCs w:val="18"/>
              </w:rPr>
            </w:pPr>
            <w:r w:rsidRPr="005B17D3">
              <w:rPr>
                <w:sz w:val="18"/>
                <w:szCs w:val="18"/>
              </w:rPr>
              <w:t>Tom Hamilton</w:t>
            </w:r>
          </w:p>
        </w:tc>
      </w:tr>
      <w:tr w:rsidR="000B449C" w:rsidRPr="005B17D3" w14:paraId="376E9D71" w14:textId="77777777" w:rsidTr="008F6B72">
        <w:tc>
          <w:tcPr>
            <w:tcW w:w="1140" w:type="dxa"/>
            <w:vAlign w:val="center"/>
          </w:tcPr>
          <w:p w14:paraId="1C99934E" w14:textId="77777777" w:rsidR="000B449C" w:rsidRPr="005B17D3" w:rsidRDefault="000B449C" w:rsidP="00EF3896">
            <w:pPr>
              <w:pStyle w:val="TableText"/>
              <w:spacing w:before="0" w:after="0"/>
              <w:jc w:val="center"/>
              <w:rPr>
                <w:sz w:val="18"/>
                <w:szCs w:val="18"/>
              </w:rPr>
            </w:pPr>
            <w:r w:rsidRPr="005B17D3">
              <w:rPr>
                <w:sz w:val="18"/>
                <w:szCs w:val="18"/>
              </w:rPr>
              <w:t>6/10/2013</w:t>
            </w:r>
          </w:p>
        </w:tc>
        <w:tc>
          <w:tcPr>
            <w:tcW w:w="1177" w:type="dxa"/>
            <w:vAlign w:val="center"/>
          </w:tcPr>
          <w:p w14:paraId="4AB4D514" w14:textId="77777777" w:rsidR="000B449C" w:rsidRPr="005B17D3" w:rsidRDefault="000B449C" w:rsidP="00EF3896">
            <w:pPr>
              <w:pStyle w:val="TableText"/>
              <w:spacing w:before="0" w:after="0"/>
              <w:jc w:val="center"/>
              <w:rPr>
                <w:bCs/>
                <w:sz w:val="18"/>
                <w:szCs w:val="18"/>
              </w:rPr>
            </w:pPr>
            <w:r w:rsidRPr="005B17D3">
              <w:rPr>
                <w:bCs/>
                <w:sz w:val="18"/>
                <w:szCs w:val="18"/>
              </w:rPr>
              <w:t>8.5</w:t>
            </w:r>
          </w:p>
        </w:tc>
        <w:tc>
          <w:tcPr>
            <w:tcW w:w="5120" w:type="dxa"/>
          </w:tcPr>
          <w:p w14:paraId="165F2D85" w14:textId="77777777" w:rsidR="000B449C" w:rsidRPr="005B17D3" w:rsidRDefault="000B449C" w:rsidP="00EF3896">
            <w:pPr>
              <w:pStyle w:val="TableText"/>
              <w:spacing w:beforeLines="20" w:before="48" w:after="0"/>
              <w:rPr>
                <w:bCs/>
                <w:sz w:val="18"/>
                <w:szCs w:val="18"/>
              </w:rPr>
            </w:pPr>
            <w:r w:rsidRPr="005B17D3">
              <w:rPr>
                <w:bCs/>
                <w:sz w:val="18"/>
                <w:szCs w:val="18"/>
              </w:rPr>
              <w:t>Changed cover and footer release dates to reflect August release.</w:t>
            </w:r>
          </w:p>
        </w:tc>
        <w:tc>
          <w:tcPr>
            <w:tcW w:w="1913" w:type="dxa"/>
            <w:vAlign w:val="center"/>
          </w:tcPr>
          <w:p w14:paraId="5C620535" w14:textId="77777777" w:rsidR="000B449C" w:rsidRPr="005B17D3" w:rsidRDefault="000B449C" w:rsidP="00EF3896">
            <w:pPr>
              <w:pStyle w:val="TableText"/>
              <w:spacing w:before="0" w:after="0"/>
              <w:jc w:val="center"/>
              <w:rPr>
                <w:sz w:val="18"/>
                <w:szCs w:val="18"/>
              </w:rPr>
            </w:pPr>
            <w:r w:rsidRPr="005B17D3">
              <w:rPr>
                <w:sz w:val="18"/>
                <w:szCs w:val="18"/>
              </w:rPr>
              <w:t>Tom Hamilton</w:t>
            </w:r>
          </w:p>
        </w:tc>
      </w:tr>
      <w:tr w:rsidR="000B449C" w:rsidRPr="005B17D3" w14:paraId="30E4CB8A" w14:textId="77777777" w:rsidTr="008F6B72">
        <w:tc>
          <w:tcPr>
            <w:tcW w:w="1140" w:type="dxa"/>
            <w:vAlign w:val="center"/>
          </w:tcPr>
          <w:p w14:paraId="299AD410" w14:textId="77777777" w:rsidR="000B449C" w:rsidRPr="005B17D3" w:rsidRDefault="000B449C" w:rsidP="00EF3896">
            <w:pPr>
              <w:pStyle w:val="TableText"/>
              <w:spacing w:before="0" w:after="0"/>
              <w:jc w:val="center"/>
              <w:rPr>
                <w:sz w:val="18"/>
                <w:szCs w:val="18"/>
              </w:rPr>
            </w:pPr>
            <w:r w:rsidRPr="005B17D3">
              <w:rPr>
                <w:sz w:val="18"/>
                <w:szCs w:val="18"/>
              </w:rPr>
              <w:t>5/3/2013</w:t>
            </w:r>
          </w:p>
        </w:tc>
        <w:tc>
          <w:tcPr>
            <w:tcW w:w="1177" w:type="dxa"/>
            <w:vAlign w:val="center"/>
          </w:tcPr>
          <w:p w14:paraId="33C645C0" w14:textId="77777777" w:rsidR="000B449C" w:rsidRPr="005B17D3" w:rsidRDefault="000B449C" w:rsidP="00EF3896">
            <w:pPr>
              <w:pStyle w:val="TableText"/>
              <w:spacing w:before="0" w:after="0"/>
              <w:jc w:val="center"/>
              <w:rPr>
                <w:bCs/>
                <w:sz w:val="18"/>
                <w:szCs w:val="18"/>
              </w:rPr>
            </w:pPr>
            <w:r w:rsidRPr="005B17D3">
              <w:rPr>
                <w:bCs/>
                <w:sz w:val="18"/>
                <w:szCs w:val="18"/>
              </w:rPr>
              <w:t>8.4</w:t>
            </w:r>
          </w:p>
        </w:tc>
        <w:tc>
          <w:tcPr>
            <w:tcW w:w="5120" w:type="dxa"/>
          </w:tcPr>
          <w:p w14:paraId="586EABB8" w14:textId="77777777" w:rsidR="000B449C" w:rsidRPr="005B17D3" w:rsidRDefault="000B449C" w:rsidP="00EF3896">
            <w:pPr>
              <w:pStyle w:val="TableText"/>
              <w:spacing w:beforeLines="20" w:before="48" w:after="0"/>
              <w:rPr>
                <w:bCs/>
                <w:sz w:val="18"/>
                <w:szCs w:val="18"/>
              </w:rPr>
            </w:pPr>
            <w:r w:rsidRPr="005B17D3">
              <w:rPr>
                <w:bCs/>
                <w:sz w:val="18"/>
                <w:szCs w:val="18"/>
              </w:rPr>
              <w:t xml:space="preserve">ESR 3.12 updates: Added </w:t>
            </w:r>
            <w:r w:rsidRPr="005B17D3">
              <w:rPr>
                <w:bCs/>
                <w:i/>
                <w:sz w:val="18"/>
                <w:szCs w:val="18"/>
              </w:rPr>
              <w:t>HBP Data sharing indicator</w:t>
            </w:r>
            <w:r w:rsidRPr="005B17D3">
              <w:rPr>
                <w:b/>
                <w:bCs/>
                <w:sz w:val="18"/>
                <w:szCs w:val="18"/>
              </w:rPr>
              <w:t xml:space="preserve"> </w:t>
            </w:r>
            <w:r w:rsidRPr="005B17D3">
              <w:rPr>
                <w:bCs/>
                <w:sz w:val="18"/>
                <w:szCs w:val="18"/>
              </w:rPr>
              <w:t xml:space="preserve">System Parameter to </w:t>
            </w:r>
            <w:r w:rsidRPr="005B17D3">
              <w:rPr>
                <w:bCs/>
                <w:i/>
                <w:sz w:val="18"/>
                <w:szCs w:val="18"/>
              </w:rPr>
              <w:t>Admin/System Parameter</w:t>
            </w:r>
            <w:r w:rsidRPr="005B17D3">
              <w:rPr>
                <w:bCs/>
                <w:sz w:val="18"/>
                <w:szCs w:val="18"/>
              </w:rPr>
              <w:t xml:space="preserve"> section.</w:t>
            </w:r>
          </w:p>
        </w:tc>
        <w:tc>
          <w:tcPr>
            <w:tcW w:w="1913" w:type="dxa"/>
            <w:vAlign w:val="center"/>
          </w:tcPr>
          <w:p w14:paraId="28BE8AEF" w14:textId="77777777" w:rsidR="000B449C" w:rsidRPr="005B17D3" w:rsidRDefault="000B449C" w:rsidP="00EF3896">
            <w:pPr>
              <w:pStyle w:val="TableText"/>
              <w:spacing w:before="0" w:after="0"/>
              <w:jc w:val="center"/>
              <w:rPr>
                <w:sz w:val="18"/>
                <w:szCs w:val="18"/>
              </w:rPr>
            </w:pPr>
            <w:r w:rsidRPr="005B17D3">
              <w:rPr>
                <w:sz w:val="18"/>
                <w:szCs w:val="18"/>
              </w:rPr>
              <w:t>Tom Hamilton</w:t>
            </w:r>
          </w:p>
        </w:tc>
      </w:tr>
      <w:tr w:rsidR="000B449C" w:rsidRPr="005B17D3" w14:paraId="2F085ACB" w14:textId="77777777" w:rsidTr="008F6B72">
        <w:tc>
          <w:tcPr>
            <w:tcW w:w="1140" w:type="dxa"/>
            <w:vAlign w:val="center"/>
          </w:tcPr>
          <w:p w14:paraId="5461495E" w14:textId="77777777" w:rsidR="000B449C" w:rsidRPr="005B17D3" w:rsidRDefault="000B449C" w:rsidP="00EF3896">
            <w:pPr>
              <w:pStyle w:val="TableText"/>
              <w:spacing w:before="0" w:after="0"/>
              <w:jc w:val="center"/>
              <w:rPr>
                <w:sz w:val="18"/>
                <w:szCs w:val="18"/>
              </w:rPr>
            </w:pPr>
            <w:r w:rsidRPr="005B17D3">
              <w:rPr>
                <w:sz w:val="18"/>
                <w:szCs w:val="18"/>
              </w:rPr>
              <w:t>4/29/2013</w:t>
            </w:r>
          </w:p>
        </w:tc>
        <w:tc>
          <w:tcPr>
            <w:tcW w:w="1177" w:type="dxa"/>
            <w:vAlign w:val="center"/>
          </w:tcPr>
          <w:p w14:paraId="33488BFE" w14:textId="77777777" w:rsidR="000B449C" w:rsidRPr="005B17D3" w:rsidRDefault="000B449C" w:rsidP="00EF3896">
            <w:pPr>
              <w:pStyle w:val="TableText"/>
              <w:spacing w:before="0" w:after="0"/>
              <w:jc w:val="center"/>
              <w:rPr>
                <w:bCs/>
                <w:sz w:val="18"/>
                <w:szCs w:val="18"/>
              </w:rPr>
            </w:pPr>
            <w:r w:rsidRPr="005B17D3">
              <w:rPr>
                <w:bCs/>
                <w:sz w:val="18"/>
                <w:szCs w:val="18"/>
              </w:rPr>
              <w:t>8.3</w:t>
            </w:r>
          </w:p>
        </w:tc>
        <w:tc>
          <w:tcPr>
            <w:tcW w:w="5120" w:type="dxa"/>
          </w:tcPr>
          <w:p w14:paraId="012F57E2" w14:textId="77777777" w:rsidR="000B449C" w:rsidRPr="005B17D3" w:rsidRDefault="000B449C" w:rsidP="00EF3896">
            <w:pPr>
              <w:pStyle w:val="TableText"/>
              <w:spacing w:beforeLines="20" w:before="48" w:after="0"/>
              <w:rPr>
                <w:bCs/>
                <w:sz w:val="18"/>
                <w:szCs w:val="18"/>
              </w:rPr>
            </w:pPr>
            <w:r w:rsidRPr="005B17D3">
              <w:rPr>
                <w:bCs/>
                <w:sz w:val="18"/>
                <w:szCs w:val="18"/>
              </w:rPr>
              <w:t>ESR 3.12 updates: Updates from SQA review.</w:t>
            </w:r>
          </w:p>
        </w:tc>
        <w:tc>
          <w:tcPr>
            <w:tcW w:w="1913" w:type="dxa"/>
            <w:vAlign w:val="center"/>
          </w:tcPr>
          <w:p w14:paraId="104B2CF5" w14:textId="77777777" w:rsidR="000B449C" w:rsidRPr="005B17D3" w:rsidRDefault="000B449C" w:rsidP="00EF3896">
            <w:pPr>
              <w:pStyle w:val="TableText"/>
              <w:spacing w:before="0" w:after="0"/>
              <w:jc w:val="center"/>
              <w:rPr>
                <w:sz w:val="18"/>
                <w:szCs w:val="18"/>
              </w:rPr>
            </w:pPr>
            <w:r w:rsidRPr="005B17D3">
              <w:rPr>
                <w:sz w:val="18"/>
                <w:szCs w:val="18"/>
              </w:rPr>
              <w:t>Tom Hamilton</w:t>
            </w:r>
          </w:p>
        </w:tc>
      </w:tr>
      <w:tr w:rsidR="000B449C" w:rsidRPr="005B17D3" w14:paraId="76892572" w14:textId="77777777" w:rsidTr="008F6B72">
        <w:tc>
          <w:tcPr>
            <w:tcW w:w="1140" w:type="dxa"/>
            <w:vAlign w:val="center"/>
          </w:tcPr>
          <w:p w14:paraId="6E8FEE07" w14:textId="77777777" w:rsidR="000B449C" w:rsidRPr="005B17D3" w:rsidRDefault="000B449C" w:rsidP="00EF3896">
            <w:pPr>
              <w:pStyle w:val="TableText"/>
              <w:spacing w:before="0" w:after="0"/>
              <w:jc w:val="center"/>
              <w:rPr>
                <w:sz w:val="18"/>
                <w:szCs w:val="18"/>
              </w:rPr>
            </w:pPr>
            <w:r w:rsidRPr="005B17D3">
              <w:rPr>
                <w:sz w:val="18"/>
                <w:szCs w:val="18"/>
              </w:rPr>
              <w:t>4/22/2013</w:t>
            </w:r>
          </w:p>
        </w:tc>
        <w:tc>
          <w:tcPr>
            <w:tcW w:w="1177" w:type="dxa"/>
            <w:vAlign w:val="center"/>
          </w:tcPr>
          <w:p w14:paraId="22AB87A8" w14:textId="77777777" w:rsidR="000B449C" w:rsidRPr="005B17D3" w:rsidRDefault="000B449C" w:rsidP="00EF3896">
            <w:pPr>
              <w:pStyle w:val="TableText"/>
              <w:spacing w:before="0" w:after="0"/>
              <w:jc w:val="center"/>
              <w:rPr>
                <w:bCs/>
                <w:sz w:val="18"/>
                <w:szCs w:val="18"/>
              </w:rPr>
            </w:pPr>
            <w:r w:rsidRPr="005B17D3">
              <w:rPr>
                <w:bCs/>
                <w:sz w:val="18"/>
                <w:szCs w:val="18"/>
              </w:rPr>
              <w:t>8.2</w:t>
            </w:r>
          </w:p>
        </w:tc>
        <w:tc>
          <w:tcPr>
            <w:tcW w:w="5120" w:type="dxa"/>
          </w:tcPr>
          <w:p w14:paraId="297FF2B4" w14:textId="77777777" w:rsidR="000B449C" w:rsidRPr="005B17D3" w:rsidRDefault="000B449C" w:rsidP="00EF3896">
            <w:pPr>
              <w:pStyle w:val="TableText"/>
              <w:spacing w:beforeLines="20" w:before="48" w:after="0"/>
              <w:rPr>
                <w:bCs/>
                <w:sz w:val="18"/>
                <w:szCs w:val="18"/>
              </w:rPr>
            </w:pPr>
            <w:r w:rsidRPr="005B17D3">
              <w:rPr>
                <w:bCs/>
                <w:sz w:val="18"/>
                <w:szCs w:val="18"/>
              </w:rPr>
              <w:t xml:space="preserve">ESR 3.12 updates: Added Health Benefits Plans link to </w:t>
            </w:r>
            <w:r w:rsidRPr="005B17D3">
              <w:rPr>
                <w:bCs/>
                <w:i/>
                <w:sz w:val="18"/>
                <w:szCs w:val="18"/>
              </w:rPr>
              <w:t>Current Eligibility</w:t>
            </w:r>
            <w:r w:rsidRPr="005B17D3">
              <w:rPr>
                <w:bCs/>
                <w:sz w:val="18"/>
                <w:szCs w:val="18"/>
              </w:rPr>
              <w:t xml:space="preserve"> section. Updated </w:t>
            </w:r>
            <w:r w:rsidRPr="005B17D3">
              <w:rPr>
                <w:bCs/>
                <w:i/>
                <w:sz w:val="18"/>
                <w:szCs w:val="18"/>
              </w:rPr>
              <w:t>Person Search</w:t>
            </w:r>
            <w:r w:rsidRPr="005B17D3">
              <w:rPr>
                <w:bCs/>
                <w:sz w:val="18"/>
                <w:szCs w:val="18"/>
              </w:rPr>
              <w:t xml:space="preserve"> section to conform to new MVI probabilistic search criteria.</w:t>
            </w:r>
          </w:p>
        </w:tc>
        <w:tc>
          <w:tcPr>
            <w:tcW w:w="1913" w:type="dxa"/>
            <w:vAlign w:val="center"/>
          </w:tcPr>
          <w:p w14:paraId="2C8E9F7C" w14:textId="77777777" w:rsidR="000B449C" w:rsidRPr="005B17D3" w:rsidRDefault="000B449C" w:rsidP="00EF3896">
            <w:pPr>
              <w:pStyle w:val="TableText"/>
              <w:spacing w:before="0" w:after="0"/>
              <w:jc w:val="center"/>
              <w:rPr>
                <w:sz w:val="18"/>
                <w:szCs w:val="18"/>
              </w:rPr>
            </w:pPr>
            <w:r w:rsidRPr="005B17D3">
              <w:rPr>
                <w:sz w:val="18"/>
                <w:szCs w:val="18"/>
              </w:rPr>
              <w:t>Tom Hamilton</w:t>
            </w:r>
          </w:p>
        </w:tc>
      </w:tr>
      <w:tr w:rsidR="000B449C" w:rsidRPr="005B17D3" w14:paraId="73FC75C3" w14:textId="77777777" w:rsidTr="008F6B72">
        <w:tc>
          <w:tcPr>
            <w:tcW w:w="1140" w:type="dxa"/>
            <w:vAlign w:val="center"/>
          </w:tcPr>
          <w:p w14:paraId="066E789C" w14:textId="77777777" w:rsidR="000B449C" w:rsidRPr="005B17D3" w:rsidRDefault="000B449C" w:rsidP="00EF3896">
            <w:pPr>
              <w:pStyle w:val="TableText"/>
              <w:spacing w:before="0" w:after="0"/>
              <w:jc w:val="center"/>
              <w:rPr>
                <w:sz w:val="18"/>
                <w:szCs w:val="18"/>
              </w:rPr>
            </w:pPr>
            <w:r w:rsidRPr="005B17D3">
              <w:rPr>
                <w:sz w:val="18"/>
                <w:szCs w:val="18"/>
              </w:rPr>
              <w:t>4/17/2013</w:t>
            </w:r>
          </w:p>
        </w:tc>
        <w:tc>
          <w:tcPr>
            <w:tcW w:w="1177" w:type="dxa"/>
            <w:vAlign w:val="center"/>
          </w:tcPr>
          <w:p w14:paraId="5715A541" w14:textId="77777777" w:rsidR="000B449C" w:rsidRPr="005B17D3" w:rsidRDefault="000B449C" w:rsidP="00EF3896">
            <w:pPr>
              <w:pStyle w:val="TableText"/>
              <w:spacing w:before="0" w:after="0"/>
              <w:jc w:val="center"/>
              <w:rPr>
                <w:bCs/>
                <w:sz w:val="18"/>
                <w:szCs w:val="18"/>
              </w:rPr>
            </w:pPr>
            <w:r w:rsidRPr="005B17D3">
              <w:rPr>
                <w:bCs/>
                <w:sz w:val="18"/>
                <w:szCs w:val="18"/>
              </w:rPr>
              <w:t>8.2</w:t>
            </w:r>
          </w:p>
        </w:tc>
        <w:tc>
          <w:tcPr>
            <w:tcW w:w="5120" w:type="dxa"/>
          </w:tcPr>
          <w:p w14:paraId="74718B5F" w14:textId="77777777" w:rsidR="000B449C" w:rsidRPr="005B17D3" w:rsidRDefault="000B449C" w:rsidP="00EF3896">
            <w:pPr>
              <w:pStyle w:val="TableText"/>
              <w:spacing w:beforeLines="20" w:before="48" w:after="0"/>
              <w:rPr>
                <w:bCs/>
                <w:sz w:val="18"/>
                <w:szCs w:val="18"/>
              </w:rPr>
            </w:pPr>
            <w:r w:rsidRPr="005B17D3">
              <w:rPr>
                <w:bCs/>
                <w:sz w:val="18"/>
                <w:szCs w:val="18"/>
              </w:rPr>
              <w:t xml:space="preserve">ESR 3.12 updates: Updated </w:t>
            </w:r>
            <w:r w:rsidRPr="005B17D3">
              <w:rPr>
                <w:bCs/>
                <w:i/>
                <w:sz w:val="18"/>
                <w:szCs w:val="18"/>
              </w:rPr>
              <w:t>Person Search</w:t>
            </w:r>
            <w:r w:rsidRPr="005B17D3">
              <w:rPr>
                <w:bCs/>
                <w:sz w:val="18"/>
                <w:szCs w:val="18"/>
              </w:rPr>
              <w:t xml:space="preserve"> section for ESR 3.12, screen shots for 3.12. Updated </w:t>
            </w:r>
            <w:r w:rsidRPr="005B17D3">
              <w:rPr>
                <w:bCs/>
                <w:i/>
                <w:sz w:val="18"/>
                <w:szCs w:val="18"/>
              </w:rPr>
              <w:t>Financial Overview</w:t>
            </w:r>
            <w:r w:rsidRPr="005B17D3">
              <w:rPr>
                <w:bCs/>
                <w:sz w:val="18"/>
                <w:szCs w:val="18"/>
              </w:rPr>
              <w:t xml:space="preserve"> section. Added </w:t>
            </w:r>
            <w:r w:rsidRPr="005B17D3">
              <w:rPr>
                <w:bCs/>
                <w:i/>
                <w:sz w:val="18"/>
                <w:szCs w:val="18"/>
              </w:rPr>
              <w:t>VOA Resubmission</w:t>
            </w:r>
            <w:r w:rsidRPr="005B17D3">
              <w:rPr>
                <w:bCs/>
                <w:sz w:val="18"/>
                <w:szCs w:val="18"/>
              </w:rPr>
              <w:t xml:space="preserve"> to </w:t>
            </w:r>
            <w:r w:rsidRPr="005B17D3">
              <w:rPr>
                <w:bCs/>
                <w:i/>
                <w:sz w:val="18"/>
                <w:szCs w:val="18"/>
              </w:rPr>
              <w:t>Buttons</w:t>
            </w:r>
            <w:r w:rsidRPr="005B17D3">
              <w:rPr>
                <w:bCs/>
                <w:sz w:val="18"/>
                <w:szCs w:val="18"/>
              </w:rPr>
              <w:t xml:space="preserve"> section.</w:t>
            </w:r>
          </w:p>
        </w:tc>
        <w:tc>
          <w:tcPr>
            <w:tcW w:w="1913" w:type="dxa"/>
            <w:vAlign w:val="center"/>
          </w:tcPr>
          <w:p w14:paraId="42FCB6C5" w14:textId="77777777" w:rsidR="000B449C" w:rsidRPr="005B17D3" w:rsidRDefault="000B449C" w:rsidP="00EF3896">
            <w:pPr>
              <w:pStyle w:val="TableText"/>
              <w:spacing w:before="0" w:after="0"/>
              <w:jc w:val="center"/>
              <w:rPr>
                <w:sz w:val="18"/>
                <w:szCs w:val="18"/>
              </w:rPr>
            </w:pPr>
            <w:r w:rsidRPr="005B17D3">
              <w:rPr>
                <w:sz w:val="18"/>
                <w:szCs w:val="18"/>
              </w:rPr>
              <w:t>Tom Hamilton</w:t>
            </w:r>
          </w:p>
        </w:tc>
      </w:tr>
      <w:tr w:rsidR="000B449C" w:rsidRPr="005B17D3" w14:paraId="762B8591" w14:textId="77777777" w:rsidTr="008F6B72">
        <w:tc>
          <w:tcPr>
            <w:tcW w:w="1140" w:type="dxa"/>
            <w:vAlign w:val="center"/>
          </w:tcPr>
          <w:p w14:paraId="373E9DA5" w14:textId="77777777" w:rsidR="000B449C" w:rsidRPr="005B17D3" w:rsidRDefault="000B449C" w:rsidP="00EF3896">
            <w:pPr>
              <w:pStyle w:val="TableText"/>
              <w:spacing w:before="0" w:after="0"/>
              <w:jc w:val="center"/>
              <w:rPr>
                <w:sz w:val="18"/>
                <w:szCs w:val="18"/>
              </w:rPr>
            </w:pPr>
            <w:r w:rsidRPr="005B17D3">
              <w:rPr>
                <w:sz w:val="18"/>
                <w:szCs w:val="18"/>
              </w:rPr>
              <w:t>4/16/2013</w:t>
            </w:r>
          </w:p>
        </w:tc>
        <w:tc>
          <w:tcPr>
            <w:tcW w:w="1177" w:type="dxa"/>
            <w:vAlign w:val="center"/>
          </w:tcPr>
          <w:p w14:paraId="78329AAE" w14:textId="77777777" w:rsidR="000B449C" w:rsidRPr="005B17D3" w:rsidRDefault="000B449C" w:rsidP="00EF3896">
            <w:pPr>
              <w:pStyle w:val="TableText"/>
              <w:spacing w:before="0" w:after="0"/>
              <w:jc w:val="center"/>
              <w:rPr>
                <w:bCs/>
                <w:sz w:val="18"/>
                <w:szCs w:val="18"/>
              </w:rPr>
            </w:pPr>
            <w:r w:rsidRPr="005B17D3">
              <w:rPr>
                <w:bCs/>
                <w:sz w:val="18"/>
                <w:szCs w:val="18"/>
              </w:rPr>
              <w:t>8.1</w:t>
            </w:r>
          </w:p>
        </w:tc>
        <w:tc>
          <w:tcPr>
            <w:tcW w:w="5120" w:type="dxa"/>
          </w:tcPr>
          <w:p w14:paraId="4864F9F3" w14:textId="77777777" w:rsidR="000B449C" w:rsidRPr="005B17D3" w:rsidRDefault="000B449C" w:rsidP="00EF3896">
            <w:pPr>
              <w:pStyle w:val="TableText"/>
              <w:spacing w:beforeLines="20" w:before="48" w:after="0"/>
              <w:rPr>
                <w:bCs/>
                <w:sz w:val="18"/>
                <w:szCs w:val="18"/>
              </w:rPr>
            </w:pPr>
            <w:r w:rsidRPr="005B17D3">
              <w:rPr>
                <w:bCs/>
                <w:sz w:val="18"/>
                <w:szCs w:val="18"/>
              </w:rPr>
              <w:t xml:space="preserve">ESR 3.12 updates: Added ESR 3.12 updates to </w:t>
            </w:r>
            <w:r w:rsidRPr="005B17D3">
              <w:rPr>
                <w:bCs/>
                <w:i/>
                <w:sz w:val="18"/>
                <w:szCs w:val="18"/>
              </w:rPr>
              <w:t>Introduction</w:t>
            </w:r>
            <w:r w:rsidRPr="005B17D3">
              <w:rPr>
                <w:bCs/>
                <w:sz w:val="18"/>
                <w:szCs w:val="18"/>
              </w:rPr>
              <w:t xml:space="preserve"> section.</w:t>
            </w:r>
          </w:p>
        </w:tc>
        <w:tc>
          <w:tcPr>
            <w:tcW w:w="1913" w:type="dxa"/>
            <w:vAlign w:val="center"/>
          </w:tcPr>
          <w:p w14:paraId="64D5B91D" w14:textId="77777777" w:rsidR="000B449C" w:rsidRPr="005B17D3" w:rsidRDefault="000B449C" w:rsidP="00EF3896">
            <w:pPr>
              <w:pStyle w:val="TableText"/>
              <w:spacing w:before="0" w:after="0"/>
              <w:jc w:val="center"/>
              <w:rPr>
                <w:sz w:val="18"/>
                <w:szCs w:val="18"/>
              </w:rPr>
            </w:pPr>
            <w:r w:rsidRPr="005B17D3">
              <w:rPr>
                <w:sz w:val="18"/>
                <w:szCs w:val="18"/>
              </w:rPr>
              <w:t>Tom Hamilton</w:t>
            </w:r>
          </w:p>
        </w:tc>
      </w:tr>
      <w:tr w:rsidR="000B449C" w:rsidRPr="005B17D3" w14:paraId="31433645" w14:textId="77777777" w:rsidTr="008F6B72">
        <w:tc>
          <w:tcPr>
            <w:tcW w:w="1140" w:type="dxa"/>
            <w:vAlign w:val="center"/>
          </w:tcPr>
          <w:p w14:paraId="7EB00B6D" w14:textId="77777777" w:rsidR="000B449C" w:rsidRPr="005B17D3" w:rsidRDefault="000B449C" w:rsidP="00EF3896">
            <w:pPr>
              <w:pStyle w:val="TableText"/>
              <w:spacing w:before="0" w:after="0"/>
              <w:jc w:val="center"/>
              <w:rPr>
                <w:sz w:val="18"/>
                <w:szCs w:val="18"/>
              </w:rPr>
            </w:pPr>
            <w:r w:rsidRPr="005B17D3">
              <w:rPr>
                <w:sz w:val="18"/>
                <w:szCs w:val="18"/>
              </w:rPr>
              <w:t>4/15/2012</w:t>
            </w:r>
          </w:p>
        </w:tc>
        <w:tc>
          <w:tcPr>
            <w:tcW w:w="1177" w:type="dxa"/>
            <w:vAlign w:val="center"/>
          </w:tcPr>
          <w:p w14:paraId="42B34943" w14:textId="77777777" w:rsidR="000B449C" w:rsidRPr="005B17D3" w:rsidRDefault="000B449C" w:rsidP="00EF3896">
            <w:pPr>
              <w:pStyle w:val="TableText"/>
              <w:spacing w:before="0" w:after="0"/>
              <w:jc w:val="center"/>
              <w:rPr>
                <w:bCs/>
                <w:sz w:val="18"/>
                <w:szCs w:val="18"/>
              </w:rPr>
            </w:pPr>
            <w:r w:rsidRPr="005B17D3">
              <w:rPr>
                <w:bCs/>
                <w:sz w:val="18"/>
                <w:szCs w:val="18"/>
              </w:rPr>
              <w:t>8.0</w:t>
            </w:r>
          </w:p>
        </w:tc>
        <w:tc>
          <w:tcPr>
            <w:tcW w:w="5120" w:type="dxa"/>
          </w:tcPr>
          <w:p w14:paraId="730E6222" w14:textId="77777777" w:rsidR="000B449C" w:rsidRPr="005B17D3" w:rsidRDefault="000B449C" w:rsidP="00EF3896">
            <w:pPr>
              <w:pStyle w:val="TableText"/>
              <w:spacing w:beforeLines="20" w:before="48" w:after="0"/>
              <w:rPr>
                <w:bCs/>
                <w:sz w:val="18"/>
                <w:szCs w:val="18"/>
              </w:rPr>
            </w:pPr>
            <w:r w:rsidRPr="005B17D3">
              <w:rPr>
                <w:bCs/>
                <w:sz w:val="18"/>
                <w:szCs w:val="18"/>
              </w:rPr>
              <w:t>Updated document version on cover to reflect major software version change and initial Draft. Updated references from ESR 3.11 to 3.12 and dates to reflect scheduled September 2013 release.</w:t>
            </w:r>
          </w:p>
        </w:tc>
        <w:tc>
          <w:tcPr>
            <w:tcW w:w="1913" w:type="dxa"/>
            <w:vAlign w:val="center"/>
          </w:tcPr>
          <w:p w14:paraId="09D7A78B" w14:textId="77777777" w:rsidR="000B449C" w:rsidRPr="005B17D3" w:rsidRDefault="000B449C" w:rsidP="00EF3896">
            <w:pPr>
              <w:pStyle w:val="TableText"/>
              <w:spacing w:before="0" w:after="0"/>
              <w:jc w:val="center"/>
              <w:rPr>
                <w:sz w:val="18"/>
                <w:szCs w:val="18"/>
              </w:rPr>
            </w:pPr>
            <w:r w:rsidRPr="005B17D3">
              <w:rPr>
                <w:sz w:val="18"/>
                <w:szCs w:val="18"/>
              </w:rPr>
              <w:t>Tom Hamilton</w:t>
            </w:r>
          </w:p>
        </w:tc>
      </w:tr>
      <w:tr w:rsidR="000B449C" w:rsidRPr="005B17D3" w14:paraId="101BCB2C" w14:textId="77777777" w:rsidTr="008F6B72">
        <w:tc>
          <w:tcPr>
            <w:tcW w:w="1140" w:type="dxa"/>
            <w:vAlign w:val="center"/>
          </w:tcPr>
          <w:p w14:paraId="7A85C66F" w14:textId="77777777" w:rsidR="000B449C" w:rsidRPr="005B17D3" w:rsidRDefault="000B449C" w:rsidP="00EF3896">
            <w:pPr>
              <w:pStyle w:val="TableText"/>
              <w:spacing w:before="0" w:after="0"/>
              <w:jc w:val="center"/>
              <w:rPr>
                <w:sz w:val="18"/>
                <w:szCs w:val="18"/>
              </w:rPr>
            </w:pPr>
            <w:r w:rsidRPr="005B17D3">
              <w:rPr>
                <w:sz w:val="18"/>
                <w:szCs w:val="18"/>
              </w:rPr>
              <w:t>4/1/2013</w:t>
            </w:r>
          </w:p>
        </w:tc>
        <w:tc>
          <w:tcPr>
            <w:tcW w:w="1177" w:type="dxa"/>
            <w:vAlign w:val="center"/>
          </w:tcPr>
          <w:p w14:paraId="791A9A90" w14:textId="77777777" w:rsidR="000B449C" w:rsidRPr="005B17D3" w:rsidRDefault="000B449C" w:rsidP="00EF3896">
            <w:pPr>
              <w:pStyle w:val="TableText"/>
              <w:spacing w:before="0" w:after="0"/>
              <w:jc w:val="center"/>
              <w:rPr>
                <w:bCs/>
                <w:sz w:val="18"/>
                <w:szCs w:val="18"/>
              </w:rPr>
            </w:pPr>
            <w:r w:rsidRPr="005B17D3">
              <w:rPr>
                <w:bCs/>
                <w:sz w:val="18"/>
                <w:szCs w:val="18"/>
              </w:rPr>
              <w:t>7.3</w:t>
            </w:r>
          </w:p>
        </w:tc>
        <w:tc>
          <w:tcPr>
            <w:tcW w:w="5120" w:type="dxa"/>
          </w:tcPr>
          <w:p w14:paraId="0CA88B77" w14:textId="77777777" w:rsidR="000B449C" w:rsidRPr="005B17D3" w:rsidRDefault="000B449C" w:rsidP="00EF3896">
            <w:pPr>
              <w:pStyle w:val="TableText"/>
              <w:spacing w:beforeLines="20" w:before="48" w:after="0"/>
              <w:rPr>
                <w:bCs/>
                <w:sz w:val="18"/>
                <w:szCs w:val="18"/>
              </w:rPr>
            </w:pPr>
            <w:r w:rsidRPr="005B17D3">
              <w:rPr>
                <w:bCs/>
                <w:sz w:val="18"/>
                <w:szCs w:val="18"/>
              </w:rPr>
              <w:t xml:space="preserve">Added E&amp;E Web Service script to </w:t>
            </w:r>
            <w:r w:rsidRPr="005B17D3">
              <w:rPr>
                <w:bCs/>
                <w:i/>
                <w:sz w:val="18"/>
                <w:szCs w:val="18"/>
              </w:rPr>
              <w:t>How Do I …</w:t>
            </w:r>
            <w:r w:rsidRPr="005B17D3">
              <w:rPr>
                <w:bCs/>
                <w:sz w:val="18"/>
                <w:szCs w:val="18"/>
              </w:rPr>
              <w:t>section. Added additional Glossary definitions for 3.11. Updated Index for E&amp;E WS. Updated cover to ProPath template.</w:t>
            </w:r>
          </w:p>
        </w:tc>
        <w:tc>
          <w:tcPr>
            <w:tcW w:w="1913" w:type="dxa"/>
            <w:vAlign w:val="center"/>
          </w:tcPr>
          <w:p w14:paraId="38FAFF2A" w14:textId="77777777" w:rsidR="000B449C" w:rsidRPr="005B17D3" w:rsidRDefault="000B449C" w:rsidP="00EF3896">
            <w:pPr>
              <w:pStyle w:val="TableText"/>
              <w:spacing w:before="0" w:after="0"/>
              <w:jc w:val="center"/>
              <w:rPr>
                <w:sz w:val="18"/>
                <w:szCs w:val="18"/>
              </w:rPr>
            </w:pPr>
            <w:r w:rsidRPr="005B17D3">
              <w:rPr>
                <w:sz w:val="18"/>
                <w:szCs w:val="18"/>
              </w:rPr>
              <w:t>Tom Hamilton</w:t>
            </w:r>
          </w:p>
        </w:tc>
      </w:tr>
      <w:tr w:rsidR="000B449C" w:rsidRPr="005B17D3" w14:paraId="20682743" w14:textId="77777777" w:rsidTr="008F6B72">
        <w:tc>
          <w:tcPr>
            <w:tcW w:w="1140" w:type="dxa"/>
            <w:vAlign w:val="center"/>
          </w:tcPr>
          <w:p w14:paraId="154E1374" w14:textId="77777777" w:rsidR="000B449C" w:rsidRPr="005B17D3" w:rsidRDefault="000B449C" w:rsidP="00EF3896">
            <w:pPr>
              <w:pStyle w:val="TableText"/>
              <w:spacing w:before="0" w:after="0"/>
              <w:jc w:val="center"/>
              <w:rPr>
                <w:sz w:val="18"/>
                <w:szCs w:val="18"/>
              </w:rPr>
            </w:pPr>
            <w:r w:rsidRPr="005B17D3">
              <w:rPr>
                <w:sz w:val="18"/>
                <w:szCs w:val="18"/>
              </w:rPr>
              <w:t>2/14/2013</w:t>
            </w:r>
          </w:p>
        </w:tc>
        <w:tc>
          <w:tcPr>
            <w:tcW w:w="1177" w:type="dxa"/>
            <w:vAlign w:val="center"/>
          </w:tcPr>
          <w:p w14:paraId="6F4D1304" w14:textId="77777777" w:rsidR="000B449C" w:rsidRPr="005B17D3" w:rsidRDefault="000B449C" w:rsidP="00EF3896">
            <w:pPr>
              <w:pStyle w:val="TableText"/>
              <w:spacing w:before="0" w:after="0"/>
              <w:jc w:val="center"/>
              <w:rPr>
                <w:bCs/>
                <w:sz w:val="18"/>
                <w:szCs w:val="18"/>
              </w:rPr>
            </w:pPr>
            <w:r w:rsidRPr="005B17D3">
              <w:rPr>
                <w:bCs/>
                <w:sz w:val="18"/>
                <w:szCs w:val="18"/>
              </w:rPr>
              <w:t>7.2</w:t>
            </w:r>
          </w:p>
        </w:tc>
        <w:tc>
          <w:tcPr>
            <w:tcW w:w="5120" w:type="dxa"/>
          </w:tcPr>
          <w:p w14:paraId="7ADF8466" w14:textId="77777777" w:rsidR="000B449C" w:rsidRPr="005B17D3" w:rsidRDefault="000B449C" w:rsidP="00EF3896">
            <w:pPr>
              <w:pStyle w:val="TableText"/>
              <w:spacing w:beforeLines="20" w:before="48" w:after="0"/>
              <w:rPr>
                <w:bCs/>
                <w:sz w:val="18"/>
                <w:szCs w:val="18"/>
              </w:rPr>
            </w:pPr>
            <w:r w:rsidRPr="005B17D3">
              <w:rPr>
                <w:bCs/>
                <w:sz w:val="18"/>
                <w:szCs w:val="18"/>
              </w:rPr>
              <w:t xml:space="preserve">Added Handbook script to </w:t>
            </w:r>
            <w:r w:rsidRPr="005B17D3">
              <w:rPr>
                <w:bCs/>
                <w:i/>
                <w:sz w:val="18"/>
                <w:szCs w:val="18"/>
              </w:rPr>
              <w:t>How Do I …</w:t>
            </w:r>
            <w:r w:rsidRPr="005B17D3">
              <w:rPr>
                <w:bCs/>
                <w:sz w:val="18"/>
                <w:szCs w:val="18"/>
              </w:rPr>
              <w:t xml:space="preserve">section. Updated cover and footer release date to June 2013. Changed </w:t>
            </w:r>
            <w:r w:rsidRPr="005B17D3">
              <w:rPr>
                <w:bCs/>
                <w:i/>
                <w:sz w:val="18"/>
                <w:szCs w:val="18"/>
              </w:rPr>
              <w:t>Introduction</w:t>
            </w:r>
            <w:r w:rsidRPr="005B17D3">
              <w:rPr>
                <w:bCs/>
                <w:sz w:val="18"/>
                <w:szCs w:val="18"/>
              </w:rPr>
              <w:t xml:space="preserve"> section for ESR 3.10 that Means Tests no longer expire for HECMS (removed VistA from statement).</w:t>
            </w:r>
          </w:p>
        </w:tc>
        <w:tc>
          <w:tcPr>
            <w:tcW w:w="1913" w:type="dxa"/>
            <w:vAlign w:val="center"/>
          </w:tcPr>
          <w:p w14:paraId="6BE7384F" w14:textId="77777777" w:rsidR="000B449C" w:rsidRPr="005B17D3" w:rsidRDefault="000B449C" w:rsidP="00EF3896">
            <w:pPr>
              <w:pStyle w:val="TableText"/>
              <w:spacing w:before="0" w:after="0"/>
              <w:jc w:val="center"/>
              <w:rPr>
                <w:sz w:val="18"/>
                <w:szCs w:val="18"/>
              </w:rPr>
            </w:pPr>
            <w:r w:rsidRPr="005B17D3">
              <w:rPr>
                <w:sz w:val="18"/>
                <w:szCs w:val="18"/>
              </w:rPr>
              <w:t>Tom Hamilton</w:t>
            </w:r>
          </w:p>
        </w:tc>
      </w:tr>
      <w:tr w:rsidR="000B449C" w:rsidRPr="005B17D3" w14:paraId="162533ED" w14:textId="77777777" w:rsidTr="008F6B72">
        <w:tc>
          <w:tcPr>
            <w:tcW w:w="1140" w:type="dxa"/>
            <w:vAlign w:val="center"/>
          </w:tcPr>
          <w:p w14:paraId="56B6F2DB" w14:textId="77777777" w:rsidR="000B449C" w:rsidRPr="005B17D3" w:rsidRDefault="000B449C" w:rsidP="00EF3896">
            <w:pPr>
              <w:pStyle w:val="TableText"/>
              <w:spacing w:before="0" w:after="0"/>
              <w:jc w:val="center"/>
              <w:rPr>
                <w:sz w:val="18"/>
                <w:szCs w:val="18"/>
              </w:rPr>
            </w:pPr>
            <w:r w:rsidRPr="005B17D3">
              <w:rPr>
                <w:sz w:val="18"/>
                <w:szCs w:val="18"/>
              </w:rPr>
              <w:t>1/28/2013</w:t>
            </w:r>
          </w:p>
        </w:tc>
        <w:tc>
          <w:tcPr>
            <w:tcW w:w="1177" w:type="dxa"/>
            <w:vAlign w:val="center"/>
          </w:tcPr>
          <w:p w14:paraId="438F9A45" w14:textId="77777777" w:rsidR="000B449C" w:rsidRPr="005B17D3" w:rsidRDefault="000B449C" w:rsidP="00EF3896">
            <w:pPr>
              <w:pStyle w:val="TableText"/>
              <w:spacing w:before="0" w:after="0"/>
              <w:jc w:val="center"/>
              <w:rPr>
                <w:bCs/>
                <w:sz w:val="18"/>
                <w:szCs w:val="18"/>
              </w:rPr>
            </w:pPr>
            <w:r w:rsidRPr="005B17D3">
              <w:rPr>
                <w:bCs/>
                <w:sz w:val="18"/>
                <w:szCs w:val="18"/>
              </w:rPr>
              <w:t>7.1</w:t>
            </w:r>
          </w:p>
        </w:tc>
        <w:tc>
          <w:tcPr>
            <w:tcW w:w="5120" w:type="dxa"/>
          </w:tcPr>
          <w:p w14:paraId="771E1351" w14:textId="77777777" w:rsidR="000B449C" w:rsidRPr="005B17D3" w:rsidRDefault="000B449C" w:rsidP="00EF3896">
            <w:pPr>
              <w:pStyle w:val="TableText"/>
              <w:spacing w:beforeLines="20" w:before="48" w:after="0"/>
              <w:rPr>
                <w:bCs/>
                <w:sz w:val="18"/>
                <w:szCs w:val="18"/>
              </w:rPr>
            </w:pPr>
            <w:r w:rsidRPr="005B17D3">
              <w:rPr>
                <w:bCs/>
                <w:sz w:val="18"/>
                <w:szCs w:val="18"/>
              </w:rPr>
              <w:t xml:space="preserve">Added ESR 3.11 updates to </w:t>
            </w:r>
            <w:r w:rsidRPr="005B17D3">
              <w:rPr>
                <w:bCs/>
                <w:i/>
                <w:sz w:val="18"/>
                <w:szCs w:val="18"/>
              </w:rPr>
              <w:t>Introduction</w:t>
            </w:r>
            <w:r w:rsidRPr="005B17D3">
              <w:rPr>
                <w:bCs/>
                <w:sz w:val="18"/>
                <w:szCs w:val="18"/>
              </w:rPr>
              <w:t xml:space="preserve"> section. Removed </w:t>
            </w:r>
            <w:r w:rsidRPr="005B17D3">
              <w:rPr>
                <w:bCs/>
                <w:i/>
                <w:sz w:val="18"/>
                <w:szCs w:val="18"/>
              </w:rPr>
              <w:t>IVM DM Exporter Maximum Records</w:t>
            </w:r>
            <w:r w:rsidRPr="005B17D3">
              <w:rPr>
                <w:bCs/>
                <w:sz w:val="18"/>
                <w:szCs w:val="18"/>
              </w:rPr>
              <w:t xml:space="preserve"> System Parameter.</w:t>
            </w:r>
          </w:p>
        </w:tc>
        <w:tc>
          <w:tcPr>
            <w:tcW w:w="1913" w:type="dxa"/>
            <w:vAlign w:val="center"/>
          </w:tcPr>
          <w:p w14:paraId="57D80ADA" w14:textId="77777777" w:rsidR="000B449C" w:rsidRPr="005B17D3" w:rsidRDefault="000B449C" w:rsidP="00EF3896">
            <w:pPr>
              <w:pStyle w:val="TableText"/>
              <w:spacing w:before="0" w:after="0"/>
              <w:jc w:val="center"/>
              <w:rPr>
                <w:sz w:val="18"/>
                <w:szCs w:val="18"/>
              </w:rPr>
            </w:pPr>
            <w:r w:rsidRPr="005B17D3">
              <w:rPr>
                <w:sz w:val="18"/>
                <w:szCs w:val="18"/>
              </w:rPr>
              <w:t>Tom Hamilton</w:t>
            </w:r>
          </w:p>
        </w:tc>
      </w:tr>
      <w:tr w:rsidR="000B449C" w:rsidRPr="005B17D3" w14:paraId="1C3EA83F" w14:textId="77777777" w:rsidTr="008F6B72">
        <w:tc>
          <w:tcPr>
            <w:tcW w:w="1140" w:type="dxa"/>
            <w:vAlign w:val="center"/>
          </w:tcPr>
          <w:p w14:paraId="2C45BFB3" w14:textId="77777777" w:rsidR="000B449C" w:rsidRPr="005B17D3" w:rsidRDefault="000B449C" w:rsidP="00EF3896">
            <w:pPr>
              <w:pStyle w:val="TableText"/>
              <w:spacing w:before="0" w:after="0"/>
              <w:jc w:val="center"/>
              <w:rPr>
                <w:sz w:val="18"/>
                <w:szCs w:val="18"/>
              </w:rPr>
            </w:pPr>
            <w:r w:rsidRPr="005B17D3">
              <w:rPr>
                <w:sz w:val="18"/>
                <w:szCs w:val="18"/>
              </w:rPr>
              <w:t>11/26/2012</w:t>
            </w:r>
          </w:p>
        </w:tc>
        <w:tc>
          <w:tcPr>
            <w:tcW w:w="1177" w:type="dxa"/>
            <w:vAlign w:val="center"/>
          </w:tcPr>
          <w:p w14:paraId="0AD7FD23" w14:textId="77777777" w:rsidR="000B449C" w:rsidRPr="005B17D3" w:rsidRDefault="000B449C" w:rsidP="00EF3896">
            <w:pPr>
              <w:pStyle w:val="TableText"/>
              <w:spacing w:before="0" w:after="0"/>
              <w:jc w:val="center"/>
              <w:rPr>
                <w:bCs/>
                <w:sz w:val="18"/>
                <w:szCs w:val="18"/>
              </w:rPr>
            </w:pPr>
            <w:r w:rsidRPr="005B17D3">
              <w:rPr>
                <w:bCs/>
                <w:sz w:val="18"/>
                <w:szCs w:val="18"/>
              </w:rPr>
              <w:t>7.0</w:t>
            </w:r>
          </w:p>
        </w:tc>
        <w:tc>
          <w:tcPr>
            <w:tcW w:w="5120" w:type="dxa"/>
          </w:tcPr>
          <w:p w14:paraId="1B16E9A8" w14:textId="77777777" w:rsidR="000B449C" w:rsidRPr="005B17D3" w:rsidRDefault="000B449C" w:rsidP="00EF3896">
            <w:pPr>
              <w:pStyle w:val="TableText"/>
              <w:spacing w:beforeLines="20" w:before="48" w:after="0"/>
              <w:rPr>
                <w:bCs/>
                <w:sz w:val="18"/>
                <w:szCs w:val="18"/>
              </w:rPr>
            </w:pPr>
            <w:r w:rsidRPr="005B17D3">
              <w:rPr>
                <w:bCs/>
                <w:sz w:val="18"/>
                <w:szCs w:val="18"/>
              </w:rPr>
              <w:t xml:space="preserve">Updated document version on cover to reflect major software version change and initial Draft. Updated references from ESR 3.10 to 3.11 and dates to reflect scheduled May 2013 release. Deleted “email” from 3 graphs in </w:t>
            </w:r>
            <w:r w:rsidRPr="005B17D3">
              <w:rPr>
                <w:bCs/>
                <w:i/>
                <w:sz w:val="18"/>
                <w:szCs w:val="18"/>
              </w:rPr>
              <w:t>Handbook Status</w:t>
            </w:r>
            <w:r w:rsidRPr="005B17D3">
              <w:rPr>
                <w:bCs/>
                <w:sz w:val="18"/>
                <w:szCs w:val="18"/>
              </w:rPr>
              <w:t xml:space="preserve"> section.</w:t>
            </w:r>
          </w:p>
        </w:tc>
        <w:tc>
          <w:tcPr>
            <w:tcW w:w="1913" w:type="dxa"/>
            <w:vAlign w:val="center"/>
          </w:tcPr>
          <w:p w14:paraId="590E7F83" w14:textId="77777777" w:rsidR="000B449C" w:rsidRPr="005B17D3" w:rsidRDefault="000B449C" w:rsidP="00EF3896">
            <w:pPr>
              <w:pStyle w:val="TableText"/>
              <w:spacing w:before="0" w:after="0"/>
              <w:jc w:val="center"/>
              <w:rPr>
                <w:sz w:val="18"/>
                <w:szCs w:val="18"/>
              </w:rPr>
            </w:pPr>
            <w:r w:rsidRPr="005B17D3">
              <w:rPr>
                <w:sz w:val="18"/>
                <w:szCs w:val="18"/>
              </w:rPr>
              <w:t>Tom Hamilton</w:t>
            </w:r>
          </w:p>
        </w:tc>
      </w:tr>
      <w:tr w:rsidR="000B449C" w:rsidRPr="005B17D3" w14:paraId="28C5A596" w14:textId="77777777" w:rsidTr="008F6B72">
        <w:tc>
          <w:tcPr>
            <w:tcW w:w="1140" w:type="dxa"/>
            <w:vAlign w:val="center"/>
          </w:tcPr>
          <w:p w14:paraId="2AC942B1" w14:textId="77777777" w:rsidR="000B449C" w:rsidRPr="005B17D3" w:rsidRDefault="000B449C" w:rsidP="00EF3896">
            <w:pPr>
              <w:pStyle w:val="TableText"/>
              <w:spacing w:before="0" w:after="0"/>
              <w:jc w:val="center"/>
              <w:rPr>
                <w:sz w:val="18"/>
                <w:szCs w:val="18"/>
              </w:rPr>
            </w:pPr>
            <w:r w:rsidRPr="005B17D3">
              <w:rPr>
                <w:sz w:val="18"/>
                <w:szCs w:val="18"/>
              </w:rPr>
              <w:t>10/18/2012</w:t>
            </w:r>
          </w:p>
        </w:tc>
        <w:tc>
          <w:tcPr>
            <w:tcW w:w="1177" w:type="dxa"/>
            <w:vAlign w:val="center"/>
          </w:tcPr>
          <w:p w14:paraId="061056EC" w14:textId="77777777" w:rsidR="000B449C" w:rsidRPr="005B17D3" w:rsidRDefault="000B449C" w:rsidP="00EF3896">
            <w:pPr>
              <w:pStyle w:val="TableText"/>
              <w:spacing w:before="0" w:after="0"/>
              <w:jc w:val="center"/>
              <w:rPr>
                <w:bCs/>
                <w:sz w:val="18"/>
                <w:szCs w:val="18"/>
              </w:rPr>
            </w:pPr>
            <w:r w:rsidRPr="005B17D3">
              <w:rPr>
                <w:bCs/>
                <w:sz w:val="18"/>
                <w:szCs w:val="18"/>
              </w:rPr>
              <w:t>6.2</w:t>
            </w:r>
          </w:p>
        </w:tc>
        <w:tc>
          <w:tcPr>
            <w:tcW w:w="5120" w:type="dxa"/>
          </w:tcPr>
          <w:p w14:paraId="3BE34E50" w14:textId="77777777" w:rsidR="000B449C" w:rsidRPr="005B17D3" w:rsidRDefault="000B449C" w:rsidP="00EF3896">
            <w:pPr>
              <w:pStyle w:val="TableText"/>
              <w:spacing w:beforeLines="20" w:before="48" w:after="0"/>
              <w:rPr>
                <w:bCs/>
                <w:sz w:val="18"/>
                <w:szCs w:val="18"/>
              </w:rPr>
            </w:pPr>
            <w:r w:rsidRPr="005B17D3">
              <w:rPr>
                <w:bCs/>
                <w:sz w:val="18"/>
                <w:szCs w:val="18"/>
              </w:rPr>
              <w:t xml:space="preserve">Minor updates to the </w:t>
            </w:r>
            <w:r w:rsidRPr="005B17D3">
              <w:rPr>
                <w:bCs/>
                <w:i/>
                <w:sz w:val="18"/>
                <w:szCs w:val="18"/>
              </w:rPr>
              <w:t>View All Archived HL7 Messages</w:t>
            </w:r>
            <w:r w:rsidRPr="005B17D3">
              <w:rPr>
                <w:bCs/>
                <w:sz w:val="18"/>
                <w:szCs w:val="18"/>
              </w:rPr>
              <w:t xml:space="preserve"> subsection under the </w:t>
            </w:r>
            <w:r w:rsidRPr="005B17D3">
              <w:rPr>
                <w:bCs/>
                <w:i/>
                <w:sz w:val="18"/>
                <w:szCs w:val="18"/>
              </w:rPr>
              <w:t>Facility</w:t>
            </w:r>
            <w:r w:rsidRPr="005B17D3">
              <w:rPr>
                <w:bCs/>
                <w:sz w:val="18"/>
                <w:szCs w:val="18"/>
              </w:rPr>
              <w:t xml:space="preserve"> section. Added verbiage in </w:t>
            </w:r>
            <w:r w:rsidRPr="005B17D3">
              <w:rPr>
                <w:bCs/>
                <w:i/>
                <w:sz w:val="18"/>
                <w:szCs w:val="18"/>
              </w:rPr>
              <w:t>Reports</w:t>
            </w:r>
            <w:r w:rsidRPr="005B17D3">
              <w:rPr>
                <w:bCs/>
                <w:sz w:val="18"/>
                <w:szCs w:val="18"/>
              </w:rPr>
              <w:t xml:space="preserve"> section for OPP 1 and 2 extracts about accommodation for the new ICD-10 code set.</w:t>
            </w:r>
          </w:p>
        </w:tc>
        <w:tc>
          <w:tcPr>
            <w:tcW w:w="1913" w:type="dxa"/>
            <w:vAlign w:val="center"/>
          </w:tcPr>
          <w:p w14:paraId="1A401DD8" w14:textId="77777777" w:rsidR="000B449C" w:rsidRPr="005B17D3" w:rsidRDefault="000B449C" w:rsidP="00EF3896">
            <w:pPr>
              <w:pStyle w:val="TableText"/>
              <w:spacing w:before="0" w:after="0"/>
              <w:jc w:val="center"/>
              <w:rPr>
                <w:sz w:val="18"/>
                <w:szCs w:val="18"/>
              </w:rPr>
            </w:pPr>
            <w:r w:rsidRPr="005B17D3">
              <w:rPr>
                <w:sz w:val="18"/>
                <w:szCs w:val="18"/>
              </w:rPr>
              <w:t>Tom Hamilton</w:t>
            </w:r>
          </w:p>
        </w:tc>
      </w:tr>
      <w:tr w:rsidR="000B449C" w:rsidRPr="005B17D3" w14:paraId="254B3BC3" w14:textId="77777777" w:rsidTr="008F6B72">
        <w:tc>
          <w:tcPr>
            <w:tcW w:w="1140" w:type="dxa"/>
            <w:vAlign w:val="center"/>
          </w:tcPr>
          <w:p w14:paraId="416E3539" w14:textId="77777777" w:rsidR="000B449C" w:rsidRPr="005B17D3" w:rsidRDefault="000B449C" w:rsidP="00EF3896">
            <w:pPr>
              <w:pStyle w:val="TableText"/>
              <w:spacing w:before="0" w:after="0"/>
              <w:jc w:val="center"/>
              <w:rPr>
                <w:sz w:val="18"/>
                <w:szCs w:val="18"/>
              </w:rPr>
            </w:pPr>
            <w:r w:rsidRPr="005B17D3">
              <w:rPr>
                <w:sz w:val="18"/>
                <w:szCs w:val="18"/>
              </w:rPr>
              <w:t>10/15/2012</w:t>
            </w:r>
          </w:p>
        </w:tc>
        <w:tc>
          <w:tcPr>
            <w:tcW w:w="1177" w:type="dxa"/>
            <w:vAlign w:val="center"/>
          </w:tcPr>
          <w:p w14:paraId="3BFC9B5B" w14:textId="77777777" w:rsidR="000B449C" w:rsidRPr="005B17D3" w:rsidRDefault="000B449C" w:rsidP="00EF3896">
            <w:pPr>
              <w:pStyle w:val="TableText"/>
              <w:spacing w:before="0" w:after="0"/>
              <w:jc w:val="center"/>
              <w:rPr>
                <w:bCs/>
                <w:sz w:val="18"/>
                <w:szCs w:val="18"/>
              </w:rPr>
            </w:pPr>
            <w:r w:rsidRPr="005B17D3">
              <w:rPr>
                <w:bCs/>
                <w:sz w:val="18"/>
                <w:szCs w:val="18"/>
              </w:rPr>
              <w:t>6.1</w:t>
            </w:r>
          </w:p>
        </w:tc>
        <w:tc>
          <w:tcPr>
            <w:tcW w:w="5120" w:type="dxa"/>
          </w:tcPr>
          <w:p w14:paraId="64E0CF1E" w14:textId="77777777" w:rsidR="000B449C" w:rsidRPr="005B17D3" w:rsidRDefault="000B449C" w:rsidP="00EF3896">
            <w:pPr>
              <w:pStyle w:val="TableText"/>
              <w:spacing w:beforeLines="20" w:before="48" w:after="0"/>
              <w:rPr>
                <w:bCs/>
                <w:sz w:val="18"/>
                <w:szCs w:val="18"/>
              </w:rPr>
            </w:pPr>
            <w:r w:rsidRPr="005B17D3">
              <w:rPr>
                <w:bCs/>
                <w:sz w:val="18"/>
                <w:szCs w:val="18"/>
              </w:rPr>
              <w:t>SQA updates.</w:t>
            </w:r>
          </w:p>
        </w:tc>
        <w:tc>
          <w:tcPr>
            <w:tcW w:w="1913" w:type="dxa"/>
            <w:vAlign w:val="center"/>
          </w:tcPr>
          <w:p w14:paraId="1F76A2AB" w14:textId="77777777" w:rsidR="000B449C" w:rsidRPr="005B17D3" w:rsidRDefault="000B449C" w:rsidP="00EF3896">
            <w:pPr>
              <w:pStyle w:val="TableText"/>
              <w:spacing w:before="0" w:after="0"/>
              <w:jc w:val="center"/>
              <w:rPr>
                <w:sz w:val="18"/>
                <w:szCs w:val="18"/>
              </w:rPr>
            </w:pPr>
            <w:r w:rsidRPr="005B17D3">
              <w:rPr>
                <w:sz w:val="18"/>
                <w:szCs w:val="18"/>
              </w:rPr>
              <w:t>Tom Hamilton</w:t>
            </w:r>
          </w:p>
        </w:tc>
      </w:tr>
      <w:tr w:rsidR="000B449C" w:rsidRPr="005B17D3" w14:paraId="63EEECF7" w14:textId="77777777" w:rsidTr="008F6B72">
        <w:tc>
          <w:tcPr>
            <w:tcW w:w="1140" w:type="dxa"/>
            <w:vAlign w:val="center"/>
          </w:tcPr>
          <w:p w14:paraId="52405FCF" w14:textId="77777777" w:rsidR="000B449C" w:rsidRPr="005B17D3" w:rsidRDefault="000B449C" w:rsidP="00EF3896">
            <w:pPr>
              <w:pStyle w:val="TableText"/>
              <w:spacing w:before="0" w:after="0"/>
              <w:jc w:val="center"/>
              <w:rPr>
                <w:sz w:val="18"/>
                <w:szCs w:val="18"/>
              </w:rPr>
            </w:pPr>
            <w:r w:rsidRPr="005B17D3">
              <w:rPr>
                <w:sz w:val="18"/>
                <w:szCs w:val="18"/>
              </w:rPr>
              <w:t>10/2/2012</w:t>
            </w:r>
          </w:p>
        </w:tc>
        <w:tc>
          <w:tcPr>
            <w:tcW w:w="1177" w:type="dxa"/>
            <w:vAlign w:val="center"/>
          </w:tcPr>
          <w:p w14:paraId="0AA87C57" w14:textId="77777777" w:rsidR="000B449C" w:rsidRPr="005B17D3" w:rsidRDefault="000B449C" w:rsidP="00EF3896">
            <w:pPr>
              <w:pStyle w:val="TableText"/>
              <w:spacing w:before="0" w:after="0"/>
              <w:jc w:val="center"/>
              <w:rPr>
                <w:bCs/>
                <w:sz w:val="18"/>
                <w:szCs w:val="18"/>
              </w:rPr>
            </w:pPr>
            <w:r w:rsidRPr="005B17D3">
              <w:rPr>
                <w:bCs/>
                <w:sz w:val="18"/>
                <w:szCs w:val="18"/>
              </w:rPr>
              <w:t>6.0</w:t>
            </w:r>
          </w:p>
        </w:tc>
        <w:tc>
          <w:tcPr>
            <w:tcW w:w="5120" w:type="dxa"/>
          </w:tcPr>
          <w:p w14:paraId="7CB6DDE8" w14:textId="77777777" w:rsidR="000B449C" w:rsidRPr="005B17D3" w:rsidRDefault="000B449C" w:rsidP="00EF3896">
            <w:pPr>
              <w:pStyle w:val="TableText"/>
              <w:spacing w:beforeLines="20" w:before="48" w:after="0"/>
              <w:rPr>
                <w:bCs/>
                <w:sz w:val="18"/>
                <w:szCs w:val="18"/>
              </w:rPr>
            </w:pPr>
            <w:r w:rsidRPr="005B17D3">
              <w:rPr>
                <w:bCs/>
                <w:sz w:val="18"/>
                <w:szCs w:val="18"/>
              </w:rPr>
              <w:t xml:space="preserve">Updated </w:t>
            </w:r>
            <w:r w:rsidRPr="005B17D3">
              <w:rPr>
                <w:bCs/>
                <w:i/>
                <w:sz w:val="18"/>
                <w:szCs w:val="18"/>
              </w:rPr>
              <w:t>Introduction</w:t>
            </w:r>
            <w:r w:rsidRPr="005B17D3">
              <w:rPr>
                <w:bCs/>
                <w:sz w:val="18"/>
                <w:szCs w:val="18"/>
              </w:rPr>
              <w:t xml:space="preserve"> section for 3.10 enhancements. Added additional 3.10 enhancements.</w:t>
            </w:r>
          </w:p>
        </w:tc>
        <w:tc>
          <w:tcPr>
            <w:tcW w:w="1913" w:type="dxa"/>
            <w:vAlign w:val="center"/>
          </w:tcPr>
          <w:p w14:paraId="0E6C185A" w14:textId="77777777" w:rsidR="000B449C" w:rsidRPr="005B17D3" w:rsidRDefault="000B449C" w:rsidP="00EF3896">
            <w:pPr>
              <w:pStyle w:val="TableText"/>
              <w:spacing w:before="0" w:after="0"/>
              <w:jc w:val="center"/>
              <w:rPr>
                <w:sz w:val="18"/>
                <w:szCs w:val="18"/>
              </w:rPr>
            </w:pPr>
            <w:r w:rsidRPr="005B17D3">
              <w:rPr>
                <w:sz w:val="18"/>
                <w:szCs w:val="18"/>
              </w:rPr>
              <w:t>Tom Hamilton</w:t>
            </w:r>
          </w:p>
        </w:tc>
      </w:tr>
      <w:tr w:rsidR="000B449C" w:rsidRPr="005B17D3" w14:paraId="6781EFC0" w14:textId="77777777" w:rsidTr="008F6B72">
        <w:tc>
          <w:tcPr>
            <w:tcW w:w="1140" w:type="dxa"/>
            <w:vAlign w:val="center"/>
          </w:tcPr>
          <w:p w14:paraId="6005A961" w14:textId="77777777" w:rsidR="000B449C" w:rsidRPr="005B17D3" w:rsidRDefault="000B449C" w:rsidP="00EF3896">
            <w:pPr>
              <w:pStyle w:val="TableText"/>
              <w:spacing w:before="0" w:after="0"/>
              <w:jc w:val="center"/>
              <w:rPr>
                <w:sz w:val="18"/>
                <w:szCs w:val="18"/>
              </w:rPr>
            </w:pPr>
            <w:r w:rsidRPr="005B17D3">
              <w:rPr>
                <w:sz w:val="18"/>
                <w:szCs w:val="18"/>
              </w:rPr>
              <w:t>10/2/2012</w:t>
            </w:r>
          </w:p>
        </w:tc>
        <w:tc>
          <w:tcPr>
            <w:tcW w:w="1177" w:type="dxa"/>
            <w:vAlign w:val="center"/>
          </w:tcPr>
          <w:p w14:paraId="543FCC6C" w14:textId="77777777" w:rsidR="000B449C" w:rsidRPr="005B17D3" w:rsidRDefault="000B449C" w:rsidP="00EF3896">
            <w:pPr>
              <w:pStyle w:val="TableText"/>
              <w:spacing w:before="0" w:after="0"/>
              <w:jc w:val="center"/>
              <w:rPr>
                <w:bCs/>
                <w:sz w:val="18"/>
                <w:szCs w:val="18"/>
              </w:rPr>
            </w:pPr>
            <w:r w:rsidRPr="005B17D3">
              <w:rPr>
                <w:bCs/>
                <w:sz w:val="18"/>
                <w:szCs w:val="18"/>
              </w:rPr>
              <w:t>6.0</w:t>
            </w:r>
          </w:p>
        </w:tc>
        <w:tc>
          <w:tcPr>
            <w:tcW w:w="5120" w:type="dxa"/>
          </w:tcPr>
          <w:p w14:paraId="2E923170" w14:textId="77777777" w:rsidR="000B449C" w:rsidRPr="005B17D3" w:rsidRDefault="000B449C" w:rsidP="00EF3896">
            <w:pPr>
              <w:pStyle w:val="TableText"/>
              <w:spacing w:beforeLines="20" w:before="48" w:after="0"/>
              <w:rPr>
                <w:bCs/>
                <w:sz w:val="18"/>
                <w:szCs w:val="18"/>
              </w:rPr>
            </w:pPr>
            <w:r w:rsidRPr="005B17D3">
              <w:rPr>
                <w:bCs/>
                <w:sz w:val="18"/>
                <w:szCs w:val="18"/>
              </w:rPr>
              <w:t xml:space="preserve">Updated document version on cover to reflect major software version change and initial Draft. Updated references from </w:t>
            </w:r>
            <w:r w:rsidRPr="005B17D3">
              <w:rPr>
                <w:bCs/>
                <w:sz w:val="18"/>
                <w:szCs w:val="18"/>
              </w:rPr>
              <w:lastRenderedPageBreak/>
              <w:t>ESR 3.9 to 3.10 and dates to reflect scheduled February 2013 release.</w:t>
            </w:r>
          </w:p>
        </w:tc>
        <w:tc>
          <w:tcPr>
            <w:tcW w:w="1913" w:type="dxa"/>
            <w:vAlign w:val="center"/>
          </w:tcPr>
          <w:p w14:paraId="397F663C" w14:textId="77777777" w:rsidR="000B449C" w:rsidRPr="005B17D3" w:rsidRDefault="000B449C" w:rsidP="00EF3896">
            <w:pPr>
              <w:pStyle w:val="TableText"/>
              <w:spacing w:before="0" w:after="0"/>
              <w:jc w:val="center"/>
              <w:rPr>
                <w:sz w:val="18"/>
                <w:szCs w:val="18"/>
              </w:rPr>
            </w:pPr>
            <w:r w:rsidRPr="005B17D3">
              <w:rPr>
                <w:sz w:val="18"/>
                <w:szCs w:val="18"/>
              </w:rPr>
              <w:lastRenderedPageBreak/>
              <w:t>Tom Hamilton</w:t>
            </w:r>
          </w:p>
        </w:tc>
      </w:tr>
      <w:tr w:rsidR="000B449C" w:rsidRPr="005B17D3" w14:paraId="3AF8896D" w14:textId="77777777" w:rsidTr="008F6B72">
        <w:tc>
          <w:tcPr>
            <w:tcW w:w="1140" w:type="dxa"/>
            <w:vAlign w:val="center"/>
          </w:tcPr>
          <w:p w14:paraId="7ED77E6D" w14:textId="77777777" w:rsidR="000B449C" w:rsidRPr="005B17D3" w:rsidRDefault="000B449C" w:rsidP="00EF3896">
            <w:pPr>
              <w:pStyle w:val="TableText"/>
              <w:spacing w:before="0" w:after="0"/>
              <w:jc w:val="center"/>
              <w:rPr>
                <w:sz w:val="18"/>
                <w:szCs w:val="18"/>
              </w:rPr>
            </w:pPr>
            <w:r w:rsidRPr="005B17D3">
              <w:rPr>
                <w:sz w:val="18"/>
                <w:szCs w:val="18"/>
              </w:rPr>
              <w:t>11/26/2012</w:t>
            </w:r>
          </w:p>
        </w:tc>
        <w:tc>
          <w:tcPr>
            <w:tcW w:w="1177" w:type="dxa"/>
            <w:vAlign w:val="center"/>
          </w:tcPr>
          <w:p w14:paraId="2C1A0818" w14:textId="77777777" w:rsidR="000B449C" w:rsidRPr="005B17D3" w:rsidRDefault="000B449C" w:rsidP="00EF3896">
            <w:pPr>
              <w:pStyle w:val="TableText"/>
              <w:spacing w:before="0" w:after="0"/>
              <w:jc w:val="center"/>
              <w:rPr>
                <w:sz w:val="18"/>
                <w:szCs w:val="18"/>
              </w:rPr>
            </w:pPr>
            <w:r w:rsidRPr="005B17D3">
              <w:rPr>
                <w:sz w:val="18"/>
                <w:szCs w:val="18"/>
              </w:rPr>
              <w:t>5.6</w:t>
            </w:r>
          </w:p>
        </w:tc>
        <w:tc>
          <w:tcPr>
            <w:tcW w:w="5120" w:type="dxa"/>
          </w:tcPr>
          <w:p w14:paraId="7DB55B27" w14:textId="77777777" w:rsidR="000B449C" w:rsidRPr="005B17D3" w:rsidRDefault="000B449C" w:rsidP="00EF3896">
            <w:pPr>
              <w:pStyle w:val="TableText"/>
              <w:spacing w:beforeLines="20" w:before="48" w:after="0"/>
              <w:rPr>
                <w:sz w:val="18"/>
                <w:szCs w:val="18"/>
              </w:rPr>
            </w:pPr>
            <w:r w:rsidRPr="005B17D3">
              <w:rPr>
                <w:sz w:val="18"/>
                <w:szCs w:val="18"/>
              </w:rPr>
              <w:t xml:space="preserve">Changed cover 3.9 release date to </w:t>
            </w:r>
            <w:r w:rsidRPr="005B17D3">
              <w:rPr>
                <w:i/>
                <w:iCs/>
                <w:sz w:val="18"/>
                <w:szCs w:val="18"/>
              </w:rPr>
              <w:t xml:space="preserve">December </w:t>
            </w:r>
            <w:r w:rsidRPr="005B17D3">
              <w:rPr>
                <w:sz w:val="18"/>
                <w:szCs w:val="18"/>
              </w:rPr>
              <w:t xml:space="preserve">based on revised release schedule. Deleted “email” from 3rd graph in </w:t>
            </w:r>
            <w:r w:rsidRPr="005B17D3">
              <w:rPr>
                <w:i/>
                <w:iCs/>
                <w:sz w:val="18"/>
                <w:szCs w:val="18"/>
              </w:rPr>
              <w:t xml:space="preserve">Handbook Status </w:t>
            </w:r>
            <w:r w:rsidRPr="005B17D3">
              <w:rPr>
                <w:sz w:val="18"/>
                <w:szCs w:val="18"/>
              </w:rPr>
              <w:t xml:space="preserve">section. </w:t>
            </w:r>
          </w:p>
        </w:tc>
        <w:tc>
          <w:tcPr>
            <w:tcW w:w="1913" w:type="dxa"/>
            <w:vAlign w:val="center"/>
          </w:tcPr>
          <w:p w14:paraId="3176F096" w14:textId="77777777" w:rsidR="000B449C" w:rsidRPr="005B17D3" w:rsidRDefault="000B449C" w:rsidP="00EF3896">
            <w:pPr>
              <w:pStyle w:val="TableText"/>
              <w:spacing w:before="0" w:after="0"/>
              <w:jc w:val="center"/>
              <w:rPr>
                <w:sz w:val="18"/>
                <w:szCs w:val="18"/>
              </w:rPr>
            </w:pPr>
            <w:r w:rsidRPr="005B17D3">
              <w:rPr>
                <w:sz w:val="18"/>
                <w:szCs w:val="18"/>
              </w:rPr>
              <w:t>Tom Hamilton</w:t>
            </w:r>
          </w:p>
        </w:tc>
      </w:tr>
      <w:tr w:rsidR="000B449C" w:rsidRPr="005B17D3" w14:paraId="26D3133A" w14:textId="77777777" w:rsidTr="008F6B72">
        <w:tc>
          <w:tcPr>
            <w:tcW w:w="1140" w:type="dxa"/>
            <w:vAlign w:val="center"/>
          </w:tcPr>
          <w:p w14:paraId="6BBCF9C1" w14:textId="77777777" w:rsidR="000B449C" w:rsidRPr="005B17D3" w:rsidRDefault="000B449C" w:rsidP="00EF3896">
            <w:pPr>
              <w:pStyle w:val="TableText"/>
              <w:spacing w:before="0" w:after="0"/>
              <w:jc w:val="center"/>
              <w:rPr>
                <w:sz w:val="18"/>
                <w:szCs w:val="18"/>
              </w:rPr>
            </w:pPr>
            <w:r w:rsidRPr="005B17D3">
              <w:rPr>
                <w:sz w:val="18"/>
                <w:szCs w:val="18"/>
              </w:rPr>
              <w:t>11/16/2012</w:t>
            </w:r>
          </w:p>
        </w:tc>
        <w:tc>
          <w:tcPr>
            <w:tcW w:w="1177" w:type="dxa"/>
            <w:vAlign w:val="center"/>
          </w:tcPr>
          <w:p w14:paraId="4BC6552D" w14:textId="77777777" w:rsidR="000B449C" w:rsidRPr="005B17D3" w:rsidRDefault="000B449C" w:rsidP="00EF3896">
            <w:pPr>
              <w:pStyle w:val="TableText"/>
              <w:spacing w:before="0" w:after="0"/>
              <w:jc w:val="center"/>
              <w:rPr>
                <w:sz w:val="18"/>
                <w:szCs w:val="18"/>
              </w:rPr>
            </w:pPr>
            <w:r w:rsidRPr="005B17D3">
              <w:rPr>
                <w:sz w:val="18"/>
                <w:szCs w:val="18"/>
              </w:rPr>
              <w:t>5.5</w:t>
            </w:r>
          </w:p>
        </w:tc>
        <w:tc>
          <w:tcPr>
            <w:tcW w:w="5120" w:type="dxa"/>
          </w:tcPr>
          <w:p w14:paraId="12BE8720" w14:textId="77777777" w:rsidR="000B449C" w:rsidRPr="005B17D3" w:rsidRDefault="000B449C" w:rsidP="00EF3896">
            <w:pPr>
              <w:pStyle w:val="TableText"/>
              <w:spacing w:beforeLines="20" w:before="48" w:after="0"/>
              <w:rPr>
                <w:sz w:val="18"/>
                <w:szCs w:val="18"/>
              </w:rPr>
            </w:pPr>
            <w:r w:rsidRPr="005B17D3">
              <w:rPr>
                <w:sz w:val="18"/>
                <w:szCs w:val="18"/>
              </w:rPr>
              <w:t xml:space="preserve">Corrected </w:t>
            </w:r>
            <w:r w:rsidRPr="005B17D3">
              <w:rPr>
                <w:i/>
                <w:iCs/>
                <w:sz w:val="18"/>
                <w:szCs w:val="18"/>
              </w:rPr>
              <w:t xml:space="preserve">Email Address </w:t>
            </w:r>
            <w:r w:rsidRPr="005B17D3">
              <w:rPr>
                <w:sz w:val="18"/>
                <w:szCs w:val="18"/>
              </w:rPr>
              <w:t xml:space="preserve">definition under </w:t>
            </w:r>
            <w:r w:rsidRPr="005B17D3">
              <w:rPr>
                <w:i/>
                <w:iCs/>
                <w:sz w:val="18"/>
                <w:szCs w:val="18"/>
              </w:rPr>
              <w:t xml:space="preserve">Delivery Preference </w:t>
            </w:r>
            <w:r w:rsidRPr="005B17D3">
              <w:rPr>
                <w:sz w:val="18"/>
                <w:szCs w:val="18"/>
              </w:rPr>
              <w:t xml:space="preserve">section. </w:t>
            </w:r>
          </w:p>
        </w:tc>
        <w:tc>
          <w:tcPr>
            <w:tcW w:w="1913" w:type="dxa"/>
            <w:vAlign w:val="center"/>
          </w:tcPr>
          <w:p w14:paraId="3252A00E" w14:textId="77777777" w:rsidR="000B449C" w:rsidRPr="005B17D3" w:rsidRDefault="000B449C" w:rsidP="00EF3896">
            <w:pPr>
              <w:pStyle w:val="TableText"/>
              <w:spacing w:before="0" w:after="0"/>
              <w:jc w:val="center"/>
              <w:rPr>
                <w:sz w:val="18"/>
                <w:szCs w:val="18"/>
              </w:rPr>
            </w:pPr>
            <w:r w:rsidRPr="005B17D3">
              <w:rPr>
                <w:sz w:val="18"/>
                <w:szCs w:val="18"/>
              </w:rPr>
              <w:t>Tom Hamilton</w:t>
            </w:r>
          </w:p>
        </w:tc>
      </w:tr>
      <w:tr w:rsidR="000B449C" w:rsidRPr="005B17D3" w14:paraId="7C59920A" w14:textId="77777777" w:rsidTr="008F6B72">
        <w:tc>
          <w:tcPr>
            <w:tcW w:w="1140" w:type="dxa"/>
            <w:vAlign w:val="center"/>
          </w:tcPr>
          <w:p w14:paraId="0A955F41" w14:textId="77777777" w:rsidR="000B449C" w:rsidRPr="005B17D3" w:rsidRDefault="000B449C" w:rsidP="00EF3896">
            <w:pPr>
              <w:pStyle w:val="TableText"/>
              <w:spacing w:before="0" w:after="0"/>
              <w:jc w:val="center"/>
              <w:rPr>
                <w:sz w:val="18"/>
                <w:szCs w:val="18"/>
              </w:rPr>
            </w:pPr>
            <w:r w:rsidRPr="005B17D3">
              <w:rPr>
                <w:sz w:val="18"/>
                <w:szCs w:val="18"/>
              </w:rPr>
              <w:t>10/5/2012</w:t>
            </w:r>
          </w:p>
        </w:tc>
        <w:tc>
          <w:tcPr>
            <w:tcW w:w="1177" w:type="dxa"/>
            <w:vAlign w:val="center"/>
          </w:tcPr>
          <w:p w14:paraId="1F740985" w14:textId="77777777" w:rsidR="000B449C" w:rsidRPr="005B17D3" w:rsidRDefault="000B449C" w:rsidP="00EF3896">
            <w:pPr>
              <w:pStyle w:val="TableText"/>
              <w:spacing w:before="0" w:after="0"/>
              <w:jc w:val="center"/>
              <w:rPr>
                <w:bCs/>
                <w:sz w:val="18"/>
                <w:szCs w:val="18"/>
              </w:rPr>
            </w:pPr>
            <w:r w:rsidRPr="005B17D3">
              <w:rPr>
                <w:sz w:val="18"/>
                <w:szCs w:val="18"/>
              </w:rPr>
              <w:t>5.4</w:t>
            </w:r>
          </w:p>
        </w:tc>
        <w:tc>
          <w:tcPr>
            <w:tcW w:w="5120" w:type="dxa"/>
          </w:tcPr>
          <w:p w14:paraId="419E030A" w14:textId="77777777" w:rsidR="000B449C" w:rsidRPr="005B17D3" w:rsidRDefault="000B449C" w:rsidP="00EF3896">
            <w:pPr>
              <w:pStyle w:val="TableText"/>
              <w:spacing w:beforeLines="20" w:before="48" w:after="0"/>
              <w:rPr>
                <w:bCs/>
                <w:sz w:val="18"/>
                <w:szCs w:val="18"/>
              </w:rPr>
            </w:pPr>
            <w:r w:rsidRPr="005B17D3">
              <w:rPr>
                <w:sz w:val="18"/>
                <w:szCs w:val="18"/>
              </w:rPr>
              <w:t xml:space="preserve">Updated filenames in </w:t>
            </w:r>
            <w:r w:rsidRPr="005B17D3">
              <w:rPr>
                <w:i/>
                <w:iCs/>
                <w:sz w:val="18"/>
                <w:szCs w:val="18"/>
              </w:rPr>
              <w:t xml:space="preserve">Reference Documentation </w:t>
            </w:r>
            <w:r w:rsidRPr="005B17D3">
              <w:rPr>
                <w:sz w:val="18"/>
                <w:szCs w:val="18"/>
              </w:rPr>
              <w:t xml:space="preserve">section. </w:t>
            </w:r>
          </w:p>
        </w:tc>
        <w:tc>
          <w:tcPr>
            <w:tcW w:w="1913" w:type="dxa"/>
            <w:vAlign w:val="center"/>
          </w:tcPr>
          <w:p w14:paraId="65E77AA9" w14:textId="77777777" w:rsidR="000B449C" w:rsidRPr="005B17D3" w:rsidRDefault="000B449C" w:rsidP="00EF3896">
            <w:pPr>
              <w:pStyle w:val="TableText"/>
              <w:spacing w:before="0" w:after="0"/>
              <w:jc w:val="center"/>
              <w:rPr>
                <w:sz w:val="18"/>
                <w:szCs w:val="18"/>
              </w:rPr>
            </w:pPr>
            <w:r w:rsidRPr="005B17D3">
              <w:rPr>
                <w:sz w:val="18"/>
                <w:szCs w:val="18"/>
              </w:rPr>
              <w:t>Tom Hamilton</w:t>
            </w:r>
          </w:p>
        </w:tc>
      </w:tr>
      <w:tr w:rsidR="000B449C" w:rsidRPr="005B17D3" w14:paraId="6BFEB945" w14:textId="77777777" w:rsidTr="008F6B72">
        <w:tc>
          <w:tcPr>
            <w:tcW w:w="1140" w:type="dxa"/>
            <w:vAlign w:val="center"/>
          </w:tcPr>
          <w:p w14:paraId="13447203" w14:textId="77777777" w:rsidR="000B449C" w:rsidRPr="005B17D3" w:rsidRDefault="000B449C" w:rsidP="00EF3896">
            <w:pPr>
              <w:pStyle w:val="TableText"/>
              <w:spacing w:before="0" w:after="0"/>
              <w:jc w:val="center"/>
              <w:rPr>
                <w:sz w:val="18"/>
                <w:szCs w:val="18"/>
              </w:rPr>
            </w:pPr>
            <w:r w:rsidRPr="005B17D3">
              <w:rPr>
                <w:sz w:val="18"/>
                <w:szCs w:val="18"/>
              </w:rPr>
              <w:t>9/19/2012</w:t>
            </w:r>
          </w:p>
        </w:tc>
        <w:tc>
          <w:tcPr>
            <w:tcW w:w="1177" w:type="dxa"/>
            <w:vAlign w:val="center"/>
          </w:tcPr>
          <w:p w14:paraId="43D6919D" w14:textId="77777777" w:rsidR="000B449C" w:rsidRPr="005B17D3" w:rsidRDefault="000B449C" w:rsidP="00EF3896">
            <w:pPr>
              <w:pStyle w:val="TableText"/>
              <w:spacing w:before="0" w:after="0"/>
              <w:jc w:val="center"/>
              <w:rPr>
                <w:bCs/>
                <w:sz w:val="18"/>
                <w:szCs w:val="18"/>
              </w:rPr>
            </w:pPr>
            <w:r w:rsidRPr="005B17D3">
              <w:rPr>
                <w:bCs/>
                <w:sz w:val="18"/>
                <w:szCs w:val="18"/>
              </w:rPr>
              <w:t>5.3</w:t>
            </w:r>
          </w:p>
        </w:tc>
        <w:tc>
          <w:tcPr>
            <w:tcW w:w="5120" w:type="dxa"/>
          </w:tcPr>
          <w:p w14:paraId="199D1A8A" w14:textId="77777777" w:rsidR="000B449C" w:rsidRPr="005B17D3" w:rsidRDefault="000B449C" w:rsidP="00EF3896">
            <w:pPr>
              <w:pStyle w:val="TableText"/>
              <w:spacing w:beforeLines="20" w:before="48" w:after="0"/>
              <w:rPr>
                <w:bCs/>
                <w:sz w:val="18"/>
                <w:szCs w:val="18"/>
              </w:rPr>
            </w:pPr>
            <w:r w:rsidRPr="005B17D3">
              <w:rPr>
                <w:bCs/>
                <w:sz w:val="18"/>
                <w:szCs w:val="18"/>
              </w:rPr>
              <w:t xml:space="preserve">Updated </w:t>
            </w:r>
            <w:r w:rsidRPr="005B17D3">
              <w:rPr>
                <w:bCs/>
                <w:i/>
                <w:sz w:val="18"/>
                <w:szCs w:val="18"/>
              </w:rPr>
              <w:t>Edit Financial Details</w:t>
            </w:r>
            <w:r w:rsidRPr="005B17D3">
              <w:rPr>
                <w:bCs/>
                <w:sz w:val="18"/>
                <w:szCs w:val="18"/>
              </w:rPr>
              <w:t xml:space="preserve"> section by adding "pre-Feb. 2005 format" qualifier to the missing "Stocks and Bonds" field under the Assets section.</w:t>
            </w:r>
          </w:p>
        </w:tc>
        <w:tc>
          <w:tcPr>
            <w:tcW w:w="1913" w:type="dxa"/>
            <w:vAlign w:val="center"/>
          </w:tcPr>
          <w:p w14:paraId="3B0FE631" w14:textId="77777777" w:rsidR="000B449C" w:rsidRPr="005B17D3" w:rsidRDefault="000B449C" w:rsidP="00EF3896">
            <w:pPr>
              <w:pStyle w:val="TableText"/>
              <w:spacing w:before="0" w:after="0"/>
              <w:jc w:val="center"/>
              <w:rPr>
                <w:sz w:val="18"/>
                <w:szCs w:val="18"/>
              </w:rPr>
            </w:pPr>
            <w:r w:rsidRPr="005B17D3">
              <w:rPr>
                <w:sz w:val="18"/>
                <w:szCs w:val="18"/>
              </w:rPr>
              <w:t>Tom Hamilton</w:t>
            </w:r>
          </w:p>
        </w:tc>
      </w:tr>
      <w:tr w:rsidR="000B449C" w:rsidRPr="005B17D3" w14:paraId="4BBFE8FD" w14:textId="77777777" w:rsidTr="008F6B72">
        <w:tc>
          <w:tcPr>
            <w:tcW w:w="1140" w:type="dxa"/>
            <w:vAlign w:val="center"/>
          </w:tcPr>
          <w:p w14:paraId="2616733F" w14:textId="77777777" w:rsidR="000B449C" w:rsidRPr="005B17D3" w:rsidRDefault="000B449C" w:rsidP="00EF3896">
            <w:pPr>
              <w:pStyle w:val="TableText"/>
              <w:spacing w:before="0" w:after="0"/>
              <w:jc w:val="center"/>
              <w:rPr>
                <w:sz w:val="18"/>
                <w:szCs w:val="18"/>
              </w:rPr>
            </w:pPr>
            <w:r w:rsidRPr="005B17D3">
              <w:rPr>
                <w:sz w:val="18"/>
                <w:szCs w:val="18"/>
              </w:rPr>
              <w:t>8/28/2012</w:t>
            </w:r>
          </w:p>
        </w:tc>
        <w:tc>
          <w:tcPr>
            <w:tcW w:w="1177" w:type="dxa"/>
            <w:vAlign w:val="center"/>
          </w:tcPr>
          <w:p w14:paraId="464FF002" w14:textId="77777777" w:rsidR="000B449C" w:rsidRPr="005B17D3" w:rsidRDefault="000B449C" w:rsidP="00EF3896">
            <w:pPr>
              <w:pStyle w:val="TableText"/>
              <w:spacing w:before="0" w:after="0"/>
              <w:jc w:val="center"/>
              <w:rPr>
                <w:bCs/>
                <w:sz w:val="18"/>
                <w:szCs w:val="18"/>
              </w:rPr>
            </w:pPr>
            <w:r w:rsidRPr="005B17D3">
              <w:rPr>
                <w:bCs/>
                <w:sz w:val="18"/>
                <w:szCs w:val="18"/>
              </w:rPr>
              <w:t>5.2</w:t>
            </w:r>
          </w:p>
        </w:tc>
        <w:tc>
          <w:tcPr>
            <w:tcW w:w="5120" w:type="dxa"/>
          </w:tcPr>
          <w:p w14:paraId="03B75871" w14:textId="77777777" w:rsidR="000B449C" w:rsidRPr="005B17D3" w:rsidRDefault="000B449C" w:rsidP="00EF3896">
            <w:pPr>
              <w:pStyle w:val="TableText"/>
              <w:spacing w:beforeLines="20" w:before="48" w:after="0"/>
              <w:rPr>
                <w:bCs/>
                <w:sz w:val="18"/>
                <w:szCs w:val="18"/>
              </w:rPr>
            </w:pPr>
            <w:r w:rsidRPr="005B17D3">
              <w:rPr>
                <w:bCs/>
                <w:sz w:val="18"/>
                <w:szCs w:val="18"/>
              </w:rPr>
              <w:t xml:space="preserve">Changed cover 3.9 release date to </w:t>
            </w:r>
            <w:r w:rsidRPr="005B17D3">
              <w:rPr>
                <w:bCs/>
                <w:i/>
                <w:sz w:val="18"/>
                <w:szCs w:val="18"/>
              </w:rPr>
              <w:t>November</w:t>
            </w:r>
            <w:r w:rsidRPr="005B17D3">
              <w:rPr>
                <w:bCs/>
                <w:sz w:val="18"/>
                <w:szCs w:val="18"/>
              </w:rPr>
              <w:t xml:space="preserve"> based on revised release schedule.</w:t>
            </w:r>
          </w:p>
        </w:tc>
        <w:tc>
          <w:tcPr>
            <w:tcW w:w="1913" w:type="dxa"/>
            <w:vAlign w:val="center"/>
          </w:tcPr>
          <w:p w14:paraId="2BC8A71E" w14:textId="77777777" w:rsidR="000B449C" w:rsidRPr="005B17D3" w:rsidRDefault="000B449C" w:rsidP="00EF3896">
            <w:pPr>
              <w:pStyle w:val="TableText"/>
              <w:spacing w:before="0" w:after="0"/>
              <w:jc w:val="center"/>
              <w:rPr>
                <w:sz w:val="18"/>
                <w:szCs w:val="18"/>
              </w:rPr>
            </w:pPr>
            <w:r w:rsidRPr="005B17D3">
              <w:rPr>
                <w:sz w:val="18"/>
                <w:szCs w:val="18"/>
              </w:rPr>
              <w:t>Tom Hamilton</w:t>
            </w:r>
          </w:p>
        </w:tc>
      </w:tr>
      <w:tr w:rsidR="000B449C" w:rsidRPr="005B17D3" w14:paraId="11B8E962" w14:textId="77777777" w:rsidTr="008F6B72">
        <w:tc>
          <w:tcPr>
            <w:tcW w:w="1140" w:type="dxa"/>
            <w:vAlign w:val="center"/>
          </w:tcPr>
          <w:p w14:paraId="1C5A0981" w14:textId="77777777" w:rsidR="000B449C" w:rsidRPr="005B17D3" w:rsidRDefault="000B449C" w:rsidP="00EF3896">
            <w:pPr>
              <w:pStyle w:val="TableText"/>
              <w:spacing w:before="0" w:after="0"/>
              <w:jc w:val="center"/>
              <w:rPr>
                <w:sz w:val="18"/>
                <w:szCs w:val="18"/>
              </w:rPr>
            </w:pPr>
            <w:r w:rsidRPr="005B17D3">
              <w:rPr>
                <w:sz w:val="18"/>
                <w:szCs w:val="18"/>
              </w:rPr>
              <w:t>8/24/2012</w:t>
            </w:r>
          </w:p>
        </w:tc>
        <w:tc>
          <w:tcPr>
            <w:tcW w:w="1177" w:type="dxa"/>
            <w:vAlign w:val="center"/>
          </w:tcPr>
          <w:p w14:paraId="452B5A4D" w14:textId="77777777" w:rsidR="000B449C" w:rsidRPr="005B17D3" w:rsidRDefault="000B449C" w:rsidP="00EF3896">
            <w:pPr>
              <w:pStyle w:val="TableText"/>
              <w:spacing w:before="0" w:after="0"/>
              <w:jc w:val="center"/>
              <w:rPr>
                <w:bCs/>
                <w:sz w:val="18"/>
                <w:szCs w:val="18"/>
              </w:rPr>
            </w:pPr>
            <w:r w:rsidRPr="005B17D3">
              <w:rPr>
                <w:bCs/>
                <w:sz w:val="18"/>
                <w:szCs w:val="18"/>
              </w:rPr>
              <w:t>5.2</w:t>
            </w:r>
          </w:p>
        </w:tc>
        <w:tc>
          <w:tcPr>
            <w:tcW w:w="5120" w:type="dxa"/>
          </w:tcPr>
          <w:p w14:paraId="2B341DE8" w14:textId="77777777" w:rsidR="000B449C" w:rsidRPr="005B17D3" w:rsidRDefault="000B449C" w:rsidP="00EF3896">
            <w:pPr>
              <w:pStyle w:val="TableText"/>
              <w:spacing w:beforeLines="20" w:before="48" w:after="0"/>
              <w:rPr>
                <w:bCs/>
                <w:sz w:val="18"/>
                <w:szCs w:val="18"/>
              </w:rPr>
            </w:pPr>
            <w:r w:rsidRPr="005B17D3">
              <w:rPr>
                <w:bCs/>
                <w:sz w:val="18"/>
                <w:szCs w:val="18"/>
              </w:rPr>
              <w:t xml:space="preserve">Minor updates (OPP) from SQA review (v3.9 capabilities </w:t>
            </w:r>
            <w:r w:rsidRPr="005B17D3">
              <w:rPr>
                <w:bCs/>
                <w:i/>
                <w:sz w:val="18"/>
                <w:szCs w:val="18"/>
              </w:rPr>
              <w:t>Introduction</w:t>
            </w:r>
            <w:r w:rsidRPr="005B17D3">
              <w:rPr>
                <w:bCs/>
                <w:sz w:val="18"/>
                <w:szCs w:val="18"/>
              </w:rPr>
              <w:t xml:space="preserve"> section).</w:t>
            </w:r>
          </w:p>
        </w:tc>
        <w:tc>
          <w:tcPr>
            <w:tcW w:w="1913" w:type="dxa"/>
            <w:vAlign w:val="center"/>
          </w:tcPr>
          <w:p w14:paraId="096C1045" w14:textId="77777777" w:rsidR="000B449C" w:rsidRPr="005B17D3" w:rsidRDefault="000B449C" w:rsidP="00EF3896">
            <w:pPr>
              <w:pStyle w:val="TableText"/>
              <w:spacing w:before="0" w:after="0"/>
              <w:jc w:val="center"/>
              <w:rPr>
                <w:sz w:val="18"/>
                <w:szCs w:val="18"/>
              </w:rPr>
            </w:pPr>
            <w:r w:rsidRPr="005B17D3">
              <w:rPr>
                <w:sz w:val="18"/>
                <w:szCs w:val="18"/>
              </w:rPr>
              <w:t>Tom Hamilton</w:t>
            </w:r>
          </w:p>
        </w:tc>
      </w:tr>
      <w:tr w:rsidR="000B449C" w:rsidRPr="005B17D3" w14:paraId="48D4850E" w14:textId="77777777" w:rsidTr="008F6B72">
        <w:tc>
          <w:tcPr>
            <w:tcW w:w="1140" w:type="dxa"/>
            <w:vAlign w:val="center"/>
          </w:tcPr>
          <w:p w14:paraId="7DDDFE8F" w14:textId="77777777" w:rsidR="000B449C" w:rsidRPr="005B17D3" w:rsidRDefault="000B449C" w:rsidP="00EF3896">
            <w:pPr>
              <w:pStyle w:val="TableText"/>
              <w:spacing w:before="0" w:after="0"/>
              <w:jc w:val="center"/>
              <w:rPr>
                <w:sz w:val="18"/>
                <w:szCs w:val="18"/>
              </w:rPr>
            </w:pPr>
            <w:r w:rsidRPr="005B17D3">
              <w:rPr>
                <w:sz w:val="18"/>
                <w:szCs w:val="18"/>
              </w:rPr>
              <w:t>8/10/2012</w:t>
            </w:r>
          </w:p>
        </w:tc>
        <w:tc>
          <w:tcPr>
            <w:tcW w:w="1177" w:type="dxa"/>
            <w:vAlign w:val="center"/>
          </w:tcPr>
          <w:p w14:paraId="487BA95D" w14:textId="77777777" w:rsidR="000B449C" w:rsidRPr="005B17D3" w:rsidRDefault="000B449C" w:rsidP="00EF3896">
            <w:pPr>
              <w:pStyle w:val="TableText"/>
              <w:spacing w:before="0" w:after="0"/>
              <w:jc w:val="center"/>
              <w:rPr>
                <w:bCs/>
                <w:sz w:val="18"/>
                <w:szCs w:val="18"/>
              </w:rPr>
            </w:pPr>
            <w:r w:rsidRPr="005B17D3">
              <w:rPr>
                <w:bCs/>
                <w:sz w:val="18"/>
                <w:szCs w:val="18"/>
              </w:rPr>
              <w:t>5.2</w:t>
            </w:r>
          </w:p>
        </w:tc>
        <w:tc>
          <w:tcPr>
            <w:tcW w:w="5120" w:type="dxa"/>
          </w:tcPr>
          <w:p w14:paraId="4B1D208A" w14:textId="77777777" w:rsidR="000B449C" w:rsidRPr="005B17D3" w:rsidRDefault="000B449C" w:rsidP="00EF3896">
            <w:pPr>
              <w:pStyle w:val="TableText"/>
              <w:spacing w:beforeLines="20" w:before="48" w:after="0"/>
              <w:rPr>
                <w:bCs/>
                <w:sz w:val="18"/>
                <w:szCs w:val="18"/>
              </w:rPr>
            </w:pPr>
            <w:r w:rsidRPr="005B17D3">
              <w:rPr>
                <w:bCs/>
                <w:sz w:val="18"/>
                <w:szCs w:val="18"/>
              </w:rPr>
              <w:t xml:space="preserve">Minor change to </w:t>
            </w:r>
            <w:r w:rsidRPr="005B17D3">
              <w:rPr>
                <w:bCs/>
                <w:i/>
                <w:sz w:val="18"/>
                <w:szCs w:val="18"/>
              </w:rPr>
              <w:t>Handbook Status</w:t>
            </w:r>
            <w:r w:rsidRPr="005B17D3">
              <w:rPr>
                <w:bCs/>
                <w:sz w:val="18"/>
                <w:szCs w:val="18"/>
              </w:rPr>
              <w:t xml:space="preserve"> section.</w:t>
            </w:r>
          </w:p>
        </w:tc>
        <w:tc>
          <w:tcPr>
            <w:tcW w:w="1913" w:type="dxa"/>
            <w:vAlign w:val="center"/>
          </w:tcPr>
          <w:p w14:paraId="37761A1C" w14:textId="77777777" w:rsidR="000B449C" w:rsidRPr="005B17D3" w:rsidRDefault="000B449C" w:rsidP="00EF3896">
            <w:pPr>
              <w:pStyle w:val="TableText"/>
              <w:spacing w:before="0" w:after="0"/>
              <w:jc w:val="center"/>
              <w:rPr>
                <w:sz w:val="18"/>
                <w:szCs w:val="18"/>
              </w:rPr>
            </w:pPr>
            <w:r w:rsidRPr="005B17D3">
              <w:rPr>
                <w:sz w:val="18"/>
                <w:szCs w:val="18"/>
              </w:rPr>
              <w:t>Tom Hamilton</w:t>
            </w:r>
          </w:p>
        </w:tc>
      </w:tr>
      <w:tr w:rsidR="000B449C" w:rsidRPr="005B17D3" w14:paraId="553B22CD" w14:textId="77777777" w:rsidTr="008F6B72">
        <w:tc>
          <w:tcPr>
            <w:tcW w:w="1140" w:type="dxa"/>
            <w:vAlign w:val="center"/>
          </w:tcPr>
          <w:p w14:paraId="1C013E9C" w14:textId="77777777" w:rsidR="000B449C" w:rsidRPr="005B17D3" w:rsidRDefault="000B449C" w:rsidP="00EF3896">
            <w:pPr>
              <w:pStyle w:val="TableText"/>
              <w:spacing w:before="0" w:after="0"/>
              <w:jc w:val="center"/>
              <w:rPr>
                <w:sz w:val="18"/>
                <w:szCs w:val="18"/>
              </w:rPr>
            </w:pPr>
            <w:r w:rsidRPr="005B17D3">
              <w:rPr>
                <w:sz w:val="18"/>
                <w:szCs w:val="18"/>
              </w:rPr>
              <w:t>7/31/2012</w:t>
            </w:r>
          </w:p>
        </w:tc>
        <w:tc>
          <w:tcPr>
            <w:tcW w:w="1177" w:type="dxa"/>
            <w:vAlign w:val="center"/>
          </w:tcPr>
          <w:p w14:paraId="76CB95F3" w14:textId="77777777" w:rsidR="000B449C" w:rsidRPr="005B17D3" w:rsidRDefault="000B449C" w:rsidP="00EF3896">
            <w:pPr>
              <w:pStyle w:val="TableText"/>
              <w:spacing w:before="0" w:after="0"/>
              <w:jc w:val="center"/>
              <w:rPr>
                <w:bCs/>
                <w:sz w:val="18"/>
                <w:szCs w:val="18"/>
              </w:rPr>
            </w:pPr>
            <w:r w:rsidRPr="005B17D3">
              <w:rPr>
                <w:bCs/>
                <w:sz w:val="18"/>
                <w:szCs w:val="18"/>
              </w:rPr>
              <w:t>5.2</w:t>
            </w:r>
          </w:p>
        </w:tc>
        <w:tc>
          <w:tcPr>
            <w:tcW w:w="5120" w:type="dxa"/>
          </w:tcPr>
          <w:p w14:paraId="7B447CB7" w14:textId="77777777" w:rsidR="000B449C" w:rsidRPr="005B17D3" w:rsidRDefault="000B449C" w:rsidP="00EF3896">
            <w:pPr>
              <w:pStyle w:val="TableText"/>
              <w:spacing w:beforeLines="20" w:before="48" w:after="0"/>
              <w:rPr>
                <w:bCs/>
                <w:sz w:val="18"/>
                <w:szCs w:val="18"/>
              </w:rPr>
            </w:pPr>
            <w:r w:rsidRPr="005B17D3">
              <w:rPr>
                <w:bCs/>
                <w:sz w:val="18"/>
                <w:szCs w:val="18"/>
              </w:rPr>
              <w:t>Added “Feb 2011” label to descriptions of the 1010 EZ and 1010EZR forms for ESR 3.9.</w:t>
            </w:r>
          </w:p>
        </w:tc>
        <w:tc>
          <w:tcPr>
            <w:tcW w:w="1913" w:type="dxa"/>
            <w:vAlign w:val="center"/>
          </w:tcPr>
          <w:p w14:paraId="0D7178FC" w14:textId="77777777" w:rsidR="000B449C" w:rsidRPr="005B17D3" w:rsidRDefault="000B449C" w:rsidP="00EF3896">
            <w:pPr>
              <w:pStyle w:val="TableText"/>
              <w:spacing w:before="0" w:after="0"/>
              <w:jc w:val="center"/>
              <w:rPr>
                <w:sz w:val="18"/>
                <w:szCs w:val="18"/>
              </w:rPr>
            </w:pPr>
            <w:r w:rsidRPr="005B17D3">
              <w:rPr>
                <w:sz w:val="18"/>
                <w:szCs w:val="18"/>
              </w:rPr>
              <w:t>Tom Hamilton</w:t>
            </w:r>
          </w:p>
        </w:tc>
      </w:tr>
      <w:tr w:rsidR="000B449C" w:rsidRPr="005B17D3" w14:paraId="099A44DD" w14:textId="77777777" w:rsidTr="008F6B72">
        <w:tc>
          <w:tcPr>
            <w:tcW w:w="1140" w:type="dxa"/>
            <w:vAlign w:val="center"/>
          </w:tcPr>
          <w:p w14:paraId="58B308B5" w14:textId="77777777" w:rsidR="000B449C" w:rsidRPr="005B17D3" w:rsidRDefault="000B449C" w:rsidP="00EF3896">
            <w:pPr>
              <w:pStyle w:val="TableText"/>
              <w:spacing w:before="0" w:after="0"/>
              <w:jc w:val="center"/>
              <w:rPr>
                <w:sz w:val="18"/>
                <w:szCs w:val="18"/>
              </w:rPr>
            </w:pPr>
            <w:r w:rsidRPr="005B17D3">
              <w:rPr>
                <w:sz w:val="18"/>
                <w:szCs w:val="18"/>
              </w:rPr>
              <w:t>7/27/2012</w:t>
            </w:r>
          </w:p>
        </w:tc>
        <w:tc>
          <w:tcPr>
            <w:tcW w:w="1177" w:type="dxa"/>
            <w:vAlign w:val="center"/>
          </w:tcPr>
          <w:p w14:paraId="6761F9B8" w14:textId="77777777" w:rsidR="000B449C" w:rsidRPr="005B17D3" w:rsidRDefault="000B449C" w:rsidP="00EF3896">
            <w:pPr>
              <w:pStyle w:val="TableText"/>
              <w:spacing w:before="0" w:after="0"/>
              <w:jc w:val="center"/>
              <w:rPr>
                <w:bCs/>
                <w:sz w:val="18"/>
                <w:szCs w:val="18"/>
              </w:rPr>
            </w:pPr>
            <w:r w:rsidRPr="005B17D3">
              <w:rPr>
                <w:bCs/>
                <w:sz w:val="18"/>
                <w:szCs w:val="18"/>
              </w:rPr>
              <w:t>5.2</w:t>
            </w:r>
          </w:p>
        </w:tc>
        <w:tc>
          <w:tcPr>
            <w:tcW w:w="5120" w:type="dxa"/>
          </w:tcPr>
          <w:p w14:paraId="34B5EC40" w14:textId="77777777" w:rsidR="000B449C" w:rsidRPr="005B17D3" w:rsidRDefault="000B449C" w:rsidP="00EF3896">
            <w:pPr>
              <w:pStyle w:val="TableText"/>
              <w:spacing w:beforeLines="20" w:before="48" w:after="0"/>
              <w:rPr>
                <w:bCs/>
                <w:sz w:val="18"/>
                <w:szCs w:val="18"/>
              </w:rPr>
            </w:pPr>
            <w:r w:rsidRPr="005B17D3">
              <w:rPr>
                <w:bCs/>
                <w:sz w:val="18"/>
                <w:szCs w:val="18"/>
              </w:rPr>
              <w:t>Incorporated SQA review changes.</w:t>
            </w:r>
          </w:p>
        </w:tc>
        <w:tc>
          <w:tcPr>
            <w:tcW w:w="1913" w:type="dxa"/>
            <w:vAlign w:val="center"/>
          </w:tcPr>
          <w:p w14:paraId="42351603" w14:textId="77777777" w:rsidR="000B449C" w:rsidRPr="005B17D3" w:rsidRDefault="000B449C" w:rsidP="00EF3896">
            <w:pPr>
              <w:pStyle w:val="TableText"/>
              <w:spacing w:before="0" w:after="0"/>
              <w:jc w:val="center"/>
              <w:rPr>
                <w:sz w:val="18"/>
                <w:szCs w:val="18"/>
              </w:rPr>
            </w:pPr>
            <w:r w:rsidRPr="005B17D3">
              <w:rPr>
                <w:sz w:val="18"/>
                <w:szCs w:val="18"/>
              </w:rPr>
              <w:t>Tom Hamilton</w:t>
            </w:r>
          </w:p>
        </w:tc>
      </w:tr>
      <w:tr w:rsidR="000B449C" w:rsidRPr="005B17D3" w14:paraId="03A5CFDE" w14:textId="77777777" w:rsidTr="008F6B72">
        <w:tc>
          <w:tcPr>
            <w:tcW w:w="1140" w:type="dxa"/>
            <w:vAlign w:val="center"/>
          </w:tcPr>
          <w:p w14:paraId="7E50889B" w14:textId="77777777" w:rsidR="000B449C" w:rsidRPr="005B17D3" w:rsidRDefault="000B449C" w:rsidP="00EF3896">
            <w:pPr>
              <w:pStyle w:val="TableText"/>
              <w:spacing w:before="0" w:after="0"/>
              <w:jc w:val="center"/>
              <w:rPr>
                <w:sz w:val="18"/>
                <w:szCs w:val="18"/>
              </w:rPr>
            </w:pPr>
            <w:r w:rsidRPr="005B17D3">
              <w:rPr>
                <w:sz w:val="18"/>
                <w:szCs w:val="18"/>
              </w:rPr>
              <w:t>7/25/2012</w:t>
            </w:r>
          </w:p>
        </w:tc>
        <w:tc>
          <w:tcPr>
            <w:tcW w:w="1177" w:type="dxa"/>
            <w:vAlign w:val="center"/>
          </w:tcPr>
          <w:p w14:paraId="72959698" w14:textId="77777777" w:rsidR="000B449C" w:rsidRPr="005B17D3" w:rsidRDefault="000B449C" w:rsidP="00EF3896">
            <w:pPr>
              <w:pStyle w:val="TableText"/>
              <w:spacing w:before="0" w:after="0"/>
              <w:jc w:val="center"/>
              <w:rPr>
                <w:bCs/>
                <w:sz w:val="18"/>
                <w:szCs w:val="18"/>
              </w:rPr>
            </w:pPr>
            <w:r w:rsidRPr="005B17D3">
              <w:rPr>
                <w:bCs/>
                <w:sz w:val="18"/>
                <w:szCs w:val="18"/>
              </w:rPr>
              <w:t>5.1</w:t>
            </w:r>
          </w:p>
        </w:tc>
        <w:tc>
          <w:tcPr>
            <w:tcW w:w="5120" w:type="dxa"/>
          </w:tcPr>
          <w:p w14:paraId="6FBF41D2" w14:textId="77777777" w:rsidR="000B449C" w:rsidRPr="005B17D3" w:rsidRDefault="000B449C" w:rsidP="00EF3896">
            <w:pPr>
              <w:pStyle w:val="TableText"/>
              <w:spacing w:beforeLines="20" w:before="48" w:after="0"/>
              <w:rPr>
                <w:bCs/>
                <w:sz w:val="18"/>
                <w:szCs w:val="18"/>
              </w:rPr>
            </w:pPr>
            <w:r w:rsidRPr="005B17D3">
              <w:rPr>
                <w:bCs/>
                <w:sz w:val="18"/>
                <w:szCs w:val="18"/>
              </w:rPr>
              <w:t>Added ESR 3.9 Enhancements.</w:t>
            </w:r>
          </w:p>
        </w:tc>
        <w:tc>
          <w:tcPr>
            <w:tcW w:w="1913" w:type="dxa"/>
            <w:vAlign w:val="center"/>
          </w:tcPr>
          <w:p w14:paraId="174D1831" w14:textId="77777777" w:rsidR="000B449C" w:rsidRPr="005B17D3" w:rsidRDefault="000B449C" w:rsidP="00EF3896">
            <w:pPr>
              <w:pStyle w:val="TableText"/>
              <w:spacing w:before="0" w:after="0"/>
              <w:jc w:val="center"/>
              <w:rPr>
                <w:sz w:val="18"/>
                <w:szCs w:val="18"/>
              </w:rPr>
            </w:pPr>
            <w:r w:rsidRPr="005B17D3">
              <w:rPr>
                <w:sz w:val="18"/>
                <w:szCs w:val="18"/>
              </w:rPr>
              <w:t>Tom Hamilton</w:t>
            </w:r>
          </w:p>
        </w:tc>
      </w:tr>
      <w:tr w:rsidR="000B449C" w:rsidRPr="005B17D3" w14:paraId="3D97CA05" w14:textId="77777777" w:rsidTr="008F6B72">
        <w:tc>
          <w:tcPr>
            <w:tcW w:w="1140" w:type="dxa"/>
            <w:vAlign w:val="center"/>
          </w:tcPr>
          <w:p w14:paraId="0B2436BE" w14:textId="77777777" w:rsidR="000B449C" w:rsidRPr="005B17D3" w:rsidRDefault="000B449C" w:rsidP="00EF3896">
            <w:pPr>
              <w:pStyle w:val="TableText"/>
              <w:spacing w:before="0" w:after="0"/>
              <w:jc w:val="center"/>
              <w:rPr>
                <w:sz w:val="18"/>
                <w:szCs w:val="18"/>
              </w:rPr>
            </w:pPr>
            <w:r w:rsidRPr="005B17D3">
              <w:rPr>
                <w:sz w:val="18"/>
                <w:szCs w:val="18"/>
              </w:rPr>
              <w:t>7/24/2012</w:t>
            </w:r>
          </w:p>
        </w:tc>
        <w:tc>
          <w:tcPr>
            <w:tcW w:w="1177" w:type="dxa"/>
            <w:vAlign w:val="center"/>
          </w:tcPr>
          <w:p w14:paraId="0754C841" w14:textId="77777777" w:rsidR="000B449C" w:rsidRPr="005B17D3" w:rsidRDefault="000B449C" w:rsidP="00EF3896">
            <w:pPr>
              <w:pStyle w:val="TableText"/>
              <w:spacing w:before="0" w:after="0"/>
              <w:jc w:val="center"/>
              <w:rPr>
                <w:bCs/>
                <w:sz w:val="18"/>
                <w:szCs w:val="18"/>
              </w:rPr>
            </w:pPr>
            <w:r w:rsidRPr="005B17D3">
              <w:rPr>
                <w:bCs/>
                <w:sz w:val="18"/>
                <w:szCs w:val="18"/>
              </w:rPr>
              <w:t>5.0</w:t>
            </w:r>
          </w:p>
        </w:tc>
        <w:tc>
          <w:tcPr>
            <w:tcW w:w="5120" w:type="dxa"/>
          </w:tcPr>
          <w:p w14:paraId="5A93260D" w14:textId="77777777" w:rsidR="000B449C" w:rsidRPr="005B17D3" w:rsidRDefault="000B449C" w:rsidP="00EF3896">
            <w:pPr>
              <w:pStyle w:val="TableText"/>
              <w:spacing w:beforeLines="20" w:before="48" w:after="0"/>
              <w:rPr>
                <w:bCs/>
                <w:sz w:val="18"/>
                <w:szCs w:val="18"/>
              </w:rPr>
            </w:pPr>
            <w:r w:rsidRPr="005B17D3">
              <w:rPr>
                <w:bCs/>
                <w:sz w:val="18"/>
                <w:szCs w:val="18"/>
              </w:rPr>
              <w:t>Updated document version on cover to reflect major software version change and initial Draft. Updated references from ESR 3.8 to 3.9 and dates to reflect scheduled January 2013 release.</w:t>
            </w:r>
          </w:p>
        </w:tc>
        <w:tc>
          <w:tcPr>
            <w:tcW w:w="1913" w:type="dxa"/>
            <w:vAlign w:val="center"/>
          </w:tcPr>
          <w:p w14:paraId="5A27A2A7" w14:textId="77777777" w:rsidR="000B449C" w:rsidRPr="005B17D3" w:rsidRDefault="000B449C" w:rsidP="00EF3896">
            <w:pPr>
              <w:pStyle w:val="TableText"/>
              <w:spacing w:before="0" w:after="0"/>
              <w:jc w:val="center"/>
              <w:rPr>
                <w:sz w:val="18"/>
                <w:szCs w:val="18"/>
              </w:rPr>
            </w:pPr>
            <w:r w:rsidRPr="005B17D3">
              <w:rPr>
                <w:sz w:val="18"/>
                <w:szCs w:val="18"/>
              </w:rPr>
              <w:t>Tom Hamilton</w:t>
            </w:r>
          </w:p>
        </w:tc>
      </w:tr>
      <w:tr w:rsidR="000B449C" w:rsidRPr="005B17D3" w14:paraId="1D8277CB" w14:textId="77777777" w:rsidTr="008F6B72">
        <w:tc>
          <w:tcPr>
            <w:tcW w:w="1140" w:type="dxa"/>
            <w:vAlign w:val="center"/>
          </w:tcPr>
          <w:p w14:paraId="032DE422" w14:textId="77777777" w:rsidR="000B449C" w:rsidRPr="005B17D3" w:rsidRDefault="000B449C" w:rsidP="00EF3896">
            <w:pPr>
              <w:pStyle w:val="TableText"/>
              <w:spacing w:before="0" w:after="0"/>
              <w:jc w:val="center"/>
              <w:rPr>
                <w:sz w:val="18"/>
                <w:szCs w:val="18"/>
              </w:rPr>
            </w:pPr>
            <w:r w:rsidRPr="005B17D3">
              <w:rPr>
                <w:sz w:val="18"/>
                <w:szCs w:val="18"/>
              </w:rPr>
              <w:t>5/18/2012</w:t>
            </w:r>
          </w:p>
        </w:tc>
        <w:tc>
          <w:tcPr>
            <w:tcW w:w="1177" w:type="dxa"/>
            <w:vAlign w:val="center"/>
          </w:tcPr>
          <w:p w14:paraId="12959651" w14:textId="77777777" w:rsidR="000B449C" w:rsidRPr="005B17D3" w:rsidRDefault="000B449C" w:rsidP="00EF3896">
            <w:pPr>
              <w:pStyle w:val="TableText"/>
              <w:spacing w:before="0" w:after="0"/>
              <w:jc w:val="center"/>
              <w:rPr>
                <w:bCs/>
                <w:sz w:val="18"/>
                <w:szCs w:val="18"/>
              </w:rPr>
            </w:pPr>
            <w:r w:rsidRPr="005B17D3">
              <w:rPr>
                <w:bCs/>
                <w:sz w:val="18"/>
                <w:szCs w:val="18"/>
              </w:rPr>
              <w:t>4.0</w:t>
            </w:r>
          </w:p>
        </w:tc>
        <w:tc>
          <w:tcPr>
            <w:tcW w:w="5120" w:type="dxa"/>
          </w:tcPr>
          <w:p w14:paraId="0FB44A1E" w14:textId="77777777" w:rsidR="000B449C" w:rsidRPr="005B17D3" w:rsidRDefault="000B449C" w:rsidP="00EF3896">
            <w:pPr>
              <w:pStyle w:val="TableText"/>
              <w:spacing w:beforeLines="20" w:before="48" w:after="0"/>
              <w:rPr>
                <w:bCs/>
                <w:sz w:val="18"/>
                <w:szCs w:val="18"/>
              </w:rPr>
            </w:pPr>
            <w:r w:rsidRPr="005B17D3">
              <w:rPr>
                <w:bCs/>
                <w:sz w:val="18"/>
                <w:szCs w:val="18"/>
              </w:rPr>
              <w:t>Updated document version on cover to reflect major software version change and initial Draft. Updated references from ESR 3.7 to 3.8 and dates to reflect scheduled September 2012 release.</w:t>
            </w:r>
          </w:p>
          <w:p w14:paraId="128C1D38" w14:textId="77777777" w:rsidR="000B449C" w:rsidRPr="005B17D3" w:rsidRDefault="000B449C" w:rsidP="00EF3896">
            <w:pPr>
              <w:pStyle w:val="TableText"/>
              <w:spacing w:beforeLines="20" w:before="48" w:after="0"/>
              <w:rPr>
                <w:bCs/>
                <w:sz w:val="18"/>
                <w:szCs w:val="18"/>
              </w:rPr>
            </w:pPr>
            <w:r w:rsidRPr="005B17D3">
              <w:rPr>
                <w:bCs/>
                <w:sz w:val="18"/>
                <w:szCs w:val="18"/>
              </w:rPr>
              <w:t xml:space="preserve">Added </w:t>
            </w:r>
            <w:r w:rsidRPr="005B17D3">
              <w:rPr>
                <w:bCs/>
                <w:i/>
                <w:sz w:val="18"/>
                <w:szCs w:val="18"/>
              </w:rPr>
              <w:t>Delivery Preferences</w:t>
            </w:r>
            <w:r w:rsidRPr="005B17D3">
              <w:rPr>
                <w:bCs/>
                <w:sz w:val="18"/>
                <w:szCs w:val="18"/>
              </w:rPr>
              <w:t xml:space="preserve"> under </w:t>
            </w:r>
            <w:r w:rsidRPr="005B17D3">
              <w:rPr>
                <w:bCs/>
                <w:i/>
                <w:sz w:val="18"/>
                <w:szCs w:val="18"/>
              </w:rPr>
              <w:t>Communications</w:t>
            </w:r>
            <w:r w:rsidRPr="005B17D3">
              <w:rPr>
                <w:bCs/>
                <w:sz w:val="18"/>
                <w:szCs w:val="18"/>
              </w:rPr>
              <w:t xml:space="preserve"> tab section.</w:t>
            </w:r>
          </w:p>
          <w:p w14:paraId="2449A94A" w14:textId="77777777" w:rsidR="000B449C" w:rsidRPr="005B17D3" w:rsidRDefault="000B449C" w:rsidP="00EF3896">
            <w:pPr>
              <w:pStyle w:val="TableText"/>
              <w:spacing w:beforeLines="20" w:before="48" w:after="0"/>
              <w:rPr>
                <w:bCs/>
                <w:sz w:val="18"/>
                <w:szCs w:val="18"/>
              </w:rPr>
            </w:pPr>
            <w:r w:rsidRPr="005B17D3">
              <w:rPr>
                <w:bCs/>
                <w:sz w:val="18"/>
                <w:szCs w:val="18"/>
              </w:rPr>
              <w:t xml:space="preserve">Changed order of </w:t>
            </w:r>
            <w:r w:rsidRPr="005B17D3">
              <w:rPr>
                <w:bCs/>
                <w:i/>
                <w:sz w:val="18"/>
                <w:szCs w:val="18"/>
              </w:rPr>
              <w:t>First Name</w:t>
            </w:r>
            <w:r w:rsidRPr="005B17D3">
              <w:rPr>
                <w:bCs/>
                <w:sz w:val="18"/>
                <w:szCs w:val="18"/>
              </w:rPr>
              <w:t xml:space="preserve"> and </w:t>
            </w:r>
            <w:r w:rsidRPr="005B17D3">
              <w:rPr>
                <w:bCs/>
                <w:i/>
                <w:sz w:val="18"/>
                <w:szCs w:val="18"/>
              </w:rPr>
              <w:t>Middle Name</w:t>
            </w:r>
            <w:r w:rsidRPr="005B17D3">
              <w:rPr>
                <w:bCs/>
                <w:sz w:val="18"/>
                <w:szCs w:val="18"/>
              </w:rPr>
              <w:t xml:space="preserve"> fields on the </w:t>
            </w:r>
            <w:r w:rsidRPr="005B17D3">
              <w:rPr>
                <w:bCs/>
                <w:i/>
                <w:sz w:val="18"/>
                <w:szCs w:val="18"/>
              </w:rPr>
              <w:t>Registration/Person Search</w:t>
            </w:r>
            <w:r w:rsidRPr="005B17D3">
              <w:rPr>
                <w:bCs/>
                <w:sz w:val="18"/>
                <w:szCs w:val="18"/>
              </w:rPr>
              <w:t xml:space="preserve"> section.</w:t>
            </w:r>
          </w:p>
          <w:p w14:paraId="38F03B59" w14:textId="77777777" w:rsidR="000B449C" w:rsidRPr="005B17D3" w:rsidRDefault="000B449C" w:rsidP="00EF3896">
            <w:pPr>
              <w:pStyle w:val="TableText"/>
              <w:spacing w:beforeLines="20" w:before="48" w:after="0"/>
              <w:rPr>
                <w:bCs/>
                <w:sz w:val="18"/>
                <w:szCs w:val="18"/>
              </w:rPr>
            </w:pPr>
            <w:r w:rsidRPr="005B17D3">
              <w:rPr>
                <w:bCs/>
                <w:sz w:val="18"/>
                <w:szCs w:val="18"/>
              </w:rPr>
              <w:t xml:space="preserve">Added multiple selections for </w:t>
            </w:r>
            <w:r w:rsidRPr="005B17D3">
              <w:rPr>
                <w:bCs/>
                <w:i/>
                <w:sz w:val="18"/>
                <w:szCs w:val="18"/>
              </w:rPr>
              <w:t>Race</w:t>
            </w:r>
            <w:r w:rsidRPr="005B17D3">
              <w:rPr>
                <w:bCs/>
                <w:sz w:val="18"/>
                <w:szCs w:val="18"/>
              </w:rPr>
              <w:t xml:space="preserve"> field in </w:t>
            </w:r>
            <w:r w:rsidRPr="005B17D3">
              <w:rPr>
                <w:bCs/>
                <w:i/>
                <w:sz w:val="18"/>
                <w:szCs w:val="18"/>
              </w:rPr>
              <w:t>Demographics/Identity Traits</w:t>
            </w:r>
            <w:r w:rsidRPr="005B17D3">
              <w:rPr>
                <w:bCs/>
                <w:sz w:val="18"/>
                <w:szCs w:val="18"/>
              </w:rPr>
              <w:t xml:space="preserve"> (AAP) section.</w:t>
            </w:r>
          </w:p>
          <w:p w14:paraId="73219966" w14:textId="77777777" w:rsidR="000B449C" w:rsidRPr="005B17D3" w:rsidRDefault="000B449C" w:rsidP="00EF3896">
            <w:pPr>
              <w:pStyle w:val="TableText"/>
              <w:spacing w:beforeLines="20" w:before="48" w:after="0"/>
              <w:rPr>
                <w:bCs/>
                <w:sz w:val="18"/>
                <w:szCs w:val="18"/>
              </w:rPr>
            </w:pPr>
            <w:r w:rsidRPr="005B17D3">
              <w:rPr>
                <w:bCs/>
                <w:sz w:val="18"/>
                <w:szCs w:val="18"/>
              </w:rPr>
              <w:t xml:space="preserve">Added dropdown selection for </w:t>
            </w:r>
            <w:r w:rsidRPr="005B17D3">
              <w:rPr>
                <w:bCs/>
                <w:i/>
                <w:sz w:val="18"/>
                <w:szCs w:val="18"/>
              </w:rPr>
              <w:t>Place of Birth State</w:t>
            </w:r>
            <w:r w:rsidRPr="005B17D3">
              <w:rPr>
                <w:bCs/>
                <w:sz w:val="18"/>
                <w:szCs w:val="18"/>
              </w:rPr>
              <w:t xml:space="preserve"> field in </w:t>
            </w:r>
            <w:r w:rsidRPr="005B17D3">
              <w:rPr>
                <w:bCs/>
                <w:i/>
                <w:sz w:val="18"/>
                <w:szCs w:val="18"/>
              </w:rPr>
              <w:t>Demographics/Identity Traits</w:t>
            </w:r>
            <w:r w:rsidRPr="005B17D3">
              <w:rPr>
                <w:bCs/>
                <w:sz w:val="18"/>
                <w:szCs w:val="18"/>
              </w:rPr>
              <w:t xml:space="preserve"> (AAP) section.</w:t>
            </w:r>
          </w:p>
          <w:p w14:paraId="6B06D69D" w14:textId="77777777" w:rsidR="000B449C" w:rsidRPr="005B17D3" w:rsidRDefault="000B449C" w:rsidP="00EF3896">
            <w:pPr>
              <w:pStyle w:val="TableText"/>
              <w:spacing w:beforeLines="20" w:before="48" w:after="0"/>
              <w:rPr>
                <w:bCs/>
                <w:sz w:val="18"/>
                <w:szCs w:val="18"/>
              </w:rPr>
            </w:pPr>
            <w:r w:rsidRPr="005B17D3">
              <w:rPr>
                <w:bCs/>
                <w:sz w:val="18"/>
                <w:szCs w:val="18"/>
              </w:rPr>
              <w:t xml:space="preserve">Modified </w:t>
            </w:r>
            <w:r w:rsidRPr="005B17D3">
              <w:rPr>
                <w:bCs/>
                <w:i/>
                <w:sz w:val="18"/>
                <w:szCs w:val="18"/>
              </w:rPr>
              <w:t>First</w:t>
            </w:r>
            <w:r w:rsidRPr="005B17D3">
              <w:rPr>
                <w:bCs/>
                <w:sz w:val="18"/>
                <w:szCs w:val="18"/>
              </w:rPr>
              <w:t xml:space="preserve"> and </w:t>
            </w:r>
            <w:r w:rsidRPr="005B17D3">
              <w:rPr>
                <w:bCs/>
                <w:i/>
                <w:sz w:val="18"/>
                <w:szCs w:val="18"/>
              </w:rPr>
              <w:t>Last Name</w:t>
            </w:r>
            <w:r w:rsidRPr="005B17D3">
              <w:rPr>
                <w:bCs/>
                <w:sz w:val="18"/>
                <w:szCs w:val="18"/>
              </w:rPr>
              <w:t xml:space="preserve"> field length </w:t>
            </w:r>
            <w:r w:rsidRPr="005B17D3">
              <w:rPr>
                <w:bCs/>
                <w:i/>
                <w:sz w:val="18"/>
                <w:szCs w:val="18"/>
              </w:rPr>
              <w:t>Rules …</w:t>
            </w:r>
            <w:r w:rsidRPr="005B17D3">
              <w:rPr>
                <w:bCs/>
                <w:sz w:val="18"/>
                <w:szCs w:val="18"/>
              </w:rPr>
              <w:t xml:space="preserve">in the </w:t>
            </w:r>
            <w:r w:rsidRPr="005B17D3">
              <w:rPr>
                <w:bCs/>
                <w:i/>
                <w:sz w:val="18"/>
                <w:szCs w:val="18"/>
              </w:rPr>
              <w:t>Demographics/Add Associates</w:t>
            </w:r>
            <w:r w:rsidRPr="005B17D3">
              <w:rPr>
                <w:bCs/>
                <w:sz w:val="18"/>
                <w:szCs w:val="18"/>
              </w:rPr>
              <w:t xml:space="preserve"> sections.</w:t>
            </w:r>
          </w:p>
        </w:tc>
        <w:tc>
          <w:tcPr>
            <w:tcW w:w="1913" w:type="dxa"/>
            <w:vAlign w:val="center"/>
          </w:tcPr>
          <w:p w14:paraId="006428EB" w14:textId="77777777" w:rsidR="000B449C" w:rsidRPr="005B17D3" w:rsidRDefault="000B449C" w:rsidP="00EF3896">
            <w:pPr>
              <w:pStyle w:val="TableText"/>
              <w:spacing w:before="0" w:after="0"/>
              <w:jc w:val="center"/>
              <w:rPr>
                <w:sz w:val="18"/>
                <w:szCs w:val="18"/>
              </w:rPr>
            </w:pPr>
            <w:r w:rsidRPr="005B17D3">
              <w:rPr>
                <w:sz w:val="18"/>
                <w:szCs w:val="18"/>
              </w:rPr>
              <w:t>Tom Hamilton</w:t>
            </w:r>
          </w:p>
        </w:tc>
      </w:tr>
      <w:tr w:rsidR="000B449C" w:rsidRPr="005B17D3" w14:paraId="5598A07A" w14:textId="77777777" w:rsidTr="008F6B72">
        <w:tc>
          <w:tcPr>
            <w:tcW w:w="1140" w:type="dxa"/>
            <w:vAlign w:val="center"/>
          </w:tcPr>
          <w:p w14:paraId="313A77F9" w14:textId="77777777" w:rsidR="000B449C" w:rsidRPr="005B17D3" w:rsidRDefault="000B449C" w:rsidP="00EF3896">
            <w:pPr>
              <w:pStyle w:val="TableText"/>
              <w:spacing w:before="0" w:after="0"/>
              <w:jc w:val="center"/>
              <w:rPr>
                <w:sz w:val="18"/>
                <w:szCs w:val="18"/>
              </w:rPr>
            </w:pPr>
            <w:r w:rsidRPr="005B17D3">
              <w:rPr>
                <w:sz w:val="18"/>
                <w:szCs w:val="18"/>
              </w:rPr>
              <w:t>5/8/2012</w:t>
            </w:r>
          </w:p>
        </w:tc>
        <w:tc>
          <w:tcPr>
            <w:tcW w:w="1177" w:type="dxa"/>
            <w:vAlign w:val="center"/>
          </w:tcPr>
          <w:p w14:paraId="2B19496D" w14:textId="77777777" w:rsidR="000B449C" w:rsidRPr="005B17D3" w:rsidRDefault="000B449C" w:rsidP="00EF3896">
            <w:pPr>
              <w:pStyle w:val="TableText"/>
              <w:spacing w:before="0" w:after="0"/>
              <w:jc w:val="center"/>
              <w:rPr>
                <w:bCs/>
                <w:sz w:val="18"/>
                <w:szCs w:val="18"/>
              </w:rPr>
            </w:pPr>
            <w:r w:rsidRPr="005B17D3">
              <w:rPr>
                <w:bCs/>
                <w:sz w:val="18"/>
                <w:szCs w:val="18"/>
              </w:rPr>
              <w:t>3.5</w:t>
            </w:r>
          </w:p>
        </w:tc>
        <w:tc>
          <w:tcPr>
            <w:tcW w:w="5120" w:type="dxa"/>
          </w:tcPr>
          <w:p w14:paraId="04229665" w14:textId="77777777" w:rsidR="000B449C" w:rsidRPr="005B17D3" w:rsidRDefault="000B449C" w:rsidP="00EF3896">
            <w:pPr>
              <w:pStyle w:val="TableText"/>
              <w:spacing w:beforeLines="20" w:before="48" w:after="0"/>
              <w:rPr>
                <w:bCs/>
                <w:sz w:val="18"/>
                <w:szCs w:val="18"/>
              </w:rPr>
            </w:pPr>
            <w:r w:rsidRPr="005B17D3">
              <w:rPr>
                <w:bCs/>
                <w:sz w:val="18"/>
                <w:szCs w:val="18"/>
              </w:rPr>
              <w:t>Added 11 additional scripts to the How Do I … section. Minor updates to existing scripts. Updated Figure 6. Updated Index for additional How Do I … scripts.</w:t>
            </w:r>
          </w:p>
          <w:p w14:paraId="3DF05238" w14:textId="77777777" w:rsidR="000B449C" w:rsidRPr="005B17D3" w:rsidRDefault="000B449C" w:rsidP="00EF3896">
            <w:pPr>
              <w:pStyle w:val="TableText"/>
              <w:spacing w:beforeLines="20" w:before="48" w:after="0"/>
              <w:rPr>
                <w:bCs/>
                <w:sz w:val="18"/>
                <w:szCs w:val="18"/>
              </w:rPr>
            </w:pPr>
            <w:r w:rsidRPr="005B17D3">
              <w:rPr>
                <w:bCs/>
                <w:sz w:val="18"/>
                <w:szCs w:val="18"/>
              </w:rPr>
              <w:t xml:space="preserve">Updated </w:t>
            </w:r>
            <w:r w:rsidRPr="005B17D3">
              <w:rPr>
                <w:bCs/>
                <w:i/>
                <w:sz w:val="18"/>
                <w:szCs w:val="18"/>
              </w:rPr>
              <w:t>Master Patient Index</w:t>
            </w:r>
            <w:r w:rsidRPr="005B17D3">
              <w:rPr>
                <w:bCs/>
                <w:sz w:val="18"/>
                <w:szCs w:val="18"/>
              </w:rPr>
              <w:t xml:space="preserve"> to </w:t>
            </w:r>
            <w:r w:rsidRPr="005B17D3">
              <w:rPr>
                <w:bCs/>
                <w:i/>
                <w:sz w:val="18"/>
                <w:szCs w:val="18"/>
              </w:rPr>
              <w:t>Master Veteran Index</w:t>
            </w:r>
            <w:r w:rsidRPr="005B17D3">
              <w:rPr>
                <w:bCs/>
                <w:sz w:val="18"/>
                <w:szCs w:val="18"/>
              </w:rPr>
              <w:t>.</w:t>
            </w:r>
          </w:p>
        </w:tc>
        <w:tc>
          <w:tcPr>
            <w:tcW w:w="1913" w:type="dxa"/>
            <w:vAlign w:val="center"/>
          </w:tcPr>
          <w:p w14:paraId="478F0AA8" w14:textId="77777777" w:rsidR="000B449C" w:rsidRPr="005B17D3" w:rsidRDefault="000B449C" w:rsidP="00EF3896">
            <w:pPr>
              <w:pStyle w:val="TableText"/>
              <w:spacing w:before="0" w:after="0"/>
              <w:jc w:val="center"/>
              <w:rPr>
                <w:sz w:val="18"/>
                <w:szCs w:val="18"/>
              </w:rPr>
            </w:pPr>
            <w:r w:rsidRPr="005B17D3">
              <w:rPr>
                <w:sz w:val="18"/>
                <w:szCs w:val="18"/>
              </w:rPr>
              <w:t>Tom Hamilton</w:t>
            </w:r>
          </w:p>
        </w:tc>
      </w:tr>
      <w:tr w:rsidR="000B449C" w:rsidRPr="005B17D3" w14:paraId="7188CA01" w14:textId="77777777" w:rsidTr="008F6B72">
        <w:tc>
          <w:tcPr>
            <w:tcW w:w="1140" w:type="dxa"/>
            <w:vAlign w:val="center"/>
          </w:tcPr>
          <w:p w14:paraId="5B51532B" w14:textId="77777777" w:rsidR="000B449C" w:rsidRPr="005B17D3" w:rsidRDefault="000B449C" w:rsidP="00EF3896">
            <w:pPr>
              <w:pStyle w:val="TableText"/>
              <w:spacing w:before="0" w:after="0"/>
              <w:jc w:val="center"/>
              <w:rPr>
                <w:sz w:val="18"/>
                <w:szCs w:val="18"/>
              </w:rPr>
            </w:pPr>
            <w:r w:rsidRPr="005B17D3">
              <w:rPr>
                <w:sz w:val="18"/>
                <w:szCs w:val="18"/>
              </w:rPr>
              <w:t>04/06/12</w:t>
            </w:r>
          </w:p>
        </w:tc>
        <w:tc>
          <w:tcPr>
            <w:tcW w:w="1177" w:type="dxa"/>
            <w:vAlign w:val="center"/>
          </w:tcPr>
          <w:p w14:paraId="59F07335" w14:textId="77777777" w:rsidR="000B449C" w:rsidRPr="005B17D3" w:rsidRDefault="000B449C" w:rsidP="00EF3896">
            <w:pPr>
              <w:pStyle w:val="TableText"/>
              <w:spacing w:before="0" w:after="0"/>
              <w:jc w:val="center"/>
              <w:rPr>
                <w:bCs/>
                <w:sz w:val="18"/>
                <w:szCs w:val="18"/>
              </w:rPr>
            </w:pPr>
            <w:r w:rsidRPr="005B17D3">
              <w:rPr>
                <w:bCs/>
                <w:sz w:val="18"/>
                <w:szCs w:val="18"/>
              </w:rPr>
              <w:t>3.4</w:t>
            </w:r>
          </w:p>
        </w:tc>
        <w:tc>
          <w:tcPr>
            <w:tcW w:w="5120" w:type="dxa"/>
          </w:tcPr>
          <w:p w14:paraId="7880A93E" w14:textId="77777777" w:rsidR="000B449C" w:rsidRPr="005B17D3" w:rsidRDefault="000B449C" w:rsidP="00EF3896">
            <w:pPr>
              <w:pStyle w:val="TableText"/>
              <w:spacing w:beforeLines="20" w:before="48" w:after="0"/>
              <w:rPr>
                <w:bCs/>
                <w:sz w:val="18"/>
                <w:szCs w:val="18"/>
              </w:rPr>
            </w:pPr>
            <w:r w:rsidRPr="005B17D3">
              <w:rPr>
                <w:bCs/>
                <w:sz w:val="18"/>
                <w:szCs w:val="18"/>
              </w:rPr>
              <w:t xml:space="preserve">Removed “This data is shared with VistA” statement from AAP </w:t>
            </w:r>
            <w:r w:rsidRPr="005B17D3">
              <w:rPr>
                <w:bCs/>
                <w:i/>
                <w:sz w:val="18"/>
                <w:szCs w:val="18"/>
              </w:rPr>
              <w:t>Mother’s Maiden Name</w:t>
            </w:r>
            <w:r w:rsidRPr="005B17D3">
              <w:rPr>
                <w:bCs/>
                <w:sz w:val="18"/>
                <w:szCs w:val="18"/>
              </w:rPr>
              <w:t xml:space="preserve"> definition in Demographics/Identity Traits section.</w:t>
            </w:r>
          </w:p>
        </w:tc>
        <w:tc>
          <w:tcPr>
            <w:tcW w:w="1913" w:type="dxa"/>
            <w:vAlign w:val="center"/>
          </w:tcPr>
          <w:p w14:paraId="7AE9AC6D" w14:textId="77777777" w:rsidR="000B449C" w:rsidRPr="005B17D3" w:rsidRDefault="000B449C" w:rsidP="00EF3896">
            <w:pPr>
              <w:pStyle w:val="TableText"/>
              <w:spacing w:before="0" w:after="0"/>
              <w:jc w:val="center"/>
              <w:rPr>
                <w:sz w:val="18"/>
                <w:szCs w:val="18"/>
              </w:rPr>
            </w:pPr>
            <w:r w:rsidRPr="005B17D3">
              <w:rPr>
                <w:sz w:val="18"/>
                <w:szCs w:val="18"/>
              </w:rPr>
              <w:t>Tom Hamilton</w:t>
            </w:r>
          </w:p>
        </w:tc>
      </w:tr>
      <w:tr w:rsidR="000B449C" w:rsidRPr="005B17D3" w14:paraId="39D0B518" w14:textId="77777777" w:rsidTr="008F6B72">
        <w:tc>
          <w:tcPr>
            <w:tcW w:w="1140" w:type="dxa"/>
            <w:vAlign w:val="center"/>
          </w:tcPr>
          <w:p w14:paraId="27BA84AC" w14:textId="77777777" w:rsidR="000B449C" w:rsidRPr="005B17D3" w:rsidRDefault="000B449C" w:rsidP="00EF3896">
            <w:pPr>
              <w:pStyle w:val="TableText"/>
              <w:spacing w:before="0" w:after="0"/>
              <w:jc w:val="center"/>
              <w:rPr>
                <w:sz w:val="18"/>
                <w:szCs w:val="18"/>
              </w:rPr>
            </w:pPr>
            <w:r w:rsidRPr="005B17D3">
              <w:rPr>
                <w:sz w:val="18"/>
                <w:szCs w:val="18"/>
              </w:rPr>
              <w:t>03/13/12</w:t>
            </w:r>
          </w:p>
        </w:tc>
        <w:tc>
          <w:tcPr>
            <w:tcW w:w="1177" w:type="dxa"/>
            <w:vAlign w:val="center"/>
          </w:tcPr>
          <w:p w14:paraId="39807B26" w14:textId="77777777" w:rsidR="000B449C" w:rsidRPr="005B17D3" w:rsidRDefault="000B449C" w:rsidP="00EF3896">
            <w:pPr>
              <w:pStyle w:val="TableText"/>
              <w:spacing w:before="0" w:after="0"/>
              <w:jc w:val="center"/>
              <w:rPr>
                <w:bCs/>
                <w:sz w:val="18"/>
                <w:szCs w:val="18"/>
              </w:rPr>
            </w:pPr>
            <w:r w:rsidRPr="005B17D3">
              <w:rPr>
                <w:bCs/>
                <w:sz w:val="18"/>
                <w:szCs w:val="18"/>
              </w:rPr>
              <w:t>3.3</w:t>
            </w:r>
          </w:p>
        </w:tc>
        <w:tc>
          <w:tcPr>
            <w:tcW w:w="5120" w:type="dxa"/>
          </w:tcPr>
          <w:p w14:paraId="11013148" w14:textId="77777777" w:rsidR="000B449C" w:rsidRPr="005B17D3" w:rsidRDefault="000B449C" w:rsidP="00EF3896">
            <w:pPr>
              <w:pStyle w:val="TableText"/>
              <w:spacing w:beforeLines="20" w:before="48" w:after="0"/>
              <w:rPr>
                <w:bCs/>
                <w:sz w:val="18"/>
                <w:szCs w:val="18"/>
              </w:rPr>
            </w:pPr>
            <w:r w:rsidRPr="005B17D3">
              <w:rPr>
                <w:bCs/>
                <w:sz w:val="18"/>
                <w:szCs w:val="18"/>
              </w:rPr>
              <w:t>Removed “Draft” from and changed date on cover. Also updated dates in footers to reflect June 2012 release date and removed “Draft”.</w:t>
            </w:r>
          </w:p>
        </w:tc>
        <w:tc>
          <w:tcPr>
            <w:tcW w:w="1913" w:type="dxa"/>
            <w:vAlign w:val="center"/>
          </w:tcPr>
          <w:p w14:paraId="75CC4DC7" w14:textId="77777777" w:rsidR="000B449C" w:rsidRPr="005B17D3" w:rsidRDefault="000B449C" w:rsidP="00EF3896">
            <w:pPr>
              <w:pStyle w:val="TableText"/>
              <w:spacing w:before="0" w:after="0"/>
              <w:jc w:val="center"/>
              <w:rPr>
                <w:sz w:val="18"/>
                <w:szCs w:val="18"/>
              </w:rPr>
            </w:pPr>
            <w:r w:rsidRPr="005B17D3">
              <w:rPr>
                <w:sz w:val="18"/>
                <w:szCs w:val="18"/>
              </w:rPr>
              <w:t>Tom Hamilton</w:t>
            </w:r>
          </w:p>
        </w:tc>
      </w:tr>
      <w:tr w:rsidR="000B449C" w:rsidRPr="005B17D3" w14:paraId="224CA978" w14:textId="77777777" w:rsidTr="008F6B72">
        <w:tc>
          <w:tcPr>
            <w:tcW w:w="1140" w:type="dxa"/>
            <w:vAlign w:val="center"/>
          </w:tcPr>
          <w:p w14:paraId="16C01F7B" w14:textId="77777777" w:rsidR="000B449C" w:rsidRPr="005B17D3" w:rsidRDefault="000B449C" w:rsidP="00EF3896">
            <w:pPr>
              <w:pStyle w:val="TableText"/>
              <w:spacing w:before="0" w:after="0"/>
              <w:jc w:val="center"/>
              <w:rPr>
                <w:sz w:val="18"/>
                <w:szCs w:val="18"/>
              </w:rPr>
            </w:pPr>
            <w:r w:rsidRPr="005B17D3">
              <w:rPr>
                <w:sz w:val="18"/>
                <w:szCs w:val="18"/>
              </w:rPr>
              <w:t>01/23/12</w:t>
            </w:r>
          </w:p>
        </w:tc>
        <w:tc>
          <w:tcPr>
            <w:tcW w:w="1177" w:type="dxa"/>
            <w:vAlign w:val="center"/>
          </w:tcPr>
          <w:p w14:paraId="63846947" w14:textId="77777777" w:rsidR="000B449C" w:rsidRPr="005B17D3" w:rsidRDefault="000B449C" w:rsidP="00EF3896">
            <w:pPr>
              <w:pStyle w:val="TableText"/>
              <w:spacing w:before="0" w:after="0"/>
              <w:jc w:val="center"/>
              <w:rPr>
                <w:bCs/>
                <w:sz w:val="18"/>
                <w:szCs w:val="18"/>
              </w:rPr>
            </w:pPr>
            <w:r w:rsidRPr="005B17D3">
              <w:rPr>
                <w:bCs/>
                <w:sz w:val="18"/>
                <w:szCs w:val="18"/>
              </w:rPr>
              <w:t>3.2</w:t>
            </w:r>
          </w:p>
        </w:tc>
        <w:tc>
          <w:tcPr>
            <w:tcW w:w="5120" w:type="dxa"/>
          </w:tcPr>
          <w:p w14:paraId="69C7C074" w14:textId="77777777" w:rsidR="000B449C" w:rsidRPr="005B17D3" w:rsidRDefault="000B449C" w:rsidP="00EF3896">
            <w:pPr>
              <w:pStyle w:val="TableText"/>
              <w:spacing w:beforeLines="20" w:before="48" w:after="0"/>
              <w:rPr>
                <w:bCs/>
                <w:sz w:val="18"/>
                <w:szCs w:val="18"/>
              </w:rPr>
            </w:pPr>
            <w:r w:rsidRPr="005B17D3">
              <w:rPr>
                <w:bCs/>
                <w:sz w:val="18"/>
                <w:szCs w:val="18"/>
              </w:rPr>
              <w:t>Added "Add a Person" in parenthesis after the "Tabs/Overview" identifier on the Veteran Overview page when in the Add a Person mode to identify to user that they are in AAP mode.</w:t>
            </w:r>
          </w:p>
          <w:p w14:paraId="2F2EFF0E" w14:textId="77777777" w:rsidR="000B449C" w:rsidRPr="005B17D3" w:rsidRDefault="000B449C" w:rsidP="00EF3896">
            <w:pPr>
              <w:pStyle w:val="TableText"/>
              <w:spacing w:beforeLines="20" w:before="48" w:after="0"/>
              <w:rPr>
                <w:bCs/>
                <w:sz w:val="18"/>
                <w:szCs w:val="18"/>
              </w:rPr>
            </w:pPr>
            <w:r w:rsidRPr="005B17D3">
              <w:rPr>
                <w:bCs/>
                <w:sz w:val="18"/>
                <w:szCs w:val="18"/>
              </w:rPr>
              <w:t>Added ESR 3.7 enhancements.</w:t>
            </w:r>
          </w:p>
        </w:tc>
        <w:tc>
          <w:tcPr>
            <w:tcW w:w="1913" w:type="dxa"/>
            <w:vAlign w:val="center"/>
          </w:tcPr>
          <w:p w14:paraId="38FB788E" w14:textId="77777777" w:rsidR="000B449C" w:rsidRPr="005B17D3" w:rsidRDefault="000B449C" w:rsidP="00EF3896">
            <w:pPr>
              <w:pStyle w:val="TableText"/>
              <w:spacing w:before="0" w:after="0"/>
              <w:jc w:val="center"/>
              <w:rPr>
                <w:sz w:val="18"/>
                <w:szCs w:val="18"/>
              </w:rPr>
            </w:pPr>
            <w:r w:rsidRPr="005B17D3">
              <w:rPr>
                <w:sz w:val="18"/>
                <w:szCs w:val="18"/>
              </w:rPr>
              <w:t>Tom Hamilton</w:t>
            </w:r>
          </w:p>
        </w:tc>
      </w:tr>
      <w:tr w:rsidR="000B449C" w:rsidRPr="005B17D3" w14:paraId="2556D2FE" w14:textId="77777777" w:rsidTr="008F6B72">
        <w:tc>
          <w:tcPr>
            <w:tcW w:w="1140" w:type="dxa"/>
            <w:vAlign w:val="center"/>
          </w:tcPr>
          <w:p w14:paraId="720E17D0" w14:textId="77777777" w:rsidR="000B449C" w:rsidRPr="005B17D3" w:rsidRDefault="000B449C" w:rsidP="00EF3896">
            <w:pPr>
              <w:pStyle w:val="TableText"/>
              <w:spacing w:before="0" w:after="0"/>
              <w:jc w:val="center"/>
              <w:rPr>
                <w:sz w:val="18"/>
                <w:szCs w:val="18"/>
              </w:rPr>
            </w:pPr>
            <w:r w:rsidRPr="005B17D3">
              <w:rPr>
                <w:sz w:val="18"/>
                <w:szCs w:val="18"/>
              </w:rPr>
              <w:lastRenderedPageBreak/>
              <w:t>01/17/12</w:t>
            </w:r>
          </w:p>
        </w:tc>
        <w:tc>
          <w:tcPr>
            <w:tcW w:w="1177" w:type="dxa"/>
            <w:vAlign w:val="center"/>
          </w:tcPr>
          <w:p w14:paraId="21B481BF" w14:textId="77777777" w:rsidR="000B449C" w:rsidRPr="005B17D3" w:rsidRDefault="000B449C" w:rsidP="00EF3896">
            <w:pPr>
              <w:pStyle w:val="TableText"/>
              <w:spacing w:before="0" w:after="0"/>
              <w:jc w:val="center"/>
              <w:rPr>
                <w:bCs/>
                <w:sz w:val="18"/>
                <w:szCs w:val="18"/>
              </w:rPr>
            </w:pPr>
            <w:r w:rsidRPr="005B17D3">
              <w:rPr>
                <w:bCs/>
                <w:sz w:val="18"/>
                <w:szCs w:val="18"/>
              </w:rPr>
              <w:t>3.1</w:t>
            </w:r>
          </w:p>
        </w:tc>
        <w:tc>
          <w:tcPr>
            <w:tcW w:w="5120" w:type="dxa"/>
          </w:tcPr>
          <w:p w14:paraId="24E2478B" w14:textId="77777777" w:rsidR="000B449C" w:rsidRPr="005B17D3" w:rsidRDefault="000B449C" w:rsidP="00EF3896">
            <w:pPr>
              <w:pStyle w:val="TableText"/>
              <w:spacing w:beforeLines="20" w:before="48" w:after="0"/>
              <w:rPr>
                <w:bCs/>
                <w:sz w:val="18"/>
                <w:szCs w:val="18"/>
              </w:rPr>
            </w:pPr>
            <w:r w:rsidRPr="005B17D3">
              <w:rPr>
                <w:bCs/>
                <w:sz w:val="18"/>
                <w:szCs w:val="18"/>
              </w:rPr>
              <w:t>Minor update to Preferred Facility field definition under Demographics/Personal/Personal section.</w:t>
            </w:r>
          </w:p>
          <w:p w14:paraId="17DF5A18" w14:textId="77777777" w:rsidR="000B449C" w:rsidRPr="005B17D3" w:rsidRDefault="000B449C" w:rsidP="00EF3896">
            <w:pPr>
              <w:pStyle w:val="TableText"/>
              <w:spacing w:beforeLines="20" w:before="48" w:after="0"/>
              <w:rPr>
                <w:bCs/>
                <w:sz w:val="18"/>
                <w:szCs w:val="18"/>
              </w:rPr>
            </w:pPr>
            <w:r w:rsidRPr="005B17D3">
              <w:rPr>
                <w:bCs/>
                <w:sz w:val="18"/>
                <w:szCs w:val="18"/>
              </w:rPr>
              <w:t xml:space="preserve">Added CDW to Glossary. Removed “(Future Release)” from </w:t>
            </w:r>
            <w:r w:rsidRPr="005B17D3">
              <w:rPr>
                <w:bCs/>
                <w:i/>
                <w:sz w:val="18"/>
                <w:szCs w:val="18"/>
              </w:rPr>
              <w:t xml:space="preserve">Content Management System (CMS) </w:t>
            </w:r>
            <w:r w:rsidRPr="005B17D3">
              <w:rPr>
                <w:bCs/>
                <w:sz w:val="18"/>
                <w:szCs w:val="18"/>
              </w:rPr>
              <w:t>Glossary</w:t>
            </w:r>
            <w:r w:rsidRPr="005B17D3">
              <w:rPr>
                <w:bCs/>
                <w:i/>
                <w:sz w:val="18"/>
                <w:szCs w:val="18"/>
              </w:rPr>
              <w:t xml:space="preserve"> </w:t>
            </w:r>
            <w:r w:rsidRPr="005B17D3">
              <w:rPr>
                <w:bCs/>
                <w:sz w:val="18"/>
                <w:szCs w:val="18"/>
              </w:rPr>
              <w:t>definition.</w:t>
            </w:r>
          </w:p>
        </w:tc>
        <w:tc>
          <w:tcPr>
            <w:tcW w:w="1913" w:type="dxa"/>
            <w:vAlign w:val="center"/>
          </w:tcPr>
          <w:p w14:paraId="6E8FFFD7" w14:textId="77777777" w:rsidR="000B449C" w:rsidRPr="005B17D3" w:rsidRDefault="000B449C" w:rsidP="00EF3896">
            <w:pPr>
              <w:pStyle w:val="TableText"/>
              <w:spacing w:before="0" w:after="0"/>
              <w:jc w:val="center"/>
              <w:rPr>
                <w:sz w:val="18"/>
                <w:szCs w:val="18"/>
              </w:rPr>
            </w:pPr>
            <w:r w:rsidRPr="005B17D3">
              <w:rPr>
                <w:sz w:val="18"/>
                <w:szCs w:val="18"/>
              </w:rPr>
              <w:t>Tom Hamilton</w:t>
            </w:r>
          </w:p>
        </w:tc>
      </w:tr>
      <w:tr w:rsidR="000B449C" w:rsidRPr="005B17D3" w14:paraId="698A51D0" w14:textId="77777777" w:rsidTr="008F6B72">
        <w:tc>
          <w:tcPr>
            <w:tcW w:w="1140" w:type="dxa"/>
            <w:vAlign w:val="center"/>
          </w:tcPr>
          <w:p w14:paraId="0EE925BB" w14:textId="77777777" w:rsidR="000B449C" w:rsidRPr="005B17D3" w:rsidRDefault="000B449C" w:rsidP="00EF3896">
            <w:pPr>
              <w:pStyle w:val="TableText"/>
              <w:spacing w:before="0" w:after="0"/>
              <w:jc w:val="center"/>
              <w:rPr>
                <w:sz w:val="18"/>
                <w:szCs w:val="18"/>
              </w:rPr>
            </w:pPr>
            <w:r w:rsidRPr="005B17D3">
              <w:rPr>
                <w:sz w:val="18"/>
                <w:szCs w:val="18"/>
              </w:rPr>
              <w:t>01/09/12</w:t>
            </w:r>
          </w:p>
        </w:tc>
        <w:tc>
          <w:tcPr>
            <w:tcW w:w="1177" w:type="dxa"/>
            <w:vAlign w:val="center"/>
          </w:tcPr>
          <w:p w14:paraId="2159270A" w14:textId="77777777" w:rsidR="000B449C" w:rsidRPr="005B17D3" w:rsidRDefault="000B449C" w:rsidP="00EF3896">
            <w:pPr>
              <w:pStyle w:val="TableText"/>
              <w:spacing w:before="0" w:after="0"/>
              <w:jc w:val="center"/>
              <w:rPr>
                <w:bCs/>
                <w:sz w:val="18"/>
                <w:szCs w:val="18"/>
              </w:rPr>
            </w:pPr>
            <w:r w:rsidRPr="005B17D3">
              <w:rPr>
                <w:bCs/>
                <w:sz w:val="18"/>
                <w:szCs w:val="18"/>
              </w:rPr>
              <w:t>3.0</w:t>
            </w:r>
          </w:p>
        </w:tc>
        <w:tc>
          <w:tcPr>
            <w:tcW w:w="5120" w:type="dxa"/>
          </w:tcPr>
          <w:p w14:paraId="743B75A2" w14:textId="77777777" w:rsidR="000B449C" w:rsidRPr="005B17D3" w:rsidRDefault="000B449C" w:rsidP="00EF3896">
            <w:pPr>
              <w:pStyle w:val="TableText"/>
              <w:spacing w:beforeLines="20" w:before="48" w:after="0"/>
              <w:rPr>
                <w:bCs/>
                <w:sz w:val="18"/>
                <w:szCs w:val="18"/>
              </w:rPr>
            </w:pPr>
            <w:r w:rsidRPr="005B17D3">
              <w:rPr>
                <w:bCs/>
                <w:sz w:val="18"/>
                <w:szCs w:val="18"/>
              </w:rPr>
              <w:t>Updated document version on cover to reflect major software version change and initial Draft. Updated references from ESR 3.6 to 3.7 and dates to reflect scheduled April 2012 release.</w:t>
            </w:r>
          </w:p>
          <w:p w14:paraId="281CC13D" w14:textId="77777777" w:rsidR="000B449C" w:rsidRPr="005B17D3" w:rsidRDefault="000B449C" w:rsidP="00EF3896">
            <w:pPr>
              <w:pStyle w:val="TableText"/>
              <w:spacing w:beforeLines="20" w:before="48" w:after="0"/>
              <w:rPr>
                <w:bCs/>
                <w:sz w:val="18"/>
                <w:szCs w:val="18"/>
              </w:rPr>
            </w:pPr>
            <w:r w:rsidRPr="005B17D3">
              <w:rPr>
                <w:bCs/>
                <w:sz w:val="18"/>
                <w:szCs w:val="18"/>
              </w:rPr>
              <w:t>Added ESR 3.7 Enhancements to existing added functionality listing in the Introduction section. Added ESR 3.7 updates/changes to various sections. Added SQA review updates.</w:t>
            </w:r>
          </w:p>
        </w:tc>
        <w:tc>
          <w:tcPr>
            <w:tcW w:w="1913" w:type="dxa"/>
            <w:vAlign w:val="center"/>
          </w:tcPr>
          <w:p w14:paraId="722DFE86" w14:textId="77777777" w:rsidR="000B449C" w:rsidRPr="005B17D3" w:rsidRDefault="000B449C" w:rsidP="00EF3896">
            <w:pPr>
              <w:pStyle w:val="TableText"/>
              <w:spacing w:before="0" w:after="0"/>
              <w:jc w:val="center"/>
              <w:rPr>
                <w:sz w:val="18"/>
                <w:szCs w:val="18"/>
              </w:rPr>
            </w:pPr>
            <w:r w:rsidRPr="005B17D3">
              <w:rPr>
                <w:sz w:val="18"/>
                <w:szCs w:val="18"/>
              </w:rPr>
              <w:t>Tom Hamilton</w:t>
            </w:r>
          </w:p>
        </w:tc>
      </w:tr>
      <w:tr w:rsidR="000B449C" w:rsidRPr="005B17D3" w14:paraId="02251729" w14:textId="77777777" w:rsidTr="008F6B72">
        <w:tc>
          <w:tcPr>
            <w:tcW w:w="1140" w:type="dxa"/>
            <w:vAlign w:val="center"/>
          </w:tcPr>
          <w:p w14:paraId="7A719192" w14:textId="77777777" w:rsidR="000B449C" w:rsidRPr="005B17D3" w:rsidRDefault="000B449C" w:rsidP="00EF3896">
            <w:pPr>
              <w:pStyle w:val="TableText"/>
              <w:spacing w:before="0" w:after="0"/>
              <w:jc w:val="center"/>
              <w:rPr>
                <w:sz w:val="18"/>
                <w:szCs w:val="18"/>
              </w:rPr>
            </w:pPr>
            <w:r w:rsidRPr="005B17D3">
              <w:rPr>
                <w:sz w:val="18"/>
                <w:szCs w:val="18"/>
              </w:rPr>
              <w:t>5/18/2012</w:t>
            </w:r>
          </w:p>
          <w:p w14:paraId="71EA754A" w14:textId="77777777" w:rsidR="000B449C" w:rsidRPr="005B17D3" w:rsidRDefault="000B449C" w:rsidP="00EF3896">
            <w:pPr>
              <w:pStyle w:val="TableText"/>
              <w:spacing w:before="0" w:after="0"/>
              <w:jc w:val="center"/>
              <w:rPr>
                <w:sz w:val="18"/>
                <w:szCs w:val="18"/>
              </w:rPr>
            </w:pPr>
          </w:p>
        </w:tc>
        <w:tc>
          <w:tcPr>
            <w:tcW w:w="1177" w:type="dxa"/>
            <w:vAlign w:val="center"/>
          </w:tcPr>
          <w:p w14:paraId="4AA27D69" w14:textId="77777777" w:rsidR="000B449C" w:rsidRPr="005B17D3" w:rsidRDefault="000B449C" w:rsidP="00EF3896">
            <w:pPr>
              <w:pStyle w:val="TableText"/>
              <w:spacing w:before="0" w:after="0"/>
              <w:jc w:val="center"/>
              <w:rPr>
                <w:bCs/>
                <w:sz w:val="18"/>
                <w:szCs w:val="18"/>
              </w:rPr>
            </w:pPr>
            <w:r w:rsidRPr="005B17D3">
              <w:rPr>
                <w:bCs/>
                <w:sz w:val="18"/>
                <w:szCs w:val="18"/>
              </w:rPr>
              <w:t>4.0</w:t>
            </w:r>
          </w:p>
        </w:tc>
        <w:tc>
          <w:tcPr>
            <w:tcW w:w="5120" w:type="dxa"/>
          </w:tcPr>
          <w:p w14:paraId="56B203C7" w14:textId="77777777" w:rsidR="000B449C" w:rsidRPr="005B17D3" w:rsidRDefault="000B449C" w:rsidP="00EF3896">
            <w:pPr>
              <w:pStyle w:val="TableText"/>
              <w:spacing w:beforeLines="20" w:before="48" w:after="0"/>
              <w:rPr>
                <w:bCs/>
                <w:sz w:val="18"/>
                <w:szCs w:val="18"/>
              </w:rPr>
            </w:pPr>
            <w:r w:rsidRPr="005B17D3">
              <w:rPr>
                <w:bCs/>
                <w:sz w:val="18"/>
                <w:szCs w:val="18"/>
              </w:rPr>
              <w:t>Updated document version on cover to reflect major software version change and initial Draft. Updated references from ESR 3.7 to 3.8 and dates to reflect scheduled September 2012 release.</w:t>
            </w:r>
          </w:p>
          <w:p w14:paraId="0647D2F2" w14:textId="77777777" w:rsidR="000B449C" w:rsidRPr="005B17D3" w:rsidRDefault="000B449C" w:rsidP="00EF3896">
            <w:pPr>
              <w:pStyle w:val="TableText"/>
              <w:spacing w:beforeLines="20" w:before="48" w:after="0"/>
              <w:rPr>
                <w:bCs/>
                <w:sz w:val="18"/>
                <w:szCs w:val="18"/>
              </w:rPr>
            </w:pPr>
            <w:r w:rsidRPr="005B17D3">
              <w:rPr>
                <w:bCs/>
                <w:sz w:val="18"/>
                <w:szCs w:val="18"/>
              </w:rPr>
              <w:t xml:space="preserve">Added </w:t>
            </w:r>
            <w:r w:rsidRPr="005B17D3">
              <w:rPr>
                <w:bCs/>
                <w:i/>
                <w:sz w:val="18"/>
                <w:szCs w:val="18"/>
              </w:rPr>
              <w:t>Delivery Preferences</w:t>
            </w:r>
            <w:r w:rsidRPr="005B17D3">
              <w:rPr>
                <w:bCs/>
                <w:sz w:val="18"/>
                <w:szCs w:val="18"/>
              </w:rPr>
              <w:t xml:space="preserve"> under </w:t>
            </w:r>
            <w:r w:rsidRPr="005B17D3">
              <w:rPr>
                <w:bCs/>
                <w:i/>
                <w:sz w:val="18"/>
                <w:szCs w:val="18"/>
              </w:rPr>
              <w:t>Communications</w:t>
            </w:r>
            <w:r w:rsidRPr="005B17D3">
              <w:rPr>
                <w:bCs/>
                <w:sz w:val="18"/>
                <w:szCs w:val="18"/>
              </w:rPr>
              <w:t xml:space="preserve"> tab section.</w:t>
            </w:r>
          </w:p>
          <w:p w14:paraId="0C7445BD" w14:textId="77777777" w:rsidR="000B449C" w:rsidRPr="005B17D3" w:rsidRDefault="000B449C" w:rsidP="00EF3896">
            <w:pPr>
              <w:pStyle w:val="TableText"/>
              <w:spacing w:beforeLines="20" w:before="48" w:after="0"/>
              <w:rPr>
                <w:bCs/>
                <w:sz w:val="18"/>
                <w:szCs w:val="18"/>
              </w:rPr>
            </w:pPr>
            <w:r w:rsidRPr="005B17D3">
              <w:rPr>
                <w:bCs/>
                <w:sz w:val="18"/>
                <w:szCs w:val="18"/>
              </w:rPr>
              <w:t xml:space="preserve">Changed order of </w:t>
            </w:r>
            <w:r w:rsidRPr="005B17D3">
              <w:rPr>
                <w:bCs/>
                <w:i/>
                <w:sz w:val="18"/>
                <w:szCs w:val="18"/>
              </w:rPr>
              <w:t>First Name</w:t>
            </w:r>
            <w:r w:rsidRPr="005B17D3">
              <w:rPr>
                <w:bCs/>
                <w:sz w:val="18"/>
                <w:szCs w:val="18"/>
              </w:rPr>
              <w:t xml:space="preserve"> and </w:t>
            </w:r>
            <w:r w:rsidRPr="005B17D3">
              <w:rPr>
                <w:bCs/>
                <w:i/>
                <w:sz w:val="18"/>
                <w:szCs w:val="18"/>
              </w:rPr>
              <w:t>Middle Name</w:t>
            </w:r>
            <w:r w:rsidRPr="005B17D3">
              <w:rPr>
                <w:bCs/>
                <w:sz w:val="18"/>
                <w:szCs w:val="18"/>
              </w:rPr>
              <w:t xml:space="preserve"> fields on the </w:t>
            </w:r>
            <w:r w:rsidRPr="005B17D3">
              <w:rPr>
                <w:bCs/>
                <w:i/>
                <w:sz w:val="18"/>
                <w:szCs w:val="18"/>
              </w:rPr>
              <w:t>Registration/Person Search</w:t>
            </w:r>
            <w:r w:rsidRPr="005B17D3">
              <w:rPr>
                <w:bCs/>
                <w:sz w:val="18"/>
                <w:szCs w:val="18"/>
              </w:rPr>
              <w:t xml:space="preserve"> section.</w:t>
            </w:r>
          </w:p>
          <w:p w14:paraId="63A4237F" w14:textId="77777777" w:rsidR="000B449C" w:rsidRPr="005B17D3" w:rsidRDefault="000B449C" w:rsidP="00EF3896">
            <w:pPr>
              <w:pStyle w:val="TableText"/>
              <w:spacing w:beforeLines="20" w:before="48" w:after="0"/>
              <w:rPr>
                <w:bCs/>
                <w:sz w:val="18"/>
                <w:szCs w:val="18"/>
              </w:rPr>
            </w:pPr>
            <w:r w:rsidRPr="005B17D3">
              <w:rPr>
                <w:bCs/>
                <w:sz w:val="18"/>
                <w:szCs w:val="18"/>
              </w:rPr>
              <w:t xml:space="preserve">Added multiple selections for </w:t>
            </w:r>
            <w:r w:rsidRPr="005B17D3">
              <w:rPr>
                <w:bCs/>
                <w:i/>
                <w:sz w:val="18"/>
                <w:szCs w:val="18"/>
              </w:rPr>
              <w:t>Race</w:t>
            </w:r>
            <w:r w:rsidRPr="005B17D3">
              <w:rPr>
                <w:bCs/>
                <w:sz w:val="18"/>
                <w:szCs w:val="18"/>
              </w:rPr>
              <w:t xml:space="preserve"> field in </w:t>
            </w:r>
            <w:r w:rsidRPr="005B17D3">
              <w:rPr>
                <w:bCs/>
                <w:i/>
                <w:sz w:val="18"/>
                <w:szCs w:val="18"/>
              </w:rPr>
              <w:t>Demographics/Identity Traits</w:t>
            </w:r>
            <w:r w:rsidRPr="005B17D3">
              <w:rPr>
                <w:bCs/>
                <w:sz w:val="18"/>
                <w:szCs w:val="18"/>
              </w:rPr>
              <w:t xml:space="preserve"> (AAP) section.</w:t>
            </w:r>
          </w:p>
          <w:p w14:paraId="2AF2B60D" w14:textId="77777777" w:rsidR="000B449C" w:rsidRPr="005B17D3" w:rsidRDefault="000B449C" w:rsidP="00EF3896">
            <w:pPr>
              <w:pStyle w:val="TableText"/>
              <w:spacing w:beforeLines="20" w:before="48" w:after="0"/>
              <w:rPr>
                <w:bCs/>
                <w:sz w:val="18"/>
                <w:szCs w:val="18"/>
              </w:rPr>
            </w:pPr>
            <w:r w:rsidRPr="005B17D3">
              <w:rPr>
                <w:bCs/>
                <w:sz w:val="18"/>
                <w:szCs w:val="18"/>
              </w:rPr>
              <w:t xml:space="preserve">Added dropdown selection for </w:t>
            </w:r>
            <w:r w:rsidRPr="005B17D3">
              <w:rPr>
                <w:bCs/>
                <w:i/>
                <w:sz w:val="18"/>
                <w:szCs w:val="18"/>
              </w:rPr>
              <w:t>Place of Birth State</w:t>
            </w:r>
            <w:r w:rsidRPr="005B17D3">
              <w:rPr>
                <w:bCs/>
                <w:sz w:val="18"/>
                <w:szCs w:val="18"/>
              </w:rPr>
              <w:t xml:space="preserve"> field in </w:t>
            </w:r>
            <w:r w:rsidRPr="005B17D3">
              <w:rPr>
                <w:bCs/>
                <w:i/>
                <w:sz w:val="18"/>
                <w:szCs w:val="18"/>
              </w:rPr>
              <w:t>Demographics/Identity Traits</w:t>
            </w:r>
            <w:r w:rsidRPr="005B17D3">
              <w:rPr>
                <w:bCs/>
                <w:sz w:val="18"/>
                <w:szCs w:val="18"/>
              </w:rPr>
              <w:t xml:space="preserve"> (AAP) section.</w:t>
            </w:r>
          </w:p>
          <w:p w14:paraId="3C3ECE50" w14:textId="77777777" w:rsidR="000B449C" w:rsidRPr="005B17D3" w:rsidRDefault="000B449C" w:rsidP="00EF3896">
            <w:pPr>
              <w:pStyle w:val="TableText"/>
              <w:spacing w:beforeLines="20" w:before="48" w:after="0"/>
              <w:rPr>
                <w:bCs/>
                <w:sz w:val="18"/>
                <w:szCs w:val="18"/>
              </w:rPr>
            </w:pPr>
            <w:r w:rsidRPr="005B17D3">
              <w:rPr>
                <w:bCs/>
                <w:sz w:val="18"/>
                <w:szCs w:val="18"/>
              </w:rPr>
              <w:t xml:space="preserve">Modified </w:t>
            </w:r>
            <w:r w:rsidRPr="005B17D3">
              <w:rPr>
                <w:bCs/>
                <w:i/>
                <w:sz w:val="18"/>
                <w:szCs w:val="18"/>
              </w:rPr>
              <w:t>First</w:t>
            </w:r>
            <w:r w:rsidRPr="005B17D3">
              <w:rPr>
                <w:bCs/>
                <w:sz w:val="18"/>
                <w:szCs w:val="18"/>
              </w:rPr>
              <w:t xml:space="preserve"> and </w:t>
            </w:r>
            <w:r w:rsidRPr="005B17D3">
              <w:rPr>
                <w:bCs/>
                <w:i/>
                <w:sz w:val="18"/>
                <w:szCs w:val="18"/>
              </w:rPr>
              <w:t>Last Name</w:t>
            </w:r>
            <w:r w:rsidRPr="005B17D3">
              <w:rPr>
                <w:bCs/>
                <w:sz w:val="18"/>
                <w:szCs w:val="18"/>
              </w:rPr>
              <w:t xml:space="preserve"> field length </w:t>
            </w:r>
            <w:r w:rsidRPr="005B17D3">
              <w:rPr>
                <w:bCs/>
                <w:i/>
                <w:sz w:val="18"/>
                <w:szCs w:val="18"/>
              </w:rPr>
              <w:t>Rules …</w:t>
            </w:r>
            <w:r w:rsidRPr="005B17D3">
              <w:rPr>
                <w:bCs/>
                <w:sz w:val="18"/>
                <w:szCs w:val="18"/>
              </w:rPr>
              <w:t xml:space="preserve">in the </w:t>
            </w:r>
            <w:r w:rsidRPr="005B17D3">
              <w:rPr>
                <w:bCs/>
                <w:i/>
                <w:sz w:val="18"/>
                <w:szCs w:val="18"/>
              </w:rPr>
              <w:t>Demographics/Add Associates</w:t>
            </w:r>
            <w:r w:rsidRPr="005B17D3">
              <w:rPr>
                <w:bCs/>
                <w:sz w:val="18"/>
                <w:szCs w:val="18"/>
              </w:rPr>
              <w:t xml:space="preserve"> sections.</w:t>
            </w:r>
          </w:p>
        </w:tc>
        <w:tc>
          <w:tcPr>
            <w:tcW w:w="1913" w:type="dxa"/>
            <w:vAlign w:val="center"/>
          </w:tcPr>
          <w:p w14:paraId="507DB8BD" w14:textId="77777777" w:rsidR="000B449C" w:rsidRPr="005B17D3" w:rsidRDefault="000B449C" w:rsidP="00EF3896">
            <w:pPr>
              <w:pStyle w:val="TableText"/>
              <w:spacing w:before="0" w:after="0"/>
              <w:jc w:val="center"/>
              <w:rPr>
                <w:sz w:val="18"/>
                <w:szCs w:val="18"/>
              </w:rPr>
            </w:pPr>
            <w:r w:rsidRPr="005B17D3">
              <w:rPr>
                <w:sz w:val="18"/>
                <w:szCs w:val="18"/>
              </w:rPr>
              <w:t>Tom Hamilton</w:t>
            </w:r>
          </w:p>
        </w:tc>
      </w:tr>
      <w:tr w:rsidR="000B449C" w:rsidRPr="005B17D3" w14:paraId="287E840B" w14:textId="77777777" w:rsidTr="008F6B72">
        <w:tc>
          <w:tcPr>
            <w:tcW w:w="1140" w:type="dxa"/>
            <w:vAlign w:val="center"/>
          </w:tcPr>
          <w:p w14:paraId="63F633F8" w14:textId="77777777" w:rsidR="000B449C" w:rsidRPr="005B17D3" w:rsidRDefault="000B449C" w:rsidP="00EF3896">
            <w:pPr>
              <w:pStyle w:val="TableText"/>
              <w:spacing w:before="0" w:after="0"/>
              <w:jc w:val="center"/>
              <w:rPr>
                <w:sz w:val="18"/>
                <w:szCs w:val="18"/>
              </w:rPr>
            </w:pPr>
            <w:r w:rsidRPr="005B17D3">
              <w:rPr>
                <w:sz w:val="18"/>
                <w:szCs w:val="18"/>
              </w:rPr>
              <w:t>5/8/2012</w:t>
            </w:r>
          </w:p>
          <w:p w14:paraId="77349426" w14:textId="77777777" w:rsidR="000B449C" w:rsidRPr="005B17D3" w:rsidRDefault="000B449C" w:rsidP="00EF3896">
            <w:pPr>
              <w:pStyle w:val="TableText"/>
              <w:spacing w:before="0" w:after="0"/>
              <w:jc w:val="center"/>
              <w:rPr>
                <w:sz w:val="18"/>
                <w:szCs w:val="18"/>
              </w:rPr>
            </w:pPr>
          </w:p>
        </w:tc>
        <w:tc>
          <w:tcPr>
            <w:tcW w:w="1177" w:type="dxa"/>
            <w:vAlign w:val="center"/>
          </w:tcPr>
          <w:p w14:paraId="37246B98" w14:textId="77777777" w:rsidR="000B449C" w:rsidRPr="005B17D3" w:rsidRDefault="000B449C" w:rsidP="00EF3896">
            <w:pPr>
              <w:pStyle w:val="TableText"/>
              <w:spacing w:before="0" w:after="0"/>
              <w:jc w:val="center"/>
              <w:rPr>
                <w:bCs/>
                <w:sz w:val="18"/>
                <w:szCs w:val="18"/>
              </w:rPr>
            </w:pPr>
            <w:r w:rsidRPr="005B17D3">
              <w:rPr>
                <w:bCs/>
                <w:sz w:val="18"/>
                <w:szCs w:val="18"/>
              </w:rPr>
              <w:t>3.5</w:t>
            </w:r>
          </w:p>
        </w:tc>
        <w:tc>
          <w:tcPr>
            <w:tcW w:w="5120" w:type="dxa"/>
          </w:tcPr>
          <w:p w14:paraId="0B406E61" w14:textId="77777777" w:rsidR="000B449C" w:rsidRPr="005B17D3" w:rsidRDefault="000B449C" w:rsidP="00EF3896">
            <w:pPr>
              <w:pStyle w:val="TableText"/>
              <w:spacing w:beforeLines="20" w:before="48" w:after="0"/>
              <w:rPr>
                <w:bCs/>
                <w:sz w:val="18"/>
                <w:szCs w:val="18"/>
              </w:rPr>
            </w:pPr>
            <w:r w:rsidRPr="005B17D3">
              <w:rPr>
                <w:bCs/>
                <w:sz w:val="18"/>
                <w:szCs w:val="18"/>
              </w:rPr>
              <w:t>Added 11 additional scripts to the How Do I … section. Minor updates to existing scripts. Updated Figure 6. Updated Index for additional How Do I … scripts.</w:t>
            </w:r>
          </w:p>
          <w:p w14:paraId="41D72FA4" w14:textId="77777777" w:rsidR="000B449C" w:rsidRPr="005B17D3" w:rsidRDefault="000B449C" w:rsidP="00EF3896">
            <w:pPr>
              <w:pStyle w:val="TableText"/>
              <w:spacing w:beforeLines="20" w:before="48" w:after="0"/>
              <w:rPr>
                <w:bCs/>
                <w:sz w:val="18"/>
                <w:szCs w:val="18"/>
              </w:rPr>
            </w:pPr>
            <w:r w:rsidRPr="005B17D3">
              <w:rPr>
                <w:bCs/>
                <w:sz w:val="18"/>
                <w:szCs w:val="18"/>
              </w:rPr>
              <w:t xml:space="preserve">Updated </w:t>
            </w:r>
            <w:r w:rsidRPr="005B17D3">
              <w:rPr>
                <w:bCs/>
                <w:i/>
                <w:sz w:val="18"/>
                <w:szCs w:val="18"/>
              </w:rPr>
              <w:t>Master Patient Index</w:t>
            </w:r>
            <w:r w:rsidRPr="005B17D3">
              <w:rPr>
                <w:bCs/>
                <w:sz w:val="18"/>
                <w:szCs w:val="18"/>
              </w:rPr>
              <w:t xml:space="preserve"> to </w:t>
            </w:r>
            <w:r w:rsidRPr="005B17D3">
              <w:rPr>
                <w:bCs/>
                <w:i/>
                <w:sz w:val="18"/>
                <w:szCs w:val="18"/>
              </w:rPr>
              <w:t>Master Veteran Index</w:t>
            </w:r>
            <w:r w:rsidRPr="005B17D3">
              <w:rPr>
                <w:bCs/>
                <w:sz w:val="18"/>
                <w:szCs w:val="18"/>
              </w:rPr>
              <w:t>.</w:t>
            </w:r>
          </w:p>
        </w:tc>
        <w:tc>
          <w:tcPr>
            <w:tcW w:w="1913" w:type="dxa"/>
            <w:vAlign w:val="center"/>
          </w:tcPr>
          <w:p w14:paraId="774B8D74" w14:textId="77777777" w:rsidR="000B449C" w:rsidRPr="005B17D3" w:rsidRDefault="000B449C" w:rsidP="00EF3896">
            <w:pPr>
              <w:pStyle w:val="TableText"/>
              <w:spacing w:before="0" w:after="0"/>
              <w:jc w:val="center"/>
              <w:rPr>
                <w:sz w:val="18"/>
                <w:szCs w:val="18"/>
              </w:rPr>
            </w:pPr>
            <w:r w:rsidRPr="005B17D3">
              <w:rPr>
                <w:sz w:val="18"/>
                <w:szCs w:val="18"/>
              </w:rPr>
              <w:t>Tom Hamilton</w:t>
            </w:r>
          </w:p>
        </w:tc>
      </w:tr>
      <w:tr w:rsidR="000B449C" w:rsidRPr="005B17D3" w14:paraId="4E3B1D92" w14:textId="77777777" w:rsidTr="008F6B72">
        <w:tc>
          <w:tcPr>
            <w:tcW w:w="1140" w:type="dxa"/>
            <w:vAlign w:val="center"/>
          </w:tcPr>
          <w:p w14:paraId="189C58DD" w14:textId="77777777" w:rsidR="000B449C" w:rsidRPr="005B17D3" w:rsidRDefault="000B449C" w:rsidP="00EF3896">
            <w:pPr>
              <w:pStyle w:val="TableText"/>
              <w:spacing w:before="0" w:after="0"/>
              <w:jc w:val="center"/>
              <w:rPr>
                <w:sz w:val="18"/>
                <w:szCs w:val="18"/>
              </w:rPr>
            </w:pPr>
            <w:r w:rsidRPr="005B17D3">
              <w:rPr>
                <w:sz w:val="18"/>
                <w:szCs w:val="18"/>
              </w:rPr>
              <w:t>04/06/12</w:t>
            </w:r>
          </w:p>
        </w:tc>
        <w:tc>
          <w:tcPr>
            <w:tcW w:w="1177" w:type="dxa"/>
            <w:vAlign w:val="center"/>
          </w:tcPr>
          <w:p w14:paraId="4109D8F9" w14:textId="77777777" w:rsidR="000B449C" w:rsidRPr="005B17D3" w:rsidRDefault="000B449C" w:rsidP="00EF3896">
            <w:pPr>
              <w:pStyle w:val="TableText"/>
              <w:spacing w:before="0" w:after="0"/>
              <w:jc w:val="center"/>
              <w:rPr>
                <w:bCs/>
                <w:sz w:val="18"/>
                <w:szCs w:val="18"/>
              </w:rPr>
            </w:pPr>
            <w:r w:rsidRPr="005B17D3">
              <w:rPr>
                <w:bCs/>
                <w:sz w:val="18"/>
                <w:szCs w:val="18"/>
              </w:rPr>
              <w:t>3.4</w:t>
            </w:r>
          </w:p>
        </w:tc>
        <w:tc>
          <w:tcPr>
            <w:tcW w:w="5120" w:type="dxa"/>
          </w:tcPr>
          <w:p w14:paraId="31D59542" w14:textId="77777777" w:rsidR="000B449C" w:rsidRPr="005B17D3" w:rsidRDefault="000B449C" w:rsidP="00EF3896">
            <w:pPr>
              <w:pStyle w:val="TableText"/>
              <w:spacing w:beforeLines="20" w:before="48" w:after="0"/>
              <w:rPr>
                <w:bCs/>
                <w:sz w:val="18"/>
                <w:szCs w:val="18"/>
              </w:rPr>
            </w:pPr>
            <w:r w:rsidRPr="005B17D3">
              <w:rPr>
                <w:bCs/>
                <w:sz w:val="18"/>
                <w:szCs w:val="18"/>
              </w:rPr>
              <w:t xml:space="preserve">Removed “This data is shared with VistA” statement from AAP </w:t>
            </w:r>
            <w:r w:rsidRPr="005B17D3">
              <w:rPr>
                <w:bCs/>
                <w:i/>
                <w:sz w:val="18"/>
                <w:szCs w:val="18"/>
              </w:rPr>
              <w:t>Mother’s Maiden Name</w:t>
            </w:r>
            <w:r w:rsidRPr="005B17D3">
              <w:rPr>
                <w:bCs/>
                <w:sz w:val="18"/>
                <w:szCs w:val="18"/>
              </w:rPr>
              <w:t xml:space="preserve"> definition in Demographics/Identity Traits section.</w:t>
            </w:r>
          </w:p>
        </w:tc>
        <w:tc>
          <w:tcPr>
            <w:tcW w:w="1913" w:type="dxa"/>
            <w:vAlign w:val="center"/>
          </w:tcPr>
          <w:p w14:paraId="69CBE5C8" w14:textId="77777777" w:rsidR="000B449C" w:rsidRPr="005B17D3" w:rsidRDefault="000B449C" w:rsidP="00EF3896">
            <w:pPr>
              <w:pStyle w:val="TableText"/>
              <w:spacing w:before="0" w:after="0"/>
              <w:jc w:val="center"/>
              <w:rPr>
                <w:sz w:val="18"/>
                <w:szCs w:val="18"/>
              </w:rPr>
            </w:pPr>
            <w:r w:rsidRPr="005B17D3">
              <w:rPr>
                <w:sz w:val="18"/>
                <w:szCs w:val="18"/>
              </w:rPr>
              <w:t>Tom Hamilton</w:t>
            </w:r>
          </w:p>
        </w:tc>
      </w:tr>
      <w:tr w:rsidR="000B449C" w:rsidRPr="005B17D3" w14:paraId="2AE46906" w14:textId="77777777" w:rsidTr="008F6B72">
        <w:tc>
          <w:tcPr>
            <w:tcW w:w="1140" w:type="dxa"/>
            <w:vAlign w:val="center"/>
          </w:tcPr>
          <w:p w14:paraId="4CEA43CD" w14:textId="77777777" w:rsidR="000B449C" w:rsidRPr="005B17D3" w:rsidRDefault="000B449C" w:rsidP="00EF3896">
            <w:pPr>
              <w:pStyle w:val="TableText"/>
              <w:spacing w:before="0" w:after="0"/>
              <w:jc w:val="center"/>
              <w:rPr>
                <w:sz w:val="18"/>
                <w:szCs w:val="18"/>
              </w:rPr>
            </w:pPr>
            <w:r w:rsidRPr="005B17D3">
              <w:rPr>
                <w:sz w:val="18"/>
                <w:szCs w:val="18"/>
              </w:rPr>
              <w:t>03/13/12</w:t>
            </w:r>
          </w:p>
        </w:tc>
        <w:tc>
          <w:tcPr>
            <w:tcW w:w="1177" w:type="dxa"/>
            <w:vAlign w:val="center"/>
          </w:tcPr>
          <w:p w14:paraId="5238008A" w14:textId="77777777" w:rsidR="000B449C" w:rsidRPr="005B17D3" w:rsidRDefault="000B449C" w:rsidP="00EF3896">
            <w:pPr>
              <w:pStyle w:val="TableText"/>
              <w:spacing w:before="0" w:after="0"/>
              <w:jc w:val="center"/>
              <w:rPr>
                <w:bCs/>
                <w:sz w:val="18"/>
                <w:szCs w:val="18"/>
              </w:rPr>
            </w:pPr>
            <w:r w:rsidRPr="005B17D3">
              <w:rPr>
                <w:bCs/>
                <w:sz w:val="18"/>
                <w:szCs w:val="18"/>
              </w:rPr>
              <w:t>3.3</w:t>
            </w:r>
          </w:p>
        </w:tc>
        <w:tc>
          <w:tcPr>
            <w:tcW w:w="5120" w:type="dxa"/>
          </w:tcPr>
          <w:p w14:paraId="49798BA5" w14:textId="77777777" w:rsidR="000B449C" w:rsidRPr="005B17D3" w:rsidRDefault="000B449C" w:rsidP="00EF3896">
            <w:pPr>
              <w:pStyle w:val="TableText"/>
              <w:spacing w:beforeLines="20" w:before="48" w:after="0"/>
              <w:rPr>
                <w:bCs/>
                <w:sz w:val="18"/>
                <w:szCs w:val="18"/>
              </w:rPr>
            </w:pPr>
            <w:r w:rsidRPr="005B17D3">
              <w:rPr>
                <w:bCs/>
                <w:sz w:val="18"/>
                <w:szCs w:val="18"/>
              </w:rPr>
              <w:t>Removed “Draft” from and changed date on cover. Also updated dates in footers to reflect June 2012 release date and removed “Draft”.</w:t>
            </w:r>
          </w:p>
        </w:tc>
        <w:tc>
          <w:tcPr>
            <w:tcW w:w="1913" w:type="dxa"/>
            <w:vAlign w:val="center"/>
          </w:tcPr>
          <w:p w14:paraId="56EF06CA" w14:textId="77777777" w:rsidR="000B449C" w:rsidRPr="005B17D3" w:rsidRDefault="000B449C" w:rsidP="00EF3896">
            <w:pPr>
              <w:pStyle w:val="TableText"/>
              <w:spacing w:before="0" w:after="0"/>
              <w:jc w:val="center"/>
              <w:rPr>
                <w:sz w:val="18"/>
                <w:szCs w:val="18"/>
              </w:rPr>
            </w:pPr>
            <w:r w:rsidRPr="005B17D3">
              <w:rPr>
                <w:sz w:val="18"/>
                <w:szCs w:val="18"/>
              </w:rPr>
              <w:t>Tom Hamilton</w:t>
            </w:r>
          </w:p>
        </w:tc>
      </w:tr>
      <w:tr w:rsidR="000B449C" w:rsidRPr="005B17D3" w14:paraId="448C5C1E" w14:textId="77777777" w:rsidTr="008F6B72">
        <w:tc>
          <w:tcPr>
            <w:tcW w:w="1140" w:type="dxa"/>
            <w:vAlign w:val="center"/>
          </w:tcPr>
          <w:p w14:paraId="179DC567" w14:textId="77777777" w:rsidR="000B449C" w:rsidRPr="005B17D3" w:rsidRDefault="000B449C" w:rsidP="00EF3896">
            <w:pPr>
              <w:pStyle w:val="TableText"/>
              <w:spacing w:before="0" w:after="0"/>
              <w:jc w:val="center"/>
              <w:rPr>
                <w:sz w:val="18"/>
                <w:szCs w:val="18"/>
              </w:rPr>
            </w:pPr>
            <w:r w:rsidRPr="005B17D3">
              <w:rPr>
                <w:sz w:val="18"/>
                <w:szCs w:val="18"/>
              </w:rPr>
              <w:t>01/23/12</w:t>
            </w:r>
          </w:p>
        </w:tc>
        <w:tc>
          <w:tcPr>
            <w:tcW w:w="1177" w:type="dxa"/>
            <w:vAlign w:val="center"/>
          </w:tcPr>
          <w:p w14:paraId="1AAAB911" w14:textId="77777777" w:rsidR="000B449C" w:rsidRPr="005B17D3" w:rsidRDefault="000B449C" w:rsidP="00EF3896">
            <w:pPr>
              <w:pStyle w:val="TableText"/>
              <w:spacing w:before="0" w:after="0"/>
              <w:jc w:val="center"/>
              <w:rPr>
                <w:bCs/>
                <w:sz w:val="18"/>
                <w:szCs w:val="18"/>
              </w:rPr>
            </w:pPr>
            <w:r w:rsidRPr="005B17D3">
              <w:rPr>
                <w:bCs/>
                <w:sz w:val="18"/>
                <w:szCs w:val="18"/>
              </w:rPr>
              <w:t>3.2</w:t>
            </w:r>
          </w:p>
        </w:tc>
        <w:tc>
          <w:tcPr>
            <w:tcW w:w="5120" w:type="dxa"/>
          </w:tcPr>
          <w:p w14:paraId="228A80F1" w14:textId="77777777" w:rsidR="000B449C" w:rsidRPr="005B17D3" w:rsidRDefault="000B449C" w:rsidP="00EF3896">
            <w:pPr>
              <w:pStyle w:val="TableText"/>
              <w:spacing w:beforeLines="20" w:before="48" w:after="0"/>
              <w:rPr>
                <w:bCs/>
                <w:sz w:val="18"/>
                <w:szCs w:val="18"/>
              </w:rPr>
            </w:pPr>
            <w:r w:rsidRPr="005B17D3">
              <w:rPr>
                <w:bCs/>
                <w:sz w:val="18"/>
                <w:szCs w:val="18"/>
              </w:rPr>
              <w:t>Added "Add a Person" in parenthesis after the "Tabs/Overview" identifier on the Veteran Overview page when in the Add a Person mode to identify to user that they are in AAP mode.</w:t>
            </w:r>
          </w:p>
          <w:p w14:paraId="36816722" w14:textId="77777777" w:rsidR="000B449C" w:rsidRPr="005B17D3" w:rsidRDefault="000B449C" w:rsidP="00EF3896">
            <w:pPr>
              <w:pStyle w:val="TableText"/>
              <w:spacing w:beforeLines="20" w:before="48" w:after="0"/>
              <w:rPr>
                <w:bCs/>
                <w:sz w:val="18"/>
                <w:szCs w:val="18"/>
              </w:rPr>
            </w:pPr>
            <w:r w:rsidRPr="005B17D3">
              <w:rPr>
                <w:bCs/>
                <w:sz w:val="18"/>
                <w:szCs w:val="18"/>
              </w:rPr>
              <w:t>Added ESR 3.7 enhancements.</w:t>
            </w:r>
          </w:p>
        </w:tc>
        <w:tc>
          <w:tcPr>
            <w:tcW w:w="1913" w:type="dxa"/>
            <w:vAlign w:val="center"/>
          </w:tcPr>
          <w:p w14:paraId="1D5E4511" w14:textId="77777777" w:rsidR="000B449C" w:rsidRPr="005B17D3" w:rsidRDefault="000B449C" w:rsidP="00EF3896">
            <w:pPr>
              <w:pStyle w:val="TableText"/>
              <w:spacing w:before="0" w:after="0"/>
              <w:jc w:val="center"/>
              <w:rPr>
                <w:sz w:val="18"/>
                <w:szCs w:val="18"/>
              </w:rPr>
            </w:pPr>
            <w:r w:rsidRPr="005B17D3">
              <w:rPr>
                <w:sz w:val="18"/>
                <w:szCs w:val="18"/>
              </w:rPr>
              <w:t>Tom Hamilton</w:t>
            </w:r>
          </w:p>
        </w:tc>
      </w:tr>
      <w:tr w:rsidR="000B449C" w:rsidRPr="005B17D3" w14:paraId="6938702F" w14:textId="77777777" w:rsidTr="008F6B72">
        <w:tc>
          <w:tcPr>
            <w:tcW w:w="1140" w:type="dxa"/>
            <w:vAlign w:val="center"/>
          </w:tcPr>
          <w:p w14:paraId="57B6B48D" w14:textId="77777777" w:rsidR="000B449C" w:rsidRPr="005B17D3" w:rsidRDefault="000B449C" w:rsidP="00EF3896">
            <w:pPr>
              <w:pStyle w:val="TableText"/>
              <w:spacing w:before="0" w:after="0"/>
              <w:jc w:val="center"/>
              <w:rPr>
                <w:sz w:val="18"/>
                <w:szCs w:val="18"/>
              </w:rPr>
            </w:pPr>
            <w:r w:rsidRPr="005B17D3">
              <w:rPr>
                <w:sz w:val="18"/>
                <w:szCs w:val="18"/>
              </w:rPr>
              <w:t>01/17/12</w:t>
            </w:r>
          </w:p>
        </w:tc>
        <w:tc>
          <w:tcPr>
            <w:tcW w:w="1177" w:type="dxa"/>
            <w:vAlign w:val="center"/>
          </w:tcPr>
          <w:p w14:paraId="17397445" w14:textId="77777777" w:rsidR="000B449C" w:rsidRPr="005B17D3" w:rsidRDefault="000B449C" w:rsidP="00EF3896">
            <w:pPr>
              <w:pStyle w:val="TableText"/>
              <w:spacing w:before="0" w:after="0"/>
              <w:jc w:val="center"/>
              <w:rPr>
                <w:bCs/>
                <w:sz w:val="18"/>
                <w:szCs w:val="18"/>
              </w:rPr>
            </w:pPr>
            <w:r w:rsidRPr="005B17D3">
              <w:rPr>
                <w:bCs/>
                <w:sz w:val="18"/>
                <w:szCs w:val="18"/>
              </w:rPr>
              <w:t>3.1</w:t>
            </w:r>
          </w:p>
        </w:tc>
        <w:tc>
          <w:tcPr>
            <w:tcW w:w="5120" w:type="dxa"/>
          </w:tcPr>
          <w:p w14:paraId="122E35E3" w14:textId="77777777" w:rsidR="000B449C" w:rsidRPr="005B17D3" w:rsidRDefault="000B449C" w:rsidP="00EF3896">
            <w:pPr>
              <w:pStyle w:val="TableText"/>
              <w:spacing w:beforeLines="20" w:before="48" w:after="0"/>
              <w:rPr>
                <w:bCs/>
                <w:sz w:val="18"/>
                <w:szCs w:val="18"/>
              </w:rPr>
            </w:pPr>
            <w:r w:rsidRPr="005B17D3">
              <w:rPr>
                <w:bCs/>
                <w:sz w:val="18"/>
                <w:szCs w:val="18"/>
              </w:rPr>
              <w:t>Minor update to Preferred Facility field definition under Demographics/Personal/Personal section.</w:t>
            </w:r>
          </w:p>
          <w:p w14:paraId="11D60F7F" w14:textId="77777777" w:rsidR="000B449C" w:rsidRPr="005B17D3" w:rsidRDefault="000B449C" w:rsidP="00EF3896">
            <w:pPr>
              <w:pStyle w:val="TableText"/>
              <w:spacing w:beforeLines="20" w:before="48" w:after="0"/>
              <w:rPr>
                <w:bCs/>
                <w:sz w:val="18"/>
                <w:szCs w:val="18"/>
              </w:rPr>
            </w:pPr>
            <w:r w:rsidRPr="005B17D3">
              <w:rPr>
                <w:bCs/>
                <w:sz w:val="18"/>
                <w:szCs w:val="18"/>
              </w:rPr>
              <w:t xml:space="preserve">Added CDW to Glossary. Removed “(Future Release)” from </w:t>
            </w:r>
            <w:r w:rsidRPr="005B17D3">
              <w:rPr>
                <w:bCs/>
                <w:i/>
                <w:sz w:val="18"/>
                <w:szCs w:val="18"/>
              </w:rPr>
              <w:t xml:space="preserve">Content Management System (CMS) </w:t>
            </w:r>
            <w:r w:rsidRPr="005B17D3">
              <w:rPr>
                <w:bCs/>
                <w:sz w:val="18"/>
                <w:szCs w:val="18"/>
              </w:rPr>
              <w:t>Glossary</w:t>
            </w:r>
            <w:r w:rsidRPr="005B17D3">
              <w:rPr>
                <w:bCs/>
                <w:i/>
                <w:sz w:val="18"/>
                <w:szCs w:val="18"/>
              </w:rPr>
              <w:t xml:space="preserve"> </w:t>
            </w:r>
            <w:r w:rsidRPr="005B17D3">
              <w:rPr>
                <w:bCs/>
                <w:sz w:val="18"/>
                <w:szCs w:val="18"/>
              </w:rPr>
              <w:t>definition.</w:t>
            </w:r>
          </w:p>
        </w:tc>
        <w:tc>
          <w:tcPr>
            <w:tcW w:w="1913" w:type="dxa"/>
            <w:vAlign w:val="center"/>
          </w:tcPr>
          <w:p w14:paraId="5C1D404B" w14:textId="77777777" w:rsidR="000B449C" w:rsidRPr="005B17D3" w:rsidRDefault="000B449C" w:rsidP="00EF3896">
            <w:pPr>
              <w:pStyle w:val="TableText"/>
              <w:spacing w:before="0" w:after="0"/>
              <w:jc w:val="center"/>
              <w:rPr>
                <w:sz w:val="18"/>
                <w:szCs w:val="18"/>
              </w:rPr>
            </w:pPr>
            <w:r w:rsidRPr="005B17D3">
              <w:rPr>
                <w:sz w:val="18"/>
                <w:szCs w:val="18"/>
              </w:rPr>
              <w:t>Tom Hamilton</w:t>
            </w:r>
          </w:p>
        </w:tc>
      </w:tr>
      <w:tr w:rsidR="000B449C" w:rsidRPr="005B17D3" w14:paraId="0FAADD24" w14:textId="77777777" w:rsidTr="008F6B72">
        <w:tc>
          <w:tcPr>
            <w:tcW w:w="1140" w:type="dxa"/>
            <w:vAlign w:val="center"/>
          </w:tcPr>
          <w:p w14:paraId="3534AD57" w14:textId="77777777" w:rsidR="000B449C" w:rsidRPr="005B17D3" w:rsidRDefault="000B449C" w:rsidP="00EF3896">
            <w:pPr>
              <w:pStyle w:val="TableText"/>
              <w:spacing w:before="0" w:after="0"/>
              <w:jc w:val="center"/>
              <w:rPr>
                <w:sz w:val="18"/>
                <w:szCs w:val="18"/>
              </w:rPr>
            </w:pPr>
            <w:r w:rsidRPr="005B17D3">
              <w:rPr>
                <w:sz w:val="18"/>
                <w:szCs w:val="18"/>
              </w:rPr>
              <w:t>01/09/12</w:t>
            </w:r>
          </w:p>
        </w:tc>
        <w:tc>
          <w:tcPr>
            <w:tcW w:w="1177" w:type="dxa"/>
            <w:vAlign w:val="center"/>
          </w:tcPr>
          <w:p w14:paraId="40EABC85" w14:textId="77777777" w:rsidR="000B449C" w:rsidRPr="005B17D3" w:rsidRDefault="000B449C" w:rsidP="00EF3896">
            <w:pPr>
              <w:pStyle w:val="TableText"/>
              <w:spacing w:before="0" w:after="0"/>
              <w:jc w:val="center"/>
              <w:rPr>
                <w:bCs/>
                <w:sz w:val="18"/>
                <w:szCs w:val="18"/>
              </w:rPr>
            </w:pPr>
            <w:r w:rsidRPr="005B17D3">
              <w:rPr>
                <w:bCs/>
                <w:sz w:val="18"/>
                <w:szCs w:val="18"/>
              </w:rPr>
              <w:t>3.0</w:t>
            </w:r>
          </w:p>
        </w:tc>
        <w:tc>
          <w:tcPr>
            <w:tcW w:w="5120" w:type="dxa"/>
          </w:tcPr>
          <w:p w14:paraId="084F12F6" w14:textId="77777777" w:rsidR="000B449C" w:rsidRPr="005B17D3" w:rsidRDefault="000B449C" w:rsidP="00EF3896">
            <w:pPr>
              <w:pStyle w:val="TableText"/>
              <w:spacing w:beforeLines="20" w:before="48" w:after="0"/>
              <w:rPr>
                <w:bCs/>
                <w:sz w:val="18"/>
                <w:szCs w:val="18"/>
              </w:rPr>
            </w:pPr>
            <w:r w:rsidRPr="005B17D3">
              <w:rPr>
                <w:bCs/>
                <w:sz w:val="18"/>
                <w:szCs w:val="18"/>
              </w:rPr>
              <w:t>Updated document version on cover to reflect major software version change and initial Draft. Updated references from ESR 3.6 to 3.7 and dates to reflect scheduled April 2012 release.</w:t>
            </w:r>
          </w:p>
          <w:p w14:paraId="5C971645" w14:textId="77777777" w:rsidR="000B449C" w:rsidRPr="005B17D3" w:rsidRDefault="000B449C" w:rsidP="00EF3896">
            <w:pPr>
              <w:pStyle w:val="TableText"/>
              <w:spacing w:beforeLines="20" w:before="48" w:after="0"/>
              <w:rPr>
                <w:bCs/>
                <w:sz w:val="18"/>
                <w:szCs w:val="18"/>
              </w:rPr>
            </w:pPr>
            <w:r w:rsidRPr="005B17D3">
              <w:rPr>
                <w:bCs/>
                <w:sz w:val="18"/>
                <w:szCs w:val="18"/>
              </w:rPr>
              <w:t>Added ESR 3.7 Enhancements to existing added functionality listing in the Introduction section. Added ESR 3.7 updates/changes to various sections. Added SQA review updates.</w:t>
            </w:r>
          </w:p>
        </w:tc>
        <w:tc>
          <w:tcPr>
            <w:tcW w:w="1913" w:type="dxa"/>
            <w:vAlign w:val="center"/>
          </w:tcPr>
          <w:p w14:paraId="2B3E4A08" w14:textId="77777777" w:rsidR="000B449C" w:rsidRPr="005B17D3" w:rsidRDefault="000B449C" w:rsidP="00EF3896">
            <w:pPr>
              <w:pStyle w:val="TableText"/>
              <w:spacing w:before="0" w:after="0"/>
              <w:jc w:val="center"/>
              <w:rPr>
                <w:sz w:val="18"/>
                <w:szCs w:val="18"/>
              </w:rPr>
            </w:pPr>
            <w:r w:rsidRPr="005B17D3">
              <w:rPr>
                <w:sz w:val="18"/>
                <w:szCs w:val="18"/>
              </w:rPr>
              <w:t>Tom Hamilton</w:t>
            </w:r>
          </w:p>
        </w:tc>
      </w:tr>
      <w:tr w:rsidR="000B449C" w:rsidRPr="005B17D3" w14:paraId="34E4B4B0" w14:textId="77777777" w:rsidTr="008F6B72">
        <w:tc>
          <w:tcPr>
            <w:tcW w:w="1140" w:type="dxa"/>
            <w:vAlign w:val="center"/>
          </w:tcPr>
          <w:p w14:paraId="28F26574" w14:textId="77777777" w:rsidR="000B449C" w:rsidRPr="005B17D3" w:rsidRDefault="000B449C" w:rsidP="00EF3896">
            <w:pPr>
              <w:pStyle w:val="TableText"/>
              <w:spacing w:before="0" w:after="0"/>
              <w:jc w:val="center"/>
              <w:rPr>
                <w:sz w:val="18"/>
                <w:szCs w:val="18"/>
              </w:rPr>
            </w:pPr>
            <w:r w:rsidRPr="005B17D3">
              <w:rPr>
                <w:sz w:val="18"/>
                <w:szCs w:val="18"/>
              </w:rPr>
              <w:t>12/5/11</w:t>
            </w:r>
          </w:p>
        </w:tc>
        <w:tc>
          <w:tcPr>
            <w:tcW w:w="1177" w:type="dxa"/>
            <w:vAlign w:val="center"/>
          </w:tcPr>
          <w:p w14:paraId="762ACF88" w14:textId="77777777" w:rsidR="000B449C" w:rsidRPr="005B17D3" w:rsidRDefault="000B449C" w:rsidP="00EF3896">
            <w:pPr>
              <w:pStyle w:val="TableText"/>
              <w:spacing w:before="0" w:after="0"/>
              <w:jc w:val="center"/>
              <w:rPr>
                <w:bCs/>
                <w:sz w:val="18"/>
                <w:szCs w:val="18"/>
              </w:rPr>
            </w:pPr>
            <w:r w:rsidRPr="005B17D3">
              <w:rPr>
                <w:bCs/>
                <w:sz w:val="18"/>
                <w:szCs w:val="18"/>
              </w:rPr>
              <w:t>2.5</w:t>
            </w:r>
          </w:p>
        </w:tc>
        <w:tc>
          <w:tcPr>
            <w:tcW w:w="5120" w:type="dxa"/>
          </w:tcPr>
          <w:p w14:paraId="63687DAE" w14:textId="77777777" w:rsidR="000B449C" w:rsidRPr="005B17D3" w:rsidRDefault="000B449C" w:rsidP="00EF3896">
            <w:pPr>
              <w:pStyle w:val="TableText"/>
              <w:spacing w:beforeLines="20" w:before="48" w:after="0"/>
              <w:rPr>
                <w:bCs/>
                <w:sz w:val="18"/>
                <w:szCs w:val="18"/>
              </w:rPr>
            </w:pPr>
            <w:r w:rsidRPr="005B17D3">
              <w:rPr>
                <w:bCs/>
                <w:sz w:val="18"/>
                <w:szCs w:val="18"/>
              </w:rPr>
              <w:t>Minor updates based on ORT Review. Removed Draft indicators.</w:t>
            </w:r>
          </w:p>
        </w:tc>
        <w:tc>
          <w:tcPr>
            <w:tcW w:w="1913" w:type="dxa"/>
            <w:vAlign w:val="center"/>
          </w:tcPr>
          <w:p w14:paraId="3AAA5DFE" w14:textId="77777777" w:rsidR="000B449C" w:rsidRPr="005B17D3" w:rsidRDefault="000B449C" w:rsidP="00EF3896">
            <w:pPr>
              <w:pStyle w:val="TableText"/>
              <w:spacing w:before="0" w:after="0"/>
              <w:jc w:val="center"/>
              <w:rPr>
                <w:sz w:val="18"/>
                <w:szCs w:val="18"/>
              </w:rPr>
            </w:pPr>
            <w:r w:rsidRPr="005B17D3">
              <w:rPr>
                <w:sz w:val="18"/>
                <w:szCs w:val="18"/>
              </w:rPr>
              <w:t>Tom Hamilton</w:t>
            </w:r>
          </w:p>
        </w:tc>
      </w:tr>
      <w:tr w:rsidR="000B449C" w:rsidRPr="005B17D3" w14:paraId="53BB6FC2" w14:textId="77777777" w:rsidTr="008F6B72">
        <w:tc>
          <w:tcPr>
            <w:tcW w:w="1140" w:type="dxa"/>
            <w:vAlign w:val="center"/>
          </w:tcPr>
          <w:p w14:paraId="44F48E7E" w14:textId="77777777" w:rsidR="000B449C" w:rsidRPr="005B17D3" w:rsidRDefault="000B449C" w:rsidP="00EF3896">
            <w:pPr>
              <w:pStyle w:val="TableText"/>
              <w:spacing w:before="0" w:after="0"/>
              <w:jc w:val="center"/>
              <w:rPr>
                <w:sz w:val="18"/>
                <w:szCs w:val="18"/>
              </w:rPr>
            </w:pPr>
            <w:r w:rsidRPr="005B17D3">
              <w:rPr>
                <w:sz w:val="18"/>
                <w:szCs w:val="18"/>
              </w:rPr>
              <w:lastRenderedPageBreak/>
              <w:t>11/28/11</w:t>
            </w:r>
          </w:p>
        </w:tc>
        <w:tc>
          <w:tcPr>
            <w:tcW w:w="1177" w:type="dxa"/>
            <w:vAlign w:val="center"/>
          </w:tcPr>
          <w:p w14:paraId="750B4758" w14:textId="77777777" w:rsidR="000B449C" w:rsidRPr="005B17D3" w:rsidRDefault="000B449C" w:rsidP="00EF3896">
            <w:pPr>
              <w:pStyle w:val="TableText"/>
              <w:spacing w:before="0" w:after="0"/>
              <w:jc w:val="center"/>
              <w:rPr>
                <w:bCs/>
                <w:sz w:val="18"/>
                <w:szCs w:val="18"/>
              </w:rPr>
            </w:pPr>
            <w:r w:rsidRPr="005B17D3">
              <w:rPr>
                <w:bCs/>
                <w:sz w:val="18"/>
                <w:szCs w:val="18"/>
              </w:rPr>
              <w:t>2.4</w:t>
            </w:r>
          </w:p>
        </w:tc>
        <w:tc>
          <w:tcPr>
            <w:tcW w:w="5120" w:type="dxa"/>
          </w:tcPr>
          <w:p w14:paraId="4CBCF76D" w14:textId="77777777" w:rsidR="000B449C" w:rsidRPr="005B17D3" w:rsidRDefault="000B449C" w:rsidP="00EF3896">
            <w:pPr>
              <w:pStyle w:val="TableText"/>
              <w:spacing w:beforeLines="20" w:before="48" w:after="0"/>
              <w:rPr>
                <w:bCs/>
                <w:sz w:val="18"/>
                <w:szCs w:val="18"/>
              </w:rPr>
            </w:pPr>
            <w:r w:rsidRPr="005B17D3">
              <w:rPr>
                <w:bCs/>
                <w:sz w:val="18"/>
                <w:szCs w:val="18"/>
              </w:rPr>
              <w:t>Updated cover and footer date to January 2012. General updates reconciling changes in the online help with this manual.</w:t>
            </w:r>
          </w:p>
        </w:tc>
        <w:tc>
          <w:tcPr>
            <w:tcW w:w="1913" w:type="dxa"/>
            <w:vAlign w:val="center"/>
          </w:tcPr>
          <w:p w14:paraId="086CDF33" w14:textId="77777777" w:rsidR="000B449C" w:rsidRPr="005B17D3" w:rsidRDefault="000B449C" w:rsidP="00EF3896">
            <w:pPr>
              <w:pStyle w:val="TableText"/>
              <w:spacing w:before="0" w:after="0"/>
              <w:jc w:val="center"/>
              <w:rPr>
                <w:sz w:val="18"/>
                <w:szCs w:val="18"/>
              </w:rPr>
            </w:pPr>
            <w:r w:rsidRPr="005B17D3">
              <w:rPr>
                <w:sz w:val="18"/>
                <w:szCs w:val="18"/>
              </w:rPr>
              <w:t>Tom Hamilton</w:t>
            </w:r>
          </w:p>
        </w:tc>
      </w:tr>
      <w:tr w:rsidR="000B449C" w:rsidRPr="005B17D3" w14:paraId="6AF85603" w14:textId="77777777" w:rsidTr="008F6B72">
        <w:tc>
          <w:tcPr>
            <w:tcW w:w="1140" w:type="dxa"/>
            <w:vAlign w:val="center"/>
          </w:tcPr>
          <w:p w14:paraId="58BB4336" w14:textId="77777777" w:rsidR="000B449C" w:rsidRPr="005B17D3" w:rsidRDefault="000B449C" w:rsidP="00EF3896">
            <w:pPr>
              <w:pStyle w:val="TableText"/>
              <w:spacing w:before="0" w:after="0"/>
              <w:jc w:val="center"/>
              <w:rPr>
                <w:sz w:val="18"/>
                <w:szCs w:val="18"/>
              </w:rPr>
            </w:pPr>
            <w:r w:rsidRPr="005B17D3">
              <w:rPr>
                <w:sz w:val="18"/>
                <w:szCs w:val="18"/>
              </w:rPr>
              <w:t>9/27/11</w:t>
            </w:r>
          </w:p>
        </w:tc>
        <w:tc>
          <w:tcPr>
            <w:tcW w:w="1177" w:type="dxa"/>
            <w:vAlign w:val="center"/>
          </w:tcPr>
          <w:p w14:paraId="230E5160" w14:textId="77777777" w:rsidR="000B449C" w:rsidRPr="005B17D3" w:rsidRDefault="000B449C" w:rsidP="00EF3896">
            <w:pPr>
              <w:pStyle w:val="TableText"/>
              <w:spacing w:before="0" w:after="0"/>
              <w:jc w:val="center"/>
              <w:rPr>
                <w:bCs/>
                <w:sz w:val="18"/>
                <w:szCs w:val="18"/>
              </w:rPr>
            </w:pPr>
            <w:r w:rsidRPr="005B17D3">
              <w:rPr>
                <w:bCs/>
                <w:sz w:val="18"/>
                <w:szCs w:val="18"/>
              </w:rPr>
              <w:t>2.3</w:t>
            </w:r>
          </w:p>
        </w:tc>
        <w:tc>
          <w:tcPr>
            <w:tcW w:w="5120" w:type="dxa"/>
          </w:tcPr>
          <w:p w14:paraId="775492C8" w14:textId="77777777" w:rsidR="000B449C" w:rsidRPr="005B17D3" w:rsidRDefault="000B449C" w:rsidP="00EF3896">
            <w:pPr>
              <w:pStyle w:val="TableText"/>
              <w:spacing w:beforeLines="20" w:before="48" w:after="0"/>
              <w:rPr>
                <w:bCs/>
                <w:sz w:val="18"/>
                <w:szCs w:val="18"/>
              </w:rPr>
            </w:pPr>
            <w:r w:rsidRPr="005B17D3">
              <w:rPr>
                <w:bCs/>
                <w:sz w:val="18"/>
                <w:szCs w:val="18"/>
              </w:rPr>
              <w:t>General late updates brought forward from ESR 3.5.</w:t>
            </w:r>
          </w:p>
        </w:tc>
        <w:tc>
          <w:tcPr>
            <w:tcW w:w="1913" w:type="dxa"/>
            <w:vAlign w:val="center"/>
          </w:tcPr>
          <w:p w14:paraId="02900ABB" w14:textId="77777777" w:rsidR="000B449C" w:rsidRPr="005B17D3" w:rsidRDefault="000B449C" w:rsidP="00EF3896">
            <w:pPr>
              <w:pStyle w:val="TableText"/>
              <w:spacing w:before="0" w:after="0"/>
              <w:jc w:val="center"/>
              <w:rPr>
                <w:sz w:val="18"/>
                <w:szCs w:val="18"/>
              </w:rPr>
            </w:pPr>
            <w:r w:rsidRPr="005B17D3">
              <w:rPr>
                <w:sz w:val="18"/>
                <w:szCs w:val="18"/>
              </w:rPr>
              <w:t>Tom Hamilton</w:t>
            </w:r>
          </w:p>
        </w:tc>
      </w:tr>
      <w:tr w:rsidR="000B449C" w:rsidRPr="005B17D3" w14:paraId="2DD55E67" w14:textId="77777777" w:rsidTr="008F6B72">
        <w:tc>
          <w:tcPr>
            <w:tcW w:w="1140" w:type="dxa"/>
            <w:vAlign w:val="center"/>
          </w:tcPr>
          <w:p w14:paraId="5408A621" w14:textId="77777777" w:rsidR="000B449C" w:rsidRPr="005B17D3" w:rsidRDefault="000B449C" w:rsidP="00EF3896">
            <w:pPr>
              <w:pStyle w:val="TableText"/>
              <w:spacing w:before="0" w:after="0"/>
              <w:jc w:val="center"/>
              <w:rPr>
                <w:sz w:val="18"/>
                <w:szCs w:val="18"/>
              </w:rPr>
            </w:pPr>
            <w:r w:rsidRPr="005B17D3">
              <w:rPr>
                <w:sz w:val="18"/>
                <w:szCs w:val="18"/>
              </w:rPr>
              <w:t>8/22/11</w:t>
            </w:r>
          </w:p>
        </w:tc>
        <w:tc>
          <w:tcPr>
            <w:tcW w:w="1177" w:type="dxa"/>
            <w:vAlign w:val="center"/>
          </w:tcPr>
          <w:p w14:paraId="6ADA2643" w14:textId="77777777" w:rsidR="000B449C" w:rsidRPr="005B17D3" w:rsidRDefault="000B449C" w:rsidP="00EF3896">
            <w:pPr>
              <w:pStyle w:val="TableText"/>
              <w:spacing w:before="0" w:after="0"/>
              <w:jc w:val="center"/>
              <w:rPr>
                <w:bCs/>
                <w:sz w:val="18"/>
                <w:szCs w:val="18"/>
              </w:rPr>
            </w:pPr>
            <w:r w:rsidRPr="005B17D3">
              <w:rPr>
                <w:bCs/>
                <w:sz w:val="18"/>
                <w:szCs w:val="18"/>
              </w:rPr>
              <w:t>2.2</w:t>
            </w:r>
          </w:p>
        </w:tc>
        <w:tc>
          <w:tcPr>
            <w:tcW w:w="5120" w:type="dxa"/>
          </w:tcPr>
          <w:p w14:paraId="4DFAD638" w14:textId="77777777" w:rsidR="000B449C" w:rsidRPr="005B17D3" w:rsidRDefault="000B449C" w:rsidP="00EF3896">
            <w:pPr>
              <w:pStyle w:val="TableText"/>
              <w:spacing w:beforeLines="20" w:before="48" w:after="0"/>
              <w:rPr>
                <w:bCs/>
                <w:sz w:val="18"/>
                <w:szCs w:val="18"/>
              </w:rPr>
            </w:pPr>
            <w:r w:rsidRPr="005B17D3">
              <w:rPr>
                <w:bCs/>
                <w:sz w:val="18"/>
                <w:szCs w:val="18"/>
              </w:rPr>
              <w:t>General ESR 3.6 Patient Benefits Handbook updates in various sections.</w:t>
            </w:r>
          </w:p>
        </w:tc>
        <w:tc>
          <w:tcPr>
            <w:tcW w:w="1913" w:type="dxa"/>
            <w:vAlign w:val="center"/>
          </w:tcPr>
          <w:p w14:paraId="2AF9022E" w14:textId="77777777" w:rsidR="000B449C" w:rsidRPr="005B17D3" w:rsidRDefault="000B449C" w:rsidP="00EF3896">
            <w:pPr>
              <w:pStyle w:val="TableText"/>
              <w:spacing w:before="0" w:after="0"/>
              <w:jc w:val="center"/>
              <w:rPr>
                <w:sz w:val="18"/>
                <w:szCs w:val="18"/>
              </w:rPr>
            </w:pPr>
            <w:r w:rsidRPr="005B17D3">
              <w:rPr>
                <w:sz w:val="18"/>
                <w:szCs w:val="18"/>
              </w:rPr>
              <w:t>Tom Hamilton</w:t>
            </w:r>
          </w:p>
        </w:tc>
      </w:tr>
      <w:tr w:rsidR="000B449C" w:rsidRPr="005B17D3" w14:paraId="19F0E558" w14:textId="77777777" w:rsidTr="008F6B72">
        <w:tc>
          <w:tcPr>
            <w:tcW w:w="1140" w:type="dxa"/>
            <w:vAlign w:val="center"/>
          </w:tcPr>
          <w:p w14:paraId="6D935807" w14:textId="77777777" w:rsidR="000B449C" w:rsidRPr="005B17D3" w:rsidRDefault="000B449C" w:rsidP="00EF3896">
            <w:pPr>
              <w:pStyle w:val="TableText"/>
              <w:spacing w:before="0" w:after="0"/>
              <w:jc w:val="center"/>
              <w:rPr>
                <w:sz w:val="18"/>
                <w:szCs w:val="18"/>
              </w:rPr>
            </w:pPr>
            <w:r w:rsidRPr="005B17D3">
              <w:rPr>
                <w:sz w:val="18"/>
                <w:szCs w:val="18"/>
              </w:rPr>
              <w:t>8/18/11</w:t>
            </w:r>
          </w:p>
        </w:tc>
        <w:tc>
          <w:tcPr>
            <w:tcW w:w="1177" w:type="dxa"/>
            <w:vAlign w:val="center"/>
          </w:tcPr>
          <w:p w14:paraId="48A4F0BD" w14:textId="77777777" w:rsidR="000B449C" w:rsidRPr="005B17D3" w:rsidRDefault="000B449C" w:rsidP="00EF3896">
            <w:pPr>
              <w:pStyle w:val="TableText"/>
              <w:spacing w:before="0" w:after="0"/>
              <w:jc w:val="center"/>
              <w:rPr>
                <w:bCs/>
                <w:sz w:val="18"/>
                <w:szCs w:val="18"/>
              </w:rPr>
            </w:pPr>
            <w:r w:rsidRPr="005B17D3">
              <w:rPr>
                <w:bCs/>
                <w:sz w:val="18"/>
                <w:szCs w:val="18"/>
              </w:rPr>
              <w:t>2.1</w:t>
            </w:r>
          </w:p>
        </w:tc>
        <w:tc>
          <w:tcPr>
            <w:tcW w:w="5120" w:type="dxa"/>
          </w:tcPr>
          <w:p w14:paraId="7AB46796" w14:textId="77777777" w:rsidR="000B449C" w:rsidRPr="005B17D3" w:rsidRDefault="000B449C" w:rsidP="00EF3896">
            <w:pPr>
              <w:pStyle w:val="TableText"/>
              <w:spacing w:beforeLines="20" w:before="48" w:after="0"/>
              <w:rPr>
                <w:bCs/>
                <w:sz w:val="18"/>
                <w:szCs w:val="18"/>
              </w:rPr>
            </w:pPr>
            <w:r w:rsidRPr="005B17D3">
              <w:rPr>
                <w:bCs/>
                <w:sz w:val="18"/>
                <w:szCs w:val="18"/>
              </w:rPr>
              <w:t>Added ESR 3.6 Enhancements to the existing added functionality listing in the Introduction section.</w:t>
            </w:r>
          </w:p>
        </w:tc>
        <w:tc>
          <w:tcPr>
            <w:tcW w:w="1913" w:type="dxa"/>
            <w:vAlign w:val="center"/>
          </w:tcPr>
          <w:p w14:paraId="75F6D907" w14:textId="77777777" w:rsidR="000B449C" w:rsidRPr="005B17D3" w:rsidRDefault="000B449C" w:rsidP="00EF3896">
            <w:pPr>
              <w:pStyle w:val="TableText"/>
              <w:spacing w:before="0" w:after="0"/>
              <w:jc w:val="center"/>
              <w:rPr>
                <w:sz w:val="18"/>
                <w:szCs w:val="18"/>
              </w:rPr>
            </w:pPr>
            <w:r w:rsidRPr="005B17D3">
              <w:rPr>
                <w:sz w:val="18"/>
                <w:szCs w:val="18"/>
              </w:rPr>
              <w:t>Tom Hamilton</w:t>
            </w:r>
          </w:p>
        </w:tc>
      </w:tr>
      <w:tr w:rsidR="000B449C" w:rsidRPr="005B17D3" w14:paraId="44498E4B" w14:textId="77777777" w:rsidTr="008F6B72">
        <w:tc>
          <w:tcPr>
            <w:tcW w:w="1140" w:type="dxa"/>
            <w:vAlign w:val="center"/>
          </w:tcPr>
          <w:p w14:paraId="499B27ED" w14:textId="77777777" w:rsidR="000B449C" w:rsidRPr="005B17D3" w:rsidRDefault="000B449C" w:rsidP="00EF3896">
            <w:pPr>
              <w:pStyle w:val="TableText"/>
              <w:spacing w:before="0" w:after="0"/>
              <w:jc w:val="center"/>
              <w:rPr>
                <w:sz w:val="18"/>
                <w:szCs w:val="18"/>
              </w:rPr>
            </w:pPr>
            <w:r w:rsidRPr="005B17D3">
              <w:rPr>
                <w:sz w:val="18"/>
                <w:szCs w:val="18"/>
              </w:rPr>
              <w:t>8/17/11</w:t>
            </w:r>
          </w:p>
        </w:tc>
        <w:tc>
          <w:tcPr>
            <w:tcW w:w="1177" w:type="dxa"/>
            <w:vAlign w:val="center"/>
          </w:tcPr>
          <w:p w14:paraId="60578976" w14:textId="77777777" w:rsidR="000B449C" w:rsidRPr="005B17D3" w:rsidRDefault="000B449C" w:rsidP="00EF3896">
            <w:pPr>
              <w:pStyle w:val="TableText"/>
              <w:spacing w:before="0" w:after="0"/>
              <w:jc w:val="center"/>
              <w:rPr>
                <w:bCs/>
                <w:sz w:val="18"/>
                <w:szCs w:val="18"/>
              </w:rPr>
            </w:pPr>
            <w:r w:rsidRPr="005B17D3">
              <w:rPr>
                <w:bCs/>
                <w:sz w:val="18"/>
                <w:szCs w:val="18"/>
              </w:rPr>
              <w:t>2.0</w:t>
            </w:r>
          </w:p>
        </w:tc>
        <w:tc>
          <w:tcPr>
            <w:tcW w:w="5120" w:type="dxa"/>
          </w:tcPr>
          <w:p w14:paraId="19414FF5" w14:textId="77777777" w:rsidR="000B449C" w:rsidRPr="005B17D3" w:rsidRDefault="000B449C" w:rsidP="00EF3896">
            <w:pPr>
              <w:pStyle w:val="TableText"/>
              <w:spacing w:beforeLines="20" w:before="48" w:after="0"/>
              <w:rPr>
                <w:bCs/>
                <w:sz w:val="18"/>
                <w:szCs w:val="18"/>
              </w:rPr>
            </w:pPr>
            <w:r w:rsidRPr="005B17D3">
              <w:rPr>
                <w:bCs/>
                <w:sz w:val="18"/>
                <w:szCs w:val="18"/>
              </w:rPr>
              <w:t xml:space="preserve">Copied baselined ESR 3.5 User Manual with all Track Changes accepted in preparation for ESR 3.6 Enhancements. </w:t>
            </w:r>
          </w:p>
          <w:p w14:paraId="79A5268B" w14:textId="77777777" w:rsidR="000B449C" w:rsidRPr="005B17D3" w:rsidRDefault="000B449C" w:rsidP="00EF3896">
            <w:pPr>
              <w:pStyle w:val="TableText"/>
              <w:spacing w:beforeLines="20" w:before="48" w:after="0"/>
              <w:rPr>
                <w:bCs/>
                <w:sz w:val="18"/>
                <w:szCs w:val="18"/>
              </w:rPr>
            </w:pPr>
            <w:r w:rsidRPr="005B17D3">
              <w:rPr>
                <w:bCs/>
                <w:sz w:val="18"/>
                <w:szCs w:val="18"/>
              </w:rPr>
              <w:t>Changed relevant ESR 3.5 to 3.6 and cover date to December 2011 (including footers). Added Draft indicators.</w:t>
            </w:r>
          </w:p>
        </w:tc>
        <w:tc>
          <w:tcPr>
            <w:tcW w:w="1913" w:type="dxa"/>
            <w:vAlign w:val="center"/>
          </w:tcPr>
          <w:p w14:paraId="4FC499B5" w14:textId="77777777" w:rsidR="000B449C" w:rsidRPr="005B17D3" w:rsidRDefault="000B449C" w:rsidP="00EF3896">
            <w:pPr>
              <w:pStyle w:val="TableText"/>
              <w:spacing w:before="0" w:after="0"/>
              <w:jc w:val="center"/>
              <w:rPr>
                <w:sz w:val="18"/>
                <w:szCs w:val="18"/>
              </w:rPr>
            </w:pPr>
            <w:r w:rsidRPr="005B17D3">
              <w:rPr>
                <w:sz w:val="18"/>
                <w:szCs w:val="18"/>
              </w:rPr>
              <w:t>Tom Hamilton</w:t>
            </w:r>
          </w:p>
        </w:tc>
      </w:tr>
      <w:tr w:rsidR="000B449C" w:rsidRPr="005B17D3" w14:paraId="7BE38C18" w14:textId="77777777" w:rsidTr="008F6B72">
        <w:tc>
          <w:tcPr>
            <w:tcW w:w="1140" w:type="dxa"/>
            <w:vAlign w:val="center"/>
          </w:tcPr>
          <w:p w14:paraId="54E4AF68" w14:textId="77777777" w:rsidR="000B449C" w:rsidRPr="005B17D3" w:rsidRDefault="000B449C" w:rsidP="00EF3896">
            <w:pPr>
              <w:pStyle w:val="TableText"/>
              <w:spacing w:before="0" w:after="0"/>
              <w:jc w:val="center"/>
              <w:rPr>
                <w:sz w:val="18"/>
                <w:szCs w:val="18"/>
              </w:rPr>
            </w:pPr>
            <w:r w:rsidRPr="005B17D3">
              <w:rPr>
                <w:sz w:val="18"/>
                <w:szCs w:val="18"/>
              </w:rPr>
              <w:t>8/10/11</w:t>
            </w:r>
          </w:p>
        </w:tc>
        <w:tc>
          <w:tcPr>
            <w:tcW w:w="1177" w:type="dxa"/>
            <w:vAlign w:val="center"/>
          </w:tcPr>
          <w:p w14:paraId="642A12A7" w14:textId="77777777" w:rsidR="000B449C" w:rsidRPr="005B17D3" w:rsidRDefault="000B449C" w:rsidP="00EF3896">
            <w:pPr>
              <w:pStyle w:val="TableText"/>
              <w:spacing w:before="0" w:after="0"/>
              <w:jc w:val="center"/>
              <w:rPr>
                <w:bCs/>
                <w:sz w:val="18"/>
                <w:szCs w:val="18"/>
              </w:rPr>
            </w:pPr>
            <w:r w:rsidRPr="005B17D3">
              <w:rPr>
                <w:bCs/>
                <w:sz w:val="18"/>
                <w:szCs w:val="18"/>
              </w:rPr>
              <w:t>1.1</w:t>
            </w:r>
          </w:p>
        </w:tc>
        <w:tc>
          <w:tcPr>
            <w:tcW w:w="5120" w:type="dxa"/>
          </w:tcPr>
          <w:p w14:paraId="3D1A83C2" w14:textId="77777777" w:rsidR="000B449C" w:rsidRPr="005B17D3" w:rsidRDefault="000B449C" w:rsidP="00EF3896">
            <w:pPr>
              <w:pStyle w:val="TableText"/>
              <w:spacing w:beforeLines="20" w:before="48" w:after="0"/>
              <w:rPr>
                <w:bCs/>
                <w:sz w:val="18"/>
                <w:szCs w:val="18"/>
              </w:rPr>
            </w:pPr>
            <w:r w:rsidRPr="005B17D3">
              <w:rPr>
                <w:bCs/>
                <w:sz w:val="18"/>
                <w:szCs w:val="18"/>
              </w:rPr>
              <w:t xml:space="preserve">Deleted false Note about “…default search displays in order of the highest scoring matches first…”, in </w:t>
            </w:r>
            <w:r w:rsidRPr="005B17D3">
              <w:rPr>
                <w:bCs/>
                <w:i/>
                <w:sz w:val="18"/>
                <w:szCs w:val="18"/>
              </w:rPr>
              <w:t>ESR Registration/Search and Add New Person</w:t>
            </w:r>
            <w:r w:rsidRPr="005B17D3">
              <w:rPr>
                <w:bCs/>
                <w:sz w:val="18"/>
                <w:szCs w:val="18"/>
              </w:rPr>
              <w:t xml:space="preserve"> section. Changed </w:t>
            </w:r>
            <w:r w:rsidRPr="005B17D3">
              <w:rPr>
                <w:bCs/>
                <w:i/>
                <w:sz w:val="18"/>
                <w:szCs w:val="18"/>
              </w:rPr>
              <w:t>Handbook Active System Parameter</w:t>
            </w:r>
            <w:r w:rsidRPr="005B17D3">
              <w:rPr>
                <w:bCs/>
                <w:sz w:val="18"/>
                <w:szCs w:val="18"/>
              </w:rPr>
              <w:t xml:space="preserve"> from "Future Release" to active by changing grey font to black.</w:t>
            </w:r>
          </w:p>
        </w:tc>
        <w:tc>
          <w:tcPr>
            <w:tcW w:w="1913" w:type="dxa"/>
            <w:vAlign w:val="center"/>
          </w:tcPr>
          <w:p w14:paraId="3D3D8351" w14:textId="77777777" w:rsidR="000B449C" w:rsidRPr="005B17D3" w:rsidRDefault="000B449C" w:rsidP="00EF3896">
            <w:pPr>
              <w:pStyle w:val="TableText"/>
              <w:spacing w:before="0" w:after="0"/>
              <w:jc w:val="center"/>
              <w:rPr>
                <w:sz w:val="18"/>
                <w:szCs w:val="18"/>
              </w:rPr>
            </w:pPr>
            <w:r w:rsidRPr="005B17D3">
              <w:rPr>
                <w:sz w:val="18"/>
                <w:szCs w:val="18"/>
              </w:rPr>
              <w:t>Tom Hamilton</w:t>
            </w:r>
          </w:p>
        </w:tc>
      </w:tr>
      <w:tr w:rsidR="000B449C" w:rsidRPr="005B17D3" w14:paraId="69E7FB5B" w14:textId="77777777" w:rsidTr="008F6B72">
        <w:tc>
          <w:tcPr>
            <w:tcW w:w="1140" w:type="dxa"/>
            <w:vAlign w:val="center"/>
          </w:tcPr>
          <w:p w14:paraId="63827478" w14:textId="77777777" w:rsidR="000B449C" w:rsidRPr="005B17D3" w:rsidRDefault="000B449C" w:rsidP="00EF3896">
            <w:pPr>
              <w:pStyle w:val="TableText"/>
              <w:spacing w:before="0" w:after="0"/>
              <w:jc w:val="center"/>
              <w:rPr>
                <w:sz w:val="18"/>
                <w:szCs w:val="18"/>
              </w:rPr>
            </w:pPr>
            <w:r w:rsidRPr="005B17D3">
              <w:rPr>
                <w:sz w:val="18"/>
                <w:szCs w:val="18"/>
              </w:rPr>
              <w:t>8/1/11</w:t>
            </w:r>
          </w:p>
        </w:tc>
        <w:tc>
          <w:tcPr>
            <w:tcW w:w="1177" w:type="dxa"/>
            <w:vAlign w:val="center"/>
          </w:tcPr>
          <w:p w14:paraId="1EBB1442" w14:textId="77777777" w:rsidR="000B449C" w:rsidRPr="005B17D3" w:rsidRDefault="000B449C" w:rsidP="00EF3896">
            <w:pPr>
              <w:pStyle w:val="TableText"/>
              <w:spacing w:before="0" w:after="0"/>
              <w:jc w:val="center"/>
              <w:rPr>
                <w:bCs/>
                <w:sz w:val="18"/>
                <w:szCs w:val="18"/>
              </w:rPr>
            </w:pPr>
            <w:r w:rsidRPr="005B17D3">
              <w:rPr>
                <w:bCs/>
                <w:sz w:val="18"/>
                <w:szCs w:val="18"/>
              </w:rPr>
              <w:t>1.1</w:t>
            </w:r>
          </w:p>
        </w:tc>
        <w:tc>
          <w:tcPr>
            <w:tcW w:w="5120" w:type="dxa"/>
          </w:tcPr>
          <w:p w14:paraId="0A04FAB3" w14:textId="77777777" w:rsidR="000B449C" w:rsidRPr="005B17D3" w:rsidRDefault="000B449C" w:rsidP="00EF3896">
            <w:pPr>
              <w:pStyle w:val="TableText"/>
              <w:spacing w:beforeLines="20" w:before="48" w:after="0"/>
              <w:rPr>
                <w:bCs/>
                <w:sz w:val="18"/>
                <w:szCs w:val="18"/>
              </w:rPr>
            </w:pPr>
            <w:r w:rsidRPr="005B17D3">
              <w:rPr>
                <w:bCs/>
                <w:sz w:val="18"/>
                <w:szCs w:val="18"/>
              </w:rPr>
              <w:t>Changed “Alias SSN” to “Alias SSNs” under Demographics/Personal sections.</w:t>
            </w:r>
          </w:p>
        </w:tc>
        <w:tc>
          <w:tcPr>
            <w:tcW w:w="1913" w:type="dxa"/>
            <w:vAlign w:val="center"/>
          </w:tcPr>
          <w:p w14:paraId="7C126CE1" w14:textId="77777777" w:rsidR="000B449C" w:rsidRPr="005B17D3" w:rsidRDefault="000B449C" w:rsidP="00EF3896">
            <w:pPr>
              <w:pStyle w:val="TableText"/>
              <w:spacing w:before="0" w:after="0"/>
              <w:jc w:val="center"/>
              <w:rPr>
                <w:sz w:val="18"/>
                <w:szCs w:val="18"/>
              </w:rPr>
            </w:pPr>
            <w:r w:rsidRPr="005B17D3">
              <w:rPr>
                <w:sz w:val="18"/>
                <w:szCs w:val="18"/>
              </w:rPr>
              <w:t>Tom Hamilton</w:t>
            </w:r>
          </w:p>
        </w:tc>
      </w:tr>
      <w:tr w:rsidR="000B449C" w:rsidRPr="005B17D3" w14:paraId="4BD95598" w14:textId="77777777" w:rsidTr="008F6B72">
        <w:tc>
          <w:tcPr>
            <w:tcW w:w="1140" w:type="dxa"/>
            <w:vAlign w:val="center"/>
          </w:tcPr>
          <w:p w14:paraId="03A2C993" w14:textId="77777777" w:rsidR="000B449C" w:rsidRPr="005B17D3" w:rsidRDefault="000B449C" w:rsidP="00EF3896">
            <w:pPr>
              <w:pStyle w:val="TableText"/>
              <w:spacing w:before="0" w:after="0"/>
              <w:jc w:val="center"/>
              <w:rPr>
                <w:sz w:val="18"/>
                <w:szCs w:val="18"/>
              </w:rPr>
            </w:pPr>
            <w:r w:rsidRPr="005B17D3">
              <w:rPr>
                <w:sz w:val="18"/>
                <w:szCs w:val="18"/>
              </w:rPr>
              <w:t>7/18/11</w:t>
            </w:r>
          </w:p>
        </w:tc>
        <w:tc>
          <w:tcPr>
            <w:tcW w:w="1177" w:type="dxa"/>
            <w:vAlign w:val="center"/>
          </w:tcPr>
          <w:p w14:paraId="171BB504" w14:textId="77777777" w:rsidR="000B449C" w:rsidRPr="005B17D3" w:rsidRDefault="000B449C" w:rsidP="00EF3896">
            <w:pPr>
              <w:pStyle w:val="TableText"/>
              <w:spacing w:before="0" w:after="0"/>
              <w:jc w:val="center"/>
              <w:rPr>
                <w:bCs/>
                <w:sz w:val="18"/>
                <w:szCs w:val="18"/>
              </w:rPr>
            </w:pPr>
            <w:r w:rsidRPr="005B17D3">
              <w:rPr>
                <w:bCs/>
                <w:sz w:val="18"/>
                <w:szCs w:val="18"/>
              </w:rPr>
              <w:t>1.0</w:t>
            </w:r>
          </w:p>
        </w:tc>
        <w:tc>
          <w:tcPr>
            <w:tcW w:w="5120" w:type="dxa"/>
          </w:tcPr>
          <w:p w14:paraId="1CFC1F2A" w14:textId="77777777" w:rsidR="000B449C" w:rsidRPr="005B17D3" w:rsidRDefault="000B449C" w:rsidP="00EF3896">
            <w:pPr>
              <w:pStyle w:val="TableText"/>
              <w:spacing w:beforeLines="20" w:before="48" w:after="0"/>
              <w:rPr>
                <w:bCs/>
                <w:sz w:val="18"/>
                <w:szCs w:val="18"/>
              </w:rPr>
            </w:pPr>
            <w:r w:rsidRPr="005B17D3">
              <w:rPr>
                <w:bCs/>
                <w:sz w:val="18"/>
                <w:szCs w:val="18"/>
              </w:rPr>
              <w:t>Initiated document version to replace application version on cover. Removed Draft indicators for ORT Review copy.</w:t>
            </w:r>
          </w:p>
        </w:tc>
        <w:tc>
          <w:tcPr>
            <w:tcW w:w="1913" w:type="dxa"/>
            <w:vAlign w:val="center"/>
          </w:tcPr>
          <w:p w14:paraId="0F445764" w14:textId="77777777" w:rsidR="000B449C" w:rsidRPr="005B17D3" w:rsidRDefault="000B449C" w:rsidP="00EF3896">
            <w:pPr>
              <w:pStyle w:val="TableText"/>
              <w:spacing w:before="0" w:after="0"/>
              <w:jc w:val="center"/>
              <w:rPr>
                <w:sz w:val="18"/>
                <w:szCs w:val="18"/>
              </w:rPr>
            </w:pPr>
            <w:r w:rsidRPr="005B17D3">
              <w:rPr>
                <w:sz w:val="18"/>
                <w:szCs w:val="18"/>
              </w:rPr>
              <w:t>Tom Hamilton</w:t>
            </w:r>
          </w:p>
        </w:tc>
      </w:tr>
      <w:tr w:rsidR="000B449C" w:rsidRPr="005B17D3" w14:paraId="76458A21" w14:textId="77777777" w:rsidTr="008F6B72">
        <w:tc>
          <w:tcPr>
            <w:tcW w:w="1140" w:type="dxa"/>
            <w:vAlign w:val="center"/>
          </w:tcPr>
          <w:p w14:paraId="6BB57FE2" w14:textId="77777777" w:rsidR="000B449C" w:rsidRPr="005B17D3" w:rsidRDefault="000B449C" w:rsidP="00EF3896">
            <w:pPr>
              <w:pStyle w:val="TableText"/>
              <w:spacing w:before="0" w:after="0"/>
              <w:jc w:val="center"/>
              <w:rPr>
                <w:sz w:val="18"/>
                <w:szCs w:val="18"/>
              </w:rPr>
            </w:pPr>
            <w:r w:rsidRPr="005B17D3">
              <w:rPr>
                <w:sz w:val="18"/>
                <w:szCs w:val="18"/>
              </w:rPr>
              <w:t>7/15/11</w:t>
            </w:r>
          </w:p>
        </w:tc>
        <w:tc>
          <w:tcPr>
            <w:tcW w:w="1177" w:type="dxa"/>
            <w:vAlign w:val="center"/>
          </w:tcPr>
          <w:p w14:paraId="2CF7EEDF" w14:textId="77777777" w:rsidR="000B449C" w:rsidRPr="005B17D3" w:rsidRDefault="000B449C" w:rsidP="00EF3896">
            <w:pPr>
              <w:pStyle w:val="TableText"/>
              <w:spacing w:before="0" w:after="0"/>
              <w:jc w:val="center"/>
              <w:rPr>
                <w:bCs/>
                <w:sz w:val="18"/>
                <w:szCs w:val="18"/>
              </w:rPr>
            </w:pPr>
          </w:p>
        </w:tc>
        <w:tc>
          <w:tcPr>
            <w:tcW w:w="5120" w:type="dxa"/>
          </w:tcPr>
          <w:p w14:paraId="3E93BEE6" w14:textId="77777777" w:rsidR="000B449C" w:rsidRPr="005B17D3" w:rsidRDefault="000B449C" w:rsidP="00EF3896">
            <w:pPr>
              <w:pStyle w:val="TableText"/>
              <w:spacing w:beforeLines="20" w:before="48" w:after="0"/>
              <w:rPr>
                <w:b/>
                <w:bCs/>
                <w:iCs/>
                <w:sz w:val="18"/>
                <w:szCs w:val="18"/>
              </w:rPr>
            </w:pPr>
            <w:r w:rsidRPr="005B17D3">
              <w:rPr>
                <w:bCs/>
                <w:sz w:val="18"/>
                <w:szCs w:val="18"/>
              </w:rPr>
              <w:t xml:space="preserve">Removed “Star” (req. field) symbol from </w:t>
            </w:r>
            <w:r w:rsidRPr="005B17D3">
              <w:rPr>
                <w:bCs/>
                <w:i/>
                <w:iCs/>
                <w:sz w:val="18"/>
                <w:szCs w:val="18"/>
              </w:rPr>
              <w:t>Organization/Name</w:t>
            </w:r>
            <w:r w:rsidRPr="005B17D3">
              <w:rPr>
                <w:bCs/>
                <w:iCs/>
                <w:sz w:val="18"/>
                <w:szCs w:val="18"/>
              </w:rPr>
              <w:t xml:space="preserve"> field in </w:t>
            </w:r>
            <w:r w:rsidRPr="005B17D3">
              <w:rPr>
                <w:bCs/>
                <w:i/>
                <w:iCs/>
                <w:sz w:val="18"/>
                <w:szCs w:val="18"/>
              </w:rPr>
              <w:t>Add Associate (Add a Person)</w:t>
            </w:r>
            <w:r w:rsidRPr="005B17D3">
              <w:rPr>
                <w:bCs/>
                <w:iCs/>
                <w:sz w:val="18"/>
                <w:szCs w:val="18"/>
              </w:rPr>
              <w:t xml:space="preserve"> section. Added </w:t>
            </w:r>
            <w:r w:rsidRPr="005B17D3">
              <w:rPr>
                <w:bCs/>
                <w:sz w:val="18"/>
                <w:szCs w:val="18"/>
              </w:rPr>
              <w:t xml:space="preserve">“Star” (req. field) symbol to </w:t>
            </w:r>
            <w:r w:rsidRPr="005B17D3">
              <w:rPr>
                <w:bCs/>
                <w:i/>
                <w:sz w:val="18"/>
                <w:szCs w:val="18"/>
              </w:rPr>
              <w:t>Place of Birth City</w:t>
            </w:r>
            <w:r w:rsidRPr="005B17D3">
              <w:rPr>
                <w:bCs/>
                <w:sz w:val="18"/>
                <w:szCs w:val="18"/>
              </w:rPr>
              <w:t xml:space="preserve"> and </w:t>
            </w:r>
            <w:r w:rsidRPr="005B17D3">
              <w:rPr>
                <w:bCs/>
                <w:i/>
                <w:sz w:val="18"/>
                <w:szCs w:val="18"/>
              </w:rPr>
              <w:t>Place of Birth State</w:t>
            </w:r>
            <w:r w:rsidRPr="005B17D3">
              <w:rPr>
                <w:bCs/>
                <w:sz w:val="18"/>
                <w:szCs w:val="18"/>
              </w:rPr>
              <w:t xml:space="preserve"> fields in </w:t>
            </w:r>
            <w:r w:rsidRPr="005B17D3">
              <w:rPr>
                <w:bCs/>
                <w:i/>
                <w:sz w:val="18"/>
                <w:szCs w:val="18"/>
              </w:rPr>
              <w:t>Identity Traits (Add a Person)</w:t>
            </w:r>
            <w:r w:rsidRPr="005B17D3">
              <w:rPr>
                <w:bCs/>
                <w:sz w:val="18"/>
                <w:szCs w:val="18"/>
              </w:rPr>
              <w:t xml:space="preserve"> section. Added “Star” (req. field) symbol to </w:t>
            </w:r>
            <w:r w:rsidRPr="005B17D3">
              <w:rPr>
                <w:bCs/>
                <w:i/>
                <w:iCs/>
                <w:sz w:val="18"/>
                <w:szCs w:val="18"/>
              </w:rPr>
              <w:t>Enrollment Application Date</w:t>
            </w:r>
            <w:r w:rsidRPr="005B17D3">
              <w:rPr>
                <w:bCs/>
                <w:iCs/>
                <w:sz w:val="18"/>
                <w:szCs w:val="18"/>
              </w:rPr>
              <w:t xml:space="preserve"> field in </w:t>
            </w:r>
            <w:r w:rsidRPr="005B17D3">
              <w:rPr>
                <w:bCs/>
                <w:i/>
                <w:iCs/>
                <w:sz w:val="18"/>
                <w:szCs w:val="18"/>
              </w:rPr>
              <w:t>Cancel/Decline/Override Enrollment (Add a Person)</w:t>
            </w:r>
            <w:r w:rsidRPr="005B17D3">
              <w:rPr>
                <w:bCs/>
                <w:iCs/>
                <w:sz w:val="18"/>
                <w:szCs w:val="18"/>
              </w:rPr>
              <w:t xml:space="preserve"> section.</w:t>
            </w:r>
          </w:p>
        </w:tc>
        <w:tc>
          <w:tcPr>
            <w:tcW w:w="1913" w:type="dxa"/>
            <w:vAlign w:val="center"/>
          </w:tcPr>
          <w:p w14:paraId="450F47E2" w14:textId="77777777" w:rsidR="000B449C" w:rsidRPr="005B17D3" w:rsidRDefault="000B449C" w:rsidP="00EF3896">
            <w:pPr>
              <w:pStyle w:val="TableText"/>
              <w:spacing w:before="0" w:after="0"/>
              <w:jc w:val="center"/>
              <w:rPr>
                <w:sz w:val="18"/>
                <w:szCs w:val="18"/>
              </w:rPr>
            </w:pPr>
            <w:r w:rsidRPr="005B17D3">
              <w:rPr>
                <w:sz w:val="18"/>
                <w:szCs w:val="18"/>
              </w:rPr>
              <w:t>Tom Hamilton</w:t>
            </w:r>
          </w:p>
        </w:tc>
      </w:tr>
      <w:tr w:rsidR="000B449C" w:rsidRPr="005B17D3" w14:paraId="459EE18B" w14:textId="77777777" w:rsidTr="008F6B72">
        <w:tc>
          <w:tcPr>
            <w:tcW w:w="1140" w:type="dxa"/>
            <w:vAlign w:val="center"/>
          </w:tcPr>
          <w:p w14:paraId="64D11CCE" w14:textId="77777777" w:rsidR="000B449C" w:rsidRPr="005B17D3" w:rsidRDefault="000B449C" w:rsidP="00EF3896">
            <w:pPr>
              <w:pStyle w:val="TableText"/>
              <w:spacing w:before="0" w:after="0"/>
              <w:jc w:val="center"/>
              <w:rPr>
                <w:sz w:val="18"/>
                <w:szCs w:val="18"/>
              </w:rPr>
            </w:pPr>
            <w:r w:rsidRPr="005B17D3">
              <w:rPr>
                <w:sz w:val="18"/>
                <w:szCs w:val="18"/>
              </w:rPr>
              <w:t>7/13/11</w:t>
            </w:r>
          </w:p>
        </w:tc>
        <w:tc>
          <w:tcPr>
            <w:tcW w:w="1177" w:type="dxa"/>
            <w:vAlign w:val="center"/>
          </w:tcPr>
          <w:p w14:paraId="454AFEC0" w14:textId="77777777" w:rsidR="000B449C" w:rsidRPr="005B17D3" w:rsidRDefault="000B449C" w:rsidP="00EF3896">
            <w:pPr>
              <w:pStyle w:val="TableText"/>
              <w:spacing w:before="0" w:after="0"/>
              <w:jc w:val="center"/>
              <w:rPr>
                <w:bCs/>
                <w:sz w:val="18"/>
                <w:szCs w:val="18"/>
              </w:rPr>
            </w:pPr>
          </w:p>
        </w:tc>
        <w:tc>
          <w:tcPr>
            <w:tcW w:w="5120" w:type="dxa"/>
          </w:tcPr>
          <w:p w14:paraId="691BE583" w14:textId="77777777" w:rsidR="000B449C" w:rsidRPr="005B17D3" w:rsidRDefault="000B449C" w:rsidP="00EF3896">
            <w:pPr>
              <w:pStyle w:val="TableText"/>
              <w:spacing w:beforeLines="20" w:before="48" w:after="0"/>
              <w:rPr>
                <w:bCs/>
                <w:sz w:val="18"/>
                <w:szCs w:val="18"/>
              </w:rPr>
            </w:pPr>
            <w:r w:rsidRPr="005B17D3">
              <w:rPr>
                <w:bCs/>
                <w:sz w:val="18"/>
                <w:szCs w:val="18"/>
              </w:rPr>
              <w:t xml:space="preserve">Updated ESR 3.5 </w:t>
            </w:r>
            <w:r w:rsidRPr="005B17D3">
              <w:rPr>
                <w:bCs/>
                <w:i/>
                <w:sz w:val="18"/>
                <w:szCs w:val="18"/>
              </w:rPr>
              <w:t>Introduction</w:t>
            </w:r>
            <w:r w:rsidRPr="005B17D3">
              <w:rPr>
                <w:bCs/>
                <w:sz w:val="18"/>
                <w:szCs w:val="18"/>
              </w:rPr>
              <w:t xml:space="preserve"> section for Handbook. Updated </w:t>
            </w:r>
            <w:r w:rsidRPr="005B17D3">
              <w:rPr>
                <w:bCs/>
                <w:i/>
                <w:sz w:val="18"/>
                <w:szCs w:val="18"/>
              </w:rPr>
              <w:t>Overview</w:t>
            </w:r>
            <w:r w:rsidRPr="005B17D3">
              <w:rPr>
                <w:bCs/>
                <w:sz w:val="18"/>
                <w:szCs w:val="18"/>
              </w:rPr>
              <w:t xml:space="preserve"> and </w:t>
            </w:r>
            <w:r w:rsidRPr="005B17D3">
              <w:rPr>
                <w:bCs/>
                <w:i/>
                <w:sz w:val="18"/>
                <w:szCs w:val="18"/>
              </w:rPr>
              <w:t>Communications</w:t>
            </w:r>
            <w:r w:rsidRPr="005B17D3">
              <w:rPr>
                <w:bCs/>
                <w:sz w:val="18"/>
                <w:szCs w:val="18"/>
              </w:rPr>
              <w:t xml:space="preserve"> Handbook sections per increased scope for ESR 3.5.</w:t>
            </w:r>
          </w:p>
        </w:tc>
        <w:tc>
          <w:tcPr>
            <w:tcW w:w="1913" w:type="dxa"/>
            <w:vAlign w:val="center"/>
          </w:tcPr>
          <w:p w14:paraId="6E40C3A7" w14:textId="77777777" w:rsidR="000B449C" w:rsidRPr="005B17D3" w:rsidRDefault="000B449C" w:rsidP="00EF3896">
            <w:pPr>
              <w:pStyle w:val="TableText"/>
              <w:spacing w:before="0" w:after="0"/>
              <w:jc w:val="center"/>
              <w:rPr>
                <w:sz w:val="18"/>
                <w:szCs w:val="18"/>
              </w:rPr>
            </w:pPr>
            <w:r w:rsidRPr="005B17D3">
              <w:rPr>
                <w:sz w:val="18"/>
                <w:szCs w:val="18"/>
              </w:rPr>
              <w:t>Tom Hamilton</w:t>
            </w:r>
          </w:p>
        </w:tc>
      </w:tr>
      <w:tr w:rsidR="000B449C" w:rsidRPr="005B17D3" w14:paraId="2110C2A7" w14:textId="77777777" w:rsidTr="008F6B72">
        <w:tc>
          <w:tcPr>
            <w:tcW w:w="1140" w:type="dxa"/>
            <w:vAlign w:val="center"/>
          </w:tcPr>
          <w:p w14:paraId="7B3F5F58" w14:textId="77777777" w:rsidR="000B449C" w:rsidRPr="005B17D3" w:rsidRDefault="000B449C" w:rsidP="00EF3896">
            <w:pPr>
              <w:pStyle w:val="TableText"/>
              <w:spacing w:before="0" w:after="0"/>
              <w:jc w:val="center"/>
              <w:rPr>
                <w:sz w:val="18"/>
                <w:szCs w:val="18"/>
              </w:rPr>
            </w:pPr>
            <w:r w:rsidRPr="005B17D3">
              <w:rPr>
                <w:sz w:val="18"/>
                <w:szCs w:val="18"/>
              </w:rPr>
              <w:t>7/11/11</w:t>
            </w:r>
          </w:p>
        </w:tc>
        <w:tc>
          <w:tcPr>
            <w:tcW w:w="1177" w:type="dxa"/>
            <w:vAlign w:val="center"/>
          </w:tcPr>
          <w:p w14:paraId="4939A89B" w14:textId="77777777" w:rsidR="000B449C" w:rsidRPr="005B17D3" w:rsidRDefault="000B449C" w:rsidP="00EF3896">
            <w:pPr>
              <w:pStyle w:val="TableText"/>
              <w:spacing w:before="0" w:after="0"/>
              <w:jc w:val="center"/>
              <w:rPr>
                <w:bCs/>
                <w:sz w:val="18"/>
                <w:szCs w:val="18"/>
              </w:rPr>
            </w:pPr>
          </w:p>
        </w:tc>
        <w:tc>
          <w:tcPr>
            <w:tcW w:w="5120" w:type="dxa"/>
          </w:tcPr>
          <w:p w14:paraId="4406230B" w14:textId="77777777" w:rsidR="000B449C" w:rsidRPr="005B17D3" w:rsidRDefault="000B449C" w:rsidP="00EF3896">
            <w:pPr>
              <w:pStyle w:val="TableText"/>
              <w:spacing w:beforeLines="20" w:before="48" w:after="0"/>
              <w:rPr>
                <w:bCs/>
                <w:sz w:val="18"/>
                <w:szCs w:val="18"/>
              </w:rPr>
            </w:pPr>
            <w:r w:rsidRPr="005B17D3">
              <w:rPr>
                <w:bCs/>
                <w:sz w:val="18"/>
                <w:szCs w:val="18"/>
              </w:rPr>
              <w:t>On cover, changed OED to Product Development.</w:t>
            </w:r>
          </w:p>
        </w:tc>
        <w:tc>
          <w:tcPr>
            <w:tcW w:w="1913" w:type="dxa"/>
            <w:vAlign w:val="center"/>
          </w:tcPr>
          <w:p w14:paraId="3A7B2394" w14:textId="77777777" w:rsidR="000B449C" w:rsidRPr="005B17D3" w:rsidRDefault="000B449C" w:rsidP="00EF3896">
            <w:pPr>
              <w:pStyle w:val="TableText"/>
              <w:spacing w:before="0" w:after="0"/>
              <w:jc w:val="center"/>
              <w:rPr>
                <w:sz w:val="18"/>
                <w:szCs w:val="18"/>
              </w:rPr>
            </w:pPr>
            <w:r w:rsidRPr="005B17D3">
              <w:rPr>
                <w:sz w:val="18"/>
                <w:szCs w:val="18"/>
              </w:rPr>
              <w:t>Tom Hamilton</w:t>
            </w:r>
          </w:p>
        </w:tc>
      </w:tr>
      <w:tr w:rsidR="000B449C" w:rsidRPr="005B17D3" w14:paraId="73C25B72" w14:textId="77777777" w:rsidTr="008F6B72">
        <w:tc>
          <w:tcPr>
            <w:tcW w:w="1140" w:type="dxa"/>
            <w:vAlign w:val="center"/>
          </w:tcPr>
          <w:p w14:paraId="1B084B00" w14:textId="77777777" w:rsidR="000B449C" w:rsidRPr="005B17D3" w:rsidRDefault="000B449C" w:rsidP="00EF3896">
            <w:pPr>
              <w:pStyle w:val="TableText"/>
              <w:spacing w:before="0" w:after="0"/>
              <w:jc w:val="center"/>
              <w:rPr>
                <w:sz w:val="18"/>
                <w:szCs w:val="18"/>
              </w:rPr>
            </w:pPr>
            <w:r w:rsidRPr="005B17D3">
              <w:rPr>
                <w:sz w:val="18"/>
                <w:szCs w:val="18"/>
              </w:rPr>
              <w:t>7/1/11</w:t>
            </w:r>
          </w:p>
        </w:tc>
        <w:tc>
          <w:tcPr>
            <w:tcW w:w="1177" w:type="dxa"/>
            <w:vAlign w:val="center"/>
          </w:tcPr>
          <w:p w14:paraId="2831F9AC" w14:textId="77777777" w:rsidR="000B449C" w:rsidRPr="005B17D3" w:rsidRDefault="000B449C" w:rsidP="00EF3896">
            <w:pPr>
              <w:pStyle w:val="TableText"/>
              <w:spacing w:before="0" w:after="0"/>
              <w:jc w:val="center"/>
              <w:rPr>
                <w:bCs/>
                <w:sz w:val="18"/>
                <w:szCs w:val="18"/>
              </w:rPr>
            </w:pPr>
          </w:p>
        </w:tc>
        <w:tc>
          <w:tcPr>
            <w:tcW w:w="5120" w:type="dxa"/>
          </w:tcPr>
          <w:p w14:paraId="2043F794" w14:textId="77777777" w:rsidR="000B449C" w:rsidRPr="005B17D3" w:rsidRDefault="000B449C" w:rsidP="00EF3896">
            <w:pPr>
              <w:pStyle w:val="TableText"/>
              <w:spacing w:beforeLines="20" w:before="48" w:after="0"/>
              <w:rPr>
                <w:bCs/>
                <w:sz w:val="18"/>
                <w:szCs w:val="18"/>
              </w:rPr>
            </w:pPr>
            <w:r w:rsidRPr="005B17D3">
              <w:rPr>
                <w:bCs/>
                <w:sz w:val="18"/>
                <w:szCs w:val="18"/>
              </w:rPr>
              <w:t xml:space="preserve">Updated “Match” category definitions for the Person Search Results in the </w:t>
            </w:r>
            <w:r w:rsidRPr="005B17D3">
              <w:rPr>
                <w:bCs/>
                <w:i/>
                <w:sz w:val="18"/>
                <w:szCs w:val="18"/>
              </w:rPr>
              <w:t>Search and Add New Person</w:t>
            </w:r>
            <w:r w:rsidRPr="005B17D3">
              <w:rPr>
                <w:bCs/>
                <w:sz w:val="18"/>
                <w:szCs w:val="18"/>
              </w:rPr>
              <w:t xml:space="preserve"> section.</w:t>
            </w:r>
          </w:p>
        </w:tc>
        <w:tc>
          <w:tcPr>
            <w:tcW w:w="1913" w:type="dxa"/>
            <w:vAlign w:val="center"/>
          </w:tcPr>
          <w:p w14:paraId="6A7DB62A" w14:textId="77777777" w:rsidR="000B449C" w:rsidRPr="005B17D3" w:rsidRDefault="000B449C" w:rsidP="00EF3896">
            <w:pPr>
              <w:pStyle w:val="TableText"/>
              <w:spacing w:before="0" w:after="0"/>
              <w:jc w:val="center"/>
              <w:rPr>
                <w:sz w:val="18"/>
                <w:szCs w:val="18"/>
              </w:rPr>
            </w:pPr>
            <w:r w:rsidRPr="005B17D3">
              <w:rPr>
                <w:sz w:val="18"/>
                <w:szCs w:val="18"/>
              </w:rPr>
              <w:t>Tom Hamilton</w:t>
            </w:r>
          </w:p>
        </w:tc>
      </w:tr>
      <w:tr w:rsidR="000B449C" w:rsidRPr="005B17D3" w14:paraId="160A283F" w14:textId="77777777" w:rsidTr="008F6B72">
        <w:tc>
          <w:tcPr>
            <w:tcW w:w="1140" w:type="dxa"/>
            <w:vAlign w:val="center"/>
          </w:tcPr>
          <w:p w14:paraId="023B1DBA" w14:textId="77777777" w:rsidR="000B449C" w:rsidRPr="005B17D3" w:rsidRDefault="000B449C" w:rsidP="00EF3896">
            <w:pPr>
              <w:pStyle w:val="TableText"/>
              <w:spacing w:before="0" w:after="0"/>
              <w:jc w:val="center"/>
              <w:rPr>
                <w:sz w:val="18"/>
                <w:szCs w:val="18"/>
              </w:rPr>
            </w:pPr>
            <w:r w:rsidRPr="005B17D3">
              <w:rPr>
                <w:sz w:val="18"/>
                <w:szCs w:val="18"/>
              </w:rPr>
              <w:t>6/14/11</w:t>
            </w:r>
          </w:p>
        </w:tc>
        <w:tc>
          <w:tcPr>
            <w:tcW w:w="1177" w:type="dxa"/>
            <w:vAlign w:val="center"/>
          </w:tcPr>
          <w:p w14:paraId="30F01F0B" w14:textId="77777777" w:rsidR="000B449C" w:rsidRPr="005B17D3" w:rsidRDefault="000B449C" w:rsidP="00EF3896">
            <w:pPr>
              <w:pStyle w:val="TableText"/>
              <w:spacing w:before="0" w:after="0"/>
              <w:jc w:val="center"/>
              <w:rPr>
                <w:bCs/>
                <w:sz w:val="18"/>
                <w:szCs w:val="18"/>
              </w:rPr>
            </w:pPr>
          </w:p>
        </w:tc>
        <w:tc>
          <w:tcPr>
            <w:tcW w:w="5120" w:type="dxa"/>
          </w:tcPr>
          <w:p w14:paraId="06E3C4DD" w14:textId="77777777" w:rsidR="000B449C" w:rsidRPr="005B17D3" w:rsidRDefault="000B449C" w:rsidP="00EF3896">
            <w:pPr>
              <w:pStyle w:val="TableText"/>
              <w:spacing w:beforeLines="20" w:before="48" w:after="0"/>
              <w:rPr>
                <w:bCs/>
                <w:sz w:val="18"/>
                <w:szCs w:val="18"/>
              </w:rPr>
            </w:pPr>
            <w:r w:rsidRPr="005B17D3">
              <w:rPr>
                <w:bCs/>
                <w:sz w:val="18"/>
                <w:szCs w:val="18"/>
              </w:rPr>
              <w:t xml:space="preserve">Updated both </w:t>
            </w:r>
            <w:r w:rsidRPr="005B17D3">
              <w:rPr>
                <w:bCs/>
                <w:i/>
                <w:sz w:val="18"/>
                <w:szCs w:val="18"/>
              </w:rPr>
              <w:t>Edit Current Eligibility</w:t>
            </w:r>
            <w:r w:rsidRPr="005B17D3">
              <w:rPr>
                <w:bCs/>
                <w:sz w:val="18"/>
                <w:szCs w:val="18"/>
              </w:rPr>
              <w:t xml:space="preserve"> sections to match field label changes in application. Reworded </w:t>
            </w:r>
            <w:r w:rsidRPr="005B17D3">
              <w:rPr>
                <w:bCs/>
                <w:i/>
                <w:sz w:val="18"/>
                <w:szCs w:val="18"/>
              </w:rPr>
              <w:t>Search and Add New Person</w:t>
            </w:r>
            <w:r w:rsidRPr="005B17D3">
              <w:rPr>
                <w:bCs/>
                <w:sz w:val="18"/>
                <w:szCs w:val="18"/>
              </w:rPr>
              <w:t xml:space="preserve"> section.</w:t>
            </w:r>
          </w:p>
        </w:tc>
        <w:tc>
          <w:tcPr>
            <w:tcW w:w="1913" w:type="dxa"/>
            <w:vAlign w:val="center"/>
          </w:tcPr>
          <w:p w14:paraId="6B0410EC" w14:textId="77777777" w:rsidR="000B449C" w:rsidRPr="005B17D3" w:rsidRDefault="000B449C" w:rsidP="00EF3896">
            <w:pPr>
              <w:pStyle w:val="TableText"/>
              <w:spacing w:before="0" w:after="0"/>
              <w:jc w:val="center"/>
              <w:rPr>
                <w:sz w:val="18"/>
                <w:szCs w:val="18"/>
              </w:rPr>
            </w:pPr>
            <w:r w:rsidRPr="005B17D3">
              <w:rPr>
                <w:sz w:val="18"/>
                <w:szCs w:val="18"/>
              </w:rPr>
              <w:t>Tom Hamilton</w:t>
            </w:r>
          </w:p>
        </w:tc>
      </w:tr>
      <w:tr w:rsidR="000B449C" w:rsidRPr="005B17D3" w14:paraId="6FE9B6AB" w14:textId="77777777" w:rsidTr="008F6B72">
        <w:tc>
          <w:tcPr>
            <w:tcW w:w="1140" w:type="dxa"/>
            <w:vAlign w:val="center"/>
          </w:tcPr>
          <w:p w14:paraId="1EB6ABC4" w14:textId="77777777" w:rsidR="000B449C" w:rsidRPr="005B17D3" w:rsidRDefault="000B449C" w:rsidP="00EF3896">
            <w:pPr>
              <w:pStyle w:val="TableText"/>
              <w:spacing w:before="0" w:after="0"/>
              <w:jc w:val="center"/>
              <w:rPr>
                <w:sz w:val="18"/>
                <w:szCs w:val="18"/>
              </w:rPr>
            </w:pPr>
            <w:r w:rsidRPr="005B17D3">
              <w:rPr>
                <w:sz w:val="18"/>
                <w:szCs w:val="18"/>
              </w:rPr>
              <w:t>6/9/11</w:t>
            </w:r>
          </w:p>
        </w:tc>
        <w:tc>
          <w:tcPr>
            <w:tcW w:w="1177" w:type="dxa"/>
            <w:vAlign w:val="center"/>
          </w:tcPr>
          <w:p w14:paraId="60E83E7D" w14:textId="77777777" w:rsidR="000B449C" w:rsidRPr="005B17D3" w:rsidRDefault="000B449C" w:rsidP="00EF3896">
            <w:pPr>
              <w:pStyle w:val="TableText"/>
              <w:spacing w:before="0" w:after="0"/>
              <w:jc w:val="center"/>
              <w:rPr>
                <w:bCs/>
                <w:sz w:val="18"/>
                <w:szCs w:val="18"/>
              </w:rPr>
            </w:pPr>
          </w:p>
        </w:tc>
        <w:tc>
          <w:tcPr>
            <w:tcW w:w="5120" w:type="dxa"/>
          </w:tcPr>
          <w:p w14:paraId="48B23BC5" w14:textId="77777777" w:rsidR="000B449C" w:rsidRPr="005B17D3" w:rsidRDefault="000B449C" w:rsidP="00EF3896">
            <w:pPr>
              <w:pStyle w:val="TableText"/>
              <w:spacing w:beforeLines="20" w:before="48" w:after="0"/>
              <w:rPr>
                <w:bCs/>
                <w:sz w:val="18"/>
                <w:szCs w:val="18"/>
              </w:rPr>
            </w:pPr>
            <w:r w:rsidRPr="005B17D3">
              <w:rPr>
                <w:bCs/>
                <w:sz w:val="18"/>
                <w:szCs w:val="18"/>
              </w:rPr>
              <w:t xml:space="preserve">Updated </w:t>
            </w:r>
            <w:r w:rsidRPr="005B17D3">
              <w:rPr>
                <w:bCs/>
                <w:i/>
                <w:sz w:val="18"/>
                <w:szCs w:val="18"/>
              </w:rPr>
              <w:t>Search and Add New Person</w:t>
            </w:r>
            <w:r w:rsidRPr="005B17D3">
              <w:rPr>
                <w:bCs/>
                <w:sz w:val="18"/>
                <w:szCs w:val="18"/>
              </w:rPr>
              <w:t xml:space="preserve"> section for latest changes. Added to Glossary for AAP.</w:t>
            </w:r>
          </w:p>
        </w:tc>
        <w:tc>
          <w:tcPr>
            <w:tcW w:w="1913" w:type="dxa"/>
            <w:vAlign w:val="center"/>
          </w:tcPr>
          <w:p w14:paraId="78ABBFCB" w14:textId="77777777" w:rsidR="000B449C" w:rsidRPr="005B17D3" w:rsidRDefault="000B449C" w:rsidP="00EF3896">
            <w:pPr>
              <w:pStyle w:val="TableText"/>
              <w:spacing w:before="0" w:after="0"/>
              <w:jc w:val="center"/>
              <w:rPr>
                <w:sz w:val="18"/>
                <w:szCs w:val="18"/>
              </w:rPr>
            </w:pPr>
            <w:r w:rsidRPr="005B17D3">
              <w:rPr>
                <w:sz w:val="18"/>
                <w:szCs w:val="18"/>
              </w:rPr>
              <w:t>Tom Hamilton</w:t>
            </w:r>
          </w:p>
        </w:tc>
      </w:tr>
      <w:tr w:rsidR="000B449C" w:rsidRPr="005B17D3" w14:paraId="5FBBE3BE" w14:textId="77777777" w:rsidTr="008F6B72">
        <w:tc>
          <w:tcPr>
            <w:tcW w:w="1140" w:type="dxa"/>
            <w:vAlign w:val="center"/>
          </w:tcPr>
          <w:p w14:paraId="7411BBEC" w14:textId="77777777" w:rsidR="000B449C" w:rsidRPr="005B17D3" w:rsidRDefault="000B449C" w:rsidP="00EF3896">
            <w:pPr>
              <w:pStyle w:val="TableText"/>
              <w:spacing w:before="0" w:after="0"/>
              <w:jc w:val="center"/>
              <w:rPr>
                <w:sz w:val="18"/>
                <w:szCs w:val="18"/>
              </w:rPr>
            </w:pPr>
            <w:r w:rsidRPr="005B17D3">
              <w:rPr>
                <w:sz w:val="18"/>
                <w:szCs w:val="18"/>
              </w:rPr>
              <w:t>6/1/11</w:t>
            </w:r>
          </w:p>
        </w:tc>
        <w:tc>
          <w:tcPr>
            <w:tcW w:w="1177" w:type="dxa"/>
            <w:vAlign w:val="center"/>
          </w:tcPr>
          <w:p w14:paraId="67634C09" w14:textId="77777777" w:rsidR="000B449C" w:rsidRPr="005B17D3" w:rsidRDefault="000B449C" w:rsidP="00EF3896">
            <w:pPr>
              <w:pStyle w:val="TableText"/>
              <w:spacing w:before="0" w:after="0"/>
              <w:jc w:val="center"/>
              <w:rPr>
                <w:bCs/>
                <w:sz w:val="18"/>
                <w:szCs w:val="18"/>
              </w:rPr>
            </w:pPr>
          </w:p>
        </w:tc>
        <w:tc>
          <w:tcPr>
            <w:tcW w:w="5120" w:type="dxa"/>
          </w:tcPr>
          <w:p w14:paraId="6768E67C" w14:textId="77777777" w:rsidR="000B449C" w:rsidRPr="005B17D3" w:rsidRDefault="000B449C" w:rsidP="00EF3896">
            <w:pPr>
              <w:pStyle w:val="TableText"/>
              <w:spacing w:beforeLines="20" w:before="48" w:after="0"/>
              <w:rPr>
                <w:bCs/>
                <w:sz w:val="18"/>
                <w:szCs w:val="18"/>
              </w:rPr>
            </w:pPr>
            <w:r w:rsidRPr="005B17D3">
              <w:rPr>
                <w:bCs/>
                <w:sz w:val="18"/>
                <w:szCs w:val="18"/>
              </w:rPr>
              <w:t>Updated EED 19 Report to match changes in UI.</w:t>
            </w:r>
          </w:p>
        </w:tc>
        <w:tc>
          <w:tcPr>
            <w:tcW w:w="1913" w:type="dxa"/>
            <w:vAlign w:val="center"/>
          </w:tcPr>
          <w:p w14:paraId="3E5F0E7F" w14:textId="77777777" w:rsidR="000B449C" w:rsidRPr="005B17D3" w:rsidRDefault="000B449C" w:rsidP="00EF3896">
            <w:pPr>
              <w:pStyle w:val="TableText"/>
              <w:spacing w:before="0" w:after="0"/>
              <w:jc w:val="center"/>
              <w:rPr>
                <w:sz w:val="18"/>
                <w:szCs w:val="18"/>
              </w:rPr>
            </w:pPr>
            <w:r w:rsidRPr="005B17D3">
              <w:rPr>
                <w:sz w:val="18"/>
                <w:szCs w:val="18"/>
              </w:rPr>
              <w:t>Tom Hamilton</w:t>
            </w:r>
          </w:p>
        </w:tc>
      </w:tr>
      <w:tr w:rsidR="000B449C" w:rsidRPr="005B17D3" w14:paraId="328D8EB6" w14:textId="77777777" w:rsidTr="008F6B72">
        <w:tc>
          <w:tcPr>
            <w:tcW w:w="1140" w:type="dxa"/>
            <w:vAlign w:val="center"/>
          </w:tcPr>
          <w:p w14:paraId="461CE669" w14:textId="77777777" w:rsidR="000B449C" w:rsidRPr="005B17D3" w:rsidRDefault="000B449C" w:rsidP="00EF3896">
            <w:pPr>
              <w:pStyle w:val="TableText"/>
              <w:spacing w:before="0" w:after="0"/>
              <w:jc w:val="center"/>
              <w:rPr>
                <w:sz w:val="18"/>
                <w:szCs w:val="18"/>
              </w:rPr>
            </w:pPr>
            <w:r w:rsidRPr="005B17D3">
              <w:rPr>
                <w:sz w:val="18"/>
                <w:szCs w:val="18"/>
              </w:rPr>
              <w:t>5/26/11</w:t>
            </w:r>
          </w:p>
        </w:tc>
        <w:tc>
          <w:tcPr>
            <w:tcW w:w="1177" w:type="dxa"/>
            <w:vAlign w:val="center"/>
          </w:tcPr>
          <w:p w14:paraId="5DC023AF" w14:textId="77777777" w:rsidR="000B449C" w:rsidRPr="005B17D3" w:rsidRDefault="000B449C" w:rsidP="00EF3896">
            <w:pPr>
              <w:pStyle w:val="TableText"/>
              <w:spacing w:before="0" w:after="0"/>
              <w:jc w:val="center"/>
              <w:rPr>
                <w:bCs/>
                <w:sz w:val="18"/>
                <w:szCs w:val="18"/>
              </w:rPr>
            </w:pPr>
          </w:p>
        </w:tc>
        <w:tc>
          <w:tcPr>
            <w:tcW w:w="5120" w:type="dxa"/>
          </w:tcPr>
          <w:p w14:paraId="2F25CCBD" w14:textId="77777777" w:rsidR="000B449C" w:rsidRPr="005B17D3" w:rsidRDefault="000B449C" w:rsidP="00EF3896">
            <w:pPr>
              <w:pStyle w:val="TableText"/>
              <w:spacing w:beforeLines="20" w:before="48" w:after="0"/>
              <w:rPr>
                <w:bCs/>
                <w:sz w:val="18"/>
                <w:szCs w:val="18"/>
              </w:rPr>
            </w:pPr>
            <w:r w:rsidRPr="005B17D3">
              <w:rPr>
                <w:bCs/>
                <w:sz w:val="18"/>
                <w:szCs w:val="18"/>
              </w:rPr>
              <w:t xml:space="preserve">Updated </w:t>
            </w:r>
            <w:r w:rsidRPr="005B17D3">
              <w:rPr>
                <w:bCs/>
                <w:i/>
                <w:sz w:val="18"/>
                <w:szCs w:val="18"/>
              </w:rPr>
              <w:t>Search and Add New Person</w:t>
            </w:r>
            <w:r w:rsidRPr="005B17D3">
              <w:rPr>
                <w:bCs/>
                <w:sz w:val="18"/>
                <w:szCs w:val="18"/>
              </w:rPr>
              <w:t xml:space="preserve"> section for latest changes.</w:t>
            </w:r>
          </w:p>
        </w:tc>
        <w:tc>
          <w:tcPr>
            <w:tcW w:w="1913" w:type="dxa"/>
            <w:vAlign w:val="center"/>
          </w:tcPr>
          <w:p w14:paraId="582C322B" w14:textId="77777777" w:rsidR="000B449C" w:rsidRPr="005B17D3" w:rsidRDefault="000B449C" w:rsidP="00EF3896">
            <w:pPr>
              <w:pStyle w:val="TableText"/>
              <w:spacing w:before="0" w:after="0"/>
              <w:jc w:val="center"/>
              <w:rPr>
                <w:sz w:val="18"/>
                <w:szCs w:val="18"/>
              </w:rPr>
            </w:pPr>
            <w:r w:rsidRPr="005B17D3">
              <w:rPr>
                <w:sz w:val="18"/>
                <w:szCs w:val="18"/>
              </w:rPr>
              <w:t>Tom Hamilton</w:t>
            </w:r>
          </w:p>
        </w:tc>
      </w:tr>
      <w:tr w:rsidR="000B449C" w:rsidRPr="005B17D3" w14:paraId="03F34281" w14:textId="77777777" w:rsidTr="008F6B72">
        <w:tc>
          <w:tcPr>
            <w:tcW w:w="1140" w:type="dxa"/>
            <w:vAlign w:val="center"/>
          </w:tcPr>
          <w:p w14:paraId="7BA8B5F4" w14:textId="77777777" w:rsidR="000B449C" w:rsidRPr="005B17D3" w:rsidRDefault="000B449C" w:rsidP="00EF3896">
            <w:pPr>
              <w:pStyle w:val="TableText"/>
              <w:spacing w:before="0" w:after="0"/>
              <w:jc w:val="center"/>
              <w:rPr>
                <w:sz w:val="18"/>
                <w:szCs w:val="18"/>
              </w:rPr>
            </w:pPr>
            <w:r w:rsidRPr="005B17D3">
              <w:rPr>
                <w:sz w:val="18"/>
                <w:szCs w:val="18"/>
              </w:rPr>
              <w:t>5/20/11</w:t>
            </w:r>
          </w:p>
        </w:tc>
        <w:tc>
          <w:tcPr>
            <w:tcW w:w="1177" w:type="dxa"/>
            <w:vAlign w:val="center"/>
          </w:tcPr>
          <w:p w14:paraId="125949AE" w14:textId="77777777" w:rsidR="000B449C" w:rsidRPr="005B17D3" w:rsidRDefault="000B449C" w:rsidP="00EF3896">
            <w:pPr>
              <w:pStyle w:val="TableText"/>
              <w:spacing w:before="0" w:after="0"/>
              <w:jc w:val="center"/>
              <w:rPr>
                <w:bCs/>
                <w:sz w:val="18"/>
                <w:szCs w:val="18"/>
              </w:rPr>
            </w:pPr>
          </w:p>
        </w:tc>
        <w:tc>
          <w:tcPr>
            <w:tcW w:w="5120" w:type="dxa"/>
          </w:tcPr>
          <w:p w14:paraId="066C4B64" w14:textId="77777777" w:rsidR="000B449C" w:rsidRPr="005B17D3" w:rsidRDefault="000B449C" w:rsidP="00EF3896">
            <w:pPr>
              <w:pStyle w:val="TableText"/>
              <w:spacing w:beforeLines="20" w:before="48" w:after="0"/>
              <w:rPr>
                <w:bCs/>
                <w:sz w:val="18"/>
                <w:szCs w:val="18"/>
              </w:rPr>
            </w:pPr>
            <w:r w:rsidRPr="005B17D3">
              <w:rPr>
                <w:bCs/>
                <w:sz w:val="18"/>
                <w:szCs w:val="18"/>
              </w:rPr>
              <w:t xml:space="preserve">Updated </w:t>
            </w:r>
            <w:r w:rsidRPr="005B17D3">
              <w:rPr>
                <w:bCs/>
                <w:i/>
                <w:sz w:val="18"/>
                <w:szCs w:val="18"/>
              </w:rPr>
              <w:t>ESR Registration</w:t>
            </w:r>
            <w:r w:rsidRPr="005B17D3">
              <w:rPr>
                <w:bCs/>
                <w:sz w:val="18"/>
                <w:szCs w:val="18"/>
              </w:rPr>
              <w:t xml:space="preserve"> (Add a Person) section.</w:t>
            </w:r>
          </w:p>
        </w:tc>
        <w:tc>
          <w:tcPr>
            <w:tcW w:w="1913" w:type="dxa"/>
            <w:vAlign w:val="center"/>
          </w:tcPr>
          <w:p w14:paraId="0394F121" w14:textId="77777777" w:rsidR="000B449C" w:rsidRPr="005B17D3" w:rsidRDefault="000B449C" w:rsidP="00EF3896">
            <w:pPr>
              <w:pStyle w:val="TableText"/>
              <w:spacing w:before="0" w:after="0"/>
              <w:jc w:val="center"/>
              <w:rPr>
                <w:sz w:val="18"/>
                <w:szCs w:val="18"/>
              </w:rPr>
            </w:pPr>
            <w:r w:rsidRPr="005B17D3">
              <w:rPr>
                <w:sz w:val="18"/>
                <w:szCs w:val="18"/>
              </w:rPr>
              <w:t>Tom Hamilton</w:t>
            </w:r>
          </w:p>
        </w:tc>
      </w:tr>
      <w:tr w:rsidR="000B449C" w:rsidRPr="005B17D3" w14:paraId="27EEFF27" w14:textId="77777777" w:rsidTr="008F6B72">
        <w:tc>
          <w:tcPr>
            <w:tcW w:w="1140" w:type="dxa"/>
            <w:vAlign w:val="center"/>
          </w:tcPr>
          <w:p w14:paraId="264AF53A" w14:textId="77777777" w:rsidR="000B449C" w:rsidRPr="005B17D3" w:rsidRDefault="000B449C" w:rsidP="00EF3896">
            <w:pPr>
              <w:pStyle w:val="TableText"/>
              <w:spacing w:before="0" w:after="0"/>
              <w:jc w:val="center"/>
              <w:rPr>
                <w:sz w:val="18"/>
                <w:szCs w:val="18"/>
              </w:rPr>
            </w:pPr>
            <w:r w:rsidRPr="005B17D3">
              <w:rPr>
                <w:sz w:val="18"/>
                <w:szCs w:val="18"/>
              </w:rPr>
              <w:t>5/18/11</w:t>
            </w:r>
          </w:p>
        </w:tc>
        <w:tc>
          <w:tcPr>
            <w:tcW w:w="1177" w:type="dxa"/>
            <w:vAlign w:val="center"/>
          </w:tcPr>
          <w:p w14:paraId="24AE8BE9" w14:textId="77777777" w:rsidR="000B449C" w:rsidRPr="005B17D3" w:rsidRDefault="000B449C" w:rsidP="00EF3896">
            <w:pPr>
              <w:pStyle w:val="TableText"/>
              <w:spacing w:before="0" w:after="0"/>
              <w:jc w:val="center"/>
              <w:rPr>
                <w:bCs/>
                <w:sz w:val="18"/>
                <w:szCs w:val="18"/>
              </w:rPr>
            </w:pPr>
          </w:p>
        </w:tc>
        <w:tc>
          <w:tcPr>
            <w:tcW w:w="5120" w:type="dxa"/>
          </w:tcPr>
          <w:p w14:paraId="573A3B51" w14:textId="77777777" w:rsidR="000B449C" w:rsidRPr="005B17D3" w:rsidRDefault="000B449C" w:rsidP="00EF3896">
            <w:pPr>
              <w:pStyle w:val="TableText"/>
              <w:spacing w:beforeLines="20" w:before="48" w:after="0"/>
              <w:rPr>
                <w:bCs/>
                <w:sz w:val="18"/>
                <w:szCs w:val="18"/>
              </w:rPr>
            </w:pPr>
            <w:r w:rsidRPr="005B17D3">
              <w:rPr>
                <w:bCs/>
                <w:sz w:val="18"/>
                <w:szCs w:val="18"/>
              </w:rPr>
              <w:t>Added to Index for 3.5 enhancements.</w:t>
            </w:r>
          </w:p>
        </w:tc>
        <w:tc>
          <w:tcPr>
            <w:tcW w:w="1913" w:type="dxa"/>
            <w:vAlign w:val="center"/>
          </w:tcPr>
          <w:p w14:paraId="70026BD0" w14:textId="77777777" w:rsidR="000B449C" w:rsidRPr="005B17D3" w:rsidRDefault="000B449C" w:rsidP="00EF3896">
            <w:pPr>
              <w:pStyle w:val="TableText"/>
              <w:spacing w:before="0" w:after="0"/>
              <w:jc w:val="center"/>
              <w:rPr>
                <w:sz w:val="18"/>
                <w:szCs w:val="18"/>
              </w:rPr>
            </w:pPr>
            <w:r w:rsidRPr="005B17D3">
              <w:rPr>
                <w:sz w:val="18"/>
                <w:szCs w:val="18"/>
              </w:rPr>
              <w:t>Tom Hamilton</w:t>
            </w:r>
          </w:p>
        </w:tc>
      </w:tr>
      <w:tr w:rsidR="000B449C" w:rsidRPr="005B17D3" w14:paraId="20DE59F6" w14:textId="77777777" w:rsidTr="008F6B72">
        <w:tc>
          <w:tcPr>
            <w:tcW w:w="1140" w:type="dxa"/>
            <w:vAlign w:val="center"/>
          </w:tcPr>
          <w:p w14:paraId="16BF46EC" w14:textId="77777777" w:rsidR="000B449C" w:rsidRPr="005B17D3" w:rsidRDefault="000B449C" w:rsidP="00EF3896">
            <w:pPr>
              <w:pStyle w:val="TableText"/>
              <w:spacing w:before="0" w:after="0"/>
              <w:jc w:val="center"/>
              <w:rPr>
                <w:sz w:val="18"/>
                <w:szCs w:val="18"/>
              </w:rPr>
            </w:pPr>
            <w:r w:rsidRPr="005B17D3">
              <w:rPr>
                <w:sz w:val="18"/>
                <w:szCs w:val="18"/>
              </w:rPr>
              <w:t>5/16/11</w:t>
            </w:r>
          </w:p>
        </w:tc>
        <w:tc>
          <w:tcPr>
            <w:tcW w:w="1177" w:type="dxa"/>
            <w:vAlign w:val="center"/>
          </w:tcPr>
          <w:p w14:paraId="431097B6" w14:textId="77777777" w:rsidR="000B449C" w:rsidRPr="005B17D3" w:rsidRDefault="000B449C" w:rsidP="00EF3896">
            <w:pPr>
              <w:pStyle w:val="TableText"/>
              <w:spacing w:before="0" w:after="0"/>
              <w:jc w:val="center"/>
              <w:rPr>
                <w:bCs/>
                <w:sz w:val="18"/>
                <w:szCs w:val="18"/>
              </w:rPr>
            </w:pPr>
          </w:p>
        </w:tc>
        <w:tc>
          <w:tcPr>
            <w:tcW w:w="5120" w:type="dxa"/>
          </w:tcPr>
          <w:p w14:paraId="6E9901FF" w14:textId="77777777" w:rsidR="000B449C" w:rsidRPr="005B17D3" w:rsidRDefault="000B449C" w:rsidP="00EF3896">
            <w:pPr>
              <w:pStyle w:val="TableText"/>
              <w:spacing w:beforeLines="20" w:before="48" w:after="0"/>
              <w:rPr>
                <w:bCs/>
                <w:sz w:val="18"/>
                <w:szCs w:val="18"/>
              </w:rPr>
            </w:pPr>
            <w:r w:rsidRPr="005B17D3">
              <w:rPr>
                <w:bCs/>
                <w:sz w:val="18"/>
                <w:szCs w:val="18"/>
              </w:rPr>
              <w:t>Added Handbook description to Introduction section.</w:t>
            </w:r>
          </w:p>
        </w:tc>
        <w:tc>
          <w:tcPr>
            <w:tcW w:w="1913" w:type="dxa"/>
            <w:vAlign w:val="center"/>
          </w:tcPr>
          <w:p w14:paraId="7EEE8E84" w14:textId="77777777" w:rsidR="000B449C" w:rsidRPr="005B17D3" w:rsidRDefault="000B449C" w:rsidP="00EF3896">
            <w:pPr>
              <w:pStyle w:val="TableText"/>
              <w:spacing w:before="0" w:after="0"/>
              <w:jc w:val="center"/>
              <w:rPr>
                <w:sz w:val="18"/>
                <w:szCs w:val="18"/>
              </w:rPr>
            </w:pPr>
            <w:r w:rsidRPr="005B17D3">
              <w:rPr>
                <w:sz w:val="18"/>
                <w:szCs w:val="18"/>
              </w:rPr>
              <w:t>Tom Hamilton</w:t>
            </w:r>
          </w:p>
        </w:tc>
      </w:tr>
      <w:tr w:rsidR="000B449C" w:rsidRPr="005B17D3" w14:paraId="6FD0B4A4" w14:textId="77777777" w:rsidTr="008F6B72">
        <w:tc>
          <w:tcPr>
            <w:tcW w:w="1140" w:type="dxa"/>
            <w:vAlign w:val="center"/>
          </w:tcPr>
          <w:p w14:paraId="0D2DFD86" w14:textId="77777777" w:rsidR="000B449C" w:rsidRPr="005B17D3" w:rsidRDefault="000B449C" w:rsidP="00EF3896">
            <w:pPr>
              <w:pStyle w:val="TableText"/>
              <w:spacing w:before="0" w:after="0"/>
              <w:jc w:val="center"/>
              <w:rPr>
                <w:sz w:val="18"/>
                <w:szCs w:val="18"/>
              </w:rPr>
            </w:pPr>
            <w:r w:rsidRPr="005B17D3">
              <w:rPr>
                <w:sz w:val="18"/>
                <w:szCs w:val="18"/>
              </w:rPr>
              <w:t>5/9 /11</w:t>
            </w:r>
          </w:p>
        </w:tc>
        <w:tc>
          <w:tcPr>
            <w:tcW w:w="1177" w:type="dxa"/>
            <w:vAlign w:val="center"/>
          </w:tcPr>
          <w:p w14:paraId="3863B846" w14:textId="77777777" w:rsidR="000B449C" w:rsidRPr="005B17D3" w:rsidRDefault="000B449C" w:rsidP="00EF3896">
            <w:pPr>
              <w:pStyle w:val="TableText"/>
              <w:spacing w:before="0" w:after="0"/>
              <w:jc w:val="center"/>
              <w:rPr>
                <w:bCs/>
                <w:sz w:val="18"/>
                <w:szCs w:val="18"/>
              </w:rPr>
            </w:pPr>
          </w:p>
        </w:tc>
        <w:tc>
          <w:tcPr>
            <w:tcW w:w="5120" w:type="dxa"/>
          </w:tcPr>
          <w:p w14:paraId="64A130EA" w14:textId="77777777" w:rsidR="000B449C" w:rsidRPr="005B17D3" w:rsidRDefault="000B449C" w:rsidP="00EF3896">
            <w:pPr>
              <w:pStyle w:val="TableText"/>
              <w:spacing w:beforeLines="20" w:before="48" w:after="0"/>
              <w:rPr>
                <w:bCs/>
                <w:sz w:val="18"/>
                <w:szCs w:val="18"/>
              </w:rPr>
            </w:pPr>
            <w:r w:rsidRPr="005B17D3">
              <w:rPr>
                <w:bCs/>
                <w:sz w:val="18"/>
                <w:szCs w:val="18"/>
              </w:rPr>
              <w:t xml:space="preserve">General edits/formatting to Add-a-Person, Preferred Facility, Patient Benefits Handbook, and MSDS/PL111-163 sections. </w:t>
            </w:r>
          </w:p>
        </w:tc>
        <w:tc>
          <w:tcPr>
            <w:tcW w:w="1913" w:type="dxa"/>
            <w:vAlign w:val="center"/>
          </w:tcPr>
          <w:p w14:paraId="16DE78E5" w14:textId="77777777" w:rsidR="000B449C" w:rsidRPr="005B17D3" w:rsidRDefault="000B449C" w:rsidP="00EF3896">
            <w:pPr>
              <w:pStyle w:val="TableText"/>
              <w:spacing w:before="0" w:after="0"/>
              <w:jc w:val="center"/>
              <w:rPr>
                <w:sz w:val="18"/>
                <w:szCs w:val="18"/>
              </w:rPr>
            </w:pPr>
            <w:r w:rsidRPr="005B17D3">
              <w:rPr>
                <w:sz w:val="18"/>
                <w:szCs w:val="18"/>
              </w:rPr>
              <w:t>Tom Hamilton</w:t>
            </w:r>
          </w:p>
        </w:tc>
      </w:tr>
      <w:tr w:rsidR="000B449C" w:rsidRPr="005B17D3" w14:paraId="0230D5C9" w14:textId="77777777" w:rsidTr="008F6B72">
        <w:tc>
          <w:tcPr>
            <w:tcW w:w="1140" w:type="dxa"/>
            <w:vAlign w:val="center"/>
          </w:tcPr>
          <w:p w14:paraId="34AEF469" w14:textId="77777777" w:rsidR="000B449C" w:rsidRPr="005B17D3" w:rsidRDefault="000B449C" w:rsidP="00EF3896">
            <w:pPr>
              <w:pStyle w:val="TableText"/>
              <w:spacing w:before="0" w:after="0"/>
              <w:jc w:val="center"/>
              <w:rPr>
                <w:sz w:val="18"/>
                <w:szCs w:val="18"/>
              </w:rPr>
            </w:pPr>
            <w:r w:rsidRPr="005B17D3">
              <w:rPr>
                <w:sz w:val="18"/>
                <w:szCs w:val="18"/>
              </w:rPr>
              <w:t>5/3/11 – 5/5/11</w:t>
            </w:r>
          </w:p>
        </w:tc>
        <w:tc>
          <w:tcPr>
            <w:tcW w:w="1177" w:type="dxa"/>
            <w:vAlign w:val="center"/>
          </w:tcPr>
          <w:p w14:paraId="36E32B4C" w14:textId="77777777" w:rsidR="000B449C" w:rsidRPr="005B17D3" w:rsidRDefault="000B449C" w:rsidP="00EF3896">
            <w:pPr>
              <w:pStyle w:val="TableText"/>
              <w:spacing w:before="0" w:after="0"/>
              <w:jc w:val="center"/>
              <w:rPr>
                <w:bCs/>
                <w:sz w:val="18"/>
                <w:szCs w:val="18"/>
              </w:rPr>
            </w:pPr>
          </w:p>
        </w:tc>
        <w:tc>
          <w:tcPr>
            <w:tcW w:w="5120" w:type="dxa"/>
          </w:tcPr>
          <w:p w14:paraId="4400E391" w14:textId="77777777" w:rsidR="000B449C" w:rsidRPr="005B17D3" w:rsidRDefault="000B449C" w:rsidP="00EF3896">
            <w:pPr>
              <w:pStyle w:val="TableText"/>
              <w:spacing w:beforeLines="20" w:before="48" w:after="0"/>
              <w:rPr>
                <w:bCs/>
                <w:sz w:val="18"/>
                <w:szCs w:val="18"/>
              </w:rPr>
            </w:pPr>
            <w:r w:rsidRPr="005B17D3">
              <w:rPr>
                <w:bCs/>
                <w:sz w:val="18"/>
                <w:szCs w:val="18"/>
              </w:rPr>
              <w:t>Added Add-a-Person, Preferred Facility, Patient Benefits Handbook, and MSDS/PL111-163 enhancements.</w:t>
            </w:r>
          </w:p>
        </w:tc>
        <w:tc>
          <w:tcPr>
            <w:tcW w:w="1913" w:type="dxa"/>
            <w:vAlign w:val="center"/>
          </w:tcPr>
          <w:p w14:paraId="71270D29" w14:textId="77777777" w:rsidR="000B449C" w:rsidRPr="005B17D3" w:rsidRDefault="000B449C" w:rsidP="00EF3896">
            <w:pPr>
              <w:pStyle w:val="TableText"/>
              <w:spacing w:before="0" w:after="0"/>
              <w:jc w:val="center"/>
              <w:rPr>
                <w:sz w:val="18"/>
                <w:szCs w:val="18"/>
              </w:rPr>
            </w:pPr>
            <w:r w:rsidRPr="005B17D3">
              <w:rPr>
                <w:sz w:val="18"/>
                <w:szCs w:val="18"/>
              </w:rPr>
              <w:t>Tom Hamilton</w:t>
            </w:r>
          </w:p>
        </w:tc>
      </w:tr>
      <w:tr w:rsidR="000B449C" w:rsidRPr="005B17D3" w14:paraId="6FCBFEF8" w14:textId="77777777" w:rsidTr="008F6B72">
        <w:tc>
          <w:tcPr>
            <w:tcW w:w="1140" w:type="dxa"/>
            <w:vAlign w:val="center"/>
          </w:tcPr>
          <w:p w14:paraId="2686251C" w14:textId="77777777" w:rsidR="000B449C" w:rsidRPr="005B17D3" w:rsidRDefault="000B449C" w:rsidP="00EF3896">
            <w:pPr>
              <w:pStyle w:val="TableText"/>
              <w:spacing w:before="0" w:after="0"/>
              <w:jc w:val="center"/>
              <w:rPr>
                <w:sz w:val="18"/>
                <w:szCs w:val="18"/>
              </w:rPr>
            </w:pPr>
            <w:r w:rsidRPr="005B17D3">
              <w:rPr>
                <w:sz w:val="18"/>
                <w:szCs w:val="18"/>
              </w:rPr>
              <w:t>4/21/11</w:t>
            </w:r>
          </w:p>
        </w:tc>
        <w:tc>
          <w:tcPr>
            <w:tcW w:w="1177" w:type="dxa"/>
            <w:vAlign w:val="center"/>
          </w:tcPr>
          <w:p w14:paraId="034A79A5" w14:textId="77777777" w:rsidR="000B449C" w:rsidRPr="005B17D3" w:rsidRDefault="000B449C" w:rsidP="00EF3896">
            <w:pPr>
              <w:pStyle w:val="TableText"/>
              <w:spacing w:before="0" w:after="0"/>
              <w:jc w:val="center"/>
              <w:rPr>
                <w:bCs/>
                <w:sz w:val="18"/>
                <w:szCs w:val="18"/>
              </w:rPr>
            </w:pPr>
          </w:p>
        </w:tc>
        <w:tc>
          <w:tcPr>
            <w:tcW w:w="5120" w:type="dxa"/>
          </w:tcPr>
          <w:p w14:paraId="5B296A95" w14:textId="77777777" w:rsidR="000B449C" w:rsidRPr="005B17D3" w:rsidRDefault="000B449C" w:rsidP="00EF3896">
            <w:pPr>
              <w:pStyle w:val="TableText"/>
              <w:spacing w:beforeLines="20" w:before="48" w:after="0"/>
              <w:rPr>
                <w:bCs/>
                <w:sz w:val="18"/>
                <w:szCs w:val="18"/>
              </w:rPr>
            </w:pPr>
            <w:r w:rsidRPr="005B17D3">
              <w:rPr>
                <w:bCs/>
                <w:sz w:val="18"/>
                <w:szCs w:val="18"/>
              </w:rPr>
              <w:t>Updated various screen captures for 3.5. Updated “Introduction” for new enhancements. Updated Current Military Service for MSDS.</w:t>
            </w:r>
          </w:p>
        </w:tc>
        <w:tc>
          <w:tcPr>
            <w:tcW w:w="1913" w:type="dxa"/>
            <w:vAlign w:val="center"/>
          </w:tcPr>
          <w:p w14:paraId="5EEAC672" w14:textId="77777777" w:rsidR="000B449C" w:rsidRPr="005B17D3" w:rsidRDefault="000B449C" w:rsidP="00EF3896">
            <w:pPr>
              <w:pStyle w:val="TableText"/>
              <w:spacing w:before="0" w:after="0"/>
              <w:jc w:val="center"/>
              <w:rPr>
                <w:sz w:val="18"/>
                <w:szCs w:val="18"/>
              </w:rPr>
            </w:pPr>
            <w:r w:rsidRPr="005B17D3">
              <w:rPr>
                <w:sz w:val="18"/>
                <w:szCs w:val="18"/>
              </w:rPr>
              <w:t>Tom Hamilton</w:t>
            </w:r>
          </w:p>
        </w:tc>
      </w:tr>
      <w:tr w:rsidR="000B449C" w:rsidRPr="005B17D3" w14:paraId="04A77EB1" w14:textId="77777777" w:rsidTr="008F6B72">
        <w:tc>
          <w:tcPr>
            <w:tcW w:w="1140" w:type="dxa"/>
            <w:vAlign w:val="center"/>
          </w:tcPr>
          <w:p w14:paraId="00015E18" w14:textId="77777777" w:rsidR="000B449C" w:rsidRPr="005B17D3" w:rsidRDefault="000B449C" w:rsidP="00EF3896">
            <w:pPr>
              <w:pStyle w:val="TableText"/>
              <w:spacing w:before="0" w:after="0"/>
              <w:jc w:val="center"/>
              <w:rPr>
                <w:sz w:val="18"/>
                <w:szCs w:val="18"/>
              </w:rPr>
            </w:pPr>
            <w:r w:rsidRPr="005B17D3">
              <w:rPr>
                <w:sz w:val="18"/>
                <w:szCs w:val="18"/>
              </w:rPr>
              <w:lastRenderedPageBreak/>
              <w:t>4/21/11</w:t>
            </w:r>
          </w:p>
        </w:tc>
        <w:tc>
          <w:tcPr>
            <w:tcW w:w="1177" w:type="dxa"/>
            <w:vAlign w:val="center"/>
          </w:tcPr>
          <w:p w14:paraId="4F8364B5" w14:textId="77777777" w:rsidR="000B449C" w:rsidRPr="005B17D3" w:rsidRDefault="000B449C" w:rsidP="00EF3896">
            <w:pPr>
              <w:pStyle w:val="TableText"/>
              <w:spacing w:before="0" w:after="0"/>
              <w:jc w:val="center"/>
              <w:rPr>
                <w:bCs/>
                <w:sz w:val="18"/>
                <w:szCs w:val="18"/>
              </w:rPr>
            </w:pPr>
          </w:p>
        </w:tc>
        <w:tc>
          <w:tcPr>
            <w:tcW w:w="5120" w:type="dxa"/>
          </w:tcPr>
          <w:p w14:paraId="7EBB511D" w14:textId="77777777" w:rsidR="000B449C" w:rsidRPr="005B17D3" w:rsidRDefault="000B449C" w:rsidP="00EF3896">
            <w:pPr>
              <w:pStyle w:val="TableText"/>
              <w:spacing w:beforeLines="20" w:before="48" w:after="0"/>
              <w:rPr>
                <w:bCs/>
                <w:sz w:val="18"/>
                <w:szCs w:val="18"/>
              </w:rPr>
            </w:pPr>
            <w:r w:rsidRPr="005B17D3">
              <w:rPr>
                <w:bCs/>
                <w:sz w:val="18"/>
                <w:szCs w:val="18"/>
              </w:rPr>
              <w:t xml:space="preserve">Copied baselined ESR 3.4 User Manual with all Track Changes accepted in preparation for ESR 3.5 Enhancements. </w:t>
            </w:r>
          </w:p>
          <w:p w14:paraId="7323B9AC" w14:textId="77777777" w:rsidR="000B449C" w:rsidRPr="005B17D3" w:rsidRDefault="000B449C" w:rsidP="00EF3896">
            <w:pPr>
              <w:pStyle w:val="TableText"/>
              <w:spacing w:beforeLines="20" w:before="48" w:after="0"/>
              <w:rPr>
                <w:bCs/>
                <w:sz w:val="18"/>
                <w:szCs w:val="18"/>
              </w:rPr>
            </w:pPr>
            <w:r w:rsidRPr="005B17D3">
              <w:rPr>
                <w:bCs/>
                <w:sz w:val="18"/>
                <w:szCs w:val="18"/>
              </w:rPr>
              <w:t>Changed ESR 3.4 to 3.5 and cover date to August 2011 (including footers). Added Draft indicators.</w:t>
            </w:r>
          </w:p>
        </w:tc>
        <w:tc>
          <w:tcPr>
            <w:tcW w:w="1913" w:type="dxa"/>
            <w:vAlign w:val="center"/>
          </w:tcPr>
          <w:p w14:paraId="3C96EA4E" w14:textId="77777777" w:rsidR="000B449C" w:rsidRPr="005B17D3" w:rsidRDefault="000B449C" w:rsidP="00EF3896">
            <w:pPr>
              <w:pStyle w:val="TableText"/>
              <w:spacing w:before="0" w:after="0"/>
              <w:jc w:val="center"/>
              <w:rPr>
                <w:sz w:val="18"/>
                <w:szCs w:val="18"/>
              </w:rPr>
            </w:pPr>
            <w:r w:rsidRPr="005B17D3">
              <w:rPr>
                <w:sz w:val="18"/>
                <w:szCs w:val="18"/>
              </w:rPr>
              <w:t>Tom Hamilton</w:t>
            </w:r>
          </w:p>
        </w:tc>
      </w:tr>
      <w:tr w:rsidR="000B449C" w:rsidRPr="005B17D3" w14:paraId="0318BB82" w14:textId="77777777" w:rsidTr="008F6B72">
        <w:tc>
          <w:tcPr>
            <w:tcW w:w="1140" w:type="dxa"/>
            <w:vAlign w:val="center"/>
          </w:tcPr>
          <w:p w14:paraId="28B4034D" w14:textId="77777777" w:rsidR="000B449C" w:rsidRPr="005B17D3" w:rsidRDefault="000B449C" w:rsidP="00EF3896">
            <w:pPr>
              <w:pStyle w:val="TableText"/>
              <w:spacing w:before="0" w:after="0"/>
              <w:jc w:val="center"/>
              <w:rPr>
                <w:sz w:val="18"/>
                <w:szCs w:val="18"/>
              </w:rPr>
            </w:pPr>
            <w:r w:rsidRPr="005B17D3">
              <w:rPr>
                <w:sz w:val="18"/>
                <w:szCs w:val="18"/>
              </w:rPr>
              <w:t>4/6/11</w:t>
            </w:r>
          </w:p>
        </w:tc>
        <w:tc>
          <w:tcPr>
            <w:tcW w:w="1177" w:type="dxa"/>
            <w:vAlign w:val="center"/>
          </w:tcPr>
          <w:p w14:paraId="1CEF60E4" w14:textId="77777777" w:rsidR="000B449C" w:rsidRPr="005B17D3" w:rsidRDefault="000B449C" w:rsidP="00EF3896">
            <w:pPr>
              <w:pStyle w:val="TableText"/>
              <w:spacing w:before="0" w:after="0"/>
              <w:jc w:val="center"/>
              <w:rPr>
                <w:bCs/>
                <w:sz w:val="18"/>
                <w:szCs w:val="18"/>
              </w:rPr>
            </w:pPr>
          </w:p>
        </w:tc>
        <w:tc>
          <w:tcPr>
            <w:tcW w:w="5120" w:type="dxa"/>
          </w:tcPr>
          <w:p w14:paraId="2664BBFC" w14:textId="77777777" w:rsidR="000B449C" w:rsidRPr="005B17D3" w:rsidRDefault="000B449C" w:rsidP="00EF3896">
            <w:pPr>
              <w:pStyle w:val="TableText"/>
              <w:spacing w:beforeLines="20" w:before="48" w:after="0"/>
              <w:rPr>
                <w:bCs/>
                <w:sz w:val="18"/>
                <w:szCs w:val="18"/>
              </w:rPr>
            </w:pPr>
            <w:r w:rsidRPr="005B17D3">
              <w:rPr>
                <w:bCs/>
                <w:sz w:val="18"/>
                <w:szCs w:val="18"/>
              </w:rPr>
              <w:t xml:space="preserve">Updated </w:t>
            </w:r>
            <w:r w:rsidRPr="005B17D3">
              <w:rPr>
                <w:b/>
                <w:bCs/>
                <w:sz w:val="18"/>
                <w:szCs w:val="18"/>
              </w:rPr>
              <w:t>Medal Of Honor</w:t>
            </w:r>
            <w:r w:rsidRPr="005B17D3">
              <w:rPr>
                <w:bCs/>
                <w:sz w:val="18"/>
                <w:szCs w:val="18"/>
              </w:rPr>
              <w:t xml:space="preserve"> field name to match UI in </w:t>
            </w:r>
            <w:r w:rsidRPr="005B17D3">
              <w:rPr>
                <w:bCs/>
                <w:i/>
                <w:sz w:val="18"/>
                <w:szCs w:val="18"/>
              </w:rPr>
              <w:t>Current Military Service</w:t>
            </w:r>
            <w:r w:rsidRPr="005B17D3">
              <w:rPr>
                <w:bCs/>
                <w:sz w:val="18"/>
                <w:szCs w:val="18"/>
              </w:rPr>
              <w:t xml:space="preserve"> section. Added to </w:t>
            </w:r>
            <w:r w:rsidRPr="005B17D3">
              <w:rPr>
                <w:bCs/>
                <w:i/>
                <w:sz w:val="18"/>
                <w:szCs w:val="18"/>
              </w:rPr>
              <w:t>More…</w:t>
            </w:r>
            <w:r w:rsidRPr="005B17D3">
              <w:rPr>
                <w:bCs/>
                <w:sz w:val="18"/>
                <w:szCs w:val="18"/>
              </w:rPr>
              <w:t xml:space="preserve"> section of same field.</w:t>
            </w:r>
          </w:p>
        </w:tc>
        <w:tc>
          <w:tcPr>
            <w:tcW w:w="1913" w:type="dxa"/>
            <w:vAlign w:val="center"/>
          </w:tcPr>
          <w:p w14:paraId="018C6C05" w14:textId="77777777" w:rsidR="000B449C" w:rsidRPr="005B17D3" w:rsidRDefault="000B449C" w:rsidP="00EF3896">
            <w:pPr>
              <w:pStyle w:val="TableText"/>
              <w:spacing w:before="0" w:after="0"/>
              <w:jc w:val="center"/>
              <w:rPr>
                <w:sz w:val="18"/>
                <w:szCs w:val="18"/>
              </w:rPr>
            </w:pPr>
            <w:r w:rsidRPr="005B17D3">
              <w:rPr>
                <w:sz w:val="18"/>
                <w:szCs w:val="18"/>
              </w:rPr>
              <w:t>Tom Hamilton</w:t>
            </w:r>
          </w:p>
        </w:tc>
      </w:tr>
      <w:tr w:rsidR="000B449C" w:rsidRPr="005B17D3" w14:paraId="57FC3AD3" w14:textId="77777777" w:rsidTr="008F6B72">
        <w:tc>
          <w:tcPr>
            <w:tcW w:w="1140" w:type="dxa"/>
            <w:vAlign w:val="center"/>
          </w:tcPr>
          <w:p w14:paraId="66DE2CD6" w14:textId="77777777" w:rsidR="000B449C" w:rsidRPr="005B17D3" w:rsidRDefault="000B449C" w:rsidP="00EF3896">
            <w:pPr>
              <w:pStyle w:val="TableText"/>
              <w:spacing w:before="0" w:after="0"/>
              <w:jc w:val="center"/>
              <w:rPr>
                <w:sz w:val="18"/>
                <w:szCs w:val="18"/>
              </w:rPr>
            </w:pPr>
            <w:r w:rsidRPr="005B17D3">
              <w:rPr>
                <w:sz w:val="18"/>
                <w:szCs w:val="18"/>
              </w:rPr>
              <w:t>3/29/11</w:t>
            </w:r>
          </w:p>
        </w:tc>
        <w:tc>
          <w:tcPr>
            <w:tcW w:w="1177" w:type="dxa"/>
            <w:vAlign w:val="center"/>
          </w:tcPr>
          <w:p w14:paraId="746B056F" w14:textId="77777777" w:rsidR="000B449C" w:rsidRPr="005B17D3" w:rsidRDefault="000B449C" w:rsidP="00EF3896">
            <w:pPr>
              <w:pStyle w:val="TableText"/>
              <w:spacing w:before="0" w:after="0"/>
              <w:jc w:val="center"/>
              <w:rPr>
                <w:bCs/>
                <w:sz w:val="18"/>
                <w:szCs w:val="18"/>
              </w:rPr>
            </w:pPr>
          </w:p>
        </w:tc>
        <w:tc>
          <w:tcPr>
            <w:tcW w:w="5120" w:type="dxa"/>
          </w:tcPr>
          <w:p w14:paraId="48BC764C" w14:textId="77777777" w:rsidR="000B449C" w:rsidRPr="005B17D3" w:rsidRDefault="000B449C" w:rsidP="00EF3896">
            <w:pPr>
              <w:pStyle w:val="TableText"/>
              <w:spacing w:beforeLines="20" w:before="48" w:after="0"/>
              <w:rPr>
                <w:bCs/>
                <w:sz w:val="18"/>
                <w:szCs w:val="18"/>
              </w:rPr>
            </w:pPr>
            <w:r w:rsidRPr="005B17D3">
              <w:rPr>
                <w:bCs/>
                <w:sz w:val="18"/>
                <w:szCs w:val="18"/>
              </w:rPr>
              <w:t>General typo updates.</w:t>
            </w:r>
          </w:p>
        </w:tc>
        <w:tc>
          <w:tcPr>
            <w:tcW w:w="1913" w:type="dxa"/>
            <w:vAlign w:val="center"/>
          </w:tcPr>
          <w:p w14:paraId="01132EEF" w14:textId="77777777" w:rsidR="000B449C" w:rsidRPr="005B17D3" w:rsidRDefault="000B449C" w:rsidP="00EF3896">
            <w:pPr>
              <w:pStyle w:val="TableText"/>
              <w:spacing w:before="0" w:after="0"/>
              <w:jc w:val="center"/>
              <w:rPr>
                <w:sz w:val="18"/>
                <w:szCs w:val="18"/>
              </w:rPr>
            </w:pPr>
            <w:r w:rsidRPr="005B17D3">
              <w:rPr>
                <w:sz w:val="18"/>
                <w:szCs w:val="18"/>
              </w:rPr>
              <w:t>Tom Hamilton</w:t>
            </w:r>
          </w:p>
        </w:tc>
      </w:tr>
      <w:tr w:rsidR="000B449C" w:rsidRPr="005B17D3" w14:paraId="30DEB5F5" w14:textId="77777777" w:rsidTr="008F6B72">
        <w:tc>
          <w:tcPr>
            <w:tcW w:w="1140" w:type="dxa"/>
            <w:vAlign w:val="center"/>
          </w:tcPr>
          <w:p w14:paraId="02698CBF" w14:textId="77777777" w:rsidR="000B449C" w:rsidRPr="005B17D3" w:rsidRDefault="000B449C" w:rsidP="00EF3896">
            <w:pPr>
              <w:pStyle w:val="TableText"/>
              <w:spacing w:before="0" w:after="0"/>
              <w:jc w:val="center"/>
              <w:rPr>
                <w:sz w:val="18"/>
                <w:szCs w:val="18"/>
              </w:rPr>
            </w:pPr>
            <w:r w:rsidRPr="005B17D3">
              <w:rPr>
                <w:sz w:val="18"/>
                <w:szCs w:val="18"/>
              </w:rPr>
              <w:t>3/16/11</w:t>
            </w:r>
          </w:p>
        </w:tc>
        <w:tc>
          <w:tcPr>
            <w:tcW w:w="1177" w:type="dxa"/>
            <w:vAlign w:val="center"/>
          </w:tcPr>
          <w:p w14:paraId="26491D08" w14:textId="77777777" w:rsidR="000B449C" w:rsidRPr="005B17D3" w:rsidRDefault="000B449C" w:rsidP="00EF3896">
            <w:pPr>
              <w:pStyle w:val="TableText"/>
              <w:spacing w:before="0" w:after="0"/>
              <w:jc w:val="center"/>
              <w:rPr>
                <w:bCs/>
                <w:sz w:val="18"/>
                <w:szCs w:val="18"/>
              </w:rPr>
            </w:pPr>
          </w:p>
        </w:tc>
        <w:tc>
          <w:tcPr>
            <w:tcW w:w="5120" w:type="dxa"/>
          </w:tcPr>
          <w:p w14:paraId="5DEB84BD" w14:textId="77777777" w:rsidR="000B449C" w:rsidRPr="005B17D3" w:rsidRDefault="000B449C" w:rsidP="00EF3896">
            <w:pPr>
              <w:pStyle w:val="TableText"/>
              <w:spacing w:beforeLines="20" w:before="48" w:after="0"/>
              <w:rPr>
                <w:bCs/>
                <w:sz w:val="18"/>
                <w:szCs w:val="18"/>
              </w:rPr>
            </w:pPr>
            <w:r w:rsidRPr="005B17D3">
              <w:rPr>
                <w:bCs/>
                <w:sz w:val="18"/>
                <w:szCs w:val="18"/>
              </w:rPr>
              <w:t xml:space="preserve">Added missing required field “star” symbol to match the UI to the </w:t>
            </w:r>
            <w:r w:rsidRPr="005B17D3">
              <w:rPr>
                <w:b/>
                <w:bCs/>
                <w:i/>
                <w:sz w:val="18"/>
                <w:szCs w:val="18"/>
              </w:rPr>
              <w:t>Ineligible Reason</w:t>
            </w:r>
            <w:r w:rsidRPr="005B17D3">
              <w:rPr>
                <w:bCs/>
                <w:sz w:val="18"/>
                <w:szCs w:val="18"/>
              </w:rPr>
              <w:t xml:space="preserve"> field in the </w:t>
            </w:r>
            <w:r w:rsidRPr="005B17D3">
              <w:rPr>
                <w:bCs/>
                <w:i/>
                <w:sz w:val="18"/>
                <w:szCs w:val="18"/>
              </w:rPr>
              <w:t>Edit Current Eligibility</w:t>
            </w:r>
            <w:r w:rsidRPr="005B17D3">
              <w:rPr>
                <w:bCs/>
                <w:sz w:val="18"/>
                <w:szCs w:val="18"/>
              </w:rPr>
              <w:t xml:space="preserve"> section.</w:t>
            </w:r>
          </w:p>
        </w:tc>
        <w:tc>
          <w:tcPr>
            <w:tcW w:w="1913" w:type="dxa"/>
            <w:vAlign w:val="center"/>
          </w:tcPr>
          <w:p w14:paraId="2F50266B" w14:textId="77777777" w:rsidR="000B449C" w:rsidRPr="005B17D3" w:rsidRDefault="000B449C" w:rsidP="00EF3896">
            <w:pPr>
              <w:pStyle w:val="TableText"/>
              <w:spacing w:before="0" w:after="0"/>
              <w:jc w:val="center"/>
              <w:rPr>
                <w:sz w:val="18"/>
                <w:szCs w:val="18"/>
              </w:rPr>
            </w:pPr>
            <w:r w:rsidRPr="005B17D3">
              <w:rPr>
                <w:sz w:val="18"/>
                <w:szCs w:val="18"/>
              </w:rPr>
              <w:t>Tom Hamilton</w:t>
            </w:r>
          </w:p>
        </w:tc>
      </w:tr>
      <w:tr w:rsidR="000B449C" w:rsidRPr="005B17D3" w14:paraId="313BEAD7" w14:textId="77777777" w:rsidTr="008F6B72">
        <w:tc>
          <w:tcPr>
            <w:tcW w:w="1140" w:type="dxa"/>
            <w:vAlign w:val="center"/>
          </w:tcPr>
          <w:p w14:paraId="6AF73EBC" w14:textId="77777777" w:rsidR="000B449C" w:rsidRPr="005B17D3" w:rsidRDefault="000B449C" w:rsidP="00EF3896">
            <w:pPr>
              <w:pStyle w:val="TableText"/>
              <w:spacing w:before="0" w:after="0"/>
              <w:jc w:val="center"/>
              <w:rPr>
                <w:sz w:val="18"/>
                <w:szCs w:val="18"/>
              </w:rPr>
            </w:pPr>
            <w:r w:rsidRPr="005B17D3">
              <w:rPr>
                <w:sz w:val="18"/>
                <w:szCs w:val="18"/>
              </w:rPr>
              <w:t>3/10/11</w:t>
            </w:r>
          </w:p>
        </w:tc>
        <w:tc>
          <w:tcPr>
            <w:tcW w:w="1177" w:type="dxa"/>
            <w:vAlign w:val="center"/>
          </w:tcPr>
          <w:p w14:paraId="2A2E9E1F" w14:textId="77777777" w:rsidR="000B449C" w:rsidRPr="005B17D3" w:rsidRDefault="000B449C" w:rsidP="00EF3896">
            <w:pPr>
              <w:pStyle w:val="TableText"/>
              <w:spacing w:before="0" w:after="0"/>
              <w:jc w:val="center"/>
              <w:rPr>
                <w:bCs/>
                <w:sz w:val="18"/>
                <w:szCs w:val="18"/>
              </w:rPr>
            </w:pPr>
          </w:p>
        </w:tc>
        <w:tc>
          <w:tcPr>
            <w:tcW w:w="5120" w:type="dxa"/>
          </w:tcPr>
          <w:p w14:paraId="5974CD6C" w14:textId="77777777" w:rsidR="000B449C" w:rsidRPr="005B17D3" w:rsidRDefault="000B449C" w:rsidP="00EF3896">
            <w:pPr>
              <w:pStyle w:val="TableText"/>
              <w:spacing w:beforeLines="20" w:before="48" w:after="0"/>
              <w:rPr>
                <w:bCs/>
                <w:sz w:val="18"/>
                <w:szCs w:val="18"/>
                <w:u w:val="single"/>
              </w:rPr>
            </w:pPr>
            <w:r w:rsidRPr="005B17D3">
              <w:rPr>
                <w:bCs/>
                <w:sz w:val="18"/>
                <w:szCs w:val="18"/>
              </w:rPr>
              <w:t xml:space="preserve">Added missing required field “star” symbols to the </w:t>
            </w:r>
            <w:r w:rsidRPr="005B17D3">
              <w:rPr>
                <w:bCs/>
                <w:i/>
                <w:iCs/>
                <w:sz w:val="18"/>
                <w:szCs w:val="18"/>
              </w:rPr>
              <w:t>Add POW Episode</w:t>
            </w:r>
            <w:r w:rsidRPr="005B17D3">
              <w:rPr>
                <w:bCs/>
                <w:sz w:val="18"/>
                <w:szCs w:val="18"/>
              </w:rPr>
              <w:t xml:space="preserve"> section on the </w:t>
            </w:r>
            <w:r w:rsidRPr="005B17D3">
              <w:rPr>
                <w:bCs/>
                <w:i/>
                <w:iCs/>
                <w:sz w:val="18"/>
                <w:szCs w:val="18"/>
              </w:rPr>
              <w:t>Edit Current Eligibility</w:t>
            </w:r>
            <w:r w:rsidRPr="005B17D3">
              <w:rPr>
                <w:bCs/>
                <w:sz w:val="18"/>
                <w:szCs w:val="18"/>
              </w:rPr>
              <w:t xml:space="preserve"> screen. Changed field name under </w:t>
            </w:r>
            <w:r w:rsidRPr="005B17D3">
              <w:rPr>
                <w:b/>
                <w:bCs/>
                <w:sz w:val="18"/>
                <w:szCs w:val="18"/>
              </w:rPr>
              <w:t>Assets</w:t>
            </w:r>
            <w:r w:rsidRPr="005B17D3">
              <w:rPr>
                <w:bCs/>
                <w:sz w:val="18"/>
                <w:szCs w:val="18"/>
              </w:rPr>
              <w:t xml:space="preserve"> on the </w:t>
            </w:r>
            <w:r w:rsidRPr="005B17D3">
              <w:rPr>
                <w:bCs/>
                <w:i/>
                <w:sz w:val="18"/>
                <w:szCs w:val="18"/>
              </w:rPr>
              <w:t>Edit Financial Details</w:t>
            </w:r>
            <w:r w:rsidRPr="005B17D3">
              <w:rPr>
                <w:bCs/>
                <w:sz w:val="18"/>
                <w:szCs w:val="18"/>
              </w:rPr>
              <w:t xml:space="preserve"> screen to match UI. Removed </w:t>
            </w:r>
            <w:r w:rsidRPr="005B17D3">
              <w:rPr>
                <w:b/>
                <w:bCs/>
                <w:i/>
                <w:sz w:val="18"/>
                <w:szCs w:val="18"/>
                <w:u w:val="single"/>
              </w:rPr>
              <w:t>Number Rejected due to Data Inconsistencies</w:t>
            </w:r>
            <w:r w:rsidRPr="005B17D3">
              <w:rPr>
                <w:bCs/>
                <w:sz w:val="18"/>
                <w:szCs w:val="18"/>
                <w:u w:val="single"/>
              </w:rPr>
              <w:t xml:space="preserve"> </w:t>
            </w:r>
            <w:r w:rsidRPr="005B17D3">
              <w:rPr>
                <w:bCs/>
                <w:sz w:val="18"/>
                <w:szCs w:val="18"/>
              </w:rPr>
              <w:t xml:space="preserve">field in the </w:t>
            </w:r>
            <w:r w:rsidRPr="005B17D3">
              <w:rPr>
                <w:bCs/>
                <w:i/>
                <w:sz w:val="18"/>
                <w:szCs w:val="18"/>
              </w:rPr>
              <w:t>Load Registry</w:t>
            </w:r>
            <w:r w:rsidRPr="005B17D3">
              <w:rPr>
                <w:bCs/>
                <w:sz w:val="18"/>
                <w:szCs w:val="18"/>
              </w:rPr>
              <w:t xml:space="preserve"> section to match UI.</w:t>
            </w:r>
          </w:p>
        </w:tc>
        <w:tc>
          <w:tcPr>
            <w:tcW w:w="1913" w:type="dxa"/>
            <w:vAlign w:val="center"/>
          </w:tcPr>
          <w:p w14:paraId="70F990FB" w14:textId="77777777" w:rsidR="000B449C" w:rsidRPr="005B17D3" w:rsidRDefault="000B449C" w:rsidP="00EF3896">
            <w:pPr>
              <w:pStyle w:val="TableText"/>
              <w:spacing w:before="0" w:after="0"/>
              <w:jc w:val="center"/>
              <w:rPr>
                <w:sz w:val="18"/>
                <w:szCs w:val="18"/>
              </w:rPr>
            </w:pPr>
            <w:r w:rsidRPr="005B17D3">
              <w:rPr>
                <w:sz w:val="18"/>
                <w:szCs w:val="18"/>
              </w:rPr>
              <w:t>Tom Hamilton</w:t>
            </w:r>
          </w:p>
        </w:tc>
      </w:tr>
      <w:tr w:rsidR="000B449C" w:rsidRPr="005B17D3" w14:paraId="59816235" w14:textId="77777777" w:rsidTr="008F6B72">
        <w:tc>
          <w:tcPr>
            <w:tcW w:w="1140" w:type="dxa"/>
            <w:vAlign w:val="center"/>
          </w:tcPr>
          <w:p w14:paraId="62AD051B" w14:textId="77777777" w:rsidR="000B449C" w:rsidRPr="005B17D3" w:rsidRDefault="000B449C" w:rsidP="00EF3896">
            <w:pPr>
              <w:pStyle w:val="TableText"/>
              <w:spacing w:before="0" w:after="0"/>
              <w:jc w:val="center"/>
              <w:rPr>
                <w:sz w:val="18"/>
                <w:szCs w:val="18"/>
              </w:rPr>
            </w:pPr>
            <w:r w:rsidRPr="005B17D3">
              <w:rPr>
                <w:sz w:val="18"/>
                <w:szCs w:val="18"/>
              </w:rPr>
              <w:t>2/2/11</w:t>
            </w:r>
          </w:p>
        </w:tc>
        <w:tc>
          <w:tcPr>
            <w:tcW w:w="1177" w:type="dxa"/>
            <w:vAlign w:val="center"/>
          </w:tcPr>
          <w:p w14:paraId="22A9D632" w14:textId="77777777" w:rsidR="000B449C" w:rsidRPr="005B17D3" w:rsidRDefault="000B449C" w:rsidP="00EF3896">
            <w:pPr>
              <w:pStyle w:val="TableText"/>
              <w:spacing w:before="0" w:after="0"/>
              <w:jc w:val="center"/>
              <w:rPr>
                <w:bCs/>
                <w:sz w:val="18"/>
                <w:szCs w:val="18"/>
              </w:rPr>
            </w:pPr>
          </w:p>
        </w:tc>
        <w:tc>
          <w:tcPr>
            <w:tcW w:w="5120" w:type="dxa"/>
          </w:tcPr>
          <w:p w14:paraId="688AF987" w14:textId="77777777" w:rsidR="000B449C" w:rsidRPr="005B17D3" w:rsidRDefault="000B449C" w:rsidP="00EF3896">
            <w:pPr>
              <w:pStyle w:val="TableText"/>
              <w:spacing w:beforeLines="20" w:before="48" w:after="0"/>
              <w:rPr>
                <w:bCs/>
                <w:sz w:val="18"/>
                <w:szCs w:val="18"/>
              </w:rPr>
            </w:pPr>
            <w:r w:rsidRPr="005B17D3">
              <w:rPr>
                <w:bCs/>
                <w:sz w:val="18"/>
                <w:szCs w:val="18"/>
              </w:rPr>
              <w:t xml:space="preserve">Added "Introduction" to page 1 to match the online </w:t>
            </w:r>
            <w:r w:rsidRPr="005B17D3">
              <w:rPr>
                <w:sz w:val="18"/>
              </w:rPr>
              <w:t>web help</w:t>
            </w:r>
            <w:r w:rsidRPr="005B17D3">
              <w:rPr>
                <w:bCs/>
                <w:sz w:val="18"/>
                <w:szCs w:val="18"/>
              </w:rPr>
              <w:t>. Replaced many instances of "HECMS" with "ESR" as was done in the ESR 3.4 Release Notes document.</w:t>
            </w:r>
          </w:p>
        </w:tc>
        <w:tc>
          <w:tcPr>
            <w:tcW w:w="1913" w:type="dxa"/>
            <w:vAlign w:val="center"/>
          </w:tcPr>
          <w:p w14:paraId="3693A72E" w14:textId="77777777" w:rsidR="000B449C" w:rsidRPr="005B17D3" w:rsidRDefault="000B449C" w:rsidP="00EF3896">
            <w:pPr>
              <w:pStyle w:val="TableText"/>
              <w:spacing w:before="0" w:after="0"/>
              <w:jc w:val="center"/>
              <w:rPr>
                <w:sz w:val="18"/>
                <w:szCs w:val="18"/>
              </w:rPr>
            </w:pPr>
            <w:r w:rsidRPr="005B17D3">
              <w:rPr>
                <w:sz w:val="18"/>
                <w:szCs w:val="18"/>
              </w:rPr>
              <w:t>Tom Hamilton</w:t>
            </w:r>
          </w:p>
        </w:tc>
      </w:tr>
      <w:tr w:rsidR="000B449C" w:rsidRPr="005B17D3" w14:paraId="646EB193" w14:textId="77777777" w:rsidTr="008F6B72">
        <w:tc>
          <w:tcPr>
            <w:tcW w:w="1140" w:type="dxa"/>
            <w:vAlign w:val="center"/>
          </w:tcPr>
          <w:p w14:paraId="53A16491" w14:textId="77777777" w:rsidR="000B449C" w:rsidRPr="005B17D3" w:rsidRDefault="000B449C" w:rsidP="00EF3896">
            <w:pPr>
              <w:pStyle w:val="TableText"/>
              <w:spacing w:before="0" w:after="0"/>
              <w:jc w:val="center"/>
              <w:rPr>
                <w:sz w:val="18"/>
                <w:szCs w:val="18"/>
              </w:rPr>
            </w:pPr>
            <w:r w:rsidRPr="005B17D3">
              <w:rPr>
                <w:sz w:val="18"/>
                <w:szCs w:val="18"/>
              </w:rPr>
              <w:t>1/25/11- 1/28/11</w:t>
            </w:r>
          </w:p>
        </w:tc>
        <w:tc>
          <w:tcPr>
            <w:tcW w:w="1177" w:type="dxa"/>
            <w:vAlign w:val="center"/>
          </w:tcPr>
          <w:p w14:paraId="719BFC4B" w14:textId="77777777" w:rsidR="000B449C" w:rsidRPr="005B17D3" w:rsidRDefault="000B449C" w:rsidP="00EF3896">
            <w:pPr>
              <w:pStyle w:val="TableText"/>
              <w:spacing w:before="0" w:after="0"/>
              <w:jc w:val="center"/>
              <w:rPr>
                <w:bCs/>
                <w:sz w:val="18"/>
                <w:szCs w:val="18"/>
              </w:rPr>
            </w:pPr>
          </w:p>
        </w:tc>
        <w:tc>
          <w:tcPr>
            <w:tcW w:w="5120" w:type="dxa"/>
          </w:tcPr>
          <w:p w14:paraId="082ABF7D" w14:textId="77777777" w:rsidR="000B449C" w:rsidRPr="005B17D3" w:rsidRDefault="000B449C" w:rsidP="00EF3896">
            <w:pPr>
              <w:pStyle w:val="TableText"/>
              <w:spacing w:beforeLines="20" w:before="48" w:after="0"/>
              <w:rPr>
                <w:bCs/>
                <w:sz w:val="18"/>
                <w:szCs w:val="18"/>
              </w:rPr>
            </w:pPr>
            <w:r w:rsidRPr="005B17D3">
              <w:rPr>
                <w:bCs/>
                <w:sz w:val="18"/>
                <w:szCs w:val="18"/>
              </w:rPr>
              <w:t xml:space="preserve">Copied baselined ESR 3.3 User Manual with all Track Changes accepted in preparation for ESR 3.4 Enhancements. </w:t>
            </w:r>
          </w:p>
          <w:p w14:paraId="6B00C3CC" w14:textId="77777777" w:rsidR="000B449C" w:rsidRPr="005B17D3" w:rsidRDefault="000B449C" w:rsidP="00EF3896">
            <w:pPr>
              <w:pStyle w:val="TableText"/>
              <w:spacing w:beforeLines="20" w:before="48" w:after="0"/>
              <w:rPr>
                <w:bCs/>
                <w:sz w:val="18"/>
                <w:szCs w:val="18"/>
              </w:rPr>
            </w:pPr>
            <w:r w:rsidRPr="005B17D3">
              <w:rPr>
                <w:bCs/>
                <w:sz w:val="18"/>
                <w:szCs w:val="18"/>
              </w:rPr>
              <w:t>Changed ESR 3.3 to 3.4 and cover date to May 2011 (including footers).</w:t>
            </w:r>
          </w:p>
          <w:p w14:paraId="17645B74" w14:textId="77777777" w:rsidR="000B449C" w:rsidRPr="005B17D3" w:rsidRDefault="000B449C" w:rsidP="00EF3896">
            <w:pPr>
              <w:pStyle w:val="TableText"/>
              <w:spacing w:beforeLines="20" w:before="48" w:after="0"/>
              <w:rPr>
                <w:bCs/>
                <w:sz w:val="18"/>
                <w:szCs w:val="18"/>
              </w:rPr>
            </w:pPr>
            <w:r w:rsidRPr="005B17D3">
              <w:rPr>
                <w:bCs/>
                <w:sz w:val="18"/>
                <w:szCs w:val="18"/>
              </w:rPr>
              <w:t>Changed ESR 3.4 MSDS Phase II enhancements tagged as “Future” and grayed out text to black text removing “Future” indicators.</w:t>
            </w:r>
          </w:p>
          <w:p w14:paraId="00152BD0" w14:textId="77777777" w:rsidR="000B449C" w:rsidRPr="005B17D3" w:rsidRDefault="000B449C" w:rsidP="00EF3896">
            <w:pPr>
              <w:pStyle w:val="TableText"/>
              <w:spacing w:beforeLines="20" w:before="48" w:after="0"/>
              <w:rPr>
                <w:bCs/>
                <w:sz w:val="18"/>
                <w:szCs w:val="18"/>
              </w:rPr>
            </w:pPr>
            <w:r w:rsidRPr="005B17D3">
              <w:rPr>
                <w:bCs/>
                <w:sz w:val="18"/>
                <w:szCs w:val="18"/>
              </w:rPr>
              <w:t>Added description of new 3.4 functionality to “Introduction” section on p. 2.</w:t>
            </w:r>
          </w:p>
          <w:p w14:paraId="473E86A8" w14:textId="77777777" w:rsidR="000B449C" w:rsidRPr="005B17D3" w:rsidRDefault="000B449C" w:rsidP="00EF3896">
            <w:pPr>
              <w:pStyle w:val="TableText"/>
              <w:spacing w:beforeLines="20" w:before="48" w:after="0"/>
              <w:rPr>
                <w:bCs/>
                <w:sz w:val="18"/>
                <w:szCs w:val="18"/>
              </w:rPr>
            </w:pPr>
            <w:r w:rsidRPr="005B17D3">
              <w:rPr>
                <w:bCs/>
                <w:sz w:val="18"/>
                <w:szCs w:val="18"/>
              </w:rPr>
              <w:t xml:space="preserve">Added </w:t>
            </w:r>
            <w:r w:rsidRPr="005B17D3">
              <w:rPr>
                <w:bCs/>
                <w:i/>
                <w:sz w:val="18"/>
                <w:szCs w:val="18"/>
              </w:rPr>
              <w:t>VADIR</w:t>
            </w:r>
            <w:r w:rsidRPr="005B17D3">
              <w:rPr>
                <w:bCs/>
                <w:sz w:val="18"/>
                <w:szCs w:val="18"/>
              </w:rPr>
              <w:t xml:space="preserve"> definition to Glossary.</w:t>
            </w:r>
          </w:p>
          <w:p w14:paraId="44C0A86F" w14:textId="77777777" w:rsidR="000B449C" w:rsidRPr="005B17D3" w:rsidRDefault="000B449C" w:rsidP="00EF3896">
            <w:pPr>
              <w:pStyle w:val="TableText"/>
              <w:spacing w:beforeLines="20" w:before="48" w:after="0"/>
              <w:rPr>
                <w:bCs/>
                <w:sz w:val="18"/>
                <w:szCs w:val="18"/>
              </w:rPr>
            </w:pPr>
            <w:r w:rsidRPr="005B17D3">
              <w:rPr>
                <w:bCs/>
                <w:sz w:val="18"/>
                <w:szCs w:val="18"/>
              </w:rPr>
              <w:t>Replaced Figure 6 with 3.4 version of graphic.</w:t>
            </w:r>
          </w:p>
        </w:tc>
        <w:tc>
          <w:tcPr>
            <w:tcW w:w="1913" w:type="dxa"/>
            <w:vAlign w:val="center"/>
          </w:tcPr>
          <w:p w14:paraId="2E0A83CA" w14:textId="77777777" w:rsidR="000B449C" w:rsidRPr="005B17D3" w:rsidRDefault="000B449C" w:rsidP="00EF3896">
            <w:pPr>
              <w:pStyle w:val="TableText"/>
              <w:spacing w:before="0" w:after="0"/>
              <w:jc w:val="center"/>
              <w:rPr>
                <w:sz w:val="18"/>
                <w:szCs w:val="18"/>
              </w:rPr>
            </w:pPr>
            <w:r w:rsidRPr="005B17D3">
              <w:rPr>
                <w:sz w:val="18"/>
                <w:szCs w:val="18"/>
              </w:rPr>
              <w:t>Tom Hamilton</w:t>
            </w:r>
          </w:p>
        </w:tc>
      </w:tr>
      <w:tr w:rsidR="000B449C" w:rsidRPr="005B17D3" w14:paraId="70A64F92" w14:textId="77777777" w:rsidTr="008F6B72">
        <w:tc>
          <w:tcPr>
            <w:tcW w:w="1140" w:type="dxa"/>
            <w:vAlign w:val="center"/>
          </w:tcPr>
          <w:p w14:paraId="059F4267" w14:textId="77777777" w:rsidR="000B449C" w:rsidRPr="005B17D3" w:rsidRDefault="000B449C" w:rsidP="00EF3896">
            <w:pPr>
              <w:pStyle w:val="TableText"/>
              <w:spacing w:before="0" w:after="0"/>
              <w:jc w:val="center"/>
              <w:rPr>
                <w:sz w:val="18"/>
                <w:szCs w:val="18"/>
              </w:rPr>
            </w:pPr>
            <w:r w:rsidRPr="005B17D3">
              <w:rPr>
                <w:sz w:val="18"/>
                <w:szCs w:val="18"/>
              </w:rPr>
              <w:t>1/19/11</w:t>
            </w:r>
          </w:p>
        </w:tc>
        <w:tc>
          <w:tcPr>
            <w:tcW w:w="1177" w:type="dxa"/>
            <w:vAlign w:val="center"/>
          </w:tcPr>
          <w:p w14:paraId="49C30F68" w14:textId="77777777" w:rsidR="000B449C" w:rsidRPr="005B17D3" w:rsidRDefault="000B449C" w:rsidP="00EF3896">
            <w:pPr>
              <w:pStyle w:val="TableText"/>
              <w:spacing w:before="0" w:after="0"/>
              <w:jc w:val="center"/>
              <w:rPr>
                <w:bCs/>
                <w:sz w:val="18"/>
                <w:szCs w:val="18"/>
              </w:rPr>
            </w:pPr>
          </w:p>
        </w:tc>
        <w:tc>
          <w:tcPr>
            <w:tcW w:w="5120" w:type="dxa"/>
          </w:tcPr>
          <w:p w14:paraId="5B32E624" w14:textId="77777777" w:rsidR="000B449C" w:rsidRPr="005B17D3" w:rsidRDefault="000B449C" w:rsidP="00EF3896">
            <w:pPr>
              <w:pStyle w:val="TableText"/>
              <w:spacing w:beforeLines="20" w:before="48" w:after="0"/>
              <w:rPr>
                <w:bCs/>
                <w:sz w:val="18"/>
                <w:szCs w:val="18"/>
              </w:rPr>
            </w:pPr>
            <w:r w:rsidRPr="005B17D3">
              <w:rPr>
                <w:bCs/>
                <w:sz w:val="18"/>
                <w:szCs w:val="18"/>
              </w:rPr>
              <w:t xml:space="preserve">Added </w:t>
            </w:r>
            <w:r w:rsidRPr="005B17D3">
              <w:rPr>
                <w:bCs/>
                <w:i/>
                <w:sz w:val="18"/>
                <w:szCs w:val="18"/>
              </w:rPr>
              <w:t>Duplicate Merge Tool Enhancement</w:t>
            </w:r>
            <w:r w:rsidRPr="005B17D3">
              <w:rPr>
                <w:bCs/>
                <w:sz w:val="18"/>
                <w:szCs w:val="18"/>
              </w:rPr>
              <w:t xml:space="preserve"> to </w:t>
            </w:r>
            <w:r w:rsidRPr="005B17D3">
              <w:rPr>
                <w:sz w:val="18"/>
                <w:szCs w:val="18"/>
              </w:rPr>
              <w:t xml:space="preserve">main areas in which some enhancements were made </w:t>
            </w:r>
            <w:r w:rsidRPr="005B17D3">
              <w:rPr>
                <w:bCs/>
                <w:sz w:val="18"/>
                <w:szCs w:val="18"/>
              </w:rPr>
              <w:t>list on p. 2.</w:t>
            </w:r>
          </w:p>
        </w:tc>
        <w:tc>
          <w:tcPr>
            <w:tcW w:w="1913" w:type="dxa"/>
            <w:vAlign w:val="center"/>
          </w:tcPr>
          <w:p w14:paraId="4AB3D95B" w14:textId="77777777" w:rsidR="000B449C" w:rsidRPr="005B17D3" w:rsidRDefault="000B449C" w:rsidP="00EF3896">
            <w:pPr>
              <w:pStyle w:val="TableText"/>
              <w:spacing w:before="0" w:after="0"/>
              <w:jc w:val="center"/>
              <w:rPr>
                <w:sz w:val="18"/>
                <w:szCs w:val="18"/>
              </w:rPr>
            </w:pPr>
            <w:r w:rsidRPr="005B17D3">
              <w:rPr>
                <w:sz w:val="18"/>
                <w:szCs w:val="18"/>
              </w:rPr>
              <w:t>Tom Hamilton</w:t>
            </w:r>
          </w:p>
        </w:tc>
      </w:tr>
      <w:tr w:rsidR="000B449C" w:rsidRPr="005B17D3" w14:paraId="1AB8E50A" w14:textId="77777777" w:rsidTr="008F6B72">
        <w:tc>
          <w:tcPr>
            <w:tcW w:w="1140" w:type="dxa"/>
            <w:vAlign w:val="center"/>
          </w:tcPr>
          <w:p w14:paraId="37479A3D" w14:textId="77777777" w:rsidR="000B449C" w:rsidRPr="005B17D3" w:rsidRDefault="000B449C" w:rsidP="00EF3896">
            <w:pPr>
              <w:pStyle w:val="TableText"/>
              <w:spacing w:before="0" w:after="0"/>
              <w:jc w:val="center"/>
              <w:rPr>
                <w:sz w:val="18"/>
                <w:szCs w:val="18"/>
              </w:rPr>
            </w:pPr>
            <w:r w:rsidRPr="005B17D3">
              <w:rPr>
                <w:sz w:val="18"/>
                <w:szCs w:val="18"/>
              </w:rPr>
              <w:t>1/5/11</w:t>
            </w:r>
          </w:p>
        </w:tc>
        <w:tc>
          <w:tcPr>
            <w:tcW w:w="1177" w:type="dxa"/>
            <w:vAlign w:val="center"/>
          </w:tcPr>
          <w:p w14:paraId="50F4D5EC" w14:textId="77777777" w:rsidR="000B449C" w:rsidRPr="005B17D3" w:rsidRDefault="000B449C" w:rsidP="00EF3896">
            <w:pPr>
              <w:pStyle w:val="TableText"/>
              <w:spacing w:before="0" w:after="0"/>
              <w:jc w:val="center"/>
              <w:rPr>
                <w:bCs/>
                <w:sz w:val="18"/>
                <w:szCs w:val="18"/>
              </w:rPr>
            </w:pPr>
          </w:p>
        </w:tc>
        <w:tc>
          <w:tcPr>
            <w:tcW w:w="5120" w:type="dxa"/>
          </w:tcPr>
          <w:p w14:paraId="5BBFAEAD" w14:textId="77777777" w:rsidR="000B449C" w:rsidRPr="005B17D3" w:rsidRDefault="000B449C" w:rsidP="00EF3896">
            <w:pPr>
              <w:pStyle w:val="TableText"/>
              <w:spacing w:beforeLines="20" w:before="48" w:after="0"/>
              <w:rPr>
                <w:bCs/>
                <w:sz w:val="18"/>
                <w:szCs w:val="18"/>
              </w:rPr>
            </w:pPr>
            <w:r w:rsidRPr="005B17D3">
              <w:rPr>
                <w:bCs/>
                <w:sz w:val="18"/>
                <w:szCs w:val="18"/>
              </w:rPr>
              <w:t>Updated cover and footer dates to February 2011.</w:t>
            </w:r>
          </w:p>
        </w:tc>
        <w:tc>
          <w:tcPr>
            <w:tcW w:w="1913" w:type="dxa"/>
            <w:vAlign w:val="center"/>
          </w:tcPr>
          <w:p w14:paraId="639D0AEC" w14:textId="77777777" w:rsidR="000B449C" w:rsidRPr="005B17D3" w:rsidRDefault="000B449C" w:rsidP="00EF3896">
            <w:pPr>
              <w:pStyle w:val="TableText"/>
              <w:spacing w:before="0" w:after="0"/>
              <w:jc w:val="center"/>
              <w:rPr>
                <w:sz w:val="18"/>
                <w:szCs w:val="18"/>
              </w:rPr>
            </w:pPr>
            <w:r w:rsidRPr="005B17D3">
              <w:rPr>
                <w:sz w:val="18"/>
                <w:szCs w:val="18"/>
              </w:rPr>
              <w:t>Tom Hamilton</w:t>
            </w:r>
          </w:p>
        </w:tc>
      </w:tr>
      <w:tr w:rsidR="000B449C" w:rsidRPr="005B17D3" w14:paraId="544D52C7" w14:textId="77777777" w:rsidTr="008F6B72">
        <w:tc>
          <w:tcPr>
            <w:tcW w:w="1140" w:type="dxa"/>
            <w:vAlign w:val="center"/>
          </w:tcPr>
          <w:p w14:paraId="42377A4A" w14:textId="77777777" w:rsidR="000B449C" w:rsidRPr="005B17D3" w:rsidRDefault="000B449C" w:rsidP="00EF3896">
            <w:pPr>
              <w:pStyle w:val="TableText"/>
              <w:spacing w:before="0" w:after="0"/>
              <w:jc w:val="center"/>
              <w:rPr>
                <w:sz w:val="18"/>
                <w:szCs w:val="18"/>
              </w:rPr>
            </w:pPr>
            <w:r w:rsidRPr="005B17D3">
              <w:rPr>
                <w:sz w:val="18"/>
                <w:szCs w:val="18"/>
              </w:rPr>
              <w:t>12/14/10</w:t>
            </w:r>
          </w:p>
        </w:tc>
        <w:tc>
          <w:tcPr>
            <w:tcW w:w="1177" w:type="dxa"/>
            <w:vAlign w:val="center"/>
          </w:tcPr>
          <w:p w14:paraId="655B3190" w14:textId="77777777" w:rsidR="000B449C" w:rsidRPr="005B17D3" w:rsidRDefault="000B449C" w:rsidP="00EF3896">
            <w:pPr>
              <w:pStyle w:val="TableText"/>
              <w:spacing w:before="0" w:after="0"/>
              <w:jc w:val="center"/>
              <w:rPr>
                <w:bCs/>
                <w:sz w:val="18"/>
                <w:szCs w:val="18"/>
              </w:rPr>
            </w:pPr>
          </w:p>
        </w:tc>
        <w:tc>
          <w:tcPr>
            <w:tcW w:w="5120" w:type="dxa"/>
          </w:tcPr>
          <w:p w14:paraId="7689427E" w14:textId="77777777" w:rsidR="000B449C" w:rsidRPr="005B17D3" w:rsidRDefault="000B449C" w:rsidP="00EF3896">
            <w:pPr>
              <w:pStyle w:val="TableText"/>
              <w:spacing w:beforeLines="20" w:before="48" w:after="0"/>
              <w:rPr>
                <w:bCs/>
                <w:sz w:val="18"/>
                <w:szCs w:val="18"/>
              </w:rPr>
            </w:pPr>
            <w:r w:rsidRPr="005B17D3">
              <w:rPr>
                <w:bCs/>
                <w:sz w:val="18"/>
                <w:szCs w:val="18"/>
              </w:rPr>
              <w:t>Removed VOA reference in Introduction (p. 1) as having been release. Updated cover and footer dates to January 2010.</w:t>
            </w:r>
          </w:p>
        </w:tc>
        <w:tc>
          <w:tcPr>
            <w:tcW w:w="1913" w:type="dxa"/>
            <w:vAlign w:val="center"/>
          </w:tcPr>
          <w:p w14:paraId="0AC8CC2B" w14:textId="77777777" w:rsidR="000B449C" w:rsidRPr="005B17D3" w:rsidRDefault="000B449C" w:rsidP="00EF3896">
            <w:pPr>
              <w:pStyle w:val="TableText"/>
              <w:spacing w:before="0" w:after="0"/>
              <w:jc w:val="center"/>
              <w:rPr>
                <w:sz w:val="18"/>
                <w:szCs w:val="18"/>
              </w:rPr>
            </w:pPr>
            <w:r w:rsidRPr="005B17D3">
              <w:rPr>
                <w:sz w:val="18"/>
                <w:szCs w:val="18"/>
              </w:rPr>
              <w:t>Tom Hamilton</w:t>
            </w:r>
          </w:p>
        </w:tc>
      </w:tr>
      <w:tr w:rsidR="000B449C" w:rsidRPr="005B17D3" w14:paraId="7AF34311" w14:textId="77777777" w:rsidTr="008F6B72">
        <w:tc>
          <w:tcPr>
            <w:tcW w:w="1140" w:type="dxa"/>
            <w:vAlign w:val="center"/>
          </w:tcPr>
          <w:p w14:paraId="356D8F3C" w14:textId="77777777" w:rsidR="000B449C" w:rsidRPr="005B17D3" w:rsidRDefault="000B449C" w:rsidP="00EF3896">
            <w:pPr>
              <w:pStyle w:val="TableText"/>
              <w:spacing w:before="0" w:after="0"/>
              <w:jc w:val="center"/>
              <w:rPr>
                <w:sz w:val="18"/>
                <w:szCs w:val="18"/>
              </w:rPr>
            </w:pPr>
            <w:r w:rsidRPr="005B17D3">
              <w:rPr>
                <w:sz w:val="18"/>
                <w:szCs w:val="18"/>
              </w:rPr>
              <w:t>11/19/10</w:t>
            </w:r>
          </w:p>
        </w:tc>
        <w:tc>
          <w:tcPr>
            <w:tcW w:w="1177" w:type="dxa"/>
            <w:vAlign w:val="center"/>
          </w:tcPr>
          <w:p w14:paraId="471CBCB3" w14:textId="77777777" w:rsidR="000B449C" w:rsidRPr="005B17D3" w:rsidRDefault="000B449C" w:rsidP="00EF3896">
            <w:pPr>
              <w:pStyle w:val="TableText"/>
              <w:spacing w:before="0" w:after="0"/>
              <w:jc w:val="center"/>
              <w:rPr>
                <w:bCs/>
                <w:sz w:val="18"/>
                <w:szCs w:val="18"/>
              </w:rPr>
            </w:pPr>
          </w:p>
        </w:tc>
        <w:tc>
          <w:tcPr>
            <w:tcW w:w="5120" w:type="dxa"/>
          </w:tcPr>
          <w:p w14:paraId="347FF8F1" w14:textId="77777777" w:rsidR="000B449C" w:rsidRPr="005B17D3" w:rsidRDefault="000B449C" w:rsidP="00EF3896">
            <w:pPr>
              <w:pStyle w:val="TableText"/>
              <w:spacing w:beforeLines="20" w:before="48" w:after="0"/>
              <w:rPr>
                <w:bCs/>
                <w:sz w:val="18"/>
                <w:szCs w:val="18"/>
              </w:rPr>
            </w:pPr>
            <w:r w:rsidRPr="005B17D3">
              <w:rPr>
                <w:bCs/>
                <w:sz w:val="18"/>
                <w:szCs w:val="18"/>
              </w:rPr>
              <w:t>Added 2 MSDS System Parameters to Admin/System Parameter page.</w:t>
            </w:r>
          </w:p>
        </w:tc>
        <w:tc>
          <w:tcPr>
            <w:tcW w:w="1913" w:type="dxa"/>
            <w:vAlign w:val="center"/>
          </w:tcPr>
          <w:p w14:paraId="2C7E0E31" w14:textId="77777777" w:rsidR="000B449C" w:rsidRPr="005B17D3" w:rsidRDefault="000B449C" w:rsidP="00EF3896">
            <w:pPr>
              <w:pStyle w:val="TableText"/>
              <w:spacing w:before="0" w:after="0"/>
              <w:jc w:val="center"/>
              <w:rPr>
                <w:sz w:val="18"/>
                <w:szCs w:val="18"/>
              </w:rPr>
            </w:pPr>
            <w:r w:rsidRPr="005B17D3">
              <w:rPr>
                <w:sz w:val="18"/>
                <w:szCs w:val="18"/>
              </w:rPr>
              <w:t>Tom Hamilton</w:t>
            </w:r>
          </w:p>
        </w:tc>
      </w:tr>
      <w:tr w:rsidR="000B449C" w:rsidRPr="005B17D3" w14:paraId="719816BD" w14:textId="77777777" w:rsidTr="008F6B72">
        <w:tc>
          <w:tcPr>
            <w:tcW w:w="1140" w:type="dxa"/>
            <w:vAlign w:val="center"/>
          </w:tcPr>
          <w:p w14:paraId="6160D823" w14:textId="77777777" w:rsidR="000B449C" w:rsidRPr="005B17D3" w:rsidRDefault="000B449C" w:rsidP="00EF3896">
            <w:pPr>
              <w:pStyle w:val="TableText"/>
              <w:spacing w:before="0" w:after="0"/>
              <w:jc w:val="center"/>
              <w:rPr>
                <w:sz w:val="18"/>
                <w:szCs w:val="18"/>
              </w:rPr>
            </w:pPr>
            <w:r w:rsidRPr="005B17D3">
              <w:rPr>
                <w:sz w:val="18"/>
                <w:szCs w:val="18"/>
              </w:rPr>
              <w:t>10/20/10 &amp; 10/25/10</w:t>
            </w:r>
          </w:p>
        </w:tc>
        <w:tc>
          <w:tcPr>
            <w:tcW w:w="1177" w:type="dxa"/>
            <w:vAlign w:val="center"/>
          </w:tcPr>
          <w:p w14:paraId="5B50A562" w14:textId="77777777" w:rsidR="000B449C" w:rsidRPr="005B17D3" w:rsidRDefault="000B449C" w:rsidP="00EF3896">
            <w:pPr>
              <w:pStyle w:val="TableText"/>
              <w:spacing w:before="0" w:after="0"/>
              <w:jc w:val="center"/>
              <w:rPr>
                <w:bCs/>
                <w:sz w:val="18"/>
                <w:szCs w:val="18"/>
              </w:rPr>
            </w:pPr>
          </w:p>
        </w:tc>
        <w:tc>
          <w:tcPr>
            <w:tcW w:w="5120" w:type="dxa"/>
          </w:tcPr>
          <w:p w14:paraId="3FE5854E" w14:textId="77777777" w:rsidR="000B449C" w:rsidRPr="005B17D3" w:rsidRDefault="000B449C" w:rsidP="00EF3896">
            <w:pPr>
              <w:pStyle w:val="TableText"/>
              <w:spacing w:beforeLines="20" w:before="48" w:after="0"/>
              <w:rPr>
                <w:bCs/>
                <w:sz w:val="18"/>
                <w:szCs w:val="18"/>
              </w:rPr>
            </w:pPr>
            <w:r w:rsidRPr="005B17D3">
              <w:rPr>
                <w:bCs/>
                <w:sz w:val="18"/>
                <w:szCs w:val="18"/>
              </w:rPr>
              <w:t>General approved updates from PS review of ESR 3.2 User Manual being brought forward into ESR 3.3 User Manual.</w:t>
            </w:r>
          </w:p>
        </w:tc>
        <w:tc>
          <w:tcPr>
            <w:tcW w:w="1913" w:type="dxa"/>
            <w:vAlign w:val="center"/>
          </w:tcPr>
          <w:p w14:paraId="6337DFF8" w14:textId="77777777" w:rsidR="000B449C" w:rsidRPr="005B17D3" w:rsidRDefault="000B449C" w:rsidP="00EF3896">
            <w:pPr>
              <w:pStyle w:val="TableText"/>
              <w:spacing w:before="0" w:after="0"/>
              <w:jc w:val="center"/>
              <w:rPr>
                <w:sz w:val="18"/>
                <w:szCs w:val="18"/>
              </w:rPr>
            </w:pPr>
            <w:r w:rsidRPr="005B17D3">
              <w:rPr>
                <w:sz w:val="18"/>
                <w:szCs w:val="18"/>
              </w:rPr>
              <w:t>Tom Hamilton</w:t>
            </w:r>
          </w:p>
        </w:tc>
      </w:tr>
      <w:tr w:rsidR="000B449C" w:rsidRPr="005B17D3" w14:paraId="41C9B782" w14:textId="77777777" w:rsidTr="008F6B72">
        <w:tc>
          <w:tcPr>
            <w:tcW w:w="1140" w:type="dxa"/>
            <w:vAlign w:val="center"/>
          </w:tcPr>
          <w:p w14:paraId="72AD5535" w14:textId="77777777" w:rsidR="000B449C" w:rsidRPr="005B17D3" w:rsidRDefault="000B449C" w:rsidP="00EF3896">
            <w:pPr>
              <w:pStyle w:val="TableText"/>
              <w:spacing w:before="0" w:after="0"/>
              <w:jc w:val="center"/>
              <w:rPr>
                <w:sz w:val="18"/>
                <w:szCs w:val="18"/>
              </w:rPr>
            </w:pPr>
            <w:r w:rsidRPr="005B17D3">
              <w:rPr>
                <w:sz w:val="18"/>
                <w:szCs w:val="18"/>
              </w:rPr>
              <w:t>9/30/10</w:t>
            </w:r>
          </w:p>
        </w:tc>
        <w:tc>
          <w:tcPr>
            <w:tcW w:w="1177" w:type="dxa"/>
            <w:vAlign w:val="center"/>
          </w:tcPr>
          <w:p w14:paraId="7EAAB887" w14:textId="77777777" w:rsidR="000B449C" w:rsidRPr="005B17D3" w:rsidRDefault="000B449C" w:rsidP="00EF3896">
            <w:pPr>
              <w:pStyle w:val="TableText"/>
              <w:spacing w:before="0" w:after="0"/>
              <w:jc w:val="center"/>
              <w:rPr>
                <w:bCs/>
                <w:sz w:val="18"/>
                <w:szCs w:val="18"/>
              </w:rPr>
            </w:pPr>
          </w:p>
        </w:tc>
        <w:tc>
          <w:tcPr>
            <w:tcW w:w="5120" w:type="dxa"/>
          </w:tcPr>
          <w:p w14:paraId="767610FF" w14:textId="77777777" w:rsidR="000B449C" w:rsidRPr="005B17D3" w:rsidRDefault="000B449C" w:rsidP="00EF3896">
            <w:pPr>
              <w:pStyle w:val="TableText"/>
              <w:spacing w:beforeLines="20" w:before="48" w:after="0"/>
              <w:rPr>
                <w:bCs/>
                <w:sz w:val="18"/>
                <w:szCs w:val="18"/>
              </w:rPr>
            </w:pPr>
            <w:r w:rsidRPr="005B17D3">
              <w:rPr>
                <w:bCs/>
                <w:sz w:val="18"/>
                <w:szCs w:val="18"/>
              </w:rPr>
              <w:t>Relaxation Percentage – Added verbiage to block additional attempts to Add Income Year per CCR10432.</w:t>
            </w:r>
          </w:p>
          <w:p w14:paraId="2A76ED84" w14:textId="77777777" w:rsidR="000B449C" w:rsidRPr="005B17D3" w:rsidRDefault="000B449C" w:rsidP="00EF3896">
            <w:pPr>
              <w:pStyle w:val="TableText"/>
              <w:spacing w:beforeLines="20" w:before="48" w:after="0"/>
              <w:rPr>
                <w:bCs/>
                <w:sz w:val="18"/>
                <w:szCs w:val="18"/>
              </w:rPr>
            </w:pPr>
            <w:r w:rsidRPr="005B17D3">
              <w:rPr>
                <w:bCs/>
                <w:sz w:val="18"/>
                <w:szCs w:val="18"/>
              </w:rPr>
              <w:t>Updated Figure 2 screen shot. Added March 2009 to cover and release date to December 2010.</w:t>
            </w:r>
          </w:p>
        </w:tc>
        <w:tc>
          <w:tcPr>
            <w:tcW w:w="1913" w:type="dxa"/>
            <w:vAlign w:val="center"/>
          </w:tcPr>
          <w:p w14:paraId="2F82A391" w14:textId="77777777" w:rsidR="000B449C" w:rsidRPr="005B17D3" w:rsidRDefault="000B449C" w:rsidP="00EF3896">
            <w:pPr>
              <w:pStyle w:val="TableText"/>
              <w:spacing w:before="0" w:after="0"/>
              <w:jc w:val="center"/>
              <w:rPr>
                <w:sz w:val="18"/>
                <w:szCs w:val="18"/>
              </w:rPr>
            </w:pPr>
            <w:r w:rsidRPr="005B17D3">
              <w:rPr>
                <w:sz w:val="18"/>
                <w:szCs w:val="18"/>
              </w:rPr>
              <w:t>Tom Hamilton</w:t>
            </w:r>
          </w:p>
        </w:tc>
      </w:tr>
      <w:tr w:rsidR="000B449C" w:rsidRPr="005B17D3" w14:paraId="283F59F9" w14:textId="77777777" w:rsidTr="008F6B72">
        <w:tc>
          <w:tcPr>
            <w:tcW w:w="1140" w:type="dxa"/>
            <w:vAlign w:val="center"/>
          </w:tcPr>
          <w:p w14:paraId="7291DB27" w14:textId="77777777" w:rsidR="000B449C" w:rsidRPr="005B17D3" w:rsidRDefault="000B449C" w:rsidP="00EF3896">
            <w:pPr>
              <w:pStyle w:val="TableText"/>
              <w:spacing w:before="0" w:after="0"/>
              <w:jc w:val="center"/>
              <w:rPr>
                <w:sz w:val="18"/>
                <w:szCs w:val="18"/>
              </w:rPr>
            </w:pPr>
            <w:r w:rsidRPr="005B17D3">
              <w:rPr>
                <w:sz w:val="18"/>
                <w:szCs w:val="18"/>
              </w:rPr>
              <w:t>9/22/10</w:t>
            </w:r>
          </w:p>
        </w:tc>
        <w:tc>
          <w:tcPr>
            <w:tcW w:w="1177" w:type="dxa"/>
            <w:vAlign w:val="center"/>
          </w:tcPr>
          <w:p w14:paraId="60915AB5" w14:textId="77777777" w:rsidR="000B449C" w:rsidRPr="005B17D3" w:rsidRDefault="000B449C" w:rsidP="00EF3896">
            <w:pPr>
              <w:pStyle w:val="TableText"/>
              <w:spacing w:before="0" w:after="0"/>
              <w:jc w:val="center"/>
              <w:rPr>
                <w:bCs/>
                <w:sz w:val="18"/>
                <w:szCs w:val="18"/>
              </w:rPr>
            </w:pPr>
          </w:p>
        </w:tc>
        <w:tc>
          <w:tcPr>
            <w:tcW w:w="5120" w:type="dxa"/>
          </w:tcPr>
          <w:p w14:paraId="4351AF31" w14:textId="77777777" w:rsidR="000B449C" w:rsidRPr="005B17D3" w:rsidRDefault="000B449C" w:rsidP="00EF3896">
            <w:pPr>
              <w:pStyle w:val="TableText"/>
              <w:spacing w:beforeLines="20" w:before="48" w:after="0"/>
              <w:rPr>
                <w:bCs/>
                <w:sz w:val="18"/>
                <w:szCs w:val="18"/>
              </w:rPr>
            </w:pPr>
            <w:r w:rsidRPr="005B17D3">
              <w:rPr>
                <w:bCs/>
                <w:sz w:val="18"/>
                <w:szCs w:val="18"/>
              </w:rPr>
              <w:t>Added Handbook Active (Future Release) System Parameter to Admin/System Parameter page.</w:t>
            </w:r>
            <w:r w:rsidRPr="005B17D3">
              <w:rPr>
                <w:bCs/>
                <w:sz w:val="18"/>
                <w:szCs w:val="18"/>
              </w:rPr>
              <w:br/>
              <w:t>Added to enhancements list on page 2.</w:t>
            </w:r>
          </w:p>
        </w:tc>
        <w:tc>
          <w:tcPr>
            <w:tcW w:w="1913" w:type="dxa"/>
            <w:vAlign w:val="center"/>
          </w:tcPr>
          <w:p w14:paraId="2FBAB1AF" w14:textId="77777777" w:rsidR="000B449C" w:rsidRPr="005B17D3" w:rsidRDefault="000B449C" w:rsidP="00EF3896">
            <w:pPr>
              <w:pStyle w:val="TableText"/>
              <w:spacing w:before="0" w:after="0"/>
              <w:jc w:val="center"/>
              <w:rPr>
                <w:sz w:val="18"/>
                <w:szCs w:val="18"/>
              </w:rPr>
            </w:pPr>
            <w:r w:rsidRPr="005B17D3">
              <w:rPr>
                <w:sz w:val="18"/>
                <w:szCs w:val="18"/>
              </w:rPr>
              <w:t>Tom Hamilton</w:t>
            </w:r>
          </w:p>
        </w:tc>
      </w:tr>
      <w:tr w:rsidR="000B449C" w:rsidRPr="005B17D3" w14:paraId="4A879542" w14:textId="77777777" w:rsidTr="008F6B72">
        <w:tc>
          <w:tcPr>
            <w:tcW w:w="1140" w:type="dxa"/>
            <w:vAlign w:val="center"/>
          </w:tcPr>
          <w:p w14:paraId="216B5F4E" w14:textId="77777777" w:rsidR="000B449C" w:rsidRPr="005B17D3" w:rsidRDefault="000B449C" w:rsidP="00EF3896">
            <w:pPr>
              <w:pStyle w:val="TableText"/>
              <w:spacing w:before="0" w:after="0"/>
              <w:jc w:val="center"/>
              <w:rPr>
                <w:sz w:val="18"/>
                <w:szCs w:val="18"/>
              </w:rPr>
            </w:pPr>
            <w:r w:rsidRPr="005B17D3">
              <w:rPr>
                <w:sz w:val="18"/>
                <w:szCs w:val="18"/>
              </w:rPr>
              <w:t>9/21/10</w:t>
            </w:r>
          </w:p>
        </w:tc>
        <w:tc>
          <w:tcPr>
            <w:tcW w:w="1177" w:type="dxa"/>
            <w:vAlign w:val="center"/>
          </w:tcPr>
          <w:p w14:paraId="2F33EF81" w14:textId="77777777" w:rsidR="000B449C" w:rsidRPr="005B17D3" w:rsidRDefault="000B449C" w:rsidP="00EF3896">
            <w:pPr>
              <w:pStyle w:val="TableText"/>
              <w:spacing w:before="0" w:after="0"/>
              <w:jc w:val="center"/>
              <w:rPr>
                <w:bCs/>
                <w:sz w:val="18"/>
                <w:szCs w:val="18"/>
              </w:rPr>
            </w:pPr>
          </w:p>
        </w:tc>
        <w:tc>
          <w:tcPr>
            <w:tcW w:w="5120" w:type="dxa"/>
          </w:tcPr>
          <w:p w14:paraId="7677FC3B" w14:textId="77777777" w:rsidR="000B449C" w:rsidRPr="005B17D3" w:rsidRDefault="000B449C" w:rsidP="00EF3896">
            <w:pPr>
              <w:pStyle w:val="TableText"/>
              <w:spacing w:beforeLines="20" w:before="48" w:after="0"/>
              <w:rPr>
                <w:bCs/>
                <w:sz w:val="18"/>
                <w:szCs w:val="18"/>
              </w:rPr>
            </w:pPr>
            <w:r w:rsidRPr="005B17D3">
              <w:rPr>
                <w:bCs/>
                <w:sz w:val="18"/>
                <w:szCs w:val="18"/>
              </w:rPr>
              <w:t>Added Class II Dental fields to Current Military Service section as part of the VBA Pension Data Sharing enhancement.</w:t>
            </w:r>
          </w:p>
        </w:tc>
        <w:tc>
          <w:tcPr>
            <w:tcW w:w="1913" w:type="dxa"/>
            <w:vAlign w:val="center"/>
          </w:tcPr>
          <w:p w14:paraId="74145180" w14:textId="77777777" w:rsidR="000B449C" w:rsidRPr="005B17D3" w:rsidRDefault="000B449C" w:rsidP="00EF3896">
            <w:pPr>
              <w:pStyle w:val="TableText"/>
              <w:spacing w:before="0" w:after="0"/>
              <w:jc w:val="center"/>
              <w:rPr>
                <w:sz w:val="18"/>
                <w:szCs w:val="18"/>
              </w:rPr>
            </w:pPr>
            <w:r w:rsidRPr="005B17D3">
              <w:rPr>
                <w:sz w:val="18"/>
                <w:szCs w:val="18"/>
              </w:rPr>
              <w:t>Tom Hamilton</w:t>
            </w:r>
          </w:p>
        </w:tc>
      </w:tr>
      <w:tr w:rsidR="000B449C" w:rsidRPr="005B17D3" w14:paraId="2FDDA810" w14:textId="77777777" w:rsidTr="008F6B72">
        <w:tc>
          <w:tcPr>
            <w:tcW w:w="1140" w:type="dxa"/>
            <w:vAlign w:val="center"/>
          </w:tcPr>
          <w:p w14:paraId="4E75E542" w14:textId="77777777" w:rsidR="000B449C" w:rsidRPr="005B17D3" w:rsidRDefault="000B449C" w:rsidP="00EF3896">
            <w:pPr>
              <w:pStyle w:val="TableText"/>
              <w:spacing w:before="0" w:after="0"/>
              <w:jc w:val="center"/>
              <w:rPr>
                <w:sz w:val="18"/>
                <w:szCs w:val="18"/>
              </w:rPr>
            </w:pPr>
            <w:r w:rsidRPr="005B17D3">
              <w:rPr>
                <w:sz w:val="18"/>
                <w:szCs w:val="18"/>
              </w:rPr>
              <w:lastRenderedPageBreak/>
              <w:t>9/15/10</w:t>
            </w:r>
          </w:p>
        </w:tc>
        <w:tc>
          <w:tcPr>
            <w:tcW w:w="1177" w:type="dxa"/>
            <w:vAlign w:val="center"/>
          </w:tcPr>
          <w:p w14:paraId="1BE8FE7A" w14:textId="77777777" w:rsidR="000B449C" w:rsidRPr="005B17D3" w:rsidRDefault="000B449C" w:rsidP="00EF3896">
            <w:pPr>
              <w:pStyle w:val="TableText"/>
              <w:spacing w:before="0" w:after="0"/>
              <w:jc w:val="center"/>
              <w:rPr>
                <w:bCs/>
                <w:sz w:val="18"/>
                <w:szCs w:val="18"/>
              </w:rPr>
            </w:pPr>
          </w:p>
        </w:tc>
        <w:tc>
          <w:tcPr>
            <w:tcW w:w="5120" w:type="dxa"/>
          </w:tcPr>
          <w:p w14:paraId="54775E91" w14:textId="77777777" w:rsidR="000B449C" w:rsidRPr="005B17D3" w:rsidRDefault="000B449C" w:rsidP="00EF3896">
            <w:pPr>
              <w:pStyle w:val="TableText"/>
              <w:spacing w:beforeLines="20" w:before="48" w:after="0"/>
              <w:rPr>
                <w:bCs/>
                <w:sz w:val="18"/>
                <w:szCs w:val="18"/>
              </w:rPr>
            </w:pPr>
            <w:r w:rsidRPr="005B17D3">
              <w:rPr>
                <w:bCs/>
                <w:sz w:val="18"/>
                <w:szCs w:val="18"/>
              </w:rPr>
              <w:t>Added Patient Benefits Handbook Status (Future Release) pages under Communications section.</w:t>
            </w:r>
            <w:r w:rsidRPr="005B17D3">
              <w:rPr>
                <w:bCs/>
                <w:sz w:val="18"/>
                <w:szCs w:val="18"/>
              </w:rPr>
              <w:br/>
              <w:t>Changed Release date from October to November 2010.</w:t>
            </w:r>
          </w:p>
        </w:tc>
        <w:tc>
          <w:tcPr>
            <w:tcW w:w="1913" w:type="dxa"/>
            <w:vAlign w:val="center"/>
          </w:tcPr>
          <w:p w14:paraId="0273CF20" w14:textId="77777777" w:rsidR="000B449C" w:rsidRPr="005B17D3" w:rsidRDefault="000B449C" w:rsidP="00EF3896">
            <w:pPr>
              <w:pStyle w:val="TableText"/>
              <w:spacing w:before="0" w:after="0"/>
              <w:jc w:val="center"/>
              <w:rPr>
                <w:sz w:val="18"/>
                <w:szCs w:val="18"/>
              </w:rPr>
            </w:pPr>
            <w:r w:rsidRPr="005B17D3">
              <w:rPr>
                <w:sz w:val="18"/>
                <w:szCs w:val="18"/>
              </w:rPr>
              <w:t>Tom Hamilton</w:t>
            </w:r>
          </w:p>
        </w:tc>
      </w:tr>
      <w:tr w:rsidR="000B449C" w:rsidRPr="005B17D3" w14:paraId="330E17DD" w14:textId="77777777" w:rsidTr="008F6B72">
        <w:tc>
          <w:tcPr>
            <w:tcW w:w="1140" w:type="dxa"/>
            <w:vAlign w:val="center"/>
          </w:tcPr>
          <w:p w14:paraId="65853272" w14:textId="77777777" w:rsidR="000B449C" w:rsidRPr="005B17D3" w:rsidRDefault="000B449C" w:rsidP="00EF3896">
            <w:pPr>
              <w:pStyle w:val="TableText"/>
              <w:spacing w:before="0" w:after="0"/>
              <w:jc w:val="center"/>
              <w:rPr>
                <w:sz w:val="18"/>
                <w:szCs w:val="18"/>
              </w:rPr>
            </w:pPr>
            <w:r w:rsidRPr="005B17D3">
              <w:rPr>
                <w:sz w:val="18"/>
                <w:szCs w:val="18"/>
              </w:rPr>
              <w:t>9/9/10</w:t>
            </w:r>
          </w:p>
        </w:tc>
        <w:tc>
          <w:tcPr>
            <w:tcW w:w="1177" w:type="dxa"/>
            <w:vAlign w:val="center"/>
          </w:tcPr>
          <w:p w14:paraId="41ED3EF1" w14:textId="77777777" w:rsidR="000B449C" w:rsidRPr="005B17D3" w:rsidRDefault="000B449C" w:rsidP="00EF3896">
            <w:pPr>
              <w:pStyle w:val="TableText"/>
              <w:spacing w:before="0" w:after="0"/>
              <w:jc w:val="center"/>
              <w:rPr>
                <w:bCs/>
                <w:sz w:val="18"/>
                <w:szCs w:val="18"/>
              </w:rPr>
            </w:pPr>
          </w:p>
        </w:tc>
        <w:tc>
          <w:tcPr>
            <w:tcW w:w="5120" w:type="dxa"/>
          </w:tcPr>
          <w:p w14:paraId="4594833C" w14:textId="77777777" w:rsidR="000B449C" w:rsidRPr="005B17D3" w:rsidRDefault="000B449C" w:rsidP="00EF3896">
            <w:pPr>
              <w:pStyle w:val="TableText"/>
              <w:spacing w:beforeLines="20" w:before="48" w:after="0"/>
              <w:rPr>
                <w:bCs/>
                <w:sz w:val="18"/>
                <w:szCs w:val="18"/>
              </w:rPr>
            </w:pPr>
            <w:r w:rsidRPr="005B17D3">
              <w:rPr>
                <w:bCs/>
                <w:sz w:val="18"/>
                <w:szCs w:val="18"/>
              </w:rPr>
              <w:t>General style checking for capitalization of the word “Veteran” per OED Doc Standards.</w:t>
            </w:r>
            <w:r w:rsidRPr="005B17D3">
              <w:rPr>
                <w:bCs/>
                <w:sz w:val="18"/>
                <w:szCs w:val="18"/>
              </w:rPr>
              <w:br/>
              <w:t>Added new 3.3 enhancement information starting on page 1.</w:t>
            </w:r>
          </w:p>
        </w:tc>
        <w:tc>
          <w:tcPr>
            <w:tcW w:w="1913" w:type="dxa"/>
            <w:vAlign w:val="center"/>
          </w:tcPr>
          <w:p w14:paraId="6D7B6CE9" w14:textId="77777777" w:rsidR="000B449C" w:rsidRPr="005B17D3" w:rsidRDefault="000B449C" w:rsidP="00EF3896">
            <w:pPr>
              <w:pStyle w:val="TableText"/>
              <w:spacing w:before="0" w:after="0"/>
              <w:jc w:val="center"/>
              <w:rPr>
                <w:sz w:val="18"/>
                <w:szCs w:val="18"/>
              </w:rPr>
            </w:pPr>
            <w:r w:rsidRPr="005B17D3">
              <w:rPr>
                <w:sz w:val="18"/>
                <w:szCs w:val="18"/>
              </w:rPr>
              <w:t>Tom Hamilton</w:t>
            </w:r>
          </w:p>
        </w:tc>
      </w:tr>
      <w:tr w:rsidR="000B449C" w:rsidRPr="005B17D3" w14:paraId="50FB914A" w14:textId="77777777" w:rsidTr="008F6B72">
        <w:tc>
          <w:tcPr>
            <w:tcW w:w="1140" w:type="dxa"/>
            <w:vAlign w:val="center"/>
          </w:tcPr>
          <w:p w14:paraId="3EB63E72" w14:textId="77777777" w:rsidR="000B449C" w:rsidRPr="005B17D3" w:rsidRDefault="000B449C" w:rsidP="00EF3896">
            <w:pPr>
              <w:pStyle w:val="TableText"/>
              <w:spacing w:before="0" w:after="0"/>
              <w:jc w:val="center"/>
              <w:rPr>
                <w:sz w:val="18"/>
                <w:szCs w:val="18"/>
              </w:rPr>
            </w:pPr>
            <w:r w:rsidRPr="005B17D3">
              <w:rPr>
                <w:sz w:val="18"/>
                <w:szCs w:val="18"/>
              </w:rPr>
              <w:t>9/7/10</w:t>
            </w:r>
          </w:p>
        </w:tc>
        <w:tc>
          <w:tcPr>
            <w:tcW w:w="1177" w:type="dxa"/>
            <w:vAlign w:val="center"/>
          </w:tcPr>
          <w:p w14:paraId="708667FD" w14:textId="77777777" w:rsidR="000B449C" w:rsidRPr="005B17D3" w:rsidRDefault="000B449C" w:rsidP="00EF3896">
            <w:pPr>
              <w:pStyle w:val="TableText"/>
              <w:spacing w:before="0" w:after="0"/>
              <w:jc w:val="center"/>
              <w:rPr>
                <w:bCs/>
                <w:sz w:val="18"/>
                <w:szCs w:val="18"/>
              </w:rPr>
            </w:pPr>
          </w:p>
        </w:tc>
        <w:tc>
          <w:tcPr>
            <w:tcW w:w="5120" w:type="dxa"/>
          </w:tcPr>
          <w:p w14:paraId="6F50472C" w14:textId="77777777" w:rsidR="000B449C" w:rsidRPr="005B17D3" w:rsidRDefault="000B449C" w:rsidP="00EF3896">
            <w:pPr>
              <w:pStyle w:val="TableText"/>
              <w:spacing w:beforeLines="20" w:before="48" w:after="0"/>
              <w:rPr>
                <w:bCs/>
                <w:sz w:val="18"/>
                <w:szCs w:val="18"/>
              </w:rPr>
            </w:pPr>
            <w:r w:rsidRPr="005B17D3">
              <w:rPr>
                <w:bCs/>
                <w:sz w:val="18"/>
                <w:szCs w:val="18"/>
              </w:rPr>
              <w:t>Removed Relaxation Percentage from the Admin/System Parameter page.</w:t>
            </w:r>
          </w:p>
          <w:p w14:paraId="75C76355" w14:textId="77777777" w:rsidR="000B449C" w:rsidRPr="005B17D3" w:rsidRDefault="000B449C" w:rsidP="00EF3896">
            <w:pPr>
              <w:pStyle w:val="TableText"/>
              <w:spacing w:beforeLines="20" w:before="48" w:after="0"/>
              <w:rPr>
                <w:bCs/>
                <w:sz w:val="18"/>
                <w:szCs w:val="18"/>
              </w:rPr>
            </w:pPr>
            <w:r w:rsidRPr="005B17D3">
              <w:rPr>
                <w:bCs/>
                <w:sz w:val="18"/>
                <w:szCs w:val="18"/>
              </w:rPr>
              <w:t>Added ESR 3.3 PG Relaxation Percentage enhancement to Buttons/Reference section.</w:t>
            </w:r>
          </w:p>
        </w:tc>
        <w:tc>
          <w:tcPr>
            <w:tcW w:w="1913" w:type="dxa"/>
            <w:vAlign w:val="center"/>
          </w:tcPr>
          <w:p w14:paraId="7D3AB9EC" w14:textId="77777777" w:rsidR="000B449C" w:rsidRPr="005B17D3" w:rsidRDefault="000B449C" w:rsidP="00EF3896">
            <w:pPr>
              <w:pStyle w:val="TableText"/>
              <w:spacing w:before="0" w:after="0"/>
              <w:jc w:val="center"/>
              <w:rPr>
                <w:sz w:val="18"/>
                <w:szCs w:val="18"/>
              </w:rPr>
            </w:pPr>
            <w:r w:rsidRPr="005B17D3">
              <w:rPr>
                <w:sz w:val="18"/>
                <w:szCs w:val="18"/>
              </w:rPr>
              <w:t>Tom Hamilton</w:t>
            </w:r>
          </w:p>
        </w:tc>
      </w:tr>
      <w:tr w:rsidR="000B449C" w:rsidRPr="005B17D3" w14:paraId="33253491" w14:textId="77777777" w:rsidTr="008F6B72">
        <w:tc>
          <w:tcPr>
            <w:tcW w:w="1140" w:type="dxa"/>
            <w:vAlign w:val="center"/>
          </w:tcPr>
          <w:p w14:paraId="5E0195C7" w14:textId="77777777" w:rsidR="000B449C" w:rsidRPr="005B17D3" w:rsidRDefault="000B449C" w:rsidP="00EF3896">
            <w:pPr>
              <w:pStyle w:val="TableText"/>
              <w:spacing w:before="0" w:after="0"/>
              <w:jc w:val="center"/>
              <w:rPr>
                <w:sz w:val="18"/>
                <w:szCs w:val="18"/>
              </w:rPr>
            </w:pPr>
            <w:r w:rsidRPr="005B17D3">
              <w:rPr>
                <w:sz w:val="18"/>
                <w:szCs w:val="18"/>
              </w:rPr>
              <w:t>8/31/10</w:t>
            </w:r>
          </w:p>
        </w:tc>
        <w:tc>
          <w:tcPr>
            <w:tcW w:w="1177" w:type="dxa"/>
            <w:vAlign w:val="center"/>
          </w:tcPr>
          <w:p w14:paraId="7DDBE195" w14:textId="77777777" w:rsidR="000B449C" w:rsidRPr="005B17D3" w:rsidRDefault="000B449C" w:rsidP="00EF3896">
            <w:pPr>
              <w:pStyle w:val="TableText"/>
              <w:spacing w:before="0" w:after="0"/>
              <w:jc w:val="center"/>
              <w:rPr>
                <w:bCs/>
                <w:sz w:val="18"/>
                <w:szCs w:val="18"/>
              </w:rPr>
            </w:pPr>
          </w:p>
        </w:tc>
        <w:tc>
          <w:tcPr>
            <w:tcW w:w="5120" w:type="dxa"/>
          </w:tcPr>
          <w:p w14:paraId="776A1FB7" w14:textId="77777777" w:rsidR="000B449C" w:rsidRPr="005B17D3" w:rsidRDefault="000B449C" w:rsidP="00EF3896">
            <w:pPr>
              <w:pStyle w:val="TableText"/>
              <w:spacing w:beforeLines="20" w:before="48" w:after="0"/>
              <w:rPr>
                <w:bCs/>
                <w:sz w:val="18"/>
                <w:szCs w:val="18"/>
              </w:rPr>
            </w:pPr>
            <w:r w:rsidRPr="005B17D3">
              <w:rPr>
                <w:bCs/>
                <w:sz w:val="18"/>
                <w:szCs w:val="18"/>
              </w:rPr>
              <w:t>Added “(Future Release)” to new MSDS fields and links that will be released in FY11Q1 (ESR 3.4).</w:t>
            </w:r>
            <w:r w:rsidRPr="005B17D3">
              <w:rPr>
                <w:bCs/>
                <w:sz w:val="18"/>
                <w:szCs w:val="18"/>
              </w:rPr>
              <w:br/>
              <w:t>Added Relaxation % definition to glossary.</w:t>
            </w:r>
          </w:p>
        </w:tc>
        <w:tc>
          <w:tcPr>
            <w:tcW w:w="1913" w:type="dxa"/>
            <w:vAlign w:val="center"/>
          </w:tcPr>
          <w:p w14:paraId="3D4FA2CC" w14:textId="77777777" w:rsidR="000B449C" w:rsidRPr="005B17D3" w:rsidRDefault="000B449C" w:rsidP="00EF3896">
            <w:pPr>
              <w:pStyle w:val="TableText"/>
              <w:spacing w:before="0" w:after="0"/>
              <w:jc w:val="center"/>
              <w:rPr>
                <w:sz w:val="18"/>
                <w:szCs w:val="18"/>
              </w:rPr>
            </w:pPr>
            <w:r w:rsidRPr="005B17D3">
              <w:rPr>
                <w:sz w:val="18"/>
                <w:szCs w:val="18"/>
              </w:rPr>
              <w:t>Tom Hamilton</w:t>
            </w:r>
          </w:p>
        </w:tc>
      </w:tr>
      <w:tr w:rsidR="000B449C" w:rsidRPr="005B17D3" w14:paraId="37B99FAD" w14:textId="77777777" w:rsidTr="008F6B72">
        <w:tc>
          <w:tcPr>
            <w:tcW w:w="1140" w:type="dxa"/>
            <w:vAlign w:val="center"/>
          </w:tcPr>
          <w:p w14:paraId="355E6AF4" w14:textId="77777777" w:rsidR="000B449C" w:rsidRPr="005B17D3" w:rsidRDefault="000B449C" w:rsidP="00EF3896">
            <w:pPr>
              <w:pStyle w:val="TableText"/>
              <w:spacing w:before="0" w:after="0"/>
              <w:jc w:val="center"/>
              <w:rPr>
                <w:sz w:val="18"/>
                <w:szCs w:val="18"/>
              </w:rPr>
            </w:pPr>
            <w:r w:rsidRPr="005B17D3">
              <w:rPr>
                <w:sz w:val="18"/>
                <w:szCs w:val="18"/>
              </w:rPr>
              <w:t>8/30/10</w:t>
            </w:r>
          </w:p>
        </w:tc>
        <w:tc>
          <w:tcPr>
            <w:tcW w:w="1177" w:type="dxa"/>
            <w:vAlign w:val="center"/>
          </w:tcPr>
          <w:p w14:paraId="0239E909" w14:textId="77777777" w:rsidR="000B449C" w:rsidRPr="005B17D3" w:rsidRDefault="000B449C" w:rsidP="00EF3896">
            <w:pPr>
              <w:pStyle w:val="TableText"/>
              <w:spacing w:before="0" w:after="0"/>
              <w:jc w:val="center"/>
              <w:rPr>
                <w:bCs/>
                <w:sz w:val="18"/>
                <w:szCs w:val="18"/>
              </w:rPr>
            </w:pPr>
          </w:p>
        </w:tc>
        <w:tc>
          <w:tcPr>
            <w:tcW w:w="5120" w:type="dxa"/>
          </w:tcPr>
          <w:p w14:paraId="02ADC24F" w14:textId="77777777" w:rsidR="000B449C" w:rsidRPr="005B17D3" w:rsidRDefault="000B449C" w:rsidP="00EF3896">
            <w:pPr>
              <w:pStyle w:val="TableText"/>
              <w:spacing w:beforeLines="20" w:before="48" w:after="0"/>
              <w:rPr>
                <w:bCs/>
                <w:sz w:val="18"/>
                <w:szCs w:val="18"/>
              </w:rPr>
            </w:pPr>
            <w:r w:rsidRPr="005B17D3">
              <w:rPr>
                <w:bCs/>
                <w:sz w:val="18"/>
                <w:szCs w:val="18"/>
              </w:rPr>
              <w:t>Added MSDS Enhancements to Eligibility/Current Eligibility and Military Service/</w:t>
            </w:r>
            <w:r w:rsidRPr="005B17D3">
              <w:rPr>
                <w:sz w:val="18"/>
                <w:szCs w:val="18"/>
              </w:rPr>
              <w:t>Current Military Service sections.</w:t>
            </w:r>
          </w:p>
        </w:tc>
        <w:tc>
          <w:tcPr>
            <w:tcW w:w="1913" w:type="dxa"/>
            <w:vAlign w:val="center"/>
          </w:tcPr>
          <w:p w14:paraId="5F04017A" w14:textId="77777777" w:rsidR="000B449C" w:rsidRPr="005B17D3" w:rsidRDefault="000B449C" w:rsidP="00EF3896">
            <w:pPr>
              <w:pStyle w:val="TableText"/>
              <w:spacing w:before="0" w:after="0"/>
              <w:jc w:val="center"/>
              <w:rPr>
                <w:sz w:val="18"/>
                <w:szCs w:val="18"/>
              </w:rPr>
            </w:pPr>
            <w:r w:rsidRPr="005B17D3">
              <w:rPr>
                <w:sz w:val="18"/>
                <w:szCs w:val="18"/>
              </w:rPr>
              <w:t>Tom Hamilton</w:t>
            </w:r>
          </w:p>
        </w:tc>
      </w:tr>
      <w:tr w:rsidR="000B449C" w:rsidRPr="005B17D3" w14:paraId="5BEFAACB" w14:textId="77777777" w:rsidTr="008F6B72">
        <w:tc>
          <w:tcPr>
            <w:tcW w:w="1140" w:type="dxa"/>
            <w:vAlign w:val="center"/>
          </w:tcPr>
          <w:p w14:paraId="672F736E" w14:textId="77777777" w:rsidR="000B449C" w:rsidRPr="005B17D3" w:rsidRDefault="000B449C" w:rsidP="00EF3896">
            <w:pPr>
              <w:pStyle w:val="TableText"/>
              <w:spacing w:before="0" w:after="0"/>
              <w:jc w:val="center"/>
              <w:rPr>
                <w:sz w:val="18"/>
                <w:szCs w:val="18"/>
              </w:rPr>
            </w:pPr>
            <w:r w:rsidRPr="005B17D3">
              <w:rPr>
                <w:sz w:val="18"/>
                <w:szCs w:val="18"/>
              </w:rPr>
              <w:t>8/26/10</w:t>
            </w:r>
          </w:p>
        </w:tc>
        <w:tc>
          <w:tcPr>
            <w:tcW w:w="1177" w:type="dxa"/>
            <w:vAlign w:val="center"/>
          </w:tcPr>
          <w:p w14:paraId="226C3D05" w14:textId="77777777" w:rsidR="000B449C" w:rsidRPr="005B17D3" w:rsidRDefault="000B449C" w:rsidP="00EF3896">
            <w:pPr>
              <w:pStyle w:val="TableText"/>
              <w:spacing w:before="0" w:after="0"/>
              <w:jc w:val="center"/>
              <w:rPr>
                <w:bCs/>
                <w:sz w:val="18"/>
                <w:szCs w:val="18"/>
              </w:rPr>
            </w:pPr>
          </w:p>
        </w:tc>
        <w:tc>
          <w:tcPr>
            <w:tcW w:w="5120" w:type="dxa"/>
          </w:tcPr>
          <w:p w14:paraId="2D6DBE89" w14:textId="77777777" w:rsidR="000B449C" w:rsidRPr="005B17D3" w:rsidRDefault="000B449C" w:rsidP="00EF3896">
            <w:pPr>
              <w:pStyle w:val="TableText"/>
              <w:spacing w:beforeLines="20" w:before="48" w:after="0"/>
              <w:rPr>
                <w:bCs/>
                <w:sz w:val="18"/>
                <w:szCs w:val="18"/>
              </w:rPr>
            </w:pPr>
            <w:r w:rsidRPr="005B17D3">
              <w:rPr>
                <w:bCs/>
                <w:sz w:val="18"/>
                <w:szCs w:val="18"/>
              </w:rPr>
              <w:t>Copied baselined ESR 3.2 User Manual with all Track Changes accepted in preparation for ESR 3.3 Enhancements.</w:t>
            </w:r>
            <w:r w:rsidRPr="005B17D3">
              <w:rPr>
                <w:bCs/>
                <w:sz w:val="18"/>
                <w:szCs w:val="18"/>
              </w:rPr>
              <w:br/>
              <w:t>Added E&amp;E Service Enhancements to Admin section.</w:t>
            </w:r>
            <w:r w:rsidRPr="005B17D3">
              <w:rPr>
                <w:bCs/>
                <w:sz w:val="18"/>
                <w:szCs w:val="18"/>
              </w:rPr>
              <w:br/>
              <w:t>Added new VBA Pension Data Sharing fields to the Eligibility/Edit Current Eligibility section.</w:t>
            </w:r>
          </w:p>
        </w:tc>
        <w:tc>
          <w:tcPr>
            <w:tcW w:w="1913" w:type="dxa"/>
            <w:vAlign w:val="center"/>
          </w:tcPr>
          <w:p w14:paraId="66335FD0" w14:textId="77777777" w:rsidR="000B449C" w:rsidRPr="005B17D3" w:rsidRDefault="000B449C" w:rsidP="00EF3896">
            <w:pPr>
              <w:pStyle w:val="TableText"/>
              <w:spacing w:before="0" w:after="0"/>
              <w:jc w:val="center"/>
              <w:rPr>
                <w:sz w:val="18"/>
                <w:szCs w:val="18"/>
              </w:rPr>
            </w:pPr>
            <w:r w:rsidRPr="005B17D3">
              <w:rPr>
                <w:sz w:val="18"/>
                <w:szCs w:val="18"/>
              </w:rPr>
              <w:t>Tom Hamilton</w:t>
            </w:r>
          </w:p>
        </w:tc>
      </w:tr>
      <w:tr w:rsidR="000B449C" w:rsidRPr="005B17D3" w14:paraId="0EA4D692" w14:textId="77777777" w:rsidTr="008F6B72">
        <w:tc>
          <w:tcPr>
            <w:tcW w:w="1140" w:type="dxa"/>
            <w:vAlign w:val="center"/>
          </w:tcPr>
          <w:p w14:paraId="14780DBB" w14:textId="77777777" w:rsidR="000B449C" w:rsidRPr="005B17D3" w:rsidRDefault="000B449C" w:rsidP="00EF3896">
            <w:pPr>
              <w:pStyle w:val="TableText"/>
              <w:spacing w:before="0" w:after="0"/>
              <w:jc w:val="center"/>
              <w:rPr>
                <w:sz w:val="18"/>
                <w:szCs w:val="18"/>
              </w:rPr>
            </w:pPr>
            <w:r w:rsidRPr="005B17D3">
              <w:rPr>
                <w:sz w:val="18"/>
                <w:szCs w:val="18"/>
              </w:rPr>
              <w:t>8/19/10</w:t>
            </w:r>
          </w:p>
        </w:tc>
        <w:tc>
          <w:tcPr>
            <w:tcW w:w="1177" w:type="dxa"/>
            <w:vAlign w:val="center"/>
          </w:tcPr>
          <w:p w14:paraId="5CB38C8F" w14:textId="77777777" w:rsidR="000B449C" w:rsidRPr="005B17D3" w:rsidRDefault="000B449C" w:rsidP="00EF3896">
            <w:pPr>
              <w:pStyle w:val="TableText"/>
              <w:spacing w:before="0" w:after="0"/>
              <w:jc w:val="center"/>
              <w:rPr>
                <w:bCs/>
                <w:sz w:val="18"/>
                <w:szCs w:val="18"/>
              </w:rPr>
            </w:pPr>
          </w:p>
        </w:tc>
        <w:tc>
          <w:tcPr>
            <w:tcW w:w="5120" w:type="dxa"/>
          </w:tcPr>
          <w:p w14:paraId="6F242AAE" w14:textId="77777777" w:rsidR="000B449C" w:rsidRPr="005B17D3" w:rsidRDefault="000B449C" w:rsidP="00EF3896">
            <w:pPr>
              <w:pStyle w:val="TableText"/>
              <w:spacing w:beforeLines="20" w:before="48" w:after="0"/>
              <w:rPr>
                <w:bCs/>
                <w:sz w:val="18"/>
                <w:szCs w:val="18"/>
              </w:rPr>
            </w:pPr>
            <w:r w:rsidRPr="005B17D3">
              <w:rPr>
                <w:bCs/>
                <w:sz w:val="18"/>
                <w:szCs w:val="18"/>
              </w:rPr>
              <w:t>Accepted Track Changes in preparation for ORT Review</w:t>
            </w:r>
          </w:p>
        </w:tc>
        <w:tc>
          <w:tcPr>
            <w:tcW w:w="1913" w:type="dxa"/>
            <w:vAlign w:val="center"/>
          </w:tcPr>
          <w:p w14:paraId="59864228" w14:textId="77777777" w:rsidR="000B449C" w:rsidRPr="005B17D3" w:rsidRDefault="000B449C" w:rsidP="00EF3896">
            <w:pPr>
              <w:pStyle w:val="TableText"/>
              <w:spacing w:before="0" w:after="0"/>
              <w:jc w:val="center"/>
              <w:rPr>
                <w:sz w:val="18"/>
                <w:szCs w:val="18"/>
              </w:rPr>
            </w:pPr>
            <w:r w:rsidRPr="005B17D3">
              <w:rPr>
                <w:sz w:val="18"/>
                <w:szCs w:val="18"/>
              </w:rPr>
              <w:t>Tom Hamilton</w:t>
            </w:r>
          </w:p>
        </w:tc>
      </w:tr>
      <w:tr w:rsidR="000B449C" w:rsidRPr="005B17D3" w14:paraId="68611DCA" w14:textId="77777777" w:rsidTr="008F6B72">
        <w:tc>
          <w:tcPr>
            <w:tcW w:w="1140" w:type="dxa"/>
            <w:vAlign w:val="center"/>
          </w:tcPr>
          <w:p w14:paraId="64C850F0" w14:textId="77777777" w:rsidR="000B449C" w:rsidRPr="005B17D3" w:rsidRDefault="000B449C" w:rsidP="00EF3896">
            <w:pPr>
              <w:pStyle w:val="TableText"/>
              <w:spacing w:before="0" w:after="0"/>
              <w:jc w:val="center"/>
              <w:rPr>
                <w:sz w:val="18"/>
                <w:szCs w:val="18"/>
              </w:rPr>
            </w:pPr>
            <w:r w:rsidRPr="005B17D3">
              <w:rPr>
                <w:sz w:val="18"/>
                <w:szCs w:val="18"/>
              </w:rPr>
              <w:t>8/18/10</w:t>
            </w:r>
          </w:p>
        </w:tc>
        <w:tc>
          <w:tcPr>
            <w:tcW w:w="1177" w:type="dxa"/>
            <w:vAlign w:val="center"/>
          </w:tcPr>
          <w:p w14:paraId="73D60657" w14:textId="77777777" w:rsidR="000B449C" w:rsidRPr="005B17D3" w:rsidRDefault="000B449C" w:rsidP="00EF3896">
            <w:pPr>
              <w:pStyle w:val="TableText"/>
              <w:spacing w:before="0" w:after="0"/>
              <w:jc w:val="center"/>
              <w:rPr>
                <w:bCs/>
                <w:sz w:val="18"/>
                <w:szCs w:val="18"/>
              </w:rPr>
            </w:pPr>
          </w:p>
        </w:tc>
        <w:tc>
          <w:tcPr>
            <w:tcW w:w="5120" w:type="dxa"/>
          </w:tcPr>
          <w:p w14:paraId="74BE1ACF" w14:textId="77777777" w:rsidR="000B449C" w:rsidRPr="005B17D3" w:rsidRDefault="000B449C" w:rsidP="00EF3896">
            <w:pPr>
              <w:pStyle w:val="TableText"/>
              <w:spacing w:beforeLines="20" w:before="48" w:after="0"/>
              <w:rPr>
                <w:bCs/>
                <w:sz w:val="18"/>
                <w:szCs w:val="18"/>
              </w:rPr>
            </w:pPr>
            <w:r w:rsidRPr="005B17D3">
              <w:rPr>
                <w:bCs/>
                <w:sz w:val="18"/>
                <w:szCs w:val="18"/>
              </w:rPr>
              <w:t>Made sure button references were consistent as bold italics.</w:t>
            </w:r>
          </w:p>
        </w:tc>
        <w:tc>
          <w:tcPr>
            <w:tcW w:w="1913" w:type="dxa"/>
            <w:vAlign w:val="center"/>
          </w:tcPr>
          <w:p w14:paraId="3C1763EC" w14:textId="77777777" w:rsidR="000B449C" w:rsidRPr="005B17D3" w:rsidRDefault="000B449C" w:rsidP="00EF3896">
            <w:pPr>
              <w:pStyle w:val="TableText"/>
              <w:spacing w:before="0" w:after="0"/>
              <w:jc w:val="center"/>
              <w:rPr>
                <w:sz w:val="18"/>
                <w:szCs w:val="18"/>
              </w:rPr>
            </w:pPr>
            <w:r w:rsidRPr="005B17D3">
              <w:rPr>
                <w:sz w:val="18"/>
                <w:szCs w:val="18"/>
              </w:rPr>
              <w:t>Tom Hamilton</w:t>
            </w:r>
          </w:p>
        </w:tc>
      </w:tr>
      <w:tr w:rsidR="000B449C" w:rsidRPr="005B17D3" w14:paraId="6D3DE5F1" w14:textId="77777777" w:rsidTr="008F6B72">
        <w:tc>
          <w:tcPr>
            <w:tcW w:w="1140" w:type="dxa"/>
            <w:vAlign w:val="center"/>
          </w:tcPr>
          <w:p w14:paraId="70C0AC0A" w14:textId="77777777" w:rsidR="000B449C" w:rsidRPr="005B17D3" w:rsidRDefault="000B449C" w:rsidP="00EF3896">
            <w:pPr>
              <w:pStyle w:val="TableText"/>
              <w:spacing w:before="0" w:after="0"/>
              <w:jc w:val="center"/>
              <w:rPr>
                <w:sz w:val="18"/>
                <w:szCs w:val="18"/>
              </w:rPr>
            </w:pPr>
            <w:r w:rsidRPr="005B17D3">
              <w:rPr>
                <w:sz w:val="18"/>
                <w:szCs w:val="18"/>
              </w:rPr>
              <w:t>8/17/10</w:t>
            </w:r>
          </w:p>
        </w:tc>
        <w:tc>
          <w:tcPr>
            <w:tcW w:w="1177" w:type="dxa"/>
            <w:vAlign w:val="center"/>
          </w:tcPr>
          <w:p w14:paraId="2A94FDC9" w14:textId="77777777" w:rsidR="000B449C" w:rsidRPr="005B17D3" w:rsidRDefault="000B449C" w:rsidP="00EF3896">
            <w:pPr>
              <w:pStyle w:val="TableText"/>
              <w:spacing w:before="0" w:after="0"/>
              <w:jc w:val="center"/>
              <w:rPr>
                <w:bCs/>
                <w:sz w:val="18"/>
                <w:szCs w:val="18"/>
              </w:rPr>
            </w:pPr>
          </w:p>
        </w:tc>
        <w:tc>
          <w:tcPr>
            <w:tcW w:w="5120" w:type="dxa"/>
          </w:tcPr>
          <w:p w14:paraId="30D8CF21" w14:textId="77777777" w:rsidR="000B449C" w:rsidRPr="005B17D3" w:rsidRDefault="000B449C" w:rsidP="00EF3896">
            <w:pPr>
              <w:pStyle w:val="TableText"/>
              <w:spacing w:beforeLines="20" w:before="48" w:after="0"/>
              <w:rPr>
                <w:bCs/>
                <w:sz w:val="18"/>
                <w:szCs w:val="18"/>
              </w:rPr>
            </w:pPr>
            <w:r w:rsidRPr="005B17D3">
              <w:rPr>
                <w:bCs/>
                <w:sz w:val="18"/>
                <w:szCs w:val="18"/>
              </w:rPr>
              <w:t>Updated cover and footer dates from July to October 2010 due to delayed release date.</w:t>
            </w:r>
          </w:p>
        </w:tc>
        <w:tc>
          <w:tcPr>
            <w:tcW w:w="1913" w:type="dxa"/>
            <w:vAlign w:val="center"/>
          </w:tcPr>
          <w:p w14:paraId="088EE6EE" w14:textId="77777777" w:rsidR="000B449C" w:rsidRPr="005B17D3" w:rsidRDefault="000B449C" w:rsidP="00EF3896">
            <w:pPr>
              <w:pStyle w:val="TableText"/>
              <w:spacing w:before="0" w:after="0"/>
              <w:jc w:val="center"/>
              <w:rPr>
                <w:sz w:val="18"/>
                <w:szCs w:val="18"/>
              </w:rPr>
            </w:pPr>
            <w:r w:rsidRPr="005B17D3">
              <w:rPr>
                <w:sz w:val="18"/>
                <w:szCs w:val="18"/>
              </w:rPr>
              <w:t>Tom Hamilton</w:t>
            </w:r>
          </w:p>
        </w:tc>
      </w:tr>
      <w:tr w:rsidR="000B449C" w:rsidRPr="005B17D3" w14:paraId="1AFDC3FA" w14:textId="77777777" w:rsidTr="008F6B72">
        <w:tc>
          <w:tcPr>
            <w:tcW w:w="1140" w:type="dxa"/>
            <w:vAlign w:val="center"/>
          </w:tcPr>
          <w:p w14:paraId="7AAB3234" w14:textId="77777777" w:rsidR="000B449C" w:rsidRPr="005B17D3" w:rsidRDefault="000B449C" w:rsidP="00EF3896">
            <w:pPr>
              <w:pStyle w:val="TableText"/>
              <w:spacing w:before="0" w:after="0"/>
              <w:jc w:val="center"/>
              <w:rPr>
                <w:sz w:val="18"/>
                <w:szCs w:val="18"/>
              </w:rPr>
            </w:pPr>
            <w:r w:rsidRPr="005B17D3">
              <w:rPr>
                <w:sz w:val="18"/>
                <w:szCs w:val="18"/>
              </w:rPr>
              <w:t>7/19/10</w:t>
            </w:r>
          </w:p>
        </w:tc>
        <w:tc>
          <w:tcPr>
            <w:tcW w:w="1177" w:type="dxa"/>
            <w:vAlign w:val="center"/>
          </w:tcPr>
          <w:p w14:paraId="14B1E536" w14:textId="77777777" w:rsidR="000B449C" w:rsidRPr="005B17D3" w:rsidRDefault="000B449C" w:rsidP="00EF3896">
            <w:pPr>
              <w:pStyle w:val="TableText"/>
              <w:spacing w:before="0" w:after="0"/>
              <w:jc w:val="center"/>
              <w:rPr>
                <w:bCs/>
                <w:sz w:val="18"/>
                <w:szCs w:val="18"/>
              </w:rPr>
            </w:pPr>
          </w:p>
        </w:tc>
        <w:tc>
          <w:tcPr>
            <w:tcW w:w="5120" w:type="dxa"/>
          </w:tcPr>
          <w:p w14:paraId="07B306E3" w14:textId="77777777" w:rsidR="000B449C" w:rsidRPr="005B17D3" w:rsidRDefault="000B449C" w:rsidP="00EF3896">
            <w:pPr>
              <w:pStyle w:val="TableText"/>
              <w:spacing w:beforeLines="20" w:before="48" w:after="0"/>
              <w:rPr>
                <w:bCs/>
                <w:sz w:val="18"/>
                <w:szCs w:val="18"/>
              </w:rPr>
            </w:pPr>
            <w:r w:rsidRPr="005B17D3">
              <w:rPr>
                <w:bCs/>
                <w:sz w:val="18"/>
                <w:szCs w:val="18"/>
              </w:rPr>
              <w:t xml:space="preserve">In </w:t>
            </w:r>
            <w:r w:rsidRPr="005B17D3">
              <w:rPr>
                <w:bCs/>
                <w:i/>
                <w:sz w:val="18"/>
                <w:szCs w:val="18"/>
              </w:rPr>
              <w:t>Financial Details</w:t>
            </w:r>
            <w:r w:rsidRPr="005B17D3">
              <w:rPr>
                <w:bCs/>
                <w:sz w:val="18"/>
                <w:szCs w:val="18"/>
              </w:rPr>
              <w:t xml:space="preserve"> section, changed “two statues” to “three statuses” under “</w:t>
            </w:r>
            <w:r w:rsidRPr="005B17D3">
              <w:rPr>
                <w:bCs/>
                <w:i/>
                <w:sz w:val="18"/>
                <w:szCs w:val="18"/>
                <w:u w:val="single"/>
              </w:rPr>
              <w:t>Do you want to send this for Adjudication?</w:t>
            </w:r>
            <w:r w:rsidRPr="005B17D3">
              <w:rPr>
                <w:bCs/>
                <w:sz w:val="18"/>
                <w:szCs w:val="18"/>
              </w:rPr>
              <w:t>” question per SQA review.</w:t>
            </w:r>
          </w:p>
        </w:tc>
        <w:tc>
          <w:tcPr>
            <w:tcW w:w="1913" w:type="dxa"/>
            <w:vAlign w:val="center"/>
          </w:tcPr>
          <w:p w14:paraId="7A1BE3C4" w14:textId="77777777" w:rsidR="000B449C" w:rsidRPr="005B17D3" w:rsidRDefault="000B449C" w:rsidP="00EF3896">
            <w:pPr>
              <w:pStyle w:val="TableText"/>
              <w:spacing w:before="0" w:after="0"/>
              <w:jc w:val="center"/>
              <w:rPr>
                <w:sz w:val="18"/>
                <w:szCs w:val="18"/>
              </w:rPr>
            </w:pPr>
            <w:r w:rsidRPr="005B17D3">
              <w:rPr>
                <w:sz w:val="18"/>
                <w:szCs w:val="18"/>
              </w:rPr>
              <w:t>Tom Hamilton</w:t>
            </w:r>
          </w:p>
        </w:tc>
      </w:tr>
      <w:tr w:rsidR="000B449C" w:rsidRPr="005B17D3" w14:paraId="5ADF3F8A" w14:textId="77777777" w:rsidTr="008F6B72">
        <w:tc>
          <w:tcPr>
            <w:tcW w:w="1140" w:type="dxa"/>
            <w:vAlign w:val="center"/>
          </w:tcPr>
          <w:p w14:paraId="14540558" w14:textId="77777777" w:rsidR="000B449C" w:rsidRPr="005B17D3" w:rsidRDefault="000B449C" w:rsidP="00EF3896">
            <w:pPr>
              <w:pStyle w:val="TableText"/>
              <w:spacing w:before="0" w:after="0"/>
              <w:jc w:val="center"/>
              <w:rPr>
                <w:sz w:val="18"/>
                <w:szCs w:val="18"/>
              </w:rPr>
            </w:pPr>
            <w:r w:rsidRPr="005B17D3">
              <w:rPr>
                <w:sz w:val="18"/>
                <w:szCs w:val="18"/>
              </w:rPr>
              <w:t>6/28/10</w:t>
            </w:r>
          </w:p>
        </w:tc>
        <w:tc>
          <w:tcPr>
            <w:tcW w:w="1177" w:type="dxa"/>
            <w:vAlign w:val="center"/>
          </w:tcPr>
          <w:p w14:paraId="765DCB4B" w14:textId="77777777" w:rsidR="000B449C" w:rsidRPr="005B17D3" w:rsidRDefault="000B449C" w:rsidP="00EF3896">
            <w:pPr>
              <w:pStyle w:val="TableText"/>
              <w:spacing w:before="0" w:after="0"/>
              <w:jc w:val="center"/>
              <w:rPr>
                <w:bCs/>
                <w:sz w:val="18"/>
                <w:szCs w:val="18"/>
              </w:rPr>
            </w:pPr>
          </w:p>
        </w:tc>
        <w:tc>
          <w:tcPr>
            <w:tcW w:w="5120" w:type="dxa"/>
          </w:tcPr>
          <w:p w14:paraId="074D03A5" w14:textId="77777777" w:rsidR="000B449C" w:rsidRPr="005B17D3" w:rsidRDefault="000B449C" w:rsidP="00EF3896">
            <w:pPr>
              <w:pStyle w:val="TableText"/>
              <w:spacing w:beforeLines="20" w:before="48" w:after="0"/>
              <w:rPr>
                <w:bCs/>
                <w:sz w:val="18"/>
                <w:szCs w:val="18"/>
              </w:rPr>
            </w:pPr>
            <w:r w:rsidRPr="005B17D3">
              <w:rPr>
                <w:bCs/>
                <w:sz w:val="18"/>
                <w:szCs w:val="18"/>
              </w:rPr>
              <w:t xml:space="preserve">Modified </w:t>
            </w:r>
            <w:r w:rsidRPr="005B17D3">
              <w:rPr>
                <w:bCs/>
                <w:i/>
                <w:sz w:val="18"/>
                <w:szCs w:val="18"/>
              </w:rPr>
              <w:t>Adjudication</w:t>
            </w:r>
            <w:r w:rsidRPr="005B17D3">
              <w:rPr>
                <w:bCs/>
                <w:sz w:val="18"/>
                <w:szCs w:val="18"/>
              </w:rPr>
              <w:t xml:space="preserve"> section as follows (CCR10224):</w:t>
            </w:r>
            <w:r w:rsidRPr="005B17D3">
              <w:rPr>
                <w:bCs/>
                <w:sz w:val="18"/>
                <w:szCs w:val="18"/>
              </w:rPr>
              <w:br/>
              <w:t xml:space="preserve">Eliminated previously added </w:t>
            </w:r>
            <w:r w:rsidRPr="005B17D3">
              <w:rPr>
                <w:b/>
                <w:bCs/>
                <w:sz w:val="18"/>
                <w:szCs w:val="18"/>
              </w:rPr>
              <w:t>Means Test Status</w:t>
            </w:r>
            <w:r w:rsidRPr="005B17D3">
              <w:rPr>
                <w:bCs/>
                <w:sz w:val="18"/>
                <w:szCs w:val="18"/>
              </w:rPr>
              <w:t xml:space="preserve"> field choice where the </w:t>
            </w:r>
            <w:r w:rsidRPr="005B17D3">
              <w:rPr>
                <w:bCs/>
                <w:i/>
                <w:iCs/>
                <w:sz w:val="18"/>
                <w:szCs w:val="18"/>
              </w:rPr>
              <w:t>GMT Threshold</w:t>
            </w:r>
            <w:r w:rsidRPr="005B17D3">
              <w:rPr>
                <w:bCs/>
                <w:sz w:val="18"/>
                <w:szCs w:val="18"/>
              </w:rPr>
              <w:t xml:space="preserve"> </w:t>
            </w:r>
            <w:r w:rsidRPr="005B17D3">
              <w:rPr>
                <w:bCs/>
                <w:i/>
                <w:sz w:val="18"/>
                <w:szCs w:val="18"/>
              </w:rPr>
              <w:t>is less than or equal to the</w:t>
            </w:r>
            <w:r w:rsidRPr="005B17D3">
              <w:rPr>
                <w:bCs/>
                <w:sz w:val="18"/>
                <w:szCs w:val="18"/>
              </w:rPr>
              <w:t xml:space="preserve"> </w:t>
            </w:r>
            <w:r w:rsidRPr="005B17D3">
              <w:rPr>
                <w:bCs/>
                <w:i/>
                <w:iCs/>
                <w:sz w:val="18"/>
                <w:szCs w:val="18"/>
              </w:rPr>
              <w:t>MT Threshold,</w:t>
            </w:r>
            <w:r w:rsidRPr="005B17D3">
              <w:rPr>
                <w:bCs/>
                <w:iCs/>
                <w:sz w:val="18"/>
                <w:szCs w:val="18"/>
              </w:rPr>
              <w:t xml:space="preserve"> of </w:t>
            </w:r>
            <w:r w:rsidRPr="005B17D3">
              <w:rPr>
                <w:bCs/>
                <w:i/>
                <w:iCs/>
                <w:sz w:val="18"/>
                <w:szCs w:val="18"/>
              </w:rPr>
              <w:t>GMT Copay Required</w:t>
            </w:r>
            <w:r w:rsidRPr="005B17D3">
              <w:rPr>
                <w:bCs/>
                <w:iCs/>
                <w:sz w:val="18"/>
                <w:szCs w:val="18"/>
              </w:rPr>
              <w:t>.</w:t>
            </w:r>
            <w:r w:rsidRPr="005B17D3">
              <w:rPr>
                <w:bCs/>
                <w:iCs/>
                <w:sz w:val="18"/>
                <w:szCs w:val="18"/>
              </w:rPr>
              <w:br/>
              <w:t>Updated cover and footer dates for next release.</w:t>
            </w:r>
          </w:p>
        </w:tc>
        <w:tc>
          <w:tcPr>
            <w:tcW w:w="1913" w:type="dxa"/>
            <w:vAlign w:val="center"/>
          </w:tcPr>
          <w:p w14:paraId="30918D1C" w14:textId="77777777" w:rsidR="000B449C" w:rsidRPr="005B17D3" w:rsidRDefault="000B449C" w:rsidP="00EF3896">
            <w:pPr>
              <w:pStyle w:val="TableText"/>
              <w:spacing w:before="0" w:after="0"/>
              <w:jc w:val="center"/>
              <w:rPr>
                <w:sz w:val="18"/>
                <w:szCs w:val="18"/>
              </w:rPr>
            </w:pPr>
            <w:r w:rsidRPr="005B17D3">
              <w:rPr>
                <w:sz w:val="18"/>
                <w:szCs w:val="18"/>
              </w:rPr>
              <w:t>Tom Hamilton</w:t>
            </w:r>
          </w:p>
        </w:tc>
      </w:tr>
      <w:tr w:rsidR="000B449C" w:rsidRPr="005B17D3" w14:paraId="7A9DF89C" w14:textId="77777777" w:rsidTr="008F6B72">
        <w:tc>
          <w:tcPr>
            <w:tcW w:w="1140" w:type="dxa"/>
            <w:vAlign w:val="center"/>
          </w:tcPr>
          <w:p w14:paraId="41957F34" w14:textId="77777777" w:rsidR="000B449C" w:rsidRPr="005B17D3" w:rsidRDefault="000B449C" w:rsidP="00EF3896">
            <w:pPr>
              <w:pStyle w:val="TableText"/>
              <w:spacing w:before="0" w:after="0"/>
              <w:jc w:val="center"/>
              <w:rPr>
                <w:sz w:val="18"/>
                <w:szCs w:val="18"/>
              </w:rPr>
            </w:pPr>
            <w:r w:rsidRPr="005B17D3">
              <w:rPr>
                <w:sz w:val="18"/>
                <w:szCs w:val="18"/>
              </w:rPr>
              <w:t>5/12/10-5/13/10</w:t>
            </w:r>
          </w:p>
        </w:tc>
        <w:tc>
          <w:tcPr>
            <w:tcW w:w="1177" w:type="dxa"/>
            <w:vAlign w:val="center"/>
          </w:tcPr>
          <w:p w14:paraId="1F3DC137" w14:textId="77777777" w:rsidR="000B449C" w:rsidRPr="005B17D3" w:rsidRDefault="000B449C" w:rsidP="00EF3896">
            <w:pPr>
              <w:pStyle w:val="TableText"/>
              <w:spacing w:before="0" w:after="0"/>
              <w:jc w:val="center"/>
              <w:rPr>
                <w:bCs/>
                <w:sz w:val="18"/>
                <w:szCs w:val="18"/>
              </w:rPr>
            </w:pPr>
          </w:p>
        </w:tc>
        <w:tc>
          <w:tcPr>
            <w:tcW w:w="5120" w:type="dxa"/>
          </w:tcPr>
          <w:p w14:paraId="1F2A0DDC" w14:textId="77777777" w:rsidR="000B449C" w:rsidRPr="005B17D3" w:rsidRDefault="000B449C" w:rsidP="00EF3896">
            <w:pPr>
              <w:pStyle w:val="TableText"/>
              <w:spacing w:beforeLines="20" w:before="48" w:after="0"/>
              <w:rPr>
                <w:bCs/>
                <w:sz w:val="18"/>
                <w:szCs w:val="18"/>
              </w:rPr>
            </w:pPr>
            <w:r w:rsidRPr="005B17D3">
              <w:rPr>
                <w:bCs/>
                <w:sz w:val="18"/>
                <w:szCs w:val="18"/>
              </w:rPr>
              <w:t xml:space="preserve">Per OED Doc Standards: Added captions to figures. Added </w:t>
            </w:r>
            <w:r w:rsidRPr="005B17D3">
              <w:rPr>
                <w:bCs/>
                <w:i/>
                <w:sz w:val="18"/>
                <w:szCs w:val="18"/>
              </w:rPr>
              <w:t>Table of Figures</w:t>
            </w:r>
            <w:r w:rsidRPr="005B17D3">
              <w:rPr>
                <w:bCs/>
                <w:sz w:val="18"/>
                <w:szCs w:val="18"/>
              </w:rPr>
              <w:t xml:space="preserve">. Changed this </w:t>
            </w:r>
            <w:r w:rsidRPr="005B17D3">
              <w:rPr>
                <w:bCs/>
                <w:i/>
                <w:sz w:val="18"/>
                <w:szCs w:val="18"/>
              </w:rPr>
              <w:t>Revision History</w:t>
            </w:r>
            <w:r w:rsidRPr="005B17D3">
              <w:rPr>
                <w:bCs/>
                <w:sz w:val="18"/>
                <w:szCs w:val="18"/>
              </w:rPr>
              <w:t xml:space="preserve"> to reverse chronological order. Added </w:t>
            </w:r>
            <w:r w:rsidRPr="005B17D3">
              <w:rPr>
                <w:bCs/>
                <w:i/>
                <w:sz w:val="18"/>
                <w:szCs w:val="18"/>
              </w:rPr>
              <w:t>Reference Documentation</w:t>
            </w:r>
            <w:r w:rsidRPr="005B17D3">
              <w:rPr>
                <w:bCs/>
                <w:sz w:val="18"/>
                <w:szCs w:val="18"/>
              </w:rPr>
              <w:t xml:space="preserve"> to page 1 section.</w:t>
            </w:r>
          </w:p>
        </w:tc>
        <w:tc>
          <w:tcPr>
            <w:tcW w:w="1913" w:type="dxa"/>
            <w:vAlign w:val="center"/>
          </w:tcPr>
          <w:p w14:paraId="2B627136" w14:textId="77777777" w:rsidR="000B449C" w:rsidRPr="005B17D3" w:rsidRDefault="000B449C" w:rsidP="00EF3896">
            <w:pPr>
              <w:pStyle w:val="TableText"/>
              <w:spacing w:before="0" w:after="0"/>
              <w:jc w:val="center"/>
              <w:rPr>
                <w:sz w:val="18"/>
                <w:szCs w:val="18"/>
              </w:rPr>
            </w:pPr>
            <w:r w:rsidRPr="005B17D3">
              <w:rPr>
                <w:sz w:val="18"/>
                <w:szCs w:val="18"/>
              </w:rPr>
              <w:t>Tom Hamilton</w:t>
            </w:r>
          </w:p>
        </w:tc>
      </w:tr>
      <w:tr w:rsidR="000B449C" w:rsidRPr="005B17D3" w14:paraId="01DC109F" w14:textId="77777777" w:rsidTr="008F6B72">
        <w:tc>
          <w:tcPr>
            <w:tcW w:w="1140" w:type="dxa"/>
            <w:vAlign w:val="center"/>
          </w:tcPr>
          <w:p w14:paraId="19576A44" w14:textId="77777777" w:rsidR="000B449C" w:rsidRPr="005B17D3" w:rsidRDefault="000B449C" w:rsidP="00EF3896">
            <w:pPr>
              <w:pStyle w:val="TableText"/>
              <w:spacing w:before="0" w:after="0"/>
              <w:jc w:val="center"/>
              <w:rPr>
                <w:sz w:val="18"/>
                <w:szCs w:val="18"/>
              </w:rPr>
            </w:pPr>
            <w:r w:rsidRPr="005B17D3">
              <w:rPr>
                <w:sz w:val="18"/>
                <w:szCs w:val="18"/>
              </w:rPr>
              <w:t>5/5/10-5/7/10</w:t>
            </w:r>
          </w:p>
        </w:tc>
        <w:tc>
          <w:tcPr>
            <w:tcW w:w="1177" w:type="dxa"/>
            <w:vAlign w:val="center"/>
          </w:tcPr>
          <w:p w14:paraId="49947444" w14:textId="77777777" w:rsidR="000B449C" w:rsidRPr="005B17D3" w:rsidRDefault="000B449C" w:rsidP="00EF3896">
            <w:pPr>
              <w:pStyle w:val="TableText"/>
              <w:spacing w:before="0" w:after="0"/>
              <w:jc w:val="center"/>
              <w:rPr>
                <w:bCs/>
                <w:sz w:val="18"/>
                <w:szCs w:val="18"/>
              </w:rPr>
            </w:pPr>
          </w:p>
        </w:tc>
        <w:tc>
          <w:tcPr>
            <w:tcW w:w="5120" w:type="dxa"/>
          </w:tcPr>
          <w:p w14:paraId="5F3D2C11" w14:textId="77777777" w:rsidR="000B449C" w:rsidRPr="005B17D3" w:rsidRDefault="000B449C" w:rsidP="00EF3896">
            <w:pPr>
              <w:pStyle w:val="TableText"/>
              <w:spacing w:beforeLines="20" w:before="48" w:after="0"/>
              <w:rPr>
                <w:bCs/>
                <w:sz w:val="18"/>
                <w:szCs w:val="18"/>
              </w:rPr>
            </w:pPr>
            <w:r w:rsidRPr="005B17D3">
              <w:rPr>
                <w:bCs/>
                <w:sz w:val="18"/>
                <w:szCs w:val="18"/>
              </w:rPr>
              <w:t>Based lined doc for ESR 3.2 (title/footers, etc.). Added changes for the General Counsel’s Ruling on Veterans with very low income and net worth that is greater than the Net Worth Threshold to the Tabs/Financials/Financial Details section per CCR10224.</w:t>
            </w:r>
          </w:p>
        </w:tc>
        <w:tc>
          <w:tcPr>
            <w:tcW w:w="1913" w:type="dxa"/>
            <w:vAlign w:val="center"/>
          </w:tcPr>
          <w:p w14:paraId="48D0806F" w14:textId="77777777" w:rsidR="000B449C" w:rsidRPr="005B17D3" w:rsidRDefault="000B449C" w:rsidP="00EF3896">
            <w:pPr>
              <w:pStyle w:val="TableText"/>
              <w:spacing w:before="0" w:after="0"/>
              <w:jc w:val="center"/>
              <w:rPr>
                <w:sz w:val="18"/>
                <w:szCs w:val="18"/>
              </w:rPr>
            </w:pPr>
            <w:r w:rsidRPr="005B17D3">
              <w:rPr>
                <w:sz w:val="18"/>
                <w:szCs w:val="18"/>
              </w:rPr>
              <w:t>Tom Hamilton</w:t>
            </w:r>
          </w:p>
        </w:tc>
      </w:tr>
      <w:tr w:rsidR="000B449C" w:rsidRPr="005B17D3" w14:paraId="1383FFAC" w14:textId="77777777" w:rsidTr="008F6B72">
        <w:tc>
          <w:tcPr>
            <w:tcW w:w="1140" w:type="dxa"/>
            <w:vAlign w:val="center"/>
          </w:tcPr>
          <w:p w14:paraId="7276659F" w14:textId="77777777" w:rsidR="000B449C" w:rsidRPr="005B17D3" w:rsidRDefault="000B449C" w:rsidP="00EF3896">
            <w:pPr>
              <w:pStyle w:val="TableText"/>
              <w:spacing w:before="0" w:after="0"/>
              <w:jc w:val="center"/>
              <w:rPr>
                <w:sz w:val="18"/>
                <w:szCs w:val="18"/>
              </w:rPr>
            </w:pPr>
            <w:r w:rsidRPr="005B17D3">
              <w:rPr>
                <w:sz w:val="18"/>
                <w:szCs w:val="18"/>
              </w:rPr>
              <w:t>4/26/10</w:t>
            </w:r>
          </w:p>
        </w:tc>
        <w:tc>
          <w:tcPr>
            <w:tcW w:w="1177" w:type="dxa"/>
            <w:vAlign w:val="center"/>
          </w:tcPr>
          <w:p w14:paraId="43257801" w14:textId="77777777" w:rsidR="000B449C" w:rsidRPr="005B17D3" w:rsidRDefault="000B449C" w:rsidP="00EF3896">
            <w:pPr>
              <w:pStyle w:val="TableText"/>
              <w:spacing w:before="0" w:after="0"/>
              <w:jc w:val="center"/>
              <w:rPr>
                <w:bCs/>
                <w:sz w:val="18"/>
                <w:szCs w:val="18"/>
              </w:rPr>
            </w:pPr>
          </w:p>
        </w:tc>
        <w:tc>
          <w:tcPr>
            <w:tcW w:w="5120" w:type="dxa"/>
          </w:tcPr>
          <w:p w14:paraId="0F7996DB" w14:textId="77777777" w:rsidR="000B449C" w:rsidRPr="005B17D3" w:rsidRDefault="000B449C" w:rsidP="00EF3896">
            <w:pPr>
              <w:pStyle w:val="TableText"/>
              <w:spacing w:beforeLines="20" w:before="48" w:after="0"/>
              <w:rPr>
                <w:bCs/>
                <w:sz w:val="18"/>
                <w:szCs w:val="18"/>
              </w:rPr>
            </w:pPr>
            <w:r w:rsidRPr="005B17D3">
              <w:rPr>
                <w:bCs/>
                <w:sz w:val="18"/>
                <w:szCs w:val="18"/>
              </w:rPr>
              <w:t>Did additional header and footer updates. Made copy and Accepted All Changes for upload to VDL.</w:t>
            </w:r>
          </w:p>
        </w:tc>
        <w:tc>
          <w:tcPr>
            <w:tcW w:w="1913" w:type="dxa"/>
            <w:vAlign w:val="center"/>
          </w:tcPr>
          <w:p w14:paraId="469D16E4" w14:textId="77777777" w:rsidR="000B449C" w:rsidRPr="005B17D3" w:rsidRDefault="000B449C" w:rsidP="00EF3896">
            <w:pPr>
              <w:pStyle w:val="TableText"/>
              <w:spacing w:before="0" w:after="0"/>
              <w:jc w:val="center"/>
              <w:rPr>
                <w:sz w:val="18"/>
                <w:szCs w:val="18"/>
              </w:rPr>
            </w:pPr>
            <w:r w:rsidRPr="005B17D3">
              <w:rPr>
                <w:sz w:val="18"/>
                <w:szCs w:val="18"/>
              </w:rPr>
              <w:t>Tom Hamilton</w:t>
            </w:r>
          </w:p>
        </w:tc>
      </w:tr>
      <w:tr w:rsidR="000B449C" w:rsidRPr="005B17D3" w14:paraId="4BC78D0E" w14:textId="77777777" w:rsidTr="008F6B72">
        <w:tc>
          <w:tcPr>
            <w:tcW w:w="1140" w:type="dxa"/>
            <w:vAlign w:val="center"/>
          </w:tcPr>
          <w:p w14:paraId="49F430F7" w14:textId="77777777" w:rsidR="000B449C" w:rsidRPr="005B17D3" w:rsidRDefault="000B449C" w:rsidP="00EF3896">
            <w:pPr>
              <w:pStyle w:val="TableText"/>
              <w:spacing w:before="0" w:after="0"/>
              <w:jc w:val="center"/>
              <w:rPr>
                <w:sz w:val="18"/>
                <w:szCs w:val="18"/>
              </w:rPr>
            </w:pPr>
            <w:r w:rsidRPr="005B17D3">
              <w:rPr>
                <w:sz w:val="18"/>
                <w:szCs w:val="18"/>
              </w:rPr>
              <w:t>4/23/10</w:t>
            </w:r>
          </w:p>
        </w:tc>
        <w:tc>
          <w:tcPr>
            <w:tcW w:w="1177" w:type="dxa"/>
            <w:vAlign w:val="center"/>
          </w:tcPr>
          <w:p w14:paraId="38075883" w14:textId="77777777" w:rsidR="000B449C" w:rsidRPr="005B17D3" w:rsidRDefault="000B449C" w:rsidP="00EF3896">
            <w:pPr>
              <w:pStyle w:val="TableText"/>
              <w:spacing w:before="0" w:after="0"/>
              <w:jc w:val="center"/>
              <w:rPr>
                <w:bCs/>
                <w:sz w:val="18"/>
                <w:szCs w:val="18"/>
              </w:rPr>
            </w:pPr>
          </w:p>
        </w:tc>
        <w:tc>
          <w:tcPr>
            <w:tcW w:w="5120" w:type="dxa"/>
          </w:tcPr>
          <w:p w14:paraId="0CDB58D5" w14:textId="77777777" w:rsidR="000B449C" w:rsidRPr="005B17D3" w:rsidRDefault="000B449C" w:rsidP="00EF3896">
            <w:pPr>
              <w:pStyle w:val="TableText"/>
              <w:spacing w:beforeLines="20" w:before="48" w:after="0"/>
              <w:rPr>
                <w:bCs/>
                <w:sz w:val="18"/>
                <w:szCs w:val="18"/>
              </w:rPr>
            </w:pPr>
            <w:r w:rsidRPr="005B17D3">
              <w:rPr>
                <w:bCs/>
                <w:sz w:val="18"/>
                <w:szCs w:val="18"/>
              </w:rPr>
              <w:t>General Clean-up for the VDL. Removed Draft indicators. Added date and updated footers and headers.</w:t>
            </w:r>
          </w:p>
        </w:tc>
        <w:tc>
          <w:tcPr>
            <w:tcW w:w="1913" w:type="dxa"/>
            <w:vAlign w:val="center"/>
          </w:tcPr>
          <w:p w14:paraId="55EBA28B" w14:textId="77777777" w:rsidR="000B449C" w:rsidRPr="005B17D3" w:rsidRDefault="000B449C" w:rsidP="00EF3896">
            <w:pPr>
              <w:pStyle w:val="TableText"/>
              <w:spacing w:before="0" w:after="0"/>
              <w:jc w:val="center"/>
              <w:rPr>
                <w:sz w:val="18"/>
                <w:szCs w:val="18"/>
              </w:rPr>
            </w:pPr>
            <w:r w:rsidRPr="005B17D3">
              <w:rPr>
                <w:sz w:val="18"/>
                <w:szCs w:val="18"/>
              </w:rPr>
              <w:t>Tom Hamilton</w:t>
            </w:r>
          </w:p>
        </w:tc>
      </w:tr>
      <w:tr w:rsidR="000B449C" w:rsidRPr="005B17D3" w14:paraId="5ED2CBBA" w14:textId="77777777" w:rsidTr="008F6B72">
        <w:tc>
          <w:tcPr>
            <w:tcW w:w="1140" w:type="dxa"/>
            <w:vAlign w:val="center"/>
          </w:tcPr>
          <w:p w14:paraId="417B34C4" w14:textId="77777777" w:rsidR="000B449C" w:rsidRPr="005B17D3" w:rsidRDefault="000B449C" w:rsidP="00EF3896">
            <w:pPr>
              <w:pStyle w:val="TableText"/>
              <w:spacing w:before="0" w:after="0"/>
              <w:jc w:val="center"/>
              <w:rPr>
                <w:sz w:val="18"/>
                <w:szCs w:val="18"/>
              </w:rPr>
            </w:pPr>
            <w:r w:rsidRPr="005B17D3">
              <w:rPr>
                <w:sz w:val="18"/>
                <w:szCs w:val="18"/>
              </w:rPr>
              <w:t>4/6/10</w:t>
            </w:r>
          </w:p>
        </w:tc>
        <w:tc>
          <w:tcPr>
            <w:tcW w:w="1177" w:type="dxa"/>
            <w:vAlign w:val="center"/>
          </w:tcPr>
          <w:p w14:paraId="2EA42583" w14:textId="77777777" w:rsidR="000B449C" w:rsidRPr="005B17D3" w:rsidRDefault="000B449C" w:rsidP="00EF3896">
            <w:pPr>
              <w:pStyle w:val="TableText"/>
              <w:spacing w:before="0" w:after="0"/>
              <w:jc w:val="center"/>
              <w:rPr>
                <w:bCs/>
                <w:sz w:val="18"/>
                <w:szCs w:val="18"/>
              </w:rPr>
            </w:pPr>
          </w:p>
        </w:tc>
        <w:tc>
          <w:tcPr>
            <w:tcW w:w="5120" w:type="dxa"/>
          </w:tcPr>
          <w:p w14:paraId="6A3FD20D" w14:textId="77777777" w:rsidR="000B449C" w:rsidRPr="005B17D3" w:rsidRDefault="000B449C" w:rsidP="00EF3896">
            <w:pPr>
              <w:pStyle w:val="TableText"/>
              <w:spacing w:beforeLines="20" w:before="48" w:after="0"/>
              <w:rPr>
                <w:bCs/>
                <w:sz w:val="18"/>
                <w:szCs w:val="18"/>
              </w:rPr>
            </w:pPr>
            <w:r w:rsidRPr="005B17D3">
              <w:rPr>
                <w:bCs/>
                <w:sz w:val="18"/>
                <w:szCs w:val="18"/>
              </w:rPr>
              <w:t xml:space="preserve">Added new </w:t>
            </w:r>
            <w:r w:rsidRPr="005B17D3">
              <w:rPr>
                <w:bCs/>
                <w:i/>
                <w:sz w:val="18"/>
                <w:szCs w:val="18"/>
              </w:rPr>
              <w:t>Relaxation Percentage</w:t>
            </w:r>
            <w:r w:rsidRPr="005B17D3">
              <w:rPr>
                <w:bCs/>
                <w:sz w:val="18"/>
                <w:szCs w:val="18"/>
              </w:rPr>
              <w:t xml:space="preserve"> on the </w:t>
            </w:r>
            <w:r w:rsidRPr="005B17D3">
              <w:rPr>
                <w:bCs/>
                <w:i/>
                <w:sz w:val="18"/>
                <w:szCs w:val="18"/>
              </w:rPr>
              <w:t>Admin/System Parameter</w:t>
            </w:r>
            <w:r w:rsidRPr="005B17D3">
              <w:rPr>
                <w:bCs/>
                <w:sz w:val="18"/>
                <w:szCs w:val="18"/>
              </w:rPr>
              <w:t xml:space="preserve"> page.</w:t>
            </w:r>
          </w:p>
        </w:tc>
        <w:tc>
          <w:tcPr>
            <w:tcW w:w="1913" w:type="dxa"/>
            <w:vAlign w:val="center"/>
          </w:tcPr>
          <w:p w14:paraId="2D6A3728" w14:textId="77777777" w:rsidR="000B449C" w:rsidRPr="005B17D3" w:rsidRDefault="000B449C" w:rsidP="00EF3896">
            <w:pPr>
              <w:pStyle w:val="TableText"/>
              <w:spacing w:before="0" w:after="0"/>
              <w:jc w:val="center"/>
              <w:rPr>
                <w:sz w:val="18"/>
                <w:szCs w:val="18"/>
              </w:rPr>
            </w:pPr>
            <w:r w:rsidRPr="005B17D3">
              <w:rPr>
                <w:sz w:val="18"/>
                <w:szCs w:val="18"/>
              </w:rPr>
              <w:t>Tom Hamilton</w:t>
            </w:r>
          </w:p>
        </w:tc>
      </w:tr>
      <w:tr w:rsidR="000B449C" w:rsidRPr="005B17D3" w14:paraId="343D4CC5" w14:textId="77777777" w:rsidTr="008F6B72">
        <w:tc>
          <w:tcPr>
            <w:tcW w:w="1140" w:type="dxa"/>
            <w:vAlign w:val="center"/>
          </w:tcPr>
          <w:p w14:paraId="57DE8260" w14:textId="77777777" w:rsidR="000B449C" w:rsidRPr="005B17D3" w:rsidRDefault="000B449C" w:rsidP="00EF3896">
            <w:pPr>
              <w:pStyle w:val="TableText"/>
              <w:spacing w:before="0" w:after="0"/>
              <w:jc w:val="center"/>
              <w:rPr>
                <w:sz w:val="18"/>
                <w:szCs w:val="18"/>
              </w:rPr>
            </w:pPr>
            <w:r w:rsidRPr="005B17D3">
              <w:rPr>
                <w:sz w:val="18"/>
                <w:szCs w:val="18"/>
              </w:rPr>
              <w:t>3/24/10 – 3/25/10</w:t>
            </w:r>
          </w:p>
        </w:tc>
        <w:tc>
          <w:tcPr>
            <w:tcW w:w="1177" w:type="dxa"/>
            <w:vAlign w:val="center"/>
          </w:tcPr>
          <w:p w14:paraId="0E3C749F" w14:textId="77777777" w:rsidR="000B449C" w:rsidRPr="005B17D3" w:rsidRDefault="000B449C" w:rsidP="00EF3896">
            <w:pPr>
              <w:pStyle w:val="TableText"/>
              <w:spacing w:before="0" w:after="0"/>
              <w:jc w:val="center"/>
              <w:rPr>
                <w:bCs/>
                <w:sz w:val="18"/>
                <w:szCs w:val="18"/>
              </w:rPr>
            </w:pPr>
          </w:p>
        </w:tc>
        <w:tc>
          <w:tcPr>
            <w:tcW w:w="5120" w:type="dxa"/>
          </w:tcPr>
          <w:p w14:paraId="40529FC6" w14:textId="77777777" w:rsidR="000B449C" w:rsidRPr="005B17D3" w:rsidRDefault="000B449C" w:rsidP="00EF3896">
            <w:pPr>
              <w:pStyle w:val="TableText"/>
              <w:spacing w:beforeLines="20" w:before="48" w:after="0"/>
              <w:rPr>
                <w:bCs/>
                <w:sz w:val="18"/>
                <w:szCs w:val="18"/>
              </w:rPr>
            </w:pPr>
            <w:r w:rsidRPr="005B17D3">
              <w:rPr>
                <w:bCs/>
                <w:sz w:val="18"/>
                <w:szCs w:val="18"/>
              </w:rPr>
              <w:t xml:space="preserve">General updates based on SQA and peer reviews. Pages updated: </w:t>
            </w:r>
            <w:r w:rsidRPr="005B17D3">
              <w:rPr>
                <w:bCs/>
                <w:i/>
                <w:sz w:val="18"/>
                <w:szCs w:val="18"/>
              </w:rPr>
              <w:t>Person Search</w:t>
            </w:r>
            <w:r w:rsidRPr="005B17D3">
              <w:rPr>
                <w:bCs/>
                <w:sz w:val="18"/>
                <w:szCs w:val="18"/>
              </w:rPr>
              <w:t>.</w:t>
            </w:r>
          </w:p>
          <w:p w14:paraId="3CC8489F" w14:textId="77777777" w:rsidR="000B449C" w:rsidRPr="005B17D3" w:rsidRDefault="000B449C" w:rsidP="00EF3896">
            <w:pPr>
              <w:pStyle w:val="TableText"/>
              <w:spacing w:beforeLines="20" w:before="48" w:after="0"/>
              <w:rPr>
                <w:bCs/>
                <w:sz w:val="18"/>
                <w:szCs w:val="18"/>
              </w:rPr>
            </w:pPr>
            <w:r w:rsidRPr="005B17D3">
              <w:rPr>
                <w:bCs/>
                <w:sz w:val="18"/>
                <w:szCs w:val="18"/>
              </w:rPr>
              <w:t xml:space="preserve">Added Veteran </w:t>
            </w:r>
            <w:r w:rsidRPr="005B17D3">
              <w:rPr>
                <w:bCs/>
                <w:i/>
                <w:sz w:val="18"/>
                <w:szCs w:val="18"/>
              </w:rPr>
              <w:t>Merge Search</w:t>
            </w:r>
            <w:r w:rsidRPr="005B17D3">
              <w:rPr>
                <w:bCs/>
                <w:sz w:val="18"/>
                <w:szCs w:val="18"/>
              </w:rPr>
              <w:t xml:space="preserve"> page per CCR 10127.</w:t>
            </w:r>
          </w:p>
        </w:tc>
        <w:tc>
          <w:tcPr>
            <w:tcW w:w="1913" w:type="dxa"/>
            <w:vAlign w:val="center"/>
          </w:tcPr>
          <w:p w14:paraId="6A96BF7F" w14:textId="77777777" w:rsidR="000B449C" w:rsidRPr="005B17D3" w:rsidRDefault="000B449C" w:rsidP="00EF3896">
            <w:pPr>
              <w:pStyle w:val="TableText"/>
              <w:spacing w:before="0" w:after="0"/>
              <w:jc w:val="center"/>
              <w:rPr>
                <w:sz w:val="18"/>
                <w:szCs w:val="18"/>
              </w:rPr>
            </w:pPr>
            <w:r w:rsidRPr="005B17D3">
              <w:rPr>
                <w:sz w:val="18"/>
                <w:szCs w:val="18"/>
              </w:rPr>
              <w:t>Tom Hamilton</w:t>
            </w:r>
          </w:p>
        </w:tc>
      </w:tr>
      <w:tr w:rsidR="000B449C" w:rsidRPr="005B17D3" w14:paraId="1C29F4BA" w14:textId="77777777" w:rsidTr="008F6B72">
        <w:tc>
          <w:tcPr>
            <w:tcW w:w="1140" w:type="dxa"/>
            <w:vAlign w:val="center"/>
          </w:tcPr>
          <w:p w14:paraId="2EB6EF0B" w14:textId="77777777" w:rsidR="000B449C" w:rsidRPr="005B17D3" w:rsidRDefault="000B449C" w:rsidP="00EF3896">
            <w:pPr>
              <w:pStyle w:val="TableText"/>
              <w:spacing w:before="0" w:after="0"/>
              <w:jc w:val="center"/>
              <w:rPr>
                <w:sz w:val="18"/>
                <w:szCs w:val="18"/>
              </w:rPr>
            </w:pPr>
            <w:r w:rsidRPr="005B17D3">
              <w:rPr>
                <w:sz w:val="18"/>
                <w:szCs w:val="18"/>
              </w:rPr>
              <w:t>2/12/10</w:t>
            </w:r>
          </w:p>
        </w:tc>
        <w:tc>
          <w:tcPr>
            <w:tcW w:w="1177" w:type="dxa"/>
            <w:vAlign w:val="center"/>
          </w:tcPr>
          <w:p w14:paraId="3AFD4BCB" w14:textId="77777777" w:rsidR="000B449C" w:rsidRPr="005B17D3" w:rsidRDefault="000B449C" w:rsidP="00EF3896">
            <w:pPr>
              <w:pStyle w:val="TableText"/>
              <w:spacing w:before="0" w:after="0"/>
              <w:jc w:val="center"/>
              <w:rPr>
                <w:bCs/>
                <w:sz w:val="18"/>
                <w:szCs w:val="18"/>
              </w:rPr>
            </w:pPr>
          </w:p>
        </w:tc>
        <w:tc>
          <w:tcPr>
            <w:tcW w:w="5120" w:type="dxa"/>
          </w:tcPr>
          <w:p w14:paraId="22517993" w14:textId="77777777" w:rsidR="000B449C" w:rsidRPr="005B17D3" w:rsidRDefault="000B449C" w:rsidP="00EF3896">
            <w:pPr>
              <w:pStyle w:val="TableText"/>
              <w:spacing w:beforeLines="20" w:before="48" w:after="0"/>
              <w:rPr>
                <w:bCs/>
                <w:sz w:val="18"/>
                <w:szCs w:val="18"/>
              </w:rPr>
            </w:pPr>
            <w:r w:rsidRPr="005B17D3">
              <w:rPr>
                <w:bCs/>
                <w:sz w:val="18"/>
                <w:szCs w:val="18"/>
              </w:rPr>
              <w:t xml:space="preserve">Added additional </w:t>
            </w:r>
            <w:r w:rsidRPr="005B17D3">
              <w:rPr>
                <w:bCs/>
                <w:i/>
                <w:sz w:val="18"/>
                <w:szCs w:val="18"/>
              </w:rPr>
              <w:t>Rules</w:t>
            </w:r>
            <w:r w:rsidRPr="005B17D3">
              <w:rPr>
                <w:bCs/>
                <w:sz w:val="18"/>
                <w:szCs w:val="18"/>
              </w:rPr>
              <w:t xml:space="preserve"> for </w:t>
            </w:r>
            <w:r w:rsidRPr="005B17D3">
              <w:rPr>
                <w:bCs/>
                <w:i/>
                <w:sz w:val="18"/>
                <w:szCs w:val="18"/>
              </w:rPr>
              <w:t>Combat Start Date</w:t>
            </w:r>
            <w:r w:rsidRPr="005B17D3">
              <w:rPr>
                <w:bCs/>
                <w:sz w:val="18"/>
                <w:szCs w:val="18"/>
              </w:rPr>
              <w:t xml:space="preserve"> and </w:t>
            </w:r>
            <w:r w:rsidRPr="005B17D3">
              <w:rPr>
                <w:bCs/>
                <w:i/>
                <w:sz w:val="18"/>
                <w:szCs w:val="18"/>
              </w:rPr>
              <w:t>Combat End Date</w:t>
            </w:r>
            <w:r w:rsidRPr="005B17D3">
              <w:rPr>
                <w:bCs/>
                <w:sz w:val="18"/>
                <w:szCs w:val="18"/>
              </w:rPr>
              <w:t xml:space="preserve"> fields in </w:t>
            </w:r>
            <w:r w:rsidRPr="005B17D3">
              <w:rPr>
                <w:bCs/>
                <w:i/>
                <w:sz w:val="18"/>
                <w:szCs w:val="18"/>
              </w:rPr>
              <w:t>the Demographics/Military Service/Current Military Service</w:t>
            </w:r>
            <w:r w:rsidRPr="005B17D3">
              <w:rPr>
                <w:bCs/>
                <w:sz w:val="18"/>
                <w:szCs w:val="18"/>
              </w:rPr>
              <w:t xml:space="preserve"> section per ESR_CR7039.</w:t>
            </w:r>
          </w:p>
          <w:p w14:paraId="2AB1B32D" w14:textId="77777777" w:rsidR="000B449C" w:rsidRPr="005B17D3" w:rsidRDefault="000B449C" w:rsidP="00EF3896">
            <w:pPr>
              <w:pStyle w:val="TableText"/>
              <w:spacing w:beforeLines="20" w:before="48" w:after="0"/>
              <w:rPr>
                <w:bCs/>
                <w:sz w:val="18"/>
                <w:szCs w:val="18"/>
              </w:rPr>
            </w:pPr>
            <w:r w:rsidRPr="005B17D3">
              <w:rPr>
                <w:bCs/>
                <w:sz w:val="18"/>
                <w:szCs w:val="18"/>
              </w:rPr>
              <w:lastRenderedPageBreak/>
              <w:t xml:space="preserve">Updates based on SQA Review: Updated cover date to March 2010, Added special note about AO Special Treatment Authority Expiration in </w:t>
            </w:r>
            <w:r w:rsidRPr="005B17D3">
              <w:rPr>
                <w:bCs/>
                <w:i/>
                <w:sz w:val="18"/>
                <w:szCs w:val="18"/>
              </w:rPr>
              <w:t>How Do I …</w:t>
            </w:r>
            <w:r w:rsidRPr="005B17D3">
              <w:rPr>
                <w:bCs/>
                <w:sz w:val="18"/>
                <w:szCs w:val="18"/>
              </w:rPr>
              <w:t xml:space="preserve"> section. Added special note about SW Asia Conditions Special Treatment Authority Expiration in </w:t>
            </w:r>
            <w:r w:rsidRPr="005B17D3">
              <w:rPr>
                <w:bCs/>
                <w:i/>
                <w:sz w:val="18"/>
                <w:szCs w:val="18"/>
              </w:rPr>
              <w:t>How Do I …</w:t>
            </w:r>
            <w:r w:rsidRPr="005B17D3">
              <w:rPr>
                <w:bCs/>
                <w:sz w:val="18"/>
                <w:szCs w:val="18"/>
              </w:rPr>
              <w:t xml:space="preserve"> section. Added that the </w:t>
            </w:r>
            <w:r w:rsidRPr="005B17D3">
              <w:rPr>
                <w:bCs/>
                <w:i/>
                <w:sz w:val="18"/>
                <w:szCs w:val="18"/>
              </w:rPr>
              <w:t>Spinal Cord Injury</w:t>
            </w:r>
            <w:r w:rsidRPr="005B17D3">
              <w:rPr>
                <w:bCs/>
                <w:sz w:val="18"/>
                <w:szCs w:val="18"/>
              </w:rPr>
              <w:t xml:space="preserve"> indicator under the </w:t>
            </w:r>
            <w:r w:rsidRPr="005B17D3">
              <w:rPr>
                <w:bCs/>
                <w:i/>
                <w:sz w:val="18"/>
                <w:szCs w:val="18"/>
              </w:rPr>
              <w:t>Catastrophic Disability</w:t>
            </w:r>
            <w:r w:rsidRPr="005B17D3">
              <w:rPr>
                <w:bCs/>
                <w:sz w:val="18"/>
                <w:szCs w:val="18"/>
              </w:rPr>
              <w:t xml:space="preserve"> section of the </w:t>
            </w:r>
            <w:r w:rsidRPr="005B17D3">
              <w:rPr>
                <w:bCs/>
                <w:i/>
                <w:sz w:val="18"/>
                <w:szCs w:val="18"/>
              </w:rPr>
              <w:t>Eligibility/Current Eligibility</w:t>
            </w:r>
            <w:r w:rsidRPr="005B17D3">
              <w:rPr>
                <w:bCs/>
                <w:sz w:val="18"/>
                <w:szCs w:val="18"/>
              </w:rPr>
              <w:t xml:space="preserve"> section could also come from VOA.</w:t>
            </w:r>
          </w:p>
        </w:tc>
        <w:tc>
          <w:tcPr>
            <w:tcW w:w="1913" w:type="dxa"/>
            <w:vAlign w:val="center"/>
          </w:tcPr>
          <w:p w14:paraId="7E3396B7" w14:textId="77777777" w:rsidR="000B449C" w:rsidRPr="005B17D3" w:rsidRDefault="000B449C" w:rsidP="00EF3896">
            <w:pPr>
              <w:pStyle w:val="TableText"/>
              <w:spacing w:before="0" w:after="0"/>
              <w:jc w:val="center"/>
              <w:rPr>
                <w:sz w:val="18"/>
                <w:szCs w:val="18"/>
              </w:rPr>
            </w:pPr>
            <w:r w:rsidRPr="005B17D3">
              <w:rPr>
                <w:sz w:val="18"/>
                <w:szCs w:val="18"/>
              </w:rPr>
              <w:lastRenderedPageBreak/>
              <w:t>Tom Hamilton</w:t>
            </w:r>
          </w:p>
        </w:tc>
      </w:tr>
      <w:tr w:rsidR="000B449C" w:rsidRPr="005B17D3" w14:paraId="10CCBAAF" w14:textId="77777777" w:rsidTr="008F6B72">
        <w:tc>
          <w:tcPr>
            <w:tcW w:w="1140" w:type="dxa"/>
            <w:vAlign w:val="center"/>
          </w:tcPr>
          <w:p w14:paraId="109E3BFF" w14:textId="77777777" w:rsidR="000B449C" w:rsidRPr="005B17D3" w:rsidRDefault="000B449C" w:rsidP="00EF3896">
            <w:pPr>
              <w:pStyle w:val="TableText"/>
              <w:spacing w:before="0" w:after="0"/>
              <w:jc w:val="center"/>
              <w:rPr>
                <w:sz w:val="18"/>
                <w:szCs w:val="18"/>
              </w:rPr>
            </w:pPr>
            <w:r w:rsidRPr="005B17D3">
              <w:rPr>
                <w:sz w:val="18"/>
                <w:szCs w:val="18"/>
              </w:rPr>
              <w:t>1/11/10</w:t>
            </w:r>
          </w:p>
        </w:tc>
        <w:tc>
          <w:tcPr>
            <w:tcW w:w="1177" w:type="dxa"/>
            <w:vAlign w:val="center"/>
          </w:tcPr>
          <w:p w14:paraId="2170507F" w14:textId="77777777" w:rsidR="000B449C" w:rsidRPr="005B17D3" w:rsidRDefault="000B449C" w:rsidP="00EF3896">
            <w:pPr>
              <w:pStyle w:val="TableText"/>
              <w:spacing w:before="0" w:after="0"/>
              <w:jc w:val="center"/>
              <w:rPr>
                <w:bCs/>
                <w:sz w:val="18"/>
                <w:szCs w:val="18"/>
              </w:rPr>
            </w:pPr>
          </w:p>
        </w:tc>
        <w:tc>
          <w:tcPr>
            <w:tcW w:w="5120" w:type="dxa"/>
          </w:tcPr>
          <w:p w14:paraId="6CCCEE14" w14:textId="77777777" w:rsidR="000B449C" w:rsidRPr="005B17D3" w:rsidRDefault="000B449C" w:rsidP="00EF3896">
            <w:pPr>
              <w:pStyle w:val="TableText"/>
              <w:spacing w:beforeLines="20" w:before="48" w:after="0"/>
              <w:rPr>
                <w:bCs/>
                <w:sz w:val="18"/>
                <w:szCs w:val="18"/>
              </w:rPr>
            </w:pPr>
            <w:r w:rsidRPr="005B17D3">
              <w:rPr>
                <w:bCs/>
                <w:sz w:val="18"/>
                <w:szCs w:val="18"/>
              </w:rPr>
              <w:t>Updated 4 Identity Traits fields to Display Only in the Demographics/Identity Traits section:</w:t>
            </w:r>
          </w:p>
          <w:p w14:paraId="0CD65C38" w14:textId="77777777" w:rsidR="000B449C" w:rsidRPr="005B17D3" w:rsidRDefault="000B449C" w:rsidP="00EF3896">
            <w:pPr>
              <w:pStyle w:val="TableText"/>
              <w:spacing w:beforeLines="20" w:before="48" w:after="0"/>
              <w:rPr>
                <w:bCs/>
                <w:sz w:val="18"/>
                <w:szCs w:val="18"/>
              </w:rPr>
            </w:pPr>
            <w:r w:rsidRPr="005B17D3">
              <w:rPr>
                <w:bCs/>
                <w:i/>
                <w:sz w:val="18"/>
                <w:szCs w:val="18"/>
              </w:rPr>
              <w:t>Place of Birth City, State, Multiple Birth Indicator, and Mother’s Maiden Name</w:t>
            </w:r>
            <w:r w:rsidRPr="005B17D3">
              <w:rPr>
                <w:bCs/>
                <w:sz w:val="18"/>
                <w:szCs w:val="18"/>
              </w:rPr>
              <w:t>.</w:t>
            </w:r>
          </w:p>
        </w:tc>
        <w:tc>
          <w:tcPr>
            <w:tcW w:w="1913" w:type="dxa"/>
            <w:vAlign w:val="center"/>
          </w:tcPr>
          <w:p w14:paraId="169C9A00" w14:textId="77777777" w:rsidR="000B449C" w:rsidRPr="005B17D3" w:rsidRDefault="000B449C" w:rsidP="00EF3896">
            <w:pPr>
              <w:pStyle w:val="TableText"/>
              <w:spacing w:before="0" w:after="0"/>
              <w:jc w:val="center"/>
              <w:rPr>
                <w:sz w:val="18"/>
                <w:szCs w:val="18"/>
              </w:rPr>
            </w:pPr>
            <w:r w:rsidRPr="005B17D3">
              <w:rPr>
                <w:sz w:val="18"/>
                <w:szCs w:val="18"/>
              </w:rPr>
              <w:t>Tom Hamilton</w:t>
            </w:r>
          </w:p>
        </w:tc>
      </w:tr>
      <w:tr w:rsidR="000B449C" w:rsidRPr="005B17D3" w14:paraId="304EB579" w14:textId="77777777" w:rsidTr="008F6B72">
        <w:tc>
          <w:tcPr>
            <w:tcW w:w="1140" w:type="dxa"/>
            <w:vAlign w:val="center"/>
          </w:tcPr>
          <w:p w14:paraId="19228665" w14:textId="77777777" w:rsidR="000B449C" w:rsidRPr="005B17D3" w:rsidRDefault="000B449C" w:rsidP="00EF3896">
            <w:pPr>
              <w:pStyle w:val="TableText"/>
              <w:spacing w:before="0" w:after="0"/>
              <w:jc w:val="center"/>
              <w:rPr>
                <w:sz w:val="18"/>
                <w:szCs w:val="18"/>
              </w:rPr>
            </w:pPr>
            <w:r w:rsidRPr="005B17D3">
              <w:rPr>
                <w:sz w:val="18"/>
                <w:szCs w:val="18"/>
              </w:rPr>
              <w:t>11/19/09</w:t>
            </w:r>
          </w:p>
        </w:tc>
        <w:tc>
          <w:tcPr>
            <w:tcW w:w="1177" w:type="dxa"/>
            <w:vAlign w:val="center"/>
          </w:tcPr>
          <w:p w14:paraId="5C8A9AB8" w14:textId="77777777" w:rsidR="000B449C" w:rsidRPr="005B17D3" w:rsidRDefault="000B449C" w:rsidP="00EF3896">
            <w:pPr>
              <w:pStyle w:val="TableText"/>
              <w:spacing w:before="0" w:after="0"/>
              <w:jc w:val="center"/>
              <w:rPr>
                <w:bCs/>
                <w:sz w:val="18"/>
                <w:szCs w:val="18"/>
              </w:rPr>
            </w:pPr>
          </w:p>
        </w:tc>
        <w:tc>
          <w:tcPr>
            <w:tcW w:w="5120" w:type="dxa"/>
          </w:tcPr>
          <w:p w14:paraId="4C5E705E" w14:textId="77777777" w:rsidR="000B449C" w:rsidRPr="005B17D3" w:rsidRDefault="000B449C" w:rsidP="00EF3896">
            <w:pPr>
              <w:pStyle w:val="TableText"/>
              <w:spacing w:beforeLines="20" w:before="48" w:after="0"/>
              <w:rPr>
                <w:bCs/>
                <w:sz w:val="18"/>
                <w:szCs w:val="18"/>
              </w:rPr>
            </w:pPr>
            <w:r w:rsidRPr="005B17D3">
              <w:rPr>
                <w:bCs/>
                <w:sz w:val="18"/>
                <w:szCs w:val="18"/>
              </w:rPr>
              <w:t xml:space="preserve">Identified </w:t>
            </w:r>
            <w:r w:rsidRPr="005B17D3">
              <w:rPr>
                <w:bCs/>
                <w:i/>
                <w:sz w:val="18"/>
                <w:szCs w:val="18"/>
              </w:rPr>
              <w:t>Benefit Applied For</w:t>
            </w:r>
            <w:r w:rsidRPr="005B17D3">
              <w:rPr>
                <w:bCs/>
                <w:sz w:val="18"/>
                <w:szCs w:val="18"/>
              </w:rPr>
              <w:t xml:space="preserve"> as being VOA only in the Demographics/Personal section.</w:t>
            </w:r>
          </w:p>
        </w:tc>
        <w:tc>
          <w:tcPr>
            <w:tcW w:w="1913" w:type="dxa"/>
            <w:vAlign w:val="center"/>
          </w:tcPr>
          <w:p w14:paraId="5E0992B9" w14:textId="77777777" w:rsidR="000B449C" w:rsidRPr="005B17D3" w:rsidRDefault="000B449C" w:rsidP="00EF3896">
            <w:pPr>
              <w:pStyle w:val="TableText"/>
              <w:spacing w:before="0" w:after="0"/>
              <w:jc w:val="center"/>
              <w:rPr>
                <w:sz w:val="18"/>
                <w:szCs w:val="18"/>
              </w:rPr>
            </w:pPr>
            <w:r w:rsidRPr="005B17D3">
              <w:rPr>
                <w:sz w:val="18"/>
                <w:szCs w:val="18"/>
              </w:rPr>
              <w:t>Tom Hamilton</w:t>
            </w:r>
          </w:p>
        </w:tc>
      </w:tr>
      <w:tr w:rsidR="000B449C" w:rsidRPr="005B17D3" w14:paraId="4DD95C9D" w14:textId="77777777" w:rsidTr="008F6B72">
        <w:tc>
          <w:tcPr>
            <w:tcW w:w="1140" w:type="dxa"/>
            <w:vAlign w:val="center"/>
          </w:tcPr>
          <w:p w14:paraId="5694BCDF" w14:textId="77777777" w:rsidR="000B449C" w:rsidRPr="005B17D3" w:rsidRDefault="000B449C" w:rsidP="00EF3896">
            <w:pPr>
              <w:pStyle w:val="TableText"/>
              <w:spacing w:before="0" w:after="0"/>
              <w:jc w:val="center"/>
              <w:rPr>
                <w:sz w:val="18"/>
                <w:szCs w:val="18"/>
              </w:rPr>
            </w:pPr>
            <w:r w:rsidRPr="005B17D3">
              <w:rPr>
                <w:sz w:val="18"/>
                <w:szCs w:val="18"/>
              </w:rPr>
              <w:t>9/29/09</w:t>
            </w:r>
          </w:p>
        </w:tc>
        <w:tc>
          <w:tcPr>
            <w:tcW w:w="1177" w:type="dxa"/>
            <w:vAlign w:val="center"/>
          </w:tcPr>
          <w:p w14:paraId="231E8FA7" w14:textId="77777777" w:rsidR="000B449C" w:rsidRPr="005B17D3" w:rsidRDefault="000B449C" w:rsidP="00EF3896">
            <w:pPr>
              <w:pStyle w:val="TableText"/>
              <w:spacing w:before="0" w:after="0"/>
              <w:jc w:val="center"/>
              <w:rPr>
                <w:bCs/>
                <w:sz w:val="18"/>
                <w:szCs w:val="18"/>
              </w:rPr>
            </w:pPr>
          </w:p>
        </w:tc>
        <w:tc>
          <w:tcPr>
            <w:tcW w:w="5120" w:type="dxa"/>
          </w:tcPr>
          <w:p w14:paraId="6679CEEF" w14:textId="77777777" w:rsidR="000B449C" w:rsidRPr="005B17D3" w:rsidRDefault="000B449C" w:rsidP="00EF3896">
            <w:pPr>
              <w:pStyle w:val="TableText"/>
              <w:spacing w:beforeLines="20" w:before="48" w:after="0"/>
              <w:rPr>
                <w:bCs/>
                <w:sz w:val="18"/>
                <w:szCs w:val="18"/>
              </w:rPr>
            </w:pPr>
            <w:r w:rsidRPr="005B17D3">
              <w:rPr>
                <w:bCs/>
                <w:sz w:val="18"/>
                <w:szCs w:val="18"/>
              </w:rPr>
              <w:t xml:space="preserve">Added 2 Rules for new req. CR 2530 to </w:t>
            </w:r>
            <w:r w:rsidRPr="005B17D3">
              <w:rPr>
                <w:bCs/>
                <w:i/>
                <w:sz w:val="18"/>
                <w:szCs w:val="18"/>
              </w:rPr>
              <w:t>Date of Birth</w:t>
            </w:r>
            <w:r w:rsidRPr="005B17D3">
              <w:rPr>
                <w:bCs/>
                <w:sz w:val="18"/>
                <w:szCs w:val="18"/>
              </w:rPr>
              <w:t xml:space="preserve"> field under </w:t>
            </w:r>
            <w:r w:rsidRPr="005B17D3">
              <w:rPr>
                <w:bCs/>
                <w:i/>
                <w:sz w:val="18"/>
                <w:szCs w:val="18"/>
              </w:rPr>
              <w:t>Identity Traits</w:t>
            </w:r>
            <w:r w:rsidRPr="005B17D3">
              <w:rPr>
                <w:bCs/>
                <w:sz w:val="18"/>
                <w:szCs w:val="18"/>
              </w:rPr>
              <w:t xml:space="preserve"> section.</w:t>
            </w:r>
          </w:p>
        </w:tc>
        <w:tc>
          <w:tcPr>
            <w:tcW w:w="1913" w:type="dxa"/>
            <w:vAlign w:val="center"/>
          </w:tcPr>
          <w:p w14:paraId="6A049BC9" w14:textId="77777777" w:rsidR="000B449C" w:rsidRPr="005B17D3" w:rsidRDefault="000B449C" w:rsidP="00EF3896">
            <w:pPr>
              <w:pStyle w:val="TableText"/>
              <w:spacing w:before="0" w:after="0"/>
              <w:jc w:val="center"/>
              <w:rPr>
                <w:sz w:val="18"/>
                <w:szCs w:val="18"/>
              </w:rPr>
            </w:pPr>
            <w:r w:rsidRPr="005B17D3">
              <w:rPr>
                <w:sz w:val="18"/>
                <w:szCs w:val="18"/>
              </w:rPr>
              <w:t>Tom Hamilton</w:t>
            </w:r>
          </w:p>
        </w:tc>
      </w:tr>
      <w:tr w:rsidR="000B449C" w:rsidRPr="005B17D3" w14:paraId="0A7770C4" w14:textId="77777777" w:rsidTr="008F6B72">
        <w:tc>
          <w:tcPr>
            <w:tcW w:w="1140" w:type="dxa"/>
            <w:vAlign w:val="center"/>
          </w:tcPr>
          <w:p w14:paraId="26C2D0C6" w14:textId="77777777" w:rsidR="000B449C" w:rsidRPr="005B17D3" w:rsidRDefault="000B449C" w:rsidP="00EF3896">
            <w:pPr>
              <w:pStyle w:val="TableText"/>
              <w:spacing w:before="0" w:after="0"/>
              <w:jc w:val="center"/>
              <w:rPr>
                <w:sz w:val="18"/>
                <w:szCs w:val="18"/>
              </w:rPr>
            </w:pPr>
            <w:r w:rsidRPr="005B17D3">
              <w:rPr>
                <w:sz w:val="18"/>
                <w:szCs w:val="18"/>
              </w:rPr>
              <w:t>9/10/09</w:t>
            </w:r>
          </w:p>
        </w:tc>
        <w:tc>
          <w:tcPr>
            <w:tcW w:w="1177" w:type="dxa"/>
            <w:vAlign w:val="center"/>
          </w:tcPr>
          <w:p w14:paraId="1ACFF853" w14:textId="77777777" w:rsidR="000B449C" w:rsidRPr="005B17D3" w:rsidRDefault="000B449C" w:rsidP="00EF3896">
            <w:pPr>
              <w:pStyle w:val="TableText"/>
              <w:spacing w:before="0" w:after="0"/>
              <w:jc w:val="center"/>
              <w:rPr>
                <w:bCs/>
                <w:sz w:val="18"/>
                <w:szCs w:val="18"/>
              </w:rPr>
            </w:pPr>
          </w:p>
        </w:tc>
        <w:tc>
          <w:tcPr>
            <w:tcW w:w="5120" w:type="dxa"/>
          </w:tcPr>
          <w:p w14:paraId="37764B10" w14:textId="77777777" w:rsidR="000B449C" w:rsidRPr="005B17D3" w:rsidRDefault="000B449C" w:rsidP="00EF3896">
            <w:pPr>
              <w:pStyle w:val="TableText"/>
              <w:spacing w:beforeLines="20" w:before="48" w:after="0"/>
              <w:rPr>
                <w:bCs/>
                <w:sz w:val="18"/>
                <w:szCs w:val="18"/>
              </w:rPr>
            </w:pPr>
            <w:r w:rsidRPr="005B17D3">
              <w:rPr>
                <w:bCs/>
                <w:sz w:val="18"/>
                <w:szCs w:val="18"/>
              </w:rPr>
              <w:t xml:space="preserve">Added disclaimer paragraph to </w:t>
            </w:r>
            <w:r w:rsidRPr="005B17D3">
              <w:rPr>
                <w:sz w:val="18"/>
              </w:rPr>
              <w:t xml:space="preserve">pg. 1 </w:t>
            </w:r>
            <w:r w:rsidRPr="005B17D3">
              <w:rPr>
                <w:bCs/>
                <w:sz w:val="18"/>
                <w:szCs w:val="18"/>
              </w:rPr>
              <w:t xml:space="preserve">explaining later VOA release. Identified VOA fields that will not be populated and functionality that will be disabled until VOA is released, after ESR v3.1. Removed </w:t>
            </w:r>
            <w:r w:rsidRPr="005B17D3">
              <w:rPr>
                <w:bCs/>
                <w:i/>
                <w:sz w:val="18"/>
                <w:szCs w:val="18"/>
              </w:rPr>
              <w:t>Agent Orange Exposure Location</w:t>
            </w:r>
            <w:r w:rsidRPr="005B17D3">
              <w:rPr>
                <w:bCs/>
                <w:sz w:val="18"/>
                <w:szCs w:val="18"/>
              </w:rPr>
              <w:t xml:space="preserve"> of “Not Exposed” added in error 3/5/08 per SQA.</w:t>
            </w:r>
          </w:p>
        </w:tc>
        <w:tc>
          <w:tcPr>
            <w:tcW w:w="1913" w:type="dxa"/>
            <w:vAlign w:val="center"/>
          </w:tcPr>
          <w:p w14:paraId="502A8685" w14:textId="77777777" w:rsidR="000B449C" w:rsidRPr="005B17D3" w:rsidRDefault="000B449C" w:rsidP="00EF3896">
            <w:pPr>
              <w:pStyle w:val="TableText"/>
              <w:spacing w:before="0" w:after="0"/>
              <w:jc w:val="center"/>
              <w:rPr>
                <w:sz w:val="18"/>
                <w:szCs w:val="18"/>
              </w:rPr>
            </w:pPr>
            <w:r w:rsidRPr="005B17D3">
              <w:rPr>
                <w:sz w:val="18"/>
                <w:szCs w:val="18"/>
              </w:rPr>
              <w:t>Tom Hamilton</w:t>
            </w:r>
          </w:p>
        </w:tc>
      </w:tr>
      <w:tr w:rsidR="000B449C" w:rsidRPr="005B17D3" w14:paraId="72D053F6" w14:textId="77777777" w:rsidTr="008F6B72">
        <w:tc>
          <w:tcPr>
            <w:tcW w:w="1140" w:type="dxa"/>
            <w:vAlign w:val="center"/>
          </w:tcPr>
          <w:p w14:paraId="232DB784" w14:textId="77777777" w:rsidR="000B449C" w:rsidRPr="005B17D3" w:rsidRDefault="000B449C" w:rsidP="00EF3896">
            <w:pPr>
              <w:pStyle w:val="TableText"/>
              <w:spacing w:before="0" w:after="0"/>
              <w:jc w:val="center"/>
              <w:rPr>
                <w:sz w:val="18"/>
                <w:szCs w:val="18"/>
              </w:rPr>
            </w:pPr>
            <w:r w:rsidRPr="005B17D3">
              <w:rPr>
                <w:sz w:val="18"/>
                <w:szCs w:val="18"/>
              </w:rPr>
              <w:t>8/17/09</w:t>
            </w:r>
          </w:p>
        </w:tc>
        <w:tc>
          <w:tcPr>
            <w:tcW w:w="1177" w:type="dxa"/>
            <w:vAlign w:val="center"/>
          </w:tcPr>
          <w:p w14:paraId="2BE61227" w14:textId="77777777" w:rsidR="000B449C" w:rsidRPr="005B17D3" w:rsidRDefault="000B449C" w:rsidP="00EF3896">
            <w:pPr>
              <w:pStyle w:val="TableText"/>
              <w:spacing w:before="0" w:after="0"/>
              <w:jc w:val="center"/>
              <w:rPr>
                <w:bCs/>
                <w:sz w:val="18"/>
                <w:szCs w:val="18"/>
              </w:rPr>
            </w:pPr>
          </w:p>
        </w:tc>
        <w:tc>
          <w:tcPr>
            <w:tcW w:w="5120" w:type="dxa"/>
          </w:tcPr>
          <w:p w14:paraId="34533BC9" w14:textId="77777777" w:rsidR="000B449C" w:rsidRPr="005B17D3" w:rsidRDefault="000B449C" w:rsidP="00EF3896">
            <w:pPr>
              <w:pStyle w:val="TableText"/>
              <w:spacing w:beforeLines="20" w:before="48" w:after="0"/>
              <w:rPr>
                <w:bCs/>
                <w:sz w:val="18"/>
                <w:szCs w:val="18"/>
              </w:rPr>
            </w:pPr>
            <w:r w:rsidRPr="005B17D3">
              <w:rPr>
                <w:bCs/>
                <w:sz w:val="18"/>
                <w:szCs w:val="18"/>
              </w:rPr>
              <w:t>General VOA updates including typos, etc. Also updated Online Help Tutorial to reflect the change to using the 508-compliant WebHelp. Updated Glossary and Index.</w:t>
            </w:r>
          </w:p>
          <w:p w14:paraId="78294AC9" w14:textId="77777777" w:rsidR="000B449C" w:rsidRPr="005B17D3" w:rsidRDefault="000B449C" w:rsidP="00EF3896">
            <w:pPr>
              <w:pStyle w:val="TableText"/>
              <w:spacing w:beforeLines="20" w:before="48" w:after="0"/>
              <w:rPr>
                <w:bCs/>
                <w:sz w:val="18"/>
                <w:szCs w:val="18"/>
              </w:rPr>
            </w:pPr>
            <w:r w:rsidRPr="005B17D3">
              <w:rPr>
                <w:bCs/>
                <w:sz w:val="18"/>
                <w:szCs w:val="18"/>
              </w:rPr>
              <w:t>Updated 2 instances of CDC to AITC on Tabs/Eligibility/</w:t>
            </w:r>
            <w:r w:rsidRPr="005B17D3">
              <w:rPr>
                <w:bCs/>
                <w:i/>
                <w:sz w:val="18"/>
                <w:szCs w:val="18"/>
              </w:rPr>
              <w:t>Current Eligibility</w:t>
            </w:r>
            <w:r w:rsidRPr="005B17D3">
              <w:rPr>
                <w:bCs/>
                <w:sz w:val="18"/>
                <w:szCs w:val="18"/>
              </w:rPr>
              <w:t xml:space="preserve"> page.</w:t>
            </w:r>
          </w:p>
          <w:p w14:paraId="6326E6C5" w14:textId="77777777" w:rsidR="000B449C" w:rsidRPr="005B17D3" w:rsidRDefault="000B449C" w:rsidP="00EF3896">
            <w:pPr>
              <w:pStyle w:val="TableText"/>
              <w:spacing w:beforeLines="20" w:before="48" w:after="0"/>
              <w:rPr>
                <w:bCs/>
                <w:sz w:val="18"/>
                <w:szCs w:val="18"/>
              </w:rPr>
            </w:pPr>
            <w:r w:rsidRPr="005B17D3">
              <w:rPr>
                <w:bCs/>
                <w:sz w:val="18"/>
                <w:szCs w:val="18"/>
              </w:rPr>
              <w:t xml:space="preserve">Updated </w:t>
            </w:r>
            <w:r w:rsidRPr="005B17D3">
              <w:rPr>
                <w:bCs/>
                <w:i/>
                <w:sz w:val="18"/>
                <w:szCs w:val="18"/>
              </w:rPr>
              <w:t>POW Source</w:t>
            </w:r>
            <w:r w:rsidRPr="005B17D3">
              <w:rPr>
                <w:bCs/>
                <w:sz w:val="18"/>
                <w:szCs w:val="18"/>
              </w:rPr>
              <w:t xml:space="preserve"> field choices for </w:t>
            </w:r>
            <w:r w:rsidRPr="005B17D3">
              <w:rPr>
                <w:bCs/>
                <w:i/>
                <w:sz w:val="18"/>
                <w:szCs w:val="18"/>
              </w:rPr>
              <w:t>Add/Edit POW Episode</w:t>
            </w:r>
            <w:r w:rsidRPr="005B17D3">
              <w:rPr>
                <w:bCs/>
                <w:sz w:val="18"/>
                <w:szCs w:val="18"/>
              </w:rPr>
              <w:t xml:space="preserve"> section per SDS table.</w:t>
            </w:r>
          </w:p>
        </w:tc>
        <w:tc>
          <w:tcPr>
            <w:tcW w:w="1913" w:type="dxa"/>
            <w:vAlign w:val="center"/>
          </w:tcPr>
          <w:p w14:paraId="6670072E" w14:textId="77777777" w:rsidR="000B449C" w:rsidRPr="005B17D3" w:rsidRDefault="000B449C" w:rsidP="00EF3896">
            <w:pPr>
              <w:pStyle w:val="TableText"/>
              <w:spacing w:before="0" w:after="0"/>
              <w:jc w:val="center"/>
              <w:rPr>
                <w:sz w:val="18"/>
                <w:szCs w:val="18"/>
              </w:rPr>
            </w:pPr>
            <w:r w:rsidRPr="005B17D3">
              <w:rPr>
                <w:sz w:val="18"/>
                <w:szCs w:val="18"/>
              </w:rPr>
              <w:t>Tom Hamilton</w:t>
            </w:r>
          </w:p>
        </w:tc>
      </w:tr>
      <w:tr w:rsidR="000B449C" w:rsidRPr="005B17D3" w14:paraId="3BA28427" w14:textId="77777777" w:rsidTr="008F6B72">
        <w:tc>
          <w:tcPr>
            <w:tcW w:w="1140" w:type="dxa"/>
            <w:vAlign w:val="center"/>
          </w:tcPr>
          <w:p w14:paraId="3D3205EB" w14:textId="77777777" w:rsidR="000B449C" w:rsidRPr="005B17D3" w:rsidRDefault="000B449C" w:rsidP="00EF3896">
            <w:pPr>
              <w:pStyle w:val="TableText"/>
              <w:spacing w:before="0" w:after="0"/>
              <w:jc w:val="center"/>
              <w:rPr>
                <w:sz w:val="18"/>
                <w:szCs w:val="18"/>
              </w:rPr>
            </w:pPr>
            <w:r w:rsidRPr="005B17D3">
              <w:rPr>
                <w:sz w:val="18"/>
                <w:szCs w:val="18"/>
              </w:rPr>
              <w:t>8/11/09</w:t>
            </w:r>
          </w:p>
          <w:p w14:paraId="4319E475" w14:textId="77777777" w:rsidR="000B449C" w:rsidRPr="005B17D3" w:rsidRDefault="000B449C" w:rsidP="00EF3896">
            <w:pPr>
              <w:pStyle w:val="TableText"/>
              <w:spacing w:before="0" w:after="0"/>
              <w:jc w:val="center"/>
              <w:rPr>
                <w:sz w:val="18"/>
                <w:szCs w:val="18"/>
              </w:rPr>
            </w:pPr>
            <w:r w:rsidRPr="005B17D3">
              <w:rPr>
                <w:sz w:val="18"/>
                <w:szCs w:val="18"/>
              </w:rPr>
              <w:t>8/13/09</w:t>
            </w:r>
          </w:p>
        </w:tc>
        <w:tc>
          <w:tcPr>
            <w:tcW w:w="1177" w:type="dxa"/>
            <w:vAlign w:val="center"/>
          </w:tcPr>
          <w:p w14:paraId="535E3F69" w14:textId="77777777" w:rsidR="000B449C" w:rsidRPr="005B17D3" w:rsidRDefault="000B449C" w:rsidP="00EF3896">
            <w:pPr>
              <w:pStyle w:val="TableText"/>
              <w:spacing w:before="0" w:after="0"/>
              <w:jc w:val="center"/>
              <w:rPr>
                <w:bCs/>
                <w:sz w:val="18"/>
                <w:szCs w:val="18"/>
              </w:rPr>
            </w:pPr>
          </w:p>
        </w:tc>
        <w:tc>
          <w:tcPr>
            <w:tcW w:w="5120" w:type="dxa"/>
          </w:tcPr>
          <w:p w14:paraId="61B36FFE" w14:textId="77777777" w:rsidR="000B449C" w:rsidRPr="005B17D3" w:rsidRDefault="000B449C" w:rsidP="00EF3896">
            <w:pPr>
              <w:pStyle w:val="TableText"/>
              <w:spacing w:beforeLines="20" w:before="48" w:after="0"/>
              <w:rPr>
                <w:bCs/>
                <w:sz w:val="18"/>
                <w:szCs w:val="18"/>
              </w:rPr>
            </w:pPr>
            <w:r w:rsidRPr="005B17D3">
              <w:rPr>
                <w:bCs/>
                <w:sz w:val="18"/>
                <w:szCs w:val="18"/>
              </w:rPr>
              <w:t>Reversed cover graphic change of 7/8/09 per Brian Morgan.</w:t>
            </w:r>
          </w:p>
          <w:p w14:paraId="3BDC3CBD" w14:textId="77777777" w:rsidR="000B449C" w:rsidRPr="005B17D3" w:rsidRDefault="000B449C" w:rsidP="00EF3896">
            <w:pPr>
              <w:pStyle w:val="TableText"/>
              <w:spacing w:beforeLines="20" w:before="48" w:after="0"/>
              <w:rPr>
                <w:bCs/>
                <w:sz w:val="18"/>
                <w:szCs w:val="18"/>
              </w:rPr>
            </w:pPr>
            <w:r w:rsidRPr="005B17D3">
              <w:rPr>
                <w:bCs/>
                <w:sz w:val="18"/>
                <w:szCs w:val="18"/>
              </w:rPr>
              <w:t>Updated VOA Attachment section under Eligibility/Edit Current Eligibility section.</w:t>
            </w:r>
          </w:p>
          <w:p w14:paraId="0B12F3DB" w14:textId="77777777" w:rsidR="000B449C" w:rsidRPr="005B17D3" w:rsidRDefault="000B449C" w:rsidP="00EF3896">
            <w:pPr>
              <w:pStyle w:val="TableText"/>
              <w:spacing w:beforeLines="20" w:before="48" w:after="0"/>
              <w:rPr>
                <w:bCs/>
                <w:color w:val="FF00FF"/>
                <w:sz w:val="18"/>
                <w:szCs w:val="18"/>
              </w:rPr>
            </w:pPr>
            <w:r w:rsidRPr="005B17D3">
              <w:rPr>
                <w:bCs/>
                <w:sz w:val="18"/>
                <w:szCs w:val="18"/>
              </w:rPr>
              <w:t xml:space="preserve">Updated 2 EGT system parameters and added the P8 parameter on the </w:t>
            </w:r>
            <w:r w:rsidRPr="005B17D3">
              <w:rPr>
                <w:bCs/>
                <w:i/>
                <w:sz w:val="18"/>
                <w:szCs w:val="18"/>
              </w:rPr>
              <w:t>Admin/System Parameter</w:t>
            </w:r>
            <w:r w:rsidRPr="005B17D3">
              <w:rPr>
                <w:bCs/>
                <w:sz w:val="18"/>
                <w:szCs w:val="18"/>
              </w:rPr>
              <w:t xml:space="preserve"> page.</w:t>
            </w:r>
          </w:p>
        </w:tc>
        <w:tc>
          <w:tcPr>
            <w:tcW w:w="1913" w:type="dxa"/>
            <w:vAlign w:val="center"/>
          </w:tcPr>
          <w:p w14:paraId="7121E030" w14:textId="77777777" w:rsidR="000B449C" w:rsidRPr="005B17D3" w:rsidRDefault="000B449C" w:rsidP="00EF3896">
            <w:pPr>
              <w:pStyle w:val="TableText"/>
              <w:spacing w:before="0" w:after="0"/>
              <w:jc w:val="center"/>
              <w:rPr>
                <w:sz w:val="18"/>
                <w:szCs w:val="18"/>
              </w:rPr>
            </w:pPr>
            <w:r w:rsidRPr="005B17D3">
              <w:rPr>
                <w:sz w:val="18"/>
                <w:szCs w:val="18"/>
              </w:rPr>
              <w:t>Tom Hamilton</w:t>
            </w:r>
          </w:p>
        </w:tc>
      </w:tr>
      <w:tr w:rsidR="000B449C" w:rsidRPr="005B17D3" w14:paraId="36031D0C" w14:textId="77777777" w:rsidTr="008F6B72">
        <w:tc>
          <w:tcPr>
            <w:tcW w:w="1140" w:type="dxa"/>
            <w:vAlign w:val="center"/>
          </w:tcPr>
          <w:p w14:paraId="64B4A99A" w14:textId="77777777" w:rsidR="000B449C" w:rsidRPr="005B17D3" w:rsidRDefault="000B449C" w:rsidP="00EF3896">
            <w:pPr>
              <w:pStyle w:val="TableText"/>
              <w:spacing w:before="0" w:after="0"/>
              <w:jc w:val="center"/>
              <w:rPr>
                <w:sz w:val="18"/>
                <w:szCs w:val="18"/>
              </w:rPr>
            </w:pPr>
            <w:r w:rsidRPr="005B17D3">
              <w:rPr>
                <w:sz w:val="18"/>
                <w:szCs w:val="18"/>
              </w:rPr>
              <w:t>8/6/09</w:t>
            </w:r>
          </w:p>
        </w:tc>
        <w:tc>
          <w:tcPr>
            <w:tcW w:w="1177" w:type="dxa"/>
            <w:vAlign w:val="center"/>
          </w:tcPr>
          <w:p w14:paraId="01DB6632" w14:textId="77777777" w:rsidR="000B449C" w:rsidRPr="005B17D3" w:rsidRDefault="000B449C" w:rsidP="00EF3896">
            <w:pPr>
              <w:pStyle w:val="TableText"/>
              <w:spacing w:before="0" w:after="0"/>
              <w:jc w:val="center"/>
              <w:rPr>
                <w:bCs/>
                <w:sz w:val="18"/>
                <w:szCs w:val="18"/>
              </w:rPr>
            </w:pPr>
          </w:p>
        </w:tc>
        <w:tc>
          <w:tcPr>
            <w:tcW w:w="5120" w:type="dxa"/>
          </w:tcPr>
          <w:p w14:paraId="58EC3932" w14:textId="77777777" w:rsidR="000B449C" w:rsidRPr="005B17D3" w:rsidRDefault="000B449C" w:rsidP="00EF3896">
            <w:pPr>
              <w:pStyle w:val="TableText"/>
              <w:spacing w:beforeLines="20" w:before="48" w:after="0"/>
              <w:rPr>
                <w:bCs/>
                <w:sz w:val="18"/>
                <w:szCs w:val="18"/>
              </w:rPr>
            </w:pPr>
            <w:r w:rsidRPr="005B17D3">
              <w:rPr>
                <w:bCs/>
                <w:sz w:val="18"/>
                <w:szCs w:val="18"/>
              </w:rPr>
              <w:t>General minor updates to conform with GUI</w:t>
            </w:r>
          </w:p>
        </w:tc>
        <w:tc>
          <w:tcPr>
            <w:tcW w:w="1913" w:type="dxa"/>
            <w:vAlign w:val="center"/>
          </w:tcPr>
          <w:p w14:paraId="795B135F" w14:textId="77777777" w:rsidR="000B449C" w:rsidRPr="005B17D3" w:rsidRDefault="000B449C" w:rsidP="00EF3896">
            <w:pPr>
              <w:pStyle w:val="TableText"/>
              <w:spacing w:before="0" w:after="0"/>
              <w:jc w:val="center"/>
              <w:rPr>
                <w:sz w:val="18"/>
                <w:szCs w:val="18"/>
              </w:rPr>
            </w:pPr>
            <w:r w:rsidRPr="005B17D3">
              <w:rPr>
                <w:sz w:val="18"/>
                <w:szCs w:val="18"/>
              </w:rPr>
              <w:t>Tom Hamilton</w:t>
            </w:r>
          </w:p>
        </w:tc>
      </w:tr>
      <w:tr w:rsidR="000B449C" w:rsidRPr="005B17D3" w14:paraId="16155714" w14:textId="77777777" w:rsidTr="008F6B72">
        <w:tc>
          <w:tcPr>
            <w:tcW w:w="1140" w:type="dxa"/>
            <w:vAlign w:val="center"/>
          </w:tcPr>
          <w:p w14:paraId="307E20D0" w14:textId="77777777" w:rsidR="000B449C" w:rsidRPr="005B17D3" w:rsidRDefault="000B449C" w:rsidP="00EF3896">
            <w:pPr>
              <w:pStyle w:val="TableText"/>
              <w:spacing w:before="0" w:after="0"/>
              <w:jc w:val="center"/>
              <w:rPr>
                <w:sz w:val="18"/>
                <w:szCs w:val="18"/>
              </w:rPr>
            </w:pPr>
            <w:r w:rsidRPr="005B17D3">
              <w:rPr>
                <w:sz w:val="18"/>
                <w:szCs w:val="18"/>
              </w:rPr>
              <w:t>7/8/09</w:t>
            </w:r>
          </w:p>
        </w:tc>
        <w:tc>
          <w:tcPr>
            <w:tcW w:w="1177" w:type="dxa"/>
            <w:vAlign w:val="center"/>
          </w:tcPr>
          <w:p w14:paraId="71BDA207" w14:textId="77777777" w:rsidR="000B449C" w:rsidRPr="005B17D3" w:rsidRDefault="000B449C" w:rsidP="00EF3896">
            <w:pPr>
              <w:pStyle w:val="TableText"/>
              <w:spacing w:before="0" w:after="0"/>
              <w:jc w:val="center"/>
              <w:rPr>
                <w:bCs/>
                <w:sz w:val="18"/>
                <w:szCs w:val="18"/>
              </w:rPr>
            </w:pPr>
          </w:p>
        </w:tc>
        <w:tc>
          <w:tcPr>
            <w:tcW w:w="5120" w:type="dxa"/>
          </w:tcPr>
          <w:p w14:paraId="12FDD7EA" w14:textId="77777777" w:rsidR="000B449C" w:rsidRPr="005B17D3" w:rsidRDefault="000B449C" w:rsidP="00EF3896">
            <w:pPr>
              <w:pStyle w:val="TableText"/>
              <w:spacing w:beforeLines="20" w:before="48" w:after="0"/>
              <w:rPr>
                <w:bCs/>
                <w:sz w:val="18"/>
                <w:szCs w:val="18"/>
              </w:rPr>
            </w:pPr>
            <w:r w:rsidRPr="005B17D3">
              <w:rPr>
                <w:bCs/>
                <w:sz w:val="18"/>
                <w:szCs w:val="18"/>
              </w:rPr>
              <w:t>Updated cover with new Health</w:t>
            </w:r>
            <w:r w:rsidRPr="005B17D3">
              <w:rPr>
                <w:bCs/>
                <w:i/>
                <w:sz w:val="18"/>
                <w:szCs w:val="18"/>
                <w:u w:val="single"/>
              </w:rPr>
              <w:t>e</w:t>
            </w:r>
            <w:r w:rsidRPr="005B17D3">
              <w:rPr>
                <w:bCs/>
                <w:sz w:val="18"/>
                <w:szCs w:val="18"/>
              </w:rPr>
              <w:t>Vet logo.</w:t>
            </w:r>
          </w:p>
          <w:p w14:paraId="2F50D8BE" w14:textId="77777777" w:rsidR="000B449C" w:rsidRPr="005B17D3" w:rsidRDefault="000B449C" w:rsidP="00EF3896">
            <w:pPr>
              <w:pStyle w:val="TableText"/>
              <w:spacing w:beforeLines="20" w:before="48" w:after="0"/>
              <w:rPr>
                <w:bCs/>
                <w:sz w:val="18"/>
                <w:szCs w:val="18"/>
              </w:rPr>
            </w:pPr>
            <w:r w:rsidRPr="005B17D3">
              <w:rPr>
                <w:bCs/>
                <w:sz w:val="18"/>
                <w:szCs w:val="18"/>
              </w:rPr>
              <w:t>Added 1010EZ &amp; EZR Print button capability in Financial/Financial Overview section.</w:t>
            </w:r>
          </w:p>
        </w:tc>
        <w:tc>
          <w:tcPr>
            <w:tcW w:w="1913" w:type="dxa"/>
            <w:vAlign w:val="center"/>
          </w:tcPr>
          <w:p w14:paraId="4B97B55C" w14:textId="77777777" w:rsidR="000B449C" w:rsidRPr="005B17D3" w:rsidRDefault="000B449C" w:rsidP="00EF3896">
            <w:pPr>
              <w:pStyle w:val="TableText"/>
              <w:spacing w:before="0" w:after="0"/>
              <w:jc w:val="center"/>
              <w:rPr>
                <w:sz w:val="18"/>
                <w:szCs w:val="18"/>
              </w:rPr>
            </w:pPr>
            <w:r w:rsidRPr="005B17D3">
              <w:rPr>
                <w:sz w:val="18"/>
                <w:szCs w:val="18"/>
              </w:rPr>
              <w:t>Tom Hamilton</w:t>
            </w:r>
          </w:p>
        </w:tc>
      </w:tr>
      <w:tr w:rsidR="000B449C" w:rsidRPr="005B17D3" w14:paraId="6706FB92" w14:textId="77777777" w:rsidTr="008F6B72">
        <w:tc>
          <w:tcPr>
            <w:tcW w:w="1140" w:type="dxa"/>
            <w:vAlign w:val="center"/>
          </w:tcPr>
          <w:p w14:paraId="4BBA46C6" w14:textId="77777777" w:rsidR="000B449C" w:rsidRPr="005B17D3" w:rsidRDefault="000B449C" w:rsidP="00EF3896">
            <w:pPr>
              <w:pStyle w:val="TableText"/>
              <w:spacing w:before="0" w:after="0"/>
              <w:jc w:val="center"/>
              <w:rPr>
                <w:sz w:val="18"/>
                <w:szCs w:val="18"/>
              </w:rPr>
            </w:pPr>
            <w:r w:rsidRPr="005B17D3">
              <w:rPr>
                <w:sz w:val="18"/>
                <w:szCs w:val="18"/>
              </w:rPr>
              <w:t>6/18/09</w:t>
            </w:r>
          </w:p>
        </w:tc>
        <w:tc>
          <w:tcPr>
            <w:tcW w:w="1177" w:type="dxa"/>
            <w:vAlign w:val="center"/>
          </w:tcPr>
          <w:p w14:paraId="4439EFB9" w14:textId="77777777" w:rsidR="000B449C" w:rsidRPr="005B17D3" w:rsidRDefault="000B449C" w:rsidP="00EF3896">
            <w:pPr>
              <w:pStyle w:val="TableText"/>
              <w:spacing w:before="0" w:after="0"/>
              <w:jc w:val="center"/>
              <w:rPr>
                <w:bCs/>
                <w:sz w:val="18"/>
                <w:szCs w:val="18"/>
              </w:rPr>
            </w:pPr>
          </w:p>
        </w:tc>
        <w:tc>
          <w:tcPr>
            <w:tcW w:w="5120" w:type="dxa"/>
          </w:tcPr>
          <w:p w14:paraId="7DAE6538" w14:textId="77777777" w:rsidR="000B449C" w:rsidRPr="005B17D3" w:rsidRDefault="000B449C" w:rsidP="00EF3896">
            <w:pPr>
              <w:pStyle w:val="TableText"/>
              <w:spacing w:beforeLines="20" w:before="48" w:after="0"/>
              <w:rPr>
                <w:bCs/>
                <w:sz w:val="18"/>
                <w:szCs w:val="18"/>
              </w:rPr>
            </w:pPr>
            <w:r w:rsidRPr="005B17D3">
              <w:rPr>
                <w:bCs/>
                <w:sz w:val="18"/>
                <w:szCs w:val="18"/>
              </w:rPr>
              <w:t>Updated for 3.0.1. Added new 3.1/VOA fields</w:t>
            </w:r>
          </w:p>
        </w:tc>
        <w:tc>
          <w:tcPr>
            <w:tcW w:w="1913" w:type="dxa"/>
            <w:vAlign w:val="center"/>
          </w:tcPr>
          <w:p w14:paraId="266E0D75" w14:textId="77777777" w:rsidR="000B449C" w:rsidRPr="005B17D3" w:rsidRDefault="000B449C" w:rsidP="00EF3896">
            <w:pPr>
              <w:pStyle w:val="TableText"/>
              <w:spacing w:before="0" w:after="0"/>
              <w:jc w:val="center"/>
              <w:rPr>
                <w:sz w:val="18"/>
                <w:szCs w:val="18"/>
              </w:rPr>
            </w:pPr>
            <w:r w:rsidRPr="005B17D3">
              <w:rPr>
                <w:sz w:val="18"/>
                <w:szCs w:val="18"/>
              </w:rPr>
              <w:t>Tom Hamilton</w:t>
            </w:r>
          </w:p>
        </w:tc>
      </w:tr>
      <w:tr w:rsidR="000B449C" w:rsidRPr="005B17D3" w14:paraId="7B761524" w14:textId="77777777" w:rsidTr="008F6B72">
        <w:tc>
          <w:tcPr>
            <w:tcW w:w="1140" w:type="dxa"/>
            <w:vAlign w:val="center"/>
          </w:tcPr>
          <w:p w14:paraId="11EE077A" w14:textId="77777777" w:rsidR="000B449C" w:rsidRPr="005B17D3" w:rsidRDefault="000B449C" w:rsidP="00EF3896">
            <w:pPr>
              <w:pStyle w:val="TableText"/>
              <w:spacing w:before="0" w:after="0"/>
              <w:jc w:val="center"/>
              <w:rPr>
                <w:sz w:val="18"/>
                <w:szCs w:val="18"/>
              </w:rPr>
            </w:pPr>
            <w:r w:rsidRPr="005B17D3">
              <w:rPr>
                <w:sz w:val="18"/>
                <w:szCs w:val="18"/>
              </w:rPr>
              <w:t>8/7/08</w:t>
            </w:r>
          </w:p>
        </w:tc>
        <w:tc>
          <w:tcPr>
            <w:tcW w:w="1177" w:type="dxa"/>
            <w:vAlign w:val="center"/>
          </w:tcPr>
          <w:p w14:paraId="73A19B53" w14:textId="77777777" w:rsidR="000B449C" w:rsidRPr="005B17D3" w:rsidRDefault="000B449C" w:rsidP="00EF3896">
            <w:pPr>
              <w:pStyle w:val="TableText"/>
              <w:spacing w:before="0" w:after="0"/>
              <w:jc w:val="center"/>
              <w:rPr>
                <w:bCs/>
                <w:sz w:val="18"/>
                <w:szCs w:val="18"/>
              </w:rPr>
            </w:pPr>
          </w:p>
        </w:tc>
        <w:tc>
          <w:tcPr>
            <w:tcW w:w="5120" w:type="dxa"/>
          </w:tcPr>
          <w:p w14:paraId="19D0AE59" w14:textId="77777777" w:rsidR="000B449C" w:rsidRPr="005B17D3" w:rsidRDefault="000B449C" w:rsidP="00EF3896">
            <w:pPr>
              <w:pStyle w:val="TableText"/>
              <w:spacing w:beforeLines="20" w:before="48" w:after="0"/>
              <w:rPr>
                <w:bCs/>
                <w:sz w:val="18"/>
                <w:szCs w:val="18"/>
              </w:rPr>
            </w:pPr>
            <w:r w:rsidRPr="005B17D3">
              <w:rPr>
                <w:bCs/>
                <w:sz w:val="18"/>
                <w:szCs w:val="18"/>
              </w:rPr>
              <w:t>Added new VOA Roles in the Demographics/ Associates/Add Associates section.</w:t>
            </w:r>
          </w:p>
        </w:tc>
        <w:tc>
          <w:tcPr>
            <w:tcW w:w="1913" w:type="dxa"/>
            <w:vAlign w:val="center"/>
          </w:tcPr>
          <w:p w14:paraId="75BD5516" w14:textId="77777777" w:rsidR="000B449C" w:rsidRPr="005B17D3" w:rsidRDefault="000B449C" w:rsidP="00EF3896">
            <w:pPr>
              <w:pStyle w:val="TableText"/>
              <w:spacing w:before="0" w:after="0"/>
              <w:jc w:val="center"/>
              <w:rPr>
                <w:sz w:val="18"/>
                <w:szCs w:val="18"/>
              </w:rPr>
            </w:pPr>
            <w:r w:rsidRPr="005B17D3">
              <w:rPr>
                <w:sz w:val="18"/>
                <w:szCs w:val="18"/>
              </w:rPr>
              <w:t>Tom Hamilton</w:t>
            </w:r>
          </w:p>
        </w:tc>
      </w:tr>
      <w:tr w:rsidR="000B449C" w:rsidRPr="005B17D3" w14:paraId="460B37D3" w14:textId="77777777" w:rsidTr="008F6B72">
        <w:tc>
          <w:tcPr>
            <w:tcW w:w="1140" w:type="dxa"/>
            <w:vAlign w:val="center"/>
          </w:tcPr>
          <w:p w14:paraId="7C15F27F" w14:textId="77777777" w:rsidR="000B449C" w:rsidRPr="005B17D3" w:rsidRDefault="000B449C" w:rsidP="00EF3896">
            <w:pPr>
              <w:pStyle w:val="TableText"/>
              <w:spacing w:before="0" w:after="0"/>
              <w:jc w:val="center"/>
              <w:rPr>
                <w:sz w:val="18"/>
                <w:szCs w:val="18"/>
              </w:rPr>
            </w:pPr>
            <w:r w:rsidRPr="005B17D3">
              <w:rPr>
                <w:sz w:val="18"/>
                <w:szCs w:val="18"/>
              </w:rPr>
              <w:t>8/6/08</w:t>
            </w:r>
          </w:p>
        </w:tc>
        <w:tc>
          <w:tcPr>
            <w:tcW w:w="1177" w:type="dxa"/>
            <w:vAlign w:val="center"/>
          </w:tcPr>
          <w:p w14:paraId="7104EC0B" w14:textId="77777777" w:rsidR="000B449C" w:rsidRPr="005B17D3" w:rsidRDefault="000B449C" w:rsidP="00EF3896">
            <w:pPr>
              <w:pStyle w:val="TableText"/>
              <w:spacing w:before="0" w:after="0"/>
              <w:jc w:val="center"/>
              <w:rPr>
                <w:bCs/>
                <w:sz w:val="18"/>
                <w:szCs w:val="18"/>
              </w:rPr>
            </w:pPr>
          </w:p>
        </w:tc>
        <w:tc>
          <w:tcPr>
            <w:tcW w:w="5120" w:type="dxa"/>
          </w:tcPr>
          <w:p w14:paraId="64E05037" w14:textId="77777777" w:rsidR="000B449C" w:rsidRPr="005B17D3" w:rsidRDefault="000B449C" w:rsidP="00EF3896">
            <w:pPr>
              <w:pStyle w:val="TableText"/>
              <w:spacing w:beforeLines="20" w:before="48" w:after="0"/>
              <w:rPr>
                <w:bCs/>
                <w:sz w:val="18"/>
                <w:szCs w:val="18"/>
              </w:rPr>
            </w:pPr>
            <w:r w:rsidRPr="005B17D3">
              <w:rPr>
                <w:bCs/>
                <w:sz w:val="18"/>
                <w:szCs w:val="18"/>
              </w:rPr>
              <w:t>Added new VOA Attachment fields in Eligibility/Edit Purple Heart and Eligibility/Edit Current Eligibility sections.</w:t>
            </w:r>
          </w:p>
          <w:p w14:paraId="0C722F51" w14:textId="77777777" w:rsidR="000B449C" w:rsidRPr="005B17D3" w:rsidRDefault="000B449C" w:rsidP="00EF3896">
            <w:pPr>
              <w:pStyle w:val="TableText"/>
              <w:spacing w:beforeLines="20" w:before="48" w:after="0"/>
              <w:rPr>
                <w:bCs/>
                <w:sz w:val="18"/>
                <w:szCs w:val="18"/>
              </w:rPr>
            </w:pPr>
            <w:r w:rsidRPr="005B17D3">
              <w:rPr>
                <w:bCs/>
                <w:sz w:val="18"/>
                <w:szCs w:val="18"/>
              </w:rPr>
              <w:t>Added new VOA Spinal Cord Injury Indicator under Eligibility/Current Eligibility/Other Eligibility Factors section.</w:t>
            </w:r>
          </w:p>
        </w:tc>
        <w:tc>
          <w:tcPr>
            <w:tcW w:w="1913" w:type="dxa"/>
            <w:vAlign w:val="center"/>
          </w:tcPr>
          <w:p w14:paraId="138DE808" w14:textId="77777777" w:rsidR="000B449C" w:rsidRPr="005B17D3" w:rsidRDefault="000B449C" w:rsidP="00EF3896">
            <w:pPr>
              <w:pStyle w:val="TableText"/>
              <w:spacing w:before="0" w:after="0"/>
              <w:jc w:val="center"/>
              <w:rPr>
                <w:sz w:val="18"/>
                <w:szCs w:val="18"/>
              </w:rPr>
            </w:pPr>
            <w:r w:rsidRPr="005B17D3">
              <w:rPr>
                <w:sz w:val="18"/>
                <w:szCs w:val="18"/>
              </w:rPr>
              <w:t>Tom Hamilton</w:t>
            </w:r>
          </w:p>
        </w:tc>
      </w:tr>
      <w:tr w:rsidR="000B449C" w:rsidRPr="005B17D3" w14:paraId="76B6CBF1" w14:textId="77777777" w:rsidTr="008F6B72">
        <w:tc>
          <w:tcPr>
            <w:tcW w:w="1140" w:type="dxa"/>
            <w:vAlign w:val="center"/>
          </w:tcPr>
          <w:p w14:paraId="376966FB" w14:textId="77777777" w:rsidR="000B449C" w:rsidRPr="005B17D3" w:rsidRDefault="000B449C" w:rsidP="00EF3896">
            <w:pPr>
              <w:pStyle w:val="TableText"/>
              <w:spacing w:before="0" w:after="0"/>
              <w:jc w:val="center"/>
              <w:rPr>
                <w:sz w:val="18"/>
                <w:szCs w:val="18"/>
              </w:rPr>
            </w:pPr>
            <w:r w:rsidRPr="005B17D3">
              <w:rPr>
                <w:sz w:val="18"/>
                <w:szCs w:val="18"/>
              </w:rPr>
              <w:t>7/24/08</w:t>
            </w:r>
          </w:p>
        </w:tc>
        <w:tc>
          <w:tcPr>
            <w:tcW w:w="1177" w:type="dxa"/>
            <w:vAlign w:val="center"/>
          </w:tcPr>
          <w:p w14:paraId="61A0700A" w14:textId="77777777" w:rsidR="000B449C" w:rsidRPr="005B17D3" w:rsidRDefault="000B449C" w:rsidP="00EF3896">
            <w:pPr>
              <w:pStyle w:val="TableText"/>
              <w:spacing w:before="0" w:after="0"/>
              <w:jc w:val="center"/>
              <w:rPr>
                <w:bCs/>
                <w:sz w:val="18"/>
                <w:szCs w:val="18"/>
              </w:rPr>
            </w:pPr>
          </w:p>
        </w:tc>
        <w:tc>
          <w:tcPr>
            <w:tcW w:w="5120" w:type="dxa"/>
          </w:tcPr>
          <w:p w14:paraId="62F72D10" w14:textId="77777777" w:rsidR="000B449C" w:rsidRPr="005B17D3" w:rsidRDefault="000B449C" w:rsidP="00EF3896">
            <w:pPr>
              <w:pStyle w:val="TableText"/>
              <w:spacing w:beforeLines="20" w:before="48" w:after="0"/>
              <w:rPr>
                <w:bCs/>
                <w:sz w:val="18"/>
                <w:szCs w:val="18"/>
              </w:rPr>
            </w:pPr>
            <w:r w:rsidRPr="005B17D3">
              <w:rPr>
                <w:bCs/>
                <w:sz w:val="18"/>
                <w:szCs w:val="18"/>
              </w:rPr>
              <w:t>Added new VOA fields in Financials/Dependents/ Add/Edit Dependent Spouse section.</w:t>
            </w:r>
          </w:p>
        </w:tc>
        <w:tc>
          <w:tcPr>
            <w:tcW w:w="1913" w:type="dxa"/>
            <w:vAlign w:val="center"/>
          </w:tcPr>
          <w:p w14:paraId="3F889B33" w14:textId="77777777" w:rsidR="000B449C" w:rsidRPr="005B17D3" w:rsidRDefault="000B449C" w:rsidP="00EF3896">
            <w:pPr>
              <w:pStyle w:val="TableText"/>
              <w:spacing w:before="0" w:after="0"/>
              <w:jc w:val="center"/>
              <w:rPr>
                <w:sz w:val="18"/>
                <w:szCs w:val="18"/>
              </w:rPr>
            </w:pPr>
            <w:r w:rsidRPr="005B17D3">
              <w:rPr>
                <w:sz w:val="18"/>
                <w:szCs w:val="18"/>
              </w:rPr>
              <w:t>Tom Hamilton</w:t>
            </w:r>
          </w:p>
        </w:tc>
      </w:tr>
      <w:tr w:rsidR="000B449C" w:rsidRPr="005B17D3" w14:paraId="1B027603" w14:textId="77777777" w:rsidTr="008F6B72">
        <w:tc>
          <w:tcPr>
            <w:tcW w:w="1140" w:type="dxa"/>
            <w:vAlign w:val="center"/>
          </w:tcPr>
          <w:p w14:paraId="5DBAC347" w14:textId="77777777" w:rsidR="000B449C" w:rsidRPr="005B17D3" w:rsidRDefault="000B449C" w:rsidP="00EF3896">
            <w:pPr>
              <w:pStyle w:val="TableText"/>
              <w:spacing w:before="0" w:after="0"/>
              <w:jc w:val="center"/>
              <w:rPr>
                <w:sz w:val="18"/>
                <w:szCs w:val="18"/>
              </w:rPr>
            </w:pPr>
            <w:r w:rsidRPr="005B17D3">
              <w:rPr>
                <w:sz w:val="18"/>
                <w:szCs w:val="18"/>
              </w:rPr>
              <w:t>7/18/08</w:t>
            </w:r>
          </w:p>
        </w:tc>
        <w:tc>
          <w:tcPr>
            <w:tcW w:w="1177" w:type="dxa"/>
            <w:vAlign w:val="center"/>
          </w:tcPr>
          <w:p w14:paraId="60E255D4" w14:textId="77777777" w:rsidR="000B449C" w:rsidRPr="005B17D3" w:rsidRDefault="000B449C" w:rsidP="00EF3896">
            <w:pPr>
              <w:pStyle w:val="TableText"/>
              <w:spacing w:before="0" w:after="0"/>
              <w:jc w:val="center"/>
              <w:rPr>
                <w:bCs/>
                <w:sz w:val="18"/>
                <w:szCs w:val="18"/>
              </w:rPr>
            </w:pPr>
          </w:p>
        </w:tc>
        <w:tc>
          <w:tcPr>
            <w:tcW w:w="5120" w:type="dxa"/>
          </w:tcPr>
          <w:p w14:paraId="66039A74" w14:textId="77777777" w:rsidR="000B449C" w:rsidRPr="005B17D3" w:rsidRDefault="000B449C" w:rsidP="00EF3896">
            <w:pPr>
              <w:pStyle w:val="TableText"/>
              <w:spacing w:beforeLines="20" w:before="48" w:after="0"/>
              <w:rPr>
                <w:bCs/>
                <w:sz w:val="18"/>
                <w:szCs w:val="18"/>
              </w:rPr>
            </w:pPr>
            <w:r w:rsidRPr="005B17D3">
              <w:rPr>
                <w:bCs/>
                <w:sz w:val="18"/>
                <w:szCs w:val="18"/>
              </w:rPr>
              <w:t>Added new VOA fields in Demographics/Identity Traits and Personal sections.</w:t>
            </w:r>
          </w:p>
        </w:tc>
        <w:tc>
          <w:tcPr>
            <w:tcW w:w="1913" w:type="dxa"/>
            <w:vAlign w:val="center"/>
          </w:tcPr>
          <w:p w14:paraId="33493852" w14:textId="77777777" w:rsidR="000B449C" w:rsidRPr="005B17D3" w:rsidRDefault="000B449C" w:rsidP="00EF3896">
            <w:pPr>
              <w:pStyle w:val="TableText"/>
              <w:spacing w:before="0" w:after="0"/>
              <w:jc w:val="center"/>
              <w:rPr>
                <w:sz w:val="18"/>
                <w:szCs w:val="18"/>
              </w:rPr>
            </w:pPr>
            <w:r w:rsidRPr="005B17D3">
              <w:rPr>
                <w:sz w:val="18"/>
                <w:szCs w:val="18"/>
              </w:rPr>
              <w:t>Tom Hamilton</w:t>
            </w:r>
          </w:p>
        </w:tc>
      </w:tr>
      <w:tr w:rsidR="000B449C" w:rsidRPr="005B17D3" w14:paraId="63EDEAF1" w14:textId="77777777" w:rsidTr="008F6B72">
        <w:tc>
          <w:tcPr>
            <w:tcW w:w="1140" w:type="dxa"/>
            <w:vAlign w:val="center"/>
          </w:tcPr>
          <w:p w14:paraId="48760ADC" w14:textId="77777777" w:rsidR="000B449C" w:rsidRPr="005B17D3" w:rsidRDefault="000B449C" w:rsidP="00EF3896">
            <w:pPr>
              <w:pStyle w:val="TableText"/>
              <w:spacing w:before="0" w:after="0"/>
              <w:jc w:val="center"/>
              <w:rPr>
                <w:sz w:val="18"/>
                <w:szCs w:val="18"/>
              </w:rPr>
            </w:pPr>
            <w:r w:rsidRPr="005B17D3">
              <w:rPr>
                <w:sz w:val="18"/>
                <w:szCs w:val="18"/>
              </w:rPr>
              <w:t>7/17/08</w:t>
            </w:r>
          </w:p>
        </w:tc>
        <w:tc>
          <w:tcPr>
            <w:tcW w:w="1177" w:type="dxa"/>
            <w:vAlign w:val="center"/>
          </w:tcPr>
          <w:p w14:paraId="738B757B" w14:textId="77777777" w:rsidR="000B449C" w:rsidRPr="005B17D3" w:rsidRDefault="000B449C" w:rsidP="00EF3896">
            <w:pPr>
              <w:pStyle w:val="TableText"/>
              <w:spacing w:before="0" w:after="0"/>
              <w:jc w:val="center"/>
              <w:rPr>
                <w:bCs/>
                <w:sz w:val="18"/>
                <w:szCs w:val="18"/>
              </w:rPr>
            </w:pPr>
          </w:p>
        </w:tc>
        <w:tc>
          <w:tcPr>
            <w:tcW w:w="5120" w:type="dxa"/>
          </w:tcPr>
          <w:p w14:paraId="4826EE89" w14:textId="77777777" w:rsidR="000B449C" w:rsidRPr="005B17D3" w:rsidRDefault="000B449C" w:rsidP="00EF3896">
            <w:pPr>
              <w:pStyle w:val="TableText"/>
              <w:spacing w:beforeLines="20" w:before="48" w:after="0"/>
              <w:rPr>
                <w:bCs/>
                <w:sz w:val="18"/>
                <w:szCs w:val="18"/>
              </w:rPr>
            </w:pPr>
            <w:r w:rsidRPr="005B17D3">
              <w:rPr>
                <w:bCs/>
                <w:sz w:val="18"/>
                <w:szCs w:val="18"/>
              </w:rPr>
              <w:t>Updated main title page introducing VOA as part of the ESR 3.1 enhancements.</w:t>
            </w:r>
          </w:p>
        </w:tc>
        <w:tc>
          <w:tcPr>
            <w:tcW w:w="1913" w:type="dxa"/>
            <w:vAlign w:val="center"/>
          </w:tcPr>
          <w:p w14:paraId="1899EB8B" w14:textId="77777777" w:rsidR="000B449C" w:rsidRPr="005B17D3" w:rsidRDefault="000B449C" w:rsidP="00EF3896">
            <w:pPr>
              <w:pStyle w:val="TableText"/>
              <w:spacing w:before="0" w:after="0"/>
              <w:jc w:val="center"/>
              <w:rPr>
                <w:sz w:val="18"/>
                <w:szCs w:val="18"/>
              </w:rPr>
            </w:pPr>
            <w:r w:rsidRPr="005B17D3">
              <w:rPr>
                <w:sz w:val="18"/>
                <w:szCs w:val="18"/>
              </w:rPr>
              <w:t>Tom Hamilton</w:t>
            </w:r>
          </w:p>
        </w:tc>
      </w:tr>
      <w:tr w:rsidR="000B449C" w:rsidRPr="005B17D3" w14:paraId="49A65F70" w14:textId="77777777" w:rsidTr="008F6B72">
        <w:tc>
          <w:tcPr>
            <w:tcW w:w="1140" w:type="dxa"/>
            <w:vAlign w:val="center"/>
          </w:tcPr>
          <w:p w14:paraId="395B0946" w14:textId="77777777" w:rsidR="000B449C" w:rsidRPr="005B17D3" w:rsidRDefault="000B449C" w:rsidP="00EF3896">
            <w:pPr>
              <w:pStyle w:val="TableText"/>
              <w:spacing w:before="0" w:after="0"/>
              <w:jc w:val="center"/>
              <w:rPr>
                <w:sz w:val="18"/>
                <w:szCs w:val="18"/>
              </w:rPr>
            </w:pPr>
            <w:r w:rsidRPr="005B17D3">
              <w:rPr>
                <w:sz w:val="18"/>
                <w:szCs w:val="18"/>
              </w:rPr>
              <w:t>7/8/08</w:t>
            </w:r>
          </w:p>
        </w:tc>
        <w:tc>
          <w:tcPr>
            <w:tcW w:w="1177" w:type="dxa"/>
            <w:vAlign w:val="center"/>
          </w:tcPr>
          <w:p w14:paraId="747FA794" w14:textId="77777777" w:rsidR="000B449C" w:rsidRPr="005B17D3" w:rsidRDefault="000B449C" w:rsidP="00EF3896">
            <w:pPr>
              <w:pStyle w:val="TableText"/>
              <w:spacing w:before="0" w:after="0"/>
              <w:jc w:val="center"/>
              <w:rPr>
                <w:bCs/>
                <w:sz w:val="18"/>
                <w:szCs w:val="18"/>
              </w:rPr>
            </w:pPr>
          </w:p>
        </w:tc>
        <w:tc>
          <w:tcPr>
            <w:tcW w:w="5120" w:type="dxa"/>
          </w:tcPr>
          <w:p w14:paraId="604CE135" w14:textId="685E1EF3" w:rsidR="000B449C" w:rsidRPr="005B17D3" w:rsidRDefault="000B449C" w:rsidP="00EF3896">
            <w:pPr>
              <w:pStyle w:val="TableText"/>
              <w:spacing w:beforeLines="20" w:before="48" w:after="0"/>
              <w:rPr>
                <w:bCs/>
                <w:sz w:val="18"/>
                <w:szCs w:val="18"/>
              </w:rPr>
            </w:pPr>
            <w:r w:rsidRPr="005B17D3">
              <w:rPr>
                <w:bCs/>
                <w:sz w:val="18"/>
                <w:szCs w:val="18"/>
              </w:rPr>
              <w:t>Added general changes to reflect the addition of the Veterans Online Application (VOA) initiative.</w:t>
            </w:r>
          </w:p>
        </w:tc>
        <w:tc>
          <w:tcPr>
            <w:tcW w:w="1913" w:type="dxa"/>
            <w:vAlign w:val="center"/>
          </w:tcPr>
          <w:p w14:paraId="0068A59E" w14:textId="77777777" w:rsidR="000B449C" w:rsidRPr="005B17D3" w:rsidRDefault="000B449C" w:rsidP="00EF3896">
            <w:pPr>
              <w:pStyle w:val="TableText"/>
              <w:spacing w:before="0" w:after="0"/>
              <w:jc w:val="center"/>
              <w:rPr>
                <w:sz w:val="18"/>
                <w:szCs w:val="18"/>
              </w:rPr>
            </w:pPr>
            <w:r w:rsidRPr="005B17D3">
              <w:rPr>
                <w:sz w:val="18"/>
                <w:szCs w:val="18"/>
              </w:rPr>
              <w:t>Tom Hamilton</w:t>
            </w:r>
          </w:p>
        </w:tc>
      </w:tr>
      <w:tr w:rsidR="000B449C" w:rsidRPr="005B17D3" w14:paraId="074469EE" w14:textId="77777777" w:rsidTr="008F6B72">
        <w:tc>
          <w:tcPr>
            <w:tcW w:w="1140" w:type="dxa"/>
            <w:vAlign w:val="center"/>
          </w:tcPr>
          <w:p w14:paraId="0EA818A5" w14:textId="77777777" w:rsidR="000B449C" w:rsidRPr="005B17D3" w:rsidRDefault="000B449C" w:rsidP="00EF3896">
            <w:pPr>
              <w:pStyle w:val="TableText"/>
              <w:spacing w:before="0" w:after="0"/>
              <w:jc w:val="center"/>
              <w:rPr>
                <w:sz w:val="18"/>
                <w:szCs w:val="18"/>
              </w:rPr>
            </w:pPr>
            <w:r w:rsidRPr="005B17D3">
              <w:rPr>
                <w:sz w:val="18"/>
                <w:szCs w:val="18"/>
              </w:rPr>
              <w:lastRenderedPageBreak/>
              <w:t>4/23/08</w:t>
            </w:r>
          </w:p>
        </w:tc>
        <w:tc>
          <w:tcPr>
            <w:tcW w:w="1177" w:type="dxa"/>
            <w:vAlign w:val="center"/>
          </w:tcPr>
          <w:p w14:paraId="61C62258" w14:textId="77777777" w:rsidR="000B449C" w:rsidRPr="005B17D3" w:rsidRDefault="000B449C" w:rsidP="00EF3896">
            <w:pPr>
              <w:pStyle w:val="TableText"/>
              <w:spacing w:before="0" w:after="0"/>
              <w:jc w:val="center"/>
              <w:rPr>
                <w:bCs/>
                <w:sz w:val="18"/>
                <w:szCs w:val="18"/>
              </w:rPr>
            </w:pPr>
          </w:p>
        </w:tc>
        <w:tc>
          <w:tcPr>
            <w:tcW w:w="5120" w:type="dxa"/>
          </w:tcPr>
          <w:p w14:paraId="092070D9" w14:textId="77777777" w:rsidR="000B449C" w:rsidRPr="005B17D3" w:rsidRDefault="000B449C" w:rsidP="00EF3896">
            <w:pPr>
              <w:pStyle w:val="TableText"/>
              <w:spacing w:beforeLines="20" w:before="48" w:after="0"/>
              <w:rPr>
                <w:bCs/>
                <w:sz w:val="18"/>
                <w:szCs w:val="18"/>
              </w:rPr>
            </w:pPr>
            <w:r w:rsidRPr="005B17D3">
              <w:rPr>
                <w:bCs/>
                <w:sz w:val="18"/>
                <w:szCs w:val="18"/>
              </w:rPr>
              <w:t xml:space="preserve">Updated </w:t>
            </w:r>
            <w:r w:rsidRPr="005B17D3">
              <w:rPr>
                <w:bCs/>
                <w:i/>
                <w:sz w:val="18"/>
                <w:szCs w:val="18"/>
              </w:rPr>
              <w:t>Eligibility/Edit Current Eligibility</w:t>
            </w:r>
            <w:r w:rsidRPr="005B17D3">
              <w:rPr>
                <w:bCs/>
                <w:sz w:val="18"/>
                <w:szCs w:val="18"/>
              </w:rPr>
              <w:t xml:space="preserve"> section POW information to match changes made in HECMS application. Refined </w:t>
            </w:r>
            <w:r w:rsidRPr="005B17D3">
              <w:rPr>
                <w:bCs/>
                <w:i/>
                <w:sz w:val="18"/>
                <w:szCs w:val="18"/>
              </w:rPr>
              <w:t>Camp XXXX</w:t>
            </w:r>
            <w:r w:rsidRPr="005B17D3">
              <w:rPr>
                <w:bCs/>
                <w:sz w:val="18"/>
                <w:szCs w:val="18"/>
              </w:rPr>
              <w:t xml:space="preserve"> definitions.</w:t>
            </w:r>
          </w:p>
          <w:p w14:paraId="3C95F75E" w14:textId="77777777" w:rsidR="000B449C" w:rsidRPr="005B17D3" w:rsidRDefault="000B449C" w:rsidP="00EF3896">
            <w:pPr>
              <w:pStyle w:val="TableText"/>
              <w:spacing w:beforeLines="20" w:before="48" w:after="0"/>
              <w:rPr>
                <w:bCs/>
                <w:sz w:val="18"/>
                <w:szCs w:val="18"/>
              </w:rPr>
            </w:pPr>
            <w:r w:rsidRPr="005B17D3">
              <w:rPr>
                <w:bCs/>
                <w:sz w:val="18"/>
                <w:szCs w:val="18"/>
              </w:rPr>
              <w:t xml:space="preserve">Changed </w:t>
            </w:r>
            <w:r w:rsidRPr="005B17D3">
              <w:rPr>
                <w:bCs/>
                <w:i/>
                <w:sz w:val="18"/>
                <w:szCs w:val="18"/>
                <w:u w:val="single"/>
              </w:rPr>
              <w:t>Disability Retirement From Military</w:t>
            </w:r>
            <w:r w:rsidRPr="005B17D3">
              <w:rPr>
                <w:bCs/>
                <w:sz w:val="18"/>
                <w:szCs w:val="18"/>
              </w:rPr>
              <w:t xml:space="preserve"> field name to </w:t>
            </w:r>
            <w:r w:rsidRPr="005B17D3">
              <w:rPr>
                <w:bCs/>
                <w:i/>
                <w:sz w:val="18"/>
                <w:szCs w:val="18"/>
                <w:u w:val="single"/>
              </w:rPr>
              <w:t>Military Disability Retirement</w:t>
            </w:r>
            <w:r w:rsidRPr="005B17D3">
              <w:rPr>
                <w:bCs/>
                <w:sz w:val="18"/>
                <w:szCs w:val="18"/>
              </w:rPr>
              <w:t xml:space="preserve"> per change in the HECMS application.</w:t>
            </w:r>
          </w:p>
        </w:tc>
        <w:tc>
          <w:tcPr>
            <w:tcW w:w="1913" w:type="dxa"/>
            <w:vAlign w:val="center"/>
          </w:tcPr>
          <w:p w14:paraId="603FB660" w14:textId="77777777" w:rsidR="000B449C" w:rsidRPr="005B17D3" w:rsidRDefault="000B449C" w:rsidP="00EF3896">
            <w:pPr>
              <w:pStyle w:val="TableText"/>
              <w:spacing w:before="0" w:after="0"/>
              <w:jc w:val="center"/>
              <w:rPr>
                <w:sz w:val="18"/>
                <w:szCs w:val="18"/>
              </w:rPr>
            </w:pPr>
            <w:r w:rsidRPr="005B17D3">
              <w:rPr>
                <w:sz w:val="18"/>
                <w:szCs w:val="18"/>
              </w:rPr>
              <w:t>Tom Hamilton</w:t>
            </w:r>
          </w:p>
        </w:tc>
      </w:tr>
      <w:tr w:rsidR="000B449C" w:rsidRPr="005B17D3" w14:paraId="52BB626E" w14:textId="77777777" w:rsidTr="008F6B72">
        <w:tc>
          <w:tcPr>
            <w:tcW w:w="1140" w:type="dxa"/>
            <w:vAlign w:val="center"/>
          </w:tcPr>
          <w:p w14:paraId="66A075E6" w14:textId="77777777" w:rsidR="000B449C" w:rsidRPr="005B17D3" w:rsidRDefault="000B449C" w:rsidP="00EF3896">
            <w:pPr>
              <w:pStyle w:val="TableText"/>
              <w:spacing w:before="0" w:after="0"/>
              <w:jc w:val="center"/>
              <w:rPr>
                <w:sz w:val="18"/>
                <w:szCs w:val="18"/>
              </w:rPr>
            </w:pPr>
            <w:r w:rsidRPr="005B17D3">
              <w:rPr>
                <w:sz w:val="18"/>
                <w:szCs w:val="18"/>
              </w:rPr>
              <w:t>4/21/08</w:t>
            </w:r>
          </w:p>
        </w:tc>
        <w:tc>
          <w:tcPr>
            <w:tcW w:w="1177" w:type="dxa"/>
            <w:vAlign w:val="center"/>
          </w:tcPr>
          <w:p w14:paraId="34D7D95D" w14:textId="77777777" w:rsidR="000B449C" w:rsidRPr="005B17D3" w:rsidRDefault="000B449C" w:rsidP="00EF3896">
            <w:pPr>
              <w:pStyle w:val="TableText"/>
              <w:spacing w:before="0" w:after="0"/>
              <w:jc w:val="center"/>
              <w:rPr>
                <w:bCs/>
                <w:sz w:val="18"/>
                <w:szCs w:val="18"/>
              </w:rPr>
            </w:pPr>
          </w:p>
        </w:tc>
        <w:tc>
          <w:tcPr>
            <w:tcW w:w="5120" w:type="dxa"/>
          </w:tcPr>
          <w:p w14:paraId="57BA9256" w14:textId="77777777" w:rsidR="000B449C" w:rsidRPr="005B17D3" w:rsidRDefault="000B449C" w:rsidP="00EF3896">
            <w:pPr>
              <w:pStyle w:val="TableText"/>
              <w:spacing w:beforeLines="20" w:before="48" w:after="0"/>
              <w:rPr>
                <w:bCs/>
                <w:sz w:val="18"/>
                <w:szCs w:val="18"/>
              </w:rPr>
            </w:pPr>
            <w:r w:rsidRPr="005B17D3">
              <w:rPr>
                <w:bCs/>
                <w:sz w:val="18"/>
                <w:szCs w:val="18"/>
              </w:rPr>
              <w:t xml:space="preserve">Changed "Visits" to "Days" in </w:t>
            </w:r>
            <w:r w:rsidRPr="005B17D3">
              <w:rPr>
                <w:bCs/>
                <w:i/>
                <w:sz w:val="18"/>
                <w:szCs w:val="18"/>
              </w:rPr>
              <w:t>Tabs/Facility</w:t>
            </w:r>
            <w:r w:rsidRPr="005B17D3">
              <w:rPr>
                <w:bCs/>
                <w:sz w:val="18"/>
                <w:szCs w:val="18"/>
              </w:rPr>
              <w:t xml:space="preserve"> section field description as in "Number of Outpatient Days" to match application.</w:t>
            </w:r>
          </w:p>
        </w:tc>
        <w:tc>
          <w:tcPr>
            <w:tcW w:w="1913" w:type="dxa"/>
            <w:vAlign w:val="center"/>
          </w:tcPr>
          <w:p w14:paraId="2B8CC702" w14:textId="77777777" w:rsidR="000B449C" w:rsidRPr="005B17D3" w:rsidRDefault="000B449C" w:rsidP="00EF3896">
            <w:pPr>
              <w:pStyle w:val="TableText"/>
              <w:spacing w:before="0" w:after="0"/>
              <w:jc w:val="center"/>
              <w:rPr>
                <w:sz w:val="18"/>
                <w:szCs w:val="18"/>
              </w:rPr>
            </w:pPr>
            <w:r w:rsidRPr="005B17D3">
              <w:rPr>
                <w:sz w:val="18"/>
                <w:szCs w:val="18"/>
              </w:rPr>
              <w:t>Tom Hamilton</w:t>
            </w:r>
          </w:p>
        </w:tc>
      </w:tr>
      <w:tr w:rsidR="000B449C" w:rsidRPr="005B17D3" w14:paraId="6B6E3308" w14:textId="77777777" w:rsidTr="008F6B72">
        <w:tc>
          <w:tcPr>
            <w:tcW w:w="1140" w:type="dxa"/>
            <w:vAlign w:val="center"/>
          </w:tcPr>
          <w:p w14:paraId="79BBF378" w14:textId="77777777" w:rsidR="000B449C" w:rsidRPr="005B17D3" w:rsidRDefault="000B449C" w:rsidP="00EF3896">
            <w:pPr>
              <w:pStyle w:val="TableText"/>
              <w:spacing w:before="0" w:after="0"/>
              <w:jc w:val="center"/>
              <w:rPr>
                <w:sz w:val="18"/>
                <w:szCs w:val="18"/>
              </w:rPr>
            </w:pPr>
            <w:r w:rsidRPr="005B17D3">
              <w:rPr>
                <w:sz w:val="18"/>
                <w:szCs w:val="18"/>
              </w:rPr>
              <w:t>4/9/08</w:t>
            </w:r>
          </w:p>
        </w:tc>
        <w:tc>
          <w:tcPr>
            <w:tcW w:w="1177" w:type="dxa"/>
            <w:vAlign w:val="center"/>
          </w:tcPr>
          <w:p w14:paraId="3A7836CF" w14:textId="77777777" w:rsidR="000B449C" w:rsidRPr="005B17D3" w:rsidRDefault="000B449C" w:rsidP="00EF3896">
            <w:pPr>
              <w:pStyle w:val="TableText"/>
              <w:spacing w:before="0" w:after="0"/>
              <w:jc w:val="center"/>
              <w:rPr>
                <w:bCs/>
                <w:sz w:val="18"/>
                <w:szCs w:val="18"/>
              </w:rPr>
            </w:pPr>
          </w:p>
        </w:tc>
        <w:tc>
          <w:tcPr>
            <w:tcW w:w="5120" w:type="dxa"/>
          </w:tcPr>
          <w:p w14:paraId="30DB728D" w14:textId="77777777" w:rsidR="000B449C" w:rsidRPr="005B17D3" w:rsidRDefault="000B449C" w:rsidP="00EF3896">
            <w:pPr>
              <w:pStyle w:val="TableText"/>
              <w:spacing w:beforeLines="20" w:before="48" w:after="0"/>
              <w:rPr>
                <w:bCs/>
                <w:sz w:val="18"/>
                <w:szCs w:val="18"/>
              </w:rPr>
            </w:pPr>
            <w:r w:rsidRPr="005B17D3">
              <w:rPr>
                <w:bCs/>
                <w:sz w:val="18"/>
                <w:szCs w:val="18"/>
              </w:rPr>
              <w:t xml:space="preserve">Title Page – changed </w:t>
            </w:r>
            <w:r w:rsidRPr="005B17D3">
              <w:rPr>
                <w:bCs/>
                <w:i/>
                <w:sz w:val="18"/>
                <w:szCs w:val="18"/>
              </w:rPr>
              <w:t>HSD&amp;D</w:t>
            </w:r>
            <w:r w:rsidRPr="005B17D3">
              <w:rPr>
                <w:bCs/>
                <w:sz w:val="18"/>
                <w:szCs w:val="18"/>
              </w:rPr>
              <w:t xml:space="preserve"> to </w:t>
            </w:r>
            <w:r w:rsidRPr="005B17D3">
              <w:rPr>
                <w:bCs/>
                <w:i/>
                <w:sz w:val="18"/>
                <w:szCs w:val="18"/>
              </w:rPr>
              <w:t>Management, Enrollment and Financial Systems (MEFS)</w:t>
            </w:r>
            <w:r w:rsidRPr="005B17D3">
              <w:rPr>
                <w:bCs/>
                <w:sz w:val="18"/>
                <w:szCs w:val="18"/>
              </w:rPr>
              <w:t>.</w:t>
            </w:r>
          </w:p>
        </w:tc>
        <w:tc>
          <w:tcPr>
            <w:tcW w:w="1913" w:type="dxa"/>
            <w:vAlign w:val="center"/>
          </w:tcPr>
          <w:p w14:paraId="6DC64C68" w14:textId="77777777" w:rsidR="000B449C" w:rsidRPr="005B17D3" w:rsidRDefault="000B449C" w:rsidP="00EF3896">
            <w:pPr>
              <w:pStyle w:val="TableText"/>
              <w:spacing w:before="0" w:after="0"/>
              <w:jc w:val="center"/>
              <w:rPr>
                <w:sz w:val="18"/>
                <w:szCs w:val="18"/>
              </w:rPr>
            </w:pPr>
            <w:r w:rsidRPr="005B17D3">
              <w:rPr>
                <w:sz w:val="18"/>
                <w:szCs w:val="18"/>
              </w:rPr>
              <w:t>Tom Hamilton</w:t>
            </w:r>
          </w:p>
        </w:tc>
      </w:tr>
      <w:tr w:rsidR="000B449C" w:rsidRPr="005B17D3" w14:paraId="22288575" w14:textId="77777777" w:rsidTr="008F6B72">
        <w:tc>
          <w:tcPr>
            <w:tcW w:w="1140" w:type="dxa"/>
            <w:vAlign w:val="center"/>
          </w:tcPr>
          <w:p w14:paraId="7DA8A07B" w14:textId="77777777" w:rsidR="000B449C" w:rsidRPr="005B17D3" w:rsidRDefault="000B449C" w:rsidP="00EF3896">
            <w:pPr>
              <w:pStyle w:val="TableText"/>
              <w:spacing w:before="0" w:after="0"/>
              <w:jc w:val="center"/>
              <w:rPr>
                <w:sz w:val="18"/>
                <w:szCs w:val="18"/>
              </w:rPr>
            </w:pPr>
            <w:r w:rsidRPr="005B17D3">
              <w:rPr>
                <w:sz w:val="18"/>
                <w:szCs w:val="18"/>
              </w:rPr>
              <w:t>4/3/08</w:t>
            </w:r>
          </w:p>
        </w:tc>
        <w:tc>
          <w:tcPr>
            <w:tcW w:w="1177" w:type="dxa"/>
            <w:vAlign w:val="center"/>
          </w:tcPr>
          <w:p w14:paraId="49218226" w14:textId="77777777" w:rsidR="000B449C" w:rsidRPr="005B17D3" w:rsidRDefault="000B449C" w:rsidP="00EF3896">
            <w:pPr>
              <w:pStyle w:val="TableText"/>
              <w:spacing w:before="0" w:after="0"/>
              <w:jc w:val="center"/>
              <w:rPr>
                <w:bCs/>
                <w:sz w:val="18"/>
                <w:szCs w:val="18"/>
              </w:rPr>
            </w:pPr>
          </w:p>
        </w:tc>
        <w:tc>
          <w:tcPr>
            <w:tcW w:w="5120" w:type="dxa"/>
          </w:tcPr>
          <w:p w14:paraId="258AC233" w14:textId="77777777" w:rsidR="000B449C" w:rsidRPr="005B17D3" w:rsidRDefault="000B449C" w:rsidP="00EF3896">
            <w:pPr>
              <w:pStyle w:val="TableText"/>
              <w:spacing w:beforeLines="20" w:before="48" w:after="0"/>
              <w:rPr>
                <w:bCs/>
                <w:sz w:val="18"/>
                <w:szCs w:val="18"/>
              </w:rPr>
            </w:pPr>
            <w:r w:rsidRPr="005B17D3">
              <w:rPr>
                <w:bCs/>
                <w:sz w:val="18"/>
                <w:szCs w:val="18"/>
              </w:rPr>
              <w:t xml:space="preserve">Updated </w:t>
            </w:r>
            <w:r w:rsidRPr="005B17D3">
              <w:rPr>
                <w:sz w:val="18"/>
                <w:szCs w:val="18"/>
              </w:rPr>
              <w:t>VHA standards list of values for States and Counties</w:t>
            </w:r>
            <w:r w:rsidRPr="005B17D3">
              <w:rPr>
                <w:bCs/>
                <w:sz w:val="18"/>
                <w:szCs w:val="18"/>
              </w:rPr>
              <w:t xml:space="preserve"> website links in the </w:t>
            </w:r>
            <w:r w:rsidRPr="005B17D3">
              <w:rPr>
                <w:bCs/>
                <w:i/>
                <w:sz w:val="18"/>
                <w:szCs w:val="18"/>
              </w:rPr>
              <w:t>Demographics/Addresses/Permanent Mailing Address</w:t>
            </w:r>
            <w:r w:rsidRPr="005B17D3">
              <w:rPr>
                <w:bCs/>
                <w:sz w:val="18"/>
                <w:szCs w:val="18"/>
              </w:rPr>
              <w:t xml:space="preserve"> and </w:t>
            </w:r>
            <w:r w:rsidRPr="005B17D3">
              <w:rPr>
                <w:bCs/>
                <w:i/>
                <w:sz w:val="18"/>
                <w:szCs w:val="18"/>
              </w:rPr>
              <w:t xml:space="preserve">Demographics/Insurance/Add/ Update Insurance Carrier - Medicare </w:t>
            </w:r>
            <w:r w:rsidRPr="005B17D3">
              <w:rPr>
                <w:bCs/>
                <w:sz w:val="18"/>
                <w:szCs w:val="18"/>
              </w:rPr>
              <w:t>sections.</w:t>
            </w:r>
          </w:p>
        </w:tc>
        <w:tc>
          <w:tcPr>
            <w:tcW w:w="1913" w:type="dxa"/>
            <w:vAlign w:val="center"/>
          </w:tcPr>
          <w:p w14:paraId="5748E290" w14:textId="77777777" w:rsidR="000B449C" w:rsidRPr="005B17D3" w:rsidRDefault="000B449C" w:rsidP="00EF3896">
            <w:pPr>
              <w:pStyle w:val="TableText"/>
              <w:spacing w:before="0" w:after="0"/>
              <w:jc w:val="center"/>
              <w:rPr>
                <w:sz w:val="18"/>
                <w:szCs w:val="18"/>
              </w:rPr>
            </w:pPr>
            <w:r w:rsidRPr="005B17D3">
              <w:rPr>
                <w:sz w:val="18"/>
                <w:szCs w:val="18"/>
              </w:rPr>
              <w:t>Tom Hamilton</w:t>
            </w:r>
          </w:p>
        </w:tc>
      </w:tr>
      <w:tr w:rsidR="000B449C" w:rsidRPr="005B17D3" w14:paraId="71BFFE7E" w14:textId="77777777" w:rsidTr="008F6B72">
        <w:tc>
          <w:tcPr>
            <w:tcW w:w="1140" w:type="dxa"/>
            <w:vAlign w:val="center"/>
          </w:tcPr>
          <w:p w14:paraId="07949680" w14:textId="77777777" w:rsidR="000B449C" w:rsidRPr="005B17D3" w:rsidRDefault="000B449C" w:rsidP="00EF3896">
            <w:pPr>
              <w:pStyle w:val="TableText"/>
              <w:spacing w:before="0" w:after="0"/>
              <w:jc w:val="center"/>
              <w:rPr>
                <w:sz w:val="18"/>
                <w:szCs w:val="18"/>
              </w:rPr>
            </w:pPr>
            <w:r w:rsidRPr="005B17D3">
              <w:rPr>
                <w:sz w:val="18"/>
                <w:szCs w:val="18"/>
              </w:rPr>
              <w:t>4/2/08</w:t>
            </w:r>
          </w:p>
        </w:tc>
        <w:tc>
          <w:tcPr>
            <w:tcW w:w="1177" w:type="dxa"/>
            <w:vAlign w:val="center"/>
          </w:tcPr>
          <w:p w14:paraId="6A5E5A6E" w14:textId="77777777" w:rsidR="000B449C" w:rsidRPr="005B17D3" w:rsidRDefault="000B449C" w:rsidP="00EF3896">
            <w:pPr>
              <w:pStyle w:val="TableText"/>
              <w:spacing w:before="0" w:after="0"/>
              <w:jc w:val="center"/>
              <w:rPr>
                <w:bCs/>
                <w:sz w:val="18"/>
                <w:szCs w:val="18"/>
              </w:rPr>
            </w:pPr>
          </w:p>
        </w:tc>
        <w:tc>
          <w:tcPr>
            <w:tcW w:w="5120" w:type="dxa"/>
          </w:tcPr>
          <w:p w14:paraId="40C01510" w14:textId="1B9CA04D" w:rsidR="000B449C" w:rsidRPr="005B17D3" w:rsidRDefault="000B449C" w:rsidP="00EF3896">
            <w:pPr>
              <w:pStyle w:val="TableText"/>
              <w:spacing w:beforeLines="20" w:before="48" w:after="0"/>
              <w:rPr>
                <w:bCs/>
                <w:sz w:val="18"/>
                <w:szCs w:val="18"/>
              </w:rPr>
            </w:pPr>
            <w:r w:rsidRPr="005B17D3">
              <w:rPr>
                <w:bCs/>
                <w:sz w:val="18"/>
                <w:szCs w:val="18"/>
              </w:rPr>
              <w:t xml:space="preserve">Removed “minus 1 day” from NDAA glossary definition and from </w:t>
            </w:r>
            <w:r w:rsidRPr="005B17D3">
              <w:rPr>
                <w:bCs/>
                <w:i/>
                <w:sz w:val="18"/>
                <w:szCs w:val="18"/>
              </w:rPr>
              <w:t xml:space="preserve">CV Eligibility End Date </w:t>
            </w:r>
            <w:r w:rsidRPr="005B17D3">
              <w:rPr>
                <w:bCs/>
                <w:sz w:val="18"/>
                <w:szCs w:val="18"/>
              </w:rPr>
              <w:t xml:space="preserve">in the </w:t>
            </w:r>
            <w:r w:rsidRPr="005B17D3">
              <w:rPr>
                <w:bCs/>
                <w:i/>
                <w:sz w:val="18"/>
                <w:szCs w:val="18"/>
              </w:rPr>
              <w:t>Tabs/Military Service/Current Military Service</w:t>
            </w:r>
            <w:r w:rsidRPr="005B17D3">
              <w:rPr>
                <w:bCs/>
                <w:sz w:val="18"/>
                <w:szCs w:val="18"/>
              </w:rPr>
              <w:t xml:space="preserve"> section.</w:t>
            </w:r>
          </w:p>
          <w:p w14:paraId="23F4DE41" w14:textId="77777777" w:rsidR="000B449C" w:rsidRPr="005B17D3" w:rsidRDefault="000B449C" w:rsidP="00EF3896">
            <w:pPr>
              <w:pStyle w:val="TableText"/>
              <w:spacing w:beforeLines="20" w:before="48" w:after="0"/>
              <w:rPr>
                <w:bCs/>
                <w:sz w:val="18"/>
                <w:szCs w:val="18"/>
              </w:rPr>
            </w:pPr>
            <w:r w:rsidRPr="005B17D3">
              <w:rPr>
                <w:bCs/>
                <w:sz w:val="18"/>
                <w:szCs w:val="18"/>
              </w:rPr>
              <w:t xml:space="preserve">Updated </w:t>
            </w:r>
            <w:r w:rsidRPr="005B17D3">
              <w:rPr>
                <w:bCs/>
                <w:i/>
                <w:sz w:val="18"/>
                <w:szCs w:val="18"/>
              </w:rPr>
              <w:t>Financials/Financial Overview</w:t>
            </w:r>
            <w:r w:rsidRPr="005B17D3">
              <w:rPr>
                <w:bCs/>
                <w:sz w:val="18"/>
                <w:szCs w:val="18"/>
              </w:rPr>
              <w:t xml:space="preserve"> section adding statement that "Financial Assessment" changes to "Current Financial Assessment" to indicate that this is the most recent financial information currently on file.</w:t>
            </w:r>
          </w:p>
        </w:tc>
        <w:tc>
          <w:tcPr>
            <w:tcW w:w="1913" w:type="dxa"/>
            <w:vAlign w:val="center"/>
          </w:tcPr>
          <w:p w14:paraId="03FF3C7B" w14:textId="77777777" w:rsidR="000B449C" w:rsidRPr="005B17D3" w:rsidRDefault="000B449C" w:rsidP="00EF3896">
            <w:pPr>
              <w:pStyle w:val="TableText"/>
              <w:spacing w:before="0" w:after="0"/>
              <w:jc w:val="center"/>
              <w:rPr>
                <w:sz w:val="18"/>
                <w:szCs w:val="18"/>
              </w:rPr>
            </w:pPr>
            <w:r w:rsidRPr="005B17D3">
              <w:rPr>
                <w:sz w:val="18"/>
                <w:szCs w:val="18"/>
              </w:rPr>
              <w:t>Tom Hamilton</w:t>
            </w:r>
          </w:p>
        </w:tc>
      </w:tr>
      <w:tr w:rsidR="000B449C" w:rsidRPr="005B17D3" w14:paraId="7D2AF074" w14:textId="77777777" w:rsidTr="008F6B72">
        <w:tc>
          <w:tcPr>
            <w:tcW w:w="1140" w:type="dxa"/>
            <w:vAlign w:val="center"/>
          </w:tcPr>
          <w:p w14:paraId="6D93105F" w14:textId="77777777" w:rsidR="000B449C" w:rsidRPr="005B17D3" w:rsidRDefault="000B449C" w:rsidP="00EF3896">
            <w:pPr>
              <w:pStyle w:val="TableText"/>
              <w:spacing w:before="0" w:after="0"/>
              <w:jc w:val="center"/>
              <w:rPr>
                <w:sz w:val="18"/>
                <w:szCs w:val="18"/>
              </w:rPr>
            </w:pPr>
            <w:r w:rsidRPr="005B17D3">
              <w:rPr>
                <w:sz w:val="18"/>
                <w:szCs w:val="18"/>
              </w:rPr>
              <w:t>3/19/08</w:t>
            </w:r>
          </w:p>
        </w:tc>
        <w:tc>
          <w:tcPr>
            <w:tcW w:w="1177" w:type="dxa"/>
            <w:vAlign w:val="center"/>
          </w:tcPr>
          <w:p w14:paraId="3DE7FC3B" w14:textId="77777777" w:rsidR="000B449C" w:rsidRPr="005B17D3" w:rsidRDefault="000B449C" w:rsidP="00EF3896">
            <w:pPr>
              <w:pStyle w:val="TableText"/>
              <w:spacing w:before="0" w:after="0"/>
              <w:jc w:val="center"/>
              <w:rPr>
                <w:bCs/>
                <w:sz w:val="18"/>
                <w:szCs w:val="18"/>
              </w:rPr>
            </w:pPr>
          </w:p>
        </w:tc>
        <w:tc>
          <w:tcPr>
            <w:tcW w:w="5120" w:type="dxa"/>
          </w:tcPr>
          <w:p w14:paraId="07C436AF" w14:textId="77777777" w:rsidR="000B449C" w:rsidRPr="005B17D3" w:rsidRDefault="000B449C" w:rsidP="00EF3896">
            <w:pPr>
              <w:pStyle w:val="TableText"/>
              <w:spacing w:beforeLines="20" w:before="48" w:after="0"/>
              <w:rPr>
                <w:bCs/>
                <w:sz w:val="18"/>
                <w:szCs w:val="18"/>
              </w:rPr>
            </w:pPr>
            <w:r w:rsidRPr="005B17D3">
              <w:rPr>
                <w:bCs/>
                <w:sz w:val="18"/>
                <w:szCs w:val="18"/>
              </w:rPr>
              <w:t xml:space="preserve">Updated the </w:t>
            </w:r>
            <w:r w:rsidRPr="005B17D3">
              <w:rPr>
                <w:bCs/>
                <w:i/>
                <w:sz w:val="18"/>
                <w:szCs w:val="18"/>
              </w:rPr>
              <w:t>Index</w:t>
            </w:r>
            <w:r w:rsidRPr="005B17D3">
              <w:rPr>
                <w:bCs/>
                <w:sz w:val="18"/>
                <w:szCs w:val="18"/>
              </w:rPr>
              <w:t xml:space="preserve"> instructions in the </w:t>
            </w:r>
            <w:r w:rsidRPr="005B17D3">
              <w:rPr>
                <w:bCs/>
                <w:i/>
                <w:sz w:val="18"/>
                <w:szCs w:val="18"/>
              </w:rPr>
              <w:t>Using the Help Window</w:t>
            </w:r>
            <w:r w:rsidRPr="005B17D3">
              <w:rPr>
                <w:bCs/>
                <w:sz w:val="18"/>
                <w:szCs w:val="18"/>
              </w:rPr>
              <w:t xml:space="preserve"> field of the </w:t>
            </w:r>
            <w:r w:rsidRPr="005B17D3">
              <w:rPr>
                <w:bCs/>
                <w:i/>
                <w:sz w:val="18"/>
                <w:szCs w:val="18"/>
              </w:rPr>
              <w:t>Online Help Tutorial</w:t>
            </w:r>
            <w:r w:rsidRPr="005B17D3">
              <w:rPr>
                <w:bCs/>
                <w:sz w:val="18"/>
                <w:szCs w:val="18"/>
              </w:rPr>
              <w:t xml:space="preserve"> section.</w:t>
            </w:r>
          </w:p>
        </w:tc>
        <w:tc>
          <w:tcPr>
            <w:tcW w:w="1913" w:type="dxa"/>
            <w:vAlign w:val="center"/>
          </w:tcPr>
          <w:p w14:paraId="0D72837C" w14:textId="77777777" w:rsidR="000B449C" w:rsidRPr="005B17D3" w:rsidRDefault="000B449C" w:rsidP="00EF3896">
            <w:pPr>
              <w:pStyle w:val="TableText"/>
              <w:spacing w:before="0" w:after="0"/>
              <w:jc w:val="center"/>
              <w:rPr>
                <w:sz w:val="18"/>
                <w:szCs w:val="18"/>
              </w:rPr>
            </w:pPr>
            <w:r w:rsidRPr="005B17D3">
              <w:rPr>
                <w:sz w:val="18"/>
                <w:szCs w:val="18"/>
              </w:rPr>
              <w:t>Tom Hamilton</w:t>
            </w:r>
          </w:p>
        </w:tc>
      </w:tr>
      <w:tr w:rsidR="000B449C" w:rsidRPr="005B17D3" w14:paraId="05D4D250" w14:textId="77777777" w:rsidTr="008F6B72">
        <w:tc>
          <w:tcPr>
            <w:tcW w:w="1140" w:type="dxa"/>
            <w:vAlign w:val="center"/>
          </w:tcPr>
          <w:p w14:paraId="73578C1F" w14:textId="77777777" w:rsidR="000B449C" w:rsidRPr="005B17D3" w:rsidRDefault="000B449C" w:rsidP="00EF3896">
            <w:pPr>
              <w:pStyle w:val="TableText"/>
              <w:spacing w:before="0" w:after="0"/>
              <w:jc w:val="center"/>
              <w:rPr>
                <w:sz w:val="18"/>
                <w:szCs w:val="18"/>
              </w:rPr>
            </w:pPr>
            <w:r w:rsidRPr="005B17D3">
              <w:rPr>
                <w:sz w:val="18"/>
                <w:szCs w:val="18"/>
              </w:rPr>
              <w:t>3/5/08</w:t>
            </w:r>
          </w:p>
        </w:tc>
        <w:tc>
          <w:tcPr>
            <w:tcW w:w="1177" w:type="dxa"/>
            <w:vAlign w:val="center"/>
          </w:tcPr>
          <w:p w14:paraId="00A77661" w14:textId="77777777" w:rsidR="000B449C" w:rsidRPr="005B17D3" w:rsidRDefault="000B449C" w:rsidP="00EF3896">
            <w:pPr>
              <w:pStyle w:val="TableText"/>
              <w:spacing w:before="0" w:after="0"/>
              <w:jc w:val="center"/>
              <w:rPr>
                <w:bCs/>
                <w:sz w:val="18"/>
                <w:szCs w:val="18"/>
              </w:rPr>
            </w:pPr>
          </w:p>
        </w:tc>
        <w:tc>
          <w:tcPr>
            <w:tcW w:w="5120" w:type="dxa"/>
          </w:tcPr>
          <w:p w14:paraId="3375171E" w14:textId="77777777" w:rsidR="000B449C" w:rsidRPr="005B17D3" w:rsidRDefault="000B449C" w:rsidP="00EF3896">
            <w:pPr>
              <w:pStyle w:val="TableText"/>
              <w:spacing w:beforeLines="20" w:before="48" w:after="0"/>
              <w:rPr>
                <w:bCs/>
                <w:sz w:val="18"/>
                <w:szCs w:val="18"/>
              </w:rPr>
            </w:pPr>
            <w:r w:rsidRPr="005B17D3">
              <w:rPr>
                <w:bCs/>
                <w:sz w:val="18"/>
                <w:szCs w:val="18"/>
              </w:rPr>
              <w:t xml:space="preserve">Updated </w:t>
            </w:r>
            <w:r w:rsidRPr="005B17D3">
              <w:rPr>
                <w:bCs/>
                <w:i/>
                <w:sz w:val="18"/>
                <w:szCs w:val="18"/>
              </w:rPr>
              <w:t>Agent Orange Location</w:t>
            </w:r>
            <w:r w:rsidRPr="005B17D3">
              <w:rPr>
                <w:bCs/>
                <w:sz w:val="18"/>
                <w:szCs w:val="18"/>
              </w:rPr>
              <w:t xml:space="preserve"> to </w:t>
            </w:r>
            <w:r w:rsidRPr="005B17D3">
              <w:rPr>
                <w:bCs/>
                <w:i/>
                <w:sz w:val="18"/>
                <w:szCs w:val="18"/>
              </w:rPr>
              <w:t>Agent Orange Exposure Location</w:t>
            </w:r>
            <w:r w:rsidRPr="005B17D3">
              <w:rPr>
                <w:bCs/>
                <w:sz w:val="18"/>
                <w:szCs w:val="18"/>
              </w:rPr>
              <w:t xml:space="preserve"> in </w:t>
            </w:r>
            <w:r w:rsidRPr="005B17D3">
              <w:rPr>
                <w:bCs/>
                <w:i/>
                <w:sz w:val="18"/>
                <w:szCs w:val="18"/>
              </w:rPr>
              <w:t>Edit Current Eligibility</w:t>
            </w:r>
            <w:r w:rsidRPr="005B17D3">
              <w:rPr>
                <w:bCs/>
                <w:sz w:val="18"/>
                <w:szCs w:val="18"/>
              </w:rPr>
              <w:t xml:space="preserve"> and </w:t>
            </w:r>
            <w:r w:rsidRPr="005B17D3">
              <w:rPr>
                <w:bCs/>
                <w:i/>
                <w:sz w:val="18"/>
                <w:szCs w:val="18"/>
              </w:rPr>
              <w:t>Current Military Service</w:t>
            </w:r>
            <w:r w:rsidRPr="005B17D3">
              <w:rPr>
                <w:bCs/>
                <w:sz w:val="18"/>
                <w:szCs w:val="18"/>
              </w:rPr>
              <w:t xml:space="preserve"> sections to match application. Also added “Not Exposed” to dropdowns.</w:t>
            </w:r>
          </w:p>
        </w:tc>
        <w:tc>
          <w:tcPr>
            <w:tcW w:w="1913" w:type="dxa"/>
            <w:vAlign w:val="center"/>
          </w:tcPr>
          <w:p w14:paraId="2E04B65D" w14:textId="77777777" w:rsidR="000B449C" w:rsidRPr="005B17D3" w:rsidRDefault="000B449C" w:rsidP="00EF3896">
            <w:pPr>
              <w:pStyle w:val="TableText"/>
              <w:spacing w:before="0" w:after="0"/>
              <w:jc w:val="center"/>
              <w:rPr>
                <w:sz w:val="18"/>
                <w:szCs w:val="18"/>
              </w:rPr>
            </w:pPr>
            <w:r w:rsidRPr="005B17D3">
              <w:rPr>
                <w:sz w:val="18"/>
                <w:szCs w:val="18"/>
              </w:rPr>
              <w:t>Tom Hamilton</w:t>
            </w:r>
          </w:p>
        </w:tc>
      </w:tr>
      <w:tr w:rsidR="000B449C" w:rsidRPr="005B17D3" w14:paraId="6DD37DEE" w14:textId="77777777" w:rsidTr="008F6B72">
        <w:tc>
          <w:tcPr>
            <w:tcW w:w="1140" w:type="dxa"/>
            <w:vAlign w:val="center"/>
          </w:tcPr>
          <w:p w14:paraId="5094EB97" w14:textId="77777777" w:rsidR="000B449C" w:rsidRPr="005B17D3" w:rsidRDefault="000B449C" w:rsidP="00EF3896">
            <w:pPr>
              <w:pStyle w:val="TableText"/>
              <w:spacing w:before="0" w:after="0"/>
              <w:jc w:val="center"/>
              <w:rPr>
                <w:sz w:val="18"/>
                <w:szCs w:val="18"/>
              </w:rPr>
            </w:pPr>
            <w:r w:rsidRPr="005B17D3">
              <w:rPr>
                <w:sz w:val="18"/>
                <w:szCs w:val="18"/>
              </w:rPr>
              <w:t>2/29/08</w:t>
            </w:r>
          </w:p>
        </w:tc>
        <w:tc>
          <w:tcPr>
            <w:tcW w:w="1177" w:type="dxa"/>
            <w:vAlign w:val="center"/>
          </w:tcPr>
          <w:p w14:paraId="7C1EDB9A" w14:textId="77777777" w:rsidR="000B449C" w:rsidRPr="005B17D3" w:rsidRDefault="000B449C" w:rsidP="00EF3896">
            <w:pPr>
              <w:pStyle w:val="TableText"/>
              <w:spacing w:before="0" w:after="0"/>
              <w:jc w:val="center"/>
              <w:rPr>
                <w:bCs/>
                <w:sz w:val="18"/>
                <w:szCs w:val="18"/>
              </w:rPr>
            </w:pPr>
          </w:p>
        </w:tc>
        <w:tc>
          <w:tcPr>
            <w:tcW w:w="5120" w:type="dxa"/>
          </w:tcPr>
          <w:p w14:paraId="46DBA013" w14:textId="77777777" w:rsidR="000B449C" w:rsidRPr="005B17D3" w:rsidRDefault="000B449C" w:rsidP="00EF3896">
            <w:pPr>
              <w:pStyle w:val="TableText"/>
              <w:spacing w:beforeLines="20" w:before="48" w:after="0"/>
              <w:rPr>
                <w:bCs/>
                <w:sz w:val="18"/>
                <w:szCs w:val="18"/>
              </w:rPr>
            </w:pPr>
            <w:r w:rsidRPr="005B17D3">
              <w:rPr>
                <w:bCs/>
                <w:sz w:val="18"/>
                <w:szCs w:val="18"/>
              </w:rPr>
              <w:t>Added LOCK REASON: explanation in the Tabs/Overview/Overview section. Also added Sensitive Record screen shot.</w:t>
            </w:r>
          </w:p>
        </w:tc>
        <w:tc>
          <w:tcPr>
            <w:tcW w:w="1913" w:type="dxa"/>
            <w:vAlign w:val="center"/>
          </w:tcPr>
          <w:p w14:paraId="7298DFED" w14:textId="77777777" w:rsidR="000B449C" w:rsidRPr="005B17D3" w:rsidRDefault="000B449C" w:rsidP="00EF3896">
            <w:pPr>
              <w:pStyle w:val="TableText"/>
              <w:spacing w:before="0" w:after="0"/>
              <w:jc w:val="center"/>
              <w:rPr>
                <w:sz w:val="18"/>
                <w:szCs w:val="18"/>
              </w:rPr>
            </w:pPr>
            <w:r w:rsidRPr="005B17D3">
              <w:rPr>
                <w:sz w:val="18"/>
                <w:szCs w:val="18"/>
              </w:rPr>
              <w:t>Tom Hamilton</w:t>
            </w:r>
          </w:p>
        </w:tc>
      </w:tr>
      <w:tr w:rsidR="000B449C" w:rsidRPr="005B17D3" w14:paraId="1B8216EE" w14:textId="77777777" w:rsidTr="008F6B72">
        <w:tc>
          <w:tcPr>
            <w:tcW w:w="1140" w:type="dxa"/>
            <w:vAlign w:val="center"/>
          </w:tcPr>
          <w:p w14:paraId="659316F5" w14:textId="77777777" w:rsidR="000B449C" w:rsidRPr="005B17D3" w:rsidRDefault="000B449C" w:rsidP="00EF3896">
            <w:pPr>
              <w:pStyle w:val="TableText"/>
              <w:spacing w:before="0" w:after="0"/>
              <w:jc w:val="center"/>
              <w:rPr>
                <w:sz w:val="18"/>
                <w:szCs w:val="18"/>
              </w:rPr>
            </w:pPr>
            <w:r w:rsidRPr="005B17D3">
              <w:rPr>
                <w:sz w:val="18"/>
                <w:szCs w:val="18"/>
              </w:rPr>
              <w:t>2/19/08</w:t>
            </w:r>
          </w:p>
        </w:tc>
        <w:tc>
          <w:tcPr>
            <w:tcW w:w="1177" w:type="dxa"/>
            <w:vAlign w:val="center"/>
          </w:tcPr>
          <w:p w14:paraId="56E4ACD0" w14:textId="77777777" w:rsidR="000B449C" w:rsidRPr="005B17D3" w:rsidRDefault="000B449C" w:rsidP="00EF3896">
            <w:pPr>
              <w:pStyle w:val="TableText"/>
              <w:spacing w:before="0" w:after="0"/>
              <w:jc w:val="center"/>
              <w:rPr>
                <w:bCs/>
                <w:sz w:val="18"/>
                <w:szCs w:val="18"/>
              </w:rPr>
            </w:pPr>
          </w:p>
        </w:tc>
        <w:tc>
          <w:tcPr>
            <w:tcW w:w="5120" w:type="dxa"/>
          </w:tcPr>
          <w:p w14:paraId="1DC6926A" w14:textId="77777777" w:rsidR="000B449C" w:rsidRPr="005B17D3" w:rsidRDefault="000B449C" w:rsidP="00EF3896">
            <w:pPr>
              <w:pStyle w:val="TableText"/>
              <w:spacing w:beforeLines="20" w:before="48" w:after="0"/>
              <w:rPr>
                <w:bCs/>
                <w:sz w:val="18"/>
                <w:szCs w:val="18"/>
              </w:rPr>
            </w:pPr>
            <w:r w:rsidRPr="005B17D3">
              <w:rPr>
                <w:bCs/>
                <w:sz w:val="18"/>
                <w:szCs w:val="18"/>
              </w:rPr>
              <w:t>DG 5*3*777 patch to change OEF/OIF to OIF/OEF cancelled. Rejected all changes of OIF/OEF to revert back to OEF/OIF.</w:t>
            </w:r>
          </w:p>
        </w:tc>
        <w:tc>
          <w:tcPr>
            <w:tcW w:w="1913" w:type="dxa"/>
            <w:vAlign w:val="center"/>
          </w:tcPr>
          <w:p w14:paraId="65EBA0BB" w14:textId="77777777" w:rsidR="000B449C" w:rsidRPr="005B17D3" w:rsidRDefault="000B449C" w:rsidP="00EF3896">
            <w:pPr>
              <w:pStyle w:val="TableText"/>
              <w:spacing w:before="0" w:after="0"/>
              <w:jc w:val="center"/>
              <w:rPr>
                <w:sz w:val="18"/>
                <w:szCs w:val="18"/>
              </w:rPr>
            </w:pPr>
            <w:r w:rsidRPr="005B17D3">
              <w:rPr>
                <w:sz w:val="18"/>
                <w:szCs w:val="18"/>
              </w:rPr>
              <w:t>Tom Hamilton</w:t>
            </w:r>
          </w:p>
        </w:tc>
      </w:tr>
      <w:tr w:rsidR="000B449C" w:rsidRPr="005B17D3" w14:paraId="4E8DE967" w14:textId="77777777" w:rsidTr="008F6B72">
        <w:tc>
          <w:tcPr>
            <w:tcW w:w="1140" w:type="dxa"/>
            <w:vAlign w:val="center"/>
          </w:tcPr>
          <w:p w14:paraId="68B658A3" w14:textId="77777777" w:rsidR="000B449C" w:rsidRPr="005B17D3" w:rsidRDefault="000B449C" w:rsidP="00EF3896">
            <w:pPr>
              <w:pStyle w:val="TableText"/>
              <w:spacing w:before="0" w:after="0"/>
              <w:jc w:val="center"/>
              <w:rPr>
                <w:sz w:val="18"/>
                <w:szCs w:val="18"/>
              </w:rPr>
            </w:pPr>
            <w:r w:rsidRPr="005B17D3">
              <w:rPr>
                <w:sz w:val="18"/>
                <w:szCs w:val="18"/>
              </w:rPr>
              <w:t>2/11/08</w:t>
            </w:r>
          </w:p>
        </w:tc>
        <w:tc>
          <w:tcPr>
            <w:tcW w:w="1177" w:type="dxa"/>
            <w:vAlign w:val="center"/>
          </w:tcPr>
          <w:p w14:paraId="36735D8D" w14:textId="77777777" w:rsidR="000B449C" w:rsidRPr="005B17D3" w:rsidRDefault="000B449C" w:rsidP="00EF3896">
            <w:pPr>
              <w:pStyle w:val="TableText"/>
              <w:spacing w:before="0" w:after="0"/>
              <w:jc w:val="center"/>
              <w:rPr>
                <w:bCs/>
                <w:sz w:val="18"/>
                <w:szCs w:val="18"/>
              </w:rPr>
            </w:pPr>
          </w:p>
        </w:tc>
        <w:tc>
          <w:tcPr>
            <w:tcW w:w="5120" w:type="dxa"/>
          </w:tcPr>
          <w:p w14:paraId="02D8B920" w14:textId="77777777" w:rsidR="000B449C" w:rsidRPr="005B17D3" w:rsidRDefault="000B449C" w:rsidP="00EF3896">
            <w:pPr>
              <w:pStyle w:val="TableText"/>
              <w:spacing w:beforeLines="20" w:before="48" w:after="0"/>
              <w:rPr>
                <w:bCs/>
                <w:sz w:val="18"/>
                <w:szCs w:val="18"/>
              </w:rPr>
            </w:pPr>
            <w:r w:rsidRPr="005B17D3">
              <w:rPr>
                <w:bCs/>
                <w:sz w:val="18"/>
                <w:szCs w:val="18"/>
              </w:rPr>
              <w:t xml:space="preserve">Updated the </w:t>
            </w:r>
            <w:r w:rsidRPr="005B17D3">
              <w:rPr>
                <w:bCs/>
                <w:i/>
                <w:sz w:val="18"/>
                <w:szCs w:val="18"/>
              </w:rPr>
              <w:t>Tabs/Military Service/Current Military Service</w:t>
            </w:r>
            <w:r w:rsidRPr="005B17D3">
              <w:rPr>
                <w:bCs/>
                <w:sz w:val="18"/>
                <w:szCs w:val="18"/>
              </w:rPr>
              <w:t xml:space="preserve"> section to reflect the </w:t>
            </w:r>
            <w:r w:rsidRPr="005B17D3">
              <w:rPr>
                <w:bCs/>
                <w:i/>
                <w:sz w:val="18"/>
                <w:szCs w:val="18"/>
              </w:rPr>
              <w:t>CV Eligibility End Date</w:t>
            </w:r>
            <w:r w:rsidRPr="005B17D3">
              <w:rPr>
                <w:bCs/>
                <w:sz w:val="18"/>
                <w:szCs w:val="18"/>
              </w:rPr>
              <w:t xml:space="preserve"> changes as part of the NDAA of 2008 signed 1/28/2008. Also added </w:t>
            </w:r>
            <w:r w:rsidRPr="005B17D3">
              <w:rPr>
                <w:bCs/>
                <w:i/>
                <w:sz w:val="18"/>
                <w:szCs w:val="18"/>
              </w:rPr>
              <w:t>Combat Veteran</w:t>
            </w:r>
            <w:r w:rsidRPr="005B17D3">
              <w:rPr>
                <w:bCs/>
                <w:sz w:val="18"/>
                <w:szCs w:val="18"/>
              </w:rPr>
              <w:t xml:space="preserve"> and </w:t>
            </w:r>
            <w:r w:rsidRPr="005B17D3">
              <w:rPr>
                <w:bCs/>
                <w:i/>
                <w:sz w:val="18"/>
                <w:szCs w:val="18"/>
              </w:rPr>
              <w:t>NDAA of 2008</w:t>
            </w:r>
            <w:r w:rsidRPr="005B17D3">
              <w:rPr>
                <w:bCs/>
                <w:sz w:val="18"/>
                <w:szCs w:val="18"/>
              </w:rPr>
              <w:t xml:space="preserve"> definitions to the Glossary.</w:t>
            </w:r>
          </w:p>
        </w:tc>
        <w:tc>
          <w:tcPr>
            <w:tcW w:w="1913" w:type="dxa"/>
            <w:vAlign w:val="center"/>
          </w:tcPr>
          <w:p w14:paraId="4F42BE5E" w14:textId="77777777" w:rsidR="000B449C" w:rsidRPr="005B17D3" w:rsidRDefault="000B449C" w:rsidP="00EF3896">
            <w:pPr>
              <w:pStyle w:val="TableText"/>
              <w:spacing w:before="0" w:after="0"/>
              <w:jc w:val="center"/>
              <w:rPr>
                <w:sz w:val="18"/>
                <w:szCs w:val="18"/>
              </w:rPr>
            </w:pPr>
            <w:r w:rsidRPr="005B17D3">
              <w:rPr>
                <w:sz w:val="18"/>
                <w:szCs w:val="18"/>
              </w:rPr>
              <w:t>Tom Hamilton</w:t>
            </w:r>
          </w:p>
        </w:tc>
      </w:tr>
      <w:tr w:rsidR="000B449C" w:rsidRPr="005B17D3" w14:paraId="362DBA2C" w14:textId="77777777" w:rsidTr="008F6B72">
        <w:tc>
          <w:tcPr>
            <w:tcW w:w="1140" w:type="dxa"/>
            <w:vAlign w:val="center"/>
          </w:tcPr>
          <w:p w14:paraId="353FE950" w14:textId="77777777" w:rsidR="000B449C" w:rsidRPr="005B17D3" w:rsidRDefault="000B449C" w:rsidP="00EF3896">
            <w:pPr>
              <w:pStyle w:val="TableText"/>
              <w:spacing w:before="0" w:after="0"/>
              <w:jc w:val="center"/>
              <w:rPr>
                <w:sz w:val="18"/>
                <w:szCs w:val="18"/>
              </w:rPr>
            </w:pPr>
            <w:r w:rsidRPr="005B17D3">
              <w:rPr>
                <w:sz w:val="18"/>
                <w:szCs w:val="18"/>
              </w:rPr>
              <w:t>2/15/08</w:t>
            </w:r>
          </w:p>
        </w:tc>
        <w:tc>
          <w:tcPr>
            <w:tcW w:w="1177" w:type="dxa"/>
            <w:vAlign w:val="center"/>
          </w:tcPr>
          <w:p w14:paraId="6FE6742E" w14:textId="77777777" w:rsidR="000B449C" w:rsidRPr="005B17D3" w:rsidRDefault="000B449C" w:rsidP="00EF3896">
            <w:pPr>
              <w:pStyle w:val="TableText"/>
              <w:spacing w:before="0" w:after="0"/>
              <w:jc w:val="center"/>
              <w:rPr>
                <w:bCs/>
                <w:sz w:val="18"/>
                <w:szCs w:val="18"/>
              </w:rPr>
            </w:pPr>
          </w:p>
        </w:tc>
        <w:tc>
          <w:tcPr>
            <w:tcW w:w="5120" w:type="dxa"/>
          </w:tcPr>
          <w:p w14:paraId="77040BE8" w14:textId="77777777" w:rsidR="000B449C" w:rsidRPr="005B17D3" w:rsidRDefault="000B449C" w:rsidP="00EF3896">
            <w:pPr>
              <w:pStyle w:val="TableText"/>
              <w:spacing w:beforeLines="20" w:before="48" w:after="0"/>
              <w:rPr>
                <w:bCs/>
                <w:sz w:val="18"/>
                <w:szCs w:val="18"/>
              </w:rPr>
            </w:pPr>
            <w:r w:rsidRPr="005B17D3">
              <w:rPr>
                <w:bCs/>
                <w:sz w:val="18"/>
                <w:szCs w:val="18"/>
              </w:rPr>
              <w:t>Updated references to CFD (Corporate Franchise Data Center) to new name of CDC (Corporate Data Center, AAC). Also updated Glossary to reflect changes.</w:t>
            </w:r>
          </w:p>
        </w:tc>
        <w:tc>
          <w:tcPr>
            <w:tcW w:w="1913" w:type="dxa"/>
            <w:vAlign w:val="center"/>
          </w:tcPr>
          <w:p w14:paraId="7149C594" w14:textId="77777777" w:rsidR="000B449C" w:rsidRPr="005B17D3" w:rsidRDefault="000B449C" w:rsidP="00EF3896">
            <w:pPr>
              <w:pStyle w:val="TableText"/>
              <w:spacing w:before="0" w:after="0"/>
              <w:jc w:val="center"/>
              <w:rPr>
                <w:sz w:val="18"/>
                <w:szCs w:val="18"/>
              </w:rPr>
            </w:pPr>
            <w:r w:rsidRPr="005B17D3">
              <w:rPr>
                <w:sz w:val="18"/>
                <w:szCs w:val="18"/>
              </w:rPr>
              <w:t>Tom Hamilton</w:t>
            </w:r>
          </w:p>
        </w:tc>
      </w:tr>
      <w:tr w:rsidR="000B449C" w:rsidRPr="005B17D3" w14:paraId="4F93FDF4" w14:textId="77777777" w:rsidTr="008F6B72">
        <w:tc>
          <w:tcPr>
            <w:tcW w:w="1140" w:type="dxa"/>
            <w:vAlign w:val="center"/>
          </w:tcPr>
          <w:p w14:paraId="134C0A1F" w14:textId="77777777" w:rsidR="000B449C" w:rsidRPr="005B17D3" w:rsidRDefault="000B449C" w:rsidP="00EF3896">
            <w:pPr>
              <w:pStyle w:val="TableText"/>
              <w:spacing w:before="0" w:after="0"/>
              <w:jc w:val="center"/>
              <w:rPr>
                <w:sz w:val="18"/>
                <w:szCs w:val="18"/>
              </w:rPr>
            </w:pPr>
            <w:r w:rsidRPr="005B17D3">
              <w:rPr>
                <w:sz w:val="18"/>
                <w:szCs w:val="18"/>
              </w:rPr>
              <w:t>1/8/08</w:t>
            </w:r>
          </w:p>
        </w:tc>
        <w:tc>
          <w:tcPr>
            <w:tcW w:w="1177" w:type="dxa"/>
            <w:vAlign w:val="center"/>
          </w:tcPr>
          <w:p w14:paraId="672CFC75" w14:textId="77777777" w:rsidR="000B449C" w:rsidRPr="005B17D3" w:rsidRDefault="000B449C" w:rsidP="00EF3896">
            <w:pPr>
              <w:pStyle w:val="TableText"/>
              <w:spacing w:before="0" w:after="0"/>
              <w:jc w:val="center"/>
              <w:rPr>
                <w:bCs/>
                <w:sz w:val="18"/>
                <w:szCs w:val="18"/>
              </w:rPr>
            </w:pPr>
          </w:p>
        </w:tc>
        <w:tc>
          <w:tcPr>
            <w:tcW w:w="5120" w:type="dxa"/>
          </w:tcPr>
          <w:p w14:paraId="43DE135C" w14:textId="77777777" w:rsidR="000B449C" w:rsidRPr="005B17D3" w:rsidRDefault="000B449C" w:rsidP="00EF3896">
            <w:pPr>
              <w:pStyle w:val="TableText"/>
              <w:spacing w:beforeLines="20" w:before="48" w:after="0"/>
              <w:rPr>
                <w:bCs/>
                <w:sz w:val="18"/>
                <w:szCs w:val="18"/>
              </w:rPr>
            </w:pPr>
            <w:r w:rsidRPr="005B17D3">
              <w:rPr>
                <w:bCs/>
                <w:sz w:val="18"/>
                <w:szCs w:val="18"/>
              </w:rPr>
              <w:t xml:space="preserve">Convert all instances of </w:t>
            </w:r>
            <w:r w:rsidRPr="005B17D3">
              <w:rPr>
                <w:bCs/>
                <w:i/>
                <w:sz w:val="18"/>
                <w:szCs w:val="18"/>
              </w:rPr>
              <w:t>OEF/OIF</w:t>
            </w:r>
            <w:r w:rsidRPr="005B17D3">
              <w:rPr>
                <w:bCs/>
                <w:sz w:val="18"/>
                <w:szCs w:val="18"/>
              </w:rPr>
              <w:t xml:space="preserve"> to </w:t>
            </w:r>
            <w:r w:rsidRPr="005B17D3">
              <w:rPr>
                <w:bCs/>
                <w:i/>
                <w:sz w:val="18"/>
                <w:szCs w:val="18"/>
              </w:rPr>
              <w:t>OIF/OEF</w:t>
            </w:r>
            <w:r w:rsidRPr="005B17D3">
              <w:rPr>
                <w:bCs/>
                <w:sz w:val="18"/>
                <w:szCs w:val="18"/>
              </w:rPr>
              <w:t xml:space="preserve"> per CR7011 (DG 5*3*777).</w:t>
            </w:r>
          </w:p>
        </w:tc>
        <w:tc>
          <w:tcPr>
            <w:tcW w:w="1913" w:type="dxa"/>
            <w:vAlign w:val="center"/>
          </w:tcPr>
          <w:p w14:paraId="399977C1" w14:textId="77777777" w:rsidR="000B449C" w:rsidRPr="005B17D3" w:rsidRDefault="000B449C" w:rsidP="00EF3896">
            <w:pPr>
              <w:pStyle w:val="TableText"/>
              <w:spacing w:before="0" w:after="0"/>
              <w:jc w:val="center"/>
              <w:rPr>
                <w:sz w:val="18"/>
                <w:szCs w:val="18"/>
              </w:rPr>
            </w:pPr>
            <w:r w:rsidRPr="005B17D3">
              <w:rPr>
                <w:sz w:val="18"/>
                <w:szCs w:val="18"/>
              </w:rPr>
              <w:t>Tom Hamilton</w:t>
            </w:r>
          </w:p>
        </w:tc>
      </w:tr>
      <w:tr w:rsidR="000B449C" w:rsidRPr="005B17D3" w14:paraId="7237FC87" w14:textId="77777777" w:rsidTr="008F6B72">
        <w:tc>
          <w:tcPr>
            <w:tcW w:w="1140" w:type="dxa"/>
            <w:vAlign w:val="center"/>
          </w:tcPr>
          <w:p w14:paraId="7B82677B" w14:textId="77777777" w:rsidR="000B449C" w:rsidRPr="005B17D3" w:rsidRDefault="000B449C" w:rsidP="00EF3896">
            <w:pPr>
              <w:pStyle w:val="TableText"/>
              <w:spacing w:before="0" w:after="0"/>
              <w:jc w:val="center"/>
              <w:rPr>
                <w:sz w:val="18"/>
                <w:szCs w:val="18"/>
              </w:rPr>
            </w:pPr>
            <w:r w:rsidRPr="005B17D3">
              <w:rPr>
                <w:sz w:val="18"/>
                <w:szCs w:val="18"/>
              </w:rPr>
              <w:t>8/7/08</w:t>
            </w:r>
          </w:p>
        </w:tc>
        <w:tc>
          <w:tcPr>
            <w:tcW w:w="1177" w:type="dxa"/>
            <w:vAlign w:val="center"/>
          </w:tcPr>
          <w:p w14:paraId="54C8E4D3" w14:textId="77777777" w:rsidR="000B449C" w:rsidRPr="005B17D3" w:rsidRDefault="000B449C" w:rsidP="00EF3896">
            <w:pPr>
              <w:pStyle w:val="TableText"/>
              <w:spacing w:before="0" w:after="0"/>
              <w:jc w:val="center"/>
              <w:rPr>
                <w:bCs/>
                <w:sz w:val="18"/>
                <w:szCs w:val="18"/>
              </w:rPr>
            </w:pPr>
          </w:p>
        </w:tc>
        <w:tc>
          <w:tcPr>
            <w:tcW w:w="5120" w:type="dxa"/>
          </w:tcPr>
          <w:p w14:paraId="39FF5855" w14:textId="77777777" w:rsidR="000B449C" w:rsidRPr="005B17D3" w:rsidRDefault="000B449C" w:rsidP="00EF3896">
            <w:pPr>
              <w:pStyle w:val="TableText"/>
              <w:spacing w:beforeLines="20" w:before="48" w:after="0"/>
              <w:rPr>
                <w:bCs/>
                <w:sz w:val="18"/>
                <w:szCs w:val="18"/>
              </w:rPr>
            </w:pPr>
            <w:r w:rsidRPr="005B17D3">
              <w:rPr>
                <w:bCs/>
                <w:sz w:val="18"/>
                <w:szCs w:val="18"/>
              </w:rPr>
              <w:t>Added new VOA Roles in the Demographics/ Associates/Add Associates section.</w:t>
            </w:r>
          </w:p>
        </w:tc>
        <w:tc>
          <w:tcPr>
            <w:tcW w:w="1913" w:type="dxa"/>
            <w:vAlign w:val="center"/>
          </w:tcPr>
          <w:p w14:paraId="13EC7B04" w14:textId="77777777" w:rsidR="000B449C" w:rsidRPr="005B17D3" w:rsidRDefault="000B449C" w:rsidP="00EF3896">
            <w:pPr>
              <w:pStyle w:val="TableText"/>
              <w:spacing w:before="0" w:after="0"/>
              <w:jc w:val="center"/>
              <w:rPr>
                <w:sz w:val="18"/>
                <w:szCs w:val="18"/>
              </w:rPr>
            </w:pPr>
            <w:r w:rsidRPr="005B17D3">
              <w:rPr>
                <w:sz w:val="18"/>
                <w:szCs w:val="18"/>
              </w:rPr>
              <w:t>Tom Hamilton</w:t>
            </w:r>
          </w:p>
        </w:tc>
      </w:tr>
      <w:tr w:rsidR="000B449C" w:rsidRPr="005B17D3" w14:paraId="4089B276" w14:textId="77777777" w:rsidTr="008F6B72">
        <w:tc>
          <w:tcPr>
            <w:tcW w:w="1140" w:type="dxa"/>
            <w:vAlign w:val="center"/>
          </w:tcPr>
          <w:p w14:paraId="68DFAA19" w14:textId="77777777" w:rsidR="000B449C" w:rsidRPr="005B17D3" w:rsidRDefault="000B449C" w:rsidP="00EF3896">
            <w:pPr>
              <w:pStyle w:val="TableText"/>
              <w:spacing w:before="0" w:after="0"/>
              <w:jc w:val="center"/>
              <w:rPr>
                <w:sz w:val="18"/>
                <w:szCs w:val="18"/>
              </w:rPr>
            </w:pPr>
            <w:r w:rsidRPr="005B17D3">
              <w:rPr>
                <w:sz w:val="18"/>
                <w:szCs w:val="18"/>
              </w:rPr>
              <w:t>8/6/08</w:t>
            </w:r>
          </w:p>
        </w:tc>
        <w:tc>
          <w:tcPr>
            <w:tcW w:w="1177" w:type="dxa"/>
            <w:vAlign w:val="center"/>
          </w:tcPr>
          <w:p w14:paraId="678D6004" w14:textId="77777777" w:rsidR="000B449C" w:rsidRPr="005B17D3" w:rsidRDefault="000B449C" w:rsidP="00EF3896">
            <w:pPr>
              <w:pStyle w:val="TableText"/>
              <w:spacing w:before="0" w:after="0"/>
              <w:jc w:val="center"/>
              <w:rPr>
                <w:bCs/>
                <w:sz w:val="18"/>
                <w:szCs w:val="18"/>
              </w:rPr>
            </w:pPr>
          </w:p>
        </w:tc>
        <w:tc>
          <w:tcPr>
            <w:tcW w:w="5120" w:type="dxa"/>
          </w:tcPr>
          <w:p w14:paraId="35A9589D" w14:textId="77777777" w:rsidR="000B449C" w:rsidRPr="005B17D3" w:rsidRDefault="000B449C" w:rsidP="00EF3896">
            <w:pPr>
              <w:pStyle w:val="TableText"/>
              <w:spacing w:beforeLines="20" w:before="48" w:after="0"/>
              <w:rPr>
                <w:bCs/>
                <w:sz w:val="18"/>
                <w:szCs w:val="18"/>
              </w:rPr>
            </w:pPr>
            <w:r w:rsidRPr="005B17D3">
              <w:rPr>
                <w:bCs/>
                <w:sz w:val="18"/>
                <w:szCs w:val="18"/>
              </w:rPr>
              <w:t>Added new VOA Attachment fields in Eligibility/Edit Purple Heart and Eligibility/Edit Current Eligibility sections.</w:t>
            </w:r>
          </w:p>
          <w:p w14:paraId="3CB94CBC" w14:textId="77777777" w:rsidR="000B449C" w:rsidRPr="005B17D3" w:rsidRDefault="000B449C" w:rsidP="00EF3896">
            <w:pPr>
              <w:pStyle w:val="TableText"/>
              <w:spacing w:beforeLines="20" w:before="48" w:after="0"/>
              <w:rPr>
                <w:bCs/>
                <w:sz w:val="18"/>
                <w:szCs w:val="18"/>
              </w:rPr>
            </w:pPr>
            <w:r w:rsidRPr="005B17D3">
              <w:rPr>
                <w:bCs/>
                <w:sz w:val="18"/>
                <w:szCs w:val="18"/>
              </w:rPr>
              <w:t>Added new VOA Spinal Cord Injury Indicator under Eligibility/Current Eligibility/Other Eligibility Factors section.</w:t>
            </w:r>
          </w:p>
        </w:tc>
        <w:tc>
          <w:tcPr>
            <w:tcW w:w="1913" w:type="dxa"/>
            <w:vAlign w:val="center"/>
          </w:tcPr>
          <w:p w14:paraId="2BC1B000" w14:textId="77777777" w:rsidR="000B449C" w:rsidRPr="005B17D3" w:rsidRDefault="000B449C" w:rsidP="00EF3896">
            <w:pPr>
              <w:pStyle w:val="TableText"/>
              <w:spacing w:before="0" w:after="0"/>
              <w:jc w:val="center"/>
              <w:rPr>
                <w:sz w:val="18"/>
                <w:szCs w:val="18"/>
              </w:rPr>
            </w:pPr>
            <w:r w:rsidRPr="005B17D3">
              <w:rPr>
                <w:sz w:val="18"/>
                <w:szCs w:val="18"/>
              </w:rPr>
              <w:t>Tom Hamilton</w:t>
            </w:r>
          </w:p>
        </w:tc>
      </w:tr>
      <w:tr w:rsidR="000B449C" w:rsidRPr="005B17D3" w14:paraId="45EC9421" w14:textId="77777777" w:rsidTr="008F6B72">
        <w:tc>
          <w:tcPr>
            <w:tcW w:w="1140" w:type="dxa"/>
            <w:vAlign w:val="center"/>
          </w:tcPr>
          <w:p w14:paraId="7D903720" w14:textId="77777777" w:rsidR="000B449C" w:rsidRPr="005B17D3" w:rsidRDefault="000B449C" w:rsidP="00EF3896">
            <w:pPr>
              <w:pStyle w:val="TableText"/>
              <w:spacing w:before="0" w:after="0"/>
              <w:jc w:val="center"/>
              <w:rPr>
                <w:sz w:val="18"/>
                <w:szCs w:val="18"/>
              </w:rPr>
            </w:pPr>
            <w:r w:rsidRPr="005B17D3">
              <w:rPr>
                <w:sz w:val="18"/>
                <w:szCs w:val="18"/>
              </w:rPr>
              <w:t>7/24/08</w:t>
            </w:r>
          </w:p>
        </w:tc>
        <w:tc>
          <w:tcPr>
            <w:tcW w:w="1177" w:type="dxa"/>
            <w:vAlign w:val="center"/>
          </w:tcPr>
          <w:p w14:paraId="209FB3CC" w14:textId="77777777" w:rsidR="000B449C" w:rsidRPr="005B17D3" w:rsidRDefault="000B449C" w:rsidP="00EF3896">
            <w:pPr>
              <w:pStyle w:val="TableText"/>
              <w:spacing w:before="0" w:after="0"/>
              <w:jc w:val="center"/>
              <w:rPr>
                <w:bCs/>
                <w:sz w:val="18"/>
                <w:szCs w:val="18"/>
              </w:rPr>
            </w:pPr>
          </w:p>
        </w:tc>
        <w:tc>
          <w:tcPr>
            <w:tcW w:w="5120" w:type="dxa"/>
          </w:tcPr>
          <w:p w14:paraId="29C1659D" w14:textId="77777777" w:rsidR="000B449C" w:rsidRPr="005B17D3" w:rsidRDefault="000B449C" w:rsidP="00EF3896">
            <w:pPr>
              <w:pStyle w:val="TableText"/>
              <w:spacing w:beforeLines="20" w:before="48" w:after="0"/>
              <w:rPr>
                <w:bCs/>
                <w:sz w:val="18"/>
                <w:szCs w:val="18"/>
              </w:rPr>
            </w:pPr>
            <w:r w:rsidRPr="005B17D3">
              <w:rPr>
                <w:bCs/>
                <w:sz w:val="18"/>
                <w:szCs w:val="18"/>
              </w:rPr>
              <w:t>Added new VOA fields in Financials/Dependents/ Add/Edit Dependent Spouse section.</w:t>
            </w:r>
          </w:p>
        </w:tc>
        <w:tc>
          <w:tcPr>
            <w:tcW w:w="1913" w:type="dxa"/>
            <w:vAlign w:val="center"/>
          </w:tcPr>
          <w:p w14:paraId="7B63FCF7" w14:textId="77777777" w:rsidR="000B449C" w:rsidRPr="005B17D3" w:rsidRDefault="000B449C" w:rsidP="00EF3896">
            <w:pPr>
              <w:pStyle w:val="TableText"/>
              <w:spacing w:before="0" w:after="0"/>
              <w:jc w:val="center"/>
              <w:rPr>
                <w:sz w:val="18"/>
                <w:szCs w:val="18"/>
              </w:rPr>
            </w:pPr>
            <w:r w:rsidRPr="005B17D3">
              <w:rPr>
                <w:sz w:val="18"/>
                <w:szCs w:val="18"/>
              </w:rPr>
              <w:t>Tom Hamilton</w:t>
            </w:r>
          </w:p>
        </w:tc>
      </w:tr>
      <w:tr w:rsidR="000B449C" w:rsidRPr="005B17D3" w14:paraId="33823366" w14:textId="77777777" w:rsidTr="008F6B72">
        <w:tc>
          <w:tcPr>
            <w:tcW w:w="1140" w:type="dxa"/>
            <w:vAlign w:val="center"/>
          </w:tcPr>
          <w:p w14:paraId="1FFB8E55" w14:textId="77777777" w:rsidR="000B449C" w:rsidRPr="005B17D3" w:rsidRDefault="000B449C" w:rsidP="00EF3896">
            <w:pPr>
              <w:pStyle w:val="TableText"/>
              <w:spacing w:before="0" w:after="0"/>
              <w:jc w:val="center"/>
              <w:rPr>
                <w:sz w:val="18"/>
                <w:szCs w:val="18"/>
              </w:rPr>
            </w:pPr>
            <w:r w:rsidRPr="005B17D3">
              <w:rPr>
                <w:sz w:val="18"/>
                <w:szCs w:val="18"/>
              </w:rPr>
              <w:t>7/18/08</w:t>
            </w:r>
          </w:p>
        </w:tc>
        <w:tc>
          <w:tcPr>
            <w:tcW w:w="1177" w:type="dxa"/>
            <w:vAlign w:val="center"/>
          </w:tcPr>
          <w:p w14:paraId="10900C47" w14:textId="77777777" w:rsidR="000B449C" w:rsidRPr="005B17D3" w:rsidRDefault="000B449C" w:rsidP="00EF3896">
            <w:pPr>
              <w:pStyle w:val="TableText"/>
              <w:spacing w:before="0" w:after="0"/>
              <w:jc w:val="center"/>
              <w:rPr>
                <w:bCs/>
                <w:sz w:val="18"/>
                <w:szCs w:val="18"/>
              </w:rPr>
            </w:pPr>
          </w:p>
        </w:tc>
        <w:tc>
          <w:tcPr>
            <w:tcW w:w="5120" w:type="dxa"/>
          </w:tcPr>
          <w:p w14:paraId="0133B885" w14:textId="77777777" w:rsidR="000B449C" w:rsidRPr="005B17D3" w:rsidRDefault="000B449C" w:rsidP="00EF3896">
            <w:pPr>
              <w:pStyle w:val="TableText"/>
              <w:spacing w:beforeLines="20" w:before="48" w:after="0"/>
              <w:rPr>
                <w:bCs/>
                <w:sz w:val="18"/>
                <w:szCs w:val="18"/>
              </w:rPr>
            </w:pPr>
            <w:r w:rsidRPr="005B17D3">
              <w:rPr>
                <w:bCs/>
                <w:sz w:val="18"/>
                <w:szCs w:val="18"/>
              </w:rPr>
              <w:t>Added new VOA fields in Demographics/Identity Traits and Personal sections.</w:t>
            </w:r>
          </w:p>
        </w:tc>
        <w:tc>
          <w:tcPr>
            <w:tcW w:w="1913" w:type="dxa"/>
            <w:vAlign w:val="center"/>
          </w:tcPr>
          <w:p w14:paraId="383A66B0" w14:textId="77777777" w:rsidR="000B449C" w:rsidRPr="005B17D3" w:rsidRDefault="000B449C" w:rsidP="00EF3896">
            <w:pPr>
              <w:pStyle w:val="TableText"/>
              <w:spacing w:before="0" w:after="0"/>
              <w:jc w:val="center"/>
              <w:rPr>
                <w:sz w:val="18"/>
                <w:szCs w:val="18"/>
              </w:rPr>
            </w:pPr>
            <w:r w:rsidRPr="005B17D3">
              <w:rPr>
                <w:sz w:val="18"/>
                <w:szCs w:val="18"/>
              </w:rPr>
              <w:t>Tom Hamilton</w:t>
            </w:r>
          </w:p>
        </w:tc>
      </w:tr>
      <w:tr w:rsidR="000B449C" w:rsidRPr="005B17D3" w14:paraId="136A2D25" w14:textId="77777777" w:rsidTr="008F6B72">
        <w:tc>
          <w:tcPr>
            <w:tcW w:w="1140" w:type="dxa"/>
            <w:vAlign w:val="center"/>
          </w:tcPr>
          <w:p w14:paraId="24FA9D9C" w14:textId="77777777" w:rsidR="000B449C" w:rsidRPr="005B17D3" w:rsidRDefault="000B449C" w:rsidP="00EF3896">
            <w:pPr>
              <w:pStyle w:val="TableText"/>
              <w:spacing w:before="0" w:after="0"/>
              <w:jc w:val="center"/>
              <w:rPr>
                <w:sz w:val="18"/>
                <w:szCs w:val="18"/>
              </w:rPr>
            </w:pPr>
            <w:r w:rsidRPr="005B17D3">
              <w:rPr>
                <w:sz w:val="18"/>
                <w:szCs w:val="18"/>
              </w:rPr>
              <w:t>7/17/08</w:t>
            </w:r>
          </w:p>
        </w:tc>
        <w:tc>
          <w:tcPr>
            <w:tcW w:w="1177" w:type="dxa"/>
            <w:vAlign w:val="center"/>
          </w:tcPr>
          <w:p w14:paraId="3D7D1D13" w14:textId="77777777" w:rsidR="000B449C" w:rsidRPr="005B17D3" w:rsidRDefault="000B449C" w:rsidP="00EF3896">
            <w:pPr>
              <w:pStyle w:val="TableText"/>
              <w:spacing w:before="0" w:after="0"/>
              <w:jc w:val="center"/>
              <w:rPr>
                <w:bCs/>
                <w:sz w:val="18"/>
                <w:szCs w:val="18"/>
              </w:rPr>
            </w:pPr>
          </w:p>
        </w:tc>
        <w:tc>
          <w:tcPr>
            <w:tcW w:w="5120" w:type="dxa"/>
          </w:tcPr>
          <w:p w14:paraId="03D12C9C" w14:textId="77777777" w:rsidR="000B449C" w:rsidRPr="005B17D3" w:rsidRDefault="000B449C" w:rsidP="00EF3896">
            <w:pPr>
              <w:pStyle w:val="TableText"/>
              <w:spacing w:beforeLines="20" w:before="48" w:after="0"/>
              <w:rPr>
                <w:bCs/>
                <w:sz w:val="18"/>
                <w:szCs w:val="18"/>
              </w:rPr>
            </w:pPr>
            <w:r w:rsidRPr="005B17D3">
              <w:rPr>
                <w:bCs/>
                <w:sz w:val="18"/>
                <w:szCs w:val="18"/>
              </w:rPr>
              <w:t>Updated main title page introducing VOA as part of the ESR 3.1 enhancements.</w:t>
            </w:r>
          </w:p>
        </w:tc>
        <w:tc>
          <w:tcPr>
            <w:tcW w:w="1913" w:type="dxa"/>
            <w:vAlign w:val="center"/>
          </w:tcPr>
          <w:p w14:paraId="0AA913D3" w14:textId="77777777" w:rsidR="000B449C" w:rsidRPr="005B17D3" w:rsidRDefault="000B449C" w:rsidP="00EF3896">
            <w:pPr>
              <w:pStyle w:val="TableText"/>
              <w:spacing w:before="0" w:after="0"/>
              <w:jc w:val="center"/>
              <w:rPr>
                <w:sz w:val="18"/>
                <w:szCs w:val="18"/>
              </w:rPr>
            </w:pPr>
            <w:r w:rsidRPr="005B17D3">
              <w:rPr>
                <w:sz w:val="18"/>
                <w:szCs w:val="18"/>
              </w:rPr>
              <w:t>Tom Hamilton</w:t>
            </w:r>
          </w:p>
        </w:tc>
      </w:tr>
      <w:tr w:rsidR="000B449C" w:rsidRPr="005B17D3" w14:paraId="3C71AD6B" w14:textId="77777777" w:rsidTr="008F6B72">
        <w:tc>
          <w:tcPr>
            <w:tcW w:w="1140" w:type="dxa"/>
            <w:vAlign w:val="center"/>
          </w:tcPr>
          <w:p w14:paraId="6B528D5A" w14:textId="77777777" w:rsidR="000B449C" w:rsidRPr="005B17D3" w:rsidRDefault="000B449C" w:rsidP="00EF3896">
            <w:pPr>
              <w:pStyle w:val="TableText"/>
              <w:spacing w:before="0" w:after="0"/>
              <w:jc w:val="center"/>
              <w:rPr>
                <w:sz w:val="18"/>
                <w:szCs w:val="18"/>
              </w:rPr>
            </w:pPr>
            <w:r w:rsidRPr="005B17D3">
              <w:rPr>
                <w:sz w:val="18"/>
                <w:szCs w:val="18"/>
              </w:rPr>
              <w:lastRenderedPageBreak/>
              <w:t>7/8/08</w:t>
            </w:r>
          </w:p>
        </w:tc>
        <w:tc>
          <w:tcPr>
            <w:tcW w:w="1177" w:type="dxa"/>
            <w:vAlign w:val="center"/>
          </w:tcPr>
          <w:p w14:paraId="59059647" w14:textId="77777777" w:rsidR="000B449C" w:rsidRPr="005B17D3" w:rsidRDefault="000B449C" w:rsidP="00EF3896">
            <w:pPr>
              <w:pStyle w:val="TableText"/>
              <w:spacing w:before="0" w:after="0"/>
              <w:jc w:val="center"/>
              <w:rPr>
                <w:bCs/>
                <w:sz w:val="18"/>
                <w:szCs w:val="18"/>
              </w:rPr>
            </w:pPr>
          </w:p>
        </w:tc>
        <w:tc>
          <w:tcPr>
            <w:tcW w:w="5120" w:type="dxa"/>
          </w:tcPr>
          <w:p w14:paraId="466300E0" w14:textId="7DD641A4" w:rsidR="000B449C" w:rsidRPr="005B17D3" w:rsidRDefault="000B449C" w:rsidP="00EF3896">
            <w:pPr>
              <w:pStyle w:val="TableText"/>
              <w:spacing w:beforeLines="20" w:before="48" w:after="0"/>
              <w:rPr>
                <w:bCs/>
                <w:sz w:val="18"/>
                <w:szCs w:val="18"/>
              </w:rPr>
            </w:pPr>
            <w:r w:rsidRPr="005B17D3">
              <w:rPr>
                <w:bCs/>
                <w:sz w:val="18"/>
                <w:szCs w:val="18"/>
              </w:rPr>
              <w:t>Added general changes to reflect the addition of the Veterans Online Application (VOA) initiative.</w:t>
            </w:r>
          </w:p>
        </w:tc>
        <w:tc>
          <w:tcPr>
            <w:tcW w:w="1913" w:type="dxa"/>
            <w:vAlign w:val="center"/>
          </w:tcPr>
          <w:p w14:paraId="5F257E78" w14:textId="77777777" w:rsidR="000B449C" w:rsidRPr="005B17D3" w:rsidRDefault="000B449C" w:rsidP="00EF3896">
            <w:pPr>
              <w:pStyle w:val="TableText"/>
              <w:spacing w:before="0" w:after="0"/>
              <w:jc w:val="center"/>
              <w:rPr>
                <w:sz w:val="18"/>
                <w:szCs w:val="18"/>
              </w:rPr>
            </w:pPr>
            <w:r w:rsidRPr="005B17D3">
              <w:rPr>
                <w:sz w:val="18"/>
                <w:szCs w:val="18"/>
              </w:rPr>
              <w:t>Tom Hamilton</w:t>
            </w:r>
          </w:p>
        </w:tc>
      </w:tr>
      <w:tr w:rsidR="000B449C" w:rsidRPr="005B17D3" w14:paraId="7CA0DB6E" w14:textId="77777777" w:rsidTr="008F6B72">
        <w:tc>
          <w:tcPr>
            <w:tcW w:w="1140" w:type="dxa"/>
            <w:vAlign w:val="center"/>
          </w:tcPr>
          <w:p w14:paraId="7016A3F5" w14:textId="77777777" w:rsidR="000B449C" w:rsidRPr="005B17D3" w:rsidRDefault="000B449C" w:rsidP="00EF3896">
            <w:pPr>
              <w:pStyle w:val="TableText"/>
              <w:spacing w:before="0" w:after="0"/>
              <w:jc w:val="center"/>
              <w:rPr>
                <w:sz w:val="18"/>
                <w:szCs w:val="18"/>
              </w:rPr>
            </w:pPr>
            <w:r w:rsidRPr="005B17D3">
              <w:rPr>
                <w:sz w:val="18"/>
                <w:szCs w:val="18"/>
              </w:rPr>
              <w:t>4/23/08</w:t>
            </w:r>
          </w:p>
        </w:tc>
        <w:tc>
          <w:tcPr>
            <w:tcW w:w="1177" w:type="dxa"/>
            <w:vAlign w:val="center"/>
          </w:tcPr>
          <w:p w14:paraId="2F9CCFC9" w14:textId="77777777" w:rsidR="000B449C" w:rsidRPr="005B17D3" w:rsidRDefault="000B449C" w:rsidP="00EF3896">
            <w:pPr>
              <w:pStyle w:val="TableText"/>
              <w:spacing w:before="0" w:after="0"/>
              <w:jc w:val="center"/>
              <w:rPr>
                <w:bCs/>
                <w:sz w:val="18"/>
                <w:szCs w:val="18"/>
              </w:rPr>
            </w:pPr>
          </w:p>
        </w:tc>
        <w:tc>
          <w:tcPr>
            <w:tcW w:w="5120" w:type="dxa"/>
          </w:tcPr>
          <w:p w14:paraId="2DDC2D82" w14:textId="77777777" w:rsidR="000B449C" w:rsidRPr="005B17D3" w:rsidRDefault="000B449C" w:rsidP="00EF3896">
            <w:pPr>
              <w:pStyle w:val="TableText"/>
              <w:spacing w:beforeLines="20" w:before="48" w:after="0"/>
              <w:rPr>
                <w:bCs/>
                <w:sz w:val="18"/>
                <w:szCs w:val="18"/>
              </w:rPr>
            </w:pPr>
            <w:r w:rsidRPr="005B17D3">
              <w:rPr>
                <w:bCs/>
                <w:sz w:val="18"/>
                <w:szCs w:val="18"/>
              </w:rPr>
              <w:t xml:space="preserve">Updated </w:t>
            </w:r>
            <w:r w:rsidRPr="005B17D3">
              <w:rPr>
                <w:bCs/>
                <w:i/>
                <w:sz w:val="18"/>
                <w:szCs w:val="18"/>
              </w:rPr>
              <w:t>Eligibility/Edit Current Eligibility</w:t>
            </w:r>
            <w:r w:rsidRPr="005B17D3">
              <w:rPr>
                <w:bCs/>
                <w:sz w:val="18"/>
                <w:szCs w:val="18"/>
              </w:rPr>
              <w:t xml:space="preserve"> section POW information to match changes made in HECMS application. Refined </w:t>
            </w:r>
            <w:r w:rsidRPr="005B17D3">
              <w:rPr>
                <w:bCs/>
                <w:i/>
                <w:sz w:val="18"/>
                <w:szCs w:val="18"/>
              </w:rPr>
              <w:t>Camp XXXX</w:t>
            </w:r>
            <w:r w:rsidRPr="005B17D3">
              <w:rPr>
                <w:bCs/>
                <w:sz w:val="18"/>
                <w:szCs w:val="18"/>
              </w:rPr>
              <w:t xml:space="preserve"> definitions.</w:t>
            </w:r>
          </w:p>
          <w:p w14:paraId="72CAA5BF" w14:textId="77777777" w:rsidR="000B449C" w:rsidRPr="005B17D3" w:rsidRDefault="000B449C" w:rsidP="00EF3896">
            <w:pPr>
              <w:pStyle w:val="TableText"/>
              <w:spacing w:beforeLines="20" w:before="48" w:after="0"/>
              <w:rPr>
                <w:bCs/>
                <w:sz w:val="18"/>
                <w:szCs w:val="18"/>
              </w:rPr>
            </w:pPr>
            <w:r w:rsidRPr="005B17D3">
              <w:rPr>
                <w:bCs/>
                <w:sz w:val="18"/>
                <w:szCs w:val="18"/>
              </w:rPr>
              <w:t xml:space="preserve">Changed </w:t>
            </w:r>
            <w:r w:rsidRPr="005B17D3">
              <w:rPr>
                <w:bCs/>
                <w:i/>
                <w:sz w:val="18"/>
                <w:szCs w:val="18"/>
                <w:u w:val="single"/>
              </w:rPr>
              <w:t>Disability Retirement From Military</w:t>
            </w:r>
            <w:r w:rsidRPr="005B17D3">
              <w:rPr>
                <w:bCs/>
                <w:sz w:val="18"/>
                <w:szCs w:val="18"/>
              </w:rPr>
              <w:t xml:space="preserve"> field name to </w:t>
            </w:r>
            <w:r w:rsidRPr="005B17D3">
              <w:rPr>
                <w:bCs/>
                <w:i/>
                <w:sz w:val="18"/>
                <w:szCs w:val="18"/>
                <w:u w:val="single"/>
              </w:rPr>
              <w:t>Military Disability Retirement</w:t>
            </w:r>
            <w:r w:rsidRPr="005B17D3">
              <w:rPr>
                <w:bCs/>
                <w:sz w:val="18"/>
                <w:szCs w:val="18"/>
              </w:rPr>
              <w:t xml:space="preserve"> per change in the HECMS application.</w:t>
            </w:r>
          </w:p>
        </w:tc>
        <w:tc>
          <w:tcPr>
            <w:tcW w:w="1913" w:type="dxa"/>
            <w:vAlign w:val="center"/>
          </w:tcPr>
          <w:p w14:paraId="63458233" w14:textId="77777777" w:rsidR="000B449C" w:rsidRPr="005B17D3" w:rsidRDefault="000B449C" w:rsidP="00EF3896">
            <w:pPr>
              <w:pStyle w:val="TableText"/>
              <w:spacing w:before="0" w:after="0"/>
              <w:jc w:val="center"/>
              <w:rPr>
                <w:sz w:val="18"/>
                <w:szCs w:val="18"/>
              </w:rPr>
            </w:pPr>
            <w:r w:rsidRPr="005B17D3">
              <w:rPr>
                <w:sz w:val="18"/>
                <w:szCs w:val="18"/>
              </w:rPr>
              <w:t>Tom Hamilton</w:t>
            </w:r>
          </w:p>
        </w:tc>
      </w:tr>
      <w:tr w:rsidR="000B449C" w:rsidRPr="005B17D3" w14:paraId="54FA9CA6" w14:textId="77777777" w:rsidTr="008F6B72">
        <w:tc>
          <w:tcPr>
            <w:tcW w:w="1140" w:type="dxa"/>
            <w:vAlign w:val="center"/>
          </w:tcPr>
          <w:p w14:paraId="420F034C" w14:textId="77777777" w:rsidR="000B449C" w:rsidRPr="005B17D3" w:rsidRDefault="000B449C" w:rsidP="00EF3896">
            <w:pPr>
              <w:pStyle w:val="TableText"/>
              <w:spacing w:before="0" w:after="0"/>
              <w:jc w:val="center"/>
              <w:rPr>
                <w:sz w:val="18"/>
                <w:szCs w:val="18"/>
              </w:rPr>
            </w:pPr>
            <w:r w:rsidRPr="005B17D3">
              <w:rPr>
                <w:sz w:val="18"/>
                <w:szCs w:val="18"/>
              </w:rPr>
              <w:t>4/21/08</w:t>
            </w:r>
          </w:p>
        </w:tc>
        <w:tc>
          <w:tcPr>
            <w:tcW w:w="1177" w:type="dxa"/>
            <w:vAlign w:val="center"/>
          </w:tcPr>
          <w:p w14:paraId="54FE49A8" w14:textId="77777777" w:rsidR="000B449C" w:rsidRPr="005B17D3" w:rsidRDefault="000B449C" w:rsidP="00EF3896">
            <w:pPr>
              <w:pStyle w:val="TableText"/>
              <w:spacing w:before="0" w:after="0"/>
              <w:jc w:val="center"/>
              <w:rPr>
                <w:bCs/>
                <w:sz w:val="18"/>
                <w:szCs w:val="18"/>
              </w:rPr>
            </w:pPr>
          </w:p>
        </w:tc>
        <w:tc>
          <w:tcPr>
            <w:tcW w:w="5120" w:type="dxa"/>
          </w:tcPr>
          <w:p w14:paraId="3A5CA413" w14:textId="77777777" w:rsidR="000B449C" w:rsidRPr="005B17D3" w:rsidRDefault="000B449C" w:rsidP="00EF3896">
            <w:pPr>
              <w:pStyle w:val="TableText"/>
              <w:spacing w:beforeLines="20" w:before="48" w:after="0"/>
              <w:rPr>
                <w:bCs/>
                <w:sz w:val="18"/>
                <w:szCs w:val="18"/>
              </w:rPr>
            </w:pPr>
            <w:r w:rsidRPr="005B17D3">
              <w:rPr>
                <w:bCs/>
                <w:sz w:val="18"/>
                <w:szCs w:val="18"/>
              </w:rPr>
              <w:t xml:space="preserve">Changed "Visits" to "Days" in </w:t>
            </w:r>
            <w:r w:rsidRPr="005B17D3">
              <w:rPr>
                <w:bCs/>
                <w:i/>
                <w:sz w:val="18"/>
                <w:szCs w:val="18"/>
              </w:rPr>
              <w:t>Tabs/Facility</w:t>
            </w:r>
            <w:r w:rsidRPr="005B17D3">
              <w:rPr>
                <w:bCs/>
                <w:sz w:val="18"/>
                <w:szCs w:val="18"/>
              </w:rPr>
              <w:t xml:space="preserve"> section field description as in "Number of Outpatient Days" to match application.</w:t>
            </w:r>
          </w:p>
        </w:tc>
        <w:tc>
          <w:tcPr>
            <w:tcW w:w="1913" w:type="dxa"/>
            <w:vAlign w:val="center"/>
          </w:tcPr>
          <w:p w14:paraId="0F0F31EA" w14:textId="77777777" w:rsidR="000B449C" w:rsidRPr="005B17D3" w:rsidRDefault="000B449C" w:rsidP="00EF3896">
            <w:pPr>
              <w:pStyle w:val="TableText"/>
              <w:spacing w:before="0" w:after="0"/>
              <w:jc w:val="center"/>
              <w:rPr>
                <w:sz w:val="18"/>
                <w:szCs w:val="18"/>
              </w:rPr>
            </w:pPr>
            <w:r w:rsidRPr="005B17D3">
              <w:rPr>
                <w:sz w:val="18"/>
                <w:szCs w:val="18"/>
              </w:rPr>
              <w:t>Tom Hamilton</w:t>
            </w:r>
          </w:p>
        </w:tc>
      </w:tr>
      <w:tr w:rsidR="000B449C" w:rsidRPr="005B17D3" w14:paraId="0DF8A5DD" w14:textId="77777777" w:rsidTr="008F6B72">
        <w:tc>
          <w:tcPr>
            <w:tcW w:w="1140" w:type="dxa"/>
            <w:vAlign w:val="center"/>
          </w:tcPr>
          <w:p w14:paraId="2D586073" w14:textId="77777777" w:rsidR="000B449C" w:rsidRPr="005B17D3" w:rsidRDefault="000B449C" w:rsidP="00EF3896">
            <w:pPr>
              <w:pStyle w:val="TableText"/>
              <w:spacing w:before="0" w:after="0"/>
              <w:jc w:val="center"/>
              <w:rPr>
                <w:sz w:val="18"/>
                <w:szCs w:val="18"/>
              </w:rPr>
            </w:pPr>
            <w:r w:rsidRPr="005B17D3">
              <w:rPr>
                <w:sz w:val="18"/>
                <w:szCs w:val="18"/>
              </w:rPr>
              <w:t>4/9/08</w:t>
            </w:r>
          </w:p>
        </w:tc>
        <w:tc>
          <w:tcPr>
            <w:tcW w:w="1177" w:type="dxa"/>
            <w:vAlign w:val="center"/>
          </w:tcPr>
          <w:p w14:paraId="3278F4F1" w14:textId="77777777" w:rsidR="000B449C" w:rsidRPr="005B17D3" w:rsidRDefault="000B449C" w:rsidP="00EF3896">
            <w:pPr>
              <w:pStyle w:val="TableText"/>
              <w:spacing w:before="0" w:after="0"/>
              <w:jc w:val="center"/>
              <w:rPr>
                <w:bCs/>
                <w:sz w:val="18"/>
                <w:szCs w:val="18"/>
              </w:rPr>
            </w:pPr>
          </w:p>
        </w:tc>
        <w:tc>
          <w:tcPr>
            <w:tcW w:w="5120" w:type="dxa"/>
          </w:tcPr>
          <w:p w14:paraId="6559A13B" w14:textId="77777777" w:rsidR="000B449C" w:rsidRPr="005B17D3" w:rsidRDefault="000B449C" w:rsidP="00EF3896">
            <w:pPr>
              <w:pStyle w:val="TableText"/>
              <w:spacing w:beforeLines="20" w:before="48" w:after="0"/>
              <w:rPr>
                <w:bCs/>
                <w:sz w:val="18"/>
                <w:szCs w:val="18"/>
              </w:rPr>
            </w:pPr>
            <w:r w:rsidRPr="005B17D3">
              <w:rPr>
                <w:bCs/>
                <w:sz w:val="18"/>
                <w:szCs w:val="18"/>
              </w:rPr>
              <w:t xml:space="preserve">Title Page – changed </w:t>
            </w:r>
            <w:r w:rsidRPr="005B17D3">
              <w:rPr>
                <w:bCs/>
                <w:i/>
                <w:sz w:val="18"/>
                <w:szCs w:val="18"/>
              </w:rPr>
              <w:t>HSD&amp;D</w:t>
            </w:r>
            <w:r w:rsidRPr="005B17D3">
              <w:rPr>
                <w:bCs/>
                <w:sz w:val="18"/>
                <w:szCs w:val="18"/>
              </w:rPr>
              <w:t xml:space="preserve"> to </w:t>
            </w:r>
            <w:r w:rsidRPr="005B17D3">
              <w:rPr>
                <w:bCs/>
                <w:i/>
                <w:sz w:val="18"/>
                <w:szCs w:val="18"/>
              </w:rPr>
              <w:t>Management, Enrollment and Financial Systems (MEFS)</w:t>
            </w:r>
            <w:r w:rsidRPr="005B17D3">
              <w:rPr>
                <w:bCs/>
                <w:sz w:val="18"/>
                <w:szCs w:val="18"/>
              </w:rPr>
              <w:t>.</w:t>
            </w:r>
          </w:p>
        </w:tc>
        <w:tc>
          <w:tcPr>
            <w:tcW w:w="1913" w:type="dxa"/>
            <w:vAlign w:val="center"/>
          </w:tcPr>
          <w:p w14:paraId="3A8B52EA" w14:textId="77777777" w:rsidR="000B449C" w:rsidRPr="005B17D3" w:rsidRDefault="000B449C" w:rsidP="00EF3896">
            <w:pPr>
              <w:pStyle w:val="TableText"/>
              <w:spacing w:before="0" w:after="0"/>
              <w:jc w:val="center"/>
              <w:rPr>
                <w:sz w:val="18"/>
                <w:szCs w:val="18"/>
              </w:rPr>
            </w:pPr>
            <w:r w:rsidRPr="005B17D3">
              <w:rPr>
                <w:sz w:val="18"/>
                <w:szCs w:val="18"/>
              </w:rPr>
              <w:t>Tom Hamilton</w:t>
            </w:r>
          </w:p>
        </w:tc>
      </w:tr>
      <w:tr w:rsidR="000B449C" w:rsidRPr="005B17D3" w14:paraId="6604789C" w14:textId="77777777" w:rsidTr="008F6B72">
        <w:tc>
          <w:tcPr>
            <w:tcW w:w="1140" w:type="dxa"/>
            <w:vAlign w:val="center"/>
          </w:tcPr>
          <w:p w14:paraId="16FFD45F" w14:textId="77777777" w:rsidR="000B449C" w:rsidRPr="005B17D3" w:rsidRDefault="000B449C" w:rsidP="00EF3896">
            <w:pPr>
              <w:pStyle w:val="TableText"/>
              <w:spacing w:before="0" w:after="0"/>
              <w:jc w:val="center"/>
              <w:rPr>
                <w:sz w:val="18"/>
                <w:szCs w:val="18"/>
              </w:rPr>
            </w:pPr>
            <w:r w:rsidRPr="005B17D3">
              <w:rPr>
                <w:sz w:val="18"/>
                <w:szCs w:val="18"/>
              </w:rPr>
              <w:t>4/3/08</w:t>
            </w:r>
          </w:p>
        </w:tc>
        <w:tc>
          <w:tcPr>
            <w:tcW w:w="1177" w:type="dxa"/>
            <w:vAlign w:val="center"/>
          </w:tcPr>
          <w:p w14:paraId="6F83061E" w14:textId="77777777" w:rsidR="000B449C" w:rsidRPr="005B17D3" w:rsidRDefault="000B449C" w:rsidP="00EF3896">
            <w:pPr>
              <w:pStyle w:val="TableText"/>
              <w:spacing w:before="0" w:after="0"/>
              <w:jc w:val="center"/>
              <w:rPr>
                <w:bCs/>
                <w:sz w:val="18"/>
                <w:szCs w:val="18"/>
              </w:rPr>
            </w:pPr>
          </w:p>
        </w:tc>
        <w:tc>
          <w:tcPr>
            <w:tcW w:w="5120" w:type="dxa"/>
          </w:tcPr>
          <w:p w14:paraId="108EA34A" w14:textId="77777777" w:rsidR="000B449C" w:rsidRPr="005B17D3" w:rsidRDefault="000B449C" w:rsidP="00EF3896">
            <w:pPr>
              <w:pStyle w:val="TableText"/>
              <w:spacing w:beforeLines="20" w:before="48" w:after="0"/>
              <w:rPr>
                <w:bCs/>
                <w:sz w:val="18"/>
                <w:szCs w:val="18"/>
              </w:rPr>
            </w:pPr>
            <w:r w:rsidRPr="005B17D3">
              <w:rPr>
                <w:bCs/>
                <w:sz w:val="18"/>
                <w:szCs w:val="18"/>
              </w:rPr>
              <w:t xml:space="preserve">Updated </w:t>
            </w:r>
            <w:r w:rsidRPr="005B17D3">
              <w:rPr>
                <w:sz w:val="18"/>
                <w:szCs w:val="18"/>
              </w:rPr>
              <w:t>VHA standards list of values for States and Counties</w:t>
            </w:r>
            <w:r w:rsidRPr="005B17D3">
              <w:rPr>
                <w:bCs/>
                <w:sz w:val="18"/>
                <w:szCs w:val="18"/>
              </w:rPr>
              <w:t xml:space="preserve"> website links in the </w:t>
            </w:r>
            <w:r w:rsidRPr="005B17D3">
              <w:rPr>
                <w:bCs/>
                <w:i/>
                <w:sz w:val="18"/>
                <w:szCs w:val="18"/>
              </w:rPr>
              <w:t>Demographics/Addresses/Permanent Mailing Address</w:t>
            </w:r>
            <w:r w:rsidRPr="005B17D3">
              <w:rPr>
                <w:bCs/>
                <w:sz w:val="18"/>
                <w:szCs w:val="18"/>
              </w:rPr>
              <w:t xml:space="preserve"> and </w:t>
            </w:r>
            <w:r w:rsidRPr="005B17D3">
              <w:rPr>
                <w:bCs/>
                <w:i/>
                <w:sz w:val="18"/>
                <w:szCs w:val="18"/>
              </w:rPr>
              <w:t xml:space="preserve">Demographics/Insurance/Add/ Update Insurance Carrier - Medicare </w:t>
            </w:r>
            <w:r w:rsidRPr="005B17D3">
              <w:rPr>
                <w:bCs/>
                <w:sz w:val="18"/>
                <w:szCs w:val="18"/>
              </w:rPr>
              <w:t>sections.</w:t>
            </w:r>
          </w:p>
        </w:tc>
        <w:tc>
          <w:tcPr>
            <w:tcW w:w="1913" w:type="dxa"/>
            <w:vAlign w:val="center"/>
          </w:tcPr>
          <w:p w14:paraId="4B1B010F" w14:textId="77777777" w:rsidR="000B449C" w:rsidRPr="005B17D3" w:rsidRDefault="000B449C" w:rsidP="00EF3896">
            <w:pPr>
              <w:pStyle w:val="TableText"/>
              <w:spacing w:before="0" w:after="0"/>
              <w:jc w:val="center"/>
              <w:rPr>
                <w:sz w:val="18"/>
                <w:szCs w:val="18"/>
              </w:rPr>
            </w:pPr>
            <w:r w:rsidRPr="005B17D3">
              <w:rPr>
                <w:sz w:val="18"/>
                <w:szCs w:val="18"/>
              </w:rPr>
              <w:t>Tom Hamilton</w:t>
            </w:r>
          </w:p>
        </w:tc>
      </w:tr>
      <w:tr w:rsidR="000B449C" w:rsidRPr="005B17D3" w14:paraId="1653FA43" w14:textId="77777777" w:rsidTr="008F6B72">
        <w:tc>
          <w:tcPr>
            <w:tcW w:w="1140" w:type="dxa"/>
            <w:vAlign w:val="center"/>
          </w:tcPr>
          <w:p w14:paraId="5493E28B" w14:textId="77777777" w:rsidR="000B449C" w:rsidRPr="005B17D3" w:rsidRDefault="000B449C" w:rsidP="00EF3896">
            <w:pPr>
              <w:pStyle w:val="TableText"/>
              <w:spacing w:before="0" w:after="0"/>
              <w:jc w:val="center"/>
              <w:rPr>
                <w:sz w:val="18"/>
                <w:szCs w:val="18"/>
              </w:rPr>
            </w:pPr>
            <w:r w:rsidRPr="005B17D3">
              <w:rPr>
                <w:sz w:val="18"/>
                <w:szCs w:val="18"/>
              </w:rPr>
              <w:t>4/2/08</w:t>
            </w:r>
          </w:p>
        </w:tc>
        <w:tc>
          <w:tcPr>
            <w:tcW w:w="1177" w:type="dxa"/>
            <w:vAlign w:val="center"/>
          </w:tcPr>
          <w:p w14:paraId="4866E196" w14:textId="77777777" w:rsidR="000B449C" w:rsidRPr="005B17D3" w:rsidRDefault="000B449C" w:rsidP="00EF3896">
            <w:pPr>
              <w:pStyle w:val="TableText"/>
              <w:spacing w:before="0" w:after="0"/>
              <w:jc w:val="center"/>
              <w:rPr>
                <w:bCs/>
                <w:sz w:val="18"/>
                <w:szCs w:val="18"/>
              </w:rPr>
            </w:pPr>
          </w:p>
        </w:tc>
        <w:tc>
          <w:tcPr>
            <w:tcW w:w="5120" w:type="dxa"/>
          </w:tcPr>
          <w:p w14:paraId="2DE91155" w14:textId="77777777" w:rsidR="000B449C" w:rsidRPr="005B17D3" w:rsidRDefault="000B449C" w:rsidP="00EF3896">
            <w:pPr>
              <w:pStyle w:val="TableText"/>
              <w:spacing w:beforeLines="20" w:before="48" w:after="0"/>
              <w:rPr>
                <w:bCs/>
                <w:sz w:val="18"/>
                <w:szCs w:val="18"/>
              </w:rPr>
            </w:pPr>
            <w:r w:rsidRPr="005B17D3">
              <w:rPr>
                <w:bCs/>
                <w:sz w:val="18"/>
                <w:szCs w:val="18"/>
              </w:rPr>
              <w:t xml:space="preserve">Removed “minus 1 day” from NDAA glossary definition and from </w:t>
            </w:r>
            <w:r w:rsidRPr="005B17D3">
              <w:rPr>
                <w:bCs/>
                <w:i/>
                <w:sz w:val="18"/>
                <w:szCs w:val="18"/>
              </w:rPr>
              <w:t xml:space="preserve">CV Eligibility End Date </w:t>
            </w:r>
            <w:r w:rsidRPr="005B17D3">
              <w:rPr>
                <w:bCs/>
                <w:sz w:val="18"/>
                <w:szCs w:val="18"/>
              </w:rPr>
              <w:t xml:space="preserve">in the </w:t>
            </w:r>
            <w:r w:rsidRPr="005B17D3">
              <w:rPr>
                <w:bCs/>
                <w:i/>
                <w:sz w:val="18"/>
                <w:szCs w:val="18"/>
              </w:rPr>
              <w:t>Tabs/Military Service/Current Military Service</w:t>
            </w:r>
            <w:r w:rsidRPr="005B17D3">
              <w:rPr>
                <w:bCs/>
                <w:sz w:val="18"/>
                <w:szCs w:val="18"/>
              </w:rPr>
              <w:t xml:space="preserve"> section.</w:t>
            </w:r>
          </w:p>
          <w:p w14:paraId="614ABB8D" w14:textId="77777777" w:rsidR="000B449C" w:rsidRPr="005B17D3" w:rsidRDefault="000B449C" w:rsidP="00EF3896">
            <w:pPr>
              <w:pStyle w:val="TableText"/>
              <w:spacing w:beforeLines="20" w:before="48" w:after="0"/>
              <w:rPr>
                <w:bCs/>
                <w:sz w:val="18"/>
                <w:szCs w:val="18"/>
              </w:rPr>
            </w:pPr>
            <w:r w:rsidRPr="005B17D3">
              <w:rPr>
                <w:bCs/>
                <w:sz w:val="18"/>
                <w:szCs w:val="18"/>
              </w:rPr>
              <w:t xml:space="preserve">Updated </w:t>
            </w:r>
            <w:r w:rsidRPr="005B17D3">
              <w:rPr>
                <w:bCs/>
                <w:i/>
                <w:sz w:val="18"/>
                <w:szCs w:val="18"/>
              </w:rPr>
              <w:t>Financials/Financial Overview</w:t>
            </w:r>
            <w:r w:rsidRPr="005B17D3">
              <w:rPr>
                <w:bCs/>
                <w:sz w:val="18"/>
                <w:szCs w:val="18"/>
              </w:rPr>
              <w:t xml:space="preserve"> section adding statement that "Financial Assessment" changes to "Current Financial Assessment" to indicate that this is the most recent financial information currently on file.</w:t>
            </w:r>
          </w:p>
        </w:tc>
        <w:tc>
          <w:tcPr>
            <w:tcW w:w="1913" w:type="dxa"/>
            <w:vAlign w:val="center"/>
          </w:tcPr>
          <w:p w14:paraId="0B09E99E" w14:textId="77777777" w:rsidR="000B449C" w:rsidRPr="005B17D3" w:rsidRDefault="000B449C" w:rsidP="00EF3896">
            <w:pPr>
              <w:pStyle w:val="TableText"/>
              <w:spacing w:before="0" w:after="0"/>
              <w:jc w:val="center"/>
              <w:rPr>
                <w:sz w:val="18"/>
                <w:szCs w:val="18"/>
              </w:rPr>
            </w:pPr>
            <w:r w:rsidRPr="005B17D3">
              <w:rPr>
                <w:sz w:val="18"/>
                <w:szCs w:val="18"/>
              </w:rPr>
              <w:t>Tom Hamilton</w:t>
            </w:r>
          </w:p>
        </w:tc>
      </w:tr>
      <w:tr w:rsidR="000B449C" w:rsidRPr="005B17D3" w14:paraId="45CB62E2" w14:textId="77777777" w:rsidTr="008F6B72">
        <w:tc>
          <w:tcPr>
            <w:tcW w:w="1140" w:type="dxa"/>
            <w:vAlign w:val="center"/>
          </w:tcPr>
          <w:p w14:paraId="2EB4A818" w14:textId="77777777" w:rsidR="000B449C" w:rsidRPr="005B17D3" w:rsidRDefault="000B449C" w:rsidP="00EF3896">
            <w:pPr>
              <w:pStyle w:val="TableText"/>
              <w:spacing w:before="0" w:after="0"/>
              <w:jc w:val="center"/>
              <w:rPr>
                <w:sz w:val="18"/>
                <w:szCs w:val="18"/>
              </w:rPr>
            </w:pPr>
            <w:r w:rsidRPr="005B17D3">
              <w:rPr>
                <w:sz w:val="18"/>
                <w:szCs w:val="18"/>
              </w:rPr>
              <w:t>3/19/08</w:t>
            </w:r>
          </w:p>
        </w:tc>
        <w:tc>
          <w:tcPr>
            <w:tcW w:w="1177" w:type="dxa"/>
            <w:vAlign w:val="center"/>
          </w:tcPr>
          <w:p w14:paraId="63A16CB2" w14:textId="77777777" w:rsidR="000B449C" w:rsidRPr="005B17D3" w:rsidRDefault="000B449C" w:rsidP="00EF3896">
            <w:pPr>
              <w:pStyle w:val="TableText"/>
              <w:spacing w:before="0" w:after="0"/>
              <w:jc w:val="center"/>
              <w:rPr>
                <w:bCs/>
                <w:sz w:val="18"/>
                <w:szCs w:val="18"/>
              </w:rPr>
            </w:pPr>
          </w:p>
        </w:tc>
        <w:tc>
          <w:tcPr>
            <w:tcW w:w="5120" w:type="dxa"/>
          </w:tcPr>
          <w:p w14:paraId="42D3C98C" w14:textId="77777777" w:rsidR="000B449C" w:rsidRPr="005B17D3" w:rsidRDefault="000B449C" w:rsidP="00EF3896">
            <w:pPr>
              <w:pStyle w:val="TableText"/>
              <w:spacing w:beforeLines="20" w:before="48" w:after="0"/>
              <w:rPr>
                <w:bCs/>
                <w:sz w:val="18"/>
                <w:szCs w:val="18"/>
              </w:rPr>
            </w:pPr>
            <w:r w:rsidRPr="005B17D3">
              <w:rPr>
                <w:bCs/>
                <w:sz w:val="18"/>
                <w:szCs w:val="18"/>
              </w:rPr>
              <w:t xml:space="preserve">Updated the </w:t>
            </w:r>
            <w:r w:rsidRPr="005B17D3">
              <w:rPr>
                <w:bCs/>
                <w:i/>
                <w:sz w:val="18"/>
                <w:szCs w:val="18"/>
              </w:rPr>
              <w:t>Index</w:t>
            </w:r>
            <w:r w:rsidRPr="005B17D3">
              <w:rPr>
                <w:bCs/>
                <w:sz w:val="18"/>
                <w:szCs w:val="18"/>
              </w:rPr>
              <w:t xml:space="preserve"> instructions in the </w:t>
            </w:r>
            <w:r w:rsidRPr="005B17D3">
              <w:rPr>
                <w:bCs/>
                <w:i/>
                <w:sz w:val="18"/>
                <w:szCs w:val="18"/>
              </w:rPr>
              <w:t>Using the Help Window</w:t>
            </w:r>
            <w:r w:rsidRPr="005B17D3">
              <w:rPr>
                <w:bCs/>
                <w:sz w:val="18"/>
                <w:szCs w:val="18"/>
              </w:rPr>
              <w:t xml:space="preserve"> field of the </w:t>
            </w:r>
            <w:r w:rsidRPr="005B17D3">
              <w:rPr>
                <w:bCs/>
                <w:i/>
                <w:sz w:val="18"/>
                <w:szCs w:val="18"/>
              </w:rPr>
              <w:t>Online Help Tutorial</w:t>
            </w:r>
            <w:r w:rsidRPr="005B17D3">
              <w:rPr>
                <w:bCs/>
                <w:sz w:val="18"/>
                <w:szCs w:val="18"/>
              </w:rPr>
              <w:t xml:space="preserve"> section.</w:t>
            </w:r>
          </w:p>
        </w:tc>
        <w:tc>
          <w:tcPr>
            <w:tcW w:w="1913" w:type="dxa"/>
            <w:vAlign w:val="center"/>
          </w:tcPr>
          <w:p w14:paraId="51E7D461" w14:textId="77777777" w:rsidR="000B449C" w:rsidRPr="005B17D3" w:rsidRDefault="000B449C" w:rsidP="00EF3896">
            <w:pPr>
              <w:pStyle w:val="TableText"/>
              <w:spacing w:before="0" w:after="0"/>
              <w:jc w:val="center"/>
              <w:rPr>
                <w:sz w:val="18"/>
                <w:szCs w:val="18"/>
              </w:rPr>
            </w:pPr>
            <w:r w:rsidRPr="005B17D3">
              <w:rPr>
                <w:sz w:val="18"/>
                <w:szCs w:val="18"/>
              </w:rPr>
              <w:t>Tom Hamilton</w:t>
            </w:r>
          </w:p>
        </w:tc>
      </w:tr>
      <w:tr w:rsidR="000B449C" w:rsidRPr="005B17D3" w14:paraId="27966FC3" w14:textId="77777777" w:rsidTr="008F6B72">
        <w:tc>
          <w:tcPr>
            <w:tcW w:w="1140" w:type="dxa"/>
            <w:vAlign w:val="center"/>
          </w:tcPr>
          <w:p w14:paraId="269D432E" w14:textId="77777777" w:rsidR="000B449C" w:rsidRPr="005B17D3" w:rsidRDefault="000B449C" w:rsidP="00EF3896">
            <w:pPr>
              <w:pStyle w:val="TableText"/>
              <w:spacing w:before="0" w:after="0"/>
              <w:jc w:val="center"/>
              <w:rPr>
                <w:sz w:val="18"/>
                <w:szCs w:val="18"/>
              </w:rPr>
            </w:pPr>
            <w:r w:rsidRPr="005B17D3">
              <w:rPr>
                <w:sz w:val="18"/>
                <w:szCs w:val="18"/>
              </w:rPr>
              <w:t>3/5/08</w:t>
            </w:r>
          </w:p>
        </w:tc>
        <w:tc>
          <w:tcPr>
            <w:tcW w:w="1177" w:type="dxa"/>
            <w:vAlign w:val="center"/>
          </w:tcPr>
          <w:p w14:paraId="7A2715B2" w14:textId="77777777" w:rsidR="000B449C" w:rsidRPr="005B17D3" w:rsidRDefault="000B449C" w:rsidP="00EF3896">
            <w:pPr>
              <w:pStyle w:val="TableText"/>
              <w:spacing w:before="0" w:after="0"/>
              <w:jc w:val="center"/>
              <w:rPr>
                <w:bCs/>
                <w:sz w:val="18"/>
                <w:szCs w:val="18"/>
              </w:rPr>
            </w:pPr>
          </w:p>
        </w:tc>
        <w:tc>
          <w:tcPr>
            <w:tcW w:w="5120" w:type="dxa"/>
          </w:tcPr>
          <w:p w14:paraId="487853A3" w14:textId="77777777" w:rsidR="000B449C" w:rsidRPr="005B17D3" w:rsidRDefault="000B449C" w:rsidP="00EF3896">
            <w:pPr>
              <w:pStyle w:val="TableText"/>
              <w:spacing w:beforeLines="20" w:before="48" w:after="0"/>
              <w:rPr>
                <w:bCs/>
                <w:sz w:val="18"/>
                <w:szCs w:val="18"/>
              </w:rPr>
            </w:pPr>
            <w:r w:rsidRPr="005B17D3">
              <w:rPr>
                <w:bCs/>
                <w:sz w:val="18"/>
                <w:szCs w:val="18"/>
              </w:rPr>
              <w:t xml:space="preserve">Updated </w:t>
            </w:r>
            <w:r w:rsidRPr="005B17D3">
              <w:rPr>
                <w:bCs/>
                <w:i/>
                <w:sz w:val="18"/>
                <w:szCs w:val="18"/>
              </w:rPr>
              <w:t>Agent Orange Location</w:t>
            </w:r>
            <w:r w:rsidRPr="005B17D3">
              <w:rPr>
                <w:bCs/>
                <w:sz w:val="18"/>
                <w:szCs w:val="18"/>
              </w:rPr>
              <w:t xml:space="preserve"> to </w:t>
            </w:r>
            <w:r w:rsidRPr="005B17D3">
              <w:rPr>
                <w:bCs/>
                <w:i/>
                <w:sz w:val="18"/>
                <w:szCs w:val="18"/>
              </w:rPr>
              <w:t>Agent Orange Exposure Location</w:t>
            </w:r>
            <w:r w:rsidRPr="005B17D3">
              <w:rPr>
                <w:bCs/>
                <w:sz w:val="18"/>
                <w:szCs w:val="18"/>
              </w:rPr>
              <w:t xml:space="preserve"> in </w:t>
            </w:r>
            <w:r w:rsidRPr="005B17D3">
              <w:rPr>
                <w:bCs/>
                <w:i/>
                <w:sz w:val="18"/>
                <w:szCs w:val="18"/>
              </w:rPr>
              <w:t>Edit Current Eligibility</w:t>
            </w:r>
            <w:r w:rsidRPr="005B17D3">
              <w:rPr>
                <w:bCs/>
                <w:sz w:val="18"/>
                <w:szCs w:val="18"/>
              </w:rPr>
              <w:t xml:space="preserve"> and </w:t>
            </w:r>
            <w:r w:rsidRPr="005B17D3">
              <w:rPr>
                <w:bCs/>
                <w:i/>
                <w:sz w:val="18"/>
                <w:szCs w:val="18"/>
              </w:rPr>
              <w:t>Current Military Service</w:t>
            </w:r>
            <w:r w:rsidRPr="005B17D3">
              <w:rPr>
                <w:bCs/>
                <w:sz w:val="18"/>
                <w:szCs w:val="18"/>
              </w:rPr>
              <w:t xml:space="preserve"> sections to match application. Also added “Not Exposed” to dropdowns.</w:t>
            </w:r>
          </w:p>
        </w:tc>
        <w:tc>
          <w:tcPr>
            <w:tcW w:w="1913" w:type="dxa"/>
            <w:vAlign w:val="center"/>
          </w:tcPr>
          <w:p w14:paraId="4B2D655D" w14:textId="77777777" w:rsidR="000B449C" w:rsidRPr="005B17D3" w:rsidRDefault="000B449C" w:rsidP="00EF3896">
            <w:pPr>
              <w:pStyle w:val="TableText"/>
              <w:spacing w:before="0" w:after="0"/>
              <w:jc w:val="center"/>
              <w:rPr>
                <w:sz w:val="18"/>
                <w:szCs w:val="18"/>
              </w:rPr>
            </w:pPr>
            <w:r w:rsidRPr="005B17D3">
              <w:rPr>
                <w:sz w:val="18"/>
                <w:szCs w:val="18"/>
              </w:rPr>
              <w:t>Tom Hamilton</w:t>
            </w:r>
          </w:p>
        </w:tc>
      </w:tr>
      <w:tr w:rsidR="000B449C" w:rsidRPr="005B17D3" w14:paraId="7C8D15B1" w14:textId="77777777" w:rsidTr="008F6B72">
        <w:tc>
          <w:tcPr>
            <w:tcW w:w="1140" w:type="dxa"/>
            <w:vAlign w:val="center"/>
          </w:tcPr>
          <w:p w14:paraId="514A508C" w14:textId="77777777" w:rsidR="000B449C" w:rsidRPr="005B17D3" w:rsidRDefault="000B449C" w:rsidP="00EF3896">
            <w:pPr>
              <w:pStyle w:val="TableText"/>
              <w:spacing w:before="0" w:after="0"/>
              <w:jc w:val="center"/>
              <w:rPr>
                <w:sz w:val="18"/>
                <w:szCs w:val="18"/>
              </w:rPr>
            </w:pPr>
            <w:r w:rsidRPr="005B17D3">
              <w:rPr>
                <w:sz w:val="18"/>
                <w:szCs w:val="18"/>
              </w:rPr>
              <w:t>2/29/08</w:t>
            </w:r>
          </w:p>
        </w:tc>
        <w:tc>
          <w:tcPr>
            <w:tcW w:w="1177" w:type="dxa"/>
            <w:vAlign w:val="center"/>
          </w:tcPr>
          <w:p w14:paraId="2B00FA5B" w14:textId="77777777" w:rsidR="000B449C" w:rsidRPr="005B17D3" w:rsidRDefault="000B449C" w:rsidP="00EF3896">
            <w:pPr>
              <w:pStyle w:val="TableText"/>
              <w:spacing w:before="0" w:after="0"/>
              <w:jc w:val="center"/>
              <w:rPr>
                <w:bCs/>
                <w:sz w:val="18"/>
                <w:szCs w:val="18"/>
              </w:rPr>
            </w:pPr>
          </w:p>
        </w:tc>
        <w:tc>
          <w:tcPr>
            <w:tcW w:w="5120" w:type="dxa"/>
          </w:tcPr>
          <w:p w14:paraId="5F913353" w14:textId="77777777" w:rsidR="000B449C" w:rsidRPr="005B17D3" w:rsidRDefault="000B449C" w:rsidP="00EF3896">
            <w:pPr>
              <w:pStyle w:val="TableText"/>
              <w:spacing w:beforeLines="20" w:before="48" w:after="0"/>
              <w:rPr>
                <w:bCs/>
                <w:sz w:val="18"/>
                <w:szCs w:val="18"/>
              </w:rPr>
            </w:pPr>
            <w:r w:rsidRPr="005B17D3">
              <w:rPr>
                <w:bCs/>
                <w:sz w:val="18"/>
                <w:szCs w:val="18"/>
              </w:rPr>
              <w:t>Added LOCK REASON: explanation in the Tabs/Overview/Overview section. Also added Sensitive Record screen shot.</w:t>
            </w:r>
          </w:p>
        </w:tc>
        <w:tc>
          <w:tcPr>
            <w:tcW w:w="1913" w:type="dxa"/>
            <w:vAlign w:val="center"/>
          </w:tcPr>
          <w:p w14:paraId="606ACED1" w14:textId="77777777" w:rsidR="000B449C" w:rsidRPr="005B17D3" w:rsidRDefault="000B449C" w:rsidP="00EF3896">
            <w:pPr>
              <w:pStyle w:val="TableText"/>
              <w:spacing w:before="0" w:after="0"/>
              <w:jc w:val="center"/>
              <w:rPr>
                <w:sz w:val="18"/>
                <w:szCs w:val="18"/>
              </w:rPr>
            </w:pPr>
            <w:r w:rsidRPr="005B17D3">
              <w:rPr>
                <w:sz w:val="18"/>
                <w:szCs w:val="18"/>
              </w:rPr>
              <w:t>Tom Hamilton</w:t>
            </w:r>
          </w:p>
        </w:tc>
      </w:tr>
      <w:tr w:rsidR="000B449C" w:rsidRPr="005B17D3" w14:paraId="6AB1CC50" w14:textId="77777777" w:rsidTr="008F6B72">
        <w:tc>
          <w:tcPr>
            <w:tcW w:w="1140" w:type="dxa"/>
            <w:vAlign w:val="center"/>
          </w:tcPr>
          <w:p w14:paraId="4B862B79" w14:textId="77777777" w:rsidR="000B449C" w:rsidRPr="005B17D3" w:rsidRDefault="000B449C" w:rsidP="00EF3896">
            <w:pPr>
              <w:pStyle w:val="TableText"/>
              <w:spacing w:before="0" w:after="0"/>
              <w:jc w:val="center"/>
              <w:rPr>
                <w:sz w:val="18"/>
                <w:szCs w:val="18"/>
              </w:rPr>
            </w:pPr>
            <w:r w:rsidRPr="005B17D3">
              <w:rPr>
                <w:sz w:val="18"/>
                <w:szCs w:val="18"/>
              </w:rPr>
              <w:t>2/19/08</w:t>
            </w:r>
          </w:p>
        </w:tc>
        <w:tc>
          <w:tcPr>
            <w:tcW w:w="1177" w:type="dxa"/>
            <w:vAlign w:val="center"/>
          </w:tcPr>
          <w:p w14:paraId="753EAAAE" w14:textId="77777777" w:rsidR="000B449C" w:rsidRPr="005B17D3" w:rsidRDefault="000B449C" w:rsidP="00EF3896">
            <w:pPr>
              <w:pStyle w:val="TableText"/>
              <w:spacing w:before="0" w:after="0"/>
              <w:jc w:val="center"/>
              <w:rPr>
                <w:bCs/>
                <w:sz w:val="18"/>
                <w:szCs w:val="18"/>
              </w:rPr>
            </w:pPr>
          </w:p>
        </w:tc>
        <w:tc>
          <w:tcPr>
            <w:tcW w:w="5120" w:type="dxa"/>
          </w:tcPr>
          <w:p w14:paraId="0026BA5E" w14:textId="77777777" w:rsidR="000B449C" w:rsidRPr="005B17D3" w:rsidRDefault="000B449C" w:rsidP="00EF3896">
            <w:pPr>
              <w:pStyle w:val="TableText"/>
              <w:spacing w:beforeLines="20" w:before="48" w:after="0"/>
              <w:rPr>
                <w:bCs/>
                <w:sz w:val="18"/>
                <w:szCs w:val="18"/>
              </w:rPr>
            </w:pPr>
            <w:r w:rsidRPr="005B17D3">
              <w:rPr>
                <w:bCs/>
                <w:sz w:val="18"/>
                <w:szCs w:val="18"/>
              </w:rPr>
              <w:t>DG 5*3*777 patch to change OEF/OIF to OIF/OEF cancelled. Rejected all changes of OIF/OEF to revert back to OEF/OIF.</w:t>
            </w:r>
          </w:p>
        </w:tc>
        <w:tc>
          <w:tcPr>
            <w:tcW w:w="1913" w:type="dxa"/>
            <w:vAlign w:val="center"/>
          </w:tcPr>
          <w:p w14:paraId="68C86404" w14:textId="77777777" w:rsidR="000B449C" w:rsidRPr="005B17D3" w:rsidRDefault="000B449C" w:rsidP="00EF3896">
            <w:pPr>
              <w:pStyle w:val="TableText"/>
              <w:spacing w:before="0" w:after="0"/>
              <w:jc w:val="center"/>
              <w:rPr>
                <w:sz w:val="18"/>
                <w:szCs w:val="18"/>
              </w:rPr>
            </w:pPr>
            <w:r w:rsidRPr="005B17D3">
              <w:rPr>
                <w:sz w:val="18"/>
                <w:szCs w:val="18"/>
              </w:rPr>
              <w:t>Tom Hamilton</w:t>
            </w:r>
          </w:p>
        </w:tc>
      </w:tr>
      <w:tr w:rsidR="000B449C" w:rsidRPr="005B17D3" w14:paraId="1DAB9305" w14:textId="77777777" w:rsidTr="008F6B72">
        <w:tc>
          <w:tcPr>
            <w:tcW w:w="1140" w:type="dxa"/>
            <w:vAlign w:val="center"/>
          </w:tcPr>
          <w:p w14:paraId="41F7FFA4" w14:textId="77777777" w:rsidR="000B449C" w:rsidRPr="005B17D3" w:rsidRDefault="000B449C" w:rsidP="00EF3896">
            <w:pPr>
              <w:pStyle w:val="TableText"/>
              <w:spacing w:before="0" w:after="0"/>
              <w:jc w:val="center"/>
              <w:rPr>
                <w:sz w:val="18"/>
                <w:szCs w:val="18"/>
              </w:rPr>
            </w:pPr>
            <w:r w:rsidRPr="005B17D3">
              <w:rPr>
                <w:sz w:val="18"/>
                <w:szCs w:val="18"/>
              </w:rPr>
              <w:t>2/11/08 – 2/15/08</w:t>
            </w:r>
          </w:p>
        </w:tc>
        <w:tc>
          <w:tcPr>
            <w:tcW w:w="1177" w:type="dxa"/>
            <w:vAlign w:val="center"/>
          </w:tcPr>
          <w:p w14:paraId="6217039A" w14:textId="77777777" w:rsidR="000B449C" w:rsidRPr="005B17D3" w:rsidRDefault="000B449C" w:rsidP="00EF3896">
            <w:pPr>
              <w:pStyle w:val="TableText"/>
              <w:spacing w:before="0" w:after="0"/>
              <w:jc w:val="center"/>
              <w:rPr>
                <w:bCs/>
                <w:sz w:val="18"/>
                <w:szCs w:val="18"/>
              </w:rPr>
            </w:pPr>
          </w:p>
        </w:tc>
        <w:tc>
          <w:tcPr>
            <w:tcW w:w="5120" w:type="dxa"/>
          </w:tcPr>
          <w:p w14:paraId="27F220A9" w14:textId="77777777" w:rsidR="000B449C" w:rsidRPr="005B17D3" w:rsidRDefault="000B449C" w:rsidP="00EF3896">
            <w:pPr>
              <w:pStyle w:val="TableText"/>
              <w:spacing w:beforeLines="20" w:before="48" w:after="0"/>
              <w:rPr>
                <w:bCs/>
                <w:sz w:val="18"/>
                <w:szCs w:val="18"/>
              </w:rPr>
            </w:pPr>
            <w:r w:rsidRPr="005B17D3">
              <w:rPr>
                <w:bCs/>
                <w:sz w:val="18"/>
                <w:szCs w:val="18"/>
              </w:rPr>
              <w:t xml:space="preserve">Updated the </w:t>
            </w:r>
            <w:r w:rsidRPr="005B17D3">
              <w:rPr>
                <w:bCs/>
                <w:i/>
                <w:sz w:val="18"/>
                <w:szCs w:val="18"/>
              </w:rPr>
              <w:t>Tabs/Military Service/Current Military Service</w:t>
            </w:r>
            <w:r w:rsidRPr="005B17D3">
              <w:rPr>
                <w:bCs/>
                <w:sz w:val="18"/>
                <w:szCs w:val="18"/>
              </w:rPr>
              <w:t xml:space="preserve"> section to reflect the </w:t>
            </w:r>
            <w:r w:rsidRPr="005B17D3">
              <w:rPr>
                <w:bCs/>
                <w:i/>
                <w:sz w:val="18"/>
                <w:szCs w:val="18"/>
              </w:rPr>
              <w:t>CV Eligibility End Date</w:t>
            </w:r>
            <w:r w:rsidRPr="005B17D3">
              <w:rPr>
                <w:bCs/>
                <w:sz w:val="18"/>
                <w:szCs w:val="18"/>
              </w:rPr>
              <w:t xml:space="preserve"> changes as part of the NDAA of 2008 signed 1/28/2008. Also added </w:t>
            </w:r>
            <w:r w:rsidRPr="005B17D3">
              <w:rPr>
                <w:bCs/>
                <w:i/>
                <w:sz w:val="18"/>
                <w:szCs w:val="18"/>
              </w:rPr>
              <w:t>Combat Veteran</w:t>
            </w:r>
            <w:r w:rsidRPr="005B17D3">
              <w:rPr>
                <w:bCs/>
                <w:sz w:val="18"/>
                <w:szCs w:val="18"/>
              </w:rPr>
              <w:t xml:space="preserve"> and </w:t>
            </w:r>
            <w:r w:rsidRPr="005B17D3">
              <w:rPr>
                <w:bCs/>
                <w:i/>
                <w:sz w:val="18"/>
                <w:szCs w:val="18"/>
              </w:rPr>
              <w:t>NDAA of 2008</w:t>
            </w:r>
            <w:r w:rsidRPr="005B17D3">
              <w:rPr>
                <w:bCs/>
                <w:sz w:val="18"/>
                <w:szCs w:val="18"/>
              </w:rPr>
              <w:t xml:space="preserve"> definitions to the Glossary.</w:t>
            </w:r>
          </w:p>
        </w:tc>
        <w:tc>
          <w:tcPr>
            <w:tcW w:w="1913" w:type="dxa"/>
            <w:vAlign w:val="center"/>
          </w:tcPr>
          <w:p w14:paraId="0EDBB496" w14:textId="77777777" w:rsidR="000B449C" w:rsidRPr="005B17D3" w:rsidRDefault="000B449C" w:rsidP="00EF3896">
            <w:pPr>
              <w:pStyle w:val="TableText"/>
              <w:spacing w:before="0" w:after="0"/>
              <w:jc w:val="center"/>
              <w:rPr>
                <w:sz w:val="18"/>
                <w:szCs w:val="18"/>
              </w:rPr>
            </w:pPr>
            <w:r w:rsidRPr="005B17D3">
              <w:rPr>
                <w:sz w:val="18"/>
                <w:szCs w:val="18"/>
              </w:rPr>
              <w:t>Tom Hamilton</w:t>
            </w:r>
          </w:p>
        </w:tc>
      </w:tr>
      <w:tr w:rsidR="000B449C" w:rsidRPr="005B17D3" w14:paraId="788BE049" w14:textId="77777777" w:rsidTr="008F6B72">
        <w:tc>
          <w:tcPr>
            <w:tcW w:w="1140" w:type="dxa"/>
            <w:vAlign w:val="center"/>
          </w:tcPr>
          <w:p w14:paraId="5A33E6F4" w14:textId="77777777" w:rsidR="000B449C" w:rsidRPr="005B17D3" w:rsidRDefault="000B449C" w:rsidP="00EF3896">
            <w:pPr>
              <w:pStyle w:val="TableText"/>
              <w:spacing w:before="0" w:after="0"/>
              <w:jc w:val="center"/>
              <w:rPr>
                <w:sz w:val="18"/>
                <w:szCs w:val="18"/>
              </w:rPr>
            </w:pPr>
            <w:r w:rsidRPr="005B17D3">
              <w:rPr>
                <w:sz w:val="18"/>
                <w:szCs w:val="18"/>
              </w:rPr>
              <w:t>2/15/08</w:t>
            </w:r>
          </w:p>
        </w:tc>
        <w:tc>
          <w:tcPr>
            <w:tcW w:w="1177" w:type="dxa"/>
            <w:vAlign w:val="center"/>
          </w:tcPr>
          <w:p w14:paraId="14300B11" w14:textId="77777777" w:rsidR="000B449C" w:rsidRPr="005B17D3" w:rsidRDefault="000B449C" w:rsidP="00EF3896">
            <w:pPr>
              <w:pStyle w:val="TableText"/>
              <w:spacing w:before="0" w:after="0"/>
              <w:jc w:val="center"/>
              <w:rPr>
                <w:bCs/>
                <w:sz w:val="18"/>
                <w:szCs w:val="18"/>
              </w:rPr>
            </w:pPr>
          </w:p>
        </w:tc>
        <w:tc>
          <w:tcPr>
            <w:tcW w:w="5120" w:type="dxa"/>
          </w:tcPr>
          <w:p w14:paraId="12253849" w14:textId="77777777" w:rsidR="000B449C" w:rsidRPr="005B17D3" w:rsidRDefault="000B449C" w:rsidP="00EF3896">
            <w:pPr>
              <w:pStyle w:val="TableText"/>
              <w:spacing w:beforeLines="20" w:before="48" w:after="0"/>
              <w:rPr>
                <w:bCs/>
                <w:sz w:val="18"/>
                <w:szCs w:val="18"/>
              </w:rPr>
            </w:pPr>
            <w:r w:rsidRPr="005B17D3">
              <w:rPr>
                <w:bCs/>
                <w:sz w:val="18"/>
                <w:szCs w:val="18"/>
              </w:rPr>
              <w:t>Updated references to CFD (Corporate Franchise Data Center) to new name of CDC (Corporate Data Center, AAC). Also updated Glossary to reflect changes.</w:t>
            </w:r>
          </w:p>
        </w:tc>
        <w:tc>
          <w:tcPr>
            <w:tcW w:w="1913" w:type="dxa"/>
            <w:vAlign w:val="center"/>
          </w:tcPr>
          <w:p w14:paraId="38ED0955" w14:textId="77777777" w:rsidR="000B449C" w:rsidRPr="005B17D3" w:rsidRDefault="000B449C" w:rsidP="00EF3896">
            <w:pPr>
              <w:pStyle w:val="TableText"/>
              <w:spacing w:before="0" w:after="0"/>
              <w:jc w:val="center"/>
              <w:rPr>
                <w:sz w:val="18"/>
                <w:szCs w:val="18"/>
              </w:rPr>
            </w:pPr>
            <w:r w:rsidRPr="005B17D3">
              <w:rPr>
                <w:sz w:val="18"/>
                <w:szCs w:val="18"/>
              </w:rPr>
              <w:t>Tom Hamilton</w:t>
            </w:r>
          </w:p>
        </w:tc>
      </w:tr>
      <w:tr w:rsidR="000B449C" w:rsidRPr="005B17D3" w14:paraId="7EEBBFEA" w14:textId="77777777" w:rsidTr="008F6B72">
        <w:tc>
          <w:tcPr>
            <w:tcW w:w="1140" w:type="dxa"/>
            <w:vAlign w:val="center"/>
          </w:tcPr>
          <w:p w14:paraId="29284BA1" w14:textId="77777777" w:rsidR="000B449C" w:rsidRPr="005B17D3" w:rsidRDefault="000B449C" w:rsidP="00EF3896">
            <w:pPr>
              <w:pStyle w:val="TableText"/>
              <w:spacing w:before="0" w:after="0"/>
              <w:jc w:val="center"/>
              <w:rPr>
                <w:sz w:val="18"/>
                <w:szCs w:val="18"/>
              </w:rPr>
            </w:pPr>
            <w:r w:rsidRPr="005B17D3">
              <w:rPr>
                <w:sz w:val="18"/>
                <w:szCs w:val="18"/>
              </w:rPr>
              <w:t>1/8/08</w:t>
            </w:r>
          </w:p>
        </w:tc>
        <w:tc>
          <w:tcPr>
            <w:tcW w:w="1177" w:type="dxa"/>
            <w:vAlign w:val="center"/>
          </w:tcPr>
          <w:p w14:paraId="09EA23C0" w14:textId="77777777" w:rsidR="000B449C" w:rsidRPr="005B17D3" w:rsidRDefault="000B449C" w:rsidP="00EF3896">
            <w:pPr>
              <w:pStyle w:val="TableText"/>
              <w:spacing w:before="0" w:after="0"/>
              <w:jc w:val="center"/>
              <w:rPr>
                <w:bCs/>
                <w:sz w:val="18"/>
                <w:szCs w:val="18"/>
              </w:rPr>
            </w:pPr>
          </w:p>
        </w:tc>
        <w:tc>
          <w:tcPr>
            <w:tcW w:w="5120" w:type="dxa"/>
          </w:tcPr>
          <w:p w14:paraId="766A426E" w14:textId="77777777" w:rsidR="000B449C" w:rsidRPr="005B17D3" w:rsidRDefault="000B449C" w:rsidP="00EF3896">
            <w:pPr>
              <w:pStyle w:val="TableText"/>
              <w:spacing w:beforeLines="20" w:before="48" w:after="0"/>
              <w:rPr>
                <w:bCs/>
                <w:sz w:val="18"/>
                <w:szCs w:val="18"/>
              </w:rPr>
            </w:pPr>
            <w:r w:rsidRPr="005B17D3">
              <w:rPr>
                <w:bCs/>
                <w:sz w:val="18"/>
                <w:szCs w:val="18"/>
              </w:rPr>
              <w:t xml:space="preserve">Convert all instances of </w:t>
            </w:r>
            <w:r w:rsidRPr="005B17D3">
              <w:rPr>
                <w:bCs/>
                <w:i/>
                <w:sz w:val="18"/>
                <w:szCs w:val="18"/>
              </w:rPr>
              <w:t>OEF/OIF</w:t>
            </w:r>
            <w:r w:rsidRPr="005B17D3">
              <w:rPr>
                <w:bCs/>
                <w:sz w:val="18"/>
                <w:szCs w:val="18"/>
              </w:rPr>
              <w:t xml:space="preserve"> to </w:t>
            </w:r>
            <w:r w:rsidRPr="005B17D3">
              <w:rPr>
                <w:bCs/>
                <w:i/>
                <w:sz w:val="18"/>
                <w:szCs w:val="18"/>
              </w:rPr>
              <w:t>OIF/OEF</w:t>
            </w:r>
            <w:r w:rsidRPr="005B17D3">
              <w:rPr>
                <w:bCs/>
                <w:sz w:val="18"/>
                <w:szCs w:val="18"/>
              </w:rPr>
              <w:t xml:space="preserve"> per CR7011 </w:t>
            </w:r>
          </w:p>
        </w:tc>
        <w:tc>
          <w:tcPr>
            <w:tcW w:w="1913" w:type="dxa"/>
            <w:vAlign w:val="center"/>
          </w:tcPr>
          <w:p w14:paraId="65837350" w14:textId="77777777" w:rsidR="000B449C" w:rsidRPr="005B17D3" w:rsidRDefault="000B449C" w:rsidP="00EF3896">
            <w:pPr>
              <w:pStyle w:val="TableText"/>
              <w:spacing w:before="0" w:after="0"/>
              <w:jc w:val="center"/>
              <w:rPr>
                <w:sz w:val="18"/>
                <w:szCs w:val="18"/>
              </w:rPr>
            </w:pPr>
            <w:r w:rsidRPr="005B17D3">
              <w:rPr>
                <w:sz w:val="18"/>
                <w:szCs w:val="18"/>
              </w:rPr>
              <w:t>Tom Hamilton</w:t>
            </w:r>
          </w:p>
        </w:tc>
      </w:tr>
      <w:tr w:rsidR="000B449C" w:rsidRPr="005B17D3" w14:paraId="44CF6F62" w14:textId="77777777" w:rsidTr="008F6B72">
        <w:tc>
          <w:tcPr>
            <w:tcW w:w="1140" w:type="dxa"/>
            <w:vAlign w:val="center"/>
          </w:tcPr>
          <w:p w14:paraId="352E7DE0" w14:textId="77777777" w:rsidR="000B449C" w:rsidRPr="005B17D3" w:rsidRDefault="000B449C" w:rsidP="00EF3896">
            <w:pPr>
              <w:pStyle w:val="TableText"/>
              <w:spacing w:before="0" w:after="0"/>
              <w:jc w:val="center"/>
              <w:rPr>
                <w:sz w:val="18"/>
                <w:szCs w:val="18"/>
              </w:rPr>
            </w:pPr>
            <w:r w:rsidRPr="005B17D3">
              <w:rPr>
                <w:sz w:val="18"/>
                <w:szCs w:val="18"/>
              </w:rPr>
              <w:t>11/20/07</w:t>
            </w:r>
          </w:p>
        </w:tc>
        <w:tc>
          <w:tcPr>
            <w:tcW w:w="1177" w:type="dxa"/>
            <w:vAlign w:val="center"/>
          </w:tcPr>
          <w:p w14:paraId="539FDC9B" w14:textId="77777777" w:rsidR="000B449C" w:rsidRPr="005B17D3" w:rsidRDefault="000B449C" w:rsidP="00EF3896">
            <w:pPr>
              <w:pStyle w:val="TableText"/>
              <w:spacing w:before="0" w:after="0"/>
              <w:jc w:val="center"/>
              <w:rPr>
                <w:bCs/>
                <w:sz w:val="18"/>
                <w:szCs w:val="18"/>
              </w:rPr>
            </w:pPr>
          </w:p>
        </w:tc>
        <w:tc>
          <w:tcPr>
            <w:tcW w:w="5120" w:type="dxa"/>
          </w:tcPr>
          <w:p w14:paraId="36DF052B" w14:textId="77777777" w:rsidR="000B449C" w:rsidRPr="005B17D3" w:rsidRDefault="000B449C" w:rsidP="00EF3896">
            <w:pPr>
              <w:pStyle w:val="TableText"/>
              <w:spacing w:beforeLines="20" w:before="48" w:after="0"/>
              <w:rPr>
                <w:bCs/>
                <w:sz w:val="18"/>
                <w:szCs w:val="18"/>
              </w:rPr>
            </w:pPr>
            <w:r w:rsidRPr="005B17D3">
              <w:rPr>
                <w:bCs/>
                <w:sz w:val="18"/>
                <w:szCs w:val="18"/>
              </w:rPr>
              <w:t xml:space="preserve">Added required field “star” to </w:t>
            </w:r>
            <w:r w:rsidRPr="005B17D3">
              <w:rPr>
                <w:bCs/>
                <w:i/>
                <w:sz w:val="18"/>
                <w:szCs w:val="18"/>
              </w:rPr>
              <w:t>User ID</w:t>
            </w:r>
            <w:r w:rsidRPr="005B17D3">
              <w:rPr>
                <w:bCs/>
                <w:sz w:val="18"/>
                <w:szCs w:val="18"/>
              </w:rPr>
              <w:t xml:space="preserve"> field and Required Field legend in the </w:t>
            </w:r>
            <w:r w:rsidRPr="005B17D3">
              <w:rPr>
                <w:bCs/>
                <w:i/>
                <w:sz w:val="18"/>
                <w:szCs w:val="18"/>
              </w:rPr>
              <w:t xml:space="preserve">Admin/User Accounts/Search </w:t>
            </w:r>
            <w:r w:rsidRPr="005B17D3">
              <w:rPr>
                <w:bCs/>
                <w:sz w:val="18"/>
                <w:szCs w:val="18"/>
              </w:rPr>
              <w:t>section.</w:t>
            </w:r>
          </w:p>
        </w:tc>
        <w:tc>
          <w:tcPr>
            <w:tcW w:w="1913" w:type="dxa"/>
            <w:vAlign w:val="center"/>
          </w:tcPr>
          <w:p w14:paraId="24D61AD0" w14:textId="77777777" w:rsidR="000B449C" w:rsidRPr="005B17D3" w:rsidRDefault="000B449C" w:rsidP="00EF3896">
            <w:pPr>
              <w:pStyle w:val="TableText"/>
              <w:spacing w:before="0" w:after="0"/>
              <w:jc w:val="center"/>
              <w:rPr>
                <w:sz w:val="18"/>
                <w:szCs w:val="18"/>
              </w:rPr>
            </w:pPr>
            <w:r w:rsidRPr="005B17D3">
              <w:rPr>
                <w:sz w:val="18"/>
                <w:szCs w:val="18"/>
              </w:rPr>
              <w:t>Tom Hamilton</w:t>
            </w:r>
          </w:p>
        </w:tc>
      </w:tr>
      <w:tr w:rsidR="000B449C" w:rsidRPr="005B17D3" w14:paraId="79612C5E" w14:textId="77777777" w:rsidTr="008F6B72">
        <w:tc>
          <w:tcPr>
            <w:tcW w:w="1140" w:type="dxa"/>
            <w:vAlign w:val="center"/>
          </w:tcPr>
          <w:p w14:paraId="64F0E9ED" w14:textId="77777777" w:rsidR="000B449C" w:rsidRPr="005B17D3" w:rsidRDefault="000B449C" w:rsidP="00EF3896">
            <w:pPr>
              <w:pStyle w:val="TableText"/>
              <w:spacing w:before="0" w:after="0"/>
              <w:jc w:val="center"/>
              <w:rPr>
                <w:sz w:val="18"/>
                <w:szCs w:val="18"/>
              </w:rPr>
            </w:pPr>
            <w:r w:rsidRPr="005B17D3">
              <w:rPr>
                <w:sz w:val="18"/>
                <w:szCs w:val="18"/>
              </w:rPr>
              <w:t>11/19/07</w:t>
            </w:r>
          </w:p>
        </w:tc>
        <w:tc>
          <w:tcPr>
            <w:tcW w:w="1177" w:type="dxa"/>
            <w:vAlign w:val="center"/>
          </w:tcPr>
          <w:p w14:paraId="094B1573" w14:textId="77777777" w:rsidR="000B449C" w:rsidRPr="005B17D3" w:rsidRDefault="000B449C" w:rsidP="00EF3896">
            <w:pPr>
              <w:pStyle w:val="TableText"/>
              <w:spacing w:before="0" w:after="0"/>
              <w:jc w:val="center"/>
              <w:rPr>
                <w:bCs/>
                <w:sz w:val="18"/>
                <w:szCs w:val="18"/>
              </w:rPr>
            </w:pPr>
          </w:p>
        </w:tc>
        <w:tc>
          <w:tcPr>
            <w:tcW w:w="5120" w:type="dxa"/>
          </w:tcPr>
          <w:p w14:paraId="208282EB" w14:textId="77777777" w:rsidR="000B449C" w:rsidRPr="005B17D3" w:rsidRDefault="000B449C" w:rsidP="00EF3896">
            <w:pPr>
              <w:pStyle w:val="TableText"/>
              <w:spacing w:beforeLines="20" w:before="48" w:after="0"/>
              <w:rPr>
                <w:bCs/>
                <w:sz w:val="18"/>
                <w:szCs w:val="18"/>
              </w:rPr>
            </w:pPr>
            <w:r w:rsidRPr="005B17D3">
              <w:rPr>
                <w:bCs/>
                <w:sz w:val="18"/>
                <w:szCs w:val="18"/>
              </w:rPr>
              <w:t xml:space="preserve">Added </w:t>
            </w:r>
            <w:r w:rsidRPr="005B17D3">
              <w:rPr>
                <w:bCs/>
                <w:i/>
                <w:sz w:val="18"/>
                <w:szCs w:val="18"/>
              </w:rPr>
              <w:t xml:space="preserve">Retransmission ID </w:t>
            </w:r>
            <w:r w:rsidRPr="005B17D3">
              <w:rPr>
                <w:bCs/>
                <w:sz w:val="18"/>
                <w:szCs w:val="18"/>
              </w:rPr>
              <w:t>and</w:t>
            </w:r>
            <w:r w:rsidRPr="005B17D3">
              <w:rPr>
                <w:bCs/>
                <w:i/>
                <w:sz w:val="18"/>
                <w:szCs w:val="18"/>
              </w:rPr>
              <w:t xml:space="preserve"> Retransmission Count </w:t>
            </w:r>
            <w:r w:rsidRPr="005B17D3">
              <w:rPr>
                <w:bCs/>
                <w:sz w:val="18"/>
                <w:szCs w:val="18"/>
              </w:rPr>
              <w:t xml:space="preserve">fields under </w:t>
            </w:r>
            <w:r w:rsidRPr="005B17D3">
              <w:rPr>
                <w:bCs/>
                <w:i/>
                <w:sz w:val="18"/>
                <w:szCs w:val="18"/>
              </w:rPr>
              <w:t>Transmission Details</w:t>
            </w:r>
            <w:r w:rsidRPr="005B17D3">
              <w:rPr>
                <w:bCs/>
                <w:sz w:val="18"/>
                <w:szCs w:val="18"/>
              </w:rPr>
              <w:t xml:space="preserve"> in the </w:t>
            </w:r>
            <w:r w:rsidRPr="005B17D3">
              <w:rPr>
                <w:bCs/>
                <w:i/>
                <w:sz w:val="18"/>
                <w:szCs w:val="18"/>
              </w:rPr>
              <w:t>Menu Bar/HL7 Messages</w:t>
            </w:r>
            <w:r w:rsidRPr="005B17D3">
              <w:rPr>
                <w:bCs/>
                <w:sz w:val="18"/>
                <w:szCs w:val="18"/>
              </w:rPr>
              <w:t xml:space="preserve"> section. Changed Sensitive to Sensitive Record per the GUI in the </w:t>
            </w:r>
            <w:r w:rsidRPr="005B17D3">
              <w:rPr>
                <w:bCs/>
                <w:i/>
                <w:sz w:val="18"/>
                <w:szCs w:val="18"/>
              </w:rPr>
              <w:t>Tabs/Overview/Overview</w:t>
            </w:r>
            <w:r w:rsidRPr="005B17D3">
              <w:rPr>
                <w:bCs/>
                <w:sz w:val="18"/>
                <w:szCs w:val="18"/>
              </w:rPr>
              <w:t xml:space="preserve"> section.</w:t>
            </w:r>
          </w:p>
        </w:tc>
        <w:tc>
          <w:tcPr>
            <w:tcW w:w="1913" w:type="dxa"/>
            <w:vAlign w:val="center"/>
          </w:tcPr>
          <w:p w14:paraId="49E5364E" w14:textId="77777777" w:rsidR="000B449C" w:rsidRPr="005B17D3" w:rsidRDefault="000B449C" w:rsidP="00EF3896">
            <w:pPr>
              <w:pStyle w:val="TableText"/>
              <w:spacing w:before="0" w:after="0"/>
              <w:jc w:val="center"/>
              <w:rPr>
                <w:sz w:val="18"/>
                <w:szCs w:val="18"/>
              </w:rPr>
            </w:pPr>
            <w:r w:rsidRPr="005B17D3">
              <w:rPr>
                <w:sz w:val="18"/>
                <w:szCs w:val="18"/>
              </w:rPr>
              <w:t>Tom Hamilton</w:t>
            </w:r>
          </w:p>
        </w:tc>
      </w:tr>
      <w:tr w:rsidR="000B449C" w:rsidRPr="005B17D3" w14:paraId="2E5C75D5" w14:textId="77777777" w:rsidTr="008F6B72">
        <w:tc>
          <w:tcPr>
            <w:tcW w:w="1140" w:type="dxa"/>
            <w:vAlign w:val="center"/>
          </w:tcPr>
          <w:p w14:paraId="1FF010C8" w14:textId="77777777" w:rsidR="000B449C" w:rsidRPr="005B17D3" w:rsidRDefault="000B449C" w:rsidP="00EF3896">
            <w:pPr>
              <w:pStyle w:val="TableText"/>
              <w:spacing w:before="0" w:after="0"/>
              <w:jc w:val="center"/>
              <w:rPr>
                <w:sz w:val="18"/>
                <w:szCs w:val="18"/>
              </w:rPr>
            </w:pPr>
            <w:r w:rsidRPr="005B17D3">
              <w:rPr>
                <w:sz w:val="18"/>
                <w:szCs w:val="18"/>
              </w:rPr>
              <w:t>11/14/07</w:t>
            </w:r>
          </w:p>
        </w:tc>
        <w:tc>
          <w:tcPr>
            <w:tcW w:w="1177" w:type="dxa"/>
            <w:vAlign w:val="center"/>
          </w:tcPr>
          <w:p w14:paraId="57C07B3B" w14:textId="77777777" w:rsidR="000B449C" w:rsidRPr="005B17D3" w:rsidRDefault="000B449C" w:rsidP="00EF3896">
            <w:pPr>
              <w:pStyle w:val="TableText"/>
              <w:spacing w:before="0" w:after="0"/>
              <w:jc w:val="center"/>
              <w:rPr>
                <w:bCs/>
                <w:sz w:val="18"/>
                <w:szCs w:val="18"/>
              </w:rPr>
            </w:pPr>
          </w:p>
        </w:tc>
        <w:tc>
          <w:tcPr>
            <w:tcW w:w="5120" w:type="dxa"/>
          </w:tcPr>
          <w:p w14:paraId="0E447794" w14:textId="77777777" w:rsidR="000B449C" w:rsidRPr="005B17D3" w:rsidRDefault="000B449C" w:rsidP="00EF3896">
            <w:pPr>
              <w:pStyle w:val="TableText"/>
              <w:spacing w:beforeLines="20" w:before="48" w:after="0"/>
              <w:rPr>
                <w:bCs/>
                <w:sz w:val="18"/>
                <w:szCs w:val="18"/>
              </w:rPr>
            </w:pPr>
            <w:r w:rsidRPr="005B17D3">
              <w:rPr>
                <w:bCs/>
                <w:sz w:val="18"/>
                <w:szCs w:val="18"/>
              </w:rPr>
              <w:t xml:space="preserve">Updated </w:t>
            </w:r>
            <w:r w:rsidRPr="005B17D3">
              <w:rPr>
                <w:bCs/>
                <w:i/>
                <w:sz w:val="18"/>
                <w:szCs w:val="18"/>
              </w:rPr>
              <w:t>Health Eligibility Case Management System Help</w:t>
            </w:r>
            <w:r w:rsidRPr="005B17D3">
              <w:rPr>
                <w:bCs/>
                <w:sz w:val="18"/>
                <w:szCs w:val="18"/>
              </w:rPr>
              <w:t xml:space="preserve"> section with additional 3.1 information.</w:t>
            </w:r>
          </w:p>
        </w:tc>
        <w:tc>
          <w:tcPr>
            <w:tcW w:w="1913" w:type="dxa"/>
            <w:vAlign w:val="center"/>
          </w:tcPr>
          <w:p w14:paraId="73AC26E1" w14:textId="77777777" w:rsidR="000B449C" w:rsidRPr="005B17D3" w:rsidRDefault="000B449C" w:rsidP="00EF3896">
            <w:pPr>
              <w:pStyle w:val="TableText"/>
              <w:spacing w:before="0" w:after="0"/>
              <w:jc w:val="center"/>
              <w:rPr>
                <w:sz w:val="18"/>
                <w:szCs w:val="18"/>
              </w:rPr>
            </w:pPr>
            <w:r w:rsidRPr="005B17D3">
              <w:rPr>
                <w:sz w:val="18"/>
                <w:szCs w:val="18"/>
              </w:rPr>
              <w:t>Tom Hamilton</w:t>
            </w:r>
          </w:p>
        </w:tc>
      </w:tr>
      <w:tr w:rsidR="000B449C" w:rsidRPr="005B17D3" w14:paraId="284CC03C" w14:textId="77777777" w:rsidTr="008F6B72">
        <w:tc>
          <w:tcPr>
            <w:tcW w:w="1140" w:type="dxa"/>
            <w:vAlign w:val="center"/>
          </w:tcPr>
          <w:p w14:paraId="2C213C07" w14:textId="77777777" w:rsidR="000B449C" w:rsidRPr="005B17D3" w:rsidRDefault="000B449C" w:rsidP="00EF3896">
            <w:pPr>
              <w:pStyle w:val="TableText"/>
              <w:spacing w:before="0" w:after="0"/>
              <w:jc w:val="center"/>
              <w:rPr>
                <w:sz w:val="18"/>
                <w:szCs w:val="18"/>
              </w:rPr>
            </w:pPr>
            <w:r w:rsidRPr="005B17D3">
              <w:rPr>
                <w:sz w:val="18"/>
                <w:szCs w:val="18"/>
              </w:rPr>
              <w:t>11/05/07</w:t>
            </w:r>
          </w:p>
        </w:tc>
        <w:tc>
          <w:tcPr>
            <w:tcW w:w="1177" w:type="dxa"/>
            <w:vAlign w:val="center"/>
          </w:tcPr>
          <w:p w14:paraId="1208B59B" w14:textId="77777777" w:rsidR="000B449C" w:rsidRPr="005B17D3" w:rsidRDefault="000B449C" w:rsidP="00EF3896">
            <w:pPr>
              <w:pStyle w:val="TableText"/>
              <w:spacing w:before="0" w:after="0"/>
              <w:jc w:val="center"/>
              <w:rPr>
                <w:bCs/>
                <w:sz w:val="18"/>
                <w:szCs w:val="18"/>
              </w:rPr>
            </w:pPr>
          </w:p>
        </w:tc>
        <w:tc>
          <w:tcPr>
            <w:tcW w:w="5120" w:type="dxa"/>
          </w:tcPr>
          <w:p w14:paraId="732BC5B6" w14:textId="77777777" w:rsidR="000B449C" w:rsidRPr="005B17D3" w:rsidRDefault="000B449C" w:rsidP="00EF3896">
            <w:pPr>
              <w:pStyle w:val="TableText"/>
              <w:spacing w:beforeLines="20" w:before="48" w:after="0"/>
              <w:rPr>
                <w:bCs/>
                <w:sz w:val="18"/>
                <w:szCs w:val="18"/>
              </w:rPr>
            </w:pPr>
            <w:r w:rsidRPr="005B17D3">
              <w:rPr>
                <w:bCs/>
                <w:sz w:val="18"/>
                <w:szCs w:val="18"/>
              </w:rPr>
              <w:t xml:space="preserve">Updated change in order of columns in </w:t>
            </w:r>
            <w:r w:rsidRPr="005B17D3">
              <w:rPr>
                <w:bCs/>
                <w:i/>
                <w:sz w:val="18"/>
                <w:szCs w:val="18"/>
              </w:rPr>
              <w:t>Menu Bar/Reports/Completed Reports</w:t>
            </w:r>
            <w:r w:rsidRPr="005B17D3">
              <w:rPr>
                <w:bCs/>
                <w:sz w:val="18"/>
                <w:szCs w:val="18"/>
              </w:rPr>
              <w:t xml:space="preserve"> section (moved </w:t>
            </w:r>
            <w:r w:rsidRPr="005B17D3">
              <w:rPr>
                <w:bCs/>
                <w:i/>
                <w:sz w:val="18"/>
                <w:szCs w:val="18"/>
              </w:rPr>
              <w:t>Status</w:t>
            </w:r>
            <w:r w:rsidRPr="005B17D3">
              <w:rPr>
                <w:bCs/>
                <w:sz w:val="18"/>
                <w:szCs w:val="18"/>
              </w:rPr>
              <w:t xml:space="preserve"> </w:t>
            </w:r>
            <w:r w:rsidRPr="005B17D3">
              <w:rPr>
                <w:bCs/>
                <w:sz w:val="18"/>
                <w:szCs w:val="18"/>
              </w:rPr>
              <w:lastRenderedPageBreak/>
              <w:t xml:space="preserve">column). Added </w:t>
            </w:r>
            <w:r w:rsidRPr="005B17D3">
              <w:rPr>
                <w:bCs/>
                <w:i/>
                <w:sz w:val="18"/>
                <w:szCs w:val="18"/>
              </w:rPr>
              <w:t>View</w:t>
            </w:r>
            <w:r w:rsidRPr="005B17D3">
              <w:rPr>
                <w:bCs/>
                <w:sz w:val="18"/>
                <w:szCs w:val="18"/>
              </w:rPr>
              <w:t xml:space="preserve"> Action to Archived Completed Reports. Changed </w:t>
            </w:r>
            <w:r w:rsidRPr="005B17D3">
              <w:rPr>
                <w:bCs/>
                <w:i/>
                <w:sz w:val="18"/>
                <w:szCs w:val="18"/>
              </w:rPr>
              <w:t>Title</w:t>
            </w:r>
            <w:r w:rsidRPr="005B17D3">
              <w:rPr>
                <w:bCs/>
                <w:sz w:val="18"/>
                <w:szCs w:val="18"/>
              </w:rPr>
              <w:t xml:space="preserve"> field to </w:t>
            </w:r>
            <w:r w:rsidRPr="005B17D3">
              <w:rPr>
                <w:bCs/>
                <w:i/>
                <w:sz w:val="18"/>
                <w:szCs w:val="18"/>
              </w:rPr>
              <w:t>Report Title</w:t>
            </w:r>
            <w:r w:rsidRPr="005B17D3">
              <w:rPr>
                <w:bCs/>
                <w:sz w:val="18"/>
                <w:szCs w:val="18"/>
              </w:rPr>
              <w:t xml:space="preserve"> per GUI.</w:t>
            </w:r>
          </w:p>
        </w:tc>
        <w:tc>
          <w:tcPr>
            <w:tcW w:w="1913" w:type="dxa"/>
            <w:vAlign w:val="center"/>
          </w:tcPr>
          <w:p w14:paraId="714CBF1D" w14:textId="77777777" w:rsidR="000B449C" w:rsidRPr="005B17D3" w:rsidRDefault="000B449C" w:rsidP="00EF3896">
            <w:pPr>
              <w:pStyle w:val="TableText"/>
              <w:spacing w:before="0" w:after="0"/>
              <w:jc w:val="center"/>
              <w:rPr>
                <w:sz w:val="18"/>
                <w:szCs w:val="18"/>
              </w:rPr>
            </w:pPr>
            <w:r w:rsidRPr="005B17D3">
              <w:rPr>
                <w:sz w:val="18"/>
                <w:szCs w:val="18"/>
              </w:rPr>
              <w:lastRenderedPageBreak/>
              <w:t>Tom Hamilton</w:t>
            </w:r>
          </w:p>
        </w:tc>
      </w:tr>
      <w:tr w:rsidR="000B449C" w:rsidRPr="005B17D3" w14:paraId="1C5314BC" w14:textId="77777777" w:rsidTr="008F6B72">
        <w:tc>
          <w:tcPr>
            <w:tcW w:w="1140" w:type="dxa"/>
            <w:vAlign w:val="center"/>
          </w:tcPr>
          <w:p w14:paraId="23778BA6" w14:textId="77777777" w:rsidR="000B449C" w:rsidRPr="005B17D3" w:rsidRDefault="000B449C" w:rsidP="00EF3896">
            <w:pPr>
              <w:pStyle w:val="TableText"/>
              <w:spacing w:before="0" w:after="0"/>
              <w:jc w:val="center"/>
              <w:rPr>
                <w:sz w:val="18"/>
                <w:szCs w:val="18"/>
              </w:rPr>
            </w:pPr>
            <w:r w:rsidRPr="005B17D3">
              <w:rPr>
                <w:sz w:val="18"/>
                <w:szCs w:val="18"/>
              </w:rPr>
              <w:t>10/15/07</w:t>
            </w:r>
          </w:p>
        </w:tc>
        <w:tc>
          <w:tcPr>
            <w:tcW w:w="1177" w:type="dxa"/>
            <w:vAlign w:val="center"/>
          </w:tcPr>
          <w:p w14:paraId="3C352E94" w14:textId="77777777" w:rsidR="000B449C" w:rsidRPr="005B17D3" w:rsidRDefault="000B449C" w:rsidP="00EF3896">
            <w:pPr>
              <w:pStyle w:val="TableText"/>
              <w:spacing w:before="0" w:after="0"/>
              <w:jc w:val="center"/>
              <w:rPr>
                <w:bCs/>
                <w:sz w:val="18"/>
                <w:szCs w:val="18"/>
              </w:rPr>
            </w:pPr>
          </w:p>
        </w:tc>
        <w:tc>
          <w:tcPr>
            <w:tcW w:w="5120" w:type="dxa"/>
          </w:tcPr>
          <w:p w14:paraId="5F48C459" w14:textId="77777777" w:rsidR="000B449C" w:rsidRPr="005B17D3" w:rsidRDefault="000B449C" w:rsidP="00EF3896">
            <w:pPr>
              <w:pStyle w:val="TableText"/>
              <w:spacing w:beforeLines="20" w:before="48" w:after="0"/>
              <w:rPr>
                <w:bCs/>
                <w:sz w:val="18"/>
                <w:szCs w:val="18"/>
              </w:rPr>
            </w:pPr>
            <w:r w:rsidRPr="005B17D3">
              <w:rPr>
                <w:bCs/>
                <w:sz w:val="18"/>
                <w:szCs w:val="18"/>
              </w:rPr>
              <w:t xml:space="preserve">Updated </w:t>
            </w:r>
            <w:r w:rsidRPr="005B17D3">
              <w:rPr>
                <w:b/>
                <w:bCs/>
                <w:sz w:val="18"/>
                <w:szCs w:val="18"/>
              </w:rPr>
              <w:t>Index</w:t>
            </w:r>
            <w:r w:rsidRPr="005B17D3">
              <w:rPr>
                <w:bCs/>
                <w:sz w:val="18"/>
                <w:szCs w:val="18"/>
              </w:rPr>
              <w:t xml:space="preserve"> to reflect additional ESR 3.1 functionality.</w:t>
            </w:r>
          </w:p>
        </w:tc>
        <w:tc>
          <w:tcPr>
            <w:tcW w:w="1913" w:type="dxa"/>
            <w:vAlign w:val="center"/>
          </w:tcPr>
          <w:p w14:paraId="05A16958" w14:textId="77777777" w:rsidR="000B449C" w:rsidRPr="005B17D3" w:rsidRDefault="000B449C" w:rsidP="00EF3896">
            <w:pPr>
              <w:pStyle w:val="TableText"/>
              <w:spacing w:before="0" w:after="0"/>
              <w:jc w:val="center"/>
              <w:rPr>
                <w:sz w:val="18"/>
                <w:szCs w:val="18"/>
              </w:rPr>
            </w:pPr>
            <w:r w:rsidRPr="005B17D3">
              <w:rPr>
                <w:sz w:val="18"/>
                <w:szCs w:val="18"/>
              </w:rPr>
              <w:t>Tom Hamilton</w:t>
            </w:r>
          </w:p>
        </w:tc>
      </w:tr>
      <w:tr w:rsidR="000B449C" w:rsidRPr="005B17D3" w14:paraId="216D5B34" w14:textId="77777777" w:rsidTr="008F6B72">
        <w:tc>
          <w:tcPr>
            <w:tcW w:w="1140" w:type="dxa"/>
            <w:vAlign w:val="center"/>
          </w:tcPr>
          <w:p w14:paraId="3A4F39E1" w14:textId="77777777" w:rsidR="000B449C" w:rsidRPr="005B17D3" w:rsidRDefault="000B449C" w:rsidP="00EF3896">
            <w:pPr>
              <w:pStyle w:val="TableText"/>
              <w:spacing w:before="0" w:after="0"/>
              <w:jc w:val="center"/>
              <w:rPr>
                <w:sz w:val="18"/>
                <w:szCs w:val="18"/>
              </w:rPr>
            </w:pPr>
            <w:r w:rsidRPr="005B17D3">
              <w:rPr>
                <w:sz w:val="18"/>
                <w:szCs w:val="18"/>
              </w:rPr>
              <w:t>10/3/07</w:t>
            </w:r>
          </w:p>
        </w:tc>
        <w:tc>
          <w:tcPr>
            <w:tcW w:w="1177" w:type="dxa"/>
            <w:vAlign w:val="center"/>
          </w:tcPr>
          <w:p w14:paraId="0C6C2E74" w14:textId="77777777" w:rsidR="000B449C" w:rsidRPr="005B17D3" w:rsidRDefault="000B449C" w:rsidP="00EF3896">
            <w:pPr>
              <w:pStyle w:val="TableText"/>
              <w:spacing w:before="0" w:after="0"/>
              <w:jc w:val="center"/>
              <w:rPr>
                <w:bCs/>
                <w:sz w:val="18"/>
                <w:szCs w:val="18"/>
              </w:rPr>
            </w:pPr>
          </w:p>
        </w:tc>
        <w:tc>
          <w:tcPr>
            <w:tcW w:w="5120" w:type="dxa"/>
          </w:tcPr>
          <w:p w14:paraId="2D3ED715" w14:textId="77777777" w:rsidR="000B449C" w:rsidRPr="005B17D3" w:rsidRDefault="000B449C" w:rsidP="00EF3896">
            <w:pPr>
              <w:pStyle w:val="TableText"/>
              <w:spacing w:beforeLines="20" w:before="48" w:after="0"/>
              <w:rPr>
                <w:bCs/>
                <w:sz w:val="18"/>
                <w:szCs w:val="18"/>
              </w:rPr>
            </w:pPr>
            <w:r w:rsidRPr="005B17D3">
              <w:rPr>
                <w:bCs/>
                <w:sz w:val="18"/>
                <w:szCs w:val="18"/>
              </w:rPr>
              <w:t xml:space="preserve">Added CR5774 (CodeCR5953) to update the </w:t>
            </w:r>
            <w:r w:rsidRPr="005B17D3">
              <w:rPr>
                <w:bCs/>
                <w:i/>
                <w:sz w:val="18"/>
                <w:szCs w:val="18"/>
              </w:rPr>
              <w:t>Bad Address Reason</w:t>
            </w:r>
            <w:r w:rsidRPr="005B17D3">
              <w:rPr>
                <w:bCs/>
                <w:sz w:val="18"/>
                <w:szCs w:val="18"/>
              </w:rPr>
              <w:t xml:space="preserve"> selections. </w:t>
            </w:r>
            <w:r w:rsidRPr="005B17D3">
              <w:rPr>
                <w:b/>
                <w:bCs/>
                <w:sz w:val="18"/>
                <w:szCs w:val="18"/>
              </w:rPr>
              <w:t>Address Not Found</w:t>
            </w:r>
            <w:r w:rsidRPr="005B17D3">
              <w:rPr>
                <w:bCs/>
                <w:sz w:val="18"/>
                <w:szCs w:val="18"/>
              </w:rPr>
              <w:t xml:space="preserve"> was removed and a note was added to the </w:t>
            </w:r>
            <w:r w:rsidRPr="005B17D3">
              <w:rPr>
                <w:bCs/>
                <w:i/>
                <w:sz w:val="18"/>
                <w:szCs w:val="18"/>
              </w:rPr>
              <w:t>Tabs/Demographics/Addresses/Permanent Mailing Address</w:t>
            </w:r>
            <w:r w:rsidRPr="005B17D3">
              <w:rPr>
                <w:bCs/>
                <w:sz w:val="18"/>
                <w:szCs w:val="18"/>
              </w:rPr>
              <w:t xml:space="preserve"> section.</w:t>
            </w:r>
          </w:p>
        </w:tc>
        <w:tc>
          <w:tcPr>
            <w:tcW w:w="1913" w:type="dxa"/>
            <w:vAlign w:val="center"/>
          </w:tcPr>
          <w:p w14:paraId="5ECE0A48" w14:textId="77777777" w:rsidR="000B449C" w:rsidRPr="005B17D3" w:rsidRDefault="000B449C" w:rsidP="00EF3896">
            <w:pPr>
              <w:pStyle w:val="TableText"/>
              <w:spacing w:before="0" w:after="0"/>
              <w:jc w:val="center"/>
              <w:rPr>
                <w:sz w:val="18"/>
                <w:szCs w:val="18"/>
              </w:rPr>
            </w:pPr>
            <w:r w:rsidRPr="005B17D3">
              <w:rPr>
                <w:sz w:val="18"/>
                <w:szCs w:val="18"/>
              </w:rPr>
              <w:t>Tom Hamilton</w:t>
            </w:r>
          </w:p>
        </w:tc>
      </w:tr>
      <w:tr w:rsidR="000B449C" w:rsidRPr="005B17D3" w14:paraId="6A4AFC99" w14:textId="77777777" w:rsidTr="008F6B72">
        <w:tc>
          <w:tcPr>
            <w:tcW w:w="1140" w:type="dxa"/>
            <w:vAlign w:val="center"/>
          </w:tcPr>
          <w:p w14:paraId="7B5094B5" w14:textId="77777777" w:rsidR="000B449C" w:rsidRPr="005B17D3" w:rsidRDefault="000B449C" w:rsidP="00EF3896">
            <w:pPr>
              <w:pStyle w:val="TableText"/>
              <w:spacing w:before="0" w:after="0"/>
              <w:jc w:val="center"/>
              <w:rPr>
                <w:sz w:val="18"/>
                <w:szCs w:val="18"/>
              </w:rPr>
            </w:pPr>
            <w:r w:rsidRPr="005B17D3">
              <w:rPr>
                <w:sz w:val="18"/>
                <w:szCs w:val="18"/>
              </w:rPr>
              <w:t>9/28/07</w:t>
            </w:r>
          </w:p>
        </w:tc>
        <w:tc>
          <w:tcPr>
            <w:tcW w:w="1177" w:type="dxa"/>
            <w:vAlign w:val="center"/>
          </w:tcPr>
          <w:p w14:paraId="5D65D425" w14:textId="77777777" w:rsidR="000B449C" w:rsidRPr="005B17D3" w:rsidRDefault="000B449C" w:rsidP="00EF3896">
            <w:pPr>
              <w:pStyle w:val="TableText"/>
              <w:spacing w:before="0" w:after="0"/>
              <w:jc w:val="center"/>
              <w:rPr>
                <w:bCs/>
                <w:sz w:val="18"/>
                <w:szCs w:val="18"/>
              </w:rPr>
            </w:pPr>
          </w:p>
        </w:tc>
        <w:tc>
          <w:tcPr>
            <w:tcW w:w="5120" w:type="dxa"/>
          </w:tcPr>
          <w:p w14:paraId="26887AF7" w14:textId="77777777" w:rsidR="000B449C" w:rsidRPr="005B17D3" w:rsidRDefault="000B449C" w:rsidP="00EF3896">
            <w:pPr>
              <w:pStyle w:val="TableText"/>
              <w:spacing w:beforeLines="20" w:before="48" w:after="0"/>
              <w:rPr>
                <w:bCs/>
                <w:sz w:val="18"/>
                <w:szCs w:val="18"/>
              </w:rPr>
            </w:pPr>
            <w:r w:rsidRPr="005B17D3">
              <w:rPr>
                <w:bCs/>
                <w:sz w:val="18"/>
                <w:szCs w:val="18"/>
              </w:rPr>
              <w:t xml:space="preserve">Added CR2530 (CR5965 &amp; 5985) to update the following date fields to restrict dates to after DOB and/or before DOD: </w:t>
            </w:r>
            <w:r w:rsidRPr="005B17D3">
              <w:rPr>
                <w:bCs/>
                <w:i/>
                <w:sz w:val="18"/>
                <w:szCs w:val="18"/>
              </w:rPr>
              <w:t>P&amp;T Effective Date</w:t>
            </w:r>
            <w:r w:rsidRPr="005B17D3">
              <w:rPr>
                <w:bCs/>
                <w:sz w:val="18"/>
                <w:szCs w:val="18"/>
              </w:rPr>
              <w:t xml:space="preserve">, </w:t>
            </w:r>
            <w:r w:rsidRPr="005B17D3">
              <w:rPr>
                <w:bCs/>
                <w:i/>
                <w:sz w:val="18"/>
                <w:szCs w:val="18"/>
              </w:rPr>
              <w:t>Ineligible Date</w:t>
            </w:r>
            <w:r w:rsidRPr="005B17D3">
              <w:rPr>
                <w:bCs/>
                <w:sz w:val="18"/>
                <w:szCs w:val="18"/>
              </w:rPr>
              <w:t xml:space="preserve"> and </w:t>
            </w:r>
            <w:r w:rsidRPr="005B17D3">
              <w:rPr>
                <w:bCs/>
                <w:i/>
                <w:sz w:val="18"/>
                <w:szCs w:val="18"/>
              </w:rPr>
              <w:t>Enrollment Application Date</w:t>
            </w:r>
            <w:r w:rsidRPr="005B17D3">
              <w:rPr>
                <w:bCs/>
                <w:sz w:val="18"/>
                <w:szCs w:val="18"/>
              </w:rPr>
              <w:t xml:space="preserve"> per CR5985 Resolution in various sections. </w:t>
            </w:r>
            <w:r w:rsidRPr="005B17D3">
              <w:rPr>
                <w:bCs/>
                <w:i/>
                <w:sz w:val="18"/>
                <w:szCs w:val="18"/>
              </w:rPr>
              <w:t>Date Ruled Incompetent</w:t>
            </w:r>
            <w:r w:rsidRPr="005B17D3">
              <w:rPr>
                <w:bCs/>
                <w:sz w:val="18"/>
                <w:szCs w:val="18"/>
              </w:rPr>
              <w:t xml:space="preserve"> was already compliant.</w:t>
            </w:r>
            <w:r w:rsidRPr="005B17D3">
              <w:rPr>
                <w:bCs/>
                <w:sz w:val="18"/>
                <w:szCs w:val="18"/>
              </w:rPr>
              <w:br/>
              <w:t xml:space="preserve">Added CR4448 to update the </w:t>
            </w:r>
            <w:r w:rsidRPr="005B17D3">
              <w:rPr>
                <w:bCs/>
                <w:i/>
                <w:sz w:val="18"/>
                <w:szCs w:val="18"/>
              </w:rPr>
              <w:t>Rules</w:t>
            </w:r>
            <w:r w:rsidRPr="005B17D3">
              <w:rPr>
                <w:bCs/>
                <w:sz w:val="18"/>
                <w:szCs w:val="18"/>
              </w:rPr>
              <w:t xml:space="preserve"> for </w:t>
            </w:r>
            <w:r w:rsidRPr="005B17D3">
              <w:rPr>
                <w:bCs/>
                <w:i/>
                <w:sz w:val="18"/>
                <w:szCs w:val="18"/>
              </w:rPr>
              <w:t>Enrollment Application Date</w:t>
            </w:r>
            <w:r w:rsidRPr="005B17D3">
              <w:rPr>
                <w:bCs/>
                <w:sz w:val="18"/>
                <w:szCs w:val="18"/>
              </w:rPr>
              <w:t xml:space="preserve"> field in the </w:t>
            </w:r>
            <w:r w:rsidRPr="005B17D3">
              <w:rPr>
                <w:bCs/>
                <w:i/>
                <w:sz w:val="18"/>
                <w:szCs w:val="18"/>
              </w:rPr>
              <w:t>Tabs/Enrollment/Cancel/Decline</w:t>
            </w:r>
            <w:r w:rsidRPr="005B17D3">
              <w:rPr>
                <w:bCs/>
                <w:sz w:val="18"/>
                <w:szCs w:val="18"/>
              </w:rPr>
              <w:t xml:space="preserve"> section.</w:t>
            </w:r>
            <w:r w:rsidRPr="005B17D3">
              <w:rPr>
                <w:bCs/>
                <w:sz w:val="18"/>
                <w:szCs w:val="18"/>
              </w:rPr>
              <w:br/>
              <w:t xml:space="preserve">Added CR4354 to update </w:t>
            </w:r>
            <w:r w:rsidRPr="005B17D3">
              <w:rPr>
                <w:bCs/>
                <w:i/>
                <w:sz w:val="18"/>
                <w:szCs w:val="18"/>
              </w:rPr>
              <w:t>Eligibility Status Date</w:t>
            </w:r>
            <w:r w:rsidRPr="005B17D3">
              <w:rPr>
                <w:bCs/>
                <w:sz w:val="18"/>
                <w:szCs w:val="18"/>
              </w:rPr>
              <w:t xml:space="preserve"> field </w:t>
            </w:r>
            <w:r w:rsidRPr="005B17D3">
              <w:rPr>
                <w:bCs/>
                <w:i/>
                <w:sz w:val="18"/>
                <w:szCs w:val="18"/>
              </w:rPr>
              <w:t>Rules</w:t>
            </w:r>
            <w:r w:rsidRPr="005B17D3">
              <w:rPr>
                <w:bCs/>
                <w:sz w:val="18"/>
                <w:szCs w:val="18"/>
              </w:rPr>
              <w:t xml:space="preserve"> in the </w:t>
            </w:r>
            <w:r w:rsidRPr="005B17D3">
              <w:rPr>
                <w:bCs/>
                <w:i/>
                <w:sz w:val="18"/>
                <w:szCs w:val="18"/>
              </w:rPr>
              <w:t>Tabs/Eligibility/Edit Current Eligibility</w:t>
            </w:r>
            <w:r w:rsidRPr="005B17D3">
              <w:rPr>
                <w:bCs/>
                <w:sz w:val="18"/>
                <w:szCs w:val="18"/>
              </w:rPr>
              <w:t xml:space="preserve"> section.</w:t>
            </w:r>
          </w:p>
        </w:tc>
        <w:tc>
          <w:tcPr>
            <w:tcW w:w="1913" w:type="dxa"/>
            <w:vAlign w:val="center"/>
          </w:tcPr>
          <w:p w14:paraId="5CE2224E" w14:textId="77777777" w:rsidR="000B449C" w:rsidRPr="005B17D3" w:rsidRDefault="000B449C" w:rsidP="00EF3896">
            <w:pPr>
              <w:pStyle w:val="TableText"/>
              <w:spacing w:before="0" w:after="0"/>
              <w:jc w:val="center"/>
              <w:rPr>
                <w:sz w:val="18"/>
                <w:szCs w:val="18"/>
              </w:rPr>
            </w:pPr>
            <w:r w:rsidRPr="005B17D3">
              <w:rPr>
                <w:sz w:val="18"/>
                <w:szCs w:val="18"/>
              </w:rPr>
              <w:t>Tom Hamilton</w:t>
            </w:r>
          </w:p>
        </w:tc>
      </w:tr>
      <w:tr w:rsidR="000B449C" w:rsidRPr="005B17D3" w14:paraId="7A117229" w14:textId="77777777" w:rsidTr="008F6B72">
        <w:tc>
          <w:tcPr>
            <w:tcW w:w="1140" w:type="dxa"/>
            <w:vAlign w:val="center"/>
          </w:tcPr>
          <w:p w14:paraId="59C979DC" w14:textId="77777777" w:rsidR="000B449C" w:rsidRPr="005B17D3" w:rsidRDefault="000B449C" w:rsidP="00EF3896">
            <w:pPr>
              <w:pStyle w:val="TableText"/>
              <w:spacing w:before="0" w:after="0"/>
              <w:jc w:val="center"/>
              <w:rPr>
                <w:sz w:val="18"/>
                <w:szCs w:val="18"/>
              </w:rPr>
            </w:pPr>
            <w:r w:rsidRPr="005B17D3">
              <w:rPr>
                <w:sz w:val="18"/>
                <w:szCs w:val="18"/>
              </w:rPr>
              <w:t>9/27/07</w:t>
            </w:r>
          </w:p>
        </w:tc>
        <w:tc>
          <w:tcPr>
            <w:tcW w:w="1177" w:type="dxa"/>
            <w:vAlign w:val="center"/>
          </w:tcPr>
          <w:p w14:paraId="2154C590" w14:textId="77777777" w:rsidR="000B449C" w:rsidRPr="005B17D3" w:rsidRDefault="000B449C" w:rsidP="00EF3896">
            <w:pPr>
              <w:pStyle w:val="TableText"/>
              <w:spacing w:before="0" w:after="0"/>
              <w:jc w:val="center"/>
              <w:rPr>
                <w:bCs/>
                <w:sz w:val="18"/>
                <w:szCs w:val="18"/>
              </w:rPr>
            </w:pPr>
          </w:p>
        </w:tc>
        <w:tc>
          <w:tcPr>
            <w:tcW w:w="5120" w:type="dxa"/>
          </w:tcPr>
          <w:p w14:paraId="4C2BFA95" w14:textId="77777777" w:rsidR="000B449C" w:rsidRPr="005B17D3" w:rsidRDefault="000B449C" w:rsidP="00EF3896">
            <w:pPr>
              <w:pStyle w:val="TableText"/>
              <w:spacing w:beforeLines="20" w:before="48" w:after="0"/>
              <w:rPr>
                <w:bCs/>
                <w:sz w:val="18"/>
                <w:szCs w:val="18"/>
              </w:rPr>
            </w:pPr>
            <w:r w:rsidRPr="005B17D3">
              <w:rPr>
                <w:bCs/>
                <w:sz w:val="18"/>
                <w:szCs w:val="18"/>
              </w:rPr>
              <w:t xml:space="preserve">Added CR5751 – Added </w:t>
            </w:r>
            <w:r w:rsidRPr="005B17D3">
              <w:rPr>
                <w:bCs/>
                <w:i/>
                <w:sz w:val="18"/>
                <w:szCs w:val="18"/>
              </w:rPr>
              <w:t>Report Status</w:t>
            </w:r>
            <w:r w:rsidRPr="005B17D3">
              <w:rPr>
                <w:bCs/>
                <w:sz w:val="18"/>
                <w:szCs w:val="18"/>
              </w:rPr>
              <w:t xml:space="preserve"> and </w:t>
            </w:r>
            <w:r w:rsidRPr="005B17D3">
              <w:rPr>
                <w:bCs/>
                <w:i/>
                <w:sz w:val="18"/>
                <w:szCs w:val="18"/>
              </w:rPr>
              <w:t>Archived Date</w:t>
            </w:r>
            <w:r w:rsidRPr="005B17D3">
              <w:rPr>
                <w:bCs/>
                <w:sz w:val="18"/>
                <w:szCs w:val="18"/>
              </w:rPr>
              <w:t xml:space="preserve"> columns to the </w:t>
            </w:r>
            <w:r w:rsidRPr="005B17D3">
              <w:rPr>
                <w:bCs/>
                <w:i/>
                <w:sz w:val="18"/>
                <w:szCs w:val="18"/>
              </w:rPr>
              <w:t>Completed Reports</w:t>
            </w:r>
            <w:r w:rsidRPr="005B17D3">
              <w:rPr>
                <w:bCs/>
                <w:sz w:val="18"/>
                <w:szCs w:val="18"/>
              </w:rPr>
              <w:t xml:space="preserve"> section. Also added mini-Status Filter and 2 more </w:t>
            </w:r>
            <w:r w:rsidRPr="005B17D3">
              <w:rPr>
                <w:bCs/>
                <w:i/>
                <w:sz w:val="18"/>
                <w:szCs w:val="18"/>
              </w:rPr>
              <w:t>Report Filter</w:t>
            </w:r>
            <w:r w:rsidRPr="005B17D3">
              <w:rPr>
                <w:bCs/>
                <w:sz w:val="18"/>
                <w:szCs w:val="18"/>
              </w:rPr>
              <w:t xml:space="preserve"> parameters. Also added additional capabilities under the </w:t>
            </w:r>
            <w:r w:rsidRPr="005B17D3">
              <w:rPr>
                <w:bCs/>
                <w:i/>
                <w:sz w:val="18"/>
                <w:szCs w:val="18"/>
              </w:rPr>
              <w:t>Action</w:t>
            </w:r>
            <w:r w:rsidRPr="005B17D3">
              <w:rPr>
                <w:bCs/>
                <w:sz w:val="18"/>
                <w:szCs w:val="18"/>
              </w:rPr>
              <w:t xml:space="preserve"> column.</w:t>
            </w:r>
            <w:r w:rsidRPr="005B17D3">
              <w:rPr>
                <w:bCs/>
                <w:sz w:val="18"/>
                <w:szCs w:val="18"/>
              </w:rPr>
              <w:br/>
              <w:t xml:space="preserve">Added </w:t>
            </w:r>
            <w:r w:rsidRPr="005B17D3">
              <w:rPr>
                <w:bCs/>
                <w:i/>
                <w:sz w:val="18"/>
                <w:szCs w:val="18"/>
              </w:rPr>
              <w:t>Archive Reports</w:t>
            </w:r>
            <w:r w:rsidRPr="005B17D3">
              <w:rPr>
                <w:bCs/>
                <w:sz w:val="18"/>
                <w:szCs w:val="18"/>
              </w:rPr>
              <w:t xml:space="preserve"> and </w:t>
            </w:r>
            <w:r w:rsidRPr="005B17D3">
              <w:rPr>
                <w:bCs/>
                <w:i/>
                <w:sz w:val="18"/>
                <w:szCs w:val="18"/>
              </w:rPr>
              <w:t>Purge Archive Reports</w:t>
            </w:r>
            <w:r w:rsidRPr="005B17D3">
              <w:rPr>
                <w:bCs/>
                <w:sz w:val="18"/>
                <w:szCs w:val="18"/>
              </w:rPr>
              <w:t xml:space="preserve"> parameters to the </w:t>
            </w:r>
            <w:r w:rsidRPr="005B17D3">
              <w:rPr>
                <w:bCs/>
                <w:i/>
                <w:sz w:val="18"/>
                <w:szCs w:val="18"/>
              </w:rPr>
              <w:t>Admin/System Parameters</w:t>
            </w:r>
            <w:r w:rsidRPr="005B17D3">
              <w:rPr>
                <w:bCs/>
                <w:sz w:val="18"/>
                <w:szCs w:val="18"/>
              </w:rPr>
              <w:t xml:space="preserve"> section.</w:t>
            </w:r>
          </w:p>
        </w:tc>
        <w:tc>
          <w:tcPr>
            <w:tcW w:w="1913" w:type="dxa"/>
            <w:vAlign w:val="center"/>
          </w:tcPr>
          <w:p w14:paraId="4E38F4BA" w14:textId="77777777" w:rsidR="000B449C" w:rsidRPr="005B17D3" w:rsidRDefault="000B449C" w:rsidP="00EF3896">
            <w:pPr>
              <w:pStyle w:val="TableText"/>
              <w:spacing w:before="0" w:after="0"/>
              <w:jc w:val="center"/>
              <w:rPr>
                <w:sz w:val="18"/>
                <w:szCs w:val="18"/>
              </w:rPr>
            </w:pPr>
            <w:r w:rsidRPr="005B17D3">
              <w:rPr>
                <w:sz w:val="18"/>
                <w:szCs w:val="18"/>
              </w:rPr>
              <w:t>Tom Hamilton</w:t>
            </w:r>
          </w:p>
        </w:tc>
      </w:tr>
      <w:tr w:rsidR="000B449C" w:rsidRPr="005B17D3" w14:paraId="20594080" w14:textId="77777777" w:rsidTr="008F6B72">
        <w:tc>
          <w:tcPr>
            <w:tcW w:w="1140" w:type="dxa"/>
            <w:vAlign w:val="center"/>
          </w:tcPr>
          <w:p w14:paraId="0A5592FF" w14:textId="77777777" w:rsidR="000B449C" w:rsidRPr="005B17D3" w:rsidRDefault="000B449C" w:rsidP="00EF3896">
            <w:pPr>
              <w:pStyle w:val="TableText"/>
              <w:spacing w:before="0" w:after="0"/>
              <w:jc w:val="center"/>
              <w:rPr>
                <w:sz w:val="18"/>
                <w:szCs w:val="18"/>
              </w:rPr>
            </w:pPr>
            <w:r w:rsidRPr="005B17D3">
              <w:rPr>
                <w:sz w:val="18"/>
                <w:szCs w:val="18"/>
              </w:rPr>
              <w:t>9/20/07</w:t>
            </w:r>
          </w:p>
        </w:tc>
        <w:tc>
          <w:tcPr>
            <w:tcW w:w="1177" w:type="dxa"/>
            <w:vAlign w:val="center"/>
          </w:tcPr>
          <w:p w14:paraId="0FF4FD1B" w14:textId="77777777" w:rsidR="000B449C" w:rsidRPr="005B17D3" w:rsidRDefault="000B449C" w:rsidP="00EF3896">
            <w:pPr>
              <w:pStyle w:val="TableText"/>
              <w:spacing w:before="0" w:after="0"/>
              <w:jc w:val="center"/>
              <w:rPr>
                <w:bCs/>
                <w:sz w:val="18"/>
                <w:szCs w:val="18"/>
              </w:rPr>
            </w:pPr>
          </w:p>
        </w:tc>
        <w:tc>
          <w:tcPr>
            <w:tcW w:w="5120" w:type="dxa"/>
          </w:tcPr>
          <w:p w14:paraId="449EBEB0" w14:textId="77777777" w:rsidR="000B449C" w:rsidRPr="005B17D3" w:rsidRDefault="000B449C" w:rsidP="00EF3896">
            <w:pPr>
              <w:pStyle w:val="TableText"/>
              <w:spacing w:beforeLines="20" w:before="48" w:after="0"/>
              <w:rPr>
                <w:bCs/>
                <w:sz w:val="18"/>
                <w:szCs w:val="18"/>
              </w:rPr>
            </w:pPr>
            <w:r w:rsidRPr="005B17D3">
              <w:rPr>
                <w:bCs/>
                <w:sz w:val="18"/>
                <w:szCs w:val="18"/>
              </w:rPr>
              <w:t xml:space="preserve">Added CR4247 – Added a Deactivation date on which the Associate's Role becomes inactive. Added information to </w:t>
            </w:r>
            <w:r w:rsidRPr="005B17D3">
              <w:rPr>
                <w:bCs/>
                <w:i/>
                <w:sz w:val="18"/>
                <w:szCs w:val="18"/>
              </w:rPr>
              <w:t>Roles</w:t>
            </w:r>
            <w:r w:rsidRPr="005B17D3">
              <w:rPr>
                <w:bCs/>
                <w:sz w:val="18"/>
                <w:szCs w:val="18"/>
              </w:rPr>
              <w:t xml:space="preserve"> definition about the number of </w:t>
            </w:r>
            <w:r w:rsidRPr="005B17D3">
              <w:rPr>
                <w:bCs/>
                <w:i/>
                <w:sz w:val="18"/>
                <w:szCs w:val="18"/>
              </w:rPr>
              <w:t>Roles</w:t>
            </w:r>
            <w:r w:rsidRPr="005B17D3">
              <w:rPr>
                <w:bCs/>
                <w:sz w:val="18"/>
                <w:szCs w:val="18"/>
              </w:rPr>
              <w:t xml:space="preserve"> that can be associated with a particular </w:t>
            </w:r>
            <w:r w:rsidRPr="005B17D3">
              <w:rPr>
                <w:bCs/>
                <w:i/>
                <w:sz w:val="18"/>
                <w:szCs w:val="18"/>
              </w:rPr>
              <w:t>Associate</w:t>
            </w:r>
            <w:r w:rsidRPr="005B17D3">
              <w:rPr>
                <w:bCs/>
                <w:sz w:val="18"/>
                <w:szCs w:val="18"/>
              </w:rPr>
              <w:t xml:space="preserve">. Updates to </w:t>
            </w:r>
            <w:r w:rsidRPr="005B17D3">
              <w:rPr>
                <w:bCs/>
                <w:i/>
                <w:sz w:val="18"/>
                <w:szCs w:val="18"/>
              </w:rPr>
              <w:t>Demographics/Add Associates</w:t>
            </w:r>
            <w:r w:rsidRPr="005B17D3">
              <w:rPr>
                <w:bCs/>
                <w:sz w:val="18"/>
                <w:szCs w:val="18"/>
              </w:rPr>
              <w:t xml:space="preserve"> section.</w:t>
            </w:r>
          </w:p>
        </w:tc>
        <w:tc>
          <w:tcPr>
            <w:tcW w:w="1913" w:type="dxa"/>
            <w:vAlign w:val="center"/>
          </w:tcPr>
          <w:p w14:paraId="19064387" w14:textId="77777777" w:rsidR="000B449C" w:rsidRPr="005B17D3" w:rsidRDefault="000B449C" w:rsidP="00EF3896">
            <w:pPr>
              <w:pStyle w:val="TableText"/>
              <w:spacing w:before="0" w:after="0"/>
              <w:jc w:val="center"/>
              <w:rPr>
                <w:sz w:val="18"/>
                <w:szCs w:val="18"/>
              </w:rPr>
            </w:pPr>
            <w:r w:rsidRPr="005B17D3">
              <w:rPr>
                <w:sz w:val="18"/>
                <w:szCs w:val="18"/>
              </w:rPr>
              <w:t>Tom Hamilton</w:t>
            </w:r>
          </w:p>
        </w:tc>
      </w:tr>
      <w:tr w:rsidR="000B449C" w:rsidRPr="005B17D3" w14:paraId="71B17A66" w14:textId="77777777" w:rsidTr="008F6B72">
        <w:tc>
          <w:tcPr>
            <w:tcW w:w="1140" w:type="dxa"/>
            <w:vAlign w:val="center"/>
          </w:tcPr>
          <w:p w14:paraId="1B0C39A8" w14:textId="77777777" w:rsidR="000B449C" w:rsidRPr="005B17D3" w:rsidRDefault="000B449C" w:rsidP="00EF3896">
            <w:pPr>
              <w:pStyle w:val="TableText"/>
              <w:spacing w:before="0" w:after="0"/>
              <w:jc w:val="center"/>
              <w:rPr>
                <w:sz w:val="18"/>
                <w:szCs w:val="18"/>
              </w:rPr>
            </w:pPr>
            <w:r w:rsidRPr="005B17D3">
              <w:rPr>
                <w:sz w:val="18"/>
                <w:szCs w:val="18"/>
              </w:rPr>
              <w:t xml:space="preserve">9/18/07 </w:t>
            </w:r>
          </w:p>
        </w:tc>
        <w:tc>
          <w:tcPr>
            <w:tcW w:w="1177" w:type="dxa"/>
            <w:vAlign w:val="center"/>
          </w:tcPr>
          <w:p w14:paraId="3F0C9CA0" w14:textId="77777777" w:rsidR="000B449C" w:rsidRPr="005B17D3" w:rsidRDefault="000B449C" w:rsidP="00EF3896">
            <w:pPr>
              <w:pStyle w:val="TableText"/>
              <w:spacing w:before="0" w:after="0"/>
              <w:jc w:val="center"/>
              <w:rPr>
                <w:bCs/>
                <w:sz w:val="18"/>
                <w:szCs w:val="18"/>
              </w:rPr>
            </w:pPr>
          </w:p>
        </w:tc>
        <w:tc>
          <w:tcPr>
            <w:tcW w:w="5120" w:type="dxa"/>
          </w:tcPr>
          <w:p w14:paraId="61E1819C" w14:textId="77777777" w:rsidR="000B449C" w:rsidRPr="005B17D3" w:rsidRDefault="000B449C" w:rsidP="00EF3896">
            <w:pPr>
              <w:pStyle w:val="TableText"/>
              <w:spacing w:beforeLines="20" w:before="48" w:after="0"/>
              <w:rPr>
                <w:bCs/>
                <w:sz w:val="18"/>
                <w:szCs w:val="18"/>
              </w:rPr>
            </w:pPr>
            <w:r w:rsidRPr="005B17D3">
              <w:rPr>
                <w:bCs/>
                <w:sz w:val="18"/>
                <w:szCs w:val="18"/>
              </w:rPr>
              <w:t xml:space="preserve">Added CR3009 – Ability to delete 1 or more Military Service Episodes. Updates to </w:t>
            </w:r>
            <w:r w:rsidRPr="005B17D3">
              <w:rPr>
                <w:bCs/>
                <w:i/>
                <w:sz w:val="18"/>
                <w:szCs w:val="18"/>
              </w:rPr>
              <w:t>Current Military Service</w:t>
            </w:r>
            <w:r w:rsidRPr="005B17D3">
              <w:rPr>
                <w:bCs/>
                <w:sz w:val="18"/>
                <w:szCs w:val="18"/>
              </w:rPr>
              <w:t xml:space="preserve"> section.</w:t>
            </w:r>
          </w:p>
        </w:tc>
        <w:tc>
          <w:tcPr>
            <w:tcW w:w="1913" w:type="dxa"/>
            <w:vAlign w:val="center"/>
          </w:tcPr>
          <w:p w14:paraId="2336358F" w14:textId="77777777" w:rsidR="000B449C" w:rsidRPr="005B17D3" w:rsidRDefault="000B449C" w:rsidP="00EF3896">
            <w:pPr>
              <w:pStyle w:val="TableText"/>
              <w:spacing w:before="0" w:after="0"/>
              <w:jc w:val="center"/>
              <w:rPr>
                <w:sz w:val="18"/>
                <w:szCs w:val="18"/>
              </w:rPr>
            </w:pPr>
            <w:r w:rsidRPr="005B17D3">
              <w:rPr>
                <w:sz w:val="18"/>
                <w:szCs w:val="18"/>
              </w:rPr>
              <w:t>Tom Hamilton</w:t>
            </w:r>
          </w:p>
        </w:tc>
      </w:tr>
      <w:tr w:rsidR="000B449C" w:rsidRPr="005B17D3" w14:paraId="7C642232" w14:textId="77777777" w:rsidTr="008F6B72">
        <w:tc>
          <w:tcPr>
            <w:tcW w:w="1140" w:type="dxa"/>
            <w:vAlign w:val="center"/>
          </w:tcPr>
          <w:p w14:paraId="40B197E3" w14:textId="77777777" w:rsidR="000B449C" w:rsidRPr="005B17D3" w:rsidRDefault="000B449C" w:rsidP="00EF3896">
            <w:pPr>
              <w:pStyle w:val="TableText"/>
              <w:spacing w:before="0" w:after="0"/>
              <w:jc w:val="center"/>
              <w:rPr>
                <w:sz w:val="18"/>
                <w:szCs w:val="18"/>
              </w:rPr>
            </w:pPr>
            <w:r w:rsidRPr="005B17D3">
              <w:rPr>
                <w:sz w:val="18"/>
                <w:szCs w:val="18"/>
              </w:rPr>
              <w:t>9/17/07</w:t>
            </w:r>
          </w:p>
        </w:tc>
        <w:tc>
          <w:tcPr>
            <w:tcW w:w="1177" w:type="dxa"/>
            <w:vAlign w:val="center"/>
          </w:tcPr>
          <w:p w14:paraId="781CAA9D" w14:textId="77777777" w:rsidR="000B449C" w:rsidRPr="005B17D3" w:rsidRDefault="000B449C" w:rsidP="00EF3896">
            <w:pPr>
              <w:pStyle w:val="TableText"/>
              <w:spacing w:before="0" w:after="0"/>
              <w:jc w:val="center"/>
              <w:rPr>
                <w:bCs/>
                <w:sz w:val="18"/>
                <w:szCs w:val="18"/>
              </w:rPr>
            </w:pPr>
          </w:p>
        </w:tc>
        <w:tc>
          <w:tcPr>
            <w:tcW w:w="5120" w:type="dxa"/>
          </w:tcPr>
          <w:p w14:paraId="7ECA505A" w14:textId="77777777" w:rsidR="000B449C" w:rsidRPr="005B17D3" w:rsidRDefault="000B449C" w:rsidP="00EF3896">
            <w:pPr>
              <w:pStyle w:val="TableText"/>
              <w:spacing w:beforeLines="20" w:before="48" w:after="0"/>
              <w:rPr>
                <w:bCs/>
                <w:sz w:val="18"/>
                <w:szCs w:val="18"/>
              </w:rPr>
            </w:pPr>
            <w:r w:rsidRPr="005B17D3">
              <w:rPr>
                <w:bCs/>
                <w:sz w:val="18"/>
                <w:szCs w:val="18"/>
              </w:rPr>
              <w:t>Updated HECMS main page to reflect additional 3.1 functionality.</w:t>
            </w:r>
          </w:p>
        </w:tc>
        <w:tc>
          <w:tcPr>
            <w:tcW w:w="1913" w:type="dxa"/>
            <w:vAlign w:val="center"/>
          </w:tcPr>
          <w:p w14:paraId="32798EB2" w14:textId="77777777" w:rsidR="000B449C" w:rsidRPr="005B17D3" w:rsidRDefault="000B449C" w:rsidP="00EF3896">
            <w:pPr>
              <w:pStyle w:val="TableText"/>
              <w:spacing w:before="0" w:after="0"/>
              <w:jc w:val="center"/>
              <w:rPr>
                <w:sz w:val="18"/>
                <w:szCs w:val="18"/>
              </w:rPr>
            </w:pPr>
            <w:r w:rsidRPr="005B17D3">
              <w:rPr>
                <w:sz w:val="18"/>
                <w:szCs w:val="18"/>
              </w:rPr>
              <w:t>Tom Hamilton</w:t>
            </w:r>
          </w:p>
        </w:tc>
      </w:tr>
      <w:tr w:rsidR="000B449C" w:rsidRPr="005B17D3" w14:paraId="30A1518B" w14:textId="77777777" w:rsidTr="008F6B72">
        <w:tc>
          <w:tcPr>
            <w:tcW w:w="1140" w:type="dxa"/>
            <w:vAlign w:val="center"/>
          </w:tcPr>
          <w:p w14:paraId="2880C8B5" w14:textId="77777777" w:rsidR="000B449C" w:rsidRPr="005B17D3" w:rsidRDefault="000B449C" w:rsidP="00EF3896">
            <w:pPr>
              <w:pStyle w:val="TableText"/>
              <w:spacing w:before="0" w:after="0"/>
              <w:jc w:val="center"/>
              <w:rPr>
                <w:sz w:val="18"/>
                <w:szCs w:val="18"/>
              </w:rPr>
            </w:pPr>
            <w:r w:rsidRPr="005B17D3">
              <w:rPr>
                <w:sz w:val="18"/>
                <w:szCs w:val="18"/>
              </w:rPr>
              <w:t>9/13/07</w:t>
            </w:r>
          </w:p>
        </w:tc>
        <w:tc>
          <w:tcPr>
            <w:tcW w:w="1177" w:type="dxa"/>
            <w:vAlign w:val="center"/>
          </w:tcPr>
          <w:p w14:paraId="6FA09AFF" w14:textId="77777777" w:rsidR="000B449C" w:rsidRPr="005B17D3" w:rsidRDefault="000B449C" w:rsidP="00EF3896">
            <w:pPr>
              <w:pStyle w:val="TableText"/>
              <w:spacing w:before="0" w:after="0"/>
              <w:jc w:val="center"/>
              <w:rPr>
                <w:sz w:val="18"/>
                <w:szCs w:val="18"/>
              </w:rPr>
            </w:pPr>
          </w:p>
        </w:tc>
        <w:tc>
          <w:tcPr>
            <w:tcW w:w="5120" w:type="dxa"/>
          </w:tcPr>
          <w:p w14:paraId="7F672145" w14:textId="77777777" w:rsidR="000B449C" w:rsidRPr="005B17D3" w:rsidRDefault="000B449C" w:rsidP="00EF3896">
            <w:pPr>
              <w:pStyle w:val="TableText"/>
              <w:spacing w:beforeLines="20" w:before="48" w:after="0"/>
              <w:rPr>
                <w:sz w:val="18"/>
                <w:szCs w:val="18"/>
              </w:rPr>
            </w:pPr>
            <w:r w:rsidRPr="005B17D3">
              <w:rPr>
                <w:sz w:val="18"/>
                <w:szCs w:val="18"/>
              </w:rPr>
              <w:t>Create Initial Draft User Manual from HECMS 3.0 User Manual</w:t>
            </w:r>
          </w:p>
        </w:tc>
        <w:tc>
          <w:tcPr>
            <w:tcW w:w="1913" w:type="dxa"/>
            <w:vAlign w:val="center"/>
          </w:tcPr>
          <w:p w14:paraId="32743EFE" w14:textId="77777777" w:rsidR="000B449C" w:rsidRPr="005B17D3" w:rsidRDefault="000B449C" w:rsidP="00EF3896">
            <w:pPr>
              <w:pStyle w:val="TableText"/>
              <w:spacing w:before="0" w:after="0"/>
              <w:jc w:val="center"/>
              <w:rPr>
                <w:sz w:val="18"/>
                <w:szCs w:val="18"/>
              </w:rPr>
            </w:pPr>
            <w:r w:rsidRPr="005B17D3">
              <w:rPr>
                <w:sz w:val="18"/>
                <w:szCs w:val="18"/>
              </w:rPr>
              <w:t>Tom Hamilton</w:t>
            </w:r>
          </w:p>
        </w:tc>
      </w:tr>
      <w:tr w:rsidR="000B449C" w:rsidRPr="005B17D3" w14:paraId="1EE16A1A" w14:textId="77777777" w:rsidTr="008F6B72">
        <w:tc>
          <w:tcPr>
            <w:tcW w:w="1140" w:type="dxa"/>
            <w:vAlign w:val="center"/>
          </w:tcPr>
          <w:p w14:paraId="37C20EF9" w14:textId="77777777" w:rsidR="000B449C" w:rsidRPr="005B17D3" w:rsidRDefault="000B449C" w:rsidP="00EF3896">
            <w:pPr>
              <w:pStyle w:val="TableText"/>
              <w:spacing w:before="0" w:after="0"/>
              <w:jc w:val="center"/>
              <w:rPr>
                <w:sz w:val="18"/>
                <w:szCs w:val="18"/>
              </w:rPr>
            </w:pPr>
            <w:r w:rsidRPr="005B17D3">
              <w:rPr>
                <w:sz w:val="18"/>
                <w:szCs w:val="18"/>
              </w:rPr>
              <w:t>11/20/07</w:t>
            </w:r>
          </w:p>
        </w:tc>
        <w:tc>
          <w:tcPr>
            <w:tcW w:w="1177" w:type="dxa"/>
            <w:vAlign w:val="center"/>
          </w:tcPr>
          <w:p w14:paraId="2AC53941" w14:textId="77777777" w:rsidR="000B449C" w:rsidRPr="005B17D3" w:rsidRDefault="000B449C" w:rsidP="00EF3896">
            <w:pPr>
              <w:pStyle w:val="TableText"/>
              <w:spacing w:before="0" w:after="0"/>
              <w:jc w:val="center"/>
              <w:rPr>
                <w:bCs/>
                <w:sz w:val="18"/>
                <w:szCs w:val="18"/>
              </w:rPr>
            </w:pPr>
          </w:p>
        </w:tc>
        <w:tc>
          <w:tcPr>
            <w:tcW w:w="5120" w:type="dxa"/>
          </w:tcPr>
          <w:p w14:paraId="6B32416F" w14:textId="77777777" w:rsidR="000B449C" w:rsidRPr="005B17D3" w:rsidRDefault="000B449C" w:rsidP="00EF3896">
            <w:pPr>
              <w:pStyle w:val="TableText"/>
              <w:spacing w:beforeLines="20" w:before="48" w:after="0"/>
              <w:rPr>
                <w:bCs/>
                <w:sz w:val="18"/>
                <w:szCs w:val="18"/>
              </w:rPr>
            </w:pPr>
            <w:r w:rsidRPr="005B17D3">
              <w:rPr>
                <w:bCs/>
                <w:sz w:val="18"/>
                <w:szCs w:val="18"/>
              </w:rPr>
              <w:t xml:space="preserve">Added required field “star” to </w:t>
            </w:r>
            <w:r w:rsidRPr="005B17D3">
              <w:rPr>
                <w:bCs/>
                <w:i/>
                <w:sz w:val="18"/>
                <w:szCs w:val="18"/>
              </w:rPr>
              <w:t>User ID</w:t>
            </w:r>
            <w:r w:rsidRPr="005B17D3">
              <w:rPr>
                <w:bCs/>
                <w:sz w:val="18"/>
                <w:szCs w:val="18"/>
              </w:rPr>
              <w:t xml:space="preserve"> field and Required Field legend in the </w:t>
            </w:r>
            <w:r w:rsidRPr="005B17D3">
              <w:rPr>
                <w:bCs/>
                <w:i/>
                <w:sz w:val="18"/>
                <w:szCs w:val="18"/>
              </w:rPr>
              <w:t xml:space="preserve">Admin/User Accounts/Search </w:t>
            </w:r>
            <w:r w:rsidRPr="005B17D3">
              <w:rPr>
                <w:bCs/>
                <w:sz w:val="18"/>
                <w:szCs w:val="18"/>
              </w:rPr>
              <w:t>section.</w:t>
            </w:r>
          </w:p>
        </w:tc>
        <w:tc>
          <w:tcPr>
            <w:tcW w:w="1913" w:type="dxa"/>
            <w:vAlign w:val="center"/>
          </w:tcPr>
          <w:p w14:paraId="020542D4" w14:textId="77777777" w:rsidR="000B449C" w:rsidRPr="005B17D3" w:rsidRDefault="000B449C" w:rsidP="00EF3896">
            <w:pPr>
              <w:pStyle w:val="TableText"/>
              <w:spacing w:before="0" w:after="0"/>
              <w:jc w:val="center"/>
              <w:rPr>
                <w:sz w:val="18"/>
                <w:szCs w:val="18"/>
              </w:rPr>
            </w:pPr>
            <w:r w:rsidRPr="005B17D3">
              <w:rPr>
                <w:sz w:val="18"/>
                <w:szCs w:val="18"/>
              </w:rPr>
              <w:t>Tom Hamilton</w:t>
            </w:r>
          </w:p>
        </w:tc>
      </w:tr>
      <w:tr w:rsidR="000B449C" w:rsidRPr="005B17D3" w14:paraId="1B926462" w14:textId="77777777" w:rsidTr="008F6B72">
        <w:tc>
          <w:tcPr>
            <w:tcW w:w="1140" w:type="dxa"/>
            <w:vAlign w:val="center"/>
          </w:tcPr>
          <w:p w14:paraId="48B02BEF" w14:textId="77777777" w:rsidR="000B449C" w:rsidRPr="005B17D3" w:rsidRDefault="000B449C" w:rsidP="00EF3896">
            <w:pPr>
              <w:pStyle w:val="TableText"/>
              <w:spacing w:before="0" w:after="0"/>
              <w:jc w:val="center"/>
              <w:rPr>
                <w:sz w:val="18"/>
                <w:szCs w:val="18"/>
              </w:rPr>
            </w:pPr>
            <w:r w:rsidRPr="005B17D3">
              <w:rPr>
                <w:sz w:val="18"/>
                <w:szCs w:val="18"/>
              </w:rPr>
              <w:t>11/19/07</w:t>
            </w:r>
          </w:p>
        </w:tc>
        <w:tc>
          <w:tcPr>
            <w:tcW w:w="1177" w:type="dxa"/>
            <w:vAlign w:val="center"/>
          </w:tcPr>
          <w:p w14:paraId="29923B0E" w14:textId="77777777" w:rsidR="000B449C" w:rsidRPr="005B17D3" w:rsidRDefault="000B449C" w:rsidP="00EF3896">
            <w:pPr>
              <w:pStyle w:val="TableText"/>
              <w:spacing w:before="0" w:after="0"/>
              <w:jc w:val="center"/>
              <w:rPr>
                <w:bCs/>
                <w:sz w:val="18"/>
                <w:szCs w:val="18"/>
              </w:rPr>
            </w:pPr>
          </w:p>
        </w:tc>
        <w:tc>
          <w:tcPr>
            <w:tcW w:w="5120" w:type="dxa"/>
          </w:tcPr>
          <w:p w14:paraId="69F049A5" w14:textId="77777777" w:rsidR="000B449C" w:rsidRPr="005B17D3" w:rsidRDefault="000B449C" w:rsidP="00EF3896">
            <w:pPr>
              <w:pStyle w:val="TableText"/>
              <w:spacing w:beforeLines="20" w:before="48" w:after="0"/>
              <w:rPr>
                <w:bCs/>
                <w:sz w:val="18"/>
                <w:szCs w:val="18"/>
              </w:rPr>
            </w:pPr>
            <w:r w:rsidRPr="005B17D3">
              <w:rPr>
                <w:bCs/>
                <w:sz w:val="18"/>
                <w:szCs w:val="18"/>
              </w:rPr>
              <w:t xml:space="preserve">Added </w:t>
            </w:r>
            <w:r w:rsidRPr="005B17D3">
              <w:rPr>
                <w:bCs/>
                <w:i/>
                <w:sz w:val="18"/>
                <w:szCs w:val="18"/>
              </w:rPr>
              <w:t xml:space="preserve">Retransmission ID </w:t>
            </w:r>
            <w:r w:rsidRPr="005B17D3">
              <w:rPr>
                <w:bCs/>
                <w:sz w:val="18"/>
                <w:szCs w:val="18"/>
              </w:rPr>
              <w:t>and</w:t>
            </w:r>
            <w:r w:rsidRPr="005B17D3">
              <w:rPr>
                <w:bCs/>
                <w:i/>
                <w:sz w:val="18"/>
                <w:szCs w:val="18"/>
              </w:rPr>
              <w:t xml:space="preserve"> Retransmission Count </w:t>
            </w:r>
            <w:r w:rsidRPr="005B17D3">
              <w:rPr>
                <w:bCs/>
                <w:sz w:val="18"/>
                <w:szCs w:val="18"/>
              </w:rPr>
              <w:t xml:space="preserve">fields under </w:t>
            </w:r>
            <w:r w:rsidRPr="005B17D3">
              <w:rPr>
                <w:bCs/>
                <w:i/>
                <w:sz w:val="18"/>
                <w:szCs w:val="18"/>
              </w:rPr>
              <w:t>Transmission Details</w:t>
            </w:r>
            <w:r w:rsidRPr="005B17D3">
              <w:rPr>
                <w:bCs/>
                <w:sz w:val="18"/>
                <w:szCs w:val="18"/>
              </w:rPr>
              <w:t xml:space="preserve"> in the </w:t>
            </w:r>
            <w:r w:rsidRPr="005B17D3">
              <w:rPr>
                <w:bCs/>
                <w:i/>
                <w:sz w:val="18"/>
                <w:szCs w:val="18"/>
              </w:rPr>
              <w:t>Menu Bar/HL7 Messages</w:t>
            </w:r>
            <w:r w:rsidRPr="005B17D3">
              <w:rPr>
                <w:bCs/>
                <w:sz w:val="18"/>
                <w:szCs w:val="18"/>
              </w:rPr>
              <w:t xml:space="preserve"> section.</w:t>
            </w:r>
            <w:r w:rsidRPr="005B17D3">
              <w:rPr>
                <w:bCs/>
                <w:sz w:val="18"/>
                <w:szCs w:val="18"/>
              </w:rPr>
              <w:br/>
              <w:t xml:space="preserve">Changed Sensitive to Sensitive Record per the GUI in the </w:t>
            </w:r>
            <w:r w:rsidRPr="005B17D3">
              <w:rPr>
                <w:bCs/>
                <w:i/>
                <w:sz w:val="18"/>
                <w:szCs w:val="18"/>
              </w:rPr>
              <w:t>Tabs/Overview/Overview</w:t>
            </w:r>
            <w:r w:rsidRPr="005B17D3">
              <w:rPr>
                <w:bCs/>
                <w:sz w:val="18"/>
                <w:szCs w:val="18"/>
              </w:rPr>
              <w:t xml:space="preserve"> section.</w:t>
            </w:r>
          </w:p>
        </w:tc>
        <w:tc>
          <w:tcPr>
            <w:tcW w:w="1913" w:type="dxa"/>
            <w:vAlign w:val="center"/>
          </w:tcPr>
          <w:p w14:paraId="42463CAC" w14:textId="77777777" w:rsidR="000B449C" w:rsidRPr="005B17D3" w:rsidRDefault="000B449C" w:rsidP="00EF3896">
            <w:pPr>
              <w:pStyle w:val="TableText"/>
              <w:spacing w:before="0" w:after="0"/>
              <w:jc w:val="center"/>
              <w:rPr>
                <w:sz w:val="18"/>
                <w:szCs w:val="18"/>
              </w:rPr>
            </w:pPr>
            <w:r w:rsidRPr="005B17D3">
              <w:rPr>
                <w:sz w:val="18"/>
                <w:szCs w:val="18"/>
              </w:rPr>
              <w:t>Tom Hamilton</w:t>
            </w:r>
          </w:p>
        </w:tc>
      </w:tr>
      <w:tr w:rsidR="000B449C" w:rsidRPr="005B17D3" w14:paraId="24897DC4" w14:textId="77777777" w:rsidTr="008F6B72">
        <w:tc>
          <w:tcPr>
            <w:tcW w:w="1140" w:type="dxa"/>
            <w:vAlign w:val="center"/>
          </w:tcPr>
          <w:p w14:paraId="5A21CB88" w14:textId="77777777" w:rsidR="000B449C" w:rsidRPr="005B17D3" w:rsidRDefault="000B449C" w:rsidP="00EF3896">
            <w:pPr>
              <w:pStyle w:val="TableText"/>
              <w:spacing w:before="0" w:after="0"/>
              <w:jc w:val="center"/>
              <w:rPr>
                <w:sz w:val="18"/>
                <w:szCs w:val="18"/>
              </w:rPr>
            </w:pPr>
            <w:r w:rsidRPr="005B17D3">
              <w:rPr>
                <w:sz w:val="18"/>
                <w:szCs w:val="18"/>
              </w:rPr>
              <w:t>11/14/07</w:t>
            </w:r>
          </w:p>
        </w:tc>
        <w:tc>
          <w:tcPr>
            <w:tcW w:w="1177" w:type="dxa"/>
            <w:vAlign w:val="center"/>
          </w:tcPr>
          <w:p w14:paraId="5D8A08A1" w14:textId="77777777" w:rsidR="000B449C" w:rsidRPr="005B17D3" w:rsidRDefault="000B449C" w:rsidP="00EF3896">
            <w:pPr>
              <w:pStyle w:val="TableText"/>
              <w:spacing w:before="0" w:after="0"/>
              <w:jc w:val="center"/>
              <w:rPr>
                <w:bCs/>
                <w:sz w:val="18"/>
                <w:szCs w:val="18"/>
              </w:rPr>
            </w:pPr>
          </w:p>
        </w:tc>
        <w:tc>
          <w:tcPr>
            <w:tcW w:w="5120" w:type="dxa"/>
          </w:tcPr>
          <w:p w14:paraId="1379FBBB" w14:textId="77777777" w:rsidR="000B449C" w:rsidRPr="005B17D3" w:rsidRDefault="000B449C" w:rsidP="00EF3896">
            <w:pPr>
              <w:pStyle w:val="TableText"/>
              <w:spacing w:beforeLines="20" w:before="48" w:after="0"/>
              <w:rPr>
                <w:bCs/>
                <w:sz w:val="18"/>
                <w:szCs w:val="18"/>
              </w:rPr>
            </w:pPr>
            <w:r w:rsidRPr="005B17D3">
              <w:rPr>
                <w:bCs/>
                <w:sz w:val="18"/>
                <w:szCs w:val="18"/>
              </w:rPr>
              <w:t xml:space="preserve">Updated </w:t>
            </w:r>
            <w:r w:rsidRPr="005B17D3">
              <w:rPr>
                <w:bCs/>
                <w:i/>
                <w:sz w:val="18"/>
                <w:szCs w:val="18"/>
              </w:rPr>
              <w:t>Health Eligibility Case Management System Help</w:t>
            </w:r>
            <w:r w:rsidRPr="005B17D3">
              <w:rPr>
                <w:bCs/>
                <w:sz w:val="18"/>
                <w:szCs w:val="18"/>
              </w:rPr>
              <w:t xml:space="preserve"> section with additional 3.1 information.</w:t>
            </w:r>
          </w:p>
        </w:tc>
        <w:tc>
          <w:tcPr>
            <w:tcW w:w="1913" w:type="dxa"/>
            <w:vAlign w:val="center"/>
          </w:tcPr>
          <w:p w14:paraId="49BAF659" w14:textId="77777777" w:rsidR="000B449C" w:rsidRPr="005B17D3" w:rsidRDefault="000B449C" w:rsidP="00EF3896">
            <w:pPr>
              <w:pStyle w:val="TableText"/>
              <w:spacing w:before="0" w:after="0"/>
              <w:jc w:val="center"/>
              <w:rPr>
                <w:sz w:val="18"/>
                <w:szCs w:val="18"/>
              </w:rPr>
            </w:pPr>
            <w:r w:rsidRPr="005B17D3">
              <w:rPr>
                <w:sz w:val="18"/>
                <w:szCs w:val="18"/>
              </w:rPr>
              <w:t>Tom Hamilton</w:t>
            </w:r>
          </w:p>
        </w:tc>
      </w:tr>
      <w:tr w:rsidR="000B449C" w:rsidRPr="005B17D3" w14:paraId="1389A73B" w14:textId="77777777" w:rsidTr="008F6B72">
        <w:tc>
          <w:tcPr>
            <w:tcW w:w="1140" w:type="dxa"/>
            <w:vAlign w:val="center"/>
          </w:tcPr>
          <w:p w14:paraId="49AA7BFA" w14:textId="77777777" w:rsidR="000B449C" w:rsidRPr="005B17D3" w:rsidRDefault="000B449C" w:rsidP="00EF3896">
            <w:pPr>
              <w:pStyle w:val="TableText"/>
              <w:spacing w:before="0" w:after="0"/>
              <w:jc w:val="center"/>
              <w:rPr>
                <w:sz w:val="18"/>
                <w:szCs w:val="18"/>
              </w:rPr>
            </w:pPr>
            <w:r w:rsidRPr="005B17D3">
              <w:rPr>
                <w:sz w:val="18"/>
                <w:szCs w:val="18"/>
              </w:rPr>
              <w:t>11/05/07</w:t>
            </w:r>
          </w:p>
        </w:tc>
        <w:tc>
          <w:tcPr>
            <w:tcW w:w="1177" w:type="dxa"/>
            <w:vAlign w:val="center"/>
          </w:tcPr>
          <w:p w14:paraId="2C63135E" w14:textId="77777777" w:rsidR="000B449C" w:rsidRPr="005B17D3" w:rsidRDefault="000B449C" w:rsidP="00EF3896">
            <w:pPr>
              <w:pStyle w:val="TableText"/>
              <w:spacing w:before="0" w:after="0"/>
              <w:jc w:val="center"/>
              <w:rPr>
                <w:bCs/>
                <w:sz w:val="18"/>
                <w:szCs w:val="18"/>
              </w:rPr>
            </w:pPr>
          </w:p>
        </w:tc>
        <w:tc>
          <w:tcPr>
            <w:tcW w:w="5120" w:type="dxa"/>
          </w:tcPr>
          <w:p w14:paraId="6FEAC60D" w14:textId="77777777" w:rsidR="000B449C" w:rsidRPr="005B17D3" w:rsidRDefault="000B449C" w:rsidP="00EF3896">
            <w:pPr>
              <w:pStyle w:val="TableText"/>
              <w:spacing w:beforeLines="20" w:before="48" w:after="0"/>
              <w:rPr>
                <w:bCs/>
                <w:sz w:val="18"/>
                <w:szCs w:val="18"/>
              </w:rPr>
            </w:pPr>
            <w:r w:rsidRPr="005B17D3">
              <w:rPr>
                <w:bCs/>
                <w:sz w:val="18"/>
                <w:szCs w:val="18"/>
              </w:rPr>
              <w:t xml:space="preserve">Updated change in order of columns in </w:t>
            </w:r>
            <w:r w:rsidRPr="005B17D3">
              <w:rPr>
                <w:bCs/>
                <w:i/>
                <w:sz w:val="18"/>
                <w:szCs w:val="18"/>
              </w:rPr>
              <w:t>Menu Bar/Reports/Completed Reports</w:t>
            </w:r>
            <w:r w:rsidRPr="005B17D3">
              <w:rPr>
                <w:bCs/>
                <w:sz w:val="18"/>
                <w:szCs w:val="18"/>
              </w:rPr>
              <w:t xml:space="preserve"> section (moved </w:t>
            </w:r>
            <w:r w:rsidRPr="005B17D3">
              <w:rPr>
                <w:bCs/>
                <w:i/>
                <w:sz w:val="18"/>
                <w:szCs w:val="18"/>
              </w:rPr>
              <w:t>Status</w:t>
            </w:r>
            <w:r w:rsidRPr="005B17D3">
              <w:rPr>
                <w:bCs/>
                <w:sz w:val="18"/>
                <w:szCs w:val="18"/>
              </w:rPr>
              <w:t xml:space="preserve"> column). Added </w:t>
            </w:r>
            <w:r w:rsidRPr="005B17D3">
              <w:rPr>
                <w:bCs/>
                <w:i/>
                <w:sz w:val="18"/>
                <w:szCs w:val="18"/>
              </w:rPr>
              <w:t>View</w:t>
            </w:r>
            <w:r w:rsidRPr="005B17D3">
              <w:rPr>
                <w:bCs/>
                <w:sz w:val="18"/>
                <w:szCs w:val="18"/>
              </w:rPr>
              <w:t xml:space="preserve"> Action to Archived Completed Reports. Changed </w:t>
            </w:r>
            <w:r w:rsidRPr="005B17D3">
              <w:rPr>
                <w:bCs/>
                <w:i/>
                <w:sz w:val="18"/>
                <w:szCs w:val="18"/>
              </w:rPr>
              <w:t>Title</w:t>
            </w:r>
            <w:r w:rsidRPr="005B17D3">
              <w:rPr>
                <w:bCs/>
                <w:sz w:val="18"/>
                <w:szCs w:val="18"/>
              </w:rPr>
              <w:t xml:space="preserve"> field to </w:t>
            </w:r>
            <w:r w:rsidRPr="005B17D3">
              <w:rPr>
                <w:bCs/>
                <w:i/>
                <w:sz w:val="18"/>
                <w:szCs w:val="18"/>
              </w:rPr>
              <w:t>Report Title</w:t>
            </w:r>
            <w:r w:rsidRPr="005B17D3">
              <w:rPr>
                <w:bCs/>
                <w:sz w:val="18"/>
                <w:szCs w:val="18"/>
              </w:rPr>
              <w:t xml:space="preserve"> per GUI.</w:t>
            </w:r>
          </w:p>
        </w:tc>
        <w:tc>
          <w:tcPr>
            <w:tcW w:w="1913" w:type="dxa"/>
            <w:vAlign w:val="center"/>
          </w:tcPr>
          <w:p w14:paraId="1CBCD6D0" w14:textId="77777777" w:rsidR="000B449C" w:rsidRPr="005B17D3" w:rsidRDefault="000B449C" w:rsidP="00EF3896">
            <w:pPr>
              <w:pStyle w:val="TableText"/>
              <w:spacing w:before="0" w:after="0"/>
              <w:jc w:val="center"/>
              <w:rPr>
                <w:sz w:val="18"/>
                <w:szCs w:val="18"/>
              </w:rPr>
            </w:pPr>
            <w:r w:rsidRPr="005B17D3">
              <w:rPr>
                <w:sz w:val="18"/>
                <w:szCs w:val="18"/>
              </w:rPr>
              <w:t>Tom Hamilton</w:t>
            </w:r>
          </w:p>
        </w:tc>
      </w:tr>
      <w:tr w:rsidR="000B449C" w:rsidRPr="005B17D3" w14:paraId="40353A8A" w14:textId="77777777" w:rsidTr="008F6B72">
        <w:tc>
          <w:tcPr>
            <w:tcW w:w="1140" w:type="dxa"/>
            <w:vAlign w:val="center"/>
          </w:tcPr>
          <w:p w14:paraId="22E148B8" w14:textId="77777777" w:rsidR="000B449C" w:rsidRPr="005B17D3" w:rsidRDefault="000B449C" w:rsidP="00EF3896">
            <w:pPr>
              <w:pStyle w:val="TableText"/>
              <w:spacing w:before="0" w:after="0"/>
              <w:jc w:val="center"/>
              <w:rPr>
                <w:sz w:val="18"/>
                <w:szCs w:val="18"/>
              </w:rPr>
            </w:pPr>
            <w:r w:rsidRPr="005B17D3">
              <w:rPr>
                <w:sz w:val="18"/>
                <w:szCs w:val="18"/>
              </w:rPr>
              <w:t>10/15/07</w:t>
            </w:r>
          </w:p>
        </w:tc>
        <w:tc>
          <w:tcPr>
            <w:tcW w:w="1177" w:type="dxa"/>
            <w:vAlign w:val="center"/>
          </w:tcPr>
          <w:p w14:paraId="37AF7CDB" w14:textId="77777777" w:rsidR="000B449C" w:rsidRPr="005B17D3" w:rsidRDefault="000B449C" w:rsidP="00EF3896">
            <w:pPr>
              <w:pStyle w:val="TableText"/>
              <w:spacing w:before="0" w:after="0"/>
              <w:jc w:val="center"/>
              <w:rPr>
                <w:bCs/>
                <w:sz w:val="18"/>
                <w:szCs w:val="18"/>
              </w:rPr>
            </w:pPr>
          </w:p>
        </w:tc>
        <w:tc>
          <w:tcPr>
            <w:tcW w:w="5120" w:type="dxa"/>
          </w:tcPr>
          <w:p w14:paraId="6255B85F" w14:textId="77777777" w:rsidR="000B449C" w:rsidRPr="005B17D3" w:rsidRDefault="000B449C" w:rsidP="00EF3896">
            <w:pPr>
              <w:pStyle w:val="TableText"/>
              <w:spacing w:beforeLines="20" w:before="48" w:after="0"/>
              <w:rPr>
                <w:bCs/>
                <w:sz w:val="18"/>
                <w:szCs w:val="18"/>
              </w:rPr>
            </w:pPr>
            <w:r w:rsidRPr="005B17D3">
              <w:rPr>
                <w:bCs/>
                <w:sz w:val="18"/>
                <w:szCs w:val="18"/>
              </w:rPr>
              <w:t xml:space="preserve">Updated </w:t>
            </w:r>
            <w:r w:rsidRPr="005B17D3">
              <w:rPr>
                <w:b/>
                <w:bCs/>
                <w:sz w:val="18"/>
                <w:szCs w:val="18"/>
              </w:rPr>
              <w:t>Index</w:t>
            </w:r>
            <w:r w:rsidRPr="005B17D3">
              <w:rPr>
                <w:bCs/>
                <w:sz w:val="18"/>
                <w:szCs w:val="18"/>
              </w:rPr>
              <w:t xml:space="preserve"> to reflect additional ESR 3.1 functionality.</w:t>
            </w:r>
          </w:p>
        </w:tc>
        <w:tc>
          <w:tcPr>
            <w:tcW w:w="1913" w:type="dxa"/>
            <w:vAlign w:val="center"/>
          </w:tcPr>
          <w:p w14:paraId="0D8EF40C" w14:textId="77777777" w:rsidR="000B449C" w:rsidRPr="005B17D3" w:rsidRDefault="000B449C" w:rsidP="00EF3896">
            <w:pPr>
              <w:pStyle w:val="TableText"/>
              <w:spacing w:before="0" w:after="0"/>
              <w:jc w:val="center"/>
              <w:rPr>
                <w:sz w:val="18"/>
                <w:szCs w:val="18"/>
              </w:rPr>
            </w:pPr>
            <w:r w:rsidRPr="005B17D3">
              <w:rPr>
                <w:sz w:val="18"/>
                <w:szCs w:val="18"/>
              </w:rPr>
              <w:t>Tom Hamilton</w:t>
            </w:r>
          </w:p>
        </w:tc>
      </w:tr>
      <w:tr w:rsidR="000B449C" w:rsidRPr="005B17D3" w14:paraId="375F5AA5" w14:textId="77777777" w:rsidTr="008F6B72">
        <w:tc>
          <w:tcPr>
            <w:tcW w:w="1140" w:type="dxa"/>
            <w:vAlign w:val="center"/>
          </w:tcPr>
          <w:p w14:paraId="5513933A" w14:textId="77777777" w:rsidR="000B449C" w:rsidRPr="005B17D3" w:rsidRDefault="000B449C" w:rsidP="00EF3896">
            <w:pPr>
              <w:pStyle w:val="TableText"/>
              <w:spacing w:before="0" w:after="0"/>
              <w:jc w:val="center"/>
              <w:rPr>
                <w:sz w:val="18"/>
                <w:szCs w:val="18"/>
              </w:rPr>
            </w:pPr>
            <w:r w:rsidRPr="005B17D3">
              <w:rPr>
                <w:sz w:val="18"/>
                <w:szCs w:val="18"/>
              </w:rPr>
              <w:t>10/3/07</w:t>
            </w:r>
          </w:p>
        </w:tc>
        <w:tc>
          <w:tcPr>
            <w:tcW w:w="1177" w:type="dxa"/>
            <w:vAlign w:val="center"/>
          </w:tcPr>
          <w:p w14:paraId="6B0402C4" w14:textId="77777777" w:rsidR="000B449C" w:rsidRPr="005B17D3" w:rsidRDefault="000B449C" w:rsidP="00EF3896">
            <w:pPr>
              <w:pStyle w:val="TableText"/>
              <w:spacing w:before="0" w:after="0"/>
              <w:jc w:val="center"/>
              <w:rPr>
                <w:bCs/>
                <w:sz w:val="18"/>
                <w:szCs w:val="18"/>
              </w:rPr>
            </w:pPr>
          </w:p>
        </w:tc>
        <w:tc>
          <w:tcPr>
            <w:tcW w:w="5120" w:type="dxa"/>
          </w:tcPr>
          <w:p w14:paraId="13EB0C39" w14:textId="77777777" w:rsidR="000B449C" w:rsidRPr="005B17D3" w:rsidRDefault="000B449C" w:rsidP="00EF3896">
            <w:pPr>
              <w:pStyle w:val="TableText"/>
              <w:spacing w:beforeLines="20" w:before="48" w:after="0"/>
              <w:rPr>
                <w:bCs/>
                <w:sz w:val="18"/>
                <w:szCs w:val="18"/>
              </w:rPr>
            </w:pPr>
            <w:r w:rsidRPr="005B17D3">
              <w:rPr>
                <w:bCs/>
                <w:sz w:val="18"/>
                <w:szCs w:val="18"/>
              </w:rPr>
              <w:t xml:space="preserve">Added CR5774 (CodeCR5953) to update the </w:t>
            </w:r>
            <w:r w:rsidRPr="005B17D3">
              <w:rPr>
                <w:bCs/>
                <w:i/>
                <w:sz w:val="18"/>
                <w:szCs w:val="18"/>
              </w:rPr>
              <w:t>Bad Address Reason</w:t>
            </w:r>
            <w:r w:rsidRPr="005B17D3">
              <w:rPr>
                <w:bCs/>
                <w:sz w:val="18"/>
                <w:szCs w:val="18"/>
              </w:rPr>
              <w:t xml:space="preserve"> selections. </w:t>
            </w:r>
            <w:r w:rsidRPr="005B17D3">
              <w:rPr>
                <w:b/>
                <w:bCs/>
                <w:sz w:val="18"/>
                <w:szCs w:val="18"/>
              </w:rPr>
              <w:t>Address Not Found</w:t>
            </w:r>
            <w:r w:rsidRPr="005B17D3">
              <w:rPr>
                <w:bCs/>
                <w:sz w:val="18"/>
                <w:szCs w:val="18"/>
              </w:rPr>
              <w:t xml:space="preserve"> was removed and a note was added to the </w:t>
            </w:r>
            <w:r w:rsidRPr="005B17D3">
              <w:rPr>
                <w:bCs/>
                <w:i/>
                <w:sz w:val="18"/>
                <w:szCs w:val="18"/>
              </w:rPr>
              <w:t>Tabs/Demographics/Addresses/Permanent Mailing Address</w:t>
            </w:r>
            <w:r w:rsidRPr="005B17D3">
              <w:rPr>
                <w:bCs/>
                <w:sz w:val="18"/>
                <w:szCs w:val="18"/>
              </w:rPr>
              <w:t xml:space="preserve"> section.</w:t>
            </w:r>
          </w:p>
        </w:tc>
        <w:tc>
          <w:tcPr>
            <w:tcW w:w="1913" w:type="dxa"/>
            <w:vAlign w:val="center"/>
          </w:tcPr>
          <w:p w14:paraId="3B40934A" w14:textId="77777777" w:rsidR="000B449C" w:rsidRPr="005B17D3" w:rsidRDefault="000B449C" w:rsidP="00EF3896">
            <w:pPr>
              <w:pStyle w:val="TableText"/>
              <w:spacing w:before="0" w:after="0"/>
              <w:jc w:val="center"/>
              <w:rPr>
                <w:sz w:val="18"/>
                <w:szCs w:val="18"/>
              </w:rPr>
            </w:pPr>
            <w:r w:rsidRPr="005B17D3">
              <w:rPr>
                <w:sz w:val="18"/>
                <w:szCs w:val="18"/>
              </w:rPr>
              <w:t>Tom Hamilton</w:t>
            </w:r>
          </w:p>
        </w:tc>
      </w:tr>
      <w:tr w:rsidR="000B449C" w:rsidRPr="005B17D3" w14:paraId="455E38A0" w14:textId="77777777" w:rsidTr="008F6B72">
        <w:tc>
          <w:tcPr>
            <w:tcW w:w="1140" w:type="dxa"/>
            <w:vAlign w:val="center"/>
          </w:tcPr>
          <w:p w14:paraId="602540D5" w14:textId="77777777" w:rsidR="000B449C" w:rsidRPr="005B17D3" w:rsidRDefault="000B449C" w:rsidP="00EF3896">
            <w:pPr>
              <w:pStyle w:val="TableText"/>
              <w:spacing w:before="0" w:after="0"/>
              <w:jc w:val="center"/>
              <w:rPr>
                <w:sz w:val="18"/>
                <w:szCs w:val="18"/>
              </w:rPr>
            </w:pPr>
            <w:r w:rsidRPr="005B17D3">
              <w:rPr>
                <w:sz w:val="18"/>
                <w:szCs w:val="18"/>
              </w:rPr>
              <w:t>9/28/07</w:t>
            </w:r>
          </w:p>
        </w:tc>
        <w:tc>
          <w:tcPr>
            <w:tcW w:w="1177" w:type="dxa"/>
            <w:vAlign w:val="center"/>
          </w:tcPr>
          <w:p w14:paraId="103523DE" w14:textId="77777777" w:rsidR="000B449C" w:rsidRPr="005B17D3" w:rsidRDefault="000B449C" w:rsidP="00EF3896">
            <w:pPr>
              <w:pStyle w:val="TableText"/>
              <w:spacing w:before="0" w:after="0"/>
              <w:jc w:val="center"/>
              <w:rPr>
                <w:bCs/>
                <w:sz w:val="18"/>
                <w:szCs w:val="18"/>
              </w:rPr>
            </w:pPr>
          </w:p>
        </w:tc>
        <w:tc>
          <w:tcPr>
            <w:tcW w:w="5120" w:type="dxa"/>
          </w:tcPr>
          <w:p w14:paraId="61ADB21F" w14:textId="77777777" w:rsidR="000B449C" w:rsidRPr="005B17D3" w:rsidRDefault="000B449C" w:rsidP="00EF3896">
            <w:pPr>
              <w:pStyle w:val="TableText"/>
              <w:spacing w:beforeLines="20" w:before="48" w:after="0"/>
              <w:rPr>
                <w:bCs/>
                <w:sz w:val="18"/>
                <w:szCs w:val="18"/>
              </w:rPr>
            </w:pPr>
            <w:r w:rsidRPr="005B17D3">
              <w:rPr>
                <w:bCs/>
                <w:sz w:val="18"/>
                <w:szCs w:val="18"/>
              </w:rPr>
              <w:t xml:space="preserve">Added CR2530 (CR5965 &amp; 5985) to update the following date fields to restrict dates to after DOB and/or before DOD: </w:t>
            </w:r>
            <w:r w:rsidRPr="005B17D3">
              <w:rPr>
                <w:bCs/>
                <w:i/>
                <w:sz w:val="18"/>
                <w:szCs w:val="18"/>
              </w:rPr>
              <w:lastRenderedPageBreak/>
              <w:t>P&amp;T Effective Date</w:t>
            </w:r>
            <w:r w:rsidRPr="005B17D3">
              <w:rPr>
                <w:bCs/>
                <w:sz w:val="18"/>
                <w:szCs w:val="18"/>
              </w:rPr>
              <w:t xml:space="preserve">, </w:t>
            </w:r>
            <w:r w:rsidRPr="005B17D3">
              <w:rPr>
                <w:bCs/>
                <w:i/>
                <w:sz w:val="18"/>
                <w:szCs w:val="18"/>
              </w:rPr>
              <w:t>Ineligible Date</w:t>
            </w:r>
            <w:r w:rsidRPr="005B17D3">
              <w:rPr>
                <w:bCs/>
                <w:sz w:val="18"/>
                <w:szCs w:val="18"/>
              </w:rPr>
              <w:t xml:space="preserve"> and </w:t>
            </w:r>
            <w:r w:rsidRPr="005B17D3">
              <w:rPr>
                <w:bCs/>
                <w:i/>
                <w:sz w:val="18"/>
                <w:szCs w:val="18"/>
              </w:rPr>
              <w:t>Enrollment Application Date</w:t>
            </w:r>
            <w:r w:rsidRPr="005B17D3">
              <w:rPr>
                <w:bCs/>
                <w:sz w:val="18"/>
                <w:szCs w:val="18"/>
              </w:rPr>
              <w:t xml:space="preserve"> per CR5985 Resolution in various sections. </w:t>
            </w:r>
            <w:r w:rsidRPr="005B17D3">
              <w:rPr>
                <w:bCs/>
                <w:i/>
                <w:sz w:val="18"/>
                <w:szCs w:val="18"/>
              </w:rPr>
              <w:t>Date Ruled Incompetent</w:t>
            </w:r>
            <w:r w:rsidRPr="005B17D3">
              <w:rPr>
                <w:bCs/>
                <w:sz w:val="18"/>
                <w:szCs w:val="18"/>
              </w:rPr>
              <w:t xml:space="preserve"> was already compliant.</w:t>
            </w:r>
            <w:r w:rsidRPr="005B17D3">
              <w:rPr>
                <w:bCs/>
                <w:sz w:val="18"/>
                <w:szCs w:val="18"/>
              </w:rPr>
              <w:br/>
              <w:t xml:space="preserve">Added CR4448 to update the </w:t>
            </w:r>
            <w:r w:rsidRPr="005B17D3">
              <w:rPr>
                <w:bCs/>
                <w:i/>
                <w:sz w:val="18"/>
                <w:szCs w:val="18"/>
              </w:rPr>
              <w:t>Rules</w:t>
            </w:r>
            <w:r w:rsidRPr="005B17D3">
              <w:rPr>
                <w:bCs/>
                <w:sz w:val="18"/>
                <w:szCs w:val="18"/>
              </w:rPr>
              <w:t xml:space="preserve"> for </w:t>
            </w:r>
            <w:r w:rsidRPr="005B17D3">
              <w:rPr>
                <w:bCs/>
                <w:i/>
                <w:sz w:val="18"/>
                <w:szCs w:val="18"/>
              </w:rPr>
              <w:t>Enrollment Application Date</w:t>
            </w:r>
            <w:r w:rsidRPr="005B17D3">
              <w:rPr>
                <w:bCs/>
                <w:sz w:val="18"/>
                <w:szCs w:val="18"/>
              </w:rPr>
              <w:t xml:space="preserve"> field in the </w:t>
            </w:r>
            <w:r w:rsidRPr="005B17D3">
              <w:rPr>
                <w:bCs/>
                <w:i/>
                <w:sz w:val="18"/>
                <w:szCs w:val="18"/>
              </w:rPr>
              <w:t>Tabs/Enrollment/Cancel/Decline</w:t>
            </w:r>
            <w:r w:rsidRPr="005B17D3">
              <w:rPr>
                <w:bCs/>
                <w:sz w:val="18"/>
                <w:szCs w:val="18"/>
              </w:rPr>
              <w:t xml:space="preserve"> section.</w:t>
            </w:r>
            <w:r w:rsidRPr="005B17D3">
              <w:rPr>
                <w:bCs/>
                <w:sz w:val="18"/>
                <w:szCs w:val="18"/>
              </w:rPr>
              <w:br/>
              <w:t xml:space="preserve">Added CR4354 to update </w:t>
            </w:r>
            <w:r w:rsidRPr="005B17D3">
              <w:rPr>
                <w:bCs/>
                <w:i/>
                <w:sz w:val="18"/>
                <w:szCs w:val="18"/>
              </w:rPr>
              <w:t>Eligibility Status Date</w:t>
            </w:r>
            <w:r w:rsidRPr="005B17D3">
              <w:rPr>
                <w:bCs/>
                <w:sz w:val="18"/>
                <w:szCs w:val="18"/>
              </w:rPr>
              <w:t xml:space="preserve"> field </w:t>
            </w:r>
            <w:r w:rsidRPr="005B17D3">
              <w:rPr>
                <w:bCs/>
                <w:i/>
                <w:sz w:val="18"/>
                <w:szCs w:val="18"/>
              </w:rPr>
              <w:t>Rules</w:t>
            </w:r>
            <w:r w:rsidRPr="005B17D3">
              <w:rPr>
                <w:bCs/>
                <w:sz w:val="18"/>
                <w:szCs w:val="18"/>
              </w:rPr>
              <w:t xml:space="preserve"> in the </w:t>
            </w:r>
            <w:r w:rsidRPr="005B17D3">
              <w:rPr>
                <w:bCs/>
                <w:i/>
                <w:sz w:val="18"/>
                <w:szCs w:val="18"/>
              </w:rPr>
              <w:t>Tabs/Eligibility/Edit Current Eligibility</w:t>
            </w:r>
            <w:r w:rsidRPr="005B17D3">
              <w:rPr>
                <w:bCs/>
                <w:sz w:val="18"/>
                <w:szCs w:val="18"/>
              </w:rPr>
              <w:t xml:space="preserve"> section.</w:t>
            </w:r>
          </w:p>
        </w:tc>
        <w:tc>
          <w:tcPr>
            <w:tcW w:w="1913" w:type="dxa"/>
            <w:vAlign w:val="center"/>
          </w:tcPr>
          <w:p w14:paraId="5F972B1F" w14:textId="77777777" w:rsidR="000B449C" w:rsidRPr="005B17D3" w:rsidRDefault="000B449C" w:rsidP="00EF3896">
            <w:pPr>
              <w:pStyle w:val="TableText"/>
              <w:spacing w:before="0" w:after="0"/>
              <w:jc w:val="center"/>
              <w:rPr>
                <w:sz w:val="18"/>
                <w:szCs w:val="18"/>
              </w:rPr>
            </w:pPr>
            <w:r w:rsidRPr="005B17D3">
              <w:rPr>
                <w:sz w:val="18"/>
                <w:szCs w:val="18"/>
              </w:rPr>
              <w:lastRenderedPageBreak/>
              <w:t>Tom Hamilton</w:t>
            </w:r>
          </w:p>
        </w:tc>
      </w:tr>
      <w:tr w:rsidR="000B449C" w:rsidRPr="005B17D3" w14:paraId="60AD6FF4" w14:textId="77777777" w:rsidTr="008F6B72">
        <w:tc>
          <w:tcPr>
            <w:tcW w:w="1140" w:type="dxa"/>
            <w:vAlign w:val="center"/>
          </w:tcPr>
          <w:p w14:paraId="4AAF2F56" w14:textId="77777777" w:rsidR="000B449C" w:rsidRPr="005B17D3" w:rsidRDefault="000B449C" w:rsidP="00EF3896">
            <w:pPr>
              <w:pStyle w:val="TableText"/>
              <w:spacing w:before="0" w:after="0"/>
              <w:jc w:val="center"/>
              <w:rPr>
                <w:sz w:val="18"/>
                <w:szCs w:val="18"/>
              </w:rPr>
            </w:pPr>
            <w:r w:rsidRPr="005B17D3">
              <w:rPr>
                <w:sz w:val="18"/>
                <w:szCs w:val="18"/>
              </w:rPr>
              <w:t>9/27/07</w:t>
            </w:r>
          </w:p>
        </w:tc>
        <w:tc>
          <w:tcPr>
            <w:tcW w:w="1177" w:type="dxa"/>
            <w:vAlign w:val="center"/>
          </w:tcPr>
          <w:p w14:paraId="3DB7CE95" w14:textId="77777777" w:rsidR="000B449C" w:rsidRPr="005B17D3" w:rsidRDefault="000B449C" w:rsidP="00EF3896">
            <w:pPr>
              <w:pStyle w:val="TableText"/>
              <w:spacing w:before="0" w:after="0"/>
              <w:jc w:val="center"/>
              <w:rPr>
                <w:bCs/>
                <w:sz w:val="18"/>
                <w:szCs w:val="18"/>
              </w:rPr>
            </w:pPr>
          </w:p>
        </w:tc>
        <w:tc>
          <w:tcPr>
            <w:tcW w:w="5120" w:type="dxa"/>
          </w:tcPr>
          <w:p w14:paraId="4F7D09E3" w14:textId="77777777" w:rsidR="000B449C" w:rsidRPr="005B17D3" w:rsidRDefault="000B449C" w:rsidP="00EF3896">
            <w:pPr>
              <w:pStyle w:val="TableText"/>
              <w:spacing w:beforeLines="20" w:before="48" w:after="0"/>
              <w:rPr>
                <w:bCs/>
                <w:sz w:val="18"/>
                <w:szCs w:val="18"/>
              </w:rPr>
            </w:pPr>
            <w:r w:rsidRPr="005B17D3">
              <w:rPr>
                <w:bCs/>
                <w:sz w:val="18"/>
                <w:szCs w:val="18"/>
              </w:rPr>
              <w:t xml:space="preserve">Added CR5751 – Added </w:t>
            </w:r>
            <w:r w:rsidRPr="005B17D3">
              <w:rPr>
                <w:bCs/>
                <w:i/>
                <w:sz w:val="18"/>
                <w:szCs w:val="18"/>
              </w:rPr>
              <w:t>Report Status</w:t>
            </w:r>
            <w:r w:rsidRPr="005B17D3">
              <w:rPr>
                <w:bCs/>
                <w:sz w:val="18"/>
                <w:szCs w:val="18"/>
              </w:rPr>
              <w:t xml:space="preserve"> and </w:t>
            </w:r>
            <w:r w:rsidRPr="005B17D3">
              <w:rPr>
                <w:bCs/>
                <w:i/>
                <w:sz w:val="18"/>
                <w:szCs w:val="18"/>
              </w:rPr>
              <w:t>Archived Date</w:t>
            </w:r>
            <w:r w:rsidRPr="005B17D3">
              <w:rPr>
                <w:bCs/>
                <w:sz w:val="18"/>
                <w:szCs w:val="18"/>
              </w:rPr>
              <w:t xml:space="preserve"> columns to the </w:t>
            </w:r>
            <w:r w:rsidRPr="005B17D3">
              <w:rPr>
                <w:bCs/>
                <w:i/>
                <w:sz w:val="18"/>
                <w:szCs w:val="18"/>
              </w:rPr>
              <w:t>Completed Reports</w:t>
            </w:r>
            <w:r w:rsidRPr="005B17D3">
              <w:rPr>
                <w:bCs/>
                <w:sz w:val="18"/>
                <w:szCs w:val="18"/>
              </w:rPr>
              <w:t xml:space="preserve"> section. Also added mini-Status Filter and 2 more </w:t>
            </w:r>
            <w:r w:rsidRPr="005B17D3">
              <w:rPr>
                <w:bCs/>
                <w:i/>
                <w:sz w:val="18"/>
                <w:szCs w:val="18"/>
              </w:rPr>
              <w:t>Report Filter</w:t>
            </w:r>
            <w:r w:rsidRPr="005B17D3">
              <w:rPr>
                <w:bCs/>
                <w:sz w:val="18"/>
                <w:szCs w:val="18"/>
              </w:rPr>
              <w:t xml:space="preserve"> parameters. Also added additional capabilities under the </w:t>
            </w:r>
            <w:r w:rsidRPr="005B17D3">
              <w:rPr>
                <w:bCs/>
                <w:i/>
                <w:sz w:val="18"/>
                <w:szCs w:val="18"/>
              </w:rPr>
              <w:t>Action</w:t>
            </w:r>
            <w:r w:rsidRPr="005B17D3">
              <w:rPr>
                <w:bCs/>
                <w:sz w:val="18"/>
                <w:szCs w:val="18"/>
              </w:rPr>
              <w:t xml:space="preserve"> column.</w:t>
            </w:r>
            <w:r w:rsidRPr="005B17D3">
              <w:rPr>
                <w:bCs/>
                <w:sz w:val="18"/>
                <w:szCs w:val="18"/>
              </w:rPr>
              <w:br/>
              <w:t xml:space="preserve">Added </w:t>
            </w:r>
            <w:r w:rsidRPr="005B17D3">
              <w:rPr>
                <w:bCs/>
                <w:i/>
                <w:sz w:val="18"/>
                <w:szCs w:val="18"/>
              </w:rPr>
              <w:t>Archive Reports</w:t>
            </w:r>
            <w:r w:rsidRPr="005B17D3">
              <w:rPr>
                <w:bCs/>
                <w:sz w:val="18"/>
                <w:szCs w:val="18"/>
              </w:rPr>
              <w:t xml:space="preserve"> and </w:t>
            </w:r>
            <w:r w:rsidRPr="005B17D3">
              <w:rPr>
                <w:bCs/>
                <w:i/>
                <w:sz w:val="18"/>
                <w:szCs w:val="18"/>
              </w:rPr>
              <w:t>Purge Archive Reports</w:t>
            </w:r>
            <w:r w:rsidRPr="005B17D3">
              <w:rPr>
                <w:bCs/>
                <w:sz w:val="18"/>
                <w:szCs w:val="18"/>
              </w:rPr>
              <w:t xml:space="preserve"> parameters to the </w:t>
            </w:r>
            <w:r w:rsidRPr="005B17D3">
              <w:rPr>
                <w:bCs/>
                <w:i/>
                <w:sz w:val="18"/>
                <w:szCs w:val="18"/>
              </w:rPr>
              <w:t>Admin/System Parameters</w:t>
            </w:r>
            <w:r w:rsidRPr="005B17D3">
              <w:rPr>
                <w:bCs/>
                <w:sz w:val="18"/>
                <w:szCs w:val="18"/>
              </w:rPr>
              <w:t xml:space="preserve"> section.</w:t>
            </w:r>
          </w:p>
        </w:tc>
        <w:tc>
          <w:tcPr>
            <w:tcW w:w="1913" w:type="dxa"/>
            <w:vAlign w:val="center"/>
          </w:tcPr>
          <w:p w14:paraId="0AF1288D" w14:textId="77777777" w:rsidR="000B449C" w:rsidRPr="005B17D3" w:rsidRDefault="000B449C" w:rsidP="00EF3896">
            <w:pPr>
              <w:pStyle w:val="TableText"/>
              <w:spacing w:before="0" w:after="0"/>
              <w:jc w:val="center"/>
              <w:rPr>
                <w:sz w:val="18"/>
                <w:szCs w:val="18"/>
              </w:rPr>
            </w:pPr>
            <w:r w:rsidRPr="005B17D3">
              <w:rPr>
                <w:sz w:val="18"/>
                <w:szCs w:val="18"/>
              </w:rPr>
              <w:t>Tom Hamilton</w:t>
            </w:r>
          </w:p>
        </w:tc>
      </w:tr>
      <w:tr w:rsidR="000B449C" w:rsidRPr="005B17D3" w14:paraId="2DCE3975" w14:textId="77777777" w:rsidTr="008F6B72">
        <w:tc>
          <w:tcPr>
            <w:tcW w:w="1140" w:type="dxa"/>
            <w:vAlign w:val="center"/>
          </w:tcPr>
          <w:p w14:paraId="78ACCF76" w14:textId="77777777" w:rsidR="000B449C" w:rsidRPr="005B17D3" w:rsidRDefault="000B449C" w:rsidP="00EF3896">
            <w:pPr>
              <w:pStyle w:val="TableText"/>
              <w:spacing w:before="0" w:after="0"/>
              <w:jc w:val="center"/>
              <w:rPr>
                <w:sz w:val="18"/>
                <w:szCs w:val="18"/>
              </w:rPr>
            </w:pPr>
            <w:r w:rsidRPr="005B17D3">
              <w:rPr>
                <w:sz w:val="18"/>
                <w:szCs w:val="18"/>
              </w:rPr>
              <w:t>9/20/07</w:t>
            </w:r>
          </w:p>
        </w:tc>
        <w:tc>
          <w:tcPr>
            <w:tcW w:w="1177" w:type="dxa"/>
            <w:vAlign w:val="center"/>
          </w:tcPr>
          <w:p w14:paraId="189FCA52" w14:textId="77777777" w:rsidR="000B449C" w:rsidRPr="005B17D3" w:rsidRDefault="000B449C" w:rsidP="00EF3896">
            <w:pPr>
              <w:pStyle w:val="TableText"/>
              <w:spacing w:before="0" w:after="0"/>
              <w:jc w:val="center"/>
              <w:rPr>
                <w:bCs/>
                <w:sz w:val="18"/>
                <w:szCs w:val="18"/>
              </w:rPr>
            </w:pPr>
          </w:p>
        </w:tc>
        <w:tc>
          <w:tcPr>
            <w:tcW w:w="5120" w:type="dxa"/>
          </w:tcPr>
          <w:p w14:paraId="4521675B" w14:textId="77777777" w:rsidR="000B449C" w:rsidRPr="005B17D3" w:rsidRDefault="000B449C" w:rsidP="00EF3896">
            <w:pPr>
              <w:pStyle w:val="TableText"/>
              <w:spacing w:beforeLines="20" w:before="48" w:after="0"/>
              <w:rPr>
                <w:bCs/>
                <w:sz w:val="18"/>
                <w:szCs w:val="18"/>
              </w:rPr>
            </w:pPr>
            <w:r w:rsidRPr="005B17D3">
              <w:rPr>
                <w:bCs/>
                <w:sz w:val="18"/>
                <w:szCs w:val="18"/>
              </w:rPr>
              <w:t xml:space="preserve">Added CR4247 – Added a Deactivation date on which the Associate's Role becomes inactive. Added information to </w:t>
            </w:r>
            <w:r w:rsidRPr="005B17D3">
              <w:rPr>
                <w:bCs/>
                <w:i/>
                <w:sz w:val="18"/>
                <w:szCs w:val="18"/>
              </w:rPr>
              <w:t>Roles</w:t>
            </w:r>
            <w:r w:rsidRPr="005B17D3">
              <w:rPr>
                <w:bCs/>
                <w:sz w:val="18"/>
                <w:szCs w:val="18"/>
              </w:rPr>
              <w:t xml:space="preserve"> definition about the number of </w:t>
            </w:r>
            <w:r w:rsidRPr="005B17D3">
              <w:rPr>
                <w:bCs/>
                <w:i/>
                <w:sz w:val="18"/>
                <w:szCs w:val="18"/>
              </w:rPr>
              <w:t>Roles</w:t>
            </w:r>
            <w:r w:rsidRPr="005B17D3">
              <w:rPr>
                <w:bCs/>
                <w:sz w:val="18"/>
                <w:szCs w:val="18"/>
              </w:rPr>
              <w:t xml:space="preserve"> that can be associated with a particular </w:t>
            </w:r>
            <w:r w:rsidRPr="005B17D3">
              <w:rPr>
                <w:bCs/>
                <w:i/>
                <w:sz w:val="18"/>
                <w:szCs w:val="18"/>
              </w:rPr>
              <w:t>Associate</w:t>
            </w:r>
            <w:r w:rsidRPr="005B17D3">
              <w:rPr>
                <w:bCs/>
                <w:sz w:val="18"/>
                <w:szCs w:val="18"/>
              </w:rPr>
              <w:t xml:space="preserve">. Updates to </w:t>
            </w:r>
            <w:r w:rsidRPr="005B17D3">
              <w:rPr>
                <w:bCs/>
                <w:i/>
                <w:sz w:val="18"/>
                <w:szCs w:val="18"/>
              </w:rPr>
              <w:t>Demographics/Add Associates</w:t>
            </w:r>
            <w:r w:rsidRPr="005B17D3">
              <w:rPr>
                <w:bCs/>
                <w:sz w:val="18"/>
                <w:szCs w:val="18"/>
              </w:rPr>
              <w:t xml:space="preserve"> section.</w:t>
            </w:r>
          </w:p>
        </w:tc>
        <w:tc>
          <w:tcPr>
            <w:tcW w:w="1913" w:type="dxa"/>
            <w:vAlign w:val="center"/>
          </w:tcPr>
          <w:p w14:paraId="2D86F769" w14:textId="77777777" w:rsidR="000B449C" w:rsidRPr="005B17D3" w:rsidRDefault="000B449C" w:rsidP="00EF3896">
            <w:pPr>
              <w:pStyle w:val="TableText"/>
              <w:spacing w:before="0" w:after="0"/>
              <w:jc w:val="center"/>
              <w:rPr>
                <w:sz w:val="18"/>
                <w:szCs w:val="18"/>
              </w:rPr>
            </w:pPr>
            <w:r w:rsidRPr="005B17D3">
              <w:rPr>
                <w:sz w:val="18"/>
                <w:szCs w:val="18"/>
              </w:rPr>
              <w:t>Tom Hamilton</w:t>
            </w:r>
          </w:p>
        </w:tc>
      </w:tr>
      <w:tr w:rsidR="000B449C" w:rsidRPr="005B17D3" w14:paraId="02AFEDC2" w14:textId="77777777" w:rsidTr="008F6B72">
        <w:tc>
          <w:tcPr>
            <w:tcW w:w="1140" w:type="dxa"/>
            <w:vAlign w:val="center"/>
          </w:tcPr>
          <w:p w14:paraId="5B7F0DD3" w14:textId="77777777" w:rsidR="000B449C" w:rsidRPr="005B17D3" w:rsidRDefault="000B449C" w:rsidP="00EF3896">
            <w:pPr>
              <w:pStyle w:val="TableText"/>
              <w:spacing w:before="0" w:after="0"/>
              <w:jc w:val="center"/>
              <w:rPr>
                <w:sz w:val="18"/>
                <w:szCs w:val="18"/>
              </w:rPr>
            </w:pPr>
            <w:r w:rsidRPr="005B17D3">
              <w:rPr>
                <w:sz w:val="18"/>
                <w:szCs w:val="18"/>
              </w:rPr>
              <w:t>9/18/07</w:t>
            </w:r>
          </w:p>
        </w:tc>
        <w:tc>
          <w:tcPr>
            <w:tcW w:w="1177" w:type="dxa"/>
            <w:vAlign w:val="center"/>
          </w:tcPr>
          <w:p w14:paraId="34424D11" w14:textId="77777777" w:rsidR="000B449C" w:rsidRPr="005B17D3" w:rsidRDefault="000B449C" w:rsidP="00EF3896">
            <w:pPr>
              <w:pStyle w:val="TableText"/>
              <w:spacing w:before="0" w:after="0"/>
              <w:jc w:val="center"/>
              <w:rPr>
                <w:bCs/>
                <w:sz w:val="18"/>
                <w:szCs w:val="18"/>
              </w:rPr>
            </w:pPr>
          </w:p>
        </w:tc>
        <w:tc>
          <w:tcPr>
            <w:tcW w:w="5120" w:type="dxa"/>
          </w:tcPr>
          <w:p w14:paraId="6E9350DA" w14:textId="77777777" w:rsidR="000B449C" w:rsidRPr="005B17D3" w:rsidRDefault="000B449C" w:rsidP="00EF3896">
            <w:pPr>
              <w:pStyle w:val="TableText"/>
              <w:spacing w:beforeLines="20" w:before="48" w:after="0"/>
              <w:rPr>
                <w:bCs/>
                <w:sz w:val="18"/>
                <w:szCs w:val="18"/>
              </w:rPr>
            </w:pPr>
            <w:r w:rsidRPr="005B17D3">
              <w:rPr>
                <w:bCs/>
                <w:sz w:val="18"/>
                <w:szCs w:val="18"/>
              </w:rPr>
              <w:t xml:space="preserve">Added CR3009 – Ability to delete 1 or more Military Service Episodes. Updates to </w:t>
            </w:r>
            <w:r w:rsidRPr="005B17D3">
              <w:rPr>
                <w:bCs/>
                <w:i/>
                <w:sz w:val="18"/>
                <w:szCs w:val="18"/>
              </w:rPr>
              <w:t>Current Military Service</w:t>
            </w:r>
            <w:r w:rsidRPr="005B17D3">
              <w:rPr>
                <w:bCs/>
                <w:sz w:val="18"/>
                <w:szCs w:val="18"/>
              </w:rPr>
              <w:t xml:space="preserve"> section.</w:t>
            </w:r>
          </w:p>
        </w:tc>
        <w:tc>
          <w:tcPr>
            <w:tcW w:w="1913" w:type="dxa"/>
            <w:vAlign w:val="center"/>
          </w:tcPr>
          <w:p w14:paraId="2491A692" w14:textId="77777777" w:rsidR="000B449C" w:rsidRPr="005B17D3" w:rsidRDefault="000B449C" w:rsidP="00EF3896">
            <w:pPr>
              <w:pStyle w:val="TableText"/>
              <w:spacing w:before="0" w:after="0"/>
              <w:jc w:val="center"/>
              <w:rPr>
                <w:sz w:val="18"/>
                <w:szCs w:val="18"/>
              </w:rPr>
            </w:pPr>
            <w:r w:rsidRPr="005B17D3">
              <w:rPr>
                <w:sz w:val="18"/>
                <w:szCs w:val="18"/>
              </w:rPr>
              <w:t>Tom Hamilton</w:t>
            </w:r>
          </w:p>
        </w:tc>
      </w:tr>
      <w:tr w:rsidR="000B449C" w:rsidRPr="005B17D3" w14:paraId="28A0A97B" w14:textId="77777777" w:rsidTr="008F6B72">
        <w:tc>
          <w:tcPr>
            <w:tcW w:w="1140" w:type="dxa"/>
            <w:vAlign w:val="center"/>
          </w:tcPr>
          <w:p w14:paraId="3240E03A" w14:textId="77777777" w:rsidR="000B449C" w:rsidRPr="005B17D3" w:rsidRDefault="000B449C" w:rsidP="00EF3896">
            <w:pPr>
              <w:pStyle w:val="TableText"/>
              <w:spacing w:before="0" w:after="0"/>
              <w:jc w:val="center"/>
              <w:rPr>
                <w:sz w:val="18"/>
                <w:szCs w:val="18"/>
              </w:rPr>
            </w:pPr>
            <w:r w:rsidRPr="005B17D3">
              <w:rPr>
                <w:sz w:val="18"/>
                <w:szCs w:val="18"/>
              </w:rPr>
              <w:t>9/17/07</w:t>
            </w:r>
          </w:p>
        </w:tc>
        <w:tc>
          <w:tcPr>
            <w:tcW w:w="1177" w:type="dxa"/>
            <w:vAlign w:val="center"/>
          </w:tcPr>
          <w:p w14:paraId="7DE6E61D" w14:textId="77777777" w:rsidR="000B449C" w:rsidRPr="005B17D3" w:rsidRDefault="000B449C" w:rsidP="00EF3896">
            <w:pPr>
              <w:pStyle w:val="TableText"/>
              <w:spacing w:before="0" w:after="0"/>
              <w:jc w:val="center"/>
              <w:rPr>
                <w:bCs/>
                <w:sz w:val="18"/>
                <w:szCs w:val="18"/>
              </w:rPr>
            </w:pPr>
          </w:p>
        </w:tc>
        <w:tc>
          <w:tcPr>
            <w:tcW w:w="5120" w:type="dxa"/>
          </w:tcPr>
          <w:p w14:paraId="1E16DD99" w14:textId="77777777" w:rsidR="000B449C" w:rsidRPr="005B17D3" w:rsidRDefault="000B449C" w:rsidP="00EF3896">
            <w:pPr>
              <w:pStyle w:val="TableText"/>
              <w:spacing w:beforeLines="20" w:before="48" w:after="0"/>
              <w:rPr>
                <w:bCs/>
                <w:sz w:val="18"/>
                <w:szCs w:val="18"/>
              </w:rPr>
            </w:pPr>
            <w:r w:rsidRPr="005B17D3">
              <w:rPr>
                <w:bCs/>
                <w:sz w:val="18"/>
                <w:szCs w:val="18"/>
              </w:rPr>
              <w:t>Updated HECMS main page to reflect additional 3.1 functionality.</w:t>
            </w:r>
          </w:p>
        </w:tc>
        <w:tc>
          <w:tcPr>
            <w:tcW w:w="1913" w:type="dxa"/>
            <w:vAlign w:val="center"/>
          </w:tcPr>
          <w:p w14:paraId="6E40022F" w14:textId="77777777" w:rsidR="000B449C" w:rsidRPr="005B17D3" w:rsidRDefault="000B449C" w:rsidP="00EF3896">
            <w:pPr>
              <w:pStyle w:val="TableText"/>
              <w:spacing w:before="0" w:after="0"/>
              <w:jc w:val="center"/>
              <w:rPr>
                <w:sz w:val="18"/>
                <w:szCs w:val="18"/>
              </w:rPr>
            </w:pPr>
            <w:r w:rsidRPr="005B17D3">
              <w:rPr>
                <w:sz w:val="18"/>
                <w:szCs w:val="18"/>
              </w:rPr>
              <w:t>Tom Hamilton</w:t>
            </w:r>
          </w:p>
        </w:tc>
      </w:tr>
      <w:tr w:rsidR="000B449C" w:rsidRPr="005B17D3" w14:paraId="3C21C572" w14:textId="77777777" w:rsidTr="008F6B72">
        <w:tc>
          <w:tcPr>
            <w:tcW w:w="1140" w:type="dxa"/>
            <w:vAlign w:val="center"/>
          </w:tcPr>
          <w:p w14:paraId="36929672" w14:textId="77777777" w:rsidR="000B449C" w:rsidRPr="005B17D3" w:rsidRDefault="000B449C" w:rsidP="00EF3896">
            <w:pPr>
              <w:pStyle w:val="TableText"/>
              <w:spacing w:before="0" w:after="0"/>
              <w:jc w:val="center"/>
              <w:rPr>
                <w:sz w:val="18"/>
                <w:szCs w:val="18"/>
              </w:rPr>
            </w:pPr>
            <w:r w:rsidRPr="005B17D3">
              <w:rPr>
                <w:sz w:val="18"/>
                <w:szCs w:val="18"/>
              </w:rPr>
              <w:t>9/13/07</w:t>
            </w:r>
          </w:p>
        </w:tc>
        <w:tc>
          <w:tcPr>
            <w:tcW w:w="1177" w:type="dxa"/>
            <w:vAlign w:val="center"/>
          </w:tcPr>
          <w:p w14:paraId="30A2672F" w14:textId="77777777" w:rsidR="000B449C" w:rsidRPr="005B17D3" w:rsidRDefault="000B449C" w:rsidP="00EF3896">
            <w:pPr>
              <w:pStyle w:val="TableText"/>
              <w:spacing w:before="0" w:after="0"/>
              <w:jc w:val="center"/>
              <w:rPr>
                <w:sz w:val="18"/>
                <w:szCs w:val="18"/>
              </w:rPr>
            </w:pPr>
          </w:p>
        </w:tc>
        <w:tc>
          <w:tcPr>
            <w:tcW w:w="5120" w:type="dxa"/>
          </w:tcPr>
          <w:p w14:paraId="615D52C2" w14:textId="77777777" w:rsidR="000B449C" w:rsidRPr="005B17D3" w:rsidRDefault="000B449C" w:rsidP="00EF3896">
            <w:pPr>
              <w:pStyle w:val="TableText"/>
              <w:spacing w:beforeLines="20" w:before="48" w:after="0"/>
              <w:rPr>
                <w:sz w:val="18"/>
                <w:szCs w:val="18"/>
              </w:rPr>
            </w:pPr>
            <w:r w:rsidRPr="005B17D3">
              <w:rPr>
                <w:sz w:val="18"/>
                <w:szCs w:val="18"/>
              </w:rPr>
              <w:t>Create Initial Draft User Manual from HECMS 3.0 User Manual</w:t>
            </w:r>
          </w:p>
        </w:tc>
        <w:tc>
          <w:tcPr>
            <w:tcW w:w="1913" w:type="dxa"/>
            <w:vAlign w:val="center"/>
          </w:tcPr>
          <w:p w14:paraId="543CD0C4" w14:textId="77777777" w:rsidR="000B449C" w:rsidRPr="005B17D3" w:rsidRDefault="000B449C" w:rsidP="00EF3896">
            <w:pPr>
              <w:pStyle w:val="TableText"/>
              <w:spacing w:before="0" w:after="0"/>
              <w:jc w:val="center"/>
              <w:rPr>
                <w:sz w:val="18"/>
                <w:szCs w:val="18"/>
              </w:rPr>
            </w:pPr>
            <w:r w:rsidRPr="005B17D3">
              <w:rPr>
                <w:sz w:val="18"/>
                <w:szCs w:val="18"/>
              </w:rPr>
              <w:t>Tom Hamilton</w:t>
            </w:r>
          </w:p>
        </w:tc>
      </w:tr>
    </w:tbl>
    <w:p w14:paraId="76A082DF" w14:textId="77777777" w:rsidR="00BE52CE" w:rsidRPr="005B17D3" w:rsidRDefault="00BE52CE" w:rsidP="00EF3896"/>
    <w:p w14:paraId="06C9AAC3" w14:textId="77777777" w:rsidR="00BE52CE" w:rsidRPr="005B17D3" w:rsidRDefault="00BE52CE" w:rsidP="00EF3896">
      <w:pPr>
        <w:rPr>
          <w:rFonts w:ascii="Arial" w:hAnsi="Arial" w:cs="Arial"/>
          <w:b/>
          <w:bCs/>
          <w:sz w:val="36"/>
          <w:szCs w:val="32"/>
        </w:rPr>
      </w:pPr>
      <w:r w:rsidRPr="005B17D3">
        <w:br w:type="page"/>
      </w:r>
    </w:p>
    <w:p w14:paraId="01A8B729" w14:textId="77777777" w:rsidR="00BE52CE" w:rsidRPr="005B17D3" w:rsidRDefault="00BE52CE" w:rsidP="00EF3896">
      <w:pPr>
        <w:pStyle w:val="Title"/>
      </w:pPr>
      <w:bookmarkStart w:id="31" w:name="TOC"/>
      <w:r w:rsidRPr="005B17D3">
        <w:lastRenderedPageBreak/>
        <w:t>Table of Contents</w:t>
      </w:r>
      <w:bookmarkEnd w:id="12"/>
      <w:bookmarkEnd w:id="13"/>
      <w:bookmarkEnd w:id="14"/>
      <w:bookmarkEnd w:id="15"/>
      <w:bookmarkEnd w:id="16"/>
      <w:bookmarkEnd w:id="17"/>
      <w:bookmarkEnd w:id="18"/>
      <w:bookmarkEnd w:id="19"/>
      <w:bookmarkEnd w:id="20"/>
      <w:bookmarkEnd w:id="21"/>
      <w:bookmarkEnd w:id="22"/>
      <w:bookmarkEnd w:id="31"/>
    </w:p>
    <w:bookmarkEnd w:id="23"/>
    <w:bookmarkEnd w:id="24"/>
    <w:bookmarkEnd w:id="25"/>
    <w:bookmarkEnd w:id="26"/>
    <w:p w14:paraId="21E3FABB" w14:textId="1A547326" w:rsidR="00436578" w:rsidRPr="005B17D3" w:rsidRDefault="00A0391F">
      <w:pPr>
        <w:pStyle w:val="TOC1"/>
        <w:rPr>
          <w:rFonts w:asciiTheme="minorHAnsi" w:eastAsiaTheme="minorEastAsia" w:hAnsiTheme="minorHAnsi" w:cstheme="minorBidi"/>
          <w:b w:val="0"/>
          <w:noProof/>
          <w:sz w:val="22"/>
          <w:szCs w:val="22"/>
        </w:rPr>
      </w:pPr>
      <w:r w:rsidRPr="005B17D3">
        <w:rPr>
          <w:sz w:val="24"/>
          <w:szCs w:val="24"/>
        </w:rPr>
        <w:fldChar w:fldCharType="begin"/>
      </w:r>
      <w:r w:rsidRPr="005B17D3">
        <w:rPr>
          <w:sz w:val="24"/>
          <w:szCs w:val="24"/>
        </w:rPr>
        <w:instrText xml:space="preserve"> TOC \o "1-5" \h \z \u </w:instrText>
      </w:r>
      <w:r w:rsidRPr="005B17D3">
        <w:rPr>
          <w:sz w:val="24"/>
          <w:szCs w:val="24"/>
        </w:rPr>
        <w:fldChar w:fldCharType="separate"/>
      </w:r>
      <w:hyperlink w:anchor="_Toc31622084" w:history="1">
        <w:r w:rsidR="00436578" w:rsidRPr="005B17D3">
          <w:rPr>
            <w:rStyle w:val="Hyperlink"/>
            <w:noProof/>
          </w:rPr>
          <w:t>1</w:t>
        </w:r>
        <w:r w:rsidR="00436578" w:rsidRPr="005B17D3">
          <w:rPr>
            <w:rFonts w:asciiTheme="minorHAnsi" w:eastAsiaTheme="minorEastAsia" w:hAnsiTheme="minorHAnsi" w:cstheme="minorBidi"/>
            <w:b w:val="0"/>
            <w:noProof/>
            <w:sz w:val="22"/>
            <w:szCs w:val="22"/>
          </w:rPr>
          <w:tab/>
        </w:r>
        <w:r w:rsidR="00436578" w:rsidRPr="005B17D3">
          <w:rPr>
            <w:rStyle w:val="Hyperlink"/>
            <w:noProof/>
          </w:rPr>
          <w:t>Introduction</w:t>
        </w:r>
        <w:r w:rsidR="00436578" w:rsidRPr="005B17D3">
          <w:rPr>
            <w:noProof/>
            <w:webHidden/>
          </w:rPr>
          <w:tab/>
        </w:r>
        <w:r w:rsidR="00436578" w:rsidRPr="005B17D3">
          <w:rPr>
            <w:noProof/>
            <w:webHidden/>
          </w:rPr>
          <w:fldChar w:fldCharType="begin"/>
        </w:r>
        <w:r w:rsidR="00436578" w:rsidRPr="005B17D3">
          <w:rPr>
            <w:noProof/>
            <w:webHidden/>
          </w:rPr>
          <w:instrText xml:space="preserve"> PAGEREF _Toc31622084 \h </w:instrText>
        </w:r>
        <w:r w:rsidR="00436578" w:rsidRPr="005B17D3">
          <w:rPr>
            <w:noProof/>
            <w:webHidden/>
          </w:rPr>
        </w:r>
        <w:r w:rsidR="00436578" w:rsidRPr="005B17D3">
          <w:rPr>
            <w:noProof/>
            <w:webHidden/>
          </w:rPr>
          <w:fldChar w:fldCharType="separate"/>
        </w:r>
        <w:r w:rsidR="00436578" w:rsidRPr="005B17D3">
          <w:rPr>
            <w:noProof/>
            <w:webHidden/>
          </w:rPr>
          <w:t>30</w:t>
        </w:r>
        <w:r w:rsidR="00436578" w:rsidRPr="005B17D3">
          <w:rPr>
            <w:noProof/>
            <w:webHidden/>
          </w:rPr>
          <w:fldChar w:fldCharType="end"/>
        </w:r>
      </w:hyperlink>
    </w:p>
    <w:p w14:paraId="42169BBE" w14:textId="6B455195" w:rsidR="00436578" w:rsidRPr="005B17D3" w:rsidRDefault="005B17D3">
      <w:pPr>
        <w:pStyle w:val="TOC2"/>
        <w:rPr>
          <w:rFonts w:asciiTheme="minorHAnsi" w:eastAsiaTheme="minorEastAsia" w:hAnsiTheme="minorHAnsi" w:cstheme="minorBidi"/>
          <w:b w:val="0"/>
          <w:noProof/>
          <w:sz w:val="22"/>
          <w:szCs w:val="22"/>
        </w:rPr>
      </w:pPr>
      <w:hyperlink w:anchor="_Toc31622085" w:history="1">
        <w:r w:rsidR="00436578" w:rsidRPr="005B17D3">
          <w:rPr>
            <w:rStyle w:val="Hyperlink"/>
            <w:noProof/>
          </w:rPr>
          <w:t>1.1</w:t>
        </w:r>
        <w:r w:rsidR="00436578" w:rsidRPr="005B17D3">
          <w:rPr>
            <w:rFonts w:asciiTheme="minorHAnsi" w:eastAsiaTheme="minorEastAsia" w:hAnsiTheme="minorHAnsi" w:cstheme="minorBidi"/>
            <w:b w:val="0"/>
            <w:noProof/>
            <w:sz w:val="22"/>
            <w:szCs w:val="22"/>
          </w:rPr>
          <w:tab/>
        </w:r>
        <w:r w:rsidR="00436578" w:rsidRPr="005B17D3">
          <w:rPr>
            <w:rStyle w:val="Hyperlink"/>
            <w:noProof/>
          </w:rPr>
          <w:t>Purpose</w:t>
        </w:r>
        <w:r w:rsidR="00436578" w:rsidRPr="005B17D3">
          <w:rPr>
            <w:noProof/>
            <w:webHidden/>
          </w:rPr>
          <w:tab/>
        </w:r>
        <w:r w:rsidR="00436578" w:rsidRPr="005B17D3">
          <w:rPr>
            <w:noProof/>
            <w:webHidden/>
          </w:rPr>
          <w:fldChar w:fldCharType="begin"/>
        </w:r>
        <w:r w:rsidR="00436578" w:rsidRPr="005B17D3">
          <w:rPr>
            <w:noProof/>
            <w:webHidden/>
          </w:rPr>
          <w:instrText xml:space="preserve"> PAGEREF _Toc31622085 \h </w:instrText>
        </w:r>
        <w:r w:rsidR="00436578" w:rsidRPr="005B17D3">
          <w:rPr>
            <w:noProof/>
            <w:webHidden/>
          </w:rPr>
        </w:r>
        <w:r w:rsidR="00436578" w:rsidRPr="005B17D3">
          <w:rPr>
            <w:noProof/>
            <w:webHidden/>
          </w:rPr>
          <w:fldChar w:fldCharType="separate"/>
        </w:r>
        <w:r w:rsidR="00436578" w:rsidRPr="005B17D3">
          <w:rPr>
            <w:noProof/>
            <w:webHidden/>
          </w:rPr>
          <w:t>30</w:t>
        </w:r>
        <w:r w:rsidR="00436578" w:rsidRPr="005B17D3">
          <w:rPr>
            <w:noProof/>
            <w:webHidden/>
          </w:rPr>
          <w:fldChar w:fldCharType="end"/>
        </w:r>
      </w:hyperlink>
    </w:p>
    <w:p w14:paraId="7861B09F" w14:textId="4E38DEC1" w:rsidR="00436578" w:rsidRPr="005B17D3" w:rsidRDefault="005B17D3">
      <w:pPr>
        <w:pStyle w:val="TOC2"/>
        <w:rPr>
          <w:rFonts w:asciiTheme="minorHAnsi" w:eastAsiaTheme="minorEastAsia" w:hAnsiTheme="minorHAnsi" w:cstheme="minorBidi"/>
          <w:b w:val="0"/>
          <w:noProof/>
          <w:sz w:val="22"/>
          <w:szCs w:val="22"/>
        </w:rPr>
      </w:pPr>
      <w:hyperlink w:anchor="_Toc31622086" w:history="1">
        <w:r w:rsidR="00436578" w:rsidRPr="005B17D3">
          <w:rPr>
            <w:rStyle w:val="Hyperlink"/>
            <w:noProof/>
          </w:rPr>
          <w:t>1.2</w:t>
        </w:r>
        <w:r w:rsidR="00436578" w:rsidRPr="005B17D3">
          <w:rPr>
            <w:rFonts w:asciiTheme="minorHAnsi" w:eastAsiaTheme="minorEastAsia" w:hAnsiTheme="minorHAnsi" w:cstheme="minorBidi"/>
            <w:b w:val="0"/>
            <w:noProof/>
            <w:sz w:val="22"/>
            <w:szCs w:val="22"/>
          </w:rPr>
          <w:tab/>
        </w:r>
        <w:r w:rsidR="00436578" w:rsidRPr="005B17D3">
          <w:rPr>
            <w:rStyle w:val="Hyperlink"/>
            <w:noProof/>
          </w:rPr>
          <w:t>Overview</w:t>
        </w:r>
        <w:r w:rsidR="00436578" w:rsidRPr="005B17D3">
          <w:rPr>
            <w:noProof/>
            <w:webHidden/>
          </w:rPr>
          <w:tab/>
        </w:r>
        <w:r w:rsidR="00436578" w:rsidRPr="005B17D3">
          <w:rPr>
            <w:noProof/>
            <w:webHidden/>
          </w:rPr>
          <w:fldChar w:fldCharType="begin"/>
        </w:r>
        <w:r w:rsidR="00436578" w:rsidRPr="005B17D3">
          <w:rPr>
            <w:noProof/>
            <w:webHidden/>
          </w:rPr>
          <w:instrText xml:space="preserve"> PAGEREF _Toc31622086 \h </w:instrText>
        </w:r>
        <w:r w:rsidR="00436578" w:rsidRPr="005B17D3">
          <w:rPr>
            <w:noProof/>
            <w:webHidden/>
          </w:rPr>
        </w:r>
        <w:r w:rsidR="00436578" w:rsidRPr="005B17D3">
          <w:rPr>
            <w:noProof/>
            <w:webHidden/>
          </w:rPr>
          <w:fldChar w:fldCharType="separate"/>
        </w:r>
        <w:r w:rsidR="00436578" w:rsidRPr="005B17D3">
          <w:rPr>
            <w:noProof/>
            <w:webHidden/>
          </w:rPr>
          <w:t>30</w:t>
        </w:r>
        <w:r w:rsidR="00436578" w:rsidRPr="005B17D3">
          <w:rPr>
            <w:noProof/>
            <w:webHidden/>
          </w:rPr>
          <w:fldChar w:fldCharType="end"/>
        </w:r>
      </w:hyperlink>
    </w:p>
    <w:p w14:paraId="56C1B37B" w14:textId="6DC7B5E1" w:rsidR="00436578" w:rsidRPr="005B17D3" w:rsidRDefault="005B17D3">
      <w:pPr>
        <w:pStyle w:val="TOC3"/>
        <w:rPr>
          <w:rFonts w:asciiTheme="minorHAnsi" w:eastAsiaTheme="minorEastAsia" w:hAnsiTheme="minorHAnsi" w:cstheme="minorBidi"/>
          <w:b w:val="0"/>
          <w:noProof/>
          <w:sz w:val="22"/>
          <w:szCs w:val="22"/>
        </w:rPr>
      </w:pPr>
      <w:hyperlink w:anchor="_Toc31622087" w:history="1">
        <w:r w:rsidR="00436578" w:rsidRPr="005B17D3">
          <w:rPr>
            <w:rStyle w:val="Hyperlink"/>
            <w:noProof/>
            <w14:scene3d>
              <w14:camera w14:prst="orthographicFront"/>
              <w14:lightRig w14:rig="threePt" w14:dir="t">
                <w14:rot w14:lat="0" w14:lon="0" w14:rev="0"/>
              </w14:lightRig>
            </w14:scene3d>
          </w:rPr>
          <w:t>1.2.1</w:t>
        </w:r>
        <w:r w:rsidR="00436578" w:rsidRPr="005B17D3">
          <w:rPr>
            <w:rFonts w:asciiTheme="minorHAnsi" w:eastAsiaTheme="minorEastAsia" w:hAnsiTheme="minorHAnsi" w:cstheme="minorBidi"/>
            <w:b w:val="0"/>
            <w:noProof/>
            <w:sz w:val="22"/>
            <w:szCs w:val="22"/>
          </w:rPr>
          <w:tab/>
        </w:r>
        <w:r w:rsidR="00436578" w:rsidRPr="005B17D3">
          <w:rPr>
            <w:rStyle w:val="Hyperlink"/>
            <w:noProof/>
          </w:rPr>
          <w:t>Versions and Significant Additions and Updates</w:t>
        </w:r>
        <w:r w:rsidR="00436578" w:rsidRPr="005B17D3">
          <w:rPr>
            <w:noProof/>
            <w:webHidden/>
          </w:rPr>
          <w:tab/>
        </w:r>
        <w:r w:rsidR="00436578" w:rsidRPr="005B17D3">
          <w:rPr>
            <w:noProof/>
            <w:webHidden/>
          </w:rPr>
          <w:fldChar w:fldCharType="begin"/>
        </w:r>
        <w:r w:rsidR="00436578" w:rsidRPr="005B17D3">
          <w:rPr>
            <w:noProof/>
            <w:webHidden/>
          </w:rPr>
          <w:instrText xml:space="preserve"> PAGEREF _Toc31622087 \h </w:instrText>
        </w:r>
        <w:r w:rsidR="00436578" w:rsidRPr="005B17D3">
          <w:rPr>
            <w:noProof/>
            <w:webHidden/>
          </w:rPr>
        </w:r>
        <w:r w:rsidR="00436578" w:rsidRPr="005B17D3">
          <w:rPr>
            <w:noProof/>
            <w:webHidden/>
          </w:rPr>
          <w:fldChar w:fldCharType="separate"/>
        </w:r>
        <w:r w:rsidR="00436578" w:rsidRPr="005B17D3">
          <w:rPr>
            <w:noProof/>
            <w:webHidden/>
          </w:rPr>
          <w:t>31</w:t>
        </w:r>
        <w:r w:rsidR="00436578" w:rsidRPr="005B17D3">
          <w:rPr>
            <w:noProof/>
            <w:webHidden/>
          </w:rPr>
          <w:fldChar w:fldCharType="end"/>
        </w:r>
      </w:hyperlink>
    </w:p>
    <w:p w14:paraId="600F48ED" w14:textId="7D908E3E" w:rsidR="00436578" w:rsidRPr="005B17D3" w:rsidRDefault="005B17D3">
      <w:pPr>
        <w:pStyle w:val="TOC2"/>
        <w:rPr>
          <w:rFonts w:asciiTheme="minorHAnsi" w:eastAsiaTheme="minorEastAsia" w:hAnsiTheme="minorHAnsi" w:cstheme="minorBidi"/>
          <w:b w:val="0"/>
          <w:noProof/>
          <w:sz w:val="22"/>
          <w:szCs w:val="22"/>
        </w:rPr>
      </w:pPr>
      <w:hyperlink w:anchor="_Toc31622088" w:history="1">
        <w:r w:rsidR="00436578" w:rsidRPr="005B17D3">
          <w:rPr>
            <w:rStyle w:val="Hyperlink"/>
            <w:noProof/>
          </w:rPr>
          <w:t>1.3</w:t>
        </w:r>
        <w:r w:rsidR="00436578" w:rsidRPr="005B17D3">
          <w:rPr>
            <w:rFonts w:asciiTheme="minorHAnsi" w:eastAsiaTheme="minorEastAsia" w:hAnsiTheme="minorHAnsi" w:cstheme="minorBidi"/>
            <w:b w:val="0"/>
            <w:noProof/>
            <w:sz w:val="22"/>
            <w:szCs w:val="22"/>
          </w:rPr>
          <w:tab/>
        </w:r>
        <w:r w:rsidR="00436578" w:rsidRPr="005B17D3">
          <w:rPr>
            <w:rStyle w:val="Hyperlink"/>
            <w:noProof/>
          </w:rPr>
          <w:t>Project References</w:t>
        </w:r>
        <w:r w:rsidR="00436578" w:rsidRPr="005B17D3">
          <w:rPr>
            <w:noProof/>
            <w:webHidden/>
          </w:rPr>
          <w:tab/>
        </w:r>
        <w:r w:rsidR="00436578" w:rsidRPr="005B17D3">
          <w:rPr>
            <w:noProof/>
            <w:webHidden/>
          </w:rPr>
          <w:fldChar w:fldCharType="begin"/>
        </w:r>
        <w:r w:rsidR="00436578" w:rsidRPr="005B17D3">
          <w:rPr>
            <w:noProof/>
            <w:webHidden/>
          </w:rPr>
          <w:instrText xml:space="preserve"> PAGEREF _Toc31622088 \h </w:instrText>
        </w:r>
        <w:r w:rsidR="00436578" w:rsidRPr="005B17D3">
          <w:rPr>
            <w:noProof/>
            <w:webHidden/>
          </w:rPr>
        </w:r>
        <w:r w:rsidR="00436578" w:rsidRPr="005B17D3">
          <w:rPr>
            <w:noProof/>
            <w:webHidden/>
          </w:rPr>
          <w:fldChar w:fldCharType="separate"/>
        </w:r>
        <w:r w:rsidR="00436578" w:rsidRPr="005B17D3">
          <w:rPr>
            <w:noProof/>
            <w:webHidden/>
          </w:rPr>
          <w:t>53</w:t>
        </w:r>
        <w:r w:rsidR="00436578" w:rsidRPr="005B17D3">
          <w:rPr>
            <w:noProof/>
            <w:webHidden/>
          </w:rPr>
          <w:fldChar w:fldCharType="end"/>
        </w:r>
      </w:hyperlink>
    </w:p>
    <w:p w14:paraId="456DA4BB" w14:textId="22DD7ABA" w:rsidR="00436578" w:rsidRPr="005B17D3" w:rsidRDefault="005B17D3">
      <w:pPr>
        <w:pStyle w:val="TOC3"/>
        <w:rPr>
          <w:rFonts w:asciiTheme="minorHAnsi" w:eastAsiaTheme="minorEastAsia" w:hAnsiTheme="minorHAnsi" w:cstheme="minorBidi"/>
          <w:b w:val="0"/>
          <w:noProof/>
          <w:sz w:val="22"/>
          <w:szCs w:val="22"/>
        </w:rPr>
      </w:pPr>
      <w:hyperlink w:anchor="_Toc31622089" w:history="1">
        <w:r w:rsidR="00436578" w:rsidRPr="005B17D3">
          <w:rPr>
            <w:rStyle w:val="Hyperlink"/>
            <w:noProof/>
            <w14:scene3d>
              <w14:camera w14:prst="orthographicFront"/>
              <w14:lightRig w14:rig="threePt" w14:dir="t">
                <w14:rot w14:lat="0" w14:lon="0" w14:rev="0"/>
              </w14:lightRig>
            </w14:scene3d>
          </w:rPr>
          <w:t>1.3.1</w:t>
        </w:r>
        <w:r w:rsidR="00436578" w:rsidRPr="005B17D3">
          <w:rPr>
            <w:rFonts w:asciiTheme="minorHAnsi" w:eastAsiaTheme="minorEastAsia" w:hAnsiTheme="minorHAnsi" w:cstheme="minorBidi"/>
            <w:b w:val="0"/>
            <w:noProof/>
            <w:sz w:val="22"/>
            <w:szCs w:val="22"/>
          </w:rPr>
          <w:tab/>
        </w:r>
        <w:r w:rsidR="00436578" w:rsidRPr="005B17D3">
          <w:rPr>
            <w:rStyle w:val="Hyperlink"/>
            <w:noProof/>
          </w:rPr>
          <w:t>Coordination</w:t>
        </w:r>
        <w:r w:rsidR="00436578" w:rsidRPr="005B17D3">
          <w:rPr>
            <w:noProof/>
            <w:webHidden/>
          </w:rPr>
          <w:tab/>
        </w:r>
        <w:r w:rsidR="00436578" w:rsidRPr="005B17D3">
          <w:rPr>
            <w:noProof/>
            <w:webHidden/>
          </w:rPr>
          <w:fldChar w:fldCharType="begin"/>
        </w:r>
        <w:r w:rsidR="00436578" w:rsidRPr="005B17D3">
          <w:rPr>
            <w:noProof/>
            <w:webHidden/>
          </w:rPr>
          <w:instrText xml:space="preserve"> PAGEREF _Toc31622089 \h </w:instrText>
        </w:r>
        <w:r w:rsidR="00436578" w:rsidRPr="005B17D3">
          <w:rPr>
            <w:noProof/>
            <w:webHidden/>
          </w:rPr>
        </w:r>
        <w:r w:rsidR="00436578" w:rsidRPr="005B17D3">
          <w:rPr>
            <w:noProof/>
            <w:webHidden/>
          </w:rPr>
          <w:fldChar w:fldCharType="separate"/>
        </w:r>
        <w:r w:rsidR="00436578" w:rsidRPr="005B17D3">
          <w:rPr>
            <w:noProof/>
            <w:webHidden/>
          </w:rPr>
          <w:t>53</w:t>
        </w:r>
        <w:r w:rsidR="00436578" w:rsidRPr="005B17D3">
          <w:rPr>
            <w:noProof/>
            <w:webHidden/>
          </w:rPr>
          <w:fldChar w:fldCharType="end"/>
        </w:r>
      </w:hyperlink>
    </w:p>
    <w:p w14:paraId="1A5584B6" w14:textId="04E5B54D" w:rsidR="00436578" w:rsidRPr="005B17D3" w:rsidRDefault="005B17D3">
      <w:pPr>
        <w:pStyle w:val="TOC3"/>
        <w:rPr>
          <w:rFonts w:asciiTheme="minorHAnsi" w:eastAsiaTheme="minorEastAsia" w:hAnsiTheme="minorHAnsi" w:cstheme="minorBidi"/>
          <w:b w:val="0"/>
          <w:noProof/>
          <w:sz w:val="22"/>
          <w:szCs w:val="22"/>
        </w:rPr>
      </w:pPr>
      <w:hyperlink w:anchor="_Toc31622090" w:history="1">
        <w:r w:rsidR="00436578" w:rsidRPr="005B17D3">
          <w:rPr>
            <w:rStyle w:val="Hyperlink"/>
            <w:noProof/>
            <w14:scene3d>
              <w14:camera w14:prst="orthographicFront"/>
              <w14:lightRig w14:rig="threePt" w14:dir="t">
                <w14:rot w14:lat="0" w14:lon="0" w14:rev="0"/>
              </w14:lightRig>
            </w14:scene3d>
          </w:rPr>
          <w:t>1.3.2</w:t>
        </w:r>
        <w:r w:rsidR="00436578" w:rsidRPr="005B17D3">
          <w:rPr>
            <w:rFonts w:asciiTheme="minorHAnsi" w:eastAsiaTheme="minorEastAsia" w:hAnsiTheme="minorHAnsi" w:cstheme="minorBidi"/>
            <w:b w:val="0"/>
            <w:noProof/>
            <w:sz w:val="22"/>
            <w:szCs w:val="22"/>
          </w:rPr>
          <w:tab/>
        </w:r>
        <w:r w:rsidR="00436578" w:rsidRPr="005B17D3">
          <w:rPr>
            <w:rStyle w:val="Hyperlink"/>
            <w:noProof/>
          </w:rPr>
          <w:t>Help Desk</w:t>
        </w:r>
        <w:r w:rsidR="00436578" w:rsidRPr="005B17D3">
          <w:rPr>
            <w:noProof/>
            <w:webHidden/>
          </w:rPr>
          <w:tab/>
        </w:r>
        <w:r w:rsidR="00436578" w:rsidRPr="005B17D3">
          <w:rPr>
            <w:noProof/>
            <w:webHidden/>
          </w:rPr>
          <w:fldChar w:fldCharType="begin"/>
        </w:r>
        <w:r w:rsidR="00436578" w:rsidRPr="005B17D3">
          <w:rPr>
            <w:noProof/>
            <w:webHidden/>
          </w:rPr>
          <w:instrText xml:space="preserve"> PAGEREF _Toc31622090 \h </w:instrText>
        </w:r>
        <w:r w:rsidR="00436578" w:rsidRPr="005B17D3">
          <w:rPr>
            <w:noProof/>
            <w:webHidden/>
          </w:rPr>
        </w:r>
        <w:r w:rsidR="00436578" w:rsidRPr="005B17D3">
          <w:rPr>
            <w:noProof/>
            <w:webHidden/>
          </w:rPr>
          <w:fldChar w:fldCharType="separate"/>
        </w:r>
        <w:r w:rsidR="00436578" w:rsidRPr="005B17D3">
          <w:rPr>
            <w:noProof/>
            <w:webHidden/>
          </w:rPr>
          <w:t>53</w:t>
        </w:r>
        <w:r w:rsidR="00436578" w:rsidRPr="005B17D3">
          <w:rPr>
            <w:noProof/>
            <w:webHidden/>
          </w:rPr>
          <w:fldChar w:fldCharType="end"/>
        </w:r>
      </w:hyperlink>
    </w:p>
    <w:p w14:paraId="5DD0E75F" w14:textId="7BAC6784" w:rsidR="00436578" w:rsidRPr="005B17D3" w:rsidRDefault="005B17D3">
      <w:pPr>
        <w:pStyle w:val="TOC2"/>
        <w:rPr>
          <w:rFonts w:asciiTheme="minorHAnsi" w:eastAsiaTheme="minorEastAsia" w:hAnsiTheme="minorHAnsi" w:cstheme="minorBidi"/>
          <w:b w:val="0"/>
          <w:noProof/>
          <w:sz w:val="22"/>
          <w:szCs w:val="22"/>
        </w:rPr>
      </w:pPr>
      <w:hyperlink w:anchor="_Toc31622091" w:history="1">
        <w:r w:rsidR="00436578" w:rsidRPr="005B17D3">
          <w:rPr>
            <w:rStyle w:val="Hyperlink"/>
            <w:noProof/>
          </w:rPr>
          <w:t>1.4</w:t>
        </w:r>
        <w:r w:rsidR="00436578" w:rsidRPr="005B17D3">
          <w:rPr>
            <w:rFonts w:asciiTheme="minorHAnsi" w:eastAsiaTheme="minorEastAsia" w:hAnsiTheme="minorHAnsi" w:cstheme="minorBidi"/>
            <w:b w:val="0"/>
            <w:noProof/>
            <w:sz w:val="22"/>
            <w:szCs w:val="22"/>
          </w:rPr>
          <w:tab/>
        </w:r>
        <w:r w:rsidR="00436578" w:rsidRPr="005B17D3">
          <w:rPr>
            <w:rStyle w:val="Hyperlink"/>
            <w:noProof/>
          </w:rPr>
          <w:t>Organization of User Guide</w:t>
        </w:r>
        <w:r w:rsidR="00436578" w:rsidRPr="005B17D3">
          <w:rPr>
            <w:noProof/>
            <w:webHidden/>
          </w:rPr>
          <w:tab/>
        </w:r>
        <w:r w:rsidR="00436578" w:rsidRPr="005B17D3">
          <w:rPr>
            <w:noProof/>
            <w:webHidden/>
          </w:rPr>
          <w:fldChar w:fldCharType="begin"/>
        </w:r>
        <w:r w:rsidR="00436578" w:rsidRPr="005B17D3">
          <w:rPr>
            <w:noProof/>
            <w:webHidden/>
          </w:rPr>
          <w:instrText xml:space="preserve"> PAGEREF _Toc31622091 \h </w:instrText>
        </w:r>
        <w:r w:rsidR="00436578" w:rsidRPr="005B17D3">
          <w:rPr>
            <w:noProof/>
            <w:webHidden/>
          </w:rPr>
        </w:r>
        <w:r w:rsidR="00436578" w:rsidRPr="005B17D3">
          <w:rPr>
            <w:noProof/>
            <w:webHidden/>
          </w:rPr>
          <w:fldChar w:fldCharType="separate"/>
        </w:r>
        <w:r w:rsidR="00436578" w:rsidRPr="005B17D3">
          <w:rPr>
            <w:noProof/>
            <w:webHidden/>
          </w:rPr>
          <w:t>53</w:t>
        </w:r>
        <w:r w:rsidR="00436578" w:rsidRPr="005B17D3">
          <w:rPr>
            <w:noProof/>
            <w:webHidden/>
          </w:rPr>
          <w:fldChar w:fldCharType="end"/>
        </w:r>
      </w:hyperlink>
    </w:p>
    <w:p w14:paraId="32491CA0" w14:textId="39B3F434" w:rsidR="00436578" w:rsidRPr="005B17D3" w:rsidRDefault="005B17D3">
      <w:pPr>
        <w:pStyle w:val="TOC2"/>
        <w:rPr>
          <w:rFonts w:asciiTheme="minorHAnsi" w:eastAsiaTheme="minorEastAsia" w:hAnsiTheme="minorHAnsi" w:cstheme="minorBidi"/>
          <w:b w:val="0"/>
          <w:noProof/>
          <w:sz w:val="22"/>
          <w:szCs w:val="22"/>
        </w:rPr>
      </w:pPr>
      <w:hyperlink w:anchor="_Toc31622092" w:history="1">
        <w:r w:rsidR="00436578" w:rsidRPr="005B17D3">
          <w:rPr>
            <w:rStyle w:val="Hyperlink"/>
            <w:bCs/>
            <w:noProof/>
          </w:rPr>
          <w:t>1.5</w:t>
        </w:r>
        <w:r w:rsidR="00436578" w:rsidRPr="005B17D3">
          <w:rPr>
            <w:rFonts w:asciiTheme="minorHAnsi" w:eastAsiaTheme="minorEastAsia" w:hAnsiTheme="minorHAnsi" w:cstheme="minorBidi"/>
            <w:b w:val="0"/>
            <w:noProof/>
            <w:sz w:val="22"/>
            <w:szCs w:val="22"/>
          </w:rPr>
          <w:tab/>
        </w:r>
        <w:r w:rsidR="00436578" w:rsidRPr="005B17D3">
          <w:rPr>
            <w:rStyle w:val="Hyperlink"/>
            <w:noProof/>
          </w:rPr>
          <w:t>Acronyms and Abbreviations</w:t>
        </w:r>
        <w:r w:rsidR="00436578" w:rsidRPr="005B17D3">
          <w:rPr>
            <w:noProof/>
            <w:webHidden/>
          </w:rPr>
          <w:tab/>
        </w:r>
        <w:r w:rsidR="00436578" w:rsidRPr="005B17D3">
          <w:rPr>
            <w:noProof/>
            <w:webHidden/>
          </w:rPr>
          <w:fldChar w:fldCharType="begin"/>
        </w:r>
        <w:r w:rsidR="00436578" w:rsidRPr="005B17D3">
          <w:rPr>
            <w:noProof/>
            <w:webHidden/>
          </w:rPr>
          <w:instrText xml:space="preserve"> PAGEREF _Toc31622092 \h </w:instrText>
        </w:r>
        <w:r w:rsidR="00436578" w:rsidRPr="005B17D3">
          <w:rPr>
            <w:noProof/>
            <w:webHidden/>
          </w:rPr>
        </w:r>
        <w:r w:rsidR="00436578" w:rsidRPr="005B17D3">
          <w:rPr>
            <w:noProof/>
            <w:webHidden/>
          </w:rPr>
          <w:fldChar w:fldCharType="separate"/>
        </w:r>
        <w:r w:rsidR="00436578" w:rsidRPr="005B17D3">
          <w:rPr>
            <w:noProof/>
            <w:webHidden/>
          </w:rPr>
          <w:t>56</w:t>
        </w:r>
        <w:r w:rsidR="00436578" w:rsidRPr="005B17D3">
          <w:rPr>
            <w:noProof/>
            <w:webHidden/>
          </w:rPr>
          <w:fldChar w:fldCharType="end"/>
        </w:r>
      </w:hyperlink>
    </w:p>
    <w:p w14:paraId="39DBFC4B" w14:textId="64DD3DA0" w:rsidR="00436578" w:rsidRPr="005B17D3" w:rsidRDefault="005B17D3">
      <w:pPr>
        <w:pStyle w:val="TOC1"/>
        <w:rPr>
          <w:rFonts w:asciiTheme="minorHAnsi" w:eastAsiaTheme="minorEastAsia" w:hAnsiTheme="minorHAnsi" w:cstheme="minorBidi"/>
          <w:b w:val="0"/>
          <w:noProof/>
          <w:sz w:val="22"/>
          <w:szCs w:val="22"/>
        </w:rPr>
      </w:pPr>
      <w:hyperlink w:anchor="_Toc31622093" w:history="1">
        <w:r w:rsidR="00436578" w:rsidRPr="005B17D3">
          <w:rPr>
            <w:rStyle w:val="Hyperlink"/>
            <w:noProof/>
          </w:rPr>
          <w:t>2</w:t>
        </w:r>
        <w:r w:rsidR="00436578" w:rsidRPr="005B17D3">
          <w:rPr>
            <w:rFonts w:asciiTheme="minorHAnsi" w:eastAsiaTheme="minorEastAsia" w:hAnsiTheme="minorHAnsi" w:cstheme="minorBidi"/>
            <w:b w:val="0"/>
            <w:noProof/>
            <w:sz w:val="22"/>
            <w:szCs w:val="22"/>
          </w:rPr>
          <w:tab/>
        </w:r>
        <w:r w:rsidR="00436578" w:rsidRPr="005B17D3">
          <w:rPr>
            <w:rStyle w:val="Hyperlink"/>
            <w:noProof/>
          </w:rPr>
          <w:t>System Summary</w:t>
        </w:r>
        <w:r w:rsidR="00436578" w:rsidRPr="005B17D3">
          <w:rPr>
            <w:noProof/>
            <w:webHidden/>
          </w:rPr>
          <w:tab/>
        </w:r>
        <w:r w:rsidR="00436578" w:rsidRPr="005B17D3">
          <w:rPr>
            <w:noProof/>
            <w:webHidden/>
          </w:rPr>
          <w:fldChar w:fldCharType="begin"/>
        </w:r>
        <w:r w:rsidR="00436578" w:rsidRPr="005B17D3">
          <w:rPr>
            <w:noProof/>
            <w:webHidden/>
          </w:rPr>
          <w:instrText xml:space="preserve"> PAGEREF _Toc31622093 \h </w:instrText>
        </w:r>
        <w:r w:rsidR="00436578" w:rsidRPr="005B17D3">
          <w:rPr>
            <w:noProof/>
            <w:webHidden/>
          </w:rPr>
        </w:r>
        <w:r w:rsidR="00436578" w:rsidRPr="005B17D3">
          <w:rPr>
            <w:noProof/>
            <w:webHidden/>
          </w:rPr>
          <w:fldChar w:fldCharType="separate"/>
        </w:r>
        <w:r w:rsidR="00436578" w:rsidRPr="005B17D3">
          <w:rPr>
            <w:noProof/>
            <w:webHidden/>
          </w:rPr>
          <w:t>69</w:t>
        </w:r>
        <w:r w:rsidR="00436578" w:rsidRPr="005B17D3">
          <w:rPr>
            <w:noProof/>
            <w:webHidden/>
          </w:rPr>
          <w:fldChar w:fldCharType="end"/>
        </w:r>
      </w:hyperlink>
    </w:p>
    <w:p w14:paraId="476A9EBD" w14:textId="000406C7" w:rsidR="00436578" w:rsidRPr="005B17D3" w:rsidRDefault="005B17D3">
      <w:pPr>
        <w:pStyle w:val="TOC2"/>
        <w:rPr>
          <w:rFonts w:asciiTheme="minorHAnsi" w:eastAsiaTheme="minorEastAsia" w:hAnsiTheme="minorHAnsi" w:cstheme="minorBidi"/>
          <w:b w:val="0"/>
          <w:noProof/>
          <w:sz w:val="22"/>
          <w:szCs w:val="22"/>
        </w:rPr>
      </w:pPr>
      <w:hyperlink w:anchor="_Toc31622094" w:history="1">
        <w:r w:rsidR="00436578" w:rsidRPr="005B17D3">
          <w:rPr>
            <w:rStyle w:val="Hyperlink"/>
            <w:noProof/>
          </w:rPr>
          <w:t>2.1</w:t>
        </w:r>
        <w:r w:rsidR="00436578" w:rsidRPr="005B17D3">
          <w:rPr>
            <w:rFonts w:asciiTheme="minorHAnsi" w:eastAsiaTheme="minorEastAsia" w:hAnsiTheme="minorHAnsi" w:cstheme="minorBidi"/>
            <w:b w:val="0"/>
            <w:noProof/>
            <w:sz w:val="22"/>
            <w:szCs w:val="22"/>
          </w:rPr>
          <w:tab/>
        </w:r>
        <w:r w:rsidR="00436578" w:rsidRPr="005B17D3">
          <w:rPr>
            <w:rStyle w:val="Hyperlink"/>
            <w:noProof/>
          </w:rPr>
          <w:t>System Configuration</w:t>
        </w:r>
        <w:r w:rsidR="00436578" w:rsidRPr="005B17D3">
          <w:rPr>
            <w:noProof/>
            <w:webHidden/>
          </w:rPr>
          <w:tab/>
        </w:r>
        <w:r w:rsidR="00436578" w:rsidRPr="005B17D3">
          <w:rPr>
            <w:noProof/>
            <w:webHidden/>
          </w:rPr>
          <w:fldChar w:fldCharType="begin"/>
        </w:r>
        <w:r w:rsidR="00436578" w:rsidRPr="005B17D3">
          <w:rPr>
            <w:noProof/>
            <w:webHidden/>
          </w:rPr>
          <w:instrText xml:space="preserve"> PAGEREF _Toc31622094 \h </w:instrText>
        </w:r>
        <w:r w:rsidR="00436578" w:rsidRPr="005B17D3">
          <w:rPr>
            <w:noProof/>
            <w:webHidden/>
          </w:rPr>
        </w:r>
        <w:r w:rsidR="00436578" w:rsidRPr="005B17D3">
          <w:rPr>
            <w:noProof/>
            <w:webHidden/>
          </w:rPr>
          <w:fldChar w:fldCharType="separate"/>
        </w:r>
        <w:r w:rsidR="00436578" w:rsidRPr="005B17D3">
          <w:rPr>
            <w:noProof/>
            <w:webHidden/>
          </w:rPr>
          <w:t>69</w:t>
        </w:r>
        <w:r w:rsidR="00436578" w:rsidRPr="005B17D3">
          <w:rPr>
            <w:noProof/>
            <w:webHidden/>
          </w:rPr>
          <w:fldChar w:fldCharType="end"/>
        </w:r>
      </w:hyperlink>
    </w:p>
    <w:p w14:paraId="60589C2A" w14:textId="3FE510E3" w:rsidR="00436578" w:rsidRPr="005B17D3" w:rsidRDefault="005B17D3">
      <w:pPr>
        <w:pStyle w:val="TOC2"/>
        <w:rPr>
          <w:rFonts w:asciiTheme="minorHAnsi" w:eastAsiaTheme="minorEastAsia" w:hAnsiTheme="minorHAnsi" w:cstheme="minorBidi"/>
          <w:b w:val="0"/>
          <w:noProof/>
          <w:sz w:val="22"/>
          <w:szCs w:val="22"/>
        </w:rPr>
      </w:pPr>
      <w:hyperlink w:anchor="_Toc31622095" w:history="1">
        <w:r w:rsidR="00436578" w:rsidRPr="005B17D3">
          <w:rPr>
            <w:rStyle w:val="Hyperlink"/>
            <w:noProof/>
          </w:rPr>
          <w:t>2.2</w:t>
        </w:r>
        <w:r w:rsidR="00436578" w:rsidRPr="005B17D3">
          <w:rPr>
            <w:rFonts w:asciiTheme="minorHAnsi" w:eastAsiaTheme="minorEastAsia" w:hAnsiTheme="minorHAnsi" w:cstheme="minorBidi"/>
            <w:b w:val="0"/>
            <w:noProof/>
            <w:sz w:val="22"/>
            <w:szCs w:val="22"/>
          </w:rPr>
          <w:tab/>
        </w:r>
        <w:r w:rsidR="00436578" w:rsidRPr="005B17D3">
          <w:rPr>
            <w:rStyle w:val="Hyperlink"/>
            <w:noProof/>
          </w:rPr>
          <w:t>Data Flows</w:t>
        </w:r>
        <w:r w:rsidR="00436578" w:rsidRPr="005B17D3">
          <w:rPr>
            <w:noProof/>
            <w:webHidden/>
          </w:rPr>
          <w:tab/>
        </w:r>
        <w:r w:rsidR="00436578" w:rsidRPr="005B17D3">
          <w:rPr>
            <w:noProof/>
            <w:webHidden/>
          </w:rPr>
          <w:fldChar w:fldCharType="begin"/>
        </w:r>
        <w:r w:rsidR="00436578" w:rsidRPr="005B17D3">
          <w:rPr>
            <w:noProof/>
            <w:webHidden/>
          </w:rPr>
          <w:instrText xml:space="preserve"> PAGEREF _Toc31622095 \h </w:instrText>
        </w:r>
        <w:r w:rsidR="00436578" w:rsidRPr="005B17D3">
          <w:rPr>
            <w:noProof/>
            <w:webHidden/>
          </w:rPr>
        </w:r>
        <w:r w:rsidR="00436578" w:rsidRPr="005B17D3">
          <w:rPr>
            <w:noProof/>
            <w:webHidden/>
          </w:rPr>
          <w:fldChar w:fldCharType="separate"/>
        </w:r>
        <w:r w:rsidR="00436578" w:rsidRPr="005B17D3">
          <w:rPr>
            <w:noProof/>
            <w:webHidden/>
          </w:rPr>
          <w:t>69</w:t>
        </w:r>
        <w:r w:rsidR="00436578" w:rsidRPr="005B17D3">
          <w:rPr>
            <w:noProof/>
            <w:webHidden/>
          </w:rPr>
          <w:fldChar w:fldCharType="end"/>
        </w:r>
      </w:hyperlink>
    </w:p>
    <w:p w14:paraId="426BD97D" w14:textId="7D04AD9B" w:rsidR="00436578" w:rsidRPr="005B17D3" w:rsidRDefault="005B17D3">
      <w:pPr>
        <w:pStyle w:val="TOC2"/>
        <w:rPr>
          <w:rFonts w:asciiTheme="minorHAnsi" w:eastAsiaTheme="minorEastAsia" w:hAnsiTheme="minorHAnsi" w:cstheme="minorBidi"/>
          <w:b w:val="0"/>
          <w:noProof/>
          <w:sz w:val="22"/>
          <w:szCs w:val="22"/>
        </w:rPr>
      </w:pPr>
      <w:hyperlink w:anchor="_Toc31622096" w:history="1">
        <w:r w:rsidR="00436578" w:rsidRPr="005B17D3">
          <w:rPr>
            <w:rStyle w:val="Hyperlink"/>
            <w:noProof/>
          </w:rPr>
          <w:t>2.3</w:t>
        </w:r>
        <w:r w:rsidR="00436578" w:rsidRPr="005B17D3">
          <w:rPr>
            <w:rFonts w:asciiTheme="minorHAnsi" w:eastAsiaTheme="minorEastAsia" w:hAnsiTheme="minorHAnsi" w:cstheme="minorBidi"/>
            <w:b w:val="0"/>
            <w:noProof/>
            <w:sz w:val="22"/>
            <w:szCs w:val="22"/>
          </w:rPr>
          <w:tab/>
        </w:r>
        <w:r w:rsidR="00436578" w:rsidRPr="005B17D3">
          <w:rPr>
            <w:rStyle w:val="Hyperlink"/>
            <w:noProof/>
          </w:rPr>
          <w:t>User Access Levels</w:t>
        </w:r>
        <w:r w:rsidR="00436578" w:rsidRPr="005B17D3">
          <w:rPr>
            <w:noProof/>
            <w:webHidden/>
          </w:rPr>
          <w:tab/>
        </w:r>
        <w:r w:rsidR="00436578" w:rsidRPr="005B17D3">
          <w:rPr>
            <w:noProof/>
            <w:webHidden/>
          </w:rPr>
          <w:fldChar w:fldCharType="begin"/>
        </w:r>
        <w:r w:rsidR="00436578" w:rsidRPr="005B17D3">
          <w:rPr>
            <w:noProof/>
            <w:webHidden/>
          </w:rPr>
          <w:instrText xml:space="preserve"> PAGEREF _Toc31622096 \h </w:instrText>
        </w:r>
        <w:r w:rsidR="00436578" w:rsidRPr="005B17D3">
          <w:rPr>
            <w:noProof/>
            <w:webHidden/>
          </w:rPr>
        </w:r>
        <w:r w:rsidR="00436578" w:rsidRPr="005B17D3">
          <w:rPr>
            <w:noProof/>
            <w:webHidden/>
          </w:rPr>
          <w:fldChar w:fldCharType="separate"/>
        </w:r>
        <w:r w:rsidR="00436578" w:rsidRPr="005B17D3">
          <w:rPr>
            <w:noProof/>
            <w:webHidden/>
          </w:rPr>
          <w:t>69</w:t>
        </w:r>
        <w:r w:rsidR="00436578" w:rsidRPr="005B17D3">
          <w:rPr>
            <w:noProof/>
            <w:webHidden/>
          </w:rPr>
          <w:fldChar w:fldCharType="end"/>
        </w:r>
      </w:hyperlink>
    </w:p>
    <w:p w14:paraId="3E836F45" w14:textId="057B9E06" w:rsidR="00436578" w:rsidRPr="005B17D3" w:rsidRDefault="005B17D3">
      <w:pPr>
        <w:pStyle w:val="TOC2"/>
        <w:rPr>
          <w:rFonts w:asciiTheme="minorHAnsi" w:eastAsiaTheme="minorEastAsia" w:hAnsiTheme="minorHAnsi" w:cstheme="minorBidi"/>
          <w:b w:val="0"/>
          <w:noProof/>
          <w:sz w:val="22"/>
          <w:szCs w:val="22"/>
        </w:rPr>
      </w:pPr>
      <w:hyperlink w:anchor="_Toc31622097" w:history="1">
        <w:r w:rsidR="00436578" w:rsidRPr="005B17D3">
          <w:rPr>
            <w:rStyle w:val="Hyperlink"/>
            <w:noProof/>
          </w:rPr>
          <w:t>2.4</w:t>
        </w:r>
        <w:r w:rsidR="00436578" w:rsidRPr="005B17D3">
          <w:rPr>
            <w:rFonts w:asciiTheme="minorHAnsi" w:eastAsiaTheme="minorEastAsia" w:hAnsiTheme="minorHAnsi" w:cstheme="minorBidi"/>
            <w:b w:val="0"/>
            <w:noProof/>
            <w:sz w:val="22"/>
            <w:szCs w:val="22"/>
          </w:rPr>
          <w:tab/>
        </w:r>
        <w:r w:rsidR="00436578" w:rsidRPr="005B17D3">
          <w:rPr>
            <w:rStyle w:val="Hyperlink"/>
            <w:noProof/>
          </w:rPr>
          <w:t>Enrollment System Modernization (ESM) Application Information System Contingency Plan</w:t>
        </w:r>
        <w:r w:rsidR="00436578" w:rsidRPr="005B17D3">
          <w:rPr>
            <w:noProof/>
            <w:webHidden/>
          </w:rPr>
          <w:tab/>
        </w:r>
        <w:r w:rsidR="00436578" w:rsidRPr="005B17D3">
          <w:rPr>
            <w:noProof/>
            <w:webHidden/>
          </w:rPr>
          <w:fldChar w:fldCharType="begin"/>
        </w:r>
        <w:r w:rsidR="00436578" w:rsidRPr="005B17D3">
          <w:rPr>
            <w:noProof/>
            <w:webHidden/>
          </w:rPr>
          <w:instrText xml:space="preserve"> PAGEREF _Toc31622097 \h </w:instrText>
        </w:r>
        <w:r w:rsidR="00436578" w:rsidRPr="005B17D3">
          <w:rPr>
            <w:noProof/>
            <w:webHidden/>
          </w:rPr>
        </w:r>
        <w:r w:rsidR="00436578" w:rsidRPr="005B17D3">
          <w:rPr>
            <w:noProof/>
            <w:webHidden/>
          </w:rPr>
          <w:fldChar w:fldCharType="separate"/>
        </w:r>
        <w:r w:rsidR="00436578" w:rsidRPr="005B17D3">
          <w:rPr>
            <w:noProof/>
            <w:webHidden/>
          </w:rPr>
          <w:t>69</w:t>
        </w:r>
        <w:r w:rsidR="00436578" w:rsidRPr="005B17D3">
          <w:rPr>
            <w:noProof/>
            <w:webHidden/>
          </w:rPr>
          <w:fldChar w:fldCharType="end"/>
        </w:r>
      </w:hyperlink>
    </w:p>
    <w:p w14:paraId="53508242" w14:textId="02E5BC13" w:rsidR="00436578" w:rsidRPr="005B17D3" w:rsidRDefault="005B17D3">
      <w:pPr>
        <w:pStyle w:val="TOC2"/>
        <w:rPr>
          <w:rFonts w:asciiTheme="minorHAnsi" w:eastAsiaTheme="minorEastAsia" w:hAnsiTheme="minorHAnsi" w:cstheme="minorBidi"/>
          <w:b w:val="0"/>
          <w:noProof/>
          <w:sz w:val="22"/>
          <w:szCs w:val="22"/>
        </w:rPr>
      </w:pPr>
      <w:hyperlink w:anchor="_Toc31622098" w:history="1">
        <w:r w:rsidR="00436578" w:rsidRPr="005B17D3">
          <w:rPr>
            <w:rStyle w:val="Hyperlink"/>
            <w:noProof/>
          </w:rPr>
          <w:t>2.5</w:t>
        </w:r>
        <w:r w:rsidR="00436578" w:rsidRPr="005B17D3">
          <w:rPr>
            <w:rFonts w:asciiTheme="minorHAnsi" w:eastAsiaTheme="minorEastAsia" w:hAnsiTheme="minorHAnsi" w:cstheme="minorBidi"/>
            <w:b w:val="0"/>
            <w:noProof/>
            <w:sz w:val="22"/>
            <w:szCs w:val="22"/>
          </w:rPr>
          <w:tab/>
        </w:r>
        <w:r w:rsidR="00436578" w:rsidRPr="005B17D3">
          <w:rPr>
            <w:rStyle w:val="Hyperlink"/>
            <w:noProof/>
          </w:rPr>
          <w:t>ESM Project Artifacts SharePoint Site</w:t>
        </w:r>
        <w:r w:rsidR="00436578" w:rsidRPr="005B17D3">
          <w:rPr>
            <w:noProof/>
            <w:webHidden/>
          </w:rPr>
          <w:tab/>
        </w:r>
        <w:r w:rsidR="00436578" w:rsidRPr="005B17D3">
          <w:rPr>
            <w:noProof/>
            <w:webHidden/>
          </w:rPr>
          <w:fldChar w:fldCharType="begin"/>
        </w:r>
        <w:r w:rsidR="00436578" w:rsidRPr="005B17D3">
          <w:rPr>
            <w:noProof/>
            <w:webHidden/>
          </w:rPr>
          <w:instrText xml:space="preserve"> PAGEREF _Toc31622098 \h </w:instrText>
        </w:r>
        <w:r w:rsidR="00436578" w:rsidRPr="005B17D3">
          <w:rPr>
            <w:noProof/>
            <w:webHidden/>
          </w:rPr>
        </w:r>
        <w:r w:rsidR="00436578" w:rsidRPr="005B17D3">
          <w:rPr>
            <w:noProof/>
            <w:webHidden/>
          </w:rPr>
          <w:fldChar w:fldCharType="separate"/>
        </w:r>
        <w:r w:rsidR="00436578" w:rsidRPr="005B17D3">
          <w:rPr>
            <w:noProof/>
            <w:webHidden/>
          </w:rPr>
          <w:t>69</w:t>
        </w:r>
        <w:r w:rsidR="00436578" w:rsidRPr="005B17D3">
          <w:rPr>
            <w:noProof/>
            <w:webHidden/>
          </w:rPr>
          <w:fldChar w:fldCharType="end"/>
        </w:r>
      </w:hyperlink>
    </w:p>
    <w:p w14:paraId="52A1EFCC" w14:textId="14CA5E49" w:rsidR="00436578" w:rsidRPr="005B17D3" w:rsidRDefault="005B17D3">
      <w:pPr>
        <w:pStyle w:val="TOC2"/>
        <w:rPr>
          <w:rFonts w:asciiTheme="minorHAnsi" w:eastAsiaTheme="minorEastAsia" w:hAnsiTheme="minorHAnsi" w:cstheme="minorBidi"/>
          <w:b w:val="0"/>
          <w:noProof/>
          <w:sz w:val="22"/>
          <w:szCs w:val="22"/>
        </w:rPr>
      </w:pPr>
      <w:hyperlink w:anchor="_Toc31622099" w:history="1">
        <w:r w:rsidR="00436578" w:rsidRPr="005B17D3">
          <w:rPr>
            <w:rStyle w:val="Hyperlink"/>
            <w:noProof/>
          </w:rPr>
          <w:t>2.6</w:t>
        </w:r>
        <w:r w:rsidR="00436578" w:rsidRPr="005B17D3">
          <w:rPr>
            <w:rFonts w:asciiTheme="minorHAnsi" w:eastAsiaTheme="minorEastAsia" w:hAnsiTheme="minorHAnsi" w:cstheme="minorBidi"/>
            <w:b w:val="0"/>
            <w:noProof/>
            <w:sz w:val="22"/>
            <w:szCs w:val="22"/>
          </w:rPr>
          <w:tab/>
        </w:r>
        <w:r w:rsidR="00436578" w:rsidRPr="005B17D3">
          <w:rPr>
            <w:rStyle w:val="Hyperlink"/>
            <w:noProof/>
          </w:rPr>
          <w:t>Browser &amp; Operating System Compatibility</w:t>
        </w:r>
        <w:r w:rsidR="00436578" w:rsidRPr="005B17D3">
          <w:rPr>
            <w:noProof/>
            <w:webHidden/>
          </w:rPr>
          <w:tab/>
        </w:r>
        <w:r w:rsidR="00436578" w:rsidRPr="005B17D3">
          <w:rPr>
            <w:noProof/>
            <w:webHidden/>
          </w:rPr>
          <w:fldChar w:fldCharType="begin"/>
        </w:r>
        <w:r w:rsidR="00436578" w:rsidRPr="005B17D3">
          <w:rPr>
            <w:noProof/>
            <w:webHidden/>
          </w:rPr>
          <w:instrText xml:space="preserve"> PAGEREF _Toc31622099 \h </w:instrText>
        </w:r>
        <w:r w:rsidR="00436578" w:rsidRPr="005B17D3">
          <w:rPr>
            <w:noProof/>
            <w:webHidden/>
          </w:rPr>
        </w:r>
        <w:r w:rsidR="00436578" w:rsidRPr="005B17D3">
          <w:rPr>
            <w:noProof/>
            <w:webHidden/>
          </w:rPr>
          <w:fldChar w:fldCharType="separate"/>
        </w:r>
        <w:r w:rsidR="00436578" w:rsidRPr="005B17D3">
          <w:rPr>
            <w:noProof/>
            <w:webHidden/>
          </w:rPr>
          <w:t>69</w:t>
        </w:r>
        <w:r w:rsidR="00436578" w:rsidRPr="005B17D3">
          <w:rPr>
            <w:noProof/>
            <w:webHidden/>
          </w:rPr>
          <w:fldChar w:fldCharType="end"/>
        </w:r>
      </w:hyperlink>
    </w:p>
    <w:p w14:paraId="29794C70" w14:textId="7A99559D" w:rsidR="00436578" w:rsidRPr="005B17D3" w:rsidRDefault="005B17D3">
      <w:pPr>
        <w:pStyle w:val="TOC1"/>
        <w:rPr>
          <w:rFonts w:asciiTheme="minorHAnsi" w:eastAsiaTheme="minorEastAsia" w:hAnsiTheme="minorHAnsi" w:cstheme="minorBidi"/>
          <w:b w:val="0"/>
          <w:noProof/>
          <w:sz w:val="22"/>
          <w:szCs w:val="22"/>
        </w:rPr>
      </w:pPr>
      <w:hyperlink w:anchor="_Toc31622100" w:history="1">
        <w:r w:rsidR="00436578" w:rsidRPr="005B17D3">
          <w:rPr>
            <w:rStyle w:val="Hyperlink"/>
            <w:noProof/>
          </w:rPr>
          <w:t>3</w:t>
        </w:r>
        <w:r w:rsidR="00436578" w:rsidRPr="005B17D3">
          <w:rPr>
            <w:rFonts w:asciiTheme="minorHAnsi" w:eastAsiaTheme="minorEastAsia" w:hAnsiTheme="minorHAnsi" w:cstheme="minorBidi"/>
            <w:b w:val="0"/>
            <w:noProof/>
            <w:sz w:val="22"/>
            <w:szCs w:val="22"/>
          </w:rPr>
          <w:tab/>
        </w:r>
        <w:r w:rsidR="00436578" w:rsidRPr="005B17D3">
          <w:rPr>
            <w:rStyle w:val="Hyperlink"/>
            <w:noProof/>
          </w:rPr>
          <w:t>Getting Started</w:t>
        </w:r>
        <w:r w:rsidR="00436578" w:rsidRPr="005B17D3">
          <w:rPr>
            <w:noProof/>
            <w:webHidden/>
          </w:rPr>
          <w:tab/>
        </w:r>
        <w:r w:rsidR="00436578" w:rsidRPr="005B17D3">
          <w:rPr>
            <w:noProof/>
            <w:webHidden/>
          </w:rPr>
          <w:fldChar w:fldCharType="begin"/>
        </w:r>
        <w:r w:rsidR="00436578" w:rsidRPr="005B17D3">
          <w:rPr>
            <w:noProof/>
            <w:webHidden/>
          </w:rPr>
          <w:instrText xml:space="preserve"> PAGEREF _Toc31622100 \h </w:instrText>
        </w:r>
        <w:r w:rsidR="00436578" w:rsidRPr="005B17D3">
          <w:rPr>
            <w:noProof/>
            <w:webHidden/>
          </w:rPr>
        </w:r>
        <w:r w:rsidR="00436578" w:rsidRPr="005B17D3">
          <w:rPr>
            <w:noProof/>
            <w:webHidden/>
          </w:rPr>
          <w:fldChar w:fldCharType="separate"/>
        </w:r>
        <w:r w:rsidR="00436578" w:rsidRPr="005B17D3">
          <w:rPr>
            <w:noProof/>
            <w:webHidden/>
          </w:rPr>
          <w:t>69</w:t>
        </w:r>
        <w:r w:rsidR="00436578" w:rsidRPr="005B17D3">
          <w:rPr>
            <w:noProof/>
            <w:webHidden/>
          </w:rPr>
          <w:fldChar w:fldCharType="end"/>
        </w:r>
      </w:hyperlink>
    </w:p>
    <w:p w14:paraId="2D762AAC" w14:textId="1B991619" w:rsidR="00436578" w:rsidRPr="005B17D3" w:rsidRDefault="005B17D3">
      <w:pPr>
        <w:pStyle w:val="TOC2"/>
        <w:rPr>
          <w:rFonts w:asciiTheme="minorHAnsi" w:eastAsiaTheme="minorEastAsia" w:hAnsiTheme="minorHAnsi" w:cstheme="minorBidi"/>
          <w:b w:val="0"/>
          <w:noProof/>
          <w:sz w:val="22"/>
          <w:szCs w:val="22"/>
        </w:rPr>
      </w:pPr>
      <w:hyperlink w:anchor="_Toc31622101" w:history="1">
        <w:r w:rsidR="00436578" w:rsidRPr="005B17D3">
          <w:rPr>
            <w:rStyle w:val="Hyperlink"/>
            <w:noProof/>
          </w:rPr>
          <w:t>3.1</w:t>
        </w:r>
        <w:r w:rsidR="00436578" w:rsidRPr="005B17D3">
          <w:rPr>
            <w:rFonts w:asciiTheme="minorHAnsi" w:eastAsiaTheme="minorEastAsia" w:hAnsiTheme="minorHAnsi" w:cstheme="minorBidi"/>
            <w:b w:val="0"/>
            <w:noProof/>
            <w:sz w:val="22"/>
            <w:szCs w:val="22"/>
          </w:rPr>
          <w:tab/>
        </w:r>
        <w:r w:rsidR="00436578" w:rsidRPr="005B17D3">
          <w:rPr>
            <w:rStyle w:val="Hyperlink"/>
            <w:noProof/>
          </w:rPr>
          <w:t>Logging On</w:t>
        </w:r>
        <w:r w:rsidR="00436578" w:rsidRPr="005B17D3">
          <w:rPr>
            <w:noProof/>
            <w:webHidden/>
          </w:rPr>
          <w:tab/>
        </w:r>
        <w:r w:rsidR="00436578" w:rsidRPr="005B17D3">
          <w:rPr>
            <w:noProof/>
            <w:webHidden/>
          </w:rPr>
          <w:fldChar w:fldCharType="begin"/>
        </w:r>
        <w:r w:rsidR="00436578" w:rsidRPr="005B17D3">
          <w:rPr>
            <w:noProof/>
            <w:webHidden/>
          </w:rPr>
          <w:instrText xml:space="preserve"> PAGEREF _Toc31622101 \h </w:instrText>
        </w:r>
        <w:r w:rsidR="00436578" w:rsidRPr="005B17D3">
          <w:rPr>
            <w:noProof/>
            <w:webHidden/>
          </w:rPr>
        </w:r>
        <w:r w:rsidR="00436578" w:rsidRPr="005B17D3">
          <w:rPr>
            <w:noProof/>
            <w:webHidden/>
          </w:rPr>
          <w:fldChar w:fldCharType="separate"/>
        </w:r>
        <w:r w:rsidR="00436578" w:rsidRPr="005B17D3">
          <w:rPr>
            <w:noProof/>
            <w:webHidden/>
          </w:rPr>
          <w:t>69</w:t>
        </w:r>
        <w:r w:rsidR="00436578" w:rsidRPr="005B17D3">
          <w:rPr>
            <w:noProof/>
            <w:webHidden/>
          </w:rPr>
          <w:fldChar w:fldCharType="end"/>
        </w:r>
      </w:hyperlink>
    </w:p>
    <w:p w14:paraId="294FD4FD" w14:textId="5760E9D5" w:rsidR="00436578" w:rsidRPr="005B17D3" w:rsidRDefault="005B17D3">
      <w:pPr>
        <w:pStyle w:val="TOC2"/>
        <w:rPr>
          <w:rFonts w:asciiTheme="minorHAnsi" w:eastAsiaTheme="minorEastAsia" w:hAnsiTheme="minorHAnsi" w:cstheme="minorBidi"/>
          <w:b w:val="0"/>
          <w:noProof/>
          <w:sz w:val="22"/>
          <w:szCs w:val="22"/>
        </w:rPr>
      </w:pPr>
      <w:hyperlink w:anchor="_Toc31622102" w:history="1">
        <w:r w:rsidR="00436578" w:rsidRPr="005B17D3">
          <w:rPr>
            <w:rStyle w:val="Hyperlink"/>
            <w:noProof/>
          </w:rPr>
          <w:t>3.2</w:t>
        </w:r>
        <w:r w:rsidR="00436578" w:rsidRPr="005B17D3">
          <w:rPr>
            <w:rFonts w:asciiTheme="minorHAnsi" w:eastAsiaTheme="minorEastAsia" w:hAnsiTheme="minorHAnsi" w:cstheme="minorBidi"/>
            <w:b w:val="0"/>
            <w:noProof/>
            <w:sz w:val="22"/>
            <w:szCs w:val="22"/>
          </w:rPr>
          <w:tab/>
        </w:r>
        <w:r w:rsidR="00436578" w:rsidRPr="005B17D3">
          <w:rPr>
            <w:rStyle w:val="Hyperlink"/>
            <w:noProof/>
          </w:rPr>
          <w:t>ES Online Help</w:t>
        </w:r>
        <w:r w:rsidR="00436578" w:rsidRPr="005B17D3">
          <w:rPr>
            <w:noProof/>
            <w:webHidden/>
          </w:rPr>
          <w:tab/>
        </w:r>
        <w:r w:rsidR="00436578" w:rsidRPr="005B17D3">
          <w:rPr>
            <w:noProof/>
            <w:webHidden/>
          </w:rPr>
          <w:fldChar w:fldCharType="begin"/>
        </w:r>
        <w:r w:rsidR="00436578" w:rsidRPr="005B17D3">
          <w:rPr>
            <w:noProof/>
            <w:webHidden/>
          </w:rPr>
          <w:instrText xml:space="preserve"> PAGEREF _Toc31622102 \h </w:instrText>
        </w:r>
        <w:r w:rsidR="00436578" w:rsidRPr="005B17D3">
          <w:rPr>
            <w:noProof/>
            <w:webHidden/>
          </w:rPr>
        </w:r>
        <w:r w:rsidR="00436578" w:rsidRPr="005B17D3">
          <w:rPr>
            <w:noProof/>
            <w:webHidden/>
          </w:rPr>
          <w:fldChar w:fldCharType="separate"/>
        </w:r>
        <w:r w:rsidR="00436578" w:rsidRPr="005B17D3">
          <w:rPr>
            <w:noProof/>
            <w:webHidden/>
          </w:rPr>
          <w:t>71</w:t>
        </w:r>
        <w:r w:rsidR="00436578" w:rsidRPr="005B17D3">
          <w:rPr>
            <w:noProof/>
            <w:webHidden/>
          </w:rPr>
          <w:fldChar w:fldCharType="end"/>
        </w:r>
      </w:hyperlink>
    </w:p>
    <w:p w14:paraId="76AAB2D7" w14:textId="3900D8B0" w:rsidR="00436578" w:rsidRPr="005B17D3" w:rsidRDefault="005B17D3">
      <w:pPr>
        <w:pStyle w:val="TOC2"/>
        <w:rPr>
          <w:rFonts w:asciiTheme="minorHAnsi" w:eastAsiaTheme="minorEastAsia" w:hAnsiTheme="minorHAnsi" w:cstheme="minorBidi"/>
          <w:b w:val="0"/>
          <w:noProof/>
          <w:sz w:val="22"/>
          <w:szCs w:val="22"/>
        </w:rPr>
      </w:pPr>
      <w:hyperlink w:anchor="_Toc31622103" w:history="1">
        <w:r w:rsidR="00436578" w:rsidRPr="005B17D3">
          <w:rPr>
            <w:rStyle w:val="Hyperlink"/>
            <w:noProof/>
          </w:rPr>
          <w:t>3.3</w:t>
        </w:r>
        <w:r w:rsidR="00436578" w:rsidRPr="005B17D3">
          <w:rPr>
            <w:rFonts w:asciiTheme="minorHAnsi" w:eastAsiaTheme="minorEastAsia" w:hAnsiTheme="minorHAnsi" w:cstheme="minorBidi"/>
            <w:b w:val="0"/>
            <w:noProof/>
            <w:sz w:val="22"/>
            <w:szCs w:val="22"/>
          </w:rPr>
          <w:tab/>
        </w:r>
        <w:r w:rsidR="00436578" w:rsidRPr="005B17D3">
          <w:rPr>
            <w:rStyle w:val="Hyperlink"/>
            <w:noProof/>
          </w:rPr>
          <w:t>508 Compliance &amp; Accessibility</w:t>
        </w:r>
        <w:r w:rsidR="00436578" w:rsidRPr="005B17D3">
          <w:rPr>
            <w:noProof/>
            <w:webHidden/>
          </w:rPr>
          <w:tab/>
        </w:r>
        <w:r w:rsidR="00436578" w:rsidRPr="005B17D3">
          <w:rPr>
            <w:noProof/>
            <w:webHidden/>
          </w:rPr>
          <w:fldChar w:fldCharType="begin"/>
        </w:r>
        <w:r w:rsidR="00436578" w:rsidRPr="005B17D3">
          <w:rPr>
            <w:noProof/>
            <w:webHidden/>
          </w:rPr>
          <w:instrText xml:space="preserve"> PAGEREF _Toc31622103 \h </w:instrText>
        </w:r>
        <w:r w:rsidR="00436578" w:rsidRPr="005B17D3">
          <w:rPr>
            <w:noProof/>
            <w:webHidden/>
          </w:rPr>
        </w:r>
        <w:r w:rsidR="00436578" w:rsidRPr="005B17D3">
          <w:rPr>
            <w:noProof/>
            <w:webHidden/>
          </w:rPr>
          <w:fldChar w:fldCharType="separate"/>
        </w:r>
        <w:r w:rsidR="00436578" w:rsidRPr="005B17D3">
          <w:rPr>
            <w:noProof/>
            <w:webHidden/>
          </w:rPr>
          <w:t>74</w:t>
        </w:r>
        <w:r w:rsidR="00436578" w:rsidRPr="005B17D3">
          <w:rPr>
            <w:noProof/>
            <w:webHidden/>
          </w:rPr>
          <w:fldChar w:fldCharType="end"/>
        </w:r>
      </w:hyperlink>
    </w:p>
    <w:p w14:paraId="0D9BE682" w14:textId="54F2E4D4" w:rsidR="00436578" w:rsidRPr="005B17D3" w:rsidRDefault="005B17D3">
      <w:pPr>
        <w:pStyle w:val="TOC3"/>
        <w:rPr>
          <w:rFonts w:asciiTheme="minorHAnsi" w:eastAsiaTheme="minorEastAsia" w:hAnsiTheme="minorHAnsi" w:cstheme="minorBidi"/>
          <w:b w:val="0"/>
          <w:noProof/>
          <w:sz w:val="22"/>
          <w:szCs w:val="22"/>
        </w:rPr>
      </w:pPr>
      <w:hyperlink w:anchor="_Toc31622104" w:history="1">
        <w:r w:rsidR="00436578" w:rsidRPr="005B17D3">
          <w:rPr>
            <w:rStyle w:val="Hyperlink"/>
            <w:noProof/>
            <w14:scene3d>
              <w14:camera w14:prst="orthographicFront"/>
              <w14:lightRig w14:rig="threePt" w14:dir="t">
                <w14:rot w14:lat="0" w14:lon="0" w14:rev="0"/>
              </w14:lightRig>
            </w14:scene3d>
          </w:rPr>
          <w:t>3.3.1</w:t>
        </w:r>
        <w:r w:rsidR="00436578" w:rsidRPr="005B17D3">
          <w:rPr>
            <w:rFonts w:asciiTheme="minorHAnsi" w:eastAsiaTheme="minorEastAsia" w:hAnsiTheme="minorHAnsi" w:cstheme="minorBidi"/>
            <w:b w:val="0"/>
            <w:noProof/>
            <w:sz w:val="22"/>
            <w:szCs w:val="22"/>
          </w:rPr>
          <w:tab/>
        </w:r>
        <w:r w:rsidR="00436578" w:rsidRPr="005B17D3">
          <w:rPr>
            <w:rStyle w:val="Hyperlink"/>
            <w:noProof/>
          </w:rPr>
          <w:t>Accessibility Software</w:t>
        </w:r>
        <w:r w:rsidR="00436578" w:rsidRPr="005B17D3">
          <w:rPr>
            <w:noProof/>
            <w:webHidden/>
          </w:rPr>
          <w:tab/>
        </w:r>
        <w:r w:rsidR="00436578" w:rsidRPr="005B17D3">
          <w:rPr>
            <w:noProof/>
            <w:webHidden/>
          </w:rPr>
          <w:fldChar w:fldCharType="begin"/>
        </w:r>
        <w:r w:rsidR="00436578" w:rsidRPr="005B17D3">
          <w:rPr>
            <w:noProof/>
            <w:webHidden/>
          </w:rPr>
          <w:instrText xml:space="preserve"> PAGEREF _Toc31622104 \h </w:instrText>
        </w:r>
        <w:r w:rsidR="00436578" w:rsidRPr="005B17D3">
          <w:rPr>
            <w:noProof/>
            <w:webHidden/>
          </w:rPr>
        </w:r>
        <w:r w:rsidR="00436578" w:rsidRPr="005B17D3">
          <w:rPr>
            <w:noProof/>
            <w:webHidden/>
          </w:rPr>
          <w:fldChar w:fldCharType="separate"/>
        </w:r>
        <w:r w:rsidR="00436578" w:rsidRPr="005B17D3">
          <w:rPr>
            <w:noProof/>
            <w:webHidden/>
          </w:rPr>
          <w:t>74</w:t>
        </w:r>
        <w:r w:rsidR="00436578" w:rsidRPr="005B17D3">
          <w:rPr>
            <w:noProof/>
            <w:webHidden/>
          </w:rPr>
          <w:fldChar w:fldCharType="end"/>
        </w:r>
      </w:hyperlink>
    </w:p>
    <w:p w14:paraId="30E6BB34" w14:textId="1359FFE2" w:rsidR="00436578" w:rsidRPr="005B17D3" w:rsidRDefault="005B17D3">
      <w:pPr>
        <w:pStyle w:val="TOC2"/>
        <w:rPr>
          <w:rFonts w:asciiTheme="minorHAnsi" w:eastAsiaTheme="minorEastAsia" w:hAnsiTheme="minorHAnsi" w:cstheme="minorBidi"/>
          <w:b w:val="0"/>
          <w:noProof/>
          <w:sz w:val="22"/>
          <w:szCs w:val="22"/>
        </w:rPr>
      </w:pPr>
      <w:hyperlink w:anchor="_Toc31622105" w:history="1">
        <w:r w:rsidR="00436578" w:rsidRPr="005B17D3">
          <w:rPr>
            <w:rStyle w:val="Hyperlink"/>
            <w:noProof/>
          </w:rPr>
          <w:t>3.4</w:t>
        </w:r>
        <w:r w:rsidR="00436578" w:rsidRPr="005B17D3">
          <w:rPr>
            <w:rFonts w:asciiTheme="minorHAnsi" w:eastAsiaTheme="minorEastAsia" w:hAnsiTheme="minorHAnsi" w:cstheme="minorBidi"/>
            <w:b w:val="0"/>
            <w:noProof/>
            <w:sz w:val="22"/>
            <w:szCs w:val="22"/>
          </w:rPr>
          <w:tab/>
        </w:r>
        <w:r w:rsidR="00436578" w:rsidRPr="005B17D3">
          <w:rPr>
            <w:rStyle w:val="Hyperlink"/>
            <w:noProof/>
          </w:rPr>
          <w:t>Standard Data Service (SDS) Lookup Tables</w:t>
        </w:r>
        <w:r w:rsidR="00436578" w:rsidRPr="005B17D3">
          <w:rPr>
            <w:noProof/>
            <w:webHidden/>
          </w:rPr>
          <w:tab/>
        </w:r>
        <w:r w:rsidR="00436578" w:rsidRPr="005B17D3">
          <w:rPr>
            <w:noProof/>
            <w:webHidden/>
          </w:rPr>
          <w:fldChar w:fldCharType="begin"/>
        </w:r>
        <w:r w:rsidR="00436578" w:rsidRPr="005B17D3">
          <w:rPr>
            <w:noProof/>
            <w:webHidden/>
          </w:rPr>
          <w:instrText xml:space="preserve"> PAGEREF _Toc31622105 \h </w:instrText>
        </w:r>
        <w:r w:rsidR="00436578" w:rsidRPr="005B17D3">
          <w:rPr>
            <w:noProof/>
            <w:webHidden/>
          </w:rPr>
        </w:r>
        <w:r w:rsidR="00436578" w:rsidRPr="005B17D3">
          <w:rPr>
            <w:noProof/>
            <w:webHidden/>
          </w:rPr>
          <w:fldChar w:fldCharType="separate"/>
        </w:r>
        <w:r w:rsidR="00436578" w:rsidRPr="005B17D3">
          <w:rPr>
            <w:noProof/>
            <w:webHidden/>
          </w:rPr>
          <w:t>75</w:t>
        </w:r>
        <w:r w:rsidR="00436578" w:rsidRPr="005B17D3">
          <w:rPr>
            <w:noProof/>
            <w:webHidden/>
          </w:rPr>
          <w:fldChar w:fldCharType="end"/>
        </w:r>
      </w:hyperlink>
    </w:p>
    <w:p w14:paraId="1EA899A7" w14:textId="59CFE45E" w:rsidR="00436578" w:rsidRPr="005B17D3" w:rsidRDefault="005B17D3">
      <w:pPr>
        <w:pStyle w:val="TOC2"/>
        <w:rPr>
          <w:rFonts w:asciiTheme="minorHAnsi" w:eastAsiaTheme="minorEastAsia" w:hAnsiTheme="minorHAnsi" w:cstheme="minorBidi"/>
          <w:b w:val="0"/>
          <w:noProof/>
          <w:sz w:val="22"/>
          <w:szCs w:val="22"/>
        </w:rPr>
      </w:pPr>
      <w:hyperlink w:anchor="_Toc31622106" w:history="1">
        <w:r w:rsidR="00436578" w:rsidRPr="005B17D3">
          <w:rPr>
            <w:rStyle w:val="Hyperlink"/>
            <w:noProof/>
          </w:rPr>
          <w:t>3.5</w:t>
        </w:r>
        <w:r w:rsidR="00436578" w:rsidRPr="005B17D3">
          <w:rPr>
            <w:rFonts w:asciiTheme="minorHAnsi" w:eastAsiaTheme="minorEastAsia" w:hAnsiTheme="minorHAnsi" w:cstheme="minorBidi"/>
            <w:b w:val="0"/>
            <w:noProof/>
            <w:sz w:val="22"/>
            <w:szCs w:val="22"/>
          </w:rPr>
          <w:tab/>
        </w:r>
        <w:r w:rsidR="00436578" w:rsidRPr="005B17D3">
          <w:rPr>
            <w:rStyle w:val="Hyperlink"/>
            <w:noProof/>
          </w:rPr>
          <w:t>Exit System</w:t>
        </w:r>
        <w:r w:rsidR="00436578" w:rsidRPr="005B17D3">
          <w:rPr>
            <w:noProof/>
            <w:webHidden/>
          </w:rPr>
          <w:tab/>
        </w:r>
        <w:r w:rsidR="00436578" w:rsidRPr="005B17D3">
          <w:rPr>
            <w:noProof/>
            <w:webHidden/>
          </w:rPr>
          <w:fldChar w:fldCharType="begin"/>
        </w:r>
        <w:r w:rsidR="00436578" w:rsidRPr="005B17D3">
          <w:rPr>
            <w:noProof/>
            <w:webHidden/>
          </w:rPr>
          <w:instrText xml:space="preserve"> PAGEREF _Toc31622106 \h </w:instrText>
        </w:r>
        <w:r w:rsidR="00436578" w:rsidRPr="005B17D3">
          <w:rPr>
            <w:noProof/>
            <w:webHidden/>
          </w:rPr>
        </w:r>
        <w:r w:rsidR="00436578" w:rsidRPr="005B17D3">
          <w:rPr>
            <w:noProof/>
            <w:webHidden/>
          </w:rPr>
          <w:fldChar w:fldCharType="separate"/>
        </w:r>
        <w:r w:rsidR="00436578" w:rsidRPr="005B17D3">
          <w:rPr>
            <w:noProof/>
            <w:webHidden/>
          </w:rPr>
          <w:t>76</w:t>
        </w:r>
        <w:r w:rsidR="00436578" w:rsidRPr="005B17D3">
          <w:rPr>
            <w:noProof/>
            <w:webHidden/>
          </w:rPr>
          <w:fldChar w:fldCharType="end"/>
        </w:r>
      </w:hyperlink>
    </w:p>
    <w:p w14:paraId="451B5464" w14:textId="6B96C78D" w:rsidR="00436578" w:rsidRPr="005B17D3" w:rsidRDefault="005B17D3">
      <w:pPr>
        <w:pStyle w:val="TOC1"/>
        <w:rPr>
          <w:rFonts w:asciiTheme="minorHAnsi" w:eastAsiaTheme="minorEastAsia" w:hAnsiTheme="minorHAnsi" w:cstheme="minorBidi"/>
          <w:b w:val="0"/>
          <w:noProof/>
          <w:sz w:val="22"/>
          <w:szCs w:val="22"/>
        </w:rPr>
      </w:pPr>
      <w:hyperlink w:anchor="_Toc31622107" w:history="1">
        <w:r w:rsidR="00436578" w:rsidRPr="005B17D3">
          <w:rPr>
            <w:rStyle w:val="Hyperlink"/>
            <w:noProof/>
          </w:rPr>
          <w:t>4</w:t>
        </w:r>
        <w:r w:rsidR="00436578" w:rsidRPr="005B17D3">
          <w:rPr>
            <w:rFonts w:asciiTheme="minorHAnsi" w:eastAsiaTheme="minorEastAsia" w:hAnsiTheme="minorHAnsi" w:cstheme="minorBidi"/>
            <w:b w:val="0"/>
            <w:noProof/>
            <w:sz w:val="22"/>
            <w:szCs w:val="22"/>
          </w:rPr>
          <w:tab/>
        </w:r>
        <w:r w:rsidR="00436578" w:rsidRPr="005B17D3">
          <w:rPr>
            <w:rStyle w:val="Hyperlink"/>
            <w:noProof/>
          </w:rPr>
          <w:t>Menu Bar</w:t>
        </w:r>
        <w:r w:rsidR="00436578" w:rsidRPr="005B17D3">
          <w:rPr>
            <w:noProof/>
            <w:webHidden/>
          </w:rPr>
          <w:tab/>
        </w:r>
        <w:r w:rsidR="00436578" w:rsidRPr="005B17D3">
          <w:rPr>
            <w:noProof/>
            <w:webHidden/>
          </w:rPr>
          <w:fldChar w:fldCharType="begin"/>
        </w:r>
        <w:r w:rsidR="00436578" w:rsidRPr="005B17D3">
          <w:rPr>
            <w:noProof/>
            <w:webHidden/>
          </w:rPr>
          <w:instrText xml:space="preserve"> PAGEREF _Toc31622107 \h </w:instrText>
        </w:r>
        <w:r w:rsidR="00436578" w:rsidRPr="005B17D3">
          <w:rPr>
            <w:noProof/>
            <w:webHidden/>
          </w:rPr>
        </w:r>
        <w:r w:rsidR="00436578" w:rsidRPr="005B17D3">
          <w:rPr>
            <w:noProof/>
            <w:webHidden/>
          </w:rPr>
          <w:fldChar w:fldCharType="separate"/>
        </w:r>
        <w:r w:rsidR="00436578" w:rsidRPr="005B17D3">
          <w:rPr>
            <w:noProof/>
            <w:webHidden/>
          </w:rPr>
          <w:t>77</w:t>
        </w:r>
        <w:r w:rsidR="00436578" w:rsidRPr="005B17D3">
          <w:rPr>
            <w:noProof/>
            <w:webHidden/>
          </w:rPr>
          <w:fldChar w:fldCharType="end"/>
        </w:r>
      </w:hyperlink>
    </w:p>
    <w:p w14:paraId="4481470F" w14:textId="49A5D436" w:rsidR="00436578" w:rsidRPr="005B17D3" w:rsidRDefault="005B17D3">
      <w:pPr>
        <w:pStyle w:val="TOC2"/>
        <w:rPr>
          <w:rFonts w:asciiTheme="minorHAnsi" w:eastAsiaTheme="minorEastAsia" w:hAnsiTheme="minorHAnsi" w:cstheme="minorBidi"/>
          <w:b w:val="0"/>
          <w:noProof/>
          <w:sz w:val="22"/>
          <w:szCs w:val="22"/>
        </w:rPr>
      </w:pPr>
      <w:hyperlink w:anchor="_Toc31622108" w:history="1">
        <w:r w:rsidR="00436578" w:rsidRPr="005B17D3">
          <w:rPr>
            <w:rStyle w:val="Hyperlink"/>
            <w:noProof/>
          </w:rPr>
          <w:t>4.1</w:t>
        </w:r>
        <w:r w:rsidR="00436578" w:rsidRPr="005B17D3">
          <w:rPr>
            <w:rFonts w:asciiTheme="minorHAnsi" w:eastAsiaTheme="minorEastAsia" w:hAnsiTheme="minorHAnsi" w:cstheme="minorBidi"/>
            <w:b w:val="0"/>
            <w:noProof/>
            <w:sz w:val="22"/>
            <w:szCs w:val="22"/>
          </w:rPr>
          <w:tab/>
        </w:r>
        <w:r w:rsidR="00436578" w:rsidRPr="005B17D3">
          <w:rPr>
            <w:rStyle w:val="Hyperlink"/>
            <w:noProof/>
          </w:rPr>
          <w:t>Home</w:t>
        </w:r>
        <w:r w:rsidR="00436578" w:rsidRPr="005B17D3">
          <w:rPr>
            <w:noProof/>
            <w:webHidden/>
          </w:rPr>
          <w:tab/>
        </w:r>
        <w:r w:rsidR="00436578" w:rsidRPr="005B17D3">
          <w:rPr>
            <w:noProof/>
            <w:webHidden/>
          </w:rPr>
          <w:fldChar w:fldCharType="begin"/>
        </w:r>
        <w:r w:rsidR="00436578" w:rsidRPr="005B17D3">
          <w:rPr>
            <w:noProof/>
            <w:webHidden/>
          </w:rPr>
          <w:instrText xml:space="preserve"> PAGEREF _Toc31622108 \h </w:instrText>
        </w:r>
        <w:r w:rsidR="00436578" w:rsidRPr="005B17D3">
          <w:rPr>
            <w:noProof/>
            <w:webHidden/>
          </w:rPr>
        </w:r>
        <w:r w:rsidR="00436578" w:rsidRPr="005B17D3">
          <w:rPr>
            <w:noProof/>
            <w:webHidden/>
          </w:rPr>
          <w:fldChar w:fldCharType="separate"/>
        </w:r>
        <w:r w:rsidR="00436578" w:rsidRPr="005B17D3">
          <w:rPr>
            <w:noProof/>
            <w:webHidden/>
          </w:rPr>
          <w:t>77</w:t>
        </w:r>
        <w:r w:rsidR="00436578" w:rsidRPr="005B17D3">
          <w:rPr>
            <w:noProof/>
            <w:webHidden/>
          </w:rPr>
          <w:fldChar w:fldCharType="end"/>
        </w:r>
      </w:hyperlink>
    </w:p>
    <w:p w14:paraId="2E8FF646" w14:textId="0C4C9AC6" w:rsidR="00436578" w:rsidRPr="005B17D3" w:rsidRDefault="005B17D3">
      <w:pPr>
        <w:pStyle w:val="TOC3"/>
        <w:rPr>
          <w:rFonts w:asciiTheme="minorHAnsi" w:eastAsiaTheme="minorEastAsia" w:hAnsiTheme="minorHAnsi" w:cstheme="minorBidi"/>
          <w:b w:val="0"/>
          <w:noProof/>
          <w:sz w:val="22"/>
          <w:szCs w:val="22"/>
        </w:rPr>
      </w:pPr>
      <w:hyperlink w:anchor="_Toc31622109" w:history="1">
        <w:r w:rsidR="00436578" w:rsidRPr="005B17D3">
          <w:rPr>
            <w:rStyle w:val="Hyperlink"/>
            <w:noProof/>
            <w14:scene3d>
              <w14:camera w14:prst="orthographicFront"/>
              <w14:lightRig w14:rig="threePt" w14:dir="t">
                <w14:rot w14:lat="0" w14:lon="0" w14:rev="0"/>
              </w14:lightRig>
            </w14:scene3d>
          </w:rPr>
          <w:t>4.1.1</w:t>
        </w:r>
        <w:r w:rsidR="00436578" w:rsidRPr="005B17D3">
          <w:rPr>
            <w:rFonts w:asciiTheme="minorHAnsi" w:eastAsiaTheme="minorEastAsia" w:hAnsiTheme="minorHAnsi" w:cstheme="minorBidi"/>
            <w:b w:val="0"/>
            <w:noProof/>
            <w:sz w:val="22"/>
            <w:szCs w:val="22"/>
          </w:rPr>
          <w:tab/>
        </w:r>
        <w:r w:rsidR="00436578" w:rsidRPr="005B17D3">
          <w:rPr>
            <w:rStyle w:val="Hyperlink"/>
            <w:noProof/>
          </w:rPr>
          <w:t>Person Search</w:t>
        </w:r>
        <w:r w:rsidR="00436578" w:rsidRPr="005B17D3">
          <w:rPr>
            <w:noProof/>
            <w:webHidden/>
          </w:rPr>
          <w:tab/>
        </w:r>
        <w:r w:rsidR="00436578" w:rsidRPr="005B17D3">
          <w:rPr>
            <w:noProof/>
            <w:webHidden/>
          </w:rPr>
          <w:fldChar w:fldCharType="begin"/>
        </w:r>
        <w:r w:rsidR="00436578" w:rsidRPr="005B17D3">
          <w:rPr>
            <w:noProof/>
            <w:webHidden/>
          </w:rPr>
          <w:instrText xml:space="preserve"> PAGEREF _Toc31622109 \h </w:instrText>
        </w:r>
        <w:r w:rsidR="00436578" w:rsidRPr="005B17D3">
          <w:rPr>
            <w:noProof/>
            <w:webHidden/>
          </w:rPr>
        </w:r>
        <w:r w:rsidR="00436578" w:rsidRPr="005B17D3">
          <w:rPr>
            <w:noProof/>
            <w:webHidden/>
          </w:rPr>
          <w:fldChar w:fldCharType="separate"/>
        </w:r>
        <w:r w:rsidR="00436578" w:rsidRPr="005B17D3">
          <w:rPr>
            <w:noProof/>
            <w:webHidden/>
          </w:rPr>
          <w:t>77</w:t>
        </w:r>
        <w:r w:rsidR="00436578" w:rsidRPr="005B17D3">
          <w:rPr>
            <w:noProof/>
            <w:webHidden/>
          </w:rPr>
          <w:fldChar w:fldCharType="end"/>
        </w:r>
      </w:hyperlink>
    </w:p>
    <w:p w14:paraId="63E79D84" w14:textId="6BCCA058" w:rsidR="00436578" w:rsidRPr="005B17D3" w:rsidRDefault="005B17D3">
      <w:pPr>
        <w:pStyle w:val="TOC3"/>
        <w:rPr>
          <w:rFonts w:asciiTheme="minorHAnsi" w:eastAsiaTheme="minorEastAsia" w:hAnsiTheme="minorHAnsi" w:cstheme="minorBidi"/>
          <w:b w:val="0"/>
          <w:noProof/>
          <w:sz w:val="22"/>
          <w:szCs w:val="22"/>
        </w:rPr>
      </w:pPr>
      <w:hyperlink w:anchor="_Toc31622110" w:history="1">
        <w:r w:rsidR="00436578" w:rsidRPr="005B17D3">
          <w:rPr>
            <w:rStyle w:val="Hyperlink"/>
            <w:noProof/>
            <w14:scene3d>
              <w14:camera w14:prst="orthographicFront"/>
              <w14:lightRig w14:rig="threePt" w14:dir="t">
                <w14:rot w14:lat="0" w14:lon="0" w14:rev="0"/>
              </w14:lightRig>
            </w14:scene3d>
          </w:rPr>
          <w:t>4.1.2</w:t>
        </w:r>
        <w:r w:rsidR="00436578" w:rsidRPr="005B17D3">
          <w:rPr>
            <w:rFonts w:asciiTheme="minorHAnsi" w:eastAsiaTheme="minorEastAsia" w:hAnsiTheme="minorHAnsi" w:cstheme="minorBidi"/>
            <w:b w:val="0"/>
            <w:noProof/>
            <w:sz w:val="22"/>
            <w:szCs w:val="22"/>
          </w:rPr>
          <w:tab/>
        </w:r>
        <w:r w:rsidR="00436578" w:rsidRPr="005B17D3">
          <w:rPr>
            <w:rStyle w:val="Hyperlink"/>
            <w:noProof/>
          </w:rPr>
          <w:t>Sensitive Record, Future Discharge Date, and Open Work Items</w:t>
        </w:r>
        <w:r w:rsidR="00436578" w:rsidRPr="005B17D3">
          <w:rPr>
            <w:noProof/>
            <w:webHidden/>
          </w:rPr>
          <w:tab/>
        </w:r>
        <w:r w:rsidR="00436578" w:rsidRPr="005B17D3">
          <w:rPr>
            <w:noProof/>
            <w:webHidden/>
          </w:rPr>
          <w:fldChar w:fldCharType="begin"/>
        </w:r>
        <w:r w:rsidR="00436578" w:rsidRPr="005B17D3">
          <w:rPr>
            <w:noProof/>
            <w:webHidden/>
          </w:rPr>
          <w:instrText xml:space="preserve"> PAGEREF _Toc31622110 \h </w:instrText>
        </w:r>
        <w:r w:rsidR="00436578" w:rsidRPr="005B17D3">
          <w:rPr>
            <w:noProof/>
            <w:webHidden/>
          </w:rPr>
        </w:r>
        <w:r w:rsidR="00436578" w:rsidRPr="005B17D3">
          <w:rPr>
            <w:noProof/>
            <w:webHidden/>
          </w:rPr>
          <w:fldChar w:fldCharType="separate"/>
        </w:r>
        <w:r w:rsidR="00436578" w:rsidRPr="005B17D3">
          <w:rPr>
            <w:noProof/>
            <w:webHidden/>
          </w:rPr>
          <w:t>81</w:t>
        </w:r>
        <w:r w:rsidR="00436578" w:rsidRPr="005B17D3">
          <w:rPr>
            <w:noProof/>
            <w:webHidden/>
          </w:rPr>
          <w:fldChar w:fldCharType="end"/>
        </w:r>
      </w:hyperlink>
    </w:p>
    <w:p w14:paraId="4792B2BC" w14:textId="1F1E557A" w:rsidR="00436578" w:rsidRPr="005B17D3" w:rsidRDefault="005B17D3">
      <w:pPr>
        <w:pStyle w:val="TOC2"/>
        <w:rPr>
          <w:rFonts w:asciiTheme="minorHAnsi" w:eastAsiaTheme="minorEastAsia" w:hAnsiTheme="minorHAnsi" w:cstheme="minorBidi"/>
          <w:b w:val="0"/>
          <w:noProof/>
          <w:sz w:val="22"/>
          <w:szCs w:val="22"/>
        </w:rPr>
      </w:pPr>
      <w:hyperlink w:anchor="_Toc31622111" w:history="1">
        <w:r w:rsidR="00436578" w:rsidRPr="005B17D3">
          <w:rPr>
            <w:rStyle w:val="Hyperlink"/>
            <w:noProof/>
          </w:rPr>
          <w:t>4.2</w:t>
        </w:r>
        <w:r w:rsidR="00436578" w:rsidRPr="005B17D3">
          <w:rPr>
            <w:rFonts w:asciiTheme="minorHAnsi" w:eastAsiaTheme="minorEastAsia" w:hAnsiTheme="minorHAnsi" w:cstheme="minorBidi"/>
            <w:b w:val="0"/>
            <w:noProof/>
            <w:sz w:val="22"/>
            <w:szCs w:val="22"/>
          </w:rPr>
          <w:tab/>
        </w:r>
        <w:r w:rsidR="00436578" w:rsidRPr="005B17D3">
          <w:rPr>
            <w:rStyle w:val="Hyperlink"/>
            <w:noProof/>
          </w:rPr>
          <w:t>Veteran</w:t>
        </w:r>
        <w:r w:rsidR="00436578" w:rsidRPr="005B17D3">
          <w:rPr>
            <w:noProof/>
            <w:webHidden/>
          </w:rPr>
          <w:tab/>
        </w:r>
        <w:r w:rsidR="00436578" w:rsidRPr="005B17D3">
          <w:rPr>
            <w:noProof/>
            <w:webHidden/>
          </w:rPr>
          <w:fldChar w:fldCharType="begin"/>
        </w:r>
        <w:r w:rsidR="00436578" w:rsidRPr="005B17D3">
          <w:rPr>
            <w:noProof/>
            <w:webHidden/>
          </w:rPr>
          <w:instrText xml:space="preserve"> PAGEREF _Toc31622111 \h </w:instrText>
        </w:r>
        <w:r w:rsidR="00436578" w:rsidRPr="005B17D3">
          <w:rPr>
            <w:noProof/>
            <w:webHidden/>
          </w:rPr>
        </w:r>
        <w:r w:rsidR="00436578" w:rsidRPr="005B17D3">
          <w:rPr>
            <w:noProof/>
            <w:webHidden/>
          </w:rPr>
          <w:fldChar w:fldCharType="separate"/>
        </w:r>
        <w:r w:rsidR="00436578" w:rsidRPr="005B17D3">
          <w:rPr>
            <w:noProof/>
            <w:webHidden/>
          </w:rPr>
          <w:t>82</w:t>
        </w:r>
        <w:r w:rsidR="00436578" w:rsidRPr="005B17D3">
          <w:rPr>
            <w:noProof/>
            <w:webHidden/>
          </w:rPr>
          <w:fldChar w:fldCharType="end"/>
        </w:r>
      </w:hyperlink>
    </w:p>
    <w:p w14:paraId="61DFB1B5" w14:textId="134068AC" w:rsidR="00436578" w:rsidRPr="005B17D3" w:rsidRDefault="005B17D3">
      <w:pPr>
        <w:pStyle w:val="TOC3"/>
        <w:rPr>
          <w:rFonts w:asciiTheme="minorHAnsi" w:eastAsiaTheme="minorEastAsia" w:hAnsiTheme="minorHAnsi" w:cstheme="minorBidi"/>
          <w:b w:val="0"/>
          <w:noProof/>
          <w:sz w:val="22"/>
          <w:szCs w:val="22"/>
        </w:rPr>
      </w:pPr>
      <w:hyperlink w:anchor="_Toc31622112" w:history="1">
        <w:r w:rsidR="00436578" w:rsidRPr="005B17D3">
          <w:rPr>
            <w:rStyle w:val="Hyperlink"/>
            <w:noProof/>
            <w14:scene3d>
              <w14:camera w14:prst="orthographicFront"/>
              <w14:lightRig w14:rig="threePt" w14:dir="t">
                <w14:rot w14:lat="0" w14:lon="0" w14:rev="0"/>
              </w14:lightRig>
            </w14:scene3d>
          </w:rPr>
          <w:t>4.2.1</w:t>
        </w:r>
        <w:r w:rsidR="00436578" w:rsidRPr="005B17D3">
          <w:rPr>
            <w:rFonts w:asciiTheme="minorHAnsi" w:eastAsiaTheme="minorEastAsia" w:hAnsiTheme="minorHAnsi" w:cstheme="minorBidi"/>
            <w:b w:val="0"/>
            <w:noProof/>
            <w:sz w:val="22"/>
            <w:szCs w:val="22"/>
          </w:rPr>
          <w:tab/>
        </w:r>
        <w:r w:rsidR="00436578" w:rsidRPr="005B17D3">
          <w:rPr>
            <w:rStyle w:val="Hyperlink"/>
            <w:noProof/>
          </w:rPr>
          <w:t>Veteran Merge</w:t>
        </w:r>
        <w:r w:rsidR="00436578" w:rsidRPr="005B17D3">
          <w:rPr>
            <w:noProof/>
            <w:webHidden/>
          </w:rPr>
          <w:tab/>
        </w:r>
        <w:r w:rsidR="00436578" w:rsidRPr="005B17D3">
          <w:rPr>
            <w:noProof/>
            <w:webHidden/>
          </w:rPr>
          <w:fldChar w:fldCharType="begin"/>
        </w:r>
        <w:r w:rsidR="00436578" w:rsidRPr="005B17D3">
          <w:rPr>
            <w:noProof/>
            <w:webHidden/>
          </w:rPr>
          <w:instrText xml:space="preserve"> PAGEREF _Toc31622112 \h </w:instrText>
        </w:r>
        <w:r w:rsidR="00436578" w:rsidRPr="005B17D3">
          <w:rPr>
            <w:noProof/>
            <w:webHidden/>
          </w:rPr>
        </w:r>
        <w:r w:rsidR="00436578" w:rsidRPr="005B17D3">
          <w:rPr>
            <w:noProof/>
            <w:webHidden/>
          </w:rPr>
          <w:fldChar w:fldCharType="separate"/>
        </w:r>
        <w:r w:rsidR="00436578" w:rsidRPr="005B17D3">
          <w:rPr>
            <w:noProof/>
            <w:webHidden/>
          </w:rPr>
          <w:t>82</w:t>
        </w:r>
        <w:r w:rsidR="00436578" w:rsidRPr="005B17D3">
          <w:rPr>
            <w:noProof/>
            <w:webHidden/>
          </w:rPr>
          <w:fldChar w:fldCharType="end"/>
        </w:r>
      </w:hyperlink>
    </w:p>
    <w:p w14:paraId="5DB15DAB" w14:textId="6110F1EC" w:rsidR="00436578" w:rsidRPr="005B17D3" w:rsidRDefault="005B17D3">
      <w:pPr>
        <w:pStyle w:val="TOC3"/>
        <w:rPr>
          <w:rFonts w:asciiTheme="minorHAnsi" w:eastAsiaTheme="minorEastAsia" w:hAnsiTheme="minorHAnsi" w:cstheme="minorBidi"/>
          <w:b w:val="0"/>
          <w:noProof/>
          <w:sz w:val="22"/>
          <w:szCs w:val="22"/>
        </w:rPr>
      </w:pPr>
      <w:hyperlink w:anchor="_Toc31622113" w:history="1">
        <w:r w:rsidR="00436578" w:rsidRPr="005B17D3">
          <w:rPr>
            <w:rStyle w:val="Hyperlink"/>
            <w:noProof/>
            <w14:scene3d>
              <w14:camera w14:prst="orthographicFront"/>
              <w14:lightRig w14:rig="threePt" w14:dir="t">
                <w14:rot w14:lat="0" w14:lon="0" w14:rev="0"/>
              </w14:lightRig>
            </w14:scene3d>
          </w:rPr>
          <w:t>4.2.2</w:t>
        </w:r>
        <w:r w:rsidR="00436578" w:rsidRPr="005B17D3">
          <w:rPr>
            <w:rFonts w:asciiTheme="minorHAnsi" w:eastAsiaTheme="minorEastAsia" w:hAnsiTheme="minorHAnsi" w:cstheme="minorBidi"/>
            <w:b w:val="0"/>
            <w:noProof/>
            <w:sz w:val="22"/>
            <w:szCs w:val="22"/>
          </w:rPr>
          <w:tab/>
        </w:r>
        <w:r w:rsidR="00436578" w:rsidRPr="005B17D3">
          <w:rPr>
            <w:rStyle w:val="Hyperlink"/>
            <w:noProof/>
          </w:rPr>
          <w:t>Veteran Merge Search</w:t>
        </w:r>
        <w:r w:rsidR="00436578" w:rsidRPr="005B17D3">
          <w:rPr>
            <w:noProof/>
            <w:webHidden/>
          </w:rPr>
          <w:tab/>
        </w:r>
        <w:r w:rsidR="00436578" w:rsidRPr="005B17D3">
          <w:rPr>
            <w:noProof/>
            <w:webHidden/>
          </w:rPr>
          <w:fldChar w:fldCharType="begin"/>
        </w:r>
        <w:r w:rsidR="00436578" w:rsidRPr="005B17D3">
          <w:rPr>
            <w:noProof/>
            <w:webHidden/>
          </w:rPr>
          <w:instrText xml:space="preserve"> PAGEREF _Toc31622113 \h </w:instrText>
        </w:r>
        <w:r w:rsidR="00436578" w:rsidRPr="005B17D3">
          <w:rPr>
            <w:noProof/>
            <w:webHidden/>
          </w:rPr>
        </w:r>
        <w:r w:rsidR="00436578" w:rsidRPr="005B17D3">
          <w:rPr>
            <w:noProof/>
            <w:webHidden/>
          </w:rPr>
          <w:fldChar w:fldCharType="separate"/>
        </w:r>
        <w:r w:rsidR="00436578" w:rsidRPr="005B17D3">
          <w:rPr>
            <w:noProof/>
            <w:webHidden/>
          </w:rPr>
          <w:t>84</w:t>
        </w:r>
        <w:r w:rsidR="00436578" w:rsidRPr="005B17D3">
          <w:rPr>
            <w:noProof/>
            <w:webHidden/>
          </w:rPr>
          <w:fldChar w:fldCharType="end"/>
        </w:r>
      </w:hyperlink>
    </w:p>
    <w:p w14:paraId="78635F0E" w14:textId="0302C057" w:rsidR="00436578" w:rsidRPr="005B17D3" w:rsidRDefault="005B17D3">
      <w:pPr>
        <w:pStyle w:val="TOC3"/>
        <w:rPr>
          <w:rFonts w:asciiTheme="minorHAnsi" w:eastAsiaTheme="minorEastAsia" w:hAnsiTheme="minorHAnsi" w:cstheme="minorBidi"/>
          <w:b w:val="0"/>
          <w:noProof/>
          <w:sz w:val="22"/>
          <w:szCs w:val="22"/>
        </w:rPr>
      </w:pPr>
      <w:hyperlink w:anchor="_Toc31622114" w:history="1">
        <w:r w:rsidR="00436578" w:rsidRPr="005B17D3">
          <w:rPr>
            <w:rStyle w:val="Hyperlink"/>
            <w:noProof/>
            <w14:scene3d>
              <w14:camera w14:prst="orthographicFront"/>
              <w14:lightRig w14:rig="threePt" w14:dir="t">
                <w14:rot w14:lat="0" w14:lon="0" w14:rev="0"/>
              </w14:lightRig>
            </w14:scene3d>
          </w:rPr>
          <w:t>4.2.3</w:t>
        </w:r>
        <w:r w:rsidR="00436578" w:rsidRPr="005B17D3">
          <w:rPr>
            <w:rFonts w:asciiTheme="minorHAnsi" w:eastAsiaTheme="minorEastAsia" w:hAnsiTheme="minorHAnsi" w:cstheme="minorBidi"/>
            <w:b w:val="0"/>
            <w:noProof/>
            <w:sz w:val="22"/>
            <w:szCs w:val="22"/>
          </w:rPr>
          <w:tab/>
        </w:r>
        <w:r w:rsidR="00436578" w:rsidRPr="005B17D3">
          <w:rPr>
            <w:rStyle w:val="Hyperlink"/>
            <w:noProof/>
          </w:rPr>
          <w:t>Veteran Un-Merge</w:t>
        </w:r>
        <w:r w:rsidR="00436578" w:rsidRPr="005B17D3">
          <w:rPr>
            <w:noProof/>
            <w:webHidden/>
          </w:rPr>
          <w:tab/>
        </w:r>
        <w:r w:rsidR="00436578" w:rsidRPr="005B17D3">
          <w:rPr>
            <w:noProof/>
            <w:webHidden/>
          </w:rPr>
          <w:fldChar w:fldCharType="begin"/>
        </w:r>
        <w:r w:rsidR="00436578" w:rsidRPr="005B17D3">
          <w:rPr>
            <w:noProof/>
            <w:webHidden/>
          </w:rPr>
          <w:instrText xml:space="preserve"> PAGEREF _Toc31622114 \h </w:instrText>
        </w:r>
        <w:r w:rsidR="00436578" w:rsidRPr="005B17D3">
          <w:rPr>
            <w:noProof/>
            <w:webHidden/>
          </w:rPr>
        </w:r>
        <w:r w:rsidR="00436578" w:rsidRPr="005B17D3">
          <w:rPr>
            <w:noProof/>
            <w:webHidden/>
          </w:rPr>
          <w:fldChar w:fldCharType="separate"/>
        </w:r>
        <w:r w:rsidR="00436578" w:rsidRPr="005B17D3">
          <w:rPr>
            <w:noProof/>
            <w:webHidden/>
          </w:rPr>
          <w:t>87</w:t>
        </w:r>
        <w:r w:rsidR="00436578" w:rsidRPr="005B17D3">
          <w:rPr>
            <w:noProof/>
            <w:webHidden/>
          </w:rPr>
          <w:fldChar w:fldCharType="end"/>
        </w:r>
      </w:hyperlink>
    </w:p>
    <w:p w14:paraId="1742988B" w14:textId="39F22C8D" w:rsidR="00436578" w:rsidRPr="005B17D3" w:rsidRDefault="005B17D3">
      <w:pPr>
        <w:pStyle w:val="TOC2"/>
        <w:rPr>
          <w:rFonts w:asciiTheme="minorHAnsi" w:eastAsiaTheme="minorEastAsia" w:hAnsiTheme="minorHAnsi" w:cstheme="minorBidi"/>
          <w:b w:val="0"/>
          <w:noProof/>
          <w:sz w:val="22"/>
          <w:szCs w:val="22"/>
        </w:rPr>
      </w:pPr>
      <w:hyperlink w:anchor="_Toc31622115" w:history="1">
        <w:r w:rsidR="00436578" w:rsidRPr="005B17D3">
          <w:rPr>
            <w:rStyle w:val="Hyperlink"/>
            <w:noProof/>
          </w:rPr>
          <w:t>4.3</w:t>
        </w:r>
        <w:r w:rsidR="00436578" w:rsidRPr="005B17D3">
          <w:rPr>
            <w:rFonts w:asciiTheme="minorHAnsi" w:eastAsiaTheme="minorEastAsia" w:hAnsiTheme="minorHAnsi" w:cstheme="minorBidi"/>
            <w:b w:val="0"/>
            <w:noProof/>
            <w:sz w:val="22"/>
            <w:szCs w:val="22"/>
          </w:rPr>
          <w:tab/>
        </w:r>
        <w:r w:rsidR="00436578" w:rsidRPr="005B17D3">
          <w:rPr>
            <w:rStyle w:val="Hyperlink"/>
            <w:noProof/>
          </w:rPr>
          <w:t>Worklist</w:t>
        </w:r>
        <w:r w:rsidR="00436578" w:rsidRPr="005B17D3">
          <w:rPr>
            <w:noProof/>
            <w:webHidden/>
          </w:rPr>
          <w:tab/>
        </w:r>
        <w:r w:rsidR="00436578" w:rsidRPr="005B17D3">
          <w:rPr>
            <w:noProof/>
            <w:webHidden/>
          </w:rPr>
          <w:fldChar w:fldCharType="begin"/>
        </w:r>
        <w:r w:rsidR="00436578" w:rsidRPr="005B17D3">
          <w:rPr>
            <w:noProof/>
            <w:webHidden/>
          </w:rPr>
          <w:instrText xml:space="preserve"> PAGEREF _Toc31622115 \h </w:instrText>
        </w:r>
        <w:r w:rsidR="00436578" w:rsidRPr="005B17D3">
          <w:rPr>
            <w:noProof/>
            <w:webHidden/>
          </w:rPr>
        </w:r>
        <w:r w:rsidR="00436578" w:rsidRPr="005B17D3">
          <w:rPr>
            <w:noProof/>
            <w:webHidden/>
          </w:rPr>
          <w:fldChar w:fldCharType="separate"/>
        </w:r>
        <w:r w:rsidR="00436578" w:rsidRPr="005B17D3">
          <w:rPr>
            <w:noProof/>
            <w:webHidden/>
          </w:rPr>
          <w:t>88</w:t>
        </w:r>
        <w:r w:rsidR="00436578" w:rsidRPr="005B17D3">
          <w:rPr>
            <w:noProof/>
            <w:webHidden/>
          </w:rPr>
          <w:fldChar w:fldCharType="end"/>
        </w:r>
      </w:hyperlink>
    </w:p>
    <w:p w14:paraId="70E2DB18" w14:textId="16B35E92" w:rsidR="00436578" w:rsidRPr="005B17D3" w:rsidRDefault="005B17D3">
      <w:pPr>
        <w:pStyle w:val="TOC3"/>
        <w:rPr>
          <w:rFonts w:asciiTheme="minorHAnsi" w:eastAsiaTheme="minorEastAsia" w:hAnsiTheme="minorHAnsi" w:cstheme="minorBidi"/>
          <w:b w:val="0"/>
          <w:noProof/>
          <w:sz w:val="22"/>
          <w:szCs w:val="22"/>
        </w:rPr>
      </w:pPr>
      <w:hyperlink w:anchor="_Toc31622116" w:history="1">
        <w:r w:rsidR="00436578" w:rsidRPr="005B17D3">
          <w:rPr>
            <w:rStyle w:val="Hyperlink"/>
            <w:noProof/>
            <w14:scene3d>
              <w14:camera w14:prst="orthographicFront"/>
              <w14:lightRig w14:rig="threePt" w14:dir="t">
                <w14:rot w14:lat="0" w14:lon="0" w14:rev="0"/>
              </w14:lightRig>
            </w14:scene3d>
          </w:rPr>
          <w:t>4.3.1</w:t>
        </w:r>
        <w:r w:rsidR="00436578" w:rsidRPr="005B17D3">
          <w:rPr>
            <w:rFonts w:asciiTheme="minorHAnsi" w:eastAsiaTheme="minorEastAsia" w:hAnsiTheme="minorHAnsi" w:cstheme="minorBidi"/>
            <w:b w:val="0"/>
            <w:noProof/>
            <w:sz w:val="22"/>
            <w:szCs w:val="22"/>
          </w:rPr>
          <w:tab/>
        </w:r>
        <w:r w:rsidR="00436578" w:rsidRPr="005B17D3">
          <w:rPr>
            <w:rStyle w:val="Hyperlink"/>
            <w:noProof/>
          </w:rPr>
          <w:t>My Items, Assigned Items, Unassigned Items, Open Items</w:t>
        </w:r>
        <w:r w:rsidR="00436578" w:rsidRPr="005B17D3">
          <w:rPr>
            <w:noProof/>
            <w:webHidden/>
          </w:rPr>
          <w:tab/>
        </w:r>
        <w:r w:rsidR="00436578" w:rsidRPr="005B17D3">
          <w:rPr>
            <w:noProof/>
            <w:webHidden/>
          </w:rPr>
          <w:fldChar w:fldCharType="begin"/>
        </w:r>
        <w:r w:rsidR="00436578" w:rsidRPr="005B17D3">
          <w:rPr>
            <w:noProof/>
            <w:webHidden/>
          </w:rPr>
          <w:instrText xml:space="preserve"> PAGEREF _Toc31622116 \h </w:instrText>
        </w:r>
        <w:r w:rsidR="00436578" w:rsidRPr="005B17D3">
          <w:rPr>
            <w:noProof/>
            <w:webHidden/>
          </w:rPr>
        </w:r>
        <w:r w:rsidR="00436578" w:rsidRPr="005B17D3">
          <w:rPr>
            <w:noProof/>
            <w:webHidden/>
          </w:rPr>
          <w:fldChar w:fldCharType="separate"/>
        </w:r>
        <w:r w:rsidR="00436578" w:rsidRPr="005B17D3">
          <w:rPr>
            <w:noProof/>
            <w:webHidden/>
          </w:rPr>
          <w:t>89</w:t>
        </w:r>
        <w:r w:rsidR="00436578" w:rsidRPr="005B17D3">
          <w:rPr>
            <w:noProof/>
            <w:webHidden/>
          </w:rPr>
          <w:fldChar w:fldCharType="end"/>
        </w:r>
      </w:hyperlink>
    </w:p>
    <w:p w14:paraId="49FC1650" w14:textId="6E525076" w:rsidR="00436578" w:rsidRPr="005B17D3" w:rsidRDefault="005B17D3">
      <w:pPr>
        <w:pStyle w:val="TOC3"/>
        <w:rPr>
          <w:rFonts w:asciiTheme="minorHAnsi" w:eastAsiaTheme="minorEastAsia" w:hAnsiTheme="minorHAnsi" w:cstheme="minorBidi"/>
          <w:b w:val="0"/>
          <w:noProof/>
          <w:sz w:val="22"/>
          <w:szCs w:val="22"/>
        </w:rPr>
      </w:pPr>
      <w:hyperlink w:anchor="_Toc31622117" w:history="1">
        <w:r w:rsidR="00436578" w:rsidRPr="005B17D3">
          <w:rPr>
            <w:rStyle w:val="Hyperlink"/>
            <w:noProof/>
            <w14:scene3d>
              <w14:camera w14:prst="orthographicFront"/>
              <w14:lightRig w14:rig="threePt" w14:dir="t">
                <w14:rot w14:lat="0" w14:lon="0" w14:rev="0"/>
              </w14:lightRig>
            </w14:scene3d>
          </w:rPr>
          <w:t>4.3.2</w:t>
        </w:r>
        <w:r w:rsidR="00436578" w:rsidRPr="005B17D3">
          <w:rPr>
            <w:rFonts w:asciiTheme="minorHAnsi" w:eastAsiaTheme="minorEastAsia" w:hAnsiTheme="minorHAnsi" w:cstheme="minorBidi"/>
            <w:b w:val="0"/>
            <w:noProof/>
            <w:sz w:val="22"/>
            <w:szCs w:val="22"/>
          </w:rPr>
          <w:tab/>
        </w:r>
        <w:r w:rsidR="00436578" w:rsidRPr="005B17D3">
          <w:rPr>
            <w:rStyle w:val="Hyperlink"/>
            <w:noProof/>
          </w:rPr>
          <w:t>Work/Search Items</w:t>
        </w:r>
        <w:r w:rsidR="00436578" w:rsidRPr="005B17D3">
          <w:rPr>
            <w:noProof/>
            <w:webHidden/>
          </w:rPr>
          <w:tab/>
        </w:r>
        <w:r w:rsidR="00436578" w:rsidRPr="005B17D3">
          <w:rPr>
            <w:noProof/>
            <w:webHidden/>
          </w:rPr>
          <w:fldChar w:fldCharType="begin"/>
        </w:r>
        <w:r w:rsidR="00436578" w:rsidRPr="005B17D3">
          <w:rPr>
            <w:noProof/>
            <w:webHidden/>
          </w:rPr>
          <w:instrText xml:space="preserve"> PAGEREF _Toc31622117 \h </w:instrText>
        </w:r>
        <w:r w:rsidR="00436578" w:rsidRPr="005B17D3">
          <w:rPr>
            <w:noProof/>
            <w:webHidden/>
          </w:rPr>
        </w:r>
        <w:r w:rsidR="00436578" w:rsidRPr="005B17D3">
          <w:rPr>
            <w:noProof/>
            <w:webHidden/>
          </w:rPr>
          <w:fldChar w:fldCharType="separate"/>
        </w:r>
        <w:r w:rsidR="00436578" w:rsidRPr="005B17D3">
          <w:rPr>
            <w:noProof/>
            <w:webHidden/>
          </w:rPr>
          <w:t>91</w:t>
        </w:r>
        <w:r w:rsidR="00436578" w:rsidRPr="005B17D3">
          <w:rPr>
            <w:noProof/>
            <w:webHidden/>
          </w:rPr>
          <w:fldChar w:fldCharType="end"/>
        </w:r>
      </w:hyperlink>
    </w:p>
    <w:p w14:paraId="66F0D8CC" w14:textId="256D064E" w:rsidR="00436578" w:rsidRPr="005B17D3" w:rsidRDefault="005B17D3">
      <w:pPr>
        <w:pStyle w:val="TOC3"/>
        <w:rPr>
          <w:rFonts w:asciiTheme="minorHAnsi" w:eastAsiaTheme="minorEastAsia" w:hAnsiTheme="minorHAnsi" w:cstheme="minorBidi"/>
          <w:b w:val="0"/>
          <w:noProof/>
          <w:sz w:val="22"/>
          <w:szCs w:val="22"/>
        </w:rPr>
      </w:pPr>
      <w:hyperlink w:anchor="_Toc31622118" w:history="1">
        <w:r w:rsidR="00436578" w:rsidRPr="005B17D3">
          <w:rPr>
            <w:rStyle w:val="Hyperlink"/>
            <w:noProof/>
            <w14:scene3d>
              <w14:camera w14:prst="orthographicFront"/>
              <w14:lightRig w14:rig="threePt" w14:dir="t">
                <w14:rot w14:lat="0" w14:lon="0" w14:rev="0"/>
              </w14:lightRig>
            </w14:scene3d>
          </w:rPr>
          <w:t>4.3.3</w:t>
        </w:r>
        <w:r w:rsidR="00436578" w:rsidRPr="005B17D3">
          <w:rPr>
            <w:rFonts w:asciiTheme="minorHAnsi" w:eastAsiaTheme="minorEastAsia" w:hAnsiTheme="minorHAnsi" w:cstheme="minorBidi"/>
            <w:b w:val="0"/>
            <w:noProof/>
            <w:sz w:val="22"/>
            <w:szCs w:val="22"/>
          </w:rPr>
          <w:tab/>
        </w:r>
        <w:r w:rsidR="00436578" w:rsidRPr="005B17D3">
          <w:rPr>
            <w:rStyle w:val="Hyperlink"/>
            <w:noProof/>
          </w:rPr>
          <w:t>Worklist Items Search</w:t>
        </w:r>
        <w:r w:rsidR="00436578" w:rsidRPr="005B17D3">
          <w:rPr>
            <w:noProof/>
            <w:webHidden/>
          </w:rPr>
          <w:tab/>
        </w:r>
        <w:r w:rsidR="00436578" w:rsidRPr="005B17D3">
          <w:rPr>
            <w:noProof/>
            <w:webHidden/>
          </w:rPr>
          <w:fldChar w:fldCharType="begin"/>
        </w:r>
        <w:r w:rsidR="00436578" w:rsidRPr="005B17D3">
          <w:rPr>
            <w:noProof/>
            <w:webHidden/>
          </w:rPr>
          <w:instrText xml:space="preserve"> PAGEREF _Toc31622118 \h </w:instrText>
        </w:r>
        <w:r w:rsidR="00436578" w:rsidRPr="005B17D3">
          <w:rPr>
            <w:noProof/>
            <w:webHidden/>
          </w:rPr>
        </w:r>
        <w:r w:rsidR="00436578" w:rsidRPr="005B17D3">
          <w:rPr>
            <w:noProof/>
            <w:webHidden/>
          </w:rPr>
          <w:fldChar w:fldCharType="separate"/>
        </w:r>
        <w:r w:rsidR="00436578" w:rsidRPr="005B17D3">
          <w:rPr>
            <w:noProof/>
            <w:webHidden/>
          </w:rPr>
          <w:t>93</w:t>
        </w:r>
        <w:r w:rsidR="00436578" w:rsidRPr="005B17D3">
          <w:rPr>
            <w:noProof/>
            <w:webHidden/>
          </w:rPr>
          <w:fldChar w:fldCharType="end"/>
        </w:r>
      </w:hyperlink>
    </w:p>
    <w:p w14:paraId="40B9ECDD" w14:textId="2244F79A" w:rsidR="00436578" w:rsidRPr="005B17D3" w:rsidRDefault="005B17D3">
      <w:pPr>
        <w:pStyle w:val="TOC3"/>
        <w:rPr>
          <w:rFonts w:asciiTheme="minorHAnsi" w:eastAsiaTheme="minorEastAsia" w:hAnsiTheme="minorHAnsi" w:cstheme="minorBidi"/>
          <w:b w:val="0"/>
          <w:noProof/>
          <w:sz w:val="22"/>
          <w:szCs w:val="22"/>
        </w:rPr>
      </w:pPr>
      <w:hyperlink w:anchor="_Toc31622119" w:history="1">
        <w:r w:rsidR="00436578" w:rsidRPr="005B17D3">
          <w:rPr>
            <w:rStyle w:val="Hyperlink"/>
            <w:noProof/>
            <w14:scene3d>
              <w14:camera w14:prst="orthographicFront"/>
              <w14:lightRig w14:rig="threePt" w14:dir="t">
                <w14:rot w14:lat="0" w14:lon="0" w14:rev="0"/>
              </w14:lightRig>
            </w14:scene3d>
          </w:rPr>
          <w:t>4.3.4</w:t>
        </w:r>
        <w:r w:rsidR="00436578" w:rsidRPr="005B17D3">
          <w:rPr>
            <w:rFonts w:asciiTheme="minorHAnsi" w:eastAsiaTheme="minorEastAsia" w:hAnsiTheme="minorHAnsi" w:cstheme="minorBidi"/>
            <w:b w:val="0"/>
            <w:noProof/>
            <w:sz w:val="22"/>
            <w:szCs w:val="22"/>
          </w:rPr>
          <w:tab/>
        </w:r>
        <w:r w:rsidR="00436578" w:rsidRPr="005B17D3">
          <w:rPr>
            <w:rStyle w:val="Hyperlink"/>
            <w:noProof/>
          </w:rPr>
          <w:t>Items/Update Assignment, Status, Comments</w:t>
        </w:r>
        <w:r w:rsidR="00436578" w:rsidRPr="005B17D3">
          <w:rPr>
            <w:noProof/>
            <w:webHidden/>
          </w:rPr>
          <w:tab/>
        </w:r>
        <w:r w:rsidR="00436578" w:rsidRPr="005B17D3">
          <w:rPr>
            <w:noProof/>
            <w:webHidden/>
          </w:rPr>
          <w:fldChar w:fldCharType="begin"/>
        </w:r>
        <w:r w:rsidR="00436578" w:rsidRPr="005B17D3">
          <w:rPr>
            <w:noProof/>
            <w:webHidden/>
          </w:rPr>
          <w:instrText xml:space="preserve"> PAGEREF _Toc31622119 \h </w:instrText>
        </w:r>
        <w:r w:rsidR="00436578" w:rsidRPr="005B17D3">
          <w:rPr>
            <w:noProof/>
            <w:webHidden/>
          </w:rPr>
        </w:r>
        <w:r w:rsidR="00436578" w:rsidRPr="005B17D3">
          <w:rPr>
            <w:noProof/>
            <w:webHidden/>
          </w:rPr>
          <w:fldChar w:fldCharType="separate"/>
        </w:r>
        <w:r w:rsidR="00436578" w:rsidRPr="005B17D3">
          <w:rPr>
            <w:noProof/>
            <w:webHidden/>
          </w:rPr>
          <w:t>94</w:t>
        </w:r>
        <w:r w:rsidR="00436578" w:rsidRPr="005B17D3">
          <w:rPr>
            <w:noProof/>
            <w:webHidden/>
          </w:rPr>
          <w:fldChar w:fldCharType="end"/>
        </w:r>
      </w:hyperlink>
    </w:p>
    <w:p w14:paraId="37C0C38F" w14:textId="2F44CBD9" w:rsidR="00436578" w:rsidRPr="005B17D3" w:rsidRDefault="005B17D3">
      <w:pPr>
        <w:pStyle w:val="TOC2"/>
        <w:rPr>
          <w:rFonts w:asciiTheme="minorHAnsi" w:eastAsiaTheme="minorEastAsia" w:hAnsiTheme="minorHAnsi" w:cstheme="minorBidi"/>
          <w:b w:val="0"/>
          <w:noProof/>
          <w:sz w:val="22"/>
          <w:szCs w:val="22"/>
        </w:rPr>
      </w:pPr>
      <w:hyperlink w:anchor="_Toc31622120" w:history="1">
        <w:r w:rsidR="00436578" w:rsidRPr="005B17D3">
          <w:rPr>
            <w:rStyle w:val="Hyperlink"/>
            <w:noProof/>
          </w:rPr>
          <w:t>4.4</w:t>
        </w:r>
        <w:r w:rsidR="00436578" w:rsidRPr="005B17D3">
          <w:rPr>
            <w:rFonts w:asciiTheme="minorHAnsi" w:eastAsiaTheme="minorEastAsia" w:hAnsiTheme="minorHAnsi" w:cstheme="minorBidi"/>
            <w:b w:val="0"/>
            <w:noProof/>
            <w:sz w:val="22"/>
            <w:szCs w:val="22"/>
          </w:rPr>
          <w:tab/>
        </w:r>
        <w:r w:rsidR="00436578" w:rsidRPr="005B17D3">
          <w:rPr>
            <w:rStyle w:val="Hyperlink"/>
            <w:noProof/>
          </w:rPr>
          <w:t>Registry</w:t>
        </w:r>
        <w:r w:rsidR="00436578" w:rsidRPr="005B17D3">
          <w:rPr>
            <w:noProof/>
            <w:webHidden/>
          </w:rPr>
          <w:tab/>
        </w:r>
        <w:r w:rsidR="00436578" w:rsidRPr="005B17D3">
          <w:rPr>
            <w:noProof/>
            <w:webHidden/>
          </w:rPr>
          <w:fldChar w:fldCharType="begin"/>
        </w:r>
        <w:r w:rsidR="00436578" w:rsidRPr="005B17D3">
          <w:rPr>
            <w:noProof/>
            <w:webHidden/>
          </w:rPr>
          <w:instrText xml:space="preserve"> PAGEREF _Toc31622120 \h </w:instrText>
        </w:r>
        <w:r w:rsidR="00436578" w:rsidRPr="005B17D3">
          <w:rPr>
            <w:noProof/>
            <w:webHidden/>
          </w:rPr>
        </w:r>
        <w:r w:rsidR="00436578" w:rsidRPr="005B17D3">
          <w:rPr>
            <w:noProof/>
            <w:webHidden/>
          </w:rPr>
          <w:fldChar w:fldCharType="separate"/>
        </w:r>
        <w:r w:rsidR="00436578" w:rsidRPr="005B17D3">
          <w:rPr>
            <w:noProof/>
            <w:webHidden/>
          </w:rPr>
          <w:t>97</w:t>
        </w:r>
        <w:r w:rsidR="00436578" w:rsidRPr="005B17D3">
          <w:rPr>
            <w:noProof/>
            <w:webHidden/>
          </w:rPr>
          <w:fldChar w:fldCharType="end"/>
        </w:r>
      </w:hyperlink>
    </w:p>
    <w:p w14:paraId="791B26A7" w14:textId="19AD1454" w:rsidR="00436578" w:rsidRPr="005B17D3" w:rsidRDefault="005B17D3">
      <w:pPr>
        <w:pStyle w:val="TOC3"/>
        <w:rPr>
          <w:rFonts w:asciiTheme="minorHAnsi" w:eastAsiaTheme="minorEastAsia" w:hAnsiTheme="minorHAnsi" w:cstheme="minorBidi"/>
          <w:b w:val="0"/>
          <w:noProof/>
          <w:sz w:val="22"/>
          <w:szCs w:val="22"/>
        </w:rPr>
      </w:pPr>
      <w:hyperlink w:anchor="_Toc31622121" w:history="1">
        <w:r w:rsidR="00436578" w:rsidRPr="005B17D3">
          <w:rPr>
            <w:rStyle w:val="Hyperlink"/>
            <w:noProof/>
            <w14:scene3d>
              <w14:camera w14:prst="orthographicFront"/>
              <w14:lightRig w14:rig="threePt" w14:dir="t">
                <w14:rot w14:lat="0" w14:lon="0" w14:rev="0"/>
              </w14:lightRig>
            </w14:scene3d>
          </w:rPr>
          <w:t>4.4.1</w:t>
        </w:r>
        <w:r w:rsidR="00436578" w:rsidRPr="005B17D3">
          <w:rPr>
            <w:rFonts w:asciiTheme="minorHAnsi" w:eastAsiaTheme="minorEastAsia" w:hAnsiTheme="minorHAnsi" w:cstheme="minorBidi"/>
            <w:b w:val="0"/>
            <w:noProof/>
            <w:sz w:val="22"/>
            <w:szCs w:val="22"/>
          </w:rPr>
          <w:tab/>
        </w:r>
        <w:r w:rsidR="00436578" w:rsidRPr="005B17D3">
          <w:rPr>
            <w:rStyle w:val="Hyperlink"/>
            <w:noProof/>
          </w:rPr>
          <w:t>Manage Registry</w:t>
        </w:r>
        <w:r w:rsidR="00436578" w:rsidRPr="005B17D3">
          <w:rPr>
            <w:noProof/>
            <w:webHidden/>
          </w:rPr>
          <w:tab/>
        </w:r>
        <w:r w:rsidR="00436578" w:rsidRPr="005B17D3">
          <w:rPr>
            <w:noProof/>
            <w:webHidden/>
          </w:rPr>
          <w:fldChar w:fldCharType="begin"/>
        </w:r>
        <w:r w:rsidR="00436578" w:rsidRPr="005B17D3">
          <w:rPr>
            <w:noProof/>
            <w:webHidden/>
          </w:rPr>
          <w:instrText xml:space="preserve"> PAGEREF _Toc31622121 \h </w:instrText>
        </w:r>
        <w:r w:rsidR="00436578" w:rsidRPr="005B17D3">
          <w:rPr>
            <w:noProof/>
            <w:webHidden/>
          </w:rPr>
        </w:r>
        <w:r w:rsidR="00436578" w:rsidRPr="005B17D3">
          <w:rPr>
            <w:noProof/>
            <w:webHidden/>
          </w:rPr>
          <w:fldChar w:fldCharType="separate"/>
        </w:r>
        <w:r w:rsidR="00436578" w:rsidRPr="005B17D3">
          <w:rPr>
            <w:noProof/>
            <w:webHidden/>
          </w:rPr>
          <w:t>97</w:t>
        </w:r>
        <w:r w:rsidR="00436578" w:rsidRPr="005B17D3">
          <w:rPr>
            <w:noProof/>
            <w:webHidden/>
          </w:rPr>
          <w:fldChar w:fldCharType="end"/>
        </w:r>
      </w:hyperlink>
    </w:p>
    <w:p w14:paraId="21A6CF7A" w14:textId="2475150F" w:rsidR="00436578" w:rsidRPr="005B17D3" w:rsidRDefault="005B17D3">
      <w:pPr>
        <w:pStyle w:val="TOC3"/>
        <w:rPr>
          <w:rFonts w:asciiTheme="minorHAnsi" w:eastAsiaTheme="minorEastAsia" w:hAnsiTheme="minorHAnsi" w:cstheme="minorBidi"/>
          <w:b w:val="0"/>
          <w:noProof/>
          <w:sz w:val="22"/>
          <w:szCs w:val="22"/>
        </w:rPr>
      </w:pPr>
      <w:hyperlink w:anchor="_Toc31622122" w:history="1">
        <w:r w:rsidR="00436578" w:rsidRPr="005B17D3">
          <w:rPr>
            <w:rStyle w:val="Hyperlink"/>
            <w:noProof/>
            <w14:scene3d>
              <w14:camera w14:prst="orthographicFront"/>
              <w14:lightRig w14:rig="threePt" w14:dir="t">
                <w14:rot w14:lat="0" w14:lon="0" w14:rev="0"/>
              </w14:lightRig>
            </w14:scene3d>
          </w:rPr>
          <w:t>4.4.2</w:t>
        </w:r>
        <w:r w:rsidR="00436578" w:rsidRPr="005B17D3">
          <w:rPr>
            <w:rFonts w:asciiTheme="minorHAnsi" w:eastAsiaTheme="minorEastAsia" w:hAnsiTheme="minorHAnsi" w:cstheme="minorBidi"/>
            <w:b w:val="0"/>
            <w:noProof/>
            <w:sz w:val="22"/>
            <w:szCs w:val="22"/>
          </w:rPr>
          <w:tab/>
        </w:r>
        <w:r w:rsidR="00436578" w:rsidRPr="005B17D3">
          <w:rPr>
            <w:rStyle w:val="Hyperlink"/>
            <w:noProof/>
          </w:rPr>
          <w:t>ADD PH, POW, SHAD</w:t>
        </w:r>
        <w:r w:rsidR="00436578" w:rsidRPr="005B17D3">
          <w:rPr>
            <w:noProof/>
            <w:webHidden/>
          </w:rPr>
          <w:tab/>
        </w:r>
        <w:r w:rsidR="00436578" w:rsidRPr="005B17D3">
          <w:rPr>
            <w:noProof/>
            <w:webHidden/>
          </w:rPr>
          <w:fldChar w:fldCharType="begin"/>
        </w:r>
        <w:r w:rsidR="00436578" w:rsidRPr="005B17D3">
          <w:rPr>
            <w:noProof/>
            <w:webHidden/>
          </w:rPr>
          <w:instrText xml:space="preserve"> PAGEREF _Toc31622122 \h </w:instrText>
        </w:r>
        <w:r w:rsidR="00436578" w:rsidRPr="005B17D3">
          <w:rPr>
            <w:noProof/>
            <w:webHidden/>
          </w:rPr>
        </w:r>
        <w:r w:rsidR="00436578" w:rsidRPr="005B17D3">
          <w:rPr>
            <w:noProof/>
            <w:webHidden/>
          </w:rPr>
          <w:fldChar w:fldCharType="separate"/>
        </w:r>
        <w:r w:rsidR="00436578" w:rsidRPr="005B17D3">
          <w:rPr>
            <w:noProof/>
            <w:webHidden/>
          </w:rPr>
          <w:t>99</w:t>
        </w:r>
        <w:r w:rsidR="00436578" w:rsidRPr="005B17D3">
          <w:rPr>
            <w:noProof/>
            <w:webHidden/>
          </w:rPr>
          <w:fldChar w:fldCharType="end"/>
        </w:r>
      </w:hyperlink>
    </w:p>
    <w:p w14:paraId="17724A13" w14:textId="13960679" w:rsidR="00436578" w:rsidRPr="005B17D3" w:rsidRDefault="005B17D3">
      <w:pPr>
        <w:pStyle w:val="TOC4"/>
        <w:tabs>
          <w:tab w:val="left" w:pos="1872"/>
          <w:tab w:val="right" w:leader="dot" w:pos="9350"/>
        </w:tabs>
        <w:rPr>
          <w:rFonts w:asciiTheme="minorHAnsi" w:eastAsiaTheme="minorEastAsia" w:hAnsiTheme="minorHAnsi" w:cstheme="minorBidi"/>
          <w:noProof/>
          <w:sz w:val="22"/>
          <w:szCs w:val="22"/>
        </w:rPr>
      </w:pPr>
      <w:hyperlink w:anchor="_Toc31622123" w:history="1">
        <w:r w:rsidR="00436578" w:rsidRPr="005B17D3">
          <w:rPr>
            <w:rStyle w:val="Hyperlink"/>
            <w:noProof/>
          </w:rPr>
          <w:t>4.4.2.1</w:t>
        </w:r>
        <w:r w:rsidR="00436578" w:rsidRPr="005B17D3">
          <w:rPr>
            <w:rFonts w:asciiTheme="minorHAnsi" w:eastAsiaTheme="minorEastAsia" w:hAnsiTheme="minorHAnsi" w:cstheme="minorBidi"/>
            <w:noProof/>
            <w:sz w:val="22"/>
            <w:szCs w:val="22"/>
          </w:rPr>
          <w:tab/>
        </w:r>
        <w:r w:rsidR="00436578" w:rsidRPr="005B17D3">
          <w:rPr>
            <w:rStyle w:val="Hyperlink"/>
            <w:noProof/>
          </w:rPr>
          <w:t>Add Purple Heart Registry Entry</w:t>
        </w:r>
        <w:r w:rsidR="00436578" w:rsidRPr="005B17D3">
          <w:rPr>
            <w:noProof/>
            <w:webHidden/>
          </w:rPr>
          <w:tab/>
        </w:r>
        <w:r w:rsidR="00436578" w:rsidRPr="005B17D3">
          <w:rPr>
            <w:noProof/>
            <w:webHidden/>
          </w:rPr>
          <w:fldChar w:fldCharType="begin"/>
        </w:r>
        <w:r w:rsidR="00436578" w:rsidRPr="005B17D3">
          <w:rPr>
            <w:noProof/>
            <w:webHidden/>
          </w:rPr>
          <w:instrText xml:space="preserve"> PAGEREF _Toc31622123 \h </w:instrText>
        </w:r>
        <w:r w:rsidR="00436578" w:rsidRPr="005B17D3">
          <w:rPr>
            <w:noProof/>
            <w:webHidden/>
          </w:rPr>
        </w:r>
        <w:r w:rsidR="00436578" w:rsidRPr="005B17D3">
          <w:rPr>
            <w:noProof/>
            <w:webHidden/>
          </w:rPr>
          <w:fldChar w:fldCharType="separate"/>
        </w:r>
        <w:r w:rsidR="00436578" w:rsidRPr="005B17D3">
          <w:rPr>
            <w:noProof/>
            <w:webHidden/>
          </w:rPr>
          <w:t>99</w:t>
        </w:r>
        <w:r w:rsidR="00436578" w:rsidRPr="005B17D3">
          <w:rPr>
            <w:noProof/>
            <w:webHidden/>
          </w:rPr>
          <w:fldChar w:fldCharType="end"/>
        </w:r>
      </w:hyperlink>
    </w:p>
    <w:p w14:paraId="16906AB6" w14:textId="5AF6444A" w:rsidR="00436578" w:rsidRPr="005B17D3" w:rsidRDefault="005B17D3">
      <w:pPr>
        <w:pStyle w:val="TOC4"/>
        <w:tabs>
          <w:tab w:val="left" w:pos="1872"/>
          <w:tab w:val="right" w:leader="dot" w:pos="9350"/>
        </w:tabs>
        <w:rPr>
          <w:rFonts w:asciiTheme="minorHAnsi" w:eastAsiaTheme="minorEastAsia" w:hAnsiTheme="minorHAnsi" w:cstheme="minorBidi"/>
          <w:noProof/>
          <w:sz w:val="22"/>
          <w:szCs w:val="22"/>
        </w:rPr>
      </w:pPr>
      <w:hyperlink w:anchor="_Toc31622124" w:history="1">
        <w:r w:rsidR="00436578" w:rsidRPr="005B17D3">
          <w:rPr>
            <w:rStyle w:val="Hyperlink"/>
            <w:noProof/>
          </w:rPr>
          <w:t>4.4.2.2</w:t>
        </w:r>
        <w:r w:rsidR="00436578" w:rsidRPr="005B17D3">
          <w:rPr>
            <w:rFonts w:asciiTheme="minorHAnsi" w:eastAsiaTheme="minorEastAsia" w:hAnsiTheme="minorHAnsi" w:cstheme="minorBidi"/>
            <w:noProof/>
            <w:sz w:val="22"/>
            <w:szCs w:val="22"/>
          </w:rPr>
          <w:tab/>
        </w:r>
        <w:r w:rsidR="00436578" w:rsidRPr="005B17D3">
          <w:rPr>
            <w:rStyle w:val="Hyperlink"/>
            <w:noProof/>
          </w:rPr>
          <w:t>Add POW Registry Entry</w:t>
        </w:r>
        <w:r w:rsidR="00436578" w:rsidRPr="005B17D3">
          <w:rPr>
            <w:noProof/>
            <w:webHidden/>
          </w:rPr>
          <w:tab/>
        </w:r>
        <w:r w:rsidR="00436578" w:rsidRPr="005B17D3">
          <w:rPr>
            <w:noProof/>
            <w:webHidden/>
          </w:rPr>
          <w:fldChar w:fldCharType="begin"/>
        </w:r>
        <w:r w:rsidR="00436578" w:rsidRPr="005B17D3">
          <w:rPr>
            <w:noProof/>
            <w:webHidden/>
          </w:rPr>
          <w:instrText xml:space="preserve"> PAGEREF _Toc31622124 \h </w:instrText>
        </w:r>
        <w:r w:rsidR="00436578" w:rsidRPr="005B17D3">
          <w:rPr>
            <w:noProof/>
            <w:webHidden/>
          </w:rPr>
        </w:r>
        <w:r w:rsidR="00436578" w:rsidRPr="005B17D3">
          <w:rPr>
            <w:noProof/>
            <w:webHidden/>
          </w:rPr>
          <w:fldChar w:fldCharType="separate"/>
        </w:r>
        <w:r w:rsidR="00436578" w:rsidRPr="005B17D3">
          <w:rPr>
            <w:noProof/>
            <w:webHidden/>
          </w:rPr>
          <w:t>103</w:t>
        </w:r>
        <w:r w:rsidR="00436578" w:rsidRPr="005B17D3">
          <w:rPr>
            <w:noProof/>
            <w:webHidden/>
          </w:rPr>
          <w:fldChar w:fldCharType="end"/>
        </w:r>
      </w:hyperlink>
    </w:p>
    <w:p w14:paraId="3D5A773F" w14:textId="0ACE8341" w:rsidR="00436578" w:rsidRPr="005B17D3" w:rsidRDefault="005B17D3">
      <w:pPr>
        <w:pStyle w:val="TOC4"/>
        <w:tabs>
          <w:tab w:val="left" w:pos="1872"/>
          <w:tab w:val="right" w:leader="dot" w:pos="9350"/>
        </w:tabs>
        <w:rPr>
          <w:rFonts w:asciiTheme="minorHAnsi" w:eastAsiaTheme="minorEastAsia" w:hAnsiTheme="minorHAnsi" w:cstheme="minorBidi"/>
          <w:noProof/>
          <w:sz w:val="22"/>
          <w:szCs w:val="22"/>
        </w:rPr>
      </w:pPr>
      <w:hyperlink w:anchor="_Toc31622125" w:history="1">
        <w:r w:rsidR="00436578" w:rsidRPr="005B17D3">
          <w:rPr>
            <w:rStyle w:val="Hyperlink"/>
            <w:noProof/>
          </w:rPr>
          <w:t>4.4.2.3</w:t>
        </w:r>
        <w:r w:rsidR="00436578" w:rsidRPr="005B17D3">
          <w:rPr>
            <w:rFonts w:asciiTheme="minorHAnsi" w:eastAsiaTheme="minorEastAsia" w:hAnsiTheme="minorHAnsi" w:cstheme="minorBidi"/>
            <w:noProof/>
            <w:sz w:val="22"/>
            <w:szCs w:val="22"/>
          </w:rPr>
          <w:tab/>
        </w:r>
        <w:r w:rsidR="00436578" w:rsidRPr="005B17D3">
          <w:rPr>
            <w:rStyle w:val="Hyperlink"/>
            <w:noProof/>
          </w:rPr>
          <w:t>Add SHAD Registry Entry</w:t>
        </w:r>
        <w:r w:rsidR="00436578" w:rsidRPr="005B17D3">
          <w:rPr>
            <w:noProof/>
            <w:webHidden/>
          </w:rPr>
          <w:tab/>
        </w:r>
        <w:r w:rsidR="00436578" w:rsidRPr="005B17D3">
          <w:rPr>
            <w:noProof/>
            <w:webHidden/>
          </w:rPr>
          <w:fldChar w:fldCharType="begin"/>
        </w:r>
        <w:r w:rsidR="00436578" w:rsidRPr="005B17D3">
          <w:rPr>
            <w:noProof/>
            <w:webHidden/>
          </w:rPr>
          <w:instrText xml:space="preserve"> PAGEREF _Toc31622125 \h </w:instrText>
        </w:r>
        <w:r w:rsidR="00436578" w:rsidRPr="005B17D3">
          <w:rPr>
            <w:noProof/>
            <w:webHidden/>
          </w:rPr>
        </w:r>
        <w:r w:rsidR="00436578" w:rsidRPr="005B17D3">
          <w:rPr>
            <w:noProof/>
            <w:webHidden/>
          </w:rPr>
          <w:fldChar w:fldCharType="separate"/>
        </w:r>
        <w:r w:rsidR="00436578" w:rsidRPr="005B17D3">
          <w:rPr>
            <w:noProof/>
            <w:webHidden/>
          </w:rPr>
          <w:t>107</w:t>
        </w:r>
        <w:r w:rsidR="00436578" w:rsidRPr="005B17D3">
          <w:rPr>
            <w:noProof/>
            <w:webHidden/>
          </w:rPr>
          <w:fldChar w:fldCharType="end"/>
        </w:r>
      </w:hyperlink>
    </w:p>
    <w:p w14:paraId="529D8F64" w14:textId="4F5DD5C0" w:rsidR="00436578" w:rsidRPr="005B17D3" w:rsidRDefault="005B17D3">
      <w:pPr>
        <w:pStyle w:val="TOC3"/>
        <w:rPr>
          <w:rFonts w:asciiTheme="minorHAnsi" w:eastAsiaTheme="minorEastAsia" w:hAnsiTheme="minorHAnsi" w:cstheme="minorBidi"/>
          <w:b w:val="0"/>
          <w:noProof/>
          <w:sz w:val="22"/>
          <w:szCs w:val="22"/>
        </w:rPr>
      </w:pPr>
      <w:hyperlink w:anchor="_Toc31622126" w:history="1">
        <w:r w:rsidR="00436578" w:rsidRPr="005B17D3">
          <w:rPr>
            <w:rStyle w:val="Hyperlink"/>
            <w:noProof/>
            <w14:scene3d>
              <w14:camera w14:prst="orthographicFront"/>
              <w14:lightRig w14:rig="threePt" w14:dir="t">
                <w14:rot w14:lat="0" w14:lon="0" w14:rev="0"/>
              </w14:lightRig>
            </w14:scene3d>
          </w:rPr>
          <w:t>4.4.3</w:t>
        </w:r>
        <w:r w:rsidR="00436578" w:rsidRPr="005B17D3">
          <w:rPr>
            <w:rFonts w:asciiTheme="minorHAnsi" w:eastAsiaTheme="minorEastAsia" w:hAnsiTheme="minorHAnsi" w:cstheme="minorBidi"/>
            <w:b w:val="0"/>
            <w:noProof/>
            <w:sz w:val="22"/>
            <w:szCs w:val="22"/>
          </w:rPr>
          <w:tab/>
        </w:r>
        <w:r w:rsidR="00436578" w:rsidRPr="005B17D3">
          <w:rPr>
            <w:rStyle w:val="Hyperlink"/>
            <w:noProof/>
          </w:rPr>
          <w:t>Load Registry</w:t>
        </w:r>
        <w:r w:rsidR="00436578" w:rsidRPr="005B17D3">
          <w:rPr>
            <w:noProof/>
            <w:webHidden/>
          </w:rPr>
          <w:tab/>
        </w:r>
        <w:r w:rsidR="00436578" w:rsidRPr="005B17D3">
          <w:rPr>
            <w:noProof/>
            <w:webHidden/>
          </w:rPr>
          <w:fldChar w:fldCharType="begin"/>
        </w:r>
        <w:r w:rsidR="00436578" w:rsidRPr="005B17D3">
          <w:rPr>
            <w:noProof/>
            <w:webHidden/>
          </w:rPr>
          <w:instrText xml:space="preserve"> PAGEREF _Toc31622126 \h </w:instrText>
        </w:r>
        <w:r w:rsidR="00436578" w:rsidRPr="005B17D3">
          <w:rPr>
            <w:noProof/>
            <w:webHidden/>
          </w:rPr>
        </w:r>
        <w:r w:rsidR="00436578" w:rsidRPr="005B17D3">
          <w:rPr>
            <w:noProof/>
            <w:webHidden/>
          </w:rPr>
          <w:fldChar w:fldCharType="separate"/>
        </w:r>
        <w:r w:rsidR="00436578" w:rsidRPr="005B17D3">
          <w:rPr>
            <w:noProof/>
            <w:webHidden/>
          </w:rPr>
          <w:t>110</w:t>
        </w:r>
        <w:r w:rsidR="00436578" w:rsidRPr="005B17D3">
          <w:rPr>
            <w:noProof/>
            <w:webHidden/>
          </w:rPr>
          <w:fldChar w:fldCharType="end"/>
        </w:r>
      </w:hyperlink>
    </w:p>
    <w:p w14:paraId="0192D190" w14:textId="5584BB17" w:rsidR="00436578" w:rsidRPr="005B17D3" w:rsidRDefault="005B17D3">
      <w:pPr>
        <w:pStyle w:val="TOC2"/>
        <w:rPr>
          <w:rFonts w:asciiTheme="minorHAnsi" w:eastAsiaTheme="minorEastAsia" w:hAnsiTheme="minorHAnsi" w:cstheme="minorBidi"/>
          <w:b w:val="0"/>
          <w:noProof/>
          <w:sz w:val="22"/>
          <w:szCs w:val="22"/>
        </w:rPr>
      </w:pPr>
      <w:hyperlink w:anchor="_Toc31622127" w:history="1">
        <w:r w:rsidR="00436578" w:rsidRPr="005B17D3">
          <w:rPr>
            <w:rStyle w:val="Hyperlink"/>
            <w:noProof/>
          </w:rPr>
          <w:t>4.5</w:t>
        </w:r>
        <w:r w:rsidR="00436578" w:rsidRPr="005B17D3">
          <w:rPr>
            <w:rFonts w:asciiTheme="minorHAnsi" w:eastAsiaTheme="minorEastAsia" w:hAnsiTheme="minorHAnsi" w:cstheme="minorBidi"/>
            <w:b w:val="0"/>
            <w:noProof/>
            <w:sz w:val="22"/>
            <w:szCs w:val="22"/>
          </w:rPr>
          <w:tab/>
        </w:r>
        <w:r w:rsidR="00436578" w:rsidRPr="005B17D3">
          <w:rPr>
            <w:rStyle w:val="Hyperlink"/>
            <w:noProof/>
          </w:rPr>
          <w:t>Transmissions</w:t>
        </w:r>
        <w:r w:rsidR="00436578" w:rsidRPr="005B17D3">
          <w:rPr>
            <w:noProof/>
            <w:webHidden/>
          </w:rPr>
          <w:tab/>
        </w:r>
        <w:r w:rsidR="00436578" w:rsidRPr="005B17D3">
          <w:rPr>
            <w:noProof/>
            <w:webHidden/>
          </w:rPr>
          <w:fldChar w:fldCharType="begin"/>
        </w:r>
        <w:r w:rsidR="00436578" w:rsidRPr="005B17D3">
          <w:rPr>
            <w:noProof/>
            <w:webHidden/>
          </w:rPr>
          <w:instrText xml:space="preserve"> PAGEREF _Toc31622127 \h </w:instrText>
        </w:r>
        <w:r w:rsidR="00436578" w:rsidRPr="005B17D3">
          <w:rPr>
            <w:noProof/>
            <w:webHidden/>
          </w:rPr>
        </w:r>
        <w:r w:rsidR="00436578" w:rsidRPr="005B17D3">
          <w:rPr>
            <w:noProof/>
            <w:webHidden/>
          </w:rPr>
          <w:fldChar w:fldCharType="separate"/>
        </w:r>
        <w:r w:rsidR="00436578" w:rsidRPr="005B17D3">
          <w:rPr>
            <w:noProof/>
            <w:webHidden/>
          </w:rPr>
          <w:t>112</w:t>
        </w:r>
        <w:r w:rsidR="00436578" w:rsidRPr="005B17D3">
          <w:rPr>
            <w:noProof/>
            <w:webHidden/>
          </w:rPr>
          <w:fldChar w:fldCharType="end"/>
        </w:r>
      </w:hyperlink>
    </w:p>
    <w:p w14:paraId="787E39CE" w14:textId="4DF07BF7" w:rsidR="00436578" w:rsidRPr="005B17D3" w:rsidRDefault="005B17D3">
      <w:pPr>
        <w:pStyle w:val="TOC3"/>
        <w:rPr>
          <w:rFonts w:asciiTheme="minorHAnsi" w:eastAsiaTheme="minorEastAsia" w:hAnsiTheme="minorHAnsi" w:cstheme="minorBidi"/>
          <w:b w:val="0"/>
          <w:noProof/>
          <w:sz w:val="22"/>
          <w:szCs w:val="22"/>
        </w:rPr>
      </w:pPr>
      <w:hyperlink w:anchor="_Toc31622128" w:history="1">
        <w:r w:rsidR="00436578" w:rsidRPr="005B17D3">
          <w:rPr>
            <w:rStyle w:val="Hyperlink"/>
            <w:noProof/>
            <w14:scene3d>
              <w14:camera w14:prst="orthographicFront"/>
              <w14:lightRig w14:rig="threePt" w14:dir="t">
                <w14:rot w14:lat="0" w14:lon="0" w14:rev="0"/>
              </w14:lightRig>
            </w14:scene3d>
          </w:rPr>
          <w:t>4.5.1</w:t>
        </w:r>
        <w:r w:rsidR="00436578" w:rsidRPr="005B17D3">
          <w:rPr>
            <w:rFonts w:asciiTheme="minorHAnsi" w:eastAsiaTheme="minorEastAsia" w:hAnsiTheme="minorHAnsi" w:cstheme="minorBidi"/>
            <w:b w:val="0"/>
            <w:noProof/>
            <w:sz w:val="22"/>
            <w:szCs w:val="22"/>
          </w:rPr>
          <w:tab/>
        </w:r>
        <w:r w:rsidR="00436578" w:rsidRPr="005B17D3">
          <w:rPr>
            <w:rStyle w:val="Hyperlink"/>
            <w:noProof/>
          </w:rPr>
          <w:t>HL7 Message Search</w:t>
        </w:r>
        <w:r w:rsidR="00436578" w:rsidRPr="005B17D3">
          <w:rPr>
            <w:noProof/>
            <w:webHidden/>
          </w:rPr>
          <w:tab/>
        </w:r>
        <w:r w:rsidR="00436578" w:rsidRPr="005B17D3">
          <w:rPr>
            <w:noProof/>
            <w:webHidden/>
          </w:rPr>
          <w:fldChar w:fldCharType="begin"/>
        </w:r>
        <w:r w:rsidR="00436578" w:rsidRPr="005B17D3">
          <w:rPr>
            <w:noProof/>
            <w:webHidden/>
          </w:rPr>
          <w:instrText xml:space="preserve"> PAGEREF _Toc31622128 \h </w:instrText>
        </w:r>
        <w:r w:rsidR="00436578" w:rsidRPr="005B17D3">
          <w:rPr>
            <w:noProof/>
            <w:webHidden/>
          </w:rPr>
        </w:r>
        <w:r w:rsidR="00436578" w:rsidRPr="005B17D3">
          <w:rPr>
            <w:noProof/>
            <w:webHidden/>
          </w:rPr>
          <w:fldChar w:fldCharType="separate"/>
        </w:r>
        <w:r w:rsidR="00436578" w:rsidRPr="005B17D3">
          <w:rPr>
            <w:noProof/>
            <w:webHidden/>
          </w:rPr>
          <w:t>113</w:t>
        </w:r>
        <w:r w:rsidR="00436578" w:rsidRPr="005B17D3">
          <w:rPr>
            <w:noProof/>
            <w:webHidden/>
          </w:rPr>
          <w:fldChar w:fldCharType="end"/>
        </w:r>
      </w:hyperlink>
    </w:p>
    <w:p w14:paraId="1D7C9265" w14:textId="7DF5F3CB" w:rsidR="00436578" w:rsidRPr="005B17D3" w:rsidRDefault="005B17D3">
      <w:pPr>
        <w:pStyle w:val="TOC4"/>
        <w:tabs>
          <w:tab w:val="left" w:pos="1872"/>
          <w:tab w:val="right" w:leader="dot" w:pos="9350"/>
        </w:tabs>
        <w:rPr>
          <w:rFonts w:asciiTheme="minorHAnsi" w:eastAsiaTheme="minorEastAsia" w:hAnsiTheme="minorHAnsi" w:cstheme="minorBidi"/>
          <w:noProof/>
          <w:sz w:val="22"/>
          <w:szCs w:val="22"/>
        </w:rPr>
      </w:pPr>
      <w:hyperlink w:anchor="_Toc31622129" w:history="1">
        <w:r w:rsidR="00436578" w:rsidRPr="005B17D3">
          <w:rPr>
            <w:rStyle w:val="Hyperlink"/>
            <w:noProof/>
          </w:rPr>
          <w:t>4.5.1.1</w:t>
        </w:r>
        <w:r w:rsidR="00436578" w:rsidRPr="005B17D3">
          <w:rPr>
            <w:rFonts w:asciiTheme="minorHAnsi" w:eastAsiaTheme="minorEastAsia" w:hAnsiTheme="minorHAnsi" w:cstheme="minorBidi"/>
            <w:noProof/>
            <w:sz w:val="22"/>
            <w:szCs w:val="22"/>
          </w:rPr>
          <w:tab/>
        </w:r>
        <w:r w:rsidR="00436578" w:rsidRPr="005B17D3">
          <w:rPr>
            <w:rStyle w:val="Hyperlink"/>
            <w:noProof/>
          </w:rPr>
          <w:t>HL7 Message Log</w:t>
        </w:r>
        <w:r w:rsidR="00436578" w:rsidRPr="005B17D3">
          <w:rPr>
            <w:noProof/>
            <w:webHidden/>
          </w:rPr>
          <w:tab/>
        </w:r>
        <w:r w:rsidR="00436578" w:rsidRPr="005B17D3">
          <w:rPr>
            <w:noProof/>
            <w:webHidden/>
          </w:rPr>
          <w:fldChar w:fldCharType="begin"/>
        </w:r>
        <w:r w:rsidR="00436578" w:rsidRPr="005B17D3">
          <w:rPr>
            <w:noProof/>
            <w:webHidden/>
          </w:rPr>
          <w:instrText xml:space="preserve"> PAGEREF _Toc31622129 \h </w:instrText>
        </w:r>
        <w:r w:rsidR="00436578" w:rsidRPr="005B17D3">
          <w:rPr>
            <w:noProof/>
            <w:webHidden/>
          </w:rPr>
        </w:r>
        <w:r w:rsidR="00436578" w:rsidRPr="005B17D3">
          <w:rPr>
            <w:noProof/>
            <w:webHidden/>
          </w:rPr>
          <w:fldChar w:fldCharType="separate"/>
        </w:r>
        <w:r w:rsidR="00436578" w:rsidRPr="005B17D3">
          <w:rPr>
            <w:noProof/>
            <w:webHidden/>
          </w:rPr>
          <w:t>114</w:t>
        </w:r>
        <w:r w:rsidR="00436578" w:rsidRPr="005B17D3">
          <w:rPr>
            <w:noProof/>
            <w:webHidden/>
          </w:rPr>
          <w:fldChar w:fldCharType="end"/>
        </w:r>
      </w:hyperlink>
    </w:p>
    <w:p w14:paraId="4F08E3C3" w14:textId="19AA62E0" w:rsidR="00436578" w:rsidRPr="005B17D3" w:rsidRDefault="005B17D3">
      <w:pPr>
        <w:pStyle w:val="TOC3"/>
        <w:rPr>
          <w:rFonts w:asciiTheme="minorHAnsi" w:eastAsiaTheme="minorEastAsia" w:hAnsiTheme="minorHAnsi" w:cstheme="minorBidi"/>
          <w:b w:val="0"/>
          <w:noProof/>
          <w:sz w:val="22"/>
          <w:szCs w:val="22"/>
        </w:rPr>
      </w:pPr>
      <w:hyperlink w:anchor="_Toc31622130" w:history="1">
        <w:r w:rsidR="00436578" w:rsidRPr="005B17D3">
          <w:rPr>
            <w:rStyle w:val="Hyperlink"/>
            <w:noProof/>
            <w14:scene3d>
              <w14:camera w14:prst="orthographicFront"/>
              <w14:lightRig w14:rig="threePt" w14:dir="t">
                <w14:rot w14:lat="0" w14:lon="0" w14:rev="0"/>
              </w14:lightRig>
            </w14:scene3d>
          </w:rPr>
          <w:t>4.5.2</w:t>
        </w:r>
        <w:r w:rsidR="00436578" w:rsidRPr="005B17D3">
          <w:rPr>
            <w:rFonts w:asciiTheme="minorHAnsi" w:eastAsiaTheme="minorEastAsia" w:hAnsiTheme="minorHAnsi" w:cstheme="minorBidi"/>
            <w:b w:val="0"/>
            <w:noProof/>
            <w:sz w:val="22"/>
            <w:szCs w:val="22"/>
          </w:rPr>
          <w:tab/>
        </w:r>
        <w:r w:rsidR="00436578" w:rsidRPr="005B17D3">
          <w:rPr>
            <w:rStyle w:val="Hyperlink"/>
            <w:noProof/>
          </w:rPr>
          <w:t>Community Care Network (CCN) Contractor Message Search</w:t>
        </w:r>
        <w:r w:rsidR="00436578" w:rsidRPr="005B17D3">
          <w:rPr>
            <w:noProof/>
            <w:webHidden/>
          </w:rPr>
          <w:tab/>
        </w:r>
        <w:r w:rsidR="00436578" w:rsidRPr="005B17D3">
          <w:rPr>
            <w:noProof/>
            <w:webHidden/>
          </w:rPr>
          <w:fldChar w:fldCharType="begin"/>
        </w:r>
        <w:r w:rsidR="00436578" w:rsidRPr="005B17D3">
          <w:rPr>
            <w:noProof/>
            <w:webHidden/>
          </w:rPr>
          <w:instrText xml:space="preserve"> PAGEREF _Toc31622130 \h </w:instrText>
        </w:r>
        <w:r w:rsidR="00436578" w:rsidRPr="005B17D3">
          <w:rPr>
            <w:noProof/>
            <w:webHidden/>
          </w:rPr>
        </w:r>
        <w:r w:rsidR="00436578" w:rsidRPr="005B17D3">
          <w:rPr>
            <w:noProof/>
            <w:webHidden/>
          </w:rPr>
          <w:fldChar w:fldCharType="separate"/>
        </w:r>
        <w:r w:rsidR="00436578" w:rsidRPr="005B17D3">
          <w:rPr>
            <w:noProof/>
            <w:webHidden/>
          </w:rPr>
          <w:t>115</w:t>
        </w:r>
        <w:r w:rsidR="00436578" w:rsidRPr="005B17D3">
          <w:rPr>
            <w:noProof/>
            <w:webHidden/>
          </w:rPr>
          <w:fldChar w:fldCharType="end"/>
        </w:r>
      </w:hyperlink>
    </w:p>
    <w:p w14:paraId="23169D16" w14:textId="7457059D" w:rsidR="00436578" w:rsidRPr="005B17D3" w:rsidRDefault="005B17D3">
      <w:pPr>
        <w:pStyle w:val="TOC3"/>
        <w:rPr>
          <w:rFonts w:asciiTheme="minorHAnsi" w:eastAsiaTheme="minorEastAsia" w:hAnsiTheme="minorHAnsi" w:cstheme="minorBidi"/>
          <w:b w:val="0"/>
          <w:noProof/>
          <w:sz w:val="22"/>
          <w:szCs w:val="22"/>
        </w:rPr>
      </w:pPr>
      <w:hyperlink w:anchor="_Toc31622131" w:history="1">
        <w:r w:rsidR="00436578" w:rsidRPr="005B17D3">
          <w:rPr>
            <w:rStyle w:val="Hyperlink"/>
            <w:noProof/>
            <w14:scene3d>
              <w14:camera w14:prst="orthographicFront"/>
              <w14:lightRig w14:rig="threePt" w14:dir="t">
                <w14:rot w14:lat="0" w14:lon="0" w14:rev="0"/>
              </w14:lightRig>
            </w14:scene3d>
          </w:rPr>
          <w:t>4.5.3</w:t>
        </w:r>
        <w:r w:rsidR="00436578" w:rsidRPr="005B17D3">
          <w:rPr>
            <w:rFonts w:asciiTheme="minorHAnsi" w:eastAsiaTheme="minorEastAsia" w:hAnsiTheme="minorHAnsi" w:cstheme="minorBidi"/>
            <w:b w:val="0"/>
            <w:noProof/>
            <w:sz w:val="22"/>
            <w:szCs w:val="22"/>
          </w:rPr>
          <w:tab/>
        </w:r>
        <w:r w:rsidR="00436578" w:rsidRPr="005B17D3">
          <w:rPr>
            <w:rStyle w:val="Hyperlink"/>
            <w:noProof/>
          </w:rPr>
          <w:t>TPA Contractor Message Search</w:t>
        </w:r>
        <w:r w:rsidR="00436578" w:rsidRPr="005B17D3">
          <w:rPr>
            <w:noProof/>
            <w:webHidden/>
          </w:rPr>
          <w:tab/>
        </w:r>
        <w:r w:rsidR="00436578" w:rsidRPr="005B17D3">
          <w:rPr>
            <w:noProof/>
            <w:webHidden/>
          </w:rPr>
          <w:fldChar w:fldCharType="begin"/>
        </w:r>
        <w:r w:rsidR="00436578" w:rsidRPr="005B17D3">
          <w:rPr>
            <w:noProof/>
            <w:webHidden/>
          </w:rPr>
          <w:instrText xml:space="preserve"> PAGEREF _Toc31622131 \h </w:instrText>
        </w:r>
        <w:r w:rsidR="00436578" w:rsidRPr="005B17D3">
          <w:rPr>
            <w:noProof/>
            <w:webHidden/>
          </w:rPr>
        </w:r>
        <w:r w:rsidR="00436578" w:rsidRPr="005B17D3">
          <w:rPr>
            <w:noProof/>
            <w:webHidden/>
          </w:rPr>
          <w:fldChar w:fldCharType="separate"/>
        </w:r>
        <w:r w:rsidR="00436578" w:rsidRPr="005B17D3">
          <w:rPr>
            <w:noProof/>
            <w:webHidden/>
          </w:rPr>
          <w:t>118</w:t>
        </w:r>
        <w:r w:rsidR="00436578" w:rsidRPr="005B17D3">
          <w:rPr>
            <w:noProof/>
            <w:webHidden/>
          </w:rPr>
          <w:fldChar w:fldCharType="end"/>
        </w:r>
      </w:hyperlink>
    </w:p>
    <w:p w14:paraId="35952863" w14:textId="24626805" w:rsidR="00436578" w:rsidRPr="005B17D3" w:rsidRDefault="005B17D3">
      <w:pPr>
        <w:pStyle w:val="TOC2"/>
        <w:rPr>
          <w:rFonts w:asciiTheme="minorHAnsi" w:eastAsiaTheme="minorEastAsia" w:hAnsiTheme="minorHAnsi" w:cstheme="minorBidi"/>
          <w:b w:val="0"/>
          <w:noProof/>
          <w:sz w:val="22"/>
          <w:szCs w:val="22"/>
        </w:rPr>
      </w:pPr>
      <w:hyperlink w:anchor="_Toc31622132" w:history="1">
        <w:r w:rsidR="00436578" w:rsidRPr="005B17D3">
          <w:rPr>
            <w:rStyle w:val="Hyperlink"/>
            <w:noProof/>
          </w:rPr>
          <w:t>4.6</w:t>
        </w:r>
        <w:r w:rsidR="00436578" w:rsidRPr="005B17D3">
          <w:rPr>
            <w:rFonts w:asciiTheme="minorHAnsi" w:eastAsiaTheme="minorEastAsia" w:hAnsiTheme="minorHAnsi" w:cstheme="minorBidi"/>
            <w:b w:val="0"/>
            <w:noProof/>
            <w:sz w:val="22"/>
            <w:szCs w:val="22"/>
          </w:rPr>
          <w:tab/>
        </w:r>
        <w:r w:rsidR="00436578" w:rsidRPr="005B17D3">
          <w:rPr>
            <w:rStyle w:val="Hyperlink"/>
            <w:noProof/>
          </w:rPr>
          <w:t>MSDS Messages</w:t>
        </w:r>
        <w:r w:rsidR="00436578" w:rsidRPr="005B17D3">
          <w:rPr>
            <w:noProof/>
            <w:webHidden/>
          </w:rPr>
          <w:tab/>
        </w:r>
        <w:r w:rsidR="00436578" w:rsidRPr="005B17D3">
          <w:rPr>
            <w:noProof/>
            <w:webHidden/>
          </w:rPr>
          <w:fldChar w:fldCharType="begin"/>
        </w:r>
        <w:r w:rsidR="00436578" w:rsidRPr="005B17D3">
          <w:rPr>
            <w:noProof/>
            <w:webHidden/>
          </w:rPr>
          <w:instrText xml:space="preserve"> PAGEREF _Toc31622132 \h </w:instrText>
        </w:r>
        <w:r w:rsidR="00436578" w:rsidRPr="005B17D3">
          <w:rPr>
            <w:noProof/>
            <w:webHidden/>
          </w:rPr>
        </w:r>
        <w:r w:rsidR="00436578" w:rsidRPr="005B17D3">
          <w:rPr>
            <w:noProof/>
            <w:webHidden/>
          </w:rPr>
          <w:fldChar w:fldCharType="separate"/>
        </w:r>
        <w:r w:rsidR="00436578" w:rsidRPr="005B17D3">
          <w:rPr>
            <w:noProof/>
            <w:webHidden/>
          </w:rPr>
          <w:t>121</w:t>
        </w:r>
        <w:r w:rsidR="00436578" w:rsidRPr="005B17D3">
          <w:rPr>
            <w:noProof/>
            <w:webHidden/>
          </w:rPr>
          <w:fldChar w:fldCharType="end"/>
        </w:r>
      </w:hyperlink>
    </w:p>
    <w:p w14:paraId="363B3E2C" w14:textId="73B7A141" w:rsidR="00436578" w:rsidRPr="005B17D3" w:rsidRDefault="005B17D3">
      <w:pPr>
        <w:pStyle w:val="TOC3"/>
        <w:rPr>
          <w:rFonts w:asciiTheme="minorHAnsi" w:eastAsiaTheme="minorEastAsia" w:hAnsiTheme="minorHAnsi" w:cstheme="minorBidi"/>
          <w:b w:val="0"/>
          <w:noProof/>
          <w:sz w:val="22"/>
          <w:szCs w:val="22"/>
        </w:rPr>
      </w:pPr>
      <w:hyperlink w:anchor="_Toc31622133" w:history="1">
        <w:r w:rsidR="00436578" w:rsidRPr="005B17D3">
          <w:rPr>
            <w:rStyle w:val="Hyperlink"/>
            <w:noProof/>
            <w14:scene3d>
              <w14:camera w14:prst="orthographicFront"/>
              <w14:lightRig w14:rig="threePt" w14:dir="t">
                <w14:rot w14:lat="0" w14:lon="0" w14:rev="0"/>
              </w14:lightRig>
            </w14:scene3d>
          </w:rPr>
          <w:t>4.6.1</w:t>
        </w:r>
        <w:r w:rsidR="00436578" w:rsidRPr="005B17D3">
          <w:rPr>
            <w:rFonts w:asciiTheme="minorHAnsi" w:eastAsiaTheme="minorEastAsia" w:hAnsiTheme="minorHAnsi" w:cstheme="minorBidi"/>
            <w:b w:val="0"/>
            <w:noProof/>
            <w:sz w:val="22"/>
            <w:szCs w:val="22"/>
          </w:rPr>
          <w:tab/>
        </w:r>
        <w:r w:rsidR="00436578" w:rsidRPr="005B17D3">
          <w:rPr>
            <w:rStyle w:val="Hyperlink"/>
            <w:noProof/>
          </w:rPr>
          <w:t>MSDS Message Search</w:t>
        </w:r>
        <w:r w:rsidR="00436578" w:rsidRPr="005B17D3">
          <w:rPr>
            <w:noProof/>
            <w:webHidden/>
          </w:rPr>
          <w:tab/>
        </w:r>
        <w:r w:rsidR="00436578" w:rsidRPr="005B17D3">
          <w:rPr>
            <w:noProof/>
            <w:webHidden/>
          </w:rPr>
          <w:fldChar w:fldCharType="begin"/>
        </w:r>
        <w:r w:rsidR="00436578" w:rsidRPr="005B17D3">
          <w:rPr>
            <w:noProof/>
            <w:webHidden/>
          </w:rPr>
          <w:instrText xml:space="preserve"> PAGEREF _Toc31622133 \h </w:instrText>
        </w:r>
        <w:r w:rsidR="00436578" w:rsidRPr="005B17D3">
          <w:rPr>
            <w:noProof/>
            <w:webHidden/>
          </w:rPr>
        </w:r>
        <w:r w:rsidR="00436578" w:rsidRPr="005B17D3">
          <w:rPr>
            <w:noProof/>
            <w:webHidden/>
          </w:rPr>
          <w:fldChar w:fldCharType="separate"/>
        </w:r>
        <w:r w:rsidR="00436578" w:rsidRPr="005B17D3">
          <w:rPr>
            <w:noProof/>
            <w:webHidden/>
          </w:rPr>
          <w:t>121</w:t>
        </w:r>
        <w:r w:rsidR="00436578" w:rsidRPr="005B17D3">
          <w:rPr>
            <w:noProof/>
            <w:webHidden/>
          </w:rPr>
          <w:fldChar w:fldCharType="end"/>
        </w:r>
      </w:hyperlink>
    </w:p>
    <w:p w14:paraId="19CD0085" w14:textId="153E240C" w:rsidR="00436578" w:rsidRPr="005B17D3" w:rsidRDefault="005B17D3">
      <w:pPr>
        <w:pStyle w:val="TOC3"/>
        <w:rPr>
          <w:rFonts w:asciiTheme="minorHAnsi" w:eastAsiaTheme="minorEastAsia" w:hAnsiTheme="minorHAnsi" w:cstheme="minorBidi"/>
          <w:b w:val="0"/>
          <w:noProof/>
          <w:sz w:val="22"/>
          <w:szCs w:val="22"/>
        </w:rPr>
      </w:pPr>
      <w:hyperlink w:anchor="_Toc31622134" w:history="1">
        <w:r w:rsidR="00436578" w:rsidRPr="005B17D3">
          <w:rPr>
            <w:rStyle w:val="Hyperlink"/>
            <w:noProof/>
            <w14:scene3d>
              <w14:camera w14:prst="orthographicFront"/>
              <w14:lightRig w14:rig="threePt" w14:dir="t">
                <w14:rot w14:lat="0" w14:lon="0" w14:rev="0"/>
              </w14:lightRig>
            </w14:scene3d>
          </w:rPr>
          <w:t>4.6.2</w:t>
        </w:r>
        <w:r w:rsidR="00436578" w:rsidRPr="005B17D3">
          <w:rPr>
            <w:rFonts w:asciiTheme="minorHAnsi" w:eastAsiaTheme="minorEastAsia" w:hAnsiTheme="minorHAnsi" w:cstheme="minorBidi"/>
            <w:b w:val="0"/>
            <w:noProof/>
            <w:sz w:val="22"/>
            <w:szCs w:val="22"/>
          </w:rPr>
          <w:tab/>
        </w:r>
        <w:r w:rsidR="00436578" w:rsidRPr="005B17D3">
          <w:rPr>
            <w:rStyle w:val="Hyperlink"/>
            <w:noProof/>
          </w:rPr>
          <w:t>MSDS Message Log</w:t>
        </w:r>
        <w:r w:rsidR="00436578" w:rsidRPr="005B17D3">
          <w:rPr>
            <w:noProof/>
            <w:webHidden/>
          </w:rPr>
          <w:tab/>
        </w:r>
        <w:r w:rsidR="00436578" w:rsidRPr="005B17D3">
          <w:rPr>
            <w:noProof/>
            <w:webHidden/>
          </w:rPr>
          <w:fldChar w:fldCharType="begin"/>
        </w:r>
        <w:r w:rsidR="00436578" w:rsidRPr="005B17D3">
          <w:rPr>
            <w:noProof/>
            <w:webHidden/>
          </w:rPr>
          <w:instrText xml:space="preserve"> PAGEREF _Toc31622134 \h </w:instrText>
        </w:r>
        <w:r w:rsidR="00436578" w:rsidRPr="005B17D3">
          <w:rPr>
            <w:noProof/>
            <w:webHidden/>
          </w:rPr>
        </w:r>
        <w:r w:rsidR="00436578" w:rsidRPr="005B17D3">
          <w:rPr>
            <w:noProof/>
            <w:webHidden/>
          </w:rPr>
          <w:fldChar w:fldCharType="separate"/>
        </w:r>
        <w:r w:rsidR="00436578" w:rsidRPr="005B17D3">
          <w:rPr>
            <w:noProof/>
            <w:webHidden/>
          </w:rPr>
          <w:t>122</w:t>
        </w:r>
        <w:r w:rsidR="00436578" w:rsidRPr="005B17D3">
          <w:rPr>
            <w:noProof/>
            <w:webHidden/>
          </w:rPr>
          <w:fldChar w:fldCharType="end"/>
        </w:r>
      </w:hyperlink>
    </w:p>
    <w:p w14:paraId="68999C52" w14:textId="5235EEC6" w:rsidR="00436578" w:rsidRPr="005B17D3" w:rsidRDefault="005B17D3">
      <w:pPr>
        <w:pStyle w:val="TOC4"/>
        <w:tabs>
          <w:tab w:val="left" w:pos="1872"/>
          <w:tab w:val="right" w:leader="dot" w:pos="9350"/>
        </w:tabs>
        <w:rPr>
          <w:rFonts w:asciiTheme="minorHAnsi" w:eastAsiaTheme="minorEastAsia" w:hAnsiTheme="minorHAnsi" w:cstheme="minorBidi"/>
          <w:noProof/>
          <w:sz w:val="22"/>
          <w:szCs w:val="22"/>
        </w:rPr>
      </w:pPr>
      <w:hyperlink w:anchor="_Toc31622135" w:history="1">
        <w:r w:rsidR="00436578" w:rsidRPr="005B17D3">
          <w:rPr>
            <w:rStyle w:val="Hyperlink"/>
            <w:rFonts w:eastAsia="Arial"/>
            <w:noProof/>
          </w:rPr>
          <w:t>4.6.2.1</w:t>
        </w:r>
        <w:r w:rsidR="00436578" w:rsidRPr="005B17D3">
          <w:rPr>
            <w:rFonts w:asciiTheme="minorHAnsi" w:eastAsiaTheme="minorEastAsia" w:hAnsiTheme="minorHAnsi" w:cstheme="minorBidi"/>
            <w:noProof/>
            <w:sz w:val="22"/>
            <w:szCs w:val="22"/>
          </w:rPr>
          <w:tab/>
        </w:r>
        <w:r w:rsidR="00436578" w:rsidRPr="005B17D3">
          <w:rPr>
            <w:rStyle w:val="Hyperlink"/>
            <w:rFonts w:eastAsia="Arial"/>
            <w:noProof/>
          </w:rPr>
          <w:t>MSDS Message Response Details</w:t>
        </w:r>
        <w:r w:rsidR="00436578" w:rsidRPr="005B17D3">
          <w:rPr>
            <w:noProof/>
            <w:webHidden/>
          </w:rPr>
          <w:tab/>
        </w:r>
        <w:r w:rsidR="00436578" w:rsidRPr="005B17D3">
          <w:rPr>
            <w:noProof/>
            <w:webHidden/>
          </w:rPr>
          <w:fldChar w:fldCharType="begin"/>
        </w:r>
        <w:r w:rsidR="00436578" w:rsidRPr="005B17D3">
          <w:rPr>
            <w:noProof/>
            <w:webHidden/>
          </w:rPr>
          <w:instrText xml:space="preserve"> PAGEREF _Toc31622135 \h </w:instrText>
        </w:r>
        <w:r w:rsidR="00436578" w:rsidRPr="005B17D3">
          <w:rPr>
            <w:noProof/>
            <w:webHidden/>
          </w:rPr>
        </w:r>
        <w:r w:rsidR="00436578" w:rsidRPr="005B17D3">
          <w:rPr>
            <w:noProof/>
            <w:webHidden/>
          </w:rPr>
          <w:fldChar w:fldCharType="separate"/>
        </w:r>
        <w:r w:rsidR="00436578" w:rsidRPr="005B17D3">
          <w:rPr>
            <w:noProof/>
            <w:webHidden/>
          </w:rPr>
          <w:t>123</w:t>
        </w:r>
        <w:r w:rsidR="00436578" w:rsidRPr="005B17D3">
          <w:rPr>
            <w:noProof/>
            <w:webHidden/>
          </w:rPr>
          <w:fldChar w:fldCharType="end"/>
        </w:r>
      </w:hyperlink>
    </w:p>
    <w:p w14:paraId="680EE3DB" w14:textId="142B80A2" w:rsidR="00436578" w:rsidRPr="005B17D3" w:rsidRDefault="005B17D3">
      <w:pPr>
        <w:pStyle w:val="TOC4"/>
        <w:tabs>
          <w:tab w:val="left" w:pos="1872"/>
          <w:tab w:val="right" w:leader="dot" w:pos="9350"/>
        </w:tabs>
        <w:rPr>
          <w:rFonts w:asciiTheme="minorHAnsi" w:eastAsiaTheme="minorEastAsia" w:hAnsiTheme="minorHAnsi" w:cstheme="minorBidi"/>
          <w:noProof/>
          <w:sz w:val="22"/>
          <w:szCs w:val="22"/>
        </w:rPr>
      </w:pPr>
      <w:hyperlink w:anchor="_Toc31622136" w:history="1">
        <w:r w:rsidR="00436578" w:rsidRPr="005B17D3">
          <w:rPr>
            <w:rStyle w:val="Hyperlink"/>
            <w:rFonts w:eastAsia="Arial"/>
            <w:noProof/>
          </w:rPr>
          <w:t>4.6.2.2</w:t>
        </w:r>
        <w:r w:rsidR="00436578" w:rsidRPr="005B17D3">
          <w:rPr>
            <w:rFonts w:asciiTheme="minorHAnsi" w:eastAsiaTheme="minorEastAsia" w:hAnsiTheme="minorHAnsi" w:cstheme="minorBidi"/>
            <w:noProof/>
            <w:sz w:val="22"/>
            <w:szCs w:val="22"/>
          </w:rPr>
          <w:tab/>
        </w:r>
        <w:r w:rsidR="00436578" w:rsidRPr="005B17D3">
          <w:rPr>
            <w:rStyle w:val="Hyperlink"/>
            <w:rFonts w:eastAsia="Arial"/>
            <w:noProof/>
          </w:rPr>
          <w:t>View Parsed Message</w:t>
        </w:r>
        <w:r w:rsidR="00436578" w:rsidRPr="005B17D3">
          <w:rPr>
            <w:noProof/>
            <w:webHidden/>
          </w:rPr>
          <w:tab/>
        </w:r>
        <w:r w:rsidR="00436578" w:rsidRPr="005B17D3">
          <w:rPr>
            <w:noProof/>
            <w:webHidden/>
          </w:rPr>
          <w:fldChar w:fldCharType="begin"/>
        </w:r>
        <w:r w:rsidR="00436578" w:rsidRPr="005B17D3">
          <w:rPr>
            <w:noProof/>
            <w:webHidden/>
          </w:rPr>
          <w:instrText xml:space="preserve"> PAGEREF _Toc31622136 \h </w:instrText>
        </w:r>
        <w:r w:rsidR="00436578" w:rsidRPr="005B17D3">
          <w:rPr>
            <w:noProof/>
            <w:webHidden/>
          </w:rPr>
        </w:r>
        <w:r w:rsidR="00436578" w:rsidRPr="005B17D3">
          <w:rPr>
            <w:noProof/>
            <w:webHidden/>
          </w:rPr>
          <w:fldChar w:fldCharType="separate"/>
        </w:r>
        <w:r w:rsidR="00436578" w:rsidRPr="005B17D3">
          <w:rPr>
            <w:noProof/>
            <w:webHidden/>
          </w:rPr>
          <w:t>125</w:t>
        </w:r>
        <w:r w:rsidR="00436578" w:rsidRPr="005B17D3">
          <w:rPr>
            <w:noProof/>
            <w:webHidden/>
          </w:rPr>
          <w:fldChar w:fldCharType="end"/>
        </w:r>
      </w:hyperlink>
    </w:p>
    <w:p w14:paraId="1E48423F" w14:textId="29153AD4" w:rsidR="00436578" w:rsidRPr="005B17D3" w:rsidRDefault="005B17D3">
      <w:pPr>
        <w:pStyle w:val="TOC4"/>
        <w:tabs>
          <w:tab w:val="left" w:pos="1872"/>
          <w:tab w:val="right" w:leader="dot" w:pos="9350"/>
        </w:tabs>
        <w:rPr>
          <w:rFonts w:asciiTheme="minorHAnsi" w:eastAsiaTheme="minorEastAsia" w:hAnsiTheme="minorHAnsi" w:cstheme="minorBidi"/>
          <w:noProof/>
          <w:sz w:val="22"/>
          <w:szCs w:val="22"/>
        </w:rPr>
      </w:pPr>
      <w:hyperlink w:anchor="_Toc31622137" w:history="1">
        <w:r w:rsidR="00436578" w:rsidRPr="005B17D3">
          <w:rPr>
            <w:rStyle w:val="Hyperlink"/>
            <w:rFonts w:eastAsia="Arial"/>
            <w:noProof/>
          </w:rPr>
          <w:t>4.6.2.3</w:t>
        </w:r>
        <w:r w:rsidR="00436578" w:rsidRPr="005B17D3">
          <w:rPr>
            <w:rFonts w:asciiTheme="minorHAnsi" w:eastAsiaTheme="minorEastAsia" w:hAnsiTheme="minorHAnsi" w:cstheme="minorBidi"/>
            <w:noProof/>
            <w:sz w:val="22"/>
            <w:szCs w:val="22"/>
          </w:rPr>
          <w:tab/>
        </w:r>
        <w:r w:rsidR="00436578" w:rsidRPr="005B17D3">
          <w:rPr>
            <w:rStyle w:val="Hyperlink"/>
            <w:rFonts w:eastAsia="Arial"/>
            <w:noProof/>
          </w:rPr>
          <w:t>View Raw Message</w:t>
        </w:r>
        <w:r w:rsidR="00436578" w:rsidRPr="005B17D3">
          <w:rPr>
            <w:noProof/>
            <w:webHidden/>
          </w:rPr>
          <w:tab/>
        </w:r>
        <w:r w:rsidR="00436578" w:rsidRPr="005B17D3">
          <w:rPr>
            <w:noProof/>
            <w:webHidden/>
          </w:rPr>
          <w:fldChar w:fldCharType="begin"/>
        </w:r>
        <w:r w:rsidR="00436578" w:rsidRPr="005B17D3">
          <w:rPr>
            <w:noProof/>
            <w:webHidden/>
          </w:rPr>
          <w:instrText xml:space="preserve"> PAGEREF _Toc31622137 \h </w:instrText>
        </w:r>
        <w:r w:rsidR="00436578" w:rsidRPr="005B17D3">
          <w:rPr>
            <w:noProof/>
            <w:webHidden/>
          </w:rPr>
        </w:r>
        <w:r w:rsidR="00436578" w:rsidRPr="005B17D3">
          <w:rPr>
            <w:noProof/>
            <w:webHidden/>
          </w:rPr>
          <w:fldChar w:fldCharType="separate"/>
        </w:r>
        <w:r w:rsidR="00436578" w:rsidRPr="005B17D3">
          <w:rPr>
            <w:noProof/>
            <w:webHidden/>
          </w:rPr>
          <w:t>125</w:t>
        </w:r>
        <w:r w:rsidR="00436578" w:rsidRPr="005B17D3">
          <w:rPr>
            <w:noProof/>
            <w:webHidden/>
          </w:rPr>
          <w:fldChar w:fldCharType="end"/>
        </w:r>
      </w:hyperlink>
    </w:p>
    <w:p w14:paraId="55221DC3" w14:textId="59625CD2" w:rsidR="00436578" w:rsidRPr="005B17D3" w:rsidRDefault="005B17D3">
      <w:pPr>
        <w:pStyle w:val="TOC4"/>
        <w:tabs>
          <w:tab w:val="left" w:pos="1872"/>
          <w:tab w:val="right" w:leader="dot" w:pos="9350"/>
        </w:tabs>
        <w:rPr>
          <w:rFonts w:asciiTheme="minorHAnsi" w:eastAsiaTheme="minorEastAsia" w:hAnsiTheme="minorHAnsi" w:cstheme="minorBidi"/>
          <w:noProof/>
          <w:sz w:val="22"/>
          <w:szCs w:val="22"/>
        </w:rPr>
      </w:pPr>
      <w:hyperlink w:anchor="_Toc31622138" w:history="1">
        <w:r w:rsidR="00436578" w:rsidRPr="005B17D3">
          <w:rPr>
            <w:rStyle w:val="Hyperlink"/>
            <w:rFonts w:eastAsia="Arial"/>
            <w:noProof/>
          </w:rPr>
          <w:t>4.6.2.4</w:t>
        </w:r>
        <w:r w:rsidR="00436578" w:rsidRPr="005B17D3">
          <w:rPr>
            <w:rFonts w:asciiTheme="minorHAnsi" w:eastAsiaTheme="minorEastAsia" w:hAnsiTheme="minorHAnsi" w:cstheme="minorBidi"/>
            <w:noProof/>
            <w:sz w:val="22"/>
            <w:szCs w:val="22"/>
          </w:rPr>
          <w:tab/>
        </w:r>
        <w:r w:rsidR="00436578" w:rsidRPr="005B17D3">
          <w:rPr>
            <w:rStyle w:val="Hyperlink"/>
            <w:rFonts w:eastAsia="Arial"/>
            <w:noProof/>
          </w:rPr>
          <w:t>Back to Message Log</w:t>
        </w:r>
        <w:r w:rsidR="00436578" w:rsidRPr="005B17D3">
          <w:rPr>
            <w:noProof/>
            <w:webHidden/>
          </w:rPr>
          <w:tab/>
        </w:r>
        <w:r w:rsidR="00436578" w:rsidRPr="005B17D3">
          <w:rPr>
            <w:noProof/>
            <w:webHidden/>
          </w:rPr>
          <w:fldChar w:fldCharType="begin"/>
        </w:r>
        <w:r w:rsidR="00436578" w:rsidRPr="005B17D3">
          <w:rPr>
            <w:noProof/>
            <w:webHidden/>
          </w:rPr>
          <w:instrText xml:space="preserve"> PAGEREF _Toc31622138 \h </w:instrText>
        </w:r>
        <w:r w:rsidR="00436578" w:rsidRPr="005B17D3">
          <w:rPr>
            <w:noProof/>
            <w:webHidden/>
          </w:rPr>
        </w:r>
        <w:r w:rsidR="00436578" w:rsidRPr="005B17D3">
          <w:rPr>
            <w:noProof/>
            <w:webHidden/>
          </w:rPr>
          <w:fldChar w:fldCharType="separate"/>
        </w:r>
        <w:r w:rsidR="00436578" w:rsidRPr="005B17D3">
          <w:rPr>
            <w:noProof/>
            <w:webHidden/>
          </w:rPr>
          <w:t>127</w:t>
        </w:r>
        <w:r w:rsidR="00436578" w:rsidRPr="005B17D3">
          <w:rPr>
            <w:noProof/>
            <w:webHidden/>
          </w:rPr>
          <w:fldChar w:fldCharType="end"/>
        </w:r>
      </w:hyperlink>
    </w:p>
    <w:p w14:paraId="18DCA87F" w14:textId="07B02BED" w:rsidR="00436578" w:rsidRPr="005B17D3" w:rsidRDefault="005B17D3">
      <w:pPr>
        <w:pStyle w:val="TOC2"/>
        <w:rPr>
          <w:rFonts w:asciiTheme="minorHAnsi" w:eastAsiaTheme="minorEastAsia" w:hAnsiTheme="minorHAnsi" w:cstheme="minorBidi"/>
          <w:b w:val="0"/>
          <w:noProof/>
          <w:sz w:val="22"/>
          <w:szCs w:val="22"/>
        </w:rPr>
      </w:pPr>
      <w:hyperlink w:anchor="_Toc31622139" w:history="1">
        <w:r w:rsidR="00436578" w:rsidRPr="005B17D3">
          <w:rPr>
            <w:rStyle w:val="Hyperlink"/>
            <w:noProof/>
          </w:rPr>
          <w:t>4.7</w:t>
        </w:r>
        <w:r w:rsidR="00436578" w:rsidRPr="005B17D3">
          <w:rPr>
            <w:rFonts w:asciiTheme="minorHAnsi" w:eastAsiaTheme="minorEastAsia" w:hAnsiTheme="minorHAnsi" w:cstheme="minorBidi"/>
            <w:b w:val="0"/>
            <w:noProof/>
            <w:sz w:val="22"/>
            <w:szCs w:val="22"/>
          </w:rPr>
          <w:tab/>
        </w:r>
        <w:r w:rsidR="00436578" w:rsidRPr="005B17D3">
          <w:rPr>
            <w:rStyle w:val="Hyperlink"/>
            <w:noProof/>
          </w:rPr>
          <w:t>Mail</w:t>
        </w:r>
        <w:r w:rsidR="00436578" w:rsidRPr="005B17D3">
          <w:rPr>
            <w:noProof/>
            <w:webHidden/>
          </w:rPr>
          <w:tab/>
        </w:r>
        <w:r w:rsidR="00436578" w:rsidRPr="005B17D3">
          <w:rPr>
            <w:noProof/>
            <w:webHidden/>
          </w:rPr>
          <w:fldChar w:fldCharType="begin"/>
        </w:r>
        <w:r w:rsidR="00436578" w:rsidRPr="005B17D3">
          <w:rPr>
            <w:noProof/>
            <w:webHidden/>
          </w:rPr>
          <w:instrText xml:space="preserve"> PAGEREF _Toc31622139 \h </w:instrText>
        </w:r>
        <w:r w:rsidR="00436578" w:rsidRPr="005B17D3">
          <w:rPr>
            <w:noProof/>
            <w:webHidden/>
          </w:rPr>
        </w:r>
        <w:r w:rsidR="00436578" w:rsidRPr="005B17D3">
          <w:rPr>
            <w:noProof/>
            <w:webHidden/>
          </w:rPr>
          <w:fldChar w:fldCharType="separate"/>
        </w:r>
        <w:r w:rsidR="00436578" w:rsidRPr="005B17D3">
          <w:rPr>
            <w:noProof/>
            <w:webHidden/>
          </w:rPr>
          <w:t>128</w:t>
        </w:r>
        <w:r w:rsidR="00436578" w:rsidRPr="005B17D3">
          <w:rPr>
            <w:noProof/>
            <w:webHidden/>
          </w:rPr>
          <w:fldChar w:fldCharType="end"/>
        </w:r>
      </w:hyperlink>
    </w:p>
    <w:p w14:paraId="6438BDC4" w14:textId="36953505" w:rsidR="00436578" w:rsidRPr="005B17D3" w:rsidRDefault="005B17D3">
      <w:pPr>
        <w:pStyle w:val="TOC3"/>
        <w:rPr>
          <w:rFonts w:asciiTheme="minorHAnsi" w:eastAsiaTheme="minorEastAsia" w:hAnsiTheme="minorHAnsi" w:cstheme="minorBidi"/>
          <w:b w:val="0"/>
          <w:noProof/>
          <w:sz w:val="22"/>
          <w:szCs w:val="22"/>
        </w:rPr>
      </w:pPr>
      <w:hyperlink w:anchor="_Toc31622140" w:history="1">
        <w:r w:rsidR="00436578" w:rsidRPr="005B17D3">
          <w:rPr>
            <w:rStyle w:val="Hyperlink"/>
            <w:noProof/>
            <w14:scene3d>
              <w14:camera w14:prst="orthographicFront"/>
              <w14:lightRig w14:rig="threePt" w14:dir="t">
                <w14:rot w14:lat="0" w14:lon="0" w14:rev="0"/>
              </w14:lightRig>
            </w14:scene3d>
          </w:rPr>
          <w:t>4.7.1</w:t>
        </w:r>
        <w:r w:rsidR="00436578" w:rsidRPr="005B17D3">
          <w:rPr>
            <w:rFonts w:asciiTheme="minorHAnsi" w:eastAsiaTheme="minorEastAsia" w:hAnsiTheme="minorHAnsi" w:cstheme="minorBidi"/>
            <w:b w:val="0"/>
            <w:noProof/>
            <w:sz w:val="22"/>
            <w:szCs w:val="22"/>
          </w:rPr>
          <w:tab/>
        </w:r>
        <w:r w:rsidR="00436578" w:rsidRPr="005B17D3">
          <w:rPr>
            <w:rStyle w:val="Hyperlink"/>
            <w:noProof/>
          </w:rPr>
          <w:t>Undeliverable Mail Scanning</w:t>
        </w:r>
        <w:r w:rsidR="00436578" w:rsidRPr="005B17D3">
          <w:rPr>
            <w:noProof/>
            <w:webHidden/>
          </w:rPr>
          <w:tab/>
        </w:r>
        <w:r w:rsidR="00436578" w:rsidRPr="005B17D3">
          <w:rPr>
            <w:noProof/>
            <w:webHidden/>
          </w:rPr>
          <w:fldChar w:fldCharType="begin"/>
        </w:r>
        <w:r w:rsidR="00436578" w:rsidRPr="005B17D3">
          <w:rPr>
            <w:noProof/>
            <w:webHidden/>
          </w:rPr>
          <w:instrText xml:space="preserve"> PAGEREF _Toc31622140 \h </w:instrText>
        </w:r>
        <w:r w:rsidR="00436578" w:rsidRPr="005B17D3">
          <w:rPr>
            <w:noProof/>
            <w:webHidden/>
          </w:rPr>
        </w:r>
        <w:r w:rsidR="00436578" w:rsidRPr="005B17D3">
          <w:rPr>
            <w:noProof/>
            <w:webHidden/>
          </w:rPr>
          <w:fldChar w:fldCharType="separate"/>
        </w:r>
        <w:r w:rsidR="00436578" w:rsidRPr="005B17D3">
          <w:rPr>
            <w:noProof/>
            <w:webHidden/>
          </w:rPr>
          <w:t>128</w:t>
        </w:r>
        <w:r w:rsidR="00436578" w:rsidRPr="005B17D3">
          <w:rPr>
            <w:noProof/>
            <w:webHidden/>
          </w:rPr>
          <w:fldChar w:fldCharType="end"/>
        </w:r>
      </w:hyperlink>
    </w:p>
    <w:p w14:paraId="6FD4F9CB" w14:textId="5966BA68" w:rsidR="00436578" w:rsidRPr="005B17D3" w:rsidRDefault="005B17D3">
      <w:pPr>
        <w:pStyle w:val="TOC3"/>
        <w:rPr>
          <w:rFonts w:asciiTheme="minorHAnsi" w:eastAsiaTheme="minorEastAsia" w:hAnsiTheme="minorHAnsi" w:cstheme="minorBidi"/>
          <w:b w:val="0"/>
          <w:noProof/>
          <w:sz w:val="22"/>
          <w:szCs w:val="22"/>
        </w:rPr>
      </w:pPr>
      <w:hyperlink w:anchor="_Toc31622141" w:history="1">
        <w:r w:rsidR="00436578" w:rsidRPr="005B17D3">
          <w:rPr>
            <w:rStyle w:val="Hyperlink"/>
            <w:noProof/>
            <w14:scene3d>
              <w14:camera w14:prst="orthographicFront"/>
              <w14:lightRig w14:rig="threePt" w14:dir="t">
                <w14:rot w14:lat="0" w14:lon="0" w14:rev="0"/>
              </w14:lightRig>
            </w14:scene3d>
          </w:rPr>
          <w:t>4.7.2</w:t>
        </w:r>
        <w:r w:rsidR="00436578" w:rsidRPr="005B17D3">
          <w:rPr>
            <w:rFonts w:asciiTheme="minorHAnsi" w:eastAsiaTheme="minorEastAsia" w:hAnsiTheme="minorHAnsi" w:cstheme="minorBidi"/>
            <w:b w:val="0"/>
            <w:noProof/>
            <w:sz w:val="22"/>
            <w:szCs w:val="22"/>
          </w:rPr>
          <w:tab/>
        </w:r>
        <w:r w:rsidR="00436578" w:rsidRPr="005B17D3">
          <w:rPr>
            <w:rStyle w:val="Hyperlink"/>
            <w:noProof/>
          </w:rPr>
          <w:t>Undeliverable Mail Search</w:t>
        </w:r>
        <w:r w:rsidR="00436578" w:rsidRPr="005B17D3">
          <w:rPr>
            <w:noProof/>
            <w:webHidden/>
          </w:rPr>
          <w:tab/>
        </w:r>
        <w:r w:rsidR="00436578" w:rsidRPr="005B17D3">
          <w:rPr>
            <w:noProof/>
            <w:webHidden/>
          </w:rPr>
          <w:fldChar w:fldCharType="begin"/>
        </w:r>
        <w:r w:rsidR="00436578" w:rsidRPr="005B17D3">
          <w:rPr>
            <w:noProof/>
            <w:webHidden/>
          </w:rPr>
          <w:instrText xml:space="preserve"> PAGEREF _Toc31622141 \h </w:instrText>
        </w:r>
        <w:r w:rsidR="00436578" w:rsidRPr="005B17D3">
          <w:rPr>
            <w:noProof/>
            <w:webHidden/>
          </w:rPr>
        </w:r>
        <w:r w:rsidR="00436578" w:rsidRPr="005B17D3">
          <w:rPr>
            <w:noProof/>
            <w:webHidden/>
          </w:rPr>
          <w:fldChar w:fldCharType="separate"/>
        </w:r>
        <w:r w:rsidR="00436578" w:rsidRPr="005B17D3">
          <w:rPr>
            <w:noProof/>
            <w:webHidden/>
          </w:rPr>
          <w:t>128</w:t>
        </w:r>
        <w:r w:rsidR="00436578" w:rsidRPr="005B17D3">
          <w:rPr>
            <w:noProof/>
            <w:webHidden/>
          </w:rPr>
          <w:fldChar w:fldCharType="end"/>
        </w:r>
      </w:hyperlink>
    </w:p>
    <w:p w14:paraId="587FC8AC" w14:textId="7667D39D" w:rsidR="00436578" w:rsidRPr="005B17D3" w:rsidRDefault="005B17D3">
      <w:pPr>
        <w:pStyle w:val="TOC4"/>
        <w:tabs>
          <w:tab w:val="left" w:pos="1872"/>
          <w:tab w:val="right" w:leader="dot" w:pos="9350"/>
        </w:tabs>
        <w:rPr>
          <w:rFonts w:asciiTheme="minorHAnsi" w:eastAsiaTheme="minorEastAsia" w:hAnsiTheme="minorHAnsi" w:cstheme="minorBidi"/>
          <w:noProof/>
          <w:sz w:val="22"/>
          <w:szCs w:val="22"/>
        </w:rPr>
      </w:pPr>
      <w:hyperlink w:anchor="_Toc31622142" w:history="1">
        <w:r w:rsidR="00436578" w:rsidRPr="005B17D3">
          <w:rPr>
            <w:rStyle w:val="Hyperlink"/>
            <w:noProof/>
          </w:rPr>
          <w:t>4.7.2.1</w:t>
        </w:r>
        <w:r w:rsidR="00436578" w:rsidRPr="005B17D3">
          <w:rPr>
            <w:rFonts w:asciiTheme="minorHAnsi" w:eastAsiaTheme="minorEastAsia" w:hAnsiTheme="minorHAnsi" w:cstheme="minorBidi"/>
            <w:noProof/>
            <w:sz w:val="22"/>
            <w:szCs w:val="22"/>
          </w:rPr>
          <w:tab/>
        </w:r>
        <w:r w:rsidR="00436578" w:rsidRPr="005B17D3">
          <w:rPr>
            <w:rStyle w:val="Hyperlink"/>
            <w:noProof/>
          </w:rPr>
          <w:t>Edit Permanent Address</w:t>
        </w:r>
        <w:r w:rsidR="00436578" w:rsidRPr="005B17D3">
          <w:rPr>
            <w:noProof/>
            <w:webHidden/>
          </w:rPr>
          <w:tab/>
        </w:r>
        <w:r w:rsidR="00436578" w:rsidRPr="005B17D3">
          <w:rPr>
            <w:noProof/>
            <w:webHidden/>
          </w:rPr>
          <w:fldChar w:fldCharType="begin"/>
        </w:r>
        <w:r w:rsidR="00436578" w:rsidRPr="005B17D3">
          <w:rPr>
            <w:noProof/>
            <w:webHidden/>
          </w:rPr>
          <w:instrText xml:space="preserve"> PAGEREF _Toc31622142 \h </w:instrText>
        </w:r>
        <w:r w:rsidR="00436578" w:rsidRPr="005B17D3">
          <w:rPr>
            <w:noProof/>
            <w:webHidden/>
          </w:rPr>
        </w:r>
        <w:r w:rsidR="00436578" w:rsidRPr="005B17D3">
          <w:rPr>
            <w:noProof/>
            <w:webHidden/>
          </w:rPr>
          <w:fldChar w:fldCharType="separate"/>
        </w:r>
        <w:r w:rsidR="00436578" w:rsidRPr="005B17D3">
          <w:rPr>
            <w:noProof/>
            <w:webHidden/>
          </w:rPr>
          <w:t>131</w:t>
        </w:r>
        <w:r w:rsidR="00436578" w:rsidRPr="005B17D3">
          <w:rPr>
            <w:noProof/>
            <w:webHidden/>
          </w:rPr>
          <w:fldChar w:fldCharType="end"/>
        </w:r>
      </w:hyperlink>
    </w:p>
    <w:p w14:paraId="394245ED" w14:textId="391B6478" w:rsidR="00436578" w:rsidRPr="005B17D3" w:rsidRDefault="005B17D3">
      <w:pPr>
        <w:pStyle w:val="TOC2"/>
        <w:rPr>
          <w:rFonts w:asciiTheme="minorHAnsi" w:eastAsiaTheme="minorEastAsia" w:hAnsiTheme="minorHAnsi" w:cstheme="minorBidi"/>
          <w:b w:val="0"/>
          <w:noProof/>
          <w:sz w:val="22"/>
          <w:szCs w:val="22"/>
        </w:rPr>
      </w:pPr>
      <w:hyperlink w:anchor="_Toc31622143" w:history="1">
        <w:r w:rsidR="00436578" w:rsidRPr="005B17D3">
          <w:rPr>
            <w:rStyle w:val="Hyperlink"/>
            <w:noProof/>
          </w:rPr>
          <w:t>4.8</w:t>
        </w:r>
        <w:r w:rsidR="00436578" w:rsidRPr="005B17D3">
          <w:rPr>
            <w:rFonts w:asciiTheme="minorHAnsi" w:eastAsiaTheme="minorEastAsia" w:hAnsiTheme="minorHAnsi" w:cstheme="minorBidi"/>
            <w:b w:val="0"/>
            <w:noProof/>
            <w:sz w:val="22"/>
            <w:szCs w:val="22"/>
          </w:rPr>
          <w:tab/>
        </w:r>
        <w:r w:rsidR="00436578" w:rsidRPr="005B17D3">
          <w:rPr>
            <w:rStyle w:val="Hyperlink"/>
            <w:noProof/>
          </w:rPr>
          <w:t>Reports</w:t>
        </w:r>
        <w:r w:rsidR="00436578" w:rsidRPr="005B17D3">
          <w:rPr>
            <w:noProof/>
            <w:webHidden/>
          </w:rPr>
          <w:tab/>
        </w:r>
        <w:r w:rsidR="00436578" w:rsidRPr="005B17D3">
          <w:rPr>
            <w:noProof/>
            <w:webHidden/>
          </w:rPr>
          <w:fldChar w:fldCharType="begin"/>
        </w:r>
        <w:r w:rsidR="00436578" w:rsidRPr="005B17D3">
          <w:rPr>
            <w:noProof/>
            <w:webHidden/>
          </w:rPr>
          <w:instrText xml:space="preserve"> PAGEREF _Toc31622143 \h </w:instrText>
        </w:r>
        <w:r w:rsidR="00436578" w:rsidRPr="005B17D3">
          <w:rPr>
            <w:noProof/>
            <w:webHidden/>
          </w:rPr>
        </w:r>
        <w:r w:rsidR="00436578" w:rsidRPr="005B17D3">
          <w:rPr>
            <w:noProof/>
            <w:webHidden/>
          </w:rPr>
          <w:fldChar w:fldCharType="separate"/>
        </w:r>
        <w:r w:rsidR="00436578" w:rsidRPr="005B17D3">
          <w:rPr>
            <w:noProof/>
            <w:webHidden/>
          </w:rPr>
          <w:t>132</w:t>
        </w:r>
        <w:r w:rsidR="00436578" w:rsidRPr="005B17D3">
          <w:rPr>
            <w:noProof/>
            <w:webHidden/>
          </w:rPr>
          <w:fldChar w:fldCharType="end"/>
        </w:r>
      </w:hyperlink>
    </w:p>
    <w:p w14:paraId="3E816DF7" w14:textId="3B8F972B" w:rsidR="00436578" w:rsidRPr="005B17D3" w:rsidRDefault="005B17D3">
      <w:pPr>
        <w:pStyle w:val="TOC3"/>
        <w:rPr>
          <w:rFonts w:asciiTheme="minorHAnsi" w:eastAsiaTheme="minorEastAsia" w:hAnsiTheme="minorHAnsi" w:cstheme="minorBidi"/>
          <w:b w:val="0"/>
          <w:noProof/>
          <w:sz w:val="22"/>
          <w:szCs w:val="22"/>
        </w:rPr>
      </w:pPr>
      <w:hyperlink w:anchor="_Toc31622144" w:history="1">
        <w:r w:rsidR="00436578" w:rsidRPr="005B17D3">
          <w:rPr>
            <w:rStyle w:val="Hyperlink"/>
            <w:noProof/>
            <w14:scene3d>
              <w14:camera w14:prst="orthographicFront"/>
              <w14:lightRig w14:rig="threePt" w14:dir="t">
                <w14:rot w14:lat="0" w14:lon="0" w14:rev="0"/>
              </w14:lightRig>
            </w14:scene3d>
          </w:rPr>
          <w:t>4.8.1</w:t>
        </w:r>
        <w:r w:rsidR="00436578" w:rsidRPr="005B17D3">
          <w:rPr>
            <w:rFonts w:asciiTheme="minorHAnsi" w:eastAsiaTheme="minorEastAsia" w:hAnsiTheme="minorHAnsi" w:cstheme="minorBidi"/>
            <w:b w:val="0"/>
            <w:noProof/>
            <w:sz w:val="22"/>
            <w:szCs w:val="22"/>
          </w:rPr>
          <w:tab/>
        </w:r>
        <w:r w:rsidR="00436578" w:rsidRPr="005B17D3">
          <w:rPr>
            <w:rStyle w:val="Hyperlink"/>
            <w:noProof/>
          </w:rPr>
          <w:t>Report List</w:t>
        </w:r>
        <w:r w:rsidR="00436578" w:rsidRPr="005B17D3">
          <w:rPr>
            <w:noProof/>
            <w:webHidden/>
          </w:rPr>
          <w:tab/>
        </w:r>
        <w:r w:rsidR="00436578" w:rsidRPr="005B17D3">
          <w:rPr>
            <w:noProof/>
            <w:webHidden/>
          </w:rPr>
          <w:fldChar w:fldCharType="begin"/>
        </w:r>
        <w:r w:rsidR="00436578" w:rsidRPr="005B17D3">
          <w:rPr>
            <w:noProof/>
            <w:webHidden/>
          </w:rPr>
          <w:instrText xml:space="preserve"> PAGEREF _Toc31622144 \h </w:instrText>
        </w:r>
        <w:r w:rsidR="00436578" w:rsidRPr="005B17D3">
          <w:rPr>
            <w:noProof/>
            <w:webHidden/>
          </w:rPr>
        </w:r>
        <w:r w:rsidR="00436578" w:rsidRPr="005B17D3">
          <w:rPr>
            <w:noProof/>
            <w:webHidden/>
          </w:rPr>
          <w:fldChar w:fldCharType="separate"/>
        </w:r>
        <w:r w:rsidR="00436578" w:rsidRPr="005B17D3">
          <w:rPr>
            <w:noProof/>
            <w:webHidden/>
          </w:rPr>
          <w:t>133</w:t>
        </w:r>
        <w:r w:rsidR="00436578" w:rsidRPr="005B17D3">
          <w:rPr>
            <w:noProof/>
            <w:webHidden/>
          </w:rPr>
          <w:fldChar w:fldCharType="end"/>
        </w:r>
      </w:hyperlink>
    </w:p>
    <w:p w14:paraId="0664608B" w14:textId="5470CD91" w:rsidR="00436578" w:rsidRPr="005B17D3" w:rsidRDefault="005B17D3">
      <w:pPr>
        <w:pStyle w:val="TOC3"/>
        <w:rPr>
          <w:rFonts w:asciiTheme="minorHAnsi" w:eastAsiaTheme="minorEastAsia" w:hAnsiTheme="minorHAnsi" w:cstheme="minorBidi"/>
          <w:b w:val="0"/>
          <w:noProof/>
          <w:sz w:val="22"/>
          <w:szCs w:val="22"/>
        </w:rPr>
      </w:pPr>
      <w:hyperlink w:anchor="_Toc31622145" w:history="1">
        <w:r w:rsidR="00436578" w:rsidRPr="005B17D3">
          <w:rPr>
            <w:rStyle w:val="Hyperlink"/>
            <w:noProof/>
            <w14:scene3d>
              <w14:camera w14:prst="orthographicFront"/>
              <w14:lightRig w14:rig="threePt" w14:dir="t">
                <w14:rot w14:lat="0" w14:lon="0" w14:rev="0"/>
              </w14:lightRig>
            </w14:scene3d>
          </w:rPr>
          <w:t>4.8.2</w:t>
        </w:r>
        <w:r w:rsidR="00436578" w:rsidRPr="005B17D3">
          <w:rPr>
            <w:rFonts w:asciiTheme="minorHAnsi" w:eastAsiaTheme="minorEastAsia" w:hAnsiTheme="minorHAnsi" w:cstheme="minorBidi"/>
            <w:b w:val="0"/>
            <w:noProof/>
            <w:sz w:val="22"/>
            <w:szCs w:val="22"/>
          </w:rPr>
          <w:tab/>
        </w:r>
        <w:r w:rsidR="00436578" w:rsidRPr="005B17D3">
          <w:rPr>
            <w:rStyle w:val="Hyperlink"/>
            <w:noProof/>
          </w:rPr>
          <w:t>Scheduled Reports</w:t>
        </w:r>
        <w:r w:rsidR="00436578" w:rsidRPr="005B17D3">
          <w:rPr>
            <w:noProof/>
            <w:webHidden/>
          </w:rPr>
          <w:tab/>
        </w:r>
        <w:r w:rsidR="00436578" w:rsidRPr="005B17D3">
          <w:rPr>
            <w:noProof/>
            <w:webHidden/>
          </w:rPr>
          <w:fldChar w:fldCharType="begin"/>
        </w:r>
        <w:r w:rsidR="00436578" w:rsidRPr="005B17D3">
          <w:rPr>
            <w:noProof/>
            <w:webHidden/>
          </w:rPr>
          <w:instrText xml:space="preserve"> PAGEREF _Toc31622145 \h </w:instrText>
        </w:r>
        <w:r w:rsidR="00436578" w:rsidRPr="005B17D3">
          <w:rPr>
            <w:noProof/>
            <w:webHidden/>
          </w:rPr>
        </w:r>
        <w:r w:rsidR="00436578" w:rsidRPr="005B17D3">
          <w:rPr>
            <w:noProof/>
            <w:webHidden/>
          </w:rPr>
          <w:fldChar w:fldCharType="separate"/>
        </w:r>
        <w:r w:rsidR="00436578" w:rsidRPr="005B17D3">
          <w:rPr>
            <w:noProof/>
            <w:webHidden/>
          </w:rPr>
          <w:t>135</w:t>
        </w:r>
        <w:r w:rsidR="00436578" w:rsidRPr="005B17D3">
          <w:rPr>
            <w:noProof/>
            <w:webHidden/>
          </w:rPr>
          <w:fldChar w:fldCharType="end"/>
        </w:r>
      </w:hyperlink>
    </w:p>
    <w:p w14:paraId="53D876BB" w14:textId="7405276C" w:rsidR="00436578" w:rsidRPr="005B17D3" w:rsidRDefault="005B17D3">
      <w:pPr>
        <w:pStyle w:val="TOC4"/>
        <w:tabs>
          <w:tab w:val="left" w:pos="1872"/>
          <w:tab w:val="right" w:leader="dot" w:pos="9350"/>
        </w:tabs>
        <w:rPr>
          <w:rFonts w:asciiTheme="minorHAnsi" w:eastAsiaTheme="minorEastAsia" w:hAnsiTheme="minorHAnsi" w:cstheme="minorBidi"/>
          <w:noProof/>
          <w:sz w:val="22"/>
          <w:szCs w:val="22"/>
        </w:rPr>
      </w:pPr>
      <w:hyperlink w:anchor="_Toc31622146" w:history="1">
        <w:r w:rsidR="00436578" w:rsidRPr="005B17D3">
          <w:rPr>
            <w:rStyle w:val="Hyperlink"/>
            <w:noProof/>
          </w:rPr>
          <w:t>4.8.2.1</w:t>
        </w:r>
        <w:r w:rsidR="00436578" w:rsidRPr="005B17D3">
          <w:rPr>
            <w:rFonts w:asciiTheme="minorHAnsi" w:eastAsiaTheme="minorEastAsia" w:hAnsiTheme="minorHAnsi" w:cstheme="minorBidi"/>
            <w:noProof/>
            <w:sz w:val="22"/>
            <w:szCs w:val="22"/>
          </w:rPr>
          <w:tab/>
        </w:r>
        <w:r w:rsidR="00436578" w:rsidRPr="005B17D3">
          <w:rPr>
            <w:rStyle w:val="Hyperlink"/>
            <w:noProof/>
          </w:rPr>
          <w:t>Schedule Report</w:t>
        </w:r>
        <w:r w:rsidR="00436578" w:rsidRPr="005B17D3">
          <w:rPr>
            <w:noProof/>
            <w:webHidden/>
          </w:rPr>
          <w:tab/>
        </w:r>
        <w:r w:rsidR="00436578" w:rsidRPr="005B17D3">
          <w:rPr>
            <w:noProof/>
            <w:webHidden/>
          </w:rPr>
          <w:fldChar w:fldCharType="begin"/>
        </w:r>
        <w:r w:rsidR="00436578" w:rsidRPr="005B17D3">
          <w:rPr>
            <w:noProof/>
            <w:webHidden/>
          </w:rPr>
          <w:instrText xml:space="preserve"> PAGEREF _Toc31622146 \h </w:instrText>
        </w:r>
        <w:r w:rsidR="00436578" w:rsidRPr="005B17D3">
          <w:rPr>
            <w:noProof/>
            <w:webHidden/>
          </w:rPr>
        </w:r>
        <w:r w:rsidR="00436578" w:rsidRPr="005B17D3">
          <w:rPr>
            <w:noProof/>
            <w:webHidden/>
          </w:rPr>
          <w:fldChar w:fldCharType="separate"/>
        </w:r>
        <w:r w:rsidR="00436578" w:rsidRPr="005B17D3">
          <w:rPr>
            <w:noProof/>
            <w:webHidden/>
          </w:rPr>
          <w:t>137</w:t>
        </w:r>
        <w:r w:rsidR="00436578" w:rsidRPr="005B17D3">
          <w:rPr>
            <w:noProof/>
            <w:webHidden/>
          </w:rPr>
          <w:fldChar w:fldCharType="end"/>
        </w:r>
      </w:hyperlink>
    </w:p>
    <w:p w14:paraId="324FD3A7" w14:textId="499253CD" w:rsidR="00436578" w:rsidRPr="005B17D3" w:rsidRDefault="005B17D3">
      <w:pPr>
        <w:pStyle w:val="TOC3"/>
        <w:rPr>
          <w:rFonts w:asciiTheme="minorHAnsi" w:eastAsiaTheme="minorEastAsia" w:hAnsiTheme="minorHAnsi" w:cstheme="minorBidi"/>
          <w:b w:val="0"/>
          <w:noProof/>
          <w:sz w:val="22"/>
          <w:szCs w:val="22"/>
        </w:rPr>
      </w:pPr>
      <w:hyperlink w:anchor="_Toc31622147" w:history="1">
        <w:r w:rsidR="00436578" w:rsidRPr="005B17D3">
          <w:rPr>
            <w:rStyle w:val="Hyperlink"/>
            <w:noProof/>
            <w14:scene3d>
              <w14:camera w14:prst="orthographicFront"/>
              <w14:lightRig w14:rig="threePt" w14:dir="t">
                <w14:rot w14:lat="0" w14:lon="0" w14:rev="0"/>
              </w14:lightRig>
            </w14:scene3d>
          </w:rPr>
          <w:t>4.8.3</w:t>
        </w:r>
        <w:r w:rsidR="00436578" w:rsidRPr="005B17D3">
          <w:rPr>
            <w:rFonts w:asciiTheme="minorHAnsi" w:eastAsiaTheme="minorEastAsia" w:hAnsiTheme="minorHAnsi" w:cstheme="minorBidi"/>
            <w:b w:val="0"/>
            <w:noProof/>
            <w:sz w:val="22"/>
            <w:szCs w:val="22"/>
          </w:rPr>
          <w:tab/>
        </w:r>
        <w:r w:rsidR="00436578" w:rsidRPr="005B17D3">
          <w:rPr>
            <w:rStyle w:val="Hyperlink"/>
            <w:noProof/>
          </w:rPr>
          <w:t>Completed Reports</w:t>
        </w:r>
        <w:r w:rsidR="00436578" w:rsidRPr="005B17D3">
          <w:rPr>
            <w:noProof/>
            <w:webHidden/>
          </w:rPr>
          <w:tab/>
        </w:r>
        <w:r w:rsidR="00436578" w:rsidRPr="005B17D3">
          <w:rPr>
            <w:noProof/>
            <w:webHidden/>
          </w:rPr>
          <w:fldChar w:fldCharType="begin"/>
        </w:r>
        <w:r w:rsidR="00436578" w:rsidRPr="005B17D3">
          <w:rPr>
            <w:noProof/>
            <w:webHidden/>
          </w:rPr>
          <w:instrText xml:space="preserve"> PAGEREF _Toc31622147 \h </w:instrText>
        </w:r>
        <w:r w:rsidR="00436578" w:rsidRPr="005B17D3">
          <w:rPr>
            <w:noProof/>
            <w:webHidden/>
          </w:rPr>
        </w:r>
        <w:r w:rsidR="00436578" w:rsidRPr="005B17D3">
          <w:rPr>
            <w:noProof/>
            <w:webHidden/>
          </w:rPr>
          <w:fldChar w:fldCharType="separate"/>
        </w:r>
        <w:r w:rsidR="00436578" w:rsidRPr="005B17D3">
          <w:rPr>
            <w:noProof/>
            <w:webHidden/>
          </w:rPr>
          <w:t>140</w:t>
        </w:r>
        <w:r w:rsidR="00436578" w:rsidRPr="005B17D3">
          <w:rPr>
            <w:noProof/>
            <w:webHidden/>
          </w:rPr>
          <w:fldChar w:fldCharType="end"/>
        </w:r>
      </w:hyperlink>
    </w:p>
    <w:p w14:paraId="3B7780D7" w14:textId="51E24326" w:rsidR="00436578" w:rsidRPr="005B17D3" w:rsidRDefault="005B17D3">
      <w:pPr>
        <w:pStyle w:val="TOC3"/>
        <w:rPr>
          <w:rFonts w:asciiTheme="minorHAnsi" w:eastAsiaTheme="minorEastAsia" w:hAnsiTheme="minorHAnsi" w:cstheme="minorBidi"/>
          <w:b w:val="0"/>
          <w:noProof/>
          <w:sz w:val="22"/>
          <w:szCs w:val="22"/>
        </w:rPr>
      </w:pPr>
      <w:hyperlink w:anchor="_Toc31622148" w:history="1">
        <w:r w:rsidR="00436578" w:rsidRPr="005B17D3">
          <w:rPr>
            <w:rStyle w:val="Hyperlink"/>
            <w:noProof/>
            <w14:scene3d>
              <w14:camera w14:prst="orthographicFront"/>
              <w14:lightRig w14:rig="threePt" w14:dir="t">
                <w14:rot w14:lat="0" w14:lon="0" w14:rev="0"/>
              </w14:lightRig>
            </w14:scene3d>
          </w:rPr>
          <w:t>4.8.4</w:t>
        </w:r>
        <w:r w:rsidR="00436578" w:rsidRPr="005B17D3">
          <w:rPr>
            <w:rFonts w:asciiTheme="minorHAnsi" w:eastAsiaTheme="minorEastAsia" w:hAnsiTheme="minorHAnsi" w:cstheme="minorBidi"/>
            <w:b w:val="0"/>
            <w:noProof/>
            <w:sz w:val="22"/>
            <w:szCs w:val="22"/>
          </w:rPr>
          <w:tab/>
        </w:r>
        <w:r w:rsidR="00436578" w:rsidRPr="005B17D3">
          <w:rPr>
            <w:rStyle w:val="Hyperlink"/>
            <w:noProof/>
          </w:rPr>
          <w:t>Sample Reports</w:t>
        </w:r>
        <w:r w:rsidR="00436578" w:rsidRPr="005B17D3">
          <w:rPr>
            <w:noProof/>
            <w:webHidden/>
          </w:rPr>
          <w:tab/>
        </w:r>
        <w:r w:rsidR="00436578" w:rsidRPr="005B17D3">
          <w:rPr>
            <w:noProof/>
            <w:webHidden/>
          </w:rPr>
          <w:fldChar w:fldCharType="begin"/>
        </w:r>
        <w:r w:rsidR="00436578" w:rsidRPr="005B17D3">
          <w:rPr>
            <w:noProof/>
            <w:webHidden/>
          </w:rPr>
          <w:instrText xml:space="preserve"> PAGEREF _Toc31622148 \h </w:instrText>
        </w:r>
        <w:r w:rsidR="00436578" w:rsidRPr="005B17D3">
          <w:rPr>
            <w:noProof/>
            <w:webHidden/>
          </w:rPr>
        </w:r>
        <w:r w:rsidR="00436578" w:rsidRPr="005B17D3">
          <w:rPr>
            <w:noProof/>
            <w:webHidden/>
          </w:rPr>
          <w:fldChar w:fldCharType="separate"/>
        </w:r>
        <w:r w:rsidR="00436578" w:rsidRPr="005B17D3">
          <w:rPr>
            <w:noProof/>
            <w:webHidden/>
          </w:rPr>
          <w:t>143</w:t>
        </w:r>
        <w:r w:rsidR="00436578" w:rsidRPr="005B17D3">
          <w:rPr>
            <w:noProof/>
            <w:webHidden/>
          </w:rPr>
          <w:fldChar w:fldCharType="end"/>
        </w:r>
      </w:hyperlink>
    </w:p>
    <w:p w14:paraId="72968368" w14:textId="564BA727" w:rsidR="00436578" w:rsidRPr="005B17D3" w:rsidRDefault="005B17D3">
      <w:pPr>
        <w:pStyle w:val="TOC4"/>
        <w:tabs>
          <w:tab w:val="left" w:pos="1872"/>
          <w:tab w:val="right" w:leader="dot" w:pos="9350"/>
        </w:tabs>
        <w:rPr>
          <w:rFonts w:asciiTheme="minorHAnsi" w:eastAsiaTheme="minorEastAsia" w:hAnsiTheme="minorHAnsi" w:cstheme="minorBidi"/>
          <w:noProof/>
          <w:sz w:val="22"/>
          <w:szCs w:val="22"/>
        </w:rPr>
      </w:pPr>
      <w:hyperlink w:anchor="_Toc31622149" w:history="1">
        <w:r w:rsidR="00436578" w:rsidRPr="005B17D3">
          <w:rPr>
            <w:rStyle w:val="Hyperlink"/>
            <w:noProof/>
          </w:rPr>
          <w:t>4.8.4.1</w:t>
        </w:r>
        <w:r w:rsidR="00436578" w:rsidRPr="005B17D3">
          <w:rPr>
            <w:rFonts w:asciiTheme="minorHAnsi" w:eastAsiaTheme="minorEastAsia" w:hAnsiTheme="minorHAnsi" w:cstheme="minorBidi"/>
            <w:noProof/>
            <w:sz w:val="22"/>
            <w:szCs w:val="22"/>
          </w:rPr>
          <w:tab/>
        </w:r>
        <w:r w:rsidR="00436578" w:rsidRPr="005B17D3">
          <w:rPr>
            <w:rStyle w:val="Hyperlink"/>
            <w:noProof/>
          </w:rPr>
          <w:t>Undeliverable Mail (BOS 1) (Retired)</w:t>
        </w:r>
        <w:r w:rsidR="00436578" w:rsidRPr="005B17D3">
          <w:rPr>
            <w:noProof/>
            <w:webHidden/>
          </w:rPr>
          <w:tab/>
        </w:r>
        <w:r w:rsidR="00436578" w:rsidRPr="005B17D3">
          <w:rPr>
            <w:noProof/>
            <w:webHidden/>
          </w:rPr>
          <w:fldChar w:fldCharType="begin"/>
        </w:r>
        <w:r w:rsidR="00436578" w:rsidRPr="005B17D3">
          <w:rPr>
            <w:noProof/>
            <w:webHidden/>
          </w:rPr>
          <w:instrText xml:space="preserve"> PAGEREF _Toc31622149 \h </w:instrText>
        </w:r>
        <w:r w:rsidR="00436578" w:rsidRPr="005B17D3">
          <w:rPr>
            <w:noProof/>
            <w:webHidden/>
          </w:rPr>
        </w:r>
        <w:r w:rsidR="00436578" w:rsidRPr="005B17D3">
          <w:rPr>
            <w:noProof/>
            <w:webHidden/>
          </w:rPr>
          <w:fldChar w:fldCharType="separate"/>
        </w:r>
        <w:r w:rsidR="00436578" w:rsidRPr="005B17D3">
          <w:rPr>
            <w:noProof/>
            <w:webHidden/>
          </w:rPr>
          <w:t>143</w:t>
        </w:r>
        <w:r w:rsidR="00436578" w:rsidRPr="005B17D3">
          <w:rPr>
            <w:noProof/>
            <w:webHidden/>
          </w:rPr>
          <w:fldChar w:fldCharType="end"/>
        </w:r>
      </w:hyperlink>
    </w:p>
    <w:p w14:paraId="133C1BAE" w14:textId="5E8D2C7A" w:rsidR="00436578" w:rsidRPr="005B17D3" w:rsidRDefault="005B17D3">
      <w:pPr>
        <w:pStyle w:val="TOC4"/>
        <w:tabs>
          <w:tab w:val="left" w:pos="1872"/>
          <w:tab w:val="right" w:leader="dot" w:pos="9350"/>
        </w:tabs>
        <w:rPr>
          <w:rFonts w:asciiTheme="minorHAnsi" w:eastAsiaTheme="minorEastAsia" w:hAnsiTheme="minorHAnsi" w:cstheme="minorBidi"/>
          <w:noProof/>
          <w:sz w:val="22"/>
          <w:szCs w:val="22"/>
        </w:rPr>
      </w:pPr>
      <w:hyperlink w:anchor="_Toc31622150" w:history="1">
        <w:r w:rsidR="00436578" w:rsidRPr="005B17D3">
          <w:rPr>
            <w:rStyle w:val="Hyperlink"/>
            <w:noProof/>
          </w:rPr>
          <w:t>4.8.4.2</w:t>
        </w:r>
        <w:r w:rsidR="00436578" w:rsidRPr="005B17D3">
          <w:rPr>
            <w:rFonts w:asciiTheme="minorHAnsi" w:eastAsiaTheme="minorEastAsia" w:hAnsiTheme="minorHAnsi" w:cstheme="minorBidi"/>
            <w:noProof/>
            <w:sz w:val="22"/>
            <w:szCs w:val="22"/>
          </w:rPr>
          <w:tab/>
        </w:r>
        <w:r w:rsidR="00436578" w:rsidRPr="005B17D3">
          <w:rPr>
            <w:rStyle w:val="Hyperlink"/>
            <w:noProof/>
          </w:rPr>
          <w:t>Letter Files from Processing Center (COR 1) (Retired)</w:t>
        </w:r>
        <w:r w:rsidR="00436578" w:rsidRPr="005B17D3">
          <w:rPr>
            <w:noProof/>
            <w:webHidden/>
          </w:rPr>
          <w:tab/>
        </w:r>
        <w:r w:rsidR="00436578" w:rsidRPr="005B17D3">
          <w:rPr>
            <w:noProof/>
            <w:webHidden/>
          </w:rPr>
          <w:fldChar w:fldCharType="begin"/>
        </w:r>
        <w:r w:rsidR="00436578" w:rsidRPr="005B17D3">
          <w:rPr>
            <w:noProof/>
            <w:webHidden/>
          </w:rPr>
          <w:instrText xml:space="preserve"> PAGEREF _Toc31622150 \h </w:instrText>
        </w:r>
        <w:r w:rsidR="00436578" w:rsidRPr="005B17D3">
          <w:rPr>
            <w:noProof/>
            <w:webHidden/>
          </w:rPr>
        </w:r>
        <w:r w:rsidR="00436578" w:rsidRPr="005B17D3">
          <w:rPr>
            <w:noProof/>
            <w:webHidden/>
          </w:rPr>
          <w:fldChar w:fldCharType="separate"/>
        </w:r>
        <w:r w:rsidR="00436578" w:rsidRPr="005B17D3">
          <w:rPr>
            <w:noProof/>
            <w:webHidden/>
          </w:rPr>
          <w:t>143</w:t>
        </w:r>
        <w:r w:rsidR="00436578" w:rsidRPr="005B17D3">
          <w:rPr>
            <w:noProof/>
            <w:webHidden/>
          </w:rPr>
          <w:fldChar w:fldCharType="end"/>
        </w:r>
      </w:hyperlink>
    </w:p>
    <w:p w14:paraId="03FE8F19" w14:textId="4B062025" w:rsidR="00436578" w:rsidRPr="005B17D3" w:rsidRDefault="005B17D3">
      <w:pPr>
        <w:pStyle w:val="TOC4"/>
        <w:tabs>
          <w:tab w:val="left" w:pos="1872"/>
          <w:tab w:val="right" w:leader="dot" w:pos="9350"/>
        </w:tabs>
        <w:rPr>
          <w:rFonts w:asciiTheme="minorHAnsi" w:eastAsiaTheme="minorEastAsia" w:hAnsiTheme="minorHAnsi" w:cstheme="minorBidi"/>
          <w:noProof/>
          <w:sz w:val="22"/>
          <w:szCs w:val="22"/>
        </w:rPr>
      </w:pPr>
      <w:hyperlink w:anchor="_Toc31622151" w:history="1">
        <w:r w:rsidR="00436578" w:rsidRPr="005B17D3">
          <w:rPr>
            <w:rStyle w:val="Hyperlink"/>
            <w:noProof/>
          </w:rPr>
          <w:t>4.8.4.3</w:t>
        </w:r>
        <w:r w:rsidR="00436578" w:rsidRPr="005B17D3">
          <w:rPr>
            <w:rFonts w:asciiTheme="minorHAnsi" w:eastAsiaTheme="minorEastAsia" w:hAnsiTheme="minorHAnsi" w:cstheme="minorBidi"/>
            <w:noProof/>
            <w:sz w:val="22"/>
            <w:szCs w:val="22"/>
          </w:rPr>
          <w:tab/>
        </w:r>
        <w:r w:rsidR="00436578" w:rsidRPr="005B17D3">
          <w:rPr>
            <w:rStyle w:val="Hyperlink"/>
            <w:noProof/>
          </w:rPr>
          <w:t>Total Enrolled Veterans (EED 1)</w:t>
        </w:r>
        <w:r w:rsidR="00436578" w:rsidRPr="005B17D3">
          <w:rPr>
            <w:noProof/>
            <w:webHidden/>
          </w:rPr>
          <w:tab/>
        </w:r>
        <w:r w:rsidR="00436578" w:rsidRPr="005B17D3">
          <w:rPr>
            <w:noProof/>
            <w:webHidden/>
          </w:rPr>
          <w:fldChar w:fldCharType="begin"/>
        </w:r>
        <w:r w:rsidR="00436578" w:rsidRPr="005B17D3">
          <w:rPr>
            <w:noProof/>
            <w:webHidden/>
          </w:rPr>
          <w:instrText xml:space="preserve"> PAGEREF _Toc31622151 \h </w:instrText>
        </w:r>
        <w:r w:rsidR="00436578" w:rsidRPr="005B17D3">
          <w:rPr>
            <w:noProof/>
            <w:webHidden/>
          </w:rPr>
        </w:r>
        <w:r w:rsidR="00436578" w:rsidRPr="005B17D3">
          <w:rPr>
            <w:noProof/>
            <w:webHidden/>
          </w:rPr>
          <w:fldChar w:fldCharType="separate"/>
        </w:r>
        <w:r w:rsidR="00436578" w:rsidRPr="005B17D3">
          <w:rPr>
            <w:noProof/>
            <w:webHidden/>
          </w:rPr>
          <w:t>143</w:t>
        </w:r>
        <w:r w:rsidR="00436578" w:rsidRPr="005B17D3">
          <w:rPr>
            <w:noProof/>
            <w:webHidden/>
          </w:rPr>
          <w:fldChar w:fldCharType="end"/>
        </w:r>
      </w:hyperlink>
    </w:p>
    <w:p w14:paraId="57C45DFD" w14:textId="7A4CE44D" w:rsidR="00436578" w:rsidRPr="005B17D3" w:rsidRDefault="005B17D3">
      <w:pPr>
        <w:pStyle w:val="TOC4"/>
        <w:tabs>
          <w:tab w:val="left" w:pos="1872"/>
          <w:tab w:val="right" w:leader="dot" w:pos="9350"/>
        </w:tabs>
        <w:rPr>
          <w:rFonts w:asciiTheme="minorHAnsi" w:eastAsiaTheme="minorEastAsia" w:hAnsiTheme="minorHAnsi" w:cstheme="minorBidi"/>
          <w:noProof/>
          <w:sz w:val="22"/>
          <w:szCs w:val="22"/>
        </w:rPr>
      </w:pPr>
      <w:hyperlink w:anchor="_Toc31622152" w:history="1">
        <w:r w:rsidR="00436578" w:rsidRPr="005B17D3">
          <w:rPr>
            <w:rStyle w:val="Hyperlink"/>
            <w:noProof/>
          </w:rPr>
          <w:t>4.8.4.4</w:t>
        </w:r>
        <w:r w:rsidR="00436578" w:rsidRPr="005B17D3">
          <w:rPr>
            <w:rFonts w:asciiTheme="minorHAnsi" w:eastAsiaTheme="minorEastAsia" w:hAnsiTheme="minorHAnsi" w:cstheme="minorBidi"/>
            <w:noProof/>
            <w:sz w:val="22"/>
            <w:szCs w:val="22"/>
          </w:rPr>
          <w:tab/>
        </w:r>
        <w:r w:rsidR="00436578" w:rsidRPr="005B17D3">
          <w:rPr>
            <w:rStyle w:val="Hyperlink"/>
            <w:noProof/>
          </w:rPr>
          <w:t>Total User Enrollee (EED 2)</w:t>
        </w:r>
        <w:r w:rsidR="00436578" w:rsidRPr="005B17D3">
          <w:rPr>
            <w:noProof/>
            <w:webHidden/>
          </w:rPr>
          <w:tab/>
        </w:r>
        <w:r w:rsidR="00436578" w:rsidRPr="005B17D3">
          <w:rPr>
            <w:noProof/>
            <w:webHidden/>
          </w:rPr>
          <w:fldChar w:fldCharType="begin"/>
        </w:r>
        <w:r w:rsidR="00436578" w:rsidRPr="005B17D3">
          <w:rPr>
            <w:noProof/>
            <w:webHidden/>
          </w:rPr>
          <w:instrText xml:space="preserve"> PAGEREF _Toc31622152 \h </w:instrText>
        </w:r>
        <w:r w:rsidR="00436578" w:rsidRPr="005B17D3">
          <w:rPr>
            <w:noProof/>
            <w:webHidden/>
          </w:rPr>
        </w:r>
        <w:r w:rsidR="00436578" w:rsidRPr="005B17D3">
          <w:rPr>
            <w:noProof/>
            <w:webHidden/>
          </w:rPr>
          <w:fldChar w:fldCharType="separate"/>
        </w:r>
        <w:r w:rsidR="00436578" w:rsidRPr="005B17D3">
          <w:rPr>
            <w:noProof/>
            <w:webHidden/>
          </w:rPr>
          <w:t>144</w:t>
        </w:r>
        <w:r w:rsidR="00436578" w:rsidRPr="005B17D3">
          <w:rPr>
            <w:noProof/>
            <w:webHidden/>
          </w:rPr>
          <w:fldChar w:fldCharType="end"/>
        </w:r>
      </w:hyperlink>
    </w:p>
    <w:p w14:paraId="23569DAF" w14:textId="40E9CE77" w:rsidR="00436578" w:rsidRPr="005B17D3" w:rsidRDefault="005B17D3">
      <w:pPr>
        <w:pStyle w:val="TOC4"/>
        <w:tabs>
          <w:tab w:val="left" w:pos="1872"/>
          <w:tab w:val="right" w:leader="dot" w:pos="9350"/>
        </w:tabs>
        <w:rPr>
          <w:rFonts w:asciiTheme="minorHAnsi" w:eastAsiaTheme="minorEastAsia" w:hAnsiTheme="minorHAnsi" w:cstheme="minorBidi"/>
          <w:noProof/>
          <w:sz w:val="22"/>
          <w:szCs w:val="22"/>
        </w:rPr>
      </w:pPr>
      <w:hyperlink w:anchor="_Toc31622153" w:history="1">
        <w:r w:rsidR="00436578" w:rsidRPr="005B17D3">
          <w:rPr>
            <w:rStyle w:val="Hyperlink"/>
            <w:noProof/>
          </w:rPr>
          <w:t>4.8.4.5</w:t>
        </w:r>
        <w:r w:rsidR="00436578" w:rsidRPr="005B17D3">
          <w:rPr>
            <w:rFonts w:asciiTheme="minorHAnsi" w:eastAsiaTheme="minorEastAsia" w:hAnsiTheme="minorHAnsi" w:cstheme="minorBidi"/>
            <w:noProof/>
            <w:sz w:val="22"/>
            <w:szCs w:val="22"/>
          </w:rPr>
          <w:tab/>
        </w:r>
        <w:r w:rsidR="00436578" w:rsidRPr="005B17D3">
          <w:rPr>
            <w:rStyle w:val="Hyperlink"/>
            <w:noProof/>
          </w:rPr>
          <w:t>PH Unconfirmed For More Than X Days (EED 3) (Retired)</w:t>
        </w:r>
        <w:r w:rsidR="00436578" w:rsidRPr="005B17D3">
          <w:rPr>
            <w:noProof/>
            <w:webHidden/>
          </w:rPr>
          <w:tab/>
        </w:r>
        <w:r w:rsidR="00436578" w:rsidRPr="005B17D3">
          <w:rPr>
            <w:noProof/>
            <w:webHidden/>
          </w:rPr>
          <w:fldChar w:fldCharType="begin"/>
        </w:r>
        <w:r w:rsidR="00436578" w:rsidRPr="005B17D3">
          <w:rPr>
            <w:noProof/>
            <w:webHidden/>
          </w:rPr>
          <w:instrText xml:space="preserve"> PAGEREF _Toc31622153 \h </w:instrText>
        </w:r>
        <w:r w:rsidR="00436578" w:rsidRPr="005B17D3">
          <w:rPr>
            <w:noProof/>
            <w:webHidden/>
          </w:rPr>
        </w:r>
        <w:r w:rsidR="00436578" w:rsidRPr="005B17D3">
          <w:rPr>
            <w:noProof/>
            <w:webHidden/>
          </w:rPr>
          <w:fldChar w:fldCharType="separate"/>
        </w:r>
        <w:r w:rsidR="00436578" w:rsidRPr="005B17D3">
          <w:rPr>
            <w:noProof/>
            <w:webHidden/>
          </w:rPr>
          <w:t>144</w:t>
        </w:r>
        <w:r w:rsidR="00436578" w:rsidRPr="005B17D3">
          <w:rPr>
            <w:noProof/>
            <w:webHidden/>
          </w:rPr>
          <w:fldChar w:fldCharType="end"/>
        </w:r>
      </w:hyperlink>
    </w:p>
    <w:p w14:paraId="4CEC1632" w14:textId="6E2B69B8" w:rsidR="00436578" w:rsidRPr="005B17D3" w:rsidRDefault="005B17D3">
      <w:pPr>
        <w:pStyle w:val="TOC4"/>
        <w:tabs>
          <w:tab w:val="left" w:pos="1872"/>
          <w:tab w:val="right" w:leader="dot" w:pos="9350"/>
        </w:tabs>
        <w:rPr>
          <w:rFonts w:asciiTheme="minorHAnsi" w:eastAsiaTheme="minorEastAsia" w:hAnsiTheme="minorHAnsi" w:cstheme="minorBidi"/>
          <w:noProof/>
          <w:sz w:val="22"/>
          <w:szCs w:val="22"/>
        </w:rPr>
      </w:pPr>
      <w:hyperlink w:anchor="_Toc31622154" w:history="1">
        <w:r w:rsidR="00436578" w:rsidRPr="005B17D3">
          <w:rPr>
            <w:rStyle w:val="Hyperlink"/>
            <w:noProof/>
          </w:rPr>
          <w:t>4.8.4.6</w:t>
        </w:r>
        <w:r w:rsidR="00436578" w:rsidRPr="005B17D3">
          <w:rPr>
            <w:rFonts w:asciiTheme="minorHAnsi" w:eastAsiaTheme="minorEastAsia" w:hAnsiTheme="minorHAnsi" w:cstheme="minorBidi"/>
            <w:noProof/>
            <w:sz w:val="22"/>
            <w:szCs w:val="22"/>
          </w:rPr>
          <w:tab/>
        </w:r>
        <w:r w:rsidR="00436578" w:rsidRPr="005B17D3">
          <w:rPr>
            <w:rStyle w:val="Hyperlink"/>
            <w:noProof/>
          </w:rPr>
          <w:t>Total Enrollees per Enrollment Status Grouped by Priority (EED 6) (Retired)</w:t>
        </w:r>
        <w:r w:rsidR="00436578" w:rsidRPr="005B17D3">
          <w:rPr>
            <w:noProof/>
            <w:webHidden/>
          </w:rPr>
          <w:tab/>
        </w:r>
        <w:r w:rsidR="00436578" w:rsidRPr="005B17D3">
          <w:rPr>
            <w:noProof/>
            <w:webHidden/>
          </w:rPr>
          <w:fldChar w:fldCharType="begin"/>
        </w:r>
        <w:r w:rsidR="00436578" w:rsidRPr="005B17D3">
          <w:rPr>
            <w:noProof/>
            <w:webHidden/>
          </w:rPr>
          <w:instrText xml:space="preserve"> PAGEREF _Toc31622154 \h </w:instrText>
        </w:r>
        <w:r w:rsidR="00436578" w:rsidRPr="005B17D3">
          <w:rPr>
            <w:noProof/>
            <w:webHidden/>
          </w:rPr>
        </w:r>
        <w:r w:rsidR="00436578" w:rsidRPr="005B17D3">
          <w:rPr>
            <w:noProof/>
            <w:webHidden/>
          </w:rPr>
          <w:fldChar w:fldCharType="separate"/>
        </w:r>
        <w:r w:rsidR="00436578" w:rsidRPr="005B17D3">
          <w:rPr>
            <w:noProof/>
            <w:webHidden/>
          </w:rPr>
          <w:t>144</w:t>
        </w:r>
        <w:r w:rsidR="00436578" w:rsidRPr="005B17D3">
          <w:rPr>
            <w:noProof/>
            <w:webHidden/>
          </w:rPr>
          <w:fldChar w:fldCharType="end"/>
        </w:r>
      </w:hyperlink>
    </w:p>
    <w:p w14:paraId="181C4AEB" w14:textId="0E84141F" w:rsidR="00436578" w:rsidRPr="005B17D3" w:rsidRDefault="005B17D3">
      <w:pPr>
        <w:pStyle w:val="TOC4"/>
        <w:tabs>
          <w:tab w:val="left" w:pos="1872"/>
          <w:tab w:val="right" w:leader="dot" w:pos="9350"/>
        </w:tabs>
        <w:rPr>
          <w:rFonts w:asciiTheme="minorHAnsi" w:eastAsiaTheme="minorEastAsia" w:hAnsiTheme="minorHAnsi" w:cstheme="minorBidi"/>
          <w:noProof/>
          <w:sz w:val="22"/>
          <w:szCs w:val="22"/>
        </w:rPr>
      </w:pPr>
      <w:hyperlink w:anchor="_Toc31622155" w:history="1">
        <w:r w:rsidR="00436578" w:rsidRPr="005B17D3">
          <w:rPr>
            <w:rStyle w:val="Hyperlink"/>
            <w:noProof/>
          </w:rPr>
          <w:t>4.8.4.7</w:t>
        </w:r>
        <w:r w:rsidR="00436578" w:rsidRPr="005B17D3">
          <w:rPr>
            <w:rFonts w:asciiTheme="minorHAnsi" w:eastAsiaTheme="minorEastAsia" w:hAnsiTheme="minorHAnsi" w:cstheme="minorBidi"/>
            <w:noProof/>
            <w:sz w:val="22"/>
            <w:szCs w:val="22"/>
          </w:rPr>
          <w:tab/>
        </w:r>
        <w:r w:rsidR="00436578" w:rsidRPr="005B17D3">
          <w:rPr>
            <w:rStyle w:val="Hyperlink"/>
            <w:noProof/>
          </w:rPr>
          <w:t>EED Weekly Statistics (EED 8)</w:t>
        </w:r>
        <w:r w:rsidR="00436578" w:rsidRPr="005B17D3">
          <w:rPr>
            <w:noProof/>
            <w:webHidden/>
          </w:rPr>
          <w:tab/>
        </w:r>
        <w:r w:rsidR="00436578" w:rsidRPr="005B17D3">
          <w:rPr>
            <w:noProof/>
            <w:webHidden/>
          </w:rPr>
          <w:fldChar w:fldCharType="begin"/>
        </w:r>
        <w:r w:rsidR="00436578" w:rsidRPr="005B17D3">
          <w:rPr>
            <w:noProof/>
            <w:webHidden/>
          </w:rPr>
          <w:instrText xml:space="preserve"> PAGEREF _Toc31622155 \h </w:instrText>
        </w:r>
        <w:r w:rsidR="00436578" w:rsidRPr="005B17D3">
          <w:rPr>
            <w:noProof/>
            <w:webHidden/>
          </w:rPr>
        </w:r>
        <w:r w:rsidR="00436578" w:rsidRPr="005B17D3">
          <w:rPr>
            <w:noProof/>
            <w:webHidden/>
          </w:rPr>
          <w:fldChar w:fldCharType="separate"/>
        </w:r>
        <w:r w:rsidR="00436578" w:rsidRPr="005B17D3">
          <w:rPr>
            <w:noProof/>
            <w:webHidden/>
          </w:rPr>
          <w:t>144</w:t>
        </w:r>
        <w:r w:rsidR="00436578" w:rsidRPr="005B17D3">
          <w:rPr>
            <w:noProof/>
            <w:webHidden/>
          </w:rPr>
          <w:fldChar w:fldCharType="end"/>
        </w:r>
      </w:hyperlink>
    </w:p>
    <w:p w14:paraId="1072C92E" w14:textId="79FA47ED" w:rsidR="00436578" w:rsidRPr="005B17D3" w:rsidRDefault="005B17D3">
      <w:pPr>
        <w:pStyle w:val="TOC4"/>
        <w:tabs>
          <w:tab w:val="left" w:pos="1872"/>
          <w:tab w:val="right" w:leader="dot" w:pos="9350"/>
        </w:tabs>
        <w:rPr>
          <w:rFonts w:asciiTheme="minorHAnsi" w:eastAsiaTheme="minorEastAsia" w:hAnsiTheme="minorHAnsi" w:cstheme="minorBidi"/>
          <w:noProof/>
          <w:sz w:val="22"/>
          <w:szCs w:val="22"/>
        </w:rPr>
      </w:pPr>
      <w:hyperlink w:anchor="_Toc31622156" w:history="1">
        <w:r w:rsidR="00436578" w:rsidRPr="005B17D3">
          <w:rPr>
            <w:rStyle w:val="Hyperlink"/>
            <w:noProof/>
          </w:rPr>
          <w:t>4.8.4.8</w:t>
        </w:r>
        <w:r w:rsidR="00436578" w:rsidRPr="005B17D3">
          <w:rPr>
            <w:rFonts w:asciiTheme="minorHAnsi" w:eastAsiaTheme="minorEastAsia" w:hAnsiTheme="minorHAnsi" w:cstheme="minorBidi"/>
            <w:noProof/>
            <w:sz w:val="22"/>
            <w:szCs w:val="22"/>
          </w:rPr>
          <w:tab/>
        </w:r>
        <w:r w:rsidR="00436578" w:rsidRPr="005B17D3">
          <w:rPr>
            <w:rStyle w:val="Hyperlink"/>
            <w:noProof/>
          </w:rPr>
          <w:t>Enrollment Override (EED 9)</w:t>
        </w:r>
        <w:r w:rsidR="00436578" w:rsidRPr="005B17D3">
          <w:rPr>
            <w:noProof/>
            <w:webHidden/>
          </w:rPr>
          <w:tab/>
        </w:r>
        <w:r w:rsidR="00436578" w:rsidRPr="005B17D3">
          <w:rPr>
            <w:noProof/>
            <w:webHidden/>
          </w:rPr>
          <w:fldChar w:fldCharType="begin"/>
        </w:r>
        <w:r w:rsidR="00436578" w:rsidRPr="005B17D3">
          <w:rPr>
            <w:noProof/>
            <w:webHidden/>
          </w:rPr>
          <w:instrText xml:space="preserve"> PAGEREF _Toc31622156 \h </w:instrText>
        </w:r>
        <w:r w:rsidR="00436578" w:rsidRPr="005B17D3">
          <w:rPr>
            <w:noProof/>
            <w:webHidden/>
          </w:rPr>
        </w:r>
        <w:r w:rsidR="00436578" w:rsidRPr="005B17D3">
          <w:rPr>
            <w:noProof/>
            <w:webHidden/>
          </w:rPr>
          <w:fldChar w:fldCharType="separate"/>
        </w:r>
        <w:r w:rsidR="00436578" w:rsidRPr="005B17D3">
          <w:rPr>
            <w:noProof/>
            <w:webHidden/>
          </w:rPr>
          <w:t>145</w:t>
        </w:r>
        <w:r w:rsidR="00436578" w:rsidRPr="005B17D3">
          <w:rPr>
            <w:noProof/>
            <w:webHidden/>
          </w:rPr>
          <w:fldChar w:fldCharType="end"/>
        </w:r>
      </w:hyperlink>
    </w:p>
    <w:p w14:paraId="1E9C98D8" w14:textId="4DB32B8A" w:rsidR="00436578" w:rsidRPr="005B17D3" w:rsidRDefault="005B17D3">
      <w:pPr>
        <w:pStyle w:val="TOC4"/>
        <w:tabs>
          <w:tab w:val="left" w:pos="1872"/>
          <w:tab w:val="right" w:leader="dot" w:pos="9350"/>
        </w:tabs>
        <w:rPr>
          <w:rFonts w:asciiTheme="minorHAnsi" w:eastAsiaTheme="minorEastAsia" w:hAnsiTheme="minorHAnsi" w:cstheme="minorBidi"/>
          <w:noProof/>
          <w:sz w:val="22"/>
          <w:szCs w:val="22"/>
        </w:rPr>
      </w:pPr>
      <w:hyperlink w:anchor="_Toc31622157" w:history="1">
        <w:r w:rsidR="00436578" w:rsidRPr="005B17D3">
          <w:rPr>
            <w:rStyle w:val="Hyperlink"/>
            <w:noProof/>
          </w:rPr>
          <w:t>4.8.4.9</w:t>
        </w:r>
        <w:r w:rsidR="00436578" w:rsidRPr="005B17D3">
          <w:rPr>
            <w:rFonts w:asciiTheme="minorHAnsi" w:eastAsiaTheme="minorEastAsia" w:hAnsiTheme="minorHAnsi" w:cstheme="minorBidi"/>
            <w:noProof/>
            <w:sz w:val="22"/>
            <w:szCs w:val="22"/>
          </w:rPr>
          <w:tab/>
        </w:r>
        <w:r w:rsidR="00436578" w:rsidRPr="005B17D3">
          <w:rPr>
            <w:rStyle w:val="Hyperlink"/>
            <w:noProof/>
          </w:rPr>
          <w:t>Total Eligibility Factors (EED 10)</w:t>
        </w:r>
        <w:r w:rsidR="00436578" w:rsidRPr="005B17D3">
          <w:rPr>
            <w:noProof/>
            <w:webHidden/>
          </w:rPr>
          <w:tab/>
        </w:r>
        <w:r w:rsidR="00436578" w:rsidRPr="005B17D3">
          <w:rPr>
            <w:noProof/>
            <w:webHidden/>
          </w:rPr>
          <w:fldChar w:fldCharType="begin"/>
        </w:r>
        <w:r w:rsidR="00436578" w:rsidRPr="005B17D3">
          <w:rPr>
            <w:noProof/>
            <w:webHidden/>
          </w:rPr>
          <w:instrText xml:space="preserve"> PAGEREF _Toc31622157 \h </w:instrText>
        </w:r>
        <w:r w:rsidR="00436578" w:rsidRPr="005B17D3">
          <w:rPr>
            <w:noProof/>
            <w:webHidden/>
          </w:rPr>
        </w:r>
        <w:r w:rsidR="00436578" w:rsidRPr="005B17D3">
          <w:rPr>
            <w:noProof/>
            <w:webHidden/>
          </w:rPr>
          <w:fldChar w:fldCharType="separate"/>
        </w:r>
        <w:r w:rsidR="00436578" w:rsidRPr="005B17D3">
          <w:rPr>
            <w:noProof/>
            <w:webHidden/>
          </w:rPr>
          <w:t>145</w:t>
        </w:r>
        <w:r w:rsidR="00436578" w:rsidRPr="005B17D3">
          <w:rPr>
            <w:noProof/>
            <w:webHidden/>
          </w:rPr>
          <w:fldChar w:fldCharType="end"/>
        </w:r>
      </w:hyperlink>
    </w:p>
    <w:p w14:paraId="78A0539B" w14:textId="5552DCED" w:rsidR="00436578" w:rsidRPr="005B17D3" w:rsidRDefault="005B17D3">
      <w:pPr>
        <w:pStyle w:val="TOC4"/>
        <w:tabs>
          <w:tab w:val="left" w:pos="1872"/>
          <w:tab w:val="right" w:leader="dot" w:pos="9350"/>
        </w:tabs>
        <w:rPr>
          <w:rFonts w:asciiTheme="minorHAnsi" w:eastAsiaTheme="minorEastAsia" w:hAnsiTheme="minorHAnsi" w:cstheme="minorBidi"/>
          <w:noProof/>
          <w:sz w:val="22"/>
          <w:szCs w:val="22"/>
        </w:rPr>
      </w:pPr>
      <w:hyperlink w:anchor="_Toc31622158" w:history="1">
        <w:r w:rsidR="00436578" w:rsidRPr="005B17D3">
          <w:rPr>
            <w:rStyle w:val="Hyperlink"/>
            <w:noProof/>
          </w:rPr>
          <w:t>4.8.4.10</w:t>
        </w:r>
        <w:r w:rsidR="00436578" w:rsidRPr="005B17D3">
          <w:rPr>
            <w:rFonts w:asciiTheme="minorHAnsi" w:eastAsiaTheme="minorEastAsia" w:hAnsiTheme="minorHAnsi" w:cstheme="minorBidi"/>
            <w:noProof/>
            <w:sz w:val="22"/>
            <w:szCs w:val="22"/>
          </w:rPr>
          <w:tab/>
        </w:r>
        <w:r w:rsidR="00436578" w:rsidRPr="005B17D3">
          <w:rPr>
            <w:rStyle w:val="Hyperlink"/>
            <w:noProof/>
          </w:rPr>
          <w:t>Duplicate Merge (EED 12)</w:t>
        </w:r>
        <w:r w:rsidR="00436578" w:rsidRPr="005B17D3">
          <w:rPr>
            <w:noProof/>
            <w:webHidden/>
          </w:rPr>
          <w:tab/>
        </w:r>
        <w:r w:rsidR="00436578" w:rsidRPr="005B17D3">
          <w:rPr>
            <w:noProof/>
            <w:webHidden/>
          </w:rPr>
          <w:fldChar w:fldCharType="begin"/>
        </w:r>
        <w:r w:rsidR="00436578" w:rsidRPr="005B17D3">
          <w:rPr>
            <w:noProof/>
            <w:webHidden/>
          </w:rPr>
          <w:instrText xml:space="preserve"> PAGEREF _Toc31622158 \h </w:instrText>
        </w:r>
        <w:r w:rsidR="00436578" w:rsidRPr="005B17D3">
          <w:rPr>
            <w:noProof/>
            <w:webHidden/>
          </w:rPr>
        </w:r>
        <w:r w:rsidR="00436578" w:rsidRPr="005B17D3">
          <w:rPr>
            <w:noProof/>
            <w:webHidden/>
          </w:rPr>
          <w:fldChar w:fldCharType="separate"/>
        </w:r>
        <w:r w:rsidR="00436578" w:rsidRPr="005B17D3">
          <w:rPr>
            <w:noProof/>
            <w:webHidden/>
          </w:rPr>
          <w:t>146</w:t>
        </w:r>
        <w:r w:rsidR="00436578" w:rsidRPr="005B17D3">
          <w:rPr>
            <w:noProof/>
            <w:webHidden/>
          </w:rPr>
          <w:fldChar w:fldCharType="end"/>
        </w:r>
      </w:hyperlink>
    </w:p>
    <w:p w14:paraId="39B469E7" w14:textId="00A888F1" w:rsidR="00436578" w:rsidRPr="005B17D3" w:rsidRDefault="005B17D3">
      <w:pPr>
        <w:pStyle w:val="TOC4"/>
        <w:tabs>
          <w:tab w:val="left" w:pos="1872"/>
          <w:tab w:val="right" w:leader="dot" w:pos="9350"/>
        </w:tabs>
        <w:rPr>
          <w:rFonts w:asciiTheme="minorHAnsi" w:eastAsiaTheme="minorEastAsia" w:hAnsiTheme="minorHAnsi" w:cstheme="minorBidi"/>
          <w:noProof/>
          <w:sz w:val="22"/>
          <w:szCs w:val="22"/>
        </w:rPr>
      </w:pPr>
      <w:hyperlink w:anchor="_Toc31622159" w:history="1">
        <w:r w:rsidR="00436578" w:rsidRPr="005B17D3">
          <w:rPr>
            <w:rStyle w:val="Hyperlink"/>
            <w:noProof/>
          </w:rPr>
          <w:t>4.8.4.11</w:t>
        </w:r>
        <w:r w:rsidR="00436578" w:rsidRPr="005B17D3">
          <w:rPr>
            <w:rFonts w:asciiTheme="minorHAnsi" w:eastAsiaTheme="minorEastAsia" w:hAnsiTheme="minorHAnsi" w:cstheme="minorBidi"/>
            <w:noProof/>
            <w:sz w:val="22"/>
            <w:szCs w:val="22"/>
          </w:rPr>
          <w:tab/>
        </w:r>
        <w:r w:rsidR="00436578" w:rsidRPr="005B17D3">
          <w:rPr>
            <w:rStyle w:val="Hyperlink"/>
            <w:noProof/>
          </w:rPr>
          <w:t>Incomplete Registrations Report (EED 19)</w:t>
        </w:r>
        <w:r w:rsidR="00436578" w:rsidRPr="005B17D3">
          <w:rPr>
            <w:noProof/>
            <w:webHidden/>
          </w:rPr>
          <w:tab/>
        </w:r>
        <w:r w:rsidR="00436578" w:rsidRPr="005B17D3">
          <w:rPr>
            <w:noProof/>
            <w:webHidden/>
          </w:rPr>
          <w:fldChar w:fldCharType="begin"/>
        </w:r>
        <w:r w:rsidR="00436578" w:rsidRPr="005B17D3">
          <w:rPr>
            <w:noProof/>
            <w:webHidden/>
          </w:rPr>
          <w:instrText xml:space="preserve"> PAGEREF _Toc31622159 \h </w:instrText>
        </w:r>
        <w:r w:rsidR="00436578" w:rsidRPr="005B17D3">
          <w:rPr>
            <w:noProof/>
            <w:webHidden/>
          </w:rPr>
        </w:r>
        <w:r w:rsidR="00436578" w:rsidRPr="005B17D3">
          <w:rPr>
            <w:noProof/>
            <w:webHidden/>
          </w:rPr>
          <w:fldChar w:fldCharType="separate"/>
        </w:r>
        <w:r w:rsidR="00436578" w:rsidRPr="005B17D3">
          <w:rPr>
            <w:noProof/>
            <w:webHidden/>
          </w:rPr>
          <w:t>146</w:t>
        </w:r>
        <w:r w:rsidR="00436578" w:rsidRPr="005B17D3">
          <w:rPr>
            <w:noProof/>
            <w:webHidden/>
          </w:rPr>
          <w:fldChar w:fldCharType="end"/>
        </w:r>
      </w:hyperlink>
    </w:p>
    <w:p w14:paraId="594FA1DA" w14:textId="2CFB7610" w:rsidR="00436578" w:rsidRPr="005B17D3" w:rsidRDefault="005B17D3">
      <w:pPr>
        <w:pStyle w:val="TOC4"/>
        <w:tabs>
          <w:tab w:val="left" w:pos="1872"/>
          <w:tab w:val="right" w:leader="dot" w:pos="9350"/>
        </w:tabs>
        <w:rPr>
          <w:rFonts w:asciiTheme="minorHAnsi" w:eastAsiaTheme="minorEastAsia" w:hAnsiTheme="minorHAnsi" w:cstheme="minorBidi"/>
          <w:noProof/>
          <w:sz w:val="22"/>
          <w:szCs w:val="22"/>
        </w:rPr>
      </w:pPr>
      <w:hyperlink w:anchor="_Toc31622160" w:history="1">
        <w:r w:rsidR="00436578" w:rsidRPr="005B17D3">
          <w:rPr>
            <w:rStyle w:val="Hyperlink"/>
            <w:noProof/>
          </w:rPr>
          <w:t>4.8.4.12</w:t>
        </w:r>
        <w:r w:rsidR="00436578" w:rsidRPr="005B17D3">
          <w:rPr>
            <w:rFonts w:asciiTheme="minorHAnsi" w:eastAsiaTheme="minorEastAsia" w:hAnsiTheme="minorHAnsi" w:cstheme="minorBidi"/>
            <w:noProof/>
            <w:sz w:val="22"/>
            <w:szCs w:val="22"/>
          </w:rPr>
          <w:tab/>
        </w:r>
        <w:r w:rsidR="00436578" w:rsidRPr="005B17D3">
          <w:rPr>
            <w:rStyle w:val="Hyperlink"/>
            <w:noProof/>
          </w:rPr>
          <w:t>Missing Preferred Facility Report (EED 20) (Retired)</w:t>
        </w:r>
        <w:r w:rsidR="00436578" w:rsidRPr="005B17D3">
          <w:rPr>
            <w:noProof/>
            <w:webHidden/>
          </w:rPr>
          <w:tab/>
        </w:r>
        <w:r w:rsidR="00436578" w:rsidRPr="005B17D3">
          <w:rPr>
            <w:noProof/>
            <w:webHidden/>
          </w:rPr>
          <w:fldChar w:fldCharType="begin"/>
        </w:r>
        <w:r w:rsidR="00436578" w:rsidRPr="005B17D3">
          <w:rPr>
            <w:noProof/>
            <w:webHidden/>
          </w:rPr>
          <w:instrText xml:space="preserve"> PAGEREF _Toc31622160 \h </w:instrText>
        </w:r>
        <w:r w:rsidR="00436578" w:rsidRPr="005B17D3">
          <w:rPr>
            <w:noProof/>
            <w:webHidden/>
          </w:rPr>
        </w:r>
        <w:r w:rsidR="00436578" w:rsidRPr="005B17D3">
          <w:rPr>
            <w:noProof/>
            <w:webHidden/>
          </w:rPr>
          <w:fldChar w:fldCharType="separate"/>
        </w:r>
        <w:r w:rsidR="00436578" w:rsidRPr="005B17D3">
          <w:rPr>
            <w:noProof/>
            <w:webHidden/>
          </w:rPr>
          <w:t>146</w:t>
        </w:r>
        <w:r w:rsidR="00436578" w:rsidRPr="005B17D3">
          <w:rPr>
            <w:noProof/>
            <w:webHidden/>
          </w:rPr>
          <w:fldChar w:fldCharType="end"/>
        </w:r>
      </w:hyperlink>
    </w:p>
    <w:p w14:paraId="5F01075A" w14:textId="2C7EBFC6" w:rsidR="00436578" w:rsidRPr="005B17D3" w:rsidRDefault="005B17D3">
      <w:pPr>
        <w:pStyle w:val="TOC4"/>
        <w:tabs>
          <w:tab w:val="left" w:pos="1872"/>
          <w:tab w:val="right" w:leader="dot" w:pos="9350"/>
        </w:tabs>
        <w:rPr>
          <w:rFonts w:asciiTheme="minorHAnsi" w:eastAsiaTheme="minorEastAsia" w:hAnsiTheme="minorHAnsi" w:cstheme="minorBidi"/>
          <w:noProof/>
          <w:sz w:val="22"/>
          <w:szCs w:val="22"/>
        </w:rPr>
      </w:pPr>
      <w:hyperlink w:anchor="_Toc31622161" w:history="1">
        <w:r w:rsidR="00436578" w:rsidRPr="005B17D3">
          <w:rPr>
            <w:rStyle w:val="Hyperlink"/>
            <w:noProof/>
          </w:rPr>
          <w:t>4.8.4.13</w:t>
        </w:r>
        <w:r w:rsidR="00436578" w:rsidRPr="005B17D3">
          <w:rPr>
            <w:rFonts w:asciiTheme="minorHAnsi" w:eastAsiaTheme="minorEastAsia" w:hAnsiTheme="minorHAnsi" w:cstheme="minorBidi"/>
            <w:noProof/>
            <w:sz w:val="22"/>
            <w:szCs w:val="22"/>
          </w:rPr>
          <w:tab/>
        </w:r>
        <w:r w:rsidR="00436578" w:rsidRPr="005B17D3">
          <w:rPr>
            <w:rStyle w:val="Hyperlink"/>
            <w:noProof/>
          </w:rPr>
          <w:t>Future Discharge Date Report (EED 21)</w:t>
        </w:r>
        <w:r w:rsidR="00436578" w:rsidRPr="005B17D3">
          <w:rPr>
            <w:noProof/>
            <w:webHidden/>
          </w:rPr>
          <w:tab/>
        </w:r>
        <w:r w:rsidR="00436578" w:rsidRPr="005B17D3">
          <w:rPr>
            <w:noProof/>
            <w:webHidden/>
          </w:rPr>
          <w:fldChar w:fldCharType="begin"/>
        </w:r>
        <w:r w:rsidR="00436578" w:rsidRPr="005B17D3">
          <w:rPr>
            <w:noProof/>
            <w:webHidden/>
          </w:rPr>
          <w:instrText xml:space="preserve"> PAGEREF _Toc31622161 \h </w:instrText>
        </w:r>
        <w:r w:rsidR="00436578" w:rsidRPr="005B17D3">
          <w:rPr>
            <w:noProof/>
            <w:webHidden/>
          </w:rPr>
        </w:r>
        <w:r w:rsidR="00436578" w:rsidRPr="005B17D3">
          <w:rPr>
            <w:noProof/>
            <w:webHidden/>
          </w:rPr>
          <w:fldChar w:fldCharType="separate"/>
        </w:r>
        <w:r w:rsidR="00436578" w:rsidRPr="005B17D3">
          <w:rPr>
            <w:noProof/>
            <w:webHidden/>
          </w:rPr>
          <w:t>147</w:t>
        </w:r>
        <w:r w:rsidR="00436578" w:rsidRPr="005B17D3">
          <w:rPr>
            <w:noProof/>
            <w:webHidden/>
          </w:rPr>
          <w:fldChar w:fldCharType="end"/>
        </w:r>
      </w:hyperlink>
    </w:p>
    <w:p w14:paraId="4583FBC2" w14:textId="3A29ADBC" w:rsidR="00436578" w:rsidRPr="005B17D3" w:rsidRDefault="005B17D3">
      <w:pPr>
        <w:pStyle w:val="TOC4"/>
        <w:tabs>
          <w:tab w:val="left" w:pos="1872"/>
          <w:tab w:val="right" w:leader="dot" w:pos="9350"/>
        </w:tabs>
        <w:rPr>
          <w:rFonts w:asciiTheme="minorHAnsi" w:eastAsiaTheme="minorEastAsia" w:hAnsiTheme="minorHAnsi" w:cstheme="minorBidi"/>
          <w:noProof/>
          <w:sz w:val="22"/>
          <w:szCs w:val="22"/>
        </w:rPr>
      </w:pPr>
      <w:hyperlink w:anchor="_Toc31622162" w:history="1">
        <w:r w:rsidR="00436578" w:rsidRPr="005B17D3">
          <w:rPr>
            <w:rStyle w:val="Hyperlink"/>
            <w:noProof/>
          </w:rPr>
          <w:t>4.8.4.14</w:t>
        </w:r>
        <w:r w:rsidR="00436578" w:rsidRPr="005B17D3">
          <w:rPr>
            <w:rFonts w:asciiTheme="minorHAnsi" w:eastAsiaTheme="minorEastAsia" w:hAnsiTheme="minorHAnsi" w:cstheme="minorBidi"/>
            <w:noProof/>
            <w:sz w:val="22"/>
            <w:szCs w:val="22"/>
          </w:rPr>
          <w:tab/>
        </w:r>
        <w:r w:rsidR="00436578" w:rsidRPr="005B17D3">
          <w:rPr>
            <w:rStyle w:val="Hyperlink"/>
            <w:noProof/>
          </w:rPr>
          <w:t>Pending Applications (EED 22)</w:t>
        </w:r>
        <w:r w:rsidR="00436578" w:rsidRPr="005B17D3">
          <w:rPr>
            <w:noProof/>
            <w:webHidden/>
          </w:rPr>
          <w:tab/>
        </w:r>
        <w:r w:rsidR="00436578" w:rsidRPr="005B17D3">
          <w:rPr>
            <w:noProof/>
            <w:webHidden/>
          </w:rPr>
          <w:fldChar w:fldCharType="begin"/>
        </w:r>
        <w:r w:rsidR="00436578" w:rsidRPr="005B17D3">
          <w:rPr>
            <w:noProof/>
            <w:webHidden/>
          </w:rPr>
          <w:instrText xml:space="preserve"> PAGEREF _Toc31622162 \h </w:instrText>
        </w:r>
        <w:r w:rsidR="00436578" w:rsidRPr="005B17D3">
          <w:rPr>
            <w:noProof/>
            <w:webHidden/>
          </w:rPr>
        </w:r>
        <w:r w:rsidR="00436578" w:rsidRPr="005B17D3">
          <w:rPr>
            <w:noProof/>
            <w:webHidden/>
          </w:rPr>
          <w:fldChar w:fldCharType="separate"/>
        </w:r>
        <w:r w:rsidR="00436578" w:rsidRPr="005B17D3">
          <w:rPr>
            <w:noProof/>
            <w:webHidden/>
          </w:rPr>
          <w:t>147</w:t>
        </w:r>
        <w:r w:rsidR="00436578" w:rsidRPr="005B17D3">
          <w:rPr>
            <w:noProof/>
            <w:webHidden/>
          </w:rPr>
          <w:fldChar w:fldCharType="end"/>
        </w:r>
      </w:hyperlink>
    </w:p>
    <w:p w14:paraId="735E292D" w14:textId="3F3E87BE" w:rsidR="00436578" w:rsidRPr="005B17D3" w:rsidRDefault="005B17D3">
      <w:pPr>
        <w:pStyle w:val="TOC4"/>
        <w:tabs>
          <w:tab w:val="left" w:pos="1872"/>
          <w:tab w:val="right" w:leader="dot" w:pos="9350"/>
        </w:tabs>
        <w:rPr>
          <w:rFonts w:asciiTheme="minorHAnsi" w:eastAsiaTheme="minorEastAsia" w:hAnsiTheme="minorHAnsi" w:cstheme="minorBidi"/>
          <w:noProof/>
          <w:sz w:val="22"/>
          <w:szCs w:val="22"/>
        </w:rPr>
      </w:pPr>
      <w:hyperlink w:anchor="_Toc31622163" w:history="1">
        <w:r w:rsidR="00436578" w:rsidRPr="005B17D3">
          <w:rPr>
            <w:rStyle w:val="Hyperlink"/>
            <w:noProof/>
          </w:rPr>
          <w:t>4.8.4.15</w:t>
        </w:r>
        <w:r w:rsidR="00436578" w:rsidRPr="005B17D3">
          <w:rPr>
            <w:rFonts w:asciiTheme="minorHAnsi" w:eastAsiaTheme="minorEastAsia" w:hAnsiTheme="minorHAnsi" w:cstheme="minorBidi"/>
            <w:noProof/>
            <w:sz w:val="22"/>
            <w:szCs w:val="22"/>
          </w:rPr>
          <w:tab/>
        </w:r>
        <w:r w:rsidR="00436578" w:rsidRPr="005B17D3">
          <w:rPr>
            <w:rStyle w:val="Hyperlink"/>
            <w:noProof/>
          </w:rPr>
          <w:t>Total Closed Applications (EED 23)</w:t>
        </w:r>
        <w:r w:rsidR="00436578" w:rsidRPr="005B17D3">
          <w:rPr>
            <w:noProof/>
            <w:webHidden/>
          </w:rPr>
          <w:tab/>
        </w:r>
        <w:r w:rsidR="00436578" w:rsidRPr="005B17D3">
          <w:rPr>
            <w:noProof/>
            <w:webHidden/>
          </w:rPr>
          <w:fldChar w:fldCharType="begin"/>
        </w:r>
        <w:r w:rsidR="00436578" w:rsidRPr="005B17D3">
          <w:rPr>
            <w:noProof/>
            <w:webHidden/>
          </w:rPr>
          <w:instrText xml:space="preserve"> PAGEREF _Toc31622163 \h </w:instrText>
        </w:r>
        <w:r w:rsidR="00436578" w:rsidRPr="005B17D3">
          <w:rPr>
            <w:noProof/>
            <w:webHidden/>
          </w:rPr>
        </w:r>
        <w:r w:rsidR="00436578" w:rsidRPr="005B17D3">
          <w:rPr>
            <w:noProof/>
            <w:webHidden/>
          </w:rPr>
          <w:fldChar w:fldCharType="separate"/>
        </w:r>
        <w:r w:rsidR="00436578" w:rsidRPr="005B17D3">
          <w:rPr>
            <w:noProof/>
            <w:webHidden/>
          </w:rPr>
          <w:t>147</w:t>
        </w:r>
        <w:r w:rsidR="00436578" w:rsidRPr="005B17D3">
          <w:rPr>
            <w:noProof/>
            <w:webHidden/>
          </w:rPr>
          <w:fldChar w:fldCharType="end"/>
        </w:r>
      </w:hyperlink>
    </w:p>
    <w:p w14:paraId="7E5E8C2B" w14:textId="220C6CF4" w:rsidR="00436578" w:rsidRPr="005B17D3" w:rsidRDefault="005B17D3">
      <w:pPr>
        <w:pStyle w:val="TOC4"/>
        <w:tabs>
          <w:tab w:val="left" w:pos="1872"/>
          <w:tab w:val="right" w:leader="dot" w:pos="9350"/>
        </w:tabs>
        <w:rPr>
          <w:rFonts w:asciiTheme="minorHAnsi" w:eastAsiaTheme="minorEastAsia" w:hAnsiTheme="minorHAnsi" w:cstheme="minorBidi"/>
          <w:noProof/>
          <w:sz w:val="22"/>
          <w:szCs w:val="22"/>
        </w:rPr>
      </w:pPr>
      <w:hyperlink w:anchor="_Toc31622164" w:history="1">
        <w:r w:rsidR="00436578" w:rsidRPr="005B17D3">
          <w:rPr>
            <w:rStyle w:val="Hyperlink"/>
            <w:noProof/>
          </w:rPr>
          <w:t>4.8.4.16</w:t>
        </w:r>
        <w:r w:rsidR="00436578" w:rsidRPr="005B17D3">
          <w:rPr>
            <w:rFonts w:asciiTheme="minorHAnsi" w:eastAsiaTheme="minorEastAsia" w:hAnsiTheme="minorHAnsi" w:cstheme="minorBidi"/>
            <w:noProof/>
            <w:sz w:val="22"/>
            <w:szCs w:val="22"/>
          </w:rPr>
          <w:tab/>
        </w:r>
        <w:r w:rsidR="00436578" w:rsidRPr="005B17D3">
          <w:rPr>
            <w:rStyle w:val="Hyperlink"/>
            <w:noProof/>
          </w:rPr>
          <w:t>MT Signature Indicator By Income Year (IV 1)</w:t>
        </w:r>
        <w:r w:rsidR="00436578" w:rsidRPr="005B17D3">
          <w:rPr>
            <w:noProof/>
            <w:webHidden/>
          </w:rPr>
          <w:tab/>
        </w:r>
        <w:r w:rsidR="00436578" w:rsidRPr="005B17D3">
          <w:rPr>
            <w:noProof/>
            <w:webHidden/>
          </w:rPr>
          <w:fldChar w:fldCharType="begin"/>
        </w:r>
        <w:r w:rsidR="00436578" w:rsidRPr="005B17D3">
          <w:rPr>
            <w:noProof/>
            <w:webHidden/>
          </w:rPr>
          <w:instrText xml:space="preserve"> PAGEREF _Toc31622164 \h </w:instrText>
        </w:r>
        <w:r w:rsidR="00436578" w:rsidRPr="005B17D3">
          <w:rPr>
            <w:noProof/>
            <w:webHidden/>
          </w:rPr>
        </w:r>
        <w:r w:rsidR="00436578" w:rsidRPr="005B17D3">
          <w:rPr>
            <w:noProof/>
            <w:webHidden/>
          </w:rPr>
          <w:fldChar w:fldCharType="separate"/>
        </w:r>
        <w:r w:rsidR="00436578" w:rsidRPr="005B17D3">
          <w:rPr>
            <w:noProof/>
            <w:webHidden/>
          </w:rPr>
          <w:t>148</w:t>
        </w:r>
        <w:r w:rsidR="00436578" w:rsidRPr="005B17D3">
          <w:rPr>
            <w:noProof/>
            <w:webHidden/>
          </w:rPr>
          <w:fldChar w:fldCharType="end"/>
        </w:r>
      </w:hyperlink>
    </w:p>
    <w:p w14:paraId="0C345253" w14:textId="01559CB5" w:rsidR="00436578" w:rsidRPr="005B17D3" w:rsidRDefault="005B17D3">
      <w:pPr>
        <w:pStyle w:val="TOC4"/>
        <w:tabs>
          <w:tab w:val="left" w:pos="1872"/>
          <w:tab w:val="right" w:leader="dot" w:pos="9350"/>
        </w:tabs>
        <w:rPr>
          <w:rFonts w:asciiTheme="minorHAnsi" w:eastAsiaTheme="minorEastAsia" w:hAnsiTheme="minorHAnsi" w:cstheme="minorBidi"/>
          <w:noProof/>
          <w:sz w:val="22"/>
          <w:szCs w:val="22"/>
        </w:rPr>
      </w:pPr>
      <w:hyperlink w:anchor="_Toc31622165" w:history="1">
        <w:r w:rsidR="00436578" w:rsidRPr="005B17D3">
          <w:rPr>
            <w:rStyle w:val="Hyperlink"/>
            <w:noProof/>
          </w:rPr>
          <w:t>4.8.4.17</w:t>
        </w:r>
        <w:r w:rsidR="00436578" w:rsidRPr="005B17D3">
          <w:rPr>
            <w:rFonts w:asciiTheme="minorHAnsi" w:eastAsiaTheme="minorEastAsia" w:hAnsiTheme="minorHAnsi" w:cstheme="minorBidi"/>
            <w:noProof/>
            <w:sz w:val="22"/>
            <w:szCs w:val="22"/>
          </w:rPr>
          <w:tab/>
        </w:r>
        <w:r w:rsidR="00436578" w:rsidRPr="005B17D3">
          <w:rPr>
            <w:rStyle w:val="Hyperlink"/>
            <w:noProof/>
          </w:rPr>
          <w:t>Returned Records From SSA Statistics (IV 3)</w:t>
        </w:r>
        <w:r w:rsidR="00436578" w:rsidRPr="005B17D3">
          <w:rPr>
            <w:noProof/>
            <w:webHidden/>
          </w:rPr>
          <w:tab/>
        </w:r>
        <w:r w:rsidR="00436578" w:rsidRPr="005B17D3">
          <w:rPr>
            <w:noProof/>
            <w:webHidden/>
          </w:rPr>
          <w:fldChar w:fldCharType="begin"/>
        </w:r>
        <w:r w:rsidR="00436578" w:rsidRPr="005B17D3">
          <w:rPr>
            <w:noProof/>
            <w:webHidden/>
          </w:rPr>
          <w:instrText xml:space="preserve"> PAGEREF _Toc31622165 \h </w:instrText>
        </w:r>
        <w:r w:rsidR="00436578" w:rsidRPr="005B17D3">
          <w:rPr>
            <w:noProof/>
            <w:webHidden/>
          </w:rPr>
        </w:r>
        <w:r w:rsidR="00436578" w:rsidRPr="005B17D3">
          <w:rPr>
            <w:noProof/>
            <w:webHidden/>
          </w:rPr>
          <w:fldChar w:fldCharType="separate"/>
        </w:r>
        <w:r w:rsidR="00436578" w:rsidRPr="005B17D3">
          <w:rPr>
            <w:noProof/>
            <w:webHidden/>
          </w:rPr>
          <w:t>148</w:t>
        </w:r>
        <w:r w:rsidR="00436578" w:rsidRPr="005B17D3">
          <w:rPr>
            <w:noProof/>
            <w:webHidden/>
          </w:rPr>
          <w:fldChar w:fldCharType="end"/>
        </w:r>
      </w:hyperlink>
    </w:p>
    <w:p w14:paraId="4E46E1A4" w14:textId="6E08297F" w:rsidR="00436578" w:rsidRPr="005B17D3" w:rsidRDefault="005B17D3">
      <w:pPr>
        <w:pStyle w:val="TOC4"/>
        <w:tabs>
          <w:tab w:val="left" w:pos="1872"/>
          <w:tab w:val="right" w:leader="dot" w:pos="9350"/>
        </w:tabs>
        <w:rPr>
          <w:rFonts w:asciiTheme="minorHAnsi" w:eastAsiaTheme="minorEastAsia" w:hAnsiTheme="minorHAnsi" w:cstheme="minorBidi"/>
          <w:noProof/>
          <w:sz w:val="22"/>
          <w:szCs w:val="22"/>
        </w:rPr>
      </w:pPr>
      <w:hyperlink w:anchor="_Toc31622166" w:history="1">
        <w:r w:rsidR="00436578" w:rsidRPr="005B17D3">
          <w:rPr>
            <w:rStyle w:val="Hyperlink"/>
            <w:noProof/>
          </w:rPr>
          <w:t>4.8.4.18</w:t>
        </w:r>
        <w:r w:rsidR="00436578" w:rsidRPr="005B17D3">
          <w:rPr>
            <w:rFonts w:asciiTheme="minorHAnsi" w:eastAsiaTheme="minorEastAsia" w:hAnsiTheme="minorHAnsi" w:cstheme="minorBidi"/>
            <w:noProof/>
            <w:sz w:val="22"/>
            <w:szCs w:val="22"/>
          </w:rPr>
          <w:tab/>
        </w:r>
        <w:r w:rsidR="00436578" w:rsidRPr="005B17D3">
          <w:rPr>
            <w:rStyle w:val="Hyperlink"/>
            <w:noProof/>
          </w:rPr>
          <w:t>Database SSN Statistics (IV 4)</w:t>
        </w:r>
        <w:r w:rsidR="00436578" w:rsidRPr="005B17D3">
          <w:rPr>
            <w:noProof/>
            <w:webHidden/>
          </w:rPr>
          <w:tab/>
        </w:r>
        <w:r w:rsidR="00436578" w:rsidRPr="005B17D3">
          <w:rPr>
            <w:noProof/>
            <w:webHidden/>
          </w:rPr>
          <w:fldChar w:fldCharType="begin"/>
        </w:r>
        <w:r w:rsidR="00436578" w:rsidRPr="005B17D3">
          <w:rPr>
            <w:noProof/>
            <w:webHidden/>
          </w:rPr>
          <w:instrText xml:space="preserve"> PAGEREF _Toc31622166 \h </w:instrText>
        </w:r>
        <w:r w:rsidR="00436578" w:rsidRPr="005B17D3">
          <w:rPr>
            <w:noProof/>
            <w:webHidden/>
          </w:rPr>
        </w:r>
        <w:r w:rsidR="00436578" w:rsidRPr="005B17D3">
          <w:rPr>
            <w:noProof/>
            <w:webHidden/>
          </w:rPr>
          <w:fldChar w:fldCharType="separate"/>
        </w:r>
        <w:r w:rsidR="00436578" w:rsidRPr="005B17D3">
          <w:rPr>
            <w:noProof/>
            <w:webHidden/>
          </w:rPr>
          <w:t>148</w:t>
        </w:r>
        <w:r w:rsidR="00436578" w:rsidRPr="005B17D3">
          <w:rPr>
            <w:noProof/>
            <w:webHidden/>
          </w:rPr>
          <w:fldChar w:fldCharType="end"/>
        </w:r>
      </w:hyperlink>
    </w:p>
    <w:p w14:paraId="104B1FDB" w14:textId="5F208CCE" w:rsidR="00436578" w:rsidRPr="005B17D3" w:rsidRDefault="005B17D3">
      <w:pPr>
        <w:pStyle w:val="TOC4"/>
        <w:tabs>
          <w:tab w:val="left" w:pos="1872"/>
          <w:tab w:val="right" w:leader="dot" w:pos="9350"/>
        </w:tabs>
        <w:rPr>
          <w:rFonts w:asciiTheme="minorHAnsi" w:eastAsiaTheme="minorEastAsia" w:hAnsiTheme="minorHAnsi" w:cstheme="minorBidi"/>
          <w:noProof/>
          <w:sz w:val="22"/>
          <w:szCs w:val="22"/>
        </w:rPr>
      </w:pPr>
      <w:hyperlink w:anchor="_Toc31622167" w:history="1">
        <w:r w:rsidR="00436578" w:rsidRPr="005B17D3">
          <w:rPr>
            <w:rStyle w:val="Hyperlink"/>
            <w:noProof/>
          </w:rPr>
          <w:t>4.8.4.19</w:t>
        </w:r>
        <w:r w:rsidR="00436578" w:rsidRPr="005B17D3">
          <w:rPr>
            <w:rFonts w:asciiTheme="minorHAnsi" w:eastAsiaTheme="minorEastAsia" w:hAnsiTheme="minorHAnsi" w:cstheme="minorBidi"/>
            <w:noProof/>
            <w:sz w:val="22"/>
            <w:szCs w:val="22"/>
          </w:rPr>
          <w:tab/>
        </w:r>
        <w:r w:rsidR="00436578" w:rsidRPr="005B17D3">
          <w:rPr>
            <w:rStyle w:val="Hyperlink"/>
            <w:noProof/>
          </w:rPr>
          <w:t>Pseudo SSN (IV 5)</w:t>
        </w:r>
        <w:r w:rsidR="00436578" w:rsidRPr="005B17D3">
          <w:rPr>
            <w:noProof/>
            <w:webHidden/>
          </w:rPr>
          <w:tab/>
        </w:r>
        <w:r w:rsidR="00436578" w:rsidRPr="005B17D3">
          <w:rPr>
            <w:noProof/>
            <w:webHidden/>
          </w:rPr>
          <w:fldChar w:fldCharType="begin"/>
        </w:r>
        <w:r w:rsidR="00436578" w:rsidRPr="005B17D3">
          <w:rPr>
            <w:noProof/>
            <w:webHidden/>
          </w:rPr>
          <w:instrText xml:space="preserve"> PAGEREF _Toc31622167 \h </w:instrText>
        </w:r>
        <w:r w:rsidR="00436578" w:rsidRPr="005B17D3">
          <w:rPr>
            <w:noProof/>
            <w:webHidden/>
          </w:rPr>
        </w:r>
        <w:r w:rsidR="00436578" w:rsidRPr="005B17D3">
          <w:rPr>
            <w:noProof/>
            <w:webHidden/>
          </w:rPr>
          <w:fldChar w:fldCharType="separate"/>
        </w:r>
        <w:r w:rsidR="00436578" w:rsidRPr="005B17D3">
          <w:rPr>
            <w:noProof/>
            <w:webHidden/>
          </w:rPr>
          <w:t>148</w:t>
        </w:r>
        <w:r w:rsidR="00436578" w:rsidRPr="005B17D3">
          <w:rPr>
            <w:noProof/>
            <w:webHidden/>
          </w:rPr>
          <w:fldChar w:fldCharType="end"/>
        </w:r>
      </w:hyperlink>
    </w:p>
    <w:p w14:paraId="2D11CEC8" w14:textId="6D8F4B6D" w:rsidR="00436578" w:rsidRPr="005B17D3" w:rsidRDefault="005B17D3">
      <w:pPr>
        <w:pStyle w:val="TOC4"/>
        <w:tabs>
          <w:tab w:val="left" w:pos="1872"/>
          <w:tab w:val="right" w:leader="dot" w:pos="9350"/>
        </w:tabs>
        <w:rPr>
          <w:rFonts w:asciiTheme="minorHAnsi" w:eastAsiaTheme="minorEastAsia" w:hAnsiTheme="minorHAnsi" w:cstheme="minorBidi"/>
          <w:noProof/>
          <w:sz w:val="22"/>
          <w:szCs w:val="22"/>
        </w:rPr>
      </w:pPr>
      <w:hyperlink w:anchor="_Toc31622168" w:history="1">
        <w:r w:rsidR="00436578" w:rsidRPr="005B17D3">
          <w:rPr>
            <w:rStyle w:val="Hyperlink"/>
            <w:noProof/>
          </w:rPr>
          <w:t>4.8.4.20</w:t>
        </w:r>
        <w:r w:rsidR="00436578" w:rsidRPr="005B17D3">
          <w:rPr>
            <w:rFonts w:asciiTheme="minorHAnsi" w:eastAsiaTheme="minorEastAsia" w:hAnsiTheme="minorHAnsi" w:cstheme="minorBidi"/>
            <w:noProof/>
            <w:sz w:val="22"/>
            <w:szCs w:val="22"/>
          </w:rPr>
          <w:tab/>
        </w:r>
        <w:r w:rsidR="00436578" w:rsidRPr="005B17D3">
          <w:rPr>
            <w:rStyle w:val="Hyperlink"/>
            <w:noProof/>
          </w:rPr>
          <w:t>OPP Extract Period Of Service File Summary Report (OPP 4) (Retired)</w:t>
        </w:r>
        <w:r w:rsidR="00436578" w:rsidRPr="005B17D3">
          <w:rPr>
            <w:noProof/>
            <w:webHidden/>
          </w:rPr>
          <w:tab/>
        </w:r>
        <w:r w:rsidR="00436578" w:rsidRPr="005B17D3">
          <w:rPr>
            <w:noProof/>
            <w:webHidden/>
          </w:rPr>
          <w:fldChar w:fldCharType="begin"/>
        </w:r>
        <w:r w:rsidR="00436578" w:rsidRPr="005B17D3">
          <w:rPr>
            <w:noProof/>
            <w:webHidden/>
          </w:rPr>
          <w:instrText xml:space="preserve"> PAGEREF _Toc31622168 \h </w:instrText>
        </w:r>
        <w:r w:rsidR="00436578" w:rsidRPr="005B17D3">
          <w:rPr>
            <w:noProof/>
            <w:webHidden/>
          </w:rPr>
        </w:r>
        <w:r w:rsidR="00436578" w:rsidRPr="005B17D3">
          <w:rPr>
            <w:noProof/>
            <w:webHidden/>
          </w:rPr>
          <w:fldChar w:fldCharType="separate"/>
        </w:r>
        <w:r w:rsidR="00436578" w:rsidRPr="005B17D3">
          <w:rPr>
            <w:noProof/>
            <w:webHidden/>
          </w:rPr>
          <w:t>148</w:t>
        </w:r>
        <w:r w:rsidR="00436578" w:rsidRPr="005B17D3">
          <w:rPr>
            <w:noProof/>
            <w:webHidden/>
          </w:rPr>
          <w:fldChar w:fldCharType="end"/>
        </w:r>
      </w:hyperlink>
    </w:p>
    <w:p w14:paraId="1F36874E" w14:textId="0DB9490E" w:rsidR="00436578" w:rsidRPr="005B17D3" w:rsidRDefault="005B17D3">
      <w:pPr>
        <w:pStyle w:val="TOC4"/>
        <w:tabs>
          <w:tab w:val="left" w:pos="1872"/>
          <w:tab w:val="right" w:leader="dot" w:pos="9350"/>
        </w:tabs>
        <w:rPr>
          <w:rFonts w:asciiTheme="minorHAnsi" w:eastAsiaTheme="minorEastAsia" w:hAnsiTheme="minorHAnsi" w:cstheme="minorBidi"/>
          <w:noProof/>
          <w:sz w:val="22"/>
          <w:szCs w:val="22"/>
        </w:rPr>
      </w:pPr>
      <w:hyperlink w:anchor="_Toc31622169" w:history="1">
        <w:r w:rsidR="00436578" w:rsidRPr="005B17D3">
          <w:rPr>
            <w:rStyle w:val="Hyperlink"/>
            <w:noProof/>
          </w:rPr>
          <w:t>4.8.4.21</w:t>
        </w:r>
        <w:r w:rsidR="00436578" w:rsidRPr="005B17D3">
          <w:rPr>
            <w:rFonts w:asciiTheme="minorHAnsi" w:eastAsiaTheme="minorEastAsia" w:hAnsiTheme="minorHAnsi" w:cstheme="minorBidi"/>
            <w:noProof/>
            <w:sz w:val="22"/>
            <w:szCs w:val="22"/>
          </w:rPr>
          <w:tab/>
        </w:r>
        <w:r w:rsidR="00436578" w:rsidRPr="005B17D3">
          <w:rPr>
            <w:rStyle w:val="Hyperlink"/>
            <w:noProof/>
          </w:rPr>
          <w:t>OPP Extract Main File Summary Report (OPP 5) (Retired)</w:t>
        </w:r>
        <w:r w:rsidR="00436578" w:rsidRPr="005B17D3">
          <w:rPr>
            <w:noProof/>
            <w:webHidden/>
          </w:rPr>
          <w:tab/>
        </w:r>
        <w:r w:rsidR="00436578" w:rsidRPr="005B17D3">
          <w:rPr>
            <w:noProof/>
            <w:webHidden/>
          </w:rPr>
          <w:fldChar w:fldCharType="begin"/>
        </w:r>
        <w:r w:rsidR="00436578" w:rsidRPr="005B17D3">
          <w:rPr>
            <w:noProof/>
            <w:webHidden/>
          </w:rPr>
          <w:instrText xml:space="preserve"> PAGEREF _Toc31622169 \h </w:instrText>
        </w:r>
        <w:r w:rsidR="00436578" w:rsidRPr="005B17D3">
          <w:rPr>
            <w:noProof/>
            <w:webHidden/>
          </w:rPr>
        </w:r>
        <w:r w:rsidR="00436578" w:rsidRPr="005B17D3">
          <w:rPr>
            <w:noProof/>
            <w:webHidden/>
          </w:rPr>
          <w:fldChar w:fldCharType="separate"/>
        </w:r>
        <w:r w:rsidR="00436578" w:rsidRPr="005B17D3">
          <w:rPr>
            <w:noProof/>
            <w:webHidden/>
          </w:rPr>
          <w:t>149</w:t>
        </w:r>
        <w:r w:rsidR="00436578" w:rsidRPr="005B17D3">
          <w:rPr>
            <w:noProof/>
            <w:webHidden/>
          </w:rPr>
          <w:fldChar w:fldCharType="end"/>
        </w:r>
      </w:hyperlink>
    </w:p>
    <w:p w14:paraId="09F17B1B" w14:textId="579887BD" w:rsidR="00436578" w:rsidRPr="005B17D3" w:rsidRDefault="005B17D3">
      <w:pPr>
        <w:pStyle w:val="TOC4"/>
        <w:tabs>
          <w:tab w:val="left" w:pos="1872"/>
          <w:tab w:val="right" w:leader="dot" w:pos="9350"/>
        </w:tabs>
        <w:rPr>
          <w:rFonts w:asciiTheme="minorHAnsi" w:eastAsiaTheme="minorEastAsia" w:hAnsiTheme="minorHAnsi" w:cstheme="minorBidi"/>
          <w:noProof/>
          <w:sz w:val="22"/>
          <w:szCs w:val="22"/>
        </w:rPr>
      </w:pPr>
      <w:hyperlink w:anchor="_Toc31622170" w:history="1">
        <w:r w:rsidR="00436578" w:rsidRPr="005B17D3">
          <w:rPr>
            <w:rStyle w:val="Hyperlink"/>
            <w:noProof/>
          </w:rPr>
          <w:t>4.8.4.22</w:t>
        </w:r>
        <w:r w:rsidR="00436578" w:rsidRPr="005B17D3">
          <w:rPr>
            <w:rFonts w:asciiTheme="minorHAnsi" w:eastAsiaTheme="minorEastAsia" w:hAnsiTheme="minorHAnsi" w:cstheme="minorBidi"/>
            <w:noProof/>
            <w:sz w:val="22"/>
            <w:szCs w:val="22"/>
          </w:rPr>
          <w:tab/>
        </w:r>
        <w:r w:rsidR="00436578" w:rsidRPr="005B17D3">
          <w:rPr>
            <w:rStyle w:val="Hyperlink"/>
            <w:noProof/>
          </w:rPr>
          <w:t>OPP Extract Eligibility File Summary Report (OPP 6) (Retired)</w:t>
        </w:r>
        <w:r w:rsidR="00436578" w:rsidRPr="005B17D3">
          <w:rPr>
            <w:noProof/>
            <w:webHidden/>
          </w:rPr>
          <w:tab/>
        </w:r>
        <w:r w:rsidR="00436578" w:rsidRPr="005B17D3">
          <w:rPr>
            <w:noProof/>
            <w:webHidden/>
          </w:rPr>
          <w:fldChar w:fldCharType="begin"/>
        </w:r>
        <w:r w:rsidR="00436578" w:rsidRPr="005B17D3">
          <w:rPr>
            <w:noProof/>
            <w:webHidden/>
          </w:rPr>
          <w:instrText xml:space="preserve"> PAGEREF _Toc31622170 \h </w:instrText>
        </w:r>
        <w:r w:rsidR="00436578" w:rsidRPr="005B17D3">
          <w:rPr>
            <w:noProof/>
            <w:webHidden/>
          </w:rPr>
        </w:r>
        <w:r w:rsidR="00436578" w:rsidRPr="005B17D3">
          <w:rPr>
            <w:noProof/>
            <w:webHidden/>
          </w:rPr>
          <w:fldChar w:fldCharType="separate"/>
        </w:r>
        <w:r w:rsidR="00436578" w:rsidRPr="005B17D3">
          <w:rPr>
            <w:noProof/>
            <w:webHidden/>
          </w:rPr>
          <w:t>149</w:t>
        </w:r>
        <w:r w:rsidR="00436578" w:rsidRPr="005B17D3">
          <w:rPr>
            <w:noProof/>
            <w:webHidden/>
          </w:rPr>
          <w:fldChar w:fldCharType="end"/>
        </w:r>
      </w:hyperlink>
    </w:p>
    <w:p w14:paraId="100C5E07" w14:textId="1897C1F5" w:rsidR="00436578" w:rsidRPr="005B17D3" w:rsidRDefault="005B17D3">
      <w:pPr>
        <w:pStyle w:val="TOC4"/>
        <w:tabs>
          <w:tab w:val="left" w:pos="1872"/>
          <w:tab w:val="right" w:leader="dot" w:pos="9350"/>
        </w:tabs>
        <w:rPr>
          <w:rFonts w:asciiTheme="minorHAnsi" w:eastAsiaTheme="minorEastAsia" w:hAnsiTheme="minorHAnsi" w:cstheme="minorBidi"/>
          <w:noProof/>
          <w:sz w:val="22"/>
          <w:szCs w:val="22"/>
        </w:rPr>
      </w:pPr>
      <w:hyperlink w:anchor="_Toc31622171" w:history="1">
        <w:r w:rsidR="00436578" w:rsidRPr="005B17D3">
          <w:rPr>
            <w:rStyle w:val="Hyperlink"/>
            <w:noProof/>
          </w:rPr>
          <w:t>4.8.4.23</w:t>
        </w:r>
        <w:r w:rsidR="00436578" w:rsidRPr="005B17D3">
          <w:rPr>
            <w:rFonts w:asciiTheme="minorHAnsi" w:eastAsiaTheme="minorEastAsia" w:hAnsiTheme="minorHAnsi" w:cstheme="minorBidi"/>
            <w:noProof/>
            <w:sz w:val="22"/>
            <w:szCs w:val="22"/>
          </w:rPr>
          <w:tab/>
        </w:r>
        <w:r w:rsidR="00436578" w:rsidRPr="005B17D3">
          <w:rPr>
            <w:rStyle w:val="Hyperlink"/>
            <w:noProof/>
          </w:rPr>
          <w:t>OPP Extract Rated Disabilities File Summary Report (OPP 7) (Retired)</w:t>
        </w:r>
        <w:r w:rsidR="00436578" w:rsidRPr="005B17D3">
          <w:rPr>
            <w:noProof/>
            <w:webHidden/>
          </w:rPr>
          <w:tab/>
        </w:r>
        <w:r w:rsidR="00436578" w:rsidRPr="005B17D3">
          <w:rPr>
            <w:noProof/>
            <w:webHidden/>
          </w:rPr>
          <w:fldChar w:fldCharType="begin"/>
        </w:r>
        <w:r w:rsidR="00436578" w:rsidRPr="005B17D3">
          <w:rPr>
            <w:noProof/>
            <w:webHidden/>
          </w:rPr>
          <w:instrText xml:space="preserve"> PAGEREF _Toc31622171 \h </w:instrText>
        </w:r>
        <w:r w:rsidR="00436578" w:rsidRPr="005B17D3">
          <w:rPr>
            <w:noProof/>
            <w:webHidden/>
          </w:rPr>
        </w:r>
        <w:r w:rsidR="00436578" w:rsidRPr="005B17D3">
          <w:rPr>
            <w:noProof/>
            <w:webHidden/>
          </w:rPr>
          <w:fldChar w:fldCharType="separate"/>
        </w:r>
        <w:r w:rsidR="00436578" w:rsidRPr="005B17D3">
          <w:rPr>
            <w:noProof/>
            <w:webHidden/>
          </w:rPr>
          <w:t>149</w:t>
        </w:r>
        <w:r w:rsidR="00436578" w:rsidRPr="005B17D3">
          <w:rPr>
            <w:noProof/>
            <w:webHidden/>
          </w:rPr>
          <w:fldChar w:fldCharType="end"/>
        </w:r>
      </w:hyperlink>
    </w:p>
    <w:p w14:paraId="457FF441" w14:textId="282084C5" w:rsidR="00436578" w:rsidRPr="005B17D3" w:rsidRDefault="005B17D3">
      <w:pPr>
        <w:pStyle w:val="TOC4"/>
        <w:tabs>
          <w:tab w:val="left" w:pos="1872"/>
          <w:tab w:val="right" w:leader="dot" w:pos="9350"/>
        </w:tabs>
        <w:rPr>
          <w:rFonts w:asciiTheme="minorHAnsi" w:eastAsiaTheme="minorEastAsia" w:hAnsiTheme="minorHAnsi" w:cstheme="minorBidi"/>
          <w:noProof/>
          <w:sz w:val="22"/>
          <w:szCs w:val="22"/>
        </w:rPr>
      </w:pPr>
      <w:hyperlink w:anchor="_Toc31622172" w:history="1">
        <w:r w:rsidR="00436578" w:rsidRPr="005B17D3">
          <w:rPr>
            <w:rStyle w:val="Hyperlink"/>
            <w:noProof/>
          </w:rPr>
          <w:t>4.8.4.24</w:t>
        </w:r>
        <w:r w:rsidR="00436578" w:rsidRPr="005B17D3">
          <w:rPr>
            <w:rFonts w:asciiTheme="minorHAnsi" w:eastAsiaTheme="minorEastAsia" w:hAnsiTheme="minorHAnsi" w:cstheme="minorBidi"/>
            <w:noProof/>
            <w:sz w:val="22"/>
            <w:szCs w:val="22"/>
          </w:rPr>
          <w:tab/>
        </w:r>
        <w:r w:rsidR="00436578" w:rsidRPr="005B17D3">
          <w:rPr>
            <w:rStyle w:val="Hyperlink"/>
            <w:noProof/>
          </w:rPr>
          <w:t>OPP Extract Combat Data File (OPP 8) (Retired)</w:t>
        </w:r>
        <w:r w:rsidR="00436578" w:rsidRPr="005B17D3">
          <w:rPr>
            <w:noProof/>
            <w:webHidden/>
          </w:rPr>
          <w:tab/>
        </w:r>
        <w:r w:rsidR="00436578" w:rsidRPr="005B17D3">
          <w:rPr>
            <w:noProof/>
            <w:webHidden/>
          </w:rPr>
          <w:fldChar w:fldCharType="begin"/>
        </w:r>
        <w:r w:rsidR="00436578" w:rsidRPr="005B17D3">
          <w:rPr>
            <w:noProof/>
            <w:webHidden/>
          </w:rPr>
          <w:instrText xml:space="preserve"> PAGEREF _Toc31622172 \h </w:instrText>
        </w:r>
        <w:r w:rsidR="00436578" w:rsidRPr="005B17D3">
          <w:rPr>
            <w:noProof/>
            <w:webHidden/>
          </w:rPr>
        </w:r>
        <w:r w:rsidR="00436578" w:rsidRPr="005B17D3">
          <w:rPr>
            <w:noProof/>
            <w:webHidden/>
          </w:rPr>
          <w:fldChar w:fldCharType="separate"/>
        </w:r>
        <w:r w:rsidR="00436578" w:rsidRPr="005B17D3">
          <w:rPr>
            <w:noProof/>
            <w:webHidden/>
          </w:rPr>
          <w:t>149</w:t>
        </w:r>
        <w:r w:rsidR="00436578" w:rsidRPr="005B17D3">
          <w:rPr>
            <w:noProof/>
            <w:webHidden/>
          </w:rPr>
          <w:fldChar w:fldCharType="end"/>
        </w:r>
      </w:hyperlink>
    </w:p>
    <w:p w14:paraId="58CA46EA" w14:textId="0156FE76" w:rsidR="00436578" w:rsidRPr="005B17D3" w:rsidRDefault="005B17D3">
      <w:pPr>
        <w:pStyle w:val="TOC4"/>
        <w:tabs>
          <w:tab w:val="left" w:pos="1872"/>
          <w:tab w:val="right" w:leader="dot" w:pos="9350"/>
        </w:tabs>
        <w:rPr>
          <w:rFonts w:asciiTheme="minorHAnsi" w:eastAsiaTheme="minorEastAsia" w:hAnsiTheme="minorHAnsi" w:cstheme="minorBidi"/>
          <w:noProof/>
          <w:sz w:val="22"/>
          <w:szCs w:val="22"/>
        </w:rPr>
      </w:pPr>
      <w:hyperlink w:anchor="_Toc31622173" w:history="1">
        <w:r w:rsidR="00436578" w:rsidRPr="005B17D3">
          <w:rPr>
            <w:rStyle w:val="Hyperlink"/>
            <w:noProof/>
          </w:rPr>
          <w:t>4.8.4.25</w:t>
        </w:r>
        <w:r w:rsidR="00436578" w:rsidRPr="005B17D3">
          <w:rPr>
            <w:rFonts w:asciiTheme="minorHAnsi" w:eastAsiaTheme="minorEastAsia" w:hAnsiTheme="minorHAnsi" w:cstheme="minorBidi"/>
            <w:noProof/>
            <w:sz w:val="22"/>
            <w:szCs w:val="22"/>
          </w:rPr>
          <w:tab/>
        </w:r>
        <w:r w:rsidR="00436578" w:rsidRPr="005B17D3">
          <w:rPr>
            <w:rStyle w:val="Hyperlink"/>
            <w:noProof/>
          </w:rPr>
          <w:t>Assigned to Priority Group 8 (P8G 1) (Retired)</w:t>
        </w:r>
        <w:r w:rsidR="00436578" w:rsidRPr="005B17D3">
          <w:rPr>
            <w:noProof/>
            <w:webHidden/>
          </w:rPr>
          <w:tab/>
        </w:r>
        <w:r w:rsidR="00436578" w:rsidRPr="005B17D3">
          <w:rPr>
            <w:noProof/>
            <w:webHidden/>
          </w:rPr>
          <w:fldChar w:fldCharType="begin"/>
        </w:r>
        <w:r w:rsidR="00436578" w:rsidRPr="005B17D3">
          <w:rPr>
            <w:noProof/>
            <w:webHidden/>
          </w:rPr>
          <w:instrText xml:space="preserve"> PAGEREF _Toc31622173 \h </w:instrText>
        </w:r>
        <w:r w:rsidR="00436578" w:rsidRPr="005B17D3">
          <w:rPr>
            <w:noProof/>
            <w:webHidden/>
          </w:rPr>
        </w:r>
        <w:r w:rsidR="00436578" w:rsidRPr="005B17D3">
          <w:rPr>
            <w:noProof/>
            <w:webHidden/>
          </w:rPr>
          <w:fldChar w:fldCharType="separate"/>
        </w:r>
        <w:r w:rsidR="00436578" w:rsidRPr="005B17D3">
          <w:rPr>
            <w:noProof/>
            <w:webHidden/>
          </w:rPr>
          <w:t>149</w:t>
        </w:r>
        <w:r w:rsidR="00436578" w:rsidRPr="005B17D3">
          <w:rPr>
            <w:noProof/>
            <w:webHidden/>
          </w:rPr>
          <w:fldChar w:fldCharType="end"/>
        </w:r>
      </w:hyperlink>
    </w:p>
    <w:p w14:paraId="630F6F06" w14:textId="177E3731" w:rsidR="00436578" w:rsidRPr="005B17D3" w:rsidRDefault="005B17D3">
      <w:pPr>
        <w:pStyle w:val="TOC4"/>
        <w:tabs>
          <w:tab w:val="left" w:pos="1872"/>
          <w:tab w:val="right" w:leader="dot" w:pos="9350"/>
        </w:tabs>
        <w:rPr>
          <w:rFonts w:asciiTheme="minorHAnsi" w:eastAsiaTheme="minorEastAsia" w:hAnsiTheme="minorHAnsi" w:cstheme="minorBidi"/>
          <w:noProof/>
          <w:sz w:val="22"/>
          <w:szCs w:val="22"/>
        </w:rPr>
      </w:pPr>
      <w:hyperlink w:anchor="_Toc31622174" w:history="1">
        <w:r w:rsidR="00436578" w:rsidRPr="005B17D3">
          <w:rPr>
            <w:rStyle w:val="Hyperlink"/>
            <w:noProof/>
          </w:rPr>
          <w:t>4.8.4.26</w:t>
        </w:r>
        <w:r w:rsidR="00436578" w:rsidRPr="005B17D3">
          <w:rPr>
            <w:rFonts w:asciiTheme="minorHAnsi" w:eastAsiaTheme="minorEastAsia" w:hAnsiTheme="minorHAnsi" w:cstheme="minorBidi"/>
            <w:noProof/>
            <w:sz w:val="22"/>
            <w:szCs w:val="22"/>
          </w:rPr>
          <w:tab/>
        </w:r>
        <w:r w:rsidR="00436578" w:rsidRPr="005B17D3">
          <w:rPr>
            <w:rStyle w:val="Hyperlink"/>
            <w:noProof/>
          </w:rPr>
          <w:t>Income Summary Report (P8G 2) (Retired)</w:t>
        </w:r>
        <w:r w:rsidR="00436578" w:rsidRPr="005B17D3">
          <w:rPr>
            <w:noProof/>
            <w:webHidden/>
          </w:rPr>
          <w:tab/>
        </w:r>
        <w:r w:rsidR="00436578" w:rsidRPr="005B17D3">
          <w:rPr>
            <w:noProof/>
            <w:webHidden/>
          </w:rPr>
          <w:fldChar w:fldCharType="begin"/>
        </w:r>
        <w:r w:rsidR="00436578" w:rsidRPr="005B17D3">
          <w:rPr>
            <w:noProof/>
            <w:webHidden/>
          </w:rPr>
          <w:instrText xml:space="preserve"> PAGEREF _Toc31622174 \h </w:instrText>
        </w:r>
        <w:r w:rsidR="00436578" w:rsidRPr="005B17D3">
          <w:rPr>
            <w:noProof/>
            <w:webHidden/>
          </w:rPr>
        </w:r>
        <w:r w:rsidR="00436578" w:rsidRPr="005B17D3">
          <w:rPr>
            <w:noProof/>
            <w:webHidden/>
          </w:rPr>
          <w:fldChar w:fldCharType="separate"/>
        </w:r>
        <w:r w:rsidR="00436578" w:rsidRPr="005B17D3">
          <w:rPr>
            <w:noProof/>
            <w:webHidden/>
          </w:rPr>
          <w:t>150</w:t>
        </w:r>
        <w:r w:rsidR="00436578" w:rsidRPr="005B17D3">
          <w:rPr>
            <w:noProof/>
            <w:webHidden/>
          </w:rPr>
          <w:fldChar w:fldCharType="end"/>
        </w:r>
      </w:hyperlink>
    </w:p>
    <w:p w14:paraId="62232839" w14:textId="75BF621D" w:rsidR="00436578" w:rsidRPr="005B17D3" w:rsidRDefault="005B17D3">
      <w:pPr>
        <w:pStyle w:val="TOC4"/>
        <w:tabs>
          <w:tab w:val="left" w:pos="1872"/>
          <w:tab w:val="right" w:leader="dot" w:pos="9350"/>
        </w:tabs>
        <w:rPr>
          <w:rFonts w:asciiTheme="minorHAnsi" w:eastAsiaTheme="minorEastAsia" w:hAnsiTheme="minorHAnsi" w:cstheme="minorBidi"/>
          <w:noProof/>
          <w:sz w:val="22"/>
          <w:szCs w:val="22"/>
        </w:rPr>
      </w:pPr>
      <w:hyperlink w:anchor="_Toc31622175" w:history="1">
        <w:r w:rsidR="00436578" w:rsidRPr="005B17D3">
          <w:rPr>
            <w:rStyle w:val="Hyperlink"/>
            <w:noProof/>
          </w:rPr>
          <w:t>4.8.4.27</w:t>
        </w:r>
        <w:r w:rsidR="00436578" w:rsidRPr="005B17D3">
          <w:rPr>
            <w:rFonts w:asciiTheme="minorHAnsi" w:eastAsiaTheme="minorEastAsia" w:hAnsiTheme="minorHAnsi" w:cstheme="minorBidi"/>
            <w:noProof/>
            <w:sz w:val="22"/>
            <w:szCs w:val="22"/>
          </w:rPr>
          <w:tab/>
        </w:r>
        <w:r w:rsidR="00436578" w:rsidRPr="005B17D3">
          <w:rPr>
            <w:rStyle w:val="Hyperlink"/>
            <w:noProof/>
          </w:rPr>
          <w:t>Migration to Priority Group 8 (P8G 3) (Retired)</w:t>
        </w:r>
        <w:r w:rsidR="00436578" w:rsidRPr="005B17D3">
          <w:rPr>
            <w:noProof/>
            <w:webHidden/>
          </w:rPr>
          <w:tab/>
        </w:r>
        <w:r w:rsidR="00436578" w:rsidRPr="005B17D3">
          <w:rPr>
            <w:noProof/>
            <w:webHidden/>
          </w:rPr>
          <w:fldChar w:fldCharType="begin"/>
        </w:r>
        <w:r w:rsidR="00436578" w:rsidRPr="005B17D3">
          <w:rPr>
            <w:noProof/>
            <w:webHidden/>
          </w:rPr>
          <w:instrText xml:space="preserve"> PAGEREF _Toc31622175 \h </w:instrText>
        </w:r>
        <w:r w:rsidR="00436578" w:rsidRPr="005B17D3">
          <w:rPr>
            <w:noProof/>
            <w:webHidden/>
          </w:rPr>
        </w:r>
        <w:r w:rsidR="00436578" w:rsidRPr="005B17D3">
          <w:rPr>
            <w:noProof/>
            <w:webHidden/>
          </w:rPr>
          <w:fldChar w:fldCharType="separate"/>
        </w:r>
        <w:r w:rsidR="00436578" w:rsidRPr="005B17D3">
          <w:rPr>
            <w:noProof/>
            <w:webHidden/>
          </w:rPr>
          <w:t>150</w:t>
        </w:r>
        <w:r w:rsidR="00436578" w:rsidRPr="005B17D3">
          <w:rPr>
            <w:noProof/>
            <w:webHidden/>
          </w:rPr>
          <w:fldChar w:fldCharType="end"/>
        </w:r>
      </w:hyperlink>
    </w:p>
    <w:p w14:paraId="79CAF3E3" w14:textId="5CA92A38" w:rsidR="00436578" w:rsidRPr="005B17D3" w:rsidRDefault="005B17D3">
      <w:pPr>
        <w:pStyle w:val="TOC4"/>
        <w:tabs>
          <w:tab w:val="left" w:pos="1872"/>
          <w:tab w:val="right" w:leader="dot" w:pos="9350"/>
        </w:tabs>
        <w:rPr>
          <w:rFonts w:asciiTheme="minorHAnsi" w:eastAsiaTheme="minorEastAsia" w:hAnsiTheme="minorHAnsi" w:cstheme="minorBidi"/>
          <w:noProof/>
          <w:sz w:val="22"/>
          <w:szCs w:val="22"/>
        </w:rPr>
      </w:pPr>
      <w:hyperlink w:anchor="_Toc31622176" w:history="1">
        <w:r w:rsidR="00436578" w:rsidRPr="005B17D3">
          <w:rPr>
            <w:rStyle w:val="Hyperlink"/>
            <w:noProof/>
          </w:rPr>
          <w:t>4.8.4.28</w:t>
        </w:r>
        <w:r w:rsidR="00436578" w:rsidRPr="005B17D3">
          <w:rPr>
            <w:rFonts w:asciiTheme="minorHAnsi" w:eastAsiaTheme="minorEastAsia" w:hAnsiTheme="minorHAnsi" w:cstheme="minorBidi"/>
            <w:noProof/>
            <w:sz w:val="22"/>
            <w:szCs w:val="22"/>
          </w:rPr>
          <w:tab/>
        </w:r>
        <w:r w:rsidR="00436578" w:rsidRPr="005B17D3">
          <w:rPr>
            <w:rStyle w:val="Hyperlink"/>
            <w:noProof/>
          </w:rPr>
          <w:t>Migration from Priority Group 8 (P8G 4) (Retired)</w:t>
        </w:r>
        <w:r w:rsidR="00436578" w:rsidRPr="005B17D3">
          <w:rPr>
            <w:noProof/>
            <w:webHidden/>
          </w:rPr>
          <w:tab/>
        </w:r>
        <w:r w:rsidR="00436578" w:rsidRPr="005B17D3">
          <w:rPr>
            <w:noProof/>
            <w:webHidden/>
          </w:rPr>
          <w:fldChar w:fldCharType="begin"/>
        </w:r>
        <w:r w:rsidR="00436578" w:rsidRPr="005B17D3">
          <w:rPr>
            <w:noProof/>
            <w:webHidden/>
          </w:rPr>
          <w:instrText xml:space="preserve"> PAGEREF _Toc31622176 \h </w:instrText>
        </w:r>
        <w:r w:rsidR="00436578" w:rsidRPr="005B17D3">
          <w:rPr>
            <w:noProof/>
            <w:webHidden/>
          </w:rPr>
        </w:r>
        <w:r w:rsidR="00436578" w:rsidRPr="005B17D3">
          <w:rPr>
            <w:noProof/>
            <w:webHidden/>
          </w:rPr>
          <w:fldChar w:fldCharType="separate"/>
        </w:r>
        <w:r w:rsidR="00436578" w:rsidRPr="005B17D3">
          <w:rPr>
            <w:noProof/>
            <w:webHidden/>
          </w:rPr>
          <w:t>151</w:t>
        </w:r>
        <w:r w:rsidR="00436578" w:rsidRPr="005B17D3">
          <w:rPr>
            <w:noProof/>
            <w:webHidden/>
          </w:rPr>
          <w:fldChar w:fldCharType="end"/>
        </w:r>
      </w:hyperlink>
    </w:p>
    <w:p w14:paraId="79FB3BDB" w14:textId="528B9905" w:rsidR="00436578" w:rsidRPr="005B17D3" w:rsidRDefault="005B17D3">
      <w:pPr>
        <w:pStyle w:val="TOC4"/>
        <w:tabs>
          <w:tab w:val="left" w:pos="1872"/>
          <w:tab w:val="right" w:leader="dot" w:pos="9350"/>
        </w:tabs>
        <w:rPr>
          <w:rFonts w:asciiTheme="minorHAnsi" w:eastAsiaTheme="minorEastAsia" w:hAnsiTheme="minorHAnsi" w:cstheme="minorBidi"/>
          <w:noProof/>
          <w:sz w:val="22"/>
          <w:szCs w:val="22"/>
        </w:rPr>
      </w:pPr>
      <w:hyperlink w:anchor="_Toc31622177" w:history="1">
        <w:r w:rsidR="00436578" w:rsidRPr="005B17D3">
          <w:rPr>
            <w:rStyle w:val="Hyperlink"/>
            <w:noProof/>
          </w:rPr>
          <w:t>4.8.4.29</w:t>
        </w:r>
        <w:r w:rsidR="00436578" w:rsidRPr="005B17D3">
          <w:rPr>
            <w:rFonts w:asciiTheme="minorHAnsi" w:eastAsiaTheme="minorEastAsia" w:hAnsiTheme="minorHAnsi" w:cstheme="minorBidi"/>
            <w:noProof/>
            <w:sz w:val="22"/>
            <w:szCs w:val="22"/>
          </w:rPr>
          <w:tab/>
        </w:r>
        <w:r w:rsidR="00436578" w:rsidRPr="005B17D3">
          <w:rPr>
            <w:rStyle w:val="Hyperlink"/>
            <w:noProof/>
          </w:rPr>
          <w:t>New Enrollment Processing (QM 3) (Retired)</w:t>
        </w:r>
        <w:r w:rsidR="00436578" w:rsidRPr="005B17D3">
          <w:rPr>
            <w:noProof/>
            <w:webHidden/>
          </w:rPr>
          <w:tab/>
        </w:r>
        <w:r w:rsidR="00436578" w:rsidRPr="005B17D3">
          <w:rPr>
            <w:noProof/>
            <w:webHidden/>
          </w:rPr>
          <w:fldChar w:fldCharType="begin"/>
        </w:r>
        <w:r w:rsidR="00436578" w:rsidRPr="005B17D3">
          <w:rPr>
            <w:noProof/>
            <w:webHidden/>
          </w:rPr>
          <w:instrText xml:space="preserve"> PAGEREF _Toc31622177 \h </w:instrText>
        </w:r>
        <w:r w:rsidR="00436578" w:rsidRPr="005B17D3">
          <w:rPr>
            <w:noProof/>
            <w:webHidden/>
          </w:rPr>
        </w:r>
        <w:r w:rsidR="00436578" w:rsidRPr="005B17D3">
          <w:rPr>
            <w:noProof/>
            <w:webHidden/>
          </w:rPr>
          <w:fldChar w:fldCharType="separate"/>
        </w:r>
        <w:r w:rsidR="00436578" w:rsidRPr="005B17D3">
          <w:rPr>
            <w:noProof/>
            <w:webHidden/>
          </w:rPr>
          <w:t>151</w:t>
        </w:r>
        <w:r w:rsidR="00436578" w:rsidRPr="005B17D3">
          <w:rPr>
            <w:noProof/>
            <w:webHidden/>
          </w:rPr>
          <w:fldChar w:fldCharType="end"/>
        </w:r>
      </w:hyperlink>
    </w:p>
    <w:p w14:paraId="36342C15" w14:textId="7470EEAA" w:rsidR="00436578" w:rsidRPr="005B17D3" w:rsidRDefault="005B17D3">
      <w:pPr>
        <w:pStyle w:val="TOC4"/>
        <w:tabs>
          <w:tab w:val="left" w:pos="1872"/>
          <w:tab w:val="right" w:leader="dot" w:pos="9350"/>
        </w:tabs>
        <w:rPr>
          <w:rFonts w:asciiTheme="minorHAnsi" w:eastAsiaTheme="minorEastAsia" w:hAnsiTheme="minorHAnsi" w:cstheme="minorBidi"/>
          <w:noProof/>
          <w:sz w:val="22"/>
          <w:szCs w:val="22"/>
        </w:rPr>
      </w:pPr>
      <w:hyperlink w:anchor="_Toc31622178" w:history="1">
        <w:r w:rsidR="00436578" w:rsidRPr="005B17D3">
          <w:rPr>
            <w:rStyle w:val="Hyperlink"/>
            <w:noProof/>
          </w:rPr>
          <w:t>4.8.4.30</w:t>
        </w:r>
        <w:r w:rsidR="00436578" w:rsidRPr="005B17D3">
          <w:rPr>
            <w:rFonts w:asciiTheme="minorHAnsi" w:eastAsiaTheme="minorEastAsia" w:hAnsiTheme="minorHAnsi" w:cstheme="minorBidi"/>
            <w:noProof/>
            <w:sz w:val="22"/>
            <w:szCs w:val="22"/>
          </w:rPr>
          <w:tab/>
        </w:r>
        <w:r w:rsidR="00436578" w:rsidRPr="005B17D3">
          <w:rPr>
            <w:rStyle w:val="Hyperlink"/>
            <w:noProof/>
          </w:rPr>
          <w:t>Cancelled/Declined (QM 4)</w:t>
        </w:r>
        <w:r w:rsidR="00436578" w:rsidRPr="005B17D3">
          <w:rPr>
            <w:noProof/>
            <w:webHidden/>
          </w:rPr>
          <w:tab/>
        </w:r>
        <w:r w:rsidR="00436578" w:rsidRPr="005B17D3">
          <w:rPr>
            <w:noProof/>
            <w:webHidden/>
          </w:rPr>
          <w:fldChar w:fldCharType="begin"/>
        </w:r>
        <w:r w:rsidR="00436578" w:rsidRPr="005B17D3">
          <w:rPr>
            <w:noProof/>
            <w:webHidden/>
          </w:rPr>
          <w:instrText xml:space="preserve"> PAGEREF _Toc31622178 \h </w:instrText>
        </w:r>
        <w:r w:rsidR="00436578" w:rsidRPr="005B17D3">
          <w:rPr>
            <w:noProof/>
            <w:webHidden/>
          </w:rPr>
        </w:r>
        <w:r w:rsidR="00436578" w:rsidRPr="005B17D3">
          <w:rPr>
            <w:noProof/>
            <w:webHidden/>
          </w:rPr>
          <w:fldChar w:fldCharType="separate"/>
        </w:r>
        <w:r w:rsidR="00436578" w:rsidRPr="005B17D3">
          <w:rPr>
            <w:noProof/>
            <w:webHidden/>
          </w:rPr>
          <w:t>151</w:t>
        </w:r>
        <w:r w:rsidR="00436578" w:rsidRPr="005B17D3">
          <w:rPr>
            <w:noProof/>
            <w:webHidden/>
          </w:rPr>
          <w:fldChar w:fldCharType="end"/>
        </w:r>
      </w:hyperlink>
    </w:p>
    <w:p w14:paraId="0A8BEE49" w14:textId="123080BD" w:rsidR="00436578" w:rsidRPr="005B17D3" w:rsidRDefault="005B17D3">
      <w:pPr>
        <w:pStyle w:val="TOC4"/>
        <w:tabs>
          <w:tab w:val="left" w:pos="1872"/>
          <w:tab w:val="right" w:leader="dot" w:pos="9350"/>
        </w:tabs>
        <w:rPr>
          <w:rFonts w:asciiTheme="minorHAnsi" w:eastAsiaTheme="minorEastAsia" w:hAnsiTheme="minorHAnsi" w:cstheme="minorBidi"/>
          <w:noProof/>
          <w:sz w:val="22"/>
          <w:szCs w:val="22"/>
        </w:rPr>
      </w:pPr>
      <w:hyperlink w:anchor="_Toc31622179" w:history="1">
        <w:r w:rsidR="00436578" w:rsidRPr="005B17D3">
          <w:rPr>
            <w:rStyle w:val="Hyperlink"/>
            <w:noProof/>
          </w:rPr>
          <w:t>4.8.4.31</w:t>
        </w:r>
        <w:r w:rsidR="00436578" w:rsidRPr="005B17D3">
          <w:rPr>
            <w:rFonts w:asciiTheme="minorHAnsi" w:eastAsiaTheme="minorEastAsia" w:hAnsiTheme="minorHAnsi" w:cstheme="minorBidi"/>
            <w:noProof/>
            <w:sz w:val="22"/>
            <w:szCs w:val="22"/>
          </w:rPr>
          <w:tab/>
        </w:r>
        <w:r w:rsidR="00436578" w:rsidRPr="005B17D3">
          <w:rPr>
            <w:rStyle w:val="Hyperlink"/>
            <w:noProof/>
          </w:rPr>
          <w:t>EED Veteran Survey List (QM 6)</w:t>
        </w:r>
        <w:r w:rsidR="00436578" w:rsidRPr="005B17D3">
          <w:rPr>
            <w:noProof/>
            <w:webHidden/>
          </w:rPr>
          <w:tab/>
        </w:r>
        <w:r w:rsidR="00436578" w:rsidRPr="005B17D3">
          <w:rPr>
            <w:noProof/>
            <w:webHidden/>
          </w:rPr>
          <w:fldChar w:fldCharType="begin"/>
        </w:r>
        <w:r w:rsidR="00436578" w:rsidRPr="005B17D3">
          <w:rPr>
            <w:noProof/>
            <w:webHidden/>
          </w:rPr>
          <w:instrText xml:space="preserve"> PAGEREF _Toc31622179 \h </w:instrText>
        </w:r>
        <w:r w:rsidR="00436578" w:rsidRPr="005B17D3">
          <w:rPr>
            <w:noProof/>
            <w:webHidden/>
          </w:rPr>
        </w:r>
        <w:r w:rsidR="00436578" w:rsidRPr="005B17D3">
          <w:rPr>
            <w:noProof/>
            <w:webHidden/>
          </w:rPr>
          <w:fldChar w:fldCharType="separate"/>
        </w:r>
        <w:r w:rsidR="00436578" w:rsidRPr="005B17D3">
          <w:rPr>
            <w:noProof/>
            <w:webHidden/>
          </w:rPr>
          <w:t>152</w:t>
        </w:r>
        <w:r w:rsidR="00436578" w:rsidRPr="005B17D3">
          <w:rPr>
            <w:noProof/>
            <w:webHidden/>
          </w:rPr>
          <w:fldChar w:fldCharType="end"/>
        </w:r>
      </w:hyperlink>
    </w:p>
    <w:p w14:paraId="35411307" w14:textId="20FC7598" w:rsidR="00436578" w:rsidRPr="005B17D3" w:rsidRDefault="005B17D3">
      <w:pPr>
        <w:pStyle w:val="TOC4"/>
        <w:tabs>
          <w:tab w:val="left" w:pos="1872"/>
          <w:tab w:val="right" w:leader="dot" w:pos="9350"/>
        </w:tabs>
        <w:rPr>
          <w:rFonts w:asciiTheme="minorHAnsi" w:eastAsiaTheme="minorEastAsia" w:hAnsiTheme="minorHAnsi" w:cstheme="minorBidi"/>
          <w:noProof/>
          <w:sz w:val="22"/>
          <w:szCs w:val="22"/>
        </w:rPr>
      </w:pPr>
      <w:hyperlink w:anchor="_Toc31622180" w:history="1">
        <w:r w:rsidR="00436578" w:rsidRPr="005B17D3">
          <w:rPr>
            <w:rStyle w:val="Hyperlink"/>
            <w:noProof/>
          </w:rPr>
          <w:t>4.8.4.32</w:t>
        </w:r>
        <w:r w:rsidR="00436578" w:rsidRPr="005B17D3">
          <w:rPr>
            <w:rFonts w:asciiTheme="minorHAnsi" w:eastAsiaTheme="minorEastAsia" w:hAnsiTheme="minorHAnsi" w:cstheme="minorBidi"/>
            <w:noProof/>
            <w:sz w:val="22"/>
            <w:szCs w:val="22"/>
          </w:rPr>
          <w:tab/>
        </w:r>
        <w:r w:rsidR="00436578" w:rsidRPr="005B17D3">
          <w:rPr>
            <w:rStyle w:val="Hyperlink"/>
            <w:noProof/>
          </w:rPr>
          <w:t>Unsolicited Updates by VBA (QM 8) (Retired)</w:t>
        </w:r>
        <w:r w:rsidR="00436578" w:rsidRPr="005B17D3">
          <w:rPr>
            <w:noProof/>
            <w:webHidden/>
          </w:rPr>
          <w:tab/>
        </w:r>
        <w:r w:rsidR="00436578" w:rsidRPr="005B17D3">
          <w:rPr>
            <w:noProof/>
            <w:webHidden/>
          </w:rPr>
          <w:fldChar w:fldCharType="begin"/>
        </w:r>
        <w:r w:rsidR="00436578" w:rsidRPr="005B17D3">
          <w:rPr>
            <w:noProof/>
            <w:webHidden/>
          </w:rPr>
          <w:instrText xml:space="preserve"> PAGEREF _Toc31622180 \h </w:instrText>
        </w:r>
        <w:r w:rsidR="00436578" w:rsidRPr="005B17D3">
          <w:rPr>
            <w:noProof/>
            <w:webHidden/>
          </w:rPr>
        </w:r>
        <w:r w:rsidR="00436578" w:rsidRPr="005B17D3">
          <w:rPr>
            <w:noProof/>
            <w:webHidden/>
          </w:rPr>
          <w:fldChar w:fldCharType="separate"/>
        </w:r>
        <w:r w:rsidR="00436578" w:rsidRPr="005B17D3">
          <w:rPr>
            <w:noProof/>
            <w:webHidden/>
          </w:rPr>
          <w:t>152</w:t>
        </w:r>
        <w:r w:rsidR="00436578" w:rsidRPr="005B17D3">
          <w:rPr>
            <w:noProof/>
            <w:webHidden/>
          </w:rPr>
          <w:fldChar w:fldCharType="end"/>
        </w:r>
      </w:hyperlink>
    </w:p>
    <w:p w14:paraId="1C83C957" w14:textId="2D5840E2" w:rsidR="00436578" w:rsidRPr="005B17D3" w:rsidRDefault="005B17D3">
      <w:pPr>
        <w:pStyle w:val="TOC4"/>
        <w:tabs>
          <w:tab w:val="left" w:pos="1872"/>
          <w:tab w:val="right" w:leader="dot" w:pos="9350"/>
        </w:tabs>
        <w:rPr>
          <w:rFonts w:asciiTheme="minorHAnsi" w:eastAsiaTheme="minorEastAsia" w:hAnsiTheme="minorHAnsi" w:cstheme="minorBidi"/>
          <w:noProof/>
          <w:sz w:val="22"/>
          <w:szCs w:val="22"/>
        </w:rPr>
      </w:pPr>
      <w:hyperlink w:anchor="_Toc31622181" w:history="1">
        <w:r w:rsidR="00436578" w:rsidRPr="005B17D3">
          <w:rPr>
            <w:rStyle w:val="Hyperlink"/>
            <w:noProof/>
          </w:rPr>
          <w:t>4.8.4.33</w:t>
        </w:r>
        <w:r w:rsidR="00436578" w:rsidRPr="005B17D3">
          <w:rPr>
            <w:rFonts w:asciiTheme="minorHAnsi" w:eastAsiaTheme="minorEastAsia" w:hAnsiTheme="minorHAnsi" w:cstheme="minorBidi"/>
            <w:noProof/>
            <w:sz w:val="22"/>
            <w:szCs w:val="22"/>
          </w:rPr>
          <w:tab/>
        </w:r>
        <w:r w:rsidR="00436578" w:rsidRPr="005B17D3">
          <w:rPr>
            <w:rStyle w:val="Hyperlink"/>
            <w:noProof/>
          </w:rPr>
          <w:t>MST National (QM 10) (Retired)</w:t>
        </w:r>
        <w:r w:rsidR="00436578" w:rsidRPr="005B17D3">
          <w:rPr>
            <w:noProof/>
            <w:webHidden/>
          </w:rPr>
          <w:tab/>
        </w:r>
        <w:r w:rsidR="00436578" w:rsidRPr="005B17D3">
          <w:rPr>
            <w:noProof/>
            <w:webHidden/>
          </w:rPr>
          <w:fldChar w:fldCharType="begin"/>
        </w:r>
        <w:r w:rsidR="00436578" w:rsidRPr="005B17D3">
          <w:rPr>
            <w:noProof/>
            <w:webHidden/>
          </w:rPr>
          <w:instrText xml:space="preserve"> PAGEREF _Toc31622181 \h </w:instrText>
        </w:r>
        <w:r w:rsidR="00436578" w:rsidRPr="005B17D3">
          <w:rPr>
            <w:noProof/>
            <w:webHidden/>
          </w:rPr>
        </w:r>
        <w:r w:rsidR="00436578" w:rsidRPr="005B17D3">
          <w:rPr>
            <w:noProof/>
            <w:webHidden/>
          </w:rPr>
          <w:fldChar w:fldCharType="separate"/>
        </w:r>
        <w:r w:rsidR="00436578" w:rsidRPr="005B17D3">
          <w:rPr>
            <w:noProof/>
            <w:webHidden/>
          </w:rPr>
          <w:t>152</w:t>
        </w:r>
        <w:r w:rsidR="00436578" w:rsidRPr="005B17D3">
          <w:rPr>
            <w:noProof/>
            <w:webHidden/>
          </w:rPr>
          <w:fldChar w:fldCharType="end"/>
        </w:r>
      </w:hyperlink>
    </w:p>
    <w:p w14:paraId="06CFC143" w14:textId="59165AF7" w:rsidR="00436578" w:rsidRPr="005B17D3" w:rsidRDefault="005B17D3">
      <w:pPr>
        <w:pStyle w:val="TOC4"/>
        <w:tabs>
          <w:tab w:val="left" w:pos="1872"/>
          <w:tab w:val="right" w:leader="dot" w:pos="9350"/>
        </w:tabs>
        <w:rPr>
          <w:rFonts w:asciiTheme="minorHAnsi" w:eastAsiaTheme="minorEastAsia" w:hAnsiTheme="minorHAnsi" w:cstheme="minorBidi"/>
          <w:noProof/>
          <w:sz w:val="22"/>
          <w:szCs w:val="22"/>
        </w:rPr>
      </w:pPr>
      <w:hyperlink w:anchor="_Toc31622182" w:history="1">
        <w:r w:rsidR="00436578" w:rsidRPr="005B17D3">
          <w:rPr>
            <w:rStyle w:val="Hyperlink"/>
            <w:noProof/>
          </w:rPr>
          <w:t>4.8.4.34</w:t>
        </w:r>
        <w:r w:rsidR="00436578" w:rsidRPr="005B17D3">
          <w:rPr>
            <w:rFonts w:asciiTheme="minorHAnsi" w:eastAsiaTheme="minorEastAsia" w:hAnsiTheme="minorHAnsi" w:cstheme="minorBidi"/>
            <w:noProof/>
            <w:sz w:val="22"/>
            <w:szCs w:val="22"/>
          </w:rPr>
          <w:tab/>
        </w:r>
        <w:r w:rsidR="00436578" w:rsidRPr="005B17D3">
          <w:rPr>
            <w:rStyle w:val="Hyperlink"/>
            <w:noProof/>
          </w:rPr>
          <w:t>Workload Turnaround Time (QM 11) (Retired)</w:t>
        </w:r>
        <w:r w:rsidR="00436578" w:rsidRPr="005B17D3">
          <w:rPr>
            <w:noProof/>
            <w:webHidden/>
          </w:rPr>
          <w:tab/>
        </w:r>
        <w:r w:rsidR="00436578" w:rsidRPr="005B17D3">
          <w:rPr>
            <w:noProof/>
            <w:webHidden/>
          </w:rPr>
          <w:fldChar w:fldCharType="begin"/>
        </w:r>
        <w:r w:rsidR="00436578" w:rsidRPr="005B17D3">
          <w:rPr>
            <w:noProof/>
            <w:webHidden/>
          </w:rPr>
          <w:instrText xml:space="preserve"> PAGEREF _Toc31622182 \h </w:instrText>
        </w:r>
        <w:r w:rsidR="00436578" w:rsidRPr="005B17D3">
          <w:rPr>
            <w:noProof/>
            <w:webHidden/>
          </w:rPr>
        </w:r>
        <w:r w:rsidR="00436578" w:rsidRPr="005B17D3">
          <w:rPr>
            <w:noProof/>
            <w:webHidden/>
          </w:rPr>
          <w:fldChar w:fldCharType="separate"/>
        </w:r>
        <w:r w:rsidR="00436578" w:rsidRPr="005B17D3">
          <w:rPr>
            <w:noProof/>
            <w:webHidden/>
          </w:rPr>
          <w:t>153</w:t>
        </w:r>
        <w:r w:rsidR="00436578" w:rsidRPr="005B17D3">
          <w:rPr>
            <w:noProof/>
            <w:webHidden/>
          </w:rPr>
          <w:fldChar w:fldCharType="end"/>
        </w:r>
      </w:hyperlink>
    </w:p>
    <w:p w14:paraId="6B35D2B9" w14:textId="5A4CB7B3" w:rsidR="00436578" w:rsidRPr="005B17D3" w:rsidRDefault="005B17D3">
      <w:pPr>
        <w:pStyle w:val="TOC4"/>
        <w:tabs>
          <w:tab w:val="left" w:pos="1872"/>
          <w:tab w:val="right" w:leader="dot" w:pos="9350"/>
        </w:tabs>
        <w:rPr>
          <w:rFonts w:asciiTheme="minorHAnsi" w:eastAsiaTheme="minorEastAsia" w:hAnsiTheme="minorHAnsi" w:cstheme="minorBidi"/>
          <w:noProof/>
          <w:sz w:val="22"/>
          <w:szCs w:val="22"/>
        </w:rPr>
      </w:pPr>
      <w:hyperlink w:anchor="_Toc31622183" w:history="1">
        <w:r w:rsidR="00436578" w:rsidRPr="005B17D3">
          <w:rPr>
            <w:rStyle w:val="Hyperlink"/>
            <w:noProof/>
          </w:rPr>
          <w:t>4.8.4.35</w:t>
        </w:r>
        <w:r w:rsidR="00436578" w:rsidRPr="005B17D3">
          <w:rPr>
            <w:rFonts w:asciiTheme="minorHAnsi" w:eastAsiaTheme="minorEastAsia" w:hAnsiTheme="minorHAnsi" w:cstheme="minorBidi"/>
            <w:noProof/>
            <w:sz w:val="22"/>
            <w:szCs w:val="22"/>
          </w:rPr>
          <w:tab/>
        </w:r>
        <w:r w:rsidR="00436578" w:rsidRPr="005B17D3">
          <w:rPr>
            <w:rStyle w:val="Hyperlink"/>
            <w:noProof/>
          </w:rPr>
          <w:t>Manual Eligibility Update (QM 14)</w:t>
        </w:r>
        <w:r w:rsidR="00436578" w:rsidRPr="005B17D3">
          <w:rPr>
            <w:noProof/>
            <w:webHidden/>
          </w:rPr>
          <w:tab/>
        </w:r>
        <w:r w:rsidR="00436578" w:rsidRPr="005B17D3">
          <w:rPr>
            <w:noProof/>
            <w:webHidden/>
          </w:rPr>
          <w:fldChar w:fldCharType="begin"/>
        </w:r>
        <w:r w:rsidR="00436578" w:rsidRPr="005B17D3">
          <w:rPr>
            <w:noProof/>
            <w:webHidden/>
          </w:rPr>
          <w:instrText xml:space="preserve"> PAGEREF _Toc31622183 \h </w:instrText>
        </w:r>
        <w:r w:rsidR="00436578" w:rsidRPr="005B17D3">
          <w:rPr>
            <w:noProof/>
            <w:webHidden/>
          </w:rPr>
        </w:r>
        <w:r w:rsidR="00436578" w:rsidRPr="005B17D3">
          <w:rPr>
            <w:noProof/>
            <w:webHidden/>
          </w:rPr>
          <w:fldChar w:fldCharType="separate"/>
        </w:r>
        <w:r w:rsidR="00436578" w:rsidRPr="005B17D3">
          <w:rPr>
            <w:noProof/>
            <w:webHidden/>
          </w:rPr>
          <w:t>153</w:t>
        </w:r>
        <w:r w:rsidR="00436578" w:rsidRPr="005B17D3">
          <w:rPr>
            <w:noProof/>
            <w:webHidden/>
          </w:rPr>
          <w:fldChar w:fldCharType="end"/>
        </w:r>
      </w:hyperlink>
    </w:p>
    <w:p w14:paraId="0AE1E392" w14:textId="0627C485" w:rsidR="00436578" w:rsidRPr="005B17D3" w:rsidRDefault="005B17D3">
      <w:pPr>
        <w:pStyle w:val="TOC4"/>
        <w:tabs>
          <w:tab w:val="left" w:pos="1872"/>
          <w:tab w:val="right" w:leader="dot" w:pos="9350"/>
        </w:tabs>
        <w:rPr>
          <w:rFonts w:asciiTheme="minorHAnsi" w:eastAsiaTheme="minorEastAsia" w:hAnsiTheme="minorHAnsi" w:cstheme="minorBidi"/>
          <w:noProof/>
          <w:sz w:val="22"/>
          <w:szCs w:val="22"/>
        </w:rPr>
      </w:pPr>
      <w:hyperlink w:anchor="_Toc31622184" w:history="1">
        <w:r w:rsidR="00436578" w:rsidRPr="005B17D3">
          <w:rPr>
            <w:rStyle w:val="Hyperlink"/>
            <w:noProof/>
          </w:rPr>
          <w:t>4.8.4.36</w:t>
        </w:r>
        <w:r w:rsidR="00436578" w:rsidRPr="005B17D3">
          <w:rPr>
            <w:rFonts w:asciiTheme="minorHAnsi" w:eastAsiaTheme="minorEastAsia" w:hAnsiTheme="minorHAnsi" w:cstheme="minorBidi"/>
            <w:noProof/>
            <w:sz w:val="22"/>
            <w:szCs w:val="22"/>
          </w:rPr>
          <w:tab/>
        </w:r>
        <w:r w:rsidR="00436578" w:rsidRPr="005B17D3">
          <w:rPr>
            <w:rStyle w:val="Hyperlink"/>
            <w:noProof/>
          </w:rPr>
          <w:t>Workload for Status Remaining or Exceeding X Days (QM 15)</w:t>
        </w:r>
        <w:r w:rsidR="00436578" w:rsidRPr="005B17D3">
          <w:rPr>
            <w:noProof/>
            <w:webHidden/>
          </w:rPr>
          <w:tab/>
        </w:r>
        <w:r w:rsidR="00436578" w:rsidRPr="005B17D3">
          <w:rPr>
            <w:noProof/>
            <w:webHidden/>
          </w:rPr>
          <w:fldChar w:fldCharType="begin"/>
        </w:r>
        <w:r w:rsidR="00436578" w:rsidRPr="005B17D3">
          <w:rPr>
            <w:noProof/>
            <w:webHidden/>
          </w:rPr>
          <w:instrText xml:space="preserve"> PAGEREF _Toc31622184 \h </w:instrText>
        </w:r>
        <w:r w:rsidR="00436578" w:rsidRPr="005B17D3">
          <w:rPr>
            <w:noProof/>
            <w:webHidden/>
          </w:rPr>
        </w:r>
        <w:r w:rsidR="00436578" w:rsidRPr="005B17D3">
          <w:rPr>
            <w:noProof/>
            <w:webHidden/>
          </w:rPr>
          <w:fldChar w:fldCharType="separate"/>
        </w:r>
        <w:r w:rsidR="00436578" w:rsidRPr="005B17D3">
          <w:rPr>
            <w:noProof/>
            <w:webHidden/>
          </w:rPr>
          <w:t>153</w:t>
        </w:r>
        <w:r w:rsidR="00436578" w:rsidRPr="005B17D3">
          <w:rPr>
            <w:noProof/>
            <w:webHidden/>
          </w:rPr>
          <w:fldChar w:fldCharType="end"/>
        </w:r>
      </w:hyperlink>
    </w:p>
    <w:p w14:paraId="16E3FBEF" w14:textId="40E0E2EB" w:rsidR="00436578" w:rsidRPr="005B17D3" w:rsidRDefault="005B17D3">
      <w:pPr>
        <w:pStyle w:val="TOC4"/>
        <w:tabs>
          <w:tab w:val="left" w:pos="1872"/>
          <w:tab w:val="right" w:leader="dot" w:pos="9350"/>
        </w:tabs>
        <w:rPr>
          <w:rFonts w:asciiTheme="minorHAnsi" w:eastAsiaTheme="minorEastAsia" w:hAnsiTheme="minorHAnsi" w:cstheme="minorBidi"/>
          <w:noProof/>
          <w:sz w:val="22"/>
          <w:szCs w:val="22"/>
        </w:rPr>
      </w:pPr>
      <w:hyperlink w:anchor="_Toc31622185" w:history="1">
        <w:r w:rsidR="00436578" w:rsidRPr="005B17D3">
          <w:rPr>
            <w:rStyle w:val="Hyperlink"/>
            <w:noProof/>
          </w:rPr>
          <w:t>4.8.4.37</w:t>
        </w:r>
        <w:r w:rsidR="00436578" w:rsidRPr="005B17D3">
          <w:rPr>
            <w:rFonts w:asciiTheme="minorHAnsi" w:eastAsiaTheme="minorEastAsia" w:hAnsiTheme="minorHAnsi" w:cstheme="minorBidi"/>
            <w:noProof/>
            <w:sz w:val="22"/>
            <w:szCs w:val="22"/>
          </w:rPr>
          <w:tab/>
        </w:r>
        <w:r w:rsidR="00436578" w:rsidRPr="005B17D3">
          <w:rPr>
            <w:rStyle w:val="Hyperlink"/>
            <w:noProof/>
          </w:rPr>
          <w:t>Community Care Program Eligibility Summary Report (ES-CCP 1)</w:t>
        </w:r>
        <w:r w:rsidR="00436578" w:rsidRPr="005B17D3">
          <w:rPr>
            <w:noProof/>
            <w:webHidden/>
          </w:rPr>
          <w:tab/>
        </w:r>
        <w:r w:rsidR="00436578" w:rsidRPr="005B17D3">
          <w:rPr>
            <w:noProof/>
            <w:webHidden/>
          </w:rPr>
          <w:fldChar w:fldCharType="begin"/>
        </w:r>
        <w:r w:rsidR="00436578" w:rsidRPr="005B17D3">
          <w:rPr>
            <w:noProof/>
            <w:webHidden/>
          </w:rPr>
          <w:instrText xml:space="preserve"> PAGEREF _Toc31622185 \h </w:instrText>
        </w:r>
        <w:r w:rsidR="00436578" w:rsidRPr="005B17D3">
          <w:rPr>
            <w:noProof/>
            <w:webHidden/>
          </w:rPr>
        </w:r>
        <w:r w:rsidR="00436578" w:rsidRPr="005B17D3">
          <w:rPr>
            <w:noProof/>
            <w:webHidden/>
          </w:rPr>
          <w:fldChar w:fldCharType="separate"/>
        </w:r>
        <w:r w:rsidR="00436578" w:rsidRPr="005B17D3">
          <w:rPr>
            <w:noProof/>
            <w:webHidden/>
          </w:rPr>
          <w:t>153</w:t>
        </w:r>
        <w:r w:rsidR="00436578" w:rsidRPr="005B17D3">
          <w:rPr>
            <w:noProof/>
            <w:webHidden/>
          </w:rPr>
          <w:fldChar w:fldCharType="end"/>
        </w:r>
      </w:hyperlink>
    </w:p>
    <w:p w14:paraId="4344B386" w14:textId="34842AE5" w:rsidR="00436578" w:rsidRPr="005B17D3" w:rsidRDefault="005B17D3">
      <w:pPr>
        <w:pStyle w:val="TOC4"/>
        <w:tabs>
          <w:tab w:val="left" w:pos="1872"/>
          <w:tab w:val="right" w:leader="dot" w:pos="9350"/>
        </w:tabs>
        <w:rPr>
          <w:rFonts w:asciiTheme="minorHAnsi" w:eastAsiaTheme="minorEastAsia" w:hAnsiTheme="minorHAnsi" w:cstheme="minorBidi"/>
          <w:noProof/>
          <w:sz w:val="22"/>
          <w:szCs w:val="22"/>
        </w:rPr>
      </w:pPr>
      <w:hyperlink w:anchor="_Toc31622186" w:history="1">
        <w:r w:rsidR="00436578" w:rsidRPr="005B17D3">
          <w:rPr>
            <w:rStyle w:val="Hyperlink"/>
            <w:noProof/>
          </w:rPr>
          <w:t>4.8.4.38</w:t>
        </w:r>
        <w:r w:rsidR="00436578" w:rsidRPr="005B17D3">
          <w:rPr>
            <w:rFonts w:asciiTheme="minorHAnsi" w:eastAsiaTheme="minorEastAsia" w:hAnsiTheme="minorHAnsi" w:cstheme="minorBidi"/>
            <w:noProof/>
            <w:sz w:val="22"/>
            <w:szCs w:val="22"/>
          </w:rPr>
          <w:tab/>
        </w:r>
        <w:r w:rsidR="00436578" w:rsidRPr="005B17D3">
          <w:rPr>
            <w:rStyle w:val="Hyperlink"/>
            <w:noProof/>
          </w:rPr>
          <w:t>Community Care Program Eligibility Detail Report (ES-CCP2)</w:t>
        </w:r>
        <w:r w:rsidR="00436578" w:rsidRPr="005B17D3">
          <w:rPr>
            <w:noProof/>
            <w:webHidden/>
          </w:rPr>
          <w:tab/>
        </w:r>
        <w:r w:rsidR="00436578" w:rsidRPr="005B17D3">
          <w:rPr>
            <w:noProof/>
            <w:webHidden/>
          </w:rPr>
          <w:fldChar w:fldCharType="begin"/>
        </w:r>
        <w:r w:rsidR="00436578" w:rsidRPr="005B17D3">
          <w:rPr>
            <w:noProof/>
            <w:webHidden/>
          </w:rPr>
          <w:instrText xml:space="preserve"> PAGEREF _Toc31622186 \h </w:instrText>
        </w:r>
        <w:r w:rsidR="00436578" w:rsidRPr="005B17D3">
          <w:rPr>
            <w:noProof/>
            <w:webHidden/>
          </w:rPr>
        </w:r>
        <w:r w:rsidR="00436578" w:rsidRPr="005B17D3">
          <w:rPr>
            <w:noProof/>
            <w:webHidden/>
          </w:rPr>
          <w:fldChar w:fldCharType="separate"/>
        </w:r>
        <w:r w:rsidR="00436578" w:rsidRPr="005B17D3">
          <w:rPr>
            <w:noProof/>
            <w:webHidden/>
          </w:rPr>
          <w:t>154</w:t>
        </w:r>
        <w:r w:rsidR="00436578" w:rsidRPr="005B17D3">
          <w:rPr>
            <w:noProof/>
            <w:webHidden/>
          </w:rPr>
          <w:fldChar w:fldCharType="end"/>
        </w:r>
      </w:hyperlink>
    </w:p>
    <w:p w14:paraId="3DA80242" w14:textId="14D7CB8A" w:rsidR="00436578" w:rsidRPr="005B17D3" w:rsidRDefault="005B17D3">
      <w:pPr>
        <w:pStyle w:val="TOC4"/>
        <w:tabs>
          <w:tab w:val="left" w:pos="1872"/>
          <w:tab w:val="right" w:leader="dot" w:pos="9350"/>
        </w:tabs>
        <w:rPr>
          <w:rFonts w:asciiTheme="minorHAnsi" w:eastAsiaTheme="minorEastAsia" w:hAnsiTheme="minorHAnsi" w:cstheme="minorBidi"/>
          <w:noProof/>
          <w:sz w:val="22"/>
          <w:szCs w:val="22"/>
        </w:rPr>
      </w:pPr>
      <w:hyperlink w:anchor="_Toc31622187" w:history="1">
        <w:r w:rsidR="00436578" w:rsidRPr="005B17D3">
          <w:rPr>
            <w:rStyle w:val="Hyperlink"/>
            <w:noProof/>
          </w:rPr>
          <w:t>4.8.4.39</w:t>
        </w:r>
        <w:r w:rsidR="00436578" w:rsidRPr="005B17D3">
          <w:rPr>
            <w:rFonts w:asciiTheme="minorHAnsi" w:eastAsiaTheme="minorEastAsia" w:hAnsiTheme="minorHAnsi" w:cstheme="minorBidi"/>
            <w:noProof/>
            <w:sz w:val="22"/>
            <w:szCs w:val="22"/>
          </w:rPr>
          <w:tab/>
        </w:r>
        <w:r w:rsidR="00436578" w:rsidRPr="005B17D3">
          <w:rPr>
            <w:rStyle w:val="Hyperlink"/>
            <w:noProof/>
          </w:rPr>
          <w:t>Financial Tests in Process (QM 17) (Retired)</w:t>
        </w:r>
        <w:r w:rsidR="00436578" w:rsidRPr="005B17D3">
          <w:rPr>
            <w:noProof/>
            <w:webHidden/>
          </w:rPr>
          <w:tab/>
        </w:r>
        <w:r w:rsidR="00436578" w:rsidRPr="005B17D3">
          <w:rPr>
            <w:noProof/>
            <w:webHidden/>
          </w:rPr>
          <w:fldChar w:fldCharType="begin"/>
        </w:r>
        <w:r w:rsidR="00436578" w:rsidRPr="005B17D3">
          <w:rPr>
            <w:noProof/>
            <w:webHidden/>
          </w:rPr>
          <w:instrText xml:space="preserve"> PAGEREF _Toc31622187 \h </w:instrText>
        </w:r>
        <w:r w:rsidR="00436578" w:rsidRPr="005B17D3">
          <w:rPr>
            <w:noProof/>
            <w:webHidden/>
          </w:rPr>
        </w:r>
        <w:r w:rsidR="00436578" w:rsidRPr="005B17D3">
          <w:rPr>
            <w:noProof/>
            <w:webHidden/>
          </w:rPr>
          <w:fldChar w:fldCharType="separate"/>
        </w:r>
        <w:r w:rsidR="00436578" w:rsidRPr="005B17D3">
          <w:rPr>
            <w:noProof/>
            <w:webHidden/>
          </w:rPr>
          <w:t>154</w:t>
        </w:r>
        <w:r w:rsidR="00436578" w:rsidRPr="005B17D3">
          <w:rPr>
            <w:noProof/>
            <w:webHidden/>
          </w:rPr>
          <w:fldChar w:fldCharType="end"/>
        </w:r>
      </w:hyperlink>
    </w:p>
    <w:p w14:paraId="716B6B00" w14:textId="28A76CC4" w:rsidR="00436578" w:rsidRPr="005B17D3" w:rsidRDefault="005B17D3">
      <w:pPr>
        <w:pStyle w:val="TOC4"/>
        <w:tabs>
          <w:tab w:val="left" w:pos="1872"/>
          <w:tab w:val="right" w:leader="dot" w:pos="9350"/>
        </w:tabs>
        <w:rPr>
          <w:rFonts w:asciiTheme="minorHAnsi" w:eastAsiaTheme="minorEastAsia" w:hAnsiTheme="minorHAnsi" w:cstheme="minorBidi"/>
          <w:noProof/>
          <w:sz w:val="22"/>
          <w:szCs w:val="22"/>
        </w:rPr>
      </w:pPr>
      <w:hyperlink w:anchor="_Toc31622188" w:history="1">
        <w:r w:rsidR="00436578" w:rsidRPr="005B17D3">
          <w:rPr>
            <w:rStyle w:val="Hyperlink"/>
            <w:noProof/>
          </w:rPr>
          <w:t>4.8.4.40</w:t>
        </w:r>
        <w:r w:rsidR="00436578" w:rsidRPr="005B17D3">
          <w:rPr>
            <w:rFonts w:asciiTheme="minorHAnsi" w:eastAsiaTheme="minorEastAsia" w:hAnsiTheme="minorHAnsi" w:cstheme="minorBidi"/>
            <w:noProof/>
            <w:sz w:val="22"/>
            <w:szCs w:val="22"/>
          </w:rPr>
          <w:tab/>
        </w:r>
        <w:r w:rsidR="00436578" w:rsidRPr="005B17D3">
          <w:rPr>
            <w:rStyle w:val="Hyperlink"/>
            <w:noProof/>
          </w:rPr>
          <w:t>Outbound HL7 Error (QM 19) (Retired)</w:t>
        </w:r>
        <w:r w:rsidR="00436578" w:rsidRPr="005B17D3">
          <w:rPr>
            <w:noProof/>
            <w:webHidden/>
          </w:rPr>
          <w:tab/>
        </w:r>
        <w:r w:rsidR="00436578" w:rsidRPr="005B17D3">
          <w:rPr>
            <w:noProof/>
            <w:webHidden/>
          </w:rPr>
          <w:fldChar w:fldCharType="begin"/>
        </w:r>
        <w:r w:rsidR="00436578" w:rsidRPr="005B17D3">
          <w:rPr>
            <w:noProof/>
            <w:webHidden/>
          </w:rPr>
          <w:instrText xml:space="preserve"> PAGEREF _Toc31622188 \h </w:instrText>
        </w:r>
        <w:r w:rsidR="00436578" w:rsidRPr="005B17D3">
          <w:rPr>
            <w:noProof/>
            <w:webHidden/>
          </w:rPr>
        </w:r>
        <w:r w:rsidR="00436578" w:rsidRPr="005B17D3">
          <w:rPr>
            <w:noProof/>
            <w:webHidden/>
          </w:rPr>
          <w:fldChar w:fldCharType="separate"/>
        </w:r>
        <w:r w:rsidR="00436578" w:rsidRPr="005B17D3">
          <w:rPr>
            <w:noProof/>
            <w:webHidden/>
          </w:rPr>
          <w:t>154</w:t>
        </w:r>
        <w:r w:rsidR="00436578" w:rsidRPr="005B17D3">
          <w:rPr>
            <w:noProof/>
            <w:webHidden/>
          </w:rPr>
          <w:fldChar w:fldCharType="end"/>
        </w:r>
      </w:hyperlink>
    </w:p>
    <w:p w14:paraId="40F4D4B6" w14:textId="180DF2B4" w:rsidR="00436578" w:rsidRPr="005B17D3" w:rsidRDefault="005B17D3">
      <w:pPr>
        <w:pStyle w:val="TOC4"/>
        <w:tabs>
          <w:tab w:val="left" w:pos="1872"/>
          <w:tab w:val="right" w:leader="dot" w:pos="9350"/>
        </w:tabs>
        <w:rPr>
          <w:rFonts w:asciiTheme="minorHAnsi" w:eastAsiaTheme="minorEastAsia" w:hAnsiTheme="minorHAnsi" w:cstheme="minorBidi"/>
          <w:noProof/>
          <w:sz w:val="22"/>
          <w:szCs w:val="22"/>
        </w:rPr>
      </w:pPr>
      <w:hyperlink w:anchor="_Toc31622189" w:history="1">
        <w:r w:rsidR="00436578" w:rsidRPr="005B17D3">
          <w:rPr>
            <w:rStyle w:val="Hyperlink"/>
            <w:noProof/>
          </w:rPr>
          <w:t>4.8.4.41</w:t>
        </w:r>
        <w:r w:rsidR="00436578" w:rsidRPr="005B17D3">
          <w:rPr>
            <w:rFonts w:asciiTheme="minorHAnsi" w:eastAsiaTheme="minorEastAsia" w:hAnsiTheme="minorHAnsi" w:cstheme="minorBidi"/>
            <w:noProof/>
            <w:sz w:val="22"/>
            <w:szCs w:val="22"/>
          </w:rPr>
          <w:tab/>
        </w:r>
        <w:r w:rsidR="00436578" w:rsidRPr="005B17D3">
          <w:rPr>
            <w:rStyle w:val="Hyperlink"/>
            <w:noProof/>
          </w:rPr>
          <w:t>VBA Query Status (QM 20) (Retired)</w:t>
        </w:r>
        <w:r w:rsidR="00436578" w:rsidRPr="005B17D3">
          <w:rPr>
            <w:noProof/>
            <w:webHidden/>
          </w:rPr>
          <w:tab/>
        </w:r>
        <w:r w:rsidR="00436578" w:rsidRPr="005B17D3">
          <w:rPr>
            <w:noProof/>
            <w:webHidden/>
          </w:rPr>
          <w:fldChar w:fldCharType="begin"/>
        </w:r>
        <w:r w:rsidR="00436578" w:rsidRPr="005B17D3">
          <w:rPr>
            <w:noProof/>
            <w:webHidden/>
          </w:rPr>
          <w:instrText xml:space="preserve"> PAGEREF _Toc31622189 \h </w:instrText>
        </w:r>
        <w:r w:rsidR="00436578" w:rsidRPr="005B17D3">
          <w:rPr>
            <w:noProof/>
            <w:webHidden/>
          </w:rPr>
        </w:r>
        <w:r w:rsidR="00436578" w:rsidRPr="005B17D3">
          <w:rPr>
            <w:noProof/>
            <w:webHidden/>
          </w:rPr>
          <w:fldChar w:fldCharType="separate"/>
        </w:r>
        <w:r w:rsidR="00436578" w:rsidRPr="005B17D3">
          <w:rPr>
            <w:noProof/>
            <w:webHidden/>
          </w:rPr>
          <w:t>154</w:t>
        </w:r>
        <w:r w:rsidR="00436578" w:rsidRPr="005B17D3">
          <w:rPr>
            <w:noProof/>
            <w:webHidden/>
          </w:rPr>
          <w:fldChar w:fldCharType="end"/>
        </w:r>
      </w:hyperlink>
    </w:p>
    <w:p w14:paraId="0B9131BF" w14:textId="15E78B61" w:rsidR="00436578" w:rsidRPr="005B17D3" w:rsidRDefault="005B17D3">
      <w:pPr>
        <w:pStyle w:val="TOC4"/>
        <w:tabs>
          <w:tab w:val="left" w:pos="1872"/>
          <w:tab w:val="right" w:leader="dot" w:pos="9350"/>
        </w:tabs>
        <w:rPr>
          <w:rFonts w:asciiTheme="minorHAnsi" w:eastAsiaTheme="minorEastAsia" w:hAnsiTheme="minorHAnsi" w:cstheme="minorBidi"/>
          <w:noProof/>
          <w:sz w:val="22"/>
          <w:szCs w:val="22"/>
        </w:rPr>
      </w:pPr>
      <w:hyperlink w:anchor="_Toc31622190" w:history="1">
        <w:r w:rsidR="00436578" w:rsidRPr="005B17D3">
          <w:rPr>
            <w:rStyle w:val="Hyperlink"/>
            <w:noProof/>
          </w:rPr>
          <w:t>4.8.4.42</w:t>
        </w:r>
        <w:r w:rsidR="00436578" w:rsidRPr="005B17D3">
          <w:rPr>
            <w:rFonts w:asciiTheme="minorHAnsi" w:eastAsiaTheme="minorEastAsia" w:hAnsiTheme="minorHAnsi" w:cstheme="minorBidi"/>
            <w:noProof/>
            <w:sz w:val="22"/>
            <w:szCs w:val="22"/>
          </w:rPr>
          <w:tab/>
        </w:r>
        <w:r w:rsidR="00436578" w:rsidRPr="005B17D3">
          <w:rPr>
            <w:rStyle w:val="Hyperlink"/>
            <w:noProof/>
          </w:rPr>
          <w:t>Address Updates (QM 21) (Retired)</w:t>
        </w:r>
        <w:r w:rsidR="00436578" w:rsidRPr="005B17D3">
          <w:rPr>
            <w:noProof/>
            <w:webHidden/>
          </w:rPr>
          <w:tab/>
        </w:r>
        <w:r w:rsidR="00436578" w:rsidRPr="005B17D3">
          <w:rPr>
            <w:noProof/>
            <w:webHidden/>
          </w:rPr>
          <w:fldChar w:fldCharType="begin"/>
        </w:r>
        <w:r w:rsidR="00436578" w:rsidRPr="005B17D3">
          <w:rPr>
            <w:noProof/>
            <w:webHidden/>
          </w:rPr>
          <w:instrText xml:space="preserve"> PAGEREF _Toc31622190 \h </w:instrText>
        </w:r>
        <w:r w:rsidR="00436578" w:rsidRPr="005B17D3">
          <w:rPr>
            <w:noProof/>
            <w:webHidden/>
          </w:rPr>
        </w:r>
        <w:r w:rsidR="00436578" w:rsidRPr="005B17D3">
          <w:rPr>
            <w:noProof/>
            <w:webHidden/>
          </w:rPr>
          <w:fldChar w:fldCharType="separate"/>
        </w:r>
        <w:r w:rsidR="00436578" w:rsidRPr="005B17D3">
          <w:rPr>
            <w:noProof/>
            <w:webHidden/>
          </w:rPr>
          <w:t>154</w:t>
        </w:r>
        <w:r w:rsidR="00436578" w:rsidRPr="005B17D3">
          <w:rPr>
            <w:noProof/>
            <w:webHidden/>
          </w:rPr>
          <w:fldChar w:fldCharType="end"/>
        </w:r>
      </w:hyperlink>
    </w:p>
    <w:p w14:paraId="5C2E27E1" w14:textId="6756A9BF" w:rsidR="00436578" w:rsidRPr="005B17D3" w:rsidRDefault="005B17D3">
      <w:pPr>
        <w:pStyle w:val="TOC4"/>
        <w:tabs>
          <w:tab w:val="left" w:pos="1872"/>
          <w:tab w:val="right" w:leader="dot" w:pos="9350"/>
        </w:tabs>
        <w:rPr>
          <w:rFonts w:asciiTheme="minorHAnsi" w:eastAsiaTheme="minorEastAsia" w:hAnsiTheme="minorHAnsi" w:cstheme="minorBidi"/>
          <w:noProof/>
          <w:sz w:val="22"/>
          <w:szCs w:val="22"/>
        </w:rPr>
      </w:pPr>
      <w:hyperlink w:anchor="_Toc31622191" w:history="1">
        <w:r w:rsidR="00436578" w:rsidRPr="005B17D3">
          <w:rPr>
            <w:rStyle w:val="Hyperlink"/>
            <w:noProof/>
          </w:rPr>
          <w:t>4.8.4.43</w:t>
        </w:r>
        <w:r w:rsidR="00436578" w:rsidRPr="005B17D3">
          <w:rPr>
            <w:rFonts w:asciiTheme="minorHAnsi" w:eastAsiaTheme="minorEastAsia" w:hAnsiTheme="minorHAnsi" w:cstheme="minorBidi"/>
            <w:noProof/>
            <w:sz w:val="22"/>
            <w:szCs w:val="22"/>
          </w:rPr>
          <w:tab/>
        </w:r>
        <w:r w:rsidR="00436578" w:rsidRPr="005B17D3">
          <w:rPr>
            <w:rStyle w:val="Hyperlink"/>
            <w:noProof/>
          </w:rPr>
          <w:t>PH Reject Reason (QM 23) (Retired)</w:t>
        </w:r>
        <w:r w:rsidR="00436578" w:rsidRPr="005B17D3">
          <w:rPr>
            <w:noProof/>
            <w:webHidden/>
          </w:rPr>
          <w:tab/>
        </w:r>
        <w:r w:rsidR="00436578" w:rsidRPr="005B17D3">
          <w:rPr>
            <w:noProof/>
            <w:webHidden/>
          </w:rPr>
          <w:fldChar w:fldCharType="begin"/>
        </w:r>
        <w:r w:rsidR="00436578" w:rsidRPr="005B17D3">
          <w:rPr>
            <w:noProof/>
            <w:webHidden/>
          </w:rPr>
          <w:instrText xml:space="preserve"> PAGEREF _Toc31622191 \h </w:instrText>
        </w:r>
        <w:r w:rsidR="00436578" w:rsidRPr="005B17D3">
          <w:rPr>
            <w:noProof/>
            <w:webHidden/>
          </w:rPr>
        </w:r>
        <w:r w:rsidR="00436578" w:rsidRPr="005B17D3">
          <w:rPr>
            <w:noProof/>
            <w:webHidden/>
          </w:rPr>
          <w:fldChar w:fldCharType="separate"/>
        </w:r>
        <w:r w:rsidR="00436578" w:rsidRPr="005B17D3">
          <w:rPr>
            <w:noProof/>
            <w:webHidden/>
          </w:rPr>
          <w:t>155</w:t>
        </w:r>
        <w:r w:rsidR="00436578" w:rsidRPr="005B17D3">
          <w:rPr>
            <w:noProof/>
            <w:webHidden/>
          </w:rPr>
          <w:fldChar w:fldCharType="end"/>
        </w:r>
      </w:hyperlink>
    </w:p>
    <w:p w14:paraId="71BCC51E" w14:textId="0C4565F4" w:rsidR="00436578" w:rsidRPr="005B17D3" w:rsidRDefault="005B17D3">
      <w:pPr>
        <w:pStyle w:val="TOC4"/>
        <w:tabs>
          <w:tab w:val="left" w:pos="1872"/>
          <w:tab w:val="right" w:leader="dot" w:pos="9350"/>
        </w:tabs>
        <w:rPr>
          <w:rFonts w:asciiTheme="minorHAnsi" w:eastAsiaTheme="minorEastAsia" w:hAnsiTheme="minorHAnsi" w:cstheme="minorBidi"/>
          <w:noProof/>
          <w:sz w:val="22"/>
          <w:szCs w:val="22"/>
        </w:rPr>
      </w:pPr>
      <w:hyperlink w:anchor="_Toc31622192" w:history="1">
        <w:r w:rsidR="00436578" w:rsidRPr="005B17D3">
          <w:rPr>
            <w:rStyle w:val="Hyperlink"/>
            <w:noProof/>
          </w:rPr>
          <w:t>4.8.4.44</w:t>
        </w:r>
        <w:r w:rsidR="00436578" w:rsidRPr="005B17D3">
          <w:rPr>
            <w:rFonts w:asciiTheme="minorHAnsi" w:eastAsiaTheme="minorEastAsia" w:hAnsiTheme="minorHAnsi" w:cstheme="minorBidi"/>
            <w:noProof/>
            <w:sz w:val="22"/>
            <w:szCs w:val="22"/>
          </w:rPr>
          <w:tab/>
        </w:r>
        <w:r w:rsidR="00436578" w:rsidRPr="005B17D3">
          <w:rPr>
            <w:rStyle w:val="Hyperlink"/>
            <w:noProof/>
          </w:rPr>
          <w:t>Inbound HL7 Error (QM 25) (Retired)</w:t>
        </w:r>
        <w:r w:rsidR="00436578" w:rsidRPr="005B17D3">
          <w:rPr>
            <w:noProof/>
            <w:webHidden/>
          </w:rPr>
          <w:tab/>
        </w:r>
        <w:r w:rsidR="00436578" w:rsidRPr="005B17D3">
          <w:rPr>
            <w:noProof/>
            <w:webHidden/>
          </w:rPr>
          <w:fldChar w:fldCharType="begin"/>
        </w:r>
        <w:r w:rsidR="00436578" w:rsidRPr="005B17D3">
          <w:rPr>
            <w:noProof/>
            <w:webHidden/>
          </w:rPr>
          <w:instrText xml:space="preserve"> PAGEREF _Toc31622192 \h </w:instrText>
        </w:r>
        <w:r w:rsidR="00436578" w:rsidRPr="005B17D3">
          <w:rPr>
            <w:noProof/>
            <w:webHidden/>
          </w:rPr>
        </w:r>
        <w:r w:rsidR="00436578" w:rsidRPr="005B17D3">
          <w:rPr>
            <w:noProof/>
            <w:webHidden/>
          </w:rPr>
          <w:fldChar w:fldCharType="separate"/>
        </w:r>
        <w:r w:rsidR="00436578" w:rsidRPr="005B17D3">
          <w:rPr>
            <w:noProof/>
            <w:webHidden/>
          </w:rPr>
          <w:t>155</w:t>
        </w:r>
        <w:r w:rsidR="00436578" w:rsidRPr="005B17D3">
          <w:rPr>
            <w:noProof/>
            <w:webHidden/>
          </w:rPr>
          <w:fldChar w:fldCharType="end"/>
        </w:r>
      </w:hyperlink>
    </w:p>
    <w:p w14:paraId="71E2FCB1" w14:textId="00D2A7D0" w:rsidR="00436578" w:rsidRPr="005B17D3" w:rsidRDefault="005B17D3">
      <w:pPr>
        <w:pStyle w:val="TOC4"/>
        <w:tabs>
          <w:tab w:val="left" w:pos="1872"/>
          <w:tab w:val="right" w:leader="dot" w:pos="9350"/>
        </w:tabs>
        <w:rPr>
          <w:rFonts w:asciiTheme="minorHAnsi" w:eastAsiaTheme="minorEastAsia" w:hAnsiTheme="minorHAnsi" w:cstheme="minorBidi"/>
          <w:noProof/>
          <w:sz w:val="22"/>
          <w:szCs w:val="22"/>
        </w:rPr>
      </w:pPr>
      <w:hyperlink w:anchor="_Toc31622193" w:history="1">
        <w:r w:rsidR="00436578" w:rsidRPr="005B17D3">
          <w:rPr>
            <w:rStyle w:val="Hyperlink"/>
            <w:noProof/>
          </w:rPr>
          <w:t>4.8.4.45</w:t>
        </w:r>
        <w:r w:rsidR="00436578" w:rsidRPr="005B17D3">
          <w:rPr>
            <w:rFonts w:asciiTheme="minorHAnsi" w:eastAsiaTheme="minorEastAsia" w:hAnsiTheme="minorHAnsi" w:cstheme="minorBidi"/>
            <w:noProof/>
            <w:sz w:val="22"/>
            <w:szCs w:val="22"/>
          </w:rPr>
          <w:tab/>
        </w:r>
        <w:r w:rsidR="00436578" w:rsidRPr="005B17D3">
          <w:rPr>
            <w:rStyle w:val="Hyperlink"/>
            <w:noProof/>
          </w:rPr>
          <w:t>Inbound Messages From Sites (QM 28) (Retired)</w:t>
        </w:r>
        <w:r w:rsidR="00436578" w:rsidRPr="005B17D3">
          <w:rPr>
            <w:noProof/>
            <w:webHidden/>
          </w:rPr>
          <w:tab/>
        </w:r>
        <w:r w:rsidR="00436578" w:rsidRPr="005B17D3">
          <w:rPr>
            <w:noProof/>
            <w:webHidden/>
          </w:rPr>
          <w:fldChar w:fldCharType="begin"/>
        </w:r>
        <w:r w:rsidR="00436578" w:rsidRPr="005B17D3">
          <w:rPr>
            <w:noProof/>
            <w:webHidden/>
          </w:rPr>
          <w:instrText xml:space="preserve"> PAGEREF _Toc31622193 \h </w:instrText>
        </w:r>
        <w:r w:rsidR="00436578" w:rsidRPr="005B17D3">
          <w:rPr>
            <w:noProof/>
            <w:webHidden/>
          </w:rPr>
        </w:r>
        <w:r w:rsidR="00436578" w:rsidRPr="005B17D3">
          <w:rPr>
            <w:noProof/>
            <w:webHidden/>
          </w:rPr>
          <w:fldChar w:fldCharType="separate"/>
        </w:r>
        <w:r w:rsidR="00436578" w:rsidRPr="005B17D3">
          <w:rPr>
            <w:noProof/>
            <w:webHidden/>
          </w:rPr>
          <w:t>155</w:t>
        </w:r>
        <w:r w:rsidR="00436578" w:rsidRPr="005B17D3">
          <w:rPr>
            <w:noProof/>
            <w:webHidden/>
          </w:rPr>
          <w:fldChar w:fldCharType="end"/>
        </w:r>
      </w:hyperlink>
    </w:p>
    <w:p w14:paraId="2C05089D" w14:textId="0E793DCF" w:rsidR="00436578" w:rsidRPr="005B17D3" w:rsidRDefault="005B17D3">
      <w:pPr>
        <w:pStyle w:val="TOC4"/>
        <w:tabs>
          <w:tab w:val="left" w:pos="1872"/>
          <w:tab w:val="right" w:leader="dot" w:pos="9350"/>
        </w:tabs>
        <w:rPr>
          <w:rFonts w:asciiTheme="minorHAnsi" w:eastAsiaTheme="minorEastAsia" w:hAnsiTheme="minorHAnsi" w:cstheme="minorBidi"/>
          <w:noProof/>
          <w:sz w:val="22"/>
          <w:szCs w:val="22"/>
        </w:rPr>
      </w:pPr>
      <w:hyperlink w:anchor="_Toc31622194" w:history="1">
        <w:r w:rsidR="00436578" w:rsidRPr="005B17D3">
          <w:rPr>
            <w:rStyle w:val="Hyperlink"/>
            <w:noProof/>
          </w:rPr>
          <w:t>4.8.4.46</w:t>
        </w:r>
        <w:r w:rsidR="00436578" w:rsidRPr="005B17D3">
          <w:rPr>
            <w:rFonts w:asciiTheme="minorHAnsi" w:eastAsiaTheme="minorEastAsia" w:hAnsiTheme="minorHAnsi" w:cstheme="minorBidi"/>
            <w:noProof/>
            <w:sz w:val="22"/>
            <w:szCs w:val="22"/>
          </w:rPr>
          <w:tab/>
        </w:r>
        <w:r w:rsidR="00436578" w:rsidRPr="005B17D3">
          <w:rPr>
            <w:rStyle w:val="Hyperlink"/>
            <w:noProof/>
          </w:rPr>
          <w:t>Inbound Messages From MVR (VBA) (QM 29) (Retired)</w:t>
        </w:r>
        <w:r w:rsidR="00436578" w:rsidRPr="005B17D3">
          <w:rPr>
            <w:noProof/>
            <w:webHidden/>
          </w:rPr>
          <w:tab/>
        </w:r>
        <w:r w:rsidR="00436578" w:rsidRPr="005B17D3">
          <w:rPr>
            <w:noProof/>
            <w:webHidden/>
          </w:rPr>
          <w:fldChar w:fldCharType="begin"/>
        </w:r>
        <w:r w:rsidR="00436578" w:rsidRPr="005B17D3">
          <w:rPr>
            <w:noProof/>
            <w:webHidden/>
          </w:rPr>
          <w:instrText xml:space="preserve"> PAGEREF _Toc31622194 \h </w:instrText>
        </w:r>
        <w:r w:rsidR="00436578" w:rsidRPr="005B17D3">
          <w:rPr>
            <w:noProof/>
            <w:webHidden/>
          </w:rPr>
        </w:r>
        <w:r w:rsidR="00436578" w:rsidRPr="005B17D3">
          <w:rPr>
            <w:noProof/>
            <w:webHidden/>
          </w:rPr>
          <w:fldChar w:fldCharType="separate"/>
        </w:r>
        <w:r w:rsidR="00436578" w:rsidRPr="005B17D3">
          <w:rPr>
            <w:noProof/>
            <w:webHidden/>
          </w:rPr>
          <w:t>155</w:t>
        </w:r>
        <w:r w:rsidR="00436578" w:rsidRPr="005B17D3">
          <w:rPr>
            <w:noProof/>
            <w:webHidden/>
          </w:rPr>
          <w:fldChar w:fldCharType="end"/>
        </w:r>
      </w:hyperlink>
    </w:p>
    <w:p w14:paraId="582841AE" w14:textId="6CFC588B" w:rsidR="00436578" w:rsidRPr="005B17D3" w:rsidRDefault="005B17D3">
      <w:pPr>
        <w:pStyle w:val="TOC4"/>
        <w:tabs>
          <w:tab w:val="left" w:pos="1872"/>
          <w:tab w:val="right" w:leader="dot" w:pos="9350"/>
        </w:tabs>
        <w:rPr>
          <w:rFonts w:asciiTheme="minorHAnsi" w:eastAsiaTheme="minorEastAsia" w:hAnsiTheme="minorHAnsi" w:cstheme="minorBidi"/>
          <w:noProof/>
          <w:sz w:val="22"/>
          <w:szCs w:val="22"/>
        </w:rPr>
      </w:pPr>
      <w:hyperlink w:anchor="_Toc31622195" w:history="1">
        <w:r w:rsidR="00436578" w:rsidRPr="005B17D3">
          <w:rPr>
            <w:rStyle w:val="Hyperlink"/>
            <w:noProof/>
          </w:rPr>
          <w:t>4.8.4.47</w:t>
        </w:r>
        <w:r w:rsidR="00436578" w:rsidRPr="005B17D3">
          <w:rPr>
            <w:rFonts w:asciiTheme="minorHAnsi" w:eastAsiaTheme="minorEastAsia" w:hAnsiTheme="minorHAnsi" w:cstheme="minorBidi"/>
            <w:noProof/>
            <w:sz w:val="22"/>
            <w:szCs w:val="22"/>
          </w:rPr>
          <w:tab/>
        </w:r>
        <w:r w:rsidR="00436578" w:rsidRPr="005B17D3">
          <w:rPr>
            <w:rStyle w:val="Hyperlink"/>
            <w:noProof/>
          </w:rPr>
          <w:t>Outbound Messages To Sites (QM 30) (Retired)</w:t>
        </w:r>
        <w:r w:rsidR="00436578" w:rsidRPr="005B17D3">
          <w:rPr>
            <w:noProof/>
            <w:webHidden/>
          </w:rPr>
          <w:tab/>
        </w:r>
        <w:r w:rsidR="00436578" w:rsidRPr="005B17D3">
          <w:rPr>
            <w:noProof/>
            <w:webHidden/>
          </w:rPr>
          <w:fldChar w:fldCharType="begin"/>
        </w:r>
        <w:r w:rsidR="00436578" w:rsidRPr="005B17D3">
          <w:rPr>
            <w:noProof/>
            <w:webHidden/>
          </w:rPr>
          <w:instrText xml:space="preserve"> PAGEREF _Toc31622195 \h </w:instrText>
        </w:r>
        <w:r w:rsidR="00436578" w:rsidRPr="005B17D3">
          <w:rPr>
            <w:noProof/>
            <w:webHidden/>
          </w:rPr>
        </w:r>
        <w:r w:rsidR="00436578" w:rsidRPr="005B17D3">
          <w:rPr>
            <w:noProof/>
            <w:webHidden/>
          </w:rPr>
          <w:fldChar w:fldCharType="separate"/>
        </w:r>
        <w:r w:rsidR="00436578" w:rsidRPr="005B17D3">
          <w:rPr>
            <w:noProof/>
            <w:webHidden/>
          </w:rPr>
          <w:t>155</w:t>
        </w:r>
        <w:r w:rsidR="00436578" w:rsidRPr="005B17D3">
          <w:rPr>
            <w:noProof/>
            <w:webHidden/>
          </w:rPr>
          <w:fldChar w:fldCharType="end"/>
        </w:r>
      </w:hyperlink>
    </w:p>
    <w:p w14:paraId="1B6C9777" w14:textId="27BE7347" w:rsidR="00436578" w:rsidRPr="005B17D3" w:rsidRDefault="005B17D3">
      <w:pPr>
        <w:pStyle w:val="TOC3"/>
        <w:rPr>
          <w:rFonts w:asciiTheme="minorHAnsi" w:eastAsiaTheme="minorEastAsia" w:hAnsiTheme="minorHAnsi" w:cstheme="minorBidi"/>
          <w:b w:val="0"/>
          <w:noProof/>
          <w:sz w:val="22"/>
          <w:szCs w:val="22"/>
        </w:rPr>
      </w:pPr>
      <w:hyperlink w:anchor="_Toc31622196" w:history="1">
        <w:r w:rsidR="00436578" w:rsidRPr="005B17D3">
          <w:rPr>
            <w:rStyle w:val="Hyperlink"/>
            <w:noProof/>
            <w14:scene3d>
              <w14:camera w14:prst="orthographicFront"/>
              <w14:lightRig w14:rig="threePt" w14:dir="t">
                <w14:rot w14:lat="0" w14:lon="0" w14:rev="0"/>
              </w14:lightRig>
            </w14:scene3d>
          </w:rPr>
          <w:t>4.8.5</w:t>
        </w:r>
        <w:r w:rsidR="00436578" w:rsidRPr="005B17D3">
          <w:rPr>
            <w:rFonts w:asciiTheme="minorHAnsi" w:eastAsiaTheme="minorEastAsia" w:hAnsiTheme="minorHAnsi" w:cstheme="minorBidi"/>
            <w:b w:val="0"/>
            <w:noProof/>
            <w:sz w:val="22"/>
            <w:szCs w:val="22"/>
          </w:rPr>
          <w:tab/>
        </w:r>
        <w:r w:rsidR="00436578" w:rsidRPr="005B17D3">
          <w:rPr>
            <w:rStyle w:val="Hyperlink"/>
            <w:noProof/>
          </w:rPr>
          <w:t>Archived Reports</w:t>
        </w:r>
        <w:r w:rsidR="00436578" w:rsidRPr="005B17D3">
          <w:rPr>
            <w:noProof/>
            <w:webHidden/>
          </w:rPr>
          <w:tab/>
        </w:r>
        <w:r w:rsidR="00436578" w:rsidRPr="005B17D3">
          <w:rPr>
            <w:noProof/>
            <w:webHidden/>
          </w:rPr>
          <w:fldChar w:fldCharType="begin"/>
        </w:r>
        <w:r w:rsidR="00436578" w:rsidRPr="005B17D3">
          <w:rPr>
            <w:noProof/>
            <w:webHidden/>
          </w:rPr>
          <w:instrText xml:space="preserve"> PAGEREF _Toc31622196 \h </w:instrText>
        </w:r>
        <w:r w:rsidR="00436578" w:rsidRPr="005B17D3">
          <w:rPr>
            <w:noProof/>
            <w:webHidden/>
          </w:rPr>
        </w:r>
        <w:r w:rsidR="00436578" w:rsidRPr="005B17D3">
          <w:rPr>
            <w:noProof/>
            <w:webHidden/>
          </w:rPr>
          <w:fldChar w:fldCharType="separate"/>
        </w:r>
        <w:r w:rsidR="00436578" w:rsidRPr="005B17D3">
          <w:rPr>
            <w:noProof/>
            <w:webHidden/>
          </w:rPr>
          <w:t>155</w:t>
        </w:r>
        <w:r w:rsidR="00436578" w:rsidRPr="005B17D3">
          <w:rPr>
            <w:noProof/>
            <w:webHidden/>
          </w:rPr>
          <w:fldChar w:fldCharType="end"/>
        </w:r>
      </w:hyperlink>
    </w:p>
    <w:p w14:paraId="2FFB6F3F" w14:textId="2F5C1DC7" w:rsidR="00436578" w:rsidRPr="005B17D3" w:rsidRDefault="005B17D3">
      <w:pPr>
        <w:pStyle w:val="TOC2"/>
        <w:rPr>
          <w:rFonts w:asciiTheme="minorHAnsi" w:eastAsiaTheme="minorEastAsia" w:hAnsiTheme="minorHAnsi" w:cstheme="minorBidi"/>
          <w:b w:val="0"/>
          <w:noProof/>
          <w:sz w:val="22"/>
          <w:szCs w:val="22"/>
        </w:rPr>
      </w:pPr>
      <w:hyperlink w:anchor="_Toc31622197" w:history="1">
        <w:r w:rsidR="00436578" w:rsidRPr="005B17D3">
          <w:rPr>
            <w:rStyle w:val="Hyperlink"/>
            <w:noProof/>
          </w:rPr>
          <w:t>4.9</w:t>
        </w:r>
        <w:r w:rsidR="00436578" w:rsidRPr="005B17D3">
          <w:rPr>
            <w:rFonts w:asciiTheme="minorHAnsi" w:eastAsiaTheme="minorEastAsia" w:hAnsiTheme="minorHAnsi" w:cstheme="minorBidi"/>
            <w:b w:val="0"/>
            <w:noProof/>
            <w:sz w:val="22"/>
            <w:szCs w:val="22"/>
          </w:rPr>
          <w:tab/>
        </w:r>
        <w:r w:rsidR="00436578" w:rsidRPr="005B17D3">
          <w:rPr>
            <w:rStyle w:val="Hyperlink"/>
            <w:noProof/>
          </w:rPr>
          <w:t>Reference</w:t>
        </w:r>
        <w:r w:rsidR="00436578" w:rsidRPr="005B17D3">
          <w:rPr>
            <w:noProof/>
            <w:webHidden/>
          </w:rPr>
          <w:tab/>
        </w:r>
        <w:r w:rsidR="00436578" w:rsidRPr="005B17D3">
          <w:rPr>
            <w:noProof/>
            <w:webHidden/>
          </w:rPr>
          <w:fldChar w:fldCharType="begin"/>
        </w:r>
        <w:r w:rsidR="00436578" w:rsidRPr="005B17D3">
          <w:rPr>
            <w:noProof/>
            <w:webHidden/>
          </w:rPr>
          <w:instrText xml:space="preserve"> PAGEREF _Toc31622197 \h </w:instrText>
        </w:r>
        <w:r w:rsidR="00436578" w:rsidRPr="005B17D3">
          <w:rPr>
            <w:noProof/>
            <w:webHidden/>
          </w:rPr>
        </w:r>
        <w:r w:rsidR="00436578" w:rsidRPr="005B17D3">
          <w:rPr>
            <w:noProof/>
            <w:webHidden/>
          </w:rPr>
          <w:fldChar w:fldCharType="separate"/>
        </w:r>
        <w:r w:rsidR="00436578" w:rsidRPr="005B17D3">
          <w:rPr>
            <w:noProof/>
            <w:webHidden/>
          </w:rPr>
          <w:t>156</w:t>
        </w:r>
        <w:r w:rsidR="00436578" w:rsidRPr="005B17D3">
          <w:rPr>
            <w:noProof/>
            <w:webHidden/>
          </w:rPr>
          <w:fldChar w:fldCharType="end"/>
        </w:r>
      </w:hyperlink>
    </w:p>
    <w:p w14:paraId="5BE79482" w14:textId="4305C611" w:rsidR="00436578" w:rsidRPr="005B17D3" w:rsidRDefault="005B17D3">
      <w:pPr>
        <w:pStyle w:val="TOC3"/>
        <w:rPr>
          <w:rFonts w:asciiTheme="minorHAnsi" w:eastAsiaTheme="minorEastAsia" w:hAnsiTheme="minorHAnsi" w:cstheme="minorBidi"/>
          <w:b w:val="0"/>
          <w:noProof/>
          <w:sz w:val="22"/>
          <w:szCs w:val="22"/>
        </w:rPr>
      </w:pPr>
      <w:hyperlink w:anchor="_Toc31622198" w:history="1">
        <w:r w:rsidR="00436578" w:rsidRPr="005B17D3">
          <w:rPr>
            <w:rStyle w:val="Hyperlink"/>
            <w:noProof/>
            <w14:scene3d>
              <w14:camera w14:prst="orthographicFront"/>
              <w14:lightRig w14:rig="threePt" w14:dir="t">
                <w14:rot w14:lat="0" w14:lon="0" w14:rev="0"/>
              </w14:lightRig>
            </w14:scene3d>
          </w:rPr>
          <w:t>4.9.1</w:t>
        </w:r>
        <w:r w:rsidR="00436578" w:rsidRPr="005B17D3">
          <w:rPr>
            <w:rFonts w:asciiTheme="minorHAnsi" w:eastAsiaTheme="minorEastAsia" w:hAnsiTheme="minorHAnsi" w:cstheme="minorBidi"/>
            <w:b w:val="0"/>
            <w:noProof/>
            <w:sz w:val="22"/>
            <w:szCs w:val="22"/>
          </w:rPr>
          <w:tab/>
        </w:r>
        <w:r w:rsidR="00436578" w:rsidRPr="005B17D3">
          <w:rPr>
            <w:rStyle w:val="Hyperlink"/>
            <w:noProof/>
          </w:rPr>
          <w:t>Thresholds</w:t>
        </w:r>
        <w:r w:rsidR="00436578" w:rsidRPr="005B17D3">
          <w:rPr>
            <w:noProof/>
            <w:webHidden/>
          </w:rPr>
          <w:tab/>
        </w:r>
        <w:r w:rsidR="00436578" w:rsidRPr="005B17D3">
          <w:rPr>
            <w:noProof/>
            <w:webHidden/>
          </w:rPr>
          <w:fldChar w:fldCharType="begin"/>
        </w:r>
        <w:r w:rsidR="00436578" w:rsidRPr="005B17D3">
          <w:rPr>
            <w:noProof/>
            <w:webHidden/>
          </w:rPr>
          <w:instrText xml:space="preserve"> PAGEREF _Toc31622198 \h </w:instrText>
        </w:r>
        <w:r w:rsidR="00436578" w:rsidRPr="005B17D3">
          <w:rPr>
            <w:noProof/>
            <w:webHidden/>
          </w:rPr>
        </w:r>
        <w:r w:rsidR="00436578" w:rsidRPr="005B17D3">
          <w:rPr>
            <w:noProof/>
            <w:webHidden/>
          </w:rPr>
          <w:fldChar w:fldCharType="separate"/>
        </w:r>
        <w:r w:rsidR="00436578" w:rsidRPr="005B17D3">
          <w:rPr>
            <w:noProof/>
            <w:webHidden/>
          </w:rPr>
          <w:t>157</w:t>
        </w:r>
        <w:r w:rsidR="00436578" w:rsidRPr="005B17D3">
          <w:rPr>
            <w:noProof/>
            <w:webHidden/>
          </w:rPr>
          <w:fldChar w:fldCharType="end"/>
        </w:r>
      </w:hyperlink>
    </w:p>
    <w:p w14:paraId="5E392A26" w14:textId="2A6AE7AA" w:rsidR="00436578" w:rsidRPr="005B17D3" w:rsidRDefault="005B17D3">
      <w:pPr>
        <w:pStyle w:val="TOC4"/>
        <w:tabs>
          <w:tab w:val="left" w:pos="1872"/>
          <w:tab w:val="right" w:leader="dot" w:pos="9350"/>
        </w:tabs>
        <w:rPr>
          <w:rFonts w:asciiTheme="minorHAnsi" w:eastAsiaTheme="minorEastAsia" w:hAnsiTheme="minorHAnsi" w:cstheme="minorBidi"/>
          <w:noProof/>
          <w:sz w:val="22"/>
          <w:szCs w:val="22"/>
        </w:rPr>
      </w:pPr>
      <w:hyperlink w:anchor="_Toc31622199" w:history="1">
        <w:r w:rsidR="00436578" w:rsidRPr="005B17D3">
          <w:rPr>
            <w:rStyle w:val="Hyperlink"/>
            <w:noProof/>
          </w:rPr>
          <w:t>4.9.1.1</w:t>
        </w:r>
        <w:r w:rsidR="00436578" w:rsidRPr="005B17D3">
          <w:rPr>
            <w:rFonts w:asciiTheme="minorHAnsi" w:eastAsiaTheme="minorEastAsia" w:hAnsiTheme="minorHAnsi" w:cstheme="minorBidi"/>
            <w:noProof/>
            <w:sz w:val="22"/>
            <w:szCs w:val="22"/>
          </w:rPr>
          <w:tab/>
        </w:r>
        <w:r w:rsidR="00436578" w:rsidRPr="005B17D3">
          <w:rPr>
            <w:rStyle w:val="Hyperlink"/>
            <w:noProof/>
          </w:rPr>
          <w:t>Copayments</w:t>
        </w:r>
        <w:r w:rsidR="00436578" w:rsidRPr="005B17D3">
          <w:rPr>
            <w:noProof/>
            <w:webHidden/>
          </w:rPr>
          <w:tab/>
        </w:r>
        <w:r w:rsidR="00436578" w:rsidRPr="005B17D3">
          <w:rPr>
            <w:noProof/>
            <w:webHidden/>
          </w:rPr>
          <w:fldChar w:fldCharType="begin"/>
        </w:r>
        <w:r w:rsidR="00436578" w:rsidRPr="005B17D3">
          <w:rPr>
            <w:noProof/>
            <w:webHidden/>
          </w:rPr>
          <w:instrText xml:space="preserve"> PAGEREF _Toc31622199 \h </w:instrText>
        </w:r>
        <w:r w:rsidR="00436578" w:rsidRPr="005B17D3">
          <w:rPr>
            <w:noProof/>
            <w:webHidden/>
          </w:rPr>
        </w:r>
        <w:r w:rsidR="00436578" w:rsidRPr="005B17D3">
          <w:rPr>
            <w:noProof/>
            <w:webHidden/>
          </w:rPr>
          <w:fldChar w:fldCharType="separate"/>
        </w:r>
        <w:r w:rsidR="00436578" w:rsidRPr="005B17D3">
          <w:rPr>
            <w:noProof/>
            <w:webHidden/>
          </w:rPr>
          <w:t>158</w:t>
        </w:r>
        <w:r w:rsidR="00436578" w:rsidRPr="005B17D3">
          <w:rPr>
            <w:noProof/>
            <w:webHidden/>
          </w:rPr>
          <w:fldChar w:fldCharType="end"/>
        </w:r>
      </w:hyperlink>
    </w:p>
    <w:p w14:paraId="5212D55C" w14:textId="6A97E46A" w:rsidR="00436578" w:rsidRPr="005B17D3" w:rsidRDefault="005B17D3">
      <w:pPr>
        <w:pStyle w:val="TOC3"/>
        <w:rPr>
          <w:rFonts w:asciiTheme="minorHAnsi" w:eastAsiaTheme="minorEastAsia" w:hAnsiTheme="minorHAnsi" w:cstheme="minorBidi"/>
          <w:b w:val="0"/>
          <w:noProof/>
          <w:sz w:val="22"/>
          <w:szCs w:val="22"/>
        </w:rPr>
      </w:pPr>
      <w:hyperlink w:anchor="_Toc31622200" w:history="1">
        <w:r w:rsidR="00436578" w:rsidRPr="005B17D3">
          <w:rPr>
            <w:rStyle w:val="Hyperlink"/>
            <w:noProof/>
            <w14:scene3d>
              <w14:camera w14:prst="orthographicFront"/>
              <w14:lightRig w14:rig="threePt" w14:dir="t">
                <w14:rot w14:lat="0" w14:lon="0" w14:rev="0"/>
              </w14:lightRig>
            </w14:scene3d>
          </w:rPr>
          <w:t>4.9.2</w:t>
        </w:r>
        <w:r w:rsidR="00436578" w:rsidRPr="005B17D3">
          <w:rPr>
            <w:rFonts w:asciiTheme="minorHAnsi" w:eastAsiaTheme="minorEastAsia" w:hAnsiTheme="minorHAnsi" w:cstheme="minorBidi"/>
            <w:b w:val="0"/>
            <w:noProof/>
            <w:sz w:val="22"/>
            <w:szCs w:val="22"/>
          </w:rPr>
          <w:tab/>
        </w:r>
        <w:r w:rsidR="00436578" w:rsidRPr="005B17D3">
          <w:rPr>
            <w:rStyle w:val="Hyperlink"/>
            <w:noProof/>
          </w:rPr>
          <w:t>EGT Settings</w:t>
        </w:r>
        <w:r w:rsidR="00436578" w:rsidRPr="005B17D3">
          <w:rPr>
            <w:noProof/>
            <w:webHidden/>
          </w:rPr>
          <w:tab/>
        </w:r>
        <w:r w:rsidR="00436578" w:rsidRPr="005B17D3">
          <w:rPr>
            <w:noProof/>
            <w:webHidden/>
          </w:rPr>
          <w:fldChar w:fldCharType="begin"/>
        </w:r>
        <w:r w:rsidR="00436578" w:rsidRPr="005B17D3">
          <w:rPr>
            <w:noProof/>
            <w:webHidden/>
          </w:rPr>
          <w:instrText xml:space="preserve"> PAGEREF _Toc31622200 \h </w:instrText>
        </w:r>
        <w:r w:rsidR="00436578" w:rsidRPr="005B17D3">
          <w:rPr>
            <w:noProof/>
            <w:webHidden/>
          </w:rPr>
        </w:r>
        <w:r w:rsidR="00436578" w:rsidRPr="005B17D3">
          <w:rPr>
            <w:noProof/>
            <w:webHidden/>
          </w:rPr>
          <w:fldChar w:fldCharType="separate"/>
        </w:r>
        <w:r w:rsidR="00436578" w:rsidRPr="005B17D3">
          <w:rPr>
            <w:noProof/>
            <w:webHidden/>
          </w:rPr>
          <w:t>158</w:t>
        </w:r>
        <w:r w:rsidR="00436578" w:rsidRPr="005B17D3">
          <w:rPr>
            <w:noProof/>
            <w:webHidden/>
          </w:rPr>
          <w:fldChar w:fldCharType="end"/>
        </w:r>
      </w:hyperlink>
    </w:p>
    <w:p w14:paraId="3790174B" w14:textId="0F624C99" w:rsidR="00436578" w:rsidRPr="005B17D3" w:rsidRDefault="005B17D3">
      <w:pPr>
        <w:pStyle w:val="TOC4"/>
        <w:tabs>
          <w:tab w:val="left" w:pos="1872"/>
          <w:tab w:val="right" w:leader="dot" w:pos="9350"/>
        </w:tabs>
        <w:rPr>
          <w:rFonts w:asciiTheme="minorHAnsi" w:eastAsiaTheme="minorEastAsia" w:hAnsiTheme="minorHAnsi" w:cstheme="minorBidi"/>
          <w:noProof/>
          <w:sz w:val="22"/>
          <w:szCs w:val="22"/>
        </w:rPr>
      </w:pPr>
      <w:hyperlink w:anchor="_Toc31622201" w:history="1">
        <w:r w:rsidR="00436578" w:rsidRPr="005B17D3">
          <w:rPr>
            <w:rStyle w:val="Hyperlink"/>
            <w:noProof/>
          </w:rPr>
          <w:t>4.9.2.1</w:t>
        </w:r>
        <w:r w:rsidR="00436578" w:rsidRPr="005B17D3">
          <w:rPr>
            <w:rFonts w:asciiTheme="minorHAnsi" w:eastAsiaTheme="minorEastAsia" w:hAnsiTheme="minorHAnsi" w:cstheme="minorBidi"/>
            <w:noProof/>
            <w:sz w:val="22"/>
            <w:szCs w:val="22"/>
          </w:rPr>
          <w:tab/>
        </w:r>
        <w:r w:rsidR="00436578" w:rsidRPr="005B17D3">
          <w:rPr>
            <w:rStyle w:val="Hyperlink"/>
            <w:noProof/>
          </w:rPr>
          <w:t>Add/Update EGT Setting</w:t>
        </w:r>
        <w:r w:rsidR="00436578" w:rsidRPr="005B17D3">
          <w:rPr>
            <w:noProof/>
            <w:webHidden/>
          </w:rPr>
          <w:tab/>
        </w:r>
        <w:r w:rsidR="00436578" w:rsidRPr="005B17D3">
          <w:rPr>
            <w:noProof/>
            <w:webHidden/>
          </w:rPr>
          <w:fldChar w:fldCharType="begin"/>
        </w:r>
        <w:r w:rsidR="00436578" w:rsidRPr="005B17D3">
          <w:rPr>
            <w:noProof/>
            <w:webHidden/>
          </w:rPr>
          <w:instrText xml:space="preserve"> PAGEREF _Toc31622201 \h </w:instrText>
        </w:r>
        <w:r w:rsidR="00436578" w:rsidRPr="005B17D3">
          <w:rPr>
            <w:noProof/>
            <w:webHidden/>
          </w:rPr>
        </w:r>
        <w:r w:rsidR="00436578" w:rsidRPr="005B17D3">
          <w:rPr>
            <w:noProof/>
            <w:webHidden/>
          </w:rPr>
          <w:fldChar w:fldCharType="separate"/>
        </w:r>
        <w:r w:rsidR="00436578" w:rsidRPr="005B17D3">
          <w:rPr>
            <w:noProof/>
            <w:webHidden/>
          </w:rPr>
          <w:t>161</w:t>
        </w:r>
        <w:r w:rsidR="00436578" w:rsidRPr="005B17D3">
          <w:rPr>
            <w:noProof/>
            <w:webHidden/>
          </w:rPr>
          <w:fldChar w:fldCharType="end"/>
        </w:r>
      </w:hyperlink>
    </w:p>
    <w:p w14:paraId="2DDA6F2A" w14:textId="479C29F4" w:rsidR="00436578" w:rsidRPr="005B17D3" w:rsidRDefault="005B17D3">
      <w:pPr>
        <w:pStyle w:val="TOC4"/>
        <w:tabs>
          <w:tab w:val="left" w:pos="1872"/>
          <w:tab w:val="right" w:leader="dot" w:pos="9350"/>
        </w:tabs>
        <w:rPr>
          <w:rFonts w:asciiTheme="minorHAnsi" w:eastAsiaTheme="minorEastAsia" w:hAnsiTheme="minorHAnsi" w:cstheme="minorBidi"/>
          <w:noProof/>
          <w:sz w:val="22"/>
          <w:szCs w:val="22"/>
        </w:rPr>
      </w:pPr>
      <w:hyperlink w:anchor="_Toc31622202" w:history="1">
        <w:r w:rsidR="00436578" w:rsidRPr="005B17D3">
          <w:rPr>
            <w:rStyle w:val="Hyperlink"/>
            <w:noProof/>
          </w:rPr>
          <w:t>4.9.2.2</w:t>
        </w:r>
        <w:r w:rsidR="00436578" w:rsidRPr="005B17D3">
          <w:rPr>
            <w:rFonts w:asciiTheme="minorHAnsi" w:eastAsiaTheme="minorEastAsia" w:hAnsiTheme="minorHAnsi" w:cstheme="minorBidi"/>
            <w:noProof/>
            <w:sz w:val="22"/>
            <w:szCs w:val="22"/>
          </w:rPr>
          <w:tab/>
        </w:r>
        <w:r w:rsidR="00436578" w:rsidRPr="005B17D3">
          <w:rPr>
            <w:rStyle w:val="Hyperlink"/>
            <w:noProof/>
          </w:rPr>
          <w:t>View Historical EGT Settings</w:t>
        </w:r>
        <w:r w:rsidR="00436578" w:rsidRPr="005B17D3">
          <w:rPr>
            <w:noProof/>
            <w:webHidden/>
          </w:rPr>
          <w:tab/>
        </w:r>
        <w:r w:rsidR="00436578" w:rsidRPr="005B17D3">
          <w:rPr>
            <w:noProof/>
            <w:webHidden/>
          </w:rPr>
          <w:fldChar w:fldCharType="begin"/>
        </w:r>
        <w:r w:rsidR="00436578" w:rsidRPr="005B17D3">
          <w:rPr>
            <w:noProof/>
            <w:webHidden/>
          </w:rPr>
          <w:instrText xml:space="preserve"> PAGEREF _Toc31622202 \h </w:instrText>
        </w:r>
        <w:r w:rsidR="00436578" w:rsidRPr="005B17D3">
          <w:rPr>
            <w:noProof/>
            <w:webHidden/>
          </w:rPr>
        </w:r>
        <w:r w:rsidR="00436578" w:rsidRPr="005B17D3">
          <w:rPr>
            <w:noProof/>
            <w:webHidden/>
          </w:rPr>
          <w:fldChar w:fldCharType="separate"/>
        </w:r>
        <w:r w:rsidR="00436578" w:rsidRPr="005B17D3">
          <w:rPr>
            <w:noProof/>
            <w:webHidden/>
          </w:rPr>
          <w:t>162</w:t>
        </w:r>
        <w:r w:rsidR="00436578" w:rsidRPr="005B17D3">
          <w:rPr>
            <w:noProof/>
            <w:webHidden/>
          </w:rPr>
          <w:fldChar w:fldCharType="end"/>
        </w:r>
      </w:hyperlink>
    </w:p>
    <w:p w14:paraId="2FE76CB6" w14:textId="0720661D" w:rsidR="00436578" w:rsidRPr="005B17D3" w:rsidRDefault="005B17D3">
      <w:pPr>
        <w:pStyle w:val="TOC3"/>
        <w:rPr>
          <w:rFonts w:asciiTheme="minorHAnsi" w:eastAsiaTheme="minorEastAsia" w:hAnsiTheme="minorHAnsi" w:cstheme="minorBidi"/>
          <w:b w:val="0"/>
          <w:noProof/>
          <w:sz w:val="22"/>
          <w:szCs w:val="22"/>
        </w:rPr>
      </w:pPr>
      <w:hyperlink w:anchor="_Toc31622203" w:history="1">
        <w:r w:rsidR="00436578" w:rsidRPr="005B17D3">
          <w:rPr>
            <w:rStyle w:val="Hyperlink"/>
            <w:noProof/>
            <w14:scene3d>
              <w14:camera w14:prst="orthographicFront"/>
              <w14:lightRig w14:rig="threePt" w14:dir="t">
                <w14:rot w14:lat="0" w14:lon="0" w14:rev="0"/>
              </w14:lightRig>
            </w14:scene3d>
          </w:rPr>
          <w:t>4.9.3</w:t>
        </w:r>
        <w:r w:rsidR="00436578" w:rsidRPr="005B17D3">
          <w:rPr>
            <w:rFonts w:asciiTheme="minorHAnsi" w:eastAsiaTheme="minorEastAsia" w:hAnsiTheme="minorHAnsi" w:cstheme="minorBidi"/>
            <w:b w:val="0"/>
            <w:noProof/>
            <w:sz w:val="22"/>
            <w:szCs w:val="22"/>
          </w:rPr>
          <w:tab/>
        </w:r>
        <w:r w:rsidR="00436578" w:rsidRPr="005B17D3">
          <w:rPr>
            <w:rStyle w:val="Hyperlink"/>
            <w:noProof/>
          </w:rPr>
          <w:t>Relaxation Percentage</w:t>
        </w:r>
        <w:r w:rsidR="00436578" w:rsidRPr="005B17D3">
          <w:rPr>
            <w:noProof/>
            <w:webHidden/>
          </w:rPr>
          <w:tab/>
        </w:r>
        <w:r w:rsidR="00436578" w:rsidRPr="005B17D3">
          <w:rPr>
            <w:noProof/>
            <w:webHidden/>
          </w:rPr>
          <w:fldChar w:fldCharType="begin"/>
        </w:r>
        <w:r w:rsidR="00436578" w:rsidRPr="005B17D3">
          <w:rPr>
            <w:noProof/>
            <w:webHidden/>
          </w:rPr>
          <w:instrText xml:space="preserve"> PAGEREF _Toc31622203 \h </w:instrText>
        </w:r>
        <w:r w:rsidR="00436578" w:rsidRPr="005B17D3">
          <w:rPr>
            <w:noProof/>
            <w:webHidden/>
          </w:rPr>
        </w:r>
        <w:r w:rsidR="00436578" w:rsidRPr="005B17D3">
          <w:rPr>
            <w:noProof/>
            <w:webHidden/>
          </w:rPr>
          <w:fldChar w:fldCharType="separate"/>
        </w:r>
        <w:r w:rsidR="00436578" w:rsidRPr="005B17D3">
          <w:rPr>
            <w:noProof/>
            <w:webHidden/>
          </w:rPr>
          <w:t>164</w:t>
        </w:r>
        <w:r w:rsidR="00436578" w:rsidRPr="005B17D3">
          <w:rPr>
            <w:noProof/>
            <w:webHidden/>
          </w:rPr>
          <w:fldChar w:fldCharType="end"/>
        </w:r>
      </w:hyperlink>
    </w:p>
    <w:p w14:paraId="5C423C69" w14:textId="14E4BFB9" w:rsidR="00436578" w:rsidRPr="005B17D3" w:rsidRDefault="005B17D3">
      <w:pPr>
        <w:pStyle w:val="TOC3"/>
        <w:rPr>
          <w:rFonts w:asciiTheme="minorHAnsi" w:eastAsiaTheme="minorEastAsia" w:hAnsiTheme="minorHAnsi" w:cstheme="minorBidi"/>
          <w:b w:val="0"/>
          <w:noProof/>
          <w:sz w:val="22"/>
          <w:szCs w:val="22"/>
        </w:rPr>
      </w:pPr>
      <w:hyperlink w:anchor="_Toc31622204" w:history="1">
        <w:r w:rsidR="00436578" w:rsidRPr="005B17D3">
          <w:rPr>
            <w:rStyle w:val="Hyperlink"/>
            <w:noProof/>
            <w14:scene3d>
              <w14:camera w14:prst="orthographicFront"/>
              <w14:lightRig w14:rig="threePt" w14:dir="t">
                <w14:rot w14:lat="0" w14:lon="0" w14:rev="0"/>
              </w14:lightRig>
            </w14:scene3d>
          </w:rPr>
          <w:t>4.9.4</w:t>
        </w:r>
        <w:r w:rsidR="00436578" w:rsidRPr="005B17D3">
          <w:rPr>
            <w:rFonts w:asciiTheme="minorHAnsi" w:eastAsiaTheme="minorEastAsia" w:hAnsiTheme="minorHAnsi" w:cstheme="minorBidi"/>
            <w:b w:val="0"/>
            <w:noProof/>
            <w:sz w:val="22"/>
            <w:szCs w:val="22"/>
          </w:rPr>
          <w:tab/>
        </w:r>
        <w:r w:rsidR="00436578" w:rsidRPr="005B17D3">
          <w:rPr>
            <w:rStyle w:val="Hyperlink"/>
            <w:noProof/>
          </w:rPr>
          <w:t>VHA Profile</w:t>
        </w:r>
        <w:r w:rsidR="00436578" w:rsidRPr="005B17D3">
          <w:rPr>
            <w:noProof/>
            <w:webHidden/>
          </w:rPr>
          <w:tab/>
        </w:r>
        <w:r w:rsidR="00436578" w:rsidRPr="005B17D3">
          <w:rPr>
            <w:noProof/>
            <w:webHidden/>
          </w:rPr>
          <w:fldChar w:fldCharType="begin"/>
        </w:r>
        <w:r w:rsidR="00436578" w:rsidRPr="005B17D3">
          <w:rPr>
            <w:noProof/>
            <w:webHidden/>
          </w:rPr>
          <w:instrText xml:space="preserve"> PAGEREF _Toc31622204 \h </w:instrText>
        </w:r>
        <w:r w:rsidR="00436578" w:rsidRPr="005B17D3">
          <w:rPr>
            <w:noProof/>
            <w:webHidden/>
          </w:rPr>
        </w:r>
        <w:r w:rsidR="00436578" w:rsidRPr="005B17D3">
          <w:rPr>
            <w:noProof/>
            <w:webHidden/>
          </w:rPr>
          <w:fldChar w:fldCharType="separate"/>
        </w:r>
        <w:r w:rsidR="00436578" w:rsidRPr="005B17D3">
          <w:rPr>
            <w:noProof/>
            <w:webHidden/>
          </w:rPr>
          <w:t>166</w:t>
        </w:r>
        <w:r w:rsidR="00436578" w:rsidRPr="005B17D3">
          <w:rPr>
            <w:noProof/>
            <w:webHidden/>
          </w:rPr>
          <w:fldChar w:fldCharType="end"/>
        </w:r>
      </w:hyperlink>
    </w:p>
    <w:p w14:paraId="74146E1E" w14:textId="326C458E" w:rsidR="00436578" w:rsidRPr="005B17D3" w:rsidRDefault="005B17D3">
      <w:pPr>
        <w:pStyle w:val="TOC4"/>
        <w:tabs>
          <w:tab w:val="left" w:pos="1872"/>
          <w:tab w:val="right" w:leader="dot" w:pos="9350"/>
        </w:tabs>
        <w:rPr>
          <w:rFonts w:asciiTheme="minorHAnsi" w:eastAsiaTheme="minorEastAsia" w:hAnsiTheme="minorHAnsi" w:cstheme="minorBidi"/>
          <w:noProof/>
          <w:sz w:val="22"/>
          <w:szCs w:val="22"/>
        </w:rPr>
      </w:pPr>
      <w:hyperlink w:anchor="_Toc31622205" w:history="1">
        <w:r w:rsidR="00436578" w:rsidRPr="005B17D3">
          <w:rPr>
            <w:rStyle w:val="Hyperlink"/>
            <w:noProof/>
          </w:rPr>
          <w:t>4.9.4.1</w:t>
        </w:r>
        <w:r w:rsidR="00436578" w:rsidRPr="005B17D3">
          <w:rPr>
            <w:rFonts w:asciiTheme="minorHAnsi" w:eastAsiaTheme="minorEastAsia" w:hAnsiTheme="minorHAnsi" w:cstheme="minorBidi"/>
            <w:noProof/>
            <w:sz w:val="22"/>
            <w:szCs w:val="22"/>
          </w:rPr>
          <w:tab/>
        </w:r>
        <w:r w:rsidR="00436578" w:rsidRPr="005B17D3">
          <w:rPr>
            <w:rStyle w:val="Hyperlink"/>
            <w:noProof/>
          </w:rPr>
          <w:t>Core VHAPs</w:t>
        </w:r>
        <w:r w:rsidR="00436578" w:rsidRPr="005B17D3">
          <w:rPr>
            <w:noProof/>
            <w:webHidden/>
          </w:rPr>
          <w:tab/>
        </w:r>
        <w:r w:rsidR="00436578" w:rsidRPr="005B17D3">
          <w:rPr>
            <w:noProof/>
            <w:webHidden/>
          </w:rPr>
          <w:fldChar w:fldCharType="begin"/>
        </w:r>
        <w:r w:rsidR="00436578" w:rsidRPr="005B17D3">
          <w:rPr>
            <w:noProof/>
            <w:webHidden/>
          </w:rPr>
          <w:instrText xml:space="preserve"> PAGEREF _Toc31622205 \h </w:instrText>
        </w:r>
        <w:r w:rsidR="00436578" w:rsidRPr="005B17D3">
          <w:rPr>
            <w:noProof/>
            <w:webHidden/>
          </w:rPr>
        </w:r>
        <w:r w:rsidR="00436578" w:rsidRPr="005B17D3">
          <w:rPr>
            <w:noProof/>
            <w:webHidden/>
          </w:rPr>
          <w:fldChar w:fldCharType="separate"/>
        </w:r>
        <w:r w:rsidR="00436578" w:rsidRPr="005B17D3">
          <w:rPr>
            <w:noProof/>
            <w:webHidden/>
          </w:rPr>
          <w:t>167</w:t>
        </w:r>
        <w:r w:rsidR="00436578" w:rsidRPr="005B17D3">
          <w:rPr>
            <w:noProof/>
            <w:webHidden/>
          </w:rPr>
          <w:fldChar w:fldCharType="end"/>
        </w:r>
      </w:hyperlink>
    </w:p>
    <w:p w14:paraId="4ED17D44" w14:textId="5EB8BA18" w:rsidR="00436578" w:rsidRPr="005B17D3" w:rsidRDefault="005B17D3">
      <w:pPr>
        <w:pStyle w:val="TOC4"/>
        <w:tabs>
          <w:tab w:val="left" w:pos="1872"/>
          <w:tab w:val="right" w:leader="dot" w:pos="9350"/>
        </w:tabs>
        <w:rPr>
          <w:rFonts w:asciiTheme="minorHAnsi" w:eastAsiaTheme="minorEastAsia" w:hAnsiTheme="minorHAnsi" w:cstheme="minorBidi"/>
          <w:noProof/>
          <w:sz w:val="22"/>
          <w:szCs w:val="22"/>
        </w:rPr>
      </w:pPr>
      <w:hyperlink w:anchor="_Toc31622206" w:history="1">
        <w:r w:rsidR="00436578" w:rsidRPr="005B17D3">
          <w:rPr>
            <w:rStyle w:val="Hyperlink"/>
            <w:noProof/>
          </w:rPr>
          <w:t>4.9.4.2</w:t>
        </w:r>
        <w:r w:rsidR="00436578" w:rsidRPr="005B17D3">
          <w:rPr>
            <w:rFonts w:asciiTheme="minorHAnsi" w:eastAsiaTheme="minorEastAsia" w:hAnsiTheme="minorHAnsi" w:cstheme="minorBidi"/>
            <w:noProof/>
            <w:sz w:val="22"/>
            <w:szCs w:val="22"/>
          </w:rPr>
          <w:tab/>
        </w:r>
        <w:r w:rsidR="00436578" w:rsidRPr="005B17D3">
          <w:rPr>
            <w:rStyle w:val="Hyperlink"/>
            <w:noProof/>
          </w:rPr>
          <w:t>Carve Out VHAPs</w:t>
        </w:r>
        <w:r w:rsidR="00436578" w:rsidRPr="005B17D3">
          <w:rPr>
            <w:noProof/>
            <w:webHidden/>
          </w:rPr>
          <w:tab/>
        </w:r>
        <w:r w:rsidR="00436578" w:rsidRPr="005B17D3">
          <w:rPr>
            <w:noProof/>
            <w:webHidden/>
          </w:rPr>
          <w:fldChar w:fldCharType="begin"/>
        </w:r>
        <w:r w:rsidR="00436578" w:rsidRPr="005B17D3">
          <w:rPr>
            <w:noProof/>
            <w:webHidden/>
          </w:rPr>
          <w:instrText xml:space="preserve"> PAGEREF _Toc31622206 \h </w:instrText>
        </w:r>
        <w:r w:rsidR="00436578" w:rsidRPr="005B17D3">
          <w:rPr>
            <w:noProof/>
            <w:webHidden/>
          </w:rPr>
        </w:r>
        <w:r w:rsidR="00436578" w:rsidRPr="005B17D3">
          <w:rPr>
            <w:noProof/>
            <w:webHidden/>
          </w:rPr>
          <w:fldChar w:fldCharType="separate"/>
        </w:r>
        <w:r w:rsidR="00436578" w:rsidRPr="005B17D3">
          <w:rPr>
            <w:noProof/>
            <w:webHidden/>
          </w:rPr>
          <w:t>188</w:t>
        </w:r>
        <w:r w:rsidR="00436578" w:rsidRPr="005B17D3">
          <w:rPr>
            <w:noProof/>
            <w:webHidden/>
          </w:rPr>
          <w:fldChar w:fldCharType="end"/>
        </w:r>
      </w:hyperlink>
    </w:p>
    <w:p w14:paraId="55BF8A05" w14:textId="206F4BD8" w:rsidR="00436578" w:rsidRPr="005B17D3" w:rsidRDefault="005B17D3">
      <w:pPr>
        <w:pStyle w:val="TOC4"/>
        <w:tabs>
          <w:tab w:val="left" w:pos="1872"/>
          <w:tab w:val="right" w:leader="dot" w:pos="9350"/>
        </w:tabs>
        <w:rPr>
          <w:rFonts w:asciiTheme="minorHAnsi" w:eastAsiaTheme="minorEastAsia" w:hAnsiTheme="minorHAnsi" w:cstheme="minorBidi"/>
          <w:noProof/>
          <w:sz w:val="22"/>
          <w:szCs w:val="22"/>
        </w:rPr>
      </w:pPr>
      <w:hyperlink w:anchor="_Toc31622207" w:history="1">
        <w:r w:rsidR="00436578" w:rsidRPr="005B17D3">
          <w:rPr>
            <w:rStyle w:val="Hyperlink"/>
            <w:noProof/>
          </w:rPr>
          <w:t>4.9.4.3</w:t>
        </w:r>
        <w:r w:rsidR="00436578" w:rsidRPr="005B17D3">
          <w:rPr>
            <w:rFonts w:asciiTheme="minorHAnsi" w:eastAsiaTheme="minorEastAsia" w:hAnsiTheme="minorHAnsi" w:cstheme="minorBidi"/>
            <w:noProof/>
            <w:sz w:val="22"/>
            <w:szCs w:val="22"/>
          </w:rPr>
          <w:tab/>
        </w:r>
        <w:r w:rsidR="00436578" w:rsidRPr="005B17D3">
          <w:rPr>
            <w:rStyle w:val="Hyperlink"/>
            <w:noProof/>
          </w:rPr>
          <w:t>Community Care VHAPs</w:t>
        </w:r>
        <w:r w:rsidR="00436578" w:rsidRPr="005B17D3">
          <w:rPr>
            <w:noProof/>
            <w:webHidden/>
          </w:rPr>
          <w:tab/>
        </w:r>
        <w:r w:rsidR="00436578" w:rsidRPr="005B17D3">
          <w:rPr>
            <w:noProof/>
            <w:webHidden/>
          </w:rPr>
          <w:fldChar w:fldCharType="begin"/>
        </w:r>
        <w:r w:rsidR="00436578" w:rsidRPr="005B17D3">
          <w:rPr>
            <w:noProof/>
            <w:webHidden/>
          </w:rPr>
          <w:instrText xml:space="preserve"> PAGEREF _Toc31622207 \h </w:instrText>
        </w:r>
        <w:r w:rsidR="00436578" w:rsidRPr="005B17D3">
          <w:rPr>
            <w:noProof/>
            <w:webHidden/>
          </w:rPr>
        </w:r>
        <w:r w:rsidR="00436578" w:rsidRPr="005B17D3">
          <w:rPr>
            <w:noProof/>
            <w:webHidden/>
          </w:rPr>
          <w:fldChar w:fldCharType="separate"/>
        </w:r>
        <w:r w:rsidR="00436578" w:rsidRPr="005B17D3">
          <w:rPr>
            <w:noProof/>
            <w:webHidden/>
          </w:rPr>
          <w:t>200</w:t>
        </w:r>
        <w:r w:rsidR="00436578" w:rsidRPr="005B17D3">
          <w:rPr>
            <w:noProof/>
            <w:webHidden/>
          </w:rPr>
          <w:fldChar w:fldCharType="end"/>
        </w:r>
      </w:hyperlink>
    </w:p>
    <w:p w14:paraId="301EC65F" w14:textId="5051DC6C" w:rsidR="00436578" w:rsidRPr="005B17D3" w:rsidRDefault="005B17D3">
      <w:pPr>
        <w:pStyle w:val="TOC2"/>
        <w:rPr>
          <w:rFonts w:asciiTheme="minorHAnsi" w:eastAsiaTheme="minorEastAsia" w:hAnsiTheme="minorHAnsi" w:cstheme="minorBidi"/>
          <w:b w:val="0"/>
          <w:noProof/>
          <w:sz w:val="22"/>
          <w:szCs w:val="22"/>
        </w:rPr>
      </w:pPr>
      <w:hyperlink w:anchor="_Toc31622208" w:history="1">
        <w:r w:rsidR="00436578" w:rsidRPr="005B17D3">
          <w:rPr>
            <w:rStyle w:val="Hyperlink"/>
            <w:noProof/>
          </w:rPr>
          <w:t>4.10</w:t>
        </w:r>
        <w:r w:rsidR="00436578" w:rsidRPr="005B17D3">
          <w:rPr>
            <w:rFonts w:asciiTheme="minorHAnsi" w:eastAsiaTheme="minorEastAsia" w:hAnsiTheme="minorHAnsi" w:cstheme="minorBidi"/>
            <w:b w:val="0"/>
            <w:noProof/>
            <w:sz w:val="22"/>
            <w:szCs w:val="22"/>
          </w:rPr>
          <w:tab/>
        </w:r>
        <w:r w:rsidR="00436578" w:rsidRPr="005B17D3">
          <w:rPr>
            <w:rStyle w:val="Hyperlink"/>
            <w:noProof/>
          </w:rPr>
          <w:t>VOA Resubmission</w:t>
        </w:r>
        <w:r w:rsidR="00436578" w:rsidRPr="005B17D3">
          <w:rPr>
            <w:noProof/>
            <w:webHidden/>
          </w:rPr>
          <w:tab/>
        </w:r>
        <w:r w:rsidR="00436578" w:rsidRPr="005B17D3">
          <w:rPr>
            <w:noProof/>
            <w:webHidden/>
          </w:rPr>
          <w:fldChar w:fldCharType="begin"/>
        </w:r>
        <w:r w:rsidR="00436578" w:rsidRPr="005B17D3">
          <w:rPr>
            <w:noProof/>
            <w:webHidden/>
          </w:rPr>
          <w:instrText xml:space="preserve"> PAGEREF _Toc31622208 \h </w:instrText>
        </w:r>
        <w:r w:rsidR="00436578" w:rsidRPr="005B17D3">
          <w:rPr>
            <w:noProof/>
            <w:webHidden/>
          </w:rPr>
        </w:r>
        <w:r w:rsidR="00436578" w:rsidRPr="005B17D3">
          <w:rPr>
            <w:noProof/>
            <w:webHidden/>
          </w:rPr>
          <w:fldChar w:fldCharType="separate"/>
        </w:r>
        <w:r w:rsidR="00436578" w:rsidRPr="005B17D3">
          <w:rPr>
            <w:noProof/>
            <w:webHidden/>
          </w:rPr>
          <w:t>205</w:t>
        </w:r>
        <w:r w:rsidR="00436578" w:rsidRPr="005B17D3">
          <w:rPr>
            <w:noProof/>
            <w:webHidden/>
          </w:rPr>
          <w:fldChar w:fldCharType="end"/>
        </w:r>
      </w:hyperlink>
    </w:p>
    <w:p w14:paraId="27ACFB36" w14:textId="1D023222" w:rsidR="00436578" w:rsidRPr="005B17D3" w:rsidRDefault="005B17D3">
      <w:pPr>
        <w:pStyle w:val="TOC3"/>
        <w:rPr>
          <w:rFonts w:asciiTheme="minorHAnsi" w:eastAsiaTheme="minorEastAsia" w:hAnsiTheme="minorHAnsi" w:cstheme="minorBidi"/>
          <w:b w:val="0"/>
          <w:noProof/>
          <w:sz w:val="22"/>
          <w:szCs w:val="22"/>
        </w:rPr>
      </w:pPr>
      <w:hyperlink w:anchor="_Toc31622209" w:history="1">
        <w:r w:rsidR="00436578" w:rsidRPr="005B17D3">
          <w:rPr>
            <w:rStyle w:val="Hyperlink"/>
            <w:noProof/>
            <w14:scene3d>
              <w14:camera w14:prst="orthographicFront"/>
              <w14:lightRig w14:rig="threePt" w14:dir="t">
                <w14:rot w14:lat="0" w14:lon="0" w14:rev="0"/>
              </w14:lightRig>
            </w14:scene3d>
          </w:rPr>
          <w:t>4.10.1</w:t>
        </w:r>
        <w:r w:rsidR="00436578" w:rsidRPr="005B17D3">
          <w:rPr>
            <w:rFonts w:asciiTheme="minorHAnsi" w:eastAsiaTheme="minorEastAsia" w:hAnsiTheme="minorHAnsi" w:cstheme="minorBidi"/>
            <w:b w:val="0"/>
            <w:noProof/>
            <w:sz w:val="22"/>
            <w:szCs w:val="22"/>
          </w:rPr>
          <w:tab/>
        </w:r>
        <w:r w:rsidR="00436578" w:rsidRPr="005B17D3">
          <w:rPr>
            <w:rStyle w:val="Hyperlink"/>
            <w:noProof/>
          </w:rPr>
          <w:t>Resubmission</w:t>
        </w:r>
        <w:r w:rsidR="00436578" w:rsidRPr="005B17D3">
          <w:rPr>
            <w:noProof/>
            <w:webHidden/>
          </w:rPr>
          <w:tab/>
        </w:r>
        <w:r w:rsidR="00436578" w:rsidRPr="005B17D3">
          <w:rPr>
            <w:noProof/>
            <w:webHidden/>
          </w:rPr>
          <w:fldChar w:fldCharType="begin"/>
        </w:r>
        <w:r w:rsidR="00436578" w:rsidRPr="005B17D3">
          <w:rPr>
            <w:noProof/>
            <w:webHidden/>
          </w:rPr>
          <w:instrText xml:space="preserve"> PAGEREF _Toc31622209 \h </w:instrText>
        </w:r>
        <w:r w:rsidR="00436578" w:rsidRPr="005B17D3">
          <w:rPr>
            <w:noProof/>
            <w:webHidden/>
          </w:rPr>
        </w:r>
        <w:r w:rsidR="00436578" w:rsidRPr="005B17D3">
          <w:rPr>
            <w:noProof/>
            <w:webHidden/>
          </w:rPr>
          <w:fldChar w:fldCharType="separate"/>
        </w:r>
        <w:r w:rsidR="00436578" w:rsidRPr="005B17D3">
          <w:rPr>
            <w:noProof/>
            <w:webHidden/>
          </w:rPr>
          <w:t>205</w:t>
        </w:r>
        <w:r w:rsidR="00436578" w:rsidRPr="005B17D3">
          <w:rPr>
            <w:noProof/>
            <w:webHidden/>
          </w:rPr>
          <w:fldChar w:fldCharType="end"/>
        </w:r>
      </w:hyperlink>
    </w:p>
    <w:p w14:paraId="322E1225" w14:textId="7897C05E" w:rsidR="00436578" w:rsidRPr="005B17D3" w:rsidRDefault="005B17D3">
      <w:pPr>
        <w:pStyle w:val="TOC4"/>
        <w:tabs>
          <w:tab w:val="left" w:pos="1872"/>
          <w:tab w:val="right" w:leader="dot" w:pos="9350"/>
        </w:tabs>
        <w:rPr>
          <w:rFonts w:asciiTheme="minorHAnsi" w:eastAsiaTheme="minorEastAsia" w:hAnsiTheme="minorHAnsi" w:cstheme="minorBidi"/>
          <w:noProof/>
          <w:sz w:val="22"/>
          <w:szCs w:val="22"/>
        </w:rPr>
      </w:pPr>
      <w:hyperlink w:anchor="_Toc31622210" w:history="1">
        <w:r w:rsidR="00436578" w:rsidRPr="005B17D3">
          <w:rPr>
            <w:rStyle w:val="Hyperlink"/>
            <w:noProof/>
          </w:rPr>
          <w:t>4.10.1.1</w:t>
        </w:r>
        <w:r w:rsidR="00436578" w:rsidRPr="005B17D3">
          <w:rPr>
            <w:rFonts w:asciiTheme="minorHAnsi" w:eastAsiaTheme="minorEastAsia" w:hAnsiTheme="minorHAnsi" w:cstheme="minorBidi"/>
            <w:noProof/>
            <w:sz w:val="22"/>
            <w:szCs w:val="22"/>
          </w:rPr>
          <w:tab/>
        </w:r>
        <w:r w:rsidR="00436578" w:rsidRPr="005B17D3">
          <w:rPr>
            <w:rStyle w:val="Hyperlink"/>
            <w:noProof/>
          </w:rPr>
          <w:t>Reroute Anonymous Health Care Applications (HCAs)</w:t>
        </w:r>
        <w:r w:rsidR="00436578" w:rsidRPr="005B17D3">
          <w:rPr>
            <w:noProof/>
            <w:webHidden/>
          </w:rPr>
          <w:tab/>
        </w:r>
        <w:r w:rsidR="00436578" w:rsidRPr="005B17D3">
          <w:rPr>
            <w:noProof/>
            <w:webHidden/>
          </w:rPr>
          <w:fldChar w:fldCharType="begin"/>
        </w:r>
        <w:r w:rsidR="00436578" w:rsidRPr="005B17D3">
          <w:rPr>
            <w:noProof/>
            <w:webHidden/>
          </w:rPr>
          <w:instrText xml:space="preserve"> PAGEREF _Toc31622210 \h </w:instrText>
        </w:r>
        <w:r w:rsidR="00436578" w:rsidRPr="005B17D3">
          <w:rPr>
            <w:noProof/>
            <w:webHidden/>
          </w:rPr>
        </w:r>
        <w:r w:rsidR="00436578" w:rsidRPr="005B17D3">
          <w:rPr>
            <w:noProof/>
            <w:webHidden/>
          </w:rPr>
          <w:fldChar w:fldCharType="separate"/>
        </w:r>
        <w:r w:rsidR="00436578" w:rsidRPr="005B17D3">
          <w:rPr>
            <w:noProof/>
            <w:webHidden/>
          </w:rPr>
          <w:t>207</w:t>
        </w:r>
        <w:r w:rsidR="00436578" w:rsidRPr="005B17D3">
          <w:rPr>
            <w:noProof/>
            <w:webHidden/>
          </w:rPr>
          <w:fldChar w:fldCharType="end"/>
        </w:r>
      </w:hyperlink>
    </w:p>
    <w:p w14:paraId="2C7AF2E1" w14:textId="2A41B7E0" w:rsidR="00436578" w:rsidRPr="005B17D3" w:rsidRDefault="005B17D3">
      <w:pPr>
        <w:pStyle w:val="TOC2"/>
        <w:rPr>
          <w:rFonts w:asciiTheme="minorHAnsi" w:eastAsiaTheme="minorEastAsia" w:hAnsiTheme="minorHAnsi" w:cstheme="minorBidi"/>
          <w:b w:val="0"/>
          <w:noProof/>
          <w:sz w:val="22"/>
          <w:szCs w:val="22"/>
        </w:rPr>
      </w:pPr>
      <w:hyperlink w:anchor="_Toc31622211" w:history="1">
        <w:r w:rsidR="00436578" w:rsidRPr="005B17D3">
          <w:rPr>
            <w:rStyle w:val="Hyperlink"/>
            <w:noProof/>
          </w:rPr>
          <w:t>4.11</w:t>
        </w:r>
        <w:r w:rsidR="00436578" w:rsidRPr="005B17D3">
          <w:rPr>
            <w:rFonts w:asciiTheme="minorHAnsi" w:eastAsiaTheme="minorEastAsia" w:hAnsiTheme="minorHAnsi" w:cstheme="minorBidi"/>
            <w:b w:val="0"/>
            <w:noProof/>
            <w:sz w:val="22"/>
            <w:szCs w:val="22"/>
          </w:rPr>
          <w:tab/>
        </w:r>
        <w:r w:rsidR="00436578" w:rsidRPr="005B17D3">
          <w:rPr>
            <w:rStyle w:val="Hyperlink"/>
            <w:noProof/>
          </w:rPr>
          <w:t>ESR Registration</w:t>
        </w:r>
        <w:r w:rsidR="00436578" w:rsidRPr="005B17D3">
          <w:rPr>
            <w:noProof/>
            <w:webHidden/>
          </w:rPr>
          <w:tab/>
        </w:r>
        <w:r w:rsidR="00436578" w:rsidRPr="005B17D3">
          <w:rPr>
            <w:noProof/>
            <w:webHidden/>
          </w:rPr>
          <w:fldChar w:fldCharType="begin"/>
        </w:r>
        <w:r w:rsidR="00436578" w:rsidRPr="005B17D3">
          <w:rPr>
            <w:noProof/>
            <w:webHidden/>
          </w:rPr>
          <w:instrText xml:space="preserve"> PAGEREF _Toc31622211 \h </w:instrText>
        </w:r>
        <w:r w:rsidR="00436578" w:rsidRPr="005B17D3">
          <w:rPr>
            <w:noProof/>
            <w:webHidden/>
          </w:rPr>
        </w:r>
        <w:r w:rsidR="00436578" w:rsidRPr="005B17D3">
          <w:rPr>
            <w:noProof/>
            <w:webHidden/>
          </w:rPr>
          <w:fldChar w:fldCharType="separate"/>
        </w:r>
        <w:r w:rsidR="00436578" w:rsidRPr="005B17D3">
          <w:rPr>
            <w:noProof/>
            <w:webHidden/>
          </w:rPr>
          <w:t>208</w:t>
        </w:r>
        <w:r w:rsidR="00436578" w:rsidRPr="005B17D3">
          <w:rPr>
            <w:noProof/>
            <w:webHidden/>
          </w:rPr>
          <w:fldChar w:fldCharType="end"/>
        </w:r>
      </w:hyperlink>
    </w:p>
    <w:p w14:paraId="03C468A0" w14:textId="1957BA83" w:rsidR="00436578" w:rsidRPr="005B17D3" w:rsidRDefault="005B17D3">
      <w:pPr>
        <w:pStyle w:val="TOC3"/>
        <w:rPr>
          <w:rFonts w:asciiTheme="minorHAnsi" w:eastAsiaTheme="minorEastAsia" w:hAnsiTheme="minorHAnsi" w:cstheme="minorBidi"/>
          <w:b w:val="0"/>
          <w:noProof/>
          <w:sz w:val="22"/>
          <w:szCs w:val="22"/>
        </w:rPr>
      </w:pPr>
      <w:hyperlink w:anchor="_Toc31622212" w:history="1">
        <w:r w:rsidR="00436578" w:rsidRPr="005B17D3">
          <w:rPr>
            <w:rStyle w:val="Hyperlink"/>
            <w:noProof/>
            <w14:scene3d>
              <w14:camera w14:prst="orthographicFront"/>
              <w14:lightRig w14:rig="threePt" w14:dir="t">
                <w14:rot w14:lat="0" w14:lon="0" w14:rev="0"/>
              </w14:lightRig>
            </w14:scene3d>
          </w:rPr>
          <w:t>4.11.1</w:t>
        </w:r>
        <w:r w:rsidR="00436578" w:rsidRPr="005B17D3">
          <w:rPr>
            <w:rFonts w:asciiTheme="minorHAnsi" w:eastAsiaTheme="minorEastAsia" w:hAnsiTheme="minorHAnsi" w:cstheme="minorBidi"/>
            <w:b w:val="0"/>
            <w:noProof/>
            <w:sz w:val="22"/>
            <w:szCs w:val="22"/>
          </w:rPr>
          <w:tab/>
        </w:r>
        <w:r w:rsidR="00436578" w:rsidRPr="005B17D3">
          <w:rPr>
            <w:rStyle w:val="Hyperlink"/>
            <w:noProof/>
          </w:rPr>
          <w:t>Search and Add New Person</w:t>
        </w:r>
        <w:r w:rsidR="00436578" w:rsidRPr="005B17D3">
          <w:rPr>
            <w:noProof/>
            <w:webHidden/>
          </w:rPr>
          <w:tab/>
        </w:r>
        <w:r w:rsidR="00436578" w:rsidRPr="005B17D3">
          <w:rPr>
            <w:noProof/>
            <w:webHidden/>
          </w:rPr>
          <w:fldChar w:fldCharType="begin"/>
        </w:r>
        <w:r w:rsidR="00436578" w:rsidRPr="005B17D3">
          <w:rPr>
            <w:noProof/>
            <w:webHidden/>
          </w:rPr>
          <w:instrText xml:space="preserve"> PAGEREF _Toc31622212 \h </w:instrText>
        </w:r>
        <w:r w:rsidR="00436578" w:rsidRPr="005B17D3">
          <w:rPr>
            <w:noProof/>
            <w:webHidden/>
          </w:rPr>
        </w:r>
        <w:r w:rsidR="00436578" w:rsidRPr="005B17D3">
          <w:rPr>
            <w:noProof/>
            <w:webHidden/>
          </w:rPr>
          <w:fldChar w:fldCharType="separate"/>
        </w:r>
        <w:r w:rsidR="00436578" w:rsidRPr="005B17D3">
          <w:rPr>
            <w:noProof/>
            <w:webHidden/>
          </w:rPr>
          <w:t>208</w:t>
        </w:r>
        <w:r w:rsidR="00436578" w:rsidRPr="005B17D3">
          <w:rPr>
            <w:noProof/>
            <w:webHidden/>
          </w:rPr>
          <w:fldChar w:fldCharType="end"/>
        </w:r>
      </w:hyperlink>
    </w:p>
    <w:p w14:paraId="20EE6F29" w14:textId="1D243B06" w:rsidR="00436578" w:rsidRPr="005B17D3" w:rsidRDefault="005B17D3">
      <w:pPr>
        <w:pStyle w:val="TOC3"/>
        <w:rPr>
          <w:rFonts w:asciiTheme="minorHAnsi" w:eastAsiaTheme="minorEastAsia" w:hAnsiTheme="minorHAnsi" w:cstheme="minorBidi"/>
          <w:b w:val="0"/>
          <w:noProof/>
          <w:sz w:val="22"/>
          <w:szCs w:val="22"/>
        </w:rPr>
      </w:pPr>
      <w:hyperlink w:anchor="_Toc31622213" w:history="1">
        <w:r w:rsidR="00436578" w:rsidRPr="005B17D3">
          <w:rPr>
            <w:rStyle w:val="Hyperlink"/>
            <w:noProof/>
            <w14:scene3d>
              <w14:camera w14:prst="orthographicFront"/>
              <w14:lightRig w14:rig="threePt" w14:dir="t">
                <w14:rot w14:lat="0" w14:lon="0" w14:rev="0"/>
              </w14:lightRig>
            </w14:scene3d>
          </w:rPr>
          <w:t>4.11.2</w:t>
        </w:r>
        <w:r w:rsidR="00436578" w:rsidRPr="005B17D3">
          <w:rPr>
            <w:rFonts w:asciiTheme="minorHAnsi" w:eastAsiaTheme="minorEastAsia" w:hAnsiTheme="minorHAnsi" w:cstheme="minorBidi"/>
            <w:b w:val="0"/>
            <w:noProof/>
            <w:sz w:val="22"/>
            <w:szCs w:val="22"/>
          </w:rPr>
          <w:tab/>
        </w:r>
        <w:r w:rsidR="00436578" w:rsidRPr="005B17D3">
          <w:rPr>
            <w:rStyle w:val="Hyperlink"/>
            <w:noProof/>
          </w:rPr>
          <w:t>Person Search Result</w:t>
        </w:r>
        <w:r w:rsidR="00436578" w:rsidRPr="005B17D3">
          <w:rPr>
            <w:noProof/>
            <w:webHidden/>
          </w:rPr>
          <w:tab/>
        </w:r>
        <w:r w:rsidR="00436578" w:rsidRPr="005B17D3">
          <w:rPr>
            <w:noProof/>
            <w:webHidden/>
          </w:rPr>
          <w:fldChar w:fldCharType="begin"/>
        </w:r>
        <w:r w:rsidR="00436578" w:rsidRPr="005B17D3">
          <w:rPr>
            <w:noProof/>
            <w:webHidden/>
          </w:rPr>
          <w:instrText xml:space="preserve"> PAGEREF _Toc31622213 \h </w:instrText>
        </w:r>
        <w:r w:rsidR="00436578" w:rsidRPr="005B17D3">
          <w:rPr>
            <w:noProof/>
            <w:webHidden/>
          </w:rPr>
        </w:r>
        <w:r w:rsidR="00436578" w:rsidRPr="005B17D3">
          <w:rPr>
            <w:noProof/>
            <w:webHidden/>
          </w:rPr>
          <w:fldChar w:fldCharType="separate"/>
        </w:r>
        <w:r w:rsidR="00436578" w:rsidRPr="005B17D3">
          <w:rPr>
            <w:noProof/>
            <w:webHidden/>
          </w:rPr>
          <w:t>210</w:t>
        </w:r>
        <w:r w:rsidR="00436578" w:rsidRPr="005B17D3">
          <w:rPr>
            <w:noProof/>
            <w:webHidden/>
          </w:rPr>
          <w:fldChar w:fldCharType="end"/>
        </w:r>
      </w:hyperlink>
    </w:p>
    <w:p w14:paraId="762B31BC" w14:textId="16716AC2" w:rsidR="00436578" w:rsidRPr="005B17D3" w:rsidRDefault="005B17D3">
      <w:pPr>
        <w:pStyle w:val="TOC3"/>
        <w:rPr>
          <w:rFonts w:asciiTheme="minorHAnsi" w:eastAsiaTheme="minorEastAsia" w:hAnsiTheme="minorHAnsi" w:cstheme="minorBidi"/>
          <w:b w:val="0"/>
          <w:noProof/>
          <w:sz w:val="22"/>
          <w:szCs w:val="22"/>
        </w:rPr>
      </w:pPr>
      <w:hyperlink w:anchor="_Toc31622214" w:history="1">
        <w:r w:rsidR="00436578" w:rsidRPr="005B17D3">
          <w:rPr>
            <w:rStyle w:val="Hyperlink"/>
            <w:noProof/>
            <w14:scene3d>
              <w14:camera w14:prst="orthographicFront"/>
              <w14:lightRig w14:rig="threePt" w14:dir="t">
                <w14:rot w14:lat="0" w14:lon="0" w14:rev="0"/>
              </w14:lightRig>
            </w14:scene3d>
          </w:rPr>
          <w:t>4.11.3</w:t>
        </w:r>
        <w:r w:rsidR="00436578" w:rsidRPr="005B17D3">
          <w:rPr>
            <w:rFonts w:asciiTheme="minorHAnsi" w:eastAsiaTheme="minorEastAsia" w:hAnsiTheme="minorHAnsi" w:cstheme="minorBidi"/>
            <w:b w:val="0"/>
            <w:noProof/>
            <w:sz w:val="22"/>
            <w:szCs w:val="22"/>
          </w:rPr>
          <w:tab/>
        </w:r>
        <w:r w:rsidR="00436578" w:rsidRPr="005B17D3">
          <w:rPr>
            <w:rStyle w:val="Hyperlink"/>
            <w:noProof/>
          </w:rPr>
          <w:t>Save in Process</w:t>
        </w:r>
        <w:r w:rsidR="00436578" w:rsidRPr="005B17D3">
          <w:rPr>
            <w:noProof/>
            <w:webHidden/>
          </w:rPr>
          <w:tab/>
        </w:r>
        <w:r w:rsidR="00436578" w:rsidRPr="005B17D3">
          <w:rPr>
            <w:noProof/>
            <w:webHidden/>
          </w:rPr>
          <w:fldChar w:fldCharType="begin"/>
        </w:r>
        <w:r w:rsidR="00436578" w:rsidRPr="005B17D3">
          <w:rPr>
            <w:noProof/>
            <w:webHidden/>
          </w:rPr>
          <w:instrText xml:space="preserve"> PAGEREF _Toc31622214 \h </w:instrText>
        </w:r>
        <w:r w:rsidR="00436578" w:rsidRPr="005B17D3">
          <w:rPr>
            <w:noProof/>
            <w:webHidden/>
          </w:rPr>
        </w:r>
        <w:r w:rsidR="00436578" w:rsidRPr="005B17D3">
          <w:rPr>
            <w:noProof/>
            <w:webHidden/>
          </w:rPr>
          <w:fldChar w:fldCharType="separate"/>
        </w:r>
        <w:r w:rsidR="00436578" w:rsidRPr="005B17D3">
          <w:rPr>
            <w:noProof/>
            <w:webHidden/>
          </w:rPr>
          <w:t>214</w:t>
        </w:r>
        <w:r w:rsidR="00436578" w:rsidRPr="005B17D3">
          <w:rPr>
            <w:noProof/>
            <w:webHidden/>
          </w:rPr>
          <w:fldChar w:fldCharType="end"/>
        </w:r>
      </w:hyperlink>
    </w:p>
    <w:p w14:paraId="72200230" w14:textId="57BF39E3" w:rsidR="00436578" w:rsidRPr="005B17D3" w:rsidRDefault="005B17D3">
      <w:pPr>
        <w:pStyle w:val="TOC3"/>
        <w:rPr>
          <w:rFonts w:asciiTheme="minorHAnsi" w:eastAsiaTheme="minorEastAsia" w:hAnsiTheme="minorHAnsi" w:cstheme="minorBidi"/>
          <w:b w:val="0"/>
          <w:noProof/>
          <w:sz w:val="22"/>
          <w:szCs w:val="22"/>
        </w:rPr>
      </w:pPr>
      <w:hyperlink w:anchor="_Toc31622215" w:history="1">
        <w:r w:rsidR="00436578" w:rsidRPr="005B17D3">
          <w:rPr>
            <w:rStyle w:val="Hyperlink"/>
            <w:noProof/>
            <w14:scene3d>
              <w14:camera w14:prst="orthographicFront"/>
              <w14:lightRig w14:rig="threePt" w14:dir="t">
                <w14:rot w14:lat="0" w14:lon="0" w14:rev="0"/>
              </w14:lightRig>
            </w14:scene3d>
          </w:rPr>
          <w:t>4.11.4</w:t>
        </w:r>
        <w:r w:rsidR="00436578" w:rsidRPr="005B17D3">
          <w:rPr>
            <w:rFonts w:asciiTheme="minorHAnsi" w:eastAsiaTheme="minorEastAsia" w:hAnsiTheme="minorHAnsi" w:cstheme="minorBidi"/>
            <w:b w:val="0"/>
            <w:noProof/>
            <w:sz w:val="22"/>
            <w:szCs w:val="22"/>
          </w:rPr>
          <w:tab/>
        </w:r>
        <w:r w:rsidR="00436578" w:rsidRPr="005B17D3">
          <w:rPr>
            <w:rStyle w:val="Hyperlink"/>
            <w:noProof/>
          </w:rPr>
          <w:t>Cancel Registration</w:t>
        </w:r>
        <w:r w:rsidR="00436578" w:rsidRPr="005B17D3">
          <w:rPr>
            <w:noProof/>
            <w:webHidden/>
          </w:rPr>
          <w:tab/>
        </w:r>
        <w:r w:rsidR="00436578" w:rsidRPr="005B17D3">
          <w:rPr>
            <w:noProof/>
            <w:webHidden/>
          </w:rPr>
          <w:fldChar w:fldCharType="begin"/>
        </w:r>
        <w:r w:rsidR="00436578" w:rsidRPr="005B17D3">
          <w:rPr>
            <w:noProof/>
            <w:webHidden/>
          </w:rPr>
          <w:instrText xml:space="preserve"> PAGEREF _Toc31622215 \h </w:instrText>
        </w:r>
        <w:r w:rsidR="00436578" w:rsidRPr="005B17D3">
          <w:rPr>
            <w:noProof/>
            <w:webHidden/>
          </w:rPr>
        </w:r>
        <w:r w:rsidR="00436578" w:rsidRPr="005B17D3">
          <w:rPr>
            <w:noProof/>
            <w:webHidden/>
          </w:rPr>
          <w:fldChar w:fldCharType="separate"/>
        </w:r>
        <w:r w:rsidR="00436578" w:rsidRPr="005B17D3">
          <w:rPr>
            <w:noProof/>
            <w:webHidden/>
          </w:rPr>
          <w:t>214</w:t>
        </w:r>
        <w:r w:rsidR="00436578" w:rsidRPr="005B17D3">
          <w:rPr>
            <w:noProof/>
            <w:webHidden/>
          </w:rPr>
          <w:fldChar w:fldCharType="end"/>
        </w:r>
      </w:hyperlink>
    </w:p>
    <w:p w14:paraId="5100E63F" w14:textId="24089E9F" w:rsidR="00436578" w:rsidRPr="005B17D3" w:rsidRDefault="005B17D3">
      <w:pPr>
        <w:pStyle w:val="TOC3"/>
        <w:rPr>
          <w:rFonts w:asciiTheme="minorHAnsi" w:eastAsiaTheme="minorEastAsia" w:hAnsiTheme="minorHAnsi" w:cstheme="minorBidi"/>
          <w:b w:val="0"/>
          <w:noProof/>
          <w:sz w:val="22"/>
          <w:szCs w:val="22"/>
        </w:rPr>
      </w:pPr>
      <w:hyperlink w:anchor="_Toc31622216" w:history="1">
        <w:r w:rsidR="00436578" w:rsidRPr="005B17D3">
          <w:rPr>
            <w:rStyle w:val="Hyperlink"/>
            <w:noProof/>
            <w14:scene3d>
              <w14:camera w14:prst="orthographicFront"/>
              <w14:lightRig w14:rig="threePt" w14:dir="t">
                <w14:rot w14:lat="0" w14:lon="0" w14:rev="0"/>
              </w14:lightRig>
            </w14:scene3d>
          </w:rPr>
          <w:t>4.11.5</w:t>
        </w:r>
        <w:r w:rsidR="00436578" w:rsidRPr="005B17D3">
          <w:rPr>
            <w:rFonts w:asciiTheme="minorHAnsi" w:eastAsiaTheme="minorEastAsia" w:hAnsiTheme="minorHAnsi" w:cstheme="minorBidi"/>
            <w:b w:val="0"/>
            <w:noProof/>
            <w:sz w:val="22"/>
            <w:szCs w:val="22"/>
          </w:rPr>
          <w:tab/>
        </w:r>
        <w:r w:rsidR="00436578" w:rsidRPr="005B17D3">
          <w:rPr>
            <w:rStyle w:val="Hyperlink"/>
            <w:noProof/>
          </w:rPr>
          <w:t>Status History</w:t>
        </w:r>
        <w:r w:rsidR="00436578" w:rsidRPr="005B17D3">
          <w:rPr>
            <w:noProof/>
            <w:webHidden/>
          </w:rPr>
          <w:tab/>
        </w:r>
        <w:r w:rsidR="00436578" w:rsidRPr="005B17D3">
          <w:rPr>
            <w:noProof/>
            <w:webHidden/>
          </w:rPr>
          <w:fldChar w:fldCharType="begin"/>
        </w:r>
        <w:r w:rsidR="00436578" w:rsidRPr="005B17D3">
          <w:rPr>
            <w:noProof/>
            <w:webHidden/>
          </w:rPr>
          <w:instrText xml:space="preserve"> PAGEREF _Toc31622216 \h </w:instrText>
        </w:r>
        <w:r w:rsidR="00436578" w:rsidRPr="005B17D3">
          <w:rPr>
            <w:noProof/>
            <w:webHidden/>
          </w:rPr>
        </w:r>
        <w:r w:rsidR="00436578" w:rsidRPr="005B17D3">
          <w:rPr>
            <w:noProof/>
            <w:webHidden/>
          </w:rPr>
          <w:fldChar w:fldCharType="separate"/>
        </w:r>
        <w:r w:rsidR="00436578" w:rsidRPr="005B17D3">
          <w:rPr>
            <w:noProof/>
            <w:webHidden/>
          </w:rPr>
          <w:t>214</w:t>
        </w:r>
        <w:r w:rsidR="00436578" w:rsidRPr="005B17D3">
          <w:rPr>
            <w:noProof/>
            <w:webHidden/>
          </w:rPr>
          <w:fldChar w:fldCharType="end"/>
        </w:r>
      </w:hyperlink>
    </w:p>
    <w:p w14:paraId="2A8DCDA3" w14:textId="476A5E1D" w:rsidR="00436578" w:rsidRPr="005B17D3" w:rsidRDefault="005B17D3">
      <w:pPr>
        <w:pStyle w:val="TOC3"/>
        <w:rPr>
          <w:rFonts w:asciiTheme="minorHAnsi" w:eastAsiaTheme="minorEastAsia" w:hAnsiTheme="minorHAnsi" w:cstheme="minorBidi"/>
          <w:b w:val="0"/>
          <w:noProof/>
          <w:sz w:val="22"/>
          <w:szCs w:val="22"/>
        </w:rPr>
      </w:pPr>
      <w:hyperlink w:anchor="_Toc31622217" w:history="1">
        <w:r w:rsidR="00436578" w:rsidRPr="005B17D3">
          <w:rPr>
            <w:rStyle w:val="Hyperlink"/>
            <w:noProof/>
            <w14:scene3d>
              <w14:camera w14:prst="orthographicFront"/>
              <w14:lightRig w14:rig="threePt" w14:dir="t">
                <w14:rot w14:lat="0" w14:lon="0" w14:rev="0"/>
              </w14:lightRig>
            </w14:scene3d>
          </w:rPr>
          <w:t>4.11.6</w:t>
        </w:r>
        <w:r w:rsidR="00436578" w:rsidRPr="005B17D3">
          <w:rPr>
            <w:rFonts w:asciiTheme="minorHAnsi" w:eastAsiaTheme="minorEastAsia" w:hAnsiTheme="minorHAnsi" w:cstheme="minorBidi"/>
            <w:b w:val="0"/>
            <w:noProof/>
            <w:sz w:val="22"/>
            <w:szCs w:val="22"/>
          </w:rPr>
          <w:tab/>
        </w:r>
        <w:r w:rsidR="00436578" w:rsidRPr="005B17D3">
          <w:rPr>
            <w:rStyle w:val="Hyperlink"/>
            <w:noProof/>
          </w:rPr>
          <w:t>Complete Registration</w:t>
        </w:r>
        <w:r w:rsidR="00436578" w:rsidRPr="005B17D3">
          <w:rPr>
            <w:noProof/>
            <w:webHidden/>
          </w:rPr>
          <w:tab/>
        </w:r>
        <w:r w:rsidR="00436578" w:rsidRPr="005B17D3">
          <w:rPr>
            <w:noProof/>
            <w:webHidden/>
          </w:rPr>
          <w:fldChar w:fldCharType="begin"/>
        </w:r>
        <w:r w:rsidR="00436578" w:rsidRPr="005B17D3">
          <w:rPr>
            <w:noProof/>
            <w:webHidden/>
          </w:rPr>
          <w:instrText xml:space="preserve"> PAGEREF _Toc31622217 \h </w:instrText>
        </w:r>
        <w:r w:rsidR="00436578" w:rsidRPr="005B17D3">
          <w:rPr>
            <w:noProof/>
            <w:webHidden/>
          </w:rPr>
        </w:r>
        <w:r w:rsidR="00436578" w:rsidRPr="005B17D3">
          <w:rPr>
            <w:noProof/>
            <w:webHidden/>
          </w:rPr>
          <w:fldChar w:fldCharType="separate"/>
        </w:r>
        <w:r w:rsidR="00436578" w:rsidRPr="005B17D3">
          <w:rPr>
            <w:noProof/>
            <w:webHidden/>
          </w:rPr>
          <w:t>215</w:t>
        </w:r>
        <w:r w:rsidR="00436578" w:rsidRPr="005B17D3">
          <w:rPr>
            <w:noProof/>
            <w:webHidden/>
          </w:rPr>
          <w:fldChar w:fldCharType="end"/>
        </w:r>
      </w:hyperlink>
    </w:p>
    <w:p w14:paraId="1D16BC63" w14:textId="5EF5E7B6" w:rsidR="00436578" w:rsidRPr="005B17D3" w:rsidRDefault="005B17D3">
      <w:pPr>
        <w:pStyle w:val="TOC2"/>
        <w:rPr>
          <w:rFonts w:asciiTheme="minorHAnsi" w:eastAsiaTheme="minorEastAsia" w:hAnsiTheme="minorHAnsi" w:cstheme="minorBidi"/>
          <w:b w:val="0"/>
          <w:noProof/>
          <w:sz w:val="22"/>
          <w:szCs w:val="22"/>
        </w:rPr>
      </w:pPr>
      <w:hyperlink w:anchor="_Toc31622218" w:history="1">
        <w:r w:rsidR="00436578" w:rsidRPr="005B17D3">
          <w:rPr>
            <w:rStyle w:val="Hyperlink"/>
            <w:noProof/>
          </w:rPr>
          <w:t>4.12</w:t>
        </w:r>
        <w:r w:rsidR="00436578" w:rsidRPr="005B17D3">
          <w:rPr>
            <w:rFonts w:asciiTheme="minorHAnsi" w:eastAsiaTheme="minorEastAsia" w:hAnsiTheme="minorHAnsi" w:cstheme="minorBidi"/>
            <w:b w:val="0"/>
            <w:noProof/>
            <w:sz w:val="22"/>
            <w:szCs w:val="22"/>
          </w:rPr>
          <w:tab/>
        </w:r>
        <w:r w:rsidR="00436578" w:rsidRPr="005B17D3">
          <w:rPr>
            <w:rStyle w:val="Hyperlink"/>
            <w:noProof/>
          </w:rPr>
          <w:t>Letters</w:t>
        </w:r>
        <w:r w:rsidR="00436578" w:rsidRPr="005B17D3">
          <w:rPr>
            <w:noProof/>
            <w:webHidden/>
          </w:rPr>
          <w:tab/>
        </w:r>
        <w:r w:rsidR="00436578" w:rsidRPr="005B17D3">
          <w:rPr>
            <w:noProof/>
            <w:webHidden/>
          </w:rPr>
          <w:fldChar w:fldCharType="begin"/>
        </w:r>
        <w:r w:rsidR="00436578" w:rsidRPr="005B17D3">
          <w:rPr>
            <w:noProof/>
            <w:webHidden/>
          </w:rPr>
          <w:instrText xml:space="preserve"> PAGEREF _Toc31622218 \h </w:instrText>
        </w:r>
        <w:r w:rsidR="00436578" w:rsidRPr="005B17D3">
          <w:rPr>
            <w:noProof/>
            <w:webHidden/>
          </w:rPr>
        </w:r>
        <w:r w:rsidR="00436578" w:rsidRPr="005B17D3">
          <w:rPr>
            <w:noProof/>
            <w:webHidden/>
          </w:rPr>
          <w:fldChar w:fldCharType="separate"/>
        </w:r>
        <w:r w:rsidR="00436578" w:rsidRPr="005B17D3">
          <w:rPr>
            <w:noProof/>
            <w:webHidden/>
          </w:rPr>
          <w:t>216</w:t>
        </w:r>
        <w:r w:rsidR="00436578" w:rsidRPr="005B17D3">
          <w:rPr>
            <w:noProof/>
            <w:webHidden/>
          </w:rPr>
          <w:fldChar w:fldCharType="end"/>
        </w:r>
      </w:hyperlink>
    </w:p>
    <w:p w14:paraId="0C45D119" w14:textId="608F2DF1" w:rsidR="00436578" w:rsidRPr="005B17D3" w:rsidRDefault="005B17D3">
      <w:pPr>
        <w:pStyle w:val="TOC3"/>
        <w:rPr>
          <w:rFonts w:asciiTheme="minorHAnsi" w:eastAsiaTheme="minorEastAsia" w:hAnsiTheme="minorHAnsi" w:cstheme="minorBidi"/>
          <w:b w:val="0"/>
          <w:noProof/>
          <w:sz w:val="22"/>
          <w:szCs w:val="22"/>
        </w:rPr>
      </w:pPr>
      <w:hyperlink w:anchor="_Toc31622219" w:history="1">
        <w:r w:rsidR="00436578" w:rsidRPr="005B17D3">
          <w:rPr>
            <w:rStyle w:val="Hyperlink"/>
            <w:noProof/>
            <w14:scene3d>
              <w14:camera w14:prst="orthographicFront"/>
              <w14:lightRig w14:rig="threePt" w14:dir="t">
                <w14:rot w14:lat="0" w14:lon="0" w14:rev="0"/>
              </w14:lightRig>
            </w14:scene3d>
          </w:rPr>
          <w:t>4.12.1</w:t>
        </w:r>
        <w:r w:rsidR="00436578" w:rsidRPr="005B17D3">
          <w:rPr>
            <w:rFonts w:asciiTheme="minorHAnsi" w:eastAsiaTheme="minorEastAsia" w:hAnsiTheme="minorHAnsi" w:cstheme="minorBidi"/>
            <w:b w:val="0"/>
            <w:noProof/>
            <w:sz w:val="22"/>
            <w:szCs w:val="22"/>
          </w:rPr>
          <w:tab/>
        </w:r>
        <w:r w:rsidR="00436578" w:rsidRPr="005B17D3">
          <w:rPr>
            <w:rStyle w:val="Hyperlink"/>
            <w:noProof/>
          </w:rPr>
          <w:t>Manage Letters</w:t>
        </w:r>
        <w:r w:rsidR="00436578" w:rsidRPr="005B17D3">
          <w:rPr>
            <w:noProof/>
            <w:webHidden/>
          </w:rPr>
          <w:tab/>
        </w:r>
        <w:r w:rsidR="00436578" w:rsidRPr="005B17D3">
          <w:rPr>
            <w:noProof/>
            <w:webHidden/>
          </w:rPr>
          <w:fldChar w:fldCharType="begin"/>
        </w:r>
        <w:r w:rsidR="00436578" w:rsidRPr="005B17D3">
          <w:rPr>
            <w:noProof/>
            <w:webHidden/>
          </w:rPr>
          <w:instrText xml:space="preserve"> PAGEREF _Toc31622219 \h </w:instrText>
        </w:r>
        <w:r w:rsidR="00436578" w:rsidRPr="005B17D3">
          <w:rPr>
            <w:noProof/>
            <w:webHidden/>
          </w:rPr>
        </w:r>
        <w:r w:rsidR="00436578" w:rsidRPr="005B17D3">
          <w:rPr>
            <w:noProof/>
            <w:webHidden/>
          </w:rPr>
          <w:fldChar w:fldCharType="separate"/>
        </w:r>
        <w:r w:rsidR="00436578" w:rsidRPr="005B17D3">
          <w:rPr>
            <w:noProof/>
            <w:webHidden/>
          </w:rPr>
          <w:t>216</w:t>
        </w:r>
        <w:r w:rsidR="00436578" w:rsidRPr="005B17D3">
          <w:rPr>
            <w:noProof/>
            <w:webHidden/>
          </w:rPr>
          <w:fldChar w:fldCharType="end"/>
        </w:r>
      </w:hyperlink>
    </w:p>
    <w:p w14:paraId="6D736939" w14:textId="4D62E4FB" w:rsidR="00436578" w:rsidRPr="005B17D3" w:rsidRDefault="005B17D3">
      <w:pPr>
        <w:pStyle w:val="TOC4"/>
        <w:tabs>
          <w:tab w:val="left" w:pos="1872"/>
          <w:tab w:val="right" w:leader="dot" w:pos="9350"/>
        </w:tabs>
        <w:rPr>
          <w:rFonts w:asciiTheme="minorHAnsi" w:eastAsiaTheme="minorEastAsia" w:hAnsiTheme="minorHAnsi" w:cstheme="minorBidi"/>
          <w:noProof/>
          <w:sz w:val="22"/>
          <w:szCs w:val="22"/>
        </w:rPr>
      </w:pPr>
      <w:hyperlink w:anchor="_Toc31622220" w:history="1">
        <w:r w:rsidR="00436578" w:rsidRPr="005B17D3">
          <w:rPr>
            <w:rStyle w:val="Hyperlink"/>
            <w:noProof/>
          </w:rPr>
          <w:t>4.12.1.1</w:t>
        </w:r>
        <w:r w:rsidR="00436578" w:rsidRPr="005B17D3">
          <w:rPr>
            <w:rFonts w:asciiTheme="minorHAnsi" w:eastAsiaTheme="minorEastAsia" w:hAnsiTheme="minorHAnsi" w:cstheme="minorBidi"/>
            <w:noProof/>
            <w:sz w:val="22"/>
            <w:szCs w:val="22"/>
          </w:rPr>
          <w:tab/>
        </w:r>
        <w:r w:rsidR="00436578" w:rsidRPr="005B17D3">
          <w:rPr>
            <w:rStyle w:val="Hyperlink"/>
            <w:noProof/>
          </w:rPr>
          <w:t>Letter Changes through Daily Automated or Manual Batch Process</w:t>
        </w:r>
        <w:r w:rsidR="00436578" w:rsidRPr="005B17D3">
          <w:rPr>
            <w:noProof/>
            <w:webHidden/>
          </w:rPr>
          <w:tab/>
        </w:r>
        <w:r w:rsidR="00436578" w:rsidRPr="005B17D3">
          <w:rPr>
            <w:noProof/>
            <w:webHidden/>
          </w:rPr>
          <w:fldChar w:fldCharType="begin"/>
        </w:r>
        <w:r w:rsidR="00436578" w:rsidRPr="005B17D3">
          <w:rPr>
            <w:noProof/>
            <w:webHidden/>
          </w:rPr>
          <w:instrText xml:space="preserve"> PAGEREF _Toc31622220 \h </w:instrText>
        </w:r>
        <w:r w:rsidR="00436578" w:rsidRPr="005B17D3">
          <w:rPr>
            <w:noProof/>
            <w:webHidden/>
          </w:rPr>
        </w:r>
        <w:r w:rsidR="00436578" w:rsidRPr="005B17D3">
          <w:rPr>
            <w:noProof/>
            <w:webHidden/>
          </w:rPr>
          <w:fldChar w:fldCharType="separate"/>
        </w:r>
        <w:r w:rsidR="00436578" w:rsidRPr="005B17D3">
          <w:rPr>
            <w:noProof/>
            <w:webHidden/>
          </w:rPr>
          <w:t>216</w:t>
        </w:r>
        <w:r w:rsidR="00436578" w:rsidRPr="005B17D3">
          <w:rPr>
            <w:noProof/>
            <w:webHidden/>
          </w:rPr>
          <w:fldChar w:fldCharType="end"/>
        </w:r>
      </w:hyperlink>
    </w:p>
    <w:p w14:paraId="7F9891EF" w14:textId="51DB2237" w:rsidR="00436578" w:rsidRPr="005B17D3" w:rsidRDefault="005B17D3">
      <w:pPr>
        <w:pStyle w:val="TOC4"/>
        <w:tabs>
          <w:tab w:val="left" w:pos="1872"/>
          <w:tab w:val="right" w:leader="dot" w:pos="9350"/>
        </w:tabs>
        <w:rPr>
          <w:rFonts w:asciiTheme="minorHAnsi" w:eastAsiaTheme="minorEastAsia" w:hAnsiTheme="minorHAnsi" w:cstheme="minorBidi"/>
          <w:noProof/>
          <w:sz w:val="22"/>
          <w:szCs w:val="22"/>
        </w:rPr>
      </w:pPr>
      <w:hyperlink w:anchor="_Toc31622221" w:history="1">
        <w:r w:rsidR="00436578" w:rsidRPr="005B17D3">
          <w:rPr>
            <w:rStyle w:val="Hyperlink"/>
            <w:noProof/>
          </w:rPr>
          <w:t>4.12.1.2</w:t>
        </w:r>
        <w:r w:rsidR="00436578" w:rsidRPr="005B17D3">
          <w:rPr>
            <w:rFonts w:asciiTheme="minorHAnsi" w:eastAsiaTheme="minorEastAsia" w:hAnsiTheme="minorHAnsi" w:cstheme="minorBidi"/>
            <w:noProof/>
            <w:sz w:val="22"/>
            <w:szCs w:val="22"/>
          </w:rPr>
          <w:tab/>
        </w:r>
        <w:r w:rsidR="00436578" w:rsidRPr="005B17D3">
          <w:rPr>
            <w:rStyle w:val="Hyperlink"/>
            <w:noProof/>
          </w:rPr>
          <w:t>Letter Trigger Rules</w:t>
        </w:r>
        <w:r w:rsidR="00436578" w:rsidRPr="005B17D3">
          <w:rPr>
            <w:noProof/>
            <w:webHidden/>
          </w:rPr>
          <w:tab/>
        </w:r>
        <w:r w:rsidR="00436578" w:rsidRPr="005B17D3">
          <w:rPr>
            <w:noProof/>
            <w:webHidden/>
          </w:rPr>
          <w:fldChar w:fldCharType="begin"/>
        </w:r>
        <w:r w:rsidR="00436578" w:rsidRPr="005B17D3">
          <w:rPr>
            <w:noProof/>
            <w:webHidden/>
          </w:rPr>
          <w:instrText xml:space="preserve"> PAGEREF _Toc31622221 \h </w:instrText>
        </w:r>
        <w:r w:rsidR="00436578" w:rsidRPr="005B17D3">
          <w:rPr>
            <w:noProof/>
            <w:webHidden/>
          </w:rPr>
        </w:r>
        <w:r w:rsidR="00436578" w:rsidRPr="005B17D3">
          <w:rPr>
            <w:noProof/>
            <w:webHidden/>
          </w:rPr>
          <w:fldChar w:fldCharType="separate"/>
        </w:r>
        <w:r w:rsidR="00436578" w:rsidRPr="005B17D3">
          <w:rPr>
            <w:noProof/>
            <w:webHidden/>
          </w:rPr>
          <w:t>218</w:t>
        </w:r>
        <w:r w:rsidR="00436578" w:rsidRPr="005B17D3">
          <w:rPr>
            <w:noProof/>
            <w:webHidden/>
          </w:rPr>
          <w:fldChar w:fldCharType="end"/>
        </w:r>
      </w:hyperlink>
    </w:p>
    <w:p w14:paraId="1B238320" w14:textId="48AFE1CE" w:rsidR="00436578" w:rsidRPr="005B17D3" w:rsidRDefault="005B17D3">
      <w:pPr>
        <w:pStyle w:val="TOC4"/>
        <w:tabs>
          <w:tab w:val="left" w:pos="1872"/>
          <w:tab w:val="right" w:leader="dot" w:pos="9350"/>
        </w:tabs>
        <w:rPr>
          <w:rFonts w:asciiTheme="minorHAnsi" w:eastAsiaTheme="minorEastAsia" w:hAnsiTheme="minorHAnsi" w:cstheme="minorBidi"/>
          <w:noProof/>
          <w:sz w:val="22"/>
          <w:szCs w:val="22"/>
        </w:rPr>
      </w:pPr>
      <w:hyperlink w:anchor="_Toc31622222" w:history="1">
        <w:r w:rsidR="00436578" w:rsidRPr="005B17D3">
          <w:rPr>
            <w:rStyle w:val="Hyperlink"/>
            <w:noProof/>
          </w:rPr>
          <w:t>4.12.1.3</w:t>
        </w:r>
        <w:r w:rsidR="00436578" w:rsidRPr="005B17D3">
          <w:rPr>
            <w:rFonts w:asciiTheme="minorHAnsi" w:eastAsiaTheme="minorEastAsia" w:hAnsiTheme="minorHAnsi" w:cstheme="minorBidi"/>
            <w:noProof/>
            <w:sz w:val="22"/>
            <w:szCs w:val="22"/>
          </w:rPr>
          <w:tab/>
        </w:r>
        <w:r w:rsidR="00436578" w:rsidRPr="005B17D3">
          <w:rPr>
            <w:rStyle w:val="Hyperlink"/>
            <w:noProof/>
          </w:rPr>
          <w:t>Manage Letters History</w:t>
        </w:r>
        <w:r w:rsidR="00436578" w:rsidRPr="005B17D3">
          <w:rPr>
            <w:noProof/>
            <w:webHidden/>
          </w:rPr>
          <w:tab/>
        </w:r>
        <w:r w:rsidR="00436578" w:rsidRPr="005B17D3">
          <w:rPr>
            <w:noProof/>
            <w:webHidden/>
          </w:rPr>
          <w:fldChar w:fldCharType="begin"/>
        </w:r>
        <w:r w:rsidR="00436578" w:rsidRPr="005B17D3">
          <w:rPr>
            <w:noProof/>
            <w:webHidden/>
          </w:rPr>
          <w:instrText xml:space="preserve"> PAGEREF _Toc31622222 \h </w:instrText>
        </w:r>
        <w:r w:rsidR="00436578" w:rsidRPr="005B17D3">
          <w:rPr>
            <w:noProof/>
            <w:webHidden/>
          </w:rPr>
        </w:r>
        <w:r w:rsidR="00436578" w:rsidRPr="005B17D3">
          <w:rPr>
            <w:noProof/>
            <w:webHidden/>
          </w:rPr>
          <w:fldChar w:fldCharType="separate"/>
        </w:r>
        <w:r w:rsidR="00436578" w:rsidRPr="005B17D3">
          <w:rPr>
            <w:noProof/>
            <w:webHidden/>
          </w:rPr>
          <w:t>218</w:t>
        </w:r>
        <w:r w:rsidR="00436578" w:rsidRPr="005B17D3">
          <w:rPr>
            <w:noProof/>
            <w:webHidden/>
          </w:rPr>
          <w:fldChar w:fldCharType="end"/>
        </w:r>
      </w:hyperlink>
    </w:p>
    <w:p w14:paraId="3C6A1B7F" w14:textId="370B75BC" w:rsidR="00436578" w:rsidRPr="005B17D3" w:rsidRDefault="005B17D3">
      <w:pPr>
        <w:pStyle w:val="TOC2"/>
        <w:rPr>
          <w:rFonts w:asciiTheme="minorHAnsi" w:eastAsiaTheme="minorEastAsia" w:hAnsiTheme="minorHAnsi" w:cstheme="minorBidi"/>
          <w:b w:val="0"/>
          <w:noProof/>
          <w:sz w:val="22"/>
          <w:szCs w:val="22"/>
        </w:rPr>
      </w:pPr>
      <w:hyperlink w:anchor="_Toc31622223" w:history="1">
        <w:r w:rsidR="00436578" w:rsidRPr="005B17D3">
          <w:rPr>
            <w:rStyle w:val="Hyperlink"/>
            <w:noProof/>
          </w:rPr>
          <w:t>4.13</w:t>
        </w:r>
        <w:r w:rsidR="00436578" w:rsidRPr="005B17D3">
          <w:rPr>
            <w:rFonts w:asciiTheme="minorHAnsi" w:eastAsiaTheme="minorEastAsia" w:hAnsiTheme="minorHAnsi" w:cstheme="minorBidi"/>
            <w:b w:val="0"/>
            <w:noProof/>
            <w:sz w:val="22"/>
            <w:szCs w:val="22"/>
          </w:rPr>
          <w:tab/>
        </w:r>
        <w:r w:rsidR="00436578" w:rsidRPr="005B17D3">
          <w:rPr>
            <w:rStyle w:val="Hyperlink"/>
            <w:noProof/>
          </w:rPr>
          <w:t>Admin</w:t>
        </w:r>
        <w:r w:rsidR="00436578" w:rsidRPr="005B17D3">
          <w:rPr>
            <w:noProof/>
            <w:webHidden/>
          </w:rPr>
          <w:tab/>
        </w:r>
        <w:r w:rsidR="00436578" w:rsidRPr="005B17D3">
          <w:rPr>
            <w:noProof/>
            <w:webHidden/>
          </w:rPr>
          <w:fldChar w:fldCharType="begin"/>
        </w:r>
        <w:r w:rsidR="00436578" w:rsidRPr="005B17D3">
          <w:rPr>
            <w:noProof/>
            <w:webHidden/>
          </w:rPr>
          <w:instrText xml:space="preserve"> PAGEREF _Toc31622223 \h </w:instrText>
        </w:r>
        <w:r w:rsidR="00436578" w:rsidRPr="005B17D3">
          <w:rPr>
            <w:noProof/>
            <w:webHidden/>
          </w:rPr>
        </w:r>
        <w:r w:rsidR="00436578" w:rsidRPr="005B17D3">
          <w:rPr>
            <w:noProof/>
            <w:webHidden/>
          </w:rPr>
          <w:fldChar w:fldCharType="separate"/>
        </w:r>
        <w:r w:rsidR="00436578" w:rsidRPr="005B17D3">
          <w:rPr>
            <w:noProof/>
            <w:webHidden/>
          </w:rPr>
          <w:t>220</w:t>
        </w:r>
        <w:r w:rsidR="00436578" w:rsidRPr="005B17D3">
          <w:rPr>
            <w:noProof/>
            <w:webHidden/>
          </w:rPr>
          <w:fldChar w:fldCharType="end"/>
        </w:r>
      </w:hyperlink>
    </w:p>
    <w:p w14:paraId="4DADABCE" w14:textId="0B255096" w:rsidR="00436578" w:rsidRPr="005B17D3" w:rsidRDefault="005B17D3">
      <w:pPr>
        <w:pStyle w:val="TOC3"/>
        <w:rPr>
          <w:rFonts w:asciiTheme="minorHAnsi" w:eastAsiaTheme="minorEastAsia" w:hAnsiTheme="minorHAnsi" w:cstheme="minorBidi"/>
          <w:b w:val="0"/>
          <w:noProof/>
          <w:sz w:val="22"/>
          <w:szCs w:val="22"/>
        </w:rPr>
      </w:pPr>
      <w:hyperlink w:anchor="_Toc31622224" w:history="1">
        <w:r w:rsidR="00436578" w:rsidRPr="005B17D3">
          <w:rPr>
            <w:rStyle w:val="Hyperlink"/>
            <w:noProof/>
            <w14:scene3d>
              <w14:camera w14:prst="orthographicFront"/>
              <w14:lightRig w14:rig="threePt" w14:dir="t">
                <w14:rot w14:lat="0" w14:lon="0" w14:rev="0"/>
              </w14:lightRig>
            </w14:scene3d>
          </w:rPr>
          <w:t>4.13.1</w:t>
        </w:r>
        <w:r w:rsidR="00436578" w:rsidRPr="005B17D3">
          <w:rPr>
            <w:rFonts w:asciiTheme="minorHAnsi" w:eastAsiaTheme="minorEastAsia" w:hAnsiTheme="minorHAnsi" w:cstheme="minorBidi"/>
            <w:b w:val="0"/>
            <w:noProof/>
            <w:sz w:val="22"/>
            <w:szCs w:val="22"/>
          </w:rPr>
          <w:tab/>
        </w:r>
        <w:r w:rsidR="00436578" w:rsidRPr="005B17D3">
          <w:rPr>
            <w:rStyle w:val="Hyperlink"/>
            <w:noProof/>
          </w:rPr>
          <w:t>User Accounts/Search</w:t>
        </w:r>
        <w:r w:rsidR="00436578" w:rsidRPr="005B17D3">
          <w:rPr>
            <w:noProof/>
            <w:webHidden/>
          </w:rPr>
          <w:tab/>
        </w:r>
        <w:r w:rsidR="00436578" w:rsidRPr="005B17D3">
          <w:rPr>
            <w:noProof/>
            <w:webHidden/>
          </w:rPr>
          <w:fldChar w:fldCharType="begin"/>
        </w:r>
        <w:r w:rsidR="00436578" w:rsidRPr="005B17D3">
          <w:rPr>
            <w:noProof/>
            <w:webHidden/>
          </w:rPr>
          <w:instrText xml:space="preserve"> PAGEREF _Toc31622224 \h </w:instrText>
        </w:r>
        <w:r w:rsidR="00436578" w:rsidRPr="005B17D3">
          <w:rPr>
            <w:noProof/>
            <w:webHidden/>
          </w:rPr>
        </w:r>
        <w:r w:rsidR="00436578" w:rsidRPr="005B17D3">
          <w:rPr>
            <w:noProof/>
            <w:webHidden/>
          </w:rPr>
          <w:fldChar w:fldCharType="separate"/>
        </w:r>
        <w:r w:rsidR="00436578" w:rsidRPr="005B17D3">
          <w:rPr>
            <w:noProof/>
            <w:webHidden/>
          </w:rPr>
          <w:t>220</w:t>
        </w:r>
        <w:r w:rsidR="00436578" w:rsidRPr="005B17D3">
          <w:rPr>
            <w:noProof/>
            <w:webHidden/>
          </w:rPr>
          <w:fldChar w:fldCharType="end"/>
        </w:r>
      </w:hyperlink>
    </w:p>
    <w:p w14:paraId="1AA4E16B" w14:textId="050AA754" w:rsidR="00436578" w:rsidRPr="005B17D3" w:rsidRDefault="005B17D3">
      <w:pPr>
        <w:pStyle w:val="TOC4"/>
        <w:tabs>
          <w:tab w:val="left" w:pos="1872"/>
          <w:tab w:val="right" w:leader="dot" w:pos="9350"/>
        </w:tabs>
        <w:rPr>
          <w:rFonts w:asciiTheme="minorHAnsi" w:eastAsiaTheme="minorEastAsia" w:hAnsiTheme="minorHAnsi" w:cstheme="minorBidi"/>
          <w:noProof/>
          <w:sz w:val="22"/>
          <w:szCs w:val="22"/>
        </w:rPr>
      </w:pPr>
      <w:hyperlink w:anchor="_Toc31622225" w:history="1">
        <w:r w:rsidR="00436578" w:rsidRPr="005B17D3">
          <w:rPr>
            <w:rStyle w:val="Hyperlink"/>
            <w:noProof/>
          </w:rPr>
          <w:t>4.13.1.1</w:t>
        </w:r>
        <w:r w:rsidR="00436578" w:rsidRPr="005B17D3">
          <w:rPr>
            <w:rFonts w:asciiTheme="minorHAnsi" w:eastAsiaTheme="minorEastAsia" w:hAnsiTheme="minorHAnsi" w:cstheme="minorBidi"/>
            <w:noProof/>
            <w:sz w:val="22"/>
            <w:szCs w:val="22"/>
          </w:rPr>
          <w:tab/>
        </w:r>
        <w:r w:rsidR="00436578" w:rsidRPr="005B17D3">
          <w:rPr>
            <w:rStyle w:val="Hyperlink"/>
            <w:noProof/>
          </w:rPr>
          <w:t>User Profiles Tab</w:t>
        </w:r>
        <w:r w:rsidR="00436578" w:rsidRPr="005B17D3">
          <w:rPr>
            <w:noProof/>
            <w:webHidden/>
          </w:rPr>
          <w:tab/>
        </w:r>
        <w:r w:rsidR="00436578" w:rsidRPr="005B17D3">
          <w:rPr>
            <w:noProof/>
            <w:webHidden/>
          </w:rPr>
          <w:fldChar w:fldCharType="begin"/>
        </w:r>
        <w:r w:rsidR="00436578" w:rsidRPr="005B17D3">
          <w:rPr>
            <w:noProof/>
            <w:webHidden/>
          </w:rPr>
          <w:instrText xml:space="preserve"> PAGEREF _Toc31622225 \h </w:instrText>
        </w:r>
        <w:r w:rsidR="00436578" w:rsidRPr="005B17D3">
          <w:rPr>
            <w:noProof/>
            <w:webHidden/>
          </w:rPr>
        </w:r>
        <w:r w:rsidR="00436578" w:rsidRPr="005B17D3">
          <w:rPr>
            <w:noProof/>
            <w:webHidden/>
          </w:rPr>
          <w:fldChar w:fldCharType="separate"/>
        </w:r>
        <w:r w:rsidR="00436578" w:rsidRPr="005B17D3">
          <w:rPr>
            <w:noProof/>
            <w:webHidden/>
          </w:rPr>
          <w:t>224</w:t>
        </w:r>
        <w:r w:rsidR="00436578" w:rsidRPr="005B17D3">
          <w:rPr>
            <w:noProof/>
            <w:webHidden/>
          </w:rPr>
          <w:fldChar w:fldCharType="end"/>
        </w:r>
      </w:hyperlink>
    </w:p>
    <w:p w14:paraId="426888B5" w14:textId="2A46FE87" w:rsidR="00436578" w:rsidRPr="005B17D3" w:rsidRDefault="005B17D3">
      <w:pPr>
        <w:pStyle w:val="TOC4"/>
        <w:tabs>
          <w:tab w:val="left" w:pos="1872"/>
          <w:tab w:val="right" w:leader="dot" w:pos="9350"/>
        </w:tabs>
        <w:rPr>
          <w:rFonts w:asciiTheme="minorHAnsi" w:eastAsiaTheme="minorEastAsia" w:hAnsiTheme="minorHAnsi" w:cstheme="minorBidi"/>
          <w:noProof/>
          <w:sz w:val="22"/>
          <w:szCs w:val="22"/>
        </w:rPr>
      </w:pPr>
      <w:hyperlink w:anchor="_Toc31622226" w:history="1">
        <w:r w:rsidR="00436578" w:rsidRPr="005B17D3">
          <w:rPr>
            <w:rStyle w:val="Hyperlink"/>
            <w:noProof/>
          </w:rPr>
          <w:t>4.13.1.2</w:t>
        </w:r>
        <w:r w:rsidR="00436578" w:rsidRPr="005B17D3">
          <w:rPr>
            <w:rFonts w:asciiTheme="minorHAnsi" w:eastAsiaTheme="minorEastAsia" w:hAnsiTheme="minorHAnsi" w:cstheme="minorBidi"/>
            <w:noProof/>
            <w:sz w:val="22"/>
            <w:szCs w:val="22"/>
          </w:rPr>
          <w:tab/>
        </w:r>
        <w:r w:rsidR="00436578" w:rsidRPr="005B17D3">
          <w:rPr>
            <w:rStyle w:val="Hyperlink"/>
            <w:noProof/>
          </w:rPr>
          <w:t>Roles Tab</w:t>
        </w:r>
        <w:r w:rsidR="00436578" w:rsidRPr="005B17D3">
          <w:rPr>
            <w:noProof/>
            <w:webHidden/>
          </w:rPr>
          <w:tab/>
        </w:r>
        <w:r w:rsidR="00436578" w:rsidRPr="005B17D3">
          <w:rPr>
            <w:noProof/>
            <w:webHidden/>
          </w:rPr>
          <w:fldChar w:fldCharType="begin"/>
        </w:r>
        <w:r w:rsidR="00436578" w:rsidRPr="005B17D3">
          <w:rPr>
            <w:noProof/>
            <w:webHidden/>
          </w:rPr>
          <w:instrText xml:space="preserve"> PAGEREF _Toc31622226 \h </w:instrText>
        </w:r>
        <w:r w:rsidR="00436578" w:rsidRPr="005B17D3">
          <w:rPr>
            <w:noProof/>
            <w:webHidden/>
          </w:rPr>
        </w:r>
        <w:r w:rsidR="00436578" w:rsidRPr="005B17D3">
          <w:rPr>
            <w:noProof/>
            <w:webHidden/>
          </w:rPr>
          <w:fldChar w:fldCharType="separate"/>
        </w:r>
        <w:r w:rsidR="00436578" w:rsidRPr="005B17D3">
          <w:rPr>
            <w:noProof/>
            <w:webHidden/>
          </w:rPr>
          <w:t>227</w:t>
        </w:r>
        <w:r w:rsidR="00436578" w:rsidRPr="005B17D3">
          <w:rPr>
            <w:noProof/>
            <w:webHidden/>
          </w:rPr>
          <w:fldChar w:fldCharType="end"/>
        </w:r>
      </w:hyperlink>
    </w:p>
    <w:p w14:paraId="3F51627E" w14:textId="026FF22B" w:rsidR="00436578" w:rsidRPr="005B17D3" w:rsidRDefault="005B17D3">
      <w:pPr>
        <w:pStyle w:val="TOC4"/>
        <w:tabs>
          <w:tab w:val="left" w:pos="1872"/>
          <w:tab w:val="right" w:leader="dot" w:pos="9350"/>
        </w:tabs>
        <w:rPr>
          <w:rFonts w:asciiTheme="minorHAnsi" w:eastAsiaTheme="minorEastAsia" w:hAnsiTheme="minorHAnsi" w:cstheme="minorBidi"/>
          <w:noProof/>
          <w:sz w:val="22"/>
          <w:szCs w:val="22"/>
        </w:rPr>
      </w:pPr>
      <w:hyperlink w:anchor="_Toc31622227" w:history="1">
        <w:r w:rsidR="00436578" w:rsidRPr="005B17D3">
          <w:rPr>
            <w:rStyle w:val="Hyperlink"/>
            <w:noProof/>
          </w:rPr>
          <w:t>4.13.1.3</w:t>
        </w:r>
        <w:r w:rsidR="00436578" w:rsidRPr="005B17D3">
          <w:rPr>
            <w:rFonts w:asciiTheme="minorHAnsi" w:eastAsiaTheme="minorEastAsia" w:hAnsiTheme="minorHAnsi" w:cstheme="minorBidi"/>
            <w:noProof/>
            <w:sz w:val="22"/>
            <w:szCs w:val="22"/>
          </w:rPr>
          <w:tab/>
        </w:r>
        <w:r w:rsidR="00436578" w:rsidRPr="005B17D3">
          <w:rPr>
            <w:rStyle w:val="Hyperlink"/>
            <w:noProof/>
          </w:rPr>
          <w:t>Capabilities Sets Tab</w:t>
        </w:r>
        <w:r w:rsidR="00436578" w:rsidRPr="005B17D3">
          <w:rPr>
            <w:noProof/>
            <w:webHidden/>
          </w:rPr>
          <w:tab/>
        </w:r>
        <w:r w:rsidR="00436578" w:rsidRPr="005B17D3">
          <w:rPr>
            <w:noProof/>
            <w:webHidden/>
          </w:rPr>
          <w:fldChar w:fldCharType="begin"/>
        </w:r>
        <w:r w:rsidR="00436578" w:rsidRPr="005B17D3">
          <w:rPr>
            <w:noProof/>
            <w:webHidden/>
          </w:rPr>
          <w:instrText xml:space="preserve"> PAGEREF _Toc31622227 \h </w:instrText>
        </w:r>
        <w:r w:rsidR="00436578" w:rsidRPr="005B17D3">
          <w:rPr>
            <w:noProof/>
            <w:webHidden/>
          </w:rPr>
        </w:r>
        <w:r w:rsidR="00436578" w:rsidRPr="005B17D3">
          <w:rPr>
            <w:noProof/>
            <w:webHidden/>
          </w:rPr>
          <w:fldChar w:fldCharType="separate"/>
        </w:r>
        <w:r w:rsidR="00436578" w:rsidRPr="005B17D3">
          <w:rPr>
            <w:noProof/>
            <w:webHidden/>
          </w:rPr>
          <w:t>229</w:t>
        </w:r>
        <w:r w:rsidR="00436578" w:rsidRPr="005B17D3">
          <w:rPr>
            <w:noProof/>
            <w:webHidden/>
          </w:rPr>
          <w:fldChar w:fldCharType="end"/>
        </w:r>
      </w:hyperlink>
    </w:p>
    <w:p w14:paraId="303C5457" w14:textId="43B3A1D2" w:rsidR="00436578" w:rsidRPr="005B17D3" w:rsidRDefault="005B17D3">
      <w:pPr>
        <w:pStyle w:val="TOC3"/>
        <w:rPr>
          <w:rFonts w:asciiTheme="minorHAnsi" w:eastAsiaTheme="minorEastAsia" w:hAnsiTheme="minorHAnsi" w:cstheme="minorBidi"/>
          <w:b w:val="0"/>
          <w:noProof/>
          <w:sz w:val="22"/>
          <w:szCs w:val="22"/>
        </w:rPr>
      </w:pPr>
      <w:hyperlink w:anchor="_Toc31622228" w:history="1">
        <w:r w:rsidR="00436578" w:rsidRPr="005B17D3">
          <w:rPr>
            <w:rStyle w:val="Hyperlink"/>
            <w:noProof/>
            <w14:scene3d>
              <w14:camera w14:prst="orthographicFront"/>
              <w14:lightRig w14:rig="threePt" w14:dir="t">
                <w14:rot w14:lat="0" w14:lon="0" w14:rev="0"/>
              </w14:lightRig>
            </w14:scene3d>
          </w:rPr>
          <w:t>4.13.2</w:t>
        </w:r>
        <w:r w:rsidR="00436578" w:rsidRPr="005B17D3">
          <w:rPr>
            <w:rFonts w:asciiTheme="minorHAnsi" w:eastAsiaTheme="minorEastAsia" w:hAnsiTheme="minorHAnsi" w:cstheme="minorBidi"/>
            <w:b w:val="0"/>
            <w:noProof/>
            <w:sz w:val="22"/>
            <w:szCs w:val="22"/>
          </w:rPr>
          <w:tab/>
        </w:r>
        <w:r w:rsidR="00436578" w:rsidRPr="005B17D3">
          <w:rPr>
            <w:rStyle w:val="Hyperlink"/>
            <w:noProof/>
          </w:rPr>
          <w:t>System Parameters</w:t>
        </w:r>
        <w:r w:rsidR="00436578" w:rsidRPr="005B17D3">
          <w:rPr>
            <w:noProof/>
            <w:webHidden/>
          </w:rPr>
          <w:tab/>
        </w:r>
        <w:r w:rsidR="00436578" w:rsidRPr="005B17D3">
          <w:rPr>
            <w:noProof/>
            <w:webHidden/>
          </w:rPr>
          <w:fldChar w:fldCharType="begin"/>
        </w:r>
        <w:r w:rsidR="00436578" w:rsidRPr="005B17D3">
          <w:rPr>
            <w:noProof/>
            <w:webHidden/>
          </w:rPr>
          <w:instrText xml:space="preserve"> PAGEREF _Toc31622228 \h </w:instrText>
        </w:r>
        <w:r w:rsidR="00436578" w:rsidRPr="005B17D3">
          <w:rPr>
            <w:noProof/>
            <w:webHidden/>
          </w:rPr>
        </w:r>
        <w:r w:rsidR="00436578" w:rsidRPr="005B17D3">
          <w:rPr>
            <w:noProof/>
            <w:webHidden/>
          </w:rPr>
          <w:fldChar w:fldCharType="separate"/>
        </w:r>
        <w:r w:rsidR="00436578" w:rsidRPr="005B17D3">
          <w:rPr>
            <w:noProof/>
            <w:webHidden/>
          </w:rPr>
          <w:t>235</w:t>
        </w:r>
        <w:r w:rsidR="00436578" w:rsidRPr="005B17D3">
          <w:rPr>
            <w:noProof/>
            <w:webHidden/>
          </w:rPr>
          <w:fldChar w:fldCharType="end"/>
        </w:r>
      </w:hyperlink>
    </w:p>
    <w:p w14:paraId="157C5BE9" w14:textId="05C8A433" w:rsidR="00436578" w:rsidRPr="005B17D3" w:rsidRDefault="005B17D3">
      <w:pPr>
        <w:pStyle w:val="TOC4"/>
        <w:tabs>
          <w:tab w:val="left" w:pos="1872"/>
          <w:tab w:val="right" w:leader="dot" w:pos="9350"/>
        </w:tabs>
        <w:rPr>
          <w:rFonts w:asciiTheme="minorHAnsi" w:eastAsiaTheme="minorEastAsia" w:hAnsiTheme="minorHAnsi" w:cstheme="minorBidi"/>
          <w:noProof/>
          <w:sz w:val="22"/>
          <w:szCs w:val="22"/>
        </w:rPr>
      </w:pPr>
      <w:hyperlink w:anchor="_Toc31622229" w:history="1">
        <w:r w:rsidR="00436578" w:rsidRPr="005B17D3">
          <w:rPr>
            <w:rStyle w:val="Hyperlink"/>
            <w:noProof/>
            <w:lang w:bidi="en-US"/>
          </w:rPr>
          <w:t>4.13.2.1</w:t>
        </w:r>
        <w:r w:rsidR="00436578" w:rsidRPr="005B17D3">
          <w:rPr>
            <w:rFonts w:asciiTheme="minorHAnsi" w:eastAsiaTheme="minorEastAsia" w:hAnsiTheme="minorHAnsi" w:cstheme="minorBidi"/>
            <w:noProof/>
            <w:sz w:val="22"/>
            <w:szCs w:val="22"/>
          </w:rPr>
          <w:tab/>
        </w:r>
        <w:r w:rsidR="00436578" w:rsidRPr="005B17D3">
          <w:rPr>
            <w:rStyle w:val="Hyperlink"/>
            <w:noProof/>
            <w:lang w:bidi="en-US"/>
          </w:rPr>
          <w:t>Veterans Community Care Eligibility (VCE) System Parameters</w:t>
        </w:r>
        <w:r w:rsidR="00436578" w:rsidRPr="005B17D3">
          <w:rPr>
            <w:noProof/>
            <w:webHidden/>
          </w:rPr>
          <w:tab/>
        </w:r>
        <w:r w:rsidR="00436578" w:rsidRPr="005B17D3">
          <w:rPr>
            <w:noProof/>
            <w:webHidden/>
          </w:rPr>
          <w:fldChar w:fldCharType="begin"/>
        </w:r>
        <w:r w:rsidR="00436578" w:rsidRPr="005B17D3">
          <w:rPr>
            <w:noProof/>
            <w:webHidden/>
          </w:rPr>
          <w:instrText xml:space="preserve"> PAGEREF _Toc31622229 \h </w:instrText>
        </w:r>
        <w:r w:rsidR="00436578" w:rsidRPr="005B17D3">
          <w:rPr>
            <w:noProof/>
            <w:webHidden/>
          </w:rPr>
        </w:r>
        <w:r w:rsidR="00436578" w:rsidRPr="005B17D3">
          <w:rPr>
            <w:noProof/>
            <w:webHidden/>
          </w:rPr>
          <w:fldChar w:fldCharType="separate"/>
        </w:r>
        <w:r w:rsidR="00436578" w:rsidRPr="005B17D3">
          <w:rPr>
            <w:noProof/>
            <w:webHidden/>
          </w:rPr>
          <w:t>244</w:t>
        </w:r>
        <w:r w:rsidR="00436578" w:rsidRPr="005B17D3">
          <w:rPr>
            <w:noProof/>
            <w:webHidden/>
          </w:rPr>
          <w:fldChar w:fldCharType="end"/>
        </w:r>
      </w:hyperlink>
    </w:p>
    <w:p w14:paraId="5EDEA600" w14:textId="40FDC481" w:rsidR="00436578" w:rsidRPr="005B17D3" w:rsidRDefault="005B17D3">
      <w:pPr>
        <w:pStyle w:val="TOC3"/>
        <w:rPr>
          <w:rFonts w:asciiTheme="minorHAnsi" w:eastAsiaTheme="minorEastAsia" w:hAnsiTheme="minorHAnsi" w:cstheme="minorBidi"/>
          <w:b w:val="0"/>
          <w:noProof/>
          <w:sz w:val="22"/>
          <w:szCs w:val="22"/>
        </w:rPr>
      </w:pPr>
      <w:hyperlink w:anchor="_Toc31622230" w:history="1">
        <w:r w:rsidR="00436578" w:rsidRPr="005B17D3">
          <w:rPr>
            <w:rStyle w:val="Hyperlink"/>
            <w:noProof/>
            <w14:scene3d>
              <w14:camera w14:prst="orthographicFront"/>
              <w14:lightRig w14:rig="threePt" w14:dir="t">
                <w14:rot w14:lat="0" w14:lon="0" w14:rev="0"/>
              </w14:lightRig>
            </w14:scene3d>
          </w:rPr>
          <w:t>4.13.3</w:t>
        </w:r>
        <w:r w:rsidR="00436578" w:rsidRPr="005B17D3">
          <w:rPr>
            <w:rFonts w:asciiTheme="minorHAnsi" w:eastAsiaTheme="minorEastAsia" w:hAnsiTheme="minorHAnsi" w:cstheme="minorBidi"/>
            <w:b w:val="0"/>
            <w:noProof/>
            <w:sz w:val="22"/>
            <w:szCs w:val="22"/>
          </w:rPr>
          <w:tab/>
        </w:r>
        <w:r w:rsidR="00436578" w:rsidRPr="005B17D3">
          <w:rPr>
            <w:rStyle w:val="Hyperlink"/>
            <w:noProof/>
          </w:rPr>
          <w:t>Batch Processes</w:t>
        </w:r>
        <w:r w:rsidR="00436578" w:rsidRPr="005B17D3">
          <w:rPr>
            <w:noProof/>
            <w:webHidden/>
          </w:rPr>
          <w:tab/>
        </w:r>
        <w:r w:rsidR="00436578" w:rsidRPr="005B17D3">
          <w:rPr>
            <w:noProof/>
            <w:webHidden/>
          </w:rPr>
          <w:fldChar w:fldCharType="begin"/>
        </w:r>
        <w:r w:rsidR="00436578" w:rsidRPr="005B17D3">
          <w:rPr>
            <w:noProof/>
            <w:webHidden/>
          </w:rPr>
          <w:instrText xml:space="preserve"> PAGEREF _Toc31622230 \h </w:instrText>
        </w:r>
        <w:r w:rsidR="00436578" w:rsidRPr="005B17D3">
          <w:rPr>
            <w:noProof/>
            <w:webHidden/>
          </w:rPr>
        </w:r>
        <w:r w:rsidR="00436578" w:rsidRPr="005B17D3">
          <w:rPr>
            <w:noProof/>
            <w:webHidden/>
          </w:rPr>
          <w:fldChar w:fldCharType="separate"/>
        </w:r>
        <w:r w:rsidR="00436578" w:rsidRPr="005B17D3">
          <w:rPr>
            <w:noProof/>
            <w:webHidden/>
          </w:rPr>
          <w:t>248</w:t>
        </w:r>
        <w:r w:rsidR="00436578" w:rsidRPr="005B17D3">
          <w:rPr>
            <w:noProof/>
            <w:webHidden/>
          </w:rPr>
          <w:fldChar w:fldCharType="end"/>
        </w:r>
      </w:hyperlink>
    </w:p>
    <w:p w14:paraId="1E933C39" w14:textId="40087BEE" w:rsidR="00436578" w:rsidRPr="005B17D3" w:rsidRDefault="005B17D3">
      <w:pPr>
        <w:pStyle w:val="TOC4"/>
        <w:tabs>
          <w:tab w:val="left" w:pos="1872"/>
          <w:tab w:val="right" w:leader="dot" w:pos="9350"/>
        </w:tabs>
        <w:rPr>
          <w:rFonts w:asciiTheme="minorHAnsi" w:eastAsiaTheme="minorEastAsia" w:hAnsiTheme="minorHAnsi" w:cstheme="minorBidi"/>
          <w:noProof/>
          <w:sz w:val="22"/>
          <w:szCs w:val="22"/>
        </w:rPr>
      </w:pPr>
      <w:hyperlink w:anchor="_Toc31622231" w:history="1">
        <w:r w:rsidR="00436578" w:rsidRPr="005B17D3">
          <w:rPr>
            <w:rStyle w:val="Hyperlink"/>
            <w:noProof/>
          </w:rPr>
          <w:t>4.13.3.1</w:t>
        </w:r>
        <w:r w:rsidR="00436578" w:rsidRPr="005B17D3">
          <w:rPr>
            <w:rFonts w:asciiTheme="minorHAnsi" w:eastAsiaTheme="minorEastAsia" w:hAnsiTheme="minorHAnsi" w:cstheme="minorBidi"/>
            <w:noProof/>
            <w:sz w:val="22"/>
            <w:szCs w:val="22"/>
          </w:rPr>
          <w:tab/>
        </w:r>
        <w:r w:rsidR="00436578" w:rsidRPr="005B17D3">
          <w:rPr>
            <w:rStyle w:val="Hyperlink"/>
            <w:noProof/>
          </w:rPr>
          <w:t>Management</w:t>
        </w:r>
        <w:r w:rsidR="00436578" w:rsidRPr="005B17D3">
          <w:rPr>
            <w:noProof/>
            <w:webHidden/>
          </w:rPr>
          <w:tab/>
        </w:r>
        <w:r w:rsidR="00436578" w:rsidRPr="005B17D3">
          <w:rPr>
            <w:noProof/>
            <w:webHidden/>
          </w:rPr>
          <w:fldChar w:fldCharType="begin"/>
        </w:r>
        <w:r w:rsidR="00436578" w:rsidRPr="005B17D3">
          <w:rPr>
            <w:noProof/>
            <w:webHidden/>
          </w:rPr>
          <w:instrText xml:space="preserve"> PAGEREF _Toc31622231 \h </w:instrText>
        </w:r>
        <w:r w:rsidR="00436578" w:rsidRPr="005B17D3">
          <w:rPr>
            <w:noProof/>
            <w:webHidden/>
          </w:rPr>
        </w:r>
        <w:r w:rsidR="00436578" w:rsidRPr="005B17D3">
          <w:rPr>
            <w:noProof/>
            <w:webHidden/>
          </w:rPr>
          <w:fldChar w:fldCharType="separate"/>
        </w:r>
        <w:r w:rsidR="00436578" w:rsidRPr="005B17D3">
          <w:rPr>
            <w:noProof/>
            <w:webHidden/>
          </w:rPr>
          <w:t>248</w:t>
        </w:r>
        <w:r w:rsidR="00436578" w:rsidRPr="005B17D3">
          <w:rPr>
            <w:noProof/>
            <w:webHidden/>
          </w:rPr>
          <w:fldChar w:fldCharType="end"/>
        </w:r>
      </w:hyperlink>
    </w:p>
    <w:p w14:paraId="117A119B" w14:textId="2BDF4EF9" w:rsidR="00436578" w:rsidRPr="005B17D3" w:rsidRDefault="005B17D3">
      <w:pPr>
        <w:pStyle w:val="TOC4"/>
        <w:tabs>
          <w:tab w:val="left" w:pos="1872"/>
          <w:tab w:val="right" w:leader="dot" w:pos="9350"/>
        </w:tabs>
        <w:rPr>
          <w:rFonts w:asciiTheme="minorHAnsi" w:eastAsiaTheme="minorEastAsia" w:hAnsiTheme="minorHAnsi" w:cstheme="minorBidi"/>
          <w:noProof/>
          <w:sz w:val="22"/>
          <w:szCs w:val="22"/>
        </w:rPr>
      </w:pPr>
      <w:hyperlink w:anchor="_Toc31622232" w:history="1">
        <w:r w:rsidR="00436578" w:rsidRPr="005B17D3">
          <w:rPr>
            <w:rStyle w:val="Hyperlink"/>
            <w:noProof/>
          </w:rPr>
          <w:t>4.13.3.2</w:t>
        </w:r>
        <w:r w:rsidR="00436578" w:rsidRPr="005B17D3">
          <w:rPr>
            <w:rFonts w:asciiTheme="minorHAnsi" w:eastAsiaTheme="minorEastAsia" w:hAnsiTheme="minorHAnsi" w:cstheme="minorBidi"/>
            <w:noProof/>
            <w:sz w:val="22"/>
            <w:szCs w:val="22"/>
          </w:rPr>
          <w:tab/>
        </w:r>
        <w:r w:rsidR="00436578" w:rsidRPr="005B17D3">
          <w:rPr>
            <w:rStyle w:val="Hyperlink"/>
            <w:noProof/>
          </w:rPr>
          <w:t>Active</w:t>
        </w:r>
        <w:r w:rsidR="00436578" w:rsidRPr="005B17D3">
          <w:rPr>
            <w:noProof/>
            <w:webHidden/>
          </w:rPr>
          <w:tab/>
        </w:r>
        <w:r w:rsidR="00436578" w:rsidRPr="005B17D3">
          <w:rPr>
            <w:noProof/>
            <w:webHidden/>
          </w:rPr>
          <w:fldChar w:fldCharType="begin"/>
        </w:r>
        <w:r w:rsidR="00436578" w:rsidRPr="005B17D3">
          <w:rPr>
            <w:noProof/>
            <w:webHidden/>
          </w:rPr>
          <w:instrText xml:space="preserve"> PAGEREF _Toc31622232 \h </w:instrText>
        </w:r>
        <w:r w:rsidR="00436578" w:rsidRPr="005B17D3">
          <w:rPr>
            <w:noProof/>
            <w:webHidden/>
          </w:rPr>
        </w:r>
        <w:r w:rsidR="00436578" w:rsidRPr="005B17D3">
          <w:rPr>
            <w:noProof/>
            <w:webHidden/>
          </w:rPr>
          <w:fldChar w:fldCharType="separate"/>
        </w:r>
        <w:r w:rsidR="00436578" w:rsidRPr="005B17D3">
          <w:rPr>
            <w:noProof/>
            <w:webHidden/>
          </w:rPr>
          <w:t>250</w:t>
        </w:r>
        <w:r w:rsidR="00436578" w:rsidRPr="005B17D3">
          <w:rPr>
            <w:noProof/>
            <w:webHidden/>
          </w:rPr>
          <w:fldChar w:fldCharType="end"/>
        </w:r>
      </w:hyperlink>
    </w:p>
    <w:p w14:paraId="130211F2" w14:textId="0FA6E014" w:rsidR="00436578" w:rsidRPr="005B17D3" w:rsidRDefault="005B17D3">
      <w:pPr>
        <w:pStyle w:val="TOC3"/>
        <w:rPr>
          <w:rFonts w:asciiTheme="minorHAnsi" w:eastAsiaTheme="minorEastAsia" w:hAnsiTheme="minorHAnsi" w:cstheme="minorBidi"/>
          <w:b w:val="0"/>
          <w:noProof/>
          <w:sz w:val="22"/>
          <w:szCs w:val="22"/>
        </w:rPr>
      </w:pPr>
      <w:hyperlink w:anchor="_Toc31622233" w:history="1">
        <w:r w:rsidR="00436578" w:rsidRPr="005B17D3">
          <w:rPr>
            <w:rStyle w:val="Hyperlink"/>
            <w:noProof/>
            <w14:scene3d>
              <w14:camera w14:prst="orthographicFront"/>
              <w14:lightRig w14:rig="threePt" w14:dir="t">
                <w14:rot w14:lat="0" w14:lon="0" w14:rev="0"/>
              </w14:lightRig>
            </w14:scene3d>
          </w:rPr>
          <w:t>4.13.4</w:t>
        </w:r>
        <w:r w:rsidR="00436578" w:rsidRPr="005B17D3">
          <w:rPr>
            <w:rFonts w:asciiTheme="minorHAnsi" w:eastAsiaTheme="minorEastAsia" w:hAnsiTheme="minorHAnsi" w:cstheme="minorBidi"/>
            <w:b w:val="0"/>
            <w:noProof/>
            <w:sz w:val="22"/>
            <w:szCs w:val="22"/>
          </w:rPr>
          <w:tab/>
        </w:r>
        <w:r w:rsidR="00436578" w:rsidRPr="005B17D3">
          <w:rPr>
            <w:rStyle w:val="Hyperlink"/>
            <w:noProof/>
          </w:rPr>
          <w:t>E&amp;E Service</w:t>
        </w:r>
        <w:r w:rsidR="00436578" w:rsidRPr="005B17D3">
          <w:rPr>
            <w:noProof/>
            <w:webHidden/>
          </w:rPr>
          <w:tab/>
        </w:r>
        <w:r w:rsidR="00436578" w:rsidRPr="005B17D3">
          <w:rPr>
            <w:noProof/>
            <w:webHidden/>
          </w:rPr>
          <w:fldChar w:fldCharType="begin"/>
        </w:r>
        <w:r w:rsidR="00436578" w:rsidRPr="005B17D3">
          <w:rPr>
            <w:noProof/>
            <w:webHidden/>
          </w:rPr>
          <w:instrText xml:space="preserve"> PAGEREF _Toc31622233 \h </w:instrText>
        </w:r>
        <w:r w:rsidR="00436578" w:rsidRPr="005B17D3">
          <w:rPr>
            <w:noProof/>
            <w:webHidden/>
          </w:rPr>
        </w:r>
        <w:r w:rsidR="00436578" w:rsidRPr="005B17D3">
          <w:rPr>
            <w:noProof/>
            <w:webHidden/>
          </w:rPr>
          <w:fldChar w:fldCharType="separate"/>
        </w:r>
        <w:r w:rsidR="00436578" w:rsidRPr="005B17D3">
          <w:rPr>
            <w:noProof/>
            <w:webHidden/>
          </w:rPr>
          <w:t>251</w:t>
        </w:r>
        <w:r w:rsidR="00436578" w:rsidRPr="005B17D3">
          <w:rPr>
            <w:noProof/>
            <w:webHidden/>
          </w:rPr>
          <w:fldChar w:fldCharType="end"/>
        </w:r>
      </w:hyperlink>
    </w:p>
    <w:p w14:paraId="517731F3" w14:textId="3F6DA56F" w:rsidR="00436578" w:rsidRPr="005B17D3" w:rsidRDefault="005B17D3">
      <w:pPr>
        <w:pStyle w:val="TOC4"/>
        <w:tabs>
          <w:tab w:val="left" w:pos="1872"/>
          <w:tab w:val="right" w:leader="dot" w:pos="9350"/>
        </w:tabs>
        <w:rPr>
          <w:rFonts w:asciiTheme="minorHAnsi" w:eastAsiaTheme="minorEastAsia" w:hAnsiTheme="minorHAnsi" w:cstheme="minorBidi"/>
          <w:noProof/>
          <w:sz w:val="22"/>
          <w:szCs w:val="22"/>
        </w:rPr>
      </w:pPr>
      <w:hyperlink w:anchor="_Toc31622234" w:history="1">
        <w:r w:rsidR="00436578" w:rsidRPr="005B17D3">
          <w:rPr>
            <w:rStyle w:val="Hyperlink"/>
            <w:noProof/>
          </w:rPr>
          <w:t>4.13.4.1</w:t>
        </w:r>
        <w:r w:rsidR="00436578" w:rsidRPr="005B17D3">
          <w:rPr>
            <w:rFonts w:asciiTheme="minorHAnsi" w:eastAsiaTheme="minorEastAsia" w:hAnsiTheme="minorHAnsi" w:cstheme="minorBidi"/>
            <w:noProof/>
            <w:sz w:val="22"/>
            <w:szCs w:val="22"/>
          </w:rPr>
          <w:tab/>
        </w:r>
        <w:r w:rsidR="00436578" w:rsidRPr="005B17D3">
          <w:rPr>
            <w:rStyle w:val="Hyperlink"/>
            <w:noProof/>
          </w:rPr>
          <w:t>Service Accounts</w:t>
        </w:r>
        <w:r w:rsidR="00436578" w:rsidRPr="005B17D3">
          <w:rPr>
            <w:noProof/>
            <w:webHidden/>
          </w:rPr>
          <w:tab/>
        </w:r>
        <w:r w:rsidR="00436578" w:rsidRPr="005B17D3">
          <w:rPr>
            <w:noProof/>
            <w:webHidden/>
          </w:rPr>
          <w:fldChar w:fldCharType="begin"/>
        </w:r>
        <w:r w:rsidR="00436578" w:rsidRPr="005B17D3">
          <w:rPr>
            <w:noProof/>
            <w:webHidden/>
          </w:rPr>
          <w:instrText xml:space="preserve"> PAGEREF _Toc31622234 \h </w:instrText>
        </w:r>
        <w:r w:rsidR="00436578" w:rsidRPr="005B17D3">
          <w:rPr>
            <w:noProof/>
            <w:webHidden/>
          </w:rPr>
        </w:r>
        <w:r w:rsidR="00436578" w:rsidRPr="005B17D3">
          <w:rPr>
            <w:noProof/>
            <w:webHidden/>
          </w:rPr>
          <w:fldChar w:fldCharType="separate"/>
        </w:r>
        <w:r w:rsidR="00436578" w:rsidRPr="005B17D3">
          <w:rPr>
            <w:noProof/>
            <w:webHidden/>
          </w:rPr>
          <w:t>251</w:t>
        </w:r>
        <w:r w:rsidR="00436578" w:rsidRPr="005B17D3">
          <w:rPr>
            <w:noProof/>
            <w:webHidden/>
          </w:rPr>
          <w:fldChar w:fldCharType="end"/>
        </w:r>
      </w:hyperlink>
    </w:p>
    <w:p w14:paraId="64C42A97" w14:textId="03309540" w:rsidR="00436578" w:rsidRPr="005B17D3" w:rsidRDefault="005B17D3">
      <w:pPr>
        <w:pStyle w:val="TOC4"/>
        <w:tabs>
          <w:tab w:val="left" w:pos="1872"/>
          <w:tab w:val="right" w:leader="dot" w:pos="9350"/>
        </w:tabs>
        <w:rPr>
          <w:rFonts w:asciiTheme="minorHAnsi" w:eastAsiaTheme="minorEastAsia" w:hAnsiTheme="minorHAnsi" w:cstheme="minorBidi"/>
          <w:noProof/>
          <w:sz w:val="22"/>
          <w:szCs w:val="22"/>
        </w:rPr>
      </w:pPr>
      <w:hyperlink w:anchor="_Toc31622235" w:history="1">
        <w:r w:rsidR="00436578" w:rsidRPr="005B17D3">
          <w:rPr>
            <w:rStyle w:val="Hyperlink"/>
            <w:noProof/>
          </w:rPr>
          <w:t>4.13.4.2</w:t>
        </w:r>
        <w:r w:rsidR="00436578" w:rsidRPr="005B17D3">
          <w:rPr>
            <w:rFonts w:asciiTheme="minorHAnsi" w:eastAsiaTheme="minorEastAsia" w:hAnsiTheme="minorHAnsi" w:cstheme="minorBidi"/>
            <w:noProof/>
            <w:sz w:val="22"/>
            <w:szCs w:val="22"/>
          </w:rPr>
          <w:tab/>
        </w:r>
        <w:r w:rsidR="00436578" w:rsidRPr="005B17D3">
          <w:rPr>
            <w:rStyle w:val="Hyperlink"/>
            <w:noProof/>
          </w:rPr>
          <w:t>Service Request</w:t>
        </w:r>
        <w:r w:rsidR="00436578" w:rsidRPr="005B17D3">
          <w:rPr>
            <w:noProof/>
            <w:webHidden/>
          </w:rPr>
          <w:tab/>
        </w:r>
        <w:r w:rsidR="00436578" w:rsidRPr="005B17D3">
          <w:rPr>
            <w:noProof/>
            <w:webHidden/>
          </w:rPr>
          <w:fldChar w:fldCharType="begin"/>
        </w:r>
        <w:r w:rsidR="00436578" w:rsidRPr="005B17D3">
          <w:rPr>
            <w:noProof/>
            <w:webHidden/>
          </w:rPr>
          <w:instrText xml:space="preserve"> PAGEREF _Toc31622235 \h </w:instrText>
        </w:r>
        <w:r w:rsidR="00436578" w:rsidRPr="005B17D3">
          <w:rPr>
            <w:noProof/>
            <w:webHidden/>
          </w:rPr>
        </w:r>
        <w:r w:rsidR="00436578" w:rsidRPr="005B17D3">
          <w:rPr>
            <w:noProof/>
            <w:webHidden/>
          </w:rPr>
          <w:fldChar w:fldCharType="separate"/>
        </w:r>
        <w:r w:rsidR="00436578" w:rsidRPr="005B17D3">
          <w:rPr>
            <w:noProof/>
            <w:webHidden/>
          </w:rPr>
          <w:t>254</w:t>
        </w:r>
        <w:r w:rsidR="00436578" w:rsidRPr="005B17D3">
          <w:rPr>
            <w:noProof/>
            <w:webHidden/>
          </w:rPr>
          <w:fldChar w:fldCharType="end"/>
        </w:r>
      </w:hyperlink>
    </w:p>
    <w:p w14:paraId="54A2D199" w14:textId="797F0803" w:rsidR="00436578" w:rsidRPr="005B17D3" w:rsidRDefault="005B17D3">
      <w:pPr>
        <w:pStyle w:val="TOC4"/>
        <w:tabs>
          <w:tab w:val="left" w:pos="1872"/>
          <w:tab w:val="right" w:leader="dot" w:pos="9350"/>
        </w:tabs>
        <w:rPr>
          <w:rFonts w:asciiTheme="minorHAnsi" w:eastAsiaTheme="minorEastAsia" w:hAnsiTheme="minorHAnsi" w:cstheme="minorBidi"/>
          <w:noProof/>
          <w:sz w:val="22"/>
          <w:szCs w:val="22"/>
        </w:rPr>
      </w:pPr>
      <w:hyperlink w:anchor="_Toc31622236" w:history="1">
        <w:r w:rsidR="00436578" w:rsidRPr="005B17D3">
          <w:rPr>
            <w:rStyle w:val="Hyperlink"/>
            <w:noProof/>
          </w:rPr>
          <w:t>4.13.4.3</w:t>
        </w:r>
        <w:r w:rsidR="00436578" w:rsidRPr="005B17D3">
          <w:rPr>
            <w:rFonts w:asciiTheme="minorHAnsi" w:eastAsiaTheme="minorEastAsia" w:hAnsiTheme="minorHAnsi" w:cstheme="minorBidi"/>
            <w:noProof/>
            <w:sz w:val="22"/>
            <w:szCs w:val="22"/>
          </w:rPr>
          <w:tab/>
        </w:r>
        <w:r w:rsidR="00436578" w:rsidRPr="005B17D3">
          <w:rPr>
            <w:rStyle w:val="Hyperlink"/>
            <w:noProof/>
          </w:rPr>
          <w:t>Update Service Request</w:t>
        </w:r>
        <w:r w:rsidR="00436578" w:rsidRPr="005B17D3">
          <w:rPr>
            <w:noProof/>
            <w:webHidden/>
          </w:rPr>
          <w:tab/>
        </w:r>
        <w:r w:rsidR="00436578" w:rsidRPr="005B17D3">
          <w:rPr>
            <w:noProof/>
            <w:webHidden/>
          </w:rPr>
          <w:fldChar w:fldCharType="begin"/>
        </w:r>
        <w:r w:rsidR="00436578" w:rsidRPr="005B17D3">
          <w:rPr>
            <w:noProof/>
            <w:webHidden/>
          </w:rPr>
          <w:instrText xml:space="preserve"> PAGEREF _Toc31622236 \h </w:instrText>
        </w:r>
        <w:r w:rsidR="00436578" w:rsidRPr="005B17D3">
          <w:rPr>
            <w:noProof/>
            <w:webHidden/>
          </w:rPr>
        </w:r>
        <w:r w:rsidR="00436578" w:rsidRPr="005B17D3">
          <w:rPr>
            <w:noProof/>
            <w:webHidden/>
          </w:rPr>
          <w:fldChar w:fldCharType="separate"/>
        </w:r>
        <w:r w:rsidR="00436578" w:rsidRPr="005B17D3">
          <w:rPr>
            <w:noProof/>
            <w:webHidden/>
          </w:rPr>
          <w:t>256</w:t>
        </w:r>
        <w:r w:rsidR="00436578" w:rsidRPr="005B17D3">
          <w:rPr>
            <w:noProof/>
            <w:webHidden/>
          </w:rPr>
          <w:fldChar w:fldCharType="end"/>
        </w:r>
      </w:hyperlink>
    </w:p>
    <w:p w14:paraId="054FC642" w14:textId="3A8EE578" w:rsidR="00436578" w:rsidRPr="005B17D3" w:rsidRDefault="005B17D3">
      <w:pPr>
        <w:pStyle w:val="TOC3"/>
        <w:rPr>
          <w:rFonts w:asciiTheme="minorHAnsi" w:eastAsiaTheme="minorEastAsia" w:hAnsiTheme="minorHAnsi" w:cstheme="minorBidi"/>
          <w:b w:val="0"/>
          <w:noProof/>
          <w:sz w:val="22"/>
          <w:szCs w:val="22"/>
        </w:rPr>
      </w:pPr>
      <w:hyperlink w:anchor="_Toc31622237" w:history="1">
        <w:r w:rsidR="00436578" w:rsidRPr="005B17D3">
          <w:rPr>
            <w:rStyle w:val="Hyperlink"/>
            <w:noProof/>
            <w14:scene3d>
              <w14:camera w14:prst="orthographicFront"/>
              <w14:lightRig w14:rig="threePt" w14:dir="t">
                <w14:rot w14:lat="0" w14:lon="0" w14:rev="0"/>
              </w14:lightRig>
            </w14:scene3d>
          </w:rPr>
          <w:t>4.13.5</w:t>
        </w:r>
        <w:r w:rsidR="00436578" w:rsidRPr="005B17D3">
          <w:rPr>
            <w:rFonts w:asciiTheme="minorHAnsi" w:eastAsiaTheme="minorEastAsia" w:hAnsiTheme="minorHAnsi" w:cstheme="minorBidi"/>
            <w:b w:val="0"/>
            <w:noProof/>
            <w:sz w:val="22"/>
            <w:szCs w:val="22"/>
          </w:rPr>
          <w:tab/>
        </w:r>
        <w:r w:rsidR="00436578" w:rsidRPr="005B17D3">
          <w:rPr>
            <w:rStyle w:val="Hyperlink"/>
            <w:noProof/>
          </w:rPr>
          <w:t>HandBook Batch Request</w:t>
        </w:r>
        <w:r w:rsidR="00436578" w:rsidRPr="005B17D3">
          <w:rPr>
            <w:noProof/>
            <w:webHidden/>
          </w:rPr>
          <w:tab/>
        </w:r>
        <w:r w:rsidR="00436578" w:rsidRPr="005B17D3">
          <w:rPr>
            <w:noProof/>
            <w:webHidden/>
          </w:rPr>
          <w:fldChar w:fldCharType="begin"/>
        </w:r>
        <w:r w:rsidR="00436578" w:rsidRPr="005B17D3">
          <w:rPr>
            <w:noProof/>
            <w:webHidden/>
          </w:rPr>
          <w:instrText xml:space="preserve"> PAGEREF _Toc31622237 \h </w:instrText>
        </w:r>
        <w:r w:rsidR="00436578" w:rsidRPr="005B17D3">
          <w:rPr>
            <w:noProof/>
            <w:webHidden/>
          </w:rPr>
        </w:r>
        <w:r w:rsidR="00436578" w:rsidRPr="005B17D3">
          <w:rPr>
            <w:noProof/>
            <w:webHidden/>
          </w:rPr>
          <w:fldChar w:fldCharType="separate"/>
        </w:r>
        <w:r w:rsidR="00436578" w:rsidRPr="005B17D3">
          <w:rPr>
            <w:noProof/>
            <w:webHidden/>
          </w:rPr>
          <w:t>259</w:t>
        </w:r>
        <w:r w:rsidR="00436578" w:rsidRPr="005B17D3">
          <w:rPr>
            <w:noProof/>
            <w:webHidden/>
          </w:rPr>
          <w:fldChar w:fldCharType="end"/>
        </w:r>
      </w:hyperlink>
    </w:p>
    <w:p w14:paraId="60758620" w14:textId="2CE1481B" w:rsidR="00436578" w:rsidRPr="005B17D3" w:rsidRDefault="005B17D3">
      <w:pPr>
        <w:pStyle w:val="TOC4"/>
        <w:tabs>
          <w:tab w:val="left" w:pos="1872"/>
          <w:tab w:val="right" w:leader="dot" w:pos="9350"/>
        </w:tabs>
        <w:rPr>
          <w:rFonts w:asciiTheme="minorHAnsi" w:eastAsiaTheme="minorEastAsia" w:hAnsiTheme="minorHAnsi" w:cstheme="minorBidi"/>
          <w:noProof/>
          <w:sz w:val="22"/>
          <w:szCs w:val="22"/>
        </w:rPr>
      </w:pPr>
      <w:hyperlink w:anchor="_Toc31622238" w:history="1">
        <w:r w:rsidR="00436578" w:rsidRPr="005B17D3">
          <w:rPr>
            <w:rStyle w:val="Hyperlink"/>
            <w:noProof/>
          </w:rPr>
          <w:t>4.13.5.1</w:t>
        </w:r>
        <w:r w:rsidR="00436578" w:rsidRPr="005B17D3">
          <w:rPr>
            <w:rFonts w:asciiTheme="minorHAnsi" w:eastAsiaTheme="minorEastAsia" w:hAnsiTheme="minorHAnsi" w:cstheme="minorBidi"/>
            <w:noProof/>
            <w:sz w:val="22"/>
            <w:szCs w:val="22"/>
          </w:rPr>
          <w:tab/>
        </w:r>
        <w:r w:rsidR="00436578" w:rsidRPr="005B17D3">
          <w:rPr>
            <w:rStyle w:val="Hyperlink"/>
            <w:noProof/>
          </w:rPr>
          <w:t>HandBook Batch Request (Add)</w:t>
        </w:r>
        <w:r w:rsidR="00436578" w:rsidRPr="005B17D3">
          <w:rPr>
            <w:noProof/>
            <w:webHidden/>
          </w:rPr>
          <w:tab/>
        </w:r>
        <w:r w:rsidR="00436578" w:rsidRPr="005B17D3">
          <w:rPr>
            <w:noProof/>
            <w:webHidden/>
          </w:rPr>
          <w:fldChar w:fldCharType="begin"/>
        </w:r>
        <w:r w:rsidR="00436578" w:rsidRPr="005B17D3">
          <w:rPr>
            <w:noProof/>
            <w:webHidden/>
          </w:rPr>
          <w:instrText xml:space="preserve"> PAGEREF _Toc31622238 \h </w:instrText>
        </w:r>
        <w:r w:rsidR="00436578" w:rsidRPr="005B17D3">
          <w:rPr>
            <w:noProof/>
            <w:webHidden/>
          </w:rPr>
        </w:r>
        <w:r w:rsidR="00436578" w:rsidRPr="005B17D3">
          <w:rPr>
            <w:noProof/>
            <w:webHidden/>
          </w:rPr>
          <w:fldChar w:fldCharType="separate"/>
        </w:r>
        <w:r w:rsidR="00436578" w:rsidRPr="005B17D3">
          <w:rPr>
            <w:noProof/>
            <w:webHidden/>
          </w:rPr>
          <w:t>259</w:t>
        </w:r>
        <w:r w:rsidR="00436578" w:rsidRPr="005B17D3">
          <w:rPr>
            <w:noProof/>
            <w:webHidden/>
          </w:rPr>
          <w:fldChar w:fldCharType="end"/>
        </w:r>
      </w:hyperlink>
    </w:p>
    <w:p w14:paraId="17A763A7" w14:textId="20F49DB4" w:rsidR="00436578" w:rsidRPr="005B17D3" w:rsidRDefault="005B17D3">
      <w:pPr>
        <w:pStyle w:val="TOC4"/>
        <w:tabs>
          <w:tab w:val="left" w:pos="1872"/>
          <w:tab w:val="right" w:leader="dot" w:pos="9350"/>
        </w:tabs>
        <w:rPr>
          <w:rFonts w:asciiTheme="minorHAnsi" w:eastAsiaTheme="minorEastAsia" w:hAnsiTheme="minorHAnsi" w:cstheme="minorBidi"/>
          <w:noProof/>
          <w:sz w:val="22"/>
          <w:szCs w:val="22"/>
        </w:rPr>
      </w:pPr>
      <w:hyperlink w:anchor="_Toc31622239" w:history="1">
        <w:r w:rsidR="00436578" w:rsidRPr="005B17D3">
          <w:rPr>
            <w:rStyle w:val="Hyperlink"/>
            <w:noProof/>
          </w:rPr>
          <w:t>4.13.5.2</w:t>
        </w:r>
        <w:r w:rsidR="00436578" w:rsidRPr="005B17D3">
          <w:rPr>
            <w:rFonts w:asciiTheme="minorHAnsi" w:eastAsiaTheme="minorEastAsia" w:hAnsiTheme="minorHAnsi" w:cstheme="minorBidi"/>
            <w:noProof/>
            <w:sz w:val="22"/>
            <w:szCs w:val="22"/>
          </w:rPr>
          <w:tab/>
        </w:r>
        <w:r w:rsidR="00436578" w:rsidRPr="005B17D3">
          <w:rPr>
            <w:rStyle w:val="Hyperlink"/>
            <w:noProof/>
          </w:rPr>
          <w:t>Handbook Batch Request (View Historical)</w:t>
        </w:r>
        <w:r w:rsidR="00436578" w:rsidRPr="005B17D3">
          <w:rPr>
            <w:noProof/>
            <w:webHidden/>
          </w:rPr>
          <w:tab/>
        </w:r>
        <w:r w:rsidR="00436578" w:rsidRPr="005B17D3">
          <w:rPr>
            <w:noProof/>
            <w:webHidden/>
          </w:rPr>
          <w:fldChar w:fldCharType="begin"/>
        </w:r>
        <w:r w:rsidR="00436578" w:rsidRPr="005B17D3">
          <w:rPr>
            <w:noProof/>
            <w:webHidden/>
          </w:rPr>
          <w:instrText xml:space="preserve"> PAGEREF _Toc31622239 \h </w:instrText>
        </w:r>
        <w:r w:rsidR="00436578" w:rsidRPr="005B17D3">
          <w:rPr>
            <w:noProof/>
            <w:webHidden/>
          </w:rPr>
        </w:r>
        <w:r w:rsidR="00436578" w:rsidRPr="005B17D3">
          <w:rPr>
            <w:noProof/>
            <w:webHidden/>
          </w:rPr>
          <w:fldChar w:fldCharType="separate"/>
        </w:r>
        <w:r w:rsidR="00436578" w:rsidRPr="005B17D3">
          <w:rPr>
            <w:noProof/>
            <w:webHidden/>
          </w:rPr>
          <w:t>261</w:t>
        </w:r>
        <w:r w:rsidR="00436578" w:rsidRPr="005B17D3">
          <w:rPr>
            <w:noProof/>
            <w:webHidden/>
          </w:rPr>
          <w:fldChar w:fldCharType="end"/>
        </w:r>
      </w:hyperlink>
    </w:p>
    <w:p w14:paraId="0BA6B1F9" w14:textId="17DE2BAB" w:rsidR="00436578" w:rsidRPr="005B17D3" w:rsidRDefault="005B17D3">
      <w:pPr>
        <w:pStyle w:val="TOC4"/>
        <w:tabs>
          <w:tab w:val="left" w:pos="1872"/>
          <w:tab w:val="right" w:leader="dot" w:pos="9350"/>
        </w:tabs>
        <w:rPr>
          <w:rFonts w:asciiTheme="minorHAnsi" w:eastAsiaTheme="minorEastAsia" w:hAnsiTheme="minorHAnsi" w:cstheme="minorBidi"/>
          <w:noProof/>
          <w:sz w:val="22"/>
          <w:szCs w:val="22"/>
        </w:rPr>
      </w:pPr>
      <w:hyperlink w:anchor="_Toc31622240" w:history="1">
        <w:r w:rsidR="00436578" w:rsidRPr="005B17D3">
          <w:rPr>
            <w:rStyle w:val="Hyperlink"/>
            <w:noProof/>
          </w:rPr>
          <w:t>4.13.5.3</w:t>
        </w:r>
        <w:r w:rsidR="00436578" w:rsidRPr="005B17D3">
          <w:rPr>
            <w:rFonts w:asciiTheme="minorHAnsi" w:eastAsiaTheme="minorEastAsia" w:hAnsiTheme="minorHAnsi" w:cstheme="minorBidi"/>
            <w:noProof/>
            <w:sz w:val="22"/>
            <w:szCs w:val="22"/>
          </w:rPr>
          <w:tab/>
        </w:r>
        <w:r w:rsidR="00436578" w:rsidRPr="005B17D3">
          <w:rPr>
            <w:rStyle w:val="Hyperlink"/>
            <w:noProof/>
          </w:rPr>
          <w:t>Handbook Batch Request Statistics</w:t>
        </w:r>
        <w:r w:rsidR="00436578" w:rsidRPr="005B17D3">
          <w:rPr>
            <w:noProof/>
            <w:webHidden/>
          </w:rPr>
          <w:tab/>
        </w:r>
        <w:r w:rsidR="00436578" w:rsidRPr="005B17D3">
          <w:rPr>
            <w:noProof/>
            <w:webHidden/>
          </w:rPr>
          <w:fldChar w:fldCharType="begin"/>
        </w:r>
        <w:r w:rsidR="00436578" w:rsidRPr="005B17D3">
          <w:rPr>
            <w:noProof/>
            <w:webHidden/>
          </w:rPr>
          <w:instrText xml:space="preserve"> PAGEREF _Toc31622240 \h </w:instrText>
        </w:r>
        <w:r w:rsidR="00436578" w:rsidRPr="005B17D3">
          <w:rPr>
            <w:noProof/>
            <w:webHidden/>
          </w:rPr>
        </w:r>
        <w:r w:rsidR="00436578" w:rsidRPr="005B17D3">
          <w:rPr>
            <w:noProof/>
            <w:webHidden/>
          </w:rPr>
          <w:fldChar w:fldCharType="separate"/>
        </w:r>
        <w:r w:rsidR="00436578" w:rsidRPr="005B17D3">
          <w:rPr>
            <w:noProof/>
            <w:webHidden/>
          </w:rPr>
          <w:t>262</w:t>
        </w:r>
        <w:r w:rsidR="00436578" w:rsidRPr="005B17D3">
          <w:rPr>
            <w:noProof/>
            <w:webHidden/>
          </w:rPr>
          <w:fldChar w:fldCharType="end"/>
        </w:r>
      </w:hyperlink>
    </w:p>
    <w:p w14:paraId="150648B2" w14:textId="3ABB0BE3" w:rsidR="00436578" w:rsidRPr="005B17D3" w:rsidRDefault="005B17D3">
      <w:pPr>
        <w:pStyle w:val="TOC3"/>
        <w:rPr>
          <w:rFonts w:asciiTheme="minorHAnsi" w:eastAsiaTheme="minorEastAsia" w:hAnsiTheme="minorHAnsi" w:cstheme="minorBidi"/>
          <w:b w:val="0"/>
          <w:noProof/>
          <w:sz w:val="22"/>
          <w:szCs w:val="22"/>
        </w:rPr>
      </w:pPr>
      <w:hyperlink w:anchor="_Toc31622241" w:history="1">
        <w:r w:rsidR="00436578" w:rsidRPr="005B17D3">
          <w:rPr>
            <w:rStyle w:val="Hyperlink"/>
            <w:noProof/>
            <w14:scene3d>
              <w14:camera w14:prst="orthographicFront"/>
              <w14:lightRig w14:rig="threePt" w14:dir="t">
                <w14:rot w14:lat="0" w14:lon="0" w14:rev="0"/>
              </w14:lightRig>
            </w14:scene3d>
          </w:rPr>
          <w:t>4.13.6</w:t>
        </w:r>
        <w:r w:rsidR="00436578" w:rsidRPr="005B17D3">
          <w:rPr>
            <w:rFonts w:asciiTheme="minorHAnsi" w:eastAsiaTheme="minorEastAsia" w:hAnsiTheme="minorHAnsi" w:cstheme="minorBidi"/>
            <w:b w:val="0"/>
            <w:noProof/>
            <w:sz w:val="22"/>
            <w:szCs w:val="22"/>
          </w:rPr>
          <w:tab/>
        </w:r>
        <w:r w:rsidR="00436578" w:rsidRPr="005B17D3">
          <w:rPr>
            <w:rStyle w:val="Hyperlink"/>
            <w:noProof/>
          </w:rPr>
          <w:t>Handbook Batch File Statistics</w:t>
        </w:r>
        <w:r w:rsidR="00436578" w:rsidRPr="005B17D3">
          <w:rPr>
            <w:noProof/>
            <w:webHidden/>
          </w:rPr>
          <w:tab/>
        </w:r>
        <w:r w:rsidR="00436578" w:rsidRPr="005B17D3">
          <w:rPr>
            <w:noProof/>
            <w:webHidden/>
          </w:rPr>
          <w:fldChar w:fldCharType="begin"/>
        </w:r>
        <w:r w:rsidR="00436578" w:rsidRPr="005B17D3">
          <w:rPr>
            <w:noProof/>
            <w:webHidden/>
          </w:rPr>
          <w:instrText xml:space="preserve"> PAGEREF _Toc31622241 \h </w:instrText>
        </w:r>
        <w:r w:rsidR="00436578" w:rsidRPr="005B17D3">
          <w:rPr>
            <w:noProof/>
            <w:webHidden/>
          </w:rPr>
        </w:r>
        <w:r w:rsidR="00436578" w:rsidRPr="005B17D3">
          <w:rPr>
            <w:noProof/>
            <w:webHidden/>
          </w:rPr>
          <w:fldChar w:fldCharType="separate"/>
        </w:r>
        <w:r w:rsidR="00436578" w:rsidRPr="005B17D3">
          <w:rPr>
            <w:noProof/>
            <w:webHidden/>
          </w:rPr>
          <w:t>264</w:t>
        </w:r>
        <w:r w:rsidR="00436578" w:rsidRPr="005B17D3">
          <w:rPr>
            <w:noProof/>
            <w:webHidden/>
          </w:rPr>
          <w:fldChar w:fldCharType="end"/>
        </w:r>
      </w:hyperlink>
    </w:p>
    <w:p w14:paraId="2D1F80B9" w14:textId="6AC13140" w:rsidR="00436578" w:rsidRPr="005B17D3" w:rsidRDefault="005B17D3">
      <w:pPr>
        <w:pStyle w:val="TOC3"/>
        <w:rPr>
          <w:rFonts w:asciiTheme="minorHAnsi" w:eastAsiaTheme="minorEastAsia" w:hAnsiTheme="minorHAnsi" w:cstheme="minorBidi"/>
          <w:b w:val="0"/>
          <w:noProof/>
          <w:sz w:val="22"/>
          <w:szCs w:val="22"/>
        </w:rPr>
      </w:pPr>
      <w:hyperlink w:anchor="_Toc31622242" w:history="1">
        <w:r w:rsidR="00436578" w:rsidRPr="005B17D3">
          <w:rPr>
            <w:rStyle w:val="Hyperlink"/>
            <w:noProof/>
            <w14:scene3d>
              <w14:camera w14:prst="orthographicFront"/>
              <w14:lightRig w14:rig="threePt" w14:dir="t">
                <w14:rot w14:lat="0" w14:lon="0" w14:rev="0"/>
              </w14:lightRig>
            </w14:scene3d>
          </w:rPr>
          <w:t>4.13.7</w:t>
        </w:r>
        <w:r w:rsidR="00436578" w:rsidRPr="005B17D3">
          <w:rPr>
            <w:rFonts w:asciiTheme="minorHAnsi" w:eastAsiaTheme="minorEastAsia" w:hAnsiTheme="minorHAnsi" w:cstheme="minorBidi"/>
            <w:b w:val="0"/>
            <w:noProof/>
            <w:sz w:val="22"/>
            <w:szCs w:val="22"/>
          </w:rPr>
          <w:tab/>
        </w:r>
        <w:r w:rsidR="00436578" w:rsidRPr="005B17D3">
          <w:rPr>
            <w:rStyle w:val="Hyperlink"/>
            <w:noProof/>
          </w:rPr>
          <w:t>IRS Reject Management</w:t>
        </w:r>
        <w:r w:rsidR="00436578" w:rsidRPr="005B17D3">
          <w:rPr>
            <w:noProof/>
            <w:webHidden/>
          </w:rPr>
          <w:tab/>
        </w:r>
        <w:r w:rsidR="00436578" w:rsidRPr="005B17D3">
          <w:rPr>
            <w:noProof/>
            <w:webHidden/>
          </w:rPr>
          <w:fldChar w:fldCharType="begin"/>
        </w:r>
        <w:r w:rsidR="00436578" w:rsidRPr="005B17D3">
          <w:rPr>
            <w:noProof/>
            <w:webHidden/>
          </w:rPr>
          <w:instrText xml:space="preserve"> PAGEREF _Toc31622242 \h </w:instrText>
        </w:r>
        <w:r w:rsidR="00436578" w:rsidRPr="005B17D3">
          <w:rPr>
            <w:noProof/>
            <w:webHidden/>
          </w:rPr>
        </w:r>
        <w:r w:rsidR="00436578" w:rsidRPr="005B17D3">
          <w:rPr>
            <w:noProof/>
            <w:webHidden/>
          </w:rPr>
          <w:fldChar w:fldCharType="separate"/>
        </w:r>
        <w:r w:rsidR="00436578" w:rsidRPr="005B17D3">
          <w:rPr>
            <w:noProof/>
            <w:webHidden/>
          </w:rPr>
          <w:t>266</w:t>
        </w:r>
        <w:r w:rsidR="00436578" w:rsidRPr="005B17D3">
          <w:rPr>
            <w:noProof/>
            <w:webHidden/>
          </w:rPr>
          <w:fldChar w:fldCharType="end"/>
        </w:r>
      </w:hyperlink>
    </w:p>
    <w:p w14:paraId="2C9A0B8E" w14:textId="0B5C512D" w:rsidR="00436578" w:rsidRPr="005B17D3" w:rsidRDefault="005B17D3">
      <w:pPr>
        <w:pStyle w:val="TOC4"/>
        <w:tabs>
          <w:tab w:val="left" w:pos="1872"/>
          <w:tab w:val="right" w:leader="dot" w:pos="9350"/>
        </w:tabs>
        <w:rPr>
          <w:rFonts w:asciiTheme="minorHAnsi" w:eastAsiaTheme="minorEastAsia" w:hAnsiTheme="minorHAnsi" w:cstheme="minorBidi"/>
          <w:noProof/>
          <w:sz w:val="22"/>
          <w:szCs w:val="22"/>
        </w:rPr>
      </w:pPr>
      <w:hyperlink w:anchor="_Toc31622243" w:history="1">
        <w:r w:rsidR="00436578" w:rsidRPr="005B17D3">
          <w:rPr>
            <w:rStyle w:val="Hyperlink"/>
            <w:noProof/>
          </w:rPr>
          <w:t>4.13.7.1</w:t>
        </w:r>
        <w:r w:rsidR="00436578" w:rsidRPr="005B17D3">
          <w:rPr>
            <w:rFonts w:asciiTheme="minorHAnsi" w:eastAsiaTheme="minorEastAsia" w:hAnsiTheme="minorHAnsi" w:cstheme="minorBidi"/>
            <w:noProof/>
            <w:sz w:val="22"/>
            <w:szCs w:val="22"/>
          </w:rPr>
          <w:tab/>
        </w:r>
        <w:r w:rsidR="00436578" w:rsidRPr="005B17D3">
          <w:rPr>
            <w:rStyle w:val="Hyperlink"/>
            <w:noProof/>
          </w:rPr>
          <w:t>Managing Rejections</w:t>
        </w:r>
        <w:r w:rsidR="00436578" w:rsidRPr="005B17D3">
          <w:rPr>
            <w:noProof/>
            <w:webHidden/>
          </w:rPr>
          <w:tab/>
        </w:r>
        <w:r w:rsidR="00436578" w:rsidRPr="005B17D3">
          <w:rPr>
            <w:noProof/>
            <w:webHidden/>
          </w:rPr>
          <w:fldChar w:fldCharType="begin"/>
        </w:r>
        <w:r w:rsidR="00436578" w:rsidRPr="005B17D3">
          <w:rPr>
            <w:noProof/>
            <w:webHidden/>
          </w:rPr>
          <w:instrText xml:space="preserve"> PAGEREF _Toc31622243 \h </w:instrText>
        </w:r>
        <w:r w:rsidR="00436578" w:rsidRPr="005B17D3">
          <w:rPr>
            <w:noProof/>
            <w:webHidden/>
          </w:rPr>
        </w:r>
        <w:r w:rsidR="00436578" w:rsidRPr="005B17D3">
          <w:rPr>
            <w:noProof/>
            <w:webHidden/>
          </w:rPr>
          <w:fldChar w:fldCharType="separate"/>
        </w:r>
        <w:r w:rsidR="00436578" w:rsidRPr="005B17D3">
          <w:rPr>
            <w:noProof/>
            <w:webHidden/>
          </w:rPr>
          <w:t>266</w:t>
        </w:r>
        <w:r w:rsidR="00436578" w:rsidRPr="005B17D3">
          <w:rPr>
            <w:noProof/>
            <w:webHidden/>
          </w:rPr>
          <w:fldChar w:fldCharType="end"/>
        </w:r>
      </w:hyperlink>
    </w:p>
    <w:p w14:paraId="2CBA11F7" w14:textId="7AC86368" w:rsidR="00436578" w:rsidRPr="005B17D3" w:rsidRDefault="005B17D3">
      <w:pPr>
        <w:pStyle w:val="TOC4"/>
        <w:tabs>
          <w:tab w:val="left" w:pos="1872"/>
          <w:tab w:val="right" w:leader="dot" w:pos="9350"/>
        </w:tabs>
        <w:rPr>
          <w:rFonts w:asciiTheme="minorHAnsi" w:eastAsiaTheme="minorEastAsia" w:hAnsiTheme="minorHAnsi" w:cstheme="minorBidi"/>
          <w:noProof/>
          <w:sz w:val="22"/>
          <w:szCs w:val="22"/>
        </w:rPr>
      </w:pPr>
      <w:hyperlink w:anchor="_Toc31622244" w:history="1">
        <w:r w:rsidR="00436578" w:rsidRPr="005B17D3">
          <w:rPr>
            <w:rStyle w:val="Hyperlink"/>
            <w:noProof/>
          </w:rPr>
          <w:t>4.13.7.2</w:t>
        </w:r>
        <w:r w:rsidR="00436578" w:rsidRPr="005B17D3">
          <w:rPr>
            <w:rFonts w:asciiTheme="minorHAnsi" w:eastAsiaTheme="minorEastAsia" w:hAnsiTheme="minorHAnsi" w:cstheme="minorBidi"/>
            <w:noProof/>
            <w:sz w:val="22"/>
            <w:szCs w:val="22"/>
          </w:rPr>
          <w:tab/>
        </w:r>
        <w:r w:rsidR="00436578" w:rsidRPr="005B17D3">
          <w:rPr>
            <w:rStyle w:val="Hyperlink"/>
            <w:noProof/>
          </w:rPr>
          <w:t>Rejected Person Submissions</w:t>
        </w:r>
        <w:r w:rsidR="00436578" w:rsidRPr="005B17D3">
          <w:rPr>
            <w:noProof/>
            <w:webHidden/>
          </w:rPr>
          <w:tab/>
        </w:r>
        <w:r w:rsidR="00436578" w:rsidRPr="005B17D3">
          <w:rPr>
            <w:noProof/>
            <w:webHidden/>
          </w:rPr>
          <w:fldChar w:fldCharType="begin"/>
        </w:r>
        <w:r w:rsidR="00436578" w:rsidRPr="005B17D3">
          <w:rPr>
            <w:noProof/>
            <w:webHidden/>
          </w:rPr>
          <w:instrText xml:space="preserve"> PAGEREF _Toc31622244 \h </w:instrText>
        </w:r>
        <w:r w:rsidR="00436578" w:rsidRPr="005B17D3">
          <w:rPr>
            <w:noProof/>
            <w:webHidden/>
          </w:rPr>
        </w:r>
        <w:r w:rsidR="00436578" w:rsidRPr="005B17D3">
          <w:rPr>
            <w:noProof/>
            <w:webHidden/>
          </w:rPr>
          <w:fldChar w:fldCharType="separate"/>
        </w:r>
        <w:r w:rsidR="00436578" w:rsidRPr="005B17D3">
          <w:rPr>
            <w:noProof/>
            <w:webHidden/>
          </w:rPr>
          <w:t>267</w:t>
        </w:r>
        <w:r w:rsidR="00436578" w:rsidRPr="005B17D3">
          <w:rPr>
            <w:noProof/>
            <w:webHidden/>
          </w:rPr>
          <w:fldChar w:fldCharType="end"/>
        </w:r>
      </w:hyperlink>
    </w:p>
    <w:p w14:paraId="7950003A" w14:textId="338BF7B4" w:rsidR="00436578" w:rsidRPr="005B17D3" w:rsidRDefault="005B17D3">
      <w:pPr>
        <w:pStyle w:val="TOC4"/>
        <w:tabs>
          <w:tab w:val="left" w:pos="1872"/>
          <w:tab w:val="right" w:leader="dot" w:pos="9350"/>
        </w:tabs>
        <w:rPr>
          <w:rFonts w:asciiTheme="minorHAnsi" w:eastAsiaTheme="minorEastAsia" w:hAnsiTheme="minorHAnsi" w:cstheme="minorBidi"/>
          <w:noProof/>
          <w:sz w:val="22"/>
          <w:szCs w:val="22"/>
        </w:rPr>
      </w:pPr>
      <w:hyperlink w:anchor="_Toc31622245" w:history="1">
        <w:r w:rsidR="00436578" w:rsidRPr="005B17D3">
          <w:rPr>
            <w:rStyle w:val="Hyperlink"/>
            <w:noProof/>
          </w:rPr>
          <w:t>4.13.7.3</w:t>
        </w:r>
        <w:r w:rsidR="00436578" w:rsidRPr="005B17D3">
          <w:rPr>
            <w:rFonts w:asciiTheme="minorHAnsi" w:eastAsiaTheme="minorEastAsia" w:hAnsiTheme="minorHAnsi" w:cstheme="minorBidi"/>
            <w:noProof/>
            <w:sz w:val="22"/>
            <w:szCs w:val="22"/>
          </w:rPr>
          <w:tab/>
        </w:r>
        <w:r w:rsidR="00436578" w:rsidRPr="005B17D3">
          <w:rPr>
            <w:rStyle w:val="Hyperlink"/>
            <w:noProof/>
          </w:rPr>
          <w:t>Submit Correction (1095B)</w:t>
        </w:r>
        <w:r w:rsidR="00436578" w:rsidRPr="005B17D3">
          <w:rPr>
            <w:noProof/>
            <w:webHidden/>
          </w:rPr>
          <w:tab/>
        </w:r>
        <w:r w:rsidR="00436578" w:rsidRPr="005B17D3">
          <w:rPr>
            <w:noProof/>
            <w:webHidden/>
          </w:rPr>
          <w:fldChar w:fldCharType="begin"/>
        </w:r>
        <w:r w:rsidR="00436578" w:rsidRPr="005B17D3">
          <w:rPr>
            <w:noProof/>
            <w:webHidden/>
          </w:rPr>
          <w:instrText xml:space="preserve"> PAGEREF _Toc31622245 \h </w:instrText>
        </w:r>
        <w:r w:rsidR="00436578" w:rsidRPr="005B17D3">
          <w:rPr>
            <w:noProof/>
            <w:webHidden/>
          </w:rPr>
        </w:r>
        <w:r w:rsidR="00436578" w:rsidRPr="005B17D3">
          <w:rPr>
            <w:noProof/>
            <w:webHidden/>
          </w:rPr>
          <w:fldChar w:fldCharType="separate"/>
        </w:r>
        <w:r w:rsidR="00436578" w:rsidRPr="005B17D3">
          <w:rPr>
            <w:noProof/>
            <w:webHidden/>
          </w:rPr>
          <w:t>269</w:t>
        </w:r>
        <w:r w:rsidR="00436578" w:rsidRPr="005B17D3">
          <w:rPr>
            <w:noProof/>
            <w:webHidden/>
          </w:rPr>
          <w:fldChar w:fldCharType="end"/>
        </w:r>
      </w:hyperlink>
    </w:p>
    <w:p w14:paraId="0D25A690" w14:textId="1A525D3C" w:rsidR="00436578" w:rsidRPr="005B17D3" w:rsidRDefault="005B17D3">
      <w:pPr>
        <w:pStyle w:val="TOC3"/>
        <w:rPr>
          <w:rFonts w:asciiTheme="minorHAnsi" w:eastAsiaTheme="minorEastAsia" w:hAnsiTheme="minorHAnsi" w:cstheme="minorBidi"/>
          <w:b w:val="0"/>
          <w:noProof/>
          <w:sz w:val="22"/>
          <w:szCs w:val="22"/>
        </w:rPr>
      </w:pPr>
      <w:hyperlink w:anchor="_Toc31622246" w:history="1">
        <w:r w:rsidR="00436578" w:rsidRPr="005B17D3">
          <w:rPr>
            <w:rStyle w:val="Hyperlink"/>
            <w:noProof/>
            <w14:scene3d>
              <w14:camera w14:prst="orthographicFront"/>
              <w14:lightRig w14:rig="threePt" w14:dir="t">
                <w14:rot w14:lat="0" w14:lon="0" w14:rev="0"/>
              </w14:lightRig>
            </w14:scene3d>
          </w:rPr>
          <w:t>4.13.8</w:t>
        </w:r>
        <w:r w:rsidR="00436578" w:rsidRPr="005B17D3">
          <w:rPr>
            <w:rFonts w:asciiTheme="minorHAnsi" w:eastAsiaTheme="minorEastAsia" w:hAnsiTheme="minorHAnsi" w:cstheme="minorBidi"/>
            <w:b w:val="0"/>
            <w:noProof/>
            <w:sz w:val="22"/>
            <w:szCs w:val="22"/>
          </w:rPr>
          <w:tab/>
        </w:r>
        <w:r w:rsidR="00436578" w:rsidRPr="005B17D3">
          <w:rPr>
            <w:rStyle w:val="Hyperlink"/>
            <w:noProof/>
          </w:rPr>
          <w:t>Manage CCN Contractors</w:t>
        </w:r>
        <w:r w:rsidR="00436578" w:rsidRPr="005B17D3">
          <w:rPr>
            <w:noProof/>
            <w:webHidden/>
          </w:rPr>
          <w:tab/>
        </w:r>
        <w:r w:rsidR="00436578" w:rsidRPr="005B17D3">
          <w:rPr>
            <w:noProof/>
            <w:webHidden/>
          </w:rPr>
          <w:fldChar w:fldCharType="begin"/>
        </w:r>
        <w:r w:rsidR="00436578" w:rsidRPr="005B17D3">
          <w:rPr>
            <w:noProof/>
            <w:webHidden/>
          </w:rPr>
          <w:instrText xml:space="preserve"> PAGEREF _Toc31622246 \h </w:instrText>
        </w:r>
        <w:r w:rsidR="00436578" w:rsidRPr="005B17D3">
          <w:rPr>
            <w:noProof/>
            <w:webHidden/>
          </w:rPr>
        </w:r>
        <w:r w:rsidR="00436578" w:rsidRPr="005B17D3">
          <w:rPr>
            <w:noProof/>
            <w:webHidden/>
          </w:rPr>
          <w:fldChar w:fldCharType="separate"/>
        </w:r>
        <w:r w:rsidR="00436578" w:rsidRPr="005B17D3">
          <w:rPr>
            <w:noProof/>
            <w:webHidden/>
          </w:rPr>
          <w:t>270</w:t>
        </w:r>
        <w:r w:rsidR="00436578" w:rsidRPr="005B17D3">
          <w:rPr>
            <w:noProof/>
            <w:webHidden/>
          </w:rPr>
          <w:fldChar w:fldCharType="end"/>
        </w:r>
      </w:hyperlink>
    </w:p>
    <w:p w14:paraId="78738E98" w14:textId="2160E24F" w:rsidR="00436578" w:rsidRPr="005B17D3" w:rsidRDefault="005B17D3">
      <w:pPr>
        <w:pStyle w:val="TOC1"/>
        <w:rPr>
          <w:rFonts w:asciiTheme="minorHAnsi" w:eastAsiaTheme="minorEastAsia" w:hAnsiTheme="minorHAnsi" w:cstheme="minorBidi"/>
          <w:b w:val="0"/>
          <w:noProof/>
          <w:sz w:val="22"/>
          <w:szCs w:val="22"/>
        </w:rPr>
      </w:pPr>
      <w:hyperlink w:anchor="_Toc31622247" w:history="1">
        <w:r w:rsidR="00436578" w:rsidRPr="005B17D3">
          <w:rPr>
            <w:rStyle w:val="Hyperlink"/>
            <w:noProof/>
          </w:rPr>
          <w:t>5</w:t>
        </w:r>
        <w:r w:rsidR="00436578" w:rsidRPr="005B17D3">
          <w:rPr>
            <w:rFonts w:asciiTheme="minorHAnsi" w:eastAsiaTheme="minorEastAsia" w:hAnsiTheme="minorHAnsi" w:cstheme="minorBidi"/>
            <w:b w:val="0"/>
            <w:noProof/>
            <w:sz w:val="22"/>
            <w:szCs w:val="22"/>
          </w:rPr>
          <w:tab/>
        </w:r>
        <w:r w:rsidR="00436578" w:rsidRPr="005B17D3">
          <w:rPr>
            <w:rStyle w:val="Hyperlink"/>
            <w:noProof/>
          </w:rPr>
          <w:t>Person Search Tabs</w:t>
        </w:r>
        <w:r w:rsidR="00436578" w:rsidRPr="005B17D3">
          <w:rPr>
            <w:noProof/>
            <w:webHidden/>
          </w:rPr>
          <w:tab/>
        </w:r>
        <w:r w:rsidR="00436578" w:rsidRPr="005B17D3">
          <w:rPr>
            <w:noProof/>
            <w:webHidden/>
          </w:rPr>
          <w:fldChar w:fldCharType="begin"/>
        </w:r>
        <w:r w:rsidR="00436578" w:rsidRPr="005B17D3">
          <w:rPr>
            <w:noProof/>
            <w:webHidden/>
          </w:rPr>
          <w:instrText xml:space="preserve"> PAGEREF _Toc31622247 \h </w:instrText>
        </w:r>
        <w:r w:rsidR="00436578" w:rsidRPr="005B17D3">
          <w:rPr>
            <w:noProof/>
            <w:webHidden/>
          </w:rPr>
        </w:r>
        <w:r w:rsidR="00436578" w:rsidRPr="005B17D3">
          <w:rPr>
            <w:noProof/>
            <w:webHidden/>
          </w:rPr>
          <w:fldChar w:fldCharType="separate"/>
        </w:r>
        <w:r w:rsidR="00436578" w:rsidRPr="005B17D3">
          <w:rPr>
            <w:noProof/>
            <w:webHidden/>
          </w:rPr>
          <w:t>273</w:t>
        </w:r>
        <w:r w:rsidR="00436578" w:rsidRPr="005B17D3">
          <w:rPr>
            <w:noProof/>
            <w:webHidden/>
          </w:rPr>
          <w:fldChar w:fldCharType="end"/>
        </w:r>
      </w:hyperlink>
    </w:p>
    <w:p w14:paraId="04324479" w14:textId="4DBF21EA" w:rsidR="00436578" w:rsidRPr="005B17D3" w:rsidRDefault="005B17D3">
      <w:pPr>
        <w:pStyle w:val="TOC2"/>
        <w:rPr>
          <w:rFonts w:asciiTheme="minorHAnsi" w:eastAsiaTheme="minorEastAsia" w:hAnsiTheme="minorHAnsi" w:cstheme="minorBidi"/>
          <w:b w:val="0"/>
          <w:noProof/>
          <w:sz w:val="22"/>
          <w:szCs w:val="22"/>
        </w:rPr>
      </w:pPr>
      <w:hyperlink w:anchor="_Toc31622248" w:history="1">
        <w:r w:rsidR="00436578" w:rsidRPr="005B17D3">
          <w:rPr>
            <w:rStyle w:val="Hyperlink"/>
            <w:noProof/>
          </w:rPr>
          <w:t>5.1</w:t>
        </w:r>
        <w:r w:rsidR="00436578" w:rsidRPr="005B17D3">
          <w:rPr>
            <w:rFonts w:asciiTheme="minorHAnsi" w:eastAsiaTheme="minorEastAsia" w:hAnsiTheme="minorHAnsi" w:cstheme="minorBidi"/>
            <w:b w:val="0"/>
            <w:noProof/>
            <w:sz w:val="22"/>
            <w:szCs w:val="22"/>
          </w:rPr>
          <w:tab/>
        </w:r>
        <w:r w:rsidR="00436578" w:rsidRPr="005B17D3">
          <w:rPr>
            <w:rStyle w:val="Hyperlink"/>
            <w:noProof/>
          </w:rPr>
          <w:t>Overview</w:t>
        </w:r>
        <w:r w:rsidR="00436578" w:rsidRPr="005B17D3">
          <w:rPr>
            <w:noProof/>
            <w:webHidden/>
          </w:rPr>
          <w:tab/>
        </w:r>
        <w:r w:rsidR="00436578" w:rsidRPr="005B17D3">
          <w:rPr>
            <w:noProof/>
            <w:webHidden/>
          </w:rPr>
          <w:fldChar w:fldCharType="begin"/>
        </w:r>
        <w:r w:rsidR="00436578" w:rsidRPr="005B17D3">
          <w:rPr>
            <w:noProof/>
            <w:webHidden/>
          </w:rPr>
          <w:instrText xml:space="preserve"> PAGEREF _Toc31622248 \h </w:instrText>
        </w:r>
        <w:r w:rsidR="00436578" w:rsidRPr="005B17D3">
          <w:rPr>
            <w:noProof/>
            <w:webHidden/>
          </w:rPr>
        </w:r>
        <w:r w:rsidR="00436578" w:rsidRPr="005B17D3">
          <w:rPr>
            <w:noProof/>
            <w:webHidden/>
          </w:rPr>
          <w:fldChar w:fldCharType="separate"/>
        </w:r>
        <w:r w:rsidR="00436578" w:rsidRPr="005B17D3">
          <w:rPr>
            <w:noProof/>
            <w:webHidden/>
          </w:rPr>
          <w:t>274</w:t>
        </w:r>
        <w:r w:rsidR="00436578" w:rsidRPr="005B17D3">
          <w:rPr>
            <w:noProof/>
            <w:webHidden/>
          </w:rPr>
          <w:fldChar w:fldCharType="end"/>
        </w:r>
      </w:hyperlink>
    </w:p>
    <w:p w14:paraId="17799520" w14:textId="37557431" w:rsidR="00436578" w:rsidRPr="005B17D3" w:rsidRDefault="005B17D3">
      <w:pPr>
        <w:pStyle w:val="TOC2"/>
        <w:rPr>
          <w:rFonts w:asciiTheme="minorHAnsi" w:eastAsiaTheme="minorEastAsia" w:hAnsiTheme="minorHAnsi" w:cstheme="minorBidi"/>
          <w:b w:val="0"/>
          <w:noProof/>
          <w:sz w:val="22"/>
          <w:szCs w:val="22"/>
        </w:rPr>
      </w:pPr>
      <w:hyperlink w:anchor="_Toc31622249" w:history="1">
        <w:r w:rsidR="00436578" w:rsidRPr="005B17D3">
          <w:rPr>
            <w:rStyle w:val="Hyperlink"/>
            <w:noProof/>
          </w:rPr>
          <w:t>5.2</w:t>
        </w:r>
        <w:r w:rsidR="00436578" w:rsidRPr="005B17D3">
          <w:rPr>
            <w:rFonts w:asciiTheme="minorHAnsi" w:eastAsiaTheme="minorEastAsia" w:hAnsiTheme="minorHAnsi" w:cstheme="minorBidi"/>
            <w:b w:val="0"/>
            <w:noProof/>
            <w:sz w:val="22"/>
            <w:szCs w:val="22"/>
          </w:rPr>
          <w:tab/>
        </w:r>
        <w:r w:rsidR="00436578" w:rsidRPr="005B17D3">
          <w:rPr>
            <w:rStyle w:val="Hyperlink"/>
            <w:noProof/>
          </w:rPr>
          <w:t>Eligibility</w:t>
        </w:r>
        <w:r w:rsidR="00436578" w:rsidRPr="005B17D3">
          <w:rPr>
            <w:noProof/>
            <w:webHidden/>
          </w:rPr>
          <w:tab/>
        </w:r>
        <w:r w:rsidR="00436578" w:rsidRPr="005B17D3">
          <w:rPr>
            <w:noProof/>
            <w:webHidden/>
          </w:rPr>
          <w:fldChar w:fldCharType="begin"/>
        </w:r>
        <w:r w:rsidR="00436578" w:rsidRPr="005B17D3">
          <w:rPr>
            <w:noProof/>
            <w:webHidden/>
          </w:rPr>
          <w:instrText xml:space="preserve"> PAGEREF _Toc31622249 \h </w:instrText>
        </w:r>
        <w:r w:rsidR="00436578" w:rsidRPr="005B17D3">
          <w:rPr>
            <w:noProof/>
            <w:webHidden/>
          </w:rPr>
        </w:r>
        <w:r w:rsidR="00436578" w:rsidRPr="005B17D3">
          <w:rPr>
            <w:noProof/>
            <w:webHidden/>
          </w:rPr>
          <w:fldChar w:fldCharType="separate"/>
        </w:r>
        <w:r w:rsidR="00436578" w:rsidRPr="005B17D3">
          <w:rPr>
            <w:noProof/>
            <w:webHidden/>
          </w:rPr>
          <w:t>279</w:t>
        </w:r>
        <w:r w:rsidR="00436578" w:rsidRPr="005B17D3">
          <w:rPr>
            <w:noProof/>
            <w:webHidden/>
          </w:rPr>
          <w:fldChar w:fldCharType="end"/>
        </w:r>
      </w:hyperlink>
    </w:p>
    <w:p w14:paraId="2E5AA4D3" w14:textId="46C9D5F2" w:rsidR="00436578" w:rsidRPr="005B17D3" w:rsidRDefault="005B17D3">
      <w:pPr>
        <w:pStyle w:val="TOC3"/>
        <w:rPr>
          <w:rFonts w:asciiTheme="minorHAnsi" w:eastAsiaTheme="minorEastAsia" w:hAnsiTheme="minorHAnsi" w:cstheme="minorBidi"/>
          <w:b w:val="0"/>
          <w:noProof/>
          <w:sz w:val="22"/>
          <w:szCs w:val="22"/>
        </w:rPr>
      </w:pPr>
      <w:hyperlink w:anchor="_Toc31622250" w:history="1">
        <w:r w:rsidR="00436578" w:rsidRPr="005B17D3">
          <w:rPr>
            <w:rStyle w:val="Hyperlink"/>
            <w:noProof/>
            <w14:scene3d>
              <w14:camera w14:prst="orthographicFront"/>
              <w14:lightRig w14:rig="threePt" w14:dir="t">
                <w14:rot w14:lat="0" w14:lon="0" w14:rev="0"/>
              </w14:lightRig>
            </w14:scene3d>
          </w:rPr>
          <w:t>5.2.1</w:t>
        </w:r>
        <w:r w:rsidR="00436578" w:rsidRPr="005B17D3">
          <w:rPr>
            <w:rFonts w:asciiTheme="minorHAnsi" w:eastAsiaTheme="minorEastAsia" w:hAnsiTheme="minorHAnsi" w:cstheme="minorBidi"/>
            <w:b w:val="0"/>
            <w:noProof/>
            <w:sz w:val="22"/>
            <w:szCs w:val="22"/>
          </w:rPr>
          <w:tab/>
        </w:r>
        <w:r w:rsidR="00436578" w:rsidRPr="005B17D3">
          <w:rPr>
            <w:rStyle w:val="Hyperlink"/>
            <w:noProof/>
          </w:rPr>
          <w:t>Current Eligibility</w:t>
        </w:r>
        <w:r w:rsidR="00436578" w:rsidRPr="005B17D3">
          <w:rPr>
            <w:noProof/>
            <w:webHidden/>
          </w:rPr>
          <w:tab/>
        </w:r>
        <w:r w:rsidR="00436578" w:rsidRPr="005B17D3">
          <w:rPr>
            <w:noProof/>
            <w:webHidden/>
          </w:rPr>
          <w:fldChar w:fldCharType="begin"/>
        </w:r>
        <w:r w:rsidR="00436578" w:rsidRPr="005B17D3">
          <w:rPr>
            <w:noProof/>
            <w:webHidden/>
          </w:rPr>
          <w:instrText xml:space="preserve"> PAGEREF _Toc31622250 \h </w:instrText>
        </w:r>
        <w:r w:rsidR="00436578" w:rsidRPr="005B17D3">
          <w:rPr>
            <w:noProof/>
            <w:webHidden/>
          </w:rPr>
        </w:r>
        <w:r w:rsidR="00436578" w:rsidRPr="005B17D3">
          <w:rPr>
            <w:noProof/>
            <w:webHidden/>
          </w:rPr>
          <w:fldChar w:fldCharType="separate"/>
        </w:r>
        <w:r w:rsidR="00436578" w:rsidRPr="005B17D3">
          <w:rPr>
            <w:noProof/>
            <w:webHidden/>
          </w:rPr>
          <w:t>279</w:t>
        </w:r>
        <w:r w:rsidR="00436578" w:rsidRPr="005B17D3">
          <w:rPr>
            <w:noProof/>
            <w:webHidden/>
          </w:rPr>
          <w:fldChar w:fldCharType="end"/>
        </w:r>
      </w:hyperlink>
    </w:p>
    <w:p w14:paraId="6671EEF8" w14:textId="104804A6" w:rsidR="00436578" w:rsidRPr="005B17D3" w:rsidRDefault="005B17D3">
      <w:pPr>
        <w:pStyle w:val="TOC4"/>
        <w:tabs>
          <w:tab w:val="left" w:pos="1872"/>
          <w:tab w:val="right" w:leader="dot" w:pos="9350"/>
        </w:tabs>
        <w:rPr>
          <w:rFonts w:asciiTheme="minorHAnsi" w:eastAsiaTheme="minorEastAsia" w:hAnsiTheme="minorHAnsi" w:cstheme="minorBidi"/>
          <w:noProof/>
          <w:sz w:val="22"/>
          <w:szCs w:val="22"/>
        </w:rPr>
      </w:pPr>
      <w:hyperlink w:anchor="_Toc31622251" w:history="1">
        <w:r w:rsidR="00436578" w:rsidRPr="005B17D3">
          <w:rPr>
            <w:rStyle w:val="Hyperlink"/>
            <w:noProof/>
          </w:rPr>
          <w:t>5.2.1.1</w:t>
        </w:r>
        <w:r w:rsidR="00436578" w:rsidRPr="005B17D3">
          <w:rPr>
            <w:rFonts w:asciiTheme="minorHAnsi" w:eastAsiaTheme="minorEastAsia" w:hAnsiTheme="minorHAnsi" w:cstheme="minorBidi"/>
            <w:noProof/>
            <w:sz w:val="22"/>
            <w:szCs w:val="22"/>
          </w:rPr>
          <w:tab/>
        </w:r>
        <w:r w:rsidR="00436578" w:rsidRPr="005B17D3">
          <w:rPr>
            <w:rStyle w:val="Hyperlink"/>
            <w:noProof/>
          </w:rPr>
          <w:t>Edit Current Eligibility</w:t>
        </w:r>
        <w:r w:rsidR="00436578" w:rsidRPr="005B17D3">
          <w:rPr>
            <w:noProof/>
            <w:webHidden/>
          </w:rPr>
          <w:tab/>
        </w:r>
        <w:r w:rsidR="00436578" w:rsidRPr="005B17D3">
          <w:rPr>
            <w:noProof/>
            <w:webHidden/>
          </w:rPr>
          <w:fldChar w:fldCharType="begin"/>
        </w:r>
        <w:r w:rsidR="00436578" w:rsidRPr="005B17D3">
          <w:rPr>
            <w:noProof/>
            <w:webHidden/>
          </w:rPr>
          <w:instrText xml:space="preserve"> PAGEREF _Toc31622251 \h </w:instrText>
        </w:r>
        <w:r w:rsidR="00436578" w:rsidRPr="005B17D3">
          <w:rPr>
            <w:noProof/>
            <w:webHidden/>
          </w:rPr>
        </w:r>
        <w:r w:rsidR="00436578" w:rsidRPr="005B17D3">
          <w:rPr>
            <w:noProof/>
            <w:webHidden/>
          </w:rPr>
          <w:fldChar w:fldCharType="separate"/>
        </w:r>
        <w:r w:rsidR="00436578" w:rsidRPr="005B17D3">
          <w:rPr>
            <w:noProof/>
            <w:webHidden/>
          </w:rPr>
          <w:t>296</w:t>
        </w:r>
        <w:r w:rsidR="00436578" w:rsidRPr="005B17D3">
          <w:rPr>
            <w:noProof/>
            <w:webHidden/>
          </w:rPr>
          <w:fldChar w:fldCharType="end"/>
        </w:r>
      </w:hyperlink>
    </w:p>
    <w:p w14:paraId="3BE98266" w14:textId="1D4A4BB9" w:rsidR="00436578" w:rsidRPr="005B17D3" w:rsidRDefault="005B17D3">
      <w:pPr>
        <w:pStyle w:val="TOC4"/>
        <w:tabs>
          <w:tab w:val="left" w:pos="1872"/>
          <w:tab w:val="right" w:leader="dot" w:pos="9350"/>
        </w:tabs>
        <w:rPr>
          <w:rFonts w:asciiTheme="minorHAnsi" w:eastAsiaTheme="minorEastAsia" w:hAnsiTheme="minorHAnsi" w:cstheme="minorBidi"/>
          <w:noProof/>
          <w:sz w:val="22"/>
          <w:szCs w:val="22"/>
        </w:rPr>
      </w:pPr>
      <w:hyperlink w:anchor="_Toc31622252" w:history="1">
        <w:r w:rsidR="00436578" w:rsidRPr="005B17D3">
          <w:rPr>
            <w:rStyle w:val="Hyperlink"/>
            <w:noProof/>
          </w:rPr>
          <w:t>5.2.1.2</w:t>
        </w:r>
        <w:r w:rsidR="00436578" w:rsidRPr="005B17D3">
          <w:rPr>
            <w:rFonts w:asciiTheme="minorHAnsi" w:eastAsiaTheme="minorEastAsia" w:hAnsiTheme="minorHAnsi" w:cstheme="minorBidi"/>
            <w:noProof/>
            <w:sz w:val="22"/>
            <w:szCs w:val="22"/>
          </w:rPr>
          <w:tab/>
        </w:r>
        <w:r w:rsidR="00436578" w:rsidRPr="005B17D3">
          <w:rPr>
            <w:rStyle w:val="Hyperlink"/>
            <w:noProof/>
          </w:rPr>
          <w:t>Edit Purple Heart</w:t>
        </w:r>
        <w:r w:rsidR="00436578" w:rsidRPr="005B17D3">
          <w:rPr>
            <w:noProof/>
            <w:webHidden/>
          </w:rPr>
          <w:tab/>
        </w:r>
        <w:r w:rsidR="00436578" w:rsidRPr="005B17D3">
          <w:rPr>
            <w:noProof/>
            <w:webHidden/>
          </w:rPr>
          <w:fldChar w:fldCharType="begin"/>
        </w:r>
        <w:r w:rsidR="00436578" w:rsidRPr="005B17D3">
          <w:rPr>
            <w:noProof/>
            <w:webHidden/>
          </w:rPr>
          <w:instrText xml:space="preserve"> PAGEREF _Toc31622252 \h </w:instrText>
        </w:r>
        <w:r w:rsidR="00436578" w:rsidRPr="005B17D3">
          <w:rPr>
            <w:noProof/>
            <w:webHidden/>
          </w:rPr>
        </w:r>
        <w:r w:rsidR="00436578" w:rsidRPr="005B17D3">
          <w:rPr>
            <w:noProof/>
            <w:webHidden/>
          </w:rPr>
          <w:fldChar w:fldCharType="separate"/>
        </w:r>
        <w:r w:rsidR="00436578" w:rsidRPr="005B17D3">
          <w:rPr>
            <w:noProof/>
            <w:webHidden/>
          </w:rPr>
          <w:t>335</w:t>
        </w:r>
        <w:r w:rsidR="00436578" w:rsidRPr="005B17D3">
          <w:rPr>
            <w:noProof/>
            <w:webHidden/>
          </w:rPr>
          <w:fldChar w:fldCharType="end"/>
        </w:r>
      </w:hyperlink>
    </w:p>
    <w:p w14:paraId="083C68E3" w14:textId="24BE3B0F" w:rsidR="00436578" w:rsidRPr="005B17D3" w:rsidRDefault="005B17D3">
      <w:pPr>
        <w:pStyle w:val="TOC4"/>
        <w:tabs>
          <w:tab w:val="left" w:pos="1872"/>
          <w:tab w:val="right" w:leader="dot" w:pos="9350"/>
        </w:tabs>
        <w:rPr>
          <w:rFonts w:asciiTheme="minorHAnsi" w:eastAsiaTheme="minorEastAsia" w:hAnsiTheme="minorHAnsi" w:cstheme="minorBidi"/>
          <w:noProof/>
          <w:sz w:val="22"/>
          <w:szCs w:val="22"/>
        </w:rPr>
      </w:pPr>
      <w:hyperlink w:anchor="_Toc31622253" w:history="1">
        <w:r w:rsidR="00436578" w:rsidRPr="005B17D3">
          <w:rPr>
            <w:rStyle w:val="Hyperlink"/>
            <w:noProof/>
          </w:rPr>
          <w:t>5.2.1.3</w:t>
        </w:r>
        <w:r w:rsidR="00436578" w:rsidRPr="005B17D3">
          <w:rPr>
            <w:rFonts w:asciiTheme="minorHAnsi" w:eastAsiaTheme="minorEastAsia" w:hAnsiTheme="minorHAnsi" w:cstheme="minorBidi"/>
            <w:noProof/>
            <w:sz w:val="22"/>
            <w:szCs w:val="22"/>
          </w:rPr>
          <w:tab/>
        </w:r>
        <w:r w:rsidR="00436578" w:rsidRPr="005B17D3">
          <w:rPr>
            <w:rStyle w:val="Hyperlink"/>
            <w:noProof/>
          </w:rPr>
          <w:t>View Historical Eligibility</w:t>
        </w:r>
        <w:r w:rsidR="00436578" w:rsidRPr="005B17D3">
          <w:rPr>
            <w:noProof/>
            <w:webHidden/>
          </w:rPr>
          <w:tab/>
        </w:r>
        <w:r w:rsidR="00436578" w:rsidRPr="005B17D3">
          <w:rPr>
            <w:noProof/>
            <w:webHidden/>
          </w:rPr>
          <w:fldChar w:fldCharType="begin"/>
        </w:r>
        <w:r w:rsidR="00436578" w:rsidRPr="005B17D3">
          <w:rPr>
            <w:noProof/>
            <w:webHidden/>
          </w:rPr>
          <w:instrText xml:space="preserve"> PAGEREF _Toc31622253 \h </w:instrText>
        </w:r>
        <w:r w:rsidR="00436578" w:rsidRPr="005B17D3">
          <w:rPr>
            <w:noProof/>
            <w:webHidden/>
          </w:rPr>
        </w:r>
        <w:r w:rsidR="00436578" w:rsidRPr="005B17D3">
          <w:rPr>
            <w:noProof/>
            <w:webHidden/>
          </w:rPr>
          <w:fldChar w:fldCharType="separate"/>
        </w:r>
        <w:r w:rsidR="00436578" w:rsidRPr="005B17D3">
          <w:rPr>
            <w:noProof/>
            <w:webHidden/>
          </w:rPr>
          <w:t>339</w:t>
        </w:r>
        <w:r w:rsidR="00436578" w:rsidRPr="005B17D3">
          <w:rPr>
            <w:noProof/>
            <w:webHidden/>
          </w:rPr>
          <w:fldChar w:fldCharType="end"/>
        </w:r>
      </w:hyperlink>
    </w:p>
    <w:p w14:paraId="10907A2D" w14:textId="60944FEE" w:rsidR="00436578" w:rsidRPr="005B17D3" w:rsidRDefault="005B17D3">
      <w:pPr>
        <w:pStyle w:val="TOC3"/>
        <w:rPr>
          <w:rFonts w:asciiTheme="minorHAnsi" w:eastAsiaTheme="minorEastAsia" w:hAnsiTheme="minorHAnsi" w:cstheme="minorBidi"/>
          <w:b w:val="0"/>
          <w:noProof/>
          <w:sz w:val="22"/>
          <w:szCs w:val="22"/>
        </w:rPr>
      </w:pPr>
      <w:hyperlink w:anchor="_Toc31622254" w:history="1">
        <w:r w:rsidR="00436578" w:rsidRPr="005B17D3">
          <w:rPr>
            <w:rStyle w:val="Hyperlink"/>
            <w:noProof/>
            <w14:scene3d>
              <w14:camera w14:prst="orthographicFront"/>
              <w14:lightRig w14:rig="threePt" w14:dir="t">
                <w14:rot w14:lat="0" w14:lon="0" w14:rev="0"/>
              </w14:lightRig>
            </w14:scene3d>
          </w:rPr>
          <w:t>5.2.2</w:t>
        </w:r>
        <w:r w:rsidR="00436578" w:rsidRPr="005B17D3">
          <w:rPr>
            <w:rFonts w:asciiTheme="minorHAnsi" w:eastAsiaTheme="minorEastAsia" w:hAnsiTheme="minorHAnsi" w:cstheme="minorBidi"/>
            <w:b w:val="0"/>
            <w:noProof/>
            <w:sz w:val="22"/>
            <w:szCs w:val="22"/>
          </w:rPr>
          <w:tab/>
        </w:r>
        <w:r w:rsidR="00436578" w:rsidRPr="005B17D3">
          <w:rPr>
            <w:rStyle w:val="Hyperlink"/>
            <w:noProof/>
          </w:rPr>
          <w:t>Rated SC Disabilities</w:t>
        </w:r>
        <w:r w:rsidR="00436578" w:rsidRPr="005B17D3">
          <w:rPr>
            <w:noProof/>
            <w:webHidden/>
          </w:rPr>
          <w:tab/>
        </w:r>
        <w:r w:rsidR="00436578" w:rsidRPr="005B17D3">
          <w:rPr>
            <w:noProof/>
            <w:webHidden/>
          </w:rPr>
          <w:fldChar w:fldCharType="begin"/>
        </w:r>
        <w:r w:rsidR="00436578" w:rsidRPr="005B17D3">
          <w:rPr>
            <w:noProof/>
            <w:webHidden/>
          </w:rPr>
          <w:instrText xml:space="preserve"> PAGEREF _Toc31622254 \h </w:instrText>
        </w:r>
        <w:r w:rsidR="00436578" w:rsidRPr="005B17D3">
          <w:rPr>
            <w:noProof/>
            <w:webHidden/>
          </w:rPr>
        </w:r>
        <w:r w:rsidR="00436578" w:rsidRPr="005B17D3">
          <w:rPr>
            <w:noProof/>
            <w:webHidden/>
          </w:rPr>
          <w:fldChar w:fldCharType="separate"/>
        </w:r>
        <w:r w:rsidR="00436578" w:rsidRPr="005B17D3">
          <w:rPr>
            <w:noProof/>
            <w:webHidden/>
          </w:rPr>
          <w:t>339</w:t>
        </w:r>
        <w:r w:rsidR="00436578" w:rsidRPr="005B17D3">
          <w:rPr>
            <w:noProof/>
            <w:webHidden/>
          </w:rPr>
          <w:fldChar w:fldCharType="end"/>
        </w:r>
      </w:hyperlink>
    </w:p>
    <w:p w14:paraId="11ABBC2F" w14:textId="46101AD5" w:rsidR="00436578" w:rsidRPr="005B17D3" w:rsidRDefault="005B17D3">
      <w:pPr>
        <w:pStyle w:val="TOC3"/>
        <w:rPr>
          <w:rFonts w:asciiTheme="minorHAnsi" w:eastAsiaTheme="minorEastAsia" w:hAnsiTheme="minorHAnsi" w:cstheme="minorBidi"/>
          <w:b w:val="0"/>
          <w:noProof/>
          <w:sz w:val="22"/>
          <w:szCs w:val="22"/>
        </w:rPr>
      </w:pPr>
      <w:hyperlink w:anchor="_Toc31622255" w:history="1">
        <w:r w:rsidR="00436578" w:rsidRPr="005B17D3">
          <w:rPr>
            <w:rStyle w:val="Hyperlink"/>
            <w:noProof/>
            <w14:scene3d>
              <w14:camera w14:prst="orthographicFront"/>
              <w14:lightRig w14:rig="threePt" w14:dir="t">
                <w14:rot w14:lat="0" w14:lon="0" w14:rev="0"/>
              </w14:lightRig>
            </w14:scene3d>
          </w:rPr>
          <w:t>5.2.3</w:t>
        </w:r>
        <w:r w:rsidR="00436578" w:rsidRPr="005B17D3">
          <w:rPr>
            <w:rFonts w:asciiTheme="minorHAnsi" w:eastAsiaTheme="minorEastAsia" w:hAnsiTheme="minorHAnsi" w:cstheme="minorBidi"/>
            <w:b w:val="0"/>
            <w:noProof/>
            <w:sz w:val="22"/>
            <w:szCs w:val="22"/>
          </w:rPr>
          <w:tab/>
        </w:r>
        <w:r w:rsidR="00436578" w:rsidRPr="005B17D3">
          <w:rPr>
            <w:rStyle w:val="Hyperlink"/>
            <w:noProof/>
          </w:rPr>
          <w:t>Prisoner of War</w:t>
        </w:r>
        <w:r w:rsidR="00436578" w:rsidRPr="005B17D3">
          <w:rPr>
            <w:noProof/>
            <w:webHidden/>
          </w:rPr>
          <w:tab/>
        </w:r>
        <w:r w:rsidR="00436578" w:rsidRPr="005B17D3">
          <w:rPr>
            <w:noProof/>
            <w:webHidden/>
          </w:rPr>
          <w:fldChar w:fldCharType="begin"/>
        </w:r>
        <w:r w:rsidR="00436578" w:rsidRPr="005B17D3">
          <w:rPr>
            <w:noProof/>
            <w:webHidden/>
          </w:rPr>
          <w:instrText xml:space="preserve"> PAGEREF _Toc31622255 \h </w:instrText>
        </w:r>
        <w:r w:rsidR="00436578" w:rsidRPr="005B17D3">
          <w:rPr>
            <w:noProof/>
            <w:webHidden/>
          </w:rPr>
        </w:r>
        <w:r w:rsidR="00436578" w:rsidRPr="005B17D3">
          <w:rPr>
            <w:noProof/>
            <w:webHidden/>
          </w:rPr>
          <w:fldChar w:fldCharType="separate"/>
        </w:r>
        <w:r w:rsidR="00436578" w:rsidRPr="005B17D3">
          <w:rPr>
            <w:noProof/>
            <w:webHidden/>
          </w:rPr>
          <w:t>343</w:t>
        </w:r>
        <w:r w:rsidR="00436578" w:rsidRPr="005B17D3">
          <w:rPr>
            <w:noProof/>
            <w:webHidden/>
          </w:rPr>
          <w:fldChar w:fldCharType="end"/>
        </w:r>
      </w:hyperlink>
    </w:p>
    <w:p w14:paraId="045F1485" w14:textId="382100E0" w:rsidR="00436578" w:rsidRPr="005B17D3" w:rsidRDefault="005B17D3">
      <w:pPr>
        <w:pStyle w:val="TOC3"/>
        <w:rPr>
          <w:rFonts w:asciiTheme="minorHAnsi" w:eastAsiaTheme="minorEastAsia" w:hAnsiTheme="minorHAnsi" w:cstheme="minorBidi"/>
          <w:b w:val="0"/>
          <w:noProof/>
          <w:sz w:val="22"/>
          <w:szCs w:val="22"/>
        </w:rPr>
      </w:pPr>
      <w:hyperlink w:anchor="_Toc31622256" w:history="1">
        <w:r w:rsidR="00436578" w:rsidRPr="005B17D3">
          <w:rPr>
            <w:rStyle w:val="Hyperlink"/>
            <w:noProof/>
            <w14:scene3d>
              <w14:camera w14:prst="orthographicFront"/>
              <w14:lightRig w14:rig="threePt" w14:dir="t">
                <w14:rot w14:lat="0" w14:lon="0" w14:rev="0"/>
              </w14:lightRig>
            </w14:scene3d>
          </w:rPr>
          <w:t>5.2.4</w:t>
        </w:r>
        <w:r w:rsidR="00436578" w:rsidRPr="005B17D3">
          <w:rPr>
            <w:rFonts w:asciiTheme="minorHAnsi" w:eastAsiaTheme="minorEastAsia" w:hAnsiTheme="minorHAnsi" w:cstheme="minorBidi"/>
            <w:b w:val="0"/>
            <w:noProof/>
            <w:sz w:val="22"/>
            <w:szCs w:val="22"/>
          </w:rPr>
          <w:tab/>
        </w:r>
        <w:r w:rsidR="00436578" w:rsidRPr="005B17D3">
          <w:rPr>
            <w:rStyle w:val="Hyperlink"/>
            <w:noProof/>
          </w:rPr>
          <w:t>VHA Profiles</w:t>
        </w:r>
        <w:r w:rsidR="00436578" w:rsidRPr="005B17D3">
          <w:rPr>
            <w:noProof/>
            <w:webHidden/>
          </w:rPr>
          <w:tab/>
        </w:r>
        <w:r w:rsidR="00436578" w:rsidRPr="005B17D3">
          <w:rPr>
            <w:noProof/>
            <w:webHidden/>
          </w:rPr>
          <w:fldChar w:fldCharType="begin"/>
        </w:r>
        <w:r w:rsidR="00436578" w:rsidRPr="005B17D3">
          <w:rPr>
            <w:noProof/>
            <w:webHidden/>
          </w:rPr>
          <w:instrText xml:space="preserve"> PAGEREF _Toc31622256 \h </w:instrText>
        </w:r>
        <w:r w:rsidR="00436578" w:rsidRPr="005B17D3">
          <w:rPr>
            <w:noProof/>
            <w:webHidden/>
          </w:rPr>
        </w:r>
        <w:r w:rsidR="00436578" w:rsidRPr="005B17D3">
          <w:rPr>
            <w:noProof/>
            <w:webHidden/>
          </w:rPr>
          <w:fldChar w:fldCharType="separate"/>
        </w:r>
        <w:r w:rsidR="00436578" w:rsidRPr="005B17D3">
          <w:rPr>
            <w:noProof/>
            <w:webHidden/>
          </w:rPr>
          <w:t>360</w:t>
        </w:r>
        <w:r w:rsidR="00436578" w:rsidRPr="005B17D3">
          <w:rPr>
            <w:noProof/>
            <w:webHidden/>
          </w:rPr>
          <w:fldChar w:fldCharType="end"/>
        </w:r>
      </w:hyperlink>
    </w:p>
    <w:p w14:paraId="4EA2E3B2" w14:textId="0DABEE25" w:rsidR="00436578" w:rsidRPr="005B17D3" w:rsidRDefault="005B17D3">
      <w:pPr>
        <w:pStyle w:val="TOC3"/>
        <w:rPr>
          <w:rFonts w:asciiTheme="minorHAnsi" w:eastAsiaTheme="minorEastAsia" w:hAnsiTheme="minorHAnsi" w:cstheme="minorBidi"/>
          <w:b w:val="0"/>
          <w:noProof/>
          <w:sz w:val="22"/>
          <w:szCs w:val="22"/>
        </w:rPr>
      </w:pPr>
      <w:hyperlink w:anchor="_Toc31622257" w:history="1">
        <w:r w:rsidR="00436578" w:rsidRPr="005B17D3">
          <w:rPr>
            <w:rStyle w:val="Hyperlink"/>
            <w:noProof/>
            <w14:scene3d>
              <w14:camera w14:prst="orthographicFront"/>
              <w14:lightRig w14:rig="threePt" w14:dir="t">
                <w14:rot w14:lat="0" w14:lon="0" w14:rev="0"/>
              </w14:lightRig>
            </w14:scene3d>
          </w:rPr>
          <w:t>5.2.5</w:t>
        </w:r>
        <w:r w:rsidR="00436578" w:rsidRPr="005B17D3">
          <w:rPr>
            <w:rFonts w:asciiTheme="minorHAnsi" w:eastAsiaTheme="minorEastAsia" w:hAnsiTheme="minorHAnsi" w:cstheme="minorBidi"/>
            <w:b w:val="0"/>
            <w:noProof/>
            <w:sz w:val="22"/>
            <w:szCs w:val="22"/>
          </w:rPr>
          <w:tab/>
        </w:r>
        <w:r w:rsidR="00436578" w:rsidRPr="005B17D3">
          <w:rPr>
            <w:rStyle w:val="Hyperlink"/>
            <w:noProof/>
          </w:rPr>
          <w:t>Secondary Eligibility Codes</w:t>
        </w:r>
        <w:r w:rsidR="00436578" w:rsidRPr="005B17D3">
          <w:rPr>
            <w:noProof/>
            <w:webHidden/>
          </w:rPr>
          <w:tab/>
        </w:r>
        <w:r w:rsidR="00436578" w:rsidRPr="005B17D3">
          <w:rPr>
            <w:noProof/>
            <w:webHidden/>
          </w:rPr>
          <w:fldChar w:fldCharType="begin"/>
        </w:r>
        <w:r w:rsidR="00436578" w:rsidRPr="005B17D3">
          <w:rPr>
            <w:noProof/>
            <w:webHidden/>
          </w:rPr>
          <w:instrText xml:space="preserve"> PAGEREF _Toc31622257 \h </w:instrText>
        </w:r>
        <w:r w:rsidR="00436578" w:rsidRPr="005B17D3">
          <w:rPr>
            <w:noProof/>
            <w:webHidden/>
          </w:rPr>
        </w:r>
        <w:r w:rsidR="00436578" w:rsidRPr="005B17D3">
          <w:rPr>
            <w:noProof/>
            <w:webHidden/>
          </w:rPr>
          <w:fldChar w:fldCharType="separate"/>
        </w:r>
        <w:r w:rsidR="00436578" w:rsidRPr="005B17D3">
          <w:rPr>
            <w:noProof/>
            <w:webHidden/>
          </w:rPr>
          <w:t>363</w:t>
        </w:r>
        <w:r w:rsidR="00436578" w:rsidRPr="005B17D3">
          <w:rPr>
            <w:noProof/>
            <w:webHidden/>
          </w:rPr>
          <w:fldChar w:fldCharType="end"/>
        </w:r>
      </w:hyperlink>
    </w:p>
    <w:p w14:paraId="5A05F20A" w14:textId="7FABC4E3" w:rsidR="00436578" w:rsidRPr="005B17D3" w:rsidRDefault="005B17D3">
      <w:pPr>
        <w:pStyle w:val="TOC3"/>
        <w:rPr>
          <w:rFonts w:asciiTheme="minorHAnsi" w:eastAsiaTheme="minorEastAsia" w:hAnsiTheme="minorHAnsi" w:cstheme="minorBidi"/>
          <w:b w:val="0"/>
          <w:noProof/>
          <w:sz w:val="22"/>
          <w:szCs w:val="22"/>
        </w:rPr>
      </w:pPr>
      <w:hyperlink w:anchor="_Toc31622258" w:history="1">
        <w:r w:rsidR="00436578" w:rsidRPr="005B17D3">
          <w:rPr>
            <w:rStyle w:val="Hyperlink"/>
            <w:noProof/>
            <w14:scene3d>
              <w14:camera w14:prst="orthographicFront"/>
              <w14:lightRig w14:rig="threePt" w14:dir="t">
                <w14:rot w14:lat="0" w14:lon="0" w14:rev="0"/>
              </w14:lightRig>
            </w14:scene3d>
          </w:rPr>
          <w:t>5.2.6</w:t>
        </w:r>
        <w:r w:rsidR="00436578" w:rsidRPr="005B17D3">
          <w:rPr>
            <w:rFonts w:asciiTheme="minorHAnsi" w:eastAsiaTheme="minorEastAsia" w:hAnsiTheme="minorHAnsi" w:cstheme="minorBidi"/>
            <w:b w:val="0"/>
            <w:noProof/>
            <w:sz w:val="22"/>
            <w:szCs w:val="22"/>
          </w:rPr>
          <w:tab/>
        </w:r>
        <w:r w:rsidR="00436578" w:rsidRPr="005B17D3">
          <w:rPr>
            <w:rStyle w:val="Hyperlink"/>
            <w:noProof/>
          </w:rPr>
          <w:t>Other Eligibility Factors</w:t>
        </w:r>
        <w:r w:rsidR="00436578" w:rsidRPr="005B17D3">
          <w:rPr>
            <w:noProof/>
            <w:webHidden/>
          </w:rPr>
          <w:tab/>
        </w:r>
        <w:r w:rsidR="00436578" w:rsidRPr="005B17D3">
          <w:rPr>
            <w:noProof/>
            <w:webHidden/>
          </w:rPr>
          <w:fldChar w:fldCharType="begin"/>
        </w:r>
        <w:r w:rsidR="00436578" w:rsidRPr="005B17D3">
          <w:rPr>
            <w:noProof/>
            <w:webHidden/>
          </w:rPr>
          <w:instrText xml:space="preserve"> PAGEREF _Toc31622258 \h </w:instrText>
        </w:r>
        <w:r w:rsidR="00436578" w:rsidRPr="005B17D3">
          <w:rPr>
            <w:noProof/>
            <w:webHidden/>
          </w:rPr>
        </w:r>
        <w:r w:rsidR="00436578" w:rsidRPr="005B17D3">
          <w:rPr>
            <w:noProof/>
            <w:webHidden/>
          </w:rPr>
          <w:fldChar w:fldCharType="separate"/>
        </w:r>
        <w:r w:rsidR="00436578" w:rsidRPr="005B17D3">
          <w:rPr>
            <w:noProof/>
            <w:webHidden/>
          </w:rPr>
          <w:t>364</w:t>
        </w:r>
        <w:r w:rsidR="00436578" w:rsidRPr="005B17D3">
          <w:rPr>
            <w:noProof/>
            <w:webHidden/>
          </w:rPr>
          <w:fldChar w:fldCharType="end"/>
        </w:r>
      </w:hyperlink>
    </w:p>
    <w:p w14:paraId="31234353" w14:textId="5C368FCB" w:rsidR="00436578" w:rsidRPr="005B17D3" w:rsidRDefault="005B17D3">
      <w:pPr>
        <w:pStyle w:val="TOC3"/>
        <w:rPr>
          <w:rFonts w:asciiTheme="minorHAnsi" w:eastAsiaTheme="minorEastAsia" w:hAnsiTheme="minorHAnsi" w:cstheme="minorBidi"/>
          <w:b w:val="0"/>
          <w:noProof/>
          <w:sz w:val="22"/>
          <w:szCs w:val="22"/>
        </w:rPr>
      </w:pPr>
      <w:hyperlink w:anchor="_Toc31622259" w:history="1">
        <w:r w:rsidR="00436578" w:rsidRPr="005B17D3">
          <w:rPr>
            <w:rStyle w:val="Hyperlink"/>
            <w:noProof/>
            <w14:scene3d>
              <w14:camera w14:prst="orthographicFront"/>
              <w14:lightRig w14:rig="threePt" w14:dir="t">
                <w14:rot w14:lat="0" w14:lon="0" w14:rev="0"/>
              </w14:lightRig>
            </w14:scene3d>
          </w:rPr>
          <w:t>5.2.7</w:t>
        </w:r>
        <w:r w:rsidR="00436578" w:rsidRPr="005B17D3">
          <w:rPr>
            <w:rFonts w:asciiTheme="minorHAnsi" w:eastAsiaTheme="minorEastAsia" w:hAnsiTheme="minorHAnsi" w:cstheme="minorBidi"/>
            <w:b w:val="0"/>
            <w:noProof/>
            <w:sz w:val="22"/>
            <w:szCs w:val="22"/>
          </w:rPr>
          <w:tab/>
        </w:r>
        <w:r w:rsidR="00436578" w:rsidRPr="005B17D3">
          <w:rPr>
            <w:rStyle w:val="Hyperlink"/>
            <w:noProof/>
          </w:rPr>
          <w:t>Community Care</w:t>
        </w:r>
        <w:r w:rsidR="00436578" w:rsidRPr="005B17D3">
          <w:rPr>
            <w:noProof/>
            <w:webHidden/>
          </w:rPr>
          <w:tab/>
        </w:r>
        <w:r w:rsidR="00436578" w:rsidRPr="005B17D3">
          <w:rPr>
            <w:noProof/>
            <w:webHidden/>
          </w:rPr>
          <w:fldChar w:fldCharType="begin"/>
        </w:r>
        <w:r w:rsidR="00436578" w:rsidRPr="005B17D3">
          <w:rPr>
            <w:noProof/>
            <w:webHidden/>
          </w:rPr>
          <w:instrText xml:space="preserve"> PAGEREF _Toc31622259 \h </w:instrText>
        </w:r>
        <w:r w:rsidR="00436578" w:rsidRPr="005B17D3">
          <w:rPr>
            <w:noProof/>
            <w:webHidden/>
          </w:rPr>
        </w:r>
        <w:r w:rsidR="00436578" w:rsidRPr="005B17D3">
          <w:rPr>
            <w:noProof/>
            <w:webHidden/>
          </w:rPr>
          <w:fldChar w:fldCharType="separate"/>
        </w:r>
        <w:r w:rsidR="00436578" w:rsidRPr="005B17D3">
          <w:rPr>
            <w:noProof/>
            <w:webHidden/>
          </w:rPr>
          <w:t>371</w:t>
        </w:r>
        <w:r w:rsidR="00436578" w:rsidRPr="005B17D3">
          <w:rPr>
            <w:noProof/>
            <w:webHidden/>
          </w:rPr>
          <w:fldChar w:fldCharType="end"/>
        </w:r>
      </w:hyperlink>
    </w:p>
    <w:p w14:paraId="30DA8AE4" w14:textId="35498667" w:rsidR="00436578" w:rsidRPr="005B17D3" w:rsidRDefault="005B17D3">
      <w:pPr>
        <w:pStyle w:val="TOC4"/>
        <w:tabs>
          <w:tab w:val="left" w:pos="1872"/>
          <w:tab w:val="right" w:leader="dot" w:pos="9350"/>
        </w:tabs>
        <w:rPr>
          <w:rFonts w:asciiTheme="minorHAnsi" w:eastAsiaTheme="minorEastAsia" w:hAnsiTheme="minorHAnsi" w:cstheme="minorBidi"/>
          <w:noProof/>
          <w:sz w:val="22"/>
          <w:szCs w:val="22"/>
        </w:rPr>
      </w:pPr>
      <w:hyperlink w:anchor="_Toc31622260" w:history="1">
        <w:r w:rsidR="00436578" w:rsidRPr="005B17D3">
          <w:rPr>
            <w:rStyle w:val="Hyperlink"/>
            <w:noProof/>
          </w:rPr>
          <w:t>5.2.7.1</w:t>
        </w:r>
        <w:r w:rsidR="00436578" w:rsidRPr="005B17D3">
          <w:rPr>
            <w:rFonts w:asciiTheme="minorHAnsi" w:eastAsiaTheme="minorEastAsia" w:hAnsiTheme="minorHAnsi" w:cstheme="minorBidi"/>
            <w:noProof/>
            <w:sz w:val="22"/>
            <w:szCs w:val="22"/>
          </w:rPr>
          <w:tab/>
        </w:r>
        <w:r w:rsidR="00436578" w:rsidRPr="005B17D3">
          <w:rPr>
            <w:rStyle w:val="Hyperlink"/>
            <w:noProof/>
          </w:rPr>
          <w:t>Community Care Determination</w:t>
        </w:r>
        <w:r w:rsidR="00436578" w:rsidRPr="005B17D3">
          <w:rPr>
            <w:noProof/>
            <w:webHidden/>
          </w:rPr>
          <w:tab/>
        </w:r>
        <w:r w:rsidR="00436578" w:rsidRPr="005B17D3">
          <w:rPr>
            <w:noProof/>
            <w:webHidden/>
          </w:rPr>
          <w:fldChar w:fldCharType="begin"/>
        </w:r>
        <w:r w:rsidR="00436578" w:rsidRPr="005B17D3">
          <w:rPr>
            <w:noProof/>
            <w:webHidden/>
          </w:rPr>
          <w:instrText xml:space="preserve"> PAGEREF _Toc31622260 \h </w:instrText>
        </w:r>
        <w:r w:rsidR="00436578" w:rsidRPr="005B17D3">
          <w:rPr>
            <w:noProof/>
            <w:webHidden/>
          </w:rPr>
        </w:r>
        <w:r w:rsidR="00436578" w:rsidRPr="005B17D3">
          <w:rPr>
            <w:noProof/>
            <w:webHidden/>
          </w:rPr>
          <w:fldChar w:fldCharType="separate"/>
        </w:r>
        <w:r w:rsidR="00436578" w:rsidRPr="005B17D3">
          <w:rPr>
            <w:noProof/>
            <w:webHidden/>
          </w:rPr>
          <w:t>371</w:t>
        </w:r>
        <w:r w:rsidR="00436578" w:rsidRPr="005B17D3">
          <w:rPr>
            <w:noProof/>
            <w:webHidden/>
          </w:rPr>
          <w:fldChar w:fldCharType="end"/>
        </w:r>
      </w:hyperlink>
    </w:p>
    <w:p w14:paraId="4B0F0819" w14:textId="52D66FCD" w:rsidR="00436578" w:rsidRPr="005B17D3" w:rsidRDefault="005B17D3">
      <w:pPr>
        <w:pStyle w:val="TOC5"/>
        <w:rPr>
          <w:rFonts w:asciiTheme="minorHAnsi" w:eastAsiaTheme="minorEastAsia" w:hAnsiTheme="minorHAnsi" w:cstheme="minorBidi"/>
          <w:noProof/>
          <w:sz w:val="22"/>
          <w:szCs w:val="22"/>
        </w:rPr>
      </w:pPr>
      <w:hyperlink w:anchor="_Toc31622261" w:history="1">
        <w:r w:rsidR="00436578" w:rsidRPr="005B17D3">
          <w:rPr>
            <w:rStyle w:val="Hyperlink"/>
            <w:noProof/>
            <w14:scene3d>
              <w14:camera w14:prst="orthographicFront"/>
              <w14:lightRig w14:rig="threePt" w14:dir="t">
                <w14:rot w14:lat="0" w14:lon="0" w14:rev="0"/>
              </w14:lightRig>
            </w14:scene3d>
          </w:rPr>
          <w:t>5.2.7.1.1</w:t>
        </w:r>
        <w:r w:rsidR="00436578" w:rsidRPr="005B17D3">
          <w:rPr>
            <w:rFonts w:asciiTheme="minorHAnsi" w:eastAsiaTheme="minorEastAsia" w:hAnsiTheme="minorHAnsi" w:cstheme="minorBidi"/>
            <w:noProof/>
            <w:sz w:val="22"/>
            <w:szCs w:val="22"/>
          </w:rPr>
          <w:tab/>
        </w:r>
        <w:r w:rsidR="00436578" w:rsidRPr="005B17D3">
          <w:rPr>
            <w:rStyle w:val="Hyperlink"/>
            <w:noProof/>
          </w:rPr>
          <w:t>Community Care Determination History</w:t>
        </w:r>
        <w:r w:rsidR="00436578" w:rsidRPr="005B17D3">
          <w:rPr>
            <w:noProof/>
            <w:webHidden/>
          </w:rPr>
          <w:tab/>
        </w:r>
        <w:r w:rsidR="00436578" w:rsidRPr="005B17D3">
          <w:rPr>
            <w:noProof/>
            <w:webHidden/>
          </w:rPr>
          <w:fldChar w:fldCharType="begin"/>
        </w:r>
        <w:r w:rsidR="00436578" w:rsidRPr="005B17D3">
          <w:rPr>
            <w:noProof/>
            <w:webHidden/>
          </w:rPr>
          <w:instrText xml:space="preserve"> PAGEREF _Toc31622261 \h </w:instrText>
        </w:r>
        <w:r w:rsidR="00436578" w:rsidRPr="005B17D3">
          <w:rPr>
            <w:noProof/>
            <w:webHidden/>
          </w:rPr>
        </w:r>
        <w:r w:rsidR="00436578" w:rsidRPr="005B17D3">
          <w:rPr>
            <w:noProof/>
            <w:webHidden/>
          </w:rPr>
          <w:fldChar w:fldCharType="separate"/>
        </w:r>
        <w:r w:rsidR="00436578" w:rsidRPr="005B17D3">
          <w:rPr>
            <w:noProof/>
            <w:webHidden/>
          </w:rPr>
          <w:t>374</w:t>
        </w:r>
        <w:r w:rsidR="00436578" w:rsidRPr="005B17D3">
          <w:rPr>
            <w:noProof/>
            <w:webHidden/>
          </w:rPr>
          <w:fldChar w:fldCharType="end"/>
        </w:r>
      </w:hyperlink>
    </w:p>
    <w:p w14:paraId="1AB6748F" w14:textId="0405DAE4" w:rsidR="00436578" w:rsidRPr="005B17D3" w:rsidRDefault="005B17D3">
      <w:pPr>
        <w:pStyle w:val="TOC5"/>
        <w:rPr>
          <w:rFonts w:asciiTheme="minorHAnsi" w:eastAsiaTheme="minorEastAsia" w:hAnsiTheme="minorHAnsi" w:cstheme="minorBidi"/>
          <w:noProof/>
          <w:sz w:val="22"/>
          <w:szCs w:val="22"/>
        </w:rPr>
      </w:pPr>
      <w:hyperlink w:anchor="_Toc31622262" w:history="1">
        <w:r w:rsidR="00436578" w:rsidRPr="005B17D3">
          <w:rPr>
            <w:rStyle w:val="Hyperlink"/>
            <w:noProof/>
            <w14:scene3d>
              <w14:camera w14:prst="orthographicFront"/>
              <w14:lightRig w14:rig="threePt" w14:dir="t">
                <w14:rot w14:lat="0" w14:lon="0" w14:rev="0"/>
              </w14:lightRig>
            </w14:scene3d>
          </w:rPr>
          <w:t>5.2.7.1.2</w:t>
        </w:r>
        <w:r w:rsidR="00436578" w:rsidRPr="005B17D3">
          <w:rPr>
            <w:rFonts w:asciiTheme="minorHAnsi" w:eastAsiaTheme="minorEastAsia" w:hAnsiTheme="minorHAnsi" w:cstheme="minorBidi"/>
            <w:noProof/>
            <w:sz w:val="22"/>
            <w:szCs w:val="22"/>
          </w:rPr>
          <w:tab/>
        </w:r>
        <w:r w:rsidR="00436578" w:rsidRPr="005B17D3">
          <w:rPr>
            <w:rStyle w:val="Hyperlink"/>
            <w:noProof/>
          </w:rPr>
          <w:t>Veteran Information</w:t>
        </w:r>
        <w:r w:rsidR="00436578" w:rsidRPr="005B17D3">
          <w:rPr>
            <w:noProof/>
            <w:webHidden/>
          </w:rPr>
          <w:tab/>
        </w:r>
        <w:r w:rsidR="00436578" w:rsidRPr="005B17D3">
          <w:rPr>
            <w:noProof/>
            <w:webHidden/>
          </w:rPr>
          <w:fldChar w:fldCharType="begin"/>
        </w:r>
        <w:r w:rsidR="00436578" w:rsidRPr="005B17D3">
          <w:rPr>
            <w:noProof/>
            <w:webHidden/>
          </w:rPr>
          <w:instrText xml:space="preserve"> PAGEREF _Toc31622262 \h </w:instrText>
        </w:r>
        <w:r w:rsidR="00436578" w:rsidRPr="005B17D3">
          <w:rPr>
            <w:noProof/>
            <w:webHidden/>
          </w:rPr>
        </w:r>
        <w:r w:rsidR="00436578" w:rsidRPr="005B17D3">
          <w:rPr>
            <w:noProof/>
            <w:webHidden/>
          </w:rPr>
          <w:fldChar w:fldCharType="separate"/>
        </w:r>
        <w:r w:rsidR="00436578" w:rsidRPr="005B17D3">
          <w:rPr>
            <w:noProof/>
            <w:webHidden/>
          </w:rPr>
          <w:t>376</w:t>
        </w:r>
        <w:r w:rsidR="00436578" w:rsidRPr="005B17D3">
          <w:rPr>
            <w:noProof/>
            <w:webHidden/>
          </w:rPr>
          <w:fldChar w:fldCharType="end"/>
        </w:r>
      </w:hyperlink>
    </w:p>
    <w:p w14:paraId="64A264BE" w14:textId="157A9AD6" w:rsidR="00436578" w:rsidRPr="005B17D3" w:rsidRDefault="005B17D3">
      <w:pPr>
        <w:pStyle w:val="TOC5"/>
        <w:rPr>
          <w:rFonts w:asciiTheme="minorHAnsi" w:eastAsiaTheme="minorEastAsia" w:hAnsiTheme="minorHAnsi" w:cstheme="minorBidi"/>
          <w:noProof/>
          <w:sz w:val="22"/>
          <w:szCs w:val="22"/>
        </w:rPr>
      </w:pPr>
      <w:hyperlink w:anchor="_Toc31622263" w:history="1">
        <w:r w:rsidR="00436578" w:rsidRPr="005B17D3">
          <w:rPr>
            <w:rStyle w:val="Hyperlink"/>
            <w:noProof/>
            <w14:scene3d>
              <w14:camera w14:prst="orthographicFront"/>
              <w14:lightRig w14:rig="threePt" w14:dir="t">
                <w14:rot w14:lat="0" w14:lon="0" w14:rev="0"/>
              </w14:lightRig>
            </w14:scene3d>
          </w:rPr>
          <w:t>5.2.7.1.3</w:t>
        </w:r>
        <w:r w:rsidR="00436578" w:rsidRPr="005B17D3">
          <w:rPr>
            <w:rFonts w:asciiTheme="minorHAnsi" w:eastAsiaTheme="minorEastAsia" w:hAnsiTheme="minorHAnsi" w:cstheme="minorBidi"/>
            <w:noProof/>
            <w:sz w:val="22"/>
            <w:szCs w:val="22"/>
          </w:rPr>
          <w:tab/>
        </w:r>
        <w:r w:rsidR="00436578" w:rsidRPr="005B17D3">
          <w:rPr>
            <w:rStyle w:val="Hyperlink"/>
            <w:noProof/>
          </w:rPr>
          <w:t>Phone Numbers</w:t>
        </w:r>
        <w:r w:rsidR="00436578" w:rsidRPr="005B17D3">
          <w:rPr>
            <w:noProof/>
            <w:webHidden/>
          </w:rPr>
          <w:tab/>
        </w:r>
        <w:r w:rsidR="00436578" w:rsidRPr="005B17D3">
          <w:rPr>
            <w:noProof/>
            <w:webHidden/>
          </w:rPr>
          <w:fldChar w:fldCharType="begin"/>
        </w:r>
        <w:r w:rsidR="00436578" w:rsidRPr="005B17D3">
          <w:rPr>
            <w:noProof/>
            <w:webHidden/>
          </w:rPr>
          <w:instrText xml:space="preserve"> PAGEREF _Toc31622263 \h </w:instrText>
        </w:r>
        <w:r w:rsidR="00436578" w:rsidRPr="005B17D3">
          <w:rPr>
            <w:noProof/>
            <w:webHidden/>
          </w:rPr>
        </w:r>
        <w:r w:rsidR="00436578" w:rsidRPr="005B17D3">
          <w:rPr>
            <w:noProof/>
            <w:webHidden/>
          </w:rPr>
          <w:fldChar w:fldCharType="separate"/>
        </w:r>
        <w:r w:rsidR="00436578" w:rsidRPr="005B17D3">
          <w:rPr>
            <w:noProof/>
            <w:webHidden/>
          </w:rPr>
          <w:t>390</w:t>
        </w:r>
        <w:r w:rsidR="00436578" w:rsidRPr="005B17D3">
          <w:rPr>
            <w:noProof/>
            <w:webHidden/>
          </w:rPr>
          <w:fldChar w:fldCharType="end"/>
        </w:r>
      </w:hyperlink>
    </w:p>
    <w:p w14:paraId="44FFC236" w14:textId="78237F5C" w:rsidR="00436578" w:rsidRPr="005B17D3" w:rsidRDefault="005B17D3">
      <w:pPr>
        <w:pStyle w:val="TOC5"/>
        <w:rPr>
          <w:rFonts w:asciiTheme="minorHAnsi" w:eastAsiaTheme="minorEastAsia" w:hAnsiTheme="minorHAnsi" w:cstheme="minorBidi"/>
          <w:noProof/>
          <w:sz w:val="22"/>
          <w:szCs w:val="22"/>
        </w:rPr>
      </w:pPr>
      <w:hyperlink w:anchor="_Toc31622264" w:history="1">
        <w:r w:rsidR="00436578" w:rsidRPr="005B17D3">
          <w:rPr>
            <w:rStyle w:val="Hyperlink"/>
            <w:noProof/>
            <w14:scene3d>
              <w14:camera w14:prst="orthographicFront"/>
              <w14:lightRig w14:rig="threePt" w14:dir="t">
                <w14:rot w14:lat="0" w14:lon="0" w14:rev="0"/>
              </w14:lightRig>
            </w14:scene3d>
          </w:rPr>
          <w:t>5.2.7.1.4</w:t>
        </w:r>
        <w:r w:rsidR="00436578" w:rsidRPr="005B17D3">
          <w:rPr>
            <w:rFonts w:asciiTheme="minorHAnsi" w:eastAsiaTheme="minorEastAsia" w:hAnsiTheme="minorHAnsi" w:cstheme="minorBidi"/>
            <w:noProof/>
            <w:sz w:val="22"/>
            <w:szCs w:val="22"/>
          </w:rPr>
          <w:tab/>
        </w:r>
        <w:r w:rsidR="00436578" w:rsidRPr="005B17D3">
          <w:rPr>
            <w:rStyle w:val="Hyperlink"/>
            <w:noProof/>
          </w:rPr>
          <w:t>Hardship</w:t>
        </w:r>
        <w:r w:rsidR="00436578" w:rsidRPr="005B17D3">
          <w:rPr>
            <w:noProof/>
            <w:webHidden/>
          </w:rPr>
          <w:tab/>
        </w:r>
        <w:r w:rsidR="00436578" w:rsidRPr="005B17D3">
          <w:rPr>
            <w:noProof/>
            <w:webHidden/>
          </w:rPr>
          <w:fldChar w:fldCharType="begin"/>
        </w:r>
        <w:r w:rsidR="00436578" w:rsidRPr="005B17D3">
          <w:rPr>
            <w:noProof/>
            <w:webHidden/>
          </w:rPr>
          <w:instrText xml:space="preserve"> PAGEREF _Toc31622264 \h </w:instrText>
        </w:r>
        <w:r w:rsidR="00436578" w:rsidRPr="005B17D3">
          <w:rPr>
            <w:noProof/>
            <w:webHidden/>
          </w:rPr>
        </w:r>
        <w:r w:rsidR="00436578" w:rsidRPr="005B17D3">
          <w:rPr>
            <w:noProof/>
            <w:webHidden/>
          </w:rPr>
          <w:fldChar w:fldCharType="separate"/>
        </w:r>
        <w:r w:rsidR="00436578" w:rsidRPr="005B17D3">
          <w:rPr>
            <w:noProof/>
            <w:webHidden/>
          </w:rPr>
          <w:t>390</w:t>
        </w:r>
        <w:r w:rsidR="00436578" w:rsidRPr="005B17D3">
          <w:rPr>
            <w:noProof/>
            <w:webHidden/>
          </w:rPr>
          <w:fldChar w:fldCharType="end"/>
        </w:r>
      </w:hyperlink>
    </w:p>
    <w:p w14:paraId="22CA6EC1" w14:textId="37AE7A0F" w:rsidR="00436578" w:rsidRPr="005B17D3" w:rsidRDefault="005B17D3">
      <w:pPr>
        <w:pStyle w:val="TOC5"/>
        <w:rPr>
          <w:rFonts w:asciiTheme="minorHAnsi" w:eastAsiaTheme="minorEastAsia" w:hAnsiTheme="minorHAnsi" w:cstheme="minorBidi"/>
          <w:noProof/>
          <w:sz w:val="22"/>
          <w:szCs w:val="22"/>
        </w:rPr>
      </w:pPr>
      <w:hyperlink w:anchor="_Toc31622265" w:history="1">
        <w:r w:rsidR="00436578" w:rsidRPr="005B17D3">
          <w:rPr>
            <w:rStyle w:val="Hyperlink"/>
            <w:noProof/>
            <w14:scene3d>
              <w14:camera w14:prst="orthographicFront"/>
              <w14:lightRig w14:rig="threePt" w14:dir="t">
                <w14:rot w14:lat="0" w14:lon="0" w14:rev="0"/>
              </w14:lightRig>
            </w14:scene3d>
          </w:rPr>
          <w:t>5.2.7.1.5</w:t>
        </w:r>
        <w:r w:rsidR="00436578" w:rsidRPr="005B17D3">
          <w:rPr>
            <w:rFonts w:asciiTheme="minorHAnsi" w:eastAsiaTheme="minorEastAsia" w:hAnsiTheme="minorHAnsi" w:cstheme="minorBidi"/>
            <w:noProof/>
            <w:sz w:val="22"/>
            <w:szCs w:val="22"/>
          </w:rPr>
          <w:tab/>
        </w:r>
        <w:r w:rsidR="00436578" w:rsidRPr="005B17D3">
          <w:rPr>
            <w:rStyle w:val="Hyperlink"/>
            <w:noProof/>
          </w:rPr>
          <w:t>Community Care Outcome</w:t>
        </w:r>
        <w:r w:rsidR="00436578" w:rsidRPr="005B17D3">
          <w:rPr>
            <w:noProof/>
            <w:webHidden/>
          </w:rPr>
          <w:tab/>
        </w:r>
        <w:r w:rsidR="00436578" w:rsidRPr="005B17D3">
          <w:rPr>
            <w:noProof/>
            <w:webHidden/>
          </w:rPr>
          <w:fldChar w:fldCharType="begin"/>
        </w:r>
        <w:r w:rsidR="00436578" w:rsidRPr="005B17D3">
          <w:rPr>
            <w:noProof/>
            <w:webHidden/>
          </w:rPr>
          <w:instrText xml:space="preserve"> PAGEREF _Toc31622265 \h </w:instrText>
        </w:r>
        <w:r w:rsidR="00436578" w:rsidRPr="005B17D3">
          <w:rPr>
            <w:noProof/>
            <w:webHidden/>
          </w:rPr>
        </w:r>
        <w:r w:rsidR="00436578" w:rsidRPr="005B17D3">
          <w:rPr>
            <w:noProof/>
            <w:webHidden/>
          </w:rPr>
          <w:fldChar w:fldCharType="separate"/>
        </w:r>
        <w:r w:rsidR="00436578" w:rsidRPr="005B17D3">
          <w:rPr>
            <w:noProof/>
            <w:webHidden/>
          </w:rPr>
          <w:t>391</w:t>
        </w:r>
        <w:r w:rsidR="00436578" w:rsidRPr="005B17D3">
          <w:rPr>
            <w:noProof/>
            <w:webHidden/>
          </w:rPr>
          <w:fldChar w:fldCharType="end"/>
        </w:r>
      </w:hyperlink>
    </w:p>
    <w:p w14:paraId="4B07B37C" w14:textId="349562D4" w:rsidR="00436578" w:rsidRPr="005B17D3" w:rsidRDefault="005B17D3">
      <w:pPr>
        <w:pStyle w:val="TOC5"/>
        <w:rPr>
          <w:rFonts w:asciiTheme="minorHAnsi" w:eastAsiaTheme="minorEastAsia" w:hAnsiTheme="minorHAnsi" w:cstheme="minorBidi"/>
          <w:noProof/>
          <w:sz w:val="22"/>
          <w:szCs w:val="22"/>
        </w:rPr>
      </w:pPr>
      <w:hyperlink w:anchor="_Toc31622266" w:history="1">
        <w:r w:rsidR="00436578" w:rsidRPr="005B17D3">
          <w:rPr>
            <w:rStyle w:val="Hyperlink"/>
            <w:noProof/>
            <w14:scene3d>
              <w14:camera w14:prst="orthographicFront"/>
              <w14:lightRig w14:rig="threePt" w14:dir="t">
                <w14:rot w14:lat="0" w14:lon="0" w14:rev="0"/>
              </w14:lightRig>
            </w14:scene3d>
          </w:rPr>
          <w:t>5.2.7.1.6</w:t>
        </w:r>
        <w:r w:rsidR="00436578" w:rsidRPr="005B17D3">
          <w:rPr>
            <w:rFonts w:asciiTheme="minorHAnsi" w:eastAsiaTheme="minorEastAsia" w:hAnsiTheme="minorHAnsi" w:cstheme="minorBidi"/>
            <w:noProof/>
            <w:sz w:val="22"/>
            <w:szCs w:val="22"/>
          </w:rPr>
          <w:tab/>
        </w:r>
        <w:r w:rsidR="00436578" w:rsidRPr="005B17D3">
          <w:rPr>
            <w:rStyle w:val="Hyperlink"/>
            <w:noProof/>
          </w:rPr>
          <w:t>Nearest Veterans Access, Choice, Accountability Act (VACAA) Facility on the Community Care Determination Screen</w:t>
        </w:r>
        <w:r w:rsidR="00436578" w:rsidRPr="005B17D3">
          <w:rPr>
            <w:noProof/>
            <w:webHidden/>
          </w:rPr>
          <w:tab/>
        </w:r>
        <w:r w:rsidR="00436578" w:rsidRPr="005B17D3">
          <w:rPr>
            <w:noProof/>
            <w:webHidden/>
          </w:rPr>
          <w:fldChar w:fldCharType="begin"/>
        </w:r>
        <w:r w:rsidR="00436578" w:rsidRPr="005B17D3">
          <w:rPr>
            <w:noProof/>
            <w:webHidden/>
          </w:rPr>
          <w:instrText xml:space="preserve"> PAGEREF _Toc31622266 \h </w:instrText>
        </w:r>
        <w:r w:rsidR="00436578" w:rsidRPr="005B17D3">
          <w:rPr>
            <w:noProof/>
            <w:webHidden/>
          </w:rPr>
        </w:r>
        <w:r w:rsidR="00436578" w:rsidRPr="005B17D3">
          <w:rPr>
            <w:noProof/>
            <w:webHidden/>
          </w:rPr>
          <w:fldChar w:fldCharType="separate"/>
        </w:r>
        <w:r w:rsidR="00436578" w:rsidRPr="005B17D3">
          <w:rPr>
            <w:noProof/>
            <w:webHidden/>
          </w:rPr>
          <w:t>399</w:t>
        </w:r>
        <w:r w:rsidR="00436578" w:rsidRPr="005B17D3">
          <w:rPr>
            <w:noProof/>
            <w:webHidden/>
          </w:rPr>
          <w:fldChar w:fldCharType="end"/>
        </w:r>
      </w:hyperlink>
    </w:p>
    <w:p w14:paraId="017D7FEE" w14:textId="4345BE10" w:rsidR="00436578" w:rsidRPr="005B17D3" w:rsidRDefault="005B17D3">
      <w:pPr>
        <w:pStyle w:val="TOC5"/>
        <w:rPr>
          <w:rFonts w:asciiTheme="minorHAnsi" w:eastAsiaTheme="minorEastAsia" w:hAnsiTheme="minorHAnsi" w:cstheme="minorBidi"/>
          <w:noProof/>
          <w:sz w:val="22"/>
          <w:szCs w:val="22"/>
        </w:rPr>
      </w:pPr>
      <w:hyperlink w:anchor="_Toc31622267" w:history="1">
        <w:r w:rsidR="00436578" w:rsidRPr="005B17D3">
          <w:rPr>
            <w:rStyle w:val="Hyperlink"/>
            <w:noProof/>
            <w14:scene3d>
              <w14:camera w14:prst="orthographicFront"/>
              <w14:lightRig w14:rig="threePt" w14:dir="t">
                <w14:rot w14:lat="0" w14:lon="0" w14:rev="0"/>
              </w14:lightRig>
            </w14:scene3d>
          </w:rPr>
          <w:t>5.2.7.1.7</w:t>
        </w:r>
        <w:r w:rsidR="00436578" w:rsidRPr="005B17D3">
          <w:rPr>
            <w:rFonts w:asciiTheme="minorHAnsi" w:eastAsiaTheme="minorEastAsia" w:hAnsiTheme="minorHAnsi" w:cstheme="minorBidi"/>
            <w:noProof/>
            <w:sz w:val="22"/>
            <w:szCs w:val="22"/>
          </w:rPr>
          <w:tab/>
        </w:r>
        <w:r w:rsidR="00436578" w:rsidRPr="005B17D3">
          <w:rPr>
            <w:rStyle w:val="Hyperlink"/>
            <w:noProof/>
          </w:rPr>
          <w:t>Hardship</w:t>
        </w:r>
        <w:r w:rsidR="00436578" w:rsidRPr="005B17D3">
          <w:rPr>
            <w:noProof/>
            <w:webHidden/>
          </w:rPr>
          <w:tab/>
        </w:r>
        <w:r w:rsidR="00436578" w:rsidRPr="005B17D3">
          <w:rPr>
            <w:noProof/>
            <w:webHidden/>
          </w:rPr>
          <w:fldChar w:fldCharType="begin"/>
        </w:r>
        <w:r w:rsidR="00436578" w:rsidRPr="005B17D3">
          <w:rPr>
            <w:noProof/>
            <w:webHidden/>
          </w:rPr>
          <w:instrText xml:space="preserve"> PAGEREF _Toc31622267 \h </w:instrText>
        </w:r>
        <w:r w:rsidR="00436578" w:rsidRPr="005B17D3">
          <w:rPr>
            <w:noProof/>
            <w:webHidden/>
          </w:rPr>
        </w:r>
        <w:r w:rsidR="00436578" w:rsidRPr="005B17D3">
          <w:rPr>
            <w:noProof/>
            <w:webHidden/>
          </w:rPr>
          <w:fldChar w:fldCharType="separate"/>
        </w:r>
        <w:r w:rsidR="00436578" w:rsidRPr="005B17D3">
          <w:rPr>
            <w:noProof/>
            <w:webHidden/>
          </w:rPr>
          <w:t>401</w:t>
        </w:r>
        <w:r w:rsidR="00436578" w:rsidRPr="005B17D3">
          <w:rPr>
            <w:noProof/>
            <w:webHidden/>
          </w:rPr>
          <w:fldChar w:fldCharType="end"/>
        </w:r>
      </w:hyperlink>
    </w:p>
    <w:p w14:paraId="46A185CF" w14:textId="0AE089E8" w:rsidR="00436578" w:rsidRPr="005B17D3" w:rsidRDefault="005B17D3">
      <w:pPr>
        <w:pStyle w:val="TOC5"/>
        <w:rPr>
          <w:rFonts w:asciiTheme="minorHAnsi" w:eastAsiaTheme="minorEastAsia" w:hAnsiTheme="minorHAnsi" w:cstheme="minorBidi"/>
          <w:noProof/>
          <w:sz w:val="22"/>
          <w:szCs w:val="22"/>
        </w:rPr>
      </w:pPr>
      <w:hyperlink w:anchor="_Toc31622268" w:history="1">
        <w:r w:rsidR="00436578" w:rsidRPr="005B17D3">
          <w:rPr>
            <w:rStyle w:val="Hyperlink"/>
            <w:noProof/>
            <w14:scene3d>
              <w14:camera w14:prst="orthographicFront"/>
              <w14:lightRig w14:rig="threePt" w14:dir="t">
                <w14:rot w14:lat="0" w14:lon="0" w14:rev="0"/>
              </w14:lightRig>
            </w14:scene3d>
          </w:rPr>
          <w:t>5.2.7.1.8</w:t>
        </w:r>
        <w:r w:rsidR="00436578" w:rsidRPr="005B17D3">
          <w:rPr>
            <w:rFonts w:asciiTheme="minorHAnsi" w:eastAsiaTheme="minorEastAsia" w:hAnsiTheme="minorHAnsi" w:cstheme="minorBidi"/>
            <w:noProof/>
            <w:sz w:val="22"/>
            <w:szCs w:val="22"/>
          </w:rPr>
          <w:tab/>
        </w:r>
        <w:r w:rsidR="00436578" w:rsidRPr="005B17D3">
          <w:rPr>
            <w:rStyle w:val="Hyperlink"/>
            <w:rFonts w:eastAsia="Arial"/>
            <w:noProof/>
          </w:rPr>
          <w:t xml:space="preserve">VA Maintaining Internal Systems and Strengthening Integrated Outside Networks </w:t>
        </w:r>
        <w:r w:rsidR="00436578" w:rsidRPr="005B17D3">
          <w:rPr>
            <w:rStyle w:val="Hyperlink"/>
            <w:noProof/>
          </w:rPr>
          <w:t>MISSION Act</w:t>
        </w:r>
        <w:r w:rsidR="00436578" w:rsidRPr="005B17D3">
          <w:rPr>
            <w:noProof/>
            <w:webHidden/>
          </w:rPr>
          <w:tab/>
        </w:r>
        <w:r w:rsidR="00436578" w:rsidRPr="005B17D3">
          <w:rPr>
            <w:noProof/>
            <w:webHidden/>
          </w:rPr>
          <w:fldChar w:fldCharType="begin"/>
        </w:r>
        <w:r w:rsidR="00436578" w:rsidRPr="005B17D3">
          <w:rPr>
            <w:noProof/>
            <w:webHidden/>
          </w:rPr>
          <w:instrText xml:space="preserve"> PAGEREF _Toc31622268 \h </w:instrText>
        </w:r>
        <w:r w:rsidR="00436578" w:rsidRPr="005B17D3">
          <w:rPr>
            <w:noProof/>
            <w:webHidden/>
          </w:rPr>
        </w:r>
        <w:r w:rsidR="00436578" w:rsidRPr="005B17D3">
          <w:rPr>
            <w:noProof/>
            <w:webHidden/>
          </w:rPr>
          <w:fldChar w:fldCharType="separate"/>
        </w:r>
        <w:r w:rsidR="00436578" w:rsidRPr="005B17D3">
          <w:rPr>
            <w:noProof/>
            <w:webHidden/>
          </w:rPr>
          <w:t>405</w:t>
        </w:r>
        <w:r w:rsidR="00436578" w:rsidRPr="005B17D3">
          <w:rPr>
            <w:noProof/>
            <w:webHidden/>
          </w:rPr>
          <w:fldChar w:fldCharType="end"/>
        </w:r>
      </w:hyperlink>
    </w:p>
    <w:p w14:paraId="3D972074" w14:textId="3BA8D7A9" w:rsidR="00436578" w:rsidRPr="005B17D3" w:rsidRDefault="005B17D3">
      <w:pPr>
        <w:pStyle w:val="TOC5"/>
        <w:rPr>
          <w:rFonts w:asciiTheme="minorHAnsi" w:eastAsiaTheme="minorEastAsia" w:hAnsiTheme="minorHAnsi" w:cstheme="minorBidi"/>
          <w:noProof/>
          <w:sz w:val="22"/>
          <w:szCs w:val="22"/>
        </w:rPr>
      </w:pPr>
      <w:hyperlink w:anchor="_Toc31622269" w:history="1">
        <w:r w:rsidR="00436578" w:rsidRPr="005B17D3">
          <w:rPr>
            <w:rStyle w:val="Hyperlink"/>
            <w:noProof/>
            <w14:scene3d>
              <w14:camera w14:prst="orthographicFront"/>
              <w14:lightRig w14:rig="threePt" w14:dir="t">
                <w14:rot w14:lat="0" w14:lon="0" w14:rev="0"/>
              </w14:lightRig>
            </w14:scene3d>
          </w:rPr>
          <w:t>5.2.7.1.9</w:t>
        </w:r>
        <w:r w:rsidR="00436578" w:rsidRPr="005B17D3">
          <w:rPr>
            <w:rFonts w:asciiTheme="minorHAnsi" w:eastAsiaTheme="minorEastAsia" w:hAnsiTheme="minorHAnsi" w:cstheme="minorBidi"/>
            <w:noProof/>
            <w:sz w:val="22"/>
            <w:szCs w:val="22"/>
          </w:rPr>
          <w:tab/>
        </w:r>
        <w:r w:rsidR="00436578" w:rsidRPr="005B17D3">
          <w:rPr>
            <w:rStyle w:val="Hyperlink"/>
            <w:noProof/>
          </w:rPr>
          <w:t>ESCC Quality Report</w:t>
        </w:r>
        <w:r w:rsidR="00436578" w:rsidRPr="005B17D3">
          <w:rPr>
            <w:noProof/>
            <w:webHidden/>
          </w:rPr>
          <w:tab/>
        </w:r>
        <w:r w:rsidR="00436578" w:rsidRPr="005B17D3">
          <w:rPr>
            <w:noProof/>
            <w:webHidden/>
          </w:rPr>
          <w:fldChar w:fldCharType="begin"/>
        </w:r>
        <w:r w:rsidR="00436578" w:rsidRPr="005B17D3">
          <w:rPr>
            <w:noProof/>
            <w:webHidden/>
          </w:rPr>
          <w:instrText xml:space="preserve"> PAGEREF _Toc31622269 \h </w:instrText>
        </w:r>
        <w:r w:rsidR="00436578" w:rsidRPr="005B17D3">
          <w:rPr>
            <w:noProof/>
            <w:webHidden/>
          </w:rPr>
        </w:r>
        <w:r w:rsidR="00436578" w:rsidRPr="005B17D3">
          <w:rPr>
            <w:noProof/>
            <w:webHidden/>
          </w:rPr>
          <w:fldChar w:fldCharType="separate"/>
        </w:r>
        <w:r w:rsidR="00436578" w:rsidRPr="005B17D3">
          <w:rPr>
            <w:noProof/>
            <w:webHidden/>
          </w:rPr>
          <w:t>408</w:t>
        </w:r>
        <w:r w:rsidR="00436578" w:rsidRPr="005B17D3">
          <w:rPr>
            <w:noProof/>
            <w:webHidden/>
          </w:rPr>
          <w:fldChar w:fldCharType="end"/>
        </w:r>
      </w:hyperlink>
    </w:p>
    <w:p w14:paraId="69C4E7AB" w14:textId="2D103B91" w:rsidR="00436578" w:rsidRPr="005B17D3" w:rsidRDefault="005B17D3">
      <w:pPr>
        <w:pStyle w:val="TOC3"/>
        <w:rPr>
          <w:rFonts w:asciiTheme="minorHAnsi" w:eastAsiaTheme="minorEastAsia" w:hAnsiTheme="minorHAnsi" w:cstheme="minorBidi"/>
          <w:b w:val="0"/>
          <w:noProof/>
          <w:sz w:val="22"/>
          <w:szCs w:val="22"/>
        </w:rPr>
      </w:pPr>
      <w:hyperlink w:anchor="_Toc31622270" w:history="1">
        <w:r w:rsidR="00436578" w:rsidRPr="005B17D3">
          <w:rPr>
            <w:rStyle w:val="Hyperlink"/>
            <w:noProof/>
            <w14:scene3d>
              <w14:camera w14:prst="orthographicFront"/>
              <w14:lightRig w14:rig="threePt" w14:dir="t">
                <w14:rot w14:lat="0" w14:lon="0" w14:rev="0"/>
              </w14:lightRig>
            </w14:scene3d>
          </w:rPr>
          <w:t>5.2.8</w:t>
        </w:r>
        <w:r w:rsidR="00436578" w:rsidRPr="005B17D3">
          <w:rPr>
            <w:rFonts w:asciiTheme="minorHAnsi" w:eastAsiaTheme="minorEastAsia" w:hAnsiTheme="minorHAnsi" w:cstheme="minorBidi"/>
            <w:b w:val="0"/>
            <w:noProof/>
            <w:sz w:val="22"/>
            <w:szCs w:val="22"/>
          </w:rPr>
          <w:tab/>
        </w:r>
        <w:r w:rsidR="00436578" w:rsidRPr="005B17D3">
          <w:rPr>
            <w:rStyle w:val="Hyperlink"/>
            <w:noProof/>
          </w:rPr>
          <w:t>Other Ineligibility</w:t>
        </w:r>
        <w:r w:rsidR="00436578" w:rsidRPr="005B17D3">
          <w:rPr>
            <w:noProof/>
            <w:webHidden/>
          </w:rPr>
          <w:tab/>
        </w:r>
        <w:r w:rsidR="00436578" w:rsidRPr="005B17D3">
          <w:rPr>
            <w:noProof/>
            <w:webHidden/>
          </w:rPr>
          <w:fldChar w:fldCharType="begin"/>
        </w:r>
        <w:r w:rsidR="00436578" w:rsidRPr="005B17D3">
          <w:rPr>
            <w:noProof/>
            <w:webHidden/>
          </w:rPr>
          <w:instrText xml:space="preserve"> PAGEREF _Toc31622270 \h </w:instrText>
        </w:r>
        <w:r w:rsidR="00436578" w:rsidRPr="005B17D3">
          <w:rPr>
            <w:noProof/>
            <w:webHidden/>
          </w:rPr>
        </w:r>
        <w:r w:rsidR="00436578" w:rsidRPr="005B17D3">
          <w:rPr>
            <w:noProof/>
            <w:webHidden/>
          </w:rPr>
          <w:fldChar w:fldCharType="separate"/>
        </w:r>
        <w:r w:rsidR="00436578" w:rsidRPr="005B17D3">
          <w:rPr>
            <w:noProof/>
            <w:webHidden/>
          </w:rPr>
          <w:t>414</w:t>
        </w:r>
        <w:r w:rsidR="00436578" w:rsidRPr="005B17D3">
          <w:rPr>
            <w:noProof/>
            <w:webHidden/>
          </w:rPr>
          <w:fldChar w:fldCharType="end"/>
        </w:r>
      </w:hyperlink>
    </w:p>
    <w:p w14:paraId="41F869AE" w14:textId="5634E449" w:rsidR="00436578" w:rsidRPr="005B17D3" w:rsidRDefault="005B17D3">
      <w:pPr>
        <w:pStyle w:val="TOC3"/>
        <w:rPr>
          <w:rFonts w:asciiTheme="minorHAnsi" w:eastAsiaTheme="minorEastAsia" w:hAnsiTheme="minorHAnsi" w:cstheme="minorBidi"/>
          <w:b w:val="0"/>
          <w:noProof/>
          <w:sz w:val="22"/>
          <w:szCs w:val="22"/>
        </w:rPr>
      </w:pPr>
      <w:hyperlink w:anchor="_Toc31622271" w:history="1">
        <w:r w:rsidR="00436578" w:rsidRPr="005B17D3">
          <w:rPr>
            <w:rStyle w:val="Hyperlink"/>
            <w:noProof/>
            <w14:scene3d>
              <w14:camera w14:prst="orthographicFront"/>
              <w14:lightRig w14:rig="threePt" w14:dir="t">
                <w14:rot w14:lat="0" w14:lon="0" w14:rev="0"/>
              </w14:lightRig>
            </w14:scene3d>
          </w:rPr>
          <w:t>5.2.9</w:t>
        </w:r>
        <w:r w:rsidR="00436578" w:rsidRPr="005B17D3">
          <w:rPr>
            <w:rFonts w:asciiTheme="minorHAnsi" w:eastAsiaTheme="minorEastAsia" w:hAnsiTheme="minorHAnsi" w:cstheme="minorBidi"/>
            <w:b w:val="0"/>
            <w:noProof/>
            <w:sz w:val="22"/>
            <w:szCs w:val="22"/>
          </w:rPr>
          <w:tab/>
        </w:r>
        <w:r w:rsidR="00436578" w:rsidRPr="005B17D3">
          <w:rPr>
            <w:rStyle w:val="Hyperlink"/>
            <w:noProof/>
          </w:rPr>
          <w:t>Expanded Mental Health Care</w:t>
        </w:r>
        <w:r w:rsidR="00436578" w:rsidRPr="005B17D3">
          <w:rPr>
            <w:noProof/>
            <w:webHidden/>
          </w:rPr>
          <w:tab/>
        </w:r>
        <w:r w:rsidR="00436578" w:rsidRPr="005B17D3">
          <w:rPr>
            <w:noProof/>
            <w:webHidden/>
          </w:rPr>
          <w:fldChar w:fldCharType="begin"/>
        </w:r>
        <w:r w:rsidR="00436578" w:rsidRPr="005B17D3">
          <w:rPr>
            <w:noProof/>
            <w:webHidden/>
          </w:rPr>
          <w:instrText xml:space="preserve"> PAGEREF _Toc31622271 \h </w:instrText>
        </w:r>
        <w:r w:rsidR="00436578" w:rsidRPr="005B17D3">
          <w:rPr>
            <w:noProof/>
            <w:webHidden/>
          </w:rPr>
        </w:r>
        <w:r w:rsidR="00436578" w:rsidRPr="005B17D3">
          <w:rPr>
            <w:noProof/>
            <w:webHidden/>
          </w:rPr>
          <w:fldChar w:fldCharType="separate"/>
        </w:r>
        <w:r w:rsidR="00436578" w:rsidRPr="005B17D3">
          <w:rPr>
            <w:noProof/>
            <w:webHidden/>
          </w:rPr>
          <w:t>414</w:t>
        </w:r>
        <w:r w:rsidR="00436578" w:rsidRPr="005B17D3">
          <w:rPr>
            <w:noProof/>
            <w:webHidden/>
          </w:rPr>
          <w:fldChar w:fldCharType="end"/>
        </w:r>
      </w:hyperlink>
    </w:p>
    <w:p w14:paraId="71FB1AE4" w14:textId="24779017" w:rsidR="00436578" w:rsidRPr="005B17D3" w:rsidRDefault="005B17D3">
      <w:pPr>
        <w:pStyle w:val="TOC3"/>
        <w:rPr>
          <w:rFonts w:asciiTheme="minorHAnsi" w:eastAsiaTheme="minorEastAsia" w:hAnsiTheme="minorHAnsi" w:cstheme="minorBidi"/>
          <w:b w:val="0"/>
          <w:noProof/>
          <w:sz w:val="22"/>
          <w:szCs w:val="22"/>
        </w:rPr>
      </w:pPr>
      <w:hyperlink w:anchor="_Toc31622272" w:history="1">
        <w:r w:rsidR="00436578" w:rsidRPr="005B17D3">
          <w:rPr>
            <w:rStyle w:val="Hyperlink"/>
            <w:noProof/>
            <w14:scene3d>
              <w14:camera w14:prst="orthographicFront"/>
              <w14:lightRig w14:rig="threePt" w14:dir="t">
                <w14:rot w14:lat="0" w14:lon="0" w14:rev="0"/>
              </w14:lightRig>
            </w14:scene3d>
          </w:rPr>
          <w:t>5.2.10</w:t>
        </w:r>
        <w:r w:rsidR="00436578" w:rsidRPr="005B17D3">
          <w:rPr>
            <w:rFonts w:asciiTheme="minorHAnsi" w:eastAsiaTheme="minorEastAsia" w:hAnsiTheme="minorHAnsi" w:cstheme="minorBidi"/>
            <w:b w:val="0"/>
            <w:noProof/>
            <w:sz w:val="22"/>
            <w:szCs w:val="22"/>
          </w:rPr>
          <w:tab/>
        </w:r>
        <w:r w:rsidR="00436578" w:rsidRPr="005B17D3">
          <w:rPr>
            <w:rStyle w:val="Hyperlink"/>
            <w:noProof/>
          </w:rPr>
          <w:t>Financial Assessment</w:t>
        </w:r>
        <w:r w:rsidR="00436578" w:rsidRPr="005B17D3">
          <w:rPr>
            <w:noProof/>
            <w:webHidden/>
          </w:rPr>
          <w:tab/>
        </w:r>
        <w:r w:rsidR="00436578" w:rsidRPr="005B17D3">
          <w:rPr>
            <w:noProof/>
            <w:webHidden/>
          </w:rPr>
          <w:fldChar w:fldCharType="begin"/>
        </w:r>
        <w:r w:rsidR="00436578" w:rsidRPr="005B17D3">
          <w:rPr>
            <w:noProof/>
            <w:webHidden/>
          </w:rPr>
          <w:instrText xml:space="preserve"> PAGEREF _Toc31622272 \h </w:instrText>
        </w:r>
        <w:r w:rsidR="00436578" w:rsidRPr="005B17D3">
          <w:rPr>
            <w:noProof/>
            <w:webHidden/>
          </w:rPr>
        </w:r>
        <w:r w:rsidR="00436578" w:rsidRPr="005B17D3">
          <w:rPr>
            <w:noProof/>
            <w:webHidden/>
          </w:rPr>
          <w:fldChar w:fldCharType="separate"/>
        </w:r>
        <w:r w:rsidR="00436578" w:rsidRPr="005B17D3">
          <w:rPr>
            <w:noProof/>
            <w:webHidden/>
          </w:rPr>
          <w:t>414</w:t>
        </w:r>
        <w:r w:rsidR="00436578" w:rsidRPr="005B17D3">
          <w:rPr>
            <w:noProof/>
            <w:webHidden/>
          </w:rPr>
          <w:fldChar w:fldCharType="end"/>
        </w:r>
      </w:hyperlink>
    </w:p>
    <w:p w14:paraId="49437F22" w14:textId="3AFC20A6" w:rsidR="00436578" w:rsidRPr="005B17D3" w:rsidRDefault="005B17D3">
      <w:pPr>
        <w:pStyle w:val="TOC2"/>
        <w:rPr>
          <w:rFonts w:asciiTheme="minorHAnsi" w:eastAsiaTheme="minorEastAsia" w:hAnsiTheme="minorHAnsi" w:cstheme="minorBidi"/>
          <w:b w:val="0"/>
          <w:noProof/>
          <w:sz w:val="22"/>
          <w:szCs w:val="22"/>
        </w:rPr>
      </w:pPr>
      <w:hyperlink w:anchor="_Toc31622273" w:history="1">
        <w:r w:rsidR="00436578" w:rsidRPr="005B17D3">
          <w:rPr>
            <w:rStyle w:val="Hyperlink"/>
            <w:noProof/>
          </w:rPr>
          <w:t>5.3</w:t>
        </w:r>
        <w:r w:rsidR="00436578" w:rsidRPr="005B17D3">
          <w:rPr>
            <w:rFonts w:asciiTheme="minorHAnsi" w:eastAsiaTheme="minorEastAsia" w:hAnsiTheme="minorHAnsi" w:cstheme="minorBidi"/>
            <w:b w:val="0"/>
            <w:noProof/>
            <w:sz w:val="22"/>
            <w:szCs w:val="22"/>
          </w:rPr>
          <w:tab/>
        </w:r>
        <w:r w:rsidR="00436578" w:rsidRPr="005B17D3">
          <w:rPr>
            <w:rStyle w:val="Hyperlink"/>
            <w:noProof/>
          </w:rPr>
          <w:t>Demographics</w:t>
        </w:r>
        <w:r w:rsidR="00436578" w:rsidRPr="005B17D3">
          <w:rPr>
            <w:noProof/>
            <w:webHidden/>
          </w:rPr>
          <w:tab/>
        </w:r>
        <w:r w:rsidR="00436578" w:rsidRPr="005B17D3">
          <w:rPr>
            <w:noProof/>
            <w:webHidden/>
          </w:rPr>
          <w:fldChar w:fldCharType="begin"/>
        </w:r>
        <w:r w:rsidR="00436578" w:rsidRPr="005B17D3">
          <w:rPr>
            <w:noProof/>
            <w:webHidden/>
          </w:rPr>
          <w:instrText xml:space="preserve"> PAGEREF _Toc31622273 \h </w:instrText>
        </w:r>
        <w:r w:rsidR="00436578" w:rsidRPr="005B17D3">
          <w:rPr>
            <w:noProof/>
            <w:webHidden/>
          </w:rPr>
        </w:r>
        <w:r w:rsidR="00436578" w:rsidRPr="005B17D3">
          <w:rPr>
            <w:noProof/>
            <w:webHidden/>
          </w:rPr>
          <w:fldChar w:fldCharType="separate"/>
        </w:r>
        <w:r w:rsidR="00436578" w:rsidRPr="005B17D3">
          <w:rPr>
            <w:noProof/>
            <w:webHidden/>
          </w:rPr>
          <w:t>415</w:t>
        </w:r>
        <w:r w:rsidR="00436578" w:rsidRPr="005B17D3">
          <w:rPr>
            <w:noProof/>
            <w:webHidden/>
          </w:rPr>
          <w:fldChar w:fldCharType="end"/>
        </w:r>
      </w:hyperlink>
    </w:p>
    <w:p w14:paraId="3D71212E" w14:textId="29A936D8" w:rsidR="00436578" w:rsidRPr="005B17D3" w:rsidRDefault="005B17D3">
      <w:pPr>
        <w:pStyle w:val="TOC3"/>
        <w:rPr>
          <w:rFonts w:asciiTheme="minorHAnsi" w:eastAsiaTheme="minorEastAsia" w:hAnsiTheme="minorHAnsi" w:cstheme="minorBidi"/>
          <w:b w:val="0"/>
          <w:noProof/>
          <w:sz w:val="22"/>
          <w:szCs w:val="22"/>
        </w:rPr>
      </w:pPr>
      <w:hyperlink w:anchor="_Toc31622274" w:history="1">
        <w:r w:rsidR="00436578" w:rsidRPr="005B17D3">
          <w:rPr>
            <w:rStyle w:val="Hyperlink"/>
            <w:noProof/>
            <w14:scene3d>
              <w14:camera w14:prst="orthographicFront"/>
              <w14:lightRig w14:rig="threePt" w14:dir="t">
                <w14:rot w14:lat="0" w14:lon="0" w14:rev="0"/>
              </w14:lightRig>
            </w14:scene3d>
          </w:rPr>
          <w:t>5.3.1</w:t>
        </w:r>
        <w:r w:rsidR="00436578" w:rsidRPr="005B17D3">
          <w:rPr>
            <w:rFonts w:asciiTheme="minorHAnsi" w:eastAsiaTheme="minorEastAsia" w:hAnsiTheme="minorHAnsi" w:cstheme="minorBidi"/>
            <w:b w:val="0"/>
            <w:noProof/>
            <w:sz w:val="22"/>
            <w:szCs w:val="22"/>
          </w:rPr>
          <w:tab/>
        </w:r>
        <w:r w:rsidR="00436578" w:rsidRPr="005B17D3">
          <w:rPr>
            <w:rStyle w:val="Hyperlink"/>
            <w:noProof/>
          </w:rPr>
          <w:t>Overview</w:t>
        </w:r>
        <w:r w:rsidR="00436578" w:rsidRPr="005B17D3">
          <w:rPr>
            <w:noProof/>
            <w:webHidden/>
          </w:rPr>
          <w:tab/>
        </w:r>
        <w:r w:rsidR="00436578" w:rsidRPr="005B17D3">
          <w:rPr>
            <w:noProof/>
            <w:webHidden/>
          </w:rPr>
          <w:fldChar w:fldCharType="begin"/>
        </w:r>
        <w:r w:rsidR="00436578" w:rsidRPr="005B17D3">
          <w:rPr>
            <w:noProof/>
            <w:webHidden/>
          </w:rPr>
          <w:instrText xml:space="preserve"> PAGEREF _Toc31622274 \h </w:instrText>
        </w:r>
        <w:r w:rsidR="00436578" w:rsidRPr="005B17D3">
          <w:rPr>
            <w:noProof/>
            <w:webHidden/>
          </w:rPr>
        </w:r>
        <w:r w:rsidR="00436578" w:rsidRPr="005B17D3">
          <w:rPr>
            <w:noProof/>
            <w:webHidden/>
          </w:rPr>
          <w:fldChar w:fldCharType="separate"/>
        </w:r>
        <w:r w:rsidR="00436578" w:rsidRPr="005B17D3">
          <w:rPr>
            <w:noProof/>
            <w:webHidden/>
          </w:rPr>
          <w:t>415</w:t>
        </w:r>
        <w:r w:rsidR="00436578" w:rsidRPr="005B17D3">
          <w:rPr>
            <w:noProof/>
            <w:webHidden/>
          </w:rPr>
          <w:fldChar w:fldCharType="end"/>
        </w:r>
      </w:hyperlink>
    </w:p>
    <w:p w14:paraId="3812B5C8" w14:textId="76302A9C" w:rsidR="00436578" w:rsidRPr="005B17D3" w:rsidRDefault="005B17D3">
      <w:pPr>
        <w:pStyle w:val="TOC3"/>
        <w:rPr>
          <w:rFonts w:asciiTheme="minorHAnsi" w:eastAsiaTheme="minorEastAsia" w:hAnsiTheme="minorHAnsi" w:cstheme="minorBidi"/>
          <w:b w:val="0"/>
          <w:noProof/>
          <w:sz w:val="22"/>
          <w:szCs w:val="22"/>
        </w:rPr>
      </w:pPr>
      <w:hyperlink w:anchor="_Toc31622275" w:history="1">
        <w:r w:rsidR="00436578" w:rsidRPr="005B17D3">
          <w:rPr>
            <w:rStyle w:val="Hyperlink"/>
            <w:noProof/>
            <w14:scene3d>
              <w14:camera w14:prst="orthographicFront"/>
              <w14:lightRig w14:rig="threePt" w14:dir="t">
                <w14:rot w14:lat="0" w14:lon="0" w14:rev="0"/>
              </w14:lightRig>
            </w14:scene3d>
          </w:rPr>
          <w:t>5.3.2</w:t>
        </w:r>
        <w:r w:rsidR="00436578" w:rsidRPr="005B17D3">
          <w:rPr>
            <w:rFonts w:asciiTheme="minorHAnsi" w:eastAsiaTheme="minorEastAsia" w:hAnsiTheme="minorHAnsi" w:cstheme="minorBidi"/>
            <w:b w:val="0"/>
            <w:noProof/>
            <w:sz w:val="22"/>
            <w:szCs w:val="22"/>
          </w:rPr>
          <w:tab/>
        </w:r>
        <w:r w:rsidR="00436578" w:rsidRPr="005B17D3">
          <w:rPr>
            <w:rStyle w:val="Hyperlink"/>
            <w:noProof/>
          </w:rPr>
          <w:t>Identity Traits</w:t>
        </w:r>
        <w:r w:rsidR="00436578" w:rsidRPr="005B17D3">
          <w:rPr>
            <w:noProof/>
            <w:webHidden/>
          </w:rPr>
          <w:tab/>
        </w:r>
        <w:r w:rsidR="00436578" w:rsidRPr="005B17D3">
          <w:rPr>
            <w:noProof/>
            <w:webHidden/>
          </w:rPr>
          <w:fldChar w:fldCharType="begin"/>
        </w:r>
        <w:r w:rsidR="00436578" w:rsidRPr="005B17D3">
          <w:rPr>
            <w:noProof/>
            <w:webHidden/>
          </w:rPr>
          <w:instrText xml:space="preserve"> PAGEREF _Toc31622275 \h </w:instrText>
        </w:r>
        <w:r w:rsidR="00436578" w:rsidRPr="005B17D3">
          <w:rPr>
            <w:noProof/>
            <w:webHidden/>
          </w:rPr>
        </w:r>
        <w:r w:rsidR="00436578" w:rsidRPr="005B17D3">
          <w:rPr>
            <w:noProof/>
            <w:webHidden/>
          </w:rPr>
          <w:fldChar w:fldCharType="separate"/>
        </w:r>
        <w:r w:rsidR="00436578" w:rsidRPr="005B17D3">
          <w:rPr>
            <w:noProof/>
            <w:webHidden/>
          </w:rPr>
          <w:t>417</w:t>
        </w:r>
        <w:r w:rsidR="00436578" w:rsidRPr="005B17D3">
          <w:rPr>
            <w:noProof/>
            <w:webHidden/>
          </w:rPr>
          <w:fldChar w:fldCharType="end"/>
        </w:r>
      </w:hyperlink>
    </w:p>
    <w:p w14:paraId="40D48BDA" w14:textId="57399A20" w:rsidR="00436578" w:rsidRPr="005B17D3" w:rsidRDefault="005B17D3">
      <w:pPr>
        <w:pStyle w:val="TOC3"/>
        <w:rPr>
          <w:rFonts w:asciiTheme="minorHAnsi" w:eastAsiaTheme="minorEastAsia" w:hAnsiTheme="minorHAnsi" w:cstheme="minorBidi"/>
          <w:b w:val="0"/>
          <w:noProof/>
          <w:sz w:val="22"/>
          <w:szCs w:val="22"/>
        </w:rPr>
      </w:pPr>
      <w:hyperlink w:anchor="_Toc31622276" w:history="1">
        <w:r w:rsidR="00436578" w:rsidRPr="005B17D3">
          <w:rPr>
            <w:rStyle w:val="Hyperlink"/>
            <w:noProof/>
            <w14:scene3d>
              <w14:camera w14:prst="orthographicFront"/>
              <w14:lightRig w14:rig="threePt" w14:dir="t">
                <w14:rot w14:lat="0" w14:lon="0" w14:rev="0"/>
              </w14:lightRig>
            </w14:scene3d>
          </w:rPr>
          <w:t>5.3.3</w:t>
        </w:r>
        <w:r w:rsidR="00436578" w:rsidRPr="005B17D3">
          <w:rPr>
            <w:rFonts w:asciiTheme="minorHAnsi" w:eastAsiaTheme="minorEastAsia" w:hAnsiTheme="minorHAnsi" w:cstheme="minorBidi"/>
            <w:b w:val="0"/>
            <w:noProof/>
            <w:sz w:val="22"/>
            <w:szCs w:val="22"/>
          </w:rPr>
          <w:tab/>
        </w:r>
        <w:r w:rsidR="00436578" w:rsidRPr="005B17D3">
          <w:rPr>
            <w:rStyle w:val="Hyperlink"/>
            <w:noProof/>
          </w:rPr>
          <w:t>Personal (Person History)</w:t>
        </w:r>
        <w:r w:rsidR="00436578" w:rsidRPr="005B17D3">
          <w:rPr>
            <w:noProof/>
            <w:webHidden/>
          </w:rPr>
          <w:tab/>
        </w:r>
        <w:r w:rsidR="00436578" w:rsidRPr="005B17D3">
          <w:rPr>
            <w:noProof/>
            <w:webHidden/>
          </w:rPr>
          <w:fldChar w:fldCharType="begin"/>
        </w:r>
        <w:r w:rsidR="00436578" w:rsidRPr="005B17D3">
          <w:rPr>
            <w:noProof/>
            <w:webHidden/>
          </w:rPr>
          <w:instrText xml:space="preserve"> PAGEREF _Toc31622276 \h </w:instrText>
        </w:r>
        <w:r w:rsidR="00436578" w:rsidRPr="005B17D3">
          <w:rPr>
            <w:noProof/>
            <w:webHidden/>
          </w:rPr>
        </w:r>
        <w:r w:rsidR="00436578" w:rsidRPr="005B17D3">
          <w:rPr>
            <w:noProof/>
            <w:webHidden/>
          </w:rPr>
          <w:fldChar w:fldCharType="separate"/>
        </w:r>
        <w:r w:rsidR="00436578" w:rsidRPr="005B17D3">
          <w:rPr>
            <w:noProof/>
            <w:webHidden/>
          </w:rPr>
          <w:t>428</w:t>
        </w:r>
        <w:r w:rsidR="00436578" w:rsidRPr="005B17D3">
          <w:rPr>
            <w:noProof/>
            <w:webHidden/>
          </w:rPr>
          <w:fldChar w:fldCharType="end"/>
        </w:r>
      </w:hyperlink>
    </w:p>
    <w:p w14:paraId="35060E00" w14:textId="4F939F4B" w:rsidR="00436578" w:rsidRPr="005B17D3" w:rsidRDefault="005B17D3">
      <w:pPr>
        <w:pStyle w:val="TOC3"/>
        <w:rPr>
          <w:rFonts w:asciiTheme="minorHAnsi" w:eastAsiaTheme="minorEastAsia" w:hAnsiTheme="minorHAnsi" w:cstheme="minorBidi"/>
          <w:b w:val="0"/>
          <w:noProof/>
          <w:sz w:val="22"/>
          <w:szCs w:val="22"/>
        </w:rPr>
      </w:pPr>
      <w:hyperlink w:anchor="_Toc31622277" w:history="1">
        <w:r w:rsidR="00436578" w:rsidRPr="005B17D3">
          <w:rPr>
            <w:rStyle w:val="Hyperlink"/>
            <w:noProof/>
            <w14:scene3d>
              <w14:camera w14:prst="orthographicFront"/>
              <w14:lightRig w14:rig="threePt" w14:dir="t">
                <w14:rot w14:lat="0" w14:lon="0" w14:rev="0"/>
              </w14:lightRig>
            </w14:scene3d>
          </w:rPr>
          <w:t>5.3.4</w:t>
        </w:r>
        <w:r w:rsidR="00436578" w:rsidRPr="005B17D3">
          <w:rPr>
            <w:rFonts w:asciiTheme="minorHAnsi" w:eastAsiaTheme="minorEastAsia" w:hAnsiTheme="minorHAnsi" w:cstheme="minorBidi"/>
            <w:b w:val="0"/>
            <w:noProof/>
            <w:sz w:val="22"/>
            <w:szCs w:val="22"/>
          </w:rPr>
          <w:tab/>
        </w:r>
        <w:r w:rsidR="00436578" w:rsidRPr="005B17D3">
          <w:rPr>
            <w:rStyle w:val="Hyperlink"/>
            <w:noProof/>
          </w:rPr>
          <w:t>Personal (Add a Person)</w:t>
        </w:r>
        <w:r w:rsidR="00436578" w:rsidRPr="005B17D3">
          <w:rPr>
            <w:noProof/>
            <w:webHidden/>
          </w:rPr>
          <w:tab/>
        </w:r>
        <w:r w:rsidR="00436578" w:rsidRPr="005B17D3">
          <w:rPr>
            <w:noProof/>
            <w:webHidden/>
          </w:rPr>
          <w:fldChar w:fldCharType="begin"/>
        </w:r>
        <w:r w:rsidR="00436578" w:rsidRPr="005B17D3">
          <w:rPr>
            <w:noProof/>
            <w:webHidden/>
          </w:rPr>
          <w:instrText xml:space="preserve"> PAGEREF _Toc31622277 \h </w:instrText>
        </w:r>
        <w:r w:rsidR="00436578" w:rsidRPr="005B17D3">
          <w:rPr>
            <w:noProof/>
            <w:webHidden/>
          </w:rPr>
        </w:r>
        <w:r w:rsidR="00436578" w:rsidRPr="005B17D3">
          <w:rPr>
            <w:noProof/>
            <w:webHidden/>
          </w:rPr>
          <w:fldChar w:fldCharType="separate"/>
        </w:r>
        <w:r w:rsidR="00436578" w:rsidRPr="005B17D3">
          <w:rPr>
            <w:noProof/>
            <w:webHidden/>
          </w:rPr>
          <w:t>436</w:t>
        </w:r>
        <w:r w:rsidR="00436578" w:rsidRPr="005B17D3">
          <w:rPr>
            <w:noProof/>
            <w:webHidden/>
          </w:rPr>
          <w:fldChar w:fldCharType="end"/>
        </w:r>
      </w:hyperlink>
    </w:p>
    <w:p w14:paraId="4453EDBE" w14:textId="2179F004" w:rsidR="00436578" w:rsidRPr="005B17D3" w:rsidRDefault="005B17D3">
      <w:pPr>
        <w:pStyle w:val="TOC3"/>
        <w:rPr>
          <w:rFonts w:asciiTheme="minorHAnsi" w:eastAsiaTheme="minorEastAsia" w:hAnsiTheme="minorHAnsi" w:cstheme="minorBidi"/>
          <w:b w:val="0"/>
          <w:noProof/>
          <w:sz w:val="22"/>
          <w:szCs w:val="22"/>
        </w:rPr>
      </w:pPr>
      <w:hyperlink w:anchor="_Toc31622278" w:history="1">
        <w:r w:rsidR="00436578" w:rsidRPr="005B17D3">
          <w:rPr>
            <w:rStyle w:val="Hyperlink"/>
            <w:noProof/>
            <w14:scene3d>
              <w14:camera w14:prst="orthographicFront"/>
              <w14:lightRig w14:rig="threePt" w14:dir="t">
                <w14:rot w14:lat="0" w14:lon="0" w14:rev="0"/>
              </w14:lightRig>
            </w14:scene3d>
          </w:rPr>
          <w:t>5.3.5</w:t>
        </w:r>
        <w:r w:rsidR="00436578" w:rsidRPr="005B17D3">
          <w:rPr>
            <w:rFonts w:asciiTheme="minorHAnsi" w:eastAsiaTheme="minorEastAsia" w:hAnsiTheme="minorHAnsi" w:cstheme="minorBidi"/>
            <w:b w:val="0"/>
            <w:noProof/>
            <w:sz w:val="22"/>
            <w:szCs w:val="22"/>
          </w:rPr>
          <w:tab/>
        </w:r>
        <w:r w:rsidR="00436578" w:rsidRPr="005B17D3">
          <w:rPr>
            <w:rStyle w:val="Hyperlink"/>
            <w:noProof/>
          </w:rPr>
          <w:t>Associates</w:t>
        </w:r>
        <w:r w:rsidR="00436578" w:rsidRPr="005B17D3">
          <w:rPr>
            <w:noProof/>
            <w:webHidden/>
          </w:rPr>
          <w:tab/>
        </w:r>
        <w:r w:rsidR="00436578" w:rsidRPr="005B17D3">
          <w:rPr>
            <w:noProof/>
            <w:webHidden/>
          </w:rPr>
          <w:fldChar w:fldCharType="begin"/>
        </w:r>
        <w:r w:rsidR="00436578" w:rsidRPr="005B17D3">
          <w:rPr>
            <w:noProof/>
            <w:webHidden/>
          </w:rPr>
          <w:instrText xml:space="preserve"> PAGEREF _Toc31622278 \h </w:instrText>
        </w:r>
        <w:r w:rsidR="00436578" w:rsidRPr="005B17D3">
          <w:rPr>
            <w:noProof/>
            <w:webHidden/>
          </w:rPr>
        </w:r>
        <w:r w:rsidR="00436578" w:rsidRPr="005B17D3">
          <w:rPr>
            <w:noProof/>
            <w:webHidden/>
          </w:rPr>
          <w:fldChar w:fldCharType="separate"/>
        </w:r>
        <w:r w:rsidR="00436578" w:rsidRPr="005B17D3">
          <w:rPr>
            <w:noProof/>
            <w:webHidden/>
          </w:rPr>
          <w:t>449</w:t>
        </w:r>
        <w:r w:rsidR="00436578" w:rsidRPr="005B17D3">
          <w:rPr>
            <w:noProof/>
            <w:webHidden/>
          </w:rPr>
          <w:fldChar w:fldCharType="end"/>
        </w:r>
      </w:hyperlink>
    </w:p>
    <w:p w14:paraId="62D46066" w14:textId="7E53A58F" w:rsidR="00436578" w:rsidRPr="005B17D3" w:rsidRDefault="005B17D3">
      <w:pPr>
        <w:pStyle w:val="TOC4"/>
        <w:tabs>
          <w:tab w:val="left" w:pos="1872"/>
          <w:tab w:val="right" w:leader="dot" w:pos="9350"/>
        </w:tabs>
        <w:rPr>
          <w:rFonts w:asciiTheme="minorHAnsi" w:eastAsiaTheme="minorEastAsia" w:hAnsiTheme="minorHAnsi" w:cstheme="minorBidi"/>
          <w:noProof/>
          <w:sz w:val="22"/>
          <w:szCs w:val="22"/>
        </w:rPr>
      </w:pPr>
      <w:hyperlink w:anchor="_Toc31622279" w:history="1">
        <w:r w:rsidR="00436578" w:rsidRPr="005B17D3">
          <w:rPr>
            <w:rStyle w:val="Hyperlink"/>
            <w:noProof/>
          </w:rPr>
          <w:t>5.3.5.1</w:t>
        </w:r>
        <w:r w:rsidR="00436578" w:rsidRPr="005B17D3">
          <w:rPr>
            <w:rFonts w:asciiTheme="minorHAnsi" w:eastAsiaTheme="minorEastAsia" w:hAnsiTheme="minorHAnsi" w:cstheme="minorBidi"/>
            <w:noProof/>
            <w:sz w:val="22"/>
            <w:szCs w:val="22"/>
          </w:rPr>
          <w:tab/>
        </w:r>
        <w:r w:rsidR="00436578" w:rsidRPr="005B17D3">
          <w:rPr>
            <w:rStyle w:val="Hyperlink"/>
            <w:noProof/>
          </w:rPr>
          <w:t>Add (Update) Associates</w:t>
        </w:r>
        <w:r w:rsidR="00436578" w:rsidRPr="005B17D3">
          <w:rPr>
            <w:noProof/>
            <w:webHidden/>
          </w:rPr>
          <w:tab/>
        </w:r>
        <w:r w:rsidR="00436578" w:rsidRPr="005B17D3">
          <w:rPr>
            <w:noProof/>
            <w:webHidden/>
          </w:rPr>
          <w:fldChar w:fldCharType="begin"/>
        </w:r>
        <w:r w:rsidR="00436578" w:rsidRPr="005B17D3">
          <w:rPr>
            <w:noProof/>
            <w:webHidden/>
          </w:rPr>
          <w:instrText xml:space="preserve"> PAGEREF _Toc31622279 \h </w:instrText>
        </w:r>
        <w:r w:rsidR="00436578" w:rsidRPr="005B17D3">
          <w:rPr>
            <w:noProof/>
            <w:webHidden/>
          </w:rPr>
        </w:r>
        <w:r w:rsidR="00436578" w:rsidRPr="005B17D3">
          <w:rPr>
            <w:noProof/>
            <w:webHidden/>
          </w:rPr>
          <w:fldChar w:fldCharType="separate"/>
        </w:r>
        <w:r w:rsidR="00436578" w:rsidRPr="005B17D3">
          <w:rPr>
            <w:noProof/>
            <w:webHidden/>
          </w:rPr>
          <w:t>449</w:t>
        </w:r>
        <w:r w:rsidR="00436578" w:rsidRPr="005B17D3">
          <w:rPr>
            <w:noProof/>
            <w:webHidden/>
          </w:rPr>
          <w:fldChar w:fldCharType="end"/>
        </w:r>
      </w:hyperlink>
    </w:p>
    <w:p w14:paraId="088302BF" w14:textId="67FE6771" w:rsidR="00436578" w:rsidRPr="005B17D3" w:rsidRDefault="005B17D3">
      <w:pPr>
        <w:pStyle w:val="TOC4"/>
        <w:tabs>
          <w:tab w:val="left" w:pos="1872"/>
          <w:tab w:val="right" w:leader="dot" w:pos="9350"/>
        </w:tabs>
        <w:rPr>
          <w:rFonts w:asciiTheme="minorHAnsi" w:eastAsiaTheme="minorEastAsia" w:hAnsiTheme="minorHAnsi" w:cstheme="minorBidi"/>
          <w:noProof/>
          <w:sz w:val="22"/>
          <w:szCs w:val="22"/>
        </w:rPr>
      </w:pPr>
      <w:hyperlink w:anchor="_Toc31622280" w:history="1">
        <w:r w:rsidR="00436578" w:rsidRPr="005B17D3">
          <w:rPr>
            <w:rStyle w:val="Hyperlink"/>
            <w:noProof/>
          </w:rPr>
          <w:t>5.3.5.2</w:t>
        </w:r>
        <w:r w:rsidR="00436578" w:rsidRPr="005B17D3">
          <w:rPr>
            <w:rFonts w:asciiTheme="minorHAnsi" w:eastAsiaTheme="minorEastAsia" w:hAnsiTheme="minorHAnsi" w:cstheme="minorBidi"/>
            <w:noProof/>
            <w:sz w:val="22"/>
            <w:szCs w:val="22"/>
          </w:rPr>
          <w:tab/>
        </w:r>
        <w:r w:rsidR="00436578" w:rsidRPr="005B17D3">
          <w:rPr>
            <w:rStyle w:val="Hyperlink"/>
            <w:noProof/>
          </w:rPr>
          <w:t>Associates (Add a Person)</w:t>
        </w:r>
        <w:r w:rsidR="00436578" w:rsidRPr="005B17D3">
          <w:rPr>
            <w:noProof/>
            <w:webHidden/>
          </w:rPr>
          <w:tab/>
        </w:r>
        <w:r w:rsidR="00436578" w:rsidRPr="005B17D3">
          <w:rPr>
            <w:noProof/>
            <w:webHidden/>
          </w:rPr>
          <w:fldChar w:fldCharType="begin"/>
        </w:r>
        <w:r w:rsidR="00436578" w:rsidRPr="005B17D3">
          <w:rPr>
            <w:noProof/>
            <w:webHidden/>
          </w:rPr>
          <w:instrText xml:space="preserve"> PAGEREF _Toc31622280 \h </w:instrText>
        </w:r>
        <w:r w:rsidR="00436578" w:rsidRPr="005B17D3">
          <w:rPr>
            <w:noProof/>
            <w:webHidden/>
          </w:rPr>
        </w:r>
        <w:r w:rsidR="00436578" w:rsidRPr="005B17D3">
          <w:rPr>
            <w:noProof/>
            <w:webHidden/>
          </w:rPr>
          <w:fldChar w:fldCharType="separate"/>
        </w:r>
        <w:r w:rsidR="00436578" w:rsidRPr="005B17D3">
          <w:rPr>
            <w:noProof/>
            <w:webHidden/>
          </w:rPr>
          <w:t>454</w:t>
        </w:r>
        <w:r w:rsidR="00436578" w:rsidRPr="005B17D3">
          <w:rPr>
            <w:noProof/>
            <w:webHidden/>
          </w:rPr>
          <w:fldChar w:fldCharType="end"/>
        </w:r>
      </w:hyperlink>
    </w:p>
    <w:p w14:paraId="250D1D20" w14:textId="47C58D9E" w:rsidR="00436578" w:rsidRPr="005B17D3" w:rsidRDefault="005B17D3">
      <w:pPr>
        <w:pStyle w:val="TOC4"/>
        <w:tabs>
          <w:tab w:val="left" w:pos="1872"/>
          <w:tab w:val="right" w:leader="dot" w:pos="9350"/>
        </w:tabs>
        <w:rPr>
          <w:rFonts w:asciiTheme="minorHAnsi" w:eastAsiaTheme="minorEastAsia" w:hAnsiTheme="minorHAnsi" w:cstheme="minorBidi"/>
          <w:noProof/>
          <w:sz w:val="22"/>
          <w:szCs w:val="22"/>
        </w:rPr>
      </w:pPr>
      <w:hyperlink w:anchor="_Toc31622281" w:history="1">
        <w:r w:rsidR="00436578" w:rsidRPr="005B17D3">
          <w:rPr>
            <w:rStyle w:val="Hyperlink"/>
            <w:noProof/>
          </w:rPr>
          <w:t>5.3.5.3</w:t>
        </w:r>
        <w:r w:rsidR="00436578" w:rsidRPr="005B17D3">
          <w:rPr>
            <w:rFonts w:asciiTheme="minorHAnsi" w:eastAsiaTheme="minorEastAsia" w:hAnsiTheme="minorHAnsi" w:cstheme="minorBidi"/>
            <w:noProof/>
            <w:sz w:val="22"/>
            <w:szCs w:val="22"/>
          </w:rPr>
          <w:tab/>
        </w:r>
        <w:r w:rsidR="00436578" w:rsidRPr="005B17D3">
          <w:rPr>
            <w:rStyle w:val="Hyperlink"/>
            <w:noProof/>
          </w:rPr>
          <w:t>Add Emergency Contact, Next of Kin, or Designee</w:t>
        </w:r>
        <w:r w:rsidR="00436578" w:rsidRPr="005B17D3">
          <w:rPr>
            <w:noProof/>
            <w:webHidden/>
          </w:rPr>
          <w:tab/>
        </w:r>
        <w:r w:rsidR="00436578" w:rsidRPr="005B17D3">
          <w:rPr>
            <w:noProof/>
            <w:webHidden/>
          </w:rPr>
          <w:fldChar w:fldCharType="begin"/>
        </w:r>
        <w:r w:rsidR="00436578" w:rsidRPr="005B17D3">
          <w:rPr>
            <w:noProof/>
            <w:webHidden/>
          </w:rPr>
          <w:instrText xml:space="preserve"> PAGEREF _Toc31622281 \h </w:instrText>
        </w:r>
        <w:r w:rsidR="00436578" w:rsidRPr="005B17D3">
          <w:rPr>
            <w:noProof/>
            <w:webHidden/>
          </w:rPr>
        </w:r>
        <w:r w:rsidR="00436578" w:rsidRPr="005B17D3">
          <w:rPr>
            <w:noProof/>
            <w:webHidden/>
          </w:rPr>
          <w:fldChar w:fldCharType="separate"/>
        </w:r>
        <w:r w:rsidR="00436578" w:rsidRPr="005B17D3">
          <w:rPr>
            <w:noProof/>
            <w:webHidden/>
          </w:rPr>
          <w:t>459</w:t>
        </w:r>
        <w:r w:rsidR="00436578" w:rsidRPr="005B17D3">
          <w:rPr>
            <w:noProof/>
            <w:webHidden/>
          </w:rPr>
          <w:fldChar w:fldCharType="end"/>
        </w:r>
      </w:hyperlink>
    </w:p>
    <w:p w14:paraId="03230FE6" w14:textId="4FB433A4" w:rsidR="00436578" w:rsidRPr="005B17D3" w:rsidRDefault="005B17D3">
      <w:pPr>
        <w:pStyle w:val="TOC3"/>
        <w:rPr>
          <w:rFonts w:asciiTheme="minorHAnsi" w:eastAsiaTheme="minorEastAsia" w:hAnsiTheme="minorHAnsi" w:cstheme="minorBidi"/>
          <w:b w:val="0"/>
          <w:noProof/>
          <w:sz w:val="22"/>
          <w:szCs w:val="22"/>
        </w:rPr>
      </w:pPr>
      <w:hyperlink w:anchor="_Toc31622282" w:history="1">
        <w:r w:rsidR="00436578" w:rsidRPr="005B17D3">
          <w:rPr>
            <w:rStyle w:val="Hyperlink"/>
            <w:noProof/>
            <w14:scene3d>
              <w14:camera w14:prst="orthographicFront"/>
              <w14:lightRig w14:rig="threePt" w14:dir="t">
                <w14:rot w14:lat="0" w14:lon="0" w14:rev="0"/>
              </w14:lightRig>
            </w14:scene3d>
          </w:rPr>
          <w:t>5.3.6</w:t>
        </w:r>
        <w:r w:rsidR="00436578" w:rsidRPr="005B17D3">
          <w:rPr>
            <w:rFonts w:asciiTheme="minorHAnsi" w:eastAsiaTheme="minorEastAsia" w:hAnsiTheme="minorHAnsi" w:cstheme="minorBidi"/>
            <w:b w:val="0"/>
            <w:noProof/>
            <w:sz w:val="22"/>
            <w:szCs w:val="22"/>
          </w:rPr>
          <w:tab/>
        </w:r>
        <w:r w:rsidR="00436578" w:rsidRPr="005B17D3">
          <w:rPr>
            <w:rStyle w:val="Hyperlink"/>
            <w:noProof/>
          </w:rPr>
          <w:t>Addresses</w:t>
        </w:r>
        <w:r w:rsidR="00436578" w:rsidRPr="005B17D3">
          <w:rPr>
            <w:noProof/>
            <w:webHidden/>
          </w:rPr>
          <w:tab/>
        </w:r>
        <w:r w:rsidR="00436578" w:rsidRPr="005B17D3">
          <w:rPr>
            <w:noProof/>
            <w:webHidden/>
          </w:rPr>
          <w:fldChar w:fldCharType="begin"/>
        </w:r>
        <w:r w:rsidR="00436578" w:rsidRPr="005B17D3">
          <w:rPr>
            <w:noProof/>
            <w:webHidden/>
          </w:rPr>
          <w:instrText xml:space="preserve"> PAGEREF _Toc31622282 \h </w:instrText>
        </w:r>
        <w:r w:rsidR="00436578" w:rsidRPr="005B17D3">
          <w:rPr>
            <w:noProof/>
            <w:webHidden/>
          </w:rPr>
        </w:r>
        <w:r w:rsidR="00436578" w:rsidRPr="005B17D3">
          <w:rPr>
            <w:noProof/>
            <w:webHidden/>
          </w:rPr>
          <w:fldChar w:fldCharType="separate"/>
        </w:r>
        <w:r w:rsidR="00436578" w:rsidRPr="005B17D3">
          <w:rPr>
            <w:noProof/>
            <w:webHidden/>
          </w:rPr>
          <w:t>469</w:t>
        </w:r>
        <w:r w:rsidR="00436578" w:rsidRPr="005B17D3">
          <w:rPr>
            <w:noProof/>
            <w:webHidden/>
          </w:rPr>
          <w:fldChar w:fldCharType="end"/>
        </w:r>
      </w:hyperlink>
    </w:p>
    <w:p w14:paraId="732591AA" w14:textId="2291A5C0" w:rsidR="00436578" w:rsidRPr="005B17D3" w:rsidRDefault="005B17D3">
      <w:pPr>
        <w:pStyle w:val="TOC4"/>
        <w:tabs>
          <w:tab w:val="left" w:pos="1872"/>
          <w:tab w:val="right" w:leader="dot" w:pos="9350"/>
        </w:tabs>
        <w:rPr>
          <w:rFonts w:asciiTheme="minorHAnsi" w:eastAsiaTheme="minorEastAsia" w:hAnsiTheme="minorHAnsi" w:cstheme="minorBidi"/>
          <w:noProof/>
          <w:sz w:val="22"/>
          <w:szCs w:val="22"/>
        </w:rPr>
      </w:pPr>
      <w:hyperlink w:anchor="_Toc31622283" w:history="1">
        <w:r w:rsidR="00436578" w:rsidRPr="005B17D3">
          <w:rPr>
            <w:rStyle w:val="Hyperlink"/>
            <w:noProof/>
          </w:rPr>
          <w:t>5.3.6.1</w:t>
        </w:r>
        <w:r w:rsidR="00436578" w:rsidRPr="005B17D3">
          <w:rPr>
            <w:rFonts w:asciiTheme="minorHAnsi" w:eastAsiaTheme="minorEastAsia" w:hAnsiTheme="minorHAnsi" w:cstheme="minorBidi"/>
            <w:noProof/>
            <w:sz w:val="22"/>
            <w:szCs w:val="22"/>
          </w:rPr>
          <w:tab/>
        </w:r>
        <w:r w:rsidR="00436578" w:rsidRPr="005B17D3">
          <w:rPr>
            <w:rStyle w:val="Hyperlink"/>
            <w:noProof/>
          </w:rPr>
          <w:t>Add/Edit Address</w:t>
        </w:r>
        <w:r w:rsidR="00436578" w:rsidRPr="005B17D3">
          <w:rPr>
            <w:noProof/>
            <w:webHidden/>
          </w:rPr>
          <w:tab/>
        </w:r>
        <w:r w:rsidR="00436578" w:rsidRPr="005B17D3">
          <w:rPr>
            <w:noProof/>
            <w:webHidden/>
          </w:rPr>
          <w:fldChar w:fldCharType="begin"/>
        </w:r>
        <w:r w:rsidR="00436578" w:rsidRPr="005B17D3">
          <w:rPr>
            <w:noProof/>
            <w:webHidden/>
          </w:rPr>
          <w:instrText xml:space="preserve"> PAGEREF _Toc31622283 \h </w:instrText>
        </w:r>
        <w:r w:rsidR="00436578" w:rsidRPr="005B17D3">
          <w:rPr>
            <w:noProof/>
            <w:webHidden/>
          </w:rPr>
        </w:r>
        <w:r w:rsidR="00436578" w:rsidRPr="005B17D3">
          <w:rPr>
            <w:noProof/>
            <w:webHidden/>
          </w:rPr>
          <w:fldChar w:fldCharType="separate"/>
        </w:r>
        <w:r w:rsidR="00436578" w:rsidRPr="005B17D3">
          <w:rPr>
            <w:noProof/>
            <w:webHidden/>
          </w:rPr>
          <w:t>474</w:t>
        </w:r>
        <w:r w:rsidR="00436578" w:rsidRPr="005B17D3">
          <w:rPr>
            <w:noProof/>
            <w:webHidden/>
          </w:rPr>
          <w:fldChar w:fldCharType="end"/>
        </w:r>
      </w:hyperlink>
    </w:p>
    <w:p w14:paraId="03521FEC" w14:textId="5D21B111" w:rsidR="00436578" w:rsidRPr="005B17D3" w:rsidRDefault="005B17D3">
      <w:pPr>
        <w:pStyle w:val="TOC4"/>
        <w:tabs>
          <w:tab w:val="left" w:pos="1872"/>
          <w:tab w:val="right" w:leader="dot" w:pos="9350"/>
        </w:tabs>
        <w:rPr>
          <w:rFonts w:asciiTheme="minorHAnsi" w:eastAsiaTheme="minorEastAsia" w:hAnsiTheme="minorHAnsi" w:cstheme="minorBidi"/>
          <w:noProof/>
          <w:sz w:val="22"/>
          <w:szCs w:val="22"/>
        </w:rPr>
      </w:pPr>
      <w:hyperlink w:anchor="_Toc31622284" w:history="1">
        <w:r w:rsidR="00436578" w:rsidRPr="005B17D3">
          <w:rPr>
            <w:rStyle w:val="Hyperlink"/>
            <w:noProof/>
          </w:rPr>
          <w:t>5.3.6.2</w:t>
        </w:r>
        <w:r w:rsidR="00436578" w:rsidRPr="005B17D3">
          <w:rPr>
            <w:rFonts w:asciiTheme="minorHAnsi" w:eastAsiaTheme="minorEastAsia" w:hAnsiTheme="minorHAnsi" w:cstheme="minorBidi"/>
            <w:noProof/>
            <w:sz w:val="22"/>
            <w:szCs w:val="22"/>
          </w:rPr>
          <w:tab/>
        </w:r>
        <w:r w:rsidR="00436578" w:rsidRPr="005B17D3">
          <w:rPr>
            <w:rStyle w:val="Hyperlink"/>
            <w:noProof/>
          </w:rPr>
          <w:t>Real-Time Address Validation</w:t>
        </w:r>
        <w:r w:rsidR="00436578" w:rsidRPr="005B17D3">
          <w:rPr>
            <w:noProof/>
            <w:webHidden/>
          </w:rPr>
          <w:tab/>
        </w:r>
        <w:r w:rsidR="00436578" w:rsidRPr="005B17D3">
          <w:rPr>
            <w:noProof/>
            <w:webHidden/>
          </w:rPr>
          <w:fldChar w:fldCharType="begin"/>
        </w:r>
        <w:r w:rsidR="00436578" w:rsidRPr="005B17D3">
          <w:rPr>
            <w:noProof/>
            <w:webHidden/>
          </w:rPr>
          <w:instrText xml:space="preserve"> PAGEREF _Toc31622284 \h </w:instrText>
        </w:r>
        <w:r w:rsidR="00436578" w:rsidRPr="005B17D3">
          <w:rPr>
            <w:noProof/>
            <w:webHidden/>
          </w:rPr>
        </w:r>
        <w:r w:rsidR="00436578" w:rsidRPr="005B17D3">
          <w:rPr>
            <w:noProof/>
            <w:webHidden/>
          </w:rPr>
          <w:fldChar w:fldCharType="separate"/>
        </w:r>
        <w:r w:rsidR="00436578" w:rsidRPr="005B17D3">
          <w:rPr>
            <w:noProof/>
            <w:webHidden/>
          </w:rPr>
          <w:t>480</w:t>
        </w:r>
        <w:r w:rsidR="00436578" w:rsidRPr="005B17D3">
          <w:rPr>
            <w:noProof/>
            <w:webHidden/>
          </w:rPr>
          <w:fldChar w:fldCharType="end"/>
        </w:r>
      </w:hyperlink>
    </w:p>
    <w:p w14:paraId="009F6034" w14:textId="0348F1B3" w:rsidR="00436578" w:rsidRPr="005B17D3" w:rsidRDefault="005B17D3">
      <w:pPr>
        <w:pStyle w:val="TOC5"/>
        <w:rPr>
          <w:rFonts w:asciiTheme="minorHAnsi" w:eastAsiaTheme="minorEastAsia" w:hAnsiTheme="minorHAnsi" w:cstheme="minorBidi"/>
          <w:noProof/>
          <w:sz w:val="22"/>
          <w:szCs w:val="22"/>
        </w:rPr>
      </w:pPr>
      <w:hyperlink w:anchor="_Toc31622285" w:history="1">
        <w:r w:rsidR="00436578" w:rsidRPr="005B17D3">
          <w:rPr>
            <w:rStyle w:val="Hyperlink"/>
            <w:noProof/>
            <w14:scene3d>
              <w14:camera w14:prst="orthographicFront"/>
              <w14:lightRig w14:rig="threePt" w14:dir="t">
                <w14:rot w14:lat="0" w14:lon="0" w14:rev="0"/>
              </w14:lightRig>
            </w14:scene3d>
          </w:rPr>
          <w:t>5.3.6.2.1</w:t>
        </w:r>
        <w:r w:rsidR="00436578" w:rsidRPr="005B17D3">
          <w:rPr>
            <w:rFonts w:asciiTheme="minorHAnsi" w:eastAsiaTheme="minorEastAsia" w:hAnsiTheme="minorHAnsi" w:cstheme="minorBidi"/>
            <w:noProof/>
            <w:sz w:val="22"/>
            <w:szCs w:val="22"/>
          </w:rPr>
          <w:tab/>
        </w:r>
        <w:r w:rsidR="00436578" w:rsidRPr="005B17D3">
          <w:rPr>
            <w:rStyle w:val="Hyperlink"/>
            <w:noProof/>
          </w:rPr>
          <w:t xml:space="preserve">Validate </w:t>
        </w:r>
        <w:r w:rsidR="00436578" w:rsidRPr="005B17D3">
          <w:rPr>
            <w:rStyle w:val="Hyperlink"/>
            <w:bCs/>
            <w:noProof/>
          </w:rPr>
          <w:t>Address with VA Profile UAM Service (Send Message to VA Profile/Receive VA Profile Message)</w:t>
        </w:r>
        <w:r w:rsidR="00436578" w:rsidRPr="005B17D3">
          <w:rPr>
            <w:noProof/>
            <w:webHidden/>
          </w:rPr>
          <w:tab/>
        </w:r>
        <w:r w:rsidR="00436578" w:rsidRPr="005B17D3">
          <w:rPr>
            <w:noProof/>
            <w:webHidden/>
          </w:rPr>
          <w:fldChar w:fldCharType="begin"/>
        </w:r>
        <w:r w:rsidR="00436578" w:rsidRPr="005B17D3">
          <w:rPr>
            <w:noProof/>
            <w:webHidden/>
          </w:rPr>
          <w:instrText xml:space="preserve"> PAGEREF _Toc31622285 \h </w:instrText>
        </w:r>
        <w:r w:rsidR="00436578" w:rsidRPr="005B17D3">
          <w:rPr>
            <w:noProof/>
            <w:webHidden/>
          </w:rPr>
        </w:r>
        <w:r w:rsidR="00436578" w:rsidRPr="005B17D3">
          <w:rPr>
            <w:noProof/>
            <w:webHidden/>
          </w:rPr>
          <w:fldChar w:fldCharType="separate"/>
        </w:r>
        <w:r w:rsidR="00436578" w:rsidRPr="005B17D3">
          <w:rPr>
            <w:noProof/>
            <w:webHidden/>
          </w:rPr>
          <w:t>483</w:t>
        </w:r>
        <w:r w:rsidR="00436578" w:rsidRPr="005B17D3">
          <w:rPr>
            <w:noProof/>
            <w:webHidden/>
          </w:rPr>
          <w:fldChar w:fldCharType="end"/>
        </w:r>
      </w:hyperlink>
    </w:p>
    <w:p w14:paraId="7D3A5899" w14:textId="5EC4837B" w:rsidR="00436578" w:rsidRPr="005B17D3" w:rsidRDefault="005B17D3">
      <w:pPr>
        <w:pStyle w:val="TOC5"/>
        <w:rPr>
          <w:rFonts w:asciiTheme="minorHAnsi" w:eastAsiaTheme="minorEastAsia" w:hAnsiTheme="minorHAnsi" w:cstheme="minorBidi"/>
          <w:noProof/>
          <w:sz w:val="22"/>
          <w:szCs w:val="22"/>
        </w:rPr>
      </w:pPr>
      <w:hyperlink w:anchor="_Toc31622286" w:history="1">
        <w:r w:rsidR="00436578" w:rsidRPr="005B17D3">
          <w:rPr>
            <w:rStyle w:val="Hyperlink"/>
            <w:noProof/>
            <w14:scene3d>
              <w14:camera w14:prst="orthographicFront"/>
              <w14:lightRig w14:rig="threePt" w14:dir="t">
                <w14:rot w14:lat="0" w14:lon="0" w14:rev="0"/>
              </w14:lightRig>
            </w14:scene3d>
          </w:rPr>
          <w:t>5.3.6.2.2</w:t>
        </w:r>
        <w:r w:rsidR="00436578" w:rsidRPr="005B17D3">
          <w:rPr>
            <w:rFonts w:asciiTheme="minorHAnsi" w:eastAsiaTheme="minorEastAsia" w:hAnsiTheme="minorHAnsi" w:cstheme="minorBidi"/>
            <w:noProof/>
            <w:sz w:val="22"/>
            <w:szCs w:val="22"/>
          </w:rPr>
          <w:tab/>
        </w:r>
        <w:r w:rsidR="00436578" w:rsidRPr="005B17D3">
          <w:rPr>
            <w:rStyle w:val="Hyperlink"/>
            <w:noProof/>
          </w:rPr>
          <w:t>Save Validated Address within Enrollment System (Manage Address Contact Information)</w:t>
        </w:r>
        <w:r w:rsidR="00436578" w:rsidRPr="005B17D3">
          <w:rPr>
            <w:noProof/>
            <w:webHidden/>
          </w:rPr>
          <w:tab/>
        </w:r>
        <w:r w:rsidR="00436578" w:rsidRPr="005B17D3">
          <w:rPr>
            <w:noProof/>
            <w:webHidden/>
          </w:rPr>
          <w:fldChar w:fldCharType="begin"/>
        </w:r>
        <w:r w:rsidR="00436578" w:rsidRPr="005B17D3">
          <w:rPr>
            <w:noProof/>
            <w:webHidden/>
          </w:rPr>
          <w:instrText xml:space="preserve"> PAGEREF _Toc31622286 \h </w:instrText>
        </w:r>
        <w:r w:rsidR="00436578" w:rsidRPr="005B17D3">
          <w:rPr>
            <w:noProof/>
            <w:webHidden/>
          </w:rPr>
        </w:r>
        <w:r w:rsidR="00436578" w:rsidRPr="005B17D3">
          <w:rPr>
            <w:noProof/>
            <w:webHidden/>
          </w:rPr>
          <w:fldChar w:fldCharType="separate"/>
        </w:r>
        <w:r w:rsidR="00436578" w:rsidRPr="005B17D3">
          <w:rPr>
            <w:noProof/>
            <w:webHidden/>
          </w:rPr>
          <w:t>483</w:t>
        </w:r>
        <w:r w:rsidR="00436578" w:rsidRPr="005B17D3">
          <w:rPr>
            <w:noProof/>
            <w:webHidden/>
          </w:rPr>
          <w:fldChar w:fldCharType="end"/>
        </w:r>
      </w:hyperlink>
    </w:p>
    <w:p w14:paraId="4265CEC7" w14:textId="5A1348E6" w:rsidR="00436578" w:rsidRPr="005B17D3" w:rsidRDefault="005B17D3">
      <w:pPr>
        <w:pStyle w:val="TOC4"/>
        <w:tabs>
          <w:tab w:val="left" w:pos="1872"/>
          <w:tab w:val="right" w:leader="dot" w:pos="9350"/>
        </w:tabs>
        <w:rPr>
          <w:rFonts w:asciiTheme="minorHAnsi" w:eastAsiaTheme="minorEastAsia" w:hAnsiTheme="minorHAnsi" w:cstheme="minorBidi"/>
          <w:noProof/>
          <w:sz w:val="22"/>
          <w:szCs w:val="22"/>
        </w:rPr>
      </w:pPr>
      <w:hyperlink w:anchor="_Toc31622287" w:history="1">
        <w:r w:rsidR="00436578" w:rsidRPr="005B17D3">
          <w:rPr>
            <w:rStyle w:val="Hyperlink"/>
            <w:noProof/>
          </w:rPr>
          <w:t>5.3.6.3</w:t>
        </w:r>
        <w:r w:rsidR="00436578" w:rsidRPr="005B17D3">
          <w:rPr>
            <w:rFonts w:asciiTheme="minorHAnsi" w:eastAsiaTheme="minorEastAsia" w:hAnsiTheme="minorHAnsi" w:cstheme="minorBidi"/>
            <w:noProof/>
            <w:sz w:val="22"/>
            <w:szCs w:val="22"/>
          </w:rPr>
          <w:tab/>
        </w:r>
        <w:r w:rsidR="00436578" w:rsidRPr="005B17D3">
          <w:rPr>
            <w:rStyle w:val="Hyperlink"/>
            <w:rFonts w:eastAsia="Arial"/>
            <w:noProof/>
          </w:rPr>
          <w:t>Bad Address Indicator (BAI)</w:t>
        </w:r>
        <w:r w:rsidR="00436578" w:rsidRPr="005B17D3">
          <w:rPr>
            <w:noProof/>
            <w:webHidden/>
          </w:rPr>
          <w:tab/>
        </w:r>
        <w:r w:rsidR="00436578" w:rsidRPr="005B17D3">
          <w:rPr>
            <w:noProof/>
            <w:webHidden/>
          </w:rPr>
          <w:fldChar w:fldCharType="begin"/>
        </w:r>
        <w:r w:rsidR="00436578" w:rsidRPr="005B17D3">
          <w:rPr>
            <w:noProof/>
            <w:webHidden/>
          </w:rPr>
          <w:instrText xml:space="preserve"> PAGEREF _Toc31622287 \h </w:instrText>
        </w:r>
        <w:r w:rsidR="00436578" w:rsidRPr="005B17D3">
          <w:rPr>
            <w:noProof/>
            <w:webHidden/>
          </w:rPr>
        </w:r>
        <w:r w:rsidR="00436578" w:rsidRPr="005B17D3">
          <w:rPr>
            <w:noProof/>
            <w:webHidden/>
          </w:rPr>
          <w:fldChar w:fldCharType="separate"/>
        </w:r>
        <w:r w:rsidR="00436578" w:rsidRPr="005B17D3">
          <w:rPr>
            <w:noProof/>
            <w:webHidden/>
          </w:rPr>
          <w:t>484</w:t>
        </w:r>
        <w:r w:rsidR="00436578" w:rsidRPr="005B17D3">
          <w:rPr>
            <w:noProof/>
            <w:webHidden/>
          </w:rPr>
          <w:fldChar w:fldCharType="end"/>
        </w:r>
      </w:hyperlink>
    </w:p>
    <w:p w14:paraId="56BA7000" w14:textId="7706707A" w:rsidR="00436578" w:rsidRPr="005B17D3" w:rsidRDefault="005B17D3">
      <w:pPr>
        <w:pStyle w:val="TOC4"/>
        <w:tabs>
          <w:tab w:val="left" w:pos="1872"/>
          <w:tab w:val="right" w:leader="dot" w:pos="9350"/>
        </w:tabs>
        <w:rPr>
          <w:rFonts w:asciiTheme="minorHAnsi" w:eastAsiaTheme="minorEastAsia" w:hAnsiTheme="minorHAnsi" w:cstheme="minorBidi"/>
          <w:noProof/>
          <w:sz w:val="22"/>
          <w:szCs w:val="22"/>
        </w:rPr>
      </w:pPr>
      <w:hyperlink w:anchor="_Toc31622288" w:history="1">
        <w:r w:rsidR="00436578" w:rsidRPr="005B17D3">
          <w:rPr>
            <w:rStyle w:val="Hyperlink"/>
            <w:noProof/>
          </w:rPr>
          <w:t>5.3.6.4</w:t>
        </w:r>
        <w:r w:rsidR="00436578" w:rsidRPr="005B17D3">
          <w:rPr>
            <w:rFonts w:asciiTheme="minorHAnsi" w:eastAsiaTheme="minorEastAsia" w:hAnsiTheme="minorHAnsi" w:cstheme="minorBidi"/>
            <w:noProof/>
            <w:sz w:val="22"/>
            <w:szCs w:val="22"/>
          </w:rPr>
          <w:tab/>
        </w:r>
        <w:r w:rsidR="00436578" w:rsidRPr="005B17D3">
          <w:rPr>
            <w:rStyle w:val="Hyperlink"/>
            <w:noProof/>
          </w:rPr>
          <w:t>Override Invalid Residential or Permanent Mailing Address</w:t>
        </w:r>
        <w:r w:rsidR="00436578" w:rsidRPr="005B17D3">
          <w:rPr>
            <w:noProof/>
            <w:webHidden/>
          </w:rPr>
          <w:tab/>
        </w:r>
        <w:r w:rsidR="00436578" w:rsidRPr="005B17D3">
          <w:rPr>
            <w:noProof/>
            <w:webHidden/>
          </w:rPr>
          <w:fldChar w:fldCharType="begin"/>
        </w:r>
        <w:r w:rsidR="00436578" w:rsidRPr="005B17D3">
          <w:rPr>
            <w:noProof/>
            <w:webHidden/>
          </w:rPr>
          <w:instrText xml:space="preserve"> PAGEREF _Toc31622288 \h </w:instrText>
        </w:r>
        <w:r w:rsidR="00436578" w:rsidRPr="005B17D3">
          <w:rPr>
            <w:noProof/>
            <w:webHidden/>
          </w:rPr>
        </w:r>
        <w:r w:rsidR="00436578" w:rsidRPr="005B17D3">
          <w:rPr>
            <w:noProof/>
            <w:webHidden/>
          </w:rPr>
          <w:fldChar w:fldCharType="separate"/>
        </w:r>
        <w:r w:rsidR="00436578" w:rsidRPr="005B17D3">
          <w:rPr>
            <w:noProof/>
            <w:webHidden/>
          </w:rPr>
          <w:t>485</w:t>
        </w:r>
        <w:r w:rsidR="00436578" w:rsidRPr="005B17D3">
          <w:rPr>
            <w:noProof/>
            <w:webHidden/>
          </w:rPr>
          <w:fldChar w:fldCharType="end"/>
        </w:r>
      </w:hyperlink>
    </w:p>
    <w:p w14:paraId="49678352" w14:textId="0336C00F" w:rsidR="00436578" w:rsidRPr="005B17D3" w:rsidRDefault="005B17D3">
      <w:pPr>
        <w:pStyle w:val="TOC3"/>
        <w:rPr>
          <w:rFonts w:asciiTheme="minorHAnsi" w:eastAsiaTheme="minorEastAsia" w:hAnsiTheme="minorHAnsi" w:cstheme="minorBidi"/>
          <w:b w:val="0"/>
          <w:noProof/>
          <w:sz w:val="22"/>
          <w:szCs w:val="22"/>
        </w:rPr>
      </w:pPr>
      <w:hyperlink w:anchor="_Toc31622289" w:history="1">
        <w:r w:rsidR="00436578" w:rsidRPr="005B17D3">
          <w:rPr>
            <w:rStyle w:val="Hyperlink"/>
            <w:noProof/>
            <w14:scene3d>
              <w14:camera w14:prst="orthographicFront"/>
              <w14:lightRig w14:rig="threePt" w14:dir="t">
                <w14:rot w14:lat="0" w14:lon="0" w14:rev="0"/>
              </w14:lightRig>
            </w14:scene3d>
          </w:rPr>
          <w:t>5.3.7</w:t>
        </w:r>
        <w:r w:rsidR="00436578" w:rsidRPr="005B17D3">
          <w:rPr>
            <w:rFonts w:asciiTheme="minorHAnsi" w:eastAsiaTheme="minorEastAsia" w:hAnsiTheme="minorHAnsi" w:cstheme="minorBidi"/>
            <w:b w:val="0"/>
            <w:noProof/>
            <w:sz w:val="22"/>
            <w:szCs w:val="22"/>
          </w:rPr>
          <w:tab/>
        </w:r>
        <w:r w:rsidR="00436578" w:rsidRPr="005B17D3">
          <w:rPr>
            <w:rStyle w:val="Hyperlink"/>
            <w:noProof/>
          </w:rPr>
          <w:t>Addresses Tab (View Only)</w:t>
        </w:r>
        <w:r w:rsidR="00436578" w:rsidRPr="005B17D3">
          <w:rPr>
            <w:noProof/>
            <w:webHidden/>
          </w:rPr>
          <w:tab/>
        </w:r>
        <w:r w:rsidR="00436578" w:rsidRPr="005B17D3">
          <w:rPr>
            <w:noProof/>
            <w:webHidden/>
          </w:rPr>
          <w:fldChar w:fldCharType="begin"/>
        </w:r>
        <w:r w:rsidR="00436578" w:rsidRPr="005B17D3">
          <w:rPr>
            <w:noProof/>
            <w:webHidden/>
          </w:rPr>
          <w:instrText xml:space="preserve"> PAGEREF _Toc31622289 \h </w:instrText>
        </w:r>
        <w:r w:rsidR="00436578" w:rsidRPr="005B17D3">
          <w:rPr>
            <w:noProof/>
            <w:webHidden/>
          </w:rPr>
        </w:r>
        <w:r w:rsidR="00436578" w:rsidRPr="005B17D3">
          <w:rPr>
            <w:noProof/>
            <w:webHidden/>
          </w:rPr>
          <w:fldChar w:fldCharType="separate"/>
        </w:r>
        <w:r w:rsidR="00436578" w:rsidRPr="005B17D3">
          <w:rPr>
            <w:noProof/>
            <w:webHidden/>
          </w:rPr>
          <w:t>486</w:t>
        </w:r>
        <w:r w:rsidR="00436578" w:rsidRPr="005B17D3">
          <w:rPr>
            <w:noProof/>
            <w:webHidden/>
          </w:rPr>
          <w:fldChar w:fldCharType="end"/>
        </w:r>
      </w:hyperlink>
    </w:p>
    <w:p w14:paraId="2325BA08" w14:textId="7AEF2B49" w:rsidR="00436578" w:rsidRPr="005B17D3" w:rsidRDefault="005B17D3">
      <w:pPr>
        <w:pStyle w:val="TOC3"/>
        <w:rPr>
          <w:rFonts w:asciiTheme="minorHAnsi" w:eastAsiaTheme="minorEastAsia" w:hAnsiTheme="minorHAnsi" w:cstheme="minorBidi"/>
          <w:b w:val="0"/>
          <w:noProof/>
          <w:sz w:val="22"/>
          <w:szCs w:val="22"/>
        </w:rPr>
      </w:pPr>
      <w:hyperlink w:anchor="_Toc31622290" w:history="1">
        <w:r w:rsidR="00436578" w:rsidRPr="005B17D3">
          <w:rPr>
            <w:rStyle w:val="Hyperlink"/>
            <w:noProof/>
            <w14:scene3d>
              <w14:camera w14:prst="orthographicFront"/>
              <w14:lightRig w14:rig="threePt" w14:dir="t">
                <w14:rot w14:lat="0" w14:lon="0" w14:rev="0"/>
              </w14:lightRig>
            </w14:scene3d>
          </w:rPr>
          <w:t>5.3.8</w:t>
        </w:r>
        <w:r w:rsidR="00436578" w:rsidRPr="005B17D3">
          <w:rPr>
            <w:rFonts w:asciiTheme="minorHAnsi" w:eastAsiaTheme="minorEastAsia" w:hAnsiTheme="minorHAnsi" w:cstheme="minorBidi"/>
            <w:b w:val="0"/>
            <w:noProof/>
            <w:sz w:val="22"/>
            <w:szCs w:val="22"/>
          </w:rPr>
          <w:tab/>
        </w:r>
        <w:r w:rsidR="00436578" w:rsidRPr="005B17D3">
          <w:rPr>
            <w:rStyle w:val="Hyperlink"/>
            <w:noProof/>
          </w:rPr>
          <w:t>Insurance</w:t>
        </w:r>
        <w:r w:rsidR="00436578" w:rsidRPr="005B17D3">
          <w:rPr>
            <w:noProof/>
            <w:webHidden/>
          </w:rPr>
          <w:tab/>
        </w:r>
        <w:r w:rsidR="00436578" w:rsidRPr="005B17D3">
          <w:rPr>
            <w:noProof/>
            <w:webHidden/>
          </w:rPr>
          <w:fldChar w:fldCharType="begin"/>
        </w:r>
        <w:r w:rsidR="00436578" w:rsidRPr="005B17D3">
          <w:rPr>
            <w:noProof/>
            <w:webHidden/>
          </w:rPr>
          <w:instrText xml:space="preserve"> PAGEREF _Toc31622290 \h </w:instrText>
        </w:r>
        <w:r w:rsidR="00436578" w:rsidRPr="005B17D3">
          <w:rPr>
            <w:noProof/>
            <w:webHidden/>
          </w:rPr>
        </w:r>
        <w:r w:rsidR="00436578" w:rsidRPr="005B17D3">
          <w:rPr>
            <w:noProof/>
            <w:webHidden/>
          </w:rPr>
          <w:fldChar w:fldCharType="separate"/>
        </w:r>
        <w:r w:rsidR="00436578" w:rsidRPr="005B17D3">
          <w:rPr>
            <w:noProof/>
            <w:webHidden/>
          </w:rPr>
          <w:t>487</w:t>
        </w:r>
        <w:r w:rsidR="00436578" w:rsidRPr="005B17D3">
          <w:rPr>
            <w:noProof/>
            <w:webHidden/>
          </w:rPr>
          <w:fldChar w:fldCharType="end"/>
        </w:r>
      </w:hyperlink>
    </w:p>
    <w:p w14:paraId="795E8531" w14:textId="1059BCB0" w:rsidR="00436578" w:rsidRPr="005B17D3" w:rsidRDefault="005B17D3">
      <w:pPr>
        <w:pStyle w:val="TOC4"/>
        <w:tabs>
          <w:tab w:val="left" w:pos="1872"/>
          <w:tab w:val="right" w:leader="dot" w:pos="9350"/>
        </w:tabs>
        <w:rPr>
          <w:rFonts w:asciiTheme="minorHAnsi" w:eastAsiaTheme="minorEastAsia" w:hAnsiTheme="minorHAnsi" w:cstheme="minorBidi"/>
          <w:noProof/>
          <w:sz w:val="22"/>
          <w:szCs w:val="22"/>
        </w:rPr>
      </w:pPr>
      <w:hyperlink w:anchor="_Toc31622291" w:history="1">
        <w:r w:rsidR="00436578" w:rsidRPr="005B17D3">
          <w:rPr>
            <w:rStyle w:val="Hyperlink"/>
            <w:noProof/>
          </w:rPr>
          <w:t>5.3.8.1</w:t>
        </w:r>
        <w:r w:rsidR="00436578" w:rsidRPr="005B17D3">
          <w:rPr>
            <w:rFonts w:asciiTheme="minorHAnsi" w:eastAsiaTheme="minorEastAsia" w:hAnsiTheme="minorHAnsi" w:cstheme="minorBidi"/>
            <w:noProof/>
            <w:sz w:val="22"/>
            <w:szCs w:val="22"/>
          </w:rPr>
          <w:tab/>
        </w:r>
        <w:r w:rsidR="00436578" w:rsidRPr="005B17D3">
          <w:rPr>
            <w:rStyle w:val="Hyperlink"/>
            <w:noProof/>
          </w:rPr>
          <w:t>Insurance Overview</w:t>
        </w:r>
        <w:r w:rsidR="00436578" w:rsidRPr="005B17D3">
          <w:rPr>
            <w:noProof/>
            <w:webHidden/>
          </w:rPr>
          <w:tab/>
        </w:r>
        <w:r w:rsidR="00436578" w:rsidRPr="005B17D3">
          <w:rPr>
            <w:noProof/>
            <w:webHidden/>
          </w:rPr>
          <w:fldChar w:fldCharType="begin"/>
        </w:r>
        <w:r w:rsidR="00436578" w:rsidRPr="005B17D3">
          <w:rPr>
            <w:noProof/>
            <w:webHidden/>
          </w:rPr>
          <w:instrText xml:space="preserve"> PAGEREF _Toc31622291 \h </w:instrText>
        </w:r>
        <w:r w:rsidR="00436578" w:rsidRPr="005B17D3">
          <w:rPr>
            <w:noProof/>
            <w:webHidden/>
          </w:rPr>
        </w:r>
        <w:r w:rsidR="00436578" w:rsidRPr="005B17D3">
          <w:rPr>
            <w:noProof/>
            <w:webHidden/>
          </w:rPr>
          <w:fldChar w:fldCharType="separate"/>
        </w:r>
        <w:r w:rsidR="00436578" w:rsidRPr="005B17D3">
          <w:rPr>
            <w:noProof/>
            <w:webHidden/>
          </w:rPr>
          <w:t>487</w:t>
        </w:r>
        <w:r w:rsidR="00436578" w:rsidRPr="005B17D3">
          <w:rPr>
            <w:noProof/>
            <w:webHidden/>
          </w:rPr>
          <w:fldChar w:fldCharType="end"/>
        </w:r>
      </w:hyperlink>
    </w:p>
    <w:p w14:paraId="3A28A329" w14:textId="052FA8E4" w:rsidR="00436578" w:rsidRPr="005B17D3" w:rsidRDefault="005B17D3">
      <w:pPr>
        <w:pStyle w:val="TOC4"/>
        <w:tabs>
          <w:tab w:val="left" w:pos="1872"/>
          <w:tab w:val="right" w:leader="dot" w:pos="9350"/>
        </w:tabs>
        <w:rPr>
          <w:rFonts w:asciiTheme="minorHAnsi" w:eastAsiaTheme="minorEastAsia" w:hAnsiTheme="minorHAnsi" w:cstheme="minorBidi"/>
          <w:noProof/>
          <w:sz w:val="22"/>
          <w:szCs w:val="22"/>
        </w:rPr>
      </w:pPr>
      <w:hyperlink w:anchor="_Toc31622292" w:history="1">
        <w:r w:rsidR="00436578" w:rsidRPr="005B17D3">
          <w:rPr>
            <w:rStyle w:val="Hyperlink"/>
            <w:noProof/>
          </w:rPr>
          <w:t>5.3.8.2</w:t>
        </w:r>
        <w:r w:rsidR="00436578" w:rsidRPr="005B17D3">
          <w:rPr>
            <w:rFonts w:asciiTheme="minorHAnsi" w:eastAsiaTheme="minorEastAsia" w:hAnsiTheme="minorHAnsi" w:cstheme="minorBidi"/>
            <w:noProof/>
            <w:sz w:val="22"/>
            <w:szCs w:val="22"/>
          </w:rPr>
          <w:tab/>
        </w:r>
        <w:r w:rsidR="00436578" w:rsidRPr="005B17D3">
          <w:rPr>
            <w:rStyle w:val="Hyperlink"/>
            <w:noProof/>
          </w:rPr>
          <w:t>Sending CCN OHI Notification Email:</w:t>
        </w:r>
        <w:r w:rsidR="00436578" w:rsidRPr="005B17D3">
          <w:rPr>
            <w:noProof/>
            <w:webHidden/>
          </w:rPr>
          <w:tab/>
        </w:r>
        <w:r w:rsidR="00436578" w:rsidRPr="005B17D3">
          <w:rPr>
            <w:noProof/>
            <w:webHidden/>
          </w:rPr>
          <w:fldChar w:fldCharType="begin"/>
        </w:r>
        <w:r w:rsidR="00436578" w:rsidRPr="005B17D3">
          <w:rPr>
            <w:noProof/>
            <w:webHidden/>
          </w:rPr>
          <w:instrText xml:space="preserve"> PAGEREF _Toc31622292 \h </w:instrText>
        </w:r>
        <w:r w:rsidR="00436578" w:rsidRPr="005B17D3">
          <w:rPr>
            <w:noProof/>
            <w:webHidden/>
          </w:rPr>
        </w:r>
        <w:r w:rsidR="00436578" w:rsidRPr="005B17D3">
          <w:rPr>
            <w:noProof/>
            <w:webHidden/>
          </w:rPr>
          <w:fldChar w:fldCharType="separate"/>
        </w:r>
        <w:r w:rsidR="00436578" w:rsidRPr="005B17D3">
          <w:rPr>
            <w:noProof/>
            <w:webHidden/>
          </w:rPr>
          <w:t>488</w:t>
        </w:r>
        <w:r w:rsidR="00436578" w:rsidRPr="005B17D3">
          <w:rPr>
            <w:noProof/>
            <w:webHidden/>
          </w:rPr>
          <w:fldChar w:fldCharType="end"/>
        </w:r>
      </w:hyperlink>
    </w:p>
    <w:p w14:paraId="44082733" w14:textId="22400C20" w:rsidR="00436578" w:rsidRPr="005B17D3" w:rsidRDefault="005B17D3">
      <w:pPr>
        <w:pStyle w:val="TOC4"/>
        <w:tabs>
          <w:tab w:val="left" w:pos="1872"/>
          <w:tab w:val="right" w:leader="dot" w:pos="9350"/>
        </w:tabs>
        <w:rPr>
          <w:rFonts w:asciiTheme="minorHAnsi" w:eastAsiaTheme="minorEastAsia" w:hAnsiTheme="minorHAnsi" w:cstheme="minorBidi"/>
          <w:noProof/>
          <w:sz w:val="22"/>
          <w:szCs w:val="22"/>
        </w:rPr>
      </w:pPr>
      <w:hyperlink w:anchor="_Toc31622293" w:history="1">
        <w:r w:rsidR="00436578" w:rsidRPr="005B17D3">
          <w:rPr>
            <w:rStyle w:val="Hyperlink"/>
            <w:noProof/>
          </w:rPr>
          <w:t>5.3.8.3</w:t>
        </w:r>
        <w:r w:rsidR="00436578" w:rsidRPr="005B17D3">
          <w:rPr>
            <w:rFonts w:asciiTheme="minorHAnsi" w:eastAsiaTheme="minorEastAsia" w:hAnsiTheme="minorHAnsi" w:cstheme="minorBidi"/>
            <w:noProof/>
            <w:sz w:val="22"/>
            <w:szCs w:val="22"/>
          </w:rPr>
          <w:tab/>
        </w:r>
        <w:r w:rsidR="00436578" w:rsidRPr="005B17D3">
          <w:rPr>
            <w:rStyle w:val="Hyperlink"/>
            <w:noProof/>
          </w:rPr>
          <w:t>Add/Update Insurance Carrier</w:t>
        </w:r>
        <w:r w:rsidR="00436578" w:rsidRPr="005B17D3">
          <w:rPr>
            <w:noProof/>
            <w:webHidden/>
          </w:rPr>
          <w:tab/>
        </w:r>
        <w:r w:rsidR="00436578" w:rsidRPr="005B17D3">
          <w:rPr>
            <w:noProof/>
            <w:webHidden/>
          </w:rPr>
          <w:fldChar w:fldCharType="begin"/>
        </w:r>
        <w:r w:rsidR="00436578" w:rsidRPr="005B17D3">
          <w:rPr>
            <w:noProof/>
            <w:webHidden/>
          </w:rPr>
          <w:instrText xml:space="preserve"> PAGEREF _Toc31622293 \h </w:instrText>
        </w:r>
        <w:r w:rsidR="00436578" w:rsidRPr="005B17D3">
          <w:rPr>
            <w:noProof/>
            <w:webHidden/>
          </w:rPr>
        </w:r>
        <w:r w:rsidR="00436578" w:rsidRPr="005B17D3">
          <w:rPr>
            <w:noProof/>
            <w:webHidden/>
          </w:rPr>
          <w:fldChar w:fldCharType="separate"/>
        </w:r>
        <w:r w:rsidR="00436578" w:rsidRPr="005B17D3">
          <w:rPr>
            <w:noProof/>
            <w:webHidden/>
          </w:rPr>
          <w:t>489</w:t>
        </w:r>
        <w:r w:rsidR="00436578" w:rsidRPr="005B17D3">
          <w:rPr>
            <w:noProof/>
            <w:webHidden/>
          </w:rPr>
          <w:fldChar w:fldCharType="end"/>
        </w:r>
      </w:hyperlink>
    </w:p>
    <w:p w14:paraId="07D49810" w14:textId="4003F6AE" w:rsidR="00436578" w:rsidRPr="005B17D3" w:rsidRDefault="005B17D3">
      <w:pPr>
        <w:pStyle w:val="TOC5"/>
        <w:rPr>
          <w:rFonts w:asciiTheme="minorHAnsi" w:eastAsiaTheme="minorEastAsia" w:hAnsiTheme="minorHAnsi" w:cstheme="minorBidi"/>
          <w:noProof/>
          <w:sz w:val="22"/>
          <w:szCs w:val="22"/>
        </w:rPr>
      </w:pPr>
      <w:hyperlink w:anchor="_Toc31622294" w:history="1">
        <w:r w:rsidR="00436578" w:rsidRPr="005B17D3">
          <w:rPr>
            <w:rStyle w:val="Hyperlink"/>
            <w:noProof/>
            <w14:scene3d>
              <w14:camera w14:prst="orthographicFront"/>
              <w14:lightRig w14:rig="threePt" w14:dir="t">
                <w14:rot w14:lat="0" w14:lon="0" w14:rev="0"/>
              </w14:lightRig>
            </w14:scene3d>
          </w:rPr>
          <w:t>5.3.8.3.1</w:t>
        </w:r>
        <w:r w:rsidR="00436578" w:rsidRPr="005B17D3">
          <w:rPr>
            <w:rFonts w:asciiTheme="minorHAnsi" w:eastAsiaTheme="minorEastAsia" w:hAnsiTheme="minorHAnsi" w:cstheme="minorBidi"/>
            <w:noProof/>
            <w:sz w:val="22"/>
            <w:szCs w:val="22"/>
          </w:rPr>
          <w:tab/>
        </w:r>
        <w:r w:rsidR="00436578" w:rsidRPr="005B17D3">
          <w:rPr>
            <w:rStyle w:val="Hyperlink"/>
            <w:noProof/>
          </w:rPr>
          <w:t>Add/Update Insurance Carrier - Medicare</w:t>
        </w:r>
        <w:r w:rsidR="00436578" w:rsidRPr="005B17D3">
          <w:rPr>
            <w:noProof/>
            <w:webHidden/>
          </w:rPr>
          <w:tab/>
        </w:r>
        <w:r w:rsidR="00436578" w:rsidRPr="005B17D3">
          <w:rPr>
            <w:noProof/>
            <w:webHidden/>
          </w:rPr>
          <w:fldChar w:fldCharType="begin"/>
        </w:r>
        <w:r w:rsidR="00436578" w:rsidRPr="005B17D3">
          <w:rPr>
            <w:noProof/>
            <w:webHidden/>
          </w:rPr>
          <w:instrText xml:space="preserve"> PAGEREF _Toc31622294 \h </w:instrText>
        </w:r>
        <w:r w:rsidR="00436578" w:rsidRPr="005B17D3">
          <w:rPr>
            <w:noProof/>
            <w:webHidden/>
          </w:rPr>
        </w:r>
        <w:r w:rsidR="00436578" w:rsidRPr="005B17D3">
          <w:rPr>
            <w:noProof/>
            <w:webHidden/>
          </w:rPr>
          <w:fldChar w:fldCharType="separate"/>
        </w:r>
        <w:r w:rsidR="00436578" w:rsidRPr="005B17D3">
          <w:rPr>
            <w:noProof/>
            <w:webHidden/>
          </w:rPr>
          <w:t>494</w:t>
        </w:r>
        <w:r w:rsidR="00436578" w:rsidRPr="005B17D3">
          <w:rPr>
            <w:noProof/>
            <w:webHidden/>
          </w:rPr>
          <w:fldChar w:fldCharType="end"/>
        </w:r>
      </w:hyperlink>
    </w:p>
    <w:p w14:paraId="01DA4AB3" w14:textId="21281516" w:rsidR="00436578" w:rsidRPr="005B17D3" w:rsidRDefault="005B17D3">
      <w:pPr>
        <w:pStyle w:val="TOC2"/>
        <w:rPr>
          <w:rFonts w:asciiTheme="minorHAnsi" w:eastAsiaTheme="minorEastAsia" w:hAnsiTheme="minorHAnsi" w:cstheme="minorBidi"/>
          <w:b w:val="0"/>
          <w:noProof/>
          <w:sz w:val="22"/>
          <w:szCs w:val="22"/>
        </w:rPr>
      </w:pPr>
      <w:hyperlink w:anchor="_Toc31622295" w:history="1">
        <w:r w:rsidR="00436578" w:rsidRPr="005B17D3">
          <w:rPr>
            <w:rStyle w:val="Hyperlink"/>
            <w:noProof/>
          </w:rPr>
          <w:t>5.4</w:t>
        </w:r>
        <w:r w:rsidR="00436578" w:rsidRPr="005B17D3">
          <w:rPr>
            <w:rFonts w:asciiTheme="minorHAnsi" w:eastAsiaTheme="minorEastAsia" w:hAnsiTheme="minorHAnsi" w:cstheme="minorBidi"/>
            <w:b w:val="0"/>
            <w:noProof/>
            <w:sz w:val="22"/>
            <w:szCs w:val="22"/>
          </w:rPr>
          <w:tab/>
        </w:r>
        <w:r w:rsidR="00436578" w:rsidRPr="005B17D3">
          <w:rPr>
            <w:rStyle w:val="Hyperlink"/>
            <w:noProof/>
          </w:rPr>
          <w:t>Military Service</w:t>
        </w:r>
        <w:r w:rsidR="00436578" w:rsidRPr="005B17D3">
          <w:rPr>
            <w:noProof/>
            <w:webHidden/>
          </w:rPr>
          <w:tab/>
        </w:r>
        <w:r w:rsidR="00436578" w:rsidRPr="005B17D3">
          <w:rPr>
            <w:noProof/>
            <w:webHidden/>
          </w:rPr>
          <w:fldChar w:fldCharType="begin"/>
        </w:r>
        <w:r w:rsidR="00436578" w:rsidRPr="005B17D3">
          <w:rPr>
            <w:noProof/>
            <w:webHidden/>
          </w:rPr>
          <w:instrText xml:space="preserve"> PAGEREF _Toc31622295 \h </w:instrText>
        </w:r>
        <w:r w:rsidR="00436578" w:rsidRPr="005B17D3">
          <w:rPr>
            <w:noProof/>
            <w:webHidden/>
          </w:rPr>
        </w:r>
        <w:r w:rsidR="00436578" w:rsidRPr="005B17D3">
          <w:rPr>
            <w:noProof/>
            <w:webHidden/>
          </w:rPr>
          <w:fldChar w:fldCharType="separate"/>
        </w:r>
        <w:r w:rsidR="00436578" w:rsidRPr="005B17D3">
          <w:rPr>
            <w:noProof/>
            <w:webHidden/>
          </w:rPr>
          <w:t>499</w:t>
        </w:r>
        <w:r w:rsidR="00436578" w:rsidRPr="005B17D3">
          <w:rPr>
            <w:noProof/>
            <w:webHidden/>
          </w:rPr>
          <w:fldChar w:fldCharType="end"/>
        </w:r>
      </w:hyperlink>
    </w:p>
    <w:p w14:paraId="2E7060F0" w14:textId="6EC54C22" w:rsidR="00436578" w:rsidRPr="005B17D3" w:rsidRDefault="005B17D3">
      <w:pPr>
        <w:pStyle w:val="TOC3"/>
        <w:rPr>
          <w:rFonts w:asciiTheme="minorHAnsi" w:eastAsiaTheme="minorEastAsia" w:hAnsiTheme="minorHAnsi" w:cstheme="minorBidi"/>
          <w:b w:val="0"/>
          <w:noProof/>
          <w:sz w:val="22"/>
          <w:szCs w:val="22"/>
        </w:rPr>
      </w:pPr>
      <w:hyperlink w:anchor="_Toc31622296" w:history="1">
        <w:r w:rsidR="00436578" w:rsidRPr="005B17D3">
          <w:rPr>
            <w:rStyle w:val="Hyperlink"/>
            <w:noProof/>
            <w14:scene3d>
              <w14:camera w14:prst="orthographicFront"/>
              <w14:lightRig w14:rig="threePt" w14:dir="t">
                <w14:rot w14:lat="0" w14:lon="0" w14:rev="0"/>
              </w14:lightRig>
            </w14:scene3d>
          </w:rPr>
          <w:t>5.4.1</w:t>
        </w:r>
        <w:r w:rsidR="00436578" w:rsidRPr="005B17D3">
          <w:rPr>
            <w:rFonts w:asciiTheme="minorHAnsi" w:eastAsiaTheme="minorEastAsia" w:hAnsiTheme="minorHAnsi" w:cstheme="minorBidi"/>
            <w:b w:val="0"/>
            <w:noProof/>
            <w:sz w:val="22"/>
            <w:szCs w:val="22"/>
          </w:rPr>
          <w:tab/>
        </w:r>
        <w:r w:rsidR="00436578" w:rsidRPr="005B17D3">
          <w:rPr>
            <w:rStyle w:val="Hyperlink"/>
            <w:noProof/>
          </w:rPr>
          <w:t>Send Query to MSDS Service</w:t>
        </w:r>
        <w:r w:rsidR="00436578" w:rsidRPr="005B17D3">
          <w:rPr>
            <w:noProof/>
            <w:webHidden/>
          </w:rPr>
          <w:tab/>
        </w:r>
        <w:r w:rsidR="00436578" w:rsidRPr="005B17D3">
          <w:rPr>
            <w:noProof/>
            <w:webHidden/>
          </w:rPr>
          <w:fldChar w:fldCharType="begin"/>
        </w:r>
        <w:r w:rsidR="00436578" w:rsidRPr="005B17D3">
          <w:rPr>
            <w:noProof/>
            <w:webHidden/>
          </w:rPr>
          <w:instrText xml:space="preserve"> PAGEREF _Toc31622296 \h </w:instrText>
        </w:r>
        <w:r w:rsidR="00436578" w:rsidRPr="005B17D3">
          <w:rPr>
            <w:noProof/>
            <w:webHidden/>
          </w:rPr>
        </w:r>
        <w:r w:rsidR="00436578" w:rsidRPr="005B17D3">
          <w:rPr>
            <w:noProof/>
            <w:webHidden/>
          </w:rPr>
          <w:fldChar w:fldCharType="separate"/>
        </w:r>
        <w:r w:rsidR="00436578" w:rsidRPr="005B17D3">
          <w:rPr>
            <w:noProof/>
            <w:webHidden/>
          </w:rPr>
          <w:t>499</w:t>
        </w:r>
        <w:r w:rsidR="00436578" w:rsidRPr="005B17D3">
          <w:rPr>
            <w:noProof/>
            <w:webHidden/>
          </w:rPr>
          <w:fldChar w:fldCharType="end"/>
        </w:r>
      </w:hyperlink>
    </w:p>
    <w:p w14:paraId="28439B9A" w14:textId="6C70B12F" w:rsidR="00436578" w:rsidRPr="005B17D3" w:rsidRDefault="005B17D3">
      <w:pPr>
        <w:pStyle w:val="TOC3"/>
        <w:rPr>
          <w:rFonts w:asciiTheme="minorHAnsi" w:eastAsiaTheme="minorEastAsia" w:hAnsiTheme="minorHAnsi" w:cstheme="minorBidi"/>
          <w:b w:val="0"/>
          <w:noProof/>
          <w:sz w:val="22"/>
          <w:szCs w:val="22"/>
        </w:rPr>
      </w:pPr>
      <w:hyperlink w:anchor="_Toc31622297" w:history="1">
        <w:r w:rsidR="00436578" w:rsidRPr="005B17D3">
          <w:rPr>
            <w:rStyle w:val="Hyperlink"/>
            <w:noProof/>
            <w14:scene3d>
              <w14:camera w14:prst="orthographicFront"/>
              <w14:lightRig w14:rig="threePt" w14:dir="t">
                <w14:rot w14:lat="0" w14:lon="0" w14:rev="0"/>
              </w14:lightRig>
            </w14:scene3d>
          </w:rPr>
          <w:t>5.4.2</w:t>
        </w:r>
        <w:r w:rsidR="00436578" w:rsidRPr="005B17D3">
          <w:rPr>
            <w:rFonts w:asciiTheme="minorHAnsi" w:eastAsiaTheme="minorEastAsia" w:hAnsiTheme="minorHAnsi" w:cstheme="minorBidi"/>
            <w:b w:val="0"/>
            <w:noProof/>
            <w:sz w:val="22"/>
            <w:szCs w:val="22"/>
          </w:rPr>
          <w:tab/>
        </w:r>
        <w:r w:rsidR="00436578" w:rsidRPr="005B17D3">
          <w:rPr>
            <w:rStyle w:val="Hyperlink"/>
            <w:noProof/>
          </w:rPr>
          <w:t>Current Military Service</w:t>
        </w:r>
        <w:r w:rsidR="00436578" w:rsidRPr="005B17D3">
          <w:rPr>
            <w:noProof/>
            <w:webHidden/>
          </w:rPr>
          <w:tab/>
        </w:r>
        <w:r w:rsidR="00436578" w:rsidRPr="005B17D3">
          <w:rPr>
            <w:noProof/>
            <w:webHidden/>
          </w:rPr>
          <w:fldChar w:fldCharType="begin"/>
        </w:r>
        <w:r w:rsidR="00436578" w:rsidRPr="005B17D3">
          <w:rPr>
            <w:noProof/>
            <w:webHidden/>
          </w:rPr>
          <w:instrText xml:space="preserve"> PAGEREF _Toc31622297 \h </w:instrText>
        </w:r>
        <w:r w:rsidR="00436578" w:rsidRPr="005B17D3">
          <w:rPr>
            <w:noProof/>
            <w:webHidden/>
          </w:rPr>
        </w:r>
        <w:r w:rsidR="00436578" w:rsidRPr="005B17D3">
          <w:rPr>
            <w:noProof/>
            <w:webHidden/>
          </w:rPr>
          <w:fldChar w:fldCharType="separate"/>
        </w:r>
        <w:r w:rsidR="00436578" w:rsidRPr="005B17D3">
          <w:rPr>
            <w:noProof/>
            <w:webHidden/>
          </w:rPr>
          <w:t>499</w:t>
        </w:r>
        <w:r w:rsidR="00436578" w:rsidRPr="005B17D3">
          <w:rPr>
            <w:noProof/>
            <w:webHidden/>
          </w:rPr>
          <w:fldChar w:fldCharType="end"/>
        </w:r>
      </w:hyperlink>
    </w:p>
    <w:p w14:paraId="44B52734" w14:textId="5D4318FC" w:rsidR="00436578" w:rsidRPr="005B17D3" w:rsidRDefault="005B17D3">
      <w:pPr>
        <w:pStyle w:val="TOC3"/>
        <w:rPr>
          <w:rFonts w:asciiTheme="minorHAnsi" w:eastAsiaTheme="minorEastAsia" w:hAnsiTheme="minorHAnsi" w:cstheme="minorBidi"/>
          <w:b w:val="0"/>
          <w:noProof/>
          <w:sz w:val="22"/>
          <w:szCs w:val="22"/>
        </w:rPr>
      </w:pPr>
      <w:hyperlink w:anchor="_Toc31622298" w:history="1">
        <w:r w:rsidR="00436578" w:rsidRPr="005B17D3">
          <w:rPr>
            <w:rStyle w:val="Hyperlink"/>
            <w:noProof/>
            <w14:scene3d>
              <w14:camera w14:prst="orthographicFront"/>
              <w14:lightRig w14:rig="threePt" w14:dir="t">
                <w14:rot w14:lat="0" w14:lon="0" w14:rev="0"/>
              </w14:lightRig>
            </w14:scene3d>
          </w:rPr>
          <w:t>5.4.3</w:t>
        </w:r>
        <w:r w:rsidR="00436578" w:rsidRPr="005B17D3">
          <w:rPr>
            <w:rFonts w:asciiTheme="minorHAnsi" w:eastAsiaTheme="minorEastAsia" w:hAnsiTheme="minorHAnsi" w:cstheme="minorBidi"/>
            <w:b w:val="0"/>
            <w:noProof/>
            <w:sz w:val="22"/>
            <w:szCs w:val="22"/>
          </w:rPr>
          <w:tab/>
        </w:r>
        <w:r w:rsidR="00436578" w:rsidRPr="005B17D3">
          <w:rPr>
            <w:rStyle w:val="Hyperlink"/>
            <w:noProof/>
          </w:rPr>
          <w:t>OEF/OIF Combat Episodes</w:t>
        </w:r>
        <w:r w:rsidR="00436578" w:rsidRPr="005B17D3">
          <w:rPr>
            <w:noProof/>
            <w:webHidden/>
          </w:rPr>
          <w:tab/>
        </w:r>
        <w:r w:rsidR="00436578" w:rsidRPr="005B17D3">
          <w:rPr>
            <w:noProof/>
            <w:webHidden/>
          </w:rPr>
          <w:fldChar w:fldCharType="begin"/>
        </w:r>
        <w:r w:rsidR="00436578" w:rsidRPr="005B17D3">
          <w:rPr>
            <w:noProof/>
            <w:webHidden/>
          </w:rPr>
          <w:instrText xml:space="preserve"> PAGEREF _Toc31622298 \h </w:instrText>
        </w:r>
        <w:r w:rsidR="00436578" w:rsidRPr="005B17D3">
          <w:rPr>
            <w:noProof/>
            <w:webHidden/>
          </w:rPr>
        </w:r>
        <w:r w:rsidR="00436578" w:rsidRPr="005B17D3">
          <w:rPr>
            <w:noProof/>
            <w:webHidden/>
          </w:rPr>
          <w:fldChar w:fldCharType="separate"/>
        </w:r>
        <w:r w:rsidR="00436578" w:rsidRPr="005B17D3">
          <w:rPr>
            <w:noProof/>
            <w:webHidden/>
          </w:rPr>
          <w:t>513</w:t>
        </w:r>
        <w:r w:rsidR="00436578" w:rsidRPr="005B17D3">
          <w:rPr>
            <w:noProof/>
            <w:webHidden/>
          </w:rPr>
          <w:fldChar w:fldCharType="end"/>
        </w:r>
      </w:hyperlink>
    </w:p>
    <w:p w14:paraId="74ADE1EF" w14:textId="0143F7AC" w:rsidR="00436578" w:rsidRPr="005B17D3" w:rsidRDefault="005B17D3">
      <w:pPr>
        <w:pStyle w:val="TOC3"/>
        <w:rPr>
          <w:rFonts w:asciiTheme="minorHAnsi" w:eastAsiaTheme="minorEastAsia" w:hAnsiTheme="minorHAnsi" w:cstheme="minorBidi"/>
          <w:b w:val="0"/>
          <w:noProof/>
          <w:sz w:val="22"/>
          <w:szCs w:val="22"/>
        </w:rPr>
      </w:pPr>
      <w:hyperlink w:anchor="_Toc31622299" w:history="1">
        <w:r w:rsidR="00436578" w:rsidRPr="005B17D3">
          <w:rPr>
            <w:rStyle w:val="Hyperlink"/>
            <w:noProof/>
            <w14:scene3d>
              <w14:camera w14:prst="orthographicFront"/>
              <w14:lightRig w14:rig="threePt" w14:dir="t">
                <w14:rot w14:lat="0" w14:lon="0" w14:rev="0"/>
              </w14:lightRig>
            </w14:scene3d>
          </w:rPr>
          <w:t>5.4.4</w:t>
        </w:r>
        <w:r w:rsidR="00436578" w:rsidRPr="005B17D3">
          <w:rPr>
            <w:rFonts w:asciiTheme="minorHAnsi" w:eastAsiaTheme="minorEastAsia" w:hAnsiTheme="minorHAnsi" w:cstheme="minorBidi"/>
            <w:b w:val="0"/>
            <w:noProof/>
            <w:sz w:val="22"/>
            <w:szCs w:val="22"/>
          </w:rPr>
          <w:tab/>
        </w:r>
        <w:r w:rsidR="00436578" w:rsidRPr="005B17D3">
          <w:rPr>
            <w:rStyle w:val="Hyperlink"/>
            <w:noProof/>
          </w:rPr>
          <w:t>Combat Service Locations</w:t>
        </w:r>
        <w:r w:rsidR="00436578" w:rsidRPr="005B17D3">
          <w:rPr>
            <w:noProof/>
            <w:webHidden/>
          </w:rPr>
          <w:tab/>
        </w:r>
        <w:r w:rsidR="00436578" w:rsidRPr="005B17D3">
          <w:rPr>
            <w:noProof/>
            <w:webHidden/>
          </w:rPr>
          <w:fldChar w:fldCharType="begin"/>
        </w:r>
        <w:r w:rsidR="00436578" w:rsidRPr="005B17D3">
          <w:rPr>
            <w:noProof/>
            <w:webHidden/>
          </w:rPr>
          <w:instrText xml:space="preserve"> PAGEREF _Toc31622299 \h </w:instrText>
        </w:r>
        <w:r w:rsidR="00436578" w:rsidRPr="005B17D3">
          <w:rPr>
            <w:noProof/>
            <w:webHidden/>
          </w:rPr>
        </w:r>
        <w:r w:rsidR="00436578" w:rsidRPr="005B17D3">
          <w:rPr>
            <w:noProof/>
            <w:webHidden/>
          </w:rPr>
          <w:fldChar w:fldCharType="separate"/>
        </w:r>
        <w:r w:rsidR="00436578" w:rsidRPr="005B17D3">
          <w:rPr>
            <w:noProof/>
            <w:webHidden/>
          </w:rPr>
          <w:t>515</w:t>
        </w:r>
        <w:r w:rsidR="00436578" w:rsidRPr="005B17D3">
          <w:rPr>
            <w:noProof/>
            <w:webHidden/>
          </w:rPr>
          <w:fldChar w:fldCharType="end"/>
        </w:r>
      </w:hyperlink>
    </w:p>
    <w:p w14:paraId="4DC18B2E" w14:textId="7C8FC9ED" w:rsidR="00436578" w:rsidRPr="005B17D3" w:rsidRDefault="005B17D3">
      <w:pPr>
        <w:pStyle w:val="TOC3"/>
        <w:rPr>
          <w:rFonts w:asciiTheme="minorHAnsi" w:eastAsiaTheme="minorEastAsia" w:hAnsiTheme="minorHAnsi" w:cstheme="minorBidi"/>
          <w:b w:val="0"/>
          <w:noProof/>
          <w:sz w:val="22"/>
          <w:szCs w:val="22"/>
        </w:rPr>
      </w:pPr>
      <w:hyperlink w:anchor="_Toc31622300" w:history="1">
        <w:r w:rsidR="00436578" w:rsidRPr="005B17D3">
          <w:rPr>
            <w:rStyle w:val="Hyperlink"/>
            <w:noProof/>
            <w14:scene3d>
              <w14:camera w14:prst="orthographicFront"/>
              <w14:lightRig w14:rig="threePt" w14:dir="t">
                <w14:rot w14:lat="0" w14:lon="0" w14:rev="0"/>
              </w14:lightRig>
            </w14:scene3d>
          </w:rPr>
          <w:t>5.4.5</w:t>
        </w:r>
        <w:r w:rsidR="00436578" w:rsidRPr="005B17D3">
          <w:rPr>
            <w:rFonts w:asciiTheme="minorHAnsi" w:eastAsiaTheme="minorEastAsia" w:hAnsiTheme="minorHAnsi" w:cstheme="minorBidi"/>
            <w:b w:val="0"/>
            <w:noProof/>
            <w:sz w:val="22"/>
            <w:szCs w:val="22"/>
          </w:rPr>
          <w:tab/>
        </w:r>
        <w:r w:rsidR="00436578" w:rsidRPr="005B17D3">
          <w:rPr>
            <w:rStyle w:val="Hyperlink"/>
            <w:noProof/>
          </w:rPr>
          <w:t>Military Service Episodes - HEC</w:t>
        </w:r>
        <w:r w:rsidR="00436578" w:rsidRPr="005B17D3">
          <w:rPr>
            <w:noProof/>
            <w:webHidden/>
          </w:rPr>
          <w:tab/>
        </w:r>
        <w:r w:rsidR="00436578" w:rsidRPr="005B17D3">
          <w:rPr>
            <w:noProof/>
            <w:webHidden/>
          </w:rPr>
          <w:fldChar w:fldCharType="begin"/>
        </w:r>
        <w:r w:rsidR="00436578" w:rsidRPr="005B17D3">
          <w:rPr>
            <w:noProof/>
            <w:webHidden/>
          </w:rPr>
          <w:instrText xml:space="preserve"> PAGEREF _Toc31622300 \h </w:instrText>
        </w:r>
        <w:r w:rsidR="00436578" w:rsidRPr="005B17D3">
          <w:rPr>
            <w:noProof/>
            <w:webHidden/>
          </w:rPr>
        </w:r>
        <w:r w:rsidR="00436578" w:rsidRPr="005B17D3">
          <w:rPr>
            <w:noProof/>
            <w:webHidden/>
          </w:rPr>
          <w:fldChar w:fldCharType="separate"/>
        </w:r>
        <w:r w:rsidR="00436578" w:rsidRPr="005B17D3">
          <w:rPr>
            <w:noProof/>
            <w:webHidden/>
          </w:rPr>
          <w:t>515</w:t>
        </w:r>
        <w:r w:rsidR="00436578" w:rsidRPr="005B17D3">
          <w:rPr>
            <w:noProof/>
            <w:webHidden/>
          </w:rPr>
          <w:fldChar w:fldCharType="end"/>
        </w:r>
      </w:hyperlink>
    </w:p>
    <w:p w14:paraId="15053935" w14:textId="21ED7F85" w:rsidR="00436578" w:rsidRPr="005B17D3" w:rsidRDefault="005B17D3">
      <w:pPr>
        <w:pStyle w:val="TOC3"/>
        <w:rPr>
          <w:rFonts w:asciiTheme="minorHAnsi" w:eastAsiaTheme="minorEastAsia" w:hAnsiTheme="minorHAnsi" w:cstheme="minorBidi"/>
          <w:b w:val="0"/>
          <w:noProof/>
          <w:sz w:val="22"/>
          <w:szCs w:val="22"/>
        </w:rPr>
      </w:pPr>
      <w:hyperlink w:anchor="_Toc31622301" w:history="1">
        <w:r w:rsidR="00436578" w:rsidRPr="005B17D3">
          <w:rPr>
            <w:rStyle w:val="Hyperlink"/>
            <w:noProof/>
            <w14:scene3d>
              <w14:camera w14:prst="orthographicFront"/>
              <w14:lightRig w14:rig="threePt" w14:dir="t">
                <w14:rot w14:lat="0" w14:lon="0" w14:rev="0"/>
              </w14:lightRig>
            </w14:scene3d>
          </w:rPr>
          <w:t>5.4.6</w:t>
        </w:r>
        <w:r w:rsidR="00436578" w:rsidRPr="005B17D3">
          <w:rPr>
            <w:rFonts w:asciiTheme="minorHAnsi" w:eastAsiaTheme="minorEastAsia" w:hAnsiTheme="minorHAnsi" w:cstheme="minorBidi"/>
            <w:b w:val="0"/>
            <w:noProof/>
            <w:sz w:val="22"/>
            <w:szCs w:val="22"/>
          </w:rPr>
          <w:tab/>
        </w:r>
        <w:r w:rsidR="00436578" w:rsidRPr="005B17D3">
          <w:rPr>
            <w:rStyle w:val="Hyperlink"/>
            <w:noProof/>
          </w:rPr>
          <w:t>Combat Episodes - HEC</w:t>
        </w:r>
        <w:r w:rsidR="00436578" w:rsidRPr="005B17D3">
          <w:rPr>
            <w:noProof/>
            <w:webHidden/>
          </w:rPr>
          <w:tab/>
        </w:r>
        <w:r w:rsidR="00436578" w:rsidRPr="005B17D3">
          <w:rPr>
            <w:noProof/>
            <w:webHidden/>
          </w:rPr>
          <w:fldChar w:fldCharType="begin"/>
        </w:r>
        <w:r w:rsidR="00436578" w:rsidRPr="005B17D3">
          <w:rPr>
            <w:noProof/>
            <w:webHidden/>
          </w:rPr>
          <w:instrText xml:space="preserve"> PAGEREF _Toc31622301 \h </w:instrText>
        </w:r>
        <w:r w:rsidR="00436578" w:rsidRPr="005B17D3">
          <w:rPr>
            <w:noProof/>
            <w:webHidden/>
          </w:rPr>
        </w:r>
        <w:r w:rsidR="00436578" w:rsidRPr="005B17D3">
          <w:rPr>
            <w:noProof/>
            <w:webHidden/>
          </w:rPr>
          <w:fldChar w:fldCharType="separate"/>
        </w:r>
        <w:r w:rsidR="00436578" w:rsidRPr="005B17D3">
          <w:rPr>
            <w:noProof/>
            <w:webHidden/>
          </w:rPr>
          <w:t>521</w:t>
        </w:r>
        <w:r w:rsidR="00436578" w:rsidRPr="005B17D3">
          <w:rPr>
            <w:noProof/>
            <w:webHidden/>
          </w:rPr>
          <w:fldChar w:fldCharType="end"/>
        </w:r>
      </w:hyperlink>
    </w:p>
    <w:p w14:paraId="04706366" w14:textId="24F5EBB6" w:rsidR="00436578" w:rsidRPr="005B17D3" w:rsidRDefault="005B17D3">
      <w:pPr>
        <w:pStyle w:val="TOC3"/>
        <w:rPr>
          <w:rFonts w:asciiTheme="minorHAnsi" w:eastAsiaTheme="minorEastAsia" w:hAnsiTheme="minorHAnsi" w:cstheme="minorBidi"/>
          <w:b w:val="0"/>
          <w:noProof/>
          <w:sz w:val="22"/>
          <w:szCs w:val="22"/>
        </w:rPr>
      </w:pPr>
      <w:hyperlink w:anchor="_Toc31622302" w:history="1">
        <w:r w:rsidR="00436578" w:rsidRPr="005B17D3">
          <w:rPr>
            <w:rStyle w:val="Hyperlink"/>
            <w:noProof/>
            <w14:scene3d>
              <w14:camera w14:prst="orthographicFront"/>
              <w14:lightRig w14:rig="threePt" w14:dir="t">
                <w14:rot w14:lat="0" w14:lon="0" w14:rev="0"/>
              </w14:lightRig>
            </w14:scene3d>
          </w:rPr>
          <w:t>5.4.7</w:t>
        </w:r>
        <w:r w:rsidR="00436578" w:rsidRPr="005B17D3">
          <w:rPr>
            <w:rFonts w:asciiTheme="minorHAnsi" w:eastAsiaTheme="minorEastAsia" w:hAnsiTheme="minorHAnsi" w:cstheme="minorBidi"/>
            <w:b w:val="0"/>
            <w:noProof/>
            <w:sz w:val="22"/>
            <w:szCs w:val="22"/>
          </w:rPr>
          <w:tab/>
        </w:r>
        <w:r w:rsidR="00436578" w:rsidRPr="005B17D3">
          <w:rPr>
            <w:rStyle w:val="Hyperlink"/>
            <w:noProof/>
          </w:rPr>
          <w:t>Period of Service</w:t>
        </w:r>
        <w:r w:rsidR="00436578" w:rsidRPr="005B17D3">
          <w:rPr>
            <w:noProof/>
            <w:webHidden/>
          </w:rPr>
          <w:tab/>
        </w:r>
        <w:r w:rsidR="00436578" w:rsidRPr="005B17D3">
          <w:rPr>
            <w:noProof/>
            <w:webHidden/>
          </w:rPr>
          <w:fldChar w:fldCharType="begin"/>
        </w:r>
        <w:r w:rsidR="00436578" w:rsidRPr="005B17D3">
          <w:rPr>
            <w:noProof/>
            <w:webHidden/>
          </w:rPr>
          <w:instrText xml:space="preserve"> PAGEREF _Toc31622302 \h </w:instrText>
        </w:r>
        <w:r w:rsidR="00436578" w:rsidRPr="005B17D3">
          <w:rPr>
            <w:noProof/>
            <w:webHidden/>
          </w:rPr>
        </w:r>
        <w:r w:rsidR="00436578" w:rsidRPr="005B17D3">
          <w:rPr>
            <w:noProof/>
            <w:webHidden/>
          </w:rPr>
          <w:fldChar w:fldCharType="separate"/>
        </w:r>
        <w:r w:rsidR="00436578" w:rsidRPr="005B17D3">
          <w:rPr>
            <w:noProof/>
            <w:webHidden/>
          </w:rPr>
          <w:t>522</w:t>
        </w:r>
        <w:r w:rsidR="00436578" w:rsidRPr="005B17D3">
          <w:rPr>
            <w:noProof/>
            <w:webHidden/>
          </w:rPr>
          <w:fldChar w:fldCharType="end"/>
        </w:r>
      </w:hyperlink>
    </w:p>
    <w:p w14:paraId="66A1FBEC" w14:textId="0EA329E7" w:rsidR="00436578" w:rsidRPr="005B17D3" w:rsidRDefault="005B17D3">
      <w:pPr>
        <w:pStyle w:val="TOC2"/>
        <w:rPr>
          <w:rFonts w:asciiTheme="minorHAnsi" w:eastAsiaTheme="minorEastAsia" w:hAnsiTheme="minorHAnsi" w:cstheme="minorBidi"/>
          <w:b w:val="0"/>
          <w:noProof/>
          <w:sz w:val="22"/>
          <w:szCs w:val="22"/>
        </w:rPr>
      </w:pPr>
      <w:hyperlink w:anchor="_Toc31622303" w:history="1">
        <w:r w:rsidR="00436578" w:rsidRPr="005B17D3">
          <w:rPr>
            <w:rStyle w:val="Hyperlink"/>
            <w:noProof/>
          </w:rPr>
          <w:t>5.5</w:t>
        </w:r>
        <w:r w:rsidR="00436578" w:rsidRPr="005B17D3">
          <w:rPr>
            <w:rFonts w:asciiTheme="minorHAnsi" w:eastAsiaTheme="minorEastAsia" w:hAnsiTheme="minorHAnsi" w:cstheme="minorBidi"/>
            <w:b w:val="0"/>
            <w:noProof/>
            <w:sz w:val="22"/>
            <w:szCs w:val="22"/>
          </w:rPr>
          <w:tab/>
        </w:r>
        <w:r w:rsidR="00436578" w:rsidRPr="005B17D3">
          <w:rPr>
            <w:rStyle w:val="Hyperlink"/>
            <w:noProof/>
          </w:rPr>
          <w:t>Financials</w:t>
        </w:r>
        <w:r w:rsidR="00436578" w:rsidRPr="005B17D3">
          <w:rPr>
            <w:noProof/>
            <w:webHidden/>
          </w:rPr>
          <w:tab/>
        </w:r>
        <w:r w:rsidR="00436578" w:rsidRPr="005B17D3">
          <w:rPr>
            <w:noProof/>
            <w:webHidden/>
          </w:rPr>
          <w:fldChar w:fldCharType="begin"/>
        </w:r>
        <w:r w:rsidR="00436578" w:rsidRPr="005B17D3">
          <w:rPr>
            <w:noProof/>
            <w:webHidden/>
          </w:rPr>
          <w:instrText xml:space="preserve"> PAGEREF _Toc31622303 \h </w:instrText>
        </w:r>
        <w:r w:rsidR="00436578" w:rsidRPr="005B17D3">
          <w:rPr>
            <w:noProof/>
            <w:webHidden/>
          </w:rPr>
        </w:r>
        <w:r w:rsidR="00436578" w:rsidRPr="005B17D3">
          <w:rPr>
            <w:noProof/>
            <w:webHidden/>
          </w:rPr>
          <w:fldChar w:fldCharType="separate"/>
        </w:r>
        <w:r w:rsidR="00436578" w:rsidRPr="005B17D3">
          <w:rPr>
            <w:noProof/>
            <w:webHidden/>
          </w:rPr>
          <w:t>523</w:t>
        </w:r>
        <w:r w:rsidR="00436578" w:rsidRPr="005B17D3">
          <w:rPr>
            <w:noProof/>
            <w:webHidden/>
          </w:rPr>
          <w:fldChar w:fldCharType="end"/>
        </w:r>
      </w:hyperlink>
    </w:p>
    <w:p w14:paraId="6F4A6B97" w14:textId="22137A51" w:rsidR="00436578" w:rsidRPr="005B17D3" w:rsidRDefault="005B17D3">
      <w:pPr>
        <w:pStyle w:val="TOC3"/>
        <w:rPr>
          <w:rFonts w:asciiTheme="minorHAnsi" w:eastAsiaTheme="minorEastAsia" w:hAnsiTheme="minorHAnsi" w:cstheme="minorBidi"/>
          <w:b w:val="0"/>
          <w:noProof/>
          <w:sz w:val="22"/>
          <w:szCs w:val="22"/>
        </w:rPr>
      </w:pPr>
      <w:hyperlink w:anchor="_Toc31622304" w:history="1">
        <w:r w:rsidR="00436578" w:rsidRPr="005B17D3">
          <w:rPr>
            <w:rStyle w:val="Hyperlink"/>
            <w:noProof/>
            <w14:scene3d>
              <w14:camera w14:prst="orthographicFront"/>
              <w14:lightRig w14:rig="threePt" w14:dir="t">
                <w14:rot w14:lat="0" w14:lon="0" w14:rev="0"/>
              </w14:lightRig>
            </w14:scene3d>
          </w:rPr>
          <w:t>5.5.1</w:t>
        </w:r>
        <w:r w:rsidR="00436578" w:rsidRPr="005B17D3">
          <w:rPr>
            <w:rFonts w:asciiTheme="minorHAnsi" w:eastAsiaTheme="minorEastAsia" w:hAnsiTheme="minorHAnsi" w:cstheme="minorBidi"/>
            <w:b w:val="0"/>
            <w:noProof/>
            <w:sz w:val="22"/>
            <w:szCs w:val="22"/>
          </w:rPr>
          <w:tab/>
        </w:r>
        <w:r w:rsidR="00436578" w:rsidRPr="005B17D3">
          <w:rPr>
            <w:rStyle w:val="Hyperlink"/>
            <w:noProof/>
          </w:rPr>
          <w:t>Financial Overview</w:t>
        </w:r>
        <w:r w:rsidR="00436578" w:rsidRPr="005B17D3">
          <w:rPr>
            <w:noProof/>
            <w:webHidden/>
          </w:rPr>
          <w:tab/>
        </w:r>
        <w:r w:rsidR="00436578" w:rsidRPr="005B17D3">
          <w:rPr>
            <w:noProof/>
            <w:webHidden/>
          </w:rPr>
          <w:fldChar w:fldCharType="begin"/>
        </w:r>
        <w:r w:rsidR="00436578" w:rsidRPr="005B17D3">
          <w:rPr>
            <w:noProof/>
            <w:webHidden/>
          </w:rPr>
          <w:instrText xml:space="preserve"> PAGEREF _Toc31622304 \h </w:instrText>
        </w:r>
        <w:r w:rsidR="00436578" w:rsidRPr="005B17D3">
          <w:rPr>
            <w:noProof/>
            <w:webHidden/>
          </w:rPr>
        </w:r>
        <w:r w:rsidR="00436578" w:rsidRPr="005B17D3">
          <w:rPr>
            <w:noProof/>
            <w:webHidden/>
          </w:rPr>
          <w:fldChar w:fldCharType="separate"/>
        </w:r>
        <w:r w:rsidR="00436578" w:rsidRPr="005B17D3">
          <w:rPr>
            <w:noProof/>
            <w:webHidden/>
          </w:rPr>
          <w:t>523</w:t>
        </w:r>
        <w:r w:rsidR="00436578" w:rsidRPr="005B17D3">
          <w:rPr>
            <w:noProof/>
            <w:webHidden/>
          </w:rPr>
          <w:fldChar w:fldCharType="end"/>
        </w:r>
      </w:hyperlink>
    </w:p>
    <w:p w14:paraId="150E7E6A" w14:textId="5610C5AE" w:rsidR="00436578" w:rsidRPr="005B17D3" w:rsidRDefault="005B17D3">
      <w:pPr>
        <w:pStyle w:val="TOC3"/>
        <w:rPr>
          <w:rFonts w:asciiTheme="minorHAnsi" w:eastAsiaTheme="minorEastAsia" w:hAnsiTheme="minorHAnsi" w:cstheme="minorBidi"/>
          <w:b w:val="0"/>
          <w:noProof/>
          <w:sz w:val="22"/>
          <w:szCs w:val="22"/>
        </w:rPr>
      </w:pPr>
      <w:hyperlink w:anchor="_Toc31622305" w:history="1">
        <w:r w:rsidR="00436578" w:rsidRPr="005B17D3">
          <w:rPr>
            <w:rStyle w:val="Hyperlink"/>
            <w:noProof/>
            <w14:scene3d>
              <w14:camera w14:prst="orthographicFront"/>
              <w14:lightRig w14:rig="threePt" w14:dir="t">
                <w14:rot w14:lat="0" w14:lon="0" w14:rev="0"/>
              </w14:lightRig>
            </w14:scene3d>
          </w:rPr>
          <w:t>5.5.2</w:t>
        </w:r>
        <w:r w:rsidR="00436578" w:rsidRPr="005B17D3">
          <w:rPr>
            <w:rFonts w:asciiTheme="minorHAnsi" w:eastAsiaTheme="minorEastAsia" w:hAnsiTheme="minorHAnsi" w:cstheme="minorBidi"/>
            <w:b w:val="0"/>
            <w:noProof/>
            <w:sz w:val="22"/>
            <w:szCs w:val="22"/>
          </w:rPr>
          <w:tab/>
        </w:r>
        <w:r w:rsidR="00436578" w:rsidRPr="005B17D3">
          <w:rPr>
            <w:rStyle w:val="Hyperlink"/>
            <w:noProof/>
          </w:rPr>
          <w:t>Financial Assessment</w:t>
        </w:r>
        <w:r w:rsidR="00436578" w:rsidRPr="005B17D3">
          <w:rPr>
            <w:noProof/>
            <w:webHidden/>
          </w:rPr>
          <w:tab/>
        </w:r>
        <w:r w:rsidR="00436578" w:rsidRPr="005B17D3">
          <w:rPr>
            <w:noProof/>
            <w:webHidden/>
          </w:rPr>
          <w:fldChar w:fldCharType="begin"/>
        </w:r>
        <w:r w:rsidR="00436578" w:rsidRPr="005B17D3">
          <w:rPr>
            <w:noProof/>
            <w:webHidden/>
          </w:rPr>
          <w:instrText xml:space="preserve"> PAGEREF _Toc31622305 \h </w:instrText>
        </w:r>
        <w:r w:rsidR="00436578" w:rsidRPr="005B17D3">
          <w:rPr>
            <w:noProof/>
            <w:webHidden/>
          </w:rPr>
        </w:r>
        <w:r w:rsidR="00436578" w:rsidRPr="005B17D3">
          <w:rPr>
            <w:noProof/>
            <w:webHidden/>
          </w:rPr>
          <w:fldChar w:fldCharType="separate"/>
        </w:r>
        <w:r w:rsidR="00436578" w:rsidRPr="005B17D3">
          <w:rPr>
            <w:noProof/>
            <w:webHidden/>
          </w:rPr>
          <w:t>524</w:t>
        </w:r>
        <w:r w:rsidR="00436578" w:rsidRPr="005B17D3">
          <w:rPr>
            <w:noProof/>
            <w:webHidden/>
          </w:rPr>
          <w:fldChar w:fldCharType="end"/>
        </w:r>
      </w:hyperlink>
    </w:p>
    <w:p w14:paraId="6814540A" w14:textId="0FDAF8EA" w:rsidR="00436578" w:rsidRPr="005B17D3" w:rsidRDefault="005B17D3">
      <w:pPr>
        <w:pStyle w:val="TOC4"/>
        <w:tabs>
          <w:tab w:val="left" w:pos="1872"/>
          <w:tab w:val="right" w:leader="dot" w:pos="9350"/>
        </w:tabs>
        <w:rPr>
          <w:rFonts w:asciiTheme="minorHAnsi" w:eastAsiaTheme="minorEastAsia" w:hAnsiTheme="minorHAnsi" w:cstheme="minorBidi"/>
          <w:noProof/>
          <w:sz w:val="22"/>
          <w:szCs w:val="22"/>
        </w:rPr>
      </w:pPr>
      <w:hyperlink w:anchor="_Toc31622306" w:history="1">
        <w:r w:rsidR="00436578" w:rsidRPr="005B17D3">
          <w:rPr>
            <w:rStyle w:val="Hyperlink"/>
            <w:noProof/>
          </w:rPr>
          <w:t>5.5.2.1</w:t>
        </w:r>
        <w:r w:rsidR="00436578" w:rsidRPr="005B17D3">
          <w:rPr>
            <w:rFonts w:asciiTheme="minorHAnsi" w:eastAsiaTheme="minorEastAsia" w:hAnsiTheme="minorHAnsi" w:cstheme="minorBidi"/>
            <w:noProof/>
            <w:sz w:val="22"/>
            <w:szCs w:val="22"/>
          </w:rPr>
          <w:tab/>
        </w:r>
        <w:r w:rsidR="00436578" w:rsidRPr="005B17D3">
          <w:rPr>
            <w:rStyle w:val="Hyperlink"/>
            <w:noProof/>
          </w:rPr>
          <w:t>Financial Details</w:t>
        </w:r>
        <w:r w:rsidR="00436578" w:rsidRPr="005B17D3">
          <w:rPr>
            <w:noProof/>
            <w:webHidden/>
          </w:rPr>
          <w:tab/>
        </w:r>
        <w:r w:rsidR="00436578" w:rsidRPr="005B17D3">
          <w:rPr>
            <w:noProof/>
            <w:webHidden/>
          </w:rPr>
          <w:fldChar w:fldCharType="begin"/>
        </w:r>
        <w:r w:rsidR="00436578" w:rsidRPr="005B17D3">
          <w:rPr>
            <w:noProof/>
            <w:webHidden/>
          </w:rPr>
          <w:instrText xml:space="preserve"> PAGEREF _Toc31622306 \h </w:instrText>
        </w:r>
        <w:r w:rsidR="00436578" w:rsidRPr="005B17D3">
          <w:rPr>
            <w:noProof/>
            <w:webHidden/>
          </w:rPr>
        </w:r>
        <w:r w:rsidR="00436578" w:rsidRPr="005B17D3">
          <w:rPr>
            <w:noProof/>
            <w:webHidden/>
          </w:rPr>
          <w:fldChar w:fldCharType="separate"/>
        </w:r>
        <w:r w:rsidR="00436578" w:rsidRPr="005B17D3">
          <w:rPr>
            <w:noProof/>
            <w:webHidden/>
          </w:rPr>
          <w:t>526</w:t>
        </w:r>
        <w:r w:rsidR="00436578" w:rsidRPr="005B17D3">
          <w:rPr>
            <w:noProof/>
            <w:webHidden/>
          </w:rPr>
          <w:fldChar w:fldCharType="end"/>
        </w:r>
      </w:hyperlink>
    </w:p>
    <w:p w14:paraId="6EE8F1ED" w14:textId="2CD0A25A" w:rsidR="00436578" w:rsidRPr="005B17D3" w:rsidRDefault="005B17D3">
      <w:pPr>
        <w:pStyle w:val="TOC4"/>
        <w:tabs>
          <w:tab w:val="left" w:pos="1872"/>
          <w:tab w:val="right" w:leader="dot" w:pos="9350"/>
        </w:tabs>
        <w:rPr>
          <w:rFonts w:asciiTheme="minorHAnsi" w:eastAsiaTheme="minorEastAsia" w:hAnsiTheme="minorHAnsi" w:cstheme="minorBidi"/>
          <w:noProof/>
          <w:sz w:val="22"/>
          <w:szCs w:val="22"/>
        </w:rPr>
      </w:pPr>
      <w:hyperlink w:anchor="_Toc31622307" w:history="1">
        <w:r w:rsidR="00436578" w:rsidRPr="005B17D3">
          <w:rPr>
            <w:rStyle w:val="Hyperlink"/>
            <w:noProof/>
          </w:rPr>
          <w:t>5.5.2.2</w:t>
        </w:r>
        <w:r w:rsidR="00436578" w:rsidRPr="005B17D3">
          <w:rPr>
            <w:rFonts w:asciiTheme="minorHAnsi" w:eastAsiaTheme="minorEastAsia" w:hAnsiTheme="minorHAnsi" w:cstheme="minorBidi"/>
            <w:noProof/>
            <w:sz w:val="22"/>
            <w:szCs w:val="22"/>
          </w:rPr>
          <w:tab/>
        </w:r>
        <w:r w:rsidR="00436578" w:rsidRPr="005B17D3">
          <w:rPr>
            <w:rStyle w:val="Hyperlink"/>
            <w:noProof/>
          </w:rPr>
          <w:t>Dependents</w:t>
        </w:r>
        <w:r w:rsidR="00436578" w:rsidRPr="005B17D3">
          <w:rPr>
            <w:noProof/>
            <w:webHidden/>
          </w:rPr>
          <w:tab/>
        </w:r>
        <w:r w:rsidR="00436578" w:rsidRPr="005B17D3">
          <w:rPr>
            <w:noProof/>
            <w:webHidden/>
          </w:rPr>
          <w:fldChar w:fldCharType="begin"/>
        </w:r>
        <w:r w:rsidR="00436578" w:rsidRPr="005B17D3">
          <w:rPr>
            <w:noProof/>
            <w:webHidden/>
          </w:rPr>
          <w:instrText xml:space="preserve"> PAGEREF _Toc31622307 \h </w:instrText>
        </w:r>
        <w:r w:rsidR="00436578" w:rsidRPr="005B17D3">
          <w:rPr>
            <w:noProof/>
            <w:webHidden/>
          </w:rPr>
        </w:r>
        <w:r w:rsidR="00436578" w:rsidRPr="005B17D3">
          <w:rPr>
            <w:noProof/>
            <w:webHidden/>
          </w:rPr>
          <w:fldChar w:fldCharType="separate"/>
        </w:r>
        <w:r w:rsidR="00436578" w:rsidRPr="005B17D3">
          <w:rPr>
            <w:noProof/>
            <w:webHidden/>
          </w:rPr>
          <w:t>536</w:t>
        </w:r>
        <w:r w:rsidR="00436578" w:rsidRPr="005B17D3">
          <w:rPr>
            <w:noProof/>
            <w:webHidden/>
          </w:rPr>
          <w:fldChar w:fldCharType="end"/>
        </w:r>
      </w:hyperlink>
    </w:p>
    <w:p w14:paraId="7995F952" w14:textId="0C3262CD" w:rsidR="00436578" w:rsidRPr="005B17D3" w:rsidRDefault="005B17D3">
      <w:pPr>
        <w:pStyle w:val="TOC5"/>
        <w:rPr>
          <w:rFonts w:asciiTheme="minorHAnsi" w:eastAsiaTheme="minorEastAsia" w:hAnsiTheme="minorHAnsi" w:cstheme="minorBidi"/>
          <w:noProof/>
          <w:sz w:val="22"/>
          <w:szCs w:val="22"/>
        </w:rPr>
      </w:pPr>
      <w:hyperlink w:anchor="_Toc31622308" w:history="1">
        <w:r w:rsidR="00436578" w:rsidRPr="005B17D3">
          <w:rPr>
            <w:rStyle w:val="Hyperlink"/>
            <w:noProof/>
            <w14:scene3d>
              <w14:camera w14:prst="orthographicFront"/>
              <w14:lightRig w14:rig="threePt" w14:dir="t">
                <w14:rot w14:lat="0" w14:lon="0" w14:rev="0"/>
              </w14:lightRig>
            </w14:scene3d>
          </w:rPr>
          <w:t>5.5.2.2.1</w:t>
        </w:r>
        <w:r w:rsidR="00436578" w:rsidRPr="005B17D3">
          <w:rPr>
            <w:rFonts w:asciiTheme="minorHAnsi" w:eastAsiaTheme="minorEastAsia" w:hAnsiTheme="minorHAnsi" w:cstheme="minorBidi"/>
            <w:noProof/>
            <w:sz w:val="22"/>
            <w:szCs w:val="22"/>
          </w:rPr>
          <w:tab/>
        </w:r>
        <w:r w:rsidR="00436578" w:rsidRPr="005B17D3">
          <w:rPr>
            <w:rStyle w:val="Hyperlink"/>
            <w:noProof/>
          </w:rPr>
          <w:t>Dependents Overview</w:t>
        </w:r>
        <w:r w:rsidR="00436578" w:rsidRPr="005B17D3">
          <w:rPr>
            <w:noProof/>
            <w:webHidden/>
          </w:rPr>
          <w:tab/>
        </w:r>
        <w:r w:rsidR="00436578" w:rsidRPr="005B17D3">
          <w:rPr>
            <w:noProof/>
            <w:webHidden/>
          </w:rPr>
          <w:fldChar w:fldCharType="begin"/>
        </w:r>
        <w:r w:rsidR="00436578" w:rsidRPr="005B17D3">
          <w:rPr>
            <w:noProof/>
            <w:webHidden/>
          </w:rPr>
          <w:instrText xml:space="preserve"> PAGEREF _Toc31622308 \h </w:instrText>
        </w:r>
        <w:r w:rsidR="00436578" w:rsidRPr="005B17D3">
          <w:rPr>
            <w:noProof/>
            <w:webHidden/>
          </w:rPr>
        </w:r>
        <w:r w:rsidR="00436578" w:rsidRPr="005B17D3">
          <w:rPr>
            <w:noProof/>
            <w:webHidden/>
          </w:rPr>
          <w:fldChar w:fldCharType="separate"/>
        </w:r>
        <w:r w:rsidR="00436578" w:rsidRPr="005B17D3">
          <w:rPr>
            <w:noProof/>
            <w:webHidden/>
          </w:rPr>
          <w:t>536</w:t>
        </w:r>
        <w:r w:rsidR="00436578" w:rsidRPr="005B17D3">
          <w:rPr>
            <w:noProof/>
            <w:webHidden/>
          </w:rPr>
          <w:fldChar w:fldCharType="end"/>
        </w:r>
      </w:hyperlink>
    </w:p>
    <w:p w14:paraId="098AB21B" w14:textId="574F9996" w:rsidR="00436578" w:rsidRPr="005B17D3" w:rsidRDefault="005B17D3">
      <w:pPr>
        <w:pStyle w:val="TOC5"/>
        <w:rPr>
          <w:rFonts w:asciiTheme="minorHAnsi" w:eastAsiaTheme="minorEastAsia" w:hAnsiTheme="minorHAnsi" w:cstheme="minorBidi"/>
          <w:noProof/>
          <w:sz w:val="22"/>
          <w:szCs w:val="22"/>
        </w:rPr>
      </w:pPr>
      <w:hyperlink w:anchor="_Toc31622309" w:history="1">
        <w:r w:rsidR="00436578" w:rsidRPr="005B17D3">
          <w:rPr>
            <w:rStyle w:val="Hyperlink"/>
            <w:noProof/>
            <w14:scene3d>
              <w14:camera w14:prst="orthographicFront"/>
              <w14:lightRig w14:rig="threePt" w14:dir="t">
                <w14:rot w14:lat="0" w14:lon="0" w14:rev="0"/>
              </w14:lightRig>
            </w14:scene3d>
          </w:rPr>
          <w:t>5.5.2.2.2</w:t>
        </w:r>
        <w:r w:rsidR="00436578" w:rsidRPr="005B17D3">
          <w:rPr>
            <w:rFonts w:asciiTheme="minorHAnsi" w:eastAsiaTheme="minorEastAsia" w:hAnsiTheme="minorHAnsi" w:cstheme="minorBidi"/>
            <w:noProof/>
            <w:sz w:val="22"/>
            <w:szCs w:val="22"/>
          </w:rPr>
          <w:tab/>
        </w:r>
        <w:r w:rsidR="00436578" w:rsidRPr="005B17D3">
          <w:rPr>
            <w:rStyle w:val="Hyperlink"/>
            <w:noProof/>
          </w:rPr>
          <w:t>Add/Edit Dependent Spouse</w:t>
        </w:r>
        <w:r w:rsidR="00436578" w:rsidRPr="005B17D3">
          <w:rPr>
            <w:noProof/>
            <w:webHidden/>
          </w:rPr>
          <w:tab/>
        </w:r>
        <w:r w:rsidR="00436578" w:rsidRPr="005B17D3">
          <w:rPr>
            <w:noProof/>
            <w:webHidden/>
          </w:rPr>
          <w:fldChar w:fldCharType="begin"/>
        </w:r>
        <w:r w:rsidR="00436578" w:rsidRPr="005B17D3">
          <w:rPr>
            <w:noProof/>
            <w:webHidden/>
          </w:rPr>
          <w:instrText xml:space="preserve"> PAGEREF _Toc31622309 \h </w:instrText>
        </w:r>
        <w:r w:rsidR="00436578" w:rsidRPr="005B17D3">
          <w:rPr>
            <w:noProof/>
            <w:webHidden/>
          </w:rPr>
        </w:r>
        <w:r w:rsidR="00436578" w:rsidRPr="005B17D3">
          <w:rPr>
            <w:noProof/>
            <w:webHidden/>
          </w:rPr>
          <w:fldChar w:fldCharType="separate"/>
        </w:r>
        <w:r w:rsidR="00436578" w:rsidRPr="005B17D3">
          <w:rPr>
            <w:noProof/>
            <w:webHidden/>
          </w:rPr>
          <w:t>537</w:t>
        </w:r>
        <w:r w:rsidR="00436578" w:rsidRPr="005B17D3">
          <w:rPr>
            <w:noProof/>
            <w:webHidden/>
          </w:rPr>
          <w:fldChar w:fldCharType="end"/>
        </w:r>
      </w:hyperlink>
    </w:p>
    <w:p w14:paraId="28DF7E44" w14:textId="10BBF85D" w:rsidR="00436578" w:rsidRPr="005B17D3" w:rsidRDefault="005B17D3">
      <w:pPr>
        <w:pStyle w:val="TOC5"/>
        <w:rPr>
          <w:rFonts w:asciiTheme="minorHAnsi" w:eastAsiaTheme="minorEastAsia" w:hAnsiTheme="minorHAnsi" w:cstheme="minorBidi"/>
          <w:noProof/>
          <w:sz w:val="22"/>
          <w:szCs w:val="22"/>
        </w:rPr>
      </w:pPr>
      <w:hyperlink w:anchor="_Toc31622310" w:history="1">
        <w:r w:rsidR="00436578" w:rsidRPr="005B17D3">
          <w:rPr>
            <w:rStyle w:val="Hyperlink"/>
            <w:noProof/>
            <w14:scene3d>
              <w14:camera w14:prst="orthographicFront"/>
              <w14:lightRig w14:rig="threePt" w14:dir="t">
                <w14:rot w14:lat="0" w14:lon="0" w14:rev="0"/>
              </w14:lightRig>
            </w14:scene3d>
          </w:rPr>
          <w:t>5.5.2.2.3</w:t>
        </w:r>
        <w:r w:rsidR="00436578" w:rsidRPr="005B17D3">
          <w:rPr>
            <w:rFonts w:asciiTheme="minorHAnsi" w:eastAsiaTheme="minorEastAsia" w:hAnsiTheme="minorHAnsi" w:cstheme="minorBidi"/>
            <w:noProof/>
            <w:sz w:val="22"/>
            <w:szCs w:val="22"/>
          </w:rPr>
          <w:tab/>
        </w:r>
        <w:r w:rsidR="00436578" w:rsidRPr="005B17D3">
          <w:rPr>
            <w:rStyle w:val="Hyperlink"/>
            <w:noProof/>
          </w:rPr>
          <w:t>Add Dependent Spouse (Add a Person)</w:t>
        </w:r>
        <w:r w:rsidR="00436578" w:rsidRPr="005B17D3">
          <w:rPr>
            <w:noProof/>
            <w:webHidden/>
          </w:rPr>
          <w:tab/>
        </w:r>
        <w:r w:rsidR="00436578" w:rsidRPr="005B17D3">
          <w:rPr>
            <w:noProof/>
            <w:webHidden/>
          </w:rPr>
          <w:fldChar w:fldCharType="begin"/>
        </w:r>
        <w:r w:rsidR="00436578" w:rsidRPr="005B17D3">
          <w:rPr>
            <w:noProof/>
            <w:webHidden/>
          </w:rPr>
          <w:instrText xml:space="preserve"> PAGEREF _Toc31622310 \h </w:instrText>
        </w:r>
        <w:r w:rsidR="00436578" w:rsidRPr="005B17D3">
          <w:rPr>
            <w:noProof/>
            <w:webHidden/>
          </w:rPr>
        </w:r>
        <w:r w:rsidR="00436578" w:rsidRPr="005B17D3">
          <w:rPr>
            <w:noProof/>
            <w:webHidden/>
          </w:rPr>
          <w:fldChar w:fldCharType="separate"/>
        </w:r>
        <w:r w:rsidR="00436578" w:rsidRPr="005B17D3">
          <w:rPr>
            <w:noProof/>
            <w:webHidden/>
          </w:rPr>
          <w:t>543</w:t>
        </w:r>
        <w:r w:rsidR="00436578" w:rsidRPr="005B17D3">
          <w:rPr>
            <w:noProof/>
            <w:webHidden/>
          </w:rPr>
          <w:fldChar w:fldCharType="end"/>
        </w:r>
      </w:hyperlink>
    </w:p>
    <w:p w14:paraId="20FBC2FB" w14:textId="10706733" w:rsidR="00436578" w:rsidRPr="005B17D3" w:rsidRDefault="005B17D3">
      <w:pPr>
        <w:pStyle w:val="TOC5"/>
        <w:rPr>
          <w:rFonts w:asciiTheme="minorHAnsi" w:eastAsiaTheme="minorEastAsia" w:hAnsiTheme="minorHAnsi" w:cstheme="minorBidi"/>
          <w:noProof/>
          <w:sz w:val="22"/>
          <w:szCs w:val="22"/>
        </w:rPr>
      </w:pPr>
      <w:hyperlink w:anchor="_Toc31622311" w:history="1">
        <w:r w:rsidR="00436578" w:rsidRPr="005B17D3">
          <w:rPr>
            <w:rStyle w:val="Hyperlink"/>
            <w:noProof/>
            <w14:scene3d>
              <w14:camera w14:prst="orthographicFront"/>
              <w14:lightRig w14:rig="threePt" w14:dir="t">
                <w14:rot w14:lat="0" w14:lon="0" w14:rev="0"/>
              </w14:lightRig>
            </w14:scene3d>
          </w:rPr>
          <w:t>5.5.2.2.4</w:t>
        </w:r>
        <w:r w:rsidR="00436578" w:rsidRPr="005B17D3">
          <w:rPr>
            <w:rFonts w:asciiTheme="minorHAnsi" w:eastAsiaTheme="minorEastAsia" w:hAnsiTheme="minorHAnsi" w:cstheme="minorBidi"/>
            <w:noProof/>
            <w:sz w:val="22"/>
            <w:szCs w:val="22"/>
          </w:rPr>
          <w:tab/>
        </w:r>
        <w:r w:rsidR="00436578" w:rsidRPr="005B17D3">
          <w:rPr>
            <w:rStyle w:val="Hyperlink"/>
            <w:noProof/>
          </w:rPr>
          <w:t>Add/Edit Child (Dependent)</w:t>
        </w:r>
        <w:r w:rsidR="00436578" w:rsidRPr="005B17D3">
          <w:rPr>
            <w:noProof/>
            <w:webHidden/>
          </w:rPr>
          <w:tab/>
        </w:r>
        <w:r w:rsidR="00436578" w:rsidRPr="005B17D3">
          <w:rPr>
            <w:noProof/>
            <w:webHidden/>
          </w:rPr>
          <w:fldChar w:fldCharType="begin"/>
        </w:r>
        <w:r w:rsidR="00436578" w:rsidRPr="005B17D3">
          <w:rPr>
            <w:noProof/>
            <w:webHidden/>
          </w:rPr>
          <w:instrText xml:space="preserve"> PAGEREF _Toc31622311 \h </w:instrText>
        </w:r>
        <w:r w:rsidR="00436578" w:rsidRPr="005B17D3">
          <w:rPr>
            <w:noProof/>
            <w:webHidden/>
          </w:rPr>
        </w:r>
        <w:r w:rsidR="00436578" w:rsidRPr="005B17D3">
          <w:rPr>
            <w:noProof/>
            <w:webHidden/>
          </w:rPr>
          <w:fldChar w:fldCharType="separate"/>
        </w:r>
        <w:r w:rsidR="00436578" w:rsidRPr="005B17D3">
          <w:rPr>
            <w:noProof/>
            <w:webHidden/>
          </w:rPr>
          <w:t>549</w:t>
        </w:r>
        <w:r w:rsidR="00436578" w:rsidRPr="005B17D3">
          <w:rPr>
            <w:noProof/>
            <w:webHidden/>
          </w:rPr>
          <w:fldChar w:fldCharType="end"/>
        </w:r>
      </w:hyperlink>
    </w:p>
    <w:p w14:paraId="7573ED93" w14:textId="29694B79" w:rsidR="00436578" w:rsidRPr="005B17D3" w:rsidRDefault="005B17D3">
      <w:pPr>
        <w:pStyle w:val="TOC4"/>
        <w:tabs>
          <w:tab w:val="left" w:pos="1872"/>
          <w:tab w:val="right" w:leader="dot" w:pos="9350"/>
        </w:tabs>
        <w:rPr>
          <w:rFonts w:asciiTheme="minorHAnsi" w:eastAsiaTheme="minorEastAsia" w:hAnsiTheme="minorHAnsi" w:cstheme="minorBidi"/>
          <w:noProof/>
          <w:sz w:val="22"/>
          <w:szCs w:val="22"/>
        </w:rPr>
      </w:pPr>
      <w:hyperlink w:anchor="_Toc31622312" w:history="1">
        <w:r w:rsidR="00436578" w:rsidRPr="005B17D3">
          <w:rPr>
            <w:rStyle w:val="Hyperlink"/>
            <w:noProof/>
          </w:rPr>
          <w:t>5.5.2.3</w:t>
        </w:r>
        <w:r w:rsidR="00436578" w:rsidRPr="005B17D3">
          <w:rPr>
            <w:rFonts w:asciiTheme="minorHAnsi" w:eastAsiaTheme="minorEastAsia" w:hAnsiTheme="minorHAnsi" w:cstheme="minorBidi"/>
            <w:noProof/>
            <w:sz w:val="22"/>
            <w:szCs w:val="22"/>
          </w:rPr>
          <w:tab/>
        </w:r>
        <w:r w:rsidR="00436578" w:rsidRPr="005B17D3">
          <w:rPr>
            <w:rStyle w:val="Hyperlink"/>
            <w:noProof/>
          </w:rPr>
          <w:t>Hardship</w:t>
        </w:r>
        <w:r w:rsidR="00436578" w:rsidRPr="005B17D3">
          <w:rPr>
            <w:noProof/>
            <w:webHidden/>
          </w:rPr>
          <w:tab/>
        </w:r>
        <w:r w:rsidR="00436578" w:rsidRPr="005B17D3">
          <w:rPr>
            <w:noProof/>
            <w:webHidden/>
          </w:rPr>
          <w:fldChar w:fldCharType="begin"/>
        </w:r>
        <w:r w:rsidR="00436578" w:rsidRPr="005B17D3">
          <w:rPr>
            <w:noProof/>
            <w:webHidden/>
          </w:rPr>
          <w:instrText xml:space="preserve"> PAGEREF _Toc31622312 \h </w:instrText>
        </w:r>
        <w:r w:rsidR="00436578" w:rsidRPr="005B17D3">
          <w:rPr>
            <w:noProof/>
            <w:webHidden/>
          </w:rPr>
        </w:r>
        <w:r w:rsidR="00436578" w:rsidRPr="005B17D3">
          <w:rPr>
            <w:noProof/>
            <w:webHidden/>
          </w:rPr>
          <w:fldChar w:fldCharType="separate"/>
        </w:r>
        <w:r w:rsidR="00436578" w:rsidRPr="005B17D3">
          <w:rPr>
            <w:noProof/>
            <w:webHidden/>
          </w:rPr>
          <w:t>554</w:t>
        </w:r>
        <w:r w:rsidR="00436578" w:rsidRPr="005B17D3">
          <w:rPr>
            <w:noProof/>
            <w:webHidden/>
          </w:rPr>
          <w:fldChar w:fldCharType="end"/>
        </w:r>
      </w:hyperlink>
    </w:p>
    <w:p w14:paraId="7B6E0ACC" w14:textId="2145CCF0" w:rsidR="00436578" w:rsidRPr="005B17D3" w:rsidRDefault="005B17D3">
      <w:pPr>
        <w:pStyle w:val="TOC5"/>
        <w:rPr>
          <w:rFonts w:asciiTheme="minorHAnsi" w:eastAsiaTheme="minorEastAsia" w:hAnsiTheme="minorHAnsi" w:cstheme="minorBidi"/>
          <w:noProof/>
          <w:sz w:val="22"/>
          <w:szCs w:val="22"/>
        </w:rPr>
      </w:pPr>
      <w:hyperlink w:anchor="_Toc31622313" w:history="1">
        <w:r w:rsidR="00436578" w:rsidRPr="005B17D3">
          <w:rPr>
            <w:rStyle w:val="Hyperlink"/>
            <w:noProof/>
            <w14:scene3d>
              <w14:camera w14:prst="orthographicFront"/>
              <w14:lightRig w14:rig="threePt" w14:dir="t">
                <w14:rot w14:lat="0" w14:lon="0" w14:rev="0"/>
              </w14:lightRig>
            </w14:scene3d>
          </w:rPr>
          <w:t>5.5.2.3.1</w:t>
        </w:r>
        <w:r w:rsidR="00436578" w:rsidRPr="005B17D3">
          <w:rPr>
            <w:rFonts w:asciiTheme="minorHAnsi" w:eastAsiaTheme="minorEastAsia" w:hAnsiTheme="minorHAnsi" w:cstheme="minorBidi"/>
            <w:noProof/>
            <w:sz w:val="22"/>
            <w:szCs w:val="22"/>
          </w:rPr>
          <w:tab/>
        </w:r>
        <w:r w:rsidR="00436578" w:rsidRPr="005B17D3">
          <w:rPr>
            <w:rStyle w:val="Hyperlink"/>
            <w:noProof/>
          </w:rPr>
          <w:t>Hardship Overview</w:t>
        </w:r>
        <w:r w:rsidR="00436578" w:rsidRPr="005B17D3">
          <w:rPr>
            <w:noProof/>
            <w:webHidden/>
          </w:rPr>
          <w:tab/>
        </w:r>
        <w:r w:rsidR="00436578" w:rsidRPr="005B17D3">
          <w:rPr>
            <w:noProof/>
            <w:webHidden/>
          </w:rPr>
          <w:fldChar w:fldCharType="begin"/>
        </w:r>
        <w:r w:rsidR="00436578" w:rsidRPr="005B17D3">
          <w:rPr>
            <w:noProof/>
            <w:webHidden/>
          </w:rPr>
          <w:instrText xml:space="preserve"> PAGEREF _Toc31622313 \h </w:instrText>
        </w:r>
        <w:r w:rsidR="00436578" w:rsidRPr="005B17D3">
          <w:rPr>
            <w:noProof/>
            <w:webHidden/>
          </w:rPr>
        </w:r>
        <w:r w:rsidR="00436578" w:rsidRPr="005B17D3">
          <w:rPr>
            <w:noProof/>
            <w:webHidden/>
          </w:rPr>
          <w:fldChar w:fldCharType="separate"/>
        </w:r>
        <w:r w:rsidR="00436578" w:rsidRPr="005B17D3">
          <w:rPr>
            <w:noProof/>
            <w:webHidden/>
          </w:rPr>
          <w:t>555</w:t>
        </w:r>
        <w:r w:rsidR="00436578" w:rsidRPr="005B17D3">
          <w:rPr>
            <w:noProof/>
            <w:webHidden/>
          </w:rPr>
          <w:fldChar w:fldCharType="end"/>
        </w:r>
      </w:hyperlink>
    </w:p>
    <w:p w14:paraId="47A1319D" w14:textId="457B270A" w:rsidR="00436578" w:rsidRPr="005B17D3" w:rsidRDefault="005B17D3">
      <w:pPr>
        <w:pStyle w:val="TOC5"/>
        <w:rPr>
          <w:rFonts w:asciiTheme="minorHAnsi" w:eastAsiaTheme="minorEastAsia" w:hAnsiTheme="minorHAnsi" w:cstheme="minorBidi"/>
          <w:noProof/>
          <w:sz w:val="22"/>
          <w:szCs w:val="22"/>
        </w:rPr>
      </w:pPr>
      <w:hyperlink w:anchor="_Toc31622314" w:history="1">
        <w:r w:rsidR="00436578" w:rsidRPr="005B17D3">
          <w:rPr>
            <w:rStyle w:val="Hyperlink"/>
            <w:noProof/>
            <w14:scene3d>
              <w14:camera w14:prst="orthographicFront"/>
              <w14:lightRig w14:rig="threePt" w14:dir="t">
                <w14:rot w14:lat="0" w14:lon="0" w14:rev="0"/>
              </w14:lightRig>
            </w14:scene3d>
          </w:rPr>
          <w:t>5.5.2.3.2</w:t>
        </w:r>
        <w:r w:rsidR="00436578" w:rsidRPr="005B17D3">
          <w:rPr>
            <w:rFonts w:asciiTheme="minorHAnsi" w:eastAsiaTheme="minorEastAsia" w:hAnsiTheme="minorHAnsi" w:cstheme="minorBidi"/>
            <w:noProof/>
            <w:sz w:val="22"/>
            <w:szCs w:val="22"/>
          </w:rPr>
          <w:tab/>
        </w:r>
        <w:r w:rsidR="00436578" w:rsidRPr="005B17D3">
          <w:rPr>
            <w:rStyle w:val="Hyperlink"/>
            <w:noProof/>
          </w:rPr>
          <w:t>Edit Hardship Details</w:t>
        </w:r>
        <w:r w:rsidR="00436578" w:rsidRPr="005B17D3">
          <w:rPr>
            <w:noProof/>
            <w:webHidden/>
          </w:rPr>
          <w:tab/>
        </w:r>
        <w:r w:rsidR="00436578" w:rsidRPr="005B17D3">
          <w:rPr>
            <w:noProof/>
            <w:webHidden/>
          </w:rPr>
          <w:fldChar w:fldCharType="begin"/>
        </w:r>
        <w:r w:rsidR="00436578" w:rsidRPr="005B17D3">
          <w:rPr>
            <w:noProof/>
            <w:webHidden/>
          </w:rPr>
          <w:instrText xml:space="preserve"> PAGEREF _Toc31622314 \h </w:instrText>
        </w:r>
        <w:r w:rsidR="00436578" w:rsidRPr="005B17D3">
          <w:rPr>
            <w:noProof/>
            <w:webHidden/>
          </w:rPr>
        </w:r>
        <w:r w:rsidR="00436578" w:rsidRPr="005B17D3">
          <w:rPr>
            <w:noProof/>
            <w:webHidden/>
          </w:rPr>
          <w:fldChar w:fldCharType="separate"/>
        </w:r>
        <w:r w:rsidR="00436578" w:rsidRPr="005B17D3">
          <w:rPr>
            <w:noProof/>
            <w:webHidden/>
          </w:rPr>
          <w:t>560</w:t>
        </w:r>
        <w:r w:rsidR="00436578" w:rsidRPr="005B17D3">
          <w:rPr>
            <w:noProof/>
            <w:webHidden/>
          </w:rPr>
          <w:fldChar w:fldCharType="end"/>
        </w:r>
      </w:hyperlink>
    </w:p>
    <w:p w14:paraId="0DF93778" w14:textId="3FE9B2D1" w:rsidR="00436578" w:rsidRPr="005B17D3" w:rsidRDefault="005B17D3">
      <w:pPr>
        <w:pStyle w:val="TOC3"/>
        <w:rPr>
          <w:rFonts w:asciiTheme="minorHAnsi" w:eastAsiaTheme="minorEastAsia" w:hAnsiTheme="minorHAnsi" w:cstheme="minorBidi"/>
          <w:b w:val="0"/>
          <w:noProof/>
          <w:sz w:val="22"/>
          <w:szCs w:val="22"/>
        </w:rPr>
      </w:pPr>
      <w:hyperlink w:anchor="_Toc31622315" w:history="1">
        <w:r w:rsidR="00436578" w:rsidRPr="005B17D3">
          <w:rPr>
            <w:rStyle w:val="Hyperlink"/>
            <w:noProof/>
            <w14:scene3d>
              <w14:camera w14:prst="orthographicFront"/>
              <w14:lightRig w14:rig="threePt" w14:dir="t">
                <w14:rot w14:lat="0" w14:lon="0" w14:rev="0"/>
              </w14:lightRig>
            </w14:scene3d>
          </w:rPr>
          <w:t>5.5.3</w:t>
        </w:r>
        <w:r w:rsidR="00436578" w:rsidRPr="005B17D3">
          <w:rPr>
            <w:rFonts w:asciiTheme="minorHAnsi" w:eastAsiaTheme="minorEastAsia" w:hAnsiTheme="minorHAnsi" w:cstheme="minorBidi"/>
            <w:b w:val="0"/>
            <w:noProof/>
            <w:sz w:val="22"/>
            <w:szCs w:val="22"/>
          </w:rPr>
          <w:tab/>
        </w:r>
        <w:r w:rsidR="00436578" w:rsidRPr="005B17D3">
          <w:rPr>
            <w:rStyle w:val="Hyperlink"/>
            <w:noProof/>
          </w:rPr>
          <w:t>Adjudication (Income Year XXXX)</w:t>
        </w:r>
        <w:r w:rsidR="00436578" w:rsidRPr="005B17D3">
          <w:rPr>
            <w:noProof/>
            <w:webHidden/>
          </w:rPr>
          <w:tab/>
        </w:r>
        <w:r w:rsidR="00436578" w:rsidRPr="005B17D3">
          <w:rPr>
            <w:noProof/>
            <w:webHidden/>
          </w:rPr>
          <w:fldChar w:fldCharType="begin"/>
        </w:r>
        <w:r w:rsidR="00436578" w:rsidRPr="005B17D3">
          <w:rPr>
            <w:noProof/>
            <w:webHidden/>
          </w:rPr>
          <w:instrText xml:space="preserve"> PAGEREF _Toc31622315 \h </w:instrText>
        </w:r>
        <w:r w:rsidR="00436578" w:rsidRPr="005B17D3">
          <w:rPr>
            <w:noProof/>
            <w:webHidden/>
          </w:rPr>
        </w:r>
        <w:r w:rsidR="00436578" w:rsidRPr="005B17D3">
          <w:rPr>
            <w:noProof/>
            <w:webHidden/>
          </w:rPr>
          <w:fldChar w:fldCharType="separate"/>
        </w:r>
        <w:r w:rsidR="00436578" w:rsidRPr="005B17D3">
          <w:rPr>
            <w:noProof/>
            <w:webHidden/>
          </w:rPr>
          <w:t>564</w:t>
        </w:r>
        <w:r w:rsidR="00436578" w:rsidRPr="005B17D3">
          <w:rPr>
            <w:noProof/>
            <w:webHidden/>
          </w:rPr>
          <w:fldChar w:fldCharType="end"/>
        </w:r>
      </w:hyperlink>
    </w:p>
    <w:p w14:paraId="2CD1AB7F" w14:textId="3F612818" w:rsidR="00436578" w:rsidRPr="005B17D3" w:rsidRDefault="005B17D3">
      <w:pPr>
        <w:pStyle w:val="TOC2"/>
        <w:rPr>
          <w:rFonts w:asciiTheme="minorHAnsi" w:eastAsiaTheme="minorEastAsia" w:hAnsiTheme="minorHAnsi" w:cstheme="minorBidi"/>
          <w:b w:val="0"/>
          <w:noProof/>
          <w:sz w:val="22"/>
          <w:szCs w:val="22"/>
        </w:rPr>
      </w:pPr>
      <w:hyperlink w:anchor="_Toc31622316" w:history="1">
        <w:r w:rsidR="00436578" w:rsidRPr="005B17D3">
          <w:rPr>
            <w:rStyle w:val="Hyperlink"/>
            <w:noProof/>
          </w:rPr>
          <w:t>5.6</w:t>
        </w:r>
        <w:r w:rsidR="00436578" w:rsidRPr="005B17D3">
          <w:rPr>
            <w:rFonts w:asciiTheme="minorHAnsi" w:eastAsiaTheme="minorEastAsia" w:hAnsiTheme="minorHAnsi" w:cstheme="minorBidi"/>
            <w:b w:val="0"/>
            <w:noProof/>
            <w:sz w:val="22"/>
            <w:szCs w:val="22"/>
          </w:rPr>
          <w:tab/>
        </w:r>
        <w:r w:rsidR="00436578" w:rsidRPr="005B17D3">
          <w:rPr>
            <w:rStyle w:val="Hyperlink"/>
            <w:noProof/>
          </w:rPr>
          <w:t>Enrollment</w:t>
        </w:r>
        <w:r w:rsidR="00436578" w:rsidRPr="005B17D3">
          <w:rPr>
            <w:noProof/>
            <w:webHidden/>
          </w:rPr>
          <w:tab/>
        </w:r>
        <w:r w:rsidR="00436578" w:rsidRPr="005B17D3">
          <w:rPr>
            <w:noProof/>
            <w:webHidden/>
          </w:rPr>
          <w:fldChar w:fldCharType="begin"/>
        </w:r>
        <w:r w:rsidR="00436578" w:rsidRPr="005B17D3">
          <w:rPr>
            <w:noProof/>
            <w:webHidden/>
          </w:rPr>
          <w:instrText xml:space="preserve"> PAGEREF _Toc31622316 \h </w:instrText>
        </w:r>
        <w:r w:rsidR="00436578" w:rsidRPr="005B17D3">
          <w:rPr>
            <w:noProof/>
            <w:webHidden/>
          </w:rPr>
        </w:r>
        <w:r w:rsidR="00436578" w:rsidRPr="005B17D3">
          <w:rPr>
            <w:noProof/>
            <w:webHidden/>
          </w:rPr>
          <w:fldChar w:fldCharType="separate"/>
        </w:r>
        <w:r w:rsidR="00436578" w:rsidRPr="005B17D3">
          <w:rPr>
            <w:noProof/>
            <w:webHidden/>
          </w:rPr>
          <w:t>565</w:t>
        </w:r>
        <w:r w:rsidR="00436578" w:rsidRPr="005B17D3">
          <w:rPr>
            <w:noProof/>
            <w:webHidden/>
          </w:rPr>
          <w:fldChar w:fldCharType="end"/>
        </w:r>
      </w:hyperlink>
    </w:p>
    <w:p w14:paraId="02ACE3C2" w14:textId="186AAEFE" w:rsidR="00436578" w:rsidRPr="005B17D3" w:rsidRDefault="005B17D3">
      <w:pPr>
        <w:pStyle w:val="TOC3"/>
        <w:rPr>
          <w:rFonts w:asciiTheme="minorHAnsi" w:eastAsiaTheme="minorEastAsia" w:hAnsiTheme="minorHAnsi" w:cstheme="minorBidi"/>
          <w:b w:val="0"/>
          <w:noProof/>
          <w:sz w:val="22"/>
          <w:szCs w:val="22"/>
        </w:rPr>
      </w:pPr>
      <w:hyperlink w:anchor="_Toc31622317" w:history="1">
        <w:r w:rsidR="00436578" w:rsidRPr="005B17D3">
          <w:rPr>
            <w:rStyle w:val="Hyperlink"/>
            <w:noProof/>
            <w14:scene3d>
              <w14:camera w14:prst="orthographicFront"/>
              <w14:lightRig w14:rig="threePt" w14:dir="t">
                <w14:rot w14:lat="0" w14:lon="0" w14:rev="0"/>
              </w14:lightRig>
            </w14:scene3d>
          </w:rPr>
          <w:t>5.6.1</w:t>
        </w:r>
        <w:r w:rsidR="00436578" w:rsidRPr="005B17D3">
          <w:rPr>
            <w:rFonts w:asciiTheme="minorHAnsi" w:eastAsiaTheme="minorEastAsia" w:hAnsiTheme="minorHAnsi" w:cstheme="minorBidi"/>
            <w:b w:val="0"/>
            <w:noProof/>
            <w:sz w:val="22"/>
            <w:szCs w:val="22"/>
          </w:rPr>
          <w:tab/>
        </w:r>
        <w:r w:rsidR="00436578" w:rsidRPr="005B17D3">
          <w:rPr>
            <w:rStyle w:val="Hyperlink"/>
            <w:noProof/>
          </w:rPr>
          <w:t>Current Enrollment</w:t>
        </w:r>
        <w:r w:rsidR="00436578" w:rsidRPr="005B17D3">
          <w:rPr>
            <w:noProof/>
            <w:webHidden/>
          </w:rPr>
          <w:tab/>
        </w:r>
        <w:r w:rsidR="00436578" w:rsidRPr="005B17D3">
          <w:rPr>
            <w:noProof/>
            <w:webHidden/>
          </w:rPr>
          <w:fldChar w:fldCharType="begin"/>
        </w:r>
        <w:r w:rsidR="00436578" w:rsidRPr="005B17D3">
          <w:rPr>
            <w:noProof/>
            <w:webHidden/>
          </w:rPr>
          <w:instrText xml:space="preserve"> PAGEREF _Toc31622317 \h </w:instrText>
        </w:r>
        <w:r w:rsidR="00436578" w:rsidRPr="005B17D3">
          <w:rPr>
            <w:noProof/>
            <w:webHidden/>
          </w:rPr>
        </w:r>
        <w:r w:rsidR="00436578" w:rsidRPr="005B17D3">
          <w:rPr>
            <w:noProof/>
            <w:webHidden/>
          </w:rPr>
          <w:fldChar w:fldCharType="separate"/>
        </w:r>
        <w:r w:rsidR="00436578" w:rsidRPr="005B17D3">
          <w:rPr>
            <w:noProof/>
            <w:webHidden/>
          </w:rPr>
          <w:t>566</w:t>
        </w:r>
        <w:r w:rsidR="00436578" w:rsidRPr="005B17D3">
          <w:rPr>
            <w:noProof/>
            <w:webHidden/>
          </w:rPr>
          <w:fldChar w:fldCharType="end"/>
        </w:r>
      </w:hyperlink>
    </w:p>
    <w:p w14:paraId="3DAA3AEE" w14:textId="61045FC3" w:rsidR="00436578" w:rsidRPr="005B17D3" w:rsidRDefault="005B17D3">
      <w:pPr>
        <w:pStyle w:val="TOC3"/>
        <w:rPr>
          <w:rFonts w:asciiTheme="minorHAnsi" w:eastAsiaTheme="minorEastAsia" w:hAnsiTheme="minorHAnsi" w:cstheme="minorBidi"/>
          <w:b w:val="0"/>
          <w:noProof/>
          <w:sz w:val="22"/>
          <w:szCs w:val="22"/>
        </w:rPr>
      </w:pPr>
      <w:hyperlink w:anchor="_Toc31622318" w:history="1">
        <w:r w:rsidR="00436578" w:rsidRPr="005B17D3">
          <w:rPr>
            <w:rStyle w:val="Hyperlink"/>
            <w:noProof/>
            <w14:scene3d>
              <w14:camera w14:prst="orthographicFront"/>
              <w14:lightRig w14:rig="threePt" w14:dir="t">
                <w14:rot w14:lat="0" w14:lon="0" w14:rev="0"/>
              </w14:lightRig>
            </w14:scene3d>
          </w:rPr>
          <w:t>5.6.2</w:t>
        </w:r>
        <w:r w:rsidR="00436578" w:rsidRPr="005B17D3">
          <w:rPr>
            <w:rFonts w:asciiTheme="minorHAnsi" w:eastAsiaTheme="minorEastAsia" w:hAnsiTheme="minorHAnsi" w:cstheme="minorBidi"/>
            <w:b w:val="0"/>
            <w:noProof/>
            <w:sz w:val="22"/>
            <w:szCs w:val="22"/>
          </w:rPr>
          <w:tab/>
        </w:r>
        <w:r w:rsidR="00436578" w:rsidRPr="005B17D3">
          <w:rPr>
            <w:rStyle w:val="Hyperlink"/>
            <w:noProof/>
          </w:rPr>
          <w:t>View Prior Enrollments</w:t>
        </w:r>
        <w:r w:rsidR="00436578" w:rsidRPr="005B17D3">
          <w:rPr>
            <w:noProof/>
            <w:webHidden/>
          </w:rPr>
          <w:tab/>
        </w:r>
        <w:r w:rsidR="00436578" w:rsidRPr="005B17D3">
          <w:rPr>
            <w:noProof/>
            <w:webHidden/>
          </w:rPr>
          <w:fldChar w:fldCharType="begin"/>
        </w:r>
        <w:r w:rsidR="00436578" w:rsidRPr="005B17D3">
          <w:rPr>
            <w:noProof/>
            <w:webHidden/>
          </w:rPr>
          <w:instrText xml:space="preserve"> PAGEREF _Toc31622318 \h </w:instrText>
        </w:r>
        <w:r w:rsidR="00436578" w:rsidRPr="005B17D3">
          <w:rPr>
            <w:noProof/>
            <w:webHidden/>
          </w:rPr>
        </w:r>
        <w:r w:rsidR="00436578" w:rsidRPr="005B17D3">
          <w:rPr>
            <w:noProof/>
            <w:webHidden/>
          </w:rPr>
          <w:fldChar w:fldCharType="separate"/>
        </w:r>
        <w:r w:rsidR="00436578" w:rsidRPr="005B17D3">
          <w:rPr>
            <w:noProof/>
            <w:webHidden/>
          </w:rPr>
          <w:t>568</w:t>
        </w:r>
        <w:r w:rsidR="00436578" w:rsidRPr="005B17D3">
          <w:rPr>
            <w:noProof/>
            <w:webHidden/>
          </w:rPr>
          <w:fldChar w:fldCharType="end"/>
        </w:r>
      </w:hyperlink>
    </w:p>
    <w:p w14:paraId="46A391CE" w14:textId="6DDEAB03" w:rsidR="00436578" w:rsidRPr="005B17D3" w:rsidRDefault="005B17D3">
      <w:pPr>
        <w:pStyle w:val="TOC3"/>
        <w:rPr>
          <w:rFonts w:asciiTheme="minorHAnsi" w:eastAsiaTheme="minorEastAsia" w:hAnsiTheme="minorHAnsi" w:cstheme="minorBidi"/>
          <w:b w:val="0"/>
          <w:noProof/>
          <w:sz w:val="22"/>
          <w:szCs w:val="22"/>
        </w:rPr>
      </w:pPr>
      <w:hyperlink w:anchor="_Toc31622319" w:history="1">
        <w:r w:rsidR="00436578" w:rsidRPr="005B17D3">
          <w:rPr>
            <w:rStyle w:val="Hyperlink"/>
            <w:noProof/>
            <w14:scene3d>
              <w14:camera w14:prst="orthographicFront"/>
              <w14:lightRig w14:rig="threePt" w14:dir="t">
                <w14:rot w14:lat="0" w14:lon="0" w14:rev="0"/>
              </w14:lightRig>
            </w14:scene3d>
          </w:rPr>
          <w:t>5.6.3</w:t>
        </w:r>
        <w:r w:rsidR="00436578" w:rsidRPr="005B17D3">
          <w:rPr>
            <w:rFonts w:asciiTheme="minorHAnsi" w:eastAsiaTheme="minorEastAsia" w:hAnsiTheme="minorHAnsi" w:cstheme="minorBidi"/>
            <w:b w:val="0"/>
            <w:noProof/>
            <w:sz w:val="22"/>
            <w:szCs w:val="22"/>
          </w:rPr>
          <w:tab/>
        </w:r>
        <w:r w:rsidR="00436578" w:rsidRPr="005B17D3">
          <w:rPr>
            <w:rStyle w:val="Hyperlink"/>
            <w:noProof/>
          </w:rPr>
          <w:t>Cancel/Decline/Override Enrollment (includes Add a Person)</w:t>
        </w:r>
        <w:r w:rsidR="00436578" w:rsidRPr="005B17D3">
          <w:rPr>
            <w:noProof/>
            <w:webHidden/>
          </w:rPr>
          <w:tab/>
        </w:r>
        <w:r w:rsidR="00436578" w:rsidRPr="005B17D3">
          <w:rPr>
            <w:noProof/>
            <w:webHidden/>
          </w:rPr>
          <w:fldChar w:fldCharType="begin"/>
        </w:r>
        <w:r w:rsidR="00436578" w:rsidRPr="005B17D3">
          <w:rPr>
            <w:noProof/>
            <w:webHidden/>
          </w:rPr>
          <w:instrText xml:space="preserve"> PAGEREF _Toc31622319 \h </w:instrText>
        </w:r>
        <w:r w:rsidR="00436578" w:rsidRPr="005B17D3">
          <w:rPr>
            <w:noProof/>
            <w:webHidden/>
          </w:rPr>
        </w:r>
        <w:r w:rsidR="00436578" w:rsidRPr="005B17D3">
          <w:rPr>
            <w:noProof/>
            <w:webHidden/>
          </w:rPr>
          <w:fldChar w:fldCharType="separate"/>
        </w:r>
        <w:r w:rsidR="00436578" w:rsidRPr="005B17D3">
          <w:rPr>
            <w:noProof/>
            <w:webHidden/>
          </w:rPr>
          <w:t>569</w:t>
        </w:r>
        <w:r w:rsidR="00436578" w:rsidRPr="005B17D3">
          <w:rPr>
            <w:noProof/>
            <w:webHidden/>
          </w:rPr>
          <w:fldChar w:fldCharType="end"/>
        </w:r>
      </w:hyperlink>
    </w:p>
    <w:p w14:paraId="0C1D7869" w14:textId="1030A813" w:rsidR="00436578" w:rsidRPr="005B17D3" w:rsidRDefault="005B17D3">
      <w:pPr>
        <w:pStyle w:val="TOC3"/>
        <w:rPr>
          <w:rFonts w:asciiTheme="minorHAnsi" w:eastAsiaTheme="minorEastAsia" w:hAnsiTheme="minorHAnsi" w:cstheme="minorBidi"/>
          <w:b w:val="0"/>
          <w:noProof/>
          <w:sz w:val="22"/>
          <w:szCs w:val="22"/>
        </w:rPr>
      </w:pPr>
      <w:hyperlink w:anchor="_Toc31622320" w:history="1">
        <w:r w:rsidR="00436578" w:rsidRPr="005B17D3">
          <w:rPr>
            <w:rStyle w:val="Hyperlink"/>
            <w:noProof/>
            <w14:scene3d>
              <w14:camera w14:prst="orthographicFront"/>
              <w14:lightRig w14:rig="threePt" w14:dir="t">
                <w14:rot w14:lat="0" w14:lon="0" w14:rev="0"/>
              </w14:lightRig>
            </w14:scene3d>
          </w:rPr>
          <w:t>5.6.4</w:t>
        </w:r>
        <w:r w:rsidR="00436578" w:rsidRPr="005B17D3">
          <w:rPr>
            <w:rFonts w:asciiTheme="minorHAnsi" w:eastAsiaTheme="minorEastAsia" w:hAnsiTheme="minorHAnsi" w:cstheme="minorBidi"/>
            <w:b w:val="0"/>
            <w:noProof/>
            <w:sz w:val="22"/>
            <w:szCs w:val="22"/>
          </w:rPr>
          <w:tab/>
        </w:r>
        <w:r w:rsidR="00436578" w:rsidRPr="005B17D3">
          <w:rPr>
            <w:rStyle w:val="Hyperlink"/>
            <w:noProof/>
          </w:rPr>
          <w:t>Online Application</w:t>
        </w:r>
        <w:r w:rsidR="00436578" w:rsidRPr="005B17D3">
          <w:rPr>
            <w:noProof/>
            <w:webHidden/>
          </w:rPr>
          <w:tab/>
        </w:r>
        <w:r w:rsidR="00436578" w:rsidRPr="005B17D3">
          <w:rPr>
            <w:noProof/>
            <w:webHidden/>
          </w:rPr>
          <w:fldChar w:fldCharType="begin"/>
        </w:r>
        <w:r w:rsidR="00436578" w:rsidRPr="005B17D3">
          <w:rPr>
            <w:noProof/>
            <w:webHidden/>
          </w:rPr>
          <w:instrText xml:space="preserve"> PAGEREF _Toc31622320 \h </w:instrText>
        </w:r>
        <w:r w:rsidR="00436578" w:rsidRPr="005B17D3">
          <w:rPr>
            <w:noProof/>
            <w:webHidden/>
          </w:rPr>
        </w:r>
        <w:r w:rsidR="00436578" w:rsidRPr="005B17D3">
          <w:rPr>
            <w:noProof/>
            <w:webHidden/>
          </w:rPr>
          <w:fldChar w:fldCharType="separate"/>
        </w:r>
        <w:r w:rsidR="00436578" w:rsidRPr="005B17D3">
          <w:rPr>
            <w:noProof/>
            <w:webHidden/>
          </w:rPr>
          <w:t>577</w:t>
        </w:r>
        <w:r w:rsidR="00436578" w:rsidRPr="005B17D3">
          <w:rPr>
            <w:noProof/>
            <w:webHidden/>
          </w:rPr>
          <w:fldChar w:fldCharType="end"/>
        </w:r>
      </w:hyperlink>
    </w:p>
    <w:p w14:paraId="61A10F30" w14:textId="5DE0B9B3" w:rsidR="00436578" w:rsidRPr="005B17D3" w:rsidRDefault="005B17D3">
      <w:pPr>
        <w:pStyle w:val="TOC3"/>
        <w:rPr>
          <w:rFonts w:asciiTheme="minorHAnsi" w:eastAsiaTheme="minorEastAsia" w:hAnsiTheme="minorHAnsi" w:cstheme="minorBidi"/>
          <w:b w:val="0"/>
          <w:noProof/>
          <w:sz w:val="22"/>
          <w:szCs w:val="22"/>
        </w:rPr>
      </w:pPr>
      <w:hyperlink w:anchor="_Toc31622321" w:history="1">
        <w:r w:rsidR="00436578" w:rsidRPr="005B17D3">
          <w:rPr>
            <w:rStyle w:val="Hyperlink"/>
            <w:noProof/>
            <w14:scene3d>
              <w14:camera w14:prst="orthographicFront"/>
              <w14:lightRig w14:rig="threePt" w14:dir="t">
                <w14:rot w14:lat="0" w14:lon="0" w14:rev="0"/>
              </w14:lightRig>
            </w14:scene3d>
          </w:rPr>
          <w:t>5.6.5</w:t>
        </w:r>
        <w:r w:rsidR="00436578" w:rsidRPr="005B17D3">
          <w:rPr>
            <w:rFonts w:asciiTheme="minorHAnsi" w:eastAsiaTheme="minorEastAsia" w:hAnsiTheme="minorHAnsi" w:cstheme="minorBidi"/>
            <w:b w:val="0"/>
            <w:noProof/>
            <w:sz w:val="22"/>
            <w:szCs w:val="22"/>
          </w:rPr>
          <w:tab/>
        </w:r>
        <w:r w:rsidR="00436578" w:rsidRPr="005B17D3">
          <w:rPr>
            <w:rStyle w:val="Hyperlink"/>
            <w:rFonts w:eastAsia="Arial"/>
            <w:noProof/>
          </w:rPr>
          <w:t>Manage Pending Pre-Closure Letters</w:t>
        </w:r>
        <w:r w:rsidR="00436578" w:rsidRPr="005B17D3">
          <w:rPr>
            <w:noProof/>
            <w:webHidden/>
          </w:rPr>
          <w:tab/>
        </w:r>
        <w:r w:rsidR="00436578" w:rsidRPr="005B17D3">
          <w:rPr>
            <w:noProof/>
            <w:webHidden/>
          </w:rPr>
          <w:fldChar w:fldCharType="begin"/>
        </w:r>
        <w:r w:rsidR="00436578" w:rsidRPr="005B17D3">
          <w:rPr>
            <w:noProof/>
            <w:webHidden/>
          </w:rPr>
          <w:instrText xml:space="preserve"> PAGEREF _Toc31622321 \h </w:instrText>
        </w:r>
        <w:r w:rsidR="00436578" w:rsidRPr="005B17D3">
          <w:rPr>
            <w:noProof/>
            <w:webHidden/>
          </w:rPr>
        </w:r>
        <w:r w:rsidR="00436578" w:rsidRPr="005B17D3">
          <w:rPr>
            <w:noProof/>
            <w:webHidden/>
          </w:rPr>
          <w:fldChar w:fldCharType="separate"/>
        </w:r>
        <w:r w:rsidR="00436578" w:rsidRPr="005B17D3">
          <w:rPr>
            <w:noProof/>
            <w:webHidden/>
          </w:rPr>
          <w:t>577</w:t>
        </w:r>
        <w:r w:rsidR="00436578" w:rsidRPr="005B17D3">
          <w:rPr>
            <w:noProof/>
            <w:webHidden/>
          </w:rPr>
          <w:fldChar w:fldCharType="end"/>
        </w:r>
      </w:hyperlink>
    </w:p>
    <w:p w14:paraId="7AD0835E" w14:textId="54C1D764" w:rsidR="00436578" w:rsidRPr="005B17D3" w:rsidRDefault="005B17D3">
      <w:pPr>
        <w:pStyle w:val="TOC2"/>
        <w:rPr>
          <w:rFonts w:asciiTheme="minorHAnsi" w:eastAsiaTheme="minorEastAsia" w:hAnsiTheme="minorHAnsi" w:cstheme="minorBidi"/>
          <w:b w:val="0"/>
          <w:noProof/>
          <w:sz w:val="22"/>
          <w:szCs w:val="22"/>
        </w:rPr>
      </w:pPr>
      <w:hyperlink w:anchor="_Toc31622322" w:history="1">
        <w:r w:rsidR="00436578" w:rsidRPr="005B17D3">
          <w:rPr>
            <w:rStyle w:val="Hyperlink"/>
            <w:noProof/>
          </w:rPr>
          <w:t>5.7</w:t>
        </w:r>
        <w:r w:rsidR="00436578" w:rsidRPr="005B17D3">
          <w:rPr>
            <w:rFonts w:asciiTheme="minorHAnsi" w:eastAsiaTheme="minorEastAsia" w:hAnsiTheme="minorHAnsi" w:cstheme="minorBidi"/>
            <w:b w:val="0"/>
            <w:noProof/>
            <w:sz w:val="22"/>
            <w:szCs w:val="22"/>
          </w:rPr>
          <w:tab/>
        </w:r>
        <w:r w:rsidR="00436578" w:rsidRPr="005B17D3">
          <w:rPr>
            <w:rStyle w:val="Hyperlink"/>
            <w:noProof/>
          </w:rPr>
          <w:t>Facility</w:t>
        </w:r>
        <w:r w:rsidR="00436578" w:rsidRPr="005B17D3">
          <w:rPr>
            <w:noProof/>
            <w:webHidden/>
          </w:rPr>
          <w:tab/>
        </w:r>
        <w:r w:rsidR="00436578" w:rsidRPr="005B17D3">
          <w:rPr>
            <w:noProof/>
            <w:webHidden/>
          </w:rPr>
          <w:fldChar w:fldCharType="begin"/>
        </w:r>
        <w:r w:rsidR="00436578" w:rsidRPr="005B17D3">
          <w:rPr>
            <w:noProof/>
            <w:webHidden/>
          </w:rPr>
          <w:instrText xml:space="preserve"> PAGEREF _Toc31622322 \h </w:instrText>
        </w:r>
        <w:r w:rsidR="00436578" w:rsidRPr="005B17D3">
          <w:rPr>
            <w:noProof/>
            <w:webHidden/>
          </w:rPr>
        </w:r>
        <w:r w:rsidR="00436578" w:rsidRPr="005B17D3">
          <w:rPr>
            <w:noProof/>
            <w:webHidden/>
          </w:rPr>
          <w:fldChar w:fldCharType="separate"/>
        </w:r>
        <w:r w:rsidR="00436578" w:rsidRPr="005B17D3">
          <w:rPr>
            <w:noProof/>
            <w:webHidden/>
          </w:rPr>
          <w:t>582</w:t>
        </w:r>
        <w:r w:rsidR="00436578" w:rsidRPr="005B17D3">
          <w:rPr>
            <w:noProof/>
            <w:webHidden/>
          </w:rPr>
          <w:fldChar w:fldCharType="end"/>
        </w:r>
      </w:hyperlink>
    </w:p>
    <w:p w14:paraId="2C4CB2AC" w14:textId="35321F53" w:rsidR="00436578" w:rsidRPr="005B17D3" w:rsidRDefault="005B17D3">
      <w:pPr>
        <w:pStyle w:val="TOC3"/>
        <w:rPr>
          <w:rFonts w:asciiTheme="minorHAnsi" w:eastAsiaTheme="minorEastAsia" w:hAnsiTheme="minorHAnsi" w:cstheme="minorBidi"/>
          <w:b w:val="0"/>
          <w:noProof/>
          <w:sz w:val="22"/>
          <w:szCs w:val="22"/>
        </w:rPr>
      </w:pPr>
      <w:hyperlink w:anchor="_Toc31622323" w:history="1">
        <w:r w:rsidR="00436578" w:rsidRPr="005B17D3">
          <w:rPr>
            <w:rStyle w:val="Hyperlink"/>
            <w:noProof/>
            <w14:scene3d>
              <w14:camera w14:prst="orthographicFront"/>
              <w14:lightRig w14:rig="threePt" w14:dir="t">
                <w14:rot w14:lat="0" w14:lon="0" w14:rev="0"/>
              </w14:lightRig>
            </w14:scene3d>
          </w:rPr>
          <w:t>5.7.1</w:t>
        </w:r>
        <w:r w:rsidR="00436578" w:rsidRPr="005B17D3">
          <w:rPr>
            <w:rFonts w:asciiTheme="minorHAnsi" w:eastAsiaTheme="minorEastAsia" w:hAnsiTheme="minorHAnsi" w:cstheme="minorBidi"/>
            <w:b w:val="0"/>
            <w:noProof/>
            <w:sz w:val="22"/>
            <w:szCs w:val="22"/>
          </w:rPr>
          <w:tab/>
        </w:r>
        <w:r w:rsidR="00436578" w:rsidRPr="005B17D3">
          <w:rPr>
            <w:rStyle w:val="Hyperlink"/>
            <w:noProof/>
          </w:rPr>
          <w:t>Facility</w:t>
        </w:r>
        <w:r w:rsidR="00436578" w:rsidRPr="005B17D3">
          <w:rPr>
            <w:noProof/>
            <w:webHidden/>
          </w:rPr>
          <w:tab/>
        </w:r>
        <w:r w:rsidR="00436578" w:rsidRPr="005B17D3">
          <w:rPr>
            <w:noProof/>
            <w:webHidden/>
          </w:rPr>
          <w:fldChar w:fldCharType="begin"/>
        </w:r>
        <w:r w:rsidR="00436578" w:rsidRPr="005B17D3">
          <w:rPr>
            <w:noProof/>
            <w:webHidden/>
          </w:rPr>
          <w:instrText xml:space="preserve"> PAGEREF _Toc31622323 \h </w:instrText>
        </w:r>
        <w:r w:rsidR="00436578" w:rsidRPr="005B17D3">
          <w:rPr>
            <w:noProof/>
            <w:webHidden/>
          </w:rPr>
        </w:r>
        <w:r w:rsidR="00436578" w:rsidRPr="005B17D3">
          <w:rPr>
            <w:noProof/>
            <w:webHidden/>
          </w:rPr>
          <w:fldChar w:fldCharType="separate"/>
        </w:r>
        <w:r w:rsidR="00436578" w:rsidRPr="005B17D3">
          <w:rPr>
            <w:noProof/>
            <w:webHidden/>
          </w:rPr>
          <w:t>582</w:t>
        </w:r>
        <w:r w:rsidR="00436578" w:rsidRPr="005B17D3">
          <w:rPr>
            <w:noProof/>
            <w:webHidden/>
          </w:rPr>
          <w:fldChar w:fldCharType="end"/>
        </w:r>
      </w:hyperlink>
    </w:p>
    <w:p w14:paraId="156F3E56" w14:textId="29CCE19C" w:rsidR="00436578" w:rsidRPr="005B17D3" w:rsidRDefault="005B17D3">
      <w:pPr>
        <w:pStyle w:val="TOC3"/>
        <w:rPr>
          <w:rFonts w:asciiTheme="minorHAnsi" w:eastAsiaTheme="minorEastAsia" w:hAnsiTheme="minorHAnsi" w:cstheme="minorBidi"/>
          <w:b w:val="0"/>
          <w:noProof/>
          <w:sz w:val="22"/>
          <w:szCs w:val="22"/>
        </w:rPr>
      </w:pPr>
      <w:hyperlink w:anchor="_Toc31622324" w:history="1">
        <w:r w:rsidR="00436578" w:rsidRPr="005B17D3">
          <w:rPr>
            <w:rStyle w:val="Hyperlink"/>
            <w:noProof/>
            <w14:scene3d>
              <w14:camera w14:prst="orthographicFront"/>
              <w14:lightRig w14:rig="threePt" w14:dir="t">
                <w14:rot w14:lat="0" w14:lon="0" w14:rev="0"/>
              </w14:lightRig>
            </w14:scene3d>
          </w:rPr>
          <w:t>5.7.2</w:t>
        </w:r>
        <w:r w:rsidR="00436578" w:rsidRPr="005B17D3">
          <w:rPr>
            <w:rFonts w:asciiTheme="minorHAnsi" w:eastAsiaTheme="minorEastAsia" w:hAnsiTheme="minorHAnsi" w:cstheme="minorBidi"/>
            <w:b w:val="0"/>
            <w:noProof/>
            <w:sz w:val="22"/>
            <w:szCs w:val="22"/>
          </w:rPr>
          <w:tab/>
        </w:r>
        <w:r w:rsidR="00436578" w:rsidRPr="005B17D3">
          <w:rPr>
            <w:rStyle w:val="Hyperlink"/>
            <w:noProof/>
          </w:rPr>
          <w:t>Send Z05 Message to VistA</w:t>
        </w:r>
        <w:r w:rsidR="00436578" w:rsidRPr="005B17D3">
          <w:rPr>
            <w:noProof/>
            <w:webHidden/>
          </w:rPr>
          <w:tab/>
        </w:r>
        <w:r w:rsidR="00436578" w:rsidRPr="005B17D3">
          <w:rPr>
            <w:noProof/>
            <w:webHidden/>
          </w:rPr>
          <w:fldChar w:fldCharType="begin"/>
        </w:r>
        <w:r w:rsidR="00436578" w:rsidRPr="005B17D3">
          <w:rPr>
            <w:noProof/>
            <w:webHidden/>
          </w:rPr>
          <w:instrText xml:space="preserve"> PAGEREF _Toc31622324 \h </w:instrText>
        </w:r>
        <w:r w:rsidR="00436578" w:rsidRPr="005B17D3">
          <w:rPr>
            <w:noProof/>
            <w:webHidden/>
          </w:rPr>
        </w:r>
        <w:r w:rsidR="00436578" w:rsidRPr="005B17D3">
          <w:rPr>
            <w:noProof/>
            <w:webHidden/>
          </w:rPr>
          <w:fldChar w:fldCharType="separate"/>
        </w:r>
        <w:r w:rsidR="00436578" w:rsidRPr="005B17D3">
          <w:rPr>
            <w:noProof/>
            <w:webHidden/>
          </w:rPr>
          <w:t>584</w:t>
        </w:r>
        <w:r w:rsidR="00436578" w:rsidRPr="005B17D3">
          <w:rPr>
            <w:noProof/>
            <w:webHidden/>
          </w:rPr>
          <w:fldChar w:fldCharType="end"/>
        </w:r>
      </w:hyperlink>
    </w:p>
    <w:p w14:paraId="67B73884" w14:textId="365CE3FD" w:rsidR="00436578" w:rsidRPr="005B17D3" w:rsidRDefault="005B17D3">
      <w:pPr>
        <w:pStyle w:val="TOC3"/>
        <w:rPr>
          <w:rFonts w:asciiTheme="minorHAnsi" w:eastAsiaTheme="minorEastAsia" w:hAnsiTheme="minorHAnsi" w:cstheme="minorBidi"/>
          <w:b w:val="0"/>
          <w:noProof/>
          <w:sz w:val="22"/>
          <w:szCs w:val="22"/>
        </w:rPr>
      </w:pPr>
      <w:hyperlink w:anchor="_Toc31622325" w:history="1">
        <w:r w:rsidR="00436578" w:rsidRPr="005B17D3">
          <w:rPr>
            <w:rStyle w:val="Hyperlink"/>
            <w:noProof/>
            <w14:scene3d>
              <w14:camera w14:prst="orthographicFront"/>
              <w14:lightRig w14:rig="threePt" w14:dir="t">
                <w14:rot w14:lat="0" w14:lon="0" w14:rev="0"/>
              </w14:lightRig>
            </w14:scene3d>
          </w:rPr>
          <w:t>5.7.3</w:t>
        </w:r>
        <w:r w:rsidR="00436578" w:rsidRPr="005B17D3">
          <w:rPr>
            <w:rFonts w:asciiTheme="minorHAnsi" w:eastAsiaTheme="minorEastAsia" w:hAnsiTheme="minorHAnsi" w:cstheme="minorBidi"/>
            <w:b w:val="0"/>
            <w:noProof/>
            <w:sz w:val="22"/>
            <w:szCs w:val="22"/>
          </w:rPr>
          <w:tab/>
        </w:r>
        <w:r w:rsidR="00436578" w:rsidRPr="005B17D3">
          <w:rPr>
            <w:rStyle w:val="Hyperlink"/>
            <w:noProof/>
          </w:rPr>
          <w:t>Send Z07 Query Message</w:t>
        </w:r>
        <w:r w:rsidR="00436578" w:rsidRPr="005B17D3">
          <w:rPr>
            <w:noProof/>
            <w:webHidden/>
          </w:rPr>
          <w:tab/>
        </w:r>
        <w:r w:rsidR="00436578" w:rsidRPr="005B17D3">
          <w:rPr>
            <w:noProof/>
            <w:webHidden/>
          </w:rPr>
          <w:fldChar w:fldCharType="begin"/>
        </w:r>
        <w:r w:rsidR="00436578" w:rsidRPr="005B17D3">
          <w:rPr>
            <w:noProof/>
            <w:webHidden/>
          </w:rPr>
          <w:instrText xml:space="preserve"> PAGEREF _Toc31622325 \h </w:instrText>
        </w:r>
        <w:r w:rsidR="00436578" w:rsidRPr="005B17D3">
          <w:rPr>
            <w:noProof/>
            <w:webHidden/>
          </w:rPr>
        </w:r>
        <w:r w:rsidR="00436578" w:rsidRPr="005B17D3">
          <w:rPr>
            <w:noProof/>
            <w:webHidden/>
          </w:rPr>
          <w:fldChar w:fldCharType="separate"/>
        </w:r>
        <w:r w:rsidR="00436578" w:rsidRPr="005B17D3">
          <w:rPr>
            <w:noProof/>
            <w:webHidden/>
          </w:rPr>
          <w:t>585</w:t>
        </w:r>
        <w:r w:rsidR="00436578" w:rsidRPr="005B17D3">
          <w:rPr>
            <w:noProof/>
            <w:webHidden/>
          </w:rPr>
          <w:fldChar w:fldCharType="end"/>
        </w:r>
      </w:hyperlink>
    </w:p>
    <w:p w14:paraId="7B000088" w14:textId="076B80DF" w:rsidR="00436578" w:rsidRPr="005B17D3" w:rsidRDefault="005B17D3">
      <w:pPr>
        <w:pStyle w:val="TOC3"/>
        <w:rPr>
          <w:rFonts w:asciiTheme="minorHAnsi" w:eastAsiaTheme="minorEastAsia" w:hAnsiTheme="minorHAnsi" w:cstheme="minorBidi"/>
          <w:b w:val="0"/>
          <w:noProof/>
          <w:sz w:val="22"/>
          <w:szCs w:val="22"/>
        </w:rPr>
      </w:pPr>
      <w:hyperlink w:anchor="_Toc31622326" w:history="1">
        <w:r w:rsidR="00436578" w:rsidRPr="005B17D3">
          <w:rPr>
            <w:rStyle w:val="Hyperlink"/>
            <w:noProof/>
            <w14:scene3d>
              <w14:camera w14:prst="orthographicFront"/>
              <w14:lightRig w14:rig="threePt" w14:dir="t">
                <w14:rot w14:lat="0" w14:lon="0" w14:rev="0"/>
              </w14:lightRig>
            </w14:scene3d>
          </w:rPr>
          <w:t>5.7.4</w:t>
        </w:r>
        <w:r w:rsidR="00436578" w:rsidRPr="005B17D3">
          <w:rPr>
            <w:rFonts w:asciiTheme="minorHAnsi" w:eastAsiaTheme="minorEastAsia" w:hAnsiTheme="minorHAnsi" w:cstheme="minorBidi"/>
            <w:b w:val="0"/>
            <w:noProof/>
            <w:sz w:val="22"/>
            <w:szCs w:val="22"/>
          </w:rPr>
          <w:tab/>
        </w:r>
        <w:r w:rsidR="00436578" w:rsidRPr="005B17D3">
          <w:rPr>
            <w:rStyle w:val="Hyperlink"/>
            <w:noProof/>
          </w:rPr>
          <w:t>View Site/All Archived/All HL7 Messages</w:t>
        </w:r>
        <w:r w:rsidR="00436578" w:rsidRPr="005B17D3">
          <w:rPr>
            <w:noProof/>
            <w:webHidden/>
          </w:rPr>
          <w:tab/>
        </w:r>
        <w:r w:rsidR="00436578" w:rsidRPr="005B17D3">
          <w:rPr>
            <w:noProof/>
            <w:webHidden/>
          </w:rPr>
          <w:fldChar w:fldCharType="begin"/>
        </w:r>
        <w:r w:rsidR="00436578" w:rsidRPr="005B17D3">
          <w:rPr>
            <w:noProof/>
            <w:webHidden/>
          </w:rPr>
          <w:instrText xml:space="preserve"> PAGEREF _Toc31622326 \h </w:instrText>
        </w:r>
        <w:r w:rsidR="00436578" w:rsidRPr="005B17D3">
          <w:rPr>
            <w:noProof/>
            <w:webHidden/>
          </w:rPr>
        </w:r>
        <w:r w:rsidR="00436578" w:rsidRPr="005B17D3">
          <w:rPr>
            <w:noProof/>
            <w:webHidden/>
          </w:rPr>
          <w:fldChar w:fldCharType="separate"/>
        </w:r>
        <w:r w:rsidR="00436578" w:rsidRPr="005B17D3">
          <w:rPr>
            <w:noProof/>
            <w:webHidden/>
          </w:rPr>
          <w:t>586</w:t>
        </w:r>
        <w:r w:rsidR="00436578" w:rsidRPr="005B17D3">
          <w:rPr>
            <w:noProof/>
            <w:webHidden/>
          </w:rPr>
          <w:fldChar w:fldCharType="end"/>
        </w:r>
      </w:hyperlink>
    </w:p>
    <w:p w14:paraId="4A2166C7" w14:textId="13CAC16C" w:rsidR="00436578" w:rsidRPr="005B17D3" w:rsidRDefault="005B17D3">
      <w:pPr>
        <w:pStyle w:val="TOC2"/>
        <w:rPr>
          <w:rFonts w:asciiTheme="minorHAnsi" w:eastAsiaTheme="minorEastAsia" w:hAnsiTheme="minorHAnsi" w:cstheme="minorBidi"/>
          <w:b w:val="0"/>
          <w:noProof/>
          <w:sz w:val="22"/>
          <w:szCs w:val="22"/>
        </w:rPr>
      </w:pPr>
      <w:hyperlink w:anchor="_Toc31622327" w:history="1">
        <w:r w:rsidR="00436578" w:rsidRPr="005B17D3">
          <w:rPr>
            <w:rStyle w:val="Hyperlink"/>
            <w:noProof/>
          </w:rPr>
          <w:t>5.8</w:t>
        </w:r>
        <w:r w:rsidR="00436578" w:rsidRPr="005B17D3">
          <w:rPr>
            <w:rFonts w:asciiTheme="minorHAnsi" w:eastAsiaTheme="minorEastAsia" w:hAnsiTheme="minorHAnsi" w:cstheme="minorBidi"/>
            <w:b w:val="0"/>
            <w:noProof/>
            <w:sz w:val="22"/>
            <w:szCs w:val="22"/>
          </w:rPr>
          <w:tab/>
        </w:r>
        <w:r w:rsidR="00436578" w:rsidRPr="005B17D3">
          <w:rPr>
            <w:rStyle w:val="Hyperlink"/>
            <w:noProof/>
          </w:rPr>
          <w:t>Communications</w:t>
        </w:r>
        <w:r w:rsidR="00436578" w:rsidRPr="005B17D3">
          <w:rPr>
            <w:noProof/>
            <w:webHidden/>
          </w:rPr>
          <w:tab/>
        </w:r>
        <w:r w:rsidR="00436578" w:rsidRPr="005B17D3">
          <w:rPr>
            <w:noProof/>
            <w:webHidden/>
          </w:rPr>
          <w:fldChar w:fldCharType="begin"/>
        </w:r>
        <w:r w:rsidR="00436578" w:rsidRPr="005B17D3">
          <w:rPr>
            <w:noProof/>
            <w:webHidden/>
          </w:rPr>
          <w:instrText xml:space="preserve"> PAGEREF _Toc31622327 \h </w:instrText>
        </w:r>
        <w:r w:rsidR="00436578" w:rsidRPr="005B17D3">
          <w:rPr>
            <w:noProof/>
            <w:webHidden/>
          </w:rPr>
        </w:r>
        <w:r w:rsidR="00436578" w:rsidRPr="005B17D3">
          <w:rPr>
            <w:noProof/>
            <w:webHidden/>
          </w:rPr>
          <w:fldChar w:fldCharType="separate"/>
        </w:r>
        <w:r w:rsidR="00436578" w:rsidRPr="005B17D3">
          <w:rPr>
            <w:noProof/>
            <w:webHidden/>
          </w:rPr>
          <w:t>588</w:t>
        </w:r>
        <w:r w:rsidR="00436578" w:rsidRPr="005B17D3">
          <w:rPr>
            <w:noProof/>
            <w:webHidden/>
          </w:rPr>
          <w:fldChar w:fldCharType="end"/>
        </w:r>
      </w:hyperlink>
    </w:p>
    <w:p w14:paraId="7E70C66B" w14:textId="32FACF2C" w:rsidR="00436578" w:rsidRPr="005B17D3" w:rsidRDefault="005B17D3">
      <w:pPr>
        <w:pStyle w:val="TOC3"/>
        <w:rPr>
          <w:rFonts w:asciiTheme="minorHAnsi" w:eastAsiaTheme="minorEastAsia" w:hAnsiTheme="minorHAnsi" w:cstheme="minorBidi"/>
          <w:b w:val="0"/>
          <w:noProof/>
          <w:sz w:val="22"/>
          <w:szCs w:val="22"/>
        </w:rPr>
      </w:pPr>
      <w:hyperlink w:anchor="_Toc31622328" w:history="1">
        <w:r w:rsidR="00436578" w:rsidRPr="005B17D3">
          <w:rPr>
            <w:rStyle w:val="Hyperlink"/>
            <w:noProof/>
            <w14:scene3d>
              <w14:camera w14:prst="orthographicFront"/>
              <w14:lightRig w14:rig="threePt" w14:dir="t">
                <w14:rot w14:lat="0" w14:lon="0" w14:rev="0"/>
              </w14:lightRig>
            </w14:scene3d>
          </w:rPr>
          <w:t>5.8.1</w:t>
        </w:r>
        <w:r w:rsidR="00436578" w:rsidRPr="005B17D3">
          <w:rPr>
            <w:rFonts w:asciiTheme="minorHAnsi" w:eastAsiaTheme="minorEastAsia" w:hAnsiTheme="minorHAnsi" w:cstheme="minorBidi"/>
            <w:b w:val="0"/>
            <w:noProof/>
            <w:sz w:val="22"/>
            <w:szCs w:val="22"/>
          </w:rPr>
          <w:tab/>
        </w:r>
        <w:r w:rsidR="00436578" w:rsidRPr="005B17D3">
          <w:rPr>
            <w:rStyle w:val="Hyperlink"/>
            <w:noProof/>
          </w:rPr>
          <w:t>Previously Mailed</w:t>
        </w:r>
        <w:r w:rsidR="00436578" w:rsidRPr="005B17D3">
          <w:rPr>
            <w:noProof/>
            <w:webHidden/>
          </w:rPr>
          <w:tab/>
        </w:r>
        <w:r w:rsidR="00436578" w:rsidRPr="005B17D3">
          <w:rPr>
            <w:noProof/>
            <w:webHidden/>
          </w:rPr>
          <w:fldChar w:fldCharType="begin"/>
        </w:r>
        <w:r w:rsidR="00436578" w:rsidRPr="005B17D3">
          <w:rPr>
            <w:noProof/>
            <w:webHidden/>
          </w:rPr>
          <w:instrText xml:space="preserve"> PAGEREF _Toc31622328 \h </w:instrText>
        </w:r>
        <w:r w:rsidR="00436578" w:rsidRPr="005B17D3">
          <w:rPr>
            <w:noProof/>
            <w:webHidden/>
          </w:rPr>
        </w:r>
        <w:r w:rsidR="00436578" w:rsidRPr="005B17D3">
          <w:rPr>
            <w:noProof/>
            <w:webHidden/>
          </w:rPr>
          <w:fldChar w:fldCharType="separate"/>
        </w:r>
        <w:r w:rsidR="00436578" w:rsidRPr="005B17D3">
          <w:rPr>
            <w:noProof/>
            <w:webHidden/>
          </w:rPr>
          <w:t>590</w:t>
        </w:r>
        <w:r w:rsidR="00436578" w:rsidRPr="005B17D3">
          <w:rPr>
            <w:noProof/>
            <w:webHidden/>
          </w:rPr>
          <w:fldChar w:fldCharType="end"/>
        </w:r>
      </w:hyperlink>
    </w:p>
    <w:p w14:paraId="4778E6D0" w14:textId="1B5A5292" w:rsidR="00436578" w:rsidRPr="005B17D3" w:rsidRDefault="005B17D3">
      <w:pPr>
        <w:pStyle w:val="TOC3"/>
        <w:rPr>
          <w:rFonts w:asciiTheme="minorHAnsi" w:eastAsiaTheme="minorEastAsia" w:hAnsiTheme="minorHAnsi" w:cstheme="minorBidi"/>
          <w:b w:val="0"/>
          <w:noProof/>
          <w:sz w:val="22"/>
          <w:szCs w:val="22"/>
        </w:rPr>
      </w:pPr>
      <w:hyperlink w:anchor="_Toc31622329" w:history="1">
        <w:r w:rsidR="00436578" w:rsidRPr="005B17D3">
          <w:rPr>
            <w:rStyle w:val="Hyperlink"/>
            <w:noProof/>
            <w14:scene3d>
              <w14:camera w14:prst="orthographicFront"/>
              <w14:lightRig w14:rig="threePt" w14:dir="t">
                <w14:rot w14:lat="0" w14:lon="0" w14:rev="0"/>
              </w14:lightRig>
            </w14:scene3d>
          </w:rPr>
          <w:t>5.8.2</w:t>
        </w:r>
        <w:r w:rsidR="00436578" w:rsidRPr="005B17D3">
          <w:rPr>
            <w:rFonts w:asciiTheme="minorHAnsi" w:eastAsiaTheme="minorEastAsia" w:hAnsiTheme="minorHAnsi" w:cstheme="minorBidi"/>
            <w:b w:val="0"/>
            <w:noProof/>
            <w:sz w:val="22"/>
            <w:szCs w:val="22"/>
          </w:rPr>
          <w:tab/>
        </w:r>
        <w:r w:rsidR="00436578" w:rsidRPr="005B17D3">
          <w:rPr>
            <w:rStyle w:val="Hyperlink"/>
            <w:noProof/>
          </w:rPr>
          <w:t>Available for Mailing</w:t>
        </w:r>
        <w:r w:rsidR="00436578" w:rsidRPr="005B17D3">
          <w:rPr>
            <w:noProof/>
            <w:webHidden/>
          </w:rPr>
          <w:tab/>
        </w:r>
        <w:r w:rsidR="00436578" w:rsidRPr="005B17D3">
          <w:rPr>
            <w:noProof/>
            <w:webHidden/>
          </w:rPr>
          <w:fldChar w:fldCharType="begin"/>
        </w:r>
        <w:r w:rsidR="00436578" w:rsidRPr="005B17D3">
          <w:rPr>
            <w:noProof/>
            <w:webHidden/>
          </w:rPr>
          <w:instrText xml:space="preserve"> PAGEREF _Toc31622329 \h </w:instrText>
        </w:r>
        <w:r w:rsidR="00436578" w:rsidRPr="005B17D3">
          <w:rPr>
            <w:noProof/>
            <w:webHidden/>
          </w:rPr>
        </w:r>
        <w:r w:rsidR="00436578" w:rsidRPr="005B17D3">
          <w:rPr>
            <w:noProof/>
            <w:webHidden/>
          </w:rPr>
          <w:fldChar w:fldCharType="separate"/>
        </w:r>
        <w:r w:rsidR="00436578" w:rsidRPr="005B17D3">
          <w:rPr>
            <w:noProof/>
            <w:webHidden/>
          </w:rPr>
          <w:t>592</w:t>
        </w:r>
        <w:r w:rsidR="00436578" w:rsidRPr="005B17D3">
          <w:rPr>
            <w:noProof/>
            <w:webHidden/>
          </w:rPr>
          <w:fldChar w:fldCharType="end"/>
        </w:r>
      </w:hyperlink>
    </w:p>
    <w:p w14:paraId="043BA1CB" w14:textId="55AE50AE" w:rsidR="00436578" w:rsidRPr="005B17D3" w:rsidRDefault="005B17D3">
      <w:pPr>
        <w:pStyle w:val="TOC3"/>
        <w:rPr>
          <w:rFonts w:asciiTheme="minorHAnsi" w:eastAsiaTheme="minorEastAsia" w:hAnsiTheme="minorHAnsi" w:cstheme="minorBidi"/>
          <w:b w:val="0"/>
          <w:noProof/>
          <w:sz w:val="22"/>
          <w:szCs w:val="22"/>
        </w:rPr>
      </w:pPr>
      <w:hyperlink w:anchor="_Toc31622330" w:history="1">
        <w:r w:rsidR="00436578" w:rsidRPr="005B17D3">
          <w:rPr>
            <w:rStyle w:val="Hyperlink"/>
            <w:noProof/>
            <w14:scene3d>
              <w14:camera w14:prst="orthographicFront"/>
              <w14:lightRig w14:rig="threePt" w14:dir="t">
                <w14:rot w14:lat="0" w14:lon="0" w14:rev="0"/>
              </w14:lightRig>
            </w14:scene3d>
          </w:rPr>
          <w:t>5.8.3</w:t>
        </w:r>
        <w:r w:rsidR="00436578" w:rsidRPr="005B17D3">
          <w:rPr>
            <w:rFonts w:asciiTheme="minorHAnsi" w:eastAsiaTheme="minorEastAsia" w:hAnsiTheme="minorHAnsi" w:cstheme="minorBidi"/>
            <w:b w:val="0"/>
            <w:noProof/>
            <w:sz w:val="22"/>
            <w:szCs w:val="22"/>
          </w:rPr>
          <w:tab/>
        </w:r>
        <w:r w:rsidR="00436578" w:rsidRPr="005B17D3">
          <w:rPr>
            <w:rStyle w:val="Hyperlink"/>
            <w:noProof/>
          </w:rPr>
          <w:t>Letter Type Communications</w:t>
        </w:r>
        <w:r w:rsidR="00436578" w:rsidRPr="005B17D3">
          <w:rPr>
            <w:noProof/>
            <w:webHidden/>
          </w:rPr>
          <w:tab/>
        </w:r>
        <w:r w:rsidR="00436578" w:rsidRPr="005B17D3">
          <w:rPr>
            <w:noProof/>
            <w:webHidden/>
          </w:rPr>
          <w:fldChar w:fldCharType="begin"/>
        </w:r>
        <w:r w:rsidR="00436578" w:rsidRPr="005B17D3">
          <w:rPr>
            <w:noProof/>
            <w:webHidden/>
          </w:rPr>
          <w:instrText xml:space="preserve"> PAGEREF _Toc31622330 \h </w:instrText>
        </w:r>
        <w:r w:rsidR="00436578" w:rsidRPr="005B17D3">
          <w:rPr>
            <w:noProof/>
            <w:webHidden/>
          </w:rPr>
        </w:r>
        <w:r w:rsidR="00436578" w:rsidRPr="005B17D3">
          <w:rPr>
            <w:noProof/>
            <w:webHidden/>
          </w:rPr>
          <w:fldChar w:fldCharType="separate"/>
        </w:r>
        <w:r w:rsidR="00436578" w:rsidRPr="005B17D3">
          <w:rPr>
            <w:noProof/>
            <w:webHidden/>
          </w:rPr>
          <w:t>604</w:t>
        </w:r>
        <w:r w:rsidR="00436578" w:rsidRPr="005B17D3">
          <w:rPr>
            <w:noProof/>
            <w:webHidden/>
          </w:rPr>
          <w:fldChar w:fldCharType="end"/>
        </w:r>
      </w:hyperlink>
    </w:p>
    <w:p w14:paraId="7EBA8F41" w14:textId="04BA8289" w:rsidR="00436578" w:rsidRPr="005B17D3" w:rsidRDefault="005B17D3">
      <w:pPr>
        <w:pStyle w:val="TOC3"/>
        <w:rPr>
          <w:rFonts w:asciiTheme="minorHAnsi" w:eastAsiaTheme="minorEastAsia" w:hAnsiTheme="minorHAnsi" w:cstheme="minorBidi"/>
          <w:b w:val="0"/>
          <w:noProof/>
          <w:sz w:val="22"/>
          <w:szCs w:val="22"/>
        </w:rPr>
      </w:pPr>
      <w:hyperlink w:anchor="_Toc31622331" w:history="1">
        <w:r w:rsidR="00436578" w:rsidRPr="005B17D3">
          <w:rPr>
            <w:rStyle w:val="Hyperlink"/>
            <w:noProof/>
            <w14:scene3d>
              <w14:camera w14:prst="orthographicFront"/>
              <w14:lightRig w14:rig="threePt" w14:dir="t">
                <w14:rot w14:lat="0" w14:lon="0" w14:rev="0"/>
              </w14:lightRig>
            </w14:scene3d>
          </w:rPr>
          <w:t>5.8.4</w:t>
        </w:r>
        <w:r w:rsidR="00436578" w:rsidRPr="005B17D3">
          <w:rPr>
            <w:rFonts w:asciiTheme="minorHAnsi" w:eastAsiaTheme="minorEastAsia" w:hAnsiTheme="minorHAnsi" w:cstheme="minorBidi"/>
            <w:b w:val="0"/>
            <w:noProof/>
            <w:sz w:val="22"/>
            <w:szCs w:val="22"/>
          </w:rPr>
          <w:tab/>
        </w:r>
        <w:r w:rsidR="00436578" w:rsidRPr="005B17D3">
          <w:rPr>
            <w:rStyle w:val="Hyperlink"/>
            <w:noProof/>
          </w:rPr>
          <w:t>Handbook Status</w:t>
        </w:r>
        <w:r w:rsidR="00436578" w:rsidRPr="005B17D3">
          <w:rPr>
            <w:noProof/>
            <w:webHidden/>
          </w:rPr>
          <w:tab/>
        </w:r>
        <w:r w:rsidR="00436578" w:rsidRPr="005B17D3">
          <w:rPr>
            <w:noProof/>
            <w:webHidden/>
          </w:rPr>
          <w:fldChar w:fldCharType="begin"/>
        </w:r>
        <w:r w:rsidR="00436578" w:rsidRPr="005B17D3">
          <w:rPr>
            <w:noProof/>
            <w:webHidden/>
          </w:rPr>
          <w:instrText xml:space="preserve"> PAGEREF _Toc31622331 \h </w:instrText>
        </w:r>
        <w:r w:rsidR="00436578" w:rsidRPr="005B17D3">
          <w:rPr>
            <w:noProof/>
            <w:webHidden/>
          </w:rPr>
        </w:r>
        <w:r w:rsidR="00436578" w:rsidRPr="005B17D3">
          <w:rPr>
            <w:noProof/>
            <w:webHidden/>
          </w:rPr>
          <w:fldChar w:fldCharType="separate"/>
        </w:r>
        <w:r w:rsidR="00436578" w:rsidRPr="005B17D3">
          <w:rPr>
            <w:noProof/>
            <w:webHidden/>
          </w:rPr>
          <w:t>606</w:t>
        </w:r>
        <w:r w:rsidR="00436578" w:rsidRPr="005B17D3">
          <w:rPr>
            <w:noProof/>
            <w:webHidden/>
          </w:rPr>
          <w:fldChar w:fldCharType="end"/>
        </w:r>
      </w:hyperlink>
    </w:p>
    <w:p w14:paraId="5616BEC0" w14:textId="1C17C73E" w:rsidR="00436578" w:rsidRPr="005B17D3" w:rsidRDefault="005B17D3">
      <w:pPr>
        <w:pStyle w:val="TOC3"/>
        <w:rPr>
          <w:rFonts w:asciiTheme="minorHAnsi" w:eastAsiaTheme="minorEastAsia" w:hAnsiTheme="minorHAnsi" w:cstheme="minorBidi"/>
          <w:b w:val="0"/>
          <w:noProof/>
          <w:sz w:val="22"/>
          <w:szCs w:val="22"/>
        </w:rPr>
      </w:pPr>
      <w:hyperlink w:anchor="_Toc31622332" w:history="1">
        <w:r w:rsidR="00436578" w:rsidRPr="005B17D3">
          <w:rPr>
            <w:rStyle w:val="Hyperlink"/>
            <w:noProof/>
            <w14:scene3d>
              <w14:camera w14:prst="orthographicFront"/>
              <w14:lightRig w14:rig="threePt" w14:dir="t">
                <w14:rot w14:lat="0" w14:lon="0" w14:rev="0"/>
              </w14:lightRig>
            </w14:scene3d>
          </w:rPr>
          <w:t>5.8.5</w:t>
        </w:r>
        <w:r w:rsidR="00436578" w:rsidRPr="005B17D3">
          <w:rPr>
            <w:rFonts w:asciiTheme="minorHAnsi" w:eastAsiaTheme="minorEastAsia" w:hAnsiTheme="minorHAnsi" w:cstheme="minorBidi"/>
            <w:b w:val="0"/>
            <w:noProof/>
            <w:sz w:val="22"/>
            <w:szCs w:val="22"/>
          </w:rPr>
          <w:tab/>
        </w:r>
        <w:r w:rsidR="00436578" w:rsidRPr="005B17D3">
          <w:rPr>
            <w:rStyle w:val="Hyperlink"/>
            <w:noProof/>
          </w:rPr>
          <w:t>Delivery Preference</w:t>
        </w:r>
        <w:r w:rsidR="00436578" w:rsidRPr="005B17D3">
          <w:rPr>
            <w:noProof/>
            <w:webHidden/>
          </w:rPr>
          <w:tab/>
        </w:r>
        <w:r w:rsidR="00436578" w:rsidRPr="005B17D3">
          <w:rPr>
            <w:noProof/>
            <w:webHidden/>
          </w:rPr>
          <w:fldChar w:fldCharType="begin"/>
        </w:r>
        <w:r w:rsidR="00436578" w:rsidRPr="005B17D3">
          <w:rPr>
            <w:noProof/>
            <w:webHidden/>
          </w:rPr>
          <w:instrText xml:space="preserve"> PAGEREF _Toc31622332 \h </w:instrText>
        </w:r>
        <w:r w:rsidR="00436578" w:rsidRPr="005B17D3">
          <w:rPr>
            <w:noProof/>
            <w:webHidden/>
          </w:rPr>
        </w:r>
        <w:r w:rsidR="00436578" w:rsidRPr="005B17D3">
          <w:rPr>
            <w:noProof/>
            <w:webHidden/>
          </w:rPr>
          <w:fldChar w:fldCharType="separate"/>
        </w:r>
        <w:r w:rsidR="00436578" w:rsidRPr="005B17D3">
          <w:rPr>
            <w:noProof/>
            <w:webHidden/>
          </w:rPr>
          <w:t>610</w:t>
        </w:r>
        <w:r w:rsidR="00436578" w:rsidRPr="005B17D3">
          <w:rPr>
            <w:noProof/>
            <w:webHidden/>
          </w:rPr>
          <w:fldChar w:fldCharType="end"/>
        </w:r>
      </w:hyperlink>
    </w:p>
    <w:p w14:paraId="41A0BB9E" w14:textId="740E864E" w:rsidR="00436578" w:rsidRPr="005B17D3" w:rsidRDefault="005B17D3">
      <w:pPr>
        <w:pStyle w:val="TOC4"/>
        <w:tabs>
          <w:tab w:val="left" w:pos="1872"/>
          <w:tab w:val="right" w:leader="dot" w:pos="9350"/>
        </w:tabs>
        <w:rPr>
          <w:rFonts w:asciiTheme="minorHAnsi" w:eastAsiaTheme="minorEastAsia" w:hAnsiTheme="minorHAnsi" w:cstheme="minorBidi"/>
          <w:noProof/>
          <w:sz w:val="22"/>
          <w:szCs w:val="22"/>
        </w:rPr>
      </w:pPr>
      <w:hyperlink w:anchor="_Toc31622333" w:history="1">
        <w:r w:rsidR="00436578" w:rsidRPr="005B17D3">
          <w:rPr>
            <w:rStyle w:val="Hyperlink"/>
            <w:noProof/>
          </w:rPr>
          <w:t>5.8.5.1</w:t>
        </w:r>
        <w:r w:rsidR="00436578" w:rsidRPr="005B17D3">
          <w:rPr>
            <w:rFonts w:asciiTheme="minorHAnsi" w:eastAsiaTheme="minorEastAsia" w:hAnsiTheme="minorHAnsi" w:cstheme="minorBidi"/>
            <w:noProof/>
            <w:sz w:val="22"/>
            <w:szCs w:val="22"/>
          </w:rPr>
          <w:tab/>
        </w:r>
        <w:r w:rsidR="00436578" w:rsidRPr="005B17D3">
          <w:rPr>
            <w:rStyle w:val="Hyperlink"/>
            <w:noProof/>
          </w:rPr>
          <w:t>Preferred Communication Method (not available in this release)</w:t>
        </w:r>
        <w:r w:rsidR="00436578" w:rsidRPr="005B17D3">
          <w:rPr>
            <w:noProof/>
            <w:webHidden/>
          </w:rPr>
          <w:tab/>
        </w:r>
        <w:r w:rsidR="00436578" w:rsidRPr="005B17D3">
          <w:rPr>
            <w:noProof/>
            <w:webHidden/>
          </w:rPr>
          <w:fldChar w:fldCharType="begin"/>
        </w:r>
        <w:r w:rsidR="00436578" w:rsidRPr="005B17D3">
          <w:rPr>
            <w:noProof/>
            <w:webHidden/>
          </w:rPr>
          <w:instrText xml:space="preserve"> PAGEREF _Toc31622333 \h </w:instrText>
        </w:r>
        <w:r w:rsidR="00436578" w:rsidRPr="005B17D3">
          <w:rPr>
            <w:noProof/>
            <w:webHidden/>
          </w:rPr>
        </w:r>
        <w:r w:rsidR="00436578" w:rsidRPr="005B17D3">
          <w:rPr>
            <w:noProof/>
            <w:webHidden/>
          </w:rPr>
          <w:fldChar w:fldCharType="separate"/>
        </w:r>
        <w:r w:rsidR="00436578" w:rsidRPr="005B17D3">
          <w:rPr>
            <w:noProof/>
            <w:webHidden/>
          </w:rPr>
          <w:t>611</w:t>
        </w:r>
        <w:r w:rsidR="00436578" w:rsidRPr="005B17D3">
          <w:rPr>
            <w:noProof/>
            <w:webHidden/>
          </w:rPr>
          <w:fldChar w:fldCharType="end"/>
        </w:r>
      </w:hyperlink>
    </w:p>
    <w:p w14:paraId="4E4A7D81" w14:textId="7ACEA90B" w:rsidR="00436578" w:rsidRPr="005B17D3" w:rsidRDefault="005B17D3">
      <w:pPr>
        <w:pStyle w:val="TOC3"/>
        <w:rPr>
          <w:rFonts w:asciiTheme="minorHAnsi" w:eastAsiaTheme="minorEastAsia" w:hAnsiTheme="minorHAnsi" w:cstheme="minorBidi"/>
          <w:b w:val="0"/>
          <w:noProof/>
          <w:sz w:val="22"/>
          <w:szCs w:val="22"/>
        </w:rPr>
      </w:pPr>
      <w:hyperlink w:anchor="_Toc31622334" w:history="1">
        <w:r w:rsidR="00436578" w:rsidRPr="005B17D3">
          <w:rPr>
            <w:rStyle w:val="Hyperlink"/>
            <w:noProof/>
            <w14:scene3d>
              <w14:camera w14:prst="orthographicFront"/>
              <w14:lightRig w14:rig="threePt" w14:dir="t">
                <w14:rot w14:lat="0" w14:lon="0" w14:rev="0"/>
              </w14:lightRig>
            </w14:scene3d>
          </w:rPr>
          <w:t>5.8.6</w:t>
        </w:r>
        <w:r w:rsidR="00436578" w:rsidRPr="005B17D3">
          <w:rPr>
            <w:rFonts w:asciiTheme="minorHAnsi" w:eastAsiaTheme="minorEastAsia" w:hAnsiTheme="minorHAnsi" w:cstheme="minorBidi"/>
            <w:b w:val="0"/>
            <w:noProof/>
            <w:sz w:val="22"/>
            <w:szCs w:val="22"/>
          </w:rPr>
          <w:tab/>
        </w:r>
        <w:r w:rsidR="00436578" w:rsidRPr="005B17D3">
          <w:rPr>
            <w:rStyle w:val="Hyperlink"/>
            <w:noProof/>
          </w:rPr>
          <w:t>Affordable Care Act (ACA) Reporting</w:t>
        </w:r>
        <w:r w:rsidR="00436578" w:rsidRPr="005B17D3">
          <w:rPr>
            <w:noProof/>
            <w:webHidden/>
          </w:rPr>
          <w:tab/>
        </w:r>
        <w:r w:rsidR="00436578" w:rsidRPr="005B17D3">
          <w:rPr>
            <w:noProof/>
            <w:webHidden/>
          </w:rPr>
          <w:fldChar w:fldCharType="begin"/>
        </w:r>
        <w:r w:rsidR="00436578" w:rsidRPr="005B17D3">
          <w:rPr>
            <w:noProof/>
            <w:webHidden/>
          </w:rPr>
          <w:instrText xml:space="preserve"> PAGEREF _Toc31622334 \h </w:instrText>
        </w:r>
        <w:r w:rsidR="00436578" w:rsidRPr="005B17D3">
          <w:rPr>
            <w:noProof/>
            <w:webHidden/>
          </w:rPr>
        </w:r>
        <w:r w:rsidR="00436578" w:rsidRPr="005B17D3">
          <w:rPr>
            <w:noProof/>
            <w:webHidden/>
          </w:rPr>
          <w:fldChar w:fldCharType="separate"/>
        </w:r>
        <w:r w:rsidR="00436578" w:rsidRPr="005B17D3">
          <w:rPr>
            <w:noProof/>
            <w:webHidden/>
          </w:rPr>
          <w:t>612</w:t>
        </w:r>
        <w:r w:rsidR="00436578" w:rsidRPr="005B17D3">
          <w:rPr>
            <w:noProof/>
            <w:webHidden/>
          </w:rPr>
          <w:fldChar w:fldCharType="end"/>
        </w:r>
      </w:hyperlink>
    </w:p>
    <w:p w14:paraId="1ABDA74A" w14:textId="4F593829" w:rsidR="00436578" w:rsidRPr="005B17D3" w:rsidRDefault="005B17D3">
      <w:pPr>
        <w:pStyle w:val="TOC4"/>
        <w:tabs>
          <w:tab w:val="left" w:pos="1872"/>
          <w:tab w:val="right" w:leader="dot" w:pos="9350"/>
        </w:tabs>
        <w:rPr>
          <w:rFonts w:asciiTheme="minorHAnsi" w:eastAsiaTheme="minorEastAsia" w:hAnsiTheme="minorHAnsi" w:cstheme="minorBidi"/>
          <w:noProof/>
          <w:sz w:val="22"/>
          <w:szCs w:val="22"/>
        </w:rPr>
      </w:pPr>
      <w:hyperlink w:anchor="_Toc31622335" w:history="1">
        <w:r w:rsidR="00436578" w:rsidRPr="005B17D3">
          <w:rPr>
            <w:rStyle w:val="Hyperlink"/>
            <w:noProof/>
          </w:rPr>
          <w:t>5.8.6.1</w:t>
        </w:r>
        <w:r w:rsidR="00436578" w:rsidRPr="005B17D3">
          <w:rPr>
            <w:rFonts w:asciiTheme="minorHAnsi" w:eastAsiaTheme="minorEastAsia" w:hAnsiTheme="minorHAnsi" w:cstheme="minorBidi"/>
            <w:noProof/>
            <w:sz w:val="22"/>
            <w:szCs w:val="22"/>
          </w:rPr>
          <w:tab/>
        </w:r>
        <w:r w:rsidR="00436578" w:rsidRPr="005B17D3">
          <w:rPr>
            <w:rStyle w:val="Hyperlink"/>
            <w:noProof/>
          </w:rPr>
          <w:t>Reporting MEC to the IRS</w:t>
        </w:r>
        <w:r w:rsidR="00436578" w:rsidRPr="005B17D3">
          <w:rPr>
            <w:noProof/>
            <w:webHidden/>
          </w:rPr>
          <w:tab/>
        </w:r>
        <w:r w:rsidR="00436578" w:rsidRPr="005B17D3">
          <w:rPr>
            <w:noProof/>
            <w:webHidden/>
          </w:rPr>
          <w:fldChar w:fldCharType="begin"/>
        </w:r>
        <w:r w:rsidR="00436578" w:rsidRPr="005B17D3">
          <w:rPr>
            <w:noProof/>
            <w:webHidden/>
          </w:rPr>
          <w:instrText xml:space="preserve"> PAGEREF _Toc31622335 \h </w:instrText>
        </w:r>
        <w:r w:rsidR="00436578" w:rsidRPr="005B17D3">
          <w:rPr>
            <w:noProof/>
            <w:webHidden/>
          </w:rPr>
        </w:r>
        <w:r w:rsidR="00436578" w:rsidRPr="005B17D3">
          <w:rPr>
            <w:noProof/>
            <w:webHidden/>
          </w:rPr>
          <w:fldChar w:fldCharType="separate"/>
        </w:r>
        <w:r w:rsidR="00436578" w:rsidRPr="005B17D3">
          <w:rPr>
            <w:noProof/>
            <w:webHidden/>
          </w:rPr>
          <w:t>612</w:t>
        </w:r>
        <w:r w:rsidR="00436578" w:rsidRPr="005B17D3">
          <w:rPr>
            <w:noProof/>
            <w:webHidden/>
          </w:rPr>
          <w:fldChar w:fldCharType="end"/>
        </w:r>
      </w:hyperlink>
    </w:p>
    <w:p w14:paraId="78C78B29" w14:textId="76043C88" w:rsidR="00436578" w:rsidRPr="005B17D3" w:rsidRDefault="005B17D3">
      <w:pPr>
        <w:pStyle w:val="TOC4"/>
        <w:tabs>
          <w:tab w:val="left" w:pos="1872"/>
          <w:tab w:val="right" w:leader="dot" w:pos="9350"/>
        </w:tabs>
        <w:rPr>
          <w:rFonts w:asciiTheme="minorHAnsi" w:eastAsiaTheme="minorEastAsia" w:hAnsiTheme="minorHAnsi" w:cstheme="minorBidi"/>
          <w:noProof/>
          <w:sz w:val="22"/>
          <w:szCs w:val="22"/>
        </w:rPr>
      </w:pPr>
      <w:hyperlink w:anchor="_Toc31622336" w:history="1">
        <w:r w:rsidR="00436578" w:rsidRPr="005B17D3">
          <w:rPr>
            <w:rStyle w:val="Hyperlink"/>
            <w:noProof/>
          </w:rPr>
          <w:t>5.8.6.2</w:t>
        </w:r>
        <w:r w:rsidR="00436578" w:rsidRPr="005B17D3">
          <w:rPr>
            <w:rFonts w:asciiTheme="minorHAnsi" w:eastAsiaTheme="minorEastAsia" w:hAnsiTheme="minorHAnsi" w:cstheme="minorBidi"/>
            <w:noProof/>
            <w:sz w:val="22"/>
            <w:szCs w:val="22"/>
          </w:rPr>
          <w:tab/>
        </w:r>
        <w:r w:rsidR="00436578" w:rsidRPr="005B17D3">
          <w:rPr>
            <w:rStyle w:val="Hyperlink"/>
            <w:noProof/>
          </w:rPr>
          <w:t>IRS Transmissions</w:t>
        </w:r>
        <w:r w:rsidR="00436578" w:rsidRPr="005B17D3">
          <w:rPr>
            <w:noProof/>
            <w:webHidden/>
          </w:rPr>
          <w:tab/>
        </w:r>
        <w:r w:rsidR="00436578" w:rsidRPr="005B17D3">
          <w:rPr>
            <w:noProof/>
            <w:webHidden/>
          </w:rPr>
          <w:fldChar w:fldCharType="begin"/>
        </w:r>
        <w:r w:rsidR="00436578" w:rsidRPr="005B17D3">
          <w:rPr>
            <w:noProof/>
            <w:webHidden/>
          </w:rPr>
          <w:instrText xml:space="preserve"> PAGEREF _Toc31622336 \h </w:instrText>
        </w:r>
        <w:r w:rsidR="00436578" w:rsidRPr="005B17D3">
          <w:rPr>
            <w:noProof/>
            <w:webHidden/>
          </w:rPr>
        </w:r>
        <w:r w:rsidR="00436578" w:rsidRPr="005B17D3">
          <w:rPr>
            <w:noProof/>
            <w:webHidden/>
          </w:rPr>
          <w:fldChar w:fldCharType="separate"/>
        </w:r>
        <w:r w:rsidR="00436578" w:rsidRPr="005B17D3">
          <w:rPr>
            <w:noProof/>
            <w:webHidden/>
          </w:rPr>
          <w:t>613</w:t>
        </w:r>
        <w:r w:rsidR="00436578" w:rsidRPr="005B17D3">
          <w:rPr>
            <w:noProof/>
            <w:webHidden/>
          </w:rPr>
          <w:fldChar w:fldCharType="end"/>
        </w:r>
      </w:hyperlink>
    </w:p>
    <w:p w14:paraId="1A329676" w14:textId="7C53D7D5" w:rsidR="00436578" w:rsidRPr="005B17D3" w:rsidRDefault="005B17D3">
      <w:pPr>
        <w:pStyle w:val="TOC4"/>
        <w:tabs>
          <w:tab w:val="left" w:pos="1872"/>
          <w:tab w:val="right" w:leader="dot" w:pos="9350"/>
        </w:tabs>
        <w:rPr>
          <w:rFonts w:asciiTheme="minorHAnsi" w:eastAsiaTheme="minorEastAsia" w:hAnsiTheme="minorHAnsi" w:cstheme="minorBidi"/>
          <w:noProof/>
          <w:sz w:val="22"/>
          <w:szCs w:val="22"/>
        </w:rPr>
      </w:pPr>
      <w:hyperlink w:anchor="_Toc31622337" w:history="1">
        <w:r w:rsidR="00436578" w:rsidRPr="005B17D3">
          <w:rPr>
            <w:rStyle w:val="Hyperlink"/>
            <w:noProof/>
          </w:rPr>
          <w:t>5.8.6.3</w:t>
        </w:r>
        <w:r w:rsidR="00436578" w:rsidRPr="005B17D3">
          <w:rPr>
            <w:rFonts w:asciiTheme="minorHAnsi" w:eastAsiaTheme="minorEastAsia" w:hAnsiTheme="minorHAnsi" w:cstheme="minorBidi"/>
            <w:noProof/>
            <w:sz w:val="22"/>
            <w:szCs w:val="22"/>
          </w:rPr>
          <w:tab/>
        </w:r>
        <w:r w:rsidR="00436578" w:rsidRPr="005B17D3">
          <w:rPr>
            <w:rStyle w:val="Hyperlink"/>
            <w:noProof/>
          </w:rPr>
          <w:t>Viewing IRS Reporting Results</w:t>
        </w:r>
        <w:r w:rsidR="00436578" w:rsidRPr="005B17D3">
          <w:rPr>
            <w:noProof/>
            <w:webHidden/>
          </w:rPr>
          <w:tab/>
        </w:r>
        <w:r w:rsidR="00436578" w:rsidRPr="005B17D3">
          <w:rPr>
            <w:noProof/>
            <w:webHidden/>
          </w:rPr>
          <w:fldChar w:fldCharType="begin"/>
        </w:r>
        <w:r w:rsidR="00436578" w:rsidRPr="005B17D3">
          <w:rPr>
            <w:noProof/>
            <w:webHidden/>
          </w:rPr>
          <w:instrText xml:space="preserve"> PAGEREF _Toc31622337 \h </w:instrText>
        </w:r>
        <w:r w:rsidR="00436578" w:rsidRPr="005B17D3">
          <w:rPr>
            <w:noProof/>
            <w:webHidden/>
          </w:rPr>
        </w:r>
        <w:r w:rsidR="00436578" w:rsidRPr="005B17D3">
          <w:rPr>
            <w:noProof/>
            <w:webHidden/>
          </w:rPr>
          <w:fldChar w:fldCharType="separate"/>
        </w:r>
        <w:r w:rsidR="00436578" w:rsidRPr="005B17D3">
          <w:rPr>
            <w:noProof/>
            <w:webHidden/>
          </w:rPr>
          <w:t>613</w:t>
        </w:r>
        <w:r w:rsidR="00436578" w:rsidRPr="005B17D3">
          <w:rPr>
            <w:noProof/>
            <w:webHidden/>
          </w:rPr>
          <w:fldChar w:fldCharType="end"/>
        </w:r>
      </w:hyperlink>
    </w:p>
    <w:p w14:paraId="21C2FC5E" w14:textId="7518097A" w:rsidR="00436578" w:rsidRPr="005B17D3" w:rsidRDefault="005B17D3">
      <w:pPr>
        <w:pStyle w:val="TOC4"/>
        <w:tabs>
          <w:tab w:val="left" w:pos="1872"/>
          <w:tab w:val="right" w:leader="dot" w:pos="9350"/>
        </w:tabs>
        <w:rPr>
          <w:rFonts w:asciiTheme="minorHAnsi" w:eastAsiaTheme="minorEastAsia" w:hAnsiTheme="minorHAnsi" w:cstheme="minorBidi"/>
          <w:noProof/>
          <w:sz w:val="22"/>
          <w:szCs w:val="22"/>
        </w:rPr>
      </w:pPr>
      <w:hyperlink w:anchor="_Toc31622338" w:history="1">
        <w:r w:rsidR="00436578" w:rsidRPr="005B17D3">
          <w:rPr>
            <w:rStyle w:val="Hyperlink"/>
            <w:noProof/>
          </w:rPr>
          <w:t>5.8.6.4</w:t>
        </w:r>
        <w:r w:rsidR="00436578" w:rsidRPr="005B17D3">
          <w:rPr>
            <w:rFonts w:asciiTheme="minorHAnsi" w:eastAsiaTheme="minorEastAsia" w:hAnsiTheme="minorHAnsi" w:cstheme="minorBidi"/>
            <w:noProof/>
            <w:sz w:val="22"/>
            <w:szCs w:val="22"/>
          </w:rPr>
          <w:tab/>
        </w:r>
        <w:r w:rsidR="00436578" w:rsidRPr="005B17D3">
          <w:rPr>
            <w:rStyle w:val="Hyperlink"/>
            <w:noProof/>
          </w:rPr>
          <w:t>Viewing ACA Mail Correspondence</w:t>
        </w:r>
        <w:r w:rsidR="00436578" w:rsidRPr="005B17D3">
          <w:rPr>
            <w:noProof/>
            <w:webHidden/>
          </w:rPr>
          <w:tab/>
        </w:r>
        <w:r w:rsidR="00436578" w:rsidRPr="005B17D3">
          <w:rPr>
            <w:noProof/>
            <w:webHidden/>
          </w:rPr>
          <w:fldChar w:fldCharType="begin"/>
        </w:r>
        <w:r w:rsidR="00436578" w:rsidRPr="005B17D3">
          <w:rPr>
            <w:noProof/>
            <w:webHidden/>
          </w:rPr>
          <w:instrText xml:space="preserve"> PAGEREF _Toc31622338 \h </w:instrText>
        </w:r>
        <w:r w:rsidR="00436578" w:rsidRPr="005B17D3">
          <w:rPr>
            <w:noProof/>
            <w:webHidden/>
          </w:rPr>
        </w:r>
        <w:r w:rsidR="00436578" w:rsidRPr="005B17D3">
          <w:rPr>
            <w:noProof/>
            <w:webHidden/>
          </w:rPr>
          <w:fldChar w:fldCharType="separate"/>
        </w:r>
        <w:r w:rsidR="00436578" w:rsidRPr="005B17D3">
          <w:rPr>
            <w:noProof/>
            <w:webHidden/>
          </w:rPr>
          <w:t>615</w:t>
        </w:r>
        <w:r w:rsidR="00436578" w:rsidRPr="005B17D3">
          <w:rPr>
            <w:noProof/>
            <w:webHidden/>
          </w:rPr>
          <w:fldChar w:fldCharType="end"/>
        </w:r>
      </w:hyperlink>
    </w:p>
    <w:p w14:paraId="50587146" w14:textId="7A552B3B" w:rsidR="00436578" w:rsidRPr="005B17D3" w:rsidRDefault="005B17D3">
      <w:pPr>
        <w:pStyle w:val="TOC4"/>
        <w:tabs>
          <w:tab w:val="left" w:pos="1872"/>
          <w:tab w:val="right" w:leader="dot" w:pos="9350"/>
        </w:tabs>
        <w:rPr>
          <w:rFonts w:asciiTheme="minorHAnsi" w:eastAsiaTheme="minorEastAsia" w:hAnsiTheme="minorHAnsi" w:cstheme="minorBidi"/>
          <w:noProof/>
          <w:sz w:val="22"/>
          <w:szCs w:val="22"/>
        </w:rPr>
      </w:pPr>
      <w:hyperlink w:anchor="_Toc31622339" w:history="1">
        <w:r w:rsidR="00436578" w:rsidRPr="005B17D3">
          <w:rPr>
            <w:rStyle w:val="Hyperlink"/>
            <w:noProof/>
          </w:rPr>
          <w:t>5.8.6.5</w:t>
        </w:r>
        <w:r w:rsidR="00436578" w:rsidRPr="005B17D3">
          <w:rPr>
            <w:rFonts w:asciiTheme="minorHAnsi" w:eastAsiaTheme="minorEastAsia" w:hAnsiTheme="minorHAnsi" w:cstheme="minorBidi"/>
            <w:noProof/>
            <w:sz w:val="22"/>
            <w:szCs w:val="22"/>
          </w:rPr>
          <w:tab/>
        </w:r>
        <w:r w:rsidR="00436578" w:rsidRPr="005B17D3">
          <w:rPr>
            <w:rStyle w:val="Hyperlink"/>
            <w:noProof/>
          </w:rPr>
          <w:t>Submit Correction (Mail Correspondence)</w:t>
        </w:r>
        <w:r w:rsidR="00436578" w:rsidRPr="005B17D3">
          <w:rPr>
            <w:noProof/>
            <w:webHidden/>
          </w:rPr>
          <w:tab/>
        </w:r>
        <w:r w:rsidR="00436578" w:rsidRPr="005B17D3">
          <w:rPr>
            <w:noProof/>
            <w:webHidden/>
          </w:rPr>
          <w:fldChar w:fldCharType="begin"/>
        </w:r>
        <w:r w:rsidR="00436578" w:rsidRPr="005B17D3">
          <w:rPr>
            <w:noProof/>
            <w:webHidden/>
          </w:rPr>
          <w:instrText xml:space="preserve"> PAGEREF _Toc31622339 \h </w:instrText>
        </w:r>
        <w:r w:rsidR="00436578" w:rsidRPr="005B17D3">
          <w:rPr>
            <w:noProof/>
            <w:webHidden/>
          </w:rPr>
        </w:r>
        <w:r w:rsidR="00436578" w:rsidRPr="005B17D3">
          <w:rPr>
            <w:noProof/>
            <w:webHidden/>
          </w:rPr>
          <w:fldChar w:fldCharType="separate"/>
        </w:r>
        <w:r w:rsidR="00436578" w:rsidRPr="005B17D3">
          <w:rPr>
            <w:noProof/>
            <w:webHidden/>
          </w:rPr>
          <w:t>618</w:t>
        </w:r>
        <w:r w:rsidR="00436578" w:rsidRPr="005B17D3">
          <w:rPr>
            <w:noProof/>
            <w:webHidden/>
          </w:rPr>
          <w:fldChar w:fldCharType="end"/>
        </w:r>
      </w:hyperlink>
    </w:p>
    <w:p w14:paraId="6BFE5D13" w14:textId="2AE526E9" w:rsidR="00436578" w:rsidRPr="005B17D3" w:rsidRDefault="005B17D3">
      <w:pPr>
        <w:pStyle w:val="TOC2"/>
        <w:rPr>
          <w:rFonts w:asciiTheme="minorHAnsi" w:eastAsiaTheme="minorEastAsia" w:hAnsiTheme="minorHAnsi" w:cstheme="minorBidi"/>
          <w:b w:val="0"/>
          <w:noProof/>
          <w:sz w:val="22"/>
          <w:szCs w:val="22"/>
        </w:rPr>
      </w:pPr>
      <w:hyperlink w:anchor="_Toc31622340" w:history="1">
        <w:r w:rsidR="00436578" w:rsidRPr="005B17D3">
          <w:rPr>
            <w:rStyle w:val="Hyperlink"/>
            <w:noProof/>
          </w:rPr>
          <w:t>5.9</w:t>
        </w:r>
        <w:r w:rsidR="00436578" w:rsidRPr="005B17D3">
          <w:rPr>
            <w:rFonts w:asciiTheme="minorHAnsi" w:eastAsiaTheme="minorEastAsia" w:hAnsiTheme="minorHAnsi" w:cstheme="minorBidi"/>
            <w:b w:val="0"/>
            <w:noProof/>
            <w:sz w:val="22"/>
            <w:szCs w:val="22"/>
          </w:rPr>
          <w:tab/>
        </w:r>
        <w:r w:rsidR="00436578" w:rsidRPr="005B17D3">
          <w:rPr>
            <w:rStyle w:val="Hyperlink"/>
            <w:noProof/>
          </w:rPr>
          <w:t>Document Management</w:t>
        </w:r>
        <w:r w:rsidR="00436578" w:rsidRPr="005B17D3">
          <w:rPr>
            <w:noProof/>
            <w:webHidden/>
          </w:rPr>
          <w:tab/>
        </w:r>
        <w:r w:rsidR="00436578" w:rsidRPr="005B17D3">
          <w:rPr>
            <w:noProof/>
            <w:webHidden/>
          </w:rPr>
          <w:fldChar w:fldCharType="begin"/>
        </w:r>
        <w:r w:rsidR="00436578" w:rsidRPr="005B17D3">
          <w:rPr>
            <w:noProof/>
            <w:webHidden/>
          </w:rPr>
          <w:instrText xml:space="preserve"> PAGEREF _Toc31622340 \h </w:instrText>
        </w:r>
        <w:r w:rsidR="00436578" w:rsidRPr="005B17D3">
          <w:rPr>
            <w:noProof/>
            <w:webHidden/>
          </w:rPr>
        </w:r>
        <w:r w:rsidR="00436578" w:rsidRPr="005B17D3">
          <w:rPr>
            <w:noProof/>
            <w:webHidden/>
          </w:rPr>
          <w:fldChar w:fldCharType="separate"/>
        </w:r>
        <w:r w:rsidR="00436578" w:rsidRPr="005B17D3">
          <w:rPr>
            <w:noProof/>
            <w:webHidden/>
          </w:rPr>
          <w:t>620</w:t>
        </w:r>
        <w:r w:rsidR="00436578" w:rsidRPr="005B17D3">
          <w:rPr>
            <w:noProof/>
            <w:webHidden/>
          </w:rPr>
          <w:fldChar w:fldCharType="end"/>
        </w:r>
      </w:hyperlink>
    </w:p>
    <w:p w14:paraId="18458928" w14:textId="564DE1DE" w:rsidR="00436578" w:rsidRPr="005B17D3" w:rsidRDefault="005B17D3">
      <w:pPr>
        <w:pStyle w:val="TOC1"/>
        <w:rPr>
          <w:rFonts w:asciiTheme="minorHAnsi" w:eastAsiaTheme="minorEastAsia" w:hAnsiTheme="minorHAnsi" w:cstheme="minorBidi"/>
          <w:b w:val="0"/>
          <w:noProof/>
          <w:sz w:val="22"/>
          <w:szCs w:val="22"/>
        </w:rPr>
      </w:pPr>
      <w:hyperlink w:anchor="_Toc31622341" w:history="1">
        <w:r w:rsidR="00436578" w:rsidRPr="005B17D3">
          <w:rPr>
            <w:rStyle w:val="Hyperlink"/>
            <w:noProof/>
          </w:rPr>
          <w:t>6</w:t>
        </w:r>
        <w:r w:rsidR="00436578" w:rsidRPr="005B17D3">
          <w:rPr>
            <w:rFonts w:asciiTheme="minorHAnsi" w:eastAsiaTheme="minorEastAsia" w:hAnsiTheme="minorHAnsi" w:cstheme="minorBidi"/>
            <w:b w:val="0"/>
            <w:noProof/>
            <w:sz w:val="22"/>
            <w:szCs w:val="22"/>
          </w:rPr>
          <w:tab/>
        </w:r>
        <w:r w:rsidR="00436578" w:rsidRPr="005B17D3">
          <w:rPr>
            <w:rStyle w:val="Hyperlink"/>
            <w:noProof/>
          </w:rPr>
          <w:t>Special Instructions for Error Correction</w:t>
        </w:r>
        <w:r w:rsidR="00436578" w:rsidRPr="005B17D3">
          <w:rPr>
            <w:noProof/>
            <w:webHidden/>
          </w:rPr>
          <w:tab/>
        </w:r>
        <w:r w:rsidR="00436578" w:rsidRPr="005B17D3">
          <w:rPr>
            <w:noProof/>
            <w:webHidden/>
          </w:rPr>
          <w:fldChar w:fldCharType="begin"/>
        </w:r>
        <w:r w:rsidR="00436578" w:rsidRPr="005B17D3">
          <w:rPr>
            <w:noProof/>
            <w:webHidden/>
          </w:rPr>
          <w:instrText xml:space="preserve"> PAGEREF _Toc31622341 \h </w:instrText>
        </w:r>
        <w:r w:rsidR="00436578" w:rsidRPr="005B17D3">
          <w:rPr>
            <w:noProof/>
            <w:webHidden/>
          </w:rPr>
        </w:r>
        <w:r w:rsidR="00436578" w:rsidRPr="005B17D3">
          <w:rPr>
            <w:noProof/>
            <w:webHidden/>
          </w:rPr>
          <w:fldChar w:fldCharType="separate"/>
        </w:r>
        <w:r w:rsidR="00436578" w:rsidRPr="005B17D3">
          <w:rPr>
            <w:noProof/>
            <w:webHidden/>
          </w:rPr>
          <w:t>630</w:t>
        </w:r>
        <w:r w:rsidR="00436578" w:rsidRPr="005B17D3">
          <w:rPr>
            <w:noProof/>
            <w:webHidden/>
          </w:rPr>
          <w:fldChar w:fldCharType="end"/>
        </w:r>
      </w:hyperlink>
    </w:p>
    <w:p w14:paraId="3EAB82B2" w14:textId="75402456" w:rsidR="00436578" w:rsidRPr="005B17D3" w:rsidRDefault="005B17D3">
      <w:pPr>
        <w:pStyle w:val="TOC1"/>
        <w:rPr>
          <w:rFonts w:asciiTheme="minorHAnsi" w:eastAsiaTheme="minorEastAsia" w:hAnsiTheme="minorHAnsi" w:cstheme="minorBidi"/>
          <w:b w:val="0"/>
          <w:noProof/>
          <w:sz w:val="22"/>
          <w:szCs w:val="22"/>
        </w:rPr>
      </w:pPr>
      <w:hyperlink w:anchor="_Toc31622342" w:history="1">
        <w:r w:rsidR="00436578" w:rsidRPr="005B17D3">
          <w:rPr>
            <w:rStyle w:val="Hyperlink"/>
            <w:noProof/>
          </w:rPr>
          <w:t>7</w:t>
        </w:r>
        <w:r w:rsidR="00436578" w:rsidRPr="005B17D3">
          <w:rPr>
            <w:rFonts w:asciiTheme="minorHAnsi" w:eastAsiaTheme="minorEastAsia" w:hAnsiTheme="minorHAnsi" w:cstheme="minorBidi"/>
            <w:b w:val="0"/>
            <w:noProof/>
            <w:sz w:val="22"/>
            <w:szCs w:val="22"/>
          </w:rPr>
          <w:tab/>
        </w:r>
        <w:r w:rsidR="00436578" w:rsidRPr="005B17D3">
          <w:rPr>
            <w:rStyle w:val="Hyperlink"/>
            <w:noProof/>
          </w:rPr>
          <w:t>Caveats and Exceptions</w:t>
        </w:r>
        <w:r w:rsidR="00436578" w:rsidRPr="005B17D3">
          <w:rPr>
            <w:noProof/>
            <w:webHidden/>
          </w:rPr>
          <w:tab/>
        </w:r>
        <w:r w:rsidR="00436578" w:rsidRPr="005B17D3">
          <w:rPr>
            <w:noProof/>
            <w:webHidden/>
          </w:rPr>
          <w:fldChar w:fldCharType="begin"/>
        </w:r>
        <w:r w:rsidR="00436578" w:rsidRPr="005B17D3">
          <w:rPr>
            <w:noProof/>
            <w:webHidden/>
          </w:rPr>
          <w:instrText xml:space="preserve"> PAGEREF _Toc31622342 \h </w:instrText>
        </w:r>
        <w:r w:rsidR="00436578" w:rsidRPr="005B17D3">
          <w:rPr>
            <w:noProof/>
            <w:webHidden/>
          </w:rPr>
        </w:r>
        <w:r w:rsidR="00436578" w:rsidRPr="005B17D3">
          <w:rPr>
            <w:noProof/>
            <w:webHidden/>
          </w:rPr>
          <w:fldChar w:fldCharType="separate"/>
        </w:r>
        <w:r w:rsidR="00436578" w:rsidRPr="005B17D3">
          <w:rPr>
            <w:noProof/>
            <w:webHidden/>
          </w:rPr>
          <w:t>630</w:t>
        </w:r>
        <w:r w:rsidR="00436578" w:rsidRPr="005B17D3">
          <w:rPr>
            <w:noProof/>
            <w:webHidden/>
          </w:rPr>
          <w:fldChar w:fldCharType="end"/>
        </w:r>
      </w:hyperlink>
    </w:p>
    <w:p w14:paraId="54C1C539" w14:textId="511E2BF7" w:rsidR="00436578" w:rsidRPr="005B17D3" w:rsidRDefault="005B17D3">
      <w:pPr>
        <w:pStyle w:val="TOC1"/>
        <w:rPr>
          <w:rFonts w:asciiTheme="minorHAnsi" w:eastAsiaTheme="minorEastAsia" w:hAnsiTheme="minorHAnsi" w:cstheme="minorBidi"/>
          <w:b w:val="0"/>
          <w:noProof/>
          <w:sz w:val="22"/>
          <w:szCs w:val="22"/>
        </w:rPr>
      </w:pPr>
      <w:hyperlink w:anchor="_Toc31622343" w:history="1">
        <w:r w:rsidR="00436578" w:rsidRPr="005B17D3">
          <w:rPr>
            <w:rStyle w:val="Hyperlink"/>
            <w:noProof/>
          </w:rPr>
          <w:t>8</w:t>
        </w:r>
        <w:r w:rsidR="00436578" w:rsidRPr="005B17D3">
          <w:rPr>
            <w:rFonts w:asciiTheme="minorHAnsi" w:eastAsiaTheme="minorEastAsia" w:hAnsiTheme="minorHAnsi" w:cstheme="minorBidi"/>
            <w:b w:val="0"/>
            <w:noProof/>
            <w:sz w:val="22"/>
            <w:szCs w:val="22"/>
          </w:rPr>
          <w:tab/>
        </w:r>
        <w:r w:rsidR="00436578" w:rsidRPr="005B17D3">
          <w:rPr>
            <w:rStyle w:val="Hyperlink"/>
            <w:noProof/>
          </w:rPr>
          <w:t>Project-Specific Scenarios</w:t>
        </w:r>
        <w:r w:rsidR="00436578" w:rsidRPr="005B17D3">
          <w:rPr>
            <w:noProof/>
            <w:webHidden/>
          </w:rPr>
          <w:tab/>
        </w:r>
        <w:r w:rsidR="00436578" w:rsidRPr="005B17D3">
          <w:rPr>
            <w:noProof/>
            <w:webHidden/>
          </w:rPr>
          <w:fldChar w:fldCharType="begin"/>
        </w:r>
        <w:r w:rsidR="00436578" w:rsidRPr="005B17D3">
          <w:rPr>
            <w:noProof/>
            <w:webHidden/>
          </w:rPr>
          <w:instrText xml:space="preserve"> PAGEREF _Toc31622343 \h </w:instrText>
        </w:r>
        <w:r w:rsidR="00436578" w:rsidRPr="005B17D3">
          <w:rPr>
            <w:noProof/>
            <w:webHidden/>
          </w:rPr>
        </w:r>
        <w:r w:rsidR="00436578" w:rsidRPr="005B17D3">
          <w:rPr>
            <w:noProof/>
            <w:webHidden/>
          </w:rPr>
          <w:fldChar w:fldCharType="separate"/>
        </w:r>
        <w:r w:rsidR="00436578" w:rsidRPr="005B17D3">
          <w:rPr>
            <w:noProof/>
            <w:webHidden/>
          </w:rPr>
          <w:t>630</w:t>
        </w:r>
        <w:r w:rsidR="00436578" w:rsidRPr="005B17D3">
          <w:rPr>
            <w:noProof/>
            <w:webHidden/>
          </w:rPr>
          <w:fldChar w:fldCharType="end"/>
        </w:r>
      </w:hyperlink>
    </w:p>
    <w:p w14:paraId="28B7FE64" w14:textId="3C2DB4F2" w:rsidR="00436578" w:rsidRPr="005B17D3" w:rsidRDefault="005B17D3">
      <w:pPr>
        <w:pStyle w:val="TOC2"/>
        <w:rPr>
          <w:rFonts w:asciiTheme="minorHAnsi" w:eastAsiaTheme="minorEastAsia" w:hAnsiTheme="minorHAnsi" w:cstheme="minorBidi"/>
          <w:b w:val="0"/>
          <w:noProof/>
          <w:sz w:val="22"/>
          <w:szCs w:val="22"/>
        </w:rPr>
      </w:pPr>
      <w:hyperlink w:anchor="_Toc31622344" w:history="1">
        <w:r w:rsidR="00436578" w:rsidRPr="005B17D3">
          <w:rPr>
            <w:rStyle w:val="Hyperlink"/>
            <w:noProof/>
          </w:rPr>
          <w:t>8.1</w:t>
        </w:r>
        <w:r w:rsidR="00436578" w:rsidRPr="005B17D3">
          <w:rPr>
            <w:rFonts w:asciiTheme="minorHAnsi" w:eastAsiaTheme="minorEastAsia" w:hAnsiTheme="minorHAnsi" w:cstheme="minorBidi"/>
            <w:b w:val="0"/>
            <w:noProof/>
            <w:sz w:val="22"/>
            <w:szCs w:val="22"/>
          </w:rPr>
          <w:tab/>
        </w:r>
        <w:r w:rsidR="00436578" w:rsidRPr="005B17D3">
          <w:rPr>
            <w:rStyle w:val="Hyperlink"/>
            <w:noProof/>
          </w:rPr>
          <w:t>How Do I …</w:t>
        </w:r>
        <w:r w:rsidR="00436578" w:rsidRPr="005B17D3">
          <w:rPr>
            <w:noProof/>
            <w:webHidden/>
          </w:rPr>
          <w:tab/>
        </w:r>
        <w:r w:rsidR="00436578" w:rsidRPr="005B17D3">
          <w:rPr>
            <w:noProof/>
            <w:webHidden/>
          </w:rPr>
          <w:fldChar w:fldCharType="begin"/>
        </w:r>
        <w:r w:rsidR="00436578" w:rsidRPr="005B17D3">
          <w:rPr>
            <w:noProof/>
            <w:webHidden/>
          </w:rPr>
          <w:instrText xml:space="preserve"> PAGEREF _Toc31622344 \h </w:instrText>
        </w:r>
        <w:r w:rsidR="00436578" w:rsidRPr="005B17D3">
          <w:rPr>
            <w:noProof/>
            <w:webHidden/>
          </w:rPr>
        </w:r>
        <w:r w:rsidR="00436578" w:rsidRPr="005B17D3">
          <w:rPr>
            <w:noProof/>
            <w:webHidden/>
          </w:rPr>
          <w:fldChar w:fldCharType="separate"/>
        </w:r>
        <w:r w:rsidR="00436578" w:rsidRPr="005B17D3">
          <w:rPr>
            <w:noProof/>
            <w:webHidden/>
          </w:rPr>
          <w:t>630</w:t>
        </w:r>
        <w:r w:rsidR="00436578" w:rsidRPr="005B17D3">
          <w:rPr>
            <w:noProof/>
            <w:webHidden/>
          </w:rPr>
          <w:fldChar w:fldCharType="end"/>
        </w:r>
      </w:hyperlink>
    </w:p>
    <w:p w14:paraId="35A6FE46" w14:textId="01F550B7" w:rsidR="00436578" w:rsidRPr="005B17D3" w:rsidRDefault="005B17D3">
      <w:pPr>
        <w:pStyle w:val="TOC2"/>
        <w:rPr>
          <w:rFonts w:asciiTheme="minorHAnsi" w:eastAsiaTheme="minorEastAsia" w:hAnsiTheme="minorHAnsi" w:cstheme="minorBidi"/>
          <w:b w:val="0"/>
          <w:noProof/>
          <w:sz w:val="22"/>
          <w:szCs w:val="22"/>
        </w:rPr>
      </w:pPr>
      <w:hyperlink w:anchor="_Toc31622345" w:history="1">
        <w:r w:rsidR="00436578" w:rsidRPr="005B17D3">
          <w:rPr>
            <w:rStyle w:val="Hyperlink"/>
            <w:noProof/>
          </w:rPr>
          <w:t>8.2</w:t>
        </w:r>
        <w:r w:rsidR="00436578" w:rsidRPr="005B17D3">
          <w:rPr>
            <w:rFonts w:asciiTheme="minorHAnsi" w:eastAsiaTheme="minorEastAsia" w:hAnsiTheme="minorHAnsi" w:cstheme="minorBidi"/>
            <w:b w:val="0"/>
            <w:noProof/>
            <w:sz w:val="22"/>
            <w:szCs w:val="22"/>
          </w:rPr>
          <w:tab/>
        </w:r>
        <w:r w:rsidR="00436578" w:rsidRPr="005B17D3">
          <w:rPr>
            <w:rStyle w:val="Hyperlink"/>
            <w:noProof/>
          </w:rPr>
          <w:t>Overview</w:t>
        </w:r>
        <w:r w:rsidR="00436578" w:rsidRPr="005B17D3">
          <w:rPr>
            <w:noProof/>
            <w:webHidden/>
          </w:rPr>
          <w:tab/>
        </w:r>
        <w:r w:rsidR="00436578" w:rsidRPr="005B17D3">
          <w:rPr>
            <w:noProof/>
            <w:webHidden/>
          </w:rPr>
          <w:fldChar w:fldCharType="begin"/>
        </w:r>
        <w:r w:rsidR="00436578" w:rsidRPr="005B17D3">
          <w:rPr>
            <w:noProof/>
            <w:webHidden/>
          </w:rPr>
          <w:instrText xml:space="preserve"> PAGEREF _Toc31622345 \h </w:instrText>
        </w:r>
        <w:r w:rsidR="00436578" w:rsidRPr="005B17D3">
          <w:rPr>
            <w:noProof/>
            <w:webHidden/>
          </w:rPr>
        </w:r>
        <w:r w:rsidR="00436578" w:rsidRPr="005B17D3">
          <w:rPr>
            <w:noProof/>
            <w:webHidden/>
          </w:rPr>
          <w:fldChar w:fldCharType="separate"/>
        </w:r>
        <w:r w:rsidR="00436578" w:rsidRPr="005B17D3">
          <w:rPr>
            <w:noProof/>
            <w:webHidden/>
          </w:rPr>
          <w:t>631</w:t>
        </w:r>
        <w:r w:rsidR="00436578" w:rsidRPr="005B17D3">
          <w:rPr>
            <w:noProof/>
            <w:webHidden/>
          </w:rPr>
          <w:fldChar w:fldCharType="end"/>
        </w:r>
      </w:hyperlink>
    </w:p>
    <w:p w14:paraId="627582E4" w14:textId="7CAC7A50" w:rsidR="00436578" w:rsidRPr="005B17D3" w:rsidRDefault="005B17D3">
      <w:pPr>
        <w:pStyle w:val="TOC2"/>
        <w:rPr>
          <w:rFonts w:asciiTheme="minorHAnsi" w:eastAsiaTheme="minorEastAsia" w:hAnsiTheme="minorHAnsi" w:cstheme="minorBidi"/>
          <w:b w:val="0"/>
          <w:noProof/>
          <w:sz w:val="22"/>
          <w:szCs w:val="22"/>
        </w:rPr>
      </w:pPr>
      <w:hyperlink w:anchor="_Toc31622346" w:history="1">
        <w:r w:rsidR="00436578" w:rsidRPr="005B17D3">
          <w:rPr>
            <w:rStyle w:val="Hyperlink"/>
            <w:noProof/>
          </w:rPr>
          <w:t>8.3</w:t>
        </w:r>
        <w:r w:rsidR="00436578" w:rsidRPr="005B17D3">
          <w:rPr>
            <w:rFonts w:asciiTheme="minorHAnsi" w:eastAsiaTheme="minorEastAsia" w:hAnsiTheme="minorHAnsi" w:cstheme="minorBidi"/>
            <w:b w:val="0"/>
            <w:noProof/>
            <w:sz w:val="22"/>
            <w:szCs w:val="22"/>
          </w:rPr>
          <w:tab/>
        </w:r>
        <w:r w:rsidR="00436578" w:rsidRPr="005B17D3">
          <w:rPr>
            <w:rStyle w:val="Hyperlink"/>
            <w:noProof/>
          </w:rPr>
          <w:t>Eligibility</w:t>
        </w:r>
        <w:r w:rsidR="00436578" w:rsidRPr="005B17D3">
          <w:rPr>
            <w:noProof/>
            <w:webHidden/>
          </w:rPr>
          <w:tab/>
        </w:r>
        <w:r w:rsidR="00436578" w:rsidRPr="005B17D3">
          <w:rPr>
            <w:noProof/>
            <w:webHidden/>
          </w:rPr>
          <w:fldChar w:fldCharType="begin"/>
        </w:r>
        <w:r w:rsidR="00436578" w:rsidRPr="005B17D3">
          <w:rPr>
            <w:noProof/>
            <w:webHidden/>
          </w:rPr>
          <w:instrText xml:space="preserve"> PAGEREF _Toc31622346 \h </w:instrText>
        </w:r>
        <w:r w:rsidR="00436578" w:rsidRPr="005B17D3">
          <w:rPr>
            <w:noProof/>
            <w:webHidden/>
          </w:rPr>
        </w:r>
        <w:r w:rsidR="00436578" w:rsidRPr="005B17D3">
          <w:rPr>
            <w:noProof/>
            <w:webHidden/>
          </w:rPr>
          <w:fldChar w:fldCharType="separate"/>
        </w:r>
        <w:r w:rsidR="00436578" w:rsidRPr="005B17D3">
          <w:rPr>
            <w:noProof/>
            <w:webHidden/>
          </w:rPr>
          <w:t>640</w:t>
        </w:r>
        <w:r w:rsidR="00436578" w:rsidRPr="005B17D3">
          <w:rPr>
            <w:noProof/>
            <w:webHidden/>
          </w:rPr>
          <w:fldChar w:fldCharType="end"/>
        </w:r>
      </w:hyperlink>
    </w:p>
    <w:p w14:paraId="512B5F43" w14:textId="070DD259" w:rsidR="00436578" w:rsidRPr="005B17D3" w:rsidRDefault="005B17D3">
      <w:pPr>
        <w:pStyle w:val="TOC2"/>
        <w:rPr>
          <w:rFonts w:asciiTheme="minorHAnsi" w:eastAsiaTheme="minorEastAsia" w:hAnsiTheme="minorHAnsi" w:cstheme="minorBidi"/>
          <w:b w:val="0"/>
          <w:noProof/>
          <w:sz w:val="22"/>
          <w:szCs w:val="22"/>
        </w:rPr>
      </w:pPr>
      <w:hyperlink w:anchor="_Toc31622347" w:history="1">
        <w:r w:rsidR="00436578" w:rsidRPr="005B17D3">
          <w:rPr>
            <w:rStyle w:val="Hyperlink"/>
            <w:noProof/>
          </w:rPr>
          <w:t>8.4</w:t>
        </w:r>
        <w:r w:rsidR="00436578" w:rsidRPr="005B17D3">
          <w:rPr>
            <w:rFonts w:asciiTheme="minorHAnsi" w:eastAsiaTheme="minorEastAsia" w:hAnsiTheme="minorHAnsi" w:cstheme="minorBidi"/>
            <w:b w:val="0"/>
            <w:noProof/>
            <w:sz w:val="22"/>
            <w:szCs w:val="22"/>
          </w:rPr>
          <w:tab/>
        </w:r>
        <w:r w:rsidR="00436578" w:rsidRPr="005B17D3">
          <w:rPr>
            <w:rStyle w:val="Hyperlink"/>
            <w:noProof/>
          </w:rPr>
          <w:t>Demographics</w:t>
        </w:r>
        <w:r w:rsidR="00436578" w:rsidRPr="005B17D3">
          <w:rPr>
            <w:noProof/>
            <w:webHidden/>
          </w:rPr>
          <w:tab/>
        </w:r>
        <w:r w:rsidR="00436578" w:rsidRPr="005B17D3">
          <w:rPr>
            <w:noProof/>
            <w:webHidden/>
          </w:rPr>
          <w:fldChar w:fldCharType="begin"/>
        </w:r>
        <w:r w:rsidR="00436578" w:rsidRPr="005B17D3">
          <w:rPr>
            <w:noProof/>
            <w:webHidden/>
          </w:rPr>
          <w:instrText xml:space="preserve"> PAGEREF _Toc31622347 \h </w:instrText>
        </w:r>
        <w:r w:rsidR="00436578" w:rsidRPr="005B17D3">
          <w:rPr>
            <w:noProof/>
            <w:webHidden/>
          </w:rPr>
        </w:r>
        <w:r w:rsidR="00436578" w:rsidRPr="005B17D3">
          <w:rPr>
            <w:noProof/>
            <w:webHidden/>
          </w:rPr>
          <w:fldChar w:fldCharType="separate"/>
        </w:r>
        <w:r w:rsidR="00436578" w:rsidRPr="005B17D3">
          <w:rPr>
            <w:noProof/>
            <w:webHidden/>
          </w:rPr>
          <w:t>669</w:t>
        </w:r>
        <w:r w:rsidR="00436578" w:rsidRPr="005B17D3">
          <w:rPr>
            <w:noProof/>
            <w:webHidden/>
          </w:rPr>
          <w:fldChar w:fldCharType="end"/>
        </w:r>
      </w:hyperlink>
    </w:p>
    <w:p w14:paraId="07F25F8A" w14:textId="0253C5E3" w:rsidR="00436578" w:rsidRPr="005B17D3" w:rsidRDefault="005B17D3">
      <w:pPr>
        <w:pStyle w:val="TOC2"/>
        <w:rPr>
          <w:rFonts w:asciiTheme="minorHAnsi" w:eastAsiaTheme="minorEastAsia" w:hAnsiTheme="minorHAnsi" w:cstheme="minorBidi"/>
          <w:b w:val="0"/>
          <w:noProof/>
          <w:sz w:val="22"/>
          <w:szCs w:val="22"/>
        </w:rPr>
      </w:pPr>
      <w:hyperlink w:anchor="_Toc31622348" w:history="1">
        <w:r w:rsidR="00436578" w:rsidRPr="005B17D3">
          <w:rPr>
            <w:rStyle w:val="Hyperlink"/>
            <w:noProof/>
          </w:rPr>
          <w:t>8.5</w:t>
        </w:r>
        <w:r w:rsidR="00436578" w:rsidRPr="005B17D3">
          <w:rPr>
            <w:rFonts w:asciiTheme="minorHAnsi" w:eastAsiaTheme="minorEastAsia" w:hAnsiTheme="minorHAnsi" w:cstheme="minorBidi"/>
            <w:b w:val="0"/>
            <w:noProof/>
            <w:sz w:val="22"/>
            <w:szCs w:val="22"/>
          </w:rPr>
          <w:tab/>
        </w:r>
        <w:r w:rsidR="00436578" w:rsidRPr="005B17D3">
          <w:rPr>
            <w:rStyle w:val="Hyperlink"/>
            <w:noProof/>
          </w:rPr>
          <w:t>Military Service</w:t>
        </w:r>
        <w:r w:rsidR="00436578" w:rsidRPr="005B17D3">
          <w:rPr>
            <w:noProof/>
            <w:webHidden/>
          </w:rPr>
          <w:tab/>
        </w:r>
        <w:r w:rsidR="00436578" w:rsidRPr="005B17D3">
          <w:rPr>
            <w:noProof/>
            <w:webHidden/>
          </w:rPr>
          <w:fldChar w:fldCharType="begin"/>
        </w:r>
        <w:r w:rsidR="00436578" w:rsidRPr="005B17D3">
          <w:rPr>
            <w:noProof/>
            <w:webHidden/>
          </w:rPr>
          <w:instrText xml:space="preserve"> PAGEREF _Toc31622348 \h </w:instrText>
        </w:r>
        <w:r w:rsidR="00436578" w:rsidRPr="005B17D3">
          <w:rPr>
            <w:noProof/>
            <w:webHidden/>
          </w:rPr>
        </w:r>
        <w:r w:rsidR="00436578" w:rsidRPr="005B17D3">
          <w:rPr>
            <w:noProof/>
            <w:webHidden/>
          </w:rPr>
          <w:fldChar w:fldCharType="separate"/>
        </w:r>
        <w:r w:rsidR="00436578" w:rsidRPr="005B17D3">
          <w:rPr>
            <w:noProof/>
            <w:webHidden/>
          </w:rPr>
          <w:t>678</w:t>
        </w:r>
        <w:r w:rsidR="00436578" w:rsidRPr="005B17D3">
          <w:rPr>
            <w:noProof/>
            <w:webHidden/>
          </w:rPr>
          <w:fldChar w:fldCharType="end"/>
        </w:r>
      </w:hyperlink>
    </w:p>
    <w:p w14:paraId="7847EE92" w14:textId="02373913" w:rsidR="00436578" w:rsidRPr="005B17D3" w:rsidRDefault="005B17D3">
      <w:pPr>
        <w:pStyle w:val="TOC2"/>
        <w:rPr>
          <w:rFonts w:asciiTheme="minorHAnsi" w:eastAsiaTheme="minorEastAsia" w:hAnsiTheme="minorHAnsi" w:cstheme="minorBidi"/>
          <w:b w:val="0"/>
          <w:noProof/>
          <w:sz w:val="22"/>
          <w:szCs w:val="22"/>
        </w:rPr>
      </w:pPr>
      <w:hyperlink w:anchor="_Toc31622349" w:history="1">
        <w:r w:rsidR="00436578" w:rsidRPr="005B17D3">
          <w:rPr>
            <w:rStyle w:val="Hyperlink"/>
            <w:noProof/>
          </w:rPr>
          <w:t>8.6</w:t>
        </w:r>
        <w:r w:rsidR="00436578" w:rsidRPr="005B17D3">
          <w:rPr>
            <w:rFonts w:asciiTheme="minorHAnsi" w:eastAsiaTheme="minorEastAsia" w:hAnsiTheme="minorHAnsi" w:cstheme="minorBidi"/>
            <w:b w:val="0"/>
            <w:noProof/>
            <w:sz w:val="22"/>
            <w:szCs w:val="22"/>
          </w:rPr>
          <w:tab/>
        </w:r>
        <w:r w:rsidR="00436578" w:rsidRPr="005B17D3">
          <w:rPr>
            <w:rStyle w:val="Hyperlink"/>
            <w:noProof/>
          </w:rPr>
          <w:t>Financials</w:t>
        </w:r>
        <w:r w:rsidR="00436578" w:rsidRPr="005B17D3">
          <w:rPr>
            <w:noProof/>
            <w:webHidden/>
          </w:rPr>
          <w:tab/>
        </w:r>
        <w:r w:rsidR="00436578" w:rsidRPr="005B17D3">
          <w:rPr>
            <w:noProof/>
            <w:webHidden/>
          </w:rPr>
          <w:fldChar w:fldCharType="begin"/>
        </w:r>
        <w:r w:rsidR="00436578" w:rsidRPr="005B17D3">
          <w:rPr>
            <w:noProof/>
            <w:webHidden/>
          </w:rPr>
          <w:instrText xml:space="preserve"> PAGEREF _Toc31622349 \h </w:instrText>
        </w:r>
        <w:r w:rsidR="00436578" w:rsidRPr="005B17D3">
          <w:rPr>
            <w:noProof/>
            <w:webHidden/>
          </w:rPr>
        </w:r>
        <w:r w:rsidR="00436578" w:rsidRPr="005B17D3">
          <w:rPr>
            <w:noProof/>
            <w:webHidden/>
          </w:rPr>
          <w:fldChar w:fldCharType="separate"/>
        </w:r>
        <w:r w:rsidR="00436578" w:rsidRPr="005B17D3">
          <w:rPr>
            <w:noProof/>
            <w:webHidden/>
          </w:rPr>
          <w:t>683</w:t>
        </w:r>
        <w:r w:rsidR="00436578" w:rsidRPr="005B17D3">
          <w:rPr>
            <w:noProof/>
            <w:webHidden/>
          </w:rPr>
          <w:fldChar w:fldCharType="end"/>
        </w:r>
      </w:hyperlink>
    </w:p>
    <w:p w14:paraId="7A985524" w14:textId="759D06D5" w:rsidR="00436578" w:rsidRPr="005B17D3" w:rsidRDefault="005B17D3">
      <w:pPr>
        <w:pStyle w:val="TOC2"/>
        <w:rPr>
          <w:rFonts w:asciiTheme="minorHAnsi" w:eastAsiaTheme="minorEastAsia" w:hAnsiTheme="minorHAnsi" w:cstheme="minorBidi"/>
          <w:b w:val="0"/>
          <w:noProof/>
          <w:sz w:val="22"/>
          <w:szCs w:val="22"/>
        </w:rPr>
      </w:pPr>
      <w:hyperlink w:anchor="_Toc31622350" w:history="1">
        <w:r w:rsidR="00436578" w:rsidRPr="005B17D3">
          <w:rPr>
            <w:rStyle w:val="Hyperlink"/>
            <w:noProof/>
          </w:rPr>
          <w:t>8.7</w:t>
        </w:r>
        <w:r w:rsidR="00436578" w:rsidRPr="005B17D3">
          <w:rPr>
            <w:rFonts w:asciiTheme="minorHAnsi" w:eastAsiaTheme="minorEastAsia" w:hAnsiTheme="minorHAnsi" w:cstheme="minorBidi"/>
            <w:b w:val="0"/>
            <w:noProof/>
            <w:sz w:val="22"/>
            <w:szCs w:val="22"/>
          </w:rPr>
          <w:tab/>
        </w:r>
        <w:r w:rsidR="00436578" w:rsidRPr="005B17D3">
          <w:rPr>
            <w:rStyle w:val="Hyperlink"/>
            <w:noProof/>
          </w:rPr>
          <w:t>Enrollment</w:t>
        </w:r>
        <w:r w:rsidR="00436578" w:rsidRPr="005B17D3">
          <w:rPr>
            <w:noProof/>
            <w:webHidden/>
          </w:rPr>
          <w:tab/>
        </w:r>
        <w:r w:rsidR="00436578" w:rsidRPr="005B17D3">
          <w:rPr>
            <w:noProof/>
            <w:webHidden/>
          </w:rPr>
          <w:fldChar w:fldCharType="begin"/>
        </w:r>
        <w:r w:rsidR="00436578" w:rsidRPr="005B17D3">
          <w:rPr>
            <w:noProof/>
            <w:webHidden/>
          </w:rPr>
          <w:instrText xml:space="preserve"> PAGEREF _Toc31622350 \h </w:instrText>
        </w:r>
        <w:r w:rsidR="00436578" w:rsidRPr="005B17D3">
          <w:rPr>
            <w:noProof/>
            <w:webHidden/>
          </w:rPr>
        </w:r>
        <w:r w:rsidR="00436578" w:rsidRPr="005B17D3">
          <w:rPr>
            <w:noProof/>
            <w:webHidden/>
          </w:rPr>
          <w:fldChar w:fldCharType="separate"/>
        </w:r>
        <w:r w:rsidR="00436578" w:rsidRPr="005B17D3">
          <w:rPr>
            <w:noProof/>
            <w:webHidden/>
          </w:rPr>
          <w:t>684</w:t>
        </w:r>
        <w:r w:rsidR="00436578" w:rsidRPr="005B17D3">
          <w:rPr>
            <w:noProof/>
            <w:webHidden/>
          </w:rPr>
          <w:fldChar w:fldCharType="end"/>
        </w:r>
      </w:hyperlink>
    </w:p>
    <w:p w14:paraId="41073AE4" w14:textId="5286CCCC" w:rsidR="00436578" w:rsidRPr="005B17D3" w:rsidRDefault="005B17D3">
      <w:pPr>
        <w:pStyle w:val="TOC2"/>
        <w:rPr>
          <w:rFonts w:asciiTheme="minorHAnsi" w:eastAsiaTheme="minorEastAsia" w:hAnsiTheme="minorHAnsi" w:cstheme="minorBidi"/>
          <w:b w:val="0"/>
          <w:noProof/>
          <w:sz w:val="22"/>
          <w:szCs w:val="22"/>
        </w:rPr>
      </w:pPr>
      <w:hyperlink w:anchor="_Toc31622351" w:history="1">
        <w:r w:rsidR="00436578" w:rsidRPr="005B17D3">
          <w:rPr>
            <w:rStyle w:val="Hyperlink"/>
            <w:noProof/>
          </w:rPr>
          <w:t>8.8</w:t>
        </w:r>
        <w:r w:rsidR="00436578" w:rsidRPr="005B17D3">
          <w:rPr>
            <w:rFonts w:asciiTheme="minorHAnsi" w:eastAsiaTheme="minorEastAsia" w:hAnsiTheme="minorHAnsi" w:cstheme="minorBidi"/>
            <w:b w:val="0"/>
            <w:noProof/>
            <w:sz w:val="22"/>
            <w:szCs w:val="22"/>
          </w:rPr>
          <w:tab/>
        </w:r>
        <w:r w:rsidR="00436578" w:rsidRPr="005B17D3">
          <w:rPr>
            <w:rStyle w:val="Hyperlink"/>
            <w:noProof/>
          </w:rPr>
          <w:t>Facility</w:t>
        </w:r>
        <w:r w:rsidR="00436578" w:rsidRPr="005B17D3">
          <w:rPr>
            <w:noProof/>
            <w:webHidden/>
          </w:rPr>
          <w:tab/>
        </w:r>
        <w:r w:rsidR="00436578" w:rsidRPr="005B17D3">
          <w:rPr>
            <w:noProof/>
            <w:webHidden/>
          </w:rPr>
          <w:fldChar w:fldCharType="begin"/>
        </w:r>
        <w:r w:rsidR="00436578" w:rsidRPr="005B17D3">
          <w:rPr>
            <w:noProof/>
            <w:webHidden/>
          </w:rPr>
          <w:instrText xml:space="preserve"> PAGEREF _Toc31622351 \h </w:instrText>
        </w:r>
        <w:r w:rsidR="00436578" w:rsidRPr="005B17D3">
          <w:rPr>
            <w:noProof/>
            <w:webHidden/>
          </w:rPr>
        </w:r>
        <w:r w:rsidR="00436578" w:rsidRPr="005B17D3">
          <w:rPr>
            <w:noProof/>
            <w:webHidden/>
          </w:rPr>
          <w:fldChar w:fldCharType="separate"/>
        </w:r>
        <w:r w:rsidR="00436578" w:rsidRPr="005B17D3">
          <w:rPr>
            <w:noProof/>
            <w:webHidden/>
          </w:rPr>
          <w:t>687</w:t>
        </w:r>
        <w:r w:rsidR="00436578" w:rsidRPr="005B17D3">
          <w:rPr>
            <w:noProof/>
            <w:webHidden/>
          </w:rPr>
          <w:fldChar w:fldCharType="end"/>
        </w:r>
      </w:hyperlink>
    </w:p>
    <w:p w14:paraId="4D6B1D8F" w14:textId="26D8D548" w:rsidR="00436578" w:rsidRPr="005B17D3" w:rsidRDefault="005B17D3">
      <w:pPr>
        <w:pStyle w:val="TOC2"/>
        <w:rPr>
          <w:rFonts w:asciiTheme="minorHAnsi" w:eastAsiaTheme="minorEastAsia" w:hAnsiTheme="minorHAnsi" w:cstheme="minorBidi"/>
          <w:b w:val="0"/>
          <w:noProof/>
          <w:sz w:val="22"/>
          <w:szCs w:val="22"/>
        </w:rPr>
      </w:pPr>
      <w:hyperlink w:anchor="_Toc31622352" w:history="1">
        <w:r w:rsidR="00436578" w:rsidRPr="005B17D3">
          <w:rPr>
            <w:rStyle w:val="Hyperlink"/>
            <w:noProof/>
          </w:rPr>
          <w:t>8.9</w:t>
        </w:r>
        <w:r w:rsidR="00436578" w:rsidRPr="005B17D3">
          <w:rPr>
            <w:rFonts w:asciiTheme="minorHAnsi" w:eastAsiaTheme="minorEastAsia" w:hAnsiTheme="minorHAnsi" w:cstheme="minorBidi"/>
            <w:b w:val="0"/>
            <w:noProof/>
            <w:sz w:val="22"/>
            <w:szCs w:val="22"/>
          </w:rPr>
          <w:tab/>
        </w:r>
        <w:r w:rsidR="00436578" w:rsidRPr="005B17D3">
          <w:rPr>
            <w:rStyle w:val="Hyperlink"/>
            <w:noProof/>
          </w:rPr>
          <w:t>Communications</w:t>
        </w:r>
        <w:r w:rsidR="00436578" w:rsidRPr="005B17D3">
          <w:rPr>
            <w:noProof/>
            <w:webHidden/>
          </w:rPr>
          <w:tab/>
        </w:r>
        <w:r w:rsidR="00436578" w:rsidRPr="005B17D3">
          <w:rPr>
            <w:noProof/>
            <w:webHidden/>
          </w:rPr>
          <w:fldChar w:fldCharType="begin"/>
        </w:r>
        <w:r w:rsidR="00436578" w:rsidRPr="005B17D3">
          <w:rPr>
            <w:noProof/>
            <w:webHidden/>
          </w:rPr>
          <w:instrText xml:space="preserve"> PAGEREF _Toc31622352 \h </w:instrText>
        </w:r>
        <w:r w:rsidR="00436578" w:rsidRPr="005B17D3">
          <w:rPr>
            <w:noProof/>
            <w:webHidden/>
          </w:rPr>
        </w:r>
        <w:r w:rsidR="00436578" w:rsidRPr="005B17D3">
          <w:rPr>
            <w:noProof/>
            <w:webHidden/>
          </w:rPr>
          <w:fldChar w:fldCharType="separate"/>
        </w:r>
        <w:r w:rsidR="00436578" w:rsidRPr="005B17D3">
          <w:rPr>
            <w:noProof/>
            <w:webHidden/>
          </w:rPr>
          <w:t>688</w:t>
        </w:r>
        <w:r w:rsidR="00436578" w:rsidRPr="005B17D3">
          <w:rPr>
            <w:noProof/>
            <w:webHidden/>
          </w:rPr>
          <w:fldChar w:fldCharType="end"/>
        </w:r>
      </w:hyperlink>
    </w:p>
    <w:p w14:paraId="2159E3E6" w14:textId="418CC2DC" w:rsidR="00436578" w:rsidRPr="005B17D3" w:rsidRDefault="005B17D3">
      <w:pPr>
        <w:pStyle w:val="TOC2"/>
        <w:rPr>
          <w:rFonts w:asciiTheme="minorHAnsi" w:eastAsiaTheme="minorEastAsia" w:hAnsiTheme="minorHAnsi" w:cstheme="minorBidi"/>
          <w:b w:val="0"/>
          <w:noProof/>
          <w:sz w:val="22"/>
          <w:szCs w:val="22"/>
        </w:rPr>
      </w:pPr>
      <w:hyperlink w:anchor="_Toc31622353" w:history="1">
        <w:r w:rsidR="00436578" w:rsidRPr="005B17D3">
          <w:rPr>
            <w:rStyle w:val="Hyperlink"/>
            <w:noProof/>
          </w:rPr>
          <w:t>8.10</w:t>
        </w:r>
        <w:r w:rsidR="00436578" w:rsidRPr="005B17D3">
          <w:rPr>
            <w:rFonts w:asciiTheme="minorHAnsi" w:eastAsiaTheme="minorEastAsia" w:hAnsiTheme="minorHAnsi" w:cstheme="minorBidi"/>
            <w:b w:val="0"/>
            <w:noProof/>
            <w:sz w:val="22"/>
            <w:szCs w:val="22"/>
          </w:rPr>
          <w:tab/>
        </w:r>
        <w:r w:rsidR="00436578" w:rsidRPr="005B17D3">
          <w:rPr>
            <w:rStyle w:val="Hyperlink"/>
            <w:noProof/>
          </w:rPr>
          <w:t>Admin/E&amp;E Service</w:t>
        </w:r>
        <w:r w:rsidR="00436578" w:rsidRPr="005B17D3">
          <w:rPr>
            <w:noProof/>
            <w:webHidden/>
          </w:rPr>
          <w:tab/>
        </w:r>
        <w:r w:rsidR="00436578" w:rsidRPr="005B17D3">
          <w:rPr>
            <w:noProof/>
            <w:webHidden/>
          </w:rPr>
          <w:fldChar w:fldCharType="begin"/>
        </w:r>
        <w:r w:rsidR="00436578" w:rsidRPr="005B17D3">
          <w:rPr>
            <w:noProof/>
            <w:webHidden/>
          </w:rPr>
          <w:instrText xml:space="preserve"> PAGEREF _Toc31622353 \h </w:instrText>
        </w:r>
        <w:r w:rsidR="00436578" w:rsidRPr="005B17D3">
          <w:rPr>
            <w:noProof/>
            <w:webHidden/>
          </w:rPr>
        </w:r>
        <w:r w:rsidR="00436578" w:rsidRPr="005B17D3">
          <w:rPr>
            <w:noProof/>
            <w:webHidden/>
          </w:rPr>
          <w:fldChar w:fldCharType="separate"/>
        </w:r>
        <w:r w:rsidR="00436578" w:rsidRPr="005B17D3">
          <w:rPr>
            <w:noProof/>
            <w:webHidden/>
          </w:rPr>
          <w:t>691</w:t>
        </w:r>
        <w:r w:rsidR="00436578" w:rsidRPr="005B17D3">
          <w:rPr>
            <w:noProof/>
            <w:webHidden/>
          </w:rPr>
          <w:fldChar w:fldCharType="end"/>
        </w:r>
      </w:hyperlink>
    </w:p>
    <w:p w14:paraId="1088A614" w14:textId="279F5D95" w:rsidR="00436578" w:rsidRPr="005B17D3" w:rsidRDefault="005B17D3">
      <w:pPr>
        <w:pStyle w:val="TOC2"/>
        <w:rPr>
          <w:rFonts w:asciiTheme="minorHAnsi" w:eastAsiaTheme="minorEastAsia" w:hAnsiTheme="minorHAnsi" w:cstheme="minorBidi"/>
          <w:b w:val="0"/>
          <w:noProof/>
          <w:sz w:val="22"/>
          <w:szCs w:val="22"/>
        </w:rPr>
      </w:pPr>
      <w:hyperlink w:anchor="_Toc31622354" w:history="1">
        <w:r w:rsidR="00436578" w:rsidRPr="005B17D3">
          <w:rPr>
            <w:rStyle w:val="Hyperlink"/>
            <w:noProof/>
          </w:rPr>
          <w:t>8.11</w:t>
        </w:r>
        <w:r w:rsidR="00436578" w:rsidRPr="005B17D3">
          <w:rPr>
            <w:rFonts w:asciiTheme="minorHAnsi" w:eastAsiaTheme="minorEastAsia" w:hAnsiTheme="minorHAnsi" w:cstheme="minorBidi"/>
            <w:b w:val="0"/>
            <w:noProof/>
            <w:sz w:val="22"/>
            <w:szCs w:val="22"/>
          </w:rPr>
          <w:tab/>
        </w:r>
        <w:r w:rsidR="00436578" w:rsidRPr="005B17D3">
          <w:rPr>
            <w:rStyle w:val="Hyperlink"/>
            <w:noProof/>
          </w:rPr>
          <w:t>Admin/Letters</w:t>
        </w:r>
        <w:r w:rsidR="00436578" w:rsidRPr="005B17D3">
          <w:rPr>
            <w:noProof/>
            <w:webHidden/>
          </w:rPr>
          <w:tab/>
        </w:r>
        <w:r w:rsidR="00436578" w:rsidRPr="005B17D3">
          <w:rPr>
            <w:noProof/>
            <w:webHidden/>
          </w:rPr>
          <w:fldChar w:fldCharType="begin"/>
        </w:r>
        <w:r w:rsidR="00436578" w:rsidRPr="005B17D3">
          <w:rPr>
            <w:noProof/>
            <w:webHidden/>
          </w:rPr>
          <w:instrText xml:space="preserve"> PAGEREF _Toc31622354 \h </w:instrText>
        </w:r>
        <w:r w:rsidR="00436578" w:rsidRPr="005B17D3">
          <w:rPr>
            <w:noProof/>
            <w:webHidden/>
          </w:rPr>
        </w:r>
        <w:r w:rsidR="00436578" w:rsidRPr="005B17D3">
          <w:rPr>
            <w:noProof/>
            <w:webHidden/>
          </w:rPr>
          <w:fldChar w:fldCharType="separate"/>
        </w:r>
        <w:r w:rsidR="00436578" w:rsidRPr="005B17D3">
          <w:rPr>
            <w:noProof/>
            <w:webHidden/>
          </w:rPr>
          <w:t>701</w:t>
        </w:r>
        <w:r w:rsidR="00436578" w:rsidRPr="005B17D3">
          <w:rPr>
            <w:noProof/>
            <w:webHidden/>
          </w:rPr>
          <w:fldChar w:fldCharType="end"/>
        </w:r>
      </w:hyperlink>
    </w:p>
    <w:p w14:paraId="65581798" w14:textId="06604798" w:rsidR="00436578" w:rsidRPr="005B17D3" w:rsidRDefault="005B17D3">
      <w:pPr>
        <w:pStyle w:val="TOC2"/>
        <w:rPr>
          <w:rFonts w:asciiTheme="minorHAnsi" w:eastAsiaTheme="minorEastAsia" w:hAnsiTheme="minorHAnsi" w:cstheme="minorBidi"/>
          <w:b w:val="0"/>
          <w:noProof/>
          <w:sz w:val="22"/>
          <w:szCs w:val="22"/>
        </w:rPr>
      </w:pPr>
      <w:hyperlink w:anchor="_Toc31622355" w:history="1">
        <w:r w:rsidR="00436578" w:rsidRPr="005B17D3">
          <w:rPr>
            <w:rStyle w:val="Hyperlink"/>
            <w:noProof/>
          </w:rPr>
          <w:t>8.12</w:t>
        </w:r>
        <w:r w:rsidR="00436578" w:rsidRPr="005B17D3">
          <w:rPr>
            <w:rFonts w:asciiTheme="minorHAnsi" w:eastAsiaTheme="minorEastAsia" w:hAnsiTheme="minorHAnsi" w:cstheme="minorBidi"/>
            <w:b w:val="0"/>
            <w:noProof/>
            <w:sz w:val="22"/>
            <w:szCs w:val="22"/>
          </w:rPr>
          <w:tab/>
        </w:r>
        <w:r w:rsidR="00436578" w:rsidRPr="005B17D3">
          <w:rPr>
            <w:rStyle w:val="Hyperlink"/>
            <w:noProof/>
          </w:rPr>
          <w:t>Admin/System Parameters</w:t>
        </w:r>
        <w:r w:rsidR="00436578" w:rsidRPr="005B17D3">
          <w:rPr>
            <w:noProof/>
            <w:webHidden/>
          </w:rPr>
          <w:tab/>
        </w:r>
        <w:r w:rsidR="00436578" w:rsidRPr="005B17D3">
          <w:rPr>
            <w:noProof/>
            <w:webHidden/>
          </w:rPr>
          <w:fldChar w:fldCharType="begin"/>
        </w:r>
        <w:r w:rsidR="00436578" w:rsidRPr="005B17D3">
          <w:rPr>
            <w:noProof/>
            <w:webHidden/>
          </w:rPr>
          <w:instrText xml:space="preserve"> PAGEREF _Toc31622355 \h </w:instrText>
        </w:r>
        <w:r w:rsidR="00436578" w:rsidRPr="005B17D3">
          <w:rPr>
            <w:noProof/>
            <w:webHidden/>
          </w:rPr>
        </w:r>
        <w:r w:rsidR="00436578" w:rsidRPr="005B17D3">
          <w:rPr>
            <w:noProof/>
            <w:webHidden/>
          </w:rPr>
          <w:fldChar w:fldCharType="separate"/>
        </w:r>
        <w:r w:rsidR="00436578" w:rsidRPr="005B17D3">
          <w:rPr>
            <w:noProof/>
            <w:webHidden/>
          </w:rPr>
          <w:t>704</w:t>
        </w:r>
        <w:r w:rsidR="00436578" w:rsidRPr="005B17D3">
          <w:rPr>
            <w:noProof/>
            <w:webHidden/>
          </w:rPr>
          <w:fldChar w:fldCharType="end"/>
        </w:r>
      </w:hyperlink>
    </w:p>
    <w:p w14:paraId="7F8E033F" w14:textId="2D490F59" w:rsidR="00436578" w:rsidRPr="005B17D3" w:rsidRDefault="005B17D3">
      <w:pPr>
        <w:pStyle w:val="TOC1"/>
        <w:rPr>
          <w:rFonts w:asciiTheme="minorHAnsi" w:eastAsiaTheme="minorEastAsia" w:hAnsiTheme="minorHAnsi" w:cstheme="minorBidi"/>
          <w:b w:val="0"/>
          <w:noProof/>
          <w:sz w:val="22"/>
          <w:szCs w:val="22"/>
        </w:rPr>
      </w:pPr>
      <w:hyperlink w:anchor="_Toc31622356" w:history="1">
        <w:r w:rsidR="00436578" w:rsidRPr="005B17D3">
          <w:rPr>
            <w:rStyle w:val="Hyperlink"/>
            <w:noProof/>
          </w:rPr>
          <w:t>9</w:t>
        </w:r>
        <w:r w:rsidR="00436578" w:rsidRPr="005B17D3">
          <w:rPr>
            <w:rFonts w:asciiTheme="minorHAnsi" w:eastAsiaTheme="minorEastAsia" w:hAnsiTheme="minorHAnsi" w:cstheme="minorBidi"/>
            <w:b w:val="0"/>
            <w:noProof/>
            <w:sz w:val="22"/>
            <w:szCs w:val="22"/>
          </w:rPr>
          <w:tab/>
        </w:r>
        <w:r w:rsidR="00436578" w:rsidRPr="005B17D3">
          <w:rPr>
            <w:rStyle w:val="Hyperlink"/>
            <w:noProof/>
          </w:rPr>
          <w:t>Trouble Shooting</w:t>
        </w:r>
        <w:r w:rsidR="00436578" w:rsidRPr="005B17D3">
          <w:rPr>
            <w:noProof/>
            <w:webHidden/>
          </w:rPr>
          <w:tab/>
        </w:r>
        <w:r w:rsidR="00436578" w:rsidRPr="005B17D3">
          <w:rPr>
            <w:noProof/>
            <w:webHidden/>
          </w:rPr>
          <w:fldChar w:fldCharType="begin"/>
        </w:r>
        <w:r w:rsidR="00436578" w:rsidRPr="005B17D3">
          <w:rPr>
            <w:noProof/>
            <w:webHidden/>
          </w:rPr>
          <w:instrText xml:space="preserve"> PAGEREF _Toc31622356 \h </w:instrText>
        </w:r>
        <w:r w:rsidR="00436578" w:rsidRPr="005B17D3">
          <w:rPr>
            <w:noProof/>
            <w:webHidden/>
          </w:rPr>
        </w:r>
        <w:r w:rsidR="00436578" w:rsidRPr="005B17D3">
          <w:rPr>
            <w:noProof/>
            <w:webHidden/>
          </w:rPr>
          <w:fldChar w:fldCharType="separate"/>
        </w:r>
        <w:r w:rsidR="00436578" w:rsidRPr="005B17D3">
          <w:rPr>
            <w:noProof/>
            <w:webHidden/>
          </w:rPr>
          <w:t>713</w:t>
        </w:r>
        <w:r w:rsidR="00436578" w:rsidRPr="005B17D3">
          <w:rPr>
            <w:noProof/>
            <w:webHidden/>
          </w:rPr>
          <w:fldChar w:fldCharType="end"/>
        </w:r>
      </w:hyperlink>
    </w:p>
    <w:p w14:paraId="061F90B6" w14:textId="4FCF0D00" w:rsidR="00436578" w:rsidRPr="005B17D3" w:rsidRDefault="005B17D3">
      <w:pPr>
        <w:pStyle w:val="TOC1"/>
        <w:rPr>
          <w:rFonts w:asciiTheme="minorHAnsi" w:eastAsiaTheme="minorEastAsia" w:hAnsiTheme="minorHAnsi" w:cstheme="minorBidi"/>
          <w:b w:val="0"/>
          <w:noProof/>
          <w:sz w:val="22"/>
          <w:szCs w:val="22"/>
        </w:rPr>
      </w:pPr>
      <w:hyperlink w:anchor="_Toc31622357" w:history="1">
        <w:r w:rsidR="00436578" w:rsidRPr="005B17D3">
          <w:rPr>
            <w:rStyle w:val="Hyperlink"/>
            <w:noProof/>
          </w:rPr>
          <w:t>Index</w:t>
        </w:r>
        <w:r w:rsidR="00436578" w:rsidRPr="005B17D3">
          <w:rPr>
            <w:noProof/>
            <w:webHidden/>
          </w:rPr>
          <w:tab/>
        </w:r>
        <w:r w:rsidR="00436578" w:rsidRPr="005B17D3">
          <w:rPr>
            <w:noProof/>
            <w:webHidden/>
          </w:rPr>
          <w:fldChar w:fldCharType="begin"/>
        </w:r>
        <w:r w:rsidR="00436578" w:rsidRPr="005B17D3">
          <w:rPr>
            <w:noProof/>
            <w:webHidden/>
          </w:rPr>
          <w:instrText xml:space="preserve"> PAGEREF _Toc31622357 \h </w:instrText>
        </w:r>
        <w:r w:rsidR="00436578" w:rsidRPr="005B17D3">
          <w:rPr>
            <w:noProof/>
            <w:webHidden/>
          </w:rPr>
        </w:r>
        <w:r w:rsidR="00436578" w:rsidRPr="005B17D3">
          <w:rPr>
            <w:noProof/>
            <w:webHidden/>
          </w:rPr>
          <w:fldChar w:fldCharType="separate"/>
        </w:r>
        <w:r w:rsidR="00436578" w:rsidRPr="005B17D3">
          <w:rPr>
            <w:noProof/>
            <w:webHidden/>
          </w:rPr>
          <w:t>714</w:t>
        </w:r>
        <w:r w:rsidR="00436578" w:rsidRPr="005B17D3">
          <w:rPr>
            <w:noProof/>
            <w:webHidden/>
          </w:rPr>
          <w:fldChar w:fldCharType="end"/>
        </w:r>
      </w:hyperlink>
    </w:p>
    <w:p w14:paraId="2EAAA581" w14:textId="2E5C3181" w:rsidR="00BE52CE" w:rsidRPr="005B17D3" w:rsidRDefault="00A0391F" w:rsidP="00EF3896">
      <w:pPr>
        <w:pStyle w:val="TOC1"/>
      </w:pPr>
      <w:r w:rsidRPr="005B17D3">
        <w:rPr>
          <w:sz w:val="24"/>
          <w:szCs w:val="24"/>
        </w:rPr>
        <w:fldChar w:fldCharType="end"/>
      </w:r>
    </w:p>
    <w:p w14:paraId="5143697F" w14:textId="77777777" w:rsidR="0055226E" w:rsidRPr="005B17D3" w:rsidRDefault="0055226E" w:rsidP="00EF3896">
      <w:pPr>
        <w:pStyle w:val="Title"/>
      </w:pPr>
      <w:bookmarkStart w:id="32" w:name="_Toc478746430"/>
      <w:bookmarkStart w:id="33" w:name="_Toc482888360"/>
      <w:bookmarkStart w:id="34" w:name="_Toc483386956"/>
      <w:bookmarkStart w:id="35" w:name="_Toc483388653"/>
      <w:bookmarkStart w:id="36" w:name="_Toc483402809"/>
      <w:bookmarkStart w:id="37" w:name="_Toc483403251"/>
      <w:bookmarkStart w:id="38" w:name="_Toc483403767"/>
    </w:p>
    <w:p w14:paraId="1E6DEAA7" w14:textId="77777777" w:rsidR="0055226E" w:rsidRPr="005B17D3" w:rsidRDefault="0055226E" w:rsidP="00EF3896">
      <w:pPr>
        <w:pStyle w:val="Title"/>
      </w:pPr>
    </w:p>
    <w:p w14:paraId="639C11D7" w14:textId="22332061" w:rsidR="00BE52CE" w:rsidRPr="005B17D3" w:rsidRDefault="00BE52CE" w:rsidP="00EF3896">
      <w:pPr>
        <w:pStyle w:val="Title"/>
      </w:pPr>
      <w:r w:rsidRPr="005B17D3">
        <w:lastRenderedPageBreak/>
        <w:t>Table of Figures</w:t>
      </w:r>
      <w:bookmarkEnd w:id="32"/>
      <w:bookmarkEnd w:id="33"/>
      <w:bookmarkEnd w:id="34"/>
      <w:bookmarkEnd w:id="35"/>
      <w:bookmarkEnd w:id="36"/>
      <w:bookmarkEnd w:id="37"/>
      <w:bookmarkEnd w:id="38"/>
    </w:p>
    <w:p w14:paraId="756545FC" w14:textId="77777777" w:rsidR="00BE52CE" w:rsidRPr="005B17D3" w:rsidRDefault="00BE52CE" w:rsidP="00EF3896"/>
    <w:p w14:paraId="58CABDD3" w14:textId="165E4738" w:rsidR="00247AF5" w:rsidRPr="005B17D3" w:rsidRDefault="00BE52CE">
      <w:pPr>
        <w:pStyle w:val="TableofFigures"/>
        <w:tabs>
          <w:tab w:val="right" w:leader="dot" w:pos="9350"/>
        </w:tabs>
        <w:rPr>
          <w:rFonts w:asciiTheme="minorHAnsi" w:eastAsiaTheme="minorEastAsia" w:hAnsiTheme="minorHAnsi" w:cstheme="minorBidi"/>
          <w:noProof/>
          <w:sz w:val="22"/>
          <w:szCs w:val="22"/>
        </w:rPr>
      </w:pPr>
      <w:r w:rsidRPr="005B17D3">
        <w:fldChar w:fldCharType="begin"/>
      </w:r>
      <w:r w:rsidRPr="005B17D3">
        <w:instrText xml:space="preserve"> TOC \h \z \c "Figure" </w:instrText>
      </w:r>
      <w:r w:rsidRPr="005B17D3">
        <w:fldChar w:fldCharType="separate"/>
      </w:r>
      <w:hyperlink w:anchor="_Toc31622358" w:history="1">
        <w:r w:rsidR="00247AF5" w:rsidRPr="005B17D3">
          <w:rPr>
            <w:rStyle w:val="Hyperlink"/>
            <w:noProof/>
          </w:rPr>
          <w:t>Figure 1: Menu Bar</w:t>
        </w:r>
        <w:r w:rsidR="00247AF5" w:rsidRPr="005B17D3">
          <w:rPr>
            <w:noProof/>
            <w:webHidden/>
          </w:rPr>
          <w:tab/>
        </w:r>
        <w:r w:rsidR="00247AF5" w:rsidRPr="005B17D3">
          <w:rPr>
            <w:noProof/>
            <w:webHidden/>
          </w:rPr>
          <w:fldChar w:fldCharType="begin"/>
        </w:r>
        <w:r w:rsidR="00247AF5" w:rsidRPr="005B17D3">
          <w:rPr>
            <w:noProof/>
            <w:webHidden/>
          </w:rPr>
          <w:instrText xml:space="preserve"> PAGEREF _Toc31622358 \h </w:instrText>
        </w:r>
        <w:r w:rsidR="00247AF5" w:rsidRPr="005B17D3">
          <w:rPr>
            <w:noProof/>
            <w:webHidden/>
          </w:rPr>
        </w:r>
        <w:r w:rsidR="00247AF5" w:rsidRPr="005B17D3">
          <w:rPr>
            <w:noProof/>
            <w:webHidden/>
          </w:rPr>
          <w:fldChar w:fldCharType="separate"/>
        </w:r>
        <w:r w:rsidR="00247AF5" w:rsidRPr="005B17D3">
          <w:rPr>
            <w:noProof/>
            <w:webHidden/>
          </w:rPr>
          <w:t>54</w:t>
        </w:r>
        <w:r w:rsidR="00247AF5" w:rsidRPr="005B17D3">
          <w:rPr>
            <w:noProof/>
            <w:webHidden/>
          </w:rPr>
          <w:fldChar w:fldCharType="end"/>
        </w:r>
      </w:hyperlink>
    </w:p>
    <w:p w14:paraId="74E1351F" w14:textId="7E2EC18D" w:rsidR="00247AF5" w:rsidRPr="005B17D3" w:rsidRDefault="005B17D3">
      <w:pPr>
        <w:pStyle w:val="TableofFigures"/>
        <w:tabs>
          <w:tab w:val="right" w:leader="dot" w:pos="9350"/>
        </w:tabs>
        <w:rPr>
          <w:rFonts w:asciiTheme="minorHAnsi" w:eastAsiaTheme="minorEastAsia" w:hAnsiTheme="minorHAnsi" w:cstheme="minorBidi"/>
          <w:noProof/>
          <w:sz w:val="22"/>
          <w:szCs w:val="22"/>
        </w:rPr>
      </w:pPr>
      <w:hyperlink w:anchor="_Toc31622359" w:history="1">
        <w:r w:rsidR="00247AF5" w:rsidRPr="005B17D3">
          <w:rPr>
            <w:rStyle w:val="Hyperlink"/>
            <w:noProof/>
          </w:rPr>
          <w:t>Figure 2: Summary Area, Sensitive Record</w:t>
        </w:r>
        <w:r w:rsidR="00247AF5" w:rsidRPr="005B17D3">
          <w:rPr>
            <w:noProof/>
            <w:webHidden/>
          </w:rPr>
          <w:tab/>
        </w:r>
        <w:r w:rsidR="00247AF5" w:rsidRPr="005B17D3">
          <w:rPr>
            <w:noProof/>
            <w:webHidden/>
          </w:rPr>
          <w:fldChar w:fldCharType="begin"/>
        </w:r>
        <w:r w:rsidR="00247AF5" w:rsidRPr="005B17D3">
          <w:rPr>
            <w:noProof/>
            <w:webHidden/>
          </w:rPr>
          <w:instrText xml:space="preserve"> PAGEREF _Toc31622359 \h </w:instrText>
        </w:r>
        <w:r w:rsidR="00247AF5" w:rsidRPr="005B17D3">
          <w:rPr>
            <w:noProof/>
            <w:webHidden/>
          </w:rPr>
        </w:r>
        <w:r w:rsidR="00247AF5" w:rsidRPr="005B17D3">
          <w:rPr>
            <w:noProof/>
            <w:webHidden/>
          </w:rPr>
          <w:fldChar w:fldCharType="separate"/>
        </w:r>
        <w:r w:rsidR="00247AF5" w:rsidRPr="005B17D3">
          <w:rPr>
            <w:noProof/>
            <w:webHidden/>
          </w:rPr>
          <w:t>54</w:t>
        </w:r>
        <w:r w:rsidR="00247AF5" w:rsidRPr="005B17D3">
          <w:rPr>
            <w:noProof/>
            <w:webHidden/>
          </w:rPr>
          <w:fldChar w:fldCharType="end"/>
        </w:r>
      </w:hyperlink>
    </w:p>
    <w:p w14:paraId="7EBFCE8F" w14:textId="318E961A" w:rsidR="00247AF5" w:rsidRPr="005B17D3" w:rsidRDefault="005B17D3">
      <w:pPr>
        <w:pStyle w:val="TableofFigures"/>
        <w:tabs>
          <w:tab w:val="right" w:leader="dot" w:pos="9350"/>
        </w:tabs>
        <w:rPr>
          <w:rFonts w:asciiTheme="minorHAnsi" w:eastAsiaTheme="minorEastAsia" w:hAnsiTheme="minorHAnsi" w:cstheme="minorBidi"/>
          <w:noProof/>
          <w:sz w:val="22"/>
          <w:szCs w:val="22"/>
        </w:rPr>
      </w:pPr>
      <w:hyperlink w:anchor="_Toc31622360" w:history="1">
        <w:r w:rsidR="00247AF5" w:rsidRPr="005B17D3">
          <w:rPr>
            <w:rStyle w:val="Hyperlink"/>
            <w:noProof/>
          </w:rPr>
          <w:t>Figure 3: Summary Area (Open Work Items, Veteran Merge Pending)</w:t>
        </w:r>
        <w:r w:rsidR="00247AF5" w:rsidRPr="005B17D3">
          <w:rPr>
            <w:noProof/>
            <w:webHidden/>
          </w:rPr>
          <w:tab/>
        </w:r>
        <w:r w:rsidR="00247AF5" w:rsidRPr="005B17D3">
          <w:rPr>
            <w:noProof/>
            <w:webHidden/>
          </w:rPr>
          <w:fldChar w:fldCharType="begin"/>
        </w:r>
        <w:r w:rsidR="00247AF5" w:rsidRPr="005B17D3">
          <w:rPr>
            <w:noProof/>
            <w:webHidden/>
          </w:rPr>
          <w:instrText xml:space="preserve"> PAGEREF _Toc31622360 \h </w:instrText>
        </w:r>
        <w:r w:rsidR="00247AF5" w:rsidRPr="005B17D3">
          <w:rPr>
            <w:noProof/>
            <w:webHidden/>
          </w:rPr>
        </w:r>
        <w:r w:rsidR="00247AF5" w:rsidRPr="005B17D3">
          <w:rPr>
            <w:noProof/>
            <w:webHidden/>
          </w:rPr>
          <w:fldChar w:fldCharType="separate"/>
        </w:r>
        <w:r w:rsidR="00247AF5" w:rsidRPr="005B17D3">
          <w:rPr>
            <w:noProof/>
            <w:webHidden/>
          </w:rPr>
          <w:t>54</w:t>
        </w:r>
        <w:r w:rsidR="00247AF5" w:rsidRPr="005B17D3">
          <w:rPr>
            <w:noProof/>
            <w:webHidden/>
          </w:rPr>
          <w:fldChar w:fldCharType="end"/>
        </w:r>
      </w:hyperlink>
    </w:p>
    <w:p w14:paraId="1F643E29" w14:textId="457797E5" w:rsidR="00247AF5" w:rsidRPr="005B17D3" w:rsidRDefault="005B17D3">
      <w:pPr>
        <w:pStyle w:val="TableofFigures"/>
        <w:tabs>
          <w:tab w:val="right" w:leader="dot" w:pos="9350"/>
        </w:tabs>
        <w:rPr>
          <w:rFonts w:asciiTheme="minorHAnsi" w:eastAsiaTheme="minorEastAsia" w:hAnsiTheme="minorHAnsi" w:cstheme="minorBidi"/>
          <w:noProof/>
          <w:sz w:val="22"/>
          <w:szCs w:val="22"/>
        </w:rPr>
      </w:pPr>
      <w:hyperlink w:anchor="_Toc31622361" w:history="1">
        <w:r w:rsidR="00247AF5" w:rsidRPr="005B17D3">
          <w:rPr>
            <w:rStyle w:val="Hyperlink"/>
            <w:noProof/>
          </w:rPr>
          <w:t>Figure 4: Tabs</w:t>
        </w:r>
        <w:r w:rsidR="00247AF5" w:rsidRPr="005B17D3">
          <w:rPr>
            <w:noProof/>
            <w:webHidden/>
          </w:rPr>
          <w:tab/>
        </w:r>
        <w:r w:rsidR="00247AF5" w:rsidRPr="005B17D3">
          <w:rPr>
            <w:noProof/>
            <w:webHidden/>
          </w:rPr>
          <w:fldChar w:fldCharType="begin"/>
        </w:r>
        <w:r w:rsidR="00247AF5" w:rsidRPr="005B17D3">
          <w:rPr>
            <w:noProof/>
            <w:webHidden/>
          </w:rPr>
          <w:instrText xml:space="preserve"> PAGEREF _Toc31622361 \h </w:instrText>
        </w:r>
        <w:r w:rsidR="00247AF5" w:rsidRPr="005B17D3">
          <w:rPr>
            <w:noProof/>
            <w:webHidden/>
          </w:rPr>
        </w:r>
        <w:r w:rsidR="00247AF5" w:rsidRPr="005B17D3">
          <w:rPr>
            <w:noProof/>
            <w:webHidden/>
          </w:rPr>
          <w:fldChar w:fldCharType="separate"/>
        </w:r>
        <w:r w:rsidR="00247AF5" w:rsidRPr="005B17D3">
          <w:rPr>
            <w:noProof/>
            <w:webHidden/>
          </w:rPr>
          <w:t>54</w:t>
        </w:r>
        <w:r w:rsidR="00247AF5" w:rsidRPr="005B17D3">
          <w:rPr>
            <w:noProof/>
            <w:webHidden/>
          </w:rPr>
          <w:fldChar w:fldCharType="end"/>
        </w:r>
      </w:hyperlink>
    </w:p>
    <w:p w14:paraId="63B16842" w14:textId="4C27A899" w:rsidR="00247AF5" w:rsidRPr="005B17D3" w:rsidRDefault="005B17D3">
      <w:pPr>
        <w:pStyle w:val="TableofFigures"/>
        <w:tabs>
          <w:tab w:val="right" w:leader="dot" w:pos="9350"/>
        </w:tabs>
        <w:rPr>
          <w:rFonts w:asciiTheme="minorHAnsi" w:eastAsiaTheme="minorEastAsia" w:hAnsiTheme="minorHAnsi" w:cstheme="minorBidi"/>
          <w:noProof/>
          <w:sz w:val="22"/>
          <w:szCs w:val="22"/>
        </w:rPr>
      </w:pPr>
      <w:hyperlink w:anchor="_Toc31622362" w:history="1">
        <w:r w:rsidR="00247AF5" w:rsidRPr="005B17D3">
          <w:rPr>
            <w:rStyle w:val="Hyperlink"/>
            <w:noProof/>
          </w:rPr>
          <w:t>Figure 5:  Main Area screen</w:t>
        </w:r>
        <w:r w:rsidR="00247AF5" w:rsidRPr="005B17D3">
          <w:rPr>
            <w:noProof/>
            <w:webHidden/>
          </w:rPr>
          <w:tab/>
        </w:r>
        <w:r w:rsidR="00247AF5" w:rsidRPr="005B17D3">
          <w:rPr>
            <w:noProof/>
            <w:webHidden/>
          </w:rPr>
          <w:fldChar w:fldCharType="begin"/>
        </w:r>
        <w:r w:rsidR="00247AF5" w:rsidRPr="005B17D3">
          <w:rPr>
            <w:noProof/>
            <w:webHidden/>
          </w:rPr>
          <w:instrText xml:space="preserve"> PAGEREF _Toc31622362 \h </w:instrText>
        </w:r>
        <w:r w:rsidR="00247AF5" w:rsidRPr="005B17D3">
          <w:rPr>
            <w:noProof/>
            <w:webHidden/>
          </w:rPr>
        </w:r>
        <w:r w:rsidR="00247AF5" w:rsidRPr="005B17D3">
          <w:rPr>
            <w:noProof/>
            <w:webHidden/>
          </w:rPr>
          <w:fldChar w:fldCharType="separate"/>
        </w:r>
        <w:r w:rsidR="00247AF5" w:rsidRPr="005B17D3">
          <w:rPr>
            <w:noProof/>
            <w:webHidden/>
          </w:rPr>
          <w:t>55</w:t>
        </w:r>
        <w:r w:rsidR="00247AF5" w:rsidRPr="005B17D3">
          <w:rPr>
            <w:noProof/>
            <w:webHidden/>
          </w:rPr>
          <w:fldChar w:fldCharType="end"/>
        </w:r>
      </w:hyperlink>
    </w:p>
    <w:p w14:paraId="27F9A31D" w14:textId="649152B4" w:rsidR="00247AF5" w:rsidRPr="005B17D3" w:rsidRDefault="005B17D3">
      <w:pPr>
        <w:pStyle w:val="TableofFigures"/>
        <w:tabs>
          <w:tab w:val="right" w:leader="dot" w:pos="9350"/>
        </w:tabs>
        <w:rPr>
          <w:rFonts w:asciiTheme="minorHAnsi" w:eastAsiaTheme="minorEastAsia" w:hAnsiTheme="minorHAnsi" w:cstheme="minorBidi"/>
          <w:noProof/>
          <w:sz w:val="22"/>
          <w:szCs w:val="22"/>
        </w:rPr>
      </w:pPr>
      <w:hyperlink w:anchor="_Toc31622363" w:history="1">
        <w:r w:rsidR="00247AF5" w:rsidRPr="005B17D3">
          <w:rPr>
            <w:rStyle w:val="Hyperlink"/>
            <w:noProof/>
          </w:rPr>
          <w:t>Figure 6:  Accept Agreement Checkbox and Health Eligibility Center User Agreement</w:t>
        </w:r>
        <w:r w:rsidR="00247AF5" w:rsidRPr="005B17D3">
          <w:rPr>
            <w:noProof/>
            <w:webHidden/>
          </w:rPr>
          <w:tab/>
        </w:r>
        <w:r w:rsidR="00247AF5" w:rsidRPr="005B17D3">
          <w:rPr>
            <w:noProof/>
            <w:webHidden/>
          </w:rPr>
          <w:fldChar w:fldCharType="begin"/>
        </w:r>
        <w:r w:rsidR="00247AF5" w:rsidRPr="005B17D3">
          <w:rPr>
            <w:noProof/>
            <w:webHidden/>
          </w:rPr>
          <w:instrText xml:space="preserve"> PAGEREF _Toc31622363 \h </w:instrText>
        </w:r>
        <w:r w:rsidR="00247AF5" w:rsidRPr="005B17D3">
          <w:rPr>
            <w:noProof/>
            <w:webHidden/>
          </w:rPr>
        </w:r>
        <w:r w:rsidR="00247AF5" w:rsidRPr="005B17D3">
          <w:rPr>
            <w:noProof/>
            <w:webHidden/>
          </w:rPr>
          <w:fldChar w:fldCharType="separate"/>
        </w:r>
        <w:r w:rsidR="00247AF5" w:rsidRPr="005B17D3">
          <w:rPr>
            <w:noProof/>
            <w:webHidden/>
          </w:rPr>
          <w:t>70</w:t>
        </w:r>
        <w:r w:rsidR="00247AF5" w:rsidRPr="005B17D3">
          <w:rPr>
            <w:noProof/>
            <w:webHidden/>
          </w:rPr>
          <w:fldChar w:fldCharType="end"/>
        </w:r>
      </w:hyperlink>
    </w:p>
    <w:p w14:paraId="2EF36208" w14:textId="06598DC2" w:rsidR="00247AF5" w:rsidRPr="005B17D3" w:rsidRDefault="005B17D3">
      <w:pPr>
        <w:pStyle w:val="TableofFigures"/>
        <w:tabs>
          <w:tab w:val="right" w:leader="dot" w:pos="9350"/>
        </w:tabs>
        <w:rPr>
          <w:rFonts w:asciiTheme="minorHAnsi" w:eastAsiaTheme="minorEastAsia" w:hAnsiTheme="minorHAnsi" w:cstheme="minorBidi"/>
          <w:noProof/>
          <w:sz w:val="22"/>
          <w:szCs w:val="22"/>
        </w:rPr>
      </w:pPr>
      <w:hyperlink w:anchor="_Toc31622364" w:history="1">
        <w:r w:rsidR="00247AF5" w:rsidRPr="005B17D3">
          <w:rPr>
            <w:rStyle w:val="Hyperlink"/>
            <w:noProof/>
          </w:rPr>
          <w:t>Figure 7: System Help and Screen Help</w:t>
        </w:r>
        <w:r w:rsidR="00247AF5" w:rsidRPr="005B17D3">
          <w:rPr>
            <w:noProof/>
            <w:webHidden/>
          </w:rPr>
          <w:tab/>
        </w:r>
        <w:r w:rsidR="00247AF5" w:rsidRPr="005B17D3">
          <w:rPr>
            <w:noProof/>
            <w:webHidden/>
          </w:rPr>
          <w:fldChar w:fldCharType="begin"/>
        </w:r>
        <w:r w:rsidR="00247AF5" w:rsidRPr="005B17D3">
          <w:rPr>
            <w:noProof/>
            <w:webHidden/>
          </w:rPr>
          <w:instrText xml:space="preserve"> PAGEREF _Toc31622364 \h </w:instrText>
        </w:r>
        <w:r w:rsidR="00247AF5" w:rsidRPr="005B17D3">
          <w:rPr>
            <w:noProof/>
            <w:webHidden/>
          </w:rPr>
        </w:r>
        <w:r w:rsidR="00247AF5" w:rsidRPr="005B17D3">
          <w:rPr>
            <w:noProof/>
            <w:webHidden/>
          </w:rPr>
          <w:fldChar w:fldCharType="separate"/>
        </w:r>
        <w:r w:rsidR="00247AF5" w:rsidRPr="005B17D3">
          <w:rPr>
            <w:noProof/>
            <w:webHidden/>
          </w:rPr>
          <w:t>71</w:t>
        </w:r>
        <w:r w:rsidR="00247AF5" w:rsidRPr="005B17D3">
          <w:rPr>
            <w:noProof/>
            <w:webHidden/>
          </w:rPr>
          <w:fldChar w:fldCharType="end"/>
        </w:r>
      </w:hyperlink>
    </w:p>
    <w:p w14:paraId="4A04A638" w14:textId="71C3B4DC" w:rsidR="00247AF5" w:rsidRPr="005B17D3" w:rsidRDefault="005B17D3">
      <w:pPr>
        <w:pStyle w:val="TableofFigures"/>
        <w:tabs>
          <w:tab w:val="right" w:leader="dot" w:pos="9350"/>
        </w:tabs>
        <w:rPr>
          <w:rFonts w:asciiTheme="minorHAnsi" w:eastAsiaTheme="minorEastAsia" w:hAnsiTheme="minorHAnsi" w:cstheme="minorBidi"/>
          <w:noProof/>
          <w:sz w:val="22"/>
          <w:szCs w:val="22"/>
        </w:rPr>
      </w:pPr>
      <w:hyperlink w:anchor="_Toc31622365" w:history="1">
        <w:r w:rsidR="00247AF5" w:rsidRPr="005B17D3">
          <w:rPr>
            <w:rStyle w:val="Hyperlink"/>
            <w:noProof/>
          </w:rPr>
          <w:t>Figure 8: ES Online Help Introduction, Tool Bar above the Table of Contents, and Topic links in the Table of Contents</w:t>
        </w:r>
        <w:r w:rsidR="00247AF5" w:rsidRPr="005B17D3">
          <w:rPr>
            <w:noProof/>
            <w:webHidden/>
          </w:rPr>
          <w:tab/>
        </w:r>
        <w:r w:rsidR="00247AF5" w:rsidRPr="005B17D3">
          <w:rPr>
            <w:noProof/>
            <w:webHidden/>
          </w:rPr>
          <w:fldChar w:fldCharType="begin"/>
        </w:r>
        <w:r w:rsidR="00247AF5" w:rsidRPr="005B17D3">
          <w:rPr>
            <w:noProof/>
            <w:webHidden/>
          </w:rPr>
          <w:instrText xml:space="preserve"> PAGEREF _Toc31622365 \h </w:instrText>
        </w:r>
        <w:r w:rsidR="00247AF5" w:rsidRPr="005B17D3">
          <w:rPr>
            <w:noProof/>
            <w:webHidden/>
          </w:rPr>
        </w:r>
        <w:r w:rsidR="00247AF5" w:rsidRPr="005B17D3">
          <w:rPr>
            <w:noProof/>
            <w:webHidden/>
          </w:rPr>
          <w:fldChar w:fldCharType="separate"/>
        </w:r>
        <w:r w:rsidR="00247AF5" w:rsidRPr="005B17D3">
          <w:rPr>
            <w:noProof/>
            <w:webHidden/>
          </w:rPr>
          <w:t>73</w:t>
        </w:r>
        <w:r w:rsidR="00247AF5" w:rsidRPr="005B17D3">
          <w:rPr>
            <w:noProof/>
            <w:webHidden/>
          </w:rPr>
          <w:fldChar w:fldCharType="end"/>
        </w:r>
      </w:hyperlink>
    </w:p>
    <w:p w14:paraId="2F699FF7" w14:textId="52247C64" w:rsidR="00247AF5" w:rsidRPr="005B17D3" w:rsidRDefault="005B17D3">
      <w:pPr>
        <w:pStyle w:val="TableofFigures"/>
        <w:tabs>
          <w:tab w:val="right" w:leader="dot" w:pos="9350"/>
        </w:tabs>
        <w:rPr>
          <w:rFonts w:asciiTheme="minorHAnsi" w:eastAsiaTheme="minorEastAsia" w:hAnsiTheme="minorHAnsi" w:cstheme="minorBidi"/>
          <w:noProof/>
          <w:sz w:val="22"/>
          <w:szCs w:val="22"/>
        </w:rPr>
      </w:pPr>
      <w:hyperlink w:anchor="_Toc31622366" w:history="1">
        <w:r w:rsidR="00247AF5" w:rsidRPr="005B17D3">
          <w:rPr>
            <w:rStyle w:val="Hyperlink"/>
            <w:noProof/>
          </w:rPr>
          <w:t>Figure 9: SDS Lookup Table</w:t>
        </w:r>
        <w:r w:rsidR="00247AF5" w:rsidRPr="005B17D3">
          <w:rPr>
            <w:noProof/>
            <w:webHidden/>
          </w:rPr>
          <w:tab/>
        </w:r>
        <w:r w:rsidR="00247AF5" w:rsidRPr="005B17D3">
          <w:rPr>
            <w:noProof/>
            <w:webHidden/>
          </w:rPr>
          <w:fldChar w:fldCharType="begin"/>
        </w:r>
        <w:r w:rsidR="00247AF5" w:rsidRPr="005B17D3">
          <w:rPr>
            <w:noProof/>
            <w:webHidden/>
          </w:rPr>
          <w:instrText xml:space="preserve"> PAGEREF _Toc31622366 \h </w:instrText>
        </w:r>
        <w:r w:rsidR="00247AF5" w:rsidRPr="005B17D3">
          <w:rPr>
            <w:noProof/>
            <w:webHidden/>
          </w:rPr>
        </w:r>
        <w:r w:rsidR="00247AF5" w:rsidRPr="005B17D3">
          <w:rPr>
            <w:noProof/>
            <w:webHidden/>
          </w:rPr>
          <w:fldChar w:fldCharType="separate"/>
        </w:r>
        <w:r w:rsidR="00247AF5" w:rsidRPr="005B17D3">
          <w:rPr>
            <w:noProof/>
            <w:webHidden/>
          </w:rPr>
          <w:t>76</w:t>
        </w:r>
        <w:r w:rsidR="00247AF5" w:rsidRPr="005B17D3">
          <w:rPr>
            <w:noProof/>
            <w:webHidden/>
          </w:rPr>
          <w:fldChar w:fldCharType="end"/>
        </w:r>
      </w:hyperlink>
    </w:p>
    <w:p w14:paraId="022A969C" w14:textId="604014EC" w:rsidR="00247AF5" w:rsidRPr="005B17D3" w:rsidRDefault="005B17D3">
      <w:pPr>
        <w:pStyle w:val="TableofFigures"/>
        <w:tabs>
          <w:tab w:val="right" w:leader="dot" w:pos="9350"/>
        </w:tabs>
        <w:rPr>
          <w:rFonts w:asciiTheme="minorHAnsi" w:eastAsiaTheme="minorEastAsia" w:hAnsiTheme="minorHAnsi" w:cstheme="minorBidi"/>
          <w:noProof/>
          <w:sz w:val="22"/>
          <w:szCs w:val="22"/>
        </w:rPr>
      </w:pPr>
      <w:hyperlink w:anchor="_Toc31622367" w:history="1">
        <w:r w:rsidR="00247AF5" w:rsidRPr="005B17D3">
          <w:rPr>
            <w:rStyle w:val="Hyperlink"/>
            <w:noProof/>
          </w:rPr>
          <w:t>Figure 10: Menu Bar</w:t>
        </w:r>
        <w:r w:rsidR="00247AF5" w:rsidRPr="005B17D3">
          <w:rPr>
            <w:noProof/>
            <w:webHidden/>
          </w:rPr>
          <w:tab/>
        </w:r>
        <w:r w:rsidR="00247AF5" w:rsidRPr="005B17D3">
          <w:rPr>
            <w:noProof/>
            <w:webHidden/>
          </w:rPr>
          <w:fldChar w:fldCharType="begin"/>
        </w:r>
        <w:r w:rsidR="00247AF5" w:rsidRPr="005B17D3">
          <w:rPr>
            <w:noProof/>
            <w:webHidden/>
          </w:rPr>
          <w:instrText xml:space="preserve"> PAGEREF _Toc31622367 \h </w:instrText>
        </w:r>
        <w:r w:rsidR="00247AF5" w:rsidRPr="005B17D3">
          <w:rPr>
            <w:noProof/>
            <w:webHidden/>
          </w:rPr>
        </w:r>
        <w:r w:rsidR="00247AF5" w:rsidRPr="005B17D3">
          <w:rPr>
            <w:noProof/>
            <w:webHidden/>
          </w:rPr>
          <w:fldChar w:fldCharType="separate"/>
        </w:r>
        <w:r w:rsidR="00247AF5" w:rsidRPr="005B17D3">
          <w:rPr>
            <w:noProof/>
            <w:webHidden/>
          </w:rPr>
          <w:t>77</w:t>
        </w:r>
        <w:r w:rsidR="00247AF5" w:rsidRPr="005B17D3">
          <w:rPr>
            <w:noProof/>
            <w:webHidden/>
          </w:rPr>
          <w:fldChar w:fldCharType="end"/>
        </w:r>
      </w:hyperlink>
    </w:p>
    <w:p w14:paraId="36E083EA" w14:textId="12181AFB" w:rsidR="00247AF5" w:rsidRPr="005B17D3" w:rsidRDefault="005B17D3">
      <w:pPr>
        <w:pStyle w:val="TableofFigures"/>
        <w:tabs>
          <w:tab w:val="right" w:leader="dot" w:pos="9350"/>
        </w:tabs>
        <w:rPr>
          <w:rFonts w:asciiTheme="minorHAnsi" w:eastAsiaTheme="minorEastAsia" w:hAnsiTheme="minorHAnsi" w:cstheme="minorBidi"/>
          <w:noProof/>
          <w:sz w:val="22"/>
          <w:szCs w:val="22"/>
        </w:rPr>
      </w:pPr>
      <w:hyperlink w:anchor="_Toc31622368" w:history="1">
        <w:r w:rsidR="00247AF5" w:rsidRPr="005B17D3">
          <w:rPr>
            <w:rStyle w:val="Hyperlink"/>
            <w:noProof/>
          </w:rPr>
          <w:t>Figure 11: Home</w:t>
        </w:r>
        <w:r w:rsidR="00247AF5" w:rsidRPr="005B17D3">
          <w:rPr>
            <w:noProof/>
            <w:webHidden/>
          </w:rPr>
          <w:tab/>
        </w:r>
        <w:r w:rsidR="00247AF5" w:rsidRPr="005B17D3">
          <w:rPr>
            <w:noProof/>
            <w:webHidden/>
          </w:rPr>
          <w:fldChar w:fldCharType="begin"/>
        </w:r>
        <w:r w:rsidR="00247AF5" w:rsidRPr="005B17D3">
          <w:rPr>
            <w:noProof/>
            <w:webHidden/>
          </w:rPr>
          <w:instrText xml:space="preserve"> PAGEREF _Toc31622368 \h </w:instrText>
        </w:r>
        <w:r w:rsidR="00247AF5" w:rsidRPr="005B17D3">
          <w:rPr>
            <w:noProof/>
            <w:webHidden/>
          </w:rPr>
        </w:r>
        <w:r w:rsidR="00247AF5" w:rsidRPr="005B17D3">
          <w:rPr>
            <w:noProof/>
            <w:webHidden/>
          </w:rPr>
          <w:fldChar w:fldCharType="separate"/>
        </w:r>
        <w:r w:rsidR="00247AF5" w:rsidRPr="005B17D3">
          <w:rPr>
            <w:noProof/>
            <w:webHidden/>
          </w:rPr>
          <w:t>77</w:t>
        </w:r>
        <w:r w:rsidR="00247AF5" w:rsidRPr="005B17D3">
          <w:rPr>
            <w:noProof/>
            <w:webHidden/>
          </w:rPr>
          <w:fldChar w:fldCharType="end"/>
        </w:r>
      </w:hyperlink>
    </w:p>
    <w:p w14:paraId="5E31660D" w14:textId="474183B2" w:rsidR="00247AF5" w:rsidRPr="005B17D3" w:rsidRDefault="005B17D3">
      <w:pPr>
        <w:pStyle w:val="TableofFigures"/>
        <w:tabs>
          <w:tab w:val="right" w:leader="dot" w:pos="9350"/>
        </w:tabs>
        <w:rPr>
          <w:rFonts w:asciiTheme="minorHAnsi" w:eastAsiaTheme="minorEastAsia" w:hAnsiTheme="minorHAnsi" w:cstheme="minorBidi"/>
          <w:noProof/>
          <w:sz w:val="22"/>
          <w:szCs w:val="22"/>
        </w:rPr>
      </w:pPr>
      <w:hyperlink w:anchor="_Toc31622369" w:history="1">
        <w:r w:rsidR="00247AF5" w:rsidRPr="005B17D3">
          <w:rPr>
            <w:rStyle w:val="Hyperlink"/>
            <w:noProof/>
          </w:rPr>
          <w:t>Figure 12: Person Search</w:t>
        </w:r>
        <w:r w:rsidR="00247AF5" w:rsidRPr="005B17D3">
          <w:rPr>
            <w:noProof/>
            <w:webHidden/>
          </w:rPr>
          <w:tab/>
        </w:r>
        <w:r w:rsidR="00247AF5" w:rsidRPr="005B17D3">
          <w:rPr>
            <w:noProof/>
            <w:webHidden/>
          </w:rPr>
          <w:fldChar w:fldCharType="begin"/>
        </w:r>
        <w:r w:rsidR="00247AF5" w:rsidRPr="005B17D3">
          <w:rPr>
            <w:noProof/>
            <w:webHidden/>
          </w:rPr>
          <w:instrText xml:space="preserve"> PAGEREF _Toc31622369 \h </w:instrText>
        </w:r>
        <w:r w:rsidR="00247AF5" w:rsidRPr="005B17D3">
          <w:rPr>
            <w:noProof/>
            <w:webHidden/>
          </w:rPr>
        </w:r>
        <w:r w:rsidR="00247AF5" w:rsidRPr="005B17D3">
          <w:rPr>
            <w:noProof/>
            <w:webHidden/>
          </w:rPr>
          <w:fldChar w:fldCharType="separate"/>
        </w:r>
        <w:r w:rsidR="00247AF5" w:rsidRPr="005B17D3">
          <w:rPr>
            <w:noProof/>
            <w:webHidden/>
          </w:rPr>
          <w:t>77</w:t>
        </w:r>
        <w:r w:rsidR="00247AF5" w:rsidRPr="005B17D3">
          <w:rPr>
            <w:noProof/>
            <w:webHidden/>
          </w:rPr>
          <w:fldChar w:fldCharType="end"/>
        </w:r>
      </w:hyperlink>
    </w:p>
    <w:p w14:paraId="2824DA7D" w14:textId="2D56702A" w:rsidR="00247AF5" w:rsidRPr="005B17D3" w:rsidRDefault="005B17D3">
      <w:pPr>
        <w:pStyle w:val="TableofFigures"/>
        <w:tabs>
          <w:tab w:val="right" w:leader="dot" w:pos="9350"/>
        </w:tabs>
        <w:rPr>
          <w:rFonts w:asciiTheme="minorHAnsi" w:eastAsiaTheme="minorEastAsia" w:hAnsiTheme="minorHAnsi" w:cstheme="minorBidi"/>
          <w:noProof/>
          <w:sz w:val="22"/>
          <w:szCs w:val="22"/>
        </w:rPr>
      </w:pPr>
      <w:hyperlink w:anchor="_Toc31622370" w:history="1">
        <w:r w:rsidR="00247AF5" w:rsidRPr="005B17D3">
          <w:rPr>
            <w:rStyle w:val="Hyperlink"/>
            <w:noProof/>
          </w:rPr>
          <w:t>Figure 13: Sensitive Record: Open Work Items</w:t>
        </w:r>
        <w:r w:rsidR="00247AF5" w:rsidRPr="005B17D3">
          <w:rPr>
            <w:noProof/>
            <w:webHidden/>
          </w:rPr>
          <w:tab/>
        </w:r>
        <w:r w:rsidR="00247AF5" w:rsidRPr="005B17D3">
          <w:rPr>
            <w:noProof/>
            <w:webHidden/>
          </w:rPr>
          <w:fldChar w:fldCharType="begin"/>
        </w:r>
        <w:r w:rsidR="00247AF5" w:rsidRPr="005B17D3">
          <w:rPr>
            <w:noProof/>
            <w:webHidden/>
          </w:rPr>
          <w:instrText xml:space="preserve"> PAGEREF _Toc31622370 \h </w:instrText>
        </w:r>
        <w:r w:rsidR="00247AF5" w:rsidRPr="005B17D3">
          <w:rPr>
            <w:noProof/>
            <w:webHidden/>
          </w:rPr>
        </w:r>
        <w:r w:rsidR="00247AF5" w:rsidRPr="005B17D3">
          <w:rPr>
            <w:noProof/>
            <w:webHidden/>
          </w:rPr>
          <w:fldChar w:fldCharType="separate"/>
        </w:r>
        <w:r w:rsidR="00247AF5" w:rsidRPr="005B17D3">
          <w:rPr>
            <w:noProof/>
            <w:webHidden/>
          </w:rPr>
          <w:t>81</w:t>
        </w:r>
        <w:r w:rsidR="00247AF5" w:rsidRPr="005B17D3">
          <w:rPr>
            <w:noProof/>
            <w:webHidden/>
          </w:rPr>
          <w:fldChar w:fldCharType="end"/>
        </w:r>
      </w:hyperlink>
    </w:p>
    <w:p w14:paraId="28DEB81E" w14:textId="5A101152" w:rsidR="00247AF5" w:rsidRPr="005B17D3" w:rsidRDefault="005B17D3">
      <w:pPr>
        <w:pStyle w:val="TableofFigures"/>
        <w:tabs>
          <w:tab w:val="right" w:leader="dot" w:pos="9350"/>
        </w:tabs>
        <w:rPr>
          <w:rFonts w:asciiTheme="minorHAnsi" w:eastAsiaTheme="minorEastAsia" w:hAnsiTheme="minorHAnsi" w:cstheme="minorBidi"/>
          <w:noProof/>
          <w:sz w:val="22"/>
          <w:szCs w:val="22"/>
        </w:rPr>
      </w:pPr>
      <w:hyperlink w:anchor="_Toc31622371" w:history="1">
        <w:r w:rsidR="00247AF5" w:rsidRPr="005B17D3">
          <w:rPr>
            <w:rStyle w:val="Hyperlink"/>
            <w:noProof/>
          </w:rPr>
          <w:t>Figure 14: Future Discharge Date Banner</w:t>
        </w:r>
        <w:r w:rsidR="00247AF5" w:rsidRPr="005B17D3">
          <w:rPr>
            <w:noProof/>
            <w:webHidden/>
          </w:rPr>
          <w:tab/>
        </w:r>
        <w:r w:rsidR="00247AF5" w:rsidRPr="005B17D3">
          <w:rPr>
            <w:noProof/>
            <w:webHidden/>
          </w:rPr>
          <w:fldChar w:fldCharType="begin"/>
        </w:r>
        <w:r w:rsidR="00247AF5" w:rsidRPr="005B17D3">
          <w:rPr>
            <w:noProof/>
            <w:webHidden/>
          </w:rPr>
          <w:instrText xml:space="preserve"> PAGEREF _Toc31622371 \h </w:instrText>
        </w:r>
        <w:r w:rsidR="00247AF5" w:rsidRPr="005B17D3">
          <w:rPr>
            <w:noProof/>
            <w:webHidden/>
          </w:rPr>
        </w:r>
        <w:r w:rsidR="00247AF5" w:rsidRPr="005B17D3">
          <w:rPr>
            <w:noProof/>
            <w:webHidden/>
          </w:rPr>
          <w:fldChar w:fldCharType="separate"/>
        </w:r>
        <w:r w:rsidR="00247AF5" w:rsidRPr="005B17D3">
          <w:rPr>
            <w:noProof/>
            <w:webHidden/>
          </w:rPr>
          <w:t>81</w:t>
        </w:r>
        <w:r w:rsidR="00247AF5" w:rsidRPr="005B17D3">
          <w:rPr>
            <w:noProof/>
            <w:webHidden/>
          </w:rPr>
          <w:fldChar w:fldCharType="end"/>
        </w:r>
      </w:hyperlink>
    </w:p>
    <w:p w14:paraId="034A0E0D" w14:textId="0AB087B5" w:rsidR="00247AF5" w:rsidRPr="005B17D3" w:rsidRDefault="005B17D3">
      <w:pPr>
        <w:pStyle w:val="TableofFigures"/>
        <w:tabs>
          <w:tab w:val="right" w:leader="dot" w:pos="9350"/>
        </w:tabs>
        <w:rPr>
          <w:rFonts w:asciiTheme="minorHAnsi" w:eastAsiaTheme="minorEastAsia" w:hAnsiTheme="minorHAnsi" w:cstheme="minorBidi"/>
          <w:noProof/>
          <w:sz w:val="22"/>
          <w:szCs w:val="22"/>
        </w:rPr>
      </w:pPr>
      <w:hyperlink w:anchor="_Toc31622372" w:history="1">
        <w:r w:rsidR="00247AF5" w:rsidRPr="005B17D3">
          <w:rPr>
            <w:rStyle w:val="Hyperlink"/>
            <w:noProof/>
          </w:rPr>
          <w:t>Figure 15: Open Work Items link</w:t>
        </w:r>
        <w:r w:rsidR="00247AF5" w:rsidRPr="005B17D3">
          <w:rPr>
            <w:noProof/>
            <w:webHidden/>
          </w:rPr>
          <w:tab/>
        </w:r>
        <w:r w:rsidR="00247AF5" w:rsidRPr="005B17D3">
          <w:rPr>
            <w:noProof/>
            <w:webHidden/>
          </w:rPr>
          <w:fldChar w:fldCharType="begin"/>
        </w:r>
        <w:r w:rsidR="00247AF5" w:rsidRPr="005B17D3">
          <w:rPr>
            <w:noProof/>
            <w:webHidden/>
          </w:rPr>
          <w:instrText xml:space="preserve"> PAGEREF _Toc31622372 \h </w:instrText>
        </w:r>
        <w:r w:rsidR="00247AF5" w:rsidRPr="005B17D3">
          <w:rPr>
            <w:noProof/>
            <w:webHidden/>
          </w:rPr>
        </w:r>
        <w:r w:rsidR="00247AF5" w:rsidRPr="005B17D3">
          <w:rPr>
            <w:noProof/>
            <w:webHidden/>
          </w:rPr>
          <w:fldChar w:fldCharType="separate"/>
        </w:r>
        <w:r w:rsidR="00247AF5" w:rsidRPr="005B17D3">
          <w:rPr>
            <w:noProof/>
            <w:webHidden/>
          </w:rPr>
          <w:t>82</w:t>
        </w:r>
        <w:r w:rsidR="00247AF5" w:rsidRPr="005B17D3">
          <w:rPr>
            <w:noProof/>
            <w:webHidden/>
          </w:rPr>
          <w:fldChar w:fldCharType="end"/>
        </w:r>
      </w:hyperlink>
    </w:p>
    <w:p w14:paraId="4B09B036" w14:textId="567CF043" w:rsidR="00247AF5" w:rsidRPr="005B17D3" w:rsidRDefault="005B17D3">
      <w:pPr>
        <w:pStyle w:val="TableofFigures"/>
        <w:tabs>
          <w:tab w:val="right" w:leader="dot" w:pos="9350"/>
        </w:tabs>
        <w:rPr>
          <w:rFonts w:asciiTheme="minorHAnsi" w:eastAsiaTheme="minorEastAsia" w:hAnsiTheme="minorHAnsi" w:cstheme="minorBidi"/>
          <w:noProof/>
          <w:sz w:val="22"/>
          <w:szCs w:val="22"/>
        </w:rPr>
      </w:pPr>
      <w:hyperlink w:anchor="_Toc31622373" w:history="1">
        <w:r w:rsidR="00247AF5" w:rsidRPr="005B17D3">
          <w:rPr>
            <w:rStyle w:val="Hyperlink"/>
            <w:noProof/>
          </w:rPr>
          <w:t>Figure 16: Veteran</w:t>
        </w:r>
        <w:r w:rsidR="00247AF5" w:rsidRPr="005B17D3">
          <w:rPr>
            <w:noProof/>
            <w:webHidden/>
          </w:rPr>
          <w:tab/>
        </w:r>
        <w:r w:rsidR="00247AF5" w:rsidRPr="005B17D3">
          <w:rPr>
            <w:noProof/>
            <w:webHidden/>
          </w:rPr>
          <w:fldChar w:fldCharType="begin"/>
        </w:r>
        <w:r w:rsidR="00247AF5" w:rsidRPr="005B17D3">
          <w:rPr>
            <w:noProof/>
            <w:webHidden/>
          </w:rPr>
          <w:instrText xml:space="preserve"> PAGEREF _Toc31622373 \h </w:instrText>
        </w:r>
        <w:r w:rsidR="00247AF5" w:rsidRPr="005B17D3">
          <w:rPr>
            <w:noProof/>
            <w:webHidden/>
          </w:rPr>
        </w:r>
        <w:r w:rsidR="00247AF5" w:rsidRPr="005B17D3">
          <w:rPr>
            <w:noProof/>
            <w:webHidden/>
          </w:rPr>
          <w:fldChar w:fldCharType="separate"/>
        </w:r>
        <w:r w:rsidR="00247AF5" w:rsidRPr="005B17D3">
          <w:rPr>
            <w:noProof/>
            <w:webHidden/>
          </w:rPr>
          <w:t>82</w:t>
        </w:r>
        <w:r w:rsidR="00247AF5" w:rsidRPr="005B17D3">
          <w:rPr>
            <w:noProof/>
            <w:webHidden/>
          </w:rPr>
          <w:fldChar w:fldCharType="end"/>
        </w:r>
      </w:hyperlink>
    </w:p>
    <w:p w14:paraId="4DB9D6E5" w14:textId="373C4AFE" w:rsidR="00247AF5" w:rsidRPr="005B17D3" w:rsidRDefault="005B17D3">
      <w:pPr>
        <w:pStyle w:val="TableofFigures"/>
        <w:tabs>
          <w:tab w:val="right" w:leader="dot" w:pos="9350"/>
        </w:tabs>
        <w:rPr>
          <w:rFonts w:asciiTheme="minorHAnsi" w:eastAsiaTheme="minorEastAsia" w:hAnsiTheme="minorHAnsi" w:cstheme="minorBidi"/>
          <w:noProof/>
          <w:sz w:val="22"/>
          <w:szCs w:val="22"/>
        </w:rPr>
      </w:pPr>
      <w:hyperlink w:anchor="_Toc31622374" w:history="1">
        <w:r w:rsidR="00247AF5" w:rsidRPr="005B17D3">
          <w:rPr>
            <w:rStyle w:val="Hyperlink"/>
            <w:noProof/>
          </w:rPr>
          <w:t>Figure 17: Worklist</w:t>
        </w:r>
        <w:r w:rsidR="00247AF5" w:rsidRPr="005B17D3">
          <w:rPr>
            <w:noProof/>
            <w:webHidden/>
          </w:rPr>
          <w:tab/>
        </w:r>
        <w:r w:rsidR="00247AF5" w:rsidRPr="005B17D3">
          <w:rPr>
            <w:noProof/>
            <w:webHidden/>
          </w:rPr>
          <w:fldChar w:fldCharType="begin"/>
        </w:r>
        <w:r w:rsidR="00247AF5" w:rsidRPr="005B17D3">
          <w:rPr>
            <w:noProof/>
            <w:webHidden/>
          </w:rPr>
          <w:instrText xml:space="preserve"> PAGEREF _Toc31622374 \h </w:instrText>
        </w:r>
        <w:r w:rsidR="00247AF5" w:rsidRPr="005B17D3">
          <w:rPr>
            <w:noProof/>
            <w:webHidden/>
          </w:rPr>
        </w:r>
        <w:r w:rsidR="00247AF5" w:rsidRPr="005B17D3">
          <w:rPr>
            <w:noProof/>
            <w:webHidden/>
          </w:rPr>
          <w:fldChar w:fldCharType="separate"/>
        </w:r>
        <w:r w:rsidR="00247AF5" w:rsidRPr="005B17D3">
          <w:rPr>
            <w:noProof/>
            <w:webHidden/>
          </w:rPr>
          <w:t>88</w:t>
        </w:r>
        <w:r w:rsidR="00247AF5" w:rsidRPr="005B17D3">
          <w:rPr>
            <w:noProof/>
            <w:webHidden/>
          </w:rPr>
          <w:fldChar w:fldCharType="end"/>
        </w:r>
      </w:hyperlink>
    </w:p>
    <w:p w14:paraId="6D75E069" w14:textId="389574FD" w:rsidR="00247AF5" w:rsidRPr="005B17D3" w:rsidRDefault="005B17D3">
      <w:pPr>
        <w:pStyle w:val="TableofFigures"/>
        <w:tabs>
          <w:tab w:val="right" w:leader="dot" w:pos="9350"/>
        </w:tabs>
        <w:rPr>
          <w:rFonts w:asciiTheme="minorHAnsi" w:eastAsiaTheme="minorEastAsia" w:hAnsiTheme="minorHAnsi" w:cstheme="minorBidi"/>
          <w:noProof/>
          <w:sz w:val="22"/>
          <w:szCs w:val="22"/>
        </w:rPr>
      </w:pPr>
      <w:hyperlink w:anchor="_Toc31622375" w:history="1">
        <w:r w:rsidR="00247AF5" w:rsidRPr="005B17D3">
          <w:rPr>
            <w:rStyle w:val="Hyperlink"/>
            <w:noProof/>
          </w:rPr>
          <w:t>Figure 18: Registry</w:t>
        </w:r>
        <w:r w:rsidR="00247AF5" w:rsidRPr="005B17D3">
          <w:rPr>
            <w:noProof/>
            <w:webHidden/>
          </w:rPr>
          <w:tab/>
        </w:r>
        <w:r w:rsidR="00247AF5" w:rsidRPr="005B17D3">
          <w:rPr>
            <w:noProof/>
            <w:webHidden/>
          </w:rPr>
          <w:fldChar w:fldCharType="begin"/>
        </w:r>
        <w:r w:rsidR="00247AF5" w:rsidRPr="005B17D3">
          <w:rPr>
            <w:noProof/>
            <w:webHidden/>
          </w:rPr>
          <w:instrText xml:space="preserve"> PAGEREF _Toc31622375 \h </w:instrText>
        </w:r>
        <w:r w:rsidR="00247AF5" w:rsidRPr="005B17D3">
          <w:rPr>
            <w:noProof/>
            <w:webHidden/>
          </w:rPr>
        </w:r>
        <w:r w:rsidR="00247AF5" w:rsidRPr="005B17D3">
          <w:rPr>
            <w:noProof/>
            <w:webHidden/>
          </w:rPr>
          <w:fldChar w:fldCharType="separate"/>
        </w:r>
        <w:r w:rsidR="00247AF5" w:rsidRPr="005B17D3">
          <w:rPr>
            <w:noProof/>
            <w:webHidden/>
          </w:rPr>
          <w:t>97</w:t>
        </w:r>
        <w:r w:rsidR="00247AF5" w:rsidRPr="005B17D3">
          <w:rPr>
            <w:noProof/>
            <w:webHidden/>
          </w:rPr>
          <w:fldChar w:fldCharType="end"/>
        </w:r>
      </w:hyperlink>
    </w:p>
    <w:p w14:paraId="5E2F1873" w14:textId="13E65544" w:rsidR="00247AF5" w:rsidRPr="005B17D3" w:rsidRDefault="005B17D3">
      <w:pPr>
        <w:pStyle w:val="TableofFigures"/>
        <w:tabs>
          <w:tab w:val="right" w:leader="dot" w:pos="9350"/>
        </w:tabs>
        <w:rPr>
          <w:rFonts w:asciiTheme="minorHAnsi" w:eastAsiaTheme="minorEastAsia" w:hAnsiTheme="minorHAnsi" w:cstheme="minorBidi"/>
          <w:noProof/>
          <w:sz w:val="22"/>
          <w:szCs w:val="22"/>
        </w:rPr>
      </w:pPr>
      <w:hyperlink w:anchor="_Toc31622376" w:history="1">
        <w:r w:rsidR="00247AF5" w:rsidRPr="005B17D3">
          <w:rPr>
            <w:rStyle w:val="Hyperlink"/>
            <w:noProof/>
          </w:rPr>
          <w:t>Figure 19: Transmissions menu option</w:t>
        </w:r>
        <w:r w:rsidR="00247AF5" w:rsidRPr="005B17D3">
          <w:rPr>
            <w:noProof/>
            <w:webHidden/>
          </w:rPr>
          <w:tab/>
        </w:r>
        <w:r w:rsidR="00247AF5" w:rsidRPr="005B17D3">
          <w:rPr>
            <w:noProof/>
            <w:webHidden/>
          </w:rPr>
          <w:fldChar w:fldCharType="begin"/>
        </w:r>
        <w:r w:rsidR="00247AF5" w:rsidRPr="005B17D3">
          <w:rPr>
            <w:noProof/>
            <w:webHidden/>
          </w:rPr>
          <w:instrText xml:space="preserve"> PAGEREF _Toc31622376 \h </w:instrText>
        </w:r>
        <w:r w:rsidR="00247AF5" w:rsidRPr="005B17D3">
          <w:rPr>
            <w:noProof/>
            <w:webHidden/>
          </w:rPr>
        </w:r>
        <w:r w:rsidR="00247AF5" w:rsidRPr="005B17D3">
          <w:rPr>
            <w:noProof/>
            <w:webHidden/>
          </w:rPr>
          <w:fldChar w:fldCharType="separate"/>
        </w:r>
        <w:r w:rsidR="00247AF5" w:rsidRPr="005B17D3">
          <w:rPr>
            <w:noProof/>
            <w:webHidden/>
          </w:rPr>
          <w:t>112</w:t>
        </w:r>
        <w:r w:rsidR="00247AF5" w:rsidRPr="005B17D3">
          <w:rPr>
            <w:noProof/>
            <w:webHidden/>
          </w:rPr>
          <w:fldChar w:fldCharType="end"/>
        </w:r>
      </w:hyperlink>
    </w:p>
    <w:p w14:paraId="4FC9DACE" w14:textId="7BF7E036" w:rsidR="00247AF5" w:rsidRPr="005B17D3" w:rsidRDefault="005B17D3">
      <w:pPr>
        <w:pStyle w:val="TableofFigures"/>
        <w:tabs>
          <w:tab w:val="right" w:leader="dot" w:pos="9350"/>
        </w:tabs>
        <w:rPr>
          <w:rFonts w:asciiTheme="minorHAnsi" w:eastAsiaTheme="minorEastAsia" w:hAnsiTheme="minorHAnsi" w:cstheme="minorBidi"/>
          <w:noProof/>
          <w:sz w:val="22"/>
          <w:szCs w:val="22"/>
        </w:rPr>
      </w:pPr>
      <w:hyperlink w:anchor="_Toc31622377" w:history="1">
        <w:r w:rsidR="00247AF5" w:rsidRPr="005B17D3">
          <w:rPr>
            <w:rStyle w:val="Hyperlink"/>
            <w:noProof/>
          </w:rPr>
          <w:t>Figure 20: CCN Contractor Message Search</w:t>
        </w:r>
        <w:r w:rsidR="00247AF5" w:rsidRPr="005B17D3">
          <w:rPr>
            <w:noProof/>
            <w:webHidden/>
          </w:rPr>
          <w:tab/>
        </w:r>
        <w:r w:rsidR="00247AF5" w:rsidRPr="005B17D3">
          <w:rPr>
            <w:noProof/>
            <w:webHidden/>
          </w:rPr>
          <w:fldChar w:fldCharType="begin"/>
        </w:r>
        <w:r w:rsidR="00247AF5" w:rsidRPr="005B17D3">
          <w:rPr>
            <w:noProof/>
            <w:webHidden/>
          </w:rPr>
          <w:instrText xml:space="preserve"> PAGEREF _Toc31622377 \h </w:instrText>
        </w:r>
        <w:r w:rsidR="00247AF5" w:rsidRPr="005B17D3">
          <w:rPr>
            <w:noProof/>
            <w:webHidden/>
          </w:rPr>
        </w:r>
        <w:r w:rsidR="00247AF5" w:rsidRPr="005B17D3">
          <w:rPr>
            <w:noProof/>
            <w:webHidden/>
          </w:rPr>
          <w:fldChar w:fldCharType="separate"/>
        </w:r>
        <w:r w:rsidR="00247AF5" w:rsidRPr="005B17D3">
          <w:rPr>
            <w:noProof/>
            <w:webHidden/>
          </w:rPr>
          <w:t>115</w:t>
        </w:r>
        <w:r w:rsidR="00247AF5" w:rsidRPr="005B17D3">
          <w:rPr>
            <w:noProof/>
            <w:webHidden/>
          </w:rPr>
          <w:fldChar w:fldCharType="end"/>
        </w:r>
      </w:hyperlink>
    </w:p>
    <w:p w14:paraId="0DDBE150" w14:textId="6572B6DC" w:rsidR="00247AF5" w:rsidRPr="005B17D3" w:rsidRDefault="005B17D3">
      <w:pPr>
        <w:pStyle w:val="TableofFigures"/>
        <w:tabs>
          <w:tab w:val="right" w:leader="dot" w:pos="9350"/>
        </w:tabs>
        <w:rPr>
          <w:rFonts w:asciiTheme="minorHAnsi" w:eastAsiaTheme="minorEastAsia" w:hAnsiTheme="minorHAnsi" w:cstheme="minorBidi"/>
          <w:noProof/>
          <w:sz w:val="22"/>
          <w:szCs w:val="22"/>
        </w:rPr>
      </w:pPr>
      <w:hyperlink w:anchor="_Toc31622378" w:history="1">
        <w:r w:rsidR="00247AF5" w:rsidRPr="005B17D3">
          <w:rPr>
            <w:rStyle w:val="Hyperlink"/>
            <w:noProof/>
          </w:rPr>
          <w:t>Figure 21: CCN Contractor Message Search file-level Status dropdown</w:t>
        </w:r>
        <w:r w:rsidR="00247AF5" w:rsidRPr="005B17D3">
          <w:rPr>
            <w:noProof/>
            <w:webHidden/>
          </w:rPr>
          <w:tab/>
        </w:r>
        <w:r w:rsidR="00247AF5" w:rsidRPr="005B17D3">
          <w:rPr>
            <w:noProof/>
            <w:webHidden/>
          </w:rPr>
          <w:fldChar w:fldCharType="begin"/>
        </w:r>
        <w:r w:rsidR="00247AF5" w:rsidRPr="005B17D3">
          <w:rPr>
            <w:noProof/>
            <w:webHidden/>
          </w:rPr>
          <w:instrText xml:space="preserve"> PAGEREF _Toc31622378 \h </w:instrText>
        </w:r>
        <w:r w:rsidR="00247AF5" w:rsidRPr="005B17D3">
          <w:rPr>
            <w:noProof/>
            <w:webHidden/>
          </w:rPr>
        </w:r>
        <w:r w:rsidR="00247AF5" w:rsidRPr="005B17D3">
          <w:rPr>
            <w:noProof/>
            <w:webHidden/>
          </w:rPr>
          <w:fldChar w:fldCharType="separate"/>
        </w:r>
        <w:r w:rsidR="00247AF5" w:rsidRPr="005B17D3">
          <w:rPr>
            <w:noProof/>
            <w:webHidden/>
          </w:rPr>
          <w:t>117</w:t>
        </w:r>
        <w:r w:rsidR="00247AF5" w:rsidRPr="005B17D3">
          <w:rPr>
            <w:noProof/>
            <w:webHidden/>
          </w:rPr>
          <w:fldChar w:fldCharType="end"/>
        </w:r>
      </w:hyperlink>
    </w:p>
    <w:p w14:paraId="475F70AF" w14:textId="27521A6A" w:rsidR="00247AF5" w:rsidRPr="005B17D3" w:rsidRDefault="005B17D3">
      <w:pPr>
        <w:pStyle w:val="TableofFigures"/>
        <w:tabs>
          <w:tab w:val="right" w:leader="dot" w:pos="9350"/>
        </w:tabs>
        <w:rPr>
          <w:rFonts w:asciiTheme="minorHAnsi" w:eastAsiaTheme="minorEastAsia" w:hAnsiTheme="minorHAnsi" w:cstheme="minorBidi"/>
          <w:noProof/>
          <w:sz w:val="22"/>
          <w:szCs w:val="22"/>
        </w:rPr>
      </w:pPr>
      <w:hyperlink w:anchor="_Toc31622379" w:history="1">
        <w:r w:rsidR="00247AF5" w:rsidRPr="005B17D3">
          <w:rPr>
            <w:rStyle w:val="Hyperlink"/>
            <w:noProof/>
          </w:rPr>
          <w:t>Figure 22: Maximum of 1,000 records error message</w:t>
        </w:r>
        <w:r w:rsidR="00247AF5" w:rsidRPr="005B17D3">
          <w:rPr>
            <w:noProof/>
            <w:webHidden/>
          </w:rPr>
          <w:tab/>
        </w:r>
        <w:r w:rsidR="00247AF5" w:rsidRPr="005B17D3">
          <w:rPr>
            <w:noProof/>
            <w:webHidden/>
          </w:rPr>
          <w:fldChar w:fldCharType="begin"/>
        </w:r>
        <w:r w:rsidR="00247AF5" w:rsidRPr="005B17D3">
          <w:rPr>
            <w:noProof/>
            <w:webHidden/>
          </w:rPr>
          <w:instrText xml:space="preserve"> PAGEREF _Toc31622379 \h </w:instrText>
        </w:r>
        <w:r w:rsidR="00247AF5" w:rsidRPr="005B17D3">
          <w:rPr>
            <w:noProof/>
            <w:webHidden/>
          </w:rPr>
        </w:r>
        <w:r w:rsidR="00247AF5" w:rsidRPr="005B17D3">
          <w:rPr>
            <w:noProof/>
            <w:webHidden/>
          </w:rPr>
          <w:fldChar w:fldCharType="separate"/>
        </w:r>
        <w:r w:rsidR="00247AF5" w:rsidRPr="005B17D3">
          <w:rPr>
            <w:noProof/>
            <w:webHidden/>
          </w:rPr>
          <w:t>117</w:t>
        </w:r>
        <w:r w:rsidR="00247AF5" w:rsidRPr="005B17D3">
          <w:rPr>
            <w:noProof/>
            <w:webHidden/>
          </w:rPr>
          <w:fldChar w:fldCharType="end"/>
        </w:r>
      </w:hyperlink>
    </w:p>
    <w:p w14:paraId="3372D360" w14:textId="06464A02" w:rsidR="00247AF5" w:rsidRPr="005B17D3" w:rsidRDefault="005B17D3">
      <w:pPr>
        <w:pStyle w:val="TableofFigures"/>
        <w:tabs>
          <w:tab w:val="right" w:leader="dot" w:pos="9350"/>
        </w:tabs>
        <w:rPr>
          <w:rFonts w:asciiTheme="minorHAnsi" w:eastAsiaTheme="minorEastAsia" w:hAnsiTheme="minorHAnsi" w:cstheme="minorBidi"/>
          <w:noProof/>
          <w:sz w:val="22"/>
          <w:szCs w:val="22"/>
        </w:rPr>
      </w:pPr>
      <w:hyperlink w:anchor="_Toc31622380" w:history="1">
        <w:r w:rsidR="00247AF5" w:rsidRPr="005B17D3">
          <w:rPr>
            <w:rStyle w:val="Hyperlink"/>
            <w:noProof/>
          </w:rPr>
          <w:t>Figure 23: CCN records displaying on the CCN Contractor Message Log</w:t>
        </w:r>
        <w:r w:rsidR="00247AF5" w:rsidRPr="005B17D3">
          <w:rPr>
            <w:noProof/>
            <w:webHidden/>
          </w:rPr>
          <w:tab/>
        </w:r>
        <w:r w:rsidR="00247AF5" w:rsidRPr="005B17D3">
          <w:rPr>
            <w:noProof/>
            <w:webHidden/>
          </w:rPr>
          <w:fldChar w:fldCharType="begin"/>
        </w:r>
        <w:r w:rsidR="00247AF5" w:rsidRPr="005B17D3">
          <w:rPr>
            <w:noProof/>
            <w:webHidden/>
          </w:rPr>
          <w:instrText xml:space="preserve"> PAGEREF _Toc31622380 \h </w:instrText>
        </w:r>
        <w:r w:rsidR="00247AF5" w:rsidRPr="005B17D3">
          <w:rPr>
            <w:noProof/>
            <w:webHidden/>
          </w:rPr>
        </w:r>
        <w:r w:rsidR="00247AF5" w:rsidRPr="005B17D3">
          <w:rPr>
            <w:noProof/>
            <w:webHidden/>
          </w:rPr>
          <w:fldChar w:fldCharType="separate"/>
        </w:r>
        <w:r w:rsidR="00247AF5" w:rsidRPr="005B17D3">
          <w:rPr>
            <w:noProof/>
            <w:webHidden/>
          </w:rPr>
          <w:t>118</w:t>
        </w:r>
        <w:r w:rsidR="00247AF5" w:rsidRPr="005B17D3">
          <w:rPr>
            <w:noProof/>
            <w:webHidden/>
          </w:rPr>
          <w:fldChar w:fldCharType="end"/>
        </w:r>
      </w:hyperlink>
    </w:p>
    <w:p w14:paraId="5723CFA2" w14:textId="19FFFBD7" w:rsidR="00247AF5" w:rsidRPr="005B17D3" w:rsidRDefault="005B17D3">
      <w:pPr>
        <w:pStyle w:val="TableofFigures"/>
        <w:tabs>
          <w:tab w:val="right" w:leader="dot" w:pos="9350"/>
        </w:tabs>
        <w:rPr>
          <w:rFonts w:asciiTheme="minorHAnsi" w:eastAsiaTheme="minorEastAsia" w:hAnsiTheme="minorHAnsi" w:cstheme="minorBidi"/>
          <w:noProof/>
          <w:sz w:val="22"/>
          <w:szCs w:val="22"/>
        </w:rPr>
      </w:pPr>
      <w:hyperlink w:anchor="_Toc31622381" w:history="1">
        <w:r w:rsidR="00247AF5" w:rsidRPr="005B17D3">
          <w:rPr>
            <w:rStyle w:val="Hyperlink"/>
            <w:noProof/>
          </w:rPr>
          <w:t>Figure 24: TPA Contractor Message Search</w:t>
        </w:r>
        <w:r w:rsidR="00247AF5" w:rsidRPr="005B17D3">
          <w:rPr>
            <w:noProof/>
            <w:webHidden/>
          </w:rPr>
          <w:tab/>
        </w:r>
        <w:r w:rsidR="00247AF5" w:rsidRPr="005B17D3">
          <w:rPr>
            <w:noProof/>
            <w:webHidden/>
          </w:rPr>
          <w:fldChar w:fldCharType="begin"/>
        </w:r>
        <w:r w:rsidR="00247AF5" w:rsidRPr="005B17D3">
          <w:rPr>
            <w:noProof/>
            <w:webHidden/>
          </w:rPr>
          <w:instrText xml:space="preserve"> PAGEREF _Toc31622381 \h </w:instrText>
        </w:r>
        <w:r w:rsidR="00247AF5" w:rsidRPr="005B17D3">
          <w:rPr>
            <w:noProof/>
            <w:webHidden/>
          </w:rPr>
        </w:r>
        <w:r w:rsidR="00247AF5" w:rsidRPr="005B17D3">
          <w:rPr>
            <w:noProof/>
            <w:webHidden/>
          </w:rPr>
          <w:fldChar w:fldCharType="separate"/>
        </w:r>
        <w:r w:rsidR="00247AF5" w:rsidRPr="005B17D3">
          <w:rPr>
            <w:noProof/>
            <w:webHidden/>
          </w:rPr>
          <w:t>119</w:t>
        </w:r>
        <w:r w:rsidR="00247AF5" w:rsidRPr="005B17D3">
          <w:rPr>
            <w:noProof/>
            <w:webHidden/>
          </w:rPr>
          <w:fldChar w:fldCharType="end"/>
        </w:r>
      </w:hyperlink>
    </w:p>
    <w:p w14:paraId="13E157D1" w14:textId="453A9446" w:rsidR="00247AF5" w:rsidRPr="005B17D3" w:rsidRDefault="005B17D3">
      <w:pPr>
        <w:pStyle w:val="TableofFigures"/>
        <w:tabs>
          <w:tab w:val="right" w:leader="dot" w:pos="9350"/>
        </w:tabs>
        <w:rPr>
          <w:rFonts w:asciiTheme="minorHAnsi" w:eastAsiaTheme="minorEastAsia" w:hAnsiTheme="minorHAnsi" w:cstheme="minorBidi"/>
          <w:noProof/>
          <w:sz w:val="22"/>
          <w:szCs w:val="22"/>
        </w:rPr>
      </w:pPr>
      <w:hyperlink w:anchor="_Toc31622382" w:history="1">
        <w:r w:rsidR="00247AF5" w:rsidRPr="005B17D3">
          <w:rPr>
            <w:rStyle w:val="Hyperlink"/>
            <w:noProof/>
          </w:rPr>
          <w:t>Figure 25: TPA Contractor Message Search file-level Status dropdown</w:t>
        </w:r>
        <w:r w:rsidR="00247AF5" w:rsidRPr="005B17D3">
          <w:rPr>
            <w:noProof/>
            <w:webHidden/>
          </w:rPr>
          <w:tab/>
        </w:r>
        <w:r w:rsidR="00247AF5" w:rsidRPr="005B17D3">
          <w:rPr>
            <w:noProof/>
            <w:webHidden/>
          </w:rPr>
          <w:fldChar w:fldCharType="begin"/>
        </w:r>
        <w:r w:rsidR="00247AF5" w:rsidRPr="005B17D3">
          <w:rPr>
            <w:noProof/>
            <w:webHidden/>
          </w:rPr>
          <w:instrText xml:space="preserve"> PAGEREF _Toc31622382 \h </w:instrText>
        </w:r>
        <w:r w:rsidR="00247AF5" w:rsidRPr="005B17D3">
          <w:rPr>
            <w:noProof/>
            <w:webHidden/>
          </w:rPr>
        </w:r>
        <w:r w:rsidR="00247AF5" w:rsidRPr="005B17D3">
          <w:rPr>
            <w:noProof/>
            <w:webHidden/>
          </w:rPr>
          <w:fldChar w:fldCharType="separate"/>
        </w:r>
        <w:r w:rsidR="00247AF5" w:rsidRPr="005B17D3">
          <w:rPr>
            <w:noProof/>
            <w:webHidden/>
          </w:rPr>
          <w:t>120</w:t>
        </w:r>
        <w:r w:rsidR="00247AF5" w:rsidRPr="005B17D3">
          <w:rPr>
            <w:noProof/>
            <w:webHidden/>
          </w:rPr>
          <w:fldChar w:fldCharType="end"/>
        </w:r>
      </w:hyperlink>
    </w:p>
    <w:p w14:paraId="46F297DC" w14:textId="3461E416" w:rsidR="00247AF5" w:rsidRPr="005B17D3" w:rsidRDefault="005B17D3">
      <w:pPr>
        <w:pStyle w:val="TableofFigures"/>
        <w:tabs>
          <w:tab w:val="right" w:leader="dot" w:pos="9350"/>
        </w:tabs>
        <w:rPr>
          <w:rFonts w:asciiTheme="minorHAnsi" w:eastAsiaTheme="minorEastAsia" w:hAnsiTheme="minorHAnsi" w:cstheme="minorBidi"/>
          <w:noProof/>
          <w:sz w:val="22"/>
          <w:szCs w:val="22"/>
        </w:rPr>
      </w:pPr>
      <w:hyperlink w:anchor="_Toc31622383" w:history="1">
        <w:r w:rsidR="00247AF5" w:rsidRPr="005B17D3">
          <w:rPr>
            <w:rStyle w:val="Hyperlink"/>
            <w:noProof/>
          </w:rPr>
          <w:t>Figure 26: MSDS Messages</w:t>
        </w:r>
        <w:r w:rsidR="00247AF5" w:rsidRPr="005B17D3">
          <w:rPr>
            <w:noProof/>
            <w:webHidden/>
          </w:rPr>
          <w:tab/>
        </w:r>
        <w:r w:rsidR="00247AF5" w:rsidRPr="005B17D3">
          <w:rPr>
            <w:noProof/>
            <w:webHidden/>
          </w:rPr>
          <w:fldChar w:fldCharType="begin"/>
        </w:r>
        <w:r w:rsidR="00247AF5" w:rsidRPr="005B17D3">
          <w:rPr>
            <w:noProof/>
            <w:webHidden/>
          </w:rPr>
          <w:instrText xml:space="preserve"> PAGEREF _Toc31622383 \h </w:instrText>
        </w:r>
        <w:r w:rsidR="00247AF5" w:rsidRPr="005B17D3">
          <w:rPr>
            <w:noProof/>
            <w:webHidden/>
          </w:rPr>
        </w:r>
        <w:r w:rsidR="00247AF5" w:rsidRPr="005B17D3">
          <w:rPr>
            <w:noProof/>
            <w:webHidden/>
          </w:rPr>
          <w:fldChar w:fldCharType="separate"/>
        </w:r>
        <w:r w:rsidR="00247AF5" w:rsidRPr="005B17D3">
          <w:rPr>
            <w:noProof/>
            <w:webHidden/>
          </w:rPr>
          <w:t>121</w:t>
        </w:r>
        <w:r w:rsidR="00247AF5" w:rsidRPr="005B17D3">
          <w:rPr>
            <w:noProof/>
            <w:webHidden/>
          </w:rPr>
          <w:fldChar w:fldCharType="end"/>
        </w:r>
      </w:hyperlink>
    </w:p>
    <w:p w14:paraId="63B8AFD5" w14:textId="2EEBF898" w:rsidR="00247AF5" w:rsidRPr="005B17D3" w:rsidRDefault="005B17D3">
      <w:pPr>
        <w:pStyle w:val="TableofFigures"/>
        <w:tabs>
          <w:tab w:val="right" w:leader="dot" w:pos="9350"/>
        </w:tabs>
        <w:rPr>
          <w:rFonts w:asciiTheme="minorHAnsi" w:eastAsiaTheme="minorEastAsia" w:hAnsiTheme="minorHAnsi" w:cstheme="minorBidi"/>
          <w:noProof/>
          <w:sz w:val="22"/>
          <w:szCs w:val="22"/>
        </w:rPr>
      </w:pPr>
      <w:hyperlink w:anchor="_Toc31622384" w:history="1">
        <w:r w:rsidR="00247AF5" w:rsidRPr="005B17D3">
          <w:rPr>
            <w:rStyle w:val="Hyperlink"/>
            <w:noProof/>
          </w:rPr>
          <w:t>Figure 27: MSDS Message Search</w:t>
        </w:r>
        <w:r w:rsidR="00247AF5" w:rsidRPr="005B17D3">
          <w:rPr>
            <w:noProof/>
            <w:webHidden/>
          </w:rPr>
          <w:tab/>
        </w:r>
        <w:r w:rsidR="00247AF5" w:rsidRPr="005B17D3">
          <w:rPr>
            <w:noProof/>
            <w:webHidden/>
          </w:rPr>
          <w:fldChar w:fldCharType="begin"/>
        </w:r>
        <w:r w:rsidR="00247AF5" w:rsidRPr="005B17D3">
          <w:rPr>
            <w:noProof/>
            <w:webHidden/>
          </w:rPr>
          <w:instrText xml:space="preserve"> PAGEREF _Toc31622384 \h </w:instrText>
        </w:r>
        <w:r w:rsidR="00247AF5" w:rsidRPr="005B17D3">
          <w:rPr>
            <w:noProof/>
            <w:webHidden/>
          </w:rPr>
        </w:r>
        <w:r w:rsidR="00247AF5" w:rsidRPr="005B17D3">
          <w:rPr>
            <w:noProof/>
            <w:webHidden/>
          </w:rPr>
          <w:fldChar w:fldCharType="separate"/>
        </w:r>
        <w:r w:rsidR="00247AF5" w:rsidRPr="005B17D3">
          <w:rPr>
            <w:noProof/>
            <w:webHidden/>
          </w:rPr>
          <w:t>121</w:t>
        </w:r>
        <w:r w:rsidR="00247AF5" w:rsidRPr="005B17D3">
          <w:rPr>
            <w:noProof/>
            <w:webHidden/>
          </w:rPr>
          <w:fldChar w:fldCharType="end"/>
        </w:r>
      </w:hyperlink>
    </w:p>
    <w:p w14:paraId="3F3E6136" w14:textId="2FF0C9AE" w:rsidR="00247AF5" w:rsidRPr="005B17D3" w:rsidRDefault="005B17D3">
      <w:pPr>
        <w:pStyle w:val="TableofFigures"/>
        <w:tabs>
          <w:tab w:val="right" w:leader="dot" w:pos="9350"/>
        </w:tabs>
        <w:rPr>
          <w:rFonts w:asciiTheme="minorHAnsi" w:eastAsiaTheme="minorEastAsia" w:hAnsiTheme="minorHAnsi" w:cstheme="minorBidi"/>
          <w:noProof/>
          <w:sz w:val="22"/>
          <w:szCs w:val="22"/>
        </w:rPr>
      </w:pPr>
      <w:hyperlink w:anchor="_Toc31622385" w:history="1">
        <w:r w:rsidR="00247AF5" w:rsidRPr="005B17D3">
          <w:rPr>
            <w:rStyle w:val="Hyperlink"/>
            <w:noProof/>
          </w:rPr>
          <w:t>Figure 28: MSDS Message Log example</w:t>
        </w:r>
        <w:r w:rsidR="00247AF5" w:rsidRPr="005B17D3">
          <w:rPr>
            <w:noProof/>
            <w:webHidden/>
          </w:rPr>
          <w:tab/>
        </w:r>
        <w:r w:rsidR="00247AF5" w:rsidRPr="005B17D3">
          <w:rPr>
            <w:noProof/>
            <w:webHidden/>
          </w:rPr>
          <w:fldChar w:fldCharType="begin"/>
        </w:r>
        <w:r w:rsidR="00247AF5" w:rsidRPr="005B17D3">
          <w:rPr>
            <w:noProof/>
            <w:webHidden/>
          </w:rPr>
          <w:instrText xml:space="preserve"> PAGEREF _Toc31622385 \h </w:instrText>
        </w:r>
        <w:r w:rsidR="00247AF5" w:rsidRPr="005B17D3">
          <w:rPr>
            <w:noProof/>
            <w:webHidden/>
          </w:rPr>
        </w:r>
        <w:r w:rsidR="00247AF5" w:rsidRPr="005B17D3">
          <w:rPr>
            <w:noProof/>
            <w:webHidden/>
          </w:rPr>
          <w:fldChar w:fldCharType="separate"/>
        </w:r>
        <w:r w:rsidR="00247AF5" w:rsidRPr="005B17D3">
          <w:rPr>
            <w:noProof/>
            <w:webHidden/>
          </w:rPr>
          <w:t>123</w:t>
        </w:r>
        <w:r w:rsidR="00247AF5" w:rsidRPr="005B17D3">
          <w:rPr>
            <w:noProof/>
            <w:webHidden/>
          </w:rPr>
          <w:fldChar w:fldCharType="end"/>
        </w:r>
      </w:hyperlink>
    </w:p>
    <w:p w14:paraId="57241E7F" w14:textId="3563D50D" w:rsidR="00247AF5" w:rsidRPr="005B17D3" w:rsidRDefault="005B17D3">
      <w:pPr>
        <w:pStyle w:val="TableofFigures"/>
        <w:tabs>
          <w:tab w:val="right" w:leader="dot" w:pos="9350"/>
        </w:tabs>
        <w:rPr>
          <w:rFonts w:asciiTheme="minorHAnsi" w:eastAsiaTheme="minorEastAsia" w:hAnsiTheme="minorHAnsi" w:cstheme="minorBidi"/>
          <w:noProof/>
          <w:sz w:val="22"/>
          <w:szCs w:val="22"/>
        </w:rPr>
      </w:pPr>
      <w:hyperlink w:anchor="_Toc31622386" w:history="1">
        <w:r w:rsidR="00247AF5" w:rsidRPr="005B17D3">
          <w:rPr>
            <w:rStyle w:val="Hyperlink"/>
            <w:noProof/>
          </w:rPr>
          <w:t>Figure 29: MSDS Message Response Details</w:t>
        </w:r>
        <w:r w:rsidR="00247AF5" w:rsidRPr="005B17D3">
          <w:rPr>
            <w:noProof/>
            <w:webHidden/>
          </w:rPr>
          <w:tab/>
        </w:r>
        <w:r w:rsidR="00247AF5" w:rsidRPr="005B17D3">
          <w:rPr>
            <w:noProof/>
            <w:webHidden/>
          </w:rPr>
          <w:fldChar w:fldCharType="begin"/>
        </w:r>
        <w:r w:rsidR="00247AF5" w:rsidRPr="005B17D3">
          <w:rPr>
            <w:noProof/>
            <w:webHidden/>
          </w:rPr>
          <w:instrText xml:space="preserve"> PAGEREF _Toc31622386 \h </w:instrText>
        </w:r>
        <w:r w:rsidR="00247AF5" w:rsidRPr="005B17D3">
          <w:rPr>
            <w:noProof/>
            <w:webHidden/>
          </w:rPr>
        </w:r>
        <w:r w:rsidR="00247AF5" w:rsidRPr="005B17D3">
          <w:rPr>
            <w:noProof/>
            <w:webHidden/>
          </w:rPr>
          <w:fldChar w:fldCharType="separate"/>
        </w:r>
        <w:r w:rsidR="00247AF5" w:rsidRPr="005B17D3">
          <w:rPr>
            <w:noProof/>
            <w:webHidden/>
          </w:rPr>
          <w:t>124</w:t>
        </w:r>
        <w:r w:rsidR="00247AF5" w:rsidRPr="005B17D3">
          <w:rPr>
            <w:noProof/>
            <w:webHidden/>
          </w:rPr>
          <w:fldChar w:fldCharType="end"/>
        </w:r>
      </w:hyperlink>
    </w:p>
    <w:p w14:paraId="1FB2CBB9" w14:textId="4A14AD58" w:rsidR="00247AF5" w:rsidRPr="005B17D3" w:rsidRDefault="005B17D3">
      <w:pPr>
        <w:pStyle w:val="TableofFigures"/>
        <w:tabs>
          <w:tab w:val="right" w:leader="dot" w:pos="9350"/>
        </w:tabs>
        <w:rPr>
          <w:rFonts w:asciiTheme="minorHAnsi" w:eastAsiaTheme="minorEastAsia" w:hAnsiTheme="minorHAnsi" w:cstheme="minorBidi"/>
          <w:noProof/>
          <w:sz w:val="22"/>
          <w:szCs w:val="22"/>
        </w:rPr>
      </w:pPr>
      <w:hyperlink w:anchor="_Toc31622387" w:history="1">
        <w:r w:rsidR="00247AF5" w:rsidRPr="005B17D3">
          <w:rPr>
            <w:rStyle w:val="Hyperlink"/>
            <w:noProof/>
          </w:rPr>
          <w:t>Figure 30: Mail</w:t>
        </w:r>
        <w:r w:rsidR="00247AF5" w:rsidRPr="005B17D3">
          <w:rPr>
            <w:noProof/>
            <w:webHidden/>
          </w:rPr>
          <w:tab/>
        </w:r>
        <w:r w:rsidR="00247AF5" w:rsidRPr="005B17D3">
          <w:rPr>
            <w:noProof/>
            <w:webHidden/>
          </w:rPr>
          <w:fldChar w:fldCharType="begin"/>
        </w:r>
        <w:r w:rsidR="00247AF5" w:rsidRPr="005B17D3">
          <w:rPr>
            <w:noProof/>
            <w:webHidden/>
          </w:rPr>
          <w:instrText xml:space="preserve"> PAGEREF _Toc31622387 \h </w:instrText>
        </w:r>
        <w:r w:rsidR="00247AF5" w:rsidRPr="005B17D3">
          <w:rPr>
            <w:noProof/>
            <w:webHidden/>
          </w:rPr>
        </w:r>
        <w:r w:rsidR="00247AF5" w:rsidRPr="005B17D3">
          <w:rPr>
            <w:noProof/>
            <w:webHidden/>
          </w:rPr>
          <w:fldChar w:fldCharType="separate"/>
        </w:r>
        <w:r w:rsidR="00247AF5" w:rsidRPr="005B17D3">
          <w:rPr>
            <w:noProof/>
            <w:webHidden/>
          </w:rPr>
          <w:t>128</w:t>
        </w:r>
        <w:r w:rsidR="00247AF5" w:rsidRPr="005B17D3">
          <w:rPr>
            <w:noProof/>
            <w:webHidden/>
          </w:rPr>
          <w:fldChar w:fldCharType="end"/>
        </w:r>
      </w:hyperlink>
    </w:p>
    <w:p w14:paraId="293E4D07" w14:textId="7C83C272" w:rsidR="00247AF5" w:rsidRPr="005B17D3" w:rsidRDefault="005B17D3">
      <w:pPr>
        <w:pStyle w:val="TableofFigures"/>
        <w:tabs>
          <w:tab w:val="right" w:leader="dot" w:pos="9350"/>
        </w:tabs>
        <w:rPr>
          <w:rFonts w:asciiTheme="minorHAnsi" w:eastAsiaTheme="minorEastAsia" w:hAnsiTheme="minorHAnsi" w:cstheme="minorBidi"/>
          <w:noProof/>
          <w:sz w:val="22"/>
          <w:szCs w:val="22"/>
        </w:rPr>
      </w:pPr>
      <w:hyperlink w:anchor="_Toc31622388" w:history="1">
        <w:r w:rsidR="00247AF5" w:rsidRPr="005B17D3">
          <w:rPr>
            <w:rStyle w:val="Hyperlink"/>
            <w:noProof/>
          </w:rPr>
          <w:t>Figure 31: Reports</w:t>
        </w:r>
        <w:r w:rsidR="00247AF5" w:rsidRPr="005B17D3">
          <w:rPr>
            <w:noProof/>
            <w:webHidden/>
          </w:rPr>
          <w:tab/>
        </w:r>
        <w:r w:rsidR="00247AF5" w:rsidRPr="005B17D3">
          <w:rPr>
            <w:noProof/>
            <w:webHidden/>
          </w:rPr>
          <w:fldChar w:fldCharType="begin"/>
        </w:r>
        <w:r w:rsidR="00247AF5" w:rsidRPr="005B17D3">
          <w:rPr>
            <w:noProof/>
            <w:webHidden/>
          </w:rPr>
          <w:instrText xml:space="preserve"> PAGEREF _Toc31622388 \h </w:instrText>
        </w:r>
        <w:r w:rsidR="00247AF5" w:rsidRPr="005B17D3">
          <w:rPr>
            <w:noProof/>
            <w:webHidden/>
          </w:rPr>
        </w:r>
        <w:r w:rsidR="00247AF5" w:rsidRPr="005B17D3">
          <w:rPr>
            <w:noProof/>
            <w:webHidden/>
          </w:rPr>
          <w:fldChar w:fldCharType="separate"/>
        </w:r>
        <w:r w:rsidR="00247AF5" w:rsidRPr="005B17D3">
          <w:rPr>
            <w:noProof/>
            <w:webHidden/>
          </w:rPr>
          <w:t>133</w:t>
        </w:r>
        <w:r w:rsidR="00247AF5" w:rsidRPr="005B17D3">
          <w:rPr>
            <w:noProof/>
            <w:webHidden/>
          </w:rPr>
          <w:fldChar w:fldCharType="end"/>
        </w:r>
      </w:hyperlink>
    </w:p>
    <w:p w14:paraId="561DD0B2" w14:textId="28B3FA01" w:rsidR="00247AF5" w:rsidRPr="005B17D3" w:rsidRDefault="005B17D3">
      <w:pPr>
        <w:pStyle w:val="TableofFigures"/>
        <w:tabs>
          <w:tab w:val="right" w:leader="dot" w:pos="9350"/>
        </w:tabs>
        <w:rPr>
          <w:rFonts w:asciiTheme="minorHAnsi" w:eastAsiaTheme="minorEastAsia" w:hAnsiTheme="minorHAnsi" w:cstheme="minorBidi"/>
          <w:noProof/>
          <w:sz w:val="22"/>
          <w:szCs w:val="22"/>
        </w:rPr>
      </w:pPr>
      <w:hyperlink w:anchor="_Toc31622389" w:history="1">
        <w:r w:rsidR="00247AF5" w:rsidRPr="005B17D3">
          <w:rPr>
            <w:rStyle w:val="Hyperlink"/>
            <w:noProof/>
          </w:rPr>
          <w:t>Figure 32: Report List</w:t>
        </w:r>
        <w:r w:rsidR="00247AF5" w:rsidRPr="005B17D3">
          <w:rPr>
            <w:noProof/>
            <w:webHidden/>
          </w:rPr>
          <w:tab/>
        </w:r>
        <w:r w:rsidR="00247AF5" w:rsidRPr="005B17D3">
          <w:rPr>
            <w:noProof/>
            <w:webHidden/>
          </w:rPr>
          <w:fldChar w:fldCharType="begin"/>
        </w:r>
        <w:r w:rsidR="00247AF5" w:rsidRPr="005B17D3">
          <w:rPr>
            <w:noProof/>
            <w:webHidden/>
          </w:rPr>
          <w:instrText xml:space="preserve"> PAGEREF _Toc31622389 \h </w:instrText>
        </w:r>
        <w:r w:rsidR="00247AF5" w:rsidRPr="005B17D3">
          <w:rPr>
            <w:noProof/>
            <w:webHidden/>
          </w:rPr>
        </w:r>
        <w:r w:rsidR="00247AF5" w:rsidRPr="005B17D3">
          <w:rPr>
            <w:noProof/>
            <w:webHidden/>
          </w:rPr>
          <w:fldChar w:fldCharType="separate"/>
        </w:r>
        <w:r w:rsidR="00247AF5" w:rsidRPr="005B17D3">
          <w:rPr>
            <w:noProof/>
            <w:webHidden/>
          </w:rPr>
          <w:t>133</w:t>
        </w:r>
        <w:r w:rsidR="00247AF5" w:rsidRPr="005B17D3">
          <w:rPr>
            <w:noProof/>
            <w:webHidden/>
          </w:rPr>
          <w:fldChar w:fldCharType="end"/>
        </w:r>
      </w:hyperlink>
    </w:p>
    <w:p w14:paraId="50DC1D9F" w14:textId="7C621B35" w:rsidR="00247AF5" w:rsidRPr="005B17D3" w:rsidRDefault="005B17D3">
      <w:pPr>
        <w:pStyle w:val="TableofFigures"/>
        <w:tabs>
          <w:tab w:val="right" w:leader="dot" w:pos="9350"/>
        </w:tabs>
        <w:rPr>
          <w:rFonts w:asciiTheme="minorHAnsi" w:eastAsiaTheme="minorEastAsia" w:hAnsiTheme="minorHAnsi" w:cstheme="minorBidi"/>
          <w:noProof/>
          <w:sz w:val="22"/>
          <w:szCs w:val="22"/>
        </w:rPr>
      </w:pPr>
      <w:hyperlink w:anchor="_Toc31622390" w:history="1">
        <w:r w:rsidR="00247AF5" w:rsidRPr="005B17D3">
          <w:rPr>
            <w:rStyle w:val="Hyperlink"/>
            <w:noProof/>
          </w:rPr>
          <w:t>Figure 33: Reference</w:t>
        </w:r>
        <w:r w:rsidR="00247AF5" w:rsidRPr="005B17D3">
          <w:rPr>
            <w:noProof/>
            <w:webHidden/>
          </w:rPr>
          <w:tab/>
        </w:r>
        <w:r w:rsidR="00247AF5" w:rsidRPr="005B17D3">
          <w:rPr>
            <w:noProof/>
            <w:webHidden/>
          </w:rPr>
          <w:fldChar w:fldCharType="begin"/>
        </w:r>
        <w:r w:rsidR="00247AF5" w:rsidRPr="005B17D3">
          <w:rPr>
            <w:noProof/>
            <w:webHidden/>
          </w:rPr>
          <w:instrText xml:space="preserve"> PAGEREF _Toc31622390 \h </w:instrText>
        </w:r>
        <w:r w:rsidR="00247AF5" w:rsidRPr="005B17D3">
          <w:rPr>
            <w:noProof/>
            <w:webHidden/>
          </w:rPr>
        </w:r>
        <w:r w:rsidR="00247AF5" w:rsidRPr="005B17D3">
          <w:rPr>
            <w:noProof/>
            <w:webHidden/>
          </w:rPr>
          <w:fldChar w:fldCharType="separate"/>
        </w:r>
        <w:r w:rsidR="00247AF5" w:rsidRPr="005B17D3">
          <w:rPr>
            <w:noProof/>
            <w:webHidden/>
          </w:rPr>
          <w:t>157</w:t>
        </w:r>
        <w:r w:rsidR="00247AF5" w:rsidRPr="005B17D3">
          <w:rPr>
            <w:noProof/>
            <w:webHidden/>
          </w:rPr>
          <w:fldChar w:fldCharType="end"/>
        </w:r>
      </w:hyperlink>
    </w:p>
    <w:p w14:paraId="27693840" w14:textId="6C4ECCDD" w:rsidR="00247AF5" w:rsidRPr="005B17D3" w:rsidRDefault="005B17D3">
      <w:pPr>
        <w:pStyle w:val="TableofFigures"/>
        <w:tabs>
          <w:tab w:val="right" w:leader="dot" w:pos="9350"/>
        </w:tabs>
        <w:rPr>
          <w:rFonts w:asciiTheme="minorHAnsi" w:eastAsiaTheme="minorEastAsia" w:hAnsiTheme="minorHAnsi" w:cstheme="minorBidi"/>
          <w:noProof/>
          <w:sz w:val="22"/>
          <w:szCs w:val="22"/>
        </w:rPr>
      </w:pPr>
      <w:hyperlink w:anchor="_Toc31622391" w:history="1">
        <w:r w:rsidR="00247AF5" w:rsidRPr="005B17D3">
          <w:rPr>
            <w:rStyle w:val="Hyperlink"/>
            <w:noProof/>
          </w:rPr>
          <w:t>Figure 34: Resubmission</w:t>
        </w:r>
        <w:r w:rsidR="00247AF5" w:rsidRPr="005B17D3">
          <w:rPr>
            <w:noProof/>
            <w:webHidden/>
          </w:rPr>
          <w:tab/>
        </w:r>
        <w:r w:rsidR="00247AF5" w:rsidRPr="005B17D3">
          <w:rPr>
            <w:noProof/>
            <w:webHidden/>
          </w:rPr>
          <w:fldChar w:fldCharType="begin"/>
        </w:r>
        <w:r w:rsidR="00247AF5" w:rsidRPr="005B17D3">
          <w:rPr>
            <w:noProof/>
            <w:webHidden/>
          </w:rPr>
          <w:instrText xml:space="preserve"> PAGEREF _Toc31622391 \h </w:instrText>
        </w:r>
        <w:r w:rsidR="00247AF5" w:rsidRPr="005B17D3">
          <w:rPr>
            <w:noProof/>
            <w:webHidden/>
          </w:rPr>
        </w:r>
        <w:r w:rsidR="00247AF5" w:rsidRPr="005B17D3">
          <w:rPr>
            <w:noProof/>
            <w:webHidden/>
          </w:rPr>
          <w:fldChar w:fldCharType="separate"/>
        </w:r>
        <w:r w:rsidR="00247AF5" w:rsidRPr="005B17D3">
          <w:rPr>
            <w:noProof/>
            <w:webHidden/>
          </w:rPr>
          <w:t>207</w:t>
        </w:r>
        <w:r w:rsidR="00247AF5" w:rsidRPr="005B17D3">
          <w:rPr>
            <w:noProof/>
            <w:webHidden/>
          </w:rPr>
          <w:fldChar w:fldCharType="end"/>
        </w:r>
      </w:hyperlink>
    </w:p>
    <w:p w14:paraId="0A9FC0C7" w14:textId="52974B90" w:rsidR="00247AF5" w:rsidRPr="005B17D3" w:rsidRDefault="005B17D3">
      <w:pPr>
        <w:pStyle w:val="TableofFigures"/>
        <w:tabs>
          <w:tab w:val="right" w:leader="dot" w:pos="9350"/>
        </w:tabs>
        <w:rPr>
          <w:rFonts w:asciiTheme="minorHAnsi" w:eastAsiaTheme="minorEastAsia" w:hAnsiTheme="minorHAnsi" w:cstheme="minorBidi"/>
          <w:noProof/>
          <w:sz w:val="22"/>
          <w:szCs w:val="22"/>
        </w:rPr>
      </w:pPr>
      <w:hyperlink w:anchor="_Toc31622392" w:history="1">
        <w:r w:rsidR="00247AF5" w:rsidRPr="005B17D3">
          <w:rPr>
            <w:rStyle w:val="Hyperlink"/>
            <w:noProof/>
          </w:rPr>
          <w:t>Figure 35: HCA Farewell Message</w:t>
        </w:r>
        <w:r w:rsidR="00247AF5" w:rsidRPr="005B17D3">
          <w:rPr>
            <w:noProof/>
            <w:webHidden/>
          </w:rPr>
          <w:tab/>
        </w:r>
        <w:r w:rsidR="00247AF5" w:rsidRPr="005B17D3">
          <w:rPr>
            <w:noProof/>
            <w:webHidden/>
          </w:rPr>
          <w:fldChar w:fldCharType="begin"/>
        </w:r>
        <w:r w:rsidR="00247AF5" w:rsidRPr="005B17D3">
          <w:rPr>
            <w:noProof/>
            <w:webHidden/>
          </w:rPr>
          <w:instrText xml:space="preserve"> PAGEREF _Toc31622392 \h </w:instrText>
        </w:r>
        <w:r w:rsidR="00247AF5" w:rsidRPr="005B17D3">
          <w:rPr>
            <w:noProof/>
            <w:webHidden/>
          </w:rPr>
        </w:r>
        <w:r w:rsidR="00247AF5" w:rsidRPr="005B17D3">
          <w:rPr>
            <w:noProof/>
            <w:webHidden/>
          </w:rPr>
          <w:fldChar w:fldCharType="separate"/>
        </w:r>
        <w:r w:rsidR="00247AF5" w:rsidRPr="005B17D3">
          <w:rPr>
            <w:noProof/>
            <w:webHidden/>
          </w:rPr>
          <w:t>208</w:t>
        </w:r>
        <w:r w:rsidR="00247AF5" w:rsidRPr="005B17D3">
          <w:rPr>
            <w:noProof/>
            <w:webHidden/>
          </w:rPr>
          <w:fldChar w:fldCharType="end"/>
        </w:r>
      </w:hyperlink>
    </w:p>
    <w:p w14:paraId="2DB33762" w14:textId="34C8CAB6" w:rsidR="00247AF5" w:rsidRPr="005B17D3" w:rsidRDefault="005B17D3">
      <w:pPr>
        <w:pStyle w:val="TableofFigures"/>
        <w:tabs>
          <w:tab w:val="right" w:leader="dot" w:pos="9350"/>
        </w:tabs>
        <w:rPr>
          <w:rFonts w:asciiTheme="minorHAnsi" w:eastAsiaTheme="minorEastAsia" w:hAnsiTheme="minorHAnsi" w:cstheme="minorBidi"/>
          <w:noProof/>
          <w:sz w:val="22"/>
          <w:szCs w:val="22"/>
        </w:rPr>
      </w:pPr>
      <w:hyperlink w:anchor="_Toc31622393" w:history="1">
        <w:r w:rsidR="00247AF5" w:rsidRPr="005B17D3">
          <w:rPr>
            <w:rStyle w:val="Hyperlink"/>
            <w:noProof/>
          </w:rPr>
          <w:t>Figure 36: Letters Menu Item</w:t>
        </w:r>
        <w:r w:rsidR="00247AF5" w:rsidRPr="005B17D3">
          <w:rPr>
            <w:noProof/>
            <w:webHidden/>
          </w:rPr>
          <w:tab/>
        </w:r>
        <w:r w:rsidR="00247AF5" w:rsidRPr="005B17D3">
          <w:rPr>
            <w:noProof/>
            <w:webHidden/>
          </w:rPr>
          <w:fldChar w:fldCharType="begin"/>
        </w:r>
        <w:r w:rsidR="00247AF5" w:rsidRPr="005B17D3">
          <w:rPr>
            <w:noProof/>
            <w:webHidden/>
          </w:rPr>
          <w:instrText xml:space="preserve"> PAGEREF _Toc31622393 \h </w:instrText>
        </w:r>
        <w:r w:rsidR="00247AF5" w:rsidRPr="005B17D3">
          <w:rPr>
            <w:noProof/>
            <w:webHidden/>
          </w:rPr>
        </w:r>
        <w:r w:rsidR="00247AF5" w:rsidRPr="005B17D3">
          <w:rPr>
            <w:noProof/>
            <w:webHidden/>
          </w:rPr>
          <w:fldChar w:fldCharType="separate"/>
        </w:r>
        <w:r w:rsidR="00247AF5" w:rsidRPr="005B17D3">
          <w:rPr>
            <w:noProof/>
            <w:webHidden/>
          </w:rPr>
          <w:t>216</w:t>
        </w:r>
        <w:r w:rsidR="00247AF5" w:rsidRPr="005B17D3">
          <w:rPr>
            <w:noProof/>
            <w:webHidden/>
          </w:rPr>
          <w:fldChar w:fldCharType="end"/>
        </w:r>
      </w:hyperlink>
    </w:p>
    <w:p w14:paraId="4F608111" w14:textId="4EF57C57" w:rsidR="00247AF5" w:rsidRPr="005B17D3" w:rsidRDefault="005B17D3">
      <w:pPr>
        <w:pStyle w:val="TableofFigures"/>
        <w:tabs>
          <w:tab w:val="right" w:leader="dot" w:pos="9350"/>
        </w:tabs>
        <w:rPr>
          <w:rFonts w:asciiTheme="minorHAnsi" w:eastAsiaTheme="minorEastAsia" w:hAnsiTheme="minorHAnsi" w:cstheme="minorBidi"/>
          <w:noProof/>
          <w:sz w:val="22"/>
          <w:szCs w:val="22"/>
        </w:rPr>
      </w:pPr>
      <w:hyperlink w:anchor="_Toc31622394" w:history="1">
        <w:r w:rsidR="00247AF5" w:rsidRPr="005B17D3">
          <w:rPr>
            <w:rStyle w:val="Hyperlink"/>
            <w:noProof/>
          </w:rPr>
          <w:t>Figure 37: View Manage Letter History</w:t>
        </w:r>
        <w:r w:rsidR="00247AF5" w:rsidRPr="005B17D3">
          <w:rPr>
            <w:rStyle w:val="Hyperlink"/>
            <w:noProof/>
            <w:spacing w:val="55"/>
          </w:rPr>
          <w:t xml:space="preserve"> </w:t>
        </w:r>
        <w:r w:rsidR="00247AF5" w:rsidRPr="005B17D3">
          <w:rPr>
            <w:rStyle w:val="Hyperlink"/>
            <w:noProof/>
          </w:rPr>
          <w:t>Link</w:t>
        </w:r>
        <w:r w:rsidR="00247AF5" w:rsidRPr="005B17D3">
          <w:rPr>
            <w:noProof/>
            <w:webHidden/>
          </w:rPr>
          <w:tab/>
        </w:r>
        <w:r w:rsidR="00247AF5" w:rsidRPr="005B17D3">
          <w:rPr>
            <w:noProof/>
            <w:webHidden/>
          </w:rPr>
          <w:fldChar w:fldCharType="begin"/>
        </w:r>
        <w:r w:rsidR="00247AF5" w:rsidRPr="005B17D3">
          <w:rPr>
            <w:noProof/>
            <w:webHidden/>
          </w:rPr>
          <w:instrText xml:space="preserve"> PAGEREF _Toc31622394 \h </w:instrText>
        </w:r>
        <w:r w:rsidR="00247AF5" w:rsidRPr="005B17D3">
          <w:rPr>
            <w:noProof/>
            <w:webHidden/>
          </w:rPr>
        </w:r>
        <w:r w:rsidR="00247AF5" w:rsidRPr="005B17D3">
          <w:rPr>
            <w:noProof/>
            <w:webHidden/>
          </w:rPr>
          <w:fldChar w:fldCharType="separate"/>
        </w:r>
        <w:r w:rsidR="00247AF5" w:rsidRPr="005B17D3">
          <w:rPr>
            <w:noProof/>
            <w:webHidden/>
          </w:rPr>
          <w:t>218</w:t>
        </w:r>
        <w:r w:rsidR="00247AF5" w:rsidRPr="005B17D3">
          <w:rPr>
            <w:noProof/>
            <w:webHidden/>
          </w:rPr>
          <w:fldChar w:fldCharType="end"/>
        </w:r>
      </w:hyperlink>
    </w:p>
    <w:p w14:paraId="44445A8B" w14:textId="44C42FDD" w:rsidR="00247AF5" w:rsidRPr="005B17D3" w:rsidRDefault="005B17D3">
      <w:pPr>
        <w:pStyle w:val="TableofFigures"/>
        <w:tabs>
          <w:tab w:val="right" w:leader="dot" w:pos="9350"/>
        </w:tabs>
        <w:rPr>
          <w:rFonts w:asciiTheme="minorHAnsi" w:eastAsiaTheme="minorEastAsia" w:hAnsiTheme="minorHAnsi" w:cstheme="minorBidi"/>
          <w:noProof/>
          <w:sz w:val="22"/>
          <w:szCs w:val="22"/>
        </w:rPr>
      </w:pPr>
      <w:hyperlink w:anchor="_Toc31622395" w:history="1">
        <w:r w:rsidR="00247AF5" w:rsidRPr="005B17D3">
          <w:rPr>
            <w:rStyle w:val="Hyperlink"/>
            <w:noProof/>
          </w:rPr>
          <w:t>Figure 38: Manage Letter History</w:t>
        </w:r>
        <w:r w:rsidR="00247AF5" w:rsidRPr="005B17D3">
          <w:rPr>
            <w:noProof/>
            <w:webHidden/>
          </w:rPr>
          <w:tab/>
        </w:r>
        <w:r w:rsidR="00247AF5" w:rsidRPr="005B17D3">
          <w:rPr>
            <w:noProof/>
            <w:webHidden/>
          </w:rPr>
          <w:fldChar w:fldCharType="begin"/>
        </w:r>
        <w:r w:rsidR="00247AF5" w:rsidRPr="005B17D3">
          <w:rPr>
            <w:noProof/>
            <w:webHidden/>
          </w:rPr>
          <w:instrText xml:space="preserve"> PAGEREF _Toc31622395 \h </w:instrText>
        </w:r>
        <w:r w:rsidR="00247AF5" w:rsidRPr="005B17D3">
          <w:rPr>
            <w:noProof/>
            <w:webHidden/>
          </w:rPr>
        </w:r>
        <w:r w:rsidR="00247AF5" w:rsidRPr="005B17D3">
          <w:rPr>
            <w:noProof/>
            <w:webHidden/>
          </w:rPr>
          <w:fldChar w:fldCharType="separate"/>
        </w:r>
        <w:r w:rsidR="00247AF5" w:rsidRPr="005B17D3">
          <w:rPr>
            <w:noProof/>
            <w:webHidden/>
          </w:rPr>
          <w:t>219</w:t>
        </w:r>
        <w:r w:rsidR="00247AF5" w:rsidRPr="005B17D3">
          <w:rPr>
            <w:noProof/>
            <w:webHidden/>
          </w:rPr>
          <w:fldChar w:fldCharType="end"/>
        </w:r>
      </w:hyperlink>
    </w:p>
    <w:p w14:paraId="0D525985" w14:textId="45889C92" w:rsidR="00247AF5" w:rsidRPr="005B17D3" w:rsidRDefault="005B17D3">
      <w:pPr>
        <w:pStyle w:val="TableofFigures"/>
        <w:tabs>
          <w:tab w:val="right" w:leader="dot" w:pos="9350"/>
        </w:tabs>
        <w:rPr>
          <w:rFonts w:asciiTheme="minorHAnsi" w:eastAsiaTheme="minorEastAsia" w:hAnsiTheme="minorHAnsi" w:cstheme="minorBidi"/>
          <w:noProof/>
          <w:sz w:val="22"/>
          <w:szCs w:val="22"/>
        </w:rPr>
      </w:pPr>
      <w:hyperlink w:anchor="_Toc31622396" w:history="1">
        <w:r w:rsidR="00247AF5" w:rsidRPr="005B17D3">
          <w:rPr>
            <w:rStyle w:val="Hyperlink"/>
            <w:noProof/>
          </w:rPr>
          <w:t>Figure 39: Change Times Drop</w:t>
        </w:r>
        <w:r w:rsidR="00247AF5" w:rsidRPr="005B17D3">
          <w:rPr>
            <w:rStyle w:val="Hyperlink"/>
            <w:noProof/>
            <w:spacing w:val="51"/>
          </w:rPr>
          <w:t xml:space="preserve"> </w:t>
        </w:r>
        <w:r w:rsidR="00247AF5" w:rsidRPr="005B17D3">
          <w:rPr>
            <w:rStyle w:val="Hyperlink"/>
            <w:noProof/>
          </w:rPr>
          <w:t>Down</w:t>
        </w:r>
        <w:r w:rsidR="00247AF5" w:rsidRPr="005B17D3">
          <w:rPr>
            <w:noProof/>
            <w:webHidden/>
          </w:rPr>
          <w:tab/>
        </w:r>
        <w:r w:rsidR="00247AF5" w:rsidRPr="005B17D3">
          <w:rPr>
            <w:noProof/>
            <w:webHidden/>
          </w:rPr>
          <w:fldChar w:fldCharType="begin"/>
        </w:r>
        <w:r w:rsidR="00247AF5" w:rsidRPr="005B17D3">
          <w:rPr>
            <w:noProof/>
            <w:webHidden/>
          </w:rPr>
          <w:instrText xml:space="preserve"> PAGEREF _Toc31622396 \h </w:instrText>
        </w:r>
        <w:r w:rsidR="00247AF5" w:rsidRPr="005B17D3">
          <w:rPr>
            <w:noProof/>
            <w:webHidden/>
          </w:rPr>
        </w:r>
        <w:r w:rsidR="00247AF5" w:rsidRPr="005B17D3">
          <w:rPr>
            <w:noProof/>
            <w:webHidden/>
          </w:rPr>
          <w:fldChar w:fldCharType="separate"/>
        </w:r>
        <w:r w:rsidR="00247AF5" w:rsidRPr="005B17D3">
          <w:rPr>
            <w:noProof/>
            <w:webHidden/>
          </w:rPr>
          <w:t>219</w:t>
        </w:r>
        <w:r w:rsidR="00247AF5" w:rsidRPr="005B17D3">
          <w:rPr>
            <w:noProof/>
            <w:webHidden/>
          </w:rPr>
          <w:fldChar w:fldCharType="end"/>
        </w:r>
      </w:hyperlink>
    </w:p>
    <w:p w14:paraId="2B4100AF" w14:textId="34D6EC20" w:rsidR="00247AF5" w:rsidRPr="005B17D3" w:rsidRDefault="005B17D3">
      <w:pPr>
        <w:pStyle w:val="TableofFigures"/>
        <w:tabs>
          <w:tab w:val="right" w:leader="dot" w:pos="9350"/>
        </w:tabs>
        <w:rPr>
          <w:rFonts w:asciiTheme="minorHAnsi" w:eastAsiaTheme="minorEastAsia" w:hAnsiTheme="minorHAnsi" w:cstheme="minorBidi"/>
          <w:noProof/>
          <w:sz w:val="22"/>
          <w:szCs w:val="22"/>
        </w:rPr>
      </w:pPr>
      <w:hyperlink w:anchor="_Toc31622397" w:history="1">
        <w:r w:rsidR="00247AF5" w:rsidRPr="005B17D3">
          <w:rPr>
            <w:rStyle w:val="Hyperlink"/>
            <w:noProof/>
          </w:rPr>
          <w:t>Figure 40: Admin</w:t>
        </w:r>
        <w:r w:rsidR="00247AF5" w:rsidRPr="005B17D3">
          <w:rPr>
            <w:noProof/>
            <w:webHidden/>
          </w:rPr>
          <w:tab/>
        </w:r>
        <w:r w:rsidR="00247AF5" w:rsidRPr="005B17D3">
          <w:rPr>
            <w:noProof/>
            <w:webHidden/>
          </w:rPr>
          <w:fldChar w:fldCharType="begin"/>
        </w:r>
        <w:r w:rsidR="00247AF5" w:rsidRPr="005B17D3">
          <w:rPr>
            <w:noProof/>
            <w:webHidden/>
          </w:rPr>
          <w:instrText xml:space="preserve"> PAGEREF _Toc31622397 \h </w:instrText>
        </w:r>
        <w:r w:rsidR="00247AF5" w:rsidRPr="005B17D3">
          <w:rPr>
            <w:noProof/>
            <w:webHidden/>
          </w:rPr>
        </w:r>
        <w:r w:rsidR="00247AF5" w:rsidRPr="005B17D3">
          <w:rPr>
            <w:noProof/>
            <w:webHidden/>
          </w:rPr>
          <w:fldChar w:fldCharType="separate"/>
        </w:r>
        <w:r w:rsidR="00247AF5" w:rsidRPr="005B17D3">
          <w:rPr>
            <w:noProof/>
            <w:webHidden/>
          </w:rPr>
          <w:t>220</w:t>
        </w:r>
        <w:r w:rsidR="00247AF5" w:rsidRPr="005B17D3">
          <w:rPr>
            <w:noProof/>
            <w:webHidden/>
          </w:rPr>
          <w:fldChar w:fldCharType="end"/>
        </w:r>
      </w:hyperlink>
    </w:p>
    <w:p w14:paraId="77C40A58" w14:textId="3D8C129F" w:rsidR="00247AF5" w:rsidRPr="005B17D3" w:rsidRDefault="005B17D3">
      <w:pPr>
        <w:pStyle w:val="TableofFigures"/>
        <w:tabs>
          <w:tab w:val="right" w:leader="dot" w:pos="9350"/>
        </w:tabs>
        <w:rPr>
          <w:rFonts w:asciiTheme="minorHAnsi" w:eastAsiaTheme="minorEastAsia" w:hAnsiTheme="minorHAnsi" w:cstheme="minorBidi"/>
          <w:noProof/>
          <w:sz w:val="22"/>
          <w:szCs w:val="22"/>
        </w:rPr>
      </w:pPr>
      <w:hyperlink w:anchor="_Toc31622398" w:history="1">
        <w:r w:rsidR="00247AF5" w:rsidRPr="005B17D3">
          <w:rPr>
            <w:rStyle w:val="Hyperlink"/>
            <w:noProof/>
          </w:rPr>
          <w:t>Figure 41: VCE Parameters screen</w:t>
        </w:r>
        <w:r w:rsidR="00247AF5" w:rsidRPr="005B17D3">
          <w:rPr>
            <w:noProof/>
            <w:webHidden/>
          </w:rPr>
          <w:tab/>
        </w:r>
        <w:r w:rsidR="00247AF5" w:rsidRPr="005B17D3">
          <w:rPr>
            <w:noProof/>
            <w:webHidden/>
          </w:rPr>
          <w:fldChar w:fldCharType="begin"/>
        </w:r>
        <w:r w:rsidR="00247AF5" w:rsidRPr="005B17D3">
          <w:rPr>
            <w:noProof/>
            <w:webHidden/>
          </w:rPr>
          <w:instrText xml:space="preserve"> PAGEREF _Toc31622398 \h </w:instrText>
        </w:r>
        <w:r w:rsidR="00247AF5" w:rsidRPr="005B17D3">
          <w:rPr>
            <w:noProof/>
            <w:webHidden/>
          </w:rPr>
        </w:r>
        <w:r w:rsidR="00247AF5" w:rsidRPr="005B17D3">
          <w:rPr>
            <w:noProof/>
            <w:webHidden/>
          </w:rPr>
          <w:fldChar w:fldCharType="separate"/>
        </w:r>
        <w:r w:rsidR="00247AF5" w:rsidRPr="005B17D3">
          <w:rPr>
            <w:noProof/>
            <w:webHidden/>
          </w:rPr>
          <w:t>245</w:t>
        </w:r>
        <w:r w:rsidR="00247AF5" w:rsidRPr="005B17D3">
          <w:rPr>
            <w:noProof/>
            <w:webHidden/>
          </w:rPr>
          <w:fldChar w:fldCharType="end"/>
        </w:r>
      </w:hyperlink>
    </w:p>
    <w:p w14:paraId="36CDCAD4" w14:textId="749C56ED" w:rsidR="00247AF5" w:rsidRPr="005B17D3" w:rsidRDefault="005B17D3">
      <w:pPr>
        <w:pStyle w:val="TableofFigures"/>
        <w:tabs>
          <w:tab w:val="right" w:leader="dot" w:pos="9350"/>
        </w:tabs>
        <w:rPr>
          <w:rFonts w:asciiTheme="minorHAnsi" w:eastAsiaTheme="minorEastAsia" w:hAnsiTheme="minorHAnsi" w:cstheme="minorBidi"/>
          <w:noProof/>
          <w:sz w:val="22"/>
          <w:szCs w:val="22"/>
        </w:rPr>
      </w:pPr>
      <w:hyperlink w:anchor="_Toc31622399" w:history="1">
        <w:r w:rsidR="00247AF5" w:rsidRPr="005B17D3">
          <w:rPr>
            <w:rStyle w:val="Hyperlink"/>
            <w:noProof/>
          </w:rPr>
          <w:t>Figure 42: VHAP categories</w:t>
        </w:r>
        <w:r w:rsidR="00247AF5" w:rsidRPr="005B17D3">
          <w:rPr>
            <w:noProof/>
            <w:webHidden/>
          </w:rPr>
          <w:tab/>
        </w:r>
        <w:r w:rsidR="00247AF5" w:rsidRPr="005B17D3">
          <w:rPr>
            <w:noProof/>
            <w:webHidden/>
          </w:rPr>
          <w:fldChar w:fldCharType="begin"/>
        </w:r>
        <w:r w:rsidR="00247AF5" w:rsidRPr="005B17D3">
          <w:rPr>
            <w:noProof/>
            <w:webHidden/>
          </w:rPr>
          <w:instrText xml:space="preserve"> PAGEREF _Toc31622399 \h </w:instrText>
        </w:r>
        <w:r w:rsidR="00247AF5" w:rsidRPr="005B17D3">
          <w:rPr>
            <w:noProof/>
            <w:webHidden/>
          </w:rPr>
        </w:r>
        <w:r w:rsidR="00247AF5" w:rsidRPr="005B17D3">
          <w:rPr>
            <w:noProof/>
            <w:webHidden/>
          </w:rPr>
          <w:fldChar w:fldCharType="separate"/>
        </w:r>
        <w:r w:rsidR="00247AF5" w:rsidRPr="005B17D3">
          <w:rPr>
            <w:noProof/>
            <w:webHidden/>
          </w:rPr>
          <w:t>257</w:t>
        </w:r>
        <w:r w:rsidR="00247AF5" w:rsidRPr="005B17D3">
          <w:rPr>
            <w:noProof/>
            <w:webHidden/>
          </w:rPr>
          <w:fldChar w:fldCharType="end"/>
        </w:r>
      </w:hyperlink>
    </w:p>
    <w:p w14:paraId="0FEB0069" w14:textId="38513A45" w:rsidR="00247AF5" w:rsidRPr="005B17D3" w:rsidRDefault="005B17D3">
      <w:pPr>
        <w:pStyle w:val="TableofFigures"/>
        <w:tabs>
          <w:tab w:val="right" w:leader="dot" w:pos="9350"/>
        </w:tabs>
        <w:rPr>
          <w:rFonts w:asciiTheme="minorHAnsi" w:eastAsiaTheme="minorEastAsia" w:hAnsiTheme="minorHAnsi" w:cstheme="minorBidi"/>
          <w:noProof/>
          <w:sz w:val="22"/>
          <w:szCs w:val="22"/>
        </w:rPr>
      </w:pPr>
      <w:hyperlink w:anchor="_Toc31622400" w:history="1">
        <w:r w:rsidR="00247AF5" w:rsidRPr="005B17D3">
          <w:rPr>
            <w:rStyle w:val="Hyperlink"/>
            <w:noProof/>
          </w:rPr>
          <w:t>Figure 43: IRS Reject Management</w:t>
        </w:r>
        <w:r w:rsidR="00247AF5" w:rsidRPr="005B17D3">
          <w:rPr>
            <w:noProof/>
            <w:webHidden/>
          </w:rPr>
          <w:tab/>
        </w:r>
        <w:r w:rsidR="00247AF5" w:rsidRPr="005B17D3">
          <w:rPr>
            <w:noProof/>
            <w:webHidden/>
          </w:rPr>
          <w:fldChar w:fldCharType="begin"/>
        </w:r>
        <w:r w:rsidR="00247AF5" w:rsidRPr="005B17D3">
          <w:rPr>
            <w:noProof/>
            <w:webHidden/>
          </w:rPr>
          <w:instrText xml:space="preserve"> PAGEREF _Toc31622400 \h </w:instrText>
        </w:r>
        <w:r w:rsidR="00247AF5" w:rsidRPr="005B17D3">
          <w:rPr>
            <w:noProof/>
            <w:webHidden/>
          </w:rPr>
        </w:r>
        <w:r w:rsidR="00247AF5" w:rsidRPr="005B17D3">
          <w:rPr>
            <w:noProof/>
            <w:webHidden/>
          </w:rPr>
          <w:fldChar w:fldCharType="separate"/>
        </w:r>
        <w:r w:rsidR="00247AF5" w:rsidRPr="005B17D3">
          <w:rPr>
            <w:noProof/>
            <w:webHidden/>
          </w:rPr>
          <w:t>267</w:t>
        </w:r>
        <w:r w:rsidR="00247AF5" w:rsidRPr="005B17D3">
          <w:rPr>
            <w:noProof/>
            <w:webHidden/>
          </w:rPr>
          <w:fldChar w:fldCharType="end"/>
        </w:r>
      </w:hyperlink>
    </w:p>
    <w:p w14:paraId="457B6402" w14:textId="0D5B2E2C" w:rsidR="00247AF5" w:rsidRPr="005B17D3" w:rsidRDefault="005B17D3">
      <w:pPr>
        <w:pStyle w:val="TableofFigures"/>
        <w:tabs>
          <w:tab w:val="right" w:leader="dot" w:pos="9350"/>
        </w:tabs>
        <w:rPr>
          <w:rFonts w:asciiTheme="minorHAnsi" w:eastAsiaTheme="minorEastAsia" w:hAnsiTheme="minorHAnsi" w:cstheme="minorBidi"/>
          <w:noProof/>
          <w:sz w:val="22"/>
          <w:szCs w:val="22"/>
        </w:rPr>
      </w:pPr>
      <w:hyperlink w:anchor="_Toc31622401" w:history="1">
        <w:r w:rsidR="00247AF5" w:rsidRPr="005B17D3">
          <w:rPr>
            <w:rStyle w:val="Hyperlink"/>
            <w:noProof/>
          </w:rPr>
          <w:t>Figure 44: IRS Reject Management &gt; Person Submissions &gt; IRS Reject Management</w:t>
        </w:r>
        <w:r w:rsidR="00247AF5" w:rsidRPr="005B17D3">
          <w:rPr>
            <w:noProof/>
            <w:webHidden/>
          </w:rPr>
          <w:tab/>
        </w:r>
        <w:r w:rsidR="00247AF5" w:rsidRPr="005B17D3">
          <w:rPr>
            <w:noProof/>
            <w:webHidden/>
          </w:rPr>
          <w:fldChar w:fldCharType="begin"/>
        </w:r>
        <w:r w:rsidR="00247AF5" w:rsidRPr="005B17D3">
          <w:rPr>
            <w:noProof/>
            <w:webHidden/>
          </w:rPr>
          <w:instrText xml:space="preserve"> PAGEREF _Toc31622401 \h </w:instrText>
        </w:r>
        <w:r w:rsidR="00247AF5" w:rsidRPr="005B17D3">
          <w:rPr>
            <w:noProof/>
            <w:webHidden/>
          </w:rPr>
        </w:r>
        <w:r w:rsidR="00247AF5" w:rsidRPr="005B17D3">
          <w:rPr>
            <w:noProof/>
            <w:webHidden/>
          </w:rPr>
          <w:fldChar w:fldCharType="separate"/>
        </w:r>
        <w:r w:rsidR="00247AF5" w:rsidRPr="005B17D3">
          <w:rPr>
            <w:noProof/>
            <w:webHidden/>
          </w:rPr>
          <w:t>267</w:t>
        </w:r>
        <w:r w:rsidR="00247AF5" w:rsidRPr="005B17D3">
          <w:rPr>
            <w:noProof/>
            <w:webHidden/>
          </w:rPr>
          <w:fldChar w:fldCharType="end"/>
        </w:r>
      </w:hyperlink>
    </w:p>
    <w:p w14:paraId="29B86C7B" w14:textId="26FC17EB" w:rsidR="00247AF5" w:rsidRPr="005B17D3" w:rsidRDefault="005B17D3">
      <w:pPr>
        <w:pStyle w:val="TableofFigures"/>
        <w:tabs>
          <w:tab w:val="right" w:leader="dot" w:pos="9350"/>
        </w:tabs>
        <w:rPr>
          <w:rFonts w:asciiTheme="minorHAnsi" w:eastAsiaTheme="minorEastAsia" w:hAnsiTheme="minorHAnsi" w:cstheme="minorBidi"/>
          <w:noProof/>
          <w:sz w:val="22"/>
          <w:szCs w:val="22"/>
        </w:rPr>
      </w:pPr>
      <w:hyperlink w:anchor="_Toc31622402" w:history="1">
        <w:r w:rsidR="00247AF5" w:rsidRPr="005B17D3">
          <w:rPr>
            <w:rStyle w:val="Hyperlink"/>
            <w:noProof/>
          </w:rPr>
          <w:t>Figure 45: ACA Reporting &gt; Submit Corrected IRS 1095B Coverage Data</w:t>
        </w:r>
        <w:r w:rsidR="00247AF5" w:rsidRPr="005B17D3">
          <w:rPr>
            <w:noProof/>
            <w:webHidden/>
          </w:rPr>
          <w:tab/>
        </w:r>
        <w:r w:rsidR="00247AF5" w:rsidRPr="005B17D3">
          <w:rPr>
            <w:noProof/>
            <w:webHidden/>
          </w:rPr>
          <w:fldChar w:fldCharType="begin"/>
        </w:r>
        <w:r w:rsidR="00247AF5" w:rsidRPr="005B17D3">
          <w:rPr>
            <w:noProof/>
            <w:webHidden/>
          </w:rPr>
          <w:instrText xml:space="preserve"> PAGEREF _Toc31622402 \h </w:instrText>
        </w:r>
        <w:r w:rsidR="00247AF5" w:rsidRPr="005B17D3">
          <w:rPr>
            <w:noProof/>
            <w:webHidden/>
          </w:rPr>
        </w:r>
        <w:r w:rsidR="00247AF5" w:rsidRPr="005B17D3">
          <w:rPr>
            <w:noProof/>
            <w:webHidden/>
          </w:rPr>
          <w:fldChar w:fldCharType="separate"/>
        </w:r>
        <w:r w:rsidR="00247AF5" w:rsidRPr="005B17D3">
          <w:rPr>
            <w:noProof/>
            <w:webHidden/>
          </w:rPr>
          <w:t>269</w:t>
        </w:r>
        <w:r w:rsidR="00247AF5" w:rsidRPr="005B17D3">
          <w:rPr>
            <w:noProof/>
            <w:webHidden/>
          </w:rPr>
          <w:fldChar w:fldCharType="end"/>
        </w:r>
      </w:hyperlink>
    </w:p>
    <w:p w14:paraId="232676AA" w14:textId="5B93579A" w:rsidR="00247AF5" w:rsidRPr="005B17D3" w:rsidRDefault="005B17D3">
      <w:pPr>
        <w:pStyle w:val="TableofFigures"/>
        <w:tabs>
          <w:tab w:val="right" w:leader="dot" w:pos="9350"/>
        </w:tabs>
        <w:rPr>
          <w:rFonts w:asciiTheme="minorHAnsi" w:eastAsiaTheme="minorEastAsia" w:hAnsiTheme="minorHAnsi" w:cstheme="minorBidi"/>
          <w:noProof/>
          <w:sz w:val="22"/>
          <w:szCs w:val="22"/>
        </w:rPr>
      </w:pPr>
      <w:hyperlink w:anchor="_Toc31622403" w:history="1">
        <w:r w:rsidR="00247AF5" w:rsidRPr="005B17D3">
          <w:rPr>
            <w:rStyle w:val="Hyperlink"/>
            <w:noProof/>
          </w:rPr>
          <w:t>Figure 46: Communications &gt; ACA Reporting &gt; Messages</w:t>
        </w:r>
        <w:r w:rsidR="00247AF5" w:rsidRPr="005B17D3">
          <w:rPr>
            <w:noProof/>
            <w:webHidden/>
          </w:rPr>
          <w:tab/>
        </w:r>
        <w:r w:rsidR="00247AF5" w:rsidRPr="005B17D3">
          <w:rPr>
            <w:noProof/>
            <w:webHidden/>
          </w:rPr>
          <w:fldChar w:fldCharType="begin"/>
        </w:r>
        <w:r w:rsidR="00247AF5" w:rsidRPr="005B17D3">
          <w:rPr>
            <w:noProof/>
            <w:webHidden/>
          </w:rPr>
          <w:instrText xml:space="preserve"> PAGEREF _Toc31622403 \h </w:instrText>
        </w:r>
        <w:r w:rsidR="00247AF5" w:rsidRPr="005B17D3">
          <w:rPr>
            <w:noProof/>
            <w:webHidden/>
          </w:rPr>
        </w:r>
        <w:r w:rsidR="00247AF5" w:rsidRPr="005B17D3">
          <w:rPr>
            <w:noProof/>
            <w:webHidden/>
          </w:rPr>
          <w:fldChar w:fldCharType="separate"/>
        </w:r>
        <w:r w:rsidR="00247AF5" w:rsidRPr="005B17D3">
          <w:rPr>
            <w:noProof/>
            <w:webHidden/>
          </w:rPr>
          <w:t>270</w:t>
        </w:r>
        <w:r w:rsidR="00247AF5" w:rsidRPr="005B17D3">
          <w:rPr>
            <w:noProof/>
            <w:webHidden/>
          </w:rPr>
          <w:fldChar w:fldCharType="end"/>
        </w:r>
      </w:hyperlink>
    </w:p>
    <w:p w14:paraId="15A31248" w14:textId="50B1A532" w:rsidR="00247AF5" w:rsidRPr="005B17D3" w:rsidRDefault="005B17D3">
      <w:pPr>
        <w:pStyle w:val="TableofFigures"/>
        <w:tabs>
          <w:tab w:val="right" w:leader="dot" w:pos="9350"/>
        </w:tabs>
        <w:rPr>
          <w:rFonts w:asciiTheme="minorHAnsi" w:eastAsiaTheme="minorEastAsia" w:hAnsiTheme="minorHAnsi" w:cstheme="minorBidi"/>
          <w:noProof/>
          <w:sz w:val="22"/>
          <w:szCs w:val="22"/>
        </w:rPr>
      </w:pPr>
      <w:hyperlink w:anchor="_Toc31622404" w:history="1">
        <w:r w:rsidR="00247AF5" w:rsidRPr="005B17D3">
          <w:rPr>
            <w:rStyle w:val="Hyperlink"/>
            <w:noProof/>
          </w:rPr>
          <w:t>Figure 47: Manage CCN Contractors</w:t>
        </w:r>
        <w:r w:rsidR="00247AF5" w:rsidRPr="005B17D3">
          <w:rPr>
            <w:noProof/>
            <w:webHidden/>
          </w:rPr>
          <w:tab/>
        </w:r>
        <w:r w:rsidR="00247AF5" w:rsidRPr="005B17D3">
          <w:rPr>
            <w:noProof/>
            <w:webHidden/>
          </w:rPr>
          <w:fldChar w:fldCharType="begin"/>
        </w:r>
        <w:r w:rsidR="00247AF5" w:rsidRPr="005B17D3">
          <w:rPr>
            <w:noProof/>
            <w:webHidden/>
          </w:rPr>
          <w:instrText xml:space="preserve"> PAGEREF _Toc31622404 \h </w:instrText>
        </w:r>
        <w:r w:rsidR="00247AF5" w:rsidRPr="005B17D3">
          <w:rPr>
            <w:noProof/>
            <w:webHidden/>
          </w:rPr>
        </w:r>
        <w:r w:rsidR="00247AF5" w:rsidRPr="005B17D3">
          <w:rPr>
            <w:noProof/>
            <w:webHidden/>
          </w:rPr>
          <w:fldChar w:fldCharType="separate"/>
        </w:r>
        <w:r w:rsidR="00247AF5" w:rsidRPr="005B17D3">
          <w:rPr>
            <w:noProof/>
            <w:webHidden/>
          </w:rPr>
          <w:t>271</w:t>
        </w:r>
        <w:r w:rsidR="00247AF5" w:rsidRPr="005B17D3">
          <w:rPr>
            <w:noProof/>
            <w:webHidden/>
          </w:rPr>
          <w:fldChar w:fldCharType="end"/>
        </w:r>
      </w:hyperlink>
    </w:p>
    <w:p w14:paraId="2C010250" w14:textId="3A8FF8A5" w:rsidR="00247AF5" w:rsidRPr="005B17D3" w:rsidRDefault="005B17D3">
      <w:pPr>
        <w:pStyle w:val="TableofFigures"/>
        <w:tabs>
          <w:tab w:val="right" w:leader="dot" w:pos="9350"/>
        </w:tabs>
        <w:rPr>
          <w:rFonts w:asciiTheme="minorHAnsi" w:eastAsiaTheme="minorEastAsia" w:hAnsiTheme="minorHAnsi" w:cstheme="minorBidi"/>
          <w:noProof/>
          <w:sz w:val="22"/>
          <w:szCs w:val="22"/>
        </w:rPr>
      </w:pPr>
      <w:hyperlink w:anchor="_Toc31622405" w:history="1">
        <w:r w:rsidR="00247AF5" w:rsidRPr="005B17D3">
          <w:rPr>
            <w:rStyle w:val="Hyperlink"/>
            <w:noProof/>
          </w:rPr>
          <w:t>Figure 48: Manage CCN Contractors</w:t>
        </w:r>
        <w:r w:rsidR="00247AF5" w:rsidRPr="005B17D3">
          <w:rPr>
            <w:noProof/>
            <w:webHidden/>
          </w:rPr>
          <w:tab/>
        </w:r>
        <w:r w:rsidR="00247AF5" w:rsidRPr="005B17D3">
          <w:rPr>
            <w:noProof/>
            <w:webHidden/>
          </w:rPr>
          <w:fldChar w:fldCharType="begin"/>
        </w:r>
        <w:r w:rsidR="00247AF5" w:rsidRPr="005B17D3">
          <w:rPr>
            <w:noProof/>
            <w:webHidden/>
          </w:rPr>
          <w:instrText xml:space="preserve"> PAGEREF _Toc31622405 \h </w:instrText>
        </w:r>
        <w:r w:rsidR="00247AF5" w:rsidRPr="005B17D3">
          <w:rPr>
            <w:noProof/>
            <w:webHidden/>
          </w:rPr>
        </w:r>
        <w:r w:rsidR="00247AF5" w:rsidRPr="005B17D3">
          <w:rPr>
            <w:noProof/>
            <w:webHidden/>
          </w:rPr>
          <w:fldChar w:fldCharType="separate"/>
        </w:r>
        <w:r w:rsidR="00247AF5" w:rsidRPr="005B17D3">
          <w:rPr>
            <w:noProof/>
            <w:webHidden/>
          </w:rPr>
          <w:t>271</w:t>
        </w:r>
        <w:r w:rsidR="00247AF5" w:rsidRPr="005B17D3">
          <w:rPr>
            <w:noProof/>
            <w:webHidden/>
          </w:rPr>
          <w:fldChar w:fldCharType="end"/>
        </w:r>
      </w:hyperlink>
    </w:p>
    <w:p w14:paraId="3DC28CB5" w14:textId="45C6087A" w:rsidR="00247AF5" w:rsidRPr="005B17D3" w:rsidRDefault="005B17D3">
      <w:pPr>
        <w:pStyle w:val="TableofFigures"/>
        <w:tabs>
          <w:tab w:val="right" w:leader="dot" w:pos="9350"/>
        </w:tabs>
        <w:rPr>
          <w:rFonts w:asciiTheme="minorHAnsi" w:eastAsiaTheme="minorEastAsia" w:hAnsiTheme="minorHAnsi" w:cstheme="minorBidi"/>
          <w:noProof/>
          <w:sz w:val="22"/>
          <w:szCs w:val="22"/>
        </w:rPr>
      </w:pPr>
      <w:hyperlink w:anchor="_Toc31622406" w:history="1">
        <w:r w:rsidR="00247AF5" w:rsidRPr="005B17D3">
          <w:rPr>
            <w:rStyle w:val="Hyperlink"/>
            <w:noProof/>
          </w:rPr>
          <w:t>Figure 49: MANAGE STATES / REGIONS link</w:t>
        </w:r>
        <w:r w:rsidR="00247AF5" w:rsidRPr="005B17D3">
          <w:rPr>
            <w:noProof/>
            <w:webHidden/>
          </w:rPr>
          <w:tab/>
        </w:r>
        <w:r w:rsidR="00247AF5" w:rsidRPr="005B17D3">
          <w:rPr>
            <w:noProof/>
            <w:webHidden/>
          </w:rPr>
          <w:fldChar w:fldCharType="begin"/>
        </w:r>
        <w:r w:rsidR="00247AF5" w:rsidRPr="005B17D3">
          <w:rPr>
            <w:noProof/>
            <w:webHidden/>
          </w:rPr>
          <w:instrText xml:space="preserve"> PAGEREF _Toc31622406 \h </w:instrText>
        </w:r>
        <w:r w:rsidR="00247AF5" w:rsidRPr="005B17D3">
          <w:rPr>
            <w:noProof/>
            <w:webHidden/>
          </w:rPr>
        </w:r>
        <w:r w:rsidR="00247AF5" w:rsidRPr="005B17D3">
          <w:rPr>
            <w:noProof/>
            <w:webHidden/>
          </w:rPr>
          <w:fldChar w:fldCharType="separate"/>
        </w:r>
        <w:r w:rsidR="00247AF5" w:rsidRPr="005B17D3">
          <w:rPr>
            <w:noProof/>
            <w:webHidden/>
          </w:rPr>
          <w:t>271</w:t>
        </w:r>
        <w:r w:rsidR="00247AF5" w:rsidRPr="005B17D3">
          <w:rPr>
            <w:noProof/>
            <w:webHidden/>
          </w:rPr>
          <w:fldChar w:fldCharType="end"/>
        </w:r>
      </w:hyperlink>
    </w:p>
    <w:p w14:paraId="6B9CC6D4" w14:textId="14C42467" w:rsidR="00247AF5" w:rsidRPr="005B17D3" w:rsidRDefault="005B17D3">
      <w:pPr>
        <w:pStyle w:val="TableofFigures"/>
        <w:tabs>
          <w:tab w:val="right" w:leader="dot" w:pos="9350"/>
        </w:tabs>
        <w:rPr>
          <w:rFonts w:asciiTheme="minorHAnsi" w:eastAsiaTheme="minorEastAsia" w:hAnsiTheme="minorHAnsi" w:cstheme="minorBidi"/>
          <w:noProof/>
          <w:sz w:val="22"/>
          <w:szCs w:val="22"/>
        </w:rPr>
      </w:pPr>
      <w:hyperlink w:anchor="_Toc31622407" w:history="1">
        <w:r w:rsidR="00247AF5" w:rsidRPr="005B17D3">
          <w:rPr>
            <w:rStyle w:val="Hyperlink"/>
            <w:noProof/>
          </w:rPr>
          <w:t>Figure 50:  Add CCN Contractor screen</w:t>
        </w:r>
        <w:r w:rsidR="00247AF5" w:rsidRPr="005B17D3">
          <w:rPr>
            <w:noProof/>
            <w:webHidden/>
          </w:rPr>
          <w:tab/>
        </w:r>
        <w:r w:rsidR="00247AF5" w:rsidRPr="005B17D3">
          <w:rPr>
            <w:noProof/>
            <w:webHidden/>
          </w:rPr>
          <w:fldChar w:fldCharType="begin"/>
        </w:r>
        <w:r w:rsidR="00247AF5" w:rsidRPr="005B17D3">
          <w:rPr>
            <w:noProof/>
            <w:webHidden/>
          </w:rPr>
          <w:instrText xml:space="preserve"> PAGEREF _Toc31622407 \h </w:instrText>
        </w:r>
        <w:r w:rsidR="00247AF5" w:rsidRPr="005B17D3">
          <w:rPr>
            <w:noProof/>
            <w:webHidden/>
          </w:rPr>
        </w:r>
        <w:r w:rsidR="00247AF5" w:rsidRPr="005B17D3">
          <w:rPr>
            <w:noProof/>
            <w:webHidden/>
          </w:rPr>
          <w:fldChar w:fldCharType="separate"/>
        </w:r>
        <w:r w:rsidR="00247AF5" w:rsidRPr="005B17D3">
          <w:rPr>
            <w:noProof/>
            <w:webHidden/>
          </w:rPr>
          <w:t>272</w:t>
        </w:r>
        <w:r w:rsidR="00247AF5" w:rsidRPr="005B17D3">
          <w:rPr>
            <w:noProof/>
            <w:webHidden/>
          </w:rPr>
          <w:fldChar w:fldCharType="end"/>
        </w:r>
      </w:hyperlink>
    </w:p>
    <w:p w14:paraId="7884B35D" w14:textId="02B825D3" w:rsidR="00247AF5" w:rsidRPr="005B17D3" w:rsidRDefault="005B17D3">
      <w:pPr>
        <w:pStyle w:val="TableofFigures"/>
        <w:tabs>
          <w:tab w:val="right" w:leader="dot" w:pos="9350"/>
        </w:tabs>
        <w:rPr>
          <w:rFonts w:asciiTheme="minorHAnsi" w:eastAsiaTheme="minorEastAsia" w:hAnsiTheme="minorHAnsi" w:cstheme="minorBidi"/>
          <w:noProof/>
          <w:sz w:val="22"/>
          <w:szCs w:val="22"/>
        </w:rPr>
      </w:pPr>
      <w:hyperlink w:anchor="_Toc31622408" w:history="1">
        <w:r w:rsidR="00247AF5" w:rsidRPr="005B17D3">
          <w:rPr>
            <w:rStyle w:val="Hyperlink"/>
            <w:noProof/>
          </w:rPr>
          <w:t>Figure 51: Edit CCN Contractor screen</w:t>
        </w:r>
        <w:r w:rsidR="00247AF5" w:rsidRPr="005B17D3">
          <w:rPr>
            <w:noProof/>
            <w:webHidden/>
          </w:rPr>
          <w:tab/>
        </w:r>
        <w:r w:rsidR="00247AF5" w:rsidRPr="005B17D3">
          <w:rPr>
            <w:noProof/>
            <w:webHidden/>
          </w:rPr>
          <w:fldChar w:fldCharType="begin"/>
        </w:r>
        <w:r w:rsidR="00247AF5" w:rsidRPr="005B17D3">
          <w:rPr>
            <w:noProof/>
            <w:webHidden/>
          </w:rPr>
          <w:instrText xml:space="preserve"> PAGEREF _Toc31622408 \h </w:instrText>
        </w:r>
        <w:r w:rsidR="00247AF5" w:rsidRPr="005B17D3">
          <w:rPr>
            <w:noProof/>
            <w:webHidden/>
          </w:rPr>
        </w:r>
        <w:r w:rsidR="00247AF5" w:rsidRPr="005B17D3">
          <w:rPr>
            <w:noProof/>
            <w:webHidden/>
          </w:rPr>
          <w:fldChar w:fldCharType="separate"/>
        </w:r>
        <w:r w:rsidR="00247AF5" w:rsidRPr="005B17D3">
          <w:rPr>
            <w:noProof/>
            <w:webHidden/>
          </w:rPr>
          <w:t>272</w:t>
        </w:r>
        <w:r w:rsidR="00247AF5" w:rsidRPr="005B17D3">
          <w:rPr>
            <w:noProof/>
            <w:webHidden/>
          </w:rPr>
          <w:fldChar w:fldCharType="end"/>
        </w:r>
      </w:hyperlink>
    </w:p>
    <w:p w14:paraId="15E1FCD6" w14:textId="36744D42" w:rsidR="00247AF5" w:rsidRPr="005B17D3" w:rsidRDefault="005B17D3">
      <w:pPr>
        <w:pStyle w:val="TableofFigures"/>
        <w:tabs>
          <w:tab w:val="right" w:leader="dot" w:pos="9350"/>
        </w:tabs>
        <w:rPr>
          <w:rFonts w:asciiTheme="minorHAnsi" w:eastAsiaTheme="minorEastAsia" w:hAnsiTheme="minorHAnsi" w:cstheme="minorBidi"/>
          <w:noProof/>
          <w:sz w:val="22"/>
          <w:szCs w:val="22"/>
        </w:rPr>
      </w:pPr>
      <w:hyperlink w:anchor="_Toc31622409" w:history="1">
        <w:r w:rsidR="00247AF5" w:rsidRPr="005B17D3">
          <w:rPr>
            <w:rStyle w:val="Hyperlink"/>
            <w:noProof/>
          </w:rPr>
          <w:t>Figure 52: Overview</w:t>
        </w:r>
        <w:r w:rsidR="00247AF5" w:rsidRPr="005B17D3">
          <w:rPr>
            <w:noProof/>
            <w:webHidden/>
          </w:rPr>
          <w:tab/>
        </w:r>
        <w:r w:rsidR="00247AF5" w:rsidRPr="005B17D3">
          <w:rPr>
            <w:noProof/>
            <w:webHidden/>
          </w:rPr>
          <w:fldChar w:fldCharType="begin"/>
        </w:r>
        <w:r w:rsidR="00247AF5" w:rsidRPr="005B17D3">
          <w:rPr>
            <w:noProof/>
            <w:webHidden/>
          </w:rPr>
          <w:instrText xml:space="preserve"> PAGEREF _Toc31622409 \h </w:instrText>
        </w:r>
        <w:r w:rsidR="00247AF5" w:rsidRPr="005B17D3">
          <w:rPr>
            <w:noProof/>
            <w:webHidden/>
          </w:rPr>
        </w:r>
        <w:r w:rsidR="00247AF5" w:rsidRPr="005B17D3">
          <w:rPr>
            <w:noProof/>
            <w:webHidden/>
          </w:rPr>
          <w:fldChar w:fldCharType="separate"/>
        </w:r>
        <w:r w:rsidR="00247AF5" w:rsidRPr="005B17D3">
          <w:rPr>
            <w:noProof/>
            <w:webHidden/>
          </w:rPr>
          <w:t>274</w:t>
        </w:r>
        <w:r w:rsidR="00247AF5" w:rsidRPr="005B17D3">
          <w:rPr>
            <w:noProof/>
            <w:webHidden/>
          </w:rPr>
          <w:fldChar w:fldCharType="end"/>
        </w:r>
      </w:hyperlink>
    </w:p>
    <w:p w14:paraId="19AD4F92" w14:textId="3EDB965F" w:rsidR="00247AF5" w:rsidRPr="005B17D3" w:rsidRDefault="005B17D3">
      <w:pPr>
        <w:pStyle w:val="TableofFigures"/>
        <w:tabs>
          <w:tab w:val="right" w:leader="dot" w:pos="9350"/>
        </w:tabs>
        <w:rPr>
          <w:rFonts w:asciiTheme="minorHAnsi" w:eastAsiaTheme="minorEastAsia" w:hAnsiTheme="minorHAnsi" w:cstheme="minorBidi"/>
          <w:noProof/>
          <w:sz w:val="22"/>
          <w:szCs w:val="22"/>
        </w:rPr>
      </w:pPr>
      <w:hyperlink w:anchor="_Toc31622410" w:history="1">
        <w:r w:rsidR="00247AF5" w:rsidRPr="005B17D3">
          <w:rPr>
            <w:rStyle w:val="Hyperlink"/>
            <w:noProof/>
          </w:rPr>
          <w:t>Figure 53: VHA Profiles link</w:t>
        </w:r>
        <w:r w:rsidR="00247AF5" w:rsidRPr="005B17D3">
          <w:rPr>
            <w:noProof/>
            <w:webHidden/>
          </w:rPr>
          <w:tab/>
        </w:r>
        <w:r w:rsidR="00247AF5" w:rsidRPr="005B17D3">
          <w:rPr>
            <w:noProof/>
            <w:webHidden/>
          </w:rPr>
          <w:fldChar w:fldCharType="begin"/>
        </w:r>
        <w:r w:rsidR="00247AF5" w:rsidRPr="005B17D3">
          <w:rPr>
            <w:noProof/>
            <w:webHidden/>
          </w:rPr>
          <w:instrText xml:space="preserve"> PAGEREF _Toc31622410 \h </w:instrText>
        </w:r>
        <w:r w:rsidR="00247AF5" w:rsidRPr="005B17D3">
          <w:rPr>
            <w:noProof/>
            <w:webHidden/>
          </w:rPr>
        </w:r>
        <w:r w:rsidR="00247AF5" w:rsidRPr="005B17D3">
          <w:rPr>
            <w:noProof/>
            <w:webHidden/>
          </w:rPr>
          <w:fldChar w:fldCharType="separate"/>
        </w:r>
        <w:r w:rsidR="00247AF5" w:rsidRPr="005B17D3">
          <w:rPr>
            <w:noProof/>
            <w:webHidden/>
          </w:rPr>
          <w:t>275</w:t>
        </w:r>
        <w:r w:rsidR="00247AF5" w:rsidRPr="005B17D3">
          <w:rPr>
            <w:noProof/>
            <w:webHidden/>
          </w:rPr>
          <w:fldChar w:fldCharType="end"/>
        </w:r>
      </w:hyperlink>
    </w:p>
    <w:p w14:paraId="28D265DD" w14:textId="0EB364DC" w:rsidR="00247AF5" w:rsidRPr="005B17D3" w:rsidRDefault="005B17D3">
      <w:pPr>
        <w:pStyle w:val="TableofFigures"/>
        <w:tabs>
          <w:tab w:val="right" w:leader="dot" w:pos="9350"/>
        </w:tabs>
        <w:rPr>
          <w:rFonts w:asciiTheme="minorHAnsi" w:eastAsiaTheme="minorEastAsia" w:hAnsiTheme="minorHAnsi" w:cstheme="minorBidi"/>
          <w:noProof/>
          <w:sz w:val="22"/>
          <w:szCs w:val="22"/>
        </w:rPr>
      </w:pPr>
      <w:hyperlink w:anchor="_Toc31622411" w:history="1">
        <w:r w:rsidR="00247AF5" w:rsidRPr="005B17D3">
          <w:rPr>
            <w:rStyle w:val="Hyperlink"/>
            <w:noProof/>
          </w:rPr>
          <w:t>Figure 54: Eligibility &gt; Current Eligibilty</w:t>
        </w:r>
        <w:r w:rsidR="00247AF5" w:rsidRPr="005B17D3">
          <w:rPr>
            <w:noProof/>
            <w:webHidden/>
          </w:rPr>
          <w:tab/>
        </w:r>
        <w:r w:rsidR="00247AF5" w:rsidRPr="005B17D3">
          <w:rPr>
            <w:noProof/>
            <w:webHidden/>
          </w:rPr>
          <w:fldChar w:fldCharType="begin"/>
        </w:r>
        <w:r w:rsidR="00247AF5" w:rsidRPr="005B17D3">
          <w:rPr>
            <w:noProof/>
            <w:webHidden/>
          </w:rPr>
          <w:instrText xml:space="preserve"> PAGEREF _Toc31622411 \h </w:instrText>
        </w:r>
        <w:r w:rsidR="00247AF5" w:rsidRPr="005B17D3">
          <w:rPr>
            <w:noProof/>
            <w:webHidden/>
          </w:rPr>
        </w:r>
        <w:r w:rsidR="00247AF5" w:rsidRPr="005B17D3">
          <w:rPr>
            <w:noProof/>
            <w:webHidden/>
          </w:rPr>
          <w:fldChar w:fldCharType="separate"/>
        </w:r>
        <w:r w:rsidR="00247AF5" w:rsidRPr="005B17D3">
          <w:rPr>
            <w:noProof/>
            <w:webHidden/>
          </w:rPr>
          <w:t>279</w:t>
        </w:r>
        <w:r w:rsidR="00247AF5" w:rsidRPr="005B17D3">
          <w:rPr>
            <w:noProof/>
            <w:webHidden/>
          </w:rPr>
          <w:fldChar w:fldCharType="end"/>
        </w:r>
      </w:hyperlink>
    </w:p>
    <w:p w14:paraId="2A9A9040" w14:textId="0394EC69" w:rsidR="00247AF5" w:rsidRPr="005B17D3" w:rsidRDefault="005B17D3">
      <w:pPr>
        <w:pStyle w:val="TableofFigures"/>
        <w:tabs>
          <w:tab w:val="right" w:leader="dot" w:pos="9350"/>
        </w:tabs>
        <w:rPr>
          <w:rFonts w:asciiTheme="minorHAnsi" w:eastAsiaTheme="minorEastAsia" w:hAnsiTheme="minorHAnsi" w:cstheme="minorBidi"/>
          <w:noProof/>
          <w:sz w:val="22"/>
          <w:szCs w:val="22"/>
        </w:rPr>
      </w:pPr>
      <w:hyperlink w:anchor="_Toc31622412" w:history="1">
        <w:r w:rsidR="00247AF5" w:rsidRPr="005B17D3">
          <w:rPr>
            <w:rStyle w:val="Hyperlink"/>
            <w:noProof/>
          </w:rPr>
          <w:t>Figure 55: Current Eligibility</w:t>
        </w:r>
        <w:r w:rsidR="00247AF5" w:rsidRPr="005B17D3">
          <w:rPr>
            <w:noProof/>
            <w:webHidden/>
          </w:rPr>
          <w:tab/>
        </w:r>
        <w:r w:rsidR="00247AF5" w:rsidRPr="005B17D3">
          <w:rPr>
            <w:noProof/>
            <w:webHidden/>
          </w:rPr>
          <w:fldChar w:fldCharType="begin"/>
        </w:r>
        <w:r w:rsidR="00247AF5" w:rsidRPr="005B17D3">
          <w:rPr>
            <w:noProof/>
            <w:webHidden/>
          </w:rPr>
          <w:instrText xml:space="preserve"> PAGEREF _Toc31622412 \h </w:instrText>
        </w:r>
        <w:r w:rsidR="00247AF5" w:rsidRPr="005B17D3">
          <w:rPr>
            <w:noProof/>
            <w:webHidden/>
          </w:rPr>
        </w:r>
        <w:r w:rsidR="00247AF5" w:rsidRPr="005B17D3">
          <w:rPr>
            <w:noProof/>
            <w:webHidden/>
          </w:rPr>
          <w:fldChar w:fldCharType="separate"/>
        </w:r>
        <w:r w:rsidR="00247AF5" w:rsidRPr="005B17D3">
          <w:rPr>
            <w:noProof/>
            <w:webHidden/>
          </w:rPr>
          <w:t>292</w:t>
        </w:r>
        <w:r w:rsidR="00247AF5" w:rsidRPr="005B17D3">
          <w:rPr>
            <w:noProof/>
            <w:webHidden/>
          </w:rPr>
          <w:fldChar w:fldCharType="end"/>
        </w:r>
      </w:hyperlink>
    </w:p>
    <w:p w14:paraId="069CAD3D" w14:textId="314EED61" w:rsidR="00247AF5" w:rsidRPr="005B17D3" w:rsidRDefault="005B17D3">
      <w:pPr>
        <w:pStyle w:val="TableofFigures"/>
        <w:tabs>
          <w:tab w:val="right" w:leader="dot" w:pos="9350"/>
        </w:tabs>
        <w:rPr>
          <w:rFonts w:asciiTheme="minorHAnsi" w:eastAsiaTheme="minorEastAsia" w:hAnsiTheme="minorHAnsi" w:cstheme="minorBidi"/>
          <w:noProof/>
          <w:sz w:val="22"/>
          <w:szCs w:val="22"/>
        </w:rPr>
      </w:pPr>
      <w:hyperlink w:anchor="_Toc31622413" w:history="1">
        <w:r w:rsidR="00247AF5" w:rsidRPr="005B17D3">
          <w:rPr>
            <w:rStyle w:val="Hyperlink"/>
            <w:noProof/>
          </w:rPr>
          <w:t>Figure 56: Expanded OTH Eligibility Factor Dropdown</w:t>
        </w:r>
        <w:r w:rsidR="00247AF5" w:rsidRPr="005B17D3">
          <w:rPr>
            <w:noProof/>
            <w:webHidden/>
          </w:rPr>
          <w:tab/>
        </w:r>
        <w:r w:rsidR="00247AF5" w:rsidRPr="005B17D3">
          <w:rPr>
            <w:noProof/>
            <w:webHidden/>
          </w:rPr>
          <w:fldChar w:fldCharType="begin"/>
        </w:r>
        <w:r w:rsidR="00247AF5" w:rsidRPr="005B17D3">
          <w:rPr>
            <w:noProof/>
            <w:webHidden/>
          </w:rPr>
          <w:instrText xml:space="preserve"> PAGEREF _Toc31622413 \h </w:instrText>
        </w:r>
        <w:r w:rsidR="00247AF5" w:rsidRPr="005B17D3">
          <w:rPr>
            <w:noProof/>
            <w:webHidden/>
          </w:rPr>
        </w:r>
        <w:r w:rsidR="00247AF5" w:rsidRPr="005B17D3">
          <w:rPr>
            <w:noProof/>
            <w:webHidden/>
          </w:rPr>
          <w:fldChar w:fldCharType="separate"/>
        </w:r>
        <w:r w:rsidR="00247AF5" w:rsidRPr="005B17D3">
          <w:rPr>
            <w:noProof/>
            <w:webHidden/>
          </w:rPr>
          <w:t>323</w:t>
        </w:r>
        <w:r w:rsidR="00247AF5" w:rsidRPr="005B17D3">
          <w:rPr>
            <w:noProof/>
            <w:webHidden/>
          </w:rPr>
          <w:fldChar w:fldCharType="end"/>
        </w:r>
      </w:hyperlink>
    </w:p>
    <w:p w14:paraId="43AEA34C" w14:textId="1070C276" w:rsidR="00247AF5" w:rsidRPr="005B17D3" w:rsidRDefault="005B17D3">
      <w:pPr>
        <w:pStyle w:val="TableofFigures"/>
        <w:tabs>
          <w:tab w:val="right" w:leader="dot" w:pos="9350"/>
        </w:tabs>
        <w:rPr>
          <w:rFonts w:asciiTheme="minorHAnsi" w:eastAsiaTheme="minorEastAsia" w:hAnsiTheme="minorHAnsi" w:cstheme="minorBidi"/>
          <w:noProof/>
          <w:sz w:val="22"/>
          <w:szCs w:val="22"/>
        </w:rPr>
      </w:pPr>
      <w:hyperlink w:anchor="_Toc31622414" w:history="1">
        <w:r w:rsidR="00247AF5" w:rsidRPr="005B17D3">
          <w:rPr>
            <w:rStyle w:val="Hyperlink"/>
            <w:noProof/>
          </w:rPr>
          <w:t>Figure 57: Expanded MH Care Non-Enrollee “No Data” defaulted radio button</w:t>
        </w:r>
        <w:r w:rsidR="00247AF5" w:rsidRPr="005B17D3">
          <w:rPr>
            <w:noProof/>
            <w:webHidden/>
          </w:rPr>
          <w:tab/>
        </w:r>
        <w:r w:rsidR="00247AF5" w:rsidRPr="005B17D3">
          <w:rPr>
            <w:noProof/>
            <w:webHidden/>
          </w:rPr>
          <w:fldChar w:fldCharType="begin"/>
        </w:r>
        <w:r w:rsidR="00247AF5" w:rsidRPr="005B17D3">
          <w:rPr>
            <w:noProof/>
            <w:webHidden/>
          </w:rPr>
          <w:instrText xml:space="preserve"> PAGEREF _Toc31622414 \h </w:instrText>
        </w:r>
        <w:r w:rsidR="00247AF5" w:rsidRPr="005B17D3">
          <w:rPr>
            <w:noProof/>
            <w:webHidden/>
          </w:rPr>
        </w:r>
        <w:r w:rsidR="00247AF5" w:rsidRPr="005B17D3">
          <w:rPr>
            <w:noProof/>
            <w:webHidden/>
          </w:rPr>
          <w:fldChar w:fldCharType="separate"/>
        </w:r>
        <w:r w:rsidR="00247AF5" w:rsidRPr="005B17D3">
          <w:rPr>
            <w:noProof/>
            <w:webHidden/>
          </w:rPr>
          <w:t>323</w:t>
        </w:r>
        <w:r w:rsidR="00247AF5" w:rsidRPr="005B17D3">
          <w:rPr>
            <w:noProof/>
            <w:webHidden/>
          </w:rPr>
          <w:fldChar w:fldCharType="end"/>
        </w:r>
      </w:hyperlink>
    </w:p>
    <w:p w14:paraId="1DBB85E9" w14:textId="4723EB4F" w:rsidR="00247AF5" w:rsidRPr="005B17D3" w:rsidRDefault="005B17D3">
      <w:pPr>
        <w:pStyle w:val="TableofFigures"/>
        <w:tabs>
          <w:tab w:val="right" w:leader="dot" w:pos="9350"/>
        </w:tabs>
        <w:rPr>
          <w:rFonts w:asciiTheme="minorHAnsi" w:eastAsiaTheme="minorEastAsia" w:hAnsiTheme="minorHAnsi" w:cstheme="minorBidi"/>
          <w:noProof/>
          <w:sz w:val="22"/>
          <w:szCs w:val="22"/>
        </w:rPr>
      </w:pPr>
      <w:hyperlink w:anchor="_Toc31622415" w:history="1">
        <w:r w:rsidR="00247AF5" w:rsidRPr="005B17D3">
          <w:rPr>
            <w:rStyle w:val="Hyperlink"/>
            <w:noProof/>
          </w:rPr>
          <w:t>Figure 58: Initial 90-day period of care and an additional 90-day period of care</w:t>
        </w:r>
        <w:r w:rsidR="00247AF5" w:rsidRPr="005B17D3">
          <w:rPr>
            <w:noProof/>
            <w:webHidden/>
          </w:rPr>
          <w:tab/>
        </w:r>
        <w:r w:rsidR="00247AF5" w:rsidRPr="005B17D3">
          <w:rPr>
            <w:noProof/>
            <w:webHidden/>
          </w:rPr>
          <w:fldChar w:fldCharType="begin"/>
        </w:r>
        <w:r w:rsidR="00247AF5" w:rsidRPr="005B17D3">
          <w:rPr>
            <w:noProof/>
            <w:webHidden/>
          </w:rPr>
          <w:instrText xml:space="preserve"> PAGEREF _Toc31622415 \h </w:instrText>
        </w:r>
        <w:r w:rsidR="00247AF5" w:rsidRPr="005B17D3">
          <w:rPr>
            <w:noProof/>
            <w:webHidden/>
          </w:rPr>
        </w:r>
        <w:r w:rsidR="00247AF5" w:rsidRPr="005B17D3">
          <w:rPr>
            <w:noProof/>
            <w:webHidden/>
          </w:rPr>
          <w:fldChar w:fldCharType="separate"/>
        </w:r>
        <w:r w:rsidR="00247AF5" w:rsidRPr="005B17D3">
          <w:rPr>
            <w:noProof/>
            <w:webHidden/>
          </w:rPr>
          <w:t>334</w:t>
        </w:r>
        <w:r w:rsidR="00247AF5" w:rsidRPr="005B17D3">
          <w:rPr>
            <w:noProof/>
            <w:webHidden/>
          </w:rPr>
          <w:fldChar w:fldCharType="end"/>
        </w:r>
      </w:hyperlink>
    </w:p>
    <w:p w14:paraId="3E0CF351" w14:textId="129FEECC" w:rsidR="00247AF5" w:rsidRPr="005B17D3" w:rsidRDefault="005B17D3">
      <w:pPr>
        <w:pStyle w:val="TableofFigures"/>
        <w:tabs>
          <w:tab w:val="right" w:leader="dot" w:pos="9350"/>
        </w:tabs>
        <w:rPr>
          <w:rFonts w:asciiTheme="minorHAnsi" w:eastAsiaTheme="minorEastAsia" w:hAnsiTheme="minorHAnsi" w:cstheme="minorBidi"/>
          <w:noProof/>
          <w:sz w:val="22"/>
          <w:szCs w:val="22"/>
        </w:rPr>
      </w:pPr>
      <w:hyperlink w:anchor="_Toc31622416" w:history="1">
        <w:r w:rsidR="00247AF5" w:rsidRPr="005B17D3">
          <w:rPr>
            <w:rStyle w:val="Hyperlink"/>
            <w:noProof/>
          </w:rPr>
          <w:t>Figure 59: Active current 90-day period of care</w:t>
        </w:r>
        <w:r w:rsidR="00247AF5" w:rsidRPr="005B17D3">
          <w:rPr>
            <w:noProof/>
            <w:webHidden/>
          </w:rPr>
          <w:tab/>
        </w:r>
        <w:r w:rsidR="00247AF5" w:rsidRPr="005B17D3">
          <w:rPr>
            <w:noProof/>
            <w:webHidden/>
          </w:rPr>
          <w:fldChar w:fldCharType="begin"/>
        </w:r>
        <w:r w:rsidR="00247AF5" w:rsidRPr="005B17D3">
          <w:rPr>
            <w:noProof/>
            <w:webHidden/>
          </w:rPr>
          <w:instrText xml:space="preserve"> PAGEREF _Toc31622416 \h </w:instrText>
        </w:r>
        <w:r w:rsidR="00247AF5" w:rsidRPr="005B17D3">
          <w:rPr>
            <w:noProof/>
            <w:webHidden/>
          </w:rPr>
        </w:r>
        <w:r w:rsidR="00247AF5" w:rsidRPr="005B17D3">
          <w:rPr>
            <w:noProof/>
            <w:webHidden/>
          </w:rPr>
          <w:fldChar w:fldCharType="separate"/>
        </w:r>
        <w:r w:rsidR="00247AF5" w:rsidRPr="005B17D3">
          <w:rPr>
            <w:noProof/>
            <w:webHidden/>
          </w:rPr>
          <w:t>335</w:t>
        </w:r>
        <w:r w:rsidR="00247AF5" w:rsidRPr="005B17D3">
          <w:rPr>
            <w:noProof/>
            <w:webHidden/>
          </w:rPr>
          <w:fldChar w:fldCharType="end"/>
        </w:r>
      </w:hyperlink>
    </w:p>
    <w:p w14:paraId="11DF42B2" w14:textId="7714CDAA" w:rsidR="00247AF5" w:rsidRPr="005B17D3" w:rsidRDefault="005B17D3">
      <w:pPr>
        <w:pStyle w:val="TableofFigures"/>
        <w:tabs>
          <w:tab w:val="right" w:leader="dot" w:pos="9350"/>
        </w:tabs>
        <w:rPr>
          <w:rFonts w:asciiTheme="minorHAnsi" w:eastAsiaTheme="minorEastAsia" w:hAnsiTheme="minorHAnsi" w:cstheme="minorBidi"/>
          <w:noProof/>
          <w:sz w:val="22"/>
          <w:szCs w:val="22"/>
        </w:rPr>
      </w:pPr>
      <w:hyperlink w:anchor="_Toc31622417" w:history="1">
        <w:r w:rsidR="00247AF5" w:rsidRPr="005B17D3">
          <w:rPr>
            <w:rStyle w:val="Hyperlink"/>
            <w:noProof/>
          </w:rPr>
          <w:t>Figure 60: Expired current 90-day period of care</w:t>
        </w:r>
        <w:r w:rsidR="00247AF5" w:rsidRPr="005B17D3">
          <w:rPr>
            <w:noProof/>
            <w:webHidden/>
          </w:rPr>
          <w:tab/>
        </w:r>
        <w:r w:rsidR="00247AF5" w:rsidRPr="005B17D3">
          <w:rPr>
            <w:noProof/>
            <w:webHidden/>
          </w:rPr>
          <w:fldChar w:fldCharType="begin"/>
        </w:r>
        <w:r w:rsidR="00247AF5" w:rsidRPr="005B17D3">
          <w:rPr>
            <w:noProof/>
            <w:webHidden/>
          </w:rPr>
          <w:instrText xml:space="preserve"> PAGEREF _Toc31622417 \h </w:instrText>
        </w:r>
        <w:r w:rsidR="00247AF5" w:rsidRPr="005B17D3">
          <w:rPr>
            <w:noProof/>
            <w:webHidden/>
          </w:rPr>
        </w:r>
        <w:r w:rsidR="00247AF5" w:rsidRPr="005B17D3">
          <w:rPr>
            <w:noProof/>
            <w:webHidden/>
          </w:rPr>
          <w:fldChar w:fldCharType="separate"/>
        </w:r>
        <w:r w:rsidR="00247AF5" w:rsidRPr="005B17D3">
          <w:rPr>
            <w:noProof/>
            <w:webHidden/>
          </w:rPr>
          <w:t>335</w:t>
        </w:r>
        <w:r w:rsidR="00247AF5" w:rsidRPr="005B17D3">
          <w:rPr>
            <w:noProof/>
            <w:webHidden/>
          </w:rPr>
          <w:fldChar w:fldCharType="end"/>
        </w:r>
      </w:hyperlink>
    </w:p>
    <w:p w14:paraId="3D0E5917" w14:textId="421FA2C7" w:rsidR="00247AF5" w:rsidRPr="005B17D3" w:rsidRDefault="005B17D3">
      <w:pPr>
        <w:pStyle w:val="TableofFigures"/>
        <w:tabs>
          <w:tab w:val="right" w:leader="dot" w:pos="9350"/>
        </w:tabs>
        <w:rPr>
          <w:rFonts w:asciiTheme="minorHAnsi" w:eastAsiaTheme="minorEastAsia" w:hAnsiTheme="minorHAnsi" w:cstheme="minorBidi"/>
          <w:noProof/>
          <w:sz w:val="22"/>
          <w:szCs w:val="22"/>
        </w:rPr>
      </w:pPr>
      <w:hyperlink w:anchor="_Toc31622418" w:history="1">
        <w:r w:rsidR="00247AF5" w:rsidRPr="005B17D3">
          <w:rPr>
            <w:rStyle w:val="Hyperlink"/>
            <w:noProof/>
          </w:rPr>
          <w:t>Figure 61: VHA Profiles link on Update Current Eligibility panel</w:t>
        </w:r>
        <w:r w:rsidR="00247AF5" w:rsidRPr="005B17D3">
          <w:rPr>
            <w:noProof/>
            <w:webHidden/>
          </w:rPr>
          <w:tab/>
        </w:r>
        <w:r w:rsidR="00247AF5" w:rsidRPr="005B17D3">
          <w:rPr>
            <w:noProof/>
            <w:webHidden/>
          </w:rPr>
          <w:fldChar w:fldCharType="begin"/>
        </w:r>
        <w:r w:rsidR="00247AF5" w:rsidRPr="005B17D3">
          <w:rPr>
            <w:noProof/>
            <w:webHidden/>
          </w:rPr>
          <w:instrText xml:space="preserve"> PAGEREF _Toc31622418 \h </w:instrText>
        </w:r>
        <w:r w:rsidR="00247AF5" w:rsidRPr="005B17D3">
          <w:rPr>
            <w:noProof/>
            <w:webHidden/>
          </w:rPr>
        </w:r>
        <w:r w:rsidR="00247AF5" w:rsidRPr="005B17D3">
          <w:rPr>
            <w:noProof/>
            <w:webHidden/>
          </w:rPr>
          <w:fldChar w:fldCharType="separate"/>
        </w:r>
        <w:r w:rsidR="00247AF5" w:rsidRPr="005B17D3">
          <w:rPr>
            <w:noProof/>
            <w:webHidden/>
          </w:rPr>
          <w:t>361</w:t>
        </w:r>
        <w:r w:rsidR="00247AF5" w:rsidRPr="005B17D3">
          <w:rPr>
            <w:noProof/>
            <w:webHidden/>
          </w:rPr>
          <w:fldChar w:fldCharType="end"/>
        </w:r>
      </w:hyperlink>
    </w:p>
    <w:p w14:paraId="6A7CAA8F" w14:textId="2E4CF8F3" w:rsidR="00247AF5" w:rsidRPr="005B17D3" w:rsidRDefault="005B17D3">
      <w:pPr>
        <w:pStyle w:val="TableofFigures"/>
        <w:tabs>
          <w:tab w:val="right" w:leader="dot" w:pos="9350"/>
        </w:tabs>
        <w:rPr>
          <w:rFonts w:asciiTheme="minorHAnsi" w:eastAsiaTheme="minorEastAsia" w:hAnsiTheme="minorHAnsi" w:cstheme="minorBidi"/>
          <w:noProof/>
          <w:sz w:val="22"/>
          <w:szCs w:val="22"/>
        </w:rPr>
      </w:pPr>
      <w:hyperlink w:anchor="_Toc31622419" w:history="1">
        <w:r w:rsidR="00247AF5" w:rsidRPr="005B17D3">
          <w:rPr>
            <w:rStyle w:val="Hyperlink"/>
            <w:noProof/>
          </w:rPr>
          <w:t>Figure 62: Short VHAP description</w:t>
        </w:r>
        <w:r w:rsidR="00247AF5" w:rsidRPr="005B17D3">
          <w:rPr>
            <w:noProof/>
            <w:webHidden/>
          </w:rPr>
          <w:tab/>
        </w:r>
        <w:r w:rsidR="00247AF5" w:rsidRPr="005B17D3">
          <w:rPr>
            <w:noProof/>
            <w:webHidden/>
          </w:rPr>
          <w:fldChar w:fldCharType="begin"/>
        </w:r>
        <w:r w:rsidR="00247AF5" w:rsidRPr="005B17D3">
          <w:rPr>
            <w:noProof/>
            <w:webHidden/>
          </w:rPr>
          <w:instrText xml:space="preserve"> PAGEREF _Toc31622419 \h </w:instrText>
        </w:r>
        <w:r w:rsidR="00247AF5" w:rsidRPr="005B17D3">
          <w:rPr>
            <w:noProof/>
            <w:webHidden/>
          </w:rPr>
        </w:r>
        <w:r w:rsidR="00247AF5" w:rsidRPr="005B17D3">
          <w:rPr>
            <w:noProof/>
            <w:webHidden/>
          </w:rPr>
          <w:fldChar w:fldCharType="separate"/>
        </w:r>
        <w:r w:rsidR="00247AF5" w:rsidRPr="005B17D3">
          <w:rPr>
            <w:noProof/>
            <w:webHidden/>
          </w:rPr>
          <w:t>361</w:t>
        </w:r>
        <w:r w:rsidR="00247AF5" w:rsidRPr="005B17D3">
          <w:rPr>
            <w:noProof/>
            <w:webHidden/>
          </w:rPr>
          <w:fldChar w:fldCharType="end"/>
        </w:r>
      </w:hyperlink>
    </w:p>
    <w:p w14:paraId="4BA81CAB" w14:textId="358A2E81" w:rsidR="00247AF5" w:rsidRPr="005B17D3" w:rsidRDefault="005B17D3">
      <w:pPr>
        <w:pStyle w:val="TableofFigures"/>
        <w:tabs>
          <w:tab w:val="right" w:leader="dot" w:pos="9350"/>
        </w:tabs>
        <w:rPr>
          <w:rFonts w:asciiTheme="minorHAnsi" w:eastAsiaTheme="minorEastAsia" w:hAnsiTheme="minorHAnsi" w:cstheme="minorBidi"/>
          <w:noProof/>
          <w:sz w:val="22"/>
          <w:szCs w:val="22"/>
        </w:rPr>
      </w:pPr>
      <w:hyperlink w:anchor="_Toc31622420" w:history="1">
        <w:r w:rsidR="00247AF5" w:rsidRPr="005B17D3">
          <w:rPr>
            <w:rStyle w:val="Hyperlink"/>
            <w:noProof/>
          </w:rPr>
          <w:t>Figure 63: VHA Profiles Assigned – Unselect to Unassign</w:t>
        </w:r>
        <w:r w:rsidR="00247AF5" w:rsidRPr="005B17D3">
          <w:rPr>
            <w:noProof/>
            <w:webHidden/>
          </w:rPr>
          <w:tab/>
        </w:r>
        <w:r w:rsidR="00247AF5" w:rsidRPr="005B17D3">
          <w:rPr>
            <w:noProof/>
            <w:webHidden/>
          </w:rPr>
          <w:fldChar w:fldCharType="begin"/>
        </w:r>
        <w:r w:rsidR="00247AF5" w:rsidRPr="005B17D3">
          <w:rPr>
            <w:noProof/>
            <w:webHidden/>
          </w:rPr>
          <w:instrText xml:space="preserve"> PAGEREF _Toc31622420 \h </w:instrText>
        </w:r>
        <w:r w:rsidR="00247AF5" w:rsidRPr="005B17D3">
          <w:rPr>
            <w:noProof/>
            <w:webHidden/>
          </w:rPr>
        </w:r>
        <w:r w:rsidR="00247AF5" w:rsidRPr="005B17D3">
          <w:rPr>
            <w:noProof/>
            <w:webHidden/>
          </w:rPr>
          <w:fldChar w:fldCharType="separate"/>
        </w:r>
        <w:r w:rsidR="00247AF5" w:rsidRPr="005B17D3">
          <w:rPr>
            <w:noProof/>
            <w:webHidden/>
          </w:rPr>
          <w:t>362</w:t>
        </w:r>
        <w:r w:rsidR="00247AF5" w:rsidRPr="005B17D3">
          <w:rPr>
            <w:noProof/>
            <w:webHidden/>
          </w:rPr>
          <w:fldChar w:fldCharType="end"/>
        </w:r>
      </w:hyperlink>
    </w:p>
    <w:p w14:paraId="0B60BB78" w14:textId="581EADBC" w:rsidR="00247AF5" w:rsidRPr="005B17D3" w:rsidRDefault="005B17D3">
      <w:pPr>
        <w:pStyle w:val="TableofFigures"/>
        <w:tabs>
          <w:tab w:val="right" w:leader="dot" w:pos="9350"/>
        </w:tabs>
        <w:rPr>
          <w:rFonts w:asciiTheme="minorHAnsi" w:eastAsiaTheme="minorEastAsia" w:hAnsiTheme="minorHAnsi" w:cstheme="minorBidi"/>
          <w:noProof/>
          <w:sz w:val="22"/>
          <w:szCs w:val="22"/>
        </w:rPr>
      </w:pPr>
      <w:hyperlink w:anchor="_Toc31622421" w:history="1">
        <w:r w:rsidR="00247AF5" w:rsidRPr="005B17D3">
          <w:rPr>
            <w:rStyle w:val="Hyperlink"/>
            <w:noProof/>
          </w:rPr>
          <w:t>Figure 64: VHA Profiles Available – Select to Assign</w:t>
        </w:r>
        <w:r w:rsidR="00247AF5" w:rsidRPr="005B17D3">
          <w:rPr>
            <w:noProof/>
            <w:webHidden/>
          </w:rPr>
          <w:tab/>
        </w:r>
        <w:r w:rsidR="00247AF5" w:rsidRPr="005B17D3">
          <w:rPr>
            <w:noProof/>
            <w:webHidden/>
          </w:rPr>
          <w:fldChar w:fldCharType="begin"/>
        </w:r>
        <w:r w:rsidR="00247AF5" w:rsidRPr="005B17D3">
          <w:rPr>
            <w:noProof/>
            <w:webHidden/>
          </w:rPr>
          <w:instrText xml:space="preserve"> PAGEREF _Toc31622421 \h </w:instrText>
        </w:r>
        <w:r w:rsidR="00247AF5" w:rsidRPr="005B17D3">
          <w:rPr>
            <w:noProof/>
            <w:webHidden/>
          </w:rPr>
        </w:r>
        <w:r w:rsidR="00247AF5" w:rsidRPr="005B17D3">
          <w:rPr>
            <w:noProof/>
            <w:webHidden/>
          </w:rPr>
          <w:fldChar w:fldCharType="separate"/>
        </w:r>
        <w:r w:rsidR="00247AF5" w:rsidRPr="005B17D3">
          <w:rPr>
            <w:noProof/>
            <w:webHidden/>
          </w:rPr>
          <w:t>363</w:t>
        </w:r>
        <w:r w:rsidR="00247AF5" w:rsidRPr="005B17D3">
          <w:rPr>
            <w:noProof/>
            <w:webHidden/>
          </w:rPr>
          <w:fldChar w:fldCharType="end"/>
        </w:r>
      </w:hyperlink>
    </w:p>
    <w:p w14:paraId="19049AED" w14:textId="7C0D4EC3" w:rsidR="00247AF5" w:rsidRPr="005B17D3" w:rsidRDefault="005B17D3">
      <w:pPr>
        <w:pStyle w:val="TableofFigures"/>
        <w:tabs>
          <w:tab w:val="right" w:leader="dot" w:pos="9350"/>
        </w:tabs>
        <w:rPr>
          <w:rFonts w:asciiTheme="minorHAnsi" w:eastAsiaTheme="minorEastAsia" w:hAnsiTheme="minorHAnsi" w:cstheme="minorBidi"/>
          <w:noProof/>
          <w:sz w:val="22"/>
          <w:szCs w:val="22"/>
        </w:rPr>
      </w:pPr>
      <w:hyperlink w:anchor="_Toc31622422" w:history="1">
        <w:r w:rsidR="00247AF5" w:rsidRPr="005B17D3">
          <w:rPr>
            <w:rStyle w:val="Hyperlink"/>
            <w:noProof/>
          </w:rPr>
          <w:t>Figure 65: Pre-MISSION Act Community Care Determination screen</w:t>
        </w:r>
        <w:r w:rsidR="00247AF5" w:rsidRPr="005B17D3">
          <w:rPr>
            <w:noProof/>
            <w:webHidden/>
          </w:rPr>
          <w:tab/>
        </w:r>
        <w:r w:rsidR="00247AF5" w:rsidRPr="005B17D3">
          <w:rPr>
            <w:noProof/>
            <w:webHidden/>
          </w:rPr>
          <w:fldChar w:fldCharType="begin"/>
        </w:r>
        <w:r w:rsidR="00247AF5" w:rsidRPr="005B17D3">
          <w:rPr>
            <w:noProof/>
            <w:webHidden/>
          </w:rPr>
          <w:instrText xml:space="preserve"> PAGEREF _Toc31622422 \h </w:instrText>
        </w:r>
        <w:r w:rsidR="00247AF5" w:rsidRPr="005B17D3">
          <w:rPr>
            <w:noProof/>
            <w:webHidden/>
          </w:rPr>
        </w:r>
        <w:r w:rsidR="00247AF5" w:rsidRPr="005B17D3">
          <w:rPr>
            <w:noProof/>
            <w:webHidden/>
          </w:rPr>
          <w:fldChar w:fldCharType="separate"/>
        </w:r>
        <w:r w:rsidR="00247AF5" w:rsidRPr="005B17D3">
          <w:rPr>
            <w:noProof/>
            <w:webHidden/>
          </w:rPr>
          <w:t>372</w:t>
        </w:r>
        <w:r w:rsidR="00247AF5" w:rsidRPr="005B17D3">
          <w:rPr>
            <w:noProof/>
            <w:webHidden/>
          </w:rPr>
          <w:fldChar w:fldCharType="end"/>
        </w:r>
      </w:hyperlink>
    </w:p>
    <w:p w14:paraId="60B82FA4" w14:textId="16B68F67" w:rsidR="00247AF5" w:rsidRPr="005B17D3" w:rsidRDefault="005B17D3">
      <w:pPr>
        <w:pStyle w:val="TableofFigures"/>
        <w:tabs>
          <w:tab w:val="right" w:leader="dot" w:pos="9350"/>
        </w:tabs>
        <w:rPr>
          <w:rFonts w:asciiTheme="minorHAnsi" w:eastAsiaTheme="minorEastAsia" w:hAnsiTheme="minorHAnsi" w:cstheme="minorBidi"/>
          <w:noProof/>
          <w:sz w:val="22"/>
          <w:szCs w:val="22"/>
        </w:rPr>
      </w:pPr>
      <w:hyperlink w:anchor="_Toc31622423" w:history="1">
        <w:r w:rsidR="00247AF5" w:rsidRPr="005B17D3">
          <w:rPr>
            <w:rStyle w:val="Hyperlink"/>
            <w:noProof/>
          </w:rPr>
          <w:t>Figure 66: MISSION Act Community Care Determination screen</w:t>
        </w:r>
        <w:r w:rsidR="00247AF5" w:rsidRPr="005B17D3">
          <w:rPr>
            <w:noProof/>
            <w:webHidden/>
          </w:rPr>
          <w:tab/>
        </w:r>
        <w:r w:rsidR="00247AF5" w:rsidRPr="005B17D3">
          <w:rPr>
            <w:noProof/>
            <w:webHidden/>
          </w:rPr>
          <w:fldChar w:fldCharType="begin"/>
        </w:r>
        <w:r w:rsidR="00247AF5" w:rsidRPr="005B17D3">
          <w:rPr>
            <w:noProof/>
            <w:webHidden/>
          </w:rPr>
          <w:instrText xml:space="preserve"> PAGEREF _Toc31622423 \h </w:instrText>
        </w:r>
        <w:r w:rsidR="00247AF5" w:rsidRPr="005B17D3">
          <w:rPr>
            <w:noProof/>
            <w:webHidden/>
          </w:rPr>
        </w:r>
        <w:r w:rsidR="00247AF5" w:rsidRPr="005B17D3">
          <w:rPr>
            <w:noProof/>
            <w:webHidden/>
          </w:rPr>
          <w:fldChar w:fldCharType="separate"/>
        </w:r>
        <w:r w:rsidR="00247AF5" w:rsidRPr="005B17D3">
          <w:rPr>
            <w:noProof/>
            <w:webHidden/>
          </w:rPr>
          <w:t>373</w:t>
        </w:r>
        <w:r w:rsidR="00247AF5" w:rsidRPr="005B17D3">
          <w:rPr>
            <w:noProof/>
            <w:webHidden/>
          </w:rPr>
          <w:fldChar w:fldCharType="end"/>
        </w:r>
      </w:hyperlink>
    </w:p>
    <w:p w14:paraId="1508939A" w14:textId="0DD3708E" w:rsidR="00247AF5" w:rsidRPr="005B17D3" w:rsidRDefault="005B17D3">
      <w:pPr>
        <w:pStyle w:val="TableofFigures"/>
        <w:tabs>
          <w:tab w:val="right" w:leader="dot" w:pos="9350"/>
        </w:tabs>
        <w:rPr>
          <w:rFonts w:asciiTheme="minorHAnsi" w:eastAsiaTheme="minorEastAsia" w:hAnsiTheme="minorHAnsi" w:cstheme="minorBidi"/>
          <w:noProof/>
          <w:sz w:val="22"/>
          <w:szCs w:val="22"/>
        </w:rPr>
      </w:pPr>
      <w:hyperlink w:anchor="_Toc31622424" w:history="1">
        <w:r w:rsidR="00247AF5" w:rsidRPr="005B17D3">
          <w:rPr>
            <w:rStyle w:val="Hyperlink"/>
            <w:noProof/>
          </w:rPr>
          <w:t>Figure 67: Community Care Determination History screen</w:t>
        </w:r>
        <w:r w:rsidR="00247AF5" w:rsidRPr="005B17D3">
          <w:rPr>
            <w:noProof/>
            <w:webHidden/>
          </w:rPr>
          <w:tab/>
        </w:r>
        <w:r w:rsidR="00247AF5" w:rsidRPr="005B17D3">
          <w:rPr>
            <w:noProof/>
            <w:webHidden/>
          </w:rPr>
          <w:fldChar w:fldCharType="begin"/>
        </w:r>
        <w:r w:rsidR="00247AF5" w:rsidRPr="005B17D3">
          <w:rPr>
            <w:noProof/>
            <w:webHidden/>
          </w:rPr>
          <w:instrText xml:space="preserve"> PAGEREF _Toc31622424 \h </w:instrText>
        </w:r>
        <w:r w:rsidR="00247AF5" w:rsidRPr="005B17D3">
          <w:rPr>
            <w:noProof/>
            <w:webHidden/>
          </w:rPr>
        </w:r>
        <w:r w:rsidR="00247AF5" w:rsidRPr="005B17D3">
          <w:rPr>
            <w:noProof/>
            <w:webHidden/>
          </w:rPr>
          <w:fldChar w:fldCharType="separate"/>
        </w:r>
        <w:r w:rsidR="00247AF5" w:rsidRPr="005B17D3">
          <w:rPr>
            <w:noProof/>
            <w:webHidden/>
          </w:rPr>
          <w:t>375</w:t>
        </w:r>
        <w:r w:rsidR="00247AF5" w:rsidRPr="005B17D3">
          <w:rPr>
            <w:noProof/>
            <w:webHidden/>
          </w:rPr>
          <w:fldChar w:fldCharType="end"/>
        </w:r>
      </w:hyperlink>
    </w:p>
    <w:p w14:paraId="05133970" w14:textId="7D8442DB" w:rsidR="00247AF5" w:rsidRPr="005B17D3" w:rsidRDefault="005B17D3">
      <w:pPr>
        <w:pStyle w:val="TableofFigures"/>
        <w:tabs>
          <w:tab w:val="right" w:leader="dot" w:pos="9350"/>
        </w:tabs>
        <w:rPr>
          <w:rFonts w:asciiTheme="minorHAnsi" w:eastAsiaTheme="minorEastAsia" w:hAnsiTheme="minorHAnsi" w:cstheme="minorBidi"/>
          <w:noProof/>
          <w:sz w:val="22"/>
          <w:szCs w:val="22"/>
        </w:rPr>
      </w:pPr>
      <w:hyperlink w:anchor="_Toc31622425" w:history="1">
        <w:r w:rsidR="00247AF5" w:rsidRPr="005B17D3">
          <w:rPr>
            <w:rStyle w:val="Hyperlink"/>
            <w:noProof/>
          </w:rPr>
          <w:t>Figure 68: View Data Sent to CCN Contractors and View Data Sent to TPA links</w:t>
        </w:r>
        <w:r w:rsidR="00247AF5" w:rsidRPr="005B17D3">
          <w:rPr>
            <w:noProof/>
            <w:webHidden/>
          </w:rPr>
          <w:tab/>
        </w:r>
        <w:r w:rsidR="00247AF5" w:rsidRPr="005B17D3">
          <w:rPr>
            <w:noProof/>
            <w:webHidden/>
          </w:rPr>
          <w:fldChar w:fldCharType="begin"/>
        </w:r>
        <w:r w:rsidR="00247AF5" w:rsidRPr="005B17D3">
          <w:rPr>
            <w:noProof/>
            <w:webHidden/>
          </w:rPr>
          <w:instrText xml:space="preserve"> PAGEREF _Toc31622425 \h </w:instrText>
        </w:r>
        <w:r w:rsidR="00247AF5" w:rsidRPr="005B17D3">
          <w:rPr>
            <w:noProof/>
            <w:webHidden/>
          </w:rPr>
        </w:r>
        <w:r w:rsidR="00247AF5" w:rsidRPr="005B17D3">
          <w:rPr>
            <w:noProof/>
            <w:webHidden/>
          </w:rPr>
          <w:fldChar w:fldCharType="separate"/>
        </w:r>
        <w:r w:rsidR="00247AF5" w:rsidRPr="005B17D3">
          <w:rPr>
            <w:noProof/>
            <w:webHidden/>
          </w:rPr>
          <w:t>377</w:t>
        </w:r>
        <w:r w:rsidR="00247AF5" w:rsidRPr="005B17D3">
          <w:rPr>
            <w:noProof/>
            <w:webHidden/>
          </w:rPr>
          <w:fldChar w:fldCharType="end"/>
        </w:r>
      </w:hyperlink>
    </w:p>
    <w:p w14:paraId="4D8F43E5" w14:textId="169E40FD" w:rsidR="00247AF5" w:rsidRPr="005B17D3" w:rsidRDefault="005B17D3">
      <w:pPr>
        <w:pStyle w:val="TableofFigures"/>
        <w:tabs>
          <w:tab w:val="right" w:leader="dot" w:pos="9350"/>
        </w:tabs>
        <w:rPr>
          <w:rFonts w:asciiTheme="minorHAnsi" w:eastAsiaTheme="minorEastAsia" w:hAnsiTheme="minorHAnsi" w:cstheme="minorBidi"/>
          <w:noProof/>
          <w:sz w:val="22"/>
          <w:szCs w:val="22"/>
        </w:rPr>
      </w:pPr>
      <w:hyperlink w:anchor="_Toc31622426" w:history="1">
        <w:r w:rsidR="00247AF5" w:rsidRPr="005B17D3">
          <w:rPr>
            <w:rStyle w:val="Hyperlink"/>
            <w:noProof/>
          </w:rPr>
          <w:t>Figure 69: CCN Message Log screen</w:t>
        </w:r>
        <w:r w:rsidR="00247AF5" w:rsidRPr="005B17D3">
          <w:rPr>
            <w:noProof/>
            <w:webHidden/>
          </w:rPr>
          <w:tab/>
        </w:r>
        <w:r w:rsidR="00247AF5" w:rsidRPr="005B17D3">
          <w:rPr>
            <w:noProof/>
            <w:webHidden/>
          </w:rPr>
          <w:fldChar w:fldCharType="begin"/>
        </w:r>
        <w:r w:rsidR="00247AF5" w:rsidRPr="005B17D3">
          <w:rPr>
            <w:noProof/>
            <w:webHidden/>
          </w:rPr>
          <w:instrText xml:space="preserve"> PAGEREF _Toc31622426 \h </w:instrText>
        </w:r>
        <w:r w:rsidR="00247AF5" w:rsidRPr="005B17D3">
          <w:rPr>
            <w:noProof/>
            <w:webHidden/>
          </w:rPr>
        </w:r>
        <w:r w:rsidR="00247AF5" w:rsidRPr="005B17D3">
          <w:rPr>
            <w:noProof/>
            <w:webHidden/>
          </w:rPr>
          <w:fldChar w:fldCharType="separate"/>
        </w:r>
        <w:r w:rsidR="00247AF5" w:rsidRPr="005B17D3">
          <w:rPr>
            <w:noProof/>
            <w:webHidden/>
          </w:rPr>
          <w:t>378</w:t>
        </w:r>
        <w:r w:rsidR="00247AF5" w:rsidRPr="005B17D3">
          <w:rPr>
            <w:noProof/>
            <w:webHidden/>
          </w:rPr>
          <w:fldChar w:fldCharType="end"/>
        </w:r>
      </w:hyperlink>
    </w:p>
    <w:p w14:paraId="0C2C899A" w14:textId="5DE9D64B" w:rsidR="00247AF5" w:rsidRPr="005B17D3" w:rsidRDefault="005B17D3">
      <w:pPr>
        <w:pStyle w:val="TableofFigures"/>
        <w:tabs>
          <w:tab w:val="right" w:leader="dot" w:pos="9350"/>
        </w:tabs>
        <w:rPr>
          <w:rFonts w:asciiTheme="minorHAnsi" w:eastAsiaTheme="minorEastAsia" w:hAnsiTheme="minorHAnsi" w:cstheme="minorBidi"/>
          <w:noProof/>
          <w:sz w:val="22"/>
          <w:szCs w:val="22"/>
        </w:rPr>
      </w:pPr>
      <w:hyperlink w:anchor="_Toc31622427" w:history="1">
        <w:r w:rsidR="00247AF5" w:rsidRPr="005B17D3">
          <w:rPr>
            <w:rStyle w:val="Hyperlink"/>
            <w:noProof/>
          </w:rPr>
          <w:t>Figure 70: CCN Contractor Message Search record-level Status dropdown</w:t>
        </w:r>
        <w:r w:rsidR="00247AF5" w:rsidRPr="005B17D3">
          <w:rPr>
            <w:noProof/>
            <w:webHidden/>
          </w:rPr>
          <w:tab/>
        </w:r>
        <w:r w:rsidR="00247AF5" w:rsidRPr="005B17D3">
          <w:rPr>
            <w:noProof/>
            <w:webHidden/>
          </w:rPr>
          <w:fldChar w:fldCharType="begin"/>
        </w:r>
        <w:r w:rsidR="00247AF5" w:rsidRPr="005B17D3">
          <w:rPr>
            <w:noProof/>
            <w:webHidden/>
          </w:rPr>
          <w:instrText xml:space="preserve"> PAGEREF _Toc31622427 \h </w:instrText>
        </w:r>
        <w:r w:rsidR="00247AF5" w:rsidRPr="005B17D3">
          <w:rPr>
            <w:noProof/>
            <w:webHidden/>
          </w:rPr>
        </w:r>
        <w:r w:rsidR="00247AF5" w:rsidRPr="005B17D3">
          <w:rPr>
            <w:noProof/>
            <w:webHidden/>
          </w:rPr>
          <w:fldChar w:fldCharType="separate"/>
        </w:r>
        <w:r w:rsidR="00247AF5" w:rsidRPr="005B17D3">
          <w:rPr>
            <w:noProof/>
            <w:webHidden/>
          </w:rPr>
          <w:t>379</w:t>
        </w:r>
        <w:r w:rsidR="00247AF5" w:rsidRPr="005B17D3">
          <w:rPr>
            <w:noProof/>
            <w:webHidden/>
          </w:rPr>
          <w:fldChar w:fldCharType="end"/>
        </w:r>
      </w:hyperlink>
    </w:p>
    <w:p w14:paraId="23A79185" w14:textId="3CEE1CDC" w:rsidR="00247AF5" w:rsidRPr="005B17D3" w:rsidRDefault="005B17D3">
      <w:pPr>
        <w:pStyle w:val="TableofFigures"/>
        <w:tabs>
          <w:tab w:val="right" w:leader="dot" w:pos="9350"/>
        </w:tabs>
        <w:rPr>
          <w:rFonts w:asciiTheme="minorHAnsi" w:eastAsiaTheme="minorEastAsia" w:hAnsiTheme="minorHAnsi" w:cstheme="minorBidi"/>
          <w:noProof/>
          <w:sz w:val="22"/>
          <w:szCs w:val="22"/>
        </w:rPr>
      </w:pPr>
      <w:hyperlink w:anchor="_Toc31622428" w:history="1">
        <w:r w:rsidR="00247AF5" w:rsidRPr="005B17D3">
          <w:rPr>
            <w:rStyle w:val="Hyperlink"/>
            <w:noProof/>
          </w:rPr>
          <w:t>Figure 71: CCN Contractor Message Log</w:t>
        </w:r>
        <w:r w:rsidR="00247AF5" w:rsidRPr="005B17D3">
          <w:rPr>
            <w:noProof/>
            <w:webHidden/>
          </w:rPr>
          <w:tab/>
        </w:r>
        <w:r w:rsidR="00247AF5" w:rsidRPr="005B17D3">
          <w:rPr>
            <w:noProof/>
            <w:webHidden/>
          </w:rPr>
          <w:fldChar w:fldCharType="begin"/>
        </w:r>
        <w:r w:rsidR="00247AF5" w:rsidRPr="005B17D3">
          <w:rPr>
            <w:noProof/>
            <w:webHidden/>
          </w:rPr>
          <w:instrText xml:space="preserve"> PAGEREF _Toc31622428 \h </w:instrText>
        </w:r>
        <w:r w:rsidR="00247AF5" w:rsidRPr="005B17D3">
          <w:rPr>
            <w:noProof/>
            <w:webHidden/>
          </w:rPr>
        </w:r>
        <w:r w:rsidR="00247AF5" w:rsidRPr="005B17D3">
          <w:rPr>
            <w:noProof/>
            <w:webHidden/>
          </w:rPr>
          <w:fldChar w:fldCharType="separate"/>
        </w:r>
        <w:r w:rsidR="00247AF5" w:rsidRPr="005B17D3">
          <w:rPr>
            <w:noProof/>
            <w:webHidden/>
          </w:rPr>
          <w:t>379</w:t>
        </w:r>
        <w:r w:rsidR="00247AF5" w:rsidRPr="005B17D3">
          <w:rPr>
            <w:noProof/>
            <w:webHidden/>
          </w:rPr>
          <w:fldChar w:fldCharType="end"/>
        </w:r>
      </w:hyperlink>
    </w:p>
    <w:p w14:paraId="6E86541C" w14:textId="503A956C" w:rsidR="00247AF5" w:rsidRPr="005B17D3" w:rsidRDefault="005B17D3">
      <w:pPr>
        <w:pStyle w:val="TableofFigures"/>
        <w:tabs>
          <w:tab w:val="right" w:leader="dot" w:pos="9350"/>
        </w:tabs>
        <w:rPr>
          <w:rFonts w:asciiTheme="minorHAnsi" w:eastAsiaTheme="minorEastAsia" w:hAnsiTheme="minorHAnsi" w:cstheme="minorBidi"/>
          <w:noProof/>
          <w:sz w:val="22"/>
          <w:szCs w:val="22"/>
        </w:rPr>
      </w:pPr>
      <w:hyperlink w:anchor="_Toc31622429" w:history="1">
        <w:r w:rsidR="00247AF5" w:rsidRPr="005B17D3">
          <w:rPr>
            <w:rStyle w:val="Hyperlink"/>
            <w:noProof/>
          </w:rPr>
          <w:t>Figure 72: CCN Message Log screen (Veteran information was purposefully left blank)</w:t>
        </w:r>
        <w:r w:rsidR="00247AF5" w:rsidRPr="005B17D3">
          <w:rPr>
            <w:noProof/>
            <w:webHidden/>
          </w:rPr>
          <w:tab/>
        </w:r>
        <w:r w:rsidR="00247AF5" w:rsidRPr="005B17D3">
          <w:rPr>
            <w:noProof/>
            <w:webHidden/>
          </w:rPr>
          <w:fldChar w:fldCharType="begin"/>
        </w:r>
        <w:r w:rsidR="00247AF5" w:rsidRPr="005B17D3">
          <w:rPr>
            <w:noProof/>
            <w:webHidden/>
          </w:rPr>
          <w:instrText xml:space="preserve"> PAGEREF _Toc31622429 \h </w:instrText>
        </w:r>
        <w:r w:rsidR="00247AF5" w:rsidRPr="005B17D3">
          <w:rPr>
            <w:noProof/>
            <w:webHidden/>
          </w:rPr>
        </w:r>
        <w:r w:rsidR="00247AF5" w:rsidRPr="005B17D3">
          <w:rPr>
            <w:noProof/>
            <w:webHidden/>
          </w:rPr>
          <w:fldChar w:fldCharType="separate"/>
        </w:r>
        <w:r w:rsidR="00247AF5" w:rsidRPr="005B17D3">
          <w:rPr>
            <w:noProof/>
            <w:webHidden/>
          </w:rPr>
          <w:t>381</w:t>
        </w:r>
        <w:r w:rsidR="00247AF5" w:rsidRPr="005B17D3">
          <w:rPr>
            <w:noProof/>
            <w:webHidden/>
          </w:rPr>
          <w:fldChar w:fldCharType="end"/>
        </w:r>
      </w:hyperlink>
    </w:p>
    <w:p w14:paraId="3255AA3D" w14:textId="625831EF" w:rsidR="00247AF5" w:rsidRPr="005B17D3" w:rsidRDefault="005B17D3">
      <w:pPr>
        <w:pStyle w:val="TableofFigures"/>
        <w:tabs>
          <w:tab w:val="right" w:leader="dot" w:pos="9350"/>
        </w:tabs>
        <w:rPr>
          <w:rFonts w:asciiTheme="minorHAnsi" w:eastAsiaTheme="minorEastAsia" w:hAnsiTheme="minorHAnsi" w:cstheme="minorBidi"/>
          <w:noProof/>
          <w:sz w:val="22"/>
          <w:szCs w:val="22"/>
        </w:rPr>
      </w:pPr>
      <w:hyperlink w:anchor="_Toc31622430" w:history="1">
        <w:r w:rsidR="00247AF5" w:rsidRPr="005B17D3">
          <w:rPr>
            <w:rStyle w:val="Hyperlink"/>
            <w:noProof/>
          </w:rPr>
          <w:t>Figure 73: CCN CSV Message Log Export</w:t>
        </w:r>
        <w:r w:rsidR="00247AF5" w:rsidRPr="005B17D3">
          <w:rPr>
            <w:noProof/>
            <w:webHidden/>
          </w:rPr>
          <w:tab/>
        </w:r>
        <w:r w:rsidR="00247AF5" w:rsidRPr="005B17D3">
          <w:rPr>
            <w:noProof/>
            <w:webHidden/>
          </w:rPr>
          <w:fldChar w:fldCharType="begin"/>
        </w:r>
        <w:r w:rsidR="00247AF5" w:rsidRPr="005B17D3">
          <w:rPr>
            <w:noProof/>
            <w:webHidden/>
          </w:rPr>
          <w:instrText xml:space="preserve"> PAGEREF _Toc31622430 \h </w:instrText>
        </w:r>
        <w:r w:rsidR="00247AF5" w:rsidRPr="005B17D3">
          <w:rPr>
            <w:noProof/>
            <w:webHidden/>
          </w:rPr>
        </w:r>
        <w:r w:rsidR="00247AF5" w:rsidRPr="005B17D3">
          <w:rPr>
            <w:noProof/>
            <w:webHidden/>
          </w:rPr>
          <w:fldChar w:fldCharType="separate"/>
        </w:r>
        <w:r w:rsidR="00247AF5" w:rsidRPr="005B17D3">
          <w:rPr>
            <w:noProof/>
            <w:webHidden/>
          </w:rPr>
          <w:t>382</w:t>
        </w:r>
        <w:r w:rsidR="00247AF5" w:rsidRPr="005B17D3">
          <w:rPr>
            <w:noProof/>
            <w:webHidden/>
          </w:rPr>
          <w:fldChar w:fldCharType="end"/>
        </w:r>
      </w:hyperlink>
    </w:p>
    <w:p w14:paraId="1B70A793" w14:textId="3CB87F83" w:rsidR="00247AF5" w:rsidRPr="005B17D3" w:rsidRDefault="005B17D3">
      <w:pPr>
        <w:pStyle w:val="TableofFigures"/>
        <w:tabs>
          <w:tab w:val="right" w:leader="dot" w:pos="9350"/>
        </w:tabs>
        <w:rPr>
          <w:rFonts w:asciiTheme="minorHAnsi" w:eastAsiaTheme="minorEastAsia" w:hAnsiTheme="minorHAnsi" w:cstheme="minorBidi"/>
          <w:noProof/>
          <w:sz w:val="22"/>
          <w:szCs w:val="22"/>
        </w:rPr>
      </w:pPr>
      <w:hyperlink w:anchor="_Toc31622431" w:history="1">
        <w:r w:rsidR="00247AF5" w:rsidRPr="005B17D3">
          <w:rPr>
            <w:rStyle w:val="Hyperlink"/>
            <w:noProof/>
          </w:rPr>
          <w:t>Figure 74: Manage State Region Assignments</w:t>
        </w:r>
        <w:r w:rsidR="00247AF5" w:rsidRPr="005B17D3">
          <w:rPr>
            <w:noProof/>
            <w:webHidden/>
          </w:rPr>
          <w:tab/>
        </w:r>
        <w:r w:rsidR="00247AF5" w:rsidRPr="005B17D3">
          <w:rPr>
            <w:noProof/>
            <w:webHidden/>
          </w:rPr>
          <w:fldChar w:fldCharType="begin"/>
        </w:r>
        <w:r w:rsidR="00247AF5" w:rsidRPr="005B17D3">
          <w:rPr>
            <w:noProof/>
            <w:webHidden/>
          </w:rPr>
          <w:instrText xml:space="preserve"> PAGEREF _Toc31622431 \h </w:instrText>
        </w:r>
        <w:r w:rsidR="00247AF5" w:rsidRPr="005B17D3">
          <w:rPr>
            <w:noProof/>
            <w:webHidden/>
          </w:rPr>
        </w:r>
        <w:r w:rsidR="00247AF5" w:rsidRPr="005B17D3">
          <w:rPr>
            <w:noProof/>
            <w:webHidden/>
          </w:rPr>
          <w:fldChar w:fldCharType="separate"/>
        </w:r>
        <w:r w:rsidR="00247AF5" w:rsidRPr="005B17D3">
          <w:rPr>
            <w:noProof/>
            <w:webHidden/>
          </w:rPr>
          <w:t>383</w:t>
        </w:r>
        <w:r w:rsidR="00247AF5" w:rsidRPr="005B17D3">
          <w:rPr>
            <w:noProof/>
            <w:webHidden/>
          </w:rPr>
          <w:fldChar w:fldCharType="end"/>
        </w:r>
      </w:hyperlink>
    </w:p>
    <w:p w14:paraId="4BD97BD5" w14:textId="245ED053" w:rsidR="00247AF5" w:rsidRPr="005B17D3" w:rsidRDefault="005B17D3">
      <w:pPr>
        <w:pStyle w:val="TableofFigures"/>
        <w:tabs>
          <w:tab w:val="right" w:leader="dot" w:pos="9350"/>
        </w:tabs>
        <w:rPr>
          <w:rFonts w:asciiTheme="minorHAnsi" w:eastAsiaTheme="minorEastAsia" w:hAnsiTheme="minorHAnsi" w:cstheme="minorBidi"/>
          <w:noProof/>
          <w:sz w:val="22"/>
          <w:szCs w:val="22"/>
        </w:rPr>
      </w:pPr>
      <w:hyperlink w:anchor="_Toc31622432" w:history="1">
        <w:r w:rsidR="00247AF5" w:rsidRPr="005B17D3">
          <w:rPr>
            <w:rStyle w:val="Hyperlink"/>
            <w:noProof/>
          </w:rPr>
          <w:t>Figure 75: TPA Message Log</w:t>
        </w:r>
        <w:r w:rsidR="00247AF5" w:rsidRPr="005B17D3">
          <w:rPr>
            <w:noProof/>
            <w:webHidden/>
          </w:rPr>
          <w:tab/>
        </w:r>
        <w:r w:rsidR="00247AF5" w:rsidRPr="005B17D3">
          <w:rPr>
            <w:noProof/>
            <w:webHidden/>
          </w:rPr>
          <w:fldChar w:fldCharType="begin"/>
        </w:r>
        <w:r w:rsidR="00247AF5" w:rsidRPr="005B17D3">
          <w:rPr>
            <w:noProof/>
            <w:webHidden/>
          </w:rPr>
          <w:instrText xml:space="preserve"> PAGEREF _Toc31622432 \h </w:instrText>
        </w:r>
        <w:r w:rsidR="00247AF5" w:rsidRPr="005B17D3">
          <w:rPr>
            <w:noProof/>
            <w:webHidden/>
          </w:rPr>
        </w:r>
        <w:r w:rsidR="00247AF5" w:rsidRPr="005B17D3">
          <w:rPr>
            <w:noProof/>
            <w:webHidden/>
          </w:rPr>
          <w:fldChar w:fldCharType="separate"/>
        </w:r>
        <w:r w:rsidR="00247AF5" w:rsidRPr="005B17D3">
          <w:rPr>
            <w:noProof/>
            <w:webHidden/>
          </w:rPr>
          <w:t>384</w:t>
        </w:r>
        <w:r w:rsidR="00247AF5" w:rsidRPr="005B17D3">
          <w:rPr>
            <w:noProof/>
            <w:webHidden/>
          </w:rPr>
          <w:fldChar w:fldCharType="end"/>
        </w:r>
      </w:hyperlink>
    </w:p>
    <w:p w14:paraId="71707484" w14:textId="36C54B3E" w:rsidR="00247AF5" w:rsidRPr="005B17D3" w:rsidRDefault="005B17D3">
      <w:pPr>
        <w:pStyle w:val="TableofFigures"/>
        <w:tabs>
          <w:tab w:val="right" w:leader="dot" w:pos="9350"/>
        </w:tabs>
        <w:rPr>
          <w:rFonts w:asciiTheme="minorHAnsi" w:eastAsiaTheme="minorEastAsia" w:hAnsiTheme="minorHAnsi" w:cstheme="minorBidi"/>
          <w:noProof/>
          <w:sz w:val="22"/>
          <w:szCs w:val="22"/>
        </w:rPr>
      </w:pPr>
      <w:hyperlink w:anchor="_Toc31622433" w:history="1">
        <w:r w:rsidR="00247AF5" w:rsidRPr="005B17D3">
          <w:rPr>
            <w:rStyle w:val="Hyperlink"/>
            <w:noProof/>
          </w:rPr>
          <w:t>Figure 76:  Pre-MISSION Act TPA Transmission Details screen (Veteran information was purposefully left blank)</w:t>
        </w:r>
        <w:r w:rsidR="00247AF5" w:rsidRPr="005B17D3">
          <w:rPr>
            <w:noProof/>
            <w:webHidden/>
          </w:rPr>
          <w:tab/>
        </w:r>
        <w:r w:rsidR="00247AF5" w:rsidRPr="005B17D3">
          <w:rPr>
            <w:noProof/>
            <w:webHidden/>
          </w:rPr>
          <w:fldChar w:fldCharType="begin"/>
        </w:r>
        <w:r w:rsidR="00247AF5" w:rsidRPr="005B17D3">
          <w:rPr>
            <w:noProof/>
            <w:webHidden/>
          </w:rPr>
          <w:instrText xml:space="preserve"> PAGEREF _Toc31622433 \h </w:instrText>
        </w:r>
        <w:r w:rsidR="00247AF5" w:rsidRPr="005B17D3">
          <w:rPr>
            <w:noProof/>
            <w:webHidden/>
          </w:rPr>
        </w:r>
        <w:r w:rsidR="00247AF5" w:rsidRPr="005B17D3">
          <w:rPr>
            <w:noProof/>
            <w:webHidden/>
          </w:rPr>
          <w:fldChar w:fldCharType="separate"/>
        </w:r>
        <w:r w:rsidR="00247AF5" w:rsidRPr="005B17D3">
          <w:rPr>
            <w:noProof/>
            <w:webHidden/>
          </w:rPr>
          <w:t>387</w:t>
        </w:r>
        <w:r w:rsidR="00247AF5" w:rsidRPr="005B17D3">
          <w:rPr>
            <w:noProof/>
            <w:webHidden/>
          </w:rPr>
          <w:fldChar w:fldCharType="end"/>
        </w:r>
      </w:hyperlink>
    </w:p>
    <w:p w14:paraId="0232D981" w14:textId="43859F4C" w:rsidR="00247AF5" w:rsidRPr="005B17D3" w:rsidRDefault="005B17D3">
      <w:pPr>
        <w:pStyle w:val="TableofFigures"/>
        <w:tabs>
          <w:tab w:val="right" w:leader="dot" w:pos="9350"/>
        </w:tabs>
        <w:rPr>
          <w:rFonts w:asciiTheme="minorHAnsi" w:eastAsiaTheme="minorEastAsia" w:hAnsiTheme="minorHAnsi" w:cstheme="minorBidi"/>
          <w:noProof/>
          <w:sz w:val="22"/>
          <w:szCs w:val="22"/>
        </w:rPr>
      </w:pPr>
      <w:hyperlink w:anchor="_Toc31622434" w:history="1">
        <w:r w:rsidR="00247AF5" w:rsidRPr="005B17D3">
          <w:rPr>
            <w:rStyle w:val="Hyperlink"/>
            <w:noProof/>
          </w:rPr>
          <w:t>Figure 77: Pre-MISSION Act TPA CSV Message Log Export</w:t>
        </w:r>
        <w:r w:rsidR="00247AF5" w:rsidRPr="005B17D3">
          <w:rPr>
            <w:noProof/>
            <w:webHidden/>
          </w:rPr>
          <w:tab/>
        </w:r>
        <w:r w:rsidR="00247AF5" w:rsidRPr="005B17D3">
          <w:rPr>
            <w:noProof/>
            <w:webHidden/>
          </w:rPr>
          <w:fldChar w:fldCharType="begin"/>
        </w:r>
        <w:r w:rsidR="00247AF5" w:rsidRPr="005B17D3">
          <w:rPr>
            <w:noProof/>
            <w:webHidden/>
          </w:rPr>
          <w:instrText xml:space="preserve"> PAGEREF _Toc31622434 \h </w:instrText>
        </w:r>
        <w:r w:rsidR="00247AF5" w:rsidRPr="005B17D3">
          <w:rPr>
            <w:noProof/>
            <w:webHidden/>
          </w:rPr>
        </w:r>
        <w:r w:rsidR="00247AF5" w:rsidRPr="005B17D3">
          <w:rPr>
            <w:noProof/>
            <w:webHidden/>
          </w:rPr>
          <w:fldChar w:fldCharType="separate"/>
        </w:r>
        <w:r w:rsidR="00247AF5" w:rsidRPr="005B17D3">
          <w:rPr>
            <w:noProof/>
            <w:webHidden/>
          </w:rPr>
          <w:t>388</w:t>
        </w:r>
        <w:r w:rsidR="00247AF5" w:rsidRPr="005B17D3">
          <w:rPr>
            <w:noProof/>
            <w:webHidden/>
          </w:rPr>
          <w:fldChar w:fldCharType="end"/>
        </w:r>
      </w:hyperlink>
    </w:p>
    <w:p w14:paraId="73CECC8D" w14:textId="1B7E05BC" w:rsidR="00247AF5" w:rsidRPr="005B17D3" w:rsidRDefault="005B17D3">
      <w:pPr>
        <w:pStyle w:val="TableofFigures"/>
        <w:tabs>
          <w:tab w:val="right" w:leader="dot" w:pos="9350"/>
        </w:tabs>
        <w:rPr>
          <w:rFonts w:asciiTheme="minorHAnsi" w:eastAsiaTheme="minorEastAsia" w:hAnsiTheme="minorHAnsi" w:cstheme="minorBidi"/>
          <w:noProof/>
          <w:sz w:val="22"/>
          <w:szCs w:val="22"/>
        </w:rPr>
      </w:pPr>
      <w:hyperlink w:anchor="_Toc31622435" w:history="1">
        <w:r w:rsidR="00247AF5" w:rsidRPr="005B17D3">
          <w:rPr>
            <w:rStyle w:val="Hyperlink"/>
            <w:noProof/>
          </w:rPr>
          <w:t>Figure 78:  MISSION Act TPA Transmission Details screen (Veteran information was purposefully left blank)</w:t>
        </w:r>
        <w:r w:rsidR="00247AF5" w:rsidRPr="005B17D3">
          <w:rPr>
            <w:noProof/>
            <w:webHidden/>
          </w:rPr>
          <w:tab/>
        </w:r>
        <w:r w:rsidR="00247AF5" w:rsidRPr="005B17D3">
          <w:rPr>
            <w:noProof/>
            <w:webHidden/>
          </w:rPr>
          <w:fldChar w:fldCharType="begin"/>
        </w:r>
        <w:r w:rsidR="00247AF5" w:rsidRPr="005B17D3">
          <w:rPr>
            <w:noProof/>
            <w:webHidden/>
          </w:rPr>
          <w:instrText xml:space="preserve"> PAGEREF _Toc31622435 \h </w:instrText>
        </w:r>
        <w:r w:rsidR="00247AF5" w:rsidRPr="005B17D3">
          <w:rPr>
            <w:noProof/>
            <w:webHidden/>
          </w:rPr>
        </w:r>
        <w:r w:rsidR="00247AF5" w:rsidRPr="005B17D3">
          <w:rPr>
            <w:noProof/>
            <w:webHidden/>
          </w:rPr>
          <w:fldChar w:fldCharType="separate"/>
        </w:r>
        <w:r w:rsidR="00247AF5" w:rsidRPr="005B17D3">
          <w:rPr>
            <w:noProof/>
            <w:webHidden/>
          </w:rPr>
          <w:t>389</w:t>
        </w:r>
        <w:r w:rsidR="00247AF5" w:rsidRPr="005B17D3">
          <w:rPr>
            <w:noProof/>
            <w:webHidden/>
          </w:rPr>
          <w:fldChar w:fldCharType="end"/>
        </w:r>
      </w:hyperlink>
    </w:p>
    <w:p w14:paraId="5F8A413F" w14:textId="2845A3D6" w:rsidR="00247AF5" w:rsidRPr="005B17D3" w:rsidRDefault="005B17D3">
      <w:pPr>
        <w:pStyle w:val="TableofFigures"/>
        <w:tabs>
          <w:tab w:val="right" w:leader="dot" w:pos="9350"/>
        </w:tabs>
        <w:rPr>
          <w:rFonts w:asciiTheme="minorHAnsi" w:eastAsiaTheme="minorEastAsia" w:hAnsiTheme="minorHAnsi" w:cstheme="minorBidi"/>
          <w:noProof/>
          <w:sz w:val="22"/>
          <w:szCs w:val="22"/>
        </w:rPr>
      </w:pPr>
      <w:hyperlink w:anchor="_Toc31622436" w:history="1">
        <w:r w:rsidR="00247AF5" w:rsidRPr="005B17D3">
          <w:rPr>
            <w:rStyle w:val="Hyperlink"/>
            <w:noProof/>
          </w:rPr>
          <w:t>Figure 79 : MISSION Act TPA CSV Message Log Export</w:t>
        </w:r>
        <w:r w:rsidR="00247AF5" w:rsidRPr="005B17D3">
          <w:rPr>
            <w:noProof/>
            <w:webHidden/>
          </w:rPr>
          <w:tab/>
        </w:r>
        <w:r w:rsidR="00247AF5" w:rsidRPr="005B17D3">
          <w:rPr>
            <w:noProof/>
            <w:webHidden/>
          </w:rPr>
          <w:fldChar w:fldCharType="begin"/>
        </w:r>
        <w:r w:rsidR="00247AF5" w:rsidRPr="005B17D3">
          <w:rPr>
            <w:noProof/>
            <w:webHidden/>
          </w:rPr>
          <w:instrText xml:space="preserve"> PAGEREF _Toc31622436 \h </w:instrText>
        </w:r>
        <w:r w:rsidR="00247AF5" w:rsidRPr="005B17D3">
          <w:rPr>
            <w:noProof/>
            <w:webHidden/>
          </w:rPr>
        </w:r>
        <w:r w:rsidR="00247AF5" w:rsidRPr="005B17D3">
          <w:rPr>
            <w:noProof/>
            <w:webHidden/>
          </w:rPr>
          <w:fldChar w:fldCharType="separate"/>
        </w:r>
        <w:r w:rsidR="00247AF5" w:rsidRPr="005B17D3">
          <w:rPr>
            <w:noProof/>
            <w:webHidden/>
          </w:rPr>
          <w:t>390</w:t>
        </w:r>
        <w:r w:rsidR="00247AF5" w:rsidRPr="005B17D3">
          <w:rPr>
            <w:noProof/>
            <w:webHidden/>
          </w:rPr>
          <w:fldChar w:fldCharType="end"/>
        </w:r>
      </w:hyperlink>
    </w:p>
    <w:p w14:paraId="55F600C0" w14:textId="5421944A" w:rsidR="00247AF5" w:rsidRPr="005B17D3" w:rsidRDefault="005B17D3">
      <w:pPr>
        <w:pStyle w:val="TableofFigures"/>
        <w:tabs>
          <w:tab w:val="right" w:leader="dot" w:pos="9350"/>
        </w:tabs>
        <w:rPr>
          <w:rFonts w:asciiTheme="minorHAnsi" w:eastAsiaTheme="minorEastAsia" w:hAnsiTheme="minorHAnsi" w:cstheme="minorBidi"/>
          <w:noProof/>
          <w:sz w:val="22"/>
          <w:szCs w:val="22"/>
        </w:rPr>
      </w:pPr>
      <w:hyperlink w:anchor="_Toc31622437" w:history="1">
        <w:r w:rsidR="00247AF5" w:rsidRPr="005B17D3">
          <w:rPr>
            <w:rStyle w:val="Hyperlink"/>
            <w:noProof/>
          </w:rPr>
          <w:t>Figure 80: Community Care Outcome</w:t>
        </w:r>
        <w:r w:rsidR="00247AF5" w:rsidRPr="005B17D3">
          <w:rPr>
            <w:noProof/>
            <w:webHidden/>
          </w:rPr>
          <w:tab/>
        </w:r>
        <w:r w:rsidR="00247AF5" w:rsidRPr="005B17D3">
          <w:rPr>
            <w:noProof/>
            <w:webHidden/>
          </w:rPr>
          <w:fldChar w:fldCharType="begin"/>
        </w:r>
        <w:r w:rsidR="00247AF5" w:rsidRPr="005B17D3">
          <w:rPr>
            <w:noProof/>
            <w:webHidden/>
          </w:rPr>
          <w:instrText xml:space="preserve"> PAGEREF _Toc31622437 \h </w:instrText>
        </w:r>
        <w:r w:rsidR="00247AF5" w:rsidRPr="005B17D3">
          <w:rPr>
            <w:noProof/>
            <w:webHidden/>
          </w:rPr>
        </w:r>
        <w:r w:rsidR="00247AF5" w:rsidRPr="005B17D3">
          <w:rPr>
            <w:noProof/>
            <w:webHidden/>
          </w:rPr>
          <w:fldChar w:fldCharType="separate"/>
        </w:r>
        <w:r w:rsidR="00247AF5" w:rsidRPr="005B17D3">
          <w:rPr>
            <w:noProof/>
            <w:webHidden/>
          </w:rPr>
          <w:t>394</w:t>
        </w:r>
        <w:r w:rsidR="00247AF5" w:rsidRPr="005B17D3">
          <w:rPr>
            <w:noProof/>
            <w:webHidden/>
          </w:rPr>
          <w:fldChar w:fldCharType="end"/>
        </w:r>
      </w:hyperlink>
    </w:p>
    <w:p w14:paraId="5987B10C" w14:textId="3D1F596E" w:rsidR="00247AF5" w:rsidRPr="005B17D3" w:rsidRDefault="005B17D3">
      <w:pPr>
        <w:pStyle w:val="TableofFigures"/>
        <w:tabs>
          <w:tab w:val="right" w:leader="dot" w:pos="9350"/>
        </w:tabs>
        <w:rPr>
          <w:rFonts w:asciiTheme="minorHAnsi" w:eastAsiaTheme="minorEastAsia" w:hAnsiTheme="minorHAnsi" w:cstheme="minorBidi"/>
          <w:noProof/>
          <w:sz w:val="22"/>
          <w:szCs w:val="22"/>
        </w:rPr>
      </w:pPr>
      <w:hyperlink w:anchor="_Toc31622438" w:history="1">
        <w:r w:rsidR="00247AF5" w:rsidRPr="005B17D3">
          <w:rPr>
            <w:rStyle w:val="Hyperlink"/>
            <w:noProof/>
          </w:rPr>
          <w:t>Figure 81: Manual Override and Remove Override functions</w:t>
        </w:r>
        <w:r w:rsidR="00247AF5" w:rsidRPr="005B17D3">
          <w:rPr>
            <w:noProof/>
            <w:webHidden/>
          </w:rPr>
          <w:tab/>
        </w:r>
        <w:r w:rsidR="00247AF5" w:rsidRPr="005B17D3">
          <w:rPr>
            <w:noProof/>
            <w:webHidden/>
          </w:rPr>
          <w:fldChar w:fldCharType="begin"/>
        </w:r>
        <w:r w:rsidR="00247AF5" w:rsidRPr="005B17D3">
          <w:rPr>
            <w:noProof/>
            <w:webHidden/>
          </w:rPr>
          <w:instrText xml:space="preserve"> PAGEREF _Toc31622438 \h </w:instrText>
        </w:r>
        <w:r w:rsidR="00247AF5" w:rsidRPr="005B17D3">
          <w:rPr>
            <w:noProof/>
            <w:webHidden/>
          </w:rPr>
        </w:r>
        <w:r w:rsidR="00247AF5" w:rsidRPr="005B17D3">
          <w:rPr>
            <w:noProof/>
            <w:webHidden/>
          </w:rPr>
          <w:fldChar w:fldCharType="separate"/>
        </w:r>
        <w:r w:rsidR="00247AF5" w:rsidRPr="005B17D3">
          <w:rPr>
            <w:noProof/>
            <w:webHidden/>
          </w:rPr>
          <w:t>398</w:t>
        </w:r>
        <w:r w:rsidR="00247AF5" w:rsidRPr="005B17D3">
          <w:rPr>
            <w:noProof/>
            <w:webHidden/>
          </w:rPr>
          <w:fldChar w:fldCharType="end"/>
        </w:r>
      </w:hyperlink>
    </w:p>
    <w:p w14:paraId="459FF765" w14:textId="25438083" w:rsidR="00247AF5" w:rsidRPr="005B17D3" w:rsidRDefault="005B17D3">
      <w:pPr>
        <w:pStyle w:val="TableofFigures"/>
        <w:tabs>
          <w:tab w:val="right" w:leader="dot" w:pos="9350"/>
        </w:tabs>
        <w:rPr>
          <w:rFonts w:asciiTheme="minorHAnsi" w:eastAsiaTheme="minorEastAsia" w:hAnsiTheme="minorHAnsi" w:cstheme="minorBidi"/>
          <w:noProof/>
          <w:sz w:val="22"/>
          <w:szCs w:val="22"/>
        </w:rPr>
      </w:pPr>
      <w:hyperlink w:anchor="_Toc31622439" w:history="1">
        <w:r w:rsidR="00247AF5" w:rsidRPr="005B17D3">
          <w:rPr>
            <w:rStyle w:val="Hyperlink"/>
            <w:noProof/>
          </w:rPr>
          <w:t>Figure 82: View Geocode Transmit History link</w:t>
        </w:r>
        <w:r w:rsidR="00247AF5" w:rsidRPr="005B17D3">
          <w:rPr>
            <w:noProof/>
            <w:webHidden/>
          </w:rPr>
          <w:tab/>
        </w:r>
        <w:r w:rsidR="00247AF5" w:rsidRPr="005B17D3">
          <w:rPr>
            <w:noProof/>
            <w:webHidden/>
          </w:rPr>
          <w:fldChar w:fldCharType="begin"/>
        </w:r>
        <w:r w:rsidR="00247AF5" w:rsidRPr="005B17D3">
          <w:rPr>
            <w:noProof/>
            <w:webHidden/>
          </w:rPr>
          <w:instrText xml:space="preserve"> PAGEREF _Toc31622439 \h </w:instrText>
        </w:r>
        <w:r w:rsidR="00247AF5" w:rsidRPr="005B17D3">
          <w:rPr>
            <w:noProof/>
            <w:webHidden/>
          </w:rPr>
        </w:r>
        <w:r w:rsidR="00247AF5" w:rsidRPr="005B17D3">
          <w:rPr>
            <w:noProof/>
            <w:webHidden/>
          </w:rPr>
          <w:fldChar w:fldCharType="separate"/>
        </w:r>
        <w:r w:rsidR="00247AF5" w:rsidRPr="005B17D3">
          <w:rPr>
            <w:noProof/>
            <w:webHidden/>
          </w:rPr>
          <w:t>400</w:t>
        </w:r>
        <w:r w:rsidR="00247AF5" w:rsidRPr="005B17D3">
          <w:rPr>
            <w:noProof/>
            <w:webHidden/>
          </w:rPr>
          <w:fldChar w:fldCharType="end"/>
        </w:r>
      </w:hyperlink>
    </w:p>
    <w:p w14:paraId="24E2B5F5" w14:textId="5A5D6F4F" w:rsidR="00247AF5" w:rsidRPr="005B17D3" w:rsidRDefault="005B17D3">
      <w:pPr>
        <w:pStyle w:val="TableofFigures"/>
        <w:tabs>
          <w:tab w:val="right" w:leader="dot" w:pos="9350"/>
        </w:tabs>
        <w:rPr>
          <w:rFonts w:asciiTheme="minorHAnsi" w:eastAsiaTheme="minorEastAsia" w:hAnsiTheme="minorHAnsi" w:cstheme="minorBidi"/>
          <w:noProof/>
          <w:sz w:val="22"/>
          <w:szCs w:val="22"/>
        </w:rPr>
      </w:pPr>
      <w:hyperlink w:anchor="_Toc31622440" w:history="1">
        <w:r w:rsidR="00247AF5" w:rsidRPr="005B17D3">
          <w:rPr>
            <w:rStyle w:val="Hyperlink"/>
            <w:noProof/>
          </w:rPr>
          <w:t>Figure 83: Geocode Transmit History</w:t>
        </w:r>
        <w:r w:rsidR="00247AF5" w:rsidRPr="005B17D3">
          <w:rPr>
            <w:noProof/>
            <w:webHidden/>
          </w:rPr>
          <w:tab/>
        </w:r>
        <w:r w:rsidR="00247AF5" w:rsidRPr="005B17D3">
          <w:rPr>
            <w:noProof/>
            <w:webHidden/>
          </w:rPr>
          <w:fldChar w:fldCharType="begin"/>
        </w:r>
        <w:r w:rsidR="00247AF5" w:rsidRPr="005B17D3">
          <w:rPr>
            <w:noProof/>
            <w:webHidden/>
          </w:rPr>
          <w:instrText xml:space="preserve"> PAGEREF _Toc31622440 \h </w:instrText>
        </w:r>
        <w:r w:rsidR="00247AF5" w:rsidRPr="005B17D3">
          <w:rPr>
            <w:noProof/>
            <w:webHidden/>
          </w:rPr>
        </w:r>
        <w:r w:rsidR="00247AF5" w:rsidRPr="005B17D3">
          <w:rPr>
            <w:noProof/>
            <w:webHidden/>
          </w:rPr>
          <w:fldChar w:fldCharType="separate"/>
        </w:r>
        <w:r w:rsidR="00247AF5" w:rsidRPr="005B17D3">
          <w:rPr>
            <w:noProof/>
            <w:webHidden/>
          </w:rPr>
          <w:t>400</w:t>
        </w:r>
        <w:r w:rsidR="00247AF5" w:rsidRPr="005B17D3">
          <w:rPr>
            <w:noProof/>
            <w:webHidden/>
          </w:rPr>
          <w:fldChar w:fldCharType="end"/>
        </w:r>
      </w:hyperlink>
    </w:p>
    <w:p w14:paraId="286B50CC" w14:textId="39989BB3" w:rsidR="00247AF5" w:rsidRPr="005B17D3" w:rsidRDefault="005B17D3">
      <w:pPr>
        <w:pStyle w:val="TableofFigures"/>
        <w:tabs>
          <w:tab w:val="right" w:leader="dot" w:pos="9350"/>
        </w:tabs>
        <w:rPr>
          <w:rFonts w:asciiTheme="minorHAnsi" w:eastAsiaTheme="minorEastAsia" w:hAnsiTheme="minorHAnsi" w:cstheme="minorBidi"/>
          <w:noProof/>
          <w:sz w:val="22"/>
          <w:szCs w:val="22"/>
        </w:rPr>
      </w:pPr>
      <w:hyperlink w:anchor="_Toc31622441" w:history="1">
        <w:r w:rsidR="00247AF5" w:rsidRPr="005B17D3">
          <w:rPr>
            <w:rStyle w:val="Hyperlink"/>
            <w:noProof/>
          </w:rPr>
          <w:t>Figure 84: Green banner system banner alerting the Enrollment System user that “No Geocode Transmit History Data available for this Veteran.”</w:t>
        </w:r>
        <w:r w:rsidR="00247AF5" w:rsidRPr="005B17D3">
          <w:rPr>
            <w:noProof/>
            <w:webHidden/>
          </w:rPr>
          <w:tab/>
        </w:r>
        <w:r w:rsidR="00247AF5" w:rsidRPr="005B17D3">
          <w:rPr>
            <w:noProof/>
            <w:webHidden/>
          </w:rPr>
          <w:fldChar w:fldCharType="begin"/>
        </w:r>
        <w:r w:rsidR="00247AF5" w:rsidRPr="005B17D3">
          <w:rPr>
            <w:noProof/>
            <w:webHidden/>
          </w:rPr>
          <w:instrText xml:space="preserve"> PAGEREF _Toc31622441 \h </w:instrText>
        </w:r>
        <w:r w:rsidR="00247AF5" w:rsidRPr="005B17D3">
          <w:rPr>
            <w:noProof/>
            <w:webHidden/>
          </w:rPr>
        </w:r>
        <w:r w:rsidR="00247AF5" w:rsidRPr="005B17D3">
          <w:rPr>
            <w:noProof/>
            <w:webHidden/>
          </w:rPr>
          <w:fldChar w:fldCharType="separate"/>
        </w:r>
        <w:r w:rsidR="00247AF5" w:rsidRPr="005B17D3">
          <w:rPr>
            <w:noProof/>
            <w:webHidden/>
          </w:rPr>
          <w:t>401</w:t>
        </w:r>
        <w:r w:rsidR="00247AF5" w:rsidRPr="005B17D3">
          <w:rPr>
            <w:noProof/>
            <w:webHidden/>
          </w:rPr>
          <w:fldChar w:fldCharType="end"/>
        </w:r>
      </w:hyperlink>
    </w:p>
    <w:p w14:paraId="38075EF4" w14:textId="1A074470" w:rsidR="00247AF5" w:rsidRPr="005B17D3" w:rsidRDefault="005B17D3">
      <w:pPr>
        <w:pStyle w:val="TableofFigures"/>
        <w:tabs>
          <w:tab w:val="right" w:leader="dot" w:pos="9350"/>
        </w:tabs>
        <w:rPr>
          <w:rFonts w:asciiTheme="minorHAnsi" w:eastAsiaTheme="minorEastAsia" w:hAnsiTheme="minorHAnsi" w:cstheme="minorBidi"/>
          <w:noProof/>
          <w:sz w:val="22"/>
          <w:szCs w:val="22"/>
        </w:rPr>
      </w:pPr>
      <w:hyperlink w:anchor="_Toc31622442" w:history="1">
        <w:r w:rsidR="00247AF5" w:rsidRPr="005B17D3">
          <w:rPr>
            <w:rStyle w:val="Hyperlink"/>
            <w:noProof/>
          </w:rPr>
          <w:t>Figure 85: Geocode Transmit History Record</w:t>
        </w:r>
        <w:r w:rsidR="00247AF5" w:rsidRPr="005B17D3">
          <w:rPr>
            <w:noProof/>
            <w:webHidden/>
          </w:rPr>
          <w:tab/>
        </w:r>
        <w:r w:rsidR="00247AF5" w:rsidRPr="005B17D3">
          <w:rPr>
            <w:noProof/>
            <w:webHidden/>
          </w:rPr>
          <w:fldChar w:fldCharType="begin"/>
        </w:r>
        <w:r w:rsidR="00247AF5" w:rsidRPr="005B17D3">
          <w:rPr>
            <w:noProof/>
            <w:webHidden/>
          </w:rPr>
          <w:instrText xml:space="preserve"> PAGEREF _Toc31622442 \h </w:instrText>
        </w:r>
        <w:r w:rsidR="00247AF5" w:rsidRPr="005B17D3">
          <w:rPr>
            <w:noProof/>
            <w:webHidden/>
          </w:rPr>
        </w:r>
        <w:r w:rsidR="00247AF5" w:rsidRPr="005B17D3">
          <w:rPr>
            <w:noProof/>
            <w:webHidden/>
          </w:rPr>
          <w:fldChar w:fldCharType="separate"/>
        </w:r>
        <w:r w:rsidR="00247AF5" w:rsidRPr="005B17D3">
          <w:rPr>
            <w:noProof/>
            <w:webHidden/>
          </w:rPr>
          <w:t>401</w:t>
        </w:r>
        <w:r w:rsidR="00247AF5" w:rsidRPr="005B17D3">
          <w:rPr>
            <w:noProof/>
            <w:webHidden/>
          </w:rPr>
          <w:fldChar w:fldCharType="end"/>
        </w:r>
      </w:hyperlink>
    </w:p>
    <w:p w14:paraId="0DD27D00" w14:textId="34654F24" w:rsidR="00247AF5" w:rsidRPr="005B17D3" w:rsidRDefault="005B17D3">
      <w:pPr>
        <w:pStyle w:val="TableofFigures"/>
        <w:tabs>
          <w:tab w:val="right" w:leader="dot" w:pos="9350"/>
        </w:tabs>
        <w:rPr>
          <w:rFonts w:asciiTheme="minorHAnsi" w:eastAsiaTheme="minorEastAsia" w:hAnsiTheme="minorHAnsi" w:cstheme="minorBidi"/>
          <w:noProof/>
          <w:sz w:val="22"/>
          <w:szCs w:val="22"/>
        </w:rPr>
      </w:pPr>
      <w:hyperlink w:anchor="_Toc31622443" w:history="1">
        <w:r w:rsidR="00247AF5" w:rsidRPr="005B17D3">
          <w:rPr>
            <w:rStyle w:val="Hyperlink"/>
            <w:noProof/>
          </w:rPr>
          <w:t>Figure 86: Hardship Expiration</w:t>
        </w:r>
        <w:r w:rsidR="00247AF5" w:rsidRPr="005B17D3">
          <w:rPr>
            <w:noProof/>
            <w:webHidden/>
          </w:rPr>
          <w:tab/>
        </w:r>
        <w:r w:rsidR="00247AF5" w:rsidRPr="005B17D3">
          <w:rPr>
            <w:noProof/>
            <w:webHidden/>
          </w:rPr>
          <w:fldChar w:fldCharType="begin"/>
        </w:r>
        <w:r w:rsidR="00247AF5" w:rsidRPr="005B17D3">
          <w:rPr>
            <w:noProof/>
            <w:webHidden/>
          </w:rPr>
          <w:instrText xml:space="preserve"> PAGEREF _Toc31622443 \h </w:instrText>
        </w:r>
        <w:r w:rsidR="00247AF5" w:rsidRPr="005B17D3">
          <w:rPr>
            <w:noProof/>
            <w:webHidden/>
          </w:rPr>
        </w:r>
        <w:r w:rsidR="00247AF5" w:rsidRPr="005B17D3">
          <w:rPr>
            <w:noProof/>
            <w:webHidden/>
          </w:rPr>
          <w:fldChar w:fldCharType="separate"/>
        </w:r>
        <w:r w:rsidR="00247AF5" w:rsidRPr="005B17D3">
          <w:rPr>
            <w:noProof/>
            <w:webHidden/>
          </w:rPr>
          <w:t>402</w:t>
        </w:r>
        <w:r w:rsidR="00247AF5" w:rsidRPr="005B17D3">
          <w:rPr>
            <w:noProof/>
            <w:webHidden/>
          </w:rPr>
          <w:fldChar w:fldCharType="end"/>
        </w:r>
      </w:hyperlink>
    </w:p>
    <w:p w14:paraId="5F1231FB" w14:textId="71743FA4" w:rsidR="00247AF5" w:rsidRPr="005B17D3" w:rsidRDefault="005B17D3">
      <w:pPr>
        <w:pStyle w:val="TableofFigures"/>
        <w:tabs>
          <w:tab w:val="right" w:leader="dot" w:pos="9350"/>
        </w:tabs>
        <w:rPr>
          <w:rFonts w:asciiTheme="minorHAnsi" w:eastAsiaTheme="minorEastAsia" w:hAnsiTheme="minorHAnsi" w:cstheme="minorBidi"/>
          <w:noProof/>
          <w:sz w:val="22"/>
          <w:szCs w:val="22"/>
        </w:rPr>
      </w:pPr>
      <w:hyperlink w:anchor="_Toc31622444" w:history="1">
        <w:r w:rsidR="00247AF5" w:rsidRPr="005B17D3">
          <w:rPr>
            <w:rStyle w:val="Hyperlink"/>
            <w:noProof/>
          </w:rPr>
          <w:t>Figure 87: Community Care Outcomes</w:t>
        </w:r>
        <w:r w:rsidR="00247AF5" w:rsidRPr="005B17D3">
          <w:rPr>
            <w:noProof/>
            <w:webHidden/>
          </w:rPr>
          <w:tab/>
        </w:r>
        <w:r w:rsidR="00247AF5" w:rsidRPr="005B17D3">
          <w:rPr>
            <w:noProof/>
            <w:webHidden/>
          </w:rPr>
          <w:fldChar w:fldCharType="begin"/>
        </w:r>
        <w:r w:rsidR="00247AF5" w:rsidRPr="005B17D3">
          <w:rPr>
            <w:noProof/>
            <w:webHidden/>
          </w:rPr>
          <w:instrText xml:space="preserve"> PAGEREF _Toc31622444 \h </w:instrText>
        </w:r>
        <w:r w:rsidR="00247AF5" w:rsidRPr="005B17D3">
          <w:rPr>
            <w:noProof/>
            <w:webHidden/>
          </w:rPr>
        </w:r>
        <w:r w:rsidR="00247AF5" w:rsidRPr="005B17D3">
          <w:rPr>
            <w:noProof/>
            <w:webHidden/>
          </w:rPr>
          <w:fldChar w:fldCharType="separate"/>
        </w:r>
        <w:r w:rsidR="00247AF5" w:rsidRPr="005B17D3">
          <w:rPr>
            <w:noProof/>
            <w:webHidden/>
          </w:rPr>
          <w:t>407</w:t>
        </w:r>
        <w:r w:rsidR="00247AF5" w:rsidRPr="005B17D3">
          <w:rPr>
            <w:noProof/>
            <w:webHidden/>
          </w:rPr>
          <w:fldChar w:fldCharType="end"/>
        </w:r>
      </w:hyperlink>
    </w:p>
    <w:p w14:paraId="581440E0" w14:textId="5A6BFFCA" w:rsidR="00247AF5" w:rsidRPr="005B17D3" w:rsidRDefault="005B17D3">
      <w:pPr>
        <w:pStyle w:val="TableofFigures"/>
        <w:tabs>
          <w:tab w:val="right" w:leader="dot" w:pos="9350"/>
        </w:tabs>
        <w:rPr>
          <w:rFonts w:asciiTheme="minorHAnsi" w:eastAsiaTheme="minorEastAsia" w:hAnsiTheme="minorHAnsi" w:cstheme="minorBidi"/>
          <w:noProof/>
          <w:sz w:val="22"/>
          <w:szCs w:val="22"/>
        </w:rPr>
      </w:pPr>
      <w:hyperlink w:anchor="_Toc31622445" w:history="1">
        <w:r w:rsidR="00247AF5" w:rsidRPr="005B17D3">
          <w:rPr>
            <w:rStyle w:val="Hyperlink"/>
            <w:noProof/>
          </w:rPr>
          <w:t>Figure 88: Financial Assessment</w:t>
        </w:r>
        <w:r w:rsidR="00247AF5" w:rsidRPr="005B17D3">
          <w:rPr>
            <w:noProof/>
            <w:webHidden/>
          </w:rPr>
          <w:tab/>
        </w:r>
        <w:r w:rsidR="00247AF5" w:rsidRPr="005B17D3">
          <w:rPr>
            <w:noProof/>
            <w:webHidden/>
          </w:rPr>
          <w:fldChar w:fldCharType="begin"/>
        </w:r>
        <w:r w:rsidR="00247AF5" w:rsidRPr="005B17D3">
          <w:rPr>
            <w:noProof/>
            <w:webHidden/>
          </w:rPr>
          <w:instrText xml:space="preserve"> PAGEREF _Toc31622445 \h </w:instrText>
        </w:r>
        <w:r w:rsidR="00247AF5" w:rsidRPr="005B17D3">
          <w:rPr>
            <w:noProof/>
            <w:webHidden/>
          </w:rPr>
        </w:r>
        <w:r w:rsidR="00247AF5" w:rsidRPr="005B17D3">
          <w:rPr>
            <w:noProof/>
            <w:webHidden/>
          </w:rPr>
          <w:fldChar w:fldCharType="separate"/>
        </w:r>
        <w:r w:rsidR="00247AF5" w:rsidRPr="005B17D3">
          <w:rPr>
            <w:noProof/>
            <w:webHidden/>
          </w:rPr>
          <w:t>415</w:t>
        </w:r>
        <w:r w:rsidR="00247AF5" w:rsidRPr="005B17D3">
          <w:rPr>
            <w:noProof/>
            <w:webHidden/>
          </w:rPr>
          <w:fldChar w:fldCharType="end"/>
        </w:r>
      </w:hyperlink>
    </w:p>
    <w:p w14:paraId="1C09B149" w14:textId="5E0D5E0B" w:rsidR="00247AF5" w:rsidRPr="005B17D3" w:rsidRDefault="005B17D3">
      <w:pPr>
        <w:pStyle w:val="TableofFigures"/>
        <w:tabs>
          <w:tab w:val="right" w:leader="dot" w:pos="9350"/>
        </w:tabs>
        <w:rPr>
          <w:rFonts w:asciiTheme="minorHAnsi" w:eastAsiaTheme="minorEastAsia" w:hAnsiTheme="minorHAnsi" w:cstheme="minorBidi"/>
          <w:noProof/>
          <w:sz w:val="22"/>
          <w:szCs w:val="22"/>
        </w:rPr>
      </w:pPr>
      <w:hyperlink w:anchor="_Toc31622446" w:history="1">
        <w:r w:rsidR="00247AF5" w:rsidRPr="005B17D3">
          <w:rPr>
            <w:rStyle w:val="Hyperlink"/>
            <w:noProof/>
          </w:rPr>
          <w:t>Figure 89: Email Address section where Enrollment System users can add an email address to share</w:t>
        </w:r>
        <w:r w:rsidR="00247AF5" w:rsidRPr="005B17D3">
          <w:rPr>
            <w:noProof/>
            <w:webHidden/>
          </w:rPr>
          <w:tab/>
        </w:r>
        <w:r w:rsidR="00247AF5" w:rsidRPr="005B17D3">
          <w:rPr>
            <w:noProof/>
            <w:webHidden/>
          </w:rPr>
          <w:fldChar w:fldCharType="begin"/>
        </w:r>
        <w:r w:rsidR="00247AF5" w:rsidRPr="005B17D3">
          <w:rPr>
            <w:noProof/>
            <w:webHidden/>
          </w:rPr>
          <w:instrText xml:space="preserve"> PAGEREF _Toc31622446 \h </w:instrText>
        </w:r>
        <w:r w:rsidR="00247AF5" w:rsidRPr="005B17D3">
          <w:rPr>
            <w:noProof/>
            <w:webHidden/>
          </w:rPr>
        </w:r>
        <w:r w:rsidR="00247AF5" w:rsidRPr="005B17D3">
          <w:rPr>
            <w:noProof/>
            <w:webHidden/>
          </w:rPr>
          <w:fldChar w:fldCharType="separate"/>
        </w:r>
        <w:r w:rsidR="00247AF5" w:rsidRPr="005B17D3">
          <w:rPr>
            <w:noProof/>
            <w:webHidden/>
          </w:rPr>
          <w:t>417</w:t>
        </w:r>
        <w:r w:rsidR="00247AF5" w:rsidRPr="005B17D3">
          <w:rPr>
            <w:noProof/>
            <w:webHidden/>
          </w:rPr>
          <w:fldChar w:fldCharType="end"/>
        </w:r>
      </w:hyperlink>
    </w:p>
    <w:p w14:paraId="3AE3042D" w14:textId="5FDE0B44" w:rsidR="00247AF5" w:rsidRPr="005B17D3" w:rsidRDefault="005B17D3">
      <w:pPr>
        <w:pStyle w:val="TableofFigures"/>
        <w:tabs>
          <w:tab w:val="right" w:leader="dot" w:pos="9350"/>
        </w:tabs>
        <w:rPr>
          <w:rFonts w:asciiTheme="minorHAnsi" w:eastAsiaTheme="minorEastAsia" w:hAnsiTheme="minorHAnsi" w:cstheme="minorBidi"/>
          <w:noProof/>
          <w:sz w:val="22"/>
          <w:szCs w:val="22"/>
        </w:rPr>
      </w:pPr>
      <w:hyperlink w:anchor="_Toc31622447" w:history="1">
        <w:r w:rsidR="00247AF5" w:rsidRPr="005B17D3">
          <w:rPr>
            <w:rStyle w:val="Hyperlink"/>
            <w:noProof/>
          </w:rPr>
          <w:t xml:space="preserve">Figure 90: </w:t>
        </w:r>
        <w:r w:rsidR="00247AF5" w:rsidRPr="005B17D3">
          <w:rPr>
            <w:rStyle w:val="Hyperlink"/>
            <w:rFonts w:eastAsia="Arial"/>
            <w:noProof/>
          </w:rPr>
          <w:t>Existing personal email address displaying last updated date and time</w:t>
        </w:r>
        <w:r w:rsidR="00247AF5" w:rsidRPr="005B17D3">
          <w:rPr>
            <w:noProof/>
            <w:webHidden/>
          </w:rPr>
          <w:tab/>
        </w:r>
        <w:r w:rsidR="00247AF5" w:rsidRPr="005B17D3">
          <w:rPr>
            <w:noProof/>
            <w:webHidden/>
          </w:rPr>
          <w:fldChar w:fldCharType="begin"/>
        </w:r>
        <w:r w:rsidR="00247AF5" w:rsidRPr="005B17D3">
          <w:rPr>
            <w:noProof/>
            <w:webHidden/>
          </w:rPr>
          <w:instrText xml:space="preserve"> PAGEREF _Toc31622447 \h </w:instrText>
        </w:r>
        <w:r w:rsidR="00247AF5" w:rsidRPr="005B17D3">
          <w:rPr>
            <w:noProof/>
            <w:webHidden/>
          </w:rPr>
        </w:r>
        <w:r w:rsidR="00247AF5" w:rsidRPr="005B17D3">
          <w:rPr>
            <w:noProof/>
            <w:webHidden/>
          </w:rPr>
          <w:fldChar w:fldCharType="separate"/>
        </w:r>
        <w:r w:rsidR="00247AF5" w:rsidRPr="005B17D3">
          <w:rPr>
            <w:noProof/>
            <w:webHidden/>
          </w:rPr>
          <w:t>417</w:t>
        </w:r>
        <w:r w:rsidR="00247AF5" w:rsidRPr="005B17D3">
          <w:rPr>
            <w:noProof/>
            <w:webHidden/>
          </w:rPr>
          <w:fldChar w:fldCharType="end"/>
        </w:r>
      </w:hyperlink>
    </w:p>
    <w:p w14:paraId="32241734" w14:textId="193BE5C6" w:rsidR="00247AF5" w:rsidRPr="005B17D3" w:rsidRDefault="005B17D3">
      <w:pPr>
        <w:pStyle w:val="TableofFigures"/>
        <w:tabs>
          <w:tab w:val="right" w:leader="dot" w:pos="9350"/>
        </w:tabs>
        <w:rPr>
          <w:rFonts w:asciiTheme="minorHAnsi" w:eastAsiaTheme="minorEastAsia" w:hAnsiTheme="minorHAnsi" w:cstheme="minorBidi"/>
          <w:noProof/>
          <w:sz w:val="22"/>
          <w:szCs w:val="22"/>
        </w:rPr>
      </w:pPr>
      <w:hyperlink w:anchor="_Toc31622448" w:history="1">
        <w:r w:rsidR="00247AF5" w:rsidRPr="005B17D3">
          <w:rPr>
            <w:rStyle w:val="Hyperlink"/>
            <w:noProof/>
          </w:rPr>
          <w:t>Figure 91: Identity Traits screen with the Preferred Name field highlighted</w:t>
        </w:r>
        <w:r w:rsidR="00247AF5" w:rsidRPr="005B17D3">
          <w:rPr>
            <w:noProof/>
            <w:webHidden/>
          </w:rPr>
          <w:tab/>
        </w:r>
        <w:r w:rsidR="00247AF5" w:rsidRPr="005B17D3">
          <w:rPr>
            <w:noProof/>
            <w:webHidden/>
          </w:rPr>
          <w:fldChar w:fldCharType="begin"/>
        </w:r>
        <w:r w:rsidR="00247AF5" w:rsidRPr="005B17D3">
          <w:rPr>
            <w:noProof/>
            <w:webHidden/>
          </w:rPr>
          <w:instrText xml:space="preserve"> PAGEREF _Toc31622448 \h </w:instrText>
        </w:r>
        <w:r w:rsidR="00247AF5" w:rsidRPr="005B17D3">
          <w:rPr>
            <w:noProof/>
            <w:webHidden/>
          </w:rPr>
        </w:r>
        <w:r w:rsidR="00247AF5" w:rsidRPr="005B17D3">
          <w:rPr>
            <w:noProof/>
            <w:webHidden/>
          </w:rPr>
          <w:fldChar w:fldCharType="separate"/>
        </w:r>
        <w:r w:rsidR="00247AF5" w:rsidRPr="005B17D3">
          <w:rPr>
            <w:noProof/>
            <w:webHidden/>
          </w:rPr>
          <w:t>420</w:t>
        </w:r>
        <w:r w:rsidR="00247AF5" w:rsidRPr="005B17D3">
          <w:rPr>
            <w:noProof/>
            <w:webHidden/>
          </w:rPr>
          <w:fldChar w:fldCharType="end"/>
        </w:r>
      </w:hyperlink>
    </w:p>
    <w:p w14:paraId="2D9AEC1A" w14:textId="28B049E9" w:rsidR="00247AF5" w:rsidRPr="005B17D3" w:rsidRDefault="005B17D3">
      <w:pPr>
        <w:pStyle w:val="TableofFigures"/>
        <w:tabs>
          <w:tab w:val="right" w:leader="dot" w:pos="9350"/>
        </w:tabs>
        <w:rPr>
          <w:rFonts w:asciiTheme="minorHAnsi" w:eastAsiaTheme="minorEastAsia" w:hAnsiTheme="minorHAnsi" w:cstheme="minorBidi"/>
          <w:noProof/>
          <w:sz w:val="22"/>
          <w:szCs w:val="22"/>
        </w:rPr>
      </w:pPr>
      <w:hyperlink w:anchor="_Toc31622449" w:history="1">
        <w:r w:rsidR="00247AF5" w:rsidRPr="005B17D3">
          <w:rPr>
            <w:rStyle w:val="Hyperlink"/>
            <w:noProof/>
          </w:rPr>
          <w:t>Figure 92: Banner displaying the Veterans preferred name</w:t>
        </w:r>
        <w:r w:rsidR="00247AF5" w:rsidRPr="005B17D3">
          <w:rPr>
            <w:noProof/>
            <w:webHidden/>
          </w:rPr>
          <w:tab/>
        </w:r>
        <w:r w:rsidR="00247AF5" w:rsidRPr="005B17D3">
          <w:rPr>
            <w:noProof/>
            <w:webHidden/>
          </w:rPr>
          <w:fldChar w:fldCharType="begin"/>
        </w:r>
        <w:r w:rsidR="00247AF5" w:rsidRPr="005B17D3">
          <w:rPr>
            <w:noProof/>
            <w:webHidden/>
          </w:rPr>
          <w:instrText xml:space="preserve"> PAGEREF _Toc31622449 \h </w:instrText>
        </w:r>
        <w:r w:rsidR="00247AF5" w:rsidRPr="005B17D3">
          <w:rPr>
            <w:noProof/>
            <w:webHidden/>
          </w:rPr>
        </w:r>
        <w:r w:rsidR="00247AF5" w:rsidRPr="005B17D3">
          <w:rPr>
            <w:noProof/>
            <w:webHidden/>
          </w:rPr>
          <w:fldChar w:fldCharType="separate"/>
        </w:r>
        <w:r w:rsidR="00247AF5" w:rsidRPr="005B17D3">
          <w:rPr>
            <w:noProof/>
            <w:webHidden/>
          </w:rPr>
          <w:t>420</w:t>
        </w:r>
        <w:r w:rsidR="00247AF5" w:rsidRPr="005B17D3">
          <w:rPr>
            <w:noProof/>
            <w:webHidden/>
          </w:rPr>
          <w:fldChar w:fldCharType="end"/>
        </w:r>
      </w:hyperlink>
    </w:p>
    <w:p w14:paraId="2B605C7E" w14:textId="69132779" w:rsidR="00247AF5" w:rsidRPr="005B17D3" w:rsidRDefault="005B17D3">
      <w:pPr>
        <w:pStyle w:val="TableofFigures"/>
        <w:tabs>
          <w:tab w:val="right" w:leader="dot" w:pos="9350"/>
        </w:tabs>
        <w:rPr>
          <w:rFonts w:asciiTheme="minorHAnsi" w:eastAsiaTheme="minorEastAsia" w:hAnsiTheme="minorHAnsi" w:cstheme="minorBidi"/>
          <w:noProof/>
          <w:sz w:val="22"/>
          <w:szCs w:val="22"/>
        </w:rPr>
      </w:pPr>
      <w:hyperlink w:anchor="_Toc31622450" w:history="1">
        <w:r w:rsidR="00247AF5" w:rsidRPr="005B17D3">
          <w:rPr>
            <w:rStyle w:val="Hyperlink"/>
            <w:noProof/>
          </w:rPr>
          <w:t>Figure 93: Example of the Supporting Document Short Name Description Popup</w:t>
        </w:r>
        <w:r w:rsidR="00247AF5" w:rsidRPr="005B17D3">
          <w:rPr>
            <w:noProof/>
            <w:webHidden/>
          </w:rPr>
          <w:tab/>
        </w:r>
        <w:r w:rsidR="00247AF5" w:rsidRPr="005B17D3">
          <w:rPr>
            <w:noProof/>
            <w:webHidden/>
          </w:rPr>
          <w:fldChar w:fldCharType="begin"/>
        </w:r>
        <w:r w:rsidR="00247AF5" w:rsidRPr="005B17D3">
          <w:rPr>
            <w:noProof/>
            <w:webHidden/>
          </w:rPr>
          <w:instrText xml:space="preserve"> PAGEREF _Toc31622450 \h </w:instrText>
        </w:r>
        <w:r w:rsidR="00247AF5" w:rsidRPr="005B17D3">
          <w:rPr>
            <w:noProof/>
            <w:webHidden/>
          </w:rPr>
        </w:r>
        <w:r w:rsidR="00247AF5" w:rsidRPr="005B17D3">
          <w:rPr>
            <w:noProof/>
            <w:webHidden/>
          </w:rPr>
          <w:fldChar w:fldCharType="separate"/>
        </w:r>
        <w:r w:rsidR="00247AF5" w:rsidRPr="005B17D3">
          <w:rPr>
            <w:noProof/>
            <w:webHidden/>
          </w:rPr>
          <w:t>441</w:t>
        </w:r>
        <w:r w:rsidR="00247AF5" w:rsidRPr="005B17D3">
          <w:rPr>
            <w:noProof/>
            <w:webHidden/>
          </w:rPr>
          <w:fldChar w:fldCharType="end"/>
        </w:r>
      </w:hyperlink>
    </w:p>
    <w:p w14:paraId="2AC90659" w14:textId="791C44A8" w:rsidR="00247AF5" w:rsidRPr="005B17D3" w:rsidRDefault="005B17D3">
      <w:pPr>
        <w:pStyle w:val="TableofFigures"/>
        <w:tabs>
          <w:tab w:val="right" w:leader="dot" w:pos="9350"/>
        </w:tabs>
        <w:rPr>
          <w:rFonts w:asciiTheme="minorHAnsi" w:eastAsiaTheme="minorEastAsia" w:hAnsiTheme="minorHAnsi" w:cstheme="minorBidi"/>
          <w:noProof/>
          <w:sz w:val="22"/>
          <w:szCs w:val="22"/>
        </w:rPr>
      </w:pPr>
      <w:hyperlink w:anchor="_Toc31622451" w:history="1">
        <w:r w:rsidR="00247AF5" w:rsidRPr="005B17D3">
          <w:rPr>
            <w:rStyle w:val="Hyperlink"/>
            <w:noProof/>
          </w:rPr>
          <w:t>Figure 94: History Change Details</w:t>
        </w:r>
        <w:r w:rsidR="00247AF5" w:rsidRPr="005B17D3">
          <w:rPr>
            <w:noProof/>
            <w:webHidden/>
          </w:rPr>
          <w:tab/>
        </w:r>
        <w:r w:rsidR="00247AF5" w:rsidRPr="005B17D3">
          <w:rPr>
            <w:noProof/>
            <w:webHidden/>
          </w:rPr>
          <w:fldChar w:fldCharType="begin"/>
        </w:r>
        <w:r w:rsidR="00247AF5" w:rsidRPr="005B17D3">
          <w:rPr>
            <w:noProof/>
            <w:webHidden/>
          </w:rPr>
          <w:instrText xml:space="preserve"> PAGEREF _Toc31622451 \h </w:instrText>
        </w:r>
        <w:r w:rsidR="00247AF5" w:rsidRPr="005B17D3">
          <w:rPr>
            <w:noProof/>
            <w:webHidden/>
          </w:rPr>
        </w:r>
        <w:r w:rsidR="00247AF5" w:rsidRPr="005B17D3">
          <w:rPr>
            <w:noProof/>
            <w:webHidden/>
          </w:rPr>
          <w:fldChar w:fldCharType="separate"/>
        </w:r>
        <w:r w:rsidR="00247AF5" w:rsidRPr="005B17D3">
          <w:rPr>
            <w:noProof/>
            <w:webHidden/>
          </w:rPr>
          <w:t>444</w:t>
        </w:r>
        <w:r w:rsidR="00247AF5" w:rsidRPr="005B17D3">
          <w:rPr>
            <w:noProof/>
            <w:webHidden/>
          </w:rPr>
          <w:fldChar w:fldCharType="end"/>
        </w:r>
      </w:hyperlink>
    </w:p>
    <w:p w14:paraId="7D053D20" w14:textId="7FDCEBF3" w:rsidR="00247AF5" w:rsidRPr="005B17D3" w:rsidRDefault="005B17D3">
      <w:pPr>
        <w:pStyle w:val="TableofFigures"/>
        <w:tabs>
          <w:tab w:val="right" w:leader="dot" w:pos="9350"/>
        </w:tabs>
        <w:rPr>
          <w:rFonts w:asciiTheme="minorHAnsi" w:eastAsiaTheme="minorEastAsia" w:hAnsiTheme="minorHAnsi" w:cstheme="minorBidi"/>
          <w:noProof/>
          <w:sz w:val="22"/>
          <w:szCs w:val="22"/>
        </w:rPr>
      </w:pPr>
      <w:hyperlink w:anchor="_Toc31622452" w:history="1">
        <w:r w:rsidR="00247AF5" w:rsidRPr="005B17D3">
          <w:rPr>
            <w:rStyle w:val="Hyperlink"/>
            <w:noProof/>
          </w:rPr>
          <w:t>Figure 95: Add Associate screen</w:t>
        </w:r>
        <w:r w:rsidR="00247AF5" w:rsidRPr="005B17D3">
          <w:rPr>
            <w:noProof/>
            <w:webHidden/>
          </w:rPr>
          <w:tab/>
        </w:r>
        <w:r w:rsidR="00247AF5" w:rsidRPr="005B17D3">
          <w:rPr>
            <w:noProof/>
            <w:webHidden/>
          </w:rPr>
          <w:fldChar w:fldCharType="begin"/>
        </w:r>
        <w:r w:rsidR="00247AF5" w:rsidRPr="005B17D3">
          <w:rPr>
            <w:noProof/>
            <w:webHidden/>
          </w:rPr>
          <w:instrText xml:space="preserve"> PAGEREF _Toc31622452 \h </w:instrText>
        </w:r>
        <w:r w:rsidR="00247AF5" w:rsidRPr="005B17D3">
          <w:rPr>
            <w:noProof/>
            <w:webHidden/>
          </w:rPr>
        </w:r>
        <w:r w:rsidR="00247AF5" w:rsidRPr="005B17D3">
          <w:rPr>
            <w:noProof/>
            <w:webHidden/>
          </w:rPr>
          <w:fldChar w:fldCharType="separate"/>
        </w:r>
        <w:r w:rsidR="00247AF5" w:rsidRPr="005B17D3">
          <w:rPr>
            <w:noProof/>
            <w:webHidden/>
          </w:rPr>
          <w:t>460</w:t>
        </w:r>
        <w:r w:rsidR="00247AF5" w:rsidRPr="005B17D3">
          <w:rPr>
            <w:noProof/>
            <w:webHidden/>
          </w:rPr>
          <w:fldChar w:fldCharType="end"/>
        </w:r>
      </w:hyperlink>
    </w:p>
    <w:p w14:paraId="4D06E8B0" w14:textId="62A1BDDC" w:rsidR="00247AF5" w:rsidRPr="005B17D3" w:rsidRDefault="005B17D3">
      <w:pPr>
        <w:pStyle w:val="TableofFigures"/>
        <w:tabs>
          <w:tab w:val="right" w:leader="dot" w:pos="9350"/>
        </w:tabs>
        <w:rPr>
          <w:rFonts w:asciiTheme="minorHAnsi" w:eastAsiaTheme="minorEastAsia" w:hAnsiTheme="minorHAnsi" w:cstheme="minorBidi"/>
          <w:noProof/>
          <w:sz w:val="22"/>
          <w:szCs w:val="22"/>
        </w:rPr>
      </w:pPr>
      <w:hyperlink w:anchor="_Toc31622453" w:history="1">
        <w:r w:rsidR="00247AF5" w:rsidRPr="005B17D3">
          <w:rPr>
            <w:rStyle w:val="Hyperlink"/>
            <w:noProof/>
          </w:rPr>
          <w:t>Figure 96: Role dropdown expanded displaying available role types</w:t>
        </w:r>
        <w:r w:rsidR="00247AF5" w:rsidRPr="005B17D3">
          <w:rPr>
            <w:noProof/>
            <w:webHidden/>
          </w:rPr>
          <w:tab/>
        </w:r>
        <w:r w:rsidR="00247AF5" w:rsidRPr="005B17D3">
          <w:rPr>
            <w:noProof/>
            <w:webHidden/>
          </w:rPr>
          <w:fldChar w:fldCharType="begin"/>
        </w:r>
        <w:r w:rsidR="00247AF5" w:rsidRPr="005B17D3">
          <w:rPr>
            <w:noProof/>
            <w:webHidden/>
          </w:rPr>
          <w:instrText xml:space="preserve"> PAGEREF _Toc31622453 \h </w:instrText>
        </w:r>
        <w:r w:rsidR="00247AF5" w:rsidRPr="005B17D3">
          <w:rPr>
            <w:noProof/>
            <w:webHidden/>
          </w:rPr>
        </w:r>
        <w:r w:rsidR="00247AF5" w:rsidRPr="005B17D3">
          <w:rPr>
            <w:noProof/>
            <w:webHidden/>
          </w:rPr>
          <w:fldChar w:fldCharType="separate"/>
        </w:r>
        <w:r w:rsidR="00247AF5" w:rsidRPr="005B17D3">
          <w:rPr>
            <w:noProof/>
            <w:webHidden/>
          </w:rPr>
          <w:t>461</w:t>
        </w:r>
        <w:r w:rsidR="00247AF5" w:rsidRPr="005B17D3">
          <w:rPr>
            <w:noProof/>
            <w:webHidden/>
          </w:rPr>
          <w:fldChar w:fldCharType="end"/>
        </w:r>
      </w:hyperlink>
    </w:p>
    <w:p w14:paraId="1D198FB7" w14:textId="20A39863" w:rsidR="00247AF5" w:rsidRPr="005B17D3" w:rsidRDefault="005B17D3">
      <w:pPr>
        <w:pStyle w:val="TableofFigures"/>
        <w:tabs>
          <w:tab w:val="right" w:leader="dot" w:pos="9350"/>
        </w:tabs>
        <w:rPr>
          <w:rFonts w:asciiTheme="minorHAnsi" w:eastAsiaTheme="minorEastAsia" w:hAnsiTheme="minorHAnsi" w:cstheme="minorBidi"/>
          <w:noProof/>
          <w:sz w:val="22"/>
          <w:szCs w:val="22"/>
        </w:rPr>
      </w:pPr>
      <w:hyperlink w:anchor="_Toc31622454" w:history="1">
        <w:r w:rsidR="00247AF5" w:rsidRPr="005B17D3">
          <w:rPr>
            <w:rStyle w:val="Hyperlink"/>
            <w:noProof/>
          </w:rPr>
          <w:t>Figure 97: Dialog box asking the Enrollment System user if they are sure about deleting the current designee and adding a new designee</w:t>
        </w:r>
        <w:r w:rsidR="00247AF5" w:rsidRPr="005B17D3">
          <w:rPr>
            <w:noProof/>
            <w:webHidden/>
          </w:rPr>
          <w:tab/>
        </w:r>
        <w:r w:rsidR="00247AF5" w:rsidRPr="005B17D3">
          <w:rPr>
            <w:noProof/>
            <w:webHidden/>
          </w:rPr>
          <w:fldChar w:fldCharType="begin"/>
        </w:r>
        <w:r w:rsidR="00247AF5" w:rsidRPr="005B17D3">
          <w:rPr>
            <w:noProof/>
            <w:webHidden/>
          </w:rPr>
          <w:instrText xml:space="preserve"> PAGEREF _Toc31622454 \h </w:instrText>
        </w:r>
        <w:r w:rsidR="00247AF5" w:rsidRPr="005B17D3">
          <w:rPr>
            <w:noProof/>
            <w:webHidden/>
          </w:rPr>
        </w:r>
        <w:r w:rsidR="00247AF5" w:rsidRPr="005B17D3">
          <w:rPr>
            <w:noProof/>
            <w:webHidden/>
          </w:rPr>
          <w:fldChar w:fldCharType="separate"/>
        </w:r>
        <w:r w:rsidR="00247AF5" w:rsidRPr="005B17D3">
          <w:rPr>
            <w:noProof/>
            <w:webHidden/>
          </w:rPr>
          <w:t>462</w:t>
        </w:r>
        <w:r w:rsidR="00247AF5" w:rsidRPr="005B17D3">
          <w:rPr>
            <w:noProof/>
            <w:webHidden/>
          </w:rPr>
          <w:fldChar w:fldCharType="end"/>
        </w:r>
      </w:hyperlink>
    </w:p>
    <w:p w14:paraId="78AB28E8" w14:textId="3C58DC14" w:rsidR="00247AF5" w:rsidRPr="005B17D3" w:rsidRDefault="005B17D3">
      <w:pPr>
        <w:pStyle w:val="TableofFigures"/>
        <w:tabs>
          <w:tab w:val="right" w:leader="dot" w:pos="9350"/>
        </w:tabs>
        <w:rPr>
          <w:rFonts w:asciiTheme="minorHAnsi" w:eastAsiaTheme="minorEastAsia" w:hAnsiTheme="minorHAnsi" w:cstheme="minorBidi"/>
          <w:noProof/>
          <w:sz w:val="22"/>
          <w:szCs w:val="22"/>
        </w:rPr>
      </w:pPr>
      <w:hyperlink w:anchor="_Toc31622455" w:history="1">
        <w:r w:rsidR="00247AF5" w:rsidRPr="005B17D3">
          <w:rPr>
            <w:rStyle w:val="Hyperlink"/>
            <w:noProof/>
          </w:rPr>
          <w:t>Figure 98: Copy Permanent Mailing Address from Veteran checkbox</w:t>
        </w:r>
        <w:r w:rsidR="00247AF5" w:rsidRPr="005B17D3">
          <w:rPr>
            <w:noProof/>
            <w:webHidden/>
          </w:rPr>
          <w:tab/>
        </w:r>
        <w:r w:rsidR="00247AF5" w:rsidRPr="005B17D3">
          <w:rPr>
            <w:noProof/>
            <w:webHidden/>
          </w:rPr>
          <w:fldChar w:fldCharType="begin"/>
        </w:r>
        <w:r w:rsidR="00247AF5" w:rsidRPr="005B17D3">
          <w:rPr>
            <w:noProof/>
            <w:webHidden/>
          </w:rPr>
          <w:instrText xml:space="preserve"> PAGEREF _Toc31622455 \h </w:instrText>
        </w:r>
        <w:r w:rsidR="00247AF5" w:rsidRPr="005B17D3">
          <w:rPr>
            <w:noProof/>
            <w:webHidden/>
          </w:rPr>
        </w:r>
        <w:r w:rsidR="00247AF5" w:rsidRPr="005B17D3">
          <w:rPr>
            <w:noProof/>
            <w:webHidden/>
          </w:rPr>
          <w:fldChar w:fldCharType="separate"/>
        </w:r>
        <w:r w:rsidR="00247AF5" w:rsidRPr="005B17D3">
          <w:rPr>
            <w:noProof/>
            <w:webHidden/>
          </w:rPr>
          <w:t>462</w:t>
        </w:r>
        <w:r w:rsidR="00247AF5" w:rsidRPr="005B17D3">
          <w:rPr>
            <w:noProof/>
            <w:webHidden/>
          </w:rPr>
          <w:fldChar w:fldCharType="end"/>
        </w:r>
      </w:hyperlink>
    </w:p>
    <w:p w14:paraId="594D4CC8" w14:textId="587AB847" w:rsidR="00247AF5" w:rsidRPr="005B17D3" w:rsidRDefault="005B17D3">
      <w:pPr>
        <w:pStyle w:val="TableofFigures"/>
        <w:tabs>
          <w:tab w:val="right" w:leader="dot" w:pos="9350"/>
        </w:tabs>
        <w:rPr>
          <w:rFonts w:asciiTheme="minorHAnsi" w:eastAsiaTheme="minorEastAsia" w:hAnsiTheme="minorHAnsi" w:cstheme="minorBidi"/>
          <w:noProof/>
          <w:sz w:val="22"/>
          <w:szCs w:val="22"/>
        </w:rPr>
      </w:pPr>
      <w:hyperlink w:anchor="_Toc31622456" w:history="1">
        <w:r w:rsidR="00247AF5" w:rsidRPr="005B17D3">
          <w:rPr>
            <w:rStyle w:val="Hyperlink"/>
            <w:noProof/>
          </w:rPr>
          <w:t>Figure 99: The Name column displays the name of the emergency contact</w:t>
        </w:r>
        <w:r w:rsidR="00247AF5" w:rsidRPr="005B17D3">
          <w:rPr>
            <w:noProof/>
            <w:webHidden/>
          </w:rPr>
          <w:tab/>
        </w:r>
        <w:r w:rsidR="00247AF5" w:rsidRPr="005B17D3">
          <w:rPr>
            <w:noProof/>
            <w:webHidden/>
          </w:rPr>
          <w:fldChar w:fldCharType="begin"/>
        </w:r>
        <w:r w:rsidR="00247AF5" w:rsidRPr="005B17D3">
          <w:rPr>
            <w:noProof/>
            <w:webHidden/>
          </w:rPr>
          <w:instrText xml:space="preserve"> PAGEREF _Toc31622456 \h </w:instrText>
        </w:r>
        <w:r w:rsidR="00247AF5" w:rsidRPr="005B17D3">
          <w:rPr>
            <w:noProof/>
            <w:webHidden/>
          </w:rPr>
        </w:r>
        <w:r w:rsidR="00247AF5" w:rsidRPr="005B17D3">
          <w:rPr>
            <w:noProof/>
            <w:webHidden/>
          </w:rPr>
          <w:fldChar w:fldCharType="separate"/>
        </w:r>
        <w:r w:rsidR="00247AF5" w:rsidRPr="005B17D3">
          <w:rPr>
            <w:noProof/>
            <w:webHidden/>
          </w:rPr>
          <w:t>464</w:t>
        </w:r>
        <w:r w:rsidR="00247AF5" w:rsidRPr="005B17D3">
          <w:rPr>
            <w:noProof/>
            <w:webHidden/>
          </w:rPr>
          <w:fldChar w:fldCharType="end"/>
        </w:r>
      </w:hyperlink>
    </w:p>
    <w:p w14:paraId="05878248" w14:textId="44EC8B0C" w:rsidR="00247AF5" w:rsidRPr="005B17D3" w:rsidRDefault="005B17D3">
      <w:pPr>
        <w:pStyle w:val="TableofFigures"/>
        <w:tabs>
          <w:tab w:val="right" w:leader="dot" w:pos="9350"/>
        </w:tabs>
        <w:rPr>
          <w:rFonts w:asciiTheme="minorHAnsi" w:eastAsiaTheme="minorEastAsia" w:hAnsiTheme="minorHAnsi" w:cstheme="minorBidi"/>
          <w:noProof/>
          <w:sz w:val="22"/>
          <w:szCs w:val="22"/>
        </w:rPr>
      </w:pPr>
      <w:hyperlink w:anchor="_Toc31622457" w:history="1">
        <w:r w:rsidR="00247AF5" w:rsidRPr="005B17D3">
          <w:rPr>
            <w:rStyle w:val="Hyperlink"/>
            <w:noProof/>
          </w:rPr>
          <w:t>Figure 100: The Role column displays the emergency contact type</w:t>
        </w:r>
        <w:r w:rsidR="00247AF5" w:rsidRPr="005B17D3">
          <w:rPr>
            <w:noProof/>
            <w:webHidden/>
          </w:rPr>
          <w:tab/>
        </w:r>
        <w:r w:rsidR="00247AF5" w:rsidRPr="005B17D3">
          <w:rPr>
            <w:noProof/>
            <w:webHidden/>
          </w:rPr>
          <w:fldChar w:fldCharType="begin"/>
        </w:r>
        <w:r w:rsidR="00247AF5" w:rsidRPr="005B17D3">
          <w:rPr>
            <w:noProof/>
            <w:webHidden/>
          </w:rPr>
          <w:instrText xml:space="preserve"> PAGEREF _Toc31622457 \h </w:instrText>
        </w:r>
        <w:r w:rsidR="00247AF5" w:rsidRPr="005B17D3">
          <w:rPr>
            <w:noProof/>
            <w:webHidden/>
          </w:rPr>
        </w:r>
        <w:r w:rsidR="00247AF5" w:rsidRPr="005B17D3">
          <w:rPr>
            <w:noProof/>
            <w:webHidden/>
          </w:rPr>
          <w:fldChar w:fldCharType="separate"/>
        </w:r>
        <w:r w:rsidR="00247AF5" w:rsidRPr="005B17D3">
          <w:rPr>
            <w:noProof/>
            <w:webHidden/>
          </w:rPr>
          <w:t>464</w:t>
        </w:r>
        <w:r w:rsidR="00247AF5" w:rsidRPr="005B17D3">
          <w:rPr>
            <w:noProof/>
            <w:webHidden/>
          </w:rPr>
          <w:fldChar w:fldCharType="end"/>
        </w:r>
      </w:hyperlink>
    </w:p>
    <w:p w14:paraId="3A9DADAB" w14:textId="50A7B774" w:rsidR="00247AF5" w:rsidRPr="005B17D3" w:rsidRDefault="005B17D3">
      <w:pPr>
        <w:pStyle w:val="TableofFigures"/>
        <w:tabs>
          <w:tab w:val="right" w:leader="dot" w:pos="9350"/>
        </w:tabs>
        <w:rPr>
          <w:rFonts w:asciiTheme="minorHAnsi" w:eastAsiaTheme="minorEastAsia" w:hAnsiTheme="minorHAnsi" w:cstheme="minorBidi"/>
          <w:noProof/>
          <w:sz w:val="22"/>
          <w:szCs w:val="22"/>
        </w:rPr>
      </w:pPr>
      <w:hyperlink w:anchor="_Toc31622458" w:history="1">
        <w:r w:rsidR="00247AF5" w:rsidRPr="005B17D3">
          <w:rPr>
            <w:rStyle w:val="Hyperlink"/>
            <w:noProof/>
          </w:rPr>
          <w:t>Figure 101: History of emergency contact changes</w:t>
        </w:r>
        <w:r w:rsidR="00247AF5" w:rsidRPr="005B17D3">
          <w:rPr>
            <w:noProof/>
            <w:webHidden/>
          </w:rPr>
          <w:tab/>
        </w:r>
        <w:r w:rsidR="00247AF5" w:rsidRPr="005B17D3">
          <w:rPr>
            <w:noProof/>
            <w:webHidden/>
          </w:rPr>
          <w:fldChar w:fldCharType="begin"/>
        </w:r>
        <w:r w:rsidR="00247AF5" w:rsidRPr="005B17D3">
          <w:rPr>
            <w:noProof/>
            <w:webHidden/>
          </w:rPr>
          <w:instrText xml:space="preserve"> PAGEREF _Toc31622458 \h </w:instrText>
        </w:r>
        <w:r w:rsidR="00247AF5" w:rsidRPr="005B17D3">
          <w:rPr>
            <w:noProof/>
            <w:webHidden/>
          </w:rPr>
        </w:r>
        <w:r w:rsidR="00247AF5" w:rsidRPr="005B17D3">
          <w:rPr>
            <w:noProof/>
            <w:webHidden/>
          </w:rPr>
          <w:fldChar w:fldCharType="separate"/>
        </w:r>
        <w:r w:rsidR="00247AF5" w:rsidRPr="005B17D3">
          <w:rPr>
            <w:noProof/>
            <w:webHidden/>
          </w:rPr>
          <w:t>465</w:t>
        </w:r>
        <w:r w:rsidR="00247AF5" w:rsidRPr="005B17D3">
          <w:rPr>
            <w:noProof/>
            <w:webHidden/>
          </w:rPr>
          <w:fldChar w:fldCharType="end"/>
        </w:r>
      </w:hyperlink>
    </w:p>
    <w:p w14:paraId="4E1C44B9" w14:textId="3090E434" w:rsidR="00247AF5" w:rsidRPr="005B17D3" w:rsidRDefault="005B17D3">
      <w:pPr>
        <w:pStyle w:val="TableofFigures"/>
        <w:tabs>
          <w:tab w:val="right" w:leader="dot" w:pos="9350"/>
        </w:tabs>
        <w:rPr>
          <w:rFonts w:asciiTheme="minorHAnsi" w:eastAsiaTheme="minorEastAsia" w:hAnsiTheme="minorHAnsi" w:cstheme="minorBidi"/>
          <w:noProof/>
          <w:sz w:val="22"/>
          <w:szCs w:val="22"/>
        </w:rPr>
      </w:pPr>
      <w:hyperlink w:anchor="_Toc31622459" w:history="1">
        <w:r w:rsidR="00247AF5" w:rsidRPr="005B17D3">
          <w:rPr>
            <w:rStyle w:val="Hyperlink"/>
            <w:noProof/>
          </w:rPr>
          <w:t>Figure 102: The delete button displayed as inactivated and grayed out when checkbox is not checked</w:t>
        </w:r>
        <w:r w:rsidR="00247AF5" w:rsidRPr="005B17D3">
          <w:rPr>
            <w:noProof/>
            <w:webHidden/>
          </w:rPr>
          <w:tab/>
        </w:r>
        <w:r w:rsidR="00247AF5" w:rsidRPr="005B17D3">
          <w:rPr>
            <w:noProof/>
            <w:webHidden/>
          </w:rPr>
          <w:fldChar w:fldCharType="begin"/>
        </w:r>
        <w:r w:rsidR="00247AF5" w:rsidRPr="005B17D3">
          <w:rPr>
            <w:noProof/>
            <w:webHidden/>
          </w:rPr>
          <w:instrText xml:space="preserve"> PAGEREF _Toc31622459 \h </w:instrText>
        </w:r>
        <w:r w:rsidR="00247AF5" w:rsidRPr="005B17D3">
          <w:rPr>
            <w:noProof/>
            <w:webHidden/>
          </w:rPr>
        </w:r>
        <w:r w:rsidR="00247AF5" w:rsidRPr="005B17D3">
          <w:rPr>
            <w:noProof/>
            <w:webHidden/>
          </w:rPr>
          <w:fldChar w:fldCharType="separate"/>
        </w:r>
        <w:r w:rsidR="00247AF5" w:rsidRPr="005B17D3">
          <w:rPr>
            <w:noProof/>
            <w:webHidden/>
          </w:rPr>
          <w:t>467</w:t>
        </w:r>
        <w:r w:rsidR="00247AF5" w:rsidRPr="005B17D3">
          <w:rPr>
            <w:noProof/>
            <w:webHidden/>
          </w:rPr>
          <w:fldChar w:fldCharType="end"/>
        </w:r>
      </w:hyperlink>
    </w:p>
    <w:p w14:paraId="2D85519D" w14:textId="6E97A976" w:rsidR="00247AF5" w:rsidRPr="005B17D3" w:rsidRDefault="005B17D3">
      <w:pPr>
        <w:pStyle w:val="TableofFigures"/>
        <w:tabs>
          <w:tab w:val="right" w:leader="dot" w:pos="9350"/>
        </w:tabs>
        <w:rPr>
          <w:rFonts w:asciiTheme="minorHAnsi" w:eastAsiaTheme="minorEastAsia" w:hAnsiTheme="minorHAnsi" w:cstheme="minorBidi"/>
          <w:noProof/>
          <w:sz w:val="22"/>
          <w:szCs w:val="22"/>
        </w:rPr>
      </w:pPr>
      <w:hyperlink w:anchor="_Toc31622460" w:history="1">
        <w:r w:rsidR="00247AF5" w:rsidRPr="005B17D3">
          <w:rPr>
            <w:rStyle w:val="Hyperlink"/>
            <w:noProof/>
          </w:rPr>
          <w:t>Figure 103: The delete button activates when checkbox is checked</w:t>
        </w:r>
        <w:r w:rsidR="00247AF5" w:rsidRPr="005B17D3">
          <w:rPr>
            <w:noProof/>
            <w:webHidden/>
          </w:rPr>
          <w:tab/>
        </w:r>
        <w:r w:rsidR="00247AF5" w:rsidRPr="005B17D3">
          <w:rPr>
            <w:noProof/>
            <w:webHidden/>
          </w:rPr>
          <w:fldChar w:fldCharType="begin"/>
        </w:r>
        <w:r w:rsidR="00247AF5" w:rsidRPr="005B17D3">
          <w:rPr>
            <w:noProof/>
            <w:webHidden/>
          </w:rPr>
          <w:instrText xml:space="preserve"> PAGEREF _Toc31622460 \h </w:instrText>
        </w:r>
        <w:r w:rsidR="00247AF5" w:rsidRPr="005B17D3">
          <w:rPr>
            <w:noProof/>
            <w:webHidden/>
          </w:rPr>
        </w:r>
        <w:r w:rsidR="00247AF5" w:rsidRPr="005B17D3">
          <w:rPr>
            <w:noProof/>
            <w:webHidden/>
          </w:rPr>
          <w:fldChar w:fldCharType="separate"/>
        </w:r>
        <w:r w:rsidR="00247AF5" w:rsidRPr="005B17D3">
          <w:rPr>
            <w:noProof/>
            <w:webHidden/>
          </w:rPr>
          <w:t>467</w:t>
        </w:r>
        <w:r w:rsidR="00247AF5" w:rsidRPr="005B17D3">
          <w:rPr>
            <w:noProof/>
            <w:webHidden/>
          </w:rPr>
          <w:fldChar w:fldCharType="end"/>
        </w:r>
      </w:hyperlink>
    </w:p>
    <w:p w14:paraId="6E98B6CB" w14:textId="100663BF" w:rsidR="00247AF5" w:rsidRPr="005B17D3" w:rsidRDefault="005B17D3">
      <w:pPr>
        <w:pStyle w:val="TableofFigures"/>
        <w:tabs>
          <w:tab w:val="right" w:leader="dot" w:pos="9350"/>
        </w:tabs>
        <w:rPr>
          <w:rFonts w:asciiTheme="minorHAnsi" w:eastAsiaTheme="minorEastAsia" w:hAnsiTheme="minorHAnsi" w:cstheme="minorBidi"/>
          <w:noProof/>
          <w:sz w:val="22"/>
          <w:szCs w:val="22"/>
        </w:rPr>
      </w:pPr>
      <w:hyperlink w:anchor="_Toc31622461" w:history="1">
        <w:r w:rsidR="00247AF5" w:rsidRPr="005B17D3">
          <w:rPr>
            <w:rStyle w:val="Hyperlink"/>
            <w:noProof/>
          </w:rPr>
          <w:t>Figure 104: Dialog message asking if the user is sure about deleting the selected associate(s)</w:t>
        </w:r>
        <w:r w:rsidR="00247AF5" w:rsidRPr="005B17D3">
          <w:rPr>
            <w:noProof/>
            <w:webHidden/>
          </w:rPr>
          <w:tab/>
        </w:r>
        <w:r w:rsidR="00247AF5" w:rsidRPr="005B17D3">
          <w:rPr>
            <w:noProof/>
            <w:webHidden/>
          </w:rPr>
          <w:fldChar w:fldCharType="begin"/>
        </w:r>
        <w:r w:rsidR="00247AF5" w:rsidRPr="005B17D3">
          <w:rPr>
            <w:noProof/>
            <w:webHidden/>
          </w:rPr>
          <w:instrText xml:space="preserve"> PAGEREF _Toc31622461 \h </w:instrText>
        </w:r>
        <w:r w:rsidR="00247AF5" w:rsidRPr="005B17D3">
          <w:rPr>
            <w:noProof/>
            <w:webHidden/>
          </w:rPr>
        </w:r>
        <w:r w:rsidR="00247AF5" w:rsidRPr="005B17D3">
          <w:rPr>
            <w:noProof/>
            <w:webHidden/>
          </w:rPr>
          <w:fldChar w:fldCharType="separate"/>
        </w:r>
        <w:r w:rsidR="00247AF5" w:rsidRPr="005B17D3">
          <w:rPr>
            <w:noProof/>
            <w:webHidden/>
          </w:rPr>
          <w:t>467</w:t>
        </w:r>
        <w:r w:rsidR="00247AF5" w:rsidRPr="005B17D3">
          <w:rPr>
            <w:noProof/>
            <w:webHidden/>
          </w:rPr>
          <w:fldChar w:fldCharType="end"/>
        </w:r>
      </w:hyperlink>
    </w:p>
    <w:p w14:paraId="73A983E0" w14:textId="1A9473EC" w:rsidR="00247AF5" w:rsidRPr="005B17D3" w:rsidRDefault="005B17D3">
      <w:pPr>
        <w:pStyle w:val="TableofFigures"/>
        <w:tabs>
          <w:tab w:val="right" w:leader="dot" w:pos="9350"/>
        </w:tabs>
        <w:rPr>
          <w:rFonts w:asciiTheme="minorHAnsi" w:eastAsiaTheme="minorEastAsia" w:hAnsiTheme="minorHAnsi" w:cstheme="minorBidi"/>
          <w:noProof/>
          <w:sz w:val="22"/>
          <w:szCs w:val="22"/>
        </w:rPr>
      </w:pPr>
      <w:hyperlink w:anchor="_Toc31622462" w:history="1">
        <w:r w:rsidR="00247AF5" w:rsidRPr="005B17D3">
          <w:rPr>
            <w:rStyle w:val="Hyperlink"/>
            <w:noProof/>
          </w:rPr>
          <w:t>Figure 105: Update Associate Delete dialog message</w:t>
        </w:r>
        <w:r w:rsidR="00247AF5" w:rsidRPr="005B17D3">
          <w:rPr>
            <w:noProof/>
            <w:webHidden/>
          </w:rPr>
          <w:tab/>
        </w:r>
        <w:r w:rsidR="00247AF5" w:rsidRPr="005B17D3">
          <w:rPr>
            <w:noProof/>
            <w:webHidden/>
          </w:rPr>
          <w:fldChar w:fldCharType="begin"/>
        </w:r>
        <w:r w:rsidR="00247AF5" w:rsidRPr="005B17D3">
          <w:rPr>
            <w:noProof/>
            <w:webHidden/>
          </w:rPr>
          <w:instrText xml:space="preserve"> PAGEREF _Toc31622462 \h </w:instrText>
        </w:r>
        <w:r w:rsidR="00247AF5" w:rsidRPr="005B17D3">
          <w:rPr>
            <w:noProof/>
            <w:webHidden/>
          </w:rPr>
        </w:r>
        <w:r w:rsidR="00247AF5" w:rsidRPr="005B17D3">
          <w:rPr>
            <w:noProof/>
            <w:webHidden/>
          </w:rPr>
          <w:fldChar w:fldCharType="separate"/>
        </w:r>
        <w:r w:rsidR="00247AF5" w:rsidRPr="005B17D3">
          <w:rPr>
            <w:noProof/>
            <w:webHidden/>
          </w:rPr>
          <w:t>468</w:t>
        </w:r>
        <w:r w:rsidR="00247AF5" w:rsidRPr="005B17D3">
          <w:rPr>
            <w:noProof/>
            <w:webHidden/>
          </w:rPr>
          <w:fldChar w:fldCharType="end"/>
        </w:r>
      </w:hyperlink>
    </w:p>
    <w:p w14:paraId="49352B93" w14:textId="1DCD4BF9" w:rsidR="00247AF5" w:rsidRPr="005B17D3" w:rsidRDefault="005B17D3">
      <w:pPr>
        <w:pStyle w:val="TableofFigures"/>
        <w:tabs>
          <w:tab w:val="right" w:leader="dot" w:pos="9350"/>
        </w:tabs>
        <w:rPr>
          <w:rFonts w:asciiTheme="minorHAnsi" w:eastAsiaTheme="minorEastAsia" w:hAnsiTheme="minorHAnsi" w:cstheme="minorBidi"/>
          <w:noProof/>
          <w:sz w:val="22"/>
          <w:szCs w:val="22"/>
        </w:rPr>
      </w:pPr>
      <w:hyperlink w:anchor="_Toc31622463" w:history="1">
        <w:r w:rsidR="00247AF5" w:rsidRPr="005B17D3">
          <w:rPr>
            <w:rStyle w:val="Hyperlink"/>
            <w:noProof/>
          </w:rPr>
          <w:t>Figure 106: Email Address section where Enrollment System users can add an email address to share</w:t>
        </w:r>
        <w:r w:rsidR="00247AF5" w:rsidRPr="005B17D3">
          <w:rPr>
            <w:noProof/>
            <w:webHidden/>
          </w:rPr>
          <w:tab/>
        </w:r>
        <w:r w:rsidR="00247AF5" w:rsidRPr="005B17D3">
          <w:rPr>
            <w:noProof/>
            <w:webHidden/>
          </w:rPr>
          <w:fldChar w:fldCharType="begin"/>
        </w:r>
        <w:r w:rsidR="00247AF5" w:rsidRPr="005B17D3">
          <w:rPr>
            <w:noProof/>
            <w:webHidden/>
          </w:rPr>
          <w:instrText xml:space="preserve"> PAGEREF _Toc31622463 \h </w:instrText>
        </w:r>
        <w:r w:rsidR="00247AF5" w:rsidRPr="005B17D3">
          <w:rPr>
            <w:noProof/>
            <w:webHidden/>
          </w:rPr>
        </w:r>
        <w:r w:rsidR="00247AF5" w:rsidRPr="005B17D3">
          <w:rPr>
            <w:noProof/>
            <w:webHidden/>
          </w:rPr>
          <w:fldChar w:fldCharType="separate"/>
        </w:r>
        <w:r w:rsidR="00247AF5" w:rsidRPr="005B17D3">
          <w:rPr>
            <w:noProof/>
            <w:webHidden/>
          </w:rPr>
          <w:t>473</w:t>
        </w:r>
        <w:r w:rsidR="00247AF5" w:rsidRPr="005B17D3">
          <w:rPr>
            <w:noProof/>
            <w:webHidden/>
          </w:rPr>
          <w:fldChar w:fldCharType="end"/>
        </w:r>
      </w:hyperlink>
    </w:p>
    <w:p w14:paraId="17D58258" w14:textId="0B527FC5" w:rsidR="00247AF5" w:rsidRPr="005B17D3" w:rsidRDefault="005B17D3">
      <w:pPr>
        <w:pStyle w:val="TableofFigures"/>
        <w:tabs>
          <w:tab w:val="right" w:leader="dot" w:pos="9350"/>
        </w:tabs>
        <w:rPr>
          <w:rFonts w:asciiTheme="minorHAnsi" w:eastAsiaTheme="minorEastAsia" w:hAnsiTheme="minorHAnsi" w:cstheme="minorBidi"/>
          <w:noProof/>
          <w:sz w:val="22"/>
          <w:szCs w:val="22"/>
        </w:rPr>
      </w:pPr>
      <w:hyperlink w:anchor="_Toc31622464" w:history="1">
        <w:r w:rsidR="00247AF5" w:rsidRPr="005B17D3">
          <w:rPr>
            <w:rStyle w:val="Hyperlink"/>
            <w:noProof/>
          </w:rPr>
          <w:t xml:space="preserve">Figure 107: </w:t>
        </w:r>
        <w:r w:rsidR="00247AF5" w:rsidRPr="005B17D3">
          <w:rPr>
            <w:rStyle w:val="Hyperlink"/>
            <w:rFonts w:eastAsia="Arial"/>
            <w:noProof/>
          </w:rPr>
          <w:t>Existing personal email address displaying last updated date and time</w:t>
        </w:r>
        <w:r w:rsidR="00247AF5" w:rsidRPr="005B17D3">
          <w:rPr>
            <w:noProof/>
            <w:webHidden/>
          </w:rPr>
          <w:tab/>
        </w:r>
        <w:r w:rsidR="00247AF5" w:rsidRPr="005B17D3">
          <w:rPr>
            <w:noProof/>
            <w:webHidden/>
          </w:rPr>
          <w:fldChar w:fldCharType="begin"/>
        </w:r>
        <w:r w:rsidR="00247AF5" w:rsidRPr="005B17D3">
          <w:rPr>
            <w:noProof/>
            <w:webHidden/>
          </w:rPr>
          <w:instrText xml:space="preserve"> PAGEREF _Toc31622464 \h </w:instrText>
        </w:r>
        <w:r w:rsidR="00247AF5" w:rsidRPr="005B17D3">
          <w:rPr>
            <w:noProof/>
            <w:webHidden/>
          </w:rPr>
        </w:r>
        <w:r w:rsidR="00247AF5" w:rsidRPr="005B17D3">
          <w:rPr>
            <w:noProof/>
            <w:webHidden/>
          </w:rPr>
          <w:fldChar w:fldCharType="separate"/>
        </w:r>
        <w:r w:rsidR="00247AF5" w:rsidRPr="005B17D3">
          <w:rPr>
            <w:noProof/>
            <w:webHidden/>
          </w:rPr>
          <w:t>474</w:t>
        </w:r>
        <w:r w:rsidR="00247AF5" w:rsidRPr="005B17D3">
          <w:rPr>
            <w:noProof/>
            <w:webHidden/>
          </w:rPr>
          <w:fldChar w:fldCharType="end"/>
        </w:r>
      </w:hyperlink>
    </w:p>
    <w:p w14:paraId="74F61892" w14:textId="7574DBF2" w:rsidR="00247AF5" w:rsidRPr="005B17D3" w:rsidRDefault="005B17D3">
      <w:pPr>
        <w:pStyle w:val="TableofFigures"/>
        <w:tabs>
          <w:tab w:val="right" w:leader="dot" w:pos="9350"/>
        </w:tabs>
        <w:rPr>
          <w:rFonts w:asciiTheme="minorHAnsi" w:eastAsiaTheme="minorEastAsia" w:hAnsiTheme="minorHAnsi" w:cstheme="minorBidi"/>
          <w:noProof/>
          <w:sz w:val="22"/>
          <w:szCs w:val="22"/>
        </w:rPr>
      </w:pPr>
      <w:hyperlink w:anchor="_Toc31622465" w:history="1">
        <w:r w:rsidR="00247AF5" w:rsidRPr="005B17D3">
          <w:rPr>
            <w:rStyle w:val="Hyperlink"/>
            <w:noProof/>
          </w:rPr>
          <w:t>Figure 108: Validation Service Address</w:t>
        </w:r>
        <w:r w:rsidR="00247AF5" w:rsidRPr="005B17D3">
          <w:rPr>
            <w:noProof/>
            <w:webHidden/>
          </w:rPr>
          <w:tab/>
        </w:r>
        <w:r w:rsidR="00247AF5" w:rsidRPr="005B17D3">
          <w:rPr>
            <w:noProof/>
            <w:webHidden/>
          </w:rPr>
          <w:fldChar w:fldCharType="begin"/>
        </w:r>
        <w:r w:rsidR="00247AF5" w:rsidRPr="005B17D3">
          <w:rPr>
            <w:noProof/>
            <w:webHidden/>
          </w:rPr>
          <w:instrText xml:space="preserve"> PAGEREF _Toc31622465 \h </w:instrText>
        </w:r>
        <w:r w:rsidR="00247AF5" w:rsidRPr="005B17D3">
          <w:rPr>
            <w:noProof/>
            <w:webHidden/>
          </w:rPr>
        </w:r>
        <w:r w:rsidR="00247AF5" w:rsidRPr="005B17D3">
          <w:rPr>
            <w:noProof/>
            <w:webHidden/>
          </w:rPr>
          <w:fldChar w:fldCharType="separate"/>
        </w:r>
        <w:r w:rsidR="00247AF5" w:rsidRPr="005B17D3">
          <w:rPr>
            <w:noProof/>
            <w:webHidden/>
          </w:rPr>
          <w:t>481</w:t>
        </w:r>
        <w:r w:rsidR="00247AF5" w:rsidRPr="005B17D3">
          <w:rPr>
            <w:noProof/>
            <w:webHidden/>
          </w:rPr>
          <w:fldChar w:fldCharType="end"/>
        </w:r>
      </w:hyperlink>
    </w:p>
    <w:p w14:paraId="2019987F" w14:textId="39A94487" w:rsidR="00247AF5" w:rsidRPr="005B17D3" w:rsidRDefault="005B17D3">
      <w:pPr>
        <w:pStyle w:val="TableofFigures"/>
        <w:tabs>
          <w:tab w:val="right" w:leader="dot" w:pos="9350"/>
        </w:tabs>
        <w:rPr>
          <w:rFonts w:asciiTheme="minorHAnsi" w:eastAsiaTheme="minorEastAsia" w:hAnsiTheme="minorHAnsi" w:cstheme="minorBidi"/>
          <w:noProof/>
          <w:sz w:val="22"/>
          <w:szCs w:val="22"/>
        </w:rPr>
      </w:pPr>
      <w:hyperlink w:anchor="_Toc31622466" w:history="1">
        <w:r w:rsidR="00247AF5" w:rsidRPr="005B17D3">
          <w:rPr>
            <w:rStyle w:val="Hyperlink"/>
            <w:noProof/>
          </w:rPr>
          <w:t>Figure 109: Address Validation Error</w:t>
        </w:r>
        <w:r w:rsidR="00247AF5" w:rsidRPr="005B17D3">
          <w:rPr>
            <w:noProof/>
            <w:webHidden/>
          </w:rPr>
          <w:tab/>
        </w:r>
        <w:r w:rsidR="00247AF5" w:rsidRPr="005B17D3">
          <w:rPr>
            <w:noProof/>
            <w:webHidden/>
          </w:rPr>
          <w:fldChar w:fldCharType="begin"/>
        </w:r>
        <w:r w:rsidR="00247AF5" w:rsidRPr="005B17D3">
          <w:rPr>
            <w:noProof/>
            <w:webHidden/>
          </w:rPr>
          <w:instrText xml:space="preserve"> PAGEREF _Toc31622466 \h </w:instrText>
        </w:r>
        <w:r w:rsidR="00247AF5" w:rsidRPr="005B17D3">
          <w:rPr>
            <w:noProof/>
            <w:webHidden/>
          </w:rPr>
        </w:r>
        <w:r w:rsidR="00247AF5" w:rsidRPr="005B17D3">
          <w:rPr>
            <w:noProof/>
            <w:webHidden/>
          </w:rPr>
          <w:fldChar w:fldCharType="separate"/>
        </w:r>
        <w:r w:rsidR="00247AF5" w:rsidRPr="005B17D3">
          <w:rPr>
            <w:noProof/>
            <w:webHidden/>
          </w:rPr>
          <w:t>483</w:t>
        </w:r>
        <w:r w:rsidR="00247AF5" w:rsidRPr="005B17D3">
          <w:rPr>
            <w:noProof/>
            <w:webHidden/>
          </w:rPr>
          <w:fldChar w:fldCharType="end"/>
        </w:r>
      </w:hyperlink>
    </w:p>
    <w:p w14:paraId="10FBF291" w14:textId="30512943" w:rsidR="00247AF5" w:rsidRPr="005B17D3" w:rsidRDefault="005B17D3">
      <w:pPr>
        <w:pStyle w:val="TableofFigures"/>
        <w:tabs>
          <w:tab w:val="right" w:leader="dot" w:pos="9350"/>
        </w:tabs>
        <w:rPr>
          <w:rFonts w:asciiTheme="minorHAnsi" w:eastAsiaTheme="minorEastAsia" w:hAnsiTheme="minorHAnsi" w:cstheme="minorBidi"/>
          <w:noProof/>
          <w:sz w:val="22"/>
          <w:szCs w:val="22"/>
        </w:rPr>
      </w:pPr>
      <w:hyperlink w:anchor="_Toc31622467" w:history="1">
        <w:r w:rsidR="00247AF5" w:rsidRPr="005B17D3">
          <w:rPr>
            <w:rStyle w:val="Hyperlink"/>
            <w:noProof/>
          </w:rPr>
          <w:t>Figure 110: User Updated Address Field</w:t>
        </w:r>
        <w:r w:rsidR="00247AF5" w:rsidRPr="005B17D3">
          <w:rPr>
            <w:noProof/>
            <w:webHidden/>
          </w:rPr>
          <w:tab/>
        </w:r>
        <w:r w:rsidR="00247AF5" w:rsidRPr="005B17D3">
          <w:rPr>
            <w:noProof/>
            <w:webHidden/>
          </w:rPr>
          <w:fldChar w:fldCharType="begin"/>
        </w:r>
        <w:r w:rsidR="00247AF5" w:rsidRPr="005B17D3">
          <w:rPr>
            <w:noProof/>
            <w:webHidden/>
          </w:rPr>
          <w:instrText xml:space="preserve"> PAGEREF _Toc31622467 \h </w:instrText>
        </w:r>
        <w:r w:rsidR="00247AF5" w:rsidRPr="005B17D3">
          <w:rPr>
            <w:noProof/>
            <w:webHidden/>
          </w:rPr>
        </w:r>
        <w:r w:rsidR="00247AF5" w:rsidRPr="005B17D3">
          <w:rPr>
            <w:noProof/>
            <w:webHidden/>
          </w:rPr>
          <w:fldChar w:fldCharType="separate"/>
        </w:r>
        <w:r w:rsidR="00247AF5" w:rsidRPr="005B17D3">
          <w:rPr>
            <w:noProof/>
            <w:webHidden/>
          </w:rPr>
          <w:t>484</w:t>
        </w:r>
        <w:r w:rsidR="00247AF5" w:rsidRPr="005B17D3">
          <w:rPr>
            <w:noProof/>
            <w:webHidden/>
          </w:rPr>
          <w:fldChar w:fldCharType="end"/>
        </w:r>
      </w:hyperlink>
    </w:p>
    <w:p w14:paraId="2C956185" w14:textId="00AD2AEF" w:rsidR="00247AF5" w:rsidRPr="005B17D3" w:rsidRDefault="005B17D3">
      <w:pPr>
        <w:pStyle w:val="TableofFigures"/>
        <w:tabs>
          <w:tab w:val="right" w:leader="dot" w:pos="9350"/>
        </w:tabs>
        <w:rPr>
          <w:rFonts w:asciiTheme="minorHAnsi" w:eastAsiaTheme="minorEastAsia" w:hAnsiTheme="minorHAnsi" w:cstheme="minorBidi"/>
          <w:noProof/>
          <w:sz w:val="22"/>
          <w:szCs w:val="22"/>
        </w:rPr>
      </w:pPr>
      <w:hyperlink w:anchor="_Toc31622468" w:history="1">
        <w:r w:rsidR="00247AF5" w:rsidRPr="005B17D3">
          <w:rPr>
            <w:rStyle w:val="Hyperlink"/>
            <w:noProof/>
          </w:rPr>
          <w:t>Figure 111: Run Address Validation Service Button</w:t>
        </w:r>
        <w:r w:rsidR="00247AF5" w:rsidRPr="005B17D3">
          <w:rPr>
            <w:noProof/>
            <w:webHidden/>
          </w:rPr>
          <w:tab/>
        </w:r>
        <w:r w:rsidR="00247AF5" w:rsidRPr="005B17D3">
          <w:rPr>
            <w:noProof/>
            <w:webHidden/>
          </w:rPr>
          <w:fldChar w:fldCharType="begin"/>
        </w:r>
        <w:r w:rsidR="00247AF5" w:rsidRPr="005B17D3">
          <w:rPr>
            <w:noProof/>
            <w:webHidden/>
          </w:rPr>
          <w:instrText xml:space="preserve"> PAGEREF _Toc31622468 \h </w:instrText>
        </w:r>
        <w:r w:rsidR="00247AF5" w:rsidRPr="005B17D3">
          <w:rPr>
            <w:noProof/>
            <w:webHidden/>
          </w:rPr>
        </w:r>
        <w:r w:rsidR="00247AF5" w:rsidRPr="005B17D3">
          <w:rPr>
            <w:noProof/>
            <w:webHidden/>
          </w:rPr>
          <w:fldChar w:fldCharType="separate"/>
        </w:r>
        <w:r w:rsidR="00247AF5" w:rsidRPr="005B17D3">
          <w:rPr>
            <w:noProof/>
            <w:webHidden/>
          </w:rPr>
          <w:t>486</w:t>
        </w:r>
        <w:r w:rsidR="00247AF5" w:rsidRPr="005B17D3">
          <w:rPr>
            <w:noProof/>
            <w:webHidden/>
          </w:rPr>
          <w:fldChar w:fldCharType="end"/>
        </w:r>
      </w:hyperlink>
    </w:p>
    <w:p w14:paraId="79CAF1AC" w14:textId="0C64613E" w:rsidR="00247AF5" w:rsidRPr="005B17D3" w:rsidRDefault="005B17D3">
      <w:pPr>
        <w:pStyle w:val="TableofFigures"/>
        <w:tabs>
          <w:tab w:val="right" w:leader="dot" w:pos="9350"/>
        </w:tabs>
        <w:rPr>
          <w:rFonts w:asciiTheme="minorHAnsi" w:eastAsiaTheme="minorEastAsia" w:hAnsiTheme="minorHAnsi" w:cstheme="minorBidi"/>
          <w:noProof/>
          <w:sz w:val="22"/>
          <w:szCs w:val="22"/>
        </w:rPr>
      </w:pPr>
      <w:hyperlink w:anchor="_Toc31622469" w:history="1">
        <w:r w:rsidR="00247AF5" w:rsidRPr="005B17D3">
          <w:rPr>
            <w:rStyle w:val="Hyperlink"/>
            <w:noProof/>
          </w:rPr>
          <w:t>Figure 112: Insurance – Facilities (Verified Insurance)</w:t>
        </w:r>
        <w:r w:rsidR="00247AF5" w:rsidRPr="005B17D3">
          <w:rPr>
            <w:noProof/>
            <w:webHidden/>
          </w:rPr>
          <w:tab/>
        </w:r>
        <w:r w:rsidR="00247AF5" w:rsidRPr="005B17D3">
          <w:rPr>
            <w:noProof/>
            <w:webHidden/>
          </w:rPr>
          <w:fldChar w:fldCharType="begin"/>
        </w:r>
        <w:r w:rsidR="00247AF5" w:rsidRPr="005B17D3">
          <w:rPr>
            <w:noProof/>
            <w:webHidden/>
          </w:rPr>
          <w:instrText xml:space="preserve"> PAGEREF _Toc31622469 \h </w:instrText>
        </w:r>
        <w:r w:rsidR="00247AF5" w:rsidRPr="005B17D3">
          <w:rPr>
            <w:noProof/>
            <w:webHidden/>
          </w:rPr>
        </w:r>
        <w:r w:rsidR="00247AF5" w:rsidRPr="005B17D3">
          <w:rPr>
            <w:noProof/>
            <w:webHidden/>
          </w:rPr>
          <w:fldChar w:fldCharType="separate"/>
        </w:r>
        <w:r w:rsidR="00247AF5" w:rsidRPr="005B17D3">
          <w:rPr>
            <w:noProof/>
            <w:webHidden/>
          </w:rPr>
          <w:t>487</w:t>
        </w:r>
        <w:r w:rsidR="00247AF5" w:rsidRPr="005B17D3">
          <w:rPr>
            <w:noProof/>
            <w:webHidden/>
          </w:rPr>
          <w:fldChar w:fldCharType="end"/>
        </w:r>
      </w:hyperlink>
    </w:p>
    <w:p w14:paraId="79A642D3" w14:textId="217B36CC" w:rsidR="00247AF5" w:rsidRPr="005B17D3" w:rsidRDefault="005B17D3">
      <w:pPr>
        <w:pStyle w:val="TableofFigures"/>
        <w:tabs>
          <w:tab w:val="right" w:leader="dot" w:pos="9350"/>
        </w:tabs>
        <w:rPr>
          <w:rFonts w:asciiTheme="minorHAnsi" w:eastAsiaTheme="minorEastAsia" w:hAnsiTheme="minorHAnsi" w:cstheme="minorBidi"/>
          <w:noProof/>
          <w:sz w:val="22"/>
          <w:szCs w:val="22"/>
        </w:rPr>
      </w:pPr>
      <w:hyperlink w:anchor="_Toc31622470" w:history="1">
        <w:r w:rsidR="00247AF5" w:rsidRPr="005B17D3">
          <w:rPr>
            <w:rStyle w:val="Hyperlink"/>
            <w:noProof/>
          </w:rPr>
          <w:t>Figure 113: Medal of Honor Indicator fields</w:t>
        </w:r>
        <w:r w:rsidR="00247AF5" w:rsidRPr="005B17D3">
          <w:rPr>
            <w:noProof/>
            <w:webHidden/>
          </w:rPr>
          <w:tab/>
        </w:r>
        <w:r w:rsidR="00247AF5" w:rsidRPr="005B17D3">
          <w:rPr>
            <w:noProof/>
            <w:webHidden/>
          </w:rPr>
          <w:fldChar w:fldCharType="begin"/>
        </w:r>
        <w:r w:rsidR="00247AF5" w:rsidRPr="005B17D3">
          <w:rPr>
            <w:noProof/>
            <w:webHidden/>
          </w:rPr>
          <w:instrText xml:space="preserve"> PAGEREF _Toc31622470 \h </w:instrText>
        </w:r>
        <w:r w:rsidR="00247AF5" w:rsidRPr="005B17D3">
          <w:rPr>
            <w:noProof/>
            <w:webHidden/>
          </w:rPr>
        </w:r>
        <w:r w:rsidR="00247AF5" w:rsidRPr="005B17D3">
          <w:rPr>
            <w:noProof/>
            <w:webHidden/>
          </w:rPr>
          <w:fldChar w:fldCharType="separate"/>
        </w:r>
        <w:r w:rsidR="00247AF5" w:rsidRPr="005B17D3">
          <w:rPr>
            <w:noProof/>
            <w:webHidden/>
          </w:rPr>
          <w:t>505</w:t>
        </w:r>
        <w:r w:rsidR="00247AF5" w:rsidRPr="005B17D3">
          <w:rPr>
            <w:noProof/>
            <w:webHidden/>
          </w:rPr>
          <w:fldChar w:fldCharType="end"/>
        </w:r>
      </w:hyperlink>
    </w:p>
    <w:p w14:paraId="7A5E95DB" w14:textId="7DD6DD56" w:rsidR="00247AF5" w:rsidRPr="005B17D3" w:rsidRDefault="005B17D3">
      <w:pPr>
        <w:pStyle w:val="TableofFigures"/>
        <w:tabs>
          <w:tab w:val="right" w:leader="dot" w:pos="9350"/>
        </w:tabs>
        <w:rPr>
          <w:rFonts w:asciiTheme="minorHAnsi" w:eastAsiaTheme="minorEastAsia" w:hAnsiTheme="minorHAnsi" w:cstheme="minorBidi"/>
          <w:noProof/>
          <w:sz w:val="22"/>
          <w:szCs w:val="22"/>
        </w:rPr>
      </w:pPr>
      <w:hyperlink w:anchor="_Toc31622471" w:history="1">
        <w:r w:rsidR="00247AF5" w:rsidRPr="005B17D3">
          <w:rPr>
            <w:rStyle w:val="Hyperlink"/>
            <w:noProof/>
          </w:rPr>
          <w:t>Figure 114: Z11 HL7 Message Sent to VistA</w:t>
        </w:r>
        <w:r w:rsidR="00247AF5" w:rsidRPr="005B17D3">
          <w:rPr>
            <w:noProof/>
            <w:webHidden/>
          </w:rPr>
          <w:tab/>
        </w:r>
        <w:r w:rsidR="00247AF5" w:rsidRPr="005B17D3">
          <w:rPr>
            <w:noProof/>
            <w:webHidden/>
          </w:rPr>
          <w:fldChar w:fldCharType="begin"/>
        </w:r>
        <w:r w:rsidR="00247AF5" w:rsidRPr="005B17D3">
          <w:rPr>
            <w:noProof/>
            <w:webHidden/>
          </w:rPr>
          <w:instrText xml:space="preserve"> PAGEREF _Toc31622471 \h </w:instrText>
        </w:r>
        <w:r w:rsidR="00247AF5" w:rsidRPr="005B17D3">
          <w:rPr>
            <w:noProof/>
            <w:webHidden/>
          </w:rPr>
        </w:r>
        <w:r w:rsidR="00247AF5" w:rsidRPr="005B17D3">
          <w:rPr>
            <w:noProof/>
            <w:webHidden/>
          </w:rPr>
          <w:fldChar w:fldCharType="separate"/>
        </w:r>
        <w:r w:rsidR="00247AF5" w:rsidRPr="005B17D3">
          <w:rPr>
            <w:noProof/>
            <w:webHidden/>
          </w:rPr>
          <w:t>506</w:t>
        </w:r>
        <w:r w:rsidR="00247AF5" w:rsidRPr="005B17D3">
          <w:rPr>
            <w:noProof/>
            <w:webHidden/>
          </w:rPr>
          <w:fldChar w:fldCharType="end"/>
        </w:r>
      </w:hyperlink>
    </w:p>
    <w:p w14:paraId="19A7E07B" w14:textId="0A4D995B" w:rsidR="00247AF5" w:rsidRPr="005B17D3" w:rsidRDefault="005B17D3">
      <w:pPr>
        <w:pStyle w:val="TableofFigures"/>
        <w:tabs>
          <w:tab w:val="right" w:leader="dot" w:pos="9350"/>
        </w:tabs>
        <w:rPr>
          <w:rFonts w:asciiTheme="minorHAnsi" w:eastAsiaTheme="minorEastAsia" w:hAnsiTheme="minorHAnsi" w:cstheme="minorBidi"/>
          <w:noProof/>
          <w:sz w:val="22"/>
          <w:szCs w:val="22"/>
        </w:rPr>
      </w:pPr>
      <w:hyperlink w:anchor="_Toc31622472" w:history="1">
        <w:r w:rsidR="00247AF5" w:rsidRPr="005B17D3">
          <w:rPr>
            <w:rStyle w:val="Hyperlink"/>
            <w:noProof/>
          </w:rPr>
          <w:t>Figure 115: Raw Data for MOH Indicator</w:t>
        </w:r>
        <w:r w:rsidR="00247AF5" w:rsidRPr="005B17D3">
          <w:rPr>
            <w:noProof/>
            <w:webHidden/>
          </w:rPr>
          <w:tab/>
        </w:r>
        <w:r w:rsidR="00247AF5" w:rsidRPr="005B17D3">
          <w:rPr>
            <w:noProof/>
            <w:webHidden/>
          </w:rPr>
          <w:fldChar w:fldCharType="begin"/>
        </w:r>
        <w:r w:rsidR="00247AF5" w:rsidRPr="005B17D3">
          <w:rPr>
            <w:noProof/>
            <w:webHidden/>
          </w:rPr>
          <w:instrText xml:space="preserve"> PAGEREF _Toc31622472 \h </w:instrText>
        </w:r>
        <w:r w:rsidR="00247AF5" w:rsidRPr="005B17D3">
          <w:rPr>
            <w:noProof/>
            <w:webHidden/>
          </w:rPr>
        </w:r>
        <w:r w:rsidR="00247AF5" w:rsidRPr="005B17D3">
          <w:rPr>
            <w:noProof/>
            <w:webHidden/>
          </w:rPr>
          <w:fldChar w:fldCharType="separate"/>
        </w:r>
        <w:r w:rsidR="00247AF5" w:rsidRPr="005B17D3">
          <w:rPr>
            <w:noProof/>
            <w:webHidden/>
          </w:rPr>
          <w:t>507</w:t>
        </w:r>
        <w:r w:rsidR="00247AF5" w:rsidRPr="005B17D3">
          <w:rPr>
            <w:noProof/>
            <w:webHidden/>
          </w:rPr>
          <w:fldChar w:fldCharType="end"/>
        </w:r>
      </w:hyperlink>
    </w:p>
    <w:p w14:paraId="585B9424" w14:textId="34A497A6" w:rsidR="00247AF5" w:rsidRPr="005B17D3" w:rsidRDefault="005B17D3">
      <w:pPr>
        <w:pStyle w:val="TableofFigures"/>
        <w:tabs>
          <w:tab w:val="right" w:leader="dot" w:pos="9350"/>
        </w:tabs>
        <w:rPr>
          <w:rFonts w:asciiTheme="minorHAnsi" w:eastAsiaTheme="minorEastAsia" w:hAnsiTheme="minorHAnsi" w:cstheme="minorBidi"/>
          <w:noProof/>
          <w:sz w:val="22"/>
          <w:szCs w:val="22"/>
        </w:rPr>
      </w:pPr>
      <w:hyperlink w:anchor="_Toc31622473" w:history="1">
        <w:r w:rsidR="00247AF5" w:rsidRPr="005B17D3">
          <w:rPr>
            <w:rStyle w:val="Hyperlink"/>
            <w:noProof/>
          </w:rPr>
          <w:t>Figure 116: Hardship</w:t>
        </w:r>
        <w:r w:rsidR="00247AF5" w:rsidRPr="005B17D3">
          <w:rPr>
            <w:noProof/>
            <w:webHidden/>
          </w:rPr>
          <w:tab/>
        </w:r>
        <w:r w:rsidR="00247AF5" w:rsidRPr="005B17D3">
          <w:rPr>
            <w:noProof/>
            <w:webHidden/>
          </w:rPr>
          <w:fldChar w:fldCharType="begin"/>
        </w:r>
        <w:r w:rsidR="00247AF5" w:rsidRPr="005B17D3">
          <w:rPr>
            <w:noProof/>
            <w:webHidden/>
          </w:rPr>
          <w:instrText xml:space="preserve"> PAGEREF _Toc31622473 \h </w:instrText>
        </w:r>
        <w:r w:rsidR="00247AF5" w:rsidRPr="005B17D3">
          <w:rPr>
            <w:noProof/>
            <w:webHidden/>
          </w:rPr>
        </w:r>
        <w:r w:rsidR="00247AF5" w:rsidRPr="005B17D3">
          <w:rPr>
            <w:noProof/>
            <w:webHidden/>
          </w:rPr>
          <w:fldChar w:fldCharType="separate"/>
        </w:r>
        <w:r w:rsidR="00247AF5" w:rsidRPr="005B17D3">
          <w:rPr>
            <w:noProof/>
            <w:webHidden/>
          </w:rPr>
          <w:t>555</w:t>
        </w:r>
        <w:r w:rsidR="00247AF5" w:rsidRPr="005B17D3">
          <w:rPr>
            <w:noProof/>
            <w:webHidden/>
          </w:rPr>
          <w:fldChar w:fldCharType="end"/>
        </w:r>
      </w:hyperlink>
    </w:p>
    <w:p w14:paraId="4C4F1187" w14:textId="6531CF07" w:rsidR="00247AF5" w:rsidRPr="005B17D3" w:rsidRDefault="005B17D3">
      <w:pPr>
        <w:pStyle w:val="TableofFigures"/>
        <w:tabs>
          <w:tab w:val="right" w:leader="dot" w:pos="9350"/>
        </w:tabs>
        <w:rPr>
          <w:rFonts w:asciiTheme="minorHAnsi" w:eastAsiaTheme="minorEastAsia" w:hAnsiTheme="minorHAnsi" w:cstheme="minorBidi"/>
          <w:noProof/>
          <w:sz w:val="22"/>
          <w:szCs w:val="22"/>
        </w:rPr>
      </w:pPr>
      <w:hyperlink w:anchor="_Toc31622474" w:history="1">
        <w:r w:rsidR="00247AF5" w:rsidRPr="005B17D3">
          <w:rPr>
            <w:rStyle w:val="Hyperlink"/>
            <w:noProof/>
          </w:rPr>
          <w:t>Figure 117: Edit Hardship Details Screen</w:t>
        </w:r>
        <w:r w:rsidR="00247AF5" w:rsidRPr="005B17D3">
          <w:rPr>
            <w:noProof/>
            <w:webHidden/>
          </w:rPr>
          <w:tab/>
        </w:r>
        <w:r w:rsidR="00247AF5" w:rsidRPr="005B17D3">
          <w:rPr>
            <w:noProof/>
            <w:webHidden/>
          </w:rPr>
          <w:fldChar w:fldCharType="begin"/>
        </w:r>
        <w:r w:rsidR="00247AF5" w:rsidRPr="005B17D3">
          <w:rPr>
            <w:noProof/>
            <w:webHidden/>
          </w:rPr>
          <w:instrText xml:space="preserve"> PAGEREF _Toc31622474 \h </w:instrText>
        </w:r>
        <w:r w:rsidR="00247AF5" w:rsidRPr="005B17D3">
          <w:rPr>
            <w:noProof/>
            <w:webHidden/>
          </w:rPr>
        </w:r>
        <w:r w:rsidR="00247AF5" w:rsidRPr="005B17D3">
          <w:rPr>
            <w:noProof/>
            <w:webHidden/>
          </w:rPr>
          <w:fldChar w:fldCharType="separate"/>
        </w:r>
        <w:r w:rsidR="00247AF5" w:rsidRPr="005B17D3">
          <w:rPr>
            <w:noProof/>
            <w:webHidden/>
          </w:rPr>
          <w:t>564</w:t>
        </w:r>
        <w:r w:rsidR="00247AF5" w:rsidRPr="005B17D3">
          <w:rPr>
            <w:noProof/>
            <w:webHidden/>
          </w:rPr>
          <w:fldChar w:fldCharType="end"/>
        </w:r>
      </w:hyperlink>
    </w:p>
    <w:p w14:paraId="106049D4" w14:textId="0455256F" w:rsidR="00247AF5" w:rsidRPr="005B17D3" w:rsidRDefault="005B17D3">
      <w:pPr>
        <w:pStyle w:val="TableofFigures"/>
        <w:tabs>
          <w:tab w:val="right" w:leader="dot" w:pos="9350"/>
        </w:tabs>
        <w:rPr>
          <w:rFonts w:asciiTheme="minorHAnsi" w:eastAsiaTheme="minorEastAsia" w:hAnsiTheme="minorHAnsi" w:cstheme="minorBidi"/>
          <w:noProof/>
          <w:sz w:val="22"/>
          <w:szCs w:val="22"/>
        </w:rPr>
      </w:pPr>
      <w:hyperlink w:anchor="_Toc31622475" w:history="1">
        <w:r w:rsidR="00247AF5" w:rsidRPr="005B17D3">
          <w:rPr>
            <w:rStyle w:val="Hyperlink"/>
            <w:noProof/>
          </w:rPr>
          <w:t>Figure 118: Enrollment</w:t>
        </w:r>
        <w:r w:rsidR="00247AF5" w:rsidRPr="005B17D3">
          <w:rPr>
            <w:noProof/>
            <w:webHidden/>
          </w:rPr>
          <w:tab/>
        </w:r>
        <w:r w:rsidR="00247AF5" w:rsidRPr="005B17D3">
          <w:rPr>
            <w:noProof/>
            <w:webHidden/>
          </w:rPr>
          <w:fldChar w:fldCharType="begin"/>
        </w:r>
        <w:r w:rsidR="00247AF5" w:rsidRPr="005B17D3">
          <w:rPr>
            <w:noProof/>
            <w:webHidden/>
          </w:rPr>
          <w:instrText xml:space="preserve"> PAGEREF _Toc31622475 \h </w:instrText>
        </w:r>
        <w:r w:rsidR="00247AF5" w:rsidRPr="005B17D3">
          <w:rPr>
            <w:noProof/>
            <w:webHidden/>
          </w:rPr>
        </w:r>
        <w:r w:rsidR="00247AF5" w:rsidRPr="005B17D3">
          <w:rPr>
            <w:noProof/>
            <w:webHidden/>
          </w:rPr>
          <w:fldChar w:fldCharType="separate"/>
        </w:r>
        <w:r w:rsidR="00247AF5" w:rsidRPr="005B17D3">
          <w:rPr>
            <w:noProof/>
            <w:webHidden/>
          </w:rPr>
          <w:t>566</w:t>
        </w:r>
        <w:r w:rsidR="00247AF5" w:rsidRPr="005B17D3">
          <w:rPr>
            <w:noProof/>
            <w:webHidden/>
          </w:rPr>
          <w:fldChar w:fldCharType="end"/>
        </w:r>
      </w:hyperlink>
    </w:p>
    <w:p w14:paraId="58FCFF10" w14:textId="662806CB" w:rsidR="00247AF5" w:rsidRPr="005B17D3" w:rsidRDefault="005B17D3">
      <w:pPr>
        <w:pStyle w:val="TableofFigures"/>
        <w:tabs>
          <w:tab w:val="right" w:leader="dot" w:pos="9350"/>
        </w:tabs>
        <w:rPr>
          <w:rFonts w:asciiTheme="minorHAnsi" w:eastAsiaTheme="minorEastAsia" w:hAnsiTheme="minorHAnsi" w:cstheme="minorBidi"/>
          <w:noProof/>
          <w:sz w:val="22"/>
          <w:szCs w:val="22"/>
        </w:rPr>
      </w:pPr>
      <w:hyperlink w:anchor="_Toc31622476" w:history="1">
        <w:r w:rsidR="00247AF5" w:rsidRPr="005B17D3">
          <w:rPr>
            <w:rStyle w:val="Hyperlink"/>
            <w:noProof/>
          </w:rPr>
          <w:t>Figure 119: Online Application</w:t>
        </w:r>
        <w:r w:rsidR="00247AF5" w:rsidRPr="005B17D3">
          <w:rPr>
            <w:noProof/>
            <w:webHidden/>
          </w:rPr>
          <w:tab/>
        </w:r>
        <w:r w:rsidR="00247AF5" w:rsidRPr="005B17D3">
          <w:rPr>
            <w:noProof/>
            <w:webHidden/>
          </w:rPr>
          <w:fldChar w:fldCharType="begin"/>
        </w:r>
        <w:r w:rsidR="00247AF5" w:rsidRPr="005B17D3">
          <w:rPr>
            <w:noProof/>
            <w:webHidden/>
          </w:rPr>
          <w:instrText xml:space="preserve"> PAGEREF _Toc31622476 \h </w:instrText>
        </w:r>
        <w:r w:rsidR="00247AF5" w:rsidRPr="005B17D3">
          <w:rPr>
            <w:noProof/>
            <w:webHidden/>
          </w:rPr>
        </w:r>
        <w:r w:rsidR="00247AF5" w:rsidRPr="005B17D3">
          <w:rPr>
            <w:noProof/>
            <w:webHidden/>
          </w:rPr>
          <w:fldChar w:fldCharType="separate"/>
        </w:r>
        <w:r w:rsidR="00247AF5" w:rsidRPr="005B17D3">
          <w:rPr>
            <w:noProof/>
            <w:webHidden/>
          </w:rPr>
          <w:t>577</w:t>
        </w:r>
        <w:r w:rsidR="00247AF5" w:rsidRPr="005B17D3">
          <w:rPr>
            <w:noProof/>
            <w:webHidden/>
          </w:rPr>
          <w:fldChar w:fldCharType="end"/>
        </w:r>
      </w:hyperlink>
    </w:p>
    <w:p w14:paraId="7CD1F9BA" w14:textId="02C944F6" w:rsidR="00247AF5" w:rsidRPr="005B17D3" w:rsidRDefault="005B17D3">
      <w:pPr>
        <w:pStyle w:val="TableofFigures"/>
        <w:tabs>
          <w:tab w:val="right" w:leader="dot" w:pos="9350"/>
        </w:tabs>
        <w:rPr>
          <w:rFonts w:asciiTheme="minorHAnsi" w:eastAsiaTheme="minorEastAsia" w:hAnsiTheme="minorHAnsi" w:cstheme="minorBidi"/>
          <w:noProof/>
          <w:sz w:val="22"/>
          <w:szCs w:val="22"/>
        </w:rPr>
      </w:pPr>
      <w:hyperlink w:anchor="_Toc31622477" w:history="1">
        <w:r w:rsidR="00247AF5" w:rsidRPr="005B17D3">
          <w:rPr>
            <w:rStyle w:val="Hyperlink"/>
            <w:noProof/>
          </w:rPr>
          <w:t>Figure 120: Stop Communications Console</w:t>
        </w:r>
        <w:r w:rsidR="00247AF5" w:rsidRPr="005B17D3">
          <w:rPr>
            <w:noProof/>
            <w:webHidden/>
          </w:rPr>
          <w:tab/>
        </w:r>
        <w:r w:rsidR="00247AF5" w:rsidRPr="005B17D3">
          <w:rPr>
            <w:noProof/>
            <w:webHidden/>
          </w:rPr>
          <w:fldChar w:fldCharType="begin"/>
        </w:r>
        <w:r w:rsidR="00247AF5" w:rsidRPr="005B17D3">
          <w:rPr>
            <w:noProof/>
            <w:webHidden/>
          </w:rPr>
          <w:instrText xml:space="preserve"> PAGEREF _Toc31622477 \h </w:instrText>
        </w:r>
        <w:r w:rsidR="00247AF5" w:rsidRPr="005B17D3">
          <w:rPr>
            <w:noProof/>
            <w:webHidden/>
          </w:rPr>
        </w:r>
        <w:r w:rsidR="00247AF5" w:rsidRPr="005B17D3">
          <w:rPr>
            <w:noProof/>
            <w:webHidden/>
          </w:rPr>
          <w:fldChar w:fldCharType="separate"/>
        </w:r>
        <w:r w:rsidR="00247AF5" w:rsidRPr="005B17D3">
          <w:rPr>
            <w:noProof/>
            <w:webHidden/>
          </w:rPr>
          <w:t>589</w:t>
        </w:r>
        <w:r w:rsidR="00247AF5" w:rsidRPr="005B17D3">
          <w:rPr>
            <w:noProof/>
            <w:webHidden/>
          </w:rPr>
          <w:fldChar w:fldCharType="end"/>
        </w:r>
      </w:hyperlink>
    </w:p>
    <w:p w14:paraId="1E664A83" w14:textId="51BB6F4F" w:rsidR="00247AF5" w:rsidRPr="005B17D3" w:rsidRDefault="005B17D3">
      <w:pPr>
        <w:pStyle w:val="TableofFigures"/>
        <w:tabs>
          <w:tab w:val="right" w:leader="dot" w:pos="9350"/>
        </w:tabs>
        <w:rPr>
          <w:rFonts w:asciiTheme="minorHAnsi" w:eastAsiaTheme="minorEastAsia" w:hAnsiTheme="minorHAnsi" w:cstheme="minorBidi"/>
          <w:noProof/>
          <w:sz w:val="22"/>
          <w:szCs w:val="22"/>
        </w:rPr>
      </w:pPr>
      <w:hyperlink w:anchor="_Toc31622478" w:history="1">
        <w:r w:rsidR="00247AF5" w:rsidRPr="005B17D3">
          <w:rPr>
            <w:rStyle w:val="Hyperlink"/>
            <w:noProof/>
          </w:rPr>
          <w:t>Figure 121: Previously Mailed</w:t>
        </w:r>
        <w:r w:rsidR="00247AF5" w:rsidRPr="005B17D3">
          <w:rPr>
            <w:noProof/>
            <w:webHidden/>
          </w:rPr>
          <w:tab/>
        </w:r>
        <w:r w:rsidR="00247AF5" w:rsidRPr="005B17D3">
          <w:rPr>
            <w:noProof/>
            <w:webHidden/>
          </w:rPr>
          <w:fldChar w:fldCharType="begin"/>
        </w:r>
        <w:r w:rsidR="00247AF5" w:rsidRPr="005B17D3">
          <w:rPr>
            <w:noProof/>
            <w:webHidden/>
          </w:rPr>
          <w:instrText xml:space="preserve"> PAGEREF _Toc31622478 \h </w:instrText>
        </w:r>
        <w:r w:rsidR="00247AF5" w:rsidRPr="005B17D3">
          <w:rPr>
            <w:noProof/>
            <w:webHidden/>
          </w:rPr>
        </w:r>
        <w:r w:rsidR="00247AF5" w:rsidRPr="005B17D3">
          <w:rPr>
            <w:noProof/>
            <w:webHidden/>
          </w:rPr>
          <w:fldChar w:fldCharType="separate"/>
        </w:r>
        <w:r w:rsidR="00247AF5" w:rsidRPr="005B17D3">
          <w:rPr>
            <w:noProof/>
            <w:webHidden/>
          </w:rPr>
          <w:t>590</w:t>
        </w:r>
        <w:r w:rsidR="00247AF5" w:rsidRPr="005B17D3">
          <w:rPr>
            <w:noProof/>
            <w:webHidden/>
          </w:rPr>
          <w:fldChar w:fldCharType="end"/>
        </w:r>
      </w:hyperlink>
    </w:p>
    <w:p w14:paraId="55453378" w14:textId="66F6C98D" w:rsidR="00247AF5" w:rsidRPr="005B17D3" w:rsidRDefault="005B17D3">
      <w:pPr>
        <w:pStyle w:val="TableofFigures"/>
        <w:tabs>
          <w:tab w:val="right" w:leader="dot" w:pos="9350"/>
        </w:tabs>
        <w:rPr>
          <w:rFonts w:asciiTheme="minorHAnsi" w:eastAsiaTheme="minorEastAsia" w:hAnsiTheme="minorHAnsi" w:cstheme="minorBidi"/>
          <w:noProof/>
          <w:sz w:val="22"/>
          <w:szCs w:val="22"/>
        </w:rPr>
      </w:pPr>
      <w:hyperlink w:anchor="_Toc31622479" w:history="1">
        <w:r w:rsidR="00247AF5" w:rsidRPr="005B17D3">
          <w:rPr>
            <w:rStyle w:val="Hyperlink"/>
            <w:noProof/>
          </w:rPr>
          <w:t>Figure 122: 60-Day Pre-Term and Eligibility Letters</w:t>
        </w:r>
        <w:r w:rsidR="00247AF5" w:rsidRPr="005B17D3">
          <w:rPr>
            <w:noProof/>
            <w:webHidden/>
          </w:rPr>
          <w:tab/>
        </w:r>
        <w:r w:rsidR="00247AF5" w:rsidRPr="005B17D3">
          <w:rPr>
            <w:noProof/>
            <w:webHidden/>
          </w:rPr>
          <w:fldChar w:fldCharType="begin"/>
        </w:r>
        <w:r w:rsidR="00247AF5" w:rsidRPr="005B17D3">
          <w:rPr>
            <w:noProof/>
            <w:webHidden/>
          </w:rPr>
          <w:instrText xml:space="preserve"> PAGEREF _Toc31622479 \h </w:instrText>
        </w:r>
        <w:r w:rsidR="00247AF5" w:rsidRPr="005B17D3">
          <w:rPr>
            <w:noProof/>
            <w:webHidden/>
          </w:rPr>
        </w:r>
        <w:r w:rsidR="00247AF5" w:rsidRPr="005B17D3">
          <w:rPr>
            <w:noProof/>
            <w:webHidden/>
          </w:rPr>
          <w:fldChar w:fldCharType="separate"/>
        </w:r>
        <w:r w:rsidR="00247AF5" w:rsidRPr="005B17D3">
          <w:rPr>
            <w:noProof/>
            <w:webHidden/>
          </w:rPr>
          <w:t>596</w:t>
        </w:r>
        <w:r w:rsidR="00247AF5" w:rsidRPr="005B17D3">
          <w:rPr>
            <w:noProof/>
            <w:webHidden/>
          </w:rPr>
          <w:fldChar w:fldCharType="end"/>
        </w:r>
      </w:hyperlink>
    </w:p>
    <w:p w14:paraId="5AD45F0E" w14:textId="1BDDE4AF" w:rsidR="00247AF5" w:rsidRPr="005B17D3" w:rsidRDefault="005B17D3">
      <w:pPr>
        <w:pStyle w:val="TableofFigures"/>
        <w:tabs>
          <w:tab w:val="right" w:leader="dot" w:pos="9350"/>
        </w:tabs>
        <w:rPr>
          <w:rFonts w:asciiTheme="minorHAnsi" w:eastAsiaTheme="minorEastAsia" w:hAnsiTheme="minorHAnsi" w:cstheme="minorBidi"/>
          <w:noProof/>
          <w:sz w:val="22"/>
          <w:szCs w:val="22"/>
        </w:rPr>
      </w:pPr>
      <w:hyperlink w:anchor="_Toc31622480" w:history="1">
        <w:r w:rsidR="00247AF5" w:rsidRPr="005B17D3">
          <w:rPr>
            <w:rStyle w:val="Hyperlink"/>
            <w:noProof/>
          </w:rPr>
          <w:t>Figure 123: Override Checkbox</w:t>
        </w:r>
        <w:r w:rsidR="00247AF5" w:rsidRPr="005B17D3">
          <w:rPr>
            <w:noProof/>
            <w:webHidden/>
          </w:rPr>
          <w:tab/>
        </w:r>
        <w:r w:rsidR="00247AF5" w:rsidRPr="005B17D3">
          <w:rPr>
            <w:noProof/>
            <w:webHidden/>
          </w:rPr>
          <w:fldChar w:fldCharType="begin"/>
        </w:r>
        <w:r w:rsidR="00247AF5" w:rsidRPr="005B17D3">
          <w:rPr>
            <w:noProof/>
            <w:webHidden/>
          </w:rPr>
          <w:instrText xml:space="preserve"> PAGEREF _Toc31622480 \h </w:instrText>
        </w:r>
        <w:r w:rsidR="00247AF5" w:rsidRPr="005B17D3">
          <w:rPr>
            <w:noProof/>
            <w:webHidden/>
          </w:rPr>
        </w:r>
        <w:r w:rsidR="00247AF5" w:rsidRPr="005B17D3">
          <w:rPr>
            <w:noProof/>
            <w:webHidden/>
          </w:rPr>
          <w:fldChar w:fldCharType="separate"/>
        </w:r>
        <w:r w:rsidR="00247AF5" w:rsidRPr="005B17D3">
          <w:rPr>
            <w:noProof/>
            <w:webHidden/>
          </w:rPr>
          <w:t>597</w:t>
        </w:r>
        <w:r w:rsidR="00247AF5" w:rsidRPr="005B17D3">
          <w:rPr>
            <w:noProof/>
            <w:webHidden/>
          </w:rPr>
          <w:fldChar w:fldCharType="end"/>
        </w:r>
      </w:hyperlink>
    </w:p>
    <w:p w14:paraId="204F7B79" w14:textId="68F7162B" w:rsidR="00247AF5" w:rsidRPr="005B17D3" w:rsidRDefault="005B17D3">
      <w:pPr>
        <w:pStyle w:val="TableofFigures"/>
        <w:tabs>
          <w:tab w:val="right" w:leader="dot" w:pos="9350"/>
        </w:tabs>
        <w:rPr>
          <w:rFonts w:asciiTheme="minorHAnsi" w:eastAsiaTheme="minorEastAsia" w:hAnsiTheme="minorHAnsi" w:cstheme="minorBidi"/>
          <w:noProof/>
          <w:sz w:val="22"/>
          <w:szCs w:val="22"/>
        </w:rPr>
      </w:pPr>
      <w:hyperlink w:anchor="_Toc31622481" w:history="1">
        <w:r w:rsidR="00247AF5" w:rsidRPr="005B17D3">
          <w:rPr>
            <w:rStyle w:val="Hyperlink"/>
            <w:noProof/>
          </w:rPr>
          <w:t>Figure 124: Remaining 60-Day Pre-Term Days</w:t>
        </w:r>
        <w:r w:rsidR="00247AF5" w:rsidRPr="005B17D3">
          <w:rPr>
            <w:noProof/>
            <w:webHidden/>
          </w:rPr>
          <w:tab/>
        </w:r>
        <w:r w:rsidR="00247AF5" w:rsidRPr="005B17D3">
          <w:rPr>
            <w:noProof/>
            <w:webHidden/>
          </w:rPr>
          <w:fldChar w:fldCharType="begin"/>
        </w:r>
        <w:r w:rsidR="00247AF5" w:rsidRPr="005B17D3">
          <w:rPr>
            <w:noProof/>
            <w:webHidden/>
          </w:rPr>
          <w:instrText xml:space="preserve"> PAGEREF _Toc31622481 \h </w:instrText>
        </w:r>
        <w:r w:rsidR="00247AF5" w:rsidRPr="005B17D3">
          <w:rPr>
            <w:noProof/>
            <w:webHidden/>
          </w:rPr>
        </w:r>
        <w:r w:rsidR="00247AF5" w:rsidRPr="005B17D3">
          <w:rPr>
            <w:noProof/>
            <w:webHidden/>
          </w:rPr>
          <w:fldChar w:fldCharType="separate"/>
        </w:r>
        <w:r w:rsidR="00247AF5" w:rsidRPr="005B17D3">
          <w:rPr>
            <w:noProof/>
            <w:webHidden/>
          </w:rPr>
          <w:t>598</w:t>
        </w:r>
        <w:r w:rsidR="00247AF5" w:rsidRPr="005B17D3">
          <w:rPr>
            <w:noProof/>
            <w:webHidden/>
          </w:rPr>
          <w:fldChar w:fldCharType="end"/>
        </w:r>
      </w:hyperlink>
    </w:p>
    <w:p w14:paraId="24408D34" w14:textId="3F8A3CFD" w:rsidR="00247AF5" w:rsidRPr="005B17D3" w:rsidRDefault="005B17D3">
      <w:pPr>
        <w:pStyle w:val="TableofFigures"/>
        <w:tabs>
          <w:tab w:val="right" w:leader="dot" w:pos="9350"/>
        </w:tabs>
        <w:rPr>
          <w:rFonts w:asciiTheme="minorHAnsi" w:eastAsiaTheme="minorEastAsia" w:hAnsiTheme="minorHAnsi" w:cstheme="minorBidi"/>
          <w:noProof/>
          <w:sz w:val="22"/>
          <w:szCs w:val="22"/>
        </w:rPr>
      </w:pPr>
      <w:hyperlink w:anchor="_Toc31622482" w:history="1">
        <w:r w:rsidR="00247AF5" w:rsidRPr="005B17D3">
          <w:rPr>
            <w:rStyle w:val="Hyperlink"/>
            <w:noProof/>
          </w:rPr>
          <w:t>Figure 125: Expired 60-Day Pre-Term Days</w:t>
        </w:r>
        <w:r w:rsidR="00247AF5" w:rsidRPr="005B17D3">
          <w:rPr>
            <w:noProof/>
            <w:webHidden/>
          </w:rPr>
          <w:tab/>
        </w:r>
        <w:r w:rsidR="00247AF5" w:rsidRPr="005B17D3">
          <w:rPr>
            <w:noProof/>
            <w:webHidden/>
          </w:rPr>
          <w:fldChar w:fldCharType="begin"/>
        </w:r>
        <w:r w:rsidR="00247AF5" w:rsidRPr="005B17D3">
          <w:rPr>
            <w:noProof/>
            <w:webHidden/>
          </w:rPr>
          <w:instrText xml:space="preserve"> PAGEREF _Toc31622482 \h </w:instrText>
        </w:r>
        <w:r w:rsidR="00247AF5" w:rsidRPr="005B17D3">
          <w:rPr>
            <w:noProof/>
            <w:webHidden/>
          </w:rPr>
        </w:r>
        <w:r w:rsidR="00247AF5" w:rsidRPr="005B17D3">
          <w:rPr>
            <w:noProof/>
            <w:webHidden/>
          </w:rPr>
          <w:fldChar w:fldCharType="separate"/>
        </w:r>
        <w:r w:rsidR="00247AF5" w:rsidRPr="005B17D3">
          <w:rPr>
            <w:noProof/>
            <w:webHidden/>
          </w:rPr>
          <w:t>598</w:t>
        </w:r>
        <w:r w:rsidR="00247AF5" w:rsidRPr="005B17D3">
          <w:rPr>
            <w:noProof/>
            <w:webHidden/>
          </w:rPr>
          <w:fldChar w:fldCharType="end"/>
        </w:r>
      </w:hyperlink>
    </w:p>
    <w:p w14:paraId="5B75B8DD" w14:textId="48546894" w:rsidR="00247AF5" w:rsidRPr="005B17D3" w:rsidRDefault="005B17D3">
      <w:pPr>
        <w:pStyle w:val="TableofFigures"/>
        <w:tabs>
          <w:tab w:val="right" w:leader="dot" w:pos="9350"/>
        </w:tabs>
        <w:rPr>
          <w:rFonts w:asciiTheme="minorHAnsi" w:eastAsiaTheme="minorEastAsia" w:hAnsiTheme="minorHAnsi" w:cstheme="minorBidi"/>
          <w:noProof/>
          <w:sz w:val="22"/>
          <w:szCs w:val="22"/>
        </w:rPr>
      </w:pPr>
      <w:hyperlink w:anchor="_Toc31622483" w:history="1">
        <w:r w:rsidR="00247AF5" w:rsidRPr="005B17D3">
          <w:rPr>
            <w:rStyle w:val="Hyperlink"/>
            <w:noProof/>
          </w:rPr>
          <w:t>Figure 126: Not Applicable 60-Day Pre-Term Days</w:t>
        </w:r>
        <w:r w:rsidR="00247AF5" w:rsidRPr="005B17D3">
          <w:rPr>
            <w:noProof/>
            <w:webHidden/>
          </w:rPr>
          <w:tab/>
        </w:r>
        <w:r w:rsidR="00247AF5" w:rsidRPr="005B17D3">
          <w:rPr>
            <w:noProof/>
            <w:webHidden/>
          </w:rPr>
          <w:fldChar w:fldCharType="begin"/>
        </w:r>
        <w:r w:rsidR="00247AF5" w:rsidRPr="005B17D3">
          <w:rPr>
            <w:noProof/>
            <w:webHidden/>
          </w:rPr>
          <w:instrText xml:space="preserve"> PAGEREF _Toc31622483 \h </w:instrText>
        </w:r>
        <w:r w:rsidR="00247AF5" w:rsidRPr="005B17D3">
          <w:rPr>
            <w:noProof/>
            <w:webHidden/>
          </w:rPr>
        </w:r>
        <w:r w:rsidR="00247AF5" w:rsidRPr="005B17D3">
          <w:rPr>
            <w:noProof/>
            <w:webHidden/>
          </w:rPr>
          <w:fldChar w:fldCharType="separate"/>
        </w:r>
        <w:r w:rsidR="00247AF5" w:rsidRPr="005B17D3">
          <w:rPr>
            <w:noProof/>
            <w:webHidden/>
          </w:rPr>
          <w:t>599</w:t>
        </w:r>
        <w:r w:rsidR="00247AF5" w:rsidRPr="005B17D3">
          <w:rPr>
            <w:noProof/>
            <w:webHidden/>
          </w:rPr>
          <w:fldChar w:fldCharType="end"/>
        </w:r>
      </w:hyperlink>
    </w:p>
    <w:p w14:paraId="4E41E03C" w14:textId="383C44EB" w:rsidR="00247AF5" w:rsidRPr="005B17D3" w:rsidRDefault="005B17D3">
      <w:pPr>
        <w:pStyle w:val="TableofFigures"/>
        <w:tabs>
          <w:tab w:val="right" w:leader="dot" w:pos="9350"/>
        </w:tabs>
        <w:rPr>
          <w:rFonts w:asciiTheme="minorHAnsi" w:eastAsiaTheme="minorEastAsia" w:hAnsiTheme="minorHAnsi" w:cstheme="minorBidi"/>
          <w:noProof/>
          <w:sz w:val="22"/>
          <w:szCs w:val="22"/>
        </w:rPr>
      </w:pPr>
      <w:hyperlink w:anchor="_Toc31622484" w:history="1">
        <w:r w:rsidR="00247AF5" w:rsidRPr="005B17D3">
          <w:rPr>
            <w:rStyle w:val="Hyperlink"/>
            <w:noProof/>
          </w:rPr>
          <w:t>Figure 127: 60-Day Pre-Term Clock In-Process Banner</w:t>
        </w:r>
        <w:r w:rsidR="00247AF5" w:rsidRPr="005B17D3">
          <w:rPr>
            <w:noProof/>
            <w:webHidden/>
          </w:rPr>
          <w:tab/>
        </w:r>
        <w:r w:rsidR="00247AF5" w:rsidRPr="005B17D3">
          <w:rPr>
            <w:noProof/>
            <w:webHidden/>
          </w:rPr>
          <w:fldChar w:fldCharType="begin"/>
        </w:r>
        <w:r w:rsidR="00247AF5" w:rsidRPr="005B17D3">
          <w:rPr>
            <w:noProof/>
            <w:webHidden/>
          </w:rPr>
          <w:instrText xml:space="preserve"> PAGEREF _Toc31622484 \h </w:instrText>
        </w:r>
        <w:r w:rsidR="00247AF5" w:rsidRPr="005B17D3">
          <w:rPr>
            <w:noProof/>
            <w:webHidden/>
          </w:rPr>
        </w:r>
        <w:r w:rsidR="00247AF5" w:rsidRPr="005B17D3">
          <w:rPr>
            <w:noProof/>
            <w:webHidden/>
          </w:rPr>
          <w:fldChar w:fldCharType="separate"/>
        </w:r>
        <w:r w:rsidR="00247AF5" w:rsidRPr="005B17D3">
          <w:rPr>
            <w:noProof/>
            <w:webHidden/>
          </w:rPr>
          <w:t>600</w:t>
        </w:r>
        <w:r w:rsidR="00247AF5" w:rsidRPr="005B17D3">
          <w:rPr>
            <w:noProof/>
            <w:webHidden/>
          </w:rPr>
          <w:fldChar w:fldCharType="end"/>
        </w:r>
      </w:hyperlink>
    </w:p>
    <w:p w14:paraId="5044317E" w14:textId="48FD77F1" w:rsidR="00247AF5" w:rsidRPr="005B17D3" w:rsidRDefault="005B17D3">
      <w:pPr>
        <w:pStyle w:val="TableofFigures"/>
        <w:tabs>
          <w:tab w:val="right" w:leader="dot" w:pos="9350"/>
        </w:tabs>
        <w:rPr>
          <w:rFonts w:asciiTheme="minorHAnsi" w:eastAsiaTheme="minorEastAsia" w:hAnsiTheme="minorHAnsi" w:cstheme="minorBidi"/>
          <w:noProof/>
          <w:sz w:val="22"/>
          <w:szCs w:val="22"/>
        </w:rPr>
      </w:pPr>
      <w:hyperlink w:anchor="_Toc31622485" w:history="1">
        <w:r w:rsidR="00247AF5" w:rsidRPr="005B17D3">
          <w:rPr>
            <w:rStyle w:val="Hyperlink"/>
            <w:noProof/>
          </w:rPr>
          <w:t>Figure 128: 60-Day Expired Ineligible Banner</w:t>
        </w:r>
        <w:r w:rsidR="00247AF5" w:rsidRPr="005B17D3">
          <w:rPr>
            <w:noProof/>
            <w:webHidden/>
          </w:rPr>
          <w:tab/>
        </w:r>
        <w:r w:rsidR="00247AF5" w:rsidRPr="005B17D3">
          <w:rPr>
            <w:noProof/>
            <w:webHidden/>
          </w:rPr>
          <w:fldChar w:fldCharType="begin"/>
        </w:r>
        <w:r w:rsidR="00247AF5" w:rsidRPr="005B17D3">
          <w:rPr>
            <w:noProof/>
            <w:webHidden/>
          </w:rPr>
          <w:instrText xml:space="preserve"> PAGEREF _Toc31622485 \h </w:instrText>
        </w:r>
        <w:r w:rsidR="00247AF5" w:rsidRPr="005B17D3">
          <w:rPr>
            <w:noProof/>
            <w:webHidden/>
          </w:rPr>
        </w:r>
        <w:r w:rsidR="00247AF5" w:rsidRPr="005B17D3">
          <w:rPr>
            <w:noProof/>
            <w:webHidden/>
          </w:rPr>
          <w:fldChar w:fldCharType="separate"/>
        </w:r>
        <w:r w:rsidR="00247AF5" w:rsidRPr="005B17D3">
          <w:rPr>
            <w:noProof/>
            <w:webHidden/>
          </w:rPr>
          <w:t>601</w:t>
        </w:r>
        <w:r w:rsidR="00247AF5" w:rsidRPr="005B17D3">
          <w:rPr>
            <w:noProof/>
            <w:webHidden/>
          </w:rPr>
          <w:fldChar w:fldCharType="end"/>
        </w:r>
      </w:hyperlink>
    </w:p>
    <w:p w14:paraId="632B847D" w14:textId="48690B99" w:rsidR="00247AF5" w:rsidRPr="005B17D3" w:rsidRDefault="005B17D3">
      <w:pPr>
        <w:pStyle w:val="TableofFigures"/>
        <w:tabs>
          <w:tab w:val="right" w:leader="dot" w:pos="9350"/>
        </w:tabs>
        <w:rPr>
          <w:rFonts w:asciiTheme="minorHAnsi" w:eastAsiaTheme="minorEastAsia" w:hAnsiTheme="minorHAnsi" w:cstheme="minorBidi"/>
          <w:noProof/>
          <w:sz w:val="22"/>
          <w:szCs w:val="22"/>
        </w:rPr>
      </w:pPr>
      <w:hyperlink w:anchor="_Toc31622486" w:history="1">
        <w:r w:rsidR="00247AF5" w:rsidRPr="005B17D3">
          <w:rPr>
            <w:rStyle w:val="Hyperlink"/>
            <w:noProof/>
          </w:rPr>
          <w:t>Figure 129: 60-Day Pre-Term In-Process &amp; Future Discharge Date Banner</w:t>
        </w:r>
        <w:r w:rsidR="00247AF5" w:rsidRPr="005B17D3">
          <w:rPr>
            <w:noProof/>
            <w:webHidden/>
          </w:rPr>
          <w:tab/>
        </w:r>
        <w:r w:rsidR="00247AF5" w:rsidRPr="005B17D3">
          <w:rPr>
            <w:noProof/>
            <w:webHidden/>
          </w:rPr>
          <w:fldChar w:fldCharType="begin"/>
        </w:r>
        <w:r w:rsidR="00247AF5" w:rsidRPr="005B17D3">
          <w:rPr>
            <w:noProof/>
            <w:webHidden/>
          </w:rPr>
          <w:instrText xml:space="preserve"> PAGEREF _Toc31622486 \h </w:instrText>
        </w:r>
        <w:r w:rsidR="00247AF5" w:rsidRPr="005B17D3">
          <w:rPr>
            <w:noProof/>
            <w:webHidden/>
          </w:rPr>
        </w:r>
        <w:r w:rsidR="00247AF5" w:rsidRPr="005B17D3">
          <w:rPr>
            <w:noProof/>
            <w:webHidden/>
          </w:rPr>
          <w:fldChar w:fldCharType="separate"/>
        </w:r>
        <w:r w:rsidR="00247AF5" w:rsidRPr="005B17D3">
          <w:rPr>
            <w:noProof/>
            <w:webHidden/>
          </w:rPr>
          <w:t>602</w:t>
        </w:r>
        <w:r w:rsidR="00247AF5" w:rsidRPr="005B17D3">
          <w:rPr>
            <w:noProof/>
            <w:webHidden/>
          </w:rPr>
          <w:fldChar w:fldCharType="end"/>
        </w:r>
      </w:hyperlink>
    </w:p>
    <w:p w14:paraId="1786A7D3" w14:textId="69DBA582" w:rsidR="00247AF5" w:rsidRPr="005B17D3" w:rsidRDefault="005B17D3">
      <w:pPr>
        <w:pStyle w:val="TableofFigures"/>
        <w:tabs>
          <w:tab w:val="right" w:leader="dot" w:pos="9350"/>
        </w:tabs>
        <w:rPr>
          <w:rFonts w:asciiTheme="minorHAnsi" w:eastAsiaTheme="minorEastAsia" w:hAnsiTheme="minorHAnsi" w:cstheme="minorBidi"/>
          <w:noProof/>
          <w:sz w:val="22"/>
          <w:szCs w:val="22"/>
        </w:rPr>
      </w:pPr>
      <w:hyperlink w:anchor="_Toc31622487" w:history="1">
        <w:r w:rsidR="00247AF5" w:rsidRPr="005B17D3">
          <w:rPr>
            <w:rStyle w:val="Hyperlink"/>
            <w:noProof/>
          </w:rPr>
          <w:t>Figure 130: Future Discharge Date (FDD) field displaying on the Military Service Screen</w:t>
        </w:r>
        <w:r w:rsidR="00247AF5" w:rsidRPr="005B17D3">
          <w:rPr>
            <w:noProof/>
            <w:webHidden/>
          </w:rPr>
          <w:tab/>
        </w:r>
        <w:r w:rsidR="00247AF5" w:rsidRPr="005B17D3">
          <w:rPr>
            <w:noProof/>
            <w:webHidden/>
          </w:rPr>
          <w:fldChar w:fldCharType="begin"/>
        </w:r>
        <w:r w:rsidR="00247AF5" w:rsidRPr="005B17D3">
          <w:rPr>
            <w:noProof/>
            <w:webHidden/>
          </w:rPr>
          <w:instrText xml:space="preserve"> PAGEREF _Toc31622487 \h </w:instrText>
        </w:r>
        <w:r w:rsidR="00247AF5" w:rsidRPr="005B17D3">
          <w:rPr>
            <w:noProof/>
            <w:webHidden/>
          </w:rPr>
        </w:r>
        <w:r w:rsidR="00247AF5" w:rsidRPr="005B17D3">
          <w:rPr>
            <w:noProof/>
            <w:webHidden/>
          </w:rPr>
          <w:fldChar w:fldCharType="separate"/>
        </w:r>
        <w:r w:rsidR="00247AF5" w:rsidRPr="005B17D3">
          <w:rPr>
            <w:noProof/>
            <w:webHidden/>
          </w:rPr>
          <w:t>603</w:t>
        </w:r>
        <w:r w:rsidR="00247AF5" w:rsidRPr="005B17D3">
          <w:rPr>
            <w:noProof/>
            <w:webHidden/>
          </w:rPr>
          <w:fldChar w:fldCharType="end"/>
        </w:r>
      </w:hyperlink>
    </w:p>
    <w:p w14:paraId="23E0F929" w14:textId="09DDC4C0" w:rsidR="00247AF5" w:rsidRPr="005B17D3" w:rsidRDefault="005B17D3">
      <w:pPr>
        <w:pStyle w:val="TableofFigures"/>
        <w:tabs>
          <w:tab w:val="right" w:leader="dot" w:pos="9350"/>
        </w:tabs>
        <w:rPr>
          <w:rFonts w:asciiTheme="minorHAnsi" w:eastAsiaTheme="minorEastAsia" w:hAnsiTheme="minorHAnsi" w:cstheme="minorBidi"/>
          <w:noProof/>
          <w:sz w:val="22"/>
          <w:szCs w:val="22"/>
        </w:rPr>
      </w:pPr>
      <w:hyperlink w:anchor="_Toc31622488" w:history="1">
        <w:r w:rsidR="00247AF5" w:rsidRPr="005B17D3">
          <w:rPr>
            <w:rStyle w:val="Hyperlink"/>
            <w:noProof/>
          </w:rPr>
          <w:t>Figure 131: Not Accepting FDD from MSDS</w:t>
        </w:r>
        <w:r w:rsidR="00247AF5" w:rsidRPr="005B17D3">
          <w:rPr>
            <w:noProof/>
            <w:webHidden/>
          </w:rPr>
          <w:tab/>
        </w:r>
        <w:r w:rsidR="00247AF5" w:rsidRPr="005B17D3">
          <w:rPr>
            <w:noProof/>
            <w:webHidden/>
          </w:rPr>
          <w:fldChar w:fldCharType="begin"/>
        </w:r>
        <w:r w:rsidR="00247AF5" w:rsidRPr="005B17D3">
          <w:rPr>
            <w:noProof/>
            <w:webHidden/>
          </w:rPr>
          <w:instrText xml:space="preserve"> PAGEREF _Toc31622488 \h </w:instrText>
        </w:r>
        <w:r w:rsidR="00247AF5" w:rsidRPr="005B17D3">
          <w:rPr>
            <w:noProof/>
            <w:webHidden/>
          </w:rPr>
        </w:r>
        <w:r w:rsidR="00247AF5" w:rsidRPr="005B17D3">
          <w:rPr>
            <w:noProof/>
            <w:webHidden/>
          </w:rPr>
          <w:fldChar w:fldCharType="separate"/>
        </w:r>
        <w:r w:rsidR="00247AF5" w:rsidRPr="005B17D3">
          <w:rPr>
            <w:noProof/>
            <w:webHidden/>
          </w:rPr>
          <w:t>603</w:t>
        </w:r>
        <w:r w:rsidR="00247AF5" w:rsidRPr="005B17D3">
          <w:rPr>
            <w:noProof/>
            <w:webHidden/>
          </w:rPr>
          <w:fldChar w:fldCharType="end"/>
        </w:r>
      </w:hyperlink>
    </w:p>
    <w:p w14:paraId="08C35385" w14:textId="1D5D62CF" w:rsidR="00247AF5" w:rsidRPr="005B17D3" w:rsidRDefault="005B17D3">
      <w:pPr>
        <w:pStyle w:val="TableofFigures"/>
        <w:tabs>
          <w:tab w:val="right" w:leader="dot" w:pos="9350"/>
        </w:tabs>
        <w:rPr>
          <w:rFonts w:asciiTheme="minorHAnsi" w:eastAsiaTheme="minorEastAsia" w:hAnsiTheme="minorHAnsi" w:cstheme="minorBidi"/>
          <w:noProof/>
          <w:sz w:val="22"/>
          <w:szCs w:val="22"/>
        </w:rPr>
      </w:pPr>
      <w:hyperlink w:anchor="_Toc31622489" w:history="1">
        <w:r w:rsidR="00247AF5" w:rsidRPr="005B17D3">
          <w:rPr>
            <w:rStyle w:val="Hyperlink"/>
            <w:noProof/>
          </w:rPr>
          <w:t>Figure 132: ACA Reporting</w:t>
        </w:r>
        <w:r w:rsidR="00247AF5" w:rsidRPr="005B17D3">
          <w:rPr>
            <w:noProof/>
            <w:webHidden/>
          </w:rPr>
          <w:tab/>
        </w:r>
        <w:r w:rsidR="00247AF5" w:rsidRPr="005B17D3">
          <w:rPr>
            <w:noProof/>
            <w:webHidden/>
          </w:rPr>
          <w:fldChar w:fldCharType="begin"/>
        </w:r>
        <w:r w:rsidR="00247AF5" w:rsidRPr="005B17D3">
          <w:rPr>
            <w:noProof/>
            <w:webHidden/>
          </w:rPr>
          <w:instrText xml:space="preserve"> PAGEREF _Toc31622489 \h </w:instrText>
        </w:r>
        <w:r w:rsidR="00247AF5" w:rsidRPr="005B17D3">
          <w:rPr>
            <w:noProof/>
            <w:webHidden/>
          </w:rPr>
        </w:r>
        <w:r w:rsidR="00247AF5" w:rsidRPr="005B17D3">
          <w:rPr>
            <w:noProof/>
            <w:webHidden/>
          </w:rPr>
          <w:fldChar w:fldCharType="separate"/>
        </w:r>
        <w:r w:rsidR="00247AF5" w:rsidRPr="005B17D3">
          <w:rPr>
            <w:noProof/>
            <w:webHidden/>
          </w:rPr>
          <w:t>613</w:t>
        </w:r>
        <w:r w:rsidR="00247AF5" w:rsidRPr="005B17D3">
          <w:rPr>
            <w:noProof/>
            <w:webHidden/>
          </w:rPr>
          <w:fldChar w:fldCharType="end"/>
        </w:r>
      </w:hyperlink>
    </w:p>
    <w:p w14:paraId="4867BC94" w14:textId="67CF64F2" w:rsidR="00247AF5" w:rsidRPr="005B17D3" w:rsidRDefault="005B17D3">
      <w:pPr>
        <w:pStyle w:val="TableofFigures"/>
        <w:tabs>
          <w:tab w:val="right" w:leader="dot" w:pos="9350"/>
        </w:tabs>
        <w:rPr>
          <w:rFonts w:asciiTheme="minorHAnsi" w:eastAsiaTheme="minorEastAsia" w:hAnsiTheme="minorHAnsi" w:cstheme="minorBidi"/>
          <w:noProof/>
          <w:sz w:val="22"/>
          <w:szCs w:val="22"/>
        </w:rPr>
      </w:pPr>
      <w:hyperlink w:anchor="_Toc31622490" w:history="1">
        <w:r w:rsidR="00247AF5" w:rsidRPr="005B17D3">
          <w:rPr>
            <w:rStyle w:val="Hyperlink"/>
            <w:noProof/>
          </w:rPr>
          <w:t>Figure 133: ACA Reporting &gt; Submit Corrected IRS 1095B Coverage Data</w:t>
        </w:r>
        <w:r w:rsidR="00247AF5" w:rsidRPr="005B17D3">
          <w:rPr>
            <w:noProof/>
            <w:webHidden/>
          </w:rPr>
          <w:tab/>
        </w:r>
        <w:r w:rsidR="00247AF5" w:rsidRPr="005B17D3">
          <w:rPr>
            <w:noProof/>
            <w:webHidden/>
          </w:rPr>
          <w:fldChar w:fldCharType="begin"/>
        </w:r>
        <w:r w:rsidR="00247AF5" w:rsidRPr="005B17D3">
          <w:rPr>
            <w:noProof/>
            <w:webHidden/>
          </w:rPr>
          <w:instrText xml:space="preserve"> PAGEREF _Toc31622490 \h </w:instrText>
        </w:r>
        <w:r w:rsidR="00247AF5" w:rsidRPr="005B17D3">
          <w:rPr>
            <w:noProof/>
            <w:webHidden/>
          </w:rPr>
        </w:r>
        <w:r w:rsidR="00247AF5" w:rsidRPr="005B17D3">
          <w:rPr>
            <w:noProof/>
            <w:webHidden/>
          </w:rPr>
          <w:fldChar w:fldCharType="separate"/>
        </w:r>
        <w:r w:rsidR="00247AF5" w:rsidRPr="005B17D3">
          <w:rPr>
            <w:noProof/>
            <w:webHidden/>
          </w:rPr>
          <w:t>619</w:t>
        </w:r>
        <w:r w:rsidR="00247AF5" w:rsidRPr="005B17D3">
          <w:rPr>
            <w:noProof/>
            <w:webHidden/>
          </w:rPr>
          <w:fldChar w:fldCharType="end"/>
        </w:r>
      </w:hyperlink>
    </w:p>
    <w:p w14:paraId="4EBA5A7F" w14:textId="66F0982E" w:rsidR="00247AF5" w:rsidRPr="005B17D3" w:rsidRDefault="005B17D3">
      <w:pPr>
        <w:pStyle w:val="TableofFigures"/>
        <w:tabs>
          <w:tab w:val="right" w:leader="dot" w:pos="9350"/>
        </w:tabs>
        <w:rPr>
          <w:rFonts w:asciiTheme="minorHAnsi" w:eastAsiaTheme="minorEastAsia" w:hAnsiTheme="minorHAnsi" w:cstheme="minorBidi"/>
          <w:noProof/>
          <w:sz w:val="22"/>
          <w:szCs w:val="22"/>
        </w:rPr>
      </w:pPr>
      <w:hyperlink w:anchor="_Toc31622491" w:history="1">
        <w:r w:rsidR="00247AF5" w:rsidRPr="005B17D3">
          <w:rPr>
            <w:rStyle w:val="Hyperlink"/>
            <w:noProof/>
          </w:rPr>
          <w:t>Figure 134: Correction Form</w:t>
        </w:r>
        <w:r w:rsidR="00247AF5" w:rsidRPr="005B17D3">
          <w:rPr>
            <w:noProof/>
            <w:webHidden/>
          </w:rPr>
          <w:tab/>
        </w:r>
        <w:r w:rsidR="00247AF5" w:rsidRPr="005B17D3">
          <w:rPr>
            <w:noProof/>
            <w:webHidden/>
          </w:rPr>
          <w:fldChar w:fldCharType="begin"/>
        </w:r>
        <w:r w:rsidR="00247AF5" w:rsidRPr="005B17D3">
          <w:rPr>
            <w:noProof/>
            <w:webHidden/>
          </w:rPr>
          <w:instrText xml:space="preserve"> PAGEREF _Toc31622491 \h </w:instrText>
        </w:r>
        <w:r w:rsidR="00247AF5" w:rsidRPr="005B17D3">
          <w:rPr>
            <w:noProof/>
            <w:webHidden/>
          </w:rPr>
        </w:r>
        <w:r w:rsidR="00247AF5" w:rsidRPr="005B17D3">
          <w:rPr>
            <w:noProof/>
            <w:webHidden/>
          </w:rPr>
          <w:fldChar w:fldCharType="separate"/>
        </w:r>
        <w:r w:rsidR="00247AF5" w:rsidRPr="005B17D3">
          <w:rPr>
            <w:noProof/>
            <w:webHidden/>
          </w:rPr>
          <w:t>619</w:t>
        </w:r>
        <w:r w:rsidR="00247AF5" w:rsidRPr="005B17D3">
          <w:rPr>
            <w:noProof/>
            <w:webHidden/>
          </w:rPr>
          <w:fldChar w:fldCharType="end"/>
        </w:r>
      </w:hyperlink>
    </w:p>
    <w:p w14:paraId="5E2EA715" w14:textId="1866C975" w:rsidR="00247AF5" w:rsidRPr="005B17D3" w:rsidRDefault="005B17D3">
      <w:pPr>
        <w:pStyle w:val="TableofFigures"/>
        <w:tabs>
          <w:tab w:val="right" w:leader="dot" w:pos="9350"/>
        </w:tabs>
        <w:rPr>
          <w:rFonts w:asciiTheme="minorHAnsi" w:eastAsiaTheme="minorEastAsia" w:hAnsiTheme="minorHAnsi" w:cstheme="minorBidi"/>
          <w:noProof/>
          <w:sz w:val="22"/>
          <w:szCs w:val="22"/>
        </w:rPr>
      </w:pPr>
      <w:hyperlink w:anchor="_Toc31622492" w:history="1">
        <w:r w:rsidR="00247AF5" w:rsidRPr="005B17D3">
          <w:rPr>
            <w:rStyle w:val="Hyperlink"/>
            <w:noProof/>
          </w:rPr>
          <w:t>Figure 135: ACA Reporting</w:t>
        </w:r>
        <w:r w:rsidR="00247AF5" w:rsidRPr="005B17D3">
          <w:rPr>
            <w:noProof/>
            <w:webHidden/>
          </w:rPr>
          <w:tab/>
        </w:r>
        <w:r w:rsidR="00247AF5" w:rsidRPr="005B17D3">
          <w:rPr>
            <w:noProof/>
            <w:webHidden/>
          </w:rPr>
          <w:fldChar w:fldCharType="begin"/>
        </w:r>
        <w:r w:rsidR="00247AF5" w:rsidRPr="005B17D3">
          <w:rPr>
            <w:noProof/>
            <w:webHidden/>
          </w:rPr>
          <w:instrText xml:space="preserve"> PAGEREF _Toc31622492 \h </w:instrText>
        </w:r>
        <w:r w:rsidR="00247AF5" w:rsidRPr="005B17D3">
          <w:rPr>
            <w:noProof/>
            <w:webHidden/>
          </w:rPr>
        </w:r>
        <w:r w:rsidR="00247AF5" w:rsidRPr="005B17D3">
          <w:rPr>
            <w:noProof/>
            <w:webHidden/>
          </w:rPr>
          <w:fldChar w:fldCharType="separate"/>
        </w:r>
        <w:r w:rsidR="00247AF5" w:rsidRPr="005B17D3">
          <w:rPr>
            <w:noProof/>
            <w:webHidden/>
          </w:rPr>
          <w:t>620</w:t>
        </w:r>
        <w:r w:rsidR="00247AF5" w:rsidRPr="005B17D3">
          <w:rPr>
            <w:noProof/>
            <w:webHidden/>
          </w:rPr>
          <w:fldChar w:fldCharType="end"/>
        </w:r>
      </w:hyperlink>
    </w:p>
    <w:p w14:paraId="3ECCAE84" w14:textId="2EB10CDB" w:rsidR="00247AF5" w:rsidRPr="005B17D3" w:rsidRDefault="005B17D3">
      <w:pPr>
        <w:pStyle w:val="TableofFigures"/>
        <w:tabs>
          <w:tab w:val="right" w:leader="dot" w:pos="9350"/>
        </w:tabs>
        <w:rPr>
          <w:rFonts w:asciiTheme="minorHAnsi" w:eastAsiaTheme="minorEastAsia" w:hAnsiTheme="minorHAnsi" w:cstheme="minorBidi"/>
          <w:noProof/>
          <w:sz w:val="22"/>
          <w:szCs w:val="22"/>
        </w:rPr>
      </w:pPr>
      <w:hyperlink w:anchor="_Toc31622493" w:history="1">
        <w:r w:rsidR="00247AF5" w:rsidRPr="005B17D3">
          <w:rPr>
            <w:rStyle w:val="Hyperlink"/>
            <w:noProof/>
          </w:rPr>
          <w:t>Figure 136: Search Documents and Upload Documents links</w:t>
        </w:r>
        <w:r w:rsidR="00247AF5" w:rsidRPr="005B17D3">
          <w:rPr>
            <w:noProof/>
            <w:webHidden/>
          </w:rPr>
          <w:tab/>
        </w:r>
        <w:r w:rsidR="00247AF5" w:rsidRPr="005B17D3">
          <w:rPr>
            <w:noProof/>
            <w:webHidden/>
          </w:rPr>
          <w:fldChar w:fldCharType="begin"/>
        </w:r>
        <w:r w:rsidR="00247AF5" w:rsidRPr="005B17D3">
          <w:rPr>
            <w:noProof/>
            <w:webHidden/>
          </w:rPr>
          <w:instrText xml:space="preserve"> PAGEREF _Toc31622493 \h </w:instrText>
        </w:r>
        <w:r w:rsidR="00247AF5" w:rsidRPr="005B17D3">
          <w:rPr>
            <w:noProof/>
            <w:webHidden/>
          </w:rPr>
        </w:r>
        <w:r w:rsidR="00247AF5" w:rsidRPr="005B17D3">
          <w:rPr>
            <w:noProof/>
            <w:webHidden/>
          </w:rPr>
          <w:fldChar w:fldCharType="separate"/>
        </w:r>
        <w:r w:rsidR="00247AF5" w:rsidRPr="005B17D3">
          <w:rPr>
            <w:noProof/>
            <w:webHidden/>
          </w:rPr>
          <w:t>620</w:t>
        </w:r>
        <w:r w:rsidR="00247AF5" w:rsidRPr="005B17D3">
          <w:rPr>
            <w:noProof/>
            <w:webHidden/>
          </w:rPr>
          <w:fldChar w:fldCharType="end"/>
        </w:r>
      </w:hyperlink>
    </w:p>
    <w:p w14:paraId="4D4FC848" w14:textId="521918B3" w:rsidR="00247AF5" w:rsidRPr="005B17D3" w:rsidRDefault="005B17D3">
      <w:pPr>
        <w:pStyle w:val="TableofFigures"/>
        <w:tabs>
          <w:tab w:val="right" w:leader="dot" w:pos="9350"/>
        </w:tabs>
        <w:rPr>
          <w:rFonts w:asciiTheme="minorHAnsi" w:eastAsiaTheme="minorEastAsia" w:hAnsiTheme="minorHAnsi" w:cstheme="minorBidi"/>
          <w:noProof/>
          <w:sz w:val="22"/>
          <w:szCs w:val="22"/>
        </w:rPr>
      </w:pPr>
      <w:hyperlink w:anchor="_Toc31622494" w:history="1">
        <w:r w:rsidR="00247AF5" w:rsidRPr="005B17D3">
          <w:rPr>
            <w:rStyle w:val="Hyperlink"/>
            <w:noProof/>
          </w:rPr>
          <w:t>Figure 137: Search Documents fields</w:t>
        </w:r>
        <w:r w:rsidR="00247AF5" w:rsidRPr="005B17D3">
          <w:rPr>
            <w:noProof/>
            <w:webHidden/>
          </w:rPr>
          <w:tab/>
        </w:r>
        <w:r w:rsidR="00247AF5" w:rsidRPr="005B17D3">
          <w:rPr>
            <w:noProof/>
            <w:webHidden/>
          </w:rPr>
          <w:fldChar w:fldCharType="begin"/>
        </w:r>
        <w:r w:rsidR="00247AF5" w:rsidRPr="005B17D3">
          <w:rPr>
            <w:noProof/>
            <w:webHidden/>
          </w:rPr>
          <w:instrText xml:space="preserve"> PAGEREF _Toc31622494 \h </w:instrText>
        </w:r>
        <w:r w:rsidR="00247AF5" w:rsidRPr="005B17D3">
          <w:rPr>
            <w:noProof/>
            <w:webHidden/>
          </w:rPr>
        </w:r>
        <w:r w:rsidR="00247AF5" w:rsidRPr="005B17D3">
          <w:rPr>
            <w:noProof/>
            <w:webHidden/>
          </w:rPr>
          <w:fldChar w:fldCharType="separate"/>
        </w:r>
        <w:r w:rsidR="00247AF5" w:rsidRPr="005B17D3">
          <w:rPr>
            <w:noProof/>
            <w:webHidden/>
          </w:rPr>
          <w:t>621</w:t>
        </w:r>
        <w:r w:rsidR="00247AF5" w:rsidRPr="005B17D3">
          <w:rPr>
            <w:noProof/>
            <w:webHidden/>
          </w:rPr>
          <w:fldChar w:fldCharType="end"/>
        </w:r>
      </w:hyperlink>
    </w:p>
    <w:p w14:paraId="08C35331" w14:textId="2ECD7890" w:rsidR="00247AF5" w:rsidRPr="005B17D3" w:rsidRDefault="005B17D3">
      <w:pPr>
        <w:pStyle w:val="TableofFigures"/>
        <w:tabs>
          <w:tab w:val="right" w:leader="dot" w:pos="9350"/>
        </w:tabs>
        <w:rPr>
          <w:rFonts w:asciiTheme="minorHAnsi" w:eastAsiaTheme="minorEastAsia" w:hAnsiTheme="minorHAnsi" w:cstheme="minorBidi"/>
          <w:noProof/>
          <w:sz w:val="22"/>
          <w:szCs w:val="22"/>
        </w:rPr>
      </w:pPr>
      <w:hyperlink w:anchor="_Toc31622495" w:history="1">
        <w:r w:rsidR="00247AF5" w:rsidRPr="005B17D3">
          <w:rPr>
            <w:rStyle w:val="Hyperlink"/>
            <w:noProof/>
          </w:rPr>
          <w:t>Figure 138: View Documents on the Search Documents screen</w:t>
        </w:r>
        <w:r w:rsidR="00247AF5" w:rsidRPr="005B17D3">
          <w:rPr>
            <w:noProof/>
            <w:webHidden/>
          </w:rPr>
          <w:tab/>
        </w:r>
        <w:r w:rsidR="00247AF5" w:rsidRPr="005B17D3">
          <w:rPr>
            <w:noProof/>
            <w:webHidden/>
          </w:rPr>
          <w:fldChar w:fldCharType="begin"/>
        </w:r>
        <w:r w:rsidR="00247AF5" w:rsidRPr="005B17D3">
          <w:rPr>
            <w:noProof/>
            <w:webHidden/>
          </w:rPr>
          <w:instrText xml:space="preserve"> PAGEREF _Toc31622495 \h </w:instrText>
        </w:r>
        <w:r w:rsidR="00247AF5" w:rsidRPr="005B17D3">
          <w:rPr>
            <w:noProof/>
            <w:webHidden/>
          </w:rPr>
        </w:r>
        <w:r w:rsidR="00247AF5" w:rsidRPr="005B17D3">
          <w:rPr>
            <w:noProof/>
            <w:webHidden/>
          </w:rPr>
          <w:fldChar w:fldCharType="separate"/>
        </w:r>
        <w:r w:rsidR="00247AF5" w:rsidRPr="005B17D3">
          <w:rPr>
            <w:noProof/>
            <w:webHidden/>
          </w:rPr>
          <w:t>621</w:t>
        </w:r>
        <w:r w:rsidR="00247AF5" w:rsidRPr="005B17D3">
          <w:rPr>
            <w:noProof/>
            <w:webHidden/>
          </w:rPr>
          <w:fldChar w:fldCharType="end"/>
        </w:r>
      </w:hyperlink>
    </w:p>
    <w:p w14:paraId="485B3AE5" w14:textId="23A0C89F" w:rsidR="00247AF5" w:rsidRPr="005B17D3" w:rsidRDefault="005B17D3">
      <w:pPr>
        <w:pStyle w:val="TableofFigures"/>
        <w:tabs>
          <w:tab w:val="right" w:leader="dot" w:pos="9350"/>
        </w:tabs>
        <w:rPr>
          <w:rFonts w:asciiTheme="minorHAnsi" w:eastAsiaTheme="minorEastAsia" w:hAnsiTheme="minorHAnsi" w:cstheme="minorBidi"/>
          <w:noProof/>
          <w:sz w:val="22"/>
          <w:szCs w:val="22"/>
        </w:rPr>
      </w:pPr>
      <w:hyperlink w:anchor="_Toc31622496" w:history="1">
        <w:r w:rsidR="00247AF5" w:rsidRPr="005B17D3">
          <w:rPr>
            <w:rStyle w:val="Hyperlink"/>
            <w:noProof/>
          </w:rPr>
          <w:t>Figure 139: Add New Comment</w:t>
        </w:r>
        <w:r w:rsidR="00247AF5" w:rsidRPr="005B17D3">
          <w:rPr>
            <w:noProof/>
            <w:webHidden/>
          </w:rPr>
          <w:tab/>
        </w:r>
        <w:r w:rsidR="00247AF5" w:rsidRPr="005B17D3">
          <w:rPr>
            <w:noProof/>
            <w:webHidden/>
          </w:rPr>
          <w:fldChar w:fldCharType="begin"/>
        </w:r>
        <w:r w:rsidR="00247AF5" w:rsidRPr="005B17D3">
          <w:rPr>
            <w:noProof/>
            <w:webHidden/>
          </w:rPr>
          <w:instrText xml:space="preserve"> PAGEREF _Toc31622496 \h </w:instrText>
        </w:r>
        <w:r w:rsidR="00247AF5" w:rsidRPr="005B17D3">
          <w:rPr>
            <w:noProof/>
            <w:webHidden/>
          </w:rPr>
        </w:r>
        <w:r w:rsidR="00247AF5" w:rsidRPr="005B17D3">
          <w:rPr>
            <w:noProof/>
            <w:webHidden/>
          </w:rPr>
          <w:fldChar w:fldCharType="separate"/>
        </w:r>
        <w:r w:rsidR="00247AF5" w:rsidRPr="005B17D3">
          <w:rPr>
            <w:noProof/>
            <w:webHidden/>
          </w:rPr>
          <w:t>622</w:t>
        </w:r>
        <w:r w:rsidR="00247AF5" w:rsidRPr="005B17D3">
          <w:rPr>
            <w:noProof/>
            <w:webHidden/>
          </w:rPr>
          <w:fldChar w:fldCharType="end"/>
        </w:r>
      </w:hyperlink>
    </w:p>
    <w:p w14:paraId="6EEF3097" w14:textId="3F7B0D45" w:rsidR="00247AF5" w:rsidRPr="005B17D3" w:rsidRDefault="005B17D3">
      <w:pPr>
        <w:pStyle w:val="TableofFigures"/>
        <w:tabs>
          <w:tab w:val="right" w:leader="dot" w:pos="9350"/>
        </w:tabs>
        <w:rPr>
          <w:rFonts w:asciiTheme="minorHAnsi" w:eastAsiaTheme="minorEastAsia" w:hAnsiTheme="minorHAnsi" w:cstheme="minorBidi"/>
          <w:noProof/>
          <w:sz w:val="22"/>
          <w:szCs w:val="22"/>
        </w:rPr>
      </w:pPr>
      <w:hyperlink w:anchor="_Toc31622497" w:history="1">
        <w:r w:rsidR="00247AF5" w:rsidRPr="005B17D3">
          <w:rPr>
            <w:rStyle w:val="Hyperlink"/>
            <w:noProof/>
          </w:rPr>
          <w:t>Figure 140: Comments text box along with the Confirm and Cancel buttons</w:t>
        </w:r>
        <w:r w:rsidR="00247AF5" w:rsidRPr="005B17D3">
          <w:rPr>
            <w:noProof/>
            <w:webHidden/>
          </w:rPr>
          <w:tab/>
        </w:r>
        <w:r w:rsidR="00247AF5" w:rsidRPr="005B17D3">
          <w:rPr>
            <w:noProof/>
            <w:webHidden/>
          </w:rPr>
          <w:fldChar w:fldCharType="begin"/>
        </w:r>
        <w:r w:rsidR="00247AF5" w:rsidRPr="005B17D3">
          <w:rPr>
            <w:noProof/>
            <w:webHidden/>
          </w:rPr>
          <w:instrText xml:space="preserve"> PAGEREF _Toc31622497 \h </w:instrText>
        </w:r>
        <w:r w:rsidR="00247AF5" w:rsidRPr="005B17D3">
          <w:rPr>
            <w:noProof/>
            <w:webHidden/>
          </w:rPr>
        </w:r>
        <w:r w:rsidR="00247AF5" w:rsidRPr="005B17D3">
          <w:rPr>
            <w:noProof/>
            <w:webHidden/>
          </w:rPr>
          <w:fldChar w:fldCharType="separate"/>
        </w:r>
        <w:r w:rsidR="00247AF5" w:rsidRPr="005B17D3">
          <w:rPr>
            <w:noProof/>
            <w:webHidden/>
          </w:rPr>
          <w:t>623</w:t>
        </w:r>
        <w:r w:rsidR="00247AF5" w:rsidRPr="005B17D3">
          <w:rPr>
            <w:noProof/>
            <w:webHidden/>
          </w:rPr>
          <w:fldChar w:fldCharType="end"/>
        </w:r>
      </w:hyperlink>
    </w:p>
    <w:p w14:paraId="6928030B" w14:textId="3011BD83" w:rsidR="00247AF5" w:rsidRPr="005B17D3" w:rsidRDefault="005B17D3">
      <w:pPr>
        <w:pStyle w:val="TableofFigures"/>
        <w:tabs>
          <w:tab w:val="right" w:leader="dot" w:pos="9350"/>
        </w:tabs>
        <w:rPr>
          <w:rFonts w:asciiTheme="minorHAnsi" w:eastAsiaTheme="minorEastAsia" w:hAnsiTheme="minorHAnsi" w:cstheme="minorBidi"/>
          <w:noProof/>
          <w:sz w:val="22"/>
          <w:szCs w:val="22"/>
        </w:rPr>
      </w:pPr>
      <w:hyperlink w:anchor="_Toc31622498" w:history="1">
        <w:r w:rsidR="00247AF5" w:rsidRPr="005B17D3">
          <w:rPr>
            <w:rStyle w:val="Hyperlink"/>
            <w:noProof/>
          </w:rPr>
          <w:t>Figure 141: Comments column displaying multiple comments</w:t>
        </w:r>
        <w:r w:rsidR="00247AF5" w:rsidRPr="005B17D3">
          <w:rPr>
            <w:noProof/>
            <w:webHidden/>
          </w:rPr>
          <w:tab/>
        </w:r>
        <w:r w:rsidR="00247AF5" w:rsidRPr="005B17D3">
          <w:rPr>
            <w:noProof/>
            <w:webHidden/>
          </w:rPr>
          <w:fldChar w:fldCharType="begin"/>
        </w:r>
        <w:r w:rsidR="00247AF5" w:rsidRPr="005B17D3">
          <w:rPr>
            <w:noProof/>
            <w:webHidden/>
          </w:rPr>
          <w:instrText xml:space="preserve"> PAGEREF _Toc31622498 \h </w:instrText>
        </w:r>
        <w:r w:rsidR="00247AF5" w:rsidRPr="005B17D3">
          <w:rPr>
            <w:noProof/>
            <w:webHidden/>
          </w:rPr>
        </w:r>
        <w:r w:rsidR="00247AF5" w:rsidRPr="005B17D3">
          <w:rPr>
            <w:noProof/>
            <w:webHidden/>
          </w:rPr>
          <w:fldChar w:fldCharType="separate"/>
        </w:r>
        <w:r w:rsidR="00247AF5" w:rsidRPr="005B17D3">
          <w:rPr>
            <w:noProof/>
            <w:webHidden/>
          </w:rPr>
          <w:t>623</w:t>
        </w:r>
        <w:r w:rsidR="00247AF5" w:rsidRPr="005B17D3">
          <w:rPr>
            <w:noProof/>
            <w:webHidden/>
          </w:rPr>
          <w:fldChar w:fldCharType="end"/>
        </w:r>
      </w:hyperlink>
    </w:p>
    <w:p w14:paraId="3F09B64E" w14:textId="07EF86AD" w:rsidR="00247AF5" w:rsidRPr="005B17D3" w:rsidRDefault="005B17D3">
      <w:pPr>
        <w:pStyle w:val="TableofFigures"/>
        <w:tabs>
          <w:tab w:val="right" w:leader="dot" w:pos="9350"/>
        </w:tabs>
        <w:rPr>
          <w:rFonts w:asciiTheme="minorHAnsi" w:eastAsiaTheme="minorEastAsia" w:hAnsiTheme="minorHAnsi" w:cstheme="minorBidi"/>
          <w:noProof/>
          <w:sz w:val="22"/>
          <w:szCs w:val="22"/>
        </w:rPr>
      </w:pPr>
      <w:hyperlink w:anchor="_Toc31622499" w:history="1">
        <w:r w:rsidR="00247AF5" w:rsidRPr="005B17D3">
          <w:rPr>
            <w:rStyle w:val="Hyperlink"/>
            <w:noProof/>
          </w:rPr>
          <w:t>Figure 142: Upload Document</w:t>
        </w:r>
        <w:r w:rsidR="00247AF5" w:rsidRPr="005B17D3">
          <w:rPr>
            <w:noProof/>
            <w:webHidden/>
          </w:rPr>
          <w:tab/>
        </w:r>
        <w:r w:rsidR="00247AF5" w:rsidRPr="005B17D3">
          <w:rPr>
            <w:noProof/>
            <w:webHidden/>
          </w:rPr>
          <w:fldChar w:fldCharType="begin"/>
        </w:r>
        <w:r w:rsidR="00247AF5" w:rsidRPr="005B17D3">
          <w:rPr>
            <w:noProof/>
            <w:webHidden/>
          </w:rPr>
          <w:instrText xml:space="preserve"> PAGEREF _Toc31622499 \h </w:instrText>
        </w:r>
        <w:r w:rsidR="00247AF5" w:rsidRPr="005B17D3">
          <w:rPr>
            <w:noProof/>
            <w:webHidden/>
          </w:rPr>
        </w:r>
        <w:r w:rsidR="00247AF5" w:rsidRPr="005B17D3">
          <w:rPr>
            <w:noProof/>
            <w:webHidden/>
          </w:rPr>
          <w:fldChar w:fldCharType="separate"/>
        </w:r>
        <w:r w:rsidR="00247AF5" w:rsidRPr="005B17D3">
          <w:rPr>
            <w:noProof/>
            <w:webHidden/>
          </w:rPr>
          <w:t>624</w:t>
        </w:r>
        <w:r w:rsidR="00247AF5" w:rsidRPr="005B17D3">
          <w:rPr>
            <w:noProof/>
            <w:webHidden/>
          </w:rPr>
          <w:fldChar w:fldCharType="end"/>
        </w:r>
      </w:hyperlink>
    </w:p>
    <w:p w14:paraId="72A3AB18" w14:textId="33468CC9" w:rsidR="00247AF5" w:rsidRPr="005B17D3" w:rsidRDefault="005B17D3">
      <w:pPr>
        <w:pStyle w:val="TableofFigures"/>
        <w:tabs>
          <w:tab w:val="right" w:leader="dot" w:pos="9350"/>
        </w:tabs>
        <w:rPr>
          <w:rFonts w:asciiTheme="minorHAnsi" w:eastAsiaTheme="minorEastAsia" w:hAnsiTheme="minorHAnsi" w:cstheme="minorBidi"/>
          <w:noProof/>
          <w:sz w:val="22"/>
          <w:szCs w:val="22"/>
        </w:rPr>
      </w:pPr>
      <w:hyperlink w:anchor="_Toc31622500" w:history="1">
        <w:r w:rsidR="00247AF5" w:rsidRPr="005B17D3">
          <w:rPr>
            <w:rStyle w:val="Hyperlink"/>
            <w:noProof/>
          </w:rPr>
          <w:t>Figure 143: View Documents panel on Upload Documents screen</w:t>
        </w:r>
        <w:r w:rsidR="00247AF5" w:rsidRPr="005B17D3">
          <w:rPr>
            <w:noProof/>
            <w:webHidden/>
          </w:rPr>
          <w:tab/>
        </w:r>
        <w:r w:rsidR="00247AF5" w:rsidRPr="005B17D3">
          <w:rPr>
            <w:noProof/>
            <w:webHidden/>
          </w:rPr>
          <w:fldChar w:fldCharType="begin"/>
        </w:r>
        <w:r w:rsidR="00247AF5" w:rsidRPr="005B17D3">
          <w:rPr>
            <w:noProof/>
            <w:webHidden/>
          </w:rPr>
          <w:instrText xml:space="preserve"> PAGEREF _Toc31622500 \h </w:instrText>
        </w:r>
        <w:r w:rsidR="00247AF5" w:rsidRPr="005B17D3">
          <w:rPr>
            <w:noProof/>
            <w:webHidden/>
          </w:rPr>
        </w:r>
        <w:r w:rsidR="00247AF5" w:rsidRPr="005B17D3">
          <w:rPr>
            <w:noProof/>
            <w:webHidden/>
          </w:rPr>
          <w:fldChar w:fldCharType="separate"/>
        </w:r>
        <w:r w:rsidR="00247AF5" w:rsidRPr="005B17D3">
          <w:rPr>
            <w:noProof/>
            <w:webHidden/>
          </w:rPr>
          <w:t>627</w:t>
        </w:r>
        <w:r w:rsidR="00247AF5" w:rsidRPr="005B17D3">
          <w:rPr>
            <w:noProof/>
            <w:webHidden/>
          </w:rPr>
          <w:fldChar w:fldCharType="end"/>
        </w:r>
      </w:hyperlink>
    </w:p>
    <w:p w14:paraId="0BE7B2FB" w14:textId="2807F38D" w:rsidR="00247AF5" w:rsidRPr="005B17D3" w:rsidRDefault="005B17D3">
      <w:pPr>
        <w:pStyle w:val="TableofFigures"/>
        <w:tabs>
          <w:tab w:val="right" w:leader="dot" w:pos="9350"/>
        </w:tabs>
        <w:rPr>
          <w:rFonts w:asciiTheme="minorHAnsi" w:eastAsiaTheme="minorEastAsia" w:hAnsiTheme="minorHAnsi" w:cstheme="minorBidi"/>
          <w:noProof/>
          <w:sz w:val="22"/>
          <w:szCs w:val="22"/>
        </w:rPr>
      </w:pPr>
      <w:hyperlink w:anchor="_Toc31622501" w:history="1">
        <w:r w:rsidR="00247AF5" w:rsidRPr="005B17D3">
          <w:rPr>
            <w:rStyle w:val="Hyperlink"/>
            <w:noProof/>
          </w:rPr>
          <w:t>Figure 144: Remove Document</w:t>
        </w:r>
        <w:r w:rsidR="00247AF5" w:rsidRPr="005B17D3">
          <w:rPr>
            <w:noProof/>
            <w:webHidden/>
          </w:rPr>
          <w:tab/>
        </w:r>
        <w:r w:rsidR="00247AF5" w:rsidRPr="005B17D3">
          <w:rPr>
            <w:noProof/>
            <w:webHidden/>
          </w:rPr>
          <w:fldChar w:fldCharType="begin"/>
        </w:r>
        <w:r w:rsidR="00247AF5" w:rsidRPr="005B17D3">
          <w:rPr>
            <w:noProof/>
            <w:webHidden/>
          </w:rPr>
          <w:instrText xml:space="preserve"> PAGEREF _Toc31622501 \h </w:instrText>
        </w:r>
        <w:r w:rsidR="00247AF5" w:rsidRPr="005B17D3">
          <w:rPr>
            <w:noProof/>
            <w:webHidden/>
          </w:rPr>
        </w:r>
        <w:r w:rsidR="00247AF5" w:rsidRPr="005B17D3">
          <w:rPr>
            <w:noProof/>
            <w:webHidden/>
          </w:rPr>
          <w:fldChar w:fldCharType="separate"/>
        </w:r>
        <w:r w:rsidR="00247AF5" w:rsidRPr="005B17D3">
          <w:rPr>
            <w:noProof/>
            <w:webHidden/>
          </w:rPr>
          <w:t>628</w:t>
        </w:r>
        <w:r w:rsidR="00247AF5" w:rsidRPr="005B17D3">
          <w:rPr>
            <w:noProof/>
            <w:webHidden/>
          </w:rPr>
          <w:fldChar w:fldCharType="end"/>
        </w:r>
      </w:hyperlink>
    </w:p>
    <w:p w14:paraId="52C9F304" w14:textId="4CCBF115" w:rsidR="00247AF5" w:rsidRPr="005B17D3" w:rsidRDefault="005B17D3">
      <w:pPr>
        <w:pStyle w:val="TableofFigures"/>
        <w:tabs>
          <w:tab w:val="right" w:leader="dot" w:pos="9350"/>
        </w:tabs>
        <w:rPr>
          <w:rFonts w:asciiTheme="minorHAnsi" w:eastAsiaTheme="minorEastAsia" w:hAnsiTheme="minorHAnsi" w:cstheme="minorBidi"/>
          <w:noProof/>
          <w:sz w:val="22"/>
          <w:szCs w:val="22"/>
        </w:rPr>
      </w:pPr>
      <w:hyperlink w:anchor="_Toc31622502" w:history="1">
        <w:r w:rsidR="00247AF5" w:rsidRPr="005B17D3">
          <w:rPr>
            <w:rStyle w:val="Hyperlink"/>
            <w:noProof/>
          </w:rPr>
          <w:t>Figure 145: Document Management History</w:t>
        </w:r>
        <w:r w:rsidR="00247AF5" w:rsidRPr="005B17D3">
          <w:rPr>
            <w:noProof/>
            <w:webHidden/>
          </w:rPr>
          <w:tab/>
        </w:r>
        <w:r w:rsidR="00247AF5" w:rsidRPr="005B17D3">
          <w:rPr>
            <w:noProof/>
            <w:webHidden/>
          </w:rPr>
          <w:fldChar w:fldCharType="begin"/>
        </w:r>
        <w:r w:rsidR="00247AF5" w:rsidRPr="005B17D3">
          <w:rPr>
            <w:noProof/>
            <w:webHidden/>
          </w:rPr>
          <w:instrText xml:space="preserve"> PAGEREF _Toc31622502 \h </w:instrText>
        </w:r>
        <w:r w:rsidR="00247AF5" w:rsidRPr="005B17D3">
          <w:rPr>
            <w:noProof/>
            <w:webHidden/>
          </w:rPr>
        </w:r>
        <w:r w:rsidR="00247AF5" w:rsidRPr="005B17D3">
          <w:rPr>
            <w:noProof/>
            <w:webHidden/>
          </w:rPr>
          <w:fldChar w:fldCharType="separate"/>
        </w:r>
        <w:r w:rsidR="00247AF5" w:rsidRPr="005B17D3">
          <w:rPr>
            <w:noProof/>
            <w:webHidden/>
          </w:rPr>
          <w:t>629</w:t>
        </w:r>
        <w:r w:rsidR="00247AF5" w:rsidRPr="005B17D3">
          <w:rPr>
            <w:noProof/>
            <w:webHidden/>
          </w:rPr>
          <w:fldChar w:fldCharType="end"/>
        </w:r>
      </w:hyperlink>
    </w:p>
    <w:p w14:paraId="287CC442" w14:textId="1AE454E7" w:rsidR="00247AF5" w:rsidRPr="005B17D3" w:rsidRDefault="005B17D3">
      <w:pPr>
        <w:pStyle w:val="TableofFigures"/>
        <w:tabs>
          <w:tab w:val="right" w:leader="dot" w:pos="9350"/>
        </w:tabs>
        <w:rPr>
          <w:rFonts w:asciiTheme="minorHAnsi" w:eastAsiaTheme="minorEastAsia" w:hAnsiTheme="minorHAnsi" w:cstheme="minorBidi"/>
          <w:noProof/>
          <w:sz w:val="22"/>
          <w:szCs w:val="22"/>
        </w:rPr>
      </w:pPr>
      <w:hyperlink w:anchor="_Toc31622503" w:history="1">
        <w:r w:rsidR="00247AF5" w:rsidRPr="005B17D3">
          <w:rPr>
            <w:rStyle w:val="Hyperlink"/>
            <w:noProof/>
          </w:rPr>
          <w:t>Figure 146: ES Tabs</w:t>
        </w:r>
        <w:r w:rsidR="00247AF5" w:rsidRPr="005B17D3">
          <w:rPr>
            <w:noProof/>
            <w:webHidden/>
          </w:rPr>
          <w:tab/>
        </w:r>
        <w:r w:rsidR="00247AF5" w:rsidRPr="005B17D3">
          <w:rPr>
            <w:noProof/>
            <w:webHidden/>
          </w:rPr>
          <w:fldChar w:fldCharType="begin"/>
        </w:r>
        <w:r w:rsidR="00247AF5" w:rsidRPr="005B17D3">
          <w:rPr>
            <w:noProof/>
            <w:webHidden/>
          </w:rPr>
          <w:instrText xml:space="preserve"> PAGEREF _Toc31622503 \h </w:instrText>
        </w:r>
        <w:r w:rsidR="00247AF5" w:rsidRPr="005B17D3">
          <w:rPr>
            <w:noProof/>
            <w:webHidden/>
          </w:rPr>
        </w:r>
        <w:r w:rsidR="00247AF5" w:rsidRPr="005B17D3">
          <w:rPr>
            <w:noProof/>
            <w:webHidden/>
          </w:rPr>
          <w:fldChar w:fldCharType="separate"/>
        </w:r>
        <w:r w:rsidR="00247AF5" w:rsidRPr="005B17D3">
          <w:rPr>
            <w:noProof/>
            <w:webHidden/>
          </w:rPr>
          <w:t>630</w:t>
        </w:r>
        <w:r w:rsidR="00247AF5" w:rsidRPr="005B17D3">
          <w:rPr>
            <w:noProof/>
            <w:webHidden/>
          </w:rPr>
          <w:fldChar w:fldCharType="end"/>
        </w:r>
      </w:hyperlink>
    </w:p>
    <w:p w14:paraId="5581EFB7" w14:textId="0FAF72EF" w:rsidR="00247AF5" w:rsidRPr="005B17D3" w:rsidRDefault="005B17D3">
      <w:pPr>
        <w:pStyle w:val="TableofFigures"/>
        <w:tabs>
          <w:tab w:val="right" w:leader="dot" w:pos="9350"/>
        </w:tabs>
        <w:rPr>
          <w:rFonts w:asciiTheme="minorHAnsi" w:eastAsiaTheme="minorEastAsia" w:hAnsiTheme="minorHAnsi" w:cstheme="minorBidi"/>
          <w:noProof/>
          <w:sz w:val="22"/>
          <w:szCs w:val="22"/>
        </w:rPr>
      </w:pPr>
      <w:hyperlink w:anchor="_Toc31622504" w:history="1">
        <w:r w:rsidR="00247AF5" w:rsidRPr="005B17D3">
          <w:rPr>
            <w:rStyle w:val="Hyperlink"/>
            <w:noProof/>
          </w:rPr>
          <w:t>Figure 147: Admin &gt; E&amp;E Service</w:t>
        </w:r>
        <w:r w:rsidR="00247AF5" w:rsidRPr="005B17D3">
          <w:rPr>
            <w:noProof/>
            <w:webHidden/>
          </w:rPr>
          <w:tab/>
        </w:r>
        <w:r w:rsidR="00247AF5" w:rsidRPr="005B17D3">
          <w:rPr>
            <w:noProof/>
            <w:webHidden/>
          </w:rPr>
          <w:fldChar w:fldCharType="begin"/>
        </w:r>
        <w:r w:rsidR="00247AF5" w:rsidRPr="005B17D3">
          <w:rPr>
            <w:noProof/>
            <w:webHidden/>
          </w:rPr>
          <w:instrText xml:space="preserve"> PAGEREF _Toc31622504 \h </w:instrText>
        </w:r>
        <w:r w:rsidR="00247AF5" w:rsidRPr="005B17D3">
          <w:rPr>
            <w:noProof/>
            <w:webHidden/>
          </w:rPr>
        </w:r>
        <w:r w:rsidR="00247AF5" w:rsidRPr="005B17D3">
          <w:rPr>
            <w:noProof/>
            <w:webHidden/>
          </w:rPr>
          <w:fldChar w:fldCharType="separate"/>
        </w:r>
        <w:r w:rsidR="00247AF5" w:rsidRPr="005B17D3">
          <w:rPr>
            <w:noProof/>
            <w:webHidden/>
          </w:rPr>
          <w:t>631</w:t>
        </w:r>
        <w:r w:rsidR="00247AF5" w:rsidRPr="005B17D3">
          <w:rPr>
            <w:noProof/>
            <w:webHidden/>
          </w:rPr>
          <w:fldChar w:fldCharType="end"/>
        </w:r>
      </w:hyperlink>
    </w:p>
    <w:p w14:paraId="74D63437" w14:textId="691DE402" w:rsidR="00247AF5" w:rsidRPr="005B17D3" w:rsidRDefault="005B17D3">
      <w:pPr>
        <w:pStyle w:val="TableofFigures"/>
        <w:tabs>
          <w:tab w:val="right" w:leader="dot" w:pos="9350"/>
        </w:tabs>
        <w:rPr>
          <w:rFonts w:asciiTheme="minorHAnsi" w:eastAsiaTheme="minorEastAsia" w:hAnsiTheme="minorHAnsi" w:cstheme="minorBidi"/>
          <w:noProof/>
          <w:sz w:val="22"/>
          <w:szCs w:val="22"/>
        </w:rPr>
      </w:pPr>
      <w:hyperlink w:anchor="_Toc31622505" w:history="1">
        <w:r w:rsidR="00247AF5" w:rsidRPr="005B17D3">
          <w:rPr>
            <w:rStyle w:val="Hyperlink"/>
            <w:noProof/>
          </w:rPr>
          <w:t>Figure 148: VHIC Card Details Landing Page</w:t>
        </w:r>
        <w:r w:rsidR="00247AF5" w:rsidRPr="005B17D3">
          <w:rPr>
            <w:noProof/>
            <w:webHidden/>
          </w:rPr>
          <w:tab/>
        </w:r>
        <w:r w:rsidR="00247AF5" w:rsidRPr="005B17D3">
          <w:rPr>
            <w:noProof/>
            <w:webHidden/>
          </w:rPr>
          <w:fldChar w:fldCharType="begin"/>
        </w:r>
        <w:r w:rsidR="00247AF5" w:rsidRPr="005B17D3">
          <w:rPr>
            <w:noProof/>
            <w:webHidden/>
          </w:rPr>
          <w:instrText xml:space="preserve"> PAGEREF _Toc31622505 \h </w:instrText>
        </w:r>
        <w:r w:rsidR="00247AF5" w:rsidRPr="005B17D3">
          <w:rPr>
            <w:noProof/>
            <w:webHidden/>
          </w:rPr>
        </w:r>
        <w:r w:rsidR="00247AF5" w:rsidRPr="005B17D3">
          <w:rPr>
            <w:noProof/>
            <w:webHidden/>
          </w:rPr>
          <w:fldChar w:fldCharType="separate"/>
        </w:r>
        <w:r w:rsidR="00247AF5" w:rsidRPr="005B17D3">
          <w:rPr>
            <w:noProof/>
            <w:webHidden/>
          </w:rPr>
          <w:t>633</w:t>
        </w:r>
        <w:r w:rsidR="00247AF5" w:rsidRPr="005B17D3">
          <w:rPr>
            <w:noProof/>
            <w:webHidden/>
          </w:rPr>
          <w:fldChar w:fldCharType="end"/>
        </w:r>
      </w:hyperlink>
    </w:p>
    <w:p w14:paraId="589E2208" w14:textId="7032CCE1" w:rsidR="00247AF5" w:rsidRPr="005B17D3" w:rsidRDefault="005B17D3">
      <w:pPr>
        <w:pStyle w:val="TableofFigures"/>
        <w:tabs>
          <w:tab w:val="right" w:leader="dot" w:pos="9350"/>
        </w:tabs>
        <w:rPr>
          <w:rFonts w:asciiTheme="minorHAnsi" w:eastAsiaTheme="minorEastAsia" w:hAnsiTheme="minorHAnsi" w:cstheme="minorBidi"/>
          <w:noProof/>
          <w:sz w:val="22"/>
          <w:szCs w:val="22"/>
        </w:rPr>
      </w:pPr>
      <w:hyperlink w:anchor="_Toc31622506" w:history="1">
        <w:r w:rsidR="00247AF5" w:rsidRPr="005B17D3">
          <w:rPr>
            <w:rStyle w:val="Hyperlink"/>
            <w:noProof/>
          </w:rPr>
          <w:t>Figure 149: Step 5: Submitted VHIC Card Replacement</w:t>
        </w:r>
        <w:r w:rsidR="00247AF5" w:rsidRPr="005B17D3">
          <w:rPr>
            <w:noProof/>
            <w:webHidden/>
          </w:rPr>
          <w:tab/>
        </w:r>
        <w:r w:rsidR="00247AF5" w:rsidRPr="005B17D3">
          <w:rPr>
            <w:noProof/>
            <w:webHidden/>
          </w:rPr>
          <w:fldChar w:fldCharType="begin"/>
        </w:r>
        <w:r w:rsidR="00247AF5" w:rsidRPr="005B17D3">
          <w:rPr>
            <w:noProof/>
            <w:webHidden/>
          </w:rPr>
          <w:instrText xml:space="preserve"> PAGEREF _Toc31622506 \h </w:instrText>
        </w:r>
        <w:r w:rsidR="00247AF5" w:rsidRPr="005B17D3">
          <w:rPr>
            <w:noProof/>
            <w:webHidden/>
          </w:rPr>
        </w:r>
        <w:r w:rsidR="00247AF5" w:rsidRPr="005B17D3">
          <w:rPr>
            <w:noProof/>
            <w:webHidden/>
          </w:rPr>
          <w:fldChar w:fldCharType="separate"/>
        </w:r>
        <w:r w:rsidR="00247AF5" w:rsidRPr="005B17D3">
          <w:rPr>
            <w:noProof/>
            <w:webHidden/>
          </w:rPr>
          <w:t>635</w:t>
        </w:r>
        <w:r w:rsidR="00247AF5" w:rsidRPr="005B17D3">
          <w:rPr>
            <w:noProof/>
            <w:webHidden/>
          </w:rPr>
          <w:fldChar w:fldCharType="end"/>
        </w:r>
      </w:hyperlink>
    </w:p>
    <w:p w14:paraId="458C7714" w14:textId="334B0D08" w:rsidR="00247AF5" w:rsidRPr="005B17D3" w:rsidRDefault="005B17D3">
      <w:pPr>
        <w:pStyle w:val="TableofFigures"/>
        <w:tabs>
          <w:tab w:val="right" w:leader="dot" w:pos="9350"/>
        </w:tabs>
        <w:rPr>
          <w:rFonts w:asciiTheme="minorHAnsi" w:eastAsiaTheme="minorEastAsia" w:hAnsiTheme="minorHAnsi" w:cstheme="minorBidi"/>
          <w:noProof/>
          <w:sz w:val="22"/>
          <w:szCs w:val="22"/>
        </w:rPr>
      </w:pPr>
      <w:hyperlink w:anchor="_Toc31622507" w:history="1">
        <w:r w:rsidR="00247AF5" w:rsidRPr="005B17D3">
          <w:rPr>
            <w:rStyle w:val="Hyperlink"/>
            <w:noProof/>
          </w:rPr>
          <w:t>Figure 150: Message box alerting the user that clicking “Yes” will add the Veteran to the Near List</w:t>
        </w:r>
        <w:r w:rsidR="00247AF5" w:rsidRPr="005B17D3">
          <w:rPr>
            <w:noProof/>
            <w:webHidden/>
          </w:rPr>
          <w:tab/>
        </w:r>
        <w:r w:rsidR="00247AF5" w:rsidRPr="005B17D3">
          <w:rPr>
            <w:noProof/>
            <w:webHidden/>
          </w:rPr>
          <w:fldChar w:fldCharType="begin"/>
        </w:r>
        <w:r w:rsidR="00247AF5" w:rsidRPr="005B17D3">
          <w:rPr>
            <w:noProof/>
            <w:webHidden/>
          </w:rPr>
          <w:instrText xml:space="preserve"> PAGEREF _Toc31622507 \h </w:instrText>
        </w:r>
        <w:r w:rsidR="00247AF5" w:rsidRPr="005B17D3">
          <w:rPr>
            <w:noProof/>
            <w:webHidden/>
          </w:rPr>
        </w:r>
        <w:r w:rsidR="00247AF5" w:rsidRPr="005B17D3">
          <w:rPr>
            <w:noProof/>
            <w:webHidden/>
          </w:rPr>
          <w:fldChar w:fldCharType="separate"/>
        </w:r>
        <w:r w:rsidR="00247AF5" w:rsidRPr="005B17D3">
          <w:rPr>
            <w:noProof/>
            <w:webHidden/>
          </w:rPr>
          <w:t>638</w:t>
        </w:r>
        <w:r w:rsidR="00247AF5" w:rsidRPr="005B17D3">
          <w:rPr>
            <w:noProof/>
            <w:webHidden/>
          </w:rPr>
          <w:fldChar w:fldCharType="end"/>
        </w:r>
      </w:hyperlink>
    </w:p>
    <w:p w14:paraId="38C122DE" w14:textId="7FAC56D4" w:rsidR="00247AF5" w:rsidRPr="005B17D3" w:rsidRDefault="005B17D3">
      <w:pPr>
        <w:pStyle w:val="TableofFigures"/>
        <w:tabs>
          <w:tab w:val="right" w:leader="dot" w:pos="9350"/>
        </w:tabs>
        <w:rPr>
          <w:rFonts w:asciiTheme="minorHAnsi" w:eastAsiaTheme="minorEastAsia" w:hAnsiTheme="minorHAnsi" w:cstheme="minorBidi"/>
          <w:noProof/>
          <w:sz w:val="22"/>
          <w:szCs w:val="22"/>
        </w:rPr>
      </w:pPr>
      <w:hyperlink w:anchor="_Toc31622508" w:history="1">
        <w:r w:rsidR="00247AF5" w:rsidRPr="005B17D3">
          <w:rPr>
            <w:rStyle w:val="Hyperlink"/>
            <w:noProof/>
          </w:rPr>
          <w:t>Figure 151: Change Times drop down</w:t>
        </w:r>
        <w:r w:rsidR="00247AF5" w:rsidRPr="005B17D3">
          <w:rPr>
            <w:noProof/>
            <w:webHidden/>
          </w:rPr>
          <w:tab/>
        </w:r>
        <w:r w:rsidR="00247AF5" w:rsidRPr="005B17D3">
          <w:rPr>
            <w:noProof/>
            <w:webHidden/>
          </w:rPr>
          <w:fldChar w:fldCharType="begin"/>
        </w:r>
        <w:r w:rsidR="00247AF5" w:rsidRPr="005B17D3">
          <w:rPr>
            <w:noProof/>
            <w:webHidden/>
          </w:rPr>
          <w:instrText xml:space="preserve"> PAGEREF _Toc31622508 \h </w:instrText>
        </w:r>
        <w:r w:rsidR="00247AF5" w:rsidRPr="005B17D3">
          <w:rPr>
            <w:noProof/>
            <w:webHidden/>
          </w:rPr>
        </w:r>
        <w:r w:rsidR="00247AF5" w:rsidRPr="005B17D3">
          <w:rPr>
            <w:noProof/>
            <w:webHidden/>
          </w:rPr>
          <w:fldChar w:fldCharType="separate"/>
        </w:r>
        <w:r w:rsidR="00247AF5" w:rsidRPr="005B17D3">
          <w:rPr>
            <w:noProof/>
            <w:webHidden/>
          </w:rPr>
          <w:t>639</w:t>
        </w:r>
        <w:r w:rsidR="00247AF5" w:rsidRPr="005B17D3">
          <w:rPr>
            <w:noProof/>
            <w:webHidden/>
          </w:rPr>
          <w:fldChar w:fldCharType="end"/>
        </w:r>
      </w:hyperlink>
    </w:p>
    <w:p w14:paraId="64636800" w14:textId="6355B36D" w:rsidR="00247AF5" w:rsidRPr="005B17D3" w:rsidRDefault="005B17D3">
      <w:pPr>
        <w:pStyle w:val="TableofFigures"/>
        <w:tabs>
          <w:tab w:val="right" w:leader="dot" w:pos="9350"/>
        </w:tabs>
        <w:rPr>
          <w:rFonts w:asciiTheme="minorHAnsi" w:eastAsiaTheme="minorEastAsia" w:hAnsiTheme="minorHAnsi" w:cstheme="minorBidi"/>
          <w:noProof/>
          <w:sz w:val="22"/>
          <w:szCs w:val="22"/>
        </w:rPr>
      </w:pPr>
      <w:hyperlink w:anchor="_Toc31622509" w:history="1">
        <w:r w:rsidR="00247AF5" w:rsidRPr="005B17D3">
          <w:rPr>
            <w:rStyle w:val="Hyperlink"/>
            <w:noProof/>
          </w:rPr>
          <w:t>Figure 152: Appointment Request Data</w:t>
        </w:r>
        <w:r w:rsidR="00247AF5" w:rsidRPr="005B17D3">
          <w:rPr>
            <w:noProof/>
            <w:webHidden/>
          </w:rPr>
          <w:tab/>
        </w:r>
        <w:r w:rsidR="00247AF5" w:rsidRPr="005B17D3">
          <w:rPr>
            <w:noProof/>
            <w:webHidden/>
          </w:rPr>
          <w:fldChar w:fldCharType="begin"/>
        </w:r>
        <w:r w:rsidR="00247AF5" w:rsidRPr="005B17D3">
          <w:rPr>
            <w:noProof/>
            <w:webHidden/>
          </w:rPr>
          <w:instrText xml:space="preserve"> PAGEREF _Toc31622509 \h </w:instrText>
        </w:r>
        <w:r w:rsidR="00247AF5" w:rsidRPr="005B17D3">
          <w:rPr>
            <w:noProof/>
            <w:webHidden/>
          </w:rPr>
        </w:r>
        <w:r w:rsidR="00247AF5" w:rsidRPr="005B17D3">
          <w:rPr>
            <w:noProof/>
            <w:webHidden/>
          </w:rPr>
          <w:fldChar w:fldCharType="separate"/>
        </w:r>
        <w:r w:rsidR="00247AF5" w:rsidRPr="005B17D3">
          <w:rPr>
            <w:noProof/>
            <w:webHidden/>
          </w:rPr>
          <w:t>639</w:t>
        </w:r>
        <w:r w:rsidR="00247AF5" w:rsidRPr="005B17D3">
          <w:rPr>
            <w:noProof/>
            <w:webHidden/>
          </w:rPr>
          <w:fldChar w:fldCharType="end"/>
        </w:r>
      </w:hyperlink>
    </w:p>
    <w:p w14:paraId="5499C188" w14:textId="7AA39C07" w:rsidR="00247AF5" w:rsidRPr="005B17D3" w:rsidRDefault="005B17D3">
      <w:pPr>
        <w:pStyle w:val="TableofFigures"/>
        <w:tabs>
          <w:tab w:val="right" w:leader="dot" w:pos="9350"/>
        </w:tabs>
        <w:rPr>
          <w:rFonts w:asciiTheme="minorHAnsi" w:eastAsiaTheme="minorEastAsia" w:hAnsiTheme="minorHAnsi" w:cstheme="minorBidi"/>
          <w:noProof/>
          <w:sz w:val="22"/>
          <w:szCs w:val="22"/>
        </w:rPr>
      </w:pPr>
      <w:hyperlink w:anchor="_Toc31622510" w:history="1">
        <w:r w:rsidR="00247AF5" w:rsidRPr="005B17D3">
          <w:rPr>
            <w:rStyle w:val="Hyperlink"/>
            <w:noProof/>
          </w:rPr>
          <w:t>Figure 153: Z11 message under the Message Type column</w:t>
        </w:r>
        <w:r w:rsidR="00247AF5" w:rsidRPr="005B17D3">
          <w:rPr>
            <w:noProof/>
            <w:webHidden/>
          </w:rPr>
          <w:tab/>
        </w:r>
        <w:r w:rsidR="00247AF5" w:rsidRPr="005B17D3">
          <w:rPr>
            <w:noProof/>
            <w:webHidden/>
          </w:rPr>
          <w:fldChar w:fldCharType="begin"/>
        </w:r>
        <w:r w:rsidR="00247AF5" w:rsidRPr="005B17D3">
          <w:rPr>
            <w:noProof/>
            <w:webHidden/>
          </w:rPr>
          <w:instrText xml:space="preserve"> PAGEREF _Toc31622510 \h </w:instrText>
        </w:r>
        <w:r w:rsidR="00247AF5" w:rsidRPr="005B17D3">
          <w:rPr>
            <w:noProof/>
            <w:webHidden/>
          </w:rPr>
        </w:r>
        <w:r w:rsidR="00247AF5" w:rsidRPr="005B17D3">
          <w:rPr>
            <w:noProof/>
            <w:webHidden/>
          </w:rPr>
          <w:fldChar w:fldCharType="separate"/>
        </w:r>
        <w:r w:rsidR="00247AF5" w:rsidRPr="005B17D3">
          <w:rPr>
            <w:noProof/>
            <w:webHidden/>
          </w:rPr>
          <w:t>640</w:t>
        </w:r>
        <w:r w:rsidR="00247AF5" w:rsidRPr="005B17D3">
          <w:rPr>
            <w:noProof/>
            <w:webHidden/>
          </w:rPr>
          <w:fldChar w:fldCharType="end"/>
        </w:r>
      </w:hyperlink>
    </w:p>
    <w:p w14:paraId="29A27013" w14:textId="67454B01" w:rsidR="00247AF5" w:rsidRPr="005B17D3" w:rsidRDefault="005B17D3">
      <w:pPr>
        <w:pStyle w:val="TableofFigures"/>
        <w:tabs>
          <w:tab w:val="right" w:leader="dot" w:pos="9350"/>
        </w:tabs>
        <w:rPr>
          <w:rFonts w:asciiTheme="minorHAnsi" w:eastAsiaTheme="minorEastAsia" w:hAnsiTheme="minorHAnsi" w:cstheme="minorBidi"/>
          <w:noProof/>
          <w:sz w:val="22"/>
          <w:szCs w:val="22"/>
        </w:rPr>
      </w:pPr>
      <w:hyperlink w:anchor="_Toc31622511" w:history="1">
        <w:r w:rsidR="00247AF5" w:rsidRPr="005B17D3">
          <w:rPr>
            <w:rStyle w:val="Hyperlink"/>
            <w:noProof/>
          </w:rPr>
          <w:t>Figure 154: Z10 – VA Specific Patient Info Segment section</w:t>
        </w:r>
        <w:r w:rsidR="00247AF5" w:rsidRPr="005B17D3">
          <w:rPr>
            <w:noProof/>
            <w:webHidden/>
          </w:rPr>
          <w:tab/>
        </w:r>
        <w:r w:rsidR="00247AF5" w:rsidRPr="005B17D3">
          <w:rPr>
            <w:noProof/>
            <w:webHidden/>
          </w:rPr>
          <w:fldChar w:fldCharType="begin"/>
        </w:r>
        <w:r w:rsidR="00247AF5" w:rsidRPr="005B17D3">
          <w:rPr>
            <w:noProof/>
            <w:webHidden/>
          </w:rPr>
          <w:instrText xml:space="preserve"> PAGEREF _Toc31622511 \h </w:instrText>
        </w:r>
        <w:r w:rsidR="00247AF5" w:rsidRPr="005B17D3">
          <w:rPr>
            <w:noProof/>
            <w:webHidden/>
          </w:rPr>
        </w:r>
        <w:r w:rsidR="00247AF5" w:rsidRPr="005B17D3">
          <w:rPr>
            <w:noProof/>
            <w:webHidden/>
          </w:rPr>
          <w:fldChar w:fldCharType="separate"/>
        </w:r>
        <w:r w:rsidR="00247AF5" w:rsidRPr="005B17D3">
          <w:rPr>
            <w:noProof/>
            <w:webHidden/>
          </w:rPr>
          <w:t>640</w:t>
        </w:r>
        <w:r w:rsidR="00247AF5" w:rsidRPr="005B17D3">
          <w:rPr>
            <w:noProof/>
            <w:webHidden/>
          </w:rPr>
          <w:fldChar w:fldCharType="end"/>
        </w:r>
      </w:hyperlink>
    </w:p>
    <w:p w14:paraId="57B2516F" w14:textId="78C5B07E" w:rsidR="00247AF5" w:rsidRPr="005B17D3" w:rsidRDefault="005B17D3">
      <w:pPr>
        <w:pStyle w:val="TableofFigures"/>
        <w:tabs>
          <w:tab w:val="right" w:leader="dot" w:pos="9350"/>
        </w:tabs>
        <w:rPr>
          <w:rFonts w:asciiTheme="minorHAnsi" w:eastAsiaTheme="minorEastAsia" w:hAnsiTheme="minorHAnsi" w:cstheme="minorBidi"/>
          <w:noProof/>
          <w:sz w:val="22"/>
          <w:szCs w:val="22"/>
        </w:rPr>
      </w:pPr>
      <w:hyperlink w:anchor="_Toc31622512" w:history="1">
        <w:r w:rsidR="00247AF5" w:rsidRPr="005B17D3">
          <w:rPr>
            <w:rStyle w:val="Hyperlink"/>
            <w:noProof/>
          </w:rPr>
          <w:t>Figure 155: Community Care Outcomes</w:t>
        </w:r>
        <w:r w:rsidR="00247AF5" w:rsidRPr="005B17D3">
          <w:rPr>
            <w:noProof/>
            <w:webHidden/>
          </w:rPr>
          <w:tab/>
        </w:r>
        <w:r w:rsidR="00247AF5" w:rsidRPr="005B17D3">
          <w:rPr>
            <w:noProof/>
            <w:webHidden/>
          </w:rPr>
          <w:fldChar w:fldCharType="begin"/>
        </w:r>
        <w:r w:rsidR="00247AF5" w:rsidRPr="005B17D3">
          <w:rPr>
            <w:noProof/>
            <w:webHidden/>
          </w:rPr>
          <w:instrText xml:space="preserve"> PAGEREF _Toc31622512 \h </w:instrText>
        </w:r>
        <w:r w:rsidR="00247AF5" w:rsidRPr="005B17D3">
          <w:rPr>
            <w:noProof/>
            <w:webHidden/>
          </w:rPr>
        </w:r>
        <w:r w:rsidR="00247AF5" w:rsidRPr="005B17D3">
          <w:rPr>
            <w:noProof/>
            <w:webHidden/>
          </w:rPr>
          <w:fldChar w:fldCharType="separate"/>
        </w:r>
        <w:r w:rsidR="00247AF5" w:rsidRPr="005B17D3">
          <w:rPr>
            <w:noProof/>
            <w:webHidden/>
          </w:rPr>
          <w:t>642</w:t>
        </w:r>
        <w:r w:rsidR="00247AF5" w:rsidRPr="005B17D3">
          <w:rPr>
            <w:noProof/>
            <w:webHidden/>
          </w:rPr>
          <w:fldChar w:fldCharType="end"/>
        </w:r>
      </w:hyperlink>
    </w:p>
    <w:p w14:paraId="6EEAE291" w14:textId="4957F850" w:rsidR="00247AF5" w:rsidRPr="005B17D3" w:rsidRDefault="005B17D3">
      <w:pPr>
        <w:pStyle w:val="TableofFigures"/>
        <w:tabs>
          <w:tab w:val="right" w:leader="dot" w:pos="9350"/>
        </w:tabs>
        <w:rPr>
          <w:rFonts w:asciiTheme="minorHAnsi" w:eastAsiaTheme="minorEastAsia" w:hAnsiTheme="minorHAnsi" w:cstheme="minorBidi"/>
          <w:noProof/>
          <w:sz w:val="22"/>
          <w:szCs w:val="22"/>
        </w:rPr>
      </w:pPr>
      <w:hyperlink w:anchor="_Toc31622513" w:history="1">
        <w:r w:rsidR="00247AF5" w:rsidRPr="005B17D3">
          <w:rPr>
            <w:rStyle w:val="Hyperlink"/>
            <w:noProof/>
          </w:rPr>
          <w:t>Figure 156: Community Care Outcomes</w:t>
        </w:r>
        <w:r w:rsidR="00247AF5" w:rsidRPr="005B17D3">
          <w:rPr>
            <w:noProof/>
            <w:webHidden/>
          </w:rPr>
          <w:tab/>
        </w:r>
        <w:r w:rsidR="00247AF5" w:rsidRPr="005B17D3">
          <w:rPr>
            <w:noProof/>
            <w:webHidden/>
          </w:rPr>
          <w:fldChar w:fldCharType="begin"/>
        </w:r>
        <w:r w:rsidR="00247AF5" w:rsidRPr="005B17D3">
          <w:rPr>
            <w:noProof/>
            <w:webHidden/>
          </w:rPr>
          <w:instrText xml:space="preserve"> PAGEREF _Toc31622513 \h </w:instrText>
        </w:r>
        <w:r w:rsidR="00247AF5" w:rsidRPr="005B17D3">
          <w:rPr>
            <w:noProof/>
            <w:webHidden/>
          </w:rPr>
        </w:r>
        <w:r w:rsidR="00247AF5" w:rsidRPr="005B17D3">
          <w:rPr>
            <w:noProof/>
            <w:webHidden/>
          </w:rPr>
          <w:fldChar w:fldCharType="separate"/>
        </w:r>
        <w:r w:rsidR="00247AF5" w:rsidRPr="005B17D3">
          <w:rPr>
            <w:noProof/>
            <w:webHidden/>
          </w:rPr>
          <w:t>645</w:t>
        </w:r>
        <w:r w:rsidR="00247AF5" w:rsidRPr="005B17D3">
          <w:rPr>
            <w:noProof/>
            <w:webHidden/>
          </w:rPr>
          <w:fldChar w:fldCharType="end"/>
        </w:r>
      </w:hyperlink>
    </w:p>
    <w:p w14:paraId="4402CD4F" w14:textId="2C7FECD0" w:rsidR="00247AF5" w:rsidRPr="005B17D3" w:rsidRDefault="005B17D3">
      <w:pPr>
        <w:pStyle w:val="TableofFigures"/>
        <w:tabs>
          <w:tab w:val="right" w:leader="dot" w:pos="9350"/>
        </w:tabs>
        <w:rPr>
          <w:rFonts w:asciiTheme="minorHAnsi" w:eastAsiaTheme="minorEastAsia" w:hAnsiTheme="minorHAnsi" w:cstheme="minorBidi"/>
          <w:noProof/>
          <w:sz w:val="22"/>
          <w:szCs w:val="22"/>
        </w:rPr>
      </w:pPr>
      <w:hyperlink w:anchor="_Toc31622514" w:history="1">
        <w:r w:rsidR="00247AF5" w:rsidRPr="005B17D3">
          <w:rPr>
            <w:rStyle w:val="Hyperlink"/>
            <w:noProof/>
          </w:rPr>
          <w:t>Figure 157: Preferred Name field</w:t>
        </w:r>
        <w:r w:rsidR="00247AF5" w:rsidRPr="005B17D3">
          <w:rPr>
            <w:noProof/>
            <w:webHidden/>
          </w:rPr>
          <w:tab/>
        </w:r>
        <w:r w:rsidR="00247AF5" w:rsidRPr="005B17D3">
          <w:rPr>
            <w:noProof/>
            <w:webHidden/>
          </w:rPr>
          <w:fldChar w:fldCharType="begin"/>
        </w:r>
        <w:r w:rsidR="00247AF5" w:rsidRPr="005B17D3">
          <w:rPr>
            <w:noProof/>
            <w:webHidden/>
          </w:rPr>
          <w:instrText xml:space="preserve"> PAGEREF _Toc31622514 \h </w:instrText>
        </w:r>
        <w:r w:rsidR="00247AF5" w:rsidRPr="005B17D3">
          <w:rPr>
            <w:noProof/>
            <w:webHidden/>
          </w:rPr>
        </w:r>
        <w:r w:rsidR="00247AF5" w:rsidRPr="005B17D3">
          <w:rPr>
            <w:noProof/>
            <w:webHidden/>
          </w:rPr>
          <w:fldChar w:fldCharType="separate"/>
        </w:r>
        <w:r w:rsidR="00247AF5" w:rsidRPr="005B17D3">
          <w:rPr>
            <w:noProof/>
            <w:webHidden/>
          </w:rPr>
          <w:t>670</w:t>
        </w:r>
        <w:r w:rsidR="00247AF5" w:rsidRPr="005B17D3">
          <w:rPr>
            <w:noProof/>
            <w:webHidden/>
          </w:rPr>
          <w:fldChar w:fldCharType="end"/>
        </w:r>
      </w:hyperlink>
    </w:p>
    <w:p w14:paraId="3A8B3A9F" w14:textId="4DB6A8CE" w:rsidR="00247AF5" w:rsidRPr="005B17D3" w:rsidRDefault="005B17D3">
      <w:pPr>
        <w:pStyle w:val="TableofFigures"/>
        <w:tabs>
          <w:tab w:val="right" w:leader="dot" w:pos="9350"/>
        </w:tabs>
        <w:rPr>
          <w:rFonts w:asciiTheme="minorHAnsi" w:eastAsiaTheme="minorEastAsia" w:hAnsiTheme="minorHAnsi" w:cstheme="minorBidi"/>
          <w:noProof/>
          <w:sz w:val="22"/>
          <w:szCs w:val="22"/>
        </w:rPr>
      </w:pPr>
      <w:hyperlink w:anchor="_Toc31622515" w:history="1">
        <w:r w:rsidR="00247AF5" w:rsidRPr="005B17D3">
          <w:rPr>
            <w:rStyle w:val="Hyperlink"/>
            <w:noProof/>
          </w:rPr>
          <w:t>Figure 158: Banner with updated preferred name</w:t>
        </w:r>
        <w:r w:rsidR="00247AF5" w:rsidRPr="005B17D3">
          <w:rPr>
            <w:noProof/>
            <w:webHidden/>
          </w:rPr>
          <w:tab/>
        </w:r>
        <w:r w:rsidR="00247AF5" w:rsidRPr="005B17D3">
          <w:rPr>
            <w:noProof/>
            <w:webHidden/>
          </w:rPr>
          <w:fldChar w:fldCharType="begin"/>
        </w:r>
        <w:r w:rsidR="00247AF5" w:rsidRPr="005B17D3">
          <w:rPr>
            <w:noProof/>
            <w:webHidden/>
          </w:rPr>
          <w:instrText xml:space="preserve"> PAGEREF _Toc31622515 \h </w:instrText>
        </w:r>
        <w:r w:rsidR="00247AF5" w:rsidRPr="005B17D3">
          <w:rPr>
            <w:noProof/>
            <w:webHidden/>
          </w:rPr>
        </w:r>
        <w:r w:rsidR="00247AF5" w:rsidRPr="005B17D3">
          <w:rPr>
            <w:noProof/>
            <w:webHidden/>
          </w:rPr>
          <w:fldChar w:fldCharType="separate"/>
        </w:r>
        <w:r w:rsidR="00247AF5" w:rsidRPr="005B17D3">
          <w:rPr>
            <w:noProof/>
            <w:webHidden/>
          </w:rPr>
          <w:t>670</w:t>
        </w:r>
        <w:r w:rsidR="00247AF5" w:rsidRPr="005B17D3">
          <w:rPr>
            <w:noProof/>
            <w:webHidden/>
          </w:rPr>
          <w:fldChar w:fldCharType="end"/>
        </w:r>
      </w:hyperlink>
    </w:p>
    <w:p w14:paraId="0A54C752" w14:textId="51E23C8F" w:rsidR="00247AF5" w:rsidRPr="005B17D3" w:rsidRDefault="005B17D3">
      <w:pPr>
        <w:pStyle w:val="TableofFigures"/>
        <w:tabs>
          <w:tab w:val="right" w:leader="dot" w:pos="9350"/>
        </w:tabs>
        <w:rPr>
          <w:rFonts w:asciiTheme="minorHAnsi" w:eastAsiaTheme="minorEastAsia" w:hAnsiTheme="minorHAnsi" w:cstheme="minorBidi"/>
          <w:noProof/>
          <w:sz w:val="22"/>
          <w:szCs w:val="22"/>
        </w:rPr>
      </w:pPr>
      <w:hyperlink w:anchor="_Toc31622516" w:history="1">
        <w:r w:rsidR="00247AF5" w:rsidRPr="005B17D3">
          <w:rPr>
            <w:rStyle w:val="Hyperlink"/>
            <w:noProof/>
          </w:rPr>
          <w:t>Figure 158: eeSummary for Community Care Eligibility Info</w:t>
        </w:r>
        <w:r w:rsidR="00247AF5" w:rsidRPr="005B17D3">
          <w:rPr>
            <w:noProof/>
            <w:webHidden/>
          </w:rPr>
          <w:tab/>
        </w:r>
        <w:r w:rsidR="00247AF5" w:rsidRPr="005B17D3">
          <w:rPr>
            <w:noProof/>
            <w:webHidden/>
          </w:rPr>
          <w:fldChar w:fldCharType="begin"/>
        </w:r>
        <w:r w:rsidR="00247AF5" w:rsidRPr="005B17D3">
          <w:rPr>
            <w:noProof/>
            <w:webHidden/>
          </w:rPr>
          <w:instrText xml:space="preserve"> PAGEREF _Toc31622516 \h </w:instrText>
        </w:r>
        <w:r w:rsidR="00247AF5" w:rsidRPr="005B17D3">
          <w:rPr>
            <w:noProof/>
            <w:webHidden/>
          </w:rPr>
        </w:r>
        <w:r w:rsidR="00247AF5" w:rsidRPr="005B17D3">
          <w:rPr>
            <w:noProof/>
            <w:webHidden/>
          </w:rPr>
          <w:fldChar w:fldCharType="separate"/>
        </w:r>
        <w:r w:rsidR="00247AF5" w:rsidRPr="005B17D3">
          <w:rPr>
            <w:noProof/>
            <w:webHidden/>
          </w:rPr>
          <w:t>696</w:t>
        </w:r>
        <w:r w:rsidR="00247AF5" w:rsidRPr="005B17D3">
          <w:rPr>
            <w:noProof/>
            <w:webHidden/>
          </w:rPr>
          <w:fldChar w:fldCharType="end"/>
        </w:r>
      </w:hyperlink>
    </w:p>
    <w:p w14:paraId="716F5B4B" w14:textId="0D0E581A" w:rsidR="00247AF5" w:rsidRPr="005B17D3" w:rsidRDefault="005B17D3">
      <w:pPr>
        <w:pStyle w:val="TableofFigures"/>
        <w:tabs>
          <w:tab w:val="right" w:leader="dot" w:pos="9350"/>
        </w:tabs>
        <w:rPr>
          <w:rFonts w:asciiTheme="minorHAnsi" w:eastAsiaTheme="minorEastAsia" w:hAnsiTheme="minorHAnsi" w:cstheme="minorBidi"/>
          <w:noProof/>
          <w:sz w:val="22"/>
          <w:szCs w:val="22"/>
        </w:rPr>
      </w:pPr>
      <w:hyperlink w:anchor="_Toc31622517" w:history="1">
        <w:r w:rsidR="00247AF5" w:rsidRPr="005B17D3">
          <w:rPr>
            <w:rStyle w:val="Hyperlink"/>
            <w:noProof/>
          </w:rPr>
          <w:t>Figure 159: eeSummary.CommunityCareEligiblityInfo Configuration Folder</w:t>
        </w:r>
        <w:r w:rsidR="00247AF5" w:rsidRPr="005B17D3">
          <w:rPr>
            <w:noProof/>
            <w:webHidden/>
          </w:rPr>
          <w:tab/>
        </w:r>
        <w:r w:rsidR="00247AF5" w:rsidRPr="005B17D3">
          <w:rPr>
            <w:noProof/>
            <w:webHidden/>
          </w:rPr>
          <w:fldChar w:fldCharType="begin"/>
        </w:r>
        <w:r w:rsidR="00247AF5" w:rsidRPr="005B17D3">
          <w:rPr>
            <w:noProof/>
            <w:webHidden/>
          </w:rPr>
          <w:instrText xml:space="preserve"> PAGEREF _Toc31622517 \h </w:instrText>
        </w:r>
        <w:r w:rsidR="00247AF5" w:rsidRPr="005B17D3">
          <w:rPr>
            <w:noProof/>
            <w:webHidden/>
          </w:rPr>
        </w:r>
        <w:r w:rsidR="00247AF5" w:rsidRPr="005B17D3">
          <w:rPr>
            <w:noProof/>
            <w:webHidden/>
          </w:rPr>
          <w:fldChar w:fldCharType="separate"/>
        </w:r>
        <w:r w:rsidR="00247AF5" w:rsidRPr="005B17D3">
          <w:rPr>
            <w:noProof/>
            <w:webHidden/>
          </w:rPr>
          <w:t>696</w:t>
        </w:r>
        <w:r w:rsidR="00247AF5" w:rsidRPr="005B17D3">
          <w:rPr>
            <w:noProof/>
            <w:webHidden/>
          </w:rPr>
          <w:fldChar w:fldCharType="end"/>
        </w:r>
      </w:hyperlink>
    </w:p>
    <w:p w14:paraId="580E4986" w14:textId="3B7973F3" w:rsidR="00247AF5" w:rsidRPr="005B17D3" w:rsidRDefault="005B17D3">
      <w:pPr>
        <w:pStyle w:val="TableofFigures"/>
        <w:tabs>
          <w:tab w:val="right" w:leader="dot" w:pos="9350"/>
        </w:tabs>
        <w:rPr>
          <w:rFonts w:asciiTheme="minorHAnsi" w:eastAsiaTheme="minorEastAsia" w:hAnsiTheme="minorHAnsi" w:cstheme="minorBidi"/>
          <w:noProof/>
          <w:sz w:val="22"/>
          <w:szCs w:val="22"/>
        </w:rPr>
      </w:pPr>
      <w:hyperlink w:anchor="_Toc31622518" w:history="1">
        <w:r w:rsidR="00247AF5" w:rsidRPr="005B17D3">
          <w:rPr>
            <w:rStyle w:val="Hyperlink"/>
            <w:noProof/>
          </w:rPr>
          <w:t>Figure 160: Rurality Fields: Effective Date, Description, and Code</w:t>
        </w:r>
        <w:r w:rsidR="00247AF5" w:rsidRPr="005B17D3">
          <w:rPr>
            <w:noProof/>
            <w:webHidden/>
          </w:rPr>
          <w:tab/>
        </w:r>
        <w:r w:rsidR="00247AF5" w:rsidRPr="005B17D3">
          <w:rPr>
            <w:noProof/>
            <w:webHidden/>
          </w:rPr>
          <w:fldChar w:fldCharType="begin"/>
        </w:r>
        <w:r w:rsidR="00247AF5" w:rsidRPr="005B17D3">
          <w:rPr>
            <w:noProof/>
            <w:webHidden/>
          </w:rPr>
          <w:instrText xml:space="preserve"> PAGEREF _Toc31622518 \h </w:instrText>
        </w:r>
        <w:r w:rsidR="00247AF5" w:rsidRPr="005B17D3">
          <w:rPr>
            <w:noProof/>
            <w:webHidden/>
          </w:rPr>
        </w:r>
        <w:r w:rsidR="00247AF5" w:rsidRPr="005B17D3">
          <w:rPr>
            <w:noProof/>
            <w:webHidden/>
          </w:rPr>
          <w:fldChar w:fldCharType="separate"/>
        </w:r>
        <w:r w:rsidR="00247AF5" w:rsidRPr="005B17D3">
          <w:rPr>
            <w:noProof/>
            <w:webHidden/>
          </w:rPr>
          <w:t>697</w:t>
        </w:r>
        <w:r w:rsidR="00247AF5" w:rsidRPr="005B17D3">
          <w:rPr>
            <w:noProof/>
            <w:webHidden/>
          </w:rPr>
          <w:fldChar w:fldCharType="end"/>
        </w:r>
      </w:hyperlink>
    </w:p>
    <w:p w14:paraId="37278E7E" w14:textId="3EE6FB50" w:rsidR="00247AF5" w:rsidRPr="005B17D3" w:rsidRDefault="005B17D3">
      <w:pPr>
        <w:pStyle w:val="TableofFigures"/>
        <w:tabs>
          <w:tab w:val="right" w:leader="dot" w:pos="9350"/>
        </w:tabs>
        <w:rPr>
          <w:rFonts w:asciiTheme="minorHAnsi" w:eastAsiaTheme="minorEastAsia" w:hAnsiTheme="minorHAnsi" w:cstheme="minorBidi"/>
          <w:noProof/>
          <w:sz w:val="22"/>
          <w:szCs w:val="22"/>
        </w:rPr>
      </w:pPr>
      <w:hyperlink w:anchor="_Toc31622519" w:history="1">
        <w:r w:rsidR="00247AF5" w:rsidRPr="005B17D3">
          <w:rPr>
            <w:rStyle w:val="Hyperlink"/>
            <w:noProof/>
          </w:rPr>
          <w:t>Figure 161: Rurality Fields: Effective Date, Description, and Code</w:t>
        </w:r>
        <w:r w:rsidR="00247AF5" w:rsidRPr="005B17D3">
          <w:rPr>
            <w:noProof/>
            <w:webHidden/>
          </w:rPr>
          <w:tab/>
        </w:r>
        <w:r w:rsidR="00247AF5" w:rsidRPr="005B17D3">
          <w:rPr>
            <w:noProof/>
            <w:webHidden/>
          </w:rPr>
          <w:fldChar w:fldCharType="begin"/>
        </w:r>
        <w:r w:rsidR="00247AF5" w:rsidRPr="005B17D3">
          <w:rPr>
            <w:noProof/>
            <w:webHidden/>
          </w:rPr>
          <w:instrText xml:space="preserve"> PAGEREF _Toc31622519 \h </w:instrText>
        </w:r>
        <w:r w:rsidR="00247AF5" w:rsidRPr="005B17D3">
          <w:rPr>
            <w:noProof/>
            <w:webHidden/>
          </w:rPr>
        </w:r>
        <w:r w:rsidR="00247AF5" w:rsidRPr="005B17D3">
          <w:rPr>
            <w:noProof/>
            <w:webHidden/>
          </w:rPr>
          <w:fldChar w:fldCharType="separate"/>
        </w:r>
        <w:r w:rsidR="00247AF5" w:rsidRPr="005B17D3">
          <w:rPr>
            <w:noProof/>
            <w:webHidden/>
          </w:rPr>
          <w:t>698</w:t>
        </w:r>
        <w:r w:rsidR="00247AF5" w:rsidRPr="005B17D3">
          <w:rPr>
            <w:noProof/>
            <w:webHidden/>
          </w:rPr>
          <w:fldChar w:fldCharType="end"/>
        </w:r>
      </w:hyperlink>
    </w:p>
    <w:p w14:paraId="0392586F" w14:textId="17FCE966" w:rsidR="00247AF5" w:rsidRPr="005B17D3" w:rsidRDefault="005B17D3">
      <w:pPr>
        <w:pStyle w:val="TableofFigures"/>
        <w:tabs>
          <w:tab w:val="right" w:leader="dot" w:pos="9350"/>
        </w:tabs>
        <w:rPr>
          <w:rFonts w:asciiTheme="minorHAnsi" w:eastAsiaTheme="minorEastAsia" w:hAnsiTheme="minorHAnsi" w:cstheme="minorBidi"/>
          <w:noProof/>
          <w:sz w:val="22"/>
          <w:szCs w:val="22"/>
        </w:rPr>
      </w:pPr>
      <w:hyperlink w:anchor="_Toc31622520" w:history="1">
        <w:r w:rsidR="00247AF5" w:rsidRPr="005B17D3">
          <w:rPr>
            <w:rStyle w:val="Hyperlink"/>
            <w:noProof/>
          </w:rPr>
          <w:t>Figure 162: Service Request Tab</w:t>
        </w:r>
        <w:r w:rsidR="00247AF5" w:rsidRPr="005B17D3">
          <w:rPr>
            <w:noProof/>
            <w:webHidden/>
          </w:rPr>
          <w:tab/>
        </w:r>
        <w:r w:rsidR="00247AF5" w:rsidRPr="005B17D3">
          <w:rPr>
            <w:noProof/>
            <w:webHidden/>
          </w:rPr>
          <w:fldChar w:fldCharType="begin"/>
        </w:r>
        <w:r w:rsidR="00247AF5" w:rsidRPr="005B17D3">
          <w:rPr>
            <w:noProof/>
            <w:webHidden/>
          </w:rPr>
          <w:instrText xml:space="preserve"> PAGEREF _Toc31622520 \h </w:instrText>
        </w:r>
        <w:r w:rsidR="00247AF5" w:rsidRPr="005B17D3">
          <w:rPr>
            <w:noProof/>
            <w:webHidden/>
          </w:rPr>
        </w:r>
        <w:r w:rsidR="00247AF5" w:rsidRPr="005B17D3">
          <w:rPr>
            <w:noProof/>
            <w:webHidden/>
          </w:rPr>
          <w:fldChar w:fldCharType="separate"/>
        </w:r>
        <w:r w:rsidR="00247AF5" w:rsidRPr="005B17D3">
          <w:rPr>
            <w:noProof/>
            <w:webHidden/>
          </w:rPr>
          <w:t>699</w:t>
        </w:r>
        <w:r w:rsidR="00247AF5" w:rsidRPr="005B17D3">
          <w:rPr>
            <w:noProof/>
            <w:webHidden/>
          </w:rPr>
          <w:fldChar w:fldCharType="end"/>
        </w:r>
      </w:hyperlink>
    </w:p>
    <w:p w14:paraId="205759F1" w14:textId="332520CC" w:rsidR="00247AF5" w:rsidRPr="005B17D3" w:rsidRDefault="005B17D3">
      <w:pPr>
        <w:pStyle w:val="TableofFigures"/>
        <w:tabs>
          <w:tab w:val="right" w:leader="dot" w:pos="9350"/>
        </w:tabs>
        <w:rPr>
          <w:rFonts w:asciiTheme="minorHAnsi" w:eastAsiaTheme="minorEastAsia" w:hAnsiTheme="minorHAnsi" w:cstheme="minorBidi"/>
          <w:noProof/>
          <w:sz w:val="22"/>
          <w:szCs w:val="22"/>
        </w:rPr>
      </w:pPr>
      <w:hyperlink w:anchor="_Toc31622521" w:history="1">
        <w:r w:rsidR="00247AF5" w:rsidRPr="005B17D3">
          <w:rPr>
            <w:rStyle w:val="Hyperlink"/>
            <w:noProof/>
          </w:rPr>
          <w:t>Figure 163: Selected Configuration Folder</w:t>
        </w:r>
        <w:r w:rsidR="00247AF5" w:rsidRPr="005B17D3">
          <w:rPr>
            <w:noProof/>
            <w:webHidden/>
          </w:rPr>
          <w:tab/>
        </w:r>
        <w:r w:rsidR="00247AF5" w:rsidRPr="005B17D3">
          <w:rPr>
            <w:noProof/>
            <w:webHidden/>
          </w:rPr>
          <w:fldChar w:fldCharType="begin"/>
        </w:r>
        <w:r w:rsidR="00247AF5" w:rsidRPr="005B17D3">
          <w:rPr>
            <w:noProof/>
            <w:webHidden/>
          </w:rPr>
          <w:instrText xml:space="preserve"> PAGEREF _Toc31622521 \h </w:instrText>
        </w:r>
        <w:r w:rsidR="00247AF5" w:rsidRPr="005B17D3">
          <w:rPr>
            <w:noProof/>
            <w:webHidden/>
          </w:rPr>
        </w:r>
        <w:r w:rsidR="00247AF5" w:rsidRPr="005B17D3">
          <w:rPr>
            <w:noProof/>
            <w:webHidden/>
          </w:rPr>
          <w:fldChar w:fldCharType="separate"/>
        </w:r>
        <w:r w:rsidR="00247AF5" w:rsidRPr="005B17D3">
          <w:rPr>
            <w:noProof/>
            <w:webHidden/>
          </w:rPr>
          <w:t>700</w:t>
        </w:r>
        <w:r w:rsidR="00247AF5" w:rsidRPr="005B17D3">
          <w:rPr>
            <w:noProof/>
            <w:webHidden/>
          </w:rPr>
          <w:fldChar w:fldCharType="end"/>
        </w:r>
      </w:hyperlink>
    </w:p>
    <w:p w14:paraId="52222E31" w14:textId="79E75F2D" w:rsidR="00247AF5" w:rsidRPr="005B17D3" w:rsidRDefault="005B17D3">
      <w:pPr>
        <w:pStyle w:val="TableofFigures"/>
        <w:tabs>
          <w:tab w:val="right" w:leader="dot" w:pos="9350"/>
        </w:tabs>
        <w:rPr>
          <w:rFonts w:asciiTheme="minorHAnsi" w:eastAsiaTheme="minorEastAsia" w:hAnsiTheme="minorHAnsi" w:cstheme="minorBidi"/>
          <w:noProof/>
          <w:sz w:val="22"/>
          <w:szCs w:val="22"/>
        </w:rPr>
      </w:pPr>
      <w:hyperlink w:anchor="_Toc31622522" w:history="1">
        <w:r w:rsidR="00247AF5" w:rsidRPr="005B17D3">
          <w:rPr>
            <w:rStyle w:val="Hyperlink"/>
            <w:noProof/>
          </w:rPr>
          <w:t>Figure 164: Inactive Configuration</w:t>
        </w:r>
        <w:r w:rsidR="00247AF5" w:rsidRPr="005B17D3">
          <w:rPr>
            <w:noProof/>
            <w:webHidden/>
          </w:rPr>
          <w:tab/>
        </w:r>
        <w:r w:rsidR="00247AF5" w:rsidRPr="005B17D3">
          <w:rPr>
            <w:noProof/>
            <w:webHidden/>
          </w:rPr>
          <w:fldChar w:fldCharType="begin"/>
        </w:r>
        <w:r w:rsidR="00247AF5" w:rsidRPr="005B17D3">
          <w:rPr>
            <w:noProof/>
            <w:webHidden/>
          </w:rPr>
          <w:instrText xml:space="preserve"> PAGEREF _Toc31622522 \h </w:instrText>
        </w:r>
        <w:r w:rsidR="00247AF5" w:rsidRPr="005B17D3">
          <w:rPr>
            <w:noProof/>
            <w:webHidden/>
          </w:rPr>
        </w:r>
        <w:r w:rsidR="00247AF5" w:rsidRPr="005B17D3">
          <w:rPr>
            <w:noProof/>
            <w:webHidden/>
          </w:rPr>
          <w:fldChar w:fldCharType="separate"/>
        </w:r>
        <w:r w:rsidR="00247AF5" w:rsidRPr="005B17D3">
          <w:rPr>
            <w:noProof/>
            <w:webHidden/>
          </w:rPr>
          <w:t>700</w:t>
        </w:r>
        <w:r w:rsidR="00247AF5" w:rsidRPr="005B17D3">
          <w:rPr>
            <w:noProof/>
            <w:webHidden/>
          </w:rPr>
          <w:fldChar w:fldCharType="end"/>
        </w:r>
      </w:hyperlink>
    </w:p>
    <w:p w14:paraId="0452FE1F" w14:textId="6F914B20" w:rsidR="00247AF5" w:rsidRPr="005B17D3" w:rsidRDefault="005B17D3">
      <w:pPr>
        <w:pStyle w:val="TableofFigures"/>
        <w:tabs>
          <w:tab w:val="right" w:leader="dot" w:pos="9350"/>
        </w:tabs>
        <w:rPr>
          <w:rFonts w:asciiTheme="minorHAnsi" w:eastAsiaTheme="minorEastAsia" w:hAnsiTheme="minorHAnsi" w:cstheme="minorBidi"/>
          <w:noProof/>
          <w:sz w:val="22"/>
          <w:szCs w:val="22"/>
        </w:rPr>
      </w:pPr>
      <w:hyperlink w:anchor="_Toc31622523" w:history="1">
        <w:r w:rsidR="00247AF5" w:rsidRPr="005B17D3">
          <w:rPr>
            <w:rStyle w:val="Hyperlink"/>
            <w:noProof/>
          </w:rPr>
          <w:t>Figure 165: Admin → Batch Process</w:t>
        </w:r>
        <w:r w:rsidR="00247AF5" w:rsidRPr="005B17D3">
          <w:rPr>
            <w:noProof/>
            <w:webHidden/>
          </w:rPr>
          <w:tab/>
        </w:r>
        <w:r w:rsidR="00247AF5" w:rsidRPr="005B17D3">
          <w:rPr>
            <w:noProof/>
            <w:webHidden/>
          </w:rPr>
          <w:fldChar w:fldCharType="begin"/>
        </w:r>
        <w:r w:rsidR="00247AF5" w:rsidRPr="005B17D3">
          <w:rPr>
            <w:noProof/>
            <w:webHidden/>
          </w:rPr>
          <w:instrText xml:space="preserve"> PAGEREF _Toc31622523 \h </w:instrText>
        </w:r>
        <w:r w:rsidR="00247AF5" w:rsidRPr="005B17D3">
          <w:rPr>
            <w:noProof/>
            <w:webHidden/>
          </w:rPr>
        </w:r>
        <w:r w:rsidR="00247AF5" w:rsidRPr="005B17D3">
          <w:rPr>
            <w:noProof/>
            <w:webHidden/>
          </w:rPr>
          <w:fldChar w:fldCharType="separate"/>
        </w:r>
        <w:r w:rsidR="00247AF5" w:rsidRPr="005B17D3">
          <w:rPr>
            <w:noProof/>
            <w:webHidden/>
          </w:rPr>
          <w:t>701</w:t>
        </w:r>
        <w:r w:rsidR="00247AF5" w:rsidRPr="005B17D3">
          <w:rPr>
            <w:noProof/>
            <w:webHidden/>
          </w:rPr>
          <w:fldChar w:fldCharType="end"/>
        </w:r>
      </w:hyperlink>
    </w:p>
    <w:p w14:paraId="7EEBA973" w14:textId="04FA36E6" w:rsidR="00247AF5" w:rsidRPr="005B17D3" w:rsidRDefault="005B17D3">
      <w:pPr>
        <w:pStyle w:val="TableofFigures"/>
        <w:tabs>
          <w:tab w:val="right" w:leader="dot" w:pos="9350"/>
        </w:tabs>
        <w:rPr>
          <w:rFonts w:asciiTheme="minorHAnsi" w:eastAsiaTheme="minorEastAsia" w:hAnsiTheme="minorHAnsi" w:cstheme="minorBidi"/>
          <w:noProof/>
          <w:sz w:val="22"/>
          <w:szCs w:val="22"/>
        </w:rPr>
      </w:pPr>
      <w:hyperlink w:anchor="_Toc31622524" w:history="1">
        <w:r w:rsidR="00247AF5" w:rsidRPr="005B17D3">
          <w:rPr>
            <w:rStyle w:val="Hyperlink"/>
            <w:noProof/>
          </w:rPr>
          <w:t>Figure 166: Execute Link</w:t>
        </w:r>
        <w:r w:rsidR="00247AF5" w:rsidRPr="005B17D3">
          <w:rPr>
            <w:noProof/>
            <w:webHidden/>
          </w:rPr>
          <w:tab/>
        </w:r>
        <w:r w:rsidR="00247AF5" w:rsidRPr="005B17D3">
          <w:rPr>
            <w:noProof/>
            <w:webHidden/>
          </w:rPr>
          <w:fldChar w:fldCharType="begin"/>
        </w:r>
        <w:r w:rsidR="00247AF5" w:rsidRPr="005B17D3">
          <w:rPr>
            <w:noProof/>
            <w:webHidden/>
          </w:rPr>
          <w:instrText xml:space="preserve"> PAGEREF _Toc31622524 \h </w:instrText>
        </w:r>
        <w:r w:rsidR="00247AF5" w:rsidRPr="005B17D3">
          <w:rPr>
            <w:noProof/>
            <w:webHidden/>
          </w:rPr>
        </w:r>
        <w:r w:rsidR="00247AF5" w:rsidRPr="005B17D3">
          <w:rPr>
            <w:noProof/>
            <w:webHidden/>
          </w:rPr>
          <w:fldChar w:fldCharType="separate"/>
        </w:r>
        <w:r w:rsidR="00247AF5" w:rsidRPr="005B17D3">
          <w:rPr>
            <w:noProof/>
            <w:webHidden/>
          </w:rPr>
          <w:t>701</w:t>
        </w:r>
        <w:r w:rsidR="00247AF5" w:rsidRPr="005B17D3">
          <w:rPr>
            <w:noProof/>
            <w:webHidden/>
          </w:rPr>
          <w:fldChar w:fldCharType="end"/>
        </w:r>
      </w:hyperlink>
    </w:p>
    <w:p w14:paraId="31D097D7" w14:textId="3C5AC530" w:rsidR="00247AF5" w:rsidRPr="005B17D3" w:rsidRDefault="005B17D3">
      <w:pPr>
        <w:pStyle w:val="TableofFigures"/>
        <w:tabs>
          <w:tab w:val="right" w:leader="dot" w:pos="9350"/>
        </w:tabs>
        <w:rPr>
          <w:rFonts w:asciiTheme="minorHAnsi" w:eastAsiaTheme="minorEastAsia" w:hAnsiTheme="minorHAnsi" w:cstheme="minorBidi"/>
          <w:noProof/>
          <w:sz w:val="22"/>
          <w:szCs w:val="22"/>
        </w:rPr>
      </w:pPr>
      <w:hyperlink w:anchor="_Toc31622525" w:history="1">
        <w:r w:rsidR="00247AF5" w:rsidRPr="005B17D3">
          <w:rPr>
            <w:rStyle w:val="Hyperlink"/>
            <w:noProof/>
          </w:rPr>
          <w:t>Figure 167: Successfully Invoked Batch Process</w:t>
        </w:r>
        <w:r w:rsidR="00247AF5" w:rsidRPr="005B17D3">
          <w:rPr>
            <w:noProof/>
            <w:webHidden/>
          </w:rPr>
          <w:tab/>
        </w:r>
        <w:r w:rsidR="00247AF5" w:rsidRPr="005B17D3">
          <w:rPr>
            <w:noProof/>
            <w:webHidden/>
          </w:rPr>
          <w:fldChar w:fldCharType="begin"/>
        </w:r>
        <w:r w:rsidR="00247AF5" w:rsidRPr="005B17D3">
          <w:rPr>
            <w:noProof/>
            <w:webHidden/>
          </w:rPr>
          <w:instrText xml:space="preserve"> PAGEREF _Toc31622525 \h </w:instrText>
        </w:r>
        <w:r w:rsidR="00247AF5" w:rsidRPr="005B17D3">
          <w:rPr>
            <w:noProof/>
            <w:webHidden/>
          </w:rPr>
        </w:r>
        <w:r w:rsidR="00247AF5" w:rsidRPr="005B17D3">
          <w:rPr>
            <w:noProof/>
            <w:webHidden/>
          </w:rPr>
          <w:fldChar w:fldCharType="separate"/>
        </w:r>
        <w:r w:rsidR="00247AF5" w:rsidRPr="005B17D3">
          <w:rPr>
            <w:noProof/>
            <w:webHidden/>
          </w:rPr>
          <w:t>702</w:t>
        </w:r>
        <w:r w:rsidR="00247AF5" w:rsidRPr="005B17D3">
          <w:rPr>
            <w:noProof/>
            <w:webHidden/>
          </w:rPr>
          <w:fldChar w:fldCharType="end"/>
        </w:r>
      </w:hyperlink>
    </w:p>
    <w:p w14:paraId="2A5DDEB6" w14:textId="1FDDF0DD" w:rsidR="00247AF5" w:rsidRPr="005B17D3" w:rsidRDefault="005B17D3">
      <w:pPr>
        <w:pStyle w:val="TableofFigures"/>
        <w:tabs>
          <w:tab w:val="right" w:leader="dot" w:pos="9350"/>
        </w:tabs>
        <w:rPr>
          <w:rFonts w:asciiTheme="minorHAnsi" w:eastAsiaTheme="minorEastAsia" w:hAnsiTheme="minorHAnsi" w:cstheme="minorBidi"/>
          <w:noProof/>
          <w:sz w:val="22"/>
          <w:szCs w:val="22"/>
        </w:rPr>
      </w:pPr>
      <w:hyperlink w:anchor="_Toc31622526" w:history="1">
        <w:r w:rsidR="00247AF5" w:rsidRPr="005B17D3">
          <w:rPr>
            <w:rStyle w:val="Hyperlink"/>
            <w:noProof/>
          </w:rPr>
          <w:t>Figure 168: Selected Letter Not Active for Mailing</w:t>
        </w:r>
        <w:r w:rsidR="00247AF5" w:rsidRPr="005B17D3">
          <w:rPr>
            <w:noProof/>
            <w:webHidden/>
          </w:rPr>
          <w:tab/>
        </w:r>
        <w:r w:rsidR="00247AF5" w:rsidRPr="005B17D3">
          <w:rPr>
            <w:noProof/>
            <w:webHidden/>
          </w:rPr>
          <w:fldChar w:fldCharType="begin"/>
        </w:r>
        <w:r w:rsidR="00247AF5" w:rsidRPr="005B17D3">
          <w:rPr>
            <w:noProof/>
            <w:webHidden/>
          </w:rPr>
          <w:instrText xml:space="preserve"> PAGEREF _Toc31622526 \h </w:instrText>
        </w:r>
        <w:r w:rsidR="00247AF5" w:rsidRPr="005B17D3">
          <w:rPr>
            <w:noProof/>
            <w:webHidden/>
          </w:rPr>
        </w:r>
        <w:r w:rsidR="00247AF5" w:rsidRPr="005B17D3">
          <w:rPr>
            <w:noProof/>
            <w:webHidden/>
          </w:rPr>
          <w:fldChar w:fldCharType="separate"/>
        </w:r>
        <w:r w:rsidR="00247AF5" w:rsidRPr="005B17D3">
          <w:rPr>
            <w:noProof/>
            <w:webHidden/>
          </w:rPr>
          <w:t>702</w:t>
        </w:r>
        <w:r w:rsidR="00247AF5" w:rsidRPr="005B17D3">
          <w:rPr>
            <w:noProof/>
            <w:webHidden/>
          </w:rPr>
          <w:fldChar w:fldCharType="end"/>
        </w:r>
      </w:hyperlink>
    </w:p>
    <w:p w14:paraId="6E35AA28" w14:textId="1A568DE1" w:rsidR="00247AF5" w:rsidRPr="005B17D3" w:rsidRDefault="005B17D3">
      <w:pPr>
        <w:pStyle w:val="TableofFigures"/>
        <w:tabs>
          <w:tab w:val="right" w:leader="dot" w:pos="9350"/>
        </w:tabs>
        <w:rPr>
          <w:rFonts w:asciiTheme="minorHAnsi" w:eastAsiaTheme="minorEastAsia" w:hAnsiTheme="minorHAnsi" w:cstheme="minorBidi"/>
          <w:noProof/>
          <w:sz w:val="22"/>
          <w:szCs w:val="22"/>
        </w:rPr>
      </w:pPr>
      <w:hyperlink w:anchor="_Toc31622527" w:history="1">
        <w:r w:rsidR="00247AF5" w:rsidRPr="005B17D3">
          <w:rPr>
            <w:rStyle w:val="Hyperlink"/>
            <w:noProof/>
          </w:rPr>
          <w:t>Figure 170: Letter in "Inactive" Status</w:t>
        </w:r>
        <w:r w:rsidR="00247AF5" w:rsidRPr="005B17D3">
          <w:rPr>
            <w:noProof/>
            <w:webHidden/>
          </w:rPr>
          <w:tab/>
        </w:r>
        <w:r w:rsidR="00247AF5" w:rsidRPr="005B17D3">
          <w:rPr>
            <w:noProof/>
            <w:webHidden/>
          </w:rPr>
          <w:fldChar w:fldCharType="begin"/>
        </w:r>
        <w:r w:rsidR="00247AF5" w:rsidRPr="005B17D3">
          <w:rPr>
            <w:noProof/>
            <w:webHidden/>
          </w:rPr>
          <w:instrText xml:space="preserve"> PAGEREF _Toc31622527 \h </w:instrText>
        </w:r>
        <w:r w:rsidR="00247AF5" w:rsidRPr="005B17D3">
          <w:rPr>
            <w:noProof/>
            <w:webHidden/>
          </w:rPr>
        </w:r>
        <w:r w:rsidR="00247AF5" w:rsidRPr="005B17D3">
          <w:rPr>
            <w:noProof/>
            <w:webHidden/>
          </w:rPr>
          <w:fldChar w:fldCharType="separate"/>
        </w:r>
        <w:r w:rsidR="00247AF5" w:rsidRPr="005B17D3">
          <w:rPr>
            <w:noProof/>
            <w:webHidden/>
          </w:rPr>
          <w:t>703</w:t>
        </w:r>
        <w:r w:rsidR="00247AF5" w:rsidRPr="005B17D3">
          <w:rPr>
            <w:noProof/>
            <w:webHidden/>
          </w:rPr>
          <w:fldChar w:fldCharType="end"/>
        </w:r>
      </w:hyperlink>
    </w:p>
    <w:p w14:paraId="1BCDA9A8" w14:textId="046FFBBB" w:rsidR="00247AF5" w:rsidRPr="005B17D3" w:rsidRDefault="005B17D3">
      <w:pPr>
        <w:pStyle w:val="TableofFigures"/>
        <w:tabs>
          <w:tab w:val="right" w:leader="dot" w:pos="9350"/>
        </w:tabs>
        <w:rPr>
          <w:rFonts w:asciiTheme="minorHAnsi" w:eastAsiaTheme="minorEastAsia" w:hAnsiTheme="minorHAnsi" w:cstheme="minorBidi"/>
          <w:noProof/>
          <w:sz w:val="22"/>
          <w:szCs w:val="22"/>
        </w:rPr>
      </w:pPr>
      <w:hyperlink w:anchor="_Toc31622528" w:history="1">
        <w:r w:rsidR="00247AF5" w:rsidRPr="005B17D3">
          <w:rPr>
            <w:rStyle w:val="Hyperlink"/>
            <w:noProof/>
          </w:rPr>
          <w:t>Figure 171: Letter Successfully Updated Message</w:t>
        </w:r>
        <w:r w:rsidR="00247AF5" w:rsidRPr="005B17D3">
          <w:rPr>
            <w:noProof/>
            <w:webHidden/>
          </w:rPr>
          <w:tab/>
        </w:r>
        <w:r w:rsidR="00247AF5" w:rsidRPr="005B17D3">
          <w:rPr>
            <w:noProof/>
            <w:webHidden/>
          </w:rPr>
          <w:fldChar w:fldCharType="begin"/>
        </w:r>
        <w:r w:rsidR="00247AF5" w:rsidRPr="005B17D3">
          <w:rPr>
            <w:noProof/>
            <w:webHidden/>
          </w:rPr>
          <w:instrText xml:space="preserve"> PAGEREF _Toc31622528 \h </w:instrText>
        </w:r>
        <w:r w:rsidR="00247AF5" w:rsidRPr="005B17D3">
          <w:rPr>
            <w:noProof/>
            <w:webHidden/>
          </w:rPr>
        </w:r>
        <w:r w:rsidR="00247AF5" w:rsidRPr="005B17D3">
          <w:rPr>
            <w:noProof/>
            <w:webHidden/>
          </w:rPr>
          <w:fldChar w:fldCharType="separate"/>
        </w:r>
        <w:r w:rsidR="00247AF5" w:rsidRPr="005B17D3">
          <w:rPr>
            <w:noProof/>
            <w:webHidden/>
          </w:rPr>
          <w:t>703</w:t>
        </w:r>
        <w:r w:rsidR="00247AF5" w:rsidRPr="005B17D3">
          <w:rPr>
            <w:noProof/>
            <w:webHidden/>
          </w:rPr>
          <w:fldChar w:fldCharType="end"/>
        </w:r>
      </w:hyperlink>
    </w:p>
    <w:p w14:paraId="3BF265E0" w14:textId="28465FDC" w:rsidR="00247AF5" w:rsidRPr="005B17D3" w:rsidRDefault="005B17D3">
      <w:pPr>
        <w:pStyle w:val="TableofFigures"/>
        <w:tabs>
          <w:tab w:val="right" w:leader="dot" w:pos="9350"/>
        </w:tabs>
        <w:rPr>
          <w:rFonts w:asciiTheme="minorHAnsi" w:eastAsiaTheme="minorEastAsia" w:hAnsiTheme="minorHAnsi" w:cstheme="minorBidi"/>
          <w:noProof/>
          <w:sz w:val="22"/>
          <w:szCs w:val="22"/>
        </w:rPr>
      </w:pPr>
      <w:hyperlink w:anchor="_Toc31622529" w:history="1">
        <w:r w:rsidR="00247AF5" w:rsidRPr="005B17D3">
          <w:rPr>
            <w:rStyle w:val="Hyperlink"/>
            <w:noProof/>
          </w:rPr>
          <w:t>Figure 172: Letter Sent to Print Vendor</w:t>
        </w:r>
        <w:r w:rsidR="00247AF5" w:rsidRPr="005B17D3">
          <w:rPr>
            <w:noProof/>
            <w:webHidden/>
          </w:rPr>
          <w:tab/>
        </w:r>
        <w:r w:rsidR="00247AF5" w:rsidRPr="005B17D3">
          <w:rPr>
            <w:noProof/>
            <w:webHidden/>
          </w:rPr>
          <w:fldChar w:fldCharType="begin"/>
        </w:r>
        <w:r w:rsidR="00247AF5" w:rsidRPr="005B17D3">
          <w:rPr>
            <w:noProof/>
            <w:webHidden/>
          </w:rPr>
          <w:instrText xml:space="preserve"> PAGEREF _Toc31622529 \h </w:instrText>
        </w:r>
        <w:r w:rsidR="00247AF5" w:rsidRPr="005B17D3">
          <w:rPr>
            <w:noProof/>
            <w:webHidden/>
          </w:rPr>
        </w:r>
        <w:r w:rsidR="00247AF5" w:rsidRPr="005B17D3">
          <w:rPr>
            <w:noProof/>
            <w:webHidden/>
          </w:rPr>
          <w:fldChar w:fldCharType="separate"/>
        </w:r>
        <w:r w:rsidR="00247AF5" w:rsidRPr="005B17D3">
          <w:rPr>
            <w:noProof/>
            <w:webHidden/>
          </w:rPr>
          <w:t>704</w:t>
        </w:r>
        <w:r w:rsidR="00247AF5" w:rsidRPr="005B17D3">
          <w:rPr>
            <w:noProof/>
            <w:webHidden/>
          </w:rPr>
          <w:fldChar w:fldCharType="end"/>
        </w:r>
      </w:hyperlink>
    </w:p>
    <w:p w14:paraId="43888A7E" w14:textId="6BA5F591" w:rsidR="00BE52CE" w:rsidRPr="005B17D3" w:rsidRDefault="00BE52CE" w:rsidP="00EF3896">
      <w:pPr>
        <w:rPr>
          <w:rFonts w:ascii="Arial" w:hAnsi="Arial"/>
        </w:rPr>
        <w:sectPr w:rsidR="00BE52CE" w:rsidRPr="005B17D3" w:rsidSect="003875C7">
          <w:footerReference w:type="default" r:id="rId13"/>
          <w:footerReference w:type="first" r:id="rId14"/>
          <w:pgSz w:w="12240" w:h="15840" w:code="1"/>
          <w:pgMar w:top="1440" w:right="1440" w:bottom="1440" w:left="1440" w:header="720" w:footer="720" w:gutter="0"/>
          <w:pgNumType w:fmt="lowerRoman" w:start="1"/>
          <w:cols w:space="720"/>
          <w:docGrid w:linePitch="360"/>
        </w:sectPr>
      </w:pPr>
      <w:r w:rsidRPr="005B17D3">
        <w:fldChar w:fldCharType="end"/>
      </w:r>
    </w:p>
    <w:p w14:paraId="6835CB8D" w14:textId="74AF0A6C" w:rsidR="00BE52CE" w:rsidRPr="005B17D3" w:rsidRDefault="00BE52CE" w:rsidP="00EF3896">
      <w:pPr>
        <w:pStyle w:val="Heading1"/>
      </w:pPr>
      <w:bookmarkStart w:id="39" w:name="_Toc406570991"/>
      <w:bookmarkStart w:id="40" w:name="_Toc478746431"/>
      <w:bookmarkStart w:id="41" w:name="_Toc482888361"/>
      <w:bookmarkStart w:id="42" w:name="_Ref502662145"/>
      <w:bookmarkStart w:id="43" w:name="_Ref502662232"/>
      <w:bookmarkStart w:id="44" w:name="_Toc31622084"/>
      <w:r w:rsidRPr="005B17D3">
        <w:lastRenderedPageBreak/>
        <w:t>Introduction</w:t>
      </w:r>
      <w:bookmarkEnd w:id="39"/>
      <w:bookmarkEnd w:id="40"/>
      <w:bookmarkEnd w:id="41"/>
      <w:bookmarkEnd w:id="42"/>
      <w:bookmarkEnd w:id="43"/>
      <w:bookmarkEnd w:id="44"/>
    </w:p>
    <w:p w14:paraId="72CEE0DF" w14:textId="509BDF6A" w:rsidR="00BE52CE" w:rsidRPr="005B17D3" w:rsidRDefault="00E72466" w:rsidP="00EF3896">
      <w:pPr>
        <w:pStyle w:val="BodyText"/>
        <w:rPr>
          <w:szCs w:val="24"/>
        </w:rPr>
      </w:pPr>
      <w:r w:rsidRPr="005B17D3">
        <w:rPr>
          <w:szCs w:val="24"/>
        </w:rPr>
        <w:t xml:space="preserve">Enrollment System (ES) </w:t>
      </w:r>
      <w:r w:rsidR="00B57A89" w:rsidRPr="005B17D3">
        <w:rPr>
          <w:szCs w:val="24"/>
        </w:rPr>
        <w:t>3.0</w:t>
      </w:r>
      <w:r w:rsidR="00BE52CE" w:rsidRPr="005B17D3">
        <w:rPr>
          <w:szCs w:val="24"/>
        </w:rPr>
        <w:t xml:space="preserve"> is the</w:t>
      </w:r>
      <w:r w:rsidR="00BE52CE" w:rsidRPr="005B17D3">
        <w:rPr>
          <w:szCs w:val="24"/>
        </w:rPr>
        <w:fldChar w:fldCharType="begin"/>
      </w:r>
      <w:r w:rsidR="00BE52CE" w:rsidRPr="005B17D3">
        <w:rPr>
          <w:szCs w:val="24"/>
        </w:rPr>
        <w:instrText xml:space="preserve"> XE "Health</w:instrText>
      </w:r>
      <w:r w:rsidR="00BE52CE" w:rsidRPr="005B17D3">
        <w:rPr>
          <w:iCs/>
          <w:szCs w:val="24"/>
        </w:rPr>
        <w:instrText>e</w:instrText>
      </w:r>
      <w:r w:rsidR="00BE52CE" w:rsidRPr="005B17D3">
        <w:rPr>
          <w:szCs w:val="24"/>
        </w:rPr>
        <w:instrText xml:space="preserve">Vet" </w:instrText>
      </w:r>
      <w:r w:rsidR="00BE52CE" w:rsidRPr="005B17D3">
        <w:rPr>
          <w:szCs w:val="24"/>
        </w:rPr>
        <w:fldChar w:fldCharType="end"/>
      </w:r>
      <w:r w:rsidR="00BE52CE" w:rsidRPr="005B17D3">
        <w:rPr>
          <w:szCs w:val="24"/>
        </w:rPr>
        <w:t xml:space="preserve"> replacement system for the decommissioned product known as </w:t>
      </w:r>
      <w:r w:rsidR="00BE52CE" w:rsidRPr="005B17D3">
        <w:rPr>
          <w:rStyle w:val="Text-onlypopuphotspot"/>
          <w:szCs w:val="24"/>
        </w:rPr>
        <w:t>HEC (Health Eligibility Center, Atlanta)</w:t>
      </w:r>
      <w:r w:rsidR="00BE52CE" w:rsidRPr="005B17D3">
        <w:rPr>
          <w:szCs w:val="24"/>
        </w:rPr>
        <w:t xml:space="preserve"> Legacy. It is both a re-host of HEC Legacy and in some instances (use cases/features), a re-engineering. ES allows staff at HEC to work more efficiently and determine patient eligibility</w:t>
      </w:r>
      <w:r w:rsidR="00BE52CE" w:rsidRPr="005B17D3">
        <w:rPr>
          <w:szCs w:val="24"/>
        </w:rPr>
        <w:fldChar w:fldCharType="begin"/>
      </w:r>
      <w:r w:rsidR="00BE52CE" w:rsidRPr="005B17D3">
        <w:rPr>
          <w:szCs w:val="24"/>
        </w:rPr>
        <w:instrText xml:space="preserve"> XE "</w:instrText>
      </w:r>
      <w:r w:rsidR="00BE52CE" w:rsidRPr="005B17D3">
        <w:rPr>
          <w:b/>
          <w:szCs w:val="24"/>
        </w:rPr>
        <w:instrText>Eligibility</w:instrText>
      </w:r>
      <w:r w:rsidR="00BE52CE" w:rsidRPr="005B17D3">
        <w:rPr>
          <w:szCs w:val="24"/>
        </w:rPr>
        <w:instrText xml:space="preserve">" </w:instrText>
      </w:r>
      <w:r w:rsidR="00BE52CE" w:rsidRPr="005B17D3">
        <w:rPr>
          <w:szCs w:val="24"/>
        </w:rPr>
        <w:fldChar w:fldCharType="end"/>
      </w:r>
      <w:r w:rsidR="00BE52CE" w:rsidRPr="005B17D3">
        <w:rPr>
          <w:szCs w:val="24"/>
        </w:rPr>
        <w:t xml:space="preserve"> in a timelier manner. Messaging with the </w:t>
      </w:r>
      <w:r w:rsidR="00BE52CE" w:rsidRPr="005B17D3">
        <w:rPr>
          <w:rStyle w:val="Text-onlypopuphotspot"/>
          <w:szCs w:val="24"/>
        </w:rPr>
        <w:t>VAMC</w:t>
      </w:r>
      <w:r w:rsidR="00BE52CE" w:rsidRPr="005B17D3">
        <w:rPr>
          <w:szCs w:val="24"/>
        </w:rPr>
        <w:t xml:space="preserve"> (</w:t>
      </w:r>
      <w:r w:rsidR="00BE52CE" w:rsidRPr="005B17D3">
        <w:rPr>
          <w:rFonts w:cs="Arial"/>
          <w:szCs w:val="24"/>
        </w:rPr>
        <w:t xml:space="preserve">Department of Veterans Affairs Medical Center) </w:t>
      </w:r>
      <w:r w:rsidR="00BE52CE" w:rsidRPr="005B17D3">
        <w:rPr>
          <w:szCs w:val="24"/>
        </w:rPr>
        <w:t>allows updates to the enterprise enrollment</w:t>
      </w:r>
      <w:r w:rsidR="00BE52CE" w:rsidRPr="005B17D3">
        <w:rPr>
          <w:szCs w:val="24"/>
        </w:rPr>
        <w:fldChar w:fldCharType="begin"/>
      </w:r>
      <w:r w:rsidR="00BE52CE" w:rsidRPr="005B17D3">
        <w:rPr>
          <w:szCs w:val="24"/>
        </w:rPr>
        <w:instrText xml:space="preserve"> XE "</w:instrText>
      </w:r>
      <w:r w:rsidR="00BE52CE" w:rsidRPr="005B17D3">
        <w:rPr>
          <w:b/>
          <w:szCs w:val="24"/>
        </w:rPr>
        <w:instrText>Enrollment</w:instrText>
      </w:r>
      <w:r w:rsidR="00BE52CE" w:rsidRPr="005B17D3">
        <w:rPr>
          <w:szCs w:val="24"/>
        </w:rPr>
        <w:instrText xml:space="preserve">:system" </w:instrText>
      </w:r>
      <w:r w:rsidR="00BE52CE" w:rsidRPr="005B17D3">
        <w:rPr>
          <w:szCs w:val="24"/>
        </w:rPr>
        <w:fldChar w:fldCharType="end"/>
      </w:r>
      <w:r w:rsidR="00BE52CE" w:rsidRPr="005B17D3">
        <w:rPr>
          <w:szCs w:val="24"/>
        </w:rPr>
        <w:t xml:space="preserve"> system to be shared with the field.</w:t>
      </w:r>
    </w:p>
    <w:p w14:paraId="0595C67F" w14:textId="77777777" w:rsidR="00BE52CE" w:rsidRPr="005B17D3" w:rsidRDefault="00BE52CE" w:rsidP="00EF3896">
      <w:pPr>
        <w:pStyle w:val="BodyText"/>
        <w:rPr>
          <w:szCs w:val="24"/>
        </w:rPr>
      </w:pPr>
      <w:r w:rsidRPr="005B17D3">
        <w:rPr>
          <w:szCs w:val="24"/>
        </w:rPr>
        <w:t>It is one component of the "system of systems" needed to implement the Health</w:t>
      </w:r>
      <w:r w:rsidRPr="005B17D3">
        <w:rPr>
          <w:i/>
          <w:szCs w:val="24"/>
          <w:u w:val="single"/>
        </w:rPr>
        <w:t>e</w:t>
      </w:r>
      <w:r w:rsidRPr="005B17D3">
        <w:rPr>
          <w:szCs w:val="24"/>
        </w:rPr>
        <w:t>Vet</w:t>
      </w:r>
      <w:r w:rsidRPr="005B17D3">
        <w:rPr>
          <w:szCs w:val="24"/>
        </w:rPr>
        <w:fldChar w:fldCharType="begin"/>
      </w:r>
      <w:r w:rsidRPr="005B17D3">
        <w:rPr>
          <w:szCs w:val="24"/>
        </w:rPr>
        <w:instrText xml:space="preserve"> XE "HealtheVet" </w:instrText>
      </w:r>
      <w:r w:rsidRPr="005B17D3">
        <w:rPr>
          <w:szCs w:val="24"/>
        </w:rPr>
        <w:fldChar w:fldCharType="end"/>
      </w:r>
      <w:r w:rsidRPr="005B17D3">
        <w:rPr>
          <w:szCs w:val="24"/>
        </w:rPr>
        <w:t xml:space="preserve"> </w:t>
      </w:r>
      <w:r w:rsidRPr="005B17D3">
        <w:rPr>
          <w:rStyle w:val="Text-onlypopuphotspot"/>
          <w:szCs w:val="24"/>
        </w:rPr>
        <w:t>REE</w:t>
      </w:r>
      <w:r w:rsidRPr="005B17D3">
        <w:rPr>
          <w:szCs w:val="24"/>
        </w:rPr>
        <w:t xml:space="preserve"> (Registration, Eligibility &amp; Enrollment) environment.</w:t>
      </w:r>
    </w:p>
    <w:p w14:paraId="5DECB6CC" w14:textId="77777777" w:rsidR="00BE52CE" w:rsidRPr="005B17D3" w:rsidRDefault="00BE52CE" w:rsidP="00EF3896">
      <w:pPr>
        <w:pStyle w:val="BodyText"/>
      </w:pPr>
      <w:r w:rsidRPr="005B17D3">
        <w:t>Its two main functions are:</w:t>
      </w:r>
    </w:p>
    <w:p w14:paraId="5D2DA6F2" w14:textId="77777777" w:rsidR="00BE52CE" w:rsidRPr="005B17D3" w:rsidRDefault="00BE52CE" w:rsidP="00EF3896">
      <w:pPr>
        <w:pStyle w:val="ListBullet"/>
      </w:pPr>
      <w:r w:rsidRPr="005B17D3">
        <w:t>Expert System (Messaging)</w:t>
      </w:r>
    </w:p>
    <w:p w14:paraId="3B6A6EE7" w14:textId="77777777" w:rsidR="00BE52CE" w:rsidRPr="005B17D3" w:rsidRDefault="00BE52CE" w:rsidP="00884662">
      <w:pPr>
        <w:pStyle w:val="BodyTextBullet1"/>
        <w:numPr>
          <w:ilvl w:val="0"/>
          <w:numId w:val="58"/>
        </w:numPr>
      </w:pPr>
      <w:r w:rsidRPr="005B17D3">
        <w:t>The messaging subsystem provides a seamless bi-directional interface with external Veterans Health Administration (VHA) and non-VHA systems for data exchange of Veterans’ information.</w:t>
      </w:r>
    </w:p>
    <w:p w14:paraId="7D2D575A" w14:textId="77777777" w:rsidR="00BE52CE" w:rsidRPr="005B17D3" w:rsidRDefault="00BE52CE" w:rsidP="00EF3896">
      <w:pPr>
        <w:pStyle w:val="ListBullet"/>
      </w:pPr>
      <w:r w:rsidRPr="005B17D3">
        <w:t>Work Flow (Case Management)</w:t>
      </w:r>
    </w:p>
    <w:p w14:paraId="4F7D03D1" w14:textId="77777777" w:rsidR="00BE52CE" w:rsidRPr="005B17D3" w:rsidRDefault="00BE52CE" w:rsidP="00884662">
      <w:pPr>
        <w:pStyle w:val="BodyTextBullet1"/>
        <w:numPr>
          <w:ilvl w:val="0"/>
          <w:numId w:val="59"/>
        </w:numPr>
      </w:pPr>
      <w:r w:rsidRPr="005B17D3">
        <w:t>The case management subsystem provides authorized VHA case representatives at the HEC with a web interface to easily track, maintain, and manage cases associated with Veteran benefits.</w:t>
      </w:r>
    </w:p>
    <w:p w14:paraId="0A0846F7" w14:textId="0CE86FAC" w:rsidR="00BE52CE" w:rsidRPr="005B17D3" w:rsidRDefault="00BE52CE" w:rsidP="00884662">
      <w:pPr>
        <w:pStyle w:val="BodyTextBullet1"/>
        <w:numPr>
          <w:ilvl w:val="0"/>
          <w:numId w:val="59"/>
        </w:numPr>
      </w:pPr>
      <w:r w:rsidRPr="005B17D3">
        <w:t>HEC staff utilizes ES to manage these "cases" to completion so that verified E&amp;E can be determined.</w:t>
      </w:r>
    </w:p>
    <w:p w14:paraId="4C10C039" w14:textId="77777777" w:rsidR="00124B51" w:rsidRPr="005B17D3" w:rsidRDefault="00124B51" w:rsidP="00124B51">
      <w:pPr>
        <w:pStyle w:val="BodyTextBullet1"/>
        <w:ind w:left="720"/>
      </w:pPr>
    </w:p>
    <w:p w14:paraId="7A9723A1" w14:textId="23362974" w:rsidR="00BE52CE" w:rsidRPr="005B17D3" w:rsidRDefault="00BE52CE" w:rsidP="00EF3896">
      <w:pPr>
        <w:pStyle w:val="Heading2"/>
      </w:pPr>
      <w:bookmarkStart w:id="45" w:name="_Toc406570992"/>
      <w:bookmarkStart w:id="46" w:name="_Toc478746432"/>
      <w:bookmarkStart w:id="47" w:name="_Toc482888362"/>
      <w:bookmarkStart w:id="48" w:name="_Toc31622085"/>
      <w:r w:rsidRPr="005B17D3">
        <w:t>Purpose</w:t>
      </w:r>
      <w:bookmarkEnd w:id="45"/>
      <w:bookmarkEnd w:id="46"/>
      <w:bookmarkEnd w:id="47"/>
      <w:bookmarkEnd w:id="48"/>
    </w:p>
    <w:p w14:paraId="133ED6A5" w14:textId="55ECFF64" w:rsidR="00BE52CE" w:rsidRPr="005B17D3" w:rsidRDefault="00BE52CE" w:rsidP="00EF3896">
      <w:pPr>
        <w:pStyle w:val="BodyText"/>
      </w:pPr>
      <w:r w:rsidRPr="005B17D3">
        <w:t>The purpose of this user guide is to familiarize users with important features and navigational elements of the application.</w:t>
      </w:r>
    </w:p>
    <w:p w14:paraId="000E737A" w14:textId="77777777" w:rsidR="00124B51" w:rsidRPr="005B17D3" w:rsidRDefault="00124B51" w:rsidP="00EF3896">
      <w:pPr>
        <w:pStyle w:val="BodyText"/>
      </w:pPr>
    </w:p>
    <w:p w14:paraId="6CBD34DB" w14:textId="3029162E" w:rsidR="00BE52CE" w:rsidRPr="005B17D3" w:rsidRDefault="00BE52CE" w:rsidP="00EF3896">
      <w:pPr>
        <w:pStyle w:val="Heading2"/>
      </w:pPr>
      <w:bookmarkStart w:id="49" w:name="_Toc406570993"/>
      <w:bookmarkStart w:id="50" w:name="_Toc478746433"/>
      <w:bookmarkStart w:id="51" w:name="_Toc482888363"/>
      <w:bookmarkStart w:id="52" w:name="_Toc31622086"/>
      <w:r w:rsidRPr="005B17D3">
        <w:t>Overview</w:t>
      </w:r>
      <w:bookmarkEnd w:id="49"/>
      <w:bookmarkEnd w:id="50"/>
      <w:bookmarkEnd w:id="51"/>
      <w:bookmarkEnd w:id="52"/>
    </w:p>
    <w:p w14:paraId="31A1A940" w14:textId="77777777" w:rsidR="00BE52CE" w:rsidRPr="005B17D3" w:rsidRDefault="00BE52CE" w:rsidP="00EF3896">
      <w:pPr>
        <w:pStyle w:val="BodyTextBullet2"/>
      </w:pPr>
      <w:r w:rsidRPr="005B17D3">
        <w:t>Enrollment System Redesign (ESR) V3.1 (now ES)</w:t>
      </w:r>
      <w:r w:rsidRPr="005B17D3">
        <w:rPr>
          <w:b/>
        </w:rPr>
        <w:t xml:space="preserve"> </w:t>
      </w:r>
      <w:r w:rsidRPr="005B17D3">
        <w:t>added additional requested functionality and minor enhancements. These enhancements were developed on both the VistA Registration, Eligibility, and Enrollment (REE) Legacy and ESR systems. The idea was to ensure VAMCs maintained their ability to make initial enrollment and eligibility determinations while supporting the replacement and enhancements of the HEC Legacy Software Application.</w:t>
      </w:r>
    </w:p>
    <w:p w14:paraId="21E6C11C" w14:textId="1F8F443D" w:rsidR="00BE52CE" w:rsidRPr="005B17D3" w:rsidRDefault="00BE52CE" w:rsidP="00EF3896">
      <w:pPr>
        <w:pStyle w:val="BodyTextBullet2"/>
      </w:pPr>
      <w:r w:rsidRPr="005B17D3">
        <w:t>President George W. Bush established a Task Force for returning Global War on Terror</w:t>
      </w:r>
      <w:r w:rsidRPr="005B17D3">
        <w:fldChar w:fldCharType="begin"/>
      </w:r>
      <w:r w:rsidRPr="005B17D3">
        <w:instrText xml:space="preserve"> XE "Global War on Terror" </w:instrText>
      </w:r>
      <w:r w:rsidRPr="005B17D3">
        <w:fldChar w:fldCharType="end"/>
      </w:r>
      <w:r w:rsidRPr="005B17D3">
        <w:t xml:space="preserve"> (GWOT) heroes who resulted in enhancements that improved delivery of Federal services and benefits to GWOT</w:t>
      </w:r>
      <w:r w:rsidRPr="005B17D3">
        <w:fldChar w:fldCharType="begin"/>
      </w:r>
      <w:r w:rsidRPr="005B17D3">
        <w:instrText xml:space="preserve"> XE "GWOT" \t "</w:instrText>
      </w:r>
      <w:r w:rsidRPr="005B17D3">
        <w:rPr>
          <w:i/>
        </w:rPr>
        <w:instrText>See</w:instrText>
      </w:r>
      <w:r w:rsidRPr="005B17D3">
        <w:instrText xml:space="preserve"> Global War on Terror" </w:instrText>
      </w:r>
      <w:r w:rsidRPr="005B17D3">
        <w:fldChar w:fldCharType="end"/>
      </w:r>
      <w:r w:rsidRPr="005B17D3">
        <w:t xml:space="preserve"> service members and Veterans. Among recommendations associated with Task Force was to focus on enhancing delivery of services and information to GWOT service members and Veterans within existing authority and resource levels.</w:t>
      </w:r>
    </w:p>
    <w:p w14:paraId="563997FF" w14:textId="77777777" w:rsidR="00124B51" w:rsidRPr="005B17D3" w:rsidRDefault="00124B51" w:rsidP="00EF3896">
      <w:pPr>
        <w:pStyle w:val="BodyTextBullet2"/>
      </w:pPr>
    </w:p>
    <w:p w14:paraId="2C8B263D" w14:textId="1749EB45" w:rsidR="00BE52CE" w:rsidRPr="005B17D3" w:rsidRDefault="00BE52CE" w:rsidP="00EF3896">
      <w:pPr>
        <w:pStyle w:val="Heading3"/>
      </w:pPr>
      <w:bookmarkStart w:id="53" w:name="_Toc31622087"/>
      <w:r w:rsidRPr="005B17D3">
        <w:t>Versions and Significant Additions and Updates</w:t>
      </w:r>
      <w:bookmarkEnd w:id="53"/>
    </w:p>
    <w:p w14:paraId="3B86B875" w14:textId="77777777" w:rsidR="00CE74DE" w:rsidRPr="005B17D3" w:rsidRDefault="00CE74DE" w:rsidP="00CE74DE">
      <w:pPr>
        <w:pStyle w:val="BodyTextBullet1"/>
        <w:ind w:left="360"/>
      </w:pPr>
      <w:r w:rsidRPr="005B17D3">
        <w:rPr>
          <w:b/>
        </w:rPr>
        <w:t>ES V5.10</w:t>
      </w:r>
      <w:r w:rsidRPr="005B17D3">
        <w:t xml:space="preserve"> added the following: </w:t>
      </w:r>
    </w:p>
    <w:p w14:paraId="3A5F310D" w14:textId="45E67C18" w:rsidR="00CE74DE" w:rsidRPr="005B17D3" w:rsidRDefault="00CE74DE" w:rsidP="001470FA">
      <w:pPr>
        <w:pStyle w:val="Body0"/>
        <w:numPr>
          <w:ilvl w:val="0"/>
          <w:numId w:val="435"/>
        </w:numPr>
        <w:rPr>
          <w:rStyle w:val="BodyText3Char"/>
          <w:rFonts w:eastAsia="ArialUnicodeMS"/>
        </w:rPr>
      </w:pPr>
      <w:r w:rsidRPr="005B17D3">
        <w:rPr>
          <w:rStyle w:val="BodyText3Char"/>
          <w:rFonts w:eastAsia="ArialUnicodeMS"/>
        </w:rPr>
        <w:t>Reroute Anonymous Health Care Applications (HCAs)</w:t>
      </w:r>
    </w:p>
    <w:p w14:paraId="36338826" w14:textId="31949C48" w:rsidR="0075062E" w:rsidRPr="005B17D3" w:rsidRDefault="0075062E" w:rsidP="001470FA">
      <w:pPr>
        <w:pStyle w:val="Body0"/>
        <w:numPr>
          <w:ilvl w:val="0"/>
          <w:numId w:val="435"/>
        </w:numPr>
        <w:rPr>
          <w:rStyle w:val="BodyText3Char"/>
          <w:rFonts w:eastAsia="ArialUnicodeMS"/>
        </w:rPr>
      </w:pPr>
      <w:r w:rsidRPr="005B17D3">
        <w:rPr>
          <w:rStyle w:val="BodyText3Char"/>
          <w:rFonts w:eastAsia="ArialUnicodeMS"/>
        </w:rPr>
        <w:t>Changed “Veteran Medical Benefit Plan (VMBP)</w:t>
      </w:r>
      <w:r w:rsidR="00F73B78" w:rsidRPr="005B17D3">
        <w:rPr>
          <w:rStyle w:val="BodyText3Char"/>
          <w:rFonts w:eastAsia="ArialUnicodeMS"/>
        </w:rPr>
        <w:t>”</w:t>
      </w:r>
      <w:r w:rsidRPr="005B17D3">
        <w:rPr>
          <w:rStyle w:val="BodyText3Char"/>
          <w:rFonts w:eastAsia="ArialUnicodeMS"/>
        </w:rPr>
        <w:t xml:space="preserve"> to “</w:t>
      </w:r>
      <w:r w:rsidR="00946AE1" w:rsidRPr="005B17D3">
        <w:rPr>
          <w:rFonts w:ascii="Times New Roman" w:eastAsia="Times New Roman" w:hAnsi="Times New Roman" w:cs="Times New Roman"/>
          <w:color w:val="auto"/>
          <w:sz w:val="24"/>
          <w:szCs w:val="24"/>
        </w:rPr>
        <w:t>VHA Profile</w:t>
      </w:r>
      <w:r w:rsidR="00D86C8D" w:rsidRPr="005B17D3">
        <w:rPr>
          <w:rFonts w:ascii="Times New Roman" w:eastAsia="Times New Roman" w:hAnsi="Times New Roman" w:cs="Times New Roman"/>
          <w:color w:val="auto"/>
          <w:sz w:val="24"/>
          <w:szCs w:val="24"/>
        </w:rPr>
        <w:t xml:space="preserve"> (VHAP)</w:t>
      </w:r>
      <w:r w:rsidRPr="005B17D3">
        <w:rPr>
          <w:rFonts w:ascii="Times New Roman" w:eastAsia="Times New Roman" w:hAnsi="Times New Roman" w:cs="Times New Roman"/>
          <w:color w:val="auto"/>
          <w:sz w:val="24"/>
          <w:szCs w:val="24"/>
        </w:rPr>
        <w:t>”</w:t>
      </w:r>
    </w:p>
    <w:p w14:paraId="70E9A3AD" w14:textId="3ADB3104" w:rsidR="00CE74DE" w:rsidRPr="005B17D3" w:rsidRDefault="00CE74DE" w:rsidP="001470FA">
      <w:pPr>
        <w:pStyle w:val="Body0"/>
        <w:numPr>
          <w:ilvl w:val="0"/>
          <w:numId w:val="435"/>
        </w:numPr>
        <w:rPr>
          <w:rStyle w:val="BodyText3Char"/>
          <w:rFonts w:eastAsia="ArialUnicodeMS"/>
        </w:rPr>
      </w:pPr>
      <w:r w:rsidRPr="005B17D3">
        <w:rPr>
          <w:rStyle w:val="BodyText3Char"/>
          <w:rFonts w:eastAsia="ArialUnicodeMS"/>
        </w:rPr>
        <w:t>V</w:t>
      </w:r>
      <w:r w:rsidR="00946AE1" w:rsidRPr="005B17D3">
        <w:rPr>
          <w:rStyle w:val="BodyText3Char"/>
          <w:rFonts w:eastAsia="ArialUnicodeMS"/>
        </w:rPr>
        <w:t>HA Profile</w:t>
      </w:r>
      <w:r w:rsidRPr="005B17D3">
        <w:rPr>
          <w:rStyle w:val="BodyText3Char"/>
          <w:rFonts w:eastAsia="ArialUnicodeMS"/>
        </w:rPr>
        <w:t xml:space="preserve"> link on the Overview Page</w:t>
      </w:r>
    </w:p>
    <w:p w14:paraId="4E390986" w14:textId="2DEF4636" w:rsidR="00CE74DE" w:rsidRPr="005B17D3" w:rsidRDefault="00CE74DE" w:rsidP="001470FA">
      <w:pPr>
        <w:pStyle w:val="Body0"/>
        <w:numPr>
          <w:ilvl w:val="0"/>
          <w:numId w:val="435"/>
        </w:numPr>
        <w:rPr>
          <w:rStyle w:val="BodyText3Char"/>
          <w:rFonts w:eastAsia="ArialUnicodeMS"/>
        </w:rPr>
      </w:pPr>
      <w:r w:rsidRPr="005B17D3">
        <w:rPr>
          <w:rStyle w:val="BodyText3Char"/>
          <w:rFonts w:eastAsia="ArialUnicodeMS"/>
        </w:rPr>
        <w:t xml:space="preserve">Carve Out </w:t>
      </w:r>
      <w:r w:rsidR="00946AE1" w:rsidRPr="005B17D3">
        <w:rPr>
          <w:rFonts w:ascii="Times New Roman" w:hAnsi="Times New Roman" w:cs="Times New Roman"/>
          <w:sz w:val="24"/>
          <w:szCs w:val="24"/>
        </w:rPr>
        <w:t>VHA Profiles</w:t>
      </w:r>
      <w:r w:rsidRPr="005B17D3">
        <w:rPr>
          <w:rStyle w:val="BodyText3Char"/>
          <w:rFonts w:eastAsia="ArialUnicodeMS"/>
        </w:rPr>
        <w:t xml:space="preserve">: </w:t>
      </w:r>
    </w:p>
    <w:p w14:paraId="2A36FA5C" w14:textId="77777777" w:rsidR="00111761" w:rsidRPr="005B17D3" w:rsidRDefault="00111761" w:rsidP="001470FA">
      <w:pPr>
        <w:pStyle w:val="body"/>
        <w:numPr>
          <w:ilvl w:val="0"/>
          <w:numId w:val="512"/>
        </w:numPr>
        <w:rPr>
          <w:rFonts w:eastAsia="Arial"/>
        </w:rPr>
      </w:pPr>
      <w:r w:rsidRPr="005B17D3">
        <w:rPr>
          <w:rFonts w:eastAsia="Arial"/>
        </w:rPr>
        <w:t>Comprehensive Extended Care Services Copay Exempt</w:t>
      </w:r>
    </w:p>
    <w:p w14:paraId="1A2F6EF8" w14:textId="77777777" w:rsidR="00111761" w:rsidRPr="005B17D3" w:rsidRDefault="00111761" w:rsidP="001470FA">
      <w:pPr>
        <w:pStyle w:val="body"/>
        <w:numPr>
          <w:ilvl w:val="0"/>
          <w:numId w:val="512"/>
        </w:numPr>
        <w:rPr>
          <w:rFonts w:eastAsia="Arial"/>
        </w:rPr>
      </w:pPr>
      <w:r w:rsidRPr="005B17D3">
        <w:rPr>
          <w:rFonts w:eastAsia="Arial"/>
        </w:rPr>
        <w:t>Veteran Extended Care Services Copay Exempt </w:t>
      </w:r>
    </w:p>
    <w:p w14:paraId="28C0E7E0" w14:textId="77777777" w:rsidR="00111761" w:rsidRPr="005B17D3" w:rsidRDefault="00111761" w:rsidP="001470FA">
      <w:pPr>
        <w:pStyle w:val="body"/>
        <w:numPr>
          <w:ilvl w:val="0"/>
          <w:numId w:val="512"/>
        </w:numPr>
      </w:pPr>
      <w:r w:rsidRPr="005B17D3">
        <w:rPr>
          <w:rFonts w:eastAsia="Arial"/>
        </w:rPr>
        <w:t>Veteran Extended Care Services Copay Req</w:t>
      </w:r>
    </w:p>
    <w:p w14:paraId="0B8C56AB" w14:textId="77777777" w:rsidR="00111761" w:rsidRPr="005B17D3" w:rsidRDefault="00111761" w:rsidP="001470FA">
      <w:pPr>
        <w:pStyle w:val="body"/>
        <w:numPr>
          <w:ilvl w:val="0"/>
          <w:numId w:val="512"/>
        </w:numPr>
        <w:rPr>
          <w:rFonts w:eastAsia="Arial"/>
        </w:rPr>
      </w:pPr>
      <w:r w:rsidRPr="005B17D3">
        <w:rPr>
          <w:rFonts w:eastAsia="Arial"/>
        </w:rPr>
        <w:t>Extended Care Services Humanitarian</w:t>
      </w:r>
    </w:p>
    <w:p w14:paraId="21E58CE1" w14:textId="77777777" w:rsidR="00111761" w:rsidRPr="005B17D3" w:rsidRDefault="00111761" w:rsidP="001470FA">
      <w:pPr>
        <w:pStyle w:val="body"/>
        <w:numPr>
          <w:ilvl w:val="0"/>
          <w:numId w:val="512"/>
        </w:numPr>
        <w:rPr>
          <w:rFonts w:eastAsia="Arial"/>
        </w:rPr>
      </w:pPr>
      <w:r w:rsidRPr="005B17D3">
        <w:rPr>
          <w:rFonts w:eastAsia="Arial"/>
        </w:rPr>
        <w:t>Veteran Foreign Medical Plan</w:t>
      </w:r>
    </w:p>
    <w:p w14:paraId="7E5A5466" w14:textId="77777777" w:rsidR="00111761" w:rsidRPr="005B17D3" w:rsidRDefault="00111761" w:rsidP="001470FA">
      <w:pPr>
        <w:pStyle w:val="body"/>
        <w:numPr>
          <w:ilvl w:val="0"/>
          <w:numId w:val="512"/>
        </w:numPr>
        <w:rPr>
          <w:rFonts w:eastAsia="Arial"/>
        </w:rPr>
      </w:pPr>
      <w:r w:rsidRPr="005B17D3">
        <w:rPr>
          <w:rFonts w:eastAsia="Arial"/>
        </w:rPr>
        <w:t>Caregiver General</w:t>
      </w:r>
      <w:r w:rsidRPr="005B17D3">
        <w:br/>
      </w:r>
      <w:r w:rsidRPr="005B17D3">
        <w:rPr>
          <w:rFonts w:eastAsia="Arial"/>
        </w:rPr>
        <w:t>Caregiver Primary Family</w:t>
      </w:r>
    </w:p>
    <w:p w14:paraId="6A64C3E4" w14:textId="77777777" w:rsidR="00111761" w:rsidRPr="005B17D3" w:rsidRDefault="00111761" w:rsidP="001470FA">
      <w:pPr>
        <w:pStyle w:val="body"/>
        <w:numPr>
          <w:ilvl w:val="0"/>
          <w:numId w:val="512"/>
        </w:numPr>
        <w:rPr>
          <w:rFonts w:eastAsia="Arial"/>
        </w:rPr>
      </w:pPr>
      <w:r w:rsidRPr="005B17D3">
        <w:rPr>
          <w:rFonts w:eastAsia="Arial"/>
        </w:rPr>
        <w:t>Caregiver Secondary Family</w:t>
      </w:r>
    </w:p>
    <w:p w14:paraId="36BBDEF7" w14:textId="77777777" w:rsidR="00111761" w:rsidRPr="005B17D3" w:rsidRDefault="00111761" w:rsidP="001470FA">
      <w:pPr>
        <w:pStyle w:val="body"/>
        <w:numPr>
          <w:ilvl w:val="0"/>
          <w:numId w:val="512"/>
        </w:numPr>
        <w:rPr>
          <w:rFonts w:eastAsia="Arial"/>
        </w:rPr>
      </w:pPr>
      <w:r w:rsidRPr="005B17D3">
        <w:rPr>
          <w:rFonts w:eastAsia="Arial"/>
        </w:rPr>
        <w:t>Beneficiary Newborn</w:t>
      </w:r>
      <w:r w:rsidRPr="005B17D3">
        <w:br/>
      </w:r>
      <w:r w:rsidRPr="005B17D3">
        <w:rPr>
          <w:rFonts w:eastAsia="Arial"/>
        </w:rPr>
        <w:t>Beneficiary CHAMPVA </w:t>
      </w:r>
    </w:p>
    <w:p w14:paraId="60657B1A" w14:textId="77777777" w:rsidR="00111761" w:rsidRPr="005B17D3" w:rsidRDefault="00111761" w:rsidP="001470FA">
      <w:pPr>
        <w:pStyle w:val="body"/>
        <w:numPr>
          <w:ilvl w:val="0"/>
          <w:numId w:val="512"/>
        </w:numPr>
        <w:rPr>
          <w:rFonts w:eastAsia="Arial"/>
        </w:rPr>
      </w:pPr>
      <w:r w:rsidRPr="005B17D3">
        <w:rPr>
          <w:rFonts w:eastAsia="Arial"/>
        </w:rPr>
        <w:t>Beneficiary Children of Women of Vietnam Veterans</w:t>
      </w:r>
    </w:p>
    <w:p w14:paraId="30307853" w14:textId="77777777" w:rsidR="00111761" w:rsidRPr="005B17D3" w:rsidRDefault="00111761" w:rsidP="001470FA">
      <w:pPr>
        <w:pStyle w:val="body"/>
        <w:numPr>
          <w:ilvl w:val="0"/>
          <w:numId w:val="512"/>
        </w:numPr>
        <w:rPr>
          <w:rFonts w:eastAsia="Arial"/>
        </w:rPr>
      </w:pPr>
      <w:r w:rsidRPr="005B17D3">
        <w:rPr>
          <w:rFonts w:eastAsia="Arial"/>
        </w:rPr>
        <w:t>Beneficiary Spina Bifida </w:t>
      </w:r>
      <w:r w:rsidRPr="005B17D3">
        <w:br/>
      </w:r>
      <w:r w:rsidRPr="005B17D3">
        <w:rPr>
          <w:rFonts w:eastAsia="Arial"/>
        </w:rPr>
        <w:t>Assisted Reproductive Technology</w:t>
      </w:r>
    </w:p>
    <w:p w14:paraId="4E84E6DC" w14:textId="77777777" w:rsidR="00111761" w:rsidRPr="005B17D3" w:rsidRDefault="00111761" w:rsidP="001470FA">
      <w:pPr>
        <w:pStyle w:val="body"/>
        <w:numPr>
          <w:ilvl w:val="0"/>
          <w:numId w:val="512"/>
        </w:numPr>
        <w:rPr>
          <w:rFonts w:eastAsia="Arial"/>
        </w:rPr>
      </w:pPr>
      <w:r w:rsidRPr="005B17D3">
        <w:rPr>
          <w:rFonts w:eastAsia="Arial"/>
        </w:rPr>
        <w:t>Employee Only</w:t>
      </w:r>
    </w:p>
    <w:p w14:paraId="046177A0" w14:textId="2A18F516" w:rsidR="00111761" w:rsidRPr="005B17D3" w:rsidRDefault="00111761" w:rsidP="001470FA">
      <w:pPr>
        <w:pStyle w:val="body"/>
        <w:numPr>
          <w:ilvl w:val="0"/>
          <w:numId w:val="512"/>
        </w:numPr>
        <w:rPr>
          <w:rStyle w:val="BodyText3Char"/>
        </w:rPr>
      </w:pPr>
      <w:r w:rsidRPr="005B17D3">
        <w:rPr>
          <w:rFonts w:eastAsia="Arial"/>
        </w:rPr>
        <w:t>High Risk Veteran</w:t>
      </w:r>
    </w:p>
    <w:p w14:paraId="7D2F463F" w14:textId="177A28B8" w:rsidR="00CE74DE" w:rsidRPr="005B17D3" w:rsidRDefault="00CE74DE" w:rsidP="001470FA">
      <w:pPr>
        <w:pStyle w:val="Body0"/>
        <w:numPr>
          <w:ilvl w:val="0"/>
          <w:numId w:val="435"/>
        </w:numPr>
        <w:rPr>
          <w:rStyle w:val="BodyText3Char"/>
          <w:rFonts w:eastAsia="ArialUnicodeMS"/>
        </w:rPr>
      </w:pPr>
      <w:r w:rsidRPr="005B17D3">
        <w:rPr>
          <w:rStyle w:val="BodyText3Char"/>
          <w:rFonts w:eastAsia="ArialUnicodeMS"/>
        </w:rPr>
        <w:t xml:space="preserve">Updated </w:t>
      </w:r>
      <w:r w:rsidR="00946AE1" w:rsidRPr="005B17D3">
        <w:rPr>
          <w:rFonts w:ascii="Times New Roman" w:hAnsi="Times New Roman" w:cs="Times New Roman"/>
          <w:sz w:val="24"/>
          <w:szCs w:val="24"/>
        </w:rPr>
        <w:t>VHA Profile</w:t>
      </w:r>
      <w:r w:rsidRPr="005B17D3">
        <w:rPr>
          <w:rStyle w:val="BodyText3Char"/>
          <w:rFonts w:eastAsia="ArialUnicodeMS"/>
        </w:rPr>
        <w:t xml:space="preserve"> section under Eligibility</w:t>
      </w:r>
    </w:p>
    <w:p w14:paraId="19A6E6A9" w14:textId="77777777" w:rsidR="00CE74DE" w:rsidRPr="005B17D3" w:rsidRDefault="00CE74DE" w:rsidP="001470FA">
      <w:pPr>
        <w:pStyle w:val="Body0"/>
        <w:numPr>
          <w:ilvl w:val="0"/>
          <w:numId w:val="435"/>
        </w:numPr>
        <w:rPr>
          <w:rStyle w:val="BodyText3Char"/>
          <w:rFonts w:eastAsia="ArialUnicodeMS"/>
        </w:rPr>
      </w:pPr>
      <w:r w:rsidRPr="005B17D3">
        <w:rPr>
          <w:rStyle w:val="BodyText3Char"/>
          <w:rFonts w:eastAsia="ArialUnicodeMS"/>
        </w:rPr>
        <w:t>Hardship (Financials tab)</w:t>
      </w:r>
    </w:p>
    <w:p w14:paraId="32EB99F7" w14:textId="77777777" w:rsidR="00CE74DE" w:rsidRPr="005B17D3" w:rsidRDefault="00CE74DE" w:rsidP="001470FA">
      <w:pPr>
        <w:pStyle w:val="Body0"/>
        <w:numPr>
          <w:ilvl w:val="0"/>
          <w:numId w:val="435"/>
        </w:numPr>
        <w:rPr>
          <w:rStyle w:val="BodyText3Char"/>
          <w:rFonts w:eastAsia="ArialUnicodeMS"/>
        </w:rPr>
      </w:pPr>
      <w:r w:rsidRPr="005B17D3">
        <w:rPr>
          <w:rStyle w:val="BodyText3Char"/>
          <w:rFonts w:eastAsia="ArialUnicodeMS"/>
        </w:rPr>
        <w:t>Updated SHRPE Authorization Received Date is a future date scenario</w:t>
      </w:r>
    </w:p>
    <w:p w14:paraId="137E77E4" w14:textId="77777777" w:rsidR="00CE74DE" w:rsidRPr="005B17D3" w:rsidRDefault="00CE74DE" w:rsidP="001470FA">
      <w:pPr>
        <w:pStyle w:val="Body0"/>
        <w:numPr>
          <w:ilvl w:val="0"/>
          <w:numId w:val="435"/>
        </w:numPr>
        <w:rPr>
          <w:rStyle w:val="BodyText3Char"/>
          <w:rFonts w:eastAsia="ArialUnicodeMS"/>
        </w:rPr>
      </w:pPr>
      <w:r w:rsidRPr="005B17D3">
        <w:rPr>
          <w:rStyle w:val="BodyText3Char"/>
          <w:rFonts w:eastAsia="ArialUnicodeMS"/>
        </w:rPr>
        <w:t>Updated SHRPE "Authorized By" "Comments/Reason" definitions</w:t>
      </w:r>
    </w:p>
    <w:p w14:paraId="75CA3387" w14:textId="77777777" w:rsidR="00CE74DE" w:rsidRPr="005B17D3" w:rsidRDefault="00CE74DE" w:rsidP="001470FA">
      <w:pPr>
        <w:pStyle w:val="Body0"/>
        <w:numPr>
          <w:ilvl w:val="0"/>
          <w:numId w:val="435"/>
        </w:numPr>
        <w:rPr>
          <w:rStyle w:val="BodyText3Char"/>
          <w:rFonts w:eastAsia="ArialUnicodeMS"/>
        </w:rPr>
      </w:pPr>
      <w:r w:rsidRPr="005B17D3">
        <w:rPr>
          <w:rStyle w:val="BodyText3Char"/>
          <w:rFonts w:eastAsia="ArialUnicodeMS"/>
        </w:rPr>
        <w:t>Updated "Calculating 90-Day Periods" SHRPE section</w:t>
      </w:r>
    </w:p>
    <w:p w14:paraId="31A7C6D9" w14:textId="1E23DBED" w:rsidR="00CE74DE" w:rsidRPr="005B17D3" w:rsidRDefault="00CE74DE" w:rsidP="001470FA">
      <w:pPr>
        <w:pStyle w:val="Body0"/>
        <w:numPr>
          <w:ilvl w:val="0"/>
          <w:numId w:val="435"/>
        </w:numPr>
        <w:rPr>
          <w:rStyle w:val="BodyText3Char"/>
          <w:rFonts w:eastAsia="ArialUnicodeMS"/>
        </w:rPr>
      </w:pPr>
      <w:r w:rsidRPr="005B17D3">
        <w:rPr>
          <w:rStyle w:val="BodyText3Char"/>
          <w:rFonts w:eastAsia="ArialUnicodeMS"/>
        </w:rPr>
        <w:t>Updated ESCC Quality Report (PSSG and VistA sections)</w:t>
      </w:r>
    </w:p>
    <w:p w14:paraId="0C845118" w14:textId="77777777" w:rsidR="00CE74DE" w:rsidRPr="005B17D3" w:rsidRDefault="00CE74DE" w:rsidP="001470FA">
      <w:pPr>
        <w:pStyle w:val="Body0"/>
        <w:numPr>
          <w:ilvl w:val="0"/>
          <w:numId w:val="435"/>
        </w:numPr>
        <w:rPr>
          <w:rStyle w:val="BodyText3Char"/>
          <w:rFonts w:eastAsia="ArialUnicodeMS"/>
        </w:rPr>
      </w:pPr>
      <w:r w:rsidRPr="005B17D3">
        <w:rPr>
          <w:rStyle w:val="BodyText3Char"/>
          <w:rFonts w:eastAsia="ArialUnicodeMS"/>
        </w:rPr>
        <w:t>Updated and edited sections for style guide issues, spelling, grammatical, and formatting anomalies throughout the user guide</w:t>
      </w:r>
    </w:p>
    <w:p w14:paraId="4B27CC87" w14:textId="77777777" w:rsidR="00CE74DE" w:rsidRPr="005B17D3" w:rsidRDefault="00CE74DE" w:rsidP="00CE74DE"/>
    <w:p w14:paraId="50DE2378" w14:textId="77777777" w:rsidR="00CE74DE" w:rsidRPr="005B17D3" w:rsidRDefault="00CE74DE" w:rsidP="00CE74DE">
      <w:pPr>
        <w:pStyle w:val="BodyTextBullet1"/>
        <w:ind w:left="360"/>
      </w:pPr>
      <w:r w:rsidRPr="005B17D3">
        <w:rPr>
          <w:b/>
        </w:rPr>
        <w:t>ES V5.9</w:t>
      </w:r>
      <w:r w:rsidRPr="005B17D3">
        <w:t xml:space="preserve"> added the following: </w:t>
      </w:r>
    </w:p>
    <w:p w14:paraId="750396EB" w14:textId="77777777" w:rsidR="00CE74DE" w:rsidRPr="005B17D3" w:rsidRDefault="00CE74DE" w:rsidP="001470FA">
      <w:pPr>
        <w:pStyle w:val="Body0"/>
        <w:numPr>
          <w:ilvl w:val="0"/>
          <w:numId w:val="435"/>
        </w:numPr>
        <w:rPr>
          <w:rStyle w:val="BodyText3Char"/>
          <w:rFonts w:eastAsia="ArialUnicodeMS"/>
        </w:rPr>
      </w:pPr>
      <w:r w:rsidRPr="005B17D3">
        <w:rPr>
          <w:rStyle w:val="BodyText3Char"/>
          <w:rFonts w:eastAsia="ArialUnicodeMS"/>
        </w:rPr>
        <w:t>Document Management</w:t>
      </w:r>
    </w:p>
    <w:p w14:paraId="25C1BDE4" w14:textId="77777777" w:rsidR="00CE74DE" w:rsidRPr="005B17D3" w:rsidRDefault="00CE74DE" w:rsidP="001470FA">
      <w:pPr>
        <w:pStyle w:val="Body0"/>
        <w:numPr>
          <w:ilvl w:val="0"/>
          <w:numId w:val="435"/>
        </w:numPr>
        <w:rPr>
          <w:rStyle w:val="BodyText3Char"/>
          <w:rFonts w:eastAsia="ArialUnicodeMS"/>
        </w:rPr>
      </w:pPr>
      <w:r w:rsidRPr="005B17D3">
        <w:rPr>
          <w:rStyle w:val="BodyText3Char"/>
          <w:rFonts w:eastAsia="ArialUnicodeMS"/>
        </w:rPr>
        <w:t>Veteran Medical Benefit Plans (VMBPs) for Urgent Care</w:t>
      </w:r>
      <w:r w:rsidRPr="005B17D3">
        <w:rPr>
          <w:rFonts w:ascii="Times New Roman" w:hAnsi="Times New Roman" w:cs="Times New Roman"/>
          <w:sz w:val="24"/>
          <w:szCs w:val="24"/>
        </w:rPr>
        <w:t xml:space="preserve"> relating to Community Care; Urgent Care plans were created to support Urgent Care billing</w:t>
      </w:r>
      <w:r w:rsidRPr="005B17D3">
        <w:rPr>
          <w:rStyle w:val="BodyText3Char"/>
          <w:rFonts w:eastAsia="ArialUnicodeMS"/>
        </w:rPr>
        <w:t xml:space="preserve"> </w:t>
      </w:r>
    </w:p>
    <w:p w14:paraId="149EABDF" w14:textId="77777777" w:rsidR="00CE74DE" w:rsidRPr="005B17D3" w:rsidRDefault="00CE74DE" w:rsidP="001470FA">
      <w:pPr>
        <w:pStyle w:val="Body0"/>
        <w:numPr>
          <w:ilvl w:val="0"/>
          <w:numId w:val="435"/>
        </w:numPr>
        <w:rPr>
          <w:rStyle w:val="BodyText3Char"/>
          <w:rFonts w:eastAsia="ArialUnicodeMS"/>
        </w:rPr>
      </w:pPr>
      <w:r w:rsidRPr="005B17D3">
        <w:rPr>
          <w:rStyle w:val="BodyText3Char"/>
          <w:rFonts w:eastAsia="ArialUnicodeMS"/>
        </w:rPr>
        <w:t>Daily ESCC Quality Report</w:t>
      </w:r>
    </w:p>
    <w:p w14:paraId="26344DE6" w14:textId="77777777" w:rsidR="00CE74DE" w:rsidRPr="005B17D3" w:rsidRDefault="00CE74DE" w:rsidP="001470FA">
      <w:pPr>
        <w:pStyle w:val="Body0"/>
        <w:numPr>
          <w:ilvl w:val="0"/>
          <w:numId w:val="435"/>
        </w:numPr>
        <w:rPr>
          <w:rStyle w:val="BodyText3Char"/>
          <w:rFonts w:eastAsia="ArialUnicodeMS"/>
        </w:rPr>
      </w:pPr>
      <w:r w:rsidRPr="005B17D3">
        <w:rPr>
          <w:rStyle w:val="BodyText3Char"/>
          <w:rFonts w:eastAsia="ArialUnicodeMS"/>
        </w:rPr>
        <w:t xml:space="preserve">Bad Address Indicator (BAI) </w:t>
      </w:r>
    </w:p>
    <w:p w14:paraId="3F9D39C3" w14:textId="77777777" w:rsidR="00CE74DE" w:rsidRPr="005B17D3" w:rsidRDefault="00CE74DE" w:rsidP="001470FA">
      <w:pPr>
        <w:pStyle w:val="Body0"/>
        <w:numPr>
          <w:ilvl w:val="0"/>
          <w:numId w:val="435"/>
        </w:numPr>
        <w:rPr>
          <w:rStyle w:val="BodyText3Char"/>
          <w:rFonts w:eastAsia="ArialUnicodeMS"/>
        </w:rPr>
      </w:pPr>
      <w:r w:rsidRPr="005B17D3">
        <w:rPr>
          <w:rStyle w:val="BodyText3Char"/>
          <w:rFonts w:eastAsia="ArialUnicodeMS"/>
        </w:rPr>
        <w:lastRenderedPageBreak/>
        <w:t>Emergency Contact, Next of Kin (NoK), Designee</w:t>
      </w:r>
    </w:p>
    <w:p w14:paraId="0DBDB314" w14:textId="77777777" w:rsidR="00CE74DE" w:rsidRPr="005B17D3" w:rsidRDefault="00CE74DE" w:rsidP="001470FA">
      <w:pPr>
        <w:pStyle w:val="Body0"/>
        <w:numPr>
          <w:ilvl w:val="0"/>
          <w:numId w:val="435"/>
        </w:numPr>
        <w:rPr>
          <w:rStyle w:val="BodyText3Char"/>
          <w:rFonts w:eastAsia="ArialUnicodeMS"/>
        </w:rPr>
      </w:pPr>
      <w:r w:rsidRPr="005B17D3">
        <w:rPr>
          <w:rStyle w:val="BodyText3Char"/>
          <w:rFonts w:eastAsia="ArialUnicodeMS"/>
        </w:rPr>
        <w:t>Suicide High Risk Patient Enhancements (SHRPE)</w:t>
      </w:r>
    </w:p>
    <w:p w14:paraId="418BB373" w14:textId="77777777" w:rsidR="00CE74DE" w:rsidRPr="005B17D3" w:rsidRDefault="00CE74DE" w:rsidP="001470FA">
      <w:pPr>
        <w:pStyle w:val="Body0"/>
        <w:numPr>
          <w:ilvl w:val="0"/>
          <w:numId w:val="435"/>
        </w:numPr>
        <w:rPr>
          <w:rStyle w:val="BodyText3Char"/>
          <w:rFonts w:eastAsia="ArialUnicodeMS"/>
        </w:rPr>
      </w:pPr>
      <w:r w:rsidRPr="005B17D3">
        <w:rPr>
          <w:rStyle w:val="BodyText3Char"/>
          <w:rFonts w:eastAsia="ArialUnicodeMS"/>
        </w:rPr>
        <w:t>Updated "Vet360" to "VA Profile" throughout online help and user guide</w:t>
      </w:r>
    </w:p>
    <w:p w14:paraId="27700A8F" w14:textId="77777777" w:rsidR="00CE74DE" w:rsidRPr="005B17D3" w:rsidRDefault="00CE74DE" w:rsidP="00CE74DE"/>
    <w:p w14:paraId="1051EA3E" w14:textId="77777777" w:rsidR="00CE74DE" w:rsidRPr="005B17D3" w:rsidRDefault="00CE74DE" w:rsidP="00CE74DE">
      <w:pPr>
        <w:pStyle w:val="BodyTextBullet1"/>
        <w:ind w:left="360"/>
        <w:rPr>
          <w:rStyle w:val="BodyText3Char"/>
        </w:rPr>
      </w:pPr>
      <w:r w:rsidRPr="005B17D3">
        <w:rPr>
          <w:b/>
        </w:rPr>
        <w:t>ES V5.8</w:t>
      </w:r>
      <w:r w:rsidRPr="005B17D3">
        <w:t xml:space="preserve"> added the following: </w:t>
      </w:r>
    </w:p>
    <w:p w14:paraId="3193FB48" w14:textId="77777777" w:rsidR="00CE74DE" w:rsidRPr="005B17D3" w:rsidRDefault="00CE74DE" w:rsidP="00CE74DE">
      <w:pPr>
        <w:pStyle w:val="ListBullet"/>
      </w:pPr>
      <w:r w:rsidRPr="005B17D3">
        <w:t>19 new Veteran Medical Benefit Plans (VMBPs) and descriptions</w:t>
      </w:r>
    </w:p>
    <w:p w14:paraId="151BB9D3" w14:textId="77777777" w:rsidR="00CE74DE" w:rsidRPr="005B17D3" w:rsidRDefault="00CE74DE" w:rsidP="00CE74DE">
      <w:pPr>
        <w:pStyle w:val="ListBullet"/>
      </w:pPr>
      <w:r w:rsidRPr="005B17D3">
        <w:t>Name changes from Health Benefit Plans (HBPs) to VMBP where appropriate</w:t>
      </w:r>
    </w:p>
    <w:p w14:paraId="63B47DC3" w14:textId="77777777" w:rsidR="00CE74DE" w:rsidRPr="005B17D3" w:rsidRDefault="00CE74DE" w:rsidP="00CE74DE"/>
    <w:p w14:paraId="1E497ED4" w14:textId="77777777" w:rsidR="00CE74DE" w:rsidRPr="005B17D3" w:rsidRDefault="00CE74DE" w:rsidP="00CE74DE">
      <w:pPr>
        <w:pStyle w:val="BodyTextBullet1"/>
        <w:ind w:left="360"/>
      </w:pPr>
      <w:r w:rsidRPr="005B17D3">
        <w:rPr>
          <w:b/>
        </w:rPr>
        <w:t xml:space="preserve">ES V5.7 </w:t>
      </w:r>
      <w:r w:rsidRPr="005B17D3">
        <w:t>updates CCN Contractor Message Log screen; CCN Contractor Message Search screen; TPA Message Log screen; 1000 record limit red error banner to the CCN Contractor Message Search screen; Community Care Outcome section of the Community Care Determination screen; Sending CCN OHI Notification Email section to the Insurance Overview screen; Geocode Transmit History screen; Sharing Personal Email Address with VistA under the Addresses tab on the Email section</w:t>
      </w:r>
    </w:p>
    <w:p w14:paraId="04934E74" w14:textId="77777777" w:rsidR="00CE74DE" w:rsidRPr="005B17D3" w:rsidRDefault="00CE74DE" w:rsidP="00CE74DE">
      <w:pPr>
        <w:pStyle w:val="ListBullet"/>
        <w:numPr>
          <w:ilvl w:val="0"/>
          <w:numId w:val="0"/>
        </w:numPr>
        <w:ind w:left="720" w:hanging="360"/>
      </w:pPr>
      <w:r w:rsidRPr="005B17D3">
        <w:rPr>
          <w:b/>
        </w:rPr>
        <w:t xml:space="preserve">ES V5.6.1 </w:t>
      </w:r>
      <w:r w:rsidRPr="005B17D3">
        <w:t>updates Transmissions menu screen shot; CCN Contractor Message Search screen shot; CCN statuses; TPA statuses; Pre and Post-MISSION Community Care Determination screen shot removing PPI; Veteran Information screen shot; Removed "mileage" from Manual Override sections; Hardship screen shot; "EWL"  deleted from Record Type definition; Initial VCE information list sent to CCN; Added regions "5" and "6" to Manage  State Region Assignments screen, Community Care Determination History screen shot removing PPI; Financial Assessment screen, grammatical and spelling anomalies throughout the user guide</w:t>
      </w:r>
    </w:p>
    <w:p w14:paraId="22357DE7" w14:textId="77777777" w:rsidR="00CE74DE" w:rsidRPr="005B17D3" w:rsidRDefault="00CE74DE" w:rsidP="00CE74DE">
      <w:pPr>
        <w:pStyle w:val="BodyText"/>
        <w:ind w:firstLine="360"/>
        <w:rPr>
          <w:b/>
          <w:szCs w:val="24"/>
        </w:rPr>
      </w:pPr>
    </w:p>
    <w:p w14:paraId="792BBE83" w14:textId="77777777" w:rsidR="00CE74DE" w:rsidRPr="005B17D3" w:rsidRDefault="00CE74DE" w:rsidP="00CE74DE">
      <w:pPr>
        <w:pStyle w:val="BodyText"/>
        <w:ind w:firstLine="360"/>
        <w:rPr>
          <w:b/>
          <w:szCs w:val="24"/>
        </w:rPr>
      </w:pPr>
      <w:r w:rsidRPr="005B17D3">
        <w:rPr>
          <w:b/>
          <w:szCs w:val="24"/>
        </w:rPr>
        <w:t xml:space="preserve">ES V5.6 </w:t>
      </w:r>
      <w:r w:rsidRPr="005B17D3">
        <w:rPr>
          <w:szCs w:val="24"/>
        </w:rPr>
        <w:t>added the following:</w:t>
      </w:r>
    </w:p>
    <w:p w14:paraId="1E389F41" w14:textId="2819E966" w:rsidR="00CE74DE" w:rsidRPr="005B17D3" w:rsidRDefault="00CE74DE" w:rsidP="00CE74DE">
      <w:pPr>
        <w:pStyle w:val="ListBullet"/>
      </w:pPr>
      <w:r w:rsidRPr="005B17D3">
        <w:t xml:space="preserve">Maintaining Internal Systems and Strengthening Integrated Outside Networks (MISSION) Act (Updates to the eligibility for the Community Care Program (CCP) and Services; Parameters Veterans Community Care (VCE) screen; CCP Determination, CCP Eligibility Hardship, and </w:t>
      </w:r>
      <w:r w:rsidR="00E54031" w:rsidRPr="005B17D3">
        <w:t>Health</w:t>
      </w:r>
      <w:r w:rsidRPr="005B17D3">
        <w:t xml:space="preserve"> Benefit Plans (</w:t>
      </w:r>
      <w:r w:rsidR="00E54031" w:rsidRPr="005B17D3">
        <w:t>H</w:t>
      </w:r>
      <w:r w:rsidRPr="005B17D3">
        <w:t>BPs). (This functionality will be turned on 06/06/2019).</w:t>
      </w:r>
    </w:p>
    <w:p w14:paraId="7D42373C" w14:textId="77777777" w:rsidR="00CE74DE" w:rsidRPr="005B17D3" w:rsidRDefault="00CE74DE" w:rsidP="00CE74DE">
      <w:pPr>
        <w:pStyle w:val="ListBullet"/>
      </w:pPr>
      <w:r w:rsidRPr="005B17D3">
        <w:t>Updated Preferred Name functionality</w:t>
      </w:r>
    </w:p>
    <w:p w14:paraId="704DE298" w14:textId="77777777" w:rsidR="00CE74DE" w:rsidRPr="005B17D3" w:rsidRDefault="00CE74DE" w:rsidP="00CE74DE">
      <w:pPr>
        <w:pStyle w:val="ListBullet"/>
      </w:pPr>
      <w:r w:rsidRPr="005B17D3">
        <w:t>Appointment Request and Management Edit changes</w:t>
      </w:r>
    </w:p>
    <w:p w14:paraId="76FACD56" w14:textId="77777777" w:rsidR="00CE74DE" w:rsidRPr="005B17D3" w:rsidRDefault="00CE74DE" w:rsidP="00CE74DE">
      <w:pPr>
        <w:pStyle w:val="BodyText"/>
        <w:ind w:firstLine="360"/>
        <w:rPr>
          <w:b/>
          <w:szCs w:val="24"/>
        </w:rPr>
      </w:pPr>
    </w:p>
    <w:p w14:paraId="0EA460A5" w14:textId="77777777" w:rsidR="00CE74DE" w:rsidRPr="005B17D3" w:rsidRDefault="00CE74DE" w:rsidP="00CE74DE">
      <w:pPr>
        <w:pStyle w:val="BodyText"/>
        <w:ind w:firstLine="360"/>
        <w:rPr>
          <w:b/>
          <w:szCs w:val="24"/>
        </w:rPr>
      </w:pPr>
      <w:r w:rsidRPr="005B17D3">
        <w:rPr>
          <w:b/>
          <w:szCs w:val="24"/>
        </w:rPr>
        <w:t xml:space="preserve">ES V5.5 </w:t>
      </w:r>
      <w:r w:rsidRPr="005B17D3">
        <w:rPr>
          <w:szCs w:val="24"/>
        </w:rPr>
        <w:t>added the following:</w:t>
      </w:r>
    </w:p>
    <w:p w14:paraId="531C4BEB" w14:textId="77777777" w:rsidR="00CE74DE" w:rsidRPr="005B17D3" w:rsidRDefault="00CE74DE" w:rsidP="00CE74DE">
      <w:pPr>
        <w:pStyle w:val="ListBullet"/>
      </w:pPr>
      <w:bookmarkStart w:id="54" w:name="_Hlk18992465"/>
      <w:r w:rsidRPr="005B17D3">
        <w:t>Letters</w:t>
      </w:r>
    </w:p>
    <w:p w14:paraId="7F995620" w14:textId="77777777" w:rsidR="00CE74DE" w:rsidRPr="005B17D3" w:rsidRDefault="00CE74DE" w:rsidP="00CE74DE">
      <w:pPr>
        <w:pStyle w:val="ListBullet"/>
      </w:pPr>
      <w:r w:rsidRPr="005B17D3">
        <w:t>Manage Letters</w:t>
      </w:r>
    </w:p>
    <w:p w14:paraId="388A0F13" w14:textId="77777777" w:rsidR="00CE74DE" w:rsidRPr="005B17D3" w:rsidRDefault="00CE74DE" w:rsidP="00CE74DE">
      <w:pPr>
        <w:pStyle w:val="ListBullet"/>
      </w:pPr>
      <w:r w:rsidRPr="005B17D3">
        <w:t>Census Rurality</w:t>
      </w:r>
    </w:p>
    <w:bookmarkEnd w:id="54"/>
    <w:p w14:paraId="237112B6" w14:textId="77777777" w:rsidR="00CE74DE" w:rsidRPr="005B17D3" w:rsidRDefault="00CE74DE" w:rsidP="00CE74DE">
      <w:pPr>
        <w:pStyle w:val="ListBullet"/>
      </w:pPr>
      <w:r w:rsidRPr="005B17D3">
        <w:t>E&amp;E Web Service VCE and HBP Data</w:t>
      </w:r>
    </w:p>
    <w:p w14:paraId="43E79C8B" w14:textId="77777777" w:rsidR="00CE74DE" w:rsidRPr="005B17D3" w:rsidRDefault="00CE74DE" w:rsidP="00CE74DE">
      <w:pPr>
        <w:pStyle w:val="ListBullet"/>
      </w:pPr>
      <w:r w:rsidRPr="005B17D3">
        <w:t>60-Day Pre-Term Letters and 1199 Eligibility Letter</w:t>
      </w:r>
    </w:p>
    <w:p w14:paraId="276D64D4" w14:textId="77777777" w:rsidR="00CE74DE" w:rsidRPr="005B17D3" w:rsidRDefault="00CE74DE" w:rsidP="00CE74DE">
      <w:pPr>
        <w:pStyle w:val="BodyText"/>
        <w:ind w:firstLine="360"/>
        <w:rPr>
          <w:b/>
          <w:szCs w:val="24"/>
        </w:rPr>
      </w:pPr>
    </w:p>
    <w:p w14:paraId="2AC1D4CF" w14:textId="77777777" w:rsidR="00CE74DE" w:rsidRPr="005B17D3" w:rsidRDefault="00CE74DE" w:rsidP="00CE74DE">
      <w:pPr>
        <w:pStyle w:val="BodyText"/>
        <w:ind w:firstLine="360"/>
        <w:rPr>
          <w:b/>
          <w:szCs w:val="24"/>
        </w:rPr>
      </w:pPr>
      <w:r w:rsidRPr="005B17D3">
        <w:rPr>
          <w:b/>
          <w:szCs w:val="24"/>
        </w:rPr>
        <w:t xml:space="preserve">ES V5.4 </w:t>
      </w:r>
      <w:r w:rsidRPr="005B17D3">
        <w:rPr>
          <w:szCs w:val="24"/>
        </w:rPr>
        <w:t>added the following:</w:t>
      </w:r>
    </w:p>
    <w:p w14:paraId="690DE117" w14:textId="77777777" w:rsidR="00CE74DE" w:rsidRPr="005B17D3" w:rsidRDefault="00CE74DE" w:rsidP="00CE74DE">
      <w:pPr>
        <w:pStyle w:val="ListBullet"/>
      </w:pPr>
      <w:r w:rsidRPr="005B17D3">
        <w:t>Veteran Health Identification Card (VHIC) System</w:t>
      </w:r>
    </w:p>
    <w:p w14:paraId="54810BAB" w14:textId="77777777" w:rsidR="00CE74DE" w:rsidRPr="005B17D3" w:rsidRDefault="00CE74DE" w:rsidP="00CE74DE">
      <w:pPr>
        <w:pStyle w:val="ListBullet"/>
      </w:pPr>
      <w:bookmarkStart w:id="55" w:name="_Hlk529956552"/>
      <w:r w:rsidRPr="005B17D3">
        <w:t>Parameter to control acceptance of FDD from eMIS</w:t>
      </w:r>
    </w:p>
    <w:bookmarkEnd w:id="55"/>
    <w:p w14:paraId="75A97091" w14:textId="77777777" w:rsidR="00CE74DE" w:rsidRPr="005B17D3" w:rsidRDefault="00CE74DE" w:rsidP="00CE74DE">
      <w:pPr>
        <w:pStyle w:val="ListBullet"/>
      </w:pPr>
      <w:r w:rsidRPr="005B17D3">
        <w:t>Locating Early Separation Reason under ZMH – VA Specific Military Segment</w:t>
      </w:r>
    </w:p>
    <w:p w14:paraId="00505587" w14:textId="77777777" w:rsidR="00CE74DE" w:rsidRPr="005B17D3" w:rsidRDefault="00CE74DE" w:rsidP="00CE74DE">
      <w:pPr>
        <w:pStyle w:val="ListBullet"/>
      </w:pPr>
      <w:r w:rsidRPr="005B17D3">
        <w:t>Source of Information Code</w:t>
      </w:r>
    </w:p>
    <w:p w14:paraId="24EDD06B" w14:textId="77777777" w:rsidR="00CE74DE" w:rsidRPr="005B17D3" w:rsidRDefault="00CE74DE" w:rsidP="00CE74DE">
      <w:pPr>
        <w:pStyle w:val="ListBullet"/>
      </w:pPr>
      <w:r w:rsidRPr="005B17D3">
        <w:t>Purchased Care Choice</w:t>
      </w:r>
    </w:p>
    <w:p w14:paraId="52617170" w14:textId="77777777" w:rsidR="00CE74DE" w:rsidRPr="005B17D3" w:rsidRDefault="00CE74DE" w:rsidP="00CE74DE">
      <w:pPr>
        <w:pStyle w:val="ListBullet"/>
      </w:pPr>
      <w:r w:rsidRPr="005B17D3">
        <w:t>Insured’s Date of Birth</w:t>
      </w:r>
    </w:p>
    <w:p w14:paraId="7F49B25F" w14:textId="77777777" w:rsidR="00CE74DE" w:rsidRPr="005B17D3" w:rsidRDefault="00CE74DE" w:rsidP="00CE74DE">
      <w:pPr>
        <w:pStyle w:val="ListBullet"/>
      </w:pPr>
      <w:r w:rsidRPr="005B17D3">
        <w:t>CCN and TPA export buttons</w:t>
      </w:r>
    </w:p>
    <w:p w14:paraId="494CDACD" w14:textId="77777777" w:rsidR="00CE74DE" w:rsidRPr="005B17D3" w:rsidRDefault="00CE74DE" w:rsidP="00CE74DE">
      <w:pPr>
        <w:pStyle w:val="ListBullet"/>
      </w:pPr>
      <w:r w:rsidRPr="005B17D3">
        <w:t>TPA Contractor Messages</w:t>
      </w:r>
    </w:p>
    <w:p w14:paraId="2472C0B8" w14:textId="77777777" w:rsidR="00CE74DE" w:rsidRPr="005B17D3" w:rsidRDefault="00CE74DE" w:rsidP="00CE74DE">
      <w:pPr>
        <w:pStyle w:val="ListBullet"/>
      </w:pPr>
      <w:r w:rsidRPr="005B17D3">
        <w:rPr>
          <w:iCs/>
        </w:rPr>
        <w:t>Sending Z05 HL7 Message to VistA</w:t>
      </w:r>
    </w:p>
    <w:p w14:paraId="615808F1" w14:textId="77777777" w:rsidR="00CE74DE" w:rsidRPr="005B17D3" w:rsidRDefault="00CE74DE" w:rsidP="00CE74DE">
      <w:pPr>
        <w:pStyle w:val="ListBullet"/>
      </w:pPr>
      <w:r w:rsidRPr="005B17D3">
        <w:t>Driving Distance (updated) under Community Care Determination</w:t>
      </w:r>
    </w:p>
    <w:p w14:paraId="095BE4F0" w14:textId="77777777" w:rsidR="00CE74DE" w:rsidRPr="005B17D3" w:rsidRDefault="00CE74DE" w:rsidP="00CE74DE">
      <w:pPr>
        <w:pStyle w:val="BodyText"/>
        <w:ind w:firstLine="360"/>
        <w:rPr>
          <w:b/>
          <w:szCs w:val="24"/>
        </w:rPr>
      </w:pPr>
      <w:r w:rsidRPr="005B17D3">
        <w:rPr>
          <w:b/>
          <w:szCs w:val="24"/>
        </w:rPr>
        <w:t xml:space="preserve">ES V5.3 </w:t>
      </w:r>
      <w:r w:rsidRPr="005B17D3">
        <w:rPr>
          <w:szCs w:val="24"/>
        </w:rPr>
        <w:t>added the following:</w:t>
      </w:r>
    </w:p>
    <w:p w14:paraId="256A876F" w14:textId="77777777" w:rsidR="00CE74DE" w:rsidRPr="005B17D3" w:rsidRDefault="00CE74DE" w:rsidP="00CE74DE">
      <w:pPr>
        <w:pStyle w:val="ListBullet"/>
      </w:pPr>
      <w:r w:rsidRPr="005B17D3">
        <w:t xml:space="preserve">Manage Pending Pre-Closure Letters </w:t>
      </w:r>
    </w:p>
    <w:p w14:paraId="02DA624D" w14:textId="77777777" w:rsidR="00CE74DE" w:rsidRPr="005B17D3" w:rsidRDefault="00CE74DE" w:rsidP="00CE74DE">
      <w:pPr>
        <w:pStyle w:val="ListBullet"/>
      </w:pPr>
      <w:r w:rsidRPr="005B17D3">
        <w:t>VCE System Parameters</w:t>
      </w:r>
    </w:p>
    <w:p w14:paraId="0EF9E790" w14:textId="77777777" w:rsidR="00CE74DE" w:rsidRPr="005B17D3" w:rsidRDefault="00CE74DE" w:rsidP="00CE74DE">
      <w:pPr>
        <w:pStyle w:val="ListBullet"/>
      </w:pPr>
      <w:r w:rsidRPr="005B17D3">
        <w:t>How to Execute a Batch Process</w:t>
      </w:r>
    </w:p>
    <w:p w14:paraId="24352CA6" w14:textId="77777777" w:rsidR="00CE74DE" w:rsidRPr="005B17D3" w:rsidRDefault="00CE74DE" w:rsidP="00CE74DE">
      <w:pPr>
        <w:pStyle w:val="BodyText"/>
        <w:ind w:firstLine="360"/>
        <w:rPr>
          <w:b/>
          <w:szCs w:val="24"/>
        </w:rPr>
      </w:pPr>
    </w:p>
    <w:p w14:paraId="26FEA2AA" w14:textId="77777777" w:rsidR="00CE74DE" w:rsidRPr="005B17D3" w:rsidRDefault="00CE74DE" w:rsidP="00CE74DE">
      <w:pPr>
        <w:pStyle w:val="BodyText"/>
        <w:ind w:firstLine="360"/>
        <w:rPr>
          <w:b/>
          <w:szCs w:val="24"/>
        </w:rPr>
      </w:pPr>
      <w:r w:rsidRPr="005B17D3">
        <w:rPr>
          <w:b/>
          <w:szCs w:val="24"/>
        </w:rPr>
        <w:t xml:space="preserve">ES V5.2 </w:t>
      </w:r>
      <w:r w:rsidRPr="005B17D3">
        <w:rPr>
          <w:szCs w:val="24"/>
        </w:rPr>
        <w:t>added the following:</w:t>
      </w:r>
    </w:p>
    <w:p w14:paraId="11B31CBE" w14:textId="77777777" w:rsidR="00CE74DE" w:rsidRPr="005B17D3" w:rsidRDefault="00CE74DE" w:rsidP="00CE74DE">
      <w:pPr>
        <w:pStyle w:val="ListBullet"/>
      </w:pPr>
      <w:r w:rsidRPr="005B17D3">
        <w:t>Changed eMIS to MSDS, where appropriate.</w:t>
      </w:r>
    </w:p>
    <w:p w14:paraId="1F62555B" w14:textId="77777777" w:rsidR="00CE74DE" w:rsidRPr="005B17D3" w:rsidRDefault="00CE74DE" w:rsidP="00CE74DE">
      <w:pPr>
        <w:pStyle w:val="ListBullet"/>
      </w:pPr>
      <w:r w:rsidRPr="005B17D3">
        <w:t>Added new Reports to Reports list (Community Care).</w:t>
      </w:r>
    </w:p>
    <w:p w14:paraId="1A713D9B" w14:textId="77777777" w:rsidR="00CE74DE" w:rsidRPr="005B17D3" w:rsidRDefault="00CE74DE" w:rsidP="00CE74DE">
      <w:pPr>
        <w:pStyle w:val="ListBullet"/>
      </w:pPr>
      <w:r w:rsidRPr="005B17D3">
        <w:t>Added new information about sending Community Care information to Contractors.</w:t>
      </w:r>
    </w:p>
    <w:p w14:paraId="055529F8" w14:textId="77777777" w:rsidR="00CE74DE" w:rsidRPr="005B17D3" w:rsidRDefault="00CE74DE" w:rsidP="00CE74DE">
      <w:pPr>
        <w:pStyle w:val="BodyText"/>
        <w:ind w:left="360"/>
        <w:rPr>
          <w:b/>
          <w:szCs w:val="24"/>
        </w:rPr>
      </w:pPr>
    </w:p>
    <w:p w14:paraId="2F37CD96" w14:textId="77777777" w:rsidR="00CE74DE" w:rsidRPr="005B17D3" w:rsidRDefault="00CE74DE" w:rsidP="00CE74DE">
      <w:pPr>
        <w:pStyle w:val="BodyText"/>
        <w:ind w:left="360"/>
        <w:rPr>
          <w:szCs w:val="24"/>
        </w:rPr>
      </w:pPr>
      <w:r w:rsidRPr="005B17D3">
        <w:rPr>
          <w:b/>
          <w:szCs w:val="24"/>
        </w:rPr>
        <w:t>ES V5.1</w:t>
      </w:r>
      <w:r w:rsidRPr="005B17D3">
        <w:rPr>
          <w:szCs w:val="24"/>
        </w:rPr>
        <w:t xml:space="preserve"> added the following:</w:t>
      </w:r>
    </w:p>
    <w:p w14:paraId="0AD6B9B4" w14:textId="77777777" w:rsidR="00CE74DE" w:rsidRPr="005B17D3" w:rsidRDefault="00CE74DE" w:rsidP="00CE74DE">
      <w:pPr>
        <w:pStyle w:val="ListBullet"/>
      </w:pPr>
      <w:r w:rsidRPr="005B17D3">
        <w:t xml:space="preserve">Updates for eMIS Phase 2 </w:t>
      </w:r>
    </w:p>
    <w:p w14:paraId="6A9EE96F" w14:textId="77777777" w:rsidR="00CE74DE" w:rsidRPr="005B17D3" w:rsidRDefault="00CE74DE" w:rsidP="00CE74DE">
      <w:pPr>
        <w:pStyle w:val="ListBullet"/>
      </w:pPr>
      <w:r w:rsidRPr="005B17D3">
        <w:t>Updates for Future Discharge Date</w:t>
      </w:r>
    </w:p>
    <w:p w14:paraId="6D6E2642" w14:textId="77777777" w:rsidR="00CE74DE" w:rsidRPr="005B17D3" w:rsidRDefault="00CE74DE" w:rsidP="00CE74DE">
      <w:pPr>
        <w:pStyle w:val="ListBullet"/>
      </w:pPr>
      <w:r w:rsidRPr="005B17D3">
        <w:t>SDS Table Lookup</w:t>
      </w:r>
    </w:p>
    <w:p w14:paraId="35BE9123" w14:textId="43BFBBE4" w:rsidR="00CE74DE" w:rsidRPr="005B17D3" w:rsidRDefault="005C4B96" w:rsidP="00CE74DE">
      <w:pPr>
        <w:pStyle w:val="ListBullet"/>
      </w:pPr>
      <w:r w:rsidRPr="005B17D3">
        <w:t>Health</w:t>
      </w:r>
      <w:r w:rsidR="00CE74DE" w:rsidRPr="005B17D3">
        <w:t xml:space="preserve"> Benefit Plans</w:t>
      </w:r>
    </w:p>
    <w:p w14:paraId="6AD2B990" w14:textId="77777777" w:rsidR="00CE74DE" w:rsidRPr="005B17D3" w:rsidRDefault="00CE74DE" w:rsidP="00CE74DE">
      <w:pPr>
        <w:pStyle w:val="ListBullet"/>
      </w:pPr>
      <w:r w:rsidRPr="005B17D3">
        <w:t>Supporting Documents</w:t>
      </w:r>
    </w:p>
    <w:p w14:paraId="3125BEF3" w14:textId="77777777" w:rsidR="00CE74DE" w:rsidRPr="005B17D3" w:rsidRDefault="00CE74DE" w:rsidP="00CE74DE">
      <w:pPr>
        <w:pStyle w:val="ListBullet"/>
      </w:pPr>
      <w:r w:rsidRPr="005B17D3">
        <w:t>VA Profile Address, Phone and e-mail</w:t>
      </w:r>
    </w:p>
    <w:p w14:paraId="101B5103" w14:textId="77777777" w:rsidR="00CE74DE" w:rsidRPr="005B17D3" w:rsidRDefault="00CE74DE" w:rsidP="00CE74DE">
      <w:pPr>
        <w:pStyle w:val="ListBullet"/>
      </w:pPr>
      <w:r w:rsidRPr="005B17D3">
        <w:t>Additional minor updates and corrections</w:t>
      </w:r>
    </w:p>
    <w:p w14:paraId="02FFA6AD" w14:textId="77777777" w:rsidR="00CE74DE" w:rsidRPr="005B17D3" w:rsidRDefault="00CE74DE" w:rsidP="00CE74DE">
      <w:pPr>
        <w:pStyle w:val="BodyText"/>
        <w:rPr>
          <w:b/>
          <w:szCs w:val="24"/>
        </w:rPr>
      </w:pPr>
    </w:p>
    <w:p w14:paraId="24A9F25F" w14:textId="77777777" w:rsidR="00CE74DE" w:rsidRPr="005B17D3" w:rsidRDefault="00CE74DE" w:rsidP="00CE74DE">
      <w:pPr>
        <w:pStyle w:val="BodyText"/>
        <w:rPr>
          <w:szCs w:val="24"/>
        </w:rPr>
      </w:pPr>
      <w:r w:rsidRPr="005B17D3">
        <w:rPr>
          <w:b/>
          <w:szCs w:val="24"/>
        </w:rPr>
        <w:t>ES V5.0</w:t>
      </w:r>
      <w:r w:rsidRPr="005B17D3">
        <w:rPr>
          <w:szCs w:val="24"/>
        </w:rPr>
        <w:t xml:space="preserve"> No new capabilities.</w:t>
      </w:r>
    </w:p>
    <w:p w14:paraId="26C3F0D8" w14:textId="77777777" w:rsidR="00CE74DE" w:rsidRPr="005B17D3" w:rsidRDefault="00CE74DE" w:rsidP="00CE74DE">
      <w:pPr>
        <w:pStyle w:val="ListBullet"/>
        <w:rPr>
          <w:b/>
        </w:rPr>
      </w:pPr>
      <w:r w:rsidRPr="005B17D3">
        <w:lastRenderedPageBreak/>
        <w:t>This release was a technical upgrade to several underlying technologies and web application hosting software with no functional or design changes visible to the end user.</w:t>
      </w:r>
    </w:p>
    <w:p w14:paraId="45FB6024" w14:textId="77777777" w:rsidR="00CE74DE" w:rsidRPr="005B17D3" w:rsidRDefault="00CE74DE" w:rsidP="00CE74DE">
      <w:pPr>
        <w:pStyle w:val="BodyText"/>
        <w:rPr>
          <w:b/>
          <w:szCs w:val="24"/>
        </w:rPr>
      </w:pPr>
    </w:p>
    <w:p w14:paraId="57A41E77" w14:textId="77777777" w:rsidR="00CE74DE" w:rsidRPr="005B17D3" w:rsidRDefault="00CE74DE" w:rsidP="00CE74DE">
      <w:pPr>
        <w:pStyle w:val="BodyText"/>
        <w:rPr>
          <w:szCs w:val="24"/>
        </w:rPr>
      </w:pPr>
      <w:r w:rsidRPr="005B17D3">
        <w:rPr>
          <w:b/>
          <w:szCs w:val="24"/>
        </w:rPr>
        <w:t>ES</w:t>
      </w:r>
      <w:r w:rsidRPr="005B17D3">
        <w:rPr>
          <w:szCs w:val="24"/>
        </w:rPr>
        <w:t xml:space="preserve"> </w:t>
      </w:r>
      <w:r w:rsidRPr="005B17D3">
        <w:rPr>
          <w:b/>
          <w:szCs w:val="24"/>
        </w:rPr>
        <w:t xml:space="preserve">V4.8 </w:t>
      </w:r>
      <w:r w:rsidRPr="005B17D3">
        <w:rPr>
          <w:szCs w:val="24"/>
        </w:rPr>
        <w:t>added the following capabilities/changes:</w:t>
      </w:r>
    </w:p>
    <w:p w14:paraId="4E31AFD1" w14:textId="77777777" w:rsidR="00CE74DE" w:rsidRPr="005B17D3" w:rsidRDefault="00CE74DE" w:rsidP="00CE74DE">
      <w:pPr>
        <w:pStyle w:val="ListBullet"/>
      </w:pPr>
      <w:r w:rsidRPr="005B17D3">
        <w:t>Send initial seeding of all Veterans CC Eligibility information to Community Care Network (CCN) Contractors</w:t>
      </w:r>
    </w:p>
    <w:p w14:paraId="6332D70A" w14:textId="77777777" w:rsidR="00CE74DE" w:rsidRPr="005B17D3" w:rsidRDefault="00CE74DE" w:rsidP="00CE74DE">
      <w:pPr>
        <w:pStyle w:val="ListBullet"/>
      </w:pPr>
      <w:r w:rsidRPr="005B17D3">
        <w:t>Send Veteran CC Eligibility information to CCN Contractors when changes are made to contact information or CC Eligibility data in ES</w:t>
      </w:r>
    </w:p>
    <w:p w14:paraId="30708CFA" w14:textId="77777777" w:rsidR="00CE74DE" w:rsidRPr="005B17D3" w:rsidRDefault="00CE74DE" w:rsidP="00CE74DE">
      <w:pPr>
        <w:pStyle w:val="ListBullet"/>
      </w:pPr>
      <w:r w:rsidRPr="005B17D3">
        <w:t>Receive Health Insurance information from CCN Contractors</w:t>
      </w:r>
    </w:p>
    <w:p w14:paraId="68DD0D56" w14:textId="77777777" w:rsidR="00CE74DE" w:rsidRPr="005B17D3" w:rsidRDefault="00CE74DE" w:rsidP="00CE74DE">
      <w:pPr>
        <w:pStyle w:val="ListBullet"/>
      </w:pPr>
      <w:r w:rsidRPr="005B17D3">
        <w:t>Share received insurance information with VistA</w:t>
      </w:r>
    </w:p>
    <w:p w14:paraId="03559721" w14:textId="77777777" w:rsidR="00CE74DE" w:rsidRPr="005B17D3" w:rsidRDefault="00CE74DE" w:rsidP="00CE74DE">
      <w:pPr>
        <w:pStyle w:val="ListBullet"/>
      </w:pPr>
      <w:r w:rsidRPr="005B17D3">
        <w:t>Manage CCN Contractors and Regions via new screens in ES</w:t>
      </w:r>
    </w:p>
    <w:p w14:paraId="05937C46" w14:textId="77777777" w:rsidR="00CE74DE" w:rsidRPr="005B17D3" w:rsidRDefault="00CE74DE" w:rsidP="00CE74DE">
      <w:pPr>
        <w:pStyle w:val="Note"/>
        <w:numPr>
          <w:ilvl w:val="0"/>
          <w:numId w:val="47"/>
        </w:numPr>
        <w:shd w:val="clear" w:color="auto" w:fill="auto"/>
        <w:rPr>
          <w:b/>
        </w:rPr>
      </w:pPr>
      <w:r w:rsidRPr="005B17D3">
        <w:rPr>
          <w:b/>
        </w:rPr>
        <w:t xml:space="preserve">Note: </w:t>
      </w:r>
      <w:r w:rsidRPr="005B17D3">
        <w:t>Sending information to, and receiving information from, the CCN Contractors will be inactive in this release. It will be activated when the CCN Contractors become available for integration and testing efforts.</w:t>
      </w:r>
    </w:p>
    <w:p w14:paraId="06132E26" w14:textId="77777777" w:rsidR="00CE74DE" w:rsidRPr="005B17D3" w:rsidRDefault="00CE74DE" w:rsidP="00CE74DE">
      <w:pPr>
        <w:pStyle w:val="BodyText"/>
        <w:ind w:left="360"/>
        <w:rPr>
          <w:b/>
          <w:szCs w:val="24"/>
        </w:rPr>
      </w:pPr>
    </w:p>
    <w:p w14:paraId="28DE1B6F" w14:textId="77777777" w:rsidR="00CE74DE" w:rsidRPr="005B17D3" w:rsidRDefault="00CE74DE" w:rsidP="00CE74DE">
      <w:pPr>
        <w:pStyle w:val="BodyText"/>
        <w:ind w:left="360"/>
        <w:rPr>
          <w:szCs w:val="24"/>
        </w:rPr>
      </w:pPr>
      <w:r w:rsidRPr="005B17D3">
        <w:rPr>
          <w:b/>
          <w:szCs w:val="24"/>
        </w:rPr>
        <w:t>ES</w:t>
      </w:r>
      <w:r w:rsidRPr="005B17D3">
        <w:rPr>
          <w:szCs w:val="24"/>
        </w:rPr>
        <w:t xml:space="preserve"> </w:t>
      </w:r>
      <w:r w:rsidRPr="005B17D3">
        <w:rPr>
          <w:b/>
          <w:szCs w:val="24"/>
        </w:rPr>
        <w:t xml:space="preserve">V4.7 </w:t>
      </w:r>
      <w:r w:rsidRPr="005B17D3">
        <w:rPr>
          <w:szCs w:val="24"/>
        </w:rPr>
        <w:t>added the following capabilities/changes:</w:t>
      </w:r>
    </w:p>
    <w:p w14:paraId="6BCF2A91" w14:textId="77777777" w:rsidR="00CE74DE" w:rsidRPr="005B17D3" w:rsidRDefault="00CE74DE" w:rsidP="00CE74DE">
      <w:pPr>
        <w:pStyle w:val="BodyTextBullet1"/>
        <w:numPr>
          <w:ilvl w:val="0"/>
          <w:numId w:val="40"/>
        </w:numPr>
      </w:pPr>
      <w:r w:rsidRPr="005B17D3">
        <w:t>Medal of Honor and Enrollment Priority Group 1</w:t>
      </w:r>
      <w:r w:rsidRPr="005B17D3">
        <w:br/>
        <w:t>The MOH data is viewed in the historical service link and describes when the MOH recipient is placed in Priority Group 1.</w:t>
      </w:r>
    </w:p>
    <w:p w14:paraId="05A0F431" w14:textId="77777777" w:rsidR="00CE74DE" w:rsidRPr="005B17D3" w:rsidRDefault="00CE74DE" w:rsidP="00CE74DE">
      <w:pPr>
        <w:pStyle w:val="ListBullet"/>
      </w:pPr>
      <w:r w:rsidRPr="005B17D3">
        <w:t>Manage Pending Letters and Closed Applications</w:t>
      </w:r>
    </w:p>
    <w:p w14:paraId="0AC4A47E" w14:textId="77777777" w:rsidR="00CE74DE" w:rsidRPr="005B17D3" w:rsidRDefault="00CE74DE" w:rsidP="00CE74DE">
      <w:pPr>
        <w:pStyle w:val="BodyTextBullet1"/>
        <w:numPr>
          <w:ilvl w:val="0"/>
          <w:numId w:val="106"/>
        </w:numPr>
        <w:ind w:left="1080"/>
      </w:pPr>
      <w:r w:rsidRPr="005B17D3">
        <w:t xml:space="preserve">Pending letter checks exclusion conditions for the 365-day process. If none, before the 30-day clock is initiated and necessary for sending initial pending letter events. </w:t>
      </w:r>
    </w:p>
    <w:p w14:paraId="34E71B17" w14:textId="77777777" w:rsidR="00CE74DE" w:rsidRPr="005B17D3" w:rsidRDefault="00CE74DE" w:rsidP="00CE74DE">
      <w:pPr>
        <w:pStyle w:val="ListBullet"/>
      </w:pPr>
      <w:r w:rsidRPr="005B17D3">
        <w:t>Healthcare Application (HCA) – Future Discharge Date</w:t>
      </w:r>
    </w:p>
    <w:p w14:paraId="2107065E" w14:textId="77777777" w:rsidR="00CE74DE" w:rsidRPr="005B17D3" w:rsidRDefault="00CE74DE" w:rsidP="00CE74DE">
      <w:pPr>
        <w:pStyle w:val="BodyTextBullet1"/>
        <w:numPr>
          <w:ilvl w:val="0"/>
          <w:numId w:val="147"/>
        </w:numPr>
        <w:ind w:left="1080"/>
      </w:pPr>
      <w:r w:rsidRPr="005B17D3">
        <w:t xml:space="preserve">Allows a Veteran or service member to enter a Future Discharge Date as part of their healthcare application process submitted to the Enrollment System. HCA will send the Future Discharge Date in their Service Separation Date field. The Enrollment System will identify it as a Future Discharge Date when the accompanying Discharge Type field is NULL. </w:t>
      </w:r>
    </w:p>
    <w:p w14:paraId="258C02CA" w14:textId="77777777" w:rsidR="00CE74DE" w:rsidRPr="005B17D3" w:rsidRDefault="00CE74DE" w:rsidP="00CE74DE">
      <w:pPr>
        <w:pStyle w:val="ListParagraph"/>
        <w:numPr>
          <w:ilvl w:val="0"/>
          <w:numId w:val="148"/>
        </w:numPr>
        <w:ind w:left="1080"/>
        <w:rPr>
          <w:rFonts w:ascii="Times New Roman" w:hAnsi="Times New Roman"/>
          <w:sz w:val="24"/>
        </w:rPr>
      </w:pPr>
      <w:r w:rsidRPr="005B17D3">
        <w:rPr>
          <w:rFonts w:ascii="Times New Roman" w:hAnsi="Times New Roman"/>
          <w:b/>
          <w:sz w:val="24"/>
        </w:rPr>
        <w:t>Note:</w:t>
      </w:r>
      <w:r w:rsidRPr="005B17D3">
        <w:rPr>
          <w:rFonts w:ascii="Times New Roman" w:hAnsi="Times New Roman"/>
          <w:sz w:val="24"/>
        </w:rPr>
        <w:t xml:space="preserve"> The functionality for receiving a Future Discharge Date from HCA will not be operational until the on-line Healthcare Application (HCA) functionality to accommodate the Future Discharge Date is implemented at a later date.</w:t>
      </w:r>
    </w:p>
    <w:p w14:paraId="0753D388" w14:textId="77777777" w:rsidR="00CE74DE" w:rsidRPr="005B17D3" w:rsidRDefault="00CE74DE" w:rsidP="00CE74DE">
      <w:pPr>
        <w:pStyle w:val="ListBullet"/>
      </w:pPr>
      <w:r w:rsidRPr="005B17D3">
        <w:t>Stop Communication: Roles/Person; UI message, Override</w:t>
      </w:r>
    </w:p>
    <w:p w14:paraId="35E6BB35" w14:textId="77777777" w:rsidR="00CE74DE" w:rsidRPr="005B17D3" w:rsidRDefault="00CE74DE" w:rsidP="00CE74DE">
      <w:pPr>
        <w:pStyle w:val="BodyTextBullet1"/>
        <w:numPr>
          <w:ilvl w:val="0"/>
          <w:numId w:val="107"/>
        </w:numPr>
        <w:ind w:left="1080"/>
      </w:pPr>
      <w:r w:rsidRPr="005B17D3">
        <w:t>Edit/Stop Communication capability setting for a user or role are defined in the User Profile page to execute all functions on Stop Communications.</w:t>
      </w:r>
    </w:p>
    <w:p w14:paraId="6FA8BFEF" w14:textId="77777777" w:rsidR="00CE74DE" w:rsidRPr="005B17D3" w:rsidRDefault="00CE74DE" w:rsidP="00CE74DE">
      <w:pPr>
        <w:pStyle w:val="ListBullet"/>
      </w:pPr>
      <w:r w:rsidRPr="005B17D3">
        <w:t>DOD Death Notification Source and MVI authoritative source</w:t>
      </w:r>
    </w:p>
    <w:p w14:paraId="37D8324E" w14:textId="77777777" w:rsidR="00CE74DE" w:rsidRPr="005B17D3" w:rsidRDefault="00CE74DE" w:rsidP="00CE74DE">
      <w:pPr>
        <w:pStyle w:val="BodyTextBullet1"/>
        <w:numPr>
          <w:ilvl w:val="0"/>
          <w:numId w:val="108"/>
        </w:numPr>
        <w:ind w:left="1080"/>
      </w:pPr>
      <w:r w:rsidRPr="005B17D3">
        <w:t>ES is accepting a Veterans Date of Death information only when data is entered into the appropriate ES fields or when data comes from MVI only.</w:t>
      </w:r>
    </w:p>
    <w:p w14:paraId="7C0EA530" w14:textId="77777777" w:rsidR="00CE74DE" w:rsidRPr="005B17D3" w:rsidRDefault="00CE74DE" w:rsidP="00CE74DE">
      <w:pPr>
        <w:pStyle w:val="ListBullet"/>
      </w:pPr>
      <w:r w:rsidRPr="005B17D3">
        <w:t>Eligibility: 4-day and 30-day clocks</w:t>
      </w:r>
    </w:p>
    <w:p w14:paraId="58E40DE2" w14:textId="77777777" w:rsidR="00CE74DE" w:rsidRPr="005B17D3" w:rsidRDefault="00CE74DE" w:rsidP="00CE74DE">
      <w:pPr>
        <w:pStyle w:val="BodyTextBullet1"/>
        <w:numPr>
          <w:ilvl w:val="0"/>
          <w:numId w:val="109"/>
        </w:numPr>
        <w:ind w:left="1080"/>
      </w:pPr>
      <w:r w:rsidRPr="005B17D3">
        <w:lastRenderedPageBreak/>
        <w:t>Eligibility and Enrollment management is timed using the 4-day clock (for new applicants) and 30-day clock (for previous applicants) to verify eligibility and enrollment information based on eligibility status (Pending Verification or Pending Re-Verification.</w:t>
      </w:r>
    </w:p>
    <w:p w14:paraId="3FF58339" w14:textId="7F3DEEDD" w:rsidR="00CE74DE" w:rsidRPr="005B17D3" w:rsidRDefault="00E54031" w:rsidP="00CE74DE">
      <w:pPr>
        <w:pStyle w:val="ListBullet"/>
      </w:pPr>
      <w:r w:rsidRPr="005B17D3">
        <w:t>Health</w:t>
      </w:r>
      <w:r w:rsidR="00CE74DE" w:rsidRPr="005B17D3">
        <w:t xml:space="preserve"> Benefit Plans (</w:t>
      </w:r>
      <w:r w:rsidRPr="005B17D3">
        <w:t>H</w:t>
      </w:r>
      <w:r w:rsidR="00CE74DE" w:rsidRPr="005B17D3">
        <w:t>BPs)</w:t>
      </w:r>
    </w:p>
    <w:p w14:paraId="48B7FFAB" w14:textId="77777777" w:rsidR="00CE74DE" w:rsidRPr="005B17D3" w:rsidRDefault="00CE74DE" w:rsidP="00CE74DE">
      <w:pPr>
        <w:pStyle w:val="BodyTextBullet1"/>
        <w:numPr>
          <w:ilvl w:val="0"/>
          <w:numId w:val="110"/>
        </w:numPr>
        <w:ind w:left="1080"/>
      </w:pPr>
      <w:r w:rsidRPr="005B17D3">
        <w:t>ES will send Choice Community Care VMPBs that are currently assigned to Veterans to VistA to appear on the Veterans profile.</w:t>
      </w:r>
    </w:p>
    <w:p w14:paraId="55D8146B" w14:textId="5C987B99" w:rsidR="00CE74DE" w:rsidRPr="005B17D3" w:rsidRDefault="00CE74DE" w:rsidP="00CE74DE">
      <w:pPr>
        <w:pStyle w:val="BodyTextBullet1"/>
        <w:numPr>
          <w:ilvl w:val="0"/>
          <w:numId w:val="163"/>
        </w:numPr>
        <w:ind w:left="1080"/>
      </w:pPr>
      <w:r w:rsidRPr="005B17D3">
        <w:t xml:space="preserve">Veterans Choice plans are inactivated and found on Veterans records on the </w:t>
      </w:r>
      <w:r w:rsidR="00047E58" w:rsidRPr="005B17D3">
        <w:t>Health Benefit</w:t>
      </w:r>
      <w:r w:rsidRPr="005B17D3">
        <w:t xml:space="preserve"> Plans Change History.  Community Care plans cannot be manually assigned because they are automated.</w:t>
      </w:r>
    </w:p>
    <w:p w14:paraId="5D9429C8" w14:textId="77777777" w:rsidR="00CE74DE" w:rsidRPr="005B17D3" w:rsidRDefault="00CE74DE" w:rsidP="00CE74DE">
      <w:pPr>
        <w:pStyle w:val="ListBullet"/>
      </w:pPr>
      <w:r w:rsidRPr="005B17D3">
        <w:t>Community Care Outcome, Community Care Determination</w:t>
      </w:r>
    </w:p>
    <w:p w14:paraId="1813C07D" w14:textId="13DCF6F9" w:rsidR="00CE74DE" w:rsidRPr="005B17D3" w:rsidRDefault="00CE74DE" w:rsidP="00CE74DE">
      <w:pPr>
        <w:pStyle w:val="BodyTextBullet1"/>
        <w:numPr>
          <w:ilvl w:val="0"/>
          <w:numId w:val="111"/>
        </w:numPr>
        <w:ind w:left="1080"/>
      </w:pPr>
      <w:r w:rsidRPr="005B17D3">
        <w:t xml:space="preserve">Review of applicable Community Care </w:t>
      </w:r>
      <w:r w:rsidR="00047E58" w:rsidRPr="005B17D3">
        <w:t>Health</w:t>
      </w:r>
      <w:r w:rsidRPr="005B17D3">
        <w:t xml:space="preserve"> Benefit Plans that have been assigned for the Veteran.</w:t>
      </w:r>
    </w:p>
    <w:p w14:paraId="48CC454A" w14:textId="77777777" w:rsidR="00CE74DE" w:rsidRPr="005B17D3" w:rsidRDefault="00CE74DE" w:rsidP="00CE74DE">
      <w:pPr>
        <w:pStyle w:val="ListBullet"/>
      </w:pPr>
      <w:r w:rsidRPr="005B17D3">
        <w:t>Computer Assisted System Staff (CASS) Certification</w:t>
      </w:r>
    </w:p>
    <w:p w14:paraId="5F8B0577" w14:textId="77777777" w:rsidR="00CE74DE" w:rsidRPr="005B17D3" w:rsidRDefault="00CE74DE" w:rsidP="00CE74DE">
      <w:pPr>
        <w:pStyle w:val="BodyTextBullet1"/>
        <w:numPr>
          <w:ilvl w:val="0"/>
          <w:numId w:val="112"/>
        </w:numPr>
        <w:ind w:left="1080"/>
      </w:pPr>
      <w:r w:rsidRPr="005B17D3">
        <w:t xml:space="preserve">Added information about CASS certification updates. New functionality. </w:t>
      </w:r>
    </w:p>
    <w:p w14:paraId="735DA169" w14:textId="77777777" w:rsidR="00CE74DE" w:rsidRPr="005B17D3" w:rsidRDefault="00CE74DE" w:rsidP="00CE74DE">
      <w:pPr>
        <w:pStyle w:val="ListBullet"/>
      </w:pPr>
      <w:r w:rsidRPr="005B17D3">
        <w:t>Mileage Eligibility Criteria and Residential Address</w:t>
      </w:r>
    </w:p>
    <w:p w14:paraId="6A062AA9" w14:textId="77777777" w:rsidR="00CE74DE" w:rsidRPr="005B17D3" w:rsidRDefault="00CE74DE" w:rsidP="00CE74DE">
      <w:pPr>
        <w:pStyle w:val="BodyTextBullet1"/>
        <w:numPr>
          <w:ilvl w:val="0"/>
          <w:numId w:val="113"/>
        </w:numPr>
        <w:ind w:left="1080"/>
      </w:pPr>
      <w:r w:rsidRPr="005B17D3">
        <w:t>Changed the reporting of mileage eligibility when address changes.</w:t>
      </w:r>
    </w:p>
    <w:p w14:paraId="099F766E" w14:textId="77777777" w:rsidR="00CE74DE" w:rsidRPr="005B17D3" w:rsidRDefault="00CE74DE" w:rsidP="00CE74DE">
      <w:pPr>
        <w:pStyle w:val="ListBullet"/>
      </w:pPr>
      <w:r w:rsidRPr="005B17D3">
        <w:t>Enrollment</w:t>
      </w:r>
    </w:p>
    <w:p w14:paraId="458F160E" w14:textId="77777777" w:rsidR="00CE74DE" w:rsidRPr="005B17D3" w:rsidRDefault="00CE74DE" w:rsidP="00CE74DE">
      <w:pPr>
        <w:pStyle w:val="BodyTextBullet1"/>
        <w:numPr>
          <w:ilvl w:val="0"/>
          <w:numId w:val="114"/>
        </w:numPr>
        <w:ind w:left="1080"/>
      </w:pPr>
      <w:r w:rsidRPr="005B17D3">
        <w:t>The system accepts new Enrollment applications from Veterans whose enrollment status is “Cancelled/Declined” and “Closed Application</w:t>
      </w:r>
      <w:r w:rsidRPr="005B17D3">
        <w:fldChar w:fldCharType="begin"/>
      </w:r>
      <w:r w:rsidRPr="005B17D3">
        <w:instrText xml:space="preserve"> XE "Application:Closed Application" </w:instrText>
      </w:r>
      <w:r w:rsidRPr="005B17D3">
        <w:fldChar w:fldCharType="end"/>
      </w:r>
      <w:r w:rsidRPr="005B17D3">
        <w:t>” with an “Abandoned Application</w:t>
      </w:r>
      <w:r w:rsidRPr="005B17D3">
        <w:fldChar w:fldCharType="begin"/>
      </w:r>
      <w:r w:rsidRPr="005B17D3">
        <w:instrText xml:space="preserve"> XE "Application:Abandoned Application" </w:instrText>
      </w:r>
      <w:r w:rsidRPr="005B17D3">
        <w:fldChar w:fldCharType="end"/>
      </w:r>
      <w:r w:rsidRPr="005B17D3">
        <w:t>” through an automated process. However, this is a manual, work-around process for VistA.</w:t>
      </w:r>
    </w:p>
    <w:p w14:paraId="1D4DE47D" w14:textId="77777777" w:rsidR="00CE74DE" w:rsidRPr="005B17D3" w:rsidRDefault="00CE74DE" w:rsidP="00CE74DE">
      <w:pPr>
        <w:pStyle w:val="BodyText"/>
        <w:rPr>
          <w:b/>
          <w:szCs w:val="24"/>
        </w:rPr>
      </w:pPr>
    </w:p>
    <w:p w14:paraId="50435B3D" w14:textId="77777777" w:rsidR="00CE74DE" w:rsidRPr="005B17D3" w:rsidRDefault="00CE74DE" w:rsidP="00CE74DE">
      <w:pPr>
        <w:pStyle w:val="BodyText"/>
        <w:rPr>
          <w:szCs w:val="24"/>
        </w:rPr>
      </w:pPr>
      <w:r w:rsidRPr="005B17D3">
        <w:rPr>
          <w:b/>
          <w:szCs w:val="24"/>
        </w:rPr>
        <w:t>ES</w:t>
      </w:r>
      <w:r w:rsidRPr="005B17D3">
        <w:rPr>
          <w:szCs w:val="24"/>
        </w:rPr>
        <w:t xml:space="preserve"> </w:t>
      </w:r>
      <w:r w:rsidRPr="005B17D3">
        <w:rPr>
          <w:b/>
          <w:szCs w:val="24"/>
        </w:rPr>
        <w:t>V4.6</w:t>
      </w:r>
      <w:r w:rsidRPr="005B17D3">
        <w:rPr>
          <w:szCs w:val="24"/>
        </w:rPr>
        <w:t xml:space="preserve"> added the following capabilities/changes:</w:t>
      </w:r>
    </w:p>
    <w:p w14:paraId="4310061B" w14:textId="77777777" w:rsidR="00CE74DE" w:rsidRPr="005B17D3" w:rsidRDefault="00CE74DE" w:rsidP="00CE74DE">
      <w:pPr>
        <w:pStyle w:val="ListBullet"/>
      </w:pPr>
      <w:r w:rsidRPr="005B17D3">
        <w:t>Future Discharge Date</w:t>
      </w:r>
    </w:p>
    <w:p w14:paraId="58C71692" w14:textId="77777777" w:rsidR="00CE74DE" w:rsidRPr="005B17D3" w:rsidRDefault="00CE74DE" w:rsidP="00CE74DE">
      <w:pPr>
        <w:pStyle w:val="BodyText"/>
        <w:numPr>
          <w:ilvl w:val="0"/>
          <w:numId w:val="98"/>
        </w:numPr>
        <w:spacing w:before="0"/>
        <w:ind w:left="1080"/>
        <w:rPr>
          <w:szCs w:val="24"/>
          <w:lang w:val="en-GB"/>
        </w:rPr>
      </w:pPr>
      <w:r w:rsidRPr="005B17D3">
        <w:rPr>
          <w:szCs w:val="24"/>
          <w:lang w:val="en-GB"/>
        </w:rPr>
        <w:t>The Military Service section now includes the Future Discharge Date, which is the</w:t>
      </w:r>
      <w:r w:rsidRPr="005B17D3">
        <w:rPr>
          <w:szCs w:val="24"/>
        </w:rPr>
        <w:t xml:space="preserve"> projected date a service member/Veteran will be discharged from active duty. The Signature Index and Signature were removed, because they are no longer needed with the Future Discharge Date.</w:t>
      </w:r>
    </w:p>
    <w:p w14:paraId="68B9B3EE" w14:textId="77777777" w:rsidR="00CE74DE" w:rsidRPr="005B17D3" w:rsidRDefault="00CE74DE" w:rsidP="00CE74DE">
      <w:pPr>
        <w:pStyle w:val="ListBullet"/>
      </w:pPr>
      <w:r w:rsidRPr="005B17D3">
        <w:t>Future Discharge Date Reports</w:t>
      </w:r>
    </w:p>
    <w:p w14:paraId="3738A9F2" w14:textId="77777777" w:rsidR="00CE74DE" w:rsidRPr="005B17D3" w:rsidRDefault="00CE74DE" w:rsidP="00CE74DE">
      <w:pPr>
        <w:pStyle w:val="BodyText"/>
        <w:numPr>
          <w:ilvl w:val="0"/>
          <w:numId w:val="99"/>
        </w:numPr>
        <w:spacing w:before="0"/>
        <w:ind w:left="1080"/>
        <w:rPr>
          <w:szCs w:val="24"/>
          <w:lang w:val="en-GB"/>
        </w:rPr>
      </w:pPr>
      <w:r w:rsidRPr="005B17D3">
        <w:rPr>
          <w:szCs w:val="24"/>
          <w:lang w:val="en-GB"/>
        </w:rPr>
        <w:t xml:space="preserve">Summary and Detailed reports provide information on service members/Veterans that have a Future Discharge Date and no Service Separation Date. </w:t>
      </w:r>
      <w:r w:rsidRPr="005B17D3">
        <w:rPr>
          <w:szCs w:val="24"/>
          <w:lang w:val="en-GB"/>
        </w:rPr>
        <w:fldChar w:fldCharType="begin"/>
      </w:r>
      <w:r w:rsidRPr="005B17D3">
        <w:rPr>
          <w:szCs w:val="24"/>
        </w:rPr>
        <w:instrText xml:space="preserve"> XE "Future Discharge Date" </w:instrText>
      </w:r>
      <w:r w:rsidRPr="005B17D3">
        <w:rPr>
          <w:szCs w:val="24"/>
          <w:lang w:val="en-GB"/>
        </w:rPr>
        <w:fldChar w:fldCharType="end"/>
      </w:r>
    </w:p>
    <w:p w14:paraId="13DC85C1" w14:textId="77777777" w:rsidR="00CE74DE" w:rsidRPr="005B17D3" w:rsidRDefault="00CE74DE" w:rsidP="00CE74DE">
      <w:pPr>
        <w:pStyle w:val="ListBullet"/>
      </w:pPr>
      <w:r w:rsidRPr="005B17D3">
        <w:t>Community Care Determination</w:t>
      </w:r>
    </w:p>
    <w:p w14:paraId="0E03F29E" w14:textId="77777777" w:rsidR="00CE74DE" w:rsidRPr="005B17D3" w:rsidRDefault="00CE74DE" w:rsidP="00CE74DE">
      <w:pPr>
        <w:pStyle w:val="BodyText"/>
        <w:numPr>
          <w:ilvl w:val="0"/>
          <w:numId w:val="100"/>
        </w:numPr>
        <w:spacing w:before="0"/>
        <w:ind w:left="1080"/>
        <w:rPr>
          <w:szCs w:val="24"/>
          <w:lang w:val="en-GB"/>
        </w:rPr>
      </w:pPr>
      <w:r w:rsidRPr="005B17D3">
        <w:rPr>
          <w:bCs/>
          <w:iCs/>
          <w:kern w:val="32"/>
          <w:szCs w:val="24"/>
        </w:rPr>
        <w:t xml:space="preserve">The Overview tab section was enhanced to include Veteran Information, Phone Numbers, Hardship, Community Care Outcome, Nearest VAVAA facility, Wait-Time Information </w:t>
      </w:r>
      <w:r w:rsidRPr="005B17D3">
        <w:rPr>
          <w:szCs w:val="24"/>
        </w:rPr>
        <w:t>because address accuracy is used for geocoding and driving distance calculation</w:t>
      </w:r>
      <w:r w:rsidRPr="005B17D3">
        <w:rPr>
          <w:bCs/>
          <w:iCs/>
          <w:kern w:val="32"/>
          <w:szCs w:val="24"/>
        </w:rPr>
        <w:t xml:space="preserve"> and Community Care Determination and Community Care Determination History information.</w:t>
      </w:r>
    </w:p>
    <w:p w14:paraId="487F3F09" w14:textId="77777777" w:rsidR="00CE74DE" w:rsidRPr="005B17D3" w:rsidRDefault="00CE74DE" w:rsidP="00CE74DE">
      <w:pPr>
        <w:pStyle w:val="ListBullet"/>
      </w:pPr>
      <w:r w:rsidRPr="005B17D3">
        <w:lastRenderedPageBreak/>
        <w:t>Stop Communications</w:t>
      </w:r>
    </w:p>
    <w:p w14:paraId="54A2197B" w14:textId="77777777" w:rsidR="00CE74DE" w:rsidRPr="005B17D3" w:rsidRDefault="00CE74DE" w:rsidP="00CE74DE">
      <w:pPr>
        <w:pStyle w:val="BodyText"/>
        <w:numPr>
          <w:ilvl w:val="0"/>
          <w:numId w:val="101"/>
        </w:numPr>
        <w:spacing w:before="0"/>
        <w:ind w:left="1080"/>
        <w:rPr>
          <w:szCs w:val="24"/>
          <w:lang w:val="en-GB"/>
        </w:rPr>
      </w:pPr>
      <w:r w:rsidRPr="005B17D3">
        <w:rPr>
          <w:szCs w:val="24"/>
        </w:rPr>
        <w:t xml:space="preserve">Stop Communications checkbox located on the </w:t>
      </w:r>
      <w:r w:rsidRPr="005B17D3">
        <w:rPr>
          <w:i/>
          <w:szCs w:val="24"/>
        </w:rPr>
        <w:t>Communication</w:t>
      </w:r>
      <w:r w:rsidRPr="005B17D3">
        <w:rPr>
          <w:szCs w:val="24"/>
        </w:rPr>
        <w:t xml:space="preserve"> screen, to allow a user to direct the Enrollment System to stop sending letters and handbooks/inserts to a living Veteran. Disabling the checkbox restarts the sending of letters and handbooks/inserts to the Veteran.</w:t>
      </w:r>
    </w:p>
    <w:p w14:paraId="69B85C06" w14:textId="77777777" w:rsidR="00CE74DE" w:rsidRPr="005B17D3" w:rsidRDefault="00CE74DE" w:rsidP="00CE74DE">
      <w:pPr>
        <w:pStyle w:val="ListBullet"/>
      </w:pPr>
      <w:r w:rsidRPr="005B17D3">
        <w:t>Person Search</w:t>
      </w:r>
    </w:p>
    <w:p w14:paraId="60AF31F0" w14:textId="77777777" w:rsidR="00CE74DE" w:rsidRPr="005B17D3" w:rsidRDefault="00CE74DE" w:rsidP="00CE74DE">
      <w:pPr>
        <w:pStyle w:val="BodyText"/>
        <w:numPr>
          <w:ilvl w:val="0"/>
          <w:numId w:val="102"/>
        </w:numPr>
        <w:spacing w:before="0"/>
        <w:ind w:left="1080"/>
        <w:rPr>
          <w:szCs w:val="24"/>
          <w:lang w:val="en-GB"/>
        </w:rPr>
      </w:pPr>
      <w:r w:rsidRPr="005B17D3">
        <w:rPr>
          <w:bCs/>
          <w:iCs/>
          <w:kern w:val="32"/>
          <w:szCs w:val="24"/>
        </w:rPr>
        <w:t>Enhanced Person Search, added Member ID to Identity Traits, changed label VPID to ICN and moved Birth Sex up under Date of Birth.</w:t>
      </w:r>
    </w:p>
    <w:p w14:paraId="3C1BA346" w14:textId="77777777" w:rsidR="00CE74DE" w:rsidRPr="005B17D3" w:rsidRDefault="00CE74DE" w:rsidP="00CE74DE">
      <w:pPr>
        <w:pStyle w:val="ListBullet"/>
      </w:pPr>
      <w:r w:rsidRPr="005B17D3">
        <w:t>Address Validation.</w:t>
      </w:r>
    </w:p>
    <w:p w14:paraId="0B537B2A" w14:textId="77777777" w:rsidR="00CE74DE" w:rsidRPr="005B17D3" w:rsidRDefault="00CE74DE" w:rsidP="00CE74DE">
      <w:pPr>
        <w:pStyle w:val="BodyText"/>
        <w:numPr>
          <w:ilvl w:val="0"/>
          <w:numId w:val="103"/>
        </w:numPr>
        <w:spacing w:before="0"/>
        <w:ind w:left="1080"/>
        <w:rPr>
          <w:szCs w:val="24"/>
          <w:lang w:val="en-GB"/>
        </w:rPr>
      </w:pPr>
      <w:r w:rsidRPr="005B17D3">
        <w:rPr>
          <w:bCs/>
          <w:iCs/>
          <w:kern w:val="32"/>
          <w:szCs w:val="24"/>
        </w:rPr>
        <w:t xml:space="preserve">ES will initiate Enterprise Contact Information Service (eCIS) for standardization and validation for all address types for US addresses only. The validation results will be displayed on the </w:t>
      </w:r>
      <w:r w:rsidRPr="005B17D3">
        <w:rPr>
          <w:bCs/>
          <w:i/>
          <w:iCs/>
          <w:kern w:val="32"/>
          <w:szCs w:val="24"/>
        </w:rPr>
        <w:t>Demographics Overview</w:t>
      </w:r>
      <w:r w:rsidRPr="005B17D3">
        <w:rPr>
          <w:bCs/>
          <w:iCs/>
          <w:kern w:val="32"/>
          <w:szCs w:val="24"/>
        </w:rPr>
        <w:t xml:space="preserve"> and </w:t>
      </w:r>
      <w:r w:rsidRPr="005B17D3">
        <w:rPr>
          <w:bCs/>
          <w:i/>
          <w:iCs/>
          <w:kern w:val="32"/>
          <w:szCs w:val="24"/>
        </w:rPr>
        <w:t>Address</w:t>
      </w:r>
      <w:r w:rsidRPr="005B17D3">
        <w:rPr>
          <w:bCs/>
          <w:iCs/>
          <w:kern w:val="32"/>
          <w:szCs w:val="24"/>
        </w:rPr>
        <w:t xml:space="preserve"> screens as the CASS Validation Flag.</w:t>
      </w:r>
    </w:p>
    <w:p w14:paraId="1CA8BFB8" w14:textId="77777777" w:rsidR="00CE74DE" w:rsidRPr="005B17D3" w:rsidRDefault="00CE74DE" w:rsidP="00CE74DE">
      <w:pPr>
        <w:pStyle w:val="ListBullet"/>
      </w:pPr>
      <w:r w:rsidRPr="005B17D3">
        <w:t>Date of Death Rules</w:t>
      </w:r>
    </w:p>
    <w:p w14:paraId="10CFB7EF" w14:textId="77777777" w:rsidR="00CE74DE" w:rsidRPr="005B17D3" w:rsidRDefault="00CE74DE" w:rsidP="00CE74DE">
      <w:pPr>
        <w:pStyle w:val="BodyText"/>
        <w:numPr>
          <w:ilvl w:val="0"/>
          <w:numId w:val="104"/>
        </w:numPr>
        <w:spacing w:before="0"/>
        <w:ind w:left="1080"/>
        <w:rPr>
          <w:szCs w:val="24"/>
          <w:lang w:val="en-GB"/>
        </w:rPr>
      </w:pPr>
      <w:r w:rsidRPr="005B17D3">
        <w:rPr>
          <w:color w:val="000000"/>
          <w:szCs w:val="24"/>
        </w:rPr>
        <w:t>Changed the Date of Death Notification Source label 'SPOUSE/NEXT OF KIN/OTHER PERSON' to 'SPOUSE/NOK/OTHER PERSON.</w:t>
      </w:r>
    </w:p>
    <w:p w14:paraId="0BD0073F" w14:textId="77777777" w:rsidR="00CE74DE" w:rsidRPr="005B17D3" w:rsidRDefault="00CE74DE" w:rsidP="00CE74DE">
      <w:pPr>
        <w:pStyle w:val="ListBullet"/>
      </w:pPr>
      <w:r w:rsidRPr="005B17D3">
        <w:t xml:space="preserve">Self-Gender Identification (SIGI) </w:t>
      </w:r>
    </w:p>
    <w:p w14:paraId="46B2B0F0" w14:textId="77777777" w:rsidR="00CE74DE" w:rsidRPr="005B17D3" w:rsidRDefault="00CE74DE" w:rsidP="00CE74DE">
      <w:pPr>
        <w:pStyle w:val="ListParagraph"/>
        <w:numPr>
          <w:ilvl w:val="0"/>
          <w:numId w:val="105"/>
        </w:numPr>
        <w:ind w:left="1080"/>
        <w:rPr>
          <w:rFonts w:ascii="Times New Roman" w:hAnsi="Times New Roman"/>
          <w:sz w:val="24"/>
        </w:rPr>
      </w:pPr>
      <w:r w:rsidRPr="005B17D3">
        <w:rPr>
          <w:rFonts w:ascii="Times New Roman" w:hAnsi="Times New Roman"/>
          <w:sz w:val="24"/>
        </w:rPr>
        <w:t>Self-Identified Gender Identity (SIGI). Self-Identified Gender Identity</w:t>
      </w:r>
      <w:r w:rsidRPr="005B17D3">
        <w:rPr>
          <w:rFonts w:ascii="Times New Roman" w:hAnsi="Times New Roman"/>
          <w:sz w:val="24"/>
        </w:rPr>
        <w:fldChar w:fldCharType="begin"/>
      </w:r>
      <w:r w:rsidRPr="005B17D3">
        <w:rPr>
          <w:rFonts w:ascii="Times New Roman" w:hAnsi="Times New Roman"/>
          <w:sz w:val="24"/>
        </w:rPr>
        <w:instrText xml:space="preserve"> XE "Self-Identified Gender Identity" </w:instrText>
      </w:r>
      <w:r w:rsidRPr="005B17D3">
        <w:rPr>
          <w:rFonts w:ascii="Times New Roman" w:hAnsi="Times New Roman"/>
          <w:sz w:val="24"/>
        </w:rPr>
        <w:fldChar w:fldCharType="end"/>
      </w:r>
      <w:r w:rsidRPr="005B17D3">
        <w:rPr>
          <w:rFonts w:ascii="Times New Roman" w:hAnsi="Times New Roman"/>
          <w:sz w:val="24"/>
        </w:rPr>
        <w:t xml:space="preserve"> field activated on the Identity Traits screen.</w:t>
      </w:r>
    </w:p>
    <w:p w14:paraId="503AB1BE" w14:textId="77777777" w:rsidR="00CE74DE" w:rsidRPr="005B17D3" w:rsidRDefault="00CE74DE" w:rsidP="00CE74DE">
      <w:pPr>
        <w:pStyle w:val="BodyText"/>
        <w:rPr>
          <w:szCs w:val="24"/>
        </w:rPr>
      </w:pPr>
      <w:r w:rsidRPr="005B17D3">
        <w:rPr>
          <w:b/>
          <w:szCs w:val="24"/>
        </w:rPr>
        <w:t>ES V4.5.1</w:t>
      </w:r>
      <w:r w:rsidRPr="005B17D3">
        <w:rPr>
          <w:szCs w:val="24"/>
        </w:rPr>
        <w:t xml:space="preserve"> implements ES V4.5 items 1-5 modifications/enhancements.</w:t>
      </w:r>
    </w:p>
    <w:p w14:paraId="76C19598" w14:textId="77777777" w:rsidR="00CE74DE" w:rsidRPr="005B17D3" w:rsidRDefault="00CE74DE" w:rsidP="00CE74DE">
      <w:pPr>
        <w:pStyle w:val="BodyText"/>
        <w:rPr>
          <w:b/>
          <w:szCs w:val="24"/>
        </w:rPr>
      </w:pPr>
    </w:p>
    <w:p w14:paraId="7B94E4AC" w14:textId="77777777" w:rsidR="00CE74DE" w:rsidRPr="005B17D3" w:rsidRDefault="00CE74DE" w:rsidP="00CE74DE">
      <w:pPr>
        <w:pStyle w:val="BodyText"/>
        <w:rPr>
          <w:szCs w:val="24"/>
        </w:rPr>
      </w:pPr>
      <w:r w:rsidRPr="005B17D3">
        <w:rPr>
          <w:b/>
          <w:szCs w:val="24"/>
        </w:rPr>
        <w:t xml:space="preserve">ES V4.5 </w:t>
      </w:r>
      <w:r w:rsidRPr="005B17D3">
        <w:rPr>
          <w:szCs w:val="24"/>
        </w:rPr>
        <w:t>updates</w:t>
      </w:r>
      <w:r w:rsidRPr="005B17D3">
        <w:rPr>
          <w:b/>
          <w:szCs w:val="24"/>
        </w:rPr>
        <w:t xml:space="preserve"> </w:t>
      </w:r>
      <w:r w:rsidRPr="005B17D3">
        <w:rPr>
          <w:szCs w:val="24"/>
        </w:rPr>
        <w:t>Pending Eligibility Reason, retrieve Military Service data from the Enterprise Military Information Service (eMIS), Temporary Address, and adds a link to view the Community Care page. Also adds five dormant modifications/enhancements:</w:t>
      </w:r>
    </w:p>
    <w:p w14:paraId="1A158F73" w14:textId="77777777" w:rsidR="00CE74DE" w:rsidRPr="005B17D3" w:rsidRDefault="00CE74DE" w:rsidP="00CE74DE">
      <w:pPr>
        <w:pStyle w:val="ListBullet"/>
      </w:pPr>
      <w:r w:rsidRPr="005B17D3">
        <w:t>View Current Information from Community Care Manual Process (will be implemented in 4.5.1)</w:t>
      </w:r>
    </w:p>
    <w:p w14:paraId="482CF715" w14:textId="77777777" w:rsidR="00CE74DE" w:rsidRPr="005B17D3" w:rsidRDefault="00CE74DE" w:rsidP="00CE74DE">
      <w:pPr>
        <w:pStyle w:val="ListBullet"/>
      </w:pPr>
      <w:r w:rsidRPr="005B17D3">
        <w:t>View Current Community Care Data (will be implemented in 4.5.1)</w:t>
      </w:r>
    </w:p>
    <w:p w14:paraId="000FC556" w14:textId="77777777" w:rsidR="00CE74DE" w:rsidRPr="005B17D3" w:rsidRDefault="00CE74DE" w:rsidP="00CE74DE">
      <w:pPr>
        <w:pStyle w:val="ListBullet"/>
      </w:pPr>
      <w:r w:rsidRPr="005B17D3">
        <w:t>Add new and/or Edit Residential Address (will be implemented in 4.5.1)</w:t>
      </w:r>
    </w:p>
    <w:p w14:paraId="78122C83" w14:textId="77777777" w:rsidR="00CE74DE" w:rsidRPr="005B17D3" w:rsidRDefault="00CE74DE" w:rsidP="00CE74DE">
      <w:pPr>
        <w:pStyle w:val="ListBullet"/>
      </w:pPr>
      <w:r w:rsidRPr="005B17D3">
        <w:t>Determine Non-Residential Address in ES (will be implemented in 4.5.1)</w:t>
      </w:r>
    </w:p>
    <w:p w14:paraId="6C42873D" w14:textId="77777777" w:rsidR="00CE74DE" w:rsidRPr="005B17D3" w:rsidRDefault="00CE74DE" w:rsidP="00CE74DE">
      <w:pPr>
        <w:pStyle w:val="BodyTextNumbered2"/>
        <w:numPr>
          <w:ilvl w:val="0"/>
          <w:numId w:val="83"/>
        </w:numPr>
        <w:tabs>
          <w:tab w:val="clear" w:pos="1440"/>
          <w:tab w:val="left" w:pos="720"/>
        </w:tabs>
        <w:ind w:left="720"/>
        <w:rPr>
          <w:szCs w:val="24"/>
        </w:rPr>
      </w:pPr>
      <w:r w:rsidRPr="005B17D3">
        <w:rPr>
          <w:szCs w:val="24"/>
        </w:rPr>
        <w:t>Residential Address Available in ES (will be implemented in 4.5.1)</w:t>
      </w:r>
    </w:p>
    <w:p w14:paraId="4F4B1B22" w14:textId="77777777" w:rsidR="00CE74DE" w:rsidRPr="005B17D3" w:rsidRDefault="00CE74DE" w:rsidP="00CE74DE">
      <w:pPr>
        <w:pStyle w:val="BodyText"/>
        <w:rPr>
          <w:b/>
          <w:szCs w:val="24"/>
        </w:rPr>
      </w:pPr>
    </w:p>
    <w:p w14:paraId="0F5CB774" w14:textId="77777777" w:rsidR="00CE74DE" w:rsidRPr="005B17D3" w:rsidRDefault="00CE74DE" w:rsidP="00CE74DE">
      <w:pPr>
        <w:pStyle w:val="BodyText"/>
        <w:rPr>
          <w:szCs w:val="24"/>
        </w:rPr>
      </w:pPr>
      <w:r w:rsidRPr="005B17D3">
        <w:rPr>
          <w:b/>
          <w:szCs w:val="24"/>
        </w:rPr>
        <w:t>ES V4.4</w:t>
      </w:r>
      <w:r w:rsidRPr="005B17D3">
        <w:rPr>
          <w:szCs w:val="24"/>
        </w:rPr>
        <w:t xml:space="preserve"> adds automation of print mailing requests and responses of the 1095B required mailings for the Healthcare Reform</w:t>
      </w:r>
      <w:r w:rsidRPr="005B17D3">
        <w:rPr>
          <w:szCs w:val="24"/>
        </w:rPr>
        <w:fldChar w:fldCharType="begin"/>
      </w:r>
      <w:r w:rsidRPr="005B17D3">
        <w:rPr>
          <w:szCs w:val="24"/>
        </w:rPr>
        <w:instrText xml:space="preserve"> XE "Healthcare Reform" </w:instrText>
      </w:r>
      <w:r w:rsidRPr="005B17D3">
        <w:rPr>
          <w:szCs w:val="24"/>
        </w:rPr>
        <w:fldChar w:fldCharType="end"/>
      </w:r>
      <w:r w:rsidRPr="005B17D3">
        <w:rPr>
          <w:szCs w:val="24"/>
        </w:rPr>
        <w:t>/Affordable Care Act (ACA).</w:t>
      </w:r>
    </w:p>
    <w:p w14:paraId="72F69748" w14:textId="77777777" w:rsidR="00CE74DE" w:rsidRPr="005B17D3" w:rsidRDefault="00CE74DE" w:rsidP="00CE74DE">
      <w:pPr>
        <w:pStyle w:val="ListBullet"/>
      </w:pPr>
      <w:r w:rsidRPr="005B17D3">
        <w:t>Public Law</w:t>
      </w:r>
    </w:p>
    <w:p w14:paraId="7916A38F" w14:textId="77777777" w:rsidR="00CE74DE" w:rsidRPr="005B17D3" w:rsidRDefault="00CE74DE" w:rsidP="00CE74DE">
      <w:pPr>
        <w:pStyle w:val="BodyTextBullet1"/>
        <w:numPr>
          <w:ilvl w:val="0"/>
          <w:numId w:val="94"/>
        </w:numPr>
        <w:ind w:left="1080"/>
      </w:pPr>
      <w:r w:rsidRPr="005B17D3">
        <w:rPr>
          <w:rFonts w:eastAsiaTheme="minorEastAsia"/>
        </w:rPr>
        <w:t>Patient Protection and Affordable Care Act (ACA), Public Law 111-148</w:t>
      </w:r>
    </w:p>
    <w:p w14:paraId="748D8F45" w14:textId="77777777" w:rsidR="00CE74DE" w:rsidRPr="005B17D3" w:rsidRDefault="00CE74DE" w:rsidP="00CE74DE">
      <w:pPr>
        <w:pStyle w:val="ListBullet"/>
      </w:pPr>
      <w:r w:rsidRPr="005B17D3">
        <w:t>VA Mandate</w:t>
      </w:r>
    </w:p>
    <w:p w14:paraId="75BE40AD" w14:textId="77777777" w:rsidR="00CE74DE" w:rsidRPr="005B17D3" w:rsidRDefault="00CE74DE" w:rsidP="00CE74DE">
      <w:pPr>
        <w:pStyle w:val="BodyTextBullet1"/>
        <w:numPr>
          <w:ilvl w:val="0"/>
          <w:numId w:val="95"/>
        </w:numPr>
        <w:ind w:left="1080"/>
        <w:rPr>
          <w:rFonts w:eastAsiaTheme="minorEastAsia"/>
        </w:rPr>
      </w:pPr>
      <w:r w:rsidRPr="005B17D3">
        <w:rPr>
          <w:rFonts w:eastAsiaTheme="minorEastAsia"/>
        </w:rPr>
        <w:lastRenderedPageBreak/>
        <w:t xml:space="preserve">For each Veteran in a qualified Enrollment Status at any time during the previous tax year, VHA must print and mail a copy of the IRS 1095B tax form to the Veterans letter mailing address currently on file. </w:t>
      </w:r>
    </w:p>
    <w:p w14:paraId="1EC41B5F" w14:textId="77777777" w:rsidR="00CE74DE" w:rsidRPr="005B17D3" w:rsidRDefault="00CE74DE" w:rsidP="00CE74DE">
      <w:pPr>
        <w:pStyle w:val="ListBullet"/>
      </w:pPr>
      <w:r w:rsidRPr="005B17D3">
        <w:t>Mail Correspondence</w:t>
      </w:r>
    </w:p>
    <w:p w14:paraId="645ABBFD" w14:textId="77777777" w:rsidR="00CE74DE" w:rsidRPr="005B17D3" w:rsidRDefault="00CE74DE" w:rsidP="00CE74DE">
      <w:pPr>
        <w:pStyle w:val="BodyTextBullet1"/>
        <w:numPr>
          <w:ilvl w:val="0"/>
          <w:numId w:val="96"/>
        </w:numPr>
        <w:ind w:left="1080"/>
      </w:pPr>
      <w:r w:rsidRPr="005B17D3">
        <w:rPr>
          <w:rFonts w:eastAsiaTheme="minorEastAsia"/>
        </w:rPr>
        <w:t>A new ACA mail correspondence table is added to ACA Reporting subtab under the Communications tab. ES automatically selects all qualified Veterans and generates the mail print request to the vendor via background ES batch processes.</w:t>
      </w:r>
    </w:p>
    <w:p w14:paraId="07EAC6C2" w14:textId="77777777" w:rsidR="00CE74DE" w:rsidRPr="005B17D3" w:rsidRDefault="00CE74DE" w:rsidP="00CE74DE">
      <w:pPr>
        <w:pStyle w:val="ListBullet"/>
      </w:pPr>
      <w:r w:rsidRPr="005B17D3">
        <w:t>Submit Correction (Mail Correspondence)</w:t>
      </w:r>
    </w:p>
    <w:p w14:paraId="54D7BEE4" w14:textId="77777777" w:rsidR="00CE74DE" w:rsidRPr="005B17D3" w:rsidRDefault="00CE74DE" w:rsidP="00CE74DE">
      <w:pPr>
        <w:pStyle w:val="BodyTextBullet1"/>
        <w:numPr>
          <w:ilvl w:val="0"/>
          <w:numId w:val="97"/>
        </w:numPr>
        <w:ind w:left="1080"/>
      </w:pPr>
      <w:r w:rsidRPr="005B17D3">
        <w:rPr>
          <w:rFonts w:eastAsiaTheme="minorEastAsia"/>
        </w:rPr>
        <w:t>Submit Correction is used to submit a new 1095B submission and related mail correspondence for a Veteran, in cases where the original submission is rejected for errors and for cases in which the system erroneously reported the coverage period.</w:t>
      </w:r>
    </w:p>
    <w:p w14:paraId="73C3166E" w14:textId="77777777" w:rsidR="00CE74DE" w:rsidRPr="005B17D3" w:rsidRDefault="00CE74DE" w:rsidP="00CE74DE">
      <w:pPr>
        <w:pStyle w:val="BodyText"/>
        <w:rPr>
          <w:b/>
          <w:szCs w:val="24"/>
        </w:rPr>
      </w:pPr>
    </w:p>
    <w:p w14:paraId="1E405F7E" w14:textId="77777777" w:rsidR="00CE74DE" w:rsidRPr="005B17D3" w:rsidRDefault="00CE74DE" w:rsidP="00CE74DE">
      <w:pPr>
        <w:pStyle w:val="BodyText"/>
        <w:rPr>
          <w:szCs w:val="24"/>
        </w:rPr>
      </w:pPr>
      <w:r w:rsidRPr="005B17D3">
        <w:rPr>
          <w:b/>
          <w:szCs w:val="24"/>
        </w:rPr>
        <w:t>ES V4.3</w:t>
      </w:r>
      <w:r w:rsidRPr="005B17D3">
        <w:rPr>
          <w:szCs w:val="24"/>
        </w:rPr>
        <w:t xml:space="preserve"> adds a Web Client Server Interface to the IRS for the Healthcare Reform</w:t>
      </w:r>
      <w:r w:rsidRPr="005B17D3">
        <w:rPr>
          <w:szCs w:val="24"/>
        </w:rPr>
        <w:fldChar w:fldCharType="begin"/>
      </w:r>
      <w:r w:rsidRPr="005B17D3">
        <w:rPr>
          <w:szCs w:val="24"/>
        </w:rPr>
        <w:instrText xml:space="preserve"> XE "Healthcare Reform" </w:instrText>
      </w:r>
      <w:r w:rsidRPr="005B17D3">
        <w:rPr>
          <w:szCs w:val="24"/>
        </w:rPr>
        <w:fldChar w:fldCharType="end"/>
      </w:r>
      <w:r w:rsidRPr="005B17D3">
        <w:rPr>
          <w:szCs w:val="24"/>
        </w:rPr>
        <w:t>/Affordable Care Act (ACA)</w:t>
      </w:r>
    </w:p>
    <w:p w14:paraId="269C1D0C" w14:textId="77777777" w:rsidR="00CE74DE" w:rsidRPr="005B17D3" w:rsidRDefault="00CE74DE" w:rsidP="00CE74DE">
      <w:pPr>
        <w:pStyle w:val="ListBullet"/>
      </w:pPr>
      <w:r w:rsidRPr="005B17D3">
        <w:t>Public Law</w:t>
      </w:r>
    </w:p>
    <w:p w14:paraId="4E1318A5" w14:textId="77777777" w:rsidR="00CE74DE" w:rsidRPr="005B17D3" w:rsidRDefault="00CE74DE" w:rsidP="00CE74DE">
      <w:pPr>
        <w:pStyle w:val="BodyTextBullet1"/>
        <w:numPr>
          <w:ilvl w:val="0"/>
          <w:numId w:val="87"/>
        </w:numPr>
        <w:ind w:left="1080"/>
      </w:pPr>
      <w:r w:rsidRPr="005B17D3">
        <w:rPr>
          <w:rFonts w:eastAsiaTheme="minorEastAsia"/>
        </w:rPr>
        <w:t>Patient Protection and Affordable Care Act (ACA), Public Law 111-148</w:t>
      </w:r>
    </w:p>
    <w:p w14:paraId="4DA55020" w14:textId="77777777" w:rsidR="00CE74DE" w:rsidRPr="005B17D3" w:rsidRDefault="00CE74DE" w:rsidP="00CE74DE">
      <w:pPr>
        <w:pStyle w:val="ListBullet"/>
      </w:pPr>
      <w:r w:rsidRPr="005B17D3">
        <w:t>VA Mandate</w:t>
      </w:r>
    </w:p>
    <w:p w14:paraId="59FFC1D3" w14:textId="77777777" w:rsidR="00CE74DE" w:rsidRPr="005B17D3" w:rsidRDefault="00CE74DE" w:rsidP="00CE74DE">
      <w:pPr>
        <w:pStyle w:val="BodyTextBullet1"/>
        <w:numPr>
          <w:ilvl w:val="0"/>
          <w:numId w:val="88"/>
        </w:numPr>
        <w:ind w:left="1080"/>
      </w:pPr>
      <w:r w:rsidRPr="005B17D3">
        <w:t>T</w:t>
      </w:r>
      <w:r w:rsidRPr="005B17D3">
        <w:rPr>
          <w:rFonts w:eastAsiaTheme="minorEastAsia"/>
        </w:rPr>
        <w:t>he</w:t>
      </w:r>
      <w:r w:rsidRPr="005B17D3">
        <w:rPr>
          <w:rFonts w:eastAsiaTheme="minorEastAsia"/>
          <w:caps/>
        </w:rPr>
        <w:t xml:space="preserve"> V</w:t>
      </w:r>
      <w:r w:rsidRPr="005B17D3">
        <w:t>eterans Health Administration (VHA)</w:t>
      </w:r>
      <w:r w:rsidRPr="005B17D3">
        <w:rPr>
          <w:rFonts w:eastAsiaTheme="minorEastAsia"/>
        </w:rPr>
        <w:t xml:space="preserve"> must report to the IRS electronic ACA service, for each Veteran, the months qualified for Minimum Essential Coverage (MEC) in a qualified Enrollment Status for any time during the previous tax year. </w:t>
      </w:r>
    </w:p>
    <w:p w14:paraId="43BBB290" w14:textId="77777777" w:rsidR="00CE74DE" w:rsidRPr="005B17D3" w:rsidRDefault="00CE74DE" w:rsidP="00CE74DE">
      <w:pPr>
        <w:pStyle w:val="ListBullet"/>
      </w:pPr>
      <w:r w:rsidRPr="005B17D3">
        <w:t>Affordable Care Act (ACA) Reporting</w:t>
      </w:r>
    </w:p>
    <w:p w14:paraId="12BE2245" w14:textId="77777777" w:rsidR="00CE74DE" w:rsidRPr="005B17D3" w:rsidRDefault="00CE74DE" w:rsidP="00CE74DE">
      <w:pPr>
        <w:pStyle w:val="BodyTextBullet1"/>
        <w:numPr>
          <w:ilvl w:val="0"/>
          <w:numId w:val="89"/>
        </w:numPr>
        <w:ind w:left="1080"/>
      </w:pPr>
      <w:r w:rsidRPr="005B17D3">
        <w:t xml:space="preserve">The reporting functionality is via electronic Web service submissions from the Enrollment System (ES) to the service provided by the IRS for purposes of ACA MEC reporting. </w:t>
      </w:r>
    </w:p>
    <w:p w14:paraId="23357062" w14:textId="77777777" w:rsidR="00CE74DE" w:rsidRPr="005B17D3" w:rsidRDefault="00CE74DE" w:rsidP="00CE74DE">
      <w:pPr>
        <w:pStyle w:val="ListBullet"/>
      </w:pPr>
      <w:r w:rsidRPr="005B17D3">
        <w:t>Transmissions to the IRS</w:t>
      </w:r>
    </w:p>
    <w:p w14:paraId="542525BC" w14:textId="77777777" w:rsidR="00CE74DE" w:rsidRPr="005B17D3" w:rsidRDefault="00CE74DE" w:rsidP="00CE74DE">
      <w:pPr>
        <w:pStyle w:val="BodyTextBullet1"/>
        <w:numPr>
          <w:ilvl w:val="0"/>
          <w:numId w:val="90"/>
        </w:numPr>
        <w:ind w:left="1080"/>
      </w:pPr>
      <w:r w:rsidRPr="005B17D3">
        <w:t xml:space="preserve">ES transmits the name, address, SSN, date of birth and the coverage month indicator for each month the person was in a valid status to receive benefits. Reporting is in whole month periods only; coverage for one day in a month is sufficient to report the entire month. </w:t>
      </w:r>
    </w:p>
    <w:p w14:paraId="302577BD" w14:textId="77777777" w:rsidR="00CE74DE" w:rsidRPr="005B17D3" w:rsidRDefault="00CE74DE" w:rsidP="00CE74DE">
      <w:pPr>
        <w:pStyle w:val="ListBullet"/>
      </w:pPr>
      <w:r w:rsidRPr="005B17D3">
        <w:t>Transmission Results</w:t>
      </w:r>
    </w:p>
    <w:p w14:paraId="286F4A5B" w14:textId="77777777" w:rsidR="00CE74DE" w:rsidRPr="005B17D3" w:rsidRDefault="00CE74DE" w:rsidP="00CE74DE">
      <w:pPr>
        <w:pStyle w:val="BodyTextBullet1"/>
        <w:numPr>
          <w:ilvl w:val="0"/>
          <w:numId w:val="91"/>
        </w:numPr>
        <w:ind w:left="1080"/>
      </w:pPr>
      <w:r w:rsidRPr="005B17D3">
        <w:t>The transmission entries display the date, status, reported coverage period, and any error message returned when the transmission is rejected by the IRS. If no entries display on the page, the individual may not have been qualified for MEC in the previous tax year, or currently the individual may not have a record processed in ES.</w:t>
      </w:r>
    </w:p>
    <w:p w14:paraId="50843D7B" w14:textId="77777777" w:rsidR="00CE74DE" w:rsidRPr="005B17D3" w:rsidRDefault="00CE74DE" w:rsidP="00CE74DE">
      <w:pPr>
        <w:pStyle w:val="ListBullet"/>
      </w:pPr>
      <w:r w:rsidRPr="005B17D3">
        <w:t xml:space="preserve">Submit Correction to the IRS </w:t>
      </w:r>
    </w:p>
    <w:p w14:paraId="7C3768E7" w14:textId="77777777" w:rsidR="00CE74DE" w:rsidRPr="005B17D3" w:rsidRDefault="00CE74DE" w:rsidP="00CE74DE">
      <w:pPr>
        <w:pStyle w:val="BodyTextBullet1"/>
        <w:numPr>
          <w:ilvl w:val="0"/>
          <w:numId w:val="92"/>
        </w:numPr>
        <w:ind w:left="1080"/>
      </w:pPr>
      <w:r w:rsidRPr="005B17D3">
        <w:rPr>
          <w:rFonts w:eastAsiaTheme="minorEastAsia"/>
        </w:rPr>
        <w:t>A correction is the submission of a new 1095B form for a Veteran, when the original submission is rejected for data errors or where the coverage period is reported erroneously by the system.</w:t>
      </w:r>
    </w:p>
    <w:p w14:paraId="74C06239" w14:textId="77777777" w:rsidR="00CE74DE" w:rsidRPr="005B17D3" w:rsidRDefault="00CE74DE" w:rsidP="00CE74DE">
      <w:pPr>
        <w:pStyle w:val="ListBullet"/>
      </w:pPr>
      <w:r w:rsidRPr="005B17D3">
        <w:t>IRS Reject Management</w:t>
      </w:r>
    </w:p>
    <w:p w14:paraId="13850BBD" w14:textId="77777777" w:rsidR="00CE74DE" w:rsidRPr="005B17D3" w:rsidRDefault="00CE74DE" w:rsidP="00CE74DE">
      <w:pPr>
        <w:pStyle w:val="BodyTextBullet1"/>
        <w:numPr>
          <w:ilvl w:val="0"/>
          <w:numId w:val="93"/>
        </w:numPr>
        <w:ind w:left="1080"/>
      </w:pPr>
      <w:r w:rsidRPr="005B17D3">
        <w:rPr>
          <w:rFonts w:eastAsiaTheme="minorEastAsia"/>
        </w:rPr>
        <w:lastRenderedPageBreak/>
        <w:t>Batch submission rejections and Person submission rejections (errors returned specific to a Veteran record) are collected and displayed.</w:t>
      </w:r>
      <w:r w:rsidRPr="005B17D3">
        <w:t xml:space="preserve"> </w:t>
      </w:r>
      <w:r w:rsidRPr="005B17D3">
        <w:rPr>
          <w:rFonts w:eastAsiaTheme="minorEastAsia"/>
        </w:rPr>
        <w:t>The end-user is required to correct the errors and submit a corrected 1095B</w:t>
      </w:r>
      <w:r w:rsidRPr="005B17D3">
        <w:t xml:space="preserve"> to the IRS.</w:t>
      </w:r>
    </w:p>
    <w:p w14:paraId="721FFBD8" w14:textId="77777777" w:rsidR="00CE74DE" w:rsidRPr="005B17D3" w:rsidRDefault="00CE74DE" w:rsidP="00CE74DE">
      <w:pPr>
        <w:pStyle w:val="BodyText"/>
        <w:rPr>
          <w:b/>
          <w:szCs w:val="24"/>
        </w:rPr>
      </w:pPr>
    </w:p>
    <w:p w14:paraId="500D716C" w14:textId="77777777" w:rsidR="00CE74DE" w:rsidRPr="005B17D3" w:rsidRDefault="00CE74DE" w:rsidP="00CE74DE">
      <w:pPr>
        <w:pStyle w:val="BodyText"/>
        <w:rPr>
          <w:szCs w:val="24"/>
        </w:rPr>
      </w:pPr>
      <w:r w:rsidRPr="005B17D3">
        <w:rPr>
          <w:b/>
          <w:szCs w:val="24"/>
        </w:rPr>
        <w:t>ES V4.2</w:t>
      </w:r>
      <w:r w:rsidRPr="005B17D3">
        <w:rPr>
          <w:szCs w:val="24"/>
        </w:rPr>
        <w:t xml:space="preserve"> added the following additional capabilities/changes:</w:t>
      </w:r>
    </w:p>
    <w:p w14:paraId="2EC52210" w14:textId="77777777" w:rsidR="00CE74DE" w:rsidRPr="005B17D3" w:rsidRDefault="00CE74DE" w:rsidP="00CE74DE">
      <w:pPr>
        <w:pStyle w:val="ListBullet"/>
      </w:pPr>
      <w:r w:rsidRPr="005B17D3">
        <w:t>CL-V Enrollment System Enhancements</w:t>
      </w:r>
    </w:p>
    <w:p w14:paraId="5BB893E1" w14:textId="77777777" w:rsidR="00CE74DE" w:rsidRPr="005B17D3" w:rsidRDefault="00CE74DE" w:rsidP="00CE74DE">
      <w:pPr>
        <w:pStyle w:val="BodyTextBullet1"/>
        <w:numPr>
          <w:ilvl w:val="0"/>
          <w:numId w:val="82"/>
        </w:numPr>
      </w:pPr>
      <w:r w:rsidRPr="005B17D3">
        <w:t>Public Law 112-154 was enacted to allow Veterans who were stationed at Camp Lejeune between August 1, 1953 and December 31, 1987 for at least 30 days to receive no cost treatment for 15 medical conditions that were caused by exposure to chemical leaks at Camp Lejeune</w:t>
      </w:r>
      <w:r w:rsidRPr="005B17D3">
        <w:fldChar w:fldCharType="begin"/>
      </w:r>
      <w:r w:rsidRPr="005B17D3">
        <w:instrText xml:space="preserve"> XE "</w:instrText>
      </w:r>
      <w:r w:rsidRPr="005B17D3">
        <w:rPr>
          <w:b/>
        </w:rPr>
        <w:instrText>Camp Lejeune</w:instrText>
      </w:r>
      <w:r w:rsidRPr="005B17D3">
        <w:instrText xml:space="preserve">" </w:instrText>
      </w:r>
      <w:r w:rsidRPr="005B17D3">
        <w:fldChar w:fldCharType="end"/>
      </w:r>
      <w:r w:rsidRPr="005B17D3">
        <w:t>. New functionality allows determination of Veterans eligibility or lack of eligibility for this benefit. If determined eligible, the Veteran is automatically promoted to Priority Group (PG) 6, if the Veterans PG is 7 or higher. If the Veteran already belongs to PG 6 or lower, his/her Priority Group remains unchanged.</w:t>
      </w:r>
    </w:p>
    <w:p w14:paraId="530E174C" w14:textId="77777777" w:rsidR="00CE74DE" w:rsidRPr="005B17D3" w:rsidRDefault="00CE74DE" w:rsidP="00CE74DE">
      <w:pPr>
        <w:pStyle w:val="BodyTextBullet1"/>
        <w:numPr>
          <w:ilvl w:val="0"/>
          <w:numId w:val="82"/>
        </w:numPr>
      </w:pPr>
      <w:r w:rsidRPr="005B17D3">
        <w:t xml:space="preserve">HEC sends a batch file to ES known as the CLEAR (Camp Lejeune Environmental Action Report) </w:t>
      </w:r>
      <w:r w:rsidRPr="005B17D3">
        <w:fldChar w:fldCharType="begin"/>
      </w:r>
      <w:r w:rsidRPr="005B17D3">
        <w:instrText xml:space="preserve"> XE "Camp Lejeune:CLEAR" </w:instrText>
      </w:r>
      <w:r w:rsidRPr="005B17D3">
        <w:fldChar w:fldCharType="end"/>
      </w:r>
      <w:r w:rsidRPr="005B17D3">
        <w:t>extract. This file is processed as a nightly batch process by the ES.</w:t>
      </w:r>
    </w:p>
    <w:p w14:paraId="5EA0A26A" w14:textId="77777777" w:rsidR="00CE74DE" w:rsidRPr="005B17D3" w:rsidRDefault="00CE74DE" w:rsidP="00CE74DE">
      <w:pPr>
        <w:pStyle w:val="ListBullet"/>
      </w:pPr>
      <w:r w:rsidRPr="005B17D3">
        <w:t>VOA</w:t>
      </w:r>
    </w:p>
    <w:p w14:paraId="5383943F" w14:textId="77777777" w:rsidR="00CE74DE" w:rsidRPr="005B17D3" w:rsidRDefault="00CE74DE" w:rsidP="00CE74DE">
      <w:pPr>
        <w:pStyle w:val="BodyTextBullet1"/>
        <w:numPr>
          <w:ilvl w:val="0"/>
          <w:numId w:val="84"/>
        </w:numPr>
      </w:pPr>
      <w:r w:rsidRPr="005B17D3">
        <w:t>Veterans can apply for Camp Lejeune eligibility via the online application. The web service transaction with the ES has also been enhanced.</w:t>
      </w:r>
    </w:p>
    <w:p w14:paraId="79DB299F" w14:textId="77777777" w:rsidR="00CE74DE" w:rsidRPr="005B17D3" w:rsidRDefault="00CE74DE" w:rsidP="00CE74DE">
      <w:pPr>
        <w:pStyle w:val="ListBullet"/>
      </w:pPr>
      <w:r w:rsidRPr="005B17D3">
        <w:t>System Parameters</w:t>
      </w:r>
    </w:p>
    <w:p w14:paraId="67D8B8D0" w14:textId="77777777" w:rsidR="00CE74DE" w:rsidRPr="005B17D3" w:rsidRDefault="00CE74DE" w:rsidP="00CE74DE">
      <w:pPr>
        <w:pStyle w:val="BodyTextBullet1"/>
        <w:numPr>
          <w:ilvl w:val="0"/>
          <w:numId w:val="85"/>
        </w:numPr>
      </w:pPr>
      <w:r w:rsidRPr="005B17D3">
        <w:t xml:space="preserve"> CL_VISTA_FULL_ROLLOUT – This new system parameter allows selective control of VistA sites to receive Z11 with CL data.</w:t>
      </w:r>
    </w:p>
    <w:p w14:paraId="0036EDBD" w14:textId="77777777" w:rsidR="00CE74DE" w:rsidRPr="005B17D3" w:rsidRDefault="00CE74DE" w:rsidP="00CE74DE">
      <w:pPr>
        <w:pStyle w:val="ListBullet"/>
      </w:pPr>
      <w:r w:rsidRPr="005B17D3">
        <w:t>Reports</w:t>
      </w:r>
    </w:p>
    <w:p w14:paraId="564B2DE5" w14:textId="77777777" w:rsidR="00CE74DE" w:rsidRPr="005B17D3" w:rsidRDefault="00CE74DE" w:rsidP="00CE74DE">
      <w:pPr>
        <w:pStyle w:val="BodyTextBullet1"/>
        <w:numPr>
          <w:ilvl w:val="0"/>
          <w:numId w:val="86"/>
        </w:numPr>
      </w:pPr>
      <w:r w:rsidRPr="005B17D3">
        <w:t>The CL-V Eligibility indicator was added to the Total Eligibility Factors (EED 10) report.</w:t>
      </w:r>
    </w:p>
    <w:p w14:paraId="1D2C99EA" w14:textId="77777777" w:rsidR="00CE74DE" w:rsidRPr="005B17D3" w:rsidRDefault="00CE74DE" w:rsidP="00CE74DE">
      <w:pPr>
        <w:pStyle w:val="BodyText"/>
        <w:rPr>
          <w:b/>
          <w:szCs w:val="24"/>
        </w:rPr>
      </w:pPr>
    </w:p>
    <w:p w14:paraId="53196133" w14:textId="77777777" w:rsidR="00CE74DE" w:rsidRPr="005B17D3" w:rsidRDefault="00CE74DE" w:rsidP="00CE74DE">
      <w:pPr>
        <w:pStyle w:val="BodyText"/>
        <w:rPr>
          <w:szCs w:val="24"/>
        </w:rPr>
      </w:pPr>
      <w:r w:rsidRPr="005B17D3">
        <w:rPr>
          <w:b/>
          <w:szCs w:val="24"/>
        </w:rPr>
        <w:t>ES</w:t>
      </w:r>
      <w:r w:rsidRPr="005B17D3">
        <w:rPr>
          <w:szCs w:val="24"/>
        </w:rPr>
        <w:t xml:space="preserve"> </w:t>
      </w:r>
      <w:r w:rsidRPr="005B17D3">
        <w:rPr>
          <w:b/>
          <w:szCs w:val="24"/>
        </w:rPr>
        <w:t>V4.1.1</w:t>
      </w:r>
      <w:r w:rsidRPr="005B17D3">
        <w:rPr>
          <w:szCs w:val="24"/>
        </w:rPr>
        <w:t xml:space="preserve"> added the following additional capabilities/changes:</w:t>
      </w:r>
    </w:p>
    <w:p w14:paraId="0FB2CE67" w14:textId="77777777" w:rsidR="00CE74DE" w:rsidRPr="005B17D3" w:rsidRDefault="00CE74DE" w:rsidP="00CE74DE">
      <w:pPr>
        <w:pStyle w:val="ListBullet"/>
      </w:pPr>
      <w:r w:rsidRPr="005B17D3">
        <w:t>IAM single sign-on integration</w:t>
      </w:r>
    </w:p>
    <w:p w14:paraId="59A4F5F8" w14:textId="77777777" w:rsidR="00CE74DE" w:rsidRPr="005B17D3" w:rsidRDefault="00CE74DE" w:rsidP="00CE74DE">
      <w:pPr>
        <w:pStyle w:val="BodyTextBullet1"/>
        <w:numPr>
          <w:ilvl w:val="0"/>
          <w:numId w:val="81"/>
        </w:numPr>
      </w:pPr>
      <w:r w:rsidRPr="005B17D3">
        <w:t xml:space="preserve">User authentication is now managed centrally by Identity and Access Management (IAM). All ES users will authenticate with VA network credentials via IAM single sign-on portal prior to accessing the ESC application UI. Username and password are no longer required or managed by ES. User account authorization (roles, capabilities and permissions) is unchanged and remains managed by ES system administrators. </w:t>
      </w:r>
    </w:p>
    <w:p w14:paraId="287D1FE9" w14:textId="77777777" w:rsidR="00CE74DE" w:rsidRPr="005B17D3" w:rsidRDefault="00CE74DE" w:rsidP="00CE74DE">
      <w:pPr>
        <w:pStyle w:val="BodyText"/>
        <w:rPr>
          <w:b/>
          <w:szCs w:val="24"/>
        </w:rPr>
      </w:pPr>
    </w:p>
    <w:p w14:paraId="633DE7F0" w14:textId="77777777" w:rsidR="00CE74DE" w:rsidRPr="005B17D3" w:rsidRDefault="00CE74DE" w:rsidP="00CE74DE">
      <w:pPr>
        <w:pStyle w:val="BodyText"/>
        <w:rPr>
          <w:szCs w:val="24"/>
        </w:rPr>
      </w:pPr>
      <w:r w:rsidRPr="005B17D3">
        <w:rPr>
          <w:b/>
          <w:szCs w:val="24"/>
        </w:rPr>
        <w:t>ES V4.1.0</w:t>
      </w:r>
      <w:r w:rsidRPr="005B17D3">
        <w:rPr>
          <w:szCs w:val="24"/>
        </w:rPr>
        <w:t xml:space="preserve"> added the following additional capabilities/changes:</w:t>
      </w:r>
    </w:p>
    <w:p w14:paraId="58F7C82A" w14:textId="77777777" w:rsidR="00CE74DE" w:rsidRPr="005B17D3" w:rsidRDefault="00CE74DE" w:rsidP="00CE74DE">
      <w:pPr>
        <w:pStyle w:val="ListBullet"/>
      </w:pPr>
      <w:r w:rsidRPr="005B17D3">
        <w:t>Catastrophic Disability</w:t>
      </w:r>
    </w:p>
    <w:p w14:paraId="34C6D544" w14:textId="77777777" w:rsidR="00CE74DE" w:rsidRPr="005B17D3" w:rsidRDefault="00CE74DE" w:rsidP="00CE74DE">
      <w:pPr>
        <w:pStyle w:val="BodyTextBullet1"/>
        <w:numPr>
          <w:ilvl w:val="0"/>
          <w:numId w:val="74"/>
        </w:numPr>
        <w:ind w:left="1080"/>
      </w:pPr>
      <w:r w:rsidRPr="005B17D3">
        <w:t xml:space="preserve">VA amended its regulation concerning the manner in which it determines a Veteran is catastrophically disabled (CD) for purposes of enrollment in PG 4. VA eliminated the </w:t>
      </w:r>
      <w:r w:rsidRPr="005B17D3">
        <w:lastRenderedPageBreak/>
        <w:t>use of ICD-9-CM and CPT® codes for determining CD. This ensures that CD regulations will not be out of date when new versions of those codes are published.</w:t>
      </w:r>
    </w:p>
    <w:p w14:paraId="4AF05BA8" w14:textId="77777777" w:rsidR="00CE74DE" w:rsidRPr="005B17D3" w:rsidRDefault="00CE74DE" w:rsidP="00CE74DE">
      <w:pPr>
        <w:pStyle w:val="ListBullet"/>
      </w:pPr>
      <w:r w:rsidRPr="005B17D3">
        <w:t>Reports</w:t>
      </w:r>
    </w:p>
    <w:p w14:paraId="01F92097" w14:textId="77777777" w:rsidR="00CE74DE" w:rsidRPr="005B17D3" w:rsidRDefault="00CE74DE" w:rsidP="00CE74DE">
      <w:pPr>
        <w:pStyle w:val="BodyTextBullet1"/>
        <w:numPr>
          <w:ilvl w:val="0"/>
          <w:numId w:val="75"/>
        </w:numPr>
      </w:pPr>
      <w:r w:rsidRPr="005B17D3">
        <w:t xml:space="preserve">Some OPP reports were removed from the </w:t>
      </w:r>
      <w:r w:rsidRPr="005B17D3">
        <w:rPr>
          <w:i/>
        </w:rPr>
        <w:t>Reports</w:t>
      </w:r>
      <w:r w:rsidRPr="005B17D3">
        <w:t xml:space="preserve"> section since this data is no longer collected.</w:t>
      </w:r>
    </w:p>
    <w:p w14:paraId="4D63EB31" w14:textId="77777777" w:rsidR="00CE74DE" w:rsidRPr="005B17D3" w:rsidRDefault="00CE74DE" w:rsidP="00CE74DE">
      <w:pPr>
        <w:pStyle w:val="ListBullet"/>
      </w:pPr>
      <w:r w:rsidRPr="005B17D3">
        <w:t>508 Compliancy</w:t>
      </w:r>
    </w:p>
    <w:p w14:paraId="0D428256" w14:textId="77777777" w:rsidR="00CE74DE" w:rsidRPr="005B17D3" w:rsidRDefault="00CE74DE" w:rsidP="00CE74DE">
      <w:pPr>
        <w:pStyle w:val="BodyTextBullet1"/>
        <w:numPr>
          <w:ilvl w:val="0"/>
          <w:numId w:val="76"/>
        </w:numPr>
        <w:ind w:left="1080"/>
      </w:pPr>
      <w:r w:rsidRPr="005B17D3">
        <w:t>Some 508 Compliancy issues were addressed.</w:t>
      </w:r>
    </w:p>
    <w:p w14:paraId="4B8EC4F4" w14:textId="77777777" w:rsidR="00CE74DE" w:rsidRPr="005B17D3" w:rsidRDefault="00CE74DE" w:rsidP="00CE74DE">
      <w:pPr>
        <w:pStyle w:val="ListBullet"/>
      </w:pPr>
      <w:r w:rsidRPr="005B17D3">
        <w:t xml:space="preserve">Veterans Health Benefit Handbook </w:t>
      </w:r>
    </w:p>
    <w:p w14:paraId="3F26A8D2" w14:textId="77777777" w:rsidR="00CE74DE" w:rsidRPr="005B17D3" w:rsidRDefault="00CE74DE" w:rsidP="00CE74DE">
      <w:pPr>
        <w:pStyle w:val="BodyTextBullet1"/>
        <w:numPr>
          <w:ilvl w:val="0"/>
          <w:numId w:val="77"/>
        </w:numPr>
        <w:ind w:left="1080"/>
      </w:pPr>
      <w:r w:rsidRPr="005B17D3">
        <w:t xml:space="preserve">A HEC/EED user is now able to mail a Handbook to a Veteran when the Handbook has a handbook status communication of </w:t>
      </w:r>
      <w:r w:rsidRPr="005B17D3">
        <w:rPr>
          <w:i/>
        </w:rPr>
        <w:t>Sent to CMS</w:t>
      </w:r>
      <w:r w:rsidRPr="005B17D3">
        <w:t xml:space="preserve"> or </w:t>
      </w:r>
      <w:r w:rsidRPr="005B17D3">
        <w:rPr>
          <w:i/>
        </w:rPr>
        <w:t>Mailed by CMS</w:t>
      </w:r>
      <w:r w:rsidRPr="005B17D3">
        <w:t>.</w:t>
      </w:r>
    </w:p>
    <w:p w14:paraId="49275482" w14:textId="77777777" w:rsidR="00CE74DE" w:rsidRPr="005B17D3" w:rsidRDefault="00CE74DE" w:rsidP="00CE74DE">
      <w:pPr>
        <w:pStyle w:val="BodyTextBullet1"/>
        <w:numPr>
          <w:ilvl w:val="0"/>
          <w:numId w:val="77"/>
        </w:numPr>
        <w:ind w:left="1080"/>
      </w:pPr>
      <w:r w:rsidRPr="005B17D3">
        <w:t>A Handbook insert will now be sent to a Veteran when the PG changes.</w:t>
      </w:r>
    </w:p>
    <w:p w14:paraId="04E1DF5D" w14:textId="77777777" w:rsidR="00CE74DE" w:rsidRPr="005B17D3" w:rsidRDefault="00CE74DE" w:rsidP="00CE74DE">
      <w:pPr>
        <w:pStyle w:val="ListBullet"/>
      </w:pPr>
      <w:r w:rsidRPr="005B17D3">
        <w:t>Legislative Changes (LC)</w:t>
      </w:r>
    </w:p>
    <w:p w14:paraId="6842A7FB" w14:textId="77777777" w:rsidR="00CE74DE" w:rsidRPr="005B17D3" w:rsidRDefault="00CE74DE" w:rsidP="00CE74DE">
      <w:pPr>
        <w:pStyle w:val="BodyTextBullet1"/>
        <w:numPr>
          <w:ilvl w:val="0"/>
          <w:numId w:val="78"/>
        </w:numPr>
        <w:ind w:left="1080"/>
      </w:pPr>
      <w:r w:rsidRPr="005B17D3">
        <w:t xml:space="preserve"> </w:t>
      </w:r>
      <w:r w:rsidRPr="005B17D3">
        <w:endnoteReference w:id="2"/>
      </w:r>
      <w:r w:rsidRPr="005B17D3">
        <w:t xml:space="preserve">LC-2 – Preferred Language – to obtain 2011 Electronic Health Record (EHR) certification and fulfill the Meaningful Use (MU) regulations (see </w:t>
      </w:r>
      <w:r w:rsidRPr="005B17D3">
        <w:fldChar w:fldCharType="begin"/>
      </w:r>
      <w:r w:rsidRPr="005B17D3">
        <w:instrText xml:space="preserve"> REF  Meaingful_Use_MU \h  \* MERGEFORMAT </w:instrText>
      </w:r>
      <w:r w:rsidRPr="005B17D3">
        <w:fldChar w:fldCharType="separate"/>
      </w:r>
      <w:r w:rsidRPr="005B17D3">
        <w:rPr>
          <w:rStyle w:val="GlossaryLabel"/>
        </w:rPr>
        <w:t>Meaningful Use (MU)</w:t>
      </w:r>
      <w:r w:rsidRPr="005B17D3">
        <w:fldChar w:fldCharType="end"/>
      </w:r>
      <w:r w:rsidRPr="005B17D3">
        <w:t>)</w:t>
      </w:r>
    </w:p>
    <w:p w14:paraId="60334709" w14:textId="77777777" w:rsidR="00CE74DE" w:rsidRPr="005B17D3" w:rsidRDefault="00CE74DE" w:rsidP="00CE74DE">
      <w:pPr>
        <w:pStyle w:val="BodyTextBullet1"/>
        <w:ind w:left="720"/>
      </w:pPr>
      <w:r w:rsidRPr="005B17D3">
        <w:rPr>
          <w:rStyle w:val="FootnoteReference"/>
        </w:rPr>
        <w:footnoteReference w:id="2"/>
      </w:r>
      <w:r w:rsidRPr="005B17D3">
        <w:t xml:space="preserve"> This functionality is implemented in an inactive state due to a corresponding VistA release delay.</w:t>
      </w:r>
    </w:p>
    <w:p w14:paraId="2A3911F7" w14:textId="77777777" w:rsidR="00CE74DE" w:rsidRPr="005B17D3" w:rsidRDefault="00CE74DE" w:rsidP="00CE74DE">
      <w:pPr>
        <w:pStyle w:val="BodyTextBullet1"/>
        <w:numPr>
          <w:ilvl w:val="0"/>
          <w:numId w:val="79"/>
        </w:numPr>
        <w:ind w:left="1080"/>
      </w:pPr>
      <w:r w:rsidRPr="005B17D3">
        <w:footnoteReference w:id="3"/>
      </w:r>
      <w:r w:rsidRPr="005B17D3">
        <w:t>LC-3 – Manage Veteran Health Identification Card (VHIC) Information</w:t>
      </w:r>
    </w:p>
    <w:p w14:paraId="6A730792" w14:textId="77777777" w:rsidR="00CE74DE" w:rsidRPr="005B17D3" w:rsidRDefault="00CE74DE" w:rsidP="00CE74DE">
      <w:pPr>
        <w:pStyle w:val="BodyTextBullet1"/>
        <w:numPr>
          <w:ilvl w:val="0"/>
          <w:numId w:val="79"/>
        </w:numPr>
        <w:ind w:left="1080"/>
      </w:pPr>
      <w:r w:rsidRPr="005B17D3">
        <w:footnoteReference w:id="4"/>
      </w:r>
      <w:r w:rsidRPr="005B17D3">
        <w:t>LC-4 – Self-Identified Gender Identity (SIGI). Gender field label changed to</w:t>
      </w:r>
    </w:p>
    <w:p w14:paraId="59F659E2" w14:textId="77777777" w:rsidR="00CE74DE" w:rsidRPr="005B17D3" w:rsidRDefault="00CE74DE" w:rsidP="00CE74DE">
      <w:pPr>
        <w:pStyle w:val="BodyTextBullet1"/>
        <w:numPr>
          <w:ilvl w:val="0"/>
          <w:numId w:val="79"/>
        </w:numPr>
        <w:ind w:left="1080"/>
      </w:pPr>
      <w:r w:rsidRPr="005B17D3">
        <w:t>Birth Sex. Self-Identified Gender Identity</w:t>
      </w:r>
      <w:r w:rsidRPr="005B17D3">
        <w:fldChar w:fldCharType="begin"/>
      </w:r>
      <w:r w:rsidRPr="005B17D3">
        <w:instrText xml:space="preserve"> XE "Self-Identified Gender Identity" </w:instrText>
      </w:r>
      <w:r w:rsidRPr="005B17D3">
        <w:fldChar w:fldCharType="end"/>
      </w:r>
      <w:r w:rsidRPr="005B17D3">
        <w:t xml:space="preserve"> field added to Identity Traits screen. </w:t>
      </w:r>
      <w:r w:rsidRPr="005B17D3">
        <w:br/>
        <w:t xml:space="preserve">LC-5 – Airborne Hazard and Burn Pit – new Health Benefits Plan </w:t>
      </w:r>
    </w:p>
    <w:p w14:paraId="5AE317E1" w14:textId="77777777" w:rsidR="00CE74DE" w:rsidRPr="005B17D3" w:rsidRDefault="00CE74DE" w:rsidP="00CE74DE">
      <w:pPr>
        <w:pStyle w:val="ListBullet"/>
      </w:pPr>
      <w:r w:rsidRPr="005B17D3">
        <w:t>Enrollment System Financials (ESF), formerly VFA</w:t>
      </w:r>
    </w:p>
    <w:p w14:paraId="5517F857" w14:textId="77777777" w:rsidR="00CE74DE" w:rsidRPr="005B17D3" w:rsidRDefault="00CE74DE" w:rsidP="00CE74DE">
      <w:pPr>
        <w:pStyle w:val="BodyTextBullet1"/>
        <w:numPr>
          <w:ilvl w:val="0"/>
          <w:numId w:val="80"/>
        </w:numPr>
      </w:pPr>
      <w:r w:rsidRPr="005B17D3">
        <w:t>Decommission Amount Contributed to Child under Financials</w:t>
      </w:r>
    </w:p>
    <w:p w14:paraId="139F0723" w14:textId="77777777" w:rsidR="00CE74DE" w:rsidRPr="005B17D3" w:rsidRDefault="00CE74DE" w:rsidP="00CE74DE">
      <w:pPr>
        <w:pStyle w:val="BodyTextBullet1"/>
        <w:numPr>
          <w:ilvl w:val="0"/>
          <w:numId w:val="80"/>
        </w:numPr>
      </w:pPr>
      <w:r w:rsidRPr="005B17D3">
        <w:t xml:space="preserve">Changed Contributed to </w:t>
      </w:r>
      <w:r w:rsidRPr="005B17D3">
        <w:rPr>
          <w:b/>
          <w:i/>
        </w:rPr>
        <w:t>Spousal Support</w:t>
      </w:r>
      <w:r w:rsidRPr="005B17D3">
        <w:t xml:space="preserve"> field under Financials/Add Dependent Spouse section from a dollar amount to a Yes/No indicator</w:t>
      </w:r>
    </w:p>
    <w:p w14:paraId="56E181E9" w14:textId="77777777" w:rsidR="00CE74DE" w:rsidRPr="005B17D3" w:rsidRDefault="00CE74DE" w:rsidP="00CE74DE">
      <w:pPr>
        <w:pStyle w:val="BodyTextBullet1"/>
        <w:numPr>
          <w:ilvl w:val="0"/>
          <w:numId w:val="80"/>
        </w:numPr>
      </w:pPr>
      <w:r w:rsidRPr="005B17D3">
        <w:t xml:space="preserve">Added BT (Beneficiary Travel) </w:t>
      </w:r>
      <w:r w:rsidRPr="005B17D3">
        <w:rPr>
          <w:b/>
          <w:i/>
        </w:rPr>
        <w:t>Financial Indicator</w:t>
      </w:r>
      <w:r w:rsidRPr="005B17D3">
        <w:t xml:space="preserve"> field to the Financial Overview section.</w:t>
      </w:r>
    </w:p>
    <w:p w14:paraId="2441AA54" w14:textId="77777777" w:rsidR="00CE74DE" w:rsidRPr="005B17D3" w:rsidRDefault="00CE74DE" w:rsidP="00CE74DE">
      <w:pPr>
        <w:pStyle w:val="BodyText"/>
        <w:rPr>
          <w:b/>
          <w:szCs w:val="24"/>
        </w:rPr>
      </w:pPr>
    </w:p>
    <w:p w14:paraId="06301476" w14:textId="77777777" w:rsidR="00CE74DE" w:rsidRPr="005B17D3" w:rsidRDefault="00CE74DE" w:rsidP="00CE74DE">
      <w:pPr>
        <w:pStyle w:val="BodyText"/>
        <w:rPr>
          <w:szCs w:val="24"/>
        </w:rPr>
      </w:pPr>
      <w:r w:rsidRPr="005B17D3">
        <w:rPr>
          <w:b/>
          <w:szCs w:val="24"/>
        </w:rPr>
        <w:t>ES V4.0.0</w:t>
      </w:r>
      <w:r w:rsidRPr="005B17D3">
        <w:rPr>
          <w:szCs w:val="24"/>
        </w:rPr>
        <w:t xml:space="preserve"> added the following additional capabilities/changes:</w:t>
      </w:r>
    </w:p>
    <w:p w14:paraId="7D8DB254" w14:textId="77777777" w:rsidR="00CE74DE" w:rsidRPr="005B17D3" w:rsidRDefault="00CE74DE" w:rsidP="00CE74DE">
      <w:pPr>
        <w:pStyle w:val="ListBullet"/>
      </w:pPr>
      <w:r w:rsidRPr="005B17D3">
        <w:t>Update Manage Batch Handbook Requests</w:t>
      </w:r>
    </w:p>
    <w:p w14:paraId="3FFF3AF3" w14:textId="77777777" w:rsidR="00CE74DE" w:rsidRPr="005B17D3" w:rsidRDefault="00CE74DE" w:rsidP="00CE74DE">
      <w:pPr>
        <w:pStyle w:val="BodyTextBullet1"/>
        <w:numPr>
          <w:ilvl w:val="0"/>
          <w:numId w:val="67"/>
        </w:numPr>
        <w:ind w:left="1080"/>
      </w:pPr>
      <w:r w:rsidRPr="005B17D3">
        <w:t>how the user requests a batch of handbooks for mailing, views Handbook batch request status information including historical information, or cancels a scheduled batch request was changed. ES allows for preferential selection of a PG when scheduling a batch request.</w:t>
      </w:r>
    </w:p>
    <w:p w14:paraId="3D854EA0" w14:textId="77777777" w:rsidR="00CE74DE" w:rsidRPr="005B17D3" w:rsidRDefault="00CE74DE" w:rsidP="00CE74DE">
      <w:pPr>
        <w:pStyle w:val="ListBullet"/>
      </w:pPr>
      <w:r w:rsidRPr="005B17D3">
        <w:lastRenderedPageBreak/>
        <w:t>View Handbook Batch File Statistics</w:t>
      </w:r>
    </w:p>
    <w:p w14:paraId="3E261B81" w14:textId="77777777" w:rsidR="00CE74DE" w:rsidRPr="005B17D3" w:rsidRDefault="00CE74DE" w:rsidP="00CE74DE">
      <w:pPr>
        <w:pStyle w:val="BodyTextBullet1"/>
        <w:numPr>
          <w:ilvl w:val="0"/>
          <w:numId w:val="68"/>
        </w:numPr>
        <w:ind w:left="1080"/>
      </w:pPr>
      <w:r w:rsidRPr="005B17D3">
        <w:t>users can view, for a specific date, statistics related to the weekly generation of handbook and insert requests included in the batch file and sent to the CMS.</w:t>
      </w:r>
    </w:p>
    <w:p w14:paraId="56F9F35C" w14:textId="77777777" w:rsidR="00CE74DE" w:rsidRPr="005B17D3" w:rsidRDefault="00CE74DE" w:rsidP="00CE74DE">
      <w:pPr>
        <w:pStyle w:val="ListBullet"/>
      </w:pPr>
      <w:r w:rsidRPr="005B17D3">
        <w:t>Health Benefits Plan (HPB)</w:t>
      </w:r>
    </w:p>
    <w:p w14:paraId="4DFA05E9" w14:textId="77777777" w:rsidR="00CE74DE" w:rsidRPr="005B17D3" w:rsidRDefault="00CE74DE" w:rsidP="00CE74DE">
      <w:pPr>
        <w:pStyle w:val="BodyTextBullet1"/>
        <w:numPr>
          <w:ilvl w:val="0"/>
          <w:numId w:val="69"/>
        </w:numPr>
        <w:ind w:left="1080"/>
      </w:pPr>
      <w:r w:rsidRPr="005B17D3">
        <w:t>additions and updates were made to some HBP descriptions (viewable in the online help).</w:t>
      </w:r>
    </w:p>
    <w:p w14:paraId="0BC18E4B" w14:textId="77777777" w:rsidR="00CE74DE" w:rsidRPr="005B17D3" w:rsidRDefault="00CE74DE" w:rsidP="00CE74DE">
      <w:pPr>
        <w:pStyle w:val="ListBullet"/>
      </w:pPr>
      <w:r w:rsidRPr="005B17D3">
        <w:t>Presumptive Health Benefit Plan (HBP)</w:t>
      </w:r>
    </w:p>
    <w:p w14:paraId="1B7C9423" w14:textId="77777777" w:rsidR="00CE74DE" w:rsidRPr="005B17D3" w:rsidRDefault="00CE74DE" w:rsidP="00CE74DE">
      <w:pPr>
        <w:pStyle w:val="BodyTextBullet1"/>
        <w:numPr>
          <w:ilvl w:val="0"/>
          <w:numId w:val="70"/>
        </w:numPr>
        <w:ind w:left="1080"/>
      </w:pPr>
      <w:r w:rsidRPr="005B17D3">
        <w:t>ES automatically assigns or un-assigns the Presumptive Health Benefit Plan to new Veteran records based on new rules and triggers (update existing Veteran records scheduled for future release).</w:t>
      </w:r>
    </w:p>
    <w:p w14:paraId="154BC1BC" w14:textId="77777777" w:rsidR="00CE74DE" w:rsidRPr="005B17D3" w:rsidRDefault="00CE74DE" w:rsidP="00CE74DE">
      <w:pPr>
        <w:pStyle w:val="ListBullet"/>
      </w:pPr>
      <w:r w:rsidRPr="005B17D3">
        <w:t>Financials</w:t>
      </w:r>
    </w:p>
    <w:p w14:paraId="1653F38F" w14:textId="77777777" w:rsidR="00CE74DE" w:rsidRPr="005B17D3" w:rsidRDefault="00CE74DE" w:rsidP="00CE74DE">
      <w:pPr>
        <w:pStyle w:val="ListBull2"/>
      </w:pPr>
      <w:r w:rsidRPr="005B17D3">
        <w:t>users may select the current income year minus one for the first ninety (90) days of the current calendar year. For example, if the current income year is 2012 the user can enter 2011 as the current income year on any one of the first ninety (90) calendar days in 2013.</w:t>
      </w:r>
    </w:p>
    <w:p w14:paraId="2DB37983" w14:textId="77777777" w:rsidR="00CE74DE" w:rsidRPr="005B17D3" w:rsidRDefault="00CE74DE" w:rsidP="00CE74DE">
      <w:pPr>
        <w:pStyle w:val="ListBullet"/>
      </w:pPr>
      <w:r w:rsidRPr="005B17D3">
        <w:t>Reports</w:t>
      </w:r>
    </w:p>
    <w:p w14:paraId="594951C8" w14:textId="77777777" w:rsidR="00CE74DE" w:rsidRPr="005B17D3" w:rsidRDefault="00CE74DE" w:rsidP="00CE74DE">
      <w:pPr>
        <w:pStyle w:val="BodyTextBullet1"/>
        <w:numPr>
          <w:ilvl w:val="0"/>
          <w:numId w:val="73"/>
        </w:numPr>
        <w:ind w:left="1080"/>
      </w:pPr>
      <w:r w:rsidRPr="005B17D3">
        <w:t xml:space="preserve">reports QM 26 &amp; QM 27 were removed from the </w:t>
      </w:r>
      <w:r w:rsidRPr="005B17D3">
        <w:rPr>
          <w:i/>
        </w:rPr>
        <w:t>Reports</w:t>
      </w:r>
      <w:r w:rsidRPr="005B17D3">
        <w:t xml:space="preserve"> screen.</w:t>
      </w:r>
    </w:p>
    <w:p w14:paraId="6CD35286" w14:textId="77777777" w:rsidR="00CE74DE" w:rsidRPr="005B17D3" w:rsidRDefault="00CE74DE" w:rsidP="00CE74DE">
      <w:pPr>
        <w:pStyle w:val="ListBullet"/>
      </w:pPr>
      <w:r w:rsidRPr="005B17D3">
        <w:t>Batch Processes</w:t>
      </w:r>
    </w:p>
    <w:p w14:paraId="0211DBF7" w14:textId="77777777" w:rsidR="00CE74DE" w:rsidRPr="005B17D3" w:rsidRDefault="00CE74DE" w:rsidP="00CE74DE">
      <w:pPr>
        <w:pStyle w:val="BodyTextBullet1"/>
        <w:numPr>
          <w:ilvl w:val="0"/>
          <w:numId w:val="72"/>
        </w:numPr>
        <w:ind w:left="1080"/>
      </w:pPr>
      <w:r w:rsidRPr="005B17D3">
        <w:t xml:space="preserve">“Batch Process for sending Final Letter requests to CMS” and “Batch Process for handling the CMS Final Letter request results” were added to the </w:t>
      </w:r>
      <w:r w:rsidRPr="005B17D3">
        <w:rPr>
          <w:i/>
        </w:rPr>
        <w:t xml:space="preserve">Batch Process Management </w:t>
      </w:r>
      <w:r w:rsidRPr="005B17D3">
        <w:t>screen.</w:t>
      </w:r>
    </w:p>
    <w:p w14:paraId="02303AD2" w14:textId="77777777" w:rsidR="00CE74DE" w:rsidRPr="005B17D3" w:rsidRDefault="00CE74DE" w:rsidP="00CE74DE">
      <w:pPr>
        <w:pStyle w:val="ListBullet"/>
      </w:pPr>
      <w:r w:rsidRPr="005B17D3">
        <w:t>System Parameters</w:t>
      </w:r>
    </w:p>
    <w:p w14:paraId="0F4D4497" w14:textId="77777777" w:rsidR="00CE74DE" w:rsidRPr="005B17D3" w:rsidRDefault="00CE74DE" w:rsidP="00CE74DE">
      <w:pPr>
        <w:pStyle w:val="BodyTextBullet1"/>
        <w:numPr>
          <w:ilvl w:val="0"/>
          <w:numId w:val="71"/>
        </w:numPr>
        <w:ind w:left="1080"/>
      </w:pPr>
      <w:r w:rsidRPr="005B17D3">
        <w:t xml:space="preserve">IVM Final Letter Indicator and VOA Anonymous/Level 1 Process Indicator System Parameters were added. See the </w:t>
      </w:r>
      <w:r w:rsidRPr="005B17D3">
        <w:rPr>
          <w:i/>
        </w:rPr>
        <w:fldChar w:fldCharType="begin"/>
      </w:r>
      <w:r w:rsidRPr="005B17D3">
        <w:rPr>
          <w:i/>
        </w:rPr>
        <w:instrText xml:space="preserve"> REF _Ref301435854 \h  \* MERGEFORMAT </w:instrText>
      </w:r>
      <w:r w:rsidRPr="005B17D3">
        <w:rPr>
          <w:i/>
        </w:rPr>
      </w:r>
      <w:r w:rsidRPr="005B17D3">
        <w:rPr>
          <w:i/>
        </w:rPr>
        <w:fldChar w:fldCharType="separate"/>
      </w:r>
      <w:r w:rsidRPr="005B17D3">
        <w:t>System Parameters</w:t>
      </w:r>
      <w:r w:rsidRPr="005B17D3">
        <w:rPr>
          <w:i/>
        </w:rPr>
        <w:fldChar w:fldCharType="end"/>
      </w:r>
      <w:r w:rsidRPr="005B17D3">
        <w:t xml:space="preserve"> section of this manual for more information.</w:t>
      </w:r>
    </w:p>
    <w:p w14:paraId="224D051B" w14:textId="77777777" w:rsidR="00CE74DE" w:rsidRPr="005B17D3" w:rsidRDefault="00CE74DE" w:rsidP="00CE74DE">
      <w:pPr>
        <w:pStyle w:val="BodyText"/>
        <w:rPr>
          <w:b/>
          <w:szCs w:val="24"/>
        </w:rPr>
      </w:pPr>
    </w:p>
    <w:p w14:paraId="7FC9AE1F" w14:textId="77777777" w:rsidR="00CE74DE" w:rsidRPr="005B17D3" w:rsidRDefault="00CE74DE" w:rsidP="00CE74DE">
      <w:pPr>
        <w:pStyle w:val="BodyText"/>
        <w:rPr>
          <w:szCs w:val="24"/>
        </w:rPr>
      </w:pPr>
      <w:r w:rsidRPr="005B17D3">
        <w:rPr>
          <w:b/>
          <w:szCs w:val="24"/>
        </w:rPr>
        <w:t>ESR V3.11</w:t>
      </w:r>
      <w:r w:rsidRPr="005B17D3">
        <w:rPr>
          <w:szCs w:val="24"/>
        </w:rPr>
        <w:t xml:space="preserve"> added the following additional capabilities/changes:</w:t>
      </w:r>
    </w:p>
    <w:p w14:paraId="7729D6AA" w14:textId="77777777" w:rsidR="00CE74DE" w:rsidRPr="005B17D3" w:rsidRDefault="00CE74DE" w:rsidP="00CE74DE">
      <w:pPr>
        <w:pStyle w:val="ListBullet"/>
      </w:pPr>
      <w:r w:rsidRPr="005B17D3">
        <w:t>AAP Defect Fixes</w:t>
      </w:r>
    </w:p>
    <w:p w14:paraId="1B1D3E42" w14:textId="77777777" w:rsidR="00CE74DE" w:rsidRPr="005B17D3" w:rsidRDefault="00CE74DE" w:rsidP="00CE74DE">
      <w:pPr>
        <w:pStyle w:val="ListBull2"/>
      </w:pPr>
      <w:r w:rsidRPr="005B17D3">
        <w:t>An error upon submitting the data was received stating that city/state did not match zip when an employer address was entered.</w:t>
      </w:r>
    </w:p>
    <w:p w14:paraId="4BEA1F40" w14:textId="77777777" w:rsidR="00CE74DE" w:rsidRPr="005B17D3" w:rsidRDefault="00CE74DE" w:rsidP="00CE74DE">
      <w:pPr>
        <w:pStyle w:val="ListBull2"/>
      </w:pPr>
      <w:r w:rsidRPr="005B17D3">
        <w:rPr>
          <w:b/>
          <w:i/>
        </w:rPr>
        <w:t>State</w:t>
      </w:r>
      <w:r w:rsidRPr="005B17D3">
        <w:t xml:space="preserve"> and </w:t>
      </w:r>
      <w:r w:rsidRPr="005B17D3">
        <w:rPr>
          <w:b/>
          <w:i/>
        </w:rPr>
        <w:t>Zip</w:t>
      </w:r>
      <w:r w:rsidRPr="005B17D3">
        <w:t xml:space="preserve"> do not display when you attempt to re-enter the employer address.</w:t>
      </w:r>
    </w:p>
    <w:p w14:paraId="6FBDB9B5" w14:textId="77777777" w:rsidR="00CE74DE" w:rsidRPr="005B17D3" w:rsidRDefault="00CE74DE" w:rsidP="00CE74DE">
      <w:pPr>
        <w:pStyle w:val="ListBull2"/>
      </w:pPr>
      <w:r w:rsidRPr="005B17D3">
        <w:rPr>
          <w:b/>
          <w:i/>
        </w:rPr>
        <w:t>State</w:t>
      </w:r>
      <w:r w:rsidRPr="005B17D3">
        <w:t xml:space="preserve"> &amp; </w:t>
      </w:r>
      <w:r w:rsidRPr="005B17D3">
        <w:rPr>
          <w:b/>
          <w:i/>
        </w:rPr>
        <w:t>Zip</w:t>
      </w:r>
      <w:r w:rsidRPr="005B17D3">
        <w:t xml:space="preserve"> fields display when you enter a country.</w:t>
      </w:r>
    </w:p>
    <w:p w14:paraId="5C8A3E54" w14:textId="77777777" w:rsidR="00CE74DE" w:rsidRPr="005B17D3" w:rsidRDefault="00CE74DE" w:rsidP="00CE74DE">
      <w:pPr>
        <w:pStyle w:val="BodyTextBullet1"/>
        <w:numPr>
          <w:ilvl w:val="0"/>
          <w:numId w:val="63"/>
        </w:numPr>
      </w:pPr>
      <w:r w:rsidRPr="005B17D3">
        <w:t>Enrollment System Enhancements</w:t>
      </w:r>
    </w:p>
    <w:p w14:paraId="3E85F3CF" w14:textId="77777777" w:rsidR="00CE74DE" w:rsidRPr="005B17D3" w:rsidRDefault="00CE74DE" w:rsidP="00CE74DE">
      <w:pPr>
        <w:pStyle w:val="ListBull2"/>
      </w:pPr>
      <w:r w:rsidRPr="005B17D3">
        <w:t>a solution for archiving/deleting HL7 messages was implemented. Selected records are removed from the table and placed in a separate storage location in a separate archive accessible by the ESR application.</w:t>
      </w:r>
    </w:p>
    <w:p w14:paraId="33E71721" w14:textId="77777777" w:rsidR="00CE74DE" w:rsidRPr="005B17D3" w:rsidRDefault="00CE74DE" w:rsidP="00CE74DE">
      <w:pPr>
        <w:pStyle w:val="BodyTextBullet1"/>
        <w:numPr>
          <w:ilvl w:val="0"/>
          <w:numId w:val="64"/>
        </w:numPr>
      </w:pPr>
      <w:r w:rsidRPr="005B17D3">
        <w:t xml:space="preserve">editing </w:t>
      </w:r>
      <w:r w:rsidRPr="005B17D3">
        <w:rPr>
          <w:i/>
        </w:rPr>
        <w:t>email address</w:t>
      </w:r>
      <w:r w:rsidRPr="005B17D3">
        <w:t xml:space="preserve"> or </w:t>
      </w:r>
      <w:r w:rsidRPr="005B17D3">
        <w:rPr>
          <w:i/>
        </w:rPr>
        <w:t>phone number</w:t>
      </w:r>
      <w:r w:rsidRPr="005B17D3">
        <w:t xml:space="preserve"> triggers an outbound Z05 message to the sites.</w:t>
      </w:r>
    </w:p>
    <w:p w14:paraId="436F190A" w14:textId="77777777" w:rsidR="00CE74DE" w:rsidRPr="005B17D3" w:rsidRDefault="00CE74DE" w:rsidP="00CE74DE">
      <w:pPr>
        <w:pStyle w:val="ListBullet"/>
      </w:pPr>
      <w:r w:rsidRPr="005B17D3">
        <w:t>Handbook</w:t>
      </w:r>
    </w:p>
    <w:p w14:paraId="18207C7C" w14:textId="77777777" w:rsidR="00CE74DE" w:rsidRPr="005B17D3" w:rsidRDefault="00CE74DE" w:rsidP="00CE74DE">
      <w:pPr>
        <w:pStyle w:val="BodyTextBullet1"/>
        <w:numPr>
          <w:ilvl w:val="0"/>
          <w:numId w:val="65"/>
        </w:numPr>
        <w:ind w:left="1080"/>
      </w:pPr>
      <w:r w:rsidRPr="005B17D3">
        <w:lastRenderedPageBreak/>
        <w:t xml:space="preserve">ESR now displays the current </w:t>
      </w:r>
      <w:r w:rsidRPr="005B17D3">
        <w:rPr>
          <w:i/>
        </w:rPr>
        <w:t>Handbook</w:t>
      </w:r>
      <w:r w:rsidRPr="005B17D3">
        <w:t xml:space="preserve"> or </w:t>
      </w:r>
      <w:r w:rsidRPr="005B17D3">
        <w:rPr>
          <w:i/>
        </w:rPr>
        <w:t>Benefits At A Glance</w:t>
      </w:r>
      <w:r w:rsidRPr="005B17D3">
        <w:t>,</w:t>
      </w:r>
      <w:r w:rsidRPr="005B17D3">
        <w:rPr>
          <w:i/>
        </w:rPr>
        <w:t xml:space="preserve"> </w:t>
      </w:r>
      <w:r w:rsidRPr="005B17D3">
        <w:t>(HB and BAAG) and previous 2 versions via the Virtual Content Generator (VCG). ESR 3.10 used the Content Management System (CMS) vendor to produce the HB and BAAG.</w:t>
      </w:r>
    </w:p>
    <w:p w14:paraId="31547172" w14:textId="77777777" w:rsidR="00CE74DE" w:rsidRPr="005B17D3" w:rsidRDefault="00CE74DE" w:rsidP="00CE74DE">
      <w:pPr>
        <w:pStyle w:val="BodyTextBullet1"/>
        <w:numPr>
          <w:ilvl w:val="0"/>
          <w:numId w:val="65"/>
        </w:numPr>
        <w:ind w:left="1080"/>
      </w:pPr>
      <w:r w:rsidRPr="005B17D3">
        <w:t>the VCG now stores a HB and/or BAAG in the Veterans Benefits Repository (VBR) database, not in ESR.</w:t>
      </w:r>
    </w:p>
    <w:p w14:paraId="0F90F86F" w14:textId="77777777" w:rsidR="00CE74DE" w:rsidRPr="005B17D3" w:rsidRDefault="00CE74DE" w:rsidP="00CE74DE">
      <w:pPr>
        <w:pStyle w:val="BodyTextBullet1"/>
        <w:numPr>
          <w:ilvl w:val="0"/>
          <w:numId w:val="65"/>
        </w:numPr>
        <w:ind w:left="1080"/>
      </w:pPr>
      <w:r w:rsidRPr="005B17D3">
        <w:t>ESR no longer updates Bad Address Reason from CMS returned files.</w:t>
      </w:r>
    </w:p>
    <w:p w14:paraId="479781E1" w14:textId="77777777" w:rsidR="00CE74DE" w:rsidRPr="005B17D3" w:rsidRDefault="00CE74DE" w:rsidP="00CE74DE">
      <w:pPr>
        <w:pStyle w:val="ListBullet"/>
      </w:pPr>
      <w:r w:rsidRPr="005B17D3">
        <w:t>Veterans On-Line Application (VOA)</w:t>
      </w:r>
    </w:p>
    <w:p w14:paraId="1A5E807D" w14:textId="77777777" w:rsidR="00CE74DE" w:rsidRPr="005B17D3" w:rsidRDefault="00CE74DE" w:rsidP="00CE74DE">
      <w:pPr>
        <w:pStyle w:val="ListBullet"/>
      </w:pPr>
      <w:r w:rsidRPr="005B17D3">
        <w:t>ESR now receives VOA data via a web service call.</w:t>
      </w:r>
    </w:p>
    <w:p w14:paraId="3673F688" w14:textId="77777777" w:rsidR="00CE74DE" w:rsidRPr="005B17D3" w:rsidRDefault="00CE74DE" w:rsidP="00CE74DE">
      <w:pPr>
        <w:pStyle w:val="ListBull2"/>
      </w:pPr>
      <w:r w:rsidRPr="005B17D3">
        <w:t>Veterans Financial Assessment (VFA) Enhancements (Phase II)</w:t>
      </w:r>
    </w:p>
    <w:p w14:paraId="19C57EF3" w14:textId="77777777" w:rsidR="00CE74DE" w:rsidRPr="005B17D3" w:rsidRDefault="00CE74DE" w:rsidP="00CE74DE">
      <w:pPr>
        <w:pStyle w:val="ListBull2"/>
      </w:pPr>
      <w:r w:rsidRPr="005B17D3">
        <w:t>ESR and Income Verification Matching (IVM) now communicate directly by way of the E&amp;E Web Service.</w:t>
      </w:r>
    </w:p>
    <w:p w14:paraId="48A3E4F4" w14:textId="77777777" w:rsidR="00CE74DE" w:rsidRPr="005B17D3" w:rsidRDefault="00CE74DE" w:rsidP="00CE74DE">
      <w:pPr>
        <w:pStyle w:val="ListBull2"/>
      </w:pPr>
      <w:r w:rsidRPr="005B17D3">
        <w:t>enhanced ESR/IVM data sharing – ESR logs transmissions to IVM and logs response from IVM.</w:t>
      </w:r>
    </w:p>
    <w:p w14:paraId="529332B7" w14:textId="77777777" w:rsidR="00CE74DE" w:rsidRPr="005B17D3" w:rsidRDefault="00CE74DE" w:rsidP="00CE74DE">
      <w:pPr>
        <w:pStyle w:val="ListBull2"/>
      </w:pPr>
      <w:r w:rsidRPr="005B17D3">
        <w:t>Updated the selection criteria for a Veteran record ESR-to-IVM transfer for a new IY</w:t>
      </w:r>
    </w:p>
    <w:p w14:paraId="740D7AA8" w14:textId="77777777" w:rsidR="00CE74DE" w:rsidRPr="005B17D3" w:rsidRDefault="00CE74DE" w:rsidP="00CE74DE">
      <w:pPr>
        <w:pStyle w:val="ListBull2"/>
      </w:pPr>
      <w:r w:rsidRPr="005B17D3">
        <w:t xml:space="preserve">System Parameters </w:t>
      </w:r>
    </w:p>
    <w:p w14:paraId="4427799D" w14:textId="77777777" w:rsidR="00CE74DE" w:rsidRPr="005B17D3" w:rsidRDefault="00CE74DE" w:rsidP="00CE74DE">
      <w:pPr>
        <w:pStyle w:val="ListBull2"/>
      </w:pPr>
      <w:r w:rsidRPr="005B17D3">
        <w:rPr>
          <w:b/>
        </w:rPr>
        <w:t xml:space="preserve">IVM DM Exporter Maximum Records </w:t>
      </w:r>
      <w:r w:rsidRPr="005B17D3">
        <w:t xml:space="preserve">from </w:t>
      </w:r>
      <w:r w:rsidRPr="005B17D3">
        <w:rPr>
          <w:i/>
        </w:rPr>
        <w:t>System Parameters</w:t>
      </w:r>
      <w:r w:rsidRPr="005B17D3">
        <w:t xml:space="preserve"> was removed.</w:t>
      </w:r>
    </w:p>
    <w:p w14:paraId="39715C2B" w14:textId="77777777" w:rsidR="00CE74DE" w:rsidRPr="005B17D3" w:rsidRDefault="00CE74DE" w:rsidP="00CE74DE">
      <w:pPr>
        <w:pStyle w:val="ListBull2"/>
      </w:pPr>
      <w:r w:rsidRPr="005B17D3">
        <w:t xml:space="preserve">ESR </w:t>
      </w:r>
      <w:r w:rsidRPr="005B17D3">
        <w:rPr>
          <w:b/>
        </w:rPr>
        <w:t>V3.12</w:t>
      </w:r>
      <w:r w:rsidRPr="005B17D3">
        <w:t xml:space="preserve"> added the following additional capabilities/changes:</w:t>
      </w:r>
    </w:p>
    <w:p w14:paraId="4CE9B92F" w14:textId="77777777" w:rsidR="00CE74DE" w:rsidRPr="005B17D3" w:rsidRDefault="00CE74DE" w:rsidP="00CE74DE">
      <w:pPr>
        <w:pStyle w:val="ListBullet"/>
      </w:pPr>
      <w:r w:rsidRPr="005B17D3">
        <w:t>Handbook CMS Implementation</w:t>
      </w:r>
    </w:p>
    <w:p w14:paraId="3D721891" w14:textId="77777777" w:rsidR="00CE74DE" w:rsidRPr="005B17D3" w:rsidRDefault="00CE74DE" w:rsidP="00CE74DE">
      <w:pPr>
        <w:pStyle w:val="ListBull2"/>
      </w:pPr>
      <w:r w:rsidRPr="005B17D3">
        <w:t>inserts are mailed to the Veteran with a delivery preference of “Mail”.</w:t>
      </w:r>
    </w:p>
    <w:p w14:paraId="5D253A02" w14:textId="77777777" w:rsidR="00CE74DE" w:rsidRPr="005B17D3" w:rsidRDefault="00CE74DE" w:rsidP="00CE74DE">
      <w:pPr>
        <w:pStyle w:val="ListBull2"/>
      </w:pPr>
      <w:r w:rsidRPr="005B17D3">
        <w:t>Communication Log status process was updated to accommodate the Online delivery preference.</w:t>
      </w:r>
    </w:p>
    <w:p w14:paraId="782F3591" w14:textId="77777777" w:rsidR="00CE74DE" w:rsidRPr="005B17D3" w:rsidRDefault="00CE74DE" w:rsidP="00CE74DE">
      <w:pPr>
        <w:pStyle w:val="ListBull2"/>
      </w:pPr>
      <w:r w:rsidRPr="005B17D3">
        <w:rPr>
          <w:u w:val="single"/>
        </w:rPr>
        <w:t>Display Error Message</w:t>
      </w:r>
      <w:r w:rsidRPr="005B17D3">
        <w:t xml:space="preserve">: If a Handbook Communication document cannot be displayed because VCG is unavailable, the following message displays: “The Handbook document cannot be displayed at this time. Please try again later. If this problem persists, please notify the Handbook Team via e-mail at </w:t>
      </w:r>
      <w:r w:rsidRPr="005B17D3">
        <w:rPr>
          <w:i/>
        </w:rPr>
        <w:t>VHA HEC Handbook Team</w:t>
      </w:r>
      <w:r w:rsidRPr="005B17D3">
        <w:t>.</w:t>
      </w:r>
    </w:p>
    <w:p w14:paraId="4626E985" w14:textId="77777777" w:rsidR="00CE74DE" w:rsidRPr="005B17D3" w:rsidRDefault="00CE74DE" w:rsidP="00CE74DE">
      <w:pPr>
        <w:pStyle w:val="ListBullet"/>
      </w:pPr>
      <w:r w:rsidRPr="005B17D3">
        <w:t xml:space="preserve">VFA Changes (Phase III) </w:t>
      </w:r>
    </w:p>
    <w:p w14:paraId="5DD9783E" w14:textId="77777777" w:rsidR="00CE74DE" w:rsidRPr="005B17D3" w:rsidRDefault="00CE74DE" w:rsidP="00CE74DE">
      <w:pPr>
        <w:pStyle w:val="ListBull2"/>
      </w:pPr>
      <w:r w:rsidRPr="005B17D3">
        <w:t>implemented "Clone/Create Means Test" functionality</w:t>
      </w:r>
    </w:p>
    <w:p w14:paraId="7AE6D60F" w14:textId="77777777" w:rsidR="00CE74DE" w:rsidRPr="005B17D3" w:rsidRDefault="00CE74DE" w:rsidP="00CE74DE">
      <w:pPr>
        <w:pStyle w:val="ListBull2"/>
      </w:pPr>
      <w:r w:rsidRPr="005B17D3">
        <w:t xml:space="preserve"> IVM selection criteria for ESR 3.12 was significantly modified.</w:t>
      </w:r>
    </w:p>
    <w:p w14:paraId="04AF011A" w14:textId="77777777" w:rsidR="00CE74DE" w:rsidRPr="005B17D3" w:rsidRDefault="00CE74DE" w:rsidP="00CE74DE">
      <w:pPr>
        <w:pStyle w:val="ListBull2"/>
      </w:pPr>
      <w:r w:rsidRPr="005B17D3">
        <w:t>ESR was modified to use "PG8 Indicator" from IVM.</w:t>
      </w:r>
    </w:p>
    <w:p w14:paraId="48C9FB77" w14:textId="77777777" w:rsidR="00CE74DE" w:rsidRPr="005B17D3" w:rsidRDefault="00CE74DE" w:rsidP="00CE74DE">
      <w:pPr>
        <w:pStyle w:val="ListBull2"/>
      </w:pPr>
      <w:r w:rsidRPr="005B17D3">
        <w:t>ESR was changed to support Rx Copay Exemption Status update from IVM for existing Means Tests.</w:t>
      </w:r>
    </w:p>
    <w:p w14:paraId="07C0E6D7" w14:textId="77777777" w:rsidR="00CE74DE" w:rsidRPr="005B17D3" w:rsidRDefault="00CE74DE" w:rsidP="00CE74DE">
      <w:pPr>
        <w:pStyle w:val="ListBull2"/>
      </w:pPr>
      <w:r w:rsidRPr="005B17D3">
        <w:t>bi-directional interface between ESR and IVM was completed.</w:t>
      </w:r>
    </w:p>
    <w:p w14:paraId="0E647B15" w14:textId="77777777" w:rsidR="00CE74DE" w:rsidRPr="005B17D3" w:rsidRDefault="00CE74DE" w:rsidP="00CE74DE">
      <w:pPr>
        <w:pStyle w:val="ListBull2"/>
      </w:pPr>
      <w:r w:rsidRPr="005B17D3">
        <w:t>Hardship values were added to the bi-directional interface.</w:t>
      </w:r>
    </w:p>
    <w:p w14:paraId="3FD29837" w14:textId="77777777" w:rsidR="00CE74DE" w:rsidRPr="005B17D3" w:rsidRDefault="00CE74DE" w:rsidP="00CE74DE">
      <w:pPr>
        <w:pStyle w:val="ListBull2"/>
      </w:pPr>
      <w:r w:rsidRPr="005B17D3">
        <w:t xml:space="preserve">added new </w:t>
      </w:r>
      <w:r w:rsidRPr="005B17D3">
        <w:rPr>
          <w:b/>
          <w:i/>
        </w:rPr>
        <w:t>PG8 Relaxation Indicator</w:t>
      </w:r>
      <w:r w:rsidRPr="005B17D3">
        <w:t xml:space="preserve"> field to the Financial Assessment area of the </w:t>
      </w:r>
      <w:r w:rsidRPr="005B17D3">
        <w:rPr>
          <w:i/>
        </w:rPr>
        <w:t>Financial Overview</w:t>
      </w:r>
      <w:r w:rsidRPr="005B17D3">
        <w:t xml:space="preserve"> page.</w:t>
      </w:r>
    </w:p>
    <w:p w14:paraId="0D2649AE" w14:textId="77777777" w:rsidR="00CE74DE" w:rsidRPr="005B17D3" w:rsidRDefault="00CE74DE" w:rsidP="00CE74DE">
      <w:pPr>
        <w:pStyle w:val="ListBull2"/>
      </w:pPr>
      <w:r w:rsidRPr="005B17D3">
        <w:lastRenderedPageBreak/>
        <w:t xml:space="preserve">added new </w:t>
      </w:r>
      <w:r w:rsidRPr="005B17D3">
        <w:rPr>
          <w:b/>
          <w:i/>
        </w:rPr>
        <w:t>IVM Conversion Date</w:t>
      </w:r>
      <w:r w:rsidRPr="005B17D3">
        <w:t xml:space="preserve"> field to the Income Verification area of the </w:t>
      </w:r>
      <w:r w:rsidRPr="005B17D3">
        <w:rPr>
          <w:i/>
        </w:rPr>
        <w:t>Financial Overview</w:t>
      </w:r>
      <w:r w:rsidRPr="005B17D3">
        <w:t xml:space="preserve"> page.</w:t>
      </w:r>
    </w:p>
    <w:p w14:paraId="10E54792" w14:textId="77777777" w:rsidR="00CE74DE" w:rsidRPr="005B17D3" w:rsidRDefault="00CE74DE" w:rsidP="00CE74DE">
      <w:pPr>
        <w:pStyle w:val="ListBull2"/>
      </w:pPr>
      <w:r w:rsidRPr="005B17D3">
        <w:t>enhanced ESR/IVM data sharing – IVM now sends means test conversion/reversal decisions to ESR.</w:t>
      </w:r>
    </w:p>
    <w:p w14:paraId="46F757B9" w14:textId="77777777" w:rsidR="00CE74DE" w:rsidRPr="005B17D3" w:rsidRDefault="00CE74DE" w:rsidP="00CE74DE">
      <w:pPr>
        <w:pStyle w:val="ListBullet"/>
      </w:pPr>
      <w:r w:rsidRPr="005B17D3">
        <w:t>VOA</w:t>
      </w:r>
    </w:p>
    <w:p w14:paraId="19ED2A14" w14:textId="77777777" w:rsidR="00CE74DE" w:rsidRPr="005B17D3" w:rsidRDefault="00CE74DE" w:rsidP="00CE74DE">
      <w:pPr>
        <w:pStyle w:val="ListBullet"/>
      </w:pPr>
      <w:r w:rsidRPr="005B17D3">
        <w:t>ESR added the ability for HEC users to resubmit pending VOA forms for processing.</w:t>
      </w:r>
    </w:p>
    <w:p w14:paraId="3A73FAE3" w14:textId="77777777" w:rsidR="00CE74DE" w:rsidRPr="005B17D3" w:rsidRDefault="00CE74DE" w:rsidP="00CE74DE">
      <w:pPr>
        <w:pStyle w:val="BodyTextBullet1"/>
        <w:numPr>
          <w:ilvl w:val="0"/>
          <w:numId w:val="66"/>
        </w:numPr>
        <w:ind w:left="1080"/>
      </w:pPr>
      <w:r w:rsidRPr="005B17D3">
        <w:t>email communication is sent to the Veteran (if email provided in VOA form submitted) with confirmation of a successful VOA submission.</w:t>
      </w:r>
    </w:p>
    <w:p w14:paraId="0E6CA418" w14:textId="77777777" w:rsidR="00CE74DE" w:rsidRPr="005B17D3" w:rsidRDefault="00CE74DE" w:rsidP="00CE74DE">
      <w:pPr>
        <w:pStyle w:val="BodyTextBullet1"/>
        <w:numPr>
          <w:ilvl w:val="0"/>
          <w:numId w:val="66"/>
        </w:numPr>
        <w:ind w:left="1080"/>
      </w:pPr>
      <w:r w:rsidRPr="005B17D3">
        <w:t>data is sent in real time, upon request, to VOA for the purpose of pre-population of known enrollment data about the Veteran.</w:t>
      </w:r>
    </w:p>
    <w:p w14:paraId="78DFE716" w14:textId="77777777" w:rsidR="00CE74DE" w:rsidRPr="005B17D3" w:rsidRDefault="00CE74DE" w:rsidP="00CE74DE">
      <w:pPr>
        <w:pStyle w:val="BodyTextBullet1"/>
        <w:numPr>
          <w:ilvl w:val="0"/>
          <w:numId w:val="66"/>
        </w:numPr>
        <w:ind w:left="1080"/>
      </w:pPr>
      <w:r w:rsidRPr="005B17D3">
        <w:t xml:space="preserve">new “VOA Resubmission” button added to the UI that when clicked, takes the user to the new </w:t>
      </w:r>
      <w:r w:rsidRPr="005B17D3">
        <w:rPr>
          <w:i/>
        </w:rPr>
        <w:t>Resubmission</w:t>
      </w:r>
      <w:r w:rsidRPr="005B17D3">
        <w:t xml:space="preserve"> page where the user can select a 10-10EZ or 10-10EZR form for resubmission, after the reason it was put into a pending state has been addressed and corrected.</w:t>
      </w:r>
    </w:p>
    <w:p w14:paraId="40B123F0" w14:textId="77777777" w:rsidR="00CE74DE" w:rsidRPr="005B17D3" w:rsidRDefault="00CE74DE" w:rsidP="00CE74DE">
      <w:pPr>
        <w:pStyle w:val="ListBullet"/>
      </w:pPr>
      <w:r w:rsidRPr="005B17D3">
        <w:t xml:space="preserve">Health Benefits Plan (HPB) – VHA has initiated the </w:t>
      </w:r>
      <w:r w:rsidRPr="005B17D3">
        <w:rPr>
          <w:i/>
          <w:iCs/>
        </w:rPr>
        <w:t>Health Benefits Plan</w:t>
      </w:r>
      <w:r w:rsidRPr="005B17D3">
        <w:t xml:space="preserve"> (HBP) that associates the authority for care to the provisioning of healthcare services, while providing Veterans and Veterans families with an accurate description of eligible benefits. The creation of Veterans HBPs removes the subjectivity associated with and the interpretation of benefits and reduces the need to have VA staff continually interpret benefits for Veterans and their families.</w:t>
      </w:r>
    </w:p>
    <w:p w14:paraId="66BC8C38" w14:textId="77777777" w:rsidR="00CE74DE" w:rsidRPr="005B17D3" w:rsidRDefault="00CE74DE" w:rsidP="00CE74DE">
      <w:pPr>
        <w:pStyle w:val="ListBull2"/>
      </w:pPr>
      <w:r w:rsidRPr="005B17D3">
        <w:t xml:space="preserve">Users with appropriate </w:t>
      </w:r>
      <w:r w:rsidRPr="005B17D3">
        <w:rPr>
          <w:i/>
          <w:iCs/>
        </w:rPr>
        <w:t>Role/Capabilities</w:t>
      </w:r>
      <w:r w:rsidRPr="005B17D3">
        <w:t xml:space="preserve"> may View, Add (Assign) and Delete (Unassign) appropriate HBP from a Veterans record.</w:t>
      </w:r>
    </w:p>
    <w:p w14:paraId="6A5C3EF8" w14:textId="77777777" w:rsidR="00CE74DE" w:rsidRPr="005B17D3" w:rsidRDefault="00CE74DE" w:rsidP="00CE74DE">
      <w:pPr>
        <w:pStyle w:val="ListBull2"/>
      </w:pPr>
      <w:r w:rsidRPr="005B17D3">
        <w:t xml:space="preserve">Users with appropriate </w:t>
      </w:r>
      <w:r w:rsidRPr="005B17D3">
        <w:rPr>
          <w:i/>
          <w:iCs/>
        </w:rPr>
        <w:t>Role/Capabilities</w:t>
      </w:r>
      <w:r w:rsidRPr="005B17D3">
        <w:t xml:space="preserve"> may View the Veterans HBP change history.</w:t>
      </w:r>
    </w:p>
    <w:p w14:paraId="6FE8AF3F" w14:textId="77777777" w:rsidR="00CE74DE" w:rsidRPr="005B17D3" w:rsidRDefault="00CE74DE" w:rsidP="00CE74DE">
      <w:pPr>
        <w:pStyle w:val="ListBull2"/>
      </w:pPr>
      <w:r w:rsidRPr="005B17D3">
        <w:t>HBP Profile information is shared and received between ESR and VistA.</w:t>
      </w:r>
    </w:p>
    <w:p w14:paraId="4C97E717" w14:textId="77777777" w:rsidR="00CE74DE" w:rsidRPr="005B17D3" w:rsidRDefault="00CE74DE" w:rsidP="00CE74DE">
      <w:pPr>
        <w:pStyle w:val="ListBull2"/>
      </w:pPr>
      <w:r w:rsidRPr="005B17D3">
        <w:t xml:space="preserve">all approved HBP names and definitions are viewable in ESR via the online help from the </w:t>
      </w:r>
      <w:r w:rsidRPr="005B17D3">
        <w:rPr>
          <w:i/>
        </w:rPr>
        <w:t>Person Search</w:t>
      </w:r>
      <w:r w:rsidRPr="005B17D3">
        <w:t xml:space="preserve"> page and the new </w:t>
      </w:r>
      <w:r w:rsidRPr="005B17D3">
        <w:rPr>
          <w:i/>
        </w:rPr>
        <w:t>Health Benefits Plans Assigned/Unassigned</w:t>
      </w:r>
      <w:r w:rsidRPr="005B17D3">
        <w:t xml:space="preserve"> page.</w:t>
      </w:r>
    </w:p>
    <w:p w14:paraId="7A894A13" w14:textId="77777777" w:rsidR="00CE74DE" w:rsidRPr="005B17D3" w:rsidRDefault="00CE74DE" w:rsidP="00CE74DE">
      <w:pPr>
        <w:pStyle w:val="ListBull2"/>
      </w:pPr>
      <w:r w:rsidRPr="005B17D3">
        <w:t>a new HBP section/field was added to the Eligibility/</w:t>
      </w:r>
      <w:r w:rsidRPr="005B17D3">
        <w:rPr>
          <w:i/>
        </w:rPr>
        <w:t>Current Eligibility</w:t>
      </w:r>
      <w:r w:rsidRPr="005B17D3">
        <w:t xml:space="preserve"> screen indicating the current number of HPBs for the Veteran. A link to the new </w:t>
      </w:r>
      <w:r w:rsidRPr="005B17D3">
        <w:rPr>
          <w:i/>
        </w:rPr>
        <w:t>Health Benefits Plans Assigned/Unassigned</w:t>
      </w:r>
      <w:r w:rsidRPr="005B17D3">
        <w:t xml:space="preserve"> page was also added to the new section.</w:t>
      </w:r>
    </w:p>
    <w:p w14:paraId="7FEBAA3E" w14:textId="77777777" w:rsidR="00CE74DE" w:rsidRPr="005B17D3" w:rsidRDefault="00CE74DE" w:rsidP="00CE74DE">
      <w:pPr>
        <w:pStyle w:val="ListBull2"/>
      </w:pPr>
      <w:r w:rsidRPr="005B17D3">
        <w:t xml:space="preserve">a new field was added to the Veteran </w:t>
      </w:r>
      <w:r w:rsidRPr="005B17D3">
        <w:rPr>
          <w:i/>
        </w:rPr>
        <w:t>Overview</w:t>
      </w:r>
      <w:r w:rsidRPr="005B17D3">
        <w:t xml:space="preserve"> screen in the Eligibility section indicating the current number of HPBs for the Veteran.</w:t>
      </w:r>
    </w:p>
    <w:p w14:paraId="0EEF09BB" w14:textId="77777777" w:rsidR="00CE74DE" w:rsidRPr="005B17D3" w:rsidRDefault="00CE74DE" w:rsidP="00CE74DE">
      <w:pPr>
        <w:pStyle w:val="ListBullet"/>
      </w:pPr>
      <w:r w:rsidRPr="005B17D3">
        <w:t>New Person Search Criteria</w:t>
      </w:r>
    </w:p>
    <w:p w14:paraId="0355127F" w14:textId="77777777" w:rsidR="00CE74DE" w:rsidRPr="005B17D3" w:rsidRDefault="00CE74DE" w:rsidP="00CE74DE">
      <w:pPr>
        <w:pStyle w:val="ListBull2"/>
      </w:pPr>
      <w:r w:rsidRPr="005B17D3">
        <w:t>VPID</w:t>
      </w:r>
      <w:r w:rsidRPr="005B17D3">
        <w:br/>
        <w:t>or</w:t>
      </w:r>
      <w:r w:rsidRPr="005B17D3">
        <w:br/>
        <w:t>Last Name, First Name, SSN (or Pseudo SSN) and Gender are required,</w:t>
      </w:r>
      <w:r w:rsidRPr="005B17D3">
        <w:br/>
        <w:t>or</w:t>
      </w:r>
      <w:r w:rsidRPr="005B17D3">
        <w:br/>
        <w:t>Military Service Number</w:t>
      </w:r>
      <w:r w:rsidRPr="005B17D3">
        <w:br/>
        <w:t>or</w:t>
      </w:r>
      <w:r w:rsidRPr="005B17D3">
        <w:br/>
        <w:t>Claim Folder Number</w:t>
      </w:r>
    </w:p>
    <w:p w14:paraId="71B33128" w14:textId="77777777" w:rsidR="00CE74DE" w:rsidRPr="005B17D3" w:rsidRDefault="00CE74DE" w:rsidP="00CE74DE">
      <w:pPr>
        <w:pStyle w:val="ListBullet"/>
      </w:pPr>
      <w:r w:rsidRPr="005B17D3">
        <w:lastRenderedPageBreak/>
        <w:t xml:space="preserve">A new </w:t>
      </w:r>
      <w:r w:rsidRPr="005B17D3">
        <w:rPr>
          <w:b/>
        </w:rPr>
        <w:t>HBP Data Sharing Indicator</w:t>
      </w:r>
      <w:r w:rsidRPr="005B17D3">
        <w:rPr>
          <w:b/>
          <w:i/>
        </w:rPr>
        <w:t xml:space="preserve"> </w:t>
      </w:r>
      <w:r w:rsidRPr="005B17D3">
        <w:rPr>
          <w:i/>
        </w:rPr>
        <w:t>System Parameter</w:t>
      </w:r>
      <w:r w:rsidRPr="005B17D3">
        <w:t xml:space="preserve"> was added for activating the new ZHP segment in the Z11 message (VistA) for sharing Health Benefits Plan Data to/from VistA. See the </w:t>
      </w:r>
      <w:r w:rsidRPr="005B17D3">
        <w:fldChar w:fldCharType="begin"/>
      </w:r>
      <w:r w:rsidRPr="005B17D3">
        <w:instrText xml:space="preserve"> REF _Ref301435854 \h  \* MERGEFORMAT </w:instrText>
      </w:r>
      <w:r w:rsidRPr="005B17D3">
        <w:fldChar w:fldCharType="separate"/>
      </w:r>
      <w:r w:rsidRPr="005B17D3">
        <w:t>System Parameters</w:t>
      </w:r>
      <w:r w:rsidRPr="005B17D3">
        <w:fldChar w:fldCharType="end"/>
      </w:r>
      <w:r w:rsidRPr="005B17D3">
        <w:t xml:space="preserve"> section of this manual for more information.</w:t>
      </w:r>
    </w:p>
    <w:p w14:paraId="0271AD05" w14:textId="77777777" w:rsidR="00CE74DE" w:rsidRPr="005B17D3" w:rsidRDefault="00CE74DE" w:rsidP="00CE74DE">
      <w:pPr>
        <w:pStyle w:val="BodyText"/>
        <w:rPr>
          <w:b/>
          <w:szCs w:val="24"/>
        </w:rPr>
      </w:pPr>
    </w:p>
    <w:p w14:paraId="5E0748FE" w14:textId="77777777" w:rsidR="00CE74DE" w:rsidRPr="005B17D3" w:rsidRDefault="00CE74DE" w:rsidP="00CE74DE">
      <w:pPr>
        <w:pStyle w:val="BodyText"/>
        <w:rPr>
          <w:szCs w:val="24"/>
        </w:rPr>
      </w:pPr>
      <w:r w:rsidRPr="005B17D3">
        <w:rPr>
          <w:b/>
          <w:szCs w:val="24"/>
        </w:rPr>
        <w:t>ESR</w:t>
      </w:r>
      <w:r w:rsidRPr="005B17D3">
        <w:rPr>
          <w:szCs w:val="24"/>
        </w:rPr>
        <w:t xml:space="preserve"> </w:t>
      </w:r>
      <w:r w:rsidRPr="005B17D3">
        <w:rPr>
          <w:b/>
          <w:szCs w:val="24"/>
        </w:rPr>
        <w:t>V3.10</w:t>
      </w:r>
      <w:r w:rsidRPr="005B17D3">
        <w:rPr>
          <w:szCs w:val="24"/>
        </w:rPr>
        <w:t xml:space="preserve"> added the following additional capabilities/changes:</w:t>
      </w:r>
    </w:p>
    <w:p w14:paraId="5888309C" w14:textId="77777777" w:rsidR="00CE74DE" w:rsidRPr="005B17D3" w:rsidRDefault="00CE74DE" w:rsidP="00CE74DE">
      <w:pPr>
        <w:pStyle w:val="ListBullet"/>
      </w:pPr>
      <w:r w:rsidRPr="005B17D3">
        <w:t xml:space="preserve">Handbook – Three hyperlinks for each of </w:t>
      </w:r>
      <w:r w:rsidRPr="005B17D3">
        <w:rPr>
          <w:i/>
        </w:rPr>
        <w:t>Handbook</w:t>
      </w:r>
      <w:r w:rsidRPr="005B17D3">
        <w:t xml:space="preserve"> and </w:t>
      </w:r>
      <w:r w:rsidRPr="005B17D3">
        <w:rPr>
          <w:i/>
        </w:rPr>
        <w:t>Benefits at a Glance</w:t>
      </w:r>
      <w:r w:rsidRPr="005B17D3">
        <w:t xml:space="preserve"> (in ESR 3.9 only one of each was present) display on Veteran</w:t>
      </w:r>
      <w:r w:rsidRPr="005B17D3">
        <w:rPr>
          <w:i/>
        </w:rPr>
        <w:t xml:space="preserve"> Overview</w:t>
      </w:r>
      <w:r w:rsidRPr="005B17D3">
        <w:t xml:space="preserve"> screen in the </w:t>
      </w:r>
      <w:r w:rsidRPr="005B17D3">
        <w:rPr>
          <w:b/>
        </w:rPr>
        <w:t>Communications</w:t>
      </w:r>
      <w:r w:rsidRPr="005B17D3">
        <w:t xml:space="preserve"> section. These hyperlinks allow a user to view the three most current </w:t>
      </w:r>
      <w:r w:rsidRPr="005B17D3">
        <w:rPr>
          <w:i/>
        </w:rPr>
        <w:t>Handbook</w:t>
      </w:r>
      <w:r w:rsidRPr="005B17D3">
        <w:t xml:space="preserve"> and/or </w:t>
      </w:r>
      <w:r w:rsidRPr="005B17D3">
        <w:rPr>
          <w:i/>
        </w:rPr>
        <w:t>Benefits at a Glance</w:t>
      </w:r>
      <w:r w:rsidRPr="005B17D3">
        <w:t>.</w:t>
      </w:r>
    </w:p>
    <w:p w14:paraId="7BBDB692" w14:textId="77777777" w:rsidR="00CE74DE" w:rsidRPr="005B17D3" w:rsidRDefault="00CE74DE" w:rsidP="00CE74DE">
      <w:pPr>
        <w:pStyle w:val="ListBullet"/>
      </w:pPr>
      <w:r w:rsidRPr="005B17D3">
        <w:t>Enrollment Enhancements:</w:t>
      </w:r>
    </w:p>
    <w:p w14:paraId="38120071" w14:textId="77777777" w:rsidR="00CE74DE" w:rsidRPr="005B17D3" w:rsidRDefault="00CE74DE" w:rsidP="00CE74DE">
      <w:pPr>
        <w:pStyle w:val="ListBull2"/>
      </w:pPr>
      <w:r w:rsidRPr="005B17D3">
        <w:t>a onetime batch process to update Catastrophically Disabled (CD) Veterans to change the Means Test status to “No Longer Required” and associated Pharmacy (Rx) Copay status to “No Longer Applicable”.</w:t>
      </w:r>
    </w:p>
    <w:p w14:paraId="25A7BD34" w14:textId="77777777" w:rsidR="00CE74DE" w:rsidRPr="005B17D3" w:rsidRDefault="00CE74DE" w:rsidP="00CE74DE">
      <w:pPr>
        <w:pStyle w:val="ListBull2"/>
      </w:pPr>
      <w:r w:rsidRPr="005B17D3">
        <w:t xml:space="preserve">HL7 Messages in the ADR HL7 Transaction Log table is now archived to the HL7 Archive table and then permanently deleted per an agreed upon schedule. On the </w:t>
      </w:r>
      <w:r w:rsidRPr="005B17D3">
        <w:rPr>
          <w:i/>
        </w:rPr>
        <w:t>Facility/Facilities</w:t>
      </w:r>
      <w:r w:rsidRPr="005B17D3">
        <w:t xml:space="preserve"> screen, an additional hyperlink was added with the title, “</w:t>
      </w:r>
      <w:r w:rsidRPr="005B17D3">
        <w:rPr>
          <w:b/>
        </w:rPr>
        <w:t>View All Archived HL7 Messages</w:t>
      </w:r>
      <w:r w:rsidRPr="005B17D3">
        <w:t xml:space="preserve">”. The </w:t>
      </w:r>
      <w:r w:rsidRPr="005B17D3">
        <w:rPr>
          <w:i/>
        </w:rPr>
        <w:t>Archived HL7 Message Log</w:t>
      </w:r>
      <w:r w:rsidRPr="005B17D3">
        <w:t xml:space="preserve"> screen displays when clicked.</w:t>
      </w:r>
    </w:p>
    <w:p w14:paraId="2F1238AD" w14:textId="77777777" w:rsidR="00CE74DE" w:rsidRPr="005B17D3" w:rsidRDefault="00CE74DE" w:rsidP="00CE74DE">
      <w:pPr>
        <w:pStyle w:val="ListBullet"/>
      </w:pPr>
      <w:r w:rsidRPr="005B17D3">
        <w:t xml:space="preserve">ICD-10 Changes – 30-year-old ICD-9-CM code set is being replaced by the </w:t>
      </w:r>
      <w:r w:rsidRPr="005B17D3">
        <w:rPr>
          <w:b/>
        </w:rPr>
        <w:t>I</w:t>
      </w:r>
      <w:r w:rsidRPr="005B17D3">
        <w:t xml:space="preserve">nternational </w:t>
      </w:r>
      <w:r w:rsidRPr="005B17D3">
        <w:rPr>
          <w:b/>
        </w:rPr>
        <w:t>C</w:t>
      </w:r>
      <w:r w:rsidRPr="005B17D3">
        <w:t xml:space="preserve">lassification of </w:t>
      </w:r>
      <w:r w:rsidRPr="005B17D3">
        <w:rPr>
          <w:b/>
        </w:rPr>
        <w:t>D</w:t>
      </w:r>
      <w:r w:rsidRPr="005B17D3">
        <w:t xml:space="preserve">iseases, Tenth Revision, </w:t>
      </w:r>
      <w:r w:rsidRPr="005B17D3">
        <w:rPr>
          <w:b/>
        </w:rPr>
        <w:t>C</w:t>
      </w:r>
      <w:r w:rsidRPr="005B17D3">
        <w:t xml:space="preserve">linical </w:t>
      </w:r>
      <w:r w:rsidRPr="005B17D3">
        <w:rPr>
          <w:b/>
        </w:rPr>
        <w:t>M</w:t>
      </w:r>
      <w:r w:rsidRPr="005B17D3">
        <w:t xml:space="preserve">odification (ICD-10-CM) and the </w:t>
      </w:r>
      <w:r w:rsidRPr="005B17D3">
        <w:rPr>
          <w:b/>
        </w:rPr>
        <w:t>I</w:t>
      </w:r>
      <w:r w:rsidRPr="005B17D3">
        <w:t xml:space="preserve">nternational </w:t>
      </w:r>
      <w:r w:rsidRPr="005B17D3">
        <w:rPr>
          <w:b/>
        </w:rPr>
        <w:t>C</w:t>
      </w:r>
      <w:r w:rsidRPr="005B17D3">
        <w:t xml:space="preserve">lassification of </w:t>
      </w:r>
      <w:r w:rsidRPr="005B17D3">
        <w:rPr>
          <w:b/>
        </w:rPr>
        <w:t>D</w:t>
      </w:r>
      <w:r w:rsidRPr="005B17D3">
        <w:t xml:space="preserve">iseases, Tenth Revision, </w:t>
      </w:r>
      <w:r w:rsidRPr="005B17D3">
        <w:rPr>
          <w:b/>
        </w:rPr>
        <w:t>P</w:t>
      </w:r>
      <w:r w:rsidRPr="005B17D3">
        <w:t xml:space="preserve">rocedure </w:t>
      </w:r>
      <w:r w:rsidRPr="005B17D3">
        <w:rPr>
          <w:b/>
        </w:rPr>
        <w:t>C</w:t>
      </w:r>
      <w:r w:rsidRPr="005B17D3">
        <w:t xml:space="preserve">oding </w:t>
      </w:r>
      <w:r w:rsidRPr="005B17D3">
        <w:rPr>
          <w:b/>
        </w:rPr>
        <w:t>S</w:t>
      </w:r>
      <w:r w:rsidRPr="005B17D3">
        <w:t>ystem (ICD-10-PCS) with dates of service, or date of discharge for inpatients, that occur on or after the ICD-10 Activation Date.</w:t>
      </w:r>
      <w:r w:rsidRPr="005B17D3">
        <w:br/>
        <w:t>There will be a period of time when VHA requires use of both code sets (ICD-9 and ICD-10) to accommodate outpatient dates of service and inpatient discharges prior to and following the compliance date (the ICD-10 Activation Date) as well as for reporting and research purposes.</w:t>
      </w:r>
      <w:r w:rsidRPr="005B17D3">
        <w:br/>
        <w:t xml:space="preserve">New to ESR 3.10 is an added column in each of the </w:t>
      </w:r>
      <w:r w:rsidRPr="005B17D3">
        <w:rPr>
          <w:b/>
        </w:rPr>
        <w:t>Diagnosis</w:t>
      </w:r>
      <w:r w:rsidRPr="005B17D3">
        <w:t xml:space="preserve"> and </w:t>
      </w:r>
      <w:r w:rsidRPr="005B17D3">
        <w:rPr>
          <w:b/>
        </w:rPr>
        <w:t>Procedure</w:t>
      </w:r>
      <w:r w:rsidRPr="005B17D3">
        <w:t xml:space="preserve"> sections to indicate if the code displayed is an ICD-9 or ICD-10 code.</w:t>
      </w:r>
      <w:r w:rsidRPr="005B17D3">
        <w:br/>
        <w:t>OPP 1 and OPP 2 extract reports were modified to accommodate the new ICD-10 codes.</w:t>
      </w:r>
    </w:p>
    <w:p w14:paraId="691514F2" w14:textId="77777777" w:rsidR="00CE74DE" w:rsidRPr="005B17D3" w:rsidRDefault="00CE74DE" w:rsidP="00CE74DE">
      <w:pPr>
        <w:pStyle w:val="ListBullet"/>
      </w:pPr>
      <w:r w:rsidRPr="005B17D3">
        <w:t>Veteran Financial Assessment (VFA) – VFA initiative reduces need for Veterans to provide updated financial information to VA annually to re-establish Veterans eligibility for VA healthcare benefits. New enrollees and Veterans whose Means Tests expired prior to the VFA Start Date, will be required to submit income information.</w:t>
      </w:r>
      <w:r w:rsidRPr="005B17D3">
        <w:br/>
        <w:t>A Means Test will no longer expire each year in ES. An ESR to IVM (Enrollment Database {EDB}) Web Service has been established to exchange Veteran income/net worth information with the IVM Application (EDB). Additionally, all Means Tests will become effective immediately (Means Tests will no longer become Future Dated Tests).</w:t>
      </w:r>
      <w:r w:rsidRPr="005B17D3">
        <w:br/>
        <w:t xml:space="preserve">– </w:t>
      </w:r>
      <w:r w:rsidRPr="005B17D3">
        <w:rPr>
          <w:b/>
          <w:i/>
        </w:rPr>
        <w:t>VFA Start Date</w:t>
      </w:r>
      <w:r w:rsidRPr="005B17D3">
        <w:t>,</w:t>
      </w:r>
      <w:r w:rsidRPr="005B17D3">
        <w:rPr>
          <w:u w:val="single"/>
        </w:rPr>
        <w:t xml:space="preserve"> </w:t>
      </w:r>
      <w:r w:rsidRPr="005B17D3">
        <w:t xml:space="preserve">a new system parameter, was added to the </w:t>
      </w:r>
      <w:r w:rsidRPr="005B17D3">
        <w:rPr>
          <w:i/>
        </w:rPr>
        <w:t>System Parameter</w:t>
      </w:r>
      <w:r w:rsidRPr="005B17D3">
        <w:t xml:space="preserve"> section/screen that will establish the start of the Veteran Financial Assessment initiative.</w:t>
      </w:r>
    </w:p>
    <w:p w14:paraId="68D1686B" w14:textId="77777777" w:rsidR="00CE74DE" w:rsidRPr="005B17D3" w:rsidRDefault="00CE74DE" w:rsidP="00CE74DE">
      <w:pPr>
        <w:pStyle w:val="BodyText"/>
        <w:rPr>
          <w:b/>
          <w:szCs w:val="24"/>
        </w:rPr>
      </w:pPr>
    </w:p>
    <w:p w14:paraId="449FCF46" w14:textId="77777777" w:rsidR="00CE74DE" w:rsidRPr="005B17D3" w:rsidRDefault="00CE74DE" w:rsidP="00CE74DE">
      <w:pPr>
        <w:pStyle w:val="BodyText"/>
        <w:rPr>
          <w:szCs w:val="24"/>
        </w:rPr>
      </w:pPr>
      <w:r w:rsidRPr="005B17D3">
        <w:rPr>
          <w:b/>
          <w:szCs w:val="24"/>
        </w:rPr>
        <w:t>ESR</w:t>
      </w:r>
      <w:r w:rsidRPr="005B17D3">
        <w:rPr>
          <w:szCs w:val="24"/>
        </w:rPr>
        <w:t xml:space="preserve"> </w:t>
      </w:r>
      <w:r w:rsidRPr="005B17D3">
        <w:rPr>
          <w:b/>
          <w:szCs w:val="24"/>
        </w:rPr>
        <w:t>V3.9</w:t>
      </w:r>
      <w:r w:rsidRPr="005B17D3">
        <w:rPr>
          <w:szCs w:val="24"/>
        </w:rPr>
        <w:t xml:space="preserve"> added the following additional capabilities/changes:</w:t>
      </w:r>
    </w:p>
    <w:p w14:paraId="41DF9AAE" w14:textId="77777777" w:rsidR="00CE74DE" w:rsidRPr="005B17D3" w:rsidRDefault="00CE74DE" w:rsidP="00CE74DE">
      <w:pPr>
        <w:pStyle w:val="ListBullet"/>
      </w:pPr>
      <w:r w:rsidRPr="005B17D3">
        <w:lastRenderedPageBreak/>
        <w:t>Additional fields were added to E&amp;E Web Service.</w:t>
      </w:r>
    </w:p>
    <w:p w14:paraId="3A3DCE6B" w14:textId="77777777" w:rsidR="00CE74DE" w:rsidRPr="005B17D3" w:rsidRDefault="00CE74DE" w:rsidP="00CE74DE">
      <w:pPr>
        <w:pStyle w:val="ListBullet"/>
      </w:pPr>
      <w:r w:rsidRPr="005B17D3">
        <w:t>OPP Extract:</w:t>
      </w:r>
    </w:p>
    <w:p w14:paraId="7024A41A" w14:textId="77777777" w:rsidR="00CE74DE" w:rsidRPr="005B17D3" w:rsidRDefault="00CE74DE" w:rsidP="00CE74DE">
      <w:pPr>
        <w:pStyle w:val="ListBull2"/>
      </w:pPr>
      <w:r w:rsidRPr="005B17D3">
        <w:rPr>
          <w:i/>
        </w:rPr>
        <w:t>Ethnicity</w:t>
      </w:r>
      <w:r w:rsidRPr="005B17D3">
        <w:t xml:space="preserve"> now appears in the Main file (OPP 5).</w:t>
      </w:r>
    </w:p>
    <w:p w14:paraId="48B8735A" w14:textId="77777777" w:rsidR="00CE74DE" w:rsidRPr="005B17D3" w:rsidRDefault="00CE74DE" w:rsidP="00CE74DE">
      <w:pPr>
        <w:pStyle w:val="ListBull2"/>
      </w:pPr>
      <w:r w:rsidRPr="005B17D3">
        <w:t>race</w:t>
      </w:r>
      <w:r w:rsidRPr="005B17D3">
        <w:rPr>
          <w:i/>
        </w:rPr>
        <w:t xml:space="preserve"> </w:t>
      </w:r>
      <w:r w:rsidRPr="005B17D3">
        <w:t xml:space="preserve">information is sent to OPP in a new </w:t>
      </w:r>
      <w:r w:rsidRPr="005B17D3">
        <w:rPr>
          <w:i/>
        </w:rPr>
        <w:t>Race</w:t>
      </w:r>
      <w:r w:rsidRPr="005B17D3">
        <w:t xml:space="preserve"> file.</w:t>
      </w:r>
    </w:p>
    <w:p w14:paraId="672E31EA" w14:textId="77777777" w:rsidR="00CE74DE" w:rsidRPr="005B17D3" w:rsidRDefault="00CE74DE" w:rsidP="00CE74DE">
      <w:pPr>
        <w:pStyle w:val="BodyTextBullet1"/>
        <w:numPr>
          <w:ilvl w:val="0"/>
          <w:numId w:val="62"/>
        </w:numPr>
      </w:pPr>
      <w:r w:rsidRPr="005B17D3">
        <w:t>Handbook:</w:t>
      </w:r>
    </w:p>
    <w:p w14:paraId="723DBF43" w14:textId="77777777" w:rsidR="00CE74DE" w:rsidRPr="005B17D3" w:rsidRDefault="00CE74DE" w:rsidP="00CE74DE">
      <w:pPr>
        <w:pStyle w:val="ListBull2"/>
      </w:pPr>
      <w:r w:rsidRPr="005B17D3">
        <w:t>the number of “trigger” events that prompt sending Handbook communications to the CMS was reduced. Handbook events were modified to trigger only when a different Preferred Facility (PF) has been added, or an existing PF is replaced by a different PF.</w:t>
      </w:r>
    </w:p>
    <w:p w14:paraId="45DF64B3" w14:textId="77777777" w:rsidR="00CE74DE" w:rsidRPr="005B17D3" w:rsidRDefault="00CE74DE" w:rsidP="00CE74DE">
      <w:pPr>
        <w:pStyle w:val="ListBull2"/>
      </w:pPr>
      <w:r w:rsidRPr="005B17D3">
        <w:t>up to 3 PFs, including Station Number, are sent to the CMS vendor at the Community-based Outpatient Clinic (CBOC) level for inclusion in Handbook.</w:t>
      </w:r>
    </w:p>
    <w:p w14:paraId="26270E81" w14:textId="77777777" w:rsidR="00CE74DE" w:rsidRPr="005B17D3" w:rsidRDefault="00CE74DE" w:rsidP="00CE74DE">
      <w:pPr>
        <w:pStyle w:val="ListBullet"/>
      </w:pPr>
      <w:r w:rsidRPr="005B17D3">
        <w:t>MSDS – ES recalculates the Period of Service (POS) using MSDS Broker when an ineligible non-Service Connected non-Veteran is changed to an eligible Service Connected Veteran.</w:t>
      </w:r>
    </w:p>
    <w:p w14:paraId="43643EC8" w14:textId="77777777" w:rsidR="00CE74DE" w:rsidRPr="005B17D3" w:rsidRDefault="00CE74DE" w:rsidP="00CE74DE">
      <w:pPr>
        <w:pStyle w:val="ListBullet"/>
      </w:pPr>
      <w:r w:rsidRPr="005B17D3">
        <w:t xml:space="preserve">VOA Enhancements – “Feb 2011” 1010EZ and 1010EZR formats became available through the ES application via the “Print 1010EZ” and “Print 1010EZR” buttons under the </w:t>
      </w:r>
      <w:r w:rsidRPr="005B17D3">
        <w:rPr>
          <w:b/>
        </w:rPr>
        <w:t>Financials</w:t>
      </w:r>
      <w:r w:rsidRPr="005B17D3">
        <w:t xml:space="preserve"> tab/</w:t>
      </w:r>
      <w:r w:rsidRPr="005B17D3">
        <w:rPr>
          <w:i/>
        </w:rPr>
        <w:t>Financial Overview</w:t>
      </w:r>
      <w:r w:rsidRPr="005B17D3">
        <w:t xml:space="preserve"> screen.</w:t>
      </w:r>
    </w:p>
    <w:p w14:paraId="77C96947" w14:textId="77777777" w:rsidR="00CE74DE" w:rsidRPr="005B17D3" w:rsidRDefault="00CE74DE" w:rsidP="00CE74DE">
      <w:pPr>
        <w:pStyle w:val="BodyText"/>
        <w:rPr>
          <w:b/>
          <w:szCs w:val="24"/>
        </w:rPr>
      </w:pPr>
    </w:p>
    <w:p w14:paraId="04D8B4D8" w14:textId="77777777" w:rsidR="00CE74DE" w:rsidRPr="005B17D3" w:rsidRDefault="00CE74DE" w:rsidP="00CE74DE">
      <w:pPr>
        <w:pStyle w:val="BodyText"/>
        <w:rPr>
          <w:szCs w:val="24"/>
        </w:rPr>
      </w:pPr>
      <w:r w:rsidRPr="005B17D3">
        <w:rPr>
          <w:b/>
          <w:szCs w:val="24"/>
        </w:rPr>
        <w:t>ESR</w:t>
      </w:r>
      <w:r w:rsidRPr="005B17D3">
        <w:rPr>
          <w:szCs w:val="24"/>
        </w:rPr>
        <w:t xml:space="preserve"> </w:t>
      </w:r>
      <w:r w:rsidRPr="005B17D3">
        <w:rPr>
          <w:b/>
          <w:szCs w:val="24"/>
        </w:rPr>
        <w:t>V3.8</w:t>
      </w:r>
      <w:r w:rsidRPr="005B17D3">
        <w:rPr>
          <w:szCs w:val="24"/>
        </w:rPr>
        <w:t xml:space="preserve"> added the following additional capabilities/changes:</w:t>
      </w:r>
    </w:p>
    <w:p w14:paraId="089E7340" w14:textId="77777777" w:rsidR="00CE74DE" w:rsidRPr="005B17D3" w:rsidRDefault="00CE74DE" w:rsidP="00CE74DE">
      <w:pPr>
        <w:pStyle w:val="ListBullet"/>
      </w:pPr>
      <w:r w:rsidRPr="005B17D3">
        <w:t xml:space="preserve">A </w:t>
      </w:r>
      <w:r w:rsidRPr="005B17D3">
        <w:rPr>
          <w:i/>
        </w:rPr>
        <w:t>Delivery Preference</w:t>
      </w:r>
      <w:r w:rsidRPr="005B17D3">
        <w:t xml:space="preserve"> sub tab which supports delivery preferences of  “Mail” or “Online” for Veteran Benefits Handbook was added to the </w:t>
      </w:r>
      <w:r w:rsidRPr="005B17D3">
        <w:rPr>
          <w:i/>
        </w:rPr>
        <w:t>Communications</w:t>
      </w:r>
      <w:r w:rsidRPr="005B17D3">
        <w:t xml:space="preserve"> tab.</w:t>
      </w:r>
    </w:p>
    <w:p w14:paraId="41B81B3E" w14:textId="77777777" w:rsidR="00CE74DE" w:rsidRPr="005B17D3" w:rsidRDefault="00CE74DE" w:rsidP="00CE74DE">
      <w:pPr>
        <w:pStyle w:val="ListBullet"/>
      </w:pPr>
      <w:r w:rsidRPr="005B17D3">
        <w:t>ESR uses MSDS data to verify eligibility.</w:t>
      </w:r>
    </w:p>
    <w:p w14:paraId="4EF9EDD1" w14:textId="77777777" w:rsidR="00CE74DE" w:rsidRPr="005B17D3" w:rsidRDefault="00CE74DE" w:rsidP="00CE74DE">
      <w:pPr>
        <w:pStyle w:val="ListBullet"/>
      </w:pPr>
      <w:r w:rsidRPr="005B17D3">
        <w:t xml:space="preserve">ESR separates </w:t>
      </w:r>
      <w:r w:rsidRPr="005B17D3">
        <w:rPr>
          <w:i/>
        </w:rPr>
        <w:t>Home Phone</w:t>
      </w:r>
      <w:r w:rsidRPr="005B17D3">
        <w:t xml:space="preserve"> last update date/time from </w:t>
      </w:r>
      <w:r w:rsidRPr="005B17D3">
        <w:rPr>
          <w:i/>
        </w:rPr>
        <w:t>Permanent Address</w:t>
      </w:r>
      <w:r w:rsidRPr="005B17D3">
        <w:t xml:space="preserve"> last update date/time in the </w:t>
      </w:r>
      <w:r w:rsidRPr="005B17D3">
        <w:rPr>
          <w:i/>
        </w:rPr>
        <w:t>Permanent Mailing Address</w:t>
      </w:r>
      <w:r w:rsidRPr="005B17D3">
        <w:t xml:space="preserve"> section,</w:t>
      </w:r>
    </w:p>
    <w:p w14:paraId="65255206" w14:textId="77777777" w:rsidR="00CE74DE" w:rsidRPr="005B17D3" w:rsidRDefault="00CE74DE" w:rsidP="00CE74DE">
      <w:pPr>
        <w:pStyle w:val="ListBullet"/>
      </w:pPr>
      <w:r w:rsidRPr="005B17D3">
        <w:rPr>
          <w:b/>
          <w:i/>
        </w:rPr>
        <w:t>FIRST NAME</w:t>
      </w:r>
      <w:r w:rsidRPr="005B17D3">
        <w:t xml:space="preserve"> and </w:t>
      </w:r>
      <w:r w:rsidRPr="005B17D3">
        <w:rPr>
          <w:b/>
          <w:i/>
        </w:rPr>
        <w:t>MIDDLE NAME</w:t>
      </w:r>
      <w:r w:rsidRPr="005B17D3">
        <w:t xml:space="preserve"> fields were rearranged on Add A Person </w:t>
      </w:r>
      <w:r w:rsidRPr="005B17D3">
        <w:rPr>
          <w:i/>
        </w:rPr>
        <w:t>Search</w:t>
      </w:r>
      <w:r w:rsidRPr="005B17D3">
        <w:t xml:space="preserve"> screen,</w:t>
      </w:r>
    </w:p>
    <w:p w14:paraId="63C8ADFC" w14:textId="77777777" w:rsidR="00CE74DE" w:rsidRPr="005B17D3" w:rsidRDefault="00CE74DE" w:rsidP="00CE74DE">
      <w:pPr>
        <w:pStyle w:val="ListBullet"/>
      </w:pPr>
      <w:r w:rsidRPr="005B17D3">
        <w:rPr>
          <w:b/>
          <w:i/>
        </w:rPr>
        <w:t>Place of Birth State</w:t>
      </w:r>
      <w:r w:rsidRPr="005B17D3">
        <w:t xml:space="preserve"> field became a dropdown menu with a list of state codes and foreign locations on the </w:t>
      </w:r>
      <w:r w:rsidRPr="005B17D3">
        <w:rPr>
          <w:i/>
        </w:rPr>
        <w:t>Demographics/ Identity Traits</w:t>
      </w:r>
      <w:r w:rsidRPr="005B17D3">
        <w:t xml:space="preserve"> screen.  </w:t>
      </w:r>
    </w:p>
    <w:p w14:paraId="24C7756A" w14:textId="77777777" w:rsidR="00CE74DE" w:rsidRPr="005B17D3" w:rsidRDefault="00CE74DE" w:rsidP="00CE74DE">
      <w:pPr>
        <w:pStyle w:val="ListBullet"/>
      </w:pPr>
      <w:r w:rsidRPr="005B17D3">
        <w:rPr>
          <w:b/>
          <w:i/>
        </w:rPr>
        <w:t>Race</w:t>
      </w:r>
      <w:r w:rsidRPr="005B17D3">
        <w:t xml:space="preserve"> field changed to allow multiple selections on the </w:t>
      </w:r>
      <w:r w:rsidRPr="005B17D3">
        <w:rPr>
          <w:i/>
        </w:rPr>
        <w:t>Demographics/ Identity Traits</w:t>
      </w:r>
      <w:r w:rsidRPr="005B17D3">
        <w:t xml:space="preserve"> screen.  </w:t>
      </w:r>
    </w:p>
    <w:p w14:paraId="12F02752" w14:textId="77777777" w:rsidR="00CE74DE" w:rsidRPr="005B17D3" w:rsidRDefault="00CE74DE" w:rsidP="00CE74DE">
      <w:pPr>
        <w:pStyle w:val="BodyText"/>
        <w:rPr>
          <w:b/>
          <w:szCs w:val="24"/>
        </w:rPr>
      </w:pPr>
    </w:p>
    <w:p w14:paraId="22213707" w14:textId="77777777" w:rsidR="00CE74DE" w:rsidRPr="005B17D3" w:rsidRDefault="00CE74DE" w:rsidP="00CE74DE">
      <w:pPr>
        <w:pStyle w:val="BodyText"/>
        <w:rPr>
          <w:szCs w:val="24"/>
        </w:rPr>
      </w:pPr>
      <w:r w:rsidRPr="005B17D3">
        <w:rPr>
          <w:b/>
          <w:szCs w:val="24"/>
        </w:rPr>
        <w:t>ESR</w:t>
      </w:r>
      <w:r w:rsidRPr="005B17D3">
        <w:rPr>
          <w:szCs w:val="24"/>
        </w:rPr>
        <w:t xml:space="preserve"> </w:t>
      </w:r>
      <w:r w:rsidRPr="005B17D3">
        <w:rPr>
          <w:b/>
          <w:szCs w:val="24"/>
        </w:rPr>
        <w:t>V3.7</w:t>
      </w:r>
      <w:r w:rsidRPr="005B17D3">
        <w:rPr>
          <w:szCs w:val="24"/>
        </w:rPr>
        <w:t xml:space="preserve"> added the following additional capabilities/changes:</w:t>
      </w:r>
    </w:p>
    <w:p w14:paraId="6F48D0E5" w14:textId="77777777" w:rsidR="00CE74DE" w:rsidRPr="005B17D3" w:rsidRDefault="00CE74DE" w:rsidP="00CE74DE">
      <w:pPr>
        <w:pStyle w:val="ListBullet"/>
      </w:pPr>
      <w:r w:rsidRPr="005B17D3">
        <w:t>Business Rule for Creation of Enrollment History records was changed. The number of data element changes that create enrollment history records was reduced. Changes to Enrollment Status, Priority Group, or EGT will produce new history records, most other changes will not.</w:t>
      </w:r>
    </w:p>
    <w:p w14:paraId="5782DAB9" w14:textId="77777777" w:rsidR="00CE74DE" w:rsidRPr="005B17D3" w:rsidRDefault="00CE74DE" w:rsidP="00CE74DE">
      <w:pPr>
        <w:pStyle w:val="ListBullet"/>
      </w:pPr>
      <w:r w:rsidRPr="005B17D3">
        <w:t>Updated the Priority Group 8 Report (P8G 2) to use appropriate Relaxation Percentage rather than the fixed, initial percentage.</w:t>
      </w:r>
    </w:p>
    <w:p w14:paraId="520DDD06" w14:textId="77777777" w:rsidR="00CE74DE" w:rsidRPr="005B17D3" w:rsidRDefault="00CE74DE" w:rsidP="00CE74DE">
      <w:pPr>
        <w:pStyle w:val="ListBullet"/>
      </w:pPr>
      <w:r w:rsidRPr="005B17D3">
        <w:rPr>
          <w:i/>
        </w:rPr>
        <w:lastRenderedPageBreak/>
        <w:t>Appointment Request Response</w:t>
      </w:r>
      <w:r w:rsidRPr="005B17D3">
        <w:t xml:space="preserve"> may now be selected during ESR Registration (Add a Person) process on </w:t>
      </w:r>
      <w:r w:rsidRPr="005B17D3">
        <w:rPr>
          <w:i/>
        </w:rPr>
        <w:t>Demographics/Personal</w:t>
      </w:r>
      <w:r w:rsidRPr="005B17D3">
        <w:t xml:space="preserve"> screen.</w:t>
      </w:r>
    </w:p>
    <w:p w14:paraId="78E505A5" w14:textId="77777777" w:rsidR="00CE74DE" w:rsidRPr="005B17D3" w:rsidRDefault="00CE74DE" w:rsidP="00CE74DE">
      <w:pPr>
        <w:pStyle w:val="ListBullet"/>
      </w:pPr>
      <w:r w:rsidRPr="005B17D3">
        <w:t>A bulletin is sent to the patient’s chosen Preferred Facility when registration of a patient (Add a Person) is completed,</w:t>
      </w:r>
    </w:p>
    <w:p w14:paraId="05167C50" w14:textId="77777777" w:rsidR="00CE74DE" w:rsidRPr="005B17D3" w:rsidRDefault="00CE74DE" w:rsidP="00CE74DE">
      <w:pPr>
        <w:pStyle w:val="ListBullet"/>
      </w:pPr>
      <w:r w:rsidRPr="005B17D3">
        <w:rPr>
          <w:b/>
          <w:i/>
        </w:rPr>
        <w:t>Mother’s Maiden Name</w:t>
      </w:r>
      <w:r w:rsidRPr="005B17D3">
        <w:t xml:space="preserve"> field is no longer shared with VistA on the </w:t>
      </w:r>
      <w:r w:rsidRPr="005B17D3">
        <w:rPr>
          <w:i/>
        </w:rPr>
        <w:t>Demographics/Identity Traits</w:t>
      </w:r>
      <w:r w:rsidRPr="005B17D3">
        <w:t xml:space="preserve"> screen,</w:t>
      </w:r>
    </w:p>
    <w:p w14:paraId="4AABB5CB" w14:textId="77777777" w:rsidR="00CE74DE" w:rsidRPr="005B17D3" w:rsidRDefault="00CE74DE" w:rsidP="00CE74DE">
      <w:pPr>
        <w:pStyle w:val="ListBullet"/>
      </w:pPr>
      <w:r w:rsidRPr="005B17D3">
        <w:t>ESR sends a query to MSDS Broker when a Veteran is registered through ESR (AAP).</w:t>
      </w:r>
    </w:p>
    <w:p w14:paraId="386A1772" w14:textId="77777777" w:rsidR="00CE74DE" w:rsidRPr="005B17D3" w:rsidRDefault="00CE74DE" w:rsidP="00CE74DE">
      <w:pPr>
        <w:pStyle w:val="ListBullet"/>
      </w:pPr>
      <w:r w:rsidRPr="005B17D3">
        <w:t xml:space="preserve">ESR shares </w:t>
      </w:r>
      <w:r w:rsidRPr="005B17D3">
        <w:rPr>
          <w:i/>
        </w:rPr>
        <w:t>Permanent Address</w:t>
      </w:r>
      <w:r w:rsidRPr="005B17D3">
        <w:t xml:space="preserve"> and </w:t>
      </w:r>
      <w:r w:rsidRPr="005B17D3">
        <w:rPr>
          <w:i/>
        </w:rPr>
        <w:t>Home Telephone</w:t>
      </w:r>
      <w:r w:rsidRPr="005B17D3">
        <w:t xml:space="preserve"> with the Master Veteran Index (MVI).</w:t>
      </w:r>
    </w:p>
    <w:p w14:paraId="59123D11" w14:textId="77777777" w:rsidR="00CE74DE" w:rsidRPr="005B17D3" w:rsidRDefault="00CE74DE" w:rsidP="00CE74DE">
      <w:pPr>
        <w:pStyle w:val="ListBullet"/>
      </w:pPr>
      <w:r w:rsidRPr="005B17D3">
        <w:t>MVI notifies ESR of Date of Death updates.</w:t>
      </w:r>
    </w:p>
    <w:p w14:paraId="2BBD880C" w14:textId="77777777" w:rsidR="00CE74DE" w:rsidRPr="005B17D3" w:rsidRDefault="00CE74DE" w:rsidP="00CE74DE">
      <w:pPr>
        <w:pStyle w:val="ListBullet"/>
      </w:pPr>
      <w:r w:rsidRPr="005B17D3">
        <w:t xml:space="preserve">E&amp;E Web Service returns multiple Preferred Facilities for a Veteran if that Veteran has more than one active </w:t>
      </w:r>
      <w:r w:rsidRPr="005B17D3">
        <w:rPr>
          <w:i/>
        </w:rPr>
        <w:t>Preferred Facility</w:t>
      </w:r>
      <w:r w:rsidRPr="005B17D3">
        <w:t>.</w:t>
      </w:r>
    </w:p>
    <w:p w14:paraId="21190A28" w14:textId="77777777" w:rsidR="00CE74DE" w:rsidRPr="005B17D3" w:rsidRDefault="00CE74DE" w:rsidP="00CE74DE">
      <w:pPr>
        <w:pStyle w:val="ListBullet"/>
      </w:pPr>
      <w:r w:rsidRPr="005B17D3">
        <w:t>ESR uses HEC-entered Eligibility Verification status for NSC and SC 0% non-compensable persons registered through ESR (AAP) to attempt to verify the Eligibility Status.</w:t>
      </w:r>
    </w:p>
    <w:p w14:paraId="58A7532E" w14:textId="77777777" w:rsidR="00CE74DE" w:rsidRPr="005B17D3" w:rsidRDefault="00CE74DE" w:rsidP="00CE74DE">
      <w:pPr>
        <w:pStyle w:val="BodyText"/>
        <w:rPr>
          <w:b/>
          <w:szCs w:val="24"/>
        </w:rPr>
      </w:pPr>
    </w:p>
    <w:p w14:paraId="262F03D3" w14:textId="77777777" w:rsidR="00CE74DE" w:rsidRPr="005B17D3" w:rsidRDefault="00CE74DE" w:rsidP="00CE74DE">
      <w:pPr>
        <w:pStyle w:val="BodyText"/>
        <w:rPr>
          <w:szCs w:val="24"/>
        </w:rPr>
      </w:pPr>
      <w:r w:rsidRPr="005B17D3">
        <w:rPr>
          <w:b/>
          <w:szCs w:val="24"/>
        </w:rPr>
        <w:t>ESR</w:t>
      </w:r>
      <w:r w:rsidRPr="005B17D3">
        <w:rPr>
          <w:szCs w:val="24"/>
        </w:rPr>
        <w:t xml:space="preserve"> </w:t>
      </w:r>
      <w:r w:rsidRPr="005B17D3">
        <w:rPr>
          <w:b/>
          <w:szCs w:val="24"/>
        </w:rPr>
        <w:t>V3.6</w:t>
      </w:r>
      <w:r w:rsidRPr="005B17D3">
        <w:rPr>
          <w:szCs w:val="24"/>
        </w:rPr>
        <w:t xml:space="preserve"> added the following E&amp;E Web Service/T-Pharm enhancements:</w:t>
      </w:r>
    </w:p>
    <w:p w14:paraId="74B26FA5" w14:textId="77777777" w:rsidR="00CE74DE" w:rsidRPr="005B17D3" w:rsidRDefault="00CE74DE" w:rsidP="00CE74DE">
      <w:pPr>
        <w:pStyle w:val="ListBullet"/>
      </w:pPr>
      <w:r w:rsidRPr="005B17D3">
        <w:t>In support of FSC Fee and Dialysis groups, 16 additional fields were added to the E&amp;E Web Service, plus the ability to allow a second request with a date-of-service parameter to be passed.</w:t>
      </w:r>
    </w:p>
    <w:p w14:paraId="7C71FD68" w14:textId="77777777" w:rsidR="00CE74DE" w:rsidRPr="005B17D3" w:rsidRDefault="00CE74DE" w:rsidP="00CE74DE">
      <w:pPr>
        <w:pStyle w:val="ListBullet"/>
      </w:pPr>
      <w:r w:rsidRPr="005B17D3">
        <w:t>Service request that returns historical data based on Date of Service.</w:t>
      </w:r>
    </w:p>
    <w:p w14:paraId="3C137159" w14:textId="77777777" w:rsidR="00CE74DE" w:rsidRPr="005B17D3" w:rsidRDefault="00CE74DE" w:rsidP="00CE74DE">
      <w:pPr>
        <w:pStyle w:val="ListBullet"/>
      </w:pPr>
      <w:r w:rsidRPr="005B17D3">
        <w:t>Eligibility Determination request that returns “Eligible” or “Not Eligible” based on Enrollment Status.</w:t>
      </w:r>
    </w:p>
    <w:p w14:paraId="50F032D5" w14:textId="77777777" w:rsidR="00CE74DE" w:rsidRPr="005B17D3" w:rsidRDefault="00CE74DE" w:rsidP="00CE74DE">
      <w:pPr>
        <w:pStyle w:val="ListBullet"/>
      </w:pPr>
      <w:r w:rsidRPr="005B17D3">
        <w:t>Eligibility Determination Service (EDS) in support of the Third-Party Pharmacy (T-Pharm) effort. This effort is being done in two phases. The first phase (ESR 3.6) involved ESR receiving an Integration Control Number (ICN), determining the Eligibility Status based on the business rules, and returning the value to the requestor.</w:t>
      </w:r>
    </w:p>
    <w:p w14:paraId="29DAE481" w14:textId="77777777" w:rsidR="00CE74DE" w:rsidRPr="005B17D3" w:rsidRDefault="00CE74DE" w:rsidP="00CE74DE">
      <w:pPr>
        <w:pStyle w:val="ListBullet"/>
        <w:numPr>
          <w:ilvl w:val="0"/>
          <w:numId w:val="0"/>
        </w:numPr>
      </w:pPr>
      <w:r w:rsidRPr="005B17D3">
        <w:rPr>
          <w:b/>
        </w:rPr>
        <w:t>ESR</w:t>
      </w:r>
      <w:r w:rsidRPr="005B17D3">
        <w:t xml:space="preserve"> </w:t>
      </w:r>
      <w:r w:rsidRPr="005B17D3">
        <w:rPr>
          <w:b/>
        </w:rPr>
        <w:t>V3.6</w:t>
      </w:r>
      <w:r w:rsidRPr="005B17D3">
        <w:t xml:space="preserve"> added the following Public Law (PL111-163) requirement:</w:t>
      </w:r>
      <w:r w:rsidRPr="005B17D3">
        <w:rPr>
          <w:b/>
          <w:bCs/>
          <w:u w:val="single"/>
        </w:rPr>
        <w:fldChar w:fldCharType="begin"/>
      </w:r>
      <w:r w:rsidRPr="005B17D3">
        <w:instrText xml:space="preserve"> XE "</w:instrText>
      </w:r>
      <w:r w:rsidRPr="005B17D3">
        <w:rPr>
          <w:b/>
          <w:bCs/>
        </w:rPr>
        <w:instrText>Public Law (PL111-163)</w:instrText>
      </w:r>
      <w:r w:rsidRPr="005B17D3">
        <w:rPr>
          <w:b/>
          <w:bCs/>
          <w:u w:val="single"/>
        </w:rPr>
        <w:instrText>:</w:instrText>
      </w:r>
      <w:r w:rsidRPr="005B17D3">
        <w:instrText xml:space="preserve">Requirement" </w:instrText>
      </w:r>
      <w:r w:rsidRPr="005B17D3">
        <w:rPr>
          <w:b/>
          <w:bCs/>
          <w:u w:val="single"/>
        </w:rPr>
        <w:fldChar w:fldCharType="end"/>
      </w:r>
    </w:p>
    <w:p w14:paraId="4D7CFB82" w14:textId="77777777" w:rsidR="00CE74DE" w:rsidRPr="005B17D3" w:rsidRDefault="00CE74DE" w:rsidP="00CE74DE">
      <w:pPr>
        <w:pStyle w:val="ListBullet"/>
      </w:pPr>
      <w:r w:rsidRPr="005B17D3">
        <w:rPr>
          <w:b/>
          <w:i/>
        </w:rPr>
        <w:t xml:space="preserve">Medal of Honor Indicator </w:t>
      </w:r>
      <w:r w:rsidRPr="005B17D3">
        <w:t xml:space="preserve">data stored and displayed on </w:t>
      </w:r>
      <w:r w:rsidRPr="005B17D3">
        <w:rPr>
          <w:i/>
        </w:rPr>
        <w:t>Military Service</w:t>
      </w:r>
      <w:r w:rsidRPr="005B17D3">
        <w:t xml:space="preserve"> screen is editable.</w:t>
      </w:r>
    </w:p>
    <w:p w14:paraId="4EC9917A" w14:textId="77777777" w:rsidR="00CE74DE" w:rsidRPr="005B17D3" w:rsidRDefault="00CE74DE" w:rsidP="00CE74DE">
      <w:pPr>
        <w:pStyle w:val="ListBullet"/>
      </w:pPr>
      <w:r w:rsidRPr="005B17D3">
        <w:t>Receipt of a Medal Of Honor was added to eligibilities considered when assigning Enrollment PG.</w:t>
      </w:r>
    </w:p>
    <w:p w14:paraId="25DEDAB3" w14:textId="77777777" w:rsidR="00CE74DE" w:rsidRPr="005B17D3" w:rsidRDefault="00CE74DE" w:rsidP="00CE74DE">
      <w:pPr>
        <w:pStyle w:val="BodyText"/>
        <w:rPr>
          <w:szCs w:val="24"/>
        </w:rPr>
      </w:pPr>
      <w:r w:rsidRPr="005B17D3">
        <w:rPr>
          <w:b/>
          <w:szCs w:val="24"/>
        </w:rPr>
        <w:t>ESR</w:t>
      </w:r>
      <w:r w:rsidRPr="005B17D3">
        <w:rPr>
          <w:szCs w:val="24"/>
        </w:rPr>
        <w:t xml:space="preserve"> </w:t>
      </w:r>
      <w:r w:rsidRPr="005B17D3">
        <w:rPr>
          <w:b/>
          <w:szCs w:val="24"/>
        </w:rPr>
        <w:t>V3.6</w:t>
      </w:r>
      <w:r w:rsidRPr="005B17D3">
        <w:rPr>
          <w:szCs w:val="24"/>
        </w:rPr>
        <w:t xml:space="preserve"> added additional Veteran Benefits Handbook functionality: </w:t>
      </w:r>
    </w:p>
    <w:p w14:paraId="7178D5A6" w14:textId="77777777" w:rsidR="00CE74DE" w:rsidRPr="005B17D3" w:rsidRDefault="00CE74DE" w:rsidP="00CE74DE">
      <w:pPr>
        <w:pStyle w:val="ListBullet"/>
      </w:pPr>
      <w:r w:rsidRPr="005B17D3">
        <w:rPr>
          <w:b/>
        </w:rPr>
        <w:t xml:space="preserve">Default </w:t>
      </w:r>
      <w:r w:rsidRPr="005B17D3">
        <w:rPr>
          <w:b/>
          <w:bCs/>
          <w:iCs/>
        </w:rPr>
        <w:t>Handbook Batch Release Control Number</w:t>
      </w:r>
      <w:r w:rsidRPr="005B17D3">
        <w:rPr>
          <w:bCs/>
          <w:iCs/>
        </w:rPr>
        <w:t xml:space="preserve"> </w:t>
      </w:r>
      <w:r w:rsidRPr="005B17D3">
        <w:t xml:space="preserve">system parameter was added for changing the release control number that is used with a Handbook Batch Release. See the </w:t>
      </w:r>
      <w:r w:rsidRPr="005B17D3">
        <w:rPr>
          <w:color w:val="0000FF"/>
          <w:u w:val="single"/>
        </w:rPr>
        <w:fldChar w:fldCharType="begin"/>
      </w:r>
      <w:r w:rsidRPr="005B17D3">
        <w:rPr>
          <w:color w:val="0000FF"/>
          <w:u w:val="single"/>
        </w:rPr>
        <w:instrText xml:space="preserve"> REF _Ref301435854 \h  \* MERGEFORMAT </w:instrText>
      </w:r>
      <w:r w:rsidRPr="005B17D3">
        <w:rPr>
          <w:color w:val="0000FF"/>
          <w:u w:val="single"/>
        </w:rPr>
      </w:r>
      <w:r w:rsidRPr="005B17D3">
        <w:rPr>
          <w:color w:val="0000FF"/>
          <w:u w:val="single"/>
        </w:rPr>
        <w:fldChar w:fldCharType="separate"/>
      </w:r>
      <w:r w:rsidRPr="005B17D3">
        <w:rPr>
          <w:color w:val="0000FF"/>
          <w:u w:val="single"/>
        </w:rPr>
        <w:t>System Parameters</w:t>
      </w:r>
      <w:r w:rsidRPr="005B17D3">
        <w:rPr>
          <w:color w:val="0000FF"/>
          <w:u w:val="single"/>
        </w:rPr>
        <w:fldChar w:fldCharType="end"/>
      </w:r>
      <w:r w:rsidRPr="005B17D3">
        <w:t xml:space="preserve"> section of this user guide for more information.</w:t>
      </w:r>
    </w:p>
    <w:p w14:paraId="43A92C3A" w14:textId="77777777" w:rsidR="00CE74DE" w:rsidRPr="005B17D3" w:rsidRDefault="00CE74DE" w:rsidP="00CE74DE">
      <w:pPr>
        <w:pStyle w:val="ListBullet"/>
      </w:pPr>
      <w:r w:rsidRPr="005B17D3">
        <w:rPr>
          <w:b/>
        </w:rPr>
        <w:lastRenderedPageBreak/>
        <w:t>Handbook Rollout Over</w:t>
      </w:r>
      <w:r w:rsidRPr="005B17D3">
        <w:t xml:space="preserve"> system parameter was added for turning new enrollment triggers on and off. See the </w:t>
      </w:r>
      <w:r w:rsidRPr="005B17D3">
        <w:rPr>
          <w:color w:val="0000FF"/>
          <w:u w:val="single"/>
        </w:rPr>
        <w:fldChar w:fldCharType="begin"/>
      </w:r>
      <w:r w:rsidRPr="005B17D3">
        <w:rPr>
          <w:color w:val="0000FF"/>
          <w:u w:val="single"/>
        </w:rPr>
        <w:instrText xml:space="preserve"> REF _Ref301435854 \h  \* MERGEFORMAT </w:instrText>
      </w:r>
      <w:r w:rsidRPr="005B17D3">
        <w:rPr>
          <w:color w:val="0000FF"/>
          <w:u w:val="single"/>
        </w:rPr>
      </w:r>
      <w:r w:rsidRPr="005B17D3">
        <w:rPr>
          <w:color w:val="0000FF"/>
          <w:u w:val="single"/>
        </w:rPr>
        <w:fldChar w:fldCharType="separate"/>
      </w:r>
      <w:r w:rsidRPr="005B17D3">
        <w:rPr>
          <w:color w:val="0000FF"/>
          <w:u w:val="single"/>
        </w:rPr>
        <w:t>System Parameters</w:t>
      </w:r>
      <w:r w:rsidRPr="005B17D3">
        <w:rPr>
          <w:color w:val="0000FF"/>
          <w:u w:val="single"/>
        </w:rPr>
        <w:fldChar w:fldCharType="end"/>
      </w:r>
      <w:r w:rsidRPr="005B17D3">
        <w:t xml:space="preserve"> section of this manual for more information.</w:t>
      </w:r>
    </w:p>
    <w:p w14:paraId="4C128EB4" w14:textId="77777777" w:rsidR="00CE74DE" w:rsidRPr="005B17D3" w:rsidRDefault="00CE74DE" w:rsidP="00CE74DE">
      <w:pPr>
        <w:pStyle w:val="ListBullet"/>
      </w:pPr>
      <w:r w:rsidRPr="005B17D3">
        <w:rPr>
          <w:b/>
        </w:rPr>
        <w:t>Handbook Active</w:t>
      </w:r>
      <w:r w:rsidRPr="005B17D3">
        <w:t xml:space="preserve"> system parameter was added that activates “trigger” events that prompts sending Handbook communications to the CMS. See the </w:t>
      </w:r>
      <w:r w:rsidRPr="005B17D3">
        <w:rPr>
          <w:color w:val="0000FF"/>
          <w:u w:val="single"/>
        </w:rPr>
        <w:fldChar w:fldCharType="begin"/>
      </w:r>
      <w:r w:rsidRPr="005B17D3">
        <w:rPr>
          <w:color w:val="0000FF"/>
          <w:u w:val="single"/>
        </w:rPr>
        <w:instrText xml:space="preserve"> REF _Ref301435854 \h  \* MERGEFORMAT </w:instrText>
      </w:r>
      <w:r w:rsidRPr="005B17D3">
        <w:rPr>
          <w:color w:val="0000FF"/>
          <w:u w:val="single"/>
        </w:rPr>
      </w:r>
      <w:r w:rsidRPr="005B17D3">
        <w:rPr>
          <w:color w:val="0000FF"/>
          <w:u w:val="single"/>
        </w:rPr>
        <w:fldChar w:fldCharType="separate"/>
      </w:r>
      <w:r w:rsidRPr="005B17D3">
        <w:rPr>
          <w:color w:val="0000FF"/>
          <w:u w:val="single"/>
        </w:rPr>
        <w:t>System Parameters</w:t>
      </w:r>
      <w:r w:rsidRPr="005B17D3">
        <w:rPr>
          <w:color w:val="0000FF"/>
          <w:u w:val="single"/>
        </w:rPr>
        <w:fldChar w:fldCharType="end"/>
      </w:r>
      <w:r w:rsidRPr="005B17D3">
        <w:t xml:space="preserve"> section of this manual for more information.</w:t>
      </w:r>
    </w:p>
    <w:p w14:paraId="7EF95CDD" w14:textId="77777777" w:rsidR="00CE74DE" w:rsidRPr="005B17D3" w:rsidRDefault="00CE74DE" w:rsidP="00CE74DE">
      <w:pPr>
        <w:pStyle w:val="BodyText"/>
        <w:numPr>
          <w:ilvl w:val="0"/>
          <w:numId w:val="61"/>
        </w:numPr>
        <w:ind w:left="1080"/>
        <w:rPr>
          <w:szCs w:val="24"/>
        </w:rPr>
      </w:pPr>
      <w:r w:rsidRPr="005B17D3">
        <w:rPr>
          <w:b/>
          <w:szCs w:val="24"/>
        </w:rPr>
        <w:t>Note</w:t>
      </w:r>
      <w:r w:rsidRPr="005B17D3">
        <w:rPr>
          <w:szCs w:val="24"/>
        </w:rPr>
        <w:t xml:space="preserve">: See the </w:t>
      </w:r>
      <w:r w:rsidRPr="005B17D3">
        <w:rPr>
          <w:i/>
          <w:szCs w:val="24"/>
        </w:rPr>
        <w:t>Tabs/Communications/</w:t>
      </w:r>
      <w:r w:rsidRPr="005B17D3">
        <w:rPr>
          <w:i/>
          <w:szCs w:val="24"/>
        </w:rPr>
        <w:fldChar w:fldCharType="begin"/>
      </w:r>
      <w:r w:rsidRPr="005B17D3">
        <w:rPr>
          <w:i/>
          <w:szCs w:val="24"/>
        </w:rPr>
        <w:instrText xml:space="preserve"> REF _Ref301430959 \h  \* MERGEFORMAT </w:instrText>
      </w:r>
      <w:r w:rsidRPr="005B17D3">
        <w:rPr>
          <w:i/>
          <w:szCs w:val="24"/>
        </w:rPr>
      </w:r>
      <w:r w:rsidRPr="005B17D3">
        <w:rPr>
          <w:i/>
          <w:szCs w:val="24"/>
        </w:rPr>
        <w:fldChar w:fldCharType="separate"/>
      </w:r>
      <w:r w:rsidRPr="005B17D3">
        <w:rPr>
          <w:i/>
          <w:szCs w:val="24"/>
        </w:rPr>
        <w:t>Handbook Status</w:t>
      </w:r>
      <w:r w:rsidRPr="005B17D3">
        <w:rPr>
          <w:i/>
          <w:szCs w:val="24"/>
        </w:rPr>
        <w:fldChar w:fldCharType="end"/>
      </w:r>
      <w:r w:rsidRPr="005B17D3">
        <w:rPr>
          <w:szCs w:val="24"/>
        </w:rPr>
        <w:t xml:space="preserve"> section of this manual for more details.</w:t>
      </w:r>
    </w:p>
    <w:p w14:paraId="3F6C8372" w14:textId="77777777" w:rsidR="00CE74DE" w:rsidRPr="005B17D3" w:rsidRDefault="00CE74DE" w:rsidP="00CE74DE">
      <w:pPr>
        <w:pStyle w:val="BodyText"/>
        <w:rPr>
          <w:szCs w:val="24"/>
        </w:rPr>
      </w:pPr>
      <w:r w:rsidRPr="005B17D3">
        <w:rPr>
          <w:b/>
          <w:szCs w:val="24"/>
        </w:rPr>
        <w:t>ESR V3.6</w:t>
      </w:r>
      <w:r w:rsidRPr="005B17D3">
        <w:rPr>
          <w:szCs w:val="24"/>
        </w:rPr>
        <w:t xml:space="preserve"> added additional VBA Pension Data Sharing functionality between VistA and ESR: </w:t>
      </w:r>
    </w:p>
    <w:p w14:paraId="40FB7B50" w14:textId="77777777" w:rsidR="00CE74DE" w:rsidRPr="005B17D3" w:rsidRDefault="00CE74DE" w:rsidP="00CE74DE">
      <w:pPr>
        <w:pStyle w:val="ListBullet"/>
      </w:pPr>
      <w:r w:rsidRPr="005B17D3">
        <w:rPr>
          <w:b/>
        </w:rPr>
        <w:t>VBA Data Sharing Indicator</w:t>
      </w:r>
      <w:r w:rsidRPr="005B17D3">
        <w:rPr>
          <w:bCs/>
          <w:iCs/>
        </w:rPr>
        <w:t xml:space="preserve"> </w:t>
      </w:r>
      <w:r w:rsidRPr="005B17D3">
        <w:t xml:space="preserve">system parameter was added for activating the new ZE2 segment (VistA) for sharing VBA Pension Data to/from VistA sites. See the </w:t>
      </w:r>
      <w:r w:rsidRPr="005B17D3">
        <w:rPr>
          <w:color w:val="0000FF"/>
          <w:u w:val="single"/>
        </w:rPr>
        <w:fldChar w:fldCharType="begin"/>
      </w:r>
      <w:r w:rsidRPr="005B17D3">
        <w:rPr>
          <w:color w:val="0000FF"/>
          <w:u w:val="single"/>
        </w:rPr>
        <w:instrText xml:space="preserve"> REF _Ref301435854 \h  \* MERGEFORMAT </w:instrText>
      </w:r>
      <w:r w:rsidRPr="005B17D3">
        <w:rPr>
          <w:color w:val="0000FF"/>
          <w:u w:val="single"/>
        </w:rPr>
      </w:r>
      <w:r w:rsidRPr="005B17D3">
        <w:rPr>
          <w:color w:val="0000FF"/>
          <w:u w:val="single"/>
        </w:rPr>
        <w:fldChar w:fldCharType="separate"/>
      </w:r>
      <w:r w:rsidRPr="005B17D3">
        <w:rPr>
          <w:color w:val="0000FF"/>
          <w:u w:val="single"/>
        </w:rPr>
        <w:t>System Parameters</w:t>
      </w:r>
      <w:r w:rsidRPr="005B17D3">
        <w:rPr>
          <w:color w:val="0000FF"/>
          <w:u w:val="single"/>
        </w:rPr>
        <w:fldChar w:fldCharType="end"/>
      </w:r>
      <w:r w:rsidRPr="005B17D3">
        <w:t xml:space="preserve"> section of this manual for more information.</w:t>
      </w:r>
    </w:p>
    <w:p w14:paraId="0AB6902C" w14:textId="77777777" w:rsidR="00CE74DE" w:rsidRPr="005B17D3" w:rsidRDefault="00CE74DE" w:rsidP="00CE74DE">
      <w:pPr>
        <w:pStyle w:val="ListBullet"/>
      </w:pPr>
      <w:r w:rsidRPr="005B17D3">
        <w:t>VBA Pension data is now shared with VistA sites.</w:t>
      </w:r>
    </w:p>
    <w:p w14:paraId="18C58EE0" w14:textId="77777777" w:rsidR="00CE74DE" w:rsidRPr="005B17D3" w:rsidRDefault="00CE74DE" w:rsidP="00CE74DE">
      <w:pPr>
        <w:pStyle w:val="ListBullet"/>
      </w:pPr>
      <w:r w:rsidRPr="005B17D3">
        <w:t>Eligibility for Dental benefits is now shared with VistA sites.</w:t>
      </w:r>
    </w:p>
    <w:p w14:paraId="6E06E543" w14:textId="77777777" w:rsidR="00CE74DE" w:rsidRPr="005B17D3" w:rsidRDefault="00CE74DE" w:rsidP="00CE74DE">
      <w:pPr>
        <w:pStyle w:val="BodyText"/>
        <w:rPr>
          <w:szCs w:val="24"/>
        </w:rPr>
      </w:pPr>
      <w:r w:rsidRPr="005B17D3">
        <w:rPr>
          <w:b/>
          <w:szCs w:val="24"/>
        </w:rPr>
        <w:t>ESR V3.6</w:t>
      </w:r>
      <w:r w:rsidRPr="005B17D3">
        <w:rPr>
          <w:szCs w:val="24"/>
        </w:rPr>
        <w:t xml:space="preserve"> added the following additional MSDS capabilities:</w:t>
      </w:r>
    </w:p>
    <w:p w14:paraId="19963CE5" w14:textId="77777777" w:rsidR="00CE74DE" w:rsidRPr="005B17D3" w:rsidRDefault="00CE74DE" w:rsidP="00CE74DE">
      <w:pPr>
        <w:pStyle w:val="ListBullet"/>
      </w:pPr>
      <w:r w:rsidRPr="005B17D3">
        <w:t>Automatic determination of OEF/OIF combat episodes using military pay and deployment records.</w:t>
      </w:r>
    </w:p>
    <w:p w14:paraId="33AAD2EB" w14:textId="77777777" w:rsidR="00CE74DE" w:rsidRPr="005B17D3" w:rsidRDefault="00CE74DE" w:rsidP="00CE74DE">
      <w:pPr>
        <w:pStyle w:val="ListBullet"/>
      </w:pPr>
      <w:r w:rsidRPr="005B17D3">
        <w:t xml:space="preserve">Close and remove unwanted </w:t>
      </w:r>
      <w:r w:rsidRPr="005B17D3">
        <w:rPr>
          <w:i/>
        </w:rPr>
        <w:t>Work Items</w:t>
      </w:r>
      <w:r w:rsidRPr="005B17D3">
        <w:t xml:space="preserve"> created from MSDS broker data processing.</w:t>
      </w:r>
    </w:p>
    <w:p w14:paraId="3B6A3DEA" w14:textId="77777777" w:rsidR="00CE74DE" w:rsidRPr="005B17D3" w:rsidRDefault="00CE74DE" w:rsidP="00CE74DE">
      <w:pPr>
        <w:pStyle w:val="ListBullet"/>
      </w:pPr>
      <w:r w:rsidRPr="005B17D3">
        <w:t xml:space="preserve">Ignore combat pay record from VADIR/BIRLS if there is no </w:t>
      </w:r>
      <w:r w:rsidRPr="005B17D3">
        <w:rPr>
          <w:b/>
          <w:i/>
        </w:rPr>
        <w:t>Combat Pay End Date</w:t>
      </w:r>
      <w:r w:rsidRPr="005B17D3">
        <w:t>.</w:t>
      </w:r>
    </w:p>
    <w:p w14:paraId="75D60ADA" w14:textId="77777777" w:rsidR="00CE74DE" w:rsidRPr="005B17D3" w:rsidRDefault="00CE74DE" w:rsidP="00CE74DE">
      <w:pPr>
        <w:pStyle w:val="BodyText"/>
        <w:rPr>
          <w:b/>
          <w:szCs w:val="24"/>
        </w:rPr>
      </w:pPr>
    </w:p>
    <w:p w14:paraId="2F6B4D06" w14:textId="77777777" w:rsidR="00CE74DE" w:rsidRPr="005B17D3" w:rsidRDefault="00CE74DE" w:rsidP="00CE74DE">
      <w:pPr>
        <w:pStyle w:val="BodyText"/>
        <w:rPr>
          <w:szCs w:val="24"/>
        </w:rPr>
      </w:pPr>
      <w:r w:rsidRPr="005B17D3">
        <w:rPr>
          <w:b/>
          <w:szCs w:val="24"/>
        </w:rPr>
        <w:t>ESR</w:t>
      </w:r>
      <w:r w:rsidRPr="005B17D3">
        <w:rPr>
          <w:szCs w:val="24"/>
        </w:rPr>
        <w:t xml:space="preserve"> </w:t>
      </w:r>
      <w:r w:rsidRPr="005B17D3">
        <w:rPr>
          <w:b/>
          <w:szCs w:val="24"/>
        </w:rPr>
        <w:t>V3.5</w:t>
      </w:r>
      <w:r w:rsidRPr="005B17D3">
        <w:rPr>
          <w:szCs w:val="24"/>
        </w:rPr>
        <w:t xml:space="preserve"> added the following additional MSDS </w:t>
      </w:r>
      <w:r w:rsidRPr="005B17D3">
        <w:rPr>
          <w:b/>
          <w:bCs/>
          <w:szCs w:val="24"/>
          <w:u w:val="single"/>
        </w:rPr>
        <w:fldChar w:fldCharType="begin"/>
      </w:r>
      <w:r w:rsidRPr="005B17D3">
        <w:rPr>
          <w:szCs w:val="24"/>
        </w:rPr>
        <w:instrText xml:space="preserve"> XE "</w:instrText>
      </w:r>
      <w:r w:rsidRPr="005B17D3">
        <w:rPr>
          <w:b/>
          <w:bCs/>
          <w:szCs w:val="24"/>
        </w:rPr>
        <w:instrText>MSDS</w:instrText>
      </w:r>
      <w:r w:rsidRPr="005B17D3">
        <w:rPr>
          <w:b/>
          <w:bCs/>
          <w:szCs w:val="24"/>
          <w:u w:val="single"/>
        </w:rPr>
        <w:instrText>:</w:instrText>
      </w:r>
      <w:r w:rsidRPr="005B17D3">
        <w:rPr>
          <w:szCs w:val="24"/>
        </w:rPr>
        <w:instrText xml:space="preserve">Capabilities" </w:instrText>
      </w:r>
      <w:r w:rsidRPr="005B17D3">
        <w:rPr>
          <w:b/>
          <w:bCs/>
          <w:szCs w:val="24"/>
          <w:u w:val="single"/>
        </w:rPr>
        <w:fldChar w:fldCharType="end"/>
      </w:r>
      <w:r w:rsidRPr="005B17D3">
        <w:rPr>
          <w:szCs w:val="24"/>
        </w:rPr>
        <w:t>capabilities:</w:t>
      </w:r>
    </w:p>
    <w:p w14:paraId="4276B486" w14:textId="77777777" w:rsidR="00CE74DE" w:rsidRPr="005B17D3" w:rsidRDefault="00CE74DE" w:rsidP="00CE74DE">
      <w:pPr>
        <w:pStyle w:val="ListBullet"/>
      </w:pPr>
      <w:r w:rsidRPr="005B17D3">
        <w:t>Activations from VADIR are received and processed into ESR Military Service Episodes (MSE).</w:t>
      </w:r>
    </w:p>
    <w:p w14:paraId="5EF84E3F" w14:textId="77777777" w:rsidR="00CE74DE" w:rsidRPr="005B17D3" w:rsidRDefault="00CE74DE" w:rsidP="00CE74DE">
      <w:pPr>
        <w:pStyle w:val="ListBullet"/>
      </w:pPr>
      <w:r w:rsidRPr="005B17D3">
        <w:rPr>
          <w:b/>
          <w:i/>
        </w:rPr>
        <w:t>Combat Veteran End Date</w:t>
      </w:r>
      <w:r w:rsidRPr="005B17D3">
        <w:t xml:space="preserve"> computation was modified allowing a recalculation to an earlier date based on a user edit of the Military Service and/or Combat Service data.</w:t>
      </w:r>
    </w:p>
    <w:p w14:paraId="76DEB15B" w14:textId="77777777" w:rsidR="00CE74DE" w:rsidRPr="005B17D3" w:rsidRDefault="00CE74DE" w:rsidP="00CE74DE">
      <w:pPr>
        <w:pStyle w:val="ListBullet"/>
      </w:pPr>
      <w:r w:rsidRPr="005B17D3">
        <w:t>ESR accepts precise dates from Broker when ESR has imprecise MSE dates on record.</w:t>
      </w:r>
    </w:p>
    <w:p w14:paraId="5846F488" w14:textId="77777777" w:rsidR="00CE74DE" w:rsidRPr="005B17D3" w:rsidRDefault="00CE74DE" w:rsidP="00CE74DE">
      <w:pPr>
        <w:pStyle w:val="ListBullet"/>
      </w:pPr>
      <w:r w:rsidRPr="005B17D3">
        <w:t>ESR does not perform a query of MSDS Broker for persons with null/missing identity traits.</w:t>
      </w:r>
    </w:p>
    <w:p w14:paraId="351FE4A4" w14:textId="77777777" w:rsidR="00CE74DE" w:rsidRPr="005B17D3" w:rsidRDefault="00CE74DE" w:rsidP="00CE74DE">
      <w:pPr>
        <w:pStyle w:val="ListBullet"/>
      </w:pPr>
      <w:r w:rsidRPr="005B17D3">
        <w:t xml:space="preserve">The following choices for </w:t>
      </w:r>
      <w:r w:rsidRPr="005B17D3">
        <w:rPr>
          <w:b/>
          <w:i/>
        </w:rPr>
        <w:t>Discharge Type</w:t>
      </w:r>
      <w:r w:rsidRPr="005B17D3">
        <w:t xml:space="preserve"> </w:t>
      </w:r>
      <w:r w:rsidRPr="005B17D3">
        <w:rPr>
          <w:b/>
          <w:bCs/>
          <w:u w:val="single"/>
        </w:rPr>
        <w:fldChar w:fldCharType="begin"/>
      </w:r>
      <w:r w:rsidRPr="005B17D3">
        <w:instrText xml:space="preserve"> XE "</w:instrText>
      </w:r>
      <w:r w:rsidRPr="005B17D3">
        <w:rPr>
          <w:b/>
          <w:bCs/>
        </w:rPr>
        <w:instrText>MSDS</w:instrText>
      </w:r>
      <w:r w:rsidRPr="005B17D3">
        <w:rPr>
          <w:b/>
          <w:bCs/>
          <w:u w:val="single"/>
        </w:rPr>
        <w:instrText>:</w:instrText>
      </w:r>
      <w:r w:rsidRPr="005B17D3">
        <w:instrText xml:space="preserve">Discharge Types" </w:instrText>
      </w:r>
      <w:r w:rsidRPr="005B17D3">
        <w:rPr>
          <w:b/>
          <w:bCs/>
          <w:u w:val="single"/>
        </w:rPr>
        <w:fldChar w:fldCharType="end"/>
      </w:r>
      <w:r w:rsidRPr="005B17D3">
        <w:t xml:space="preserve">on the </w:t>
      </w:r>
      <w:r w:rsidRPr="005B17D3">
        <w:rPr>
          <w:i/>
        </w:rPr>
        <w:t>Current Military Service</w:t>
      </w:r>
      <w:r w:rsidRPr="005B17D3">
        <w:t xml:space="preserve"> screen were added: 1) Honorable for VA Purposes (</w:t>
      </w:r>
      <w:r w:rsidRPr="005B17D3">
        <w:rPr>
          <w:b/>
        </w:rPr>
        <w:t>Honorable-VA</w:t>
      </w:r>
      <w:r w:rsidRPr="005B17D3">
        <w:t>) and, 2) Dishonorable for VA Purposes (</w:t>
      </w:r>
      <w:r w:rsidRPr="005B17D3">
        <w:rPr>
          <w:b/>
        </w:rPr>
        <w:t>Dishonorable-VA</w:t>
      </w:r>
      <w:r w:rsidRPr="005B17D3">
        <w:t>).</w:t>
      </w:r>
    </w:p>
    <w:p w14:paraId="23933C40" w14:textId="77777777" w:rsidR="00CE74DE" w:rsidRPr="005B17D3" w:rsidRDefault="00CE74DE" w:rsidP="00CE74DE">
      <w:pPr>
        <w:pStyle w:val="ListBullet"/>
      </w:pPr>
      <w:r w:rsidRPr="005B17D3">
        <w:t xml:space="preserve">Incoming BIRLS data was modified to map </w:t>
      </w:r>
      <w:r w:rsidRPr="005B17D3">
        <w:rPr>
          <w:i/>
        </w:rPr>
        <w:t>Branch of Service</w:t>
      </w:r>
      <w:r w:rsidRPr="005B17D3">
        <w:t xml:space="preserve"> values for </w:t>
      </w:r>
      <w:r w:rsidRPr="005B17D3">
        <w:rPr>
          <w:i/>
        </w:rPr>
        <w:t>Air National Guard (ANG)</w:t>
      </w:r>
      <w:r w:rsidRPr="005B17D3">
        <w:t xml:space="preserve"> and </w:t>
      </w:r>
      <w:r w:rsidRPr="005B17D3">
        <w:rPr>
          <w:i/>
        </w:rPr>
        <w:t>Army National Guard (ARNG)</w:t>
      </w:r>
      <w:r w:rsidRPr="005B17D3">
        <w:t xml:space="preserve"> to </w:t>
      </w:r>
      <w:r w:rsidRPr="005B17D3">
        <w:rPr>
          <w:b/>
        </w:rPr>
        <w:t>Air Force</w:t>
      </w:r>
      <w:r w:rsidRPr="005B17D3">
        <w:t xml:space="preserve"> and </w:t>
      </w:r>
      <w:r w:rsidRPr="005B17D3">
        <w:rPr>
          <w:b/>
        </w:rPr>
        <w:t>Army</w:t>
      </w:r>
      <w:r w:rsidRPr="005B17D3">
        <w:t xml:space="preserve"> in ESR, respectively, and sets </w:t>
      </w:r>
      <w:r w:rsidRPr="005B17D3">
        <w:rPr>
          <w:b/>
          <w:i/>
        </w:rPr>
        <w:t>Service Component</w:t>
      </w:r>
      <w:r w:rsidRPr="005B17D3">
        <w:t xml:space="preserve"> field to </w:t>
      </w:r>
      <w:r w:rsidRPr="005B17D3">
        <w:rPr>
          <w:b/>
        </w:rPr>
        <w:t>Activated National Guard</w:t>
      </w:r>
      <w:r w:rsidRPr="005B17D3">
        <w:t>.</w:t>
      </w:r>
    </w:p>
    <w:p w14:paraId="627B2077" w14:textId="77777777" w:rsidR="00CE74DE" w:rsidRPr="005B17D3" w:rsidRDefault="00CE74DE" w:rsidP="00CE74DE">
      <w:pPr>
        <w:pStyle w:val="ListBullet"/>
      </w:pPr>
      <w:r w:rsidRPr="005B17D3">
        <w:t>If Broker fails to create an MSE record, ESR creates a HEC-owned MSE from site data.</w:t>
      </w:r>
    </w:p>
    <w:p w14:paraId="28995E6E" w14:textId="77777777" w:rsidR="00CE74DE" w:rsidRPr="005B17D3" w:rsidRDefault="00CE74DE" w:rsidP="00CE74DE">
      <w:pPr>
        <w:pStyle w:val="BodyText"/>
        <w:rPr>
          <w:szCs w:val="24"/>
        </w:rPr>
      </w:pPr>
      <w:r w:rsidRPr="005B17D3">
        <w:rPr>
          <w:b/>
          <w:szCs w:val="24"/>
        </w:rPr>
        <w:t>ESR V3.5</w:t>
      </w:r>
      <w:r w:rsidRPr="005B17D3">
        <w:rPr>
          <w:szCs w:val="24"/>
        </w:rPr>
        <w:t xml:space="preserve"> added the following Public Law (PL111-163) requirement:</w:t>
      </w:r>
      <w:r w:rsidRPr="005B17D3">
        <w:rPr>
          <w:b/>
          <w:bCs/>
          <w:szCs w:val="24"/>
          <w:u w:val="single"/>
        </w:rPr>
        <w:t xml:space="preserve"> </w:t>
      </w:r>
      <w:r w:rsidRPr="005B17D3">
        <w:rPr>
          <w:b/>
          <w:bCs/>
          <w:szCs w:val="24"/>
          <w:u w:val="single"/>
        </w:rPr>
        <w:fldChar w:fldCharType="begin"/>
      </w:r>
      <w:r w:rsidRPr="005B17D3">
        <w:rPr>
          <w:szCs w:val="24"/>
        </w:rPr>
        <w:instrText xml:space="preserve"> XE "</w:instrText>
      </w:r>
      <w:r w:rsidRPr="005B17D3">
        <w:rPr>
          <w:b/>
          <w:bCs/>
          <w:szCs w:val="24"/>
        </w:rPr>
        <w:instrText>Public Law (PL111-163)</w:instrText>
      </w:r>
      <w:r w:rsidRPr="005B17D3">
        <w:rPr>
          <w:b/>
          <w:bCs/>
          <w:szCs w:val="24"/>
          <w:u w:val="single"/>
        </w:rPr>
        <w:instrText>:</w:instrText>
      </w:r>
      <w:r w:rsidRPr="005B17D3">
        <w:rPr>
          <w:szCs w:val="24"/>
        </w:rPr>
        <w:instrText xml:space="preserve">Requirement" </w:instrText>
      </w:r>
      <w:r w:rsidRPr="005B17D3">
        <w:rPr>
          <w:b/>
          <w:bCs/>
          <w:szCs w:val="24"/>
          <w:u w:val="single"/>
        </w:rPr>
        <w:fldChar w:fldCharType="end"/>
      </w:r>
    </w:p>
    <w:p w14:paraId="1EC87CB4" w14:textId="77777777" w:rsidR="00CE74DE" w:rsidRPr="005B17D3" w:rsidRDefault="00CE74DE" w:rsidP="00CE74DE">
      <w:pPr>
        <w:pStyle w:val="ListBullet"/>
      </w:pPr>
      <w:r w:rsidRPr="005B17D3">
        <w:lastRenderedPageBreak/>
        <w:t xml:space="preserve">PL111-163 provided additional benefits for Catastrophically Disabled </w:t>
      </w:r>
      <w:r w:rsidRPr="005B17D3">
        <w:rPr>
          <w:b/>
          <w:bCs/>
          <w:u w:val="single"/>
        </w:rPr>
        <w:fldChar w:fldCharType="begin"/>
      </w:r>
      <w:r w:rsidRPr="005B17D3">
        <w:instrText xml:space="preserve"> XE "</w:instrText>
      </w:r>
      <w:r w:rsidRPr="005B17D3">
        <w:rPr>
          <w:b/>
          <w:bCs/>
        </w:rPr>
        <w:instrText>Public Law (PL111-163)</w:instrText>
      </w:r>
      <w:r w:rsidRPr="005B17D3">
        <w:rPr>
          <w:b/>
          <w:bCs/>
          <w:u w:val="single"/>
        </w:rPr>
        <w:instrText>:</w:instrText>
      </w:r>
      <w:r w:rsidRPr="005B17D3">
        <w:instrText xml:space="preserve"> Catastrophically Disability " </w:instrText>
      </w:r>
      <w:r w:rsidRPr="005B17D3">
        <w:rPr>
          <w:b/>
          <w:bCs/>
          <w:u w:val="single"/>
        </w:rPr>
        <w:fldChar w:fldCharType="end"/>
      </w:r>
      <w:r w:rsidRPr="005B17D3">
        <w:t>Veterans by eliminating means test and Rx Copay test obligation</w:t>
      </w:r>
      <w:r w:rsidRPr="005B17D3">
        <w:rPr>
          <w:b/>
          <w:bCs/>
          <w:u w:val="single"/>
        </w:rPr>
        <w:fldChar w:fldCharType="begin"/>
      </w:r>
      <w:r w:rsidRPr="005B17D3">
        <w:instrText xml:space="preserve"> XE "</w:instrText>
      </w:r>
      <w:r w:rsidRPr="005B17D3">
        <w:rPr>
          <w:b/>
          <w:bCs/>
        </w:rPr>
        <w:instrText>Public Law (PL111-163)</w:instrText>
      </w:r>
      <w:r w:rsidRPr="005B17D3">
        <w:rPr>
          <w:b/>
          <w:bCs/>
          <w:u w:val="single"/>
        </w:rPr>
        <w:instrText>:</w:instrText>
      </w:r>
      <w:r w:rsidRPr="005B17D3">
        <w:instrText xml:space="preserve"> Catastrophically Disability: Copays " </w:instrText>
      </w:r>
      <w:r w:rsidRPr="005B17D3">
        <w:rPr>
          <w:b/>
          <w:bCs/>
          <w:u w:val="single"/>
        </w:rPr>
        <w:fldChar w:fldCharType="end"/>
      </w:r>
      <w:r w:rsidRPr="005B17D3">
        <w:t>. A one-time 640K letter was sent to all Catastrophically Disabled Veterans notifying Veterans of additional benefit. A 640K letter was sent to Veterans who had not been notified and who were in PG 1, 2, 3, or 4 at the time. A Catastrophic Disability was added to Veterans eligibility record.</w:t>
      </w:r>
    </w:p>
    <w:p w14:paraId="0C64B799" w14:textId="77777777" w:rsidR="00CE74DE" w:rsidRPr="005B17D3" w:rsidRDefault="00CE74DE" w:rsidP="00CE74DE">
      <w:pPr>
        <w:pStyle w:val="BodyText"/>
        <w:rPr>
          <w:szCs w:val="24"/>
        </w:rPr>
      </w:pPr>
      <w:r w:rsidRPr="005B17D3">
        <w:rPr>
          <w:b/>
          <w:szCs w:val="24"/>
        </w:rPr>
        <w:t>ESR</w:t>
      </w:r>
      <w:r w:rsidRPr="005B17D3">
        <w:rPr>
          <w:szCs w:val="24"/>
        </w:rPr>
        <w:t xml:space="preserve"> </w:t>
      </w:r>
      <w:r w:rsidRPr="005B17D3">
        <w:rPr>
          <w:b/>
          <w:szCs w:val="24"/>
        </w:rPr>
        <w:t>V3.5</w:t>
      </w:r>
      <w:r w:rsidRPr="005B17D3">
        <w:rPr>
          <w:szCs w:val="24"/>
        </w:rPr>
        <w:t xml:space="preserve"> added the following Add a Person </w:t>
      </w:r>
      <w:r w:rsidRPr="005B17D3">
        <w:rPr>
          <w:b/>
          <w:bCs/>
          <w:szCs w:val="24"/>
          <w:u w:val="single"/>
        </w:rPr>
        <w:fldChar w:fldCharType="begin"/>
      </w:r>
      <w:r w:rsidRPr="005B17D3">
        <w:rPr>
          <w:szCs w:val="24"/>
        </w:rPr>
        <w:instrText xml:space="preserve"> XE "</w:instrText>
      </w:r>
      <w:r w:rsidRPr="005B17D3">
        <w:rPr>
          <w:b/>
          <w:bCs/>
          <w:szCs w:val="24"/>
        </w:rPr>
        <w:instrText>Add a Person</w:instrText>
      </w:r>
      <w:r w:rsidRPr="005B17D3">
        <w:rPr>
          <w:b/>
          <w:bCs/>
          <w:szCs w:val="24"/>
          <w:u w:val="single"/>
        </w:rPr>
        <w:instrText>:</w:instrText>
      </w:r>
      <w:r w:rsidRPr="005B17D3">
        <w:rPr>
          <w:szCs w:val="24"/>
        </w:rPr>
        <w:instrText xml:space="preserve">Capabilities" </w:instrText>
      </w:r>
      <w:r w:rsidRPr="005B17D3">
        <w:rPr>
          <w:b/>
          <w:bCs/>
          <w:szCs w:val="24"/>
          <w:u w:val="single"/>
        </w:rPr>
        <w:fldChar w:fldCharType="end"/>
      </w:r>
      <w:r w:rsidRPr="005B17D3">
        <w:rPr>
          <w:szCs w:val="24"/>
        </w:rPr>
        <w:t>capabilities:</w:t>
      </w:r>
    </w:p>
    <w:p w14:paraId="0EE41086" w14:textId="77777777" w:rsidR="00CE74DE" w:rsidRPr="005B17D3" w:rsidRDefault="00CE74DE" w:rsidP="00CE74DE">
      <w:pPr>
        <w:pStyle w:val="ListBullet"/>
      </w:pPr>
      <w:r w:rsidRPr="005B17D3">
        <w:rPr>
          <w:i/>
        </w:rPr>
        <w:t>Search and Add New Person</w:t>
      </w:r>
      <w:r w:rsidRPr="005B17D3">
        <w:t xml:space="preserve"> – </w:t>
      </w:r>
      <w:r w:rsidRPr="005B17D3">
        <w:rPr>
          <w:b/>
          <w:bCs/>
          <w:u w:val="single"/>
        </w:rPr>
        <w:fldChar w:fldCharType="begin"/>
      </w:r>
      <w:r w:rsidRPr="005B17D3">
        <w:instrText xml:space="preserve"> XE "</w:instrText>
      </w:r>
      <w:r w:rsidRPr="005B17D3">
        <w:rPr>
          <w:b/>
          <w:bCs/>
        </w:rPr>
        <w:instrText>Add a Person</w:instrText>
      </w:r>
      <w:r w:rsidRPr="005B17D3">
        <w:rPr>
          <w:b/>
          <w:bCs/>
          <w:u w:val="single"/>
        </w:rPr>
        <w:instrText>:</w:instrText>
      </w:r>
      <w:r w:rsidRPr="005B17D3">
        <w:instrText xml:space="preserve">Search and Add New Person" </w:instrText>
      </w:r>
      <w:r w:rsidRPr="005B17D3">
        <w:rPr>
          <w:b/>
          <w:bCs/>
          <w:u w:val="single"/>
        </w:rPr>
        <w:fldChar w:fldCharType="end"/>
      </w:r>
      <w:r w:rsidRPr="005B17D3">
        <w:t>Allows users to perform searches for a registrant by any combination of criteria, and enables users to register (Add) a new person to the ES or update a person who is “In Process”.</w:t>
      </w:r>
    </w:p>
    <w:p w14:paraId="5E5A9109" w14:textId="77777777" w:rsidR="00CE74DE" w:rsidRPr="005B17D3" w:rsidRDefault="00CE74DE" w:rsidP="00CE74DE">
      <w:pPr>
        <w:pStyle w:val="ListBullet"/>
      </w:pPr>
      <w:r w:rsidRPr="005B17D3">
        <w:rPr>
          <w:i/>
        </w:rPr>
        <w:t>Save in Process</w:t>
      </w:r>
      <w:r w:rsidRPr="005B17D3">
        <w:t xml:space="preserve"> – </w:t>
      </w:r>
      <w:r w:rsidRPr="005B17D3">
        <w:rPr>
          <w:b/>
          <w:bCs/>
          <w:u w:val="single"/>
        </w:rPr>
        <w:fldChar w:fldCharType="begin"/>
      </w:r>
      <w:r w:rsidRPr="005B17D3">
        <w:instrText xml:space="preserve"> XE "</w:instrText>
      </w:r>
      <w:r w:rsidRPr="005B17D3">
        <w:rPr>
          <w:b/>
          <w:bCs/>
        </w:rPr>
        <w:instrText>Add a Person</w:instrText>
      </w:r>
      <w:r w:rsidRPr="005B17D3">
        <w:rPr>
          <w:b/>
          <w:bCs/>
          <w:u w:val="single"/>
        </w:rPr>
        <w:instrText>:</w:instrText>
      </w:r>
      <w:r w:rsidRPr="005B17D3">
        <w:instrText xml:space="preserve">Save in Process" </w:instrText>
      </w:r>
      <w:r w:rsidRPr="005B17D3">
        <w:rPr>
          <w:b/>
          <w:bCs/>
          <w:u w:val="single"/>
        </w:rPr>
        <w:fldChar w:fldCharType="end"/>
      </w:r>
      <w:r w:rsidRPr="005B17D3">
        <w:t>Allows users</w:t>
      </w:r>
      <w:r w:rsidRPr="005B17D3">
        <w:fldChar w:fldCharType="begin"/>
      </w:r>
      <w:r w:rsidRPr="005B17D3">
        <w:instrText xml:space="preserve"> XE "</w:instrText>
      </w:r>
      <w:r w:rsidRPr="005B17D3">
        <w:rPr>
          <w:b/>
        </w:rPr>
        <w:instrText>User</w:instrText>
      </w:r>
      <w:r w:rsidRPr="005B17D3">
        <w:instrText xml:space="preserve">:Copayments:View Copayment information" </w:instrText>
      </w:r>
      <w:r w:rsidRPr="005B17D3">
        <w:fldChar w:fldCharType="end"/>
      </w:r>
      <w:r w:rsidRPr="005B17D3">
        <w:t xml:space="preserve"> to save registrant records in a state of “In Process” so users can be returned to saved record for completion at a later time.</w:t>
      </w:r>
    </w:p>
    <w:p w14:paraId="537AF47D" w14:textId="77777777" w:rsidR="00CE74DE" w:rsidRPr="005B17D3" w:rsidRDefault="00CE74DE" w:rsidP="00CE74DE">
      <w:pPr>
        <w:pStyle w:val="ListBullet"/>
      </w:pPr>
      <w:r w:rsidRPr="005B17D3">
        <w:rPr>
          <w:i/>
        </w:rPr>
        <w:t>Cancel Registration</w:t>
      </w:r>
      <w:r w:rsidRPr="005B17D3">
        <w:t xml:space="preserve"> – </w:t>
      </w:r>
      <w:r w:rsidRPr="005B17D3">
        <w:rPr>
          <w:b/>
          <w:bCs/>
          <w:u w:val="single"/>
        </w:rPr>
        <w:fldChar w:fldCharType="begin"/>
      </w:r>
      <w:r w:rsidRPr="005B17D3">
        <w:instrText xml:space="preserve"> XE "</w:instrText>
      </w:r>
      <w:r w:rsidRPr="005B17D3">
        <w:rPr>
          <w:b/>
          <w:bCs/>
        </w:rPr>
        <w:instrText>Add a Person</w:instrText>
      </w:r>
      <w:r w:rsidRPr="005B17D3">
        <w:rPr>
          <w:b/>
          <w:bCs/>
          <w:u w:val="single"/>
        </w:rPr>
        <w:instrText>:</w:instrText>
      </w:r>
      <w:r w:rsidRPr="005B17D3">
        <w:instrText xml:space="preserve">Cancel Reistration" </w:instrText>
      </w:r>
      <w:r w:rsidRPr="005B17D3">
        <w:rPr>
          <w:b/>
          <w:bCs/>
          <w:u w:val="single"/>
        </w:rPr>
        <w:fldChar w:fldCharType="end"/>
      </w:r>
      <w:r w:rsidRPr="005B17D3">
        <w:t xml:space="preserve">Allows users to cancel a registration in progress, or a “Saved in Process” registration. </w:t>
      </w:r>
    </w:p>
    <w:p w14:paraId="2F0240AB" w14:textId="77777777" w:rsidR="00CE74DE" w:rsidRPr="005B17D3" w:rsidRDefault="00CE74DE" w:rsidP="00CE74DE">
      <w:pPr>
        <w:pStyle w:val="ListBullet"/>
      </w:pPr>
      <w:r w:rsidRPr="005B17D3">
        <w:t xml:space="preserve">As part of the </w:t>
      </w:r>
      <w:r w:rsidRPr="005B17D3">
        <w:rPr>
          <w:b/>
        </w:rPr>
        <w:t>Add a Person</w:t>
      </w:r>
      <w:r w:rsidRPr="005B17D3">
        <w:t xml:space="preserve"> registration process, users are required to:</w:t>
      </w:r>
    </w:p>
    <w:p w14:paraId="0477B11F" w14:textId="77777777" w:rsidR="00CE74DE" w:rsidRPr="005B17D3" w:rsidRDefault="00CE74DE" w:rsidP="00CE74DE">
      <w:pPr>
        <w:pStyle w:val="ListBull2"/>
      </w:pPr>
      <w:r w:rsidRPr="005B17D3">
        <w:t>enter Demographics information</w:t>
      </w:r>
    </w:p>
    <w:p w14:paraId="7ED2B34C" w14:textId="77777777" w:rsidR="00CE74DE" w:rsidRPr="005B17D3" w:rsidRDefault="00CE74DE" w:rsidP="00CE74DE">
      <w:pPr>
        <w:pStyle w:val="ListBull2"/>
      </w:pPr>
      <w:r w:rsidRPr="005B17D3">
        <w:t>enter Eligibility information</w:t>
      </w:r>
    </w:p>
    <w:p w14:paraId="74355DEC" w14:textId="77777777" w:rsidR="00CE74DE" w:rsidRPr="005B17D3" w:rsidRDefault="00CE74DE" w:rsidP="00CE74DE">
      <w:pPr>
        <w:pStyle w:val="ListBull2"/>
      </w:pPr>
      <w:r w:rsidRPr="005B17D3">
        <w:t>enter Enrollment information</w:t>
      </w:r>
    </w:p>
    <w:p w14:paraId="3E61158E" w14:textId="77777777" w:rsidR="00CE74DE" w:rsidRPr="005B17D3" w:rsidRDefault="00CE74DE" w:rsidP="00CE74DE">
      <w:pPr>
        <w:pStyle w:val="ListBullet"/>
      </w:pPr>
      <w:r w:rsidRPr="005B17D3">
        <w:t>Send a query to VBA when new person is added to ESR.</w:t>
      </w:r>
    </w:p>
    <w:p w14:paraId="2D84B4F0" w14:textId="77777777" w:rsidR="00CE74DE" w:rsidRPr="005B17D3" w:rsidRDefault="00CE74DE" w:rsidP="00CE74DE">
      <w:pPr>
        <w:pStyle w:val="ListBullet"/>
      </w:pPr>
      <w:r w:rsidRPr="005B17D3">
        <w:t>Transmit registrant data using HL7 (VistA) messaging.</w:t>
      </w:r>
    </w:p>
    <w:p w14:paraId="571E388C" w14:textId="77777777" w:rsidR="00CE74DE" w:rsidRPr="005B17D3" w:rsidRDefault="00CE74DE" w:rsidP="00CE74DE">
      <w:pPr>
        <w:pStyle w:val="ListBullet"/>
      </w:pPr>
      <w:r w:rsidRPr="005B17D3">
        <w:t>Run reports (EED 19) to see person registration statuses.</w:t>
      </w:r>
    </w:p>
    <w:p w14:paraId="3D6C3923" w14:textId="77777777" w:rsidR="00CE74DE" w:rsidRPr="005B17D3" w:rsidRDefault="00CE74DE" w:rsidP="00CE74DE">
      <w:pPr>
        <w:pStyle w:val="BodyText"/>
        <w:rPr>
          <w:szCs w:val="24"/>
        </w:rPr>
      </w:pPr>
      <w:r w:rsidRPr="005B17D3">
        <w:rPr>
          <w:b/>
          <w:szCs w:val="24"/>
        </w:rPr>
        <w:t>ESR V3.5</w:t>
      </w:r>
      <w:r w:rsidRPr="005B17D3">
        <w:rPr>
          <w:szCs w:val="24"/>
        </w:rPr>
        <w:t xml:space="preserve"> added the following Preferred Facility capabilities:</w:t>
      </w:r>
    </w:p>
    <w:p w14:paraId="7BD8CB3A" w14:textId="77777777" w:rsidR="00CE74DE" w:rsidRPr="005B17D3" w:rsidRDefault="00CE74DE" w:rsidP="00CE74DE">
      <w:pPr>
        <w:pStyle w:val="ListBullet"/>
      </w:pPr>
      <w:r w:rsidRPr="005B17D3">
        <w:rPr>
          <w:b/>
          <w:i/>
        </w:rPr>
        <w:t>Preferred Facility</w:t>
      </w:r>
      <w:r w:rsidRPr="005B17D3">
        <w:t xml:space="preserve"> field was made editable only when an active Primary Care Provider (PCP) was unavailable on </w:t>
      </w:r>
      <w:r w:rsidRPr="005B17D3">
        <w:rPr>
          <w:i/>
        </w:rPr>
        <w:t>Demographics/Personal</w:t>
      </w:r>
      <w:r w:rsidRPr="005B17D3">
        <w:t xml:space="preserve"> screen. </w:t>
      </w:r>
      <w:r w:rsidRPr="005B17D3">
        <w:rPr>
          <w:b/>
          <w:i/>
        </w:rPr>
        <w:t>Preferred Facility Source</w:t>
      </w:r>
      <w:r w:rsidRPr="005B17D3">
        <w:t xml:space="preserve"> field is the source of the preferred facility selection. It is not user-selectable but is automatically populated based on the source of the data.</w:t>
      </w:r>
    </w:p>
    <w:p w14:paraId="46F97644" w14:textId="77777777" w:rsidR="00CE74DE" w:rsidRPr="005B17D3" w:rsidRDefault="00CE74DE" w:rsidP="00CE74DE">
      <w:pPr>
        <w:pStyle w:val="ListBullet"/>
      </w:pPr>
      <w:r w:rsidRPr="005B17D3">
        <w:rPr>
          <w:b/>
        </w:rPr>
        <w:t>Veterans Preferred Facility</w:t>
      </w:r>
      <w:r w:rsidRPr="005B17D3">
        <w:t xml:space="preserve"> is determined by communicating with an outside (of ESR) source (Corporate Data Warehouse {CDW}).</w:t>
      </w:r>
    </w:p>
    <w:p w14:paraId="6B3AF4D4" w14:textId="77777777" w:rsidR="00CE74DE" w:rsidRPr="005B17D3" w:rsidRDefault="00CE74DE" w:rsidP="00CE74DE">
      <w:pPr>
        <w:pStyle w:val="ListBullet"/>
      </w:pPr>
      <w:r w:rsidRPr="005B17D3">
        <w:rPr>
          <w:b/>
        </w:rPr>
        <w:t>Missing Preferred Facility</w:t>
      </w:r>
      <w:r w:rsidRPr="005B17D3">
        <w:t xml:space="preserve"> report (EED 20) displays which Veteran does not have a Preferred Facility.</w:t>
      </w:r>
    </w:p>
    <w:p w14:paraId="4FCF58F5" w14:textId="77777777" w:rsidR="00CE74DE" w:rsidRPr="005B17D3" w:rsidRDefault="00CE74DE" w:rsidP="00CE74DE">
      <w:pPr>
        <w:pStyle w:val="BodyText"/>
        <w:rPr>
          <w:szCs w:val="24"/>
        </w:rPr>
      </w:pPr>
      <w:r w:rsidRPr="005B17D3">
        <w:rPr>
          <w:b/>
          <w:szCs w:val="24"/>
        </w:rPr>
        <w:t>ESR V3.5</w:t>
      </w:r>
      <w:r w:rsidRPr="005B17D3">
        <w:rPr>
          <w:szCs w:val="24"/>
        </w:rPr>
        <w:t xml:space="preserve"> added Veteran Benefits Handbook functionality.</w:t>
      </w:r>
    </w:p>
    <w:p w14:paraId="6094973A" w14:textId="77777777" w:rsidR="00CE74DE" w:rsidRPr="005B17D3" w:rsidRDefault="00CE74DE" w:rsidP="00CE74DE">
      <w:pPr>
        <w:pStyle w:val="ListBullet"/>
      </w:pPr>
      <w:r w:rsidRPr="005B17D3">
        <w:t>24 new triggers were added for ESR to generate Veteran Benefits Handbooks.</w:t>
      </w:r>
    </w:p>
    <w:p w14:paraId="3F7A7F4F" w14:textId="77777777" w:rsidR="00CE74DE" w:rsidRPr="005B17D3" w:rsidRDefault="00CE74DE" w:rsidP="00CE74DE">
      <w:pPr>
        <w:pStyle w:val="ListBullet"/>
      </w:pPr>
      <w:r w:rsidRPr="005B17D3">
        <w:t xml:space="preserve">Users may display a published Veteran Benefits Handbook through a link on the </w:t>
      </w:r>
      <w:r w:rsidRPr="005B17D3">
        <w:rPr>
          <w:i/>
        </w:rPr>
        <w:t xml:space="preserve">Veteran Overview </w:t>
      </w:r>
      <w:r w:rsidRPr="005B17D3">
        <w:t>screen.</w:t>
      </w:r>
    </w:p>
    <w:p w14:paraId="5972E179" w14:textId="77777777" w:rsidR="00CE74DE" w:rsidRPr="005B17D3" w:rsidRDefault="00CE74DE" w:rsidP="00CE74DE">
      <w:pPr>
        <w:pStyle w:val="ListBullet"/>
      </w:pPr>
      <w:r w:rsidRPr="005B17D3">
        <w:lastRenderedPageBreak/>
        <w:t>Triggers for Handbooks or Inserts will only fire if Preferred Facility is “Dayton”, enabling a controlled pilot project to be completed.</w:t>
      </w:r>
    </w:p>
    <w:p w14:paraId="2740CEC0" w14:textId="77777777" w:rsidR="00CE74DE" w:rsidRPr="005B17D3" w:rsidRDefault="00CE74DE" w:rsidP="00CE74DE">
      <w:pPr>
        <w:pStyle w:val="ListBullet"/>
      </w:pPr>
      <w:r w:rsidRPr="005B17D3">
        <w:t>Data is shared with the Content Management System (CMS) Vendor allowing the creation and mailing of patient specific Handbooks to individual Veterans.</w:t>
      </w:r>
    </w:p>
    <w:p w14:paraId="7C4875E3" w14:textId="77777777" w:rsidR="00CE74DE" w:rsidRPr="005B17D3" w:rsidRDefault="00CE74DE" w:rsidP="00CE74DE">
      <w:pPr>
        <w:pStyle w:val="BodyText"/>
        <w:rPr>
          <w:szCs w:val="24"/>
        </w:rPr>
      </w:pPr>
    </w:p>
    <w:p w14:paraId="02DF7304" w14:textId="77777777" w:rsidR="00CE74DE" w:rsidRPr="005B17D3" w:rsidRDefault="00CE74DE" w:rsidP="00CE74DE">
      <w:pPr>
        <w:pStyle w:val="BodyText"/>
        <w:rPr>
          <w:szCs w:val="24"/>
        </w:rPr>
      </w:pPr>
      <w:r w:rsidRPr="005B17D3">
        <w:rPr>
          <w:b/>
          <w:szCs w:val="24"/>
        </w:rPr>
        <w:t>ESR</w:t>
      </w:r>
      <w:r w:rsidRPr="005B17D3">
        <w:rPr>
          <w:szCs w:val="24"/>
        </w:rPr>
        <w:t xml:space="preserve"> </w:t>
      </w:r>
      <w:r w:rsidRPr="005B17D3">
        <w:rPr>
          <w:b/>
          <w:szCs w:val="24"/>
        </w:rPr>
        <w:t>V3.4</w:t>
      </w:r>
      <w:r w:rsidRPr="005B17D3">
        <w:rPr>
          <w:szCs w:val="24"/>
        </w:rPr>
        <w:t xml:space="preserve"> added the following Military Service Data Sharing (MSDS) capabilities:</w:t>
      </w:r>
    </w:p>
    <w:p w14:paraId="514C0325" w14:textId="77777777" w:rsidR="00CE74DE" w:rsidRPr="005B17D3" w:rsidRDefault="00CE74DE" w:rsidP="00CE74DE">
      <w:pPr>
        <w:pStyle w:val="ListBullet"/>
      </w:pPr>
      <w:r w:rsidRPr="005B17D3">
        <w:t xml:space="preserve">A manual query to the Beneficiary Identification Records Locator System (BIRLS) </w:t>
      </w:r>
      <w:r w:rsidRPr="005B17D3">
        <w:rPr>
          <w:b/>
          <w:bCs/>
          <w:u w:val="single"/>
        </w:rPr>
        <w:fldChar w:fldCharType="begin"/>
      </w:r>
      <w:r w:rsidRPr="005B17D3">
        <w:instrText xml:space="preserve"> XE "</w:instrText>
      </w:r>
      <w:r w:rsidRPr="005B17D3">
        <w:rPr>
          <w:b/>
          <w:bCs/>
        </w:rPr>
        <w:instrText>BIRLS</w:instrText>
      </w:r>
      <w:r w:rsidRPr="005B17D3">
        <w:instrText xml:space="preserve">" </w:instrText>
      </w:r>
      <w:r w:rsidRPr="005B17D3">
        <w:rPr>
          <w:b/>
          <w:bCs/>
          <w:u w:val="single"/>
        </w:rPr>
        <w:fldChar w:fldCharType="end"/>
      </w:r>
      <w:r w:rsidRPr="005B17D3">
        <w:t xml:space="preserve">and VA/DoD Identity Repository (VADIR) </w:t>
      </w:r>
      <w:r w:rsidRPr="005B17D3">
        <w:rPr>
          <w:b/>
          <w:bCs/>
          <w:u w:val="single"/>
        </w:rPr>
        <w:fldChar w:fldCharType="begin"/>
      </w:r>
      <w:r w:rsidRPr="005B17D3">
        <w:instrText xml:space="preserve"> XE "</w:instrText>
      </w:r>
      <w:r w:rsidRPr="005B17D3">
        <w:rPr>
          <w:b/>
          <w:bCs/>
        </w:rPr>
        <w:instrText>VADIR</w:instrText>
      </w:r>
      <w:r w:rsidRPr="005B17D3">
        <w:instrText xml:space="preserve">" </w:instrText>
      </w:r>
      <w:r w:rsidRPr="005B17D3">
        <w:rPr>
          <w:b/>
          <w:bCs/>
          <w:u w:val="single"/>
        </w:rPr>
        <w:fldChar w:fldCharType="end"/>
      </w:r>
      <w:r w:rsidRPr="005B17D3">
        <w:t xml:space="preserve">via the MSDS Broker can be initiated from the </w:t>
      </w:r>
      <w:r w:rsidRPr="005B17D3">
        <w:rPr>
          <w:i/>
        </w:rPr>
        <w:t>Military Service</w:t>
      </w:r>
      <w:r w:rsidRPr="005B17D3">
        <w:t xml:space="preserve"> screen.</w:t>
      </w:r>
    </w:p>
    <w:p w14:paraId="6C21801A" w14:textId="77777777" w:rsidR="00CE74DE" w:rsidRPr="005B17D3" w:rsidRDefault="00CE74DE" w:rsidP="00CE74DE">
      <w:pPr>
        <w:pStyle w:val="ListBullet"/>
      </w:pPr>
      <w:r w:rsidRPr="005B17D3">
        <w:rPr>
          <w:b/>
        </w:rPr>
        <w:t>MSDS Query Status</w:t>
      </w:r>
      <w:r w:rsidRPr="005B17D3">
        <w:t xml:space="preserve"> is displayed on the </w:t>
      </w:r>
      <w:r w:rsidRPr="005B17D3">
        <w:rPr>
          <w:i/>
        </w:rPr>
        <w:t>Current Eligibility</w:t>
      </w:r>
      <w:r w:rsidRPr="005B17D3">
        <w:t xml:space="preserve"> page.</w:t>
      </w:r>
    </w:p>
    <w:p w14:paraId="5C3C583C" w14:textId="77777777" w:rsidR="00CE74DE" w:rsidRPr="005B17D3" w:rsidRDefault="00CE74DE" w:rsidP="00CE74DE">
      <w:pPr>
        <w:pStyle w:val="ListBullet"/>
      </w:pPr>
      <w:r w:rsidRPr="005B17D3">
        <w:t>Veterans record is updated if the incoming data received from BIRLS and VADIR is MORE FAVORABLE for the Veteran.</w:t>
      </w:r>
    </w:p>
    <w:p w14:paraId="1211DA21" w14:textId="77777777" w:rsidR="00CE74DE" w:rsidRPr="005B17D3" w:rsidRDefault="00CE74DE" w:rsidP="00CE74DE">
      <w:pPr>
        <w:pStyle w:val="ListBullet"/>
      </w:pPr>
      <w:r w:rsidRPr="005B17D3">
        <w:rPr>
          <w:b/>
          <w:i/>
        </w:rPr>
        <w:t xml:space="preserve">Medal of Honor Indicator </w:t>
      </w:r>
      <w:r w:rsidRPr="005B17D3">
        <w:t xml:space="preserve">data is stored and displayed on the </w:t>
      </w:r>
      <w:r w:rsidRPr="005B17D3">
        <w:rPr>
          <w:i/>
        </w:rPr>
        <w:t>Military Service</w:t>
      </w:r>
      <w:r w:rsidRPr="005B17D3">
        <w:t xml:space="preserve"> screen.</w:t>
      </w:r>
    </w:p>
    <w:p w14:paraId="51E9DFC8" w14:textId="77777777" w:rsidR="00CE74DE" w:rsidRPr="005B17D3" w:rsidRDefault="00CE74DE" w:rsidP="00CE74DE">
      <w:pPr>
        <w:pStyle w:val="ListBullet"/>
      </w:pPr>
      <w:r w:rsidRPr="005B17D3">
        <w:t>When new Military Service Episode</w:t>
      </w:r>
      <w:r w:rsidRPr="005B17D3">
        <w:rPr>
          <w:i/>
        </w:rPr>
        <w:t xml:space="preserve"> (</w:t>
      </w:r>
      <w:r w:rsidRPr="005B17D3">
        <w:t>MSE) or Operation Enduring Freedom/Operation Iraqi Freedom (OEF/OIF) data is received from a site, an MSDS Broker query is triggered.</w:t>
      </w:r>
    </w:p>
    <w:p w14:paraId="143AD38D" w14:textId="77777777" w:rsidR="00CE74DE" w:rsidRPr="005B17D3" w:rsidRDefault="00CE74DE" w:rsidP="00CE74DE">
      <w:pPr>
        <w:pStyle w:val="ListBullet"/>
      </w:pPr>
      <w:r w:rsidRPr="005B17D3">
        <w:t xml:space="preserve">HEC and Broker data is used rather than site data to determine </w:t>
      </w:r>
      <w:r w:rsidRPr="005B17D3">
        <w:rPr>
          <w:b/>
          <w:i/>
        </w:rPr>
        <w:t>Veteran Indicator</w:t>
      </w:r>
      <w:r w:rsidRPr="005B17D3">
        <w:t xml:space="preserve">, calculate </w:t>
      </w:r>
      <w:r w:rsidRPr="005B17D3">
        <w:rPr>
          <w:b/>
          <w:i/>
        </w:rPr>
        <w:t>Combat Veteran End Date</w:t>
      </w:r>
      <w:r w:rsidRPr="005B17D3">
        <w:t xml:space="preserve">, and determine Veterans </w:t>
      </w:r>
      <w:r w:rsidRPr="005B17D3">
        <w:rPr>
          <w:b/>
          <w:i/>
        </w:rPr>
        <w:t>Period of Service</w:t>
      </w:r>
      <w:r w:rsidRPr="005B17D3">
        <w:t>.</w:t>
      </w:r>
    </w:p>
    <w:p w14:paraId="2FD27E2C" w14:textId="77777777" w:rsidR="00CE74DE" w:rsidRPr="005B17D3" w:rsidRDefault="00CE74DE" w:rsidP="00CE74DE">
      <w:pPr>
        <w:pStyle w:val="ListBullet"/>
      </w:pPr>
      <w:r w:rsidRPr="005B17D3">
        <w:t>MSE data is shared with sites (VistA).</w:t>
      </w:r>
    </w:p>
    <w:p w14:paraId="393F2F6F" w14:textId="77777777" w:rsidR="00CE74DE" w:rsidRPr="005B17D3" w:rsidRDefault="00CE74DE" w:rsidP="00CE74DE">
      <w:pPr>
        <w:pStyle w:val="BodyText"/>
        <w:rPr>
          <w:b/>
          <w:szCs w:val="24"/>
        </w:rPr>
      </w:pPr>
    </w:p>
    <w:p w14:paraId="480B79CF" w14:textId="77777777" w:rsidR="00CE74DE" w:rsidRPr="005B17D3" w:rsidRDefault="00CE74DE" w:rsidP="00CE74DE">
      <w:pPr>
        <w:pStyle w:val="BodyText"/>
        <w:rPr>
          <w:szCs w:val="24"/>
        </w:rPr>
      </w:pPr>
      <w:r w:rsidRPr="005B17D3">
        <w:rPr>
          <w:b/>
          <w:szCs w:val="24"/>
        </w:rPr>
        <w:t>ESR V3.3</w:t>
      </w:r>
      <w:r w:rsidRPr="005B17D3">
        <w:rPr>
          <w:szCs w:val="24"/>
        </w:rPr>
        <w:t xml:space="preserve"> added the following:</w:t>
      </w:r>
    </w:p>
    <w:p w14:paraId="7B4CD4C9" w14:textId="77777777" w:rsidR="00CE74DE" w:rsidRPr="005B17D3" w:rsidRDefault="00CE74DE" w:rsidP="00CE74DE">
      <w:pPr>
        <w:pStyle w:val="ListBullet"/>
      </w:pPr>
      <w:r w:rsidRPr="005B17D3">
        <w:t>Eligibility and Enrollment (E&amp;E) Web Service supporting requests for data or information regarding enrollment or eligibility of Veterans on an as-needed basis. An Enrollment Web Service broker requests to carry out system specific information from other systems to ESR.</w:t>
      </w:r>
    </w:p>
    <w:p w14:paraId="4D8C1403" w14:textId="77777777" w:rsidR="00CE74DE" w:rsidRPr="005B17D3" w:rsidRDefault="00CE74DE" w:rsidP="00CE74DE">
      <w:pPr>
        <w:pStyle w:val="ListBullet"/>
      </w:pPr>
      <w:r w:rsidRPr="005B17D3">
        <w:t xml:space="preserve">VBA Pension Data Sharing expands pension information gathered by ESR. </w:t>
      </w:r>
    </w:p>
    <w:p w14:paraId="11E88DA3" w14:textId="77777777" w:rsidR="00CE74DE" w:rsidRPr="005B17D3" w:rsidRDefault="00CE74DE" w:rsidP="00CE74DE">
      <w:pPr>
        <w:pStyle w:val="ListBullet"/>
      </w:pPr>
      <w:r w:rsidRPr="005B17D3">
        <w:t xml:space="preserve">Additional Pension Award fields related to </w:t>
      </w:r>
      <w:r w:rsidRPr="005B17D3">
        <w:rPr>
          <w:i/>
        </w:rPr>
        <w:t>VA Pension</w:t>
      </w:r>
      <w:r w:rsidRPr="005B17D3">
        <w:t xml:space="preserve"> were added to </w:t>
      </w:r>
      <w:r w:rsidRPr="005B17D3">
        <w:rPr>
          <w:i/>
        </w:rPr>
        <w:t>Edit Current Eligibility</w:t>
      </w:r>
      <w:r w:rsidRPr="005B17D3">
        <w:t xml:space="preserve"> screen. </w:t>
      </w:r>
    </w:p>
    <w:p w14:paraId="218E51D3" w14:textId="77777777" w:rsidR="00CE74DE" w:rsidRPr="005B17D3" w:rsidRDefault="00CE74DE" w:rsidP="00CE74DE">
      <w:pPr>
        <w:pStyle w:val="ListBullet"/>
      </w:pPr>
      <w:r w:rsidRPr="005B17D3">
        <w:t xml:space="preserve">Two Class II Dental fields added to the </w:t>
      </w:r>
      <w:r w:rsidRPr="005B17D3">
        <w:rPr>
          <w:i/>
        </w:rPr>
        <w:t>Current Military Service</w:t>
      </w:r>
      <w:r w:rsidRPr="005B17D3">
        <w:t xml:space="preserve"> screen for VBA Pension Data Sharing enhancement.</w:t>
      </w:r>
    </w:p>
    <w:p w14:paraId="6BE5DA8D" w14:textId="77777777" w:rsidR="00CE74DE" w:rsidRPr="005B17D3" w:rsidRDefault="00CE74DE" w:rsidP="00CE74DE">
      <w:pPr>
        <w:pStyle w:val="ListBullet"/>
      </w:pPr>
      <w:r w:rsidRPr="005B17D3">
        <w:t xml:space="preserve">Priority Group Relaxation % Phase II expands </w:t>
      </w:r>
      <w:r w:rsidRPr="005B17D3">
        <w:rPr>
          <w:i/>
        </w:rPr>
        <w:t>P8 Relaxation Enhancement</w:t>
      </w:r>
      <w:r w:rsidRPr="005B17D3">
        <w:t xml:space="preserve"> allowing Veterans to enroll based on a fixed percentage allowance ABOVE Means Test or GMTT, providing ability to change </w:t>
      </w:r>
      <w:r w:rsidRPr="005B17D3">
        <w:rPr>
          <w:i/>
        </w:rPr>
        <w:t>Relaxation Percentage</w:t>
      </w:r>
      <w:r w:rsidRPr="005B17D3">
        <w:t xml:space="preserve"> by income year. Change was retroactive back to the beginning of current Income Year for any Veteran who was rejected at that time but would now qualify under new relaxation percentage.</w:t>
      </w:r>
    </w:p>
    <w:p w14:paraId="6BFE3753" w14:textId="77777777" w:rsidR="00CE74DE" w:rsidRPr="005B17D3" w:rsidRDefault="00CE74DE" w:rsidP="00CE74DE">
      <w:pPr>
        <w:pStyle w:val="BodyTextBullet2"/>
        <w:rPr>
          <w:b/>
        </w:rPr>
      </w:pPr>
    </w:p>
    <w:p w14:paraId="129D5EC5" w14:textId="77777777" w:rsidR="00CE74DE" w:rsidRPr="005B17D3" w:rsidRDefault="00CE74DE" w:rsidP="00CE74DE">
      <w:pPr>
        <w:pStyle w:val="BodyTextBullet2"/>
      </w:pPr>
      <w:r w:rsidRPr="005B17D3">
        <w:rPr>
          <w:b/>
        </w:rPr>
        <w:t>ESR V3.2</w:t>
      </w:r>
      <w:r w:rsidRPr="005B17D3">
        <w:t xml:space="preserve"> added the following:</w:t>
      </w:r>
    </w:p>
    <w:p w14:paraId="3A496988" w14:textId="77777777" w:rsidR="00CE74DE" w:rsidRPr="005B17D3" w:rsidRDefault="00CE74DE" w:rsidP="00CE74DE">
      <w:pPr>
        <w:pStyle w:val="ListBullet"/>
      </w:pPr>
      <w:r w:rsidRPr="005B17D3">
        <w:lastRenderedPageBreak/>
        <w:t>General Counsel’s (GC) Ruling changes Geographic Means Test Threshold (GMTT). GC ruling dictates people with very low income who live where GMTT is LESS than Means Test Threshold (MTT) and whose net income is LESS than GMTT, yet their net income plus assets is GREATER than Net Worth Threshold, be placed in Priority Group (PG) 7.</w:t>
      </w:r>
    </w:p>
    <w:p w14:paraId="6848D83C" w14:textId="158103A6" w:rsidR="0067499C" w:rsidRPr="005B17D3" w:rsidRDefault="0067499C" w:rsidP="00EF3896">
      <w:pPr>
        <w:pStyle w:val="ListBullet"/>
        <w:numPr>
          <w:ilvl w:val="0"/>
          <w:numId w:val="0"/>
        </w:numPr>
      </w:pPr>
    </w:p>
    <w:p w14:paraId="1175BF17" w14:textId="6D308947" w:rsidR="00CE74DE" w:rsidRPr="005B17D3" w:rsidRDefault="00CE74DE" w:rsidP="00EF3896">
      <w:pPr>
        <w:pStyle w:val="ListBullet"/>
        <w:numPr>
          <w:ilvl w:val="0"/>
          <w:numId w:val="0"/>
        </w:numPr>
      </w:pPr>
    </w:p>
    <w:p w14:paraId="7A0F6446" w14:textId="77777777" w:rsidR="00CE74DE" w:rsidRPr="005B17D3" w:rsidRDefault="00CE74DE" w:rsidP="00EF3896">
      <w:pPr>
        <w:pStyle w:val="ListBullet"/>
        <w:numPr>
          <w:ilvl w:val="0"/>
          <w:numId w:val="0"/>
        </w:numPr>
      </w:pPr>
    </w:p>
    <w:p w14:paraId="4A173896" w14:textId="7A0E6DC8" w:rsidR="00BE52CE" w:rsidRPr="005B17D3" w:rsidRDefault="00BE52CE" w:rsidP="00EF3896">
      <w:pPr>
        <w:pStyle w:val="BodyText"/>
      </w:pPr>
      <w:r w:rsidRPr="005B17D3">
        <w:t>The main areas and releases (in parentheses) in which some enhancements were made are:</w:t>
      </w:r>
    </w:p>
    <w:p w14:paraId="77E2BBEA" w14:textId="77777777" w:rsidR="00BE52CE" w:rsidRPr="005B17D3" w:rsidRDefault="00BE52CE" w:rsidP="00EF3896">
      <w:pPr>
        <w:pStyle w:val="ListBullet"/>
      </w:pPr>
      <w:bookmarkStart w:id="56" w:name="OLE_LINK7"/>
      <w:bookmarkStart w:id="57" w:name="OLE_LINK15"/>
      <w:r w:rsidRPr="005B17D3">
        <w:t>Data Handling</w:t>
      </w:r>
      <w:bookmarkEnd w:id="56"/>
      <w:bookmarkEnd w:id="57"/>
      <w:r w:rsidRPr="005B17D3">
        <w:t xml:space="preserve"> Process (3.1)</w:t>
      </w:r>
    </w:p>
    <w:p w14:paraId="504FEFA6" w14:textId="77777777" w:rsidR="00BE52CE" w:rsidRPr="005B17D3" w:rsidRDefault="00BE52CE" w:rsidP="00EF3896">
      <w:pPr>
        <w:pStyle w:val="ListBullet"/>
      </w:pPr>
      <w:r w:rsidRPr="005B17D3">
        <w:t>Reporting (3.1)</w:t>
      </w:r>
    </w:p>
    <w:p w14:paraId="25A9A606" w14:textId="77777777" w:rsidR="00BE52CE" w:rsidRPr="005B17D3" w:rsidRDefault="00BE52CE" w:rsidP="00EF3896">
      <w:pPr>
        <w:pStyle w:val="ListBullet"/>
      </w:pPr>
      <w:r w:rsidRPr="005B17D3">
        <w:t>Standardizing Date</w:t>
      </w:r>
      <w:r w:rsidRPr="005B17D3">
        <w:fldChar w:fldCharType="begin"/>
      </w:r>
      <w:r w:rsidRPr="005B17D3">
        <w:instrText xml:space="preserve"> XE "Date:Standardizing Checks" </w:instrText>
      </w:r>
      <w:r w:rsidRPr="005B17D3">
        <w:fldChar w:fldCharType="end"/>
      </w:r>
      <w:r w:rsidRPr="005B17D3">
        <w:t xml:space="preserve"> Checks (3.1)</w:t>
      </w:r>
    </w:p>
    <w:p w14:paraId="7852EB2D" w14:textId="77777777" w:rsidR="00BE52CE" w:rsidRPr="005B17D3" w:rsidRDefault="00BE52CE" w:rsidP="00EF3896">
      <w:pPr>
        <w:pStyle w:val="ListBullet"/>
      </w:pPr>
      <w:r w:rsidRPr="005B17D3">
        <w:t>Enrollment Processing (3.1)</w:t>
      </w:r>
    </w:p>
    <w:p w14:paraId="201503A1" w14:textId="77777777" w:rsidR="00BE52CE" w:rsidRPr="005B17D3" w:rsidRDefault="00BE52CE" w:rsidP="00EF3896">
      <w:pPr>
        <w:pStyle w:val="ListBullet"/>
      </w:pPr>
      <w:r w:rsidRPr="005B17D3">
        <w:t>Message Processing Improvements (3.1)</w:t>
      </w:r>
    </w:p>
    <w:p w14:paraId="6138E8B7" w14:textId="77777777" w:rsidR="00BE52CE" w:rsidRPr="005B17D3" w:rsidRDefault="00BE52CE" w:rsidP="00EF3896">
      <w:pPr>
        <w:pStyle w:val="ListBullet"/>
      </w:pPr>
      <w:r w:rsidRPr="005B17D3">
        <w:t>System Administration (3.1)</w:t>
      </w:r>
    </w:p>
    <w:p w14:paraId="5F449B48" w14:textId="689DF1B3" w:rsidR="00BE52CE" w:rsidRPr="005B17D3" w:rsidRDefault="006204FA" w:rsidP="00EF3896">
      <w:pPr>
        <w:pStyle w:val="ListBullet"/>
      </w:pPr>
      <w:r w:rsidRPr="005B17D3">
        <w:t>Veterans</w:t>
      </w:r>
      <w:r w:rsidR="00BE52CE" w:rsidRPr="005B17D3">
        <w:t xml:space="preserve"> On-Line Application (10-10EZ supplement) (3.1)</w:t>
      </w:r>
    </w:p>
    <w:p w14:paraId="6605FB16" w14:textId="77777777" w:rsidR="00BE52CE" w:rsidRPr="005B17D3" w:rsidRDefault="00BE52CE" w:rsidP="00EF3896">
      <w:pPr>
        <w:pStyle w:val="ListBullet"/>
      </w:pPr>
      <w:r w:rsidRPr="005B17D3">
        <w:t>Identity Traits (3.1)</w:t>
      </w:r>
    </w:p>
    <w:p w14:paraId="0E7E6458" w14:textId="77777777" w:rsidR="00BE52CE" w:rsidRPr="005B17D3" w:rsidRDefault="00BE52CE" w:rsidP="00EF3896">
      <w:pPr>
        <w:pStyle w:val="ListBullet"/>
      </w:pPr>
      <w:r w:rsidRPr="005B17D3">
        <w:t>Financials/Adjudication (3.2)</w:t>
      </w:r>
    </w:p>
    <w:p w14:paraId="21DC4648" w14:textId="77777777" w:rsidR="00BE52CE" w:rsidRPr="005B17D3" w:rsidRDefault="00BE52CE" w:rsidP="00EF3896">
      <w:pPr>
        <w:pStyle w:val="ListBullet"/>
      </w:pPr>
      <w:r w:rsidRPr="005B17D3">
        <w:t>E&amp;E Web Services Phase II (3.3)</w:t>
      </w:r>
    </w:p>
    <w:p w14:paraId="1A81087B" w14:textId="77777777" w:rsidR="00BE52CE" w:rsidRPr="005B17D3" w:rsidRDefault="00BE52CE" w:rsidP="00EF3896">
      <w:pPr>
        <w:pStyle w:val="ListBullet"/>
      </w:pPr>
      <w:r w:rsidRPr="005B17D3">
        <w:t>VBA Pension Data Sharing (3.3)</w:t>
      </w:r>
    </w:p>
    <w:p w14:paraId="632F25BB" w14:textId="77777777" w:rsidR="00BE52CE" w:rsidRPr="005B17D3" w:rsidRDefault="00BE52CE" w:rsidP="00EF3896">
      <w:pPr>
        <w:pStyle w:val="ListBullet"/>
      </w:pPr>
      <w:r w:rsidRPr="005B17D3">
        <w:t>Priority Group Relaxation % Phase II (3.3)</w:t>
      </w:r>
    </w:p>
    <w:p w14:paraId="22C768FA" w14:textId="77777777" w:rsidR="00BE52CE" w:rsidRPr="005B17D3" w:rsidRDefault="00BE52CE" w:rsidP="00EF3896">
      <w:pPr>
        <w:pStyle w:val="ListBullet"/>
      </w:pPr>
      <w:r w:rsidRPr="005B17D3">
        <w:t>Remove Unnecessary Data Consistency Checks (3.3)</w:t>
      </w:r>
    </w:p>
    <w:p w14:paraId="571303D4" w14:textId="77777777" w:rsidR="00BE52CE" w:rsidRPr="005B17D3" w:rsidRDefault="00BE52CE" w:rsidP="00EF3896">
      <w:pPr>
        <w:pStyle w:val="ListBullet"/>
      </w:pPr>
      <w:r w:rsidRPr="005B17D3">
        <w:t>Duplicate Merge Tool Enhancement (3.3)</w:t>
      </w:r>
    </w:p>
    <w:p w14:paraId="0F86C106" w14:textId="77777777" w:rsidR="00BE52CE" w:rsidRPr="005B17D3" w:rsidRDefault="00BE52CE" w:rsidP="00EF3896">
      <w:pPr>
        <w:pStyle w:val="ListBullet"/>
      </w:pPr>
      <w:r w:rsidRPr="005B17D3">
        <w:t>Military Service Data Sharing (MSDS), Phase I (Phase I will create HEC-owned MSE records based on site data from incoming ORUZ07 messages) (3.X)</w:t>
      </w:r>
    </w:p>
    <w:p w14:paraId="3FA7B0F6" w14:textId="77777777" w:rsidR="00BE52CE" w:rsidRPr="005B17D3" w:rsidRDefault="00BE52CE" w:rsidP="00EF3896">
      <w:pPr>
        <w:pStyle w:val="ListBullet"/>
      </w:pPr>
      <w:r w:rsidRPr="005B17D3">
        <w:t>Veteran Benefits Handbook Phase I (3.X)</w:t>
      </w:r>
    </w:p>
    <w:p w14:paraId="1F3CA689" w14:textId="77777777" w:rsidR="00BE52CE" w:rsidRPr="005B17D3" w:rsidRDefault="00BE52CE" w:rsidP="00EF3896">
      <w:pPr>
        <w:pStyle w:val="ListBullet"/>
      </w:pPr>
      <w:r w:rsidRPr="005B17D3">
        <w:t>MSDS (3.4)</w:t>
      </w:r>
    </w:p>
    <w:p w14:paraId="74CD8F16" w14:textId="77777777" w:rsidR="00BE52CE" w:rsidRPr="005B17D3" w:rsidRDefault="00BE52CE" w:rsidP="00EF3896">
      <w:pPr>
        <w:pStyle w:val="ListBullet"/>
      </w:pPr>
      <w:r w:rsidRPr="005B17D3">
        <w:t>MSDS (3.5)</w:t>
      </w:r>
    </w:p>
    <w:p w14:paraId="0CF73D79" w14:textId="77777777" w:rsidR="00BE52CE" w:rsidRPr="005B17D3" w:rsidRDefault="00BE52CE" w:rsidP="00EF3896">
      <w:pPr>
        <w:pStyle w:val="ListBullet"/>
      </w:pPr>
      <w:r w:rsidRPr="005B17D3">
        <w:t>Public Law PL111-163 (3.5)</w:t>
      </w:r>
    </w:p>
    <w:p w14:paraId="03FE15D0" w14:textId="77777777" w:rsidR="00BE52CE" w:rsidRPr="005B17D3" w:rsidRDefault="00BE52CE" w:rsidP="00EF3896">
      <w:pPr>
        <w:pStyle w:val="ListBullet"/>
      </w:pPr>
      <w:r w:rsidRPr="005B17D3">
        <w:t>Add a Person (ESR Registration) (3.5)</w:t>
      </w:r>
    </w:p>
    <w:p w14:paraId="459791A5" w14:textId="77777777" w:rsidR="00BE52CE" w:rsidRPr="005B17D3" w:rsidRDefault="00BE52CE" w:rsidP="00EF3896">
      <w:pPr>
        <w:pStyle w:val="ListBullet"/>
      </w:pPr>
      <w:r w:rsidRPr="005B17D3">
        <w:t>Preferred Facility (3.5)</w:t>
      </w:r>
    </w:p>
    <w:p w14:paraId="62BB52E9" w14:textId="77777777" w:rsidR="00BE52CE" w:rsidRPr="005B17D3" w:rsidRDefault="00BE52CE" w:rsidP="00EF3896">
      <w:pPr>
        <w:pStyle w:val="ListBullet"/>
      </w:pPr>
      <w:r w:rsidRPr="005B17D3">
        <w:t>Veteran Benefits Handbook (3.5)</w:t>
      </w:r>
    </w:p>
    <w:p w14:paraId="4768AB08" w14:textId="77777777" w:rsidR="00BE52CE" w:rsidRPr="005B17D3" w:rsidRDefault="00BE52CE" w:rsidP="00EF3896">
      <w:pPr>
        <w:pStyle w:val="ListBullet"/>
      </w:pPr>
      <w:r w:rsidRPr="005B17D3">
        <w:t>E&amp;E Web Service/T-Pharm (3.6)</w:t>
      </w:r>
    </w:p>
    <w:p w14:paraId="15762B73" w14:textId="77777777" w:rsidR="00BE52CE" w:rsidRPr="005B17D3" w:rsidRDefault="00BE52CE" w:rsidP="00EF3896">
      <w:pPr>
        <w:pStyle w:val="ListBullet"/>
      </w:pPr>
      <w:r w:rsidRPr="005B17D3">
        <w:t>Public Law (PL111-163) Medal Of Honor (3.6)</w:t>
      </w:r>
    </w:p>
    <w:p w14:paraId="716D9093" w14:textId="77777777" w:rsidR="00BE52CE" w:rsidRPr="005B17D3" w:rsidRDefault="00BE52CE" w:rsidP="00EF3896">
      <w:pPr>
        <w:pStyle w:val="ListBullet"/>
      </w:pPr>
      <w:r w:rsidRPr="005B17D3">
        <w:t>Additional Veteran Benefits Handbook Functionality (3.6)</w:t>
      </w:r>
    </w:p>
    <w:p w14:paraId="13504147" w14:textId="77777777" w:rsidR="00BE52CE" w:rsidRPr="005B17D3" w:rsidRDefault="00BE52CE" w:rsidP="00EF3896">
      <w:pPr>
        <w:pStyle w:val="ListBullet"/>
      </w:pPr>
      <w:r w:rsidRPr="005B17D3">
        <w:lastRenderedPageBreak/>
        <w:t>VBA Pension and Dental Data Sharing functionality between VistA and ESR (3.6)</w:t>
      </w:r>
    </w:p>
    <w:p w14:paraId="08E50D99" w14:textId="77777777" w:rsidR="00BE52CE" w:rsidRPr="005B17D3" w:rsidRDefault="00BE52CE" w:rsidP="00EF3896">
      <w:pPr>
        <w:pStyle w:val="ListBullet"/>
      </w:pPr>
      <w:r w:rsidRPr="005B17D3">
        <w:t>MSDS (3.6)</w:t>
      </w:r>
    </w:p>
    <w:p w14:paraId="56476106" w14:textId="77777777" w:rsidR="00BE52CE" w:rsidRPr="005B17D3" w:rsidRDefault="00BE52CE" w:rsidP="00EF3896">
      <w:pPr>
        <w:pStyle w:val="ListBullet"/>
      </w:pPr>
      <w:r w:rsidRPr="005B17D3">
        <w:t>E&amp;E Web Service (3.7)</w:t>
      </w:r>
    </w:p>
    <w:p w14:paraId="0B621719" w14:textId="77777777" w:rsidR="00BE52CE" w:rsidRPr="005B17D3" w:rsidRDefault="00BE52CE" w:rsidP="00EF3896">
      <w:pPr>
        <w:pStyle w:val="ListBullet"/>
      </w:pPr>
      <w:r w:rsidRPr="005B17D3">
        <w:t>MSDS (3.7)</w:t>
      </w:r>
    </w:p>
    <w:p w14:paraId="4D1CCD7B" w14:textId="77777777" w:rsidR="00BE52CE" w:rsidRPr="005B17D3" w:rsidRDefault="00BE52CE" w:rsidP="00EF3896">
      <w:pPr>
        <w:pStyle w:val="ListBullet"/>
      </w:pPr>
      <w:r w:rsidRPr="005B17D3">
        <w:t>Master Veteran Index (MVI) (3.7)</w:t>
      </w:r>
    </w:p>
    <w:p w14:paraId="6503D8C0" w14:textId="77777777" w:rsidR="00BE52CE" w:rsidRPr="005B17D3" w:rsidRDefault="00BE52CE" w:rsidP="00EF3896">
      <w:pPr>
        <w:pStyle w:val="ListBullet"/>
      </w:pPr>
      <w:r w:rsidRPr="005B17D3">
        <w:t>Reporting (3.7)</w:t>
      </w:r>
    </w:p>
    <w:p w14:paraId="5F9F1B42" w14:textId="77777777" w:rsidR="00BE52CE" w:rsidRPr="005B17D3" w:rsidRDefault="00BE52CE" w:rsidP="00EF3896">
      <w:pPr>
        <w:pStyle w:val="ListBullet"/>
      </w:pPr>
      <w:r w:rsidRPr="005B17D3">
        <w:t>Add a Person (ESR Registration) (3.7)</w:t>
      </w:r>
    </w:p>
    <w:p w14:paraId="75E5A730" w14:textId="77777777" w:rsidR="00BE52CE" w:rsidRPr="005B17D3" w:rsidRDefault="00BE52CE" w:rsidP="00EF3896">
      <w:pPr>
        <w:pStyle w:val="ListBullet"/>
      </w:pPr>
      <w:r w:rsidRPr="005B17D3">
        <w:t>Add a Person (screen/dropdown changes) (3.8)</w:t>
      </w:r>
    </w:p>
    <w:p w14:paraId="064BD214" w14:textId="77777777" w:rsidR="00BE52CE" w:rsidRPr="005B17D3" w:rsidRDefault="00BE52CE" w:rsidP="00EF3896">
      <w:pPr>
        <w:pStyle w:val="ListBullet"/>
      </w:pPr>
      <w:r w:rsidRPr="005B17D3">
        <w:t>Communications/Handbook (3.8)</w:t>
      </w:r>
    </w:p>
    <w:p w14:paraId="25C703A3" w14:textId="77777777" w:rsidR="00BE52CE" w:rsidRPr="005B17D3" w:rsidRDefault="00BE52CE" w:rsidP="00EF3896">
      <w:pPr>
        <w:pStyle w:val="ListBullet"/>
      </w:pPr>
      <w:r w:rsidRPr="005B17D3">
        <w:t>MSDS (3.8)</w:t>
      </w:r>
    </w:p>
    <w:p w14:paraId="5EE34ACC" w14:textId="77777777" w:rsidR="00BE52CE" w:rsidRPr="005B17D3" w:rsidRDefault="00BE52CE" w:rsidP="00EF3896">
      <w:pPr>
        <w:pStyle w:val="ListBullet"/>
      </w:pPr>
      <w:r w:rsidRPr="005B17D3">
        <w:t>Demographics/Personal (field changes) (3.8)</w:t>
      </w:r>
    </w:p>
    <w:p w14:paraId="50B951FE" w14:textId="77777777" w:rsidR="00BE52CE" w:rsidRPr="005B17D3" w:rsidRDefault="00BE52CE" w:rsidP="00EF3896">
      <w:pPr>
        <w:pStyle w:val="ListBullet"/>
      </w:pPr>
      <w:r w:rsidRPr="005B17D3">
        <w:t>E&amp;E Web Service (3.9)</w:t>
      </w:r>
    </w:p>
    <w:p w14:paraId="708B6DF7" w14:textId="77777777" w:rsidR="00BE52CE" w:rsidRPr="005B17D3" w:rsidRDefault="00BE52CE" w:rsidP="00EF3896">
      <w:pPr>
        <w:pStyle w:val="ListBullet"/>
      </w:pPr>
      <w:r w:rsidRPr="005B17D3">
        <w:t>OPP Extracts (3.9)</w:t>
      </w:r>
    </w:p>
    <w:p w14:paraId="30067DC4" w14:textId="77777777" w:rsidR="00BE52CE" w:rsidRPr="005B17D3" w:rsidRDefault="00BE52CE" w:rsidP="00EF3896">
      <w:pPr>
        <w:pStyle w:val="ListBullet"/>
      </w:pPr>
      <w:r w:rsidRPr="005B17D3">
        <w:t>Handbook (3.9)</w:t>
      </w:r>
    </w:p>
    <w:p w14:paraId="04138460" w14:textId="77777777" w:rsidR="00BE52CE" w:rsidRPr="005B17D3" w:rsidRDefault="00BE52CE" w:rsidP="00EF3896">
      <w:pPr>
        <w:pStyle w:val="ListBullet"/>
      </w:pPr>
      <w:r w:rsidRPr="005B17D3">
        <w:t>MSDS (3.9)</w:t>
      </w:r>
    </w:p>
    <w:p w14:paraId="7BCA04E1" w14:textId="77777777" w:rsidR="00BE52CE" w:rsidRPr="005B17D3" w:rsidRDefault="00BE52CE" w:rsidP="00EF3896">
      <w:pPr>
        <w:pStyle w:val="ListBullet"/>
      </w:pPr>
      <w:r w:rsidRPr="005B17D3">
        <w:t>VOA (3.9)</w:t>
      </w:r>
    </w:p>
    <w:p w14:paraId="102A19D0" w14:textId="77777777" w:rsidR="00BE52CE" w:rsidRPr="005B17D3" w:rsidRDefault="00BE52CE" w:rsidP="00EF3896">
      <w:pPr>
        <w:pStyle w:val="ListBullet"/>
      </w:pPr>
      <w:r w:rsidRPr="005B17D3">
        <w:t>Handbook (3.10)</w:t>
      </w:r>
    </w:p>
    <w:p w14:paraId="3A2CED98" w14:textId="77777777" w:rsidR="00BE52CE" w:rsidRPr="005B17D3" w:rsidRDefault="00BE52CE" w:rsidP="00EF3896">
      <w:pPr>
        <w:pStyle w:val="ListBullet"/>
      </w:pPr>
      <w:r w:rsidRPr="005B17D3">
        <w:t>Archiving HL7 Messages (3.10)</w:t>
      </w:r>
    </w:p>
    <w:p w14:paraId="68A3C06D" w14:textId="77777777" w:rsidR="00BE52CE" w:rsidRPr="005B17D3" w:rsidRDefault="00BE52CE" w:rsidP="00EF3896">
      <w:pPr>
        <w:pStyle w:val="ListBullet"/>
      </w:pPr>
      <w:r w:rsidRPr="005B17D3">
        <w:t>ICD-10 Changes (3.10)</w:t>
      </w:r>
    </w:p>
    <w:p w14:paraId="6D19F820" w14:textId="77777777" w:rsidR="00BE52CE" w:rsidRPr="005B17D3" w:rsidRDefault="00BE52CE" w:rsidP="00EF3896">
      <w:pPr>
        <w:pStyle w:val="ListBullet"/>
      </w:pPr>
      <w:r w:rsidRPr="005B17D3">
        <w:t>VFA/Means Testing (3.10)</w:t>
      </w:r>
    </w:p>
    <w:p w14:paraId="1850DE5C" w14:textId="77777777" w:rsidR="00BE52CE" w:rsidRPr="005B17D3" w:rsidRDefault="00BE52CE" w:rsidP="00EF3896">
      <w:pPr>
        <w:pStyle w:val="ListBullet"/>
      </w:pPr>
      <w:r w:rsidRPr="005B17D3">
        <w:t>Handbook (ESR 3.11)</w:t>
      </w:r>
    </w:p>
    <w:p w14:paraId="716F3747" w14:textId="77777777" w:rsidR="00BE52CE" w:rsidRPr="005B17D3" w:rsidRDefault="00BE52CE" w:rsidP="00EF3896">
      <w:pPr>
        <w:pStyle w:val="ListBullet"/>
      </w:pPr>
      <w:r w:rsidRPr="005B17D3">
        <w:t>VOA (ESR 3.11)</w:t>
      </w:r>
    </w:p>
    <w:p w14:paraId="52A8800D" w14:textId="77777777" w:rsidR="00BE52CE" w:rsidRPr="005B17D3" w:rsidRDefault="00BE52CE" w:rsidP="00EF3896">
      <w:pPr>
        <w:pStyle w:val="ListBullet"/>
      </w:pPr>
      <w:r w:rsidRPr="005B17D3">
        <w:t>VFA Phase II (ESR 3.11)</w:t>
      </w:r>
    </w:p>
    <w:p w14:paraId="254543DF" w14:textId="77777777" w:rsidR="00BE52CE" w:rsidRPr="005B17D3" w:rsidRDefault="00BE52CE" w:rsidP="00EF3896">
      <w:pPr>
        <w:pStyle w:val="ListBullet"/>
      </w:pPr>
      <w:r w:rsidRPr="005B17D3">
        <w:t>Handbook (ESR 3.12)</w:t>
      </w:r>
    </w:p>
    <w:p w14:paraId="6D4990FC" w14:textId="77777777" w:rsidR="00BE52CE" w:rsidRPr="005B17D3" w:rsidRDefault="00BE52CE" w:rsidP="00EF3896">
      <w:pPr>
        <w:pStyle w:val="ListBullet"/>
      </w:pPr>
      <w:r w:rsidRPr="005B17D3">
        <w:t>VFA Phase III (3.12)</w:t>
      </w:r>
    </w:p>
    <w:p w14:paraId="3A4BFE9F" w14:textId="77777777" w:rsidR="00BE52CE" w:rsidRPr="005B17D3" w:rsidRDefault="00BE52CE" w:rsidP="00EF3896">
      <w:pPr>
        <w:pStyle w:val="ListBullet"/>
      </w:pPr>
      <w:r w:rsidRPr="005B17D3">
        <w:t>VOA (ESR 3.12)</w:t>
      </w:r>
    </w:p>
    <w:p w14:paraId="1073E2F8" w14:textId="77777777" w:rsidR="00BE52CE" w:rsidRPr="005B17D3" w:rsidRDefault="00BE52CE" w:rsidP="00EF3896">
      <w:pPr>
        <w:pStyle w:val="ListBullet"/>
      </w:pPr>
      <w:r w:rsidRPr="005B17D3">
        <w:t>Health Benefits Plan (ESR 3.12)</w:t>
      </w:r>
    </w:p>
    <w:p w14:paraId="48D70954" w14:textId="77777777" w:rsidR="00BE52CE" w:rsidRPr="005B17D3" w:rsidRDefault="00BE52CE" w:rsidP="00EF3896">
      <w:pPr>
        <w:pStyle w:val="ListBullet"/>
      </w:pPr>
      <w:r w:rsidRPr="005B17D3">
        <w:t>Handbook (ES 4.0.0)</w:t>
      </w:r>
    </w:p>
    <w:p w14:paraId="7C8DAF0F" w14:textId="77777777" w:rsidR="00BE52CE" w:rsidRPr="005B17D3" w:rsidRDefault="00BE52CE" w:rsidP="00EF3896">
      <w:pPr>
        <w:pStyle w:val="ListBullet"/>
      </w:pPr>
      <w:r w:rsidRPr="005B17D3">
        <w:t>Health Benefits Plan (ES 4.0.0)</w:t>
      </w:r>
    </w:p>
    <w:p w14:paraId="6281C098" w14:textId="77777777" w:rsidR="00BE52CE" w:rsidRPr="005B17D3" w:rsidRDefault="00BE52CE" w:rsidP="00EF3896">
      <w:pPr>
        <w:pStyle w:val="ListBullet"/>
      </w:pPr>
      <w:r w:rsidRPr="005B17D3">
        <w:t>Financials (ES 4.0.0)</w:t>
      </w:r>
    </w:p>
    <w:p w14:paraId="26C661A9" w14:textId="77777777" w:rsidR="00BE52CE" w:rsidRPr="005B17D3" w:rsidRDefault="00BE52CE" w:rsidP="00EF3896">
      <w:pPr>
        <w:pStyle w:val="ListBullet"/>
      </w:pPr>
      <w:r w:rsidRPr="005B17D3">
        <w:t>Batch Processes (ES 4.0.0)</w:t>
      </w:r>
    </w:p>
    <w:p w14:paraId="239D4D17" w14:textId="77777777" w:rsidR="00BE52CE" w:rsidRPr="005B17D3" w:rsidRDefault="00BE52CE" w:rsidP="00EF3896">
      <w:pPr>
        <w:pStyle w:val="ListBullet"/>
      </w:pPr>
      <w:r w:rsidRPr="005B17D3">
        <w:t>System Parameters (ES 4.0.0)</w:t>
      </w:r>
    </w:p>
    <w:p w14:paraId="64A323C6" w14:textId="77777777" w:rsidR="00BE52CE" w:rsidRPr="005B17D3" w:rsidRDefault="00BE52CE" w:rsidP="00EF3896">
      <w:pPr>
        <w:pStyle w:val="ListBullet"/>
      </w:pPr>
      <w:r w:rsidRPr="005B17D3">
        <w:t>Catastrophic Disability (ES 4.1.0)</w:t>
      </w:r>
    </w:p>
    <w:p w14:paraId="61A05A83" w14:textId="77777777" w:rsidR="00BE52CE" w:rsidRPr="005B17D3" w:rsidRDefault="00BE52CE" w:rsidP="00EF3896">
      <w:pPr>
        <w:pStyle w:val="ListBullet"/>
      </w:pPr>
      <w:r w:rsidRPr="005B17D3">
        <w:lastRenderedPageBreak/>
        <w:t>OPP Extracts (ES 4.1.0)</w:t>
      </w:r>
    </w:p>
    <w:p w14:paraId="5FBD4FE5" w14:textId="77777777" w:rsidR="00BE52CE" w:rsidRPr="005B17D3" w:rsidRDefault="00BE52CE" w:rsidP="00EF3896">
      <w:pPr>
        <w:pStyle w:val="ListBullet"/>
      </w:pPr>
      <w:r w:rsidRPr="005B17D3">
        <w:t>508 Compliancy (ES 4.1.0)</w:t>
      </w:r>
    </w:p>
    <w:p w14:paraId="7CAEEB24" w14:textId="7CF9171F" w:rsidR="00BE52CE" w:rsidRPr="005B17D3" w:rsidRDefault="001E2073" w:rsidP="00EF3896">
      <w:pPr>
        <w:pStyle w:val="ListBullet"/>
      </w:pPr>
      <w:r w:rsidRPr="005B17D3">
        <w:t>Handbook</w:t>
      </w:r>
      <w:r w:rsidR="00BE52CE" w:rsidRPr="005B17D3">
        <w:t xml:space="preserve"> (ES 4.1.0)</w:t>
      </w:r>
    </w:p>
    <w:p w14:paraId="5D7FB3F2" w14:textId="77777777" w:rsidR="00BE52CE" w:rsidRPr="005B17D3" w:rsidRDefault="00BE52CE" w:rsidP="00EF3896">
      <w:pPr>
        <w:pStyle w:val="ListBullet"/>
      </w:pPr>
      <w:r w:rsidRPr="005B17D3">
        <w:t>HBP (ES 4.1.0)</w:t>
      </w:r>
    </w:p>
    <w:p w14:paraId="07272C1A" w14:textId="77777777" w:rsidR="00BE52CE" w:rsidRPr="005B17D3" w:rsidRDefault="00BE52CE" w:rsidP="00EF3896">
      <w:pPr>
        <w:pStyle w:val="ListBullet"/>
      </w:pPr>
      <w:r w:rsidRPr="005B17D3">
        <w:t>Legislative Changes (ES 4.1.0)</w:t>
      </w:r>
    </w:p>
    <w:p w14:paraId="04D3851D" w14:textId="77777777" w:rsidR="00BE52CE" w:rsidRPr="005B17D3" w:rsidRDefault="00BE52CE" w:rsidP="00EF3896">
      <w:pPr>
        <w:pStyle w:val="ListBullet"/>
      </w:pPr>
      <w:r w:rsidRPr="005B17D3">
        <w:t>ESF (ES 4.1.0)</w:t>
      </w:r>
    </w:p>
    <w:p w14:paraId="41A66EB2" w14:textId="77777777" w:rsidR="00BE52CE" w:rsidRPr="005B17D3" w:rsidRDefault="00BE52CE" w:rsidP="00EF3896">
      <w:pPr>
        <w:pStyle w:val="ListBullet"/>
      </w:pPr>
      <w:r w:rsidRPr="005B17D3">
        <w:t>IAM single sign-on integration (ES 4.1.1)</w:t>
      </w:r>
    </w:p>
    <w:p w14:paraId="28F16F3E" w14:textId="77777777" w:rsidR="00BE52CE" w:rsidRPr="005B17D3" w:rsidRDefault="00BE52CE" w:rsidP="00EF3896">
      <w:pPr>
        <w:pStyle w:val="ListBullet"/>
      </w:pPr>
      <w:r w:rsidRPr="005B17D3">
        <w:t>CL-V (ES 4.2)</w:t>
      </w:r>
    </w:p>
    <w:p w14:paraId="5145696D" w14:textId="77777777" w:rsidR="00BE52CE" w:rsidRPr="005B17D3" w:rsidRDefault="00BE52CE" w:rsidP="00EF3896">
      <w:pPr>
        <w:pStyle w:val="ListBullet"/>
      </w:pPr>
      <w:r w:rsidRPr="005B17D3">
        <w:t>VOA (ES 4.2)</w:t>
      </w:r>
    </w:p>
    <w:p w14:paraId="6EEA5482" w14:textId="77777777" w:rsidR="00BE52CE" w:rsidRPr="005B17D3" w:rsidRDefault="00BE52CE" w:rsidP="00EF3896">
      <w:pPr>
        <w:pStyle w:val="ListBullet"/>
      </w:pPr>
      <w:r w:rsidRPr="005B17D3">
        <w:t>System Parameters (ES 4.2)</w:t>
      </w:r>
    </w:p>
    <w:p w14:paraId="2EB8FE3B" w14:textId="77777777" w:rsidR="00BE52CE" w:rsidRPr="005B17D3" w:rsidRDefault="00BE52CE" w:rsidP="00EF3896">
      <w:pPr>
        <w:pStyle w:val="ListBullet"/>
      </w:pPr>
      <w:r w:rsidRPr="005B17D3">
        <w:t>Reports (ES 4.2)</w:t>
      </w:r>
    </w:p>
    <w:p w14:paraId="09FDF2C8" w14:textId="77777777" w:rsidR="00BE52CE" w:rsidRPr="005B17D3" w:rsidRDefault="00BE52CE" w:rsidP="00EF3896">
      <w:pPr>
        <w:pStyle w:val="ListBullet"/>
      </w:pPr>
      <w:r w:rsidRPr="005B17D3">
        <w:t>ACA (ES 4.3)</w:t>
      </w:r>
    </w:p>
    <w:p w14:paraId="6E5791DC" w14:textId="77777777" w:rsidR="00BE52CE" w:rsidRPr="005B17D3" w:rsidRDefault="00BE52CE" w:rsidP="00EF3896">
      <w:pPr>
        <w:pStyle w:val="ListBullet"/>
      </w:pPr>
      <w:r w:rsidRPr="005B17D3">
        <w:t>ACA (ES 4.4)</w:t>
      </w:r>
    </w:p>
    <w:p w14:paraId="30838F65" w14:textId="77777777" w:rsidR="00BE52CE" w:rsidRPr="005B17D3" w:rsidRDefault="00BE52CE" w:rsidP="00EF3896">
      <w:pPr>
        <w:pStyle w:val="ListBullet"/>
      </w:pPr>
      <w:r w:rsidRPr="005B17D3">
        <w:t>eMIS (ES 4.5)</w:t>
      </w:r>
    </w:p>
    <w:p w14:paraId="4220F3E0" w14:textId="257B6FC3" w:rsidR="00BE52CE" w:rsidRPr="005B17D3" w:rsidRDefault="00BE52CE" w:rsidP="00EF3896">
      <w:pPr>
        <w:pStyle w:val="ListBullet"/>
      </w:pPr>
      <w:r w:rsidRPr="005B17D3">
        <w:t>Temporary Address (ES 4.5)</w:t>
      </w:r>
    </w:p>
    <w:p w14:paraId="17EA3688" w14:textId="77777777" w:rsidR="00FA0F9F" w:rsidRPr="005B17D3" w:rsidRDefault="00FA0F9F" w:rsidP="00EF3896">
      <w:pPr>
        <w:pStyle w:val="ListBullet"/>
      </w:pPr>
      <w:r w:rsidRPr="005B17D3">
        <w:t>Person Search (ES 4.6)</w:t>
      </w:r>
    </w:p>
    <w:p w14:paraId="0F3AC70A" w14:textId="77777777" w:rsidR="00FA0F9F" w:rsidRPr="005B17D3" w:rsidRDefault="00FA0F9F" w:rsidP="00EF3896">
      <w:pPr>
        <w:pStyle w:val="BodyTextBullet1"/>
        <w:ind w:left="720"/>
      </w:pPr>
      <w:r w:rsidRPr="005B17D3">
        <w:t xml:space="preserve">Military Service: </w:t>
      </w:r>
    </w:p>
    <w:p w14:paraId="5CF296FC" w14:textId="77777777" w:rsidR="00FA0F9F" w:rsidRPr="005B17D3" w:rsidRDefault="00FA0F9F" w:rsidP="00EF3896">
      <w:pPr>
        <w:pStyle w:val="ListBullet"/>
      </w:pPr>
      <w:r w:rsidRPr="005B17D3">
        <w:t>Future Discharge Date (ES 4.6)</w:t>
      </w:r>
    </w:p>
    <w:p w14:paraId="61971EE8" w14:textId="77777777" w:rsidR="00FA0F9F" w:rsidRPr="005B17D3" w:rsidRDefault="00FA0F9F" w:rsidP="00EF3896">
      <w:pPr>
        <w:pStyle w:val="ListBullet"/>
      </w:pPr>
      <w:r w:rsidRPr="005B17D3">
        <w:t>Future Discharge Date Report (EED21) (ES 4.6)</w:t>
      </w:r>
    </w:p>
    <w:p w14:paraId="7D89908E" w14:textId="77777777" w:rsidR="00FA0F9F" w:rsidRPr="005B17D3" w:rsidRDefault="00FA0F9F" w:rsidP="00EF3896">
      <w:pPr>
        <w:pStyle w:val="ListBullet"/>
      </w:pPr>
      <w:r w:rsidRPr="005B17D3">
        <w:t>System Parameters - eMIS Reconciliation Indicator (ES 4.6)</w:t>
      </w:r>
    </w:p>
    <w:p w14:paraId="217B9578" w14:textId="77777777" w:rsidR="00FA0F9F" w:rsidRPr="005B17D3" w:rsidRDefault="00FA0F9F" w:rsidP="00EF3896">
      <w:pPr>
        <w:pStyle w:val="ListBullet"/>
      </w:pPr>
      <w:r w:rsidRPr="005B17D3">
        <w:t>Community Care Determination and Community Care Determination History (ES 4.6)</w:t>
      </w:r>
    </w:p>
    <w:p w14:paraId="1D21D611" w14:textId="77777777" w:rsidR="00FA0F9F" w:rsidRPr="005B17D3" w:rsidRDefault="00FA0F9F" w:rsidP="00EF3896">
      <w:pPr>
        <w:pStyle w:val="ListBullet"/>
      </w:pPr>
      <w:r w:rsidRPr="005B17D3">
        <w:t>Identity Traits (ES 4.6)</w:t>
      </w:r>
    </w:p>
    <w:p w14:paraId="361E09DE" w14:textId="77777777" w:rsidR="00FA0F9F" w:rsidRPr="005B17D3" w:rsidRDefault="00FA0F9F" w:rsidP="00EF3896">
      <w:pPr>
        <w:pStyle w:val="ListBullet"/>
      </w:pPr>
      <w:r w:rsidRPr="005B17D3">
        <w:t>Date of Death Notification Source - Changed the Date of Death Notification Source label to Spouse NOK/Other Person (4.6):</w:t>
      </w:r>
    </w:p>
    <w:p w14:paraId="396D4C43" w14:textId="77777777" w:rsidR="00FA0F9F" w:rsidRPr="005B17D3" w:rsidRDefault="00FA0F9F" w:rsidP="00EF3896">
      <w:pPr>
        <w:pStyle w:val="ListBullet"/>
      </w:pPr>
      <w:r w:rsidRPr="005B17D3">
        <w:t>Add/Edit Address and Geocode (ES 4.6)</w:t>
      </w:r>
    </w:p>
    <w:p w14:paraId="31136C2D" w14:textId="77777777" w:rsidR="00FA0F9F" w:rsidRPr="005B17D3" w:rsidRDefault="00FA0F9F" w:rsidP="00EF3896">
      <w:pPr>
        <w:pStyle w:val="ListBullet"/>
      </w:pPr>
      <w:r w:rsidRPr="005B17D3">
        <w:t>Overview tab updated (ES 4.6)</w:t>
      </w:r>
    </w:p>
    <w:p w14:paraId="5129B8E9" w14:textId="77777777" w:rsidR="00FA0F9F" w:rsidRPr="005B17D3" w:rsidRDefault="00FA0F9F" w:rsidP="00EF3896">
      <w:pPr>
        <w:pStyle w:val="ListBullet"/>
      </w:pPr>
      <w:r w:rsidRPr="005B17D3">
        <w:t>Communications Stop/Restart(ES 4.6)</w:t>
      </w:r>
    </w:p>
    <w:p w14:paraId="48A7B62F" w14:textId="77777777" w:rsidR="00FA0F9F" w:rsidRPr="005B17D3" w:rsidRDefault="00FA0F9F" w:rsidP="00EF3896">
      <w:pPr>
        <w:pStyle w:val="ListBullet"/>
      </w:pPr>
      <w:r w:rsidRPr="005B17D3">
        <w:t>SIGI Implemented (ES 4.6)</w:t>
      </w:r>
    </w:p>
    <w:p w14:paraId="6505065C" w14:textId="77777777" w:rsidR="00FA0F9F" w:rsidRPr="005B17D3" w:rsidRDefault="00FA0F9F" w:rsidP="00EF3896">
      <w:pPr>
        <w:pStyle w:val="ListBullet"/>
      </w:pPr>
      <w:r w:rsidRPr="005B17D3">
        <w:t>Date of Death Notification Source and MVI Authoritative Service (ES 4.7)</w:t>
      </w:r>
    </w:p>
    <w:p w14:paraId="0CD1D6BC" w14:textId="77777777" w:rsidR="00FA0F9F" w:rsidRPr="005B17D3" w:rsidRDefault="00FA0F9F" w:rsidP="00EF3896">
      <w:pPr>
        <w:pStyle w:val="ListBullet"/>
      </w:pPr>
      <w:r w:rsidRPr="005B17D3">
        <w:t>Medal of Honor Priority One Group (ES 4.7)</w:t>
      </w:r>
    </w:p>
    <w:p w14:paraId="69279F92" w14:textId="77777777" w:rsidR="00FA0F9F" w:rsidRPr="005B17D3" w:rsidRDefault="00FA0F9F" w:rsidP="00EF3896">
      <w:pPr>
        <w:pStyle w:val="ListBullet"/>
      </w:pPr>
      <w:r w:rsidRPr="005B17D3">
        <w:t>Manage Pending Letters and Closed Applications (ES 4.7)</w:t>
      </w:r>
    </w:p>
    <w:p w14:paraId="30218380" w14:textId="77777777" w:rsidR="00FA0F9F" w:rsidRPr="005B17D3" w:rsidRDefault="00FA0F9F" w:rsidP="00EF3896">
      <w:pPr>
        <w:pStyle w:val="ListBullet"/>
      </w:pPr>
      <w:r w:rsidRPr="005B17D3">
        <w:t>Healthcare Application (HCA) Future Discharge Date (ES 4.7)</w:t>
      </w:r>
    </w:p>
    <w:p w14:paraId="10BE88B7" w14:textId="77777777" w:rsidR="00FA0F9F" w:rsidRPr="005B17D3" w:rsidRDefault="00FA0F9F" w:rsidP="00EF3896">
      <w:pPr>
        <w:pStyle w:val="ListBullet"/>
      </w:pPr>
      <w:r w:rsidRPr="005B17D3">
        <w:t>Stop Communication, Roles, and Override (ES 4.7)</w:t>
      </w:r>
    </w:p>
    <w:p w14:paraId="788F8555" w14:textId="77777777" w:rsidR="00FA0F9F" w:rsidRPr="005B17D3" w:rsidRDefault="00FA0F9F" w:rsidP="00EF3896">
      <w:pPr>
        <w:pStyle w:val="ListBullet"/>
      </w:pPr>
      <w:r w:rsidRPr="005B17D3">
        <w:lastRenderedPageBreak/>
        <w:t>Eligibility and Enrollment Management (ES 4.7)</w:t>
      </w:r>
    </w:p>
    <w:p w14:paraId="34FAF834" w14:textId="77777777" w:rsidR="00FA0F9F" w:rsidRPr="005B17D3" w:rsidRDefault="00FA0F9F" w:rsidP="00EF3896">
      <w:pPr>
        <w:pStyle w:val="ListBullet"/>
      </w:pPr>
      <w:r w:rsidRPr="005B17D3">
        <w:t>Health Benefit Plans (ES 4.7)</w:t>
      </w:r>
    </w:p>
    <w:p w14:paraId="1B10B324" w14:textId="77777777" w:rsidR="00FA0F9F" w:rsidRPr="005B17D3" w:rsidRDefault="00FA0F9F" w:rsidP="00EF3896">
      <w:pPr>
        <w:pStyle w:val="ListBullet"/>
      </w:pPr>
      <w:r w:rsidRPr="005B17D3">
        <w:t>Community Care Outcome and Determination (ES 4.7)</w:t>
      </w:r>
    </w:p>
    <w:p w14:paraId="6AB53428" w14:textId="77777777" w:rsidR="00FA0F9F" w:rsidRPr="005B17D3" w:rsidRDefault="00FA0F9F" w:rsidP="00EF3896">
      <w:pPr>
        <w:pStyle w:val="ListBullet"/>
      </w:pPr>
      <w:r w:rsidRPr="005B17D3">
        <w:t>Computer Assisted System Staff (CASS) Certification (ES 4.7)</w:t>
      </w:r>
    </w:p>
    <w:p w14:paraId="449ED8B1" w14:textId="77777777" w:rsidR="00FA0F9F" w:rsidRPr="005B17D3" w:rsidRDefault="00FA0F9F" w:rsidP="00EF3896">
      <w:pPr>
        <w:pStyle w:val="ListBullet"/>
      </w:pPr>
      <w:r w:rsidRPr="005B17D3">
        <w:t>Mileage Eligibility Criteria and Residential Address (ES 4.7)</w:t>
      </w:r>
    </w:p>
    <w:p w14:paraId="1CEBE94D" w14:textId="77777777" w:rsidR="00FA0F9F" w:rsidRPr="005B17D3" w:rsidRDefault="00FA0F9F" w:rsidP="00EF3896">
      <w:pPr>
        <w:pStyle w:val="ListBullet"/>
      </w:pPr>
      <w:r w:rsidRPr="005B17D3">
        <w:t>Send Records to CCN (ES 4.8)</w:t>
      </w:r>
    </w:p>
    <w:p w14:paraId="2161F123" w14:textId="77777777" w:rsidR="00FA0F9F" w:rsidRPr="005B17D3" w:rsidRDefault="00FA0F9F" w:rsidP="00EF3896">
      <w:pPr>
        <w:pStyle w:val="ListBullet"/>
      </w:pPr>
      <w:r w:rsidRPr="005B17D3">
        <w:t xml:space="preserve">CCN Send Eligibility Information (ES 4.8) </w:t>
      </w:r>
    </w:p>
    <w:p w14:paraId="456C8E1A" w14:textId="77777777" w:rsidR="00FA0F9F" w:rsidRPr="005B17D3" w:rsidRDefault="00FA0F9F" w:rsidP="00EF3896">
      <w:pPr>
        <w:pStyle w:val="ListBullet"/>
      </w:pPr>
      <w:r w:rsidRPr="005B17D3">
        <w:t>CCN Receive Health Insurance information (ES 4.8)</w:t>
      </w:r>
    </w:p>
    <w:p w14:paraId="709452BC" w14:textId="77777777" w:rsidR="00FA0F9F" w:rsidRPr="005B17D3" w:rsidRDefault="00FA0F9F" w:rsidP="00EF3896">
      <w:pPr>
        <w:pStyle w:val="ListBullet"/>
      </w:pPr>
      <w:r w:rsidRPr="005B17D3">
        <w:t>Share received insurance information with VistA (ES 4.8)</w:t>
      </w:r>
    </w:p>
    <w:p w14:paraId="0536E798" w14:textId="77777777" w:rsidR="00FA0F9F" w:rsidRPr="005B17D3" w:rsidRDefault="00FA0F9F" w:rsidP="00EF3896">
      <w:pPr>
        <w:pStyle w:val="ListBullet"/>
      </w:pPr>
      <w:r w:rsidRPr="005B17D3">
        <w:t>Manage CCN Contractors and Regions (ES 4.8)</w:t>
      </w:r>
    </w:p>
    <w:p w14:paraId="265F57E9" w14:textId="77777777" w:rsidR="00FA0F9F" w:rsidRPr="005B17D3" w:rsidRDefault="00FA0F9F" w:rsidP="00EF3896">
      <w:pPr>
        <w:pStyle w:val="ListBullet"/>
      </w:pPr>
      <w:r w:rsidRPr="005B17D3">
        <w:t>Updates for eMIS Phase 2 (ES 5.1)</w:t>
      </w:r>
    </w:p>
    <w:p w14:paraId="32BC4722" w14:textId="77777777" w:rsidR="00FA0F9F" w:rsidRPr="005B17D3" w:rsidRDefault="00FA0F9F" w:rsidP="00EF3896">
      <w:pPr>
        <w:pStyle w:val="ListBullet"/>
      </w:pPr>
      <w:r w:rsidRPr="005B17D3">
        <w:t>Updates for Future Discharge Date (ES 5.1)</w:t>
      </w:r>
    </w:p>
    <w:p w14:paraId="7C01B3BF" w14:textId="77777777" w:rsidR="00FA0F9F" w:rsidRPr="005B17D3" w:rsidRDefault="00FA0F9F" w:rsidP="00EF3896">
      <w:pPr>
        <w:pStyle w:val="ListBullet"/>
      </w:pPr>
      <w:r w:rsidRPr="005B17D3">
        <w:t>SDS Table Lookup (ES 5.1)</w:t>
      </w:r>
    </w:p>
    <w:p w14:paraId="6859A2C4" w14:textId="77777777" w:rsidR="00FA0F9F" w:rsidRPr="005B17D3" w:rsidRDefault="00FA0F9F" w:rsidP="00EF3896">
      <w:pPr>
        <w:pStyle w:val="ListBullet"/>
      </w:pPr>
      <w:r w:rsidRPr="005B17D3">
        <w:t>Health Benefit Plans (ES 5.1)</w:t>
      </w:r>
    </w:p>
    <w:p w14:paraId="51C6271F" w14:textId="77777777" w:rsidR="00FA0F9F" w:rsidRPr="005B17D3" w:rsidRDefault="00FA0F9F" w:rsidP="00EF3896">
      <w:pPr>
        <w:pStyle w:val="ListBullet"/>
      </w:pPr>
      <w:r w:rsidRPr="005B17D3">
        <w:t>Supporting Documents (ES 5.1)</w:t>
      </w:r>
    </w:p>
    <w:p w14:paraId="39D7BC02" w14:textId="69CB1306" w:rsidR="00FA0F9F" w:rsidRPr="005B17D3" w:rsidRDefault="00FA0F9F" w:rsidP="00EF3896">
      <w:pPr>
        <w:pStyle w:val="ListBullet"/>
      </w:pPr>
      <w:r w:rsidRPr="005B17D3">
        <w:t>V</w:t>
      </w:r>
      <w:r w:rsidR="002F2151" w:rsidRPr="005B17D3">
        <w:t>A Profile</w:t>
      </w:r>
      <w:r w:rsidRPr="005B17D3">
        <w:t xml:space="preserve"> Address, Phone and e-mail (ES 5.1)</w:t>
      </w:r>
    </w:p>
    <w:p w14:paraId="24547A36" w14:textId="77777777" w:rsidR="00FA0F9F" w:rsidRPr="005B17D3" w:rsidRDefault="00FA0F9F" w:rsidP="00EF3896">
      <w:pPr>
        <w:pStyle w:val="ListBullet"/>
      </w:pPr>
      <w:r w:rsidRPr="005B17D3">
        <w:t>eMIS name change to MSDS (ES 5.2)</w:t>
      </w:r>
    </w:p>
    <w:p w14:paraId="57E12928" w14:textId="77777777" w:rsidR="00FA0F9F" w:rsidRPr="005B17D3" w:rsidRDefault="00FA0F9F" w:rsidP="00EF3896">
      <w:pPr>
        <w:pStyle w:val="ListBullet"/>
      </w:pPr>
      <w:r w:rsidRPr="005B17D3">
        <w:t>Community Care Updates (ES 5.2)</w:t>
      </w:r>
    </w:p>
    <w:p w14:paraId="73F4BE91" w14:textId="77777777" w:rsidR="00FA0F9F" w:rsidRPr="005B17D3" w:rsidRDefault="00FA0F9F" w:rsidP="00EF3896">
      <w:pPr>
        <w:pStyle w:val="ListBullet"/>
      </w:pPr>
      <w:r w:rsidRPr="005B17D3">
        <w:rPr>
          <w:rFonts w:eastAsia="Arial"/>
        </w:rPr>
        <w:t>Maintaining Internal Systems and Strengthening Integrated Outside Networks</w:t>
      </w:r>
      <w:r w:rsidRPr="005B17D3">
        <w:t xml:space="preserve"> (MISSION) Act (ES 5.6) (Updates to the VCE Parameters screen, CCP Determination screen, CCP Eligibility Hardship, and HBP)</w:t>
      </w:r>
    </w:p>
    <w:p w14:paraId="0F3FB51E" w14:textId="77777777" w:rsidR="00FA0F9F" w:rsidRPr="005B17D3" w:rsidRDefault="00FA0F9F" w:rsidP="00EF3896">
      <w:pPr>
        <w:pStyle w:val="ListBullet"/>
      </w:pPr>
      <w:r w:rsidRPr="005B17D3">
        <w:t>Preferred Name Updates (ES 5.6)</w:t>
      </w:r>
    </w:p>
    <w:p w14:paraId="1A13FDDE" w14:textId="77777777" w:rsidR="00FA0F9F" w:rsidRPr="005B17D3" w:rsidRDefault="00FA0F9F" w:rsidP="00EF3896">
      <w:pPr>
        <w:pStyle w:val="ListBullet"/>
      </w:pPr>
      <w:r w:rsidRPr="005B17D3">
        <w:t>Appointment Request and Management Edit (ES 5.6)</w:t>
      </w:r>
    </w:p>
    <w:p w14:paraId="0BFEE972" w14:textId="77777777" w:rsidR="00FA0F9F" w:rsidRPr="005B17D3" w:rsidRDefault="00FA0F9F" w:rsidP="00EF3896">
      <w:pPr>
        <w:pStyle w:val="ListBullet"/>
      </w:pPr>
      <w:r w:rsidRPr="005B17D3">
        <w:t xml:space="preserve">Veteran Medical Benefit Plans (VMBPs) (ES 5.8) </w:t>
      </w:r>
    </w:p>
    <w:p w14:paraId="4D4E6BF1" w14:textId="1ED218E2" w:rsidR="00FA0F9F" w:rsidRPr="005B17D3" w:rsidRDefault="00FA0F9F" w:rsidP="00EF3896">
      <w:pPr>
        <w:pStyle w:val="ListBullet"/>
      </w:pPr>
      <w:r w:rsidRPr="005B17D3">
        <w:t xml:space="preserve">Suicide High Risk Patient Enhancements (SHRPE) (ES 5.9) </w:t>
      </w:r>
    </w:p>
    <w:p w14:paraId="7D11672C" w14:textId="50C139AB" w:rsidR="00AB2584" w:rsidRPr="005B17D3" w:rsidRDefault="00AB2584" w:rsidP="00AB2584">
      <w:pPr>
        <w:pStyle w:val="ListBullet"/>
        <w:rPr>
          <w:rFonts w:eastAsia="ArialUnicodeMS"/>
        </w:rPr>
      </w:pPr>
      <w:r w:rsidRPr="005B17D3">
        <w:rPr>
          <w:rStyle w:val="BodyText3Char"/>
          <w:rFonts w:eastAsia="ArialUnicodeMS"/>
        </w:rPr>
        <w:t>Reroute Anonymous Health Care Applications (HCAs) (ES 5.10)</w:t>
      </w:r>
    </w:p>
    <w:p w14:paraId="36E058B2" w14:textId="545EAF1E" w:rsidR="00AB2584" w:rsidRPr="005B17D3" w:rsidRDefault="00AB2584" w:rsidP="00EF3896">
      <w:pPr>
        <w:pStyle w:val="ListBullet"/>
      </w:pPr>
      <w:r w:rsidRPr="005B17D3">
        <w:t>Hardship</w:t>
      </w:r>
      <w:r w:rsidR="002D4648" w:rsidRPr="005B17D3">
        <w:t xml:space="preserve"> (Financials tab)</w:t>
      </w:r>
      <w:r w:rsidRPr="005B17D3">
        <w:t xml:space="preserve"> (5.10)</w:t>
      </w:r>
    </w:p>
    <w:p w14:paraId="4F70ECDD" w14:textId="277451B0" w:rsidR="002D4648" w:rsidRPr="005B17D3" w:rsidRDefault="00946AE1" w:rsidP="00EF3896">
      <w:pPr>
        <w:pStyle w:val="ListBullet"/>
      </w:pPr>
      <w:r w:rsidRPr="005B17D3">
        <w:t>VHA Profile</w:t>
      </w:r>
      <w:r w:rsidR="00087FD4" w:rsidRPr="005B17D3">
        <w:t xml:space="preserve"> (formerly VMBP)</w:t>
      </w:r>
      <w:r w:rsidR="002D4648" w:rsidRPr="005B17D3">
        <w:t xml:space="preserve"> updates (5.10)</w:t>
      </w:r>
    </w:p>
    <w:p w14:paraId="05C31FFA" w14:textId="42E41217" w:rsidR="002D4648" w:rsidRPr="005B17D3" w:rsidRDefault="002D4648" w:rsidP="00EF3896">
      <w:pPr>
        <w:pStyle w:val="ListBullet"/>
      </w:pPr>
      <w:r w:rsidRPr="005B17D3">
        <w:t>SHRPE updates (5.10)</w:t>
      </w:r>
    </w:p>
    <w:p w14:paraId="4296CA95" w14:textId="68A76116" w:rsidR="002D4648" w:rsidRPr="005B17D3" w:rsidRDefault="002D4648" w:rsidP="00EF3896">
      <w:pPr>
        <w:pStyle w:val="ListBullet"/>
      </w:pPr>
      <w:r w:rsidRPr="005B17D3">
        <w:t>Authorization Receive Date updates (5.10)</w:t>
      </w:r>
    </w:p>
    <w:p w14:paraId="2AAEFEA3" w14:textId="4B20BD41" w:rsidR="0067499C" w:rsidRPr="005B17D3" w:rsidRDefault="002D4648" w:rsidP="0067499C">
      <w:pPr>
        <w:pStyle w:val="ListBullet"/>
      </w:pPr>
      <w:r w:rsidRPr="005B17D3">
        <w:t>ESCC Quality Report updates (5.10)</w:t>
      </w:r>
    </w:p>
    <w:p w14:paraId="35181A64" w14:textId="77777777" w:rsidR="0067499C" w:rsidRPr="005B17D3" w:rsidRDefault="0067499C" w:rsidP="0067499C">
      <w:pPr>
        <w:pStyle w:val="BodyTextBullet1"/>
      </w:pPr>
    </w:p>
    <w:p w14:paraId="0538BE95" w14:textId="773BFB7F" w:rsidR="00BE52CE" w:rsidRPr="005B17D3" w:rsidRDefault="00BE52CE" w:rsidP="00EF3896">
      <w:pPr>
        <w:pStyle w:val="BodyTextBullet1"/>
        <w:ind w:left="360"/>
      </w:pPr>
      <w:r w:rsidRPr="005B17D3">
        <w:t>The following are dormant in ES 4.5:</w:t>
      </w:r>
    </w:p>
    <w:p w14:paraId="6CF40450" w14:textId="77777777" w:rsidR="00BE52CE" w:rsidRPr="005B17D3" w:rsidRDefault="00BE52CE" w:rsidP="00EF3896">
      <w:pPr>
        <w:pStyle w:val="ListBullet"/>
      </w:pPr>
      <w:r w:rsidRPr="005B17D3">
        <w:lastRenderedPageBreak/>
        <w:t>View Current Information from Community Care Manual Process (will be implemented in 4.5.1)</w:t>
      </w:r>
    </w:p>
    <w:p w14:paraId="11EFFCC0" w14:textId="67717D64" w:rsidR="009F29CC" w:rsidRPr="005B17D3" w:rsidRDefault="00BE52CE" w:rsidP="001E2073">
      <w:pPr>
        <w:pStyle w:val="ListBullet"/>
      </w:pPr>
      <w:r w:rsidRPr="005B17D3">
        <w:t>View Current Community Care Data (will be implemented in 4.5.1)</w:t>
      </w:r>
    </w:p>
    <w:p w14:paraId="53086048" w14:textId="25F06218" w:rsidR="00BE52CE" w:rsidRPr="005B17D3" w:rsidRDefault="00BE52CE" w:rsidP="00EF3896">
      <w:pPr>
        <w:pStyle w:val="ListBullet"/>
      </w:pPr>
      <w:r w:rsidRPr="005B17D3">
        <w:t>Add new and/or Edit Residential Address (will be implemented in 4.5.1)</w:t>
      </w:r>
    </w:p>
    <w:p w14:paraId="03627E3B" w14:textId="77777777" w:rsidR="00BE52CE" w:rsidRPr="005B17D3" w:rsidRDefault="00BE52CE" w:rsidP="00EF3896">
      <w:pPr>
        <w:pStyle w:val="ListBullet"/>
      </w:pPr>
      <w:r w:rsidRPr="005B17D3">
        <w:t>Determine Non-Residential Address in ES (will be implemented in 4.5.1)</w:t>
      </w:r>
    </w:p>
    <w:p w14:paraId="74914944" w14:textId="77777777" w:rsidR="00BE52CE" w:rsidRPr="005B17D3" w:rsidRDefault="00BE52CE" w:rsidP="00EF3896">
      <w:pPr>
        <w:pStyle w:val="ListBullet"/>
      </w:pPr>
      <w:r w:rsidRPr="005B17D3">
        <w:t>Residential Address Available in ES (will be implemented in 4.5.1)</w:t>
      </w:r>
    </w:p>
    <w:p w14:paraId="04B49983" w14:textId="77777777" w:rsidR="00BE52CE" w:rsidRPr="005B17D3" w:rsidRDefault="00BE52CE" w:rsidP="00EF3896">
      <w:pPr>
        <w:pStyle w:val="ListBullet"/>
      </w:pPr>
      <w:r w:rsidRPr="005B17D3">
        <w:t>ES V4.5 items 1-5 modifications/enhancements are implemented (ES 4.5.1)</w:t>
      </w:r>
    </w:p>
    <w:p w14:paraId="2AB3A069" w14:textId="77777777" w:rsidR="00BF25E4" w:rsidRPr="005B17D3" w:rsidRDefault="00BF25E4" w:rsidP="00EF3896">
      <w:pPr>
        <w:pStyle w:val="ListBullet"/>
        <w:numPr>
          <w:ilvl w:val="0"/>
          <w:numId w:val="0"/>
        </w:numPr>
      </w:pPr>
    </w:p>
    <w:p w14:paraId="481D9324" w14:textId="77777777" w:rsidR="00BE52CE" w:rsidRPr="005B17D3" w:rsidRDefault="00BE52CE" w:rsidP="00EF3896">
      <w:r w:rsidRPr="005B17D3">
        <w:t>Enrollment System (ES) is a web-based system that exchanges information with many external VA and non-VA systems enrolling qualified Veterans into the VA healthcare system.</w:t>
      </w:r>
    </w:p>
    <w:p w14:paraId="31A2B25B" w14:textId="77777777" w:rsidR="00BE52CE" w:rsidRPr="005B17D3" w:rsidRDefault="00BE52CE" w:rsidP="00EF3896">
      <w:bookmarkStart w:id="58" w:name="_Toc406570994"/>
      <w:bookmarkStart w:id="59" w:name="_Toc478746435"/>
      <w:bookmarkStart w:id="60" w:name="_Toc482888365"/>
      <w:bookmarkStart w:id="61" w:name="_Toc483326150"/>
      <w:r w:rsidRPr="005B17D3">
        <w:br w:type="page"/>
      </w:r>
    </w:p>
    <w:p w14:paraId="49A12493" w14:textId="389FAA18" w:rsidR="00BE52CE" w:rsidRPr="005B17D3" w:rsidRDefault="00BE52CE" w:rsidP="00EF3896">
      <w:pPr>
        <w:pStyle w:val="Heading2"/>
      </w:pPr>
      <w:bookmarkStart w:id="62" w:name="_Toc31622088"/>
      <w:r w:rsidRPr="005B17D3">
        <w:lastRenderedPageBreak/>
        <w:t>Project References</w:t>
      </w:r>
      <w:bookmarkEnd w:id="58"/>
      <w:bookmarkEnd w:id="59"/>
      <w:bookmarkEnd w:id="60"/>
      <w:bookmarkEnd w:id="61"/>
      <w:bookmarkEnd w:id="62"/>
    </w:p>
    <w:p w14:paraId="4604FB3C" w14:textId="77777777" w:rsidR="00BE52CE" w:rsidRPr="005B17D3" w:rsidRDefault="00BE52CE" w:rsidP="00EF3896">
      <w:pPr>
        <w:pStyle w:val="BodyText"/>
      </w:pPr>
      <w:r w:rsidRPr="005B17D3">
        <w:t>The following ES documents can be found on the VA SFTP site.</w:t>
      </w:r>
    </w:p>
    <w:p w14:paraId="482712D9" w14:textId="0DB8C48D" w:rsidR="00BE52CE" w:rsidRPr="005B17D3" w:rsidRDefault="0021190F" w:rsidP="00EF3896">
      <w:pPr>
        <w:pStyle w:val="ListBullet"/>
      </w:pPr>
      <w:bookmarkStart w:id="63" w:name="CLVp14"/>
      <w:bookmarkEnd w:id="63"/>
      <w:r w:rsidRPr="005B17D3">
        <w:t>ES 5.</w:t>
      </w:r>
      <w:r w:rsidR="0067499C" w:rsidRPr="005B17D3">
        <w:t>10</w:t>
      </w:r>
      <w:r w:rsidR="00BE52CE" w:rsidRPr="005B17D3">
        <w:t xml:space="preserve"> Release Notes</w:t>
      </w:r>
    </w:p>
    <w:p w14:paraId="1E0AF7CF" w14:textId="7BFFC4F8" w:rsidR="00BE52CE" w:rsidRPr="005B17D3" w:rsidRDefault="0021190F" w:rsidP="00EF3896">
      <w:pPr>
        <w:pStyle w:val="ListBullet"/>
      </w:pPr>
      <w:r w:rsidRPr="005B17D3">
        <w:t>ES 5.</w:t>
      </w:r>
      <w:r w:rsidR="0067499C" w:rsidRPr="005B17D3">
        <w:t>10</w:t>
      </w:r>
      <w:r w:rsidR="00BE52CE" w:rsidRPr="005B17D3">
        <w:t xml:space="preserve"> User Guide</w:t>
      </w:r>
    </w:p>
    <w:p w14:paraId="25D18609" w14:textId="590AA43A" w:rsidR="00BE52CE" w:rsidRPr="005B17D3" w:rsidRDefault="00BE52CE" w:rsidP="00EF3896">
      <w:pPr>
        <w:pStyle w:val="Heading3"/>
      </w:pPr>
      <w:bookmarkStart w:id="64" w:name="_Toc406570996"/>
      <w:bookmarkStart w:id="65" w:name="_Toc408401507"/>
      <w:bookmarkStart w:id="66" w:name="_Toc406570997"/>
      <w:bookmarkStart w:id="67" w:name="_Toc478746436"/>
      <w:bookmarkStart w:id="68" w:name="_Toc482888366"/>
      <w:bookmarkStart w:id="69" w:name="_Toc31622089"/>
      <w:bookmarkEnd w:id="64"/>
      <w:bookmarkEnd w:id="65"/>
      <w:r w:rsidRPr="005B17D3">
        <w:t>Coordination</w:t>
      </w:r>
      <w:bookmarkEnd w:id="66"/>
      <w:bookmarkEnd w:id="67"/>
      <w:bookmarkEnd w:id="68"/>
      <w:bookmarkEnd w:id="69"/>
    </w:p>
    <w:p w14:paraId="720FC5D5" w14:textId="77777777" w:rsidR="00BE52CE" w:rsidRPr="005B17D3" w:rsidRDefault="00BE52CE" w:rsidP="00EF3896">
      <w:pPr>
        <w:pStyle w:val="BodyText"/>
      </w:pPr>
      <w:r w:rsidRPr="005B17D3">
        <w:t>Austin Information Technology Center (AITC), installation, maintenance (third Saturday of each month), and monitoring.</w:t>
      </w:r>
    </w:p>
    <w:p w14:paraId="62256FEB" w14:textId="2F93E924" w:rsidR="00BE52CE" w:rsidRPr="005B17D3" w:rsidRDefault="00BE52CE" w:rsidP="00EF3896">
      <w:pPr>
        <w:pStyle w:val="Heading3"/>
      </w:pPr>
      <w:bookmarkStart w:id="70" w:name="_Toc406570998"/>
      <w:bookmarkStart w:id="71" w:name="_Toc478746437"/>
      <w:bookmarkStart w:id="72" w:name="_Toc482888367"/>
      <w:bookmarkStart w:id="73" w:name="_Toc31622090"/>
      <w:r w:rsidRPr="005B17D3">
        <w:t>Help Desk</w:t>
      </w:r>
      <w:bookmarkEnd w:id="70"/>
      <w:bookmarkEnd w:id="71"/>
      <w:bookmarkEnd w:id="72"/>
      <w:bookmarkEnd w:id="73"/>
    </w:p>
    <w:p w14:paraId="514367CE" w14:textId="77777777" w:rsidR="00BE52CE" w:rsidRPr="005B17D3" w:rsidRDefault="00BE52CE" w:rsidP="00EF3896">
      <w:pPr>
        <w:pStyle w:val="BodyText"/>
      </w:pPr>
      <w:r w:rsidRPr="005B17D3">
        <w:t xml:space="preserve">Assistance can be obtained by calling the National Help Desk at 888 263-4337. </w:t>
      </w:r>
    </w:p>
    <w:p w14:paraId="21F23715" w14:textId="7FA5D21F" w:rsidR="00BE52CE" w:rsidRPr="005B17D3" w:rsidRDefault="00BE52CE" w:rsidP="00EF3896">
      <w:pPr>
        <w:pStyle w:val="Heading2"/>
      </w:pPr>
      <w:r w:rsidRPr="005B17D3">
        <w:tab/>
      </w:r>
      <w:bookmarkStart w:id="74" w:name="_Toc406570999"/>
      <w:bookmarkStart w:id="75" w:name="_Toc478746438"/>
      <w:bookmarkStart w:id="76" w:name="_Toc482888368"/>
      <w:bookmarkStart w:id="77" w:name="_Toc31622091"/>
      <w:r w:rsidRPr="005B17D3">
        <w:t>Organization of User Guide</w:t>
      </w:r>
      <w:bookmarkEnd w:id="74"/>
      <w:bookmarkEnd w:id="75"/>
      <w:bookmarkEnd w:id="76"/>
      <w:bookmarkEnd w:id="77"/>
    </w:p>
    <w:p w14:paraId="6437F406" w14:textId="77777777" w:rsidR="00BE52CE" w:rsidRPr="005B17D3" w:rsidRDefault="00BE52CE" w:rsidP="00EF3896">
      <w:pPr>
        <w:pStyle w:val="BodyText"/>
      </w:pPr>
      <w:r w:rsidRPr="005B17D3">
        <w:t>This user guide is organized in the following manner:</w:t>
      </w:r>
    </w:p>
    <w:p w14:paraId="51996A63" w14:textId="77777777" w:rsidR="00BE52CE" w:rsidRPr="005B17D3" w:rsidRDefault="00BE52CE" w:rsidP="00EF3896">
      <w:pPr>
        <w:pStyle w:val="BodyText"/>
        <w:numPr>
          <w:ilvl w:val="0"/>
          <w:numId w:val="26"/>
        </w:numPr>
      </w:pPr>
      <w:r w:rsidRPr="005B17D3">
        <w:rPr>
          <w:b/>
        </w:rPr>
        <w:t>Introduction</w:t>
      </w:r>
      <w:r w:rsidRPr="005B17D3">
        <w:t xml:space="preserve"> – Defines ES and summarizes previous versions and enhancements.</w:t>
      </w:r>
    </w:p>
    <w:p w14:paraId="05933A80" w14:textId="77777777" w:rsidR="00BE52CE" w:rsidRPr="005B17D3" w:rsidRDefault="00BE52CE" w:rsidP="00EF3896">
      <w:pPr>
        <w:pStyle w:val="BodyText"/>
        <w:numPr>
          <w:ilvl w:val="0"/>
          <w:numId w:val="26"/>
        </w:numPr>
      </w:pPr>
      <w:r w:rsidRPr="005B17D3">
        <w:rPr>
          <w:b/>
        </w:rPr>
        <w:t>System Summary</w:t>
      </w:r>
      <w:r w:rsidRPr="005B17D3">
        <w:t xml:space="preserve"> – Explains how ES works.</w:t>
      </w:r>
    </w:p>
    <w:p w14:paraId="7C37EE81" w14:textId="77777777" w:rsidR="00BE52CE" w:rsidRPr="005B17D3" w:rsidRDefault="00BE52CE" w:rsidP="00EF3896">
      <w:pPr>
        <w:pStyle w:val="BodyText"/>
        <w:numPr>
          <w:ilvl w:val="0"/>
          <w:numId w:val="26"/>
        </w:numPr>
      </w:pPr>
      <w:r w:rsidRPr="005B17D3">
        <w:rPr>
          <w:b/>
        </w:rPr>
        <w:t>Getting Started</w:t>
      </w:r>
      <w:r w:rsidRPr="005B17D3">
        <w:t xml:space="preserve"> – Explains how to log on and navigate ES to perform tasks. It also explains how the online help is organized and used. </w:t>
      </w:r>
    </w:p>
    <w:p w14:paraId="08C5B8F0" w14:textId="77777777" w:rsidR="00BE52CE" w:rsidRPr="005B17D3" w:rsidRDefault="00BE52CE" w:rsidP="00EF3896">
      <w:pPr>
        <w:pStyle w:val="BodyText"/>
        <w:numPr>
          <w:ilvl w:val="0"/>
          <w:numId w:val="26"/>
        </w:numPr>
      </w:pPr>
      <w:r w:rsidRPr="005B17D3">
        <w:rPr>
          <w:b/>
        </w:rPr>
        <w:t xml:space="preserve">Menu Bar </w:t>
      </w:r>
      <w:r w:rsidRPr="005B17D3">
        <w:t>– Utility buttons for ES.</w:t>
      </w:r>
    </w:p>
    <w:p w14:paraId="24547C39" w14:textId="6BA13936" w:rsidR="00BE52CE" w:rsidRPr="005B17D3" w:rsidRDefault="00BE52CE" w:rsidP="00EF3896">
      <w:pPr>
        <w:pStyle w:val="BodyText"/>
        <w:numPr>
          <w:ilvl w:val="0"/>
          <w:numId w:val="26"/>
        </w:numPr>
      </w:pPr>
      <w:r w:rsidRPr="005B17D3">
        <w:rPr>
          <w:b/>
        </w:rPr>
        <w:t xml:space="preserve">Veteran/Beneficiary Information Tabs </w:t>
      </w:r>
      <w:r w:rsidRPr="005B17D3">
        <w:t>– Where the user</w:t>
      </w:r>
      <w:r w:rsidRPr="005B17D3">
        <w:fldChar w:fldCharType="begin"/>
      </w:r>
      <w:r w:rsidRPr="005B17D3">
        <w:instrText xml:space="preserve"> XE "User" </w:instrText>
      </w:r>
      <w:r w:rsidRPr="005B17D3">
        <w:fldChar w:fldCharType="end"/>
      </w:r>
      <w:r w:rsidRPr="005B17D3">
        <w:t xml:space="preserve"> accesses various kinds of information on record for the beneficiary to aid in determining a </w:t>
      </w:r>
      <w:r w:rsidR="006204FA" w:rsidRPr="005B17D3">
        <w:t>Veterans</w:t>
      </w:r>
      <w:r w:rsidRPr="005B17D3">
        <w:t xml:space="preserve"> eligibility</w:t>
      </w:r>
      <w:r w:rsidRPr="005B17D3">
        <w:fldChar w:fldCharType="begin"/>
      </w:r>
      <w:r w:rsidRPr="005B17D3">
        <w:instrText xml:space="preserve"> XE "Eligibility" </w:instrText>
      </w:r>
      <w:r w:rsidRPr="005B17D3">
        <w:fldChar w:fldCharType="end"/>
      </w:r>
      <w:r w:rsidRPr="005B17D3">
        <w:t xml:space="preserve"> for enrollment</w:t>
      </w:r>
      <w:r w:rsidRPr="005B17D3">
        <w:fldChar w:fldCharType="begin"/>
      </w:r>
      <w:r w:rsidRPr="005B17D3">
        <w:instrText xml:space="preserve"> XE "Enrollment" </w:instrText>
      </w:r>
      <w:r w:rsidRPr="005B17D3">
        <w:fldChar w:fldCharType="end"/>
      </w:r>
      <w:r w:rsidRPr="005B17D3">
        <w:t xml:space="preserve"> in the VA healthcare system</w:t>
      </w:r>
    </w:p>
    <w:p w14:paraId="582E508D" w14:textId="77777777" w:rsidR="00BE52CE" w:rsidRPr="005B17D3" w:rsidRDefault="00BE52CE" w:rsidP="00EF3896">
      <w:pPr>
        <w:pStyle w:val="BodyText"/>
        <w:numPr>
          <w:ilvl w:val="0"/>
          <w:numId w:val="26"/>
        </w:numPr>
      </w:pPr>
      <w:r w:rsidRPr="005B17D3">
        <w:rPr>
          <w:b/>
        </w:rPr>
        <w:t>Project-Specific Scenarios</w:t>
      </w:r>
      <w:r w:rsidRPr="005B17D3">
        <w:t xml:space="preserve"> – Contains procedures on how to perform common tasks in ES in the </w:t>
      </w:r>
      <w:r w:rsidRPr="005B17D3">
        <w:rPr>
          <w:i/>
        </w:rPr>
        <w:t>How Do I …</w:t>
      </w:r>
      <w:r w:rsidRPr="005B17D3">
        <w:t xml:space="preserve"> section.</w:t>
      </w:r>
    </w:p>
    <w:p w14:paraId="03D513C2" w14:textId="77777777" w:rsidR="00BE52CE" w:rsidRPr="005B17D3" w:rsidRDefault="00BE52CE" w:rsidP="00EF3896">
      <w:pPr>
        <w:pStyle w:val="BodyText"/>
        <w:numPr>
          <w:ilvl w:val="0"/>
          <w:numId w:val="26"/>
        </w:numPr>
      </w:pPr>
      <w:r w:rsidRPr="005B17D3">
        <w:rPr>
          <w:b/>
        </w:rPr>
        <w:t>Troubleshooting</w:t>
      </w:r>
      <w:r w:rsidRPr="005B17D3">
        <w:t xml:space="preserve"> – Details any potential issues or items that users may need assistance with and provides guidance.</w:t>
      </w:r>
    </w:p>
    <w:p w14:paraId="2063A77C" w14:textId="77777777" w:rsidR="00BE52CE" w:rsidRPr="005B17D3" w:rsidRDefault="00BE52CE" w:rsidP="00474E83">
      <w:pPr>
        <w:pStyle w:val="NoteLightbulb"/>
      </w:pPr>
      <w:r w:rsidRPr="005B17D3">
        <w:rPr>
          <w:b/>
          <w:bCs/>
        </w:rPr>
        <w:t>Note</w:t>
      </w:r>
      <w:r w:rsidRPr="005B17D3">
        <w:t xml:space="preserve">: The terms </w:t>
      </w:r>
      <w:r w:rsidRPr="005B17D3">
        <w:rPr>
          <w:rStyle w:val="Text-onlypopuphotspot"/>
          <w:i/>
          <w:iCs/>
          <w:szCs w:val="20"/>
        </w:rPr>
        <w:t>Veteran</w:t>
      </w:r>
      <w:r w:rsidRPr="005B17D3">
        <w:rPr>
          <w:szCs w:val="20"/>
        </w:rPr>
        <w:t xml:space="preserve">, </w:t>
      </w:r>
      <w:r w:rsidRPr="005B17D3">
        <w:rPr>
          <w:rStyle w:val="Text-onlypopuphotspot"/>
          <w:i/>
          <w:iCs/>
          <w:szCs w:val="20"/>
        </w:rPr>
        <w:t>beneficiary</w:t>
      </w:r>
      <w:r w:rsidRPr="005B17D3">
        <w:rPr>
          <w:szCs w:val="20"/>
        </w:rPr>
        <w:t xml:space="preserve">, </w:t>
      </w:r>
      <w:r w:rsidRPr="005B17D3">
        <w:rPr>
          <w:rStyle w:val="Text-onlypopuphotspot"/>
          <w:i/>
          <w:iCs/>
          <w:szCs w:val="20"/>
        </w:rPr>
        <w:t>patient</w:t>
      </w:r>
      <w:r w:rsidRPr="005B17D3">
        <w:rPr>
          <w:szCs w:val="20"/>
        </w:rPr>
        <w:t xml:space="preserve">, and </w:t>
      </w:r>
      <w:r w:rsidRPr="005B17D3">
        <w:rPr>
          <w:rStyle w:val="Text-onlypopuphotspot"/>
          <w:i/>
          <w:iCs/>
          <w:szCs w:val="20"/>
        </w:rPr>
        <w:t>applicant</w:t>
      </w:r>
      <w:r w:rsidRPr="005B17D3">
        <w:t xml:space="preserve"> will be used interchangeably throughout the ES Help. While not all </w:t>
      </w:r>
      <w:r w:rsidRPr="005B17D3">
        <w:rPr>
          <w:i/>
          <w:iCs/>
        </w:rPr>
        <w:t>applicants</w:t>
      </w:r>
      <w:r w:rsidRPr="005B17D3">
        <w:t xml:space="preserve"> are </w:t>
      </w:r>
      <w:r w:rsidRPr="005B17D3">
        <w:rPr>
          <w:i/>
          <w:iCs/>
        </w:rPr>
        <w:t>Veterans</w:t>
      </w:r>
      <w:r w:rsidRPr="005B17D3">
        <w:t xml:space="preserve"> or </w:t>
      </w:r>
      <w:r w:rsidRPr="005B17D3">
        <w:rPr>
          <w:i/>
          <w:iCs/>
        </w:rPr>
        <w:t>patients</w:t>
      </w:r>
      <w:r w:rsidRPr="005B17D3">
        <w:t xml:space="preserve">, neither are all </w:t>
      </w:r>
      <w:r w:rsidRPr="005B17D3">
        <w:rPr>
          <w:i/>
        </w:rPr>
        <w:t>applicants</w:t>
      </w:r>
      <w:r w:rsidR="00C07228" w:rsidRPr="005B17D3">
        <w:rPr>
          <w:i/>
        </w:rPr>
        <w:t>’</w:t>
      </w:r>
      <w:r w:rsidRPr="005B17D3">
        <w:rPr>
          <w:i/>
          <w:iCs/>
        </w:rPr>
        <w:t xml:space="preserve"> beneficiaries</w:t>
      </w:r>
      <w:r w:rsidRPr="005B17D3">
        <w:t xml:space="preserve">. Whether they are a </w:t>
      </w:r>
      <w:r w:rsidRPr="005B17D3">
        <w:rPr>
          <w:i/>
          <w:iCs/>
        </w:rPr>
        <w:t>Veteran</w:t>
      </w:r>
      <w:r w:rsidRPr="005B17D3">
        <w:t xml:space="preserve">, </w:t>
      </w:r>
      <w:r w:rsidRPr="005B17D3">
        <w:rPr>
          <w:i/>
          <w:iCs/>
        </w:rPr>
        <w:t>patient</w:t>
      </w:r>
      <w:r w:rsidRPr="005B17D3">
        <w:t xml:space="preserve"> or </w:t>
      </w:r>
      <w:r w:rsidRPr="005B17D3">
        <w:rPr>
          <w:i/>
          <w:iCs/>
        </w:rPr>
        <w:t>beneficiary</w:t>
      </w:r>
      <w:r w:rsidRPr="005B17D3">
        <w:t xml:space="preserve"> is determined after the application for benefits is received and processed. For any screens with multiple data, resorting may be done on any category by either clicking on the category name or on the </w:t>
      </w:r>
      <w:r w:rsidRPr="005B17D3">
        <w:rPr>
          <w:noProof/>
        </w:rPr>
        <w:drawing>
          <wp:inline distT="0" distB="0" distL="0" distR="0" wp14:anchorId="7ECC8EF2" wp14:editId="0894C344">
            <wp:extent cx="63500" cy="95250"/>
            <wp:effectExtent l="19050" t="0" r="0" b="0"/>
            <wp:docPr id="19" name="Picture 19" descr="sorting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orting symbol"/>
                    <pic:cNvPicPr>
                      <a:picLocks noChangeAspect="1" noChangeArrowheads="1"/>
                    </pic:cNvPicPr>
                  </pic:nvPicPr>
                  <pic:blipFill>
                    <a:blip r:embed="rId15" cstate="print"/>
                    <a:srcRect/>
                    <a:stretch>
                      <a:fillRect/>
                    </a:stretch>
                  </pic:blipFill>
                  <pic:spPr bwMode="auto">
                    <a:xfrm>
                      <a:off x="0" y="0"/>
                      <a:ext cx="63500" cy="95250"/>
                    </a:xfrm>
                    <a:prstGeom prst="rect">
                      <a:avLst/>
                    </a:prstGeom>
                    <a:noFill/>
                    <a:ln w="9525">
                      <a:noFill/>
                      <a:miter lim="800000"/>
                      <a:headEnd/>
                      <a:tailEnd/>
                    </a:ln>
                  </pic:spPr>
                </pic:pic>
              </a:graphicData>
            </a:graphic>
          </wp:inline>
        </w:drawing>
      </w:r>
      <w:r w:rsidRPr="005B17D3">
        <w:t xml:space="preserve"> symbols. Click again to sort the opposite (ascending/descending) of the pervious sort.</w:t>
      </w:r>
    </w:p>
    <w:p w14:paraId="2A1D07C1" w14:textId="77777777" w:rsidR="00BE52CE" w:rsidRPr="005B17D3" w:rsidRDefault="00BE52CE" w:rsidP="00EF3896">
      <w:pPr>
        <w:pStyle w:val="ScreenName"/>
      </w:pPr>
    </w:p>
    <w:p w14:paraId="36BF4A6F" w14:textId="77777777" w:rsidR="00BE52CE" w:rsidRPr="005B17D3" w:rsidRDefault="00BE52CE" w:rsidP="00EF3896">
      <w:pPr>
        <w:pStyle w:val="ScreenName"/>
      </w:pPr>
    </w:p>
    <w:p w14:paraId="63975D90" w14:textId="77777777" w:rsidR="00BE52CE" w:rsidRPr="005B17D3" w:rsidRDefault="00BE52CE" w:rsidP="00EF3896">
      <w:pPr>
        <w:pStyle w:val="ScreenName"/>
      </w:pPr>
      <w:r w:rsidRPr="005B17D3">
        <w:lastRenderedPageBreak/>
        <w:t>Enrollment System Screen Layout</w:t>
      </w:r>
    </w:p>
    <w:p w14:paraId="40ED43F7" w14:textId="77777777" w:rsidR="00BE52CE" w:rsidRPr="005B17D3" w:rsidRDefault="00BE52CE" w:rsidP="00474E83">
      <w:pPr>
        <w:pStyle w:val="NoteLightbulb"/>
        <w:rPr>
          <w:sz w:val="18"/>
        </w:rPr>
      </w:pPr>
      <w:r w:rsidRPr="005B17D3">
        <w:rPr>
          <w:b/>
          <w:bCs/>
          <w:szCs w:val="20"/>
        </w:rPr>
        <w:t>Note</w:t>
      </w:r>
      <w:r w:rsidRPr="005B17D3">
        <w:rPr>
          <w:szCs w:val="20"/>
        </w:rPr>
        <w:t>:</w:t>
      </w:r>
      <w:r w:rsidRPr="005B17D3">
        <w:rPr>
          <w:sz w:val="18"/>
        </w:rPr>
        <w:t xml:space="preserve"> </w:t>
      </w:r>
      <w:r w:rsidRPr="005B17D3">
        <w:t>Not all screens are visible to all users. Access to certain screens is Role-based. Check with your system administrator to determine the screens to which you should have access.</w:t>
      </w:r>
    </w:p>
    <w:p w14:paraId="6A3BB538" w14:textId="77777777" w:rsidR="009F29CC" w:rsidRPr="005B17D3" w:rsidRDefault="009F29CC" w:rsidP="00EF3896">
      <w:pPr>
        <w:rPr>
          <w:b/>
        </w:rPr>
      </w:pPr>
    </w:p>
    <w:p w14:paraId="69552EB9" w14:textId="3EC016E9" w:rsidR="00BE52CE" w:rsidRPr="005B17D3" w:rsidRDefault="00BE52CE" w:rsidP="00EF3896">
      <w:r w:rsidRPr="005B17D3">
        <w:rPr>
          <w:b/>
        </w:rPr>
        <w:t>Menu Bar</w:t>
      </w:r>
      <w:r w:rsidRPr="005B17D3">
        <w:rPr>
          <w:b/>
        </w:rPr>
        <w:fldChar w:fldCharType="begin"/>
      </w:r>
      <w:r w:rsidRPr="005B17D3">
        <w:rPr>
          <w:b/>
        </w:rPr>
        <w:instrText xml:space="preserve"> XE "Button Bar" </w:instrText>
      </w:r>
      <w:r w:rsidRPr="005B17D3">
        <w:rPr>
          <w:b/>
        </w:rPr>
        <w:fldChar w:fldCharType="end"/>
      </w:r>
      <w:r w:rsidRPr="005B17D3">
        <w:t xml:space="preserve"> - Area of the screen where utility buttons for ES</w:t>
      </w:r>
      <w:r w:rsidRPr="005B17D3">
        <w:fldChar w:fldCharType="begin"/>
      </w:r>
      <w:r w:rsidRPr="005B17D3">
        <w:instrText xml:space="preserve"> XE "</w:instrText>
      </w:r>
      <w:r w:rsidRPr="005B17D3">
        <w:rPr>
          <w:b/>
        </w:rPr>
        <w:instrText>ES</w:instrText>
      </w:r>
      <w:r w:rsidRPr="005B17D3">
        <w:instrText xml:space="preserve">:Button Bar" </w:instrText>
      </w:r>
      <w:r w:rsidRPr="005B17D3">
        <w:fldChar w:fldCharType="end"/>
      </w:r>
      <w:r w:rsidRPr="005B17D3">
        <w:t xml:space="preserve"> are located. Users</w:t>
      </w:r>
      <w:r w:rsidRPr="005B17D3">
        <w:fldChar w:fldCharType="begin"/>
      </w:r>
      <w:r w:rsidRPr="005B17D3">
        <w:instrText xml:space="preserve"> XE "User:Worklists:view" </w:instrText>
      </w:r>
      <w:r w:rsidRPr="005B17D3">
        <w:fldChar w:fldCharType="end"/>
      </w:r>
      <w:r w:rsidRPr="005B17D3">
        <w:t xml:space="preserve"> may view</w:t>
      </w:r>
      <w:r w:rsidRPr="005B17D3">
        <w:fldChar w:fldCharType="begin"/>
      </w:r>
      <w:r w:rsidRPr="005B17D3">
        <w:instrText xml:space="preserve"> XE "</w:instrText>
      </w:r>
      <w:r w:rsidRPr="005B17D3">
        <w:rPr>
          <w:b/>
        </w:rPr>
        <w:instrText>View</w:instrText>
      </w:r>
      <w:r w:rsidRPr="005B17D3">
        <w:instrText xml:space="preserve">:ES:Worklists" </w:instrText>
      </w:r>
      <w:r w:rsidRPr="005B17D3">
        <w:fldChar w:fldCharType="end"/>
      </w:r>
      <w:r w:rsidRPr="005B17D3">
        <w:t xml:space="preserve"> </w:t>
      </w:r>
      <w:r w:rsidRPr="005B17D3">
        <w:rPr>
          <w:b/>
        </w:rPr>
        <w:t>Worklist</w:t>
      </w:r>
      <w:r w:rsidRPr="005B17D3">
        <w:rPr>
          <w:b/>
        </w:rPr>
        <w:fldChar w:fldCharType="begin"/>
      </w:r>
      <w:r w:rsidRPr="005B17D3">
        <w:rPr>
          <w:b/>
        </w:rPr>
        <w:instrText xml:space="preserve"> XE "Worklist" </w:instrText>
      </w:r>
      <w:r w:rsidRPr="005B17D3">
        <w:rPr>
          <w:b/>
        </w:rPr>
        <w:fldChar w:fldCharType="end"/>
      </w:r>
      <w:r w:rsidRPr="005B17D3">
        <w:rPr>
          <w:b/>
        </w:rPr>
        <w:t>s</w:t>
      </w:r>
      <w:r w:rsidRPr="005B17D3">
        <w:t xml:space="preserve">, perform </w:t>
      </w:r>
      <w:r w:rsidRPr="005B17D3">
        <w:rPr>
          <w:b/>
        </w:rPr>
        <w:t>Veteran Merges</w:t>
      </w:r>
      <w:r w:rsidRPr="005B17D3">
        <w:t xml:space="preserve">, </w:t>
      </w:r>
      <w:r w:rsidRPr="005B17D3">
        <w:rPr>
          <w:b/>
        </w:rPr>
        <w:t>Load Registries</w:t>
      </w:r>
      <w:r w:rsidRPr="005B17D3">
        <w:t xml:space="preserve">, do an </w:t>
      </w:r>
      <w:r w:rsidRPr="005B17D3">
        <w:rPr>
          <w:b/>
        </w:rPr>
        <w:t>Undeliverable Mail Search</w:t>
      </w:r>
      <w:r w:rsidRPr="005B17D3">
        <w:fldChar w:fldCharType="begin"/>
      </w:r>
      <w:r w:rsidRPr="005B17D3">
        <w:instrText xml:space="preserve"> XE "</w:instrText>
      </w:r>
      <w:r w:rsidRPr="005B17D3">
        <w:rPr>
          <w:b/>
        </w:rPr>
        <w:instrText>Search</w:instrText>
      </w:r>
      <w:r w:rsidRPr="005B17D3">
        <w:instrText xml:space="preserve">:Undeliverable Mail" </w:instrText>
      </w:r>
      <w:r w:rsidRPr="005B17D3">
        <w:fldChar w:fldCharType="end"/>
      </w:r>
      <w:r w:rsidRPr="005B17D3">
        <w:t xml:space="preserve">, </w:t>
      </w:r>
      <w:r w:rsidRPr="005B17D3">
        <w:rPr>
          <w:b/>
        </w:rPr>
        <w:t>Generate/View</w:t>
      </w:r>
      <w:r w:rsidRPr="005B17D3">
        <w:rPr>
          <w:b/>
        </w:rPr>
        <w:fldChar w:fldCharType="begin"/>
      </w:r>
      <w:r w:rsidRPr="005B17D3">
        <w:rPr>
          <w:b/>
        </w:rPr>
        <w:instrText xml:space="preserve"> XE "View:ES:</w:instrText>
      </w:r>
      <w:r w:rsidRPr="005B17D3">
        <w:instrText>Generate/Reports</w:instrText>
      </w:r>
      <w:r w:rsidRPr="005B17D3">
        <w:rPr>
          <w:b/>
        </w:rPr>
        <w:instrText xml:space="preserve">" </w:instrText>
      </w:r>
      <w:r w:rsidRPr="005B17D3">
        <w:rPr>
          <w:b/>
        </w:rPr>
        <w:fldChar w:fldCharType="end"/>
      </w:r>
      <w:r w:rsidRPr="005B17D3">
        <w:rPr>
          <w:b/>
        </w:rPr>
        <w:t xml:space="preserve"> Reports</w:t>
      </w:r>
      <w:r w:rsidRPr="005B17D3">
        <w:t xml:space="preserve">, reference </w:t>
      </w:r>
      <w:r w:rsidRPr="005B17D3">
        <w:rPr>
          <w:b/>
        </w:rPr>
        <w:t>Thresholds/EGT</w:t>
      </w:r>
      <w:r w:rsidRPr="005B17D3">
        <w:rPr>
          <w:b/>
        </w:rPr>
        <w:fldChar w:fldCharType="begin"/>
      </w:r>
      <w:r w:rsidRPr="005B17D3">
        <w:rPr>
          <w:b/>
        </w:rPr>
        <w:instrText xml:space="preserve"> XE "EGT:</w:instrText>
      </w:r>
      <w:r w:rsidRPr="005B17D3">
        <w:instrText>Settings</w:instrText>
      </w:r>
      <w:r w:rsidRPr="005B17D3">
        <w:rPr>
          <w:b/>
        </w:rPr>
        <w:instrText xml:space="preserve">" </w:instrText>
      </w:r>
      <w:r w:rsidRPr="005B17D3">
        <w:rPr>
          <w:b/>
        </w:rPr>
        <w:fldChar w:fldCharType="end"/>
      </w:r>
      <w:r w:rsidRPr="005B17D3">
        <w:rPr>
          <w:b/>
        </w:rPr>
        <w:t xml:space="preserve"> Settings </w:t>
      </w:r>
      <w:r w:rsidRPr="005B17D3">
        <w:t xml:space="preserve">and perform general </w:t>
      </w:r>
      <w:r w:rsidRPr="005B17D3">
        <w:rPr>
          <w:b/>
        </w:rPr>
        <w:t>Administrative</w:t>
      </w:r>
      <w:r w:rsidRPr="005B17D3">
        <w:t xml:space="preserve"> functions.</w:t>
      </w:r>
    </w:p>
    <w:p w14:paraId="03EE60CD" w14:textId="57FFD472" w:rsidR="00BE52CE" w:rsidRPr="005B17D3" w:rsidRDefault="00BE52CE" w:rsidP="00EF3896"/>
    <w:p w14:paraId="0C860A56" w14:textId="13E5120A" w:rsidR="004F616D" w:rsidRPr="005B17D3" w:rsidRDefault="004F616D" w:rsidP="00EF3896">
      <w:r w:rsidRPr="005B17D3">
        <w:rPr>
          <w:noProof/>
        </w:rPr>
        <w:drawing>
          <wp:inline distT="0" distB="0" distL="0" distR="0" wp14:anchorId="55F1B5D7" wp14:editId="7B21F79C">
            <wp:extent cx="5943600" cy="366395"/>
            <wp:effectExtent l="0" t="0" r="0" b="0"/>
            <wp:docPr id="1473" name="Picture 1473" descr="Screen capture of the Menu B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66395"/>
                    </a:xfrm>
                    <a:prstGeom prst="rect">
                      <a:avLst/>
                    </a:prstGeom>
                  </pic:spPr>
                </pic:pic>
              </a:graphicData>
            </a:graphic>
          </wp:inline>
        </w:drawing>
      </w:r>
    </w:p>
    <w:p w14:paraId="20FEE2A3" w14:textId="78F3D5A8" w:rsidR="00BE52CE" w:rsidRPr="005B17D3" w:rsidRDefault="00BE52CE" w:rsidP="00EF3896">
      <w:pPr>
        <w:pStyle w:val="Caption"/>
      </w:pPr>
      <w:bookmarkStart w:id="78" w:name="_Toc399166506"/>
      <w:bookmarkStart w:id="79" w:name="_Toc399166564"/>
      <w:bookmarkStart w:id="80" w:name="_Toc478746642"/>
      <w:bookmarkStart w:id="81" w:name="_Toc482888573"/>
      <w:bookmarkStart w:id="82" w:name="_Toc31622358"/>
      <w:r w:rsidRPr="005B17D3">
        <w:t xml:space="preserve">Figure </w:t>
      </w:r>
      <w:r w:rsidRPr="005B17D3">
        <w:rPr>
          <w:noProof/>
        </w:rPr>
        <w:fldChar w:fldCharType="begin"/>
      </w:r>
      <w:r w:rsidRPr="005B17D3">
        <w:rPr>
          <w:noProof/>
        </w:rPr>
        <w:instrText xml:space="preserve"> SEQ Figure \* ARABIC </w:instrText>
      </w:r>
      <w:r w:rsidRPr="005B17D3">
        <w:rPr>
          <w:noProof/>
        </w:rPr>
        <w:fldChar w:fldCharType="separate"/>
      </w:r>
      <w:r w:rsidR="00C2105F" w:rsidRPr="005B17D3">
        <w:rPr>
          <w:noProof/>
        </w:rPr>
        <w:t>1</w:t>
      </w:r>
      <w:r w:rsidRPr="005B17D3">
        <w:rPr>
          <w:noProof/>
        </w:rPr>
        <w:fldChar w:fldCharType="end"/>
      </w:r>
      <w:r w:rsidRPr="005B17D3">
        <w:t>: Menu Bar</w:t>
      </w:r>
      <w:bookmarkEnd w:id="78"/>
      <w:bookmarkEnd w:id="79"/>
      <w:bookmarkEnd w:id="80"/>
      <w:bookmarkEnd w:id="81"/>
      <w:bookmarkEnd w:id="82"/>
    </w:p>
    <w:p w14:paraId="6D495942" w14:textId="77777777" w:rsidR="00BE52CE" w:rsidRPr="005B17D3" w:rsidRDefault="00BE52CE" w:rsidP="00EF3896">
      <w:r w:rsidRPr="005B17D3">
        <w:rPr>
          <w:b/>
        </w:rPr>
        <w:t>Summary Area</w:t>
      </w:r>
      <w:r w:rsidRPr="005B17D3">
        <w:t xml:space="preserve"> - </w:t>
      </w:r>
      <w:bookmarkStart w:id="83" w:name="OLE_LINK29"/>
      <w:bookmarkStart w:id="84" w:name="OLE_LINK30"/>
      <w:r w:rsidRPr="005B17D3">
        <w:fldChar w:fldCharType="begin"/>
      </w:r>
      <w:r w:rsidRPr="005B17D3">
        <w:instrText xml:space="preserve"> XE "Summary Area" </w:instrText>
      </w:r>
      <w:r w:rsidRPr="005B17D3">
        <w:fldChar w:fldCharType="end"/>
      </w:r>
      <w:r w:rsidRPr="005B17D3">
        <w:fldChar w:fldCharType="begin"/>
      </w:r>
      <w:r w:rsidRPr="005B17D3">
        <w:instrText xml:space="preserve"> XE "ES:Summary Area" </w:instrText>
      </w:r>
      <w:r w:rsidRPr="005B17D3">
        <w:fldChar w:fldCharType="end"/>
      </w:r>
      <w:bookmarkEnd w:id="83"/>
      <w:bookmarkEnd w:id="84"/>
      <w:r w:rsidRPr="005B17D3">
        <w:t xml:space="preserve">This is the area of the screen where the beneficiary's </w:t>
      </w:r>
      <w:r w:rsidRPr="005B17D3">
        <w:rPr>
          <w:b/>
        </w:rPr>
        <w:t>Name</w:t>
      </w:r>
      <w:r w:rsidRPr="005B17D3">
        <w:t xml:space="preserve">, </w:t>
      </w:r>
      <w:r w:rsidRPr="005B17D3">
        <w:rPr>
          <w:b/>
        </w:rPr>
        <w:t>SSN</w:t>
      </w:r>
      <w:r w:rsidRPr="005B17D3">
        <w:rPr>
          <w:b/>
        </w:rPr>
        <w:fldChar w:fldCharType="begin"/>
      </w:r>
      <w:r w:rsidRPr="005B17D3">
        <w:instrText xml:space="preserve"> XE "</w:instrText>
      </w:r>
      <w:r w:rsidRPr="005B17D3">
        <w:rPr>
          <w:b/>
        </w:rPr>
        <w:instrText>SSN</w:instrText>
      </w:r>
      <w:r w:rsidRPr="005B17D3">
        <w:instrText xml:space="preserve">" </w:instrText>
      </w:r>
      <w:r w:rsidRPr="005B17D3">
        <w:rPr>
          <w:b/>
        </w:rPr>
        <w:fldChar w:fldCharType="end"/>
      </w:r>
      <w:r w:rsidRPr="005B17D3">
        <w:t xml:space="preserve">, </w:t>
      </w:r>
      <w:r w:rsidRPr="005B17D3">
        <w:rPr>
          <w:b/>
        </w:rPr>
        <w:t>DOB</w:t>
      </w:r>
      <w:r w:rsidRPr="005B17D3">
        <w:t>,</w:t>
      </w:r>
      <w:r w:rsidRPr="005B17D3">
        <w:rPr>
          <w:b/>
        </w:rPr>
        <w:t xml:space="preserve"> DOD</w:t>
      </w:r>
      <w:r w:rsidRPr="005B17D3">
        <w:t>,</w:t>
      </w:r>
      <w:r w:rsidRPr="005B17D3">
        <w:rPr>
          <w:b/>
        </w:rPr>
        <w:t xml:space="preserve"> Enrollment</w:t>
      </w:r>
      <w:r w:rsidRPr="005B17D3">
        <w:rPr>
          <w:b/>
        </w:rPr>
        <w:fldChar w:fldCharType="begin"/>
      </w:r>
      <w:r w:rsidRPr="005B17D3">
        <w:instrText xml:space="preserve"> XE "Enrollment:Status" </w:instrText>
      </w:r>
      <w:r w:rsidRPr="005B17D3">
        <w:rPr>
          <w:b/>
        </w:rPr>
        <w:fldChar w:fldCharType="end"/>
      </w:r>
      <w:r w:rsidRPr="005B17D3">
        <w:rPr>
          <w:b/>
        </w:rPr>
        <w:t xml:space="preserve"> Status</w:t>
      </w:r>
      <w:r w:rsidRPr="005B17D3">
        <w:t xml:space="preserve">, </w:t>
      </w:r>
      <w:r w:rsidRPr="005B17D3">
        <w:rPr>
          <w:b/>
        </w:rPr>
        <w:t>Member ID</w:t>
      </w:r>
      <w:r w:rsidRPr="005B17D3">
        <w:t xml:space="preserve"> (if available), and any other important information such as </w:t>
      </w:r>
      <w:r w:rsidRPr="005B17D3">
        <w:rPr>
          <w:rStyle w:val="Hyperlink"/>
          <w:b/>
          <w:color w:val="auto"/>
          <w:u w:val="none"/>
        </w:rPr>
        <w:t>Open Work Items</w:t>
      </w:r>
      <w:r w:rsidRPr="005B17D3">
        <w:t>,</w:t>
      </w:r>
      <w:r w:rsidRPr="005B17D3">
        <w:rPr>
          <w:rStyle w:val="Hyperlink"/>
          <w:b/>
          <w:color w:val="auto"/>
          <w:u w:val="none"/>
        </w:rPr>
        <w:t xml:space="preserve"> Pending Merges</w:t>
      </w:r>
      <w:r w:rsidRPr="005B17D3">
        <w:t>, Sensitive Records</w:t>
      </w:r>
      <w:r w:rsidRPr="005B17D3">
        <w:fldChar w:fldCharType="begin"/>
      </w:r>
      <w:r w:rsidRPr="005B17D3">
        <w:instrText xml:space="preserve"> XE "</w:instrText>
      </w:r>
      <w:r w:rsidRPr="005B17D3">
        <w:rPr>
          <w:b/>
        </w:rPr>
        <w:instrText>Records</w:instrText>
      </w:r>
      <w:r w:rsidRPr="005B17D3">
        <w:instrText xml:space="preserve">:Sensitive" </w:instrText>
      </w:r>
      <w:r w:rsidRPr="005B17D3">
        <w:fldChar w:fldCharType="end"/>
      </w:r>
      <w:r w:rsidRPr="005B17D3">
        <w:t>, etc. are displayed.</w:t>
      </w:r>
    </w:p>
    <w:p w14:paraId="31F23535" w14:textId="77777777" w:rsidR="00BE52CE" w:rsidRPr="005B17D3" w:rsidRDefault="00BE52CE" w:rsidP="00EF3896"/>
    <w:p w14:paraId="33F01263" w14:textId="77777777" w:rsidR="00BE52CE" w:rsidRPr="005B17D3" w:rsidRDefault="00BE52CE" w:rsidP="00EF3896">
      <w:pPr>
        <w:pStyle w:val="glsbody"/>
      </w:pPr>
      <w:r w:rsidRPr="005B17D3">
        <w:drawing>
          <wp:inline distT="0" distB="0" distL="0" distR="0" wp14:anchorId="68D8341F" wp14:editId="49547C0D">
            <wp:extent cx="5086350" cy="453116"/>
            <wp:effectExtent l="0" t="0" r="0" b="4445"/>
            <wp:docPr id="22" name="Picture 22" descr="Screen capture of the Summary Area, Sensitive Rec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ECMS Summary Area"/>
                    <pic:cNvPicPr>
                      <a:picLocks noChangeAspect="1" noChangeArrowheads="1"/>
                    </pic:cNvPicPr>
                  </pic:nvPicPr>
                  <pic:blipFill rotWithShape="1">
                    <a:blip r:embed="rId17" cstate="print"/>
                    <a:srcRect t="17370"/>
                    <a:stretch/>
                  </pic:blipFill>
                  <pic:spPr bwMode="auto">
                    <a:xfrm>
                      <a:off x="0" y="0"/>
                      <a:ext cx="5088890" cy="453342"/>
                    </a:xfrm>
                    <a:prstGeom prst="rect">
                      <a:avLst/>
                    </a:prstGeom>
                    <a:noFill/>
                    <a:ln>
                      <a:noFill/>
                    </a:ln>
                    <a:extLst>
                      <a:ext uri="{53640926-AAD7-44D8-BBD7-CCE9431645EC}">
                        <a14:shadowObscured xmlns:a14="http://schemas.microsoft.com/office/drawing/2010/main"/>
                      </a:ext>
                    </a:extLst>
                  </pic:spPr>
                </pic:pic>
              </a:graphicData>
            </a:graphic>
          </wp:inline>
        </w:drawing>
      </w:r>
    </w:p>
    <w:p w14:paraId="1BFE3B88" w14:textId="19DB3FF4" w:rsidR="00BE52CE" w:rsidRPr="005B17D3" w:rsidRDefault="00BE52CE" w:rsidP="00EF3896">
      <w:pPr>
        <w:pStyle w:val="Caption"/>
      </w:pPr>
      <w:bookmarkStart w:id="85" w:name="_Toc399166507"/>
      <w:bookmarkStart w:id="86" w:name="_Toc399166565"/>
      <w:bookmarkStart w:id="87" w:name="_Toc478746643"/>
      <w:bookmarkStart w:id="88" w:name="_Toc482888574"/>
      <w:bookmarkStart w:id="89" w:name="_Toc31622359"/>
      <w:r w:rsidRPr="005B17D3">
        <w:t xml:space="preserve">Figure </w:t>
      </w:r>
      <w:r w:rsidRPr="005B17D3">
        <w:rPr>
          <w:noProof/>
        </w:rPr>
        <w:fldChar w:fldCharType="begin"/>
      </w:r>
      <w:r w:rsidRPr="005B17D3">
        <w:rPr>
          <w:noProof/>
        </w:rPr>
        <w:instrText xml:space="preserve"> SEQ Figure \* ARABIC </w:instrText>
      </w:r>
      <w:r w:rsidRPr="005B17D3">
        <w:rPr>
          <w:noProof/>
        </w:rPr>
        <w:fldChar w:fldCharType="separate"/>
      </w:r>
      <w:r w:rsidR="00C2105F" w:rsidRPr="005B17D3">
        <w:rPr>
          <w:noProof/>
        </w:rPr>
        <w:t>2</w:t>
      </w:r>
      <w:r w:rsidRPr="005B17D3">
        <w:rPr>
          <w:noProof/>
        </w:rPr>
        <w:fldChar w:fldCharType="end"/>
      </w:r>
      <w:r w:rsidRPr="005B17D3">
        <w:t>: Summary Area, Sensitive Record</w:t>
      </w:r>
      <w:bookmarkEnd w:id="85"/>
      <w:bookmarkEnd w:id="86"/>
      <w:bookmarkEnd w:id="87"/>
      <w:bookmarkEnd w:id="88"/>
      <w:bookmarkEnd w:id="89"/>
    </w:p>
    <w:p w14:paraId="033E828A" w14:textId="77777777" w:rsidR="00BE52CE" w:rsidRPr="005B17D3" w:rsidRDefault="00BE52CE" w:rsidP="00EF3896">
      <w:pPr>
        <w:pStyle w:val="glsbody"/>
      </w:pPr>
      <w:r w:rsidRPr="005B17D3">
        <w:drawing>
          <wp:inline distT="0" distB="0" distL="0" distR="0" wp14:anchorId="4927E30D" wp14:editId="6DD5A398">
            <wp:extent cx="5096510" cy="361950"/>
            <wp:effectExtent l="0" t="0" r="8890" b="0"/>
            <wp:docPr id="24" name="Picture 24" descr="Screen capture of the Summary Area (Open Work Items, Veteran Merge Pen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ummary Area screen shot"/>
                    <pic:cNvPicPr>
                      <a:picLocks noChangeAspect="1" noChangeArrowheads="1"/>
                    </pic:cNvPicPr>
                  </pic:nvPicPr>
                  <pic:blipFill rotWithShape="1">
                    <a:blip r:embed="rId18" cstate="print"/>
                    <a:srcRect b="17271"/>
                    <a:stretch/>
                  </pic:blipFill>
                  <pic:spPr bwMode="auto">
                    <a:xfrm>
                      <a:off x="0" y="0"/>
                      <a:ext cx="5096510" cy="361950"/>
                    </a:xfrm>
                    <a:prstGeom prst="rect">
                      <a:avLst/>
                    </a:prstGeom>
                    <a:noFill/>
                    <a:ln>
                      <a:noFill/>
                    </a:ln>
                    <a:extLst>
                      <a:ext uri="{53640926-AAD7-44D8-BBD7-CCE9431645EC}">
                        <a14:shadowObscured xmlns:a14="http://schemas.microsoft.com/office/drawing/2010/main"/>
                      </a:ext>
                    </a:extLst>
                  </pic:spPr>
                </pic:pic>
              </a:graphicData>
            </a:graphic>
          </wp:inline>
        </w:drawing>
      </w:r>
    </w:p>
    <w:p w14:paraId="1022891B" w14:textId="7F13447A" w:rsidR="00BE52CE" w:rsidRPr="005B17D3" w:rsidRDefault="00BE52CE" w:rsidP="00EF3896">
      <w:pPr>
        <w:pStyle w:val="Caption"/>
      </w:pPr>
      <w:bookmarkStart w:id="90" w:name="_Toc399166508"/>
      <w:bookmarkStart w:id="91" w:name="_Toc399166566"/>
      <w:bookmarkStart w:id="92" w:name="_Toc478746644"/>
      <w:bookmarkStart w:id="93" w:name="_Toc482888575"/>
      <w:bookmarkStart w:id="94" w:name="_Toc31622360"/>
      <w:r w:rsidRPr="005B17D3">
        <w:t xml:space="preserve">Figure </w:t>
      </w:r>
      <w:r w:rsidRPr="005B17D3">
        <w:rPr>
          <w:noProof/>
        </w:rPr>
        <w:fldChar w:fldCharType="begin"/>
      </w:r>
      <w:r w:rsidRPr="005B17D3">
        <w:rPr>
          <w:noProof/>
        </w:rPr>
        <w:instrText xml:space="preserve"> SEQ Figure \* ARABIC </w:instrText>
      </w:r>
      <w:r w:rsidRPr="005B17D3">
        <w:rPr>
          <w:noProof/>
        </w:rPr>
        <w:fldChar w:fldCharType="separate"/>
      </w:r>
      <w:r w:rsidR="00C2105F" w:rsidRPr="005B17D3">
        <w:rPr>
          <w:noProof/>
        </w:rPr>
        <w:t>3</w:t>
      </w:r>
      <w:r w:rsidRPr="005B17D3">
        <w:rPr>
          <w:noProof/>
        </w:rPr>
        <w:fldChar w:fldCharType="end"/>
      </w:r>
      <w:r w:rsidRPr="005B17D3">
        <w:t>: Summary Area (Open Work Items, Veteran Merge Pending)</w:t>
      </w:r>
      <w:bookmarkEnd w:id="90"/>
      <w:bookmarkEnd w:id="91"/>
      <w:bookmarkEnd w:id="92"/>
      <w:bookmarkEnd w:id="93"/>
      <w:bookmarkEnd w:id="94"/>
    </w:p>
    <w:p w14:paraId="17F2814B" w14:textId="229FA967" w:rsidR="00BE52CE" w:rsidRPr="005B17D3" w:rsidRDefault="00BE52CE" w:rsidP="00EF3896">
      <w:r w:rsidRPr="005B17D3">
        <w:rPr>
          <w:b/>
        </w:rPr>
        <w:t>Tabs</w:t>
      </w:r>
      <w:r w:rsidRPr="005B17D3">
        <w:t xml:space="preserve"> - </w:t>
      </w:r>
      <w:r w:rsidRPr="005B17D3">
        <w:fldChar w:fldCharType="begin"/>
      </w:r>
      <w:r w:rsidRPr="005B17D3">
        <w:instrText xml:space="preserve"> XE “Tabs" </w:instrText>
      </w:r>
      <w:r w:rsidRPr="005B17D3">
        <w:fldChar w:fldCharType="end"/>
      </w:r>
      <w:r w:rsidRPr="005B17D3">
        <w:fldChar w:fldCharType="begin"/>
      </w:r>
      <w:r w:rsidRPr="005B17D3">
        <w:instrText xml:space="preserve"> XE "ES:Tabs" </w:instrText>
      </w:r>
      <w:r w:rsidRPr="005B17D3">
        <w:fldChar w:fldCharType="end"/>
      </w:r>
      <w:r w:rsidRPr="005B17D3">
        <w:t>Area of the screen where users</w:t>
      </w:r>
      <w:r w:rsidRPr="005B17D3">
        <w:fldChar w:fldCharType="begin"/>
      </w:r>
      <w:r w:rsidRPr="005B17D3">
        <w:instrText xml:space="preserve"> XE "User" </w:instrText>
      </w:r>
      <w:r w:rsidRPr="005B17D3">
        <w:fldChar w:fldCharType="end"/>
      </w:r>
      <w:r w:rsidRPr="005B17D3">
        <w:t xml:space="preserve"> may access various kinds of information on record for  beneficiaries to determin</w:t>
      </w:r>
      <w:r w:rsidR="000F5331" w:rsidRPr="005B17D3">
        <w:t>e</w:t>
      </w:r>
      <w:r w:rsidRPr="005B17D3">
        <w:t xml:space="preserve"> </w:t>
      </w:r>
      <w:r w:rsidR="006204FA" w:rsidRPr="005B17D3">
        <w:t>Veterans</w:t>
      </w:r>
      <w:r w:rsidRPr="005B17D3">
        <w:t xml:space="preserve"> enrollment eligibility</w:t>
      </w:r>
      <w:r w:rsidRPr="005B17D3">
        <w:fldChar w:fldCharType="begin"/>
      </w:r>
      <w:r w:rsidRPr="005B17D3">
        <w:instrText xml:space="preserve"> XE "Eligibility" </w:instrText>
      </w:r>
      <w:r w:rsidRPr="005B17D3">
        <w:fldChar w:fldCharType="end"/>
      </w:r>
      <w:r w:rsidRPr="005B17D3">
        <w:t xml:space="preserve"> in the VA healthcare system.</w:t>
      </w:r>
    </w:p>
    <w:p w14:paraId="4D56D25E" w14:textId="77777777" w:rsidR="00BE52CE" w:rsidRPr="005B17D3" w:rsidRDefault="00BE52CE" w:rsidP="00EF3896"/>
    <w:p w14:paraId="16D13BDD" w14:textId="283D1430" w:rsidR="00BE52CE" w:rsidRPr="005B17D3" w:rsidRDefault="002657CE" w:rsidP="00EF3896">
      <w:pPr>
        <w:pStyle w:val="glsbody"/>
      </w:pPr>
      <w:bookmarkStart w:id="95" w:name="_Toc399166509"/>
      <w:bookmarkStart w:id="96" w:name="_Toc399166567"/>
      <w:r w:rsidRPr="005B17D3">
        <w:drawing>
          <wp:inline distT="0" distB="0" distL="0" distR="0" wp14:anchorId="4A3C3BDF" wp14:editId="43A8A972">
            <wp:extent cx="5943600" cy="236855"/>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36855"/>
                    </a:xfrm>
                    <a:prstGeom prst="rect">
                      <a:avLst/>
                    </a:prstGeom>
                  </pic:spPr>
                </pic:pic>
              </a:graphicData>
            </a:graphic>
          </wp:inline>
        </w:drawing>
      </w:r>
    </w:p>
    <w:p w14:paraId="73F24D59" w14:textId="32BA7E2A" w:rsidR="00BE52CE" w:rsidRPr="005B17D3" w:rsidRDefault="00BE52CE" w:rsidP="00EF3896">
      <w:pPr>
        <w:pStyle w:val="Caption"/>
      </w:pPr>
      <w:bookmarkStart w:id="97" w:name="_Toc31622361"/>
      <w:r w:rsidRPr="005B17D3">
        <w:t xml:space="preserve">Figure </w:t>
      </w:r>
      <w:r w:rsidRPr="005B17D3">
        <w:rPr>
          <w:noProof/>
        </w:rPr>
        <w:fldChar w:fldCharType="begin"/>
      </w:r>
      <w:r w:rsidRPr="005B17D3">
        <w:rPr>
          <w:noProof/>
        </w:rPr>
        <w:instrText xml:space="preserve"> SEQ Figure \* ARABIC </w:instrText>
      </w:r>
      <w:r w:rsidRPr="005B17D3">
        <w:rPr>
          <w:noProof/>
        </w:rPr>
        <w:fldChar w:fldCharType="separate"/>
      </w:r>
      <w:r w:rsidR="00C2105F" w:rsidRPr="005B17D3">
        <w:rPr>
          <w:noProof/>
        </w:rPr>
        <w:t>4</w:t>
      </w:r>
      <w:r w:rsidRPr="005B17D3">
        <w:rPr>
          <w:noProof/>
        </w:rPr>
        <w:fldChar w:fldCharType="end"/>
      </w:r>
      <w:r w:rsidRPr="005B17D3">
        <w:t>: Tabs</w:t>
      </w:r>
      <w:bookmarkEnd w:id="97"/>
    </w:p>
    <w:bookmarkEnd w:id="95"/>
    <w:bookmarkEnd w:id="96"/>
    <w:p w14:paraId="318E34C9" w14:textId="77777777" w:rsidR="00BE52CE" w:rsidRPr="005B17D3" w:rsidRDefault="00BE52CE" w:rsidP="00EF3896">
      <w:r w:rsidRPr="005B17D3">
        <w:rPr>
          <w:b/>
        </w:rPr>
        <w:t>Main Area</w:t>
      </w:r>
      <w:r w:rsidRPr="005B17D3">
        <w:t xml:space="preserve"> -</w:t>
      </w:r>
      <w:r w:rsidRPr="005B17D3">
        <w:fldChar w:fldCharType="begin"/>
      </w:r>
      <w:r w:rsidRPr="005B17D3">
        <w:instrText xml:space="preserve"> XE "Main Area" </w:instrText>
      </w:r>
      <w:r w:rsidRPr="005B17D3">
        <w:fldChar w:fldCharType="end"/>
      </w:r>
      <w:r w:rsidRPr="005B17D3">
        <w:fldChar w:fldCharType="begin"/>
      </w:r>
      <w:r w:rsidRPr="005B17D3">
        <w:instrText xml:space="preserve"> XE "ES:Main Area" </w:instrText>
      </w:r>
      <w:r w:rsidRPr="005B17D3">
        <w:fldChar w:fldCharType="end"/>
      </w:r>
      <w:r w:rsidRPr="005B17D3">
        <w:t xml:space="preserve"> Most of the data in the beneficiary's record is found in the Main Area. Within the Main Area, links launch other screens for users</w:t>
      </w:r>
      <w:r w:rsidRPr="005B17D3">
        <w:fldChar w:fldCharType="begin"/>
      </w:r>
      <w:r w:rsidRPr="005B17D3">
        <w:instrText xml:space="preserve"> XE "User" </w:instrText>
      </w:r>
      <w:r w:rsidRPr="005B17D3">
        <w:fldChar w:fldCharType="end"/>
      </w:r>
      <w:r w:rsidRPr="005B17D3">
        <w:t xml:space="preserve"> to view, update, add, and delete information. </w:t>
      </w:r>
    </w:p>
    <w:p w14:paraId="378BDAC3" w14:textId="56FE6AA8" w:rsidR="00BE52CE" w:rsidRPr="005B17D3" w:rsidRDefault="00FA478C" w:rsidP="00EF3896">
      <w:pPr>
        <w:pStyle w:val="glsbody"/>
      </w:pPr>
      <w:r w:rsidRPr="005B17D3">
        <w:lastRenderedPageBreak/>
        <w:drawing>
          <wp:inline distT="0" distB="0" distL="0" distR="0" wp14:anchorId="794E9229" wp14:editId="6CEFBF98">
            <wp:extent cx="5943600" cy="2642235"/>
            <wp:effectExtent l="0" t="0" r="0" b="5715"/>
            <wp:docPr id="1519" name="Picture 1519" descr="Screen shot of the Main Area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642235"/>
                    </a:xfrm>
                    <a:prstGeom prst="rect">
                      <a:avLst/>
                    </a:prstGeom>
                  </pic:spPr>
                </pic:pic>
              </a:graphicData>
            </a:graphic>
          </wp:inline>
        </w:drawing>
      </w:r>
    </w:p>
    <w:p w14:paraId="0B543938" w14:textId="31ECB1C8" w:rsidR="00BE52CE" w:rsidRPr="005B17D3" w:rsidRDefault="00BE52CE" w:rsidP="00EF3896">
      <w:pPr>
        <w:pStyle w:val="Caption"/>
      </w:pPr>
      <w:bookmarkStart w:id="98" w:name="_Ref338062646"/>
      <w:bookmarkStart w:id="99" w:name="_Toc399166510"/>
      <w:bookmarkStart w:id="100" w:name="_Toc399166568"/>
      <w:bookmarkStart w:id="101" w:name="_Toc478746646"/>
      <w:bookmarkStart w:id="102" w:name="_Toc482888577"/>
      <w:bookmarkStart w:id="103" w:name="_Toc31622362"/>
      <w:r w:rsidRPr="005B17D3">
        <w:t xml:space="preserve">Figure </w:t>
      </w:r>
      <w:r w:rsidRPr="005B17D3">
        <w:rPr>
          <w:noProof/>
        </w:rPr>
        <w:fldChar w:fldCharType="begin"/>
      </w:r>
      <w:r w:rsidRPr="005B17D3">
        <w:rPr>
          <w:noProof/>
        </w:rPr>
        <w:instrText xml:space="preserve"> SEQ Figure \* ARABIC </w:instrText>
      </w:r>
      <w:r w:rsidRPr="005B17D3">
        <w:rPr>
          <w:noProof/>
        </w:rPr>
        <w:fldChar w:fldCharType="separate"/>
      </w:r>
      <w:r w:rsidR="00C2105F" w:rsidRPr="005B17D3">
        <w:rPr>
          <w:noProof/>
        </w:rPr>
        <w:t>5</w:t>
      </w:r>
      <w:r w:rsidRPr="005B17D3">
        <w:rPr>
          <w:noProof/>
        </w:rPr>
        <w:fldChar w:fldCharType="end"/>
      </w:r>
      <w:bookmarkEnd w:id="98"/>
      <w:r w:rsidRPr="005B17D3">
        <w:t xml:space="preserve">:  </w:t>
      </w:r>
      <w:r w:rsidR="00985BDF" w:rsidRPr="005B17D3">
        <w:t>Main Area</w:t>
      </w:r>
      <w:r w:rsidRPr="005B17D3">
        <w:t xml:space="preserve"> </w:t>
      </w:r>
      <w:r w:rsidR="00FA478C" w:rsidRPr="005B17D3">
        <w:t>s</w:t>
      </w:r>
      <w:r w:rsidRPr="005B17D3">
        <w:t>creen</w:t>
      </w:r>
      <w:bookmarkEnd w:id="99"/>
      <w:bookmarkEnd w:id="100"/>
      <w:bookmarkEnd w:id="101"/>
      <w:bookmarkEnd w:id="102"/>
      <w:bookmarkEnd w:id="103"/>
    </w:p>
    <w:p w14:paraId="3923CCAC" w14:textId="77777777" w:rsidR="00BE52CE" w:rsidRPr="005B17D3" w:rsidRDefault="00BE52CE" w:rsidP="00EF3896">
      <w:pPr>
        <w:rPr>
          <w:rFonts w:ascii="Arial" w:hAnsi="Arial" w:cs="Arial"/>
          <w:b/>
          <w:iCs/>
          <w:kern w:val="32"/>
          <w:sz w:val="36"/>
          <w:szCs w:val="28"/>
        </w:rPr>
      </w:pPr>
      <w:bookmarkStart w:id="104" w:name="_Toc406571001"/>
      <w:bookmarkStart w:id="105" w:name="_Toc478746440"/>
      <w:bookmarkStart w:id="106" w:name="_Toc482888370"/>
      <w:r w:rsidRPr="005B17D3">
        <w:br w:type="page"/>
      </w:r>
    </w:p>
    <w:p w14:paraId="2D6FA639" w14:textId="77777777" w:rsidR="00BE52CE" w:rsidRPr="005B17D3" w:rsidRDefault="00BE52CE" w:rsidP="00EF3896">
      <w:pPr>
        <w:pStyle w:val="Heading2"/>
        <w:rPr>
          <w:bCs/>
          <w:szCs w:val="32"/>
        </w:rPr>
      </w:pPr>
      <w:bookmarkStart w:id="107" w:name="_Toc31622092"/>
      <w:r w:rsidRPr="005B17D3">
        <w:lastRenderedPageBreak/>
        <w:t>Acronyms and Abbreviations</w:t>
      </w:r>
      <w:bookmarkEnd w:id="107"/>
      <w:r w:rsidRPr="005B17D3">
        <w:t xml:space="preserve"> </w:t>
      </w:r>
    </w:p>
    <w:p w14:paraId="2F4893FA" w14:textId="77777777" w:rsidR="00BE52CE" w:rsidRPr="005B17D3" w:rsidRDefault="00BE52CE" w:rsidP="00EF3896">
      <w:pPr>
        <w:pStyle w:val="BodyTextBullet2"/>
      </w:pPr>
      <w:r w:rsidRPr="005B17D3">
        <w:t>The following is a list of acronyms and definitions used in this user guide, online help, and ES application.</w:t>
      </w:r>
    </w:p>
    <w:p w14:paraId="0E61AB4D" w14:textId="77777777" w:rsidR="00BE52CE" w:rsidRPr="005B17D3" w:rsidRDefault="00BE52CE" w:rsidP="00EF3896">
      <w:pPr>
        <w:keepLines/>
        <w:spacing w:before="320" w:after="60"/>
        <w:jc w:val="center"/>
        <w:rPr>
          <w:rFonts w:ascii="Helvetica" w:hAnsi="Helvetica"/>
          <w:sz w:val="29"/>
          <w:szCs w:val="29"/>
        </w:rPr>
      </w:pPr>
      <w:r w:rsidRPr="005B17D3">
        <w:rPr>
          <w:rFonts w:ascii="Helvetica" w:hAnsi="Helvetica"/>
          <w:sz w:val="29"/>
          <w:szCs w:val="29"/>
        </w:rPr>
        <w:t>#</w:t>
      </w:r>
    </w:p>
    <w:p w14:paraId="53F55567" w14:textId="1AE0B4C2" w:rsidR="00BE52CE" w:rsidRPr="005B17D3" w:rsidRDefault="00BE52CE" w:rsidP="00EF3896">
      <w:pPr>
        <w:pStyle w:val="GlossaryDefinition"/>
      </w:pPr>
      <w:r w:rsidRPr="005B17D3">
        <w:rPr>
          <w:rStyle w:val="GlossaryLabel"/>
        </w:rPr>
        <w:t>10-10 EZ (form)</w:t>
      </w:r>
      <w:r w:rsidRPr="005B17D3">
        <w:rPr>
          <w:b/>
        </w:rPr>
        <w:t>:</w:t>
      </w:r>
      <w:r w:rsidRPr="005B17D3">
        <w:t xml:space="preserve"> This is the </w:t>
      </w:r>
      <w:r w:rsidR="00CA4099" w:rsidRPr="005B17D3">
        <w:t>a</w:t>
      </w:r>
      <w:r w:rsidRPr="005B17D3">
        <w:t xml:space="preserve">pplication for </w:t>
      </w:r>
      <w:r w:rsidR="0003637D" w:rsidRPr="005B17D3">
        <w:t>h</w:t>
      </w:r>
      <w:r w:rsidRPr="005B17D3">
        <w:t xml:space="preserve">ealth </w:t>
      </w:r>
      <w:r w:rsidR="0003637D" w:rsidRPr="005B17D3">
        <w:t>b</w:t>
      </w:r>
      <w:r w:rsidRPr="005B17D3">
        <w:t>enefits. Submission of this application provides the VA with the information they need to begin the enrollment</w:t>
      </w:r>
      <w:r w:rsidRPr="005B17D3">
        <w:fldChar w:fldCharType="begin"/>
      </w:r>
      <w:r w:rsidRPr="005B17D3">
        <w:instrText xml:space="preserve"> XE "Enrollment" </w:instrText>
      </w:r>
      <w:r w:rsidRPr="005B17D3">
        <w:fldChar w:fldCharType="end"/>
      </w:r>
      <w:r w:rsidRPr="005B17D3">
        <w:t xml:space="preserve"> application process for the Veteran in the healthcare system.</w:t>
      </w:r>
    </w:p>
    <w:p w14:paraId="05DA459C" w14:textId="77777777" w:rsidR="00BE52CE" w:rsidRPr="005B17D3" w:rsidRDefault="00BE52CE" w:rsidP="00EF3896">
      <w:pPr>
        <w:pStyle w:val="GlossaryDefinition"/>
      </w:pPr>
      <w:r w:rsidRPr="005B17D3">
        <w:rPr>
          <w:rStyle w:val="GlossaryLabel"/>
        </w:rPr>
        <w:t>10-10 EZR (form)</w:t>
      </w:r>
      <w:r w:rsidRPr="005B17D3">
        <w:rPr>
          <w:b/>
        </w:rPr>
        <w:t>:</w:t>
      </w:r>
      <w:r w:rsidRPr="005B17D3">
        <w:t xml:space="preserve"> This is the Application for Health Benefits Renewal form. Submission of this application provides the VA with updated personal, insurance and/or financial information for the Veteran already enrolled in the healthcare system.</w:t>
      </w:r>
    </w:p>
    <w:p w14:paraId="21AD2872" w14:textId="77777777" w:rsidR="00BE52CE" w:rsidRPr="005B17D3" w:rsidRDefault="00BE52CE" w:rsidP="00EF3896">
      <w:pPr>
        <w:keepLines/>
        <w:spacing w:before="320" w:after="60"/>
        <w:jc w:val="center"/>
        <w:rPr>
          <w:rFonts w:ascii="Helvetica" w:hAnsi="Helvetica"/>
          <w:b/>
          <w:bCs/>
          <w:sz w:val="29"/>
        </w:rPr>
      </w:pPr>
      <w:r w:rsidRPr="005B17D3">
        <w:rPr>
          <w:rFonts w:ascii="Helvetica" w:hAnsi="Helvetica"/>
          <w:b/>
          <w:bCs/>
          <w:sz w:val="29"/>
        </w:rPr>
        <w:t>A</w:t>
      </w:r>
    </w:p>
    <w:p w14:paraId="0AF56ECA" w14:textId="77777777" w:rsidR="00BE52CE" w:rsidRPr="005B17D3" w:rsidRDefault="00BE52CE" w:rsidP="00EF3896">
      <w:pPr>
        <w:pStyle w:val="GlossaryDefinition"/>
      </w:pPr>
      <w:r w:rsidRPr="005B17D3">
        <w:rPr>
          <w:rStyle w:val="GlossaryLabel"/>
        </w:rPr>
        <w:t>A&amp;A</w:t>
      </w:r>
      <w:r w:rsidRPr="005B17D3">
        <w:rPr>
          <w:b/>
        </w:rPr>
        <w:t>:</w:t>
      </w:r>
      <w:r w:rsidRPr="005B17D3">
        <w:t xml:space="preserve"> (see) Aid &amp; Attendance</w:t>
      </w:r>
      <w:r w:rsidRPr="005B17D3">
        <w:fldChar w:fldCharType="begin"/>
      </w:r>
      <w:r w:rsidRPr="005B17D3">
        <w:instrText xml:space="preserve"> XE "Aid &amp; Attendance" </w:instrText>
      </w:r>
      <w:r w:rsidRPr="005B17D3">
        <w:fldChar w:fldCharType="end"/>
      </w:r>
    </w:p>
    <w:p w14:paraId="04A7F8E7" w14:textId="71E985DE" w:rsidR="00BE52CE" w:rsidRPr="005B17D3" w:rsidRDefault="00BE52CE" w:rsidP="00EF3896">
      <w:pPr>
        <w:pStyle w:val="GlossaryDefinition"/>
      </w:pPr>
      <w:r w:rsidRPr="005B17D3">
        <w:rPr>
          <w:rStyle w:val="GlossaryLabel"/>
        </w:rPr>
        <w:t>AAC</w:t>
      </w:r>
      <w:r w:rsidRPr="005B17D3">
        <w:rPr>
          <w:b/>
        </w:rPr>
        <w:fldChar w:fldCharType="begin"/>
      </w:r>
      <w:r w:rsidRPr="005B17D3">
        <w:instrText xml:space="preserve"> XE "AAC" </w:instrText>
      </w:r>
      <w:r w:rsidRPr="005B17D3">
        <w:rPr>
          <w:b/>
        </w:rPr>
        <w:fldChar w:fldCharType="end"/>
      </w:r>
      <w:r w:rsidRPr="005B17D3">
        <w:rPr>
          <w:b/>
        </w:rPr>
        <w:t>:</w:t>
      </w:r>
      <w:r w:rsidRPr="005B17D3">
        <w:t xml:space="preserve"> (see) Austin </w:t>
      </w:r>
      <w:r w:rsidR="008E3F8F" w:rsidRPr="005B17D3">
        <w:t>Automation Center</w:t>
      </w:r>
      <w:r w:rsidRPr="005B17D3">
        <w:fldChar w:fldCharType="begin"/>
      </w:r>
      <w:r w:rsidRPr="005B17D3">
        <w:instrText xml:space="preserve"> XE "Austin Automation Center" </w:instrText>
      </w:r>
      <w:r w:rsidRPr="005B17D3">
        <w:fldChar w:fldCharType="end"/>
      </w:r>
    </w:p>
    <w:p w14:paraId="3B046E44" w14:textId="77777777" w:rsidR="00BE52CE" w:rsidRPr="005B17D3" w:rsidRDefault="00BE52CE" w:rsidP="00EF3896">
      <w:pPr>
        <w:pStyle w:val="GlossaryDefinition"/>
      </w:pPr>
      <w:r w:rsidRPr="005B17D3">
        <w:rPr>
          <w:b/>
        </w:rPr>
        <w:t>ACA</w:t>
      </w:r>
      <w:r w:rsidRPr="005B17D3">
        <w:t>: Affordable Care Act (Healthcare Reform</w:t>
      </w:r>
      <w:r w:rsidRPr="005B17D3">
        <w:fldChar w:fldCharType="begin"/>
      </w:r>
      <w:r w:rsidRPr="005B17D3">
        <w:instrText xml:space="preserve"> XE "Healthcare Reform" </w:instrText>
      </w:r>
      <w:r w:rsidRPr="005B17D3">
        <w:fldChar w:fldCharType="end"/>
      </w:r>
      <w:r w:rsidRPr="005B17D3">
        <w:t>/Affordable Care Act)</w:t>
      </w:r>
      <w:r w:rsidRPr="005B17D3">
        <w:fldChar w:fldCharType="begin"/>
      </w:r>
      <w:r w:rsidRPr="005B17D3">
        <w:instrText xml:space="preserve"> XE "ACA Affordable Care Act" </w:instrText>
      </w:r>
      <w:r w:rsidRPr="005B17D3">
        <w:fldChar w:fldCharType="end"/>
      </w:r>
    </w:p>
    <w:p w14:paraId="3406F0F5" w14:textId="77777777" w:rsidR="00BE52CE" w:rsidRPr="005B17D3" w:rsidRDefault="00BE52CE" w:rsidP="00EF3896">
      <w:pPr>
        <w:pStyle w:val="GlossaryDefinition"/>
      </w:pPr>
      <w:r w:rsidRPr="005B17D3">
        <w:rPr>
          <w:rStyle w:val="GlossaryLabel"/>
        </w:rPr>
        <w:t>ACK</w:t>
      </w:r>
      <w:r w:rsidRPr="005B17D3">
        <w:rPr>
          <w:b/>
        </w:rPr>
        <w:t>:</w:t>
      </w:r>
      <w:r w:rsidRPr="005B17D3">
        <w:t xml:space="preserve"> Acknowledgement</w:t>
      </w:r>
    </w:p>
    <w:p w14:paraId="0956C112" w14:textId="6A6AE7E3" w:rsidR="00BE52CE" w:rsidRPr="005B17D3" w:rsidRDefault="00BE52CE" w:rsidP="00EF3896">
      <w:pPr>
        <w:pStyle w:val="GlossaryDefinition"/>
      </w:pPr>
      <w:r w:rsidRPr="005B17D3">
        <w:rPr>
          <w:rStyle w:val="GlossaryLabel"/>
        </w:rPr>
        <w:t>Adjudicate</w:t>
      </w:r>
      <w:r w:rsidRPr="005B17D3">
        <w:rPr>
          <w:b/>
        </w:rPr>
        <w:t>:</w:t>
      </w:r>
      <w:r w:rsidRPr="005B17D3">
        <w:t xml:space="preserve"> To hear and settle (a case) by judicial procedure or to study and settle (a dispute or conflict).</w:t>
      </w:r>
    </w:p>
    <w:p w14:paraId="224EE52E" w14:textId="7DDE7D72" w:rsidR="00D06731" w:rsidRPr="005B17D3" w:rsidRDefault="00D06731" w:rsidP="00EF3896">
      <w:pPr>
        <w:pStyle w:val="GlossaryDefinition"/>
      </w:pPr>
      <w:r w:rsidRPr="005B17D3">
        <w:rPr>
          <w:rStyle w:val="GlossaryLabel"/>
        </w:rPr>
        <w:t>ADR:</w:t>
      </w:r>
      <w:r w:rsidRPr="005B17D3">
        <w:t xml:space="preserve"> Administrative Data Repository.</w:t>
      </w:r>
    </w:p>
    <w:p w14:paraId="60398FC0" w14:textId="77777777" w:rsidR="00BE52CE" w:rsidRPr="005B17D3" w:rsidRDefault="00BE52CE" w:rsidP="00EF3896">
      <w:pPr>
        <w:pStyle w:val="GlossaryDefinition"/>
      </w:pPr>
      <w:r w:rsidRPr="005B17D3">
        <w:rPr>
          <w:rStyle w:val="GlossaryLabel"/>
        </w:rPr>
        <w:t>AE</w:t>
      </w:r>
      <w:r w:rsidRPr="005B17D3">
        <w:rPr>
          <w:b/>
        </w:rPr>
        <w:t>:</w:t>
      </w:r>
      <w:r w:rsidRPr="005B17D3">
        <w:t xml:space="preserve"> Application Error</w:t>
      </w:r>
      <w:r w:rsidRPr="005B17D3">
        <w:fldChar w:fldCharType="begin"/>
      </w:r>
      <w:r w:rsidRPr="005B17D3">
        <w:instrText xml:space="preserve"> XE "</w:instrText>
      </w:r>
      <w:r w:rsidRPr="005B17D3">
        <w:rPr>
          <w:b/>
        </w:rPr>
        <w:instrText>Error</w:instrText>
      </w:r>
      <w:r w:rsidRPr="005B17D3">
        <w:instrText xml:space="preserve">:Definition" </w:instrText>
      </w:r>
      <w:r w:rsidRPr="005B17D3">
        <w:fldChar w:fldCharType="end"/>
      </w:r>
    </w:p>
    <w:p w14:paraId="1B4CAC24" w14:textId="77777777" w:rsidR="00BE52CE" w:rsidRPr="005B17D3" w:rsidRDefault="00BE52CE" w:rsidP="00EF3896">
      <w:pPr>
        <w:pStyle w:val="GlossaryDefinition"/>
      </w:pPr>
      <w:r w:rsidRPr="005B17D3">
        <w:rPr>
          <w:rStyle w:val="GlossaryLabel"/>
        </w:rPr>
        <w:t>Agent Orange</w:t>
      </w:r>
      <w:r w:rsidRPr="005B17D3">
        <w:rPr>
          <w:b/>
        </w:rPr>
        <w:fldChar w:fldCharType="begin"/>
      </w:r>
      <w:r w:rsidRPr="005B17D3">
        <w:instrText xml:space="preserve"> XE "</w:instrText>
      </w:r>
      <w:r w:rsidRPr="005B17D3">
        <w:rPr>
          <w:b/>
        </w:rPr>
        <w:instrText>Agent Orange</w:instrText>
      </w:r>
      <w:r w:rsidRPr="005B17D3">
        <w:instrText xml:space="preserve">" </w:instrText>
      </w:r>
      <w:r w:rsidRPr="005B17D3">
        <w:rPr>
          <w:b/>
        </w:rPr>
        <w:fldChar w:fldCharType="end"/>
      </w:r>
      <w:r w:rsidRPr="005B17D3">
        <w:rPr>
          <w:b/>
        </w:rPr>
        <w:t>:</w:t>
      </w:r>
      <w:r w:rsidRPr="005B17D3">
        <w:t xml:space="preserve"> An herbicide containing trace amounts of the toxic contaminant dioxin that was used primarily in the Vietnam War to defoliate areas of forest.</w:t>
      </w:r>
    </w:p>
    <w:p w14:paraId="6774B06D" w14:textId="77777777" w:rsidR="00BE52CE" w:rsidRPr="005B17D3" w:rsidRDefault="00BE52CE" w:rsidP="00EF3896">
      <w:pPr>
        <w:pStyle w:val="GlossaryDefinition"/>
      </w:pPr>
      <w:r w:rsidRPr="005B17D3">
        <w:rPr>
          <w:rStyle w:val="GlossaryLabel"/>
        </w:rPr>
        <w:t>Aid &amp; Attendance</w:t>
      </w:r>
      <w:r w:rsidRPr="005B17D3">
        <w:rPr>
          <w:b/>
        </w:rPr>
        <w:fldChar w:fldCharType="begin"/>
      </w:r>
      <w:r w:rsidRPr="005B17D3">
        <w:instrText xml:space="preserve"> XE "</w:instrText>
      </w:r>
      <w:r w:rsidRPr="005B17D3">
        <w:rPr>
          <w:b/>
        </w:rPr>
        <w:instrText>Aid &amp; Attendance</w:instrText>
      </w:r>
      <w:r w:rsidRPr="005B17D3">
        <w:instrText xml:space="preserve">" </w:instrText>
      </w:r>
      <w:r w:rsidRPr="005B17D3">
        <w:rPr>
          <w:b/>
        </w:rPr>
        <w:fldChar w:fldCharType="end"/>
      </w:r>
      <w:r w:rsidRPr="005B17D3">
        <w:rPr>
          <w:b/>
        </w:rPr>
        <w:t>:</w:t>
      </w:r>
      <w:r w:rsidRPr="005B17D3">
        <w:t xml:space="preserve"> Need for Aid &amp; Attendance means helplessness or being so nearly helpless as to require the regular aid and attendance of another person.</w:t>
      </w:r>
    </w:p>
    <w:p w14:paraId="02A12D27" w14:textId="035DFF1D" w:rsidR="00BE52CE" w:rsidRPr="005B17D3" w:rsidRDefault="00BE52CE" w:rsidP="00EF3896">
      <w:pPr>
        <w:pStyle w:val="GlossaryDefinition"/>
      </w:pPr>
      <w:r w:rsidRPr="005B17D3">
        <w:rPr>
          <w:rStyle w:val="GlossaryLabel"/>
        </w:rPr>
        <w:t>AITC</w:t>
      </w:r>
      <w:r w:rsidRPr="005B17D3">
        <w:rPr>
          <w:b/>
        </w:rPr>
        <w:t>:</w:t>
      </w:r>
      <w:r w:rsidRPr="005B17D3">
        <w:t xml:space="preserve"> Austin Information Technology Center</w:t>
      </w:r>
    </w:p>
    <w:p w14:paraId="4810B5C1" w14:textId="2BCF44A4" w:rsidR="00B33BB8" w:rsidRPr="005B17D3" w:rsidRDefault="00B33BB8" w:rsidP="008808E4">
      <w:pPr>
        <w:ind w:left="360"/>
        <w:rPr>
          <w:sz w:val="22"/>
          <w:szCs w:val="22"/>
        </w:rPr>
      </w:pPr>
      <w:bookmarkStart w:id="108" w:name="_Hlk29812346"/>
      <w:r w:rsidRPr="005B17D3">
        <w:rPr>
          <w:rStyle w:val="GlossaryLabel"/>
        </w:rPr>
        <w:t>Anonymous Application:</w:t>
      </w:r>
      <w:r w:rsidRPr="005B17D3">
        <w:t xml:space="preserve"> </w:t>
      </w:r>
      <w:r w:rsidR="008649AE" w:rsidRPr="005B17D3">
        <w:rPr>
          <w:sz w:val="22"/>
          <w:szCs w:val="22"/>
        </w:rPr>
        <w:t>Anonymous application is submitted from someone who does not log</w:t>
      </w:r>
      <w:r w:rsidR="008808E4" w:rsidRPr="005B17D3">
        <w:rPr>
          <w:sz w:val="22"/>
          <w:szCs w:val="22"/>
        </w:rPr>
        <w:t xml:space="preserve"> </w:t>
      </w:r>
      <w:r w:rsidR="008649AE" w:rsidRPr="005B17D3">
        <w:rPr>
          <w:sz w:val="22"/>
          <w:szCs w:val="22"/>
        </w:rPr>
        <w:t>in to VA.gov prior to submitting it. All applications, both anonymous and authenticated, originate from the HCA on VA.gov.</w:t>
      </w:r>
      <w:r w:rsidR="008649AE" w:rsidRPr="005B17D3">
        <w:t xml:space="preserve"> </w:t>
      </w:r>
    </w:p>
    <w:bookmarkEnd w:id="108"/>
    <w:p w14:paraId="7C4DE5B0" w14:textId="77777777" w:rsidR="00BE52CE" w:rsidRPr="005B17D3" w:rsidRDefault="00BE52CE" w:rsidP="00EF3896">
      <w:pPr>
        <w:pStyle w:val="GlossaryDefinition"/>
      </w:pPr>
      <w:r w:rsidRPr="005B17D3">
        <w:rPr>
          <w:rStyle w:val="GlossaryLabel"/>
        </w:rPr>
        <w:t>Applicant</w:t>
      </w:r>
      <w:r w:rsidRPr="005B17D3">
        <w:rPr>
          <w:b/>
        </w:rPr>
        <w:t>:</w:t>
      </w:r>
      <w:r w:rsidRPr="005B17D3">
        <w:t xml:space="preserve"> An applicant is one that applies for benefits as in VA healthcare benefits.</w:t>
      </w:r>
    </w:p>
    <w:p w14:paraId="53719DCE" w14:textId="77777777" w:rsidR="00BE52CE" w:rsidRPr="005B17D3" w:rsidRDefault="00BE52CE" w:rsidP="00EF3896">
      <w:pPr>
        <w:pStyle w:val="GlossaryDefinition"/>
        <w:rPr>
          <w:rStyle w:val="GlossaryLabel"/>
          <w:b w:val="0"/>
        </w:rPr>
      </w:pPr>
      <w:r w:rsidRPr="005B17D3">
        <w:rPr>
          <w:rStyle w:val="GlossaryLabel"/>
        </w:rPr>
        <w:t xml:space="preserve">As of Date: </w:t>
      </w:r>
      <w:r w:rsidRPr="005B17D3">
        <w:rPr>
          <w:rStyle w:val="GlossaryLabel"/>
          <w:b w:val="0"/>
        </w:rPr>
        <w:t>The last date/time the Active Duty status for a service member/Veteran was received from MSDS.</w:t>
      </w:r>
    </w:p>
    <w:p w14:paraId="48BFC4F9" w14:textId="77777777" w:rsidR="00BE52CE" w:rsidRPr="005B17D3" w:rsidRDefault="00BE52CE" w:rsidP="00EF3896">
      <w:pPr>
        <w:pStyle w:val="GlossaryDefinition"/>
      </w:pPr>
      <w:r w:rsidRPr="005B17D3">
        <w:rPr>
          <w:rStyle w:val="GlossaryLabel"/>
        </w:rPr>
        <w:t>Austin Automation Center</w:t>
      </w:r>
      <w:r w:rsidRPr="005B17D3">
        <w:rPr>
          <w:b/>
        </w:rPr>
        <w:fldChar w:fldCharType="begin"/>
      </w:r>
      <w:r w:rsidRPr="005B17D3">
        <w:instrText xml:space="preserve"> XE "</w:instrText>
      </w:r>
      <w:r w:rsidRPr="005B17D3">
        <w:rPr>
          <w:b/>
        </w:rPr>
        <w:instrText>Austin Automation Center</w:instrText>
      </w:r>
      <w:r w:rsidRPr="005B17D3">
        <w:instrText xml:space="preserve">" </w:instrText>
      </w:r>
      <w:r w:rsidRPr="005B17D3">
        <w:rPr>
          <w:b/>
        </w:rPr>
        <w:fldChar w:fldCharType="end"/>
      </w:r>
      <w:r w:rsidRPr="005B17D3">
        <w:rPr>
          <w:b/>
        </w:rPr>
        <w:t>:</w:t>
      </w:r>
      <w:r w:rsidRPr="005B17D3">
        <w:t xml:space="preserve"> (see) Austin Information Technology Center</w:t>
      </w:r>
    </w:p>
    <w:p w14:paraId="7FF455D3" w14:textId="77777777" w:rsidR="00BE52CE" w:rsidRPr="005B17D3" w:rsidRDefault="00BE52CE" w:rsidP="00EF3896">
      <w:pPr>
        <w:pStyle w:val="GlossaryDefinition"/>
      </w:pPr>
      <w:r w:rsidRPr="005B17D3">
        <w:rPr>
          <w:rStyle w:val="GlossaryLabel"/>
        </w:rPr>
        <w:lastRenderedPageBreak/>
        <w:t>Austin Information Technology Center</w:t>
      </w:r>
      <w:r w:rsidRPr="005B17D3">
        <w:rPr>
          <w:b/>
        </w:rPr>
        <w:fldChar w:fldCharType="begin"/>
      </w:r>
      <w:r w:rsidRPr="005B17D3">
        <w:instrText xml:space="preserve"> XE "</w:instrText>
      </w:r>
      <w:r w:rsidRPr="005B17D3">
        <w:rPr>
          <w:b/>
        </w:rPr>
        <w:instrText>Austin Automation Center</w:instrText>
      </w:r>
      <w:r w:rsidRPr="005B17D3">
        <w:instrText xml:space="preserve">" </w:instrText>
      </w:r>
      <w:r w:rsidRPr="005B17D3">
        <w:rPr>
          <w:b/>
        </w:rPr>
        <w:fldChar w:fldCharType="end"/>
      </w:r>
      <w:r w:rsidRPr="005B17D3">
        <w:rPr>
          <w:b/>
        </w:rPr>
        <w:t>:</w:t>
      </w:r>
      <w:r w:rsidRPr="005B17D3">
        <w:t xml:space="preserve"> The AITC (Austin Automation Center (AAC)) provides comprehensive e-government solutions to match the critical needs of VA and other federal agency customers, from managing data to automating business processes. The AITC supports over 100 customer applications that provide mission\ critical data for financial management, payroll, human resources, logistics, medical records, eligibility benefits and supply functions.</w:t>
      </w:r>
    </w:p>
    <w:p w14:paraId="5B8D89E5" w14:textId="77777777" w:rsidR="00BE52CE" w:rsidRPr="005B17D3" w:rsidRDefault="00BE52CE" w:rsidP="00EF3896">
      <w:pPr>
        <w:keepLines/>
        <w:spacing w:before="320" w:after="60"/>
        <w:jc w:val="center"/>
        <w:rPr>
          <w:rFonts w:ascii="Helvetica" w:hAnsi="Helvetica"/>
          <w:b/>
          <w:bCs/>
          <w:sz w:val="29"/>
        </w:rPr>
      </w:pPr>
      <w:r w:rsidRPr="005B17D3">
        <w:rPr>
          <w:rFonts w:ascii="Helvetica" w:hAnsi="Helvetica"/>
          <w:b/>
          <w:bCs/>
          <w:sz w:val="29"/>
        </w:rPr>
        <w:t>B</w:t>
      </w:r>
    </w:p>
    <w:p w14:paraId="5FEFF4F9" w14:textId="77777777" w:rsidR="00BE52CE" w:rsidRPr="005B17D3" w:rsidRDefault="00BE52CE" w:rsidP="00EF3896">
      <w:pPr>
        <w:pStyle w:val="GlossaryDefinition"/>
      </w:pPr>
      <w:r w:rsidRPr="005B17D3">
        <w:rPr>
          <w:rStyle w:val="GlossaryLabel"/>
        </w:rPr>
        <w:t>Bar Code ID</w:t>
      </w:r>
      <w:r w:rsidRPr="005B17D3">
        <w:rPr>
          <w:b/>
        </w:rPr>
        <w:fldChar w:fldCharType="begin"/>
      </w:r>
      <w:r w:rsidRPr="005B17D3">
        <w:instrText xml:space="preserve"> XE "</w:instrText>
      </w:r>
      <w:r w:rsidRPr="005B17D3">
        <w:rPr>
          <w:b/>
        </w:rPr>
        <w:instrText>ID</w:instrText>
      </w:r>
      <w:r w:rsidRPr="005B17D3">
        <w:instrText xml:space="preserve">:Bar Code:definition" </w:instrText>
      </w:r>
      <w:r w:rsidRPr="005B17D3">
        <w:rPr>
          <w:b/>
        </w:rPr>
        <w:fldChar w:fldCharType="end"/>
      </w:r>
      <w:r w:rsidRPr="005B17D3">
        <w:rPr>
          <w:b/>
        </w:rPr>
        <w:t>:</w:t>
      </w:r>
      <w:r w:rsidRPr="005B17D3">
        <w:t xml:space="preserve"> Bar Code id is a system generated, unique identifier that may be printed on communications</w:t>
      </w:r>
      <w:r w:rsidRPr="005B17D3">
        <w:fldChar w:fldCharType="begin"/>
      </w:r>
      <w:r w:rsidRPr="005B17D3">
        <w:instrText xml:space="preserve"> XE "</w:instrText>
      </w:r>
      <w:r w:rsidRPr="005B17D3">
        <w:rPr>
          <w:b/>
        </w:rPr>
        <w:instrText>Communications</w:instrText>
      </w:r>
      <w:r w:rsidRPr="005B17D3">
        <w:instrText xml:space="preserve">:Bar Code" </w:instrText>
      </w:r>
      <w:r w:rsidRPr="005B17D3">
        <w:fldChar w:fldCharType="end"/>
      </w:r>
      <w:r w:rsidRPr="005B17D3">
        <w:t xml:space="preserve"> and/or used to uniquely identify a communication log entry, the associate workload event if applicable, and the individual.</w:t>
      </w:r>
    </w:p>
    <w:p w14:paraId="1395EC0C" w14:textId="77777777" w:rsidR="00BE52CE" w:rsidRPr="005B17D3" w:rsidRDefault="00BE52CE" w:rsidP="00EF3896">
      <w:pPr>
        <w:pStyle w:val="GlossaryDefinition"/>
      </w:pPr>
      <w:r w:rsidRPr="005B17D3">
        <w:rPr>
          <w:rStyle w:val="GlossaryLabel"/>
        </w:rPr>
        <w:t>BDN</w:t>
      </w:r>
      <w:r w:rsidRPr="005B17D3">
        <w:rPr>
          <w:b/>
        </w:rPr>
        <w:t>:</w:t>
      </w:r>
      <w:r w:rsidRPr="005B17D3">
        <w:t xml:space="preserve"> Benefit Delivery Network</w:t>
      </w:r>
    </w:p>
    <w:p w14:paraId="798D37F0" w14:textId="77777777" w:rsidR="00BE52CE" w:rsidRPr="005B17D3" w:rsidRDefault="00BE52CE" w:rsidP="00EF3896">
      <w:pPr>
        <w:pStyle w:val="GlossaryDefinition"/>
      </w:pPr>
      <w:r w:rsidRPr="005B17D3">
        <w:rPr>
          <w:rStyle w:val="GlossaryLabel"/>
        </w:rPr>
        <w:t>Beneficiary</w:t>
      </w:r>
      <w:r w:rsidRPr="005B17D3">
        <w:rPr>
          <w:b/>
        </w:rPr>
        <w:t>:</w:t>
      </w:r>
      <w:r w:rsidRPr="005B17D3">
        <w:t xml:space="preserve"> A beneficiary is one that receives a benefit as in VA healthcare benefits.</w:t>
      </w:r>
    </w:p>
    <w:p w14:paraId="39A7D924" w14:textId="77777777" w:rsidR="00BE52CE" w:rsidRPr="005B17D3" w:rsidRDefault="00BE52CE" w:rsidP="00EF3896">
      <w:pPr>
        <w:pStyle w:val="GlossaryDefinition"/>
      </w:pPr>
      <w:r w:rsidRPr="005B17D3">
        <w:rPr>
          <w:rStyle w:val="GlossaryLabel"/>
        </w:rPr>
        <w:t>Beneficiary Identification Records Locator System</w:t>
      </w:r>
      <w:r w:rsidRPr="005B17D3">
        <w:rPr>
          <w:b/>
        </w:rPr>
        <w:t xml:space="preserve">: </w:t>
      </w:r>
      <w:r w:rsidRPr="005B17D3">
        <w:rPr>
          <w:b/>
          <w:bCs/>
          <w:u w:val="single"/>
        </w:rPr>
        <w:fldChar w:fldCharType="begin"/>
      </w:r>
      <w:r w:rsidRPr="005B17D3">
        <w:instrText xml:space="preserve"> XE "</w:instrText>
      </w:r>
      <w:r w:rsidRPr="005B17D3">
        <w:rPr>
          <w:b/>
          <w:bCs/>
        </w:rPr>
        <w:instrText>BIRLS</w:instrText>
      </w:r>
      <w:r w:rsidRPr="005B17D3">
        <w:rPr>
          <w:b/>
          <w:bCs/>
          <w:u w:val="single"/>
        </w:rPr>
        <w:instrText>:</w:instrText>
      </w:r>
      <w:r w:rsidRPr="005B17D3">
        <w:instrText xml:space="preserve">Definition" </w:instrText>
      </w:r>
      <w:r w:rsidRPr="005B17D3">
        <w:rPr>
          <w:b/>
          <w:bCs/>
          <w:u w:val="single"/>
        </w:rPr>
        <w:fldChar w:fldCharType="end"/>
      </w:r>
      <w:r w:rsidRPr="005B17D3">
        <w:t>The Beneficiary Identification Records Locator System (BIRLS) is a Department of Veterans Affairs (VA) Veterans Benefits Administration (VBA) database containing records of all beneficiaries, including Veterans whose survivors applied for death benefits. In addition to these applications for VA benefits, sources of data include Veterans discharged from the military service since March 1973, Medal of Honor recipients, and service members with accounts for VA education benefits.</w:t>
      </w:r>
    </w:p>
    <w:p w14:paraId="774203BB" w14:textId="77777777" w:rsidR="00BE52CE" w:rsidRPr="005B17D3" w:rsidRDefault="00BE52CE" w:rsidP="00EF3896">
      <w:pPr>
        <w:pStyle w:val="GlossaryDefinition"/>
      </w:pPr>
      <w:r w:rsidRPr="005B17D3">
        <w:rPr>
          <w:rStyle w:val="GlossaryLabel"/>
        </w:rPr>
        <w:t>BIRLS</w:t>
      </w:r>
      <w:r w:rsidRPr="005B17D3">
        <w:rPr>
          <w:b/>
        </w:rPr>
        <w:t>:</w:t>
      </w:r>
      <w:r w:rsidRPr="005B17D3">
        <w:t xml:space="preserve"> Beneficiary Identification Records Locator System</w:t>
      </w:r>
    </w:p>
    <w:p w14:paraId="3A960BFA" w14:textId="77777777" w:rsidR="00BE52CE" w:rsidRPr="005B17D3" w:rsidRDefault="00BE52CE" w:rsidP="00EF3896">
      <w:pPr>
        <w:pStyle w:val="GlossaryDefinition"/>
      </w:pPr>
      <w:r w:rsidRPr="005B17D3">
        <w:rPr>
          <w:rStyle w:val="GlossaryLabel"/>
        </w:rPr>
        <w:t>BOS</w:t>
      </w:r>
      <w:r w:rsidRPr="005B17D3">
        <w:rPr>
          <w:b/>
        </w:rPr>
        <w:t>:</w:t>
      </w:r>
      <w:r w:rsidRPr="005B17D3">
        <w:t xml:space="preserve"> Business Office</w:t>
      </w:r>
      <w:r w:rsidRPr="005B17D3">
        <w:fldChar w:fldCharType="begin"/>
      </w:r>
      <w:r w:rsidRPr="005B17D3">
        <w:instrText xml:space="preserve"> XE "</w:instrText>
      </w:r>
      <w:r w:rsidRPr="005B17D3">
        <w:rPr>
          <w:b/>
          <w:iCs/>
        </w:rPr>
        <w:instrText>Office</w:instrText>
      </w:r>
      <w:r w:rsidRPr="005B17D3">
        <w:rPr>
          <w:iCs/>
        </w:rPr>
        <w:instrText>:</w:instrText>
      </w:r>
      <w:r w:rsidRPr="005B17D3">
        <w:instrText xml:space="preserve">BOS:definition" </w:instrText>
      </w:r>
      <w:r w:rsidRPr="005B17D3">
        <w:fldChar w:fldCharType="end"/>
      </w:r>
      <w:r w:rsidRPr="005B17D3">
        <w:t xml:space="preserve"> Section.</w:t>
      </w:r>
    </w:p>
    <w:p w14:paraId="29565727" w14:textId="77777777" w:rsidR="00BE52CE" w:rsidRPr="005B17D3" w:rsidRDefault="00BE52CE" w:rsidP="00EF3896">
      <w:pPr>
        <w:keepLines/>
        <w:spacing w:before="320" w:after="60"/>
        <w:jc w:val="center"/>
        <w:rPr>
          <w:rFonts w:ascii="Helvetica" w:hAnsi="Helvetica"/>
          <w:b/>
          <w:bCs/>
          <w:sz w:val="29"/>
        </w:rPr>
      </w:pPr>
      <w:r w:rsidRPr="005B17D3">
        <w:rPr>
          <w:rFonts w:ascii="Helvetica" w:hAnsi="Helvetica"/>
          <w:b/>
          <w:bCs/>
          <w:sz w:val="29"/>
        </w:rPr>
        <w:t>C</w:t>
      </w:r>
    </w:p>
    <w:p w14:paraId="705A4B22" w14:textId="77777777" w:rsidR="00BE52CE" w:rsidRPr="005B17D3" w:rsidRDefault="00BE52CE" w:rsidP="00EF3896">
      <w:pPr>
        <w:pStyle w:val="GlossaryDefinition"/>
      </w:pPr>
      <w:r w:rsidRPr="005B17D3">
        <w:rPr>
          <w:rStyle w:val="GlossaryLabel"/>
        </w:rPr>
        <w:t>C&amp;P</w:t>
      </w:r>
      <w:r w:rsidRPr="005B17D3">
        <w:rPr>
          <w:b/>
        </w:rPr>
        <w:t>:</w:t>
      </w:r>
      <w:r w:rsidRPr="005B17D3">
        <w:t xml:space="preserve"> Compensation &amp; Pension.</w:t>
      </w:r>
    </w:p>
    <w:p w14:paraId="53013AA1" w14:textId="77777777" w:rsidR="00BE52CE" w:rsidRPr="005B17D3" w:rsidRDefault="00BE52CE" w:rsidP="00EF3896">
      <w:pPr>
        <w:pStyle w:val="GlossaryDefinition"/>
      </w:pPr>
      <w:r w:rsidRPr="005B17D3">
        <w:rPr>
          <w:rStyle w:val="GlossaryLabel"/>
        </w:rPr>
        <w:t xml:space="preserve">CASS: </w:t>
      </w:r>
      <w:r w:rsidRPr="005B17D3">
        <w:rPr>
          <w:rStyle w:val="GlossaryLabel"/>
          <w:b w:val="0"/>
        </w:rPr>
        <w:t>Coding Accuracy Support System.</w:t>
      </w:r>
    </w:p>
    <w:p w14:paraId="71332640" w14:textId="77777777" w:rsidR="00BE52CE" w:rsidRPr="005B17D3" w:rsidRDefault="00BE52CE" w:rsidP="00EF3896">
      <w:pPr>
        <w:pStyle w:val="GlossaryDefinition"/>
      </w:pPr>
      <w:bookmarkStart w:id="109" w:name="CLVp18"/>
      <w:bookmarkEnd w:id="109"/>
      <w:r w:rsidRPr="005B17D3">
        <w:rPr>
          <w:rStyle w:val="GlossaryLabel"/>
        </w:rPr>
        <w:t xml:space="preserve">Camp Lejeune Environmental Action Report (CLEAR) – </w:t>
      </w:r>
      <w:r w:rsidRPr="005B17D3">
        <w:fldChar w:fldCharType="begin"/>
      </w:r>
      <w:r w:rsidRPr="005B17D3">
        <w:instrText xml:space="preserve"> XE "Camp Lejeune:</w:instrText>
      </w:r>
      <w:r w:rsidRPr="005B17D3">
        <w:rPr>
          <w:rStyle w:val="GlossaryLabel"/>
        </w:rPr>
        <w:instrText>Camp Lejeune Environmental Action Report</w:instrText>
      </w:r>
      <w:r w:rsidRPr="005B17D3">
        <w:instrText xml:space="preserve">" </w:instrText>
      </w:r>
      <w:r w:rsidRPr="005B17D3">
        <w:fldChar w:fldCharType="end"/>
      </w:r>
      <w:r w:rsidRPr="005B17D3">
        <w:rPr>
          <w:rStyle w:val="GlossaryLabel"/>
          <w:b w:val="0"/>
        </w:rPr>
        <w:t>CLEAR is a</w:t>
      </w:r>
      <w:r w:rsidRPr="005B17D3">
        <w:rPr>
          <w:rStyle w:val="GlossaryLabel"/>
        </w:rPr>
        <w:t xml:space="preserve"> </w:t>
      </w:r>
      <w:r w:rsidRPr="005B17D3">
        <w:rPr>
          <w:lang w:val="en"/>
        </w:rPr>
        <w:t>VA-created interim mechanism that tracks requests for care from Camp Lejeune</w:t>
      </w:r>
      <w:r w:rsidRPr="005B17D3">
        <w:fldChar w:fldCharType="begin"/>
      </w:r>
      <w:r w:rsidRPr="005B17D3">
        <w:instrText xml:space="preserve"> XE "Camp Lejeune:CLEAR" </w:instrText>
      </w:r>
      <w:r w:rsidRPr="005B17D3">
        <w:fldChar w:fldCharType="end"/>
      </w:r>
      <w:r w:rsidRPr="005B17D3">
        <w:rPr>
          <w:lang w:val="en"/>
        </w:rPr>
        <w:t xml:space="preserve"> Veterans and family members. </w:t>
      </w:r>
      <w:r w:rsidRPr="005B17D3">
        <w:t>It tracks calls to the VA call center as well as direct contact made by Veterans or family members at VA medical centers.</w:t>
      </w:r>
    </w:p>
    <w:p w14:paraId="524F5771" w14:textId="77777777" w:rsidR="00BE52CE" w:rsidRPr="005B17D3" w:rsidRDefault="00BE52CE" w:rsidP="00EF3896">
      <w:pPr>
        <w:pStyle w:val="GlossaryDefinition"/>
      </w:pPr>
      <w:r w:rsidRPr="005B17D3">
        <w:rPr>
          <w:rStyle w:val="GlossaryLabel"/>
        </w:rPr>
        <w:t xml:space="preserve">Camp Lejeune </w:t>
      </w:r>
      <w:r w:rsidRPr="005B17D3">
        <w:rPr>
          <w:rStyle w:val="GlossaryLabel"/>
          <w:b w:val="0"/>
        </w:rPr>
        <w:t>–</w:t>
      </w:r>
      <w:r w:rsidRPr="005B17D3">
        <w:rPr>
          <w:b/>
        </w:rPr>
        <w:t xml:space="preserve"> Veteran (CL-V):</w:t>
      </w:r>
      <w:r w:rsidRPr="005B17D3">
        <w:t xml:space="preserve"> </w:t>
      </w:r>
      <w:r w:rsidRPr="005B17D3">
        <w:fldChar w:fldCharType="begin"/>
      </w:r>
      <w:r w:rsidRPr="005B17D3">
        <w:instrText xml:space="preserve"> XE "Camp Lejeune:CL-V" </w:instrText>
      </w:r>
      <w:r w:rsidRPr="005B17D3">
        <w:fldChar w:fldCharType="end"/>
      </w:r>
      <w:r w:rsidRPr="005B17D3">
        <w:t>From the 1950s to the 1980s, people living or working at the U.S. Marine Corps Base Camp Lejeune (CL), NC, were exposed to drinking water contaminated with industrial solvents, benzene, and other chemicals. On August 6, 2012, President Obama signed into law the “Honoring America’s Veterans and Caring for Camp Lejeune Families Act of 2012” (P. L. 112-154). This law provides health care for Veterans who served on active duty at Camp Lejeune and reimbursement for health care to family members who resided at Camp Lejeune for more than 30 days between August 1, 1953 and December 31, 1987. The law authorizes care for 15 medical conditions, even if there is insufficient medical evidence to conclude that such illnesses or conditions are attributable to the Veterans’ military service or family members residing at Camp Lejeune.</w:t>
      </w:r>
    </w:p>
    <w:p w14:paraId="48DA5CFF" w14:textId="77777777" w:rsidR="00BE52CE" w:rsidRPr="005B17D3" w:rsidRDefault="00BE52CE" w:rsidP="00EF3896">
      <w:pPr>
        <w:pStyle w:val="GlossaryDefinition"/>
        <w:ind w:firstLine="0"/>
      </w:pPr>
      <w:r w:rsidRPr="005B17D3">
        <w:lastRenderedPageBreak/>
        <w:t>The Camp Lejeune-Veteran (CL-V) project improves organizational efficiency in providing services to affected Veterans by ensuring they are appropriately identified as Camp Lejeune eligible, assigning them to Priority Group 6, and waiving co-payments for their conditions related to Camp Lejeune. This helps address mandate House Resolution (H.R.) 1627 (now Public Law (P.L.) 112-154, Honoring America’s Veterans which requires VA to provide hospital care and medical services to Veterans who served on active duty at Camp Lejeune for one or more of 15 specified illnesses or conditions.</w:t>
      </w:r>
    </w:p>
    <w:p w14:paraId="7C2E7F65" w14:textId="77777777" w:rsidR="00BE52CE" w:rsidRPr="005B17D3" w:rsidRDefault="00BE52CE" w:rsidP="00EF3896">
      <w:pPr>
        <w:pStyle w:val="GlossaryDefinition"/>
      </w:pPr>
      <w:r w:rsidRPr="005B17D3">
        <w:rPr>
          <w:rStyle w:val="GlossaryLabel"/>
        </w:rPr>
        <w:t>Capabilities</w:t>
      </w:r>
      <w:r w:rsidRPr="005B17D3">
        <w:rPr>
          <w:b/>
        </w:rPr>
        <w:fldChar w:fldCharType="begin"/>
      </w:r>
      <w:r w:rsidRPr="005B17D3">
        <w:instrText xml:space="preserve"> XE "</w:instrText>
      </w:r>
      <w:r w:rsidRPr="005B17D3">
        <w:rPr>
          <w:b/>
          <w:iCs/>
          <w:u w:val="single"/>
        </w:rPr>
        <w:instrText>Capabilities</w:instrText>
      </w:r>
      <w:r w:rsidRPr="005B17D3">
        <w:instrText xml:space="preserve">" </w:instrText>
      </w:r>
      <w:r w:rsidRPr="005B17D3">
        <w:rPr>
          <w:b/>
        </w:rPr>
        <w:fldChar w:fldCharType="end"/>
      </w:r>
      <w:r w:rsidRPr="005B17D3">
        <w:rPr>
          <w:b/>
        </w:rPr>
        <w:t>:</w:t>
      </w:r>
      <w:r w:rsidRPr="005B17D3">
        <w:t xml:space="preserve"> Capabilities are pre-defined and are essentially the known ES</w:t>
      </w:r>
      <w:r w:rsidRPr="005B17D3">
        <w:fldChar w:fldCharType="begin"/>
      </w:r>
      <w:r w:rsidRPr="005B17D3">
        <w:instrText xml:space="preserve"> XE "ES" </w:instrText>
      </w:r>
      <w:r w:rsidRPr="005B17D3">
        <w:fldChar w:fldCharType="end"/>
      </w:r>
      <w:r w:rsidRPr="005B17D3">
        <w:t xml:space="preserve"> system functions.</w:t>
      </w:r>
    </w:p>
    <w:p w14:paraId="1EDA40F3" w14:textId="77777777" w:rsidR="00BE52CE" w:rsidRPr="005B17D3" w:rsidRDefault="00BE52CE" w:rsidP="00EF3896">
      <w:pPr>
        <w:pStyle w:val="GlossaryDefinition"/>
      </w:pPr>
      <w:r w:rsidRPr="005B17D3">
        <w:rPr>
          <w:rStyle w:val="GlossaryLabel"/>
        </w:rPr>
        <w:t>Capability</w:t>
      </w:r>
      <w:r w:rsidRPr="005B17D3">
        <w:rPr>
          <w:rStyle w:val="GlossaryLabel"/>
        </w:rPr>
        <w:fldChar w:fldCharType="begin"/>
      </w:r>
      <w:r w:rsidRPr="005B17D3">
        <w:rPr>
          <w:rStyle w:val="GlossaryLabel"/>
        </w:rPr>
        <w:instrText xml:space="preserve"> XE "</w:instrText>
      </w:r>
      <w:r w:rsidRPr="005B17D3">
        <w:rPr>
          <w:rStyle w:val="GlossaryLabel"/>
          <w:b w:val="0"/>
        </w:rPr>
        <w:instrText>Capability:</w:instrText>
      </w:r>
      <w:r w:rsidRPr="005B17D3">
        <w:rPr>
          <w:rStyle w:val="GlossaryLabel"/>
        </w:rPr>
        <w:instrText xml:space="preserve">Sets" </w:instrText>
      </w:r>
      <w:r w:rsidRPr="005B17D3">
        <w:rPr>
          <w:rStyle w:val="GlossaryLabel"/>
        </w:rPr>
        <w:fldChar w:fldCharType="end"/>
      </w:r>
      <w:r w:rsidRPr="005B17D3">
        <w:rPr>
          <w:rStyle w:val="GlossaryLabel"/>
        </w:rPr>
        <w:t xml:space="preserve"> Sets</w:t>
      </w:r>
      <w:r w:rsidRPr="005B17D3">
        <w:rPr>
          <w:b/>
        </w:rPr>
        <w:t>:</w:t>
      </w:r>
      <w:r w:rsidRPr="005B17D3">
        <w:t xml:space="preserve"> A Capability Set is a group</w:t>
      </w:r>
      <w:r w:rsidRPr="005B17D3">
        <w:fldChar w:fldCharType="begin"/>
      </w:r>
      <w:r w:rsidRPr="005B17D3">
        <w:instrText xml:space="preserve"> XE "</w:instrText>
      </w:r>
      <w:r w:rsidRPr="005B17D3">
        <w:rPr>
          <w:b/>
        </w:rPr>
        <w:instrText>Group</w:instrText>
      </w:r>
      <w:r w:rsidRPr="005B17D3">
        <w:instrText xml:space="preserve">:of Capabilities" </w:instrText>
      </w:r>
      <w:r w:rsidRPr="005B17D3">
        <w:fldChar w:fldCharType="end"/>
      </w:r>
      <w:r w:rsidRPr="005B17D3">
        <w:t xml:space="preserve"> of Capabilities. A Capability Set is a group of Capabilities</w:t>
      </w:r>
      <w:r w:rsidRPr="005B17D3">
        <w:fldChar w:fldCharType="begin"/>
      </w:r>
      <w:r w:rsidRPr="005B17D3">
        <w:instrText xml:space="preserve"> XE "</w:instrText>
      </w:r>
      <w:r w:rsidRPr="005B17D3">
        <w:rPr>
          <w:iCs/>
          <w:color w:val="0000FF"/>
          <w:u w:val="single"/>
        </w:rPr>
        <w:instrText>Capabilities</w:instrText>
      </w:r>
      <w:r w:rsidRPr="005B17D3">
        <w:instrText xml:space="preserve">" </w:instrText>
      </w:r>
      <w:r w:rsidRPr="005B17D3">
        <w:fldChar w:fldCharType="end"/>
      </w:r>
      <w:r w:rsidRPr="005B17D3">
        <w:t>, while a Role</w:t>
      </w:r>
      <w:r w:rsidRPr="005B17D3">
        <w:fldChar w:fldCharType="begin"/>
      </w:r>
      <w:r w:rsidRPr="005B17D3">
        <w:instrText xml:space="preserve"> XE "</w:instrText>
      </w:r>
      <w:r w:rsidRPr="005B17D3">
        <w:rPr>
          <w:b/>
          <w:iCs/>
        </w:rPr>
        <w:instrText>Role</w:instrText>
      </w:r>
      <w:r w:rsidRPr="005B17D3">
        <w:instrText xml:space="preserve">" </w:instrText>
      </w:r>
      <w:r w:rsidRPr="005B17D3">
        <w:fldChar w:fldCharType="end"/>
      </w:r>
      <w:r w:rsidRPr="005B17D3">
        <w:t xml:space="preserve"> is a group</w:t>
      </w:r>
      <w:r w:rsidRPr="005B17D3">
        <w:fldChar w:fldCharType="begin"/>
      </w:r>
      <w:r w:rsidRPr="005B17D3">
        <w:instrText xml:space="preserve"> XE "Group:of Capabilities" </w:instrText>
      </w:r>
      <w:r w:rsidRPr="005B17D3">
        <w:fldChar w:fldCharType="end"/>
      </w:r>
      <w:r w:rsidRPr="005B17D3">
        <w:t xml:space="preserve"> of Capabilities and/or Capability</w:t>
      </w:r>
      <w:r w:rsidRPr="005B17D3">
        <w:fldChar w:fldCharType="begin"/>
      </w:r>
      <w:r w:rsidRPr="005B17D3">
        <w:instrText xml:space="preserve"> XE "Capability" </w:instrText>
      </w:r>
      <w:r w:rsidRPr="005B17D3">
        <w:fldChar w:fldCharType="end"/>
      </w:r>
      <w:r w:rsidRPr="005B17D3">
        <w:t xml:space="preserve"> Sets.</w:t>
      </w:r>
    </w:p>
    <w:p w14:paraId="20031386" w14:textId="78CD5E01" w:rsidR="00025B49" w:rsidRPr="005B17D3" w:rsidRDefault="00BE52CE" w:rsidP="00EF3896">
      <w:pPr>
        <w:pStyle w:val="GlossaryDefinition"/>
      </w:pPr>
      <w:r w:rsidRPr="005B17D3">
        <w:rPr>
          <w:rStyle w:val="GlossaryLabel"/>
        </w:rPr>
        <w:t>Catastrophic Disability</w:t>
      </w:r>
      <w:r w:rsidRPr="005B17D3">
        <w:rPr>
          <w:b/>
        </w:rPr>
        <w:fldChar w:fldCharType="begin"/>
      </w:r>
      <w:r w:rsidRPr="005B17D3">
        <w:instrText xml:space="preserve"> XE "</w:instrText>
      </w:r>
      <w:r w:rsidRPr="005B17D3">
        <w:rPr>
          <w:b/>
        </w:rPr>
        <w:instrText>Catastrophic Disability</w:instrText>
      </w:r>
      <w:r w:rsidRPr="005B17D3">
        <w:instrText xml:space="preserve">" </w:instrText>
      </w:r>
      <w:r w:rsidRPr="005B17D3">
        <w:rPr>
          <w:b/>
        </w:rPr>
        <w:fldChar w:fldCharType="end"/>
      </w:r>
      <w:r w:rsidRPr="005B17D3">
        <w:rPr>
          <w:b/>
        </w:rPr>
        <w:t>:</w:t>
      </w:r>
      <w:r w:rsidRPr="005B17D3">
        <w:t xml:space="preserve"> Catastrophic Disability is a permanent, severely disabling injury, disorder, or disease that compromises the individual's ability to carry out the activities of daily living to such a degree that s/he requires personal or mechanical assistance to leave home or bed or requires constant supervision to avoid physical harm to her/him or others</w:t>
      </w:r>
      <w:r w:rsidR="00025B49" w:rsidRPr="005B17D3">
        <w:t>.</w:t>
      </w:r>
    </w:p>
    <w:p w14:paraId="658611C2" w14:textId="77777777" w:rsidR="00BE52CE" w:rsidRPr="005B17D3" w:rsidRDefault="00BE52CE" w:rsidP="00EF3896">
      <w:pPr>
        <w:pStyle w:val="GlossaryDefinition"/>
      </w:pPr>
      <w:r w:rsidRPr="005B17D3">
        <w:rPr>
          <w:rStyle w:val="GlossaryLabel"/>
        </w:rPr>
        <w:t>CC:</w:t>
      </w:r>
      <w:r w:rsidRPr="005B17D3">
        <w:t xml:space="preserve"> Community Care</w:t>
      </w:r>
    </w:p>
    <w:p w14:paraId="63643D94" w14:textId="77777777" w:rsidR="00BE52CE" w:rsidRPr="005B17D3" w:rsidRDefault="00BE52CE" w:rsidP="00EF3896">
      <w:pPr>
        <w:pStyle w:val="GlossaryDefinition"/>
        <w:rPr>
          <w:rStyle w:val="GlossaryLabel"/>
        </w:rPr>
      </w:pPr>
      <w:r w:rsidRPr="005B17D3">
        <w:rPr>
          <w:rStyle w:val="GlossaryLabel"/>
        </w:rPr>
        <w:t>CCN</w:t>
      </w:r>
      <w:r w:rsidRPr="005B17D3">
        <w:rPr>
          <w:b/>
        </w:rPr>
        <w:t>:</w:t>
      </w:r>
      <w:r w:rsidRPr="005B17D3">
        <w:t xml:space="preserve"> (see) Community Care Network </w:t>
      </w:r>
    </w:p>
    <w:p w14:paraId="3C668A55" w14:textId="691E1A5A" w:rsidR="009D564A" w:rsidRPr="005B17D3" w:rsidRDefault="009D564A" w:rsidP="00EF3896">
      <w:pPr>
        <w:pStyle w:val="GlossaryDefinition"/>
        <w:rPr>
          <w:rStyle w:val="GlossaryLabel"/>
        </w:rPr>
      </w:pPr>
      <w:r w:rsidRPr="005B17D3">
        <w:rPr>
          <w:rStyle w:val="GlossaryLabel"/>
        </w:rPr>
        <w:t xml:space="preserve">CCP: </w:t>
      </w:r>
      <w:r w:rsidRPr="005B17D3">
        <w:rPr>
          <w:rStyle w:val="GlossaryLabel"/>
          <w:b w:val="0"/>
        </w:rPr>
        <w:t>Community Care Program</w:t>
      </w:r>
    </w:p>
    <w:p w14:paraId="3BAC6D8E" w14:textId="77777777" w:rsidR="00BE52CE" w:rsidRPr="005B17D3" w:rsidRDefault="00BE52CE" w:rsidP="00EF3896">
      <w:pPr>
        <w:pStyle w:val="GlossaryDefinition"/>
      </w:pPr>
      <w:r w:rsidRPr="005B17D3">
        <w:rPr>
          <w:rStyle w:val="GlossaryLabel"/>
        </w:rPr>
        <w:t>CD</w:t>
      </w:r>
      <w:r w:rsidRPr="005B17D3">
        <w:rPr>
          <w:b/>
        </w:rPr>
        <w:t>:</w:t>
      </w:r>
      <w:r w:rsidRPr="005B17D3">
        <w:t xml:space="preserve"> (see) Certificate of Deposit</w:t>
      </w:r>
    </w:p>
    <w:p w14:paraId="60F3A452" w14:textId="77777777" w:rsidR="00BE52CE" w:rsidRPr="005B17D3" w:rsidRDefault="00BE52CE" w:rsidP="00EF3896">
      <w:pPr>
        <w:pStyle w:val="GlossaryDefinition"/>
        <w:rPr>
          <w:b/>
        </w:rPr>
      </w:pPr>
      <w:r w:rsidRPr="005B17D3">
        <w:rPr>
          <w:rStyle w:val="GlossaryLabel"/>
        </w:rPr>
        <w:t>CDW</w:t>
      </w:r>
      <w:r w:rsidRPr="005B17D3">
        <w:rPr>
          <w:b/>
        </w:rPr>
        <w:t>:</w:t>
      </w:r>
      <w:r w:rsidRPr="005B17D3">
        <w:t xml:space="preserve"> (see) Corporate Data Warehouse</w:t>
      </w:r>
    </w:p>
    <w:p w14:paraId="7DF3BF6B" w14:textId="77777777" w:rsidR="00BE52CE" w:rsidRPr="005B17D3" w:rsidRDefault="00BE52CE" w:rsidP="00EF3896">
      <w:pPr>
        <w:pStyle w:val="GlossaryDefinition"/>
      </w:pPr>
      <w:r w:rsidRPr="005B17D3">
        <w:rPr>
          <w:rStyle w:val="GlossaryLabel"/>
        </w:rPr>
        <w:t>Certificate of Deposit</w:t>
      </w:r>
      <w:r w:rsidRPr="005B17D3">
        <w:rPr>
          <w:b/>
        </w:rPr>
        <w:t>:</w:t>
      </w:r>
      <w:r w:rsidRPr="005B17D3">
        <w:t xml:space="preserve"> A certificate from a bank stating that the named party has a specified sum on deposit, usually for a given period of time at a fixed rate of interest.</w:t>
      </w:r>
    </w:p>
    <w:p w14:paraId="0B035FB7" w14:textId="77777777" w:rsidR="00BE52CE" w:rsidRPr="005B17D3" w:rsidRDefault="00BE52CE" w:rsidP="00EF3896">
      <w:pPr>
        <w:pStyle w:val="GlossaryDefinition"/>
      </w:pPr>
      <w:r w:rsidRPr="005B17D3">
        <w:rPr>
          <w:rStyle w:val="GlossaryLabel"/>
        </w:rPr>
        <w:t>CEV</w:t>
      </w:r>
      <w:r w:rsidRPr="005B17D3">
        <w:rPr>
          <w:b/>
        </w:rPr>
        <w:t>:</w:t>
      </w:r>
      <w:r w:rsidRPr="005B17D3">
        <w:t xml:space="preserve"> Centralized Eligibility</w:t>
      </w:r>
      <w:r w:rsidRPr="005B17D3">
        <w:fldChar w:fldCharType="begin"/>
      </w:r>
      <w:r w:rsidRPr="005B17D3">
        <w:instrText xml:space="preserve"> XE "Eligibility:Verification" </w:instrText>
      </w:r>
      <w:r w:rsidRPr="005B17D3">
        <w:fldChar w:fldCharType="end"/>
      </w:r>
      <w:r w:rsidRPr="005B17D3">
        <w:t xml:space="preserve"> Verification</w:t>
      </w:r>
    </w:p>
    <w:p w14:paraId="1B7B9C11" w14:textId="475D9052" w:rsidR="00BE52CE" w:rsidRPr="005B17D3" w:rsidRDefault="00BE52CE" w:rsidP="00EF3896">
      <w:pPr>
        <w:pStyle w:val="GlossaryDefinition"/>
      </w:pPr>
      <w:r w:rsidRPr="005B17D3">
        <w:rPr>
          <w:rStyle w:val="GlossaryLabel"/>
        </w:rPr>
        <w:t>CHAMPVA</w:t>
      </w:r>
      <w:r w:rsidRPr="005B17D3">
        <w:rPr>
          <w:b/>
        </w:rPr>
        <w:fldChar w:fldCharType="begin"/>
      </w:r>
      <w:r w:rsidRPr="005B17D3">
        <w:instrText xml:space="preserve"> XE "</w:instrText>
      </w:r>
      <w:r w:rsidRPr="005B17D3">
        <w:rPr>
          <w:u w:val="single"/>
        </w:rPr>
        <w:instrText>CHAMPVA</w:instrText>
      </w:r>
      <w:r w:rsidRPr="005B17D3">
        <w:instrText xml:space="preserve">" </w:instrText>
      </w:r>
      <w:r w:rsidRPr="005B17D3">
        <w:rPr>
          <w:b/>
        </w:rPr>
        <w:fldChar w:fldCharType="end"/>
      </w:r>
      <w:r w:rsidRPr="005B17D3">
        <w:rPr>
          <w:b/>
        </w:rPr>
        <w:t>:</w:t>
      </w:r>
      <w:r w:rsidRPr="005B17D3">
        <w:t xml:space="preserve"> Civilian Health and Medical</w:t>
      </w:r>
      <w:r w:rsidRPr="005B17D3">
        <w:fldChar w:fldCharType="begin"/>
      </w:r>
      <w:r w:rsidRPr="005B17D3">
        <w:instrText xml:space="preserve"> XE "Medical:CHAMPVA" </w:instrText>
      </w:r>
      <w:r w:rsidRPr="005B17D3">
        <w:fldChar w:fldCharType="end"/>
      </w:r>
      <w:r w:rsidRPr="005B17D3">
        <w:t xml:space="preserve"> Program of the Uniformed Services or </w:t>
      </w:r>
      <w:r w:rsidR="006204FA" w:rsidRPr="005B17D3">
        <w:t>Veterans</w:t>
      </w:r>
      <w:r w:rsidRPr="005B17D3">
        <w:t xml:space="preserve"> Affairs (CHAMPVA); an insurance</w:t>
      </w:r>
      <w:r w:rsidRPr="005B17D3">
        <w:fldChar w:fldCharType="begin"/>
      </w:r>
      <w:r w:rsidRPr="005B17D3">
        <w:instrText xml:space="preserve"> XE "</w:instrText>
      </w:r>
      <w:r w:rsidRPr="005B17D3">
        <w:rPr>
          <w:b/>
        </w:rPr>
        <w:instrText>Insurance</w:instrText>
      </w:r>
      <w:r w:rsidRPr="005B17D3">
        <w:instrText xml:space="preserve">:program" </w:instrText>
      </w:r>
      <w:r w:rsidRPr="005B17D3">
        <w:fldChar w:fldCharType="end"/>
      </w:r>
      <w:r w:rsidRPr="005B17D3">
        <w:t xml:space="preserve"> program in which the VA shares the cost of covered healthcare services and supplies for active duty and retired career military</w:t>
      </w:r>
      <w:r w:rsidRPr="005B17D3">
        <w:fldChar w:fldCharType="begin"/>
      </w:r>
      <w:r w:rsidRPr="005B17D3">
        <w:instrText xml:space="preserve"> XE "</w:instrText>
      </w:r>
      <w:r w:rsidRPr="005B17D3">
        <w:rPr>
          <w:b/>
        </w:rPr>
        <w:instrText>Military</w:instrText>
      </w:r>
      <w:r w:rsidRPr="005B17D3">
        <w:instrText xml:space="preserve">" </w:instrText>
      </w:r>
      <w:r w:rsidRPr="005B17D3">
        <w:fldChar w:fldCharType="end"/>
      </w:r>
      <w:r w:rsidRPr="005B17D3">
        <w:t xml:space="preserve"> persons, their dependents and survivors.</w:t>
      </w:r>
    </w:p>
    <w:p w14:paraId="701EEE92" w14:textId="77777777" w:rsidR="00BE52CE" w:rsidRPr="005B17D3" w:rsidRDefault="00BE52CE" w:rsidP="00EF3896">
      <w:pPr>
        <w:pStyle w:val="GlossaryDefinition"/>
      </w:pPr>
      <w:r w:rsidRPr="005B17D3">
        <w:rPr>
          <w:rStyle w:val="GlossaryLabel"/>
        </w:rPr>
        <w:t>CMS</w:t>
      </w:r>
      <w:r w:rsidRPr="005B17D3">
        <w:rPr>
          <w:b/>
        </w:rPr>
        <w:t>:</w:t>
      </w:r>
      <w:r w:rsidRPr="005B17D3">
        <w:t xml:space="preserve"> (see) Content Management System</w:t>
      </w:r>
    </w:p>
    <w:p w14:paraId="6DB3524B" w14:textId="77777777" w:rsidR="00BE52CE" w:rsidRPr="005B17D3" w:rsidRDefault="00BE52CE" w:rsidP="00EF3896">
      <w:pPr>
        <w:pStyle w:val="GlossaryDefinition"/>
      </w:pPr>
      <w:r w:rsidRPr="005B17D3">
        <w:rPr>
          <w:rStyle w:val="GlossaryLabel"/>
        </w:rPr>
        <w:t>CLEAR:</w:t>
      </w:r>
      <w:r w:rsidRPr="005B17D3">
        <w:t xml:space="preserve"> (see) Camp Lejeune Environmental Action Report</w:t>
      </w:r>
      <w:r w:rsidRPr="005B17D3">
        <w:fldChar w:fldCharType="begin"/>
      </w:r>
      <w:r w:rsidRPr="005B17D3">
        <w:instrText xml:space="preserve"> XE "Camp Lejeune:CLEAR" </w:instrText>
      </w:r>
      <w:r w:rsidRPr="005B17D3">
        <w:fldChar w:fldCharType="end"/>
      </w:r>
    </w:p>
    <w:p w14:paraId="1368FFCF" w14:textId="77777777" w:rsidR="00BE52CE" w:rsidRPr="005B17D3" w:rsidRDefault="00BE52CE" w:rsidP="00EF3896">
      <w:pPr>
        <w:pStyle w:val="GlossaryDefinition"/>
      </w:pPr>
      <w:r w:rsidRPr="005B17D3">
        <w:rPr>
          <w:rStyle w:val="GlossaryLabel"/>
        </w:rPr>
        <w:t>CL-V</w:t>
      </w:r>
      <w:r w:rsidRPr="005B17D3">
        <w:rPr>
          <w:b/>
        </w:rPr>
        <w:t>:</w:t>
      </w:r>
      <w:r w:rsidRPr="005B17D3">
        <w:t xml:space="preserve"> (see) Camp Lejeune-Veteran</w:t>
      </w:r>
      <w:r w:rsidRPr="005B17D3">
        <w:fldChar w:fldCharType="begin"/>
      </w:r>
      <w:r w:rsidRPr="005B17D3">
        <w:instrText xml:space="preserve"> XE "Camp Lejeune:CL-V" </w:instrText>
      </w:r>
      <w:r w:rsidRPr="005B17D3">
        <w:fldChar w:fldCharType="end"/>
      </w:r>
    </w:p>
    <w:p w14:paraId="3E2A65B7" w14:textId="77777777" w:rsidR="00BE52CE" w:rsidRPr="005B17D3" w:rsidRDefault="00BE52CE" w:rsidP="00EF3896">
      <w:pPr>
        <w:pStyle w:val="GlossaryDefinition"/>
        <w:rPr>
          <w:b/>
        </w:rPr>
      </w:pPr>
      <w:r w:rsidRPr="005B17D3">
        <w:rPr>
          <w:b/>
        </w:rPr>
        <w:t>Coding Accuracy Support System</w:t>
      </w:r>
      <w:r w:rsidRPr="005B17D3">
        <w:t xml:space="preserve"> (CASS): Software provided by the United States Postal Service to verify delivery to an address.</w:t>
      </w:r>
    </w:p>
    <w:p w14:paraId="7B8CFC30" w14:textId="77777777" w:rsidR="00BE52CE" w:rsidRPr="005B17D3" w:rsidRDefault="00BE52CE" w:rsidP="00EF3896">
      <w:pPr>
        <w:pStyle w:val="GlossaryDefinition"/>
      </w:pPr>
      <w:r w:rsidRPr="005B17D3">
        <w:rPr>
          <w:rStyle w:val="GlossaryLabel"/>
        </w:rPr>
        <w:t>Combat Veteran</w:t>
      </w:r>
      <w:r w:rsidRPr="005B17D3">
        <w:rPr>
          <w:b/>
        </w:rPr>
        <w:t>:</w:t>
      </w:r>
      <w:r w:rsidRPr="005B17D3">
        <w:t xml:space="preserve"> A Veteran, including activated Reservists and members of the National Guard, who served on active duty in a theater of combat operations after November 11, 1998 (commonly referred to as combat Veterans or OEF/OIF Veterans) and have been discharged under other than dishonorable conditions.</w:t>
      </w:r>
    </w:p>
    <w:p w14:paraId="6AB3AE0D" w14:textId="6D760FD5" w:rsidR="00BE52CE" w:rsidRPr="005B17D3" w:rsidRDefault="00BE52CE" w:rsidP="00EF3896">
      <w:pPr>
        <w:pStyle w:val="GlossaryDefinition"/>
        <w:rPr>
          <w:rStyle w:val="GlossaryLabel"/>
          <w:b w:val="0"/>
        </w:rPr>
      </w:pPr>
      <w:r w:rsidRPr="005B17D3">
        <w:rPr>
          <w:rStyle w:val="GlossaryLabel"/>
        </w:rPr>
        <w:t>Community Care:</w:t>
      </w:r>
      <w:r w:rsidR="0020754A" w:rsidRPr="005B17D3">
        <w:rPr>
          <w:rStyle w:val="GlossaryLabel"/>
          <w:b w:val="0"/>
        </w:rPr>
        <w:t xml:space="preserve"> </w:t>
      </w:r>
      <w:r w:rsidR="00917386" w:rsidRPr="005B17D3">
        <w:rPr>
          <w:rStyle w:val="GlossaryLabel"/>
          <w:b w:val="0"/>
        </w:rPr>
        <w:t xml:space="preserve">VA provides care to Veterans through community providers when VA cannot provide the care needed to enrolled Veterans. Community </w:t>
      </w:r>
      <w:r w:rsidR="000A0199" w:rsidRPr="005B17D3">
        <w:rPr>
          <w:rStyle w:val="GlossaryLabel"/>
          <w:b w:val="0"/>
        </w:rPr>
        <w:t>C</w:t>
      </w:r>
      <w:r w:rsidR="00917386" w:rsidRPr="005B17D3">
        <w:rPr>
          <w:rStyle w:val="GlossaryLabel"/>
          <w:b w:val="0"/>
        </w:rPr>
        <w:t>are is based on specific eligibility requirements, availability of VA care, and the needs and circumstances of individual Veterans.</w:t>
      </w:r>
    </w:p>
    <w:p w14:paraId="0A29293A" w14:textId="691D37C8" w:rsidR="00BE52CE" w:rsidRPr="005B17D3" w:rsidRDefault="00BE52CE" w:rsidP="00EF3896">
      <w:pPr>
        <w:pStyle w:val="GlossaryDefinition"/>
        <w:rPr>
          <w:rFonts w:eastAsia="Arial"/>
        </w:rPr>
      </w:pPr>
      <w:r w:rsidRPr="005B17D3">
        <w:rPr>
          <w:rStyle w:val="GlossaryLabel"/>
        </w:rPr>
        <w:lastRenderedPageBreak/>
        <w:t>Community Care Network</w:t>
      </w:r>
      <w:r w:rsidR="0073621D" w:rsidRPr="005B17D3">
        <w:rPr>
          <w:rStyle w:val="GlossaryLabel"/>
        </w:rPr>
        <w:t xml:space="preserve"> Contractors</w:t>
      </w:r>
      <w:r w:rsidRPr="005B17D3">
        <w:rPr>
          <w:rStyle w:val="GlossaryLabel"/>
        </w:rPr>
        <w:t xml:space="preserve">: </w:t>
      </w:r>
      <w:r w:rsidRPr="005B17D3">
        <w:rPr>
          <w:rFonts w:eastAsia="Arial"/>
        </w:rPr>
        <w:t xml:space="preserve">For all Veterans who qualify for the Community Care Program, ES will collect data and provide that information to the Community Care Network (CCN) </w:t>
      </w:r>
      <w:r w:rsidR="0073621D" w:rsidRPr="005B17D3">
        <w:rPr>
          <w:rFonts w:eastAsia="Arial"/>
        </w:rPr>
        <w:t>Contractors</w:t>
      </w:r>
      <w:r w:rsidRPr="005B17D3">
        <w:rPr>
          <w:rFonts w:eastAsia="Arial"/>
        </w:rPr>
        <w:t xml:space="preserve">. </w:t>
      </w:r>
    </w:p>
    <w:p w14:paraId="16494F85" w14:textId="44711E2C" w:rsidR="00BE52CE" w:rsidRPr="005B17D3" w:rsidRDefault="00BE52CE" w:rsidP="00EF3896">
      <w:pPr>
        <w:pStyle w:val="GlossaryDefinition"/>
        <w:ind w:left="360" w:firstLine="0"/>
      </w:pPr>
      <w:r w:rsidRPr="005B17D3">
        <w:rPr>
          <w:rStyle w:val="GlossaryLabel"/>
        </w:rPr>
        <w:t>Compensable</w:t>
      </w:r>
      <w:r w:rsidRPr="005B17D3">
        <w:rPr>
          <w:b/>
        </w:rPr>
        <w:t>:</w:t>
      </w:r>
      <w:r w:rsidRPr="005B17D3">
        <w:t xml:space="preserve"> A determination by VA that a </w:t>
      </w:r>
      <w:r w:rsidR="00C0209E" w:rsidRPr="005B17D3">
        <w:t>Service Connected</w:t>
      </w:r>
      <w:r w:rsidRPr="005B17D3">
        <w:t xml:space="preserve"> disability is severe enough to warrant monetary compensation.</w:t>
      </w:r>
    </w:p>
    <w:p w14:paraId="157C710B" w14:textId="020D66D5" w:rsidR="00BE52CE" w:rsidRPr="005B17D3" w:rsidRDefault="00BE52CE" w:rsidP="00EF3896">
      <w:pPr>
        <w:pStyle w:val="GlossaryDefinition"/>
      </w:pPr>
      <w:r w:rsidRPr="005B17D3">
        <w:rPr>
          <w:rStyle w:val="GlossaryLabel"/>
        </w:rPr>
        <w:t>Content Management System</w:t>
      </w:r>
      <w:r w:rsidRPr="005B17D3">
        <w:rPr>
          <w:b/>
        </w:rPr>
        <w:t>:</w:t>
      </w:r>
      <w:r w:rsidRPr="005B17D3">
        <w:t xml:space="preserve"> </w:t>
      </w:r>
      <w:r w:rsidRPr="005B17D3">
        <w:fldChar w:fldCharType="begin"/>
      </w:r>
      <w:r w:rsidRPr="005B17D3">
        <w:instrText xml:space="preserve"> XE "</w:instrText>
      </w:r>
      <w:r w:rsidRPr="005B17D3">
        <w:rPr>
          <w:rFonts w:cs="Arial"/>
        </w:rPr>
        <w:instrText xml:space="preserve"> </w:instrText>
      </w:r>
      <w:r w:rsidRPr="005B17D3">
        <w:rPr>
          <w:rFonts w:cs="Arial"/>
          <w:b/>
        </w:rPr>
        <w:instrText>Content Management System</w:instrText>
      </w:r>
      <w:r w:rsidRPr="005B17D3">
        <w:rPr>
          <w:b/>
        </w:rPr>
        <w:instrText>:</w:instrText>
      </w:r>
      <w:r w:rsidRPr="005B17D3">
        <w:instrText xml:space="preserve">Definition" </w:instrText>
      </w:r>
      <w:r w:rsidRPr="005B17D3">
        <w:fldChar w:fldCharType="end"/>
      </w:r>
      <w:r w:rsidRPr="005B17D3">
        <w:rPr>
          <w:b/>
        </w:rPr>
        <w:t xml:space="preserve"> </w:t>
      </w:r>
      <w:r w:rsidRPr="005B17D3">
        <w:t>The Content Management System provides the capability to create the Veterans Benefits Communications (Patient Benefits Handbook). This allows for user defined content rules to be evaluated for the generation of a Veterans Benefits Communications so that is specifically tailored to the Veteran. In addition, the CMS will publish and mail the Veterans Benefits Communications.</w:t>
      </w:r>
    </w:p>
    <w:p w14:paraId="620970A9" w14:textId="77777777" w:rsidR="00BE52CE" w:rsidRPr="005B17D3" w:rsidRDefault="00BE52CE" w:rsidP="00EF3896">
      <w:pPr>
        <w:pStyle w:val="GlossaryDefinition"/>
      </w:pPr>
      <w:r w:rsidRPr="005B17D3">
        <w:rPr>
          <w:rStyle w:val="GlossaryLabel"/>
        </w:rPr>
        <w:t>COR</w:t>
      </w:r>
      <w:r w:rsidRPr="005B17D3">
        <w:rPr>
          <w:b/>
        </w:rPr>
        <w:t>:</w:t>
      </w:r>
      <w:r w:rsidRPr="005B17D3">
        <w:t xml:space="preserve"> Correspondence.</w:t>
      </w:r>
    </w:p>
    <w:p w14:paraId="1F33F00B" w14:textId="77777777" w:rsidR="00BE52CE" w:rsidRPr="005B17D3" w:rsidRDefault="00BE52CE" w:rsidP="00EF3896">
      <w:pPr>
        <w:pStyle w:val="GlossaryDefinition"/>
      </w:pPr>
      <w:r w:rsidRPr="005B17D3">
        <w:rPr>
          <w:rStyle w:val="GlossaryLabel"/>
        </w:rPr>
        <w:t>Corporate Data Warehouse</w:t>
      </w:r>
      <w:r w:rsidRPr="005B17D3">
        <w:rPr>
          <w:b/>
        </w:rPr>
        <w:t>:</w:t>
      </w:r>
      <w:r w:rsidRPr="005B17D3">
        <w:t xml:space="preserve"> The VA Corporate Data Warehouse (CDW) is a national repository comprising data from several Veterans’ Health Administration (VHA) clinical and administrative systems. The CDW’s objective is to provide data and tools to support management decision making, performance measurement and research objectives.</w:t>
      </w:r>
    </w:p>
    <w:p w14:paraId="268C9803" w14:textId="77777777" w:rsidR="00BE52CE" w:rsidRPr="005B17D3" w:rsidRDefault="00BE52CE" w:rsidP="00EF3896">
      <w:pPr>
        <w:pStyle w:val="GlossaryDefinition"/>
      </w:pPr>
      <w:r w:rsidRPr="005B17D3">
        <w:rPr>
          <w:rStyle w:val="GlossaryLabel"/>
        </w:rPr>
        <w:t>CV</w:t>
      </w:r>
      <w:r w:rsidRPr="005B17D3">
        <w:rPr>
          <w:b/>
        </w:rPr>
        <w:t>:</w:t>
      </w:r>
      <w:r w:rsidRPr="005B17D3">
        <w:t xml:space="preserve"> Combat</w:t>
      </w:r>
      <w:r w:rsidRPr="005B17D3">
        <w:fldChar w:fldCharType="begin"/>
      </w:r>
      <w:r w:rsidRPr="005B17D3">
        <w:instrText xml:space="preserve"> XE "</w:instrText>
      </w:r>
      <w:r w:rsidRPr="005B17D3">
        <w:rPr>
          <w:b/>
        </w:rPr>
        <w:instrText>Combat</w:instrText>
      </w:r>
      <w:r w:rsidRPr="005B17D3">
        <w:instrText xml:space="preserve">:Veteran" </w:instrText>
      </w:r>
      <w:r w:rsidRPr="005B17D3">
        <w:fldChar w:fldCharType="end"/>
      </w:r>
      <w:r w:rsidRPr="005B17D3">
        <w:t xml:space="preserve"> Veteran.</w:t>
      </w:r>
    </w:p>
    <w:p w14:paraId="7AB05F89" w14:textId="77777777" w:rsidR="00BE52CE" w:rsidRPr="005B17D3" w:rsidRDefault="00BE52CE" w:rsidP="00EF3896">
      <w:pPr>
        <w:keepNext/>
        <w:keepLines/>
        <w:spacing w:before="320" w:after="60"/>
        <w:jc w:val="center"/>
        <w:rPr>
          <w:rFonts w:ascii="Helvetica" w:hAnsi="Helvetica"/>
          <w:b/>
          <w:bCs/>
          <w:sz w:val="29"/>
        </w:rPr>
      </w:pPr>
      <w:r w:rsidRPr="005B17D3">
        <w:rPr>
          <w:rFonts w:ascii="Helvetica" w:hAnsi="Helvetica"/>
          <w:b/>
          <w:bCs/>
          <w:sz w:val="29"/>
        </w:rPr>
        <w:t>D</w:t>
      </w:r>
    </w:p>
    <w:p w14:paraId="46651041" w14:textId="567E6C5A" w:rsidR="00F52DEF" w:rsidRPr="005B17D3" w:rsidRDefault="00F52DEF" w:rsidP="00EF3896">
      <w:pPr>
        <w:pStyle w:val="GlossaryDefinition"/>
        <w:rPr>
          <w:rStyle w:val="GlossaryLabel"/>
        </w:rPr>
      </w:pPr>
      <w:r w:rsidRPr="005B17D3">
        <w:rPr>
          <w:rStyle w:val="GlossaryLabel"/>
        </w:rPr>
        <w:t xml:space="preserve">DAS: </w:t>
      </w:r>
      <w:r w:rsidRPr="005B17D3">
        <w:rPr>
          <w:rStyle w:val="GlossaryLabel"/>
          <w:b w:val="0"/>
        </w:rPr>
        <w:t>Data Access Service.</w:t>
      </w:r>
    </w:p>
    <w:p w14:paraId="5B4E10AA" w14:textId="5A6DEE8A" w:rsidR="00BE52CE" w:rsidRPr="005B17D3" w:rsidRDefault="00BE52CE" w:rsidP="00EF3896">
      <w:pPr>
        <w:pStyle w:val="GlossaryDefinition"/>
      </w:pPr>
      <w:r w:rsidRPr="005B17D3">
        <w:rPr>
          <w:rStyle w:val="GlossaryLabel"/>
        </w:rPr>
        <w:t>DD-214</w:t>
      </w:r>
      <w:r w:rsidRPr="005B17D3">
        <w:rPr>
          <w:b/>
        </w:rPr>
        <w:fldChar w:fldCharType="begin"/>
      </w:r>
      <w:r w:rsidRPr="005B17D3">
        <w:instrText xml:space="preserve"> XE "</w:instrText>
      </w:r>
      <w:r w:rsidRPr="005B17D3">
        <w:rPr>
          <w:b/>
        </w:rPr>
        <w:instrText>DD-214</w:instrText>
      </w:r>
      <w:r w:rsidRPr="005B17D3">
        <w:instrText xml:space="preserve">" </w:instrText>
      </w:r>
      <w:r w:rsidRPr="005B17D3">
        <w:rPr>
          <w:b/>
        </w:rPr>
        <w:fldChar w:fldCharType="end"/>
      </w:r>
      <w:r w:rsidRPr="005B17D3">
        <w:rPr>
          <w:b/>
        </w:rPr>
        <w:t>:</w:t>
      </w:r>
      <w:r w:rsidRPr="005B17D3">
        <w:t xml:space="preserve"> A DD-214 is issued to military</w:t>
      </w:r>
      <w:r w:rsidRPr="005B17D3">
        <w:fldChar w:fldCharType="begin"/>
      </w:r>
      <w:r w:rsidRPr="005B17D3">
        <w:instrText xml:space="preserve"> XE "Military" </w:instrText>
      </w:r>
      <w:r w:rsidRPr="005B17D3">
        <w:fldChar w:fldCharType="end"/>
      </w:r>
      <w:r w:rsidRPr="005B17D3">
        <w:t xml:space="preserve"> members upon separation from active service. DD-214s were issued to separated service members beginning in the 1950s. The term "DD-214" is often used generically to mean "separation papers" or "discharge papers," no matter what form number was used to document active duty military service. If VA has a copy of a DD-214, it is usually because the Veteran attached a copy (or sometimes, the original) to his or her application for disability or education benefits. If the Veteran has lost his/her original DD-214 or a copy and s/he is receiving (or applied for in the past) disability or education benefits from VA, the HEC may have a copy (or the original, if sent to the HEC by the Veteran) on file. At the very least, if the Veteran is currently receiving benefits (or did in the past), the HEC should be able to provide a Statement of Service, which can be used instead of a"DD-214."</w:t>
      </w:r>
    </w:p>
    <w:p w14:paraId="5CE23A60" w14:textId="77777777" w:rsidR="00BE52CE" w:rsidRPr="005B17D3" w:rsidRDefault="00BE52CE" w:rsidP="00EF3896">
      <w:pPr>
        <w:pStyle w:val="GlossaryDefinition"/>
      </w:pPr>
      <w:r w:rsidRPr="005B17D3">
        <w:rPr>
          <w:rStyle w:val="GlossaryLabel"/>
        </w:rPr>
        <w:t>DD-215</w:t>
      </w:r>
      <w:r w:rsidRPr="005B17D3">
        <w:rPr>
          <w:b/>
        </w:rPr>
        <w:fldChar w:fldCharType="begin"/>
      </w:r>
      <w:r w:rsidRPr="005B17D3">
        <w:instrText xml:space="preserve"> XE "</w:instrText>
      </w:r>
      <w:r w:rsidRPr="005B17D3">
        <w:rPr>
          <w:b/>
          <w:bCs/>
        </w:rPr>
        <w:instrText>DD-215</w:instrText>
      </w:r>
      <w:r w:rsidRPr="005B17D3">
        <w:instrText xml:space="preserve">" </w:instrText>
      </w:r>
      <w:r w:rsidRPr="005B17D3">
        <w:rPr>
          <w:b/>
        </w:rPr>
        <w:fldChar w:fldCharType="end"/>
      </w:r>
      <w:r w:rsidRPr="005B17D3">
        <w:rPr>
          <w:b/>
        </w:rPr>
        <w:t>:</w:t>
      </w:r>
      <w:r w:rsidRPr="005B17D3">
        <w:t xml:space="preserve"> A corrected version of the DD-214</w:t>
      </w:r>
      <w:r w:rsidRPr="005B17D3">
        <w:fldChar w:fldCharType="begin"/>
      </w:r>
      <w:r w:rsidRPr="005B17D3">
        <w:instrText xml:space="preserve"> XE "DD-214" </w:instrText>
      </w:r>
      <w:r w:rsidRPr="005B17D3">
        <w:fldChar w:fldCharType="end"/>
      </w:r>
      <w:r w:rsidRPr="005B17D3">
        <w:t>.</w:t>
      </w:r>
    </w:p>
    <w:p w14:paraId="6DE64EF0" w14:textId="3F2359B3" w:rsidR="00BE52CE" w:rsidRPr="005B17D3" w:rsidRDefault="00BE52CE" w:rsidP="00EF3896">
      <w:pPr>
        <w:pStyle w:val="GlossaryDefinition"/>
      </w:pPr>
      <w:r w:rsidRPr="005B17D3">
        <w:rPr>
          <w:rStyle w:val="GlossaryLabel"/>
        </w:rPr>
        <w:t>Dependent</w:t>
      </w:r>
      <w:r w:rsidRPr="005B17D3">
        <w:rPr>
          <w:b/>
        </w:rPr>
        <w:fldChar w:fldCharType="begin"/>
      </w:r>
      <w:r w:rsidRPr="005B17D3">
        <w:instrText xml:space="preserve"> XE "</w:instrText>
      </w:r>
      <w:r w:rsidRPr="005B17D3">
        <w:rPr>
          <w:b/>
        </w:rPr>
        <w:instrText>Dependent:</w:instrText>
      </w:r>
      <w:r w:rsidRPr="005B17D3">
        <w:instrText xml:space="preserve">Definition" </w:instrText>
      </w:r>
      <w:r w:rsidRPr="005B17D3">
        <w:rPr>
          <w:b/>
        </w:rPr>
        <w:fldChar w:fldCharType="end"/>
      </w:r>
      <w:r w:rsidRPr="005B17D3">
        <w:rPr>
          <w:b/>
        </w:rPr>
        <w:t>:</w:t>
      </w:r>
      <w:r w:rsidRPr="005B17D3">
        <w:t xml:space="preserve"> Individual relying on or requiring the aid of another for support.</w:t>
      </w:r>
    </w:p>
    <w:p w14:paraId="4A34FD98" w14:textId="62D84F70" w:rsidR="00C367B7" w:rsidRPr="005B17D3" w:rsidRDefault="00C367B7" w:rsidP="00EF3896">
      <w:pPr>
        <w:pStyle w:val="GlossaryDefinition"/>
      </w:pPr>
      <w:r w:rsidRPr="005B17D3">
        <w:rPr>
          <w:rStyle w:val="GlossaryLabel"/>
        </w:rPr>
        <w:t>DOA:</w:t>
      </w:r>
      <w:r w:rsidRPr="005B17D3">
        <w:t xml:space="preserve"> Decentralized Autonomous Organization</w:t>
      </w:r>
    </w:p>
    <w:p w14:paraId="376F33C4" w14:textId="77777777" w:rsidR="00BE52CE" w:rsidRPr="005B17D3" w:rsidRDefault="00BE52CE" w:rsidP="00EF3896">
      <w:pPr>
        <w:pStyle w:val="GlossaryDefinition"/>
      </w:pPr>
      <w:r w:rsidRPr="005B17D3">
        <w:rPr>
          <w:rStyle w:val="GlossaryLabel"/>
        </w:rPr>
        <w:t>DOB</w:t>
      </w:r>
      <w:r w:rsidRPr="005B17D3">
        <w:rPr>
          <w:b/>
        </w:rPr>
        <w:t>:</w:t>
      </w:r>
      <w:r w:rsidRPr="005B17D3">
        <w:t xml:space="preserve"> Date</w:t>
      </w:r>
      <w:r w:rsidRPr="005B17D3">
        <w:fldChar w:fldCharType="begin"/>
      </w:r>
      <w:r w:rsidRPr="005B17D3">
        <w:instrText xml:space="preserve"> XE "Date:of Birth" </w:instrText>
      </w:r>
      <w:r w:rsidRPr="005B17D3">
        <w:fldChar w:fldCharType="end"/>
      </w:r>
      <w:r w:rsidRPr="005B17D3">
        <w:t xml:space="preserve"> of Birth.</w:t>
      </w:r>
    </w:p>
    <w:p w14:paraId="4021B34E" w14:textId="77777777" w:rsidR="00BE52CE" w:rsidRPr="005B17D3" w:rsidRDefault="00BE52CE" w:rsidP="00EF3896">
      <w:pPr>
        <w:pStyle w:val="GlossaryDefinition"/>
        <w:rPr>
          <w:rStyle w:val="GlossaryLabel"/>
        </w:rPr>
      </w:pPr>
      <w:r w:rsidRPr="005B17D3">
        <w:rPr>
          <w:rStyle w:val="GlossaryLabel"/>
        </w:rPr>
        <w:t xml:space="preserve">DoD: </w:t>
      </w:r>
      <w:r w:rsidRPr="005B17D3">
        <w:t>Department of Defense</w:t>
      </w:r>
    </w:p>
    <w:p w14:paraId="67E88DA7" w14:textId="77777777" w:rsidR="00BE52CE" w:rsidRPr="005B17D3" w:rsidRDefault="00BE52CE" w:rsidP="00EF3896">
      <w:pPr>
        <w:pStyle w:val="GlossaryDefinition"/>
      </w:pPr>
      <w:r w:rsidRPr="005B17D3">
        <w:rPr>
          <w:rStyle w:val="GlossaryLabel"/>
        </w:rPr>
        <w:t>DOD</w:t>
      </w:r>
      <w:r w:rsidRPr="005B17D3">
        <w:rPr>
          <w:b/>
        </w:rPr>
        <w:t>:</w:t>
      </w:r>
      <w:r w:rsidRPr="005B17D3">
        <w:t xml:space="preserve"> Date</w:t>
      </w:r>
      <w:r w:rsidRPr="005B17D3">
        <w:fldChar w:fldCharType="begin"/>
      </w:r>
      <w:r w:rsidRPr="005B17D3">
        <w:instrText xml:space="preserve"> XE "Date:of Death" </w:instrText>
      </w:r>
      <w:r w:rsidRPr="005B17D3">
        <w:fldChar w:fldCharType="end"/>
      </w:r>
      <w:r w:rsidRPr="005B17D3">
        <w:t xml:space="preserve"> of Death</w:t>
      </w:r>
    </w:p>
    <w:p w14:paraId="5F8F2319" w14:textId="77777777" w:rsidR="00BE52CE" w:rsidRPr="005B17D3" w:rsidRDefault="00BE52CE" w:rsidP="00EF3896">
      <w:pPr>
        <w:keepLines/>
        <w:spacing w:before="320" w:after="60"/>
        <w:jc w:val="center"/>
        <w:rPr>
          <w:rFonts w:ascii="Helvetica" w:hAnsi="Helvetica"/>
          <w:b/>
          <w:bCs/>
          <w:sz w:val="29"/>
        </w:rPr>
      </w:pPr>
      <w:r w:rsidRPr="005B17D3">
        <w:rPr>
          <w:rFonts w:ascii="Helvetica" w:hAnsi="Helvetica"/>
          <w:b/>
          <w:bCs/>
          <w:sz w:val="29"/>
        </w:rPr>
        <w:t>E</w:t>
      </w:r>
    </w:p>
    <w:p w14:paraId="5CA1397A" w14:textId="0DFBDF03" w:rsidR="00FC35AF" w:rsidRPr="005B17D3" w:rsidRDefault="00FC35AF" w:rsidP="00EF3896">
      <w:pPr>
        <w:pStyle w:val="GlossaryDefinition"/>
        <w:rPr>
          <w:rStyle w:val="GlossaryLabel"/>
        </w:rPr>
      </w:pPr>
      <w:r w:rsidRPr="005B17D3">
        <w:rPr>
          <w:rStyle w:val="GlossaryLabel"/>
        </w:rPr>
        <w:t xml:space="preserve">EAI: </w:t>
      </w:r>
      <w:r w:rsidRPr="005B17D3">
        <w:rPr>
          <w:rStyle w:val="GlossaryLabel"/>
          <w:b w:val="0"/>
        </w:rPr>
        <w:t>Enterprise Application Integration</w:t>
      </w:r>
    </w:p>
    <w:p w14:paraId="11425159" w14:textId="5E1B693D" w:rsidR="00BE52CE" w:rsidRPr="005B17D3" w:rsidRDefault="00BE52CE" w:rsidP="00EF3896">
      <w:pPr>
        <w:pStyle w:val="GlossaryDefinition"/>
        <w:rPr>
          <w:rStyle w:val="GlossaryLabel"/>
          <w:b w:val="0"/>
        </w:rPr>
      </w:pPr>
      <w:r w:rsidRPr="005B17D3">
        <w:rPr>
          <w:rStyle w:val="GlossaryLabel"/>
        </w:rPr>
        <w:t xml:space="preserve">eCIS: </w:t>
      </w:r>
      <w:r w:rsidRPr="005B17D3">
        <w:rPr>
          <w:rStyle w:val="GlossaryLabel"/>
          <w:b w:val="0"/>
        </w:rPr>
        <w:t>Enterprise Contact Information Service is a new Web Service that manages Veteran contact information, including Validating Addresses.</w:t>
      </w:r>
    </w:p>
    <w:p w14:paraId="38377FF3" w14:textId="77777777" w:rsidR="00BE52CE" w:rsidRPr="005B17D3" w:rsidRDefault="00BE52CE" w:rsidP="00EF3896">
      <w:pPr>
        <w:pStyle w:val="GlossaryDefinition"/>
      </w:pPr>
      <w:r w:rsidRPr="005B17D3">
        <w:rPr>
          <w:rStyle w:val="GlossaryLabel"/>
        </w:rPr>
        <w:t>EE</w:t>
      </w:r>
      <w:r w:rsidRPr="005B17D3">
        <w:rPr>
          <w:b/>
        </w:rPr>
        <w:t>:</w:t>
      </w:r>
      <w:r w:rsidRPr="005B17D3">
        <w:t xml:space="preserve"> Eligibility/Enrollment.</w:t>
      </w:r>
      <w:r w:rsidRPr="005B17D3">
        <w:fldChar w:fldCharType="begin"/>
      </w:r>
      <w:r w:rsidRPr="005B17D3">
        <w:instrText xml:space="preserve"> XE "Enrollment" </w:instrText>
      </w:r>
      <w:r w:rsidRPr="005B17D3">
        <w:fldChar w:fldCharType="end"/>
      </w:r>
    </w:p>
    <w:p w14:paraId="44346518" w14:textId="77777777" w:rsidR="00BE52CE" w:rsidRPr="005B17D3" w:rsidRDefault="00BE52CE" w:rsidP="00EF3896">
      <w:pPr>
        <w:pStyle w:val="GlossaryDefinition"/>
      </w:pPr>
      <w:r w:rsidRPr="005B17D3">
        <w:rPr>
          <w:rStyle w:val="GlossaryLabel"/>
        </w:rPr>
        <w:lastRenderedPageBreak/>
        <w:t>EED</w:t>
      </w:r>
      <w:r w:rsidRPr="005B17D3">
        <w:rPr>
          <w:b/>
        </w:rPr>
        <w:t>:</w:t>
      </w:r>
      <w:r w:rsidRPr="005B17D3">
        <w:t xml:space="preserve"> Eligibility, Enrollment</w:t>
      </w:r>
      <w:r w:rsidRPr="005B17D3">
        <w:fldChar w:fldCharType="begin"/>
      </w:r>
      <w:r w:rsidRPr="005B17D3">
        <w:instrText xml:space="preserve"> XE "Enrollment:Division" </w:instrText>
      </w:r>
      <w:r w:rsidRPr="005B17D3">
        <w:fldChar w:fldCharType="end"/>
      </w:r>
      <w:r w:rsidRPr="005B17D3">
        <w:t xml:space="preserve"> Division.</w:t>
      </w:r>
    </w:p>
    <w:p w14:paraId="29171F10" w14:textId="77777777" w:rsidR="00BE52CE" w:rsidRPr="005B17D3" w:rsidRDefault="00BE52CE" w:rsidP="00EF3896">
      <w:pPr>
        <w:pStyle w:val="GlossaryDefinition"/>
      </w:pPr>
      <w:r w:rsidRPr="005B17D3">
        <w:rPr>
          <w:rStyle w:val="GlossaryLabel"/>
        </w:rPr>
        <w:t>EGT</w:t>
      </w:r>
      <w:r w:rsidRPr="005B17D3">
        <w:rPr>
          <w:b/>
        </w:rPr>
        <w:fldChar w:fldCharType="begin"/>
      </w:r>
      <w:r w:rsidRPr="005B17D3">
        <w:instrText xml:space="preserve"> XE "EGT:definition" </w:instrText>
      </w:r>
      <w:r w:rsidRPr="005B17D3">
        <w:rPr>
          <w:b/>
        </w:rPr>
        <w:fldChar w:fldCharType="end"/>
      </w:r>
      <w:r w:rsidRPr="005B17D3">
        <w:rPr>
          <w:b/>
        </w:rPr>
        <w:t>:</w:t>
      </w:r>
      <w:r w:rsidRPr="005B17D3">
        <w:t xml:space="preserve"> Enrollment</w:t>
      </w:r>
      <w:r w:rsidRPr="005B17D3">
        <w:fldChar w:fldCharType="begin"/>
      </w:r>
      <w:r w:rsidRPr="005B17D3">
        <w:instrText xml:space="preserve"> XE "Enrollment:Group Threshold" </w:instrText>
      </w:r>
      <w:r w:rsidRPr="005B17D3">
        <w:fldChar w:fldCharType="end"/>
      </w:r>
      <w:r w:rsidRPr="005B17D3">
        <w:t xml:space="preserve"> Group</w:t>
      </w:r>
      <w:r w:rsidRPr="005B17D3">
        <w:fldChar w:fldCharType="begin"/>
      </w:r>
      <w:r w:rsidRPr="005B17D3">
        <w:instrText xml:space="preserve"> XE "Group:Enrollment Threshold:definition" </w:instrText>
      </w:r>
      <w:r w:rsidRPr="005B17D3">
        <w:fldChar w:fldCharType="end"/>
      </w:r>
      <w:r w:rsidRPr="005B17D3">
        <w:t xml:space="preserve"> Threshold.</w:t>
      </w:r>
    </w:p>
    <w:p w14:paraId="770F7E61" w14:textId="7FF9F02D" w:rsidR="00BE52CE" w:rsidRPr="005B17D3" w:rsidRDefault="00BE52CE" w:rsidP="00EF3896">
      <w:pPr>
        <w:pStyle w:val="GlossaryDefinition"/>
        <w:rPr>
          <w:szCs w:val="22"/>
          <w:lang w:val="en"/>
        </w:rPr>
      </w:pPr>
      <w:r w:rsidRPr="005B17D3">
        <w:rPr>
          <w:rStyle w:val="GlossaryLabel"/>
        </w:rPr>
        <w:t xml:space="preserve">Electronic Health Record (EHR): </w:t>
      </w:r>
      <w:r w:rsidRPr="005B17D3">
        <w:rPr>
          <w:szCs w:val="22"/>
          <w:lang w:val="en"/>
        </w:rPr>
        <w:t xml:space="preserve">EHR is an electronic version of a patient’s medical history that is maintained by the provider over </w:t>
      </w:r>
      <w:r w:rsidR="00571719" w:rsidRPr="005B17D3">
        <w:rPr>
          <w:szCs w:val="22"/>
          <w:lang w:val="en"/>
        </w:rPr>
        <w:t>time and</w:t>
      </w:r>
      <w:r w:rsidRPr="005B17D3">
        <w:rPr>
          <w:szCs w:val="22"/>
          <w:lang w:val="en"/>
        </w:rPr>
        <w:t xml:space="preserve"> may include all of the key administrative clinical data relevant to that persons care under a particular provider, including demographics, progress notes, problems, medications, vital signs, past medical history, immunizations, laboratory data and radiology reports. The EHR automates access to information and has the potential to streamline the clinician's workflow. The EHR also has the ability to support other care-related activities directly or indirectly through various interfaces, including evidence-based decision support, quality management, and outcomes reporting.</w:t>
      </w:r>
    </w:p>
    <w:p w14:paraId="287039B7" w14:textId="77777777" w:rsidR="00BE52CE" w:rsidRPr="005B17D3" w:rsidRDefault="00BE52CE" w:rsidP="00EF3896">
      <w:pPr>
        <w:pStyle w:val="GlossaryDefinition"/>
      </w:pPr>
      <w:r w:rsidRPr="005B17D3">
        <w:rPr>
          <w:rStyle w:val="GlossaryLabel"/>
        </w:rPr>
        <w:t>eMIS:</w:t>
      </w:r>
      <w:r w:rsidRPr="005B17D3">
        <w:t xml:space="preserve"> Enterprise Military Information Service is the new Web Service that replaces the former broker service used by Enrollment. The MSDS (Military Service Data Sharing) broker service will continue to be referred to, because MSDS refers to the concept of a sharing service independent of what the sharing service may be. Information from the Department of Defense database, VADIR, comes to ES via MSDS and is considered the authoritative source of military service information.</w:t>
      </w:r>
    </w:p>
    <w:p w14:paraId="7462D94D" w14:textId="77777777" w:rsidR="00BE52CE" w:rsidRPr="005B17D3" w:rsidRDefault="00BE52CE" w:rsidP="00EF3896">
      <w:pPr>
        <w:pStyle w:val="GlossaryDefinition"/>
      </w:pPr>
      <w:r w:rsidRPr="005B17D3">
        <w:rPr>
          <w:rStyle w:val="GlossaryLabel"/>
        </w:rPr>
        <w:t>Enrollment</w:t>
      </w:r>
      <w:r w:rsidRPr="005B17D3">
        <w:rPr>
          <w:b/>
        </w:rPr>
        <w:fldChar w:fldCharType="begin"/>
      </w:r>
      <w:r w:rsidRPr="005B17D3">
        <w:instrText xml:space="preserve"> XE "Enrollment" </w:instrText>
      </w:r>
      <w:r w:rsidRPr="005B17D3">
        <w:rPr>
          <w:b/>
        </w:rPr>
        <w:fldChar w:fldCharType="end"/>
      </w:r>
      <w:r w:rsidRPr="005B17D3">
        <w:rPr>
          <w:b/>
        </w:rPr>
        <w:t>:</w:t>
      </w:r>
      <w:r w:rsidRPr="005B17D3">
        <w:t xml:space="preserve"> The process for providing beneficiaries access to VA healthcare benefits covered by the medical</w:t>
      </w:r>
      <w:r w:rsidRPr="005B17D3">
        <w:fldChar w:fldCharType="begin"/>
      </w:r>
      <w:r w:rsidRPr="005B17D3">
        <w:instrText xml:space="preserve"> XE "Medical:benefits package" </w:instrText>
      </w:r>
      <w:r w:rsidRPr="005B17D3">
        <w:fldChar w:fldCharType="end"/>
      </w:r>
      <w:r w:rsidRPr="005B17D3">
        <w:t xml:space="preserve"> benefits package.</w:t>
      </w:r>
    </w:p>
    <w:p w14:paraId="0F37452E" w14:textId="77777777" w:rsidR="00BE52CE" w:rsidRPr="005B17D3" w:rsidRDefault="00BE52CE" w:rsidP="00EF3896">
      <w:pPr>
        <w:pStyle w:val="GlossaryDefinition"/>
      </w:pPr>
      <w:r w:rsidRPr="005B17D3">
        <w:rPr>
          <w:rStyle w:val="GlossaryLabel"/>
        </w:rPr>
        <w:t>Enrollment</w:t>
      </w:r>
      <w:r w:rsidRPr="005B17D3">
        <w:rPr>
          <w:rStyle w:val="GlossaryLabel"/>
        </w:rPr>
        <w:fldChar w:fldCharType="begin"/>
      </w:r>
      <w:r w:rsidRPr="005B17D3">
        <w:rPr>
          <w:rStyle w:val="GlossaryLabel"/>
        </w:rPr>
        <w:instrText xml:space="preserve"> XE "Enrollment:System Redesign" </w:instrText>
      </w:r>
      <w:r w:rsidRPr="005B17D3">
        <w:rPr>
          <w:rStyle w:val="GlossaryLabel"/>
        </w:rPr>
        <w:fldChar w:fldCharType="end"/>
      </w:r>
      <w:r w:rsidRPr="005B17D3">
        <w:rPr>
          <w:rStyle w:val="GlossaryLabel"/>
        </w:rPr>
        <w:t xml:space="preserve"> Group Threshold</w:t>
      </w:r>
      <w:r w:rsidRPr="005B17D3">
        <w:rPr>
          <w:b/>
        </w:rPr>
        <w:t>:</w:t>
      </w:r>
      <w:r w:rsidRPr="005B17D3">
        <w:t xml:space="preserve"> EGT is the enrollment priority limit set per the Secretary of the VA for enrollment inclusion. These settings are used to determine which priority groups (and/or subgroups) are eligible for enrollment into the VA healthcare system.</w:t>
      </w:r>
      <w:r w:rsidRPr="005B17D3">
        <w:fldChar w:fldCharType="begin"/>
      </w:r>
      <w:r w:rsidRPr="005B17D3">
        <w:instrText xml:space="preserve"> XE "ES" </w:instrText>
      </w:r>
      <w:r w:rsidRPr="005B17D3">
        <w:fldChar w:fldCharType="end"/>
      </w:r>
    </w:p>
    <w:p w14:paraId="56659FE5" w14:textId="77777777" w:rsidR="00BE52CE" w:rsidRPr="005B17D3" w:rsidRDefault="00BE52CE" w:rsidP="00EF3896">
      <w:pPr>
        <w:pStyle w:val="GlossaryDefinition"/>
      </w:pPr>
      <w:bookmarkStart w:id="110" w:name="OLE_LINK5"/>
      <w:bookmarkStart w:id="111" w:name="OLE_LINK6"/>
      <w:bookmarkStart w:id="112" w:name="OLE_LINK8"/>
      <w:r w:rsidRPr="005B17D3">
        <w:rPr>
          <w:rStyle w:val="GlossaryLabel"/>
        </w:rPr>
        <w:t>Enrollment</w:t>
      </w:r>
      <w:r w:rsidRPr="005B17D3">
        <w:rPr>
          <w:rStyle w:val="GlossaryLabel"/>
        </w:rPr>
        <w:fldChar w:fldCharType="begin"/>
      </w:r>
      <w:r w:rsidRPr="005B17D3">
        <w:rPr>
          <w:rStyle w:val="GlossaryLabel"/>
        </w:rPr>
        <w:instrText xml:space="preserve"> XE "Enrollment:System Redesign" </w:instrText>
      </w:r>
      <w:r w:rsidRPr="005B17D3">
        <w:rPr>
          <w:rStyle w:val="GlossaryLabel"/>
        </w:rPr>
        <w:fldChar w:fldCharType="end"/>
      </w:r>
      <w:r w:rsidRPr="005B17D3">
        <w:rPr>
          <w:rStyle w:val="GlossaryLabel"/>
        </w:rPr>
        <w:t xml:space="preserve"> System (ES)</w:t>
      </w:r>
      <w:r w:rsidRPr="005B17D3">
        <w:rPr>
          <w:b/>
        </w:rPr>
        <w:t>:</w:t>
      </w:r>
      <w:r w:rsidRPr="005B17D3">
        <w:t xml:space="preserve"> ES</w:t>
      </w:r>
      <w:r w:rsidRPr="005B17D3">
        <w:fldChar w:fldCharType="begin"/>
      </w:r>
      <w:r w:rsidRPr="005B17D3">
        <w:instrText xml:space="preserve"> XE "ES" </w:instrText>
      </w:r>
      <w:r w:rsidRPr="005B17D3">
        <w:fldChar w:fldCharType="end"/>
      </w:r>
      <w:r w:rsidRPr="005B17D3">
        <w:t xml:space="preserve"> is the Health</w:t>
      </w:r>
      <w:r w:rsidRPr="005B17D3">
        <w:rPr>
          <w:i/>
          <w:u w:val="single"/>
        </w:rPr>
        <w:t>e</w:t>
      </w:r>
      <w:r w:rsidRPr="005B17D3">
        <w:t>Vet</w:t>
      </w:r>
      <w:r w:rsidRPr="005B17D3">
        <w:fldChar w:fldCharType="begin"/>
      </w:r>
      <w:r w:rsidRPr="005B17D3">
        <w:instrText xml:space="preserve"> XE "HealtheVet" </w:instrText>
      </w:r>
      <w:r w:rsidRPr="005B17D3">
        <w:fldChar w:fldCharType="end"/>
      </w:r>
      <w:r w:rsidRPr="005B17D3">
        <w:t xml:space="preserve"> replacement system for the product known as HEC Legacy. It is both a re-host of HEC Legacy and in some instances (use cases/features), a re-engineering. ES</w:t>
      </w:r>
      <w:r w:rsidRPr="005B17D3">
        <w:fldChar w:fldCharType="begin"/>
      </w:r>
      <w:r w:rsidRPr="005B17D3">
        <w:instrText xml:space="preserve"> XE "ES" </w:instrText>
      </w:r>
      <w:r w:rsidRPr="005B17D3">
        <w:fldChar w:fldCharType="end"/>
      </w:r>
      <w:r w:rsidRPr="005B17D3">
        <w:t xml:space="preserve"> allows staff at the HEC to work more efficiently and determine patient eligibility</w:t>
      </w:r>
      <w:r w:rsidRPr="005B17D3">
        <w:fldChar w:fldCharType="begin"/>
      </w:r>
      <w:r w:rsidRPr="005B17D3">
        <w:instrText xml:space="preserve"> XE "Eligibility" </w:instrText>
      </w:r>
      <w:r w:rsidRPr="005B17D3">
        <w:fldChar w:fldCharType="end"/>
      </w:r>
      <w:r w:rsidRPr="005B17D3">
        <w:t xml:space="preserve"> in a timelier manner. ES encompasses all enrollment management applications within the EHBD. (see) Health Eligibility Case Management System (HECMS</w:t>
      </w:r>
      <w:r w:rsidRPr="005B17D3">
        <w:fldChar w:fldCharType="begin"/>
      </w:r>
      <w:r w:rsidRPr="005B17D3">
        <w:instrText xml:space="preserve"> XE "HECMS" </w:instrText>
      </w:r>
      <w:r w:rsidRPr="005B17D3">
        <w:fldChar w:fldCharType="end"/>
      </w:r>
      <w:r w:rsidRPr="005B17D3">
        <w:t>)</w:t>
      </w:r>
    </w:p>
    <w:p w14:paraId="13B3F826" w14:textId="77777777" w:rsidR="00BE52CE" w:rsidRPr="005B17D3" w:rsidRDefault="00BE52CE" w:rsidP="00EF3896">
      <w:pPr>
        <w:pStyle w:val="GlossaryDefinition"/>
      </w:pPr>
      <w:r w:rsidRPr="005B17D3">
        <w:rPr>
          <w:rStyle w:val="GlossaryLabel"/>
        </w:rPr>
        <w:t>Enterprise Health Benefits Determination (EHBD)</w:t>
      </w:r>
      <w:r w:rsidRPr="005B17D3">
        <w:rPr>
          <w:b/>
        </w:rPr>
        <w:t xml:space="preserve">: </w:t>
      </w:r>
      <w:r w:rsidRPr="005B17D3">
        <w:t>The program within Veterans Relationship Management (VRM) that manages all aspects of health benefits determinations, including but not limited to Veteran self-service applications, web services, data collection and sharing, verification of military service and benefits, and Veterans communications.</w:t>
      </w:r>
    </w:p>
    <w:bookmarkEnd w:id="110"/>
    <w:bookmarkEnd w:id="111"/>
    <w:bookmarkEnd w:id="112"/>
    <w:p w14:paraId="7A43891E" w14:textId="3A69D739" w:rsidR="00BE52CE" w:rsidRPr="005B17D3" w:rsidRDefault="00BE52CE" w:rsidP="00EF3896">
      <w:pPr>
        <w:pStyle w:val="GlossaryDefinition"/>
      </w:pPr>
      <w:r w:rsidRPr="005B17D3">
        <w:rPr>
          <w:rStyle w:val="GlossaryLabel"/>
        </w:rPr>
        <w:t>Environmental Contaminants</w:t>
      </w:r>
      <w:r w:rsidRPr="005B17D3">
        <w:rPr>
          <w:b/>
        </w:rPr>
        <w:fldChar w:fldCharType="begin"/>
      </w:r>
      <w:r w:rsidRPr="005B17D3">
        <w:instrText xml:space="preserve"> XE "Environmental Contaminants" </w:instrText>
      </w:r>
      <w:r w:rsidRPr="005B17D3">
        <w:rPr>
          <w:b/>
        </w:rPr>
        <w:fldChar w:fldCharType="end"/>
      </w:r>
      <w:r w:rsidRPr="005B17D3">
        <w:rPr>
          <w:b/>
        </w:rPr>
        <w:t>:</w:t>
      </w:r>
      <w:r w:rsidRPr="005B17D3">
        <w:t xml:space="preserve"> Also known as 'SW Asia Conditions', this refers to a </w:t>
      </w:r>
      <w:r w:rsidR="006204FA" w:rsidRPr="005B17D3">
        <w:t>Veterans</w:t>
      </w:r>
      <w:r w:rsidRPr="005B17D3">
        <w:t xml:space="preserve"> exposure to environmental contaminants while serving in the military</w:t>
      </w:r>
      <w:r w:rsidRPr="005B17D3">
        <w:fldChar w:fldCharType="begin"/>
      </w:r>
      <w:r w:rsidRPr="005B17D3">
        <w:instrText xml:space="preserve"> XE "Military" </w:instrText>
      </w:r>
      <w:r w:rsidRPr="005B17D3">
        <w:fldChar w:fldCharType="end"/>
      </w:r>
      <w:r w:rsidRPr="005B17D3">
        <w:t>.</w:t>
      </w:r>
    </w:p>
    <w:p w14:paraId="6685583A" w14:textId="0F233932" w:rsidR="006133FA" w:rsidRPr="005B17D3" w:rsidRDefault="006133FA" w:rsidP="00EF3896">
      <w:pPr>
        <w:pStyle w:val="GlossaryDefinition"/>
      </w:pPr>
      <w:r w:rsidRPr="005B17D3">
        <w:rPr>
          <w:rStyle w:val="GlossaryLabel"/>
        </w:rPr>
        <w:t>ESC:</w:t>
      </w:r>
      <w:r w:rsidRPr="005B17D3">
        <w:t xml:space="preserve"> Enrollment System Core.</w:t>
      </w:r>
    </w:p>
    <w:p w14:paraId="0BF03066" w14:textId="556E567B" w:rsidR="00BE52CE" w:rsidRPr="005B17D3" w:rsidRDefault="00BE52CE" w:rsidP="00EF3896">
      <w:pPr>
        <w:pStyle w:val="GlossaryDefinition"/>
      </w:pPr>
      <w:r w:rsidRPr="005B17D3">
        <w:rPr>
          <w:rStyle w:val="GlossaryLabel"/>
        </w:rPr>
        <w:t>ESR</w:t>
      </w:r>
      <w:r w:rsidRPr="005B17D3">
        <w:rPr>
          <w:b/>
        </w:rPr>
        <w:t>:</w:t>
      </w:r>
      <w:r w:rsidRPr="005B17D3">
        <w:t xml:space="preserve"> </w:t>
      </w:r>
      <w:bookmarkStart w:id="113" w:name="OLE_LINK13"/>
      <w:bookmarkStart w:id="114" w:name="OLE_LINK14"/>
      <w:r w:rsidRPr="005B17D3">
        <w:t>Enrollment</w:t>
      </w:r>
      <w:r w:rsidRPr="005B17D3">
        <w:fldChar w:fldCharType="begin"/>
      </w:r>
      <w:r w:rsidRPr="005B17D3">
        <w:instrText xml:space="preserve"> XE "Enrollment:System Redesign" </w:instrText>
      </w:r>
      <w:r w:rsidRPr="005B17D3">
        <w:fldChar w:fldCharType="end"/>
      </w:r>
      <w:r w:rsidRPr="005B17D3">
        <w:t xml:space="preserve"> System Redesign</w:t>
      </w:r>
      <w:bookmarkEnd w:id="113"/>
      <w:bookmarkEnd w:id="114"/>
      <w:r w:rsidRPr="005B17D3">
        <w:t>, Health Eligibility Case Management System (HECMS</w:t>
      </w:r>
      <w:r w:rsidRPr="005B17D3">
        <w:fldChar w:fldCharType="begin"/>
      </w:r>
      <w:r w:rsidRPr="005B17D3">
        <w:instrText xml:space="preserve"> XE "HECMS" </w:instrText>
      </w:r>
      <w:r w:rsidRPr="005B17D3">
        <w:fldChar w:fldCharType="end"/>
      </w:r>
      <w:r w:rsidRPr="005B17D3">
        <w:t>), now known as the Enrollment System (ES).</w:t>
      </w:r>
    </w:p>
    <w:p w14:paraId="04F8882D" w14:textId="5FB7535C" w:rsidR="0018335E" w:rsidRPr="005B17D3" w:rsidRDefault="0018335E" w:rsidP="00EF3896">
      <w:pPr>
        <w:pStyle w:val="GlossaryDefinition"/>
      </w:pPr>
      <w:r w:rsidRPr="005B17D3">
        <w:rPr>
          <w:rStyle w:val="GlossaryLabel"/>
        </w:rPr>
        <w:t>ETL:</w:t>
      </w:r>
      <w:r w:rsidRPr="005B17D3">
        <w:t xml:space="preserve"> </w:t>
      </w:r>
      <w:r w:rsidRPr="005B17D3">
        <w:rPr>
          <w:szCs w:val="24"/>
        </w:rPr>
        <w:t xml:space="preserve">Exchange, Transform, and Load. </w:t>
      </w:r>
      <w:r w:rsidRPr="005B17D3">
        <w:rPr>
          <w:rFonts w:eastAsia="MS Mincho"/>
          <w:lang w:eastAsia="en-GB"/>
        </w:rPr>
        <w:t xml:space="preserve">ES </w:t>
      </w:r>
      <w:r w:rsidRPr="005B17D3">
        <w:t>uses an Exchange, Transform, and Load (ETL) mechanism to request and process Geocoding information from PSSG. The ETL process runs in a batch mode at specific intervals every day.</w:t>
      </w:r>
    </w:p>
    <w:p w14:paraId="187D6D22" w14:textId="77777777" w:rsidR="00BE52CE" w:rsidRPr="005B17D3" w:rsidRDefault="00BE52CE" w:rsidP="00EF3896">
      <w:pPr>
        <w:keepLines/>
        <w:spacing w:before="320" w:after="60"/>
        <w:jc w:val="center"/>
        <w:rPr>
          <w:rFonts w:ascii="Helvetica" w:hAnsi="Helvetica"/>
          <w:b/>
          <w:bCs/>
          <w:sz w:val="29"/>
        </w:rPr>
      </w:pPr>
      <w:r w:rsidRPr="005B17D3">
        <w:rPr>
          <w:rFonts w:ascii="Helvetica" w:hAnsi="Helvetica"/>
          <w:b/>
          <w:bCs/>
          <w:sz w:val="29"/>
        </w:rPr>
        <w:t>F</w:t>
      </w:r>
    </w:p>
    <w:p w14:paraId="1ED06E0C" w14:textId="77777777" w:rsidR="00BE52CE" w:rsidRPr="005B17D3" w:rsidRDefault="00BE52CE" w:rsidP="00EF3896">
      <w:pPr>
        <w:pStyle w:val="GlossaryDefinition"/>
      </w:pPr>
      <w:r w:rsidRPr="005B17D3">
        <w:rPr>
          <w:rStyle w:val="GlossaryLabel"/>
        </w:rPr>
        <w:lastRenderedPageBreak/>
        <w:t>Future Discharge Date</w:t>
      </w:r>
      <w:r w:rsidRPr="005B17D3">
        <w:rPr>
          <w:rStyle w:val="GlossaryLabel"/>
        </w:rPr>
        <w:fldChar w:fldCharType="begin"/>
      </w:r>
      <w:r w:rsidRPr="005B17D3">
        <w:instrText xml:space="preserve"> XE "Future Discharge Date" </w:instrText>
      </w:r>
      <w:r w:rsidRPr="005B17D3">
        <w:rPr>
          <w:rStyle w:val="GlossaryLabel"/>
        </w:rPr>
        <w:fldChar w:fldCharType="end"/>
      </w:r>
      <w:r w:rsidRPr="005B17D3">
        <w:rPr>
          <w:b/>
        </w:rPr>
        <w:t>:</w:t>
      </w:r>
      <w:r w:rsidRPr="005B17D3">
        <w:t xml:space="preserve"> Also referred to as FDD. This is the projected end date for an active duty service member.</w:t>
      </w:r>
    </w:p>
    <w:p w14:paraId="3D1A7AC8" w14:textId="77777777" w:rsidR="00BE52CE" w:rsidRPr="005B17D3" w:rsidRDefault="00BE52CE" w:rsidP="00EF3896">
      <w:pPr>
        <w:keepLines/>
        <w:spacing w:before="320" w:after="60"/>
        <w:jc w:val="center"/>
        <w:rPr>
          <w:rFonts w:ascii="Helvetica" w:hAnsi="Helvetica"/>
          <w:b/>
          <w:bCs/>
          <w:sz w:val="29"/>
        </w:rPr>
      </w:pPr>
      <w:r w:rsidRPr="005B17D3">
        <w:rPr>
          <w:rFonts w:ascii="Helvetica" w:hAnsi="Helvetica"/>
          <w:b/>
          <w:bCs/>
          <w:sz w:val="29"/>
        </w:rPr>
        <w:t>G</w:t>
      </w:r>
    </w:p>
    <w:p w14:paraId="3BE51BE1" w14:textId="0501D8A9" w:rsidR="00BE52CE" w:rsidRPr="005B17D3" w:rsidRDefault="00BE52CE" w:rsidP="00EF3896">
      <w:pPr>
        <w:pStyle w:val="GlossaryDefinition"/>
        <w:rPr>
          <w:rStyle w:val="GlossaryLabel"/>
          <w:b w:val="0"/>
        </w:rPr>
      </w:pPr>
      <w:r w:rsidRPr="005B17D3">
        <w:rPr>
          <w:rStyle w:val="GlossaryLabel"/>
        </w:rPr>
        <w:t>Geocoding</w:t>
      </w:r>
      <w:r w:rsidRPr="005B17D3">
        <w:rPr>
          <w:rStyle w:val="GlossaryLabel"/>
          <w:b w:val="0"/>
        </w:rPr>
        <w:t>: The process of assigning geographic coordinates assigned to a location. The ES sends a Residential Address to an internal VA</w:t>
      </w:r>
      <w:r w:rsidR="00D54DA7" w:rsidRPr="005B17D3">
        <w:rPr>
          <w:rStyle w:val="GlossaryLabel"/>
          <w:b w:val="0"/>
        </w:rPr>
        <w:t>’s Planning System Support Group</w:t>
      </w:r>
      <w:r w:rsidRPr="005B17D3">
        <w:rPr>
          <w:rStyle w:val="GlossaryLabel"/>
          <w:b w:val="0"/>
        </w:rPr>
        <w:t xml:space="preserve"> (PSSG) and receives back the geographic coordinates. The ES then determines a </w:t>
      </w:r>
      <w:r w:rsidR="006204FA" w:rsidRPr="005B17D3">
        <w:rPr>
          <w:rStyle w:val="GlossaryLabel"/>
          <w:b w:val="0"/>
        </w:rPr>
        <w:t>Veterans</w:t>
      </w:r>
      <w:r w:rsidRPr="005B17D3">
        <w:rPr>
          <w:rStyle w:val="GlossaryLabel"/>
          <w:b w:val="0"/>
        </w:rPr>
        <w:t xml:space="preserve"> Eligibility for mileage</w:t>
      </w:r>
      <w:r w:rsidR="00B57F1F" w:rsidRPr="005B17D3">
        <w:rPr>
          <w:rStyle w:val="GlossaryLabel"/>
          <w:b w:val="0"/>
        </w:rPr>
        <w:t xml:space="preserve"> under the Veterans Choice program</w:t>
      </w:r>
      <w:r w:rsidRPr="005B17D3">
        <w:rPr>
          <w:rStyle w:val="GlossaryLabel"/>
          <w:b w:val="0"/>
        </w:rPr>
        <w:t xml:space="preserve">. </w:t>
      </w:r>
    </w:p>
    <w:p w14:paraId="5F6B5CAE" w14:textId="77777777" w:rsidR="00BE52CE" w:rsidRPr="005B17D3" w:rsidRDefault="00BE52CE" w:rsidP="00EF3896">
      <w:pPr>
        <w:pStyle w:val="GlossaryDefinition"/>
      </w:pPr>
      <w:r w:rsidRPr="005B17D3">
        <w:rPr>
          <w:rStyle w:val="GlossaryLabel"/>
        </w:rPr>
        <w:t>Geographic Mean Test Threshold</w:t>
      </w:r>
      <w:r w:rsidRPr="005B17D3">
        <w:rPr>
          <w:b/>
        </w:rPr>
        <w:fldChar w:fldCharType="begin"/>
      </w:r>
      <w:r w:rsidRPr="005B17D3">
        <w:instrText xml:space="preserve"> XE "</w:instrText>
      </w:r>
      <w:r w:rsidRPr="005B17D3">
        <w:rPr>
          <w:b/>
        </w:rPr>
        <w:instrText>GMT</w:instrText>
      </w:r>
      <w:r w:rsidRPr="005B17D3">
        <w:instrText xml:space="preserve">:definition" </w:instrText>
      </w:r>
      <w:r w:rsidRPr="005B17D3">
        <w:rPr>
          <w:b/>
        </w:rPr>
        <w:fldChar w:fldCharType="end"/>
      </w:r>
      <w:r w:rsidRPr="005B17D3">
        <w:rPr>
          <w:b/>
        </w:rPr>
        <w:t>:</w:t>
      </w:r>
      <w:r w:rsidRPr="005B17D3">
        <w:t xml:space="preserve"> GMT Threshold dollar amount is the income GMT threshold as determined by the system for area in which the Veteran lives. This threshold is derived by a look up of the Department of Housing and Urban Development (HUD) indices table. The threshold amount is computed as FIPS code + MSA code for the # of dependents.</w:t>
      </w:r>
      <w:r w:rsidRPr="005B17D3">
        <w:fldChar w:fldCharType="begin"/>
      </w:r>
      <w:r w:rsidRPr="005B17D3">
        <w:instrText xml:space="preserve"> XE "</w:instrText>
      </w:r>
      <w:r w:rsidRPr="005B17D3">
        <w:rPr>
          <w:b/>
        </w:rPr>
        <w:instrText>Means Test</w:instrText>
      </w:r>
      <w:r w:rsidRPr="005B17D3">
        <w:instrText xml:space="preserve">:Geographic:definition" </w:instrText>
      </w:r>
      <w:r w:rsidRPr="005B17D3">
        <w:fldChar w:fldCharType="end"/>
      </w:r>
    </w:p>
    <w:p w14:paraId="34CF662A" w14:textId="77777777" w:rsidR="00BE52CE" w:rsidRPr="005B17D3" w:rsidRDefault="00BE52CE" w:rsidP="00EF3896">
      <w:pPr>
        <w:pStyle w:val="GlossaryDefinition"/>
      </w:pPr>
      <w:r w:rsidRPr="005B17D3">
        <w:rPr>
          <w:rStyle w:val="GlossaryLabel"/>
        </w:rPr>
        <w:t>GMT</w:t>
      </w:r>
      <w:r w:rsidRPr="005B17D3">
        <w:rPr>
          <w:b/>
        </w:rPr>
        <w:fldChar w:fldCharType="begin"/>
      </w:r>
      <w:r w:rsidRPr="005B17D3">
        <w:instrText xml:space="preserve"> XE "GMT:definition" </w:instrText>
      </w:r>
      <w:r w:rsidRPr="005B17D3">
        <w:rPr>
          <w:b/>
        </w:rPr>
        <w:fldChar w:fldCharType="end"/>
      </w:r>
      <w:r w:rsidRPr="005B17D3">
        <w:rPr>
          <w:b/>
        </w:rPr>
        <w:t>:</w:t>
      </w:r>
      <w:r w:rsidRPr="005B17D3">
        <w:t xml:space="preserve"> Geographic Means Test.</w:t>
      </w:r>
    </w:p>
    <w:p w14:paraId="138F22C4" w14:textId="77777777" w:rsidR="00BE52CE" w:rsidRPr="005B17D3" w:rsidRDefault="00BE52CE" w:rsidP="00EF3896">
      <w:pPr>
        <w:pStyle w:val="GlossaryDefinition"/>
      </w:pPr>
      <w:r w:rsidRPr="005B17D3">
        <w:rPr>
          <w:rStyle w:val="GlossaryLabel"/>
        </w:rPr>
        <w:t>GWOT</w:t>
      </w:r>
      <w:r w:rsidRPr="005B17D3">
        <w:rPr>
          <w:b/>
        </w:rPr>
        <w:fldChar w:fldCharType="begin"/>
      </w:r>
      <w:r w:rsidRPr="005B17D3">
        <w:instrText xml:space="preserve"> XE "GMT:definition" </w:instrText>
      </w:r>
      <w:r w:rsidRPr="005B17D3">
        <w:rPr>
          <w:b/>
        </w:rPr>
        <w:fldChar w:fldCharType="end"/>
      </w:r>
      <w:r w:rsidRPr="005B17D3">
        <w:rPr>
          <w:b/>
        </w:rPr>
        <w:t>:</w:t>
      </w:r>
      <w:r w:rsidRPr="005B17D3">
        <w:t xml:space="preserve"> Global War on Terror.</w:t>
      </w:r>
      <w:r w:rsidRPr="005B17D3">
        <w:fldChar w:fldCharType="begin"/>
      </w:r>
      <w:r w:rsidRPr="005B17D3">
        <w:instrText xml:space="preserve"> XE "Means Test:Geographic:definition" </w:instrText>
      </w:r>
      <w:r w:rsidRPr="005B17D3">
        <w:fldChar w:fldCharType="end"/>
      </w:r>
    </w:p>
    <w:p w14:paraId="753573F2" w14:textId="77777777" w:rsidR="00BE52CE" w:rsidRPr="005B17D3" w:rsidRDefault="00BE52CE" w:rsidP="00EF3896">
      <w:pPr>
        <w:keepLines/>
        <w:spacing w:before="320" w:after="60"/>
        <w:jc w:val="center"/>
        <w:rPr>
          <w:rFonts w:ascii="Helvetica" w:hAnsi="Helvetica"/>
          <w:b/>
          <w:bCs/>
          <w:sz w:val="29"/>
        </w:rPr>
      </w:pPr>
      <w:r w:rsidRPr="005B17D3">
        <w:rPr>
          <w:rFonts w:ascii="Helvetica" w:hAnsi="Helvetica"/>
          <w:b/>
          <w:bCs/>
          <w:sz w:val="29"/>
        </w:rPr>
        <w:t>H</w:t>
      </w:r>
    </w:p>
    <w:p w14:paraId="1EADF457" w14:textId="7461E683" w:rsidR="00BE52CE" w:rsidRPr="005B17D3" w:rsidRDefault="00BE52CE" w:rsidP="00EF3896">
      <w:pPr>
        <w:pStyle w:val="GlossaryDefinition"/>
      </w:pPr>
      <w:r w:rsidRPr="005B17D3">
        <w:rPr>
          <w:rStyle w:val="GlossaryLabel"/>
        </w:rPr>
        <w:t>Hardship Determination</w:t>
      </w:r>
      <w:r w:rsidRPr="005B17D3">
        <w:rPr>
          <w:b/>
        </w:rPr>
        <w:t>:</w:t>
      </w:r>
      <w:r w:rsidRPr="005B17D3">
        <w:t xml:space="preserve"> A </w:t>
      </w:r>
      <w:r w:rsidR="00FE7C7C" w:rsidRPr="005B17D3">
        <w:t xml:space="preserve">Financial </w:t>
      </w:r>
      <w:r w:rsidRPr="005B17D3">
        <w:t>Hardship Determination is an exemption from copay</w:t>
      </w:r>
      <w:r w:rsidRPr="005B17D3">
        <w:fldChar w:fldCharType="begin"/>
      </w:r>
      <w:r w:rsidRPr="005B17D3">
        <w:instrText xml:space="preserve"> XE "</w:instrText>
      </w:r>
      <w:r w:rsidRPr="005B17D3">
        <w:rPr>
          <w:b/>
        </w:rPr>
        <w:instrText>Copay</w:instrText>
      </w:r>
      <w:r w:rsidRPr="005B17D3">
        <w:instrText xml:space="preserve">" </w:instrText>
      </w:r>
      <w:r w:rsidRPr="005B17D3">
        <w:fldChar w:fldCharType="end"/>
      </w:r>
      <w:r w:rsidRPr="005B17D3">
        <w:t>s for a determined period of time. This can be due to a loss of income</w:t>
      </w:r>
      <w:r w:rsidRPr="005B17D3">
        <w:fldChar w:fldCharType="begin"/>
      </w:r>
      <w:r w:rsidRPr="005B17D3">
        <w:instrText xml:space="preserve"> XE "</w:instrText>
      </w:r>
      <w:r w:rsidRPr="005B17D3">
        <w:rPr>
          <w:b/>
        </w:rPr>
        <w:instrText>Income</w:instrText>
      </w:r>
      <w:r w:rsidRPr="005B17D3">
        <w:instrText xml:space="preserve">" </w:instrText>
      </w:r>
      <w:r w:rsidRPr="005B17D3">
        <w:fldChar w:fldCharType="end"/>
      </w:r>
      <w:r w:rsidRPr="005B17D3">
        <w:t xml:space="preserve"> for that income year.</w:t>
      </w:r>
    </w:p>
    <w:p w14:paraId="128376F7" w14:textId="226D11A8" w:rsidR="00BE52CE" w:rsidRPr="005B17D3" w:rsidRDefault="00BE52CE" w:rsidP="00EF3896">
      <w:pPr>
        <w:pStyle w:val="GlossaryDefinition"/>
      </w:pPr>
      <w:r w:rsidRPr="005B17D3">
        <w:rPr>
          <w:rStyle w:val="GlossaryLabel"/>
        </w:rPr>
        <w:t>HB</w:t>
      </w:r>
      <w:r w:rsidRPr="005B17D3">
        <w:rPr>
          <w:b/>
        </w:rPr>
        <w:t>:</w:t>
      </w:r>
      <w:r w:rsidRPr="005B17D3">
        <w:t xml:space="preserve"> (see) Housebound.</w:t>
      </w:r>
    </w:p>
    <w:p w14:paraId="4D4B2423" w14:textId="2FB79CF9" w:rsidR="00D54DA7" w:rsidRPr="005B17D3" w:rsidRDefault="00D54DA7" w:rsidP="00EF3896">
      <w:pPr>
        <w:pStyle w:val="GlossaryDefinition"/>
      </w:pPr>
      <w:r w:rsidRPr="005B17D3">
        <w:rPr>
          <w:rStyle w:val="GlossaryLabel"/>
        </w:rPr>
        <w:t>HBP:</w:t>
      </w:r>
      <w:r w:rsidRPr="005B17D3">
        <w:t xml:space="preserve">  Health Benefit Plan (see) </w:t>
      </w:r>
      <w:r w:rsidR="00112773" w:rsidRPr="005B17D3">
        <w:t>VHA Profile</w:t>
      </w:r>
      <w:r w:rsidR="00345D13" w:rsidRPr="005B17D3">
        <w:t>.</w:t>
      </w:r>
    </w:p>
    <w:p w14:paraId="7DA40F6F" w14:textId="69D2BCA9" w:rsidR="00BE52CE" w:rsidRPr="005B17D3" w:rsidRDefault="00BE52CE" w:rsidP="00EF3896">
      <w:pPr>
        <w:pStyle w:val="GlossaryDefinition"/>
      </w:pPr>
      <w:bookmarkStart w:id="115" w:name="_Hlk29982007"/>
      <w:r w:rsidRPr="005B17D3">
        <w:rPr>
          <w:rStyle w:val="GlossaryLabel"/>
        </w:rPr>
        <w:t>HCA:</w:t>
      </w:r>
      <w:r w:rsidRPr="005B17D3">
        <w:t xml:space="preserve"> Healthcare Application</w:t>
      </w:r>
      <w:r w:rsidR="003763F3" w:rsidRPr="005B17D3">
        <w:t>.</w:t>
      </w:r>
      <w:r w:rsidR="00F67E34" w:rsidRPr="005B17D3">
        <w:t xml:space="preserve"> </w:t>
      </w:r>
      <w:r w:rsidR="003763F3" w:rsidRPr="005B17D3">
        <w:t>When the Veterans online application (VOA) was moved to va.gov,  the application was renamed to “Healthcare Application”, but EHBD still refers to the application as “VOA”.</w:t>
      </w:r>
    </w:p>
    <w:p w14:paraId="4E3BAB97" w14:textId="77777777" w:rsidR="00BE52CE" w:rsidRPr="005B17D3" w:rsidRDefault="00BE52CE" w:rsidP="00EF3896">
      <w:pPr>
        <w:pStyle w:val="GlossaryDefinition"/>
        <w:rPr>
          <w:rStyle w:val="GlossaryLabel"/>
          <w:b w:val="0"/>
        </w:rPr>
      </w:pPr>
      <w:bookmarkStart w:id="116" w:name="OLE_LINK9"/>
      <w:bookmarkStart w:id="117" w:name="OLE_LINK12"/>
      <w:bookmarkEnd w:id="115"/>
      <w:r w:rsidRPr="005B17D3">
        <w:rPr>
          <w:rStyle w:val="GlossaryLabel"/>
        </w:rPr>
        <w:t xml:space="preserve">Healthcare Application: </w:t>
      </w:r>
      <w:r w:rsidRPr="005B17D3">
        <w:rPr>
          <w:rStyle w:val="GlossaryLabel"/>
          <w:b w:val="0"/>
        </w:rPr>
        <w:t> Allows a Veteran or service ember to enter a Future Discharge Date as part of their healthcare application process submitted to the Enrollment System. HCA will send the Future Discharge Date in their Service Separation Date field. The Enrollment System will identify it as a Future Discharge Date when the accompanying Discharge Type field is NULL.</w:t>
      </w:r>
    </w:p>
    <w:p w14:paraId="62329220" w14:textId="111B08F3" w:rsidR="00BE52CE" w:rsidRPr="005B17D3" w:rsidRDefault="00BE52CE" w:rsidP="00EF3896">
      <w:pPr>
        <w:pStyle w:val="GlossaryDefinition"/>
      </w:pPr>
      <w:r w:rsidRPr="005B17D3">
        <w:rPr>
          <w:rStyle w:val="GlossaryLabel"/>
        </w:rPr>
        <w:t>Health Eligibility Case Management System</w:t>
      </w:r>
      <w:r w:rsidRPr="005B17D3">
        <w:rPr>
          <w:b/>
        </w:rPr>
        <w:t>:</w:t>
      </w:r>
      <w:r w:rsidRPr="005B17D3">
        <w:t xml:space="preserve"> (see) ES, Enrollment</w:t>
      </w:r>
      <w:r w:rsidRPr="005B17D3">
        <w:fldChar w:fldCharType="begin"/>
      </w:r>
      <w:r w:rsidRPr="005B17D3">
        <w:instrText xml:space="preserve"> XE "Enrollment:System Redesign" </w:instrText>
      </w:r>
      <w:r w:rsidRPr="005B17D3">
        <w:fldChar w:fldCharType="end"/>
      </w:r>
      <w:r w:rsidRPr="005B17D3">
        <w:t xml:space="preserve"> System.</w:t>
      </w:r>
    </w:p>
    <w:p w14:paraId="491CC066" w14:textId="77777777" w:rsidR="00BE52CE" w:rsidRPr="005B17D3" w:rsidRDefault="00BE52CE" w:rsidP="00EF3896">
      <w:pPr>
        <w:pStyle w:val="GlossaryDefinition"/>
      </w:pPr>
      <w:r w:rsidRPr="005B17D3">
        <w:rPr>
          <w:rStyle w:val="GlossaryLabel"/>
        </w:rPr>
        <w:t>Healthcare Reform/Affordable Care Act</w:t>
      </w:r>
      <w:r w:rsidRPr="005B17D3">
        <w:rPr>
          <w:rStyle w:val="GlossaryLabel"/>
        </w:rPr>
        <w:fldChar w:fldCharType="begin"/>
      </w:r>
      <w:r w:rsidRPr="005B17D3">
        <w:instrText xml:space="preserve"> XE "Healthcare Reform/Affordable Care Act (ACA)" </w:instrText>
      </w:r>
      <w:r w:rsidRPr="005B17D3">
        <w:rPr>
          <w:rStyle w:val="GlossaryLabel"/>
        </w:rPr>
        <w:fldChar w:fldCharType="end"/>
      </w:r>
      <w:r w:rsidRPr="005B17D3">
        <w:rPr>
          <w:rStyle w:val="GlossaryLabel"/>
        </w:rPr>
        <w:t>:</w:t>
      </w:r>
      <w:r w:rsidRPr="005B17D3">
        <w:t xml:space="preserve"> Effective January 1, 2014, the Affordable Care Act (ACA) requires every individual taxpayer in the United States to maintain minimum essential healthcare coverage or face a tax penalty. Enrollment in Veterans healthcare meets the Minimum Essential Coverage (MEC) threshold under 26 Code of Federal Regulations (CFR) 1.36B-2 (c)(2)(ii) of the Treasury Notice of Proposed Rulemaking (NPRM).</w:t>
      </w:r>
      <w:r w:rsidRPr="005B17D3">
        <w:br/>
        <w:t>The VA is required to provide the IRS with a list or file containing information on every Veteran and beneficiary that obtained MEC through the VA for a tax year.</w:t>
      </w:r>
    </w:p>
    <w:bookmarkEnd w:id="116"/>
    <w:bookmarkEnd w:id="117"/>
    <w:p w14:paraId="6F0DDCAC" w14:textId="4D4A38D8" w:rsidR="00BE52CE" w:rsidRPr="005B17D3" w:rsidRDefault="00BE52CE" w:rsidP="00EF3896">
      <w:pPr>
        <w:pStyle w:val="GlossaryDefinition"/>
      </w:pPr>
      <w:r w:rsidRPr="005B17D3">
        <w:rPr>
          <w:rStyle w:val="GlossaryLabel"/>
        </w:rPr>
        <w:lastRenderedPageBreak/>
        <w:t>Health</w:t>
      </w:r>
      <w:r w:rsidRPr="005B17D3">
        <w:rPr>
          <w:rStyle w:val="GlossaryLabel"/>
          <w:i/>
        </w:rPr>
        <w:t>e</w:t>
      </w:r>
      <w:r w:rsidRPr="005B17D3">
        <w:rPr>
          <w:rStyle w:val="GlossaryLabel"/>
        </w:rPr>
        <w:t>Vet</w:t>
      </w:r>
      <w:r w:rsidRPr="005B17D3">
        <w:rPr>
          <w:b/>
        </w:rPr>
        <w:t>:</w:t>
      </w:r>
      <w:r w:rsidRPr="005B17D3">
        <w:t xml:space="preserve"> My Health</w:t>
      </w:r>
      <w:r w:rsidRPr="005B17D3">
        <w:rPr>
          <w:i/>
          <w:u w:val="single"/>
        </w:rPr>
        <w:t>e</w:t>
      </w:r>
      <w:r w:rsidRPr="005B17D3">
        <w:t>Vet</w:t>
      </w:r>
      <w:r w:rsidRPr="005B17D3">
        <w:fldChar w:fldCharType="begin"/>
      </w:r>
      <w:r w:rsidRPr="005B17D3">
        <w:instrText xml:space="preserve"> XE "HealtheVet" </w:instrText>
      </w:r>
      <w:r w:rsidRPr="005B17D3">
        <w:fldChar w:fldCharType="end"/>
      </w:r>
      <w:r w:rsidRPr="005B17D3">
        <w:t xml:space="preserve"> is a web-based system that empowers Veterans/beneficiaries with information and tools so that they can improve their health to the maximum extent possible. Participating Veterans/beneficiaries are given copies of key portions of their electronic health records</w:t>
      </w:r>
      <w:r w:rsidRPr="005B17D3">
        <w:fldChar w:fldCharType="begin"/>
      </w:r>
      <w:r w:rsidRPr="005B17D3">
        <w:instrText xml:space="preserve"> XE "Records:Glossary:HealtheVet" </w:instrText>
      </w:r>
      <w:r w:rsidRPr="005B17D3">
        <w:fldChar w:fldCharType="end"/>
      </w:r>
      <w:r w:rsidRPr="005B17D3">
        <w:t>. This record is stored in a secure and private environment called an eV</w:t>
      </w:r>
      <w:r w:rsidR="00C95C39" w:rsidRPr="005B17D3">
        <w:t>A</w:t>
      </w:r>
      <w:r w:rsidRPr="005B17D3">
        <w:t>ult. The eVAult will be personalized with appropriate links to useful explanatory material to help Veterans/beneficiaries understand what is in their record, and what they can do to improve their health condition. Veterans/beneficiaries can also add structured medical</w:t>
      </w:r>
      <w:r w:rsidRPr="005B17D3">
        <w:fldChar w:fldCharType="begin"/>
      </w:r>
      <w:r w:rsidRPr="005B17D3">
        <w:instrText xml:space="preserve"> XE "Medical:HealtheVet" </w:instrText>
      </w:r>
      <w:r w:rsidRPr="005B17D3">
        <w:fldChar w:fldCharType="end"/>
      </w:r>
      <w:r w:rsidRPr="005B17D3">
        <w:t xml:space="preserve"> information in the "self-entered" section of their eVAult.</w:t>
      </w:r>
    </w:p>
    <w:p w14:paraId="01D7A79A" w14:textId="77777777" w:rsidR="00BE52CE" w:rsidRPr="005B17D3" w:rsidRDefault="00BE52CE" w:rsidP="00EF3896">
      <w:pPr>
        <w:pStyle w:val="GlossaryDefinition"/>
      </w:pPr>
      <w:r w:rsidRPr="005B17D3">
        <w:rPr>
          <w:rStyle w:val="GlossaryLabel"/>
        </w:rPr>
        <w:t>HEC</w:t>
      </w:r>
      <w:r w:rsidRPr="005B17D3">
        <w:rPr>
          <w:b/>
        </w:rPr>
        <w:t>:</w:t>
      </w:r>
      <w:r w:rsidRPr="005B17D3">
        <w:t xml:space="preserve"> Health Eligibility Center.</w:t>
      </w:r>
    </w:p>
    <w:p w14:paraId="49456ED3" w14:textId="77777777" w:rsidR="00BE52CE" w:rsidRPr="005B17D3" w:rsidRDefault="00BE52CE" w:rsidP="00EF3896">
      <w:pPr>
        <w:pStyle w:val="GlossaryDefinition"/>
      </w:pPr>
      <w:r w:rsidRPr="005B17D3">
        <w:rPr>
          <w:rStyle w:val="GlossaryLabel"/>
        </w:rPr>
        <w:t>HECMS</w:t>
      </w:r>
      <w:r w:rsidRPr="005B17D3">
        <w:rPr>
          <w:b/>
        </w:rPr>
        <w:fldChar w:fldCharType="begin"/>
      </w:r>
      <w:r w:rsidRPr="005B17D3">
        <w:instrText xml:space="preserve"> XE "</w:instrText>
      </w:r>
      <w:r w:rsidRPr="005B17D3">
        <w:rPr>
          <w:b/>
        </w:rPr>
        <w:instrText>HECMS</w:instrText>
      </w:r>
      <w:r w:rsidRPr="005B17D3">
        <w:instrText xml:space="preserve">" </w:instrText>
      </w:r>
      <w:r w:rsidRPr="005B17D3">
        <w:rPr>
          <w:b/>
        </w:rPr>
        <w:fldChar w:fldCharType="end"/>
      </w:r>
      <w:r w:rsidRPr="005B17D3">
        <w:rPr>
          <w:b/>
        </w:rPr>
        <w:t>:</w:t>
      </w:r>
      <w:r w:rsidRPr="005B17D3">
        <w:t xml:space="preserve"> Health Eligibility Case Management System (see) Enrollment System.</w:t>
      </w:r>
    </w:p>
    <w:p w14:paraId="07B9711F" w14:textId="77777777" w:rsidR="00BE52CE" w:rsidRPr="005B17D3" w:rsidRDefault="00BE52CE" w:rsidP="00EF3896">
      <w:pPr>
        <w:pStyle w:val="GlossaryDefinition"/>
      </w:pPr>
      <w:r w:rsidRPr="005B17D3">
        <w:rPr>
          <w:rStyle w:val="GlossaryLabel"/>
        </w:rPr>
        <w:t>HINQ</w:t>
      </w:r>
      <w:r w:rsidRPr="005B17D3">
        <w:rPr>
          <w:b/>
        </w:rPr>
        <w:t>:</w:t>
      </w:r>
      <w:r w:rsidRPr="005B17D3">
        <w:t xml:space="preserve"> Hospital Inquiry.</w:t>
      </w:r>
    </w:p>
    <w:p w14:paraId="70355BEB" w14:textId="77777777" w:rsidR="00BE52CE" w:rsidRPr="005B17D3" w:rsidRDefault="00BE52CE" w:rsidP="00EF3896">
      <w:pPr>
        <w:pStyle w:val="GlossaryDefinition"/>
      </w:pPr>
      <w:r w:rsidRPr="005B17D3">
        <w:rPr>
          <w:rStyle w:val="GlossaryLabel"/>
        </w:rPr>
        <w:t>HL7</w:t>
      </w:r>
      <w:r w:rsidRPr="005B17D3">
        <w:rPr>
          <w:b/>
        </w:rPr>
        <w:fldChar w:fldCharType="begin"/>
      </w:r>
      <w:r w:rsidRPr="005B17D3">
        <w:instrText xml:space="preserve"> XE "</w:instrText>
      </w:r>
      <w:r w:rsidRPr="005B17D3">
        <w:rPr>
          <w:b/>
        </w:rPr>
        <w:instrText>HL7</w:instrText>
      </w:r>
      <w:r w:rsidRPr="005B17D3">
        <w:instrText xml:space="preserve">:definition" </w:instrText>
      </w:r>
      <w:r w:rsidRPr="005B17D3">
        <w:rPr>
          <w:b/>
        </w:rPr>
        <w:fldChar w:fldCharType="end"/>
      </w:r>
      <w:r w:rsidRPr="005B17D3">
        <w:rPr>
          <w:b/>
        </w:rPr>
        <w:t>:</w:t>
      </w:r>
      <w:r w:rsidRPr="005B17D3">
        <w:t xml:space="preserve"> Health Level Seven is one of several American National Standards Institute (ANSI) -accredited Standards Developing Organizations (SDOs) operating in the healthcare arena.</w:t>
      </w:r>
    </w:p>
    <w:p w14:paraId="4A144646" w14:textId="77777777" w:rsidR="00BE52CE" w:rsidRPr="005B17D3" w:rsidRDefault="00BE52CE" w:rsidP="00EF3896">
      <w:pPr>
        <w:pStyle w:val="GlossaryDefinition"/>
      </w:pPr>
      <w:r w:rsidRPr="005B17D3">
        <w:rPr>
          <w:rStyle w:val="GlossaryLabel"/>
        </w:rPr>
        <w:t>Housebound</w:t>
      </w:r>
      <w:r w:rsidRPr="005B17D3">
        <w:rPr>
          <w:b/>
        </w:rPr>
        <w:fldChar w:fldCharType="begin"/>
      </w:r>
      <w:r w:rsidRPr="005B17D3">
        <w:instrText xml:space="preserve"> XE "</w:instrText>
      </w:r>
      <w:r w:rsidRPr="005B17D3">
        <w:rPr>
          <w:b/>
        </w:rPr>
        <w:instrText>Housebound</w:instrText>
      </w:r>
      <w:r w:rsidRPr="005B17D3">
        <w:instrText xml:space="preserve">:definition" </w:instrText>
      </w:r>
      <w:r w:rsidRPr="005B17D3">
        <w:rPr>
          <w:b/>
        </w:rPr>
        <w:fldChar w:fldCharType="end"/>
      </w:r>
      <w:r w:rsidRPr="005B17D3">
        <w:rPr>
          <w:b/>
        </w:rPr>
        <w:t>:</w:t>
      </w:r>
      <w:r w:rsidRPr="005B17D3">
        <w:t xml:space="preserve"> Confined to one's home, usually by illness or disability.</w:t>
      </w:r>
    </w:p>
    <w:p w14:paraId="06D8C7AC" w14:textId="77777777" w:rsidR="00BE52CE" w:rsidRPr="005B17D3" w:rsidRDefault="00BE52CE" w:rsidP="00EF3896">
      <w:pPr>
        <w:keepLines/>
        <w:spacing w:before="320" w:after="60"/>
        <w:jc w:val="center"/>
        <w:rPr>
          <w:rFonts w:ascii="Helvetica" w:hAnsi="Helvetica"/>
          <w:b/>
          <w:bCs/>
          <w:sz w:val="29"/>
        </w:rPr>
      </w:pPr>
      <w:r w:rsidRPr="005B17D3">
        <w:rPr>
          <w:rFonts w:ascii="Helvetica" w:hAnsi="Helvetica"/>
          <w:b/>
          <w:bCs/>
          <w:sz w:val="29"/>
        </w:rPr>
        <w:t>I</w:t>
      </w:r>
    </w:p>
    <w:p w14:paraId="4570B59A" w14:textId="77777777" w:rsidR="00BE52CE" w:rsidRPr="005B17D3" w:rsidRDefault="00BE52CE" w:rsidP="00EF3896">
      <w:pPr>
        <w:pStyle w:val="GlossaryDefinition"/>
        <w:rPr>
          <w:b/>
        </w:rPr>
      </w:pPr>
      <w:r w:rsidRPr="005B17D3">
        <w:rPr>
          <w:rStyle w:val="GlossaryLabel"/>
        </w:rPr>
        <w:t>ICD-10</w:t>
      </w:r>
      <w:r w:rsidRPr="005B17D3">
        <w:rPr>
          <w:b/>
        </w:rPr>
        <w:t>:</w:t>
      </w:r>
      <w:r w:rsidRPr="005B17D3">
        <w:t xml:space="preserve"> (see) International Classification of Diseases.</w:t>
      </w:r>
    </w:p>
    <w:p w14:paraId="0FF39D8E" w14:textId="77777777" w:rsidR="00BE52CE" w:rsidRPr="005B17D3" w:rsidRDefault="00BE52CE" w:rsidP="00EF3896">
      <w:pPr>
        <w:pStyle w:val="GlossaryDefinition"/>
      </w:pPr>
      <w:r w:rsidRPr="005B17D3">
        <w:rPr>
          <w:rStyle w:val="GlossaryLabel"/>
        </w:rPr>
        <w:t>ICN</w:t>
      </w:r>
      <w:r w:rsidRPr="005B17D3">
        <w:rPr>
          <w:b/>
        </w:rPr>
        <w:t>:</w:t>
      </w:r>
      <w:r w:rsidRPr="005B17D3">
        <w:t xml:space="preserve"> Integration Control Number (replaces VPID in </w:t>
      </w:r>
      <w:r w:rsidRPr="005B17D3">
        <w:rPr>
          <w:b/>
          <w:i/>
          <w:u w:val="single"/>
        </w:rPr>
        <w:t>some</w:t>
      </w:r>
      <w:r w:rsidRPr="005B17D3">
        <w:t xml:space="preserve"> windows).</w:t>
      </w:r>
    </w:p>
    <w:p w14:paraId="0FF00471" w14:textId="77777777" w:rsidR="00BE52CE" w:rsidRPr="005B17D3" w:rsidRDefault="00BE52CE" w:rsidP="00EF3896">
      <w:pPr>
        <w:pStyle w:val="GlossaryDefinition"/>
      </w:pPr>
      <w:r w:rsidRPr="005B17D3">
        <w:rPr>
          <w:rStyle w:val="GlossaryLabel"/>
        </w:rPr>
        <w:t>Identity Services</w:t>
      </w:r>
      <w:r w:rsidRPr="005B17D3">
        <w:rPr>
          <w:b/>
        </w:rPr>
        <w:t>:</w:t>
      </w:r>
      <w:r w:rsidRPr="005B17D3">
        <w:t xml:space="preserve"> Identity Services (Identity Management) provides a system that creates and maintains an enterprise wide unique identity for all persons of interest for VHA.</w:t>
      </w:r>
    </w:p>
    <w:p w14:paraId="05E70AD7" w14:textId="77777777" w:rsidR="00BE52CE" w:rsidRPr="005B17D3" w:rsidRDefault="00BE52CE" w:rsidP="00EF3896">
      <w:pPr>
        <w:pStyle w:val="GlossaryDefinition"/>
      </w:pPr>
      <w:r w:rsidRPr="005B17D3">
        <w:rPr>
          <w:rStyle w:val="GlossaryLabel"/>
        </w:rPr>
        <w:t>Identity Traits</w:t>
      </w:r>
      <w:r w:rsidRPr="005B17D3">
        <w:rPr>
          <w:b/>
        </w:rPr>
        <w:t>:</w:t>
      </w:r>
      <w:r w:rsidRPr="005B17D3">
        <w:t xml:space="preserve"> Identity Traits are a set of data fields that uniquely identify the beneficiary.</w:t>
      </w:r>
    </w:p>
    <w:p w14:paraId="0B979EE5" w14:textId="77777777" w:rsidR="00BE52CE" w:rsidRPr="005B17D3" w:rsidRDefault="00BE52CE" w:rsidP="00EF3896">
      <w:pPr>
        <w:pStyle w:val="GlossaryDefinition"/>
      </w:pPr>
      <w:r w:rsidRPr="005B17D3">
        <w:rPr>
          <w:rStyle w:val="GlossaryLabel"/>
        </w:rPr>
        <w:t>IdS</w:t>
      </w:r>
      <w:r w:rsidRPr="005B17D3">
        <w:rPr>
          <w:b/>
        </w:rPr>
        <w:t>:</w:t>
      </w:r>
      <w:r w:rsidRPr="005B17D3">
        <w:t xml:space="preserve"> (see) Identity Services.</w:t>
      </w:r>
    </w:p>
    <w:p w14:paraId="52B760ED" w14:textId="77777777" w:rsidR="00BE52CE" w:rsidRPr="005B17D3" w:rsidRDefault="00BE52CE" w:rsidP="00EF3896">
      <w:pPr>
        <w:pStyle w:val="GlossaryDefinition"/>
      </w:pPr>
      <w:r w:rsidRPr="005B17D3">
        <w:rPr>
          <w:rStyle w:val="GlossaryLabel"/>
        </w:rPr>
        <w:t>IMDQ</w:t>
      </w:r>
      <w:r w:rsidRPr="005B17D3">
        <w:rPr>
          <w:b/>
        </w:rPr>
        <w:fldChar w:fldCharType="begin"/>
      </w:r>
      <w:r w:rsidRPr="005B17D3">
        <w:instrText xml:space="preserve"> XE "</w:instrText>
      </w:r>
      <w:r w:rsidRPr="005B17D3">
        <w:rPr>
          <w:b/>
        </w:rPr>
        <w:instrText>DQ</w:instrText>
      </w:r>
      <w:r w:rsidRPr="005B17D3">
        <w:instrText xml:space="preserve">:IM:definition" </w:instrText>
      </w:r>
      <w:r w:rsidRPr="005B17D3">
        <w:rPr>
          <w:b/>
        </w:rPr>
        <w:fldChar w:fldCharType="end"/>
      </w:r>
      <w:r w:rsidRPr="005B17D3">
        <w:rPr>
          <w:b/>
        </w:rPr>
        <w:t>:</w:t>
      </w:r>
      <w:r w:rsidRPr="005B17D3">
        <w:t xml:space="preserve"> Identity Management/Data Quality.</w:t>
      </w:r>
    </w:p>
    <w:p w14:paraId="600E449B" w14:textId="77777777" w:rsidR="00BE52CE" w:rsidRPr="005B17D3" w:rsidRDefault="00BE52CE" w:rsidP="00EF3896">
      <w:pPr>
        <w:pStyle w:val="GlossaryDefinition"/>
      </w:pPr>
      <w:r w:rsidRPr="005B17D3">
        <w:rPr>
          <w:rStyle w:val="GlossaryLabel"/>
        </w:rPr>
        <w:t>Imprecise</w:t>
      </w:r>
      <w:r w:rsidRPr="005B17D3">
        <w:rPr>
          <w:b/>
        </w:rPr>
        <w:t>:</w:t>
      </w:r>
      <w:r w:rsidRPr="005B17D3">
        <w:t xml:space="preserve"> Includes only month/year or only year (as in imprecise date</w:t>
      </w:r>
      <w:r w:rsidRPr="005B17D3">
        <w:fldChar w:fldCharType="begin"/>
      </w:r>
      <w:r w:rsidRPr="005B17D3">
        <w:instrText xml:space="preserve"> XE "Date:Imprecise" </w:instrText>
      </w:r>
      <w:r w:rsidRPr="005B17D3">
        <w:fldChar w:fldCharType="end"/>
      </w:r>
      <w:r w:rsidRPr="005B17D3">
        <w:t>).</w:t>
      </w:r>
    </w:p>
    <w:p w14:paraId="1E6AC65A" w14:textId="77777777" w:rsidR="00BE52CE" w:rsidRPr="005B17D3" w:rsidRDefault="00BE52CE" w:rsidP="00EF3896">
      <w:pPr>
        <w:pStyle w:val="GlossaryDefinition"/>
      </w:pPr>
      <w:r w:rsidRPr="005B17D3">
        <w:rPr>
          <w:rStyle w:val="GlossaryLabel"/>
        </w:rPr>
        <w:t>International Classification of Diseases</w:t>
      </w:r>
      <w:r w:rsidRPr="005B17D3">
        <w:rPr>
          <w:b/>
        </w:rPr>
        <w:t>:</w:t>
      </w:r>
      <w:r w:rsidRPr="005B17D3">
        <w:t xml:space="preserve"> International Classification of Diseases, Tenth Revision, Clinical Modification (ICD-10-CM) and the International Classification of Diseases, Tenth Revision, Procedure Coding System (ICD-10-PCS), code for diseases, signs and symptoms, abnormal findings, complaints, social circumstances, and external causes of injury or diseases.</w:t>
      </w:r>
    </w:p>
    <w:p w14:paraId="01482E96" w14:textId="77777777" w:rsidR="00BE52CE" w:rsidRPr="005B17D3" w:rsidRDefault="00BE52CE" w:rsidP="00EF3896">
      <w:pPr>
        <w:pStyle w:val="GlossaryDefinition"/>
        <w:rPr>
          <w:rStyle w:val="GlossaryLabel"/>
          <w:b w:val="0"/>
        </w:rPr>
      </w:pPr>
      <w:r w:rsidRPr="005B17D3">
        <w:rPr>
          <w:rStyle w:val="GlossaryLabel"/>
        </w:rPr>
        <w:t xml:space="preserve">IPN: </w:t>
      </w:r>
      <w:r w:rsidRPr="005B17D3">
        <w:rPr>
          <w:rStyle w:val="GlossaryLabel"/>
          <w:b w:val="0"/>
        </w:rPr>
        <w:t>Initial Pending Notification.</w:t>
      </w:r>
    </w:p>
    <w:p w14:paraId="492FD355" w14:textId="77777777" w:rsidR="00BE52CE" w:rsidRPr="005B17D3" w:rsidRDefault="00BE52CE" w:rsidP="00EF3896">
      <w:pPr>
        <w:pStyle w:val="GlossaryDefinition"/>
      </w:pPr>
      <w:r w:rsidRPr="005B17D3">
        <w:rPr>
          <w:rStyle w:val="GlossaryLabel"/>
        </w:rPr>
        <w:t>IRA</w:t>
      </w:r>
      <w:r w:rsidRPr="005B17D3">
        <w:rPr>
          <w:b/>
        </w:rPr>
        <w:t>:</w:t>
      </w:r>
      <w:r w:rsidRPr="005B17D3">
        <w:t xml:space="preserve"> Individual Retirement Account.</w:t>
      </w:r>
    </w:p>
    <w:p w14:paraId="4ACB4F7A" w14:textId="77777777" w:rsidR="00BE52CE" w:rsidRPr="005B17D3" w:rsidRDefault="00BE52CE" w:rsidP="00EF3896">
      <w:pPr>
        <w:pStyle w:val="GlossaryDefinition"/>
      </w:pPr>
      <w:r w:rsidRPr="005B17D3">
        <w:rPr>
          <w:rStyle w:val="GlossaryLabel"/>
        </w:rPr>
        <w:t>IRS:</w:t>
      </w:r>
      <w:r w:rsidRPr="005B17D3">
        <w:t xml:space="preserve"> Internal Revenue Service. </w:t>
      </w:r>
      <w:r w:rsidRPr="005B17D3">
        <w:fldChar w:fldCharType="begin"/>
      </w:r>
      <w:r w:rsidRPr="005B17D3">
        <w:instrText xml:space="preserve"> XE "Internal Revenue Service" </w:instrText>
      </w:r>
      <w:r w:rsidRPr="005B17D3">
        <w:fldChar w:fldCharType="end"/>
      </w:r>
      <w:r w:rsidRPr="005B17D3">
        <w:fldChar w:fldCharType="begin"/>
      </w:r>
      <w:r w:rsidRPr="005B17D3">
        <w:instrText xml:space="preserve"> XE "IRS" </w:instrText>
      </w:r>
      <w:r w:rsidRPr="005B17D3">
        <w:fldChar w:fldCharType="end"/>
      </w:r>
    </w:p>
    <w:p w14:paraId="74B4DA54" w14:textId="77777777" w:rsidR="00BE52CE" w:rsidRPr="005B17D3" w:rsidRDefault="00BE52CE" w:rsidP="00EF3896">
      <w:pPr>
        <w:pStyle w:val="GlossaryDefinition"/>
        <w:rPr>
          <w:rStyle w:val="GlossaryLabel"/>
        </w:rPr>
      </w:pPr>
      <w:r w:rsidRPr="005B17D3">
        <w:rPr>
          <w:rStyle w:val="GlossaryLabel"/>
        </w:rPr>
        <w:t xml:space="preserve">Is on Active Duty: </w:t>
      </w:r>
      <w:r w:rsidRPr="005B17D3">
        <w:rPr>
          <w:rStyle w:val="GlossaryLabel"/>
          <w:b w:val="0"/>
        </w:rPr>
        <w:t>The Active Duty status, as received from MSDS, of a service member/Veteran.</w:t>
      </w:r>
    </w:p>
    <w:p w14:paraId="5928AEA4" w14:textId="77777777" w:rsidR="00BE52CE" w:rsidRPr="005B17D3" w:rsidRDefault="00BE52CE" w:rsidP="00EF3896">
      <w:pPr>
        <w:pStyle w:val="GlossaryDefinition"/>
      </w:pPr>
      <w:r w:rsidRPr="005B17D3">
        <w:rPr>
          <w:rStyle w:val="GlossaryLabel"/>
        </w:rPr>
        <w:t>IV</w:t>
      </w:r>
      <w:r w:rsidRPr="005B17D3">
        <w:rPr>
          <w:b/>
        </w:rPr>
        <w:t>:</w:t>
      </w:r>
      <w:r w:rsidRPr="005B17D3">
        <w:t xml:space="preserve"> Income</w:t>
      </w:r>
      <w:r w:rsidRPr="005B17D3">
        <w:fldChar w:fldCharType="begin"/>
      </w:r>
      <w:r w:rsidRPr="005B17D3">
        <w:instrText xml:space="preserve"> XE "Income:Verification:definition" </w:instrText>
      </w:r>
      <w:r w:rsidRPr="005B17D3">
        <w:fldChar w:fldCharType="end"/>
      </w:r>
      <w:r w:rsidRPr="005B17D3">
        <w:t xml:space="preserve"> Verification.</w:t>
      </w:r>
    </w:p>
    <w:p w14:paraId="08C0B99A" w14:textId="448F415E" w:rsidR="00BE52CE" w:rsidRPr="005B17D3" w:rsidRDefault="00BE52CE" w:rsidP="00EF3896">
      <w:pPr>
        <w:pStyle w:val="GlossaryDefinition"/>
      </w:pPr>
      <w:r w:rsidRPr="005B17D3">
        <w:rPr>
          <w:rStyle w:val="GlossaryLabel"/>
        </w:rPr>
        <w:t>IVM</w:t>
      </w:r>
      <w:r w:rsidRPr="005B17D3">
        <w:rPr>
          <w:b/>
        </w:rPr>
        <w:fldChar w:fldCharType="begin"/>
      </w:r>
      <w:r w:rsidRPr="005B17D3">
        <w:instrText xml:space="preserve"> XE "</w:instrText>
      </w:r>
      <w:r w:rsidRPr="005B17D3">
        <w:rPr>
          <w:b/>
        </w:rPr>
        <w:instrText>IVM</w:instrText>
      </w:r>
      <w:r w:rsidRPr="005B17D3">
        <w:instrText xml:space="preserve">:definition" </w:instrText>
      </w:r>
      <w:r w:rsidRPr="005B17D3">
        <w:rPr>
          <w:b/>
        </w:rPr>
        <w:fldChar w:fldCharType="end"/>
      </w:r>
      <w:r w:rsidRPr="005B17D3">
        <w:rPr>
          <w:b/>
        </w:rPr>
        <w:t>:</w:t>
      </w:r>
      <w:r w:rsidRPr="005B17D3">
        <w:t xml:space="preserve"> Income</w:t>
      </w:r>
      <w:r w:rsidRPr="005B17D3">
        <w:fldChar w:fldCharType="begin"/>
      </w:r>
      <w:r w:rsidRPr="005B17D3">
        <w:instrText xml:space="preserve"> XE "Income:Verification Matching:definition" </w:instrText>
      </w:r>
      <w:r w:rsidRPr="005B17D3">
        <w:fldChar w:fldCharType="end"/>
      </w:r>
      <w:r w:rsidRPr="005B17D3">
        <w:t xml:space="preserve"> Verification Match.</w:t>
      </w:r>
    </w:p>
    <w:p w14:paraId="46CB8113" w14:textId="02CBAB94" w:rsidR="000B6513" w:rsidRPr="005B17D3" w:rsidRDefault="000B6513" w:rsidP="00EF3896">
      <w:pPr>
        <w:pStyle w:val="GlossaryDefinition"/>
      </w:pPr>
    </w:p>
    <w:p w14:paraId="5A820E67" w14:textId="2CC6CFA8" w:rsidR="000B6513" w:rsidRPr="005B17D3" w:rsidRDefault="000B6513" w:rsidP="00EF3896">
      <w:pPr>
        <w:pStyle w:val="GlossaryDefinition"/>
        <w:ind w:left="4950"/>
        <w:rPr>
          <w:rFonts w:ascii="Helvetica" w:hAnsi="Helvetica" w:cs="Helvetica"/>
          <w:b/>
          <w:sz w:val="29"/>
          <w:szCs w:val="29"/>
        </w:rPr>
      </w:pPr>
      <w:r w:rsidRPr="005B17D3">
        <w:rPr>
          <w:rFonts w:ascii="Helvetica" w:hAnsi="Helvetica" w:cs="Helvetica"/>
          <w:b/>
          <w:sz w:val="29"/>
          <w:szCs w:val="29"/>
        </w:rPr>
        <w:t>J</w:t>
      </w:r>
    </w:p>
    <w:p w14:paraId="2A0ABA0A" w14:textId="307EBB42" w:rsidR="00F847B1" w:rsidRPr="005B17D3" w:rsidRDefault="00F847B1" w:rsidP="00EF3896">
      <w:pPr>
        <w:pStyle w:val="GlossaryDefinition"/>
      </w:pPr>
      <w:r w:rsidRPr="005B17D3">
        <w:rPr>
          <w:b/>
        </w:rPr>
        <w:lastRenderedPageBreak/>
        <w:t xml:space="preserve">JAAS: </w:t>
      </w:r>
      <w:r w:rsidRPr="005B17D3">
        <w:t>Java Authentication and Authorization Service</w:t>
      </w:r>
    </w:p>
    <w:p w14:paraId="6219287C" w14:textId="12783EB7" w:rsidR="000B6513" w:rsidRPr="005B17D3" w:rsidRDefault="000B6513" w:rsidP="00EF3896">
      <w:pPr>
        <w:pStyle w:val="GlossaryDefinition"/>
      </w:pPr>
      <w:r w:rsidRPr="005B17D3">
        <w:rPr>
          <w:b/>
        </w:rPr>
        <w:t>JMS:</w:t>
      </w:r>
      <w:r w:rsidRPr="005B17D3">
        <w:t xml:space="preserve"> Java Message Service.</w:t>
      </w:r>
    </w:p>
    <w:p w14:paraId="649CEB43" w14:textId="77777777" w:rsidR="00BE52CE" w:rsidRPr="005B17D3" w:rsidRDefault="00BE52CE" w:rsidP="00EF3896">
      <w:pPr>
        <w:jc w:val="center"/>
        <w:rPr>
          <w:rFonts w:ascii="Helvetica" w:hAnsi="Helvetica"/>
          <w:b/>
          <w:bCs/>
          <w:sz w:val="29"/>
        </w:rPr>
      </w:pPr>
      <w:r w:rsidRPr="005B17D3">
        <w:rPr>
          <w:rFonts w:ascii="Helvetica" w:hAnsi="Helvetica"/>
          <w:b/>
          <w:bCs/>
          <w:sz w:val="29"/>
        </w:rPr>
        <w:t>L</w:t>
      </w:r>
    </w:p>
    <w:p w14:paraId="72FA4A85" w14:textId="77777777" w:rsidR="00BE52CE" w:rsidRPr="005B17D3" w:rsidRDefault="00BE52CE" w:rsidP="00EF3896">
      <w:pPr>
        <w:pStyle w:val="GlossaryDefinition"/>
      </w:pPr>
      <w:r w:rsidRPr="005B17D3">
        <w:rPr>
          <w:rStyle w:val="GlossaryLabel"/>
        </w:rPr>
        <w:t>LAS</w:t>
      </w:r>
      <w:r w:rsidRPr="005B17D3">
        <w:rPr>
          <w:b/>
        </w:rPr>
        <w:t>:</w:t>
      </w:r>
      <w:r w:rsidRPr="005B17D3">
        <w:t xml:space="preserve"> Legal Administrative Specialist.</w:t>
      </w:r>
    </w:p>
    <w:p w14:paraId="0709C0B6" w14:textId="77777777" w:rsidR="00BE52CE" w:rsidRPr="005B17D3" w:rsidRDefault="00BE52CE" w:rsidP="00EF3896">
      <w:pPr>
        <w:pStyle w:val="GlossaryDefinition"/>
      </w:pPr>
      <w:r w:rsidRPr="005B17D3">
        <w:rPr>
          <w:rStyle w:val="GlossaryLabel"/>
        </w:rPr>
        <w:t>Lien</w:t>
      </w:r>
      <w:r w:rsidRPr="005B17D3">
        <w:rPr>
          <w:b/>
        </w:rPr>
        <w:t>:</w:t>
      </w:r>
      <w:r w:rsidRPr="005B17D3">
        <w:t xml:space="preserve"> The right to take and hold or sell the property of a debtor as security or payment for a debt or duty.</w:t>
      </w:r>
    </w:p>
    <w:p w14:paraId="1C32CB47" w14:textId="77777777" w:rsidR="00BE52CE" w:rsidRPr="005B17D3" w:rsidRDefault="00BE52CE" w:rsidP="00EF3896">
      <w:pPr>
        <w:keepLines/>
        <w:spacing w:before="320" w:after="60"/>
        <w:jc w:val="center"/>
        <w:rPr>
          <w:rFonts w:ascii="Helvetica" w:hAnsi="Helvetica"/>
          <w:b/>
          <w:bCs/>
          <w:sz w:val="29"/>
        </w:rPr>
      </w:pPr>
      <w:r w:rsidRPr="005B17D3">
        <w:rPr>
          <w:rFonts w:ascii="Helvetica" w:hAnsi="Helvetica"/>
          <w:b/>
          <w:bCs/>
          <w:sz w:val="29"/>
        </w:rPr>
        <w:t>M</w:t>
      </w:r>
    </w:p>
    <w:p w14:paraId="63AD2F5E" w14:textId="77777777" w:rsidR="00BE52CE" w:rsidRPr="005B17D3" w:rsidRDefault="00BE52CE" w:rsidP="00EF3896">
      <w:pPr>
        <w:pStyle w:val="GlossaryDefinition"/>
        <w:rPr>
          <w:rStyle w:val="GlossaryLabel"/>
          <w:b w:val="0"/>
        </w:rPr>
      </w:pPr>
      <w:r w:rsidRPr="005B17D3">
        <w:rPr>
          <w:rStyle w:val="GlossaryLabel"/>
        </w:rPr>
        <w:t xml:space="preserve">Mail Correspondence (ACA): </w:t>
      </w:r>
      <w:r w:rsidRPr="005B17D3">
        <w:rPr>
          <w:rStyle w:val="GlossaryLabel"/>
          <w:b w:val="0"/>
        </w:rPr>
        <w:t xml:space="preserve">Communication by mail sent on behalf of a Veteran with regard to reporting MEC and the previous tax year. If coverage is in place, the ACA Mail Correspondence table of the ACA Reporting tab lists tax year, submission type, mail status, communication type, View link, status date, and </w:t>
      </w:r>
      <w:r w:rsidR="007A5927" w:rsidRPr="005B17D3">
        <w:rPr>
          <w:rStyle w:val="GlossaryLabel"/>
          <w:b w:val="0"/>
        </w:rPr>
        <w:t>r</w:t>
      </w:r>
      <w:r w:rsidRPr="005B17D3">
        <w:rPr>
          <w:rStyle w:val="GlossaryLabel"/>
          <w:b w:val="0"/>
        </w:rPr>
        <w:t>e</w:t>
      </w:r>
      <w:r w:rsidR="007A5927" w:rsidRPr="005B17D3">
        <w:rPr>
          <w:rStyle w:val="GlossaryLabel"/>
          <w:b w:val="0"/>
        </w:rPr>
        <w:t>-</w:t>
      </w:r>
      <w:r w:rsidRPr="005B17D3">
        <w:rPr>
          <w:rStyle w:val="GlossaryLabel"/>
          <w:b w:val="0"/>
        </w:rPr>
        <w:t>mail</w:t>
      </w:r>
      <w:r w:rsidRPr="005B17D3">
        <w:rPr>
          <w:rStyle w:val="GlossaryLabel"/>
          <w:b w:val="0"/>
          <w:color w:val="FF0000"/>
        </w:rPr>
        <w:t xml:space="preserve"> </w:t>
      </w:r>
      <w:r w:rsidRPr="005B17D3">
        <w:rPr>
          <w:rStyle w:val="GlossaryLabel"/>
          <w:b w:val="0"/>
        </w:rPr>
        <w:t>link.</w:t>
      </w:r>
    </w:p>
    <w:p w14:paraId="05FF1B6B" w14:textId="77777777" w:rsidR="00BE52CE" w:rsidRPr="005B17D3" w:rsidRDefault="00BE52CE" w:rsidP="00EF3896">
      <w:pPr>
        <w:pStyle w:val="GlossaryDefinition"/>
        <w:rPr>
          <w:rStyle w:val="GlossaryLabel"/>
          <w:b w:val="0"/>
        </w:rPr>
      </w:pPr>
      <w:r w:rsidRPr="005B17D3">
        <w:rPr>
          <w:rStyle w:val="GlossaryLabel"/>
        </w:rPr>
        <w:t>Mail Status (ACA):</w:t>
      </w:r>
      <w:r w:rsidRPr="005B17D3">
        <w:rPr>
          <w:rStyle w:val="GlossaryLabel"/>
          <w:b w:val="0"/>
        </w:rPr>
        <w:t xml:space="preserve"> Mail correspondence status indicates where the correspondence is in the mailing process.</w:t>
      </w:r>
    </w:p>
    <w:p w14:paraId="26CB8B6C" w14:textId="77777777" w:rsidR="00BE52CE" w:rsidRPr="005B17D3" w:rsidRDefault="00BE52CE" w:rsidP="00EF3896">
      <w:pPr>
        <w:pStyle w:val="GlossaryDefinition"/>
      </w:pPr>
      <w:r w:rsidRPr="005B17D3">
        <w:rPr>
          <w:rStyle w:val="GlossaryLabel"/>
        </w:rPr>
        <w:t>Master Veteran Index</w:t>
      </w:r>
      <w:r w:rsidRPr="005B17D3">
        <w:rPr>
          <w:b/>
        </w:rPr>
        <w:t>:</w:t>
      </w:r>
      <w:r w:rsidRPr="005B17D3">
        <w:t xml:space="preserve"> </w:t>
      </w:r>
      <w:r w:rsidRPr="005B17D3">
        <w:rPr>
          <w:rFonts w:eastAsia="Batang"/>
        </w:rPr>
        <w:t>The MVI is a database that holds more than 15 million patient medical record entries. It is populated from all VA facilities nationwide. This index is the access point linking patient information for an enterprise-wide view of individual and aggregate patient information. Patients are matched within the MVI database through their unique identifier called an Integration Control Number (ICN). The use of an ICN at one or more VA sites facilitates integrated patient care, while promoting the OneVA vision.</w:t>
      </w:r>
    </w:p>
    <w:p w14:paraId="69B086DF" w14:textId="77777777" w:rsidR="00BE52CE" w:rsidRPr="005B17D3" w:rsidRDefault="00BE52CE" w:rsidP="00EF3896">
      <w:pPr>
        <w:pStyle w:val="GlossaryDefinition"/>
        <w:rPr>
          <w:szCs w:val="22"/>
          <w:lang w:val="en"/>
        </w:rPr>
      </w:pPr>
      <w:bookmarkStart w:id="118" w:name="Meaingful_Use_MU"/>
      <w:r w:rsidRPr="005B17D3">
        <w:rPr>
          <w:rStyle w:val="GlossaryLabel"/>
        </w:rPr>
        <w:t>Mean</w:t>
      </w:r>
      <w:r w:rsidRPr="005B17D3">
        <w:rPr>
          <w:rStyle w:val="GlossaryLabel"/>
          <w:szCs w:val="22"/>
        </w:rPr>
        <w:t>ingful Use (MU)</w:t>
      </w:r>
      <w:bookmarkEnd w:id="118"/>
      <w:r w:rsidRPr="005B17D3">
        <w:rPr>
          <w:rStyle w:val="GlossaryLabel"/>
          <w:szCs w:val="22"/>
        </w:rPr>
        <w:t xml:space="preserve">: </w:t>
      </w:r>
      <w:r w:rsidRPr="005B17D3">
        <w:rPr>
          <w:szCs w:val="22"/>
        </w:rPr>
        <w:t xml:space="preserve">Meaningful Use is using certified </w:t>
      </w:r>
      <w:r w:rsidRPr="005B17D3">
        <w:rPr>
          <w:szCs w:val="22"/>
          <w:lang w:val="en"/>
        </w:rPr>
        <w:t>Electronic Health Records (</w:t>
      </w:r>
      <w:r w:rsidRPr="005B17D3">
        <w:rPr>
          <w:szCs w:val="22"/>
        </w:rPr>
        <w:t>EHR) technology to maintain privacy and security while</w:t>
      </w:r>
      <w:r w:rsidRPr="005B17D3">
        <w:rPr>
          <w:szCs w:val="22"/>
          <w:lang w:val="en"/>
        </w:rPr>
        <w:t>:</w:t>
      </w:r>
    </w:p>
    <w:p w14:paraId="343314A5" w14:textId="77777777" w:rsidR="00BE52CE" w:rsidRPr="005B17D3" w:rsidRDefault="00BE52CE" w:rsidP="00EF3896">
      <w:pPr>
        <w:pStyle w:val="ListBull2"/>
        <w:rPr>
          <w:sz w:val="22"/>
          <w:szCs w:val="22"/>
        </w:rPr>
      </w:pPr>
      <w:r w:rsidRPr="005B17D3">
        <w:rPr>
          <w:sz w:val="22"/>
          <w:szCs w:val="22"/>
        </w:rPr>
        <w:t>Improving quality, safety, efficiency, and reduce health disparities</w:t>
      </w:r>
    </w:p>
    <w:p w14:paraId="26ABCC8B" w14:textId="77777777" w:rsidR="00BE52CE" w:rsidRPr="005B17D3" w:rsidRDefault="00BE52CE" w:rsidP="00EF3896">
      <w:pPr>
        <w:pStyle w:val="ListBull2"/>
        <w:rPr>
          <w:sz w:val="22"/>
          <w:szCs w:val="22"/>
        </w:rPr>
      </w:pPr>
      <w:r w:rsidRPr="005B17D3">
        <w:rPr>
          <w:sz w:val="22"/>
          <w:szCs w:val="22"/>
        </w:rPr>
        <w:t>Engaging patients and families in their health care</w:t>
      </w:r>
    </w:p>
    <w:p w14:paraId="27D2B8BB" w14:textId="77777777" w:rsidR="00BE52CE" w:rsidRPr="005B17D3" w:rsidRDefault="00BE52CE" w:rsidP="00EF3896">
      <w:pPr>
        <w:pStyle w:val="ListBull2"/>
        <w:rPr>
          <w:sz w:val="22"/>
          <w:szCs w:val="22"/>
        </w:rPr>
      </w:pPr>
      <w:r w:rsidRPr="005B17D3">
        <w:rPr>
          <w:sz w:val="22"/>
          <w:szCs w:val="22"/>
        </w:rPr>
        <w:t>Improving care coordination</w:t>
      </w:r>
    </w:p>
    <w:p w14:paraId="5A05954E" w14:textId="77777777" w:rsidR="00BE52CE" w:rsidRPr="005B17D3" w:rsidRDefault="00BE52CE" w:rsidP="00EF3896">
      <w:pPr>
        <w:pStyle w:val="ListBull2"/>
        <w:rPr>
          <w:sz w:val="22"/>
          <w:szCs w:val="22"/>
        </w:rPr>
      </w:pPr>
      <w:r w:rsidRPr="005B17D3">
        <w:rPr>
          <w:sz w:val="22"/>
          <w:szCs w:val="22"/>
        </w:rPr>
        <w:t>Improving population and public health</w:t>
      </w:r>
    </w:p>
    <w:p w14:paraId="233DB418" w14:textId="77777777" w:rsidR="00BE52CE" w:rsidRPr="005B17D3" w:rsidRDefault="00BE52CE" w:rsidP="00EF3896">
      <w:pPr>
        <w:pStyle w:val="GlossaryDefinition"/>
        <w:ind w:firstLine="0"/>
        <w:rPr>
          <w:rStyle w:val="GlossaryLabel"/>
          <w:b w:val="0"/>
        </w:rPr>
      </w:pPr>
      <w:r w:rsidRPr="005B17D3">
        <w:rPr>
          <w:szCs w:val="22"/>
          <w:lang w:val="en"/>
        </w:rPr>
        <w:t>The Medicare and Medicaid EHR Incentive Programs provide financial incentives for the meaningful use of certified EHR tech</w:t>
      </w:r>
      <w:r w:rsidRPr="005B17D3">
        <w:rPr>
          <w:lang w:val="en"/>
        </w:rPr>
        <w:t>nology to improve patient care. To receive an EHR incentive payment, providers have to show that they are meaningfully using their EHRs by meeting thresholds for a number of objectives. The EHR Incentive Programs are phased in three stages with increasing requirements.</w:t>
      </w:r>
    </w:p>
    <w:p w14:paraId="1132BFA2" w14:textId="0027BD5F" w:rsidR="00BE52CE" w:rsidRPr="005B17D3" w:rsidRDefault="00BE52CE" w:rsidP="00EF3896">
      <w:pPr>
        <w:pStyle w:val="GlossaryDefinition"/>
        <w:rPr>
          <w:rStyle w:val="GlossaryLabel"/>
        </w:rPr>
      </w:pPr>
      <w:r w:rsidRPr="005B17D3">
        <w:rPr>
          <w:rStyle w:val="GlossaryLabel"/>
        </w:rPr>
        <w:t>Means Test Threshold</w:t>
      </w:r>
      <w:r w:rsidRPr="005B17D3">
        <w:rPr>
          <w:b/>
        </w:rPr>
        <w:t>:</w:t>
      </w:r>
      <w:r w:rsidRPr="005B17D3">
        <w:t xml:space="preserve"> Means Test (MT) Threshold is the income threshold level set within the VA for the purpose of establishing benefit levels for Veterans. The </w:t>
      </w:r>
      <w:r w:rsidR="006204FA" w:rsidRPr="005B17D3">
        <w:t>Veterans</w:t>
      </w:r>
      <w:r w:rsidRPr="005B17D3">
        <w:t xml:space="preserve"> income must fall below this dollar amount to be considered exempt from copays. These MT Thresholds are supplied each year in a VA Means Test Threshold directive that contains the attributes, start and end dates.</w:t>
      </w:r>
    </w:p>
    <w:p w14:paraId="62EE6531" w14:textId="24DFD066" w:rsidR="00BE52CE" w:rsidRPr="005B17D3" w:rsidRDefault="00BE52CE" w:rsidP="00EF3896">
      <w:pPr>
        <w:pStyle w:val="GlossaryDefinition"/>
        <w:rPr>
          <w:rStyle w:val="GlossaryLabel"/>
        </w:rPr>
      </w:pPr>
      <w:r w:rsidRPr="005B17D3">
        <w:rPr>
          <w:rStyle w:val="GlossaryLabel"/>
        </w:rPr>
        <w:t>MEC (Minimum Essential Coverage)</w:t>
      </w:r>
      <w:r w:rsidR="005C5FED" w:rsidRPr="005B17D3">
        <w:rPr>
          <w:rStyle w:val="GlossaryLabel"/>
        </w:rPr>
        <w:t xml:space="preserve">: </w:t>
      </w:r>
      <w:r w:rsidR="005C5FED" w:rsidRPr="005B17D3">
        <w:t>Requirements documented in the ESCC specification documentation regarding determining enrollment. </w:t>
      </w:r>
      <w:r w:rsidRPr="005B17D3">
        <w:rPr>
          <w:rStyle w:val="GlossaryLabel"/>
        </w:rPr>
        <w:t xml:space="preserve"> </w:t>
      </w:r>
      <w:r w:rsidRPr="005B17D3">
        <w:rPr>
          <w:rStyle w:val="GlossaryLabel"/>
        </w:rPr>
        <w:fldChar w:fldCharType="begin"/>
      </w:r>
      <w:r w:rsidRPr="005B17D3">
        <w:instrText xml:space="preserve"> XE "MEC" </w:instrText>
      </w:r>
      <w:r w:rsidRPr="005B17D3">
        <w:rPr>
          <w:rStyle w:val="GlossaryLabel"/>
        </w:rPr>
        <w:fldChar w:fldCharType="end"/>
      </w:r>
      <w:r w:rsidRPr="005B17D3">
        <w:rPr>
          <w:rStyle w:val="GlossaryLabel"/>
        </w:rPr>
        <w:fldChar w:fldCharType="begin"/>
      </w:r>
      <w:r w:rsidRPr="005B17D3">
        <w:instrText xml:space="preserve"> XE "Minimum Essential Coverage" </w:instrText>
      </w:r>
      <w:r w:rsidRPr="005B17D3">
        <w:rPr>
          <w:rStyle w:val="GlossaryLabel"/>
        </w:rPr>
        <w:fldChar w:fldCharType="end"/>
      </w:r>
    </w:p>
    <w:p w14:paraId="6EAD039B" w14:textId="77777777" w:rsidR="00BE52CE" w:rsidRPr="005B17D3" w:rsidRDefault="00BE52CE" w:rsidP="00EF3896">
      <w:pPr>
        <w:pStyle w:val="GlossaryDefinition"/>
      </w:pPr>
      <w:r w:rsidRPr="005B17D3">
        <w:rPr>
          <w:rStyle w:val="GlossaryLabel"/>
        </w:rPr>
        <w:t>Medicare</w:t>
      </w:r>
      <w:r w:rsidRPr="005B17D3">
        <w:rPr>
          <w:b/>
        </w:rPr>
        <w:t>:</w:t>
      </w:r>
      <w:r w:rsidRPr="005B17D3">
        <w:t xml:space="preserve"> Medicare is the federal health insurance</w:t>
      </w:r>
      <w:r w:rsidRPr="005B17D3">
        <w:fldChar w:fldCharType="begin"/>
      </w:r>
      <w:r w:rsidRPr="005B17D3">
        <w:instrText xml:space="preserve"> XE "Insurance:program" </w:instrText>
      </w:r>
      <w:r w:rsidRPr="005B17D3">
        <w:fldChar w:fldCharType="end"/>
      </w:r>
      <w:r w:rsidRPr="005B17D3">
        <w:t xml:space="preserve"> program for: people 65 years of age or older, certain younger people with disabilities, and people with End-Stage Renal Disease (permanent kidney failure with dialysis or a transplant, sometimes called ESRD).</w:t>
      </w:r>
    </w:p>
    <w:p w14:paraId="7E704658" w14:textId="77777777" w:rsidR="00BE52CE" w:rsidRPr="005B17D3" w:rsidRDefault="00BE52CE" w:rsidP="00EF3896">
      <w:pPr>
        <w:pStyle w:val="GlossaryDefinition"/>
        <w:rPr>
          <w:b/>
        </w:rPr>
      </w:pPr>
      <w:r w:rsidRPr="005B17D3">
        <w:rPr>
          <w:rStyle w:val="GlossaryLabel"/>
        </w:rPr>
        <w:lastRenderedPageBreak/>
        <w:t>Military Service Data Sharing</w:t>
      </w:r>
      <w:r w:rsidRPr="005B17D3">
        <w:rPr>
          <w:b/>
        </w:rPr>
        <w:t xml:space="preserve">: </w:t>
      </w:r>
      <w:r w:rsidRPr="005B17D3">
        <w:rPr>
          <w:b/>
          <w:bCs/>
          <w:u w:val="single"/>
        </w:rPr>
        <w:fldChar w:fldCharType="begin"/>
      </w:r>
      <w:r w:rsidRPr="005B17D3">
        <w:instrText xml:space="preserve"> XE "</w:instrText>
      </w:r>
      <w:r w:rsidRPr="005B17D3">
        <w:rPr>
          <w:b/>
          <w:bCs/>
        </w:rPr>
        <w:instrText>MSDS</w:instrText>
      </w:r>
      <w:r w:rsidRPr="005B17D3">
        <w:rPr>
          <w:b/>
          <w:bCs/>
          <w:u w:val="single"/>
        </w:rPr>
        <w:instrText>:</w:instrText>
      </w:r>
      <w:r w:rsidRPr="005B17D3">
        <w:instrText xml:space="preserve">Definition" </w:instrText>
      </w:r>
      <w:r w:rsidRPr="005B17D3">
        <w:rPr>
          <w:b/>
          <w:bCs/>
          <w:u w:val="single"/>
        </w:rPr>
        <w:fldChar w:fldCharType="end"/>
      </w:r>
      <w:r w:rsidRPr="005B17D3">
        <w:t xml:space="preserve">MSDS implements process improvements for accessing military service information through real-time systems components (and interfaces) that access, evaluate and utilize military service information. </w:t>
      </w:r>
      <w:r w:rsidRPr="005B17D3">
        <w:br/>
        <w:t>It focuses on collecting information required to definitively determine basic Veteran eligibility as well as VHA Combat Veteran eligibility and identify Veterans who have served in Operation Enduring Freedom (OEF) or Operation Iraqi Freedom (OIF).</w:t>
      </w:r>
    </w:p>
    <w:p w14:paraId="344793AF" w14:textId="00A3482C" w:rsidR="00BE52CE" w:rsidRPr="005B17D3" w:rsidRDefault="00BE52CE" w:rsidP="00EF3896">
      <w:pPr>
        <w:pStyle w:val="GlossaryDefinition"/>
      </w:pPr>
      <w:r w:rsidRPr="005B17D3">
        <w:rPr>
          <w:rStyle w:val="GlossaryLabel"/>
        </w:rPr>
        <w:t>Military</w:t>
      </w:r>
      <w:r w:rsidRPr="005B17D3">
        <w:rPr>
          <w:rStyle w:val="GlossaryLabel"/>
        </w:rPr>
        <w:fldChar w:fldCharType="begin"/>
      </w:r>
      <w:r w:rsidRPr="005B17D3">
        <w:rPr>
          <w:rStyle w:val="GlossaryLabel"/>
        </w:rPr>
        <w:instrText xml:space="preserve"> XE "Military:Sexual Trama" </w:instrText>
      </w:r>
      <w:r w:rsidRPr="005B17D3">
        <w:rPr>
          <w:rStyle w:val="GlossaryLabel"/>
        </w:rPr>
        <w:fldChar w:fldCharType="end"/>
      </w:r>
      <w:r w:rsidRPr="005B17D3">
        <w:rPr>
          <w:rStyle w:val="GlossaryLabel"/>
        </w:rPr>
        <w:t xml:space="preserve"> Sexual Trauma</w:t>
      </w:r>
      <w:r w:rsidRPr="005B17D3">
        <w:rPr>
          <w:b/>
        </w:rPr>
        <w:t>:</w:t>
      </w:r>
      <w:r w:rsidRPr="005B17D3">
        <w:t xml:space="preserve"> Sexual trauma experienced while on active duty in the military.</w:t>
      </w:r>
    </w:p>
    <w:p w14:paraId="13147616" w14:textId="5F38B765" w:rsidR="009F768B" w:rsidRPr="005B17D3" w:rsidRDefault="009F768B" w:rsidP="00EF3896">
      <w:pPr>
        <w:pStyle w:val="GlossaryDefinition"/>
      </w:pPr>
      <w:r w:rsidRPr="005B17D3">
        <w:rPr>
          <w:rStyle w:val="GlossaryLabel"/>
        </w:rPr>
        <w:t>MISSION:</w:t>
      </w:r>
      <w:r w:rsidRPr="005B17D3">
        <w:t xml:space="preserve"> Maintaining Internal Systems and Strengthening Integrated Outside Networks (MISSION).</w:t>
      </w:r>
    </w:p>
    <w:p w14:paraId="38F961D6" w14:textId="77777777" w:rsidR="00BE52CE" w:rsidRPr="005B17D3" w:rsidRDefault="00BE52CE" w:rsidP="00EF3896">
      <w:pPr>
        <w:pStyle w:val="GlossaryDefinition"/>
      </w:pPr>
      <w:r w:rsidRPr="005B17D3">
        <w:rPr>
          <w:rStyle w:val="GlossaryLabel"/>
        </w:rPr>
        <w:t>Minimum Essential Coverage (MEC):</w:t>
      </w:r>
      <w:r w:rsidRPr="005B17D3">
        <w:t xml:space="preserve"> </w:t>
      </w:r>
      <w:r w:rsidRPr="005B17D3">
        <w:rPr>
          <w:rStyle w:val="GlossaryLabel"/>
          <w:b w:val="0"/>
        </w:rPr>
        <w:t>I</w:t>
      </w:r>
      <w:r w:rsidRPr="005B17D3">
        <w:t>ndividual taxpayers in the United States must maintain minimum essential healthcare coverage or face a tax penalty. Enrollment in Veterans healthcare meets MEC.</w:t>
      </w:r>
    </w:p>
    <w:p w14:paraId="522B3099" w14:textId="77777777" w:rsidR="00BE52CE" w:rsidRPr="005B17D3" w:rsidRDefault="00BE52CE" w:rsidP="00EF3896">
      <w:pPr>
        <w:pStyle w:val="GlossaryDefinition"/>
      </w:pPr>
      <w:r w:rsidRPr="005B17D3">
        <w:rPr>
          <w:rStyle w:val="GlossaryLabel"/>
        </w:rPr>
        <w:t>Mortgage</w:t>
      </w:r>
      <w:r w:rsidRPr="005B17D3">
        <w:rPr>
          <w:b/>
        </w:rPr>
        <w:t>:</w:t>
      </w:r>
      <w:r w:rsidRPr="005B17D3">
        <w:t xml:space="preserve"> A temporary, conditional pledge of property to a creditor as security for performance of an obligation or repayment of a debt.</w:t>
      </w:r>
    </w:p>
    <w:p w14:paraId="5DF43FF6" w14:textId="77777777" w:rsidR="00BE52CE" w:rsidRPr="005B17D3" w:rsidRDefault="00BE52CE" w:rsidP="00EF3896">
      <w:pPr>
        <w:pStyle w:val="GlossaryDefinition"/>
      </w:pPr>
      <w:r w:rsidRPr="005B17D3">
        <w:rPr>
          <w:rStyle w:val="GlossaryLabel"/>
        </w:rPr>
        <w:t>MVI</w:t>
      </w:r>
      <w:r w:rsidRPr="005B17D3">
        <w:rPr>
          <w:b/>
        </w:rPr>
        <w:t>:</w:t>
      </w:r>
      <w:r w:rsidRPr="005B17D3">
        <w:t xml:space="preserve"> (see) Master Veteran Index.</w:t>
      </w:r>
    </w:p>
    <w:p w14:paraId="7E46AD29" w14:textId="77777777" w:rsidR="00BE52CE" w:rsidRPr="005B17D3" w:rsidRDefault="00BE52CE" w:rsidP="00EF3896">
      <w:pPr>
        <w:pStyle w:val="GlossaryDefinition"/>
      </w:pPr>
      <w:r w:rsidRPr="005B17D3">
        <w:rPr>
          <w:rStyle w:val="GlossaryLabel"/>
        </w:rPr>
        <w:t>MSDS</w:t>
      </w:r>
      <w:r w:rsidRPr="005B17D3">
        <w:rPr>
          <w:b/>
        </w:rPr>
        <w:t>:</w:t>
      </w:r>
      <w:r w:rsidRPr="005B17D3">
        <w:t xml:space="preserve"> (see) Military Service Data Sharing.</w:t>
      </w:r>
    </w:p>
    <w:p w14:paraId="786DF434" w14:textId="77777777" w:rsidR="00BE52CE" w:rsidRPr="005B17D3" w:rsidRDefault="00BE52CE" w:rsidP="00EF3896">
      <w:pPr>
        <w:pStyle w:val="GlossaryDefinition"/>
      </w:pPr>
      <w:r w:rsidRPr="005B17D3">
        <w:rPr>
          <w:rStyle w:val="GlossaryLabel"/>
        </w:rPr>
        <w:t>MSN</w:t>
      </w:r>
      <w:r w:rsidRPr="005B17D3">
        <w:rPr>
          <w:b/>
        </w:rPr>
        <w:t>:</w:t>
      </w:r>
      <w:r w:rsidRPr="005B17D3">
        <w:t xml:space="preserve"> Military</w:t>
      </w:r>
      <w:r w:rsidRPr="005B17D3">
        <w:fldChar w:fldCharType="begin"/>
      </w:r>
      <w:r w:rsidRPr="005B17D3">
        <w:instrText xml:space="preserve"> XE "Military:Service Number" </w:instrText>
      </w:r>
      <w:r w:rsidRPr="005B17D3">
        <w:fldChar w:fldCharType="end"/>
      </w:r>
      <w:r w:rsidRPr="005B17D3">
        <w:t xml:space="preserve"> Service Number.</w:t>
      </w:r>
    </w:p>
    <w:p w14:paraId="2D3E67E7" w14:textId="77777777" w:rsidR="00BE52CE" w:rsidRPr="005B17D3" w:rsidRDefault="00BE52CE" w:rsidP="00EF3896">
      <w:pPr>
        <w:pStyle w:val="GlossaryDefinition"/>
      </w:pPr>
      <w:r w:rsidRPr="005B17D3">
        <w:rPr>
          <w:rStyle w:val="GlossaryLabel"/>
        </w:rPr>
        <w:t>MST</w:t>
      </w:r>
      <w:r w:rsidRPr="005B17D3">
        <w:rPr>
          <w:b/>
        </w:rPr>
        <w:t>:</w:t>
      </w:r>
      <w:r w:rsidRPr="005B17D3">
        <w:t xml:space="preserve"> (see) Military Sexual Trauma.</w:t>
      </w:r>
    </w:p>
    <w:p w14:paraId="4E24C9E1" w14:textId="77777777" w:rsidR="00BE52CE" w:rsidRPr="005B17D3" w:rsidRDefault="00BE52CE" w:rsidP="00EF3896">
      <w:pPr>
        <w:pStyle w:val="GlossaryDefinition"/>
      </w:pPr>
      <w:r w:rsidRPr="005B17D3">
        <w:rPr>
          <w:rStyle w:val="GlossaryLabel"/>
        </w:rPr>
        <w:t>MT</w:t>
      </w:r>
      <w:r w:rsidRPr="005B17D3">
        <w:rPr>
          <w:b/>
        </w:rPr>
        <w:t>:</w:t>
      </w:r>
      <w:r w:rsidRPr="005B17D3">
        <w:t xml:space="preserve"> Means Test.</w:t>
      </w:r>
      <w:r w:rsidRPr="005B17D3">
        <w:fldChar w:fldCharType="begin"/>
      </w:r>
      <w:r w:rsidRPr="005B17D3">
        <w:instrText xml:space="preserve"> XE "Means Test:definition" </w:instrText>
      </w:r>
      <w:r w:rsidRPr="005B17D3">
        <w:fldChar w:fldCharType="end"/>
      </w:r>
    </w:p>
    <w:p w14:paraId="7461A915" w14:textId="77777777" w:rsidR="00BE52CE" w:rsidRPr="005B17D3" w:rsidRDefault="00BE52CE" w:rsidP="00EF3896">
      <w:pPr>
        <w:pStyle w:val="GlossaryDefinition"/>
      </w:pPr>
      <w:r w:rsidRPr="005B17D3">
        <w:rPr>
          <w:rStyle w:val="GlossaryLabel"/>
        </w:rPr>
        <w:t>MVR/VBA</w:t>
      </w:r>
      <w:r w:rsidRPr="005B17D3">
        <w:rPr>
          <w:b/>
        </w:rPr>
        <w:t>:</w:t>
      </w:r>
      <w:r w:rsidRPr="005B17D3">
        <w:t xml:space="preserve"> Master Veteran Record/Veterans Benefit Administration.</w:t>
      </w:r>
    </w:p>
    <w:p w14:paraId="61A07D7E" w14:textId="77777777" w:rsidR="00BE52CE" w:rsidRPr="005B17D3" w:rsidRDefault="00BE52CE" w:rsidP="00EF3896">
      <w:pPr>
        <w:keepLines/>
        <w:spacing w:before="320" w:after="60"/>
        <w:jc w:val="center"/>
        <w:rPr>
          <w:rFonts w:ascii="Helvetica" w:hAnsi="Helvetica"/>
          <w:b/>
          <w:bCs/>
          <w:sz w:val="29"/>
        </w:rPr>
      </w:pPr>
      <w:r w:rsidRPr="005B17D3">
        <w:rPr>
          <w:rFonts w:ascii="Helvetica" w:hAnsi="Helvetica"/>
          <w:b/>
          <w:bCs/>
          <w:sz w:val="29"/>
        </w:rPr>
        <w:t>N</w:t>
      </w:r>
    </w:p>
    <w:p w14:paraId="64FB3625" w14:textId="77777777" w:rsidR="00BE52CE" w:rsidRPr="005B17D3" w:rsidRDefault="00BE52CE" w:rsidP="00EF3896">
      <w:pPr>
        <w:pStyle w:val="GlossaryDefinition"/>
      </w:pPr>
      <w:r w:rsidRPr="005B17D3">
        <w:rPr>
          <w:rStyle w:val="GlossaryLabel"/>
        </w:rPr>
        <w:t>NARA</w:t>
      </w:r>
      <w:r w:rsidRPr="005B17D3">
        <w:rPr>
          <w:b/>
        </w:rPr>
        <w:t>:</w:t>
      </w:r>
      <w:r w:rsidRPr="005B17D3">
        <w:t xml:space="preserve"> National Archives and Records</w:t>
      </w:r>
      <w:r w:rsidRPr="005B17D3">
        <w:fldChar w:fldCharType="begin"/>
      </w:r>
      <w:r w:rsidRPr="005B17D3">
        <w:instrText xml:space="preserve"> XE "Records:Glossary:NARA" </w:instrText>
      </w:r>
      <w:r w:rsidRPr="005B17D3">
        <w:fldChar w:fldCharType="end"/>
      </w:r>
      <w:r w:rsidRPr="005B17D3">
        <w:t xml:space="preserve"> Admin.</w:t>
      </w:r>
    </w:p>
    <w:p w14:paraId="14590E73" w14:textId="77777777" w:rsidR="00BE52CE" w:rsidRPr="005B17D3" w:rsidRDefault="00BE52CE" w:rsidP="00EF3896">
      <w:pPr>
        <w:pStyle w:val="GlossaryDefinition"/>
      </w:pPr>
      <w:r w:rsidRPr="005B17D3">
        <w:rPr>
          <w:rStyle w:val="GlossaryLabel"/>
        </w:rPr>
        <w:t>National Defense Authorization Act (NDAA) of 2008</w:t>
      </w:r>
      <w:r w:rsidRPr="005B17D3">
        <w:rPr>
          <w:b/>
        </w:rPr>
        <w:t>:</w:t>
      </w:r>
      <w:r w:rsidRPr="005B17D3">
        <w:t xml:space="preserve"> This Act extends the period of enhanced healthcare eligibility provided a Veteran who served in a theater of combat operations after November 11, 1998 (commonly referred to as combat Veterans or OEF/OIF Veterans) as follows:</w:t>
      </w:r>
    </w:p>
    <w:p w14:paraId="378BFF8F" w14:textId="77777777" w:rsidR="00BE52CE" w:rsidRPr="005B17D3" w:rsidRDefault="00BE52CE" w:rsidP="00EF3896">
      <w:pPr>
        <w:pStyle w:val="ListBull2"/>
      </w:pPr>
      <w:r w:rsidRPr="005B17D3">
        <w:t xml:space="preserve">Currently enrolled Veterans and new enrollees who were discharged from active duty on or after January 28, 2003 are eligible for the enhanced benefits for five years post discharge. </w:t>
      </w:r>
    </w:p>
    <w:p w14:paraId="10D7EA1E" w14:textId="77777777" w:rsidR="00BE52CE" w:rsidRPr="005B17D3" w:rsidRDefault="00BE52CE" w:rsidP="00EF3896">
      <w:pPr>
        <w:pStyle w:val="ListBull2"/>
      </w:pPr>
      <w:r w:rsidRPr="005B17D3">
        <w:t>Veterans discharged from active duty before January 28, 2003, who apply for enrollment on or after January 28, 2008, are eligible for the enhanced benefit until January 27, 2011.</w:t>
      </w:r>
    </w:p>
    <w:p w14:paraId="463D3A38" w14:textId="0B852844" w:rsidR="00BE52CE" w:rsidRPr="005B17D3" w:rsidRDefault="00BE52CE" w:rsidP="00EF3896">
      <w:pPr>
        <w:pStyle w:val="GlossaryDefinition"/>
      </w:pPr>
      <w:r w:rsidRPr="005B17D3">
        <w:rPr>
          <w:rStyle w:val="GlossaryLabel"/>
        </w:rPr>
        <w:t>Nasopharyngeal</w:t>
      </w:r>
      <w:r w:rsidRPr="005B17D3">
        <w:rPr>
          <w:b/>
        </w:rPr>
        <w:t>:</w:t>
      </w:r>
      <w:r w:rsidRPr="005B17D3">
        <w:t xml:space="preserve"> Having to do with the part of the pharynx above the soft palate that is continuous with the nasal passages.</w:t>
      </w:r>
    </w:p>
    <w:p w14:paraId="0E668030" w14:textId="1D4757C6" w:rsidR="00737230" w:rsidRPr="005B17D3" w:rsidRDefault="00737230" w:rsidP="00EF3896">
      <w:pPr>
        <w:pStyle w:val="GlossaryDefinition"/>
      </w:pPr>
      <w:r w:rsidRPr="005B17D3">
        <w:rPr>
          <w:rStyle w:val="GlossaryLabel"/>
        </w:rPr>
        <w:t>NEAR:</w:t>
      </w:r>
      <w:r w:rsidRPr="005B17D3">
        <w:t xml:space="preserve"> New Enrollee Appointment Request.</w:t>
      </w:r>
    </w:p>
    <w:p w14:paraId="35EF4E76" w14:textId="6A380A58" w:rsidR="00BE52CE" w:rsidRPr="005B17D3" w:rsidRDefault="00BE52CE" w:rsidP="00EF3896">
      <w:pPr>
        <w:pStyle w:val="GlossaryDefinition"/>
      </w:pPr>
      <w:r w:rsidRPr="005B17D3">
        <w:rPr>
          <w:rStyle w:val="GlossaryLabel"/>
        </w:rPr>
        <w:t>Net Worth</w:t>
      </w:r>
      <w:r w:rsidRPr="005B17D3">
        <w:rPr>
          <w:b/>
        </w:rPr>
        <w:t>:</w:t>
      </w:r>
      <w:r w:rsidRPr="005B17D3">
        <w:t xml:space="preserve"> Net Worth is the sum of the </w:t>
      </w:r>
      <w:r w:rsidR="006204FA" w:rsidRPr="005B17D3">
        <w:t>Veterans</w:t>
      </w:r>
      <w:r w:rsidRPr="005B17D3">
        <w:t xml:space="preserve"> (Bank account amount + Stock and Bond amounts + Real Property Value + (Other property and assets) - Debts).</w:t>
      </w:r>
    </w:p>
    <w:p w14:paraId="38A1CFB9" w14:textId="75AE4EAF" w:rsidR="00BE52CE" w:rsidRPr="005B17D3" w:rsidRDefault="00BE52CE" w:rsidP="00EF3896">
      <w:pPr>
        <w:pStyle w:val="GlossaryDefinition"/>
      </w:pPr>
      <w:r w:rsidRPr="005B17D3">
        <w:rPr>
          <w:rStyle w:val="GlossaryLabel"/>
        </w:rPr>
        <w:t>Noncompensable</w:t>
      </w:r>
      <w:r w:rsidRPr="005B17D3">
        <w:rPr>
          <w:b/>
        </w:rPr>
        <w:t>:</w:t>
      </w:r>
      <w:r w:rsidRPr="005B17D3">
        <w:t xml:space="preserve"> A determination by VA that a </w:t>
      </w:r>
      <w:r w:rsidR="00C0209E" w:rsidRPr="005B17D3">
        <w:t>Service Connected</w:t>
      </w:r>
      <w:r w:rsidRPr="005B17D3">
        <w:t xml:space="preserve"> disability is not severe enough to warrant monetary compensation.</w:t>
      </w:r>
    </w:p>
    <w:p w14:paraId="32AAB14B" w14:textId="110FA587" w:rsidR="00BE52CE" w:rsidRPr="005B17D3" w:rsidRDefault="00BE52CE" w:rsidP="00EF3896">
      <w:pPr>
        <w:pStyle w:val="GlossaryDefinition"/>
      </w:pPr>
      <w:r w:rsidRPr="005B17D3">
        <w:rPr>
          <w:rStyle w:val="GlossaryLabel"/>
        </w:rPr>
        <w:lastRenderedPageBreak/>
        <w:t>Non</w:t>
      </w:r>
      <w:r w:rsidR="00C0209E" w:rsidRPr="005B17D3">
        <w:rPr>
          <w:rStyle w:val="GlossaryLabel"/>
        </w:rPr>
        <w:t>Service Connected</w:t>
      </w:r>
      <w:r w:rsidRPr="005B17D3">
        <w:rPr>
          <w:rStyle w:val="GlossaryLabel"/>
        </w:rPr>
        <w:t xml:space="preserve"> (NSC)</w:t>
      </w:r>
      <w:r w:rsidRPr="005B17D3">
        <w:rPr>
          <w:b/>
        </w:rPr>
        <w:t>:</w:t>
      </w:r>
      <w:r w:rsidRPr="005B17D3">
        <w:t xml:space="preserve"> A Veteran who does not have a VA determined service-related condition.</w:t>
      </w:r>
    </w:p>
    <w:p w14:paraId="59604FDA" w14:textId="77777777" w:rsidR="00BE52CE" w:rsidRPr="005B17D3" w:rsidRDefault="00BE52CE" w:rsidP="00EF3896">
      <w:pPr>
        <w:pStyle w:val="GlossaryDefinition"/>
      </w:pPr>
      <w:r w:rsidRPr="005B17D3">
        <w:rPr>
          <w:rStyle w:val="GlossaryLabel"/>
        </w:rPr>
        <w:t>Nose Throat Radium</w:t>
      </w:r>
      <w:r w:rsidRPr="005B17D3">
        <w:rPr>
          <w:b/>
        </w:rPr>
        <w:t>:</w:t>
      </w:r>
      <w:r w:rsidRPr="005B17D3">
        <w:t xml:space="preserve"> Veterans who served as an aviator in the active military</w:t>
      </w:r>
      <w:r w:rsidRPr="005B17D3">
        <w:fldChar w:fldCharType="begin"/>
      </w:r>
      <w:r w:rsidRPr="005B17D3">
        <w:instrText xml:space="preserve"> XE "Military" </w:instrText>
      </w:r>
      <w:r w:rsidRPr="005B17D3">
        <w:fldChar w:fldCharType="end"/>
      </w:r>
      <w:r w:rsidRPr="005B17D3">
        <w:t>, naval, or air service before the end of the Korean conflict or received submarine training in active naval service before January 1, 1965 may have received nasopharyngeal radium treatment (NPR) while in the military</w:t>
      </w:r>
      <w:r w:rsidRPr="005B17D3">
        <w:fldChar w:fldCharType="begin"/>
      </w:r>
      <w:r w:rsidRPr="005B17D3">
        <w:instrText xml:space="preserve"> XE "Military" </w:instrText>
      </w:r>
      <w:r w:rsidRPr="005B17D3">
        <w:fldChar w:fldCharType="end"/>
      </w:r>
      <w:r w:rsidRPr="005B17D3">
        <w:t>.</w:t>
      </w:r>
    </w:p>
    <w:p w14:paraId="5EE45495" w14:textId="77777777" w:rsidR="00BE52CE" w:rsidRPr="005B17D3" w:rsidRDefault="00BE52CE" w:rsidP="00EF3896">
      <w:pPr>
        <w:pStyle w:val="GlossaryDefinition"/>
      </w:pPr>
      <w:r w:rsidRPr="005B17D3">
        <w:rPr>
          <w:rStyle w:val="GlossaryLabel"/>
        </w:rPr>
        <w:t>NPR</w:t>
      </w:r>
      <w:r w:rsidRPr="005B17D3">
        <w:rPr>
          <w:b/>
        </w:rPr>
        <w:t>:</w:t>
      </w:r>
      <w:r w:rsidRPr="005B17D3">
        <w:t xml:space="preserve"> (see) Nose Throat Radium.</w:t>
      </w:r>
    </w:p>
    <w:p w14:paraId="788DB1AA" w14:textId="77777777" w:rsidR="00BE52CE" w:rsidRPr="005B17D3" w:rsidRDefault="00BE52CE" w:rsidP="00EF3896">
      <w:pPr>
        <w:keepLines/>
        <w:spacing w:before="320" w:after="60"/>
        <w:jc w:val="center"/>
        <w:rPr>
          <w:rFonts w:ascii="Helvetica" w:hAnsi="Helvetica"/>
          <w:b/>
          <w:bCs/>
          <w:sz w:val="29"/>
        </w:rPr>
      </w:pPr>
      <w:r w:rsidRPr="005B17D3">
        <w:rPr>
          <w:rFonts w:ascii="Helvetica" w:hAnsi="Helvetica"/>
          <w:b/>
          <w:bCs/>
          <w:sz w:val="29"/>
        </w:rPr>
        <w:t>O</w:t>
      </w:r>
    </w:p>
    <w:p w14:paraId="5FB09705" w14:textId="53665767" w:rsidR="00571BB7" w:rsidRPr="005B17D3" w:rsidRDefault="00571BB7" w:rsidP="00EF3896">
      <w:pPr>
        <w:pStyle w:val="GlossaryDefinition"/>
        <w:rPr>
          <w:rStyle w:val="GlossaryLabel"/>
        </w:rPr>
      </w:pPr>
      <w:r w:rsidRPr="005B17D3">
        <w:rPr>
          <w:rStyle w:val="GlossaryLabel"/>
        </w:rPr>
        <w:t xml:space="preserve">ODM: </w:t>
      </w:r>
      <w:r w:rsidRPr="005B17D3">
        <w:rPr>
          <w:rStyle w:val="GlossaryLabel"/>
          <w:b w:val="0"/>
        </w:rPr>
        <w:t>Operational Decision Manage</w:t>
      </w:r>
      <w:r w:rsidR="001A4AAD" w:rsidRPr="005B17D3">
        <w:rPr>
          <w:rStyle w:val="GlossaryLabel"/>
          <w:b w:val="0"/>
        </w:rPr>
        <w:t>r</w:t>
      </w:r>
      <w:r w:rsidRPr="005B17D3">
        <w:rPr>
          <w:rStyle w:val="GlossaryLabel"/>
          <w:b w:val="0"/>
        </w:rPr>
        <w:t>.</w:t>
      </w:r>
    </w:p>
    <w:p w14:paraId="6EE5C948" w14:textId="3195ECF7" w:rsidR="00BE52CE" w:rsidRPr="005B17D3" w:rsidRDefault="00BE52CE" w:rsidP="00EF3896">
      <w:pPr>
        <w:pStyle w:val="GlossaryDefinition"/>
      </w:pPr>
      <w:r w:rsidRPr="005B17D3">
        <w:rPr>
          <w:rStyle w:val="GlossaryLabel"/>
        </w:rPr>
        <w:t>OEF/OIF</w:t>
      </w:r>
      <w:r w:rsidRPr="005B17D3">
        <w:rPr>
          <w:b/>
        </w:rPr>
        <w:t>:</w:t>
      </w:r>
      <w:r w:rsidRPr="005B17D3">
        <w:t xml:space="preserve"> </w:t>
      </w:r>
      <w:r w:rsidRPr="005B17D3">
        <w:rPr>
          <w:i/>
        </w:rPr>
        <w:fldChar w:fldCharType="begin"/>
      </w:r>
      <w:r w:rsidRPr="005B17D3">
        <w:instrText xml:space="preserve"> XE "</w:instrText>
      </w:r>
      <w:r w:rsidRPr="005B17D3">
        <w:rPr>
          <w:b/>
          <w:i/>
        </w:rPr>
        <w:instrText>OEF/OIF</w:instrText>
      </w:r>
      <w:r w:rsidRPr="005B17D3">
        <w:rPr>
          <w:i/>
        </w:rPr>
        <w:instrText>:</w:instrText>
      </w:r>
      <w:r w:rsidRPr="005B17D3">
        <w:instrText xml:space="preserve">Definition" </w:instrText>
      </w:r>
      <w:r w:rsidRPr="005B17D3">
        <w:rPr>
          <w:i/>
        </w:rPr>
        <w:fldChar w:fldCharType="end"/>
      </w:r>
      <w:r w:rsidRPr="005B17D3">
        <w:t>Operation Enduring Freedom/Operation Iraqi Freedom.</w:t>
      </w:r>
    </w:p>
    <w:p w14:paraId="0067B92F" w14:textId="77777777" w:rsidR="00BE52CE" w:rsidRPr="005B17D3" w:rsidRDefault="00BE52CE" w:rsidP="00EF3896">
      <w:pPr>
        <w:pStyle w:val="GlossaryDefinition"/>
      </w:pPr>
      <w:r w:rsidRPr="005B17D3">
        <w:rPr>
          <w:rStyle w:val="GlossaryLabel"/>
        </w:rPr>
        <w:t>OPP</w:t>
      </w:r>
      <w:r w:rsidRPr="005B17D3">
        <w:rPr>
          <w:b/>
        </w:rPr>
        <w:t>:</w:t>
      </w:r>
      <w:r w:rsidRPr="005B17D3">
        <w:t xml:space="preserve"> Office</w:t>
      </w:r>
      <w:r w:rsidRPr="005B17D3">
        <w:fldChar w:fldCharType="begin"/>
      </w:r>
      <w:r w:rsidRPr="005B17D3">
        <w:instrText xml:space="preserve"> XE "</w:instrText>
      </w:r>
      <w:r w:rsidRPr="005B17D3">
        <w:rPr>
          <w:iCs/>
        </w:rPr>
        <w:instrText>Office:</w:instrText>
      </w:r>
      <w:r w:rsidRPr="005B17D3">
        <w:instrText xml:space="preserve">of Policy and Planning:definition" </w:instrText>
      </w:r>
      <w:r w:rsidRPr="005B17D3">
        <w:fldChar w:fldCharType="end"/>
      </w:r>
      <w:r w:rsidRPr="005B17D3">
        <w:t xml:space="preserve"> of Policy</w:t>
      </w:r>
      <w:r w:rsidRPr="005B17D3">
        <w:fldChar w:fldCharType="begin"/>
      </w:r>
      <w:r w:rsidRPr="005B17D3">
        <w:instrText xml:space="preserve"> XE "</w:instrText>
      </w:r>
      <w:r w:rsidRPr="005B17D3">
        <w:rPr>
          <w:b/>
        </w:rPr>
        <w:instrText>Policy</w:instrText>
      </w:r>
      <w:r w:rsidRPr="005B17D3">
        <w:instrText xml:space="preserve">:Office of:definition" </w:instrText>
      </w:r>
      <w:r w:rsidRPr="005B17D3">
        <w:fldChar w:fldCharType="end"/>
      </w:r>
      <w:r w:rsidRPr="005B17D3">
        <w:t xml:space="preserve"> and Planning.</w:t>
      </w:r>
    </w:p>
    <w:p w14:paraId="2637F473" w14:textId="77777777" w:rsidR="00BE52CE" w:rsidRPr="005B17D3" w:rsidRDefault="00BE52CE" w:rsidP="00EF3896">
      <w:pPr>
        <w:pStyle w:val="GlossaryDefinition"/>
      </w:pPr>
      <w:r w:rsidRPr="005B17D3">
        <w:rPr>
          <w:rStyle w:val="GlossaryLabel"/>
        </w:rPr>
        <w:t>Outlier</w:t>
      </w:r>
      <w:r w:rsidRPr="005B17D3">
        <w:rPr>
          <w:b/>
        </w:rPr>
        <w:t>:</w:t>
      </w:r>
      <w:r w:rsidRPr="005B17D3">
        <w:t xml:space="preserve"> An extreme deviation from the mean.</w:t>
      </w:r>
    </w:p>
    <w:p w14:paraId="4BA9B858" w14:textId="77777777" w:rsidR="00BE52CE" w:rsidRPr="005B17D3" w:rsidRDefault="00BE52CE" w:rsidP="00EF3896">
      <w:pPr>
        <w:keepLines/>
        <w:spacing w:before="320" w:after="60"/>
        <w:jc w:val="center"/>
        <w:rPr>
          <w:rFonts w:ascii="Helvetica" w:hAnsi="Helvetica"/>
          <w:b/>
          <w:bCs/>
          <w:sz w:val="29"/>
        </w:rPr>
      </w:pPr>
      <w:r w:rsidRPr="005B17D3">
        <w:rPr>
          <w:rFonts w:ascii="Helvetica" w:hAnsi="Helvetica"/>
          <w:b/>
          <w:bCs/>
          <w:sz w:val="29"/>
        </w:rPr>
        <w:t>P</w:t>
      </w:r>
    </w:p>
    <w:p w14:paraId="4911E4A8" w14:textId="77777777" w:rsidR="00BE52CE" w:rsidRPr="005B17D3" w:rsidRDefault="00BE52CE" w:rsidP="00EF3896">
      <w:pPr>
        <w:pStyle w:val="GlossaryDefinition"/>
      </w:pPr>
      <w:r w:rsidRPr="005B17D3">
        <w:rPr>
          <w:rStyle w:val="GlossaryLabel"/>
        </w:rPr>
        <w:t>P&amp;T</w:t>
      </w:r>
      <w:r w:rsidRPr="005B17D3">
        <w:rPr>
          <w:b/>
        </w:rPr>
        <w:t>:</w:t>
      </w:r>
      <w:r w:rsidRPr="005B17D3">
        <w:t xml:space="preserve"> (see) Permanent &amp; Total.</w:t>
      </w:r>
    </w:p>
    <w:p w14:paraId="4E7DCEF5" w14:textId="77777777" w:rsidR="00BE52CE" w:rsidRPr="005B17D3" w:rsidRDefault="00BE52CE" w:rsidP="00EF3896">
      <w:pPr>
        <w:pStyle w:val="GlossaryDefinition"/>
      </w:pPr>
      <w:r w:rsidRPr="005B17D3">
        <w:rPr>
          <w:rStyle w:val="GlossaryLabel"/>
        </w:rPr>
        <w:t>Parsed</w:t>
      </w:r>
      <w:r w:rsidRPr="005B17D3">
        <w:rPr>
          <w:b/>
        </w:rPr>
        <w:t>:</w:t>
      </w:r>
      <w:r w:rsidRPr="005B17D3">
        <w:t xml:space="preserve"> A parsed message is one that has been translated from its native ASCII format to an XML structure with named fields.</w:t>
      </w:r>
    </w:p>
    <w:p w14:paraId="4B79633F" w14:textId="77777777" w:rsidR="00BE52CE" w:rsidRPr="005B17D3" w:rsidRDefault="00BE52CE" w:rsidP="00EF3896">
      <w:pPr>
        <w:pStyle w:val="GlossaryDefinition"/>
      </w:pPr>
      <w:r w:rsidRPr="005B17D3">
        <w:rPr>
          <w:rStyle w:val="GlossaryLabel"/>
        </w:rPr>
        <w:t>Patient</w:t>
      </w:r>
      <w:r w:rsidRPr="005B17D3">
        <w:rPr>
          <w:b/>
        </w:rPr>
        <w:t>:</w:t>
      </w:r>
      <w:r w:rsidRPr="005B17D3">
        <w:t xml:space="preserve"> A patient is one who receives medical</w:t>
      </w:r>
      <w:r w:rsidRPr="005B17D3">
        <w:fldChar w:fldCharType="begin"/>
      </w:r>
      <w:r w:rsidRPr="005B17D3">
        <w:instrText xml:space="preserve"> XE "Medical:attention" </w:instrText>
      </w:r>
      <w:r w:rsidRPr="005B17D3">
        <w:fldChar w:fldCharType="end"/>
      </w:r>
      <w:r w:rsidRPr="005B17D3">
        <w:t xml:space="preserve"> attention, care, or treatment.</w:t>
      </w:r>
    </w:p>
    <w:p w14:paraId="0AE1445A" w14:textId="77777777" w:rsidR="00BE52CE" w:rsidRPr="005B17D3" w:rsidRDefault="00BE52CE" w:rsidP="00EF3896">
      <w:pPr>
        <w:pStyle w:val="GlossaryDefinition"/>
        <w:rPr>
          <w:rStyle w:val="GlossaryLabel"/>
        </w:rPr>
      </w:pPr>
      <w:r w:rsidRPr="005B17D3">
        <w:rPr>
          <w:rStyle w:val="GlossaryLabel"/>
        </w:rPr>
        <w:t xml:space="preserve">Pay Plan: </w:t>
      </w:r>
      <w:r w:rsidRPr="005B17D3">
        <w:rPr>
          <w:rStyle w:val="GlossaryLabel"/>
          <w:b w:val="0"/>
        </w:rPr>
        <w:t>The military pay plan of the service member. For ES purposes, “ME” Enlisted, “MO” Officer, “MW” Warrant, and “MC” Cadet are valid values used in determining qualifying military service episodes.</w:t>
      </w:r>
    </w:p>
    <w:p w14:paraId="7F07E9B6" w14:textId="67ACD5AA" w:rsidR="00BE52CE" w:rsidRPr="005B17D3" w:rsidRDefault="00BE52CE" w:rsidP="00EF3896">
      <w:pPr>
        <w:pStyle w:val="GlossaryDefinition"/>
      </w:pPr>
      <w:r w:rsidRPr="005B17D3">
        <w:rPr>
          <w:rStyle w:val="GlossaryLabel"/>
        </w:rPr>
        <w:t>Permanent &amp; Total</w:t>
      </w:r>
      <w:r w:rsidRPr="005B17D3">
        <w:rPr>
          <w:b/>
        </w:rPr>
        <w:t>:</w:t>
      </w:r>
      <w:r w:rsidRPr="005B17D3">
        <w:t xml:space="preserve"> Permanent &amp; Total indicates if the Veteran is permanently and totally disabled determined by VARO due to a </w:t>
      </w:r>
      <w:r w:rsidR="00C0209E" w:rsidRPr="005B17D3">
        <w:t>Service Connected</w:t>
      </w:r>
      <w:r w:rsidRPr="005B17D3">
        <w:t xml:space="preserve"> condition.</w:t>
      </w:r>
    </w:p>
    <w:p w14:paraId="6D9DF415" w14:textId="77777777" w:rsidR="00BE52CE" w:rsidRPr="005B17D3" w:rsidRDefault="00BE52CE" w:rsidP="00EF3896">
      <w:pPr>
        <w:pStyle w:val="GlossaryDefinition"/>
      </w:pPr>
      <w:r w:rsidRPr="005B17D3">
        <w:rPr>
          <w:rStyle w:val="GlossaryLabel"/>
        </w:rPr>
        <w:t>PH</w:t>
      </w:r>
      <w:r w:rsidRPr="005B17D3">
        <w:rPr>
          <w:b/>
        </w:rPr>
        <w:t>:</w:t>
      </w:r>
      <w:r w:rsidRPr="005B17D3">
        <w:t xml:space="preserve"> Purple Heart (PH) is a medal award</w:t>
      </w:r>
      <w:r w:rsidRPr="005B17D3">
        <w:fldChar w:fldCharType="begin"/>
      </w:r>
      <w:r w:rsidRPr="005B17D3">
        <w:instrText xml:space="preserve"> XE "</w:instrText>
      </w:r>
      <w:r w:rsidRPr="005B17D3">
        <w:rPr>
          <w:b/>
        </w:rPr>
        <w:instrText>Award</w:instrText>
      </w:r>
      <w:r w:rsidRPr="005B17D3">
        <w:instrText xml:space="preserve">:PH" </w:instrText>
      </w:r>
      <w:r w:rsidRPr="005B17D3">
        <w:fldChar w:fldCharType="end"/>
      </w:r>
      <w:r w:rsidRPr="005B17D3">
        <w:t>ed to a member of the military</w:t>
      </w:r>
      <w:r w:rsidRPr="005B17D3">
        <w:fldChar w:fldCharType="begin"/>
      </w:r>
      <w:r w:rsidRPr="005B17D3">
        <w:instrText xml:space="preserve"> XE "Military" </w:instrText>
      </w:r>
      <w:r w:rsidRPr="005B17D3">
        <w:fldChar w:fldCharType="end"/>
      </w:r>
      <w:r w:rsidRPr="005B17D3">
        <w:t xml:space="preserve"> who has been wounded or killed in combat</w:t>
      </w:r>
      <w:r w:rsidRPr="005B17D3">
        <w:fldChar w:fldCharType="begin"/>
      </w:r>
      <w:r w:rsidRPr="005B17D3">
        <w:instrText xml:space="preserve"> XE "Combat" </w:instrText>
      </w:r>
      <w:r w:rsidRPr="005B17D3">
        <w:fldChar w:fldCharType="end"/>
      </w:r>
      <w:r w:rsidRPr="005B17D3">
        <w:t xml:space="preserve"> or hostile forces.</w:t>
      </w:r>
    </w:p>
    <w:p w14:paraId="5FA9CB54" w14:textId="30EA1C98" w:rsidR="00BE52CE" w:rsidRPr="005B17D3" w:rsidRDefault="00BE52CE" w:rsidP="00EF3896">
      <w:pPr>
        <w:pStyle w:val="GlossaryDefinition"/>
        <w:rPr>
          <w:rStyle w:val="GlossaryLabel"/>
          <w:b w:val="0"/>
        </w:rPr>
      </w:pPr>
      <w:r w:rsidRPr="005B17D3">
        <w:rPr>
          <w:rStyle w:val="GlossaryLabel"/>
        </w:rPr>
        <w:t xml:space="preserve">Planning System Support Group: </w:t>
      </w:r>
      <w:r w:rsidRPr="005B17D3">
        <w:rPr>
          <w:rStyle w:val="GlossaryLabel"/>
          <w:b w:val="0"/>
        </w:rPr>
        <w:t>See PSSG.</w:t>
      </w:r>
    </w:p>
    <w:p w14:paraId="2057B5AF" w14:textId="22CA367A" w:rsidR="0039235B" w:rsidRPr="005B17D3" w:rsidRDefault="0039235B" w:rsidP="00EF3896">
      <w:pPr>
        <w:pStyle w:val="GlossaryDefinition"/>
        <w:rPr>
          <w:rStyle w:val="GlossaryLabel"/>
          <w:b w:val="0"/>
        </w:rPr>
      </w:pPr>
      <w:r w:rsidRPr="005B17D3">
        <w:rPr>
          <w:rStyle w:val="GlossaryLabel"/>
        </w:rPr>
        <w:t>PLC:</w:t>
      </w:r>
      <w:r w:rsidRPr="005B17D3">
        <w:rPr>
          <w:rStyle w:val="GlossaryLabel"/>
          <w:b w:val="0"/>
        </w:rPr>
        <w:t xml:space="preserve"> Programmable </w:t>
      </w:r>
      <w:r w:rsidR="00F72BAF" w:rsidRPr="005B17D3">
        <w:rPr>
          <w:rStyle w:val="GlossaryLabel"/>
          <w:b w:val="0"/>
        </w:rPr>
        <w:t xml:space="preserve">Logic Controller. </w:t>
      </w:r>
    </w:p>
    <w:p w14:paraId="0FEA3F8B" w14:textId="77777777" w:rsidR="00BE52CE" w:rsidRPr="005B17D3" w:rsidRDefault="00BE52CE" w:rsidP="00EF3896">
      <w:pPr>
        <w:pStyle w:val="GlossaryDefinition"/>
      </w:pPr>
      <w:r w:rsidRPr="005B17D3">
        <w:rPr>
          <w:rStyle w:val="GlossaryLabel"/>
        </w:rPr>
        <w:t>POA</w:t>
      </w:r>
      <w:r w:rsidRPr="005B17D3">
        <w:rPr>
          <w:b/>
        </w:rPr>
        <w:t>:</w:t>
      </w:r>
      <w:r w:rsidRPr="005B17D3">
        <w:t xml:space="preserve"> (see) Power of Attorney.</w:t>
      </w:r>
      <w:r w:rsidRPr="005B17D3">
        <w:fldChar w:fldCharType="begin"/>
      </w:r>
      <w:r w:rsidRPr="005B17D3">
        <w:instrText xml:space="preserve"> XE "Power of Attorney" </w:instrText>
      </w:r>
      <w:r w:rsidRPr="005B17D3">
        <w:fldChar w:fldCharType="end"/>
      </w:r>
      <w:r w:rsidRPr="005B17D3">
        <w:fldChar w:fldCharType="begin"/>
      </w:r>
      <w:r w:rsidRPr="005B17D3">
        <w:instrText xml:space="preserve"> XE "</w:instrText>
      </w:r>
      <w:r w:rsidRPr="005B17D3">
        <w:rPr>
          <w:bCs/>
        </w:rPr>
        <w:instrText>Attorney:</w:instrText>
      </w:r>
      <w:r w:rsidRPr="005B17D3">
        <w:instrText xml:space="preserve">Power of" </w:instrText>
      </w:r>
      <w:r w:rsidRPr="005B17D3">
        <w:fldChar w:fldCharType="end"/>
      </w:r>
    </w:p>
    <w:p w14:paraId="28946BCC" w14:textId="77777777" w:rsidR="00BE52CE" w:rsidRPr="005B17D3" w:rsidRDefault="00BE52CE" w:rsidP="00EF3896">
      <w:pPr>
        <w:pStyle w:val="GlossaryDefinition"/>
      </w:pPr>
      <w:r w:rsidRPr="005B17D3">
        <w:rPr>
          <w:rStyle w:val="GlossaryLabel"/>
        </w:rPr>
        <w:t>POS</w:t>
      </w:r>
      <w:r w:rsidRPr="005B17D3">
        <w:rPr>
          <w:b/>
        </w:rPr>
        <w:t>:</w:t>
      </w:r>
      <w:r w:rsidRPr="005B17D3">
        <w:t xml:space="preserve"> Period of Service.</w:t>
      </w:r>
      <w:r w:rsidRPr="005B17D3">
        <w:fldChar w:fldCharType="begin"/>
      </w:r>
      <w:r w:rsidRPr="005B17D3">
        <w:instrText xml:space="preserve"> XE "</w:instrText>
      </w:r>
      <w:r w:rsidRPr="005B17D3">
        <w:rPr>
          <w:b/>
          <w:iCs/>
        </w:rPr>
        <w:instrText>Period of Service</w:instrText>
      </w:r>
      <w:r w:rsidRPr="005B17D3">
        <w:rPr>
          <w:iCs/>
        </w:rPr>
        <w:instrText>:</w:instrText>
      </w:r>
      <w:r w:rsidRPr="005B17D3">
        <w:instrText xml:space="preserve">definition" </w:instrText>
      </w:r>
      <w:r w:rsidRPr="005B17D3">
        <w:fldChar w:fldCharType="end"/>
      </w:r>
    </w:p>
    <w:p w14:paraId="60F842B4" w14:textId="77777777" w:rsidR="00BE52CE" w:rsidRPr="005B17D3" w:rsidRDefault="00BE52CE" w:rsidP="00EF3896">
      <w:pPr>
        <w:pStyle w:val="GlossaryDefinition"/>
      </w:pPr>
      <w:r w:rsidRPr="005B17D3">
        <w:rPr>
          <w:rStyle w:val="GlossaryLabel"/>
        </w:rPr>
        <w:t>POW</w:t>
      </w:r>
      <w:r w:rsidRPr="005B17D3">
        <w:rPr>
          <w:b/>
        </w:rPr>
        <w:t>:</w:t>
      </w:r>
      <w:r w:rsidRPr="005B17D3">
        <w:t xml:space="preserve"> Prisoner of War.</w:t>
      </w:r>
    </w:p>
    <w:p w14:paraId="2F23EC2D" w14:textId="77777777" w:rsidR="00BE52CE" w:rsidRPr="005B17D3" w:rsidRDefault="00BE52CE" w:rsidP="00EF3896">
      <w:pPr>
        <w:pStyle w:val="GlossaryDefinition"/>
      </w:pPr>
      <w:r w:rsidRPr="005B17D3">
        <w:rPr>
          <w:rStyle w:val="GlossaryLabel"/>
        </w:rPr>
        <w:t>Power of Attorney</w:t>
      </w:r>
      <w:r w:rsidRPr="005B17D3">
        <w:rPr>
          <w:b/>
        </w:rPr>
        <w:fldChar w:fldCharType="begin"/>
      </w:r>
      <w:r w:rsidRPr="005B17D3">
        <w:instrText xml:space="preserve"> XE "</w:instrText>
      </w:r>
      <w:r w:rsidRPr="005B17D3">
        <w:rPr>
          <w:b/>
        </w:rPr>
        <w:instrText>Power of Attorney</w:instrText>
      </w:r>
      <w:r w:rsidRPr="005B17D3">
        <w:instrText xml:space="preserve">" </w:instrText>
      </w:r>
      <w:r w:rsidRPr="005B17D3">
        <w:rPr>
          <w:b/>
        </w:rPr>
        <w:fldChar w:fldCharType="end"/>
      </w:r>
      <w:r w:rsidRPr="005B17D3">
        <w:rPr>
          <w:b/>
        </w:rPr>
        <w:fldChar w:fldCharType="begin"/>
      </w:r>
      <w:r w:rsidRPr="005B17D3">
        <w:instrText xml:space="preserve"> XE "</w:instrText>
      </w:r>
      <w:r w:rsidRPr="005B17D3">
        <w:rPr>
          <w:bCs/>
        </w:rPr>
        <w:instrText>Attorney:</w:instrText>
      </w:r>
      <w:r w:rsidRPr="005B17D3">
        <w:instrText xml:space="preserve">Power of" </w:instrText>
      </w:r>
      <w:r w:rsidRPr="005B17D3">
        <w:rPr>
          <w:b/>
        </w:rPr>
        <w:fldChar w:fldCharType="end"/>
      </w:r>
      <w:r w:rsidRPr="005B17D3">
        <w:rPr>
          <w:b/>
        </w:rPr>
        <w:t>:</w:t>
      </w:r>
      <w:r w:rsidRPr="005B17D3">
        <w:t xml:space="preserve"> A legal instrument authorizing one to act as another's attorney or agent.</w:t>
      </w:r>
    </w:p>
    <w:p w14:paraId="10284CB2" w14:textId="77777777" w:rsidR="00BE52CE" w:rsidRPr="005B17D3" w:rsidRDefault="00BE52CE" w:rsidP="00EF3896">
      <w:pPr>
        <w:pStyle w:val="GlossaryDefinition"/>
      </w:pPr>
      <w:r w:rsidRPr="005B17D3">
        <w:rPr>
          <w:rStyle w:val="GlossaryLabel"/>
        </w:rPr>
        <w:t>Precise (date</w:t>
      </w:r>
      <w:r w:rsidRPr="005B17D3">
        <w:rPr>
          <w:rStyle w:val="GlossaryLabel"/>
        </w:rPr>
        <w:fldChar w:fldCharType="begin"/>
      </w:r>
      <w:r w:rsidRPr="005B17D3">
        <w:rPr>
          <w:rStyle w:val="GlossaryLabel"/>
        </w:rPr>
        <w:instrText xml:space="preserve"> XE "Date:Precise" </w:instrText>
      </w:r>
      <w:r w:rsidRPr="005B17D3">
        <w:rPr>
          <w:rStyle w:val="GlossaryLabel"/>
        </w:rPr>
        <w:fldChar w:fldCharType="end"/>
      </w:r>
      <w:r w:rsidRPr="005B17D3">
        <w:rPr>
          <w:rStyle w:val="GlossaryLabel"/>
        </w:rPr>
        <w:t>)</w:t>
      </w:r>
      <w:r w:rsidRPr="005B17D3">
        <w:rPr>
          <w:b/>
        </w:rPr>
        <w:t>:</w:t>
      </w:r>
      <w:r w:rsidRPr="005B17D3">
        <w:t xml:space="preserve"> Consists of month, day, and year.</w:t>
      </w:r>
    </w:p>
    <w:p w14:paraId="7513140A" w14:textId="6E0F196B" w:rsidR="00BE52CE" w:rsidRPr="005B17D3" w:rsidRDefault="00BE52CE" w:rsidP="00EF3896">
      <w:pPr>
        <w:pStyle w:val="GlossaryDefinition"/>
      </w:pPr>
      <w:r w:rsidRPr="005B17D3">
        <w:rPr>
          <w:rStyle w:val="GlossaryLabel"/>
        </w:rPr>
        <w:t>Priority group</w:t>
      </w:r>
      <w:r w:rsidRPr="005B17D3">
        <w:rPr>
          <w:rStyle w:val="GlossaryLabel"/>
        </w:rPr>
        <w:fldChar w:fldCharType="begin"/>
      </w:r>
      <w:r w:rsidRPr="005B17D3">
        <w:rPr>
          <w:rStyle w:val="GlossaryLabel"/>
        </w:rPr>
        <w:instrText xml:space="preserve"> XE "Group:Priority:definition" </w:instrText>
      </w:r>
      <w:r w:rsidRPr="005B17D3">
        <w:rPr>
          <w:rStyle w:val="GlossaryLabel"/>
        </w:rPr>
        <w:fldChar w:fldCharType="end"/>
      </w:r>
      <w:r w:rsidRPr="005B17D3">
        <w:rPr>
          <w:rStyle w:val="GlossaryLabel"/>
        </w:rPr>
        <w:t>s</w:t>
      </w:r>
      <w:r w:rsidRPr="005B17D3">
        <w:rPr>
          <w:b/>
        </w:rPr>
        <w:t>:</w:t>
      </w:r>
      <w:r w:rsidRPr="005B17D3">
        <w:t xml:space="preserve"> The number of Veterans who can be enrolled in the healthcare program is determined by the amount of money Congress gives VA each year. Since funds are limited, VA sets up priority groups to make sure that certain groups of Veterans are able to be enrolled before others.</w:t>
      </w:r>
    </w:p>
    <w:p w14:paraId="544F1ADA" w14:textId="4566775E" w:rsidR="000223CF" w:rsidRPr="005B17D3" w:rsidRDefault="000223CF" w:rsidP="00EF3896">
      <w:pPr>
        <w:pStyle w:val="GlossaryDefinition"/>
      </w:pPr>
      <w:r w:rsidRPr="005B17D3">
        <w:rPr>
          <w:rStyle w:val="GlossaryLabel"/>
        </w:rPr>
        <w:lastRenderedPageBreak/>
        <w:t>PRQ:</w:t>
      </w:r>
      <w:r w:rsidRPr="005B17D3">
        <w:t xml:space="preserve"> Person Query File. </w:t>
      </w:r>
    </w:p>
    <w:p w14:paraId="77F4B97E" w14:textId="77777777" w:rsidR="00BE52CE" w:rsidRPr="005B17D3" w:rsidRDefault="00BE52CE" w:rsidP="00EF3896">
      <w:pPr>
        <w:pStyle w:val="GlossaryDefinition"/>
      </w:pPr>
      <w:r w:rsidRPr="005B17D3">
        <w:rPr>
          <w:rStyle w:val="GlossaryLabel"/>
        </w:rPr>
        <w:t>Pseudo SSN</w:t>
      </w:r>
      <w:r w:rsidRPr="005B17D3">
        <w:rPr>
          <w:b/>
        </w:rPr>
        <w:fldChar w:fldCharType="begin"/>
      </w:r>
      <w:r w:rsidRPr="005B17D3">
        <w:instrText xml:space="preserve"> XE "</w:instrText>
      </w:r>
      <w:r w:rsidRPr="005B17D3">
        <w:rPr>
          <w:b/>
          <w:u w:val="single"/>
        </w:rPr>
        <w:instrText>SSN</w:instrText>
      </w:r>
      <w:r w:rsidRPr="005B17D3">
        <w:instrText xml:space="preserve">" </w:instrText>
      </w:r>
      <w:r w:rsidRPr="005B17D3">
        <w:rPr>
          <w:b/>
        </w:rPr>
        <w:fldChar w:fldCharType="end"/>
      </w:r>
      <w:r w:rsidRPr="005B17D3">
        <w:rPr>
          <w:b/>
        </w:rPr>
        <w:t>:</w:t>
      </w:r>
      <w:r w:rsidRPr="005B17D3">
        <w:t xml:space="preserve"> Pseudo SSN is a computed value used in the place of a person’s government-issued SSN, until that person’s true SSN can be ascertained.</w:t>
      </w:r>
    </w:p>
    <w:p w14:paraId="027D0C57" w14:textId="77777777" w:rsidR="00BE52CE" w:rsidRPr="005B17D3" w:rsidRDefault="00BE52CE" w:rsidP="00EF3896">
      <w:pPr>
        <w:pStyle w:val="GlossaryDefinition"/>
      </w:pPr>
      <w:r w:rsidRPr="005B17D3">
        <w:rPr>
          <w:rStyle w:val="GlossaryLabel"/>
        </w:rPr>
        <w:t>PSIM</w:t>
      </w:r>
      <w:r w:rsidRPr="005B17D3">
        <w:rPr>
          <w:b/>
        </w:rPr>
        <w:t>:</w:t>
      </w:r>
      <w:r w:rsidRPr="005B17D3">
        <w:t xml:space="preserve"> Person Service Identity Management.</w:t>
      </w:r>
    </w:p>
    <w:p w14:paraId="124F18EF" w14:textId="77777777" w:rsidR="00BE52CE" w:rsidRPr="005B17D3" w:rsidRDefault="00BE52CE" w:rsidP="00EF3896">
      <w:pPr>
        <w:pStyle w:val="GlossaryDefinition"/>
      </w:pPr>
      <w:r w:rsidRPr="005B17D3">
        <w:rPr>
          <w:rStyle w:val="GlossaryLabel"/>
        </w:rPr>
        <w:t>PSSG:</w:t>
      </w:r>
      <w:r w:rsidRPr="005B17D3">
        <w:t xml:space="preserve"> </w:t>
      </w:r>
      <w:bookmarkStart w:id="119" w:name="_Hlk18993580"/>
      <w:r w:rsidRPr="005B17D3">
        <w:t>Planning System Support Group</w:t>
      </w:r>
      <w:bookmarkEnd w:id="119"/>
      <w:r w:rsidRPr="005B17D3">
        <w:t>.</w:t>
      </w:r>
    </w:p>
    <w:p w14:paraId="7F7C4C8F" w14:textId="77777777" w:rsidR="00BE52CE" w:rsidRPr="005B17D3" w:rsidRDefault="00BE52CE" w:rsidP="00EF3896">
      <w:pPr>
        <w:pStyle w:val="GlossaryDefinition"/>
      </w:pPr>
      <w:r w:rsidRPr="005B17D3">
        <w:rPr>
          <w:rStyle w:val="GlossaryLabel"/>
        </w:rPr>
        <w:t>PTSD</w:t>
      </w:r>
      <w:r w:rsidRPr="005B17D3">
        <w:rPr>
          <w:b/>
        </w:rPr>
        <w:t>:</w:t>
      </w:r>
      <w:r w:rsidRPr="005B17D3">
        <w:t xml:space="preserve"> Post-Traumatic Stress Disorder.</w:t>
      </w:r>
    </w:p>
    <w:p w14:paraId="5E920295" w14:textId="77777777" w:rsidR="00BE52CE" w:rsidRPr="005B17D3" w:rsidRDefault="00BE52CE" w:rsidP="00EF3896">
      <w:pPr>
        <w:keepLines/>
        <w:spacing w:before="320" w:after="60"/>
        <w:jc w:val="center"/>
        <w:rPr>
          <w:rFonts w:ascii="Helvetica" w:hAnsi="Helvetica"/>
          <w:b/>
          <w:bCs/>
          <w:sz w:val="29"/>
        </w:rPr>
      </w:pPr>
      <w:r w:rsidRPr="005B17D3">
        <w:rPr>
          <w:rFonts w:ascii="Helvetica" w:hAnsi="Helvetica"/>
          <w:b/>
          <w:bCs/>
          <w:sz w:val="29"/>
        </w:rPr>
        <w:t>Q</w:t>
      </w:r>
    </w:p>
    <w:p w14:paraId="2279F90E" w14:textId="77777777" w:rsidR="00BE52CE" w:rsidRPr="005B17D3" w:rsidRDefault="00BE52CE" w:rsidP="00EF3896">
      <w:pPr>
        <w:pStyle w:val="GlossaryDefinition"/>
      </w:pPr>
      <w:r w:rsidRPr="005B17D3">
        <w:rPr>
          <w:rStyle w:val="GlossaryLabel"/>
        </w:rPr>
        <w:t>QM</w:t>
      </w:r>
      <w:r w:rsidRPr="005B17D3">
        <w:rPr>
          <w:b/>
        </w:rPr>
        <w:t>:</w:t>
      </w:r>
      <w:r w:rsidRPr="005B17D3">
        <w:t xml:space="preserve"> Quality Management.</w:t>
      </w:r>
    </w:p>
    <w:p w14:paraId="3C544948" w14:textId="77777777" w:rsidR="00BE52CE" w:rsidRPr="005B17D3" w:rsidRDefault="00BE52CE" w:rsidP="00EF3896">
      <w:pPr>
        <w:pStyle w:val="GlossaryDefinition"/>
        <w:ind w:left="0" w:firstLine="0"/>
      </w:pPr>
    </w:p>
    <w:p w14:paraId="088C15AB" w14:textId="77777777" w:rsidR="00BE52CE" w:rsidRPr="005B17D3" w:rsidRDefault="00BE52CE" w:rsidP="00EF3896">
      <w:pPr>
        <w:keepLines/>
        <w:spacing w:before="320" w:after="60"/>
        <w:jc w:val="center"/>
        <w:rPr>
          <w:rStyle w:val="GlossaryLabel"/>
          <w:rFonts w:ascii="Helvetica" w:hAnsi="Helvetica"/>
          <w:bCs/>
          <w:sz w:val="29"/>
        </w:rPr>
      </w:pPr>
      <w:r w:rsidRPr="005B17D3">
        <w:rPr>
          <w:rFonts w:ascii="Helvetica" w:hAnsi="Helvetica"/>
          <w:b/>
          <w:bCs/>
          <w:sz w:val="29"/>
        </w:rPr>
        <w:t>R</w:t>
      </w:r>
    </w:p>
    <w:p w14:paraId="0127F1AE" w14:textId="77777777" w:rsidR="00BE52CE" w:rsidRPr="005B17D3" w:rsidRDefault="00BE52CE" w:rsidP="00EF3896">
      <w:pPr>
        <w:pStyle w:val="GlossaryDefinition"/>
      </w:pPr>
      <w:r w:rsidRPr="005B17D3">
        <w:rPr>
          <w:rStyle w:val="GlossaryLabel"/>
        </w:rPr>
        <w:t>Radiation Exposure</w:t>
      </w:r>
      <w:r w:rsidRPr="005B17D3">
        <w:rPr>
          <w:b/>
        </w:rPr>
        <w:t>:</w:t>
      </w:r>
      <w:r w:rsidRPr="005B17D3">
        <w:t xml:space="preserve"> VA provides special priority for enrollment</w:t>
      </w:r>
      <w:r w:rsidRPr="005B17D3">
        <w:fldChar w:fldCharType="begin"/>
      </w:r>
      <w:r w:rsidRPr="005B17D3">
        <w:instrText xml:space="preserve"> XE "Enrollment" </w:instrText>
      </w:r>
      <w:r w:rsidRPr="005B17D3">
        <w:fldChar w:fldCharType="end"/>
      </w:r>
      <w:r w:rsidRPr="005B17D3">
        <w:t xml:space="preserve"> for health-care services to any Veteran exposed to ionizing radiation</w:t>
      </w:r>
      <w:r w:rsidRPr="005B17D3">
        <w:fldChar w:fldCharType="begin"/>
      </w:r>
      <w:r w:rsidRPr="005B17D3">
        <w:instrText xml:space="preserve"> XE "</w:instrText>
      </w:r>
      <w:r w:rsidRPr="005B17D3">
        <w:rPr>
          <w:b/>
        </w:rPr>
        <w:instrText>Ionizing Radiation</w:instrText>
      </w:r>
      <w:r w:rsidRPr="005B17D3">
        <w:instrText xml:space="preserve">:Radiation Exposure" </w:instrText>
      </w:r>
      <w:r w:rsidRPr="005B17D3">
        <w:fldChar w:fldCharType="end"/>
      </w:r>
      <w:r w:rsidRPr="005B17D3">
        <w:t xml:space="preserve"> in connection with nuclear device tests or with the American occupation of Hiroshima and Nagasaki, Japan, during the period beginning Sept. 11, 1945, and ending July 1, 1946. In addition, these "atomic Veterans" are eligible to participate in the VA ionizing radiation registry</w:t>
      </w:r>
      <w:r w:rsidRPr="005B17D3">
        <w:fldChar w:fldCharType="begin"/>
      </w:r>
      <w:r w:rsidRPr="005B17D3">
        <w:instrText xml:space="preserve"> XE "</w:instrText>
      </w:r>
      <w:r w:rsidRPr="005B17D3">
        <w:rPr>
          <w:b/>
        </w:rPr>
        <w:instrText>Registry</w:instrText>
      </w:r>
      <w:r w:rsidRPr="005B17D3">
        <w:instrText xml:space="preserve">:Radiation Exposure:definition" </w:instrText>
      </w:r>
      <w:r w:rsidRPr="005B17D3">
        <w:fldChar w:fldCharType="end"/>
      </w:r>
      <w:r w:rsidRPr="005B17D3">
        <w:t xml:space="preserve"> examination program. VA also pays compensation to Veterans and their survivors if the Veteran is determined to have a disability due to radiation exposure while in service.</w:t>
      </w:r>
    </w:p>
    <w:p w14:paraId="746F484B" w14:textId="77777777" w:rsidR="00BE52CE" w:rsidRPr="005B17D3" w:rsidRDefault="00BE52CE" w:rsidP="00EF3896">
      <w:pPr>
        <w:pStyle w:val="GlossaryDefinition"/>
      </w:pPr>
      <w:r w:rsidRPr="005B17D3">
        <w:rPr>
          <w:rStyle w:val="GlossaryLabel"/>
        </w:rPr>
        <w:t>Reason for Early Separation:</w:t>
      </w:r>
      <w:r w:rsidRPr="005B17D3">
        <w:t xml:space="preserve"> The reason a service member was discharged from the military early. For VA purposes, valid reasons for early separation are based on whether it was due to disability, hardship, or early out at the convenience of the government.</w:t>
      </w:r>
    </w:p>
    <w:p w14:paraId="6C356C44" w14:textId="77777777" w:rsidR="00BE52CE" w:rsidRPr="005B17D3" w:rsidRDefault="00BE52CE" w:rsidP="00EF3896">
      <w:pPr>
        <w:pStyle w:val="GlossaryDefinition"/>
      </w:pPr>
      <w:r w:rsidRPr="005B17D3">
        <w:rPr>
          <w:rStyle w:val="GlossaryLabel"/>
        </w:rPr>
        <w:t>REE</w:t>
      </w:r>
      <w:r w:rsidRPr="005B17D3">
        <w:rPr>
          <w:b/>
        </w:rPr>
        <w:t>:</w:t>
      </w:r>
      <w:r w:rsidRPr="005B17D3">
        <w:t xml:space="preserve"> Registration, Eligibility, &amp; Enrollment.</w:t>
      </w:r>
    </w:p>
    <w:p w14:paraId="58875E38" w14:textId="77777777" w:rsidR="00BE52CE" w:rsidRPr="005B17D3" w:rsidRDefault="00BE52CE" w:rsidP="00EF3896">
      <w:pPr>
        <w:pStyle w:val="GlossaryDefinition"/>
      </w:pPr>
      <w:r w:rsidRPr="005B17D3">
        <w:rPr>
          <w:rStyle w:val="GlossaryLabel"/>
        </w:rPr>
        <w:t>Relaxation Percentage</w:t>
      </w:r>
      <w:r w:rsidRPr="005B17D3">
        <w:rPr>
          <w:b/>
        </w:rPr>
        <w:t>:</w:t>
      </w:r>
      <w:r w:rsidRPr="005B17D3">
        <w:t xml:space="preserve"> In January 2009, a new policy was introduced known as the P8 Relaxation Enhancement, which allows Veterans to be enrolled based on a fixed percentage allowance above the Means Test or Geographical Means Test Thresholds.</w:t>
      </w:r>
      <w:r w:rsidRPr="005B17D3">
        <w:br/>
        <w:t>VHA requires the ability to relax this percentage even further in order to manage the number of enrollees over time. To facilitate this, a system parameter was created to store the relaxation percentage value in the event that it changes from the then-current 10% value. However, the system parameter did not allow for the Continuous Enrollment rules to be applied correctly for each Income Year for a percentage that changed in a subsequent year.</w:t>
      </w:r>
      <w:r w:rsidRPr="005B17D3">
        <w:br/>
        <w:t xml:space="preserve">The solution to this restriction was to remove the </w:t>
      </w:r>
      <w:r w:rsidRPr="005B17D3">
        <w:rPr>
          <w:i/>
        </w:rPr>
        <w:t>Relaxation Percentage</w:t>
      </w:r>
      <w:r w:rsidRPr="005B17D3">
        <w:t xml:space="preserve"> system parameter and provide the ability to change the </w:t>
      </w:r>
      <w:r w:rsidRPr="005B17D3">
        <w:rPr>
          <w:i/>
        </w:rPr>
        <w:t>Relaxation Percentage</w:t>
      </w:r>
      <w:r w:rsidRPr="005B17D3">
        <w:t xml:space="preserve"> by income year. The change would be retroactive back to the beginning of the current Income Year for any Veterans who were rejected at that time, but now qualify under the new relaxation percentage.</w:t>
      </w:r>
      <w:r w:rsidRPr="005B17D3">
        <w:fldChar w:fldCharType="begin"/>
      </w:r>
      <w:r w:rsidRPr="005B17D3">
        <w:instrText xml:space="preserve"> XE "Enrollment" </w:instrText>
      </w:r>
      <w:r w:rsidRPr="005B17D3">
        <w:fldChar w:fldCharType="end"/>
      </w:r>
    </w:p>
    <w:p w14:paraId="5C366B60" w14:textId="77777777" w:rsidR="00BE52CE" w:rsidRPr="005B17D3" w:rsidRDefault="00BE52CE" w:rsidP="00EF3896">
      <w:pPr>
        <w:pStyle w:val="GlossaryDefinition"/>
      </w:pPr>
      <w:r w:rsidRPr="005B17D3">
        <w:rPr>
          <w:rStyle w:val="GlossaryLabel"/>
        </w:rPr>
        <w:t>Role</w:t>
      </w:r>
      <w:r w:rsidRPr="005B17D3">
        <w:rPr>
          <w:b/>
        </w:rPr>
        <w:fldChar w:fldCharType="begin"/>
      </w:r>
      <w:r w:rsidRPr="005B17D3">
        <w:instrText xml:space="preserve"> XE "</w:instrText>
      </w:r>
      <w:r w:rsidRPr="005B17D3">
        <w:rPr>
          <w:iCs/>
        </w:rPr>
        <w:instrText>Role</w:instrText>
      </w:r>
      <w:r w:rsidRPr="005B17D3">
        <w:instrText xml:space="preserve">" </w:instrText>
      </w:r>
      <w:r w:rsidRPr="005B17D3">
        <w:rPr>
          <w:b/>
        </w:rPr>
        <w:fldChar w:fldCharType="end"/>
      </w:r>
      <w:r w:rsidRPr="005B17D3">
        <w:rPr>
          <w:b/>
        </w:rPr>
        <w:t>:</w:t>
      </w:r>
      <w:r w:rsidRPr="005B17D3">
        <w:t xml:space="preserve"> </w:t>
      </w:r>
      <w:r w:rsidRPr="005B17D3">
        <w:rPr>
          <w:rFonts w:cs="Arial"/>
        </w:rPr>
        <w:t>A Role may exist without any Capabilities and/or Capability Sets. A user may define a new Role (with correct permissions), which is generally, a group of Capabilities a user may perform.</w:t>
      </w:r>
    </w:p>
    <w:p w14:paraId="2EC22455" w14:textId="77777777" w:rsidR="00BE52CE" w:rsidRPr="005B17D3" w:rsidRDefault="00BE52CE" w:rsidP="00EF3896">
      <w:pPr>
        <w:keepLines/>
        <w:spacing w:before="320" w:after="60"/>
        <w:jc w:val="center"/>
        <w:rPr>
          <w:rFonts w:ascii="Helvetica" w:hAnsi="Helvetica"/>
          <w:b/>
          <w:bCs/>
          <w:sz w:val="29"/>
        </w:rPr>
      </w:pPr>
      <w:r w:rsidRPr="005B17D3">
        <w:rPr>
          <w:rFonts w:ascii="Helvetica" w:hAnsi="Helvetica"/>
          <w:b/>
          <w:bCs/>
          <w:sz w:val="29"/>
        </w:rPr>
        <w:t>S</w:t>
      </w:r>
    </w:p>
    <w:p w14:paraId="68F89E47" w14:textId="18A5C616" w:rsidR="00BE52CE" w:rsidRPr="005B17D3" w:rsidRDefault="00BE52CE" w:rsidP="00EF3896">
      <w:pPr>
        <w:pStyle w:val="GlossaryDefinition"/>
      </w:pPr>
      <w:r w:rsidRPr="005B17D3">
        <w:rPr>
          <w:rStyle w:val="GlossaryLabel"/>
        </w:rPr>
        <w:t>SC</w:t>
      </w:r>
      <w:r w:rsidRPr="005B17D3">
        <w:rPr>
          <w:b/>
        </w:rPr>
        <w:t>:</w:t>
      </w:r>
      <w:r w:rsidRPr="005B17D3">
        <w:t xml:space="preserve"> </w:t>
      </w:r>
      <w:r w:rsidR="00C0209E" w:rsidRPr="005B17D3">
        <w:t>Service Connected</w:t>
      </w:r>
      <w:r w:rsidRPr="005B17D3">
        <w:t>.</w:t>
      </w:r>
    </w:p>
    <w:p w14:paraId="24DCFBFC" w14:textId="77777777" w:rsidR="00BE52CE" w:rsidRPr="005B17D3" w:rsidRDefault="00BE52CE" w:rsidP="00EF3896">
      <w:pPr>
        <w:pStyle w:val="GlossaryDefinition"/>
        <w:rPr>
          <w:rStyle w:val="GlossaryLabel"/>
          <w:b w:val="0"/>
        </w:rPr>
      </w:pPr>
      <w:r w:rsidRPr="005B17D3">
        <w:rPr>
          <w:rStyle w:val="GlossaryLabel"/>
        </w:rPr>
        <w:t xml:space="preserve">Self-Identified Gender Identity (SIGI): </w:t>
      </w:r>
      <w:r w:rsidRPr="005B17D3">
        <w:rPr>
          <w:rStyle w:val="GlossaryLabel"/>
          <w:b w:val="0"/>
        </w:rPr>
        <w:t>The gender with which the Veteran identifies.</w:t>
      </w:r>
    </w:p>
    <w:p w14:paraId="4CBBC57E" w14:textId="77777777" w:rsidR="00BE52CE" w:rsidRPr="005B17D3" w:rsidRDefault="00BE52CE" w:rsidP="00EF3896">
      <w:pPr>
        <w:pStyle w:val="GlossaryDefinition"/>
      </w:pPr>
      <w:r w:rsidRPr="005B17D3">
        <w:rPr>
          <w:rStyle w:val="GlossaryLabel"/>
        </w:rPr>
        <w:lastRenderedPageBreak/>
        <w:t>Sensitive (Record)</w:t>
      </w:r>
      <w:r w:rsidRPr="005B17D3">
        <w:rPr>
          <w:b/>
        </w:rPr>
        <w:t>:</w:t>
      </w:r>
      <w:r w:rsidRPr="005B17D3">
        <w:t xml:space="preserve"> Information that if disclosed, to the individual, may have a serious adverse effect on the individual's mental or physical health. Such information may require explanation or interpretation by an intermediary or assistance in the information's acceptance and assimilation in order to preclude an adverse impact on the individual's mental or physical health.</w:t>
      </w:r>
    </w:p>
    <w:p w14:paraId="5A944F89" w14:textId="4E687199" w:rsidR="00BE52CE" w:rsidRPr="005B17D3" w:rsidRDefault="00C0209E" w:rsidP="00EF3896">
      <w:pPr>
        <w:pStyle w:val="GlossaryDefinition"/>
      </w:pPr>
      <w:r w:rsidRPr="005B17D3">
        <w:rPr>
          <w:rStyle w:val="GlossaryLabel"/>
        </w:rPr>
        <w:t>Service Connected</w:t>
      </w:r>
      <w:r w:rsidR="00BE52CE" w:rsidRPr="005B17D3">
        <w:rPr>
          <w:rStyle w:val="GlossaryLabel"/>
        </w:rPr>
        <w:t xml:space="preserve"> (SC)</w:t>
      </w:r>
      <w:r w:rsidR="00BE52CE" w:rsidRPr="005B17D3">
        <w:rPr>
          <w:b/>
        </w:rPr>
        <w:t>:</w:t>
      </w:r>
      <w:r w:rsidR="00BE52CE" w:rsidRPr="005B17D3">
        <w:t xml:space="preserve"> Generally, a </w:t>
      </w:r>
      <w:r w:rsidRPr="005B17D3">
        <w:t>Service Connected</w:t>
      </w:r>
      <w:r w:rsidR="00BE52CE" w:rsidRPr="005B17D3">
        <w:t xml:space="preserve"> disability is a disability, illness, or injury that VA determines was incurred or aggravated while on active duty in the military</w:t>
      </w:r>
      <w:r w:rsidR="00BE52CE" w:rsidRPr="005B17D3">
        <w:fldChar w:fldCharType="begin"/>
      </w:r>
      <w:r w:rsidR="00BE52CE" w:rsidRPr="005B17D3">
        <w:instrText xml:space="preserve"> XE "Military" </w:instrText>
      </w:r>
      <w:r w:rsidR="00BE52CE" w:rsidRPr="005B17D3">
        <w:fldChar w:fldCharType="end"/>
      </w:r>
      <w:r w:rsidR="00BE52CE" w:rsidRPr="005B17D3">
        <w:t xml:space="preserve"> and in the line of duty.</w:t>
      </w:r>
    </w:p>
    <w:p w14:paraId="06BC0FAB" w14:textId="0DE4EC14" w:rsidR="00BE52CE" w:rsidRPr="005B17D3" w:rsidRDefault="00BE52CE" w:rsidP="00EF3896">
      <w:pPr>
        <w:pStyle w:val="GlossaryDefinition"/>
      </w:pPr>
      <w:r w:rsidRPr="005B17D3">
        <w:rPr>
          <w:rStyle w:val="GlossaryLabel"/>
        </w:rPr>
        <w:t>Service number</w:t>
      </w:r>
      <w:r w:rsidRPr="005B17D3">
        <w:rPr>
          <w:b/>
        </w:rPr>
        <w:t>:</w:t>
      </w:r>
      <w:r w:rsidRPr="005B17D3">
        <w:t xml:space="preserve"> This is a </w:t>
      </w:r>
      <w:r w:rsidR="006204FA" w:rsidRPr="005B17D3">
        <w:t>Veterans</w:t>
      </w:r>
      <w:r w:rsidRPr="005B17D3">
        <w:t xml:space="preserve"> unique identifier.</w:t>
      </w:r>
    </w:p>
    <w:p w14:paraId="77B1BEE0" w14:textId="77777777" w:rsidR="00BE52CE" w:rsidRPr="005B17D3" w:rsidRDefault="00BE52CE" w:rsidP="00EF3896">
      <w:pPr>
        <w:pStyle w:val="GlossaryDefinition"/>
      </w:pPr>
      <w:r w:rsidRPr="005B17D3">
        <w:rPr>
          <w:rStyle w:val="GlossaryLabel"/>
        </w:rPr>
        <w:t>SHAD</w:t>
      </w:r>
      <w:r w:rsidRPr="005B17D3">
        <w:rPr>
          <w:b/>
        </w:rPr>
        <w:t>:</w:t>
      </w:r>
      <w:r w:rsidRPr="005B17D3">
        <w:t xml:space="preserve"> (see) Shipboard Hazard and Defense.</w:t>
      </w:r>
    </w:p>
    <w:p w14:paraId="78F49A92" w14:textId="77777777" w:rsidR="00BE52CE" w:rsidRPr="005B17D3" w:rsidRDefault="00BE52CE" w:rsidP="00EF3896">
      <w:pPr>
        <w:pStyle w:val="GlossaryDefinition"/>
      </w:pPr>
      <w:r w:rsidRPr="005B17D3">
        <w:rPr>
          <w:rStyle w:val="GlossaryLabel"/>
        </w:rPr>
        <w:t>SHARE</w:t>
      </w:r>
      <w:r w:rsidRPr="005B17D3">
        <w:rPr>
          <w:b/>
        </w:rPr>
        <w:t>:</w:t>
      </w:r>
      <w:r w:rsidRPr="005B17D3">
        <w:t xml:space="preserve"> SHARE is a VBA computer application, which HEC uses to verify the VBA benefits, including SC percentage, compensation and pension. The SHARE system retrieves data from various sources such as the BDN (Benefit Delivery Network), C&amp;P records</w:t>
      </w:r>
      <w:r w:rsidRPr="005B17D3">
        <w:fldChar w:fldCharType="begin"/>
      </w:r>
      <w:r w:rsidRPr="005B17D3">
        <w:instrText xml:space="preserve"> XE "Records:Glossary:SHARE" </w:instrText>
      </w:r>
      <w:r w:rsidRPr="005B17D3">
        <w:fldChar w:fldCharType="end"/>
      </w:r>
      <w:r w:rsidRPr="005B17D3">
        <w:t>, BIRLS, and VBA corporate.</w:t>
      </w:r>
    </w:p>
    <w:p w14:paraId="5ADAD557" w14:textId="77777777" w:rsidR="00BE52CE" w:rsidRPr="005B17D3" w:rsidRDefault="00BE52CE" w:rsidP="00EF3896">
      <w:pPr>
        <w:pStyle w:val="GlossaryDefinition"/>
      </w:pPr>
      <w:r w:rsidRPr="005B17D3">
        <w:rPr>
          <w:rStyle w:val="GlossaryLabel"/>
        </w:rPr>
        <w:t>Sharing Agreement</w:t>
      </w:r>
      <w:r w:rsidRPr="005B17D3">
        <w:fldChar w:fldCharType="begin"/>
      </w:r>
      <w:r w:rsidRPr="005B17D3">
        <w:instrText xml:space="preserve"> XE "</w:instrText>
      </w:r>
      <w:r w:rsidRPr="005B17D3">
        <w:rPr>
          <w:b/>
          <w:iCs/>
        </w:rPr>
        <w:instrText>Agreement</w:instrText>
      </w:r>
      <w:r w:rsidRPr="005B17D3">
        <w:instrText xml:space="preserve">:Sharing" </w:instrText>
      </w:r>
      <w:r w:rsidRPr="005B17D3">
        <w:fldChar w:fldCharType="end"/>
      </w:r>
      <w:r w:rsidRPr="005B17D3">
        <w:rPr>
          <w:b/>
        </w:rPr>
        <w:t>:</w:t>
      </w:r>
      <w:r w:rsidRPr="005B17D3">
        <w:t xml:space="preserve"> This is defined as resources sharing between the two departments encompassing a wide range of services, from the construction of joint medical</w:t>
      </w:r>
      <w:r w:rsidRPr="005B17D3">
        <w:fldChar w:fldCharType="begin"/>
      </w:r>
      <w:r w:rsidRPr="005B17D3">
        <w:instrText xml:space="preserve"> XE "Medical:joint facilities" </w:instrText>
      </w:r>
      <w:r w:rsidRPr="005B17D3">
        <w:fldChar w:fldCharType="end"/>
      </w:r>
      <w:r w:rsidRPr="005B17D3">
        <w:t xml:space="preserve"> facilities for use by VA/DoD beneficiaries to joint use of laboratory or laundry services.</w:t>
      </w:r>
    </w:p>
    <w:p w14:paraId="18373FA7" w14:textId="77777777" w:rsidR="00BE52CE" w:rsidRPr="005B17D3" w:rsidRDefault="00BE52CE" w:rsidP="00EF3896">
      <w:pPr>
        <w:pStyle w:val="GlossaryDefinition"/>
      </w:pPr>
      <w:r w:rsidRPr="005B17D3">
        <w:rPr>
          <w:rStyle w:val="GlossaryLabel"/>
        </w:rPr>
        <w:t>Shipboard Hazard and Defense</w:t>
      </w:r>
      <w:r w:rsidRPr="005B17D3">
        <w:rPr>
          <w:b/>
        </w:rPr>
        <w:t>:</w:t>
      </w:r>
      <w:r w:rsidRPr="005B17D3">
        <w:t xml:space="preserve"> Project SHAD was part of a larger effort called Project 112, which was a comprehensive program initiated in 1962 by the Department of Defense (DoD) to protect and defend against potential chemical and biological warfare threats.</w:t>
      </w:r>
    </w:p>
    <w:p w14:paraId="1A91A35E" w14:textId="77777777" w:rsidR="00BE52CE" w:rsidRPr="005B17D3" w:rsidRDefault="00BE52CE" w:rsidP="00EF3896">
      <w:pPr>
        <w:pStyle w:val="GlossaryDefinition"/>
      </w:pPr>
      <w:r w:rsidRPr="005B17D3">
        <w:rPr>
          <w:rStyle w:val="GlossaryLabel"/>
        </w:rPr>
        <w:t xml:space="preserve">SIGI: </w:t>
      </w:r>
      <w:r w:rsidRPr="005B17D3">
        <w:t>Self-Identified Gender Identity is the gender with which the Veteran identifies.</w:t>
      </w:r>
    </w:p>
    <w:p w14:paraId="6034FB61" w14:textId="77777777" w:rsidR="00BE52CE" w:rsidRPr="005B17D3" w:rsidRDefault="00BE52CE" w:rsidP="00EF3896">
      <w:pPr>
        <w:pStyle w:val="GlossaryDefinition"/>
      </w:pPr>
      <w:r w:rsidRPr="005B17D3">
        <w:rPr>
          <w:rStyle w:val="GlossaryLabel"/>
        </w:rPr>
        <w:t>SSA</w:t>
      </w:r>
      <w:r w:rsidRPr="005B17D3">
        <w:rPr>
          <w:b/>
        </w:rPr>
        <w:t>:</w:t>
      </w:r>
      <w:r w:rsidRPr="005B17D3">
        <w:t xml:space="preserve"> Social Security Administration.</w:t>
      </w:r>
    </w:p>
    <w:p w14:paraId="6B9C94D9" w14:textId="77777777" w:rsidR="00BE52CE" w:rsidRPr="005B17D3" w:rsidRDefault="00BE52CE" w:rsidP="00EF3896">
      <w:pPr>
        <w:pStyle w:val="GlossaryDefinition"/>
      </w:pPr>
      <w:r w:rsidRPr="005B17D3">
        <w:rPr>
          <w:rStyle w:val="GlossaryLabel"/>
        </w:rPr>
        <w:t>SSN</w:t>
      </w:r>
      <w:r w:rsidRPr="005B17D3">
        <w:rPr>
          <w:b/>
        </w:rPr>
        <w:fldChar w:fldCharType="begin"/>
      </w:r>
      <w:r w:rsidRPr="005B17D3">
        <w:instrText xml:space="preserve"> XE "</w:instrText>
      </w:r>
      <w:r w:rsidRPr="005B17D3">
        <w:rPr>
          <w:b/>
          <w:u w:val="single"/>
        </w:rPr>
        <w:instrText>SSN</w:instrText>
      </w:r>
      <w:r w:rsidRPr="005B17D3">
        <w:instrText xml:space="preserve">" </w:instrText>
      </w:r>
      <w:r w:rsidRPr="005B17D3">
        <w:rPr>
          <w:b/>
        </w:rPr>
        <w:fldChar w:fldCharType="end"/>
      </w:r>
      <w:r w:rsidRPr="005B17D3">
        <w:rPr>
          <w:b/>
        </w:rPr>
        <w:t>:</w:t>
      </w:r>
      <w:r w:rsidRPr="005B17D3">
        <w:t xml:space="preserve"> Social Security Number.</w:t>
      </w:r>
    </w:p>
    <w:p w14:paraId="71073626" w14:textId="77777777" w:rsidR="00BE52CE" w:rsidRPr="005B17D3" w:rsidRDefault="00BE52CE" w:rsidP="00EF3896">
      <w:pPr>
        <w:pStyle w:val="GlossaryDefinition"/>
      </w:pPr>
      <w:r w:rsidRPr="005B17D3">
        <w:rPr>
          <w:rStyle w:val="GlossaryLabel"/>
        </w:rPr>
        <w:t>Surviving record</w:t>
      </w:r>
      <w:r w:rsidRPr="005B17D3">
        <w:rPr>
          <w:b/>
        </w:rPr>
        <w:t>:</w:t>
      </w:r>
      <w:r w:rsidRPr="005B17D3">
        <w:t xml:space="preserve"> A surviving record is a record that is chosen to be the valid record for the patient.</w:t>
      </w:r>
    </w:p>
    <w:p w14:paraId="3CB5509B" w14:textId="449E280D" w:rsidR="00BE52CE" w:rsidRPr="005B17D3" w:rsidRDefault="00BE52CE" w:rsidP="00EF3896">
      <w:pPr>
        <w:pStyle w:val="GlossaryDefinition"/>
      </w:pPr>
      <w:r w:rsidRPr="005B17D3">
        <w:rPr>
          <w:rStyle w:val="GlossaryLabel"/>
        </w:rPr>
        <w:t>SW Asia Conditions</w:t>
      </w:r>
      <w:r w:rsidRPr="005B17D3">
        <w:rPr>
          <w:b/>
        </w:rPr>
        <w:t>:</w:t>
      </w:r>
      <w:r w:rsidRPr="005B17D3">
        <w:t xml:space="preserve"> Also known as 'Environmental Contaminants</w:t>
      </w:r>
      <w:r w:rsidRPr="005B17D3">
        <w:fldChar w:fldCharType="begin"/>
      </w:r>
      <w:r w:rsidRPr="005B17D3">
        <w:instrText xml:space="preserve"> XE "Environmental Contaminants" </w:instrText>
      </w:r>
      <w:r w:rsidRPr="005B17D3">
        <w:fldChar w:fldCharType="end"/>
      </w:r>
      <w:r w:rsidRPr="005B17D3">
        <w:t xml:space="preserve">', this refers to a </w:t>
      </w:r>
      <w:r w:rsidR="006204FA" w:rsidRPr="005B17D3">
        <w:t>Veterans</w:t>
      </w:r>
      <w:r w:rsidRPr="005B17D3">
        <w:t xml:space="preserve"> exposure to environmental contaminants while serving in the military</w:t>
      </w:r>
      <w:r w:rsidRPr="005B17D3">
        <w:fldChar w:fldCharType="begin"/>
      </w:r>
      <w:r w:rsidRPr="005B17D3">
        <w:instrText xml:space="preserve"> XE "Military" </w:instrText>
      </w:r>
      <w:r w:rsidRPr="005B17D3">
        <w:fldChar w:fldCharType="end"/>
      </w:r>
      <w:r w:rsidRPr="005B17D3">
        <w:t>.</w:t>
      </w:r>
    </w:p>
    <w:p w14:paraId="12E22D71" w14:textId="77777777" w:rsidR="00BE52CE" w:rsidRPr="005B17D3" w:rsidRDefault="00BE52CE" w:rsidP="00EF3896">
      <w:pPr>
        <w:pStyle w:val="GlossaryDefinition"/>
      </w:pPr>
    </w:p>
    <w:p w14:paraId="09F60772" w14:textId="77777777" w:rsidR="00BE52CE" w:rsidRPr="005B17D3" w:rsidRDefault="00BE52CE" w:rsidP="00EF3896">
      <w:pPr>
        <w:jc w:val="center"/>
        <w:rPr>
          <w:rFonts w:ascii="Helvetica" w:hAnsi="Helvetica"/>
          <w:b/>
          <w:bCs/>
          <w:sz w:val="29"/>
        </w:rPr>
      </w:pPr>
      <w:r w:rsidRPr="005B17D3">
        <w:rPr>
          <w:rFonts w:ascii="Helvetica" w:hAnsi="Helvetica"/>
          <w:b/>
          <w:bCs/>
          <w:sz w:val="29"/>
        </w:rPr>
        <w:t>T</w:t>
      </w:r>
    </w:p>
    <w:p w14:paraId="3E884727" w14:textId="77777777" w:rsidR="005C2ED1" w:rsidRPr="005B17D3" w:rsidRDefault="005C2ED1" w:rsidP="00EF3896">
      <w:pPr>
        <w:pStyle w:val="GlossaryDefinition"/>
      </w:pPr>
      <w:r w:rsidRPr="005B17D3">
        <w:rPr>
          <w:rStyle w:val="GlossaryLabel"/>
        </w:rPr>
        <w:t>T</w:t>
      </w:r>
      <w:r w:rsidR="00A44CBE" w:rsidRPr="005B17D3">
        <w:rPr>
          <w:rStyle w:val="GlossaryLabel"/>
        </w:rPr>
        <w:t>hird-</w:t>
      </w:r>
      <w:r w:rsidRPr="005B17D3">
        <w:rPr>
          <w:rStyle w:val="GlossaryLabel"/>
        </w:rPr>
        <w:t>Party Administrator</w:t>
      </w:r>
      <w:r w:rsidRPr="005B17D3">
        <w:rPr>
          <w:b/>
        </w:rPr>
        <w:t>:</w:t>
      </w:r>
      <w:r w:rsidRPr="005B17D3">
        <w:t xml:space="preserve"> </w:t>
      </w:r>
      <w:r w:rsidR="004D237E" w:rsidRPr="005B17D3">
        <w:t xml:space="preserve">(see) </w:t>
      </w:r>
      <w:r w:rsidRPr="005B17D3">
        <w:t>TPA.</w:t>
      </w:r>
    </w:p>
    <w:p w14:paraId="0D1E797D" w14:textId="77777777" w:rsidR="005C2ED1" w:rsidRPr="005B17D3" w:rsidRDefault="005C2ED1" w:rsidP="00EF3896">
      <w:pPr>
        <w:pStyle w:val="GlossaryDefinition"/>
        <w:rPr>
          <w:rStyle w:val="GlossaryLabel"/>
          <w:b w:val="0"/>
        </w:rPr>
      </w:pPr>
      <w:r w:rsidRPr="005B17D3">
        <w:rPr>
          <w:rStyle w:val="GlossaryLabel"/>
        </w:rPr>
        <w:t>TPA</w:t>
      </w:r>
      <w:r w:rsidRPr="005B17D3">
        <w:rPr>
          <w:b/>
        </w:rPr>
        <w:t>:</w:t>
      </w:r>
      <w:r w:rsidRPr="005B17D3">
        <w:t xml:space="preserve"> </w:t>
      </w:r>
      <w:r w:rsidR="00A44CBE" w:rsidRPr="005B17D3">
        <w:t>Third-</w:t>
      </w:r>
      <w:r w:rsidRPr="005B17D3">
        <w:t>Party Administrator.</w:t>
      </w:r>
    </w:p>
    <w:p w14:paraId="65276D7A" w14:textId="77777777" w:rsidR="00BE52CE" w:rsidRPr="005B17D3" w:rsidRDefault="00BE52CE" w:rsidP="00EF3896">
      <w:pPr>
        <w:pStyle w:val="GlossaryDefinition"/>
      </w:pPr>
      <w:r w:rsidRPr="005B17D3">
        <w:rPr>
          <w:rStyle w:val="GlossaryLabel"/>
        </w:rPr>
        <w:t>TRICARE</w:t>
      </w:r>
      <w:r w:rsidRPr="005B17D3">
        <w:rPr>
          <w:b/>
        </w:rPr>
        <w:t>:</w:t>
      </w:r>
      <w:r w:rsidRPr="005B17D3">
        <w:t xml:space="preserve"> TRICARE is The Department of Defense regionally managed Healthcare program for service families.</w:t>
      </w:r>
    </w:p>
    <w:p w14:paraId="349FBC96" w14:textId="77777777" w:rsidR="00BE52CE" w:rsidRPr="005B17D3" w:rsidRDefault="00BE52CE" w:rsidP="00EF3896">
      <w:pPr>
        <w:pStyle w:val="GlossaryDefinition"/>
      </w:pPr>
      <w:r w:rsidRPr="005B17D3">
        <w:rPr>
          <w:rStyle w:val="GlossaryLabel"/>
        </w:rPr>
        <w:t>Trigger:</w:t>
      </w:r>
      <w:r w:rsidRPr="005B17D3">
        <w:t xml:space="preserve"> An event or action that automatically activates a process or provide additional operations. For example, after the Stop Communications checkbox is selected, no letter will be sent. The “no letter sent” action was triggered by selecting the checkbox. </w:t>
      </w:r>
    </w:p>
    <w:p w14:paraId="6F12831B" w14:textId="77777777" w:rsidR="00BE52CE" w:rsidRPr="005B17D3" w:rsidRDefault="00BE52CE" w:rsidP="00EF3896">
      <w:pPr>
        <w:keepLines/>
        <w:spacing w:before="320" w:after="60"/>
        <w:jc w:val="center"/>
        <w:rPr>
          <w:rFonts w:ascii="Helvetica" w:hAnsi="Helvetica"/>
          <w:b/>
          <w:bCs/>
          <w:sz w:val="29"/>
        </w:rPr>
      </w:pPr>
      <w:r w:rsidRPr="005B17D3">
        <w:rPr>
          <w:rFonts w:ascii="Helvetica" w:hAnsi="Helvetica"/>
          <w:b/>
          <w:bCs/>
          <w:sz w:val="29"/>
        </w:rPr>
        <w:t>V</w:t>
      </w:r>
    </w:p>
    <w:p w14:paraId="343CA0FD" w14:textId="25597F3F" w:rsidR="00BE52CE" w:rsidRPr="005B17D3" w:rsidRDefault="00BE52CE" w:rsidP="00EF3896">
      <w:pPr>
        <w:pStyle w:val="GlossaryDefinition"/>
      </w:pPr>
      <w:r w:rsidRPr="005B17D3">
        <w:rPr>
          <w:rStyle w:val="GlossaryLabel"/>
        </w:rPr>
        <w:t>VA</w:t>
      </w:r>
      <w:r w:rsidRPr="005B17D3">
        <w:rPr>
          <w:b/>
        </w:rPr>
        <w:t>:</w:t>
      </w:r>
      <w:r w:rsidRPr="005B17D3">
        <w:t xml:space="preserve"> Department of Veterans Affairs.</w:t>
      </w:r>
    </w:p>
    <w:p w14:paraId="7573488F" w14:textId="66352118" w:rsidR="00507624" w:rsidRPr="005B17D3" w:rsidRDefault="00507624" w:rsidP="00EF3896">
      <w:pPr>
        <w:pStyle w:val="GlossaryDefinition"/>
      </w:pPr>
      <w:r w:rsidRPr="005B17D3">
        <w:rPr>
          <w:b/>
        </w:rPr>
        <w:t>VACAA:</w:t>
      </w:r>
      <w:r w:rsidRPr="005B17D3">
        <w:t xml:space="preserve"> Veterans Choice, Access, and Accountability</w:t>
      </w:r>
      <w:r w:rsidR="009A3B10" w:rsidRPr="005B17D3">
        <w:t xml:space="preserve"> Act.</w:t>
      </w:r>
    </w:p>
    <w:p w14:paraId="14F8DF42" w14:textId="77777777" w:rsidR="00BE52CE" w:rsidRPr="005B17D3" w:rsidRDefault="00BE52CE" w:rsidP="00EF3896">
      <w:pPr>
        <w:pStyle w:val="GlossaryDefinition"/>
      </w:pPr>
      <w:r w:rsidRPr="005B17D3">
        <w:rPr>
          <w:rStyle w:val="GlossaryLabel"/>
        </w:rPr>
        <w:lastRenderedPageBreak/>
        <w:t>VADIR</w:t>
      </w:r>
      <w:r w:rsidRPr="005B17D3">
        <w:rPr>
          <w:b/>
        </w:rPr>
        <w:t>:</w:t>
      </w:r>
      <w:r w:rsidRPr="005B17D3">
        <w:t xml:space="preserve"> (see) VA/DoD Identity Repository.</w:t>
      </w:r>
    </w:p>
    <w:p w14:paraId="2A99962F" w14:textId="77777777" w:rsidR="00BE52CE" w:rsidRPr="005B17D3" w:rsidRDefault="00BE52CE" w:rsidP="00EF3896">
      <w:pPr>
        <w:pStyle w:val="GlossaryDefinition"/>
      </w:pPr>
      <w:r w:rsidRPr="005B17D3">
        <w:rPr>
          <w:rStyle w:val="GlossaryLabel"/>
        </w:rPr>
        <w:t>VA/DoD Identity Repository</w:t>
      </w:r>
      <w:r w:rsidRPr="005B17D3">
        <w:rPr>
          <w:b/>
        </w:rPr>
        <w:t>:</w:t>
      </w:r>
      <w:r w:rsidRPr="005B17D3">
        <w:t xml:space="preserve"> </w:t>
      </w:r>
      <w:r w:rsidRPr="005B17D3">
        <w:rPr>
          <w:b/>
          <w:bCs/>
          <w:u w:val="single"/>
        </w:rPr>
        <w:fldChar w:fldCharType="begin"/>
      </w:r>
      <w:r w:rsidRPr="005B17D3">
        <w:instrText xml:space="preserve"> XE "</w:instrText>
      </w:r>
      <w:r w:rsidRPr="005B17D3">
        <w:rPr>
          <w:b/>
          <w:bCs/>
        </w:rPr>
        <w:instrText>VADIR</w:instrText>
      </w:r>
      <w:r w:rsidRPr="005B17D3">
        <w:rPr>
          <w:b/>
          <w:bCs/>
          <w:u w:val="single"/>
        </w:rPr>
        <w:instrText>:</w:instrText>
      </w:r>
      <w:r w:rsidRPr="005B17D3">
        <w:instrText xml:space="preserve">Definition" </w:instrText>
      </w:r>
      <w:r w:rsidRPr="005B17D3">
        <w:rPr>
          <w:b/>
          <w:bCs/>
          <w:u w:val="single"/>
        </w:rPr>
        <w:fldChar w:fldCharType="end"/>
      </w:r>
      <w:r w:rsidRPr="005B17D3">
        <w:t>VADIR provides VA with detailed electronic information directly from DoD on separating service members.</w:t>
      </w:r>
    </w:p>
    <w:p w14:paraId="61234D2F" w14:textId="77777777" w:rsidR="00BE52CE" w:rsidRPr="005B17D3" w:rsidRDefault="00BE52CE" w:rsidP="00EF3896">
      <w:pPr>
        <w:pStyle w:val="GlossaryDefinition"/>
      </w:pPr>
      <w:r w:rsidRPr="005B17D3">
        <w:rPr>
          <w:rStyle w:val="GlossaryLabel"/>
        </w:rPr>
        <w:t>VAMC</w:t>
      </w:r>
      <w:r w:rsidRPr="005B17D3">
        <w:rPr>
          <w:b/>
        </w:rPr>
        <w:t>:</w:t>
      </w:r>
      <w:r w:rsidRPr="005B17D3">
        <w:t xml:space="preserve"> Department of Veterans Affairs Medical</w:t>
      </w:r>
      <w:r w:rsidRPr="005B17D3">
        <w:fldChar w:fldCharType="begin"/>
      </w:r>
      <w:r w:rsidRPr="005B17D3">
        <w:instrText xml:space="preserve"> XE "Medical:VAMC" </w:instrText>
      </w:r>
      <w:r w:rsidRPr="005B17D3">
        <w:fldChar w:fldCharType="end"/>
      </w:r>
      <w:r w:rsidRPr="005B17D3">
        <w:t xml:space="preserve"> Center.</w:t>
      </w:r>
    </w:p>
    <w:p w14:paraId="2254E230" w14:textId="77777777" w:rsidR="00BE52CE" w:rsidRPr="005B17D3" w:rsidRDefault="00BE52CE" w:rsidP="00EF3896">
      <w:pPr>
        <w:pStyle w:val="GlossaryDefinition"/>
      </w:pPr>
      <w:r w:rsidRPr="005B17D3">
        <w:rPr>
          <w:rStyle w:val="GlossaryLabel"/>
        </w:rPr>
        <w:t>VARO</w:t>
      </w:r>
      <w:r w:rsidRPr="005B17D3">
        <w:rPr>
          <w:b/>
        </w:rPr>
        <w:t>:</w:t>
      </w:r>
      <w:r w:rsidRPr="005B17D3">
        <w:t xml:space="preserve"> VA Regional Office.</w:t>
      </w:r>
      <w:r w:rsidRPr="005B17D3">
        <w:fldChar w:fldCharType="begin"/>
      </w:r>
      <w:r w:rsidRPr="005B17D3">
        <w:instrText xml:space="preserve"> XE "</w:instrText>
      </w:r>
      <w:r w:rsidRPr="005B17D3">
        <w:rPr>
          <w:iCs/>
        </w:rPr>
        <w:instrText>Office:</w:instrText>
      </w:r>
      <w:r w:rsidRPr="005B17D3">
        <w:instrText xml:space="preserve">VA Regional:definition" </w:instrText>
      </w:r>
      <w:r w:rsidRPr="005B17D3">
        <w:fldChar w:fldCharType="end"/>
      </w:r>
    </w:p>
    <w:p w14:paraId="2D76044F" w14:textId="77777777" w:rsidR="00BE52CE" w:rsidRPr="005B17D3" w:rsidRDefault="00BE52CE" w:rsidP="00EF3896">
      <w:pPr>
        <w:pStyle w:val="GlossaryDefinition"/>
      </w:pPr>
      <w:r w:rsidRPr="005B17D3">
        <w:rPr>
          <w:rStyle w:val="GlossaryLabel"/>
        </w:rPr>
        <w:t>VBA</w:t>
      </w:r>
      <w:r w:rsidRPr="005B17D3">
        <w:rPr>
          <w:b/>
        </w:rPr>
        <w:t>:</w:t>
      </w:r>
      <w:r w:rsidRPr="005B17D3">
        <w:t xml:space="preserve"> Veterans Benefit Administration.</w:t>
      </w:r>
    </w:p>
    <w:p w14:paraId="556437FD" w14:textId="70AC62AA" w:rsidR="00D828EC" w:rsidRPr="005B17D3" w:rsidRDefault="00D828EC" w:rsidP="00EF3896">
      <w:pPr>
        <w:pStyle w:val="GlossaryDefinition"/>
        <w:rPr>
          <w:rStyle w:val="GlossaryLabel"/>
          <w:b w:val="0"/>
        </w:rPr>
      </w:pPr>
      <w:r w:rsidRPr="005B17D3">
        <w:rPr>
          <w:rStyle w:val="GlossaryLabel"/>
        </w:rPr>
        <w:t>VC:</w:t>
      </w:r>
      <w:r w:rsidRPr="005B17D3">
        <w:rPr>
          <w:rStyle w:val="GlossaryLabel"/>
          <w:b w:val="0"/>
        </w:rPr>
        <w:t xml:space="preserve"> </w:t>
      </w:r>
      <w:r w:rsidR="00917386" w:rsidRPr="005B17D3">
        <w:rPr>
          <w:rStyle w:val="GlossaryLabel"/>
          <w:b w:val="0"/>
        </w:rPr>
        <w:t xml:space="preserve">Veterans </w:t>
      </w:r>
      <w:r w:rsidRPr="005B17D3">
        <w:rPr>
          <w:rStyle w:val="GlossaryLabel"/>
          <w:b w:val="0"/>
        </w:rPr>
        <w:t>Choice</w:t>
      </w:r>
    </w:p>
    <w:p w14:paraId="23901F5F" w14:textId="68A242E2" w:rsidR="00BE52CE" w:rsidRPr="005B17D3" w:rsidRDefault="00BE52CE" w:rsidP="00EF3896">
      <w:pPr>
        <w:pStyle w:val="GlossaryDefinition"/>
      </w:pPr>
      <w:bookmarkStart w:id="120" w:name="_Hlk23240203"/>
      <w:r w:rsidRPr="005B17D3">
        <w:rPr>
          <w:rStyle w:val="GlossaryLabel"/>
        </w:rPr>
        <w:t>VCE:</w:t>
      </w:r>
      <w:r w:rsidRPr="005B17D3">
        <w:t xml:space="preserve"> </w:t>
      </w:r>
      <w:r w:rsidR="00917386" w:rsidRPr="005B17D3">
        <w:t xml:space="preserve">Veterans </w:t>
      </w:r>
      <w:r w:rsidR="0040395C" w:rsidRPr="005B17D3">
        <w:t>Community Care</w:t>
      </w:r>
      <w:r w:rsidRPr="005B17D3">
        <w:t xml:space="preserve"> Eligibility</w:t>
      </w:r>
    </w:p>
    <w:bookmarkEnd w:id="120"/>
    <w:p w14:paraId="6B103CBA" w14:textId="77777777" w:rsidR="00BE52CE" w:rsidRPr="005B17D3" w:rsidRDefault="00BE52CE" w:rsidP="00EF3896">
      <w:pPr>
        <w:pStyle w:val="GlossaryDefinition"/>
      </w:pPr>
      <w:r w:rsidRPr="005B17D3">
        <w:rPr>
          <w:rStyle w:val="GlossaryLabel"/>
        </w:rPr>
        <w:t>VCG</w:t>
      </w:r>
      <w:r w:rsidRPr="005B17D3">
        <w:rPr>
          <w:b/>
        </w:rPr>
        <w:t>:</w:t>
      </w:r>
      <w:r w:rsidRPr="005B17D3">
        <w:t xml:space="preserve"> (see) Virtual Content Generator.</w:t>
      </w:r>
    </w:p>
    <w:p w14:paraId="68F694C4" w14:textId="77777777" w:rsidR="00BE52CE" w:rsidRPr="005B17D3" w:rsidRDefault="00BE52CE" w:rsidP="00EF3896">
      <w:pPr>
        <w:pStyle w:val="GlossaryDefinition"/>
      </w:pPr>
      <w:r w:rsidRPr="005B17D3">
        <w:rPr>
          <w:rStyle w:val="GlossaryLabel"/>
        </w:rPr>
        <w:t>Veteran</w:t>
      </w:r>
      <w:r w:rsidRPr="005B17D3">
        <w:rPr>
          <w:b/>
        </w:rPr>
        <w:t>:</w:t>
      </w:r>
      <w:r w:rsidRPr="005B17D3">
        <w:t xml:space="preserve"> A Veteran is a person who has served in the armed forces.</w:t>
      </w:r>
    </w:p>
    <w:p w14:paraId="56B6244E" w14:textId="6DEBC278" w:rsidR="00BE52CE" w:rsidRPr="005B17D3" w:rsidRDefault="00BE52CE" w:rsidP="00EF3896">
      <w:pPr>
        <w:pStyle w:val="GlossaryDefinition"/>
      </w:pPr>
      <w:r w:rsidRPr="005B17D3">
        <w:rPr>
          <w:rStyle w:val="GlossaryLabel"/>
        </w:rPr>
        <w:t>Veteran Financial Assessment</w:t>
      </w:r>
      <w:r w:rsidRPr="005B17D3">
        <w:rPr>
          <w:b/>
        </w:rPr>
        <w:t xml:space="preserve">: </w:t>
      </w:r>
      <w:r w:rsidRPr="005B17D3">
        <w:t>VFA provides the functionality that relieves the Veteran from the burden of the annual financial reporting obligation to maintain enrollment in VHA. VFA also reduces the workload and the potential for errors introduced by the largely manual financial assessment process at the medical centers.</w:t>
      </w:r>
    </w:p>
    <w:p w14:paraId="08906CCF" w14:textId="0E294D86" w:rsidR="00B569C8" w:rsidRPr="005B17D3" w:rsidRDefault="00B569C8" w:rsidP="00EF3896">
      <w:pPr>
        <w:pStyle w:val="GlossaryDefinition"/>
      </w:pPr>
      <w:r w:rsidRPr="005B17D3">
        <w:rPr>
          <w:rStyle w:val="GlossaryLabel"/>
        </w:rPr>
        <w:t>VMBP:</w:t>
      </w:r>
      <w:r w:rsidRPr="005B17D3">
        <w:t xml:space="preserve"> Veteran Medical Benefit Plan</w:t>
      </w:r>
      <w:r w:rsidR="00345D13" w:rsidRPr="005B17D3">
        <w:t xml:space="preserve">. (see) </w:t>
      </w:r>
      <w:r w:rsidR="00946AE1" w:rsidRPr="005B17D3">
        <w:t>VHAP</w:t>
      </w:r>
      <w:r w:rsidRPr="005B17D3">
        <w:t>.</w:t>
      </w:r>
    </w:p>
    <w:p w14:paraId="320CAFF1" w14:textId="21065AAB" w:rsidR="0041291D" w:rsidRPr="005B17D3" w:rsidRDefault="0041291D" w:rsidP="00EF3896">
      <w:pPr>
        <w:pStyle w:val="GlossaryDefinition"/>
        <w:rPr>
          <w:b/>
        </w:rPr>
      </w:pPr>
      <w:r w:rsidRPr="005B17D3">
        <w:rPr>
          <w:rStyle w:val="GlossaryLabel"/>
        </w:rPr>
        <w:t>Veteran Medical Benefit Plan:</w:t>
      </w:r>
      <w:r w:rsidRPr="005B17D3">
        <w:rPr>
          <w:b/>
        </w:rPr>
        <w:t xml:space="preserve"> </w:t>
      </w:r>
      <w:r w:rsidR="00345D13" w:rsidRPr="005B17D3">
        <w:t xml:space="preserve">(see) </w:t>
      </w:r>
      <w:r w:rsidR="00946AE1" w:rsidRPr="005B17D3">
        <w:t>VHA Profile</w:t>
      </w:r>
      <w:r w:rsidR="00345D13" w:rsidRPr="005B17D3">
        <w:t>.</w:t>
      </w:r>
    </w:p>
    <w:p w14:paraId="249B9CE7" w14:textId="4F9EFFDE" w:rsidR="00BE52CE" w:rsidRPr="005B17D3" w:rsidRDefault="006204FA" w:rsidP="00EF3896">
      <w:pPr>
        <w:pStyle w:val="GlossaryDefinition"/>
      </w:pPr>
      <w:r w:rsidRPr="005B17D3">
        <w:rPr>
          <w:rStyle w:val="GlossaryLabel"/>
        </w:rPr>
        <w:t>Veterans</w:t>
      </w:r>
      <w:r w:rsidR="00BE52CE" w:rsidRPr="005B17D3">
        <w:rPr>
          <w:rStyle w:val="GlossaryLabel"/>
        </w:rPr>
        <w:t xml:space="preserve"> On-Line Application (VOA)</w:t>
      </w:r>
      <w:r w:rsidR="00BE52CE" w:rsidRPr="005B17D3">
        <w:rPr>
          <w:b/>
        </w:rPr>
        <w:t xml:space="preserve">: </w:t>
      </w:r>
      <w:r w:rsidR="00BE52CE" w:rsidRPr="005B17D3">
        <w:t xml:space="preserve">To enhance the health benefits enrollment capability to our nation's Veterans, the Veterans Health Administration (VHA) implemented an online portal, the </w:t>
      </w:r>
      <w:r w:rsidRPr="005B17D3">
        <w:t>Veterans</w:t>
      </w:r>
      <w:r w:rsidR="00BE52CE" w:rsidRPr="005B17D3">
        <w:t xml:space="preserve"> On-Line Application (VOA) to streamline the process of online submissions for VA Health Benefit applications. This is done via the exchange of 10-10 EZ and 10-10 EZR form data with the ES.</w:t>
      </w:r>
    </w:p>
    <w:p w14:paraId="00DF1839" w14:textId="7A370C89" w:rsidR="00BE52CE" w:rsidRPr="005B17D3" w:rsidRDefault="00BE52CE" w:rsidP="00EF3896">
      <w:pPr>
        <w:pStyle w:val="GlossaryDefinition"/>
      </w:pPr>
      <w:r w:rsidRPr="005B17D3">
        <w:rPr>
          <w:rStyle w:val="GlossaryLabel"/>
        </w:rPr>
        <w:t>Veterans Relationship Management (VRM)</w:t>
      </w:r>
      <w:r w:rsidRPr="005B17D3">
        <w:rPr>
          <w:b/>
        </w:rPr>
        <w:t>:</w:t>
      </w:r>
      <w:r w:rsidRPr="005B17D3">
        <w:t xml:space="preserve"> VRM is an enterprise-wide, multi-year initiative to improve a </w:t>
      </w:r>
      <w:r w:rsidR="006204FA" w:rsidRPr="005B17D3">
        <w:t>Veterans</w:t>
      </w:r>
      <w:r w:rsidRPr="005B17D3">
        <w:t xml:space="preserve"> secure access to VBA’s benefits and services delivered, in partnership with the Veterans Health Administration (VHA) and the National Cemetery Administration (NCA). The intent is to help VA improve the speed, accuracy, and efficiency in which information is exchanged between Veterans and VA, regardless of the communications method.</w:t>
      </w:r>
    </w:p>
    <w:p w14:paraId="09B0EF11" w14:textId="77777777" w:rsidR="00BE52CE" w:rsidRPr="005B17D3" w:rsidRDefault="00BE52CE" w:rsidP="00EF3896">
      <w:pPr>
        <w:pStyle w:val="GlossaryDefinition"/>
      </w:pPr>
      <w:r w:rsidRPr="005B17D3">
        <w:rPr>
          <w:rStyle w:val="GlossaryLabel"/>
        </w:rPr>
        <w:t>VFA</w:t>
      </w:r>
      <w:r w:rsidRPr="005B17D3">
        <w:rPr>
          <w:b/>
        </w:rPr>
        <w:t>:</w:t>
      </w:r>
      <w:r w:rsidRPr="005B17D3">
        <w:t xml:space="preserve"> (see) Veteran Financial Assessment.</w:t>
      </w:r>
    </w:p>
    <w:p w14:paraId="63D02708" w14:textId="0BD11E54" w:rsidR="00BE52CE" w:rsidRPr="005B17D3" w:rsidRDefault="00BE52CE" w:rsidP="00EF3896">
      <w:pPr>
        <w:pStyle w:val="GlossaryDefinition"/>
      </w:pPr>
      <w:r w:rsidRPr="005B17D3">
        <w:rPr>
          <w:rStyle w:val="GlossaryLabel"/>
        </w:rPr>
        <w:t>VHA</w:t>
      </w:r>
      <w:r w:rsidRPr="005B17D3">
        <w:rPr>
          <w:b/>
        </w:rPr>
        <w:t>:</w:t>
      </w:r>
      <w:r w:rsidRPr="005B17D3">
        <w:t xml:space="preserve"> Veterans Health Administration.</w:t>
      </w:r>
    </w:p>
    <w:p w14:paraId="70852593" w14:textId="2EFC7FAE" w:rsidR="00946AE1" w:rsidRPr="005B17D3" w:rsidRDefault="00946AE1" w:rsidP="00EF3896">
      <w:pPr>
        <w:pStyle w:val="GlossaryDefinition"/>
      </w:pPr>
      <w:r w:rsidRPr="005B17D3">
        <w:rPr>
          <w:rStyle w:val="GlossaryLabel"/>
        </w:rPr>
        <w:t>VHAP:</w:t>
      </w:r>
      <w:r w:rsidRPr="005B17D3">
        <w:t xml:space="preserve"> (see) VHA Profile</w:t>
      </w:r>
    </w:p>
    <w:p w14:paraId="7F3749D0" w14:textId="2DBBD700" w:rsidR="00946AE1" w:rsidRPr="005B17D3" w:rsidRDefault="00946AE1" w:rsidP="00EF3896">
      <w:pPr>
        <w:pStyle w:val="GlossaryDefinition"/>
        <w:rPr>
          <w:b/>
        </w:rPr>
      </w:pPr>
      <w:r w:rsidRPr="005B17D3">
        <w:rPr>
          <w:b/>
        </w:rPr>
        <w:t>VHA Profile:</w:t>
      </w:r>
      <w:r w:rsidRPr="005B17D3">
        <w:t xml:space="preserve"> VHA has initiated the </w:t>
      </w:r>
      <w:r w:rsidRPr="005B17D3">
        <w:rPr>
          <w:i/>
          <w:iCs/>
        </w:rPr>
        <w:t>V</w:t>
      </w:r>
      <w:r w:rsidR="007F458E" w:rsidRPr="005B17D3">
        <w:rPr>
          <w:i/>
          <w:iCs/>
        </w:rPr>
        <w:t>HA Profile</w:t>
      </w:r>
      <w:r w:rsidRPr="005B17D3">
        <w:t xml:space="preserve"> (V</w:t>
      </w:r>
      <w:r w:rsidR="007F458E" w:rsidRPr="005B17D3">
        <w:t>HA</w:t>
      </w:r>
      <w:r w:rsidRPr="005B17D3">
        <w:t>P) that associates the authority for care to the provisioning of healthcare services, while providing Veterans and their families with an accurate description of the benefits to which they are eligible. The creation of</w:t>
      </w:r>
      <w:r w:rsidR="007F458E" w:rsidRPr="005B17D3">
        <w:t xml:space="preserve"> a</w:t>
      </w:r>
      <w:r w:rsidRPr="005B17D3">
        <w:t xml:space="preserve"> Veteran</w:t>
      </w:r>
      <w:r w:rsidR="007F458E" w:rsidRPr="005B17D3">
        <w:t xml:space="preserve"> VHAP</w:t>
      </w:r>
      <w:r w:rsidRPr="005B17D3">
        <w:t xml:space="preserve"> removes the subjectivity associated with and the interpretation of benefits and reduces the need to have VA staff continually interpret benefits for Veterans and their families. (</w:t>
      </w:r>
      <w:r w:rsidR="006C362E" w:rsidRPr="005B17D3">
        <w:t>F</w:t>
      </w:r>
      <w:r w:rsidRPr="005B17D3">
        <w:t>ormerly Health Benefit Plan (HBP) and Veteran Medical Benefits Plan (VMBP)</w:t>
      </w:r>
    </w:p>
    <w:p w14:paraId="43764AAA" w14:textId="77777777" w:rsidR="00BE52CE" w:rsidRPr="005B17D3" w:rsidRDefault="00BE52CE" w:rsidP="00EF3896">
      <w:pPr>
        <w:pStyle w:val="GlossaryDefinition"/>
      </w:pPr>
      <w:r w:rsidRPr="005B17D3">
        <w:rPr>
          <w:rStyle w:val="GlossaryLabel"/>
        </w:rPr>
        <w:t>Virtual Content Generator</w:t>
      </w:r>
      <w:r w:rsidRPr="005B17D3">
        <w:rPr>
          <w:b/>
        </w:rPr>
        <w:t>:</w:t>
      </w:r>
      <w:r w:rsidRPr="005B17D3">
        <w:t xml:space="preserve"> The VCG generates and displays the Veterans Health Benefits Handbook (VHB) based on specific requests from the ES and from Veterans online. The VCG allows for user defined content rules to be evaluated for the generation of a VHB so that each handbook is specifically tailored to the Veteran. The generation is done in near real time.</w:t>
      </w:r>
    </w:p>
    <w:p w14:paraId="2C1B3B5E" w14:textId="0327FD82" w:rsidR="00BE52CE" w:rsidRPr="005B17D3" w:rsidRDefault="00BE52CE" w:rsidP="00EF3896">
      <w:pPr>
        <w:pStyle w:val="GlossaryDefinition"/>
      </w:pPr>
      <w:r w:rsidRPr="005B17D3">
        <w:rPr>
          <w:rStyle w:val="GlossaryLabel"/>
        </w:rPr>
        <w:t>VistA</w:t>
      </w:r>
      <w:r w:rsidRPr="005B17D3">
        <w:rPr>
          <w:b/>
        </w:rPr>
        <w:t>:</w:t>
      </w:r>
      <w:r w:rsidRPr="005B17D3">
        <w:t xml:space="preserve"> Veterans Health Information Systems and Technology Architecture - the system which manages clinical and business information for VA.</w:t>
      </w:r>
    </w:p>
    <w:p w14:paraId="30351B87" w14:textId="7BAD6B00" w:rsidR="00C639D5" w:rsidRPr="005B17D3" w:rsidRDefault="00C639D5" w:rsidP="00EF3896">
      <w:pPr>
        <w:pStyle w:val="GlossaryDefinition"/>
      </w:pPr>
      <w:r w:rsidRPr="005B17D3">
        <w:rPr>
          <w:rStyle w:val="GlossaryLabel"/>
        </w:rPr>
        <w:lastRenderedPageBreak/>
        <w:t>VISN:</w:t>
      </w:r>
      <w:r w:rsidRPr="005B17D3">
        <w:t xml:space="preserve"> </w:t>
      </w:r>
      <w:r w:rsidR="00836F70" w:rsidRPr="005B17D3">
        <w:t>Veterans Integrated Service Network.</w:t>
      </w:r>
    </w:p>
    <w:p w14:paraId="2BC1564C" w14:textId="7DA9B756" w:rsidR="00BE52CE" w:rsidRPr="005B17D3" w:rsidRDefault="00BE52CE" w:rsidP="00EF3896">
      <w:pPr>
        <w:pStyle w:val="GlossaryDefinition"/>
        <w:rPr>
          <w:b/>
        </w:rPr>
      </w:pPr>
      <w:r w:rsidRPr="005B17D3">
        <w:rPr>
          <w:rStyle w:val="GlossaryLabel"/>
        </w:rPr>
        <w:t>VOA</w:t>
      </w:r>
      <w:r w:rsidRPr="005B17D3">
        <w:rPr>
          <w:b/>
        </w:rPr>
        <w:fldChar w:fldCharType="begin"/>
      </w:r>
      <w:r w:rsidRPr="005B17D3">
        <w:instrText xml:space="preserve"> XE "</w:instrText>
      </w:r>
      <w:r w:rsidRPr="005B17D3">
        <w:rPr>
          <w:b/>
          <w:iCs/>
        </w:rPr>
        <w:instrText>VPID</w:instrText>
      </w:r>
      <w:r w:rsidRPr="005B17D3">
        <w:instrText xml:space="preserve">" </w:instrText>
      </w:r>
      <w:r w:rsidRPr="005B17D3">
        <w:rPr>
          <w:b/>
        </w:rPr>
        <w:fldChar w:fldCharType="end"/>
      </w:r>
      <w:r w:rsidRPr="005B17D3">
        <w:rPr>
          <w:b/>
        </w:rPr>
        <w:t>:</w:t>
      </w:r>
      <w:r w:rsidRPr="005B17D3">
        <w:t xml:space="preserve"> (see) </w:t>
      </w:r>
      <w:r w:rsidR="006204FA" w:rsidRPr="005B17D3">
        <w:t>Veterans</w:t>
      </w:r>
      <w:r w:rsidRPr="005B17D3">
        <w:t xml:space="preserve"> On-Line Application. </w:t>
      </w:r>
    </w:p>
    <w:p w14:paraId="33187096" w14:textId="77777777" w:rsidR="00BE52CE" w:rsidRPr="005B17D3" w:rsidRDefault="00BE52CE" w:rsidP="00EF3896">
      <w:pPr>
        <w:pStyle w:val="GlossaryDefinition"/>
        <w:rPr>
          <w:b/>
        </w:rPr>
      </w:pPr>
      <w:r w:rsidRPr="005B17D3">
        <w:rPr>
          <w:rStyle w:val="GlossaryLabel"/>
        </w:rPr>
        <w:t>VRM</w:t>
      </w:r>
      <w:r w:rsidRPr="005B17D3">
        <w:rPr>
          <w:b/>
        </w:rPr>
        <w:t>:</w:t>
      </w:r>
      <w:r w:rsidRPr="005B17D3">
        <w:t xml:space="preserve"> (see) Veterans Relationship Management.</w:t>
      </w:r>
    </w:p>
    <w:p w14:paraId="4BA3EF33" w14:textId="77777777" w:rsidR="00BE52CE" w:rsidRPr="005B17D3" w:rsidRDefault="00BE52CE" w:rsidP="00EF3896">
      <w:pPr>
        <w:pStyle w:val="GlossaryDefinition"/>
        <w:rPr>
          <w:b/>
        </w:rPr>
      </w:pPr>
      <w:r w:rsidRPr="005B17D3">
        <w:rPr>
          <w:rStyle w:val="GlossaryLabel"/>
        </w:rPr>
        <w:t>VPID</w:t>
      </w:r>
      <w:r w:rsidRPr="005B17D3">
        <w:rPr>
          <w:b/>
        </w:rPr>
        <w:fldChar w:fldCharType="begin"/>
      </w:r>
      <w:r w:rsidRPr="005B17D3">
        <w:instrText xml:space="preserve"> XE "</w:instrText>
      </w:r>
      <w:r w:rsidRPr="005B17D3">
        <w:rPr>
          <w:iCs/>
        </w:rPr>
        <w:instrText>VPID</w:instrText>
      </w:r>
      <w:r w:rsidRPr="005B17D3">
        <w:instrText xml:space="preserve">" </w:instrText>
      </w:r>
      <w:r w:rsidRPr="005B17D3">
        <w:rPr>
          <w:b/>
        </w:rPr>
        <w:fldChar w:fldCharType="end"/>
      </w:r>
      <w:r w:rsidRPr="005B17D3">
        <w:rPr>
          <w:b/>
        </w:rPr>
        <w:t>:</w:t>
      </w:r>
      <w:r w:rsidRPr="005B17D3">
        <w:t xml:space="preserve"> Veterans Affairs Person Identifier.</w:t>
      </w:r>
    </w:p>
    <w:p w14:paraId="6B1C6705" w14:textId="77777777" w:rsidR="00BE52CE" w:rsidRPr="005B17D3" w:rsidRDefault="00BE52CE" w:rsidP="00EF3896">
      <w:pPr>
        <w:pStyle w:val="GlossaryDefinition"/>
      </w:pPr>
      <w:r w:rsidRPr="005B17D3">
        <w:rPr>
          <w:rStyle w:val="GlossaryLabel"/>
        </w:rPr>
        <w:t>VSSC</w:t>
      </w:r>
      <w:r w:rsidRPr="005B17D3">
        <w:rPr>
          <w:b/>
        </w:rPr>
        <w:fldChar w:fldCharType="begin"/>
      </w:r>
      <w:r w:rsidRPr="005B17D3">
        <w:instrText xml:space="preserve"> XE "</w:instrText>
      </w:r>
      <w:r w:rsidRPr="005B17D3">
        <w:rPr>
          <w:iCs/>
        </w:rPr>
        <w:instrText>VPID</w:instrText>
      </w:r>
      <w:r w:rsidRPr="005B17D3">
        <w:instrText xml:space="preserve">" </w:instrText>
      </w:r>
      <w:r w:rsidRPr="005B17D3">
        <w:rPr>
          <w:b/>
        </w:rPr>
        <w:fldChar w:fldCharType="end"/>
      </w:r>
      <w:r w:rsidRPr="005B17D3">
        <w:rPr>
          <w:b/>
        </w:rPr>
        <w:t>:</w:t>
      </w:r>
      <w:r w:rsidRPr="005B17D3">
        <w:t xml:space="preserve"> VHA Support Service Center.</w:t>
      </w:r>
    </w:p>
    <w:p w14:paraId="3BA90F72" w14:textId="77777777" w:rsidR="00BE52CE" w:rsidRPr="005B17D3" w:rsidRDefault="00BE52CE" w:rsidP="00EF3896">
      <w:pPr>
        <w:keepLines/>
        <w:spacing w:before="320" w:after="60"/>
        <w:jc w:val="center"/>
        <w:rPr>
          <w:rFonts w:ascii="Helvetica" w:hAnsi="Helvetica"/>
          <w:b/>
          <w:bCs/>
          <w:sz w:val="29"/>
        </w:rPr>
      </w:pPr>
      <w:r w:rsidRPr="005B17D3">
        <w:rPr>
          <w:rFonts w:ascii="Helvetica" w:hAnsi="Helvetica"/>
          <w:b/>
          <w:bCs/>
          <w:sz w:val="29"/>
        </w:rPr>
        <w:t>W</w:t>
      </w:r>
    </w:p>
    <w:p w14:paraId="5FC26027" w14:textId="77777777" w:rsidR="00BE52CE" w:rsidRPr="005B17D3" w:rsidRDefault="00BE52CE" w:rsidP="00EF3896">
      <w:pPr>
        <w:pStyle w:val="GlossaryDefinition"/>
      </w:pPr>
      <w:r w:rsidRPr="005B17D3">
        <w:rPr>
          <w:rStyle w:val="GlossaryLabel"/>
        </w:rPr>
        <w:t>WD AGO</w:t>
      </w:r>
      <w:r w:rsidRPr="005B17D3">
        <w:rPr>
          <w:b/>
        </w:rPr>
        <w:t>:</w:t>
      </w:r>
      <w:r w:rsidRPr="005B17D3">
        <w:t xml:space="preserve"> War Department Adjutant General's Office</w:t>
      </w:r>
      <w:r w:rsidRPr="005B17D3">
        <w:fldChar w:fldCharType="begin"/>
      </w:r>
      <w:r w:rsidRPr="005B17D3">
        <w:instrText xml:space="preserve"> XE "</w:instrText>
      </w:r>
      <w:r w:rsidRPr="005B17D3">
        <w:rPr>
          <w:iCs/>
        </w:rPr>
        <w:instrText>Office:</w:instrText>
      </w:r>
      <w:r w:rsidRPr="005B17D3">
        <w:instrText xml:space="preserve">WD AGO:definition" </w:instrText>
      </w:r>
      <w:r w:rsidRPr="005B17D3">
        <w:fldChar w:fldCharType="end"/>
      </w:r>
      <w:r w:rsidRPr="005B17D3">
        <w:t xml:space="preserve"> Form.</w:t>
      </w:r>
    </w:p>
    <w:p w14:paraId="3EEFACE8" w14:textId="4914BE70" w:rsidR="00BE52CE" w:rsidRPr="005B17D3" w:rsidRDefault="00BE52CE" w:rsidP="00EF3896">
      <w:pPr>
        <w:pStyle w:val="GlossaryDefinition"/>
        <w:rPr>
          <w:rStyle w:val="GlossaryLabel"/>
        </w:rPr>
      </w:pPr>
      <w:r w:rsidRPr="005B17D3">
        <w:rPr>
          <w:rStyle w:val="GlossaryLabel"/>
        </w:rPr>
        <w:t xml:space="preserve">Wait-time: </w:t>
      </w:r>
      <w:r w:rsidRPr="005B17D3">
        <w:rPr>
          <w:rStyle w:val="GlossaryLabel"/>
          <w:b w:val="0"/>
        </w:rPr>
        <w:t xml:space="preserve">Veteran is qualified for Community Care based on being on one or more of the following lists: </w:t>
      </w:r>
      <w:r w:rsidR="006204FA" w:rsidRPr="005B17D3">
        <w:rPr>
          <w:rStyle w:val="GlossaryLabel"/>
          <w:b w:val="0"/>
        </w:rPr>
        <w:t>Veterans</w:t>
      </w:r>
      <w:r w:rsidRPr="005B17D3">
        <w:rPr>
          <w:rStyle w:val="GlossaryLabel"/>
          <w:b w:val="0"/>
        </w:rPr>
        <w:t xml:space="preserve"> Choice List (VCL), Electronic Wait List (EWL), or a Consult (CON). This data is provided to ES by the Corporate Data Warehouse (CDW).</w:t>
      </w:r>
    </w:p>
    <w:p w14:paraId="1DDA71F8" w14:textId="31E05902" w:rsidR="0075406B" w:rsidRPr="005B17D3" w:rsidRDefault="00BE52CE" w:rsidP="00EF3896">
      <w:pPr>
        <w:pStyle w:val="GlossaryDefinition"/>
      </w:pPr>
      <w:r w:rsidRPr="005B17D3">
        <w:rPr>
          <w:rStyle w:val="GlossaryLabel"/>
        </w:rPr>
        <w:t>WebHelp</w:t>
      </w:r>
      <w:r w:rsidRPr="005B17D3">
        <w:rPr>
          <w:b/>
        </w:rPr>
        <w:t>:</w:t>
      </w:r>
      <w:r w:rsidRPr="005B17D3">
        <w:t xml:space="preserve"> WebHelp is an output type that is designed for authors who want to be sure that end users can view</w:t>
      </w:r>
      <w:r w:rsidRPr="005B17D3">
        <w:fldChar w:fldCharType="begin"/>
      </w:r>
      <w:r w:rsidRPr="005B17D3">
        <w:instrText xml:space="preserve"> XE "View:WebHelp:definition" </w:instrText>
      </w:r>
      <w:r w:rsidRPr="005B17D3">
        <w:fldChar w:fldCharType="end"/>
      </w:r>
      <w:r w:rsidRPr="005B17D3">
        <w:t xml:space="preserve"> their Web-based or desktop application Help on virtually any browser and platform. Since Microsoft Windows (or a specific browser) is not required to view the output, you can publish your Help to the Web or distribute the files on a CD-ROM and be confident that end users can view the information as it is intended to display. WebHelp is an uncompiled output type that supports standard Help features (such as TOC, index, and search</w:t>
      </w:r>
      <w:r w:rsidRPr="005B17D3">
        <w:fldChar w:fldCharType="begin"/>
      </w:r>
      <w:r w:rsidRPr="005B17D3">
        <w:instrText xml:space="preserve"> XE "Search" </w:instrText>
      </w:r>
      <w:r w:rsidRPr="005B17D3">
        <w:fldChar w:fldCharType="end"/>
      </w:r>
      <w:r w:rsidRPr="005B17D3">
        <w:t>), but also provides a customizable appearance and quick download performance. Any combination of browser and platform can access your Help system because WebHelp automatically detects the required files to launch at run time.</w:t>
      </w:r>
    </w:p>
    <w:p w14:paraId="4227E324" w14:textId="4E8B86EE" w:rsidR="0037235D" w:rsidRPr="005B17D3" w:rsidRDefault="0075406B" w:rsidP="0037235D">
      <w:pPr>
        <w:pStyle w:val="BlockText"/>
        <w:ind w:left="360"/>
        <w:rPr>
          <w:color w:val="FF0000"/>
        </w:rPr>
      </w:pPr>
      <w:r w:rsidRPr="005B17D3">
        <w:rPr>
          <w:b/>
        </w:rPr>
        <w:t xml:space="preserve">Workload </w:t>
      </w:r>
      <w:r w:rsidR="005157C3" w:rsidRPr="005B17D3">
        <w:rPr>
          <w:b/>
        </w:rPr>
        <w:t>Reporting and Productivity</w:t>
      </w:r>
      <w:r w:rsidR="00DB3309" w:rsidRPr="005B17D3">
        <w:rPr>
          <w:b/>
        </w:rPr>
        <w:t xml:space="preserve"> (WRAP)</w:t>
      </w:r>
      <w:r w:rsidR="005157C3" w:rsidRPr="005B17D3">
        <w:rPr>
          <w:b/>
        </w:rPr>
        <w:t xml:space="preserve">: </w:t>
      </w:r>
      <w:r w:rsidR="005157C3" w:rsidRPr="005B17D3">
        <w:t xml:space="preserve">The </w:t>
      </w:r>
      <w:r w:rsidR="004C7681" w:rsidRPr="005B17D3">
        <w:t xml:space="preserve">application the </w:t>
      </w:r>
      <w:r w:rsidR="005157C3" w:rsidRPr="005B17D3">
        <w:t xml:space="preserve">HEC </w:t>
      </w:r>
      <w:r w:rsidR="004C7681" w:rsidRPr="005B17D3">
        <w:t xml:space="preserve">Eligibility and Enrollment staff </w:t>
      </w:r>
      <w:r w:rsidR="005157C3" w:rsidRPr="005B17D3">
        <w:t xml:space="preserve">uses </w:t>
      </w:r>
      <w:r w:rsidR="00AA57D6" w:rsidRPr="005B17D3">
        <w:t xml:space="preserve">to manage </w:t>
      </w:r>
      <w:r w:rsidR="005157C3" w:rsidRPr="005B17D3">
        <w:t>workload.  For the anonymous applications, using WRAP will allow them to be distributed and worked manually.</w:t>
      </w:r>
      <w:r w:rsidR="0037235D" w:rsidRPr="005B17D3">
        <w:rPr>
          <w:u w:val="single"/>
        </w:rPr>
        <w:t xml:space="preserve"> </w:t>
      </w:r>
      <w:r w:rsidR="0037235D" w:rsidRPr="005B17D3">
        <w:rPr>
          <w:b/>
          <w:color w:val="FF0000"/>
          <w:u w:val="single"/>
        </w:rPr>
        <w:t xml:space="preserve">NOTE: </w:t>
      </w:r>
      <w:r w:rsidR="0037235D" w:rsidRPr="005B17D3">
        <w:rPr>
          <w:color w:val="FF0000"/>
          <w:u w:val="single"/>
        </w:rPr>
        <w:t>As of 5.10, the WRAP functionality is on hold until a later release.</w:t>
      </w:r>
    </w:p>
    <w:p w14:paraId="67F7144F" w14:textId="11B404C6" w:rsidR="0075406B" w:rsidRPr="005B17D3" w:rsidRDefault="0075406B" w:rsidP="00B95065">
      <w:pPr>
        <w:pStyle w:val="GlossaryDefinition"/>
        <w:rPr>
          <w:b/>
        </w:rPr>
      </w:pPr>
    </w:p>
    <w:p w14:paraId="3CF62931" w14:textId="0AF07F6E" w:rsidR="00BE52CE" w:rsidRPr="005B17D3" w:rsidRDefault="00BE52CE" w:rsidP="008B279D">
      <w:pPr>
        <w:pStyle w:val="GlossaryDefinition"/>
      </w:pPr>
      <w:r w:rsidRPr="005B17D3" w:rsidDel="00B66950">
        <w:t xml:space="preserve"> </w:t>
      </w:r>
    </w:p>
    <w:p w14:paraId="49408BF2" w14:textId="58C9CD08" w:rsidR="008D6257" w:rsidRPr="005B17D3" w:rsidRDefault="00BE52CE" w:rsidP="00EF3896">
      <w:pPr>
        <w:pStyle w:val="Heading1"/>
      </w:pPr>
      <w:bookmarkStart w:id="121" w:name="_Toc31622093"/>
      <w:bookmarkStart w:id="122" w:name="_Hlk10019581"/>
      <w:r w:rsidRPr="005B17D3">
        <w:t>System Summary</w:t>
      </w:r>
      <w:bookmarkEnd w:id="104"/>
      <w:bookmarkEnd w:id="105"/>
      <w:bookmarkEnd w:id="106"/>
      <w:bookmarkEnd w:id="121"/>
    </w:p>
    <w:p w14:paraId="73C5B082" w14:textId="63966688" w:rsidR="008D6257" w:rsidRPr="005B17D3" w:rsidRDefault="008D6257" w:rsidP="00EF3896">
      <w:pPr>
        <w:pStyle w:val="Heading2"/>
        <w:rPr>
          <w:sz w:val="32"/>
          <w:szCs w:val="32"/>
        </w:rPr>
      </w:pPr>
      <w:r w:rsidRPr="005B17D3">
        <w:t xml:space="preserve"> </w:t>
      </w:r>
      <w:bookmarkStart w:id="123" w:name="_Toc31622094"/>
      <w:r w:rsidRPr="005B17D3">
        <w:t>System Configuration</w:t>
      </w:r>
      <w:bookmarkEnd w:id="123"/>
    </w:p>
    <w:p w14:paraId="02115E9F" w14:textId="77777777" w:rsidR="008D6257" w:rsidRPr="005B17D3" w:rsidRDefault="008D6257" w:rsidP="00EF3896">
      <w:pPr>
        <w:pStyle w:val="BodyText"/>
      </w:pPr>
      <w:r w:rsidRPr="005B17D3">
        <w:t xml:space="preserve">Please refer the EHBD Technical and Architectural Roadmaps on the Enrollment System SharePoint </w:t>
      </w:r>
      <w:hyperlink r:id="rId21" w:tooltip="Link takes the Enrollment System user to the EHBD Technical and Architectural Roadmaps document in the Enrollment System SharePoint site." w:history="1">
        <w:r w:rsidRPr="005B17D3">
          <w:rPr>
            <w:rStyle w:val="Hyperlink"/>
          </w:rPr>
          <w:t>here</w:t>
        </w:r>
      </w:hyperlink>
      <w:r w:rsidRPr="005B17D3">
        <w:t>.</w:t>
      </w:r>
    </w:p>
    <w:p w14:paraId="6F67A2BF" w14:textId="0D1C7749" w:rsidR="008D6257" w:rsidRPr="005B17D3" w:rsidRDefault="008D6257" w:rsidP="00EF3896">
      <w:pPr>
        <w:pStyle w:val="Heading2"/>
      </w:pPr>
      <w:r w:rsidRPr="005B17D3">
        <w:t xml:space="preserve"> </w:t>
      </w:r>
      <w:bookmarkStart w:id="124" w:name="_Toc31622095"/>
      <w:r w:rsidRPr="005B17D3">
        <w:t>Data Flows</w:t>
      </w:r>
      <w:bookmarkEnd w:id="124"/>
    </w:p>
    <w:p w14:paraId="75DB60F0" w14:textId="77777777" w:rsidR="008D6257" w:rsidRPr="005B17D3" w:rsidRDefault="008D6257" w:rsidP="00EF3896">
      <w:pPr>
        <w:pStyle w:val="BodyText"/>
      </w:pPr>
      <w:r w:rsidRPr="005B17D3">
        <w:t xml:space="preserve">Please refer to the Production Operations Manual on the Enrollment System SharePoint </w:t>
      </w:r>
      <w:hyperlink r:id="rId22" w:tooltip="Links takes the Emrollment System user to the Production Operations Manual on the Enrollment System SharePoint site." w:history="1">
        <w:r w:rsidRPr="005B17D3">
          <w:rPr>
            <w:rStyle w:val="Hyperlink"/>
          </w:rPr>
          <w:t>here</w:t>
        </w:r>
      </w:hyperlink>
      <w:r w:rsidRPr="005B17D3">
        <w:t>.</w:t>
      </w:r>
    </w:p>
    <w:p w14:paraId="7C22C926" w14:textId="1818F21B" w:rsidR="008D6257" w:rsidRPr="005B17D3" w:rsidRDefault="008D6257" w:rsidP="00EF3896">
      <w:pPr>
        <w:pStyle w:val="Heading2"/>
      </w:pPr>
      <w:r w:rsidRPr="005B17D3">
        <w:t xml:space="preserve"> </w:t>
      </w:r>
      <w:bookmarkStart w:id="125" w:name="_Toc31622096"/>
      <w:r w:rsidRPr="005B17D3">
        <w:t>User Access Levels</w:t>
      </w:r>
      <w:bookmarkEnd w:id="125"/>
    </w:p>
    <w:p w14:paraId="5D8BC1A5" w14:textId="77777777" w:rsidR="008D6257" w:rsidRPr="005B17D3" w:rsidRDefault="008D6257" w:rsidP="00EF3896">
      <w:pPr>
        <w:pStyle w:val="BodyText"/>
      </w:pPr>
      <w:r w:rsidRPr="005B17D3">
        <w:t xml:space="preserve">See the </w:t>
      </w:r>
      <w:r w:rsidRPr="005B17D3">
        <w:rPr>
          <w:b/>
        </w:rPr>
        <w:t>Buttons/Admin</w:t>
      </w:r>
      <w:r w:rsidRPr="005B17D3">
        <w:t xml:space="preserve"> section where </w:t>
      </w:r>
      <w:r w:rsidRPr="005B17D3">
        <w:rPr>
          <w:b/>
        </w:rPr>
        <w:t>User Accounts</w:t>
      </w:r>
      <w:r w:rsidRPr="005B17D3">
        <w:t xml:space="preserve">, </w:t>
      </w:r>
      <w:r w:rsidRPr="005B17D3">
        <w:rPr>
          <w:b/>
        </w:rPr>
        <w:t>Profiles</w:t>
      </w:r>
      <w:r w:rsidRPr="005B17D3">
        <w:t xml:space="preserve">, </w:t>
      </w:r>
      <w:r w:rsidRPr="005B17D3">
        <w:rPr>
          <w:b/>
        </w:rPr>
        <w:t>Roles</w:t>
      </w:r>
      <w:r w:rsidRPr="005B17D3">
        <w:t xml:space="preserve"> and </w:t>
      </w:r>
      <w:r w:rsidRPr="005B17D3">
        <w:rPr>
          <w:b/>
        </w:rPr>
        <w:t>Capability Sets</w:t>
      </w:r>
      <w:r w:rsidRPr="005B17D3">
        <w:t xml:space="preserve"> explain the different user access levels of the ES.</w:t>
      </w:r>
    </w:p>
    <w:p w14:paraId="5590C71C" w14:textId="10FA0C74" w:rsidR="008D6257" w:rsidRPr="005B17D3" w:rsidRDefault="00425E00" w:rsidP="00EF3896">
      <w:pPr>
        <w:pStyle w:val="Heading2"/>
      </w:pPr>
      <w:r w:rsidRPr="005B17D3">
        <w:lastRenderedPageBreak/>
        <w:t xml:space="preserve"> </w:t>
      </w:r>
      <w:bookmarkStart w:id="126" w:name="_Toc31622097"/>
      <w:r w:rsidR="008D6257" w:rsidRPr="005B17D3">
        <w:t>Enrollment System Modernization (ESM) Application Information System Contingency Plan</w:t>
      </w:r>
      <w:bookmarkEnd w:id="126"/>
    </w:p>
    <w:p w14:paraId="2E3353CA" w14:textId="77777777" w:rsidR="008D6257" w:rsidRPr="005B17D3" w:rsidRDefault="008D6257" w:rsidP="00EF3896">
      <w:pPr>
        <w:pStyle w:val="BodyText"/>
      </w:pPr>
      <w:r w:rsidRPr="005B17D3">
        <w:t xml:space="preserve">Please refer to the Enrollment System Modernization (ESM) Application Information System Contingency Plan on the Enrollment System SharePoint </w:t>
      </w:r>
      <w:hyperlink r:id="rId23" w:tooltip="Links takes the Enrollment System user to the Enrollment System Modernization (ESM) Application Information Contigency Plan in the Enrollment System SharePoint site." w:history="1">
        <w:r w:rsidRPr="005B17D3">
          <w:rPr>
            <w:rStyle w:val="Hyperlink"/>
          </w:rPr>
          <w:t>here</w:t>
        </w:r>
      </w:hyperlink>
      <w:r w:rsidRPr="005B17D3">
        <w:t>.</w:t>
      </w:r>
    </w:p>
    <w:p w14:paraId="02224554" w14:textId="4611B249" w:rsidR="008D6257" w:rsidRPr="005B17D3" w:rsidRDefault="008D6257" w:rsidP="00EF3896">
      <w:pPr>
        <w:pStyle w:val="Heading2"/>
      </w:pPr>
      <w:r w:rsidRPr="005B17D3">
        <w:t xml:space="preserve"> </w:t>
      </w:r>
      <w:bookmarkStart w:id="127" w:name="_Toc31622098"/>
      <w:r w:rsidRPr="005B17D3">
        <w:t>ESM Project Artifacts SharePoint Site</w:t>
      </w:r>
      <w:bookmarkEnd w:id="127"/>
    </w:p>
    <w:p w14:paraId="7437EA94" w14:textId="47345197" w:rsidR="008D6257" w:rsidRPr="005B17D3" w:rsidRDefault="008D6257" w:rsidP="00EF3896">
      <w:pPr>
        <w:pStyle w:val="NormalWeb"/>
      </w:pPr>
      <w:r w:rsidRPr="005B17D3">
        <w:t xml:space="preserve">Click the following </w:t>
      </w:r>
      <w:hyperlink r:id="rId24" w:tooltip="Links takes the Enrollment System user to the ESM Project Artifacts SharePoint site." w:history="1">
        <w:r w:rsidRPr="005B17D3">
          <w:rPr>
            <w:rStyle w:val="Hyperlink"/>
          </w:rPr>
          <w:t>link</w:t>
        </w:r>
      </w:hyperlink>
      <w:r w:rsidRPr="005B17D3">
        <w:t xml:space="preserve"> to access the ESM Project Artifacts SharePoint site.</w:t>
      </w:r>
    </w:p>
    <w:p w14:paraId="3D2ADF3A" w14:textId="30C297F3" w:rsidR="005D473E" w:rsidRPr="005B17D3" w:rsidRDefault="005D473E" w:rsidP="00EF3896">
      <w:pPr>
        <w:pStyle w:val="NormalWeb"/>
      </w:pPr>
    </w:p>
    <w:p w14:paraId="5F5F2118" w14:textId="77777777" w:rsidR="005D473E" w:rsidRPr="005B17D3" w:rsidRDefault="005D473E" w:rsidP="001B2E4F">
      <w:pPr>
        <w:pStyle w:val="Heading2"/>
        <w:rPr>
          <w:szCs w:val="36"/>
        </w:rPr>
      </w:pPr>
      <w:bookmarkStart w:id="128" w:name="_Toc31622099"/>
      <w:r w:rsidRPr="005B17D3">
        <w:t>Browser &amp; Operating System Compatibility</w:t>
      </w:r>
      <w:bookmarkEnd w:id="128"/>
    </w:p>
    <w:p w14:paraId="5F858B6E" w14:textId="77777777" w:rsidR="005D473E" w:rsidRPr="005B17D3" w:rsidRDefault="005D473E" w:rsidP="005D473E">
      <w:pPr>
        <w:pStyle w:val="NormalWeb"/>
      </w:pPr>
      <w:r w:rsidRPr="005B17D3">
        <w:t>The Enrollment System is only functional through Windows using Internet Explorer (IE) or Edge (configured in IE mode).</w:t>
      </w:r>
    </w:p>
    <w:p w14:paraId="422CB345" w14:textId="77777777" w:rsidR="008D6257" w:rsidRPr="005B17D3" w:rsidRDefault="008D6257" w:rsidP="00EF3896">
      <w:pPr>
        <w:pStyle w:val="BodyText"/>
      </w:pPr>
    </w:p>
    <w:p w14:paraId="58ACD432" w14:textId="77777777" w:rsidR="00BE52CE" w:rsidRPr="005B17D3" w:rsidRDefault="00BE52CE" w:rsidP="00EF3896">
      <w:pPr>
        <w:pStyle w:val="Heading1"/>
      </w:pPr>
      <w:bookmarkStart w:id="129" w:name="_Toc406571007"/>
      <w:bookmarkStart w:id="130" w:name="_Toc478746445"/>
      <w:bookmarkStart w:id="131" w:name="_Toc482888375"/>
      <w:bookmarkStart w:id="132" w:name="_Toc31622100"/>
      <w:r w:rsidRPr="005B17D3">
        <w:t>Getting Started</w:t>
      </w:r>
      <w:bookmarkEnd w:id="129"/>
      <w:bookmarkEnd w:id="130"/>
      <w:bookmarkEnd w:id="131"/>
      <w:bookmarkEnd w:id="132"/>
    </w:p>
    <w:p w14:paraId="795568E3" w14:textId="77777777" w:rsidR="00BE52CE" w:rsidRPr="005B17D3" w:rsidRDefault="00BE52CE" w:rsidP="00EF3896">
      <w:pPr>
        <w:pStyle w:val="Heading2"/>
      </w:pPr>
      <w:bookmarkStart w:id="133" w:name="_Toc406571009"/>
      <w:bookmarkStart w:id="134" w:name="_Toc478746447"/>
      <w:bookmarkStart w:id="135" w:name="_Toc482888377"/>
      <w:bookmarkStart w:id="136" w:name="_Toc31622101"/>
      <w:bookmarkStart w:id="137" w:name="_Toc394920672"/>
      <w:bookmarkStart w:id="138" w:name="_Toc406571008"/>
      <w:bookmarkStart w:id="139" w:name="_Toc478746446"/>
      <w:bookmarkStart w:id="140" w:name="_Toc482888376"/>
      <w:bookmarkEnd w:id="122"/>
      <w:r w:rsidRPr="005B17D3">
        <w:t>Logging On</w:t>
      </w:r>
      <w:bookmarkEnd w:id="133"/>
      <w:bookmarkEnd w:id="134"/>
      <w:bookmarkEnd w:id="135"/>
      <w:bookmarkEnd w:id="136"/>
    </w:p>
    <w:p w14:paraId="5CA5CDCA" w14:textId="77777777" w:rsidR="00BE52CE" w:rsidRPr="005B17D3" w:rsidRDefault="00BE52CE" w:rsidP="00EF3896">
      <w:pPr>
        <w:pStyle w:val="BodyText"/>
      </w:pPr>
      <w:r w:rsidRPr="005B17D3">
        <w:t>Prior to accessing ES, users must authenticate with VA network credentials via the Identity and Access Management</w:t>
      </w:r>
      <w:r w:rsidRPr="005B17D3">
        <w:fldChar w:fldCharType="begin"/>
      </w:r>
      <w:r w:rsidRPr="005B17D3">
        <w:instrText xml:space="preserve"> XE "Identity and Access Management" </w:instrText>
      </w:r>
      <w:r w:rsidRPr="005B17D3">
        <w:fldChar w:fldCharType="end"/>
      </w:r>
      <w:r w:rsidRPr="005B17D3">
        <w:t xml:space="preserve"> (IAM</w:t>
      </w:r>
      <w:r w:rsidRPr="005B17D3">
        <w:fldChar w:fldCharType="begin"/>
      </w:r>
      <w:r w:rsidRPr="005B17D3">
        <w:instrText xml:space="preserve"> XE "IAM" \t "</w:instrText>
      </w:r>
      <w:r w:rsidRPr="005B17D3">
        <w:rPr>
          <w:rFonts w:asciiTheme="minorHAnsi" w:hAnsiTheme="minorHAnsi"/>
          <w:i/>
        </w:rPr>
        <w:instrText>See</w:instrText>
      </w:r>
      <w:r w:rsidRPr="005B17D3">
        <w:rPr>
          <w:rFonts w:asciiTheme="minorHAnsi" w:hAnsiTheme="minorHAnsi"/>
        </w:rPr>
        <w:instrText xml:space="preserve"> Identity and Access Management</w:instrText>
      </w:r>
      <w:r w:rsidRPr="005B17D3">
        <w:instrText xml:space="preserve">" </w:instrText>
      </w:r>
      <w:r w:rsidRPr="005B17D3">
        <w:fldChar w:fldCharType="end"/>
      </w:r>
      <w:r w:rsidRPr="005B17D3">
        <w:t>) single sign-on portal. Upon successful authentication, the ES entry page displays.</w:t>
      </w:r>
    </w:p>
    <w:p w14:paraId="5FD4AC00" w14:textId="77777777" w:rsidR="00BE52CE" w:rsidRPr="005B17D3" w:rsidRDefault="00BE52CE" w:rsidP="00EF3896">
      <w:pPr>
        <w:pStyle w:val="BodyText"/>
      </w:pPr>
      <w:r w:rsidRPr="005B17D3">
        <w:t xml:space="preserve">ES displays the </w:t>
      </w:r>
      <w:r w:rsidRPr="005B17D3">
        <w:rPr>
          <w:bCs/>
        </w:rPr>
        <w:t>Health Eligibility Center User Agreement</w:t>
      </w:r>
      <w:r w:rsidRPr="005B17D3">
        <w:fldChar w:fldCharType="begin"/>
      </w:r>
      <w:r w:rsidRPr="005B17D3">
        <w:instrText xml:space="preserve"> XE "Agreement:user" </w:instrText>
      </w:r>
      <w:r w:rsidRPr="005B17D3">
        <w:fldChar w:fldCharType="end"/>
      </w:r>
      <w:r w:rsidRPr="005B17D3">
        <w:t xml:space="preserve"> each time a user logs into the system. This </w:t>
      </w:r>
      <w:r w:rsidRPr="005B17D3">
        <w:rPr>
          <w:b/>
        </w:rPr>
        <w:t>Accept Agreement</w:t>
      </w:r>
      <w:r w:rsidRPr="005B17D3">
        <w:t xml:space="preserve"> checkbox must be checked every time a user wishes to log into ES.</w:t>
      </w:r>
    </w:p>
    <w:p w14:paraId="7CD7723C" w14:textId="77777777" w:rsidR="00BE52CE" w:rsidRPr="005B17D3" w:rsidRDefault="00BE52CE" w:rsidP="00EF3896">
      <w:pPr>
        <w:pStyle w:val="BodyText"/>
      </w:pPr>
      <w:r w:rsidRPr="005B17D3">
        <w:rPr>
          <w:noProof/>
        </w:rPr>
        <w:lastRenderedPageBreak/>
        <w:drawing>
          <wp:inline distT="0" distB="0" distL="0" distR="0" wp14:anchorId="42D823CE" wp14:editId="78E25C57">
            <wp:extent cx="5943600" cy="5246370"/>
            <wp:effectExtent l="0" t="0" r="0" b="0"/>
            <wp:docPr id="1394" name="Picture 1394" descr="Screen capture of the Accept Agreement Checkbox and Health Eligibility Center User Agre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943600" cy="5246370"/>
                    </a:xfrm>
                    <a:prstGeom prst="rect">
                      <a:avLst/>
                    </a:prstGeom>
                  </pic:spPr>
                </pic:pic>
              </a:graphicData>
            </a:graphic>
          </wp:inline>
        </w:drawing>
      </w:r>
    </w:p>
    <w:p w14:paraId="704659C3" w14:textId="451377EB" w:rsidR="00BE52CE" w:rsidRPr="005B17D3" w:rsidRDefault="00BE52CE" w:rsidP="00EF3896">
      <w:pPr>
        <w:pStyle w:val="Caption"/>
      </w:pPr>
      <w:bookmarkStart w:id="141" w:name="_Toc31622363"/>
      <w:r w:rsidRPr="005B17D3">
        <w:t xml:space="preserve">Figure </w:t>
      </w:r>
      <w:r w:rsidRPr="005B17D3">
        <w:rPr>
          <w:noProof/>
        </w:rPr>
        <w:fldChar w:fldCharType="begin"/>
      </w:r>
      <w:r w:rsidRPr="005B17D3">
        <w:rPr>
          <w:noProof/>
        </w:rPr>
        <w:instrText xml:space="preserve"> SEQ Figure \* ARABIC </w:instrText>
      </w:r>
      <w:r w:rsidRPr="005B17D3">
        <w:rPr>
          <w:noProof/>
        </w:rPr>
        <w:fldChar w:fldCharType="separate"/>
      </w:r>
      <w:r w:rsidR="00C2105F" w:rsidRPr="005B17D3">
        <w:rPr>
          <w:noProof/>
        </w:rPr>
        <w:t>6</w:t>
      </w:r>
      <w:r w:rsidRPr="005B17D3">
        <w:rPr>
          <w:noProof/>
        </w:rPr>
        <w:fldChar w:fldCharType="end"/>
      </w:r>
      <w:r w:rsidRPr="005B17D3">
        <w:t>:  Accept Agreement Checkbox and Health Eligibility Center User Agreement</w:t>
      </w:r>
      <w:bookmarkEnd w:id="141"/>
    </w:p>
    <w:p w14:paraId="55EE7251" w14:textId="77777777" w:rsidR="00BE52CE" w:rsidRPr="005B17D3" w:rsidRDefault="00BE52CE" w:rsidP="00EF3896">
      <w:pPr>
        <w:pStyle w:val="BodyText"/>
      </w:pPr>
    </w:p>
    <w:p w14:paraId="37A47D98" w14:textId="58F0B268" w:rsidR="00BE52CE" w:rsidRPr="005B17D3" w:rsidRDefault="00BE52CE" w:rsidP="00EF3896">
      <w:pPr>
        <w:pStyle w:val="BodyTextBullet2"/>
      </w:pPr>
      <w:r w:rsidRPr="005B17D3">
        <w:t>Upon successful user authentication, ES determines the user</w:t>
      </w:r>
      <w:r w:rsidRPr="005B17D3">
        <w:fldChar w:fldCharType="begin"/>
      </w:r>
      <w:r w:rsidRPr="005B17D3">
        <w:instrText xml:space="preserve"> XE "User:Profile" </w:instrText>
      </w:r>
      <w:r w:rsidRPr="005B17D3">
        <w:fldChar w:fldCharType="end"/>
      </w:r>
      <w:r w:rsidRPr="005B17D3">
        <w:t>'s Profile information, which is used to define the user</w:t>
      </w:r>
      <w:r w:rsidRPr="005B17D3">
        <w:fldChar w:fldCharType="begin"/>
      </w:r>
      <w:r w:rsidRPr="005B17D3">
        <w:instrText xml:space="preserve"> XE "User:Role" </w:instrText>
      </w:r>
      <w:r w:rsidRPr="005B17D3">
        <w:fldChar w:fldCharType="end"/>
      </w:r>
      <w:r w:rsidRPr="005B17D3">
        <w:t xml:space="preserve">'s Role and </w:t>
      </w:r>
      <w:r w:rsidR="009A4518" w:rsidRPr="005B17D3">
        <w:t>permissions and</w:t>
      </w:r>
      <w:r w:rsidRPr="005B17D3">
        <w:t xml:space="preserve"> is the Profile information is displayed the </w:t>
      </w:r>
      <w:r w:rsidRPr="005B17D3">
        <w:rPr>
          <w:i/>
        </w:rPr>
        <w:t>Person Search</w:t>
      </w:r>
      <w:r w:rsidRPr="005B17D3">
        <w:t xml:space="preserve"> screen. From </w:t>
      </w:r>
      <w:r w:rsidR="00D20FFB" w:rsidRPr="005B17D3">
        <w:t xml:space="preserve">the </w:t>
      </w:r>
      <w:r w:rsidRPr="005B17D3">
        <w:rPr>
          <w:i/>
        </w:rPr>
        <w:t>Person Search</w:t>
      </w:r>
      <w:r w:rsidRPr="005B17D3">
        <w:t xml:space="preserve"> screen, users can enter Veteran information into the required fields, and access ES.</w:t>
      </w:r>
    </w:p>
    <w:p w14:paraId="3C7306D6" w14:textId="77777777" w:rsidR="00BE52CE" w:rsidRPr="005B17D3" w:rsidRDefault="00BE52CE" w:rsidP="00EF3896">
      <w:pPr>
        <w:pStyle w:val="BodyTextBullet2"/>
      </w:pPr>
      <w:r w:rsidRPr="005B17D3">
        <w:t>Upon initial ES log in</w:t>
      </w:r>
      <w:r w:rsidRPr="005B17D3">
        <w:fldChar w:fldCharType="begin"/>
      </w:r>
      <w:r w:rsidRPr="005B17D3">
        <w:instrText xml:space="preserve"> XE "Login" </w:instrText>
      </w:r>
      <w:r w:rsidRPr="005B17D3">
        <w:fldChar w:fldCharType="end"/>
      </w:r>
      <w:r w:rsidRPr="005B17D3">
        <w:t>, users must also enter the Agreement Signature Code created by ES at the time the user's account was created.</w:t>
      </w:r>
    </w:p>
    <w:p w14:paraId="23DA18AF" w14:textId="77777777" w:rsidR="00BE52CE" w:rsidRPr="005B17D3" w:rsidRDefault="00BE52CE" w:rsidP="00EF3896">
      <w:pPr>
        <w:pStyle w:val="BodyTextBullet2"/>
      </w:pPr>
      <w:r w:rsidRPr="005B17D3">
        <w:t>On each subsequent one-year anniversary of users’ initial login into ES, ES prompts users for the access code created by ES. Users must re-enter the access code to be granted access to ES.</w:t>
      </w:r>
    </w:p>
    <w:p w14:paraId="00F1BC5B" w14:textId="77777777" w:rsidR="00BE52CE" w:rsidRPr="005B17D3" w:rsidRDefault="00BE52CE" w:rsidP="00EF3896">
      <w:pPr>
        <w:pStyle w:val="BodyTextBullet2"/>
      </w:pPr>
      <w:r w:rsidRPr="005B17D3">
        <w:t xml:space="preserve">The maximum length of time between successful logins is one-year. User accounts will be automatically locked if the account is inactive for one-year. Users must contact the administrator to have the account reinstated. </w:t>
      </w:r>
    </w:p>
    <w:p w14:paraId="54D3AD2C" w14:textId="5F26B331" w:rsidR="00BE52CE" w:rsidRPr="005B17D3" w:rsidRDefault="00BE52CE" w:rsidP="00EF3896">
      <w:pPr>
        <w:pStyle w:val="Heading2"/>
      </w:pPr>
      <w:r w:rsidRPr="005B17D3">
        <w:lastRenderedPageBreak/>
        <w:t xml:space="preserve"> </w:t>
      </w:r>
      <w:bookmarkStart w:id="142" w:name="_Toc31622102"/>
      <w:r w:rsidRPr="005B17D3">
        <w:t>ES Online Help</w:t>
      </w:r>
      <w:bookmarkEnd w:id="137"/>
      <w:bookmarkEnd w:id="138"/>
      <w:bookmarkEnd w:id="139"/>
      <w:bookmarkEnd w:id="140"/>
      <w:bookmarkEnd w:id="142"/>
    </w:p>
    <w:p w14:paraId="37DA6865" w14:textId="77777777" w:rsidR="005B1AA3" w:rsidRPr="005B17D3" w:rsidRDefault="00BE52CE" w:rsidP="00EF3896">
      <w:pPr>
        <w:pStyle w:val="BodyText"/>
      </w:pPr>
      <w:r w:rsidRPr="005B17D3">
        <w:rPr>
          <w:b/>
        </w:rPr>
        <w:t>ES online help</w:t>
      </w:r>
      <w:r w:rsidRPr="005B17D3">
        <w:t xml:space="preserve"> is an online help system built in Adobe RoboHelp, an authoring and publishing tool. The ES online help delivers an output to ES users when clicking the context-sensitive help buttons, </w:t>
      </w:r>
      <w:r w:rsidRPr="005B17D3">
        <w:rPr>
          <w:b/>
        </w:rPr>
        <w:t>System Help</w:t>
      </w:r>
      <w:r w:rsidRPr="005B17D3">
        <w:t xml:space="preserve"> or </w:t>
      </w:r>
      <w:r w:rsidRPr="005B17D3">
        <w:rPr>
          <w:b/>
        </w:rPr>
        <w:t>Screen Help</w:t>
      </w:r>
      <w:r w:rsidRPr="005B17D3">
        <w:t xml:space="preserve">.  </w:t>
      </w:r>
    </w:p>
    <w:p w14:paraId="57A76114" w14:textId="2146E560" w:rsidR="00BE52CE" w:rsidRPr="005B17D3" w:rsidRDefault="00BE52CE" w:rsidP="00EF3896">
      <w:pPr>
        <w:pStyle w:val="BodyText"/>
      </w:pPr>
      <w:r w:rsidRPr="005B17D3">
        <w:t xml:space="preserve">  </w:t>
      </w:r>
    </w:p>
    <w:p w14:paraId="4B441761" w14:textId="50E3C055" w:rsidR="00BE52CE" w:rsidRPr="005B17D3" w:rsidRDefault="00BE52CE" w:rsidP="00EF3896">
      <w:pPr>
        <w:pStyle w:val="BodyTextBullet2"/>
        <w:rPr>
          <w:b/>
        </w:rPr>
      </w:pPr>
      <w:r w:rsidRPr="005B17D3">
        <w:rPr>
          <w:b/>
        </w:rPr>
        <w:t>Using Context-Sensitive Help</w:t>
      </w:r>
    </w:p>
    <w:p w14:paraId="4C566E52" w14:textId="77777777" w:rsidR="005B1AA3" w:rsidRPr="005B17D3" w:rsidRDefault="005B1AA3" w:rsidP="00EF3896">
      <w:pPr>
        <w:pStyle w:val="BodyTextBullet2"/>
        <w:rPr>
          <w:b/>
        </w:rPr>
      </w:pPr>
    </w:p>
    <w:p w14:paraId="0E41B949" w14:textId="77777777" w:rsidR="00BE52CE" w:rsidRPr="005B17D3" w:rsidRDefault="00BE52CE" w:rsidP="00EF3896">
      <w:pPr>
        <w:pStyle w:val="Bullet"/>
        <w:numPr>
          <w:ilvl w:val="0"/>
          <w:numId w:val="0"/>
        </w:numPr>
        <w:ind w:left="360"/>
      </w:pPr>
      <w:r w:rsidRPr="005B17D3">
        <w:t>In ES</w:t>
      </w:r>
      <w:r w:rsidRPr="005B17D3">
        <w:fldChar w:fldCharType="begin"/>
      </w:r>
      <w:r w:rsidRPr="005B17D3">
        <w:instrText xml:space="preserve"> XE "ES" </w:instrText>
      </w:r>
      <w:r w:rsidRPr="005B17D3">
        <w:fldChar w:fldCharType="end"/>
      </w:r>
      <w:r w:rsidRPr="005B17D3">
        <w:t>, you can obtain information about windows or dialogs clicking the context-sensitive</w:t>
      </w:r>
      <w:r w:rsidRPr="005B17D3">
        <w:fldChar w:fldCharType="begin"/>
      </w:r>
      <w:r w:rsidRPr="005B17D3">
        <w:instrText xml:space="preserve"> XE "Context-sensitive:Help" </w:instrText>
      </w:r>
      <w:r w:rsidRPr="005B17D3">
        <w:fldChar w:fldCharType="end"/>
      </w:r>
      <w:r w:rsidRPr="005B17D3">
        <w:t xml:space="preserve"> help button</w:t>
      </w:r>
      <w:r w:rsidRPr="005B17D3">
        <w:rPr>
          <w:noProof/>
          <w:position w:val="-4"/>
        </w:rPr>
        <w:drawing>
          <wp:inline distT="0" distB="0" distL="0" distR="0" wp14:anchorId="1EFD72E3" wp14:editId="7C2D3CE9">
            <wp:extent cx="151130" cy="151130"/>
            <wp:effectExtent l="19050" t="0" r="1270" b="0"/>
            <wp:docPr id="1380" name="Picture 1380" descr="Help symbol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elp symbol icon"/>
                    <pic:cNvPicPr>
                      <a:picLocks noChangeAspect="1" noChangeArrowheads="1"/>
                    </pic:cNvPicPr>
                  </pic:nvPicPr>
                  <pic:blipFill>
                    <a:blip r:embed="rId26" cstate="print"/>
                    <a:srcRect/>
                    <a:stretch>
                      <a:fillRect/>
                    </a:stretch>
                  </pic:blipFill>
                  <pic:spPr bwMode="auto">
                    <a:xfrm>
                      <a:off x="0" y="0"/>
                      <a:ext cx="151130" cy="151130"/>
                    </a:xfrm>
                    <a:prstGeom prst="rect">
                      <a:avLst/>
                    </a:prstGeom>
                    <a:noFill/>
                    <a:ln w="9525">
                      <a:noFill/>
                      <a:miter lim="800000"/>
                      <a:headEnd/>
                      <a:tailEnd/>
                    </a:ln>
                  </pic:spPr>
                </pic:pic>
              </a:graphicData>
            </a:graphic>
          </wp:inline>
        </w:drawing>
      </w:r>
      <w:r w:rsidRPr="005B17D3">
        <w:t xml:space="preserve"> available ES in the upper right-hand corner of the System Help and Screen Help.</w:t>
      </w:r>
    </w:p>
    <w:p w14:paraId="0A6DDF38" w14:textId="77777777" w:rsidR="00BE52CE" w:rsidRPr="005B17D3" w:rsidRDefault="00BE52CE" w:rsidP="00EF3896">
      <w:pPr>
        <w:pStyle w:val="Bullet"/>
        <w:numPr>
          <w:ilvl w:val="0"/>
          <w:numId w:val="0"/>
        </w:numPr>
        <w:ind w:left="360"/>
      </w:pPr>
    </w:p>
    <w:p w14:paraId="34191593" w14:textId="77777777" w:rsidR="00BE52CE" w:rsidRPr="005B17D3" w:rsidRDefault="00BE52CE" w:rsidP="00EF3896">
      <w:pPr>
        <w:pStyle w:val="Bullet"/>
        <w:numPr>
          <w:ilvl w:val="0"/>
          <w:numId w:val="0"/>
        </w:numPr>
        <w:ind w:left="360"/>
        <w:rPr>
          <w:b/>
          <w:i/>
        </w:rPr>
      </w:pPr>
      <w:r w:rsidRPr="005B17D3">
        <w:rPr>
          <w:b/>
          <w:i/>
        </w:rPr>
        <w:t>System Help:</w:t>
      </w:r>
    </w:p>
    <w:p w14:paraId="415D8504" w14:textId="104C3F4C" w:rsidR="00BE52CE" w:rsidRPr="005B17D3" w:rsidRDefault="00BE52CE" w:rsidP="00EF3896">
      <w:pPr>
        <w:pStyle w:val="BodyText"/>
        <w:ind w:left="360" w:firstLine="360"/>
      </w:pPr>
      <w:r w:rsidRPr="005B17D3">
        <w:t>System Help is the top upper-right context-sensitive help button</w:t>
      </w:r>
      <w:r w:rsidRPr="005B17D3">
        <w:rPr>
          <w:noProof/>
        </w:rPr>
        <w:t xml:space="preserve"> </w:t>
      </w:r>
      <w:r w:rsidRPr="005B17D3">
        <w:rPr>
          <w:noProof/>
        </w:rPr>
        <w:drawing>
          <wp:inline distT="0" distB="0" distL="0" distR="0" wp14:anchorId="6E86BDAA" wp14:editId="422708E3">
            <wp:extent cx="151130" cy="151130"/>
            <wp:effectExtent l="19050" t="0" r="1270" b="0"/>
            <wp:docPr id="1387" name="Picture 1387" descr="Help symbol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elp symbol icon"/>
                    <pic:cNvPicPr>
                      <a:picLocks noChangeAspect="1" noChangeArrowheads="1"/>
                    </pic:cNvPicPr>
                  </pic:nvPicPr>
                  <pic:blipFill>
                    <a:blip r:embed="rId26" cstate="print"/>
                    <a:srcRect/>
                    <a:stretch>
                      <a:fillRect/>
                    </a:stretch>
                  </pic:blipFill>
                  <pic:spPr bwMode="auto">
                    <a:xfrm>
                      <a:off x="0" y="0"/>
                      <a:ext cx="151130" cy="151130"/>
                    </a:xfrm>
                    <a:prstGeom prst="rect">
                      <a:avLst/>
                    </a:prstGeom>
                    <a:noFill/>
                    <a:ln w="9525">
                      <a:noFill/>
                      <a:miter lim="800000"/>
                      <a:headEnd/>
                      <a:tailEnd/>
                    </a:ln>
                  </pic:spPr>
                </pic:pic>
              </a:graphicData>
            </a:graphic>
          </wp:inline>
        </w:drawing>
      </w:r>
      <w:r w:rsidRPr="005B17D3">
        <w:t>.</w:t>
      </w:r>
    </w:p>
    <w:p w14:paraId="58251296" w14:textId="77777777" w:rsidR="005B1AA3" w:rsidRPr="005B17D3" w:rsidRDefault="005B1AA3" w:rsidP="00EF3896">
      <w:pPr>
        <w:pStyle w:val="BodyText"/>
        <w:ind w:left="360" w:firstLine="360"/>
      </w:pPr>
    </w:p>
    <w:p w14:paraId="3BC4B169" w14:textId="77777777" w:rsidR="00BE52CE" w:rsidRPr="005B17D3" w:rsidRDefault="00BE52CE" w:rsidP="00EF3896">
      <w:pPr>
        <w:pStyle w:val="BodyText"/>
        <w:ind w:left="360"/>
        <w:rPr>
          <w:b/>
          <w:i/>
        </w:rPr>
      </w:pPr>
      <w:r w:rsidRPr="005B17D3">
        <w:rPr>
          <w:b/>
          <w:i/>
        </w:rPr>
        <w:t xml:space="preserve">Screen Help: </w:t>
      </w:r>
    </w:p>
    <w:p w14:paraId="03D6E383" w14:textId="77777777" w:rsidR="00BE52CE" w:rsidRPr="005B17D3" w:rsidRDefault="00BE52CE" w:rsidP="00EF3896">
      <w:pPr>
        <w:pStyle w:val="BodyText"/>
        <w:ind w:left="360"/>
      </w:pPr>
      <w:r w:rsidRPr="005B17D3">
        <w:tab/>
        <w:t xml:space="preserve">Screen Help is the lower upper-right context-sensitive help button </w:t>
      </w:r>
      <w:r w:rsidRPr="005B17D3">
        <w:rPr>
          <w:noProof/>
        </w:rPr>
        <w:drawing>
          <wp:inline distT="0" distB="0" distL="0" distR="0" wp14:anchorId="6E8CB61E" wp14:editId="27338BF2">
            <wp:extent cx="151130" cy="151130"/>
            <wp:effectExtent l="19050" t="0" r="1270" b="0"/>
            <wp:docPr id="1386" name="Picture 1386" descr="Help symbol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elp symbol icon"/>
                    <pic:cNvPicPr>
                      <a:picLocks noChangeAspect="1" noChangeArrowheads="1"/>
                    </pic:cNvPicPr>
                  </pic:nvPicPr>
                  <pic:blipFill>
                    <a:blip r:embed="rId26" cstate="print"/>
                    <a:srcRect/>
                    <a:stretch>
                      <a:fillRect/>
                    </a:stretch>
                  </pic:blipFill>
                  <pic:spPr bwMode="auto">
                    <a:xfrm>
                      <a:off x="0" y="0"/>
                      <a:ext cx="151130" cy="151130"/>
                    </a:xfrm>
                    <a:prstGeom prst="rect">
                      <a:avLst/>
                    </a:prstGeom>
                    <a:noFill/>
                    <a:ln w="9525">
                      <a:noFill/>
                      <a:miter lim="800000"/>
                      <a:headEnd/>
                      <a:tailEnd/>
                    </a:ln>
                  </pic:spPr>
                </pic:pic>
              </a:graphicData>
            </a:graphic>
          </wp:inline>
        </w:drawing>
      </w:r>
      <w:r w:rsidRPr="005B17D3">
        <w:t>.</w:t>
      </w:r>
    </w:p>
    <w:p w14:paraId="65E2CE50" w14:textId="77777777" w:rsidR="00BE52CE" w:rsidRPr="005B17D3" w:rsidRDefault="00BE52CE" w:rsidP="00EF3896">
      <w:pPr>
        <w:pStyle w:val="BodyText"/>
        <w:ind w:left="360"/>
      </w:pPr>
      <w:r w:rsidRPr="005B17D3">
        <w:t xml:space="preserve"> </w:t>
      </w:r>
    </w:p>
    <w:p w14:paraId="4911B5F8" w14:textId="77777777" w:rsidR="00BE52CE" w:rsidRPr="005B17D3" w:rsidRDefault="00BE52CE" w:rsidP="00474E83">
      <w:pPr>
        <w:pStyle w:val="NoteLightbulb"/>
        <w:rPr>
          <w:rStyle w:val="InstructionalText1Char"/>
          <w:b/>
          <w:bCs/>
          <w:i w:val="0"/>
          <w:iCs w:val="0"/>
        </w:rPr>
      </w:pPr>
      <w:r w:rsidRPr="005B17D3">
        <w:rPr>
          <w:b/>
          <w:bCs/>
        </w:rPr>
        <w:t xml:space="preserve">Note: </w:t>
      </w:r>
      <w:r w:rsidRPr="005B17D3">
        <w:t>If you roll over the Help icons in the application, screen tips will appear distinguishing between "System Help" and "Screen Help."</w:t>
      </w:r>
      <w:r w:rsidRPr="005B17D3">
        <w:rPr>
          <w:b/>
          <w:bCs/>
        </w:rPr>
        <w:t> </w:t>
      </w:r>
    </w:p>
    <w:p w14:paraId="477EBBF1" w14:textId="77777777" w:rsidR="00BE52CE" w:rsidRPr="005B17D3" w:rsidRDefault="00BE52CE" w:rsidP="00EF3896">
      <w:pPr>
        <w:pStyle w:val="Bullet"/>
        <w:numPr>
          <w:ilvl w:val="0"/>
          <w:numId w:val="0"/>
        </w:numPr>
        <w:ind w:left="360"/>
      </w:pPr>
    </w:p>
    <w:p w14:paraId="63FCE603" w14:textId="77777777" w:rsidR="00BE52CE" w:rsidRPr="005B17D3" w:rsidRDefault="00BE52CE" w:rsidP="00EF3896">
      <w:pPr>
        <w:pStyle w:val="Bullet"/>
        <w:numPr>
          <w:ilvl w:val="0"/>
          <w:numId w:val="0"/>
        </w:numPr>
        <w:ind w:left="360"/>
      </w:pPr>
    </w:p>
    <w:p w14:paraId="7810FCA5" w14:textId="77777777" w:rsidR="00BE52CE" w:rsidRPr="005B17D3" w:rsidRDefault="00BE52CE" w:rsidP="00EF3896">
      <w:pPr>
        <w:pStyle w:val="glsbody"/>
      </w:pPr>
      <w:r w:rsidRPr="005B17D3">
        <w:drawing>
          <wp:inline distT="0" distB="0" distL="0" distR="0" wp14:anchorId="7F8C7DE1" wp14:editId="4BC61F11">
            <wp:extent cx="1763486" cy="1763486"/>
            <wp:effectExtent l="0" t="0" r="8255" b="8255"/>
            <wp:docPr id="1406" name="Picture 1406" descr="Screen capture of System Help and Screen Hel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SH ScnShot new.gif"/>
                    <pic:cNvPicPr/>
                  </pic:nvPicPr>
                  <pic:blipFill rotWithShape="1">
                    <a:blip r:embed="rId27">
                      <a:extLst>
                        <a:ext uri="{28A0092B-C50C-407E-A947-70E740481C1C}">
                          <a14:useLocalDpi xmlns:a14="http://schemas.microsoft.com/office/drawing/2010/main" val="0"/>
                        </a:ext>
                      </a:extLst>
                    </a:blip>
                    <a:srcRect b="12322"/>
                    <a:stretch/>
                  </pic:blipFill>
                  <pic:spPr bwMode="auto">
                    <a:xfrm>
                      <a:off x="0" y="0"/>
                      <a:ext cx="1762125" cy="1762125"/>
                    </a:xfrm>
                    <a:prstGeom prst="rect">
                      <a:avLst/>
                    </a:prstGeom>
                    <a:ln>
                      <a:noFill/>
                    </a:ln>
                    <a:extLst>
                      <a:ext uri="{53640926-AAD7-44D8-BBD7-CCE9431645EC}">
                        <a14:shadowObscured xmlns:a14="http://schemas.microsoft.com/office/drawing/2010/main"/>
                      </a:ext>
                    </a:extLst>
                  </pic:spPr>
                </pic:pic>
              </a:graphicData>
            </a:graphic>
          </wp:inline>
        </w:drawing>
      </w:r>
    </w:p>
    <w:p w14:paraId="3EB933F0" w14:textId="00ADD470" w:rsidR="00BE52CE" w:rsidRPr="005B17D3" w:rsidRDefault="00BE52CE" w:rsidP="00EF3896">
      <w:pPr>
        <w:pStyle w:val="Caption"/>
      </w:pPr>
      <w:bookmarkStart w:id="143" w:name="_Toc31622364"/>
      <w:r w:rsidRPr="005B17D3">
        <w:t xml:space="preserve">Figure </w:t>
      </w:r>
      <w:r w:rsidRPr="005B17D3">
        <w:fldChar w:fldCharType="begin"/>
      </w:r>
      <w:r w:rsidRPr="005B17D3">
        <w:rPr>
          <w:b w:val="0"/>
          <w:bCs w:val="0"/>
        </w:rPr>
        <w:instrText xml:space="preserve"> SEQ Figure \* ARABIC </w:instrText>
      </w:r>
      <w:r w:rsidRPr="005B17D3">
        <w:fldChar w:fldCharType="separate"/>
      </w:r>
      <w:r w:rsidR="00C2105F" w:rsidRPr="005B17D3">
        <w:rPr>
          <w:b w:val="0"/>
          <w:bCs w:val="0"/>
          <w:noProof/>
        </w:rPr>
        <w:t>7</w:t>
      </w:r>
      <w:r w:rsidRPr="005B17D3">
        <w:rPr>
          <w:noProof/>
        </w:rPr>
        <w:fldChar w:fldCharType="end"/>
      </w:r>
      <w:r w:rsidRPr="005B17D3">
        <w:t>: System Help and Screen Help</w:t>
      </w:r>
      <w:bookmarkEnd w:id="143"/>
    </w:p>
    <w:p w14:paraId="620A4A8A" w14:textId="77777777" w:rsidR="00BE52CE" w:rsidRPr="005B17D3" w:rsidRDefault="00BE52CE" w:rsidP="00EF3896">
      <w:pPr>
        <w:pStyle w:val="BodyText"/>
      </w:pPr>
      <w:r w:rsidRPr="005B17D3">
        <w:t>(an online table of contents is a summary of your project with topics arranged by category)</w:t>
      </w:r>
    </w:p>
    <w:p w14:paraId="3FDA6D7E" w14:textId="77777777" w:rsidR="00BE52CE" w:rsidRPr="005B17D3" w:rsidRDefault="00BE52CE" w:rsidP="00EF3896">
      <w:pPr>
        <w:pStyle w:val="BodyText"/>
      </w:pPr>
    </w:p>
    <w:p w14:paraId="39A7610D" w14:textId="77777777" w:rsidR="00BE52CE" w:rsidRPr="005B17D3" w:rsidRDefault="00BE52CE" w:rsidP="00EF3896">
      <w:pPr>
        <w:pStyle w:val="BodyText"/>
        <w:rPr>
          <w:u w:val="single"/>
        </w:rPr>
      </w:pPr>
      <w:r w:rsidRPr="005B17D3">
        <w:rPr>
          <w:b/>
          <w:u w:val="single"/>
        </w:rPr>
        <w:t>ES Online Help Tool Bar</w:t>
      </w:r>
    </w:p>
    <w:p w14:paraId="6543073D" w14:textId="77777777" w:rsidR="00BE52CE" w:rsidRPr="005B17D3" w:rsidRDefault="00BE52CE" w:rsidP="00EF3896">
      <w:pPr>
        <w:pStyle w:val="BodyText"/>
      </w:pPr>
      <w:r w:rsidRPr="005B17D3">
        <w:t xml:space="preserve">To the left of the ES Online Help, above the table of contents pane, a tool bar contains </w:t>
      </w:r>
      <w:r w:rsidRPr="005B17D3">
        <w:rPr>
          <w:b/>
          <w:i/>
        </w:rPr>
        <w:t>Contents, Index, Search</w:t>
      </w:r>
      <w:r w:rsidRPr="005B17D3">
        <w:fldChar w:fldCharType="begin"/>
      </w:r>
      <w:r w:rsidRPr="005B17D3">
        <w:instrText xml:space="preserve"> XE "Search:input field" </w:instrText>
      </w:r>
      <w:r w:rsidRPr="005B17D3">
        <w:fldChar w:fldCharType="end"/>
      </w:r>
      <w:r w:rsidRPr="005B17D3">
        <w:t xml:space="preserve"> and </w:t>
      </w:r>
      <w:r w:rsidRPr="005B17D3">
        <w:rPr>
          <w:b/>
          <w:i/>
        </w:rPr>
        <w:t xml:space="preserve">Glossary </w:t>
      </w:r>
      <w:r w:rsidRPr="005B17D3">
        <w:t xml:space="preserve">links. </w:t>
      </w:r>
    </w:p>
    <w:p w14:paraId="57798EFE" w14:textId="77777777" w:rsidR="00BE52CE" w:rsidRPr="005B17D3" w:rsidRDefault="00BE52CE" w:rsidP="00EF3896">
      <w:pPr>
        <w:pStyle w:val="BodyText"/>
      </w:pPr>
    </w:p>
    <w:p w14:paraId="6D6F8C53" w14:textId="77777777" w:rsidR="00BE52CE" w:rsidRPr="005B17D3" w:rsidRDefault="00BE52CE" w:rsidP="00EF3896">
      <w:pPr>
        <w:pStyle w:val="BodyTextBullet2"/>
        <w:rPr>
          <w:b/>
          <w:i/>
        </w:rPr>
      </w:pPr>
      <w:r w:rsidRPr="005B17D3">
        <w:rPr>
          <w:b/>
          <w:i/>
        </w:rPr>
        <w:lastRenderedPageBreak/>
        <w:t xml:space="preserve">Contents: </w:t>
      </w:r>
    </w:p>
    <w:p w14:paraId="6B673520" w14:textId="77777777" w:rsidR="00BE52CE" w:rsidRPr="005B17D3" w:rsidRDefault="00BE52CE" w:rsidP="00EF3896">
      <w:pPr>
        <w:pStyle w:val="BodyTextBullet2"/>
      </w:pPr>
      <w:r w:rsidRPr="005B17D3">
        <w:t xml:space="preserve">Contents displays an expanded table of contents. </w:t>
      </w:r>
    </w:p>
    <w:p w14:paraId="716DF8E5" w14:textId="10850570" w:rsidR="00BE52CE" w:rsidRPr="005B17D3" w:rsidRDefault="00BE52CE" w:rsidP="00EF3896">
      <w:pPr>
        <w:pStyle w:val="ListBullet"/>
      </w:pPr>
      <w:r w:rsidRPr="005B17D3">
        <w:t>Books (</w:t>
      </w:r>
      <w:r w:rsidR="00606695" w:rsidRPr="005B17D3">
        <w:rPr>
          <w:noProof/>
        </w:rPr>
        <w:drawing>
          <wp:inline distT="0" distB="0" distL="0" distR="0" wp14:anchorId="0C3EE37C" wp14:editId="55B875DB">
            <wp:extent cx="244475" cy="223062"/>
            <wp:effectExtent l="0" t="0" r="3175" b="5715"/>
            <wp:docPr id="1457" name="Picture 1457" descr="C:\Users\VHAISHSplanR\workspace\HECMS_roboh\ESR Help Project\Images\TopLevel\closed_boo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VHAISHSplanR\workspace\HECMS_roboh\ESR Help Project\Images\TopLevel\closed_book.PNG"/>
                    <pic:cNvPicPr>
                      <a:picLocks noChangeAspect="1" noChangeArrowheads="1"/>
                    </pic:cNvPicPr>
                  </pic:nvPicPr>
                  <pic:blipFill rotWithShape="1">
                    <a:blip r:embed="rId28">
                      <a:extLst>
                        <a:ext uri="{28A0092B-C50C-407E-A947-70E740481C1C}">
                          <a14:useLocalDpi xmlns:a14="http://schemas.microsoft.com/office/drawing/2010/main" val="0"/>
                        </a:ext>
                      </a:extLst>
                    </a:blip>
                    <a:srcRect t="19246"/>
                    <a:stretch/>
                  </pic:blipFill>
                  <pic:spPr bwMode="auto">
                    <a:xfrm>
                      <a:off x="0" y="0"/>
                      <a:ext cx="244475" cy="223062"/>
                    </a:xfrm>
                    <a:prstGeom prst="rect">
                      <a:avLst/>
                    </a:prstGeom>
                    <a:noFill/>
                    <a:ln>
                      <a:noFill/>
                    </a:ln>
                    <a:extLst>
                      <a:ext uri="{53640926-AAD7-44D8-BBD7-CCE9431645EC}">
                        <a14:shadowObscured xmlns:a14="http://schemas.microsoft.com/office/drawing/2010/main"/>
                      </a:ext>
                    </a:extLst>
                  </pic:spPr>
                </pic:pic>
              </a:graphicData>
            </a:graphic>
          </wp:inline>
        </w:drawing>
      </w:r>
      <w:r w:rsidR="00606695" w:rsidRPr="005B17D3">
        <w:t xml:space="preserve">, </w:t>
      </w:r>
      <w:r w:rsidR="00606695" w:rsidRPr="005B17D3">
        <w:rPr>
          <w:noProof/>
        </w:rPr>
        <w:drawing>
          <wp:inline distT="0" distB="0" distL="0" distR="0" wp14:anchorId="7447364C" wp14:editId="502758C3">
            <wp:extent cx="255270" cy="233680"/>
            <wp:effectExtent l="0" t="0" r="0" b="0"/>
            <wp:docPr id="1458" name="Picture 1458" descr="C:\Users\VHAISHSplanR\workspace\HECMS_roboh\ESR Help Project\Images\TopLevel\open_boo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VHAISHSplanR\workspace\HECMS_roboh\ESR Help Project\Images\TopLevel\open_book.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55270" cy="233680"/>
                    </a:xfrm>
                    <a:prstGeom prst="rect">
                      <a:avLst/>
                    </a:prstGeom>
                    <a:noFill/>
                    <a:ln>
                      <a:noFill/>
                    </a:ln>
                  </pic:spPr>
                </pic:pic>
              </a:graphicData>
            </a:graphic>
          </wp:inline>
        </w:drawing>
      </w:r>
      <w:r w:rsidRPr="005B17D3">
        <w:t xml:space="preserve">) </w:t>
      </w:r>
    </w:p>
    <w:p w14:paraId="22F2552A" w14:textId="2F3FC168" w:rsidR="00BE52CE" w:rsidRPr="005B17D3" w:rsidRDefault="00BE52CE" w:rsidP="00EF3896">
      <w:pPr>
        <w:pStyle w:val="ListBullet"/>
      </w:pPr>
      <w:r w:rsidRPr="005B17D3">
        <w:t>Topics (</w:t>
      </w:r>
      <w:r w:rsidR="00606695" w:rsidRPr="005B17D3">
        <w:rPr>
          <w:noProof/>
        </w:rPr>
        <w:drawing>
          <wp:inline distT="0" distB="0" distL="0" distR="0" wp14:anchorId="07C13EC4" wp14:editId="30C9939A">
            <wp:extent cx="233680" cy="212725"/>
            <wp:effectExtent l="0" t="0" r="0" b="0"/>
            <wp:docPr id="1459" name="Picture 1459" descr="C:\Users\VHAISHSplanR\workspace\HECMS_roboh\ESR Help Project\Images\TopLevel\top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VHAISHSplanR\workspace\HECMS_roboh\ESR Help Project\Images\TopLevel\topic.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33680" cy="212725"/>
                    </a:xfrm>
                    <a:prstGeom prst="rect">
                      <a:avLst/>
                    </a:prstGeom>
                    <a:noFill/>
                    <a:ln>
                      <a:noFill/>
                    </a:ln>
                  </pic:spPr>
                </pic:pic>
              </a:graphicData>
            </a:graphic>
          </wp:inline>
        </w:drawing>
      </w:r>
      <w:r w:rsidRPr="005B17D3">
        <w:t xml:space="preserve">) are categories of information </w:t>
      </w:r>
      <w:r w:rsidR="00606695" w:rsidRPr="005B17D3">
        <w:t>in the ES online help. Clicking</w:t>
      </w:r>
      <w:r w:rsidR="00606695" w:rsidRPr="005B17D3">
        <w:rPr>
          <w:noProof/>
        </w:rPr>
        <w:drawing>
          <wp:inline distT="0" distB="0" distL="0" distR="0" wp14:anchorId="3781D600" wp14:editId="7D4E3E71">
            <wp:extent cx="233680" cy="212725"/>
            <wp:effectExtent l="0" t="0" r="0" b="0"/>
            <wp:docPr id="1460" name="Picture 1460" descr="C:\Users\VHAISHSplanR\workspace\HECMS_roboh\ESR Help Project\Images\TopLevel\top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VHAISHSplanR\workspace\HECMS_roboh\ESR Help Project\Images\TopLevel\topic.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33680" cy="212725"/>
                    </a:xfrm>
                    <a:prstGeom prst="rect">
                      <a:avLst/>
                    </a:prstGeom>
                    <a:noFill/>
                    <a:ln>
                      <a:noFill/>
                    </a:ln>
                  </pic:spPr>
                </pic:pic>
              </a:graphicData>
            </a:graphic>
          </wp:inline>
        </w:drawing>
      </w:r>
      <w:r w:rsidRPr="005B17D3">
        <w:t>, you can view the contents of topic in the main screen located to the right.</w:t>
      </w:r>
    </w:p>
    <w:p w14:paraId="7F90C6E6" w14:textId="77777777" w:rsidR="005B1AA3" w:rsidRPr="005B17D3" w:rsidRDefault="005B1AA3" w:rsidP="00EF3896">
      <w:pPr>
        <w:pStyle w:val="BodyTextBullet2"/>
        <w:rPr>
          <w:b/>
          <w:i/>
        </w:rPr>
      </w:pPr>
    </w:p>
    <w:p w14:paraId="45B9FC5B" w14:textId="2AD319C8" w:rsidR="00BE52CE" w:rsidRPr="005B17D3" w:rsidRDefault="00BE52CE" w:rsidP="00EF3896">
      <w:pPr>
        <w:pStyle w:val="BodyTextBullet2"/>
        <w:rPr>
          <w:b/>
          <w:i/>
        </w:rPr>
      </w:pPr>
      <w:r w:rsidRPr="005B17D3">
        <w:rPr>
          <w:b/>
          <w:i/>
        </w:rPr>
        <w:t xml:space="preserve">Index: </w:t>
      </w:r>
    </w:p>
    <w:p w14:paraId="0B130F92" w14:textId="188535F0" w:rsidR="00BE52CE" w:rsidRPr="005B17D3" w:rsidRDefault="00BE52CE" w:rsidP="00EF3896">
      <w:pPr>
        <w:pStyle w:val="BodyTextBullet2"/>
      </w:pPr>
      <w:r w:rsidRPr="005B17D3">
        <w:rPr>
          <w:position w:val="-4"/>
        </w:rPr>
        <w:t>Index</w:t>
      </w:r>
      <w:r w:rsidRPr="005B17D3">
        <w:t xml:space="preserve"> </w:t>
      </w:r>
      <w:r w:rsidRPr="005B17D3">
        <w:fldChar w:fldCharType="begin"/>
      </w:r>
      <w:r w:rsidRPr="005B17D3">
        <w:instrText xml:space="preserve"> XE "View:Using Help Window:Index" </w:instrText>
      </w:r>
      <w:r w:rsidRPr="005B17D3">
        <w:fldChar w:fldCharType="end"/>
      </w:r>
      <w:r w:rsidRPr="005B17D3">
        <w:t>displays a multi-level list of keywords and keyword phrases. These terms are associated with topics in the ES online help and the keywords are intended to direct you to specific topics within the ES online help. Click the keyword to launch a topic from the table of contents to the main screen. If the keyword is used with more than one topic, a list of topics display</w:t>
      </w:r>
      <w:r w:rsidR="008950CD" w:rsidRPr="005B17D3">
        <w:t>s</w:t>
      </w:r>
      <w:r w:rsidRPr="005B17D3">
        <w:t xml:space="preserve"> under the keyword or keyword phrase in which the keyword or keyword phrase appears.</w:t>
      </w:r>
    </w:p>
    <w:p w14:paraId="73FFDD9D" w14:textId="77777777" w:rsidR="00474E83" w:rsidRPr="005B17D3" w:rsidRDefault="00474E83" w:rsidP="00EF3896">
      <w:pPr>
        <w:pStyle w:val="BodyTextBullet2"/>
        <w:rPr>
          <w:b/>
          <w:i/>
        </w:rPr>
      </w:pPr>
    </w:p>
    <w:p w14:paraId="754905B7" w14:textId="0416A68B" w:rsidR="00BE52CE" w:rsidRPr="005B17D3" w:rsidRDefault="00BE52CE" w:rsidP="00EF3896">
      <w:pPr>
        <w:pStyle w:val="BodyTextBullet2"/>
        <w:rPr>
          <w:b/>
          <w:i/>
        </w:rPr>
      </w:pPr>
      <w:r w:rsidRPr="005B17D3">
        <w:rPr>
          <w:b/>
          <w:i/>
        </w:rPr>
        <w:t>Search:</w:t>
      </w:r>
      <w:r w:rsidRPr="005B17D3">
        <w:rPr>
          <w:b/>
          <w:i/>
        </w:rPr>
        <w:fldChar w:fldCharType="begin"/>
      </w:r>
      <w:r w:rsidRPr="005B17D3">
        <w:rPr>
          <w:b/>
          <w:i/>
        </w:rPr>
        <w:instrText xml:space="preserve"> XE "Search:in Online Help" </w:instrText>
      </w:r>
      <w:r w:rsidRPr="005B17D3">
        <w:rPr>
          <w:b/>
          <w:i/>
        </w:rPr>
        <w:fldChar w:fldCharType="end"/>
      </w:r>
      <w:r w:rsidRPr="005B17D3">
        <w:rPr>
          <w:b/>
          <w:i/>
        </w:rPr>
        <w:t xml:space="preserve"> </w:t>
      </w:r>
    </w:p>
    <w:p w14:paraId="0D6D27BB" w14:textId="77777777" w:rsidR="00BE52CE" w:rsidRPr="005B17D3" w:rsidRDefault="00BE52CE" w:rsidP="00EF3896">
      <w:pPr>
        <w:pStyle w:val="BodyTextBullet2"/>
      </w:pPr>
      <w:r w:rsidRPr="005B17D3">
        <w:rPr>
          <w:position w:val="-4"/>
        </w:rPr>
        <w:t>Search</w:t>
      </w:r>
      <w:r w:rsidRPr="005B17D3">
        <w:t xml:space="preserve"> </w:t>
      </w:r>
      <w:r w:rsidRPr="005B17D3">
        <w:fldChar w:fldCharType="begin"/>
      </w:r>
      <w:r w:rsidRPr="005B17D3">
        <w:instrText xml:space="preserve"> XE "View:Using Help Window:Search" </w:instrText>
      </w:r>
      <w:r w:rsidRPr="005B17D3">
        <w:fldChar w:fldCharType="end"/>
      </w:r>
      <w:r w:rsidRPr="005B17D3">
        <w:t>provides a way to explore the content of the ES online help and find matches to ES</w:t>
      </w:r>
      <w:r w:rsidRPr="005B17D3">
        <w:fldChar w:fldCharType="begin"/>
      </w:r>
      <w:r w:rsidRPr="005B17D3">
        <w:instrText xml:space="preserve"> XE "</w:instrText>
      </w:r>
      <w:r w:rsidRPr="005B17D3">
        <w:rPr>
          <w:rStyle w:val="Expandingtext"/>
        </w:rPr>
        <w:instrText>User</w:instrText>
      </w:r>
      <w:r w:rsidRPr="005B17D3">
        <w:instrText xml:space="preserve">" </w:instrText>
      </w:r>
      <w:r w:rsidRPr="005B17D3">
        <w:fldChar w:fldCharType="end"/>
      </w:r>
      <w:r w:rsidRPr="005B17D3">
        <w:t xml:space="preserve">-defined words. Unlike </w:t>
      </w:r>
      <w:r w:rsidRPr="005B17D3">
        <w:rPr>
          <w:position w:val="-4"/>
        </w:rPr>
        <w:t>Index</w:t>
      </w:r>
      <w:r w:rsidRPr="005B17D3">
        <w:t xml:space="preserve"> that lists author-defined keywords such as terms, synonyms, and cross-references, </w:t>
      </w:r>
      <w:r w:rsidRPr="005B17D3">
        <w:rPr>
          <w:position w:val="-4"/>
        </w:rPr>
        <w:t>Search</w:t>
      </w:r>
      <w:r w:rsidRPr="005B17D3">
        <w:t xml:space="preserve"> lists words used within the content of topics. To find a topic in which the word appears, click the letter link to display the words that begin with the letter being searched for. Words that appear once are in bold. Words that appear in multiple topics are listed with numbers. Click on a number to display the topic in the right-hand pane in which the word appears.</w:t>
      </w:r>
    </w:p>
    <w:p w14:paraId="3C81933A" w14:textId="77777777" w:rsidR="00474E83" w:rsidRPr="005B17D3" w:rsidRDefault="00474E83" w:rsidP="00EF3896">
      <w:pPr>
        <w:pStyle w:val="BodyTextBullet2"/>
        <w:rPr>
          <w:b/>
          <w:i/>
        </w:rPr>
      </w:pPr>
    </w:p>
    <w:p w14:paraId="22FDAC51" w14:textId="39E5B5F0" w:rsidR="00606695" w:rsidRPr="005B17D3" w:rsidRDefault="00606695" w:rsidP="00EF3896">
      <w:pPr>
        <w:pStyle w:val="BodyTextBullet2"/>
        <w:rPr>
          <w:b/>
          <w:i/>
        </w:rPr>
      </w:pPr>
      <w:r w:rsidRPr="005B17D3">
        <w:rPr>
          <w:b/>
          <w:i/>
        </w:rPr>
        <w:t xml:space="preserve">Glossary: </w:t>
      </w:r>
    </w:p>
    <w:p w14:paraId="4123BC0E" w14:textId="4972EBBD" w:rsidR="00BE52CE" w:rsidRPr="005B17D3" w:rsidRDefault="00BE52CE" w:rsidP="00EF3896">
      <w:pPr>
        <w:pStyle w:val="BodyTextBullet2"/>
      </w:pPr>
      <w:r w:rsidRPr="005B17D3">
        <w:rPr>
          <w:position w:val="-4"/>
        </w:rPr>
        <w:t>Glossary</w:t>
      </w:r>
      <w:r w:rsidRPr="005B17D3">
        <w:t xml:space="preserve"> </w:t>
      </w:r>
      <w:r w:rsidRPr="005B17D3">
        <w:fldChar w:fldCharType="begin"/>
      </w:r>
      <w:r w:rsidRPr="005B17D3">
        <w:instrText xml:space="preserve"> XE "View:Using Help Window:Glossary" </w:instrText>
      </w:r>
      <w:r w:rsidRPr="005B17D3">
        <w:fldChar w:fldCharType="end"/>
      </w:r>
      <w:r w:rsidRPr="005B17D3">
        <w:t>provides a list of terms and definitions related to the subject matter in ES. Click a letter in the top pane and see corresponding definitions that begin with the letter clicked in the lower pane.</w:t>
      </w:r>
    </w:p>
    <w:p w14:paraId="12F23064" w14:textId="585A383C" w:rsidR="00BE52CE" w:rsidRPr="005B17D3" w:rsidRDefault="00CC20C2" w:rsidP="00EF3896">
      <w:pPr>
        <w:pStyle w:val="BodyTextBullet2"/>
        <w:jc w:val="center"/>
      </w:pPr>
      <w:bookmarkStart w:id="144" w:name="_Toc399166511"/>
      <w:bookmarkStart w:id="145" w:name="_Toc399166569"/>
      <w:bookmarkStart w:id="146" w:name="_Toc478746647"/>
      <w:bookmarkStart w:id="147" w:name="_Toc482888578"/>
      <w:r w:rsidRPr="005B17D3">
        <w:rPr>
          <w:noProof/>
        </w:rPr>
        <w:lastRenderedPageBreak/>
        <w:drawing>
          <wp:inline distT="0" distB="0" distL="0" distR="0" wp14:anchorId="182C2AFE" wp14:editId="013DD334">
            <wp:extent cx="5048250" cy="2736087"/>
            <wp:effectExtent l="0" t="0" r="0" b="7620"/>
            <wp:docPr id="1517" name="Picture 1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59597" cy="2742237"/>
                    </a:xfrm>
                    <a:prstGeom prst="rect">
                      <a:avLst/>
                    </a:prstGeom>
                  </pic:spPr>
                </pic:pic>
              </a:graphicData>
            </a:graphic>
          </wp:inline>
        </w:drawing>
      </w:r>
    </w:p>
    <w:p w14:paraId="703734DB" w14:textId="14F3DE6A" w:rsidR="00BE52CE" w:rsidRPr="005B17D3" w:rsidRDefault="00BE52CE" w:rsidP="00EF3896">
      <w:pPr>
        <w:pStyle w:val="Caption"/>
      </w:pPr>
      <w:bookmarkStart w:id="148" w:name="_Toc31622365"/>
      <w:r w:rsidRPr="005B17D3">
        <w:t xml:space="preserve">Figure </w:t>
      </w:r>
      <w:r w:rsidRPr="005B17D3">
        <w:rPr>
          <w:noProof/>
        </w:rPr>
        <w:fldChar w:fldCharType="begin"/>
      </w:r>
      <w:r w:rsidRPr="005B17D3">
        <w:rPr>
          <w:noProof/>
        </w:rPr>
        <w:instrText xml:space="preserve"> SEQ Figure \* ARABIC </w:instrText>
      </w:r>
      <w:r w:rsidRPr="005B17D3">
        <w:rPr>
          <w:noProof/>
        </w:rPr>
        <w:fldChar w:fldCharType="separate"/>
      </w:r>
      <w:r w:rsidR="00C2105F" w:rsidRPr="005B17D3">
        <w:rPr>
          <w:noProof/>
        </w:rPr>
        <w:t>8</w:t>
      </w:r>
      <w:r w:rsidRPr="005B17D3">
        <w:rPr>
          <w:noProof/>
        </w:rPr>
        <w:fldChar w:fldCharType="end"/>
      </w:r>
      <w:r w:rsidRPr="005B17D3">
        <w:t>: ES Online Help Introduction, Tool Bar above the Table of Contents, and Topic links in the Table of Contents</w:t>
      </w:r>
      <w:bookmarkEnd w:id="144"/>
      <w:bookmarkEnd w:id="145"/>
      <w:bookmarkEnd w:id="146"/>
      <w:bookmarkEnd w:id="147"/>
      <w:bookmarkEnd w:id="148"/>
    </w:p>
    <w:p w14:paraId="10F3AF2C" w14:textId="77777777" w:rsidR="00BE52CE" w:rsidRPr="005B17D3" w:rsidRDefault="00BE52CE" w:rsidP="00EF3896">
      <w:pPr>
        <w:rPr>
          <w:sz w:val="8"/>
          <w:szCs w:val="8"/>
        </w:rPr>
      </w:pPr>
    </w:p>
    <w:p w14:paraId="6F93D6F7" w14:textId="202A9D86" w:rsidR="00BE52CE" w:rsidRPr="005B17D3" w:rsidRDefault="00BE52CE" w:rsidP="00EF3896">
      <w:pPr>
        <w:pStyle w:val="BodyText"/>
      </w:pPr>
      <w:r w:rsidRPr="005B17D3">
        <w:t>ES online help uses Adobe RoboHelp’s 201</w:t>
      </w:r>
      <w:r w:rsidR="005B1AA3" w:rsidRPr="005B17D3">
        <w:t>7</w:t>
      </w:r>
      <w:r w:rsidRPr="005B17D3">
        <w:t xml:space="preserve"> WebHelp as its output</w:t>
      </w:r>
      <w:r w:rsidR="00103C80" w:rsidRPr="005B17D3">
        <w:t xml:space="preserve"> </w:t>
      </w:r>
      <w:r w:rsidRPr="005B17D3">
        <w:t xml:space="preserve">and is </w:t>
      </w:r>
      <w:hyperlink w:anchor="Accessibility" w:history="1">
        <w:r w:rsidR="00234119" w:rsidRPr="005B17D3">
          <w:rPr>
            <w:rStyle w:val="Hyperlink"/>
          </w:rPr>
          <w:t>508-</w:t>
        </w:r>
        <w:r w:rsidRPr="005B17D3">
          <w:rPr>
            <w:rStyle w:val="Hyperlink"/>
          </w:rPr>
          <w:t>compliant</w:t>
        </w:r>
      </w:hyperlink>
      <w:r w:rsidRPr="005B17D3">
        <w:t>. The online help opens in your web browser as a new</w:t>
      </w:r>
      <w:r w:rsidRPr="005B17D3">
        <w:fldChar w:fldCharType="begin"/>
      </w:r>
      <w:r w:rsidRPr="005B17D3">
        <w:instrText xml:space="preserve"> XE "</w:instrText>
      </w:r>
      <w:r w:rsidRPr="005B17D3">
        <w:rPr>
          <w:b/>
        </w:rPr>
        <w:instrText>New</w:instrText>
      </w:r>
      <w:r w:rsidRPr="005B17D3">
        <w:instrText xml:space="preserve">:window" </w:instrText>
      </w:r>
      <w:r w:rsidRPr="005B17D3">
        <w:fldChar w:fldCharType="end"/>
      </w:r>
      <w:r w:rsidRPr="005B17D3">
        <w:t xml:space="preserve"> window.</w:t>
      </w:r>
    </w:p>
    <w:p w14:paraId="15AAB379" w14:textId="77777777" w:rsidR="00BE52CE" w:rsidRPr="005B17D3" w:rsidRDefault="00BE52CE" w:rsidP="00EF3896">
      <w:pPr>
        <w:keepNext/>
        <w:rPr>
          <w:b/>
          <w:bCs/>
          <w:szCs w:val="22"/>
        </w:rPr>
      </w:pPr>
    </w:p>
    <w:p w14:paraId="50B3F89B" w14:textId="7B073EA7" w:rsidR="00BE52CE" w:rsidRPr="005B17D3" w:rsidRDefault="00BE52CE" w:rsidP="00EF3896">
      <w:pPr>
        <w:keepNext/>
        <w:rPr>
          <w:b/>
          <w:bCs/>
          <w:szCs w:val="22"/>
          <w:u w:val="single"/>
        </w:rPr>
      </w:pPr>
      <w:r w:rsidRPr="005B17D3">
        <w:rPr>
          <w:b/>
          <w:bCs/>
          <w:szCs w:val="22"/>
          <w:u w:val="single"/>
        </w:rPr>
        <w:t>Other buttons and functions</w:t>
      </w:r>
    </w:p>
    <w:p w14:paraId="5FFB9543" w14:textId="77777777" w:rsidR="00474E83" w:rsidRPr="005B17D3" w:rsidRDefault="00474E83" w:rsidP="00EF3896">
      <w:pPr>
        <w:keepNext/>
        <w:rPr>
          <w:b/>
          <w:bCs/>
          <w:szCs w:val="22"/>
          <w:u w:val="single"/>
        </w:rPr>
      </w:pPr>
    </w:p>
    <w:p w14:paraId="23552F5F" w14:textId="77777777" w:rsidR="00BE52CE" w:rsidRPr="005B17D3" w:rsidRDefault="00BE52CE" w:rsidP="00EF3896">
      <w:pPr>
        <w:pStyle w:val="ScreenField"/>
      </w:pPr>
      <w:r w:rsidRPr="005B17D3">
        <w:t>Hide/Show the left pane</w:t>
      </w:r>
    </w:p>
    <w:p w14:paraId="160719EB" w14:textId="7806DC94" w:rsidR="00BE52CE" w:rsidRPr="005B17D3" w:rsidRDefault="00BE52CE" w:rsidP="00EF3896">
      <w:pPr>
        <w:pStyle w:val="BodyText3"/>
        <w:ind w:left="720"/>
      </w:pPr>
      <w:r w:rsidRPr="005B17D3">
        <w:t>Provides a larger viewing area of the open topic and hide the left pane.</w:t>
      </w:r>
    </w:p>
    <w:p w14:paraId="297A0E03" w14:textId="77777777" w:rsidR="00BE52CE" w:rsidRPr="005B17D3" w:rsidRDefault="00BE52CE" w:rsidP="00EF3896">
      <w:pPr>
        <w:pStyle w:val="NumberedList"/>
        <w:ind w:left="1800"/>
      </w:pPr>
      <w:r w:rsidRPr="005B17D3">
        <w:t xml:space="preserve">Click the </w:t>
      </w:r>
      <w:r w:rsidRPr="005B17D3">
        <w:rPr>
          <w:b/>
        </w:rPr>
        <w:t>Hide</w:t>
      </w:r>
      <w:r w:rsidRPr="005B17D3">
        <w:t xml:space="preserve"> link in the upper left side of the right pane to hide the left pane.</w:t>
      </w:r>
    </w:p>
    <w:p w14:paraId="4A784110" w14:textId="77777777" w:rsidR="00BE52CE" w:rsidRPr="005B17D3" w:rsidRDefault="00BE52CE" w:rsidP="00EF3896">
      <w:pPr>
        <w:pStyle w:val="NumberedList"/>
        <w:ind w:left="1800"/>
      </w:pPr>
      <w:r w:rsidRPr="005B17D3">
        <w:t xml:space="preserve">Click the </w:t>
      </w:r>
      <w:r w:rsidRPr="005B17D3">
        <w:rPr>
          <w:b/>
        </w:rPr>
        <w:t>Show</w:t>
      </w:r>
      <w:r w:rsidRPr="005B17D3">
        <w:rPr>
          <w:b/>
          <w:i/>
        </w:rPr>
        <w:t xml:space="preserve"> </w:t>
      </w:r>
      <w:r w:rsidRPr="005B17D3">
        <w:t>link in the upper left side of the pane to show the left pane.</w:t>
      </w:r>
    </w:p>
    <w:p w14:paraId="4A9E243A" w14:textId="77777777" w:rsidR="005B1AA3" w:rsidRPr="005B17D3" w:rsidRDefault="005B1AA3" w:rsidP="00EF3896">
      <w:pPr>
        <w:pStyle w:val="ScreenField"/>
      </w:pPr>
    </w:p>
    <w:p w14:paraId="0264D098" w14:textId="702B5D10" w:rsidR="00BE52CE" w:rsidRPr="005B17D3" w:rsidRDefault="00BE52CE" w:rsidP="00EF3896">
      <w:pPr>
        <w:pStyle w:val="ScreenField"/>
      </w:pPr>
      <w:r w:rsidRPr="005B17D3">
        <w:t>Browser Toolbar</w:t>
      </w:r>
    </w:p>
    <w:p w14:paraId="70A2F929" w14:textId="46FEF1D9" w:rsidR="00BE52CE" w:rsidRPr="005B17D3" w:rsidRDefault="00BE52CE" w:rsidP="00EF3896">
      <w:pPr>
        <w:pStyle w:val="BodyText3"/>
        <w:ind w:left="720"/>
      </w:pPr>
      <w:r w:rsidRPr="005B17D3">
        <w:t xml:space="preserve">Since there is not a browser toolbar at the top of the ES online help window, right-click within ES online help window and select either </w:t>
      </w:r>
      <w:r w:rsidRPr="005B17D3">
        <w:rPr>
          <w:b/>
        </w:rPr>
        <w:t>Back</w:t>
      </w:r>
      <w:r w:rsidRPr="005B17D3">
        <w:t xml:space="preserve"> or </w:t>
      </w:r>
      <w:r w:rsidRPr="005B17D3">
        <w:rPr>
          <w:b/>
        </w:rPr>
        <w:t>Forward</w:t>
      </w:r>
      <w:r w:rsidRPr="005B17D3">
        <w:t xml:space="preserve"> to go back and forward through the history of visited topics, print a topic, or perform other tasks available within the Windows context-sensitive</w:t>
      </w:r>
      <w:r w:rsidRPr="005B17D3">
        <w:fldChar w:fldCharType="begin"/>
      </w:r>
      <w:r w:rsidRPr="005B17D3">
        <w:instrText xml:space="preserve"> XE "</w:instrText>
      </w:r>
      <w:r w:rsidRPr="005B17D3">
        <w:rPr>
          <w:b/>
        </w:rPr>
        <w:instrText>Context-sensitive</w:instrText>
      </w:r>
      <w:r w:rsidRPr="005B17D3">
        <w:instrText xml:space="preserve">:commands" </w:instrText>
      </w:r>
      <w:r w:rsidRPr="005B17D3">
        <w:fldChar w:fldCharType="end"/>
      </w:r>
      <w:r w:rsidRPr="005B17D3">
        <w:t xml:space="preserve"> commands.</w:t>
      </w:r>
    </w:p>
    <w:p w14:paraId="3D90E753" w14:textId="77777777" w:rsidR="00474E83" w:rsidRPr="005B17D3" w:rsidRDefault="00474E83" w:rsidP="00EF3896">
      <w:pPr>
        <w:pStyle w:val="BodyText3"/>
        <w:ind w:left="720"/>
      </w:pPr>
    </w:p>
    <w:p w14:paraId="373D7E9A" w14:textId="77777777" w:rsidR="00BE52CE" w:rsidRPr="005B17D3" w:rsidRDefault="00BE52CE" w:rsidP="00474E83">
      <w:pPr>
        <w:pStyle w:val="NoteLightbulb"/>
      </w:pPr>
      <w:r w:rsidRPr="005B17D3">
        <w:rPr>
          <w:b/>
        </w:rPr>
        <w:t>Note</w:t>
      </w:r>
      <w:r w:rsidRPr="005B17D3">
        <w:t xml:space="preserve">: The </w:t>
      </w:r>
      <w:r w:rsidRPr="005B17D3">
        <w:rPr>
          <w:b/>
        </w:rPr>
        <w:t>Forward</w:t>
      </w:r>
      <w:r w:rsidRPr="005B17D3">
        <w:t xml:space="preserve"> command is only available if the </w:t>
      </w:r>
      <w:r w:rsidRPr="005B17D3">
        <w:rPr>
          <w:b/>
        </w:rPr>
        <w:t>Back</w:t>
      </w:r>
      <w:r w:rsidRPr="005B17D3">
        <w:t xml:space="preserve"> command has been used first. At that point the </w:t>
      </w:r>
      <w:r w:rsidRPr="005B17D3">
        <w:rPr>
          <w:b/>
        </w:rPr>
        <w:t>Forward</w:t>
      </w:r>
      <w:r w:rsidRPr="005B17D3">
        <w:t xml:space="preserve"> command becomes available.</w:t>
      </w:r>
    </w:p>
    <w:p w14:paraId="4D2EA94B" w14:textId="77777777" w:rsidR="00BE52CE" w:rsidRPr="005B17D3" w:rsidRDefault="00BE52CE" w:rsidP="00EF3896">
      <w:pPr>
        <w:pStyle w:val="BodyText3"/>
        <w:ind w:left="720"/>
      </w:pPr>
      <w:r w:rsidRPr="005B17D3">
        <w:t xml:space="preserve">The table of contents on the left side of the ES online help can also be used to navigate throughout the ES online help. </w:t>
      </w:r>
    </w:p>
    <w:p w14:paraId="4E87B386" w14:textId="77777777" w:rsidR="00474E83" w:rsidRPr="005B17D3" w:rsidRDefault="00474E83" w:rsidP="00EF3896">
      <w:pPr>
        <w:pStyle w:val="ScreenField"/>
      </w:pPr>
    </w:p>
    <w:p w14:paraId="122189CD" w14:textId="2021DF7E" w:rsidR="00BE52CE" w:rsidRPr="005B17D3" w:rsidRDefault="00BE52CE" w:rsidP="00EF3896">
      <w:pPr>
        <w:pStyle w:val="ScreenField"/>
      </w:pPr>
      <w:r w:rsidRPr="005B17D3">
        <w:t>WebHelp Build Date</w:t>
      </w:r>
    </w:p>
    <w:p w14:paraId="2BB03200" w14:textId="77777777" w:rsidR="00BE52CE" w:rsidRPr="005B17D3" w:rsidRDefault="00BE52CE" w:rsidP="00EF3896">
      <w:pPr>
        <w:pStyle w:val="BodyText3"/>
        <w:ind w:left="605"/>
      </w:pPr>
      <w:r w:rsidRPr="005B17D3">
        <w:lastRenderedPageBreak/>
        <w:t xml:space="preserve">Click the </w:t>
      </w:r>
      <w:r w:rsidRPr="005B17D3">
        <w:rPr>
          <w:b/>
        </w:rPr>
        <w:t>Systems Parameters</w:t>
      </w:r>
      <w:r w:rsidRPr="005B17D3">
        <w:t xml:space="preserve"> topic to view the WebHelp Build Date. The build date is next to the topic title.</w:t>
      </w:r>
    </w:p>
    <w:p w14:paraId="7E0EFD8C" w14:textId="77777777" w:rsidR="00474E83" w:rsidRPr="005B17D3" w:rsidRDefault="00474E83" w:rsidP="00EF3896">
      <w:pPr>
        <w:keepNext/>
        <w:rPr>
          <w:b/>
          <w:bCs/>
          <w:i/>
          <w:szCs w:val="22"/>
        </w:rPr>
      </w:pPr>
    </w:p>
    <w:p w14:paraId="217AEA24" w14:textId="16B377FE" w:rsidR="00BE52CE" w:rsidRPr="005B17D3" w:rsidRDefault="00BE52CE" w:rsidP="00EF3896">
      <w:pPr>
        <w:keepNext/>
        <w:rPr>
          <w:b/>
          <w:bCs/>
          <w:i/>
          <w:szCs w:val="22"/>
        </w:rPr>
      </w:pPr>
      <w:r w:rsidRPr="005B17D3">
        <w:rPr>
          <w:b/>
          <w:bCs/>
          <w:i/>
          <w:szCs w:val="22"/>
        </w:rPr>
        <w:t>Adjusting the main screen and table of contents size</w:t>
      </w:r>
    </w:p>
    <w:p w14:paraId="03752D24" w14:textId="77777777" w:rsidR="00BE52CE" w:rsidRPr="005B17D3" w:rsidRDefault="00BE52CE" w:rsidP="00EF3896">
      <w:pPr>
        <w:pStyle w:val="ListBullet"/>
      </w:pPr>
      <w:r w:rsidRPr="005B17D3">
        <w:t>Adjust the width and height of the main screen window by dragging the edges of the window in or out.</w:t>
      </w:r>
    </w:p>
    <w:p w14:paraId="41516B2F" w14:textId="40CFB55E" w:rsidR="00BE52CE" w:rsidRPr="005B17D3" w:rsidRDefault="00BE52CE" w:rsidP="00EF3896">
      <w:pPr>
        <w:pStyle w:val="ListBullet"/>
      </w:pPr>
      <w:r w:rsidRPr="005B17D3">
        <w:t xml:space="preserve">Adjust the width of the table of contents pane by pointing to the right edge of the left pane until the mouse pointer turns into a line with arrows on each end: </w:t>
      </w:r>
      <w:r w:rsidRPr="005B17D3">
        <w:rPr>
          <w:noProof/>
        </w:rPr>
        <w:drawing>
          <wp:inline distT="0" distB="0" distL="0" distR="0" wp14:anchorId="49C95610" wp14:editId="4BF7787B">
            <wp:extent cx="238760" cy="119380"/>
            <wp:effectExtent l="19050" t="0" r="8890" b="0"/>
            <wp:docPr id="43" name="Picture 43" descr="left and right ar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left and right arrow"/>
                    <pic:cNvPicPr>
                      <a:picLocks noChangeAspect="1" noChangeArrowheads="1"/>
                    </pic:cNvPicPr>
                  </pic:nvPicPr>
                  <pic:blipFill>
                    <a:blip r:embed="rId32" cstate="print"/>
                    <a:srcRect/>
                    <a:stretch>
                      <a:fillRect/>
                    </a:stretch>
                  </pic:blipFill>
                  <pic:spPr bwMode="auto">
                    <a:xfrm>
                      <a:off x="0" y="0"/>
                      <a:ext cx="238760" cy="119380"/>
                    </a:xfrm>
                    <a:prstGeom prst="rect">
                      <a:avLst/>
                    </a:prstGeom>
                    <a:noFill/>
                    <a:ln w="9525">
                      <a:noFill/>
                      <a:miter lim="800000"/>
                      <a:headEnd/>
                      <a:tailEnd/>
                    </a:ln>
                  </pic:spPr>
                </pic:pic>
              </a:graphicData>
            </a:graphic>
          </wp:inline>
        </w:drawing>
      </w:r>
      <w:r w:rsidRPr="005B17D3">
        <w:t xml:space="preserve">  Drag the pane to the right or left with the left mouse button held down.</w:t>
      </w:r>
    </w:p>
    <w:p w14:paraId="7B6DAB11" w14:textId="77777777" w:rsidR="005B1AA3" w:rsidRPr="005B17D3" w:rsidRDefault="005B1AA3" w:rsidP="005B1AA3">
      <w:pPr>
        <w:pStyle w:val="ListBullet"/>
        <w:numPr>
          <w:ilvl w:val="0"/>
          <w:numId w:val="0"/>
        </w:numPr>
        <w:ind w:left="360"/>
      </w:pPr>
    </w:p>
    <w:p w14:paraId="6B89D140" w14:textId="51F9E625" w:rsidR="00BE52CE" w:rsidRPr="005B17D3" w:rsidRDefault="00BE52CE" w:rsidP="00EF3896">
      <w:pPr>
        <w:rPr>
          <w:rStyle w:val="BodyItalic"/>
          <w:b/>
        </w:rPr>
      </w:pPr>
      <w:r w:rsidRPr="005B17D3">
        <w:rPr>
          <w:rStyle w:val="BodyItalic"/>
          <w:b/>
        </w:rPr>
        <w:t>Navigating Help Topics</w:t>
      </w:r>
    </w:p>
    <w:p w14:paraId="7AFEFD9E" w14:textId="77777777" w:rsidR="00474E83" w:rsidRPr="005B17D3" w:rsidRDefault="00474E83" w:rsidP="00EF3896">
      <w:pPr>
        <w:rPr>
          <w:rStyle w:val="BodyItalic"/>
          <w:b/>
        </w:rPr>
      </w:pPr>
    </w:p>
    <w:p w14:paraId="212D62A9" w14:textId="77777777" w:rsidR="00BE52CE" w:rsidRPr="005B17D3" w:rsidRDefault="00BE52CE" w:rsidP="00474E83">
      <w:pPr>
        <w:pStyle w:val="NoteLightbulb"/>
      </w:pPr>
      <w:r w:rsidRPr="005B17D3">
        <w:rPr>
          <w:b/>
        </w:rPr>
        <w:t>Note</w:t>
      </w:r>
      <w:r w:rsidRPr="005B17D3">
        <w:t>: The following navigational techniques generally refer to the online help, where indicated, and not the written documentation:</w:t>
      </w:r>
    </w:p>
    <w:p w14:paraId="7E4ACD50" w14:textId="77777777" w:rsidR="00474E83" w:rsidRPr="005B17D3" w:rsidRDefault="00474E83" w:rsidP="00EF3896">
      <w:pPr>
        <w:rPr>
          <w:rStyle w:val="BodyItalic"/>
          <w:b/>
        </w:rPr>
      </w:pPr>
    </w:p>
    <w:p w14:paraId="652EC223" w14:textId="235490FC" w:rsidR="00BE52CE" w:rsidRPr="005B17D3" w:rsidRDefault="00BE52CE" w:rsidP="00EF3896">
      <w:pPr>
        <w:rPr>
          <w:rStyle w:val="BodyItalic"/>
          <w:b/>
        </w:rPr>
      </w:pPr>
      <w:r w:rsidRPr="005B17D3">
        <w:rPr>
          <w:rStyle w:val="BodyItalic"/>
          <w:b/>
        </w:rPr>
        <w:t>Links (online Help)</w:t>
      </w:r>
    </w:p>
    <w:p w14:paraId="01ECB1FD" w14:textId="77777777" w:rsidR="00BE52CE" w:rsidRPr="005B17D3" w:rsidRDefault="00BE52CE" w:rsidP="00EF3896">
      <w:pPr>
        <w:pStyle w:val="ListBullet"/>
      </w:pPr>
      <w:r w:rsidRPr="005B17D3">
        <w:t xml:space="preserve">A </w:t>
      </w:r>
      <w:r w:rsidRPr="005B17D3">
        <w:rPr>
          <w:rFonts w:ascii="Verdana" w:hAnsi="Verdana"/>
          <w:b/>
          <w:color w:val="0000FF"/>
          <w:position w:val="-6"/>
          <w:sz w:val="28"/>
          <w:szCs w:val="28"/>
        </w:rPr>
        <w:t>*</w:t>
      </w:r>
      <w:r w:rsidRPr="005B17D3">
        <w:t xml:space="preserve"> symbol indicates a required field in the online help. </w:t>
      </w:r>
    </w:p>
    <w:p w14:paraId="7074E596" w14:textId="77777777" w:rsidR="00BE52CE" w:rsidRPr="005B17D3" w:rsidRDefault="00BE52CE" w:rsidP="00EF3896">
      <w:pPr>
        <w:pStyle w:val="ListBullet"/>
      </w:pPr>
      <w:r w:rsidRPr="005B17D3">
        <w:t>A</w:t>
      </w:r>
      <w:r w:rsidRPr="005B17D3">
        <w:rPr>
          <w:noProof/>
        </w:rPr>
        <w:drawing>
          <wp:inline distT="0" distB="0" distL="0" distR="0" wp14:anchorId="6FD5EA43" wp14:editId="7C88F589">
            <wp:extent cx="119380" cy="119380"/>
            <wp:effectExtent l="19050" t="0" r="0" b="0"/>
            <wp:docPr id="9" name="Picture 9" descr="required fiel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8" descr="required field symbol"/>
                    <pic:cNvPicPr>
                      <a:picLocks noChangeAspect="1" noChangeArrowheads="1"/>
                    </pic:cNvPicPr>
                  </pic:nvPicPr>
                  <pic:blipFill>
                    <a:blip r:embed="rId33" cstate="print"/>
                    <a:srcRect/>
                    <a:stretch>
                      <a:fillRect/>
                    </a:stretch>
                  </pic:blipFill>
                  <pic:spPr bwMode="auto">
                    <a:xfrm>
                      <a:off x="0" y="0"/>
                      <a:ext cx="119380" cy="119380"/>
                    </a:xfrm>
                    <a:prstGeom prst="rect">
                      <a:avLst/>
                    </a:prstGeom>
                    <a:noFill/>
                    <a:ln w="9525">
                      <a:noFill/>
                      <a:miter lim="800000"/>
                      <a:headEnd/>
                      <a:tailEnd/>
                    </a:ln>
                  </pic:spPr>
                </pic:pic>
              </a:graphicData>
            </a:graphic>
          </wp:inline>
        </w:drawing>
      </w:r>
      <w:r w:rsidRPr="005B17D3">
        <w:t xml:space="preserve">  symbol indicates a required field in the user guide.</w:t>
      </w:r>
    </w:p>
    <w:p w14:paraId="4F98B1EA" w14:textId="77777777" w:rsidR="00BE52CE" w:rsidRPr="005B17D3" w:rsidRDefault="00BE52CE" w:rsidP="00EF3896">
      <w:pPr>
        <w:pStyle w:val="ListBullet"/>
      </w:pPr>
      <w:r w:rsidRPr="005B17D3">
        <w:t xml:space="preserve">A </w:t>
      </w:r>
      <w:r w:rsidRPr="005B17D3">
        <w:rPr>
          <w:noProof/>
        </w:rPr>
        <w:drawing>
          <wp:inline distT="0" distB="0" distL="0" distR="0" wp14:anchorId="2D4089DF" wp14:editId="1FF608A7">
            <wp:extent cx="119380" cy="119380"/>
            <wp:effectExtent l="19050" t="0" r="0" b="0"/>
            <wp:docPr id="48" name="Picture 48" descr="submitted field error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submitted field error symbol"/>
                    <pic:cNvPicPr>
                      <a:picLocks noChangeAspect="1" noChangeArrowheads="1"/>
                    </pic:cNvPicPr>
                  </pic:nvPicPr>
                  <pic:blipFill>
                    <a:blip r:embed="rId34" cstate="print"/>
                    <a:srcRect/>
                    <a:stretch>
                      <a:fillRect/>
                    </a:stretch>
                  </pic:blipFill>
                  <pic:spPr bwMode="auto">
                    <a:xfrm>
                      <a:off x="0" y="0"/>
                      <a:ext cx="119380" cy="119380"/>
                    </a:xfrm>
                    <a:prstGeom prst="rect">
                      <a:avLst/>
                    </a:prstGeom>
                    <a:noFill/>
                    <a:ln w="9525">
                      <a:noFill/>
                      <a:miter lim="800000"/>
                      <a:headEnd/>
                      <a:tailEnd/>
                    </a:ln>
                  </pic:spPr>
                </pic:pic>
              </a:graphicData>
            </a:graphic>
          </wp:inline>
        </w:drawing>
      </w:r>
      <w:r w:rsidRPr="005B17D3">
        <w:t xml:space="preserve">  symbol is displayed when a submitted field has an error</w:t>
      </w:r>
      <w:r w:rsidRPr="005B17D3">
        <w:fldChar w:fldCharType="begin"/>
      </w:r>
      <w:r w:rsidRPr="005B17D3">
        <w:instrText xml:space="preserve"> XE "</w:instrText>
      </w:r>
      <w:r w:rsidRPr="005B17D3">
        <w:rPr>
          <w:b/>
        </w:rPr>
        <w:instrText>Error</w:instrText>
      </w:r>
      <w:r w:rsidRPr="005B17D3">
        <w:instrText xml:space="preserve">" </w:instrText>
      </w:r>
      <w:r w:rsidRPr="005B17D3">
        <w:fldChar w:fldCharType="end"/>
      </w:r>
      <w:r w:rsidRPr="005B17D3">
        <w:t>.</w:t>
      </w:r>
    </w:p>
    <w:p w14:paraId="2FEE49AE" w14:textId="77777777" w:rsidR="00BE52CE" w:rsidRPr="005B17D3" w:rsidRDefault="00BE52CE" w:rsidP="00EF3896">
      <w:pPr>
        <w:pStyle w:val="ListBullet"/>
      </w:pPr>
      <w:r w:rsidRPr="005B17D3">
        <w:t xml:space="preserve">A </w:t>
      </w:r>
      <w:r w:rsidRPr="005B17D3">
        <w:rPr>
          <w:noProof/>
        </w:rPr>
        <w:drawing>
          <wp:inline distT="0" distB="0" distL="0" distR="0" wp14:anchorId="3CB6C3F0" wp14:editId="4A879CC9">
            <wp:extent cx="151130" cy="151130"/>
            <wp:effectExtent l="19050" t="0" r="1270" b="0"/>
            <wp:docPr id="49" name="Picture 49" descr="data change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data changed symbol"/>
                    <pic:cNvPicPr>
                      <a:picLocks noChangeAspect="1" noChangeArrowheads="1"/>
                    </pic:cNvPicPr>
                  </pic:nvPicPr>
                  <pic:blipFill>
                    <a:blip r:embed="rId35" cstate="print"/>
                    <a:srcRect/>
                    <a:stretch>
                      <a:fillRect/>
                    </a:stretch>
                  </pic:blipFill>
                  <pic:spPr bwMode="auto">
                    <a:xfrm>
                      <a:off x="0" y="0"/>
                      <a:ext cx="151130" cy="151130"/>
                    </a:xfrm>
                    <a:prstGeom prst="rect">
                      <a:avLst/>
                    </a:prstGeom>
                    <a:noFill/>
                    <a:ln w="9525">
                      <a:noFill/>
                      <a:miter lim="800000"/>
                      <a:headEnd/>
                      <a:tailEnd/>
                    </a:ln>
                  </pic:spPr>
                </pic:pic>
              </a:graphicData>
            </a:graphic>
          </wp:inline>
        </w:drawing>
      </w:r>
      <w:r w:rsidRPr="005B17D3">
        <w:t xml:space="preserve">  symbol ("data changed") is displayed when a type of data has changed on the </w:t>
      </w:r>
      <w:r w:rsidRPr="005B17D3">
        <w:rPr>
          <w:i/>
        </w:rPr>
        <w:t>History</w:t>
      </w:r>
      <w:r w:rsidRPr="005B17D3">
        <w:t xml:space="preserve">, </w:t>
      </w:r>
      <w:r w:rsidRPr="005B17D3">
        <w:rPr>
          <w:i/>
        </w:rPr>
        <w:t>Veteran Merge</w:t>
      </w:r>
      <w:r w:rsidRPr="005B17D3">
        <w:t>, and user-related confirmation windows.</w:t>
      </w:r>
    </w:p>
    <w:p w14:paraId="638D72B9" w14:textId="394895CD" w:rsidR="00BE52CE" w:rsidRPr="005B17D3" w:rsidRDefault="00BE52CE" w:rsidP="00EF3896">
      <w:pPr>
        <w:pStyle w:val="ListBullet"/>
      </w:pPr>
      <w:r w:rsidRPr="005B17D3">
        <w:t xml:space="preserve">A </w:t>
      </w:r>
      <w:r w:rsidRPr="005B17D3">
        <w:rPr>
          <w:noProof/>
        </w:rPr>
        <w:drawing>
          <wp:inline distT="0" distB="0" distL="0" distR="0" wp14:anchorId="4F96B99D" wp14:editId="645B99C5">
            <wp:extent cx="142875" cy="142875"/>
            <wp:effectExtent l="19050" t="0" r="0" b="0"/>
            <wp:docPr id="50" name="Picture 50" descr="item of special interest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tem of special interest symbol"/>
                    <pic:cNvPicPr>
                      <a:picLocks noChangeAspect="1" noChangeArrowheads="1"/>
                    </pic:cNvPicPr>
                  </pic:nvPicPr>
                  <pic:blipFill>
                    <a:blip r:embed="rId36" cstate="print"/>
                    <a:srcRect/>
                    <a:stretch>
                      <a:fillRect/>
                    </a:stretch>
                  </pic:blipFill>
                  <pic:spPr bwMode="auto">
                    <a:xfrm>
                      <a:off x="0" y="0"/>
                      <a:ext cx="142875" cy="142875"/>
                    </a:xfrm>
                    <a:prstGeom prst="rect">
                      <a:avLst/>
                    </a:prstGeom>
                    <a:noFill/>
                    <a:ln w="9525">
                      <a:noFill/>
                      <a:miter lim="800000"/>
                      <a:headEnd/>
                      <a:tailEnd/>
                    </a:ln>
                  </pic:spPr>
                </pic:pic>
              </a:graphicData>
            </a:graphic>
          </wp:inline>
        </w:drawing>
      </w:r>
      <w:r w:rsidRPr="005B17D3">
        <w:t xml:space="preserve"> indicates a note or item of special interest.</w:t>
      </w:r>
    </w:p>
    <w:p w14:paraId="27BADA4B" w14:textId="54448D7F" w:rsidR="00622278" w:rsidRPr="005B17D3" w:rsidRDefault="00622278" w:rsidP="00622278">
      <w:pPr>
        <w:pStyle w:val="NormalWeb"/>
      </w:pPr>
      <w:r w:rsidRPr="005B17D3">
        <w:t> </w:t>
      </w:r>
    </w:p>
    <w:p w14:paraId="46552D70" w14:textId="107F8519" w:rsidR="00622278" w:rsidRPr="005B17D3" w:rsidRDefault="00622278" w:rsidP="00622278">
      <w:pPr>
        <w:pStyle w:val="Heading2"/>
      </w:pPr>
      <w:bookmarkStart w:id="149" w:name="_Toc31622103"/>
      <w:bookmarkStart w:id="150" w:name="Accessibility"/>
      <w:r w:rsidRPr="005B17D3">
        <w:t>508 Compliance &amp; Accessibility</w:t>
      </w:r>
      <w:bookmarkEnd w:id="149"/>
      <w:r w:rsidRPr="005B17D3">
        <w:t xml:space="preserve"> </w:t>
      </w:r>
    </w:p>
    <w:bookmarkEnd w:id="150"/>
    <w:p w14:paraId="0721BC12" w14:textId="392974E6" w:rsidR="00622278" w:rsidRPr="005B17D3" w:rsidRDefault="00622278" w:rsidP="00622278">
      <w:pPr>
        <w:pStyle w:val="BodyTextBullet1"/>
      </w:pPr>
      <w:r w:rsidRPr="005B17D3">
        <w:t xml:space="preserve">With every release, </w:t>
      </w:r>
      <w:r w:rsidR="001E78F1" w:rsidRPr="005B17D3">
        <w:t>t</w:t>
      </w:r>
      <w:r w:rsidR="00D03106" w:rsidRPr="005B17D3">
        <w:t xml:space="preserve">he Department of </w:t>
      </w:r>
      <w:r w:rsidRPr="005B17D3">
        <w:t>Veterans Affairs strives to improve accessibility in the Enrollment System through the World Wide Web Consortium (W3C)’s Web Content Accessibility Guidelines (WCAG) 2.0, Levels A and AA.</w:t>
      </w:r>
    </w:p>
    <w:p w14:paraId="2BE4A5CD" w14:textId="796EBCCF" w:rsidR="004D3289" w:rsidRPr="005B17D3" w:rsidRDefault="004D3289" w:rsidP="00587F77">
      <w:pPr>
        <w:pStyle w:val="BodyTextBullet1"/>
      </w:pPr>
      <w:r w:rsidRPr="005B17D3">
        <w:t xml:space="preserve">It's important to mention that because Adobe RoboHelp displays a leveled hierarchy of contents through open and closed book graphics, Enrollment System users must click the closed book </w:t>
      </w:r>
      <w:r w:rsidRPr="005B17D3">
        <w:rPr>
          <w:noProof/>
        </w:rPr>
        <w:drawing>
          <wp:inline distT="0" distB="0" distL="0" distR="0" wp14:anchorId="4FCA32ED" wp14:editId="1B1085D7">
            <wp:extent cx="247650" cy="276225"/>
            <wp:effectExtent l="0" t="0" r="0" b="9525"/>
            <wp:docPr id="1555" name="Picture 1555" descr="Closed books hide the contents within that specific section of the online help. For example, Menu Bar. Enrollmnent System users must click the closed book to open that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losed books hide the contents within that specific section of the online help. For example, Menu Bar. Enrollmnent System users must click the closed book to open that section."/>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47650" cy="276225"/>
                    </a:xfrm>
                    <a:prstGeom prst="rect">
                      <a:avLst/>
                    </a:prstGeom>
                    <a:noFill/>
                    <a:ln>
                      <a:noFill/>
                    </a:ln>
                  </pic:spPr>
                </pic:pic>
              </a:graphicData>
            </a:graphic>
          </wp:inline>
        </w:drawing>
      </w:r>
      <w:r w:rsidRPr="005B17D3">
        <w:t xml:space="preserve">icon to display the contents </w:t>
      </w:r>
      <w:r w:rsidRPr="005B17D3">
        <w:rPr>
          <w:noProof/>
        </w:rPr>
        <w:drawing>
          <wp:inline distT="0" distB="0" distL="0" distR="0" wp14:anchorId="63EB577B" wp14:editId="5687E35F">
            <wp:extent cx="238125" cy="209550"/>
            <wp:effectExtent l="0" t="0" r="9525" b="0"/>
            <wp:docPr id="1549" name="Picture 1549" descr="Topics represent the categories of information in the online help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Topics represent the categories of information in the online help system."/>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38125" cy="209550"/>
                    </a:xfrm>
                    <a:prstGeom prst="rect">
                      <a:avLst/>
                    </a:prstGeom>
                    <a:noFill/>
                    <a:ln>
                      <a:noFill/>
                    </a:ln>
                  </pic:spPr>
                </pic:pic>
              </a:graphicData>
            </a:graphic>
          </wp:inline>
        </w:drawing>
      </w:r>
      <w:r w:rsidRPr="005B17D3">
        <w:t xml:space="preserve">of that section and re-click the open </w:t>
      </w:r>
      <w:r w:rsidRPr="005B17D3">
        <w:rPr>
          <w:noProof/>
        </w:rPr>
        <w:drawing>
          <wp:inline distT="0" distB="0" distL="0" distR="0" wp14:anchorId="362A9D9C" wp14:editId="1BED4B4E">
            <wp:extent cx="257175" cy="228600"/>
            <wp:effectExtent l="0" t="0" r="9525" b="0"/>
            <wp:docPr id="1543" name="Picture 1543" descr="Open books display the contents within that specific section of the online help. For example, Menu Bar. Enrollmnent System users must re-click the open book to close that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Open books display the contents within that specific section of the online help. For example, Menu Bar. Enrollmnent System users must re-click the open book to close that section."/>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57175" cy="228600"/>
                    </a:xfrm>
                    <a:prstGeom prst="rect">
                      <a:avLst/>
                    </a:prstGeom>
                    <a:noFill/>
                    <a:ln>
                      <a:noFill/>
                    </a:ln>
                  </pic:spPr>
                </pic:pic>
              </a:graphicData>
            </a:graphic>
          </wp:inline>
        </w:drawing>
      </w:r>
      <w:r w:rsidRPr="005B17D3">
        <w:t>book icon to close the contents of that section.</w:t>
      </w:r>
    </w:p>
    <w:p w14:paraId="15D5752F" w14:textId="493F9A8B" w:rsidR="00622278" w:rsidRPr="005B17D3" w:rsidRDefault="00622278" w:rsidP="00622278">
      <w:pPr>
        <w:pStyle w:val="Heading3"/>
      </w:pPr>
      <w:bookmarkStart w:id="151" w:name="_Toc31622104"/>
      <w:r w:rsidRPr="005B17D3">
        <w:t>Accessibility Software</w:t>
      </w:r>
      <w:bookmarkEnd w:id="151"/>
    </w:p>
    <w:p w14:paraId="311F3055" w14:textId="425B73FF" w:rsidR="00622278" w:rsidRPr="005B17D3" w:rsidRDefault="00622278" w:rsidP="00622278">
      <w:pPr>
        <w:pStyle w:val="BodyText"/>
      </w:pPr>
      <w:r w:rsidRPr="005B17D3">
        <w:t>The follow table lists accessibility software used to assist disabled users with the Enrollment System.</w:t>
      </w:r>
    </w:p>
    <w:p w14:paraId="497DC7A1" w14:textId="77777777" w:rsidR="00622278" w:rsidRPr="005B17D3" w:rsidRDefault="00622278" w:rsidP="00622278">
      <w:pPr>
        <w:pStyle w:val="BodyText"/>
      </w:pPr>
    </w:p>
    <w:tbl>
      <w:tblPr>
        <w:tblStyle w:val="TableGrid"/>
        <w:tblW w:w="0" w:type="auto"/>
        <w:tblLook w:val="04A0" w:firstRow="1" w:lastRow="0" w:firstColumn="1" w:lastColumn="0" w:noHBand="0" w:noVBand="1"/>
      </w:tblPr>
      <w:tblGrid>
        <w:gridCol w:w="3116"/>
        <w:gridCol w:w="3117"/>
        <w:gridCol w:w="3117"/>
      </w:tblGrid>
      <w:tr w:rsidR="00622278" w:rsidRPr="005B17D3" w14:paraId="6F7F5C09" w14:textId="77777777" w:rsidTr="00622278">
        <w:trPr>
          <w:tblHeader/>
        </w:trPr>
        <w:tc>
          <w:tcPr>
            <w:tcW w:w="3116" w:type="dxa"/>
            <w:shd w:val="clear" w:color="auto" w:fill="D9E2F3" w:themeFill="accent1" w:themeFillTint="33"/>
          </w:tcPr>
          <w:p w14:paraId="3B6016A4" w14:textId="0EBBB596" w:rsidR="00622278" w:rsidRPr="005B17D3" w:rsidRDefault="00622278" w:rsidP="00622278">
            <w:pPr>
              <w:pStyle w:val="BodyTextBullet1"/>
              <w:jc w:val="center"/>
              <w:rPr>
                <w:rFonts w:ascii="Arial" w:hAnsi="Arial" w:cs="Arial"/>
                <w:b/>
                <w:sz w:val="22"/>
                <w:szCs w:val="22"/>
              </w:rPr>
            </w:pPr>
            <w:r w:rsidRPr="005B17D3">
              <w:rPr>
                <w:rFonts w:ascii="Arial" w:hAnsi="Arial" w:cs="Arial"/>
                <w:b/>
                <w:sz w:val="22"/>
                <w:szCs w:val="22"/>
              </w:rPr>
              <w:lastRenderedPageBreak/>
              <w:t>Accessibility Software</w:t>
            </w:r>
          </w:p>
        </w:tc>
        <w:tc>
          <w:tcPr>
            <w:tcW w:w="3117" w:type="dxa"/>
            <w:shd w:val="clear" w:color="auto" w:fill="D9E2F3" w:themeFill="accent1" w:themeFillTint="33"/>
          </w:tcPr>
          <w:p w14:paraId="70517036" w14:textId="7E2D5F33" w:rsidR="00622278" w:rsidRPr="005B17D3" w:rsidRDefault="00622278" w:rsidP="00622278">
            <w:pPr>
              <w:pStyle w:val="BodyTextBullet1"/>
              <w:jc w:val="center"/>
              <w:rPr>
                <w:rFonts w:ascii="Arial" w:hAnsi="Arial" w:cs="Arial"/>
                <w:b/>
                <w:sz w:val="22"/>
                <w:szCs w:val="22"/>
              </w:rPr>
            </w:pPr>
            <w:r w:rsidRPr="005B17D3">
              <w:rPr>
                <w:rFonts w:ascii="Arial" w:hAnsi="Arial" w:cs="Arial"/>
                <w:b/>
                <w:sz w:val="22"/>
                <w:szCs w:val="22"/>
              </w:rPr>
              <w:t>Description</w:t>
            </w:r>
          </w:p>
        </w:tc>
        <w:tc>
          <w:tcPr>
            <w:tcW w:w="3117" w:type="dxa"/>
            <w:shd w:val="clear" w:color="auto" w:fill="D9E2F3" w:themeFill="accent1" w:themeFillTint="33"/>
          </w:tcPr>
          <w:p w14:paraId="7F4AB143" w14:textId="09B1E983" w:rsidR="00622278" w:rsidRPr="005B17D3" w:rsidRDefault="00622278" w:rsidP="00622278">
            <w:pPr>
              <w:pStyle w:val="BodyTextBullet1"/>
              <w:jc w:val="center"/>
              <w:rPr>
                <w:rFonts w:ascii="Arial" w:hAnsi="Arial" w:cs="Arial"/>
                <w:b/>
                <w:sz w:val="22"/>
                <w:szCs w:val="22"/>
              </w:rPr>
            </w:pPr>
            <w:r w:rsidRPr="005B17D3">
              <w:rPr>
                <w:rFonts w:ascii="Arial" w:hAnsi="Arial" w:cs="Arial"/>
                <w:b/>
                <w:sz w:val="22"/>
                <w:szCs w:val="22"/>
              </w:rPr>
              <w:t>Keyboard Shortcuts</w:t>
            </w:r>
          </w:p>
        </w:tc>
      </w:tr>
      <w:tr w:rsidR="00622278" w:rsidRPr="005B17D3" w14:paraId="3F3B63F1" w14:textId="77777777" w:rsidTr="00C27358">
        <w:tc>
          <w:tcPr>
            <w:tcW w:w="3116" w:type="dxa"/>
            <w:vAlign w:val="center"/>
          </w:tcPr>
          <w:p w14:paraId="67E8EAA5" w14:textId="53C62DA1" w:rsidR="00622278" w:rsidRPr="005B17D3" w:rsidRDefault="00622278" w:rsidP="00622278">
            <w:pPr>
              <w:pStyle w:val="BodyText"/>
            </w:pPr>
            <w:r w:rsidRPr="005B17D3">
              <w:rPr>
                <w:szCs w:val="22"/>
              </w:rPr>
              <w:t>Jaws (Job Access with Speech)</w:t>
            </w:r>
          </w:p>
        </w:tc>
        <w:tc>
          <w:tcPr>
            <w:tcW w:w="3117" w:type="dxa"/>
            <w:vAlign w:val="center"/>
          </w:tcPr>
          <w:p w14:paraId="6D7EA85C" w14:textId="74D16096" w:rsidR="00622278" w:rsidRPr="005B17D3" w:rsidRDefault="00622278" w:rsidP="00622278">
            <w:pPr>
              <w:pStyle w:val="BodyText"/>
            </w:pPr>
            <w:r w:rsidRPr="005B17D3">
              <w:rPr>
                <w:szCs w:val="22"/>
              </w:rPr>
              <w:t xml:space="preserve">Assists blind and visually impaired Veterans with reading screens on ES either with </w:t>
            </w:r>
            <w:r w:rsidRPr="005B17D3">
              <w:t>a text-to-speech output or a Braille display.</w:t>
            </w:r>
          </w:p>
        </w:tc>
        <w:tc>
          <w:tcPr>
            <w:tcW w:w="3117" w:type="dxa"/>
            <w:vAlign w:val="center"/>
          </w:tcPr>
          <w:p w14:paraId="2F0DCB42" w14:textId="1F73584D" w:rsidR="00622278" w:rsidRPr="005B17D3" w:rsidRDefault="005B17D3" w:rsidP="00622278">
            <w:pPr>
              <w:pStyle w:val="BodyText"/>
            </w:pPr>
            <w:hyperlink r:id="rId37" w:tooltip="The JAWS Keystrokes link takes Enrollment System users to the JAWS website." w:history="1">
              <w:r w:rsidR="00622278" w:rsidRPr="005B17D3">
                <w:rPr>
                  <w:rStyle w:val="Hyperlink"/>
                  <w:szCs w:val="22"/>
                </w:rPr>
                <w:t>JAWS Keystrokes</w:t>
              </w:r>
            </w:hyperlink>
          </w:p>
        </w:tc>
      </w:tr>
      <w:tr w:rsidR="00622278" w:rsidRPr="005B17D3" w14:paraId="3125FDD2" w14:textId="77777777" w:rsidTr="00C27358">
        <w:tc>
          <w:tcPr>
            <w:tcW w:w="3116" w:type="dxa"/>
            <w:vAlign w:val="center"/>
          </w:tcPr>
          <w:p w14:paraId="6475DA88" w14:textId="765F3B89" w:rsidR="00622278" w:rsidRPr="005B17D3" w:rsidRDefault="00622278" w:rsidP="00622278">
            <w:pPr>
              <w:pStyle w:val="BodyText"/>
            </w:pPr>
            <w:r w:rsidRPr="005B17D3">
              <w:rPr>
                <w:szCs w:val="22"/>
              </w:rPr>
              <w:t>Window-Eyes</w:t>
            </w:r>
          </w:p>
        </w:tc>
        <w:tc>
          <w:tcPr>
            <w:tcW w:w="3117" w:type="dxa"/>
            <w:vAlign w:val="center"/>
          </w:tcPr>
          <w:p w14:paraId="184D8646" w14:textId="3E7BF1CD" w:rsidR="00622278" w:rsidRPr="005B17D3" w:rsidRDefault="00622278" w:rsidP="00622278">
            <w:pPr>
              <w:pStyle w:val="BodyText"/>
            </w:pPr>
            <w:r w:rsidRPr="005B17D3">
              <w:t>Reads specific text on an ES screen to a disabled Veteran. </w:t>
            </w:r>
          </w:p>
        </w:tc>
        <w:tc>
          <w:tcPr>
            <w:tcW w:w="3117" w:type="dxa"/>
            <w:vAlign w:val="center"/>
          </w:tcPr>
          <w:p w14:paraId="7124F05C" w14:textId="33F82934" w:rsidR="00622278" w:rsidRPr="005B17D3" w:rsidRDefault="005B17D3" w:rsidP="00622278">
            <w:pPr>
              <w:pStyle w:val="BodyText"/>
            </w:pPr>
            <w:hyperlink r:id="rId38" w:tooltip="The Window-Eyes Manual  link takes Enrollment System users to the Windows-Eyes Manual." w:history="1">
              <w:r w:rsidR="00622278" w:rsidRPr="005B17D3">
                <w:rPr>
                  <w:rStyle w:val="Hyperlink"/>
                  <w:szCs w:val="22"/>
                </w:rPr>
                <w:t>Window-Eyes Manual</w:t>
              </w:r>
            </w:hyperlink>
          </w:p>
        </w:tc>
      </w:tr>
      <w:tr w:rsidR="00622278" w:rsidRPr="005B17D3" w14:paraId="495002B5" w14:textId="77777777" w:rsidTr="00C27358">
        <w:tc>
          <w:tcPr>
            <w:tcW w:w="3116" w:type="dxa"/>
            <w:vAlign w:val="center"/>
          </w:tcPr>
          <w:p w14:paraId="5F6E1BB7" w14:textId="08D02C16" w:rsidR="00622278" w:rsidRPr="005B17D3" w:rsidRDefault="00622278" w:rsidP="00622278">
            <w:pPr>
              <w:pStyle w:val="BodyText"/>
              <w:rPr>
                <w:szCs w:val="22"/>
              </w:rPr>
            </w:pPr>
            <w:r w:rsidRPr="005B17D3">
              <w:rPr>
                <w:szCs w:val="22"/>
              </w:rPr>
              <w:t>MAGic </w:t>
            </w:r>
          </w:p>
        </w:tc>
        <w:tc>
          <w:tcPr>
            <w:tcW w:w="3117" w:type="dxa"/>
            <w:vAlign w:val="center"/>
          </w:tcPr>
          <w:p w14:paraId="1E2A31CB" w14:textId="3537EE6E" w:rsidR="00622278" w:rsidRPr="005B17D3" w:rsidRDefault="00622278" w:rsidP="00622278">
            <w:pPr>
              <w:pStyle w:val="BodyText"/>
            </w:pPr>
            <w:r w:rsidRPr="005B17D3">
              <w:t>Magnifies ES screens to varying levels and assists Veterans with screen reading.</w:t>
            </w:r>
          </w:p>
        </w:tc>
        <w:tc>
          <w:tcPr>
            <w:tcW w:w="3117" w:type="dxa"/>
            <w:vAlign w:val="center"/>
          </w:tcPr>
          <w:p w14:paraId="53C50B51" w14:textId="3DC2D2C5" w:rsidR="00622278" w:rsidRPr="005B17D3" w:rsidRDefault="005B17D3" w:rsidP="00622278">
            <w:pPr>
              <w:pStyle w:val="BodyText"/>
              <w:rPr>
                <w:szCs w:val="22"/>
              </w:rPr>
            </w:pPr>
            <w:hyperlink r:id="rId39" w:tooltip="The MAGic Keystrokes link takes Enrollment System users to the MAGicKeystrokes website." w:history="1">
              <w:r w:rsidR="00622278" w:rsidRPr="005B17D3">
                <w:rPr>
                  <w:rStyle w:val="Hyperlink"/>
                  <w:szCs w:val="22"/>
                </w:rPr>
                <w:t>MAGic Keystrokes</w:t>
              </w:r>
            </w:hyperlink>
          </w:p>
        </w:tc>
      </w:tr>
      <w:tr w:rsidR="00622278" w:rsidRPr="005B17D3" w14:paraId="37E63C22" w14:textId="77777777" w:rsidTr="00C27358">
        <w:tc>
          <w:tcPr>
            <w:tcW w:w="3116" w:type="dxa"/>
            <w:vAlign w:val="center"/>
          </w:tcPr>
          <w:p w14:paraId="6DA8F7F2" w14:textId="4326D0F9" w:rsidR="00622278" w:rsidRPr="005B17D3" w:rsidRDefault="00622278" w:rsidP="00622278">
            <w:pPr>
              <w:pStyle w:val="BodyText"/>
              <w:rPr>
                <w:szCs w:val="22"/>
              </w:rPr>
            </w:pPr>
            <w:r w:rsidRPr="005B17D3">
              <w:rPr>
                <w:szCs w:val="22"/>
              </w:rPr>
              <w:t>ZoomText Magnifier / Reader</w:t>
            </w:r>
          </w:p>
        </w:tc>
        <w:tc>
          <w:tcPr>
            <w:tcW w:w="3117" w:type="dxa"/>
            <w:vAlign w:val="center"/>
          </w:tcPr>
          <w:p w14:paraId="063CE9FE" w14:textId="432BBFFE" w:rsidR="00622278" w:rsidRPr="005B17D3" w:rsidRDefault="00622278" w:rsidP="00622278">
            <w:pPr>
              <w:pStyle w:val="BodyText"/>
            </w:pPr>
            <w:r w:rsidRPr="005B17D3">
              <w:t>Magnifies ES screens to varying levels and assists Veterans with screen reading.</w:t>
            </w:r>
          </w:p>
        </w:tc>
        <w:tc>
          <w:tcPr>
            <w:tcW w:w="3117" w:type="dxa"/>
            <w:vAlign w:val="center"/>
          </w:tcPr>
          <w:p w14:paraId="69E9581D" w14:textId="00713D75" w:rsidR="00622278" w:rsidRPr="005B17D3" w:rsidRDefault="005B17D3" w:rsidP="00622278">
            <w:pPr>
              <w:pStyle w:val="BodyText"/>
              <w:rPr>
                <w:szCs w:val="22"/>
              </w:rPr>
            </w:pPr>
            <w:hyperlink r:id="rId40" w:tooltip="The ZoomText Tutorial link takes Enrollment System users to the ZoomText website." w:history="1">
              <w:r w:rsidR="00622278" w:rsidRPr="005B17D3">
                <w:rPr>
                  <w:rStyle w:val="Hyperlink"/>
                  <w:szCs w:val="22"/>
                </w:rPr>
                <w:t>ZoomText Tutorial</w:t>
              </w:r>
            </w:hyperlink>
          </w:p>
        </w:tc>
      </w:tr>
      <w:tr w:rsidR="00622278" w:rsidRPr="005B17D3" w14:paraId="046B3DEE" w14:textId="77777777" w:rsidTr="00C27358">
        <w:tc>
          <w:tcPr>
            <w:tcW w:w="3116" w:type="dxa"/>
            <w:vAlign w:val="center"/>
          </w:tcPr>
          <w:p w14:paraId="7D30E985" w14:textId="57194A97" w:rsidR="00622278" w:rsidRPr="005B17D3" w:rsidRDefault="00622278" w:rsidP="00622278">
            <w:pPr>
              <w:pStyle w:val="BodyText"/>
              <w:rPr>
                <w:szCs w:val="22"/>
              </w:rPr>
            </w:pPr>
            <w:r w:rsidRPr="005B17D3">
              <w:rPr>
                <w:szCs w:val="22"/>
              </w:rPr>
              <w:t>Dragon Naturally Speaking</w:t>
            </w:r>
          </w:p>
        </w:tc>
        <w:tc>
          <w:tcPr>
            <w:tcW w:w="3117" w:type="dxa"/>
            <w:vAlign w:val="center"/>
          </w:tcPr>
          <w:p w14:paraId="004F6098" w14:textId="77777777" w:rsidR="00622278" w:rsidRPr="005B17D3" w:rsidRDefault="00622278" w:rsidP="00622278">
            <w:pPr>
              <w:pStyle w:val="NormalWeb"/>
            </w:pPr>
            <w:r w:rsidRPr="005B17D3">
              <w:rPr>
                <w:szCs w:val="22"/>
              </w:rPr>
              <w:t>Through dictating ES functions, assists disabled Veterans with ES document downloads</w:t>
            </w:r>
          </w:p>
          <w:p w14:paraId="587BA0B4" w14:textId="0039639D" w:rsidR="00622278" w:rsidRPr="005B17D3" w:rsidRDefault="00622278" w:rsidP="00622278">
            <w:pPr>
              <w:pStyle w:val="BodyText"/>
            </w:pPr>
            <w:r w:rsidRPr="005B17D3">
              <w:t>and exports.</w:t>
            </w:r>
          </w:p>
        </w:tc>
        <w:tc>
          <w:tcPr>
            <w:tcW w:w="3117" w:type="dxa"/>
            <w:vAlign w:val="center"/>
          </w:tcPr>
          <w:p w14:paraId="19D1104E" w14:textId="34AF40F3" w:rsidR="00622278" w:rsidRPr="005B17D3" w:rsidRDefault="005B17D3" w:rsidP="00622278">
            <w:pPr>
              <w:pStyle w:val="BodyText"/>
              <w:rPr>
                <w:szCs w:val="22"/>
              </w:rPr>
            </w:pPr>
            <w:hyperlink r:id="rId41" w:tooltip="The Dragon NaturallySpeaking User Documentation link takes Enrollment System users to the Dragon NaturallySpeaking User Documentation." w:history="1">
              <w:r w:rsidR="00622278" w:rsidRPr="005B17D3">
                <w:rPr>
                  <w:rStyle w:val="Hyperlink"/>
                  <w:szCs w:val="22"/>
                </w:rPr>
                <w:t>Dragon NaturallySpeaking User Documentation</w:t>
              </w:r>
            </w:hyperlink>
          </w:p>
        </w:tc>
      </w:tr>
    </w:tbl>
    <w:p w14:paraId="659F58E9" w14:textId="77777777" w:rsidR="00622278" w:rsidRPr="005B17D3" w:rsidRDefault="00622278" w:rsidP="00622278">
      <w:pPr>
        <w:pStyle w:val="BodyText"/>
      </w:pPr>
    </w:p>
    <w:p w14:paraId="49F0144F" w14:textId="11C6A8C4" w:rsidR="00622278" w:rsidRPr="005B17D3" w:rsidRDefault="00622278" w:rsidP="00622278">
      <w:pPr>
        <w:pStyle w:val="BodyTextBullet2"/>
      </w:pPr>
      <w:r w:rsidRPr="005B17D3">
        <w:t>If you have questions or comments regarding Adobe RoboHelp</w:t>
      </w:r>
      <w:r w:rsidR="00B207F2" w:rsidRPr="005B17D3">
        <w:t xml:space="preserve"> 2017</w:t>
      </w:r>
      <w:r w:rsidRPr="005B17D3">
        <w:t xml:space="preserve"> accessibility, please contact the </w:t>
      </w:r>
      <w:hyperlink r:id="rId42" w:tooltip="Adobe link takes the Enrollment System user to the Adobe Accessibility Feedback site where users can leave questions, comments, or feedback to the Adobe Accessibility team." w:history="1">
        <w:r w:rsidRPr="005B17D3">
          <w:rPr>
            <w:rStyle w:val="Hyperlink"/>
          </w:rPr>
          <w:t>Adobe Accessibility Team</w:t>
        </w:r>
      </w:hyperlink>
      <w:r w:rsidRPr="005B17D3">
        <w:t xml:space="preserve"> and provide feedback on their feedback form. For further information on Adobe accessibility, please refer to the following link: </w:t>
      </w:r>
    </w:p>
    <w:p w14:paraId="3C1A006E" w14:textId="77DE583D" w:rsidR="00622278" w:rsidRPr="005B17D3" w:rsidRDefault="005B17D3" w:rsidP="00622278">
      <w:pPr>
        <w:pStyle w:val="BodyTextBullet2"/>
        <w:rPr>
          <w:rStyle w:val="Hyperlink"/>
        </w:rPr>
      </w:pPr>
      <w:hyperlink r:id="rId43" w:tooltip="Adobe link that details 508 standards used in all Adobe software products." w:history="1">
        <w:r w:rsidR="00622278" w:rsidRPr="005B17D3">
          <w:rPr>
            <w:rStyle w:val="Hyperlink"/>
          </w:rPr>
          <w:t>https://www.adobe.com/accessibility/508standards.html</w:t>
        </w:r>
      </w:hyperlink>
    </w:p>
    <w:p w14:paraId="27EC1BC4" w14:textId="77777777" w:rsidR="0082464C" w:rsidRPr="005B17D3" w:rsidRDefault="0082464C" w:rsidP="00622278">
      <w:pPr>
        <w:pStyle w:val="BodyTextBullet2"/>
      </w:pPr>
    </w:p>
    <w:p w14:paraId="44770D3B" w14:textId="77777777" w:rsidR="00BE52CE" w:rsidRPr="005B17D3" w:rsidRDefault="00BE52CE" w:rsidP="00EF3896">
      <w:pPr>
        <w:pStyle w:val="Heading2"/>
      </w:pPr>
      <w:bookmarkStart w:id="152" w:name="_Toc521505781"/>
      <w:bookmarkStart w:id="153" w:name="_Toc477510204"/>
      <w:bookmarkStart w:id="154" w:name="_Toc31622105"/>
      <w:bookmarkStart w:id="155" w:name="_Toc478746635"/>
      <w:bookmarkStart w:id="156" w:name="_Toc482888566"/>
      <w:bookmarkStart w:id="157" w:name="_Toc289864684"/>
      <w:bookmarkStart w:id="158" w:name="_Toc394920675"/>
      <w:bookmarkStart w:id="159" w:name="_Toc406571012"/>
      <w:bookmarkStart w:id="160" w:name="_Toc478746450"/>
      <w:bookmarkStart w:id="161" w:name="_Toc482888380"/>
      <w:bookmarkEnd w:id="152"/>
      <w:bookmarkEnd w:id="153"/>
      <w:r w:rsidRPr="005B17D3">
        <w:t>Standard Data Service (SDS) Lookup Tables</w:t>
      </w:r>
      <w:bookmarkEnd w:id="154"/>
      <w:r w:rsidRPr="005B17D3">
        <w:t xml:space="preserve"> </w:t>
      </w:r>
    </w:p>
    <w:p w14:paraId="26436B19" w14:textId="77777777" w:rsidR="00BE52CE" w:rsidRPr="005B17D3" w:rsidRDefault="00BE52CE" w:rsidP="00EF3896">
      <w:pPr>
        <w:pStyle w:val="NumberedList"/>
        <w:numPr>
          <w:ilvl w:val="0"/>
          <w:numId w:val="0"/>
        </w:numPr>
      </w:pPr>
      <w:r w:rsidRPr="005B17D3">
        <w:t xml:space="preserve">The </w:t>
      </w:r>
      <w:r w:rsidRPr="005B17D3">
        <w:rPr>
          <w:b/>
        </w:rPr>
        <w:t>Standard Data Service (SDS)</w:t>
      </w:r>
      <w:r w:rsidRPr="005B17D3">
        <w:t xml:space="preserve"> is a repository of enterprise-level reference tables. The SDS Lookup Tables contain information needed to define requirements and research the Eligibility and Enrollment process. The SDS Lookup Tables page enables a user to view information about a specific table (for example, table name, code, description, active status, date when a code became inactive). ES uses SDS tables in several of its applications. </w:t>
      </w:r>
    </w:p>
    <w:p w14:paraId="03706FAF" w14:textId="77777777" w:rsidR="00BE52CE" w:rsidRPr="005B17D3" w:rsidRDefault="00BE52CE" w:rsidP="00EF3896">
      <w:pPr>
        <w:pStyle w:val="BodyTextBullet2"/>
      </w:pPr>
      <w:r w:rsidRPr="005B17D3">
        <w:t xml:space="preserve">Users access the SDS Lookup Tables screen by clicking the Reference Tables link at the top right of any ES screen. </w:t>
      </w:r>
    </w:p>
    <w:p w14:paraId="0B7938A3" w14:textId="77777777" w:rsidR="00BE52CE" w:rsidRPr="005B17D3" w:rsidRDefault="00BE52CE" w:rsidP="00EF3896">
      <w:pPr>
        <w:pStyle w:val="BodyTextBullet2"/>
      </w:pPr>
      <w:r w:rsidRPr="005B17D3">
        <w:t>To display the SDS Lookup Tables:</w:t>
      </w:r>
    </w:p>
    <w:p w14:paraId="447E7133" w14:textId="77777777" w:rsidR="00BE52CE" w:rsidRPr="005B17D3" w:rsidRDefault="00BE52CE" w:rsidP="00884662">
      <w:pPr>
        <w:pStyle w:val="NumberedList"/>
        <w:numPr>
          <w:ilvl w:val="0"/>
          <w:numId w:val="208"/>
        </w:numPr>
      </w:pPr>
      <w:r w:rsidRPr="005B17D3">
        <w:t>Click the Reference Tables link and the SDS Lookup Tables page displays. SDS table and SDS History table names are listed in alphabetical order in the Navigation Bar.</w:t>
      </w:r>
    </w:p>
    <w:p w14:paraId="41C97CE8" w14:textId="77777777" w:rsidR="00BE52CE" w:rsidRPr="005B17D3" w:rsidRDefault="00BE52CE" w:rsidP="00EF3896">
      <w:pPr>
        <w:pStyle w:val="NumberedList"/>
        <w:rPr>
          <w:rFonts w:eastAsia="Arial"/>
        </w:rPr>
      </w:pPr>
      <w:r w:rsidRPr="005B17D3">
        <w:lastRenderedPageBreak/>
        <w:t>Select an SDS table name from the navigation bar. The right panel displays the first five columns in the selected table and the Table Name contains a link for downloading the whole table as an Excel spreadsheet.</w:t>
      </w:r>
      <w:r w:rsidRPr="005B17D3">
        <w:rPr>
          <w:rFonts w:eastAsia="Arial"/>
        </w:rPr>
        <w:t xml:space="preserve">   The Excel spreadsheet will display all the columns in the table.</w:t>
      </w:r>
    </w:p>
    <w:p w14:paraId="69C99FC7" w14:textId="77777777" w:rsidR="00BE52CE" w:rsidRPr="005B17D3" w:rsidRDefault="00BE52CE" w:rsidP="00EF3896">
      <w:pPr>
        <w:pStyle w:val="BodyTextBullet2"/>
      </w:pPr>
      <w:r w:rsidRPr="005B17D3">
        <w:rPr>
          <w:noProof/>
        </w:rPr>
        <w:drawing>
          <wp:inline distT="0" distB="0" distL="0" distR="0" wp14:anchorId="2926FD53" wp14:editId="57D11C10">
            <wp:extent cx="5429249" cy="1762125"/>
            <wp:effectExtent l="0" t="0" r="635" b="0"/>
            <wp:docPr id="45" name="Picture 45" descr="Screen capture of an example Lookup 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t="14312" b="36660"/>
                    <a:stretch/>
                  </pic:blipFill>
                  <pic:spPr bwMode="auto">
                    <a:xfrm>
                      <a:off x="0" y="0"/>
                      <a:ext cx="5433060" cy="1763362"/>
                    </a:xfrm>
                    <a:prstGeom prst="rect">
                      <a:avLst/>
                    </a:prstGeom>
                    <a:noFill/>
                    <a:ln>
                      <a:noFill/>
                    </a:ln>
                    <a:extLst>
                      <a:ext uri="{53640926-AAD7-44D8-BBD7-CCE9431645EC}">
                        <a14:shadowObscured xmlns:a14="http://schemas.microsoft.com/office/drawing/2010/main"/>
                      </a:ext>
                    </a:extLst>
                  </pic:spPr>
                </pic:pic>
              </a:graphicData>
            </a:graphic>
          </wp:inline>
        </w:drawing>
      </w:r>
    </w:p>
    <w:p w14:paraId="77038AC7" w14:textId="2EA5F014" w:rsidR="00BE52CE" w:rsidRPr="005B17D3" w:rsidRDefault="00BE52CE" w:rsidP="00EF3896">
      <w:pPr>
        <w:pStyle w:val="Caption"/>
      </w:pPr>
      <w:bookmarkStart w:id="162" w:name="_Toc31622366"/>
      <w:r w:rsidRPr="005B17D3">
        <w:t xml:space="preserve">Figure </w:t>
      </w:r>
      <w:r w:rsidRPr="005B17D3">
        <w:rPr>
          <w:noProof/>
        </w:rPr>
        <w:fldChar w:fldCharType="begin"/>
      </w:r>
      <w:r w:rsidRPr="005B17D3">
        <w:rPr>
          <w:noProof/>
        </w:rPr>
        <w:instrText xml:space="preserve"> SEQ Figure \* ARABIC </w:instrText>
      </w:r>
      <w:r w:rsidRPr="005B17D3">
        <w:rPr>
          <w:noProof/>
        </w:rPr>
        <w:fldChar w:fldCharType="separate"/>
      </w:r>
      <w:r w:rsidR="00C2105F" w:rsidRPr="005B17D3">
        <w:rPr>
          <w:noProof/>
        </w:rPr>
        <w:t>9</w:t>
      </w:r>
      <w:r w:rsidRPr="005B17D3">
        <w:rPr>
          <w:noProof/>
        </w:rPr>
        <w:fldChar w:fldCharType="end"/>
      </w:r>
      <w:r w:rsidRPr="005B17D3">
        <w:t>: SDS Lookup Table</w:t>
      </w:r>
      <w:bookmarkEnd w:id="162"/>
    </w:p>
    <w:p w14:paraId="5DEFED4D" w14:textId="29947865" w:rsidR="00BE52CE" w:rsidRPr="005B17D3" w:rsidRDefault="00BE52CE" w:rsidP="00EF3896">
      <w:pPr>
        <w:pStyle w:val="BodyTextBullet2"/>
        <w:rPr>
          <w:rFonts w:eastAsia="Arial"/>
        </w:rPr>
      </w:pPr>
      <w:r w:rsidRPr="005B17D3">
        <w:rPr>
          <w:rFonts w:eastAsia="Arial"/>
          <w:i/>
        </w:rPr>
        <w:t xml:space="preserve">No data found for the selected table </w:t>
      </w:r>
      <w:r w:rsidRPr="005B17D3">
        <w:rPr>
          <w:rFonts w:eastAsia="Arial"/>
        </w:rPr>
        <w:t xml:space="preserve">displays if there is no data in an SDS Lookup Table. </w:t>
      </w:r>
    </w:p>
    <w:p w14:paraId="3FDB8BFD" w14:textId="77777777" w:rsidR="005B1AA3" w:rsidRPr="005B17D3" w:rsidRDefault="005B1AA3" w:rsidP="00EF3896">
      <w:pPr>
        <w:pStyle w:val="BodyTextBullet2"/>
        <w:rPr>
          <w:rFonts w:eastAsia="Arial"/>
        </w:rPr>
      </w:pPr>
    </w:p>
    <w:p w14:paraId="586F8A4C" w14:textId="77777777" w:rsidR="00BE52CE" w:rsidRPr="005B17D3" w:rsidRDefault="00BE52CE" w:rsidP="00EF3896">
      <w:pPr>
        <w:pStyle w:val="Heading2"/>
      </w:pPr>
      <w:bookmarkStart w:id="163" w:name="_Toc31622106"/>
      <w:r w:rsidRPr="005B17D3">
        <w:t>Exit System</w:t>
      </w:r>
      <w:bookmarkEnd w:id="155"/>
      <w:bookmarkEnd w:id="156"/>
      <w:bookmarkEnd w:id="163"/>
    </w:p>
    <w:p w14:paraId="4A1971F5" w14:textId="77777777" w:rsidR="00BE52CE" w:rsidRPr="005B17D3" w:rsidRDefault="00BE52CE" w:rsidP="00EF3896">
      <w:pPr>
        <w:pStyle w:val="InstructionalText1"/>
        <w:rPr>
          <w:vanish/>
        </w:rPr>
      </w:pPr>
      <w:r w:rsidRPr="005B17D3">
        <w:rPr>
          <w:vanish/>
        </w:rPr>
        <w:t>Describe the actions necessary to properly exit the system</w:t>
      </w:r>
    </w:p>
    <w:p w14:paraId="4D359081" w14:textId="77777777" w:rsidR="00BE52CE" w:rsidRPr="005B17D3" w:rsidRDefault="00BE52CE" w:rsidP="00EF3896">
      <w:pPr>
        <w:pStyle w:val="BodyText"/>
      </w:pPr>
      <w:r w:rsidRPr="005B17D3">
        <w:t xml:space="preserve">To exit ES, click on the </w:t>
      </w:r>
      <w:r w:rsidRPr="005B17D3">
        <w:rPr>
          <w:b/>
        </w:rPr>
        <w:t>Sign Out</w:t>
      </w:r>
      <w:r w:rsidRPr="005B17D3">
        <w:t xml:space="preserve"> link at the top of any page.</w:t>
      </w:r>
    </w:p>
    <w:p w14:paraId="1AF5902A" w14:textId="77777777" w:rsidR="00BE52CE" w:rsidRPr="005B17D3" w:rsidRDefault="00BE52CE" w:rsidP="00EF3896">
      <w:pPr>
        <w:rPr>
          <w:rFonts w:ascii="Arial" w:hAnsi="Arial" w:cs="Arial"/>
          <w:b/>
          <w:bCs/>
          <w:kern w:val="32"/>
          <w:sz w:val="36"/>
          <w:szCs w:val="32"/>
        </w:rPr>
      </w:pPr>
      <w:r w:rsidRPr="005B17D3">
        <w:br w:type="page"/>
      </w:r>
    </w:p>
    <w:p w14:paraId="59A852EE" w14:textId="6F1BF072" w:rsidR="00BE52CE" w:rsidRPr="005B17D3" w:rsidRDefault="00BE52CE" w:rsidP="00EF3896">
      <w:pPr>
        <w:pStyle w:val="Heading1"/>
      </w:pPr>
      <w:bookmarkStart w:id="164" w:name="_Toc31622107"/>
      <w:r w:rsidRPr="005B17D3">
        <w:lastRenderedPageBreak/>
        <w:t>Menu Bar</w:t>
      </w:r>
      <w:bookmarkEnd w:id="157"/>
      <w:bookmarkEnd w:id="158"/>
      <w:bookmarkEnd w:id="159"/>
      <w:bookmarkEnd w:id="160"/>
      <w:bookmarkEnd w:id="161"/>
      <w:bookmarkEnd w:id="164"/>
    </w:p>
    <w:p w14:paraId="29824CBA" w14:textId="271096C3" w:rsidR="00BE52CE" w:rsidRPr="005B17D3" w:rsidRDefault="00CC2D4A" w:rsidP="00EF3896">
      <w:pPr>
        <w:pStyle w:val="Caption"/>
      </w:pPr>
      <w:r w:rsidRPr="005B17D3">
        <w:rPr>
          <w:noProof/>
        </w:rPr>
        <w:drawing>
          <wp:inline distT="0" distB="0" distL="0" distR="0" wp14:anchorId="42748105" wp14:editId="723DF2F6">
            <wp:extent cx="5943600" cy="226695"/>
            <wp:effectExtent l="0" t="0" r="0" b="1905"/>
            <wp:docPr id="53" name="Picture 53" descr="Menu Bar which contains the following: Home, Veteran, Worklist, Registry, Transmissions, MSDS Messages, Mail, Reports, References, VOA Resubmission, ESR Registration, Letters, and Ad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26695"/>
                    </a:xfrm>
                    <a:prstGeom prst="rect">
                      <a:avLst/>
                    </a:prstGeom>
                  </pic:spPr>
                </pic:pic>
              </a:graphicData>
            </a:graphic>
          </wp:inline>
        </w:drawing>
      </w:r>
      <w:r w:rsidR="00BE52CE" w:rsidRPr="005B17D3">
        <w:t xml:space="preserve"> </w:t>
      </w:r>
    </w:p>
    <w:p w14:paraId="06C6545D" w14:textId="027EF5C7" w:rsidR="00BE52CE" w:rsidRPr="005B17D3" w:rsidRDefault="00BE52CE" w:rsidP="00EF3896">
      <w:pPr>
        <w:pStyle w:val="Caption"/>
      </w:pPr>
      <w:bookmarkStart w:id="165" w:name="_Toc31622367"/>
      <w:r w:rsidRPr="005B17D3">
        <w:t xml:space="preserve">Figure </w:t>
      </w:r>
      <w:r w:rsidRPr="005B17D3">
        <w:rPr>
          <w:bCs w:val="0"/>
        </w:rPr>
        <w:fldChar w:fldCharType="begin"/>
      </w:r>
      <w:r w:rsidRPr="005B17D3">
        <w:rPr>
          <w:bCs w:val="0"/>
        </w:rPr>
        <w:instrText xml:space="preserve"> SEQ Figure \* ARABIC </w:instrText>
      </w:r>
      <w:r w:rsidRPr="005B17D3">
        <w:rPr>
          <w:bCs w:val="0"/>
        </w:rPr>
        <w:fldChar w:fldCharType="separate"/>
      </w:r>
      <w:r w:rsidR="00C2105F" w:rsidRPr="005B17D3">
        <w:rPr>
          <w:bCs w:val="0"/>
          <w:noProof/>
        </w:rPr>
        <w:t>10</w:t>
      </w:r>
      <w:r w:rsidRPr="005B17D3">
        <w:rPr>
          <w:bCs w:val="0"/>
          <w:noProof/>
        </w:rPr>
        <w:fldChar w:fldCharType="end"/>
      </w:r>
      <w:r w:rsidRPr="005B17D3">
        <w:t>: Menu Bar</w:t>
      </w:r>
      <w:bookmarkEnd w:id="165"/>
    </w:p>
    <w:p w14:paraId="019F30A2" w14:textId="77777777" w:rsidR="00BE52CE" w:rsidRPr="005B17D3" w:rsidRDefault="00BE52CE" w:rsidP="00EF3896">
      <w:pPr>
        <w:pStyle w:val="BodyTextBullet2"/>
      </w:pPr>
      <w:r w:rsidRPr="005B17D3">
        <w:fldChar w:fldCharType="begin"/>
      </w:r>
      <w:r w:rsidRPr="005B17D3">
        <w:instrText xml:space="preserve"> XE "Button Bar" </w:instrText>
      </w:r>
      <w:r w:rsidRPr="005B17D3">
        <w:fldChar w:fldCharType="end"/>
      </w:r>
    </w:p>
    <w:p w14:paraId="531956D8" w14:textId="6A24A4C4" w:rsidR="00BE52CE" w:rsidRPr="005B17D3" w:rsidRDefault="00BE52CE" w:rsidP="00EF3896">
      <w:pPr>
        <w:pStyle w:val="Heading2"/>
      </w:pPr>
      <w:r w:rsidRPr="005B17D3">
        <w:fldChar w:fldCharType="begin"/>
      </w:r>
      <w:r w:rsidRPr="005B17D3">
        <w:instrText xml:space="preserve"> XE "Log " \* MERGEFORMAT </w:instrText>
      </w:r>
      <w:r w:rsidRPr="005B17D3">
        <w:fldChar w:fldCharType="end"/>
      </w:r>
      <w:r w:rsidRPr="005B17D3">
        <w:fldChar w:fldCharType="begin"/>
      </w:r>
      <w:r w:rsidRPr="005B17D3">
        <w:instrText xml:space="preserve"> XE "Home " \* MERGEFORMAT </w:instrText>
      </w:r>
      <w:r w:rsidRPr="005B17D3">
        <w:fldChar w:fldCharType="end"/>
      </w:r>
      <w:bookmarkStart w:id="166" w:name="_Toc289864685"/>
      <w:bookmarkStart w:id="167" w:name="_Toc394920676"/>
      <w:bookmarkStart w:id="168" w:name="_Toc406571013"/>
      <w:bookmarkStart w:id="169" w:name="_Toc478746451"/>
      <w:bookmarkStart w:id="170" w:name="_Toc482888381"/>
      <w:bookmarkStart w:id="171" w:name="_Toc31622108"/>
      <w:r w:rsidRPr="005B17D3">
        <w:t>Home</w:t>
      </w:r>
      <w:bookmarkEnd w:id="166"/>
      <w:bookmarkEnd w:id="167"/>
      <w:bookmarkEnd w:id="168"/>
      <w:bookmarkEnd w:id="169"/>
      <w:bookmarkEnd w:id="170"/>
      <w:bookmarkEnd w:id="171"/>
    </w:p>
    <w:p w14:paraId="0E258BD1" w14:textId="77777777" w:rsidR="00BE52CE" w:rsidRPr="005B17D3" w:rsidRDefault="00BE52CE" w:rsidP="00EF3896">
      <w:pPr>
        <w:pStyle w:val="BodyText"/>
      </w:pPr>
      <w:r w:rsidRPr="005B17D3">
        <w:rPr>
          <w:b/>
        </w:rPr>
        <w:t>Home</w:t>
      </w:r>
      <w:r w:rsidRPr="005B17D3">
        <w:t xml:space="preserve"> returns the user</w:t>
      </w:r>
      <w:r w:rsidRPr="005B17D3">
        <w:fldChar w:fldCharType="begin"/>
      </w:r>
      <w:r w:rsidRPr="005B17D3">
        <w:instrText xml:space="preserve"> XE "User:Person Search" </w:instrText>
      </w:r>
      <w:r w:rsidRPr="005B17D3">
        <w:fldChar w:fldCharType="end"/>
      </w:r>
      <w:r w:rsidRPr="005B17D3">
        <w:t xml:space="preserve"> to the </w:t>
      </w:r>
      <w:r w:rsidRPr="005B17D3">
        <w:rPr>
          <w:i/>
          <w:iCs/>
        </w:rPr>
        <w:t>Person Search</w:t>
      </w:r>
      <w:r w:rsidRPr="005B17D3">
        <w:rPr>
          <w:i/>
          <w:iCs/>
        </w:rPr>
        <w:fldChar w:fldCharType="begin"/>
      </w:r>
      <w:r w:rsidRPr="005B17D3">
        <w:instrText xml:space="preserve"> XE "</w:instrText>
      </w:r>
      <w:r w:rsidRPr="005B17D3">
        <w:rPr>
          <w:i/>
          <w:iCs/>
        </w:rPr>
        <w:instrText>Person Search</w:instrText>
      </w:r>
      <w:r w:rsidRPr="005B17D3">
        <w:rPr>
          <w:iCs/>
        </w:rPr>
        <w:instrText>:</w:instrText>
      </w:r>
      <w:r w:rsidRPr="005B17D3">
        <w:instrText xml:space="preserve">screen" </w:instrText>
      </w:r>
      <w:r w:rsidRPr="005B17D3">
        <w:rPr>
          <w:i/>
          <w:iCs/>
        </w:rPr>
        <w:fldChar w:fldCharType="end"/>
      </w:r>
      <w:r w:rsidRPr="005B17D3">
        <w:rPr>
          <w:i/>
          <w:iCs/>
        </w:rPr>
        <w:fldChar w:fldCharType="begin"/>
      </w:r>
      <w:r w:rsidRPr="005B17D3">
        <w:instrText xml:space="preserve"> XE "</w:instrText>
      </w:r>
      <w:r w:rsidRPr="005B17D3">
        <w:rPr>
          <w:iCs/>
        </w:rPr>
        <w:instrText>Search:</w:instrText>
      </w:r>
      <w:r w:rsidRPr="005B17D3">
        <w:instrText xml:space="preserve">Person" </w:instrText>
      </w:r>
      <w:r w:rsidRPr="005B17D3">
        <w:rPr>
          <w:i/>
          <w:iCs/>
        </w:rPr>
        <w:fldChar w:fldCharType="end"/>
      </w:r>
      <w:r w:rsidRPr="005B17D3">
        <w:t xml:space="preserve"> screen, the screen users are directed to after initially logging into ES</w:t>
      </w:r>
      <w:r w:rsidRPr="005B17D3">
        <w:fldChar w:fldCharType="begin"/>
      </w:r>
      <w:r w:rsidRPr="005B17D3">
        <w:instrText xml:space="preserve"> XE "ES" </w:instrText>
      </w:r>
      <w:r w:rsidRPr="005B17D3">
        <w:fldChar w:fldCharType="end"/>
      </w:r>
      <w:r w:rsidRPr="005B17D3">
        <w:t>.</w:t>
      </w:r>
    </w:p>
    <w:p w14:paraId="51718CB8" w14:textId="77777777" w:rsidR="00BE52CE" w:rsidRPr="005B17D3" w:rsidRDefault="00BE52CE" w:rsidP="00EF3896">
      <w:pPr>
        <w:pStyle w:val="glsbody"/>
        <w:rPr>
          <w:b/>
          <w:bCs/>
        </w:rPr>
      </w:pPr>
      <w:r w:rsidRPr="005B17D3">
        <w:drawing>
          <wp:inline distT="0" distB="0" distL="0" distR="0" wp14:anchorId="7B3BCC83" wp14:editId="0A32964A">
            <wp:extent cx="1819275" cy="1257300"/>
            <wp:effectExtent l="0" t="0" r="9525" b="0"/>
            <wp:docPr id="23" name="Picture 23" descr="ButtScreen capture of the Menu Bar: H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
                    <a:srcRect r="27431"/>
                    <a:stretch/>
                  </pic:blipFill>
                  <pic:spPr bwMode="auto">
                    <a:xfrm>
                      <a:off x="0" y="0"/>
                      <a:ext cx="1819275" cy="1257300"/>
                    </a:xfrm>
                    <a:prstGeom prst="rect">
                      <a:avLst/>
                    </a:prstGeom>
                    <a:ln>
                      <a:noFill/>
                    </a:ln>
                    <a:extLst>
                      <a:ext uri="{53640926-AAD7-44D8-BBD7-CCE9431645EC}">
                        <a14:shadowObscured xmlns:a14="http://schemas.microsoft.com/office/drawing/2010/main"/>
                      </a:ext>
                    </a:extLst>
                  </pic:spPr>
                </pic:pic>
              </a:graphicData>
            </a:graphic>
          </wp:inline>
        </w:drawing>
      </w:r>
    </w:p>
    <w:p w14:paraId="0C3046BD" w14:textId="16E449E5" w:rsidR="00BE52CE" w:rsidRPr="005B17D3" w:rsidRDefault="00BE52CE" w:rsidP="00EF3896">
      <w:pPr>
        <w:pStyle w:val="Caption"/>
      </w:pPr>
      <w:bookmarkStart w:id="172" w:name="_Toc399166513"/>
      <w:bookmarkStart w:id="173" w:name="_Toc399166571"/>
      <w:bookmarkStart w:id="174" w:name="_Toc478746649"/>
      <w:bookmarkStart w:id="175" w:name="_Toc482888580"/>
      <w:bookmarkStart w:id="176" w:name="_Toc31622368"/>
      <w:r w:rsidRPr="005B17D3">
        <w:t xml:space="preserve">Figure </w:t>
      </w:r>
      <w:r w:rsidRPr="005B17D3">
        <w:rPr>
          <w:noProof/>
        </w:rPr>
        <w:fldChar w:fldCharType="begin"/>
      </w:r>
      <w:r w:rsidRPr="005B17D3">
        <w:rPr>
          <w:noProof/>
        </w:rPr>
        <w:instrText xml:space="preserve"> SEQ Figure \* ARABIC </w:instrText>
      </w:r>
      <w:r w:rsidRPr="005B17D3">
        <w:rPr>
          <w:noProof/>
        </w:rPr>
        <w:fldChar w:fldCharType="separate"/>
      </w:r>
      <w:r w:rsidR="00C2105F" w:rsidRPr="005B17D3">
        <w:rPr>
          <w:noProof/>
        </w:rPr>
        <w:t>11</w:t>
      </w:r>
      <w:r w:rsidRPr="005B17D3">
        <w:rPr>
          <w:noProof/>
        </w:rPr>
        <w:fldChar w:fldCharType="end"/>
      </w:r>
      <w:r w:rsidRPr="005B17D3">
        <w:t>: Home</w:t>
      </w:r>
      <w:bookmarkEnd w:id="172"/>
      <w:bookmarkEnd w:id="173"/>
      <w:bookmarkEnd w:id="174"/>
      <w:bookmarkEnd w:id="175"/>
      <w:bookmarkEnd w:id="176"/>
    </w:p>
    <w:p w14:paraId="3316769C" w14:textId="77777777" w:rsidR="00BE52CE" w:rsidRPr="005B17D3" w:rsidRDefault="00BE52CE" w:rsidP="00EF3896">
      <w:pPr>
        <w:pStyle w:val="Heading3"/>
      </w:pPr>
      <w:bookmarkStart w:id="177" w:name="_Toc289864683"/>
      <w:bookmarkStart w:id="178" w:name="_Toc394920674"/>
      <w:bookmarkStart w:id="179" w:name="_Toc406571011"/>
      <w:bookmarkStart w:id="180" w:name="_Toc478746449"/>
      <w:bookmarkStart w:id="181" w:name="_Toc482888379"/>
      <w:bookmarkStart w:id="182" w:name="_Toc31622109"/>
      <w:bookmarkStart w:id="183" w:name="_Toc289864686"/>
      <w:bookmarkStart w:id="184" w:name="_Toc394920677"/>
      <w:bookmarkStart w:id="185" w:name="_Toc406571014"/>
      <w:bookmarkStart w:id="186" w:name="_Toc478746452"/>
      <w:bookmarkStart w:id="187" w:name="_Toc482888382"/>
      <w:r w:rsidRPr="005B17D3">
        <w:t>Person Search</w:t>
      </w:r>
      <w:bookmarkEnd w:id="177"/>
      <w:bookmarkEnd w:id="178"/>
      <w:bookmarkEnd w:id="179"/>
      <w:bookmarkEnd w:id="180"/>
      <w:bookmarkEnd w:id="181"/>
      <w:bookmarkEnd w:id="182"/>
      <w:r w:rsidRPr="005B17D3">
        <w:t xml:space="preserve"> </w:t>
      </w:r>
    </w:p>
    <w:p w14:paraId="7FD1101E" w14:textId="77777777" w:rsidR="00BE52CE" w:rsidRPr="005B17D3" w:rsidRDefault="00BE52CE" w:rsidP="00EF3896">
      <w:pPr>
        <w:pStyle w:val="BodyTextBullet2"/>
      </w:pPr>
      <w:r w:rsidRPr="005B17D3">
        <w:rPr>
          <w:noProof/>
        </w:rPr>
        <w:drawing>
          <wp:inline distT="0" distB="0" distL="0" distR="0" wp14:anchorId="67E87899" wp14:editId="5C676770">
            <wp:extent cx="5943600" cy="3085465"/>
            <wp:effectExtent l="0" t="0" r="0" b="635"/>
            <wp:docPr id="6" name="Picture 6" descr="Screen capture of the Person Search screen.&#10;&#10;Person Search screen is where users specify identifying information to locate a Veteran or beneficiary in 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943600" cy="3085465"/>
                    </a:xfrm>
                    <a:prstGeom prst="rect">
                      <a:avLst/>
                    </a:prstGeom>
                  </pic:spPr>
                </pic:pic>
              </a:graphicData>
            </a:graphic>
          </wp:inline>
        </w:drawing>
      </w:r>
    </w:p>
    <w:p w14:paraId="126439C0" w14:textId="413D6D61" w:rsidR="00BE52CE" w:rsidRPr="005B17D3" w:rsidRDefault="00BE52CE" w:rsidP="00EF3896">
      <w:pPr>
        <w:pStyle w:val="Caption"/>
      </w:pPr>
      <w:bookmarkStart w:id="188" w:name="_Toc31622369"/>
      <w:r w:rsidRPr="005B17D3">
        <w:lastRenderedPageBreak/>
        <w:t xml:space="preserve">Figure </w:t>
      </w:r>
      <w:r w:rsidRPr="005B17D3">
        <w:rPr>
          <w:noProof/>
        </w:rPr>
        <w:fldChar w:fldCharType="begin"/>
      </w:r>
      <w:r w:rsidRPr="005B17D3">
        <w:rPr>
          <w:noProof/>
        </w:rPr>
        <w:instrText xml:space="preserve"> SEQ Figure \* ARABIC </w:instrText>
      </w:r>
      <w:r w:rsidRPr="005B17D3">
        <w:rPr>
          <w:noProof/>
        </w:rPr>
        <w:fldChar w:fldCharType="separate"/>
      </w:r>
      <w:r w:rsidR="00C2105F" w:rsidRPr="005B17D3">
        <w:rPr>
          <w:noProof/>
        </w:rPr>
        <w:t>12</w:t>
      </w:r>
      <w:r w:rsidRPr="005B17D3">
        <w:rPr>
          <w:noProof/>
        </w:rPr>
        <w:fldChar w:fldCharType="end"/>
      </w:r>
      <w:r w:rsidRPr="005B17D3">
        <w:t>: Person Search</w:t>
      </w:r>
      <w:bookmarkEnd w:id="188"/>
    </w:p>
    <w:p w14:paraId="2A082F20" w14:textId="77777777" w:rsidR="00BE52CE" w:rsidRPr="005B17D3" w:rsidRDefault="00BE52CE" w:rsidP="00EF3896">
      <w:pPr>
        <w:pStyle w:val="BodyTextBullet2"/>
      </w:pPr>
      <w:r w:rsidRPr="005B17D3">
        <w:rPr>
          <w:b/>
        </w:rPr>
        <w:t>Person Search</w:t>
      </w:r>
      <w:r w:rsidRPr="005B17D3">
        <w:t xml:space="preserve"> displays after a user successfully logs into ES.</w:t>
      </w:r>
    </w:p>
    <w:p w14:paraId="1704B731" w14:textId="06CC5523" w:rsidR="00BE52CE" w:rsidRPr="005B17D3" w:rsidRDefault="00BE52CE" w:rsidP="00EF3896">
      <w:pPr>
        <w:pStyle w:val="BodyText"/>
      </w:pPr>
      <w:r w:rsidRPr="005B17D3">
        <w:t xml:space="preserve">The </w:t>
      </w:r>
      <w:r w:rsidRPr="005B17D3">
        <w:rPr>
          <w:i/>
        </w:rPr>
        <w:t>Person Search</w:t>
      </w:r>
      <w:r w:rsidRPr="005B17D3">
        <w:rPr>
          <w:i/>
        </w:rPr>
        <w:fldChar w:fldCharType="begin"/>
      </w:r>
      <w:r w:rsidRPr="005B17D3">
        <w:rPr>
          <w:i/>
        </w:rPr>
        <w:instrText xml:space="preserve"> XE "</w:instrText>
      </w:r>
      <w:r w:rsidRPr="005B17D3">
        <w:rPr>
          <w:rFonts w:cs="Arial"/>
          <w:b/>
          <w:i/>
          <w:iCs/>
        </w:rPr>
        <w:instrText>Person Search</w:instrText>
      </w:r>
      <w:r w:rsidRPr="005B17D3">
        <w:rPr>
          <w:rFonts w:cs="Arial"/>
          <w:i/>
          <w:iCs/>
        </w:rPr>
        <w:instrText>:screen</w:instrText>
      </w:r>
      <w:r w:rsidRPr="005B17D3">
        <w:rPr>
          <w:i/>
        </w:rPr>
        <w:instrText xml:space="preserve">" </w:instrText>
      </w:r>
      <w:r w:rsidRPr="005B17D3">
        <w:rPr>
          <w:i/>
        </w:rPr>
        <w:fldChar w:fldCharType="end"/>
      </w:r>
      <w:r w:rsidRPr="005B17D3">
        <w:rPr>
          <w:i/>
        </w:rPr>
        <w:fldChar w:fldCharType="begin"/>
      </w:r>
      <w:r w:rsidRPr="005B17D3">
        <w:rPr>
          <w:i/>
        </w:rPr>
        <w:instrText xml:space="preserve"> XE "</w:instrText>
      </w:r>
      <w:r w:rsidRPr="005B17D3">
        <w:rPr>
          <w:bCs/>
          <w:i/>
          <w:iCs/>
        </w:rPr>
        <w:instrText>Search:</w:instrText>
      </w:r>
      <w:r w:rsidRPr="005B17D3">
        <w:rPr>
          <w:i/>
        </w:rPr>
        <w:instrText xml:space="preserve">Person screen" </w:instrText>
      </w:r>
      <w:r w:rsidRPr="005B17D3">
        <w:rPr>
          <w:i/>
        </w:rPr>
        <w:fldChar w:fldCharType="end"/>
      </w:r>
      <w:r w:rsidRPr="005B17D3">
        <w:t xml:space="preserve"> screen searches for a Veteran by any combination of criteria</w:t>
      </w:r>
      <w:r w:rsidRPr="005B17D3">
        <w:fldChar w:fldCharType="begin"/>
      </w:r>
      <w:r w:rsidRPr="005B17D3">
        <w:instrText xml:space="preserve"> XE "</w:instrText>
      </w:r>
      <w:r w:rsidRPr="005B17D3">
        <w:rPr>
          <w:b/>
        </w:rPr>
        <w:instrText>Criteria</w:instrText>
      </w:r>
      <w:r w:rsidRPr="005B17D3">
        <w:instrText xml:space="preserve">:search" </w:instrText>
      </w:r>
      <w:r w:rsidRPr="005B17D3">
        <w:fldChar w:fldCharType="end"/>
      </w:r>
      <w:r w:rsidRPr="005B17D3">
        <w:t xml:space="preserve">. At minimum, users must provide </w:t>
      </w:r>
      <w:r w:rsidRPr="005B17D3">
        <w:rPr>
          <w:i/>
        </w:rPr>
        <w:t xml:space="preserve">one </w:t>
      </w:r>
      <w:r w:rsidRPr="005B17D3">
        <w:t>of the following:</w:t>
      </w:r>
    </w:p>
    <w:p w14:paraId="2AF4A11A" w14:textId="77777777" w:rsidR="00BE52CE" w:rsidRPr="005B17D3" w:rsidRDefault="00BE52CE" w:rsidP="00EF3896">
      <w:pPr>
        <w:pStyle w:val="ListBullet"/>
      </w:pPr>
      <w:r w:rsidRPr="005B17D3">
        <w:t xml:space="preserve">Member ID </w:t>
      </w:r>
      <w:r w:rsidRPr="005B17D3">
        <w:br/>
        <w:t>OR</w:t>
      </w:r>
    </w:p>
    <w:p w14:paraId="5F657A7A" w14:textId="52586582" w:rsidR="00BE52CE" w:rsidRPr="005B17D3" w:rsidRDefault="00BE52CE" w:rsidP="00EF3896">
      <w:pPr>
        <w:pStyle w:val="ListBullet"/>
      </w:pPr>
      <w:r w:rsidRPr="005B17D3">
        <w:t>ICN</w:t>
      </w:r>
    </w:p>
    <w:p w14:paraId="1A27E585" w14:textId="77777777" w:rsidR="0062007C" w:rsidRPr="005B17D3" w:rsidRDefault="0062007C" w:rsidP="00EF3896">
      <w:pPr>
        <w:pStyle w:val="ListBullet"/>
        <w:numPr>
          <w:ilvl w:val="0"/>
          <w:numId w:val="0"/>
        </w:numPr>
        <w:ind w:left="360"/>
      </w:pPr>
    </w:p>
    <w:p w14:paraId="53187B94" w14:textId="44375796" w:rsidR="00BE52CE" w:rsidRPr="005B17D3" w:rsidRDefault="001818D2" w:rsidP="00EF3896">
      <w:pPr>
        <w:pStyle w:val="ListBullet"/>
        <w:numPr>
          <w:ilvl w:val="0"/>
          <w:numId w:val="0"/>
        </w:numPr>
        <w:ind w:left="360"/>
      </w:pPr>
      <w:r w:rsidRPr="005B17D3">
        <w:t>Enrollment System</w:t>
      </w:r>
      <w:r w:rsidR="002E5ECD" w:rsidRPr="005B17D3">
        <w:t xml:space="preserve"> users</w:t>
      </w:r>
      <w:r w:rsidRPr="005B17D3">
        <w:t xml:space="preserve"> can</w:t>
      </w:r>
      <w:r w:rsidR="002E5ECD" w:rsidRPr="005B17D3">
        <w:t xml:space="preserve"> also</w:t>
      </w:r>
      <w:r w:rsidRPr="005B17D3">
        <w:t xml:space="preserve"> enter in SSN</w:t>
      </w:r>
      <w:r w:rsidR="002E5ECD" w:rsidRPr="005B17D3">
        <w:t>,</w:t>
      </w:r>
      <w:r w:rsidRPr="005B17D3">
        <w:t xml:space="preserve"> Last Name</w:t>
      </w:r>
      <w:r w:rsidR="002E5ECD" w:rsidRPr="005B17D3">
        <w:t>,</w:t>
      </w:r>
      <w:r w:rsidRPr="005B17D3">
        <w:t xml:space="preserve"> First Name</w:t>
      </w:r>
      <w:r w:rsidR="002E5ECD" w:rsidRPr="005B17D3">
        <w:t>,</w:t>
      </w:r>
      <w:r w:rsidRPr="005B17D3">
        <w:t xml:space="preserve"> Middle Name</w:t>
      </w:r>
      <w:r w:rsidR="002E5ECD" w:rsidRPr="005B17D3">
        <w:t>,</w:t>
      </w:r>
      <w:r w:rsidRPr="005B17D3">
        <w:t xml:space="preserve"> Date of Birth</w:t>
      </w:r>
      <w:r w:rsidR="002E5ECD" w:rsidRPr="005B17D3">
        <w:t>, and</w:t>
      </w:r>
      <w:r w:rsidRPr="005B17D3">
        <w:t xml:space="preserve"> Birth Sex to pull a record. </w:t>
      </w:r>
      <w:r w:rsidR="00BE52CE" w:rsidRPr="005B17D3">
        <w:t>Additional</w:t>
      </w:r>
      <w:r w:rsidRPr="005B17D3">
        <w:t xml:space="preserve"> Person</w:t>
      </w:r>
      <w:r w:rsidR="00BE52CE" w:rsidRPr="005B17D3">
        <w:t xml:space="preserve"> Search </w:t>
      </w:r>
      <w:r w:rsidRPr="005B17D3">
        <w:t>c</w:t>
      </w:r>
      <w:r w:rsidR="00BE52CE" w:rsidRPr="005B17D3">
        <w:t>riteria</w:t>
      </w:r>
      <w:r w:rsidRPr="005B17D3">
        <w:t xml:space="preserve"> include</w:t>
      </w:r>
      <w:r w:rsidR="002E5ECD" w:rsidRPr="005B17D3">
        <w:t>s</w:t>
      </w:r>
      <w:r w:rsidR="00BE52CE" w:rsidRPr="005B17D3">
        <w:t>: Military Service Numbers</w:t>
      </w:r>
      <w:r w:rsidRPr="005B17D3">
        <w:t xml:space="preserve"> and</w:t>
      </w:r>
      <w:r w:rsidR="00BE52CE" w:rsidRPr="005B17D3">
        <w:t xml:space="preserve"> Claim Folder Number</w:t>
      </w:r>
      <w:r w:rsidRPr="005B17D3">
        <w:t>.</w:t>
      </w:r>
    </w:p>
    <w:p w14:paraId="27FBD426" w14:textId="77777777" w:rsidR="0062007C" w:rsidRPr="005B17D3" w:rsidRDefault="0062007C" w:rsidP="00EF3896">
      <w:pPr>
        <w:pStyle w:val="BodyText"/>
        <w:rPr>
          <w:szCs w:val="24"/>
        </w:rPr>
      </w:pPr>
    </w:p>
    <w:p w14:paraId="6D49ADC3" w14:textId="079CDDF6" w:rsidR="00BE52CE" w:rsidRPr="005B17D3" w:rsidRDefault="00BE52CE" w:rsidP="00EF3896">
      <w:pPr>
        <w:pStyle w:val="BodyText"/>
        <w:rPr>
          <w:szCs w:val="24"/>
        </w:rPr>
      </w:pPr>
      <w:r w:rsidRPr="005B17D3">
        <w:rPr>
          <w:szCs w:val="24"/>
        </w:rPr>
        <w:t>Any combination of the remaining search</w:t>
      </w:r>
      <w:r w:rsidRPr="005B17D3">
        <w:rPr>
          <w:szCs w:val="24"/>
        </w:rPr>
        <w:fldChar w:fldCharType="begin"/>
      </w:r>
      <w:r w:rsidRPr="005B17D3">
        <w:rPr>
          <w:szCs w:val="24"/>
        </w:rPr>
        <w:instrText xml:space="preserve"> XE "</w:instrText>
      </w:r>
      <w:r w:rsidRPr="005B17D3">
        <w:rPr>
          <w:bCs/>
          <w:iCs/>
          <w:szCs w:val="24"/>
        </w:rPr>
        <w:instrText>Search:</w:instrText>
      </w:r>
      <w:r w:rsidRPr="005B17D3">
        <w:rPr>
          <w:szCs w:val="24"/>
        </w:rPr>
        <w:instrText xml:space="preserve">criteria" </w:instrText>
      </w:r>
      <w:r w:rsidRPr="005B17D3">
        <w:rPr>
          <w:szCs w:val="24"/>
        </w:rPr>
        <w:fldChar w:fldCharType="end"/>
      </w:r>
      <w:r w:rsidRPr="005B17D3">
        <w:rPr>
          <w:szCs w:val="24"/>
        </w:rPr>
        <w:t xml:space="preserve"> criteria</w:t>
      </w:r>
      <w:r w:rsidRPr="005B17D3">
        <w:rPr>
          <w:szCs w:val="24"/>
        </w:rPr>
        <w:fldChar w:fldCharType="begin"/>
      </w:r>
      <w:r w:rsidRPr="005B17D3">
        <w:rPr>
          <w:szCs w:val="24"/>
        </w:rPr>
        <w:instrText xml:space="preserve"> XE "Criteria:search" </w:instrText>
      </w:r>
      <w:r w:rsidRPr="005B17D3">
        <w:rPr>
          <w:szCs w:val="24"/>
        </w:rPr>
        <w:fldChar w:fldCharType="end"/>
      </w:r>
      <w:r w:rsidRPr="005B17D3">
        <w:rPr>
          <w:szCs w:val="24"/>
        </w:rPr>
        <w:t xml:space="preserve"> may be selected once the minimum information is entered,</w:t>
      </w:r>
    </w:p>
    <w:p w14:paraId="3E9BF93E" w14:textId="77777777" w:rsidR="00BE52CE" w:rsidRPr="005B17D3" w:rsidRDefault="00BE52CE" w:rsidP="00EF3896">
      <w:pPr>
        <w:pStyle w:val="ListBullet"/>
      </w:pPr>
      <w:r w:rsidRPr="005B17D3">
        <w:t xml:space="preserve">Member ID cannot be used in combination with any of the other criteria. </w:t>
      </w:r>
    </w:p>
    <w:p w14:paraId="00B58C7B" w14:textId="77777777" w:rsidR="00BE52CE" w:rsidRPr="005B17D3" w:rsidRDefault="00BE52CE" w:rsidP="00EF3896">
      <w:pPr>
        <w:pStyle w:val="ListBullet"/>
      </w:pPr>
      <w:r w:rsidRPr="005B17D3">
        <w:t>ICN</w:t>
      </w:r>
      <w:r w:rsidRPr="005B17D3">
        <w:fldChar w:fldCharType="begin"/>
      </w:r>
      <w:r w:rsidRPr="005B17D3">
        <w:instrText xml:space="preserve"> XE "VPID" </w:instrText>
      </w:r>
      <w:r w:rsidRPr="005B17D3">
        <w:fldChar w:fldCharType="end"/>
      </w:r>
      <w:r w:rsidRPr="005B17D3">
        <w:t xml:space="preserve"> (formerly VPID) cannot be used in combination with any of the other criteria</w:t>
      </w:r>
      <w:r w:rsidRPr="005B17D3">
        <w:fldChar w:fldCharType="begin"/>
      </w:r>
      <w:r w:rsidRPr="005B17D3">
        <w:instrText xml:space="preserve"> XE "Criteria:search" </w:instrText>
      </w:r>
      <w:r w:rsidRPr="005B17D3">
        <w:fldChar w:fldCharType="end"/>
      </w:r>
      <w:r w:rsidRPr="005B17D3">
        <w:t>.</w:t>
      </w:r>
    </w:p>
    <w:p w14:paraId="4FDAECB3" w14:textId="77777777" w:rsidR="00BE52CE" w:rsidRPr="005B17D3" w:rsidRDefault="00BE52CE" w:rsidP="00EF3896">
      <w:pPr>
        <w:pStyle w:val="ListBullet"/>
      </w:pPr>
      <w:r w:rsidRPr="005B17D3">
        <w:t>Search</w:t>
      </w:r>
      <w:r w:rsidRPr="005B17D3">
        <w:fldChar w:fldCharType="begin"/>
      </w:r>
      <w:r w:rsidRPr="005B17D3">
        <w:instrText xml:space="preserve"> XE "Search:criteria" </w:instrText>
      </w:r>
      <w:r w:rsidRPr="005B17D3">
        <w:fldChar w:fldCharType="end"/>
      </w:r>
      <w:r w:rsidRPr="005B17D3">
        <w:t xml:space="preserve"> criteria</w:t>
      </w:r>
      <w:r w:rsidRPr="005B17D3">
        <w:fldChar w:fldCharType="begin"/>
      </w:r>
      <w:r w:rsidRPr="005B17D3">
        <w:instrText xml:space="preserve"> XE "Criteria:search" </w:instrText>
      </w:r>
      <w:r w:rsidRPr="005B17D3">
        <w:fldChar w:fldCharType="end"/>
      </w:r>
      <w:r w:rsidRPr="005B17D3">
        <w:t xml:space="preserve"> data entered is not case-sensitive.</w:t>
      </w:r>
    </w:p>
    <w:p w14:paraId="1CB77AB4" w14:textId="77777777" w:rsidR="00BE52CE" w:rsidRPr="005B17D3" w:rsidRDefault="00BE52CE" w:rsidP="00EF3896">
      <w:pPr>
        <w:pStyle w:val="ListBullet"/>
      </w:pPr>
      <w:r w:rsidRPr="005B17D3">
        <w:t>ES will present a list of matches from which user</w:t>
      </w:r>
      <w:r w:rsidRPr="005B17D3">
        <w:fldChar w:fldCharType="begin"/>
      </w:r>
      <w:r w:rsidRPr="005B17D3">
        <w:instrText xml:space="preserve"> XE "</w:instrText>
      </w:r>
      <w:r w:rsidRPr="005B17D3">
        <w:rPr>
          <w:iCs/>
        </w:rPr>
        <w:instrText>User</w:instrText>
      </w:r>
      <w:r w:rsidRPr="005B17D3">
        <w:instrText xml:space="preserve">" </w:instrText>
      </w:r>
      <w:r w:rsidRPr="005B17D3">
        <w:fldChar w:fldCharType="end"/>
      </w:r>
      <w:r w:rsidRPr="005B17D3">
        <w:t xml:space="preserve"> may choose or if the desired match does not appear, users may perform another search</w:t>
      </w:r>
      <w:r w:rsidRPr="005B17D3">
        <w:fldChar w:fldCharType="begin"/>
      </w:r>
      <w:r w:rsidRPr="005B17D3">
        <w:instrText xml:space="preserve"> XE "</w:instrText>
      </w:r>
      <w:r w:rsidRPr="005B17D3">
        <w:rPr>
          <w:bCs/>
          <w:iCs/>
        </w:rPr>
        <w:instrText>Search:</w:instrText>
      </w:r>
      <w:r w:rsidRPr="005B17D3">
        <w:instrText xml:space="preserve">criteria" </w:instrText>
      </w:r>
      <w:r w:rsidRPr="005B17D3">
        <w:fldChar w:fldCharType="end"/>
      </w:r>
      <w:r w:rsidRPr="005B17D3">
        <w:t xml:space="preserve"> using different criteria.</w:t>
      </w:r>
    </w:p>
    <w:p w14:paraId="2DA79FC7" w14:textId="77777777" w:rsidR="0062007C" w:rsidRPr="005B17D3" w:rsidRDefault="0062007C" w:rsidP="00EF3896">
      <w:pPr>
        <w:pStyle w:val="BodyTextBullet2"/>
      </w:pPr>
    </w:p>
    <w:p w14:paraId="45EB0B01" w14:textId="58541102" w:rsidR="00BE52CE" w:rsidRPr="005B17D3" w:rsidRDefault="00BE52CE" w:rsidP="00EF3896">
      <w:pPr>
        <w:pStyle w:val="BodyTextBullet2"/>
      </w:pPr>
      <w:r w:rsidRPr="005B17D3">
        <w:t>After completing a search</w:t>
      </w:r>
      <w:r w:rsidRPr="005B17D3">
        <w:fldChar w:fldCharType="begin"/>
      </w:r>
      <w:r w:rsidRPr="005B17D3">
        <w:instrText xml:space="preserve"> XE "</w:instrText>
      </w:r>
      <w:r w:rsidRPr="005B17D3">
        <w:rPr>
          <w:iCs/>
        </w:rPr>
        <w:instrText>Search</w:instrText>
      </w:r>
      <w:r w:rsidRPr="005B17D3">
        <w:instrText xml:space="preserve">" </w:instrText>
      </w:r>
      <w:r w:rsidRPr="005B17D3">
        <w:fldChar w:fldCharType="end"/>
      </w:r>
      <w:r w:rsidRPr="005B17D3">
        <w:t>, ES returns a Person Search</w:t>
      </w:r>
      <w:r w:rsidRPr="005B17D3">
        <w:fldChar w:fldCharType="begin"/>
      </w:r>
      <w:r w:rsidRPr="005B17D3">
        <w:instrText xml:space="preserve"> XE "Person Search:result list" </w:instrText>
      </w:r>
      <w:r w:rsidRPr="005B17D3">
        <w:fldChar w:fldCharType="end"/>
      </w:r>
      <w:r w:rsidRPr="005B17D3">
        <w:fldChar w:fldCharType="begin"/>
      </w:r>
      <w:r w:rsidRPr="005B17D3">
        <w:instrText xml:space="preserve"> XE "</w:instrText>
      </w:r>
      <w:r w:rsidRPr="005B17D3">
        <w:rPr>
          <w:iCs/>
        </w:rPr>
        <w:instrText>Search:</w:instrText>
      </w:r>
      <w:r w:rsidRPr="005B17D3">
        <w:instrText xml:space="preserve">Results list" </w:instrText>
      </w:r>
      <w:r w:rsidRPr="005B17D3">
        <w:fldChar w:fldCharType="end"/>
      </w:r>
      <w:r w:rsidRPr="005B17D3">
        <w:t xml:space="preserve"> Result list with matches from the search criteria used. Click the </w:t>
      </w:r>
      <w:r w:rsidRPr="005B17D3">
        <w:rPr>
          <w:b/>
        </w:rPr>
        <w:t>SSN</w:t>
      </w:r>
      <w:r w:rsidRPr="005B17D3">
        <w:rPr>
          <w:b/>
        </w:rPr>
        <w:fldChar w:fldCharType="begin"/>
      </w:r>
      <w:r w:rsidRPr="005B17D3">
        <w:rPr>
          <w:b/>
        </w:rPr>
        <w:instrText xml:space="preserve"> XE "SSN" </w:instrText>
      </w:r>
      <w:r w:rsidRPr="005B17D3">
        <w:rPr>
          <w:b/>
        </w:rPr>
        <w:fldChar w:fldCharType="end"/>
      </w:r>
      <w:r w:rsidRPr="005B17D3">
        <w:rPr>
          <w:b/>
        </w:rPr>
        <w:t xml:space="preserve"> </w:t>
      </w:r>
      <w:r w:rsidRPr="005B17D3">
        <w:t xml:space="preserve">link to display the patient record if the </w:t>
      </w:r>
      <w:r w:rsidR="006204FA" w:rsidRPr="005B17D3">
        <w:t>Veterans</w:t>
      </w:r>
      <w:r w:rsidRPr="005B17D3">
        <w:t xml:space="preserve"> name appears on the list. </w:t>
      </w:r>
    </w:p>
    <w:p w14:paraId="6512075E" w14:textId="77777777" w:rsidR="00BE52CE" w:rsidRPr="005B17D3" w:rsidRDefault="00BE52CE" w:rsidP="00EF3896">
      <w:pPr>
        <w:pStyle w:val="ListBullet"/>
      </w:pPr>
      <w:r w:rsidRPr="005B17D3">
        <w:t>SSN</w:t>
      </w:r>
      <w:r w:rsidRPr="005B17D3">
        <w:fldChar w:fldCharType="begin"/>
      </w:r>
      <w:r w:rsidRPr="005B17D3">
        <w:instrText xml:space="preserve"> XE "</w:instrText>
      </w:r>
      <w:r w:rsidRPr="005B17D3">
        <w:rPr>
          <w:bCs/>
        </w:rPr>
        <w:instrText>SSN</w:instrText>
      </w:r>
      <w:r w:rsidRPr="005B17D3">
        <w:instrText xml:space="preserve">" </w:instrText>
      </w:r>
      <w:r w:rsidRPr="005B17D3">
        <w:fldChar w:fldCharType="end"/>
      </w:r>
      <w:r w:rsidRPr="005B17D3">
        <w:t>-based search</w:t>
      </w:r>
      <w:r w:rsidRPr="005B17D3">
        <w:fldChar w:fldCharType="begin"/>
      </w:r>
      <w:r w:rsidRPr="005B17D3">
        <w:instrText xml:space="preserve"> XE "Search:SSN" </w:instrText>
      </w:r>
      <w:r w:rsidRPr="005B17D3">
        <w:fldChar w:fldCharType="end"/>
      </w:r>
      <w:r w:rsidRPr="005B17D3">
        <w:t xml:space="preserve"> returns will be limited to </w:t>
      </w:r>
      <w:r w:rsidRPr="005B17D3">
        <w:rPr>
          <w:i/>
        </w:rPr>
        <w:t>ten</w:t>
      </w:r>
      <w:r w:rsidRPr="005B17D3">
        <w:t>.</w:t>
      </w:r>
    </w:p>
    <w:p w14:paraId="7FB19176" w14:textId="77777777" w:rsidR="00BE52CE" w:rsidRPr="005B17D3" w:rsidRDefault="00BE52CE" w:rsidP="00EF3896">
      <w:pPr>
        <w:pStyle w:val="ListBullet"/>
      </w:pPr>
      <w:r w:rsidRPr="005B17D3">
        <w:t xml:space="preserve">An even more restricted set of users will have access to the </w:t>
      </w:r>
      <w:r w:rsidRPr="005B17D3">
        <w:rPr>
          <w:rStyle w:val="Text-onlypopuphotspot"/>
        </w:rPr>
        <w:t>IMDQ</w:t>
      </w:r>
      <w:r w:rsidRPr="005B17D3">
        <w:rPr>
          <w:rStyle w:val="Text-onlypopuphotspot"/>
        </w:rPr>
        <w:fldChar w:fldCharType="begin"/>
      </w:r>
      <w:r w:rsidRPr="005B17D3">
        <w:instrText xml:space="preserve"> XE "</w:instrText>
      </w:r>
      <w:r w:rsidRPr="005B17D3">
        <w:rPr>
          <w:rStyle w:val="Text-onlypopuphotspot"/>
          <w:b/>
        </w:rPr>
        <w:instrText>DQ</w:instrText>
      </w:r>
      <w:r w:rsidRPr="005B17D3">
        <w:rPr>
          <w:rStyle w:val="Text-onlypopuphotspot"/>
        </w:rPr>
        <w:instrText>:</w:instrText>
      </w:r>
      <w:r w:rsidRPr="005B17D3">
        <w:instrText xml:space="preserve">Person Search:IM" </w:instrText>
      </w:r>
      <w:r w:rsidRPr="005B17D3">
        <w:rPr>
          <w:rStyle w:val="Text-onlypopuphotspot"/>
        </w:rPr>
        <w:fldChar w:fldCharType="end"/>
      </w:r>
      <w:r w:rsidRPr="005B17D3">
        <w:t xml:space="preserve"> interface that will allow user to retrieve greater than 10 results.</w:t>
      </w:r>
    </w:p>
    <w:p w14:paraId="5A2666C8" w14:textId="77777777" w:rsidR="00BE52CE" w:rsidRPr="005B17D3" w:rsidRDefault="00BE52CE" w:rsidP="00EF3896">
      <w:pPr>
        <w:pStyle w:val="ListBullet"/>
      </w:pPr>
      <w:r w:rsidRPr="005B17D3">
        <w:t xml:space="preserve">There can be no update to a record if any identity traits are in </w:t>
      </w:r>
      <w:r w:rsidRPr="005B17D3">
        <w:rPr>
          <w:b/>
          <w:bCs/>
        </w:rPr>
        <w:t>Pending</w:t>
      </w:r>
      <w:r w:rsidRPr="005B17D3">
        <w:t xml:space="preserve"> status. If a beneficiary's record has identity-trait updates that are pending a decision, ES displays the message </w:t>
      </w:r>
      <w:r w:rsidRPr="005B17D3">
        <w:rPr>
          <w:i/>
          <w:iCs/>
        </w:rPr>
        <w:t>Pending</w:t>
      </w:r>
      <w:r w:rsidRPr="005B17D3">
        <w:rPr>
          <w:i/>
        </w:rPr>
        <w:t xml:space="preserve"> Identity Trait Updates</w:t>
      </w:r>
      <w:r w:rsidRPr="005B17D3">
        <w:t xml:space="preserve"> on the screen indicating that identity-trait updates are pending for this beneficiary.</w:t>
      </w:r>
    </w:p>
    <w:p w14:paraId="0E41FDDF" w14:textId="77777777" w:rsidR="00BE52CE" w:rsidRPr="005B17D3" w:rsidRDefault="00BE52CE" w:rsidP="00EF3896">
      <w:pPr>
        <w:pStyle w:val="ListBullet"/>
      </w:pPr>
      <w:r w:rsidRPr="005B17D3">
        <w:t xml:space="preserve">The </w:t>
      </w:r>
      <w:r w:rsidRPr="005B17D3">
        <w:rPr>
          <w:b/>
        </w:rPr>
        <w:t>Member ID</w:t>
      </w:r>
      <w:r w:rsidRPr="005B17D3">
        <w:t xml:space="preserve">, </w:t>
      </w:r>
      <w:r w:rsidRPr="005B17D3">
        <w:rPr>
          <w:b/>
        </w:rPr>
        <w:t>Name</w:t>
      </w:r>
      <w:r w:rsidRPr="005B17D3">
        <w:t xml:space="preserve">, </w:t>
      </w:r>
      <w:r w:rsidRPr="005B17D3">
        <w:rPr>
          <w:b/>
        </w:rPr>
        <w:t>SSN</w:t>
      </w:r>
      <w:r w:rsidRPr="005B17D3">
        <w:t xml:space="preserve">, </w:t>
      </w:r>
      <w:r w:rsidRPr="005B17D3">
        <w:rPr>
          <w:b/>
        </w:rPr>
        <w:t>DOB</w:t>
      </w:r>
      <w:r w:rsidRPr="005B17D3">
        <w:t xml:space="preserve">, and </w:t>
      </w:r>
      <w:r w:rsidRPr="005B17D3">
        <w:rPr>
          <w:b/>
        </w:rPr>
        <w:t>Enroll Status</w:t>
      </w:r>
      <w:r w:rsidRPr="005B17D3">
        <w:t xml:space="preserve"> are displayed on a banner for all person-related screens. </w:t>
      </w:r>
    </w:p>
    <w:p w14:paraId="1D88FE97" w14:textId="77777777" w:rsidR="00474E83" w:rsidRPr="005B17D3" w:rsidRDefault="00474E83" w:rsidP="00EF3896">
      <w:pPr>
        <w:pStyle w:val="ScreenField"/>
      </w:pPr>
    </w:p>
    <w:p w14:paraId="14B5071E" w14:textId="519A0A46" w:rsidR="00BE52CE" w:rsidRPr="005B17D3" w:rsidRDefault="00BE52CE" w:rsidP="00EF3896">
      <w:pPr>
        <w:pStyle w:val="ScreenField"/>
      </w:pPr>
      <w:r w:rsidRPr="005B17D3">
        <w:lastRenderedPageBreak/>
        <w:t>Member ID:</w:t>
      </w:r>
    </w:p>
    <w:p w14:paraId="7FDEB8BA" w14:textId="7DEA7E86" w:rsidR="00BE52CE" w:rsidRPr="005B17D3" w:rsidRDefault="00BE52CE" w:rsidP="00EF3896">
      <w:pPr>
        <w:pStyle w:val="ScreenFieldDesc"/>
      </w:pPr>
      <w:r w:rsidRPr="005B17D3">
        <w:t xml:space="preserve">Member ID represents the </w:t>
      </w:r>
      <w:r w:rsidR="006204FA" w:rsidRPr="005B17D3">
        <w:t>Veterans</w:t>
      </w:r>
      <w:r w:rsidRPr="005B17D3">
        <w:t xml:space="preserve"> </w:t>
      </w:r>
      <w:r w:rsidR="00CF1B04" w:rsidRPr="005B17D3">
        <w:t>DoD’s Electronic Data Interchange Personal Identifier (</w:t>
      </w:r>
      <w:r w:rsidRPr="005B17D3">
        <w:t>EDIPI</w:t>
      </w:r>
      <w:r w:rsidR="00CF1B04" w:rsidRPr="005B17D3">
        <w:t>)</w:t>
      </w:r>
      <w:r w:rsidRPr="005B17D3">
        <w:t>. It is a read-only field, and a unique identifier for each Veteran</w:t>
      </w:r>
      <w:r w:rsidR="00CF1B04" w:rsidRPr="005B17D3">
        <w:t>.</w:t>
      </w:r>
      <w:r w:rsidRPr="005B17D3">
        <w:t xml:space="preserve"> Member ID is the identifier on the </w:t>
      </w:r>
      <w:r w:rsidR="00CF1B04" w:rsidRPr="005B17D3">
        <w:t xml:space="preserve">Veterans </w:t>
      </w:r>
      <w:r w:rsidR="00917386" w:rsidRPr="005B17D3">
        <w:t>Choice Card and</w:t>
      </w:r>
      <w:r w:rsidR="00CF1B04" w:rsidRPr="005B17D3">
        <w:t xml:space="preserve"> on the Veterans Health Identification</w:t>
      </w:r>
      <w:r w:rsidR="00917386" w:rsidRPr="005B17D3">
        <w:t xml:space="preserve"> Card</w:t>
      </w:r>
      <w:r w:rsidRPr="005B17D3">
        <w:t>.</w:t>
      </w:r>
    </w:p>
    <w:p w14:paraId="0F6A934A" w14:textId="77777777" w:rsidR="00474E83" w:rsidRPr="005B17D3" w:rsidRDefault="00474E83" w:rsidP="00EF3896">
      <w:pPr>
        <w:pStyle w:val="ScreenField"/>
      </w:pPr>
    </w:p>
    <w:p w14:paraId="1E61A591" w14:textId="2B9BB48F" w:rsidR="00BE52CE" w:rsidRPr="005B17D3" w:rsidDel="0087626F" w:rsidRDefault="00BE52CE" w:rsidP="00EF3896">
      <w:pPr>
        <w:pStyle w:val="ScreenField"/>
      </w:pPr>
      <w:r w:rsidRPr="005B17D3" w:rsidDel="0087626F">
        <w:t>SSN</w:t>
      </w:r>
      <w:r w:rsidRPr="005B17D3" w:rsidDel="0087626F">
        <w:fldChar w:fldCharType="begin"/>
      </w:r>
      <w:r w:rsidRPr="005B17D3" w:rsidDel="0087626F">
        <w:instrText xml:space="preserve"> XE "SSN" </w:instrText>
      </w:r>
      <w:r w:rsidRPr="005B17D3" w:rsidDel="0087626F">
        <w:fldChar w:fldCharType="end"/>
      </w:r>
      <w:r w:rsidRPr="005B17D3" w:rsidDel="0087626F">
        <w:t>:</w:t>
      </w:r>
    </w:p>
    <w:p w14:paraId="23197808" w14:textId="77777777" w:rsidR="00BE52CE" w:rsidRPr="005B17D3" w:rsidDel="0087626F" w:rsidRDefault="00BE52CE" w:rsidP="00EF3896">
      <w:pPr>
        <w:pStyle w:val="ScreenFieldDesc"/>
      </w:pPr>
      <w:r w:rsidRPr="005B17D3" w:rsidDel="0087626F">
        <w:t>SSN</w:t>
      </w:r>
      <w:r w:rsidRPr="005B17D3" w:rsidDel="0087626F">
        <w:fldChar w:fldCharType="begin"/>
      </w:r>
      <w:r w:rsidRPr="005B17D3" w:rsidDel="0087626F">
        <w:instrText xml:space="preserve"> XE "SSN" </w:instrText>
      </w:r>
      <w:r w:rsidRPr="005B17D3" w:rsidDel="0087626F">
        <w:fldChar w:fldCharType="end"/>
      </w:r>
      <w:r w:rsidRPr="005B17D3" w:rsidDel="0087626F">
        <w:t xml:space="preserve"> is defined as the Social Security Number of the beneficiary record you</w:t>
      </w:r>
      <w:r w:rsidRPr="005B17D3">
        <w:t xml:space="preserve"> are</w:t>
      </w:r>
      <w:r w:rsidRPr="005B17D3" w:rsidDel="0087626F">
        <w:t xml:space="preserve"> trying to find.</w:t>
      </w:r>
    </w:p>
    <w:p w14:paraId="231E81E8" w14:textId="77777777" w:rsidR="00BE52CE" w:rsidRPr="005B17D3" w:rsidDel="0087626F" w:rsidRDefault="00BE52CE" w:rsidP="00EF3896">
      <w:pPr>
        <w:pStyle w:val="RulesandMore"/>
      </w:pPr>
      <w:r w:rsidRPr="005B17D3" w:rsidDel="0087626F">
        <w:t>Rules...</w:t>
      </w:r>
    </w:p>
    <w:p w14:paraId="646A6131" w14:textId="77777777" w:rsidR="00BE52CE" w:rsidRPr="005B17D3" w:rsidDel="0087626F" w:rsidRDefault="00BE52CE" w:rsidP="00EF3896">
      <w:pPr>
        <w:pStyle w:val="ListBull2"/>
      </w:pPr>
      <w:r w:rsidRPr="005B17D3" w:rsidDel="0087626F">
        <w:t>Acceptable format is 9 numeric characters.</w:t>
      </w:r>
    </w:p>
    <w:p w14:paraId="601F92AE" w14:textId="77777777" w:rsidR="00BE52CE" w:rsidRPr="005B17D3" w:rsidRDefault="00BE52CE" w:rsidP="00EF3896">
      <w:pPr>
        <w:pStyle w:val="ListBull2"/>
      </w:pPr>
      <w:r w:rsidRPr="005B17D3" w:rsidDel="0087626F">
        <w:t xml:space="preserve">Cannot be a </w:t>
      </w:r>
      <w:r w:rsidRPr="005B17D3" w:rsidDel="0087626F">
        <w:rPr>
          <w:rStyle w:val="Text-onlypopuphotspot"/>
          <w:i/>
        </w:rPr>
        <w:t>Pseudo</w:t>
      </w:r>
      <w:r w:rsidRPr="005B17D3" w:rsidDel="0087626F">
        <w:rPr>
          <w:rStyle w:val="Text-onlypopuphotspot"/>
          <w:sz w:val="18"/>
          <w:szCs w:val="18"/>
        </w:rPr>
        <w:t> </w:t>
      </w:r>
      <w:r w:rsidRPr="005B17D3" w:rsidDel="0087626F">
        <w:rPr>
          <w:i/>
          <w:iCs/>
        </w:rPr>
        <w:t>SSN</w:t>
      </w:r>
      <w:r w:rsidRPr="005B17D3" w:rsidDel="0087626F">
        <w:rPr>
          <w:i/>
          <w:iCs/>
        </w:rPr>
        <w:fldChar w:fldCharType="begin"/>
      </w:r>
      <w:r w:rsidRPr="005B17D3" w:rsidDel="0087626F">
        <w:instrText xml:space="preserve"> XE "</w:instrText>
      </w:r>
      <w:r w:rsidRPr="005B17D3" w:rsidDel="0087626F">
        <w:rPr>
          <w:bCs/>
        </w:rPr>
        <w:instrText>SSN:</w:instrText>
      </w:r>
      <w:r w:rsidRPr="005B17D3" w:rsidDel="0087626F">
        <w:instrText xml:space="preserve">Pseudo" </w:instrText>
      </w:r>
      <w:r w:rsidRPr="005B17D3" w:rsidDel="0087626F">
        <w:rPr>
          <w:i/>
          <w:iCs/>
        </w:rPr>
        <w:fldChar w:fldCharType="end"/>
      </w:r>
      <w:r w:rsidRPr="005B17D3" w:rsidDel="0087626F">
        <w:t>.</w:t>
      </w:r>
    </w:p>
    <w:p w14:paraId="364AFD0C" w14:textId="77777777" w:rsidR="00BE52CE" w:rsidRPr="005B17D3" w:rsidRDefault="00BE52CE" w:rsidP="00EF3896">
      <w:pPr>
        <w:pStyle w:val="ScreenField"/>
      </w:pPr>
    </w:p>
    <w:p w14:paraId="75DA750C" w14:textId="77777777" w:rsidR="00BE52CE" w:rsidRPr="005B17D3" w:rsidDel="0087626F" w:rsidRDefault="00BE52CE" w:rsidP="00EF3896">
      <w:pPr>
        <w:pStyle w:val="ScreenField"/>
        <w:rPr>
          <w:bCs/>
        </w:rPr>
      </w:pPr>
      <w:r w:rsidRPr="005B17D3">
        <w:t xml:space="preserve">ICN: </w:t>
      </w:r>
    </w:p>
    <w:p w14:paraId="58C93655" w14:textId="77777777" w:rsidR="00BE52CE" w:rsidRPr="005B17D3" w:rsidDel="0087626F" w:rsidRDefault="00BE52CE" w:rsidP="00EF3896">
      <w:pPr>
        <w:pStyle w:val="ScreenFieldDesc"/>
      </w:pPr>
      <w:r w:rsidRPr="005B17D3">
        <w:t xml:space="preserve">ICN (formerly </w:t>
      </w:r>
      <w:r w:rsidRPr="005B17D3" w:rsidDel="0087626F">
        <w:t>VPID</w:t>
      </w:r>
      <w:r w:rsidRPr="005B17D3">
        <w:t>)</w:t>
      </w:r>
      <w:r w:rsidRPr="005B17D3" w:rsidDel="0087626F">
        <w:fldChar w:fldCharType="begin"/>
      </w:r>
      <w:r w:rsidRPr="005B17D3" w:rsidDel="0087626F">
        <w:instrText xml:space="preserve"> XE "VPID" </w:instrText>
      </w:r>
      <w:r w:rsidRPr="005B17D3" w:rsidDel="0087626F">
        <w:fldChar w:fldCharType="end"/>
      </w:r>
      <w:r w:rsidRPr="005B17D3" w:rsidDel="0087626F">
        <w:t>:is defined as the Veterans Affairs Person Identifier for the beneficiary record you</w:t>
      </w:r>
      <w:r w:rsidRPr="005B17D3">
        <w:t xml:space="preserve"> are</w:t>
      </w:r>
      <w:r w:rsidRPr="005B17D3" w:rsidDel="0087626F">
        <w:t xml:space="preserve"> trying to find</w:t>
      </w:r>
      <w:r w:rsidRPr="005B17D3">
        <w:t xml:space="preserve">. </w:t>
      </w:r>
      <w:r w:rsidRPr="005B17D3" w:rsidDel="0087626F">
        <w:t>This 29-character ID</w:t>
      </w:r>
      <w:r w:rsidRPr="005B17D3" w:rsidDel="0087626F">
        <w:fldChar w:fldCharType="begin"/>
      </w:r>
      <w:r w:rsidRPr="005B17D3" w:rsidDel="0087626F">
        <w:instrText xml:space="preserve"> XE "ID:VPID:29-character" </w:instrText>
      </w:r>
      <w:r w:rsidRPr="005B17D3" w:rsidDel="0087626F">
        <w:fldChar w:fldCharType="end"/>
      </w:r>
      <w:r w:rsidRPr="005B17D3" w:rsidDel="0087626F">
        <w:t xml:space="preserve"> is unique for this person.</w:t>
      </w:r>
    </w:p>
    <w:p w14:paraId="3A364727" w14:textId="77777777" w:rsidR="00BE52CE" w:rsidRPr="005B17D3" w:rsidDel="0087626F" w:rsidRDefault="00BE52CE" w:rsidP="00EF3896">
      <w:pPr>
        <w:pStyle w:val="ListBull2"/>
      </w:pPr>
      <w:r w:rsidRPr="005B17D3" w:rsidDel="0087626F">
        <w:t>Example: 0000001234567890V123456000000</w:t>
      </w:r>
    </w:p>
    <w:p w14:paraId="4F5468B3" w14:textId="77777777" w:rsidR="00BE52CE" w:rsidRPr="005B17D3" w:rsidDel="0087626F" w:rsidRDefault="00BE52CE" w:rsidP="00EF3896">
      <w:pPr>
        <w:pStyle w:val="ListBull2"/>
      </w:pPr>
      <w:r w:rsidRPr="005B17D3" w:rsidDel="0087626F">
        <w:t>The short 17-character ID</w:t>
      </w:r>
      <w:r w:rsidRPr="005B17D3" w:rsidDel="0087626F">
        <w:fldChar w:fldCharType="begin"/>
      </w:r>
      <w:r w:rsidRPr="005B17D3" w:rsidDel="0087626F">
        <w:instrText xml:space="preserve"> XE "ID:VPID: 17-character " </w:instrText>
      </w:r>
      <w:r w:rsidRPr="005B17D3" w:rsidDel="0087626F">
        <w:fldChar w:fldCharType="end"/>
      </w:r>
      <w:r w:rsidRPr="005B17D3" w:rsidDel="0087626F">
        <w:t xml:space="preserve"> version is generally used without the leading and trailing zeros.</w:t>
      </w:r>
    </w:p>
    <w:p w14:paraId="74418A71" w14:textId="77777777" w:rsidR="00BE52CE" w:rsidRPr="005B17D3" w:rsidDel="0087626F" w:rsidRDefault="00BE52CE" w:rsidP="00EF3896">
      <w:pPr>
        <w:pStyle w:val="ListBull2"/>
      </w:pPr>
      <w:r w:rsidRPr="005B17D3" w:rsidDel="0087626F">
        <w:t>Example: 1234567890V123456</w:t>
      </w:r>
    </w:p>
    <w:p w14:paraId="732E4E3A" w14:textId="77777777" w:rsidR="00474E83" w:rsidRPr="005B17D3" w:rsidRDefault="00474E83" w:rsidP="00EF3896">
      <w:pPr>
        <w:pStyle w:val="ScreenField"/>
      </w:pPr>
    </w:p>
    <w:p w14:paraId="11691514" w14:textId="06A14059" w:rsidR="00BE52CE" w:rsidRPr="005B17D3" w:rsidRDefault="00BE52CE" w:rsidP="00EF3896">
      <w:pPr>
        <w:pStyle w:val="ScreenField"/>
      </w:pPr>
      <w:r w:rsidRPr="005B17D3">
        <w:t>Last Name:</w:t>
      </w:r>
    </w:p>
    <w:p w14:paraId="075A55D8" w14:textId="77777777" w:rsidR="00BE52CE" w:rsidRPr="005B17D3" w:rsidRDefault="00BE52CE" w:rsidP="00EF3896">
      <w:pPr>
        <w:pStyle w:val="ScreenFieldDesc"/>
      </w:pPr>
      <w:r w:rsidRPr="005B17D3">
        <w:t xml:space="preserve">The </w:t>
      </w:r>
      <w:r w:rsidRPr="005B17D3">
        <w:rPr>
          <w:b/>
        </w:rPr>
        <w:t>Last Name</w:t>
      </w:r>
      <w:r w:rsidRPr="005B17D3">
        <w:t xml:space="preserve"> fields are an important element in the unique identity of a Veteran. Enter the beneficiary's complete legal last name.</w:t>
      </w:r>
    </w:p>
    <w:p w14:paraId="2F9BEE13" w14:textId="77777777" w:rsidR="00BE52CE" w:rsidRPr="005B17D3" w:rsidRDefault="00BE52CE" w:rsidP="00EF3896">
      <w:pPr>
        <w:pStyle w:val="RulesandMore"/>
      </w:pPr>
      <w:r w:rsidRPr="005B17D3">
        <w:t>Rules...</w:t>
      </w:r>
    </w:p>
    <w:p w14:paraId="0C0927FF" w14:textId="77777777" w:rsidR="00BE52CE" w:rsidRPr="005B17D3" w:rsidRDefault="00BE52CE" w:rsidP="00EF3896">
      <w:pPr>
        <w:pStyle w:val="ListBull2"/>
      </w:pPr>
      <w:r w:rsidRPr="005B17D3">
        <w:t xml:space="preserve">Beneficiary's </w:t>
      </w:r>
      <w:r w:rsidRPr="005B17D3">
        <w:rPr>
          <w:b/>
          <w:i/>
          <w:iCs/>
        </w:rPr>
        <w:t>Last Name</w:t>
      </w:r>
      <w:r w:rsidRPr="005B17D3">
        <w:t xml:space="preserve"> and </w:t>
      </w:r>
      <w:r w:rsidRPr="005B17D3">
        <w:rPr>
          <w:b/>
          <w:i/>
          <w:iCs/>
        </w:rPr>
        <w:t>First Name</w:t>
      </w:r>
      <w:r w:rsidRPr="005B17D3">
        <w:t xml:space="preserve"> are required fields.</w:t>
      </w:r>
    </w:p>
    <w:p w14:paraId="565013FD" w14:textId="77777777" w:rsidR="00BE52CE" w:rsidRPr="005B17D3" w:rsidRDefault="00BE52CE" w:rsidP="00EF3896">
      <w:pPr>
        <w:pStyle w:val="ListBull2"/>
      </w:pPr>
      <w:r w:rsidRPr="005B17D3">
        <w:t xml:space="preserve">Multiple </w:t>
      </w:r>
      <w:r w:rsidRPr="005B17D3">
        <w:rPr>
          <w:i/>
          <w:iCs/>
        </w:rPr>
        <w:t>Last Name</w:t>
      </w:r>
      <w:r w:rsidRPr="005B17D3">
        <w:t xml:space="preserve"> components must be separated by spaces.</w:t>
      </w:r>
    </w:p>
    <w:p w14:paraId="591BAD25" w14:textId="77777777" w:rsidR="00BE52CE" w:rsidRPr="005B17D3" w:rsidRDefault="00BE52CE" w:rsidP="00EF3896">
      <w:pPr>
        <w:pStyle w:val="ListBull2"/>
      </w:pPr>
      <w:r w:rsidRPr="005B17D3">
        <w:t>People with hyphenated names should be entered with the hyphen included.</w:t>
      </w:r>
    </w:p>
    <w:p w14:paraId="15CE5549" w14:textId="77777777" w:rsidR="00BE52CE" w:rsidRPr="005B17D3" w:rsidRDefault="00BE52CE" w:rsidP="00EF3896">
      <w:pPr>
        <w:pStyle w:val="ListBull2"/>
      </w:pPr>
      <w:r w:rsidRPr="005B17D3">
        <w:t xml:space="preserve">Legal names may be entered with the Mother's maiden name first, a hyphen, and the Father's last name all in the </w:t>
      </w:r>
      <w:r w:rsidRPr="005B17D3">
        <w:rPr>
          <w:b/>
          <w:i/>
          <w:iCs/>
        </w:rPr>
        <w:t>Last Name</w:t>
      </w:r>
      <w:r w:rsidRPr="005B17D3">
        <w:t xml:space="preserve"> field.</w:t>
      </w:r>
    </w:p>
    <w:p w14:paraId="27AA9A20" w14:textId="77777777" w:rsidR="00BE52CE" w:rsidRPr="005B17D3" w:rsidRDefault="00BE52CE" w:rsidP="00EF3896">
      <w:pPr>
        <w:pStyle w:val="ListBull2"/>
      </w:pPr>
      <w:r w:rsidRPr="005B17D3">
        <w:t>Apostrophes and hyphens are the only punctuation that can be used.</w:t>
      </w:r>
    </w:p>
    <w:p w14:paraId="56E797D6" w14:textId="77777777" w:rsidR="00BE52CE" w:rsidRPr="005B17D3" w:rsidRDefault="00BE52CE" w:rsidP="00EF3896">
      <w:pPr>
        <w:pStyle w:val="ListBull2"/>
      </w:pPr>
      <w:r w:rsidRPr="005B17D3">
        <w:rPr>
          <w:i/>
          <w:iCs/>
        </w:rPr>
        <w:t>Last Name</w:t>
      </w:r>
      <w:r w:rsidRPr="005B17D3">
        <w:t xml:space="preserve"> must be between 1 and 35 characters in length.</w:t>
      </w:r>
    </w:p>
    <w:p w14:paraId="7855BB06" w14:textId="77777777" w:rsidR="00474E83" w:rsidRPr="005B17D3" w:rsidRDefault="00474E83" w:rsidP="00EF3896">
      <w:pPr>
        <w:pStyle w:val="ScreenField"/>
      </w:pPr>
    </w:p>
    <w:p w14:paraId="0DB8E142" w14:textId="527BF43D" w:rsidR="00BE52CE" w:rsidRPr="005B17D3" w:rsidRDefault="00BE52CE" w:rsidP="00EF3896">
      <w:pPr>
        <w:pStyle w:val="ScreenField"/>
      </w:pPr>
      <w:r w:rsidRPr="005B17D3">
        <w:t>First Name:</w:t>
      </w:r>
    </w:p>
    <w:p w14:paraId="08A665C4" w14:textId="77777777" w:rsidR="00BE52CE" w:rsidRPr="005B17D3" w:rsidRDefault="00BE52CE" w:rsidP="00EF3896">
      <w:pPr>
        <w:pStyle w:val="ScreenFieldDesc"/>
      </w:pPr>
      <w:r w:rsidRPr="005B17D3">
        <w:lastRenderedPageBreak/>
        <w:t xml:space="preserve">The </w:t>
      </w:r>
      <w:r w:rsidRPr="005B17D3">
        <w:rPr>
          <w:b/>
        </w:rPr>
        <w:t>First Name</w:t>
      </w:r>
      <w:r w:rsidRPr="005B17D3">
        <w:t xml:space="preserve"> fields are an important element in the unique identity of a Veteran. Enter the beneficiary's complete legal first name. Avoid using nicknames or ambiguous information.</w:t>
      </w:r>
    </w:p>
    <w:p w14:paraId="729AB9EF" w14:textId="77777777" w:rsidR="00BE52CE" w:rsidRPr="005B17D3" w:rsidRDefault="00BE52CE" w:rsidP="00EF3896">
      <w:pPr>
        <w:pStyle w:val="RulesandMore"/>
      </w:pPr>
      <w:r w:rsidRPr="005B17D3">
        <w:t>Rules...</w:t>
      </w:r>
    </w:p>
    <w:p w14:paraId="34DC0CB2" w14:textId="77777777" w:rsidR="00BE52CE" w:rsidRPr="005B17D3" w:rsidRDefault="00BE52CE" w:rsidP="00EF3896">
      <w:pPr>
        <w:pStyle w:val="ListBull2"/>
      </w:pPr>
      <w:r w:rsidRPr="005B17D3">
        <w:t>Apostrophes and hyphens are the only punctuation that can be used.</w:t>
      </w:r>
    </w:p>
    <w:p w14:paraId="78DFE0B4" w14:textId="77777777" w:rsidR="00BE52CE" w:rsidRPr="005B17D3" w:rsidRDefault="00BE52CE" w:rsidP="00EF3896">
      <w:pPr>
        <w:pStyle w:val="ListBull2"/>
      </w:pPr>
      <w:r w:rsidRPr="005B17D3">
        <w:rPr>
          <w:i/>
          <w:iCs/>
        </w:rPr>
        <w:t>First Name</w:t>
      </w:r>
      <w:r w:rsidRPr="005B17D3">
        <w:t xml:space="preserve"> is free text 1-35 characters in length.</w:t>
      </w:r>
    </w:p>
    <w:p w14:paraId="3FBC43A4" w14:textId="77777777" w:rsidR="00BE52CE" w:rsidRPr="005B17D3" w:rsidRDefault="00BE52CE" w:rsidP="00EF3896">
      <w:pPr>
        <w:pStyle w:val="ListBull2"/>
      </w:pPr>
      <w:r w:rsidRPr="005B17D3">
        <w:t xml:space="preserve">Beneficiary's </w:t>
      </w:r>
      <w:r w:rsidRPr="005B17D3">
        <w:rPr>
          <w:b/>
          <w:i/>
          <w:iCs/>
        </w:rPr>
        <w:t>First Name</w:t>
      </w:r>
      <w:r w:rsidRPr="005B17D3">
        <w:t xml:space="preserve"> and </w:t>
      </w:r>
      <w:r w:rsidRPr="005B17D3">
        <w:rPr>
          <w:b/>
          <w:i/>
          <w:iCs/>
        </w:rPr>
        <w:t>Last Name</w:t>
      </w:r>
      <w:r w:rsidRPr="005B17D3">
        <w:rPr>
          <w:b/>
        </w:rPr>
        <w:t xml:space="preserve"> </w:t>
      </w:r>
      <w:r w:rsidRPr="005B17D3">
        <w:t>are required fields.</w:t>
      </w:r>
    </w:p>
    <w:p w14:paraId="57E3C80B" w14:textId="77777777" w:rsidR="00474E83" w:rsidRPr="005B17D3" w:rsidRDefault="00474E83" w:rsidP="00EF3896">
      <w:pPr>
        <w:pStyle w:val="ScreenField"/>
      </w:pPr>
    </w:p>
    <w:p w14:paraId="347BB3EF" w14:textId="4D0870FF" w:rsidR="00BE52CE" w:rsidRPr="005B17D3" w:rsidDel="00CE3745" w:rsidRDefault="00BE52CE" w:rsidP="00EF3896">
      <w:pPr>
        <w:pStyle w:val="ScreenField"/>
      </w:pPr>
      <w:r w:rsidRPr="005B17D3" w:rsidDel="00CE3745">
        <w:t>Middle Name:</w:t>
      </w:r>
    </w:p>
    <w:p w14:paraId="08B2AB00" w14:textId="5B8A963A" w:rsidR="00BE52CE" w:rsidRPr="005B17D3" w:rsidDel="00CE3745" w:rsidRDefault="006204FA" w:rsidP="00EF3896">
      <w:pPr>
        <w:pStyle w:val="ScreenFieldDesc"/>
      </w:pPr>
      <w:r w:rsidRPr="005B17D3">
        <w:t>Veterans</w:t>
      </w:r>
      <w:r w:rsidR="00BE52CE" w:rsidRPr="005B17D3" w:rsidDel="00CE3745">
        <w:t xml:space="preserve"> </w:t>
      </w:r>
      <w:r w:rsidR="00BE52CE" w:rsidRPr="005B17D3" w:rsidDel="00CE3745">
        <w:rPr>
          <w:i/>
        </w:rPr>
        <w:t>Middle Name</w:t>
      </w:r>
      <w:r w:rsidR="00BE52CE" w:rsidRPr="005B17D3" w:rsidDel="00CE3745">
        <w:t xml:space="preserve"> is defined as the beneficiary's middle name.</w:t>
      </w:r>
    </w:p>
    <w:p w14:paraId="4956C3F0" w14:textId="77777777" w:rsidR="00BE52CE" w:rsidRPr="005B17D3" w:rsidDel="00CE3745" w:rsidRDefault="00BE52CE" w:rsidP="00EF3896">
      <w:pPr>
        <w:pStyle w:val="RulesandMore"/>
      </w:pPr>
      <w:r w:rsidRPr="005B17D3" w:rsidDel="00CE3745">
        <w:t>Rules...</w:t>
      </w:r>
    </w:p>
    <w:p w14:paraId="20A7BD15" w14:textId="77777777" w:rsidR="00BE52CE" w:rsidRPr="005B17D3" w:rsidDel="00CE3745" w:rsidRDefault="00BE52CE" w:rsidP="00EF3896">
      <w:pPr>
        <w:pStyle w:val="ListBull2"/>
      </w:pPr>
      <w:r w:rsidRPr="005B17D3" w:rsidDel="00CE3745">
        <w:t>No parentheses may be used.</w:t>
      </w:r>
    </w:p>
    <w:p w14:paraId="5E0DA1DF" w14:textId="77777777" w:rsidR="00BE52CE" w:rsidRPr="005B17D3" w:rsidDel="00CE3745" w:rsidRDefault="00BE52CE" w:rsidP="00EF3896">
      <w:pPr>
        <w:pStyle w:val="ListBull2"/>
      </w:pPr>
      <w:r w:rsidRPr="005B17D3" w:rsidDel="00CE3745">
        <w:t xml:space="preserve">Beneficiary's </w:t>
      </w:r>
      <w:r w:rsidRPr="005B17D3" w:rsidDel="00CE3745">
        <w:rPr>
          <w:b/>
          <w:i/>
          <w:iCs/>
        </w:rPr>
        <w:t>Middle Name</w:t>
      </w:r>
      <w:r w:rsidRPr="005B17D3" w:rsidDel="00CE3745">
        <w:t xml:space="preserve"> is not a required field that is user supplied.</w:t>
      </w:r>
    </w:p>
    <w:p w14:paraId="4C07E0A5" w14:textId="77777777" w:rsidR="00BE52CE" w:rsidRPr="005B17D3" w:rsidDel="00CE3745" w:rsidRDefault="00BE52CE" w:rsidP="00EF3896">
      <w:pPr>
        <w:pStyle w:val="ListBull2"/>
      </w:pPr>
      <w:r w:rsidRPr="005B17D3" w:rsidDel="00CE3745">
        <w:rPr>
          <w:i/>
          <w:iCs/>
        </w:rPr>
        <w:t>Middle Name</w:t>
      </w:r>
      <w:r w:rsidRPr="005B17D3" w:rsidDel="00CE3745">
        <w:t xml:space="preserve"> is free text 1-25 characters in length.</w:t>
      </w:r>
    </w:p>
    <w:p w14:paraId="08D73701" w14:textId="77777777" w:rsidR="0062007C" w:rsidRPr="005B17D3" w:rsidRDefault="0062007C" w:rsidP="00EF3896">
      <w:pPr>
        <w:pStyle w:val="ScreenField"/>
      </w:pPr>
    </w:p>
    <w:p w14:paraId="654204B6" w14:textId="12A96D6A" w:rsidR="00BE52CE" w:rsidRPr="005B17D3" w:rsidDel="0087626F" w:rsidRDefault="00BE52CE" w:rsidP="00EF3896">
      <w:pPr>
        <w:pStyle w:val="ScreenField"/>
      </w:pPr>
      <w:r w:rsidRPr="005B17D3" w:rsidDel="0087626F">
        <w:t>Date of Birth:</w:t>
      </w:r>
    </w:p>
    <w:p w14:paraId="30BBB41A" w14:textId="77777777" w:rsidR="00BE52CE" w:rsidRPr="005B17D3" w:rsidDel="0087626F" w:rsidRDefault="00BE52CE" w:rsidP="00EF3896">
      <w:pPr>
        <w:pStyle w:val="ScreenFieldDesc"/>
      </w:pPr>
      <w:r w:rsidRPr="005B17D3" w:rsidDel="0087626F">
        <w:t xml:space="preserve">Beneficiary's </w:t>
      </w:r>
      <w:r w:rsidRPr="005B17D3" w:rsidDel="0087626F">
        <w:rPr>
          <w:i/>
        </w:rPr>
        <w:t>Date</w:t>
      </w:r>
      <w:r w:rsidRPr="005B17D3" w:rsidDel="0087626F">
        <w:rPr>
          <w:i/>
        </w:rPr>
        <w:fldChar w:fldCharType="begin"/>
      </w:r>
      <w:r w:rsidRPr="005B17D3" w:rsidDel="0087626F">
        <w:instrText xml:space="preserve"> XE "</w:instrText>
      </w:r>
      <w:r w:rsidRPr="005B17D3" w:rsidDel="0087626F">
        <w:rPr>
          <w:rFonts w:cs="Arial"/>
        </w:rPr>
        <w:instrText>Date:</w:instrText>
      </w:r>
      <w:r w:rsidRPr="005B17D3" w:rsidDel="0087626F">
        <w:instrText xml:space="preserve">of Birth" </w:instrText>
      </w:r>
      <w:r w:rsidRPr="005B17D3" w:rsidDel="0087626F">
        <w:rPr>
          <w:i/>
        </w:rPr>
        <w:fldChar w:fldCharType="end"/>
      </w:r>
      <w:r w:rsidRPr="005B17D3" w:rsidDel="0087626F">
        <w:rPr>
          <w:i/>
        </w:rPr>
        <w:t xml:space="preserve"> of Birth</w:t>
      </w:r>
      <w:r w:rsidRPr="005B17D3" w:rsidDel="0087626F">
        <w:t xml:space="preserve"> is defined as the date the Veteran was born.</w:t>
      </w:r>
    </w:p>
    <w:p w14:paraId="2BF91832" w14:textId="77777777" w:rsidR="00BE52CE" w:rsidRPr="005B17D3" w:rsidRDefault="00BE52CE" w:rsidP="00EF3896">
      <w:pPr>
        <w:pStyle w:val="RulesandMore"/>
      </w:pPr>
    </w:p>
    <w:p w14:paraId="0E220C56" w14:textId="77777777" w:rsidR="00BE52CE" w:rsidRPr="005B17D3" w:rsidDel="0087626F" w:rsidRDefault="00BE52CE" w:rsidP="00EF3896">
      <w:pPr>
        <w:pStyle w:val="RulesandMore"/>
      </w:pPr>
      <w:r w:rsidRPr="005B17D3" w:rsidDel="0087626F">
        <w:t>Rules...</w:t>
      </w:r>
    </w:p>
    <w:p w14:paraId="4B3FEE5F" w14:textId="77777777" w:rsidR="00BE52CE" w:rsidRPr="005B17D3" w:rsidDel="0087626F" w:rsidRDefault="00BE52CE" w:rsidP="00EF3896">
      <w:pPr>
        <w:pStyle w:val="ListBull2"/>
      </w:pPr>
      <w:r w:rsidRPr="005B17D3" w:rsidDel="0087626F">
        <w:t xml:space="preserve">DOB must be </w:t>
      </w:r>
      <w:r w:rsidRPr="005B17D3" w:rsidDel="0087626F">
        <w:rPr>
          <w:rStyle w:val="Text-onlypopuphotspot"/>
        </w:rPr>
        <w:t>precise</w:t>
      </w:r>
      <w:r w:rsidRPr="005B17D3">
        <w:rPr>
          <w:rStyle w:val="Text-onlypopuphotspot"/>
        </w:rPr>
        <w:t>.</w:t>
      </w:r>
    </w:p>
    <w:p w14:paraId="6EA89604" w14:textId="77777777" w:rsidR="00BE52CE" w:rsidRPr="005B17D3" w:rsidDel="0087626F" w:rsidRDefault="00BE52CE" w:rsidP="00EF3896">
      <w:pPr>
        <w:pStyle w:val="ListBull2"/>
      </w:pPr>
      <w:r w:rsidRPr="005B17D3" w:rsidDel="0087626F">
        <w:t>DOB cannot be a future date.</w:t>
      </w:r>
    </w:p>
    <w:p w14:paraId="548FF9AF" w14:textId="77777777" w:rsidR="00BE52CE" w:rsidRPr="005B17D3" w:rsidRDefault="00BE52CE" w:rsidP="00EF3896">
      <w:pPr>
        <w:pStyle w:val="ListBull2"/>
        <w:rPr>
          <w:b/>
          <w:bCs/>
        </w:rPr>
      </w:pPr>
      <w:r w:rsidRPr="005B17D3" w:rsidDel="0087626F">
        <w:t>Format: (mm/dd/yyyy)</w:t>
      </w:r>
      <w:r w:rsidRPr="005B17D3">
        <w:t>.</w:t>
      </w:r>
    </w:p>
    <w:p w14:paraId="4788E65B" w14:textId="77777777" w:rsidR="00474E83" w:rsidRPr="005B17D3" w:rsidRDefault="00474E83" w:rsidP="00EF3896">
      <w:pPr>
        <w:pStyle w:val="ScreenField"/>
      </w:pPr>
    </w:p>
    <w:p w14:paraId="326A8D82" w14:textId="0BF4C07B" w:rsidR="00BE52CE" w:rsidRPr="005B17D3" w:rsidRDefault="00BE52CE" w:rsidP="00EF3896">
      <w:pPr>
        <w:pStyle w:val="ScreenField"/>
      </w:pPr>
      <w:r w:rsidRPr="005B17D3">
        <w:t>Birth Sex:</w:t>
      </w:r>
    </w:p>
    <w:p w14:paraId="3CC39363" w14:textId="77777777" w:rsidR="00BE52CE" w:rsidRPr="005B17D3" w:rsidRDefault="00BE52CE" w:rsidP="00EF3896">
      <w:pPr>
        <w:pStyle w:val="ScreenFieldDesc"/>
        <w:rPr>
          <w:sz w:val="18"/>
          <w:szCs w:val="18"/>
        </w:rPr>
      </w:pPr>
      <w:r w:rsidRPr="005B17D3">
        <w:rPr>
          <w:i/>
        </w:rPr>
        <w:t>Birth Sex</w:t>
      </w:r>
      <w:r w:rsidRPr="005B17D3">
        <w:t xml:space="preserve"> can be </w:t>
      </w:r>
      <w:r w:rsidRPr="005B17D3">
        <w:rPr>
          <w:b/>
          <w:bCs/>
        </w:rPr>
        <w:t>Male</w:t>
      </w:r>
      <w:r w:rsidRPr="005B17D3">
        <w:t xml:space="preserve">, </w:t>
      </w:r>
      <w:r w:rsidRPr="005B17D3">
        <w:rPr>
          <w:b/>
          <w:bCs/>
        </w:rPr>
        <w:t>Female</w:t>
      </w:r>
      <w:r w:rsidRPr="005B17D3">
        <w:t xml:space="preserve"> or </w:t>
      </w:r>
      <w:r w:rsidRPr="005B17D3">
        <w:rPr>
          <w:b/>
          <w:bCs/>
        </w:rPr>
        <w:t>All</w:t>
      </w:r>
      <w:r w:rsidRPr="005B17D3">
        <w:t>. Male or Female must be selected if using SSN, Name or DOB.</w:t>
      </w:r>
    </w:p>
    <w:p w14:paraId="35FA0AAB" w14:textId="31D4D552" w:rsidR="00BE52CE" w:rsidRPr="005B17D3" w:rsidRDefault="00BE52CE" w:rsidP="00EF3896">
      <w:pPr>
        <w:pStyle w:val="ScreenName"/>
        <w:rPr>
          <w:sz w:val="24"/>
          <w:szCs w:val="24"/>
        </w:rPr>
      </w:pPr>
      <w:r w:rsidRPr="005B17D3">
        <w:rPr>
          <w:sz w:val="24"/>
          <w:szCs w:val="24"/>
        </w:rPr>
        <w:t>Additional Search</w:t>
      </w:r>
      <w:r w:rsidRPr="005B17D3">
        <w:rPr>
          <w:sz w:val="24"/>
          <w:szCs w:val="24"/>
        </w:rPr>
        <w:fldChar w:fldCharType="begin"/>
      </w:r>
      <w:r w:rsidRPr="005B17D3">
        <w:rPr>
          <w:sz w:val="24"/>
          <w:szCs w:val="24"/>
        </w:rPr>
        <w:instrText xml:space="preserve"> XE "</w:instrText>
      </w:r>
      <w:r w:rsidRPr="005B17D3">
        <w:rPr>
          <w:iCs/>
          <w:sz w:val="24"/>
          <w:szCs w:val="24"/>
        </w:rPr>
        <w:instrText>Search:</w:instrText>
      </w:r>
      <w:r w:rsidRPr="005B17D3">
        <w:rPr>
          <w:sz w:val="24"/>
          <w:szCs w:val="24"/>
        </w:rPr>
        <w:instrText xml:space="preserve">Additional Criteria" </w:instrText>
      </w:r>
      <w:r w:rsidRPr="005B17D3">
        <w:rPr>
          <w:sz w:val="24"/>
          <w:szCs w:val="24"/>
        </w:rPr>
        <w:fldChar w:fldCharType="end"/>
      </w:r>
      <w:r w:rsidRPr="005B17D3">
        <w:rPr>
          <w:sz w:val="24"/>
          <w:szCs w:val="24"/>
        </w:rPr>
        <w:t xml:space="preserve"> Criteria</w:t>
      </w:r>
      <w:r w:rsidRPr="005B17D3">
        <w:rPr>
          <w:sz w:val="24"/>
          <w:szCs w:val="24"/>
        </w:rPr>
        <w:fldChar w:fldCharType="begin"/>
      </w:r>
      <w:r w:rsidRPr="005B17D3">
        <w:rPr>
          <w:sz w:val="24"/>
          <w:szCs w:val="24"/>
        </w:rPr>
        <w:instrText xml:space="preserve"> XE "Criteria:additional search" </w:instrText>
      </w:r>
      <w:r w:rsidRPr="005B17D3">
        <w:rPr>
          <w:sz w:val="24"/>
          <w:szCs w:val="24"/>
        </w:rPr>
        <w:fldChar w:fldCharType="end"/>
      </w:r>
      <w:r w:rsidRPr="005B17D3">
        <w:rPr>
          <w:sz w:val="24"/>
          <w:szCs w:val="24"/>
        </w:rPr>
        <w:fldChar w:fldCharType="begin"/>
      </w:r>
      <w:r w:rsidRPr="005B17D3">
        <w:rPr>
          <w:sz w:val="24"/>
          <w:szCs w:val="24"/>
        </w:rPr>
        <w:instrText xml:space="preserve"> XE "Additional Search Criteria" </w:instrText>
      </w:r>
      <w:r w:rsidRPr="005B17D3">
        <w:rPr>
          <w:sz w:val="24"/>
          <w:szCs w:val="24"/>
        </w:rPr>
        <w:fldChar w:fldCharType="end"/>
      </w:r>
    </w:p>
    <w:p w14:paraId="54780375" w14:textId="77777777" w:rsidR="00BE52CE" w:rsidRPr="005B17D3" w:rsidRDefault="00BE52CE" w:rsidP="00EF3896">
      <w:pPr>
        <w:pStyle w:val="ScreenField"/>
      </w:pPr>
      <w:r w:rsidRPr="005B17D3">
        <w:t>Military</w:t>
      </w:r>
      <w:r w:rsidRPr="005B17D3">
        <w:fldChar w:fldCharType="begin"/>
      </w:r>
      <w:r w:rsidRPr="005B17D3">
        <w:instrText xml:space="preserve"> XE "Military:Service Number" </w:instrText>
      </w:r>
      <w:r w:rsidRPr="005B17D3">
        <w:fldChar w:fldCharType="end"/>
      </w:r>
      <w:r w:rsidRPr="005B17D3">
        <w:t xml:space="preserve"> Service Number:</w:t>
      </w:r>
    </w:p>
    <w:p w14:paraId="1B298855" w14:textId="77777777" w:rsidR="00BE52CE" w:rsidRPr="005B17D3" w:rsidRDefault="00BE52CE" w:rsidP="00EF3896">
      <w:pPr>
        <w:pStyle w:val="ScreenFieldDesc"/>
      </w:pPr>
      <w:r w:rsidRPr="005B17D3">
        <w:t xml:space="preserve">The </w:t>
      </w:r>
      <w:r w:rsidRPr="005B17D3">
        <w:rPr>
          <w:i/>
        </w:rPr>
        <w:t>Military Service Number</w:t>
      </w:r>
      <w:r w:rsidRPr="005B17D3">
        <w:t xml:space="preserve"> is the service number assigned</w:t>
      </w:r>
      <w:r w:rsidRPr="005B17D3">
        <w:fldChar w:fldCharType="begin"/>
      </w:r>
      <w:r w:rsidRPr="005B17D3">
        <w:instrText xml:space="preserve"> XE "</w:instrText>
      </w:r>
      <w:r w:rsidRPr="005B17D3">
        <w:rPr>
          <w:rFonts w:cs="Arial"/>
          <w:b/>
        </w:rPr>
        <w:instrText>Assigned</w:instrText>
      </w:r>
      <w:r w:rsidRPr="005B17D3">
        <w:instrText xml:space="preserve">" </w:instrText>
      </w:r>
      <w:r w:rsidRPr="005B17D3">
        <w:fldChar w:fldCharType="end"/>
      </w:r>
      <w:r w:rsidRPr="005B17D3">
        <w:t xml:space="preserve"> during the beneficiary's episodes of military service.</w:t>
      </w:r>
    </w:p>
    <w:p w14:paraId="77C976E5" w14:textId="77777777" w:rsidR="00474E83" w:rsidRPr="005B17D3" w:rsidRDefault="00474E83" w:rsidP="00EF3896">
      <w:pPr>
        <w:pStyle w:val="ScreenField"/>
      </w:pPr>
    </w:p>
    <w:p w14:paraId="235FDCC7" w14:textId="146813BA" w:rsidR="00BE52CE" w:rsidRPr="005B17D3" w:rsidRDefault="00BE52CE" w:rsidP="00EF3896">
      <w:pPr>
        <w:pStyle w:val="ScreenField"/>
      </w:pPr>
      <w:r w:rsidRPr="005B17D3">
        <w:t>Claim Folder Number:</w:t>
      </w:r>
    </w:p>
    <w:p w14:paraId="2FA5851A" w14:textId="45AA3C29" w:rsidR="00BE52CE" w:rsidRPr="005B17D3" w:rsidRDefault="00BE52CE" w:rsidP="00EF3896">
      <w:pPr>
        <w:pStyle w:val="ScreenFieldDesc"/>
      </w:pPr>
      <w:r w:rsidRPr="005B17D3">
        <w:lastRenderedPageBreak/>
        <w:t xml:space="preserve">The </w:t>
      </w:r>
      <w:r w:rsidRPr="005B17D3">
        <w:rPr>
          <w:i/>
        </w:rPr>
        <w:t>Claim</w:t>
      </w:r>
      <w:r w:rsidRPr="005B17D3">
        <w:rPr>
          <w:i/>
        </w:rPr>
        <w:fldChar w:fldCharType="begin"/>
      </w:r>
      <w:r w:rsidRPr="005B17D3">
        <w:instrText xml:space="preserve"> XE "Claim:Folder Number" </w:instrText>
      </w:r>
      <w:r w:rsidRPr="005B17D3">
        <w:rPr>
          <w:i/>
        </w:rPr>
        <w:fldChar w:fldCharType="end"/>
      </w:r>
      <w:r w:rsidRPr="005B17D3">
        <w:rPr>
          <w:i/>
        </w:rPr>
        <w:t xml:space="preserve"> Folder Number</w:t>
      </w:r>
      <w:r w:rsidRPr="005B17D3">
        <w:t xml:space="preserve"> is the number assigned</w:t>
      </w:r>
      <w:r w:rsidRPr="005B17D3">
        <w:fldChar w:fldCharType="begin"/>
      </w:r>
      <w:r w:rsidRPr="005B17D3">
        <w:instrText xml:space="preserve"> XE "</w:instrText>
      </w:r>
      <w:r w:rsidRPr="005B17D3">
        <w:rPr>
          <w:rFonts w:cs="Arial"/>
        </w:rPr>
        <w:instrText>Assigned</w:instrText>
      </w:r>
      <w:r w:rsidRPr="005B17D3">
        <w:instrText xml:space="preserve">" </w:instrText>
      </w:r>
      <w:r w:rsidRPr="005B17D3">
        <w:fldChar w:fldCharType="end"/>
      </w:r>
      <w:r w:rsidRPr="005B17D3">
        <w:t xml:space="preserve"> by the </w:t>
      </w:r>
      <w:r w:rsidRPr="005B17D3">
        <w:rPr>
          <w:rStyle w:val="Text-onlypopuphotspot"/>
          <w:sz w:val="18"/>
          <w:szCs w:val="18"/>
        </w:rPr>
        <w:t>VBA</w:t>
      </w:r>
      <w:r w:rsidRPr="005B17D3">
        <w:t xml:space="preserve"> to the beneficiary's claim for </w:t>
      </w:r>
      <w:r w:rsidRPr="005B17D3">
        <w:rPr>
          <w:rStyle w:val="Text-onlypopuphotspot"/>
          <w:sz w:val="18"/>
          <w:szCs w:val="18"/>
        </w:rPr>
        <w:t>VA</w:t>
      </w:r>
      <w:r w:rsidRPr="005B17D3">
        <w:t xml:space="preserve"> benefits.</w:t>
      </w:r>
    </w:p>
    <w:p w14:paraId="69C3886E" w14:textId="77777777" w:rsidR="003A07A3" w:rsidRPr="005B17D3" w:rsidRDefault="003A07A3" w:rsidP="003A07A3">
      <w:pPr>
        <w:pStyle w:val="ScreenField"/>
        <w:ind w:left="360"/>
        <w:rPr>
          <w:b w:val="0"/>
          <w:i w:val="0"/>
        </w:rPr>
      </w:pPr>
      <w:r w:rsidRPr="005B17D3">
        <w:rPr>
          <w:b w:val="0"/>
          <w:i w:val="0"/>
        </w:rPr>
        <w:t>This data is shared with VistA.</w:t>
      </w:r>
    </w:p>
    <w:p w14:paraId="2ED2D85F" w14:textId="77777777" w:rsidR="003A07A3" w:rsidRPr="005B17D3" w:rsidRDefault="003A07A3" w:rsidP="003A07A3">
      <w:pPr>
        <w:pStyle w:val="ScreenField"/>
      </w:pPr>
    </w:p>
    <w:p w14:paraId="7BF002DE" w14:textId="77777777" w:rsidR="00BE52CE" w:rsidRPr="005B17D3" w:rsidRDefault="00BE52CE" w:rsidP="00EF3896">
      <w:pPr>
        <w:pStyle w:val="RulesandMore"/>
      </w:pPr>
      <w:r w:rsidRPr="005B17D3">
        <w:t>Rules...</w:t>
      </w:r>
    </w:p>
    <w:p w14:paraId="41AB0957" w14:textId="2D51528C" w:rsidR="00BE52CE" w:rsidRPr="005B17D3" w:rsidRDefault="00BE52CE" w:rsidP="00EF3896">
      <w:pPr>
        <w:pStyle w:val="ListBull2"/>
      </w:pPr>
      <w:r w:rsidRPr="005B17D3">
        <w:t xml:space="preserve">If </w:t>
      </w:r>
      <w:r w:rsidRPr="005B17D3">
        <w:rPr>
          <w:i/>
          <w:iCs/>
        </w:rPr>
        <w:t>Claim Folder Number</w:t>
      </w:r>
      <w:r w:rsidRPr="005B17D3">
        <w:t xml:space="preserve"> is removed/deleted, claim folder location is removed.</w:t>
      </w:r>
    </w:p>
    <w:p w14:paraId="23D88766" w14:textId="59FF8DE3" w:rsidR="008F40E6" w:rsidRPr="005B17D3" w:rsidRDefault="008F40E6" w:rsidP="00EF3896">
      <w:pPr>
        <w:pStyle w:val="ListBull2"/>
      </w:pPr>
      <w:r w:rsidRPr="005B17D3">
        <w:t xml:space="preserve">To edit the </w:t>
      </w:r>
      <w:r w:rsidRPr="005B17D3">
        <w:rPr>
          <w:i/>
        </w:rPr>
        <w:t>Claim Folder Number</w:t>
      </w:r>
      <w:r w:rsidRPr="005B17D3">
        <w:t>, click</w:t>
      </w:r>
      <w:r w:rsidR="005B6990" w:rsidRPr="005B17D3">
        <w:t xml:space="preserve"> the</w:t>
      </w:r>
      <w:r w:rsidRPr="005B17D3">
        <w:t xml:space="preserve"> Demographics</w:t>
      </w:r>
      <w:r w:rsidR="005B6990" w:rsidRPr="005B17D3">
        <w:t xml:space="preserve"> tab </w:t>
      </w:r>
      <w:r w:rsidR="005B6990" w:rsidRPr="005B17D3">
        <w:rPr>
          <w:rFonts w:asciiTheme="minorHAnsi" w:hAnsiTheme="minorHAnsi" w:cstheme="minorHAnsi"/>
        </w:rPr>
        <w:t xml:space="preserve">→ </w:t>
      </w:r>
      <w:r w:rsidR="005B6990" w:rsidRPr="005B17D3">
        <w:t>Personal sub-tab,</w:t>
      </w:r>
      <w:r w:rsidRPr="005B17D3">
        <w:t xml:space="preserve"> </w:t>
      </w:r>
      <w:r w:rsidR="00C54AF0" w:rsidRPr="005B17D3">
        <w:t xml:space="preserve">click </w:t>
      </w:r>
      <w:r w:rsidR="00D0351F" w:rsidRPr="005B17D3">
        <w:t>U</w:t>
      </w:r>
      <w:r w:rsidRPr="005B17D3">
        <w:t xml:space="preserve">pdate </w:t>
      </w:r>
      <w:r w:rsidR="00D0351F" w:rsidRPr="005B17D3">
        <w:t>to save</w:t>
      </w:r>
      <w:r w:rsidR="005B6990" w:rsidRPr="005B17D3">
        <w:t>.</w:t>
      </w:r>
    </w:p>
    <w:p w14:paraId="599230D6" w14:textId="77777777" w:rsidR="00BE52CE" w:rsidRPr="005B17D3" w:rsidRDefault="00BE52CE" w:rsidP="00EF3896">
      <w:pPr>
        <w:pStyle w:val="ListBull2"/>
      </w:pPr>
      <w:r w:rsidRPr="005B17D3">
        <w:rPr>
          <w:i/>
        </w:rPr>
        <w:t>Claim Folder Number</w:t>
      </w:r>
      <w:r w:rsidRPr="005B17D3">
        <w:t xml:space="preserve"> can be beneficiary's </w:t>
      </w:r>
      <w:r w:rsidRPr="005B17D3">
        <w:rPr>
          <w:rStyle w:val="Text-onlypopuphotspot"/>
          <w:i/>
        </w:rPr>
        <w:t>SSN</w:t>
      </w:r>
      <w:r w:rsidRPr="005B17D3">
        <w:rPr>
          <w:rStyle w:val="Text-onlypopuphotspot"/>
        </w:rPr>
        <w:fldChar w:fldCharType="begin"/>
      </w:r>
      <w:r w:rsidRPr="005B17D3">
        <w:instrText xml:space="preserve"> XE "SSN" </w:instrText>
      </w:r>
      <w:r w:rsidRPr="005B17D3">
        <w:rPr>
          <w:rStyle w:val="Text-onlypopuphotspot"/>
        </w:rPr>
        <w:fldChar w:fldCharType="end"/>
      </w:r>
      <w:r w:rsidRPr="005B17D3">
        <w:t>.</w:t>
      </w:r>
    </w:p>
    <w:p w14:paraId="5868609A" w14:textId="77777777" w:rsidR="00BE52CE" w:rsidRPr="005B17D3" w:rsidRDefault="00BE52CE" w:rsidP="00EF3896">
      <w:pPr>
        <w:pStyle w:val="ListBull2"/>
      </w:pPr>
      <w:r w:rsidRPr="005B17D3">
        <w:rPr>
          <w:i/>
          <w:iCs/>
        </w:rPr>
        <w:t>Claim Folder Number</w:t>
      </w:r>
      <w:r w:rsidRPr="005B17D3">
        <w:t xml:space="preserve"> can be 7 - 9 numeric.</w:t>
      </w:r>
    </w:p>
    <w:p w14:paraId="374ECC23" w14:textId="77777777" w:rsidR="00BE52CE" w:rsidRPr="005B17D3" w:rsidRDefault="00BE52CE" w:rsidP="00EF3896">
      <w:pPr>
        <w:pStyle w:val="ListBull2"/>
      </w:pPr>
      <w:r w:rsidRPr="005B17D3">
        <w:rPr>
          <w:i/>
          <w:iCs/>
        </w:rPr>
        <w:t>Claim Folder Numbe</w:t>
      </w:r>
      <w:r w:rsidRPr="005B17D3">
        <w:rPr>
          <w:b/>
          <w:i/>
          <w:iCs/>
        </w:rPr>
        <w:t>r</w:t>
      </w:r>
      <w:r w:rsidRPr="005B17D3">
        <w:t xml:space="preserve"> is not a required field that is user supplied and occurs only once.</w:t>
      </w:r>
    </w:p>
    <w:p w14:paraId="64FA2C89" w14:textId="77777777" w:rsidR="00BE52CE" w:rsidRPr="005B17D3" w:rsidRDefault="00BE52CE" w:rsidP="00EF3896">
      <w:pPr>
        <w:pStyle w:val="Heading3"/>
      </w:pPr>
      <w:bookmarkStart w:id="189" w:name="_Toc31622110"/>
      <w:r w:rsidRPr="005B17D3">
        <w:t>Sensitive Record, Future Discharge Date, and Open Work Items</w:t>
      </w:r>
      <w:bookmarkEnd w:id="189"/>
    </w:p>
    <w:p w14:paraId="6C8B6B18" w14:textId="4365DD62" w:rsidR="00BE52CE" w:rsidRPr="005B17D3" w:rsidRDefault="00BE52CE" w:rsidP="00EF3896">
      <w:pPr>
        <w:pStyle w:val="BodyTextBullet2"/>
      </w:pPr>
      <w:r w:rsidRPr="005B17D3">
        <w:t xml:space="preserve">The message </w:t>
      </w:r>
      <w:r w:rsidRPr="005B17D3">
        <w:rPr>
          <w:b/>
        </w:rPr>
        <w:t>Sensitive Record</w:t>
      </w:r>
      <w:r w:rsidRPr="005B17D3">
        <w:t xml:space="preserve"> displays over the beneficiary's Name, SSN, and DOB if the record is marked as </w:t>
      </w:r>
      <w:r w:rsidRPr="005B17D3">
        <w:rPr>
          <w:i/>
        </w:rPr>
        <w:t>Sensitive</w:t>
      </w:r>
      <w:r w:rsidRPr="005B17D3">
        <w:t>. This indicates the beneficiary record is a sensitive record and only those with a business purpose should view</w:t>
      </w:r>
      <w:r w:rsidRPr="005B17D3">
        <w:fldChar w:fldCharType="begin"/>
      </w:r>
      <w:r w:rsidRPr="005B17D3">
        <w:instrText xml:space="preserve"> XE "View:Tabs:Overview:Sensitive Information" </w:instrText>
      </w:r>
      <w:r w:rsidRPr="005B17D3">
        <w:fldChar w:fldCharType="end"/>
      </w:r>
      <w:r w:rsidRPr="005B17D3">
        <w:t xml:space="preserve"> the related information.</w:t>
      </w:r>
    </w:p>
    <w:p w14:paraId="35EABF09" w14:textId="77777777" w:rsidR="0062007C" w:rsidRPr="005B17D3" w:rsidRDefault="0062007C" w:rsidP="00EF3896">
      <w:pPr>
        <w:pStyle w:val="BodyTextBullet2"/>
      </w:pPr>
    </w:p>
    <w:p w14:paraId="3B986411" w14:textId="77777777" w:rsidR="00BE52CE" w:rsidRPr="005B17D3" w:rsidRDefault="00BE52CE" w:rsidP="00EF3896">
      <w:pPr>
        <w:pStyle w:val="ScreenField"/>
        <w:jc w:val="center"/>
      </w:pPr>
      <w:r w:rsidRPr="005B17D3">
        <w:rPr>
          <w:noProof/>
        </w:rPr>
        <w:drawing>
          <wp:inline distT="0" distB="0" distL="0" distR="0" wp14:anchorId="05F81612" wp14:editId="197376F9">
            <wp:extent cx="3912235" cy="1113155"/>
            <wp:effectExtent l="0" t="0" r="0" b="0"/>
            <wp:docPr id="651" name="Picture 651" descr="Screen capture of Sensitive Record: Open Work 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1" descr="HECMS Sensitive Record screen shot"/>
                    <pic:cNvPicPr>
                      <a:picLocks noChangeAspect="1" noChangeArrowheads="1"/>
                    </pic:cNvPicPr>
                  </pic:nvPicPr>
                  <pic:blipFill>
                    <a:blip r:embed="rId48" cstate="print"/>
                    <a:srcRect/>
                    <a:stretch>
                      <a:fillRect/>
                    </a:stretch>
                  </pic:blipFill>
                  <pic:spPr bwMode="auto">
                    <a:xfrm>
                      <a:off x="0" y="0"/>
                      <a:ext cx="3912235" cy="1113155"/>
                    </a:xfrm>
                    <a:prstGeom prst="rect">
                      <a:avLst/>
                    </a:prstGeom>
                    <a:noFill/>
                    <a:ln w="9525">
                      <a:noFill/>
                      <a:miter lim="800000"/>
                      <a:headEnd/>
                      <a:tailEnd/>
                    </a:ln>
                  </pic:spPr>
                </pic:pic>
              </a:graphicData>
            </a:graphic>
          </wp:inline>
        </w:drawing>
      </w:r>
    </w:p>
    <w:p w14:paraId="6043ACD3" w14:textId="0B07C110" w:rsidR="00BE52CE" w:rsidRPr="005B17D3" w:rsidRDefault="00BE52CE" w:rsidP="00EF3896">
      <w:pPr>
        <w:pStyle w:val="Caption"/>
      </w:pPr>
      <w:bookmarkStart w:id="190" w:name="_Toc399166514"/>
      <w:bookmarkStart w:id="191" w:name="_Toc399166572"/>
      <w:bookmarkStart w:id="192" w:name="_Toc478746657"/>
      <w:bookmarkStart w:id="193" w:name="_Toc482888588"/>
      <w:bookmarkStart w:id="194" w:name="_Toc31622370"/>
      <w:r w:rsidRPr="005B17D3">
        <w:t xml:space="preserve">Figure </w:t>
      </w:r>
      <w:r w:rsidRPr="005B17D3">
        <w:rPr>
          <w:noProof/>
        </w:rPr>
        <w:fldChar w:fldCharType="begin"/>
      </w:r>
      <w:r w:rsidRPr="005B17D3">
        <w:rPr>
          <w:noProof/>
        </w:rPr>
        <w:instrText xml:space="preserve"> SEQ Figure \* ARABIC </w:instrText>
      </w:r>
      <w:r w:rsidRPr="005B17D3">
        <w:rPr>
          <w:noProof/>
        </w:rPr>
        <w:fldChar w:fldCharType="separate"/>
      </w:r>
      <w:r w:rsidR="00C2105F" w:rsidRPr="005B17D3">
        <w:rPr>
          <w:noProof/>
        </w:rPr>
        <w:t>13</w:t>
      </w:r>
      <w:r w:rsidRPr="005B17D3">
        <w:rPr>
          <w:noProof/>
        </w:rPr>
        <w:fldChar w:fldCharType="end"/>
      </w:r>
      <w:r w:rsidRPr="005B17D3">
        <w:t>: Sensitive Record: Open Work Items</w:t>
      </w:r>
      <w:bookmarkEnd w:id="190"/>
      <w:bookmarkEnd w:id="191"/>
      <w:bookmarkEnd w:id="192"/>
      <w:bookmarkEnd w:id="193"/>
      <w:bookmarkEnd w:id="194"/>
    </w:p>
    <w:p w14:paraId="1F4A13E3" w14:textId="77777777" w:rsidR="00BE52CE" w:rsidRPr="005B17D3" w:rsidRDefault="00BE52CE" w:rsidP="00EF3896">
      <w:pPr>
        <w:pStyle w:val="BodyTextBullet2"/>
      </w:pPr>
      <w:bookmarkStart w:id="195" w:name="OLE_LINK86"/>
      <w:bookmarkStart w:id="196" w:name="OLE_LINK91"/>
      <w:r w:rsidRPr="005B17D3">
        <w:t>If the record has a Future Discharge Date</w:t>
      </w:r>
      <w:r w:rsidRPr="005B17D3">
        <w:fldChar w:fldCharType="begin"/>
      </w:r>
      <w:r w:rsidRPr="005B17D3">
        <w:instrText xml:space="preserve"> XE "Future Discharge Date" </w:instrText>
      </w:r>
      <w:r w:rsidRPr="005B17D3">
        <w:fldChar w:fldCharType="end"/>
      </w:r>
      <w:r w:rsidRPr="005B17D3">
        <w:t xml:space="preserve"> associated with current Military Service, a banner displays above the tabs with the Future Discharge Date above the beneficiary’s Name, SSN, and DOB. </w:t>
      </w:r>
    </w:p>
    <w:p w14:paraId="77E9C141" w14:textId="77777777" w:rsidR="00BE52CE" w:rsidRPr="005B17D3" w:rsidRDefault="00BE52CE" w:rsidP="00EF3896">
      <w:pPr>
        <w:spacing w:before="240"/>
        <w:jc w:val="center"/>
        <w:rPr>
          <w:sz w:val="22"/>
          <w:szCs w:val="18"/>
        </w:rPr>
      </w:pPr>
      <w:r w:rsidRPr="005B17D3">
        <w:rPr>
          <w:noProof/>
          <w:sz w:val="22"/>
          <w:szCs w:val="18"/>
        </w:rPr>
        <w:drawing>
          <wp:inline distT="0" distB="0" distL="0" distR="0" wp14:anchorId="7DA7FE67" wp14:editId="30D7AE5A">
            <wp:extent cx="3136392" cy="1115568"/>
            <wp:effectExtent l="19050" t="19050" r="26035" b="27940"/>
            <wp:docPr id="1400" name="Picture 1400" descr="Screen capture of Future Discharge Date Ban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136392" cy="1115568"/>
                    </a:xfrm>
                    <a:prstGeom prst="rect">
                      <a:avLst/>
                    </a:prstGeom>
                    <a:noFill/>
                    <a:ln>
                      <a:solidFill>
                        <a:schemeClr val="tx1"/>
                      </a:solidFill>
                    </a:ln>
                  </pic:spPr>
                </pic:pic>
              </a:graphicData>
            </a:graphic>
          </wp:inline>
        </w:drawing>
      </w:r>
    </w:p>
    <w:p w14:paraId="5DA7D9FD" w14:textId="062486DE" w:rsidR="00BE52CE" w:rsidRPr="005B17D3" w:rsidRDefault="00BE52CE" w:rsidP="00EF3896">
      <w:pPr>
        <w:pStyle w:val="Caption"/>
      </w:pPr>
      <w:bookmarkStart w:id="197" w:name="_Toc478746658"/>
      <w:bookmarkStart w:id="198" w:name="_Toc482888589"/>
      <w:bookmarkStart w:id="199" w:name="_Toc31622371"/>
      <w:r w:rsidRPr="005B17D3">
        <w:lastRenderedPageBreak/>
        <w:t xml:space="preserve">Figure </w:t>
      </w:r>
      <w:r w:rsidRPr="005B17D3">
        <w:rPr>
          <w:noProof/>
        </w:rPr>
        <w:fldChar w:fldCharType="begin"/>
      </w:r>
      <w:r w:rsidRPr="005B17D3">
        <w:rPr>
          <w:noProof/>
        </w:rPr>
        <w:instrText xml:space="preserve"> SEQ Figure \* ARABIC </w:instrText>
      </w:r>
      <w:r w:rsidRPr="005B17D3">
        <w:rPr>
          <w:noProof/>
        </w:rPr>
        <w:fldChar w:fldCharType="separate"/>
      </w:r>
      <w:r w:rsidR="00C2105F" w:rsidRPr="005B17D3">
        <w:rPr>
          <w:noProof/>
        </w:rPr>
        <w:t>14</w:t>
      </w:r>
      <w:r w:rsidRPr="005B17D3">
        <w:rPr>
          <w:noProof/>
        </w:rPr>
        <w:fldChar w:fldCharType="end"/>
      </w:r>
      <w:r w:rsidRPr="005B17D3">
        <w:t>: Future Discharge Date Banner</w:t>
      </w:r>
      <w:bookmarkEnd w:id="197"/>
      <w:bookmarkEnd w:id="198"/>
      <w:bookmarkEnd w:id="199"/>
    </w:p>
    <w:p w14:paraId="0B62B706" w14:textId="77777777" w:rsidR="00BE52CE" w:rsidRPr="005B17D3" w:rsidRDefault="00BE52CE" w:rsidP="00EF3896">
      <w:pPr>
        <w:pStyle w:val="BodyText"/>
      </w:pPr>
      <w:r w:rsidRPr="005B17D3">
        <w:t xml:space="preserve">If the beneficiary's record was identified as a duplicate and is in the </w:t>
      </w:r>
      <w:r w:rsidRPr="005B17D3">
        <w:rPr>
          <w:u w:val="single"/>
        </w:rPr>
        <w:t>Veteran</w:t>
      </w:r>
      <w:bookmarkStart w:id="200" w:name="OLE_LINK78"/>
      <w:bookmarkStart w:id="201" w:name="OLE_LINK85"/>
      <w:r w:rsidRPr="005B17D3">
        <w:rPr>
          <w:u w:val="single"/>
        </w:rPr>
        <w:fldChar w:fldCharType="begin"/>
      </w:r>
      <w:r w:rsidRPr="005B17D3">
        <w:rPr>
          <w:u w:val="single"/>
        </w:rPr>
        <w:instrText xml:space="preserve"> XE "Veteran:</w:instrText>
      </w:r>
      <w:r w:rsidRPr="005B17D3">
        <w:instrText>Merge</w:instrText>
      </w:r>
      <w:r w:rsidRPr="005B17D3">
        <w:rPr>
          <w:u w:val="single"/>
        </w:rPr>
        <w:instrText xml:space="preserve">" </w:instrText>
      </w:r>
      <w:r w:rsidRPr="005B17D3">
        <w:rPr>
          <w:u w:val="single"/>
        </w:rPr>
        <w:fldChar w:fldCharType="end"/>
      </w:r>
      <w:bookmarkEnd w:id="200"/>
      <w:bookmarkEnd w:id="201"/>
      <w:r w:rsidRPr="005B17D3">
        <w:rPr>
          <w:u w:val="single"/>
        </w:rPr>
        <w:t xml:space="preserve"> Merge</w:t>
      </w:r>
      <w:r w:rsidRPr="005B17D3">
        <w:t xml:space="preserve"> process, ES displays the message, “</w:t>
      </w:r>
      <w:r w:rsidRPr="005B17D3">
        <w:rPr>
          <w:i/>
        </w:rPr>
        <w:t>Veteran Merge Pending”</w:t>
      </w:r>
      <w:r w:rsidRPr="005B17D3">
        <w:t xml:space="preserve"> on the screen indicating that identity-trait updates are pending for this beneficiary. When this occurs, the user is prevented from making any changes to the record and ES displays the message, </w:t>
      </w:r>
      <w:r w:rsidRPr="005B17D3">
        <w:rPr>
          <w:noProof/>
          <w:position w:val="-12"/>
        </w:rPr>
        <w:drawing>
          <wp:inline distT="0" distB="0" distL="0" distR="0" wp14:anchorId="5D489320" wp14:editId="44412A10">
            <wp:extent cx="103505" cy="135255"/>
            <wp:effectExtent l="19050" t="0" r="0" b="0"/>
            <wp:docPr id="652" name="Picture 652" descr="Pad Lock 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2" descr="Pad Lock Graphic"/>
                    <pic:cNvPicPr>
                      <a:picLocks noChangeAspect="1" noChangeArrowheads="1"/>
                    </pic:cNvPicPr>
                  </pic:nvPicPr>
                  <pic:blipFill>
                    <a:blip r:embed="rId50" cstate="print"/>
                    <a:srcRect/>
                    <a:stretch>
                      <a:fillRect/>
                    </a:stretch>
                  </pic:blipFill>
                  <pic:spPr bwMode="auto">
                    <a:xfrm>
                      <a:off x="0" y="0"/>
                      <a:ext cx="103505" cy="135255"/>
                    </a:xfrm>
                    <a:prstGeom prst="rect">
                      <a:avLst/>
                    </a:prstGeom>
                    <a:noFill/>
                    <a:ln w="9525">
                      <a:noFill/>
                      <a:miter lim="800000"/>
                      <a:headEnd/>
                      <a:tailEnd/>
                    </a:ln>
                  </pic:spPr>
                </pic:pic>
              </a:graphicData>
            </a:graphic>
          </wp:inline>
        </w:drawing>
      </w:r>
      <w:r w:rsidRPr="005B17D3">
        <w:t xml:space="preserve"> </w:t>
      </w:r>
      <w:r w:rsidRPr="005B17D3">
        <w:rPr>
          <w:b/>
          <w:bCs/>
          <w:color w:val="808080"/>
        </w:rPr>
        <w:t>LOCK REASON:</w:t>
      </w:r>
      <w:r w:rsidRPr="005B17D3">
        <w:t xml:space="preserve"> </w:t>
      </w:r>
      <w:r w:rsidRPr="005B17D3">
        <w:fldChar w:fldCharType="begin"/>
      </w:r>
      <w:r w:rsidRPr="005B17D3">
        <w:instrText xml:space="preserve"> XE "Lock Reason" </w:instrText>
      </w:r>
      <w:r w:rsidRPr="005B17D3">
        <w:fldChar w:fldCharType="end"/>
      </w:r>
      <w:r w:rsidRPr="005B17D3">
        <w:t>followed by reason why the record is locked. ES also prevents a record from being changed if there is no Eligibility and Enrollment data or Registry Data for the Veteran.</w:t>
      </w:r>
    </w:p>
    <w:bookmarkEnd w:id="195"/>
    <w:bookmarkEnd w:id="196"/>
    <w:p w14:paraId="65141B2C" w14:textId="77777777" w:rsidR="00BE52CE" w:rsidRPr="005B17D3" w:rsidRDefault="00BE52CE" w:rsidP="00EF3896">
      <w:pPr>
        <w:pStyle w:val="BodyText"/>
      </w:pPr>
      <w:r w:rsidRPr="005B17D3">
        <w:t xml:space="preserve">If any </w:t>
      </w:r>
      <w:r w:rsidRPr="005B17D3">
        <w:rPr>
          <w:i/>
        </w:rPr>
        <w:t>Open Work Items</w:t>
      </w:r>
      <w:r w:rsidRPr="005B17D3">
        <w:t xml:space="preserve"> exist for the beneficiary, an </w:t>
      </w:r>
      <w:r w:rsidRPr="005B17D3">
        <w:rPr>
          <w:rStyle w:val="Hyperlink"/>
          <w:b/>
          <w:color w:val="auto"/>
          <w:u w:val="none"/>
        </w:rPr>
        <w:t>Open Work Items</w:t>
      </w:r>
      <w:r w:rsidRPr="005B17D3">
        <w:t xml:space="preserve"> link displays in the center part of the header area. Clicking the link takes the user to the </w:t>
      </w:r>
      <w:r w:rsidRPr="005B17D3">
        <w:rPr>
          <w:i/>
        </w:rPr>
        <w:t>Open Work Items</w:t>
      </w:r>
      <w:r w:rsidRPr="005B17D3">
        <w:t xml:space="preserve"> (Worklist</w:t>
      </w:r>
      <w:r w:rsidRPr="005B17D3">
        <w:fldChar w:fldCharType="begin"/>
      </w:r>
      <w:r w:rsidRPr="005B17D3">
        <w:instrText xml:space="preserve"> XE "Worklist:Open Items" </w:instrText>
      </w:r>
      <w:r w:rsidRPr="005B17D3">
        <w:fldChar w:fldCharType="end"/>
      </w:r>
      <w:r w:rsidRPr="005B17D3">
        <w:t>) screen.</w:t>
      </w:r>
    </w:p>
    <w:p w14:paraId="4F635773" w14:textId="77777777" w:rsidR="00BE52CE" w:rsidRPr="005B17D3" w:rsidRDefault="00BE52CE" w:rsidP="00EF3896">
      <w:pPr>
        <w:spacing w:after="40"/>
        <w:rPr>
          <w:sz w:val="16"/>
          <w:szCs w:val="16"/>
        </w:rPr>
      </w:pPr>
    </w:p>
    <w:p w14:paraId="311EC945" w14:textId="77777777" w:rsidR="00BE52CE" w:rsidRPr="005B17D3" w:rsidRDefault="00BE52CE" w:rsidP="00EF3896">
      <w:pPr>
        <w:pStyle w:val="ScreenField"/>
        <w:jc w:val="center"/>
      </w:pPr>
      <w:r w:rsidRPr="005B17D3">
        <w:rPr>
          <w:noProof/>
        </w:rPr>
        <w:drawing>
          <wp:inline distT="0" distB="0" distL="0" distR="0" wp14:anchorId="12F76FD2" wp14:editId="3989941F">
            <wp:extent cx="3947160" cy="1120140"/>
            <wp:effectExtent l="0" t="0" r="0" b="3810"/>
            <wp:docPr id="1377" name="Picture 1377" descr="Screen capture of the Open Work Items li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3947160" cy="1120140"/>
                    </a:xfrm>
                    <a:prstGeom prst="rect">
                      <a:avLst/>
                    </a:prstGeom>
                  </pic:spPr>
                </pic:pic>
              </a:graphicData>
            </a:graphic>
          </wp:inline>
        </w:drawing>
      </w:r>
    </w:p>
    <w:p w14:paraId="051C2487" w14:textId="50100BFE" w:rsidR="00BE52CE" w:rsidRPr="005B17D3" w:rsidRDefault="00BE52CE" w:rsidP="00EF3896">
      <w:pPr>
        <w:pStyle w:val="Caption"/>
      </w:pPr>
      <w:bookmarkStart w:id="202" w:name="_Toc31622372"/>
      <w:r w:rsidRPr="005B17D3">
        <w:t xml:space="preserve">Figure </w:t>
      </w:r>
      <w:r w:rsidRPr="005B17D3">
        <w:rPr>
          <w:noProof/>
        </w:rPr>
        <w:fldChar w:fldCharType="begin"/>
      </w:r>
      <w:r w:rsidRPr="005B17D3">
        <w:rPr>
          <w:noProof/>
        </w:rPr>
        <w:instrText xml:space="preserve"> SEQ Figure \* ARABIC </w:instrText>
      </w:r>
      <w:r w:rsidRPr="005B17D3">
        <w:rPr>
          <w:noProof/>
        </w:rPr>
        <w:fldChar w:fldCharType="separate"/>
      </w:r>
      <w:r w:rsidR="00C2105F" w:rsidRPr="005B17D3">
        <w:rPr>
          <w:noProof/>
        </w:rPr>
        <w:t>15</w:t>
      </w:r>
      <w:r w:rsidRPr="005B17D3">
        <w:rPr>
          <w:noProof/>
        </w:rPr>
        <w:fldChar w:fldCharType="end"/>
      </w:r>
      <w:r w:rsidRPr="005B17D3">
        <w:t xml:space="preserve">: </w:t>
      </w:r>
      <w:r w:rsidRPr="005B17D3">
        <w:rPr>
          <w:noProof/>
        </w:rPr>
        <w:t>Open Work Items link</w:t>
      </w:r>
      <w:bookmarkEnd w:id="202"/>
    </w:p>
    <w:p w14:paraId="23B1F4F5" w14:textId="797E4810" w:rsidR="00BE52CE" w:rsidRPr="005B17D3" w:rsidRDefault="00BE52CE" w:rsidP="00EF3896">
      <w:pPr>
        <w:pStyle w:val="Heading2"/>
      </w:pPr>
      <w:bookmarkStart w:id="203" w:name="_Toc31622111"/>
      <w:r w:rsidRPr="005B17D3">
        <w:t>Veteran</w:t>
      </w:r>
      <w:bookmarkEnd w:id="183"/>
      <w:bookmarkEnd w:id="184"/>
      <w:bookmarkEnd w:id="185"/>
      <w:bookmarkEnd w:id="186"/>
      <w:bookmarkEnd w:id="187"/>
      <w:bookmarkEnd w:id="203"/>
    </w:p>
    <w:p w14:paraId="7D0F3165" w14:textId="77777777" w:rsidR="00BE52CE" w:rsidRPr="005B17D3" w:rsidRDefault="00BE52CE" w:rsidP="00EF3896">
      <w:pPr>
        <w:pStyle w:val="BodyText"/>
        <w:keepNext/>
        <w:jc w:val="center"/>
      </w:pPr>
      <w:r w:rsidRPr="005B17D3">
        <w:rPr>
          <w:noProof/>
        </w:rPr>
        <w:drawing>
          <wp:inline distT="0" distB="0" distL="0" distR="0" wp14:anchorId="6E043204" wp14:editId="31FFAB9B">
            <wp:extent cx="4505325" cy="1857375"/>
            <wp:effectExtent l="0" t="0" r="9525" b="9525"/>
            <wp:docPr id="44" name="Picture 44" descr="Screen capture of the Veteran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4505325" cy="1857375"/>
                    </a:xfrm>
                    <a:prstGeom prst="rect">
                      <a:avLst/>
                    </a:prstGeom>
                  </pic:spPr>
                </pic:pic>
              </a:graphicData>
            </a:graphic>
          </wp:inline>
        </w:drawing>
      </w:r>
    </w:p>
    <w:p w14:paraId="4AE6DA17" w14:textId="5E59ABA3" w:rsidR="00BE52CE" w:rsidRPr="005B17D3" w:rsidRDefault="00BE52CE" w:rsidP="00EF3896">
      <w:pPr>
        <w:pStyle w:val="Caption"/>
      </w:pPr>
      <w:bookmarkStart w:id="204" w:name="_Toc31622373"/>
      <w:r w:rsidRPr="005B17D3">
        <w:t xml:space="preserve">Figure </w:t>
      </w:r>
      <w:r w:rsidRPr="005B17D3">
        <w:rPr>
          <w:noProof/>
        </w:rPr>
        <w:fldChar w:fldCharType="begin"/>
      </w:r>
      <w:r w:rsidRPr="005B17D3">
        <w:rPr>
          <w:noProof/>
        </w:rPr>
        <w:instrText xml:space="preserve"> SEQ Figure \* ARABIC </w:instrText>
      </w:r>
      <w:r w:rsidRPr="005B17D3">
        <w:rPr>
          <w:noProof/>
        </w:rPr>
        <w:fldChar w:fldCharType="separate"/>
      </w:r>
      <w:r w:rsidR="00C2105F" w:rsidRPr="005B17D3">
        <w:rPr>
          <w:noProof/>
        </w:rPr>
        <w:t>16</w:t>
      </w:r>
      <w:r w:rsidRPr="005B17D3">
        <w:rPr>
          <w:noProof/>
        </w:rPr>
        <w:fldChar w:fldCharType="end"/>
      </w:r>
      <w:r w:rsidRPr="005B17D3">
        <w:t>: Veteran</w:t>
      </w:r>
      <w:bookmarkEnd w:id="204"/>
    </w:p>
    <w:p w14:paraId="15497B80" w14:textId="77777777" w:rsidR="00BE52CE" w:rsidRPr="005B17D3" w:rsidRDefault="00BE52CE" w:rsidP="00EF3896">
      <w:pPr>
        <w:pStyle w:val="BodyText"/>
      </w:pPr>
      <w:r w:rsidRPr="005B17D3">
        <w:t xml:space="preserve">Rolling the mouse over the </w:t>
      </w:r>
      <w:r w:rsidRPr="005B17D3">
        <w:rPr>
          <w:b/>
          <w:i/>
        </w:rPr>
        <w:t>Veteran</w:t>
      </w:r>
      <w:r w:rsidRPr="005B17D3">
        <w:t xml:space="preserve"> button allows the user</w:t>
      </w:r>
      <w:r w:rsidRPr="005B17D3">
        <w:fldChar w:fldCharType="begin"/>
      </w:r>
      <w:r w:rsidRPr="005B17D3">
        <w:instrText xml:space="preserve"> XE "User" </w:instrText>
      </w:r>
      <w:r w:rsidRPr="005B17D3">
        <w:fldChar w:fldCharType="end"/>
      </w:r>
      <w:r w:rsidRPr="005B17D3">
        <w:t xml:space="preserve"> to select:</w:t>
      </w:r>
    </w:p>
    <w:p w14:paraId="3F139A7E" w14:textId="199EC7BF" w:rsidR="00BE52CE" w:rsidRPr="005B17D3" w:rsidRDefault="00BE52CE" w:rsidP="00EF3896">
      <w:pPr>
        <w:pStyle w:val="ListBullet"/>
      </w:pPr>
      <w:r w:rsidRPr="005B17D3">
        <w:t>Veteran Search</w:t>
      </w:r>
      <w:r w:rsidRPr="005B17D3">
        <w:fldChar w:fldCharType="begin"/>
      </w:r>
      <w:r w:rsidRPr="005B17D3">
        <w:instrText xml:space="preserve"> XE "Search:Veteran" </w:instrText>
      </w:r>
      <w:r w:rsidRPr="005B17D3">
        <w:fldChar w:fldCharType="end"/>
      </w:r>
      <w:r w:rsidRPr="005B17D3">
        <w:t xml:space="preserve"> – </w:t>
      </w:r>
      <w:r w:rsidRPr="005B17D3">
        <w:rPr>
          <w:rStyle w:val="Hyperlink"/>
          <w:color w:val="auto"/>
          <w:u w:val="none"/>
        </w:rPr>
        <w:t>Person Search</w:t>
      </w:r>
      <w:r w:rsidRPr="005B17D3">
        <w:rPr>
          <w:rStyle w:val="Hyperlink"/>
          <w:color w:val="auto"/>
          <w:u w:val="none"/>
        </w:rPr>
        <w:fldChar w:fldCharType="begin"/>
      </w:r>
      <w:r w:rsidRPr="005B17D3">
        <w:instrText xml:space="preserve"> XE "Person Search:screen" </w:instrText>
      </w:r>
      <w:r w:rsidRPr="005B17D3">
        <w:rPr>
          <w:rStyle w:val="Hyperlink"/>
          <w:color w:val="auto"/>
          <w:u w:val="none"/>
        </w:rPr>
        <w:fldChar w:fldCharType="end"/>
      </w:r>
      <w:r w:rsidRPr="005B17D3">
        <w:rPr>
          <w:rStyle w:val="Hyperlink"/>
          <w:color w:val="auto"/>
          <w:u w:val="none"/>
        </w:rPr>
        <w:t xml:space="preserve"> screen</w:t>
      </w:r>
    </w:p>
    <w:p w14:paraId="6E1AA811" w14:textId="77777777" w:rsidR="00BE52CE" w:rsidRPr="005B17D3" w:rsidRDefault="00BE52CE" w:rsidP="00EF3896">
      <w:pPr>
        <w:pStyle w:val="ListBullet"/>
      </w:pPr>
      <w:r w:rsidRPr="005B17D3">
        <w:t xml:space="preserve">Veteran Overview – </w:t>
      </w:r>
      <w:r w:rsidRPr="005B17D3">
        <w:rPr>
          <w:rStyle w:val="Hyperlink"/>
          <w:color w:val="auto"/>
          <w:u w:val="none"/>
        </w:rPr>
        <w:t>Veteran Overview screen</w:t>
      </w:r>
      <w:r w:rsidRPr="005B17D3">
        <w:t xml:space="preserve"> (if Veteran previously selected)</w:t>
      </w:r>
    </w:p>
    <w:p w14:paraId="0FAE7B48" w14:textId="585A20D5" w:rsidR="00BE52CE" w:rsidRPr="005B17D3" w:rsidRDefault="00BE52CE" w:rsidP="00EF3896">
      <w:pPr>
        <w:pStyle w:val="ListBullet"/>
        <w:rPr>
          <w:rStyle w:val="Hyperlink"/>
        </w:rPr>
      </w:pPr>
      <w:r w:rsidRPr="005B17D3">
        <w:t xml:space="preserve">Veteran Merge – </w:t>
      </w:r>
      <w:r w:rsidRPr="005B17D3">
        <w:rPr>
          <w:rStyle w:val="Hyperlink"/>
          <w:color w:val="auto"/>
          <w:u w:val="none"/>
        </w:rPr>
        <w:t>Veteran Merge screen</w:t>
      </w:r>
    </w:p>
    <w:p w14:paraId="33BC2A3C" w14:textId="14AA7D93" w:rsidR="00BE52CE" w:rsidRPr="005B17D3" w:rsidRDefault="00BE52CE" w:rsidP="00EF3896">
      <w:pPr>
        <w:pStyle w:val="ListBullet"/>
      </w:pPr>
      <w:r w:rsidRPr="005B17D3">
        <w:t xml:space="preserve">Veteran Merge Search – </w:t>
      </w:r>
      <w:r w:rsidRPr="005B17D3">
        <w:rPr>
          <w:rStyle w:val="Hyperlink"/>
          <w:color w:val="auto"/>
          <w:u w:val="none"/>
        </w:rPr>
        <w:t>Veteran Merge Search screen</w:t>
      </w:r>
    </w:p>
    <w:p w14:paraId="54AD18A9" w14:textId="34A412DA" w:rsidR="00BE52CE" w:rsidRPr="005B17D3" w:rsidRDefault="00BE52CE" w:rsidP="00EF3896">
      <w:pPr>
        <w:pStyle w:val="ListBullet"/>
        <w:rPr>
          <w:rStyle w:val="Hyperlink"/>
        </w:rPr>
      </w:pPr>
      <w:r w:rsidRPr="005B17D3">
        <w:lastRenderedPageBreak/>
        <w:t xml:space="preserve">Veteran Un-Merge – </w:t>
      </w:r>
      <w:r w:rsidRPr="005B17D3">
        <w:rPr>
          <w:rStyle w:val="Hyperlink"/>
          <w:color w:val="auto"/>
          <w:u w:val="none"/>
        </w:rPr>
        <w:t>Veteran Un-Merge screen</w:t>
      </w:r>
    </w:p>
    <w:p w14:paraId="1573FD47" w14:textId="77777777" w:rsidR="0062007C" w:rsidRPr="005B17D3" w:rsidRDefault="0062007C" w:rsidP="0062007C">
      <w:pPr>
        <w:pStyle w:val="ListBullet"/>
        <w:numPr>
          <w:ilvl w:val="0"/>
          <w:numId w:val="0"/>
        </w:numPr>
        <w:ind w:left="360"/>
        <w:rPr>
          <w:rStyle w:val="Hyperlink"/>
        </w:rPr>
      </w:pPr>
    </w:p>
    <w:p w14:paraId="0F97F592" w14:textId="45EC67D3" w:rsidR="00BE52CE" w:rsidRPr="005B17D3" w:rsidRDefault="00BE52CE" w:rsidP="00EF3896">
      <w:pPr>
        <w:pStyle w:val="Heading3"/>
      </w:pPr>
      <w:bookmarkStart w:id="205" w:name="_Toc289864688"/>
      <w:bookmarkStart w:id="206" w:name="_Toc394920679"/>
      <w:bookmarkStart w:id="207" w:name="_Toc406571016"/>
      <w:bookmarkStart w:id="208" w:name="_Toc478746454"/>
      <w:bookmarkStart w:id="209" w:name="_Toc482888384"/>
      <w:bookmarkStart w:id="210" w:name="_Toc31622112"/>
      <w:r w:rsidRPr="005B17D3">
        <w:t>Veteran Merge</w:t>
      </w:r>
      <w:bookmarkEnd w:id="205"/>
      <w:bookmarkEnd w:id="206"/>
      <w:bookmarkEnd w:id="207"/>
      <w:bookmarkEnd w:id="208"/>
      <w:bookmarkEnd w:id="209"/>
      <w:bookmarkEnd w:id="210"/>
    </w:p>
    <w:p w14:paraId="53B4A446" w14:textId="54205F83" w:rsidR="00BE52CE" w:rsidRPr="005B17D3" w:rsidRDefault="00BE52CE" w:rsidP="00EF3896">
      <w:pPr>
        <w:pStyle w:val="BodyText"/>
        <w:rPr>
          <w:szCs w:val="24"/>
        </w:rPr>
      </w:pPr>
      <w:r w:rsidRPr="005B17D3">
        <w:rPr>
          <w:szCs w:val="24"/>
        </w:rPr>
        <w:t xml:space="preserve">The </w:t>
      </w:r>
      <w:r w:rsidRPr="005B17D3">
        <w:rPr>
          <w:b/>
          <w:szCs w:val="24"/>
        </w:rPr>
        <w:t>Veteran Merge</w:t>
      </w:r>
      <w:r w:rsidRPr="005B17D3">
        <w:rPr>
          <w:szCs w:val="24"/>
        </w:rPr>
        <w:t xml:space="preserve"> screen enables users</w:t>
      </w:r>
      <w:r w:rsidRPr="005B17D3">
        <w:rPr>
          <w:szCs w:val="24"/>
        </w:rPr>
        <w:fldChar w:fldCharType="begin"/>
      </w:r>
      <w:r w:rsidRPr="005B17D3">
        <w:rPr>
          <w:szCs w:val="24"/>
        </w:rPr>
        <w:instrText xml:space="preserve"> XE "User:view Veteran Worklist" </w:instrText>
      </w:r>
      <w:r w:rsidRPr="005B17D3">
        <w:rPr>
          <w:szCs w:val="24"/>
        </w:rPr>
        <w:fldChar w:fldCharType="end"/>
      </w:r>
      <w:r w:rsidRPr="005B17D3">
        <w:rPr>
          <w:szCs w:val="24"/>
        </w:rPr>
        <w:t xml:space="preserve"> to view</w:t>
      </w:r>
      <w:r w:rsidRPr="005B17D3">
        <w:rPr>
          <w:szCs w:val="24"/>
        </w:rPr>
        <w:fldChar w:fldCharType="begin"/>
      </w:r>
      <w:r w:rsidRPr="005B17D3">
        <w:rPr>
          <w:szCs w:val="24"/>
        </w:rPr>
        <w:instrText xml:space="preserve"> XE "View:Veteran Merge:Veteran Worklist" </w:instrText>
      </w:r>
      <w:r w:rsidRPr="005B17D3">
        <w:rPr>
          <w:szCs w:val="24"/>
        </w:rPr>
        <w:fldChar w:fldCharType="end"/>
      </w:r>
      <w:r w:rsidRPr="005B17D3">
        <w:rPr>
          <w:szCs w:val="24"/>
        </w:rPr>
        <w:t xml:space="preserve"> the </w:t>
      </w:r>
      <w:r w:rsidRPr="005B17D3">
        <w:rPr>
          <w:i/>
          <w:iCs/>
          <w:szCs w:val="24"/>
        </w:rPr>
        <w:t>Veteran Merge Worklist</w:t>
      </w:r>
      <w:r w:rsidRPr="005B17D3">
        <w:rPr>
          <w:i/>
          <w:iCs/>
          <w:szCs w:val="24"/>
        </w:rPr>
        <w:fldChar w:fldCharType="begin"/>
      </w:r>
      <w:r w:rsidRPr="005B17D3">
        <w:rPr>
          <w:szCs w:val="24"/>
        </w:rPr>
        <w:instrText xml:space="preserve"> XE "</w:instrText>
      </w:r>
      <w:r w:rsidRPr="005B17D3">
        <w:rPr>
          <w:iCs/>
          <w:szCs w:val="24"/>
        </w:rPr>
        <w:instrText>Worklist:</w:instrText>
      </w:r>
      <w:r w:rsidRPr="005B17D3">
        <w:rPr>
          <w:szCs w:val="24"/>
        </w:rPr>
        <w:instrText xml:space="preserve">Veteran Merge" </w:instrText>
      </w:r>
      <w:r w:rsidRPr="005B17D3">
        <w:rPr>
          <w:i/>
          <w:iCs/>
          <w:szCs w:val="24"/>
        </w:rPr>
        <w:fldChar w:fldCharType="end"/>
      </w:r>
      <w:r w:rsidRPr="005B17D3">
        <w:rPr>
          <w:szCs w:val="24"/>
        </w:rPr>
        <w:t xml:space="preserve"> which displays patient records</w:t>
      </w:r>
      <w:r w:rsidRPr="005B17D3">
        <w:rPr>
          <w:szCs w:val="24"/>
        </w:rPr>
        <w:fldChar w:fldCharType="begin"/>
      </w:r>
      <w:r w:rsidRPr="005B17D3">
        <w:rPr>
          <w:szCs w:val="24"/>
        </w:rPr>
        <w:instrText xml:space="preserve"> XE "Records:Veteran Merge:patient" </w:instrText>
      </w:r>
      <w:r w:rsidRPr="005B17D3">
        <w:rPr>
          <w:szCs w:val="24"/>
        </w:rPr>
        <w:fldChar w:fldCharType="end"/>
      </w:r>
      <w:r w:rsidRPr="005B17D3">
        <w:rPr>
          <w:szCs w:val="24"/>
        </w:rPr>
        <w:t xml:space="preserve"> that </w:t>
      </w:r>
      <w:r w:rsidRPr="005B17D3">
        <w:rPr>
          <w:rStyle w:val="Text-onlypopuphotspot"/>
          <w:szCs w:val="24"/>
        </w:rPr>
        <w:t>PSIM</w:t>
      </w:r>
      <w:r w:rsidRPr="005B17D3">
        <w:rPr>
          <w:szCs w:val="24"/>
        </w:rPr>
        <w:t>/</w:t>
      </w:r>
      <w:r w:rsidRPr="005B17D3">
        <w:rPr>
          <w:rStyle w:val="Text-onlypopuphotspot"/>
          <w:szCs w:val="24"/>
        </w:rPr>
        <w:t>MPI</w:t>
      </w:r>
      <w:r w:rsidRPr="005B17D3">
        <w:rPr>
          <w:szCs w:val="24"/>
        </w:rPr>
        <w:t xml:space="preserve"> have determined are potentially the same individual. The </w:t>
      </w:r>
      <w:r w:rsidRPr="005B17D3">
        <w:rPr>
          <w:b/>
          <w:szCs w:val="24"/>
        </w:rPr>
        <w:t>Veteran Merge</w:t>
      </w:r>
      <w:r w:rsidRPr="005B17D3">
        <w:rPr>
          <w:szCs w:val="24"/>
        </w:rPr>
        <w:t xml:space="preserve"> screen allows users to selectively construct a "best of breed" set of non-identity data for an individual who has been merged by Identity Management. The Identity Management function will </w:t>
      </w:r>
      <w:r w:rsidRPr="005B17D3">
        <w:rPr>
          <w:rStyle w:val="Text-onlypopuphotspot"/>
          <w:szCs w:val="24"/>
        </w:rPr>
        <w:t>deprecate</w:t>
      </w:r>
      <w:r w:rsidRPr="005B17D3">
        <w:rPr>
          <w:szCs w:val="24"/>
        </w:rPr>
        <w:t xml:space="preserve"> an individual's unique identifier when that </w:t>
      </w:r>
      <w:r w:rsidR="006204FA" w:rsidRPr="005B17D3">
        <w:rPr>
          <w:szCs w:val="24"/>
        </w:rPr>
        <w:t>Veterans</w:t>
      </w:r>
      <w:r w:rsidRPr="005B17D3">
        <w:rPr>
          <w:szCs w:val="24"/>
        </w:rPr>
        <w:t xml:space="preserve"> record has been identified as a duplicate. A single identifier for that individual is carried forward.</w:t>
      </w:r>
    </w:p>
    <w:p w14:paraId="540F0126" w14:textId="77777777" w:rsidR="00BE52CE" w:rsidRPr="005B17D3" w:rsidRDefault="00BE52CE" w:rsidP="00EF3896">
      <w:pPr>
        <w:pStyle w:val="BodyText"/>
        <w:rPr>
          <w:szCs w:val="24"/>
        </w:rPr>
      </w:pPr>
      <w:r w:rsidRPr="005B17D3">
        <w:rPr>
          <w:szCs w:val="24"/>
        </w:rPr>
        <w:t xml:space="preserve">Users select a pair of Veterans from the Veteran Merge Worklist to merge non-identity data and ES presents the Veteran pairs of the non-identity data for merging. Users may select Veteran pairs of non-identity data in any order. </w:t>
      </w:r>
    </w:p>
    <w:p w14:paraId="5EABE1F9" w14:textId="77777777" w:rsidR="00BE52CE" w:rsidRPr="005B17D3" w:rsidRDefault="00BE52CE" w:rsidP="00EF3896">
      <w:r w:rsidRPr="005B17D3">
        <w:t xml:space="preserve">Users may click </w:t>
      </w:r>
      <w:r w:rsidRPr="005B17D3">
        <w:rPr>
          <w:b/>
          <w:bCs/>
          <w:iCs/>
        </w:rPr>
        <w:t>Merge</w:t>
      </w:r>
      <w:r w:rsidRPr="005B17D3">
        <w:rPr>
          <w:iCs/>
        </w:rPr>
        <w:t xml:space="preserve"> </w:t>
      </w:r>
      <w:r w:rsidRPr="005B17D3">
        <w:rPr>
          <w:b/>
          <w:bCs/>
          <w:iCs/>
        </w:rPr>
        <w:t>Veteran Now</w:t>
      </w:r>
      <w:r w:rsidRPr="005B17D3">
        <w:rPr>
          <w:b/>
          <w:bCs/>
          <w:i/>
          <w:iCs/>
        </w:rPr>
        <w:t xml:space="preserve"> </w:t>
      </w:r>
      <w:r w:rsidRPr="005B17D3">
        <w:rPr>
          <w:bCs/>
          <w:iCs/>
        </w:rPr>
        <w:t>button</w:t>
      </w:r>
      <w:r w:rsidRPr="005B17D3">
        <w:t xml:space="preserve"> to complete the process after making Veteran pairing selections for all non-identity data, or the user may cancel the activity. </w:t>
      </w:r>
    </w:p>
    <w:p w14:paraId="0308FF21" w14:textId="77777777" w:rsidR="00BE52CE" w:rsidRPr="005B17D3" w:rsidRDefault="00BE52CE" w:rsidP="00EF3896"/>
    <w:p w14:paraId="0B303729" w14:textId="77777777" w:rsidR="00BE52CE" w:rsidRPr="005B17D3" w:rsidRDefault="00BE52CE" w:rsidP="00474E83">
      <w:pPr>
        <w:pStyle w:val="NoteLightbulb"/>
      </w:pPr>
      <w:r w:rsidRPr="005B17D3">
        <w:rPr>
          <w:b/>
        </w:rPr>
        <w:t>Note:</w:t>
      </w:r>
      <w:r w:rsidRPr="005B17D3">
        <w:t xml:space="preserve"> A warning message displays if available non-identity data has been left unchecked on selection screens. A selection must be made for all available non-identity data before users can perform the non-identity data merge.</w:t>
      </w:r>
    </w:p>
    <w:p w14:paraId="53C0CCC7" w14:textId="77777777" w:rsidR="00BE52CE" w:rsidRPr="005B17D3" w:rsidRDefault="00BE52CE" w:rsidP="00EF3896">
      <w:pPr>
        <w:pStyle w:val="BodyText"/>
        <w:rPr>
          <w:szCs w:val="24"/>
        </w:rPr>
      </w:pPr>
      <w:r w:rsidRPr="005B17D3">
        <w:rPr>
          <w:szCs w:val="24"/>
        </w:rPr>
        <w:t xml:space="preserve">Users may click the </w:t>
      </w:r>
      <w:r w:rsidRPr="005B17D3">
        <w:rPr>
          <w:b/>
          <w:bCs/>
          <w:i/>
          <w:iCs/>
          <w:szCs w:val="24"/>
        </w:rPr>
        <w:t>Discard All Selections</w:t>
      </w:r>
      <w:r w:rsidRPr="005B17D3">
        <w:rPr>
          <w:szCs w:val="24"/>
        </w:rPr>
        <w:t xml:space="preserve"> button for the merge activity at any point during the data selection process. All selections made on previous selection screens for the current non-identity data Veteran pairing are discarded and users are returned to the Veteran Merge Worklist for available merges if users do click the </w:t>
      </w:r>
      <w:r w:rsidRPr="005B17D3">
        <w:rPr>
          <w:b/>
          <w:i/>
          <w:szCs w:val="24"/>
        </w:rPr>
        <w:t>Discard All Selections</w:t>
      </w:r>
      <w:r w:rsidRPr="005B17D3">
        <w:rPr>
          <w:szCs w:val="24"/>
        </w:rPr>
        <w:t xml:space="preserve"> button.</w:t>
      </w:r>
    </w:p>
    <w:p w14:paraId="267CD78F" w14:textId="77777777" w:rsidR="00BE52CE" w:rsidRPr="005B17D3" w:rsidRDefault="00BE52CE" w:rsidP="00EF3896">
      <w:pPr>
        <w:pStyle w:val="BodyText"/>
        <w:rPr>
          <w:szCs w:val="24"/>
        </w:rPr>
      </w:pPr>
    </w:p>
    <w:p w14:paraId="1E665B5F" w14:textId="77777777" w:rsidR="00BE52CE" w:rsidRPr="005B17D3" w:rsidRDefault="00BE52CE" w:rsidP="00EF3896">
      <w:pPr>
        <w:pStyle w:val="BodyText"/>
        <w:rPr>
          <w:szCs w:val="24"/>
        </w:rPr>
      </w:pPr>
      <w:r w:rsidRPr="005B17D3">
        <w:rPr>
          <w:szCs w:val="24"/>
        </w:rPr>
        <w:t xml:space="preserve">Users may click the </w:t>
      </w:r>
      <w:r w:rsidRPr="005B17D3">
        <w:rPr>
          <w:b/>
          <w:bCs/>
          <w:i/>
          <w:iCs/>
          <w:szCs w:val="24"/>
        </w:rPr>
        <w:t>Save and Merge Later</w:t>
      </w:r>
      <w:r w:rsidRPr="005B17D3">
        <w:rPr>
          <w:szCs w:val="24"/>
        </w:rPr>
        <w:t xml:space="preserve"> button and return to complete the Veteran non-identity data merge at a later time at any point in the data selection process. </w:t>
      </w:r>
    </w:p>
    <w:p w14:paraId="57CC1DDB" w14:textId="77777777" w:rsidR="00BE52CE" w:rsidRPr="005B17D3" w:rsidRDefault="00BE52CE" w:rsidP="00EF3896">
      <w:pPr>
        <w:pStyle w:val="BodyText"/>
        <w:rPr>
          <w:szCs w:val="24"/>
        </w:rPr>
      </w:pPr>
    </w:p>
    <w:p w14:paraId="4CA24C4D" w14:textId="77777777" w:rsidR="00BE52CE" w:rsidRPr="005B17D3" w:rsidRDefault="00BE52CE" w:rsidP="00EF3896">
      <w:pPr>
        <w:pStyle w:val="BodyText"/>
        <w:rPr>
          <w:szCs w:val="24"/>
        </w:rPr>
      </w:pPr>
      <w:r w:rsidRPr="005B17D3">
        <w:rPr>
          <w:szCs w:val="24"/>
        </w:rPr>
        <w:t>The User Restrictions may exist as to how "partial merges" will react to updates made in other parts of the system. The user may have to begin the merging process all over again from the beginning.</w:t>
      </w:r>
    </w:p>
    <w:p w14:paraId="0955F57A" w14:textId="77777777" w:rsidR="00BE52CE" w:rsidRPr="005B17D3" w:rsidRDefault="00BE52CE" w:rsidP="00EF3896">
      <w:pPr>
        <w:pStyle w:val="ScreenName"/>
      </w:pPr>
      <w:r w:rsidRPr="005B17D3">
        <w:t>Veterans That Require Merging</w:t>
      </w:r>
    </w:p>
    <w:p w14:paraId="41B6F215" w14:textId="77777777" w:rsidR="00BE52CE" w:rsidRPr="005B17D3" w:rsidRDefault="00BE52CE" w:rsidP="00EF3896">
      <w:pPr>
        <w:pStyle w:val="ScreenField"/>
      </w:pPr>
      <w:r w:rsidRPr="005B17D3">
        <w:t>SSN</w:t>
      </w:r>
      <w:r w:rsidRPr="005B17D3">
        <w:fldChar w:fldCharType="begin"/>
      </w:r>
      <w:r w:rsidRPr="005B17D3">
        <w:instrText xml:space="preserve"> XE "SSN" </w:instrText>
      </w:r>
      <w:r w:rsidRPr="005B17D3">
        <w:fldChar w:fldCharType="end"/>
      </w:r>
    </w:p>
    <w:p w14:paraId="2271E247" w14:textId="1DC85C98" w:rsidR="00BE52CE" w:rsidRPr="005B17D3" w:rsidRDefault="00BE52CE" w:rsidP="00EF3896">
      <w:pPr>
        <w:pStyle w:val="ScreenFieldDesc"/>
      </w:pPr>
      <w:r w:rsidRPr="005B17D3">
        <w:t>Patient's Social Security Number.</w:t>
      </w:r>
    </w:p>
    <w:p w14:paraId="2A94F7DB" w14:textId="77777777" w:rsidR="0062007C" w:rsidRPr="005B17D3" w:rsidRDefault="0062007C" w:rsidP="0062007C">
      <w:pPr>
        <w:pStyle w:val="ScreenField"/>
      </w:pPr>
    </w:p>
    <w:p w14:paraId="06027EAF" w14:textId="77777777" w:rsidR="00BE52CE" w:rsidRPr="005B17D3" w:rsidRDefault="00BE52CE" w:rsidP="00EF3896">
      <w:pPr>
        <w:pStyle w:val="ScreenField"/>
      </w:pPr>
      <w:r w:rsidRPr="005B17D3">
        <w:t>Last Name</w:t>
      </w:r>
    </w:p>
    <w:p w14:paraId="28C2BE97" w14:textId="2FF54EB9" w:rsidR="00BE52CE" w:rsidRPr="005B17D3" w:rsidRDefault="00BE52CE" w:rsidP="00EF3896">
      <w:pPr>
        <w:pStyle w:val="ScreenFieldDesc"/>
      </w:pPr>
      <w:r w:rsidRPr="005B17D3">
        <w:t>Patient's Last Name.</w:t>
      </w:r>
    </w:p>
    <w:p w14:paraId="70D9D197" w14:textId="77777777" w:rsidR="0062007C" w:rsidRPr="005B17D3" w:rsidRDefault="0062007C" w:rsidP="0062007C">
      <w:pPr>
        <w:pStyle w:val="ScreenField"/>
      </w:pPr>
    </w:p>
    <w:p w14:paraId="5216777A" w14:textId="77777777" w:rsidR="00BE52CE" w:rsidRPr="005B17D3" w:rsidRDefault="00BE52CE" w:rsidP="00EF3896">
      <w:pPr>
        <w:pStyle w:val="ScreenField"/>
      </w:pPr>
      <w:r w:rsidRPr="005B17D3">
        <w:t>First Name</w:t>
      </w:r>
    </w:p>
    <w:p w14:paraId="42F26E3E" w14:textId="6F4A8B82" w:rsidR="00BE52CE" w:rsidRPr="005B17D3" w:rsidRDefault="00BE52CE" w:rsidP="00EF3896">
      <w:pPr>
        <w:pStyle w:val="ScreenFieldDesc"/>
      </w:pPr>
      <w:r w:rsidRPr="005B17D3">
        <w:t>Patient's First Name.</w:t>
      </w:r>
    </w:p>
    <w:p w14:paraId="19D6EB99" w14:textId="77777777" w:rsidR="0062007C" w:rsidRPr="005B17D3" w:rsidRDefault="0062007C" w:rsidP="0062007C">
      <w:pPr>
        <w:pStyle w:val="ScreenField"/>
      </w:pPr>
    </w:p>
    <w:p w14:paraId="697C2214" w14:textId="77777777" w:rsidR="00BE52CE" w:rsidRPr="005B17D3" w:rsidRDefault="00BE52CE" w:rsidP="00EF3896">
      <w:pPr>
        <w:pStyle w:val="ScreenField"/>
      </w:pPr>
      <w:r w:rsidRPr="005B17D3">
        <w:t>Middle Name</w:t>
      </w:r>
    </w:p>
    <w:p w14:paraId="5A344623" w14:textId="6518F950" w:rsidR="00BE52CE" w:rsidRPr="005B17D3" w:rsidRDefault="00BE52CE" w:rsidP="00EF3896">
      <w:pPr>
        <w:pStyle w:val="ScreenFieldDesc"/>
      </w:pPr>
      <w:r w:rsidRPr="005B17D3">
        <w:t>Patient's Middle Name.</w:t>
      </w:r>
    </w:p>
    <w:p w14:paraId="0A215CC4" w14:textId="77777777" w:rsidR="0062007C" w:rsidRPr="005B17D3" w:rsidRDefault="0062007C" w:rsidP="0062007C">
      <w:pPr>
        <w:pStyle w:val="ScreenField"/>
      </w:pPr>
    </w:p>
    <w:p w14:paraId="227383A2" w14:textId="77777777" w:rsidR="00BE52CE" w:rsidRPr="005B17D3" w:rsidRDefault="00BE52CE" w:rsidP="00EF3896">
      <w:pPr>
        <w:pStyle w:val="ScreenField"/>
      </w:pPr>
      <w:r w:rsidRPr="005B17D3">
        <w:t>Date of Birth</w:t>
      </w:r>
    </w:p>
    <w:p w14:paraId="448DAC4D" w14:textId="3CF0717E" w:rsidR="00BE52CE" w:rsidRPr="005B17D3" w:rsidRDefault="00BE52CE" w:rsidP="00EF3896">
      <w:pPr>
        <w:pStyle w:val="ScreenFieldDesc"/>
      </w:pPr>
      <w:r w:rsidRPr="005B17D3">
        <w:t>Patient's Date</w:t>
      </w:r>
      <w:r w:rsidRPr="005B17D3">
        <w:fldChar w:fldCharType="begin"/>
      </w:r>
      <w:r w:rsidRPr="005B17D3">
        <w:instrText xml:space="preserve"> XE "Date:of Birth" </w:instrText>
      </w:r>
      <w:r w:rsidRPr="005B17D3">
        <w:fldChar w:fldCharType="end"/>
      </w:r>
      <w:r w:rsidRPr="005B17D3">
        <w:t xml:space="preserve"> of Birth.</w:t>
      </w:r>
    </w:p>
    <w:p w14:paraId="6F3EC1A4" w14:textId="77777777" w:rsidR="0062007C" w:rsidRPr="005B17D3" w:rsidRDefault="0062007C" w:rsidP="0062007C">
      <w:pPr>
        <w:pStyle w:val="ScreenField"/>
      </w:pPr>
    </w:p>
    <w:p w14:paraId="0A17E6A2" w14:textId="77777777" w:rsidR="00BE52CE" w:rsidRPr="005B17D3" w:rsidRDefault="00BE52CE" w:rsidP="00EF3896">
      <w:pPr>
        <w:pStyle w:val="ScreenField"/>
      </w:pPr>
      <w:r w:rsidRPr="005B17D3">
        <w:t>Birth Sex</w:t>
      </w:r>
    </w:p>
    <w:p w14:paraId="51F79477" w14:textId="5597ACBC" w:rsidR="00BE52CE" w:rsidRPr="005B17D3" w:rsidRDefault="00BE52CE" w:rsidP="00EF3896">
      <w:pPr>
        <w:pStyle w:val="ScreenFieldDesc"/>
      </w:pPr>
      <w:r w:rsidRPr="005B17D3">
        <w:t>Patient's Birth Sex.</w:t>
      </w:r>
    </w:p>
    <w:p w14:paraId="36CA8163" w14:textId="77777777" w:rsidR="0062007C" w:rsidRPr="005B17D3" w:rsidRDefault="0062007C" w:rsidP="0062007C">
      <w:pPr>
        <w:pStyle w:val="ScreenField"/>
      </w:pPr>
    </w:p>
    <w:p w14:paraId="22077B3D" w14:textId="77777777" w:rsidR="00BE52CE" w:rsidRPr="005B17D3" w:rsidRDefault="00BE52CE" w:rsidP="00EF3896">
      <w:pPr>
        <w:pStyle w:val="ScreenField"/>
      </w:pPr>
      <w:r w:rsidRPr="005B17D3">
        <w:t>Surviving Record</w:t>
      </w:r>
    </w:p>
    <w:p w14:paraId="140F9D1E" w14:textId="11D28BAF" w:rsidR="00BE52CE" w:rsidRPr="005B17D3" w:rsidRDefault="00BE52CE" w:rsidP="00EF3896">
      <w:pPr>
        <w:pStyle w:val="ScreenFieldDesc"/>
      </w:pPr>
      <w:r w:rsidRPr="005B17D3">
        <w:t>Identifies the surviving record and deprecated record.  Only the surviving record will be available via the other screens or through messaging after merging. The deprecated record will not be found by ES.</w:t>
      </w:r>
    </w:p>
    <w:p w14:paraId="55456E72" w14:textId="77777777" w:rsidR="0062007C" w:rsidRPr="005B17D3" w:rsidRDefault="0062007C" w:rsidP="0062007C">
      <w:pPr>
        <w:pStyle w:val="ScreenField"/>
      </w:pPr>
    </w:p>
    <w:p w14:paraId="360B4617" w14:textId="77777777" w:rsidR="00BE52CE" w:rsidRPr="005B17D3" w:rsidRDefault="00BE52CE" w:rsidP="00EF3896">
      <w:pPr>
        <w:pStyle w:val="ScreenField"/>
      </w:pPr>
      <w:r w:rsidRPr="005B17D3">
        <w:t>Merge Status</w:t>
      </w:r>
    </w:p>
    <w:p w14:paraId="698CB10D" w14:textId="77777777" w:rsidR="00BE52CE" w:rsidRPr="005B17D3" w:rsidRDefault="00BE52CE" w:rsidP="00EF3896">
      <w:pPr>
        <w:pStyle w:val="ScreenFieldDesc"/>
      </w:pPr>
      <w:r w:rsidRPr="005B17D3">
        <w:t xml:space="preserve">Indicates status of the current merge. It’s set to </w:t>
      </w:r>
      <w:r w:rsidRPr="005B17D3">
        <w:rPr>
          <w:i/>
        </w:rPr>
        <w:t>Merge Not Started, initially</w:t>
      </w:r>
      <w:r w:rsidRPr="005B17D3">
        <w:t>.</w:t>
      </w:r>
    </w:p>
    <w:p w14:paraId="5571319D" w14:textId="77777777" w:rsidR="00BE52CE" w:rsidRPr="005B17D3" w:rsidRDefault="00BE52CE" w:rsidP="00EF3896">
      <w:pPr>
        <w:pStyle w:val="RulesandMore"/>
      </w:pPr>
      <w:r w:rsidRPr="005B17D3">
        <w:t>More...</w:t>
      </w:r>
    </w:p>
    <w:p w14:paraId="72893178" w14:textId="77777777" w:rsidR="00BE52CE" w:rsidRPr="005B17D3" w:rsidRDefault="00BE52CE" w:rsidP="00EF3896">
      <w:pPr>
        <w:pStyle w:val="ListBull2"/>
      </w:pPr>
      <w:r w:rsidRPr="005B17D3">
        <w:t xml:space="preserve">Users should click the </w:t>
      </w:r>
      <w:r w:rsidRPr="005B17D3">
        <w:rPr>
          <w:b/>
        </w:rPr>
        <w:t>Merge Not Started</w:t>
      </w:r>
      <w:r w:rsidRPr="005B17D3">
        <w:t xml:space="preserve"> link in order to make selections in the final pairing of Veteran non-identity data. Users</w:t>
      </w:r>
      <w:r w:rsidRPr="005B17D3">
        <w:fldChar w:fldCharType="begin"/>
      </w:r>
      <w:r w:rsidRPr="005B17D3">
        <w:instrText xml:space="preserve"> XE "User:Merge Status" </w:instrText>
      </w:r>
      <w:r w:rsidRPr="005B17D3">
        <w:fldChar w:fldCharType="end"/>
      </w:r>
      <w:r w:rsidRPr="005B17D3">
        <w:t xml:space="preserve"> click the </w:t>
      </w:r>
      <w:r w:rsidRPr="005B17D3">
        <w:rPr>
          <w:b/>
          <w:bCs/>
        </w:rPr>
        <w:t>Merge Veteran Now</w:t>
      </w:r>
      <w:r w:rsidRPr="005B17D3">
        <w:t xml:space="preserve"> button to complete the merging process. A warning message is displayed after the </w:t>
      </w:r>
      <w:r w:rsidRPr="005B17D3">
        <w:rPr>
          <w:b/>
          <w:bCs/>
        </w:rPr>
        <w:t>Merge Veteran Now</w:t>
      </w:r>
      <w:r w:rsidRPr="005B17D3">
        <w:t xml:space="preserve"> button is clicked, if available non-identity data has been left unchecked on any selection screen.</w:t>
      </w:r>
    </w:p>
    <w:p w14:paraId="143BB5D8" w14:textId="63AAFC41" w:rsidR="00BE52CE" w:rsidRPr="005B17D3" w:rsidRDefault="00BE52CE" w:rsidP="00EF3896">
      <w:pPr>
        <w:pStyle w:val="ListBull2"/>
      </w:pPr>
      <w:r w:rsidRPr="005B17D3">
        <w:t>All available non-identity data must be selected before users can perform data merge.</w:t>
      </w:r>
    </w:p>
    <w:p w14:paraId="319C3895" w14:textId="77777777" w:rsidR="0062007C" w:rsidRPr="005B17D3" w:rsidRDefault="0062007C" w:rsidP="0062007C">
      <w:pPr>
        <w:pStyle w:val="ListBull2"/>
        <w:numPr>
          <w:ilvl w:val="0"/>
          <w:numId w:val="0"/>
        </w:numPr>
        <w:ind w:left="720"/>
      </w:pPr>
    </w:p>
    <w:p w14:paraId="51BBCCA6" w14:textId="34E53E57" w:rsidR="00BE52CE" w:rsidRPr="005B17D3" w:rsidRDefault="00BE52CE" w:rsidP="00EF3896">
      <w:pPr>
        <w:pStyle w:val="Heading3"/>
      </w:pPr>
      <w:bookmarkStart w:id="211" w:name="_Toc289864689"/>
      <w:bookmarkStart w:id="212" w:name="_Toc394920680"/>
      <w:bookmarkStart w:id="213" w:name="_Toc406571017"/>
      <w:bookmarkStart w:id="214" w:name="_Toc478746455"/>
      <w:bookmarkStart w:id="215" w:name="_Toc482888385"/>
      <w:bookmarkStart w:id="216" w:name="_Toc31622113"/>
      <w:r w:rsidRPr="005B17D3">
        <w:t>Veteran Merge Search</w:t>
      </w:r>
      <w:bookmarkEnd w:id="211"/>
      <w:bookmarkEnd w:id="212"/>
      <w:bookmarkEnd w:id="213"/>
      <w:bookmarkEnd w:id="214"/>
      <w:bookmarkEnd w:id="215"/>
      <w:bookmarkEnd w:id="216"/>
    </w:p>
    <w:p w14:paraId="2CA6EA73" w14:textId="77777777" w:rsidR="00BE52CE" w:rsidRPr="005B17D3" w:rsidRDefault="00BE52CE" w:rsidP="00EF3896">
      <w:pPr>
        <w:pStyle w:val="BodyText"/>
      </w:pPr>
      <w:r w:rsidRPr="005B17D3">
        <w:t xml:space="preserve">The </w:t>
      </w:r>
      <w:r w:rsidRPr="005B17D3">
        <w:rPr>
          <w:i/>
        </w:rPr>
        <w:t>Veteran Merge Search</w:t>
      </w:r>
      <w:r w:rsidRPr="005B17D3">
        <w:t xml:space="preserve"> screen enables users to </w:t>
      </w:r>
      <w:r w:rsidRPr="005B17D3">
        <w:rPr>
          <w:u w:val="single"/>
        </w:rPr>
        <w:fldChar w:fldCharType="begin"/>
      </w:r>
      <w:r w:rsidRPr="005B17D3">
        <w:rPr>
          <w:u w:val="single"/>
        </w:rPr>
        <w:instrText xml:space="preserve"> XE "Veteran:</w:instrText>
      </w:r>
      <w:r w:rsidRPr="005B17D3">
        <w:instrText>Merge Search</w:instrText>
      </w:r>
      <w:r w:rsidRPr="005B17D3">
        <w:rPr>
          <w:u w:val="single"/>
        </w:rPr>
        <w:instrText xml:space="preserve">" </w:instrText>
      </w:r>
      <w:r w:rsidRPr="005B17D3">
        <w:rPr>
          <w:u w:val="single"/>
        </w:rPr>
        <w:fldChar w:fldCharType="end"/>
      </w:r>
      <w:r w:rsidRPr="005B17D3">
        <w:t xml:space="preserve">search the </w:t>
      </w:r>
      <w:r w:rsidRPr="005B17D3">
        <w:rPr>
          <w:i/>
          <w:iCs/>
        </w:rPr>
        <w:fldChar w:fldCharType="begin"/>
      </w:r>
      <w:r w:rsidRPr="005B17D3">
        <w:instrText xml:space="preserve"> XE "</w:instrText>
      </w:r>
      <w:r w:rsidRPr="005B17D3">
        <w:rPr>
          <w:iCs/>
        </w:rPr>
        <w:instrText>Worklist:</w:instrText>
      </w:r>
      <w:r w:rsidRPr="005B17D3">
        <w:instrText xml:space="preserve">Veteran Merge Search" </w:instrText>
      </w:r>
      <w:r w:rsidRPr="005B17D3">
        <w:rPr>
          <w:i/>
          <w:iCs/>
        </w:rPr>
        <w:fldChar w:fldCharType="end"/>
      </w:r>
      <w:r w:rsidRPr="005B17D3">
        <w:rPr>
          <w:i/>
          <w:iCs/>
        </w:rPr>
        <w:t>Veteran Merge Worklist</w:t>
      </w:r>
      <w:r w:rsidRPr="005B17D3">
        <w:t xml:space="preserve"> </w:t>
      </w:r>
      <w:r w:rsidRPr="005B17D3">
        <w:fldChar w:fldCharType="begin"/>
      </w:r>
      <w:r w:rsidRPr="005B17D3">
        <w:instrText xml:space="preserve"> XE "View:Veteran Merge Search:Veteran Worklist" </w:instrText>
      </w:r>
      <w:r w:rsidRPr="005B17D3">
        <w:fldChar w:fldCharType="end"/>
      </w:r>
      <w:r w:rsidRPr="005B17D3">
        <w:fldChar w:fldCharType="begin"/>
      </w:r>
      <w:r w:rsidRPr="005B17D3">
        <w:instrText xml:space="preserve"> XE "Records:Veteran Merge Search:patient" </w:instrText>
      </w:r>
      <w:r w:rsidRPr="005B17D3">
        <w:fldChar w:fldCharType="end"/>
      </w:r>
      <w:r w:rsidRPr="005B17D3">
        <w:fldChar w:fldCharType="begin"/>
      </w:r>
      <w:r w:rsidRPr="005B17D3">
        <w:instrText xml:space="preserve"> XE "User:Veteran Merge Search" </w:instrText>
      </w:r>
      <w:r w:rsidRPr="005B17D3">
        <w:fldChar w:fldCharType="end"/>
      </w:r>
      <w:r w:rsidRPr="005B17D3">
        <w:t>for a particular patient records that PSIM/MPI has determined potentially the same individual. At minimum, users must provide one of the following combinations:</w:t>
      </w:r>
    </w:p>
    <w:p w14:paraId="1A7D1812" w14:textId="77777777" w:rsidR="00BE52CE" w:rsidRPr="005B17D3" w:rsidRDefault="00BE52CE" w:rsidP="00EF3896">
      <w:pPr>
        <w:pStyle w:val="ListBullet"/>
      </w:pPr>
      <w:r w:rsidRPr="005B17D3">
        <w:t xml:space="preserve">Last Name + First Name </w:t>
      </w:r>
      <w:r w:rsidRPr="005B17D3">
        <w:rPr>
          <w:u w:val="single"/>
        </w:rPr>
        <w:t>OR</w:t>
      </w:r>
    </w:p>
    <w:p w14:paraId="4C11194B" w14:textId="77777777" w:rsidR="00BE52CE" w:rsidRPr="005B17D3" w:rsidRDefault="00BE52CE" w:rsidP="00EF3896">
      <w:pPr>
        <w:pStyle w:val="ListBullet"/>
      </w:pPr>
      <w:r w:rsidRPr="005B17D3">
        <w:lastRenderedPageBreak/>
        <w:t>Full SSN</w:t>
      </w:r>
      <w:r w:rsidRPr="005B17D3">
        <w:fldChar w:fldCharType="begin"/>
      </w:r>
      <w:r w:rsidRPr="005B17D3">
        <w:instrText xml:space="preserve"> XE "SSN" </w:instrText>
      </w:r>
      <w:r w:rsidRPr="005B17D3">
        <w:fldChar w:fldCharType="end"/>
      </w:r>
      <w:r w:rsidRPr="005B17D3">
        <w:t xml:space="preserve"> </w:t>
      </w:r>
      <w:r w:rsidRPr="005B17D3">
        <w:rPr>
          <w:u w:val="single"/>
        </w:rPr>
        <w:t>OR</w:t>
      </w:r>
    </w:p>
    <w:p w14:paraId="47043946" w14:textId="77777777" w:rsidR="00BE52CE" w:rsidRPr="005B17D3" w:rsidRDefault="00BE52CE" w:rsidP="00EF3896">
      <w:pPr>
        <w:pStyle w:val="ListBullet"/>
      </w:pPr>
      <w:r w:rsidRPr="005B17D3">
        <w:t xml:space="preserve">Full/Short </w:t>
      </w:r>
      <w:r w:rsidRPr="005B17D3">
        <w:rPr>
          <w:rStyle w:val="Text-onlypopuphotspot"/>
          <w:i/>
          <w:iCs/>
        </w:rPr>
        <w:t>VPID</w:t>
      </w:r>
      <w:r w:rsidRPr="005B17D3">
        <w:rPr>
          <w:rStyle w:val="Text-onlypopuphotspot"/>
          <w:i/>
          <w:iCs/>
        </w:rPr>
        <w:fldChar w:fldCharType="begin"/>
      </w:r>
      <w:r w:rsidRPr="005B17D3">
        <w:instrText xml:space="preserve"> XE "VPID" </w:instrText>
      </w:r>
      <w:r w:rsidRPr="005B17D3">
        <w:rPr>
          <w:rStyle w:val="Text-onlypopuphotspot"/>
          <w:i/>
          <w:iCs/>
        </w:rPr>
        <w:fldChar w:fldCharType="end"/>
      </w:r>
      <w:r w:rsidRPr="005B17D3">
        <w:rPr>
          <w:rStyle w:val="Text-onlypopuphotspot"/>
          <w:i/>
          <w:iCs/>
          <w:sz w:val="18"/>
          <w:szCs w:val="18"/>
        </w:rPr>
        <w:t xml:space="preserve"> </w:t>
      </w:r>
      <w:r w:rsidRPr="005B17D3">
        <w:rPr>
          <w:u w:val="single"/>
        </w:rPr>
        <w:t>OR</w:t>
      </w:r>
    </w:p>
    <w:p w14:paraId="081602E8" w14:textId="77777777" w:rsidR="00BE52CE" w:rsidRPr="005B17D3" w:rsidRDefault="00BE52CE" w:rsidP="00EF3896">
      <w:pPr>
        <w:pStyle w:val="ListBullet"/>
      </w:pPr>
      <w:r w:rsidRPr="005B17D3">
        <w:t>Military</w:t>
      </w:r>
      <w:r w:rsidRPr="005B17D3">
        <w:fldChar w:fldCharType="begin"/>
      </w:r>
      <w:r w:rsidRPr="005B17D3">
        <w:instrText xml:space="preserve"> XE "Military:Service Number" </w:instrText>
      </w:r>
      <w:r w:rsidRPr="005B17D3">
        <w:fldChar w:fldCharType="end"/>
      </w:r>
      <w:r w:rsidRPr="005B17D3">
        <w:t xml:space="preserve"> Service Number </w:t>
      </w:r>
      <w:r w:rsidRPr="005B17D3">
        <w:rPr>
          <w:u w:val="single"/>
        </w:rPr>
        <w:t>OR</w:t>
      </w:r>
    </w:p>
    <w:p w14:paraId="4F7A34E7" w14:textId="77777777" w:rsidR="00BE52CE" w:rsidRPr="005B17D3" w:rsidRDefault="00BE52CE" w:rsidP="00EF3896">
      <w:pPr>
        <w:pStyle w:val="ListBullet"/>
      </w:pPr>
      <w:r w:rsidRPr="005B17D3">
        <w:t>Claim</w:t>
      </w:r>
      <w:r w:rsidRPr="005B17D3">
        <w:fldChar w:fldCharType="begin"/>
      </w:r>
      <w:r w:rsidRPr="005B17D3">
        <w:instrText xml:space="preserve"> XE "Claim:Folder Number" </w:instrText>
      </w:r>
      <w:r w:rsidRPr="005B17D3">
        <w:fldChar w:fldCharType="end"/>
      </w:r>
      <w:r w:rsidRPr="005B17D3">
        <w:t xml:space="preserve"> Folder Number </w:t>
      </w:r>
      <w:r w:rsidRPr="005B17D3">
        <w:rPr>
          <w:u w:val="single"/>
        </w:rPr>
        <w:t>OR</w:t>
      </w:r>
    </w:p>
    <w:p w14:paraId="1E4C6BB8" w14:textId="77777777" w:rsidR="00BE52CE" w:rsidRPr="005B17D3" w:rsidRDefault="00BE52CE" w:rsidP="00EF3896">
      <w:pPr>
        <w:pStyle w:val="ListBullet"/>
      </w:pPr>
      <w:r w:rsidRPr="005B17D3">
        <w:t>Last Name + Date</w:t>
      </w:r>
      <w:r w:rsidRPr="005B17D3">
        <w:fldChar w:fldCharType="begin"/>
      </w:r>
      <w:r w:rsidRPr="005B17D3">
        <w:instrText xml:space="preserve"> XE "</w:instrText>
      </w:r>
      <w:r w:rsidRPr="005B17D3">
        <w:rPr>
          <w:rFonts w:cs="Arial"/>
        </w:rPr>
        <w:instrText>Date:</w:instrText>
      </w:r>
      <w:r w:rsidRPr="005B17D3">
        <w:instrText xml:space="preserve">of Birth" </w:instrText>
      </w:r>
      <w:r w:rsidRPr="005B17D3">
        <w:fldChar w:fldCharType="end"/>
      </w:r>
      <w:r w:rsidRPr="005B17D3">
        <w:t xml:space="preserve"> of Birth (mm/dd/yyyy)</w:t>
      </w:r>
    </w:p>
    <w:p w14:paraId="40B5AC1F" w14:textId="77777777" w:rsidR="0062007C" w:rsidRPr="005B17D3" w:rsidRDefault="0062007C" w:rsidP="00EF3896">
      <w:pPr>
        <w:pStyle w:val="BodyText"/>
      </w:pPr>
    </w:p>
    <w:p w14:paraId="74CD3799" w14:textId="51338658" w:rsidR="00BE52CE" w:rsidRPr="005B17D3" w:rsidRDefault="00BE52CE" w:rsidP="00EF3896">
      <w:pPr>
        <w:pStyle w:val="BodyText"/>
      </w:pPr>
      <w:r w:rsidRPr="005B17D3">
        <w:t>Any combination of the remaining search</w:t>
      </w:r>
      <w:r w:rsidRPr="005B17D3">
        <w:fldChar w:fldCharType="begin"/>
      </w:r>
      <w:r w:rsidRPr="005B17D3">
        <w:instrText xml:space="preserve"> XE "</w:instrText>
      </w:r>
      <w:r w:rsidRPr="005B17D3">
        <w:rPr>
          <w:bCs/>
          <w:iCs/>
        </w:rPr>
        <w:instrText>Search:</w:instrText>
      </w:r>
      <w:r w:rsidRPr="005B17D3">
        <w:instrText xml:space="preserve">criteria" </w:instrText>
      </w:r>
      <w:r w:rsidRPr="005B17D3">
        <w:fldChar w:fldCharType="end"/>
      </w:r>
      <w:r w:rsidRPr="005B17D3">
        <w:t xml:space="preserve"> criteria</w:t>
      </w:r>
      <w:r w:rsidRPr="005B17D3">
        <w:fldChar w:fldCharType="begin"/>
      </w:r>
      <w:r w:rsidRPr="005B17D3">
        <w:instrText xml:space="preserve"> XE "Criteria:search" </w:instrText>
      </w:r>
      <w:r w:rsidRPr="005B17D3">
        <w:fldChar w:fldCharType="end"/>
      </w:r>
      <w:r w:rsidRPr="005B17D3">
        <w:t xml:space="preserve"> may be selected once the minimum information has been entered. However, once a criterion has been entered, the record must match all criteria exactly.</w:t>
      </w:r>
    </w:p>
    <w:p w14:paraId="7FDAECE7" w14:textId="77777777" w:rsidR="00BE52CE" w:rsidRPr="005B17D3" w:rsidRDefault="00BE52CE" w:rsidP="00EF3896">
      <w:pPr>
        <w:pStyle w:val="ListBullet"/>
      </w:pPr>
      <w:r w:rsidRPr="005B17D3">
        <w:t>VPID</w:t>
      </w:r>
      <w:r w:rsidRPr="005B17D3">
        <w:fldChar w:fldCharType="begin"/>
      </w:r>
      <w:r w:rsidRPr="005B17D3">
        <w:instrText xml:space="preserve"> XE "VPID" </w:instrText>
      </w:r>
      <w:r w:rsidRPr="005B17D3">
        <w:fldChar w:fldCharType="end"/>
      </w:r>
      <w:r w:rsidRPr="005B17D3">
        <w:t xml:space="preserve"> cannot be used in combination with any of the other search</w:t>
      </w:r>
      <w:r w:rsidRPr="005B17D3">
        <w:fldChar w:fldCharType="begin"/>
      </w:r>
      <w:r w:rsidRPr="005B17D3">
        <w:instrText xml:space="preserve"> XE "</w:instrText>
      </w:r>
      <w:r w:rsidRPr="005B17D3">
        <w:rPr>
          <w:bCs/>
        </w:rPr>
        <w:instrText>Search:</w:instrText>
      </w:r>
      <w:r w:rsidRPr="005B17D3">
        <w:instrText xml:space="preserve">criteria" </w:instrText>
      </w:r>
      <w:r w:rsidRPr="005B17D3">
        <w:fldChar w:fldCharType="end"/>
      </w:r>
      <w:r w:rsidRPr="005B17D3">
        <w:t xml:space="preserve"> criteria above</w:t>
      </w:r>
      <w:r w:rsidRPr="005B17D3">
        <w:fldChar w:fldCharType="begin"/>
      </w:r>
      <w:r w:rsidRPr="005B17D3">
        <w:instrText xml:space="preserve"> XE "Criteria:search" </w:instrText>
      </w:r>
      <w:r w:rsidRPr="005B17D3">
        <w:fldChar w:fldCharType="end"/>
      </w:r>
      <w:r w:rsidRPr="005B17D3">
        <w:t>.</w:t>
      </w:r>
    </w:p>
    <w:p w14:paraId="0CBF51BB" w14:textId="77777777" w:rsidR="00BE52CE" w:rsidRPr="005B17D3" w:rsidRDefault="00BE52CE" w:rsidP="00EF3896">
      <w:pPr>
        <w:pStyle w:val="ListBullet"/>
      </w:pPr>
      <w:r w:rsidRPr="005B17D3">
        <w:t>Search</w:t>
      </w:r>
      <w:r w:rsidRPr="005B17D3">
        <w:fldChar w:fldCharType="begin"/>
      </w:r>
      <w:r w:rsidRPr="005B17D3">
        <w:instrText xml:space="preserve"> XE "</w:instrText>
      </w:r>
      <w:r w:rsidRPr="005B17D3">
        <w:rPr>
          <w:bCs/>
        </w:rPr>
        <w:instrText>Search:</w:instrText>
      </w:r>
      <w:r w:rsidRPr="005B17D3">
        <w:instrText xml:space="preserve">criteria" </w:instrText>
      </w:r>
      <w:r w:rsidRPr="005B17D3">
        <w:fldChar w:fldCharType="end"/>
      </w:r>
      <w:r w:rsidRPr="005B17D3">
        <w:t xml:space="preserve"> criteria</w:t>
      </w:r>
      <w:r w:rsidRPr="005B17D3">
        <w:fldChar w:fldCharType="begin"/>
      </w:r>
      <w:r w:rsidRPr="005B17D3">
        <w:instrText xml:space="preserve"> XE "Criteria:search" </w:instrText>
      </w:r>
      <w:r w:rsidRPr="005B17D3">
        <w:fldChar w:fldCharType="end"/>
      </w:r>
      <w:r w:rsidRPr="005B17D3">
        <w:t xml:space="preserve"> data entered is not case-sensitive.</w:t>
      </w:r>
    </w:p>
    <w:p w14:paraId="22AF377F" w14:textId="77777777" w:rsidR="00BE52CE" w:rsidRPr="005B17D3" w:rsidRDefault="00BE52CE" w:rsidP="00EF3896">
      <w:pPr>
        <w:pStyle w:val="ListBullet"/>
      </w:pPr>
      <w:r w:rsidRPr="005B17D3">
        <w:t>Users may do another search using different criteria if the desired match does not appear.</w:t>
      </w:r>
    </w:p>
    <w:p w14:paraId="36F0BE55" w14:textId="77777777" w:rsidR="00BE52CE" w:rsidRPr="005B17D3" w:rsidRDefault="00BE52CE" w:rsidP="00EF3896">
      <w:pPr>
        <w:pStyle w:val="BodyText"/>
      </w:pPr>
      <w:r w:rsidRPr="005B17D3">
        <w:t xml:space="preserve">ES displays the </w:t>
      </w:r>
      <w:r w:rsidRPr="005B17D3">
        <w:rPr>
          <w:i/>
        </w:rPr>
        <w:t>Veteran Merge</w:t>
      </w:r>
      <w:r w:rsidRPr="005B17D3">
        <w:t xml:space="preserve"> screen with a result list that matches the search criteria used after completing a successful search, the. Users may proceed in the same manner as described on the </w:t>
      </w:r>
      <w:r w:rsidRPr="005B17D3">
        <w:rPr>
          <w:i/>
        </w:rPr>
        <w:t>Veteran Merge</w:t>
      </w:r>
      <w:r w:rsidRPr="005B17D3">
        <w:t xml:space="preserve"> screen.</w:t>
      </w:r>
    </w:p>
    <w:p w14:paraId="4CC28963" w14:textId="77777777" w:rsidR="00BE52CE" w:rsidRPr="005B17D3" w:rsidRDefault="00BE52CE" w:rsidP="00EF3896">
      <w:pPr>
        <w:pStyle w:val="BodyText"/>
      </w:pPr>
      <w:r w:rsidRPr="005B17D3">
        <w:t>The resulting list will contain only those records that have a Merge Status of “Merge In-Process” or “Merge Not Started” or any other Merge Status that may be contained in the Merge Table.</w:t>
      </w:r>
    </w:p>
    <w:p w14:paraId="5E1D71E1" w14:textId="77777777" w:rsidR="00BE52CE" w:rsidRPr="005B17D3" w:rsidRDefault="00BE52CE" w:rsidP="00EF3896">
      <w:pPr>
        <w:pStyle w:val="ScreenName"/>
      </w:pPr>
      <w:r w:rsidRPr="005B17D3">
        <w:t>Veteran Merge Search</w:t>
      </w:r>
    </w:p>
    <w:p w14:paraId="2AA6B98E" w14:textId="77777777" w:rsidR="00BE52CE" w:rsidRPr="005B17D3" w:rsidRDefault="00BE52CE" w:rsidP="00EF3896">
      <w:pPr>
        <w:pStyle w:val="ScreenField"/>
      </w:pPr>
      <w:r w:rsidRPr="005B17D3">
        <w:t>SSN</w:t>
      </w:r>
      <w:r w:rsidRPr="005B17D3">
        <w:fldChar w:fldCharType="begin"/>
      </w:r>
      <w:r w:rsidRPr="005B17D3">
        <w:instrText xml:space="preserve"> XE "SSN" </w:instrText>
      </w:r>
      <w:r w:rsidRPr="005B17D3">
        <w:fldChar w:fldCharType="end"/>
      </w:r>
      <w:r w:rsidRPr="005B17D3">
        <w:t>:</w:t>
      </w:r>
    </w:p>
    <w:p w14:paraId="592936E1" w14:textId="77777777" w:rsidR="00BE52CE" w:rsidRPr="005B17D3" w:rsidRDefault="00BE52CE" w:rsidP="00EF3896">
      <w:pPr>
        <w:pStyle w:val="ScreenFieldDesc"/>
      </w:pPr>
      <w:r w:rsidRPr="005B17D3">
        <w:rPr>
          <w:i/>
        </w:rPr>
        <w:t>SSN</w:t>
      </w:r>
      <w:r w:rsidRPr="005B17D3">
        <w:rPr>
          <w:i/>
        </w:rPr>
        <w:fldChar w:fldCharType="begin"/>
      </w:r>
      <w:r w:rsidRPr="005B17D3">
        <w:rPr>
          <w:i/>
        </w:rPr>
        <w:instrText xml:space="preserve"> XE "SSN" </w:instrText>
      </w:r>
      <w:r w:rsidRPr="005B17D3">
        <w:rPr>
          <w:i/>
        </w:rPr>
        <w:fldChar w:fldCharType="end"/>
      </w:r>
      <w:r w:rsidRPr="005B17D3">
        <w:t xml:space="preserve"> is defined as the Social Security Number of the beneficiary record you're trying to find.</w:t>
      </w:r>
    </w:p>
    <w:p w14:paraId="1D2B3BB8" w14:textId="77777777" w:rsidR="00BE52CE" w:rsidRPr="005B17D3" w:rsidRDefault="00BE52CE" w:rsidP="00EF3896">
      <w:pPr>
        <w:pStyle w:val="RulesandMore"/>
      </w:pPr>
      <w:r w:rsidRPr="005B17D3">
        <w:t>Rules...</w:t>
      </w:r>
    </w:p>
    <w:p w14:paraId="1E9EBD7D" w14:textId="77777777" w:rsidR="00BE52CE" w:rsidRPr="005B17D3" w:rsidRDefault="00BE52CE" w:rsidP="00EF3896">
      <w:pPr>
        <w:pStyle w:val="ListBull2"/>
      </w:pPr>
      <w:r w:rsidRPr="005B17D3">
        <w:t>Acceptable format is 9 numeric characters.</w:t>
      </w:r>
    </w:p>
    <w:p w14:paraId="4AD82E5D" w14:textId="1498E60D" w:rsidR="00BE52CE" w:rsidRPr="005B17D3" w:rsidRDefault="00BE52CE" w:rsidP="00EF3896">
      <w:pPr>
        <w:pStyle w:val="ListBull2"/>
      </w:pPr>
      <w:r w:rsidRPr="005B17D3">
        <w:t xml:space="preserve">Cannot be a </w:t>
      </w:r>
      <w:r w:rsidRPr="005B17D3">
        <w:rPr>
          <w:rStyle w:val="Text-onlypopuphotspot"/>
        </w:rPr>
        <w:t xml:space="preserve">Pseudo </w:t>
      </w:r>
      <w:r w:rsidRPr="005B17D3">
        <w:t>SSN</w:t>
      </w:r>
      <w:r w:rsidRPr="005B17D3">
        <w:fldChar w:fldCharType="begin"/>
      </w:r>
      <w:r w:rsidRPr="005B17D3">
        <w:instrText xml:space="preserve"> XE "SSN:Pseudo" </w:instrText>
      </w:r>
      <w:r w:rsidRPr="005B17D3">
        <w:fldChar w:fldCharType="end"/>
      </w:r>
      <w:r w:rsidRPr="005B17D3">
        <w:t>.</w:t>
      </w:r>
    </w:p>
    <w:p w14:paraId="48BE2A75" w14:textId="77777777" w:rsidR="0062007C" w:rsidRPr="005B17D3" w:rsidRDefault="0062007C" w:rsidP="0062007C">
      <w:pPr>
        <w:pStyle w:val="ListBull2"/>
        <w:numPr>
          <w:ilvl w:val="0"/>
          <w:numId w:val="0"/>
        </w:numPr>
        <w:ind w:left="720"/>
      </w:pPr>
    </w:p>
    <w:p w14:paraId="62778A56" w14:textId="77777777" w:rsidR="00BE52CE" w:rsidRPr="005B17D3" w:rsidRDefault="00BE52CE" w:rsidP="00EF3896">
      <w:pPr>
        <w:pStyle w:val="ScreenField"/>
      </w:pPr>
      <w:r w:rsidRPr="005B17D3">
        <w:t>VPID</w:t>
      </w:r>
      <w:r w:rsidRPr="005B17D3">
        <w:fldChar w:fldCharType="begin"/>
      </w:r>
      <w:r w:rsidRPr="005B17D3">
        <w:instrText xml:space="preserve"> XE "VPID" </w:instrText>
      </w:r>
      <w:r w:rsidRPr="005B17D3">
        <w:fldChar w:fldCharType="end"/>
      </w:r>
      <w:r w:rsidRPr="005B17D3">
        <w:t>:</w:t>
      </w:r>
    </w:p>
    <w:p w14:paraId="1F02FC4E" w14:textId="77777777" w:rsidR="00BE52CE" w:rsidRPr="005B17D3" w:rsidRDefault="00BE52CE" w:rsidP="00EF3896">
      <w:pPr>
        <w:pStyle w:val="ScreenFieldDesc"/>
      </w:pPr>
      <w:r w:rsidRPr="005B17D3">
        <w:rPr>
          <w:b/>
        </w:rPr>
        <w:t>VPID</w:t>
      </w:r>
      <w:r w:rsidRPr="005B17D3">
        <w:t xml:space="preserve"> is defined as the </w:t>
      </w:r>
      <w:r w:rsidRPr="005B17D3">
        <w:rPr>
          <w:i/>
        </w:rPr>
        <w:t>Veterans Affairs Person Identifier</w:t>
      </w:r>
      <w:r w:rsidRPr="005B17D3">
        <w:t xml:space="preserve"> for the beneficiary record you're trying to find. This 29-character ID</w:t>
      </w:r>
      <w:r w:rsidRPr="005B17D3">
        <w:fldChar w:fldCharType="begin"/>
      </w:r>
      <w:r w:rsidRPr="005B17D3">
        <w:instrText xml:space="preserve"> XE "ID:VPID:29-character" </w:instrText>
      </w:r>
      <w:r w:rsidRPr="005B17D3">
        <w:fldChar w:fldCharType="end"/>
      </w:r>
      <w:r w:rsidRPr="005B17D3">
        <w:t xml:space="preserve"> is unique for this person.</w:t>
      </w:r>
    </w:p>
    <w:p w14:paraId="509607DD" w14:textId="77777777" w:rsidR="00BE52CE" w:rsidRPr="005B17D3" w:rsidRDefault="00BE52CE" w:rsidP="00EF3896">
      <w:pPr>
        <w:pStyle w:val="ListBullet"/>
      </w:pPr>
      <w:r w:rsidRPr="005B17D3">
        <w:t>Example: 0000001234567890V123456000000</w:t>
      </w:r>
    </w:p>
    <w:p w14:paraId="26B886B9" w14:textId="77777777" w:rsidR="00BE52CE" w:rsidRPr="005B17D3" w:rsidRDefault="00BE52CE" w:rsidP="00EF3896">
      <w:pPr>
        <w:pStyle w:val="ListBullet"/>
      </w:pPr>
      <w:r w:rsidRPr="005B17D3">
        <w:t>The short 17-character ID</w:t>
      </w:r>
      <w:r w:rsidRPr="005B17D3">
        <w:fldChar w:fldCharType="begin"/>
      </w:r>
      <w:r w:rsidRPr="005B17D3">
        <w:instrText xml:space="preserve"> XE "ID:VPID: 17-character " </w:instrText>
      </w:r>
      <w:r w:rsidRPr="005B17D3">
        <w:fldChar w:fldCharType="end"/>
      </w:r>
      <w:r w:rsidRPr="005B17D3">
        <w:t xml:space="preserve"> version is generally used without the leading and trailing zeros.</w:t>
      </w:r>
    </w:p>
    <w:p w14:paraId="10152E18" w14:textId="77777777" w:rsidR="00BE52CE" w:rsidRPr="005B17D3" w:rsidRDefault="00BE52CE" w:rsidP="00EF3896">
      <w:pPr>
        <w:pStyle w:val="ListBullet"/>
      </w:pPr>
      <w:r w:rsidRPr="005B17D3">
        <w:t>Example: 1234567890V123456</w:t>
      </w:r>
    </w:p>
    <w:p w14:paraId="1795FBC1" w14:textId="77777777" w:rsidR="00BE52CE" w:rsidRPr="005B17D3" w:rsidRDefault="00BE52CE" w:rsidP="00EF3896">
      <w:pPr>
        <w:pStyle w:val="ScreenField"/>
      </w:pPr>
    </w:p>
    <w:p w14:paraId="6FE7D4F5" w14:textId="77777777" w:rsidR="00BE52CE" w:rsidRPr="005B17D3" w:rsidRDefault="00BE52CE" w:rsidP="00EF3896">
      <w:pPr>
        <w:pStyle w:val="ScreenField"/>
      </w:pPr>
      <w:r w:rsidRPr="005B17D3">
        <w:lastRenderedPageBreak/>
        <w:t>Last Name:</w:t>
      </w:r>
    </w:p>
    <w:p w14:paraId="2BE19D89" w14:textId="77777777" w:rsidR="00BE52CE" w:rsidRPr="005B17D3" w:rsidRDefault="00BE52CE" w:rsidP="00EF3896">
      <w:pPr>
        <w:pStyle w:val="ScreenFieldDesc"/>
      </w:pPr>
      <w:r w:rsidRPr="005B17D3">
        <w:t xml:space="preserve">The </w:t>
      </w:r>
      <w:r w:rsidRPr="005B17D3">
        <w:rPr>
          <w:b/>
        </w:rPr>
        <w:t>Last Name</w:t>
      </w:r>
      <w:r w:rsidRPr="005B17D3">
        <w:rPr>
          <w:b/>
          <w:i/>
        </w:rPr>
        <w:t xml:space="preserve"> </w:t>
      </w:r>
      <w:r w:rsidRPr="005B17D3">
        <w:t>field is an important element in the unique identity of a Veteran. Enter the beneficiary's complete legal last name.</w:t>
      </w:r>
    </w:p>
    <w:p w14:paraId="09656538" w14:textId="77777777" w:rsidR="00BE52CE" w:rsidRPr="005B17D3" w:rsidRDefault="00BE52CE" w:rsidP="00EF3896">
      <w:pPr>
        <w:pStyle w:val="RulesandMore"/>
      </w:pPr>
      <w:r w:rsidRPr="005B17D3">
        <w:t>Rules...</w:t>
      </w:r>
    </w:p>
    <w:p w14:paraId="11E8BDA9" w14:textId="77777777" w:rsidR="00BE52CE" w:rsidRPr="005B17D3" w:rsidRDefault="00BE52CE" w:rsidP="00EF3896">
      <w:pPr>
        <w:pStyle w:val="ListBull2"/>
      </w:pPr>
      <w:r w:rsidRPr="005B17D3">
        <w:t xml:space="preserve">Beneficiary's </w:t>
      </w:r>
      <w:r w:rsidRPr="005B17D3">
        <w:rPr>
          <w:b/>
        </w:rPr>
        <w:t>Last Name</w:t>
      </w:r>
      <w:r w:rsidRPr="005B17D3">
        <w:t xml:space="preserve"> and </w:t>
      </w:r>
      <w:r w:rsidRPr="005B17D3">
        <w:rPr>
          <w:b/>
        </w:rPr>
        <w:t>First Name</w:t>
      </w:r>
      <w:r w:rsidRPr="005B17D3">
        <w:t xml:space="preserve"> are required fields that are user supplied.</w:t>
      </w:r>
    </w:p>
    <w:p w14:paraId="28C0A53B" w14:textId="77777777" w:rsidR="00BE52CE" w:rsidRPr="005B17D3" w:rsidRDefault="00BE52CE" w:rsidP="00EF3896">
      <w:pPr>
        <w:pStyle w:val="ListBull2"/>
      </w:pPr>
      <w:r w:rsidRPr="005B17D3">
        <w:t>Multiple Last Name components must be separated by spaces.</w:t>
      </w:r>
    </w:p>
    <w:p w14:paraId="018FA20D" w14:textId="77777777" w:rsidR="00BE52CE" w:rsidRPr="005B17D3" w:rsidRDefault="00BE52CE" w:rsidP="00EF3896">
      <w:pPr>
        <w:pStyle w:val="ListBull2"/>
      </w:pPr>
      <w:r w:rsidRPr="005B17D3">
        <w:t>People with hyphenated names should be entered with the hyphen included.</w:t>
      </w:r>
    </w:p>
    <w:p w14:paraId="7E48897C" w14:textId="77777777" w:rsidR="00BE52CE" w:rsidRPr="005B17D3" w:rsidRDefault="00BE52CE" w:rsidP="00EF3896">
      <w:pPr>
        <w:pStyle w:val="ListBull2"/>
      </w:pPr>
      <w:r w:rsidRPr="005B17D3">
        <w:t>Legal names may be entered with the Mother's maiden name first, a hyphen, and the Father's last name all in the Last Name field.</w:t>
      </w:r>
    </w:p>
    <w:p w14:paraId="3FCF662A" w14:textId="77777777" w:rsidR="00BE52CE" w:rsidRPr="005B17D3" w:rsidRDefault="00BE52CE" w:rsidP="00EF3896">
      <w:pPr>
        <w:pStyle w:val="ListBull2"/>
      </w:pPr>
      <w:r w:rsidRPr="005B17D3">
        <w:t>Apostrophes and hyphens are the only punctuation that can be used.</w:t>
      </w:r>
    </w:p>
    <w:p w14:paraId="128F31E7" w14:textId="17F45E3D" w:rsidR="00BE52CE" w:rsidRPr="005B17D3" w:rsidRDefault="00BE52CE" w:rsidP="00EF3896">
      <w:pPr>
        <w:pStyle w:val="ListBull2"/>
      </w:pPr>
      <w:r w:rsidRPr="005B17D3">
        <w:t>Last Name must be between 1 and 35 characters.</w:t>
      </w:r>
    </w:p>
    <w:p w14:paraId="14D0135E" w14:textId="77777777" w:rsidR="0062007C" w:rsidRPr="005B17D3" w:rsidRDefault="0062007C" w:rsidP="0062007C">
      <w:pPr>
        <w:pStyle w:val="ListBull2"/>
        <w:numPr>
          <w:ilvl w:val="0"/>
          <w:numId w:val="0"/>
        </w:numPr>
        <w:ind w:left="720"/>
      </w:pPr>
    </w:p>
    <w:p w14:paraId="1A7A19D3" w14:textId="77777777" w:rsidR="00BE52CE" w:rsidRPr="005B17D3" w:rsidRDefault="00BE52CE" w:rsidP="00EF3896">
      <w:pPr>
        <w:pStyle w:val="ScreenField"/>
      </w:pPr>
      <w:r w:rsidRPr="005B17D3">
        <w:t>First Name:</w:t>
      </w:r>
    </w:p>
    <w:p w14:paraId="593D8240" w14:textId="77777777" w:rsidR="00BE52CE" w:rsidRPr="005B17D3" w:rsidRDefault="00BE52CE" w:rsidP="00EF3896">
      <w:pPr>
        <w:pStyle w:val="ScreenFieldDesc"/>
      </w:pPr>
      <w:r w:rsidRPr="005B17D3">
        <w:t xml:space="preserve">The </w:t>
      </w:r>
      <w:r w:rsidRPr="005B17D3">
        <w:rPr>
          <w:b/>
        </w:rPr>
        <w:t>First Name</w:t>
      </w:r>
      <w:r w:rsidRPr="005B17D3">
        <w:t xml:space="preserve"> field is an important element in the unique identity of a Veteran. Enter the beneficiary's complete legal first name. Avoid using nicknames or ambiguous information.</w:t>
      </w:r>
    </w:p>
    <w:p w14:paraId="27BABFD9" w14:textId="77777777" w:rsidR="00BE52CE" w:rsidRPr="005B17D3" w:rsidRDefault="00BE52CE" w:rsidP="00EF3896">
      <w:pPr>
        <w:pStyle w:val="RulesandMore"/>
      </w:pPr>
      <w:r w:rsidRPr="005B17D3">
        <w:t>Rules...</w:t>
      </w:r>
    </w:p>
    <w:p w14:paraId="425E9F34" w14:textId="77777777" w:rsidR="00BE52CE" w:rsidRPr="005B17D3" w:rsidRDefault="00BE52CE" w:rsidP="00EF3896">
      <w:pPr>
        <w:pStyle w:val="ListBull2"/>
      </w:pPr>
      <w:r w:rsidRPr="005B17D3">
        <w:t>Apostrophes and hyphens are the only punctuation that can be used.</w:t>
      </w:r>
    </w:p>
    <w:p w14:paraId="430E70A5" w14:textId="77777777" w:rsidR="00BE52CE" w:rsidRPr="005B17D3" w:rsidRDefault="00BE52CE" w:rsidP="00EF3896">
      <w:pPr>
        <w:pStyle w:val="ListBull2"/>
      </w:pPr>
      <w:r w:rsidRPr="005B17D3">
        <w:rPr>
          <w:i/>
          <w:iCs/>
        </w:rPr>
        <w:t>First Name</w:t>
      </w:r>
      <w:r w:rsidRPr="005B17D3">
        <w:t xml:space="preserve"> is free text 1-35 characters in length.</w:t>
      </w:r>
    </w:p>
    <w:p w14:paraId="1C045338" w14:textId="0D83C263" w:rsidR="00BE52CE" w:rsidRPr="005B17D3" w:rsidRDefault="00BE52CE" w:rsidP="00EF3896">
      <w:pPr>
        <w:pStyle w:val="ListBull2"/>
      </w:pPr>
      <w:r w:rsidRPr="005B17D3">
        <w:t xml:space="preserve">Beneficiary's </w:t>
      </w:r>
      <w:r w:rsidRPr="005B17D3">
        <w:rPr>
          <w:iCs/>
        </w:rPr>
        <w:t>First Name</w:t>
      </w:r>
      <w:r w:rsidRPr="005B17D3">
        <w:t xml:space="preserve"> and </w:t>
      </w:r>
      <w:r w:rsidRPr="005B17D3">
        <w:rPr>
          <w:iCs/>
        </w:rPr>
        <w:t>Last Name</w:t>
      </w:r>
      <w:r w:rsidRPr="005B17D3">
        <w:t xml:space="preserve"> are required fields that are user supplied.</w:t>
      </w:r>
    </w:p>
    <w:p w14:paraId="12C4FD26" w14:textId="77777777" w:rsidR="0062007C" w:rsidRPr="005B17D3" w:rsidRDefault="0062007C" w:rsidP="0062007C">
      <w:pPr>
        <w:pStyle w:val="ListBull2"/>
        <w:numPr>
          <w:ilvl w:val="0"/>
          <w:numId w:val="0"/>
        </w:numPr>
        <w:ind w:left="720"/>
      </w:pPr>
    </w:p>
    <w:p w14:paraId="6CF946AF" w14:textId="77777777" w:rsidR="00BE52CE" w:rsidRPr="005B17D3" w:rsidRDefault="00BE52CE" w:rsidP="00EF3896">
      <w:pPr>
        <w:pStyle w:val="ScreenField"/>
      </w:pPr>
      <w:r w:rsidRPr="005B17D3">
        <w:t>Date of Birth:</w:t>
      </w:r>
    </w:p>
    <w:p w14:paraId="3219A262" w14:textId="77777777" w:rsidR="00BE52CE" w:rsidRPr="005B17D3" w:rsidRDefault="00BE52CE" w:rsidP="00EF3896">
      <w:pPr>
        <w:pStyle w:val="ScreenFieldDesc"/>
      </w:pPr>
      <w:r w:rsidRPr="005B17D3">
        <w:t xml:space="preserve">Beneficiary's </w:t>
      </w:r>
      <w:r w:rsidRPr="005B17D3">
        <w:rPr>
          <w:b/>
        </w:rPr>
        <w:t>Date</w:t>
      </w:r>
      <w:r w:rsidRPr="005B17D3">
        <w:rPr>
          <w:b/>
        </w:rPr>
        <w:fldChar w:fldCharType="begin"/>
      </w:r>
      <w:r w:rsidRPr="005B17D3">
        <w:rPr>
          <w:b/>
        </w:rPr>
        <w:instrText xml:space="preserve"> XE "</w:instrText>
      </w:r>
      <w:r w:rsidRPr="005B17D3">
        <w:rPr>
          <w:rFonts w:cs="Arial"/>
          <w:b/>
        </w:rPr>
        <w:instrText>Date:</w:instrText>
      </w:r>
      <w:r w:rsidRPr="005B17D3">
        <w:rPr>
          <w:b/>
        </w:rPr>
        <w:instrText xml:space="preserve">of Birth" </w:instrText>
      </w:r>
      <w:r w:rsidRPr="005B17D3">
        <w:rPr>
          <w:b/>
        </w:rPr>
        <w:fldChar w:fldCharType="end"/>
      </w:r>
      <w:r w:rsidRPr="005B17D3">
        <w:rPr>
          <w:b/>
        </w:rPr>
        <w:t xml:space="preserve"> of Birth</w:t>
      </w:r>
      <w:r w:rsidRPr="005B17D3">
        <w:t xml:space="preserve"> is defined as the date the Veteran was born.</w:t>
      </w:r>
    </w:p>
    <w:p w14:paraId="1C77585B" w14:textId="77777777" w:rsidR="00BE52CE" w:rsidRPr="005B17D3" w:rsidRDefault="00BE52CE" w:rsidP="00EF3896">
      <w:pPr>
        <w:pStyle w:val="RulesandMore"/>
      </w:pPr>
      <w:r w:rsidRPr="005B17D3">
        <w:t>Rules...</w:t>
      </w:r>
    </w:p>
    <w:p w14:paraId="29854ADD" w14:textId="77777777" w:rsidR="00BE52CE" w:rsidRPr="005B17D3" w:rsidRDefault="00BE52CE" w:rsidP="00EF3896">
      <w:pPr>
        <w:pStyle w:val="ListBull2"/>
      </w:pPr>
      <w:r w:rsidRPr="005B17D3">
        <w:t xml:space="preserve">DOB must be </w:t>
      </w:r>
      <w:r w:rsidRPr="005B17D3">
        <w:rPr>
          <w:rStyle w:val="Text-onlypopuphotspot"/>
        </w:rPr>
        <w:t>precise</w:t>
      </w:r>
      <w:r w:rsidRPr="005B17D3">
        <w:t>.</w:t>
      </w:r>
    </w:p>
    <w:p w14:paraId="7995D5C6" w14:textId="77777777" w:rsidR="00BE52CE" w:rsidRPr="005B17D3" w:rsidRDefault="00BE52CE" w:rsidP="00EF3896">
      <w:pPr>
        <w:pStyle w:val="ListBull2"/>
      </w:pPr>
      <w:r w:rsidRPr="005B17D3">
        <w:t>DOB cannot be a future date.</w:t>
      </w:r>
    </w:p>
    <w:p w14:paraId="043716CD" w14:textId="77777777" w:rsidR="00BE52CE" w:rsidRPr="005B17D3" w:rsidRDefault="00BE52CE" w:rsidP="00EF3896">
      <w:pPr>
        <w:pStyle w:val="ListBull2"/>
      </w:pPr>
      <w:r w:rsidRPr="005B17D3">
        <w:t>Format: (mm/dd/yyyy)</w:t>
      </w:r>
    </w:p>
    <w:p w14:paraId="50727257" w14:textId="77777777" w:rsidR="00BE52CE" w:rsidRPr="005B17D3" w:rsidRDefault="00BE52CE" w:rsidP="00EF3896">
      <w:pPr>
        <w:pStyle w:val="ScreenName"/>
      </w:pPr>
      <w:r w:rsidRPr="005B17D3">
        <w:t>Additional Search</w:t>
      </w:r>
      <w:r w:rsidRPr="005B17D3">
        <w:fldChar w:fldCharType="begin"/>
      </w:r>
      <w:r w:rsidRPr="005B17D3">
        <w:instrText xml:space="preserve"> XE "</w:instrText>
      </w:r>
      <w:r w:rsidRPr="005B17D3">
        <w:rPr>
          <w:iCs/>
          <w:sz w:val="18"/>
          <w:szCs w:val="18"/>
        </w:rPr>
        <w:instrText>Search:</w:instrText>
      </w:r>
      <w:r w:rsidRPr="005B17D3">
        <w:instrText xml:space="preserve">Additional Criteria" </w:instrText>
      </w:r>
      <w:r w:rsidRPr="005B17D3">
        <w:fldChar w:fldCharType="end"/>
      </w:r>
      <w:r w:rsidRPr="005B17D3">
        <w:t xml:space="preserve"> Criteria</w:t>
      </w:r>
      <w:r w:rsidRPr="005B17D3">
        <w:fldChar w:fldCharType="begin"/>
      </w:r>
      <w:r w:rsidRPr="005B17D3">
        <w:instrText xml:space="preserve"> XE "</w:instrText>
      </w:r>
      <w:r w:rsidRPr="005B17D3">
        <w:rPr>
          <w:sz w:val="18"/>
          <w:szCs w:val="18"/>
        </w:rPr>
        <w:instrText>Criteria:</w:instrText>
      </w:r>
      <w:r w:rsidRPr="005B17D3">
        <w:instrText xml:space="preserve">additional search" </w:instrText>
      </w:r>
      <w:r w:rsidRPr="005B17D3">
        <w:fldChar w:fldCharType="end"/>
      </w:r>
      <w:r w:rsidRPr="005B17D3">
        <w:fldChar w:fldCharType="begin"/>
      </w:r>
      <w:r w:rsidRPr="005B17D3">
        <w:instrText xml:space="preserve"> XE "Additional Search Criteria" </w:instrText>
      </w:r>
      <w:r w:rsidRPr="005B17D3">
        <w:fldChar w:fldCharType="end"/>
      </w:r>
    </w:p>
    <w:p w14:paraId="51995277" w14:textId="77777777" w:rsidR="00BE52CE" w:rsidRPr="005B17D3" w:rsidRDefault="00BE52CE" w:rsidP="00EF3896">
      <w:pPr>
        <w:pStyle w:val="ScreenField"/>
      </w:pPr>
      <w:r w:rsidRPr="005B17D3">
        <w:t>Military</w:t>
      </w:r>
      <w:r w:rsidRPr="005B17D3">
        <w:fldChar w:fldCharType="begin"/>
      </w:r>
      <w:r w:rsidRPr="005B17D3">
        <w:instrText xml:space="preserve"> XE "Military:Service Number" </w:instrText>
      </w:r>
      <w:r w:rsidRPr="005B17D3">
        <w:fldChar w:fldCharType="end"/>
      </w:r>
      <w:r w:rsidRPr="005B17D3">
        <w:t xml:space="preserve"> Service Number:</w:t>
      </w:r>
    </w:p>
    <w:p w14:paraId="01FD776D" w14:textId="2A306296" w:rsidR="00BE52CE" w:rsidRPr="005B17D3" w:rsidRDefault="00BE52CE" w:rsidP="00EF3896">
      <w:pPr>
        <w:pStyle w:val="ScreenFieldDesc"/>
      </w:pPr>
      <w:r w:rsidRPr="005B17D3">
        <w:t xml:space="preserve">The </w:t>
      </w:r>
      <w:r w:rsidRPr="005B17D3">
        <w:rPr>
          <w:b/>
        </w:rPr>
        <w:t>Military Service Number</w:t>
      </w:r>
      <w:r w:rsidRPr="005B17D3">
        <w:t xml:space="preserve"> is the service number assigned</w:t>
      </w:r>
      <w:r w:rsidRPr="005B17D3">
        <w:fldChar w:fldCharType="begin"/>
      </w:r>
      <w:r w:rsidRPr="005B17D3">
        <w:instrText xml:space="preserve"> XE "</w:instrText>
      </w:r>
      <w:r w:rsidRPr="005B17D3">
        <w:rPr>
          <w:rFonts w:cs="Arial"/>
        </w:rPr>
        <w:instrText>Assigned</w:instrText>
      </w:r>
      <w:r w:rsidRPr="005B17D3">
        <w:instrText xml:space="preserve">" </w:instrText>
      </w:r>
      <w:r w:rsidRPr="005B17D3">
        <w:fldChar w:fldCharType="end"/>
      </w:r>
      <w:r w:rsidRPr="005B17D3">
        <w:t xml:space="preserve"> during the beneficiary's episodes of military service.</w:t>
      </w:r>
    </w:p>
    <w:p w14:paraId="1D42EEC9" w14:textId="77777777" w:rsidR="0062007C" w:rsidRPr="005B17D3" w:rsidRDefault="0062007C" w:rsidP="0062007C">
      <w:pPr>
        <w:pStyle w:val="ScreenField"/>
      </w:pPr>
    </w:p>
    <w:p w14:paraId="73DB3C0E" w14:textId="77777777" w:rsidR="00BE52CE" w:rsidRPr="005B17D3" w:rsidRDefault="00BE52CE" w:rsidP="00EF3896">
      <w:pPr>
        <w:pStyle w:val="ScreenField"/>
      </w:pPr>
      <w:r w:rsidRPr="005B17D3">
        <w:lastRenderedPageBreak/>
        <w:t>Claim Folder Number:</w:t>
      </w:r>
    </w:p>
    <w:p w14:paraId="3C9BCC6A" w14:textId="760CD486" w:rsidR="00BE52CE" w:rsidRPr="005B17D3" w:rsidRDefault="00BE52CE" w:rsidP="00EF3896">
      <w:pPr>
        <w:pStyle w:val="ScreenFieldDesc"/>
      </w:pPr>
      <w:r w:rsidRPr="005B17D3">
        <w:t xml:space="preserve">The </w:t>
      </w:r>
      <w:r w:rsidRPr="005B17D3">
        <w:rPr>
          <w:b/>
        </w:rPr>
        <w:t>Claim</w:t>
      </w:r>
      <w:r w:rsidRPr="005B17D3">
        <w:rPr>
          <w:b/>
        </w:rPr>
        <w:fldChar w:fldCharType="begin"/>
      </w:r>
      <w:r w:rsidRPr="005B17D3">
        <w:rPr>
          <w:b/>
        </w:rPr>
        <w:instrText xml:space="preserve"> XE "Claim:Folder Number" </w:instrText>
      </w:r>
      <w:r w:rsidRPr="005B17D3">
        <w:rPr>
          <w:b/>
        </w:rPr>
        <w:fldChar w:fldCharType="end"/>
      </w:r>
      <w:r w:rsidRPr="005B17D3">
        <w:rPr>
          <w:b/>
        </w:rPr>
        <w:t xml:space="preserve"> Folder Number</w:t>
      </w:r>
      <w:r w:rsidRPr="005B17D3">
        <w:t xml:space="preserve"> is the number assigned</w:t>
      </w:r>
      <w:r w:rsidRPr="005B17D3">
        <w:fldChar w:fldCharType="begin"/>
      </w:r>
      <w:r w:rsidRPr="005B17D3">
        <w:instrText xml:space="preserve"> XE "Assigned" </w:instrText>
      </w:r>
      <w:r w:rsidRPr="005B17D3">
        <w:fldChar w:fldCharType="end"/>
      </w:r>
      <w:r w:rsidRPr="005B17D3">
        <w:t xml:space="preserve"> by the VBA to the beneficiary's claim for VA benefits.</w:t>
      </w:r>
    </w:p>
    <w:p w14:paraId="6542186E" w14:textId="081354D9" w:rsidR="003A07A3" w:rsidRPr="005B17D3" w:rsidRDefault="003A07A3" w:rsidP="003A07A3">
      <w:pPr>
        <w:pStyle w:val="ScreenField"/>
        <w:ind w:left="360"/>
        <w:rPr>
          <w:b w:val="0"/>
          <w:i w:val="0"/>
        </w:rPr>
      </w:pPr>
      <w:r w:rsidRPr="005B17D3">
        <w:rPr>
          <w:b w:val="0"/>
          <w:i w:val="0"/>
        </w:rPr>
        <w:t>This data is shared with VistA.</w:t>
      </w:r>
    </w:p>
    <w:p w14:paraId="3FFDDB7F" w14:textId="77777777" w:rsidR="00BE52CE" w:rsidRPr="005B17D3" w:rsidRDefault="00BE52CE" w:rsidP="00EF3896">
      <w:pPr>
        <w:pStyle w:val="RulesandMore"/>
      </w:pPr>
      <w:r w:rsidRPr="005B17D3">
        <w:t>Rules...</w:t>
      </w:r>
    </w:p>
    <w:p w14:paraId="08DA5A93" w14:textId="7C2598A0" w:rsidR="00BE52CE" w:rsidRPr="005B17D3" w:rsidRDefault="00BE52CE" w:rsidP="00EF3896">
      <w:pPr>
        <w:pStyle w:val="ListBull2"/>
      </w:pPr>
      <w:r w:rsidRPr="005B17D3">
        <w:t xml:space="preserve">If </w:t>
      </w:r>
      <w:r w:rsidRPr="005B17D3">
        <w:rPr>
          <w:i/>
          <w:iCs/>
        </w:rPr>
        <w:t>Claim Folder Number</w:t>
      </w:r>
      <w:r w:rsidRPr="005B17D3">
        <w:t xml:space="preserve"> is removed/deleted, claim folder location is removed.</w:t>
      </w:r>
    </w:p>
    <w:p w14:paraId="495D2896" w14:textId="77CC1D43" w:rsidR="005B6990" w:rsidRPr="005B17D3" w:rsidRDefault="005B6990" w:rsidP="005B6990">
      <w:pPr>
        <w:pStyle w:val="ListBull2"/>
      </w:pPr>
      <w:r w:rsidRPr="005B17D3">
        <w:t xml:space="preserve">To edit the </w:t>
      </w:r>
      <w:r w:rsidRPr="005B17D3">
        <w:rPr>
          <w:i/>
        </w:rPr>
        <w:t>Claim Folder Number</w:t>
      </w:r>
      <w:r w:rsidRPr="005B17D3">
        <w:t xml:space="preserve">, click the Demographics tab </w:t>
      </w:r>
      <w:r w:rsidRPr="005B17D3">
        <w:rPr>
          <w:rFonts w:asciiTheme="minorHAnsi" w:hAnsiTheme="minorHAnsi" w:cstheme="minorHAnsi"/>
        </w:rPr>
        <w:t xml:space="preserve">→ </w:t>
      </w:r>
      <w:r w:rsidRPr="005B17D3">
        <w:t xml:space="preserve">Personal sub-tab, </w:t>
      </w:r>
      <w:r w:rsidR="00D0351F" w:rsidRPr="005B17D3">
        <w:t>click U</w:t>
      </w:r>
      <w:r w:rsidRPr="005B17D3">
        <w:t xml:space="preserve">pdate </w:t>
      </w:r>
      <w:r w:rsidR="00D0351F" w:rsidRPr="005B17D3">
        <w:t xml:space="preserve">to </w:t>
      </w:r>
      <w:r w:rsidRPr="005B17D3">
        <w:t>save.</w:t>
      </w:r>
    </w:p>
    <w:p w14:paraId="3BD17F29" w14:textId="77777777" w:rsidR="00BE52CE" w:rsidRPr="005B17D3" w:rsidRDefault="00BE52CE" w:rsidP="00EF3896">
      <w:pPr>
        <w:pStyle w:val="ListBull2"/>
      </w:pPr>
      <w:r w:rsidRPr="005B17D3">
        <w:rPr>
          <w:i/>
          <w:iCs/>
        </w:rPr>
        <w:t>Claim Folder Number</w:t>
      </w:r>
      <w:r w:rsidRPr="005B17D3">
        <w:t xml:space="preserve"> can be beneficiary's </w:t>
      </w:r>
      <w:r w:rsidRPr="005B17D3">
        <w:rPr>
          <w:rStyle w:val="Text-onlypopuphotspot"/>
        </w:rPr>
        <w:t>SSN</w:t>
      </w:r>
      <w:r w:rsidRPr="005B17D3">
        <w:rPr>
          <w:rStyle w:val="Text-onlypopuphotspot"/>
          <w:sz w:val="18"/>
          <w:szCs w:val="18"/>
        </w:rPr>
        <w:fldChar w:fldCharType="begin"/>
      </w:r>
      <w:r w:rsidRPr="005B17D3">
        <w:instrText xml:space="preserve"> XE "</w:instrText>
      </w:r>
      <w:r w:rsidRPr="005B17D3">
        <w:rPr>
          <w:bCs/>
        </w:rPr>
        <w:instrText>SSN</w:instrText>
      </w:r>
      <w:r w:rsidRPr="005B17D3">
        <w:instrText xml:space="preserve">" </w:instrText>
      </w:r>
      <w:r w:rsidRPr="005B17D3">
        <w:rPr>
          <w:rStyle w:val="Text-onlypopuphotspot"/>
          <w:sz w:val="18"/>
          <w:szCs w:val="18"/>
        </w:rPr>
        <w:fldChar w:fldCharType="end"/>
      </w:r>
      <w:r w:rsidRPr="005B17D3">
        <w:t>.</w:t>
      </w:r>
    </w:p>
    <w:p w14:paraId="6F0825DA" w14:textId="77777777" w:rsidR="00BE52CE" w:rsidRPr="005B17D3" w:rsidRDefault="00BE52CE" w:rsidP="00EF3896">
      <w:pPr>
        <w:pStyle w:val="ListBull2"/>
      </w:pPr>
      <w:r w:rsidRPr="005B17D3">
        <w:rPr>
          <w:i/>
          <w:iCs/>
        </w:rPr>
        <w:t>Claim Folder Number</w:t>
      </w:r>
      <w:r w:rsidRPr="005B17D3">
        <w:t xml:space="preserve"> can be 7 - 9 numeric.</w:t>
      </w:r>
    </w:p>
    <w:p w14:paraId="26A113DC" w14:textId="77777777" w:rsidR="00BE52CE" w:rsidRPr="005B17D3" w:rsidRDefault="00BE52CE" w:rsidP="00EF3896">
      <w:pPr>
        <w:pStyle w:val="ListBull2"/>
      </w:pPr>
      <w:r w:rsidRPr="005B17D3">
        <w:rPr>
          <w:i/>
          <w:iCs/>
        </w:rPr>
        <w:t>Claim Folder Number</w:t>
      </w:r>
      <w:r w:rsidRPr="005B17D3">
        <w:t xml:space="preserve"> is not a required field that is user supplied and occurs only once.</w:t>
      </w:r>
    </w:p>
    <w:p w14:paraId="4967E9F5" w14:textId="77777777" w:rsidR="0062007C" w:rsidRPr="005B17D3" w:rsidRDefault="0062007C" w:rsidP="00EF3896">
      <w:pPr>
        <w:pStyle w:val="ScreenField"/>
      </w:pPr>
    </w:p>
    <w:p w14:paraId="0C83958C" w14:textId="2BCF43C7" w:rsidR="00BE52CE" w:rsidRPr="005B17D3" w:rsidRDefault="00BE52CE" w:rsidP="00EF3896">
      <w:pPr>
        <w:pStyle w:val="ScreenField"/>
      </w:pPr>
      <w:r w:rsidRPr="005B17D3">
        <w:t>Middle Name:</w:t>
      </w:r>
    </w:p>
    <w:p w14:paraId="2F0CDF4C" w14:textId="1EE45AAD" w:rsidR="00BE52CE" w:rsidRPr="005B17D3" w:rsidRDefault="006204FA" w:rsidP="00EF3896">
      <w:pPr>
        <w:pStyle w:val="ScreenFieldDesc"/>
      </w:pPr>
      <w:r w:rsidRPr="005B17D3">
        <w:t>Veterans</w:t>
      </w:r>
      <w:r w:rsidR="00BE52CE" w:rsidRPr="005B17D3">
        <w:t xml:space="preserve"> Middle Name is defined as the beneficiary's middle name.</w:t>
      </w:r>
    </w:p>
    <w:p w14:paraId="1BDF2C5F" w14:textId="77777777" w:rsidR="00BE52CE" w:rsidRPr="005B17D3" w:rsidRDefault="00BE52CE" w:rsidP="00EF3896">
      <w:pPr>
        <w:pStyle w:val="RulesandMore"/>
      </w:pPr>
      <w:r w:rsidRPr="005B17D3">
        <w:t>Rules...</w:t>
      </w:r>
    </w:p>
    <w:p w14:paraId="5BB5F01B" w14:textId="77777777" w:rsidR="00BE52CE" w:rsidRPr="005B17D3" w:rsidRDefault="00BE52CE" w:rsidP="00EF3896">
      <w:pPr>
        <w:pStyle w:val="ListBull2"/>
      </w:pPr>
      <w:r w:rsidRPr="005B17D3">
        <w:t>No parentheses may be used.</w:t>
      </w:r>
    </w:p>
    <w:p w14:paraId="6DC93377" w14:textId="77777777" w:rsidR="00BE52CE" w:rsidRPr="005B17D3" w:rsidRDefault="00BE52CE" w:rsidP="00EF3896">
      <w:pPr>
        <w:pStyle w:val="ListBull2"/>
      </w:pPr>
      <w:r w:rsidRPr="005B17D3">
        <w:t xml:space="preserve">Beneficiary's </w:t>
      </w:r>
      <w:r w:rsidRPr="005B17D3">
        <w:rPr>
          <w:b/>
          <w:iCs/>
        </w:rPr>
        <w:t>Middle Name</w:t>
      </w:r>
      <w:r w:rsidRPr="005B17D3">
        <w:t xml:space="preserve"> is not a required field that is user supplied.</w:t>
      </w:r>
    </w:p>
    <w:p w14:paraId="5AC85F81" w14:textId="77777777" w:rsidR="00BE52CE" w:rsidRPr="005B17D3" w:rsidRDefault="00BE52CE" w:rsidP="00EF3896">
      <w:pPr>
        <w:pStyle w:val="ListBull2"/>
      </w:pPr>
      <w:r w:rsidRPr="005B17D3">
        <w:rPr>
          <w:i/>
          <w:iCs/>
        </w:rPr>
        <w:t>Middle Name</w:t>
      </w:r>
      <w:r w:rsidRPr="005B17D3">
        <w:t xml:space="preserve"> is free text 1-25 characters in length.</w:t>
      </w:r>
    </w:p>
    <w:p w14:paraId="06C2214F" w14:textId="77777777" w:rsidR="0062007C" w:rsidRPr="005B17D3" w:rsidRDefault="0062007C" w:rsidP="00EF3896">
      <w:pPr>
        <w:pStyle w:val="ScreenField"/>
      </w:pPr>
    </w:p>
    <w:p w14:paraId="5404BAB1" w14:textId="32872C7A" w:rsidR="00BE52CE" w:rsidRPr="005B17D3" w:rsidRDefault="00BE52CE" w:rsidP="00EF3896">
      <w:pPr>
        <w:pStyle w:val="ScreenField"/>
      </w:pPr>
      <w:r w:rsidRPr="005B17D3">
        <w:t>Birth Sex:</w:t>
      </w:r>
    </w:p>
    <w:p w14:paraId="547B088B" w14:textId="60849722" w:rsidR="00BE52CE" w:rsidRPr="005B17D3" w:rsidRDefault="00BE52CE" w:rsidP="00EF3896">
      <w:pPr>
        <w:pStyle w:val="ScreenFieldDesc"/>
      </w:pPr>
      <w:r w:rsidRPr="005B17D3">
        <w:t>Birth Sex can be Male, Female or All. Selecting All will display results for both male and female records</w:t>
      </w:r>
      <w:r w:rsidRPr="005B17D3">
        <w:fldChar w:fldCharType="begin"/>
      </w:r>
      <w:r w:rsidRPr="005B17D3">
        <w:instrText xml:space="preserve"> XE "Records" </w:instrText>
      </w:r>
      <w:r w:rsidRPr="005B17D3">
        <w:fldChar w:fldCharType="end"/>
      </w:r>
      <w:r w:rsidRPr="005B17D3">
        <w:t>.</w:t>
      </w:r>
    </w:p>
    <w:p w14:paraId="59A6DF79" w14:textId="77777777" w:rsidR="0062007C" w:rsidRPr="005B17D3" w:rsidRDefault="0062007C" w:rsidP="0062007C">
      <w:pPr>
        <w:pStyle w:val="ScreenField"/>
      </w:pPr>
    </w:p>
    <w:p w14:paraId="0F039A16" w14:textId="624FE450" w:rsidR="00BE52CE" w:rsidRPr="005B17D3" w:rsidRDefault="00BE52CE" w:rsidP="00EF3896">
      <w:pPr>
        <w:pStyle w:val="Heading3"/>
      </w:pPr>
      <w:bookmarkStart w:id="217" w:name="_Toc289864690"/>
      <w:bookmarkStart w:id="218" w:name="_Toc394920681"/>
      <w:bookmarkStart w:id="219" w:name="_Toc406571018"/>
      <w:bookmarkStart w:id="220" w:name="_Toc478746456"/>
      <w:bookmarkStart w:id="221" w:name="_Toc482888386"/>
      <w:bookmarkStart w:id="222" w:name="_Toc31622114"/>
      <w:r w:rsidRPr="005B17D3">
        <w:t>Veteran Un-Merge</w:t>
      </w:r>
      <w:bookmarkEnd w:id="217"/>
      <w:bookmarkEnd w:id="218"/>
      <w:bookmarkEnd w:id="219"/>
      <w:bookmarkEnd w:id="220"/>
      <w:bookmarkEnd w:id="221"/>
      <w:bookmarkEnd w:id="222"/>
    </w:p>
    <w:p w14:paraId="183AEC73" w14:textId="5F3B2FD5" w:rsidR="00BE52CE" w:rsidRPr="005B17D3" w:rsidRDefault="00BE52CE" w:rsidP="00EF3896">
      <w:pPr>
        <w:pStyle w:val="BodyText"/>
        <w:rPr>
          <w:szCs w:val="24"/>
        </w:rPr>
      </w:pPr>
      <w:r w:rsidRPr="005B17D3">
        <w:rPr>
          <w:szCs w:val="24"/>
        </w:rPr>
        <w:t>Th</w:t>
      </w:r>
      <w:r w:rsidR="0047219E" w:rsidRPr="005B17D3">
        <w:rPr>
          <w:szCs w:val="24"/>
        </w:rPr>
        <w:t>e</w:t>
      </w:r>
      <w:r w:rsidRPr="005B17D3">
        <w:rPr>
          <w:szCs w:val="24"/>
        </w:rPr>
        <w:t xml:space="preserve"> </w:t>
      </w:r>
      <w:r w:rsidRPr="005B17D3">
        <w:rPr>
          <w:i/>
          <w:szCs w:val="24"/>
        </w:rPr>
        <w:t>Veteran Un-Merge</w:t>
      </w:r>
      <w:r w:rsidRPr="005B17D3">
        <w:rPr>
          <w:szCs w:val="24"/>
        </w:rPr>
        <w:t xml:space="preserve"> screen displays a list of merged Veteran record pairs that have been designated for "un-merging." An </w:t>
      </w:r>
      <w:r w:rsidRPr="005B17D3">
        <w:rPr>
          <w:rStyle w:val="Text-onlypopuphotspot"/>
          <w:szCs w:val="24"/>
        </w:rPr>
        <w:t>external system</w:t>
      </w:r>
      <w:r w:rsidRPr="005B17D3">
        <w:rPr>
          <w:szCs w:val="24"/>
        </w:rPr>
        <w:t xml:space="preserve"> notifies ES</w:t>
      </w:r>
      <w:r w:rsidRPr="005B17D3">
        <w:rPr>
          <w:szCs w:val="24"/>
        </w:rPr>
        <w:fldChar w:fldCharType="begin"/>
      </w:r>
      <w:r w:rsidRPr="005B17D3">
        <w:rPr>
          <w:szCs w:val="24"/>
        </w:rPr>
        <w:instrText xml:space="preserve"> XE "ES" </w:instrText>
      </w:r>
      <w:r w:rsidRPr="005B17D3">
        <w:rPr>
          <w:szCs w:val="24"/>
        </w:rPr>
        <w:fldChar w:fldCharType="end"/>
      </w:r>
      <w:r w:rsidRPr="005B17D3">
        <w:rPr>
          <w:szCs w:val="24"/>
        </w:rPr>
        <w:t xml:space="preserve"> that a pair of previously merged Veteran record pairs have now been un-merged. Th Veteran Un-Merge feature serves as a notification to users</w:t>
      </w:r>
      <w:r w:rsidRPr="005B17D3">
        <w:rPr>
          <w:szCs w:val="24"/>
        </w:rPr>
        <w:fldChar w:fldCharType="begin"/>
      </w:r>
      <w:r w:rsidRPr="005B17D3">
        <w:rPr>
          <w:szCs w:val="24"/>
        </w:rPr>
        <w:instrText xml:space="preserve"> XE "User:Veteran Un-Merge" </w:instrText>
      </w:r>
      <w:r w:rsidRPr="005B17D3">
        <w:rPr>
          <w:szCs w:val="24"/>
        </w:rPr>
        <w:fldChar w:fldCharType="end"/>
      </w:r>
      <w:r w:rsidRPr="005B17D3">
        <w:rPr>
          <w:szCs w:val="24"/>
        </w:rPr>
        <w:t xml:space="preserve"> and allows users the option to select a merged Veteran record pair for deletion from the Veteran Merge Worklist</w:t>
      </w:r>
      <w:r w:rsidRPr="005B17D3">
        <w:rPr>
          <w:szCs w:val="24"/>
        </w:rPr>
        <w:fldChar w:fldCharType="begin"/>
      </w:r>
      <w:r w:rsidRPr="005B17D3">
        <w:rPr>
          <w:szCs w:val="24"/>
        </w:rPr>
        <w:instrText xml:space="preserve"> XE "</w:instrText>
      </w:r>
      <w:r w:rsidRPr="005B17D3">
        <w:rPr>
          <w:iCs/>
          <w:szCs w:val="24"/>
        </w:rPr>
        <w:instrText>Worklist</w:instrText>
      </w:r>
      <w:r w:rsidRPr="005B17D3">
        <w:rPr>
          <w:szCs w:val="24"/>
        </w:rPr>
        <w:instrText xml:space="preserve">" </w:instrText>
      </w:r>
      <w:r w:rsidRPr="005B17D3">
        <w:rPr>
          <w:szCs w:val="24"/>
        </w:rPr>
        <w:fldChar w:fldCharType="end"/>
      </w:r>
      <w:r w:rsidRPr="005B17D3">
        <w:rPr>
          <w:szCs w:val="24"/>
        </w:rPr>
        <w:t>.</w:t>
      </w:r>
    </w:p>
    <w:p w14:paraId="278DC2EF" w14:textId="33197AC1" w:rsidR="00BE52CE" w:rsidRPr="005B17D3" w:rsidRDefault="00BE52CE" w:rsidP="00474E83">
      <w:pPr>
        <w:pStyle w:val="NoteLightbulb"/>
      </w:pPr>
      <w:r w:rsidRPr="005B17D3">
        <w:rPr>
          <w:b/>
        </w:rPr>
        <w:t>Note:</w:t>
      </w:r>
      <w:r w:rsidRPr="005B17D3">
        <w:t xml:space="preserve"> No actual data related to the Veteran is automatically un-merged. ES sends a query to the deprecated </w:t>
      </w:r>
      <w:r w:rsidR="006204FA" w:rsidRPr="005B17D3">
        <w:t>Veterans</w:t>
      </w:r>
      <w:r w:rsidRPr="005B17D3">
        <w:t xml:space="preserve"> last site-of-interest to retrieve the most current data that the particular site has. Then, any updates to that record since the merging, must be manually applied.</w:t>
      </w:r>
    </w:p>
    <w:p w14:paraId="1D86CC7B" w14:textId="77777777" w:rsidR="003A19DA" w:rsidRPr="005B17D3" w:rsidRDefault="003A19DA" w:rsidP="00EF3896">
      <w:pPr>
        <w:pStyle w:val="BodyText"/>
        <w:rPr>
          <w:szCs w:val="24"/>
        </w:rPr>
      </w:pPr>
    </w:p>
    <w:p w14:paraId="047C056C" w14:textId="7A5EAFAF" w:rsidR="00BE52CE" w:rsidRPr="005B17D3" w:rsidRDefault="00BE52CE" w:rsidP="00EF3896">
      <w:pPr>
        <w:pStyle w:val="BodyText"/>
        <w:rPr>
          <w:szCs w:val="24"/>
        </w:rPr>
      </w:pPr>
      <w:r w:rsidRPr="005B17D3">
        <w:rPr>
          <w:szCs w:val="24"/>
        </w:rPr>
        <w:lastRenderedPageBreak/>
        <w:t>Only the surviving record is available via the other screens or through messaging. The deprecated record will not be found by ES.</w:t>
      </w:r>
    </w:p>
    <w:p w14:paraId="24E8B55C" w14:textId="77777777" w:rsidR="00BE52CE" w:rsidRPr="005B17D3" w:rsidRDefault="00BE52CE" w:rsidP="00EF3896">
      <w:pPr>
        <w:pStyle w:val="BodyText"/>
        <w:rPr>
          <w:szCs w:val="24"/>
        </w:rPr>
      </w:pPr>
      <w:r w:rsidRPr="005B17D3">
        <w:rPr>
          <w:szCs w:val="24"/>
        </w:rPr>
        <w:t>A new merged Veteran</w:t>
      </w:r>
      <w:r w:rsidRPr="005B17D3">
        <w:rPr>
          <w:szCs w:val="24"/>
        </w:rPr>
        <w:fldChar w:fldCharType="begin"/>
      </w:r>
      <w:r w:rsidRPr="005B17D3">
        <w:rPr>
          <w:szCs w:val="24"/>
        </w:rPr>
        <w:instrText xml:space="preserve"> XE "New:record" </w:instrText>
      </w:r>
      <w:r w:rsidRPr="005B17D3">
        <w:rPr>
          <w:szCs w:val="24"/>
        </w:rPr>
        <w:fldChar w:fldCharType="end"/>
      </w:r>
      <w:r w:rsidRPr="005B17D3">
        <w:rPr>
          <w:szCs w:val="24"/>
        </w:rPr>
        <w:t xml:space="preserve"> record pair has to be re-paired manually. Users re-pairing the merged Veteran record pair must determine, through history and audit logs, what changes have occurred to the un-merged record since it was last merged to bring the un-merged record up-to-date.</w:t>
      </w:r>
    </w:p>
    <w:p w14:paraId="0E825BF2" w14:textId="77777777" w:rsidR="00BE52CE" w:rsidRPr="005B17D3" w:rsidRDefault="00BE52CE" w:rsidP="00EF3896">
      <w:r w:rsidRPr="005B17D3">
        <w:t xml:space="preserve">Users cannot access un-merged records that are being manually re-paired. Un-merged records that are manually re-paired are locked.  </w:t>
      </w:r>
    </w:p>
    <w:p w14:paraId="3A0E1E5E" w14:textId="19FFBF9B" w:rsidR="00BE52CE" w:rsidRPr="005B17D3" w:rsidRDefault="00BE52CE" w:rsidP="00EF3896">
      <w:pPr>
        <w:pStyle w:val="ScreenName"/>
      </w:pPr>
      <w:r w:rsidRPr="005B17D3">
        <w:t>Veterans That Require Un-Merging</w:t>
      </w:r>
      <w:r w:rsidR="00744E28" w:rsidRPr="005B17D3">
        <w:t xml:space="preserve"> </w:t>
      </w:r>
      <w:r w:rsidRPr="005B17D3">
        <w:t>SSN</w:t>
      </w:r>
      <w:r w:rsidRPr="005B17D3">
        <w:fldChar w:fldCharType="begin"/>
      </w:r>
      <w:r w:rsidRPr="005B17D3">
        <w:instrText xml:space="preserve"> XE "SSN" </w:instrText>
      </w:r>
      <w:r w:rsidRPr="005B17D3">
        <w:fldChar w:fldCharType="end"/>
      </w:r>
    </w:p>
    <w:p w14:paraId="4AAFD29E" w14:textId="4CD658D9" w:rsidR="00BE52CE" w:rsidRPr="005B17D3" w:rsidRDefault="00BE52CE" w:rsidP="00EF3896">
      <w:pPr>
        <w:pStyle w:val="ScreenFieldDesc"/>
      </w:pPr>
      <w:r w:rsidRPr="005B17D3">
        <w:t>Patient's Social Security Number</w:t>
      </w:r>
    </w:p>
    <w:p w14:paraId="561B63DB" w14:textId="77777777" w:rsidR="003A19DA" w:rsidRPr="005B17D3" w:rsidRDefault="003A19DA" w:rsidP="003A19DA">
      <w:pPr>
        <w:pStyle w:val="ScreenField"/>
      </w:pPr>
    </w:p>
    <w:p w14:paraId="562FC267" w14:textId="77777777" w:rsidR="00BE52CE" w:rsidRPr="005B17D3" w:rsidRDefault="00BE52CE" w:rsidP="00EF3896">
      <w:pPr>
        <w:pStyle w:val="ScreenField"/>
      </w:pPr>
      <w:r w:rsidRPr="005B17D3">
        <w:t>Last Name</w:t>
      </w:r>
    </w:p>
    <w:p w14:paraId="0141BC71" w14:textId="575F408E" w:rsidR="00BE52CE" w:rsidRPr="005B17D3" w:rsidRDefault="00BE52CE" w:rsidP="00EF3896">
      <w:pPr>
        <w:pStyle w:val="ScreenFieldDesc"/>
        <w:rPr>
          <w:i/>
        </w:rPr>
      </w:pPr>
      <w:r w:rsidRPr="005B17D3">
        <w:t xml:space="preserve">Patient's </w:t>
      </w:r>
      <w:r w:rsidRPr="005B17D3">
        <w:rPr>
          <w:i/>
        </w:rPr>
        <w:t>Last Name</w:t>
      </w:r>
    </w:p>
    <w:p w14:paraId="7C3C786D" w14:textId="77777777" w:rsidR="003A19DA" w:rsidRPr="005B17D3" w:rsidRDefault="003A19DA" w:rsidP="003A19DA">
      <w:pPr>
        <w:pStyle w:val="ScreenField"/>
      </w:pPr>
    </w:p>
    <w:p w14:paraId="51E6F86B" w14:textId="77777777" w:rsidR="00BE52CE" w:rsidRPr="005B17D3" w:rsidRDefault="00BE52CE" w:rsidP="00EF3896">
      <w:pPr>
        <w:pStyle w:val="ScreenField"/>
      </w:pPr>
      <w:r w:rsidRPr="005B17D3">
        <w:t>First Name</w:t>
      </w:r>
    </w:p>
    <w:p w14:paraId="24D4F1A6" w14:textId="36E4DC91" w:rsidR="00BE52CE" w:rsidRPr="005B17D3" w:rsidRDefault="00BE52CE" w:rsidP="00EF3896">
      <w:pPr>
        <w:pStyle w:val="ScreenFieldDesc"/>
        <w:rPr>
          <w:i/>
        </w:rPr>
      </w:pPr>
      <w:r w:rsidRPr="005B17D3">
        <w:t xml:space="preserve">Patient's </w:t>
      </w:r>
      <w:r w:rsidRPr="005B17D3">
        <w:rPr>
          <w:i/>
        </w:rPr>
        <w:t>First Name</w:t>
      </w:r>
    </w:p>
    <w:p w14:paraId="04EE80F8" w14:textId="77777777" w:rsidR="003A19DA" w:rsidRPr="005B17D3" w:rsidRDefault="003A19DA" w:rsidP="003A19DA">
      <w:pPr>
        <w:pStyle w:val="ScreenField"/>
      </w:pPr>
    </w:p>
    <w:p w14:paraId="184724E7" w14:textId="77777777" w:rsidR="00BE52CE" w:rsidRPr="005B17D3" w:rsidRDefault="00BE52CE" w:rsidP="00EF3896">
      <w:pPr>
        <w:pStyle w:val="ScreenField"/>
      </w:pPr>
      <w:r w:rsidRPr="005B17D3">
        <w:t>Middle Name</w:t>
      </w:r>
    </w:p>
    <w:p w14:paraId="7C5F8336" w14:textId="73D2BF64" w:rsidR="00BE52CE" w:rsidRPr="005B17D3" w:rsidRDefault="00BE52CE" w:rsidP="00EF3896">
      <w:pPr>
        <w:pStyle w:val="ScreenFieldDesc"/>
      </w:pPr>
      <w:r w:rsidRPr="005B17D3">
        <w:t>Patient's Middle Name</w:t>
      </w:r>
    </w:p>
    <w:p w14:paraId="770562AD" w14:textId="77777777" w:rsidR="003A19DA" w:rsidRPr="005B17D3" w:rsidRDefault="003A19DA" w:rsidP="003A19DA">
      <w:pPr>
        <w:pStyle w:val="ScreenField"/>
      </w:pPr>
    </w:p>
    <w:p w14:paraId="7739B1E3" w14:textId="77777777" w:rsidR="00BE52CE" w:rsidRPr="005B17D3" w:rsidRDefault="00BE52CE" w:rsidP="00EF3896">
      <w:pPr>
        <w:pStyle w:val="ScreenField"/>
      </w:pPr>
      <w:r w:rsidRPr="005B17D3">
        <w:t>Date of Birth</w:t>
      </w:r>
    </w:p>
    <w:p w14:paraId="7B6A5AA8" w14:textId="24A770B9" w:rsidR="00BE52CE" w:rsidRPr="005B17D3" w:rsidRDefault="00BE52CE" w:rsidP="00EF3896">
      <w:pPr>
        <w:pStyle w:val="ScreenFieldDesc"/>
        <w:rPr>
          <w:i/>
        </w:rPr>
      </w:pPr>
      <w:r w:rsidRPr="005B17D3">
        <w:t xml:space="preserve">Patient's </w:t>
      </w:r>
      <w:r w:rsidRPr="005B17D3">
        <w:rPr>
          <w:i/>
        </w:rPr>
        <w:t>Date</w:t>
      </w:r>
      <w:r w:rsidRPr="005B17D3">
        <w:rPr>
          <w:i/>
        </w:rPr>
        <w:fldChar w:fldCharType="begin"/>
      </w:r>
      <w:r w:rsidRPr="005B17D3">
        <w:instrText xml:space="preserve"> XE "</w:instrText>
      </w:r>
      <w:r w:rsidRPr="005B17D3">
        <w:rPr>
          <w:rFonts w:cs="Arial"/>
        </w:rPr>
        <w:instrText>Date:</w:instrText>
      </w:r>
      <w:r w:rsidRPr="005B17D3">
        <w:instrText xml:space="preserve">of Birth" </w:instrText>
      </w:r>
      <w:r w:rsidRPr="005B17D3">
        <w:rPr>
          <w:i/>
        </w:rPr>
        <w:fldChar w:fldCharType="end"/>
      </w:r>
      <w:r w:rsidRPr="005B17D3">
        <w:rPr>
          <w:i/>
        </w:rPr>
        <w:t xml:space="preserve"> of Birth</w:t>
      </w:r>
    </w:p>
    <w:p w14:paraId="469C3602" w14:textId="77777777" w:rsidR="003A19DA" w:rsidRPr="005B17D3" w:rsidRDefault="003A19DA" w:rsidP="003A19DA">
      <w:pPr>
        <w:pStyle w:val="ScreenField"/>
      </w:pPr>
    </w:p>
    <w:p w14:paraId="3A24CF59" w14:textId="77777777" w:rsidR="00BE52CE" w:rsidRPr="005B17D3" w:rsidRDefault="00BE52CE" w:rsidP="00EF3896">
      <w:pPr>
        <w:pStyle w:val="ScreenField"/>
      </w:pPr>
      <w:r w:rsidRPr="005B17D3">
        <w:t>Birth Sex</w:t>
      </w:r>
    </w:p>
    <w:p w14:paraId="31336DF6" w14:textId="77777777" w:rsidR="00BE52CE" w:rsidRPr="005B17D3" w:rsidRDefault="00BE52CE" w:rsidP="00EF3896">
      <w:pPr>
        <w:pStyle w:val="ScreenFieldDesc"/>
      </w:pPr>
      <w:r w:rsidRPr="005B17D3">
        <w:t xml:space="preserve">Patient's </w:t>
      </w:r>
      <w:r w:rsidRPr="005B17D3">
        <w:rPr>
          <w:i/>
        </w:rPr>
        <w:t>Birth Sex</w:t>
      </w:r>
    </w:p>
    <w:p w14:paraId="1D0E4E09" w14:textId="71D0CB88" w:rsidR="00BE52CE" w:rsidRPr="005B17D3" w:rsidRDefault="00BE52CE" w:rsidP="00EF3896">
      <w:pPr>
        <w:pStyle w:val="ScreenField"/>
      </w:pPr>
      <w:r w:rsidRPr="005B17D3">
        <w:t>Removal Selections</w:t>
      </w:r>
    </w:p>
    <w:p w14:paraId="721D1451" w14:textId="77777777" w:rsidR="003A19DA" w:rsidRPr="005B17D3" w:rsidRDefault="003A19DA" w:rsidP="003A19DA">
      <w:pPr>
        <w:pStyle w:val="ScreenFieldDesc"/>
      </w:pPr>
    </w:p>
    <w:p w14:paraId="48D476AD" w14:textId="77777777" w:rsidR="00BE52CE" w:rsidRPr="005B17D3" w:rsidRDefault="00BE52CE" w:rsidP="00EF3896">
      <w:pPr>
        <w:pStyle w:val="ScreenFieldDesc"/>
      </w:pPr>
      <w:r w:rsidRPr="005B17D3">
        <w:t>Select a record pair for deletion from the worklist</w:t>
      </w:r>
      <w:r w:rsidRPr="005B17D3">
        <w:fldChar w:fldCharType="begin"/>
      </w:r>
      <w:r w:rsidRPr="005B17D3">
        <w:instrText xml:space="preserve"> XE "Worklist" </w:instrText>
      </w:r>
      <w:r w:rsidRPr="005B17D3">
        <w:fldChar w:fldCharType="end"/>
      </w:r>
      <w:r w:rsidRPr="005B17D3">
        <w:t>.</w:t>
      </w:r>
    </w:p>
    <w:p w14:paraId="19D9A8A9" w14:textId="60A167A0" w:rsidR="00BE52CE" w:rsidRPr="005B17D3" w:rsidRDefault="00BE52CE" w:rsidP="00EF3896">
      <w:pPr>
        <w:pStyle w:val="ListBull2"/>
      </w:pPr>
      <w:r w:rsidRPr="005B17D3">
        <w:t xml:space="preserve">Place a check mark in the </w:t>
      </w:r>
      <w:r w:rsidRPr="005B17D3">
        <w:rPr>
          <w:i/>
        </w:rPr>
        <w:t>Removal Selections</w:t>
      </w:r>
      <w:r w:rsidRPr="005B17D3">
        <w:t xml:space="preserve"> check box to select all pairs.</w:t>
      </w:r>
    </w:p>
    <w:p w14:paraId="2B115D3D" w14:textId="77777777" w:rsidR="003A19DA" w:rsidRPr="005B17D3" w:rsidRDefault="003A19DA" w:rsidP="003A19DA">
      <w:pPr>
        <w:pStyle w:val="ListBull2"/>
        <w:numPr>
          <w:ilvl w:val="0"/>
          <w:numId w:val="0"/>
        </w:numPr>
        <w:ind w:left="720"/>
      </w:pPr>
    </w:p>
    <w:p w14:paraId="4E281EC1" w14:textId="266DD6FB" w:rsidR="00BE52CE" w:rsidRPr="005B17D3" w:rsidRDefault="00BE52CE" w:rsidP="00EF3896">
      <w:pPr>
        <w:pStyle w:val="Heading2"/>
      </w:pPr>
      <w:bookmarkStart w:id="223" w:name="_Toc289864691"/>
      <w:bookmarkStart w:id="224" w:name="_Toc394920682"/>
      <w:bookmarkStart w:id="225" w:name="_Toc406571019"/>
      <w:bookmarkStart w:id="226" w:name="_Toc478746457"/>
      <w:bookmarkStart w:id="227" w:name="_Toc482888387"/>
      <w:bookmarkStart w:id="228" w:name="_Toc31622115"/>
      <w:r w:rsidRPr="005B17D3">
        <w:t>Worklist</w:t>
      </w:r>
      <w:bookmarkEnd w:id="223"/>
      <w:bookmarkEnd w:id="224"/>
      <w:bookmarkEnd w:id="225"/>
      <w:bookmarkEnd w:id="226"/>
      <w:bookmarkEnd w:id="227"/>
      <w:bookmarkEnd w:id="228"/>
    </w:p>
    <w:p w14:paraId="7430B743" w14:textId="77777777" w:rsidR="00BE52CE" w:rsidRPr="005B17D3" w:rsidRDefault="00BE52CE" w:rsidP="00EF3896">
      <w:pPr>
        <w:pStyle w:val="BodyText"/>
        <w:keepNext/>
        <w:jc w:val="center"/>
      </w:pPr>
      <w:r w:rsidRPr="005B17D3">
        <w:rPr>
          <w:noProof/>
        </w:rPr>
        <w:lastRenderedPageBreak/>
        <w:drawing>
          <wp:inline distT="0" distB="0" distL="0" distR="0" wp14:anchorId="38671F5E" wp14:editId="672B2C9E">
            <wp:extent cx="4419600" cy="762000"/>
            <wp:effectExtent l="0" t="0" r="0" b="0"/>
            <wp:docPr id="1411" name="Picture 1411" descr="Screen capture of the Worklist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3"/>
                    <a:srcRect l="1486" b="9091"/>
                    <a:stretch/>
                  </pic:blipFill>
                  <pic:spPr bwMode="auto">
                    <a:xfrm>
                      <a:off x="0" y="0"/>
                      <a:ext cx="4419600" cy="762000"/>
                    </a:xfrm>
                    <a:prstGeom prst="rect">
                      <a:avLst/>
                    </a:prstGeom>
                    <a:ln>
                      <a:noFill/>
                    </a:ln>
                    <a:extLst>
                      <a:ext uri="{53640926-AAD7-44D8-BBD7-CCE9431645EC}">
                        <a14:shadowObscured xmlns:a14="http://schemas.microsoft.com/office/drawing/2010/main"/>
                      </a:ext>
                    </a:extLst>
                  </pic:spPr>
                </pic:pic>
              </a:graphicData>
            </a:graphic>
          </wp:inline>
        </w:drawing>
      </w:r>
    </w:p>
    <w:p w14:paraId="0BF38DCA" w14:textId="2D7EA102" w:rsidR="00BE52CE" w:rsidRPr="005B17D3" w:rsidRDefault="00BE52CE" w:rsidP="00EF3896">
      <w:pPr>
        <w:pStyle w:val="Caption"/>
      </w:pPr>
      <w:bookmarkStart w:id="229" w:name="_Toc31622374"/>
      <w:r w:rsidRPr="005B17D3">
        <w:t xml:space="preserve">Figure </w:t>
      </w:r>
      <w:r w:rsidRPr="005B17D3">
        <w:rPr>
          <w:noProof/>
        </w:rPr>
        <w:fldChar w:fldCharType="begin"/>
      </w:r>
      <w:r w:rsidRPr="005B17D3">
        <w:rPr>
          <w:noProof/>
        </w:rPr>
        <w:instrText xml:space="preserve"> SEQ Figure \* ARABIC </w:instrText>
      </w:r>
      <w:r w:rsidRPr="005B17D3">
        <w:rPr>
          <w:noProof/>
        </w:rPr>
        <w:fldChar w:fldCharType="separate"/>
      </w:r>
      <w:r w:rsidR="00C2105F" w:rsidRPr="005B17D3">
        <w:rPr>
          <w:noProof/>
        </w:rPr>
        <w:t>17</w:t>
      </w:r>
      <w:r w:rsidRPr="005B17D3">
        <w:rPr>
          <w:noProof/>
        </w:rPr>
        <w:fldChar w:fldCharType="end"/>
      </w:r>
      <w:r w:rsidRPr="005B17D3">
        <w:t>: Worklist</w:t>
      </w:r>
      <w:bookmarkEnd w:id="229"/>
    </w:p>
    <w:p w14:paraId="19932905" w14:textId="77777777" w:rsidR="00BE52CE" w:rsidRPr="005B17D3" w:rsidRDefault="00BE52CE" w:rsidP="00EF3896">
      <w:pPr>
        <w:pStyle w:val="BodyText"/>
      </w:pPr>
      <w:r w:rsidRPr="005B17D3">
        <w:rPr>
          <w:iCs/>
        </w:rPr>
        <w:t>A</w:t>
      </w:r>
      <w:r w:rsidRPr="005B17D3">
        <w:rPr>
          <w:i/>
          <w:iCs/>
        </w:rPr>
        <w:t xml:space="preserve"> Worklist</w:t>
      </w:r>
      <w:r w:rsidRPr="005B17D3">
        <w:rPr>
          <w:i/>
          <w:iCs/>
        </w:rPr>
        <w:fldChar w:fldCharType="begin"/>
      </w:r>
      <w:r w:rsidRPr="005B17D3">
        <w:instrText xml:space="preserve"> XE "</w:instrText>
      </w:r>
      <w:r w:rsidRPr="005B17D3">
        <w:rPr>
          <w:iCs/>
        </w:rPr>
        <w:instrText>Worklist</w:instrText>
      </w:r>
      <w:r w:rsidRPr="005B17D3">
        <w:instrText xml:space="preserve">" </w:instrText>
      </w:r>
      <w:r w:rsidRPr="005B17D3">
        <w:rPr>
          <w:i/>
          <w:iCs/>
        </w:rPr>
        <w:fldChar w:fldCharType="end"/>
      </w:r>
      <w:r w:rsidRPr="005B17D3">
        <w:t xml:space="preserve"> is created when a </w:t>
      </w:r>
      <w:r w:rsidRPr="005B17D3">
        <w:rPr>
          <w:i/>
        </w:rPr>
        <w:t>Work Item</w:t>
      </w:r>
      <w:r w:rsidRPr="005B17D3">
        <w:t xml:space="preserve"> </w:t>
      </w:r>
      <w:r w:rsidRPr="005B17D3">
        <w:rPr>
          <w:i/>
        </w:rPr>
        <w:t>Type</w:t>
      </w:r>
      <w:r w:rsidRPr="005B17D3">
        <w:t xml:space="preserve"> such as a Consistency Check</w:t>
      </w:r>
      <w:r w:rsidRPr="005B17D3">
        <w:fldChar w:fldCharType="begin"/>
      </w:r>
      <w:r w:rsidRPr="005B17D3">
        <w:instrText xml:space="preserve"> XE "</w:instrText>
      </w:r>
      <w:r w:rsidRPr="005B17D3">
        <w:rPr>
          <w:b/>
        </w:rPr>
        <w:instrText>Consistency Check</w:instrText>
      </w:r>
      <w:r w:rsidRPr="005B17D3">
        <w:instrText xml:space="preserve">:Worklist" </w:instrText>
      </w:r>
      <w:r w:rsidRPr="005B17D3">
        <w:fldChar w:fldCharType="end"/>
      </w:r>
      <w:r w:rsidRPr="005B17D3">
        <w:t xml:space="preserve"> Error</w:t>
      </w:r>
      <w:r w:rsidRPr="005B17D3">
        <w:fldChar w:fldCharType="begin"/>
      </w:r>
      <w:r w:rsidRPr="005B17D3">
        <w:instrText xml:space="preserve"> XE "Error:Consistency Error" </w:instrText>
      </w:r>
      <w:r w:rsidRPr="005B17D3">
        <w:fldChar w:fldCharType="end"/>
      </w:r>
      <w:r w:rsidRPr="005B17D3">
        <w:t xml:space="preserve"> or an Application Error</w:t>
      </w:r>
      <w:r w:rsidRPr="005B17D3">
        <w:fldChar w:fldCharType="begin"/>
      </w:r>
      <w:r w:rsidRPr="005B17D3">
        <w:instrText xml:space="preserve"> XE "Error:Application" </w:instrText>
      </w:r>
      <w:r w:rsidRPr="005B17D3">
        <w:fldChar w:fldCharType="end"/>
      </w:r>
      <w:r w:rsidRPr="005B17D3">
        <w:fldChar w:fldCharType="begin"/>
      </w:r>
      <w:r w:rsidRPr="005B17D3">
        <w:instrText xml:space="preserve"> XE "</w:instrText>
      </w:r>
      <w:r w:rsidRPr="005B17D3">
        <w:rPr>
          <w:b/>
        </w:rPr>
        <w:instrText>Case</w:instrText>
      </w:r>
      <w:r w:rsidRPr="005B17D3">
        <w:instrText xml:space="preserve">:EE" </w:instrText>
      </w:r>
      <w:r w:rsidRPr="005B17D3">
        <w:fldChar w:fldCharType="end"/>
      </w:r>
      <w:r w:rsidRPr="005B17D3">
        <w:t xml:space="preserve"> is created. Additionally, ES will create a </w:t>
      </w:r>
      <w:r w:rsidRPr="005B17D3">
        <w:rPr>
          <w:i/>
          <w:iCs/>
        </w:rPr>
        <w:t>Case</w:t>
      </w:r>
      <w:r w:rsidRPr="005B17D3">
        <w:t xml:space="preserve"> for a Veteran and will associate one or more </w:t>
      </w:r>
      <w:r w:rsidRPr="005B17D3">
        <w:rPr>
          <w:i/>
          <w:iCs/>
        </w:rPr>
        <w:t>Work</w:t>
      </w:r>
      <w:r w:rsidRPr="005B17D3">
        <w:rPr>
          <w:i/>
          <w:iCs/>
        </w:rPr>
        <w:fldChar w:fldCharType="begin"/>
      </w:r>
      <w:r w:rsidRPr="005B17D3">
        <w:instrText xml:space="preserve"> XE "</w:instrText>
      </w:r>
      <w:r w:rsidRPr="005B17D3">
        <w:rPr>
          <w:iCs/>
        </w:rPr>
        <w:instrText>Work:</w:instrText>
      </w:r>
      <w:r w:rsidRPr="005B17D3">
        <w:instrText xml:space="preserve">Items" </w:instrText>
      </w:r>
      <w:r w:rsidRPr="005B17D3">
        <w:rPr>
          <w:i/>
          <w:iCs/>
        </w:rPr>
        <w:fldChar w:fldCharType="end"/>
      </w:r>
      <w:r w:rsidRPr="005B17D3">
        <w:rPr>
          <w:i/>
          <w:iCs/>
        </w:rPr>
        <w:t xml:space="preserve"> Items</w:t>
      </w:r>
      <w:r w:rsidRPr="005B17D3">
        <w:t xml:space="preserve"> to the </w:t>
      </w:r>
      <w:r w:rsidRPr="005B17D3">
        <w:rPr>
          <w:i/>
          <w:iCs/>
        </w:rPr>
        <w:t>Case</w:t>
      </w:r>
      <w:r w:rsidRPr="005B17D3">
        <w:t xml:space="preserve">. In other words, while multiple </w:t>
      </w:r>
      <w:r w:rsidRPr="005B17D3">
        <w:rPr>
          <w:i/>
          <w:iCs/>
        </w:rPr>
        <w:t>Items</w:t>
      </w:r>
      <w:r w:rsidRPr="005B17D3">
        <w:t xml:space="preserve"> may exist for a Veteran, only one open </w:t>
      </w:r>
      <w:r w:rsidRPr="005B17D3">
        <w:rPr>
          <w:i/>
          <w:iCs/>
        </w:rPr>
        <w:t>Case</w:t>
      </w:r>
      <w:r w:rsidRPr="005B17D3">
        <w:t xml:space="preserve"> exists for that same Veteran, at one time.</w:t>
      </w:r>
    </w:p>
    <w:p w14:paraId="3D9965DB" w14:textId="77777777" w:rsidR="00BE52CE" w:rsidRPr="005B17D3" w:rsidRDefault="00BE52CE" w:rsidP="00EF3896">
      <w:pPr>
        <w:pStyle w:val="BodyTextBullet2"/>
      </w:pPr>
      <w:r w:rsidRPr="005B17D3">
        <w:t xml:space="preserve">The </w:t>
      </w:r>
      <w:r w:rsidRPr="005B17D3">
        <w:rPr>
          <w:i/>
        </w:rPr>
        <w:t>Worklist</w:t>
      </w:r>
      <w:r w:rsidRPr="005B17D3">
        <w:rPr>
          <w:i/>
        </w:rPr>
        <w:fldChar w:fldCharType="begin"/>
      </w:r>
      <w:r w:rsidRPr="005B17D3">
        <w:rPr>
          <w:i/>
        </w:rPr>
        <w:instrText xml:space="preserve"> XE "Worklist:Overview" </w:instrText>
      </w:r>
      <w:r w:rsidRPr="005B17D3">
        <w:rPr>
          <w:i/>
        </w:rPr>
        <w:fldChar w:fldCharType="end"/>
      </w:r>
      <w:r w:rsidRPr="005B17D3">
        <w:rPr>
          <w:i/>
        </w:rPr>
        <w:t xml:space="preserve"> </w:t>
      </w:r>
      <w:r w:rsidRPr="005B17D3">
        <w:rPr>
          <w:rStyle w:val="Hyperlink"/>
          <w:i/>
          <w:iCs/>
          <w:color w:val="auto"/>
        </w:rPr>
        <w:t>Overview</w:t>
      </w:r>
      <w:r w:rsidRPr="005B17D3">
        <w:t xml:space="preserve"> screen presents a summary of the user's worklist</w:t>
      </w:r>
      <w:r w:rsidRPr="005B17D3">
        <w:fldChar w:fldCharType="begin"/>
      </w:r>
      <w:r w:rsidRPr="005B17D3">
        <w:instrText xml:space="preserve"> XE "Worklist" </w:instrText>
      </w:r>
      <w:r w:rsidRPr="005B17D3">
        <w:fldChar w:fldCharType="end"/>
      </w:r>
      <w:r w:rsidRPr="005B17D3">
        <w:t xml:space="preserve"> items broken down by the following:</w:t>
      </w:r>
    </w:p>
    <w:p w14:paraId="40E54F83" w14:textId="77777777" w:rsidR="00BE52CE" w:rsidRPr="005B17D3" w:rsidRDefault="00BE52CE" w:rsidP="00EF3896">
      <w:pPr>
        <w:pStyle w:val="ListBullet"/>
      </w:pPr>
      <w:r w:rsidRPr="005B17D3">
        <w:t>My Items (Default Screen) – Displays a list of the user's Items assigned to them and is categorized by Name, SSN</w:t>
      </w:r>
      <w:r w:rsidRPr="005B17D3">
        <w:fldChar w:fldCharType="begin"/>
      </w:r>
      <w:r w:rsidRPr="005B17D3">
        <w:instrText xml:space="preserve"> XE "SSN" </w:instrText>
      </w:r>
      <w:r w:rsidRPr="005B17D3">
        <w:fldChar w:fldCharType="end"/>
      </w:r>
      <w:r w:rsidRPr="005B17D3">
        <w:t>, Item, Item Type, Create Date</w:t>
      </w:r>
      <w:r w:rsidRPr="005B17D3">
        <w:fldChar w:fldCharType="begin"/>
      </w:r>
      <w:r w:rsidRPr="005B17D3">
        <w:instrText xml:space="preserve"> XE "Date:Create" </w:instrText>
      </w:r>
      <w:r w:rsidRPr="005B17D3">
        <w:fldChar w:fldCharType="end"/>
      </w:r>
      <w:r w:rsidRPr="005B17D3">
        <w:t>, Assign Date</w:t>
      </w:r>
      <w:r w:rsidRPr="005B17D3">
        <w:fldChar w:fldCharType="begin"/>
      </w:r>
      <w:r w:rsidRPr="005B17D3">
        <w:instrText xml:space="preserve"> XE "Date:Assign" </w:instrText>
      </w:r>
      <w:r w:rsidRPr="005B17D3">
        <w:fldChar w:fldCharType="end"/>
      </w:r>
      <w:r w:rsidRPr="005B17D3">
        <w:t>, and Due Date</w:t>
      </w:r>
      <w:r w:rsidRPr="005B17D3">
        <w:fldChar w:fldCharType="begin"/>
      </w:r>
      <w:r w:rsidRPr="005B17D3">
        <w:instrText xml:space="preserve"> XE "Date:Due" </w:instrText>
      </w:r>
      <w:r w:rsidRPr="005B17D3">
        <w:fldChar w:fldCharType="end"/>
      </w:r>
      <w:r w:rsidRPr="005B17D3">
        <w:t>.</w:t>
      </w:r>
    </w:p>
    <w:p w14:paraId="38281CF9" w14:textId="77777777" w:rsidR="00BE52CE" w:rsidRPr="005B17D3" w:rsidRDefault="00BE52CE" w:rsidP="00EF3896">
      <w:pPr>
        <w:pStyle w:val="ListBullet"/>
      </w:pPr>
      <w:r w:rsidRPr="005B17D3">
        <w:t>Assigned</w:t>
      </w:r>
      <w:r w:rsidRPr="005B17D3">
        <w:fldChar w:fldCharType="begin"/>
      </w:r>
      <w:r w:rsidRPr="005B17D3">
        <w:instrText xml:space="preserve"> XE "Assigned:Items" </w:instrText>
      </w:r>
      <w:r w:rsidRPr="005B17D3">
        <w:fldChar w:fldCharType="end"/>
      </w:r>
      <w:r w:rsidRPr="005B17D3">
        <w:t xml:space="preserve"> Items – Displays all Assigned Items and to whom they are assigned.</w:t>
      </w:r>
    </w:p>
    <w:p w14:paraId="75EC41C3" w14:textId="77777777" w:rsidR="00BE52CE" w:rsidRPr="005B17D3" w:rsidRDefault="00BE52CE" w:rsidP="00EF3896">
      <w:pPr>
        <w:pStyle w:val="ListBullet"/>
      </w:pPr>
      <w:r w:rsidRPr="005B17D3">
        <w:t xml:space="preserve">Unassigned Items – Displays all Unassigned Items. all </w:t>
      </w:r>
      <w:r w:rsidRPr="005B17D3">
        <w:rPr>
          <w:i/>
        </w:rPr>
        <w:t>Work Items</w:t>
      </w:r>
      <w:r w:rsidRPr="005B17D3">
        <w:t xml:space="preserve"> created by the system are assigned</w:t>
      </w:r>
      <w:r w:rsidRPr="005B17D3">
        <w:fldChar w:fldCharType="begin"/>
      </w:r>
      <w:r w:rsidRPr="005B17D3">
        <w:instrText xml:space="preserve"> XE "</w:instrText>
      </w:r>
      <w:r w:rsidRPr="005B17D3">
        <w:rPr>
          <w:rFonts w:cs="Arial"/>
        </w:rPr>
        <w:instrText>Assigned</w:instrText>
      </w:r>
      <w:r w:rsidRPr="005B17D3">
        <w:instrText xml:space="preserve">" </w:instrText>
      </w:r>
      <w:r w:rsidRPr="005B17D3">
        <w:fldChar w:fldCharType="end"/>
      </w:r>
      <w:r w:rsidRPr="005B17D3">
        <w:t xml:space="preserve">, by default, to the </w:t>
      </w:r>
      <w:r w:rsidRPr="005B17D3">
        <w:rPr>
          <w:i/>
        </w:rPr>
        <w:t>Unassigned</w:t>
      </w:r>
      <w:r w:rsidRPr="005B17D3">
        <w:t xml:space="preserve"> pool.</w:t>
      </w:r>
    </w:p>
    <w:p w14:paraId="03A3D6B8" w14:textId="77777777" w:rsidR="00BE52CE" w:rsidRPr="005B17D3" w:rsidRDefault="00BE52CE" w:rsidP="00EF3896">
      <w:pPr>
        <w:pStyle w:val="ListBullet"/>
      </w:pPr>
      <w:r w:rsidRPr="005B17D3">
        <w:t>Search</w:t>
      </w:r>
      <w:r w:rsidRPr="005B17D3">
        <w:fldChar w:fldCharType="begin"/>
      </w:r>
      <w:r w:rsidRPr="005B17D3">
        <w:instrText xml:space="preserve"> XE "Search:Work Items" </w:instrText>
      </w:r>
      <w:r w:rsidRPr="005B17D3">
        <w:fldChar w:fldCharType="end"/>
      </w:r>
      <w:r w:rsidRPr="005B17D3">
        <w:t xml:space="preserve"> Items – Search Items allow user</w:t>
      </w:r>
      <w:r w:rsidRPr="005B17D3">
        <w:fldChar w:fldCharType="begin"/>
      </w:r>
      <w:r w:rsidRPr="005B17D3">
        <w:instrText xml:space="preserve"> XE "User:Search Items" </w:instrText>
      </w:r>
      <w:r w:rsidRPr="005B17D3">
        <w:fldChar w:fldCharType="end"/>
      </w:r>
      <w:r w:rsidRPr="005B17D3">
        <w:t>s to search for items by a variety of criteria</w:t>
      </w:r>
      <w:r w:rsidRPr="005B17D3">
        <w:fldChar w:fldCharType="begin"/>
      </w:r>
      <w:r w:rsidRPr="005B17D3">
        <w:instrText xml:space="preserve"> XE "Criteria:Search Items" </w:instrText>
      </w:r>
      <w:r w:rsidRPr="005B17D3">
        <w:fldChar w:fldCharType="end"/>
      </w:r>
      <w:r w:rsidRPr="005B17D3">
        <w:t>.</w:t>
      </w:r>
    </w:p>
    <w:p w14:paraId="3F711481" w14:textId="77777777" w:rsidR="00BE52CE" w:rsidRPr="005B17D3" w:rsidRDefault="00BE52CE" w:rsidP="00EF3896">
      <w:pPr>
        <w:pStyle w:val="ListBullet"/>
      </w:pPr>
      <w:r w:rsidRPr="005B17D3">
        <w:t>Open Items – Displays only if Open Items are present for the Veteran.</w:t>
      </w:r>
    </w:p>
    <w:p w14:paraId="364373A3" w14:textId="77777777" w:rsidR="003A19DA" w:rsidRPr="005B17D3" w:rsidRDefault="003A19DA" w:rsidP="00EF3896">
      <w:pPr>
        <w:pStyle w:val="BodyTextBullet2"/>
      </w:pPr>
    </w:p>
    <w:p w14:paraId="702C7386" w14:textId="5432A727" w:rsidR="00BE52CE" w:rsidRPr="005B17D3" w:rsidRDefault="00BE52CE" w:rsidP="00EF3896">
      <w:pPr>
        <w:pStyle w:val="BodyTextBullet2"/>
      </w:pPr>
      <w:r w:rsidRPr="005B17D3">
        <w:t>User</w:t>
      </w:r>
      <w:r w:rsidRPr="005B17D3">
        <w:fldChar w:fldCharType="begin"/>
      </w:r>
      <w:r w:rsidRPr="005B17D3">
        <w:instrText xml:space="preserve"> XE "User:View Work Items" </w:instrText>
      </w:r>
      <w:r w:rsidRPr="005B17D3">
        <w:fldChar w:fldCharType="end"/>
      </w:r>
      <w:r w:rsidRPr="005B17D3">
        <w:t xml:space="preserve">s can view a list of </w:t>
      </w:r>
      <w:r w:rsidRPr="005B17D3">
        <w:rPr>
          <w:i/>
          <w:iCs/>
        </w:rPr>
        <w:t>Work</w:t>
      </w:r>
      <w:r w:rsidRPr="005B17D3">
        <w:rPr>
          <w:i/>
          <w:iCs/>
        </w:rPr>
        <w:fldChar w:fldCharType="begin"/>
      </w:r>
      <w:r w:rsidRPr="005B17D3">
        <w:instrText xml:space="preserve"> XE "</w:instrText>
      </w:r>
      <w:r w:rsidRPr="005B17D3">
        <w:rPr>
          <w:iCs/>
        </w:rPr>
        <w:instrText>Work:</w:instrText>
      </w:r>
      <w:r w:rsidRPr="005B17D3">
        <w:instrText xml:space="preserve">Items" </w:instrText>
      </w:r>
      <w:r w:rsidRPr="005B17D3">
        <w:rPr>
          <w:i/>
          <w:iCs/>
        </w:rPr>
        <w:fldChar w:fldCharType="end"/>
      </w:r>
      <w:r w:rsidRPr="005B17D3">
        <w:t xml:space="preserve"> </w:t>
      </w:r>
      <w:r w:rsidRPr="005B17D3">
        <w:rPr>
          <w:i/>
          <w:iCs/>
        </w:rPr>
        <w:t>Items</w:t>
      </w:r>
      <w:r w:rsidRPr="005B17D3">
        <w:t xml:space="preserve"> assigned</w:t>
      </w:r>
      <w:r w:rsidRPr="005B17D3">
        <w:fldChar w:fldCharType="begin"/>
      </w:r>
      <w:r w:rsidRPr="005B17D3">
        <w:instrText xml:space="preserve"> XE "</w:instrText>
      </w:r>
      <w:r w:rsidRPr="005B17D3">
        <w:rPr>
          <w:rFonts w:cs="Arial"/>
          <w:iCs/>
        </w:rPr>
        <w:instrText>Assigned:</w:instrText>
      </w:r>
      <w:r w:rsidRPr="005B17D3">
        <w:instrText xml:space="preserve">Items" </w:instrText>
      </w:r>
      <w:r w:rsidRPr="005B17D3">
        <w:fldChar w:fldCharType="end"/>
      </w:r>
      <w:r w:rsidRPr="005B17D3">
        <w:t xml:space="preserve"> to them or </w:t>
      </w:r>
      <w:r w:rsidRPr="005B17D3">
        <w:rPr>
          <w:i/>
          <w:iCs/>
        </w:rPr>
        <w:t>Unassigned Items</w:t>
      </w:r>
      <w:r w:rsidRPr="005B17D3">
        <w:t>. Any user can view</w:t>
      </w:r>
      <w:r w:rsidRPr="005B17D3">
        <w:fldChar w:fldCharType="begin"/>
      </w:r>
      <w:r w:rsidRPr="005B17D3">
        <w:instrText xml:space="preserve"> XE "View:Worklists:Unassigned Item" </w:instrText>
      </w:r>
      <w:r w:rsidRPr="005B17D3">
        <w:fldChar w:fldCharType="end"/>
      </w:r>
      <w:r w:rsidRPr="005B17D3">
        <w:t xml:space="preserve"> an </w:t>
      </w:r>
      <w:r w:rsidRPr="005B17D3">
        <w:rPr>
          <w:i/>
          <w:iCs/>
        </w:rPr>
        <w:t>Unassigned</w:t>
      </w:r>
      <w:r w:rsidRPr="005B17D3">
        <w:t xml:space="preserve"> </w:t>
      </w:r>
      <w:r w:rsidRPr="005B17D3">
        <w:rPr>
          <w:i/>
          <w:iCs/>
        </w:rPr>
        <w:t>Item</w:t>
      </w:r>
      <w:r w:rsidRPr="005B17D3">
        <w:t>.</w:t>
      </w:r>
    </w:p>
    <w:p w14:paraId="7458D3A3" w14:textId="77777777" w:rsidR="00BE52CE" w:rsidRPr="005B17D3" w:rsidRDefault="00BE52CE" w:rsidP="00EF3896">
      <w:pPr>
        <w:pStyle w:val="BodyTextBullet2"/>
      </w:pPr>
      <w:r w:rsidRPr="005B17D3">
        <w:rPr>
          <w:iCs/>
        </w:rPr>
        <w:t>Items</w:t>
      </w:r>
      <w:r w:rsidRPr="005B17D3">
        <w:t xml:space="preserve"> can only be edited by the assigned</w:t>
      </w:r>
      <w:r w:rsidRPr="005B17D3">
        <w:fldChar w:fldCharType="begin"/>
      </w:r>
      <w:r w:rsidRPr="005B17D3">
        <w:instrText xml:space="preserve"> XE "</w:instrText>
      </w:r>
      <w:r w:rsidRPr="005B17D3">
        <w:rPr>
          <w:rFonts w:cs="Arial"/>
          <w:iCs/>
        </w:rPr>
        <w:instrText>Assigned:</w:instrText>
      </w:r>
      <w:r w:rsidRPr="005B17D3">
        <w:instrText xml:space="preserve">person" </w:instrText>
      </w:r>
      <w:r w:rsidRPr="005B17D3">
        <w:fldChar w:fldCharType="end"/>
      </w:r>
      <w:r w:rsidRPr="005B17D3">
        <w:t xml:space="preserve"> user. However, anyone can add </w:t>
      </w:r>
      <w:r w:rsidRPr="005B17D3">
        <w:rPr>
          <w:i/>
          <w:iCs/>
        </w:rPr>
        <w:t>Comments</w:t>
      </w:r>
      <w:r w:rsidRPr="005B17D3">
        <w:rPr>
          <w:i/>
          <w:iCs/>
        </w:rPr>
        <w:fldChar w:fldCharType="begin"/>
      </w:r>
      <w:r w:rsidRPr="005B17D3">
        <w:instrText xml:space="preserve"> XE "</w:instrText>
      </w:r>
      <w:r w:rsidRPr="005B17D3">
        <w:rPr>
          <w:b/>
          <w:iCs/>
        </w:rPr>
        <w:instrText>Comments</w:instrText>
      </w:r>
      <w:r w:rsidRPr="005B17D3">
        <w:instrText xml:space="preserve">" </w:instrText>
      </w:r>
      <w:r w:rsidRPr="005B17D3">
        <w:rPr>
          <w:i/>
          <w:iCs/>
        </w:rPr>
        <w:fldChar w:fldCharType="end"/>
      </w:r>
      <w:r w:rsidRPr="005B17D3">
        <w:rPr>
          <w:i/>
          <w:iCs/>
        </w:rPr>
        <w:fldChar w:fldCharType="begin"/>
      </w:r>
      <w:r w:rsidRPr="005B17D3">
        <w:instrText xml:space="preserve"> XE "</w:instrText>
      </w:r>
      <w:r w:rsidRPr="005B17D3">
        <w:rPr>
          <w:b/>
        </w:rPr>
        <w:instrText>Add</w:instrText>
      </w:r>
      <w:r w:rsidRPr="005B17D3">
        <w:instrText xml:space="preserve">:Comments" </w:instrText>
      </w:r>
      <w:r w:rsidRPr="005B17D3">
        <w:rPr>
          <w:i/>
          <w:iCs/>
        </w:rPr>
        <w:fldChar w:fldCharType="end"/>
      </w:r>
      <w:r w:rsidRPr="005B17D3">
        <w:t xml:space="preserve"> to an </w:t>
      </w:r>
      <w:r w:rsidRPr="005B17D3">
        <w:rPr>
          <w:i/>
          <w:iCs/>
        </w:rPr>
        <w:t>Assigned</w:t>
      </w:r>
      <w:r w:rsidRPr="005B17D3">
        <w:t xml:space="preserve"> </w:t>
      </w:r>
      <w:r w:rsidRPr="005B17D3">
        <w:rPr>
          <w:i/>
          <w:iCs/>
        </w:rPr>
        <w:t>Item</w:t>
      </w:r>
      <w:r w:rsidRPr="005B17D3">
        <w:t>.</w:t>
      </w:r>
    </w:p>
    <w:p w14:paraId="0EBC0D14" w14:textId="77777777" w:rsidR="00BE52CE" w:rsidRPr="005B17D3" w:rsidRDefault="00BE52CE" w:rsidP="00EF3896">
      <w:pPr>
        <w:pStyle w:val="BodyTextBullet2"/>
      </w:pPr>
      <w:r w:rsidRPr="005B17D3">
        <w:t xml:space="preserve">Supervisors and/or Team Leaders may use this list to choose </w:t>
      </w:r>
      <w:r w:rsidRPr="005B17D3">
        <w:rPr>
          <w:i/>
          <w:iCs/>
        </w:rPr>
        <w:t>Items</w:t>
      </w:r>
      <w:r w:rsidRPr="005B17D3">
        <w:t xml:space="preserve"> for assignment for a DQ</w:t>
      </w:r>
      <w:r w:rsidRPr="005B17D3">
        <w:fldChar w:fldCharType="begin"/>
      </w:r>
      <w:r w:rsidRPr="005B17D3">
        <w:instrText xml:space="preserve"> XE "</w:instrText>
      </w:r>
      <w:r w:rsidRPr="005B17D3">
        <w:rPr>
          <w:rStyle w:val="Text-onlypopuphotspot"/>
        </w:rPr>
        <w:instrText>DQ:</w:instrText>
      </w:r>
      <w:r w:rsidRPr="005B17D3">
        <w:instrText xml:space="preserve">analyst" </w:instrText>
      </w:r>
      <w:r w:rsidRPr="005B17D3">
        <w:fldChar w:fldCharType="end"/>
      </w:r>
      <w:r w:rsidRPr="005B17D3">
        <w:t xml:space="preserve"> analyst or Legal Administrative Specialist (</w:t>
      </w:r>
      <w:r w:rsidRPr="005B17D3">
        <w:rPr>
          <w:rStyle w:val="Text-onlypopuphotspot"/>
        </w:rPr>
        <w:t>LAS)</w:t>
      </w:r>
      <w:r w:rsidRPr="005B17D3">
        <w:t>.</w:t>
      </w:r>
      <w:r w:rsidRPr="005B17D3">
        <w:fldChar w:fldCharType="begin"/>
      </w:r>
      <w:r w:rsidRPr="005B17D3">
        <w:instrText xml:space="preserve"> XE "</w:instrText>
      </w:r>
      <w:r w:rsidRPr="005B17D3">
        <w:rPr>
          <w:rStyle w:val="Text-onlypopuphotspot"/>
          <w:b/>
        </w:rPr>
        <w:instrText>LAS</w:instrText>
      </w:r>
      <w:r w:rsidRPr="005B17D3">
        <w:rPr>
          <w:rStyle w:val="Text-onlypopuphotspot"/>
        </w:rPr>
        <w:instrText>:</w:instrText>
      </w:r>
      <w:r w:rsidRPr="005B17D3">
        <w:instrText xml:space="preserve">Worklist" </w:instrText>
      </w:r>
      <w:r w:rsidRPr="005B17D3">
        <w:fldChar w:fldCharType="end"/>
      </w:r>
      <w:r w:rsidRPr="005B17D3">
        <w:t xml:space="preserve"> Additionally, the DQ analyst or LAS</w:t>
      </w:r>
      <w:r w:rsidRPr="005B17D3">
        <w:fldChar w:fldCharType="begin"/>
      </w:r>
      <w:r w:rsidRPr="005B17D3">
        <w:instrText xml:space="preserve"> XE "LAS:Worklist" </w:instrText>
      </w:r>
      <w:r w:rsidRPr="005B17D3">
        <w:fldChar w:fldCharType="end"/>
      </w:r>
      <w:r w:rsidRPr="005B17D3">
        <w:t xml:space="preserve"> can use the </w:t>
      </w:r>
      <w:r w:rsidRPr="005B17D3">
        <w:rPr>
          <w:i/>
        </w:rPr>
        <w:t>Worklist Overview</w:t>
      </w:r>
      <w:r w:rsidRPr="005B17D3">
        <w:t xml:space="preserve"> screen to assign an </w:t>
      </w:r>
      <w:r w:rsidRPr="005B17D3">
        <w:rPr>
          <w:i/>
          <w:iCs/>
        </w:rPr>
        <w:t>Item</w:t>
      </w:r>
      <w:r w:rsidRPr="005B17D3">
        <w:t xml:space="preserve"> to themselves. Users can manually assign </w:t>
      </w:r>
      <w:r w:rsidRPr="005B17D3">
        <w:rPr>
          <w:i/>
          <w:iCs/>
        </w:rPr>
        <w:t>Unassigned Items</w:t>
      </w:r>
      <w:r w:rsidRPr="005B17D3">
        <w:t xml:space="preserve"> within their own functional group</w:t>
      </w:r>
      <w:r w:rsidRPr="005B17D3">
        <w:fldChar w:fldCharType="begin"/>
      </w:r>
      <w:r w:rsidRPr="005B17D3">
        <w:instrText xml:space="preserve"> XE "Group:Worklist:functional" </w:instrText>
      </w:r>
      <w:r w:rsidRPr="005B17D3">
        <w:fldChar w:fldCharType="end"/>
      </w:r>
      <w:r w:rsidRPr="005B17D3">
        <w:t xml:space="preserve"> to themselves. However, only supervisors can move </w:t>
      </w:r>
      <w:r w:rsidRPr="005B17D3">
        <w:rPr>
          <w:i/>
          <w:iCs/>
        </w:rPr>
        <w:t>Work</w:t>
      </w:r>
      <w:r w:rsidRPr="005B17D3">
        <w:rPr>
          <w:i/>
          <w:iCs/>
        </w:rPr>
        <w:fldChar w:fldCharType="begin"/>
      </w:r>
      <w:r w:rsidRPr="005B17D3">
        <w:instrText xml:space="preserve"> XE "</w:instrText>
      </w:r>
      <w:r w:rsidRPr="005B17D3">
        <w:rPr>
          <w:iCs/>
        </w:rPr>
        <w:instrText>Work:</w:instrText>
      </w:r>
      <w:r w:rsidRPr="005B17D3">
        <w:instrText xml:space="preserve">Items" </w:instrText>
      </w:r>
      <w:r w:rsidRPr="005B17D3">
        <w:rPr>
          <w:i/>
          <w:iCs/>
        </w:rPr>
        <w:fldChar w:fldCharType="end"/>
      </w:r>
      <w:r w:rsidRPr="005B17D3">
        <w:rPr>
          <w:i/>
          <w:iCs/>
        </w:rPr>
        <w:t xml:space="preserve"> Items</w:t>
      </w:r>
      <w:r w:rsidRPr="005B17D3">
        <w:t xml:space="preserve"> across functional groups, assign and re-assign any </w:t>
      </w:r>
      <w:r w:rsidRPr="005B17D3">
        <w:rPr>
          <w:i/>
          <w:iCs/>
        </w:rPr>
        <w:t>Item</w:t>
      </w:r>
      <w:r w:rsidRPr="005B17D3">
        <w:t xml:space="preserve"> at any time. Cross-functional re-assignment of an </w:t>
      </w:r>
      <w:r w:rsidRPr="005B17D3">
        <w:rPr>
          <w:i/>
          <w:iCs/>
        </w:rPr>
        <w:t>Item</w:t>
      </w:r>
      <w:r w:rsidRPr="005B17D3">
        <w:t xml:space="preserve"> must be to the respective supervisor. Multiple </w:t>
      </w:r>
      <w:r w:rsidRPr="005B17D3">
        <w:rPr>
          <w:i/>
          <w:iCs/>
        </w:rPr>
        <w:t>Work</w:t>
      </w:r>
      <w:r w:rsidRPr="005B17D3">
        <w:rPr>
          <w:i/>
          <w:iCs/>
        </w:rPr>
        <w:fldChar w:fldCharType="begin"/>
      </w:r>
      <w:r w:rsidRPr="005B17D3">
        <w:instrText xml:space="preserve"> XE "</w:instrText>
      </w:r>
      <w:r w:rsidRPr="005B17D3">
        <w:rPr>
          <w:iCs/>
        </w:rPr>
        <w:instrText>Work:</w:instrText>
      </w:r>
      <w:r w:rsidRPr="005B17D3">
        <w:instrText xml:space="preserve">Items" </w:instrText>
      </w:r>
      <w:r w:rsidRPr="005B17D3">
        <w:rPr>
          <w:i/>
          <w:iCs/>
        </w:rPr>
        <w:fldChar w:fldCharType="end"/>
      </w:r>
      <w:r w:rsidRPr="005B17D3">
        <w:rPr>
          <w:i/>
          <w:iCs/>
        </w:rPr>
        <w:t xml:space="preserve"> Items</w:t>
      </w:r>
      <w:r w:rsidRPr="005B17D3">
        <w:t xml:space="preserve"> can be assigned</w:t>
      </w:r>
      <w:r w:rsidRPr="005B17D3">
        <w:fldChar w:fldCharType="begin"/>
      </w:r>
      <w:r w:rsidRPr="005B17D3">
        <w:instrText xml:space="preserve"> XE "</w:instrText>
      </w:r>
      <w:r w:rsidRPr="005B17D3">
        <w:rPr>
          <w:rFonts w:cs="Arial"/>
          <w:iCs/>
        </w:rPr>
        <w:instrText>Assigned</w:instrText>
      </w:r>
      <w:r w:rsidRPr="005B17D3">
        <w:instrText xml:space="preserve">" </w:instrText>
      </w:r>
      <w:r w:rsidRPr="005B17D3">
        <w:fldChar w:fldCharType="end"/>
      </w:r>
      <w:r w:rsidRPr="005B17D3">
        <w:t xml:space="preserve"> or re-assigned at the same time.</w:t>
      </w:r>
    </w:p>
    <w:p w14:paraId="5F4E6B4A" w14:textId="77777777" w:rsidR="00BE52CE" w:rsidRPr="005B17D3" w:rsidRDefault="00BE52CE" w:rsidP="00EF3896">
      <w:pPr>
        <w:pStyle w:val="BodyTextBullet2"/>
      </w:pPr>
      <w:r w:rsidRPr="005B17D3">
        <w:t xml:space="preserve">When the last remaining </w:t>
      </w:r>
      <w:r w:rsidRPr="005B17D3">
        <w:rPr>
          <w:i/>
          <w:iCs/>
        </w:rPr>
        <w:t xml:space="preserve">Item </w:t>
      </w:r>
      <w:r w:rsidRPr="005B17D3">
        <w:t xml:space="preserve">for the </w:t>
      </w:r>
      <w:r w:rsidRPr="005B17D3">
        <w:rPr>
          <w:i/>
          <w:iCs/>
        </w:rPr>
        <w:t>Case</w:t>
      </w:r>
      <w:r w:rsidRPr="005B17D3">
        <w:t xml:space="preserve"> is closed, the system will close</w:t>
      </w:r>
      <w:r w:rsidRPr="005B17D3">
        <w:fldChar w:fldCharType="begin"/>
      </w:r>
      <w:r w:rsidRPr="005B17D3">
        <w:instrText xml:space="preserve"> XE "</w:instrText>
      </w:r>
      <w:r w:rsidRPr="005B17D3">
        <w:rPr>
          <w:b/>
        </w:rPr>
        <w:instrText>Close</w:instrText>
      </w:r>
      <w:r w:rsidRPr="005B17D3">
        <w:instrText xml:space="preserve">" </w:instrText>
      </w:r>
      <w:r w:rsidRPr="005B17D3">
        <w:fldChar w:fldCharType="end"/>
      </w:r>
      <w:r w:rsidRPr="005B17D3">
        <w:t xml:space="preserve"> the </w:t>
      </w:r>
      <w:r w:rsidRPr="005B17D3">
        <w:rPr>
          <w:i/>
          <w:iCs/>
        </w:rPr>
        <w:t xml:space="preserve">Case </w:t>
      </w:r>
      <w:r w:rsidRPr="005B17D3">
        <w:t xml:space="preserve">as well. </w:t>
      </w:r>
      <w:r w:rsidRPr="005B17D3">
        <w:rPr>
          <w:i/>
          <w:iCs/>
        </w:rPr>
        <w:t>Items</w:t>
      </w:r>
      <w:r w:rsidRPr="005B17D3">
        <w:t xml:space="preserve"> and </w:t>
      </w:r>
      <w:r w:rsidRPr="005B17D3">
        <w:rPr>
          <w:i/>
          <w:iCs/>
        </w:rPr>
        <w:t>Cases</w:t>
      </w:r>
      <w:r w:rsidRPr="005B17D3">
        <w:t xml:space="preserve"> that are closed or resolved become historical</w:t>
      </w:r>
      <w:r w:rsidRPr="005B17D3">
        <w:fldChar w:fldCharType="begin"/>
      </w:r>
      <w:r w:rsidRPr="005B17D3">
        <w:instrText xml:space="preserve"> XE </w:instrText>
      </w:r>
      <w:r w:rsidRPr="005B17D3">
        <w:lastRenderedPageBreak/>
        <w:instrText>"</w:instrText>
      </w:r>
      <w:r w:rsidRPr="005B17D3">
        <w:rPr>
          <w:b/>
        </w:rPr>
        <w:instrText>Historical</w:instrText>
      </w:r>
      <w:r w:rsidRPr="005B17D3">
        <w:instrText xml:space="preserve">:Work Items and Cases" </w:instrText>
      </w:r>
      <w:r w:rsidRPr="005B17D3">
        <w:fldChar w:fldCharType="end"/>
      </w:r>
      <w:r w:rsidRPr="005B17D3">
        <w:t xml:space="preserve"> and can be viewed (but not edited) by entering the </w:t>
      </w:r>
      <w:r w:rsidRPr="005B17D3">
        <w:rPr>
          <w:rStyle w:val="Hyperlink"/>
          <w:i/>
          <w:iCs/>
          <w:color w:val="auto"/>
        </w:rPr>
        <w:t>Update Assignment, Status, and Comments</w:t>
      </w:r>
      <w:r w:rsidRPr="005B17D3">
        <w:rPr>
          <w:rStyle w:val="Hyperlink"/>
          <w:i/>
          <w:iCs/>
          <w:color w:val="auto"/>
        </w:rPr>
        <w:fldChar w:fldCharType="begin"/>
      </w:r>
      <w:r w:rsidRPr="005B17D3">
        <w:instrText xml:space="preserve"> XE "</w:instrText>
      </w:r>
      <w:r w:rsidRPr="005B17D3">
        <w:rPr>
          <w:rStyle w:val="Hyperlink"/>
          <w:iCs/>
          <w:color w:val="auto"/>
        </w:rPr>
        <w:instrText>Comments:</w:instrText>
      </w:r>
      <w:r w:rsidRPr="005B17D3">
        <w:rPr>
          <w:i/>
        </w:rPr>
        <w:instrText>Update Assignment, Status</w:instrText>
      </w:r>
      <w:r w:rsidRPr="005B17D3">
        <w:instrText xml:space="preserve">" </w:instrText>
      </w:r>
      <w:r w:rsidRPr="005B17D3">
        <w:rPr>
          <w:rStyle w:val="Hyperlink"/>
          <w:i/>
          <w:iCs/>
          <w:color w:val="auto"/>
        </w:rPr>
        <w:fldChar w:fldCharType="end"/>
      </w:r>
      <w:r w:rsidRPr="005B17D3">
        <w:t xml:space="preserve"> screen. This screen is displayed by clicking the </w:t>
      </w:r>
      <w:r w:rsidRPr="005B17D3">
        <w:rPr>
          <w:i/>
          <w:iCs/>
        </w:rPr>
        <w:t>Item Number</w:t>
      </w:r>
      <w:r w:rsidRPr="005B17D3">
        <w:t xml:space="preserve"> link from the </w:t>
      </w:r>
      <w:r w:rsidRPr="005B17D3">
        <w:rPr>
          <w:rStyle w:val="Hyperlink"/>
          <w:i/>
          <w:iCs/>
          <w:color w:val="auto"/>
        </w:rPr>
        <w:t>My Items</w:t>
      </w:r>
      <w:r w:rsidRPr="005B17D3">
        <w:t xml:space="preserve">, </w:t>
      </w:r>
      <w:r w:rsidRPr="005B17D3">
        <w:rPr>
          <w:rStyle w:val="Hyperlink"/>
          <w:i/>
          <w:iCs/>
          <w:color w:val="auto"/>
        </w:rPr>
        <w:t>Assigned</w:t>
      </w:r>
      <w:r w:rsidRPr="005B17D3">
        <w:rPr>
          <w:rStyle w:val="Hyperlink"/>
          <w:i/>
          <w:iCs/>
          <w:color w:val="auto"/>
        </w:rPr>
        <w:fldChar w:fldCharType="begin"/>
      </w:r>
      <w:r w:rsidRPr="005B17D3">
        <w:instrText xml:space="preserve"> XE "</w:instrText>
      </w:r>
      <w:r w:rsidRPr="005B17D3">
        <w:rPr>
          <w:rFonts w:cs="Arial"/>
          <w:iCs/>
        </w:rPr>
        <w:instrText>Assigned:</w:instrText>
      </w:r>
      <w:r w:rsidRPr="005B17D3">
        <w:instrText xml:space="preserve">Items" </w:instrText>
      </w:r>
      <w:r w:rsidRPr="005B17D3">
        <w:rPr>
          <w:rStyle w:val="Hyperlink"/>
          <w:i/>
          <w:iCs/>
          <w:color w:val="auto"/>
        </w:rPr>
        <w:fldChar w:fldCharType="end"/>
      </w:r>
      <w:r w:rsidRPr="005B17D3">
        <w:rPr>
          <w:rStyle w:val="Hyperlink"/>
          <w:i/>
          <w:iCs/>
          <w:color w:val="auto"/>
        </w:rPr>
        <w:t xml:space="preserve"> Items</w:t>
      </w:r>
      <w:r w:rsidRPr="005B17D3">
        <w:t xml:space="preserve">, </w:t>
      </w:r>
      <w:r w:rsidRPr="005B17D3">
        <w:rPr>
          <w:rStyle w:val="Hyperlink"/>
          <w:i/>
          <w:iCs/>
          <w:color w:val="auto"/>
        </w:rPr>
        <w:t>Unassigned Items</w:t>
      </w:r>
      <w:r w:rsidRPr="005B17D3">
        <w:t xml:space="preserve"> or </w:t>
      </w:r>
      <w:r w:rsidRPr="005B17D3">
        <w:rPr>
          <w:rStyle w:val="Hyperlink"/>
          <w:i/>
          <w:iCs/>
          <w:color w:val="auto"/>
        </w:rPr>
        <w:t>Open Items</w:t>
      </w:r>
      <w:r w:rsidRPr="005B17D3">
        <w:t xml:space="preserve"> screens. From the </w:t>
      </w:r>
      <w:r w:rsidRPr="005B17D3">
        <w:rPr>
          <w:i/>
        </w:rPr>
        <w:t>Update Assignment, Status, and Comments</w:t>
      </w:r>
      <w:r w:rsidRPr="005B17D3">
        <w:t xml:space="preserve"> screen, users may view</w:t>
      </w:r>
      <w:r w:rsidRPr="005B17D3">
        <w:fldChar w:fldCharType="begin"/>
      </w:r>
      <w:r w:rsidRPr="005B17D3">
        <w:instrText xml:space="preserve"> XE "View:Worklists:Comments" </w:instrText>
      </w:r>
      <w:r w:rsidRPr="005B17D3">
        <w:fldChar w:fldCharType="end"/>
      </w:r>
      <w:r w:rsidRPr="005B17D3">
        <w:t xml:space="preserve"> comments</w:t>
      </w:r>
      <w:r w:rsidRPr="005B17D3">
        <w:fldChar w:fldCharType="begin"/>
      </w:r>
      <w:r w:rsidRPr="005B17D3">
        <w:instrText xml:space="preserve"> XE "</w:instrText>
      </w:r>
      <w:r w:rsidRPr="005B17D3">
        <w:rPr>
          <w:rStyle w:val="Hyperlink"/>
          <w:iCs/>
          <w:color w:val="auto"/>
        </w:rPr>
        <w:instrText>Comments</w:instrText>
      </w:r>
      <w:r w:rsidRPr="005B17D3">
        <w:instrText xml:space="preserve">" </w:instrText>
      </w:r>
      <w:r w:rsidRPr="005B17D3">
        <w:fldChar w:fldCharType="end"/>
      </w:r>
      <w:r w:rsidRPr="005B17D3">
        <w:t xml:space="preserve"> that have been recorded about an</w:t>
      </w:r>
      <w:r w:rsidRPr="005B17D3">
        <w:rPr>
          <w:i/>
          <w:iCs/>
        </w:rPr>
        <w:t xml:space="preserve"> Item</w:t>
      </w:r>
      <w:r w:rsidRPr="005B17D3">
        <w:t xml:space="preserve"> or the Veteran (</w:t>
      </w:r>
      <w:r w:rsidRPr="005B17D3">
        <w:rPr>
          <w:i/>
          <w:iCs/>
        </w:rPr>
        <w:t>Case</w:t>
      </w:r>
      <w:r w:rsidRPr="005B17D3">
        <w:t>) as well as historical</w:t>
      </w:r>
      <w:r w:rsidRPr="005B17D3">
        <w:fldChar w:fldCharType="begin"/>
      </w:r>
      <w:r w:rsidRPr="005B17D3">
        <w:instrText xml:space="preserve"> XE "Historical:Work Items and Cases" </w:instrText>
      </w:r>
      <w:r w:rsidRPr="005B17D3">
        <w:fldChar w:fldCharType="end"/>
      </w:r>
      <w:r w:rsidRPr="005B17D3">
        <w:t xml:space="preserve"> information about the status or life cycle of an </w:t>
      </w:r>
      <w:r w:rsidRPr="005B17D3">
        <w:rPr>
          <w:i/>
          <w:iCs/>
        </w:rPr>
        <w:t>Item</w:t>
      </w:r>
      <w:r w:rsidRPr="005B17D3">
        <w:t xml:space="preserve"> and/or historical</w:t>
      </w:r>
      <w:r w:rsidRPr="005B17D3">
        <w:fldChar w:fldCharType="begin"/>
      </w:r>
      <w:r w:rsidRPr="005B17D3">
        <w:instrText xml:space="preserve"> XE "Historical:Worklist Information" </w:instrText>
      </w:r>
      <w:r w:rsidRPr="005B17D3">
        <w:fldChar w:fldCharType="end"/>
      </w:r>
      <w:r w:rsidRPr="005B17D3">
        <w:t xml:space="preserve"> information about the user or users who were assigned to "resolve" the </w:t>
      </w:r>
      <w:r w:rsidRPr="005B17D3">
        <w:rPr>
          <w:i/>
          <w:iCs/>
        </w:rPr>
        <w:t>Item</w:t>
      </w:r>
      <w:r w:rsidRPr="005B17D3">
        <w:t>. Only current (today's date</w:t>
      </w:r>
      <w:r w:rsidRPr="005B17D3">
        <w:fldChar w:fldCharType="begin"/>
      </w:r>
      <w:r w:rsidRPr="005B17D3">
        <w:instrText xml:space="preserve"> XE "</w:instrText>
      </w:r>
      <w:r w:rsidRPr="005B17D3">
        <w:rPr>
          <w:iCs/>
        </w:rPr>
        <w:instrText>Date:</w:instrText>
      </w:r>
      <w:r w:rsidRPr="005B17D3">
        <w:instrText xml:space="preserve">today's" </w:instrText>
      </w:r>
      <w:r w:rsidRPr="005B17D3">
        <w:fldChar w:fldCharType="end"/>
      </w:r>
      <w:r w:rsidRPr="005B17D3">
        <w:t>) comments can be edited by users who record the comment.</w:t>
      </w:r>
    </w:p>
    <w:p w14:paraId="5E76EA78" w14:textId="77777777" w:rsidR="00BE52CE" w:rsidRPr="005B17D3" w:rsidRDefault="00BE52CE" w:rsidP="00EF3896">
      <w:pPr>
        <w:pStyle w:val="BodyTextBullet2"/>
      </w:pPr>
      <w:r w:rsidRPr="005B17D3">
        <w:rPr>
          <w:i/>
          <w:iCs/>
        </w:rPr>
        <w:t>Items</w:t>
      </w:r>
      <w:r w:rsidRPr="005B17D3">
        <w:t xml:space="preserve"> may be sorted by any column that is displayed to the user in the </w:t>
      </w:r>
      <w:r w:rsidRPr="005B17D3">
        <w:rPr>
          <w:i/>
          <w:iCs/>
        </w:rPr>
        <w:t>Worklist</w:t>
      </w:r>
      <w:r w:rsidRPr="005B17D3">
        <w:rPr>
          <w:i/>
          <w:iCs/>
        </w:rPr>
        <w:fldChar w:fldCharType="begin"/>
      </w:r>
      <w:r w:rsidRPr="005B17D3">
        <w:instrText xml:space="preserve"> XE "</w:instrText>
      </w:r>
      <w:r w:rsidRPr="005B17D3">
        <w:rPr>
          <w:iCs/>
        </w:rPr>
        <w:instrText>Worklist</w:instrText>
      </w:r>
      <w:r w:rsidRPr="005B17D3">
        <w:instrText xml:space="preserve">" </w:instrText>
      </w:r>
      <w:r w:rsidRPr="005B17D3">
        <w:rPr>
          <w:i/>
          <w:iCs/>
        </w:rPr>
        <w:fldChar w:fldCharType="end"/>
      </w:r>
      <w:r w:rsidRPr="005B17D3">
        <w:t xml:space="preserve"> by clicking the column heading (with the </w:t>
      </w:r>
      <w:r w:rsidRPr="005B17D3">
        <w:rPr>
          <w:noProof/>
        </w:rPr>
        <w:drawing>
          <wp:inline distT="0" distB="0" distL="0" distR="0" wp14:anchorId="7E5B9092" wp14:editId="19C635D1">
            <wp:extent cx="63500" cy="95250"/>
            <wp:effectExtent l="19050" t="0" r="0" b="0"/>
            <wp:docPr id="190" name="Picture 190" descr="sorting arrows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sorting arrows symbol"/>
                    <pic:cNvPicPr>
                      <a:picLocks noChangeAspect="1" noChangeArrowheads="1"/>
                    </pic:cNvPicPr>
                  </pic:nvPicPr>
                  <pic:blipFill>
                    <a:blip r:embed="rId15" cstate="print"/>
                    <a:srcRect/>
                    <a:stretch>
                      <a:fillRect/>
                    </a:stretch>
                  </pic:blipFill>
                  <pic:spPr bwMode="auto">
                    <a:xfrm>
                      <a:off x="0" y="0"/>
                      <a:ext cx="63500" cy="95250"/>
                    </a:xfrm>
                    <a:prstGeom prst="rect">
                      <a:avLst/>
                    </a:prstGeom>
                    <a:noFill/>
                    <a:ln w="9525">
                      <a:noFill/>
                      <a:miter lim="800000"/>
                      <a:headEnd/>
                      <a:tailEnd/>
                    </a:ln>
                  </pic:spPr>
                </pic:pic>
              </a:graphicData>
            </a:graphic>
          </wp:inline>
        </w:drawing>
      </w:r>
      <w:r w:rsidRPr="005B17D3">
        <w:t>) once, then again to reverse the sort.</w:t>
      </w:r>
    </w:p>
    <w:p w14:paraId="130DEFB6" w14:textId="54B80057" w:rsidR="00BE52CE" w:rsidRPr="005B17D3" w:rsidRDefault="00BE52CE" w:rsidP="00EF3896">
      <w:pPr>
        <w:pStyle w:val="BodyTextBullet2"/>
      </w:pPr>
      <w:r w:rsidRPr="005B17D3">
        <w:t xml:space="preserve">A </w:t>
      </w:r>
      <w:r w:rsidRPr="005B17D3">
        <w:rPr>
          <w:b/>
          <w:iCs/>
        </w:rPr>
        <w:t>Search</w:t>
      </w:r>
      <w:r w:rsidRPr="005B17D3">
        <w:rPr>
          <w:b/>
          <w:iCs/>
        </w:rPr>
        <w:fldChar w:fldCharType="begin"/>
      </w:r>
      <w:r w:rsidRPr="005B17D3">
        <w:rPr>
          <w:b/>
        </w:rPr>
        <w:instrText xml:space="preserve"> XE "</w:instrText>
      </w:r>
      <w:r w:rsidRPr="005B17D3">
        <w:rPr>
          <w:b/>
          <w:iCs/>
        </w:rPr>
        <w:instrText>Search:</w:instrText>
      </w:r>
      <w:r w:rsidRPr="005B17D3">
        <w:rPr>
          <w:b/>
        </w:rPr>
        <w:instrText xml:space="preserve">Work Items" </w:instrText>
      </w:r>
      <w:r w:rsidRPr="005B17D3">
        <w:rPr>
          <w:b/>
          <w:iCs/>
        </w:rPr>
        <w:fldChar w:fldCharType="end"/>
      </w:r>
      <w:r w:rsidRPr="005B17D3">
        <w:rPr>
          <w:b/>
        </w:rPr>
        <w:t xml:space="preserve"> </w:t>
      </w:r>
      <w:r w:rsidRPr="005B17D3">
        <w:t>dropdown box and a text box allows the refining and filtering of user's work</w:t>
      </w:r>
      <w:r w:rsidRPr="005B17D3">
        <w:fldChar w:fldCharType="begin"/>
      </w:r>
      <w:r w:rsidRPr="005B17D3">
        <w:instrText xml:space="preserve"> XE "</w:instrText>
      </w:r>
      <w:r w:rsidRPr="005B17D3">
        <w:rPr>
          <w:iCs/>
        </w:rPr>
        <w:instrText>Worklist</w:instrText>
      </w:r>
      <w:r w:rsidRPr="005B17D3">
        <w:instrText xml:space="preserve">" </w:instrText>
      </w:r>
      <w:r w:rsidRPr="005B17D3">
        <w:fldChar w:fldCharType="end"/>
      </w:r>
      <w:r w:rsidRPr="005B17D3">
        <w:t xml:space="preserve"> items, as well as searching by using a single criterion</w:t>
      </w:r>
      <w:r w:rsidRPr="005B17D3">
        <w:fldChar w:fldCharType="begin"/>
      </w:r>
      <w:r w:rsidRPr="005B17D3">
        <w:instrText xml:space="preserve"> XE "Criteria:Work Items" </w:instrText>
      </w:r>
      <w:r w:rsidRPr="005B17D3">
        <w:fldChar w:fldCharType="end"/>
      </w:r>
      <w:r w:rsidRPr="005B17D3">
        <w:t xml:space="preserve"> is found at the top of each </w:t>
      </w:r>
      <w:r w:rsidRPr="005B17D3">
        <w:rPr>
          <w:rStyle w:val="Hyperlink"/>
          <w:i/>
          <w:iCs/>
          <w:color w:val="auto"/>
        </w:rPr>
        <w:t>Overview</w:t>
      </w:r>
      <w:r w:rsidRPr="005B17D3">
        <w:t xml:space="preserve">, </w:t>
      </w:r>
      <w:r w:rsidRPr="005B17D3">
        <w:rPr>
          <w:i/>
          <w:iCs/>
        </w:rPr>
        <w:t>My Items</w:t>
      </w:r>
      <w:r w:rsidRPr="005B17D3">
        <w:t xml:space="preserve">, </w:t>
      </w:r>
      <w:r w:rsidRPr="005B17D3">
        <w:rPr>
          <w:i/>
          <w:iCs/>
        </w:rPr>
        <w:t>Assigned</w:t>
      </w:r>
      <w:r w:rsidRPr="005B17D3">
        <w:rPr>
          <w:i/>
          <w:iCs/>
        </w:rPr>
        <w:fldChar w:fldCharType="begin"/>
      </w:r>
      <w:r w:rsidRPr="005B17D3">
        <w:instrText xml:space="preserve"> XE "</w:instrText>
      </w:r>
      <w:r w:rsidRPr="005B17D3">
        <w:rPr>
          <w:rFonts w:cs="Arial"/>
          <w:iCs/>
        </w:rPr>
        <w:instrText>Assigned:</w:instrText>
      </w:r>
      <w:r w:rsidRPr="005B17D3">
        <w:instrText xml:space="preserve">Items" </w:instrText>
      </w:r>
      <w:r w:rsidRPr="005B17D3">
        <w:rPr>
          <w:i/>
          <w:iCs/>
        </w:rPr>
        <w:fldChar w:fldCharType="end"/>
      </w:r>
      <w:r w:rsidRPr="005B17D3">
        <w:rPr>
          <w:i/>
          <w:iCs/>
        </w:rPr>
        <w:t xml:space="preserve"> Items</w:t>
      </w:r>
      <w:r w:rsidRPr="005B17D3">
        <w:t xml:space="preserve">, </w:t>
      </w:r>
      <w:r w:rsidRPr="005B17D3">
        <w:rPr>
          <w:i/>
          <w:iCs/>
        </w:rPr>
        <w:t>Unassigned Items</w:t>
      </w:r>
      <w:r w:rsidRPr="005B17D3">
        <w:t xml:space="preserve">, </w:t>
      </w:r>
      <w:r w:rsidRPr="005B17D3">
        <w:rPr>
          <w:i/>
          <w:iCs/>
        </w:rPr>
        <w:t>Search Items,</w:t>
      </w:r>
      <w:r w:rsidRPr="005B17D3">
        <w:t xml:space="preserve"> and </w:t>
      </w:r>
      <w:r w:rsidRPr="005B17D3">
        <w:rPr>
          <w:i/>
          <w:iCs/>
        </w:rPr>
        <w:t>Open Items</w:t>
      </w:r>
      <w:r w:rsidRPr="005B17D3">
        <w:t xml:space="preserve"> screen. Also, a </w:t>
      </w:r>
      <w:r w:rsidRPr="005B17D3">
        <w:rPr>
          <w:rStyle w:val="Hyperlink"/>
          <w:b/>
          <w:iCs/>
          <w:color w:val="auto"/>
        </w:rPr>
        <w:t>Show Worklist</w:t>
      </w:r>
      <w:r w:rsidRPr="005B17D3">
        <w:rPr>
          <w:rStyle w:val="Hyperlink"/>
          <w:b/>
          <w:iCs/>
          <w:color w:val="auto"/>
        </w:rPr>
        <w:fldChar w:fldCharType="begin"/>
      </w:r>
      <w:r w:rsidRPr="005B17D3">
        <w:rPr>
          <w:b/>
        </w:rPr>
        <w:instrText xml:space="preserve"> XE "</w:instrText>
      </w:r>
      <w:r w:rsidRPr="005B17D3">
        <w:rPr>
          <w:b/>
          <w:iCs/>
        </w:rPr>
        <w:instrText>Worklist:</w:instrText>
      </w:r>
      <w:r w:rsidRPr="005B17D3">
        <w:rPr>
          <w:b/>
        </w:rPr>
        <w:instrText xml:space="preserve">Show Filter" </w:instrText>
      </w:r>
      <w:r w:rsidRPr="005B17D3">
        <w:rPr>
          <w:rStyle w:val="Hyperlink"/>
          <w:b/>
          <w:iCs/>
          <w:color w:val="auto"/>
        </w:rPr>
        <w:fldChar w:fldCharType="end"/>
      </w:r>
      <w:r w:rsidRPr="005B17D3">
        <w:rPr>
          <w:rStyle w:val="Hyperlink"/>
          <w:i/>
          <w:iCs/>
          <w:color w:val="auto"/>
        </w:rPr>
        <w:t xml:space="preserve"> Filter</w:t>
      </w:r>
      <w:r w:rsidRPr="005B17D3">
        <w:rPr>
          <w:rStyle w:val="Hyperlink"/>
          <w:i/>
          <w:iCs/>
          <w:color w:val="auto"/>
        </w:rPr>
        <w:fldChar w:fldCharType="begin"/>
      </w:r>
      <w:r w:rsidRPr="005B17D3">
        <w:instrText xml:space="preserve"> XE "</w:instrText>
      </w:r>
      <w:r w:rsidRPr="005B17D3">
        <w:rPr>
          <w:rStyle w:val="Hyperlink"/>
          <w:iCs/>
          <w:color w:val="auto"/>
        </w:rPr>
        <w:instrText>Filter</w:instrText>
      </w:r>
      <w:r w:rsidRPr="005B17D3">
        <w:instrText>" \t "</w:instrText>
      </w:r>
      <w:r w:rsidRPr="005B17D3">
        <w:rPr>
          <w:i/>
        </w:rPr>
        <w:instrText>See</w:instrText>
      </w:r>
      <w:r w:rsidRPr="005B17D3">
        <w:instrText xml:space="preserve"> Worklist" </w:instrText>
      </w:r>
      <w:r w:rsidRPr="005B17D3">
        <w:rPr>
          <w:rStyle w:val="Hyperlink"/>
          <w:i/>
          <w:iCs/>
          <w:color w:val="auto"/>
        </w:rPr>
        <w:fldChar w:fldCharType="end"/>
      </w:r>
      <w:r w:rsidRPr="005B17D3">
        <w:t xml:space="preserve"> link is at the top of each </w:t>
      </w:r>
      <w:r w:rsidRPr="005B17D3">
        <w:rPr>
          <w:i/>
          <w:iCs/>
        </w:rPr>
        <w:t>My Items</w:t>
      </w:r>
      <w:r w:rsidRPr="005B17D3">
        <w:t xml:space="preserve">, </w:t>
      </w:r>
      <w:r w:rsidRPr="005B17D3">
        <w:rPr>
          <w:i/>
          <w:iCs/>
        </w:rPr>
        <w:t>Assigned</w:t>
      </w:r>
      <w:r w:rsidRPr="005B17D3">
        <w:rPr>
          <w:i/>
          <w:iCs/>
        </w:rPr>
        <w:fldChar w:fldCharType="begin"/>
      </w:r>
      <w:r w:rsidRPr="005B17D3">
        <w:instrText xml:space="preserve"> XE "</w:instrText>
      </w:r>
      <w:r w:rsidRPr="005B17D3">
        <w:rPr>
          <w:rFonts w:cs="Arial"/>
          <w:iCs/>
        </w:rPr>
        <w:instrText>Assigned:</w:instrText>
      </w:r>
      <w:r w:rsidRPr="005B17D3">
        <w:instrText xml:space="preserve">Items" </w:instrText>
      </w:r>
      <w:r w:rsidRPr="005B17D3">
        <w:rPr>
          <w:i/>
          <w:iCs/>
        </w:rPr>
        <w:fldChar w:fldCharType="end"/>
      </w:r>
      <w:r w:rsidRPr="005B17D3">
        <w:rPr>
          <w:i/>
          <w:iCs/>
        </w:rPr>
        <w:t xml:space="preserve"> Items</w:t>
      </w:r>
      <w:r w:rsidRPr="005B17D3">
        <w:t xml:space="preserve">, </w:t>
      </w:r>
      <w:r w:rsidRPr="005B17D3">
        <w:rPr>
          <w:i/>
          <w:iCs/>
        </w:rPr>
        <w:t xml:space="preserve">Unassigned Items </w:t>
      </w:r>
      <w:r w:rsidRPr="005B17D3">
        <w:t xml:space="preserve">screen. Clicking the </w:t>
      </w:r>
      <w:r w:rsidRPr="005B17D3">
        <w:rPr>
          <w:b/>
        </w:rPr>
        <w:t>Show Worklist Filter</w:t>
      </w:r>
      <w:r w:rsidRPr="005B17D3">
        <w:t xml:space="preserve"> link displays a list of various criteria, which a user may utilize to further 'filter' the particular items list.</w:t>
      </w:r>
    </w:p>
    <w:p w14:paraId="31F1F86D" w14:textId="77777777" w:rsidR="003A19DA" w:rsidRPr="005B17D3" w:rsidRDefault="003A19DA" w:rsidP="00EF3896">
      <w:pPr>
        <w:pStyle w:val="BodyTextBullet2"/>
      </w:pPr>
    </w:p>
    <w:p w14:paraId="18B1E519" w14:textId="10080A04" w:rsidR="00BE52CE" w:rsidRPr="005B17D3" w:rsidRDefault="00BE52CE" w:rsidP="00EF3896">
      <w:pPr>
        <w:pStyle w:val="Heading3"/>
      </w:pPr>
      <w:bookmarkStart w:id="230" w:name="_Toc31622116"/>
      <w:r w:rsidRPr="005B17D3">
        <w:t>My Items, Assigned</w:t>
      </w:r>
      <w:r w:rsidRPr="005B17D3">
        <w:fldChar w:fldCharType="begin"/>
      </w:r>
      <w:r w:rsidRPr="005B17D3">
        <w:instrText xml:space="preserve"> XE "Assigned:Items" </w:instrText>
      </w:r>
      <w:r w:rsidRPr="005B17D3">
        <w:fldChar w:fldCharType="end"/>
      </w:r>
      <w:r w:rsidRPr="005B17D3">
        <w:t xml:space="preserve"> Items, Unassigned Items, Open Items</w:t>
      </w:r>
      <w:bookmarkEnd w:id="230"/>
    </w:p>
    <w:p w14:paraId="7BAEAA99" w14:textId="77777777" w:rsidR="00BE52CE" w:rsidRPr="005B17D3" w:rsidRDefault="00BE52CE" w:rsidP="00EF3896">
      <w:pPr>
        <w:pStyle w:val="BodyTextBullet2"/>
      </w:pPr>
      <w:r w:rsidRPr="005B17D3">
        <w:t xml:space="preserve">The </w:t>
      </w:r>
      <w:r w:rsidRPr="005B17D3">
        <w:rPr>
          <w:i/>
          <w:iCs/>
        </w:rPr>
        <w:t>My Items</w:t>
      </w:r>
      <w:r w:rsidRPr="005B17D3">
        <w:rPr>
          <w:b/>
        </w:rPr>
        <w:t xml:space="preserve"> </w:t>
      </w:r>
      <w:r w:rsidRPr="005B17D3">
        <w:t>worklist</w:t>
      </w:r>
      <w:r w:rsidRPr="005B17D3">
        <w:fldChar w:fldCharType="begin"/>
      </w:r>
      <w:r w:rsidRPr="005B17D3">
        <w:instrText xml:space="preserve"> XE "</w:instrText>
      </w:r>
      <w:r w:rsidRPr="005B17D3">
        <w:rPr>
          <w:i/>
          <w:iCs/>
        </w:rPr>
        <w:instrText>Worklist</w:instrText>
      </w:r>
      <w:r w:rsidRPr="005B17D3">
        <w:rPr>
          <w:iCs/>
        </w:rPr>
        <w:instrText>:</w:instrText>
      </w:r>
      <w:r w:rsidRPr="005B17D3">
        <w:instrText xml:space="preserve">screen" </w:instrText>
      </w:r>
      <w:r w:rsidRPr="005B17D3">
        <w:fldChar w:fldCharType="end"/>
      </w:r>
      <w:r w:rsidRPr="005B17D3">
        <w:t xml:space="preserve"> screen allows users</w:t>
      </w:r>
      <w:r w:rsidRPr="005B17D3">
        <w:fldChar w:fldCharType="begin"/>
      </w:r>
      <w:r w:rsidRPr="005B17D3">
        <w:instrText xml:space="preserve"> XE "User:Work Items" </w:instrText>
      </w:r>
      <w:r w:rsidRPr="005B17D3">
        <w:fldChar w:fldCharType="end"/>
      </w:r>
      <w:r w:rsidRPr="005B17D3">
        <w:t xml:space="preserve"> to view</w:t>
      </w:r>
      <w:r w:rsidRPr="005B17D3">
        <w:fldChar w:fldCharType="begin"/>
      </w:r>
      <w:r w:rsidRPr="005B17D3">
        <w:instrText xml:space="preserve"> XE "View:Worklist:My Items" </w:instrText>
      </w:r>
      <w:r w:rsidRPr="005B17D3">
        <w:fldChar w:fldCharType="end"/>
      </w:r>
      <w:r w:rsidRPr="005B17D3">
        <w:t xml:space="preserve"> </w:t>
      </w:r>
      <w:r w:rsidRPr="005B17D3">
        <w:rPr>
          <w:i/>
          <w:iCs/>
        </w:rPr>
        <w:t>Work</w:t>
      </w:r>
      <w:r w:rsidRPr="005B17D3">
        <w:rPr>
          <w:i/>
          <w:iCs/>
        </w:rPr>
        <w:fldChar w:fldCharType="begin"/>
      </w:r>
      <w:r w:rsidRPr="005B17D3">
        <w:instrText xml:space="preserve"> XE "</w:instrText>
      </w:r>
      <w:r w:rsidRPr="005B17D3">
        <w:rPr>
          <w:iCs/>
        </w:rPr>
        <w:instrText>Work:</w:instrText>
      </w:r>
      <w:r w:rsidRPr="005B17D3">
        <w:instrText xml:space="preserve">Items" </w:instrText>
      </w:r>
      <w:r w:rsidRPr="005B17D3">
        <w:rPr>
          <w:i/>
          <w:iCs/>
        </w:rPr>
        <w:fldChar w:fldCharType="end"/>
      </w:r>
      <w:r w:rsidRPr="005B17D3">
        <w:rPr>
          <w:i/>
          <w:iCs/>
        </w:rPr>
        <w:t xml:space="preserve"> Items </w:t>
      </w:r>
      <w:r w:rsidRPr="005B17D3">
        <w:t xml:space="preserve">that have been assigned to them either by their supervisor or themselves. The </w:t>
      </w:r>
      <w:r w:rsidRPr="005B17D3">
        <w:rPr>
          <w:i/>
        </w:rPr>
        <w:t>My Items</w:t>
      </w:r>
      <w:r w:rsidRPr="005B17D3">
        <w:t xml:space="preserve"> screen also allows supervisors to reassign their </w:t>
      </w:r>
      <w:r w:rsidRPr="005B17D3">
        <w:rPr>
          <w:i/>
          <w:iCs/>
        </w:rPr>
        <w:t>Work Items</w:t>
      </w:r>
      <w:r w:rsidRPr="005B17D3">
        <w:t xml:space="preserve"> to someone else within your own functional group</w:t>
      </w:r>
      <w:r w:rsidRPr="005B17D3">
        <w:fldChar w:fldCharType="begin"/>
      </w:r>
      <w:r w:rsidRPr="005B17D3">
        <w:instrText xml:space="preserve"> XE "Group:Worklist:functional" </w:instrText>
      </w:r>
      <w:r w:rsidRPr="005B17D3">
        <w:fldChar w:fldCharType="end"/>
      </w:r>
      <w:r w:rsidRPr="005B17D3">
        <w:t>. User</w:t>
      </w:r>
      <w:r w:rsidRPr="005B17D3">
        <w:fldChar w:fldCharType="begin"/>
      </w:r>
      <w:r w:rsidRPr="005B17D3">
        <w:instrText xml:space="preserve"> XE "User:reassign Work Items" </w:instrText>
      </w:r>
      <w:r w:rsidRPr="005B17D3">
        <w:fldChar w:fldCharType="end"/>
      </w:r>
      <w:r w:rsidRPr="005B17D3">
        <w:t xml:space="preserve">s may also reassign someone else's </w:t>
      </w:r>
      <w:r w:rsidRPr="005B17D3">
        <w:rPr>
          <w:i/>
          <w:iCs/>
        </w:rPr>
        <w:t>Work Items</w:t>
      </w:r>
      <w:r w:rsidRPr="005B17D3">
        <w:t xml:space="preserve"> within their own functional group to themselves and/or Close</w:t>
      </w:r>
      <w:r w:rsidRPr="005B17D3">
        <w:fldChar w:fldCharType="begin"/>
      </w:r>
      <w:r w:rsidRPr="005B17D3">
        <w:instrText xml:space="preserve"> XE "Close:Work Item" </w:instrText>
      </w:r>
      <w:r w:rsidRPr="005B17D3">
        <w:fldChar w:fldCharType="end"/>
      </w:r>
      <w:r w:rsidRPr="005B17D3">
        <w:t xml:space="preserve"> their own </w:t>
      </w:r>
      <w:r w:rsidRPr="005B17D3">
        <w:rPr>
          <w:i/>
          <w:iCs/>
        </w:rPr>
        <w:t>Work Items</w:t>
      </w:r>
      <w:r w:rsidRPr="005B17D3">
        <w:t>.</w:t>
      </w:r>
    </w:p>
    <w:p w14:paraId="76D3AA76" w14:textId="77777777" w:rsidR="00BE52CE" w:rsidRPr="005B17D3" w:rsidRDefault="00BE52CE" w:rsidP="00EF3896">
      <w:pPr>
        <w:pStyle w:val="BodyTextBullet2"/>
      </w:pPr>
      <w:r w:rsidRPr="005B17D3">
        <w:t xml:space="preserve">The </w:t>
      </w:r>
      <w:r w:rsidRPr="005B17D3">
        <w:rPr>
          <w:i/>
          <w:iCs/>
        </w:rPr>
        <w:t xml:space="preserve">Assigned Items </w:t>
      </w:r>
      <w:r w:rsidRPr="005B17D3">
        <w:t xml:space="preserve">screen presents a summary of </w:t>
      </w:r>
      <w:r w:rsidRPr="005B17D3">
        <w:rPr>
          <w:i/>
          <w:iCs/>
        </w:rPr>
        <w:t>Work</w:t>
      </w:r>
      <w:r w:rsidRPr="005B17D3">
        <w:rPr>
          <w:i/>
          <w:iCs/>
        </w:rPr>
        <w:fldChar w:fldCharType="begin"/>
      </w:r>
      <w:r w:rsidRPr="005B17D3">
        <w:instrText xml:space="preserve"> XE "</w:instrText>
      </w:r>
      <w:r w:rsidRPr="005B17D3">
        <w:rPr>
          <w:iCs/>
        </w:rPr>
        <w:instrText>Work:</w:instrText>
      </w:r>
      <w:r w:rsidRPr="005B17D3">
        <w:instrText xml:space="preserve">Items" </w:instrText>
      </w:r>
      <w:r w:rsidRPr="005B17D3">
        <w:rPr>
          <w:i/>
          <w:iCs/>
        </w:rPr>
        <w:fldChar w:fldCharType="end"/>
      </w:r>
      <w:r w:rsidRPr="005B17D3">
        <w:rPr>
          <w:i/>
          <w:iCs/>
        </w:rPr>
        <w:t xml:space="preserve"> Items</w:t>
      </w:r>
      <w:r w:rsidRPr="005B17D3">
        <w:t xml:space="preserve"> that have been assigned</w:t>
      </w:r>
      <w:r w:rsidRPr="005B17D3">
        <w:fldChar w:fldCharType="begin"/>
      </w:r>
      <w:r w:rsidRPr="005B17D3">
        <w:instrText xml:space="preserve"> XE "</w:instrText>
      </w:r>
      <w:r w:rsidRPr="005B17D3">
        <w:rPr>
          <w:rFonts w:cs="Arial"/>
          <w:iCs/>
        </w:rPr>
        <w:instrText>Assigned</w:instrText>
      </w:r>
      <w:r w:rsidRPr="005B17D3">
        <w:instrText xml:space="preserve">" </w:instrText>
      </w:r>
      <w:r w:rsidRPr="005B17D3">
        <w:fldChar w:fldCharType="end"/>
      </w:r>
      <w:r w:rsidRPr="005B17D3">
        <w:t xml:space="preserve"> and to whom. The </w:t>
      </w:r>
      <w:r w:rsidRPr="005B17D3">
        <w:rPr>
          <w:i/>
        </w:rPr>
        <w:t>Assigned Items</w:t>
      </w:r>
      <w:r w:rsidRPr="005B17D3">
        <w:t xml:space="preserve"> screen also allows supervisors to reassign any </w:t>
      </w:r>
      <w:r w:rsidRPr="005B17D3">
        <w:rPr>
          <w:i/>
          <w:iCs/>
        </w:rPr>
        <w:t>Work Items</w:t>
      </w:r>
      <w:r w:rsidRPr="005B17D3">
        <w:t xml:space="preserve"> to someone else within their own functional group</w:t>
      </w:r>
      <w:r w:rsidRPr="005B17D3">
        <w:fldChar w:fldCharType="begin"/>
      </w:r>
      <w:r w:rsidRPr="005B17D3">
        <w:instrText xml:space="preserve"> XE "Group:Worklist:functional" </w:instrText>
      </w:r>
      <w:r w:rsidRPr="005B17D3">
        <w:fldChar w:fldCharType="end"/>
      </w:r>
      <w:r w:rsidRPr="005B17D3">
        <w:t>. User</w:t>
      </w:r>
      <w:r w:rsidRPr="005B17D3">
        <w:fldChar w:fldCharType="begin"/>
      </w:r>
      <w:r w:rsidRPr="005B17D3">
        <w:instrText xml:space="preserve"> XE "User:reassign Work Items" </w:instrText>
      </w:r>
      <w:r w:rsidRPr="005B17D3">
        <w:fldChar w:fldCharType="end"/>
      </w:r>
      <w:r w:rsidRPr="005B17D3">
        <w:t xml:space="preserve">s may also reassign someone else's </w:t>
      </w:r>
      <w:r w:rsidRPr="005B17D3">
        <w:rPr>
          <w:i/>
          <w:iCs/>
        </w:rPr>
        <w:t>Work</w:t>
      </w:r>
      <w:r w:rsidRPr="005B17D3">
        <w:rPr>
          <w:i/>
          <w:iCs/>
        </w:rPr>
        <w:fldChar w:fldCharType="begin"/>
      </w:r>
      <w:r w:rsidRPr="005B17D3">
        <w:instrText xml:space="preserve"> XE "</w:instrText>
      </w:r>
      <w:r w:rsidRPr="005B17D3">
        <w:rPr>
          <w:iCs/>
        </w:rPr>
        <w:instrText>Work:</w:instrText>
      </w:r>
      <w:r w:rsidRPr="005B17D3">
        <w:instrText xml:space="preserve">Items" </w:instrText>
      </w:r>
      <w:r w:rsidRPr="005B17D3">
        <w:rPr>
          <w:i/>
          <w:iCs/>
        </w:rPr>
        <w:fldChar w:fldCharType="end"/>
      </w:r>
      <w:r w:rsidRPr="005B17D3">
        <w:rPr>
          <w:i/>
          <w:iCs/>
        </w:rPr>
        <w:t xml:space="preserve"> Items</w:t>
      </w:r>
      <w:r w:rsidRPr="005B17D3">
        <w:t xml:space="preserve"> within their own functional group to themselves and/or Close their own </w:t>
      </w:r>
      <w:r w:rsidRPr="005B17D3">
        <w:rPr>
          <w:i/>
          <w:iCs/>
        </w:rPr>
        <w:t>Work Items</w:t>
      </w:r>
      <w:r w:rsidRPr="005B17D3">
        <w:t>.</w:t>
      </w:r>
    </w:p>
    <w:p w14:paraId="313F6CE0" w14:textId="77777777" w:rsidR="00BE52CE" w:rsidRPr="005B17D3" w:rsidRDefault="00BE52CE" w:rsidP="00EF3896">
      <w:pPr>
        <w:pStyle w:val="BodyText"/>
      </w:pPr>
      <w:r w:rsidRPr="005B17D3">
        <w:t xml:space="preserve">The </w:t>
      </w:r>
      <w:r w:rsidRPr="005B17D3">
        <w:rPr>
          <w:i/>
          <w:iCs/>
        </w:rPr>
        <w:fldChar w:fldCharType="begin"/>
      </w:r>
      <w:r w:rsidRPr="005B17D3">
        <w:instrText xml:space="preserve"> XE "</w:instrText>
      </w:r>
      <w:r w:rsidRPr="005B17D3">
        <w:rPr>
          <w:iCs/>
        </w:rPr>
        <w:instrText>Worklist:</w:instrText>
      </w:r>
      <w:r w:rsidRPr="005B17D3">
        <w:instrText xml:space="preserve">Unassigned Items" </w:instrText>
      </w:r>
      <w:r w:rsidRPr="005B17D3">
        <w:rPr>
          <w:i/>
          <w:iCs/>
        </w:rPr>
        <w:fldChar w:fldCharType="end"/>
      </w:r>
      <w:r w:rsidRPr="005B17D3">
        <w:rPr>
          <w:i/>
          <w:iCs/>
        </w:rPr>
        <w:t>Unassigned Items</w:t>
      </w:r>
      <w:r w:rsidRPr="005B17D3">
        <w:t xml:space="preserve"> screen displays all </w:t>
      </w:r>
      <w:r w:rsidRPr="005B17D3">
        <w:rPr>
          <w:i/>
          <w:iCs/>
        </w:rPr>
        <w:t>Work Items</w:t>
      </w:r>
      <w:r w:rsidRPr="005B17D3">
        <w:t xml:space="preserve"> that have been created but not yet assigned. The </w:t>
      </w:r>
      <w:r w:rsidRPr="005B17D3">
        <w:rPr>
          <w:i/>
        </w:rPr>
        <w:t>Unassigned Items</w:t>
      </w:r>
      <w:r w:rsidRPr="005B17D3">
        <w:t xml:space="preserve"> screen also allows supervisors to assign any </w:t>
      </w:r>
      <w:r w:rsidRPr="005B17D3">
        <w:rPr>
          <w:i/>
          <w:iCs/>
        </w:rPr>
        <w:t>Work Items</w:t>
      </w:r>
      <w:r w:rsidRPr="005B17D3">
        <w:t xml:space="preserve"> to any users within their own functional group. Users may also assign any </w:t>
      </w:r>
      <w:r w:rsidRPr="005B17D3">
        <w:rPr>
          <w:i/>
          <w:iCs/>
        </w:rPr>
        <w:t>Unassigned</w:t>
      </w:r>
      <w:r w:rsidRPr="005B17D3">
        <w:t xml:space="preserve"> </w:t>
      </w:r>
      <w:r w:rsidRPr="005B17D3">
        <w:rPr>
          <w:i/>
          <w:iCs/>
        </w:rPr>
        <w:t>Work Items</w:t>
      </w:r>
      <w:r w:rsidRPr="005B17D3">
        <w:t xml:space="preserve"> within their own functional group</w:t>
      </w:r>
      <w:r w:rsidRPr="005B17D3">
        <w:fldChar w:fldCharType="begin"/>
      </w:r>
      <w:r w:rsidRPr="005B17D3">
        <w:instrText xml:space="preserve"> XE "Group:Worklist:functional" </w:instrText>
      </w:r>
      <w:r w:rsidRPr="005B17D3">
        <w:fldChar w:fldCharType="end"/>
      </w:r>
      <w:r w:rsidRPr="005B17D3">
        <w:t xml:space="preserve"> to themselves and/or Close</w:t>
      </w:r>
      <w:r w:rsidRPr="005B17D3">
        <w:fldChar w:fldCharType="begin"/>
      </w:r>
      <w:r w:rsidRPr="005B17D3">
        <w:instrText xml:space="preserve"> XE "Close:Work Item" </w:instrText>
      </w:r>
      <w:r w:rsidRPr="005B17D3">
        <w:fldChar w:fldCharType="end"/>
      </w:r>
      <w:r w:rsidRPr="005B17D3">
        <w:t xml:space="preserve"> </w:t>
      </w:r>
      <w:r w:rsidRPr="005B17D3">
        <w:rPr>
          <w:i/>
          <w:iCs/>
        </w:rPr>
        <w:t>Work</w:t>
      </w:r>
      <w:r w:rsidRPr="005B17D3">
        <w:rPr>
          <w:i/>
          <w:iCs/>
        </w:rPr>
        <w:fldChar w:fldCharType="begin"/>
      </w:r>
      <w:r w:rsidRPr="005B17D3">
        <w:instrText xml:space="preserve"> XE "</w:instrText>
      </w:r>
      <w:r w:rsidRPr="005B17D3">
        <w:rPr>
          <w:iCs/>
        </w:rPr>
        <w:instrText>Work:</w:instrText>
      </w:r>
      <w:r w:rsidRPr="005B17D3">
        <w:instrText xml:space="preserve">Items" </w:instrText>
      </w:r>
      <w:r w:rsidRPr="005B17D3">
        <w:rPr>
          <w:i/>
          <w:iCs/>
        </w:rPr>
        <w:fldChar w:fldCharType="end"/>
      </w:r>
      <w:r w:rsidRPr="005B17D3">
        <w:rPr>
          <w:i/>
          <w:iCs/>
        </w:rPr>
        <w:t xml:space="preserve"> Items</w:t>
      </w:r>
      <w:r w:rsidRPr="005B17D3">
        <w:t>.</w:t>
      </w:r>
    </w:p>
    <w:p w14:paraId="69409887" w14:textId="77777777" w:rsidR="00BE52CE" w:rsidRPr="005B17D3" w:rsidRDefault="00BE52CE" w:rsidP="00EF3896">
      <w:pPr>
        <w:pStyle w:val="Note"/>
        <w:numPr>
          <w:ilvl w:val="0"/>
          <w:numId w:val="49"/>
        </w:numPr>
        <w:shd w:val="clear" w:color="auto" w:fill="auto"/>
      </w:pPr>
      <w:r w:rsidRPr="005B17D3">
        <w:rPr>
          <w:b/>
        </w:rPr>
        <w:lastRenderedPageBreak/>
        <w:t>Note</w:t>
      </w:r>
      <w:r w:rsidRPr="005B17D3">
        <w:t xml:space="preserve">: If a user updates the </w:t>
      </w:r>
      <w:r w:rsidRPr="005B17D3">
        <w:rPr>
          <w:i/>
          <w:iCs/>
        </w:rPr>
        <w:t>Status</w:t>
      </w:r>
      <w:r w:rsidRPr="005B17D3">
        <w:t xml:space="preserve"> of or manually closes/resolves an </w:t>
      </w:r>
      <w:r w:rsidRPr="005B17D3">
        <w:rPr>
          <w:i/>
          <w:iCs/>
        </w:rPr>
        <w:t>Unassigned Work</w:t>
      </w:r>
      <w:r w:rsidRPr="005B17D3">
        <w:t xml:space="preserve"> </w:t>
      </w:r>
      <w:r w:rsidRPr="005B17D3">
        <w:rPr>
          <w:i/>
          <w:iCs/>
        </w:rPr>
        <w:t>Item</w:t>
      </w:r>
      <w:r w:rsidRPr="005B17D3">
        <w:t xml:space="preserve">, the system automatically assigns the selected </w:t>
      </w:r>
      <w:r w:rsidRPr="005B17D3">
        <w:rPr>
          <w:i/>
          <w:iCs/>
        </w:rPr>
        <w:t>Work Item</w:t>
      </w:r>
      <w:r w:rsidRPr="005B17D3">
        <w:t xml:space="preserve"> to that user.</w:t>
      </w:r>
    </w:p>
    <w:p w14:paraId="75533661" w14:textId="77777777" w:rsidR="003A19DA" w:rsidRPr="005B17D3" w:rsidRDefault="003A19DA" w:rsidP="00EF3896">
      <w:pPr>
        <w:pStyle w:val="BodyTextBullet2"/>
      </w:pPr>
    </w:p>
    <w:p w14:paraId="6E2853FF" w14:textId="2C1D264E" w:rsidR="00BE52CE" w:rsidRPr="005B17D3" w:rsidRDefault="00BE52CE" w:rsidP="00EF3896">
      <w:pPr>
        <w:pStyle w:val="BodyTextBullet2"/>
      </w:pPr>
      <w:r w:rsidRPr="005B17D3">
        <w:t xml:space="preserve">The </w:t>
      </w:r>
      <w:r w:rsidRPr="005B17D3">
        <w:rPr>
          <w:i/>
          <w:iCs/>
        </w:rPr>
        <w:fldChar w:fldCharType="begin"/>
      </w:r>
      <w:r w:rsidRPr="005B17D3">
        <w:instrText xml:space="preserve"> XE "</w:instrText>
      </w:r>
      <w:r w:rsidRPr="005B17D3">
        <w:rPr>
          <w:iCs/>
        </w:rPr>
        <w:instrText>Worklist:</w:instrText>
      </w:r>
      <w:r w:rsidRPr="005B17D3">
        <w:instrText xml:space="preserve">Open Work Items" </w:instrText>
      </w:r>
      <w:r w:rsidRPr="005B17D3">
        <w:rPr>
          <w:i/>
          <w:iCs/>
        </w:rPr>
        <w:fldChar w:fldCharType="end"/>
      </w:r>
      <w:r w:rsidRPr="005B17D3">
        <w:rPr>
          <w:i/>
          <w:iCs/>
        </w:rPr>
        <w:t>Open Work Items</w:t>
      </w:r>
      <w:r w:rsidRPr="005B17D3">
        <w:t xml:space="preserve"> worklist represents a portion (items) of a beneficiary's unresolved </w:t>
      </w:r>
      <w:r w:rsidRPr="005B17D3">
        <w:rPr>
          <w:i/>
          <w:iCs/>
        </w:rPr>
        <w:t>Work</w:t>
      </w:r>
      <w:r w:rsidRPr="005B17D3">
        <w:rPr>
          <w:i/>
          <w:iCs/>
        </w:rPr>
        <w:fldChar w:fldCharType="begin"/>
      </w:r>
      <w:r w:rsidRPr="005B17D3">
        <w:instrText xml:space="preserve"> XE "</w:instrText>
      </w:r>
      <w:r w:rsidRPr="005B17D3">
        <w:rPr>
          <w:iCs/>
        </w:rPr>
        <w:instrText>Worklist:</w:instrText>
      </w:r>
      <w:r w:rsidRPr="005B17D3">
        <w:instrText xml:space="preserve">Case" </w:instrText>
      </w:r>
      <w:r w:rsidRPr="005B17D3">
        <w:rPr>
          <w:i/>
          <w:iCs/>
        </w:rPr>
        <w:fldChar w:fldCharType="end"/>
      </w:r>
      <w:r w:rsidRPr="005B17D3">
        <w:rPr>
          <w:i/>
          <w:iCs/>
        </w:rPr>
        <w:t xml:space="preserve"> Case. </w:t>
      </w:r>
      <w:r w:rsidRPr="005B17D3">
        <w:t xml:space="preserve">ES will create a </w:t>
      </w:r>
      <w:r w:rsidRPr="005B17D3">
        <w:rPr>
          <w:i/>
          <w:iCs/>
        </w:rPr>
        <w:t>Work Item</w:t>
      </w:r>
      <w:r w:rsidRPr="005B17D3">
        <w:t xml:space="preserve"> for each Consistency Check</w:t>
      </w:r>
      <w:r w:rsidRPr="005B17D3">
        <w:fldChar w:fldCharType="begin"/>
      </w:r>
      <w:r w:rsidRPr="005B17D3">
        <w:instrText xml:space="preserve"> XE "Consistency Check:Work Items" </w:instrText>
      </w:r>
      <w:r w:rsidRPr="005B17D3">
        <w:fldChar w:fldCharType="end"/>
      </w:r>
      <w:r w:rsidRPr="005B17D3">
        <w:t xml:space="preserve"> (CC) error</w:t>
      </w:r>
      <w:r w:rsidRPr="005B17D3">
        <w:fldChar w:fldCharType="begin"/>
      </w:r>
      <w:r w:rsidRPr="005B17D3">
        <w:instrText xml:space="preserve"> XE "Error: Consistency Check" </w:instrText>
      </w:r>
      <w:r w:rsidRPr="005B17D3">
        <w:fldChar w:fldCharType="end"/>
      </w:r>
      <w:r w:rsidRPr="005B17D3">
        <w:t xml:space="preserve"> and/or Application Error</w:t>
      </w:r>
      <w:r w:rsidRPr="005B17D3">
        <w:fldChar w:fldCharType="begin"/>
      </w:r>
      <w:r w:rsidRPr="005B17D3">
        <w:instrText xml:space="preserve"> XE "Error:Application" </w:instrText>
      </w:r>
      <w:r w:rsidRPr="005B17D3">
        <w:fldChar w:fldCharType="end"/>
      </w:r>
      <w:r w:rsidRPr="005B17D3">
        <w:t xml:space="preserve"> (AE). Additionally</w:t>
      </w:r>
      <w:r w:rsidR="00AF1923" w:rsidRPr="005B17D3">
        <w:t>,</w:t>
      </w:r>
      <w:r w:rsidRPr="005B17D3">
        <w:t xml:space="preserve"> ES will create a </w:t>
      </w:r>
      <w:r w:rsidRPr="005B17D3">
        <w:rPr>
          <w:i/>
          <w:iCs/>
        </w:rPr>
        <w:t>Case</w:t>
      </w:r>
      <w:r w:rsidRPr="005B17D3">
        <w:t xml:space="preserve"> for a Veteran and will associate one or more </w:t>
      </w:r>
      <w:r w:rsidRPr="005B17D3">
        <w:rPr>
          <w:i/>
          <w:iCs/>
        </w:rPr>
        <w:t>Work</w:t>
      </w:r>
      <w:r w:rsidRPr="005B17D3">
        <w:rPr>
          <w:i/>
          <w:iCs/>
        </w:rPr>
        <w:fldChar w:fldCharType="begin"/>
      </w:r>
      <w:r w:rsidRPr="005B17D3">
        <w:instrText xml:space="preserve"> XE "</w:instrText>
      </w:r>
      <w:r w:rsidRPr="005B17D3">
        <w:rPr>
          <w:iCs/>
        </w:rPr>
        <w:instrText>Work:</w:instrText>
      </w:r>
      <w:r w:rsidRPr="005B17D3">
        <w:instrText xml:space="preserve">Items" </w:instrText>
      </w:r>
      <w:r w:rsidRPr="005B17D3">
        <w:rPr>
          <w:i/>
          <w:iCs/>
        </w:rPr>
        <w:fldChar w:fldCharType="end"/>
      </w:r>
      <w:r w:rsidRPr="005B17D3">
        <w:rPr>
          <w:i/>
          <w:iCs/>
        </w:rPr>
        <w:t xml:space="preserve"> Items</w:t>
      </w:r>
      <w:r w:rsidRPr="005B17D3">
        <w:t xml:space="preserve"> to the </w:t>
      </w:r>
      <w:r w:rsidRPr="005B17D3">
        <w:rPr>
          <w:i/>
          <w:iCs/>
        </w:rPr>
        <w:t>Case</w:t>
      </w:r>
      <w:r w:rsidRPr="005B17D3">
        <w:t xml:space="preserve">. In other words, while multiple items may exist for a Veteran, only one </w:t>
      </w:r>
      <w:r w:rsidRPr="005B17D3">
        <w:rPr>
          <w:i/>
          <w:iCs/>
        </w:rPr>
        <w:t>Case</w:t>
      </w:r>
      <w:r w:rsidRPr="005B17D3">
        <w:t xml:space="preserve"> exists for that particular Veteran. When all items for a </w:t>
      </w:r>
      <w:r w:rsidRPr="005B17D3">
        <w:rPr>
          <w:i/>
          <w:iCs/>
        </w:rPr>
        <w:t>Case</w:t>
      </w:r>
      <w:r w:rsidRPr="005B17D3">
        <w:t xml:space="preserve"> are resolved or closed, the </w:t>
      </w:r>
      <w:r w:rsidRPr="005B17D3">
        <w:rPr>
          <w:i/>
          <w:iCs/>
        </w:rPr>
        <w:t>Case</w:t>
      </w:r>
      <w:r w:rsidRPr="005B17D3">
        <w:t xml:space="preserve"> is also closed. </w:t>
      </w:r>
      <w:r w:rsidRPr="005B17D3">
        <w:rPr>
          <w:i/>
          <w:iCs/>
        </w:rPr>
        <w:t>Open Items</w:t>
      </w:r>
      <w:r w:rsidRPr="005B17D3">
        <w:t xml:space="preserve"> are unresolved.</w:t>
      </w:r>
    </w:p>
    <w:p w14:paraId="1C2B5F7D" w14:textId="77777777" w:rsidR="00BE52CE" w:rsidRPr="005B17D3" w:rsidRDefault="00BE52CE" w:rsidP="00EF3896">
      <w:pPr>
        <w:pStyle w:val="BodyTextBullet2"/>
      </w:pPr>
      <w:r w:rsidRPr="005B17D3">
        <w:t xml:space="preserve">The </w:t>
      </w:r>
      <w:r w:rsidRPr="005B17D3">
        <w:rPr>
          <w:i/>
        </w:rPr>
        <w:t xml:space="preserve">Items </w:t>
      </w:r>
      <w:r w:rsidRPr="005B17D3">
        <w:t>screens all use the same screen fields, except where indicated otherwise.</w:t>
      </w:r>
    </w:p>
    <w:p w14:paraId="507D6C16" w14:textId="77777777" w:rsidR="003A19DA" w:rsidRPr="005B17D3" w:rsidRDefault="003A19DA" w:rsidP="00EF3896">
      <w:pPr>
        <w:pStyle w:val="ScreenField"/>
      </w:pPr>
    </w:p>
    <w:p w14:paraId="46FB1002" w14:textId="3405759A" w:rsidR="00BE52CE" w:rsidRPr="005B17D3" w:rsidRDefault="00BE52CE" w:rsidP="00EF3896">
      <w:pPr>
        <w:pStyle w:val="ScreenField"/>
      </w:pPr>
      <w:r w:rsidRPr="005B17D3">
        <w:t>Assign Selected Items To (My Items screen only):</w:t>
      </w:r>
    </w:p>
    <w:p w14:paraId="28A1EF26" w14:textId="77777777" w:rsidR="00BE52CE" w:rsidRPr="005B17D3" w:rsidRDefault="00BE52CE" w:rsidP="00EF3896">
      <w:pPr>
        <w:pStyle w:val="ScreenFieldDesc"/>
      </w:pPr>
      <w:r w:rsidRPr="005B17D3">
        <w:t xml:space="preserve">The </w:t>
      </w:r>
      <w:r w:rsidRPr="005B17D3">
        <w:rPr>
          <w:i/>
        </w:rPr>
        <w:t>Assigned Selected Items To</w:t>
      </w:r>
      <w:r w:rsidRPr="005B17D3">
        <w:t xml:space="preserve"> option is only available to supervisors. The </w:t>
      </w:r>
      <w:r w:rsidRPr="005B17D3">
        <w:rPr>
          <w:i/>
        </w:rPr>
        <w:t>Assign Selected Items To</w:t>
      </w:r>
      <w:r w:rsidRPr="005B17D3">
        <w:t xml:space="preserve"> option allows the assigning and/or re-assigning of </w:t>
      </w:r>
      <w:r w:rsidRPr="005B17D3">
        <w:rPr>
          <w:i/>
          <w:iCs/>
        </w:rPr>
        <w:t>Work</w:t>
      </w:r>
      <w:r w:rsidRPr="005B17D3">
        <w:rPr>
          <w:i/>
          <w:iCs/>
        </w:rPr>
        <w:fldChar w:fldCharType="begin"/>
      </w:r>
      <w:r w:rsidRPr="005B17D3">
        <w:instrText xml:space="preserve"> XE "</w:instrText>
      </w:r>
      <w:r w:rsidRPr="005B17D3">
        <w:rPr>
          <w:iCs/>
        </w:rPr>
        <w:instrText>Work:</w:instrText>
      </w:r>
      <w:r w:rsidRPr="005B17D3">
        <w:instrText xml:space="preserve">Items" </w:instrText>
      </w:r>
      <w:r w:rsidRPr="005B17D3">
        <w:rPr>
          <w:i/>
          <w:iCs/>
        </w:rPr>
        <w:fldChar w:fldCharType="end"/>
      </w:r>
      <w:r w:rsidRPr="005B17D3">
        <w:rPr>
          <w:i/>
          <w:iCs/>
        </w:rPr>
        <w:t xml:space="preserve"> Items</w:t>
      </w:r>
      <w:r w:rsidRPr="005B17D3">
        <w:t xml:space="preserve"> to users within their own functional group</w:t>
      </w:r>
      <w:r w:rsidRPr="005B17D3">
        <w:fldChar w:fldCharType="begin"/>
      </w:r>
      <w:r w:rsidRPr="005B17D3">
        <w:instrText xml:space="preserve"> XE "Group:Worklist:functional" </w:instrText>
      </w:r>
      <w:r w:rsidRPr="005B17D3">
        <w:fldChar w:fldCharType="end"/>
      </w:r>
      <w:r w:rsidRPr="005B17D3">
        <w:t xml:space="preserve"> or to a supervisor within another functional group.</w:t>
      </w:r>
    </w:p>
    <w:p w14:paraId="362B09A1" w14:textId="77777777" w:rsidR="003A19DA" w:rsidRPr="005B17D3" w:rsidRDefault="003A19DA" w:rsidP="00EF3896">
      <w:pPr>
        <w:pStyle w:val="ScreenField"/>
        <w:rPr>
          <w:sz w:val="22"/>
          <w:szCs w:val="22"/>
        </w:rPr>
      </w:pPr>
    </w:p>
    <w:p w14:paraId="67605726" w14:textId="76A86B58" w:rsidR="00BE52CE" w:rsidRPr="005B17D3" w:rsidRDefault="00BE52CE" w:rsidP="00EF3896">
      <w:pPr>
        <w:pStyle w:val="ScreenField"/>
      </w:pPr>
      <w:r w:rsidRPr="005B17D3">
        <w:rPr>
          <w:sz w:val="22"/>
          <w:szCs w:val="22"/>
        </w:rPr>
        <w:t>U</w:t>
      </w:r>
      <w:r w:rsidRPr="005B17D3">
        <w:t>pdate Selected Items (My Items screen only):</w:t>
      </w:r>
    </w:p>
    <w:p w14:paraId="75FC3E8B" w14:textId="77777777" w:rsidR="00BE52CE" w:rsidRPr="005B17D3" w:rsidRDefault="00BE52CE" w:rsidP="00EF3896">
      <w:pPr>
        <w:pStyle w:val="ScreenFieldDesc"/>
      </w:pPr>
      <w:r w:rsidRPr="005B17D3">
        <w:t xml:space="preserve">Selecting </w:t>
      </w:r>
      <w:r w:rsidRPr="005B17D3">
        <w:rPr>
          <w:b/>
          <w:bCs/>
        </w:rPr>
        <w:t xml:space="preserve">Close Selected Items </w:t>
      </w:r>
      <w:r w:rsidRPr="005B17D3">
        <w:t>from the dropdown, a supervisor can close</w:t>
      </w:r>
      <w:r w:rsidRPr="005B17D3">
        <w:fldChar w:fldCharType="begin"/>
      </w:r>
      <w:r w:rsidRPr="005B17D3">
        <w:instrText xml:space="preserve"> XE "Close:Work Item" </w:instrText>
      </w:r>
      <w:r w:rsidRPr="005B17D3">
        <w:fldChar w:fldCharType="end"/>
      </w:r>
      <w:r w:rsidRPr="005B17D3">
        <w:t xml:space="preserve"> any </w:t>
      </w:r>
      <w:r w:rsidRPr="005B17D3">
        <w:rPr>
          <w:i/>
          <w:iCs/>
        </w:rPr>
        <w:t>Work Item</w:t>
      </w:r>
      <w:r w:rsidRPr="005B17D3">
        <w:t xml:space="preserve"> at any time.</w:t>
      </w:r>
    </w:p>
    <w:p w14:paraId="68F8505B" w14:textId="77777777" w:rsidR="00BE52CE" w:rsidRPr="005B17D3" w:rsidRDefault="00BE52CE" w:rsidP="001470FA">
      <w:pPr>
        <w:pStyle w:val="ListBull2"/>
        <w:numPr>
          <w:ilvl w:val="0"/>
          <w:numId w:val="489"/>
        </w:numPr>
      </w:pPr>
      <w:r w:rsidRPr="005B17D3">
        <w:t>A LAS</w:t>
      </w:r>
      <w:bookmarkStart w:id="231" w:name="OLE_LINK63"/>
      <w:bookmarkStart w:id="232" w:name="OLE_LINK64"/>
      <w:r w:rsidRPr="005B17D3">
        <w:fldChar w:fldCharType="begin"/>
      </w:r>
      <w:r w:rsidRPr="005B17D3">
        <w:instrText xml:space="preserve"> XE "LAS:closing Work Item" </w:instrText>
      </w:r>
      <w:r w:rsidRPr="005B17D3">
        <w:fldChar w:fldCharType="end"/>
      </w:r>
      <w:bookmarkEnd w:id="231"/>
      <w:bookmarkEnd w:id="232"/>
      <w:r w:rsidRPr="005B17D3">
        <w:t xml:space="preserve"> or </w:t>
      </w:r>
      <w:r w:rsidRPr="005B17D3">
        <w:rPr>
          <w:rStyle w:val="Text-onlypopuphotspot"/>
          <w:sz w:val="22"/>
          <w:szCs w:val="22"/>
        </w:rPr>
        <w:t>DQ</w:t>
      </w:r>
      <w:r w:rsidRPr="005B17D3">
        <w:rPr>
          <w:rStyle w:val="Text-onlypopuphotspot"/>
          <w:sz w:val="22"/>
          <w:szCs w:val="22"/>
        </w:rPr>
        <w:fldChar w:fldCharType="begin"/>
      </w:r>
      <w:r w:rsidRPr="005B17D3">
        <w:instrText xml:space="preserve"> XE "DQ: Worklist:analyst" </w:instrText>
      </w:r>
      <w:r w:rsidRPr="005B17D3">
        <w:rPr>
          <w:rStyle w:val="Text-onlypopuphotspot"/>
          <w:sz w:val="22"/>
          <w:szCs w:val="22"/>
        </w:rPr>
        <w:fldChar w:fldCharType="end"/>
      </w:r>
      <w:r w:rsidRPr="005B17D3">
        <w:t xml:space="preserve"> analyst can only close </w:t>
      </w:r>
      <w:r w:rsidRPr="005B17D3">
        <w:rPr>
          <w:i/>
          <w:iCs/>
        </w:rPr>
        <w:t>Work</w:t>
      </w:r>
      <w:r w:rsidRPr="005B17D3">
        <w:rPr>
          <w:i/>
          <w:iCs/>
        </w:rPr>
        <w:fldChar w:fldCharType="begin"/>
      </w:r>
      <w:r w:rsidRPr="005B17D3">
        <w:instrText xml:space="preserve"> XE "</w:instrText>
      </w:r>
      <w:r w:rsidRPr="005B17D3">
        <w:rPr>
          <w:iCs/>
        </w:rPr>
        <w:instrText>Work:</w:instrText>
      </w:r>
      <w:r w:rsidRPr="005B17D3">
        <w:instrText xml:space="preserve">Items" </w:instrText>
      </w:r>
      <w:r w:rsidRPr="005B17D3">
        <w:rPr>
          <w:i/>
          <w:iCs/>
        </w:rPr>
        <w:fldChar w:fldCharType="end"/>
      </w:r>
      <w:r w:rsidRPr="005B17D3">
        <w:rPr>
          <w:i/>
          <w:iCs/>
        </w:rPr>
        <w:t xml:space="preserve"> Items</w:t>
      </w:r>
      <w:r w:rsidRPr="005B17D3">
        <w:t xml:space="preserve"> that are assigned</w:t>
      </w:r>
      <w:r w:rsidRPr="005B17D3">
        <w:fldChar w:fldCharType="begin"/>
      </w:r>
      <w:r w:rsidRPr="005B17D3">
        <w:instrText xml:space="preserve"> XE "</w:instrText>
      </w:r>
      <w:r w:rsidRPr="005B17D3">
        <w:rPr>
          <w:rFonts w:cs="Arial"/>
          <w:iCs/>
        </w:rPr>
        <w:instrText>Assigned</w:instrText>
      </w:r>
      <w:r w:rsidRPr="005B17D3">
        <w:instrText xml:space="preserve">" </w:instrText>
      </w:r>
      <w:r w:rsidRPr="005B17D3">
        <w:fldChar w:fldCharType="end"/>
      </w:r>
      <w:r w:rsidRPr="005B17D3">
        <w:t xml:space="preserve"> to them or an </w:t>
      </w:r>
      <w:r w:rsidRPr="005B17D3">
        <w:rPr>
          <w:i/>
          <w:iCs/>
        </w:rPr>
        <w:t>Item</w:t>
      </w:r>
      <w:r w:rsidRPr="005B17D3">
        <w:t xml:space="preserve"> that is unassigned.</w:t>
      </w:r>
    </w:p>
    <w:p w14:paraId="192FA8A0" w14:textId="1F9509FD" w:rsidR="00BE52CE" w:rsidRPr="005B17D3" w:rsidRDefault="00BE52CE" w:rsidP="001470FA">
      <w:pPr>
        <w:pStyle w:val="ListBull2"/>
        <w:numPr>
          <w:ilvl w:val="0"/>
          <w:numId w:val="489"/>
        </w:numPr>
        <w:rPr>
          <w:i/>
        </w:rPr>
      </w:pPr>
      <w:r w:rsidRPr="005B17D3">
        <w:t xml:space="preserve">Selecting </w:t>
      </w:r>
      <w:r w:rsidRPr="005B17D3">
        <w:rPr>
          <w:b/>
          <w:bCs/>
        </w:rPr>
        <w:t>Assign Selected Items to Me</w:t>
      </w:r>
      <w:r w:rsidRPr="005B17D3">
        <w:t xml:space="preserve"> from the dropdown on the </w:t>
      </w:r>
      <w:r w:rsidRPr="005B17D3">
        <w:rPr>
          <w:i/>
          <w:iCs/>
        </w:rPr>
        <w:t>Unassigned Items</w:t>
      </w:r>
      <w:r w:rsidRPr="005B17D3">
        <w:t xml:space="preserve"> or </w:t>
      </w:r>
      <w:r w:rsidRPr="005B17D3">
        <w:rPr>
          <w:i/>
          <w:iCs/>
        </w:rPr>
        <w:t>Assigned Items</w:t>
      </w:r>
      <w:r w:rsidRPr="005B17D3">
        <w:t xml:space="preserve"> pages, a LAS or DQ analyst can also assign Work Items to themselves by Case, (VPID). </w:t>
      </w:r>
      <w:r w:rsidRPr="005B17D3">
        <w:rPr>
          <w:i/>
        </w:rPr>
        <w:t xml:space="preserve"> Case (VPID)</w:t>
      </w:r>
      <w:r w:rsidRPr="005B17D3">
        <w:t xml:space="preserve"> is the </w:t>
      </w:r>
      <w:r w:rsidR="006204FA" w:rsidRPr="005B17D3">
        <w:t>Veterans</w:t>
      </w:r>
      <w:r w:rsidRPr="005B17D3">
        <w:t xml:space="preserve"> VPID for whom the Work</w:t>
      </w:r>
      <w:r w:rsidRPr="005B17D3">
        <w:fldChar w:fldCharType="begin"/>
      </w:r>
      <w:r w:rsidRPr="005B17D3">
        <w:instrText xml:space="preserve"> XE "Worklist:Case" </w:instrText>
      </w:r>
      <w:r w:rsidRPr="005B17D3">
        <w:fldChar w:fldCharType="end"/>
      </w:r>
      <w:r w:rsidRPr="005B17D3">
        <w:t xml:space="preserve"> </w:t>
      </w:r>
      <w:r w:rsidRPr="005B17D3">
        <w:rPr>
          <w:i/>
        </w:rPr>
        <w:t>Case</w:t>
      </w:r>
      <w:r w:rsidRPr="005B17D3">
        <w:t xml:space="preserve"> has been created. Clicking the </w:t>
      </w:r>
      <w:r w:rsidRPr="005B17D3">
        <w:rPr>
          <w:i/>
        </w:rPr>
        <w:t>Case (VPID)</w:t>
      </w:r>
      <w:r w:rsidRPr="005B17D3">
        <w:t xml:space="preserve"> link takes the user</w:t>
      </w:r>
      <w:r w:rsidRPr="005B17D3">
        <w:fldChar w:fldCharType="begin"/>
      </w:r>
      <w:r w:rsidRPr="005B17D3">
        <w:instrText xml:space="preserve"> XE "User" </w:instrText>
      </w:r>
      <w:r w:rsidRPr="005B17D3">
        <w:fldChar w:fldCharType="end"/>
      </w:r>
      <w:r w:rsidRPr="005B17D3">
        <w:t xml:space="preserve"> to the </w:t>
      </w:r>
      <w:r w:rsidRPr="005B17D3">
        <w:rPr>
          <w:rStyle w:val="Hyperlink"/>
          <w:b/>
          <w:color w:val="auto"/>
          <w:u w:val="none"/>
        </w:rPr>
        <w:t>Veteran Overview</w:t>
      </w:r>
      <w:r w:rsidRPr="005B17D3">
        <w:t xml:space="preserve"> screen from where the user can see an overall view of data for the patient.</w:t>
      </w:r>
    </w:p>
    <w:p w14:paraId="60E47497" w14:textId="77777777" w:rsidR="003A19DA" w:rsidRPr="005B17D3" w:rsidRDefault="003A19DA" w:rsidP="00EF3896">
      <w:pPr>
        <w:pStyle w:val="ScreenField"/>
      </w:pPr>
    </w:p>
    <w:p w14:paraId="5464B560" w14:textId="145A2259" w:rsidR="00BE52CE" w:rsidRPr="005B17D3" w:rsidRDefault="00BE52CE" w:rsidP="00EF3896">
      <w:pPr>
        <w:pStyle w:val="ScreenField"/>
      </w:pPr>
      <w:r w:rsidRPr="005B17D3">
        <w:t>Item Number</w:t>
      </w:r>
    </w:p>
    <w:p w14:paraId="368F0702" w14:textId="77777777" w:rsidR="00BE52CE" w:rsidRPr="005B17D3" w:rsidRDefault="00BE52CE" w:rsidP="00EF3896">
      <w:pPr>
        <w:pStyle w:val="ScreenFieldDesc"/>
      </w:pPr>
      <w:r w:rsidRPr="005B17D3">
        <w:rPr>
          <w:i/>
        </w:rPr>
        <w:t>Item Number</w:t>
      </w:r>
      <w:r w:rsidRPr="005B17D3">
        <w:t xml:space="preserve"> is a unique number for the item assigned</w:t>
      </w:r>
      <w:r w:rsidRPr="005B17D3">
        <w:fldChar w:fldCharType="begin"/>
      </w:r>
      <w:r w:rsidRPr="005B17D3">
        <w:instrText xml:space="preserve"> XE "</w:instrText>
      </w:r>
      <w:r w:rsidRPr="005B17D3">
        <w:rPr>
          <w:rFonts w:cs="Arial"/>
        </w:rPr>
        <w:instrText>Assigned</w:instrText>
      </w:r>
      <w:r w:rsidRPr="005B17D3">
        <w:instrText xml:space="preserve">" </w:instrText>
      </w:r>
      <w:r w:rsidRPr="005B17D3">
        <w:fldChar w:fldCharType="end"/>
      </w:r>
      <w:r w:rsidRPr="005B17D3">
        <w:t xml:space="preserve"> by the system. Clicking the</w:t>
      </w:r>
      <w:r w:rsidRPr="005B17D3">
        <w:rPr>
          <w:b/>
        </w:rPr>
        <w:t xml:space="preserve"> Item Number </w:t>
      </w:r>
      <w:r w:rsidRPr="005B17D3">
        <w:t xml:space="preserve">link takes the user to the </w:t>
      </w:r>
      <w:r w:rsidRPr="005B17D3">
        <w:rPr>
          <w:rStyle w:val="Hyperlink"/>
          <w:b/>
          <w:iCs/>
          <w:color w:val="auto"/>
          <w:u w:val="none"/>
        </w:rPr>
        <w:t>Update Assignment, Status, Comments</w:t>
      </w:r>
      <w:r w:rsidRPr="005B17D3">
        <w:rPr>
          <w:rStyle w:val="Hyperlink"/>
          <w:b/>
          <w:iCs/>
          <w:color w:val="auto"/>
          <w:u w:val="none"/>
        </w:rPr>
        <w:fldChar w:fldCharType="begin"/>
      </w:r>
      <w:r w:rsidRPr="005B17D3">
        <w:rPr>
          <w:b/>
        </w:rPr>
        <w:instrText xml:space="preserve"> XE "</w:instrText>
      </w:r>
      <w:r w:rsidRPr="005B17D3">
        <w:rPr>
          <w:rStyle w:val="Hyperlink"/>
          <w:b/>
          <w:color w:val="auto"/>
          <w:u w:val="none"/>
        </w:rPr>
        <w:instrText>Comments:Update Assignment, Status</w:instrText>
      </w:r>
      <w:r w:rsidRPr="005B17D3">
        <w:rPr>
          <w:b/>
        </w:rPr>
        <w:instrText xml:space="preserve">" </w:instrText>
      </w:r>
      <w:r w:rsidRPr="005B17D3">
        <w:rPr>
          <w:rStyle w:val="Hyperlink"/>
          <w:b/>
          <w:iCs/>
          <w:color w:val="auto"/>
          <w:u w:val="none"/>
        </w:rPr>
        <w:fldChar w:fldCharType="end"/>
      </w:r>
      <w:r w:rsidRPr="005B17D3">
        <w:t xml:space="preserve"> screen.</w:t>
      </w:r>
    </w:p>
    <w:p w14:paraId="7B567B99" w14:textId="77777777" w:rsidR="003A19DA" w:rsidRPr="005B17D3" w:rsidRDefault="003A19DA" w:rsidP="00EF3896">
      <w:pPr>
        <w:pStyle w:val="ScreenField"/>
      </w:pPr>
    </w:p>
    <w:p w14:paraId="280C971E" w14:textId="3C96AC22" w:rsidR="00BE52CE" w:rsidRPr="005B17D3" w:rsidRDefault="00BE52CE" w:rsidP="00EF3896">
      <w:pPr>
        <w:pStyle w:val="ScreenField"/>
      </w:pPr>
      <w:r w:rsidRPr="005B17D3">
        <w:t>Item Type</w:t>
      </w:r>
    </w:p>
    <w:p w14:paraId="060E2701" w14:textId="77777777" w:rsidR="00BE52CE" w:rsidRPr="005B17D3" w:rsidRDefault="00BE52CE" w:rsidP="00EF3896">
      <w:pPr>
        <w:pStyle w:val="ScreenFieldDesc"/>
      </w:pPr>
      <w:r w:rsidRPr="005B17D3">
        <w:rPr>
          <w:i/>
        </w:rPr>
        <w:t>Item Types</w:t>
      </w:r>
      <w:r w:rsidRPr="005B17D3">
        <w:t xml:space="preserve"> are the codes (types) that indicate specific subsets of worklist categories.</w:t>
      </w:r>
    </w:p>
    <w:p w14:paraId="42D648DA" w14:textId="77777777" w:rsidR="003A19DA" w:rsidRPr="005B17D3" w:rsidRDefault="003A19DA" w:rsidP="00EF3896">
      <w:pPr>
        <w:pStyle w:val="ScreenFieldDesc"/>
        <w:rPr>
          <w:b/>
        </w:rPr>
      </w:pPr>
    </w:p>
    <w:p w14:paraId="67FB0151" w14:textId="3FD0A853" w:rsidR="00BE52CE" w:rsidRPr="005B17D3" w:rsidRDefault="00BE52CE" w:rsidP="00EF3896">
      <w:pPr>
        <w:pStyle w:val="ScreenFieldDesc"/>
        <w:rPr>
          <w:b/>
        </w:rPr>
      </w:pPr>
      <w:r w:rsidRPr="005B17D3">
        <w:rPr>
          <w:b/>
        </w:rPr>
        <w:t>Work Item</w:t>
      </w:r>
      <w:r w:rsidRPr="005B17D3">
        <w:rPr>
          <w:b/>
        </w:rPr>
        <w:fldChar w:fldCharType="begin"/>
      </w:r>
      <w:r w:rsidRPr="005B17D3">
        <w:rPr>
          <w:b/>
        </w:rPr>
        <w:instrText xml:space="preserve"> XE "Case:Types" </w:instrText>
      </w:r>
      <w:r w:rsidRPr="005B17D3">
        <w:rPr>
          <w:b/>
        </w:rPr>
        <w:fldChar w:fldCharType="end"/>
      </w:r>
      <w:r w:rsidRPr="005B17D3">
        <w:rPr>
          <w:b/>
        </w:rPr>
        <w:t xml:space="preserve"> Types:</w:t>
      </w:r>
    </w:p>
    <w:p w14:paraId="236E63DC" w14:textId="77777777" w:rsidR="00BE52CE" w:rsidRPr="005B17D3" w:rsidRDefault="00BE52CE" w:rsidP="00884662">
      <w:pPr>
        <w:pStyle w:val="ListBull2"/>
        <w:numPr>
          <w:ilvl w:val="0"/>
          <w:numId w:val="299"/>
        </w:numPr>
      </w:pPr>
      <w:r w:rsidRPr="005B17D3">
        <w:t>Application Exception</w:t>
      </w:r>
    </w:p>
    <w:p w14:paraId="5CF9A3D2" w14:textId="77777777" w:rsidR="00BE52CE" w:rsidRPr="005B17D3" w:rsidRDefault="00BE52CE" w:rsidP="00884662">
      <w:pPr>
        <w:pStyle w:val="ListBull2"/>
        <w:numPr>
          <w:ilvl w:val="0"/>
          <w:numId w:val="299"/>
        </w:numPr>
      </w:pPr>
      <w:r w:rsidRPr="005B17D3">
        <w:t>Consistency Check</w:t>
      </w:r>
      <w:r w:rsidRPr="005B17D3">
        <w:fldChar w:fldCharType="begin"/>
      </w:r>
      <w:r w:rsidRPr="005B17D3">
        <w:instrText xml:space="preserve"> XE "Consistency Check:Case Types" </w:instrText>
      </w:r>
      <w:r w:rsidRPr="005B17D3">
        <w:fldChar w:fldCharType="end"/>
      </w:r>
    </w:p>
    <w:p w14:paraId="700E9244" w14:textId="77777777" w:rsidR="00BE52CE" w:rsidRPr="005B17D3" w:rsidRDefault="00BE52CE" w:rsidP="00884662">
      <w:pPr>
        <w:pStyle w:val="ListBull2"/>
        <w:numPr>
          <w:ilvl w:val="0"/>
          <w:numId w:val="299"/>
        </w:numPr>
      </w:pPr>
      <w:r w:rsidRPr="005B17D3">
        <w:t>Demographics</w:t>
      </w:r>
      <w:r w:rsidRPr="005B17D3">
        <w:fldChar w:fldCharType="begin"/>
      </w:r>
      <w:r w:rsidRPr="005B17D3">
        <w:instrText xml:space="preserve"> XE "Demographics" </w:instrText>
      </w:r>
      <w:r w:rsidRPr="005B17D3">
        <w:fldChar w:fldCharType="end"/>
      </w:r>
      <w:r w:rsidRPr="005B17D3">
        <w:t>, including preferred facility</w:t>
      </w:r>
      <w:r w:rsidRPr="005B17D3">
        <w:fldChar w:fldCharType="begin"/>
      </w:r>
      <w:r w:rsidRPr="005B17D3">
        <w:instrText xml:space="preserve"> XE "Facility:preferred" </w:instrText>
      </w:r>
      <w:r w:rsidRPr="005B17D3">
        <w:fldChar w:fldCharType="end"/>
      </w:r>
    </w:p>
    <w:p w14:paraId="7A0E38E1" w14:textId="77777777" w:rsidR="00BE52CE" w:rsidRPr="005B17D3" w:rsidRDefault="00BE52CE" w:rsidP="00884662">
      <w:pPr>
        <w:pStyle w:val="ListBull2"/>
        <w:numPr>
          <w:ilvl w:val="0"/>
          <w:numId w:val="299"/>
        </w:numPr>
      </w:pPr>
      <w:r w:rsidRPr="005B17D3">
        <w:t>Duplicate Records</w:t>
      </w:r>
      <w:r w:rsidRPr="005B17D3">
        <w:fldChar w:fldCharType="begin"/>
      </w:r>
      <w:r w:rsidRPr="005B17D3">
        <w:instrText xml:space="preserve"> XE "Records:Worklists:Duplicate" </w:instrText>
      </w:r>
      <w:r w:rsidRPr="005B17D3">
        <w:fldChar w:fldCharType="end"/>
      </w:r>
      <w:r w:rsidRPr="005B17D3">
        <w:t xml:space="preserve"> (beneficiary, spouse</w:t>
      </w:r>
      <w:r w:rsidRPr="005B17D3">
        <w:fldChar w:fldCharType="begin"/>
      </w:r>
      <w:r w:rsidRPr="005B17D3">
        <w:instrText xml:space="preserve"> XE "Spouse" </w:instrText>
      </w:r>
      <w:r w:rsidRPr="005B17D3">
        <w:fldChar w:fldCharType="end"/>
      </w:r>
      <w:r w:rsidRPr="005B17D3">
        <w:t xml:space="preserve"> and dependents)</w:t>
      </w:r>
    </w:p>
    <w:p w14:paraId="0EA90B73" w14:textId="77777777" w:rsidR="00BE52CE" w:rsidRPr="005B17D3" w:rsidRDefault="00BE52CE" w:rsidP="00884662">
      <w:pPr>
        <w:pStyle w:val="ListBull2"/>
        <w:numPr>
          <w:ilvl w:val="0"/>
          <w:numId w:val="299"/>
        </w:numPr>
      </w:pPr>
      <w:r w:rsidRPr="005B17D3">
        <w:t>Enter/Edit Enrollment</w:t>
      </w:r>
      <w:r w:rsidRPr="005B17D3">
        <w:fldChar w:fldCharType="begin"/>
      </w:r>
      <w:r w:rsidRPr="005B17D3">
        <w:instrText xml:space="preserve"> XE "Enrollment:Application Date" </w:instrText>
      </w:r>
      <w:r w:rsidRPr="005B17D3">
        <w:fldChar w:fldCharType="end"/>
      </w:r>
      <w:r w:rsidRPr="005B17D3">
        <w:t xml:space="preserve"> Application Date</w:t>
      </w:r>
      <w:r w:rsidRPr="005B17D3">
        <w:fldChar w:fldCharType="begin"/>
      </w:r>
      <w:r w:rsidRPr="005B17D3">
        <w:instrText xml:space="preserve"> XE "Date:Enrollment Application" </w:instrText>
      </w:r>
      <w:r w:rsidRPr="005B17D3">
        <w:fldChar w:fldCharType="end"/>
      </w:r>
      <w:r w:rsidRPr="005B17D3">
        <w:fldChar w:fldCharType="begin"/>
      </w:r>
      <w:r w:rsidRPr="005B17D3">
        <w:instrText xml:space="preserve"> XE "Application Date" </w:instrText>
      </w:r>
      <w:r w:rsidRPr="005B17D3">
        <w:fldChar w:fldCharType="end"/>
      </w:r>
    </w:p>
    <w:p w14:paraId="0628EA10" w14:textId="77777777" w:rsidR="00BE52CE" w:rsidRPr="005B17D3" w:rsidRDefault="00BE52CE" w:rsidP="00884662">
      <w:pPr>
        <w:pStyle w:val="ListBull2"/>
        <w:numPr>
          <w:ilvl w:val="0"/>
          <w:numId w:val="299"/>
        </w:numPr>
      </w:pPr>
      <w:r w:rsidRPr="005B17D3">
        <w:t>Eligibility</w:t>
      </w:r>
      <w:r w:rsidRPr="005B17D3">
        <w:fldChar w:fldCharType="begin"/>
      </w:r>
      <w:r w:rsidRPr="005B17D3">
        <w:instrText xml:space="preserve"> XE "Eligibility:Update" </w:instrText>
      </w:r>
      <w:r w:rsidRPr="005B17D3">
        <w:fldChar w:fldCharType="end"/>
      </w:r>
      <w:r w:rsidRPr="005B17D3">
        <w:t xml:space="preserve"> Update</w:t>
      </w:r>
    </w:p>
    <w:p w14:paraId="6AA80C86" w14:textId="77777777" w:rsidR="00BE52CE" w:rsidRPr="005B17D3" w:rsidRDefault="00BE52CE" w:rsidP="00884662">
      <w:pPr>
        <w:pStyle w:val="ListBull2"/>
        <w:numPr>
          <w:ilvl w:val="0"/>
          <w:numId w:val="299"/>
        </w:numPr>
      </w:pPr>
      <w:r w:rsidRPr="005B17D3">
        <w:t xml:space="preserve">Enrollment </w:t>
      </w:r>
      <w:r w:rsidRPr="005B17D3">
        <w:fldChar w:fldCharType="begin"/>
      </w:r>
      <w:r w:rsidRPr="005B17D3">
        <w:instrText xml:space="preserve"> XE "Enrollment:Override (EGT)" </w:instrText>
      </w:r>
      <w:r w:rsidRPr="005B17D3">
        <w:fldChar w:fldCharType="end"/>
      </w:r>
      <w:r w:rsidRPr="005B17D3">
        <w:t>Override (EGT</w:t>
      </w:r>
      <w:r w:rsidRPr="005B17D3">
        <w:fldChar w:fldCharType="begin"/>
      </w:r>
      <w:r w:rsidRPr="005B17D3">
        <w:instrText xml:space="preserve"> XE "EGT:Override" </w:instrText>
      </w:r>
      <w:r w:rsidRPr="005B17D3">
        <w:fldChar w:fldCharType="end"/>
      </w:r>
      <w:r w:rsidRPr="005B17D3">
        <w:t xml:space="preserve"> Override)</w:t>
      </w:r>
    </w:p>
    <w:p w14:paraId="4BF57108" w14:textId="77777777" w:rsidR="00BE52CE" w:rsidRPr="005B17D3" w:rsidRDefault="00BE52CE" w:rsidP="00884662">
      <w:pPr>
        <w:pStyle w:val="ListBull2"/>
        <w:numPr>
          <w:ilvl w:val="0"/>
          <w:numId w:val="299"/>
        </w:numPr>
      </w:pPr>
      <w:r w:rsidRPr="005B17D3">
        <w:t xml:space="preserve">Enrollment </w:t>
      </w:r>
      <w:r w:rsidRPr="005B17D3">
        <w:fldChar w:fldCharType="begin"/>
      </w:r>
      <w:r w:rsidRPr="005B17D3">
        <w:instrText xml:space="preserve"> XE "Enrollment:Update (Cancel/Decline)" </w:instrText>
      </w:r>
      <w:r w:rsidRPr="005B17D3">
        <w:fldChar w:fldCharType="end"/>
      </w:r>
      <w:r w:rsidRPr="005B17D3">
        <w:t>Update (Cancel/Decline)</w:t>
      </w:r>
    </w:p>
    <w:p w14:paraId="21FE1F84" w14:textId="77777777" w:rsidR="00BE52CE" w:rsidRPr="005B17D3" w:rsidRDefault="00BE52CE" w:rsidP="00884662">
      <w:pPr>
        <w:pStyle w:val="ListBull2"/>
        <w:numPr>
          <w:ilvl w:val="0"/>
          <w:numId w:val="299"/>
        </w:numPr>
      </w:pPr>
      <w:r w:rsidRPr="005B17D3">
        <w:t>Financial</w:t>
      </w:r>
      <w:r w:rsidRPr="005B17D3">
        <w:fldChar w:fldCharType="begin"/>
      </w:r>
      <w:r w:rsidRPr="005B17D3">
        <w:instrText xml:space="preserve"> XE "Financial:Assessment Editing" </w:instrText>
      </w:r>
      <w:r w:rsidRPr="005B17D3">
        <w:fldChar w:fldCharType="end"/>
      </w:r>
      <w:r w:rsidRPr="005B17D3">
        <w:t xml:space="preserve"> Assessment Editing</w:t>
      </w:r>
    </w:p>
    <w:p w14:paraId="2D0BDC1A" w14:textId="77777777" w:rsidR="00BE52CE" w:rsidRPr="005B17D3" w:rsidRDefault="00BE52CE" w:rsidP="00884662">
      <w:pPr>
        <w:pStyle w:val="ListBull2"/>
        <w:numPr>
          <w:ilvl w:val="0"/>
          <w:numId w:val="299"/>
        </w:numPr>
      </w:pPr>
      <w:r w:rsidRPr="005B17D3">
        <w:t>Military</w:t>
      </w:r>
      <w:r w:rsidRPr="005B17D3">
        <w:fldChar w:fldCharType="begin"/>
      </w:r>
      <w:r w:rsidRPr="005B17D3">
        <w:instrText xml:space="preserve"> XE "Military:Service Data" </w:instrText>
      </w:r>
      <w:r w:rsidRPr="005B17D3">
        <w:fldChar w:fldCharType="end"/>
      </w:r>
      <w:r w:rsidRPr="005B17D3">
        <w:t xml:space="preserve"> Service Data</w:t>
      </w:r>
    </w:p>
    <w:p w14:paraId="3B07A06C" w14:textId="77777777" w:rsidR="00BE52CE" w:rsidRPr="005B17D3" w:rsidRDefault="00BE52CE" w:rsidP="00884662">
      <w:pPr>
        <w:pStyle w:val="ListBull2"/>
        <w:numPr>
          <w:ilvl w:val="0"/>
          <w:numId w:val="299"/>
        </w:numPr>
      </w:pPr>
      <w:r w:rsidRPr="005B17D3">
        <w:t>Purple Heart</w:t>
      </w:r>
    </w:p>
    <w:p w14:paraId="2EA213F2" w14:textId="77777777" w:rsidR="00BE52CE" w:rsidRPr="005B17D3" w:rsidRDefault="00BE52CE" w:rsidP="00884662">
      <w:pPr>
        <w:pStyle w:val="ListBull2"/>
        <w:numPr>
          <w:ilvl w:val="0"/>
          <w:numId w:val="299"/>
        </w:numPr>
      </w:pPr>
      <w:r w:rsidRPr="005B17D3">
        <w:t>Review File</w:t>
      </w:r>
      <w:r w:rsidRPr="005B17D3">
        <w:fldChar w:fldCharType="begin"/>
      </w:r>
      <w:r w:rsidRPr="005B17D3">
        <w:instrText xml:space="preserve"> XE "File:Review" </w:instrText>
      </w:r>
      <w:r w:rsidRPr="005B17D3">
        <w:fldChar w:fldCharType="end"/>
      </w:r>
    </w:p>
    <w:p w14:paraId="1AE3F40C" w14:textId="77777777" w:rsidR="00BE52CE" w:rsidRPr="005B17D3" w:rsidRDefault="00BE52CE" w:rsidP="00EF3896">
      <w:pPr>
        <w:pStyle w:val="ScreenField"/>
      </w:pPr>
    </w:p>
    <w:p w14:paraId="36162EA0" w14:textId="77777777" w:rsidR="00BE52CE" w:rsidRPr="005B17D3" w:rsidRDefault="00BE52CE" w:rsidP="00EF3896">
      <w:pPr>
        <w:pStyle w:val="ScreenField"/>
      </w:pPr>
      <w:r w:rsidRPr="005B17D3">
        <w:t>Create Date</w:t>
      </w:r>
      <w:r w:rsidRPr="005B17D3">
        <w:fldChar w:fldCharType="begin"/>
      </w:r>
      <w:r w:rsidRPr="005B17D3">
        <w:instrText xml:space="preserve"> XE "Date:Create" </w:instrText>
      </w:r>
      <w:r w:rsidRPr="005B17D3">
        <w:fldChar w:fldCharType="end"/>
      </w:r>
    </w:p>
    <w:p w14:paraId="0C0787CB" w14:textId="77777777" w:rsidR="00BE52CE" w:rsidRPr="005B17D3" w:rsidRDefault="00BE52CE" w:rsidP="00EF3896">
      <w:pPr>
        <w:pStyle w:val="ScreenFieldDesc"/>
      </w:pPr>
      <w:r w:rsidRPr="005B17D3">
        <w:t> </w:t>
      </w:r>
      <w:r w:rsidRPr="005B17D3">
        <w:rPr>
          <w:i/>
        </w:rPr>
        <w:t>Create Date</w:t>
      </w:r>
      <w:r w:rsidRPr="005B17D3">
        <w:t xml:space="preserve"> is the date on which the </w:t>
      </w:r>
      <w:r w:rsidRPr="005B17D3">
        <w:rPr>
          <w:i/>
        </w:rPr>
        <w:t>Work Item</w:t>
      </w:r>
      <w:r w:rsidRPr="005B17D3">
        <w:t xml:space="preserve"> was created by ES.</w:t>
      </w:r>
    </w:p>
    <w:p w14:paraId="1F96FCA5" w14:textId="77777777" w:rsidR="003A19DA" w:rsidRPr="005B17D3" w:rsidRDefault="003A19DA" w:rsidP="00EF3896">
      <w:pPr>
        <w:pStyle w:val="ScreenField"/>
      </w:pPr>
    </w:p>
    <w:p w14:paraId="17F13E28" w14:textId="31B59EB9" w:rsidR="00BE52CE" w:rsidRPr="005B17D3" w:rsidRDefault="00BE52CE" w:rsidP="00EF3896">
      <w:pPr>
        <w:pStyle w:val="ScreenField"/>
      </w:pPr>
      <w:r w:rsidRPr="005B17D3">
        <w:t>Assigned</w:t>
      </w:r>
      <w:r w:rsidRPr="005B17D3">
        <w:fldChar w:fldCharType="begin"/>
      </w:r>
      <w:r w:rsidRPr="005B17D3">
        <w:instrText xml:space="preserve"> XE "Assigned:Date" </w:instrText>
      </w:r>
      <w:r w:rsidRPr="005B17D3">
        <w:fldChar w:fldCharType="end"/>
      </w:r>
      <w:r w:rsidRPr="005B17D3">
        <w:t xml:space="preserve"> Date (not for Unassigned Items)</w:t>
      </w:r>
      <w:r w:rsidRPr="005B17D3">
        <w:fldChar w:fldCharType="begin"/>
      </w:r>
      <w:r w:rsidRPr="005B17D3">
        <w:instrText xml:space="preserve"> XE "Date:Assigned" </w:instrText>
      </w:r>
      <w:r w:rsidRPr="005B17D3">
        <w:fldChar w:fldCharType="end"/>
      </w:r>
    </w:p>
    <w:p w14:paraId="1CEA3BFB" w14:textId="77777777" w:rsidR="00BE52CE" w:rsidRPr="005B17D3" w:rsidRDefault="00BE52CE" w:rsidP="00EF3896">
      <w:pPr>
        <w:pStyle w:val="ScreenFieldDesc"/>
      </w:pPr>
      <w:r w:rsidRPr="005B17D3">
        <w:rPr>
          <w:i/>
        </w:rPr>
        <w:t>Assigned Date</w:t>
      </w:r>
      <w:r w:rsidRPr="005B17D3">
        <w:t xml:space="preserve"> is the date the </w:t>
      </w:r>
      <w:r w:rsidRPr="005B17D3">
        <w:rPr>
          <w:i/>
        </w:rPr>
        <w:t>Work</w:t>
      </w:r>
      <w:r w:rsidRPr="005B17D3">
        <w:rPr>
          <w:i/>
        </w:rPr>
        <w:fldChar w:fldCharType="begin"/>
      </w:r>
      <w:r w:rsidRPr="005B17D3">
        <w:rPr>
          <w:i/>
        </w:rPr>
        <w:instrText xml:space="preserve"> XE "Work:Items" </w:instrText>
      </w:r>
      <w:r w:rsidRPr="005B17D3">
        <w:rPr>
          <w:i/>
        </w:rPr>
        <w:fldChar w:fldCharType="end"/>
      </w:r>
      <w:r w:rsidRPr="005B17D3">
        <w:rPr>
          <w:i/>
        </w:rPr>
        <w:t xml:space="preserve"> Item</w:t>
      </w:r>
      <w:r w:rsidRPr="005B17D3">
        <w:t xml:space="preserve"> was assigned to a user to "resolve."</w:t>
      </w:r>
    </w:p>
    <w:p w14:paraId="5263CE0C" w14:textId="77777777" w:rsidR="003A19DA" w:rsidRPr="005B17D3" w:rsidRDefault="003A19DA" w:rsidP="00EF3896">
      <w:pPr>
        <w:pStyle w:val="ScreenField"/>
      </w:pPr>
    </w:p>
    <w:p w14:paraId="610BCF8B" w14:textId="7E670CD2" w:rsidR="00BE52CE" w:rsidRPr="005B17D3" w:rsidRDefault="00BE52CE" w:rsidP="00EF3896">
      <w:pPr>
        <w:pStyle w:val="ScreenField"/>
      </w:pPr>
      <w:r w:rsidRPr="005B17D3">
        <w:t>Assigned</w:t>
      </w:r>
      <w:r w:rsidRPr="005B17D3">
        <w:fldChar w:fldCharType="begin"/>
      </w:r>
      <w:r w:rsidRPr="005B17D3">
        <w:instrText xml:space="preserve"> XE "Assigned:To" </w:instrText>
      </w:r>
      <w:r w:rsidRPr="005B17D3">
        <w:fldChar w:fldCharType="end"/>
      </w:r>
      <w:r w:rsidRPr="005B17D3">
        <w:t xml:space="preserve"> To (not for Unassigned Items)</w:t>
      </w:r>
    </w:p>
    <w:p w14:paraId="1D25ECA7" w14:textId="77777777" w:rsidR="00BE52CE" w:rsidRPr="005B17D3" w:rsidRDefault="00BE52CE" w:rsidP="00EF3896">
      <w:pPr>
        <w:pStyle w:val="ScreenFieldDesc"/>
      </w:pPr>
      <w:r w:rsidRPr="005B17D3">
        <w:rPr>
          <w:i/>
        </w:rPr>
        <w:t>Assigned To</w:t>
      </w:r>
      <w:r w:rsidRPr="005B17D3">
        <w:t xml:space="preserve"> is the person to whom the </w:t>
      </w:r>
      <w:r w:rsidRPr="005B17D3">
        <w:rPr>
          <w:i/>
        </w:rPr>
        <w:t>Work Item</w:t>
      </w:r>
      <w:r w:rsidRPr="005B17D3">
        <w:t xml:space="preserve"> was assigned.</w:t>
      </w:r>
    </w:p>
    <w:p w14:paraId="2E74B714" w14:textId="77777777" w:rsidR="003A19DA" w:rsidRPr="005B17D3" w:rsidRDefault="003A19DA" w:rsidP="00EF3896">
      <w:pPr>
        <w:pStyle w:val="ScreenField"/>
      </w:pPr>
    </w:p>
    <w:p w14:paraId="52F47E63" w14:textId="59E482A4" w:rsidR="00BE52CE" w:rsidRPr="005B17D3" w:rsidRDefault="00BE52CE" w:rsidP="00EF3896">
      <w:pPr>
        <w:pStyle w:val="ScreenField"/>
      </w:pPr>
      <w:r w:rsidRPr="005B17D3">
        <w:t>Select</w:t>
      </w:r>
    </w:p>
    <w:p w14:paraId="08A16CE4" w14:textId="77777777" w:rsidR="00BE52CE" w:rsidRPr="005B17D3" w:rsidRDefault="00BE52CE" w:rsidP="00EF3896">
      <w:pPr>
        <w:pStyle w:val="ScreenFieldDesc"/>
      </w:pPr>
      <w:r w:rsidRPr="005B17D3">
        <w:t xml:space="preserve">The </w:t>
      </w:r>
      <w:r w:rsidRPr="005B17D3">
        <w:rPr>
          <w:b/>
        </w:rPr>
        <w:t xml:space="preserve">Select </w:t>
      </w:r>
      <w:r w:rsidRPr="005B17D3">
        <w:t>checkbox, when selected, allows users</w:t>
      </w:r>
      <w:r w:rsidRPr="005B17D3">
        <w:fldChar w:fldCharType="begin"/>
      </w:r>
      <w:r w:rsidRPr="005B17D3">
        <w:instrText xml:space="preserve"> XE "User:Close Work Item" </w:instrText>
      </w:r>
      <w:r w:rsidRPr="005B17D3">
        <w:fldChar w:fldCharType="end"/>
      </w:r>
      <w:r w:rsidRPr="005B17D3">
        <w:t xml:space="preserve"> to Close</w:t>
      </w:r>
      <w:r w:rsidRPr="005B17D3">
        <w:fldChar w:fldCharType="begin"/>
      </w:r>
      <w:r w:rsidRPr="005B17D3">
        <w:instrText xml:space="preserve"> XE "Close:Work Item" </w:instrText>
      </w:r>
      <w:r w:rsidRPr="005B17D3">
        <w:fldChar w:fldCharType="end"/>
      </w:r>
      <w:r w:rsidRPr="005B17D3">
        <w:t xml:space="preserve"> or Re-assign the particular </w:t>
      </w:r>
      <w:r w:rsidRPr="005B17D3">
        <w:rPr>
          <w:i/>
        </w:rPr>
        <w:t>Work</w:t>
      </w:r>
      <w:r w:rsidRPr="005B17D3">
        <w:rPr>
          <w:i/>
        </w:rPr>
        <w:fldChar w:fldCharType="begin"/>
      </w:r>
      <w:r w:rsidRPr="005B17D3">
        <w:rPr>
          <w:i/>
        </w:rPr>
        <w:instrText xml:space="preserve"> XE "Work:Items" </w:instrText>
      </w:r>
      <w:r w:rsidRPr="005B17D3">
        <w:rPr>
          <w:i/>
        </w:rPr>
        <w:fldChar w:fldCharType="end"/>
      </w:r>
      <w:r w:rsidRPr="005B17D3">
        <w:rPr>
          <w:i/>
        </w:rPr>
        <w:t xml:space="preserve"> Item</w:t>
      </w:r>
      <w:r w:rsidRPr="005B17D3">
        <w:t>.</w:t>
      </w:r>
    </w:p>
    <w:p w14:paraId="33DB20E6" w14:textId="77777777" w:rsidR="00BE52CE" w:rsidRPr="005B17D3" w:rsidRDefault="00BE52CE" w:rsidP="00EF3896">
      <w:pPr>
        <w:pStyle w:val="RulesandMore"/>
        <w:rPr>
          <w:sz w:val="18"/>
          <w:szCs w:val="18"/>
        </w:rPr>
      </w:pPr>
      <w:r w:rsidRPr="005B17D3">
        <w:t>Rules</w:t>
      </w:r>
      <w:r w:rsidRPr="005B17D3">
        <w:rPr>
          <w:sz w:val="18"/>
          <w:szCs w:val="18"/>
        </w:rPr>
        <w:t>...</w:t>
      </w:r>
    </w:p>
    <w:p w14:paraId="7889E8A0" w14:textId="77777777" w:rsidR="00BE52CE" w:rsidRPr="005B17D3" w:rsidRDefault="00BE52CE" w:rsidP="00EF3896">
      <w:pPr>
        <w:pStyle w:val="ListBull2"/>
      </w:pPr>
      <w:r w:rsidRPr="005B17D3">
        <w:t>Users can manually assign unassigned</w:t>
      </w:r>
      <w:r w:rsidRPr="005B17D3">
        <w:fldChar w:fldCharType="begin"/>
      </w:r>
      <w:r w:rsidRPr="005B17D3">
        <w:instrText xml:space="preserve"> XE "</w:instrText>
      </w:r>
      <w:r w:rsidRPr="005B17D3">
        <w:rPr>
          <w:rFonts w:cs="Arial"/>
          <w:iCs/>
        </w:rPr>
        <w:instrText>Assigned</w:instrText>
      </w:r>
      <w:r w:rsidRPr="005B17D3">
        <w:instrText xml:space="preserve">" </w:instrText>
      </w:r>
      <w:r w:rsidRPr="005B17D3">
        <w:fldChar w:fldCharType="end"/>
      </w:r>
      <w:r w:rsidRPr="005B17D3">
        <w:t xml:space="preserve"> </w:t>
      </w:r>
      <w:r w:rsidRPr="005B17D3">
        <w:rPr>
          <w:i/>
          <w:iCs/>
        </w:rPr>
        <w:t>Work Items</w:t>
      </w:r>
      <w:r w:rsidRPr="005B17D3">
        <w:t xml:space="preserve"> only within their own functional group</w:t>
      </w:r>
      <w:r w:rsidRPr="005B17D3">
        <w:fldChar w:fldCharType="begin"/>
      </w:r>
      <w:r w:rsidRPr="005B17D3">
        <w:instrText xml:space="preserve"> XE "Group:Worklist:functional" </w:instrText>
      </w:r>
      <w:r w:rsidRPr="005B17D3">
        <w:fldChar w:fldCharType="end"/>
      </w:r>
      <w:r w:rsidRPr="005B17D3">
        <w:t xml:space="preserve"> to themselves.</w:t>
      </w:r>
    </w:p>
    <w:p w14:paraId="5DAE307E" w14:textId="4EA04A83" w:rsidR="00BE52CE" w:rsidRPr="005B17D3" w:rsidRDefault="00BE52CE" w:rsidP="00EF3896">
      <w:pPr>
        <w:pStyle w:val="ListBull2"/>
      </w:pPr>
      <w:r w:rsidRPr="005B17D3">
        <w:lastRenderedPageBreak/>
        <w:t xml:space="preserve">Multiple </w:t>
      </w:r>
      <w:r w:rsidRPr="005B17D3">
        <w:rPr>
          <w:i/>
          <w:iCs/>
        </w:rPr>
        <w:t>Work Items</w:t>
      </w:r>
      <w:r w:rsidRPr="005B17D3">
        <w:t xml:space="preserve"> can be assigned or re-assigned at the same time.</w:t>
      </w:r>
    </w:p>
    <w:p w14:paraId="76577208" w14:textId="77777777" w:rsidR="003A19DA" w:rsidRPr="005B17D3" w:rsidRDefault="003A19DA" w:rsidP="003A19DA">
      <w:pPr>
        <w:pStyle w:val="ListBull2"/>
        <w:numPr>
          <w:ilvl w:val="0"/>
          <w:numId w:val="0"/>
        </w:numPr>
        <w:ind w:left="720"/>
      </w:pPr>
    </w:p>
    <w:p w14:paraId="7E87410A" w14:textId="12CD3290" w:rsidR="00BE52CE" w:rsidRPr="005B17D3" w:rsidRDefault="00BE52CE" w:rsidP="00EF3896">
      <w:pPr>
        <w:pStyle w:val="Heading3"/>
      </w:pPr>
      <w:bookmarkStart w:id="233" w:name="_Toc289864695"/>
      <w:bookmarkStart w:id="234" w:name="_Toc394920686"/>
      <w:bookmarkStart w:id="235" w:name="_Toc406571023"/>
      <w:bookmarkStart w:id="236" w:name="_Toc478746461"/>
      <w:bookmarkStart w:id="237" w:name="_Toc482888391"/>
      <w:bookmarkStart w:id="238" w:name="_Toc31622117"/>
      <w:r w:rsidRPr="005B17D3">
        <w:t>Work</w:t>
      </w:r>
      <w:r w:rsidRPr="005B17D3">
        <w:fldChar w:fldCharType="begin"/>
      </w:r>
      <w:r w:rsidRPr="005B17D3">
        <w:instrText xml:space="preserve"> XE "</w:instrText>
      </w:r>
      <w:r w:rsidRPr="005B17D3">
        <w:rPr>
          <w:sz w:val="18"/>
          <w:szCs w:val="18"/>
        </w:rPr>
        <w:instrText>Work:</w:instrText>
      </w:r>
      <w:r w:rsidRPr="005B17D3">
        <w:instrText xml:space="preserve">Search Items" </w:instrText>
      </w:r>
      <w:r w:rsidRPr="005B17D3">
        <w:fldChar w:fldCharType="end"/>
      </w:r>
      <w:r w:rsidRPr="005B17D3">
        <w:t>/Search Items</w:t>
      </w:r>
      <w:bookmarkEnd w:id="233"/>
      <w:bookmarkEnd w:id="234"/>
      <w:bookmarkEnd w:id="235"/>
      <w:bookmarkEnd w:id="236"/>
      <w:bookmarkEnd w:id="237"/>
      <w:bookmarkEnd w:id="238"/>
    </w:p>
    <w:p w14:paraId="25D712B9" w14:textId="77777777" w:rsidR="00BE52CE" w:rsidRPr="005B17D3" w:rsidRDefault="00BE52CE" w:rsidP="00EF3896">
      <w:pPr>
        <w:pStyle w:val="BodyText"/>
      </w:pPr>
      <w:r w:rsidRPr="005B17D3">
        <w:t xml:space="preserve">The </w:t>
      </w:r>
      <w:r w:rsidRPr="005B17D3">
        <w:rPr>
          <w:i/>
          <w:iCs/>
        </w:rPr>
        <w:t>Worklist/Search</w:t>
      </w:r>
      <w:r w:rsidRPr="005B17D3">
        <w:t xml:space="preserve"> </w:t>
      </w:r>
      <w:r w:rsidRPr="005B17D3">
        <w:rPr>
          <w:i/>
          <w:iCs/>
        </w:rPr>
        <w:t>Items</w:t>
      </w:r>
      <w:r w:rsidRPr="005B17D3">
        <w:t xml:space="preserve"> screen allows user</w:t>
      </w:r>
      <w:r w:rsidRPr="005B17D3">
        <w:fldChar w:fldCharType="begin"/>
      </w:r>
      <w:r w:rsidRPr="005B17D3">
        <w:instrText xml:space="preserve"> XE "User:search Work Item" </w:instrText>
      </w:r>
      <w:r w:rsidRPr="005B17D3">
        <w:fldChar w:fldCharType="end"/>
      </w:r>
      <w:r w:rsidRPr="005B17D3">
        <w:t xml:space="preserve">s to search for </w:t>
      </w:r>
      <w:r w:rsidRPr="005B17D3">
        <w:rPr>
          <w:i/>
          <w:iCs/>
        </w:rPr>
        <w:t>Work Items</w:t>
      </w:r>
      <w:r w:rsidRPr="005B17D3">
        <w:t xml:space="preserve"> by way of a variety of criteria</w:t>
      </w:r>
      <w:r w:rsidRPr="005B17D3">
        <w:fldChar w:fldCharType="begin"/>
      </w:r>
      <w:r w:rsidRPr="005B17D3">
        <w:instrText xml:space="preserve"> XE "Criteria:Work Items" </w:instrText>
      </w:r>
      <w:r w:rsidRPr="005B17D3">
        <w:fldChar w:fldCharType="end"/>
      </w:r>
      <w:r w:rsidRPr="005B17D3">
        <w:t xml:space="preserve">. The </w:t>
      </w:r>
      <w:r w:rsidRPr="005B17D3">
        <w:rPr>
          <w:i/>
          <w:iCs/>
        </w:rPr>
        <w:t>Search</w:t>
      </w:r>
      <w:r w:rsidRPr="005B17D3">
        <w:rPr>
          <w:i/>
          <w:iCs/>
        </w:rPr>
        <w:fldChar w:fldCharType="begin"/>
      </w:r>
      <w:r w:rsidRPr="005B17D3">
        <w:instrText xml:space="preserve"> XE "</w:instrText>
      </w:r>
      <w:r w:rsidRPr="005B17D3">
        <w:rPr>
          <w:iCs/>
        </w:rPr>
        <w:instrText>Search:</w:instrText>
      </w:r>
      <w:r w:rsidRPr="005B17D3">
        <w:instrText xml:space="preserve">Results" </w:instrText>
      </w:r>
      <w:r w:rsidRPr="005B17D3">
        <w:rPr>
          <w:i/>
          <w:iCs/>
        </w:rPr>
        <w:fldChar w:fldCharType="end"/>
      </w:r>
      <w:r w:rsidRPr="005B17D3">
        <w:rPr>
          <w:i/>
          <w:iCs/>
        </w:rPr>
        <w:t xml:space="preserve"> Results</w:t>
      </w:r>
      <w:r w:rsidRPr="005B17D3">
        <w:t xml:space="preserve"> screen displayed is dependent on the search criteria selected.</w:t>
      </w:r>
    </w:p>
    <w:p w14:paraId="46F600DF" w14:textId="13BE9312" w:rsidR="00BE52CE" w:rsidRPr="005B17D3" w:rsidRDefault="00BE52CE" w:rsidP="00EF3896">
      <w:pPr>
        <w:pStyle w:val="BodyTextBullet2"/>
      </w:pPr>
      <w:r w:rsidRPr="005B17D3">
        <w:t xml:space="preserve">The </w:t>
      </w:r>
      <w:r w:rsidRPr="005B17D3">
        <w:rPr>
          <w:rStyle w:val="Hyperlink"/>
          <w:i/>
          <w:iCs/>
          <w:color w:val="auto"/>
        </w:rPr>
        <w:t>Search</w:t>
      </w:r>
      <w:r w:rsidRPr="005B17D3">
        <w:rPr>
          <w:rStyle w:val="Hyperlink"/>
          <w:i/>
          <w:iCs/>
          <w:color w:val="auto"/>
        </w:rPr>
        <w:fldChar w:fldCharType="begin"/>
      </w:r>
      <w:r w:rsidRPr="005B17D3">
        <w:instrText xml:space="preserve"> XE "</w:instrText>
      </w:r>
      <w:r w:rsidRPr="005B17D3">
        <w:rPr>
          <w:iCs/>
        </w:rPr>
        <w:instrText>Search:</w:instrText>
      </w:r>
      <w:r w:rsidRPr="005B17D3">
        <w:instrText xml:space="preserve">Items tab" </w:instrText>
      </w:r>
      <w:r w:rsidRPr="005B17D3">
        <w:rPr>
          <w:rStyle w:val="Hyperlink"/>
          <w:i/>
          <w:iCs/>
          <w:color w:val="auto"/>
        </w:rPr>
        <w:fldChar w:fldCharType="end"/>
      </w:r>
      <w:r w:rsidRPr="005B17D3">
        <w:rPr>
          <w:rStyle w:val="Hyperlink"/>
          <w:i/>
          <w:iCs/>
          <w:color w:val="auto"/>
        </w:rPr>
        <w:t xml:space="preserve"> Items</w:t>
      </w:r>
      <w:r w:rsidRPr="005B17D3">
        <w:t xml:space="preserve"> tab allows for more advanced search capabilities</w:t>
      </w:r>
      <w:r w:rsidRPr="005B17D3">
        <w:fldChar w:fldCharType="begin"/>
      </w:r>
      <w:r w:rsidRPr="005B17D3">
        <w:instrText xml:space="preserve"> XE "</w:instrText>
      </w:r>
      <w:r w:rsidRPr="005B17D3">
        <w:rPr>
          <w:b/>
        </w:rPr>
        <w:instrText>Capability:</w:instrText>
      </w:r>
      <w:r w:rsidRPr="005B17D3">
        <w:instrText xml:space="preserve">search" </w:instrText>
      </w:r>
      <w:r w:rsidRPr="005B17D3">
        <w:fldChar w:fldCharType="end"/>
      </w:r>
      <w:r w:rsidRPr="005B17D3">
        <w:t>, allowing multiple search</w:t>
      </w:r>
      <w:r w:rsidRPr="005B17D3">
        <w:fldChar w:fldCharType="begin"/>
      </w:r>
      <w:r w:rsidRPr="005B17D3">
        <w:instrText xml:space="preserve"> XE "</w:instrText>
      </w:r>
      <w:r w:rsidRPr="005B17D3">
        <w:rPr>
          <w:iCs/>
        </w:rPr>
        <w:instrText>Search:</w:instrText>
      </w:r>
      <w:r w:rsidRPr="005B17D3">
        <w:instrText xml:space="preserve">criteria" </w:instrText>
      </w:r>
      <w:r w:rsidRPr="005B17D3">
        <w:fldChar w:fldCharType="end"/>
      </w:r>
      <w:r w:rsidRPr="005B17D3">
        <w:t xml:space="preserve"> criteria</w:t>
      </w:r>
      <w:r w:rsidRPr="005B17D3">
        <w:fldChar w:fldCharType="begin"/>
      </w:r>
      <w:r w:rsidRPr="005B17D3">
        <w:instrText xml:space="preserve"> XE "Criteria:Multiple Search" </w:instrText>
      </w:r>
      <w:r w:rsidRPr="005B17D3">
        <w:fldChar w:fldCharType="end"/>
      </w:r>
      <w:r w:rsidRPr="005B17D3">
        <w:t>.</w:t>
      </w:r>
    </w:p>
    <w:p w14:paraId="111CDE40" w14:textId="77777777" w:rsidR="003A19DA" w:rsidRPr="005B17D3" w:rsidRDefault="003A19DA" w:rsidP="00EF3896">
      <w:pPr>
        <w:pStyle w:val="BodyTextBullet2"/>
      </w:pPr>
    </w:p>
    <w:p w14:paraId="668C57A8" w14:textId="77777777" w:rsidR="00BE52CE" w:rsidRPr="005B17D3" w:rsidRDefault="00BE52CE" w:rsidP="00474E83">
      <w:pPr>
        <w:pStyle w:val="NoteLightbulb"/>
      </w:pPr>
      <w:r w:rsidRPr="005B17D3">
        <w:rPr>
          <w:b/>
        </w:rPr>
        <w:t>Note</w:t>
      </w:r>
      <w:r w:rsidRPr="005B17D3">
        <w:t xml:space="preserve">: Items do not include </w:t>
      </w:r>
      <w:r w:rsidRPr="005B17D3">
        <w:rPr>
          <w:i/>
          <w:iCs/>
        </w:rPr>
        <w:t>Cases</w:t>
      </w:r>
      <w:r w:rsidRPr="005B17D3">
        <w:t xml:space="preserve"> or </w:t>
      </w:r>
      <w:r w:rsidRPr="005B17D3">
        <w:rPr>
          <w:i/>
          <w:iCs/>
        </w:rPr>
        <w:t>Items</w:t>
      </w:r>
      <w:r w:rsidRPr="005B17D3">
        <w:t xml:space="preserve"> related to Income</w:t>
      </w:r>
      <w:r w:rsidRPr="005B17D3">
        <w:fldChar w:fldCharType="begin"/>
      </w:r>
      <w:r w:rsidRPr="005B17D3">
        <w:instrText xml:space="preserve"> XE "Income:current:Verification" </w:instrText>
      </w:r>
      <w:r w:rsidRPr="005B17D3">
        <w:fldChar w:fldCharType="end"/>
      </w:r>
      <w:r w:rsidRPr="005B17D3">
        <w:t xml:space="preserve"> Verification.</w:t>
      </w:r>
    </w:p>
    <w:p w14:paraId="310BB068" w14:textId="77777777" w:rsidR="00BE52CE" w:rsidRPr="005B17D3" w:rsidRDefault="00BE52CE" w:rsidP="00EF3896">
      <w:pPr>
        <w:pStyle w:val="BodyTextBullet2"/>
      </w:pPr>
      <w:r w:rsidRPr="005B17D3">
        <w:t xml:space="preserve">The </w:t>
      </w:r>
      <w:r w:rsidRPr="005B17D3">
        <w:rPr>
          <w:i/>
          <w:iCs/>
        </w:rPr>
        <w:t>My Items</w:t>
      </w:r>
      <w:r w:rsidRPr="005B17D3">
        <w:t xml:space="preserve"> worklist</w:t>
      </w:r>
      <w:r w:rsidRPr="005B17D3">
        <w:fldChar w:fldCharType="begin"/>
      </w:r>
      <w:r w:rsidRPr="005B17D3">
        <w:instrText xml:space="preserve"> XE "</w:instrText>
      </w:r>
      <w:r w:rsidRPr="005B17D3">
        <w:rPr>
          <w:i/>
          <w:iCs/>
        </w:rPr>
        <w:instrText>Worklist</w:instrText>
      </w:r>
      <w:r w:rsidRPr="005B17D3">
        <w:rPr>
          <w:iCs/>
        </w:rPr>
        <w:instrText>:</w:instrText>
      </w:r>
      <w:r w:rsidRPr="005B17D3">
        <w:instrText xml:space="preserve">screen" </w:instrText>
      </w:r>
      <w:r w:rsidRPr="005B17D3">
        <w:fldChar w:fldCharType="end"/>
      </w:r>
      <w:r w:rsidRPr="005B17D3">
        <w:t xml:space="preserve"> screen allows users</w:t>
      </w:r>
      <w:r w:rsidRPr="005B17D3">
        <w:fldChar w:fldCharType="begin"/>
      </w:r>
      <w:r w:rsidRPr="005B17D3">
        <w:instrText xml:space="preserve"> XE "User:Work Items" </w:instrText>
      </w:r>
      <w:r w:rsidRPr="005B17D3">
        <w:fldChar w:fldCharType="end"/>
      </w:r>
      <w:r w:rsidRPr="005B17D3">
        <w:t xml:space="preserve"> to view</w:t>
      </w:r>
      <w:r w:rsidRPr="005B17D3">
        <w:fldChar w:fldCharType="begin"/>
      </w:r>
      <w:r w:rsidRPr="005B17D3">
        <w:instrText xml:space="preserve"> XE "View:Worklist:My Items" </w:instrText>
      </w:r>
      <w:r w:rsidRPr="005B17D3">
        <w:fldChar w:fldCharType="end"/>
      </w:r>
      <w:r w:rsidRPr="005B17D3">
        <w:t xml:space="preserve"> </w:t>
      </w:r>
      <w:r w:rsidRPr="005B17D3">
        <w:rPr>
          <w:i/>
          <w:iCs/>
        </w:rPr>
        <w:t>Work</w:t>
      </w:r>
      <w:r w:rsidRPr="005B17D3">
        <w:rPr>
          <w:i/>
          <w:iCs/>
        </w:rPr>
        <w:fldChar w:fldCharType="begin"/>
      </w:r>
      <w:r w:rsidRPr="005B17D3">
        <w:instrText xml:space="preserve"> XE "</w:instrText>
      </w:r>
      <w:r w:rsidRPr="005B17D3">
        <w:rPr>
          <w:iCs/>
        </w:rPr>
        <w:instrText>Work:</w:instrText>
      </w:r>
      <w:r w:rsidRPr="005B17D3">
        <w:instrText xml:space="preserve">Items" </w:instrText>
      </w:r>
      <w:r w:rsidRPr="005B17D3">
        <w:rPr>
          <w:i/>
          <w:iCs/>
        </w:rPr>
        <w:fldChar w:fldCharType="end"/>
      </w:r>
      <w:r w:rsidRPr="005B17D3">
        <w:rPr>
          <w:i/>
          <w:iCs/>
        </w:rPr>
        <w:t xml:space="preserve"> Items, and </w:t>
      </w:r>
      <w:r w:rsidRPr="005B17D3">
        <w:t xml:space="preserve">allows users and supervisors to reassign their </w:t>
      </w:r>
      <w:r w:rsidRPr="005B17D3">
        <w:rPr>
          <w:i/>
          <w:iCs/>
        </w:rPr>
        <w:t>Work Items</w:t>
      </w:r>
      <w:r w:rsidRPr="005B17D3">
        <w:t xml:space="preserve"> to someone else within their functional group</w:t>
      </w:r>
      <w:r w:rsidRPr="005B17D3">
        <w:fldChar w:fldCharType="begin"/>
      </w:r>
      <w:r w:rsidRPr="005B17D3">
        <w:instrText xml:space="preserve"> XE "Group:Worklist:functional" </w:instrText>
      </w:r>
      <w:r w:rsidRPr="005B17D3">
        <w:fldChar w:fldCharType="end"/>
      </w:r>
      <w:r w:rsidRPr="005B17D3">
        <w:t xml:space="preserve">. </w:t>
      </w:r>
    </w:p>
    <w:p w14:paraId="287B6099" w14:textId="77777777" w:rsidR="00BE52CE" w:rsidRPr="005B17D3" w:rsidRDefault="00BE52CE" w:rsidP="00EF3896">
      <w:pPr>
        <w:pStyle w:val="BodyTextBullet2"/>
      </w:pPr>
      <w:r w:rsidRPr="005B17D3">
        <w:t xml:space="preserve">Click the </w:t>
      </w:r>
      <w:r w:rsidRPr="005B17D3">
        <w:rPr>
          <w:b/>
        </w:rPr>
        <w:t>Show Worklist</w:t>
      </w:r>
      <w:r w:rsidRPr="005B17D3">
        <w:rPr>
          <w:b/>
        </w:rPr>
        <w:fldChar w:fldCharType="begin"/>
      </w:r>
      <w:r w:rsidRPr="005B17D3">
        <w:rPr>
          <w:b/>
        </w:rPr>
        <w:instrText xml:space="preserve"> XE "</w:instrText>
      </w:r>
      <w:r w:rsidRPr="005B17D3">
        <w:rPr>
          <w:b/>
          <w:iCs/>
        </w:rPr>
        <w:instrText>Worklist:</w:instrText>
      </w:r>
      <w:r w:rsidRPr="005B17D3">
        <w:rPr>
          <w:b/>
        </w:rPr>
        <w:instrText xml:space="preserve">Show Filter" </w:instrText>
      </w:r>
      <w:r w:rsidRPr="005B17D3">
        <w:rPr>
          <w:b/>
        </w:rPr>
        <w:fldChar w:fldCharType="end"/>
      </w:r>
      <w:r w:rsidRPr="005B17D3">
        <w:rPr>
          <w:b/>
        </w:rPr>
        <w:t xml:space="preserve"> Filter</w:t>
      </w:r>
      <w:r w:rsidRPr="005B17D3">
        <w:t xml:space="preserve"> link to display fields allowing users</w:t>
      </w:r>
      <w:r w:rsidRPr="005B17D3">
        <w:fldChar w:fldCharType="begin"/>
      </w:r>
      <w:r w:rsidRPr="005B17D3">
        <w:instrText xml:space="preserve"> XE "User:filter Work Items" </w:instrText>
      </w:r>
      <w:r w:rsidRPr="005B17D3">
        <w:fldChar w:fldCharType="end"/>
      </w:r>
      <w:r w:rsidRPr="005B17D3">
        <w:t xml:space="preserve"> to filter work items using a combination of criteria</w:t>
      </w:r>
      <w:r w:rsidRPr="005B17D3">
        <w:fldChar w:fldCharType="begin"/>
      </w:r>
      <w:r w:rsidRPr="005B17D3">
        <w:instrText xml:space="preserve"> XE "Criteria:Work Items" </w:instrText>
      </w:r>
      <w:r w:rsidRPr="005B17D3">
        <w:fldChar w:fldCharType="end"/>
      </w:r>
      <w:r w:rsidRPr="005B17D3">
        <w:t xml:space="preserve">. Click </w:t>
      </w:r>
      <w:r w:rsidRPr="005B17D3">
        <w:rPr>
          <w:b/>
        </w:rPr>
        <w:t>Hide Worklist</w:t>
      </w:r>
      <w:r w:rsidRPr="005B17D3">
        <w:rPr>
          <w:b/>
        </w:rPr>
        <w:fldChar w:fldCharType="begin"/>
      </w:r>
      <w:r w:rsidRPr="005B17D3">
        <w:rPr>
          <w:b/>
        </w:rPr>
        <w:instrText xml:space="preserve"> XE "</w:instrText>
      </w:r>
      <w:r w:rsidRPr="005B17D3">
        <w:rPr>
          <w:b/>
          <w:iCs/>
        </w:rPr>
        <w:instrText>Worklist:</w:instrText>
      </w:r>
      <w:r w:rsidRPr="005B17D3">
        <w:rPr>
          <w:b/>
        </w:rPr>
        <w:instrText xml:space="preserve">Hide Filter" </w:instrText>
      </w:r>
      <w:r w:rsidRPr="005B17D3">
        <w:rPr>
          <w:b/>
        </w:rPr>
        <w:fldChar w:fldCharType="end"/>
      </w:r>
      <w:r w:rsidRPr="005B17D3">
        <w:rPr>
          <w:b/>
        </w:rPr>
        <w:t xml:space="preserve"> Filter</w:t>
      </w:r>
      <w:r w:rsidRPr="005B17D3">
        <w:t xml:space="preserve"> to hide the filter criteria</w:t>
      </w:r>
      <w:r w:rsidRPr="005B17D3">
        <w:fldChar w:fldCharType="begin"/>
      </w:r>
      <w:r w:rsidRPr="005B17D3">
        <w:instrText xml:space="preserve"> XE "Criteria:filter" </w:instrText>
      </w:r>
      <w:r w:rsidRPr="005B17D3">
        <w:fldChar w:fldCharType="end"/>
      </w:r>
      <w:r w:rsidRPr="005B17D3">
        <w:t>.</w:t>
      </w:r>
    </w:p>
    <w:p w14:paraId="203586C1" w14:textId="77777777" w:rsidR="00BE52CE" w:rsidRPr="005B17D3" w:rsidRDefault="00BE52CE" w:rsidP="00474E83">
      <w:pPr>
        <w:pStyle w:val="NoteLightbulb"/>
      </w:pPr>
      <w:r w:rsidRPr="005B17D3">
        <w:rPr>
          <w:b/>
        </w:rPr>
        <w:t>Note</w:t>
      </w:r>
      <w:r w:rsidRPr="005B17D3">
        <w:t xml:space="preserve">: Any </w:t>
      </w:r>
      <w:r w:rsidRPr="005B17D3">
        <w:rPr>
          <w:i/>
          <w:iCs/>
        </w:rPr>
        <w:t xml:space="preserve">Items </w:t>
      </w:r>
      <w:r w:rsidRPr="005B17D3">
        <w:t xml:space="preserve">can be moved across functional groups. Supervisors can assign and re-assign any </w:t>
      </w:r>
      <w:r w:rsidRPr="005B17D3">
        <w:rPr>
          <w:i/>
          <w:iCs/>
        </w:rPr>
        <w:t>Work Items</w:t>
      </w:r>
      <w:r w:rsidRPr="005B17D3">
        <w:t xml:space="preserve"> at any time. However, cross-functional re-assignment of an </w:t>
      </w:r>
      <w:r w:rsidRPr="005B17D3">
        <w:rPr>
          <w:i/>
          <w:iCs/>
        </w:rPr>
        <w:t>Item</w:t>
      </w:r>
      <w:r w:rsidRPr="005B17D3">
        <w:t xml:space="preserve"> must be made by the functional group's supervisor. And, cross-functional re-assignment of an </w:t>
      </w:r>
      <w:r w:rsidRPr="005B17D3">
        <w:rPr>
          <w:i/>
          <w:iCs/>
        </w:rPr>
        <w:t>Item</w:t>
      </w:r>
      <w:r w:rsidRPr="005B17D3">
        <w:t xml:space="preserve"> to the DQ</w:t>
      </w:r>
      <w:r w:rsidRPr="005B17D3">
        <w:fldChar w:fldCharType="begin"/>
      </w:r>
      <w:r w:rsidRPr="005B17D3">
        <w:instrText xml:space="preserve"> XE "DQ: Worklist:Functional Group" </w:instrText>
      </w:r>
      <w:r w:rsidRPr="005B17D3">
        <w:fldChar w:fldCharType="end"/>
      </w:r>
      <w:r w:rsidRPr="005B17D3">
        <w:t xml:space="preserve"> functional group can be made by a DQ</w:t>
      </w:r>
      <w:r w:rsidRPr="005B17D3">
        <w:fldChar w:fldCharType="begin"/>
      </w:r>
      <w:r w:rsidRPr="005B17D3">
        <w:instrText xml:space="preserve"> XE "DQ:Worklist:supervisor" </w:instrText>
      </w:r>
      <w:r w:rsidRPr="005B17D3">
        <w:fldChar w:fldCharType="end"/>
      </w:r>
      <w:r w:rsidRPr="005B17D3">
        <w:t xml:space="preserve"> supervisor </w:t>
      </w:r>
      <w:r w:rsidRPr="005B17D3">
        <w:rPr>
          <w:u w:val="single"/>
        </w:rPr>
        <w:t>or</w:t>
      </w:r>
      <w:r w:rsidRPr="005B17D3">
        <w:t xml:space="preserve"> placed in the DQ</w:t>
      </w:r>
      <w:r w:rsidRPr="005B17D3">
        <w:fldChar w:fldCharType="begin"/>
      </w:r>
      <w:r w:rsidRPr="005B17D3">
        <w:instrText xml:space="preserve"> XE "DQ: Worklist:Unassigned pool" </w:instrText>
      </w:r>
      <w:r w:rsidRPr="005B17D3">
        <w:fldChar w:fldCharType="end"/>
      </w:r>
      <w:r w:rsidRPr="005B17D3">
        <w:t xml:space="preserve"> </w:t>
      </w:r>
      <w:r w:rsidRPr="005B17D3">
        <w:rPr>
          <w:i/>
          <w:iCs/>
        </w:rPr>
        <w:t>Unassigned</w:t>
      </w:r>
      <w:r w:rsidRPr="005B17D3">
        <w:t xml:space="preserve"> pool.</w:t>
      </w:r>
    </w:p>
    <w:p w14:paraId="2655C9D6" w14:textId="77777777" w:rsidR="003A19DA" w:rsidRPr="005B17D3" w:rsidRDefault="003A19DA" w:rsidP="00EF3896">
      <w:pPr>
        <w:pStyle w:val="ScreenField"/>
        <w:rPr>
          <w:u w:val="single"/>
        </w:rPr>
      </w:pPr>
    </w:p>
    <w:p w14:paraId="407F644B" w14:textId="4CC46B50" w:rsidR="00BE52CE" w:rsidRPr="005B17D3" w:rsidRDefault="00BE52CE" w:rsidP="00EF3896">
      <w:pPr>
        <w:pStyle w:val="ScreenField"/>
        <w:rPr>
          <w:u w:val="single"/>
        </w:rPr>
      </w:pPr>
      <w:r w:rsidRPr="005B17D3">
        <w:rPr>
          <w:u w:val="single"/>
        </w:rPr>
        <w:t>Show Worklist Filter</w:t>
      </w:r>
    </w:p>
    <w:p w14:paraId="069024E5" w14:textId="77777777" w:rsidR="003A19DA" w:rsidRPr="005B17D3" w:rsidRDefault="003A19DA" w:rsidP="00EF3896">
      <w:pPr>
        <w:pStyle w:val="ScreenField"/>
      </w:pPr>
    </w:p>
    <w:p w14:paraId="72376457" w14:textId="508E84F9" w:rsidR="00BE52CE" w:rsidRPr="005B17D3" w:rsidRDefault="00BE52CE" w:rsidP="00EF3896">
      <w:pPr>
        <w:pStyle w:val="ScreenField"/>
      </w:pPr>
      <w:r w:rsidRPr="005B17D3">
        <w:t>VPID</w:t>
      </w:r>
      <w:r w:rsidRPr="005B17D3">
        <w:fldChar w:fldCharType="begin"/>
      </w:r>
      <w:r w:rsidRPr="005B17D3">
        <w:instrText xml:space="preserve"> XE "VPID" </w:instrText>
      </w:r>
      <w:r w:rsidRPr="005B17D3">
        <w:fldChar w:fldCharType="end"/>
      </w:r>
      <w:r w:rsidRPr="005B17D3">
        <w:t>:</w:t>
      </w:r>
    </w:p>
    <w:p w14:paraId="5211484D" w14:textId="77777777" w:rsidR="00BE52CE" w:rsidRPr="005B17D3" w:rsidRDefault="00BE52CE" w:rsidP="00EF3896">
      <w:pPr>
        <w:pStyle w:val="ScreenFieldDesc"/>
      </w:pPr>
      <w:r w:rsidRPr="005B17D3">
        <w:rPr>
          <w:i/>
        </w:rPr>
        <w:t>VPID</w:t>
      </w:r>
      <w:r w:rsidRPr="005B17D3">
        <w:t xml:space="preserve"> is defined as the </w:t>
      </w:r>
      <w:r w:rsidRPr="005B17D3">
        <w:rPr>
          <w:i/>
        </w:rPr>
        <w:t>Veterans Affairs Person Identifier</w:t>
      </w:r>
      <w:r w:rsidRPr="005B17D3">
        <w:t xml:space="preserve"> for the beneficiary's record you're trying to find. This 17-character ID</w:t>
      </w:r>
      <w:r w:rsidRPr="005B17D3">
        <w:fldChar w:fldCharType="begin"/>
      </w:r>
      <w:r w:rsidRPr="005B17D3">
        <w:instrText xml:space="preserve"> XE "ID:VPID:17-character" </w:instrText>
      </w:r>
      <w:r w:rsidRPr="005B17D3">
        <w:fldChar w:fldCharType="end"/>
      </w:r>
      <w:r w:rsidRPr="005B17D3">
        <w:t xml:space="preserve"> is unique for this Veteran. Enter only the VPID to see only cases associated with a particular </w:t>
      </w:r>
      <w:r w:rsidRPr="005B17D3">
        <w:rPr>
          <w:i/>
        </w:rPr>
        <w:t>VPID</w:t>
      </w:r>
      <w:r w:rsidRPr="005B17D3">
        <w:t>.</w:t>
      </w:r>
    </w:p>
    <w:p w14:paraId="05EEF12A" w14:textId="77777777" w:rsidR="003A19DA" w:rsidRPr="005B17D3" w:rsidRDefault="003A19DA" w:rsidP="00EF3896">
      <w:pPr>
        <w:pStyle w:val="ScreenField"/>
      </w:pPr>
    </w:p>
    <w:p w14:paraId="7C0FA4FC" w14:textId="442CCE30" w:rsidR="00BE52CE" w:rsidRPr="005B17D3" w:rsidRDefault="00BE52CE" w:rsidP="00EF3896">
      <w:pPr>
        <w:pStyle w:val="ScreenField"/>
      </w:pPr>
      <w:r w:rsidRPr="005B17D3">
        <w:t>Item Number:</w:t>
      </w:r>
    </w:p>
    <w:p w14:paraId="7F3950C7" w14:textId="77777777" w:rsidR="00BE52CE" w:rsidRPr="005B17D3" w:rsidRDefault="00BE52CE" w:rsidP="00EF3896">
      <w:pPr>
        <w:pStyle w:val="ScreenFieldDesc"/>
        <w:rPr>
          <w:b/>
          <w:i/>
          <w:iCs/>
          <w:u w:val="single"/>
        </w:rPr>
      </w:pPr>
      <w:r w:rsidRPr="005B17D3">
        <w:t xml:space="preserve">Enter the unique </w:t>
      </w:r>
      <w:r w:rsidRPr="005B17D3">
        <w:rPr>
          <w:i/>
        </w:rPr>
        <w:t>Item Number</w:t>
      </w:r>
      <w:r w:rsidRPr="005B17D3">
        <w:t xml:space="preserve"> for the item that is assigned by ES.</w:t>
      </w:r>
    </w:p>
    <w:p w14:paraId="23FD8971" w14:textId="77777777" w:rsidR="003A19DA" w:rsidRPr="005B17D3" w:rsidRDefault="003A19DA" w:rsidP="00EF3896">
      <w:pPr>
        <w:pStyle w:val="ScreenField"/>
      </w:pPr>
    </w:p>
    <w:p w14:paraId="54DCDE99" w14:textId="3AA6970C" w:rsidR="00BE52CE" w:rsidRPr="005B17D3" w:rsidRDefault="00BE52CE" w:rsidP="00EF3896">
      <w:pPr>
        <w:pStyle w:val="ScreenField"/>
      </w:pPr>
      <w:r w:rsidRPr="005B17D3">
        <w:t>Create Date</w:t>
      </w:r>
      <w:r w:rsidRPr="005B17D3">
        <w:fldChar w:fldCharType="begin"/>
      </w:r>
      <w:r w:rsidRPr="005B17D3">
        <w:instrText xml:space="preserve"> XE "Date:Create Range" </w:instrText>
      </w:r>
      <w:r w:rsidRPr="005B17D3">
        <w:fldChar w:fldCharType="end"/>
      </w:r>
      <w:r w:rsidRPr="005B17D3">
        <w:t xml:space="preserve"> Range:</w:t>
      </w:r>
    </w:p>
    <w:p w14:paraId="38547A9C" w14:textId="77777777" w:rsidR="00BE52CE" w:rsidRPr="005B17D3" w:rsidRDefault="00BE52CE" w:rsidP="00EF3896">
      <w:pPr>
        <w:pStyle w:val="ScreenFieldDesc"/>
      </w:pPr>
      <w:r w:rsidRPr="005B17D3">
        <w:lastRenderedPageBreak/>
        <w:t xml:space="preserve">Enter the date on which the </w:t>
      </w:r>
      <w:r w:rsidRPr="005B17D3">
        <w:rPr>
          <w:i/>
        </w:rPr>
        <w:t>Workload Item</w:t>
      </w:r>
      <w:r w:rsidRPr="005B17D3">
        <w:t xml:space="preserve"> was created.</w:t>
      </w:r>
    </w:p>
    <w:p w14:paraId="1BF08326" w14:textId="77777777" w:rsidR="00BE52CE" w:rsidRPr="005B17D3" w:rsidRDefault="00BE52CE" w:rsidP="00EF3896">
      <w:pPr>
        <w:pStyle w:val="ScreenFieldDesc"/>
      </w:pPr>
      <w:r w:rsidRPr="005B17D3">
        <w:t>Format (mm/dd/yyyy)</w:t>
      </w:r>
    </w:p>
    <w:p w14:paraId="6242D8EC" w14:textId="77777777" w:rsidR="003A19DA" w:rsidRPr="005B17D3" w:rsidRDefault="003A19DA" w:rsidP="00EF3896">
      <w:pPr>
        <w:pStyle w:val="ScreenField"/>
      </w:pPr>
    </w:p>
    <w:p w14:paraId="74E3FF6D" w14:textId="62E40FE6" w:rsidR="00BE52CE" w:rsidRPr="005B17D3" w:rsidRDefault="00BE52CE" w:rsidP="00EF3896">
      <w:pPr>
        <w:pStyle w:val="ScreenField"/>
      </w:pPr>
      <w:r w:rsidRPr="005B17D3">
        <w:t>SSN</w:t>
      </w:r>
      <w:r w:rsidRPr="005B17D3">
        <w:fldChar w:fldCharType="begin"/>
      </w:r>
      <w:r w:rsidRPr="005B17D3">
        <w:instrText xml:space="preserve"> XE "SSN" </w:instrText>
      </w:r>
      <w:r w:rsidRPr="005B17D3">
        <w:fldChar w:fldCharType="end"/>
      </w:r>
      <w:r w:rsidRPr="005B17D3">
        <w:t>:</w:t>
      </w:r>
    </w:p>
    <w:p w14:paraId="69CAE265" w14:textId="77777777" w:rsidR="00BE52CE" w:rsidRPr="005B17D3" w:rsidRDefault="00BE52CE" w:rsidP="00EF3896">
      <w:pPr>
        <w:pStyle w:val="ScreenFieldDesc"/>
      </w:pPr>
      <w:r w:rsidRPr="005B17D3">
        <w:t>Enter the beneficiary's social security number.</w:t>
      </w:r>
    </w:p>
    <w:p w14:paraId="4EF7A737" w14:textId="77777777" w:rsidR="003A19DA" w:rsidRPr="005B17D3" w:rsidRDefault="003A19DA" w:rsidP="00EF3896">
      <w:pPr>
        <w:pStyle w:val="ScreenField"/>
      </w:pPr>
    </w:p>
    <w:p w14:paraId="275C28D1" w14:textId="3988C4EE" w:rsidR="00BE52CE" w:rsidRPr="005B17D3" w:rsidRDefault="00BE52CE" w:rsidP="00EF3896">
      <w:pPr>
        <w:pStyle w:val="ScreenField"/>
      </w:pPr>
      <w:r w:rsidRPr="005B17D3">
        <w:t>Item Type:</w:t>
      </w:r>
    </w:p>
    <w:p w14:paraId="15969187" w14:textId="77777777" w:rsidR="00BE52CE" w:rsidRPr="005B17D3" w:rsidRDefault="00BE52CE" w:rsidP="00EF3896">
      <w:pPr>
        <w:pStyle w:val="ScreenFieldDesc"/>
      </w:pPr>
      <w:r w:rsidRPr="005B17D3">
        <w:t xml:space="preserve">Enter the </w:t>
      </w:r>
      <w:r w:rsidRPr="005B17D3">
        <w:rPr>
          <w:i/>
        </w:rPr>
        <w:t>Item Type</w:t>
      </w:r>
      <w:r w:rsidRPr="005B17D3">
        <w:t xml:space="preserve"> for the Work item. choose from the dropdown.</w:t>
      </w:r>
    </w:p>
    <w:p w14:paraId="0521CB43" w14:textId="77777777" w:rsidR="003A19DA" w:rsidRPr="005B17D3" w:rsidRDefault="003A19DA" w:rsidP="00EF3896">
      <w:pPr>
        <w:pStyle w:val="ScreenField"/>
      </w:pPr>
    </w:p>
    <w:p w14:paraId="4C5992FA" w14:textId="0DD6D122" w:rsidR="00BE52CE" w:rsidRPr="005B17D3" w:rsidRDefault="00BE52CE" w:rsidP="00EF3896">
      <w:pPr>
        <w:pStyle w:val="ScreenField"/>
      </w:pPr>
      <w:r w:rsidRPr="005B17D3">
        <w:t>Assigned</w:t>
      </w:r>
      <w:r w:rsidRPr="005B17D3">
        <w:fldChar w:fldCharType="begin"/>
      </w:r>
      <w:r w:rsidRPr="005B17D3">
        <w:instrText xml:space="preserve"> XE "Assigned:Date Range" </w:instrText>
      </w:r>
      <w:r w:rsidRPr="005B17D3">
        <w:fldChar w:fldCharType="end"/>
      </w:r>
      <w:r w:rsidRPr="005B17D3">
        <w:t xml:space="preserve"> Date</w:t>
      </w:r>
      <w:r w:rsidRPr="005B17D3">
        <w:fldChar w:fldCharType="begin"/>
      </w:r>
      <w:r w:rsidRPr="005B17D3">
        <w:instrText xml:space="preserve"> XE "Date:Assigned Range" </w:instrText>
      </w:r>
      <w:r w:rsidRPr="005B17D3">
        <w:fldChar w:fldCharType="end"/>
      </w:r>
      <w:r w:rsidRPr="005B17D3">
        <w:t xml:space="preserve"> Range:</w:t>
      </w:r>
    </w:p>
    <w:p w14:paraId="23685DBC" w14:textId="77777777" w:rsidR="00BE52CE" w:rsidRPr="005B17D3" w:rsidRDefault="00BE52CE" w:rsidP="00EF3896">
      <w:pPr>
        <w:pStyle w:val="ScreenFieldDesc"/>
      </w:pPr>
      <w:r w:rsidRPr="005B17D3">
        <w:t xml:space="preserve">Enter the date the </w:t>
      </w:r>
      <w:r w:rsidRPr="005B17D3">
        <w:rPr>
          <w:i/>
        </w:rPr>
        <w:t>Work</w:t>
      </w:r>
      <w:r w:rsidRPr="005B17D3">
        <w:rPr>
          <w:i/>
        </w:rPr>
        <w:fldChar w:fldCharType="begin"/>
      </w:r>
      <w:r w:rsidRPr="005B17D3">
        <w:instrText xml:space="preserve"> XE "Work:Items" </w:instrText>
      </w:r>
      <w:r w:rsidRPr="005B17D3">
        <w:rPr>
          <w:i/>
        </w:rPr>
        <w:fldChar w:fldCharType="end"/>
      </w:r>
      <w:r w:rsidRPr="005B17D3">
        <w:rPr>
          <w:i/>
        </w:rPr>
        <w:t xml:space="preserve"> Item</w:t>
      </w:r>
      <w:r w:rsidRPr="005B17D3">
        <w:t xml:space="preserve"> was assigned to an individual to "resolve".</w:t>
      </w:r>
    </w:p>
    <w:p w14:paraId="75E0B1C3" w14:textId="77777777" w:rsidR="00BE52CE" w:rsidRPr="005B17D3" w:rsidRDefault="00BE52CE" w:rsidP="00EF3896">
      <w:pPr>
        <w:pStyle w:val="ScreenFieldDesc"/>
      </w:pPr>
      <w:r w:rsidRPr="005B17D3">
        <w:t>Format (mm/dd/yyyy)</w:t>
      </w:r>
    </w:p>
    <w:p w14:paraId="48107615" w14:textId="77777777" w:rsidR="00BE52CE" w:rsidRPr="005B17D3" w:rsidRDefault="00BE52CE" w:rsidP="00EF3896">
      <w:pPr>
        <w:pStyle w:val="BodyTextBullet2"/>
      </w:pPr>
      <w:r w:rsidRPr="005B17D3">
        <w:t>After entering the desired criteria</w:t>
      </w:r>
      <w:r w:rsidRPr="005B17D3">
        <w:fldChar w:fldCharType="begin"/>
      </w:r>
      <w:r w:rsidRPr="005B17D3">
        <w:instrText xml:space="preserve"> XE "Criteria:filter" </w:instrText>
      </w:r>
      <w:r w:rsidRPr="005B17D3">
        <w:fldChar w:fldCharType="end"/>
      </w:r>
      <w:r w:rsidRPr="005B17D3">
        <w:t xml:space="preserve">, click the </w:t>
      </w:r>
      <w:r w:rsidRPr="005B17D3">
        <w:rPr>
          <w:b/>
          <w:i/>
          <w:iCs/>
        </w:rPr>
        <w:t>Apply Filter</w:t>
      </w:r>
      <w:r w:rsidRPr="005B17D3">
        <w:t xml:space="preserve"> button to filter the list. Click the </w:t>
      </w:r>
      <w:r w:rsidRPr="005B17D3">
        <w:rPr>
          <w:b/>
          <w:i/>
          <w:iCs/>
        </w:rPr>
        <w:t>Reset Filter</w:t>
      </w:r>
      <w:r w:rsidRPr="005B17D3">
        <w:t xml:space="preserve"> to reset the criteria and start over.</w:t>
      </w:r>
    </w:p>
    <w:p w14:paraId="3A8EE15D" w14:textId="7C7F8EDF" w:rsidR="00BE52CE" w:rsidRPr="005B17D3" w:rsidRDefault="00BE52CE" w:rsidP="00EF3896">
      <w:pPr>
        <w:pStyle w:val="BodyText"/>
      </w:pPr>
      <w:r w:rsidRPr="005B17D3">
        <w:t xml:space="preserve">Clicking the </w:t>
      </w:r>
      <w:r w:rsidRPr="005B17D3">
        <w:rPr>
          <w:b/>
        </w:rPr>
        <w:t>Hide</w:t>
      </w:r>
      <w:r w:rsidRPr="005B17D3">
        <w:rPr>
          <w:b/>
          <w:color w:val="0000FF"/>
        </w:rPr>
        <w:t xml:space="preserve"> </w:t>
      </w:r>
      <w:r w:rsidRPr="005B17D3">
        <w:rPr>
          <w:b/>
        </w:rPr>
        <w:t>Worklist</w:t>
      </w:r>
      <w:r w:rsidRPr="005B17D3">
        <w:rPr>
          <w:b/>
        </w:rPr>
        <w:fldChar w:fldCharType="begin"/>
      </w:r>
      <w:r w:rsidRPr="005B17D3">
        <w:rPr>
          <w:b/>
        </w:rPr>
        <w:instrText xml:space="preserve"> XE "</w:instrText>
      </w:r>
      <w:r w:rsidRPr="005B17D3">
        <w:rPr>
          <w:b/>
          <w:iCs/>
        </w:rPr>
        <w:instrText>Worklist:</w:instrText>
      </w:r>
      <w:r w:rsidRPr="005B17D3">
        <w:rPr>
          <w:b/>
        </w:rPr>
        <w:instrText xml:space="preserve">Hide Filter" </w:instrText>
      </w:r>
      <w:r w:rsidRPr="005B17D3">
        <w:rPr>
          <w:b/>
        </w:rPr>
        <w:fldChar w:fldCharType="end"/>
      </w:r>
      <w:r w:rsidRPr="005B17D3">
        <w:rPr>
          <w:b/>
        </w:rPr>
        <w:t xml:space="preserve"> Filter</w:t>
      </w:r>
      <w:r w:rsidRPr="005B17D3">
        <w:t xml:space="preserve"> link will hide the worklist filter criteria</w:t>
      </w:r>
      <w:r w:rsidRPr="005B17D3">
        <w:fldChar w:fldCharType="begin"/>
      </w:r>
      <w:r w:rsidRPr="005B17D3">
        <w:instrText xml:space="preserve"> XE "Criteria:filter" </w:instrText>
      </w:r>
      <w:r w:rsidRPr="005B17D3">
        <w:fldChar w:fldCharType="end"/>
      </w:r>
      <w:r w:rsidRPr="005B17D3">
        <w:t>.</w:t>
      </w:r>
    </w:p>
    <w:p w14:paraId="4498F06E" w14:textId="77777777" w:rsidR="003A19DA" w:rsidRPr="005B17D3" w:rsidRDefault="003A19DA" w:rsidP="00EF3896">
      <w:pPr>
        <w:pStyle w:val="BodyText"/>
      </w:pPr>
    </w:p>
    <w:p w14:paraId="16688F8B" w14:textId="33F92D7A" w:rsidR="00BE52CE" w:rsidRPr="005B17D3" w:rsidRDefault="00BE52CE" w:rsidP="00EF3896">
      <w:pPr>
        <w:pStyle w:val="Heading3"/>
      </w:pPr>
      <w:bookmarkStart w:id="239" w:name="_Toc31622118"/>
      <w:r w:rsidRPr="005B17D3">
        <w:t>Worklist Items Search</w:t>
      </w:r>
      <w:bookmarkEnd w:id="239"/>
    </w:p>
    <w:p w14:paraId="254B546C" w14:textId="77777777" w:rsidR="003A19DA" w:rsidRPr="005B17D3" w:rsidRDefault="003A19DA" w:rsidP="00EF3896">
      <w:pPr>
        <w:pStyle w:val="ScreenField"/>
      </w:pPr>
    </w:p>
    <w:p w14:paraId="44578A68" w14:textId="3A4C89B2" w:rsidR="00BE52CE" w:rsidRPr="005B17D3" w:rsidRDefault="00BE52CE" w:rsidP="00EF3896">
      <w:pPr>
        <w:pStyle w:val="ScreenField"/>
      </w:pPr>
      <w:r w:rsidRPr="005B17D3">
        <w:t>Functional Group Dropdown:</w:t>
      </w:r>
    </w:p>
    <w:p w14:paraId="6D65997C" w14:textId="77777777" w:rsidR="00BE52CE" w:rsidRPr="005B17D3" w:rsidRDefault="00BE52CE" w:rsidP="00EF3896">
      <w:pPr>
        <w:pStyle w:val="ScreenFieldDesc"/>
      </w:pPr>
      <w:r w:rsidRPr="005B17D3">
        <w:t xml:space="preserve">Use the </w:t>
      </w:r>
      <w:r w:rsidRPr="005B17D3">
        <w:rPr>
          <w:i/>
        </w:rPr>
        <w:t>Functional Group</w:t>
      </w:r>
      <w:r w:rsidRPr="005B17D3">
        <w:t xml:space="preserve"> dropdown to select the particular </w:t>
      </w:r>
      <w:r w:rsidRPr="005B17D3">
        <w:rPr>
          <w:i/>
        </w:rPr>
        <w:t>Functional Group</w:t>
      </w:r>
      <w:r w:rsidRPr="005B17D3">
        <w:fldChar w:fldCharType="begin"/>
      </w:r>
      <w:r w:rsidRPr="005B17D3">
        <w:instrText xml:space="preserve"> XE "Group:Worklist:functional" </w:instrText>
      </w:r>
      <w:r w:rsidRPr="005B17D3">
        <w:fldChar w:fldCharType="end"/>
      </w:r>
      <w:r w:rsidRPr="005B17D3">
        <w:t>.</w:t>
      </w:r>
    </w:p>
    <w:p w14:paraId="51AB4B26" w14:textId="77777777" w:rsidR="003A19DA" w:rsidRPr="005B17D3" w:rsidRDefault="003A19DA" w:rsidP="00EF3896">
      <w:pPr>
        <w:pStyle w:val="ScreenField"/>
      </w:pPr>
    </w:p>
    <w:p w14:paraId="6DBE24DA" w14:textId="55F27625" w:rsidR="00BE52CE" w:rsidRPr="005B17D3" w:rsidRDefault="00BE52CE" w:rsidP="00EF3896">
      <w:pPr>
        <w:pStyle w:val="ScreenField"/>
      </w:pPr>
      <w:r w:rsidRPr="005B17D3">
        <w:t>Item Type Dropdown:</w:t>
      </w:r>
    </w:p>
    <w:p w14:paraId="3298B44F" w14:textId="77777777" w:rsidR="00BE52CE" w:rsidRPr="005B17D3" w:rsidRDefault="00BE52CE" w:rsidP="00EF3896">
      <w:pPr>
        <w:pStyle w:val="ScreenFieldDesc"/>
      </w:pPr>
      <w:r w:rsidRPr="005B17D3">
        <w:t xml:space="preserve">Use the </w:t>
      </w:r>
      <w:r w:rsidRPr="005B17D3">
        <w:rPr>
          <w:i/>
        </w:rPr>
        <w:t>Item Type</w:t>
      </w:r>
      <w:r w:rsidRPr="005B17D3">
        <w:t xml:space="preserve"> dropdown to select the </w:t>
      </w:r>
      <w:r w:rsidRPr="005B17D3">
        <w:rPr>
          <w:i/>
        </w:rPr>
        <w:t>Item Type</w:t>
      </w:r>
      <w:r w:rsidRPr="005B17D3">
        <w:t xml:space="preserve"> for the </w:t>
      </w:r>
      <w:r w:rsidRPr="005B17D3">
        <w:rPr>
          <w:i/>
        </w:rPr>
        <w:t>Work Item</w:t>
      </w:r>
      <w:r w:rsidRPr="005B17D3">
        <w:t>.</w:t>
      </w:r>
    </w:p>
    <w:p w14:paraId="3B91F6ED" w14:textId="77777777" w:rsidR="003A19DA" w:rsidRPr="005B17D3" w:rsidRDefault="003A19DA" w:rsidP="00EF3896">
      <w:pPr>
        <w:pStyle w:val="ScreenField"/>
      </w:pPr>
    </w:p>
    <w:p w14:paraId="274A10F2" w14:textId="7CA6F8A9" w:rsidR="00BE52CE" w:rsidRPr="005B17D3" w:rsidRDefault="00BE52CE" w:rsidP="00EF3896">
      <w:pPr>
        <w:pStyle w:val="ScreenField"/>
      </w:pPr>
      <w:r w:rsidRPr="005B17D3">
        <w:t>Assigned</w:t>
      </w:r>
      <w:r w:rsidRPr="005B17D3">
        <w:fldChar w:fldCharType="begin"/>
      </w:r>
      <w:r w:rsidRPr="005B17D3">
        <w:instrText xml:space="preserve"> XE "Assigned:To" </w:instrText>
      </w:r>
      <w:r w:rsidRPr="005B17D3">
        <w:fldChar w:fldCharType="end"/>
      </w:r>
      <w:r w:rsidRPr="005B17D3">
        <w:t xml:space="preserve"> To Dropdown:</w:t>
      </w:r>
    </w:p>
    <w:p w14:paraId="5F78CA03" w14:textId="77777777" w:rsidR="00BE52CE" w:rsidRPr="005B17D3" w:rsidRDefault="00BE52CE" w:rsidP="00EF3896">
      <w:pPr>
        <w:pStyle w:val="ScreenFieldDesc"/>
      </w:pPr>
      <w:r w:rsidRPr="005B17D3">
        <w:t xml:space="preserve">Use the </w:t>
      </w:r>
      <w:r w:rsidRPr="005B17D3">
        <w:rPr>
          <w:i/>
        </w:rPr>
        <w:t>Assigned To</w:t>
      </w:r>
      <w:r w:rsidRPr="005B17D3">
        <w:t xml:space="preserve"> dropdown to select the user to whom the </w:t>
      </w:r>
      <w:r w:rsidRPr="005B17D3">
        <w:rPr>
          <w:i/>
        </w:rPr>
        <w:t>Work</w:t>
      </w:r>
      <w:r w:rsidRPr="005B17D3">
        <w:rPr>
          <w:i/>
        </w:rPr>
        <w:fldChar w:fldCharType="begin"/>
      </w:r>
      <w:r w:rsidRPr="005B17D3">
        <w:instrText xml:space="preserve"> XE "Work:Items" </w:instrText>
      </w:r>
      <w:r w:rsidRPr="005B17D3">
        <w:rPr>
          <w:i/>
        </w:rPr>
        <w:fldChar w:fldCharType="end"/>
      </w:r>
      <w:r w:rsidRPr="005B17D3">
        <w:rPr>
          <w:i/>
        </w:rPr>
        <w:t xml:space="preserve"> Item</w:t>
      </w:r>
      <w:r w:rsidRPr="005B17D3">
        <w:t xml:space="preserve"> is assigned.</w:t>
      </w:r>
    </w:p>
    <w:p w14:paraId="3A308A39" w14:textId="77777777" w:rsidR="003A19DA" w:rsidRPr="005B17D3" w:rsidRDefault="003A19DA" w:rsidP="00EF3896">
      <w:pPr>
        <w:pStyle w:val="ScreenField"/>
      </w:pPr>
    </w:p>
    <w:p w14:paraId="37EAB479" w14:textId="69BAB14B" w:rsidR="00BE52CE" w:rsidRPr="005B17D3" w:rsidRDefault="00BE52CE" w:rsidP="00EF3896">
      <w:pPr>
        <w:pStyle w:val="ScreenField"/>
      </w:pPr>
      <w:r w:rsidRPr="005B17D3">
        <w:t>Status Dropdown:</w:t>
      </w:r>
    </w:p>
    <w:p w14:paraId="421A6890" w14:textId="77777777" w:rsidR="00BE52CE" w:rsidRPr="005B17D3" w:rsidRDefault="00BE52CE" w:rsidP="00EF3896">
      <w:pPr>
        <w:pStyle w:val="ScreenFieldDesc"/>
      </w:pPr>
      <w:r w:rsidRPr="005B17D3">
        <w:t xml:space="preserve">Use the </w:t>
      </w:r>
      <w:r w:rsidRPr="005B17D3">
        <w:rPr>
          <w:i/>
        </w:rPr>
        <w:t xml:space="preserve">Status </w:t>
      </w:r>
      <w:r w:rsidRPr="005B17D3">
        <w:t xml:space="preserve">dropdown to select the current </w:t>
      </w:r>
      <w:r w:rsidRPr="005B17D3">
        <w:rPr>
          <w:i/>
        </w:rPr>
        <w:t>Status</w:t>
      </w:r>
      <w:r w:rsidRPr="005B17D3">
        <w:t xml:space="preserve"> for the </w:t>
      </w:r>
      <w:r w:rsidRPr="005B17D3">
        <w:rPr>
          <w:i/>
        </w:rPr>
        <w:t>Work Item</w:t>
      </w:r>
      <w:r w:rsidRPr="005B17D3">
        <w:t>.</w:t>
      </w:r>
    </w:p>
    <w:p w14:paraId="5213B33E" w14:textId="77777777" w:rsidR="003A19DA" w:rsidRPr="005B17D3" w:rsidRDefault="003A19DA" w:rsidP="00EF3896">
      <w:pPr>
        <w:pStyle w:val="ScreenField"/>
      </w:pPr>
    </w:p>
    <w:p w14:paraId="0A2A37A7" w14:textId="6B37ADCE" w:rsidR="00BE52CE" w:rsidRPr="005B17D3" w:rsidRDefault="00BE52CE" w:rsidP="00EF3896">
      <w:pPr>
        <w:pStyle w:val="ScreenField"/>
      </w:pPr>
      <w:r w:rsidRPr="005B17D3">
        <w:lastRenderedPageBreak/>
        <w:t>Assigned</w:t>
      </w:r>
      <w:r w:rsidRPr="005B17D3">
        <w:fldChar w:fldCharType="begin"/>
      </w:r>
      <w:r w:rsidRPr="005B17D3">
        <w:instrText xml:space="preserve"> XE "Assigned:Date Range" </w:instrText>
      </w:r>
      <w:r w:rsidRPr="005B17D3">
        <w:fldChar w:fldCharType="end"/>
      </w:r>
      <w:r w:rsidRPr="005B17D3">
        <w:t xml:space="preserve"> Date</w:t>
      </w:r>
      <w:r w:rsidRPr="005B17D3">
        <w:fldChar w:fldCharType="begin"/>
      </w:r>
      <w:r w:rsidRPr="005B17D3">
        <w:instrText xml:space="preserve"> XE "Date:Assigned Range" </w:instrText>
      </w:r>
      <w:r w:rsidRPr="005B17D3">
        <w:fldChar w:fldCharType="end"/>
      </w:r>
      <w:r w:rsidRPr="005B17D3">
        <w:t xml:space="preserve"> Range:</w:t>
      </w:r>
    </w:p>
    <w:p w14:paraId="10A5C542" w14:textId="77777777" w:rsidR="00BE52CE" w:rsidRPr="005B17D3" w:rsidRDefault="00BE52CE" w:rsidP="00EF3896">
      <w:pPr>
        <w:pStyle w:val="ScreenFieldDesc"/>
      </w:pPr>
      <w:r w:rsidRPr="005B17D3">
        <w:t xml:space="preserve">Enter a date range in which the </w:t>
      </w:r>
      <w:r w:rsidRPr="005B17D3">
        <w:rPr>
          <w:i/>
        </w:rPr>
        <w:t xml:space="preserve">Work Item </w:t>
      </w:r>
      <w:r w:rsidRPr="005B17D3">
        <w:t xml:space="preserve">was assigned to the user specified in the </w:t>
      </w:r>
      <w:r w:rsidRPr="005B17D3">
        <w:rPr>
          <w:b/>
          <w:i/>
        </w:rPr>
        <w:t>Assigned To</w:t>
      </w:r>
      <w:r w:rsidRPr="005B17D3">
        <w:t xml:space="preserve"> field or to anybody if the </w:t>
      </w:r>
      <w:r w:rsidRPr="005B17D3">
        <w:rPr>
          <w:b/>
          <w:i/>
        </w:rPr>
        <w:t>Assigned</w:t>
      </w:r>
      <w:r w:rsidRPr="005B17D3">
        <w:rPr>
          <w:i/>
        </w:rPr>
        <w:fldChar w:fldCharType="begin"/>
      </w:r>
      <w:r w:rsidRPr="005B17D3">
        <w:instrText xml:space="preserve"> XE "</w:instrText>
      </w:r>
      <w:r w:rsidRPr="005B17D3">
        <w:rPr>
          <w:rFonts w:cs="Arial"/>
          <w:b/>
          <w:i/>
        </w:rPr>
        <w:instrText>Assigned:</w:instrText>
      </w:r>
      <w:r w:rsidRPr="005B17D3">
        <w:rPr>
          <w:b/>
          <w:i/>
        </w:rPr>
        <w:instrText>To</w:instrText>
      </w:r>
      <w:r w:rsidRPr="005B17D3">
        <w:instrText xml:space="preserve"> field" </w:instrText>
      </w:r>
      <w:r w:rsidRPr="005B17D3">
        <w:rPr>
          <w:i/>
        </w:rPr>
        <w:fldChar w:fldCharType="end"/>
      </w:r>
      <w:r w:rsidRPr="005B17D3">
        <w:rPr>
          <w:i/>
        </w:rPr>
        <w:t xml:space="preserve"> </w:t>
      </w:r>
      <w:r w:rsidRPr="005B17D3">
        <w:rPr>
          <w:b/>
          <w:i/>
        </w:rPr>
        <w:t>To</w:t>
      </w:r>
      <w:r w:rsidRPr="005B17D3">
        <w:t xml:space="preserve"> field is left blank.</w:t>
      </w:r>
    </w:p>
    <w:p w14:paraId="428D224F" w14:textId="77777777" w:rsidR="00BE52CE" w:rsidRPr="005B17D3" w:rsidRDefault="00BE52CE" w:rsidP="00EF3896">
      <w:pPr>
        <w:pStyle w:val="RulesandMore"/>
        <w:rPr>
          <w:sz w:val="18"/>
          <w:szCs w:val="18"/>
        </w:rPr>
      </w:pPr>
      <w:r w:rsidRPr="005B17D3">
        <w:t>Rules</w:t>
      </w:r>
      <w:r w:rsidRPr="005B17D3">
        <w:rPr>
          <w:sz w:val="18"/>
          <w:szCs w:val="18"/>
        </w:rPr>
        <w:t>...</w:t>
      </w:r>
    </w:p>
    <w:p w14:paraId="3B6A066B" w14:textId="77777777" w:rsidR="00BE52CE" w:rsidRPr="005B17D3" w:rsidRDefault="00BE52CE" w:rsidP="00EF3896">
      <w:pPr>
        <w:pStyle w:val="ListBull2"/>
      </w:pPr>
      <w:r w:rsidRPr="005B17D3">
        <w:t>The starting date must be before or the same as the ending date.</w:t>
      </w:r>
    </w:p>
    <w:p w14:paraId="6D8508EA" w14:textId="77777777" w:rsidR="00BE52CE" w:rsidRPr="005B17D3" w:rsidRDefault="00BE52CE" w:rsidP="00EF3896">
      <w:pPr>
        <w:pStyle w:val="ListBull2"/>
      </w:pPr>
      <w:r w:rsidRPr="005B17D3">
        <w:t>Format (mm/dd/yyyy)</w:t>
      </w:r>
    </w:p>
    <w:p w14:paraId="1C21EA7F" w14:textId="77777777" w:rsidR="003A19DA" w:rsidRPr="005B17D3" w:rsidRDefault="003A19DA" w:rsidP="00EF3896">
      <w:pPr>
        <w:pStyle w:val="ScreenField"/>
      </w:pPr>
    </w:p>
    <w:p w14:paraId="23B3F53E" w14:textId="73338FD6" w:rsidR="00BE52CE" w:rsidRPr="005B17D3" w:rsidRDefault="00BE52CE" w:rsidP="00EF3896">
      <w:pPr>
        <w:pStyle w:val="ScreenField"/>
      </w:pPr>
      <w:r w:rsidRPr="005B17D3">
        <w:t>Create Date</w:t>
      </w:r>
      <w:r w:rsidRPr="005B17D3">
        <w:fldChar w:fldCharType="begin"/>
      </w:r>
      <w:r w:rsidRPr="005B17D3">
        <w:instrText xml:space="preserve"> XE "Date:Create Range" </w:instrText>
      </w:r>
      <w:r w:rsidRPr="005B17D3">
        <w:fldChar w:fldCharType="end"/>
      </w:r>
      <w:r w:rsidRPr="005B17D3">
        <w:t xml:space="preserve"> Range:</w:t>
      </w:r>
    </w:p>
    <w:p w14:paraId="49D4054B" w14:textId="77777777" w:rsidR="00BE52CE" w:rsidRPr="005B17D3" w:rsidRDefault="00BE52CE" w:rsidP="00EF3896">
      <w:pPr>
        <w:pStyle w:val="ScreenFieldDesc"/>
      </w:pPr>
      <w:r w:rsidRPr="005B17D3">
        <w:t xml:space="preserve">Enter a date range in which the </w:t>
      </w:r>
      <w:r w:rsidRPr="005B17D3">
        <w:rPr>
          <w:i/>
        </w:rPr>
        <w:t xml:space="preserve">Work Item </w:t>
      </w:r>
      <w:r w:rsidRPr="005B17D3">
        <w:t>was created by ES.</w:t>
      </w:r>
    </w:p>
    <w:p w14:paraId="65ACD538" w14:textId="77777777" w:rsidR="003A19DA" w:rsidRPr="005B17D3" w:rsidRDefault="003A19DA" w:rsidP="00EF3896">
      <w:pPr>
        <w:pStyle w:val="ScreenField"/>
      </w:pPr>
    </w:p>
    <w:p w14:paraId="65DBE9CE" w14:textId="5C2DD763" w:rsidR="00BE52CE" w:rsidRPr="005B17D3" w:rsidRDefault="00BE52CE" w:rsidP="00EF3896">
      <w:pPr>
        <w:pStyle w:val="ScreenField"/>
      </w:pPr>
      <w:r w:rsidRPr="005B17D3">
        <w:t>VPID</w:t>
      </w:r>
      <w:r w:rsidRPr="005B17D3">
        <w:fldChar w:fldCharType="begin"/>
      </w:r>
      <w:r w:rsidRPr="005B17D3">
        <w:instrText xml:space="preserve"> XE "VPID" </w:instrText>
      </w:r>
      <w:r w:rsidRPr="005B17D3">
        <w:fldChar w:fldCharType="end"/>
      </w:r>
      <w:r w:rsidRPr="005B17D3">
        <w:t>:</w:t>
      </w:r>
    </w:p>
    <w:p w14:paraId="40A582B1" w14:textId="77777777" w:rsidR="00BE52CE" w:rsidRPr="005B17D3" w:rsidRDefault="00BE52CE" w:rsidP="00EF3896">
      <w:pPr>
        <w:pStyle w:val="ScreenFieldDesc"/>
      </w:pPr>
      <w:r w:rsidRPr="005B17D3">
        <w:t xml:space="preserve">Enter the Full/Short </w:t>
      </w:r>
      <w:r w:rsidRPr="005B17D3">
        <w:rPr>
          <w:rStyle w:val="Text-onlypopuphotspot"/>
          <w:u w:val="single"/>
        </w:rPr>
        <w:t>VPID</w:t>
      </w:r>
      <w:r w:rsidRPr="005B17D3">
        <w:t xml:space="preserve"> for the person being searched.</w:t>
      </w:r>
    </w:p>
    <w:p w14:paraId="72275D6A" w14:textId="77777777" w:rsidR="003A19DA" w:rsidRPr="005B17D3" w:rsidRDefault="003A19DA" w:rsidP="00EF3896">
      <w:pPr>
        <w:pStyle w:val="ScreenField"/>
      </w:pPr>
    </w:p>
    <w:p w14:paraId="289387A2" w14:textId="327CA088" w:rsidR="00BE52CE" w:rsidRPr="005B17D3" w:rsidRDefault="00BE52CE" w:rsidP="00EF3896">
      <w:pPr>
        <w:pStyle w:val="ScreenField"/>
      </w:pPr>
      <w:r w:rsidRPr="005B17D3">
        <w:t>SSN</w:t>
      </w:r>
      <w:r w:rsidRPr="005B17D3">
        <w:fldChar w:fldCharType="begin"/>
      </w:r>
      <w:r w:rsidRPr="005B17D3">
        <w:instrText xml:space="preserve"> XE "SSN" </w:instrText>
      </w:r>
      <w:r w:rsidRPr="005B17D3">
        <w:fldChar w:fldCharType="end"/>
      </w:r>
      <w:r w:rsidRPr="005B17D3">
        <w:t>:</w:t>
      </w:r>
    </w:p>
    <w:p w14:paraId="3EC728B2" w14:textId="77777777" w:rsidR="00BE52CE" w:rsidRPr="005B17D3" w:rsidRDefault="00BE52CE" w:rsidP="00EF3896">
      <w:pPr>
        <w:pStyle w:val="ScreenFieldDesc"/>
      </w:pPr>
      <w:r w:rsidRPr="005B17D3">
        <w:t>Enter the SSN</w:t>
      </w:r>
      <w:r w:rsidRPr="005B17D3">
        <w:fldChar w:fldCharType="begin"/>
      </w:r>
      <w:r w:rsidRPr="005B17D3">
        <w:instrText xml:space="preserve"> XE "SSN" </w:instrText>
      </w:r>
      <w:r w:rsidRPr="005B17D3">
        <w:fldChar w:fldCharType="end"/>
      </w:r>
      <w:r w:rsidRPr="005B17D3">
        <w:t xml:space="preserve"> (includes </w:t>
      </w:r>
      <w:r w:rsidRPr="005B17D3">
        <w:rPr>
          <w:rStyle w:val="Text-onlypopuphotspot"/>
          <w:i/>
        </w:rPr>
        <w:t>Pseudo SSN</w:t>
      </w:r>
      <w:r w:rsidRPr="005B17D3">
        <w:t>) for the Veteran being searched.</w:t>
      </w:r>
    </w:p>
    <w:p w14:paraId="460DD598" w14:textId="77777777" w:rsidR="003A19DA" w:rsidRPr="005B17D3" w:rsidRDefault="003A19DA" w:rsidP="00EF3896">
      <w:pPr>
        <w:pStyle w:val="ScreenField"/>
      </w:pPr>
    </w:p>
    <w:p w14:paraId="7970FC24" w14:textId="58D031A8" w:rsidR="00BE52CE" w:rsidRPr="005B17D3" w:rsidRDefault="00BE52CE" w:rsidP="00EF3896">
      <w:pPr>
        <w:pStyle w:val="ScreenField"/>
      </w:pPr>
      <w:r w:rsidRPr="005B17D3">
        <w:t>Last Name:</w:t>
      </w:r>
    </w:p>
    <w:p w14:paraId="7E85FC37" w14:textId="0D6C9F80" w:rsidR="00BE52CE" w:rsidRPr="005B17D3" w:rsidRDefault="00BE52CE" w:rsidP="00EF3896">
      <w:pPr>
        <w:pStyle w:val="ScreenFieldDesc"/>
      </w:pPr>
      <w:r w:rsidRPr="005B17D3">
        <w:t xml:space="preserve">Enter the </w:t>
      </w:r>
      <w:r w:rsidR="006204FA" w:rsidRPr="005B17D3">
        <w:t>Veterans</w:t>
      </w:r>
      <w:r w:rsidRPr="005B17D3">
        <w:t xml:space="preserve"> </w:t>
      </w:r>
      <w:r w:rsidRPr="005B17D3">
        <w:rPr>
          <w:i/>
        </w:rPr>
        <w:t>Last Name</w:t>
      </w:r>
      <w:r w:rsidRPr="005B17D3">
        <w:t xml:space="preserve"> for whom the </w:t>
      </w:r>
      <w:r w:rsidRPr="005B17D3">
        <w:rPr>
          <w:i/>
        </w:rPr>
        <w:t>Work</w:t>
      </w:r>
      <w:r w:rsidRPr="005B17D3">
        <w:rPr>
          <w:i/>
        </w:rPr>
        <w:fldChar w:fldCharType="begin"/>
      </w:r>
      <w:r w:rsidRPr="005B17D3">
        <w:instrText xml:space="preserve"> XE "Work:Items" </w:instrText>
      </w:r>
      <w:r w:rsidRPr="005B17D3">
        <w:rPr>
          <w:i/>
        </w:rPr>
        <w:fldChar w:fldCharType="end"/>
      </w:r>
      <w:r w:rsidRPr="005B17D3">
        <w:rPr>
          <w:i/>
        </w:rPr>
        <w:t xml:space="preserve"> Item</w:t>
      </w:r>
      <w:r w:rsidRPr="005B17D3">
        <w:t xml:space="preserve"> was created.</w:t>
      </w:r>
    </w:p>
    <w:p w14:paraId="62D00D72" w14:textId="77777777" w:rsidR="003A19DA" w:rsidRPr="005B17D3" w:rsidRDefault="003A19DA" w:rsidP="00EF3896">
      <w:pPr>
        <w:pStyle w:val="ScreenField"/>
      </w:pPr>
    </w:p>
    <w:p w14:paraId="7529D605" w14:textId="1BC800B6" w:rsidR="00BE52CE" w:rsidRPr="005B17D3" w:rsidRDefault="00BE52CE" w:rsidP="00EF3896">
      <w:pPr>
        <w:pStyle w:val="ScreenField"/>
      </w:pPr>
      <w:r w:rsidRPr="005B17D3">
        <w:t>First Name:</w:t>
      </w:r>
    </w:p>
    <w:p w14:paraId="61046A63" w14:textId="0BB6B511" w:rsidR="00BE52CE" w:rsidRPr="005B17D3" w:rsidRDefault="00BE52CE" w:rsidP="00EF3896">
      <w:pPr>
        <w:pStyle w:val="ScreenFieldDesc"/>
      </w:pPr>
      <w:r w:rsidRPr="005B17D3">
        <w:t xml:space="preserve">Enter the </w:t>
      </w:r>
      <w:r w:rsidR="006204FA" w:rsidRPr="005B17D3">
        <w:t>Veterans</w:t>
      </w:r>
      <w:r w:rsidRPr="005B17D3">
        <w:t xml:space="preserve"> </w:t>
      </w:r>
      <w:r w:rsidRPr="005B17D3">
        <w:rPr>
          <w:i/>
        </w:rPr>
        <w:t>First Name</w:t>
      </w:r>
      <w:r w:rsidRPr="005B17D3">
        <w:t xml:space="preserve"> for whom the </w:t>
      </w:r>
      <w:r w:rsidRPr="005B17D3">
        <w:rPr>
          <w:i/>
        </w:rPr>
        <w:t>Work Item</w:t>
      </w:r>
      <w:r w:rsidRPr="005B17D3">
        <w:t xml:space="preserve"> was created.</w:t>
      </w:r>
    </w:p>
    <w:p w14:paraId="4DB05A3E" w14:textId="77777777" w:rsidR="003A19DA" w:rsidRPr="005B17D3" w:rsidRDefault="003A19DA" w:rsidP="003A19DA">
      <w:pPr>
        <w:pStyle w:val="ScreenField"/>
      </w:pPr>
    </w:p>
    <w:p w14:paraId="01723973" w14:textId="4C70C9F2" w:rsidR="00BE52CE" w:rsidRPr="005B17D3" w:rsidRDefault="00BE52CE" w:rsidP="00EF3896">
      <w:pPr>
        <w:pStyle w:val="Heading3"/>
      </w:pPr>
      <w:bookmarkStart w:id="240" w:name="_Toc289864696"/>
      <w:bookmarkStart w:id="241" w:name="_Toc394920687"/>
      <w:bookmarkStart w:id="242" w:name="_Toc406571024"/>
      <w:bookmarkStart w:id="243" w:name="_Toc478746462"/>
      <w:bookmarkStart w:id="244" w:name="_Toc482888392"/>
      <w:bookmarkStart w:id="245" w:name="_Toc31622119"/>
      <w:r w:rsidRPr="005B17D3">
        <w:t>Items/Update Assignment, Status, Comments</w:t>
      </w:r>
      <w:bookmarkEnd w:id="240"/>
      <w:bookmarkEnd w:id="241"/>
      <w:bookmarkEnd w:id="242"/>
      <w:bookmarkEnd w:id="243"/>
      <w:bookmarkEnd w:id="244"/>
      <w:bookmarkEnd w:id="245"/>
      <w:r w:rsidRPr="005B17D3">
        <w:rPr>
          <w:rStyle w:val="Hyperlink"/>
          <w:i/>
          <w:iCs w:val="0"/>
          <w:sz w:val="18"/>
          <w:szCs w:val="18"/>
        </w:rPr>
        <w:fldChar w:fldCharType="begin"/>
      </w:r>
      <w:r w:rsidRPr="005B17D3">
        <w:instrText xml:space="preserve"> XE "</w:instrText>
      </w:r>
      <w:r w:rsidRPr="005B17D3">
        <w:rPr>
          <w:rStyle w:val="Hyperlink"/>
          <w:i/>
          <w:iCs w:val="0"/>
          <w:sz w:val="18"/>
          <w:szCs w:val="18"/>
        </w:rPr>
        <w:instrText>Comments:Update Assignment, Status</w:instrText>
      </w:r>
      <w:r w:rsidRPr="005B17D3">
        <w:instrText xml:space="preserve">" </w:instrText>
      </w:r>
      <w:r w:rsidRPr="005B17D3">
        <w:rPr>
          <w:rStyle w:val="Hyperlink"/>
          <w:i/>
          <w:iCs w:val="0"/>
          <w:sz w:val="18"/>
          <w:szCs w:val="18"/>
        </w:rPr>
        <w:fldChar w:fldCharType="end"/>
      </w:r>
    </w:p>
    <w:p w14:paraId="1612B052" w14:textId="0182E14E" w:rsidR="00BE52CE" w:rsidRPr="005B17D3" w:rsidRDefault="00BE52CE" w:rsidP="00EF3896">
      <w:pPr>
        <w:pStyle w:val="BodyText"/>
      </w:pPr>
      <w:r w:rsidRPr="005B17D3">
        <w:t xml:space="preserve">The </w:t>
      </w:r>
      <w:r w:rsidRPr="005B17D3">
        <w:rPr>
          <w:i/>
          <w:iCs/>
        </w:rPr>
        <w:t>Open Items/Assignment, Status, Comments</w:t>
      </w:r>
      <w:r w:rsidRPr="005B17D3">
        <w:rPr>
          <w:i/>
          <w:iCs/>
        </w:rPr>
        <w:fldChar w:fldCharType="begin"/>
      </w:r>
      <w:r w:rsidRPr="005B17D3">
        <w:instrText xml:space="preserve"> XE "</w:instrText>
      </w:r>
      <w:r w:rsidRPr="005B17D3">
        <w:rPr>
          <w:iCs/>
        </w:rPr>
        <w:instrText>Comments:</w:instrText>
      </w:r>
      <w:r w:rsidRPr="005B17D3">
        <w:rPr>
          <w:i/>
        </w:rPr>
        <w:instrText>Open/Items/Assignment, Status</w:instrText>
      </w:r>
      <w:r w:rsidRPr="005B17D3">
        <w:instrText xml:space="preserve"> </w:instrText>
      </w:r>
      <w:r w:rsidRPr="005B17D3">
        <w:rPr>
          <w:i/>
        </w:rPr>
        <w:instrText>Worklist</w:instrText>
      </w:r>
      <w:r w:rsidRPr="005B17D3">
        <w:instrText xml:space="preserve">" </w:instrText>
      </w:r>
      <w:r w:rsidRPr="005B17D3">
        <w:rPr>
          <w:i/>
          <w:iCs/>
        </w:rPr>
        <w:fldChar w:fldCharType="end"/>
      </w:r>
      <w:r w:rsidRPr="005B17D3">
        <w:t xml:space="preserve"> </w:t>
      </w:r>
      <w:r w:rsidRPr="005B17D3">
        <w:rPr>
          <w:i/>
        </w:rPr>
        <w:t>Worklis</w:t>
      </w:r>
      <w:r w:rsidRPr="005B17D3">
        <w:t>t screen allows users</w:t>
      </w:r>
      <w:r w:rsidRPr="005B17D3">
        <w:fldChar w:fldCharType="begin"/>
      </w:r>
      <w:r w:rsidRPr="005B17D3">
        <w:instrText xml:space="preserve"> XE "User:update Work Item" </w:instrText>
      </w:r>
      <w:r w:rsidRPr="005B17D3">
        <w:fldChar w:fldCharType="end"/>
      </w:r>
      <w:r w:rsidRPr="005B17D3">
        <w:t xml:space="preserve"> to update the work item assignment, status, and add</w:t>
      </w:r>
      <w:r w:rsidRPr="005B17D3">
        <w:fldChar w:fldCharType="begin"/>
      </w:r>
      <w:r w:rsidRPr="005B17D3">
        <w:instrText xml:space="preserve"> XE "Add:Comments" </w:instrText>
      </w:r>
      <w:r w:rsidRPr="005B17D3">
        <w:fldChar w:fldCharType="end"/>
      </w:r>
      <w:r w:rsidRPr="005B17D3">
        <w:t xml:space="preserve"> comments.</w:t>
      </w:r>
    </w:p>
    <w:p w14:paraId="150A2C94" w14:textId="77777777" w:rsidR="003A19DA" w:rsidRPr="005B17D3" w:rsidRDefault="003A19DA" w:rsidP="00EF3896">
      <w:pPr>
        <w:pStyle w:val="BodyText"/>
      </w:pPr>
    </w:p>
    <w:p w14:paraId="6602EE76" w14:textId="77777777" w:rsidR="00BE52CE" w:rsidRPr="005B17D3" w:rsidRDefault="00BE52CE" w:rsidP="00EF3896">
      <w:pPr>
        <w:pStyle w:val="ScreenField"/>
      </w:pPr>
      <w:r w:rsidRPr="005B17D3">
        <w:t>Update Assignment, Status, Comments</w:t>
      </w:r>
      <w:bookmarkStart w:id="246" w:name="OLE_LINK39"/>
      <w:bookmarkStart w:id="247" w:name="OLE_LINK40"/>
      <w:r w:rsidRPr="005B17D3">
        <w:fldChar w:fldCharType="begin"/>
      </w:r>
      <w:r w:rsidRPr="005B17D3">
        <w:instrText xml:space="preserve"> XE "Comments:Update Assignment, Status" </w:instrText>
      </w:r>
      <w:r w:rsidRPr="005B17D3">
        <w:fldChar w:fldCharType="end"/>
      </w:r>
      <w:bookmarkEnd w:id="246"/>
      <w:bookmarkEnd w:id="247"/>
      <w:r w:rsidRPr="005B17D3">
        <w:t xml:space="preserve"> (allows updating assignment, status, adding comments)</w:t>
      </w:r>
    </w:p>
    <w:p w14:paraId="198324CF" w14:textId="77777777" w:rsidR="00BE52CE" w:rsidRPr="005B17D3" w:rsidRDefault="00BE52CE" w:rsidP="00EF3896">
      <w:pPr>
        <w:pStyle w:val="ScreenField"/>
      </w:pPr>
      <w:r w:rsidRPr="005B17D3">
        <w:t>Assign Item to Me: (LAS/DQ</w:t>
      </w:r>
      <w:r w:rsidRPr="005B17D3">
        <w:fldChar w:fldCharType="begin"/>
      </w:r>
      <w:r w:rsidRPr="005B17D3">
        <w:instrText xml:space="preserve"> XE "DQ: Worklist:Assigned Item to Me " </w:instrText>
      </w:r>
      <w:r w:rsidRPr="005B17D3">
        <w:fldChar w:fldCharType="end"/>
      </w:r>
      <w:r w:rsidRPr="005B17D3">
        <w:t xml:space="preserve"> Analyst View</w:t>
      </w:r>
      <w:r w:rsidRPr="005B17D3">
        <w:fldChar w:fldCharType="begin"/>
      </w:r>
      <w:r w:rsidRPr="005B17D3">
        <w:instrText xml:space="preserve"> XE "View:Worklist:Analyst" </w:instrText>
      </w:r>
      <w:r w:rsidRPr="005B17D3">
        <w:fldChar w:fldCharType="end"/>
      </w:r>
      <w:r w:rsidRPr="005B17D3">
        <w:t>)</w:t>
      </w:r>
    </w:p>
    <w:p w14:paraId="5727E5A0" w14:textId="77777777" w:rsidR="00BE52CE" w:rsidRPr="005B17D3" w:rsidRDefault="00BE52CE" w:rsidP="00EF3896">
      <w:pPr>
        <w:pStyle w:val="ScreenFieldDesc"/>
      </w:pPr>
      <w:r w:rsidRPr="005B17D3">
        <w:t xml:space="preserve">Users may enter a check mark in the box to assign/re-assign the </w:t>
      </w:r>
      <w:r w:rsidRPr="005B17D3">
        <w:rPr>
          <w:i/>
        </w:rPr>
        <w:t>Work</w:t>
      </w:r>
      <w:r w:rsidRPr="005B17D3">
        <w:rPr>
          <w:i/>
        </w:rPr>
        <w:fldChar w:fldCharType="begin"/>
      </w:r>
      <w:r w:rsidRPr="005B17D3">
        <w:instrText xml:space="preserve"> XE "Work:Items" </w:instrText>
      </w:r>
      <w:r w:rsidRPr="005B17D3">
        <w:rPr>
          <w:i/>
        </w:rPr>
        <w:fldChar w:fldCharType="end"/>
      </w:r>
      <w:r w:rsidRPr="005B17D3">
        <w:rPr>
          <w:i/>
        </w:rPr>
        <w:t xml:space="preserve"> Item</w:t>
      </w:r>
      <w:r w:rsidRPr="005B17D3">
        <w:t xml:space="preserve"> to him or herself.</w:t>
      </w:r>
    </w:p>
    <w:p w14:paraId="12A7EBBA" w14:textId="77777777" w:rsidR="003A19DA" w:rsidRPr="005B17D3" w:rsidRDefault="003A19DA" w:rsidP="00EF3896">
      <w:pPr>
        <w:pStyle w:val="ScreenField"/>
      </w:pPr>
    </w:p>
    <w:p w14:paraId="30A10F75" w14:textId="7BF8CB9B" w:rsidR="00BE52CE" w:rsidRPr="005B17D3" w:rsidRDefault="00BE52CE" w:rsidP="00EF3896">
      <w:pPr>
        <w:pStyle w:val="ScreenField"/>
      </w:pPr>
      <w:r w:rsidRPr="005B17D3">
        <w:t>Assign To: (Supervisor's View</w:t>
      </w:r>
      <w:r w:rsidRPr="005B17D3">
        <w:fldChar w:fldCharType="begin"/>
      </w:r>
      <w:r w:rsidRPr="005B17D3">
        <w:instrText xml:space="preserve"> XE "View:Worklist:Supervisor’s" </w:instrText>
      </w:r>
      <w:r w:rsidRPr="005B17D3">
        <w:fldChar w:fldCharType="end"/>
      </w:r>
      <w:r w:rsidRPr="005B17D3">
        <w:t>)</w:t>
      </w:r>
    </w:p>
    <w:p w14:paraId="2DDAB74C" w14:textId="77777777" w:rsidR="00BE52CE" w:rsidRPr="005B17D3" w:rsidRDefault="00BE52CE" w:rsidP="00EF3896">
      <w:pPr>
        <w:pStyle w:val="ScreenFieldDesc"/>
      </w:pPr>
      <w:r w:rsidRPr="005B17D3">
        <w:t xml:space="preserve">Select the user to whom the </w:t>
      </w:r>
      <w:r w:rsidRPr="005B17D3">
        <w:rPr>
          <w:i/>
        </w:rPr>
        <w:t>Item</w:t>
      </w:r>
      <w:r w:rsidRPr="005B17D3">
        <w:t xml:space="preserve"> to be assigned/reassigned.</w:t>
      </w:r>
    </w:p>
    <w:p w14:paraId="75CB9BCC" w14:textId="77777777" w:rsidR="003A19DA" w:rsidRPr="005B17D3" w:rsidRDefault="003A19DA" w:rsidP="00EF3896">
      <w:pPr>
        <w:pStyle w:val="ScreenField"/>
      </w:pPr>
    </w:p>
    <w:p w14:paraId="3AB6B680" w14:textId="4F0B0BAC" w:rsidR="00BE52CE" w:rsidRPr="005B17D3" w:rsidRDefault="00BE52CE" w:rsidP="00EF3896">
      <w:pPr>
        <w:pStyle w:val="ScreenField"/>
      </w:pPr>
      <w:r w:rsidRPr="005B17D3">
        <w:t>Status:</w:t>
      </w:r>
    </w:p>
    <w:p w14:paraId="0E8428D1" w14:textId="77777777" w:rsidR="00BE52CE" w:rsidRPr="005B17D3" w:rsidRDefault="00BE52CE" w:rsidP="00EF3896">
      <w:pPr>
        <w:pStyle w:val="ScreenFieldDesc"/>
      </w:pPr>
      <w:r w:rsidRPr="005B17D3">
        <w:t>Users</w:t>
      </w:r>
      <w:r w:rsidRPr="005B17D3">
        <w:fldChar w:fldCharType="begin"/>
      </w:r>
      <w:r w:rsidRPr="005B17D3">
        <w:instrText xml:space="preserve"> XE "User:update Worklist Status" </w:instrText>
      </w:r>
      <w:r w:rsidRPr="005B17D3">
        <w:fldChar w:fldCharType="end"/>
      </w:r>
      <w:r w:rsidRPr="005B17D3">
        <w:t xml:space="preserve"> can change Status.</w:t>
      </w:r>
    </w:p>
    <w:p w14:paraId="7F1E8502" w14:textId="77777777" w:rsidR="00BE52CE" w:rsidRPr="005B17D3" w:rsidRDefault="00BE52CE" w:rsidP="00EF3896">
      <w:pPr>
        <w:pStyle w:val="ScreenFieldDesc"/>
      </w:pPr>
      <w:r w:rsidRPr="005B17D3">
        <w:t xml:space="preserve">ES automatically assigns the selected </w:t>
      </w:r>
      <w:r w:rsidRPr="005B17D3">
        <w:rPr>
          <w:i/>
        </w:rPr>
        <w:t>Work Item</w:t>
      </w:r>
      <w:r w:rsidRPr="005B17D3">
        <w:t xml:space="preserve"> to the user if a user updates the status of an </w:t>
      </w:r>
      <w:r w:rsidRPr="005B17D3">
        <w:rPr>
          <w:i/>
        </w:rPr>
        <w:t>Unassigned Work Item</w:t>
      </w:r>
      <w:r w:rsidRPr="005B17D3">
        <w:t xml:space="preserve">. </w:t>
      </w:r>
    </w:p>
    <w:p w14:paraId="66547B41" w14:textId="77777777" w:rsidR="003A19DA" w:rsidRPr="005B17D3" w:rsidRDefault="003A19DA" w:rsidP="00EF3896">
      <w:pPr>
        <w:pStyle w:val="ScreenField"/>
      </w:pPr>
    </w:p>
    <w:p w14:paraId="50E18893" w14:textId="1F24EAE8" w:rsidR="00BE52CE" w:rsidRPr="005B17D3" w:rsidRDefault="00BE52CE" w:rsidP="00EF3896">
      <w:pPr>
        <w:pStyle w:val="ScreenField"/>
      </w:pPr>
      <w:r w:rsidRPr="005B17D3">
        <w:t>Comments</w:t>
      </w:r>
      <w:r w:rsidRPr="005B17D3">
        <w:fldChar w:fldCharType="begin"/>
      </w:r>
      <w:r w:rsidRPr="005B17D3">
        <w:instrText xml:space="preserve"> XE "Comments" </w:instrText>
      </w:r>
      <w:r w:rsidRPr="005B17D3">
        <w:fldChar w:fldCharType="end"/>
      </w:r>
      <w:r w:rsidRPr="005B17D3">
        <w:t>:</w:t>
      </w:r>
    </w:p>
    <w:p w14:paraId="77414A23" w14:textId="77777777" w:rsidR="00BE52CE" w:rsidRPr="005B17D3" w:rsidRDefault="00BE52CE" w:rsidP="00EF3896">
      <w:pPr>
        <w:pStyle w:val="ScreenFieldDesc"/>
      </w:pPr>
      <w:r w:rsidRPr="005B17D3">
        <w:t>Add relevant comments.</w:t>
      </w:r>
    </w:p>
    <w:p w14:paraId="1EC61FA5" w14:textId="77777777" w:rsidR="00BE52CE" w:rsidRPr="005B17D3" w:rsidRDefault="00BE52CE" w:rsidP="00EF3896">
      <w:pPr>
        <w:pStyle w:val="ScreenName"/>
        <w:rPr>
          <w:szCs w:val="20"/>
        </w:rPr>
      </w:pPr>
      <w:r w:rsidRPr="005B17D3">
        <w:rPr>
          <w:szCs w:val="20"/>
        </w:rPr>
        <w:t xml:space="preserve">Work Item Detail </w:t>
      </w:r>
    </w:p>
    <w:p w14:paraId="18245915" w14:textId="77777777" w:rsidR="00123085" w:rsidRPr="005B17D3" w:rsidRDefault="00123085" w:rsidP="00EF3896">
      <w:pPr>
        <w:pStyle w:val="BodyTextBullet2"/>
        <w:rPr>
          <w:i/>
          <w:szCs w:val="20"/>
        </w:rPr>
      </w:pPr>
    </w:p>
    <w:p w14:paraId="31B8CB64" w14:textId="29F431B9" w:rsidR="00BE52CE" w:rsidRPr="005B17D3" w:rsidRDefault="00BE52CE" w:rsidP="00EF3896">
      <w:pPr>
        <w:pStyle w:val="BodyTextBullet2"/>
        <w:rPr>
          <w:szCs w:val="20"/>
        </w:rPr>
      </w:pPr>
      <w:r w:rsidRPr="005B17D3">
        <w:rPr>
          <w:i/>
          <w:szCs w:val="20"/>
        </w:rPr>
        <w:t>Work Item Detail</w:t>
      </w:r>
      <w:r w:rsidRPr="005B17D3">
        <w:rPr>
          <w:szCs w:val="20"/>
        </w:rPr>
        <w:t xml:space="preserve"> d</w:t>
      </w:r>
      <w:r w:rsidRPr="005B17D3">
        <w:t>isplays current information as shown below for the work item:</w:t>
      </w:r>
    </w:p>
    <w:p w14:paraId="7AAC5A76" w14:textId="77777777" w:rsidR="00123085" w:rsidRPr="005B17D3" w:rsidRDefault="00123085" w:rsidP="00EF3896">
      <w:pPr>
        <w:pStyle w:val="ScreenField"/>
      </w:pPr>
    </w:p>
    <w:p w14:paraId="195F9BFD" w14:textId="457A2A0F" w:rsidR="00BE52CE" w:rsidRPr="005B17D3" w:rsidRDefault="00BE52CE" w:rsidP="00EF3896">
      <w:pPr>
        <w:pStyle w:val="ScreenField"/>
      </w:pPr>
      <w:r w:rsidRPr="005B17D3">
        <w:t>Item Number:</w:t>
      </w:r>
    </w:p>
    <w:p w14:paraId="03EFF887" w14:textId="77777777" w:rsidR="00BE52CE" w:rsidRPr="005B17D3" w:rsidRDefault="00BE52CE" w:rsidP="00EF3896">
      <w:pPr>
        <w:pStyle w:val="ScreenFieldDesc"/>
      </w:pPr>
      <w:r w:rsidRPr="005B17D3">
        <w:rPr>
          <w:i/>
        </w:rPr>
        <w:t>Item Number</w:t>
      </w:r>
      <w:r w:rsidRPr="005B17D3">
        <w:t xml:space="preserve"> is a unique number assigned</w:t>
      </w:r>
      <w:r w:rsidRPr="005B17D3">
        <w:fldChar w:fldCharType="begin"/>
      </w:r>
      <w:r w:rsidRPr="005B17D3">
        <w:instrText xml:space="preserve"> XE "</w:instrText>
      </w:r>
      <w:r w:rsidRPr="005B17D3">
        <w:rPr>
          <w:rFonts w:cs="Arial"/>
        </w:rPr>
        <w:instrText>Assigned</w:instrText>
      </w:r>
      <w:r w:rsidRPr="005B17D3">
        <w:instrText xml:space="preserve">" </w:instrText>
      </w:r>
      <w:r w:rsidRPr="005B17D3">
        <w:fldChar w:fldCharType="end"/>
      </w:r>
      <w:r w:rsidRPr="005B17D3">
        <w:t xml:space="preserve"> to the </w:t>
      </w:r>
      <w:r w:rsidRPr="005B17D3">
        <w:rPr>
          <w:i/>
        </w:rPr>
        <w:t>Item</w:t>
      </w:r>
      <w:r w:rsidRPr="005B17D3">
        <w:t>.</w:t>
      </w:r>
    </w:p>
    <w:p w14:paraId="37BD4F41" w14:textId="77777777" w:rsidR="00123085" w:rsidRPr="005B17D3" w:rsidRDefault="00123085" w:rsidP="00EF3896">
      <w:pPr>
        <w:pStyle w:val="ScreenField"/>
      </w:pPr>
    </w:p>
    <w:p w14:paraId="281E0EB0" w14:textId="411758FA" w:rsidR="00BE52CE" w:rsidRPr="005B17D3" w:rsidRDefault="00BE52CE" w:rsidP="00EF3896">
      <w:pPr>
        <w:pStyle w:val="ScreenField"/>
      </w:pPr>
      <w:r w:rsidRPr="005B17D3">
        <w:t>Status:</w:t>
      </w:r>
    </w:p>
    <w:p w14:paraId="24263FE5" w14:textId="77777777" w:rsidR="00BE52CE" w:rsidRPr="005B17D3" w:rsidRDefault="00BE52CE" w:rsidP="00EF3896">
      <w:pPr>
        <w:pStyle w:val="ScreenFieldDesc"/>
      </w:pPr>
      <w:r w:rsidRPr="005B17D3">
        <w:rPr>
          <w:i/>
        </w:rPr>
        <w:t>Status</w:t>
      </w:r>
      <w:r w:rsidRPr="005B17D3">
        <w:t xml:space="preserve"> is the current status of the </w:t>
      </w:r>
      <w:r w:rsidRPr="005B17D3">
        <w:rPr>
          <w:i/>
        </w:rPr>
        <w:t>Item</w:t>
      </w:r>
      <w:r w:rsidRPr="005B17D3">
        <w:t>.</w:t>
      </w:r>
    </w:p>
    <w:p w14:paraId="4362C4F2" w14:textId="77777777" w:rsidR="00123085" w:rsidRPr="005B17D3" w:rsidRDefault="00123085" w:rsidP="00EF3896">
      <w:pPr>
        <w:pStyle w:val="ScreenField"/>
      </w:pPr>
    </w:p>
    <w:p w14:paraId="6A6DF261" w14:textId="749641AF" w:rsidR="00BE52CE" w:rsidRPr="005B17D3" w:rsidRDefault="00BE52CE" w:rsidP="00EF3896">
      <w:pPr>
        <w:pStyle w:val="ScreenField"/>
      </w:pPr>
      <w:r w:rsidRPr="005B17D3">
        <w:t>Functional Group:</w:t>
      </w:r>
    </w:p>
    <w:p w14:paraId="16F86A4D" w14:textId="77777777" w:rsidR="00BE52CE" w:rsidRPr="005B17D3" w:rsidRDefault="00BE52CE" w:rsidP="00EF3896">
      <w:pPr>
        <w:pStyle w:val="ScreenFieldDesc"/>
      </w:pPr>
      <w:r w:rsidRPr="005B17D3">
        <w:rPr>
          <w:i/>
        </w:rPr>
        <w:t>Functional Group</w:t>
      </w:r>
      <w:r w:rsidRPr="005B17D3">
        <w:t xml:space="preserve"> may be either the </w:t>
      </w:r>
      <w:r w:rsidRPr="005B17D3">
        <w:rPr>
          <w:rStyle w:val="Text-onlypopuphotspot"/>
        </w:rPr>
        <w:t>EE</w:t>
      </w:r>
      <w:r w:rsidRPr="005B17D3">
        <w:t xml:space="preserve"> or </w:t>
      </w:r>
      <w:r w:rsidRPr="005B17D3">
        <w:rPr>
          <w:rStyle w:val="Text-onlypopuphotspot"/>
        </w:rPr>
        <w:t>DQ</w:t>
      </w:r>
      <w:r w:rsidRPr="005B17D3">
        <w:rPr>
          <w:rStyle w:val="Text-onlypopuphotspot"/>
        </w:rPr>
        <w:fldChar w:fldCharType="begin"/>
      </w:r>
      <w:r w:rsidRPr="005B17D3">
        <w:instrText xml:space="preserve"> XE "</w:instrText>
      </w:r>
      <w:r w:rsidRPr="005B17D3">
        <w:rPr>
          <w:rStyle w:val="Text-onlypopuphotspot"/>
        </w:rPr>
        <w:instrText>DQ:</w:instrText>
      </w:r>
      <w:r w:rsidRPr="005B17D3">
        <w:instrText xml:space="preserve"> Worklist:Functional Group" </w:instrText>
      </w:r>
      <w:r w:rsidRPr="005B17D3">
        <w:rPr>
          <w:rStyle w:val="Text-onlypopuphotspot"/>
        </w:rPr>
        <w:fldChar w:fldCharType="end"/>
      </w:r>
      <w:r w:rsidRPr="005B17D3">
        <w:t> Functional Group</w:t>
      </w:r>
      <w:r w:rsidRPr="005B17D3">
        <w:fldChar w:fldCharType="begin"/>
      </w:r>
      <w:r w:rsidRPr="005B17D3">
        <w:instrText xml:space="preserve"> XE "Group:Worklist:functional" </w:instrText>
      </w:r>
      <w:r w:rsidRPr="005B17D3">
        <w:fldChar w:fldCharType="end"/>
      </w:r>
      <w:r w:rsidRPr="005B17D3">
        <w:t>.</w:t>
      </w:r>
    </w:p>
    <w:p w14:paraId="53058803" w14:textId="77777777" w:rsidR="00123085" w:rsidRPr="005B17D3" w:rsidRDefault="00123085" w:rsidP="00EF3896">
      <w:pPr>
        <w:pStyle w:val="ScreenField"/>
      </w:pPr>
    </w:p>
    <w:p w14:paraId="5312D780" w14:textId="3F2A40D2" w:rsidR="00BE52CE" w:rsidRPr="005B17D3" w:rsidRDefault="00BE52CE" w:rsidP="00EF3896">
      <w:pPr>
        <w:pStyle w:val="ScreenField"/>
      </w:pPr>
      <w:r w:rsidRPr="005B17D3">
        <w:t>Item Type:</w:t>
      </w:r>
    </w:p>
    <w:p w14:paraId="14E226F0" w14:textId="77777777" w:rsidR="00BE52CE" w:rsidRPr="005B17D3" w:rsidRDefault="00BE52CE" w:rsidP="00EF3896">
      <w:pPr>
        <w:pStyle w:val="ScreenFieldDesc"/>
      </w:pPr>
      <w:r w:rsidRPr="005B17D3">
        <w:rPr>
          <w:i/>
        </w:rPr>
        <w:t>Item Types</w:t>
      </w:r>
      <w:r w:rsidRPr="005B17D3">
        <w:t xml:space="preserve"> are codes that indicate specific subsets of worklist categories.</w:t>
      </w:r>
    </w:p>
    <w:p w14:paraId="42FC8C12" w14:textId="77777777" w:rsidR="00BE52CE" w:rsidRPr="005B17D3" w:rsidRDefault="00BE52CE" w:rsidP="00EF3896">
      <w:pPr>
        <w:pStyle w:val="ScreenField"/>
      </w:pPr>
    </w:p>
    <w:p w14:paraId="6D9661EF" w14:textId="77777777" w:rsidR="00BE52CE" w:rsidRPr="005B17D3" w:rsidRDefault="00BE52CE" w:rsidP="00EF3896">
      <w:pPr>
        <w:pStyle w:val="ScreenField"/>
      </w:pPr>
      <w:r w:rsidRPr="005B17D3">
        <w:t>Name:</w:t>
      </w:r>
    </w:p>
    <w:p w14:paraId="3D37EE08" w14:textId="56693DF5" w:rsidR="00BE52CE" w:rsidRPr="005B17D3" w:rsidRDefault="00BE52CE" w:rsidP="00EF3896">
      <w:pPr>
        <w:pStyle w:val="ScreenFieldDesc"/>
      </w:pPr>
      <w:r w:rsidRPr="005B17D3">
        <w:t xml:space="preserve">The </w:t>
      </w:r>
      <w:r w:rsidR="006204FA" w:rsidRPr="005B17D3">
        <w:t>Veterans</w:t>
      </w:r>
      <w:r w:rsidRPr="005B17D3">
        <w:t xml:space="preserve"> </w:t>
      </w:r>
      <w:r w:rsidRPr="005B17D3">
        <w:rPr>
          <w:i/>
        </w:rPr>
        <w:t xml:space="preserve">Name. </w:t>
      </w:r>
      <w:r w:rsidRPr="005B17D3">
        <w:t xml:space="preserve">Clicking the </w:t>
      </w:r>
      <w:r w:rsidRPr="005B17D3">
        <w:rPr>
          <w:b/>
        </w:rPr>
        <w:t>Name</w:t>
      </w:r>
      <w:r w:rsidRPr="005B17D3">
        <w:t xml:space="preserve"> link takes users to the </w:t>
      </w:r>
      <w:r w:rsidRPr="005B17D3">
        <w:rPr>
          <w:rStyle w:val="Hyperlink"/>
          <w:b/>
          <w:iCs/>
          <w:color w:val="auto"/>
          <w:u w:val="none"/>
        </w:rPr>
        <w:t>Veteran Overview</w:t>
      </w:r>
      <w:r w:rsidRPr="005B17D3">
        <w:t xml:space="preserve"> screen where users can see an overall view of data for the patient.</w:t>
      </w:r>
    </w:p>
    <w:p w14:paraId="10FFAE62" w14:textId="77777777" w:rsidR="00461641" w:rsidRPr="005B17D3" w:rsidRDefault="00461641" w:rsidP="00EF3896">
      <w:pPr>
        <w:pStyle w:val="ScreenField"/>
      </w:pPr>
    </w:p>
    <w:p w14:paraId="25B38B70" w14:textId="01255A23" w:rsidR="00BE52CE" w:rsidRPr="005B17D3" w:rsidRDefault="00BE52CE" w:rsidP="00EF3896">
      <w:pPr>
        <w:pStyle w:val="ScreenField"/>
      </w:pPr>
      <w:r w:rsidRPr="005B17D3">
        <w:lastRenderedPageBreak/>
        <w:t>Facility</w:t>
      </w:r>
      <w:r w:rsidRPr="005B17D3">
        <w:fldChar w:fldCharType="begin"/>
      </w:r>
      <w:r w:rsidRPr="005B17D3">
        <w:instrText xml:space="preserve"> XE "Facility" </w:instrText>
      </w:r>
      <w:r w:rsidRPr="005B17D3">
        <w:fldChar w:fldCharType="end"/>
      </w:r>
      <w:r w:rsidRPr="005B17D3">
        <w:t>:</w:t>
      </w:r>
    </w:p>
    <w:p w14:paraId="73F91C0E" w14:textId="77777777" w:rsidR="00BE52CE" w:rsidRPr="005B17D3" w:rsidRDefault="00BE52CE" w:rsidP="00EF3896">
      <w:pPr>
        <w:pStyle w:val="ScreenFieldDesc"/>
      </w:pPr>
      <w:r w:rsidRPr="005B17D3">
        <w:rPr>
          <w:i/>
        </w:rPr>
        <w:t>Facility</w:t>
      </w:r>
      <w:r w:rsidRPr="005B17D3">
        <w:t xml:space="preserve"> is the site where the workload was logged.</w:t>
      </w:r>
    </w:p>
    <w:p w14:paraId="23E4CB14" w14:textId="77777777" w:rsidR="009D2123" w:rsidRPr="005B17D3" w:rsidRDefault="009D2123" w:rsidP="00EF3896">
      <w:pPr>
        <w:pStyle w:val="ScreenField"/>
      </w:pPr>
    </w:p>
    <w:p w14:paraId="36B63328" w14:textId="73266B06" w:rsidR="00BE52CE" w:rsidRPr="005B17D3" w:rsidRDefault="00BE52CE" w:rsidP="00EF3896">
      <w:pPr>
        <w:pStyle w:val="ScreenField"/>
      </w:pPr>
      <w:r w:rsidRPr="005B17D3">
        <w:t>Create Date</w:t>
      </w:r>
      <w:r w:rsidRPr="005B17D3">
        <w:fldChar w:fldCharType="begin"/>
      </w:r>
      <w:r w:rsidRPr="005B17D3">
        <w:instrText xml:space="preserve"> XE "Date:Work Item Create" </w:instrText>
      </w:r>
      <w:r w:rsidRPr="005B17D3">
        <w:fldChar w:fldCharType="end"/>
      </w:r>
      <w:r w:rsidRPr="005B17D3">
        <w:t>:</w:t>
      </w:r>
    </w:p>
    <w:p w14:paraId="06D558EE" w14:textId="77777777" w:rsidR="00BE52CE" w:rsidRPr="005B17D3" w:rsidRDefault="00BE52CE" w:rsidP="00EF3896">
      <w:pPr>
        <w:pStyle w:val="ScreenFieldDesc"/>
      </w:pPr>
      <w:r w:rsidRPr="005B17D3">
        <w:rPr>
          <w:i/>
        </w:rPr>
        <w:t>Create Date</w:t>
      </w:r>
      <w:r w:rsidRPr="005B17D3">
        <w:t xml:space="preserve"> is the date the original </w:t>
      </w:r>
      <w:r w:rsidRPr="005B17D3">
        <w:rPr>
          <w:i/>
        </w:rPr>
        <w:t>Item</w:t>
      </w:r>
      <w:r w:rsidRPr="005B17D3">
        <w:t xml:space="preserve"> was created.</w:t>
      </w:r>
    </w:p>
    <w:p w14:paraId="55353061" w14:textId="77777777" w:rsidR="009D2123" w:rsidRPr="005B17D3" w:rsidRDefault="009D2123" w:rsidP="00EF3896">
      <w:pPr>
        <w:pStyle w:val="ScreenField"/>
      </w:pPr>
    </w:p>
    <w:p w14:paraId="41C15C4E" w14:textId="1B4F8886" w:rsidR="00BE52CE" w:rsidRPr="005B17D3" w:rsidRDefault="00BE52CE" w:rsidP="00EF3896">
      <w:pPr>
        <w:pStyle w:val="ScreenField"/>
      </w:pPr>
      <w:r w:rsidRPr="005B17D3">
        <w:t>Assigned</w:t>
      </w:r>
      <w:r w:rsidRPr="005B17D3">
        <w:fldChar w:fldCharType="begin"/>
      </w:r>
      <w:r w:rsidRPr="005B17D3">
        <w:instrText xml:space="preserve"> XE "Assigned:Date</w:instrText>
      </w:r>
      <w:r w:rsidRPr="005B17D3">
        <w:fldChar w:fldCharType="begin"/>
      </w:r>
      <w:r w:rsidRPr="005B17D3">
        <w:instrText xml:space="preserve"> XE "Date: Work Item Assigned" </w:instrText>
      </w:r>
      <w:r w:rsidRPr="005B17D3">
        <w:fldChar w:fldCharType="end"/>
      </w:r>
      <w:r w:rsidRPr="005B17D3">
        <w:instrText xml:space="preserve">" </w:instrText>
      </w:r>
      <w:r w:rsidRPr="005B17D3">
        <w:fldChar w:fldCharType="end"/>
      </w:r>
      <w:r w:rsidRPr="005B17D3">
        <w:t xml:space="preserve"> Date:</w:t>
      </w:r>
    </w:p>
    <w:p w14:paraId="31FEFEDE" w14:textId="77777777" w:rsidR="00BE52CE" w:rsidRPr="005B17D3" w:rsidRDefault="00BE52CE" w:rsidP="00EF3896">
      <w:pPr>
        <w:pStyle w:val="ScreenFieldDesc"/>
      </w:pPr>
      <w:r w:rsidRPr="005B17D3">
        <w:rPr>
          <w:i/>
        </w:rPr>
        <w:t>Assigned Date</w:t>
      </w:r>
      <w:r w:rsidRPr="005B17D3">
        <w:t xml:space="preserve"> is the date the </w:t>
      </w:r>
      <w:r w:rsidRPr="005B17D3">
        <w:rPr>
          <w:i/>
        </w:rPr>
        <w:t>Item</w:t>
      </w:r>
      <w:r w:rsidRPr="005B17D3">
        <w:t xml:space="preserve"> was Assigned.</w:t>
      </w:r>
    </w:p>
    <w:p w14:paraId="01D021F5" w14:textId="77777777" w:rsidR="009D2123" w:rsidRPr="005B17D3" w:rsidRDefault="009D2123" w:rsidP="00EF3896">
      <w:pPr>
        <w:pStyle w:val="ScreenField"/>
        <w:rPr>
          <w:rStyle w:val="StyleDrop-downhotspot11ptUnderline"/>
          <w:bCs w:val="0"/>
          <w:iCs w:val="0"/>
          <w:sz w:val="24"/>
          <w:u w:val="none"/>
        </w:rPr>
      </w:pPr>
    </w:p>
    <w:p w14:paraId="1E845F05" w14:textId="748DDFD0" w:rsidR="00BE52CE" w:rsidRPr="005B17D3" w:rsidRDefault="00BE52CE" w:rsidP="00EF3896">
      <w:pPr>
        <w:pStyle w:val="ScreenField"/>
        <w:rPr>
          <w:rStyle w:val="StyleDrop-downhotspot11ptUnderline"/>
          <w:bCs w:val="0"/>
          <w:iCs w:val="0"/>
          <w:sz w:val="24"/>
          <w:u w:val="none"/>
        </w:rPr>
      </w:pPr>
      <w:r w:rsidRPr="005B17D3">
        <w:rPr>
          <w:rStyle w:val="StyleDrop-downhotspot11ptUnderline"/>
          <w:bCs w:val="0"/>
          <w:iCs w:val="0"/>
          <w:sz w:val="24"/>
          <w:u w:val="none"/>
        </w:rPr>
        <w:t>Due Date:</w:t>
      </w:r>
    </w:p>
    <w:p w14:paraId="573E0A86" w14:textId="77777777" w:rsidR="00BE52CE" w:rsidRPr="005B17D3" w:rsidRDefault="00BE52CE" w:rsidP="00EF3896">
      <w:pPr>
        <w:pStyle w:val="ScreenFieldDesc"/>
      </w:pPr>
      <w:r w:rsidRPr="005B17D3">
        <w:rPr>
          <w:i/>
        </w:rPr>
        <w:t>Due Date</w:t>
      </w:r>
      <w:r w:rsidRPr="005B17D3">
        <w:t xml:space="preserve"> is the due date</w:t>
      </w:r>
      <w:r w:rsidRPr="005B17D3">
        <w:fldChar w:fldCharType="begin"/>
      </w:r>
      <w:r w:rsidRPr="005B17D3">
        <w:instrText xml:space="preserve"> XE "Date: Work Item Due" </w:instrText>
      </w:r>
      <w:r w:rsidRPr="005B17D3">
        <w:fldChar w:fldCharType="end"/>
      </w:r>
      <w:r w:rsidRPr="005B17D3">
        <w:t xml:space="preserve"> assigned to the </w:t>
      </w:r>
      <w:r w:rsidRPr="005B17D3">
        <w:rPr>
          <w:i/>
        </w:rPr>
        <w:t>Item</w:t>
      </w:r>
      <w:r w:rsidRPr="005B17D3">
        <w:t xml:space="preserve">. Due Date is an optional field. </w:t>
      </w:r>
    </w:p>
    <w:p w14:paraId="35F6981F" w14:textId="77777777" w:rsidR="009D2123" w:rsidRPr="005B17D3" w:rsidRDefault="009D2123" w:rsidP="00EF3896">
      <w:pPr>
        <w:pStyle w:val="ScreenField"/>
        <w:rPr>
          <w:rStyle w:val="StyleDrop-downhotspot11ptUnderline"/>
          <w:bCs w:val="0"/>
          <w:iCs w:val="0"/>
          <w:sz w:val="24"/>
          <w:u w:val="none"/>
        </w:rPr>
      </w:pPr>
    </w:p>
    <w:p w14:paraId="02268A01" w14:textId="288FF6AA" w:rsidR="00BE52CE" w:rsidRPr="005B17D3" w:rsidRDefault="00BE52CE" w:rsidP="00EF3896">
      <w:pPr>
        <w:pStyle w:val="ScreenField"/>
        <w:rPr>
          <w:rStyle w:val="StyleDrop-downhotspot11ptUnderline"/>
          <w:bCs w:val="0"/>
          <w:iCs w:val="0"/>
          <w:sz w:val="24"/>
          <w:u w:val="none"/>
        </w:rPr>
      </w:pPr>
      <w:r w:rsidRPr="005B17D3">
        <w:rPr>
          <w:rStyle w:val="StyleDrop-downhotspot11ptUnderline"/>
          <w:bCs w:val="0"/>
          <w:iCs w:val="0"/>
          <w:sz w:val="24"/>
          <w:u w:val="none"/>
        </w:rPr>
        <w:t>Assigned</w:t>
      </w:r>
      <w:r w:rsidRPr="005B17D3">
        <w:rPr>
          <w:rStyle w:val="StyleDrop-downhotspot11ptUnderline"/>
          <w:bCs w:val="0"/>
          <w:iCs w:val="0"/>
          <w:sz w:val="24"/>
          <w:u w:val="none"/>
        </w:rPr>
        <w:fldChar w:fldCharType="begin"/>
      </w:r>
      <w:r w:rsidRPr="005B17D3">
        <w:instrText xml:space="preserve"> XE "Assigned:To" </w:instrText>
      </w:r>
      <w:r w:rsidRPr="005B17D3">
        <w:rPr>
          <w:rStyle w:val="StyleDrop-downhotspot11ptUnderline"/>
          <w:bCs w:val="0"/>
          <w:iCs w:val="0"/>
          <w:sz w:val="24"/>
          <w:u w:val="none"/>
        </w:rPr>
        <w:fldChar w:fldCharType="end"/>
      </w:r>
      <w:r w:rsidRPr="005B17D3">
        <w:rPr>
          <w:rStyle w:val="StyleDrop-downhotspot11ptUnderline"/>
          <w:bCs w:val="0"/>
          <w:iCs w:val="0"/>
          <w:sz w:val="24"/>
          <w:u w:val="none"/>
        </w:rPr>
        <w:t xml:space="preserve"> To:</w:t>
      </w:r>
    </w:p>
    <w:p w14:paraId="1B88FB3E" w14:textId="77777777" w:rsidR="00BE52CE" w:rsidRPr="005B17D3" w:rsidRDefault="00BE52CE" w:rsidP="00EF3896">
      <w:pPr>
        <w:pStyle w:val="ScreenFieldDesc"/>
      </w:pPr>
      <w:r w:rsidRPr="005B17D3">
        <w:rPr>
          <w:i/>
        </w:rPr>
        <w:t>Assigned To</w:t>
      </w:r>
      <w:r w:rsidRPr="005B17D3">
        <w:t xml:space="preserve"> is the user to whom the </w:t>
      </w:r>
      <w:r w:rsidRPr="005B17D3">
        <w:rPr>
          <w:i/>
        </w:rPr>
        <w:t>Item</w:t>
      </w:r>
      <w:r w:rsidRPr="005B17D3">
        <w:t xml:space="preserve"> is assigned.</w:t>
      </w:r>
    </w:p>
    <w:p w14:paraId="5E46502D" w14:textId="77777777" w:rsidR="009D2123" w:rsidRPr="005B17D3" w:rsidRDefault="009D2123" w:rsidP="00EF3896">
      <w:pPr>
        <w:pStyle w:val="ScreenField"/>
        <w:rPr>
          <w:rStyle w:val="StyleDrop-downhotspot11ptUnderline"/>
          <w:bCs w:val="0"/>
          <w:iCs w:val="0"/>
          <w:sz w:val="24"/>
          <w:u w:val="none"/>
        </w:rPr>
      </w:pPr>
    </w:p>
    <w:p w14:paraId="711B39D0" w14:textId="5036B839" w:rsidR="00BE52CE" w:rsidRPr="005B17D3" w:rsidRDefault="00BE52CE" w:rsidP="00EF3896">
      <w:pPr>
        <w:pStyle w:val="ScreenField"/>
        <w:rPr>
          <w:rStyle w:val="StyleDrop-downhotspot11ptUnderline"/>
          <w:bCs w:val="0"/>
          <w:iCs w:val="0"/>
          <w:sz w:val="24"/>
          <w:u w:val="none"/>
        </w:rPr>
      </w:pPr>
      <w:r w:rsidRPr="005B17D3">
        <w:rPr>
          <w:rStyle w:val="StyleDrop-downhotspot11ptUnderline"/>
          <w:bCs w:val="0"/>
          <w:iCs w:val="0"/>
          <w:sz w:val="24"/>
          <w:u w:val="none"/>
        </w:rPr>
        <w:t>SSN</w:t>
      </w:r>
      <w:r w:rsidRPr="005B17D3">
        <w:rPr>
          <w:rStyle w:val="StyleDrop-downhotspot11ptUnderline"/>
          <w:bCs w:val="0"/>
          <w:iCs w:val="0"/>
          <w:sz w:val="24"/>
          <w:u w:val="none"/>
        </w:rPr>
        <w:fldChar w:fldCharType="begin"/>
      </w:r>
      <w:r w:rsidRPr="005B17D3">
        <w:instrText xml:space="preserve"> XE "SSN" </w:instrText>
      </w:r>
      <w:r w:rsidRPr="005B17D3">
        <w:rPr>
          <w:rStyle w:val="StyleDrop-downhotspot11ptUnderline"/>
          <w:bCs w:val="0"/>
          <w:iCs w:val="0"/>
          <w:sz w:val="24"/>
          <w:u w:val="none"/>
        </w:rPr>
        <w:fldChar w:fldCharType="end"/>
      </w:r>
      <w:r w:rsidRPr="005B17D3">
        <w:rPr>
          <w:rStyle w:val="StyleDrop-downhotspot11ptUnderline"/>
          <w:bCs w:val="0"/>
          <w:iCs w:val="0"/>
          <w:sz w:val="24"/>
          <w:u w:val="none"/>
        </w:rPr>
        <w:t>:</w:t>
      </w:r>
    </w:p>
    <w:p w14:paraId="3C85CB90" w14:textId="65AB5FF7" w:rsidR="00BE52CE" w:rsidRPr="005B17D3" w:rsidRDefault="00BE52CE" w:rsidP="00EF3896">
      <w:pPr>
        <w:pStyle w:val="ScreenFieldDesc"/>
      </w:pPr>
      <w:r w:rsidRPr="005B17D3">
        <w:rPr>
          <w:i/>
        </w:rPr>
        <w:t xml:space="preserve">SSN </w:t>
      </w:r>
      <w:r w:rsidRPr="005B17D3">
        <w:t xml:space="preserve">is the </w:t>
      </w:r>
      <w:r w:rsidR="006204FA" w:rsidRPr="005B17D3">
        <w:t>Veterans</w:t>
      </w:r>
      <w:r w:rsidRPr="005B17D3">
        <w:t xml:space="preserve"> Social Security Number.</w:t>
      </w:r>
    </w:p>
    <w:p w14:paraId="73DF1579" w14:textId="77777777" w:rsidR="00BE52CE" w:rsidRPr="005B17D3" w:rsidRDefault="00BE52CE" w:rsidP="00EF3896">
      <w:pPr>
        <w:pStyle w:val="ScreenField"/>
        <w:rPr>
          <w:rStyle w:val="StyleDrop-downhotspot11ptUnderline"/>
          <w:bCs w:val="0"/>
          <w:iCs w:val="0"/>
          <w:sz w:val="24"/>
          <w:u w:val="none"/>
        </w:rPr>
      </w:pPr>
      <w:r w:rsidRPr="005B17D3">
        <w:rPr>
          <w:rStyle w:val="StyleDrop-downhotspot11ptUnderline"/>
          <w:bCs w:val="0"/>
          <w:iCs w:val="0"/>
          <w:sz w:val="24"/>
          <w:u w:val="none"/>
        </w:rPr>
        <w:t>Created By:</w:t>
      </w:r>
    </w:p>
    <w:p w14:paraId="5047ABB5" w14:textId="77777777" w:rsidR="00BE52CE" w:rsidRPr="005B17D3" w:rsidRDefault="00BE52CE" w:rsidP="00EF3896">
      <w:pPr>
        <w:pStyle w:val="ScreenFieldDesc"/>
      </w:pPr>
      <w:r w:rsidRPr="005B17D3">
        <w:rPr>
          <w:i/>
        </w:rPr>
        <w:t>Created By</w:t>
      </w:r>
      <w:r w:rsidRPr="005B17D3">
        <w:t xml:space="preserve"> is the original creator of the </w:t>
      </w:r>
      <w:r w:rsidRPr="005B17D3">
        <w:rPr>
          <w:i/>
        </w:rPr>
        <w:t>Item</w:t>
      </w:r>
      <w:r w:rsidRPr="005B17D3">
        <w:t>.</w:t>
      </w:r>
    </w:p>
    <w:p w14:paraId="7A31D225" w14:textId="77777777" w:rsidR="009D2123" w:rsidRPr="005B17D3" w:rsidRDefault="009D2123" w:rsidP="00EF3896">
      <w:pPr>
        <w:pStyle w:val="ScreenField"/>
        <w:rPr>
          <w:rStyle w:val="StyleDrop-downhotspot11ptUnderline"/>
          <w:bCs w:val="0"/>
          <w:iCs w:val="0"/>
          <w:sz w:val="24"/>
          <w:u w:val="none"/>
        </w:rPr>
      </w:pPr>
    </w:p>
    <w:p w14:paraId="68931631" w14:textId="4A7EB6A6" w:rsidR="00BE52CE" w:rsidRPr="005B17D3" w:rsidRDefault="00BE52CE" w:rsidP="00EF3896">
      <w:pPr>
        <w:pStyle w:val="ScreenField"/>
        <w:rPr>
          <w:rStyle w:val="StyleDrop-downhotspot11ptUnderline"/>
          <w:bCs w:val="0"/>
          <w:iCs w:val="0"/>
          <w:sz w:val="24"/>
          <w:u w:val="none"/>
        </w:rPr>
      </w:pPr>
      <w:r w:rsidRPr="005B17D3">
        <w:rPr>
          <w:rStyle w:val="StyleDrop-downhotspot11ptUnderline"/>
          <w:bCs w:val="0"/>
          <w:iCs w:val="0"/>
          <w:sz w:val="24"/>
          <w:u w:val="none"/>
        </w:rPr>
        <w:t>Last Assignor:</w:t>
      </w:r>
    </w:p>
    <w:p w14:paraId="6DC75507" w14:textId="77777777" w:rsidR="00BE52CE" w:rsidRPr="005B17D3" w:rsidRDefault="00BE52CE" w:rsidP="00EF3896">
      <w:pPr>
        <w:pStyle w:val="ScreenFieldDesc"/>
      </w:pPr>
      <w:r w:rsidRPr="005B17D3">
        <w:rPr>
          <w:i/>
        </w:rPr>
        <w:t>Last Assignor</w:t>
      </w:r>
      <w:r w:rsidRPr="005B17D3">
        <w:t xml:space="preserve"> is the use most recently assigned</w:t>
      </w:r>
      <w:r w:rsidRPr="005B17D3">
        <w:fldChar w:fldCharType="begin"/>
      </w:r>
      <w:r w:rsidRPr="005B17D3">
        <w:instrText xml:space="preserve"> XE "</w:instrText>
      </w:r>
      <w:r w:rsidRPr="005B17D3">
        <w:rPr>
          <w:rFonts w:cs="Arial"/>
        </w:rPr>
        <w:instrText>Assigned</w:instrText>
      </w:r>
      <w:r w:rsidRPr="005B17D3">
        <w:instrText xml:space="preserve">" </w:instrText>
      </w:r>
      <w:r w:rsidRPr="005B17D3">
        <w:fldChar w:fldCharType="end"/>
      </w:r>
      <w:r w:rsidRPr="005B17D3">
        <w:t xml:space="preserve"> the </w:t>
      </w:r>
      <w:r w:rsidRPr="005B17D3">
        <w:rPr>
          <w:i/>
        </w:rPr>
        <w:t>Item</w:t>
      </w:r>
      <w:r w:rsidRPr="005B17D3">
        <w:t>.</w:t>
      </w:r>
    </w:p>
    <w:p w14:paraId="1A247BD3" w14:textId="77777777" w:rsidR="009D2123" w:rsidRPr="005B17D3" w:rsidRDefault="009D2123" w:rsidP="00EF3896">
      <w:pPr>
        <w:pStyle w:val="ScreenField"/>
      </w:pPr>
    </w:p>
    <w:p w14:paraId="1315D7B8" w14:textId="6457DF75" w:rsidR="00BE52CE" w:rsidRPr="005B17D3" w:rsidRDefault="00BE52CE" w:rsidP="00EF3896">
      <w:pPr>
        <w:pStyle w:val="ScreenField"/>
      </w:pPr>
      <w:r w:rsidRPr="005B17D3">
        <w:t>Comments</w:t>
      </w:r>
      <w:r w:rsidRPr="005B17D3">
        <w:fldChar w:fldCharType="begin"/>
      </w:r>
      <w:r w:rsidRPr="005B17D3">
        <w:instrText xml:space="preserve"> XE "Comments" </w:instrText>
      </w:r>
      <w:r w:rsidRPr="005B17D3">
        <w:fldChar w:fldCharType="end"/>
      </w:r>
      <w:r w:rsidRPr="005B17D3">
        <w:t xml:space="preserve"> (displays comment history for the </w:t>
      </w:r>
      <w:r w:rsidRPr="005B17D3">
        <w:rPr>
          <w:iCs/>
        </w:rPr>
        <w:t>Work</w:t>
      </w:r>
      <w:r w:rsidRPr="005B17D3">
        <w:rPr>
          <w:iCs/>
        </w:rPr>
        <w:fldChar w:fldCharType="begin"/>
      </w:r>
      <w:r w:rsidRPr="005B17D3">
        <w:instrText xml:space="preserve"> XE "</w:instrText>
      </w:r>
      <w:r w:rsidRPr="005B17D3">
        <w:rPr>
          <w:iCs/>
        </w:rPr>
        <w:instrText>Work:</w:instrText>
      </w:r>
      <w:r w:rsidRPr="005B17D3">
        <w:instrText xml:space="preserve">Items" </w:instrText>
      </w:r>
      <w:r w:rsidRPr="005B17D3">
        <w:rPr>
          <w:iCs/>
        </w:rPr>
        <w:fldChar w:fldCharType="end"/>
      </w:r>
      <w:r w:rsidRPr="005B17D3">
        <w:rPr>
          <w:iCs/>
        </w:rPr>
        <w:t xml:space="preserve"> Item</w:t>
      </w:r>
      <w:r w:rsidRPr="005B17D3">
        <w:t xml:space="preserve">) </w:t>
      </w:r>
    </w:p>
    <w:p w14:paraId="48017028" w14:textId="77777777" w:rsidR="00BE52CE" w:rsidRPr="005B17D3" w:rsidRDefault="00BE52CE" w:rsidP="00EF3896">
      <w:pPr>
        <w:pStyle w:val="ScreenFieldDesc"/>
      </w:pPr>
      <w:r w:rsidRPr="005B17D3">
        <w:rPr>
          <w:rStyle w:val="Emphasis"/>
        </w:rPr>
        <w:t>Comment Date</w:t>
      </w:r>
      <w:r w:rsidRPr="005B17D3">
        <w:rPr>
          <w:rStyle w:val="Emphasis"/>
        </w:rPr>
        <w:fldChar w:fldCharType="begin"/>
      </w:r>
      <w:r w:rsidRPr="005B17D3">
        <w:instrText xml:space="preserve"> XE "Date: Work Item Comment" </w:instrText>
      </w:r>
      <w:r w:rsidRPr="005B17D3">
        <w:rPr>
          <w:rStyle w:val="Emphasis"/>
        </w:rPr>
        <w:fldChar w:fldCharType="end"/>
      </w:r>
      <w:r w:rsidRPr="005B17D3">
        <w:rPr>
          <w:rStyle w:val="StyleExpandingtext11pt"/>
          <w:sz w:val="24"/>
        </w:rPr>
        <w:t xml:space="preserve"> - </w:t>
      </w:r>
      <w:r w:rsidRPr="005B17D3">
        <w:rPr>
          <w:rStyle w:val="StyleExpandingtext11pt"/>
          <w:i w:val="0"/>
          <w:sz w:val="24"/>
        </w:rPr>
        <w:t>Comment Date displays the date of comment. Most recent date is first.</w:t>
      </w:r>
    </w:p>
    <w:p w14:paraId="7A387EDA" w14:textId="77777777" w:rsidR="00BE52CE" w:rsidRPr="005B17D3" w:rsidRDefault="00BE52CE" w:rsidP="00EF3896">
      <w:pPr>
        <w:pStyle w:val="ScreenFieldDesc"/>
      </w:pPr>
      <w:r w:rsidRPr="005B17D3">
        <w:rPr>
          <w:rStyle w:val="Emphasis"/>
        </w:rPr>
        <w:t>Comment By</w:t>
      </w:r>
      <w:r w:rsidRPr="005B17D3">
        <w:rPr>
          <w:rStyle w:val="StyleExpandingtext11pt"/>
          <w:sz w:val="24"/>
        </w:rPr>
        <w:t xml:space="preserve"> – </w:t>
      </w:r>
      <w:r w:rsidRPr="005B17D3">
        <w:rPr>
          <w:rStyle w:val="StyleExpandingtext11pt"/>
          <w:i w:val="0"/>
          <w:sz w:val="24"/>
        </w:rPr>
        <w:t>Comment By displays User</w:t>
      </w:r>
      <w:r w:rsidRPr="005B17D3">
        <w:rPr>
          <w:rStyle w:val="StyleExpandingtext11pt"/>
          <w:i w:val="0"/>
          <w:sz w:val="24"/>
        </w:rPr>
        <w:fldChar w:fldCharType="begin"/>
      </w:r>
      <w:r w:rsidRPr="005B17D3">
        <w:rPr>
          <w:i/>
        </w:rPr>
        <w:instrText xml:space="preserve"> XE "</w:instrText>
      </w:r>
      <w:r w:rsidRPr="005B17D3">
        <w:rPr>
          <w:rStyle w:val="StyleExpandingtext11pt"/>
          <w:i w:val="0"/>
          <w:sz w:val="24"/>
        </w:rPr>
        <w:instrText>User:</w:instrText>
      </w:r>
      <w:r w:rsidRPr="005B17D3">
        <w:rPr>
          <w:i/>
        </w:rPr>
        <w:instrText xml:space="preserve">ID" </w:instrText>
      </w:r>
      <w:r w:rsidRPr="005B17D3">
        <w:rPr>
          <w:rStyle w:val="StyleExpandingtext11pt"/>
          <w:i w:val="0"/>
          <w:sz w:val="24"/>
        </w:rPr>
        <w:fldChar w:fldCharType="end"/>
      </w:r>
      <w:r w:rsidRPr="005B17D3">
        <w:rPr>
          <w:rStyle w:val="StyleExpandingtext11pt"/>
          <w:i w:val="0"/>
          <w:sz w:val="24"/>
        </w:rPr>
        <w:t xml:space="preserve"> ID</w:t>
      </w:r>
      <w:r w:rsidRPr="005B17D3">
        <w:rPr>
          <w:rStyle w:val="StyleExpandingtext11pt"/>
          <w:i w:val="0"/>
          <w:sz w:val="24"/>
        </w:rPr>
        <w:fldChar w:fldCharType="begin"/>
      </w:r>
      <w:r w:rsidRPr="005B17D3">
        <w:rPr>
          <w:i/>
        </w:rPr>
        <w:instrText xml:space="preserve"> XE "</w:instrText>
      </w:r>
      <w:r w:rsidRPr="005B17D3">
        <w:rPr>
          <w:rStyle w:val="StyleExpandingtext11pt"/>
          <w:i w:val="0"/>
          <w:sz w:val="24"/>
        </w:rPr>
        <w:instrText>ID:</w:instrText>
      </w:r>
      <w:r w:rsidRPr="005B17D3">
        <w:rPr>
          <w:i/>
        </w:rPr>
        <w:instrText xml:space="preserve">User" </w:instrText>
      </w:r>
      <w:r w:rsidRPr="005B17D3">
        <w:rPr>
          <w:rStyle w:val="StyleExpandingtext11pt"/>
          <w:i w:val="0"/>
          <w:sz w:val="24"/>
        </w:rPr>
        <w:fldChar w:fldCharType="end"/>
      </w:r>
      <w:r w:rsidRPr="005B17D3">
        <w:rPr>
          <w:rStyle w:val="StyleExpandingtext11pt"/>
          <w:i w:val="0"/>
          <w:sz w:val="24"/>
        </w:rPr>
        <w:t xml:space="preserve"> of who made the comment.</w:t>
      </w:r>
    </w:p>
    <w:p w14:paraId="6467669B" w14:textId="77777777" w:rsidR="00BE52CE" w:rsidRPr="005B17D3" w:rsidRDefault="00BE52CE" w:rsidP="00EF3896">
      <w:pPr>
        <w:pStyle w:val="ScreenFieldDesc"/>
      </w:pPr>
      <w:r w:rsidRPr="005B17D3">
        <w:rPr>
          <w:rStyle w:val="Emphasis"/>
        </w:rPr>
        <w:t>Comment</w:t>
      </w:r>
      <w:r w:rsidRPr="005B17D3">
        <w:rPr>
          <w:rStyle w:val="StyleExpandingtext11pt"/>
          <w:sz w:val="24"/>
        </w:rPr>
        <w:t xml:space="preserve"> - </w:t>
      </w:r>
      <w:r w:rsidRPr="005B17D3">
        <w:rPr>
          <w:rStyle w:val="StyleExpandingtext11pt"/>
          <w:i w:val="0"/>
          <w:sz w:val="24"/>
        </w:rPr>
        <w:t>Comment</w:t>
      </w:r>
      <w:r w:rsidRPr="005B17D3">
        <w:rPr>
          <w:rStyle w:val="StyleExpandingtext11pt"/>
          <w:sz w:val="24"/>
        </w:rPr>
        <w:t xml:space="preserve"> </w:t>
      </w:r>
      <w:r w:rsidRPr="005B17D3">
        <w:rPr>
          <w:rStyle w:val="StyleExpandingtext11pt"/>
          <w:i w:val="0"/>
          <w:sz w:val="24"/>
        </w:rPr>
        <w:t>displays the most recent comment</w:t>
      </w:r>
      <w:r w:rsidRPr="005B17D3">
        <w:rPr>
          <w:rStyle w:val="StyleExpandingtext11pt"/>
          <w:sz w:val="24"/>
        </w:rPr>
        <w:t>.</w:t>
      </w:r>
    </w:p>
    <w:p w14:paraId="4A662E2B" w14:textId="77777777" w:rsidR="009D2123" w:rsidRPr="005B17D3" w:rsidRDefault="009D2123" w:rsidP="00EF3896">
      <w:pPr>
        <w:pStyle w:val="ScreenField"/>
      </w:pPr>
    </w:p>
    <w:p w14:paraId="6DD83A6C" w14:textId="04AF0BD9" w:rsidR="00BE52CE" w:rsidRPr="005B17D3" w:rsidRDefault="00BE52CE" w:rsidP="00EF3896">
      <w:pPr>
        <w:pStyle w:val="ScreenField"/>
      </w:pPr>
      <w:r w:rsidRPr="005B17D3">
        <w:t xml:space="preserve">Status History </w:t>
      </w:r>
    </w:p>
    <w:p w14:paraId="1B463394" w14:textId="77777777" w:rsidR="00BE52CE" w:rsidRPr="005B17D3" w:rsidRDefault="00BE52CE" w:rsidP="00EF3896">
      <w:pPr>
        <w:pStyle w:val="ScreenFieldDesc"/>
      </w:pPr>
      <w:r w:rsidRPr="005B17D3">
        <w:rPr>
          <w:i/>
        </w:rPr>
        <w:t>Status History</w:t>
      </w:r>
      <w:r w:rsidRPr="005B17D3">
        <w:t xml:space="preserve"> is the status history of a </w:t>
      </w:r>
      <w:r w:rsidRPr="005B17D3">
        <w:rPr>
          <w:iCs/>
        </w:rPr>
        <w:t>Work Item</w:t>
      </w:r>
      <w:r w:rsidRPr="005B17D3">
        <w:t>.</w:t>
      </w:r>
    </w:p>
    <w:p w14:paraId="784DD63D" w14:textId="77777777" w:rsidR="009D2123" w:rsidRPr="005B17D3" w:rsidRDefault="009D2123" w:rsidP="00EF3896">
      <w:pPr>
        <w:pStyle w:val="ScreenField"/>
      </w:pPr>
    </w:p>
    <w:p w14:paraId="6F356F6F" w14:textId="4D05F326" w:rsidR="00BE52CE" w:rsidRPr="005B17D3" w:rsidRDefault="00BE52CE" w:rsidP="00EF3896">
      <w:pPr>
        <w:pStyle w:val="ScreenField"/>
      </w:pPr>
      <w:r w:rsidRPr="005B17D3">
        <w:t>Status Date</w:t>
      </w:r>
    </w:p>
    <w:p w14:paraId="7000D7C7" w14:textId="77777777" w:rsidR="00BE52CE" w:rsidRPr="005B17D3" w:rsidRDefault="00BE52CE" w:rsidP="00EF3896">
      <w:pPr>
        <w:pStyle w:val="ScreenFieldDesc"/>
      </w:pPr>
      <w:r w:rsidRPr="005B17D3">
        <w:fldChar w:fldCharType="begin"/>
      </w:r>
      <w:r w:rsidRPr="005B17D3">
        <w:instrText xml:space="preserve"> XE "Date: Work Item Status" </w:instrText>
      </w:r>
      <w:r w:rsidRPr="005B17D3">
        <w:fldChar w:fldCharType="end"/>
      </w:r>
      <w:r w:rsidRPr="005B17D3">
        <w:t xml:space="preserve"> </w:t>
      </w:r>
      <w:r w:rsidRPr="005B17D3">
        <w:rPr>
          <w:i/>
        </w:rPr>
        <w:t>Status Date</w:t>
      </w:r>
      <w:r w:rsidRPr="005B17D3">
        <w:t xml:space="preserve"> displays the date the status changed.</w:t>
      </w:r>
    </w:p>
    <w:p w14:paraId="4EC19C53" w14:textId="77777777" w:rsidR="009D2123" w:rsidRPr="005B17D3" w:rsidRDefault="009D2123" w:rsidP="00EF3896">
      <w:pPr>
        <w:pStyle w:val="ScreenField"/>
        <w:rPr>
          <w:i w:val="0"/>
          <w:iCs/>
        </w:rPr>
      </w:pPr>
    </w:p>
    <w:p w14:paraId="6B62E134" w14:textId="5D20CF67" w:rsidR="00BE52CE" w:rsidRPr="005B17D3" w:rsidRDefault="00BE52CE" w:rsidP="00EF3896">
      <w:pPr>
        <w:pStyle w:val="ScreenField"/>
        <w:rPr>
          <w:iCs/>
        </w:rPr>
      </w:pPr>
      <w:r w:rsidRPr="005B17D3">
        <w:rPr>
          <w:iCs/>
        </w:rPr>
        <w:t>Status</w:t>
      </w:r>
    </w:p>
    <w:p w14:paraId="4B668818" w14:textId="77777777" w:rsidR="00BE52CE" w:rsidRPr="005B17D3" w:rsidRDefault="00BE52CE" w:rsidP="00EF3896">
      <w:pPr>
        <w:pStyle w:val="ScreenFieldDesc"/>
      </w:pPr>
      <w:r w:rsidRPr="005B17D3">
        <w:t xml:space="preserve"> </w:t>
      </w:r>
      <w:r w:rsidRPr="005B17D3">
        <w:rPr>
          <w:i/>
        </w:rPr>
        <w:t>Status</w:t>
      </w:r>
      <w:r w:rsidRPr="005B17D3">
        <w:t xml:space="preserve"> displays the status change as well as the date the status changed. </w:t>
      </w:r>
    </w:p>
    <w:p w14:paraId="377FD277" w14:textId="77777777" w:rsidR="00BE52CE" w:rsidRPr="005B17D3" w:rsidRDefault="00BE52CE" w:rsidP="00EF3896">
      <w:pPr>
        <w:pStyle w:val="ScreenName"/>
        <w:rPr>
          <w:szCs w:val="20"/>
        </w:rPr>
      </w:pPr>
      <w:r w:rsidRPr="005B17D3">
        <w:rPr>
          <w:szCs w:val="20"/>
        </w:rPr>
        <w:t>Assignment History</w:t>
      </w:r>
    </w:p>
    <w:p w14:paraId="3DB9FF97" w14:textId="77777777" w:rsidR="00BE52CE" w:rsidRPr="005B17D3" w:rsidRDefault="00BE52CE" w:rsidP="00EF3896">
      <w:pPr>
        <w:pStyle w:val="BodyTextBullet2"/>
        <w:rPr>
          <w:sz w:val="11"/>
          <w:szCs w:val="11"/>
        </w:rPr>
      </w:pPr>
      <w:r w:rsidRPr="005B17D3">
        <w:rPr>
          <w:i/>
        </w:rPr>
        <w:t>Assignment History</w:t>
      </w:r>
      <w:r w:rsidRPr="005B17D3">
        <w:t xml:space="preserve"> displays the assignment history of a </w:t>
      </w:r>
      <w:r w:rsidRPr="005B17D3">
        <w:rPr>
          <w:i/>
          <w:iCs/>
        </w:rPr>
        <w:t>Work Item</w:t>
      </w:r>
    </w:p>
    <w:p w14:paraId="238F0DF6" w14:textId="77777777" w:rsidR="00BE52CE" w:rsidRPr="005B17D3" w:rsidRDefault="00BE52CE" w:rsidP="00EF3896">
      <w:pPr>
        <w:pStyle w:val="ScreenField"/>
        <w:rPr>
          <w:rStyle w:val="Emphasis"/>
        </w:rPr>
      </w:pPr>
    </w:p>
    <w:p w14:paraId="4217627F" w14:textId="77777777" w:rsidR="00BE52CE" w:rsidRPr="005B17D3" w:rsidRDefault="00BE52CE" w:rsidP="00EF3896">
      <w:pPr>
        <w:pStyle w:val="ScreenField"/>
        <w:rPr>
          <w:rStyle w:val="Emphasis"/>
        </w:rPr>
      </w:pPr>
      <w:r w:rsidRPr="005B17D3">
        <w:rPr>
          <w:rStyle w:val="Emphasis"/>
        </w:rPr>
        <w:t>Assignment Date</w:t>
      </w:r>
    </w:p>
    <w:p w14:paraId="10206E68" w14:textId="77777777" w:rsidR="00307150" w:rsidRPr="005B17D3" w:rsidRDefault="00BE52CE" w:rsidP="00EF3896">
      <w:pPr>
        <w:pStyle w:val="ScreenFieldDesc"/>
        <w:rPr>
          <w:rStyle w:val="Emphasis"/>
          <w:i w:val="0"/>
          <w:iCs w:val="0"/>
        </w:rPr>
      </w:pPr>
      <w:r w:rsidRPr="005B17D3">
        <w:rPr>
          <w:rStyle w:val="Emphasis"/>
          <w:i w:val="0"/>
          <w:iCs w:val="0"/>
        </w:rPr>
        <w:fldChar w:fldCharType="begin"/>
      </w:r>
      <w:r w:rsidRPr="005B17D3">
        <w:rPr>
          <w:rStyle w:val="Emphasis"/>
          <w:i w:val="0"/>
          <w:iCs w:val="0"/>
        </w:rPr>
        <w:instrText xml:space="preserve"> XE "Date:Assignment" </w:instrText>
      </w:r>
      <w:r w:rsidRPr="005B17D3">
        <w:rPr>
          <w:rStyle w:val="Emphasis"/>
          <w:i w:val="0"/>
          <w:iCs w:val="0"/>
        </w:rPr>
        <w:fldChar w:fldCharType="end"/>
      </w:r>
      <w:r w:rsidRPr="005B17D3">
        <w:rPr>
          <w:rStyle w:val="Emphasis"/>
          <w:i w:val="0"/>
          <w:iCs w:val="0"/>
        </w:rPr>
        <w:t xml:space="preserve"> </w:t>
      </w:r>
      <w:r w:rsidRPr="005B17D3">
        <w:rPr>
          <w:rStyle w:val="Emphasis"/>
          <w:iCs w:val="0"/>
        </w:rPr>
        <w:t>Assignment Date</w:t>
      </w:r>
      <w:r w:rsidRPr="005B17D3">
        <w:rPr>
          <w:rStyle w:val="Emphasis"/>
          <w:i w:val="0"/>
          <w:iCs w:val="0"/>
        </w:rPr>
        <w:t xml:space="preserve"> is the date the assignment was made. Default is most recent assignment date first.</w:t>
      </w:r>
    </w:p>
    <w:p w14:paraId="162A6A98" w14:textId="48E4E48A" w:rsidR="00BE52CE" w:rsidRPr="005B17D3" w:rsidRDefault="00BE52CE" w:rsidP="00EF3896">
      <w:pPr>
        <w:pStyle w:val="ScreenFieldDesc"/>
        <w:rPr>
          <w:rStyle w:val="Emphasis"/>
          <w:i w:val="0"/>
          <w:iCs w:val="0"/>
        </w:rPr>
      </w:pPr>
      <w:r w:rsidRPr="005B17D3">
        <w:rPr>
          <w:rStyle w:val="Emphasis"/>
          <w:i w:val="0"/>
          <w:iCs w:val="0"/>
        </w:rPr>
        <w:t xml:space="preserve"> </w:t>
      </w:r>
    </w:p>
    <w:p w14:paraId="7448157E" w14:textId="77777777" w:rsidR="00BE52CE" w:rsidRPr="005B17D3" w:rsidRDefault="00BE52CE" w:rsidP="00EF3896">
      <w:pPr>
        <w:pStyle w:val="ScreenField"/>
        <w:rPr>
          <w:rStyle w:val="Emphasis"/>
        </w:rPr>
      </w:pPr>
      <w:r w:rsidRPr="005B17D3">
        <w:rPr>
          <w:rStyle w:val="Emphasis"/>
        </w:rPr>
        <w:t>Assigned</w:t>
      </w:r>
      <w:r w:rsidRPr="005B17D3">
        <w:rPr>
          <w:rStyle w:val="Emphasis"/>
        </w:rPr>
        <w:fldChar w:fldCharType="begin"/>
      </w:r>
      <w:r w:rsidRPr="005B17D3">
        <w:rPr>
          <w:rStyle w:val="Emphasis"/>
        </w:rPr>
        <w:instrText xml:space="preserve"> XE "</w:instrText>
      </w:r>
      <w:r w:rsidRPr="005B17D3">
        <w:rPr>
          <w:rStyle w:val="Emphasis"/>
          <w:iCs w:val="0"/>
        </w:rPr>
        <w:instrText>Assigned:</w:instrText>
      </w:r>
      <w:r w:rsidRPr="005B17D3">
        <w:rPr>
          <w:rStyle w:val="Emphasis"/>
        </w:rPr>
        <w:instrText xml:space="preserve">To" </w:instrText>
      </w:r>
      <w:r w:rsidRPr="005B17D3">
        <w:rPr>
          <w:rStyle w:val="Emphasis"/>
        </w:rPr>
        <w:fldChar w:fldCharType="end"/>
      </w:r>
      <w:r w:rsidRPr="005B17D3">
        <w:rPr>
          <w:rStyle w:val="Emphasis"/>
        </w:rPr>
        <w:t xml:space="preserve"> To</w:t>
      </w:r>
    </w:p>
    <w:p w14:paraId="0C6D7F88" w14:textId="47385151" w:rsidR="00BE52CE" w:rsidRPr="005B17D3" w:rsidRDefault="00BE52CE" w:rsidP="00EF3896">
      <w:pPr>
        <w:pStyle w:val="ScreenFieldDesc"/>
        <w:rPr>
          <w:rStyle w:val="Emphasis"/>
          <w:i w:val="0"/>
          <w:iCs w:val="0"/>
        </w:rPr>
      </w:pPr>
      <w:r w:rsidRPr="005B17D3">
        <w:rPr>
          <w:rStyle w:val="Emphasis"/>
          <w:i w:val="0"/>
          <w:iCs w:val="0"/>
        </w:rPr>
        <w:t xml:space="preserve"> </w:t>
      </w:r>
      <w:r w:rsidRPr="005B17D3">
        <w:rPr>
          <w:rStyle w:val="Emphasis"/>
          <w:iCs w:val="0"/>
        </w:rPr>
        <w:t>Assigned To</w:t>
      </w:r>
      <w:r w:rsidRPr="005B17D3">
        <w:rPr>
          <w:rStyle w:val="Emphasis"/>
          <w:i w:val="0"/>
          <w:iCs w:val="0"/>
        </w:rPr>
        <w:t xml:space="preserve"> is the assigned user.</w:t>
      </w:r>
      <w:r w:rsidRPr="005B17D3">
        <w:rPr>
          <w:rStyle w:val="Emphasis"/>
          <w:i w:val="0"/>
          <w:iCs w:val="0"/>
        </w:rPr>
        <w:fldChar w:fldCharType="begin"/>
      </w:r>
      <w:r w:rsidRPr="005B17D3">
        <w:rPr>
          <w:rStyle w:val="Emphasis"/>
          <w:i w:val="0"/>
          <w:iCs w:val="0"/>
        </w:rPr>
        <w:instrText xml:space="preserve"> XE "User:Assigned To" </w:instrText>
      </w:r>
      <w:r w:rsidRPr="005B17D3">
        <w:rPr>
          <w:rStyle w:val="Emphasis"/>
          <w:i w:val="0"/>
          <w:iCs w:val="0"/>
        </w:rPr>
        <w:fldChar w:fldCharType="end"/>
      </w:r>
      <w:r w:rsidRPr="005B17D3">
        <w:rPr>
          <w:rStyle w:val="Emphasis"/>
          <w:i w:val="0"/>
          <w:iCs w:val="0"/>
        </w:rPr>
        <w:t xml:space="preserve"> </w:t>
      </w:r>
    </w:p>
    <w:p w14:paraId="5694597B" w14:textId="77777777" w:rsidR="00307150" w:rsidRPr="005B17D3" w:rsidRDefault="00307150" w:rsidP="00307150">
      <w:pPr>
        <w:pStyle w:val="ScreenField"/>
      </w:pPr>
    </w:p>
    <w:p w14:paraId="5FC24884" w14:textId="77777777" w:rsidR="00BE52CE" w:rsidRPr="005B17D3" w:rsidRDefault="00BE52CE" w:rsidP="00EF3896">
      <w:pPr>
        <w:pStyle w:val="ScreenField"/>
        <w:rPr>
          <w:rStyle w:val="Emphasis"/>
        </w:rPr>
      </w:pPr>
      <w:r w:rsidRPr="005B17D3">
        <w:rPr>
          <w:rStyle w:val="Emphasis"/>
        </w:rPr>
        <w:t>Assigned</w:t>
      </w:r>
      <w:r w:rsidRPr="005B17D3">
        <w:rPr>
          <w:rStyle w:val="Emphasis"/>
        </w:rPr>
        <w:fldChar w:fldCharType="begin"/>
      </w:r>
      <w:r w:rsidRPr="005B17D3">
        <w:rPr>
          <w:rStyle w:val="Emphasis"/>
        </w:rPr>
        <w:instrText xml:space="preserve"> XE "</w:instrText>
      </w:r>
      <w:r w:rsidRPr="005B17D3">
        <w:rPr>
          <w:rStyle w:val="Emphasis"/>
          <w:iCs w:val="0"/>
        </w:rPr>
        <w:instrText>Assigned:</w:instrText>
      </w:r>
      <w:r w:rsidRPr="005B17D3">
        <w:rPr>
          <w:rStyle w:val="Emphasis"/>
        </w:rPr>
        <w:instrText xml:space="preserve">By" </w:instrText>
      </w:r>
      <w:r w:rsidRPr="005B17D3">
        <w:rPr>
          <w:rStyle w:val="Emphasis"/>
        </w:rPr>
        <w:fldChar w:fldCharType="end"/>
      </w:r>
      <w:r w:rsidRPr="005B17D3">
        <w:rPr>
          <w:rStyle w:val="Emphasis"/>
        </w:rPr>
        <w:t xml:space="preserve"> By</w:t>
      </w:r>
    </w:p>
    <w:p w14:paraId="3B64CE10" w14:textId="1439A159" w:rsidR="00BE52CE" w:rsidRPr="005B17D3" w:rsidRDefault="00BE52CE" w:rsidP="00EF3896">
      <w:pPr>
        <w:pStyle w:val="ScreenFieldDesc"/>
        <w:rPr>
          <w:rStyle w:val="Emphasis"/>
          <w:i w:val="0"/>
          <w:iCs w:val="0"/>
        </w:rPr>
      </w:pPr>
      <w:r w:rsidRPr="005B17D3">
        <w:rPr>
          <w:rStyle w:val="Emphasis"/>
          <w:iCs w:val="0"/>
        </w:rPr>
        <w:t>Assigned By</w:t>
      </w:r>
      <w:r w:rsidRPr="005B17D3">
        <w:rPr>
          <w:rStyle w:val="Emphasis"/>
          <w:i w:val="0"/>
          <w:iCs w:val="0"/>
        </w:rPr>
        <w:t xml:space="preserve"> is the user</w:t>
      </w:r>
      <w:r w:rsidRPr="005B17D3">
        <w:rPr>
          <w:rStyle w:val="Emphasis"/>
          <w:i w:val="0"/>
          <w:iCs w:val="0"/>
        </w:rPr>
        <w:fldChar w:fldCharType="begin"/>
      </w:r>
      <w:r w:rsidRPr="005B17D3">
        <w:rPr>
          <w:rStyle w:val="Emphasis"/>
          <w:i w:val="0"/>
          <w:iCs w:val="0"/>
        </w:rPr>
        <w:instrText xml:space="preserve"> XE "User:Assigned By" </w:instrText>
      </w:r>
      <w:r w:rsidRPr="005B17D3">
        <w:rPr>
          <w:rStyle w:val="Emphasis"/>
          <w:i w:val="0"/>
          <w:iCs w:val="0"/>
        </w:rPr>
        <w:fldChar w:fldCharType="end"/>
      </w:r>
      <w:r w:rsidRPr="005B17D3">
        <w:rPr>
          <w:rStyle w:val="Emphasis"/>
          <w:i w:val="0"/>
          <w:iCs w:val="0"/>
        </w:rPr>
        <w:t xml:space="preserve"> who made the assignment. </w:t>
      </w:r>
    </w:p>
    <w:p w14:paraId="01EF88C3" w14:textId="77777777" w:rsidR="00307150" w:rsidRPr="005B17D3" w:rsidRDefault="00307150" w:rsidP="00307150">
      <w:pPr>
        <w:pStyle w:val="ScreenField"/>
      </w:pPr>
    </w:p>
    <w:p w14:paraId="25421B0C" w14:textId="2789D1EB" w:rsidR="00BE52CE" w:rsidRPr="005B17D3" w:rsidRDefault="00BE52CE" w:rsidP="00EF3896">
      <w:pPr>
        <w:pStyle w:val="Heading2"/>
      </w:pPr>
      <w:bookmarkStart w:id="248" w:name="_Toc289864697"/>
      <w:bookmarkStart w:id="249" w:name="_Toc394920688"/>
      <w:bookmarkStart w:id="250" w:name="_Toc406571025"/>
      <w:bookmarkStart w:id="251" w:name="_Toc478746463"/>
      <w:bookmarkStart w:id="252" w:name="_Toc482888393"/>
      <w:bookmarkStart w:id="253" w:name="_Toc31622120"/>
      <w:r w:rsidRPr="005B17D3">
        <w:t>Registry</w:t>
      </w:r>
      <w:bookmarkEnd w:id="248"/>
      <w:bookmarkEnd w:id="249"/>
      <w:bookmarkEnd w:id="250"/>
      <w:bookmarkEnd w:id="251"/>
      <w:bookmarkEnd w:id="252"/>
      <w:bookmarkEnd w:id="253"/>
    </w:p>
    <w:p w14:paraId="6D46FE95" w14:textId="77777777" w:rsidR="00307150" w:rsidRPr="005B17D3" w:rsidRDefault="00307150" w:rsidP="00307150">
      <w:pPr>
        <w:pStyle w:val="BodyText"/>
      </w:pPr>
    </w:p>
    <w:p w14:paraId="74147007" w14:textId="77777777" w:rsidR="00BE52CE" w:rsidRPr="005B17D3" w:rsidRDefault="00BE52CE" w:rsidP="00EF3896">
      <w:pPr>
        <w:pStyle w:val="BodyText"/>
        <w:keepNext/>
        <w:jc w:val="center"/>
      </w:pPr>
      <w:r w:rsidRPr="005B17D3">
        <w:rPr>
          <w:noProof/>
        </w:rPr>
        <w:drawing>
          <wp:inline distT="0" distB="0" distL="0" distR="0" wp14:anchorId="640B414E" wp14:editId="1ED537E3">
            <wp:extent cx="4191000" cy="1150964"/>
            <wp:effectExtent l="0" t="0" r="0" b="0"/>
            <wp:docPr id="1415" name="Picture 1415" descr="Screen capture of the Registry Menu"/>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4"/>
                    <a:srcRect r="5983"/>
                    <a:stretch/>
                  </pic:blipFill>
                  <pic:spPr bwMode="auto">
                    <a:xfrm>
                      <a:off x="0" y="0"/>
                      <a:ext cx="4195298" cy="1152144"/>
                    </a:xfrm>
                    <a:prstGeom prst="rect">
                      <a:avLst/>
                    </a:prstGeom>
                    <a:ln>
                      <a:noFill/>
                    </a:ln>
                    <a:extLst>
                      <a:ext uri="{53640926-AAD7-44D8-BBD7-CCE9431645EC}">
                        <a14:shadowObscured xmlns:a14="http://schemas.microsoft.com/office/drawing/2010/main"/>
                      </a:ext>
                    </a:extLst>
                  </pic:spPr>
                </pic:pic>
              </a:graphicData>
            </a:graphic>
          </wp:inline>
        </w:drawing>
      </w:r>
    </w:p>
    <w:p w14:paraId="4F1AA01F" w14:textId="65B68CEA" w:rsidR="00BE52CE" w:rsidRPr="005B17D3" w:rsidRDefault="00BE52CE" w:rsidP="00EF3896">
      <w:pPr>
        <w:pStyle w:val="Caption"/>
      </w:pPr>
      <w:bookmarkStart w:id="254" w:name="_Toc31622375"/>
      <w:r w:rsidRPr="005B17D3">
        <w:t xml:space="preserve">Figure </w:t>
      </w:r>
      <w:r w:rsidRPr="005B17D3">
        <w:rPr>
          <w:noProof/>
        </w:rPr>
        <w:fldChar w:fldCharType="begin"/>
      </w:r>
      <w:r w:rsidRPr="005B17D3">
        <w:rPr>
          <w:noProof/>
        </w:rPr>
        <w:instrText xml:space="preserve"> SEQ Figure \* ARABIC </w:instrText>
      </w:r>
      <w:r w:rsidRPr="005B17D3">
        <w:rPr>
          <w:noProof/>
        </w:rPr>
        <w:fldChar w:fldCharType="separate"/>
      </w:r>
      <w:r w:rsidR="00C2105F" w:rsidRPr="005B17D3">
        <w:rPr>
          <w:noProof/>
        </w:rPr>
        <w:t>18</w:t>
      </w:r>
      <w:r w:rsidRPr="005B17D3">
        <w:rPr>
          <w:noProof/>
        </w:rPr>
        <w:fldChar w:fldCharType="end"/>
      </w:r>
      <w:r w:rsidRPr="005B17D3">
        <w:t>: Registry</w:t>
      </w:r>
      <w:bookmarkEnd w:id="254"/>
    </w:p>
    <w:p w14:paraId="0403F991" w14:textId="77777777" w:rsidR="00307150" w:rsidRPr="005B17D3" w:rsidRDefault="00307150" w:rsidP="00307150"/>
    <w:p w14:paraId="4B7DAE89" w14:textId="125CDC7F" w:rsidR="00BE52CE" w:rsidRPr="005B17D3" w:rsidRDefault="00BE52CE" w:rsidP="00EF3896">
      <w:pPr>
        <w:pStyle w:val="Heading3"/>
      </w:pPr>
      <w:bookmarkStart w:id="255" w:name="_Toc31622121"/>
      <w:bookmarkStart w:id="256" w:name="_Toc289864698"/>
      <w:bookmarkStart w:id="257" w:name="_Toc394920689"/>
      <w:bookmarkStart w:id="258" w:name="_Toc406571026"/>
      <w:bookmarkStart w:id="259" w:name="_Toc478746464"/>
      <w:bookmarkStart w:id="260" w:name="_Toc482888394"/>
      <w:r w:rsidRPr="005B17D3">
        <w:lastRenderedPageBreak/>
        <w:t>Manage Registry</w:t>
      </w:r>
      <w:bookmarkEnd w:id="255"/>
      <w:r w:rsidRPr="005B17D3">
        <w:fldChar w:fldCharType="begin"/>
      </w:r>
      <w:r w:rsidRPr="005B17D3">
        <w:instrText xml:space="preserve"> XE "Registry:Search" </w:instrText>
      </w:r>
      <w:r w:rsidRPr="005B17D3">
        <w:fldChar w:fldCharType="end"/>
      </w:r>
      <w:bookmarkEnd w:id="256"/>
      <w:bookmarkEnd w:id="257"/>
      <w:bookmarkEnd w:id="258"/>
      <w:bookmarkEnd w:id="259"/>
      <w:bookmarkEnd w:id="260"/>
      <w:r w:rsidRPr="005B17D3">
        <w:fldChar w:fldCharType="begin"/>
      </w:r>
      <w:r w:rsidRPr="005B17D3">
        <w:instrText xml:space="preserve"> XE "</w:instrText>
      </w:r>
      <w:r w:rsidRPr="005B17D3">
        <w:rPr>
          <w:sz w:val="18"/>
          <w:szCs w:val="18"/>
        </w:rPr>
        <w:instrText>Search:</w:instrText>
      </w:r>
      <w:r w:rsidRPr="005B17D3">
        <w:instrText xml:space="preserve">Registry" </w:instrText>
      </w:r>
      <w:r w:rsidRPr="005B17D3">
        <w:fldChar w:fldCharType="end"/>
      </w:r>
    </w:p>
    <w:p w14:paraId="2F9D9F7A" w14:textId="77777777" w:rsidR="00BE52CE" w:rsidRPr="005B17D3" w:rsidRDefault="00BE52CE" w:rsidP="00EF3896">
      <w:pPr>
        <w:pStyle w:val="BodyText"/>
        <w:rPr>
          <w:szCs w:val="24"/>
        </w:rPr>
      </w:pPr>
      <w:r w:rsidRPr="005B17D3">
        <w:rPr>
          <w:iCs/>
          <w:szCs w:val="24"/>
        </w:rPr>
        <w:t xml:space="preserve">The </w:t>
      </w:r>
      <w:r w:rsidRPr="005B17D3">
        <w:rPr>
          <w:i/>
          <w:iCs/>
          <w:szCs w:val="24"/>
        </w:rPr>
        <w:t>Manage Registry</w:t>
      </w:r>
      <w:r w:rsidRPr="005B17D3">
        <w:rPr>
          <w:i/>
          <w:iCs/>
          <w:szCs w:val="24"/>
        </w:rPr>
        <w:fldChar w:fldCharType="begin"/>
      </w:r>
      <w:r w:rsidRPr="005B17D3">
        <w:rPr>
          <w:szCs w:val="24"/>
        </w:rPr>
        <w:instrText xml:space="preserve"> XE "</w:instrText>
      </w:r>
      <w:r w:rsidRPr="005B17D3">
        <w:rPr>
          <w:iCs/>
          <w:szCs w:val="24"/>
        </w:rPr>
        <w:instrText>Registry:</w:instrText>
      </w:r>
      <w:r w:rsidRPr="005B17D3">
        <w:rPr>
          <w:szCs w:val="24"/>
        </w:rPr>
        <w:instrText xml:space="preserve">Manage" </w:instrText>
      </w:r>
      <w:r w:rsidRPr="005B17D3">
        <w:rPr>
          <w:i/>
          <w:iCs/>
          <w:szCs w:val="24"/>
        </w:rPr>
        <w:fldChar w:fldCharType="end"/>
      </w:r>
      <w:r w:rsidRPr="005B17D3">
        <w:rPr>
          <w:szCs w:val="24"/>
        </w:rPr>
        <w:t xml:space="preserve"> menu displays the </w:t>
      </w:r>
      <w:r w:rsidRPr="005B17D3">
        <w:rPr>
          <w:i/>
          <w:szCs w:val="24"/>
        </w:rPr>
        <w:t>Registry Search</w:t>
      </w:r>
      <w:r w:rsidRPr="005B17D3">
        <w:rPr>
          <w:szCs w:val="24"/>
        </w:rPr>
        <w:t xml:space="preserve"> screen that provides users</w:t>
      </w:r>
      <w:r w:rsidRPr="005B17D3">
        <w:rPr>
          <w:szCs w:val="24"/>
        </w:rPr>
        <w:fldChar w:fldCharType="begin"/>
      </w:r>
      <w:r w:rsidRPr="005B17D3">
        <w:rPr>
          <w:szCs w:val="24"/>
        </w:rPr>
        <w:instrText xml:space="preserve"> XE "</w:instrText>
      </w:r>
      <w:r w:rsidRPr="005B17D3">
        <w:rPr>
          <w:rStyle w:val="StyleExpandingtext11pt"/>
          <w:sz w:val="24"/>
          <w:szCs w:val="24"/>
        </w:rPr>
        <w:instrText>User</w:instrText>
      </w:r>
      <w:r w:rsidRPr="005B17D3">
        <w:rPr>
          <w:szCs w:val="24"/>
        </w:rPr>
        <w:instrText xml:space="preserve">" </w:instrText>
      </w:r>
      <w:r w:rsidRPr="005B17D3">
        <w:rPr>
          <w:szCs w:val="24"/>
        </w:rPr>
        <w:fldChar w:fldCharType="end"/>
      </w:r>
      <w:r w:rsidRPr="005B17D3">
        <w:rPr>
          <w:szCs w:val="24"/>
        </w:rPr>
        <w:t xml:space="preserve"> the ability to maintain Veteran records</w:t>
      </w:r>
      <w:r w:rsidRPr="005B17D3">
        <w:rPr>
          <w:szCs w:val="24"/>
        </w:rPr>
        <w:fldChar w:fldCharType="begin"/>
      </w:r>
      <w:r w:rsidRPr="005B17D3">
        <w:rPr>
          <w:szCs w:val="24"/>
        </w:rPr>
        <w:instrText xml:space="preserve"> XE "Records:Registry:Veteran" </w:instrText>
      </w:r>
      <w:r w:rsidRPr="005B17D3">
        <w:rPr>
          <w:szCs w:val="24"/>
        </w:rPr>
        <w:fldChar w:fldCharType="end"/>
      </w:r>
      <w:r w:rsidRPr="005B17D3">
        <w:rPr>
          <w:szCs w:val="24"/>
        </w:rPr>
        <w:t xml:space="preserve"> on three registry</w:t>
      </w:r>
      <w:r w:rsidRPr="005B17D3">
        <w:rPr>
          <w:szCs w:val="24"/>
        </w:rPr>
        <w:fldChar w:fldCharType="begin"/>
      </w:r>
      <w:r w:rsidRPr="005B17D3">
        <w:rPr>
          <w:szCs w:val="24"/>
        </w:rPr>
        <w:instrText xml:space="preserve"> XE "</w:instrText>
      </w:r>
      <w:r w:rsidRPr="005B17D3">
        <w:rPr>
          <w:iCs/>
          <w:szCs w:val="24"/>
        </w:rPr>
        <w:instrText>Registry:</w:instrText>
      </w:r>
      <w:r w:rsidRPr="005B17D3">
        <w:rPr>
          <w:szCs w:val="24"/>
        </w:rPr>
        <w:instrText xml:space="preserve">files" </w:instrText>
      </w:r>
      <w:r w:rsidRPr="005B17D3">
        <w:rPr>
          <w:szCs w:val="24"/>
        </w:rPr>
        <w:fldChar w:fldCharType="end"/>
      </w:r>
      <w:r w:rsidRPr="005B17D3">
        <w:rPr>
          <w:szCs w:val="24"/>
        </w:rPr>
        <w:t xml:space="preserve"> files: Purple Heart (</w:t>
      </w:r>
      <w:r w:rsidRPr="005B17D3">
        <w:rPr>
          <w:rStyle w:val="Hyperlink"/>
        </w:rPr>
        <w:t>PH</w:t>
      </w:r>
      <w:r w:rsidRPr="005B17D3">
        <w:rPr>
          <w:szCs w:val="24"/>
        </w:rPr>
        <w:t>) registry</w:t>
      </w:r>
      <w:r w:rsidRPr="005B17D3">
        <w:rPr>
          <w:szCs w:val="24"/>
        </w:rPr>
        <w:fldChar w:fldCharType="begin"/>
      </w:r>
      <w:r w:rsidRPr="005B17D3">
        <w:rPr>
          <w:szCs w:val="24"/>
        </w:rPr>
        <w:instrText xml:space="preserve"> XE "</w:instrText>
      </w:r>
      <w:r w:rsidRPr="005B17D3">
        <w:rPr>
          <w:iCs/>
          <w:szCs w:val="24"/>
        </w:rPr>
        <w:instrText>Registry:</w:instrText>
      </w:r>
      <w:r w:rsidRPr="005B17D3">
        <w:rPr>
          <w:szCs w:val="24"/>
        </w:rPr>
        <w:instrText xml:space="preserve">Purple Heart" </w:instrText>
      </w:r>
      <w:r w:rsidRPr="005B17D3">
        <w:rPr>
          <w:szCs w:val="24"/>
        </w:rPr>
        <w:fldChar w:fldCharType="end"/>
      </w:r>
      <w:r w:rsidRPr="005B17D3">
        <w:rPr>
          <w:szCs w:val="24"/>
        </w:rPr>
        <w:t>, Prisoner of War (</w:t>
      </w:r>
      <w:r w:rsidRPr="005B17D3">
        <w:rPr>
          <w:rStyle w:val="Hyperlink"/>
        </w:rPr>
        <w:t>POW</w:t>
      </w:r>
      <w:r w:rsidRPr="005B17D3">
        <w:rPr>
          <w:szCs w:val="24"/>
        </w:rPr>
        <w:t>) registry</w:t>
      </w:r>
      <w:r w:rsidRPr="005B17D3">
        <w:rPr>
          <w:szCs w:val="24"/>
        </w:rPr>
        <w:fldChar w:fldCharType="begin"/>
      </w:r>
      <w:r w:rsidRPr="005B17D3">
        <w:rPr>
          <w:szCs w:val="24"/>
        </w:rPr>
        <w:instrText xml:space="preserve"> XE "</w:instrText>
      </w:r>
      <w:r w:rsidRPr="005B17D3">
        <w:rPr>
          <w:iCs/>
          <w:szCs w:val="24"/>
        </w:rPr>
        <w:instrText>Registry:</w:instrText>
      </w:r>
      <w:r w:rsidRPr="005B17D3">
        <w:rPr>
          <w:szCs w:val="24"/>
        </w:rPr>
        <w:instrText xml:space="preserve">Prisoner of War" </w:instrText>
      </w:r>
      <w:r w:rsidRPr="005B17D3">
        <w:rPr>
          <w:szCs w:val="24"/>
        </w:rPr>
        <w:fldChar w:fldCharType="end"/>
      </w:r>
      <w:r w:rsidRPr="005B17D3">
        <w:rPr>
          <w:szCs w:val="24"/>
        </w:rPr>
        <w:t>, and Shipboard Hazard and Defense (</w:t>
      </w:r>
      <w:r w:rsidRPr="005B17D3">
        <w:rPr>
          <w:rStyle w:val="Hyperlink"/>
        </w:rPr>
        <w:t>SHAD</w:t>
      </w:r>
      <w:r w:rsidRPr="005B17D3">
        <w:rPr>
          <w:szCs w:val="24"/>
        </w:rPr>
        <w:t>) registry</w:t>
      </w:r>
      <w:r w:rsidRPr="005B17D3">
        <w:rPr>
          <w:szCs w:val="24"/>
        </w:rPr>
        <w:fldChar w:fldCharType="begin"/>
      </w:r>
      <w:r w:rsidRPr="005B17D3">
        <w:rPr>
          <w:szCs w:val="24"/>
        </w:rPr>
        <w:instrText xml:space="preserve"> XE "</w:instrText>
      </w:r>
      <w:r w:rsidRPr="005B17D3">
        <w:rPr>
          <w:iCs/>
          <w:szCs w:val="24"/>
        </w:rPr>
        <w:instrText>Registry:</w:instrText>
      </w:r>
      <w:r w:rsidRPr="005B17D3">
        <w:rPr>
          <w:szCs w:val="24"/>
        </w:rPr>
        <w:instrText xml:space="preserve">SHAD" </w:instrText>
      </w:r>
      <w:r w:rsidRPr="005B17D3">
        <w:rPr>
          <w:szCs w:val="24"/>
        </w:rPr>
        <w:fldChar w:fldCharType="end"/>
      </w:r>
      <w:r w:rsidRPr="005B17D3">
        <w:rPr>
          <w:szCs w:val="24"/>
        </w:rPr>
        <w:t>. Each registry file contains information on Veterans that have been confirmed (or are no longer confirmed) by the HEC.</w:t>
      </w:r>
    </w:p>
    <w:p w14:paraId="4CFBDFC4" w14:textId="77777777" w:rsidR="00BE52CE" w:rsidRPr="005B17D3" w:rsidRDefault="00BE52CE" w:rsidP="00EF3896">
      <w:pPr>
        <w:pStyle w:val="BodyText"/>
        <w:rPr>
          <w:szCs w:val="24"/>
        </w:rPr>
      </w:pPr>
      <w:r w:rsidRPr="005B17D3">
        <w:rPr>
          <w:szCs w:val="24"/>
        </w:rPr>
        <w:t>When users</w:t>
      </w:r>
      <w:r w:rsidRPr="005B17D3">
        <w:rPr>
          <w:szCs w:val="24"/>
        </w:rPr>
        <w:fldChar w:fldCharType="begin"/>
      </w:r>
      <w:r w:rsidRPr="005B17D3">
        <w:rPr>
          <w:szCs w:val="24"/>
        </w:rPr>
        <w:instrText xml:space="preserve"> XE "</w:instrText>
      </w:r>
      <w:r w:rsidRPr="005B17D3">
        <w:rPr>
          <w:rStyle w:val="StyleExpandingtext11pt"/>
          <w:sz w:val="24"/>
          <w:szCs w:val="24"/>
        </w:rPr>
        <w:instrText>User:</w:instrText>
      </w:r>
      <w:r w:rsidRPr="005B17D3">
        <w:rPr>
          <w:szCs w:val="24"/>
        </w:rPr>
        <w:instrText xml:space="preserve">perform registry search" </w:instrText>
      </w:r>
      <w:r w:rsidRPr="005B17D3">
        <w:rPr>
          <w:szCs w:val="24"/>
        </w:rPr>
        <w:fldChar w:fldCharType="end"/>
      </w:r>
      <w:r w:rsidRPr="005B17D3">
        <w:rPr>
          <w:szCs w:val="24"/>
        </w:rPr>
        <w:t xml:space="preserve"> elect to perform registry</w:t>
      </w:r>
      <w:r w:rsidRPr="005B17D3">
        <w:rPr>
          <w:szCs w:val="24"/>
        </w:rPr>
        <w:fldChar w:fldCharType="begin"/>
      </w:r>
      <w:r w:rsidRPr="005B17D3">
        <w:rPr>
          <w:szCs w:val="24"/>
        </w:rPr>
        <w:instrText xml:space="preserve"> XE "</w:instrText>
      </w:r>
      <w:r w:rsidRPr="005B17D3">
        <w:rPr>
          <w:iCs/>
          <w:szCs w:val="24"/>
        </w:rPr>
        <w:instrText>Registry:</w:instrText>
      </w:r>
      <w:r w:rsidRPr="005B17D3">
        <w:rPr>
          <w:szCs w:val="24"/>
        </w:rPr>
        <w:instrText xml:space="preserve">file" </w:instrText>
      </w:r>
      <w:r w:rsidRPr="005B17D3">
        <w:rPr>
          <w:szCs w:val="24"/>
        </w:rPr>
        <w:fldChar w:fldCharType="end"/>
      </w:r>
      <w:r w:rsidRPr="005B17D3">
        <w:rPr>
          <w:szCs w:val="24"/>
        </w:rPr>
        <w:t xml:space="preserve"> file</w:t>
      </w:r>
      <w:r w:rsidRPr="005B17D3">
        <w:rPr>
          <w:szCs w:val="24"/>
        </w:rPr>
        <w:fldChar w:fldCharType="begin"/>
      </w:r>
      <w:r w:rsidRPr="005B17D3">
        <w:rPr>
          <w:szCs w:val="24"/>
        </w:rPr>
        <w:instrText xml:space="preserve"> XE "File:Registry" </w:instrText>
      </w:r>
      <w:r w:rsidRPr="005B17D3">
        <w:rPr>
          <w:szCs w:val="24"/>
        </w:rPr>
        <w:fldChar w:fldCharType="end"/>
      </w:r>
      <w:r w:rsidRPr="005B17D3">
        <w:rPr>
          <w:szCs w:val="24"/>
        </w:rPr>
        <w:t xml:space="preserve"> maintenance, ES displays the list of registry files that are available. Users must select a specific registry file to display and maintain.</w:t>
      </w:r>
    </w:p>
    <w:p w14:paraId="75C430E0" w14:textId="77777777" w:rsidR="00BE52CE" w:rsidRPr="005B17D3" w:rsidRDefault="00BE52CE" w:rsidP="00EF3896">
      <w:pPr>
        <w:pStyle w:val="BodyText"/>
        <w:rPr>
          <w:szCs w:val="24"/>
        </w:rPr>
      </w:pPr>
      <w:r w:rsidRPr="005B17D3">
        <w:rPr>
          <w:szCs w:val="24"/>
        </w:rPr>
        <w:t xml:space="preserve">After performing a </w:t>
      </w:r>
      <w:r w:rsidRPr="005B17D3">
        <w:rPr>
          <w:i/>
          <w:iCs/>
          <w:szCs w:val="24"/>
        </w:rPr>
        <w:t>Registry Search,</w:t>
      </w:r>
      <w:r w:rsidRPr="005B17D3">
        <w:rPr>
          <w:szCs w:val="24"/>
        </w:rPr>
        <w:t xml:space="preserve"> the screen displays links allowing users</w:t>
      </w:r>
      <w:r w:rsidRPr="005B17D3">
        <w:rPr>
          <w:szCs w:val="24"/>
        </w:rPr>
        <w:fldChar w:fldCharType="begin"/>
      </w:r>
      <w:r w:rsidRPr="005B17D3">
        <w:rPr>
          <w:szCs w:val="24"/>
        </w:rPr>
        <w:instrText xml:space="preserve"> XE "</w:instrText>
      </w:r>
      <w:r w:rsidRPr="005B17D3">
        <w:rPr>
          <w:rStyle w:val="StyleExpandingtext11pt"/>
          <w:sz w:val="24"/>
          <w:szCs w:val="24"/>
        </w:rPr>
        <w:instrText>User:</w:instrText>
      </w:r>
      <w:r w:rsidRPr="005B17D3">
        <w:rPr>
          <w:szCs w:val="24"/>
        </w:rPr>
        <w:instrText xml:space="preserve">Add Registry entry" </w:instrText>
      </w:r>
      <w:r w:rsidRPr="005B17D3">
        <w:rPr>
          <w:szCs w:val="24"/>
        </w:rPr>
        <w:fldChar w:fldCharType="end"/>
      </w:r>
      <w:r w:rsidRPr="005B17D3">
        <w:rPr>
          <w:szCs w:val="24"/>
        </w:rPr>
        <w:t xml:space="preserve"> to </w:t>
      </w:r>
      <w:r w:rsidRPr="005B17D3">
        <w:rPr>
          <w:rStyle w:val="Hyperlink"/>
          <w:b/>
          <w:color w:val="auto"/>
          <w:u w:val="none"/>
        </w:rPr>
        <w:t>ADD</w:t>
      </w:r>
      <w:r w:rsidRPr="005B17D3">
        <w:rPr>
          <w:rStyle w:val="Hyperlink"/>
          <w:b/>
          <w:color w:val="auto"/>
          <w:u w:val="none"/>
        </w:rPr>
        <w:fldChar w:fldCharType="begin"/>
      </w:r>
      <w:r w:rsidRPr="005B17D3">
        <w:rPr>
          <w:b/>
          <w:szCs w:val="24"/>
        </w:rPr>
        <w:instrText xml:space="preserve"> XE "</w:instrText>
      </w:r>
      <w:r w:rsidRPr="005B17D3">
        <w:rPr>
          <w:rStyle w:val="Hyperlink"/>
          <w:b/>
          <w:color w:val="auto"/>
          <w:u w:val="none"/>
        </w:rPr>
        <w:instrText>Add:</w:instrText>
      </w:r>
      <w:r w:rsidRPr="005B17D3">
        <w:rPr>
          <w:b/>
          <w:szCs w:val="24"/>
        </w:rPr>
        <w:instrText xml:space="preserve">PURPLE HEART REGISTRY ENTRY" </w:instrText>
      </w:r>
      <w:r w:rsidRPr="005B17D3">
        <w:rPr>
          <w:rStyle w:val="Hyperlink"/>
          <w:b/>
          <w:color w:val="auto"/>
          <w:u w:val="none"/>
        </w:rPr>
        <w:fldChar w:fldCharType="end"/>
      </w:r>
      <w:r w:rsidRPr="005B17D3">
        <w:rPr>
          <w:rStyle w:val="Hyperlink"/>
          <w:b/>
          <w:color w:val="auto"/>
          <w:u w:val="none"/>
        </w:rPr>
        <w:t xml:space="preserve"> PURPLE HEART REGISTRY</w:t>
      </w:r>
      <w:r w:rsidRPr="005B17D3">
        <w:rPr>
          <w:rStyle w:val="Hyperlink"/>
          <w:b/>
          <w:color w:val="auto"/>
          <w:u w:val="none"/>
        </w:rPr>
        <w:fldChar w:fldCharType="begin"/>
      </w:r>
      <w:r w:rsidRPr="005B17D3">
        <w:rPr>
          <w:b/>
          <w:szCs w:val="24"/>
        </w:rPr>
        <w:instrText xml:space="preserve"> XE "</w:instrText>
      </w:r>
      <w:r w:rsidRPr="005B17D3">
        <w:rPr>
          <w:rStyle w:val="Hyperlink"/>
          <w:b/>
          <w:color w:val="auto"/>
          <w:u w:val="none"/>
        </w:rPr>
        <w:instrText>Registry:</w:instrText>
      </w:r>
      <w:r w:rsidRPr="005B17D3">
        <w:rPr>
          <w:b/>
          <w:szCs w:val="24"/>
        </w:rPr>
        <w:instrText xml:space="preserve">Add PH Entry" </w:instrText>
      </w:r>
      <w:r w:rsidRPr="005B17D3">
        <w:rPr>
          <w:rStyle w:val="Hyperlink"/>
          <w:b/>
          <w:color w:val="auto"/>
          <w:u w:val="none"/>
        </w:rPr>
        <w:fldChar w:fldCharType="end"/>
      </w:r>
      <w:r w:rsidRPr="005B17D3">
        <w:rPr>
          <w:rStyle w:val="Hyperlink"/>
          <w:b/>
          <w:color w:val="auto"/>
          <w:u w:val="none"/>
        </w:rPr>
        <w:t xml:space="preserve"> ENTRY</w:t>
      </w:r>
      <w:r w:rsidRPr="005B17D3">
        <w:rPr>
          <w:szCs w:val="24"/>
        </w:rPr>
        <w:t xml:space="preserve">, </w:t>
      </w:r>
      <w:r w:rsidRPr="005B17D3">
        <w:rPr>
          <w:rStyle w:val="Hyperlink"/>
          <w:b/>
          <w:color w:val="auto"/>
          <w:u w:val="none"/>
        </w:rPr>
        <w:t>ADD</w:t>
      </w:r>
      <w:r w:rsidRPr="005B17D3">
        <w:rPr>
          <w:rStyle w:val="Hyperlink"/>
          <w:b/>
          <w:color w:val="auto"/>
          <w:u w:val="none"/>
        </w:rPr>
        <w:fldChar w:fldCharType="begin"/>
      </w:r>
      <w:r w:rsidRPr="005B17D3">
        <w:rPr>
          <w:b/>
          <w:szCs w:val="24"/>
        </w:rPr>
        <w:instrText xml:space="preserve"> XE "</w:instrText>
      </w:r>
      <w:r w:rsidRPr="005B17D3">
        <w:rPr>
          <w:rStyle w:val="Hyperlink"/>
          <w:b/>
          <w:color w:val="auto"/>
          <w:u w:val="none"/>
        </w:rPr>
        <w:instrText>Add:</w:instrText>
      </w:r>
      <w:r w:rsidRPr="005B17D3">
        <w:rPr>
          <w:b/>
          <w:szCs w:val="24"/>
        </w:rPr>
        <w:instrText xml:space="preserve">POW REGISTRY ENTRY" </w:instrText>
      </w:r>
      <w:r w:rsidRPr="005B17D3">
        <w:rPr>
          <w:rStyle w:val="Hyperlink"/>
          <w:b/>
          <w:color w:val="auto"/>
          <w:u w:val="none"/>
        </w:rPr>
        <w:fldChar w:fldCharType="end"/>
      </w:r>
      <w:r w:rsidRPr="005B17D3">
        <w:rPr>
          <w:rStyle w:val="Hyperlink"/>
          <w:b/>
          <w:color w:val="auto"/>
          <w:u w:val="none"/>
        </w:rPr>
        <w:t xml:space="preserve"> POW REGISTRY</w:t>
      </w:r>
      <w:r w:rsidRPr="005B17D3">
        <w:rPr>
          <w:rStyle w:val="Hyperlink"/>
          <w:b/>
          <w:color w:val="auto"/>
          <w:u w:val="none"/>
        </w:rPr>
        <w:fldChar w:fldCharType="begin"/>
      </w:r>
      <w:r w:rsidRPr="005B17D3">
        <w:rPr>
          <w:b/>
          <w:szCs w:val="24"/>
        </w:rPr>
        <w:instrText xml:space="preserve"> XE "</w:instrText>
      </w:r>
      <w:r w:rsidRPr="005B17D3">
        <w:rPr>
          <w:rStyle w:val="Hyperlink"/>
          <w:b/>
          <w:color w:val="auto"/>
          <w:u w:val="none"/>
        </w:rPr>
        <w:instrText>Registry:</w:instrText>
      </w:r>
      <w:r w:rsidRPr="005B17D3">
        <w:rPr>
          <w:b/>
          <w:szCs w:val="24"/>
        </w:rPr>
        <w:instrText xml:space="preserve">Add POW Entry" </w:instrText>
      </w:r>
      <w:r w:rsidRPr="005B17D3">
        <w:rPr>
          <w:rStyle w:val="Hyperlink"/>
          <w:b/>
          <w:color w:val="auto"/>
          <w:u w:val="none"/>
        </w:rPr>
        <w:fldChar w:fldCharType="end"/>
      </w:r>
      <w:r w:rsidRPr="005B17D3">
        <w:rPr>
          <w:rStyle w:val="Hyperlink"/>
          <w:b/>
          <w:color w:val="auto"/>
          <w:u w:val="none"/>
        </w:rPr>
        <w:t xml:space="preserve"> ENTRY</w:t>
      </w:r>
      <w:r w:rsidRPr="005B17D3">
        <w:rPr>
          <w:b/>
          <w:szCs w:val="24"/>
        </w:rPr>
        <w:t xml:space="preserve"> </w:t>
      </w:r>
      <w:r w:rsidRPr="005B17D3">
        <w:rPr>
          <w:szCs w:val="24"/>
        </w:rPr>
        <w:t>or</w:t>
      </w:r>
      <w:r w:rsidRPr="005B17D3">
        <w:rPr>
          <w:b/>
          <w:szCs w:val="24"/>
        </w:rPr>
        <w:t xml:space="preserve"> </w:t>
      </w:r>
      <w:r w:rsidRPr="005B17D3">
        <w:rPr>
          <w:rStyle w:val="Hyperlink"/>
          <w:b/>
          <w:color w:val="auto"/>
          <w:u w:val="none"/>
        </w:rPr>
        <w:t>ADD SHAD REGISTRY</w:t>
      </w:r>
      <w:r w:rsidRPr="005B17D3">
        <w:rPr>
          <w:rStyle w:val="Hyperlink"/>
          <w:b/>
          <w:color w:val="auto"/>
          <w:u w:val="none"/>
        </w:rPr>
        <w:fldChar w:fldCharType="begin"/>
      </w:r>
      <w:r w:rsidRPr="005B17D3">
        <w:rPr>
          <w:b/>
          <w:szCs w:val="24"/>
        </w:rPr>
        <w:instrText xml:space="preserve"> XE "</w:instrText>
      </w:r>
      <w:r w:rsidRPr="005B17D3">
        <w:rPr>
          <w:rStyle w:val="Hyperlink"/>
          <w:b/>
          <w:color w:val="auto"/>
          <w:u w:val="none"/>
        </w:rPr>
        <w:instrText>Registry:</w:instrText>
      </w:r>
      <w:r w:rsidRPr="005B17D3">
        <w:rPr>
          <w:b/>
          <w:szCs w:val="24"/>
        </w:rPr>
        <w:instrText xml:space="preserve">Add SHAD Entry" </w:instrText>
      </w:r>
      <w:r w:rsidRPr="005B17D3">
        <w:rPr>
          <w:rStyle w:val="Hyperlink"/>
          <w:b/>
          <w:color w:val="auto"/>
          <w:u w:val="none"/>
        </w:rPr>
        <w:fldChar w:fldCharType="end"/>
      </w:r>
      <w:r w:rsidRPr="005B17D3">
        <w:rPr>
          <w:rStyle w:val="Hyperlink"/>
          <w:b/>
          <w:color w:val="auto"/>
          <w:u w:val="none"/>
        </w:rPr>
        <w:t xml:space="preserve"> ENTRY</w:t>
      </w:r>
      <w:r w:rsidRPr="005B17D3">
        <w:rPr>
          <w:rStyle w:val="Hyperlink"/>
        </w:rPr>
        <w:fldChar w:fldCharType="begin"/>
      </w:r>
      <w:r w:rsidRPr="005B17D3">
        <w:rPr>
          <w:szCs w:val="24"/>
        </w:rPr>
        <w:instrText xml:space="preserve"> XE "</w:instrText>
      </w:r>
      <w:r w:rsidRPr="005B17D3">
        <w:rPr>
          <w:rStyle w:val="Hyperlink"/>
        </w:rPr>
        <w:instrText>Add:</w:instrText>
      </w:r>
      <w:r w:rsidRPr="005B17D3">
        <w:rPr>
          <w:szCs w:val="24"/>
        </w:rPr>
        <w:instrText xml:space="preserve">SHAD REGISTRY ENTRY" </w:instrText>
      </w:r>
      <w:r w:rsidRPr="005B17D3">
        <w:rPr>
          <w:rStyle w:val="Hyperlink"/>
        </w:rPr>
        <w:fldChar w:fldCharType="end"/>
      </w:r>
      <w:r w:rsidRPr="005B17D3">
        <w:rPr>
          <w:szCs w:val="24"/>
        </w:rPr>
        <w:t>.</w:t>
      </w:r>
    </w:p>
    <w:p w14:paraId="0293F6F1" w14:textId="57A18EA4" w:rsidR="00BE52CE" w:rsidRPr="005B17D3" w:rsidRDefault="00BE52CE" w:rsidP="00EF3896">
      <w:pPr>
        <w:pStyle w:val="BodyTextBullet2"/>
      </w:pPr>
      <w:r w:rsidRPr="005B17D3">
        <w:t>Users can search through a registry for a specific Veteran record. The user</w:t>
      </w:r>
      <w:r w:rsidRPr="005B17D3">
        <w:fldChar w:fldCharType="begin"/>
      </w:r>
      <w:r w:rsidRPr="005B17D3">
        <w:instrText xml:space="preserve"> XE "User:registry Search" </w:instrText>
      </w:r>
      <w:r w:rsidRPr="005B17D3">
        <w:fldChar w:fldCharType="end"/>
      </w:r>
      <w:r w:rsidRPr="005B17D3">
        <w:t xml:space="preserve"> may search the registry file by one or a combination of the following fields:</w:t>
      </w:r>
    </w:p>
    <w:p w14:paraId="6BEA14CC" w14:textId="77777777" w:rsidR="00307150" w:rsidRPr="005B17D3" w:rsidRDefault="00307150" w:rsidP="00EF3896">
      <w:pPr>
        <w:pStyle w:val="BodyTextBullet2"/>
      </w:pPr>
    </w:p>
    <w:p w14:paraId="01752EE1" w14:textId="77777777" w:rsidR="00BE52CE" w:rsidRPr="005B17D3" w:rsidRDefault="00BE52CE" w:rsidP="00EF3896">
      <w:pPr>
        <w:pStyle w:val="ScreenField"/>
        <w:rPr>
          <w:rStyle w:val="StyleDrop-downhotspot11ptUnderline"/>
          <w:bCs w:val="0"/>
          <w:iCs w:val="0"/>
          <w:sz w:val="24"/>
          <w:u w:val="none"/>
        </w:rPr>
      </w:pPr>
      <w:r w:rsidRPr="005B17D3">
        <w:rPr>
          <w:rStyle w:val="StyleDrop-downhotspot11ptUnderline"/>
          <w:bCs w:val="0"/>
          <w:iCs w:val="0"/>
          <w:sz w:val="24"/>
          <w:u w:val="none"/>
        </w:rPr>
        <w:t>SSN</w:t>
      </w:r>
      <w:r w:rsidRPr="005B17D3">
        <w:rPr>
          <w:rStyle w:val="StyleDrop-downhotspot11ptUnderline"/>
          <w:bCs w:val="0"/>
          <w:iCs w:val="0"/>
          <w:sz w:val="24"/>
          <w:u w:val="none"/>
        </w:rPr>
        <w:fldChar w:fldCharType="begin"/>
      </w:r>
      <w:r w:rsidRPr="005B17D3">
        <w:rPr>
          <w:rStyle w:val="StyleDrop-downhotspot11ptUnderline"/>
          <w:bCs w:val="0"/>
          <w:iCs w:val="0"/>
          <w:sz w:val="24"/>
          <w:u w:val="none"/>
        </w:rPr>
        <w:instrText xml:space="preserve"> XE "SSN" </w:instrText>
      </w:r>
      <w:r w:rsidRPr="005B17D3">
        <w:rPr>
          <w:rStyle w:val="StyleDrop-downhotspot11ptUnderline"/>
          <w:bCs w:val="0"/>
          <w:iCs w:val="0"/>
          <w:sz w:val="24"/>
          <w:u w:val="none"/>
        </w:rPr>
        <w:fldChar w:fldCharType="end"/>
      </w:r>
      <w:r w:rsidRPr="005B17D3">
        <w:rPr>
          <w:rStyle w:val="StyleDrop-downhotspot11ptUnderline"/>
          <w:bCs w:val="0"/>
          <w:iCs w:val="0"/>
          <w:sz w:val="24"/>
          <w:u w:val="none"/>
        </w:rPr>
        <w:t>:</w:t>
      </w:r>
    </w:p>
    <w:p w14:paraId="0794317B" w14:textId="20B824EF" w:rsidR="00BE52CE" w:rsidRPr="005B17D3" w:rsidRDefault="00BE52CE" w:rsidP="00EF3896">
      <w:pPr>
        <w:pStyle w:val="ScreenFieldDesc"/>
      </w:pPr>
      <w:r w:rsidRPr="005B17D3">
        <w:rPr>
          <w:i/>
        </w:rPr>
        <w:t>SSN</w:t>
      </w:r>
      <w:r w:rsidRPr="005B17D3">
        <w:fldChar w:fldCharType="begin"/>
      </w:r>
      <w:r w:rsidRPr="005B17D3">
        <w:instrText xml:space="preserve"> XE "SSN" </w:instrText>
      </w:r>
      <w:r w:rsidRPr="005B17D3">
        <w:fldChar w:fldCharType="end"/>
      </w:r>
      <w:r w:rsidRPr="005B17D3">
        <w:t xml:space="preserve"> is defined as the Social Security Number of the </w:t>
      </w:r>
      <w:r w:rsidR="006204FA" w:rsidRPr="005B17D3">
        <w:t>Veterans</w:t>
      </w:r>
      <w:r w:rsidRPr="005B17D3">
        <w:t xml:space="preserve"> record you're trying to find.</w:t>
      </w:r>
    </w:p>
    <w:p w14:paraId="2DD0EB2E" w14:textId="77777777" w:rsidR="001E1CE7" w:rsidRPr="005B17D3" w:rsidRDefault="001E1CE7" w:rsidP="00EF3896">
      <w:pPr>
        <w:pStyle w:val="ScreenFieldDesc"/>
      </w:pPr>
    </w:p>
    <w:p w14:paraId="5B3AE796" w14:textId="6D3F3B40" w:rsidR="00BE52CE" w:rsidRPr="005B17D3" w:rsidRDefault="00BE52CE" w:rsidP="00EF3896">
      <w:pPr>
        <w:pStyle w:val="ScreenFieldDesc"/>
      </w:pPr>
      <w:r w:rsidRPr="005B17D3">
        <w:t>And/Or</w:t>
      </w:r>
    </w:p>
    <w:p w14:paraId="7A88CD77" w14:textId="77777777" w:rsidR="001E1CE7" w:rsidRPr="005B17D3" w:rsidRDefault="001E1CE7" w:rsidP="001E1CE7">
      <w:pPr>
        <w:pStyle w:val="ScreenField"/>
      </w:pPr>
    </w:p>
    <w:p w14:paraId="7DD33D23" w14:textId="77777777" w:rsidR="00BE52CE" w:rsidRPr="005B17D3" w:rsidRDefault="00BE52CE" w:rsidP="00EF3896">
      <w:pPr>
        <w:pStyle w:val="ScreenField"/>
        <w:rPr>
          <w:rStyle w:val="StyleDrop-downhotspot11ptUnderline"/>
          <w:bCs w:val="0"/>
          <w:iCs w:val="0"/>
          <w:sz w:val="24"/>
          <w:u w:val="none"/>
        </w:rPr>
      </w:pPr>
      <w:r w:rsidRPr="005B17D3">
        <w:rPr>
          <w:rStyle w:val="StyleDrop-downhotspot11ptUnderline"/>
          <w:bCs w:val="0"/>
          <w:iCs w:val="0"/>
          <w:sz w:val="24"/>
          <w:u w:val="none"/>
        </w:rPr>
        <w:t>Last Name:</w:t>
      </w:r>
    </w:p>
    <w:p w14:paraId="2BDD5D5B" w14:textId="77CE190C" w:rsidR="00BE52CE" w:rsidRPr="005B17D3" w:rsidRDefault="006204FA" w:rsidP="00EF3896">
      <w:pPr>
        <w:pStyle w:val="ScreenFieldDesc"/>
      </w:pPr>
      <w:r w:rsidRPr="005B17D3">
        <w:t>Veterans</w:t>
      </w:r>
      <w:r w:rsidR="00BE52CE" w:rsidRPr="005B17D3">
        <w:t xml:space="preserve"> </w:t>
      </w:r>
      <w:r w:rsidR="00BE52CE" w:rsidRPr="005B17D3">
        <w:rPr>
          <w:i/>
        </w:rPr>
        <w:t>Last Name</w:t>
      </w:r>
      <w:r w:rsidR="00BE52CE" w:rsidRPr="005B17D3">
        <w:t xml:space="preserve"> is defined as the </w:t>
      </w:r>
      <w:r w:rsidRPr="005B17D3">
        <w:t>Veterans</w:t>
      </w:r>
      <w:r w:rsidR="00BE52CE" w:rsidRPr="005B17D3">
        <w:t xml:space="preserve"> family name.</w:t>
      </w:r>
    </w:p>
    <w:p w14:paraId="6926919E" w14:textId="77777777" w:rsidR="001E1CE7" w:rsidRPr="005B17D3" w:rsidRDefault="001E1CE7" w:rsidP="001E1CE7">
      <w:pPr>
        <w:pStyle w:val="ScreenField"/>
      </w:pPr>
    </w:p>
    <w:p w14:paraId="6653266D" w14:textId="77777777" w:rsidR="00BE52CE" w:rsidRPr="005B17D3" w:rsidRDefault="00BE52CE" w:rsidP="00EF3896">
      <w:pPr>
        <w:pStyle w:val="ScreenFieldDesc"/>
      </w:pPr>
      <w:r w:rsidRPr="005B17D3">
        <w:t>And/Or</w:t>
      </w:r>
    </w:p>
    <w:p w14:paraId="1EF6108C" w14:textId="77777777" w:rsidR="00BE52CE" w:rsidRPr="005B17D3" w:rsidRDefault="00BE52CE" w:rsidP="00EF3896">
      <w:pPr>
        <w:pStyle w:val="ScreenField"/>
      </w:pPr>
    </w:p>
    <w:p w14:paraId="60E58261" w14:textId="77777777" w:rsidR="00BE52CE" w:rsidRPr="005B17D3" w:rsidRDefault="00BE52CE" w:rsidP="00EF3896">
      <w:pPr>
        <w:pStyle w:val="ScreenField"/>
        <w:rPr>
          <w:rStyle w:val="StyleDrop-downhotspot11ptUnderline"/>
          <w:bCs w:val="0"/>
          <w:iCs w:val="0"/>
          <w:sz w:val="24"/>
          <w:u w:val="none"/>
        </w:rPr>
      </w:pPr>
      <w:r w:rsidRPr="005B17D3">
        <w:rPr>
          <w:rStyle w:val="StyleDrop-downhotspot11ptUnderline"/>
          <w:bCs w:val="0"/>
          <w:iCs w:val="0"/>
          <w:sz w:val="24"/>
          <w:u w:val="none"/>
        </w:rPr>
        <w:t>Military</w:t>
      </w:r>
      <w:r w:rsidRPr="005B17D3">
        <w:rPr>
          <w:rStyle w:val="StyleDrop-downhotspot11ptUnderline"/>
          <w:bCs w:val="0"/>
          <w:iCs w:val="0"/>
          <w:sz w:val="24"/>
          <w:u w:val="none"/>
        </w:rPr>
        <w:fldChar w:fldCharType="begin"/>
      </w:r>
      <w:r w:rsidRPr="005B17D3">
        <w:rPr>
          <w:rStyle w:val="StyleDrop-downhotspot11ptUnderline"/>
          <w:bCs w:val="0"/>
          <w:iCs w:val="0"/>
          <w:sz w:val="24"/>
          <w:u w:val="none"/>
        </w:rPr>
        <w:instrText xml:space="preserve"> XE "Military:Service Number" </w:instrText>
      </w:r>
      <w:r w:rsidRPr="005B17D3">
        <w:rPr>
          <w:rStyle w:val="StyleDrop-downhotspot11ptUnderline"/>
          <w:bCs w:val="0"/>
          <w:iCs w:val="0"/>
          <w:sz w:val="24"/>
          <w:u w:val="none"/>
        </w:rPr>
        <w:fldChar w:fldCharType="end"/>
      </w:r>
      <w:r w:rsidRPr="005B17D3">
        <w:rPr>
          <w:rStyle w:val="StyleDrop-downhotspot11ptUnderline"/>
          <w:bCs w:val="0"/>
          <w:iCs w:val="0"/>
          <w:sz w:val="24"/>
          <w:u w:val="none"/>
        </w:rPr>
        <w:t xml:space="preserve"> Service Number:</w:t>
      </w:r>
    </w:p>
    <w:p w14:paraId="5FC7B3EE" w14:textId="7F03463B" w:rsidR="00BE52CE" w:rsidRPr="005B17D3" w:rsidRDefault="00BE52CE" w:rsidP="00EF3896">
      <w:pPr>
        <w:pStyle w:val="ScreenFieldDesc"/>
      </w:pPr>
      <w:r w:rsidRPr="005B17D3">
        <w:rPr>
          <w:i/>
        </w:rPr>
        <w:t>Military Service Number</w:t>
      </w:r>
      <w:r w:rsidRPr="005B17D3">
        <w:t xml:space="preserve"> is the service number assigned</w:t>
      </w:r>
      <w:r w:rsidRPr="005B17D3">
        <w:fldChar w:fldCharType="begin"/>
      </w:r>
      <w:r w:rsidRPr="005B17D3">
        <w:instrText xml:space="preserve"> XE "</w:instrText>
      </w:r>
      <w:r w:rsidRPr="005B17D3">
        <w:rPr>
          <w:rFonts w:cs="Arial"/>
        </w:rPr>
        <w:instrText>Assigned</w:instrText>
      </w:r>
      <w:r w:rsidRPr="005B17D3">
        <w:instrText xml:space="preserve">" </w:instrText>
      </w:r>
      <w:r w:rsidRPr="005B17D3">
        <w:fldChar w:fldCharType="end"/>
      </w:r>
      <w:r w:rsidRPr="005B17D3">
        <w:t xml:space="preserve"> during the </w:t>
      </w:r>
      <w:r w:rsidR="006204FA" w:rsidRPr="005B17D3">
        <w:t>Veterans</w:t>
      </w:r>
      <w:r w:rsidRPr="005B17D3">
        <w:t xml:space="preserve"> episodes of military service.</w:t>
      </w:r>
    </w:p>
    <w:p w14:paraId="20AD554B" w14:textId="77777777" w:rsidR="001E1CE7" w:rsidRPr="005B17D3" w:rsidRDefault="001E1CE7" w:rsidP="001E1CE7">
      <w:pPr>
        <w:pStyle w:val="ScreenField"/>
      </w:pPr>
    </w:p>
    <w:p w14:paraId="0B4E927F" w14:textId="77777777" w:rsidR="00BE52CE" w:rsidRPr="005B17D3" w:rsidRDefault="00BE52CE" w:rsidP="00EF3896">
      <w:pPr>
        <w:pStyle w:val="ScreenField"/>
      </w:pPr>
      <w:r w:rsidRPr="005B17D3">
        <w:t>Optional Search</w:t>
      </w:r>
      <w:r w:rsidRPr="005B17D3">
        <w:fldChar w:fldCharType="begin"/>
      </w:r>
      <w:r w:rsidRPr="005B17D3">
        <w:instrText xml:space="preserve"> XE "</w:instrText>
      </w:r>
      <w:r w:rsidRPr="005B17D3">
        <w:rPr>
          <w:iCs/>
        </w:rPr>
        <w:instrText>Search:</w:instrText>
      </w:r>
      <w:r w:rsidRPr="005B17D3">
        <w:instrText xml:space="preserve">Optional Criteria" </w:instrText>
      </w:r>
      <w:r w:rsidRPr="005B17D3">
        <w:fldChar w:fldCharType="end"/>
      </w:r>
      <w:r w:rsidRPr="005B17D3">
        <w:t xml:space="preserve"> Criteria</w:t>
      </w:r>
      <w:r w:rsidRPr="005B17D3">
        <w:fldChar w:fldCharType="begin"/>
      </w:r>
      <w:r w:rsidRPr="005B17D3">
        <w:instrText xml:space="preserve"> XE "Criteria:Optional Search" </w:instrText>
      </w:r>
      <w:r w:rsidRPr="005B17D3">
        <w:fldChar w:fldCharType="end"/>
      </w:r>
    </w:p>
    <w:p w14:paraId="6056CE3A" w14:textId="77777777" w:rsidR="00BE52CE" w:rsidRPr="005B17D3" w:rsidRDefault="00BE52CE" w:rsidP="00EF3896">
      <w:pPr>
        <w:pStyle w:val="ScreenFieldDesc"/>
      </w:pPr>
      <w:r w:rsidRPr="005B17D3">
        <w:rPr>
          <w:rStyle w:val="Emphasis"/>
          <w:iCs w:val="0"/>
        </w:rPr>
        <w:lastRenderedPageBreak/>
        <w:t>Registry</w:t>
      </w:r>
      <w:r w:rsidRPr="005B17D3">
        <w:rPr>
          <w:rStyle w:val="Emphasis"/>
          <w:iCs w:val="0"/>
        </w:rPr>
        <w:fldChar w:fldCharType="begin"/>
      </w:r>
      <w:r w:rsidRPr="005B17D3">
        <w:instrText xml:space="preserve"> XE "</w:instrText>
      </w:r>
      <w:r w:rsidRPr="005B17D3">
        <w:rPr>
          <w:rStyle w:val="Emphasis"/>
          <w:iCs w:val="0"/>
        </w:rPr>
        <w:instrText>Registry:</w:instrText>
      </w:r>
      <w:r w:rsidRPr="005B17D3">
        <w:instrText xml:space="preserve">Type" </w:instrText>
      </w:r>
      <w:r w:rsidRPr="005B17D3">
        <w:rPr>
          <w:rStyle w:val="Emphasis"/>
          <w:iCs w:val="0"/>
        </w:rPr>
        <w:fldChar w:fldCharType="end"/>
      </w:r>
      <w:r w:rsidRPr="005B17D3">
        <w:rPr>
          <w:rStyle w:val="Emphasis"/>
          <w:iCs w:val="0"/>
        </w:rPr>
        <w:t xml:space="preserve"> Type</w:t>
      </w:r>
      <w:r w:rsidRPr="005B17D3">
        <w:rPr>
          <w:rStyle w:val="Emphasis"/>
          <w:i w:val="0"/>
          <w:iCs w:val="0"/>
        </w:rPr>
        <w:t>:</w:t>
      </w:r>
      <w:r w:rsidRPr="005B17D3">
        <w:rPr>
          <w:rStyle w:val="Expandingtext"/>
        </w:rPr>
        <w:t xml:space="preserve"> Purple Heart Registry</w:t>
      </w:r>
      <w:r w:rsidRPr="005B17D3">
        <w:rPr>
          <w:rStyle w:val="Expandingtext"/>
        </w:rPr>
        <w:fldChar w:fldCharType="begin"/>
      </w:r>
      <w:r w:rsidRPr="005B17D3">
        <w:instrText xml:space="preserve"> XE "</w:instrText>
      </w:r>
      <w:r w:rsidRPr="005B17D3">
        <w:rPr>
          <w:rStyle w:val="Emphasis"/>
          <w:i w:val="0"/>
          <w:iCs w:val="0"/>
        </w:rPr>
        <w:instrText>Registry:</w:instrText>
      </w:r>
      <w:r w:rsidRPr="005B17D3">
        <w:instrText xml:space="preserve">PH" </w:instrText>
      </w:r>
      <w:r w:rsidRPr="005B17D3">
        <w:rPr>
          <w:rStyle w:val="Expandingtext"/>
        </w:rPr>
        <w:fldChar w:fldCharType="end"/>
      </w:r>
      <w:r w:rsidRPr="005B17D3">
        <w:rPr>
          <w:rStyle w:val="Expandingtext"/>
        </w:rPr>
        <w:t>, Prisoner of War Registry</w:t>
      </w:r>
      <w:r w:rsidRPr="005B17D3">
        <w:rPr>
          <w:rStyle w:val="Expandingtext"/>
        </w:rPr>
        <w:fldChar w:fldCharType="begin"/>
      </w:r>
      <w:r w:rsidRPr="005B17D3">
        <w:instrText xml:space="preserve"> XE "</w:instrText>
      </w:r>
      <w:r w:rsidRPr="005B17D3">
        <w:rPr>
          <w:rStyle w:val="Emphasis"/>
          <w:i w:val="0"/>
          <w:iCs w:val="0"/>
        </w:rPr>
        <w:instrText>Registry:</w:instrText>
      </w:r>
      <w:r w:rsidRPr="005B17D3">
        <w:instrText xml:space="preserve">POW" </w:instrText>
      </w:r>
      <w:r w:rsidRPr="005B17D3">
        <w:rPr>
          <w:rStyle w:val="Expandingtext"/>
        </w:rPr>
        <w:fldChar w:fldCharType="end"/>
      </w:r>
      <w:r w:rsidRPr="005B17D3">
        <w:rPr>
          <w:rStyle w:val="Expandingtext"/>
        </w:rPr>
        <w:t>, SHAD Registry</w:t>
      </w:r>
      <w:r w:rsidRPr="005B17D3">
        <w:rPr>
          <w:rStyle w:val="Expandingtext"/>
        </w:rPr>
        <w:fldChar w:fldCharType="begin"/>
      </w:r>
      <w:r w:rsidRPr="005B17D3">
        <w:instrText xml:space="preserve"> XE "</w:instrText>
      </w:r>
      <w:r w:rsidRPr="005B17D3">
        <w:rPr>
          <w:rStyle w:val="Emphasis"/>
          <w:i w:val="0"/>
          <w:iCs w:val="0"/>
        </w:rPr>
        <w:instrText>Registry:</w:instrText>
      </w:r>
      <w:r w:rsidRPr="005B17D3">
        <w:instrText xml:space="preserve">SHAD" </w:instrText>
      </w:r>
      <w:r w:rsidRPr="005B17D3">
        <w:rPr>
          <w:rStyle w:val="Expandingtext"/>
        </w:rPr>
        <w:fldChar w:fldCharType="end"/>
      </w:r>
      <w:r w:rsidRPr="005B17D3">
        <w:rPr>
          <w:rStyle w:val="Expandingtext"/>
        </w:rPr>
        <w:t xml:space="preserve">, All </w:t>
      </w:r>
    </w:p>
    <w:p w14:paraId="0BA3F443" w14:textId="77777777" w:rsidR="001E1CE7" w:rsidRPr="005B17D3" w:rsidRDefault="001E1CE7" w:rsidP="00EF3896">
      <w:pPr>
        <w:pStyle w:val="ScreenField"/>
        <w:rPr>
          <w:rStyle w:val="StyleDrop-downhotspot11ptUnderline"/>
          <w:bCs w:val="0"/>
          <w:iCs w:val="0"/>
          <w:sz w:val="24"/>
          <w:u w:val="none"/>
        </w:rPr>
      </w:pPr>
    </w:p>
    <w:p w14:paraId="7D327AD5" w14:textId="34ADD3D2" w:rsidR="00BE52CE" w:rsidRPr="005B17D3" w:rsidRDefault="00BE52CE" w:rsidP="00EF3896">
      <w:pPr>
        <w:pStyle w:val="ScreenField"/>
        <w:rPr>
          <w:rStyle w:val="StyleDrop-downhotspot11ptUnderline"/>
          <w:bCs w:val="0"/>
          <w:iCs w:val="0"/>
          <w:sz w:val="24"/>
          <w:u w:val="none"/>
        </w:rPr>
      </w:pPr>
      <w:r w:rsidRPr="005B17D3">
        <w:rPr>
          <w:rStyle w:val="StyleDrop-downhotspot11ptUnderline"/>
          <w:bCs w:val="0"/>
          <w:iCs w:val="0"/>
          <w:sz w:val="24"/>
          <w:u w:val="none"/>
        </w:rPr>
        <w:t>First Name or Initial:</w:t>
      </w:r>
    </w:p>
    <w:p w14:paraId="149F2F93" w14:textId="7D201BEA" w:rsidR="00BE52CE" w:rsidRPr="005B17D3" w:rsidRDefault="006204FA" w:rsidP="00EF3896">
      <w:pPr>
        <w:pStyle w:val="ScreenFieldDesc"/>
      </w:pPr>
      <w:r w:rsidRPr="005B17D3">
        <w:t>Veterans</w:t>
      </w:r>
      <w:r w:rsidR="00BE52CE" w:rsidRPr="005B17D3">
        <w:t xml:space="preserve"> </w:t>
      </w:r>
      <w:r w:rsidR="00BE52CE" w:rsidRPr="005B17D3">
        <w:rPr>
          <w:i/>
        </w:rPr>
        <w:t>First Name</w:t>
      </w:r>
      <w:r w:rsidR="00BE52CE" w:rsidRPr="005B17D3">
        <w:t xml:space="preserve"> is defined as the </w:t>
      </w:r>
      <w:r w:rsidRPr="005B17D3">
        <w:t>Veterans</w:t>
      </w:r>
      <w:r w:rsidR="00BE52CE" w:rsidRPr="005B17D3">
        <w:t xml:space="preserve"> given name. The initial may also be used.</w:t>
      </w:r>
    </w:p>
    <w:p w14:paraId="39F0C6FC" w14:textId="77777777" w:rsidR="00BE52CE" w:rsidRPr="005B17D3" w:rsidRDefault="00BE52CE" w:rsidP="00EF3896">
      <w:pPr>
        <w:pStyle w:val="ScreenFieldDesc"/>
      </w:pPr>
      <w:r w:rsidRPr="005B17D3">
        <w:t>User</w:t>
      </w:r>
      <w:r w:rsidRPr="005B17D3">
        <w:fldChar w:fldCharType="begin"/>
      </w:r>
      <w:r w:rsidRPr="005B17D3">
        <w:instrText xml:space="preserve"> XE "User:Add Registry Entry" </w:instrText>
      </w:r>
      <w:r w:rsidRPr="005B17D3">
        <w:fldChar w:fldCharType="end"/>
      </w:r>
      <w:r w:rsidRPr="005B17D3">
        <w:t xml:space="preserve"> may also:</w:t>
      </w:r>
    </w:p>
    <w:p w14:paraId="650E8E4E" w14:textId="77777777" w:rsidR="00BE52CE" w:rsidRPr="005B17D3" w:rsidRDefault="00BE52CE" w:rsidP="001470FA">
      <w:pPr>
        <w:pStyle w:val="ListBull2"/>
        <w:numPr>
          <w:ilvl w:val="0"/>
          <w:numId w:val="490"/>
        </w:numPr>
      </w:pPr>
      <w:r w:rsidRPr="005B17D3">
        <w:rPr>
          <w:rStyle w:val="Hyperlink"/>
          <w:color w:val="auto"/>
          <w:u w:val="none"/>
        </w:rPr>
        <w:t>ADD PURPLE HEART REGISTRY</w:t>
      </w:r>
      <w:r w:rsidRPr="005B17D3">
        <w:fldChar w:fldCharType="begin"/>
      </w:r>
      <w:r w:rsidRPr="005B17D3">
        <w:instrText xml:space="preserve"> XE "</w:instrText>
      </w:r>
      <w:r w:rsidRPr="005B17D3">
        <w:rPr>
          <w:rStyle w:val="Emphasis"/>
        </w:rPr>
        <w:instrText>Registry:</w:instrText>
      </w:r>
      <w:r w:rsidRPr="005B17D3">
        <w:instrText xml:space="preserve">Add PH Entry" </w:instrText>
      </w:r>
      <w:r w:rsidRPr="005B17D3">
        <w:fldChar w:fldCharType="end"/>
      </w:r>
      <w:r w:rsidRPr="005B17D3">
        <w:rPr>
          <w:rStyle w:val="Hyperlink"/>
          <w:color w:val="auto"/>
          <w:u w:val="none"/>
        </w:rPr>
        <w:t xml:space="preserve"> ENTRY</w:t>
      </w:r>
      <w:r w:rsidRPr="005B17D3">
        <w:rPr>
          <w:rStyle w:val="Hyperlink"/>
          <w:color w:val="auto"/>
          <w:u w:val="none"/>
        </w:rPr>
        <w:fldChar w:fldCharType="begin"/>
      </w:r>
      <w:r w:rsidRPr="005B17D3">
        <w:instrText xml:space="preserve"> XE "</w:instrText>
      </w:r>
      <w:r w:rsidRPr="005B17D3">
        <w:rPr>
          <w:rStyle w:val="Hyperlink"/>
          <w:color w:val="auto"/>
          <w:u w:val="none"/>
        </w:rPr>
        <w:instrText>Add:</w:instrText>
      </w:r>
      <w:r w:rsidRPr="005B17D3">
        <w:instrText xml:space="preserve">PURPLE HEART REGISTRY ENTRY" </w:instrText>
      </w:r>
      <w:r w:rsidRPr="005B17D3">
        <w:rPr>
          <w:rStyle w:val="Hyperlink"/>
          <w:color w:val="auto"/>
          <w:u w:val="none"/>
        </w:rPr>
        <w:fldChar w:fldCharType="end"/>
      </w:r>
    </w:p>
    <w:p w14:paraId="7A764197" w14:textId="77777777" w:rsidR="00BE52CE" w:rsidRPr="005B17D3" w:rsidRDefault="00BE52CE" w:rsidP="001470FA">
      <w:pPr>
        <w:pStyle w:val="ListBull2"/>
        <w:numPr>
          <w:ilvl w:val="0"/>
          <w:numId w:val="490"/>
        </w:numPr>
      </w:pPr>
      <w:r w:rsidRPr="005B17D3">
        <w:rPr>
          <w:rStyle w:val="Hyperlink"/>
          <w:color w:val="auto"/>
          <w:u w:val="none"/>
        </w:rPr>
        <w:t>ADD POW REGISTRY</w:t>
      </w:r>
      <w:r w:rsidRPr="005B17D3">
        <w:fldChar w:fldCharType="begin"/>
      </w:r>
      <w:r w:rsidRPr="005B17D3">
        <w:instrText xml:space="preserve"> XE "</w:instrText>
      </w:r>
      <w:r w:rsidRPr="005B17D3">
        <w:rPr>
          <w:rStyle w:val="Emphasis"/>
        </w:rPr>
        <w:instrText>Registry:</w:instrText>
      </w:r>
      <w:r w:rsidRPr="005B17D3">
        <w:instrText xml:space="preserve">Add POW Entry" </w:instrText>
      </w:r>
      <w:r w:rsidRPr="005B17D3">
        <w:fldChar w:fldCharType="end"/>
      </w:r>
      <w:r w:rsidRPr="005B17D3">
        <w:rPr>
          <w:rStyle w:val="Hyperlink"/>
          <w:color w:val="auto"/>
          <w:u w:val="none"/>
        </w:rPr>
        <w:t xml:space="preserve"> ENTRY</w:t>
      </w:r>
      <w:r w:rsidRPr="005B17D3">
        <w:rPr>
          <w:rStyle w:val="Hyperlink"/>
          <w:color w:val="auto"/>
          <w:u w:val="none"/>
        </w:rPr>
        <w:fldChar w:fldCharType="begin"/>
      </w:r>
      <w:r w:rsidRPr="005B17D3">
        <w:instrText xml:space="preserve"> XE "</w:instrText>
      </w:r>
      <w:r w:rsidRPr="005B17D3">
        <w:rPr>
          <w:rStyle w:val="Hyperlink"/>
          <w:color w:val="auto"/>
          <w:u w:val="none"/>
        </w:rPr>
        <w:instrText>Add:</w:instrText>
      </w:r>
      <w:r w:rsidRPr="005B17D3">
        <w:instrText xml:space="preserve">POW REGISTRY ENTRY" </w:instrText>
      </w:r>
      <w:r w:rsidRPr="005B17D3">
        <w:rPr>
          <w:rStyle w:val="Hyperlink"/>
          <w:color w:val="auto"/>
          <w:u w:val="none"/>
        </w:rPr>
        <w:fldChar w:fldCharType="end"/>
      </w:r>
    </w:p>
    <w:p w14:paraId="25BF3658" w14:textId="77777777" w:rsidR="00BE52CE" w:rsidRPr="005B17D3" w:rsidRDefault="00BE52CE" w:rsidP="001470FA">
      <w:pPr>
        <w:pStyle w:val="ListBull2"/>
        <w:numPr>
          <w:ilvl w:val="0"/>
          <w:numId w:val="490"/>
        </w:numPr>
      </w:pPr>
      <w:r w:rsidRPr="005B17D3">
        <w:rPr>
          <w:rStyle w:val="Hyperlink"/>
          <w:color w:val="auto"/>
          <w:u w:val="none"/>
        </w:rPr>
        <w:t>ADD SHAD REGISTRY</w:t>
      </w:r>
      <w:r w:rsidRPr="005B17D3">
        <w:fldChar w:fldCharType="begin"/>
      </w:r>
      <w:r w:rsidRPr="005B17D3">
        <w:instrText xml:space="preserve"> XE "</w:instrText>
      </w:r>
      <w:r w:rsidRPr="005B17D3">
        <w:rPr>
          <w:rStyle w:val="Emphasis"/>
        </w:rPr>
        <w:instrText>Registry:</w:instrText>
      </w:r>
      <w:r w:rsidRPr="005B17D3">
        <w:instrText xml:space="preserve">Add SHAD Entry" </w:instrText>
      </w:r>
      <w:r w:rsidRPr="005B17D3">
        <w:fldChar w:fldCharType="end"/>
      </w:r>
      <w:r w:rsidRPr="005B17D3">
        <w:rPr>
          <w:rStyle w:val="Hyperlink"/>
          <w:color w:val="auto"/>
          <w:u w:val="none"/>
        </w:rPr>
        <w:t xml:space="preserve"> ENTRY</w:t>
      </w:r>
      <w:r w:rsidRPr="005B17D3">
        <w:rPr>
          <w:rStyle w:val="Hyperlink"/>
        </w:rPr>
        <w:fldChar w:fldCharType="begin"/>
      </w:r>
      <w:r w:rsidRPr="005B17D3">
        <w:instrText xml:space="preserve"> XE "</w:instrText>
      </w:r>
      <w:r w:rsidRPr="005B17D3">
        <w:rPr>
          <w:rStyle w:val="Hyperlink"/>
        </w:rPr>
        <w:instrText>Add:</w:instrText>
      </w:r>
      <w:r w:rsidRPr="005B17D3">
        <w:instrText xml:space="preserve">SHAD REGISTRY ENTRY" </w:instrText>
      </w:r>
      <w:r w:rsidRPr="005B17D3">
        <w:rPr>
          <w:rStyle w:val="Hyperlink"/>
        </w:rPr>
        <w:fldChar w:fldCharType="end"/>
      </w:r>
    </w:p>
    <w:p w14:paraId="0D3EA1E5" w14:textId="77777777" w:rsidR="001E1CE7" w:rsidRPr="005B17D3" w:rsidRDefault="001E1CE7" w:rsidP="00EF3896">
      <w:pPr>
        <w:pStyle w:val="BodyText"/>
        <w:rPr>
          <w:szCs w:val="24"/>
        </w:rPr>
      </w:pPr>
    </w:p>
    <w:p w14:paraId="33948471" w14:textId="2BDE6111" w:rsidR="00BE52CE" w:rsidRPr="005B17D3" w:rsidRDefault="00BE52CE" w:rsidP="00EF3896">
      <w:pPr>
        <w:pStyle w:val="BodyText"/>
        <w:rPr>
          <w:szCs w:val="24"/>
        </w:rPr>
      </w:pPr>
      <w:r w:rsidRPr="005B17D3">
        <w:rPr>
          <w:szCs w:val="24"/>
        </w:rPr>
        <w:t xml:space="preserve">To perform a </w:t>
      </w:r>
      <w:r w:rsidRPr="005B17D3">
        <w:rPr>
          <w:i/>
          <w:iCs/>
          <w:szCs w:val="24"/>
        </w:rPr>
        <w:t>Registry</w:t>
      </w:r>
      <w:r w:rsidRPr="005B17D3">
        <w:rPr>
          <w:i/>
          <w:iCs/>
          <w:szCs w:val="24"/>
        </w:rPr>
        <w:fldChar w:fldCharType="begin"/>
      </w:r>
      <w:r w:rsidRPr="005B17D3">
        <w:rPr>
          <w:szCs w:val="24"/>
        </w:rPr>
        <w:instrText xml:space="preserve"> XE "</w:instrText>
      </w:r>
      <w:r w:rsidRPr="005B17D3">
        <w:rPr>
          <w:iCs/>
          <w:szCs w:val="24"/>
        </w:rPr>
        <w:instrText>Registry:</w:instrText>
      </w:r>
      <w:r w:rsidRPr="005B17D3">
        <w:rPr>
          <w:szCs w:val="24"/>
        </w:rPr>
        <w:instrText xml:space="preserve">Search" </w:instrText>
      </w:r>
      <w:r w:rsidRPr="005B17D3">
        <w:rPr>
          <w:i/>
          <w:iCs/>
          <w:szCs w:val="24"/>
        </w:rPr>
        <w:fldChar w:fldCharType="end"/>
      </w:r>
      <w:r w:rsidRPr="005B17D3">
        <w:rPr>
          <w:i/>
          <w:iCs/>
          <w:szCs w:val="24"/>
        </w:rPr>
        <w:t xml:space="preserve"> Search</w:t>
      </w:r>
      <w:r w:rsidRPr="005B17D3">
        <w:rPr>
          <w:i/>
          <w:iCs/>
          <w:szCs w:val="24"/>
        </w:rPr>
        <w:fldChar w:fldCharType="begin"/>
      </w:r>
      <w:r w:rsidRPr="005B17D3">
        <w:rPr>
          <w:szCs w:val="24"/>
        </w:rPr>
        <w:instrText xml:space="preserve"> XE "</w:instrText>
      </w:r>
      <w:r w:rsidRPr="005B17D3">
        <w:rPr>
          <w:iCs/>
          <w:szCs w:val="24"/>
        </w:rPr>
        <w:instrText>Search:</w:instrText>
      </w:r>
      <w:r w:rsidRPr="005B17D3">
        <w:rPr>
          <w:szCs w:val="24"/>
        </w:rPr>
        <w:instrText xml:space="preserve">Registry" </w:instrText>
      </w:r>
      <w:r w:rsidRPr="005B17D3">
        <w:rPr>
          <w:i/>
          <w:iCs/>
          <w:szCs w:val="24"/>
        </w:rPr>
        <w:fldChar w:fldCharType="end"/>
      </w:r>
      <w:r w:rsidRPr="005B17D3">
        <w:rPr>
          <w:szCs w:val="24"/>
        </w:rPr>
        <w:t xml:space="preserve">, users must enter either an </w:t>
      </w:r>
      <w:r w:rsidRPr="005B17D3">
        <w:rPr>
          <w:i/>
          <w:iCs/>
          <w:szCs w:val="24"/>
        </w:rPr>
        <w:t>SSN</w:t>
      </w:r>
      <w:r w:rsidRPr="005B17D3">
        <w:rPr>
          <w:i/>
          <w:iCs/>
          <w:szCs w:val="24"/>
        </w:rPr>
        <w:fldChar w:fldCharType="begin"/>
      </w:r>
      <w:r w:rsidRPr="005B17D3">
        <w:rPr>
          <w:szCs w:val="24"/>
        </w:rPr>
        <w:instrText xml:space="preserve"> XE "</w:instrText>
      </w:r>
      <w:r w:rsidRPr="005B17D3">
        <w:rPr>
          <w:bCs/>
          <w:szCs w:val="24"/>
        </w:rPr>
        <w:instrText>SSN</w:instrText>
      </w:r>
      <w:r w:rsidRPr="005B17D3">
        <w:rPr>
          <w:szCs w:val="24"/>
        </w:rPr>
        <w:instrText xml:space="preserve">" </w:instrText>
      </w:r>
      <w:r w:rsidRPr="005B17D3">
        <w:rPr>
          <w:i/>
          <w:iCs/>
          <w:szCs w:val="24"/>
        </w:rPr>
        <w:fldChar w:fldCharType="end"/>
      </w:r>
      <w:r w:rsidRPr="005B17D3">
        <w:rPr>
          <w:szCs w:val="24"/>
        </w:rPr>
        <w:t xml:space="preserve">, and/or a </w:t>
      </w:r>
      <w:r w:rsidRPr="005B17D3">
        <w:rPr>
          <w:i/>
          <w:iCs/>
          <w:szCs w:val="24"/>
        </w:rPr>
        <w:t>Last Name</w:t>
      </w:r>
      <w:r w:rsidRPr="005B17D3">
        <w:rPr>
          <w:szCs w:val="24"/>
        </w:rPr>
        <w:t xml:space="preserve">, and/or a </w:t>
      </w:r>
      <w:r w:rsidRPr="005B17D3">
        <w:rPr>
          <w:i/>
          <w:iCs/>
          <w:szCs w:val="24"/>
        </w:rPr>
        <w:t>Military</w:t>
      </w:r>
      <w:r w:rsidRPr="005B17D3">
        <w:rPr>
          <w:i/>
          <w:iCs/>
          <w:szCs w:val="24"/>
        </w:rPr>
        <w:fldChar w:fldCharType="begin"/>
      </w:r>
      <w:r w:rsidRPr="005B17D3">
        <w:rPr>
          <w:szCs w:val="24"/>
        </w:rPr>
        <w:instrText xml:space="preserve"> XE "</w:instrText>
      </w:r>
      <w:r w:rsidRPr="005B17D3">
        <w:rPr>
          <w:iCs/>
          <w:szCs w:val="24"/>
        </w:rPr>
        <w:instrText>Military:</w:instrText>
      </w:r>
      <w:r w:rsidRPr="005B17D3">
        <w:rPr>
          <w:szCs w:val="24"/>
        </w:rPr>
        <w:instrText xml:space="preserve">Service Number" </w:instrText>
      </w:r>
      <w:r w:rsidRPr="005B17D3">
        <w:rPr>
          <w:i/>
          <w:iCs/>
          <w:szCs w:val="24"/>
        </w:rPr>
        <w:fldChar w:fldCharType="end"/>
      </w:r>
      <w:r w:rsidRPr="005B17D3">
        <w:rPr>
          <w:i/>
          <w:iCs/>
          <w:szCs w:val="24"/>
        </w:rPr>
        <w:t xml:space="preserve"> Service Number</w:t>
      </w:r>
      <w:r w:rsidRPr="005B17D3">
        <w:rPr>
          <w:szCs w:val="24"/>
        </w:rPr>
        <w:t xml:space="preserve">. Optionally, </w:t>
      </w:r>
      <w:r w:rsidRPr="005B17D3">
        <w:rPr>
          <w:i/>
          <w:iCs/>
          <w:szCs w:val="24"/>
        </w:rPr>
        <w:t>First Name</w:t>
      </w:r>
      <w:r w:rsidRPr="005B17D3">
        <w:rPr>
          <w:szCs w:val="24"/>
        </w:rPr>
        <w:t xml:space="preserve"> may be entered. System defaults to </w:t>
      </w:r>
      <w:r w:rsidRPr="005B17D3">
        <w:rPr>
          <w:i/>
          <w:iCs/>
          <w:szCs w:val="24"/>
        </w:rPr>
        <w:t>Registry</w:t>
      </w:r>
      <w:r w:rsidRPr="005B17D3">
        <w:rPr>
          <w:i/>
          <w:iCs/>
          <w:szCs w:val="24"/>
        </w:rPr>
        <w:fldChar w:fldCharType="begin"/>
      </w:r>
      <w:r w:rsidRPr="005B17D3">
        <w:rPr>
          <w:szCs w:val="24"/>
        </w:rPr>
        <w:instrText xml:space="preserve"> XE "</w:instrText>
      </w:r>
      <w:r w:rsidRPr="005B17D3">
        <w:rPr>
          <w:iCs/>
          <w:szCs w:val="24"/>
        </w:rPr>
        <w:instrText>Registry:</w:instrText>
      </w:r>
      <w:r w:rsidRPr="005B17D3">
        <w:rPr>
          <w:szCs w:val="24"/>
        </w:rPr>
        <w:instrText xml:space="preserve">Type" </w:instrText>
      </w:r>
      <w:r w:rsidRPr="005B17D3">
        <w:rPr>
          <w:i/>
          <w:iCs/>
          <w:szCs w:val="24"/>
        </w:rPr>
        <w:fldChar w:fldCharType="end"/>
      </w:r>
      <w:r w:rsidRPr="005B17D3">
        <w:rPr>
          <w:i/>
          <w:iCs/>
          <w:szCs w:val="24"/>
        </w:rPr>
        <w:t xml:space="preserve"> Type</w:t>
      </w:r>
      <w:r w:rsidRPr="005B17D3">
        <w:rPr>
          <w:szCs w:val="24"/>
        </w:rPr>
        <w:t xml:space="preserve"> </w:t>
      </w:r>
      <w:r w:rsidRPr="005B17D3">
        <w:rPr>
          <w:b/>
          <w:bCs/>
          <w:szCs w:val="24"/>
        </w:rPr>
        <w:t>All</w:t>
      </w:r>
      <w:r w:rsidRPr="005B17D3">
        <w:rPr>
          <w:szCs w:val="24"/>
        </w:rPr>
        <w:t>.</w:t>
      </w:r>
    </w:p>
    <w:p w14:paraId="63A9BEE9" w14:textId="77777777" w:rsidR="00BE52CE" w:rsidRPr="005B17D3" w:rsidRDefault="00BE52CE" w:rsidP="00EF3896">
      <w:pPr>
        <w:pStyle w:val="BodyText"/>
        <w:rPr>
          <w:szCs w:val="24"/>
        </w:rPr>
      </w:pPr>
      <w:r w:rsidRPr="005B17D3">
        <w:rPr>
          <w:szCs w:val="24"/>
        </w:rPr>
        <w:t xml:space="preserve">For each Veteran in the desired registry, ES displays Veteran information below. The Veteran information may be sorted by any field displayed by clicking the field name heading with the </w:t>
      </w:r>
      <w:r w:rsidRPr="005B17D3">
        <w:rPr>
          <w:noProof/>
          <w:szCs w:val="24"/>
        </w:rPr>
        <w:drawing>
          <wp:inline distT="0" distB="0" distL="0" distR="0" wp14:anchorId="74CDBE2D" wp14:editId="1405C5D4">
            <wp:extent cx="63500" cy="95250"/>
            <wp:effectExtent l="19050" t="0" r="0" b="0"/>
            <wp:docPr id="214" name="Picture 214" descr="sorting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sorting symbol"/>
                    <pic:cNvPicPr>
                      <a:picLocks noChangeAspect="1" noChangeArrowheads="1"/>
                    </pic:cNvPicPr>
                  </pic:nvPicPr>
                  <pic:blipFill>
                    <a:blip r:embed="rId15" cstate="print"/>
                    <a:srcRect/>
                    <a:stretch>
                      <a:fillRect/>
                    </a:stretch>
                  </pic:blipFill>
                  <pic:spPr bwMode="auto">
                    <a:xfrm>
                      <a:off x="0" y="0"/>
                      <a:ext cx="63500" cy="95250"/>
                    </a:xfrm>
                    <a:prstGeom prst="rect">
                      <a:avLst/>
                    </a:prstGeom>
                    <a:noFill/>
                    <a:ln w="9525">
                      <a:noFill/>
                      <a:miter lim="800000"/>
                      <a:headEnd/>
                      <a:tailEnd/>
                    </a:ln>
                  </pic:spPr>
                </pic:pic>
              </a:graphicData>
            </a:graphic>
          </wp:inline>
        </w:drawing>
      </w:r>
      <w:r w:rsidRPr="005B17D3">
        <w:rPr>
          <w:szCs w:val="24"/>
        </w:rPr>
        <w:t xml:space="preserve"> symbol next to it.</w:t>
      </w:r>
    </w:p>
    <w:p w14:paraId="020DE503" w14:textId="77777777" w:rsidR="00BE52CE" w:rsidRPr="005B17D3" w:rsidRDefault="00BE52CE" w:rsidP="00EF3896">
      <w:pPr>
        <w:pStyle w:val="BodyText"/>
        <w:rPr>
          <w:szCs w:val="24"/>
        </w:rPr>
      </w:pPr>
      <w:r w:rsidRPr="005B17D3">
        <w:rPr>
          <w:szCs w:val="24"/>
        </w:rPr>
        <w:t>Users must select a registry record by clicking on the SSN</w:t>
      </w:r>
      <w:r w:rsidRPr="005B17D3">
        <w:rPr>
          <w:szCs w:val="24"/>
        </w:rPr>
        <w:fldChar w:fldCharType="begin"/>
      </w:r>
      <w:r w:rsidRPr="005B17D3">
        <w:rPr>
          <w:szCs w:val="24"/>
        </w:rPr>
        <w:instrText xml:space="preserve"> XE "SSN" </w:instrText>
      </w:r>
      <w:r w:rsidRPr="005B17D3">
        <w:rPr>
          <w:szCs w:val="24"/>
        </w:rPr>
        <w:fldChar w:fldCharType="end"/>
      </w:r>
      <w:r w:rsidRPr="005B17D3">
        <w:rPr>
          <w:szCs w:val="24"/>
        </w:rPr>
        <w:t xml:space="preserve"> hyperlink to view the detail or to edit that registry record. When a registry record is selected from the search results for which eligibility</w:t>
      </w:r>
      <w:r w:rsidRPr="005B17D3">
        <w:rPr>
          <w:szCs w:val="24"/>
        </w:rPr>
        <w:fldChar w:fldCharType="begin"/>
      </w:r>
      <w:r w:rsidRPr="005B17D3">
        <w:rPr>
          <w:szCs w:val="24"/>
        </w:rPr>
        <w:instrText xml:space="preserve"> XE "Eligibility" </w:instrText>
      </w:r>
      <w:r w:rsidRPr="005B17D3">
        <w:rPr>
          <w:szCs w:val="24"/>
        </w:rPr>
        <w:fldChar w:fldCharType="end"/>
      </w:r>
      <w:r w:rsidRPr="005B17D3">
        <w:rPr>
          <w:szCs w:val="24"/>
        </w:rPr>
        <w:t xml:space="preserve"> data exists in ES</w:t>
      </w:r>
      <w:r w:rsidRPr="005B17D3">
        <w:rPr>
          <w:szCs w:val="24"/>
        </w:rPr>
        <w:fldChar w:fldCharType="begin"/>
      </w:r>
      <w:r w:rsidRPr="005B17D3">
        <w:rPr>
          <w:szCs w:val="24"/>
        </w:rPr>
        <w:instrText xml:space="preserve"> XE "ES" </w:instrText>
      </w:r>
      <w:r w:rsidRPr="005B17D3">
        <w:rPr>
          <w:szCs w:val="24"/>
        </w:rPr>
        <w:fldChar w:fldCharType="end"/>
      </w:r>
      <w:r w:rsidRPr="005B17D3">
        <w:rPr>
          <w:szCs w:val="24"/>
        </w:rPr>
        <w:t xml:space="preserve">, ES displays the </w:t>
      </w:r>
      <w:r w:rsidRPr="005B17D3">
        <w:rPr>
          <w:i/>
        </w:rPr>
        <w:t>Current Eligibility</w:t>
      </w:r>
      <w:r w:rsidRPr="005B17D3">
        <w:rPr>
          <w:szCs w:val="24"/>
        </w:rPr>
        <w:t xml:space="preserve"> screen allowing for viewing or updating the registry-relevant information.</w:t>
      </w:r>
    </w:p>
    <w:p w14:paraId="6A175AEF" w14:textId="77777777" w:rsidR="00BE52CE" w:rsidRPr="005B17D3" w:rsidRDefault="00BE52CE" w:rsidP="00EF3896">
      <w:pPr>
        <w:pStyle w:val="ScreenName"/>
        <w:rPr>
          <w:szCs w:val="20"/>
        </w:rPr>
      </w:pPr>
      <w:r w:rsidRPr="005B17D3">
        <w:rPr>
          <w:szCs w:val="20"/>
        </w:rPr>
        <w:t>Registry</w:t>
      </w:r>
      <w:r w:rsidRPr="005B17D3">
        <w:rPr>
          <w:szCs w:val="20"/>
        </w:rPr>
        <w:fldChar w:fldCharType="begin"/>
      </w:r>
      <w:r w:rsidRPr="005B17D3">
        <w:instrText xml:space="preserve"> XE "</w:instrText>
      </w:r>
      <w:r w:rsidRPr="005B17D3">
        <w:rPr>
          <w:iCs/>
          <w:sz w:val="18"/>
          <w:szCs w:val="18"/>
        </w:rPr>
        <w:instrText>Registry:</w:instrText>
      </w:r>
      <w:r w:rsidRPr="005B17D3">
        <w:instrText xml:space="preserve">Search Results" </w:instrText>
      </w:r>
      <w:r w:rsidRPr="005B17D3">
        <w:rPr>
          <w:szCs w:val="20"/>
        </w:rPr>
        <w:fldChar w:fldCharType="end"/>
      </w:r>
      <w:r w:rsidRPr="005B17D3">
        <w:rPr>
          <w:szCs w:val="20"/>
        </w:rPr>
        <w:t xml:space="preserve"> Search</w:t>
      </w:r>
      <w:r w:rsidRPr="005B17D3">
        <w:rPr>
          <w:szCs w:val="20"/>
        </w:rPr>
        <w:fldChar w:fldCharType="begin"/>
      </w:r>
      <w:r w:rsidRPr="005B17D3">
        <w:instrText xml:space="preserve"> XE "</w:instrText>
      </w:r>
      <w:r w:rsidRPr="005B17D3">
        <w:rPr>
          <w:iCs/>
          <w:sz w:val="18"/>
          <w:szCs w:val="18"/>
        </w:rPr>
        <w:instrText>Search:</w:instrText>
      </w:r>
      <w:r w:rsidRPr="005B17D3">
        <w:instrText xml:space="preserve">Registry Results" </w:instrText>
      </w:r>
      <w:r w:rsidRPr="005B17D3">
        <w:rPr>
          <w:szCs w:val="20"/>
        </w:rPr>
        <w:fldChar w:fldCharType="end"/>
      </w:r>
      <w:r w:rsidRPr="005B17D3">
        <w:rPr>
          <w:szCs w:val="20"/>
        </w:rPr>
        <w:t xml:space="preserve"> Results</w:t>
      </w:r>
    </w:p>
    <w:p w14:paraId="1D088188" w14:textId="77777777" w:rsidR="00BE52CE" w:rsidRPr="005B17D3" w:rsidRDefault="00BE52CE" w:rsidP="00EF3896">
      <w:pPr>
        <w:pStyle w:val="ListBullet"/>
      </w:pPr>
      <w:r w:rsidRPr="005B17D3">
        <w:t>Social Security Number</w:t>
      </w:r>
    </w:p>
    <w:p w14:paraId="6A5E0ECD" w14:textId="77777777" w:rsidR="00BE52CE" w:rsidRPr="005B17D3" w:rsidRDefault="00BE52CE" w:rsidP="00EF3896">
      <w:pPr>
        <w:pStyle w:val="ListBullet"/>
      </w:pPr>
      <w:r w:rsidRPr="005B17D3">
        <w:t>Last Name</w:t>
      </w:r>
    </w:p>
    <w:p w14:paraId="356ACADB" w14:textId="77777777" w:rsidR="00BE52CE" w:rsidRPr="005B17D3" w:rsidRDefault="00BE52CE" w:rsidP="00EF3896">
      <w:pPr>
        <w:pStyle w:val="ListBullet"/>
      </w:pPr>
      <w:r w:rsidRPr="005B17D3">
        <w:t>First Name</w:t>
      </w:r>
    </w:p>
    <w:p w14:paraId="5CF4FB1D" w14:textId="77777777" w:rsidR="00BE52CE" w:rsidRPr="005B17D3" w:rsidRDefault="00BE52CE" w:rsidP="00EF3896">
      <w:pPr>
        <w:pStyle w:val="ListBullet"/>
      </w:pPr>
      <w:r w:rsidRPr="005B17D3">
        <w:t>Middle Name</w:t>
      </w:r>
    </w:p>
    <w:p w14:paraId="3D527348" w14:textId="77777777" w:rsidR="00BE52CE" w:rsidRPr="005B17D3" w:rsidRDefault="00BE52CE" w:rsidP="00EF3896">
      <w:pPr>
        <w:pStyle w:val="ListBullet"/>
      </w:pPr>
      <w:r w:rsidRPr="005B17D3">
        <w:t>Registry</w:t>
      </w:r>
    </w:p>
    <w:p w14:paraId="1F1D72A4" w14:textId="77777777" w:rsidR="00BE52CE" w:rsidRPr="005B17D3" w:rsidRDefault="00BE52CE" w:rsidP="00EF3896">
      <w:pPr>
        <w:pStyle w:val="ListBull2"/>
      </w:pPr>
      <w:r w:rsidRPr="005B17D3">
        <w:t>Purple Heart Indicator (only if searching PH registry or All)</w:t>
      </w:r>
    </w:p>
    <w:p w14:paraId="47C3BD1E" w14:textId="77777777" w:rsidR="00BE52CE" w:rsidRPr="005B17D3" w:rsidRDefault="00BE52CE" w:rsidP="00EF3896">
      <w:pPr>
        <w:pStyle w:val="ListBull2"/>
      </w:pPr>
      <w:r w:rsidRPr="005B17D3">
        <w:t>POW Indicator (only if searching POW registry or All)</w:t>
      </w:r>
    </w:p>
    <w:p w14:paraId="3B3B02F0" w14:textId="77777777" w:rsidR="00BE52CE" w:rsidRPr="005B17D3" w:rsidRDefault="00BE52CE" w:rsidP="00EF3896">
      <w:pPr>
        <w:pStyle w:val="ListBull2"/>
      </w:pPr>
      <w:r w:rsidRPr="005B17D3">
        <w:t>SHAD Indicator (only if searching SHAD registry or All)</w:t>
      </w:r>
    </w:p>
    <w:p w14:paraId="61EC7F43" w14:textId="77777777" w:rsidR="00BE52CE" w:rsidRPr="005B17D3" w:rsidRDefault="00BE52CE" w:rsidP="00EF3896">
      <w:pPr>
        <w:pStyle w:val="ListBull2"/>
      </w:pPr>
      <w:r w:rsidRPr="005B17D3">
        <w:t>Eligibility</w:t>
      </w:r>
      <w:r w:rsidRPr="005B17D3">
        <w:fldChar w:fldCharType="begin"/>
      </w:r>
      <w:r w:rsidRPr="005B17D3">
        <w:instrText xml:space="preserve"> XE "Eligibility:Record" </w:instrText>
      </w:r>
      <w:r w:rsidRPr="005B17D3">
        <w:fldChar w:fldCharType="end"/>
      </w:r>
      <w:r w:rsidRPr="005B17D3">
        <w:t xml:space="preserve"> Record? (Yes or No)</w:t>
      </w:r>
    </w:p>
    <w:p w14:paraId="48DB1185" w14:textId="2F0BB7CA" w:rsidR="00BE52CE" w:rsidRPr="005B17D3" w:rsidRDefault="00BE52CE" w:rsidP="00EF3896">
      <w:pPr>
        <w:pStyle w:val="Heading3"/>
      </w:pPr>
      <w:bookmarkStart w:id="261" w:name="_Toc289864699"/>
      <w:bookmarkStart w:id="262" w:name="_Toc394920690"/>
      <w:bookmarkStart w:id="263" w:name="_Toc406571027"/>
      <w:bookmarkStart w:id="264" w:name="_Toc478746465"/>
      <w:bookmarkStart w:id="265" w:name="_Toc482888395"/>
      <w:bookmarkStart w:id="266" w:name="_Toc31622122"/>
      <w:r w:rsidRPr="005B17D3">
        <w:lastRenderedPageBreak/>
        <w:t>ADD</w:t>
      </w:r>
      <w:r w:rsidRPr="005B17D3">
        <w:fldChar w:fldCharType="begin"/>
      </w:r>
      <w:r w:rsidRPr="005B17D3">
        <w:instrText xml:space="preserve"> XE "Add:PH, POW, SHAD" </w:instrText>
      </w:r>
      <w:r w:rsidRPr="005B17D3">
        <w:fldChar w:fldCharType="end"/>
      </w:r>
      <w:r w:rsidRPr="005B17D3">
        <w:t xml:space="preserve"> PH, POW, SHAD</w:t>
      </w:r>
      <w:bookmarkEnd w:id="261"/>
      <w:bookmarkEnd w:id="262"/>
      <w:bookmarkEnd w:id="263"/>
      <w:bookmarkEnd w:id="264"/>
      <w:bookmarkEnd w:id="265"/>
      <w:bookmarkEnd w:id="266"/>
    </w:p>
    <w:p w14:paraId="173BEF8A" w14:textId="269D741A" w:rsidR="00BE52CE" w:rsidRPr="005B17D3" w:rsidRDefault="00BE52CE" w:rsidP="00EF3896">
      <w:pPr>
        <w:pStyle w:val="Heading4"/>
      </w:pPr>
      <w:bookmarkStart w:id="267" w:name="_Toc289864700"/>
      <w:bookmarkStart w:id="268" w:name="_Toc394920691"/>
      <w:bookmarkStart w:id="269" w:name="_Toc406571028"/>
      <w:bookmarkStart w:id="270" w:name="_Toc478746466"/>
      <w:bookmarkStart w:id="271" w:name="_Toc482888396"/>
      <w:bookmarkStart w:id="272" w:name="_Toc31622123"/>
      <w:r w:rsidRPr="005B17D3">
        <w:t>Add Purple Heart Registry</w:t>
      </w:r>
      <w:r w:rsidRPr="005B17D3">
        <w:fldChar w:fldCharType="begin"/>
      </w:r>
      <w:r w:rsidRPr="005B17D3">
        <w:instrText xml:space="preserve"> XE "Registry:Add PH Entry" </w:instrText>
      </w:r>
      <w:r w:rsidRPr="005B17D3">
        <w:fldChar w:fldCharType="end"/>
      </w:r>
      <w:r w:rsidRPr="005B17D3">
        <w:t xml:space="preserve"> Entry</w:t>
      </w:r>
      <w:bookmarkEnd w:id="267"/>
      <w:bookmarkEnd w:id="268"/>
      <w:bookmarkEnd w:id="269"/>
      <w:bookmarkEnd w:id="270"/>
      <w:bookmarkEnd w:id="271"/>
      <w:bookmarkEnd w:id="272"/>
    </w:p>
    <w:p w14:paraId="71613AE6" w14:textId="77777777" w:rsidR="00BE52CE" w:rsidRPr="005B17D3" w:rsidRDefault="00BE52CE" w:rsidP="00EF3896">
      <w:pPr>
        <w:pStyle w:val="BodyTextBullet2"/>
      </w:pPr>
      <w:r w:rsidRPr="005B17D3">
        <w:t xml:space="preserve">The </w:t>
      </w:r>
      <w:r w:rsidRPr="005B17D3">
        <w:rPr>
          <w:i/>
        </w:rPr>
        <w:t>Add Purple Heart Registry Entry</w:t>
      </w:r>
      <w:r w:rsidRPr="005B17D3">
        <w:t xml:space="preserve"> screen allows users to Add a </w:t>
      </w:r>
      <w:r w:rsidRPr="005B17D3">
        <w:rPr>
          <w:rStyle w:val="Text-onlypopuphotspot"/>
        </w:rPr>
        <w:t>PH</w:t>
      </w:r>
      <w:r w:rsidRPr="005B17D3">
        <w:t xml:space="preserve"> Registry Entry for a Veteran who is not already in ES</w:t>
      </w:r>
      <w:r w:rsidRPr="005B17D3">
        <w:rPr>
          <w:u w:val="single"/>
        </w:rPr>
        <w:fldChar w:fldCharType="begin"/>
      </w:r>
      <w:r w:rsidRPr="005B17D3">
        <w:instrText xml:space="preserve"> XE "Add</w:instrText>
      </w:r>
      <w:r w:rsidRPr="005B17D3">
        <w:rPr>
          <w:u w:val="single"/>
        </w:rPr>
        <w:instrText>:</w:instrText>
      </w:r>
      <w:r w:rsidRPr="005B17D3">
        <w:instrText xml:space="preserve">PURPLE HEART REGISTRY ENTRY" </w:instrText>
      </w:r>
      <w:r w:rsidRPr="005B17D3">
        <w:rPr>
          <w:u w:val="single"/>
        </w:rPr>
        <w:fldChar w:fldCharType="end"/>
      </w:r>
      <w:r w:rsidRPr="005B17D3">
        <w:t xml:space="preserve">. For Veterans who are already in ES, users should perform a </w:t>
      </w:r>
      <w:r w:rsidRPr="005B17D3">
        <w:rPr>
          <w:i/>
        </w:rPr>
        <w:t>Veteran Search</w:t>
      </w:r>
      <w:r w:rsidRPr="005B17D3">
        <w:t xml:space="preserve"> and then update the data on the appropriate </w:t>
      </w:r>
      <w:r w:rsidRPr="005B17D3">
        <w:rPr>
          <w:i/>
        </w:rPr>
        <w:t>Eligibility</w:t>
      </w:r>
      <w:r w:rsidRPr="005B17D3">
        <w:t xml:space="preserve"> or </w:t>
      </w:r>
      <w:r w:rsidRPr="005B17D3">
        <w:rPr>
          <w:i/>
        </w:rPr>
        <w:t>Military Service</w:t>
      </w:r>
      <w:r w:rsidRPr="005B17D3">
        <w:t xml:space="preserve"> screen</w:t>
      </w:r>
      <w:r w:rsidRPr="005B17D3">
        <w:rPr>
          <w:u w:val="single"/>
        </w:rPr>
        <w:fldChar w:fldCharType="begin"/>
      </w:r>
      <w:r w:rsidRPr="005B17D3">
        <w:instrText xml:space="preserve"> XE "Add</w:instrText>
      </w:r>
      <w:r w:rsidRPr="005B17D3">
        <w:rPr>
          <w:u w:val="single"/>
        </w:rPr>
        <w:instrText>:</w:instrText>
      </w:r>
      <w:r w:rsidRPr="005B17D3">
        <w:instrText xml:space="preserve">PURPLE HEART REGISTRY ENTRY" </w:instrText>
      </w:r>
      <w:r w:rsidRPr="005B17D3">
        <w:rPr>
          <w:u w:val="single"/>
        </w:rPr>
        <w:fldChar w:fldCharType="end"/>
      </w:r>
      <w:r w:rsidRPr="005B17D3">
        <w:t>.</w:t>
      </w:r>
    </w:p>
    <w:p w14:paraId="3A1D8B7B" w14:textId="77777777" w:rsidR="00BE52CE" w:rsidRPr="005B17D3" w:rsidRDefault="00BE52CE" w:rsidP="00EF3896">
      <w:pPr>
        <w:pStyle w:val="BodyTextBullet2"/>
      </w:pPr>
      <w:r w:rsidRPr="005B17D3">
        <w:t xml:space="preserve">Users may add more than one </w:t>
      </w:r>
      <w:r w:rsidRPr="005B17D3">
        <w:rPr>
          <w:i/>
          <w:iCs/>
        </w:rPr>
        <w:t>Military</w:t>
      </w:r>
      <w:r w:rsidRPr="005B17D3">
        <w:rPr>
          <w:i/>
          <w:iCs/>
        </w:rPr>
        <w:fldChar w:fldCharType="begin"/>
      </w:r>
      <w:r w:rsidRPr="005B17D3">
        <w:instrText xml:space="preserve"> XE "</w:instrText>
      </w:r>
      <w:r w:rsidRPr="005B17D3">
        <w:rPr>
          <w:iCs/>
        </w:rPr>
        <w:instrText>Military:</w:instrText>
      </w:r>
      <w:r w:rsidRPr="005B17D3">
        <w:instrText xml:space="preserve">Service Number" </w:instrText>
      </w:r>
      <w:r w:rsidRPr="005B17D3">
        <w:rPr>
          <w:i/>
          <w:iCs/>
        </w:rPr>
        <w:fldChar w:fldCharType="end"/>
      </w:r>
      <w:r w:rsidRPr="005B17D3">
        <w:rPr>
          <w:i/>
          <w:iCs/>
        </w:rPr>
        <w:t xml:space="preserve"> Service Number</w:t>
      </w:r>
      <w:r w:rsidRPr="005B17D3">
        <w:t xml:space="preserve"> by clicking the </w:t>
      </w:r>
      <w:r w:rsidRPr="005B17D3">
        <w:rPr>
          <w:b/>
          <w:iCs/>
        </w:rPr>
        <w:t>Add</w:t>
      </w:r>
      <w:r w:rsidRPr="005B17D3">
        <w:rPr>
          <w:b/>
          <w:iCs/>
        </w:rPr>
        <w:fldChar w:fldCharType="begin"/>
      </w:r>
      <w:r w:rsidRPr="005B17D3">
        <w:instrText xml:space="preserve"> XE "</w:instrText>
      </w:r>
      <w:r w:rsidRPr="005B17D3">
        <w:rPr>
          <w:iCs/>
        </w:rPr>
        <w:instrText>Add:</w:instrText>
      </w:r>
      <w:r w:rsidRPr="005B17D3">
        <w:instrText xml:space="preserve">Another Military Service Number" </w:instrText>
      </w:r>
      <w:r w:rsidRPr="005B17D3">
        <w:rPr>
          <w:b/>
          <w:iCs/>
        </w:rPr>
        <w:fldChar w:fldCharType="end"/>
      </w:r>
      <w:r w:rsidRPr="005B17D3">
        <w:rPr>
          <w:b/>
          <w:iCs/>
        </w:rPr>
        <w:t xml:space="preserve"> Another</w:t>
      </w:r>
      <w:r w:rsidRPr="005B17D3">
        <w:rPr>
          <w:b/>
        </w:rPr>
        <w:t xml:space="preserve"> </w:t>
      </w:r>
      <w:r w:rsidRPr="005B17D3">
        <w:rPr>
          <w:b/>
          <w:iCs/>
        </w:rPr>
        <w:t>Military Service Number</w:t>
      </w:r>
      <w:r w:rsidRPr="005B17D3">
        <w:rPr>
          <w:i/>
          <w:iCs/>
        </w:rPr>
        <w:t xml:space="preserve"> </w:t>
      </w:r>
      <w:r w:rsidRPr="005B17D3">
        <w:t xml:space="preserve">button. When modifying or updating a PH Registry entry, users may add more than one PH Document by clicking the </w:t>
      </w:r>
      <w:r w:rsidRPr="005B17D3">
        <w:rPr>
          <w:b/>
          <w:iCs/>
        </w:rPr>
        <w:t>Add</w:t>
      </w:r>
      <w:r w:rsidRPr="005B17D3">
        <w:rPr>
          <w:b/>
          <w:iCs/>
        </w:rPr>
        <w:fldChar w:fldCharType="begin"/>
      </w:r>
      <w:r w:rsidRPr="005B17D3">
        <w:instrText xml:space="preserve"> XE "</w:instrText>
      </w:r>
      <w:r w:rsidRPr="005B17D3">
        <w:rPr>
          <w:iCs/>
        </w:rPr>
        <w:instrText>Add:</w:instrText>
      </w:r>
      <w:r w:rsidRPr="005B17D3">
        <w:instrText xml:space="preserve">New Document" </w:instrText>
      </w:r>
      <w:r w:rsidRPr="005B17D3">
        <w:rPr>
          <w:b/>
          <w:iCs/>
        </w:rPr>
        <w:fldChar w:fldCharType="end"/>
      </w:r>
      <w:r w:rsidRPr="005B17D3">
        <w:rPr>
          <w:b/>
          <w:iCs/>
        </w:rPr>
        <w:t xml:space="preserve"> New</w:t>
      </w:r>
      <w:r w:rsidRPr="005B17D3">
        <w:rPr>
          <w:b/>
          <w:iCs/>
        </w:rPr>
        <w:fldChar w:fldCharType="begin"/>
      </w:r>
      <w:r w:rsidRPr="005B17D3">
        <w:instrText xml:space="preserve"> XE "New:Add Document" </w:instrText>
      </w:r>
      <w:r w:rsidRPr="005B17D3">
        <w:rPr>
          <w:b/>
          <w:iCs/>
        </w:rPr>
        <w:fldChar w:fldCharType="end"/>
      </w:r>
      <w:r w:rsidRPr="005B17D3">
        <w:rPr>
          <w:b/>
          <w:iCs/>
        </w:rPr>
        <w:t xml:space="preserve"> Document</w:t>
      </w:r>
      <w:r w:rsidRPr="005B17D3">
        <w:t xml:space="preserve"> button.</w:t>
      </w:r>
    </w:p>
    <w:p w14:paraId="1A7CC654" w14:textId="29A27E1C" w:rsidR="00BE52CE" w:rsidRPr="005B17D3" w:rsidRDefault="00BE52CE" w:rsidP="00EF3896">
      <w:pPr>
        <w:pStyle w:val="BodyTextBullet2"/>
      </w:pPr>
      <w:r w:rsidRPr="005B17D3">
        <w:t>When identity trait updates are pending, users can only view</w:t>
      </w:r>
      <w:r w:rsidRPr="005B17D3">
        <w:fldChar w:fldCharType="begin"/>
      </w:r>
      <w:r w:rsidRPr="005B17D3">
        <w:instrText xml:space="preserve"> XE "View:Add PH Registry" </w:instrText>
      </w:r>
      <w:r w:rsidRPr="005B17D3">
        <w:fldChar w:fldCharType="end"/>
      </w:r>
      <w:r w:rsidRPr="005B17D3">
        <w:t xml:space="preserve"> data. ES prevents any updates or edits to beneficiary information.</w:t>
      </w:r>
    </w:p>
    <w:p w14:paraId="59CCC054" w14:textId="77777777" w:rsidR="001E1CE7" w:rsidRPr="005B17D3" w:rsidRDefault="001E1CE7" w:rsidP="00EF3896">
      <w:pPr>
        <w:pStyle w:val="BodyTextBullet2"/>
      </w:pPr>
    </w:p>
    <w:p w14:paraId="3FD1336C" w14:textId="77777777" w:rsidR="00BE52CE" w:rsidRPr="005B17D3" w:rsidRDefault="00BE52CE" w:rsidP="00EF3896">
      <w:pPr>
        <w:pStyle w:val="ScreenField"/>
      </w:pPr>
      <w:r w:rsidRPr="005B17D3">
        <w:t xml:space="preserve"> (Purple Heart Indicator:)</w:t>
      </w:r>
    </w:p>
    <w:p w14:paraId="57AE84D5" w14:textId="77777777" w:rsidR="00BE52CE" w:rsidRPr="005B17D3" w:rsidRDefault="00BE52CE" w:rsidP="00EF3896">
      <w:pPr>
        <w:pStyle w:val="ListBull2"/>
      </w:pPr>
      <w:r w:rsidRPr="005B17D3">
        <w:t xml:space="preserve">ES will set the </w:t>
      </w:r>
      <w:r w:rsidRPr="005B17D3">
        <w:rPr>
          <w:i/>
        </w:rPr>
        <w:t>Purple Heart Indicator</w:t>
      </w:r>
      <w:r w:rsidRPr="005B17D3">
        <w:t xml:space="preserve"> to </w:t>
      </w:r>
      <w:r w:rsidRPr="005B17D3">
        <w:rPr>
          <w:b/>
          <w:bCs/>
        </w:rPr>
        <w:t>Yes</w:t>
      </w:r>
      <w:r w:rsidRPr="005B17D3">
        <w:t>, if there is no current Purple Heart data and the user is logging receipt of a new</w:t>
      </w:r>
      <w:r w:rsidRPr="005B17D3">
        <w:fldChar w:fldCharType="begin"/>
      </w:r>
      <w:r w:rsidRPr="005B17D3">
        <w:instrText xml:space="preserve"> XE "New:document" </w:instrText>
      </w:r>
      <w:r w:rsidRPr="005B17D3">
        <w:fldChar w:fldCharType="end"/>
      </w:r>
      <w:r w:rsidRPr="005B17D3">
        <w:t xml:space="preserve"> document claiming PH for the first time. </w:t>
      </w:r>
    </w:p>
    <w:p w14:paraId="5D2ACDF9" w14:textId="77777777" w:rsidR="00BE52CE" w:rsidRPr="005B17D3" w:rsidRDefault="00BE52CE" w:rsidP="00EF3896">
      <w:pPr>
        <w:pStyle w:val="ListBull2"/>
      </w:pPr>
      <w:r w:rsidRPr="005B17D3">
        <w:t xml:space="preserve">ES automatically sets the </w:t>
      </w:r>
      <w:r w:rsidRPr="005B17D3">
        <w:rPr>
          <w:i/>
        </w:rPr>
        <w:t>Purple Heart Indicator</w:t>
      </w:r>
      <w:r w:rsidRPr="005B17D3">
        <w:t xml:space="preserve"> to </w:t>
      </w:r>
      <w:r w:rsidRPr="005B17D3">
        <w:rPr>
          <w:b/>
          <w:bCs/>
        </w:rPr>
        <w:t>Yes</w:t>
      </w:r>
      <w:r w:rsidRPr="005B17D3">
        <w:t xml:space="preserve"> and the </w:t>
      </w:r>
      <w:r w:rsidRPr="005B17D3">
        <w:rPr>
          <w:i/>
        </w:rPr>
        <w:t>PH Status</w:t>
      </w:r>
      <w:r w:rsidRPr="005B17D3">
        <w:t xml:space="preserve"> to </w:t>
      </w:r>
      <w:r w:rsidRPr="005B17D3">
        <w:rPr>
          <w:b/>
          <w:bCs/>
        </w:rPr>
        <w:t>Confirmed</w:t>
      </w:r>
      <w:r w:rsidRPr="005B17D3">
        <w:rPr>
          <w:b/>
          <w:bCs/>
        </w:rPr>
        <w:fldChar w:fldCharType="begin"/>
      </w:r>
      <w:r w:rsidRPr="005B17D3">
        <w:instrText xml:space="preserve"> XE "Confirmed:PH Status" </w:instrText>
      </w:r>
      <w:r w:rsidRPr="005B17D3">
        <w:rPr>
          <w:b/>
          <w:bCs/>
        </w:rPr>
        <w:fldChar w:fldCharType="end"/>
      </w:r>
      <w:r w:rsidRPr="005B17D3">
        <w:t xml:space="preserve"> when the </w:t>
      </w:r>
      <w:r w:rsidRPr="005B17D3">
        <w:rPr>
          <w:i/>
        </w:rPr>
        <w:t>Document Acceptable</w:t>
      </w:r>
      <w:r w:rsidRPr="005B17D3">
        <w:t xml:space="preserve"> Indicator is set to </w:t>
      </w:r>
      <w:r w:rsidRPr="005B17D3">
        <w:rPr>
          <w:b/>
          <w:bCs/>
        </w:rPr>
        <w:t>Yes</w:t>
      </w:r>
      <w:r w:rsidRPr="005B17D3">
        <w:t xml:space="preserve">, and the </w:t>
      </w:r>
      <w:r w:rsidRPr="005B17D3">
        <w:rPr>
          <w:i/>
        </w:rPr>
        <w:t>Document Type</w:t>
      </w:r>
      <w:r w:rsidRPr="005B17D3">
        <w:t xml:space="preserve"> and a </w:t>
      </w:r>
      <w:r w:rsidRPr="005B17D3">
        <w:rPr>
          <w:i/>
        </w:rPr>
        <w:t>PH Data Source</w:t>
      </w:r>
      <w:r w:rsidRPr="005B17D3">
        <w:t xml:space="preserve"> are entered and committed. </w:t>
      </w:r>
    </w:p>
    <w:p w14:paraId="25050A09" w14:textId="77777777" w:rsidR="001E1CE7" w:rsidRPr="005B17D3" w:rsidRDefault="001E1CE7" w:rsidP="00EF3896">
      <w:pPr>
        <w:pStyle w:val="ScreenField"/>
        <w:rPr>
          <w:rStyle w:val="StyleDrop-downhotspot11ptUnderline"/>
          <w:bCs w:val="0"/>
          <w:iCs w:val="0"/>
          <w:sz w:val="24"/>
          <w:u w:val="none"/>
        </w:rPr>
      </w:pPr>
    </w:p>
    <w:p w14:paraId="4E2CA731" w14:textId="1EFB2D49" w:rsidR="00BE52CE" w:rsidRPr="005B17D3" w:rsidRDefault="00BE52CE" w:rsidP="00EF3896">
      <w:pPr>
        <w:pStyle w:val="ScreenField"/>
      </w:pPr>
      <w:r w:rsidRPr="005B17D3">
        <w:rPr>
          <w:noProof/>
        </w:rPr>
        <w:drawing>
          <wp:inline distT="0" distB="0" distL="0" distR="0" wp14:anchorId="3C8304B2" wp14:editId="095800BA">
            <wp:extent cx="119380" cy="119380"/>
            <wp:effectExtent l="19050" t="0" r="0" b="0"/>
            <wp:docPr id="215" name="Picture 215" descr="required fiel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required field symbol"/>
                    <pic:cNvPicPr>
                      <a:picLocks noChangeAspect="1" noChangeArrowheads="1"/>
                    </pic:cNvPicPr>
                  </pic:nvPicPr>
                  <pic:blipFill>
                    <a:blip r:embed="rId33" cstate="print"/>
                    <a:srcRect/>
                    <a:stretch>
                      <a:fillRect/>
                    </a:stretch>
                  </pic:blipFill>
                  <pic:spPr bwMode="auto">
                    <a:xfrm>
                      <a:off x="0" y="0"/>
                      <a:ext cx="119380" cy="119380"/>
                    </a:xfrm>
                    <a:prstGeom prst="rect">
                      <a:avLst/>
                    </a:prstGeom>
                    <a:noFill/>
                    <a:ln w="9525">
                      <a:noFill/>
                      <a:miter lim="800000"/>
                      <a:headEnd/>
                      <a:tailEnd/>
                    </a:ln>
                  </pic:spPr>
                </pic:pic>
              </a:graphicData>
            </a:graphic>
          </wp:inline>
        </w:drawing>
      </w:r>
      <w:r w:rsidRPr="005B17D3">
        <w:rPr>
          <w:rStyle w:val="StyleDrop-downhotspot11ptUnderline"/>
          <w:bCs w:val="0"/>
          <w:iCs w:val="0"/>
          <w:sz w:val="24"/>
          <w:u w:val="none"/>
        </w:rPr>
        <w:t>SSN</w:t>
      </w:r>
      <w:r w:rsidRPr="005B17D3">
        <w:rPr>
          <w:rStyle w:val="StyleDrop-downhotspot11ptUnderline"/>
          <w:bCs w:val="0"/>
          <w:iCs w:val="0"/>
          <w:sz w:val="24"/>
          <w:u w:val="none"/>
        </w:rPr>
        <w:fldChar w:fldCharType="begin"/>
      </w:r>
      <w:r w:rsidRPr="005B17D3">
        <w:instrText xml:space="preserve"> XE "SSN" </w:instrText>
      </w:r>
      <w:r w:rsidRPr="005B17D3">
        <w:rPr>
          <w:rStyle w:val="StyleDrop-downhotspot11ptUnderline"/>
          <w:bCs w:val="0"/>
          <w:iCs w:val="0"/>
          <w:sz w:val="24"/>
          <w:u w:val="none"/>
        </w:rPr>
        <w:fldChar w:fldCharType="end"/>
      </w:r>
      <w:r w:rsidRPr="005B17D3">
        <w:rPr>
          <w:rStyle w:val="StyleDrop-downhotspot11ptUnderline"/>
          <w:bCs w:val="0"/>
          <w:iCs w:val="0"/>
          <w:sz w:val="24"/>
          <w:u w:val="none"/>
        </w:rPr>
        <w:t>:</w:t>
      </w:r>
    </w:p>
    <w:p w14:paraId="2216E58F" w14:textId="77777777" w:rsidR="00BE52CE" w:rsidRPr="005B17D3" w:rsidRDefault="00BE52CE" w:rsidP="00EF3896">
      <w:pPr>
        <w:pStyle w:val="ScreenFieldDesc"/>
      </w:pPr>
      <w:r w:rsidRPr="005B17D3">
        <w:rPr>
          <w:i/>
        </w:rPr>
        <w:t>SSN</w:t>
      </w:r>
      <w:r w:rsidRPr="005B17D3">
        <w:fldChar w:fldCharType="begin"/>
      </w:r>
      <w:r w:rsidRPr="005B17D3">
        <w:instrText xml:space="preserve"> XE "SSN" </w:instrText>
      </w:r>
      <w:r w:rsidRPr="005B17D3">
        <w:fldChar w:fldCharType="end"/>
      </w:r>
      <w:r w:rsidRPr="005B17D3">
        <w:t xml:space="preserve"> is the Social Security Number of the Veteran.</w:t>
      </w:r>
    </w:p>
    <w:p w14:paraId="637161DC" w14:textId="77777777" w:rsidR="00BE52CE" w:rsidRPr="005B17D3" w:rsidRDefault="00BE52CE" w:rsidP="00EF3896">
      <w:pPr>
        <w:pStyle w:val="ScreenFieldDesc"/>
      </w:pPr>
      <w:r w:rsidRPr="005B17D3">
        <w:t xml:space="preserve">The </w:t>
      </w:r>
      <w:r w:rsidRPr="005B17D3">
        <w:rPr>
          <w:iCs/>
        </w:rPr>
        <w:t>SSN</w:t>
      </w:r>
      <w:r w:rsidRPr="005B17D3">
        <w:rPr>
          <w:iCs/>
        </w:rPr>
        <w:fldChar w:fldCharType="begin"/>
      </w:r>
      <w:r w:rsidRPr="005B17D3">
        <w:instrText xml:space="preserve"> XE "SSN" </w:instrText>
      </w:r>
      <w:r w:rsidRPr="005B17D3">
        <w:rPr>
          <w:iCs/>
        </w:rPr>
        <w:fldChar w:fldCharType="end"/>
      </w:r>
      <w:r w:rsidRPr="005B17D3">
        <w:t xml:space="preserve"> cannot be all ones, twos, threes, fours, fives, sixes, sevens, eights, or nines.</w:t>
      </w:r>
    </w:p>
    <w:p w14:paraId="46A46D10" w14:textId="77777777" w:rsidR="001E1CE7" w:rsidRPr="005B17D3" w:rsidRDefault="001E1CE7" w:rsidP="00EF3896">
      <w:pPr>
        <w:pStyle w:val="ScreenField"/>
        <w:rPr>
          <w:rStyle w:val="StyleDrop-downhotspot11ptUnderline"/>
          <w:bCs w:val="0"/>
          <w:iCs w:val="0"/>
          <w:sz w:val="24"/>
          <w:u w:val="none"/>
        </w:rPr>
      </w:pPr>
    </w:p>
    <w:p w14:paraId="0FC416A2" w14:textId="4D5EBDCE" w:rsidR="00BE52CE" w:rsidRPr="005B17D3" w:rsidRDefault="00BE52CE" w:rsidP="00EF3896">
      <w:pPr>
        <w:pStyle w:val="ScreenField"/>
        <w:rPr>
          <w:rStyle w:val="StyleDrop-downhotspot11ptUnderline"/>
          <w:bCs w:val="0"/>
          <w:iCs w:val="0"/>
          <w:sz w:val="24"/>
          <w:u w:val="none"/>
        </w:rPr>
      </w:pPr>
      <w:r w:rsidRPr="005B17D3">
        <w:rPr>
          <w:rStyle w:val="StyleDrop-downhotspot11ptUnderline"/>
          <w:bCs w:val="0"/>
          <w:iCs w:val="0"/>
          <w:sz w:val="24"/>
          <w:u w:val="none"/>
        </w:rPr>
        <w:t>Military Service Number:</w:t>
      </w:r>
    </w:p>
    <w:p w14:paraId="70A4F2EE" w14:textId="31ABD207" w:rsidR="00BE52CE" w:rsidRPr="005B17D3" w:rsidRDefault="00BE52CE" w:rsidP="00EF3896">
      <w:pPr>
        <w:pStyle w:val="ScreenFieldDesc"/>
      </w:pPr>
      <w:r w:rsidRPr="005B17D3">
        <w:rPr>
          <w:i/>
        </w:rPr>
        <w:t>Military</w:t>
      </w:r>
      <w:r w:rsidRPr="005B17D3">
        <w:rPr>
          <w:i/>
        </w:rPr>
        <w:fldChar w:fldCharType="begin"/>
      </w:r>
      <w:r w:rsidRPr="005B17D3">
        <w:rPr>
          <w:i/>
        </w:rPr>
        <w:instrText xml:space="preserve"> XE "Military:Service Number" </w:instrText>
      </w:r>
      <w:r w:rsidRPr="005B17D3">
        <w:rPr>
          <w:i/>
        </w:rPr>
        <w:fldChar w:fldCharType="end"/>
      </w:r>
      <w:r w:rsidRPr="005B17D3">
        <w:rPr>
          <w:i/>
        </w:rPr>
        <w:t xml:space="preserve"> Service Number</w:t>
      </w:r>
      <w:r w:rsidRPr="005B17D3">
        <w:t xml:space="preserve"> is the service number assigned</w:t>
      </w:r>
      <w:r w:rsidRPr="005B17D3">
        <w:fldChar w:fldCharType="begin"/>
      </w:r>
      <w:r w:rsidRPr="005B17D3">
        <w:instrText xml:space="preserve"> XE "</w:instrText>
      </w:r>
      <w:r w:rsidRPr="005B17D3">
        <w:rPr>
          <w:rFonts w:cs="Arial"/>
        </w:rPr>
        <w:instrText>Assigned</w:instrText>
      </w:r>
      <w:r w:rsidRPr="005B17D3">
        <w:instrText xml:space="preserve">" </w:instrText>
      </w:r>
      <w:r w:rsidRPr="005B17D3">
        <w:fldChar w:fldCharType="end"/>
      </w:r>
      <w:r w:rsidRPr="005B17D3">
        <w:t xml:space="preserve"> during the </w:t>
      </w:r>
      <w:r w:rsidR="006204FA" w:rsidRPr="005B17D3">
        <w:t>Veterans</w:t>
      </w:r>
      <w:r w:rsidRPr="005B17D3">
        <w:t xml:space="preserve"> episodes of military service. Military Service Number must be between 1 and 15 characters</w:t>
      </w:r>
    </w:p>
    <w:p w14:paraId="63E3D616" w14:textId="77777777" w:rsidR="001E1CE7" w:rsidRPr="005B17D3" w:rsidRDefault="001E1CE7" w:rsidP="00EF3896">
      <w:pPr>
        <w:pStyle w:val="ScreenField"/>
        <w:rPr>
          <w:rStyle w:val="StyleDrop-downhotspot11ptUnderline"/>
          <w:bCs w:val="0"/>
          <w:iCs w:val="0"/>
          <w:sz w:val="24"/>
          <w:u w:val="none"/>
        </w:rPr>
      </w:pPr>
    </w:p>
    <w:p w14:paraId="03088981" w14:textId="2CF8E7DD" w:rsidR="00BE52CE" w:rsidRPr="005B17D3" w:rsidRDefault="00BE52CE" w:rsidP="00EF3896">
      <w:pPr>
        <w:pStyle w:val="ScreenField"/>
        <w:rPr>
          <w:rStyle w:val="StyleDrop-downhotspot11ptUnderline"/>
          <w:bCs w:val="0"/>
          <w:iCs w:val="0"/>
          <w:sz w:val="24"/>
          <w:u w:val="none"/>
        </w:rPr>
      </w:pPr>
      <w:r w:rsidRPr="005B17D3">
        <w:rPr>
          <w:rStyle w:val="StyleDrop-downhotspot11ptUnderline"/>
          <w:bCs w:val="0"/>
          <w:iCs w:val="0"/>
          <w:sz w:val="24"/>
          <w:u w:val="none"/>
        </w:rPr>
        <w:t>Prefix:</w:t>
      </w:r>
    </w:p>
    <w:p w14:paraId="798FC2D9" w14:textId="77777777" w:rsidR="00BE52CE" w:rsidRPr="005B17D3" w:rsidRDefault="00BE52CE" w:rsidP="00EF3896">
      <w:pPr>
        <w:pStyle w:val="ScreenFieldDesc"/>
      </w:pPr>
      <w:r w:rsidRPr="005B17D3">
        <w:rPr>
          <w:i/>
        </w:rPr>
        <w:t>Prefix</w:t>
      </w:r>
      <w:r w:rsidRPr="005B17D3">
        <w:t xml:space="preserve"> is the title supplied for the Veteran such as Ms., Mrs.</w:t>
      </w:r>
    </w:p>
    <w:p w14:paraId="1B32E663" w14:textId="77777777" w:rsidR="00BE52CE" w:rsidRPr="005B17D3" w:rsidRDefault="00BE52CE" w:rsidP="00EF3896">
      <w:pPr>
        <w:pStyle w:val="RulesandMore"/>
        <w:rPr>
          <w:sz w:val="18"/>
          <w:szCs w:val="18"/>
        </w:rPr>
      </w:pPr>
      <w:r w:rsidRPr="005B17D3">
        <w:t>Rules</w:t>
      </w:r>
      <w:r w:rsidRPr="005B17D3">
        <w:rPr>
          <w:sz w:val="18"/>
          <w:szCs w:val="18"/>
        </w:rPr>
        <w:t>...</w:t>
      </w:r>
    </w:p>
    <w:p w14:paraId="0ABD2F92" w14:textId="77777777" w:rsidR="00BE52CE" w:rsidRPr="005B17D3" w:rsidRDefault="00BE52CE" w:rsidP="00EF3896">
      <w:pPr>
        <w:pStyle w:val="ListBull2"/>
        <w:rPr>
          <w:rStyle w:val="BodyTextChar1"/>
          <w:b w:val="0"/>
          <w:i w:val="0"/>
          <w:iCs w:val="0"/>
        </w:rPr>
      </w:pPr>
      <w:r w:rsidRPr="005B17D3">
        <w:rPr>
          <w:rStyle w:val="BodyTextChar1"/>
          <w:b w:val="0"/>
          <w:i w:val="0"/>
          <w:iCs w:val="0"/>
        </w:rPr>
        <w:lastRenderedPageBreak/>
        <w:t>This is a free text field 1-10 characters.</w:t>
      </w:r>
    </w:p>
    <w:p w14:paraId="16D6B215" w14:textId="77777777" w:rsidR="00BE52CE" w:rsidRPr="005B17D3" w:rsidRDefault="00BE52CE" w:rsidP="00EF3896">
      <w:pPr>
        <w:pStyle w:val="ListBull2"/>
      </w:pPr>
      <w:r w:rsidRPr="005B17D3">
        <w:rPr>
          <w:b/>
          <w:i/>
        </w:rPr>
        <w:t>Veteran Title</w:t>
      </w:r>
      <w:r w:rsidRPr="005B17D3">
        <w:t xml:space="preserve"> is not a required field that is user supplied and occurs once</w:t>
      </w:r>
      <w:r w:rsidRPr="005B17D3">
        <w:rPr>
          <w:rStyle w:val="BodyTextChar1"/>
        </w:rPr>
        <w:t xml:space="preserve"> </w:t>
      </w:r>
      <w:r w:rsidRPr="005B17D3">
        <w:t>(one per Veteran).</w:t>
      </w:r>
    </w:p>
    <w:p w14:paraId="23748807" w14:textId="77777777" w:rsidR="001E1CE7" w:rsidRPr="005B17D3" w:rsidRDefault="001E1CE7" w:rsidP="00EF3896">
      <w:pPr>
        <w:pStyle w:val="ScreenField"/>
      </w:pPr>
    </w:p>
    <w:p w14:paraId="457A9264" w14:textId="3698EACD" w:rsidR="00BE52CE" w:rsidRPr="005B17D3" w:rsidRDefault="00BE52CE" w:rsidP="00EF3896">
      <w:pPr>
        <w:pStyle w:val="ScreenField"/>
      </w:pPr>
      <w:r w:rsidRPr="005B17D3">
        <w:rPr>
          <w:noProof/>
          <w:color w:val="FF0000"/>
        </w:rPr>
        <w:drawing>
          <wp:inline distT="0" distB="0" distL="0" distR="0" wp14:anchorId="10208DCE" wp14:editId="4BECCE15">
            <wp:extent cx="119380" cy="119380"/>
            <wp:effectExtent l="19050" t="0" r="0" b="0"/>
            <wp:docPr id="226" name="Picture 226" descr="required fiel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descr="required field symbol"/>
                    <pic:cNvPicPr>
                      <a:picLocks noChangeAspect="1" noChangeArrowheads="1"/>
                    </pic:cNvPicPr>
                  </pic:nvPicPr>
                  <pic:blipFill>
                    <a:blip r:embed="rId33" cstate="print"/>
                    <a:srcRect/>
                    <a:stretch>
                      <a:fillRect/>
                    </a:stretch>
                  </pic:blipFill>
                  <pic:spPr bwMode="auto">
                    <a:xfrm>
                      <a:off x="0" y="0"/>
                      <a:ext cx="119380" cy="119380"/>
                    </a:xfrm>
                    <a:prstGeom prst="rect">
                      <a:avLst/>
                    </a:prstGeom>
                    <a:noFill/>
                    <a:ln w="9525">
                      <a:noFill/>
                      <a:miter lim="800000"/>
                      <a:headEnd/>
                      <a:tailEnd/>
                    </a:ln>
                  </pic:spPr>
                </pic:pic>
              </a:graphicData>
            </a:graphic>
          </wp:inline>
        </w:drawing>
      </w:r>
      <w:r w:rsidRPr="005B17D3">
        <w:t>First Name:</w:t>
      </w:r>
    </w:p>
    <w:p w14:paraId="0A4EDA1A" w14:textId="063E1CCA" w:rsidR="00BE52CE" w:rsidRPr="005B17D3" w:rsidRDefault="00BE52CE" w:rsidP="00EF3896">
      <w:pPr>
        <w:pStyle w:val="ScreenFieldDesc"/>
      </w:pPr>
      <w:r w:rsidRPr="005B17D3">
        <w:rPr>
          <w:i/>
        </w:rPr>
        <w:t>First Name</w:t>
      </w:r>
      <w:r w:rsidRPr="005B17D3">
        <w:t xml:space="preserve"> is the </w:t>
      </w:r>
      <w:r w:rsidR="006204FA" w:rsidRPr="005B17D3">
        <w:t>Veterans</w:t>
      </w:r>
      <w:r w:rsidRPr="005B17D3">
        <w:t xml:space="preserve"> given name.</w:t>
      </w:r>
    </w:p>
    <w:p w14:paraId="0E11CDC6" w14:textId="77777777" w:rsidR="00BE52CE" w:rsidRPr="005B17D3" w:rsidRDefault="00BE52CE" w:rsidP="00EF3896">
      <w:pPr>
        <w:pStyle w:val="RulesandMore"/>
        <w:rPr>
          <w:sz w:val="18"/>
          <w:szCs w:val="18"/>
        </w:rPr>
      </w:pPr>
      <w:r w:rsidRPr="005B17D3">
        <w:t>Rules</w:t>
      </w:r>
      <w:r w:rsidRPr="005B17D3">
        <w:rPr>
          <w:sz w:val="18"/>
          <w:szCs w:val="18"/>
        </w:rPr>
        <w:t>...</w:t>
      </w:r>
    </w:p>
    <w:p w14:paraId="5C0FCC7E" w14:textId="77777777" w:rsidR="00BE52CE" w:rsidRPr="005B17D3" w:rsidRDefault="00BE52CE" w:rsidP="00EF3896">
      <w:pPr>
        <w:pStyle w:val="ListBull2"/>
      </w:pPr>
      <w:r w:rsidRPr="005B17D3">
        <w:t>Free text 1-25 characters in length.</w:t>
      </w:r>
    </w:p>
    <w:p w14:paraId="6524D404" w14:textId="77777777" w:rsidR="00BE52CE" w:rsidRPr="005B17D3" w:rsidRDefault="00BE52CE" w:rsidP="00EF3896">
      <w:pPr>
        <w:pStyle w:val="ListBull2"/>
      </w:pPr>
      <w:r w:rsidRPr="005B17D3">
        <w:rPr>
          <w:b/>
          <w:i/>
          <w:iCs/>
        </w:rPr>
        <w:t>First Name</w:t>
      </w:r>
      <w:r w:rsidRPr="005B17D3">
        <w:t xml:space="preserve"> is a required field that is user supplied.</w:t>
      </w:r>
    </w:p>
    <w:p w14:paraId="5070399E" w14:textId="77777777" w:rsidR="001E1CE7" w:rsidRPr="005B17D3" w:rsidRDefault="001E1CE7" w:rsidP="00EF3896">
      <w:pPr>
        <w:pStyle w:val="ScreenField"/>
        <w:rPr>
          <w:rStyle w:val="StyleDrop-downhotspot11ptUnderline"/>
          <w:bCs w:val="0"/>
          <w:iCs w:val="0"/>
          <w:sz w:val="24"/>
          <w:u w:val="none"/>
        </w:rPr>
      </w:pPr>
    </w:p>
    <w:p w14:paraId="50E679EA" w14:textId="489327F2" w:rsidR="00BE52CE" w:rsidRPr="005B17D3" w:rsidRDefault="00BE52CE" w:rsidP="00EF3896">
      <w:pPr>
        <w:pStyle w:val="ScreenField"/>
        <w:rPr>
          <w:rStyle w:val="StyleDrop-downhotspot11ptUnderline"/>
          <w:bCs w:val="0"/>
          <w:iCs w:val="0"/>
          <w:sz w:val="24"/>
          <w:u w:val="none"/>
        </w:rPr>
      </w:pPr>
      <w:r w:rsidRPr="005B17D3">
        <w:rPr>
          <w:rStyle w:val="StyleDrop-downhotspot11ptUnderline"/>
          <w:bCs w:val="0"/>
          <w:iCs w:val="0"/>
          <w:sz w:val="24"/>
          <w:u w:val="none"/>
        </w:rPr>
        <w:t>Middle Name:</w:t>
      </w:r>
    </w:p>
    <w:p w14:paraId="34DFE564" w14:textId="7D71DB77" w:rsidR="00BE52CE" w:rsidRPr="005B17D3" w:rsidRDefault="00BE52CE" w:rsidP="00EF3896">
      <w:pPr>
        <w:pStyle w:val="ScreenFieldDesc"/>
      </w:pPr>
      <w:r w:rsidRPr="005B17D3">
        <w:rPr>
          <w:i/>
        </w:rPr>
        <w:t>Middle Name</w:t>
      </w:r>
      <w:r w:rsidRPr="005B17D3">
        <w:t xml:space="preserve"> is the </w:t>
      </w:r>
      <w:r w:rsidR="006204FA" w:rsidRPr="005B17D3">
        <w:t>Veterans</w:t>
      </w:r>
      <w:r w:rsidRPr="005B17D3">
        <w:t xml:space="preserve"> middle name.</w:t>
      </w:r>
    </w:p>
    <w:p w14:paraId="0C700FF0" w14:textId="77777777" w:rsidR="00BE52CE" w:rsidRPr="005B17D3" w:rsidRDefault="00BE52CE" w:rsidP="00EF3896">
      <w:pPr>
        <w:pStyle w:val="RulesandMore"/>
        <w:rPr>
          <w:sz w:val="18"/>
          <w:szCs w:val="18"/>
        </w:rPr>
      </w:pPr>
      <w:r w:rsidRPr="005B17D3">
        <w:t>Rules</w:t>
      </w:r>
      <w:r w:rsidRPr="005B17D3">
        <w:rPr>
          <w:sz w:val="18"/>
          <w:szCs w:val="18"/>
        </w:rPr>
        <w:t>...</w:t>
      </w:r>
    </w:p>
    <w:p w14:paraId="42201F29" w14:textId="77777777" w:rsidR="00BE52CE" w:rsidRPr="005B17D3" w:rsidRDefault="00BE52CE" w:rsidP="00EF3896">
      <w:pPr>
        <w:pStyle w:val="ListBull2"/>
      </w:pPr>
      <w:r w:rsidRPr="005B17D3">
        <w:t>Free text 1-25 characters.</w:t>
      </w:r>
    </w:p>
    <w:p w14:paraId="655851D7" w14:textId="77777777" w:rsidR="00BE52CE" w:rsidRPr="005B17D3" w:rsidRDefault="00BE52CE" w:rsidP="00EF3896">
      <w:pPr>
        <w:pStyle w:val="ListBull2"/>
      </w:pPr>
      <w:r w:rsidRPr="005B17D3">
        <w:rPr>
          <w:b/>
          <w:i/>
          <w:iCs/>
        </w:rPr>
        <w:t>Middle Name</w:t>
      </w:r>
      <w:r w:rsidRPr="005B17D3">
        <w:t xml:space="preserve"> is not a required field that is user supplied.</w:t>
      </w:r>
    </w:p>
    <w:p w14:paraId="6D239B7E" w14:textId="77777777" w:rsidR="001E1CE7" w:rsidRPr="005B17D3" w:rsidRDefault="001E1CE7" w:rsidP="00EF3896">
      <w:pPr>
        <w:pStyle w:val="ScreenField"/>
      </w:pPr>
    </w:p>
    <w:p w14:paraId="08489F2B" w14:textId="7C5F3FE8" w:rsidR="00BE52CE" w:rsidRPr="005B17D3" w:rsidRDefault="00BE52CE" w:rsidP="00EF3896">
      <w:pPr>
        <w:pStyle w:val="ScreenField"/>
      </w:pPr>
      <w:r w:rsidRPr="005B17D3">
        <w:rPr>
          <w:noProof/>
          <w:color w:val="FF0000"/>
        </w:rPr>
        <w:drawing>
          <wp:inline distT="0" distB="0" distL="0" distR="0" wp14:anchorId="56AAE8F3" wp14:editId="75B78CA3">
            <wp:extent cx="119380" cy="119380"/>
            <wp:effectExtent l="19050" t="0" r="0" b="0"/>
            <wp:docPr id="231" name="Picture 231" descr="required fiel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descr="required field symbol"/>
                    <pic:cNvPicPr>
                      <a:picLocks noChangeAspect="1" noChangeArrowheads="1"/>
                    </pic:cNvPicPr>
                  </pic:nvPicPr>
                  <pic:blipFill>
                    <a:blip r:embed="rId33" cstate="print"/>
                    <a:srcRect/>
                    <a:stretch>
                      <a:fillRect/>
                    </a:stretch>
                  </pic:blipFill>
                  <pic:spPr bwMode="auto">
                    <a:xfrm>
                      <a:off x="0" y="0"/>
                      <a:ext cx="119380" cy="119380"/>
                    </a:xfrm>
                    <a:prstGeom prst="rect">
                      <a:avLst/>
                    </a:prstGeom>
                    <a:noFill/>
                    <a:ln w="9525">
                      <a:noFill/>
                      <a:miter lim="800000"/>
                      <a:headEnd/>
                      <a:tailEnd/>
                    </a:ln>
                  </pic:spPr>
                </pic:pic>
              </a:graphicData>
            </a:graphic>
          </wp:inline>
        </w:drawing>
      </w:r>
      <w:r w:rsidRPr="005B17D3">
        <w:t>Last Name:</w:t>
      </w:r>
    </w:p>
    <w:p w14:paraId="650EE3F9" w14:textId="3B851938" w:rsidR="00BE52CE" w:rsidRPr="005B17D3" w:rsidRDefault="006204FA" w:rsidP="00EF3896">
      <w:pPr>
        <w:pStyle w:val="ScreenFieldDesc"/>
      </w:pPr>
      <w:r w:rsidRPr="005B17D3">
        <w:t>Veterans</w:t>
      </w:r>
      <w:r w:rsidR="00BE52CE" w:rsidRPr="005B17D3">
        <w:t xml:space="preserve"> </w:t>
      </w:r>
      <w:r w:rsidR="00BE52CE" w:rsidRPr="005B17D3">
        <w:rPr>
          <w:i/>
        </w:rPr>
        <w:t>Last Name</w:t>
      </w:r>
      <w:r w:rsidR="00BE52CE" w:rsidRPr="005B17D3">
        <w:t xml:space="preserve"> is the </w:t>
      </w:r>
      <w:r w:rsidRPr="005B17D3">
        <w:t>Veterans</w:t>
      </w:r>
      <w:r w:rsidR="00BE52CE" w:rsidRPr="005B17D3">
        <w:t xml:space="preserve"> family name.</w:t>
      </w:r>
    </w:p>
    <w:p w14:paraId="074CBFDF" w14:textId="77777777" w:rsidR="00BE52CE" w:rsidRPr="005B17D3" w:rsidRDefault="00BE52CE" w:rsidP="00EF3896">
      <w:pPr>
        <w:pStyle w:val="RulesandMore"/>
        <w:rPr>
          <w:sz w:val="18"/>
          <w:szCs w:val="18"/>
        </w:rPr>
      </w:pPr>
      <w:r w:rsidRPr="005B17D3">
        <w:t>Rules</w:t>
      </w:r>
      <w:r w:rsidRPr="005B17D3">
        <w:rPr>
          <w:sz w:val="18"/>
          <w:szCs w:val="18"/>
        </w:rPr>
        <w:t>...</w:t>
      </w:r>
    </w:p>
    <w:p w14:paraId="26697D85" w14:textId="77777777" w:rsidR="00BE52CE" w:rsidRPr="005B17D3" w:rsidRDefault="00BE52CE" w:rsidP="00EF3896">
      <w:pPr>
        <w:pStyle w:val="ListBull2"/>
      </w:pPr>
      <w:r w:rsidRPr="005B17D3">
        <w:t>Free text 1-35 characters in length.</w:t>
      </w:r>
    </w:p>
    <w:p w14:paraId="380110F0" w14:textId="409B90BC" w:rsidR="00BE52CE" w:rsidRPr="005B17D3" w:rsidRDefault="006204FA" w:rsidP="00EF3896">
      <w:pPr>
        <w:pStyle w:val="ListBull2"/>
      </w:pPr>
      <w:r w:rsidRPr="005B17D3">
        <w:t>Veterans</w:t>
      </w:r>
      <w:r w:rsidR="00BE52CE" w:rsidRPr="005B17D3">
        <w:t xml:space="preserve"> </w:t>
      </w:r>
      <w:r w:rsidR="00BE52CE" w:rsidRPr="005B17D3">
        <w:rPr>
          <w:b/>
          <w:i/>
          <w:iCs/>
        </w:rPr>
        <w:t>Last Name</w:t>
      </w:r>
      <w:r w:rsidR="00BE52CE" w:rsidRPr="005B17D3">
        <w:t xml:space="preserve"> is a required field that is user supplied.</w:t>
      </w:r>
    </w:p>
    <w:p w14:paraId="4EFE4AAC" w14:textId="77777777" w:rsidR="001E1CE7" w:rsidRPr="005B17D3" w:rsidRDefault="001E1CE7" w:rsidP="00EF3896">
      <w:pPr>
        <w:pStyle w:val="ScreenField"/>
        <w:rPr>
          <w:rStyle w:val="StyleDrop-downhotspot11ptUnderline"/>
          <w:bCs w:val="0"/>
          <w:iCs w:val="0"/>
          <w:sz w:val="24"/>
          <w:u w:val="none"/>
        </w:rPr>
      </w:pPr>
    </w:p>
    <w:p w14:paraId="1BF394D1" w14:textId="0A11267D" w:rsidR="00BE52CE" w:rsidRPr="005B17D3" w:rsidRDefault="00BE52CE" w:rsidP="00EF3896">
      <w:pPr>
        <w:pStyle w:val="ScreenField"/>
      </w:pPr>
      <w:r w:rsidRPr="005B17D3">
        <w:rPr>
          <w:rStyle w:val="StyleDrop-downhotspot11ptUnderline"/>
          <w:bCs w:val="0"/>
          <w:iCs w:val="0"/>
          <w:sz w:val="24"/>
          <w:u w:val="none"/>
        </w:rPr>
        <w:t>Suffix</w:t>
      </w:r>
      <w:r w:rsidRPr="005B17D3">
        <w:t>:</w:t>
      </w:r>
    </w:p>
    <w:p w14:paraId="6AA0D04B" w14:textId="14768133" w:rsidR="00BE52CE" w:rsidRPr="005B17D3" w:rsidRDefault="00BE52CE" w:rsidP="00EF3896">
      <w:pPr>
        <w:pStyle w:val="ScreenFieldDesc"/>
      </w:pPr>
      <w:r w:rsidRPr="005B17D3">
        <w:rPr>
          <w:i/>
        </w:rPr>
        <w:t>Suffix</w:t>
      </w:r>
      <w:r w:rsidRPr="005B17D3">
        <w:t xml:space="preserve"> is the suffix for the </w:t>
      </w:r>
      <w:r w:rsidR="006204FA" w:rsidRPr="005B17D3">
        <w:t>Veterans</w:t>
      </w:r>
      <w:r w:rsidRPr="005B17D3">
        <w:t xml:space="preserve"> name such as Junior, III.</w:t>
      </w:r>
    </w:p>
    <w:p w14:paraId="3663BA31" w14:textId="77777777" w:rsidR="00BE52CE" w:rsidRPr="005B17D3" w:rsidRDefault="00BE52CE" w:rsidP="00EF3896">
      <w:pPr>
        <w:pStyle w:val="RulesandMore"/>
        <w:rPr>
          <w:sz w:val="18"/>
          <w:szCs w:val="18"/>
        </w:rPr>
      </w:pPr>
      <w:r w:rsidRPr="005B17D3">
        <w:t>Rules</w:t>
      </w:r>
      <w:r w:rsidRPr="005B17D3">
        <w:rPr>
          <w:sz w:val="18"/>
          <w:szCs w:val="18"/>
        </w:rPr>
        <w:t>...</w:t>
      </w:r>
    </w:p>
    <w:p w14:paraId="2AEAC7B0" w14:textId="77777777" w:rsidR="00BE52CE" w:rsidRPr="005B17D3" w:rsidRDefault="00BE52CE" w:rsidP="00EF3896">
      <w:pPr>
        <w:pStyle w:val="ListBull2"/>
      </w:pPr>
      <w:r w:rsidRPr="005B17D3">
        <w:t>This is a free text field 1-10 characters.</w:t>
      </w:r>
    </w:p>
    <w:p w14:paraId="0BFB7545" w14:textId="77777777" w:rsidR="00BE52CE" w:rsidRPr="005B17D3" w:rsidRDefault="00BE52CE" w:rsidP="00EF3896">
      <w:pPr>
        <w:pStyle w:val="ListBull2"/>
      </w:pPr>
      <w:r w:rsidRPr="005B17D3">
        <w:rPr>
          <w:b/>
          <w:i/>
          <w:iCs/>
        </w:rPr>
        <w:t>Suffix</w:t>
      </w:r>
      <w:r w:rsidRPr="005B17D3">
        <w:t xml:space="preserve"> is not a required field that is user supplied and occurs once (one per Veteran).</w:t>
      </w:r>
    </w:p>
    <w:p w14:paraId="2D5F0DFD" w14:textId="77777777" w:rsidR="001E1CE7" w:rsidRPr="005B17D3" w:rsidRDefault="001E1CE7" w:rsidP="00EF3896">
      <w:pPr>
        <w:pStyle w:val="ScreenField"/>
        <w:rPr>
          <w:rStyle w:val="StyleDrop-downhotspot11ptUnderline"/>
          <w:bCs w:val="0"/>
          <w:iCs w:val="0"/>
          <w:sz w:val="24"/>
          <w:u w:val="none"/>
        </w:rPr>
      </w:pPr>
    </w:p>
    <w:p w14:paraId="48CE92BC" w14:textId="0C838A58" w:rsidR="00BE52CE" w:rsidRPr="005B17D3" w:rsidRDefault="00BE52CE" w:rsidP="00EF3896">
      <w:pPr>
        <w:pStyle w:val="ScreenField"/>
      </w:pPr>
      <w:r w:rsidRPr="005B17D3">
        <w:rPr>
          <w:rStyle w:val="StyleDrop-downhotspot11ptUnderline"/>
          <w:bCs w:val="0"/>
          <w:iCs w:val="0"/>
          <w:sz w:val="24"/>
          <w:u w:val="none"/>
        </w:rPr>
        <w:t>Degree</w:t>
      </w:r>
      <w:r w:rsidRPr="005B17D3">
        <w:t>:</w:t>
      </w:r>
    </w:p>
    <w:p w14:paraId="37E018C1" w14:textId="77777777" w:rsidR="00BE52CE" w:rsidRPr="005B17D3" w:rsidRDefault="00BE52CE" w:rsidP="00EF3896">
      <w:pPr>
        <w:pStyle w:val="ScreenFieldDesc"/>
      </w:pPr>
      <w:r w:rsidRPr="005B17D3">
        <w:rPr>
          <w:i/>
        </w:rPr>
        <w:t>Degree</w:t>
      </w:r>
      <w:r w:rsidRPr="005B17D3">
        <w:t xml:space="preserve"> is the degree associated with this name such as Dr., PhD.</w:t>
      </w:r>
    </w:p>
    <w:p w14:paraId="2B227184" w14:textId="77777777" w:rsidR="00BE52CE" w:rsidRPr="005B17D3" w:rsidRDefault="00BE52CE" w:rsidP="00EF3896">
      <w:pPr>
        <w:pStyle w:val="RulesandMore"/>
        <w:rPr>
          <w:sz w:val="18"/>
          <w:szCs w:val="18"/>
        </w:rPr>
      </w:pPr>
      <w:r w:rsidRPr="005B17D3">
        <w:t>Rules</w:t>
      </w:r>
      <w:r w:rsidRPr="005B17D3">
        <w:rPr>
          <w:sz w:val="18"/>
          <w:szCs w:val="18"/>
        </w:rPr>
        <w:t>...</w:t>
      </w:r>
    </w:p>
    <w:p w14:paraId="6369A0C7" w14:textId="77777777" w:rsidR="00BE52CE" w:rsidRPr="005B17D3" w:rsidRDefault="00BE52CE" w:rsidP="00EF3896">
      <w:pPr>
        <w:pStyle w:val="ListBull2"/>
      </w:pPr>
      <w:r w:rsidRPr="005B17D3">
        <w:t>Format is 1-10 characters in length.</w:t>
      </w:r>
    </w:p>
    <w:p w14:paraId="6649EB9A" w14:textId="77777777" w:rsidR="00BE52CE" w:rsidRPr="005B17D3" w:rsidRDefault="00BE52CE" w:rsidP="00EF3896">
      <w:pPr>
        <w:pStyle w:val="ListBull2"/>
      </w:pPr>
      <w:r w:rsidRPr="005B17D3">
        <w:rPr>
          <w:b/>
          <w:i/>
        </w:rPr>
        <w:t>Degree</w:t>
      </w:r>
      <w:r w:rsidRPr="005B17D3">
        <w:t xml:space="preserve"> is not a required field that is user supplied.</w:t>
      </w:r>
    </w:p>
    <w:p w14:paraId="01DE24EC" w14:textId="77777777" w:rsidR="001E1CE7" w:rsidRPr="005B17D3" w:rsidRDefault="001E1CE7" w:rsidP="00EF3896">
      <w:pPr>
        <w:pStyle w:val="ScreenField"/>
        <w:rPr>
          <w:rStyle w:val="StyleDrop-downhotspot11ptUnderline"/>
          <w:bCs w:val="0"/>
          <w:iCs w:val="0"/>
          <w:sz w:val="24"/>
          <w:u w:val="none"/>
        </w:rPr>
      </w:pPr>
    </w:p>
    <w:p w14:paraId="3CE04FB5" w14:textId="32A86958" w:rsidR="00BE52CE" w:rsidRPr="005B17D3" w:rsidRDefault="00BE52CE" w:rsidP="00EF3896">
      <w:pPr>
        <w:pStyle w:val="ScreenField"/>
      </w:pPr>
      <w:r w:rsidRPr="005B17D3">
        <w:rPr>
          <w:noProof/>
        </w:rPr>
        <w:drawing>
          <wp:inline distT="0" distB="0" distL="0" distR="0" wp14:anchorId="1D9B4BAB" wp14:editId="69B29BBC">
            <wp:extent cx="119380" cy="119380"/>
            <wp:effectExtent l="19050" t="0" r="0" b="0"/>
            <wp:docPr id="238" name="Picture 238" descr="required fiel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descr="required field symbol"/>
                    <pic:cNvPicPr>
                      <a:picLocks noChangeAspect="1" noChangeArrowheads="1"/>
                    </pic:cNvPicPr>
                  </pic:nvPicPr>
                  <pic:blipFill>
                    <a:blip r:embed="rId33" cstate="print"/>
                    <a:srcRect/>
                    <a:stretch>
                      <a:fillRect/>
                    </a:stretch>
                  </pic:blipFill>
                  <pic:spPr bwMode="auto">
                    <a:xfrm>
                      <a:off x="0" y="0"/>
                      <a:ext cx="119380" cy="119380"/>
                    </a:xfrm>
                    <a:prstGeom prst="rect">
                      <a:avLst/>
                    </a:prstGeom>
                    <a:noFill/>
                    <a:ln w="9525">
                      <a:noFill/>
                      <a:miter lim="800000"/>
                      <a:headEnd/>
                      <a:tailEnd/>
                    </a:ln>
                  </pic:spPr>
                </pic:pic>
              </a:graphicData>
            </a:graphic>
          </wp:inline>
        </w:drawing>
      </w:r>
      <w:r w:rsidRPr="005B17D3">
        <w:rPr>
          <w:rStyle w:val="StyleDrop-downhotspot11ptUnderline"/>
          <w:bCs w:val="0"/>
          <w:iCs w:val="0"/>
          <w:sz w:val="24"/>
          <w:u w:val="none"/>
        </w:rPr>
        <w:t>Purple Heart Status:</w:t>
      </w:r>
    </w:p>
    <w:p w14:paraId="045EA7A7" w14:textId="77777777" w:rsidR="00BE52CE" w:rsidRPr="005B17D3" w:rsidRDefault="00BE52CE" w:rsidP="00EF3896">
      <w:pPr>
        <w:pStyle w:val="ScreenFieldDesc"/>
      </w:pPr>
      <w:r w:rsidRPr="005B17D3">
        <w:rPr>
          <w:i/>
        </w:rPr>
        <w:t>Purple Heart Status</w:t>
      </w:r>
      <w:r w:rsidRPr="005B17D3">
        <w:t xml:space="preserve"> is the status assigned</w:t>
      </w:r>
      <w:r w:rsidRPr="005B17D3">
        <w:fldChar w:fldCharType="begin"/>
      </w:r>
      <w:r w:rsidRPr="005B17D3">
        <w:instrText xml:space="preserve"> XE "</w:instrText>
      </w:r>
      <w:r w:rsidRPr="005B17D3">
        <w:rPr>
          <w:rFonts w:cs="Arial"/>
        </w:rPr>
        <w:instrText>Assigned</w:instrText>
      </w:r>
      <w:r w:rsidRPr="005B17D3">
        <w:instrText xml:space="preserve">" </w:instrText>
      </w:r>
      <w:r w:rsidRPr="005B17D3">
        <w:fldChar w:fldCharType="end"/>
      </w:r>
      <w:r w:rsidRPr="005B17D3">
        <w:t xml:space="preserve"> to the Veteran if the </w:t>
      </w:r>
      <w:r w:rsidRPr="005B17D3">
        <w:rPr>
          <w:i/>
        </w:rPr>
        <w:t>Purple Heart Indicator</w:t>
      </w:r>
      <w:r w:rsidRPr="005B17D3">
        <w:t xml:space="preserve"> is </w:t>
      </w:r>
      <w:r w:rsidRPr="005B17D3">
        <w:rPr>
          <w:b/>
          <w:bCs/>
        </w:rPr>
        <w:t>Yes</w:t>
      </w:r>
      <w:r w:rsidRPr="005B17D3">
        <w:t>. Choices are:</w:t>
      </w:r>
    </w:p>
    <w:p w14:paraId="3E525D6D" w14:textId="77777777" w:rsidR="00BE52CE" w:rsidRPr="005B17D3" w:rsidRDefault="00BE52CE" w:rsidP="00EF3896">
      <w:pPr>
        <w:pStyle w:val="ListBull2"/>
        <w:rPr>
          <w:rStyle w:val="Emphasis"/>
        </w:rPr>
      </w:pPr>
      <w:r w:rsidRPr="005B17D3">
        <w:rPr>
          <w:rStyle w:val="Emphasis"/>
        </w:rPr>
        <w:t>Confirmed</w:t>
      </w:r>
      <w:r w:rsidRPr="005B17D3">
        <w:rPr>
          <w:rStyle w:val="Emphasis"/>
        </w:rPr>
        <w:fldChar w:fldCharType="begin"/>
      </w:r>
      <w:r w:rsidRPr="005B17D3">
        <w:rPr>
          <w:rStyle w:val="Emphasis"/>
        </w:rPr>
        <w:instrText xml:space="preserve"> XE "Confirmed:PH Status" </w:instrText>
      </w:r>
      <w:r w:rsidRPr="005B17D3">
        <w:rPr>
          <w:rStyle w:val="Emphasis"/>
        </w:rPr>
        <w:fldChar w:fldCharType="end"/>
      </w:r>
    </w:p>
    <w:p w14:paraId="78D6FB6E" w14:textId="77777777" w:rsidR="00BE52CE" w:rsidRPr="005B17D3" w:rsidRDefault="00BE52CE" w:rsidP="00EF3896">
      <w:pPr>
        <w:pStyle w:val="ListBull2"/>
        <w:rPr>
          <w:rStyle w:val="Emphasis"/>
        </w:rPr>
      </w:pPr>
      <w:r w:rsidRPr="005B17D3">
        <w:rPr>
          <w:rStyle w:val="Emphasis"/>
        </w:rPr>
        <w:t xml:space="preserve">In Process </w:t>
      </w:r>
    </w:p>
    <w:p w14:paraId="6A78AD2F" w14:textId="77777777" w:rsidR="00BE52CE" w:rsidRPr="005B17D3" w:rsidRDefault="00BE52CE" w:rsidP="00EF3896">
      <w:pPr>
        <w:pStyle w:val="ListBull2"/>
        <w:rPr>
          <w:rStyle w:val="Expandingtext"/>
        </w:rPr>
      </w:pPr>
      <w:r w:rsidRPr="005B17D3">
        <w:rPr>
          <w:rStyle w:val="Emphasis"/>
        </w:rPr>
        <w:t>Initial Ltr Sent</w:t>
      </w:r>
      <w:r w:rsidRPr="005B17D3">
        <w:rPr>
          <w:rStyle w:val="Emphasis"/>
        </w:rPr>
        <w:fldChar w:fldCharType="begin"/>
      </w:r>
      <w:r w:rsidRPr="005B17D3">
        <w:instrText xml:space="preserve"> XE "</w:instrText>
      </w:r>
      <w:r w:rsidRPr="005B17D3">
        <w:rPr>
          <w:rStyle w:val="Emphasis"/>
        </w:rPr>
        <w:instrText>Initial Ltr Sent:</w:instrText>
      </w:r>
      <w:r w:rsidRPr="005B17D3">
        <w:instrText xml:space="preserve">Purple Heart Status" </w:instrText>
      </w:r>
      <w:r w:rsidRPr="005B17D3">
        <w:rPr>
          <w:rStyle w:val="Emphasis"/>
        </w:rPr>
        <w:fldChar w:fldCharType="end"/>
      </w:r>
      <w:r w:rsidRPr="005B17D3">
        <w:rPr>
          <w:rStyle w:val="Expandingtext"/>
        </w:rPr>
        <w:t xml:space="preserve"> </w:t>
      </w:r>
    </w:p>
    <w:p w14:paraId="3298D897" w14:textId="77777777" w:rsidR="00BE52CE" w:rsidRPr="005B17D3" w:rsidRDefault="00BE52CE" w:rsidP="00EF3896">
      <w:pPr>
        <w:pStyle w:val="ListBull2"/>
      </w:pPr>
      <w:r w:rsidRPr="005B17D3">
        <w:rPr>
          <w:rStyle w:val="Emphasis"/>
        </w:rPr>
        <w:t>Pending</w:t>
      </w:r>
    </w:p>
    <w:p w14:paraId="70F886D5" w14:textId="77777777" w:rsidR="001E1CE7" w:rsidRPr="005B17D3" w:rsidRDefault="001E1CE7" w:rsidP="00EF3896">
      <w:pPr>
        <w:pStyle w:val="ScreenField"/>
        <w:rPr>
          <w:rStyle w:val="Emphasis"/>
        </w:rPr>
      </w:pPr>
    </w:p>
    <w:p w14:paraId="2CB9DDA4" w14:textId="423B1DF1" w:rsidR="00BE52CE" w:rsidRPr="005B17D3" w:rsidRDefault="00BE52CE" w:rsidP="00EF3896">
      <w:pPr>
        <w:pStyle w:val="ScreenField"/>
      </w:pPr>
      <w:r w:rsidRPr="005B17D3">
        <w:rPr>
          <w:rStyle w:val="Emphasis"/>
        </w:rPr>
        <w:t>Rejected</w:t>
      </w:r>
      <w:r w:rsidRPr="005B17D3">
        <w:rPr>
          <w:rStyle w:val="Expandingtext"/>
        </w:rPr>
        <w:t xml:space="preserve"> </w:t>
      </w:r>
    </w:p>
    <w:p w14:paraId="7178ACAC" w14:textId="77777777" w:rsidR="00BE52CE" w:rsidRPr="005B17D3" w:rsidRDefault="00BE52CE" w:rsidP="00EF3896">
      <w:pPr>
        <w:pStyle w:val="ScreenField"/>
      </w:pPr>
      <w:r w:rsidRPr="005B17D3">
        <w:t>(</w:t>
      </w:r>
      <w:r w:rsidRPr="005B17D3">
        <w:rPr>
          <w:rStyle w:val="StyleDrop-downhotspot11ptUnderline"/>
          <w:bCs w:val="0"/>
          <w:iCs w:val="0"/>
          <w:sz w:val="24"/>
          <w:u w:val="none"/>
        </w:rPr>
        <w:t>Status Update Date</w:t>
      </w:r>
      <w:r w:rsidRPr="005B17D3">
        <w:rPr>
          <w:rStyle w:val="StyleDrop-downhotspot11ptUnderline"/>
          <w:bCs w:val="0"/>
          <w:iCs w:val="0"/>
          <w:sz w:val="24"/>
          <w:u w:val="none"/>
        </w:rPr>
        <w:fldChar w:fldCharType="begin"/>
      </w:r>
      <w:r w:rsidRPr="005B17D3">
        <w:instrText xml:space="preserve"> XE "</w:instrText>
      </w:r>
      <w:r w:rsidRPr="005B17D3">
        <w:rPr>
          <w:rStyle w:val="Expandingtext"/>
        </w:rPr>
        <w:instrText>Date:</w:instrText>
      </w:r>
      <w:r w:rsidRPr="005B17D3">
        <w:instrText xml:space="preserve">PH Status Update" </w:instrText>
      </w:r>
      <w:r w:rsidRPr="005B17D3">
        <w:rPr>
          <w:rStyle w:val="StyleDrop-downhotspot11ptUnderline"/>
          <w:bCs w:val="0"/>
          <w:iCs w:val="0"/>
          <w:sz w:val="24"/>
          <w:u w:val="none"/>
        </w:rPr>
        <w:fldChar w:fldCharType="end"/>
      </w:r>
      <w:r w:rsidRPr="005B17D3">
        <w:rPr>
          <w:rStyle w:val="StyleDrop-downhotspot11ptUnderline"/>
          <w:bCs w:val="0"/>
          <w:iCs w:val="0"/>
          <w:sz w:val="24"/>
          <w:u w:val="none"/>
        </w:rPr>
        <w:t>:</w:t>
      </w:r>
      <w:r w:rsidRPr="005B17D3">
        <w:t>)</w:t>
      </w:r>
    </w:p>
    <w:p w14:paraId="3D85495B" w14:textId="77777777" w:rsidR="00BE52CE" w:rsidRPr="005B17D3" w:rsidRDefault="00BE52CE" w:rsidP="00EF3896">
      <w:pPr>
        <w:pStyle w:val="ScreenFieldDesc"/>
      </w:pPr>
      <w:r w:rsidRPr="005B17D3">
        <w:t xml:space="preserve">Rejected is the date the </w:t>
      </w:r>
      <w:r w:rsidRPr="005B17D3">
        <w:rPr>
          <w:i/>
        </w:rPr>
        <w:t>PH Status</w:t>
      </w:r>
      <w:r w:rsidRPr="005B17D3">
        <w:t xml:space="preserve"> was last updated (system generated). Defaults to the current date.</w:t>
      </w:r>
    </w:p>
    <w:p w14:paraId="3D5C001A" w14:textId="77777777" w:rsidR="00BE52CE" w:rsidRPr="005B17D3" w:rsidRDefault="00BE52CE" w:rsidP="00EF3896">
      <w:pPr>
        <w:pStyle w:val="ScreenFieldDesc"/>
      </w:pPr>
      <w:r w:rsidRPr="005B17D3">
        <w:t xml:space="preserve">ES automatically sets the PH </w:t>
      </w:r>
      <w:r w:rsidRPr="005B17D3">
        <w:rPr>
          <w:i/>
        </w:rPr>
        <w:t>Status Update Date</w:t>
      </w:r>
      <w:r w:rsidRPr="005B17D3">
        <w:t xml:space="preserve"> anytime the </w:t>
      </w:r>
      <w:r w:rsidRPr="005B17D3">
        <w:rPr>
          <w:i/>
        </w:rPr>
        <w:t>Purple Heart Status</w:t>
      </w:r>
      <w:r w:rsidRPr="005B17D3">
        <w:t xml:space="preserve"> changes.</w:t>
      </w:r>
    </w:p>
    <w:p w14:paraId="4D713A5C" w14:textId="77777777" w:rsidR="001E1CE7" w:rsidRPr="005B17D3" w:rsidRDefault="001E1CE7" w:rsidP="00EF3896">
      <w:pPr>
        <w:pStyle w:val="ScreenField"/>
        <w:rPr>
          <w:rStyle w:val="StyleDrop-downhotspot11ptUnderline"/>
          <w:bCs w:val="0"/>
          <w:iCs w:val="0"/>
          <w:sz w:val="24"/>
          <w:u w:val="none"/>
        </w:rPr>
      </w:pPr>
    </w:p>
    <w:p w14:paraId="0D7CA955" w14:textId="095999E2" w:rsidR="00BE52CE" w:rsidRPr="005B17D3" w:rsidRDefault="00BE52CE" w:rsidP="00EF3896">
      <w:pPr>
        <w:pStyle w:val="ScreenField"/>
        <w:rPr>
          <w:rStyle w:val="StyleDrop-downhotspot11ptUnderline"/>
          <w:bCs w:val="0"/>
          <w:iCs w:val="0"/>
          <w:sz w:val="24"/>
          <w:u w:val="none"/>
        </w:rPr>
      </w:pPr>
      <w:r w:rsidRPr="005B17D3">
        <w:rPr>
          <w:rStyle w:val="StyleDrop-downhotspot11ptUnderline"/>
          <w:bCs w:val="0"/>
          <w:iCs w:val="0"/>
          <w:sz w:val="24"/>
          <w:u w:val="none"/>
        </w:rPr>
        <w:t>Rejected Remarks:</w:t>
      </w:r>
    </w:p>
    <w:p w14:paraId="0278EB17" w14:textId="77777777" w:rsidR="00BE52CE" w:rsidRPr="005B17D3" w:rsidRDefault="00BE52CE" w:rsidP="00EF3896">
      <w:pPr>
        <w:pStyle w:val="ScreenFieldDesc"/>
      </w:pPr>
      <w:r w:rsidRPr="005B17D3">
        <w:rPr>
          <w:i/>
        </w:rPr>
        <w:t>Rejected Remarks</w:t>
      </w:r>
      <w:r w:rsidRPr="005B17D3">
        <w:t xml:space="preserve"> is a remark for why PH was rejected (PH Indicator is </w:t>
      </w:r>
      <w:r w:rsidRPr="005B17D3">
        <w:rPr>
          <w:b/>
          <w:bCs/>
        </w:rPr>
        <w:t>No</w:t>
      </w:r>
      <w:r w:rsidRPr="005B17D3">
        <w:t>).Choices are:</w:t>
      </w:r>
    </w:p>
    <w:p w14:paraId="73DF7039" w14:textId="77777777" w:rsidR="00BE52CE" w:rsidRPr="005B17D3" w:rsidRDefault="00BE52CE" w:rsidP="00EF3896">
      <w:pPr>
        <w:pStyle w:val="ListBull2"/>
      </w:pPr>
      <w:r w:rsidRPr="005B17D3">
        <w:t>Entered in Error</w:t>
      </w:r>
      <w:r w:rsidRPr="005B17D3">
        <w:fldChar w:fldCharType="begin"/>
      </w:r>
      <w:r w:rsidRPr="005B17D3">
        <w:instrText xml:space="preserve"> XE "Error:Entered in" </w:instrText>
      </w:r>
      <w:r w:rsidRPr="005B17D3">
        <w:fldChar w:fldCharType="end"/>
      </w:r>
    </w:p>
    <w:p w14:paraId="5DE1349E" w14:textId="77777777" w:rsidR="00BE52CE" w:rsidRPr="005B17D3" w:rsidRDefault="00BE52CE" w:rsidP="00EF3896">
      <w:pPr>
        <w:pStyle w:val="ListBull2"/>
      </w:pPr>
      <w:r w:rsidRPr="005B17D3">
        <w:t>No Document Received</w:t>
      </w:r>
    </w:p>
    <w:p w14:paraId="23AC702F" w14:textId="77777777" w:rsidR="00BE52CE" w:rsidRPr="005B17D3" w:rsidRDefault="00BE52CE" w:rsidP="00EF3896">
      <w:pPr>
        <w:pStyle w:val="ListBull2"/>
      </w:pPr>
      <w:r w:rsidRPr="005B17D3">
        <w:t>Unacceptable Documentation</w:t>
      </w:r>
    </w:p>
    <w:p w14:paraId="29588C4C" w14:textId="77777777" w:rsidR="00BE52CE" w:rsidRPr="005B17D3" w:rsidRDefault="00BE52CE" w:rsidP="00EF3896">
      <w:pPr>
        <w:pStyle w:val="ListBull2"/>
      </w:pPr>
      <w:r w:rsidRPr="005B17D3">
        <w:t>Undeliverable Mail</w:t>
      </w:r>
    </w:p>
    <w:p w14:paraId="450B158D" w14:textId="77777777" w:rsidR="00BE52CE" w:rsidRPr="005B17D3" w:rsidRDefault="00BE52CE" w:rsidP="00EF3896">
      <w:pPr>
        <w:pStyle w:val="ListBull2"/>
      </w:pPr>
      <w:r w:rsidRPr="005B17D3">
        <w:t>Unsupported Purple Heart</w:t>
      </w:r>
    </w:p>
    <w:p w14:paraId="5546A92C" w14:textId="77777777" w:rsidR="00BE52CE" w:rsidRPr="005B17D3" w:rsidRDefault="00BE52CE" w:rsidP="00EF3896">
      <w:pPr>
        <w:pStyle w:val="ListBull2"/>
      </w:pPr>
      <w:r w:rsidRPr="005B17D3">
        <w:rPr>
          <w:rStyle w:val="Text-onlypopuphotspot"/>
        </w:rPr>
        <w:t>VAMC</w:t>
      </w:r>
    </w:p>
    <w:p w14:paraId="12304E37" w14:textId="77777777" w:rsidR="001E1CE7" w:rsidRPr="005B17D3" w:rsidRDefault="001E1CE7" w:rsidP="00EF3896">
      <w:pPr>
        <w:pStyle w:val="ScreenField"/>
        <w:rPr>
          <w:rStyle w:val="StyleDrop-downhotspot11ptUnderline"/>
          <w:bCs w:val="0"/>
          <w:iCs w:val="0"/>
          <w:sz w:val="24"/>
          <w:u w:val="none"/>
        </w:rPr>
      </w:pPr>
    </w:p>
    <w:p w14:paraId="12D4ECDB" w14:textId="0BD8AB4D" w:rsidR="00BE52CE" w:rsidRPr="005B17D3" w:rsidRDefault="00BE52CE" w:rsidP="00EF3896">
      <w:pPr>
        <w:pStyle w:val="ScreenField"/>
        <w:rPr>
          <w:rStyle w:val="StyleDrop-downhotspot11ptUnderline"/>
          <w:bCs w:val="0"/>
          <w:iCs w:val="0"/>
          <w:sz w:val="24"/>
          <w:u w:val="none"/>
        </w:rPr>
      </w:pPr>
      <w:r w:rsidRPr="005B17D3">
        <w:rPr>
          <w:rStyle w:val="StyleDrop-downhotspot11ptUnderline"/>
          <w:bCs w:val="0"/>
          <w:iCs w:val="0"/>
          <w:sz w:val="24"/>
          <w:u w:val="none"/>
        </w:rPr>
        <w:t>Purple Heart Facility</w:t>
      </w:r>
      <w:r w:rsidRPr="005B17D3">
        <w:rPr>
          <w:rStyle w:val="StyleDrop-downhotspot11ptUnderline"/>
          <w:bCs w:val="0"/>
          <w:iCs w:val="0"/>
          <w:sz w:val="24"/>
          <w:u w:val="none"/>
        </w:rPr>
        <w:fldChar w:fldCharType="begin"/>
      </w:r>
      <w:r w:rsidRPr="005B17D3">
        <w:instrText xml:space="preserve"> XE "Facility:Purple Heart" </w:instrText>
      </w:r>
      <w:r w:rsidRPr="005B17D3">
        <w:rPr>
          <w:rStyle w:val="StyleDrop-downhotspot11ptUnderline"/>
          <w:bCs w:val="0"/>
          <w:iCs w:val="0"/>
          <w:sz w:val="24"/>
          <w:u w:val="none"/>
        </w:rPr>
        <w:fldChar w:fldCharType="end"/>
      </w:r>
      <w:r w:rsidRPr="005B17D3">
        <w:rPr>
          <w:rStyle w:val="StyleDrop-downhotspot11ptUnderline"/>
          <w:bCs w:val="0"/>
          <w:iCs w:val="0"/>
          <w:sz w:val="24"/>
          <w:u w:val="none"/>
        </w:rPr>
        <w:t>:</w:t>
      </w:r>
    </w:p>
    <w:p w14:paraId="0D8F484E" w14:textId="77777777" w:rsidR="00BE52CE" w:rsidRPr="005B17D3" w:rsidRDefault="00BE52CE" w:rsidP="00EF3896">
      <w:pPr>
        <w:pStyle w:val="ScreenFieldDesc"/>
      </w:pPr>
      <w:r w:rsidRPr="005B17D3">
        <w:rPr>
          <w:i/>
        </w:rPr>
        <w:t xml:space="preserve">Purple Heart Facility </w:t>
      </w:r>
      <w:r w:rsidRPr="005B17D3">
        <w:t>(PH) is the PH facility associated with the PH entry. Choose from the dropdown list.</w:t>
      </w:r>
    </w:p>
    <w:p w14:paraId="329872F1" w14:textId="77777777" w:rsidR="001E1CE7" w:rsidRPr="005B17D3" w:rsidRDefault="001E1CE7" w:rsidP="00EF3896">
      <w:pPr>
        <w:pStyle w:val="ScreenField"/>
        <w:rPr>
          <w:rStyle w:val="StyleDrop-downhotspot11ptUnderline"/>
          <w:bCs w:val="0"/>
          <w:iCs w:val="0"/>
          <w:sz w:val="24"/>
          <w:u w:val="none"/>
        </w:rPr>
      </w:pPr>
    </w:p>
    <w:p w14:paraId="4CD59B65" w14:textId="62355205" w:rsidR="00BE52CE" w:rsidRPr="005B17D3" w:rsidRDefault="00BE52CE" w:rsidP="00EF3896">
      <w:pPr>
        <w:pStyle w:val="ScreenField"/>
        <w:rPr>
          <w:rStyle w:val="StyleDrop-downhotspot11ptUnderline"/>
          <w:bCs w:val="0"/>
          <w:iCs w:val="0"/>
          <w:sz w:val="24"/>
          <w:u w:val="none"/>
        </w:rPr>
      </w:pPr>
      <w:r w:rsidRPr="005B17D3">
        <w:rPr>
          <w:rStyle w:val="StyleDrop-downhotspot11ptUnderline"/>
          <w:bCs w:val="0"/>
          <w:iCs w:val="0"/>
          <w:sz w:val="24"/>
          <w:u w:val="none"/>
        </w:rPr>
        <w:t>Assigned</w:t>
      </w:r>
      <w:r w:rsidRPr="005B17D3">
        <w:rPr>
          <w:rStyle w:val="StyleDrop-downhotspot11ptUnderline"/>
          <w:bCs w:val="0"/>
          <w:iCs w:val="0"/>
          <w:sz w:val="24"/>
          <w:u w:val="none"/>
        </w:rPr>
        <w:fldChar w:fldCharType="begin"/>
      </w:r>
      <w:r w:rsidRPr="005B17D3">
        <w:instrText xml:space="preserve"> XE "Assigned:LAS" </w:instrText>
      </w:r>
      <w:r w:rsidRPr="005B17D3">
        <w:rPr>
          <w:rStyle w:val="StyleDrop-downhotspot11ptUnderline"/>
          <w:bCs w:val="0"/>
          <w:iCs w:val="0"/>
          <w:sz w:val="24"/>
          <w:u w:val="none"/>
        </w:rPr>
        <w:fldChar w:fldCharType="end"/>
      </w:r>
      <w:r w:rsidRPr="005B17D3">
        <w:rPr>
          <w:rStyle w:val="StyleDrop-downhotspot11ptUnderline"/>
          <w:bCs w:val="0"/>
          <w:iCs w:val="0"/>
          <w:sz w:val="24"/>
          <w:u w:val="none"/>
        </w:rPr>
        <w:t xml:space="preserve"> LAS:</w:t>
      </w:r>
    </w:p>
    <w:p w14:paraId="39B76156" w14:textId="77777777" w:rsidR="00BE52CE" w:rsidRPr="005B17D3" w:rsidRDefault="00BE52CE" w:rsidP="00EF3896">
      <w:pPr>
        <w:pStyle w:val="ScreenFieldDesc"/>
      </w:pPr>
      <w:r w:rsidRPr="005B17D3">
        <w:rPr>
          <w:i/>
        </w:rPr>
        <w:t>Assigned LAS</w:t>
      </w:r>
      <w:r w:rsidRPr="005B17D3">
        <w:t xml:space="preserve"> is the individual </w:t>
      </w:r>
      <w:r w:rsidRPr="005B17D3">
        <w:rPr>
          <w:rStyle w:val="Text-onlypopuphotspot"/>
          <w:szCs w:val="24"/>
        </w:rPr>
        <w:t>LAS</w:t>
      </w:r>
      <w:r w:rsidRPr="005B17D3">
        <w:rPr>
          <w:rStyle w:val="Text-onlypopuphotspot"/>
          <w:sz w:val="18"/>
          <w:szCs w:val="18"/>
        </w:rPr>
        <w:fldChar w:fldCharType="begin"/>
      </w:r>
      <w:r w:rsidRPr="005B17D3">
        <w:instrText xml:space="preserve"> XE "</w:instrText>
      </w:r>
      <w:r w:rsidRPr="005B17D3">
        <w:rPr>
          <w:rStyle w:val="Text-onlypopuphotspot"/>
          <w:sz w:val="18"/>
          <w:szCs w:val="18"/>
        </w:rPr>
        <w:instrText>LAS:</w:instrText>
      </w:r>
      <w:r w:rsidRPr="005B17D3">
        <w:instrText xml:space="preserve">assigned to verify PH status" </w:instrText>
      </w:r>
      <w:r w:rsidRPr="005B17D3">
        <w:rPr>
          <w:rStyle w:val="Text-onlypopuphotspot"/>
          <w:sz w:val="18"/>
          <w:szCs w:val="18"/>
        </w:rPr>
        <w:fldChar w:fldCharType="end"/>
      </w:r>
      <w:r w:rsidRPr="005B17D3">
        <w:t xml:space="preserve"> assigned to verifying the PH status. Select from the dropdown.</w:t>
      </w:r>
    </w:p>
    <w:p w14:paraId="4B1DEC72" w14:textId="77777777" w:rsidR="00BE52CE" w:rsidRPr="005B17D3" w:rsidRDefault="00BE52CE" w:rsidP="00EF3896">
      <w:pPr>
        <w:pStyle w:val="ReqField"/>
      </w:pPr>
      <w:r w:rsidRPr="005B17D3">
        <w:t>Indicates required field</w:t>
      </w:r>
    </w:p>
    <w:p w14:paraId="5604A0D6" w14:textId="77777777" w:rsidR="00BE52CE" w:rsidRPr="005B17D3" w:rsidRDefault="00BE52CE" w:rsidP="00EF3896">
      <w:pPr>
        <w:pStyle w:val="ScreenName"/>
      </w:pPr>
      <w:r w:rsidRPr="005B17D3">
        <w:t>Purple Heart Documents</w:t>
      </w:r>
    </w:p>
    <w:p w14:paraId="0A9B2044" w14:textId="77777777" w:rsidR="00BE52CE" w:rsidRPr="005B17D3" w:rsidRDefault="00BE52CE" w:rsidP="00EF3896">
      <w:pPr>
        <w:pStyle w:val="ScreenField"/>
      </w:pPr>
      <w:r w:rsidRPr="005B17D3">
        <w:rPr>
          <w:noProof/>
        </w:rPr>
        <w:lastRenderedPageBreak/>
        <w:drawing>
          <wp:inline distT="0" distB="0" distL="0" distR="0" wp14:anchorId="040D797B" wp14:editId="13FA12AB">
            <wp:extent cx="119380" cy="119380"/>
            <wp:effectExtent l="19050" t="0" r="0" b="0"/>
            <wp:docPr id="246" name="Picture 246" descr="required fiel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descr="required field symbol"/>
                    <pic:cNvPicPr>
                      <a:picLocks noChangeAspect="1" noChangeArrowheads="1"/>
                    </pic:cNvPicPr>
                  </pic:nvPicPr>
                  <pic:blipFill>
                    <a:blip r:embed="rId33" cstate="print"/>
                    <a:srcRect/>
                    <a:stretch>
                      <a:fillRect/>
                    </a:stretch>
                  </pic:blipFill>
                  <pic:spPr bwMode="auto">
                    <a:xfrm>
                      <a:off x="0" y="0"/>
                      <a:ext cx="119380" cy="119380"/>
                    </a:xfrm>
                    <a:prstGeom prst="rect">
                      <a:avLst/>
                    </a:prstGeom>
                    <a:noFill/>
                    <a:ln w="9525">
                      <a:noFill/>
                      <a:miter lim="800000"/>
                      <a:headEnd/>
                      <a:tailEnd/>
                    </a:ln>
                  </pic:spPr>
                </pic:pic>
              </a:graphicData>
            </a:graphic>
          </wp:inline>
        </w:drawing>
      </w:r>
      <w:r w:rsidRPr="005B17D3">
        <w:t>Document Type:</w:t>
      </w:r>
    </w:p>
    <w:p w14:paraId="7C31811A" w14:textId="77777777" w:rsidR="00BE52CE" w:rsidRPr="005B17D3" w:rsidRDefault="00BE52CE" w:rsidP="00EF3896">
      <w:pPr>
        <w:pStyle w:val="ScreenFieldDesc"/>
      </w:pPr>
      <w:r w:rsidRPr="005B17D3">
        <w:t xml:space="preserve">PH </w:t>
      </w:r>
      <w:r w:rsidRPr="005B17D3">
        <w:rPr>
          <w:i/>
        </w:rPr>
        <w:t>Document Type</w:t>
      </w:r>
      <w:r w:rsidRPr="005B17D3">
        <w:t xml:space="preserve"> is defined as the type of document sent to the </w:t>
      </w:r>
      <w:r w:rsidRPr="005B17D3">
        <w:rPr>
          <w:rStyle w:val="Text-onlypopuphotspot"/>
        </w:rPr>
        <w:t>HEC</w:t>
      </w:r>
      <w:r w:rsidRPr="005B17D3">
        <w:t xml:space="preserve"> as proof the Veteran was award</w:t>
      </w:r>
      <w:r w:rsidRPr="005B17D3">
        <w:fldChar w:fldCharType="begin"/>
      </w:r>
      <w:r w:rsidRPr="005B17D3">
        <w:instrText xml:space="preserve"> XE "</w:instrText>
      </w:r>
      <w:r w:rsidRPr="005B17D3">
        <w:rPr>
          <w:b/>
        </w:rPr>
        <w:instrText>Award:</w:instrText>
      </w:r>
      <w:r w:rsidRPr="005B17D3">
        <w:instrText xml:space="preserve">PH" </w:instrText>
      </w:r>
      <w:r w:rsidRPr="005B17D3">
        <w:fldChar w:fldCharType="end"/>
      </w:r>
      <w:r w:rsidRPr="005B17D3">
        <w:t>ed the PH. Valid types are:</w:t>
      </w:r>
    </w:p>
    <w:p w14:paraId="1232CFB0" w14:textId="77777777" w:rsidR="00BE52CE" w:rsidRPr="005B17D3" w:rsidRDefault="00BE52CE" w:rsidP="00EF3896">
      <w:pPr>
        <w:pStyle w:val="ListBull2"/>
      </w:pPr>
      <w:r w:rsidRPr="005B17D3">
        <w:t>DD-214</w:t>
      </w:r>
      <w:r w:rsidRPr="005B17D3">
        <w:fldChar w:fldCharType="begin"/>
      </w:r>
      <w:r w:rsidRPr="005B17D3">
        <w:instrText xml:space="preserve"> XE "DD-214" </w:instrText>
      </w:r>
      <w:r w:rsidRPr="005B17D3">
        <w:fldChar w:fldCharType="end"/>
      </w:r>
    </w:p>
    <w:p w14:paraId="4256558D" w14:textId="77777777" w:rsidR="00BE52CE" w:rsidRPr="005B17D3" w:rsidRDefault="00BE52CE" w:rsidP="00EF3896">
      <w:pPr>
        <w:pStyle w:val="ListBull2"/>
      </w:pPr>
      <w:r w:rsidRPr="005B17D3">
        <w:rPr>
          <w:rStyle w:val="Text-onlypopuphotspot"/>
        </w:rPr>
        <w:t>DD-215</w:t>
      </w:r>
      <w:r w:rsidRPr="005B17D3">
        <w:rPr>
          <w:rStyle w:val="Text-onlypopuphotspot"/>
        </w:rPr>
        <w:fldChar w:fldCharType="begin"/>
      </w:r>
      <w:r w:rsidRPr="005B17D3">
        <w:instrText xml:space="preserve"> XE "</w:instrText>
      </w:r>
      <w:r w:rsidRPr="005B17D3">
        <w:rPr>
          <w:bCs/>
        </w:rPr>
        <w:instrText>DD-215</w:instrText>
      </w:r>
      <w:r w:rsidRPr="005B17D3">
        <w:instrText xml:space="preserve">" </w:instrText>
      </w:r>
      <w:r w:rsidRPr="005B17D3">
        <w:rPr>
          <w:rStyle w:val="Text-onlypopuphotspot"/>
        </w:rPr>
        <w:fldChar w:fldCharType="end"/>
      </w:r>
    </w:p>
    <w:p w14:paraId="051CC80F" w14:textId="77777777" w:rsidR="00BE52CE" w:rsidRPr="005B17D3" w:rsidRDefault="00BE52CE" w:rsidP="00EF3896">
      <w:pPr>
        <w:pStyle w:val="ListBull2"/>
      </w:pPr>
      <w:r w:rsidRPr="005B17D3">
        <w:t>Military</w:t>
      </w:r>
      <w:r w:rsidRPr="005B17D3">
        <w:fldChar w:fldCharType="begin"/>
      </w:r>
      <w:r w:rsidRPr="005B17D3">
        <w:instrText xml:space="preserve"> XE "</w:instrText>
      </w:r>
      <w:r w:rsidRPr="005B17D3">
        <w:rPr>
          <w:iCs/>
        </w:rPr>
        <w:instrText>Military:</w:instrText>
      </w:r>
      <w:r w:rsidRPr="005B17D3">
        <w:instrText xml:space="preserve">Orders of Award" </w:instrText>
      </w:r>
      <w:r w:rsidRPr="005B17D3">
        <w:fldChar w:fldCharType="end"/>
      </w:r>
      <w:r w:rsidRPr="005B17D3">
        <w:t xml:space="preserve"> Orders of Award</w:t>
      </w:r>
      <w:r w:rsidRPr="005B17D3">
        <w:fldChar w:fldCharType="begin"/>
      </w:r>
      <w:r w:rsidRPr="005B17D3">
        <w:instrText xml:space="preserve"> XE "Award:Military Orders of" </w:instrText>
      </w:r>
      <w:r w:rsidRPr="005B17D3">
        <w:fldChar w:fldCharType="end"/>
      </w:r>
    </w:p>
    <w:p w14:paraId="3C33A604" w14:textId="77777777" w:rsidR="00BE52CE" w:rsidRPr="005B17D3" w:rsidRDefault="00BE52CE" w:rsidP="00EF3896">
      <w:pPr>
        <w:pStyle w:val="ListBull2"/>
      </w:pPr>
      <w:r w:rsidRPr="005B17D3">
        <w:t>Other Official Service Records</w:t>
      </w:r>
      <w:r w:rsidRPr="005B17D3">
        <w:fldChar w:fldCharType="begin"/>
      </w:r>
      <w:r w:rsidRPr="005B17D3">
        <w:instrText xml:space="preserve"> XE "Records:Add Registry:PH Documents:Other Official Service" </w:instrText>
      </w:r>
      <w:r w:rsidRPr="005B17D3">
        <w:fldChar w:fldCharType="end"/>
      </w:r>
    </w:p>
    <w:p w14:paraId="2474B4A2" w14:textId="77777777" w:rsidR="00BE52CE" w:rsidRPr="005B17D3" w:rsidRDefault="00BE52CE" w:rsidP="00EF3896">
      <w:pPr>
        <w:pStyle w:val="ListBull2"/>
      </w:pPr>
      <w:r w:rsidRPr="005B17D3">
        <w:t>VBA/DoD File</w:t>
      </w:r>
      <w:r w:rsidRPr="005B17D3">
        <w:fldChar w:fldCharType="begin"/>
      </w:r>
      <w:r w:rsidRPr="005B17D3">
        <w:instrText xml:space="preserve"> XE "File:VBA/DoD" </w:instrText>
      </w:r>
      <w:r w:rsidRPr="005B17D3">
        <w:fldChar w:fldCharType="end"/>
      </w:r>
    </w:p>
    <w:p w14:paraId="2C4261C7" w14:textId="77777777" w:rsidR="00BE52CE" w:rsidRPr="005B17D3" w:rsidRDefault="00BE52CE" w:rsidP="00EF3896">
      <w:pPr>
        <w:pStyle w:val="ListBull2"/>
      </w:pPr>
      <w:r w:rsidRPr="005B17D3">
        <w:rPr>
          <w:rStyle w:val="Text-onlypopuphotspot"/>
        </w:rPr>
        <w:t>WD AGO</w:t>
      </w:r>
      <w:r w:rsidRPr="005B17D3">
        <w:t xml:space="preserve"> Forms</w:t>
      </w:r>
      <w:r w:rsidRPr="005B17D3" w:rsidDel="000B49EE">
        <w:t xml:space="preserve"> </w:t>
      </w:r>
    </w:p>
    <w:p w14:paraId="09ADC83E" w14:textId="77777777" w:rsidR="00BE52CE" w:rsidRPr="005B17D3" w:rsidRDefault="00BE52CE" w:rsidP="00EF3896">
      <w:pPr>
        <w:pStyle w:val="RulesandMore"/>
        <w:rPr>
          <w:sz w:val="18"/>
          <w:szCs w:val="18"/>
        </w:rPr>
      </w:pPr>
      <w:r w:rsidRPr="005B17D3">
        <w:t>Rules</w:t>
      </w:r>
      <w:r w:rsidRPr="005B17D3">
        <w:rPr>
          <w:sz w:val="18"/>
          <w:szCs w:val="18"/>
        </w:rPr>
        <w:t>...</w:t>
      </w:r>
    </w:p>
    <w:p w14:paraId="6AE7A7CC" w14:textId="77777777" w:rsidR="00BE52CE" w:rsidRPr="005B17D3" w:rsidRDefault="00BE52CE" w:rsidP="00EF3896">
      <w:pPr>
        <w:pStyle w:val="ListBull2"/>
      </w:pPr>
      <w:r w:rsidRPr="005B17D3">
        <w:t xml:space="preserve">PH </w:t>
      </w:r>
      <w:r w:rsidRPr="005B17D3">
        <w:rPr>
          <w:i/>
          <w:iCs/>
        </w:rPr>
        <w:t>Document Type</w:t>
      </w:r>
      <w:r w:rsidRPr="005B17D3">
        <w:t xml:space="preserve"> is required if the </w:t>
      </w:r>
      <w:r w:rsidRPr="005B17D3">
        <w:rPr>
          <w:i/>
          <w:iCs/>
        </w:rPr>
        <w:t>Document Acceptable</w:t>
      </w:r>
      <w:r w:rsidRPr="005B17D3">
        <w:t xml:space="preserve"> indicator is </w:t>
      </w:r>
      <w:r w:rsidRPr="005B17D3">
        <w:rPr>
          <w:b/>
          <w:bCs/>
        </w:rPr>
        <w:t>Yes</w:t>
      </w:r>
      <w:r w:rsidRPr="005B17D3">
        <w:t>.</w:t>
      </w:r>
    </w:p>
    <w:p w14:paraId="1382357A" w14:textId="77777777" w:rsidR="001E1CE7" w:rsidRPr="005B17D3" w:rsidRDefault="001E1CE7" w:rsidP="00EF3896">
      <w:pPr>
        <w:pStyle w:val="ScreenField"/>
      </w:pPr>
    </w:p>
    <w:p w14:paraId="541D1C91" w14:textId="1D7E5B53" w:rsidR="00BE52CE" w:rsidRPr="005B17D3" w:rsidRDefault="00BE52CE" w:rsidP="00EF3896">
      <w:pPr>
        <w:pStyle w:val="ScreenField"/>
      </w:pPr>
      <w:r w:rsidRPr="005B17D3">
        <w:rPr>
          <w:noProof/>
        </w:rPr>
        <w:drawing>
          <wp:inline distT="0" distB="0" distL="0" distR="0" wp14:anchorId="7BAAD953" wp14:editId="64602FA0">
            <wp:extent cx="119380" cy="119380"/>
            <wp:effectExtent l="19050" t="0" r="0" b="0"/>
            <wp:docPr id="254" name="Picture 254" descr="required fiel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required field symbol"/>
                    <pic:cNvPicPr>
                      <a:picLocks noChangeAspect="1" noChangeArrowheads="1"/>
                    </pic:cNvPicPr>
                  </pic:nvPicPr>
                  <pic:blipFill>
                    <a:blip r:embed="rId33" cstate="print"/>
                    <a:srcRect/>
                    <a:stretch>
                      <a:fillRect/>
                    </a:stretch>
                  </pic:blipFill>
                  <pic:spPr bwMode="auto">
                    <a:xfrm>
                      <a:off x="0" y="0"/>
                      <a:ext cx="119380" cy="119380"/>
                    </a:xfrm>
                    <a:prstGeom prst="rect">
                      <a:avLst/>
                    </a:prstGeom>
                    <a:noFill/>
                    <a:ln w="9525">
                      <a:noFill/>
                      <a:miter lim="800000"/>
                      <a:headEnd/>
                      <a:tailEnd/>
                    </a:ln>
                  </pic:spPr>
                </pic:pic>
              </a:graphicData>
            </a:graphic>
          </wp:inline>
        </w:drawing>
      </w:r>
      <w:r w:rsidRPr="005B17D3">
        <w:t>Data Source:</w:t>
      </w:r>
    </w:p>
    <w:p w14:paraId="7BDDD065" w14:textId="77777777" w:rsidR="00BE52CE" w:rsidRPr="005B17D3" w:rsidRDefault="00BE52CE" w:rsidP="00EF3896">
      <w:pPr>
        <w:pStyle w:val="ScreenFieldDesc"/>
      </w:pPr>
      <w:r w:rsidRPr="005B17D3">
        <w:rPr>
          <w:i/>
        </w:rPr>
        <w:t>Data Source</w:t>
      </w:r>
      <w:r w:rsidRPr="005B17D3">
        <w:t xml:space="preserve"> is the source from which the PH documentation was received and/or reported. Choices include:</w:t>
      </w:r>
    </w:p>
    <w:p w14:paraId="0790BE36" w14:textId="77777777" w:rsidR="00BE52CE" w:rsidRPr="005B17D3" w:rsidRDefault="00BE52CE" w:rsidP="00EF3896">
      <w:pPr>
        <w:pStyle w:val="ListBull2"/>
      </w:pPr>
      <w:r w:rsidRPr="005B17D3">
        <w:rPr>
          <w:rStyle w:val="Text-onlypopuphotspot"/>
        </w:rPr>
        <w:t>DOD</w:t>
      </w:r>
    </w:p>
    <w:p w14:paraId="56DDD97C" w14:textId="77777777" w:rsidR="00BE52CE" w:rsidRPr="005B17D3" w:rsidRDefault="00BE52CE" w:rsidP="00EF3896">
      <w:pPr>
        <w:pStyle w:val="ListBull2"/>
      </w:pPr>
      <w:r w:rsidRPr="005B17D3">
        <w:t>Other</w:t>
      </w:r>
    </w:p>
    <w:p w14:paraId="17ED48E9" w14:textId="77777777" w:rsidR="00BE52CE" w:rsidRPr="005B17D3" w:rsidRDefault="00BE52CE" w:rsidP="00EF3896">
      <w:pPr>
        <w:pStyle w:val="ListBull2"/>
      </w:pPr>
      <w:r w:rsidRPr="005B17D3">
        <w:t xml:space="preserve">Site </w:t>
      </w:r>
    </w:p>
    <w:p w14:paraId="0512C47A" w14:textId="77777777" w:rsidR="00BE52CE" w:rsidRPr="005B17D3" w:rsidRDefault="00BE52CE" w:rsidP="00EF3896">
      <w:pPr>
        <w:pStyle w:val="ListBull2"/>
      </w:pPr>
      <w:r w:rsidRPr="005B17D3">
        <w:rPr>
          <w:rStyle w:val="Text-onlypopuphotspot"/>
        </w:rPr>
        <w:t>VBA</w:t>
      </w:r>
    </w:p>
    <w:p w14:paraId="1001E222" w14:textId="77777777" w:rsidR="001E1CE7" w:rsidRPr="005B17D3" w:rsidRDefault="001E1CE7" w:rsidP="00EF3896">
      <w:pPr>
        <w:pStyle w:val="ScreenField"/>
        <w:rPr>
          <w:u w:val="single"/>
        </w:rPr>
      </w:pPr>
    </w:p>
    <w:p w14:paraId="3C0827C7" w14:textId="054A5740" w:rsidR="00BE52CE" w:rsidRPr="005B17D3" w:rsidRDefault="00BE52CE" w:rsidP="00EF3896">
      <w:pPr>
        <w:pStyle w:val="ScreenField"/>
        <w:rPr>
          <w:u w:val="single"/>
        </w:rPr>
      </w:pPr>
      <w:r w:rsidRPr="005B17D3">
        <w:rPr>
          <w:u w:val="single"/>
        </w:rPr>
        <w:t>Veteran</w:t>
      </w:r>
    </w:p>
    <w:p w14:paraId="287E632A" w14:textId="77777777" w:rsidR="001E1CE7" w:rsidRPr="005B17D3" w:rsidRDefault="001E1CE7" w:rsidP="00EF3896">
      <w:pPr>
        <w:pStyle w:val="ScreenField"/>
      </w:pPr>
    </w:p>
    <w:p w14:paraId="1FEAE49F" w14:textId="334CE873" w:rsidR="00BE52CE" w:rsidRPr="005B17D3" w:rsidRDefault="00BE52CE" w:rsidP="00EF3896">
      <w:pPr>
        <w:pStyle w:val="ScreenField"/>
      </w:pPr>
      <w:r w:rsidRPr="005B17D3">
        <w:t>Document Received Date:</w:t>
      </w:r>
    </w:p>
    <w:p w14:paraId="11516DBF" w14:textId="77777777" w:rsidR="00BE52CE" w:rsidRPr="005B17D3" w:rsidRDefault="00BE52CE" w:rsidP="00EF3896">
      <w:pPr>
        <w:pStyle w:val="ScreenFieldDesc"/>
      </w:pPr>
      <w:r w:rsidRPr="005B17D3">
        <w:t>Enter here the date</w:t>
      </w:r>
      <w:r w:rsidRPr="005B17D3">
        <w:fldChar w:fldCharType="begin"/>
      </w:r>
      <w:r w:rsidRPr="005B17D3">
        <w:instrText xml:space="preserve"> XE "Date:PH Document Received" </w:instrText>
      </w:r>
      <w:r w:rsidRPr="005B17D3">
        <w:fldChar w:fldCharType="end"/>
      </w:r>
      <w:r w:rsidRPr="005B17D3">
        <w:t xml:space="preserve"> the PH documentation was received at the </w:t>
      </w:r>
      <w:r w:rsidRPr="005B17D3">
        <w:rPr>
          <w:rStyle w:val="Text-onlypopuphotspot"/>
        </w:rPr>
        <w:t>HEC</w:t>
      </w:r>
      <w:r w:rsidRPr="005B17D3">
        <w:t xml:space="preserve">. </w:t>
      </w:r>
    </w:p>
    <w:p w14:paraId="7BEC04E3" w14:textId="77777777" w:rsidR="00BE52CE" w:rsidRPr="005B17D3" w:rsidRDefault="00BE52CE" w:rsidP="00EF3896">
      <w:pPr>
        <w:pStyle w:val="RulesandMore"/>
        <w:rPr>
          <w:sz w:val="18"/>
          <w:szCs w:val="18"/>
        </w:rPr>
      </w:pPr>
      <w:r w:rsidRPr="005B17D3">
        <w:t>Rules</w:t>
      </w:r>
      <w:r w:rsidRPr="005B17D3">
        <w:rPr>
          <w:sz w:val="18"/>
          <w:szCs w:val="18"/>
        </w:rPr>
        <w:t>...</w:t>
      </w:r>
    </w:p>
    <w:p w14:paraId="288463C4" w14:textId="77777777" w:rsidR="00BE52CE" w:rsidRPr="005B17D3" w:rsidRDefault="00BE52CE" w:rsidP="00EF3896">
      <w:pPr>
        <w:pStyle w:val="ListBull2"/>
      </w:pPr>
      <w:r w:rsidRPr="005B17D3">
        <w:rPr>
          <w:i/>
          <w:iCs/>
        </w:rPr>
        <w:t>Document Received Date</w:t>
      </w:r>
      <w:r w:rsidRPr="005B17D3">
        <w:t xml:space="preserve"> must be the current date or a date in the past. It cannot be a future date.</w:t>
      </w:r>
    </w:p>
    <w:p w14:paraId="79F40DDF" w14:textId="77777777" w:rsidR="00BE52CE" w:rsidRPr="005B17D3" w:rsidRDefault="00BE52CE" w:rsidP="00EF3896">
      <w:pPr>
        <w:pStyle w:val="ListBull2"/>
      </w:pPr>
      <w:r w:rsidRPr="005B17D3">
        <w:rPr>
          <w:i/>
          <w:iCs/>
        </w:rPr>
        <w:t xml:space="preserve">Document Received Date </w:t>
      </w:r>
      <w:r w:rsidRPr="005B17D3">
        <w:t>must be a precise date.</w:t>
      </w:r>
    </w:p>
    <w:p w14:paraId="22C522A5" w14:textId="77777777" w:rsidR="00BE52CE" w:rsidRPr="005B17D3" w:rsidRDefault="00BE52CE" w:rsidP="00EF3896">
      <w:pPr>
        <w:pStyle w:val="ListBull2"/>
      </w:pPr>
      <w:r w:rsidRPr="005B17D3">
        <w:t>Format: (mm/dd/yyyy)</w:t>
      </w:r>
    </w:p>
    <w:p w14:paraId="3B664FD7" w14:textId="77777777" w:rsidR="001E1CE7" w:rsidRPr="005B17D3" w:rsidRDefault="001E1CE7" w:rsidP="00EF3896">
      <w:pPr>
        <w:pStyle w:val="ScreenField"/>
      </w:pPr>
    </w:p>
    <w:p w14:paraId="7FCEC684" w14:textId="13AEFE81" w:rsidR="00BE52CE" w:rsidRPr="005B17D3" w:rsidRDefault="00BE52CE" w:rsidP="00EF3896">
      <w:pPr>
        <w:pStyle w:val="ScreenField"/>
      </w:pPr>
      <w:r w:rsidRPr="005B17D3">
        <w:t>(Document Log In Date:</w:t>
      </w:r>
      <w:r w:rsidRPr="005B17D3">
        <w:fldChar w:fldCharType="begin"/>
      </w:r>
      <w:r w:rsidRPr="005B17D3">
        <w:instrText xml:space="preserve"> XE "Date:Document Log In" </w:instrText>
      </w:r>
      <w:r w:rsidRPr="005B17D3">
        <w:fldChar w:fldCharType="end"/>
      </w:r>
      <w:r w:rsidRPr="005B17D3">
        <w:t>)</w:t>
      </w:r>
    </w:p>
    <w:p w14:paraId="3AA2A718" w14:textId="77777777" w:rsidR="00BE52CE" w:rsidRPr="005B17D3" w:rsidRDefault="00BE52CE" w:rsidP="00EF3896">
      <w:pPr>
        <w:pStyle w:val="ScreenFieldDesc"/>
      </w:pPr>
      <w:r w:rsidRPr="005B17D3">
        <w:rPr>
          <w:i/>
        </w:rPr>
        <w:lastRenderedPageBreak/>
        <w:t>Document Log In Date</w:t>
      </w:r>
      <w:r w:rsidRPr="005B17D3">
        <w:t xml:space="preserve"> displays the date that users enter for the initial processing of PH data for a Veteran record. Users also enter the date the </w:t>
      </w:r>
      <w:r w:rsidRPr="005B17D3">
        <w:rPr>
          <w:i/>
        </w:rPr>
        <w:t>Document Log In Date</w:t>
      </w:r>
      <w:r w:rsidRPr="005B17D3">
        <w:t xml:space="preserve"> was received and assign</w:t>
      </w:r>
      <w:r w:rsidRPr="005B17D3">
        <w:fldChar w:fldCharType="begin"/>
      </w:r>
      <w:r w:rsidRPr="005B17D3">
        <w:instrText xml:space="preserve"> XE "</w:instrText>
      </w:r>
      <w:r w:rsidRPr="005B17D3">
        <w:rPr>
          <w:rFonts w:cs="Arial"/>
        </w:rPr>
        <w:instrText>Assigned</w:instrText>
      </w:r>
      <w:r w:rsidRPr="005B17D3">
        <w:instrText xml:space="preserve">" </w:instrText>
      </w:r>
      <w:r w:rsidRPr="005B17D3">
        <w:fldChar w:fldCharType="end"/>
      </w:r>
      <w:r w:rsidRPr="005B17D3">
        <w:t xml:space="preserve"> a contact representative to the PH case</w:t>
      </w:r>
      <w:r w:rsidRPr="005B17D3">
        <w:fldChar w:fldCharType="begin"/>
      </w:r>
      <w:r w:rsidRPr="005B17D3">
        <w:instrText xml:space="preserve"> XE "</w:instrText>
      </w:r>
      <w:r w:rsidRPr="005B17D3">
        <w:rPr>
          <w:b/>
          <w:bCs/>
        </w:rPr>
        <w:instrText>Case:</w:instrText>
      </w:r>
      <w:r w:rsidRPr="005B17D3">
        <w:instrText xml:space="preserve">PH" </w:instrText>
      </w:r>
      <w:r w:rsidRPr="005B17D3">
        <w:fldChar w:fldCharType="end"/>
      </w:r>
      <w:r w:rsidRPr="005B17D3">
        <w:t>.</w:t>
      </w:r>
    </w:p>
    <w:p w14:paraId="0CF1285A" w14:textId="77777777" w:rsidR="00BE52CE" w:rsidRPr="005B17D3" w:rsidRDefault="00BE52CE" w:rsidP="00EF3896">
      <w:pPr>
        <w:pStyle w:val="ScreenFieldDesc"/>
      </w:pPr>
      <w:r w:rsidRPr="005B17D3">
        <w:t xml:space="preserve">ES automatically captures the </w:t>
      </w:r>
      <w:r w:rsidRPr="005B17D3">
        <w:rPr>
          <w:i/>
        </w:rPr>
        <w:t>Document Log In Date</w:t>
      </w:r>
      <w:r w:rsidRPr="005B17D3">
        <w:t xml:space="preserve"> when the </w:t>
      </w:r>
      <w:r w:rsidRPr="005B17D3">
        <w:rPr>
          <w:i/>
        </w:rPr>
        <w:t>Document Received Date</w:t>
      </w:r>
      <w:r w:rsidRPr="005B17D3">
        <w:t xml:space="preserve"> and </w:t>
      </w:r>
      <w:r w:rsidRPr="005B17D3">
        <w:rPr>
          <w:i/>
        </w:rPr>
        <w:t>Assigned</w:t>
      </w:r>
      <w:r w:rsidRPr="005B17D3">
        <w:rPr>
          <w:i/>
        </w:rPr>
        <w:fldChar w:fldCharType="begin"/>
      </w:r>
      <w:r w:rsidRPr="005B17D3">
        <w:instrText xml:space="preserve"> XE "</w:instrText>
      </w:r>
      <w:r w:rsidRPr="005B17D3">
        <w:rPr>
          <w:rFonts w:cs="Arial"/>
        </w:rPr>
        <w:instrText>Assigned:</w:instrText>
      </w:r>
      <w:r w:rsidRPr="005B17D3">
        <w:instrText xml:space="preserve">LAS" </w:instrText>
      </w:r>
      <w:r w:rsidRPr="005B17D3">
        <w:rPr>
          <w:i/>
        </w:rPr>
        <w:fldChar w:fldCharType="end"/>
      </w:r>
      <w:r w:rsidRPr="005B17D3">
        <w:rPr>
          <w:i/>
        </w:rPr>
        <w:t xml:space="preserve"> LAS</w:t>
      </w:r>
      <w:r w:rsidRPr="005B17D3">
        <w:rPr>
          <w:i/>
        </w:rPr>
        <w:fldChar w:fldCharType="begin"/>
      </w:r>
      <w:r w:rsidRPr="005B17D3">
        <w:instrText xml:space="preserve"> XE "LAS:assigned PH documentation" </w:instrText>
      </w:r>
      <w:r w:rsidRPr="005B17D3">
        <w:rPr>
          <w:i/>
        </w:rPr>
        <w:fldChar w:fldCharType="end"/>
      </w:r>
      <w:r w:rsidRPr="005B17D3">
        <w:t xml:space="preserve"> are entered and committed.</w:t>
      </w:r>
    </w:p>
    <w:p w14:paraId="1AA5B600" w14:textId="77777777" w:rsidR="00BE52CE" w:rsidRPr="005B17D3" w:rsidRDefault="00BE52CE" w:rsidP="00EF3896">
      <w:pPr>
        <w:pStyle w:val="ScreenFieldDesc"/>
      </w:pPr>
      <w:r w:rsidRPr="005B17D3">
        <w:rPr>
          <w:i/>
        </w:rPr>
        <w:t>Document Log In Date</w:t>
      </w:r>
      <w:r w:rsidRPr="005B17D3">
        <w:t xml:space="preserve"> defaults to the current date.</w:t>
      </w:r>
    </w:p>
    <w:p w14:paraId="44678FFF" w14:textId="77777777" w:rsidR="001E1CE7" w:rsidRPr="005B17D3" w:rsidRDefault="001E1CE7" w:rsidP="00EF3896">
      <w:pPr>
        <w:pStyle w:val="ScreenField"/>
      </w:pPr>
    </w:p>
    <w:p w14:paraId="6243E568" w14:textId="5F11AEB0" w:rsidR="00BE52CE" w:rsidRPr="005B17D3" w:rsidRDefault="00BE52CE" w:rsidP="00EF3896">
      <w:pPr>
        <w:pStyle w:val="ScreenField"/>
      </w:pPr>
      <w:r w:rsidRPr="005B17D3">
        <w:t>(Document Logged In By:)</w:t>
      </w:r>
    </w:p>
    <w:p w14:paraId="61C4A497" w14:textId="77777777" w:rsidR="00BE52CE" w:rsidRPr="005B17D3" w:rsidRDefault="00BE52CE" w:rsidP="00EF3896">
      <w:pPr>
        <w:pStyle w:val="ScreenFieldDesc"/>
      </w:pPr>
      <w:r w:rsidRPr="005B17D3">
        <w:rPr>
          <w:i/>
        </w:rPr>
        <w:t>Document Logged In By</w:t>
      </w:r>
      <w:r w:rsidRPr="005B17D3">
        <w:t xml:space="preserve"> displays the name of the user who logged the PH documentation</w:t>
      </w:r>
      <w:r w:rsidRPr="005B17D3">
        <w:rPr>
          <w:i/>
        </w:rPr>
        <w:t>,</w:t>
      </w:r>
      <w:r w:rsidRPr="005B17D3">
        <w:t xml:space="preserve"> the name of the user who entered the date</w:t>
      </w:r>
      <w:r w:rsidRPr="005B17D3">
        <w:fldChar w:fldCharType="begin"/>
      </w:r>
      <w:r w:rsidRPr="005B17D3">
        <w:instrText xml:space="preserve"> XE "Date:Document Log In By" </w:instrText>
      </w:r>
      <w:r w:rsidRPr="005B17D3">
        <w:fldChar w:fldCharType="end"/>
      </w:r>
      <w:r w:rsidRPr="005B17D3">
        <w:t xml:space="preserve"> the PH document was received, as well as the name of the user who assigned</w:t>
      </w:r>
      <w:r w:rsidRPr="005B17D3">
        <w:fldChar w:fldCharType="begin"/>
      </w:r>
      <w:r w:rsidRPr="005B17D3">
        <w:instrText xml:space="preserve"> XE "</w:instrText>
      </w:r>
      <w:r w:rsidRPr="005B17D3">
        <w:rPr>
          <w:rFonts w:cs="Arial"/>
        </w:rPr>
        <w:instrText>Assigned</w:instrText>
      </w:r>
      <w:r w:rsidRPr="005B17D3">
        <w:instrText xml:space="preserve">" </w:instrText>
      </w:r>
      <w:r w:rsidRPr="005B17D3">
        <w:fldChar w:fldCharType="end"/>
      </w:r>
      <w:r w:rsidRPr="005B17D3">
        <w:t xml:space="preserve"> the case to a contact representative.</w:t>
      </w:r>
    </w:p>
    <w:p w14:paraId="6B50181A" w14:textId="77777777" w:rsidR="001E1CE7" w:rsidRPr="005B17D3" w:rsidRDefault="001E1CE7" w:rsidP="00EF3896">
      <w:pPr>
        <w:pStyle w:val="ScreenField"/>
      </w:pPr>
    </w:p>
    <w:p w14:paraId="4FEB1E94" w14:textId="540BFF5B" w:rsidR="00BE52CE" w:rsidRPr="005B17D3" w:rsidRDefault="00BE52CE" w:rsidP="00EF3896">
      <w:pPr>
        <w:pStyle w:val="ScreenField"/>
      </w:pPr>
      <w:r w:rsidRPr="005B17D3">
        <w:rPr>
          <w:noProof/>
        </w:rPr>
        <w:drawing>
          <wp:inline distT="0" distB="0" distL="0" distR="0" wp14:anchorId="590FEB4F" wp14:editId="52C31BE7">
            <wp:extent cx="119380" cy="119380"/>
            <wp:effectExtent l="19050" t="0" r="0" b="0"/>
            <wp:docPr id="263" name="Picture 263" descr="required fiel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descr="required field symbol"/>
                    <pic:cNvPicPr>
                      <a:picLocks noChangeAspect="1" noChangeArrowheads="1"/>
                    </pic:cNvPicPr>
                  </pic:nvPicPr>
                  <pic:blipFill>
                    <a:blip r:embed="rId33" cstate="print"/>
                    <a:srcRect/>
                    <a:stretch>
                      <a:fillRect/>
                    </a:stretch>
                  </pic:blipFill>
                  <pic:spPr bwMode="auto">
                    <a:xfrm>
                      <a:off x="0" y="0"/>
                      <a:ext cx="119380" cy="119380"/>
                    </a:xfrm>
                    <a:prstGeom prst="rect">
                      <a:avLst/>
                    </a:prstGeom>
                    <a:noFill/>
                    <a:ln w="9525">
                      <a:noFill/>
                      <a:miter lim="800000"/>
                      <a:headEnd/>
                      <a:tailEnd/>
                    </a:ln>
                  </pic:spPr>
                </pic:pic>
              </a:graphicData>
            </a:graphic>
          </wp:inline>
        </w:drawing>
      </w:r>
      <w:r w:rsidRPr="005B17D3">
        <w:t>Document Acceptable:</w:t>
      </w:r>
    </w:p>
    <w:p w14:paraId="0A00F8EC" w14:textId="77777777" w:rsidR="00BE52CE" w:rsidRPr="005B17D3" w:rsidRDefault="00BE52CE" w:rsidP="00EF3896">
      <w:pPr>
        <w:pStyle w:val="ScreenFieldDesc"/>
      </w:pPr>
      <w:r w:rsidRPr="005B17D3">
        <w:rPr>
          <w:i/>
        </w:rPr>
        <w:t>Document Acceptable</w:t>
      </w:r>
      <w:r w:rsidRPr="005B17D3">
        <w:t xml:space="preserve"> is the value of </w:t>
      </w:r>
      <w:r w:rsidRPr="005B17D3">
        <w:rPr>
          <w:b/>
          <w:bCs/>
        </w:rPr>
        <w:t>Yes</w:t>
      </w:r>
      <w:r w:rsidRPr="005B17D3">
        <w:t xml:space="preserve"> or </w:t>
      </w:r>
      <w:r w:rsidRPr="005B17D3">
        <w:rPr>
          <w:b/>
          <w:bCs/>
        </w:rPr>
        <w:t>No</w:t>
      </w:r>
      <w:r w:rsidRPr="005B17D3">
        <w:t xml:space="preserve"> if the document received from a site or the Veteran has met the criteria</w:t>
      </w:r>
      <w:r w:rsidRPr="005B17D3">
        <w:fldChar w:fldCharType="begin"/>
      </w:r>
      <w:r w:rsidRPr="005B17D3">
        <w:instrText xml:space="preserve"> XE "Criteria" </w:instrText>
      </w:r>
      <w:r w:rsidRPr="005B17D3">
        <w:fldChar w:fldCharType="end"/>
      </w:r>
      <w:r w:rsidRPr="005B17D3">
        <w:t xml:space="preserve"> defined in the VHA Directive.</w:t>
      </w:r>
    </w:p>
    <w:p w14:paraId="3D4961FB" w14:textId="77777777" w:rsidR="001E1CE7" w:rsidRPr="005B17D3" w:rsidRDefault="001E1CE7" w:rsidP="00EF3896">
      <w:pPr>
        <w:pStyle w:val="ScreenField"/>
      </w:pPr>
    </w:p>
    <w:p w14:paraId="625A3173" w14:textId="7AB999AC" w:rsidR="00BE52CE" w:rsidRPr="005B17D3" w:rsidRDefault="00BE52CE" w:rsidP="00EF3896">
      <w:pPr>
        <w:pStyle w:val="ScreenField"/>
      </w:pPr>
      <w:r w:rsidRPr="005B17D3">
        <w:t>Unacceptable Remark:</w:t>
      </w:r>
    </w:p>
    <w:p w14:paraId="39280010" w14:textId="77777777" w:rsidR="00BE52CE" w:rsidRPr="005B17D3" w:rsidRDefault="00BE52CE" w:rsidP="00EF3896">
      <w:pPr>
        <w:pStyle w:val="ScreenFieldDesc"/>
      </w:pPr>
      <w:r w:rsidRPr="005B17D3">
        <w:rPr>
          <w:i/>
        </w:rPr>
        <w:t>Unacceptable Remark</w:t>
      </w:r>
      <w:r w:rsidRPr="005B17D3">
        <w:t xml:space="preserve"> is a free text field allowing users to comment on why a document was unacceptable.</w:t>
      </w:r>
    </w:p>
    <w:p w14:paraId="4E97463F" w14:textId="77777777" w:rsidR="00BE52CE" w:rsidRPr="005B17D3" w:rsidRDefault="00BE52CE" w:rsidP="00EF3896">
      <w:pPr>
        <w:pStyle w:val="ScreenFieldDesc"/>
      </w:pPr>
      <w:r w:rsidRPr="005B17D3">
        <w:t xml:space="preserve">Users may enter </w:t>
      </w:r>
      <w:r w:rsidRPr="005B17D3">
        <w:rPr>
          <w:i/>
        </w:rPr>
        <w:t>Unacceptable Remarks</w:t>
      </w:r>
      <w:r w:rsidRPr="005B17D3">
        <w:t xml:space="preserve"> each time a new</w:t>
      </w:r>
      <w:r w:rsidRPr="005B17D3">
        <w:fldChar w:fldCharType="begin"/>
      </w:r>
      <w:r w:rsidRPr="005B17D3">
        <w:instrText xml:space="preserve"> XE "New:document" </w:instrText>
      </w:r>
      <w:r w:rsidRPr="005B17D3">
        <w:fldChar w:fldCharType="end"/>
      </w:r>
      <w:r w:rsidRPr="005B17D3">
        <w:t xml:space="preserve"> document is received by the HEC and the </w:t>
      </w:r>
      <w:r w:rsidRPr="005B17D3">
        <w:rPr>
          <w:i/>
        </w:rPr>
        <w:t>Document Received Date</w:t>
      </w:r>
      <w:r w:rsidRPr="005B17D3">
        <w:rPr>
          <w:i/>
        </w:rPr>
        <w:fldChar w:fldCharType="begin"/>
      </w:r>
      <w:r w:rsidRPr="005B17D3">
        <w:instrText xml:space="preserve"> XE "Date:PH Document Received" </w:instrText>
      </w:r>
      <w:r w:rsidRPr="005B17D3">
        <w:rPr>
          <w:i/>
        </w:rPr>
        <w:fldChar w:fldCharType="end"/>
      </w:r>
      <w:r w:rsidRPr="005B17D3">
        <w:rPr>
          <w:i/>
        </w:rPr>
        <w:t xml:space="preserve"> </w:t>
      </w:r>
      <w:r w:rsidRPr="005B17D3">
        <w:t>is captured.</w:t>
      </w:r>
    </w:p>
    <w:p w14:paraId="248C18C0" w14:textId="77777777" w:rsidR="001E1CE7" w:rsidRPr="005B17D3" w:rsidRDefault="001E1CE7" w:rsidP="00EF3896">
      <w:pPr>
        <w:pStyle w:val="ScreenField"/>
      </w:pPr>
    </w:p>
    <w:p w14:paraId="1C6EAFF6" w14:textId="4340B5D2" w:rsidR="00BE52CE" w:rsidRPr="005B17D3" w:rsidRDefault="00BE52CE" w:rsidP="00EF3896">
      <w:pPr>
        <w:pStyle w:val="ScreenField"/>
      </w:pPr>
      <w:r w:rsidRPr="005B17D3">
        <w:t xml:space="preserve"> (Updated By:)</w:t>
      </w:r>
    </w:p>
    <w:p w14:paraId="5D61385F" w14:textId="77777777" w:rsidR="00BE52CE" w:rsidRPr="005B17D3" w:rsidRDefault="00BE52CE" w:rsidP="00EF3896">
      <w:pPr>
        <w:pStyle w:val="ScreenFieldDesc"/>
      </w:pPr>
      <w:r w:rsidRPr="005B17D3">
        <w:rPr>
          <w:i/>
        </w:rPr>
        <w:t>Updated By</w:t>
      </w:r>
      <w:r w:rsidRPr="005B17D3">
        <w:t xml:space="preserve"> displays the user who last updated the PH record. </w:t>
      </w:r>
      <w:r w:rsidRPr="005B17D3">
        <w:rPr>
          <w:i/>
        </w:rPr>
        <w:t>Updated By</w:t>
      </w:r>
      <w:r w:rsidRPr="005B17D3">
        <w:t xml:space="preserve"> is ES generated.  </w:t>
      </w:r>
    </w:p>
    <w:p w14:paraId="2B2EF496" w14:textId="77777777" w:rsidR="001E1CE7" w:rsidRPr="005B17D3" w:rsidRDefault="001E1CE7" w:rsidP="00EF3896">
      <w:pPr>
        <w:pStyle w:val="ScreenField"/>
      </w:pPr>
    </w:p>
    <w:p w14:paraId="75BC83B4" w14:textId="2D9E40F6" w:rsidR="00BE52CE" w:rsidRPr="005B17D3" w:rsidRDefault="00BE52CE" w:rsidP="00EF3896">
      <w:pPr>
        <w:pStyle w:val="ScreenField"/>
      </w:pPr>
      <w:r w:rsidRPr="005B17D3">
        <w:t>(Update Date/Time:)</w:t>
      </w:r>
    </w:p>
    <w:p w14:paraId="5C157F82" w14:textId="77777777" w:rsidR="00BE52CE" w:rsidRPr="005B17D3" w:rsidRDefault="00BE52CE" w:rsidP="00EF3896">
      <w:pPr>
        <w:pStyle w:val="ScreenFieldDesc"/>
      </w:pPr>
      <w:r w:rsidRPr="005B17D3">
        <w:t xml:space="preserve"> </w:t>
      </w:r>
      <w:r w:rsidRPr="005B17D3">
        <w:rPr>
          <w:i/>
        </w:rPr>
        <w:t>Update Date/Time</w:t>
      </w:r>
      <w:r w:rsidRPr="005B17D3">
        <w:t xml:space="preserve"> displays the date</w:t>
      </w:r>
      <w:r w:rsidRPr="005B17D3">
        <w:fldChar w:fldCharType="begin"/>
      </w:r>
      <w:r w:rsidRPr="005B17D3">
        <w:instrText xml:space="preserve"> XE "Date:PH Record Last Updated" </w:instrText>
      </w:r>
      <w:r w:rsidRPr="005B17D3">
        <w:fldChar w:fldCharType="end"/>
      </w:r>
      <w:r w:rsidRPr="005B17D3">
        <w:t xml:space="preserve"> and time the PH record was last updated. </w:t>
      </w:r>
      <w:r w:rsidRPr="005B17D3">
        <w:rPr>
          <w:i/>
        </w:rPr>
        <w:t xml:space="preserve">Update Date/Time </w:t>
      </w:r>
      <w:r w:rsidRPr="005B17D3">
        <w:t xml:space="preserve">is ES generated. </w:t>
      </w:r>
    </w:p>
    <w:p w14:paraId="3FC98674" w14:textId="77777777" w:rsidR="00BE52CE" w:rsidRPr="005B17D3" w:rsidRDefault="00BE52CE" w:rsidP="00EF3896">
      <w:pPr>
        <w:pStyle w:val="ScreenFieldDesc"/>
      </w:pPr>
      <w:r w:rsidRPr="005B17D3">
        <w:t xml:space="preserve">ES automatically sets the </w:t>
      </w:r>
      <w:r w:rsidRPr="005B17D3">
        <w:rPr>
          <w:i/>
        </w:rPr>
        <w:t>Update Date/Time</w:t>
      </w:r>
      <w:r w:rsidRPr="005B17D3">
        <w:t xml:space="preserve"> any time the PH information is updated.</w:t>
      </w:r>
    </w:p>
    <w:p w14:paraId="3137DD05" w14:textId="3EE289D5" w:rsidR="00BE52CE" w:rsidRPr="005B17D3" w:rsidRDefault="00BE52CE" w:rsidP="00EF3896">
      <w:pPr>
        <w:pStyle w:val="ReqField"/>
      </w:pPr>
      <w:bookmarkStart w:id="273" w:name="_Toc289864701"/>
      <w:bookmarkStart w:id="274" w:name="_Toc394920692"/>
      <w:bookmarkStart w:id="275" w:name="_Toc406571029"/>
      <w:bookmarkStart w:id="276" w:name="_Toc478746467"/>
      <w:bookmarkStart w:id="277" w:name="_Toc482888397"/>
      <w:r w:rsidRPr="005B17D3">
        <w:t>Indicates required field</w:t>
      </w:r>
    </w:p>
    <w:p w14:paraId="13CE8CEB" w14:textId="77777777" w:rsidR="001E1CE7" w:rsidRPr="005B17D3" w:rsidRDefault="001E1CE7" w:rsidP="001E1CE7">
      <w:pPr>
        <w:pStyle w:val="ReqField"/>
        <w:numPr>
          <w:ilvl w:val="0"/>
          <w:numId w:val="0"/>
        </w:numPr>
      </w:pPr>
    </w:p>
    <w:p w14:paraId="4726CA3B" w14:textId="0D7619E7" w:rsidR="00BE52CE" w:rsidRPr="005B17D3" w:rsidRDefault="00BE52CE" w:rsidP="00EF3896">
      <w:pPr>
        <w:pStyle w:val="Heading4"/>
      </w:pPr>
      <w:bookmarkStart w:id="278" w:name="_Toc31622124"/>
      <w:r w:rsidRPr="005B17D3">
        <w:t>Add POW Registry</w:t>
      </w:r>
      <w:r w:rsidRPr="005B17D3">
        <w:fldChar w:fldCharType="begin"/>
      </w:r>
      <w:r w:rsidRPr="005B17D3">
        <w:instrText xml:space="preserve"> XE "Registry:Add POW Entry" </w:instrText>
      </w:r>
      <w:r w:rsidRPr="005B17D3">
        <w:fldChar w:fldCharType="end"/>
      </w:r>
      <w:r w:rsidRPr="005B17D3">
        <w:t xml:space="preserve"> Entry</w:t>
      </w:r>
      <w:bookmarkEnd w:id="273"/>
      <w:bookmarkEnd w:id="274"/>
      <w:bookmarkEnd w:id="275"/>
      <w:bookmarkEnd w:id="276"/>
      <w:bookmarkEnd w:id="277"/>
      <w:bookmarkEnd w:id="278"/>
    </w:p>
    <w:p w14:paraId="362902DD" w14:textId="77777777" w:rsidR="00BE52CE" w:rsidRPr="005B17D3" w:rsidRDefault="00BE52CE" w:rsidP="00EF3896">
      <w:pPr>
        <w:pStyle w:val="BodyTextBullet2"/>
      </w:pPr>
      <w:r w:rsidRPr="005B17D3">
        <w:lastRenderedPageBreak/>
        <w:t>The Add POW Registry Entry screen allows users</w:t>
      </w:r>
      <w:r w:rsidRPr="005B17D3">
        <w:fldChar w:fldCharType="begin"/>
      </w:r>
      <w:r w:rsidRPr="005B17D3">
        <w:instrText xml:space="preserve"> XE "User:POW Registry:Add entry" </w:instrText>
      </w:r>
      <w:r w:rsidRPr="005B17D3">
        <w:fldChar w:fldCharType="end"/>
      </w:r>
      <w:r w:rsidRPr="005B17D3">
        <w:t xml:space="preserve"> to Add a POW Registry Entry for a Veteran who is not already in ES</w:t>
      </w:r>
      <w:r w:rsidRPr="005B17D3">
        <w:rPr>
          <w:u w:val="single"/>
        </w:rPr>
        <w:fldChar w:fldCharType="begin"/>
      </w:r>
      <w:r w:rsidRPr="005B17D3">
        <w:instrText xml:space="preserve"> XE "Add</w:instrText>
      </w:r>
      <w:r w:rsidRPr="005B17D3">
        <w:rPr>
          <w:u w:val="single"/>
        </w:rPr>
        <w:instrText>:</w:instrText>
      </w:r>
      <w:r w:rsidRPr="005B17D3">
        <w:instrText xml:space="preserve">PURPLE HEART REGISTRY ENTRY" </w:instrText>
      </w:r>
      <w:r w:rsidRPr="005B17D3">
        <w:rPr>
          <w:u w:val="single"/>
        </w:rPr>
        <w:fldChar w:fldCharType="end"/>
      </w:r>
      <w:r w:rsidRPr="005B17D3">
        <w:t xml:space="preserve">. For Veterans who are already in ES, users should perform a </w:t>
      </w:r>
      <w:r w:rsidRPr="005B17D3">
        <w:rPr>
          <w:i/>
        </w:rPr>
        <w:t>Veteran Search</w:t>
      </w:r>
      <w:r w:rsidRPr="005B17D3">
        <w:t xml:space="preserve"> and update the data on the appropriate </w:t>
      </w:r>
      <w:r w:rsidRPr="005B17D3">
        <w:rPr>
          <w:i/>
        </w:rPr>
        <w:t>Eligibility</w:t>
      </w:r>
      <w:r w:rsidRPr="005B17D3">
        <w:t xml:space="preserve"> or </w:t>
      </w:r>
      <w:r w:rsidRPr="005B17D3">
        <w:rPr>
          <w:i/>
        </w:rPr>
        <w:t>Military Service</w:t>
      </w:r>
      <w:r w:rsidRPr="005B17D3">
        <w:t xml:space="preserve"> screen.</w:t>
      </w:r>
    </w:p>
    <w:p w14:paraId="5E5FB26C" w14:textId="77777777" w:rsidR="00BE52CE" w:rsidRPr="005B17D3" w:rsidRDefault="00BE52CE" w:rsidP="00EF3896">
      <w:pPr>
        <w:pStyle w:val="BodyTextBullet2"/>
      </w:pPr>
      <w:r w:rsidRPr="005B17D3">
        <w:t xml:space="preserve">Users may add more than one </w:t>
      </w:r>
      <w:r w:rsidRPr="005B17D3">
        <w:rPr>
          <w:i/>
          <w:iCs/>
        </w:rPr>
        <w:t>Military</w:t>
      </w:r>
      <w:r w:rsidRPr="005B17D3">
        <w:rPr>
          <w:i/>
          <w:iCs/>
        </w:rPr>
        <w:fldChar w:fldCharType="begin"/>
      </w:r>
      <w:r w:rsidRPr="005B17D3">
        <w:instrText xml:space="preserve"> XE "</w:instrText>
      </w:r>
      <w:r w:rsidRPr="005B17D3">
        <w:rPr>
          <w:iCs/>
        </w:rPr>
        <w:instrText>Military:</w:instrText>
      </w:r>
      <w:r w:rsidRPr="005B17D3">
        <w:instrText xml:space="preserve">Service Number" </w:instrText>
      </w:r>
      <w:r w:rsidRPr="005B17D3">
        <w:rPr>
          <w:i/>
          <w:iCs/>
        </w:rPr>
        <w:fldChar w:fldCharType="end"/>
      </w:r>
      <w:r w:rsidRPr="005B17D3">
        <w:rPr>
          <w:i/>
          <w:iCs/>
        </w:rPr>
        <w:t xml:space="preserve"> Service Number</w:t>
      </w:r>
      <w:r w:rsidRPr="005B17D3">
        <w:t xml:space="preserve"> by clicking the </w:t>
      </w:r>
      <w:r w:rsidRPr="005B17D3">
        <w:rPr>
          <w:b/>
          <w:iCs/>
        </w:rPr>
        <w:t>Add</w:t>
      </w:r>
      <w:r w:rsidRPr="005B17D3">
        <w:rPr>
          <w:b/>
          <w:iCs/>
        </w:rPr>
        <w:fldChar w:fldCharType="begin"/>
      </w:r>
      <w:r w:rsidRPr="005B17D3">
        <w:instrText xml:space="preserve"> XE "</w:instrText>
      </w:r>
      <w:r w:rsidRPr="005B17D3">
        <w:rPr>
          <w:iCs/>
        </w:rPr>
        <w:instrText>Add:</w:instrText>
      </w:r>
      <w:r w:rsidRPr="005B17D3">
        <w:instrText xml:space="preserve">Another Military Service Number" </w:instrText>
      </w:r>
      <w:r w:rsidRPr="005B17D3">
        <w:rPr>
          <w:b/>
          <w:iCs/>
        </w:rPr>
        <w:fldChar w:fldCharType="end"/>
      </w:r>
      <w:r w:rsidRPr="005B17D3">
        <w:rPr>
          <w:b/>
          <w:iCs/>
        </w:rPr>
        <w:t xml:space="preserve"> Another</w:t>
      </w:r>
      <w:r w:rsidRPr="005B17D3">
        <w:rPr>
          <w:b/>
        </w:rPr>
        <w:t xml:space="preserve"> </w:t>
      </w:r>
      <w:r w:rsidRPr="005B17D3">
        <w:rPr>
          <w:b/>
          <w:iCs/>
        </w:rPr>
        <w:t>Military</w:t>
      </w:r>
      <w:r w:rsidRPr="005B17D3">
        <w:rPr>
          <w:b/>
          <w:i/>
          <w:iCs/>
        </w:rPr>
        <w:t xml:space="preserve"> </w:t>
      </w:r>
      <w:r w:rsidRPr="005B17D3">
        <w:rPr>
          <w:b/>
          <w:iCs/>
        </w:rPr>
        <w:t>Service Number</w:t>
      </w:r>
      <w:r w:rsidRPr="005B17D3">
        <w:rPr>
          <w:i/>
          <w:iCs/>
        </w:rPr>
        <w:t xml:space="preserve"> </w:t>
      </w:r>
      <w:r w:rsidRPr="005B17D3">
        <w:t xml:space="preserve">button. The Veteran can have none, one, or many POW Episodes. To add another POW Episode, click the </w:t>
      </w:r>
      <w:r w:rsidRPr="005B17D3">
        <w:rPr>
          <w:b/>
          <w:iCs/>
        </w:rPr>
        <w:t>Add</w:t>
      </w:r>
      <w:r w:rsidRPr="005B17D3">
        <w:rPr>
          <w:b/>
          <w:iCs/>
        </w:rPr>
        <w:fldChar w:fldCharType="begin"/>
      </w:r>
      <w:r w:rsidRPr="005B17D3">
        <w:instrText xml:space="preserve"> XE "</w:instrText>
      </w:r>
      <w:r w:rsidRPr="005B17D3">
        <w:rPr>
          <w:iCs/>
        </w:rPr>
        <w:instrText>Add:</w:instrText>
      </w:r>
      <w:r w:rsidRPr="005B17D3">
        <w:instrText xml:space="preserve">POW Episode" </w:instrText>
      </w:r>
      <w:r w:rsidRPr="005B17D3">
        <w:rPr>
          <w:b/>
          <w:iCs/>
        </w:rPr>
        <w:fldChar w:fldCharType="end"/>
      </w:r>
      <w:r w:rsidRPr="005B17D3">
        <w:rPr>
          <w:b/>
          <w:iCs/>
        </w:rPr>
        <w:t xml:space="preserve"> POW Episode</w:t>
      </w:r>
      <w:r w:rsidRPr="005B17D3">
        <w:t xml:space="preserve"> button.</w:t>
      </w:r>
    </w:p>
    <w:p w14:paraId="184CC6C8" w14:textId="77777777" w:rsidR="00BE52CE" w:rsidRPr="005B17D3" w:rsidRDefault="00BE52CE" w:rsidP="00EF3896">
      <w:pPr>
        <w:jc w:val="right"/>
        <w:rPr>
          <w:bCs/>
          <w:color w:val="0000FF"/>
          <w:szCs w:val="20"/>
          <w:u w:val="single"/>
        </w:rPr>
      </w:pPr>
      <w:r w:rsidRPr="005B17D3">
        <w:rPr>
          <w:rStyle w:val="Text-onlypopuphotspot"/>
          <w:bCs/>
          <w:color w:val="0000FF"/>
          <w:szCs w:val="20"/>
          <w:u w:val="single"/>
        </w:rPr>
        <w:t>VIEW</w:t>
      </w:r>
      <w:r w:rsidRPr="005B17D3">
        <w:rPr>
          <w:rStyle w:val="Text-onlypopuphotspot"/>
          <w:bCs/>
          <w:color w:val="0000FF"/>
          <w:szCs w:val="20"/>
          <w:u w:val="single"/>
        </w:rPr>
        <w:fldChar w:fldCharType="begin"/>
      </w:r>
      <w:r w:rsidRPr="005B17D3">
        <w:rPr>
          <w:color w:val="0000FF"/>
          <w:u w:val="single"/>
        </w:rPr>
        <w:instrText xml:space="preserve"> XE "</w:instrText>
      </w:r>
      <w:r w:rsidRPr="005B17D3">
        <w:rPr>
          <w:color w:val="0000FF"/>
          <w:sz w:val="18"/>
          <w:szCs w:val="18"/>
          <w:u w:val="single"/>
        </w:rPr>
        <w:instrText>View:</w:instrText>
      </w:r>
      <w:r w:rsidRPr="005B17D3">
        <w:rPr>
          <w:color w:val="0000FF"/>
          <w:u w:val="single"/>
        </w:rPr>
        <w:instrText xml:space="preserve">Add POW Registry:History" </w:instrText>
      </w:r>
      <w:r w:rsidRPr="005B17D3">
        <w:rPr>
          <w:rStyle w:val="Text-onlypopuphotspot"/>
          <w:bCs/>
          <w:color w:val="0000FF"/>
          <w:szCs w:val="20"/>
          <w:u w:val="single"/>
        </w:rPr>
        <w:fldChar w:fldCharType="end"/>
      </w:r>
      <w:r w:rsidRPr="005B17D3">
        <w:rPr>
          <w:rStyle w:val="Text-onlypopuphotspot"/>
          <w:bCs/>
          <w:color w:val="0000FF"/>
          <w:szCs w:val="20"/>
          <w:u w:val="single"/>
        </w:rPr>
        <w:t xml:space="preserve"> HISTORY</w:t>
      </w:r>
    </w:p>
    <w:p w14:paraId="5472AF90" w14:textId="77777777" w:rsidR="00BE52CE" w:rsidRPr="005B17D3" w:rsidRDefault="00BE52CE" w:rsidP="00EF3896">
      <w:pPr>
        <w:pStyle w:val="ScreenField"/>
      </w:pPr>
      <w:r w:rsidRPr="005B17D3">
        <w:rPr>
          <w:noProof/>
        </w:rPr>
        <w:drawing>
          <wp:inline distT="0" distB="0" distL="0" distR="0" wp14:anchorId="22123D78" wp14:editId="30CCE230">
            <wp:extent cx="119380" cy="119380"/>
            <wp:effectExtent l="19050" t="0" r="0" b="0"/>
            <wp:docPr id="265" name="Picture 265" descr="required fiel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descr="required field symbol"/>
                    <pic:cNvPicPr>
                      <a:picLocks noChangeAspect="1" noChangeArrowheads="1"/>
                    </pic:cNvPicPr>
                  </pic:nvPicPr>
                  <pic:blipFill>
                    <a:blip r:embed="rId33" cstate="print"/>
                    <a:srcRect/>
                    <a:stretch>
                      <a:fillRect/>
                    </a:stretch>
                  </pic:blipFill>
                  <pic:spPr bwMode="auto">
                    <a:xfrm>
                      <a:off x="0" y="0"/>
                      <a:ext cx="119380" cy="119380"/>
                    </a:xfrm>
                    <a:prstGeom prst="rect">
                      <a:avLst/>
                    </a:prstGeom>
                    <a:noFill/>
                    <a:ln w="9525">
                      <a:noFill/>
                      <a:miter lim="800000"/>
                      <a:headEnd/>
                      <a:tailEnd/>
                    </a:ln>
                  </pic:spPr>
                </pic:pic>
              </a:graphicData>
            </a:graphic>
          </wp:inline>
        </w:drawing>
      </w:r>
      <w:r w:rsidRPr="005B17D3">
        <w:t>(POW Indicator:)</w:t>
      </w:r>
    </w:p>
    <w:p w14:paraId="4EC5F709" w14:textId="77777777" w:rsidR="00BE52CE" w:rsidRPr="005B17D3" w:rsidRDefault="00BE52CE" w:rsidP="00EF3896">
      <w:pPr>
        <w:pStyle w:val="ScreenFieldDesc"/>
      </w:pPr>
      <w:r w:rsidRPr="005B17D3">
        <w:t xml:space="preserve">ES automatically sets the </w:t>
      </w:r>
      <w:r w:rsidRPr="005B17D3">
        <w:rPr>
          <w:i/>
        </w:rPr>
        <w:t>POW Indicator</w:t>
      </w:r>
      <w:r w:rsidRPr="005B17D3">
        <w:t xml:space="preserve"> to </w:t>
      </w:r>
      <w:r w:rsidRPr="005B17D3">
        <w:rPr>
          <w:b/>
          <w:bCs/>
        </w:rPr>
        <w:t>Yes</w:t>
      </w:r>
      <w:r w:rsidRPr="005B17D3">
        <w:t> when the POW Episode information is entered or updated to reflect the Veteran has been a POW.</w:t>
      </w:r>
    </w:p>
    <w:p w14:paraId="27CADD5F" w14:textId="77777777" w:rsidR="001E1CE7" w:rsidRPr="005B17D3" w:rsidRDefault="001E1CE7" w:rsidP="00EF3896">
      <w:pPr>
        <w:pStyle w:val="ScreenField"/>
      </w:pPr>
    </w:p>
    <w:p w14:paraId="1BA2F84D" w14:textId="7730D791" w:rsidR="00BE52CE" w:rsidRPr="005B17D3" w:rsidRDefault="00BE52CE" w:rsidP="00EF3896">
      <w:pPr>
        <w:pStyle w:val="ScreenField"/>
      </w:pPr>
      <w:r w:rsidRPr="005B17D3">
        <w:t>SSN</w:t>
      </w:r>
      <w:r w:rsidRPr="005B17D3">
        <w:fldChar w:fldCharType="begin"/>
      </w:r>
      <w:r w:rsidRPr="005B17D3">
        <w:instrText xml:space="preserve"> XE "SSN" </w:instrText>
      </w:r>
      <w:r w:rsidRPr="005B17D3">
        <w:fldChar w:fldCharType="end"/>
      </w:r>
      <w:r w:rsidRPr="005B17D3">
        <w:t>:</w:t>
      </w:r>
    </w:p>
    <w:p w14:paraId="561C6841" w14:textId="77777777" w:rsidR="00BE52CE" w:rsidRPr="005B17D3" w:rsidRDefault="00BE52CE" w:rsidP="00EF3896">
      <w:pPr>
        <w:pStyle w:val="ScreenFieldDesc"/>
      </w:pPr>
      <w:r w:rsidRPr="005B17D3">
        <w:rPr>
          <w:i/>
        </w:rPr>
        <w:t>SSN</w:t>
      </w:r>
      <w:r w:rsidRPr="005B17D3">
        <w:rPr>
          <w:i/>
        </w:rPr>
        <w:fldChar w:fldCharType="begin"/>
      </w:r>
      <w:r w:rsidRPr="005B17D3">
        <w:rPr>
          <w:i/>
        </w:rPr>
        <w:instrText xml:space="preserve"> XE "SSN" </w:instrText>
      </w:r>
      <w:r w:rsidRPr="005B17D3">
        <w:rPr>
          <w:i/>
        </w:rPr>
        <w:fldChar w:fldCharType="end"/>
      </w:r>
      <w:r w:rsidRPr="005B17D3">
        <w:rPr>
          <w:i/>
        </w:rPr>
        <w:t xml:space="preserve"> </w:t>
      </w:r>
      <w:r w:rsidRPr="005B17D3">
        <w:t>is the Social Security Number of the patient.</w:t>
      </w:r>
    </w:p>
    <w:p w14:paraId="7C487479" w14:textId="77777777" w:rsidR="001E1CE7" w:rsidRPr="005B17D3" w:rsidRDefault="001E1CE7" w:rsidP="00EF3896">
      <w:pPr>
        <w:pStyle w:val="ScreenField"/>
        <w:rPr>
          <w:rStyle w:val="StyleDrop-downhotspot11ptUnderline"/>
          <w:bCs w:val="0"/>
          <w:iCs w:val="0"/>
          <w:sz w:val="24"/>
          <w:u w:val="none"/>
        </w:rPr>
      </w:pPr>
    </w:p>
    <w:p w14:paraId="1AD86DFE" w14:textId="22CF0D93" w:rsidR="00BE52CE" w:rsidRPr="005B17D3" w:rsidRDefault="00BE52CE" w:rsidP="00EF3896">
      <w:pPr>
        <w:pStyle w:val="ScreenField"/>
        <w:rPr>
          <w:rStyle w:val="StyleDrop-downhotspot11ptUnderline"/>
          <w:bCs w:val="0"/>
          <w:iCs w:val="0"/>
          <w:sz w:val="24"/>
          <w:u w:val="none"/>
        </w:rPr>
      </w:pPr>
      <w:r w:rsidRPr="005B17D3">
        <w:rPr>
          <w:rStyle w:val="StyleDrop-downhotspot11ptUnderline"/>
          <w:bCs w:val="0"/>
          <w:iCs w:val="0"/>
          <w:sz w:val="24"/>
          <w:u w:val="none"/>
        </w:rPr>
        <w:t>Military Service Number:</w:t>
      </w:r>
    </w:p>
    <w:p w14:paraId="7C005DB8" w14:textId="43F736F7" w:rsidR="00BE52CE" w:rsidRPr="005B17D3" w:rsidRDefault="00BE52CE" w:rsidP="00EF3896">
      <w:pPr>
        <w:pStyle w:val="ScreenFieldDesc"/>
      </w:pPr>
      <w:r w:rsidRPr="005B17D3">
        <w:rPr>
          <w:i/>
        </w:rPr>
        <w:t>Military</w:t>
      </w:r>
      <w:r w:rsidRPr="005B17D3">
        <w:rPr>
          <w:i/>
        </w:rPr>
        <w:fldChar w:fldCharType="begin"/>
      </w:r>
      <w:r w:rsidRPr="005B17D3">
        <w:instrText xml:space="preserve"> XE "Military:Service Number" </w:instrText>
      </w:r>
      <w:r w:rsidRPr="005B17D3">
        <w:rPr>
          <w:i/>
        </w:rPr>
        <w:fldChar w:fldCharType="end"/>
      </w:r>
      <w:r w:rsidRPr="005B17D3">
        <w:rPr>
          <w:i/>
        </w:rPr>
        <w:t xml:space="preserve"> Service Number</w:t>
      </w:r>
      <w:r w:rsidRPr="005B17D3">
        <w:t xml:space="preserve"> is the service number assigned</w:t>
      </w:r>
      <w:r w:rsidRPr="005B17D3">
        <w:fldChar w:fldCharType="begin"/>
      </w:r>
      <w:r w:rsidRPr="005B17D3">
        <w:instrText xml:space="preserve"> XE "</w:instrText>
      </w:r>
      <w:r w:rsidRPr="005B17D3">
        <w:rPr>
          <w:rFonts w:cs="Arial"/>
        </w:rPr>
        <w:instrText>Assigned</w:instrText>
      </w:r>
      <w:r w:rsidRPr="005B17D3">
        <w:instrText xml:space="preserve">" </w:instrText>
      </w:r>
      <w:r w:rsidRPr="005B17D3">
        <w:fldChar w:fldCharType="end"/>
      </w:r>
      <w:r w:rsidRPr="005B17D3">
        <w:t xml:space="preserve"> during the </w:t>
      </w:r>
      <w:r w:rsidR="006204FA" w:rsidRPr="005B17D3">
        <w:t>Veterans</w:t>
      </w:r>
      <w:r w:rsidRPr="005B17D3">
        <w:t xml:space="preserve"> episodes of military service.</w:t>
      </w:r>
    </w:p>
    <w:p w14:paraId="351861BE" w14:textId="77777777" w:rsidR="00BE52CE" w:rsidRPr="005B17D3" w:rsidRDefault="00BE52CE" w:rsidP="00EF3896">
      <w:pPr>
        <w:pStyle w:val="RulesandMore"/>
        <w:rPr>
          <w:sz w:val="18"/>
          <w:szCs w:val="18"/>
        </w:rPr>
      </w:pPr>
      <w:r w:rsidRPr="005B17D3">
        <w:t>Rules</w:t>
      </w:r>
      <w:r w:rsidRPr="005B17D3">
        <w:rPr>
          <w:sz w:val="18"/>
          <w:szCs w:val="18"/>
        </w:rPr>
        <w:t>...</w:t>
      </w:r>
    </w:p>
    <w:p w14:paraId="036A8048" w14:textId="77777777" w:rsidR="00BE52CE" w:rsidRPr="005B17D3" w:rsidRDefault="00BE52CE" w:rsidP="00EF3896">
      <w:pPr>
        <w:pStyle w:val="ListBull2"/>
      </w:pPr>
      <w:r w:rsidRPr="005B17D3">
        <w:t>Military Service Number must be between 1 and 15 characters.</w:t>
      </w:r>
    </w:p>
    <w:p w14:paraId="3456F4CF" w14:textId="77777777" w:rsidR="001E1CE7" w:rsidRPr="005B17D3" w:rsidRDefault="001E1CE7" w:rsidP="00EF3896">
      <w:pPr>
        <w:pStyle w:val="ScreenField"/>
        <w:rPr>
          <w:rStyle w:val="StyleDrop-downhotspot11ptUnderline"/>
          <w:bCs w:val="0"/>
          <w:iCs w:val="0"/>
          <w:sz w:val="24"/>
          <w:u w:val="none"/>
        </w:rPr>
      </w:pPr>
    </w:p>
    <w:p w14:paraId="27C7FDDC" w14:textId="02A94F61" w:rsidR="00BE52CE" w:rsidRPr="005B17D3" w:rsidRDefault="00BE52CE" w:rsidP="00EF3896">
      <w:pPr>
        <w:pStyle w:val="ScreenField"/>
        <w:rPr>
          <w:rStyle w:val="StyleDrop-downhotspot11ptUnderline"/>
          <w:bCs w:val="0"/>
          <w:iCs w:val="0"/>
          <w:sz w:val="24"/>
          <w:u w:val="none"/>
        </w:rPr>
      </w:pPr>
      <w:r w:rsidRPr="005B17D3">
        <w:rPr>
          <w:rStyle w:val="StyleDrop-downhotspot11ptUnderline"/>
          <w:bCs w:val="0"/>
          <w:iCs w:val="0"/>
          <w:sz w:val="24"/>
          <w:u w:val="none"/>
        </w:rPr>
        <w:t>Prefix:</w:t>
      </w:r>
    </w:p>
    <w:p w14:paraId="3E62A123" w14:textId="77777777" w:rsidR="00BE52CE" w:rsidRPr="005B17D3" w:rsidRDefault="00BE52CE" w:rsidP="00EF3896">
      <w:pPr>
        <w:pStyle w:val="ScreenFieldDesc"/>
      </w:pPr>
      <w:r w:rsidRPr="005B17D3">
        <w:rPr>
          <w:i/>
        </w:rPr>
        <w:t>Prefix</w:t>
      </w:r>
      <w:r w:rsidRPr="005B17D3">
        <w:t xml:space="preserve"> is the title supplied for the Veteran such as Ms., Mrs.</w:t>
      </w:r>
    </w:p>
    <w:p w14:paraId="68CC88BD" w14:textId="77777777" w:rsidR="00BE52CE" w:rsidRPr="005B17D3" w:rsidRDefault="00BE52CE" w:rsidP="00EF3896">
      <w:pPr>
        <w:pStyle w:val="RulesandMore"/>
        <w:rPr>
          <w:sz w:val="18"/>
          <w:szCs w:val="18"/>
        </w:rPr>
      </w:pPr>
      <w:r w:rsidRPr="005B17D3">
        <w:t>Rules</w:t>
      </w:r>
      <w:r w:rsidRPr="005B17D3">
        <w:rPr>
          <w:sz w:val="18"/>
          <w:szCs w:val="18"/>
        </w:rPr>
        <w:t>...</w:t>
      </w:r>
    </w:p>
    <w:p w14:paraId="09A6B060" w14:textId="77777777" w:rsidR="00BE52CE" w:rsidRPr="005B17D3" w:rsidRDefault="00BE52CE" w:rsidP="00EF3896">
      <w:pPr>
        <w:pStyle w:val="ListBull2"/>
      </w:pPr>
      <w:r w:rsidRPr="005B17D3">
        <w:t>This is a free text field 1-10 characters.</w:t>
      </w:r>
    </w:p>
    <w:p w14:paraId="5AC91410" w14:textId="77777777" w:rsidR="00BE52CE" w:rsidRPr="005B17D3" w:rsidRDefault="00BE52CE" w:rsidP="00EF3896">
      <w:pPr>
        <w:pStyle w:val="ListBull2"/>
      </w:pPr>
      <w:r w:rsidRPr="005B17D3">
        <w:rPr>
          <w:b/>
          <w:i/>
        </w:rPr>
        <w:t>Veteran Title</w:t>
      </w:r>
      <w:r w:rsidRPr="005B17D3">
        <w:t xml:space="preserve"> is not a required field that is user supplied and occurs once (one per Veteran).</w:t>
      </w:r>
    </w:p>
    <w:p w14:paraId="544E1620" w14:textId="77777777" w:rsidR="001E1CE7" w:rsidRPr="005B17D3" w:rsidRDefault="001E1CE7" w:rsidP="00EF3896">
      <w:pPr>
        <w:pStyle w:val="ScreenField"/>
        <w:rPr>
          <w:rStyle w:val="StyleDrop-downhotspot11ptUnderline"/>
          <w:bCs w:val="0"/>
          <w:iCs w:val="0"/>
          <w:sz w:val="24"/>
          <w:u w:val="none"/>
        </w:rPr>
      </w:pPr>
    </w:p>
    <w:p w14:paraId="6F1384B3" w14:textId="06FA885D" w:rsidR="00BE52CE" w:rsidRPr="005B17D3" w:rsidRDefault="00BE52CE" w:rsidP="00EF3896">
      <w:pPr>
        <w:pStyle w:val="ScreenField"/>
      </w:pPr>
      <w:r w:rsidRPr="005B17D3">
        <w:rPr>
          <w:noProof/>
        </w:rPr>
        <w:drawing>
          <wp:inline distT="0" distB="0" distL="0" distR="0" wp14:anchorId="3F0E0AC1" wp14:editId="18BF5440">
            <wp:extent cx="119380" cy="119380"/>
            <wp:effectExtent l="19050" t="0" r="0" b="0"/>
            <wp:docPr id="276" name="Picture 276" descr="required fiel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required field symbol"/>
                    <pic:cNvPicPr>
                      <a:picLocks noChangeAspect="1" noChangeArrowheads="1"/>
                    </pic:cNvPicPr>
                  </pic:nvPicPr>
                  <pic:blipFill>
                    <a:blip r:embed="rId33" cstate="print"/>
                    <a:srcRect/>
                    <a:stretch>
                      <a:fillRect/>
                    </a:stretch>
                  </pic:blipFill>
                  <pic:spPr bwMode="auto">
                    <a:xfrm>
                      <a:off x="0" y="0"/>
                      <a:ext cx="119380" cy="119380"/>
                    </a:xfrm>
                    <a:prstGeom prst="rect">
                      <a:avLst/>
                    </a:prstGeom>
                    <a:noFill/>
                    <a:ln w="9525">
                      <a:noFill/>
                      <a:miter lim="800000"/>
                      <a:headEnd/>
                      <a:tailEnd/>
                    </a:ln>
                  </pic:spPr>
                </pic:pic>
              </a:graphicData>
            </a:graphic>
          </wp:inline>
        </w:drawing>
      </w:r>
      <w:r w:rsidRPr="005B17D3">
        <w:rPr>
          <w:rStyle w:val="StyleDrop-downhotspot11ptUnderline"/>
          <w:bCs w:val="0"/>
          <w:iCs w:val="0"/>
          <w:sz w:val="24"/>
          <w:u w:val="none"/>
        </w:rPr>
        <w:t>First Name:</w:t>
      </w:r>
    </w:p>
    <w:p w14:paraId="5AD6AD87" w14:textId="0E920FDE" w:rsidR="00BE52CE" w:rsidRPr="005B17D3" w:rsidRDefault="00BE52CE" w:rsidP="00EF3896">
      <w:pPr>
        <w:pStyle w:val="ScreenFieldDesc"/>
      </w:pPr>
      <w:r w:rsidRPr="005B17D3">
        <w:rPr>
          <w:i/>
        </w:rPr>
        <w:t>First Name</w:t>
      </w:r>
      <w:r w:rsidRPr="005B17D3">
        <w:t xml:space="preserve"> is the </w:t>
      </w:r>
      <w:r w:rsidR="006204FA" w:rsidRPr="005B17D3">
        <w:t>Veterans</w:t>
      </w:r>
      <w:r w:rsidRPr="005B17D3">
        <w:t xml:space="preserve"> given name.</w:t>
      </w:r>
    </w:p>
    <w:p w14:paraId="514AD5A0" w14:textId="77777777" w:rsidR="001E1CE7" w:rsidRPr="005B17D3" w:rsidRDefault="001E1CE7" w:rsidP="00EF3896">
      <w:pPr>
        <w:pStyle w:val="ScreenField"/>
      </w:pPr>
    </w:p>
    <w:p w14:paraId="78CC0076" w14:textId="52B3A842" w:rsidR="00BE52CE" w:rsidRPr="005B17D3" w:rsidRDefault="00BE52CE" w:rsidP="00EF3896">
      <w:pPr>
        <w:pStyle w:val="ScreenField"/>
      </w:pPr>
      <w:r w:rsidRPr="005B17D3">
        <w:t>Middle Name:</w:t>
      </w:r>
    </w:p>
    <w:p w14:paraId="453AA8B3" w14:textId="77777777" w:rsidR="00BE52CE" w:rsidRPr="005B17D3" w:rsidRDefault="00BE52CE" w:rsidP="00EF3896">
      <w:pPr>
        <w:pStyle w:val="ScreenFieldDesc"/>
      </w:pPr>
      <w:r w:rsidRPr="005B17D3">
        <w:rPr>
          <w:i/>
        </w:rPr>
        <w:t>Middle Name</w:t>
      </w:r>
      <w:r w:rsidRPr="005B17D3">
        <w:t xml:space="preserve"> is the patient's middle name.</w:t>
      </w:r>
    </w:p>
    <w:p w14:paraId="7666C25A" w14:textId="77777777" w:rsidR="00BE52CE" w:rsidRPr="005B17D3" w:rsidRDefault="00BE52CE" w:rsidP="00EF3896">
      <w:pPr>
        <w:pStyle w:val="RulesandMore"/>
        <w:rPr>
          <w:sz w:val="18"/>
          <w:szCs w:val="18"/>
        </w:rPr>
      </w:pPr>
      <w:r w:rsidRPr="005B17D3">
        <w:t>Rules</w:t>
      </w:r>
      <w:r w:rsidRPr="005B17D3">
        <w:rPr>
          <w:sz w:val="18"/>
          <w:szCs w:val="18"/>
        </w:rPr>
        <w:t>...</w:t>
      </w:r>
    </w:p>
    <w:p w14:paraId="5F3AE30A" w14:textId="77777777" w:rsidR="00BE52CE" w:rsidRPr="005B17D3" w:rsidRDefault="00BE52CE" w:rsidP="00EF3896">
      <w:pPr>
        <w:pStyle w:val="ListBull2"/>
      </w:pPr>
      <w:r w:rsidRPr="005B17D3">
        <w:lastRenderedPageBreak/>
        <w:t>Free text 1-25 characters.</w:t>
      </w:r>
    </w:p>
    <w:p w14:paraId="7124E9A5" w14:textId="77777777" w:rsidR="00BE52CE" w:rsidRPr="005B17D3" w:rsidRDefault="00BE52CE" w:rsidP="00EF3896">
      <w:pPr>
        <w:pStyle w:val="ListBull2"/>
      </w:pPr>
      <w:r w:rsidRPr="005B17D3">
        <w:rPr>
          <w:b/>
          <w:i/>
          <w:iCs/>
        </w:rPr>
        <w:t>Middle Name</w:t>
      </w:r>
      <w:r w:rsidRPr="005B17D3">
        <w:t xml:space="preserve"> is not a required field.</w:t>
      </w:r>
    </w:p>
    <w:p w14:paraId="6D8D71E6" w14:textId="77777777" w:rsidR="001E1CE7" w:rsidRPr="005B17D3" w:rsidRDefault="001E1CE7" w:rsidP="00EF3896">
      <w:pPr>
        <w:pStyle w:val="ScreenField"/>
        <w:rPr>
          <w:rStyle w:val="StyleDrop-downhotspot11ptUnderline"/>
          <w:bCs w:val="0"/>
          <w:iCs w:val="0"/>
          <w:sz w:val="24"/>
          <w:u w:val="none"/>
        </w:rPr>
      </w:pPr>
    </w:p>
    <w:p w14:paraId="3024582D" w14:textId="3EF2394F" w:rsidR="00BE52CE" w:rsidRPr="005B17D3" w:rsidRDefault="00BE52CE" w:rsidP="00EF3896">
      <w:pPr>
        <w:pStyle w:val="ScreenField"/>
        <w:rPr>
          <w:rStyle w:val="StyleDrop-downhotspot11ptUnderline"/>
          <w:bCs w:val="0"/>
          <w:iCs w:val="0"/>
          <w:sz w:val="24"/>
          <w:u w:val="none"/>
        </w:rPr>
      </w:pPr>
      <w:r w:rsidRPr="005B17D3">
        <w:rPr>
          <w:noProof/>
        </w:rPr>
        <w:drawing>
          <wp:inline distT="0" distB="0" distL="0" distR="0" wp14:anchorId="7F0FCF52" wp14:editId="1C918636">
            <wp:extent cx="119380" cy="119380"/>
            <wp:effectExtent l="19050" t="0" r="0" b="0"/>
            <wp:docPr id="280" name="Picture 280" descr="required fiel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descr="required field symbol"/>
                    <pic:cNvPicPr>
                      <a:picLocks noChangeAspect="1" noChangeArrowheads="1"/>
                    </pic:cNvPicPr>
                  </pic:nvPicPr>
                  <pic:blipFill>
                    <a:blip r:embed="rId33" cstate="print"/>
                    <a:srcRect/>
                    <a:stretch>
                      <a:fillRect/>
                    </a:stretch>
                  </pic:blipFill>
                  <pic:spPr bwMode="auto">
                    <a:xfrm>
                      <a:off x="0" y="0"/>
                      <a:ext cx="119380" cy="119380"/>
                    </a:xfrm>
                    <a:prstGeom prst="rect">
                      <a:avLst/>
                    </a:prstGeom>
                    <a:noFill/>
                    <a:ln w="9525">
                      <a:noFill/>
                      <a:miter lim="800000"/>
                      <a:headEnd/>
                      <a:tailEnd/>
                    </a:ln>
                  </pic:spPr>
                </pic:pic>
              </a:graphicData>
            </a:graphic>
          </wp:inline>
        </w:drawing>
      </w:r>
      <w:r w:rsidRPr="005B17D3">
        <w:rPr>
          <w:rStyle w:val="StyleDrop-downhotspot11ptUnderline"/>
          <w:bCs w:val="0"/>
          <w:iCs w:val="0"/>
          <w:sz w:val="24"/>
          <w:u w:val="none"/>
        </w:rPr>
        <w:t>Last Name:</w:t>
      </w:r>
    </w:p>
    <w:p w14:paraId="7D578C49" w14:textId="689DA441" w:rsidR="00BE52CE" w:rsidRPr="005B17D3" w:rsidRDefault="006204FA" w:rsidP="00EF3896">
      <w:pPr>
        <w:pStyle w:val="ScreenFieldDesc"/>
      </w:pPr>
      <w:r w:rsidRPr="005B17D3">
        <w:t>Veterans</w:t>
      </w:r>
      <w:r w:rsidR="00BE52CE" w:rsidRPr="005B17D3">
        <w:t xml:space="preserve"> </w:t>
      </w:r>
      <w:r w:rsidR="00BE52CE" w:rsidRPr="005B17D3">
        <w:rPr>
          <w:i/>
        </w:rPr>
        <w:t>Last Name</w:t>
      </w:r>
      <w:r w:rsidR="00BE52CE" w:rsidRPr="005B17D3">
        <w:t xml:space="preserve"> is the </w:t>
      </w:r>
      <w:r w:rsidRPr="005B17D3">
        <w:t>Veterans</w:t>
      </w:r>
      <w:r w:rsidR="00BE52CE" w:rsidRPr="005B17D3">
        <w:t xml:space="preserve"> family name.</w:t>
      </w:r>
    </w:p>
    <w:p w14:paraId="45286842" w14:textId="77777777" w:rsidR="001E1CE7" w:rsidRPr="005B17D3" w:rsidRDefault="001E1CE7" w:rsidP="00EF3896">
      <w:pPr>
        <w:pStyle w:val="ScreenField"/>
      </w:pPr>
    </w:p>
    <w:p w14:paraId="22ADD9D6" w14:textId="66577B77" w:rsidR="00BE52CE" w:rsidRPr="005B17D3" w:rsidRDefault="00BE52CE" w:rsidP="00EF3896">
      <w:pPr>
        <w:pStyle w:val="ScreenField"/>
      </w:pPr>
      <w:r w:rsidRPr="005B17D3">
        <w:t>Suffix:</w:t>
      </w:r>
    </w:p>
    <w:p w14:paraId="028AB067" w14:textId="33E395C6" w:rsidR="00BE52CE" w:rsidRPr="005B17D3" w:rsidRDefault="00BE52CE" w:rsidP="00EF3896">
      <w:pPr>
        <w:pStyle w:val="ScreenFieldDesc"/>
      </w:pPr>
      <w:r w:rsidRPr="005B17D3">
        <w:t xml:space="preserve">Enter a suffix for the </w:t>
      </w:r>
      <w:r w:rsidR="006204FA" w:rsidRPr="005B17D3">
        <w:t>Veterans</w:t>
      </w:r>
      <w:r w:rsidRPr="005B17D3">
        <w:t xml:space="preserve"> name such as Junior, III.</w:t>
      </w:r>
    </w:p>
    <w:p w14:paraId="1D9E01BD" w14:textId="77777777" w:rsidR="00BE52CE" w:rsidRPr="005B17D3" w:rsidRDefault="00BE52CE" w:rsidP="00EF3896">
      <w:pPr>
        <w:pStyle w:val="RulesandMore"/>
        <w:rPr>
          <w:sz w:val="18"/>
          <w:szCs w:val="18"/>
        </w:rPr>
      </w:pPr>
      <w:r w:rsidRPr="005B17D3">
        <w:t>Rules</w:t>
      </w:r>
      <w:r w:rsidRPr="005B17D3">
        <w:rPr>
          <w:sz w:val="18"/>
          <w:szCs w:val="18"/>
        </w:rPr>
        <w:t>...</w:t>
      </w:r>
    </w:p>
    <w:p w14:paraId="51B56A7B" w14:textId="77777777" w:rsidR="00BE52CE" w:rsidRPr="005B17D3" w:rsidRDefault="00BE52CE" w:rsidP="00EF3896">
      <w:pPr>
        <w:pStyle w:val="ListBull2"/>
      </w:pPr>
      <w:r w:rsidRPr="005B17D3">
        <w:t>This is a free text field 1-10 characters.</w:t>
      </w:r>
    </w:p>
    <w:p w14:paraId="37C2D1B7" w14:textId="77777777" w:rsidR="00BE52CE" w:rsidRPr="005B17D3" w:rsidRDefault="00BE52CE" w:rsidP="00EF3896">
      <w:pPr>
        <w:pStyle w:val="ListBull2"/>
      </w:pPr>
      <w:r w:rsidRPr="005B17D3">
        <w:rPr>
          <w:b/>
          <w:i/>
          <w:iCs/>
        </w:rPr>
        <w:t>Suffix</w:t>
      </w:r>
      <w:r w:rsidRPr="005B17D3">
        <w:t xml:space="preserve"> is not a required field that is user supplied and occurs once (one per Veteran).</w:t>
      </w:r>
    </w:p>
    <w:p w14:paraId="0ECFF424" w14:textId="77777777" w:rsidR="001E1CE7" w:rsidRPr="005B17D3" w:rsidRDefault="001E1CE7" w:rsidP="00EF3896">
      <w:pPr>
        <w:pStyle w:val="ScreenField"/>
        <w:rPr>
          <w:rStyle w:val="StyleDrop-downhotspot11ptUnderline"/>
          <w:bCs w:val="0"/>
          <w:iCs w:val="0"/>
          <w:sz w:val="24"/>
          <w:u w:val="none"/>
        </w:rPr>
      </w:pPr>
    </w:p>
    <w:p w14:paraId="47F43BF0" w14:textId="3A3498A0" w:rsidR="00BE52CE" w:rsidRPr="005B17D3" w:rsidRDefault="00BE52CE" w:rsidP="00EF3896">
      <w:pPr>
        <w:pStyle w:val="ScreenField"/>
      </w:pPr>
      <w:r w:rsidRPr="005B17D3">
        <w:rPr>
          <w:rStyle w:val="StyleDrop-downhotspot11ptUnderline"/>
          <w:bCs w:val="0"/>
          <w:iCs w:val="0"/>
          <w:sz w:val="24"/>
          <w:u w:val="none"/>
        </w:rPr>
        <w:t>Degree</w:t>
      </w:r>
      <w:r w:rsidRPr="005B17D3">
        <w:t>:</w:t>
      </w:r>
    </w:p>
    <w:p w14:paraId="7FAC3396" w14:textId="77777777" w:rsidR="00BE52CE" w:rsidRPr="005B17D3" w:rsidRDefault="00BE52CE" w:rsidP="00EF3896">
      <w:pPr>
        <w:pStyle w:val="ScreenFieldDesc"/>
      </w:pPr>
      <w:r w:rsidRPr="005B17D3">
        <w:rPr>
          <w:i/>
        </w:rPr>
        <w:t>Degree</w:t>
      </w:r>
      <w:r w:rsidRPr="005B17D3">
        <w:t xml:space="preserve"> is the degree associated with this name such as Dr., PhD.</w:t>
      </w:r>
    </w:p>
    <w:p w14:paraId="0C43F3B0" w14:textId="77777777" w:rsidR="00BE52CE" w:rsidRPr="005B17D3" w:rsidRDefault="00BE52CE" w:rsidP="00EF3896">
      <w:pPr>
        <w:pStyle w:val="RulesandMore"/>
        <w:rPr>
          <w:sz w:val="18"/>
          <w:szCs w:val="18"/>
        </w:rPr>
      </w:pPr>
      <w:r w:rsidRPr="005B17D3">
        <w:t>Rules</w:t>
      </w:r>
      <w:r w:rsidRPr="005B17D3">
        <w:rPr>
          <w:sz w:val="18"/>
          <w:szCs w:val="18"/>
        </w:rPr>
        <w:t>...</w:t>
      </w:r>
    </w:p>
    <w:p w14:paraId="25E85386" w14:textId="77777777" w:rsidR="00BE52CE" w:rsidRPr="005B17D3" w:rsidRDefault="00BE52CE" w:rsidP="00EF3896">
      <w:pPr>
        <w:pStyle w:val="ListBull2"/>
      </w:pPr>
      <w:r w:rsidRPr="005B17D3">
        <w:t>Format is 1-10 characters in length.</w:t>
      </w:r>
    </w:p>
    <w:p w14:paraId="5CD8F214" w14:textId="77777777" w:rsidR="00BE52CE" w:rsidRPr="005B17D3" w:rsidRDefault="00BE52CE" w:rsidP="00EF3896">
      <w:pPr>
        <w:pStyle w:val="ListBull2"/>
      </w:pPr>
      <w:r w:rsidRPr="005B17D3">
        <w:rPr>
          <w:b/>
          <w:i/>
          <w:iCs/>
        </w:rPr>
        <w:t>Degree</w:t>
      </w:r>
      <w:r w:rsidRPr="005B17D3">
        <w:t xml:space="preserve"> is not a required field. </w:t>
      </w:r>
    </w:p>
    <w:p w14:paraId="54D4C393" w14:textId="77777777" w:rsidR="001E1CE7" w:rsidRPr="005B17D3" w:rsidRDefault="001E1CE7" w:rsidP="00EF3896">
      <w:pPr>
        <w:pStyle w:val="ScreenField"/>
        <w:rPr>
          <w:rStyle w:val="StyleDrop-downhotspot11ptUnderline"/>
          <w:bCs w:val="0"/>
          <w:iCs w:val="0"/>
          <w:sz w:val="24"/>
          <w:u w:val="none"/>
        </w:rPr>
      </w:pPr>
    </w:p>
    <w:p w14:paraId="09CBBE2A" w14:textId="5AD5BD87" w:rsidR="00BE52CE" w:rsidRPr="005B17D3" w:rsidRDefault="00BE52CE" w:rsidP="00EF3896">
      <w:pPr>
        <w:pStyle w:val="ScreenField"/>
        <w:rPr>
          <w:rStyle w:val="StyleDrop-downhotspot11ptUnderline"/>
          <w:bCs w:val="0"/>
          <w:iCs w:val="0"/>
          <w:sz w:val="24"/>
          <w:u w:val="none"/>
        </w:rPr>
      </w:pPr>
      <w:r w:rsidRPr="005B17D3">
        <w:rPr>
          <w:rStyle w:val="StyleDrop-downhotspot11ptUnderline"/>
          <w:bCs w:val="0"/>
          <w:iCs w:val="0"/>
          <w:sz w:val="24"/>
          <w:u w:val="none"/>
        </w:rPr>
        <w:t>Date of Death:</w:t>
      </w:r>
    </w:p>
    <w:p w14:paraId="684AFD04" w14:textId="77777777" w:rsidR="00BE52CE" w:rsidRPr="005B17D3" w:rsidRDefault="00BE52CE" w:rsidP="00EF3896">
      <w:pPr>
        <w:pStyle w:val="ScreenFieldDesc"/>
      </w:pPr>
      <w:r w:rsidRPr="005B17D3">
        <w:rPr>
          <w:rStyle w:val="Text-onlypopuphotspot"/>
          <w:i/>
          <w:iCs/>
        </w:rPr>
        <w:t>Date</w:t>
      </w:r>
      <w:r w:rsidRPr="005B17D3">
        <w:rPr>
          <w:rStyle w:val="Text-onlypopuphotspot"/>
          <w:i/>
          <w:iCs/>
        </w:rPr>
        <w:fldChar w:fldCharType="begin"/>
      </w:r>
      <w:r w:rsidRPr="005B17D3">
        <w:instrText xml:space="preserve"> XE "Date:of Death" </w:instrText>
      </w:r>
      <w:r w:rsidRPr="005B17D3">
        <w:rPr>
          <w:rStyle w:val="Text-onlypopuphotspot"/>
          <w:i/>
          <w:iCs/>
        </w:rPr>
        <w:fldChar w:fldCharType="end"/>
      </w:r>
      <w:r w:rsidRPr="005B17D3">
        <w:rPr>
          <w:rStyle w:val="Text-onlypopuphotspot"/>
          <w:i/>
          <w:iCs/>
        </w:rPr>
        <w:t xml:space="preserve"> of Death</w:t>
      </w:r>
      <w:r w:rsidRPr="005B17D3">
        <w:rPr>
          <w:rStyle w:val="Text-onlypopuphotspot"/>
          <w:i/>
          <w:iCs/>
        </w:rPr>
        <w:fldChar w:fldCharType="begin"/>
      </w:r>
      <w:r w:rsidRPr="005B17D3">
        <w:instrText xml:space="preserve"> XE "</w:instrText>
      </w:r>
      <w:r w:rsidRPr="005B17D3">
        <w:rPr>
          <w:rFonts w:cs="Arial"/>
          <w:b/>
        </w:rPr>
        <w:instrText>Death</w:instrText>
      </w:r>
      <w:r w:rsidRPr="005B17D3">
        <w:rPr>
          <w:rFonts w:cs="Arial"/>
        </w:rPr>
        <w:instrText>:</w:instrText>
      </w:r>
      <w:r w:rsidRPr="005B17D3">
        <w:instrText xml:space="preserve">Date of" </w:instrText>
      </w:r>
      <w:r w:rsidRPr="005B17D3">
        <w:rPr>
          <w:rStyle w:val="Text-onlypopuphotspot"/>
          <w:i/>
          <w:iCs/>
        </w:rPr>
        <w:fldChar w:fldCharType="end"/>
      </w:r>
      <w:r w:rsidRPr="005B17D3">
        <w:t xml:space="preserve"> is the deceased date for the individual (if applicable).</w:t>
      </w:r>
    </w:p>
    <w:p w14:paraId="1FD95F4B" w14:textId="77777777" w:rsidR="00BE52CE" w:rsidRPr="005B17D3" w:rsidRDefault="00BE52CE" w:rsidP="00EF3896">
      <w:pPr>
        <w:pStyle w:val="RulesandMore"/>
        <w:rPr>
          <w:sz w:val="18"/>
          <w:szCs w:val="18"/>
        </w:rPr>
      </w:pPr>
      <w:r w:rsidRPr="005B17D3">
        <w:t>Rules</w:t>
      </w:r>
      <w:r w:rsidRPr="005B17D3">
        <w:rPr>
          <w:sz w:val="18"/>
          <w:szCs w:val="18"/>
        </w:rPr>
        <w:t>...</w:t>
      </w:r>
    </w:p>
    <w:p w14:paraId="712975BE" w14:textId="015FCEF3" w:rsidR="00BE52CE" w:rsidRPr="005B17D3" w:rsidRDefault="00BE52CE" w:rsidP="00EF3896">
      <w:pPr>
        <w:pStyle w:val="ListBull2"/>
      </w:pPr>
      <w:r w:rsidRPr="005B17D3">
        <w:t>Format: (mm/dd/yyyy)</w:t>
      </w:r>
    </w:p>
    <w:p w14:paraId="5392ED02" w14:textId="77777777" w:rsidR="001E1CE7" w:rsidRPr="005B17D3" w:rsidRDefault="001E1CE7" w:rsidP="001E1CE7">
      <w:pPr>
        <w:pStyle w:val="ListBull2"/>
        <w:numPr>
          <w:ilvl w:val="0"/>
          <w:numId w:val="0"/>
        </w:numPr>
        <w:ind w:left="720"/>
      </w:pPr>
    </w:p>
    <w:p w14:paraId="5E96EE63" w14:textId="77777777" w:rsidR="00BE52CE" w:rsidRPr="005B17D3" w:rsidRDefault="00BE52CE" w:rsidP="00EF3896">
      <w:pPr>
        <w:pStyle w:val="ReqField"/>
      </w:pPr>
      <w:r w:rsidRPr="005B17D3">
        <w:t>Indicates required field</w:t>
      </w:r>
    </w:p>
    <w:p w14:paraId="5B53CFB9" w14:textId="77777777" w:rsidR="001E1CE7" w:rsidRPr="005B17D3" w:rsidRDefault="001E1CE7" w:rsidP="00EF3896">
      <w:pPr>
        <w:pStyle w:val="ScreenName"/>
      </w:pPr>
    </w:p>
    <w:p w14:paraId="7F898853" w14:textId="3954CCB7" w:rsidR="001E1CE7" w:rsidRPr="005B17D3" w:rsidRDefault="00BE52CE" w:rsidP="00EF3896">
      <w:pPr>
        <w:pStyle w:val="ScreenName"/>
      </w:pPr>
      <w:r w:rsidRPr="005B17D3">
        <w:t>Prisoner of War Episodes</w:t>
      </w:r>
    </w:p>
    <w:p w14:paraId="54EF5B8F" w14:textId="77777777" w:rsidR="00BE52CE" w:rsidRPr="005B17D3" w:rsidRDefault="00BE52CE" w:rsidP="00EF3896">
      <w:pPr>
        <w:pStyle w:val="ScreenField"/>
        <w:rPr>
          <w:rStyle w:val="StyleDrop-downhotspot11ptUnderline"/>
          <w:bCs w:val="0"/>
          <w:iCs w:val="0"/>
          <w:sz w:val="24"/>
          <w:u w:val="none"/>
        </w:rPr>
      </w:pPr>
      <w:r w:rsidRPr="005B17D3">
        <w:rPr>
          <w:rStyle w:val="StyleDrop-downhotspot11ptUnderline"/>
          <w:bCs w:val="0"/>
          <w:iCs w:val="0"/>
          <w:sz w:val="24"/>
          <w:u w:val="none"/>
        </w:rPr>
        <w:t>Document Type:</w:t>
      </w:r>
    </w:p>
    <w:p w14:paraId="7D985895" w14:textId="77777777" w:rsidR="00BE52CE" w:rsidRPr="005B17D3" w:rsidRDefault="00BE52CE" w:rsidP="00EF3896">
      <w:pPr>
        <w:pStyle w:val="ScreenFieldDesc"/>
      </w:pPr>
      <w:r w:rsidRPr="005B17D3">
        <w:t xml:space="preserve">POW </w:t>
      </w:r>
      <w:r w:rsidRPr="005B17D3">
        <w:rPr>
          <w:i/>
        </w:rPr>
        <w:t>Document Type</w:t>
      </w:r>
      <w:r w:rsidRPr="005B17D3">
        <w:t xml:space="preserve"> is defined as the type of document sent to the </w:t>
      </w:r>
      <w:r w:rsidRPr="005B17D3">
        <w:rPr>
          <w:rStyle w:val="Text-onlypopuphotspot"/>
        </w:rPr>
        <w:t>HEC</w:t>
      </w:r>
      <w:r w:rsidRPr="005B17D3">
        <w:t xml:space="preserve"> for proof that Veteran was a POW. Valid types are:</w:t>
      </w:r>
    </w:p>
    <w:p w14:paraId="588B51F3" w14:textId="77777777" w:rsidR="00BE52CE" w:rsidRPr="005B17D3" w:rsidRDefault="00BE52CE" w:rsidP="00EF3896">
      <w:pPr>
        <w:pStyle w:val="ListBull2"/>
      </w:pPr>
      <w:r w:rsidRPr="005B17D3">
        <w:t>DD-214</w:t>
      </w:r>
      <w:r w:rsidRPr="005B17D3">
        <w:fldChar w:fldCharType="begin"/>
      </w:r>
      <w:r w:rsidRPr="005B17D3">
        <w:instrText xml:space="preserve"> XE "DD-214" </w:instrText>
      </w:r>
      <w:r w:rsidRPr="005B17D3">
        <w:fldChar w:fldCharType="end"/>
      </w:r>
    </w:p>
    <w:p w14:paraId="73D3C100" w14:textId="77777777" w:rsidR="00BE52CE" w:rsidRPr="005B17D3" w:rsidRDefault="00BE52CE" w:rsidP="00EF3896">
      <w:pPr>
        <w:pStyle w:val="ListBull2"/>
      </w:pPr>
      <w:r w:rsidRPr="005B17D3">
        <w:rPr>
          <w:rStyle w:val="Text-onlypopuphotspot"/>
        </w:rPr>
        <w:lastRenderedPageBreak/>
        <w:t>DD-215</w:t>
      </w:r>
      <w:r w:rsidRPr="005B17D3">
        <w:rPr>
          <w:rStyle w:val="Text-onlypopuphotspot"/>
        </w:rPr>
        <w:fldChar w:fldCharType="begin"/>
      </w:r>
      <w:r w:rsidRPr="005B17D3">
        <w:instrText xml:space="preserve"> XE "</w:instrText>
      </w:r>
      <w:r w:rsidRPr="005B17D3">
        <w:rPr>
          <w:bCs/>
        </w:rPr>
        <w:instrText>DD-215</w:instrText>
      </w:r>
      <w:r w:rsidRPr="005B17D3">
        <w:instrText xml:space="preserve">" </w:instrText>
      </w:r>
      <w:r w:rsidRPr="005B17D3">
        <w:rPr>
          <w:rStyle w:val="Text-onlypopuphotspot"/>
        </w:rPr>
        <w:fldChar w:fldCharType="end"/>
      </w:r>
    </w:p>
    <w:p w14:paraId="1DA00228" w14:textId="77777777" w:rsidR="00BE52CE" w:rsidRPr="005B17D3" w:rsidRDefault="00BE52CE" w:rsidP="00EF3896">
      <w:pPr>
        <w:pStyle w:val="ListBull2"/>
      </w:pPr>
      <w:r w:rsidRPr="005B17D3">
        <w:rPr>
          <w:rStyle w:val="Text-onlypopuphotspot"/>
        </w:rPr>
        <w:t>WD AGO</w:t>
      </w:r>
      <w:r w:rsidRPr="005B17D3">
        <w:t xml:space="preserve"> Forms</w:t>
      </w:r>
    </w:p>
    <w:p w14:paraId="1E7F7467" w14:textId="77777777" w:rsidR="00BE52CE" w:rsidRPr="005B17D3" w:rsidRDefault="00BE52CE" w:rsidP="00EF3896">
      <w:pPr>
        <w:pStyle w:val="ListBull2"/>
      </w:pPr>
      <w:r w:rsidRPr="005B17D3">
        <w:t>Military</w:t>
      </w:r>
      <w:r w:rsidRPr="005B17D3">
        <w:fldChar w:fldCharType="begin"/>
      </w:r>
      <w:r w:rsidRPr="005B17D3">
        <w:instrText xml:space="preserve"> XE "</w:instrText>
      </w:r>
      <w:r w:rsidRPr="005B17D3">
        <w:rPr>
          <w:iCs/>
        </w:rPr>
        <w:instrText>Military:</w:instrText>
      </w:r>
      <w:r w:rsidRPr="005B17D3">
        <w:instrText xml:space="preserve">Orders of Award" </w:instrText>
      </w:r>
      <w:r w:rsidRPr="005B17D3">
        <w:fldChar w:fldCharType="end"/>
      </w:r>
      <w:r w:rsidRPr="005B17D3">
        <w:t xml:space="preserve"> Orders of Award</w:t>
      </w:r>
      <w:r w:rsidRPr="005B17D3">
        <w:fldChar w:fldCharType="begin"/>
      </w:r>
      <w:r w:rsidRPr="005B17D3">
        <w:instrText xml:space="preserve"> XE "Award:Military Orders of" </w:instrText>
      </w:r>
      <w:r w:rsidRPr="005B17D3">
        <w:fldChar w:fldCharType="end"/>
      </w:r>
    </w:p>
    <w:p w14:paraId="1AA14BEB" w14:textId="77777777" w:rsidR="00BE52CE" w:rsidRPr="005B17D3" w:rsidRDefault="00BE52CE" w:rsidP="00EF3896">
      <w:pPr>
        <w:pStyle w:val="ListBull2"/>
      </w:pPr>
      <w:r w:rsidRPr="005B17D3">
        <w:t>Other Official Service Records</w:t>
      </w:r>
      <w:r w:rsidRPr="005B17D3">
        <w:fldChar w:fldCharType="begin"/>
      </w:r>
      <w:r w:rsidRPr="005B17D3">
        <w:instrText xml:space="preserve"> XE "Records:Add Registry:POW Documents:Other Official Service" </w:instrText>
      </w:r>
      <w:r w:rsidRPr="005B17D3">
        <w:fldChar w:fldCharType="end"/>
      </w:r>
    </w:p>
    <w:p w14:paraId="38EA2833" w14:textId="77777777" w:rsidR="00BE52CE" w:rsidRPr="005B17D3" w:rsidRDefault="00BE52CE" w:rsidP="00EF3896">
      <w:pPr>
        <w:pStyle w:val="ListBull2"/>
      </w:pPr>
      <w:r w:rsidRPr="005B17D3">
        <w:t>VBA/DoD File</w:t>
      </w:r>
      <w:r w:rsidRPr="005B17D3">
        <w:fldChar w:fldCharType="begin"/>
      </w:r>
      <w:r w:rsidRPr="005B17D3">
        <w:instrText xml:space="preserve"> XE "File:VBA/DoD" </w:instrText>
      </w:r>
      <w:r w:rsidRPr="005B17D3">
        <w:fldChar w:fldCharType="end"/>
      </w:r>
    </w:p>
    <w:p w14:paraId="4509B891" w14:textId="77777777" w:rsidR="001E1CE7" w:rsidRPr="005B17D3" w:rsidRDefault="001E1CE7" w:rsidP="00EF3896">
      <w:pPr>
        <w:pStyle w:val="ScreenField"/>
        <w:rPr>
          <w:rStyle w:val="StyleDrop-downhotspot11ptUnderline"/>
          <w:bCs w:val="0"/>
          <w:iCs w:val="0"/>
          <w:sz w:val="24"/>
          <w:u w:val="none"/>
        </w:rPr>
      </w:pPr>
    </w:p>
    <w:p w14:paraId="0A14FE5A" w14:textId="053E6086" w:rsidR="00BE52CE" w:rsidRPr="005B17D3" w:rsidRDefault="00BE52CE" w:rsidP="00EF3896">
      <w:pPr>
        <w:pStyle w:val="ScreenField"/>
        <w:rPr>
          <w:rStyle w:val="StyleDrop-downhotspot11ptUnderline"/>
          <w:bCs w:val="0"/>
          <w:iCs w:val="0"/>
          <w:sz w:val="24"/>
          <w:u w:val="none"/>
        </w:rPr>
      </w:pPr>
      <w:r w:rsidRPr="005B17D3">
        <w:rPr>
          <w:noProof/>
        </w:rPr>
        <w:drawing>
          <wp:inline distT="0" distB="0" distL="0" distR="0" wp14:anchorId="15D67E31" wp14:editId="60B3D698">
            <wp:extent cx="119380" cy="119380"/>
            <wp:effectExtent l="19050" t="0" r="0" b="0"/>
            <wp:docPr id="293" name="Picture 293" descr="required fiel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descr="required field symbol"/>
                    <pic:cNvPicPr>
                      <a:picLocks noChangeAspect="1" noChangeArrowheads="1"/>
                    </pic:cNvPicPr>
                  </pic:nvPicPr>
                  <pic:blipFill>
                    <a:blip r:embed="rId33" cstate="print"/>
                    <a:srcRect/>
                    <a:stretch>
                      <a:fillRect/>
                    </a:stretch>
                  </pic:blipFill>
                  <pic:spPr bwMode="auto">
                    <a:xfrm>
                      <a:off x="0" y="0"/>
                      <a:ext cx="119380" cy="119380"/>
                    </a:xfrm>
                    <a:prstGeom prst="rect">
                      <a:avLst/>
                    </a:prstGeom>
                    <a:noFill/>
                    <a:ln w="9525">
                      <a:noFill/>
                      <a:miter lim="800000"/>
                      <a:headEnd/>
                      <a:tailEnd/>
                    </a:ln>
                  </pic:spPr>
                </pic:pic>
              </a:graphicData>
            </a:graphic>
          </wp:inline>
        </w:drawing>
      </w:r>
      <w:r w:rsidRPr="005B17D3">
        <w:rPr>
          <w:rStyle w:val="StyleDrop-downhotspot11ptUnderline"/>
          <w:bCs w:val="0"/>
          <w:iCs w:val="0"/>
          <w:sz w:val="24"/>
          <w:u w:val="none"/>
        </w:rPr>
        <w:t>POW Source:</w:t>
      </w:r>
    </w:p>
    <w:p w14:paraId="626E83A8" w14:textId="77777777" w:rsidR="00BE52CE" w:rsidRPr="005B17D3" w:rsidRDefault="00BE52CE" w:rsidP="00EF3896">
      <w:pPr>
        <w:pStyle w:val="ScreenFieldDesc"/>
      </w:pPr>
      <w:r w:rsidRPr="005B17D3">
        <w:rPr>
          <w:i/>
        </w:rPr>
        <w:t>POW Source</w:t>
      </w:r>
      <w:r w:rsidRPr="005B17D3">
        <w:t xml:space="preserve"> is defined as the source from which the POW documentation was received and or reported.</w:t>
      </w:r>
    </w:p>
    <w:p w14:paraId="3FA3B256" w14:textId="77777777" w:rsidR="001E1CE7" w:rsidRPr="005B17D3" w:rsidRDefault="001E1CE7" w:rsidP="00EF3896">
      <w:pPr>
        <w:pStyle w:val="ScreenField"/>
        <w:rPr>
          <w:rStyle w:val="StyleDrop-downhotspot11ptUnderline"/>
          <w:bCs w:val="0"/>
          <w:iCs w:val="0"/>
          <w:sz w:val="24"/>
          <w:u w:val="none"/>
        </w:rPr>
      </w:pPr>
    </w:p>
    <w:p w14:paraId="44BDB061" w14:textId="20FA5BE2" w:rsidR="00BE52CE" w:rsidRPr="005B17D3" w:rsidRDefault="00BE52CE" w:rsidP="00EF3896">
      <w:pPr>
        <w:pStyle w:val="ScreenField"/>
      </w:pPr>
      <w:r w:rsidRPr="005B17D3">
        <w:rPr>
          <w:noProof/>
        </w:rPr>
        <w:drawing>
          <wp:inline distT="0" distB="0" distL="0" distR="0" wp14:anchorId="6E3C7948" wp14:editId="2105A6DC">
            <wp:extent cx="119380" cy="119380"/>
            <wp:effectExtent l="19050" t="0" r="0" b="0"/>
            <wp:docPr id="294" name="Picture 294" descr="required fiel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descr="required field symbol"/>
                    <pic:cNvPicPr>
                      <a:picLocks noChangeAspect="1" noChangeArrowheads="1"/>
                    </pic:cNvPicPr>
                  </pic:nvPicPr>
                  <pic:blipFill>
                    <a:blip r:embed="rId33" cstate="print"/>
                    <a:srcRect/>
                    <a:stretch>
                      <a:fillRect/>
                    </a:stretch>
                  </pic:blipFill>
                  <pic:spPr bwMode="auto">
                    <a:xfrm>
                      <a:off x="0" y="0"/>
                      <a:ext cx="119380" cy="119380"/>
                    </a:xfrm>
                    <a:prstGeom prst="rect">
                      <a:avLst/>
                    </a:prstGeom>
                    <a:noFill/>
                    <a:ln w="9525">
                      <a:noFill/>
                      <a:miter lim="800000"/>
                      <a:headEnd/>
                      <a:tailEnd/>
                    </a:ln>
                  </pic:spPr>
                </pic:pic>
              </a:graphicData>
            </a:graphic>
          </wp:inline>
        </w:drawing>
      </w:r>
      <w:r w:rsidRPr="005B17D3">
        <w:rPr>
          <w:rStyle w:val="StyleDrop-downhotspot11ptUnderline"/>
          <w:bCs w:val="0"/>
          <w:iCs w:val="0"/>
          <w:sz w:val="24"/>
          <w:u w:val="none"/>
        </w:rPr>
        <w:t>Capture Date</w:t>
      </w:r>
      <w:r w:rsidRPr="005B17D3">
        <w:rPr>
          <w:rStyle w:val="StyleDrop-downhotspot11ptUnderline"/>
          <w:bCs w:val="0"/>
          <w:iCs w:val="0"/>
          <w:sz w:val="24"/>
          <w:u w:val="none"/>
        </w:rPr>
        <w:fldChar w:fldCharType="begin"/>
      </w:r>
      <w:r w:rsidRPr="005B17D3">
        <w:instrText xml:space="preserve"> XE "Date:Capture" </w:instrText>
      </w:r>
      <w:r w:rsidRPr="005B17D3">
        <w:rPr>
          <w:rStyle w:val="StyleDrop-downhotspot11ptUnderline"/>
          <w:bCs w:val="0"/>
          <w:iCs w:val="0"/>
          <w:sz w:val="24"/>
          <w:u w:val="none"/>
        </w:rPr>
        <w:fldChar w:fldCharType="end"/>
      </w:r>
      <w:r w:rsidRPr="005B17D3">
        <w:rPr>
          <w:rStyle w:val="StyleDrop-downhotspot11ptUnderline"/>
          <w:bCs w:val="0"/>
          <w:iCs w:val="0"/>
          <w:sz w:val="24"/>
          <w:u w:val="none"/>
        </w:rPr>
        <w:fldChar w:fldCharType="begin"/>
      </w:r>
      <w:r w:rsidRPr="005B17D3">
        <w:instrText xml:space="preserve"> XE "Capture Date" </w:instrText>
      </w:r>
      <w:r w:rsidRPr="005B17D3">
        <w:rPr>
          <w:rStyle w:val="StyleDrop-downhotspot11ptUnderline"/>
          <w:bCs w:val="0"/>
          <w:iCs w:val="0"/>
          <w:sz w:val="24"/>
          <w:u w:val="none"/>
        </w:rPr>
        <w:fldChar w:fldCharType="end"/>
      </w:r>
      <w:r w:rsidRPr="005B17D3">
        <w:rPr>
          <w:rStyle w:val="StyleDrop-downhotspot11ptUnderline"/>
          <w:bCs w:val="0"/>
          <w:iCs w:val="0"/>
          <w:sz w:val="24"/>
          <w:u w:val="none"/>
        </w:rPr>
        <w:t>:</w:t>
      </w:r>
    </w:p>
    <w:p w14:paraId="3C2445BE" w14:textId="77777777" w:rsidR="00BE52CE" w:rsidRPr="005B17D3" w:rsidRDefault="00BE52CE" w:rsidP="00EF3896">
      <w:pPr>
        <w:pStyle w:val="ScreenFieldDesc"/>
      </w:pPr>
      <w:r w:rsidRPr="005B17D3">
        <w:rPr>
          <w:i/>
        </w:rPr>
        <w:t>Capture Date</w:t>
      </w:r>
      <w:r w:rsidRPr="005B17D3">
        <w:t xml:space="preserve"> is the date the Veteran entered into a listed POW camp.</w:t>
      </w:r>
    </w:p>
    <w:p w14:paraId="56944EF5" w14:textId="77777777" w:rsidR="00BE52CE" w:rsidRPr="005B17D3" w:rsidRDefault="00BE52CE" w:rsidP="00EF3896">
      <w:pPr>
        <w:pStyle w:val="ScreenFieldDesc"/>
      </w:pPr>
      <w:r w:rsidRPr="005B17D3">
        <w:t>Capture Date is shared with VistA.</w:t>
      </w:r>
    </w:p>
    <w:p w14:paraId="12A5EB0B" w14:textId="77777777" w:rsidR="00BE52CE" w:rsidRPr="005B17D3" w:rsidRDefault="00BE52CE" w:rsidP="00EF3896">
      <w:pPr>
        <w:pStyle w:val="RulesandMore"/>
        <w:rPr>
          <w:sz w:val="18"/>
          <w:szCs w:val="18"/>
        </w:rPr>
      </w:pPr>
      <w:r w:rsidRPr="005B17D3">
        <w:t>Rules</w:t>
      </w:r>
      <w:r w:rsidRPr="005B17D3">
        <w:rPr>
          <w:sz w:val="18"/>
          <w:szCs w:val="18"/>
        </w:rPr>
        <w:t>...</w:t>
      </w:r>
    </w:p>
    <w:p w14:paraId="0236B6E7" w14:textId="77777777" w:rsidR="00BE52CE" w:rsidRPr="005B17D3" w:rsidRDefault="00BE52CE" w:rsidP="00EF3896">
      <w:pPr>
        <w:pStyle w:val="ListBull2"/>
      </w:pPr>
      <w:r w:rsidRPr="005B17D3">
        <w:rPr>
          <w:i/>
          <w:iCs/>
        </w:rPr>
        <w:t>Capture</w:t>
      </w:r>
      <w:r w:rsidRPr="005B17D3">
        <w:t xml:space="preserve"> and </w:t>
      </w:r>
      <w:r w:rsidRPr="005B17D3">
        <w:rPr>
          <w:i/>
          <w:iCs/>
        </w:rPr>
        <w:t>Release Dates</w:t>
      </w:r>
      <w:r w:rsidRPr="005B17D3">
        <w:t xml:space="preserve"> cannot fall after a person's </w:t>
      </w:r>
      <w:r w:rsidRPr="005B17D3">
        <w:rPr>
          <w:i/>
          <w:iCs/>
        </w:rPr>
        <w:t>Date of Death</w:t>
      </w:r>
      <w:r w:rsidRPr="005B17D3">
        <w:rPr>
          <w:i/>
          <w:iCs/>
        </w:rPr>
        <w:fldChar w:fldCharType="begin"/>
      </w:r>
      <w:r w:rsidRPr="005B17D3">
        <w:instrText xml:space="preserve"> XE "</w:instrText>
      </w:r>
      <w:r w:rsidRPr="005B17D3">
        <w:rPr>
          <w:iCs/>
        </w:rPr>
        <w:instrText>Death:</w:instrText>
      </w:r>
      <w:r w:rsidRPr="005B17D3">
        <w:instrText xml:space="preserve">Date of" </w:instrText>
      </w:r>
      <w:r w:rsidRPr="005B17D3">
        <w:rPr>
          <w:i/>
          <w:iCs/>
        </w:rPr>
        <w:fldChar w:fldCharType="end"/>
      </w:r>
      <w:r w:rsidRPr="005B17D3">
        <w:t>.</w:t>
      </w:r>
    </w:p>
    <w:p w14:paraId="08136E59" w14:textId="77777777" w:rsidR="00BE52CE" w:rsidRPr="005B17D3" w:rsidRDefault="00BE52CE" w:rsidP="00EF3896">
      <w:pPr>
        <w:pStyle w:val="ListBull2"/>
      </w:pPr>
      <w:r w:rsidRPr="005B17D3">
        <w:rPr>
          <w:i/>
          <w:iCs/>
        </w:rPr>
        <w:t>Capture Date</w:t>
      </w:r>
      <w:r w:rsidRPr="005B17D3">
        <w:rPr>
          <w:i/>
          <w:iCs/>
        </w:rPr>
        <w:fldChar w:fldCharType="begin"/>
      </w:r>
      <w:r w:rsidRPr="005B17D3">
        <w:instrText xml:space="preserve"> XE "</w:instrText>
      </w:r>
      <w:r w:rsidRPr="005B17D3">
        <w:rPr>
          <w:iCs/>
        </w:rPr>
        <w:instrText>Capture Date</w:instrText>
      </w:r>
      <w:r w:rsidRPr="005B17D3">
        <w:instrText xml:space="preserve">" </w:instrText>
      </w:r>
      <w:r w:rsidRPr="005B17D3">
        <w:rPr>
          <w:i/>
          <w:iCs/>
        </w:rPr>
        <w:fldChar w:fldCharType="end"/>
      </w:r>
      <w:r w:rsidRPr="005B17D3">
        <w:t xml:space="preserve"> must be at least a Month and Year.</w:t>
      </w:r>
    </w:p>
    <w:p w14:paraId="6C7D092C" w14:textId="77777777" w:rsidR="00BE52CE" w:rsidRPr="005B17D3" w:rsidRDefault="00BE52CE" w:rsidP="00EF3896">
      <w:pPr>
        <w:pStyle w:val="ListBull2"/>
      </w:pPr>
      <w:r w:rsidRPr="005B17D3">
        <w:rPr>
          <w:i/>
          <w:iCs/>
        </w:rPr>
        <w:t>Capture Date</w:t>
      </w:r>
      <w:r w:rsidRPr="005B17D3">
        <w:rPr>
          <w:i/>
          <w:iCs/>
        </w:rPr>
        <w:fldChar w:fldCharType="begin"/>
      </w:r>
      <w:r w:rsidRPr="005B17D3">
        <w:instrText xml:space="preserve"> XE "</w:instrText>
      </w:r>
      <w:r w:rsidRPr="005B17D3">
        <w:rPr>
          <w:iCs/>
        </w:rPr>
        <w:instrText>Capture Date</w:instrText>
      </w:r>
      <w:r w:rsidRPr="005B17D3">
        <w:instrText xml:space="preserve">" </w:instrText>
      </w:r>
      <w:r w:rsidRPr="005B17D3">
        <w:rPr>
          <w:i/>
          <w:iCs/>
        </w:rPr>
        <w:fldChar w:fldCharType="end"/>
      </w:r>
      <w:r w:rsidRPr="005B17D3">
        <w:t xml:space="preserve"> cannot be a future date.</w:t>
      </w:r>
    </w:p>
    <w:p w14:paraId="13D5E0B4" w14:textId="77777777" w:rsidR="00BE52CE" w:rsidRPr="005B17D3" w:rsidRDefault="00BE52CE" w:rsidP="00EF3896">
      <w:pPr>
        <w:pStyle w:val="ListBull2"/>
      </w:pPr>
      <w:r w:rsidRPr="005B17D3">
        <w:rPr>
          <w:i/>
          <w:iCs/>
        </w:rPr>
        <w:t>Capture Date</w:t>
      </w:r>
      <w:r w:rsidRPr="005B17D3">
        <w:rPr>
          <w:i/>
          <w:iCs/>
        </w:rPr>
        <w:fldChar w:fldCharType="begin"/>
      </w:r>
      <w:r w:rsidRPr="005B17D3">
        <w:instrText xml:space="preserve"> XE "</w:instrText>
      </w:r>
      <w:r w:rsidRPr="005B17D3">
        <w:rPr>
          <w:iCs/>
        </w:rPr>
        <w:instrText>Capture Date</w:instrText>
      </w:r>
      <w:r w:rsidRPr="005B17D3">
        <w:instrText xml:space="preserve">" </w:instrText>
      </w:r>
      <w:r w:rsidRPr="005B17D3">
        <w:rPr>
          <w:i/>
          <w:iCs/>
        </w:rPr>
        <w:fldChar w:fldCharType="end"/>
      </w:r>
      <w:r w:rsidRPr="005B17D3">
        <w:t xml:space="preserve"> cannot be after the </w:t>
      </w:r>
      <w:r w:rsidRPr="005B17D3">
        <w:rPr>
          <w:i/>
          <w:iCs/>
        </w:rPr>
        <w:t>Release Date</w:t>
      </w:r>
      <w:r w:rsidRPr="005B17D3">
        <w:rPr>
          <w:i/>
          <w:iCs/>
        </w:rPr>
        <w:fldChar w:fldCharType="begin"/>
      </w:r>
      <w:r w:rsidRPr="005B17D3">
        <w:instrText xml:space="preserve"> XE "</w:instrText>
      </w:r>
      <w:r w:rsidRPr="005B17D3">
        <w:rPr>
          <w:iCs/>
        </w:rPr>
        <w:instrText>Release Date</w:instrText>
      </w:r>
      <w:r w:rsidRPr="005B17D3">
        <w:instrText xml:space="preserve">" </w:instrText>
      </w:r>
      <w:r w:rsidRPr="005B17D3">
        <w:rPr>
          <w:i/>
          <w:iCs/>
        </w:rPr>
        <w:fldChar w:fldCharType="end"/>
      </w:r>
      <w:r w:rsidRPr="005B17D3">
        <w:t>.</w:t>
      </w:r>
    </w:p>
    <w:p w14:paraId="0F1A0A2C" w14:textId="77777777" w:rsidR="00BE52CE" w:rsidRPr="005B17D3" w:rsidRDefault="00BE52CE" w:rsidP="00EF3896">
      <w:pPr>
        <w:pStyle w:val="ListBull2"/>
      </w:pPr>
      <w:r w:rsidRPr="005B17D3">
        <w:t>format: (mm/dd/yyyy)</w:t>
      </w:r>
    </w:p>
    <w:p w14:paraId="6476ED2A" w14:textId="77777777" w:rsidR="001E1CE7" w:rsidRPr="005B17D3" w:rsidRDefault="001E1CE7" w:rsidP="00EF3896">
      <w:pPr>
        <w:pStyle w:val="ScreenField"/>
        <w:rPr>
          <w:rStyle w:val="StyleDrop-downhotspot11ptUnderline"/>
          <w:bCs w:val="0"/>
          <w:iCs w:val="0"/>
          <w:sz w:val="24"/>
          <w:u w:val="none"/>
        </w:rPr>
      </w:pPr>
    </w:p>
    <w:p w14:paraId="7504F6F9" w14:textId="05FD60CB" w:rsidR="00BE52CE" w:rsidRPr="005B17D3" w:rsidRDefault="00BE52CE" w:rsidP="00EF3896">
      <w:pPr>
        <w:pStyle w:val="ScreenField"/>
        <w:rPr>
          <w:rStyle w:val="StyleDrop-downhotspot11ptUnderline"/>
          <w:bCs w:val="0"/>
          <w:iCs w:val="0"/>
          <w:sz w:val="24"/>
          <w:u w:val="none"/>
        </w:rPr>
      </w:pPr>
      <w:r w:rsidRPr="005B17D3">
        <w:rPr>
          <w:noProof/>
        </w:rPr>
        <w:drawing>
          <wp:inline distT="0" distB="0" distL="0" distR="0" wp14:anchorId="70DF0861" wp14:editId="375175DD">
            <wp:extent cx="119380" cy="119380"/>
            <wp:effectExtent l="19050" t="0" r="0" b="0"/>
            <wp:docPr id="300" name="Picture 300" descr="required fiel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descr="required field symbol"/>
                    <pic:cNvPicPr>
                      <a:picLocks noChangeAspect="1" noChangeArrowheads="1"/>
                    </pic:cNvPicPr>
                  </pic:nvPicPr>
                  <pic:blipFill>
                    <a:blip r:embed="rId33" cstate="print"/>
                    <a:srcRect/>
                    <a:stretch>
                      <a:fillRect/>
                    </a:stretch>
                  </pic:blipFill>
                  <pic:spPr bwMode="auto">
                    <a:xfrm>
                      <a:off x="0" y="0"/>
                      <a:ext cx="119380" cy="119380"/>
                    </a:xfrm>
                    <a:prstGeom prst="rect">
                      <a:avLst/>
                    </a:prstGeom>
                    <a:noFill/>
                    <a:ln w="9525">
                      <a:noFill/>
                      <a:miter lim="800000"/>
                      <a:headEnd/>
                      <a:tailEnd/>
                    </a:ln>
                  </pic:spPr>
                </pic:pic>
              </a:graphicData>
            </a:graphic>
          </wp:inline>
        </w:drawing>
      </w:r>
      <w:r w:rsidRPr="005B17D3">
        <w:rPr>
          <w:rStyle w:val="StyleDrop-downhotspot11ptUnderline"/>
          <w:bCs w:val="0"/>
          <w:iCs w:val="0"/>
          <w:sz w:val="24"/>
          <w:u w:val="none"/>
        </w:rPr>
        <w:t>Release Date</w:t>
      </w:r>
      <w:r w:rsidRPr="005B17D3">
        <w:rPr>
          <w:rStyle w:val="StyleDrop-downhotspot11ptUnderline"/>
          <w:bCs w:val="0"/>
          <w:iCs w:val="0"/>
          <w:sz w:val="24"/>
          <w:u w:val="none"/>
        </w:rPr>
        <w:fldChar w:fldCharType="begin"/>
      </w:r>
      <w:r w:rsidRPr="005B17D3">
        <w:instrText xml:space="preserve"> XE "Date:Release" </w:instrText>
      </w:r>
      <w:r w:rsidRPr="005B17D3">
        <w:rPr>
          <w:rStyle w:val="StyleDrop-downhotspot11ptUnderline"/>
          <w:bCs w:val="0"/>
          <w:iCs w:val="0"/>
          <w:sz w:val="24"/>
          <w:u w:val="none"/>
        </w:rPr>
        <w:fldChar w:fldCharType="end"/>
      </w:r>
      <w:r w:rsidRPr="005B17D3">
        <w:rPr>
          <w:rStyle w:val="StyleDrop-downhotspot11ptUnderline"/>
          <w:bCs w:val="0"/>
          <w:iCs w:val="0"/>
          <w:sz w:val="24"/>
          <w:u w:val="none"/>
        </w:rPr>
        <w:fldChar w:fldCharType="begin"/>
      </w:r>
      <w:r w:rsidRPr="005B17D3">
        <w:instrText xml:space="preserve"> XE "Release Date" </w:instrText>
      </w:r>
      <w:r w:rsidRPr="005B17D3">
        <w:rPr>
          <w:rStyle w:val="StyleDrop-downhotspot11ptUnderline"/>
          <w:bCs w:val="0"/>
          <w:iCs w:val="0"/>
          <w:sz w:val="24"/>
          <w:u w:val="none"/>
        </w:rPr>
        <w:fldChar w:fldCharType="end"/>
      </w:r>
      <w:r w:rsidRPr="005B17D3">
        <w:rPr>
          <w:rStyle w:val="StyleDrop-downhotspot11ptUnderline"/>
          <w:bCs w:val="0"/>
          <w:iCs w:val="0"/>
          <w:sz w:val="24"/>
          <w:u w:val="none"/>
        </w:rPr>
        <w:t>:</w:t>
      </w:r>
    </w:p>
    <w:p w14:paraId="5A83A91D" w14:textId="77777777" w:rsidR="00BE52CE" w:rsidRPr="005B17D3" w:rsidRDefault="00BE52CE" w:rsidP="00EF3896">
      <w:pPr>
        <w:pStyle w:val="ScreenFieldDesc"/>
      </w:pPr>
      <w:r w:rsidRPr="005B17D3">
        <w:rPr>
          <w:i/>
        </w:rPr>
        <w:t>Release Data</w:t>
      </w:r>
      <w:r w:rsidRPr="005B17D3">
        <w:t xml:space="preserve"> is the date the Veteran was released or rescued from the POW camp.</w:t>
      </w:r>
    </w:p>
    <w:p w14:paraId="07FBA4B7" w14:textId="77777777" w:rsidR="00BE52CE" w:rsidRPr="005B17D3" w:rsidRDefault="00BE52CE" w:rsidP="00EF3896">
      <w:pPr>
        <w:pStyle w:val="ScreenFieldDesc"/>
      </w:pPr>
      <w:r w:rsidRPr="005B17D3">
        <w:t>Release Data is shared with VistA.</w:t>
      </w:r>
    </w:p>
    <w:p w14:paraId="5BEAB887" w14:textId="77777777" w:rsidR="00BE52CE" w:rsidRPr="005B17D3" w:rsidRDefault="00BE52CE" w:rsidP="00EF3896">
      <w:pPr>
        <w:pStyle w:val="RulesandMore"/>
        <w:rPr>
          <w:sz w:val="18"/>
          <w:szCs w:val="18"/>
        </w:rPr>
      </w:pPr>
      <w:r w:rsidRPr="005B17D3">
        <w:t>Rules</w:t>
      </w:r>
      <w:r w:rsidRPr="005B17D3">
        <w:rPr>
          <w:sz w:val="18"/>
          <w:szCs w:val="18"/>
        </w:rPr>
        <w:t>...</w:t>
      </w:r>
    </w:p>
    <w:p w14:paraId="56B5E7C9" w14:textId="77777777" w:rsidR="00BE52CE" w:rsidRPr="005B17D3" w:rsidRDefault="00BE52CE" w:rsidP="00EF3896">
      <w:pPr>
        <w:pStyle w:val="ListBull2"/>
      </w:pPr>
      <w:r w:rsidRPr="005B17D3">
        <w:rPr>
          <w:i/>
          <w:iCs/>
        </w:rPr>
        <w:t>Capture</w:t>
      </w:r>
      <w:r w:rsidRPr="005B17D3">
        <w:t xml:space="preserve"> and </w:t>
      </w:r>
      <w:r w:rsidRPr="005B17D3">
        <w:rPr>
          <w:i/>
          <w:iCs/>
        </w:rPr>
        <w:t>Release Dates</w:t>
      </w:r>
      <w:r w:rsidRPr="005B17D3">
        <w:t xml:space="preserve"> cannot fall after a person's </w:t>
      </w:r>
      <w:r w:rsidRPr="005B17D3">
        <w:rPr>
          <w:i/>
          <w:iCs/>
        </w:rPr>
        <w:t>Date of Death</w:t>
      </w:r>
      <w:r w:rsidRPr="005B17D3">
        <w:rPr>
          <w:i/>
          <w:iCs/>
        </w:rPr>
        <w:fldChar w:fldCharType="begin"/>
      </w:r>
      <w:r w:rsidRPr="005B17D3">
        <w:instrText xml:space="preserve"> XE "</w:instrText>
      </w:r>
      <w:r w:rsidRPr="005B17D3">
        <w:rPr>
          <w:iCs/>
        </w:rPr>
        <w:instrText>Death:</w:instrText>
      </w:r>
      <w:r w:rsidRPr="005B17D3">
        <w:instrText xml:space="preserve">Date of" </w:instrText>
      </w:r>
      <w:r w:rsidRPr="005B17D3">
        <w:rPr>
          <w:i/>
          <w:iCs/>
        </w:rPr>
        <w:fldChar w:fldCharType="end"/>
      </w:r>
      <w:r w:rsidRPr="005B17D3">
        <w:t>.</w:t>
      </w:r>
    </w:p>
    <w:p w14:paraId="1B89F492" w14:textId="77777777" w:rsidR="00BE52CE" w:rsidRPr="005B17D3" w:rsidRDefault="00BE52CE" w:rsidP="00EF3896">
      <w:pPr>
        <w:pStyle w:val="ListBull2"/>
      </w:pPr>
      <w:r w:rsidRPr="005B17D3">
        <w:rPr>
          <w:i/>
          <w:iCs/>
        </w:rPr>
        <w:t>Release Date</w:t>
      </w:r>
      <w:r w:rsidRPr="005B17D3">
        <w:rPr>
          <w:i/>
          <w:iCs/>
        </w:rPr>
        <w:fldChar w:fldCharType="begin"/>
      </w:r>
      <w:r w:rsidRPr="005B17D3">
        <w:instrText xml:space="preserve"> XE "</w:instrText>
      </w:r>
      <w:r w:rsidRPr="005B17D3">
        <w:rPr>
          <w:iCs/>
        </w:rPr>
        <w:instrText>Release Date</w:instrText>
      </w:r>
      <w:r w:rsidRPr="005B17D3">
        <w:instrText xml:space="preserve">" </w:instrText>
      </w:r>
      <w:r w:rsidRPr="005B17D3">
        <w:rPr>
          <w:i/>
          <w:iCs/>
        </w:rPr>
        <w:fldChar w:fldCharType="end"/>
      </w:r>
      <w:r w:rsidRPr="005B17D3">
        <w:t xml:space="preserve"> must be at least a Month and Year.</w:t>
      </w:r>
    </w:p>
    <w:p w14:paraId="167843C2" w14:textId="77777777" w:rsidR="00BE52CE" w:rsidRPr="005B17D3" w:rsidRDefault="00BE52CE" w:rsidP="00EF3896">
      <w:pPr>
        <w:pStyle w:val="ListBull2"/>
      </w:pPr>
      <w:r w:rsidRPr="005B17D3">
        <w:rPr>
          <w:i/>
          <w:iCs/>
        </w:rPr>
        <w:t>Release Date</w:t>
      </w:r>
      <w:r w:rsidRPr="005B17D3">
        <w:rPr>
          <w:i/>
          <w:iCs/>
        </w:rPr>
        <w:fldChar w:fldCharType="begin"/>
      </w:r>
      <w:r w:rsidRPr="005B17D3">
        <w:instrText xml:space="preserve"> XE "</w:instrText>
      </w:r>
      <w:r w:rsidRPr="005B17D3">
        <w:rPr>
          <w:iCs/>
        </w:rPr>
        <w:instrText>Release Date</w:instrText>
      </w:r>
      <w:r w:rsidRPr="005B17D3">
        <w:instrText xml:space="preserve">" </w:instrText>
      </w:r>
      <w:r w:rsidRPr="005B17D3">
        <w:rPr>
          <w:i/>
          <w:iCs/>
        </w:rPr>
        <w:fldChar w:fldCharType="end"/>
      </w:r>
      <w:r w:rsidRPr="005B17D3">
        <w:t xml:space="preserve"> cannot be a future date.</w:t>
      </w:r>
    </w:p>
    <w:p w14:paraId="1ECC1E3A" w14:textId="77777777" w:rsidR="00BE52CE" w:rsidRPr="005B17D3" w:rsidRDefault="00BE52CE" w:rsidP="00EF3896">
      <w:pPr>
        <w:pStyle w:val="ListBull2"/>
      </w:pPr>
      <w:r w:rsidRPr="005B17D3">
        <w:rPr>
          <w:i/>
          <w:iCs/>
        </w:rPr>
        <w:t>Release Date</w:t>
      </w:r>
      <w:r w:rsidRPr="005B17D3">
        <w:rPr>
          <w:i/>
          <w:iCs/>
        </w:rPr>
        <w:fldChar w:fldCharType="begin"/>
      </w:r>
      <w:r w:rsidRPr="005B17D3">
        <w:instrText xml:space="preserve"> XE "</w:instrText>
      </w:r>
      <w:r w:rsidRPr="005B17D3">
        <w:rPr>
          <w:iCs/>
        </w:rPr>
        <w:instrText>Release Date</w:instrText>
      </w:r>
      <w:r w:rsidRPr="005B17D3">
        <w:instrText xml:space="preserve">" </w:instrText>
      </w:r>
      <w:r w:rsidRPr="005B17D3">
        <w:rPr>
          <w:i/>
          <w:iCs/>
        </w:rPr>
        <w:fldChar w:fldCharType="end"/>
      </w:r>
      <w:r w:rsidRPr="005B17D3">
        <w:t xml:space="preserve"> cannot be prior to the </w:t>
      </w:r>
      <w:r w:rsidRPr="005B17D3">
        <w:rPr>
          <w:i/>
          <w:iCs/>
        </w:rPr>
        <w:t>Capture Date</w:t>
      </w:r>
      <w:r w:rsidRPr="005B17D3">
        <w:rPr>
          <w:i/>
          <w:iCs/>
        </w:rPr>
        <w:fldChar w:fldCharType="begin"/>
      </w:r>
      <w:r w:rsidRPr="005B17D3">
        <w:instrText xml:space="preserve"> XE "</w:instrText>
      </w:r>
      <w:r w:rsidRPr="005B17D3">
        <w:rPr>
          <w:iCs/>
        </w:rPr>
        <w:instrText>Capture Date</w:instrText>
      </w:r>
      <w:r w:rsidRPr="005B17D3">
        <w:instrText xml:space="preserve">" </w:instrText>
      </w:r>
      <w:r w:rsidRPr="005B17D3">
        <w:rPr>
          <w:i/>
          <w:iCs/>
        </w:rPr>
        <w:fldChar w:fldCharType="end"/>
      </w:r>
      <w:r w:rsidRPr="005B17D3">
        <w:t>.</w:t>
      </w:r>
    </w:p>
    <w:p w14:paraId="17B06C1E" w14:textId="77777777" w:rsidR="00BE52CE" w:rsidRPr="005B17D3" w:rsidRDefault="00BE52CE" w:rsidP="00EF3896">
      <w:pPr>
        <w:pStyle w:val="ListBull2"/>
      </w:pPr>
      <w:r w:rsidRPr="005B17D3">
        <w:t>format: (mm/dd/yyyy)</w:t>
      </w:r>
    </w:p>
    <w:p w14:paraId="49ED55FA" w14:textId="77777777" w:rsidR="001E1CE7" w:rsidRPr="005B17D3" w:rsidRDefault="001E1CE7" w:rsidP="00EF3896">
      <w:pPr>
        <w:pStyle w:val="ScreenField"/>
        <w:rPr>
          <w:rStyle w:val="StyleDrop-downhotspot11ptUnderline"/>
          <w:bCs w:val="0"/>
          <w:iCs w:val="0"/>
          <w:sz w:val="24"/>
          <w:u w:val="none"/>
        </w:rPr>
      </w:pPr>
    </w:p>
    <w:p w14:paraId="66307497" w14:textId="41753E8C" w:rsidR="00BE52CE" w:rsidRPr="005B17D3" w:rsidRDefault="00BE52CE" w:rsidP="00EF3896">
      <w:pPr>
        <w:pStyle w:val="ScreenField"/>
        <w:rPr>
          <w:rStyle w:val="StyleDrop-downhotspot11ptUnderline"/>
          <w:bCs w:val="0"/>
          <w:iCs w:val="0"/>
          <w:sz w:val="24"/>
          <w:u w:val="none"/>
        </w:rPr>
      </w:pPr>
      <w:r w:rsidRPr="005B17D3">
        <w:rPr>
          <w:rStyle w:val="StyleDrop-downhotspot11ptUnderline"/>
          <w:bCs w:val="0"/>
          <w:iCs w:val="0"/>
          <w:sz w:val="24"/>
          <w:u w:val="none"/>
        </w:rPr>
        <w:t>Days in Captivity:</w:t>
      </w:r>
    </w:p>
    <w:p w14:paraId="6BF5BFCF" w14:textId="77777777" w:rsidR="00BE52CE" w:rsidRPr="005B17D3" w:rsidRDefault="00BE52CE" w:rsidP="00EF3896">
      <w:pPr>
        <w:pStyle w:val="ScreenFieldDesc"/>
      </w:pPr>
      <w:r w:rsidRPr="005B17D3">
        <w:t xml:space="preserve">ES calculates the difference between the </w:t>
      </w:r>
      <w:r w:rsidRPr="005B17D3">
        <w:rPr>
          <w:i/>
        </w:rPr>
        <w:t>Capture Date</w:t>
      </w:r>
      <w:r w:rsidRPr="005B17D3">
        <w:rPr>
          <w:i/>
        </w:rPr>
        <w:fldChar w:fldCharType="begin"/>
      </w:r>
      <w:r w:rsidRPr="005B17D3">
        <w:instrText xml:space="preserve"> XE "Date:Capture" </w:instrText>
      </w:r>
      <w:r w:rsidRPr="005B17D3">
        <w:rPr>
          <w:i/>
        </w:rPr>
        <w:fldChar w:fldCharType="end"/>
      </w:r>
      <w:r w:rsidRPr="005B17D3">
        <w:rPr>
          <w:i/>
        </w:rPr>
        <w:fldChar w:fldCharType="begin"/>
      </w:r>
      <w:r w:rsidRPr="005B17D3">
        <w:instrText xml:space="preserve"> XE "Capture Date" </w:instrText>
      </w:r>
      <w:r w:rsidRPr="005B17D3">
        <w:rPr>
          <w:i/>
        </w:rPr>
        <w:fldChar w:fldCharType="end"/>
      </w:r>
      <w:r w:rsidRPr="005B17D3">
        <w:t xml:space="preserve"> and the </w:t>
      </w:r>
      <w:r w:rsidRPr="005B17D3">
        <w:rPr>
          <w:i/>
        </w:rPr>
        <w:t>Release Date</w:t>
      </w:r>
      <w:r w:rsidRPr="005B17D3">
        <w:rPr>
          <w:i/>
        </w:rPr>
        <w:fldChar w:fldCharType="begin"/>
      </w:r>
      <w:r w:rsidRPr="005B17D3">
        <w:instrText xml:space="preserve"> XE "Release Date" </w:instrText>
      </w:r>
      <w:r w:rsidRPr="005B17D3">
        <w:rPr>
          <w:i/>
        </w:rPr>
        <w:fldChar w:fldCharType="end"/>
      </w:r>
      <w:r w:rsidRPr="005B17D3">
        <w:t xml:space="preserve"> and displays the number here. If the </w:t>
      </w:r>
      <w:r w:rsidRPr="005B17D3">
        <w:rPr>
          <w:i/>
        </w:rPr>
        <w:t>Capture Date</w:t>
      </w:r>
      <w:r w:rsidRPr="005B17D3">
        <w:t xml:space="preserve"> and the </w:t>
      </w:r>
      <w:r w:rsidRPr="005B17D3">
        <w:rPr>
          <w:i/>
        </w:rPr>
        <w:t>Release Date</w:t>
      </w:r>
      <w:r w:rsidRPr="005B17D3">
        <w:t xml:space="preserve"> are the same, </w:t>
      </w:r>
      <w:r w:rsidRPr="005B17D3">
        <w:rPr>
          <w:i/>
        </w:rPr>
        <w:t>Days in Captivity</w:t>
      </w:r>
      <w:r w:rsidRPr="005B17D3">
        <w:t xml:space="preserve"> will display as 1.</w:t>
      </w:r>
    </w:p>
    <w:p w14:paraId="4DCC6B2C" w14:textId="77777777" w:rsidR="00BE52CE" w:rsidRPr="005B17D3" w:rsidRDefault="00BE52CE" w:rsidP="00EF3896">
      <w:pPr>
        <w:pStyle w:val="ScreenFieldDesc"/>
      </w:pPr>
      <w:r w:rsidRPr="005B17D3">
        <w:t xml:space="preserve">ES will leave the </w:t>
      </w:r>
      <w:r w:rsidRPr="005B17D3">
        <w:rPr>
          <w:i/>
        </w:rPr>
        <w:t>Days in Captivity</w:t>
      </w:r>
      <w:r w:rsidRPr="005B17D3">
        <w:t xml:space="preserve"> blank if the </w:t>
      </w:r>
      <w:r w:rsidRPr="005B17D3">
        <w:rPr>
          <w:i/>
        </w:rPr>
        <w:t>Capture Date</w:t>
      </w:r>
      <w:r w:rsidRPr="005B17D3">
        <w:rPr>
          <w:i/>
        </w:rPr>
        <w:fldChar w:fldCharType="begin"/>
      </w:r>
      <w:r w:rsidRPr="005B17D3">
        <w:instrText xml:space="preserve"> XE "Date:Capture" </w:instrText>
      </w:r>
      <w:r w:rsidRPr="005B17D3">
        <w:rPr>
          <w:i/>
        </w:rPr>
        <w:fldChar w:fldCharType="end"/>
      </w:r>
      <w:r w:rsidRPr="005B17D3">
        <w:rPr>
          <w:i/>
        </w:rPr>
        <w:fldChar w:fldCharType="begin"/>
      </w:r>
      <w:r w:rsidRPr="005B17D3">
        <w:instrText xml:space="preserve"> XE "Capture Date" </w:instrText>
      </w:r>
      <w:r w:rsidRPr="005B17D3">
        <w:rPr>
          <w:i/>
        </w:rPr>
        <w:fldChar w:fldCharType="end"/>
      </w:r>
      <w:r w:rsidRPr="005B17D3">
        <w:t xml:space="preserve"> and/or </w:t>
      </w:r>
      <w:r w:rsidRPr="005B17D3">
        <w:rPr>
          <w:i/>
        </w:rPr>
        <w:t>Release Date</w:t>
      </w:r>
      <w:r w:rsidRPr="005B17D3">
        <w:rPr>
          <w:i/>
        </w:rPr>
        <w:fldChar w:fldCharType="begin"/>
      </w:r>
      <w:r w:rsidRPr="005B17D3">
        <w:instrText xml:space="preserve"> XE "Date:Release" </w:instrText>
      </w:r>
      <w:r w:rsidRPr="005B17D3">
        <w:rPr>
          <w:i/>
        </w:rPr>
        <w:fldChar w:fldCharType="end"/>
      </w:r>
      <w:r w:rsidRPr="005B17D3">
        <w:rPr>
          <w:i/>
        </w:rPr>
        <w:fldChar w:fldCharType="begin"/>
      </w:r>
      <w:r w:rsidRPr="005B17D3">
        <w:instrText xml:space="preserve"> XE "Release Date" </w:instrText>
      </w:r>
      <w:r w:rsidRPr="005B17D3">
        <w:rPr>
          <w:i/>
        </w:rPr>
        <w:fldChar w:fldCharType="end"/>
      </w:r>
      <w:r w:rsidRPr="005B17D3">
        <w:t xml:space="preserve"> are </w:t>
      </w:r>
      <w:r w:rsidRPr="005B17D3">
        <w:rPr>
          <w:rStyle w:val="Text-onlypopuphotspot"/>
        </w:rPr>
        <w:t>imprecise</w:t>
      </w:r>
      <w:r w:rsidRPr="005B17D3">
        <w:t xml:space="preserve"> dates.</w:t>
      </w:r>
    </w:p>
    <w:p w14:paraId="245FDB4F" w14:textId="77777777" w:rsidR="001E1CE7" w:rsidRPr="005B17D3" w:rsidRDefault="001E1CE7" w:rsidP="00EF3896">
      <w:pPr>
        <w:pStyle w:val="ScreenField"/>
        <w:rPr>
          <w:rStyle w:val="StyleDrop-downhotspot11ptUnderline"/>
          <w:bCs w:val="0"/>
          <w:iCs w:val="0"/>
          <w:sz w:val="24"/>
          <w:u w:val="none"/>
        </w:rPr>
      </w:pPr>
    </w:p>
    <w:p w14:paraId="3638644E" w14:textId="31083ED9" w:rsidR="00BE52CE" w:rsidRPr="005B17D3" w:rsidRDefault="00BE52CE" w:rsidP="00EF3896">
      <w:pPr>
        <w:pStyle w:val="ScreenField"/>
      </w:pPr>
      <w:r w:rsidRPr="005B17D3">
        <w:rPr>
          <w:noProof/>
        </w:rPr>
        <w:drawing>
          <wp:inline distT="0" distB="0" distL="0" distR="0" wp14:anchorId="4B23663E" wp14:editId="281632E4">
            <wp:extent cx="119380" cy="119380"/>
            <wp:effectExtent l="19050" t="0" r="0" b="0"/>
            <wp:docPr id="306" name="Picture 306" descr="required fiel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descr="required field symbol"/>
                    <pic:cNvPicPr>
                      <a:picLocks noChangeAspect="1" noChangeArrowheads="1"/>
                    </pic:cNvPicPr>
                  </pic:nvPicPr>
                  <pic:blipFill>
                    <a:blip r:embed="rId33" cstate="print"/>
                    <a:srcRect/>
                    <a:stretch>
                      <a:fillRect/>
                    </a:stretch>
                  </pic:blipFill>
                  <pic:spPr bwMode="auto">
                    <a:xfrm>
                      <a:off x="0" y="0"/>
                      <a:ext cx="119380" cy="119380"/>
                    </a:xfrm>
                    <a:prstGeom prst="rect">
                      <a:avLst/>
                    </a:prstGeom>
                    <a:noFill/>
                    <a:ln w="9525">
                      <a:noFill/>
                      <a:miter lim="800000"/>
                      <a:headEnd/>
                      <a:tailEnd/>
                    </a:ln>
                  </pic:spPr>
                </pic:pic>
              </a:graphicData>
            </a:graphic>
          </wp:inline>
        </w:drawing>
      </w:r>
      <w:r w:rsidRPr="005B17D3">
        <w:rPr>
          <w:rStyle w:val="StyleDrop-downhotspot11ptUnderline"/>
          <w:bCs w:val="0"/>
          <w:iCs w:val="0"/>
          <w:sz w:val="24"/>
          <w:u w:val="none"/>
        </w:rPr>
        <w:t>Confinement Location</w:t>
      </w:r>
      <w:r w:rsidRPr="005B17D3">
        <w:rPr>
          <w:rStyle w:val="StyleDrop-downhotspot11ptUnderline"/>
          <w:bCs w:val="0"/>
          <w:iCs w:val="0"/>
          <w:sz w:val="24"/>
          <w:u w:val="none"/>
        </w:rPr>
        <w:fldChar w:fldCharType="begin"/>
      </w:r>
      <w:r w:rsidRPr="005B17D3">
        <w:instrText xml:space="preserve"> XE "Confinement Location" </w:instrText>
      </w:r>
      <w:r w:rsidRPr="005B17D3">
        <w:rPr>
          <w:rStyle w:val="StyleDrop-downhotspot11ptUnderline"/>
          <w:bCs w:val="0"/>
          <w:iCs w:val="0"/>
          <w:sz w:val="24"/>
          <w:u w:val="none"/>
        </w:rPr>
        <w:fldChar w:fldCharType="end"/>
      </w:r>
      <w:r w:rsidRPr="005B17D3">
        <w:rPr>
          <w:rStyle w:val="StyleDrop-downhotspot11ptUnderline"/>
          <w:bCs w:val="0"/>
          <w:iCs w:val="0"/>
          <w:sz w:val="24"/>
          <w:u w:val="none"/>
        </w:rPr>
        <w:t>:</w:t>
      </w:r>
    </w:p>
    <w:p w14:paraId="2C6CDEB3" w14:textId="77777777" w:rsidR="00BE52CE" w:rsidRPr="005B17D3" w:rsidRDefault="00BE52CE" w:rsidP="00EF3896">
      <w:pPr>
        <w:pStyle w:val="ScreenFieldDesc"/>
      </w:pPr>
      <w:r w:rsidRPr="005B17D3">
        <w:t xml:space="preserve">The </w:t>
      </w:r>
      <w:r w:rsidRPr="005B17D3">
        <w:rPr>
          <w:i/>
        </w:rPr>
        <w:t xml:space="preserve">Confinement Location </w:t>
      </w:r>
      <w:r w:rsidRPr="005B17D3">
        <w:t>is</w:t>
      </w:r>
      <w:r w:rsidRPr="005B17D3">
        <w:rPr>
          <w:i/>
        </w:rPr>
        <w:t xml:space="preserve"> </w:t>
      </w:r>
      <w:r w:rsidRPr="005B17D3">
        <w:rPr>
          <w:i/>
        </w:rPr>
        <w:fldChar w:fldCharType="begin"/>
      </w:r>
      <w:r w:rsidRPr="005B17D3">
        <w:instrText xml:space="preserve"> XE "Confinement Location" </w:instrText>
      </w:r>
      <w:r w:rsidRPr="005B17D3">
        <w:rPr>
          <w:i/>
        </w:rPr>
        <w:fldChar w:fldCharType="end"/>
      </w:r>
      <w:r w:rsidRPr="005B17D3">
        <w:t xml:space="preserve"> where the Veteran was kept as a </w:t>
      </w:r>
      <w:r w:rsidRPr="005B17D3">
        <w:rPr>
          <w:rStyle w:val="Text-onlypopuphotspot"/>
        </w:rPr>
        <w:t>POW</w:t>
      </w:r>
      <w:r w:rsidRPr="005B17D3">
        <w:t>. Select from the dropdown. Examples are:</w:t>
      </w:r>
    </w:p>
    <w:p w14:paraId="67A8551D" w14:textId="77777777" w:rsidR="00BE52CE" w:rsidRPr="005B17D3" w:rsidRDefault="00BE52CE" w:rsidP="00EF3896">
      <w:pPr>
        <w:pStyle w:val="ListBull2"/>
      </w:pPr>
      <w:r w:rsidRPr="005B17D3">
        <w:t>World War I</w:t>
      </w:r>
    </w:p>
    <w:p w14:paraId="3FD61C71" w14:textId="77777777" w:rsidR="00BE52CE" w:rsidRPr="005B17D3" w:rsidRDefault="00BE52CE" w:rsidP="00EF3896">
      <w:pPr>
        <w:pStyle w:val="ListBull2"/>
      </w:pPr>
      <w:r w:rsidRPr="005B17D3">
        <w:t>World War II - Europe</w:t>
      </w:r>
    </w:p>
    <w:p w14:paraId="140DEBE7" w14:textId="77777777" w:rsidR="00BE52CE" w:rsidRPr="005B17D3" w:rsidRDefault="00BE52CE" w:rsidP="00EF3896">
      <w:pPr>
        <w:pStyle w:val="ListBull2"/>
      </w:pPr>
      <w:r w:rsidRPr="005B17D3">
        <w:t>World War II - Pacific</w:t>
      </w:r>
    </w:p>
    <w:p w14:paraId="751FB004" w14:textId="77777777" w:rsidR="00BE52CE" w:rsidRPr="005B17D3" w:rsidRDefault="00BE52CE" w:rsidP="00EF3896">
      <w:pPr>
        <w:pStyle w:val="ListBull2"/>
      </w:pPr>
      <w:r w:rsidRPr="005B17D3">
        <w:t>Korea</w:t>
      </w:r>
    </w:p>
    <w:p w14:paraId="5BB08502" w14:textId="77777777" w:rsidR="00BE52CE" w:rsidRPr="005B17D3" w:rsidRDefault="00BE52CE" w:rsidP="00EF3896">
      <w:pPr>
        <w:pStyle w:val="ListBull2"/>
      </w:pPr>
      <w:r w:rsidRPr="005B17D3">
        <w:t>Vietnam</w:t>
      </w:r>
    </w:p>
    <w:p w14:paraId="1DEB8BCC" w14:textId="77777777" w:rsidR="00BE52CE" w:rsidRPr="005B17D3" w:rsidRDefault="00BE52CE" w:rsidP="00EF3896">
      <w:pPr>
        <w:pStyle w:val="ListBull2"/>
      </w:pPr>
      <w:r w:rsidRPr="005B17D3">
        <w:t>Other</w:t>
      </w:r>
    </w:p>
    <w:p w14:paraId="705EE46D" w14:textId="77777777" w:rsidR="00BE52CE" w:rsidRPr="005B17D3" w:rsidRDefault="00BE52CE" w:rsidP="00EF3896">
      <w:pPr>
        <w:pStyle w:val="ListBull2"/>
      </w:pPr>
      <w:r w:rsidRPr="005B17D3">
        <w:t>Persian Gulf War</w:t>
      </w:r>
    </w:p>
    <w:p w14:paraId="036E2934" w14:textId="77777777" w:rsidR="00BE52CE" w:rsidRPr="005B17D3" w:rsidRDefault="00BE52CE" w:rsidP="00EF3896">
      <w:pPr>
        <w:pStyle w:val="ListBull2"/>
      </w:pPr>
      <w:r w:rsidRPr="005B17D3">
        <w:t>Yugoslavia Conflict</w:t>
      </w:r>
    </w:p>
    <w:p w14:paraId="50E45F96" w14:textId="77777777" w:rsidR="001E1CE7" w:rsidRPr="005B17D3" w:rsidRDefault="001E1CE7" w:rsidP="00EF3896">
      <w:pPr>
        <w:pStyle w:val="ScreenField"/>
      </w:pPr>
    </w:p>
    <w:p w14:paraId="342F7041" w14:textId="0C6D1C53" w:rsidR="00BE52CE" w:rsidRPr="005B17D3" w:rsidRDefault="00BE52CE" w:rsidP="00EF3896">
      <w:pPr>
        <w:pStyle w:val="ScreenField"/>
      </w:pPr>
      <w:r w:rsidRPr="005B17D3">
        <w:t>Camp Location:</w:t>
      </w:r>
    </w:p>
    <w:p w14:paraId="1AF24894" w14:textId="77777777" w:rsidR="00BE52CE" w:rsidRPr="005B17D3" w:rsidRDefault="00BE52CE" w:rsidP="00EF3896">
      <w:pPr>
        <w:pStyle w:val="ScreenFieldDesc"/>
      </w:pPr>
      <w:r w:rsidRPr="005B17D3">
        <w:rPr>
          <w:i/>
        </w:rPr>
        <w:t>Camp Location</w:t>
      </w:r>
      <w:r w:rsidRPr="005B17D3">
        <w:t xml:space="preserve"> is where the Veteran was kept as a </w:t>
      </w:r>
      <w:r w:rsidRPr="005B17D3">
        <w:rPr>
          <w:rStyle w:val="Text-onlypopuphotspot"/>
        </w:rPr>
        <w:t>POW</w:t>
      </w:r>
      <w:r w:rsidRPr="005B17D3">
        <w:t>. Select from the dropdown.</w:t>
      </w:r>
    </w:p>
    <w:p w14:paraId="369609FF" w14:textId="77777777" w:rsidR="001E1CE7" w:rsidRPr="005B17D3" w:rsidRDefault="001E1CE7" w:rsidP="00EF3896">
      <w:pPr>
        <w:pStyle w:val="ScreenField"/>
      </w:pPr>
    </w:p>
    <w:p w14:paraId="5BD71CDF" w14:textId="6433E99D" w:rsidR="00BE52CE" w:rsidRPr="005B17D3" w:rsidRDefault="00BE52CE" w:rsidP="00EF3896">
      <w:pPr>
        <w:pStyle w:val="ScreenField"/>
      </w:pPr>
      <w:r w:rsidRPr="005B17D3">
        <w:t>(Date Entered:)</w:t>
      </w:r>
    </w:p>
    <w:p w14:paraId="667B7F4F" w14:textId="77777777" w:rsidR="00BE52CE" w:rsidRPr="005B17D3" w:rsidRDefault="00BE52CE" w:rsidP="00EF3896">
      <w:pPr>
        <w:pStyle w:val="ScreenFieldDesc"/>
      </w:pPr>
      <w:r w:rsidRPr="005B17D3">
        <w:rPr>
          <w:i/>
        </w:rPr>
        <w:t>Date Entered</w:t>
      </w:r>
      <w:r w:rsidRPr="005B17D3">
        <w:t xml:space="preserve"> displays the date and time the POW data was initially entered. </w:t>
      </w:r>
      <w:r w:rsidRPr="005B17D3">
        <w:rPr>
          <w:i/>
        </w:rPr>
        <w:t>Date Entered</w:t>
      </w:r>
      <w:r w:rsidRPr="005B17D3">
        <w:t xml:space="preserve"> is ES generated. </w:t>
      </w:r>
    </w:p>
    <w:p w14:paraId="673649BC" w14:textId="77777777" w:rsidR="001E1CE7" w:rsidRPr="005B17D3" w:rsidRDefault="001E1CE7" w:rsidP="00EF3896">
      <w:pPr>
        <w:pStyle w:val="ScreenField"/>
      </w:pPr>
    </w:p>
    <w:p w14:paraId="2ACFF3E9" w14:textId="350A4CEF" w:rsidR="00BE52CE" w:rsidRPr="005B17D3" w:rsidRDefault="00BE52CE" w:rsidP="00EF3896">
      <w:pPr>
        <w:pStyle w:val="ScreenField"/>
      </w:pPr>
      <w:r w:rsidRPr="005B17D3">
        <w:t>(Entered By:)</w:t>
      </w:r>
    </w:p>
    <w:p w14:paraId="06CCEEF1" w14:textId="77777777" w:rsidR="00BE52CE" w:rsidRPr="005B17D3" w:rsidRDefault="00BE52CE" w:rsidP="00EF3896">
      <w:pPr>
        <w:pStyle w:val="ScreenFieldDesc"/>
      </w:pPr>
      <w:r w:rsidRPr="005B17D3">
        <w:rPr>
          <w:i/>
        </w:rPr>
        <w:t>Entered By</w:t>
      </w:r>
      <w:r w:rsidRPr="005B17D3">
        <w:t xml:space="preserve"> displays the user who initially entered the POW data. </w:t>
      </w:r>
      <w:r w:rsidRPr="005B17D3">
        <w:rPr>
          <w:i/>
        </w:rPr>
        <w:t>Entered By</w:t>
      </w:r>
      <w:r w:rsidRPr="005B17D3">
        <w:t xml:space="preserve"> is ES generated.</w:t>
      </w:r>
    </w:p>
    <w:p w14:paraId="25BA7FDF" w14:textId="77777777" w:rsidR="001E1CE7" w:rsidRPr="005B17D3" w:rsidRDefault="001E1CE7" w:rsidP="00EF3896">
      <w:pPr>
        <w:pStyle w:val="ScreenField"/>
      </w:pPr>
    </w:p>
    <w:p w14:paraId="7EF736FD" w14:textId="28B79421" w:rsidR="00BE52CE" w:rsidRPr="005B17D3" w:rsidRDefault="00BE52CE" w:rsidP="00EF3896">
      <w:pPr>
        <w:pStyle w:val="ScreenField"/>
      </w:pPr>
      <w:r w:rsidRPr="005B17D3">
        <w:t>ICN:</w:t>
      </w:r>
    </w:p>
    <w:p w14:paraId="6D0584E3" w14:textId="77777777" w:rsidR="00BE52CE" w:rsidRPr="005B17D3" w:rsidRDefault="00BE52CE" w:rsidP="00EF3896">
      <w:pPr>
        <w:pStyle w:val="ScreenFieldDesc"/>
      </w:pPr>
      <w:r w:rsidRPr="005B17D3">
        <w:t xml:space="preserve">This National </w:t>
      </w:r>
      <w:r w:rsidRPr="005B17D3">
        <w:rPr>
          <w:i/>
        </w:rPr>
        <w:t>ICN</w:t>
      </w:r>
      <w:r w:rsidRPr="005B17D3">
        <w:t xml:space="preserve"> is an acronym for Integration Control Number</w:t>
      </w:r>
      <w:r w:rsidRPr="005B17D3">
        <w:fldChar w:fldCharType="begin"/>
      </w:r>
      <w:r w:rsidRPr="005B17D3">
        <w:instrText xml:space="preserve"> XE "Integration Control Number" \i </w:instrText>
      </w:r>
      <w:r w:rsidRPr="005B17D3">
        <w:fldChar w:fldCharType="end"/>
      </w:r>
      <w:r w:rsidRPr="005B17D3">
        <w:t xml:space="preserve"> which is a unique identification number assigned</w:t>
      </w:r>
      <w:r w:rsidRPr="005B17D3">
        <w:fldChar w:fldCharType="begin"/>
      </w:r>
      <w:r w:rsidRPr="005B17D3">
        <w:instrText xml:space="preserve"> XE "</w:instrText>
      </w:r>
      <w:r w:rsidRPr="005B17D3">
        <w:rPr>
          <w:rFonts w:cs="Arial"/>
        </w:rPr>
        <w:instrText>Assigned</w:instrText>
      </w:r>
      <w:r w:rsidRPr="005B17D3">
        <w:instrText xml:space="preserve">" </w:instrText>
      </w:r>
      <w:r w:rsidRPr="005B17D3">
        <w:fldChar w:fldCharType="end"/>
      </w:r>
      <w:r w:rsidRPr="005B17D3">
        <w:t xml:space="preserve"> by the National </w:t>
      </w:r>
      <w:r w:rsidRPr="005B17D3">
        <w:rPr>
          <w:rStyle w:val="Text-onlypopuphotspot"/>
        </w:rPr>
        <w:t>MPI</w:t>
      </w:r>
      <w:r w:rsidRPr="005B17D3">
        <w:t xml:space="preserve"> for VA Veteran patients.</w:t>
      </w:r>
    </w:p>
    <w:p w14:paraId="07C7F7C6" w14:textId="77777777" w:rsidR="00BE52CE" w:rsidRPr="005B17D3" w:rsidRDefault="00BE52CE" w:rsidP="00EF3896">
      <w:pPr>
        <w:pStyle w:val="RulesandMore"/>
        <w:rPr>
          <w:sz w:val="18"/>
          <w:szCs w:val="18"/>
        </w:rPr>
      </w:pPr>
      <w:r w:rsidRPr="005B17D3">
        <w:lastRenderedPageBreak/>
        <w:t>Rules</w:t>
      </w:r>
      <w:r w:rsidRPr="005B17D3">
        <w:rPr>
          <w:sz w:val="18"/>
          <w:szCs w:val="18"/>
        </w:rPr>
        <w:t>...</w:t>
      </w:r>
    </w:p>
    <w:p w14:paraId="1D790B6C" w14:textId="77777777" w:rsidR="00BE52CE" w:rsidRPr="005B17D3" w:rsidRDefault="00BE52CE" w:rsidP="00EF3896">
      <w:pPr>
        <w:pStyle w:val="ListBull2"/>
      </w:pPr>
      <w:r w:rsidRPr="005B17D3">
        <w:t>The format is 10 numeric.</w:t>
      </w:r>
    </w:p>
    <w:p w14:paraId="6414E39D" w14:textId="77777777" w:rsidR="001E1CE7" w:rsidRPr="005B17D3" w:rsidRDefault="001E1CE7" w:rsidP="00EF3896">
      <w:pPr>
        <w:pStyle w:val="ScreenField"/>
      </w:pPr>
    </w:p>
    <w:p w14:paraId="47B7F351" w14:textId="7EC8453B" w:rsidR="00BE52CE" w:rsidRPr="005B17D3" w:rsidRDefault="00BE52CE" w:rsidP="00EF3896">
      <w:pPr>
        <w:pStyle w:val="ScreenField"/>
      </w:pPr>
      <w:r w:rsidRPr="005B17D3">
        <w:t>(Updated By:)</w:t>
      </w:r>
    </w:p>
    <w:p w14:paraId="76FE5665" w14:textId="77777777" w:rsidR="00BE52CE" w:rsidRPr="005B17D3" w:rsidRDefault="00BE52CE" w:rsidP="00EF3896">
      <w:pPr>
        <w:pStyle w:val="ScreenFieldDesc"/>
      </w:pPr>
      <w:r w:rsidRPr="005B17D3">
        <w:rPr>
          <w:i/>
        </w:rPr>
        <w:t>Updated By</w:t>
      </w:r>
      <w:r w:rsidRPr="005B17D3">
        <w:t xml:space="preserve"> displays the user who last updated the POW record. </w:t>
      </w:r>
      <w:r w:rsidRPr="005B17D3">
        <w:rPr>
          <w:i/>
        </w:rPr>
        <w:t>Updated By</w:t>
      </w:r>
      <w:r w:rsidRPr="005B17D3">
        <w:t xml:space="preserve"> is ES generated.</w:t>
      </w:r>
    </w:p>
    <w:p w14:paraId="3E2ED52E" w14:textId="77777777" w:rsidR="001E1CE7" w:rsidRPr="005B17D3" w:rsidRDefault="001E1CE7" w:rsidP="00EF3896">
      <w:pPr>
        <w:pStyle w:val="ScreenField"/>
      </w:pPr>
    </w:p>
    <w:p w14:paraId="16455715" w14:textId="106CEF8E" w:rsidR="00BE52CE" w:rsidRPr="005B17D3" w:rsidRDefault="00BE52CE" w:rsidP="00EF3896">
      <w:pPr>
        <w:pStyle w:val="ScreenField"/>
      </w:pPr>
      <w:r w:rsidRPr="005B17D3">
        <w:t>(Update Date/Time:)</w:t>
      </w:r>
    </w:p>
    <w:p w14:paraId="7D2A73CD" w14:textId="77777777" w:rsidR="00BE52CE" w:rsidRPr="005B17D3" w:rsidRDefault="00BE52CE" w:rsidP="00EF3896">
      <w:pPr>
        <w:pStyle w:val="ScreenFieldDesc"/>
      </w:pPr>
      <w:r w:rsidRPr="005B17D3">
        <w:rPr>
          <w:i/>
        </w:rPr>
        <w:t>Update Date/Time</w:t>
      </w:r>
      <w:r w:rsidRPr="005B17D3">
        <w:t xml:space="preserve"> displays the date</w:t>
      </w:r>
      <w:r w:rsidRPr="005B17D3">
        <w:fldChar w:fldCharType="begin"/>
      </w:r>
      <w:r w:rsidRPr="005B17D3">
        <w:instrText xml:space="preserve"> XE "Date:POW Record Last Updated" </w:instrText>
      </w:r>
      <w:r w:rsidRPr="005B17D3">
        <w:fldChar w:fldCharType="end"/>
      </w:r>
      <w:r w:rsidRPr="005B17D3">
        <w:t xml:space="preserve"> and time the POW record was last updated. Update Date/Time is ES generated. </w:t>
      </w:r>
    </w:p>
    <w:p w14:paraId="60A981FF" w14:textId="25B52133" w:rsidR="00BE52CE" w:rsidRPr="005B17D3" w:rsidRDefault="00BE52CE" w:rsidP="00EF3896">
      <w:pPr>
        <w:pStyle w:val="ScreenFieldDesc"/>
      </w:pPr>
      <w:r w:rsidRPr="005B17D3">
        <w:t xml:space="preserve">ES automatically sets the </w:t>
      </w:r>
      <w:r w:rsidRPr="005B17D3">
        <w:rPr>
          <w:i/>
        </w:rPr>
        <w:t>Update Date/Time</w:t>
      </w:r>
      <w:r w:rsidRPr="005B17D3">
        <w:t xml:space="preserve"> any time the POW Information is updated.</w:t>
      </w:r>
    </w:p>
    <w:p w14:paraId="30C7730D" w14:textId="77777777" w:rsidR="001E1CE7" w:rsidRPr="005B17D3" w:rsidRDefault="001E1CE7" w:rsidP="001E1CE7">
      <w:pPr>
        <w:pStyle w:val="ScreenField"/>
      </w:pPr>
    </w:p>
    <w:p w14:paraId="61ECFDA9" w14:textId="6E95852C" w:rsidR="00BE52CE" w:rsidRPr="005B17D3" w:rsidRDefault="00BE52CE" w:rsidP="00EF3896">
      <w:pPr>
        <w:pStyle w:val="ReqField"/>
      </w:pPr>
      <w:bookmarkStart w:id="279" w:name="_Toc289864702"/>
      <w:bookmarkStart w:id="280" w:name="_Toc394920693"/>
      <w:bookmarkStart w:id="281" w:name="_Toc406571030"/>
      <w:bookmarkStart w:id="282" w:name="_Toc478746468"/>
      <w:bookmarkStart w:id="283" w:name="_Toc482888398"/>
      <w:r w:rsidRPr="005B17D3">
        <w:t>Indicates required field</w:t>
      </w:r>
    </w:p>
    <w:p w14:paraId="7922E5D0" w14:textId="77777777" w:rsidR="001E1CE7" w:rsidRPr="005B17D3" w:rsidRDefault="001E1CE7" w:rsidP="001E1CE7">
      <w:pPr>
        <w:pStyle w:val="ReqField"/>
        <w:numPr>
          <w:ilvl w:val="0"/>
          <w:numId w:val="0"/>
        </w:numPr>
      </w:pPr>
    </w:p>
    <w:p w14:paraId="5BCC170E" w14:textId="133B23AD" w:rsidR="00BE52CE" w:rsidRPr="005B17D3" w:rsidRDefault="00BE52CE" w:rsidP="00EF3896">
      <w:pPr>
        <w:pStyle w:val="Heading4"/>
      </w:pPr>
      <w:bookmarkStart w:id="284" w:name="_Toc31622125"/>
      <w:r w:rsidRPr="005B17D3">
        <w:t>Add SHAD Registry</w:t>
      </w:r>
      <w:r w:rsidRPr="005B17D3">
        <w:fldChar w:fldCharType="begin"/>
      </w:r>
      <w:r w:rsidRPr="005B17D3">
        <w:instrText xml:space="preserve"> XE "Registry:Add SHAD Entry" </w:instrText>
      </w:r>
      <w:r w:rsidRPr="005B17D3">
        <w:fldChar w:fldCharType="end"/>
      </w:r>
      <w:r w:rsidRPr="005B17D3">
        <w:t xml:space="preserve"> Entry</w:t>
      </w:r>
      <w:bookmarkEnd w:id="279"/>
      <w:bookmarkEnd w:id="280"/>
      <w:bookmarkEnd w:id="281"/>
      <w:bookmarkEnd w:id="282"/>
      <w:bookmarkEnd w:id="283"/>
      <w:bookmarkEnd w:id="284"/>
    </w:p>
    <w:p w14:paraId="3F9D6C0C" w14:textId="77777777" w:rsidR="00BE52CE" w:rsidRPr="005B17D3" w:rsidRDefault="00BE52CE" w:rsidP="00EF3896">
      <w:pPr>
        <w:pStyle w:val="BodyTextBullet2"/>
      </w:pPr>
      <w:r w:rsidRPr="005B17D3">
        <w:rPr>
          <w:i/>
        </w:rPr>
        <w:t>Add SHAD Registry Entry</w:t>
      </w:r>
      <w:r w:rsidRPr="005B17D3">
        <w:t xml:space="preserve"> screen allows users</w:t>
      </w:r>
      <w:r w:rsidRPr="005B17D3">
        <w:fldChar w:fldCharType="begin"/>
      </w:r>
      <w:r w:rsidRPr="005B17D3">
        <w:instrText xml:space="preserve"> XE "User:SHAD Registry Entry:Add" </w:instrText>
      </w:r>
      <w:r w:rsidRPr="005B17D3">
        <w:fldChar w:fldCharType="end"/>
      </w:r>
      <w:r w:rsidRPr="005B17D3">
        <w:t xml:space="preserve"> to Add a </w:t>
      </w:r>
      <w:r w:rsidRPr="005B17D3">
        <w:rPr>
          <w:rStyle w:val="Text-onlypopuphotspot"/>
        </w:rPr>
        <w:t>SHAD</w:t>
      </w:r>
      <w:r w:rsidRPr="005B17D3">
        <w:t xml:space="preserve"> Registry Entry for a Veteran who is not already in ES</w:t>
      </w:r>
      <w:r w:rsidRPr="005B17D3">
        <w:rPr>
          <w:u w:val="single"/>
        </w:rPr>
        <w:fldChar w:fldCharType="begin"/>
      </w:r>
      <w:r w:rsidRPr="005B17D3">
        <w:instrText xml:space="preserve"> XE "Add</w:instrText>
      </w:r>
      <w:r w:rsidRPr="005B17D3">
        <w:rPr>
          <w:u w:val="single"/>
        </w:rPr>
        <w:instrText>:</w:instrText>
      </w:r>
      <w:r w:rsidRPr="005B17D3">
        <w:instrText xml:space="preserve">PURPLE HEART REGISTRY ENTRY" </w:instrText>
      </w:r>
      <w:r w:rsidRPr="005B17D3">
        <w:rPr>
          <w:u w:val="single"/>
        </w:rPr>
        <w:fldChar w:fldCharType="end"/>
      </w:r>
      <w:r w:rsidRPr="005B17D3">
        <w:t xml:space="preserve">. For Veterans who are already in ES, users should perform a </w:t>
      </w:r>
      <w:r w:rsidRPr="005B17D3">
        <w:rPr>
          <w:i/>
        </w:rPr>
        <w:t>Veteran Search</w:t>
      </w:r>
      <w:r w:rsidRPr="005B17D3">
        <w:t xml:space="preserve"> and then enter/update the data on the appropriate </w:t>
      </w:r>
      <w:r w:rsidRPr="005B17D3">
        <w:rPr>
          <w:i/>
        </w:rPr>
        <w:t>Eligibility</w:t>
      </w:r>
      <w:r w:rsidRPr="005B17D3">
        <w:t xml:space="preserve"> or </w:t>
      </w:r>
      <w:r w:rsidRPr="005B17D3">
        <w:rPr>
          <w:i/>
        </w:rPr>
        <w:t>Military Service</w:t>
      </w:r>
      <w:r w:rsidRPr="005B17D3">
        <w:t xml:space="preserve"> screen.</w:t>
      </w:r>
    </w:p>
    <w:p w14:paraId="1546DAC9" w14:textId="77777777" w:rsidR="00BE52CE" w:rsidRPr="005B17D3" w:rsidRDefault="00BE52CE" w:rsidP="00EF3896">
      <w:pPr>
        <w:pStyle w:val="BodyTextBullet2"/>
      </w:pPr>
      <w:r w:rsidRPr="005B17D3">
        <w:t xml:space="preserve">Users may add more than one </w:t>
      </w:r>
      <w:r w:rsidRPr="005B17D3">
        <w:rPr>
          <w:i/>
          <w:iCs/>
        </w:rPr>
        <w:t>Military</w:t>
      </w:r>
      <w:r w:rsidRPr="005B17D3">
        <w:rPr>
          <w:i/>
          <w:iCs/>
        </w:rPr>
        <w:fldChar w:fldCharType="begin"/>
      </w:r>
      <w:r w:rsidRPr="005B17D3">
        <w:instrText xml:space="preserve"> XE "</w:instrText>
      </w:r>
      <w:r w:rsidRPr="005B17D3">
        <w:rPr>
          <w:iCs/>
        </w:rPr>
        <w:instrText>Military:</w:instrText>
      </w:r>
      <w:r w:rsidRPr="005B17D3">
        <w:instrText xml:space="preserve">Service Number" </w:instrText>
      </w:r>
      <w:r w:rsidRPr="005B17D3">
        <w:rPr>
          <w:i/>
          <w:iCs/>
        </w:rPr>
        <w:fldChar w:fldCharType="end"/>
      </w:r>
      <w:r w:rsidRPr="005B17D3">
        <w:rPr>
          <w:i/>
          <w:iCs/>
        </w:rPr>
        <w:t xml:space="preserve"> Service Number</w:t>
      </w:r>
      <w:r w:rsidRPr="005B17D3">
        <w:t xml:space="preserve"> by clicking the </w:t>
      </w:r>
      <w:r w:rsidRPr="005B17D3">
        <w:rPr>
          <w:b/>
          <w:iCs/>
        </w:rPr>
        <w:t>Add</w:t>
      </w:r>
      <w:r w:rsidRPr="005B17D3">
        <w:rPr>
          <w:b/>
          <w:iCs/>
        </w:rPr>
        <w:fldChar w:fldCharType="begin"/>
      </w:r>
      <w:r w:rsidRPr="005B17D3">
        <w:instrText xml:space="preserve"> XE "</w:instrText>
      </w:r>
      <w:r w:rsidRPr="005B17D3">
        <w:rPr>
          <w:iCs/>
        </w:rPr>
        <w:instrText>Add:</w:instrText>
      </w:r>
      <w:r w:rsidRPr="005B17D3">
        <w:instrText xml:space="preserve">Another Military Service Number" </w:instrText>
      </w:r>
      <w:r w:rsidRPr="005B17D3">
        <w:rPr>
          <w:b/>
          <w:iCs/>
        </w:rPr>
        <w:fldChar w:fldCharType="end"/>
      </w:r>
      <w:r w:rsidRPr="005B17D3">
        <w:rPr>
          <w:b/>
          <w:iCs/>
        </w:rPr>
        <w:t xml:space="preserve"> Another</w:t>
      </w:r>
      <w:r w:rsidRPr="005B17D3">
        <w:rPr>
          <w:b/>
        </w:rPr>
        <w:t xml:space="preserve"> </w:t>
      </w:r>
      <w:r w:rsidRPr="005B17D3">
        <w:rPr>
          <w:b/>
          <w:iCs/>
        </w:rPr>
        <w:t>Military Service Number</w:t>
      </w:r>
      <w:r w:rsidRPr="005B17D3">
        <w:rPr>
          <w:i/>
          <w:iCs/>
        </w:rPr>
        <w:t xml:space="preserve"> </w:t>
      </w:r>
      <w:r w:rsidRPr="005B17D3">
        <w:t>button.</w:t>
      </w:r>
    </w:p>
    <w:p w14:paraId="5A43FD00" w14:textId="1A402D94" w:rsidR="00BE52CE" w:rsidRPr="005B17D3" w:rsidRDefault="00BE52CE" w:rsidP="00EF3896">
      <w:pPr>
        <w:jc w:val="right"/>
        <w:rPr>
          <w:rStyle w:val="Text-onlypopuphotspot"/>
          <w:b/>
          <w:bCs/>
          <w:szCs w:val="20"/>
          <w:u w:val="single"/>
        </w:rPr>
      </w:pPr>
      <w:r w:rsidRPr="005B17D3">
        <w:rPr>
          <w:rStyle w:val="Text-onlypopuphotspot"/>
          <w:b/>
          <w:bCs/>
          <w:szCs w:val="20"/>
          <w:u w:val="single"/>
        </w:rPr>
        <w:t>VIEW</w:t>
      </w:r>
      <w:r w:rsidRPr="005B17D3">
        <w:rPr>
          <w:rStyle w:val="Text-onlypopuphotspot"/>
          <w:b/>
          <w:bCs/>
          <w:szCs w:val="20"/>
          <w:u w:val="single"/>
        </w:rPr>
        <w:fldChar w:fldCharType="begin"/>
      </w:r>
      <w:r w:rsidRPr="005B17D3">
        <w:rPr>
          <w:b/>
          <w:u w:val="single"/>
        </w:rPr>
        <w:instrText xml:space="preserve"> XE "</w:instrText>
      </w:r>
      <w:r w:rsidRPr="005B17D3">
        <w:rPr>
          <w:b/>
          <w:sz w:val="18"/>
          <w:szCs w:val="18"/>
          <w:u w:val="single"/>
        </w:rPr>
        <w:instrText>View:</w:instrText>
      </w:r>
      <w:r w:rsidRPr="005B17D3">
        <w:rPr>
          <w:b/>
          <w:u w:val="single"/>
        </w:rPr>
        <w:instrText xml:space="preserve">Add SHAD Registry:History" </w:instrText>
      </w:r>
      <w:r w:rsidRPr="005B17D3">
        <w:rPr>
          <w:rStyle w:val="Text-onlypopuphotspot"/>
          <w:b/>
          <w:bCs/>
          <w:szCs w:val="20"/>
          <w:u w:val="single"/>
        </w:rPr>
        <w:fldChar w:fldCharType="end"/>
      </w:r>
      <w:r w:rsidRPr="005B17D3">
        <w:rPr>
          <w:rStyle w:val="Text-onlypopuphotspot"/>
          <w:b/>
          <w:bCs/>
          <w:szCs w:val="20"/>
          <w:u w:val="single"/>
        </w:rPr>
        <w:t xml:space="preserve"> HISTORY</w:t>
      </w:r>
    </w:p>
    <w:p w14:paraId="2B215298" w14:textId="77777777" w:rsidR="001E1CE7" w:rsidRPr="005B17D3" w:rsidRDefault="001E1CE7" w:rsidP="00EF3896">
      <w:pPr>
        <w:jc w:val="right"/>
        <w:rPr>
          <w:b/>
          <w:bCs/>
          <w:szCs w:val="20"/>
          <w:u w:val="single"/>
        </w:rPr>
      </w:pPr>
    </w:p>
    <w:p w14:paraId="7D4DDABD" w14:textId="77777777" w:rsidR="00BE52CE" w:rsidRPr="005B17D3" w:rsidRDefault="00BE52CE" w:rsidP="00EF3896">
      <w:pPr>
        <w:pStyle w:val="ScreenField"/>
      </w:pPr>
      <w:r w:rsidRPr="005B17D3">
        <w:rPr>
          <w:noProof/>
        </w:rPr>
        <w:drawing>
          <wp:inline distT="0" distB="0" distL="0" distR="0" wp14:anchorId="76AB0A8C" wp14:editId="1AC0A621">
            <wp:extent cx="119380" cy="119380"/>
            <wp:effectExtent l="19050" t="0" r="0" b="0"/>
            <wp:docPr id="317" name="Picture 317" descr="required fiel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descr="required field symbol"/>
                    <pic:cNvPicPr>
                      <a:picLocks noChangeAspect="1" noChangeArrowheads="1"/>
                    </pic:cNvPicPr>
                  </pic:nvPicPr>
                  <pic:blipFill>
                    <a:blip r:embed="rId33" cstate="print"/>
                    <a:srcRect/>
                    <a:stretch>
                      <a:fillRect/>
                    </a:stretch>
                  </pic:blipFill>
                  <pic:spPr bwMode="auto">
                    <a:xfrm>
                      <a:off x="0" y="0"/>
                      <a:ext cx="119380" cy="119380"/>
                    </a:xfrm>
                    <a:prstGeom prst="rect">
                      <a:avLst/>
                    </a:prstGeom>
                    <a:noFill/>
                    <a:ln w="9525">
                      <a:noFill/>
                      <a:miter lim="800000"/>
                      <a:headEnd/>
                      <a:tailEnd/>
                    </a:ln>
                  </pic:spPr>
                </pic:pic>
              </a:graphicData>
            </a:graphic>
          </wp:inline>
        </w:drawing>
      </w:r>
      <w:r w:rsidRPr="005B17D3">
        <w:t>(SHAD Indicator:)</w:t>
      </w:r>
    </w:p>
    <w:p w14:paraId="2ECD7A86" w14:textId="386A642A" w:rsidR="00BE52CE" w:rsidRPr="005B17D3" w:rsidRDefault="00BE52CE" w:rsidP="00EF3896">
      <w:pPr>
        <w:pStyle w:val="ScreenFieldDesc"/>
      </w:pPr>
      <w:r w:rsidRPr="005B17D3">
        <w:t xml:space="preserve">ES will set the </w:t>
      </w:r>
      <w:r w:rsidRPr="005B17D3">
        <w:rPr>
          <w:i/>
        </w:rPr>
        <w:t>SHAD Indicator</w:t>
      </w:r>
      <w:r w:rsidRPr="005B17D3">
        <w:t xml:space="preserve"> to </w:t>
      </w:r>
      <w:r w:rsidRPr="005B17D3">
        <w:rPr>
          <w:b/>
          <w:bCs/>
        </w:rPr>
        <w:t>Yes</w:t>
      </w:r>
      <w:r w:rsidRPr="005B17D3">
        <w:t xml:space="preserve"> if there is no current SHAD data and the user is logging receipt of a new</w:t>
      </w:r>
      <w:r w:rsidRPr="005B17D3">
        <w:fldChar w:fldCharType="begin"/>
      </w:r>
      <w:r w:rsidRPr="005B17D3">
        <w:instrText xml:space="preserve"> XE "New:document" </w:instrText>
      </w:r>
      <w:r w:rsidRPr="005B17D3">
        <w:fldChar w:fldCharType="end"/>
      </w:r>
      <w:r w:rsidRPr="005B17D3">
        <w:t xml:space="preserve"> document claiming SHAD for the first time. </w:t>
      </w:r>
    </w:p>
    <w:p w14:paraId="64917C04" w14:textId="77777777" w:rsidR="001E1CE7" w:rsidRPr="005B17D3" w:rsidRDefault="001E1CE7" w:rsidP="001E1CE7">
      <w:pPr>
        <w:pStyle w:val="ScreenField"/>
      </w:pPr>
    </w:p>
    <w:p w14:paraId="1BE235E2" w14:textId="77777777" w:rsidR="00BE52CE" w:rsidRPr="005B17D3" w:rsidRDefault="00BE52CE" w:rsidP="00EF3896">
      <w:pPr>
        <w:pStyle w:val="ScreenField"/>
      </w:pPr>
      <w:r w:rsidRPr="005B17D3">
        <w:rPr>
          <w:noProof/>
        </w:rPr>
        <w:drawing>
          <wp:inline distT="0" distB="0" distL="0" distR="0" wp14:anchorId="6BB210D5" wp14:editId="293CBB35">
            <wp:extent cx="119380" cy="119380"/>
            <wp:effectExtent l="19050" t="0" r="0" b="0"/>
            <wp:docPr id="318" name="Picture 318" descr="required fiel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descr="required field symbol"/>
                    <pic:cNvPicPr>
                      <a:picLocks noChangeAspect="1" noChangeArrowheads="1"/>
                    </pic:cNvPicPr>
                  </pic:nvPicPr>
                  <pic:blipFill>
                    <a:blip r:embed="rId33" cstate="print"/>
                    <a:srcRect/>
                    <a:stretch>
                      <a:fillRect/>
                    </a:stretch>
                  </pic:blipFill>
                  <pic:spPr bwMode="auto">
                    <a:xfrm>
                      <a:off x="0" y="0"/>
                      <a:ext cx="119380" cy="119380"/>
                    </a:xfrm>
                    <a:prstGeom prst="rect">
                      <a:avLst/>
                    </a:prstGeom>
                    <a:noFill/>
                    <a:ln w="9525">
                      <a:noFill/>
                      <a:miter lim="800000"/>
                      <a:headEnd/>
                      <a:tailEnd/>
                    </a:ln>
                  </pic:spPr>
                </pic:pic>
              </a:graphicData>
            </a:graphic>
          </wp:inline>
        </w:drawing>
      </w:r>
      <w:r w:rsidRPr="005B17D3">
        <w:t>SSN</w:t>
      </w:r>
      <w:r w:rsidRPr="005B17D3">
        <w:fldChar w:fldCharType="begin"/>
      </w:r>
      <w:r w:rsidRPr="005B17D3">
        <w:instrText xml:space="preserve"> XE "SSN" </w:instrText>
      </w:r>
      <w:r w:rsidRPr="005B17D3">
        <w:fldChar w:fldCharType="end"/>
      </w:r>
      <w:r w:rsidRPr="005B17D3">
        <w:t>:</w:t>
      </w:r>
    </w:p>
    <w:p w14:paraId="5039D25A" w14:textId="3C4FA0B6" w:rsidR="00BE52CE" w:rsidRPr="005B17D3" w:rsidRDefault="00BE52CE" w:rsidP="00EF3896">
      <w:pPr>
        <w:pStyle w:val="ScreenFieldDesc"/>
      </w:pPr>
      <w:r w:rsidRPr="005B17D3">
        <w:rPr>
          <w:i/>
        </w:rPr>
        <w:t>SSN</w:t>
      </w:r>
      <w:r w:rsidRPr="005B17D3">
        <w:rPr>
          <w:i/>
        </w:rPr>
        <w:fldChar w:fldCharType="begin"/>
      </w:r>
      <w:r w:rsidRPr="005B17D3">
        <w:rPr>
          <w:i/>
        </w:rPr>
        <w:instrText xml:space="preserve"> XE "SSN" </w:instrText>
      </w:r>
      <w:r w:rsidRPr="005B17D3">
        <w:rPr>
          <w:i/>
        </w:rPr>
        <w:fldChar w:fldCharType="end"/>
      </w:r>
      <w:r w:rsidRPr="005B17D3">
        <w:rPr>
          <w:i/>
        </w:rPr>
        <w:t xml:space="preserve"> </w:t>
      </w:r>
      <w:r w:rsidRPr="005B17D3">
        <w:t>is the Social Security Number of the patient.</w:t>
      </w:r>
    </w:p>
    <w:p w14:paraId="55D5383D" w14:textId="77777777" w:rsidR="001E1CE7" w:rsidRPr="005B17D3" w:rsidRDefault="001E1CE7" w:rsidP="001E1CE7">
      <w:pPr>
        <w:pStyle w:val="ScreenField"/>
      </w:pPr>
    </w:p>
    <w:p w14:paraId="5547A9D3" w14:textId="77777777" w:rsidR="00BE52CE" w:rsidRPr="005B17D3" w:rsidRDefault="00BE52CE" w:rsidP="00EF3896">
      <w:pPr>
        <w:pStyle w:val="ScreenField"/>
        <w:rPr>
          <w:rStyle w:val="StyleDrop-downhotspot11ptUnderline"/>
          <w:bCs w:val="0"/>
          <w:iCs w:val="0"/>
          <w:sz w:val="24"/>
          <w:u w:val="none"/>
        </w:rPr>
      </w:pPr>
      <w:r w:rsidRPr="005B17D3">
        <w:rPr>
          <w:rStyle w:val="StyleDrop-downhotspot11ptUnderline"/>
          <w:bCs w:val="0"/>
          <w:iCs w:val="0"/>
          <w:sz w:val="24"/>
          <w:u w:val="none"/>
        </w:rPr>
        <w:t>Military Service Number:</w:t>
      </w:r>
    </w:p>
    <w:p w14:paraId="394AE968" w14:textId="32EFAB93" w:rsidR="00BE52CE" w:rsidRPr="005B17D3" w:rsidRDefault="00BE52CE" w:rsidP="00EF3896">
      <w:pPr>
        <w:pStyle w:val="ScreenFieldDesc"/>
      </w:pPr>
      <w:r w:rsidRPr="005B17D3">
        <w:rPr>
          <w:i/>
        </w:rPr>
        <w:t>Military</w:t>
      </w:r>
      <w:r w:rsidRPr="005B17D3">
        <w:rPr>
          <w:i/>
        </w:rPr>
        <w:fldChar w:fldCharType="begin"/>
      </w:r>
      <w:r w:rsidRPr="005B17D3">
        <w:instrText xml:space="preserve"> XE "Military:Service Number" </w:instrText>
      </w:r>
      <w:r w:rsidRPr="005B17D3">
        <w:rPr>
          <w:i/>
        </w:rPr>
        <w:fldChar w:fldCharType="end"/>
      </w:r>
      <w:r w:rsidRPr="005B17D3">
        <w:rPr>
          <w:i/>
        </w:rPr>
        <w:t xml:space="preserve"> Service Number</w:t>
      </w:r>
      <w:r w:rsidRPr="005B17D3">
        <w:t xml:space="preserve"> is the service number assigned</w:t>
      </w:r>
      <w:r w:rsidRPr="005B17D3">
        <w:fldChar w:fldCharType="begin"/>
      </w:r>
      <w:r w:rsidRPr="005B17D3">
        <w:instrText xml:space="preserve"> XE "</w:instrText>
      </w:r>
      <w:r w:rsidRPr="005B17D3">
        <w:rPr>
          <w:rFonts w:cs="Arial"/>
        </w:rPr>
        <w:instrText>Assigned</w:instrText>
      </w:r>
      <w:r w:rsidRPr="005B17D3">
        <w:instrText xml:space="preserve">" </w:instrText>
      </w:r>
      <w:r w:rsidRPr="005B17D3">
        <w:fldChar w:fldCharType="end"/>
      </w:r>
      <w:r w:rsidRPr="005B17D3">
        <w:t xml:space="preserve"> during the </w:t>
      </w:r>
      <w:r w:rsidR="006204FA" w:rsidRPr="005B17D3">
        <w:t>Veterans</w:t>
      </w:r>
      <w:r w:rsidRPr="005B17D3">
        <w:t xml:space="preserve"> episodes of military service.</w:t>
      </w:r>
    </w:p>
    <w:p w14:paraId="09E907E3" w14:textId="77777777" w:rsidR="00BE52CE" w:rsidRPr="005B17D3" w:rsidRDefault="00BE52CE" w:rsidP="00EF3896">
      <w:pPr>
        <w:pStyle w:val="RulesandMore"/>
        <w:rPr>
          <w:sz w:val="18"/>
          <w:szCs w:val="18"/>
        </w:rPr>
      </w:pPr>
      <w:r w:rsidRPr="005B17D3">
        <w:t>Rules</w:t>
      </w:r>
      <w:r w:rsidRPr="005B17D3">
        <w:rPr>
          <w:sz w:val="18"/>
          <w:szCs w:val="18"/>
        </w:rPr>
        <w:t>...</w:t>
      </w:r>
    </w:p>
    <w:p w14:paraId="4BE03F6B" w14:textId="6FDB58FE" w:rsidR="00BE52CE" w:rsidRPr="005B17D3" w:rsidRDefault="00BE52CE" w:rsidP="00EF3896">
      <w:pPr>
        <w:pStyle w:val="ListBull2"/>
      </w:pPr>
      <w:r w:rsidRPr="005B17D3">
        <w:t>Military Service Number must be between 1 and 15 characters.</w:t>
      </w:r>
    </w:p>
    <w:p w14:paraId="4CF20A80" w14:textId="77777777" w:rsidR="001E1CE7" w:rsidRPr="005B17D3" w:rsidRDefault="001E1CE7" w:rsidP="001E1CE7">
      <w:pPr>
        <w:pStyle w:val="ListBull2"/>
        <w:numPr>
          <w:ilvl w:val="0"/>
          <w:numId w:val="0"/>
        </w:numPr>
        <w:ind w:left="720"/>
      </w:pPr>
    </w:p>
    <w:p w14:paraId="74EDCF4C" w14:textId="77777777" w:rsidR="00BE52CE" w:rsidRPr="005B17D3" w:rsidRDefault="00BE52CE" w:rsidP="00EF3896">
      <w:pPr>
        <w:pStyle w:val="ScreenField"/>
        <w:rPr>
          <w:rStyle w:val="StyleDrop-downhotspot11ptUnderline"/>
          <w:bCs w:val="0"/>
          <w:iCs w:val="0"/>
          <w:sz w:val="24"/>
          <w:u w:val="none"/>
        </w:rPr>
      </w:pPr>
      <w:r w:rsidRPr="005B17D3">
        <w:rPr>
          <w:rStyle w:val="StyleDrop-downhotspot11ptUnderline"/>
          <w:bCs w:val="0"/>
          <w:iCs w:val="0"/>
          <w:sz w:val="24"/>
          <w:u w:val="none"/>
        </w:rPr>
        <w:t>Prefix:</w:t>
      </w:r>
    </w:p>
    <w:p w14:paraId="6236983C" w14:textId="77777777" w:rsidR="00BE52CE" w:rsidRPr="005B17D3" w:rsidRDefault="00BE52CE" w:rsidP="00EF3896">
      <w:pPr>
        <w:pStyle w:val="ScreenFieldDesc"/>
      </w:pPr>
      <w:r w:rsidRPr="005B17D3">
        <w:rPr>
          <w:i/>
        </w:rPr>
        <w:t>Prefix</w:t>
      </w:r>
      <w:r w:rsidRPr="005B17D3">
        <w:t xml:space="preserve"> is the title supplied for the Veteran such as Ms., Mrs.</w:t>
      </w:r>
    </w:p>
    <w:p w14:paraId="637B18ED" w14:textId="77777777" w:rsidR="00BE52CE" w:rsidRPr="005B17D3" w:rsidRDefault="00BE52CE" w:rsidP="00EF3896">
      <w:pPr>
        <w:pStyle w:val="RulesandMore"/>
        <w:rPr>
          <w:sz w:val="18"/>
          <w:szCs w:val="18"/>
        </w:rPr>
      </w:pPr>
      <w:r w:rsidRPr="005B17D3">
        <w:t>Rules</w:t>
      </w:r>
      <w:r w:rsidRPr="005B17D3">
        <w:rPr>
          <w:sz w:val="18"/>
          <w:szCs w:val="18"/>
        </w:rPr>
        <w:t>...</w:t>
      </w:r>
    </w:p>
    <w:p w14:paraId="047821DB" w14:textId="77777777" w:rsidR="00BE52CE" w:rsidRPr="005B17D3" w:rsidRDefault="00BE52CE" w:rsidP="00EF3896">
      <w:pPr>
        <w:pStyle w:val="ListBull2"/>
      </w:pPr>
      <w:r w:rsidRPr="005B17D3">
        <w:t>This is a free text field 1-10 characters.</w:t>
      </w:r>
    </w:p>
    <w:p w14:paraId="0FB7754D" w14:textId="7C899EA6" w:rsidR="00BE52CE" w:rsidRPr="005B17D3" w:rsidRDefault="00BE52CE" w:rsidP="00EF3896">
      <w:pPr>
        <w:pStyle w:val="ListBull2"/>
      </w:pPr>
      <w:r w:rsidRPr="005B17D3">
        <w:rPr>
          <w:b/>
          <w:i/>
        </w:rPr>
        <w:t>Veteran Title</w:t>
      </w:r>
      <w:r w:rsidRPr="005B17D3">
        <w:t xml:space="preserve"> is not a required field that is user supplied and occurs once (one per Veteran).</w:t>
      </w:r>
    </w:p>
    <w:p w14:paraId="46983174" w14:textId="77777777" w:rsidR="001E1CE7" w:rsidRPr="005B17D3" w:rsidRDefault="001E1CE7" w:rsidP="001E1CE7">
      <w:pPr>
        <w:pStyle w:val="ListBull2"/>
        <w:numPr>
          <w:ilvl w:val="0"/>
          <w:numId w:val="0"/>
        </w:numPr>
        <w:ind w:left="720"/>
      </w:pPr>
    </w:p>
    <w:p w14:paraId="0C1BBAEE" w14:textId="77777777" w:rsidR="00BE52CE" w:rsidRPr="005B17D3" w:rsidRDefault="00BE52CE" w:rsidP="00EF3896">
      <w:pPr>
        <w:pStyle w:val="ScreenField"/>
      </w:pPr>
      <w:r w:rsidRPr="005B17D3">
        <w:rPr>
          <w:noProof/>
        </w:rPr>
        <w:drawing>
          <wp:inline distT="0" distB="0" distL="0" distR="0" wp14:anchorId="19E6B59A" wp14:editId="42D18426">
            <wp:extent cx="119380" cy="119380"/>
            <wp:effectExtent l="19050" t="0" r="0" b="0"/>
            <wp:docPr id="330" name="Picture 330" descr="required fiel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descr="required field symbol"/>
                    <pic:cNvPicPr>
                      <a:picLocks noChangeAspect="1" noChangeArrowheads="1"/>
                    </pic:cNvPicPr>
                  </pic:nvPicPr>
                  <pic:blipFill>
                    <a:blip r:embed="rId33" cstate="print"/>
                    <a:srcRect/>
                    <a:stretch>
                      <a:fillRect/>
                    </a:stretch>
                  </pic:blipFill>
                  <pic:spPr bwMode="auto">
                    <a:xfrm>
                      <a:off x="0" y="0"/>
                      <a:ext cx="119380" cy="119380"/>
                    </a:xfrm>
                    <a:prstGeom prst="rect">
                      <a:avLst/>
                    </a:prstGeom>
                    <a:noFill/>
                    <a:ln w="9525">
                      <a:noFill/>
                      <a:miter lim="800000"/>
                      <a:headEnd/>
                      <a:tailEnd/>
                    </a:ln>
                  </pic:spPr>
                </pic:pic>
              </a:graphicData>
            </a:graphic>
          </wp:inline>
        </w:drawing>
      </w:r>
      <w:r w:rsidRPr="005B17D3">
        <w:t>First Name:</w:t>
      </w:r>
    </w:p>
    <w:p w14:paraId="1EDEF988" w14:textId="28F8B7AC" w:rsidR="00BE52CE" w:rsidRPr="005B17D3" w:rsidRDefault="00BE52CE" w:rsidP="00EF3896">
      <w:pPr>
        <w:pStyle w:val="ScreenFieldDesc"/>
      </w:pPr>
      <w:r w:rsidRPr="005B17D3">
        <w:rPr>
          <w:i/>
        </w:rPr>
        <w:t>First Name</w:t>
      </w:r>
      <w:r w:rsidRPr="005B17D3">
        <w:t xml:space="preserve"> is the </w:t>
      </w:r>
      <w:r w:rsidR="006204FA" w:rsidRPr="005B17D3">
        <w:t>Veterans</w:t>
      </w:r>
      <w:r w:rsidRPr="005B17D3">
        <w:t xml:space="preserve"> given name.</w:t>
      </w:r>
    </w:p>
    <w:p w14:paraId="6B178B4E" w14:textId="77777777" w:rsidR="00BE52CE" w:rsidRPr="005B17D3" w:rsidRDefault="00BE52CE" w:rsidP="00EF3896">
      <w:pPr>
        <w:pStyle w:val="RulesandMore"/>
        <w:rPr>
          <w:sz w:val="18"/>
          <w:szCs w:val="18"/>
        </w:rPr>
      </w:pPr>
      <w:r w:rsidRPr="005B17D3">
        <w:t>Rules</w:t>
      </w:r>
      <w:r w:rsidRPr="005B17D3">
        <w:rPr>
          <w:sz w:val="18"/>
          <w:szCs w:val="18"/>
        </w:rPr>
        <w:t>...</w:t>
      </w:r>
    </w:p>
    <w:p w14:paraId="01481252" w14:textId="77777777" w:rsidR="00BE52CE" w:rsidRPr="005B17D3" w:rsidRDefault="00BE52CE" w:rsidP="00EF3896">
      <w:pPr>
        <w:pStyle w:val="ListBull2"/>
      </w:pPr>
      <w:r w:rsidRPr="005B17D3">
        <w:t>Free text 1-25 characters in length.</w:t>
      </w:r>
    </w:p>
    <w:p w14:paraId="44F38551" w14:textId="57ADFF63" w:rsidR="00BE52CE" w:rsidRPr="005B17D3" w:rsidRDefault="00BE52CE" w:rsidP="00EF3896">
      <w:pPr>
        <w:pStyle w:val="ListBull2"/>
      </w:pPr>
      <w:r w:rsidRPr="005B17D3">
        <w:rPr>
          <w:b/>
          <w:i/>
        </w:rPr>
        <w:t>First Name</w:t>
      </w:r>
      <w:r w:rsidRPr="005B17D3">
        <w:t xml:space="preserve"> is a required field that is user supplied (one per Veteran).</w:t>
      </w:r>
    </w:p>
    <w:p w14:paraId="492B6769" w14:textId="77777777" w:rsidR="001E1CE7" w:rsidRPr="005B17D3" w:rsidRDefault="001E1CE7" w:rsidP="001E1CE7">
      <w:pPr>
        <w:pStyle w:val="ListBull2"/>
        <w:numPr>
          <w:ilvl w:val="0"/>
          <w:numId w:val="0"/>
        </w:numPr>
        <w:ind w:left="720"/>
      </w:pPr>
    </w:p>
    <w:p w14:paraId="4D4E50BD" w14:textId="77777777" w:rsidR="00BE52CE" w:rsidRPr="005B17D3" w:rsidRDefault="00BE52CE" w:rsidP="00EF3896">
      <w:pPr>
        <w:pStyle w:val="ScreenField"/>
      </w:pPr>
      <w:r w:rsidRPr="005B17D3">
        <w:t>Middle Name:</w:t>
      </w:r>
    </w:p>
    <w:p w14:paraId="507C3F92" w14:textId="77777777" w:rsidR="00BE52CE" w:rsidRPr="005B17D3" w:rsidRDefault="00BE52CE" w:rsidP="00EF3896">
      <w:pPr>
        <w:pStyle w:val="ScreenFieldDesc"/>
      </w:pPr>
      <w:r w:rsidRPr="005B17D3">
        <w:rPr>
          <w:i/>
        </w:rPr>
        <w:t>Middle Name</w:t>
      </w:r>
      <w:r w:rsidRPr="005B17D3">
        <w:t xml:space="preserve"> is the patient's middle name.</w:t>
      </w:r>
    </w:p>
    <w:p w14:paraId="499FA6DF" w14:textId="77777777" w:rsidR="00BE52CE" w:rsidRPr="005B17D3" w:rsidRDefault="00BE52CE" w:rsidP="00EF3896">
      <w:pPr>
        <w:pStyle w:val="RulesandMore"/>
        <w:rPr>
          <w:sz w:val="18"/>
          <w:szCs w:val="18"/>
        </w:rPr>
      </w:pPr>
      <w:r w:rsidRPr="005B17D3">
        <w:t>Rules</w:t>
      </w:r>
      <w:r w:rsidRPr="005B17D3">
        <w:rPr>
          <w:sz w:val="18"/>
          <w:szCs w:val="18"/>
        </w:rPr>
        <w:t>...</w:t>
      </w:r>
    </w:p>
    <w:p w14:paraId="0CD182E5" w14:textId="77777777" w:rsidR="00BE52CE" w:rsidRPr="005B17D3" w:rsidRDefault="00BE52CE" w:rsidP="00EF3896">
      <w:pPr>
        <w:pStyle w:val="ListBull2"/>
      </w:pPr>
      <w:r w:rsidRPr="005B17D3">
        <w:t>Free text 1-25 characters.</w:t>
      </w:r>
    </w:p>
    <w:p w14:paraId="5C97426A" w14:textId="465B9248" w:rsidR="00BE52CE" w:rsidRPr="005B17D3" w:rsidRDefault="00BE52CE" w:rsidP="00EF3896">
      <w:pPr>
        <w:pStyle w:val="ListBull2"/>
      </w:pPr>
      <w:r w:rsidRPr="005B17D3">
        <w:rPr>
          <w:b/>
          <w:i/>
        </w:rPr>
        <w:t>Middle Name</w:t>
      </w:r>
      <w:r w:rsidRPr="005B17D3">
        <w:t xml:space="preserve"> is not a required field that is user supplied (one per Veteran).</w:t>
      </w:r>
    </w:p>
    <w:p w14:paraId="42079B6A" w14:textId="77777777" w:rsidR="001E1CE7" w:rsidRPr="005B17D3" w:rsidRDefault="001E1CE7" w:rsidP="001E1CE7">
      <w:pPr>
        <w:pStyle w:val="ListBull2"/>
        <w:numPr>
          <w:ilvl w:val="0"/>
          <w:numId w:val="0"/>
        </w:numPr>
        <w:ind w:left="720"/>
      </w:pPr>
    </w:p>
    <w:p w14:paraId="31DBB154" w14:textId="77777777" w:rsidR="00BE52CE" w:rsidRPr="005B17D3" w:rsidRDefault="00BE52CE" w:rsidP="00EF3896">
      <w:pPr>
        <w:pStyle w:val="ScreenField"/>
      </w:pPr>
      <w:r w:rsidRPr="005B17D3">
        <w:rPr>
          <w:noProof/>
        </w:rPr>
        <w:drawing>
          <wp:inline distT="0" distB="0" distL="0" distR="0" wp14:anchorId="7AC79046" wp14:editId="54F6D1E7">
            <wp:extent cx="119380" cy="119380"/>
            <wp:effectExtent l="19050" t="0" r="0" b="0"/>
            <wp:docPr id="335" name="Picture 335" descr="required fiel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descr="required field symbol"/>
                    <pic:cNvPicPr>
                      <a:picLocks noChangeAspect="1" noChangeArrowheads="1"/>
                    </pic:cNvPicPr>
                  </pic:nvPicPr>
                  <pic:blipFill>
                    <a:blip r:embed="rId33" cstate="print"/>
                    <a:srcRect/>
                    <a:stretch>
                      <a:fillRect/>
                    </a:stretch>
                  </pic:blipFill>
                  <pic:spPr bwMode="auto">
                    <a:xfrm>
                      <a:off x="0" y="0"/>
                      <a:ext cx="119380" cy="119380"/>
                    </a:xfrm>
                    <a:prstGeom prst="rect">
                      <a:avLst/>
                    </a:prstGeom>
                    <a:noFill/>
                    <a:ln w="9525">
                      <a:noFill/>
                      <a:miter lim="800000"/>
                      <a:headEnd/>
                      <a:tailEnd/>
                    </a:ln>
                  </pic:spPr>
                </pic:pic>
              </a:graphicData>
            </a:graphic>
          </wp:inline>
        </w:drawing>
      </w:r>
      <w:r w:rsidRPr="005B17D3">
        <w:t>Last Name:</w:t>
      </w:r>
    </w:p>
    <w:p w14:paraId="542EAEAB" w14:textId="6186DC21" w:rsidR="00BE52CE" w:rsidRPr="005B17D3" w:rsidRDefault="006204FA" w:rsidP="00EF3896">
      <w:pPr>
        <w:pStyle w:val="ScreenFieldDesc"/>
      </w:pPr>
      <w:r w:rsidRPr="005B17D3">
        <w:t>Veterans</w:t>
      </w:r>
      <w:r w:rsidR="00BE52CE" w:rsidRPr="005B17D3">
        <w:t xml:space="preserve"> </w:t>
      </w:r>
      <w:r w:rsidR="00BE52CE" w:rsidRPr="005B17D3">
        <w:rPr>
          <w:i/>
        </w:rPr>
        <w:t>Last Name</w:t>
      </w:r>
      <w:r w:rsidR="00BE52CE" w:rsidRPr="005B17D3">
        <w:t xml:space="preserve"> is the </w:t>
      </w:r>
      <w:r w:rsidRPr="005B17D3">
        <w:t>Veterans</w:t>
      </w:r>
      <w:r w:rsidR="00BE52CE" w:rsidRPr="005B17D3">
        <w:t xml:space="preserve"> family name.</w:t>
      </w:r>
    </w:p>
    <w:p w14:paraId="1DEFB715" w14:textId="77777777" w:rsidR="00BE52CE" w:rsidRPr="005B17D3" w:rsidRDefault="00BE52CE" w:rsidP="00EF3896">
      <w:pPr>
        <w:pStyle w:val="RulesandMore"/>
        <w:rPr>
          <w:sz w:val="18"/>
          <w:szCs w:val="18"/>
        </w:rPr>
      </w:pPr>
      <w:r w:rsidRPr="005B17D3">
        <w:t>Rules</w:t>
      </w:r>
      <w:r w:rsidRPr="005B17D3">
        <w:rPr>
          <w:sz w:val="18"/>
          <w:szCs w:val="18"/>
        </w:rPr>
        <w:t>...</w:t>
      </w:r>
    </w:p>
    <w:p w14:paraId="104F55C2" w14:textId="77777777" w:rsidR="00BE52CE" w:rsidRPr="005B17D3" w:rsidRDefault="00BE52CE" w:rsidP="00EF3896">
      <w:pPr>
        <w:pStyle w:val="ListBull2"/>
      </w:pPr>
      <w:r w:rsidRPr="005B17D3">
        <w:t>Free text 1-35 characters in length.</w:t>
      </w:r>
    </w:p>
    <w:p w14:paraId="4E999EA2" w14:textId="5EE87119" w:rsidR="00BE52CE" w:rsidRPr="005B17D3" w:rsidRDefault="006204FA" w:rsidP="00EF3896">
      <w:pPr>
        <w:pStyle w:val="ListBull2"/>
      </w:pPr>
      <w:r w:rsidRPr="005B17D3">
        <w:t>Veterans</w:t>
      </w:r>
      <w:r w:rsidR="00BE52CE" w:rsidRPr="005B17D3">
        <w:t xml:space="preserve"> </w:t>
      </w:r>
      <w:r w:rsidR="00BE52CE" w:rsidRPr="005B17D3">
        <w:rPr>
          <w:b/>
          <w:i/>
        </w:rPr>
        <w:t>Last Name</w:t>
      </w:r>
      <w:r w:rsidR="00BE52CE" w:rsidRPr="005B17D3">
        <w:t xml:space="preserve"> is a required field that is user supplied (one per Veteran).</w:t>
      </w:r>
    </w:p>
    <w:p w14:paraId="515BD834" w14:textId="77777777" w:rsidR="001E1CE7" w:rsidRPr="005B17D3" w:rsidRDefault="001E1CE7" w:rsidP="001E1CE7">
      <w:pPr>
        <w:pStyle w:val="ListBull2"/>
        <w:numPr>
          <w:ilvl w:val="0"/>
          <w:numId w:val="0"/>
        </w:numPr>
        <w:ind w:left="720"/>
      </w:pPr>
    </w:p>
    <w:p w14:paraId="76679EAA" w14:textId="77777777" w:rsidR="00BE52CE" w:rsidRPr="005B17D3" w:rsidRDefault="00BE52CE" w:rsidP="00EF3896">
      <w:pPr>
        <w:pStyle w:val="ScreenField"/>
      </w:pPr>
      <w:r w:rsidRPr="005B17D3">
        <w:t>Suffix:</w:t>
      </w:r>
    </w:p>
    <w:p w14:paraId="003EDC98" w14:textId="553C65D6" w:rsidR="00BE52CE" w:rsidRPr="005B17D3" w:rsidRDefault="00BE52CE" w:rsidP="00EF3896">
      <w:pPr>
        <w:pStyle w:val="ScreenFieldDesc"/>
      </w:pPr>
      <w:r w:rsidRPr="005B17D3">
        <w:t xml:space="preserve">Enter a suffix for the </w:t>
      </w:r>
      <w:r w:rsidR="006204FA" w:rsidRPr="005B17D3">
        <w:t>Veterans</w:t>
      </w:r>
      <w:r w:rsidRPr="005B17D3">
        <w:t xml:space="preserve"> name such as Junior, III.</w:t>
      </w:r>
    </w:p>
    <w:p w14:paraId="06A15803" w14:textId="77777777" w:rsidR="00BE52CE" w:rsidRPr="005B17D3" w:rsidRDefault="00BE52CE" w:rsidP="00EF3896">
      <w:pPr>
        <w:pStyle w:val="RulesandMore"/>
        <w:rPr>
          <w:sz w:val="18"/>
          <w:szCs w:val="18"/>
        </w:rPr>
      </w:pPr>
      <w:r w:rsidRPr="005B17D3">
        <w:t>Rules</w:t>
      </w:r>
      <w:r w:rsidRPr="005B17D3">
        <w:rPr>
          <w:sz w:val="18"/>
          <w:szCs w:val="18"/>
        </w:rPr>
        <w:t>...</w:t>
      </w:r>
    </w:p>
    <w:p w14:paraId="76BA25AF" w14:textId="77777777" w:rsidR="00BE52CE" w:rsidRPr="005B17D3" w:rsidRDefault="00BE52CE" w:rsidP="00EF3896">
      <w:pPr>
        <w:pStyle w:val="ListBull2"/>
      </w:pPr>
      <w:r w:rsidRPr="005B17D3">
        <w:t>This is a free text field 1-10 characters.</w:t>
      </w:r>
    </w:p>
    <w:p w14:paraId="5E44946F" w14:textId="4B82274B" w:rsidR="00BE52CE" w:rsidRPr="005B17D3" w:rsidRDefault="00BE52CE" w:rsidP="00EF3896">
      <w:pPr>
        <w:pStyle w:val="ListBull2"/>
      </w:pPr>
      <w:r w:rsidRPr="005B17D3">
        <w:rPr>
          <w:b/>
          <w:i/>
          <w:iCs/>
        </w:rPr>
        <w:t>Suffix</w:t>
      </w:r>
      <w:r w:rsidRPr="005B17D3">
        <w:rPr>
          <w:b/>
        </w:rPr>
        <w:t xml:space="preserve"> </w:t>
      </w:r>
      <w:r w:rsidRPr="005B17D3">
        <w:t>is not a required field that is user supplied and occurs once (one per Veteran).</w:t>
      </w:r>
    </w:p>
    <w:p w14:paraId="5B2A515F" w14:textId="77777777" w:rsidR="001E1CE7" w:rsidRPr="005B17D3" w:rsidRDefault="001E1CE7" w:rsidP="001E1CE7">
      <w:pPr>
        <w:pStyle w:val="ListBull2"/>
        <w:numPr>
          <w:ilvl w:val="0"/>
          <w:numId w:val="0"/>
        </w:numPr>
        <w:ind w:left="720"/>
      </w:pPr>
    </w:p>
    <w:p w14:paraId="07FF4291" w14:textId="77777777" w:rsidR="00BE52CE" w:rsidRPr="005B17D3" w:rsidRDefault="00BE52CE" w:rsidP="00EF3896">
      <w:pPr>
        <w:pStyle w:val="ScreenField"/>
      </w:pPr>
      <w:r w:rsidRPr="005B17D3">
        <w:t>Degree:</w:t>
      </w:r>
    </w:p>
    <w:p w14:paraId="66A958CA" w14:textId="77777777" w:rsidR="00BE52CE" w:rsidRPr="005B17D3" w:rsidRDefault="00BE52CE" w:rsidP="00EF3896">
      <w:pPr>
        <w:pStyle w:val="ScreenFieldDesc"/>
      </w:pPr>
      <w:r w:rsidRPr="005B17D3">
        <w:rPr>
          <w:i/>
        </w:rPr>
        <w:lastRenderedPageBreak/>
        <w:t>Degree</w:t>
      </w:r>
      <w:r w:rsidRPr="005B17D3">
        <w:t xml:space="preserve"> is the degree associated with this name such as PhD, M.D.</w:t>
      </w:r>
    </w:p>
    <w:p w14:paraId="09C02C5B" w14:textId="77777777" w:rsidR="00BE52CE" w:rsidRPr="005B17D3" w:rsidRDefault="00BE52CE" w:rsidP="00EF3896">
      <w:pPr>
        <w:pStyle w:val="RulesandMore"/>
        <w:rPr>
          <w:sz w:val="18"/>
          <w:szCs w:val="18"/>
        </w:rPr>
      </w:pPr>
      <w:r w:rsidRPr="005B17D3">
        <w:t>Rules</w:t>
      </w:r>
      <w:r w:rsidRPr="005B17D3">
        <w:rPr>
          <w:sz w:val="18"/>
          <w:szCs w:val="18"/>
        </w:rPr>
        <w:t>...</w:t>
      </w:r>
    </w:p>
    <w:p w14:paraId="2C7252E9" w14:textId="77777777" w:rsidR="00BE52CE" w:rsidRPr="005B17D3" w:rsidRDefault="00BE52CE" w:rsidP="00EF3896">
      <w:pPr>
        <w:pStyle w:val="ListBull2"/>
      </w:pPr>
      <w:r w:rsidRPr="005B17D3">
        <w:t>Format is 1-10 characters in length.</w:t>
      </w:r>
    </w:p>
    <w:p w14:paraId="38E382CC" w14:textId="01807D49" w:rsidR="00BE52CE" w:rsidRPr="005B17D3" w:rsidRDefault="00BE52CE" w:rsidP="00EF3896">
      <w:pPr>
        <w:pStyle w:val="ListBull2"/>
      </w:pPr>
      <w:r w:rsidRPr="005B17D3">
        <w:rPr>
          <w:b/>
          <w:i/>
        </w:rPr>
        <w:t>Degree</w:t>
      </w:r>
      <w:r w:rsidRPr="005B17D3">
        <w:t xml:space="preserve"> is not a required field that is user supplied and can be multiple.</w:t>
      </w:r>
    </w:p>
    <w:p w14:paraId="39530FD8" w14:textId="77777777" w:rsidR="001E1CE7" w:rsidRPr="005B17D3" w:rsidRDefault="001E1CE7" w:rsidP="001E1CE7">
      <w:pPr>
        <w:pStyle w:val="ListBull2"/>
        <w:numPr>
          <w:ilvl w:val="0"/>
          <w:numId w:val="0"/>
        </w:numPr>
        <w:ind w:left="720"/>
      </w:pPr>
    </w:p>
    <w:p w14:paraId="0B1D90E6" w14:textId="77777777" w:rsidR="00BE52CE" w:rsidRPr="005B17D3" w:rsidRDefault="00BE52CE" w:rsidP="00EF3896">
      <w:pPr>
        <w:pStyle w:val="ScreenField"/>
        <w:rPr>
          <w:rStyle w:val="StyleDrop-downhotspot11ptUnderline"/>
          <w:bCs w:val="0"/>
          <w:iCs w:val="0"/>
          <w:sz w:val="24"/>
          <w:u w:val="none"/>
        </w:rPr>
      </w:pPr>
      <w:r w:rsidRPr="005B17D3">
        <w:rPr>
          <w:rStyle w:val="StyleDrop-downhotspot11ptUnderline"/>
          <w:bCs w:val="0"/>
          <w:iCs w:val="0"/>
          <w:sz w:val="24"/>
          <w:u w:val="none"/>
        </w:rPr>
        <w:t>Claim</w:t>
      </w:r>
      <w:r w:rsidRPr="005B17D3">
        <w:rPr>
          <w:rStyle w:val="StyleDrop-downhotspot11ptUnderline"/>
          <w:bCs w:val="0"/>
          <w:iCs w:val="0"/>
          <w:sz w:val="24"/>
          <w:u w:val="none"/>
        </w:rPr>
        <w:fldChar w:fldCharType="begin"/>
      </w:r>
      <w:r w:rsidRPr="005B17D3">
        <w:instrText xml:space="preserve"> XE "</w:instrText>
      </w:r>
      <w:r w:rsidRPr="005B17D3">
        <w:rPr>
          <w:rStyle w:val="StyleDrop-downhotspot11ptUnderline"/>
          <w:bCs w:val="0"/>
          <w:iCs w:val="0"/>
          <w:sz w:val="24"/>
          <w:u w:val="none"/>
        </w:rPr>
        <w:instrText>Claim:</w:instrText>
      </w:r>
      <w:r w:rsidRPr="005B17D3">
        <w:instrText xml:space="preserve">Number" </w:instrText>
      </w:r>
      <w:r w:rsidRPr="005B17D3">
        <w:rPr>
          <w:rStyle w:val="StyleDrop-downhotspot11ptUnderline"/>
          <w:bCs w:val="0"/>
          <w:iCs w:val="0"/>
          <w:sz w:val="24"/>
          <w:u w:val="none"/>
        </w:rPr>
        <w:fldChar w:fldCharType="end"/>
      </w:r>
      <w:r w:rsidRPr="005B17D3">
        <w:rPr>
          <w:rStyle w:val="StyleDrop-downhotspot11ptUnderline"/>
          <w:bCs w:val="0"/>
          <w:iCs w:val="0"/>
          <w:sz w:val="24"/>
          <w:u w:val="none"/>
        </w:rPr>
        <w:t xml:space="preserve"> Number:</w:t>
      </w:r>
    </w:p>
    <w:p w14:paraId="084C714B" w14:textId="0632B0B2" w:rsidR="00BE52CE" w:rsidRPr="005B17D3" w:rsidRDefault="00BE52CE" w:rsidP="00EF3896">
      <w:pPr>
        <w:pStyle w:val="ScreenFieldDesc"/>
      </w:pPr>
      <w:r w:rsidRPr="005B17D3">
        <w:rPr>
          <w:i/>
        </w:rPr>
        <w:t>Claim Number</w:t>
      </w:r>
      <w:r w:rsidRPr="005B17D3">
        <w:t xml:space="preserve"> is automatically assigned</w:t>
      </w:r>
      <w:r w:rsidRPr="005B17D3">
        <w:fldChar w:fldCharType="begin"/>
      </w:r>
      <w:r w:rsidRPr="005B17D3">
        <w:instrText xml:space="preserve"> XE "</w:instrText>
      </w:r>
      <w:r w:rsidRPr="005B17D3">
        <w:rPr>
          <w:rFonts w:cs="Arial"/>
        </w:rPr>
        <w:instrText>Assigned</w:instrText>
      </w:r>
      <w:r w:rsidRPr="005B17D3">
        <w:instrText xml:space="preserve">" </w:instrText>
      </w:r>
      <w:r w:rsidRPr="005B17D3">
        <w:fldChar w:fldCharType="end"/>
      </w:r>
      <w:r w:rsidRPr="005B17D3">
        <w:t xml:space="preserve"> by the </w:t>
      </w:r>
      <w:r w:rsidRPr="005B17D3">
        <w:rPr>
          <w:rStyle w:val="Text-onlypopuphotspot"/>
        </w:rPr>
        <w:t>VBA</w:t>
      </w:r>
      <w:r w:rsidRPr="005B17D3">
        <w:t xml:space="preserve"> to each </w:t>
      </w:r>
      <w:r w:rsidR="006204FA" w:rsidRPr="005B17D3">
        <w:t>Veterans</w:t>
      </w:r>
      <w:r w:rsidRPr="005B17D3">
        <w:t xml:space="preserve"> claim for VA benefits.</w:t>
      </w:r>
    </w:p>
    <w:p w14:paraId="77A30463" w14:textId="05769775" w:rsidR="00BE52CE" w:rsidRPr="005B17D3" w:rsidRDefault="00BE52CE" w:rsidP="00EF3896">
      <w:pPr>
        <w:pStyle w:val="ScreenFieldDesc"/>
      </w:pPr>
      <w:r w:rsidRPr="005B17D3">
        <w:t>The claim number is a 7-8</w:t>
      </w:r>
      <w:r w:rsidR="004D3ABE" w:rsidRPr="005B17D3">
        <w:t>-</w:t>
      </w:r>
      <w:r w:rsidRPr="005B17D3">
        <w:t>character unique number utilized by the VBA prior to its conversion to use of the SSN</w:t>
      </w:r>
      <w:r w:rsidRPr="005B17D3">
        <w:fldChar w:fldCharType="begin"/>
      </w:r>
      <w:r w:rsidRPr="005B17D3">
        <w:instrText xml:space="preserve"> XE "SSN" </w:instrText>
      </w:r>
      <w:r w:rsidRPr="005B17D3">
        <w:fldChar w:fldCharType="end"/>
      </w:r>
      <w:r w:rsidR="00A66E7D" w:rsidRPr="005B17D3">
        <w:t xml:space="preserve">. The </w:t>
      </w:r>
      <w:r w:rsidRPr="005B17D3">
        <w:t>claim number data field will accept either this 7-8</w:t>
      </w:r>
      <w:r w:rsidR="004D3ABE" w:rsidRPr="005B17D3">
        <w:t>-</w:t>
      </w:r>
      <w:r w:rsidRPr="005B17D3">
        <w:t>character unique number or the SSN. A claim number is established only if the beneficiary has filed a benefit claim with VBA. If a claim number has not been established, leave field blank.</w:t>
      </w:r>
    </w:p>
    <w:p w14:paraId="43EC485E" w14:textId="77777777" w:rsidR="00BE52CE" w:rsidRPr="005B17D3" w:rsidRDefault="00BE52CE" w:rsidP="00EF3896">
      <w:pPr>
        <w:pStyle w:val="ReqField"/>
      </w:pPr>
      <w:r w:rsidRPr="005B17D3">
        <w:t>Indicates required field</w:t>
      </w:r>
    </w:p>
    <w:p w14:paraId="5AA12878" w14:textId="77777777" w:rsidR="00BE52CE" w:rsidRPr="005B17D3" w:rsidRDefault="00BE52CE" w:rsidP="00EF3896">
      <w:pPr>
        <w:pStyle w:val="ScreenName"/>
      </w:pPr>
      <w:r w:rsidRPr="005B17D3">
        <w:t>SHAD Documents</w:t>
      </w:r>
    </w:p>
    <w:p w14:paraId="739A7A21" w14:textId="77777777" w:rsidR="00BE52CE" w:rsidRPr="005B17D3" w:rsidRDefault="00BE52CE" w:rsidP="00EF3896">
      <w:pPr>
        <w:pStyle w:val="ScreenField"/>
      </w:pPr>
      <w:r w:rsidRPr="005B17D3">
        <w:rPr>
          <w:noProof/>
        </w:rPr>
        <w:drawing>
          <wp:inline distT="0" distB="0" distL="0" distR="0" wp14:anchorId="1BDF6A28" wp14:editId="64F82ED6">
            <wp:extent cx="119380" cy="119380"/>
            <wp:effectExtent l="19050" t="0" r="0" b="0"/>
            <wp:docPr id="342" name="Picture 342" descr="required fiel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descr="required field symbol"/>
                    <pic:cNvPicPr>
                      <a:picLocks noChangeAspect="1" noChangeArrowheads="1"/>
                    </pic:cNvPicPr>
                  </pic:nvPicPr>
                  <pic:blipFill>
                    <a:blip r:embed="rId33" cstate="print"/>
                    <a:srcRect/>
                    <a:stretch>
                      <a:fillRect/>
                    </a:stretch>
                  </pic:blipFill>
                  <pic:spPr bwMode="auto">
                    <a:xfrm>
                      <a:off x="0" y="0"/>
                      <a:ext cx="119380" cy="119380"/>
                    </a:xfrm>
                    <a:prstGeom prst="rect">
                      <a:avLst/>
                    </a:prstGeom>
                    <a:noFill/>
                    <a:ln w="9525">
                      <a:noFill/>
                      <a:miter lim="800000"/>
                      <a:headEnd/>
                      <a:tailEnd/>
                    </a:ln>
                  </pic:spPr>
                </pic:pic>
              </a:graphicData>
            </a:graphic>
          </wp:inline>
        </w:drawing>
      </w:r>
      <w:r w:rsidRPr="005B17D3">
        <w:t>Document Type:</w:t>
      </w:r>
    </w:p>
    <w:p w14:paraId="084C2B78" w14:textId="6D2AE66B" w:rsidR="00BE52CE" w:rsidRPr="005B17D3" w:rsidRDefault="00BE52CE" w:rsidP="00EF3896">
      <w:pPr>
        <w:pStyle w:val="ScreenFieldDesc"/>
      </w:pPr>
      <w:r w:rsidRPr="005B17D3">
        <w:rPr>
          <w:i/>
        </w:rPr>
        <w:t>Document Type</w:t>
      </w:r>
      <w:r w:rsidRPr="005B17D3">
        <w:t xml:space="preserve"> is the type of documentation that supports the </w:t>
      </w:r>
      <w:r w:rsidR="006204FA" w:rsidRPr="005B17D3">
        <w:t>Veterans</w:t>
      </w:r>
      <w:r w:rsidRPr="005B17D3">
        <w:t xml:space="preserve"> SHAD claim</w:t>
      </w:r>
      <w:r w:rsidRPr="005B17D3">
        <w:fldChar w:fldCharType="begin"/>
      </w:r>
      <w:r w:rsidRPr="005B17D3">
        <w:instrText xml:space="preserve"> XE "</w:instrText>
      </w:r>
      <w:r w:rsidRPr="005B17D3">
        <w:rPr>
          <w:rStyle w:val="StyleDrop-downhotspot11ptUnderline"/>
          <w:sz w:val="18"/>
          <w:szCs w:val="18"/>
        </w:rPr>
        <w:instrText>Claim:</w:instrText>
      </w:r>
      <w:r w:rsidRPr="005B17D3">
        <w:instrText xml:space="preserve">SHAD" </w:instrText>
      </w:r>
      <w:r w:rsidRPr="005B17D3">
        <w:fldChar w:fldCharType="end"/>
      </w:r>
      <w:r w:rsidRPr="005B17D3">
        <w:t>.</w:t>
      </w:r>
    </w:p>
    <w:p w14:paraId="6D2C4839" w14:textId="3B723F12" w:rsidR="00BE52CE" w:rsidRPr="005B17D3" w:rsidRDefault="00BE52CE" w:rsidP="00EF3896">
      <w:pPr>
        <w:pStyle w:val="ScreenFieldDesc"/>
        <w:rPr>
          <w:rStyle w:val="Expandingtext"/>
        </w:rPr>
      </w:pPr>
      <w:r w:rsidRPr="005B17D3">
        <w:rPr>
          <w:rStyle w:val="Emphasis"/>
        </w:rPr>
        <w:t>VBA Letter</w:t>
      </w:r>
      <w:r w:rsidRPr="005B17D3">
        <w:rPr>
          <w:rStyle w:val="Emphasis"/>
        </w:rPr>
        <w:fldChar w:fldCharType="begin"/>
      </w:r>
      <w:r w:rsidRPr="005B17D3">
        <w:instrText xml:space="preserve"> XE "</w:instrText>
      </w:r>
      <w:r w:rsidRPr="005B17D3">
        <w:rPr>
          <w:bCs/>
        </w:rPr>
        <w:instrText>Letter:</w:instrText>
      </w:r>
      <w:r w:rsidRPr="005B17D3">
        <w:instrText xml:space="preserve">VBA" </w:instrText>
      </w:r>
      <w:r w:rsidRPr="005B17D3">
        <w:rPr>
          <w:rStyle w:val="Emphasis"/>
        </w:rPr>
        <w:fldChar w:fldCharType="end"/>
      </w:r>
      <w:r w:rsidRPr="005B17D3">
        <w:rPr>
          <w:rStyle w:val="Expandingtext"/>
        </w:rPr>
        <w:t xml:space="preserve"> is a letter from the Veterans Benefit Administration supporting the </w:t>
      </w:r>
      <w:r w:rsidR="006204FA" w:rsidRPr="005B17D3">
        <w:rPr>
          <w:rStyle w:val="Expandingtext"/>
        </w:rPr>
        <w:t>Veterans</w:t>
      </w:r>
      <w:r w:rsidRPr="005B17D3">
        <w:rPr>
          <w:rStyle w:val="Expandingtext"/>
        </w:rPr>
        <w:t xml:space="preserve"> SHAD claim. </w:t>
      </w:r>
    </w:p>
    <w:p w14:paraId="3456C766" w14:textId="77777777" w:rsidR="001E1CE7" w:rsidRPr="005B17D3" w:rsidRDefault="001E1CE7" w:rsidP="001E1CE7">
      <w:pPr>
        <w:pStyle w:val="ScreenField"/>
      </w:pPr>
    </w:p>
    <w:p w14:paraId="56DBA44C" w14:textId="77777777" w:rsidR="00BE52CE" w:rsidRPr="005B17D3" w:rsidRDefault="00BE52CE" w:rsidP="00EF3896">
      <w:pPr>
        <w:pStyle w:val="ScreenField"/>
      </w:pPr>
      <w:r w:rsidRPr="005B17D3">
        <w:t>Document Received Date</w:t>
      </w:r>
      <w:r w:rsidRPr="005B17D3">
        <w:fldChar w:fldCharType="begin"/>
      </w:r>
      <w:r w:rsidRPr="005B17D3">
        <w:instrText xml:space="preserve"> XE "Date:SHAD Document Received" </w:instrText>
      </w:r>
      <w:r w:rsidRPr="005B17D3">
        <w:fldChar w:fldCharType="end"/>
      </w:r>
      <w:r w:rsidRPr="005B17D3">
        <w:t>:</w:t>
      </w:r>
    </w:p>
    <w:p w14:paraId="433ADF89" w14:textId="77777777" w:rsidR="00BE52CE" w:rsidRPr="005B17D3" w:rsidRDefault="00BE52CE" w:rsidP="00EF3896">
      <w:pPr>
        <w:pStyle w:val="ScreenFieldDesc"/>
      </w:pPr>
      <w:r w:rsidRPr="005B17D3">
        <w:t xml:space="preserve">Enter here the date the </w:t>
      </w:r>
      <w:r w:rsidRPr="005B17D3">
        <w:rPr>
          <w:rStyle w:val="Text-onlypopuphotspot"/>
        </w:rPr>
        <w:t>SHAD</w:t>
      </w:r>
      <w:r w:rsidRPr="005B17D3">
        <w:t xml:space="preserve"> documentation was received at the </w:t>
      </w:r>
      <w:r w:rsidRPr="005B17D3">
        <w:rPr>
          <w:rStyle w:val="Text-onlypopuphotspot"/>
        </w:rPr>
        <w:t>HEC</w:t>
      </w:r>
      <w:r w:rsidRPr="005B17D3">
        <w:t xml:space="preserve">. System defaults </w:t>
      </w:r>
      <w:r w:rsidRPr="005B17D3">
        <w:rPr>
          <w:i/>
        </w:rPr>
        <w:t>Document Received Date</w:t>
      </w:r>
      <w:r w:rsidRPr="005B17D3">
        <w:t xml:space="preserve"> to the current date.</w:t>
      </w:r>
    </w:p>
    <w:p w14:paraId="449E6223" w14:textId="77777777" w:rsidR="00BE52CE" w:rsidRPr="005B17D3" w:rsidRDefault="00BE52CE" w:rsidP="00EF3896">
      <w:pPr>
        <w:pStyle w:val="RulesandMore"/>
        <w:rPr>
          <w:sz w:val="18"/>
          <w:szCs w:val="18"/>
        </w:rPr>
      </w:pPr>
      <w:r w:rsidRPr="005B17D3">
        <w:t>Rules</w:t>
      </w:r>
      <w:r w:rsidRPr="005B17D3">
        <w:rPr>
          <w:sz w:val="18"/>
          <w:szCs w:val="18"/>
        </w:rPr>
        <w:t>...</w:t>
      </w:r>
    </w:p>
    <w:p w14:paraId="0B27AA9D" w14:textId="77777777" w:rsidR="00BE52CE" w:rsidRPr="005B17D3" w:rsidRDefault="00BE52CE" w:rsidP="00EF3896">
      <w:pPr>
        <w:pStyle w:val="ListBull2"/>
      </w:pPr>
      <w:r w:rsidRPr="005B17D3">
        <w:rPr>
          <w:i/>
          <w:iCs/>
        </w:rPr>
        <w:t>Document Received Date</w:t>
      </w:r>
      <w:r w:rsidRPr="005B17D3">
        <w:t xml:space="preserve"> must be the current date or a date in the past. It cannot be a future date.</w:t>
      </w:r>
    </w:p>
    <w:p w14:paraId="0BC910F8" w14:textId="77777777" w:rsidR="00BE52CE" w:rsidRPr="005B17D3" w:rsidRDefault="00BE52CE" w:rsidP="00EF3896">
      <w:pPr>
        <w:pStyle w:val="ListBull2"/>
      </w:pPr>
      <w:r w:rsidRPr="005B17D3">
        <w:rPr>
          <w:i/>
          <w:iCs/>
        </w:rPr>
        <w:t>Document Received Date m</w:t>
      </w:r>
      <w:r w:rsidRPr="005B17D3">
        <w:t>ust be a precise date.</w:t>
      </w:r>
    </w:p>
    <w:p w14:paraId="3B9CBBF5" w14:textId="77777777" w:rsidR="00BE52CE" w:rsidRPr="005B17D3" w:rsidRDefault="00BE52CE" w:rsidP="00EF3896">
      <w:pPr>
        <w:pStyle w:val="ListBull2"/>
      </w:pPr>
      <w:r w:rsidRPr="005B17D3">
        <w:t>Format: (mm/dd/yyyy)</w:t>
      </w:r>
    </w:p>
    <w:p w14:paraId="06E372E2" w14:textId="77777777" w:rsidR="00BE52CE" w:rsidRPr="005B17D3" w:rsidRDefault="00BE52CE" w:rsidP="00EF3896">
      <w:pPr>
        <w:rPr>
          <w:sz w:val="18"/>
          <w:szCs w:val="18"/>
        </w:rPr>
      </w:pPr>
    </w:p>
    <w:p w14:paraId="42B1C52D" w14:textId="77777777" w:rsidR="001E1CE7" w:rsidRPr="005B17D3" w:rsidRDefault="001E1CE7" w:rsidP="00EF3896">
      <w:pPr>
        <w:pStyle w:val="ScreenField"/>
      </w:pPr>
    </w:p>
    <w:p w14:paraId="5EBB0983" w14:textId="002C6881" w:rsidR="00BE52CE" w:rsidRPr="005B17D3" w:rsidRDefault="00BE52CE" w:rsidP="00EF3896">
      <w:pPr>
        <w:pStyle w:val="ScreenField"/>
      </w:pPr>
      <w:r w:rsidRPr="005B17D3">
        <w:t>(Updated By:)</w:t>
      </w:r>
    </w:p>
    <w:p w14:paraId="4868D662" w14:textId="77777777" w:rsidR="00BE52CE" w:rsidRPr="005B17D3" w:rsidRDefault="00BE52CE" w:rsidP="00EF3896">
      <w:pPr>
        <w:pStyle w:val="ScreenFieldDesc"/>
      </w:pPr>
      <w:r w:rsidRPr="005B17D3">
        <w:rPr>
          <w:i/>
        </w:rPr>
        <w:t>Updated By</w:t>
      </w:r>
      <w:r w:rsidRPr="005B17D3">
        <w:t xml:space="preserve"> displays the user who last updated the SHAD record. Updated By is ES generated.</w:t>
      </w:r>
    </w:p>
    <w:p w14:paraId="6F2EC8DB" w14:textId="77777777" w:rsidR="001E1CE7" w:rsidRPr="005B17D3" w:rsidRDefault="001E1CE7" w:rsidP="00EF3896">
      <w:pPr>
        <w:pStyle w:val="ScreenField"/>
      </w:pPr>
    </w:p>
    <w:p w14:paraId="78F547BD" w14:textId="38E61E8D" w:rsidR="00BE52CE" w:rsidRPr="005B17D3" w:rsidRDefault="00BE52CE" w:rsidP="00EF3896">
      <w:pPr>
        <w:pStyle w:val="ScreenField"/>
      </w:pPr>
      <w:r w:rsidRPr="005B17D3">
        <w:lastRenderedPageBreak/>
        <w:t>(Update Date/Time:)</w:t>
      </w:r>
    </w:p>
    <w:p w14:paraId="74CE0B34" w14:textId="77777777" w:rsidR="00BE52CE" w:rsidRPr="005B17D3" w:rsidRDefault="00BE52CE" w:rsidP="00EF3896">
      <w:pPr>
        <w:pStyle w:val="ScreenFieldDesc"/>
      </w:pPr>
      <w:r w:rsidRPr="005B17D3">
        <w:t>Update Date/Time displays the date</w:t>
      </w:r>
      <w:r w:rsidRPr="005B17D3">
        <w:fldChar w:fldCharType="begin"/>
      </w:r>
      <w:r w:rsidRPr="005B17D3">
        <w:instrText xml:space="preserve"> XE "Date:SHAD Record Last Updated" </w:instrText>
      </w:r>
      <w:r w:rsidRPr="005B17D3">
        <w:fldChar w:fldCharType="end"/>
      </w:r>
      <w:r w:rsidRPr="005B17D3">
        <w:t xml:space="preserve"> and time the SHAD record was last updated. Update Date/Time is ES generated. </w:t>
      </w:r>
    </w:p>
    <w:p w14:paraId="1F90B950" w14:textId="38D5CF5E" w:rsidR="00BE52CE" w:rsidRPr="005B17D3" w:rsidRDefault="00BE52CE" w:rsidP="00EF3896">
      <w:pPr>
        <w:pStyle w:val="ScreenFieldDesc"/>
      </w:pPr>
      <w:r w:rsidRPr="005B17D3">
        <w:t xml:space="preserve">ES automatically sets the </w:t>
      </w:r>
      <w:r w:rsidRPr="005B17D3">
        <w:rPr>
          <w:i/>
        </w:rPr>
        <w:t>Update Date/Time</w:t>
      </w:r>
      <w:r w:rsidRPr="005B17D3">
        <w:t xml:space="preserve"> any time the SHAD information is updated.</w:t>
      </w:r>
    </w:p>
    <w:p w14:paraId="7D810A55" w14:textId="77777777" w:rsidR="001E1CE7" w:rsidRPr="005B17D3" w:rsidRDefault="001E1CE7" w:rsidP="001E1CE7">
      <w:pPr>
        <w:pStyle w:val="ScreenField"/>
      </w:pPr>
    </w:p>
    <w:p w14:paraId="0E21E970" w14:textId="70DC7E41" w:rsidR="00BE52CE" w:rsidRPr="005B17D3" w:rsidRDefault="00BE52CE" w:rsidP="00EF3896">
      <w:pPr>
        <w:pStyle w:val="ReqField"/>
      </w:pPr>
      <w:r w:rsidRPr="005B17D3">
        <w:t>Indicates required field</w:t>
      </w:r>
    </w:p>
    <w:p w14:paraId="55E477D3" w14:textId="77777777" w:rsidR="001E1CE7" w:rsidRPr="005B17D3" w:rsidRDefault="001E1CE7" w:rsidP="001E1CE7">
      <w:pPr>
        <w:pStyle w:val="ReqField"/>
        <w:numPr>
          <w:ilvl w:val="0"/>
          <w:numId w:val="0"/>
        </w:numPr>
      </w:pPr>
    </w:p>
    <w:p w14:paraId="46052A14" w14:textId="3178E131" w:rsidR="00BE52CE" w:rsidRPr="005B17D3" w:rsidRDefault="00BE52CE" w:rsidP="00EF3896">
      <w:pPr>
        <w:pStyle w:val="Heading3"/>
      </w:pPr>
      <w:r w:rsidRPr="005B17D3">
        <w:fldChar w:fldCharType="begin"/>
      </w:r>
      <w:r w:rsidRPr="005B17D3">
        <w:instrText xml:space="preserve"> XE "Load Registry " \* MERGEFORMAT </w:instrText>
      </w:r>
      <w:r w:rsidRPr="005B17D3">
        <w:fldChar w:fldCharType="end"/>
      </w:r>
      <w:bookmarkStart w:id="285" w:name="_Toc289864703"/>
      <w:bookmarkStart w:id="286" w:name="_Toc394920694"/>
      <w:bookmarkStart w:id="287" w:name="_Toc406571031"/>
      <w:bookmarkStart w:id="288" w:name="_Toc478746469"/>
      <w:bookmarkStart w:id="289" w:name="_Toc482888399"/>
      <w:bookmarkStart w:id="290" w:name="_Toc31622126"/>
      <w:r w:rsidRPr="005B17D3">
        <w:t>Load Registry</w:t>
      </w:r>
      <w:bookmarkEnd w:id="285"/>
      <w:bookmarkEnd w:id="286"/>
      <w:bookmarkEnd w:id="287"/>
      <w:bookmarkEnd w:id="288"/>
      <w:bookmarkEnd w:id="289"/>
      <w:bookmarkEnd w:id="290"/>
      <w:r w:rsidRPr="005B17D3">
        <w:fldChar w:fldCharType="begin"/>
      </w:r>
      <w:r w:rsidRPr="005B17D3">
        <w:instrText xml:space="preserve"> XE "</w:instrText>
      </w:r>
      <w:r w:rsidRPr="005B17D3">
        <w:rPr>
          <w:sz w:val="18"/>
          <w:szCs w:val="18"/>
        </w:rPr>
        <w:instrText>Registry:</w:instrText>
      </w:r>
      <w:r w:rsidRPr="005B17D3">
        <w:instrText xml:space="preserve">Load" </w:instrText>
      </w:r>
      <w:r w:rsidRPr="005B17D3">
        <w:fldChar w:fldCharType="end"/>
      </w:r>
    </w:p>
    <w:p w14:paraId="4F2C2A8A" w14:textId="77777777" w:rsidR="00BE52CE" w:rsidRPr="005B17D3" w:rsidRDefault="00BE52CE" w:rsidP="00EF3896">
      <w:pPr>
        <w:pStyle w:val="BodyTextBullet2"/>
      </w:pPr>
      <w:r w:rsidRPr="005B17D3">
        <w:rPr>
          <w:i/>
          <w:iCs/>
        </w:rPr>
        <w:t>Load Registry</w:t>
      </w:r>
      <w:r w:rsidRPr="005B17D3">
        <w:t xml:space="preserve"> function allows loading registry records</w:t>
      </w:r>
      <w:r w:rsidRPr="005B17D3">
        <w:fldChar w:fldCharType="begin"/>
      </w:r>
      <w:r w:rsidRPr="005B17D3">
        <w:instrText xml:space="preserve"> XE "Records:Load Registry" </w:instrText>
      </w:r>
      <w:r w:rsidRPr="005B17D3">
        <w:fldChar w:fldCharType="end"/>
      </w:r>
      <w:r w:rsidRPr="005B17D3">
        <w:t xml:space="preserve"> from an external input file (external to the ES</w:t>
      </w:r>
      <w:r w:rsidRPr="005B17D3">
        <w:fldChar w:fldCharType="begin"/>
      </w:r>
      <w:r w:rsidRPr="005B17D3">
        <w:instrText xml:space="preserve"> XE "ES" </w:instrText>
      </w:r>
      <w:r w:rsidRPr="005B17D3">
        <w:fldChar w:fldCharType="end"/>
      </w:r>
      <w:r w:rsidRPr="005B17D3">
        <w:t xml:space="preserve"> system). Prior to initiating the loading activity, the external input data must be transformed to conform to a pre-determined file</w:t>
      </w:r>
      <w:r w:rsidRPr="005B17D3">
        <w:fldChar w:fldCharType="begin"/>
      </w:r>
      <w:r w:rsidRPr="005B17D3">
        <w:instrText xml:space="preserve"> XE "File:format" </w:instrText>
      </w:r>
      <w:r w:rsidRPr="005B17D3">
        <w:fldChar w:fldCharType="end"/>
      </w:r>
      <w:r w:rsidRPr="005B17D3">
        <w:t xml:space="preserve"> format.</w:t>
      </w:r>
    </w:p>
    <w:p w14:paraId="6C68D1D6" w14:textId="43684E62" w:rsidR="00BE52CE" w:rsidRPr="005B17D3" w:rsidRDefault="00BE52CE" w:rsidP="00474E83">
      <w:pPr>
        <w:pStyle w:val="NoteLightbulb"/>
        <w:rPr>
          <w:sz w:val="18"/>
        </w:rPr>
      </w:pPr>
      <w:r w:rsidRPr="005B17D3">
        <w:rPr>
          <w:b/>
        </w:rPr>
        <w:t>Note:</w:t>
      </w:r>
      <w:r w:rsidRPr="005B17D3">
        <w:t xml:space="preserve"> A user must have the appropriate </w:t>
      </w:r>
      <w:r w:rsidRPr="005B17D3">
        <w:rPr>
          <w:i/>
        </w:rPr>
        <w:t>Capability</w:t>
      </w:r>
      <w:r w:rsidRPr="005B17D3">
        <w:t xml:space="preserve"> added to their security</w:t>
      </w:r>
      <w:r w:rsidRPr="005B17D3">
        <w:rPr>
          <w:i/>
        </w:rPr>
        <w:t xml:space="preserve"> User Profile</w:t>
      </w:r>
      <w:r w:rsidRPr="005B17D3">
        <w:t xml:space="preserve"> in order to edit and/or view the </w:t>
      </w:r>
      <w:r w:rsidRPr="005B17D3">
        <w:rPr>
          <w:i/>
        </w:rPr>
        <w:t>Load Registry</w:t>
      </w:r>
      <w:r w:rsidRPr="005B17D3">
        <w:t xml:space="preserve"> data. See the </w:t>
      </w:r>
      <w:r w:rsidRPr="005B17D3">
        <w:rPr>
          <w:i/>
        </w:rPr>
        <w:t>Roles</w:t>
      </w:r>
      <w:r w:rsidRPr="005B17D3">
        <w:t xml:space="preserve"> and </w:t>
      </w:r>
      <w:r w:rsidRPr="005B17D3">
        <w:rPr>
          <w:i/>
        </w:rPr>
        <w:t>Capability Sets</w:t>
      </w:r>
      <w:r w:rsidRPr="005B17D3">
        <w:t xml:space="preserve"> sections under </w:t>
      </w:r>
      <w:r w:rsidRPr="005B17D3">
        <w:rPr>
          <w:i/>
        </w:rPr>
        <w:t>Admin</w:t>
      </w:r>
      <w:r w:rsidRPr="005B17D3">
        <w:t xml:space="preserve"> for more information.</w:t>
      </w:r>
    </w:p>
    <w:p w14:paraId="1393E417" w14:textId="77777777" w:rsidR="001E1CE7" w:rsidRPr="005B17D3" w:rsidRDefault="001E1CE7" w:rsidP="001E1CE7">
      <w:pPr>
        <w:pStyle w:val="NoteLightbulb"/>
        <w:numPr>
          <w:ilvl w:val="0"/>
          <w:numId w:val="0"/>
        </w:numPr>
        <w:ind w:left="360"/>
        <w:rPr>
          <w:sz w:val="18"/>
        </w:rPr>
      </w:pPr>
    </w:p>
    <w:p w14:paraId="0C46F98E" w14:textId="77777777" w:rsidR="00BE52CE" w:rsidRPr="005B17D3" w:rsidRDefault="00BE52CE" w:rsidP="00EF3896">
      <w:pPr>
        <w:pStyle w:val="ScreenName"/>
      </w:pPr>
      <w:r w:rsidRPr="005B17D3">
        <w:t>Load Registry</w:t>
      </w:r>
      <w:r w:rsidRPr="005B17D3">
        <w:fldChar w:fldCharType="begin"/>
      </w:r>
      <w:r w:rsidRPr="005B17D3">
        <w:instrText xml:space="preserve"> XE "</w:instrText>
      </w:r>
      <w:r w:rsidRPr="005B17D3">
        <w:rPr>
          <w:rStyle w:val="Text-onlypopuphotspot"/>
        </w:rPr>
        <w:instrText>Registry:</w:instrText>
      </w:r>
      <w:r w:rsidRPr="005B17D3">
        <w:instrText xml:space="preserve">Load Records" </w:instrText>
      </w:r>
      <w:r w:rsidRPr="005B17D3">
        <w:fldChar w:fldCharType="end"/>
      </w:r>
      <w:r w:rsidRPr="005B17D3">
        <w:t xml:space="preserve"> Records</w:t>
      </w:r>
    </w:p>
    <w:p w14:paraId="19E064FA" w14:textId="77777777" w:rsidR="00BE52CE" w:rsidRPr="005B17D3" w:rsidRDefault="00BE52CE" w:rsidP="00EF3896">
      <w:pPr>
        <w:pStyle w:val="ScreenField"/>
      </w:pPr>
      <w:r w:rsidRPr="005B17D3">
        <w:rPr>
          <w:noProof/>
        </w:rPr>
        <w:drawing>
          <wp:inline distT="0" distB="0" distL="0" distR="0" wp14:anchorId="49BC31A6" wp14:editId="53C985F2">
            <wp:extent cx="119380" cy="119380"/>
            <wp:effectExtent l="19050" t="0" r="0" b="0"/>
            <wp:docPr id="349" name="Picture 349" descr="required fiel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descr="required field symbol"/>
                    <pic:cNvPicPr>
                      <a:picLocks noChangeAspect="1" noChangeArrowheads="1"/>
                    </pic:cNvPicPr>
                  </pic:nvPicPr>
                  <pic:blipFill>
                    <a:blip r:embed="rId33" cstate="print"/>
                    <a:srcRect/>
                    <a:stretch>
                      <a:fillRect/>
                    </a:stretch>
                  </pic:blipFill>
                  <pic:spPr bwMode="auto">
                    <a:xfrm>
                      <a:off x="0" y="0"/>
                      <a:ext cx="119380" cy="119380"/>
                    </a:xfrm>
                    <a:prstGeom prst="rect">
                      <a:avLst/>
                    </a:prstGeom>
                    <a:noFill/>
                    <a:ln w="9525">
                      <a:noFill/>
                      <a:miter lim="800000"/>
                      <a:headEnd/>
                      <a:tailEnd/>
                    </a:ln>
                  </pic:spPr>
                </pic:pic>
              </a:graphicData>
            </a:graphic>
          </wp:inline>
        </w:drawing>
      </w:r>
      <w:r w:rsidRPr="005B17D3">
        <w:t>Registry</w:t>
      </w:r>
      <w:r w:rsidRPr="005B17D3">
        <w:fldChar w:fldCharType="begin"/>
      </w:r>
      <w:r w:rsidRPr="005B17D3">
        <w:instrText xml:space="preserve"> XE "Registry:Type" </w:instrText>
      </w:r>
      <w:r w:rsidRPr="005B17D3">
        <w:fldChar w:fldCharType="end"/>
      </w:r>
      <w:r w:rsidRPr="005B17D3">
        <w:t xml:space="preserve"> Type:</w:t>
      </w:r>
    </w:p>
    <w:p w14:paraId="508E7AA0" w14:textId="77777777" w:rsidR="00BE52CE" w:rsidRPr="005B17D3" w:rsidRDefault="00BE52CE" w:rsidP="00EF3896">
      <w:pPr>
        <w:pStyle w:val="ScreenFieldDesc"/>
      </w:pPr>
      <w:r w:rsidRPr="005B17D3">
        <w:t>Choose from the following registry types:</w:t>
      </w:r>
    </w:p>
    <w:p w14:paraId="0503219F" w14:textId="77777777" w:rsidR="00BE52CE" w:rsidRPr="005B17D3" w:rsidRDefault="00BE52CE" w:rsidP="00EF3896">
      <w:pPr>
        <w:pStyle w:val="ListBull2"/>
      </w:pPr>
      <w:r w:rsidRPr="005B17D3">
        <w:t>Prisoner of War</w:t>
      </w:r>
    </w:p>
    <w:p w14:paraId="642D8DE7" w14:textId="77777777" w:rsidR="00BE52CE" w:rsidRPr="005B17D3" w:rsidRDefault="00BE52CE" w:rsidP="00EF3896">
      <w:pPr>
        <w:pStyle w:val="ListBull2"/>
      </w:pPr>
      <w:r w:rsidRPr="005B17D3">
        <w:t>Purple Heart</w:t>
      </w:r>
    </w:p>
    <w:p w14:paraId="42A9B926" w14:textId="77777777" w:rsidR="00BE52CE" w:rsidRPr="005B17D3" w:rsidRDefault="00BE52CE" w:rsidP="00EF3896">
      <w:pPr>
        <w:pStyle w:val="ListBull2"/>
      </w:pPr>
      <w:r w:rsidRPr="005B17D3">
        <w:t>SHAD</w:t>
      </w:r>
    </w:p>
    <w:p w14:paraId="58817068" w14:textId="77777777" w:rsidR="00305D00" w:rsidRPr="005B17D3" w:rsidRDefault="00305D00" w:rsidP="00EF3896">
      <w:pPr>
        <w:pStyle w:val="ScreenFieldDesc"/>
      </w:pPr>
    </w:p>
    <w:p w14:paraId="0430C5AB" w14:textId="09D8AD6A" w:rsidR="00BE52CE" w:rsidRPr="005B17D3" w:rsidRDefault="00BE52CE" w:rsidP="00EF3896">
      <w:pPr>
        <w:pStyle w:val="ScreenFieldDesc"/>
      </w:pPr>
      <w:r w:rsidRPr="005B17D3">
        <w:t xml:space="preserve">After the </w:t>
      </w:r>
      <w:r w:rsidRPr="005B17D3">
        <w:rPr>
          <w:i/>
        </w:rPr>
        <w:t>Load Registry</w:t>
      </w:r>
      <w:r w:rsidRPr="005B17D3">
        <w:t xml:space="preserve"> completes, the </w:t>
      </w:r>
      <w:r w:rsidRPr="005B17D3">
        <w:rPr>
          <w:i/>
        </w:rPr>
        <w:t>Registry</w:t>
      </w:r>
      <w:r w:rsidRPr="005B17D3">
        <w:rPr>
          <w:i/>
        </w:rPr>
        <w:fldChar w:fldCharType="begin"/>
      </w:r>
      <w:r w:rsidRPr="005B17D3">
        <w:instrText xml:space="preserve"> XE "</w:instrText>
      </w:r>
      <w:r w:rsidRPr="005B17D3">
        <w:rPr>
          <w:rStyle w:val="Text-onlypopuphotspot"/>
          <w:bCs/>
        </w:rPr>
        <w:instrText>Registry:</w:instrText>
      </w:r>
      <w:r w:rsidRPr="005B17D3">
        <w:instrText xml:space="preserve">File Load Statistics" </w:instrText>
      </w:r>
      <w:r w:rsidRPr="005B17D3">
        <w:rPr>
          <w:i/>
        </w:rPr>
        <w:fldChar w:fldCharType="end"/>
      </w:r>
      <w:r w:rsidRPr="005B17D3">
        <w:rPr>
          <w:i/>
        </w:rPr>
        <w:t xml:space="preserve"> File Load Statistics</w:t>
      </w:r>
      <w:r w:rsidRPr="005B17D3">
        <w:t xml:space="preserve"> information displays.</w:t>
      </w:r>
    </w:p>
    <w:p w14:paraId="5E1BE2F2" w14:textId="77777777" w:rsidR="00BE52CE" w:rsidRPr="005B17D3" w:rsidRDefault="00BE52CE" w:rsidP="00EF3896">
      <w:pPr>
        <w:pStyle w:val="ScreenFieldDesc"/>
      </w:pPr>
      <w:r w:rsidRPr="005B17D3">
        <w:t>ES checks the selected external input file for consistency in data type and length with data definitions for existing data in the registry files.</w:t>
      </w:r>
    </w:p>
    <w:p w14:paraId="6EDE5619" w14:textId="77777777" w:rsidR="00BE52CE" w:rsidRPr="005B17D3" w:rsidRDefault="00BE52CE" w:rsidP="00EF3896">
      <w:pPr>
        <w:pStyle w:val="ScreenFieldDesc"/>
      </w:pPr>
      <w:r w:rsidRPr="005B17D3">
        <w:t>In other words, if there are alpha entries where numbers should be or vice versa, ES shows an exception. Code data is also checked.</w:t>
      </w:r>
    </w:p>
    <w:p w14:paraId="6299E468" w14:textId="77777777" w:rsidR="00BE52CE" w:rsidRPr="005B17D3" w:rsidRDefault="00BE52CE" w:rsidP="00EF3896">
      <w:pPr>
        <w:pStyle w:val="RulesandMore"/>
        <w:rPr>
          <w:sz w:val="18"/>
          <w:szCs w:val="18"/>
        </w:rPr>
      </w:pPr>
      <w:r w:rsidRPr="005B17D3">
        <w:t>Rules</w:t>
      </w:r>
      <w:r w:rsidRPr="005B17D3">
        <w:rPr>
          <w:sz w:val="18"/>
          <w:szCs w:val="18"/>
        </w:rPr>
        <w:t>...</w:t>
      </w:r>
    </w:p>
    <w:p w14:paraId="44DC5634" w14:textId="77777777" w:rsidR="00BE52CE" w:rsidRPr="005B17D3" w:rsidRDefault="00BE52CE" w:rsidP="00EF3896">
      <w:pPr>
        <w:pStyle w:val="ListBull2"/>
      </w:pPr>
      <w:r w:rsidRPr="005B17D3">
        <w:t xml:space="preserve">Only one </w:t>
      </w:r>
      <w:r w:rsidRPr="005B17D3">
        <w:rPr>
          <w:i/>
          <w:iCs/>
        </w:rPr>
        <w:t>Registry Type</w:t>
      </w:r>
      <w:r w:rsidRPr="005B17D3">
        <w:t xml:space="preserve"> may be loaded per execution.</w:t>
      </w:r>
    </w:p>
    <w:p w14:paraId="4BA298A8" w14:textId="77777777" w:rsidR="00305D00" w:rsidRPr="005B17D3" w:rsidRDefault="00305D00" w:rsidP="00EF3896">
      <w:pPr>
        <w:pStyle w:val="ScreenName"/>
      </w:pPr>
      <w:bookmarkStart w:id="291" w:name="OLE_LINK75"/>
      <w:bookmarkStart w:id="292" w:name="OLE_LINK76"/>
    </w:p>
    <w:p w14:paraId="53E3DC5C" w14:textId="78C228C2" w:rsidR="00BE52CE" w:rsidRPr="005B17D3" w:rsidRDefault="00BE52CE" w:rsidP="00EF3896">
      <w:pPr>
        <w:pStyle w:val="ScreenName"/>
      </w:pPr>
      <w:r w:rsidRPr="005B17D3">
        <w:lastRenderedPageBreak/>
        <w:t>Registry</w:t>
      </w:r>
      <w:r w:rsidRPr="005B17D3">
        <w:fldChar w:fldCharType="begin"/>
      </w:r>
      <w:r w:rsidRPr="005B17D3">
        <w:instrText xml:space="preserve"> XE "</w:instrText>
      </w:r>
      <w:r w:rsidRPr="005B17D3">
        <w:rPr>
          <w:rStyle w:val="Text-onlypopuphotspot"/>
        </w:rPr>
        <w:instrText>Registry:</w:instrText>
      </w:r>
      <w:r w:rsidRPr="005B17D3">
        <w:instrText xml:space="preserve">File Load Statistics" </w:instrText>
      </w:r>
      <w:r w:rsidRPr="005B17D3">
        <w:fldChar w:fldCharType="end"/>
      </w:r>
      <w:r w:rsidRPr="005B17D3">
        <w:t xml:space="preserve"> File Load Statistics</w:t>
      </w:r>
      <w:bookmarkEnd w:id="291"/>
      <w:bookmarkEnd w:id="292"/>
    </w:p>
    <w:p w14:paraId="71174A71" w14:textId="77777777" w:rsidR="00305D00" w:rsidRPr="005B17D3" w:rsidRDefault="00305D00" w:rsidP="00EF3896">
      <w:pPr>
        <w:pStyle w:val="ScreenField"/>
      </w:pPr>
    </w:p>
    <w:p w14:paraId="67899C99" w14:textId="37C73A60" w:rsidR="00BE52CE" w:rsidRPr="005B17D3" w:rsidRDefault="00BE52CE" w:rsidP="00EF3896">
      <w:pPr>
        <w:pStyle w:val="ScreenField"/>
      </w:pPr>
      <w:r w:rsidRPr="005B17D3">
        <w:t>Registry</w:t>
      </w:r>
      <w:r w:rsidRPr="005B17D3">
        <w:fldChar w:fldCharType="begin"/>
      </w:r>
      <w:r w:rsidRPr="005B17D3">
        <w:instrText xml:space="preserve"> XE "Registry:Import Date" </w:instrText>
      </w:r>
      <w:r w:rsidRPr="005B17D3">
        <w:fldChar w:fldCharType="end"/>
      </w:r>
      <w:r w:rsidRPr="005B17D3">
        <w:t xml:space="preserve"> Import Date</w:t>
      </w:r>
      <w:r w:rsidRPr="005B17D3">
        <w:fldChar w:fldCharType="begin"/>
      </w:r>
      <w:r w:rsidRPr="005B17D3">
        <w:instrText xml:space="preserve"> XE "Date:Registry Record" </w:instrText>
      </w:r>
      <w:r w:rsidRPr="005B17D3">
        <w:fldChar w:fldCharType="end"/>
      </w:r>
      <w:r w:rsidRPr="005B17D3">
        <w:t>:</w:t>
      </w:r>
    </w:p>
    <w:p w14:paraId="254977FE" w14:textId="77777777" w:rsidR="00BE52CE" w:rsidRPr="005B17D3" w:rsidRDefault="00BE52CE" w:rsidP="00EF3896">
      <w:pPr>
        <w:pStyle w:val="ScreenFieldDesc"/>
      </w:pPr>
      <w:r w:rsidRPr="005B17D3">
        <w:rPr>
          <w:i/>
        </w:rPr>
        <w:t>Registry Import Date</w:t>
      </w:r>
      <w:r w:rsidRPr="005B17D3">
        <w:t xml:space="preserve"> is the date and time of the registry import.</w:t>
      </w:r>
    </w:p>
    <w:p w14:paraId="1619E1DE" w14:textId="77777777" w:rsidR="00305D00" w:rsidRPr="005B17D3" w:rsidRDefault="00305D00" w:rsidP="00EF3896">
      <w:pPr>
        <w:pStyle w:val="ScreenField"/>
      </w:pPr>
    </w:p>
    <w:p w14:paraId="0E8D2005" w14:textId="258FBB87" w:rsidR="00BE52CE" w:rsidRPr="005B17D3" w:rsidRDefault="00BE52CE" w:rsidP="00EF3896">
      <w:pPr>
        <w:pStyle w:val="ScreenField"/>
      </w:pPr>
      <w:r w:rsidRPr="005B17D3">
        <w:t>Registry Import Type:</w:t>
      </w:r>
    </w:p>
    <w:p w14:paraId="57122400" w14:textId="77777777" w:rsidR="00BE52CE" w:rsidRPr="005B17D3" w:rsidRDefault="00BE52CE" w:rsidP="00EF3896">
      <w:pPr>
        <w:pStyle w:val="ScreenFieldDesc"/>
      </w:pPr>
      <w:r w:rsidRPr="005B17D3">
        <w:rPr>
          <w:i/>
        </w:rPr>
        <w:t>Registry Import Type</w:t>
      </w:r>
      <w:r w:rsidRPr="005B17D3">
        <w:t xml:space="preserve"> is one of the three import registry types; Purple Heart, Prisoner of War, or SHAD.</w:t>
      </w:r>
    </w:p>
    <w:p w14:paraId="23DDA8F6" w14:textId="77777777" w:rsidR="00305D00" w:rsidRPr="005B17D3" w:rsidRDefault="00305D00" w:rsidP="00EF3896">
      <w:pPr>
        <w:pStyle w:val="ScreenField"/>
      </w:pPr>
    </w:p>
    <w:p w14:paraId="6DFBF913" w14:textId="79FAC17C" w:rsidR="00BE52CE" w:rsidRPr="005B17D3" w:rsidRDefault="00BE52CE" w:rsidP="00EF3896">
      <w:pPr>
        <w:pStyle w:val="ScreenField"/>
      </w:pPr>
      <w:r w:rsidRPr="005B17D3">
        <w:t>Number of Records Read:</w:t>
      </w:r>
    </w:p>
    <w:p w14:paraId="768F4F60" w14:textId="77777777" w:rsidR="00BE52CE" w:rsidRPr="005B17D3" w:rsidRDefault="00BE52CE" w:rsidP="00EF3896">
      <w:pPr>
        <w:pStyle w:val="ScreenFieldDesc"/>
      </w:pPr>
      <w:r w:rsidRPr="005B17D3">
        <w:rPr>
          <w:i/>
        </w:rPr>
        <w:t>Number of Records Read</w:t>
      </w:r>
      <w:r w:rsidRPr="005B17D3">
        <w:t xml:space="preserve"> is the number of registry records</w:t>
      </w:r>
      <w:r w:rsidRPr="005B17D3">
        <w:fldChar w:fldCharType="begin"/>
      </w:r>
      <w:r w:rsidRPr="005B17D3">
        <w:instrText xml:space="preserve"> XE "Records:Load Registry:Number Read" </w:instrText>
      </w:r>
      <w:r w:rsidRPr="005B17D3">
        <w:fldChar w:fldCharType="end"/>
      </w:r>
      <w:r w:rsidRPr="005B17D3">
        <w:t xml:space="preserve"> read.</w:t>
      </w:r>
    </w:p>
    <w:p w14:paraId="012FEA04" w14:textId="77777777" w:rsidR="00305D00" w:rsidRPr="005B17D3" w:rsidRDefault="00305D00" w:rsidP="00EF3896">
      <w:pPr>
        <w:pStyle w:val="ScreenField"/>
      </w:pPr>
    </w:p>
    <w:p w14:paraId="72E51147" w14:textId="3D1C492C" w:rsidR="00BE52CE" w:rsidRPr="005B17D3" w:rsidRDefault="00BE52CE" w:rsidP="00EF3896">
      <w:pPr>
        <w:pStyle w:val="ScreenField"/>
      </w:pPr>
      <w:r w:rsidRPr="005B17D3">
        <w:t>Number Passing Consistency Check:</w:t>
      </w:r>
    </w:p>
    <w:p w14:paraId="58D4D74A" w14:textId="77777777" w:rsidR="00BE52CE" w:rsidRPr="005B17D3" w:rsidRDefault="00BE52CE" w:rsidP="00EF3896">
      <w:pPr>
        <w:pStyle w:val="ScreenFieldDesc"/>
      </w:pPr>
      <w:r w:rsidRPr="005B17D3">
        <w:rPr>
          <w:i/>
        </w:rPr>
        <w:t>Number Passing Consistency Check</w:t>
      </w:r>
      <w:r w:rsidRPr="005B17D3">
        <w:t xml:space="preserve"> is the number of records in the selected registry input file that successfully passed consistency checks for data type and length with data definitions for existing data in the registry files.</w:t>
      </w:r>
    </w:p>
    <w:p w14:paraId="7F26568C" w14:textId="77777777" w:rsidR="00305D00" w:rsidRPr="005B17D3" w:rsidRDefault="00305D00" w:rsidP="00EF3896">
      <w:pPr>
        <w:pStyle w:val="ScreenField"/>
      </w:pPr>
    </w:p>
    <w:p w14:paraId="78540D84" w14:textId="09A7A309" w:rsidR="00BE52CE" w:rsidRPr="005B17D3" w:rsidRDefault="00BE52CE" w:rsidP="00EF3896">
      <w:pPr>
        <w:pStyle w:val="ScreenField"/>
      </w:pPr>
      <w:r w:rsidRPr="005B17D3">
        <w:t>Number Not Matched to Existing Registry Records</w:t>
      </w:r>
      <w:r w:rsidRPr="005B17D3">
        <w:fldChar w:fldCharType="begin"/>
      </w:r>
      <w:r w:rsidRPr="005B17D3">
        <w:instrText xml:space="preserve"> XE "Records:Load Registry:Number Not Matched to Existing" </w:instrText>
      </w:r>
      <w:r w:rsidRPr="005B17D3">
        <w:fldChar w:fldCharType="end"/>
      </w:r>
      <w:r w:rsidRPr="005B17D3">
        <w:t>:</w:t>
      </w:r>
    </w:p>
    <w:p w14:paraId="4B9786C6" w14:textId="77777777" w:rsidR="00BE52CE" w:rsidRPr="005B17D3" w:rsidRDefault="00BE52CE" w:rsidP="00EF3896">
      <w:pPr>
        <w:pStyle w:val="ScreenFieldDesc"/>
      </w:pPr>
      <w:r w:rsidRPr="005B17D3">
        <w:t xml:space="preserve">When Veteran-identifying information on the registry input file is </w:t>
      </w:r>
      <w:r w:rsidRPr="005B17D3">
        <w:rPr>
          <w:u w:val="single"/>
        </w:rPr>
        <w:t>not</w:t>
      </w:r>
      <w:r w:rsidRPr="005B17D3">
        <w:t xml:space="preserve"> successfully matched against a Veteran already on the registry, ES does </w:t>
      </w:r>
      <w:r w:rsidRPr="005B17D3">
        <w:rPr>
          <w:u w:val="single"/>
        </w:rPr>
        <w:t>not</w:t>
      </w:r>
      <w:r w:rsidRPr="005B17D3">
        <w:t xml:space="preserve"> consider this a match.</w:t>
      </w:r>
    </w:p>
    <w:p w14:paraId="506E9378" w14:textId="77777777" w:rsidR="00305D00" w:rsidRPr="005B17D3" w:rsidRDefault="00305D00" w:rsidP="00EF3896">
      <w:pPr>
        <w:pStyle w:val="ScreenField"/>
      </w:pPr>
    </w:p>
    <w:p w14:paraId="0F1A43A8" w14:textId="7CD34798" w:rsidR="00BE52CE" w:rsidRPr="005B17D3" w:rsidRDefault="00BE52CE" w:rsidP="00EF3896">
      <w:pPr>
        <w:pStyle w:val="ScreenField"/>
      </w:pPr>
      <w:r w:rsidRPr="005B17D3">
        <w:t>Number Ambiguously Matched:</w:t>
      </w:r>
    </w:p>
    <w:p w14:paraId="7DA242D1" w14:textId="77777777" w:rsidR="00BE52CE" w:rsidRPr="005B17D3" w:rsidRDefault="00BE52CE" w:rsidP="00EF3896">
      <w:pPr>
        <w:pStyle w:val="ScreenFieldDesc"/>
      </w:pPr>
      <w:r w:rsidRPr="005B17D3">
        <w:t>When trying to match a record on the registry input file against an existing Veteran in the registry, an input record will be considered to be "ambiguously matched" if the SSN</w:t>
      </w:r>
      <w:r w:rsidRPr="005B17D3">
        <w:fldChar w:fldCharType="begin"/>
      </w:r>
      <w:r w:rsidRPr="005B17D3">
        <w:instrText xml:space="preserve"> XE "SSN" </w:instrText>
      </w:r>
      <w:r w:rsidRPr="005B17D3">
        <w:fldChar w:fldCharType="end"/>
      </w:r>
      <w:r w:rsidRPr="005B17D3">
        <w:t xml:space="preserve"> on the input file matches that on the registry, but none of the other Veteran-identifying information (Last Name, First Name, month/year of birth) matches.</w:t>
      </w:r>
    </w:p>
    <w:p w14:paraId="4B1B643D" w14:textId="77777777" w:rsidR="00305D00" w:rsidRPr="005B17D3" w:rsidRDefault="00305D00" w:rsidP="00EF3896">
      <w:pPr>
        <w:pStyle w:val="ScreenField"/>
      </w:pPr>
    </w:p>
    <w:p w14:paraId="54EA545F" w14:textId="26314471" w:rsidR="00BE52CE" w:rsidRPr="005B17D3" w:rsidRDefault="00BE52CE" w:rsidP="00EF3896">
      <w:pPr>
        <w:pStyle w:val="ScreenField"/>
      </w:pPr>
      <w:r w:rsidRPr="005B17D3">
        <w:t>Number of New Registries Inserted:</w:t>
      </w:r>
    </w:p>
    <w:p w14:paraId="3CB39182" w14:textId="43F956D5" w:rsidR="00BE52CE" w:rsidRPr="005B17D3" w:rsidRDefault="00BE52CE" w:rsidP="00EF3896">
      <w:pPr>
        <w:pStyle w:val="ScreenFieldDesc"/>
      </w:pPr>
      <w:r w:rsidRPr="005B17D3">
        <w:t xml:space="preserve">ES will add a registry record when the </w:t>
      </w:r>
      <w:r w:rsidR="006204FA" w:rsidRPr="005B17D3">
        <w:t>Veterans</w:t>
      </w:r>
      <w:r w:rsidRPr="005B17D3">
        <w:t xml:space="preserve"> identifying data on the registry input file cannot be matched against an existing registry record</w:t>
      </w:r>
      <w:r w:rsidRPr="005B17D3">
        <w:fldChar w:fldCharType="begin"/>
      </w:r>
      <w:r w:rsidRPr="005B17D3">
        <w:instrText xml:space="preserve"> XE "Records:Load Registry:Number Inserted" </w:instrText>
      </w:r>
      <w:r w:rsidRPr="005B17D3">
        <w:fldChar w:fldCharType="end"/>
      </w:r>
      <w:r w:rsidRPr="005B17D3">
        <w:t xml:space="preserve">. </w:t>
      </w:r>
    </w:p>
    <w:p w14:paraId="04F5160D" w14:textId="77777777" w:rsidR="00305D00" w:rsidRPr="005B17D3" w:rsidRDefault="00305D00" w:rsidP="00EF3896">
      <w:pPr>
        <w:pStyle w:val="ScreenField"/>
      </w:pPr>
    </w:p>
    <w:p w14:paraId="4FE20FA1" w14:textId="74E15E8C" w:rsidR="00BE52CE" w:rsidRPr="005B17D3" w:rsidRDefault="00BE52CE" w:rsidP="00EF3896">
      <w:pPr>
        <w:pStyle w:val="ScreenField"/>
      </w:pPr>
      <w:r w:rsidRPr="005B17D3">
        <w:t>Number Matched to Existing Registry Records</w:t>
      </w:r>
      <w:r w:rsidRPr="005B17D3">
        <w:fldChar w:fldCharType="begin"/>
      </w:r>
      <w:r w:rsidRPr="005B17D3">
        <w:instrText xml:space="preserve"> XE "Records:Load Registry:Number Matched to Existing" </w:instrText>
      </w:r>
      <w:r w:rsidRPr="005B17D3">
        <w:fldChar w:fldCharType="end"/>
      </w:r>
      <w:r w:rsidRPr="005B17D3">
        <w:t>:</w:t>
      </w:r>
    </w:p>
    <w:p w14:paraId="2E7E6071" w14:textId="77777777" w:rsidR="00BE52CE" w:rsidRPr="005B17D3" w:rsidRDefault="00BE52CE" w:rsidP="00EF3896">
      <w:pPr>
        <w:pStyle w:val="ScreenFieldDesc"/>
      </w:pPr>
      <w:r w:rsidRPr="005B17D3">
        <w:lastRenderedPageBreak/>
        <w:t>When Veteran-identifying information on the registry input file is successfully matched against a Veteran already on the registry, ES considers this a match.</w:t>
      </w:r>
    </w:p>
    <w:p w14:paraId="4146976F" w14:textId="0BF5C676" w:rsidR="00BE52CE" w:rsidRPr="005B17D3" w:rsidRDefault="00BE52CE" w:rsidP="00EF3896">
      <w:pPr>
        <w:pStyle w:val="ReqField"/>
      </w:pPr>
      <w:r w:rsidRPr="005B17D3">
        <w:t>Indicates required field</w:t>
      </w:r>
    </w:p>
    <w:p w14:paraId="6ECB4241" w14:textId="77777777" w:rsidR="00157A1A" w:rsidRPr="005B17D3" w:rsidRDefault="00157A1A" w:rsidP="00157A1A">
      <w:pPr>
        <w:pStyle w:val="ReqField"/>
        <w:numPr>
          <w:ilvl w:val="0"/>
          <w:numId w:val="0"/>
        </w:numPr>
      </w:pPr>
    </w:p>
    <w:p w14:paraId="4C2C42A2" w14:textId="171B1BA5" w:rsidR="00BE52CE" w:rsidRPr="005B17D3" w:rsidRDefault="00BE52CE" w:rsidP="00EF3896">
      <w:pPr>
        <w:pStyle w:val="Heading2"/>
      </w:pPr>
      <w:bookmarkStart w:id="293" w:name="_Toc31622127"/>
      <w:r w:rsidRPr="005B17D3">
        <w:t>Transmissions</w:t>
      </w:r>
      <w:bookmarkEnd w:id="293"/>
    </w:p>
    <w:p w14:paraId="59051B5D" w14:textId="199D111B" w:rsidR="00BE52CE" w:rsidRPr="005B17D3" w:rsidRDefault="00BE52CE" w:rsidP="00EF3896">
      <w:r w:rsidRPr="005B17D3">
        <w:t xml:space="preserve">The </w:t>
      </w:r>
      <w:r w:rsidRPr="005B17D3">
        <w:rPr>
          <w:b/>
        </w:rPr>
        <w:t>Transmissions</w:t>
      </w:r>
      <w:r w:rsidRPr="005B17D3">
        <w:rPr>
          <w:i/>
        </w:rPr>
        <w:t xml:space="preserve"> </w:t>
      </w:r>
      <w:r w:rsidRPr="005B17D3">
        <w:t xml:space="preserve">menu, </w:t>
      </w:r>
      <w:r w:rsidR="00CF1B3A" w:rsidRPr="005B17D3">
        <w:t>(</w:t>
      </w:r>
      <w:r w:rsidRPr="005B17D3">
        <w:t xml:space="preserve">formerly the </w:t>
      </w:r>
      <w:r w:rsidRPr="005B17D3">
        <w:rPr>
          <w:b/>
        </w:rPr>
        <w:t xml:space="preserve">HL7 Messages </w:t>
      </w:r>
      <w:r w:rsidRPr="005B17D3">
        <w:t>menu</w:t>
      </w:r>
      <w:r w:rsidR="00CF1B3A" w:rsidRPr="005B17D3">
        <w:t>)</w:t>
      </w:r>
      <w:r w:rsidRPr="005B17D3">
        <w:t>, maintains a log of HL7 messages and CCN Contractor Messages sent by the E</w:t>
      </w:r>
      <w:r w:rsidR="00F8750B" w:rsidRPr="005B17D3">
        <w:t>nrollment System</w:t>
      </w:r>
      <w:r w:rsidRPr="005B17D3">
        <w:t xml:space="preserve"> application or received from external systems enabling users to perform an </w:t>
      </w:r>
      <w:r w:rsidRPr="005B17D3">
        <w:rPr>
          <w:b/>
        </w:rPr>
        <w:t>HL7 Message Search</w:t>
      </w:r>
      <w:r w:rsidR="00121F00" w:rsidRPr="005B17D3">
        <w:t>,</w:t>
      </w:r>
      <w:r w:rsidRPr="005B17D3">
        <w:t xml:space="preserve"> </w:t>
      </w:r>
      <w:r w:rsidRPr="005B17D3">
        <w:rPr>
          <w:b/>
        </w:rPr>
        <w:t>CCN Contractor Messages</w:t>
      </w:r>
      <w:r w:rsidR="00121F00" w:rsidRPr="005B17D3">
        <w:rPr>
          <w:b/>
        </w:rPr>
        <w:t>, and TPA Contractor Messages</w:t>
      </w:r>
      <w:r w:rsidRPr="005B17D3">
        <w:rPr>
          <w:i/>
        </w:rPr>
        <w:t xml:space="preserve"> </w:t>
      </w:r>
      <w:r w:rsidRPr="005B17D3">
        <w:t xml:space="preserve">search based on certain date or date ranges as well as other criteria. </w:t>
      </w:r>
    </w:p>
    <w:p w14:paraId="5F3031D7" w14:textId="56F4F63F" w:rsidR="00DC4B88" w:rsidRPr="005B17D3" w:rsidRDefault="00DC4B88" w:rsidP="00EF3896"/>
    <w:p w14:paraId="33F7A8CF" w14:textId="130162F9" w:rsidR="00BE52CE" w:rsidRPr="005B17D3" w:rsidRDefault="00DC4B88" w:rsidP="00EF3896">
      <w:pPr>
        <w:jc w:val="center"/>
      </w:pPr>
      <w:r w:rsidRPr="005B17D3">
        <w:rPr>
          <w:noProof/>
        </w:rPr>
        <w:drawing>
          <wp:inline distT="0" distB="0" distL="0" distR="0" wp14:anchorId="724E1562" wp14:editId="5B7923FA">
            <wp:extent cx="3263141" cy="1457325"/>
            <wp:effectExtent l="0" t="0" r="0" b="0"/>
            <wp:docPr id="1435" name="Picture 1435" descr="Screen capture of the Transmissions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26924" t="28506" r="56570" b="58381"/>
                    <a:stretch/>
                  </pic:blipFill>
                  <pic:spPr bwMode="auto">
                    <a:xfrm>
                      <a:off x="0" y="0"/>
                      <a:ext cx="3282781" cy="1466096"/>
                    </a:xfrm>
                    <a:prstGeom prst="rect">
                      <a:avLst/>
                    </a:prstGeom>
                    <a:ln>
                      <a:noFill/>
                    </a:ln>
                    <a:extLst>
                      <a:ext uri="{53640926-AAD7-44D8-BBD7-CCE9431645EC}">
                        <a14:shadowObscured xmlns:a14="http://schemas.microsoft.com/office/drawing/2010/main"/>
                      </a:ext>
                    </a:extLst>
                  </pic:spPr>
                </pic:pic>
              </a:graphicData>
            </a:graphic>
          </wp:inline>
        </w:drawing>
      </w:r>
    </w:p>
    <w:p w14:paraId="3F13E7DD" w14:textId="3F53F888" w:rsidR="00BE52CE" w:rsidRPr="005B17D3" w:rsidRDefault="00BE52CE" w:rsidP="00EF3896">
      <w:pPr>
        <w:pStyle w:val="Caption"/>
        <w:rPr>
          <w:noProof/>
        </w:rPr>
      </w:pPr>
      <w:bookmarkStart w:id="294" w:name="_Toc31622376"/>
      <w:r w:rsidRPr="005B17D3">
        <w:t xml:space="preserve">Figure </w:t>
      </w:r>
      <w:r w:rsidRPr="005B17D3">
        <w:rPr>
          <w:noProof/>
        </w:rPr>
        <w:fldChar w:fldCharType="begin"/>
      </w:r>
      <w:r w:rsidRPr="005B17D3">
        <w:rPr>
          <w:noProof/>
        </w:rPr>
        <w:instrText xml:space="preserve"> SEQ Figure \* ARABIC </w:instrText>
      </w:r>
      <w:r w:rsidRPr="005B17D3">
        <w:rPr>
          <w:noProof/>
        </w:rPr>
        <w:fldChar w:fldCharType="separate"/>
      </w:r>
      <w:r w:rsidR="00C2105F" w:rsidRPr="005B17D3">
        <w:rPr>
          <w:noProof/>
        </w:rPr>
        <w:t>19</w:t>
      </w:r>
      <w:r w:rsidRPr="005B17D3">
        <w:rPr>
          <w:noProof/>
        </w:rPr>
        <w:fldChar w:fldCharType="end"/>
      </w:r>
      <w:r w:rsidRPr="005B17D3">
        <w:t xml:space="preserve">: </w:t>
      </w:r>
      <w:r w:rsidRPr="005B17D3">
        <w:rPr>
          <w:noProof/>
        </w:rPr>
        <w:t>Transmissions</w:t>
      </w:r>
      <w:r w:rsidR="00CF1B3A" w:rsidRPr="005B17D3">
        <w:rPr>
          <w:noProof/>
        </w:rPr>
        <w:t xml:space="preserve"> menu option</w:t>
      </w:r>
      <w:bookmarkEnd w:id="294"/>
    </w:p>
    <w:p w14:paraId="79B2DAE1" w14:textId="77777777" w:rsidR="00BE52CE" w:rsidRPr="005B17D3" w:rsidRDefault="00BE52CE" w:rsidP="00EF3896">
      <w:pPr>
        <w:pStyle w:val="BodyText"/>
        <w:rPr>
          <w:szCs w:val="24"/>
        </w:rPr>
      </w:pPr>
      <w:r w:rsidRPr="005B17D3">
        <w:rPr>
          <w:szCs w:val="24"/>
        </w:rPr>
        <w:t>The</w:t>
      </w:r>
      <w:r w:rsidRPr="005B17D3">
        <w:rPr>
          <w:i/>
          <w:szCs w:val="24"/>
        </w:rPr>
        <w:t xml:space="preserve"> Transmissions</w:t>
      </w:r>
      <w:r w:rsidRPr="005B17D3">
        <w:rPr>
          <w:szCs w:val="24"/>
        </w:rPr>
        <w:t xml:space="preserve"> menu contains two options: </w:t>
      </w:r>
    </w:p>
    <w:p w14:paraId="5D83E285" w14:textId="77777777" w:rsidR="00BE52CE" w:rsidRPr="005B17D3" w:rsidRDefault="00BE52CE" w:rsidP="00EF3896">
      <w:pPr>
        <w:pStyle w:val="ListBullet"/>
      </w:pPr>
      <w:r w:rsidRPr="005B17D3">
        <w:t xml:space="preserve">HL7 Messages </w:t>
      </w:r>
    </w:p>
    <w:p w14:paraId="27960107" w14:textId="4DD3D849" w:rsidR="00BE52CE" w:rsidRPr="005B17D3" w:rsidRDefault="00BE52CE" w:rsidP="00EF3896">
      <w:pPr>
        <w:pStyle w:val="ListBullet"/>
      </w:pPr>
      <w:r w:rsidRPr="005B17D3">
        <w:t>CCN Contractor Messages</w:t>
      </w:r>
    </w:p>
    <w:p w14:paraId="531D4B20" w14:textId="43DDBCDB" w:rsidR="00121F00" w:rsidRPr="005B17D3" w:rsidRDefault="00121F00" w:rsidP="00EF3896">
      <w:pPr>
        <w:pStyle w:val="ListBullet"/>
      </w:pPr>
      <w:r w:rsidRPr="005B17D3">
        <w:t>TPA Contractor Messages</w:t>
      </w:r>
    </w:p>
    <w:p w14:paraId="40B234EC" w14:textId="28A63649" w:rsidR="00BE52CE" w:rsidRPr="005B17D3" w:rsidRDefault="00BE52CE" w:rsidP="00EF3896">
      <w:pPr>
        <w:pStyle w:val="Heading3"/>
      </w:pPr>
      <w:bookmarkStart w:id="295" w:name="_Toc31622128"/>
      <w:r w:rsidRPr="005B17D3">
        <w:t>HL7</w:t>
      </w:r>
      <w:r w:rsidRPr="005B17D3">
        <w:fldChar w:fldCharType="begin"/>
      </w:r>
      <w:r w:rsidRPr="005B17D3">
        <w:instrText xml:space="preserve"> XE "HL7:Message Log" </w:instrText>
      </w:r>
      <w:r w:rsidRPr="005B17D3">
        <w:fldChar w:fldCharType="end"/>
      </w:r>
      <w:r w:rsidRPr="005B17D3">
        <w:t xml:space="preserve"> Message Search</w:t>
      </w:r>
      <w:bookmarkEnd w:id="295"/>
    </w:p>
    <w:p w14:paraId="0FA5113D" w14:textId="77777777" w:rsidR="00BE52CE" w:rsidRPr="005B17D3" w:rsidRDefault="00BE52CE" w:rsidP="00EF3896">
      <w:pPr>
        <w:pStyle w:val="BodyText"/>
        <w:rPr>
          <w:szCs w:val="24"/>
        </w:rPr>
      </w:pPr>
      <w:r w:rsidRPr="005B17D3">
        <w:rPr>
          <w:szCs w:val="24"/>
        </w:rPr>
        <w:t xml:space="preserve">The </w:t>
      </w:r>
      <w:r w:rsidRPr="005B17D3">
        <w:rPr>
          <w:b/>
          <w:szCs w:val="24"/>
        </w:rPr>
        <w:t>HL7 Message Search</w:t>
      </w:r>
      <w:r w:rsidRPr="005B17D3">
        <w:rPr>
          <w:szCs w:val="24"/>
        </w:rPr>
        <w:t xml:space="preserve"> maintains a log of</w:t>
      </w:r>
      <w:r w:rsidRPr="005B17D3">
        <w:rPr>
          <w:rStyle w:val="Text-onlypopuphotspot"/>
          <w:szCs w:val="24"/>
        </w:rPr>
        <w:t xml:space="preserve"> HL7</w:t>
      </w:r>
      <w:r w:rsidRPr="005B17D3">
        <w:rPr>
          <w:szCs w:val="24"/>
        </w:rPr>
        <w:t xml:space="preserve"> messages sent by ES</w:t>
      </w:r>
      <w:r w:rsidRPr="005B17D3">
        <w:rPr>
          <w:szCs w:val="24"/>
        </w:rPr>
        <w:fldChar w:fldCharType="begin"/>
      </w:r>
      <w:r w:rsidRPr="005B17D3">
        <w:rPr>
          <w:szCs w:val="24"/>
        </w:rPr>
        <w:instrText xml:space="preserve"> XE "ES" </w:instrText>
      </w:r>
      <w:r w:rsidRPr="005B17D3">
        <w:rPr>
          <w:szCs w:val="24"/>
        </w:rPr>
        <w:fldChar w:fldCharType="end"/>
      </w:r>
      <w:r w:rsidRPr="005B17D3">
        <w:rPr>
          <w:szCs w:val="24"/>
        </w:rPr>
        <w:t xml:space="preserve"> or received from an external system. </w:t>
      </w:r>
      <w:r w:rsidRPr="005B17D3">
        <w:rPr>
          <w:b/>
          <w:szCs w:val="24"/>
        </w:rPr>
        <w:t>HL7 Message Search</w:t>
      </w:r>
      <w:r w:rsidRPr="005B17D3">
        <w:rPr>
          <w:szCs w:val="24"/>
        </w:rPr>
        <w:t xml:space="preserve"> enables user</w:t>
      </w:r>
      <w:r w:rsidRPr="005B17D3">
        <w:rPr>
          <w:szCs w:val="24"/>
        </w:rPr>
        <w:fldChar w:fldCharType="begin"/>
      </w:r>
      <w:r w:rsidRPr="005B17D3">
        <w:rPr>
          <w:szCs w:val="24"/>
        </w:rPr>
        <w:instrText xml:space="preserve"> XE "User:HL7:Message Search" </w:instrText>
      </w:r>
      <w:r w:rsidRPr="005B17D3">
        <w:rPr>
          <w:szCs w:val="24"/>
        </w:rPr>
        <w:fldChar w:fldCharType="end"/>
      </w:r>
      <w:r w:rsidRPr="005B17D3">
        <w:rPr>
          <w:szCs w:val="24"/>
        </w:rPr>
        <w:t>s to perform an HL7</w:t>
      </w:r>
      <w:r w:rsidRPr="005B17D3">
        <w:rPr>
          <w:szCs w:val="24"/>
        </w:rPr>
        <w:fldChar w:fldCharType="begin"/>
      </w:r>
      <w:r w:rsidRPr="005B17D3">
        <w:rPr>
          <w:szCs w:val="24"/>
        </w:rPr>
        <w:instrText xml:space="preserve"> XE "HL7:Message Search" </w:instrText>
      </w:r>
      <w:r w:rsidRPr="005B17D3">
        <w:rPr>
          <w:szCs w:val="24"/>
        </w:rPr>
        <w:fldChar w:fldCharType="end"/>
      </w:r>
      <w:r w:rsidRPr="005B17D3">
        <w:rPr>
          <w:szCs w:val="24"/>
        </w:rPr>
        <w:t xml:space="preserve"> message search</w:t>
      </w:r>
      <w:r w:rsidRPr="005B17D3">
        <w:rPr>
          <w:szCs w:val="24"/>
        </w:rPr>
        <w:fldChar w:fldCharType="begin"/>
      </w:r>
      <w:r w:rsidRPr="005B17D3">
        <w:rPr>
          <w:szCs w:val="24"/>
        </w:rPr>
        <w:instrText xml:space="preserve"> XE "</w:instrText>
      </w:r>
      <w:r w:rsidRPr="005B17D3">
        <w:rPr>
          <w:iCs/>
          <w:szCs w:val="24"/>
        </w:rPr>
        <w:instrText>Search:</w:instrText>
      </w:r>
      <w:r w:rsidRPr="005B17D3">
        <w:rPr>
          <w:szCs w:val="24"/>
        </w:rPr>
        <w:instrText xml:space="preserve">HL7 Message" </w:instrText>
      </w:r>
      <w:r w:rsidRPr="005B17D3">
        <w:rPr>
          <w:szCs w:val="24"/>
        </w:rPr>
        <w:fldChar w:fldCharType="end"/>
      </w:r>
      <w:r w:rsidRPr="005B17D3">
        <w:rPr>
          <w:szCs w:val="24"/>
        </w:rPr>
        <w:t xml:space="preserve"> based on certain date or date ranges as well as other criteria</w:t>
      </w:r>
      <w:r w:rsidRPr="005B17D3">
        <w:rPr>
          <w:szCs w:val="24"/>
        </w:rPr>
        <w:fldChar w:fldCharType="begin"/>
      </w:r>
      <w:r w:rsidRPr="005B17D3">
        <w:rPr>
          <w:szCs w:val="24"/>
        </w:rPr>
        <w:instrText xml:space="preserve"> XE "Criteria:HL7 Message Search" </w:instrText>
      </w:r>
      <w:r w:rsidRPr="005B17D3">
        <w:rPr>
          <w:szCs w:val="24"/>
        </w:rPr>
        <w:fldChar w:fldCharType="end"/>
      </w:r>
      <w:r w:rsidRPr="005B17D3">
        <w:rPr>
          <w:szCs w:val="24"/>
        </w:rPr>
        <w:t xml:space="preserve">. </w:t>
      </w:r>
    </w:p>
    <w:p w14:paraId="4A92F9EC" w14:textId="77777777" w:rsidR="00BE52CE" w:rsidRPr="005B17D3" w:rsidRDefault="00BE52CE" w:rsidP="00EF3896">
      <w:pPr>
        <w:pStyle w:val="BodyText"/>
        <w:rPr>
          <w:szCs w:val="24"/>
        </w:rPr>
      </w:pPr>
      <w:r w:rsidRPr="005B17D3">
        <w:rPr>
          <w:szCs w:val="24"/>
        </w:rPr>
        <w:t>Users may search by the following parameters:</w:t>
      </w:r>
    </w:p>
    <w:p w14:paraId="1BB9D6AD" w14:textId="77777777" w:rsidR="00157A1A" w:rsidRPr="005B17D3" w:rsidRDefault="00157A1A" w:rsidP="00EF3896">
      <w:pPr>
        <w:pStyle w:val="ScreenField"/>
      </w:pPr>
    </w:p>
    <w:p w14:paraId="038AA562" w14:textId="06B9A9F5" w:rsidR="00BE52CE" w:rsidRPr="005B17D3" w:rsidRDefault="00BE52CE" w:rsidP="00EF3896">
      <w:pPr>
        <w:pStyle w:val="ScreenField"/>
      </w:pPr>
      <w:r w:rsidRPr="005B17D3">
        <w:t>Transmission Date</w:t>
      </w:r>
      <w:r w:rsidRPr="005B17D3">
        <w:fldChar w:fldCharType="begin"/>
      </w:r>
      <w:r w:rsidRPr="005B17D3">
        <w:instrText xml:space="preserve"> XE "Date:HL7 Transmission" </w:instrText>
      </w:r>
      <w:r w:rsidRPr="005B17D3">
        <w:fldChar w:fldCharType="end"/>
      </w:r>
      <w:r w:rsidRPr="005B17D3">
        <w:t>:</w:t>
      </w:r>
    </w:p>
    <w:p w14:paraId="78F7617C" w14:textId="77777777" w:rsidR="00BE52CE" w:rsidRPr="005B17D3" w:rsidRDefault="00BE52CE" w:rsidP="00EF3896">
      <w:pPr>
        <w:pStyle w:val="ScreenFieldDesc"/>
      </w:pPr>
      <w:r w:rsidRPr="005B17D3">
        <w:t>The date/time the transmission was made to this site or received from this site.</w:t>
      </w:r>
    </w:p>
    <w:p w14:paraId="4563DDCA" w14:textId="77777777" w:rsidR="00BE52CE" w:rsidRPr="005B17D3" w:rsidRDefault="00BE52CE" w:rsidP="00EF3896">
      <w:pPr>
        <w:pStyle w:val="ScreenFieldDesc"/>
      </w:pPr>
      <w:r w:rsidRPr="005B17D3">
        <w:t>Format: (mm/dd/yyyy)</w:t>
      </w:r>
    </w:p>
    <w:p w14:paraId="23405F15" w14:textId="77777777" w:rsidR="00BE52CE" w:rsidRPr="005B17D3" w:rsidRDefault="00BE52CE" w:rsidP="00EF3896">
      <w:pPr>
        <w:pStyle w:val="ScreenFieldDesc"/>
      </w:pPr>
      <w:r w:rsidRPr="005B17D3">
        <w:t>OR</w:t>
      </w:r>
    </w:p>
    <w:p w14:paraId="5712F8F3" w14:textId="77777777" w:rsidR="00157A1A" w:rsidRPr="005B17D3" w:rsidRDefault="00157A1A" w:rsidP="00EF3896">
      <w:pPr>
        <w:pStyle w:val="ScreenField"/>
      </w:pPr>
    </w:p>
    <w:p w14:paraId="778C7427" w14:textId="436D66F1" w:rsidR="00BE52CE" w:rsidRPr="005B17D3" w:rsidRDefault="00BE52CE" w:rsidP="00EF3896">
      <w:pPr>
        <w:pStyle w:val="ScreenField"/>
      </w:pPr>
      <w:r w:rsidRPr="005B17D3">
        <w:t>Transmission Date</w:t>
      </w:r>
      <w:r w:rsidRPr="005B17D3">
        <w:fldChar w:fldCharType="begin"/>
      </w:r>
      <w:r w:rsidRPr="005B17D3">
        <w:instrText xml:space="preserve"> XE "Date:HL7 Transmission Range" </w:instrText>
      </w:r>
      <w:r w:rsidRPr="005B17D3">
        <w:fldChar w:fldCharType="end"/>
      </w:r>
      <w:r w:rsidRPr="005B17D3">
        <w:t xml:space="preserve"> Range:</w:t>
      </w:r>
    </w:p>
    <w:p w14:paraId="6250FFF7" w14:textId="77777777" w:rsidR="00BE52CE" w:rsidRPr="005B17D3" w:rsidRDefault="00BE52CE" w:rsidP="00EF3896">
      <w:pPr>
        <w:pStyle w:val="ScreenFieldDesc"/>
      </w:pPr>
      <w:r w:rsidRPr="005B17D3">
        <w:t>Enter a date range for the particular site.</w:t>
      </w:r>
    </w:p>
    <w:p w14:paraId="5878940D" w14:textId="77777777" w:rsidR="00BE52CE" w:rsidRPr="005B17D3" w:rsidRDefault="00BE52CE" w:rsidP="00EF3896">
      <w:pPr>
        <w:pStyle w:val="ScreenFieldDesc"/>
      </w:pPr>
      <w:r w:rsidRPr="005B17D3">
        <w:t>Format: (mm/dd/yyyy)</w:t>
      </w:r>
    </w:p>
    <w:p w14:paraId="36B1F28A" w14:textId="77777777" w:rsidR="00157A1A" w:rsidRPr="005B17D3" w:rsidRDefault="00157A1A" w:rsidP="00EF3896">
      <w:pPr>
        <w:pStyle w:val="ScreenField"/>
      </w:pPr>
    </w:p>
    <w:p w14:paraId="24D49117" w14:textId="0DE57479" w:rsidR="00BE52CE" w:rsidRPr="005B17D3" w:rsidRDefault="00BE52CE" w:rsidP="00EF3896">
      <w:pPr>
        <w:pStyle w:val="ScreenField"/>
      </w:pPr>
      <w:r w:rsidRPr="005B17D3">
        <w:t>Facility</w:t>
      </w:r>
      <w:r w:rsidRPr="005B17D3">
        <w:fldChar w:fldCharType="begin"/>
      </w:r>
      <w:r w:rsidRPr="005B17D3">
        <w:instrText xml:space="preserve"> XE "Facility" </w:instrText>
      </w:r>
      <w:r w:rsidRPr="005B17D3">
        <w:fldChar w:fldCharType="end"/>
      </w:r>
      <w:r w:rsidRPr="005B17D3">
        <w:t>:</w:t>
      </w:r>
    </w:p>
    <w:p w14:paraId="09CED515" w14:textId="77777777" w:rsidR="00BE52CE" w:rsidRPr="005B17D3" w:rsidRDefault="00BE52CE" w:rsidP="00EF3896">
      <w:pPr>
        <w:pStyle w:val="ScreenFieldDesc"/>
      </w:pPr>
      <w:r w:rsidRPr="005B17D3">
        <w:t xml:space="preserve">From the dropdown, select the name of the particular facility from which or to which the message was transmitted. </w:t>
      </w:r>
    </w:p>
    <w:p w14:paraId="503B4A16" w14:textId="77777777" w:rsidR="00157A1A" w:rsidRPr="005B17D3" w:rsidRDefault="00157A1A" w:rsidP="00EF3896">
      <w:pPr>
        <w:pStyle w:val="ScreenField"/>
      </w:pPr>
    </w:p>
    <w:p w14:paraId="5ED1432B" w14:textId="63B274E4" w:rsidR="00BE52CE" w:rsidRPr="005B17D3" w:rsidRDefault="00BE52CE" w:rsidP="00EF3896">
      <w:pPr>
        <w:pStyle w:val="ScreenField"/>
      </w:pPr>
      <w:r w:rsidRPr="005B17D3">
        <w:t>Transmission Type:</w:t>
      </w:r>
    </w:p>
    <w:p w14:paraId="1D0ABFD6" w14:textId="77777777" w:rsidR="00BE52CE" w:rsidRPr="005B17D3" w:rsidRDefault="00BE52CE" w:rsidP="00EF3896">
      <w:pPr>
        <w:pStyle w:val="ScreenFieldDesc"/>
      </w:pPr>
      <w:r w:rsidRPr="005B17D3">
        <w:rPr>
          <w:i/>
        </w:rPr>
        <w:t>Transmission Type</w:t>
      </w:r>
      <w:r w:rsidRPr="005B17D3">
        <w:t xml:space="preserve"> is the name of a specific message format. Transmission Type is a combination of the message type (i.e., ORU, QRY) and the event type code (i.e., Z05, Z07) for HL7</w:t>
      </w:r>
      <w:r w:rsidRPr="005B17D3">
        <w:fldChar w:fldCharType="begin"/>
      </w:r>
      <w:r w:rsidRPr="005B17D3">
        <w:instrText xml:space="preserve"> XE "HL7:messages" </w:instrText>
      </w:r>
      <w:r w:rsidRPr="005B17D3">
        <w:fldChar w:fldCharType="end"/>
      </w:r>
      <w:r w:rsidRPr="005B17D3">
        <w:t xml:space="preserve"> messages. Select from the dropdown.</w:t>
      </w:r>
    </w:p>
    <w:p w14:paraId="4E8F355F" w14:textId="77777777" w:rsidR="00157A1A" w:rsidRPr="005B17D3" w:rsidRDefault="00157A1A" w:rsidP="00EF3896">
      <w:pPr>
        <w:pStyle w:val="ScreenField"/>
      </w:pPr>
    </w:p>
    <w:p w14:paraId="406E27D8" w14:textId="0D96001E" w:rsidR="00BE52CE" w:rsidRPr="005B17D3" w:rsidRDefault="00BE52CE" w:rsidP="00EF3896">
      <w:pPr>
        <w:pStyle w:val="ScreenField"/>
      </w:pPr>
      <w:r w:rsidRPr="005B17D3">
        <w:t>Transmission Status:</w:t>
      </w:r>
    </w:p>
    <w:p w14:paraId="5CFB5EA9" w14:textId="77777777" w:rsidR="00BE52CE" w:rsidRPr="005B17D3" w:rsidRDefault="00BE52CE" w:rsidP="00EF3896">
      <w:pPr>
        <w:pStyle w:val="ScreenFieldDesc"/>
      </w:pPr>
      <w:r w:rsidRPr="005B17D3">
        <w:t>Select the desired status for the transmission. Acceptable statuses are:</w:t>
      </w:r>
    </w:p>
    <w:p w14:paraId="326B6764" w14:textId="77777777" w:rsidR="00BE52CE" w:rsidRPr="005B17D3" w:rsidRDefault="00BE52CE" w:rsidP="00EF3896">
      <w:pPr>
        <w:pStyle w:val="ListBull2"/>
      </w:pPr>
      <w:r w:rsidRPr="005B17D3">
        <w:rPr>
          <w:rStyle w:val="Emphasis"/>
        </w:rPr>
        <w:t>Awaiting</w:t>
      </w:r>
      <w:r w:rsidRPr="005B17D3">
        <w:rPr>
          <w:rStyle w:val="Emphasis"/>
        </w:rPr>
        <w:fldChar w:fldCharType="begin"/>
      </w:r>
      <w:r w:rsidRPr="005B17D3">
        <w:instrText xml:space="preserve"> XE “</w:instrText>
      </w:r>
      <w:r w:rsidRPr="005B17D3">
        <w:rPr>
          <w:b/>
        </w:rPr>
        <w:instrText>Awaiting</w:instrText>
      </w:r>
      <w:r w:rsidRPr="005B17D3">
        <w:rPr>
          <w:rStyle w:val="Emphasis"/>
          <w:b/>
        </w:rPr>
        <w:instrText>:</w:instrText>
      </w:r>
      <w:r w:rsidRPr="005B17D3">
        <w:instrText xml:space="preserve">acknowledgement" </w:instrText>
      </w:r>
      <w:r w:rsidRPr="005B17D3">
        <w:rPr>
          <w:rStyle w:val="Emphasis"/>
        </w:rPr>
        <w:fldChar w:fldCharType="end"/>
      </w:r>
      <w:r w:rsidRPr="005B17D3">
        <w:rPr>
          <w:rStyle w:val="Emphasis"/>
        </w:rPr>
        <w:t xml:space="preserve"> Acknowledgement</w:t>
      </w:r>
      <w:r w:rsidRPr="005B17D3">
        <w:rPr>
          <w:rStyle w:val="Expandingtext"/>
        </w:rPr>
        <w:t xml:space="preserve"> – message transmitted, acknowledgement</w:t>
      </w:r>
      <w:r w:rsidRPr="005B17D3">
        <w:fldChar w:fldCharType="begin"/>
      </w:r>
      <w:r w:rsidRPr="005B17D3">
        <w:instrText xml:space="preserve"> XE "Acknowledgement " \* MERGEFORMAT </w:instrText>
      </w:r>
      <w:r w:rsidRPr="005B17D3">
        <w:fldChar w:fldCharType="end"/>
      </w:r>
      <w:r w:rsidRPr="005B17D3">
        <w:rPr>
          <w:rStyle w:val="Expandingtext"/>
        </w:rPr>
        <w:t xml:space="preserve"> pending. </w:t>
      </w:r>
    </w:p>
    <w:p w14:paraId="5D6A33AE" w14:textId="77777777" w:rsidR="00BE52CE" w:rsidRPr="005B17D3" w:rsidRDefault="00BE52CE" w:rsidP="00EF3896">
      <w:pPr>
        <w:pStyle w:val="ListBull2"/>
      </w:pPr>
      <w:r w:rsidRPr="005B17D3">
        <w:rPr>
          <w:rStyle w:val="Emphasis"/>
        </w:rPr>
        <w:t>Awaiting</w:t>
      </w:r>
      <w:r w:rsidRPr="005B17D3">
        <w:rPr>
          <w:rStyle w:val="Emphasis"/>
        </w:rPr>
        <w:fldChar w:fldCharType="begin"/>
      </w:r>
      <w:r w:rsidRPr="005B17D3">
        <w:instrText xml:space="preserve"> XE “Awaiting</w:instrText>
      </w:r>
      <w:r w:rsidRPr="005B17D3">
        <w:rPr>
          <w:rStyle w:val="Emphasis"/>
        </w:rPr>
        <w:instrText>:t</w:instrText>
      </w:r>
      <w:r w:rsidRPr="005B17D3">
        <w:instrText xml:space="preserve">ransmission" </w:instrText>
      </w:r>
      <w:r w:rsidRPr="005B17D3">
        <w:rPr>
          <w:rStyle w:val="Emphasis"/>
        </w:rPr>
        <w:fldChar w:fldCharType="end"/>
      </w:r>
      <w:r w:rsidRPr="005B17D3">
        <w:rPr>
          <w:rStyle w:val="Emphasis"/>
        </w:rPr>
        <w:t xml:space="preserve"> Transmission</w:t>
      </w:r>
      <w:r w:rsidRPr="005B17D3">
        <w:rPr>
          <w:rStyle w:val="Expandingtext"/>
        </w:rPr>
        <w:t xml:space="preserve"> – message built and triggered but waiting to be sent out or processed in. </w:t>
      </w:r>
    </w:p>
    <w:p w14:paraId="4E4D7792" w14:textId="77777777" w:rsidR="00BE52CE" w:rsidRPr="005B17D3" w:rsidRDefault="00BE52CE" w:rsidP="00EF3896">
      <w:pPr>
        <w:pStyle w:val="ListBull2"/>
      </w:pPr>
      <w:r w:rsidRPr="005B17D3">
        <w:rPr>
          <w:rStyle w:val="Emphasis"/>
        </w:rPr>
        <w:t>Complete</w:t>
      </w:r>
      <w:r w:rsidRPr="005B17D3">
        <w:rPr>
          <w:rStyle w:val="Expandingtext"/>
        </w:rPr>
        <w:t xml:space="preserve"> – message transmitted, acknowledgement received. </w:t>
      </w:r>
    </w:p>
    <w:p w14:paraId="0CF10252" w14:textId="44F6C482" w:rsidR="00BE52CE" w:rsidRPr="005B17D3" w:rsidRDefault="00BE52CE" w:rsidP="00EF3896">
      <w:pPr>
        <w:pStyle w:val="ListBull2"/>
      </w:pPr>
      <w:r w:rsidRPr="005B17D3">
        <w:rPr>
          <w:rStyle w:val="Emphasis"/>
        </w:rPr>
        <w:t>Error</w:t>
      </w:r>
      <w:r w:rsidRPr="005B17D3">
        <w:rPr>
          <w:rStyle w:val="Emphasis"/>
        </w:rPr>
        <w:fldChar w:fldCharType="begin"/>
      </w:r>
      <w:r w:rsidRPr="005B17D3">
        <w:instrText xml:space="preserve"> XE "</w:instrText>
      </w:r>
      <w:r w:rsidRPr="005B17D3">
        <w:rPr>
          <w:rStyle w:val="Emphasis"/>
        </w:rPr>
        <w:instrText>Error:</w:instrText>
      </w:r>
      <w:r w:rsidRPr="005B17D3">
        <w:instrText xml:space="preserve">HL7 Transmission Status" </w:instrText>
      </w:r>
      <w:r w:rsidRPr="005B17D3">
        <w:rPr>
          <w:rStyle w:val="Emphasis"/>
        </w:rPr>
        <w:fldChar w:fldCharType="end"/>
      </w:r>
      <w:r w:rsidRPr="005B17D3">
        <w:rPr>
          <w:rStyle w:val="Expandingtext"/>
        </w:rPr>
        <w:t xml:space="preserve"> – message transmitted</w:t>
      </w:r>
      <w:r w:rsidR="004D329F" w:rsidRPr="005B17D3">
        <w:rPr>
          <w:rStyle w:val="Expandingtext"/>
        </w:rPr>
        <w:t>,</w:t>
      </w:r>
      <w:r w:rsidRPr="005B17D3">
        <w:rPr>
          <w:rStyle w:val="Expandingtext"/>
        </w:rPr>
        <w:t xml:space="preserve"> and application acknowledgement returned with an error. </w:t>
      </w:r>
    </w:p>
    <w:p w14:paraId="14F2B4F2" w14:textId="77777777" w:rsidR="00BE52CE" w:rsidRPr="005B17D3" w:rsidRDefault="00BE52CE" w:rsidP="00EF3896">
      <w:pPr>
        <w:pStyle w:val="ListBull2"/>
      </w:pPr>
      <w:r w:rsidRPr="005B17D3">
        <w:rPr>
          <w:rStyle w:val="Emphasis"/>
        </w:rPr>
        <w:t>Not Transmitted</w:t>
      </w:r>
      <w:r w:rsidRPr="005B17D3">
        <w:rPr>
          <w:rStyle w:val="Expandingtext"/>
        </w:rPr>
        <w:t xml:space="preserve"> – the outbound message transmission/query was attempted. However, after several tries (as defined by the DBA) the message was never successfully transmitted.</w:t>
      </w:r>
    </w:p>
    <w:p w14:paraId="3E146162" w14:textId="77777777" w:rsidR="00BE52CE" w:rsidRPr="005B17D3" w:rsidRDefault="00BE52CE" w:rsidP="00EF3896">
      <w:pPr>
        <w:pStyle w:val="ListBull2"/>
      </w:pPr>
      <w:r w:rsidRPr="005B17D3">
        <w:rPr>
          <w:rStyle w:val="Emphasis"/>
        </w:rPr>
        <w:t>Pending</w:t>
      </w:r>
      <w:r w:rsidRPr="005B17D3">
        <w:rPr>
          <w:rStyle w:val="Expandingtext"/>
        </w:rPr>
        <w:t xml:space="preserve"> – query transmitted and awaiting</w:t>
      </w:r>
      <w:r w:rsidRPr="005B17D3">
        <w:rPr>
          <w:rStyle w:val="Expandingtext"/>
        </w:rPr>
        <w:fldChar w:fldCharType="begin"/>
      </w:r>
      <w:r w:rsidRPr="005B17D3">
        <w:instrText xml:space="preserve"> XE “Awaiting</w:instrText>
      </w:r>
      <w:r w:rsidRPr="005B17D3">
        <w:rPr>
          <w:rStyle w:val="Expandingtext"/>
        </w:rPr>
        <w:instrText>:message response</w:instrText>
      </w:r>
      <w:r w:rsidRPr="005B17D3">
        <w:instrText xml:space="preserve">" </w:instrText>
      </w:r>
      <w:r w:rsidRPr="005B17D3">
        <w:rPr>
          <w:rStyle w:val="Expandingtext"/>
        </w:rPr>
        <w:fldChar w:fldCharType="end"/>
      </w:r>
      <w:r w:rsidRPr="005B17D3">
        <w:rPr>
          <w:rStyle w:val="Expandingtext"/>
        </w:rPr>
        <w:t xml:space="preserve"> requested message response. </w:t>
      </w:r>
    </w:p>
    <w:p w14:paraId="2EE8D2A8" w14:textId="77777777" w:rsidR="00BE52CE" w:rsidRPr="005B17D3" w:rsidRDefault="00BE52CE" w:rsidP="00EF3896">
      <w:pPr>
        <w:pStyle w:val="ListBull2"/>
      </w:pPr>
      <w:r w:rsidRPr="005B17D3">
        <w:rPr>
          <w:rStyle w:val="Emphasis"/>
        </w:rPr>
        <w:t>Retransmission Failed</w:t>
      </w:r>
    </w:p>
    <w:p w14:paraId="34E639A5" w14:textId="77777777" w:rsidR="00BE52CE" w:rsidRPr="005B17D3" w:rsidRDefault="00BE52CE" w:rsidP="00EF3896">
      <w:pPr>
        <w:pStyle w:val="ListBull2"/>
      </w:pPr>
      <w:r w:rsidRPr="005B17D3">
        <w:rPr>
          <w:rStyle w:val="Emphasis"/>
        </w:rPr>
        <w:t>Retransmit</w:t>
      </w:r>
      <w:r w:rsidRPr="005B17D3">
        <w:rPr>
          <w:rStyle w:val="Expandingtext"/>
        </w:rPr>
        <w:t xml:space="preserve"> – message requires retransmission. </w:t>
      </w:r>
    </w:p>
    <w:p w14:paraId="768DE397" w14:textId="77777777" w:rsidR="009F6FD7" w:rsidRPr="005B17D3" w:rsidRDefault="009F6FD7" w:rsidP="00EF3896">
      <w:pPr>
        <w:pStyle w:val="BodyText"/>
      </w:pPr>
    </w:p>
    <w:p w14:paraId="7F3E34C5" w14:textId="3C611762" w:rsidR="00BE52CE" w:rsidRPr="005B17D3" w:rsidRDefault="00BE52CE" w:rsidP="00EF3896">
      <w:pPr>
        <w:pStyle w:val="BodyText"/>
      </w:pPr>
      <w:r w:rsidRPr="005B17D3">
        <w:t>ES displays a list of messages from the transmission log that match the user's criteria</w:t>
      </w:r>
      <w:r w:rsidRPr="005B17D3">
        <w:fldChar w:fldCharType="begin"/>
      </w:r>
      <w:r w:rsidRPr="005B17D3">
        <w:instrText xml:space="preserve"> XE "Criteria:HL7 transmission log" </w:instrText>
      </w:r>
      <w:r w:rsidRPr="005B17D3">
        <w:fldChar w:fldCharType="end"/>
      </w:r>
      <w:r w:rsidRPr="005B17D3">
        <w:t>. ES displays the following information for each message:</w:t>
      </w:r>
    </w:p>
    <w:p w14:paraId="73CAEA6F" w14:textId="77777777" w:rsidR="009F6FD7" w:rsidRPr="005B17D3" w:rsidRDefault="009F6FD7" w:rsidP="00EF3896">
      <w:pPr>
        <w:pStyle w:val="BodyText"/>
      </w:pPr>
    </w:p>
    <w:p w14:paraId="107B74DD" w14:textId="77777777" w:rsidR="00BE52CE" w:rsidRPr="005B17D3" w:rsidRDefault="00BE52CE" w:rsidP="00EF3896">
      <w:pPr>
        <w:pStyle w:val="Heading4"/>
      </w:pPr>
      <w:bookmarkStart w:id="296" w:name="_Toc31622129"/>
      <w:bookmarkStart w:id="297" w:name="OLE_LINK79"/>
      <w:bookmarkStart w:id="298" w:name="OLE_LINK80"/>
      <w:r w:rsidRPr="005B17D3">
        <w:t>HL7</w:t>
      </w:r>
      <w:r w:rsidRPr="005B17D3">
        <w:fldChar w:fldCharType="begin"/>
      </w:r>
      <w:r w:rsidRPr="005B17D3">
        <w:instrText xml:space="preserve"> XE "</w:instrText>
      </w:r>
      <w:r w:rsidRPr="005B17D3">
        <w:rPr>
          <w:sz w:val="18"/>
          <w:szCs w:val="18"/>
        </w:rPr>
        <w:instrText>HL7:</w:instrText>
      </w:r>
      <w:r w:rsidRPr="005B17D3">
        <w:instrText xml:space="preserve">Message Log" </w:instrText>
      </w:r>
      <w:r w:rsidRPr="005B17D3">
        <w:fldChar w:fldCharType="end"/>
      </w:r>
      <w:r w:rsidRPr="005B17D3">
        <w:t xml:space="preserve"> Message Log</w:t>
      </w:r>
      <w:bookmarkEnd w:id="296"/>
    </w:p>
    <w:bookmarkEnd w:id="297"/>
    <w:bookmarkEnd w:id="298"/>
    <w:p w14:paraId="18526741" w14:textId="77777777" w:rsidR="009F6FD7" w:rsidRPr="005B17D3" w:rsidRDefault="009F6FD7" w:rsidP="00EF3896">
      <w:pPr>
        <w:pStyle w:val="ScreenField"/>
      </w:pPr>
    </w:p>
    <w:p w14:paraId="6B3EE92C" w14:textId="389DC9C5" w:rsidR="00BE52CE" w:rsidRPr="005B17D3" w:rsidRDefault="00BE52CE" w:rsidP="00EF3896">
      <w:pPr>
        <w:pStyle w:val="ScreenField"/>
      </w:pPr>
      <w:r w:rsidRPr="005B17D3">
        <w:t>Transmission Date</w:t>
      </w:r>
      <w:r w:rsidRPr="005B17D3">
        <w:fldChar w:fldCharType="begin"/>
      </w:r>
      <w:r w:rsidRPr="005B17D3">
        <w:instrText xml:space="preserve"> XE "Date:HL7 Transmission" </w:instrText>
      </w:r>
      <w:r w:rsidRPr="005B17D3">
        <w:fldChar w:fldCharType="end"/>
      </w:r>
    </w:p>
    <w:p w14:paraId="6784213D" w14:textId="77777777" w:rsidR="00BE52CE" w:rsidRPr="005B17D3" w:rsidRDefault="00BE52CE" w:rsidP="00EF3896">
      <w:pPr>
        <w:pStyle w:val="ScreenFieldDesc"/>
      </w:pPr>
      <w:r w:rsidRPr="005B17D3">
        <w:t>Transmission Date is the date and time the transmission was made to this site or received from this site.</w:t>
      </w:r>
    </w:p>
    <w:p w14:paraId="52FBFC7F" w14:textId="77777777" w:rsidR="00BE52CE" w:rsidRPr="005B17D3" w:rsidRDefault="00BE52CE" w:rsidP="00EF3896">
      <w:pPr>
        <w:pStyle w:val="ScreenFieldDesc"/>
      </w:pPr>
      <w:r w:rsidRPr="005B17D3">
        <w:rPr>
          <w:rStyle w:val="Text-onlypopuphotspot"/>
        </w:rPr>
        <w:t>(Transmission) Status (see Transmission Status definition above)</w:t>
      </w:r>
    </w:p>
    <w:p w14:paraId="28127E16" w14:textId="77777777" w:rsidR="00BE52CE" w:rsidRPr="005B17D3" w:rsidRDefault="00BE52CE" w:rsidP="00EF3896">
      <w:pPr>
        <w:pStyle w:val="ScreenFieldDesc"/>
      </w:pPr>
      <w:r w:rsidRPr="005B17D3">
        <w:rPr>
          <w:rStyle w:val="Text-onlypopuphotspot"/>
        </w:rPr>
        <w:t>Message Type</w:t>
      </w:r>
      <w:r w:rsidRPr="005B17D3">
        <w:t xml:space="preserve"> </w:t>
      </w:r>
      <w:r w:rsidRPr="005B17D3">
        <w:rPr>
          <w:rStyle w:val="Text-onlypopuphotspot"/>
        </w:rPr>
        <w:t>(see Transmission Type definition above)</w:t>
      </w:r>
    </w:p>
    <w:p w14:paraId="687BE5AF" w14:textId="77777777" w:rsidR="00BE52CE" w:rsidRPr="005B17D3" w:rsidRDefault="00BE52CE" w:rsidP="00EF3896">
      <w:pPr>
        <w:pStyle w:val="ScreenFieldDesc"/>
      </w:pPr>
      <w:r w:rsidRPr="005B17D3">
        <w:rPr>
          <w:rStyle w:val="Text-onlypopuphotspot"/>
        </w:rPr>
        <w:t>Facility</w:t>
      </w:r>
      <w:r w:rsidRPr="005B17D3">
        <w:rPr>
          <w:rStyle w:val="Text-onlypopuphotspot"/>
        </w:rPr>
        <w:fldChar w:fldCharType="begin"/>
      </w:r>
      <w:r w:rsidRPr="005B17D3">
        <w:instrText xml:space="preserve"> XE "Facility" </w:instrText>
      </w:r>
      <w:r w:rsidRPr="005B17D3">
        <w:rPr>
          <w:rStyle w:val="Text-onlypopuphotspot"/>
        </w:rPr>
        <w:fldChar w:fldCharType="end"/>
      </w:r>
      <w:r w:rsidRPr="005B17D3">
        <w:rPr>
          <w:rStyle w:val="Text-onlypopuphotspot"/>
        </w:rPr>
        <w:t xml:space="preserve"> (see Facility definition above)</w:t>
      </w:r>
    </w:p>
    <w:p w14:paraId="12B1E261" w14:textId="77777777" w:rsidR="009F6FD7" w:rsidRPr="005B17D3" w:rsidRDefault="009F6FD7" w:rsidP="00EF3896">
      <w:pPr>
        <w:pStyle w:val="ScreenField"/>
      </w:pPr>
    </w:p>
    <w:p w14:paraId="742766A7" w14:textId="2C4FF68A" w:rsidR="00BE52CE" w:rsidRPr="005B17D3" w:rsidRDefault="00BE52CE" w:rsidP="00EF3896">
      <w:pPr>
        <w:pStyle w:val="ScreenField"/>
      </w:pPr>
      <w:r w:rsidRPr="005B17D3">
        <w:t>Raw Data (click on link to view)</w:t>
      </w:r>
    </w:p>
    <w:p w14:paraId="269A0D14" w14:textId="77777777" w:rsidR="00BE52CE" w:rsidRPr="005B17D3" w:rsidRDefault="00BE52CE" w:rsidP="00EF3896">
      <w:pPr>
        <w:pStyle w:val="ScreenFieldDesc"/>
      </w:pPr>
      <w:r w:rsidRPr="005B17D3">
        <w:t>Raw Data displays the delimited raw message data for the selected segment.</w:t>
      </w:r>
    </w:p>
    <w:p w14:paraId="1EDE17A1" w14:textId="77777777" w:rsidR="009F6FD7" w:rsidRPr="005B17D3" w:rsidRDefault="009F6FD7" w:rsidP="00EF3896">
      <w:pPr>
        <w:pStyle w:val="ScreenField"/>
      </w:pPr>
    </w:p>
    <w:p w14:paraId="7EF48E34" w14:textId="4D465956" w:rsidR="00BE52CE" w:rsidRPr="005B17D3" w:rsidRDefault="00BE52CE" w:rsidP="00EF3896">
      <w:pPr>
        <w:pStyle w:val="ScreenField"/>
      </w:pPr>
      <w:r w:rsidRPr="005B17D3">
        <w:t>Transmission Details (click on link to view)</w:t>
      </w:r>
    </w:p>
    <w:p w14:paraId="07006E36" w14:textId="77777777" w:rsidR="00BE52CE" w:rsidRPr="005B17D3" w:rsidRDefault="00BE52CE" w:rsidP="001470FA">
      <w:pPr>
        <w:pStyle w:val="ListBull2"/>
        <w:numPr>
          <w:ilvl w:val="0"/>
          <w:numId w:val="491"/>
        </w:numPr>
      </w:pPr>
      <w:r w:rsidRPr="005B17D3">
        <w:t>Batch</w:t>
      </w:r>
      <w:r w:rsidRPr="005B17D3">
        <w:fldChar w:fldCharType="begin"/>
      </w:r>
      <w:r w:rsidRPr="005B17D3">
        <w:instrText xml:space="preserve"> XE "</w:instrText>
      </w:r>
      <w:r w:rsidRPr="005B17D3">
        <w:rPr>
          <w:b/>
        </w:rPr>
        <w:instrText>Batch:</w:instrText>
      </w:r>
      <w:r w:rsidRPr="005B17D3">
        <w:instrText xml:space="preserve">Message ID" </w:instrText>
      </w:r>
      <w:r w:rsidRPr="005B17D3">
        <w:fldChar w:fldCharType="end"/>
      </w:r>
      <w:r w:rsidRPr="005B17D3">
        <w:t xml:space="preserve"> Message ID</w:t>
      </w:r>
      <w:r w:rsidRPr="005B17D3">
        <w:fldChar w:fldCharType="begin"/>
      </w:r>
      <w:r w:rsidRPr="005B17D3">
        <w:instrText xml:space="preserve"> XE "ID:HL7:Message" </w:instrText>
      </w:r>
      <w:r w:rsidRPr="005B17D3">
        <w:fldChar w:fldCharType="end"/>
      </w:r>
      <w:r w:rsidRPr="005B17D3">
        <w:t xml:space="preserve"> (if applicable)</w:t>
      </w:r>
    </w:p>
    <w:p w14:paraId="3690B0E9" w14:textId="77777777" w:rsidR="00BE52CE" w:rsidRPr="005B17D3" w:rsidRDefault="00BE52CE" w:rsidP="001470FA">
      <w:pPr>
        <w:pStyle w:val="ListBull2"/>
        <w:numPr>
          <w:ilvl w:val="0"/>
          <w:numId w:val="491"/>
        </w:numPr>
      </w:pPr>
      <w:r w:rsidRPr="005B17D3">
        <w:t>Message ID</w:t>
      </w:r>
    </w:p>
    <w:p w14:paraId="67DFA353" w14:textId="77777777" w:rsidR="00BE52CE" w:rsidRPr="005B17D3" w:rsidRDefault="00BE52CE" w:rsidP="001470FA">
      <w:pPr>
        <w:pStyle w:val="ListBull2"/>
        <w:numPr>
          <w:ilvl w:val="0"/>
          <w:numId w:val="491"/>
        </w:numPr>
      </w:pPr>
      <w:r w:rsidRPr="005B17D3">
        <w:t>Message Type</w:t>
      </w:r>
    </w:p>
    <w:p w14:paraId="09898857" w14:textId="77777777" w:rsidR="00BE52CE" w:rsidRPr="005B17D3" w:rsidRDefault="00BE52CE" w:rsidP="001470FA">
      <w:pPr>
        <w:pStyle w:val="ListBull2"/>
        <w:numPr>
          <w:ilvl w:val="0"/>
          <w:numId w:val="491"/>
        </w:numPr>
      </w:pPr>
      <w:r w:rsidRPr="005B17D3">
        <w:t>Transmission Site (the facility to which or from which the message was sent)</w:t>
      </w:r>
    </w:p>
    <w:p w14:paraId="4C8FDC45" w14:textId="77777777" w:rsidR="009F6FD7" w:rsidRPr="005B17D3" w:rsidRDefault="009F6FD7" w:rsidP="00EF3896">
      <w:pPr>
        <w:pStyle w:val="ScreenField"/>
      </w:pPr>
    </w:p>
    <w:p w14:paraId="7C401545" w14:textId="493D37BB" w:rsidR="00BE52CE" w:rsidRPr="005B17D3" w:rsidRDefault="00BE52CE" w:rsidP="00EF3896">
      <w:pPr>
        <w:pStyle w:val="ScreenField"/>
      </w:pPr>
      <w:r w:rsidRPr="005B17D3">
        <w:t>Transmission Date</w:t>
      </w:r>
      <w:r w:rsidRPr="005B17D3">
        <w:fldChar w:fldCharType="begin"/>
      </w:r>
      <w:r w:rsidRPr="005B17D3">
        <w:instrText xml:space="preserve"> XE "Date:HL7 Transmission" </w:instrText>
      </w:r>
      <w:r w:rsidRPr="005B17D3">
        <w:fldChar w:fldCharType="end"/>
      </w:r>
    </w:p>
    <w:p w14:paraId="417CE397" w14:textId="77777777" w:rsidR="00BE52CE" w:rsidRPr="005B17D3" w:rsidRDefault="00BE52CE" w:rsidP="001470FA">
      <w:pPr>
        <w:pStyle w:val="ListBull2"/>
        <w:numPr>
          <w:ilvl w:val="0"/>
          <w:numId w:val="492"/>
        </w:numPr>
      </w:pPr>
      <w:r w:rsidRPr="005B17D3">
        <w:t>Transmission Status</w:t>
      </w:r>
    </w:p>
    <w:p w14:paraId="6F33E481" w14:textId="77777777" w:rsidR="00BE52CE" w:rsidRPr="005B17D3" w:rsidRDefault="00BE52CE" w:rsidP="001470FA">
      <w:pPr>
        <w:pStyle w:val="ListBull2"/>
        <w:numPr>
          <w:ilvl w:val="0"/>
          <w:numId w:val="492"/>
        </w:numPr>
      </w:pPr>
      <w:r w:rsidRPr="005B17D3">
        <w:t>ACK</w:t>
      </w:r>
      <w:r w:rsidRPr="005B17D3">
        <w:fldChar w:fldCharType="begin"/>
      </w:r>
      <w:r w:rsidRPr="005B17D3">
        <w:instrText xml:space="preserve"> XE "ACK" </w:instrText>
      </w:r>
      <w:r w:rsidRPr="005B17D3">
        <w:fldChar w:fldCharType="end"/>
      </w:r>
      <w:r w:rsidRPr="005B17D3">
        <w:t xml:space="preserve"> (Acknowledgement) Type</w:t>
      </w:r>
    </w:p>
    <w:p w14:paraId="34D22219" w14:textId="77777777" w:rsidR="00BE52CE" w:rsidRPr="005B17D3" w:rsidRDefault="00BE52CE" w:rsidP="001470FA">
      <w:pPr>
        <w:pStyle w:val="ListBull2"/>
        <w:numPr>
          <w:ilvl w:val="0"/>
          <w:numId w:val="492"/>
        </w:numPr>
      </w:pPr>
      <w:r w:rsidRPr="005B17D3">
        <w:t>Date/Time Acknowledgement Received</w:t>
      </w:r>
    </w:p>
    <w:p w14:paraId="7C72EF05" w14:textId="77777777" w:rsidR="00BE52CE" w:rsidRPr="005B17D3" w:rsidRDefault="00BE52CE" w:rsidP="001470FA">
      <w:pPr>
        <w:pStyle w:val="ListBull2"/>
        <w:numPr>
          <w:ilvl w:val="0"/>
          <w:numId w:val="492"/>
        </w:numPr>
      </w:pPr>
      <w:r w:rsidRPr="005B17D3">
        <w:t>Retransmission ID</w:t>
      </w:r>
    </w:p>
    <w:p w14:paraId="6048A021" w14:textId="77777777" w:rsidR="00BE52CE" w:rsidRPr="005B17D3" w:rsidRDefault="00BE52CE" w:rsidP="001470FA">
      <w:pPr>
        <w:pStyle w:val="ListBull2"/>
        <w:numPr>
          <w:ilvl w:val="0"/>
          <w:numId w:val="492"/>
        </w:numPr>
      </w:pPr>
      <w:r w:rsidRPr="005B17D3">
        <w:t>Retransmission Count</w:t>
      </w:r>
    </w:p>
    <w:p w14:paraId="0F73E8A3" w14:textId="77777777" w:rsidR="009F6FD7" w:rsidRPr="005B17D3" w:rsidRDefault="009F6FD7" w:rsidP="00EF3896">
      <w:pPr>
        <w:pStyle w:val="ScreenField"/>
      </w:pPr>
    </w:p>
    <w:p w14:paraId="5D340201" w14:textId="217137BC" w:rsidR="00BE52CE" w:rsidRPr="005B17D3" w:rsidRDefault="00BE52CE" w:rsidP="00EF3896">
      <w:pPr>
        <w:pStyle w:val="ScreenField"/>
      </w:pPr>
      <w:r w:rsidRPr="005B17D3">
        <w:t>Retransmit (click on link to retransmit)</w:t>
      </w:r>
    </w:p>
    <w:p w14:paraId="2F3DCF69" w14:textId="7126990E" w:rsidR="00BE52CE" w:rsidRPr="005B17D3" w:rsidRDefault="00BE52CE" w:rsidP="00EF3896">
      <w:pPr>
        <w:pStyle w:val="ScreenFieldDesc"/>
      </w:pPr>
      <w:r w:rsidRPr="005B17D3">
        <w:t>Provides a means to re-transmit certain messages.</w:t>
      </w:r>
    </w:p>
    <w:p w14:paraId="70CA9A94" w14:textId="77777777" w:rsidR="009F6FD7" w:rsidRPr="005B17D3" w:rsidRDefault="009F6FD7" w:rsidP="009F6FD7">
      <w:pPr>
        <w:pStyle w:val="ScreenField"/>
      </w:pPr>
    </w:p>
    <w:p w14:paraId="3EEE806A" w14:textId="01711E34" w:rsidR="003801E8" w:rsidRPr="005B17D3" w:rsidRDefault="002E2943" w:rsidP="00EF3896">
      <w:pPr>
        <w:pStyle w:val="Heading3"/>
      </w:pPr>
      <w:bookmarkStart w:id="299" w:name="_Toc31622130"/>
      <w:r w:rsidRPr="005B17D3">
        <w:t>Community Care Network (</w:t>
      </w:r>
      <w:r w:rsidR="00316380" w:rsidRPr="005B17D3">
        <w:t>CCN</w:t>
      </w:r>
      <w:r w:rsidRPr="005B17D3">
        <w:t>)</w:t>
      </w:r>
      <w:r w:rsidR="00316380" w:rsidRPr="005B17D3">
        <w:t xml:space="preserve"> Contractor Message Search</w:t>
      </w:r>
      <w:bookmarkEnd w:id="299"/>
    </w:p>
    <w:p w14:paraId="33C7D191" w14:textId="35918817" w:rsidR="001D70E6" w:rsidRPr="005B17D3" w:rsidRDefault="001D70E6" w:rsidP="00EF3896">
      <w:pPr>
        <w:pStyle w:val="BodyTextBullet2"/>
      </w:pPr>
      <w:bookmarkStart w:id="300" w:name="_Hlk14256159"/>
      <w:r w:rsidRPr="005B17D3">
        <w:t xml:space="preserve">The purpose of the </w:t>
      </w:r>
      <w:r w:rsidRPr="005B17D3">
        <w:rPr>
          <w:b/>
        </w:rPr>
        <w:t>CCN Contractor Message Search screen</w:t>
      </w:r>
      <w:r w:rsidRPr="005B17D3">
        <w:t xml:space="preserve"> is for the user to view information being sent to or from a CCN Contractor on a file</w:t>
      </w:r>
      <w:r w:rsidR="00924C73" w:rsidRPr="005B17D3">
        <w:t>-</w:t>
      </w:r>
      <w:r w:rsidRPr="005B17D3">
        <w:t xml:space="preserve">level. </w:t>
      </w:r>
      <w:r w:rsidR="008F3307" w:rsidRPr="005B17D3">
        <w:t>T</w:t>
      </w:r>
      <w:r w:rsidRPr="005B17D3">
        <w:t xml:space="preserve">he </w:t>
      </w:r>
      <w:r w:rsidRPr="005B17D3">
        <w:rPr>
          <w:b/>
        </w:rPr>
        <w:t xml:space="preserve">CCN Contractor Message Search </w:t>
      </w:r>
      <w:r w:rsidRPr="005B17D3">
        <w:t>screen</w:t>
      </w:r>
      <w:r w:rsidR="008F3307" w:rsidRPr="005B17D3">
        <w:t xml:space="preserve"> can be used to search information based on transmission date, contractor name, transmission status and transmission type.</w:t>
      </w:r>
      <w:r w:rsidRPr="005B17D3">
        <w:t xml:space="preserve"> </w:t>
      </w:r>
      <w:r w:rsidR="008F3307" w:rsidRPr="005B17D3">
        <w:t xml:space="preserve"> The search results display the following information: </w:t>
      </w:r>
    </w:p>
    <w:p w14:paraId="75D0BCA3" w14:textId="1FFF240F" w:rsidR="001D70E6" w:rsidRPr="005B17D3" w:rsidRDefault="008F3307" w:rsidP="001470FA">
      <w:pPr>
        <w:pStyle w:val="BodyTextBullet2"/>
        <w:numPr>
          <w:ilvl w:val="0"/>
          <w:numId w:val="398"/>
        </w:numPr>
      </w:pPr>
      <w:r w:rsidRPr="005B17D3">
        <w:lastRenderedPageBreak/>
        <w:t>CCN Transmission Date -</w:t>
      </w:r>
      <w:r w:rsidR="001D70E6" w:rsidRPr="005B17D3">
        <w:t>When the file was sent.</w:t>
      </w:r>
    </w:p>
    <w:p w14:paraId="1A170E58" w14:textId="1A55FA9D" w:rsidR="00C34D7B" w:rsidRPr="005B17D3" w:rsidRDefault="00C34D7B" w:rsidP="001470FA">
      <w:pPr>
        <w:pStyle w:val="BodyTextBullet2"/>
        <w:numPr>
          <w:ilvl w:val="0"/>
          <w:numId w:val="398"/>
        </w:numPr>
      </w:pPr>
      <w:r w:rsidRPr="005B17D3">
        <w:t>Contractor - The name of the contractor involved</w:t>
      </w:r>
      <w:r w:rsidR="00FC4462" w:rsidRPr="005B17D3">
        <w:t>.</w:t>
      </w:r>
    </w:p>
    <w:p w14:paraId="6CDCA9DA" w14:textId="0754741B" w:rsidR="001D70E6" w:rsidRPr="005B17D3" w:rsidRDefault="008F3307" w:rsidP="001470FA">
      <w:pPr>
        <w:pStyle w:val="BodyTextBullet2"/>
        <w:numPr>
          <w:ilvl w:val="0"/>
          <w:numId w:val="398"/>
        </w:numPr>
      </w:pPr>
      <w:r w:rsidRPr="005B17D3">
        <w:t xml:space="preserve">Status - </w:t>
      </w:r>
      <w:r w:rsidR="001D70E6" w:rsidRPr="005B17D3">
        <w:t>The status of the transaction</w:t>
      </w:r>
      <w:r w:rsidR="00FC4462" w:rsidRPr="005B17D3">
        <w:t>.</w:t>
      </w:r>
    </w:p>
    <w:p w14:paraId="5FE4C2A4" w14:textId="15F29CBE" w:rsidR="001D70E6" w:rsidRPr="005B17D3" w:rsidRDefault="008F3307" w:rsidP="001470FA">
      <w:pPr>
        <w:pStyle w:val="BodyTextBullet2"/>
        <w:numPr>
          <w:ilvl w:val="0"/>
          <w:numId w:val="398"/>
        </w:numPr>
      </w:pPr>
      <w:r w:rsidRPr="005B17D3">
        <w:t xml:space="preserve">Type - </w:t>
      </w:r>
      <w:r w:rsidR="001D70E6" w:rsidRPr="005B17D3">
        <w:t>What type of transaction</w:t>
      </w:r>
      <w:r w:rsidR="00FC4462" w:rsidRPr="005B17D3">
        <w:t>.</w:t>
      </w:r>
    </w:p>
    <w:p w14:paraId="4D8B1607" w14:textId="2033404F" w:rsidR="001D70E6" w:rsidRPr="005B17D3" w:rsidRDefault="008F3307" w:rsidP="001470FA">
      <w:pPr>
        <w:pStyle w:val="BodyTextBullet2"/>
        <w:numPr>
          <w:ilvl w:val="0"/>
          <w:numId w:val="398"/>
        </w:numPr>
      </w:pPr>
      <w:r w:rsidRPr="005B17D3">
        <w:t xml:space="preserve">Record Count - </w:t>
      </w:r>
      <w:r w:rsidR="001D70E6" w:rsidRPr="005B17D3">
        <w:t>The amount of records that are being sent or received.</w:t>
      </w:r>
    </w:p>
    <w:bookmarkEnd w:id="300"/>
    <w:p w14:paraId="586732C2" w14:textId="0E7C0F42" w:rsidR="00BE52CE" w:rsidRPr="005B17D3" w:rsidRDefault="00BE52CE" w:rsidP="00EF3896">
      <w:pPr>
        <w:pStyle w:val="BodyText"/>
      </w:pPr>
    </w:p>
    <w:p w14:paraId="0A132801" w14:textId="6D3A76DF" w:rsidR="00BE52CE" w:rsidRPr="005B17D3" w:rsidRDefault="00716ECE" w:rsidP="00EF3896">
      <w:pPr>
        <w:pStyle w:val="BodyText"/>
        <w:jc w:val="center"/>
      </w:pPr>
      <w:r w:rsidRPr="005B17D3">
        <w:rPr>
          <w:noProof/>
        </w:rPr>
        <w:drawing>
          <wp:inline distT="0" distB="0" distL="0" distR="0" wp14:anchorId="76EF2F70" wp14:editId="2F164429">
            <wp:extent cx="4810125" cy="2314575"/>
            <wp:effectExtent l="0" t="0" r="9525" b="9525"/>
            <wp:docPr id="162" name="Picture 162" descr="Screen shot of the CCN Contractor Message Search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810125" cy="2314575"/>
                    </a:xfrm>
                    <a:prstGeom prst="rect">
                      <a:avLst/>
                    </a:prstGeom>
                  </pic:spPr>
                </pic:pic>
              </a:graphicData>
            </a:graphic>
          </wp:inline>
        </w:drawing>
      </w:r>
    </w:p>
    <w:p w14:paraId="1BF25494" w14:textId="031452FD" w:rsidR="00BE52CE" w:rsidRPr="005B17D3" w:rsidRDefault="00BE52CE" w:rsidP="00EF3896">
      <w:pPr>
        <w:pStyle w:val="Caption"/>
      </w:pPr>
      <w:bookmarkStart w:id="301" w:name="_Toc31622377"/>
      <w:r w:rsidRPr="005B17D3">
        <w:t xml:space="preserve">Figure </w:t>
      </w:r>
      <w:r w:rsidRPr="005B17D3">
        <w:rPr>
          <w:noProof/>
        </w:rPr>
        <w:fldChar w:fldCharType="begin"/>
      </w:r>
      <w:r w:rsidRPr="005B17D3">
        <w:rPr>
          <w:noProof/>
        </w:rPr>
        <w:instrText xml:space="preserve"> SEQ Figure \* ARABIC </w:instrText>
      </w:r>
      <w:r w:rsidRPr="005B17D3">
        <w:rPr>
          <w:noProof/>
        </w:rPr>
        <w:fldChar w:fldCharType="separate"/>
      </w:r>
      <w:r w:rsidR="00C2105F" w:rsidRPr="005B17D3">
        <w:rPr>
          <w:noProof/>
        </w:rPr>
        <w:t>20</w:t>
      </w:r>
      <w:r w:rsidRPr="005B17D3">
        <w:rPr>
          <w:noProof/>
        </w:rPr>
        <w:fldChar w:fldCharType="end"/>
      </w:r>
      <w:r w:rsidRPr="005B17D3">
        <w:t xml:space="preserve">: </w:t>
      </w:r>
      <w:r w:rsidRPr="005B17D3">
        <w:rPr>
          <w:noProof/>
        </w:rPr>
        <w:t>CCN Contractor Message Search</w:t>
      </w:r>
      <w:bookmarkEnd w:id="301"/>
    </w:p>
    <w:p w14:paraId="3AA37DAB" w14:textId="77777777" w:rsidR="00BE52CE" w:rsidRPr="005B17D3" w:rsidRDefault="00BE52CE" w:rsidP="00EF3896">
      <w:r w:rsidRPr="005B17D3">
        <w:t xml:space="preserve">The </w:t>
      </w:r>
      <w:r w:rsidRPr="005B17D3">
        <w:rPr>
          <w:b/>
        </w:rPr>
        <w:t>CCN Contractor Message Search</w:t>
      </w:r>
      <w:r w:rsidRPr="005B17D3">
        <w:t xml:space="preserve"> fields are labeled as follows: </w:t>
      </w:r>
    </w:p>
    <w:p w14:paraId="2D18E309" w14:textId="77777777" w:rsidR="00BE52CE" w:rsidRPr="005B17D3" w:rsidRDefault="00BE52CE" w:rsidP="00EF3896">
      <w:pPr>
        <w:rPr>
          <w:b/>
          <w:i/>
          <w:u w:val="single"/>
        </w:rPr>
      </w:pPr>
    </w:p>
    <w:p w14:paraId="2ECAA8E9" w14:textId="1E1E383C" w:rsidR="00BE52CE" w:rsidRPr="005B17D3" w:rsidRDefault="00135FA7" w:rsidP="00EF3896">
      <w:pPr>
        <w:rPr>
          <w:b/>
          <w:i/>
          <w:u w:val="single"/>
        </w:rPr>
      </w:pPr>
      <w:bookmarkStart w:id="302" w:name="_Hlk12871576"/>
      <w:r w:rsidRPr="005B17D3">
        <w:rPr>
          <w:b/>
          <w:i/>
          <w:u w:val="single"/>
        </w:rPr>
        <w:t xml:space="preserve">CCN </w:t>
      </w:r>
      <w:r w:rsidR="00BE52CE" w:rsidRPr="005B17D3">
        <w:rPr>
          <w:b/>
          <w:i/>
          <w:u w:val="single"/>
        </w:rPr>
        <w:t xml:space="preserve">Transmission Date </w:t>
      </w:r>
    </w:p>
    <w:p w14:paraId="2FBEC7EA" w14:textId="77777777" w:rsidR="00BE52CE" w:rsidRPr="005B17D3" w:rsidRDefault="00BE52CE" w:rsidP="00EF3896">
      <w:pPr>
        <w:rPr>
          <w:b/>
          <w:i/>
          <w:u w:val="single"/>
        </w:rPr>
      </w:pPr>
    </w:p>
    <w:p w14:paraId="45082A9C" w14:textId="46A39C8B" w:rsidR="00BE52CE" w:rsidRPr="005B17D3" w:rsidRDefault="007F79CC" w:rsidP="00EF3896">
      <w:r w:rsidRPr="005B17D3">
        <w:t xml:space="preserve">The date the CCN request file will be transmitted to DAS. </w:t>
      </w:r>
      <w:r w:rsidR="00BE52CE" w:rsidRPr="005B17D3">
        <w:t xml:space="preserve">The </w:t>
      </w:r>
      <w:r w:rsidR="006949A6" w:rsidRPr="005B17D3">
        <w:rPr>
          <w:b/>
        </w:rPr>
        <w:t xml:space="preserve">CCN </w:t>
      </w:r>
      <w:r w:rsidR="00BE52CE" w:rsidRPr="005B17D3">
        <w:rPr>
          <w:b/>
        </w:rPr>
        <w:t>Transmission Date</w:t>
      </w:r>
      <w:r w:rsidR="00BE52CE" w:rsidRPr="005B17D3">
        <w:t xml:space="preserve"> defaults to the current date. However, users can edit the date to reflect a date that is prior to the current date. The transmission date is also updated whenever the record is updated before the </w:t>
      </w:r>
      <w:r w:rsidR="00BE52CE" w:rsidRPr="005B17D3">
        <w:rPr>
          <w:i/>
        </w:rPr>
        <w:t>Sent</w:t>
      </w:r>
      <w:r w:rsidR="00BE52CE" w:rsidRPr="005B17D3">
        <w:t xml:space="preserve"> status. </w:t>
      </w:r>
    </w:p>
    <w:bookmarkEnd w:id="302"/>
    <w:p w14:paraId="65576AE7" w14:textId="77777777" w:rsidR="00BE52CE" w:rsidRPr="005B17D3" w:rsidRDefault="00BE52CE" w:rsidP="00EF3896"/>
    <w:p w14:paraId="388BD26D" w14:textId="52E3030D" w:rsidR="00BE52CE" w:rsidRPr="005B17D3" w:rsidRDefault="00BE52CE" w:rsidP="00EF3896">
      <w:pPr>
        <w:pStyle w:val="Caption"/>
      </w:pPr>
      <w:r w:rsidRPr="005B17D3">
        <w:t>Tra</w:t>
      </w:r>
      <w:r w:rsidR="00473460" w:rsidRPr="005B17D3">
        <w:t>nsmission Date Update Scenarios</w:t>
      </w:r>
    </w:p>
    <w:tbl>
      <w:tblPr>
        <w:tblStyle w:val="TableGrid"/>
        <w:tblW w:w="0" w:type="auto"/>
        <w:tblLook w:val="04A0" w:firstRow="1" w:lastRow="0" w:firstColumn="1" w:lastColumn="0" w:noHBand="0" w:noVBand="1"/>
        <w:tblDescription w:val="If/Then table to determine the different types of transmission date update scenarios that can occur."/>
      </w:tblPr>
      <w:tblGrid>
        <w:gridCol w:w="4675"/>
        <w:gridCol w:w="4675"/>
      </w:tblGrid>
      <w:tr w:rsidR="00BE52CE" w:rsidRPr="005B17D3" w14:paraId="5CF50344" w14:textId="77777777" w:rsidTr="003875C7">
        <w:trPr>
          <w:tblHeader/>
        </w:trPr>
        <w:tc>
          <w:tcPr>
            <w:tcW w:w="4675" w:type="dxa"/>
            <w:shd w:val="clear" w:color="auto" w:fill="D9E2F3" w:themeFill="accent1" w:themeFillTint="33"/>
          </w:tcPr>
          <w:p w14:paraId="67146282" w14:textId="77777777" w:rsidR="00BE52CE" w:rsidRPr="005B17D3" w:rsidRDefault="00BE52CE" w:rsidP="00EF3896">
            <w:pPr>
              <w:pStyle w:val="TableHeading"/>
            </w:pPr>
            <w:r w:rsidRPr="005B17D3">
              <w:t>If</w:t>
            </w:r>
          </w:p>
        </w:tc>
        <w:tc>
          <w:tcPr>
            <w:tcW w:w="4675" w:type="dxa"/>
            <w:shd w:val="clear" w:color="auto" w:fill="D9E2F3" w:themeFill="accent1" w:themeFillTint="33"/>
          </w:tcPr>
          <w:p w14:paraId="1413F6F0" w14:textId="77777777" w:rsidR="00BE52CE" w:rsidRPr="005B17D3" w:rsidRDefault="00BE52CE" w:rsidP="00EF3896">
            <w:pPr>
              <w:pStyle w:val="TableHeading"/>
            </w:pPr>
            <w:r w:rsidRPr="005B17D3">
              <w:t>Then</w:t>
            </w:r>
          </w:p>
        </w:tc>
      </w:tr>
      <w:tr w:rsidR="00BE52CE" w:rsidRPr="005B17D3" w14:paraId="4462A852" w14:textId="77777777" w:rsidTr="003875C7">
        <w:tc>
          <w:tcPr>
            <w:tcW w:w="4675" w:type="dxa"/>
          </w:tcPr>
          <w:p w14:paraId="3E8B3CBE" w14:textId="3F269281" w:rsidR="00BE52CE" w:rsidRPr="005B17D3" w:rsidRDefault="006204FA" w:rsidP="00EF3896">
            <w:pPr>
              <w:pStyle w:val="BodyTextBullet2"/>
            </w:pPr>
            <w:r w:rsidRPr="005B17D3">
              <w:t>Veterans</w:t>
            </w:r>
            <w:r w:rsidR="00BE52CE" w:rsidRPr="005B17D3">
              <w:t xml:space="preserve"> CC Eligibility is changed using Manual Override at 10:30 AM</w:t>
            </w:r>
          </w:p>
        </w:tc>
        <w:tc>
          <w:tcPr>
            <w:tcW w:w="4675" w:type="dxa"/>
          </w:tcPr>
          <w:p w14:paraId="4A768177" w14:textId="77777777" w:rsidR="00BE52CE" w:rsidRPr="005B17D3" w:rsidRDefault="00BE52CE" w:rsidP="00EF3896">
            <w:pPr>
              <w:pStyle w:val="BodyTextBullet2"/>
            </w:pPr>
            <w:r w:rsidRPr="005B17D3">
              <w:t>The record is created and marked Send and the Transmission Date is set to 10:30 AM and the Created Date is 10:30 AM.</w:t>
            </w:r>
          </w:p>
          <w:p w14:paraId="36E77B2B" w14:textId="77777777" w:rsidR="003E2F58" w:rsidRPr="005B17D3" w:rsidRDefault="003E2F58" w:rsidP="00EF3896">
            <w:pPr>
              <w:pStyle w:val="BodyTextBullet2"/>
            </w:pPr>
          </w:p>
          <w:p w14:paraId="7EA61438" w14:textId="37BA427B" w:rsidR="003E2F58" w:rsidRPr="005B17D3" w:rsidRDefault="003E2F58" w:rsidP="00474E83">
            <w:pPr>
              <w:pStyle w:val="NoteLightbulb"/>
            </w:pPr>
            <w:r w:rsidRPr="005B17D3">
              <w:rPr>
                <w:b/>
              </w:rPr>
              <w:lastRenderedPageBreak/>
              <w:t>Note:</w:t>
            </w:r>
            <w:r w:rsidRPr="005B17D3">
              <w:t xml:space="preserve"> Manual Override and Remove Override functions will be disabled for users who do NOT have Manual Override permissions. Enrollment System users will still see the Manual Override and Remove Override functions but will not be able to use them.</w:t>
            </w:r>
          </w:p>
        </w:tc>
      </w:tr>
      <w:tr w:rsidR="00BE52CE" w:rsidRPr="005B17D3" w14:paraId="0A4DB6E4" w14:textId="77777777" w:rsidTr="003875C7">
        <w:trPr>
          <w:trHeight w:val="872"/>
        </w:trPr>
        <w:tc>
          <w:tcPr>
            <w:tcW w:w="4675" w:type="dxa"/>
          </w:tcPr>
          <w:p w14:paraId="17E034EC" w14:textId="398E4543" w:rsidR="00BE52CE" w:rsidRPr="005B17D3" w:rsidRDefault="006204FA" w:rsidP="00EF3896">
            <w:pPr>
              <w:pStyle w:val="BodyTextBullet2"/>
            </w:pPr>
            <w:r w:rsidRPr="005B17D3">
              <w:lastRenderedPageBreak/>
              <w:t>Veterans</w:t>
            </w:r>
            <w:r w:rsidR="00BE52CE" w:rsidRPr="005B17D3">
              <w:t xml:space="preserve"> address changed at 11:30 AM</w:t>
            </w:r>
          </w:p>
        </w:tc>
        <w:tc>
          <w:tcPr>
            <w:tcW w:w="4675" w:type="dxa"/>
          </w:tcPr>
          <w:p w14:paraId="0F5B0121" w14:textId="3ABCAF0F" w:rsidR="00BE52CE" w:rsidRPr="005B17D3" w:rsidRDefault="00BE52CE" w:rsidP="00EF3896">
            <w:pPr>
              <w:pStyle w:val="BodyTextBullet2"/>
            </w:pPr>
            <w:r w:rsidRPr="005B17D3">
              <w:t>The same record is updated</w:t>
            </w:r>
            <w:r w:rsidR="00554B4B" w:rsidRPr="005B17D3">
              <w:t>,</w:t>
            </w:r>
            <w:r w:rsidRPr="005B17D3">
              <w:t xml:space="preserve"> and the Transmission Date is set to 11:30 AM. </w:t>
            </w:r>
          </w:p>
          <w:p w14:paraId="3146F5BA" w14:textId="0BD0A3AC" w:rsidR="00BE52CE" w:rsidRPr="005B17D3" w:rsidRDefault="00BE52CE" w:rsidP="00474E83">
            <w:pPr>
              <w:pStyle w:val="NoteLightbulb"/>
              <w:rPr>
                <w:rFonts w:eastAsia="Arial"/>
              </w:rPr>
            </w:pPr>
            <w:r w:rsidRPr="005B17D3">
              <w:rPr>
                <w:b/>
              </w:rPr>
              <w:t>Note:</w:t>
            </w:r>
            <w:r w:rsidRPr="005B17D3">
              <w:t xml:space="preserve">  The created date remains the same. This process is repeated until the record is picked up and sent to DAS. Once the </w:t>
            </w:r>
            <w:r w:rsidR="006204FA" w:rsidRPr="005B17D3">
              <w:t>Veterans</w:t>
            </w:r>
            <w:r w:rsidRPr="005B17D3">
              <w:t xml:space="preserve"> record goes to DAS, any changes to that Veteran creates a new entry thereafter.</w:t>
            </w:r>
          </w:p>
        </w:tc>
      </w:tr>
    </w:tbl>
    <w:p w14:paraId="626E05E5" w14:textId="77777777" w:rsidR="00BE52CE" w:rsidRPr="005B17D3" w:rsidRDefault="00BE52CE" w:rsidP="00EF3896">
      <w:pPr>
        <w:pStyle w:val="BodyTextBullet2"/>
      </w:pPr>
    </w:p>
    <w:p w14:paraId="31E4FD75" w14:textId="1C1C4BC9" w:rsidR="00BE52CE" w:rsidRPr="005B17D3" w:rsidRDefault="00F10DDC" w:rsidP="00EF3896">
      <w:pPr>
        <w:pStyle w:val="ScreenField"/>
      </w:pPr>
      <w:r w:rsidRPr="005B17D3">
        <w:t>Community Care Network (</w:t>
      </w:r>
      <w:r w:rsidR="00BE52CE" w:rsidRPr="005B17D3">
        <w:t>CCN</w:t>
      </w:r>
      <w:r w:rsidRPr="005B17D3">
        <w:t>)</w:t>
      </w:r>
      <w:r w:rsidR="00BE52CE" w:rsidRPr="005B17D3">
        <w:t xml:space="preserve"> Contractor </w:t>
      </w:r>
    </w:p>
    <w:p w14:paraId="38DC2E1F" w14:textId="37FA5CF9" w:rsidR="00BE52CE" w:rsidRPr="005B17D3" w:rsidRDefault="007A5927" w:rsidP="00EF3896">
      <w:pPr>
        <w:pStyle w:val="ScreenFieldDesc"/>
      </w:pPr>
      <w:r w:rsidRPr="005B17D3">
        <w:t>Community Care Network</w:t>
      </w:r>
      <w:r w:rsidR="006367ED" w:rsidRPr="005B17D3">
        <w:t xml:space="preserve"> Contractors</w:t>
      </w:r>
    </w:p>
    <w:p w14:paraId="629EC67D" w14:textId="77777777" w:rsidR="004832FD" w:rsidRPr="005B17D3" w:rsidRDefault="004832FD" w:rsidP="00EF3896">
      <w:pPr>
        <w:pStyle w:val="ScreenField"/>
      </w:pPr>
    </w:p>
    <w:p w14:paraId="409D4551" w14:textId="02827A69" w:rsidR="00BE52CE" w:rsidRPr="005B17D3" w:rsidRDefault="00BE52CE" w:rsidP="00EF3896">
      <w:pPr>
        <w:pStyle w:val="ScreenField"/>
      </w:pPr>
      <w:r w:rsidRPr="005B17D3">
        <w:t xml:space="preserve">Status </w:t>
      </w:r>
    </w:p>
    <w:p w14:paraId="6C78FF80" w14:textId="7C4E76BB" w:rsidR="00BE52CE" w:rsidRPr="005B17D3" w:rsidRDefault="00F10DDC" w:rsidP="00EF3896">
      <w:pPr>
        <w:pStyle w:val="ScreenFieldDesc"/>
      </w:pPr>
      <w:bookmarkStart w:id="303" w:name="_Hlk527009579"/>
      <w:r w:rsidRPr="005B17D3">
        <w:t>The following</w:t>
      </w:r>
      <w:r w:rsidR="004832FD" w:rsidRPr="005B17D3">
        <w:t xml:space="preserve"> </w:t>
      </w:r>
      <w:r w:rsidR="0048374A" w:rsidRPr="005B17D3">
        <w:t>file-</w:t>
      </w:r>
      <w:r w:rsidR="004832FD" w:rsidRPr="005B17D3">
        <w:t>level</w:t>
      </w:r>
      <w:r w:rsidRPr="005B17D3">
        <w:t xml:space="preserve"> status values below reflect the delivery status of a copy of a C</w:t>
      </w:r>
      <w:r w:rsidR="00C9025B" w:rsidRPr="005B17D3">
        <w:t xml:space="preserve">ommunity </w:t>
      </w:r>
      <w:r w:rsidRPr="005B17D3">
        <w:t>C</w:t>
      </w:r>
      <w:r w:rsidR="00C9025B" w:rsidRPr="005B17D3">
        <w:t>are</w:t>
      </w:r>
      <w:r w:rsidRPr="005B17D3">
        <w:t xml:space="preserve"> eligibility record update from the Enrollment System to Data Access Service (DAS),</w:t>
      </w:r>
      <w:r w:rsidR="004E1698" w:rsidRPr="005B17D3">
        <w:t xml:space="preserve"> and DAS to the CCN Contractors</w:t>
      </w:r>
      <w:r w:rsidRPr="005B17D3">
        <w:t>.</w:t>
      </w:r>
    </w:p>
    <w:p w14:paraId="0BBFC3B4" w14:textId="4DE67152" w:rsidR="009D3B84" w:rsidRPr="005B17D3" w:rsidRDefault="009D3B84" w:rsidP="00884662">
      <w:pPr>
        <w:pStyle w:val="ListBull2"/>
        <w:numPr>
          <w:ilvl w:val="0"/>
          <w:numId w:val="285"/>
        </w:numPr>
      </w:pPr>
      <w:bookmarkStart w:id="304" w:name="_Hlk5801643"/>
      <w:r w:rsidRPr="005B17D3">
        <w:t>Contractor: Not received –</w:t>
      </w:r>
      <w:r w:rsidR="00111E1B" w:rsidRPr="005B17D3">
        <w:t xml:space="preserve"> DAS was able to connect but Contractor did not receive file</w:t>
      </w:r>
      <w:r w:rsidR="003B5B88" w:rsidRPr="005B17D3">
        <w:t>.</w:t>
      </w:r>
    </w:p>
    <w:p w14:paraId="7741A266" w14:textId="1C9644A3" w:rsidR="009D3B84" w:rsidRPr="005B17D3" w:rsidRDefault="009D3B84" w:rsidP="00884662">
      <w:pPr>
        <w:pStyle w:val="ListBull2"/>
        <w:numPr>
          <w:ilvl w:val="0"/>
          <w:numId w:val="285"/>
        </w:numPr>
      </w:pPr>
      <w:r w:rsidRPr="005B17D3">
        <w:t>Contractor: Received –</w:t>
      </w:r>
      <w:r w:rsidR="003B5B88" w:rsidRPr="005B17D3">
        <w:t xml:space="preserve"> DAS was able to connect and sent file to Contractor.</w:t>
      </w:r>
    </w:p>
    <w:p w14:paraId="17E715AD" w14:textId="77777777" w:rsidR="009D3B84" w:rsidRPr="005B17D3" w:rsidRDefault="009D3B84" w:rsidP="00884662">
      <w:pPr>
        <w:pStyle w:val="ListBull2"/>
        <w:numPr>
          <w:ilvl w:val="0"/>
          <w:numId w:val="285"/>
        </w:numPr>
      </w:pPr>
      <w:r w:rsidRPr="005B17D3">
        <w:t xml:space="preserve">DAS Success – DAS could deliver the file to CCN Contractor. </w:t>
      </w:r>
    </w:p>
    <w:p w14:paraId="11564307" w14:textId="77777777" w:rsidR="006D189E" w:rsidRPr="005B17D3" w:rsidRDefault="009D3B84" w:rsidP="00884662">
      <w:pPr>
        <w:pStyle w:val="ListBull2"/>
        <w:numPr>
          <w:ilvl w:val="0"/>
          <w:numId w:val="285"/>
        </w:numPr>
      </w:pPr>
      <w:r w:rsidRPr="005B17D3">
        <w:t>DAS Failed – DAS could not deliver the file to CCN Contractor.</w:t>
      </w:r>
      <w:bookmarkStart w:id="305" w:name="_Hlk5879136"/>
    </w:p>
    <w:bookmarkEnd w:id="305"/>
    <w:p w14:paraId="35494B0D" w14:textId="7EE3FC36" w:rsidR="0030533B" w:rsidRPr="005B17D3" w:rsidRDefault="00BE52CE" w:rsidP="00884662">
      <w:pPr>
        <w:pStyle w:val="ListBull2"/>
        <w:numPr>
          <w:ilvl w:val="0"/>
          <w:numId w:val="285"/>
        </w:numPr>
      </w:pPr>
      <w:r w:rsidRPr="005B17D3">
        <w:t>Sent – Picked up and sent in a file to DAS</w:t>
      </w:r>
      <w:r w:rsidR="009D3B84" w:rsidRPr="005B17D3">
        <w:t>.</w:t>
      </w:r>
      <w:bookmarkEnd w:id="304"/>
    </w:p>
    <w:p w14:paraId="096AA85A" w14:textId="77777777" w:rsidR="0030533B" w:rsidRPr="005B17D3" w:rsidRDefault="0030533B" w:rsidP="00EF3896">
      <w:pPr>
        <w:pStyle w:val="ListBull2"/>
        <w:numPr>
          <w:ilvl w:val="0"/>
          <w:numId w:val="0"/>
        </w:numPr>
        <w:rPr>
          <w:b/>
          <w:i/>
          <w:u w:val="single"/>
        </w:rPr>
      </w:pPr>
    </w:p>
    <w:p w14:paraId="2CD919F3" w14:textId="60EBD614" w:rsidR="007F534C" w:rsidRPr="005B17D3" w:rsidRDefault="005A2094" w:rsidP="00EF3896">
      <w:pPr>
        <w:pStyle w:val="ListBull2"/>
        <w:numPr>
          <w:ilvl w:val="0"/>
          <w:numId w:val="0"/>
        </w:numPr>
        <w:jc w:val="center"/>
        <w:rPr>
          <w:b/>
          <w:i/>
          <w:u w:val="single"/>
        </w:rPr>
      </w:pPr>
      <w:r w:rsidRPr="005B17D3">
        <w:rPr>
          <w:noProof/>
        </w:rPr>
        <w:t xml:space="preserve"> </w:t>
      </w:r>
      <w:r w:rsidRPr="005B17D3">
        <w:rPr>
          <w:noProof/>
        </w:rPr>
        <w:drawing>
          <wp:inline distT="0" distB="0" distL="0" distR="0" wp14:anchorId="3E2812FF" wp14:editId="2AD62E38">
            <wp:extent cx="2324100" cy="1028700"/>
            <wp:effectExtent l="0" t="0" r="0" b="0"/>
            <wp:docPr id="17" name="Picture 17" descr="Screen shot of CCN Message Search statuses: Contractor: Not received; Contractor: Received; DAS Success; DAS Failed; Fai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324100" cy="1028700"/>
                    </a:xfrm>
                    <a:prstGeom prst="rect">
                      <a:avLst/>
                    </a:prstGeom>
                  </pic:spPr>
                </pic:pic>
              </a:graphicData>
            </a:graphic>
          </wp:inline>
        </w:drawing>
      </w:r>
    </w:p>
    <w:p w14:paraId="749738BC" w14:textId="74087D53" w:rsidR="00740E58" w:rsidRPr="005B17D3" w:rsidRDefault="007F534C" w:rsidP="00EF3896">
      <w:pPr>
        <w:pStyle w:val="Caption"/>
        <w:rPr>
          <w:b w:val="0"/>
          <w:i/>
          <w:u w:val="single"/>
        </w:rPr>
      </w:pPr>
      <w:bookmarkStart w:id="306" w:name="_Toc31622378"/>
      <w:r w:rsidRPr="005B17D3">
        <w:lastRenderedPageBreak/>
        <w:t xml:space="preserve">Figure </w:t>
      </w:r>
      <w:r w:rsidR="006F45CB" w:rsidRPr="005B17D3">
        <w:rPr>
          <w:noProof/>
        </w:rPr>
        <w:fldChar w:fldCharType="begin"/>
      </w:r>
      <w:r w:rsidR="006F45CB" w:rsidRPr="005B17D3">
        <w:rPr>
          <w:noProof/>
        </w:rPr>
        <w:instrText xml:space="preserve"> SEQ Figure \* ARABIC </w:instrText>
      </w:r>
      <w:r w:rsidR="006F45CB" w:rsidRPr="005B17D3">
        <w:rPr>
          <w:noProof/>
        </w:rPr>
        <w:fldChar w:fldCharType="separate"/>
      </w:r>
      <w:r w:rsidR="00C2105F" w:rsidRPr="005B17D3">
        <w:rPr>
          <w:noProof/>
        </w:rPr>
        <w:t>21</w:t>
      </w:r>
      <w:r w:rsidR="006F45CB" w:rsidRPr="005B17D3">
        <w:rPr>
          <w:noProof/>
        </w:rPr>
        <w:fldChar w:fldCharType="end"/>
      </w:r>
      <w:r w:rsidRPr="005B17D3">
        <w:t xml:space="preserve">: </w:t>
      </w:r>
      <w:r w:rsidR="004A69C8" w:rsidRPr="005B17D3">
        <w:t xml:space="preserve">CCN Contractor Message Search </w:t>
      </w:r>
      <w:r w:rsidR="00FA205F" w:rsidRPr="005B17D3">
        <w:t>file</w:t>
      </w:r>
      <w:r w:rsidR="004A69C8" w:rsidRPr="005B17D3">
        <w:t>-level Status dropdown</w:t>
      </w:r>
      <w:bookmarkEnd w:id="306"/>
    </w:p>
    <w:bookmarkEnd w:id="303"/>
    <w:p w14:paraId="1ECF2E82" w14:textId="0EDC89E5" w:rsidR="00BE52CE" w:rsidRPr="005B17D3" w:rsidRDefault="00BE52CE" w:rsidP="00EF3896">
      <w:pPr>
        <w:pStyle w:val="ScreenField"/>
      </w:pPr>
      <w:r w:rsidRPr="005B17D3">
        <w:t xml:space="preserve">Type </w:t>
      </w:r>
    </w:p>
    <w:p w14:paraId="3DA2DC40" w14:textId="34F9A655" w:rsidR="003F2E50" w:rsidRPr="005B17D3" w:rsidRDefault="003F2E50" w:rsidP="00EF3896">
      <w:pPr>
        <w:pStyle w:val="ScreenFieldDesc"/>
        <w:rPr>
          <w:sz w:val="22"/>
          <w:szCs w:val="22"/>
        </w:rPr>
      </w:pPr>
      <w:r w:rsidRPr="005B17D3">
        <w:t xml:space="preserve">Type is what </w:t>
      </w:r>
      <w:r w:rsidR="00055EF5" w:rsidRPr="005B17D3">
        <w:t>triggers the record to the CCN C</w:t>
      </w:r>
      <w:r w:rsidRPr="005B17D3">
        <w:t>ontractor.</w:t>
      </w:r>
    </w:p>
    <w:p w14:paraId="351C95C1" w14:textId="57BF55D4" w:rsidR="00BE52CE" w:rsidRPr="005B17D3" w:rsidRDefault="00BE52CE" w:rsidP="001470FA">
      <w:pPr>
        <w:pStyle w:val="BodyTextBullet1"/>
        <w:numPr>
          <w:ilvl w:val="0"/>
          <w:numId w:val="408"/>
        </w:numPr>
        <w:rPr>
          <w:sz w:val="22"/>
          <w:szCs w:val="22"/>
        </w:rPr>
      </w:pPr>
      <w:r w:rsidRPr="005B17D3">
        <w:t>Initial –</w:t>
      </w:r>
      <w:r w:rsidR="00F53385" w:rsidRPr="005B17D3">
        <w:t xml:space="preserve"> W</w:t>
      </w:r>
      <w:r w:rsidR="003457B9" w:rsidRPr="005B17D3">
        <w:t xml:space="preserve">hen new </w:t>
      </w:r>
      <w:r w:rsidR="00F53385" w:rsidRPr="005B17D3">
        <w:t>C</w:t>
      </w:r>
      <w:r w:rsidR="003457B9" w:rsidRPr="005B17D3">
        <w:t xml:space="preserve">ontractor is created, </w:t>
      </w:r>
      <w:r w:rsidR="00F53385" w:rsidRPr="005B17D3">
        <w:t>a</w:t>
      </w:r>
      <w:r w:rsidR="003457B9" w:rsidRPr="005B17D3">
        <w:t xml:space="preserve"> seeding file</w:t>
      </w:r>
      <w:r w:rsidR="00F53385" w:rsidRPr="005B17D3">
        <w:t xml:space="preserve"> is</w:t>
      </w:r>
      <w:r w:rsidR="003457B9" w:rsidRPr="005B17D3">
        <w:t xml:space="preserve"> created</w:t>
      </w:r>
      <w:r w:rsidR="00F53385" w:rsidRPr="005B17D3">
        <w:t>.</w:t>
      </w:r>
      <w:r w:rsidR="003457B9" w:rsidRPr="005B17D3">
        <w:t xml:space="preserve"> </w:t>
      </w:r>
    </w:p>
    <w:p w14:paraId="199506ED" w14:textId="624C90C9" w:rsidR="00753258" w:rsidRPr="005B17D3" w:rsidRDefault="00753258" w:rsidP="001470FA">
      <w:pPr>
        <w:pStyle w:val="BodyTextBullet1"/>
        <w:numPr>
          <w:ilvl w:val="0"/>
          <w:numId w:val="402"/>
        </w:numPr>
        <w:rPr>
          <w:sz w:val="22"/>
          <w:szCs w:val="22"/>
        </w:rPr>
      </w:pPr>
      <w:r w:rsidRPr="005B17D3">
        <w:t>Daily – Daily file</w:t>
      </w:r>
      <w:r w:rsidR="00F53385" w:rsidRPr="005B17D3">
        <w:t>.</w:t>
      </w:r>
    </w:p>
    <w:p w14:paraId="506D55D8" w14:textId="1FEFC653" w:rsidR="000F1663" w:rsidRPr="005B17D3" w:rsidRDefault="00753258" w:rsidP="001470FA">
      <w:pPr>
        <w:pStyle w:val="BodyTextBullet1"/>
        <w:numPr>
          <w:ilvl w:val="0"/>
          <w:numId w:val="402"/>
        </w:numPr>
      </w:pPr>
      <w:r w:rsidRPr="005B17D3">
        <w:t>PRQ – Person Query File</w:t>
      </w:r>
      <w:r w:rsidR="002066EA" w:rsidRPr="005B17D3">
        <w:t xml:space="preserve"> (PRQ).</w:t>
      </w:r>
    </w:p>
    <w:p w14:paraId="43CBD50F" w14:textId="77777777" w:rsidR="000F1663" w:rsidRPr="005B17D3" w:rsidRDefault="000F1663" w:rsidP="00EF3896">
      <w:pPr>
        <w:pStyle w:val="ListBull2"/>
        <w:numPr>
          <w:ilvl w:val="0"/>
          <w:numId w:val="0"/>
        </w:numPr>
        <w:ind w:left="1080" w:hanging="360"/>
      </w:pPr>
    </w:p>
    <w:p w14:paraId="2929B0E9" w14:textId="77777777" w:rsidR="00BE52CE" w:rsidRPr="005B17D3" w:rsidRDefault="00BE52CE" w:rsidP="00EF3896">
      <w:pPr>
        <w:pStyle w:val="ScreenField"/>
      </w:pPr>
      <w:r w:rsidRPr="005B17D3">
        <w:t xml:space="preserve">Find </w:t>
      </w:r>
    </w:p>
    <w:p w14:paraId="3F74A8F2" w14:textId="64BEB79D" w:rsidR="00BE52CE" w:rsidRPr="005B17D3" w:rsidRDefault="00BE52CE" w:rsidP="00EF3896">
      <w:pPr>
        <w:pStyle w:val="ScreenFieldDesc"/>
      </w:pPr>
      <w:bookmarkStart w:id="307" w:name="_Hlk527117736"/>
      <w:r w:rsidRPr="005B17D3">
        <w:t xml:space="preserve">At least one of the fields in the CCN Contractor Message Search console must contain data in order for the </w:t>
      </w:r>
      <w:r w:rsidRPr="005B17D3">
        <w:rPr>
          <w:b/>
        </w:rPr>
        <w:t>CCN Contractor Message Log</w:t>
      </w:r>
      <w:r w:rsidRPr="005B17D3">
        <w:t xml:space="preserve"> screen to display, after the user clicks </w:t>
      </w:r>
      <w:r w:rsidRPr="005B17D3">
        <w:rPr>
          <w:b/>
        </w:rPr>
        <w:t>Find</w:t>
      </w:r>
      <w:r w:rsidRPr="005B17D3">
        <w:t xml:space="preserve">. If data is not entered in the fields, the following error message displays: </w:t>
      </w:r>
    </w:p>
    <w:p w14:paraId="0396FB7F" w14:textId="37BC1D99" w:rsidR="006367ED" w:rsidRPr="005B17D3" w:rsidRDefault="006367ED" w:rsidP="00EF3896">
      <w:pPr>
        <w:pStyle w:val="ScreenField"/>
      </w:pPr>
      <w:r w:rsidRPr="005B17D3">
        <w:tab/>
        <w:t>A search criteria field must be entered.</w:t>
      </w:r>
    </w:p>
    <w:bookmarkEnd w:id="307"/>
    <w:p w14:paraId="79821EA2" w14:textId="77777777" w:rsidR="00BE52CE" w:rsidRPr="005B17D3" w:rsidRDefault="00BE52CE" w:rsidP="00EF3896">
      <w:pPr>
        <w:pStyle w:val="ScreenField"/>
      </w:pPr>
      <w:r w:rsidRPr="005B17D3">
        <w:t xml:space="preserve">Clear </w:t>
      </w:r>
    </w:p>
    <w:p w14:paraId="53FADCFA" w14:textId="54E3936A" w:rsidR="001E2CF0" w:rsidRPr="005B17D3" w:rsidRDefault="00BE52CE" w:rsidP="00EF3896">
      <w:pPr>
        <w:pStyle w:val="ScreenFieldDesc"/>
      </w:pPr>
      <w:r w:rsidRPr="005B17D3">
        <w:t xml:space="preserve">Clears out the data from the </w:t>
      </w:r>
      <w:r w:rsidRPr="005B17D3">
        <w:rPr>
          <w:b/>
        </w:rPr>
        <w:t>CCN Contractor Message Search</w:t>
      </w:r>
      <w:r w:rsidR="0086282A" w:rsidRPr="005B17D3">
        <w:t xml:space="preserve"> screen.</w:t>
      </w:r>
    </w:p>
    <w:p w14:paraId="59FC4619" w14:textId="77777777" w:rsidR="001E2CF0" w:rsidRPr="005B17D3" w:rsidRDefault="001E2CF0" w:rsidP="00EF3896"/>
    <w:p w14:paraId="3E1A20C6" w14:textId="77777777" w:rsidR="00BE52CE" w:rsidRPr="005B17D3" w:rsidRDefault="00BE52CE" w:rsidP="00884662">
      <w:pPr>
        <w:pStyle w:val="ListParagraph"/>
        <w:numPr>
          <w:ilvl w:val="0"/>
          <w:numId w:val="161"/>
        </w:numPr>
        <w:ind w:left="360"/>
        <w:rPr>
          <w:rFonts w:ascii="Times New Roman" w:hAnsi="Times New Roman"/>
          <w:b/>
          <w:sz w:val="24"/>
        </w:rPr>
      </w:pPr>
      <w:r w:rsidRPr="005B17D3">
        <w:rPr>
          <w:rFonts w:ascii="Times New Roman" w:hAnsi="Times New Roman"/>
          <w:b/>
          <w:sz w:val="24"/>
        </w:rPr>
        <w:t xml:space="preserve">Notes: </w:t>
      </w:r>
    </w:p>
    <w:p w14:paraId="0B6810CB" w14:textId="77777777" w:rsidR="00BE52CE" w:rsidRPr="005B17D3" w:rsidRDefault="00BE52CE" w:rsidP="00884662">
      <w:pPr>
        <w:pStyle w:val="ListParagraph"/>
        <w:numPr>
          <w:ilvl w:val="0"/>
          <w:numId w:val="160"/>
        </w:numPr>
        <w:rPr>
          <w:rFonts w:ascii="Times New Roman" w:hAnsi="Times New Roman"/>
          <w:sz w:val="24"/>
        </w:rPr>
      </w:pPr>
      <w:r w:rsidRPr="005B17D3">
        <w:rPr>
          <w:rFonts w:ascii="Times New Roman" w:hAnsi="Times New Roman"/>
          <w:sz w:val="24"/>
        </w:rPr>
        <w:t xml:space="preserve">Search results do not display on the </w:t>
      </w:r>
      <w:r w:rsidRPr="005B17D3">
        <w:rPr>
          <w:rFonts w:ascii="Times New Roman" w:hAnsi="Times New Roman"/>
          <w:b/>
          <w:sz w:val="24"/>
        </w:rPr>
        <w:t>View Record Sent to the CCN Contractor</w:t>
      </w:r>
      <w:r w:rsidRPr="005B17D3">
        <w:rPr>
          <w:rFonts w:ascii="Times New Roman" w:hAnsi="Times New Roman"/>
          <w:sz w:val="24"/>
        </w:rPr>
        <w:t xml:space="preserve"> screen, initially </w:t>
      </w:r>
    </w:p>
    <w:p w14:paraId="3258EC73" w14:textId="77777777" w:rsidR="00BE52CE" w:rsidRPr="005B17D3" w:rsidRDefault="00BE52CE" w:rsidP="00884662">
      <w:pPr>
        <w:pStyle w:val="ListParagraph"/>
        <w:numPr>
          <w:ilvl w:val="0"/>
          <w:numId w:val="160"/>
        </w:numPr>
        <w:rPr>
          <w:rFonts w:ascii="Times New Roman" w:hAnsi="Times New Roman"/>
          <w:sz w:val="24"/>
        </w:rPr>
      </w:pPr>
      <w:r w:rsidRPr="005B17D3">
        <w:rPr>
          <w:rFonts w:ascii="Times New Roman" w:hAnsi="Times New Roman"/>
          <w:sz w:val="24"/>
        </w:rPr>
        <w:t xml:space="preserve">The records sent list is in reverse chronological order by date sent, and the </w:t>
      </w:r>
      <w:r w:rsidRPr="005B17D3">
        <w:rPr>
          <w:rFonts w:ascii="Times New Roman" w:hAnsi="Times New Roman"/>
          <w:b/>
          <w:sz w:val="24"/>
        </w:rPr>
        <w:t>Request Made</w:t>
      </w:r>
      <w:r w:rsidRPr="005B17D3">
        <w:rPr>
          <w:rFonts w:ascii="Times New Roman" w:hAnsi="Times New Roman"/>
          <w:sz w:val="24"/>
        </w:rPr>
        <w:t xml:space="preserve"> column only displays if the type is </w:t>
      </w:r>
      <w:r w:rsidRPr="005B17D3">
        <w:rPr>
          <w:rFonts w:ascii="Times New Roman" w:hAnsi="Times New Roman"/>
          <w:i/>
          <w:sz w:val="24"/>
        </w:rPr>
        <w:t>Manual</w:t>
      </w:r>
      <w:r w:rsidRPr="005B17D3">
        <w:rPr>
          <w:rFonts w:ascii="Times New Roman" w:hAnsi="Times New Roman"/>
          <w:sz w:val="24"/>
        </w:rPr>
        <w:t xml:space="preserve"> or </w:t>
      </w:r>
      <w:r w:rsidRPr="005B17D3">
        <w:rPr>
          <w:rFonts w:ascii="Times New Roman" w:hAnsi="Times New Roman"/>
          <w:i/>
          <w:sz w:val="24"/>
        </w:rPr>
        <w:t>Solicited</w:t>
      </w:r>
      <w:r w:rsidRPr="005B17D3">
        <w:rPr>
          <w:rFonts w:ascii="Times New Roman" w:hAnsi="Times New Roman"/>
          <w:sz w:val="24"/>
        </w:rPr>
        <w:t>.</w:t>
      </w:r>
    </w:p>
    <w:p w14:paraId="1873D42B" w14:textId="77777777" w:rsidR="00BE52CE" w:rsidRPr="005B17D3" w:rsidRDefault="00BE52CE" w:rsidP="00884662">
      <w:pPr>
        <w:pStyle w:val="ListParagraph"/>
        <w:numPr>
          <w:ilvl w:val="0"/>
          <w:numId w:val="160"/>
        </w:numPr>
        <w:rPr>
          <w:rFonts w:ascii="Times New Roman" w:hAnsi="Times New Roman"/>
          <w:sz w:val="24"/>
        </w:rPr>
      </w:pPr>
      <w:r w:rsidRPr="005B17D3">
        <w:rPr>
          <w:rFonts w:ascii="Times New Roman" w:hAnsi="Times New Roman"/>
          <w:sz w:val="24"/>
        </w:rPr>
        <w:t xml:space="preserve">ES displays a maximum of 1,000 records on the list. If the record list exceeds 1,000 records, the following error message displays: </w:t>
      </w:r>
    </w:p>
    <w:p w14:paraId="2E9F27AD" w14:textId="77777777" w:rsidR="00BE52CE" w:rsidRPr="005B17D3" w:rsidRDefault="00BE52CE" w:rsidP="00EF3896">
      <w:pPr>
        <w:pStyle w:val="ListParagraph"/>
        <w:rPr>
          <w:rFonts w:ascii="Times New Roman" w:hAnsi="Times New Roman"/>
          <w:sz w:val="24"/>
        </w:rPr>
      </w:pPr>
    </w:p>
    <w:p w14:paraId="2AC1D836" w14:textId="477A04EB" w:rsidR="00BE52CE" w:rsidRPr="005B17D3" w:rsidRDefault="00BE52CE" w:rsidP="00EF3896">
      <w:pPr>
        <w:pStyle w:val="ListParagraph"/>
        <w:rPr>
          <w:rFonts w:ascii="Times New Roman" w:hAnsi="Times New Roman"/>
          <w:i/>
          <w:sz w:val="24"/>
        </w:rPr>
      </w:pPr>
      <w:r w:rsidRPr="005B17D3">
        <w:rPr>
          <w:rFonts w:ascii="Times New Roman" w:hAnsi="Times New Roman"/>
          <w:i/>
          <w:sz w:val="24"/>
        </w:rPr>
        <w:t>“The search returned</w:t>
      </w:r>
      <w:r w:rsidR="00D72575" w:rsidRPr="005B17D3">
        <w:rPr>
          <w:rFonts w:ascii="Times New Roman" w:hAnsi="Times New Roman"/>
          <w:i/>
          <w:sz w:val="24"/>
        </w:rPr>
        <w:t xml:space="preserve"> [# of records]</w:t>
      </w:r>
      <w:r w:rsidRPr="005B17D3">
        <w:rPr>
          <w:rFonts w:ascii="Times New Roman" w:hAnsi="Times New Roman"/>
          <w:i/>
          <w:sz w:val="24"/>
        </w:rPr>
        <w:t xml:space="preserve"> results which exceeds the 1,00</w:t>
      </w:r>
      <w:r w:rsidR="00361D1E" w:rsidRPr="005B17D3">
        <w:rPr>
          <w:rFonts w:ascii="Times New Roman" w:hAnsi="Times New Roman"/>
          <w:i/>
          <w:sz w:val="24"/>
        </w:rPr>
        <w:t>0</w:t>
      </w:r>
      <w:r w:rsidR="00554B4B" w:rsidRPr="005B17D3">
        <w:rPr>
          <w:rFonts w:ascii="Times New Roman" w:hAnsi="Times New Roman"/>
          <w:i/>
          <w:sz w:val="24"/>
        </w:rPr>
        <w:t>-</w:t>
      </w:r>
      <w:r w:rsidRPr="005B17D3">
        <w:rPr>
          <w:rFonts w:ascii="Times New Roman" w:hAnsi="Times New Roman"/>
          <w:i/>
          <w:sz w:val="24"/>
        </w:rPr>
        <w:t>record limit. Please refine your search and try again”.</w:t>
      </w:r>
    </w:p>
    <w:p w14:paraId="69906A94" w14:textId="77777777" w:rsidR="00BE52CE" w:rsidRPr="005B17D3" w:rsidRDefault="00BE52CE" w:rsidP="00EF3896">
      <w:pPr>
        <w:pStyle w:val="ListParagraph"/>
        <w:rPr>
          <w:rFonts w:ascii="Times New Roman" w:hAnsi="Times New Roman"/>
          <w:sz w:val="24"/>
        </w:rPr>
      </w:pPr>
    </w:p>
    <w:p w14:paraId="03B8A5EC" w14:textId="50B149A4" w:rsidR="00C34D7B" w:rsidRPr="005B17D3" w:rsidRDefault="00C34D7B" w:rsidP="00EF3896">
      <w:pPr>
        <w:rPr>
          <w:i/>
          <w:color w:val="A6A6A6" w:themeColor="background1" w:themeShade="A6"/>
        </w:rPr>
      </w:pPr>
    </w:p>
    <w:p w14:paraId="6A0B727B" w14:textId="77777777" w:rsidR="004E280A" w:rsidRPr="005B17D3" w:rsidRDefault="004E280A" w:rsidP="00EF3896">
      <w:pPr>
        <w:keepNext/>
      </w:pPr>
      <w:r w:rsidRPr="005B17D3">
        <w:rPr>
          <w:noProof/>
        </w:rPr>
        <w:drawing>
          <wp:inline distT="0" distB="0" distL="0" distR="0" wp14:anchorId="6B111F4B" wp14:editId="0AEA5E23">
            <wp:extent cx="5886450" cy="733425"/>
            <wp:effectExtent l="0" t="0" r="0" b="952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886450" cy="733425"/>
                    </a:xfrm>
                    <a:prstGeom prst="rect">
                      <a:avLst/>
                    </a:prstGeom>
                  </pic:spPr>
                </pic:pic>
              </a:graphicData>
            </a:graphic>
          </wp:inline>
        </w:drawing>
      </w:r>
    </w:p>
    <w:p w14:paraId="3C62F7F6" w14:textId="3034DF56" w:rsidR="004E280A" w:rsidRPr="005B17D3" w:rsidRDefault="004E280A" w:rsidP="00EF3896">
      <w:pPr>
        <w:pStyle w:val="Caption"/>
        <w:rPr>
          <w:i/>
          <w:color w:val="A6A6A6" w:themeColor="background1" w:themeShade="A6"/>
        </w:rPr>
      </w:pPr>
      <w:bookmarkStart w:id="308" w:name="_Toc31622379"/>
      <w:r w:rsidRPr="005B17D3">
        <w:t xml:space="preserve">Figure </w:t>
      </w:r>
      <w:r w:rsidR="00247AD2" w:rsidRPr="005B17D3">
        <w:rPr>
          <w:noProof/>
        </w:rPr>
        <w:fldChar w:fldCharType="begin"/>
      </w:r>
      <w:r w:rsidR="00247AD2" w:rsidRPr="005B17D3">
        <w:rPr>
          <w:noProof/>
        </w:rPr>
        <w:instrText xml:space="preserve"> SEQ Figure \* ARABIC </w:instrText>
      </w:r>
      <w:r w:rsidR="00247AD2" w:rsidRPr="005B17D3">
        <w:rPr>
          <w:noProof/>
        </w:rPr>
        <w:fldChar w:fldCharType="separate"/>
      </w:r>
      <w:r w:rsidR="00C2105F" w:rsidRPr="005B17D3">
        <w:rPr>
          <w:noProof/>
        </w:rPr>
        <w:t>22</w:t>
      </w:r>
      <w:r w:rsidR="00247AD2" w:rsidRPr="005B17D3">
        <w:rPr>
          <w:noProof/>
        </w:rPr>
        <w:fldChar w:fldCharType="end"/>
      </w:r>
      <w:r w:rsidRPr="005B17D3">
        <w:t>: Maximum of 1,000 records error message</w:t>
      </w:r>
      <w:bookmarkEnd w:id="308"/>
    </w:p>
    <w:p w14:paraId="21AD7DCC" w14:textId="77777777" w:rsidR="004E280A" w:rsidRPr="005B17D3" w:rsidRDefault="004E280A" w:rsidP="00EF3896">
      <w:pPr>
        <w:rPr>
          <w:i/>
          <w:color w:val="A6A6A6" w:themeColor="background1" w:themeShade="A6"/>
        </w:rPr>
      </w:pPr>
    </w:p>
    <w:p w14:paraId="21A71745" w14:textId="77777777" w:rsidR="00C34D7B" w:rsidRPr="005B17D3" w:rsidRDefault="00C34D7B" w:rsidP="00EF3896">
      <w:pPr>
        <w:pStyle w:val="Caption"/>
        <w:jc w:val="left"/>
      </w:pPr>
      <w:r w:rsidRPr="005B17D3">
        <w:t>Veteran Records Sent to CCN Contractor Log Entry</w:t>
      </w:r>
    </w:p>
    <w:p w14:paraId="22346731" w14:textId="77777777" w:rsidR="00C34D7B" w:rsidRPr="005B17D3" w:rsidRDefault="00C34D7B" w:rsidP="00EF3896">
      <w:pPr>
        <w:pStyle w:val="body"/>
      </w:pPr>
      <w:r w:rsidRPr="005B17D3">
        <w:t>ES creates an entry in the database log when a Veteran record is sent to a CCN Contractor. The log entry includes the following data:</w:t>
      </w:r>
    </w:p>
    <w:p w14:paraId="4F679452" w14:textId="77777777" w:rsidR="00C34D7B" w:rsidRPr="005B17D3" w:rsidRDefault="00C34D7B" w:rsidP="001470FA">
      <w:pPr>
        <w:pStyle w:val="NormalWeb"/>
        <w:keepLines w:val="0"/>
        <w:numPr>
          <w:ilvl w:val="0"/>
          <w:numId w:val="397"/>
        </w:numPr>
        <w:spacing w:before="120" w:after="120"/>
      </w:pPr>
      <w:r w:rsidRPr="005B17D3">
        <w:t xml:space="preserve">Transmission date </w:t>
      </w:r>
    </w:p>
    <w:p w14:paraId="53B1FF9B" w14:textId="77777777" w:rsidR="00C34D7B" w:rsidRPr="005B17D3" w:rsidRDefault="00C34D7B" w:rsidP="001470FA">
      <w:pPr>
        <w:pStyle w:val="NormalWeb"/>
        <w:keepLines w:val="0"/>
        <w:numPr>
          <w:ilvl w:val="0"/>
          <w:numId w:val="397"/>
        </w:numPr>
        <w:spacing w:before="120" w:after="120"/>
      </w:pPr>
      <w:r w:rsidRPr="005B17D3">
        <w:lastRenderedPageBreak/>
        <w:t>Status</w:t>
      </w:r>
    </w:p>
    <w:p w14:paraId="6EA7B3C6" w14:textId="77777777" w:rsidR="00C34D7B" w:rsidRPr="005B17D3" w:rsidRDefault="00C34D7B" w:rsidP="001470FA">
      <w:pPr>
        <w:pStyle w:val="NormalWeb"/>
        <w:keepLines w:val="0"/>
        <w:numPr>
          <w:ilvl w:val="0"/>
          <w:numId w:val="397"/>
        </w:numPr>
        <w:spacing w:before="120" w:after="120"/>
      </w:pPr>
      <w:r w:rsidRPr="005B17D3">
        <w:t>Type</w:t>
      </w:r>
    </w:p>
    <w:p w14:paraId="32A8A44C" w14:textId="77777777" w:rsidR="00C34D7B" w:rsidRPr="005B17D3" w:rsidRDefault="00C34D7B" w:rsidP="001470FA">
      <w:pPr>
        <w:pStyle w:val="NormalWeb"/>
        <w:keepLines w:val="0"/>
        <w:numPr>
          <w:ilvl w:val="0"/>
          <w:numId w:val="397"/>
        </w:numPr>
        <w:spacing w:before="120" w:after="120"/>
      </w:pPr>
      <w:r w:rsidRPr="005B17D3">
        <w:t>Contractor name</w:t>
      </w:r>
    </w:p>
    <w:p w14:paraId="0AB3CAB5" w14:textId="77777777" w:rsidR="00C34D7B" w:rsidRPr="005B17D3" w:rsidRDefault="00C34D7B" w:rsidP="001470FA">
      <w:pPr>
        <w:pStyle w:val="NormalWeb"/>
        <w:keepLines w:val="0"/>
        <w:numPr>
          <w:ilvl w:val="0"/>
          <w:numId w:val="397"/>
        </w:numPr>
        <w:spacing w:before="120" w:after="120"/>
      </w:pPr>
      <w:r w:rsidRPr="005B17D3">
        <w:t>Date and time CCN request were made</w:t>
      </w:r>
    </w:p>
    <w:p w14:paraId="2E744617" w14:textId="77777777" w:rsidR="00C34D7B" w:rsidRPr="005B17D3" w:rsidRDefault="00C34D7B" w:rsidP="001470FA">
      <w:pPr>
        <w:pStyle w:val="NormalWeb"/>
        <w:keepLines w:val="0"/>
        <w:numPr>
          <w:ilvl w:val="0"/>
          <w:numId w:val="397"/>
        </w:numPr>
        <w:spacing w:before="120" w:after="120"/>
      </w:pPr>
      <w:r w:rsidRPr="005B17D3">
        <w:t>Record count</w:t>
      </w:r>
    </w:p>
    <w:p w14:paraId="3DB1AD02" w14:textId="77777777" w:rsidR="00C34D7B" w:rsidRPr="005B17D3" w:rsidRDefault="00C34D7B" w:rsidP="00EF3896">
      <w:pPr>
        <w:pStyle w:val="NormalWeb"/>
      </w:pPr>
      <w:r w:rsidRPr="005B17D3">
        <w:t> </w:t>
      </w:r>
    </w:p>
    <w:p w14:paraId="791FD043" w14:textId="12EC161B" w:rsidR="006359D0" w:rsidRPr="005B17D3" w:rsidRDefault="006359D0" w:rsidP="00EF3896">
      <w:pPr>
        <w:pStyle w:val="NormalWeb"/>
      </w:pPr>
      <w:r w:rsidRPr="005B17D3">
        <w:t xml:space="preserve">The </w:t>
      </w:r>
      <w:r w:rsidRPr="005B17D3">
        <w:rPr>
          <w:b/>
        </w:rPr>
        <w:t>CCN Contractor Message Log</w:t>
      </w:r>
      <w:r w:rsidRPr="005B17D3">
        <w:t xml:space="preserve"> displays all the contractors received from</w:t>
      </w:r>
    </w:p>
    <w:p w14:paraId="3997CC64" w14:textId="77777777" w:rsidR="006359D0" w:rsidRPr="005B17D3" w:rsidRDefault="006359D0" w:rsidP="00EF3896">
      <w:pPr>
        <w:pStyle w:val="NormalWeb"/>
      </w:pPr>
      <w:r w:rsidRPr="005B17D3">
        <w:t>the Data Access Service (DAS) response as shown below.</w:t>
      </w:r>
    </w:p>
    <w:p w14:paraId="11BBDB61" w14:textId="214D9D49" w:rsidR="00C34D7B" w:rsidRPr="005B17D3" w:rsidRDefault="00C34D7B" w:rsidP="00EF3896">
      <w:pPr>
        <w:pStyle w:val="NormalWeb"/>
      </w:pPr>
      <w:r w:rsidRPr="005B17D3">
        <w:t> </w:t>
      </w:r>
    </w:p>
    <w:p w14:paraId="6EDBCAE3" w14:textId="07AB20EF" w:rsidR="00C34D7B" w:rsidRPr="005B17D3" w:rsidRDefault="0007648A" w:rsidP="00EF3896">
      <w:pPr>
        <w:pStyle w:val="NormalWeb"/>
        <w:keepNext/>
      </w:pPr>
      <w:r w:rsidRPr="005B17D3">
        <w:rPr>
          <w:noProof/>
        </w:rPr>
        <w:drawing>
          <wp:inline distT="0" distB="0" distL="0" distR="0" wp14:anchorId="7BBB61AA" wp14:editId="6966A580">
            <wp:extent cx="5943600" cy="1910080"/>
            <wp:effectExtent l="0" t="0" r="0" b="0"/>
            <wp:docPr id="164" name="Picture 164" descr="CCN records displaying on the CCN Contractor Message Log. The Export button and RETURN TO COMMUNITY CARE DETERMINATION link appear when the Enrollment System user searches for a CCN rec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1910080"/>
                    </a:xfrm>
                    <a:prstGeom prst="rect">
                      <a:avLst/>
                    </a:prstGeom>
                  </pic:spPr>
                </pic:pic>
              </a:graphicData>
            </a:graphic>
          </wp:inline>
        </w:drawing>
      </w:r>
    </w:p>
    <w:p w14:paraId="01035E94" w14:textId="6262453A" w:rsidR="00C34D7B" w:rsidRPr="005B17D3" w:rsidRDefault="00C34D7B" w:rsidP="00EF3896">
      <w:pPr>
        <w:pStyle w:val="Caption"/>
      </w:pPr>
      <w:bookmarkStart w:id="309" w:name="_Toc31622380"/>
      <w:r w:rsidRPr="005B17D3">
        <w:t xml:space="preserve">Figure </w:t>
      </w:r>
      <w:r w:rsidRPr="005B17D3">
        <w:rPr>
          <w:noProof/>
        </w:rPr>
        <w:fldChar w:fldCharType="begin"/>
      </w:r>
      <w:r w:rsidRPr="005B17D3">
        <w:rPr>
          <w:noProof/>
        </w:rPr>
        <w:instrText xml:space="preserve"> SEQ Figure \* ARABIC </w:instrText>
      </w:r>
      <w:r w:rsidRPr="005B17D3">
        <w:rPr>
          <w:noProof/>
        </w:rPr>
        <w:fldChar w:fldCharType="separate"/>
      </w:r>
      <w:r w:rsidR="00C2105F" w:rsidRPr="005B17D3">
        <w:rPr>
          <w:noProof/>
        </w:rPr>
        <w:t>23</w:t>
      </w:r>
      <w:r w:rsidRPr="005B17D3">
        <w:rPr>
          <w:noProof/>
        </w:rPr>
        <w:fldChar w:fldCharType="end"/>
      </w:r>
      <w:r w:rsidRPr="005B17D3">
        <w:t xml:space="preserve">: </w:t>
      </w:r>
      <w:r w:rsidRPr="005B17D3">
        <w:rPr>
          <w:bCs w:val="0"/>
        </w:rPr>
        <w:t>CCN records displaying on the CCN Contractor Message Log</w:t>
      </w:r>
      <w:bookmarkEnd w:id="309"/>
    </w:p>
    <w:p w14:paraId="51F9E5F3" w14:textId="15FCC87D" w:rsidR="00C34D7B" w:rsidRPr="005B17D3" w:rsidRDefault="00C34D7B" w:rsidP="00EF3896">
      <w:pPr>
        <w:pStyle w:val="body"/>
      </w:pPr>
      <w:r w:rsidRPr="005B17D3">
        <w:t> </w:t>
      </w:r>
    </w:p>
    <w:p w14:paraId="67A49864" w14:textId="77777777" w:rsidR="00C34D7B" w:rsidRPr="005B17D3" w:rsidRDefault="00C34D7B" w:rsidP="00474E83">
      <w:pPr>
        <w:pStyle w:val="NoteLightbulb"/>
        <w:rPr>
          <w:b/>
        </w:rPr>
      </w:pPr>
      <w:r w:rsidRPr="005B17D3">
        <w:rPr>
          <w:b/>
        </w:rPr>
        <w:t>Notes:</w:t>
      </w:r>
    </w:p>
    <w:p w14:paraId="30771849" w14:textId="77777777" w:rsidR="00C34D7B" w:rsidRPr="005B17D3" w:rsidRDefault="00C34D7B" w:rsidP="00474E83">
      <w:pPr>
        <w:pStyle w:val="NoteYellowBullet"/>
      </w:pPr>
      <w:r w:rsidRPr="005B17D3">
        <w:t xml:space="preserve">The </w:t>
      </w:r>
      <w:r w:rsidRPr="005B17D3">
        <w:rPr>
          <w:b/>
          <w:bCs/>
        </w:rPr>
        <w:t>Export</w:t>
      </w:r>
      <w:r w:rsidRPr="005B17D3">
        <w:t xml:space="preserve"> button and </w:t>
      </w:r>
      <w:r w:rsidRPr="005B17D3">
        <w:rPr>
          <w:b/>
          <w:bCs/>
        </w:rPr>
        <w:t>RETURN TO COMMUNITY CARE DETERMINATION</w:t>
      </w:r>
      <w:r w:rsidRPr="005B17D3">
        <w:t xml:space="preserve"> link appear only when the Enrollment System user searches for a </w:t>
      </w:r>
      <w:r w:rsidRPr="005B17D3">
        <w:rPr>
          <w:u w:val="single"/>
        </w:rPr>
        <w:t>CCN record</w:t>
      </w:r>
      <w:r w:rsidRPr="005B17D3">
        <w:t>.</w:t>
      </w:r>
    </w:p>
    <w:p w14:paraId="63EB734C" w14:textId="77777777" w:rsidR="00C34D7B" w:rsidRPr="005B17D3" w:rsidRDefault="00C34D7B" w:rsidP="00474E83">
      <w:pPr>
        <w:pStyle w:val="NoteYellowBullet"/>
      </w:pPr>
      <w:r w:rsidRPr="005B17D3">
        <w:t xml:space="preserve">The </w:t>
      </w:r>
      <w:r w:rsidRPr="005B17D3">
        <w:rPr>
          <w:b/>
          <w:bCs/>
        </w:rPr>
        <w:t>Export</w:t>
      </w:r>
      <w:r w:rsidRPr="005B17D3">
        <w:t xml:space="preserve"> button and </w:t>
      </w:r>
      <w:r w:rsidRPr="005B17D3">
        <w:rPr>
          <w:b/>
          <w:bCs/>
        </w:rPr>
        <w:t>RETURN TO COMMUNITY CARE DETERMINATION</w:t>
      </w:r>
      <w:r w:rsidRPr="005B17D3">
        <w:t xml:space="preserve"> link DO NOT appear when the Enrollment System user searches for a </w:t>
      </w:r>
      <w:r w:rsidRPr="005B17D3">
        <w:rPr>
          <w:u w:val="single"/>
        </w:rPr>
        <w:t>CCN file</w:t>
      </w:r>
      <w:r w:rsidRPr="005B17D3">
        <w:t>.</w:t>
      </w:r>
    </w:p>
    <w:p w14:paraId="684408D9" w14:textId="77777777" w:rsidR="00C34D7B" w:rsidRPr="005B17D3" w:rsidRDefault="00C34D7B" w:rsidP="00EF3896">
      <w:pPr>
        <w:rPr>
          <w:i/>
          <w:color w:val="A6A6A6" w:themeColor="background1" w:themeShade="A6"/>
        </w:rPr>
      </w:pPr>
    </w:p>
    <w:p w14:paraId="39DB1A93" w14:textId="0FB3950D" w:rsidR="00316380" w:rsidRPr="005B17D3" w:rsidRDefault="00316380" w:rsidP="00EF3896">
      <w:pPr>
        <w:pStyle w:val="Heading3"/>
      </w:pPr>
      <w:bookmarkStart w:id="310" w:name="_Toc31622131"/>
      <w:r w:rsidRPr="005B17D3">
        <w:t>TPA Contractor Message Search</w:t>
      </w:r>
      <w:bookmarkEnd w:id="310"/>
    </w:p>
    <w:p w14:paraId="14EED240" w14:textId="14EEACA4" w:rsidR="00FA743A" w:rsidRPr="005B17D3" w:rsidRDefault="00316380" w:rsidP="00EF3896">
      <w:pPr>
        <w:pStyle w:val="BodyTextBullet2"/>
      </w:pPr>
      <w:bookmarkStart w:id="311" w:name="_Hlk527123172"/>
      <w:r w:rsidRPr="005B17D3">
        <w:t xml:space="preserve">The </w:t>
      </w:r>
      <w:r w:rsidRPr="005B17D3">
        <w:rPr>
          <w:b/>
        </w:rPr>
        <w:t>Transmissions</w:t>
      </w:r>
      <w:r w:rsidRPr="005B17D3">
        <w:t xml:space="preserve"> menu maintains a log of TPA (Third</w:t>
      </w:r>
      <w:r w:rsidR="008D3D07" w:rsidRPr="005B17D3">
        <w:t>-</w:t>
      </w:r>
      <w:r w:rsidRPr="005B17D3">
        <w:t xml:space="preserve">Party Administrator) Contractor Messages sent by the ES application or received from a Vendor outside the VA firewall such as TriWest, enabling users to perform a TPA Contractor Messages search based on a certain date or date ranges as well as other criteria. </w:t>
      </w:r>
    </w:p>
    <w:p w14:paraId="78C6DEC8" w14:textId="4AACBF41" w:rsidR="00C57CC8" w:rsidRPr="005B17D3" w:rsidRDefault="00C57CC8" w:rsidP="00EF3896">
      <w:pPr>
        <w:pStyle w:val="BodyTextBullet2"/>
      </w:pPr>
      <w:r w:rsidRPr="005B17D3">
        <w:t xml:space="preserve">The purpose of the </w:t>
      </w:r>
      <w:r w:rsidR="00947AD2" w:rsidRPr="005B17D3">
        <w:rPr>
          <w:b/>
        </w:rPr>
        <w:t>TPA</w:t>
      </w:r>
      <w:r w:rsidRPr="005B17D3">
        <w:rPr>
          <w:b/>
        </w:rPr>
        <w:t xml:space="preserve"> Message Search screen</w:t>
      </w:r>
      <w:r w:rsidRPr="005B17D3">
        <w:t xml:space="preserve"> is for the user to view information being sent to or from a CCN Contractor on a file-level. The </w:t>
      </w:r>
      <w:r w:rsidR="00947AD2" w:rsidRPr="005B17D3">
        <w:rPr>
          <w:b/>
        </w:rPr>
        <w:t>TPA</w:t>
      </w:r>
      <w:r w:rsidRPr="005B17D3">
        <w:rPr>
          <w:b/>
        </w:rPr>
        <w:t xml:space="preserve"> Contractor Message Search </w:t>
      </w:r>
      <w:r w:rsidRPr="005B17D3">
        <w:t xml:space="preserve">screen can be used to search information based on transmission date, contractor name, transmission status and transmission type.  The search results display the following information: </w:t>
      </w:r>
    </w:p>
    <w:p w14:paraId="005D8C5B" w14:textId="50317409" w:rsidR="00C57CC8" w:rsidRPr="005B17D3" w:rsidRDefault="00C57CC8" w:rsidP="001470FA">
      <w:pPr>
        <w:pStyle w:val="BodyTextBullet2"/>
        <w:numPr>
          <w:ilvl w:val="0"/>
          <w:numId w:val="398"/>
        </w:numPr>
      </w:pPr>
      <w:r w:rsidRPr="005B17D3">
        <w:t>Transmission Date -When the file was sent.</w:t>
      </w:r>
    </w:p>
    <w:p w14:paraId="7C6458E8" w14:textId="03388194" w:rsidR="00947AD2" w:rsidRPr="005B17D3" w:rsidRDefault="008E1B63" w:rsidP="001470FA">
      <w:pPr>
        <w:pStyle w:val="BodyTextBullet2"/>
        <w:numPr>
          <w:ilvl w:val="0"/>
          <w:numId w:val="398"/>
        </w:numPr>
      </w:pPr>
      <w:r w:rsidRPr="005B17D3">
        <w:lastRenderedPageBreak/>
        <w:t xml:space="preserve">TPA </w:t>
      </w:r>
      <w:r w:rsidR="00947AD2" w:rsidRPr="005B17D3">
        <w:t>Contractor - The name of the</w:t>
      </w:r>
      <w:r w:rsidRPr="005B17D3">
        <w:t xml:space="preserve"> TPA</w:t>
      </w:r>
      <w:r w:rsidR="00947AD2" w:rsidRPr="005B17D3">
        <w:t xml:space="preserve"> contractor involved</w:t>
      </w:r>
      <w:r w:rsidR="008C2E8A" w:rsidRPr="005B17D3">
        <w:t>.</w:t>
      </w:r>
    </w:p>
    <w:p w14:paraId="1FDE2F8A" w14:textId="4032C143" w:rsidR="00C57CC8" w:rsidRPr="005B17D3" w:rsidRDefault="00C57CC8" w:rsidP="001470FA">
      <w:pPr>
        <w:pStyle w:val="BodyTextBullet2"/>
        <w:numPr>
          <w:ilvl w:val="0"/>
          <w:numId w:val="398"/>
        </w:numPr>
      </w:pPr>
      <w:r w:rsidRPr="005B17D3">
        <w:t>Status - The status of the transaction</w:t>
      </w:r>
      <w:r w:rsidR="008C2E8A" w:rsidRPr="005B17D3">
        <w:t>.</w:t>
      </w:r>
    </w:p>
    <w:p w14:paraId="29D2889E" w14:textId="35290F30" w:rsidR="00C57CC8" w:rsidRPr="005B17D3" w:rsidRDefault="00C57CC8" w:rsidP="001470FA">
      <w:pPr>
        <w:pStyle w:val="BodyTextBullet2"/>
        <w:numPr>
          <w:ilvl w:val="0"/>
          <w:numId w:val="398"/>
        </w:numPr>
      </w:pPr>
      <w:r w:rsidRPr="005B17D3">
        <w:t>Type - What type of transaction</w:t>
      </w:r>
      <w:r w:rsidR="008C2E8A" w:rsidRPr="005B17D3">
        <w:t>.</w:t>
      </w:r>
    </w:p>
    <w:p w14:paraId="3608B6B2" w14:textId="424CBCAB" w:rsidR="00316380" w:rsidRPr="005B17D3" w:rsidRDefault="00316380" w:rsidP="00EF3896">
      <w:pPr>
        <w:pStyle w:val="BodyTextBullet2"/>
      </w:pPr>
      <w:r w:rsidRPr="005B17D3">
        <w:t> </w:t>
      </w:r>
      <w:bookmarkEnd w:id="311"/>
    </w:p>
    <w:p w14:paraId="6C83FECF" w14:textId="3CC995EA" w:rsidR="00316380" w:rsidRPr="005B17D3" w:rsidRDefault="00FA743A" w:rsidP="00EF3896">
      <w:pPr>
        <w:pStyle w:val="BodyTextBullet2"/>
        <w:jc w:val="center"/>
      </w:pPr>
      <w:r w:rsidRPr="005B17D3">
        <w:rPr>
          <w:noProof/>
        </w:rPr>
        <w:drawing>
          <wp:inline distT="0" distB="0" distL="0" distR="0" wp14:anchorId="0B186ADC" wp14:editId="4F0307BD">
            <wp:extent cx="3409950" cy="1790700"/>
            <wp:effectExtent l="0" t="0" r="0" b="0"/>
            <wp:docPr id="1409" name="Picture 1409" descr="The TPA Contractor Message Search screen displays the Transmisson Date, TPA Contractor, Status, and Ty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409950" cy="1790700"/>
                    </a:xfrm>
                    <a:prstGeom prst="rect">
                      <a:avLst/>
                    </a:prstGeom>
                  </pic:spPr>
                </pic:pic>
              </a:graphicData>
            </a:graphic>
          </wp:inline>
        </w:drawing>
      </w:r>
    </w:p>
    <w:p w14:paraId="2B177F22" w14:textId="22AC77BF" w:rsidR="00316380" w:rsidRPr="005B17D3" w:rsidRDefault="00316380" w:rsidP="00EF3896">
      <w:pPr>
        <w:pStyle w:val="Caption"/>
      </w:pPr>
      <w:bookmarkStart w:id="312" w:name="_Toc31622381"/>
      <w:r w:rsidRPr="005B17D3">
        <w:t xml:space="preserve">Figure </w:t>
      </w:r>
      <w:r w:rsidR="00AD3535" w:rsidRPr="005B17D3">
        <w:rPr>
          <w:noProof/>
        </w:rPr>
        <w:fldChar w:fldCharType="begin"/>
      </w:r>
      <w:r w:rsidR="00AD3535" w:rsidRPr="005B17D3">
        <w:rPr>
          <w:noProof/>
        </w:rPr>
        <w:instrText xml:space="preserve"> SEQ Figure \* ARABIC </w:instrText>
      </w:r>
      <w:r w:rsidR="00AD3535" w:rsidRPr="005B17D3">
        <w:rPr>
          <w:noProof/>
        </w:rPr>
        <w:fldChar w:fldCharType="separate"/>
      </w:r>
      <w:r w:rsidR="00C2105F" w:rsidRPr="005B17D3">
        <w:rPr>
          <w:noProof/>
        </w:rPr>
        <w:t>24</w:t>
      </w:r>
      <w:r w:rsidR="00AD3535" w:rsidRPr="005B17D3">
        <w:rPr>
          <w:noProof/>
        </w:rPr>
        <w:fldChar w:fldCharType="end"/>
      </w:r>
      <w:r w:rsidR="009C2033" w:rsidRPr="005B17D3">
        <w:t>: TPA</w:t>
      </w:r>
      <w:r w:rsidRPr="005B17D3">
        <w:t xml:space="preserve"> Contractor Message Search</w:t>
      </w:r>
      <w:bookmarkEnd w:id="312"/>
    </w:p>
    <w:p w14:paraId="19FDB45B" w14:textId="15AC2317" w:rsidR="00933730" w:rsidRPr="005B17D3" w:rsidRDefault="00933730" w:rsidP="00EF3896">
      <w:pPr>
        <w:pStyle w:val="BodyText"/>
      </w:pPr>
    </w:p>
    <w:p w14:paraId="3F74FABE" w14:textId="77777777" w:rsidR="00316380" w:rsidRPr="005B17D3" w:rsidRDefault="00316380" w:rsidP="00EF3896">
      <w:pPr>
        <w:pStyle w:val="BodyText"/>
      </w:pPr>
      <w:r w:rsidRPr="005B17D3">
        <w:t xml:space="preserve">The </w:t>
      </w:r>
      <w:r w:rsidRPr="005B17D3">
        <w:rPr>
          <w:b/>
        </w:rPr>
        <w:t>TPA Contractor Message Search</w:t>
      </w:r>
      <w:r w:rsidRPr="005B17D3">
        <w:t xml:space="preserve"> screen contains the following search criteria:</w:t>
      </w:r>
    </w:p>
    <w:p w14:paraId="05C41821" w14:textId="77777777" w:rsidR="00316380" w:rsidRPr="005B17D3" w:rsidRDefault="00316380" w:rsidP="00EF3896">
      <w:pPr>
        <w:pStyle w:val="BodyText"/>
      </w:pPr>
    </w:p>
    <w:p w14:paraId="4EDE59F1" w14:textId="77777777" w:rsidR="00316380" w:rsidRPr="005B17D3" w:rsidRDefault="00316380" w:rsidP="00EF3896">
      <w:pPr>
        <w:pStyle w:val="ScreenField"/>
      </w:pPr>
      <w:r w:rsidRPr="005B17D3">
        <w:t>Transmission Date:</w:t>
      </w:r>
    </w:p>
    <w:p w14:paraId="432D55FB" w14:textId="77777777" w:rsidR="00316380" w:rsidRPr="005B17D3" w:rsidRDefault="00316380" w:rsidP="00EF3896">
      <w:pPr>
        <w:pStyle w:val="ScreenFieldDesc"/>
      </w:pPr>
      <w:r w:rsidRPr="005B17D3">
        <w:t xml:space="preserve">The </w:t>
      </w:r>
      <w:r w:rsidRPr="005B17D3">
        <w:rPr>
          <w:b/>
        </w:rPr>
        <w:t>Transmission Date</w:t>
      </w:r>
      <w:r w:rsidRPr="005B17D3">
        <w:t xml:space="preserve"> defaults to the current date. However, the user can edit the date to reflect a date that is prior to the current date. The transmission date is also updated whenever the record is updated before the </w:t>
      </w:r>
      <w:r w:rsidRPr="005B17D3">
        <w:rPr>
          <w:b/>
        </w:rPr>
        <w:t>Sent</w:t>
      </w:r>
      <w:r w:rsidRPr="005B17D3">
        <w:t xml:space="preserve"> status.</w:t>
      </w:r>
    </w:p>
    <w:p w14:paraId="3D485972" w14:textId="77777777" w:rsidR="00316380" w:rsidRPr="005B17D3" w:rsidRDefault="00316380" w:rsidP="00474E83">
      <w:pPr>
        <w:pStyle w:val="NoteLightbulb"/>
      </w:pPr>
      <w:r w:rsidRPr="005B17D3">
        <w:t xml:space="preserve">Notes: </w:t>
      </w:r>
    </w:p>
    <w:p w14:paraId="1B9C4D66" w14:textId="77777777" w:rsidR="00316380" w:rsidRPr="005B17D3" w:rsidRDefault="00316380" w:rsidP="00474E83">
      <w:pPr>
        <w:pStyle w:val="NoteYellowBullet"/>
      </w:pPr>
      <w:r w:rsidRPr="005B17D3">
        <w:t>This process is repeated until the record is picked up and sent to DAS.</w:t>
      </w:r>
    </w:p>
    <w:p w14:paraId="5651F382" w14:textId="1B65323D" w:rsidR="00316380" w:rsidRPr="005B17D3" w:rsidRDefault="00316380" w:rsidP="00474E83">
      <w:pPr>
        <w:pStyle w:val="NoteYellowBullet"/>
      </w:pPr>
      <w:r w:rsidRPr="005B17D3">
        <w:t xml:space="preserve">Once the </w:t>
      </w:r>
      <w:r w:rsidR="006204FA" w:rsidRPr="005B17D3">
        <w:t>Veterans</w:t>
      </w:r>
      <w:r w:rsidRPr="005B17D3">
        <w:t xml:space="preserve"> record goes to DAS, any changes to that person creates a new entry thereafter.</w:t>
      </w:r>
    </w:p>
    <w:p w14:paraId="20F79792" w14:textId="77777777" w:rsidR="00316380" w:rsidRPr="005B17D3" w:rsidRDefault="00316380" w:rsidP="00EF3896">
      <w:pPr>
        <w:pStyle w:val="ScreenField"/>
      </w:pPr>
    </w:p>
    <w:p w14:paraId="557E919B" w14:textId="77777777" w:rsidR="00316380" w:rsidRPr="005B17D3" w:rsidRDefault="00316380" w:rsidP="00EF3896">
      <w:pPr>
        <w:pStyle w:val="ScreenField"/>
      </w:pPr>
      <w:r w:rsidRPr="005B17D3">
        <w:t>Contractor:</w:t>
      </w:r>
    </w:p>
    <w:p w14:paraId="3B4E4F0B" w14:textId="6C2344A0" w:rsidR="00D005C4" w:rsidRPr="005B17D3" w:rsidRDefault="00316380" w:rsidP="00EF3896">
      <w:pPr>
        <w:pStyle w:val="ScreenFieldDesc"/>
      </w:pPr>
      <w:r w:rsidRPr="005B17D3">
        <w:t>Individual contractors</w:t>
      </w:r>
      <w:r w:rsidR="00D10EEE" w:rsidRPr="005B17D3">
        <w:t xml:space="preserve"> will be listed in this column.</w:t>
      </w:r>
    </w:p>
    <w:p w14:paraId="39ACF6B7" w14:textId="77777777" w:rsidR="00505822" w:rsidRPr="005B17D3" w:rsidRDefault="00505822" w:rsidP="00EF3896">
      <w:pPr>
        <w:pStyle w:val="ScreenField"/>
      </w:pPr>
    </w:p>
    <w:p w14:paraId="3F331570" w14:textId="64555BBB" w:rsidR="00316380" w:rsidRPr="005B17D3" w:rsidRDefault="00316380" w:rsidP="00EF3896">
      <w:pPr>
        <w:pStyle w:val="ScreenField"/>
      </w:pPr>
      <w:r w:rsidRPr="005B17D3">
        <w:t>Status:</w:t>
      </w:r>
    </w:p>
    <w:p w14:paraId="5AC70CA3" w14:textId="0BBD7207" w:rsidR="00316380" w:rsidRPr="005B17D3" w:rsidRDefault="00393521" w:rsidP="00EF3896">
      <w:pPr>
        <w:pStyle w:val="ScreenFieldDesc"/>
      </w:pPr>
      <w:r w:rsidRPr="005B17D3">
        <w:t>The file-level s</w:t>
      </w:r>
      <w:r w:rsidR="00316380" w:rsidRPr="005B17D3">
        <w:t>tatus</w:t>
      </w:r>
      <w:r w:rsidRPr="005B17D3">
        <w:t xml:space="preserve"> values</w:t>
      </w:r>
      <w:r w:rsidR="00316380" w:rsidRPr="005B17D3">
        <w:t xml:space="preserve"> include the following:</w:t>
      </w:r>
    </w:p>
    <w:p w14:paraId="426D1306" w14:textId="77777777" w:rsidR="00D66B51" w:rsidRPr="005B17D3" w:rsidRDefault="00D66B51" w:rsidP="001470FA">
      <w:pPr>
        <w:pStyle w:val="BodyTextBullet1"/>
        <w:numPr>
          <w:ilvl w:val="0"/>
          <w:numId w:val="380"/>
        </w:numPr>
      </w:pPr>
      <w:r w:rsidRPr="005B17D3">
        <w:t>Contractor: Not received – DAS could connect but contractor did not receive file.</w:t>
      </w:r>
    </w:p>
    <w:p w14:paraId="6D7FB6C0" w14:textId="19286210" w:rsidR="00D66B51" w:rsidRPr="005B17D3" w:rsidRDefault="00D66B51" w:rsidP="001470FA">
      <w:pPr>
        <w:pStyle w:val="BodyTextBullet1"/>
        <w:numPr>
          <w:ilvl w:val="0"/>
          <w:numId w:val="380"/>
        </w:numPr>
      </w:pPr>
      <w:r w:rsidRPr="005B17D3">
        <w:t>Contractor: Received – DAS could connect and sent file to contractor</w:t>
      </w:r>
      <w:r w:rsidR="00E3324B" w:rsidRPr="005B17D3">
        <w:t xml:space="preserve"> *</w:t>
      </w:r>
      <w:r w:rsidRPr="005B17D3">
        <w:t>.</w:t>
      </w:r>
    </w:p>
    <w:p w14:paraId="5792E154" w14:textId="5C812DBE" w:rsidR="00D66B51" w:rsidRPr="005B17D3" w:rsidRDefault="00D66B51" w:rsidP="001470FA">
      <w:pPr>
        <w:pStyle w:val="BodyTextBullet1"/>
        <w:numPr>
          <w:ilvl w:val="0"/>
          <w:numId w:val="380"/>
        </w:numPr>
      </w:pPr>
      <w:r w:rsidRPr="005B17D3">
        <w:t>DAS Success – Connects with DAS H</w:t>
      </w:r>
      <w:r w:rsidR="00E3324B" w:rsidRPr="005B17D3">
        <w:t>TTP</w:t>
      </w:r>
      <w:r w:rsidRPr="005B17D3">
        <w:t xml:space="preserve"> Post</w:t>
      </w:r>
      <w:r w:rsidR="00E3324B" w:rsidRPr="005B17D3">
        <w:t xml:space="preserve"> *</w:t>
      </w:r>
      <w:r w:rsidRPr="005B17D3">
        <w:t>.</w:t>
      </w:r>
    </w:p>
    <w:p w14:paraId="38DB3DD7" w14:textId="77777777" w:rsidR="00D66B51" w:rsidRPr="005B17D3" w:rsidRDefault="00D66B51" w:rsidP="001470FA">
      <w:pPr>
        <w:pStyle w:val="BodyTextBullet1"/>
        <w:numPr>
          <w:ilvl w:val="0"/>
          <w:numId w:val="380"/>
        </w:numPr>
      </w:pPr>
      <w:r w:rsidRPr="005B17D3">
        <w:t>DAS Failed – Unable to connect with DAS HTTP Post.</w:t>
      </w:r>
    </w:p>
    <w:p w14:paraId="25C4B544" w14:textId="174F225F" w:rsidR="00316380" w:rsidRPr="005B17D3" w:rsidRDefault="00D66B51" w:rsidP="001470FA">
      <w:pPr>
        <w:pStyle w:val="BodyTextBullet1"/>
        <w:numPr>
          <w:ilvl w:val="0"/>
          <w:numId w:val="380"/>
        </w:numPr>
      </w:pPr>
      <w:r w:rsidRPr="005B17D3">
        <w:lastRenderedPageBreak/>
        <w:t xml:space="preserve">Sent – When files are generated and sent to the TPA through DAS, the status of the file is changed to </w:t>
      </w:r>
      <w:r w:rsidR="00854E58" w:rsidRPr="005B17D3">
        <w:t>“</w:t>
      </w:r>
      <w:r w:rsidRPr="005B17D3">
        <w:t>Sent</w:t>
      </w:r>
      <w:r w:rsidR="00854E58" w:rsidRPr="005B17D3">
        <w:t>”</w:t>
      </w:r>
      <w:r w:rsidR="00E3324B" w:rsidRPr="005B17D3">
        <w:t xml:space="preserve"> *</w:t>
      </w:r>
      <w:r w:rsidRPr="005B17D3">
        <w:t>.</w:t>
      </w:r>
    </w:p>
    <w:p w14:paraId="7C12104F" w14:textId="5C08B1FD" w:rsidR="003059B6" w:rsidRPr="005B17D3" w:rsidRDefault="003059B6" w:rsidP="00EF3896">
      <w:pPr>
        <w:pStyle w:val="BodyTextBullet1"/>
      </w:pPr>
    </w:p>
    <w:p w14:paraId="54A12A86" w14:textId="7C622AB3" w:rsidR="003059B6" w:rsidRPr="005B17D3" w:rsidRDefault="003059B6" w:rsidP="00474E83">
      <w:pPr>
        <w:pStyle w:val="NoteLightbulb"/>
      </w:pPr>
      <w:r w:rsidRPr="005B17D3">
        <w:rPr>
          <w:b/>
        </w:rPr>
        <w:t>Note:</w:t>
      </w:r>
      <w:r w:rsidRPr="005B17D3">
        <w:t>  Statuses identified with an asterisk (*) are the success path for the file.</w:t>
      </w:r>
    </w:p>
    <w:p w14:paraId="54D97269" w14:textId="350707A1" w:rsidR="00280A66" w:rsidRPr="005B17D3" w:rsidRDefault="00280A66" w:rsidP="00EF3896">
      <w:pPr>
        <w:pStyle w:val="ScreenField"/>
      </w:pPr>
    </w:p>
    <w:p w14:paraId="6F86DB46" w14:textId="77777777" w:rsidR="00280A66" w:rsidRPr="005B17D3" w:rsidRDefault="00280A66" w:rsidP="00EF3896">
      <w:pPr>
        <w:pStyle w:val="ScreenFieldDesc"/>
        <w:keepNext/>
        <w:jc w:val="center"/>
      </w:pPr>
      <w:r w:rsidRPr="005B17D3">
        <w:rPr>
          <w:noProof/>
        </w:rPr>
        <w:drawing>
          <wp:inline distT="0" distB="0" distL="0" distR="0" wp14:anchorId="6AE06993" wp14:editId="575ECC4C">
            <wp:extent cx="3560598" cy="1924050"/>
            <wp:effectExtent l="0" t="0" r="1905" b="0"/>
            <wp:docPr id="1472" name="Picture 1472" descr="Screen shot of the TPA Contractor Message Search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34616" t="45895" r="39583" b="29304"/>
                    <a:stretch/>
                  </pic:blipFill>
                  <pic:spPr bwMode="auto">
                    <a:xfrm>
                      <a:off x="0" y="0"/>
                      <a:ext cx="3581661" cy="1935432"/>
                    </a:xfrm>
                    <a:prstGeom prst="rect">
                      <a:avLst/>
                    </a:prstGeom>
                    <a:ln>
                      <a:noFill/>
                    </a:ln>
                    <a:extLst>
                      <a:ext uri="{53640926-AAD7-44D8-BBD7-CCE9431645EC}">
                        <a14:shadowObscured xmlns:a14="http://schemas.microsoft.com/office/drawing/2010/main"/>
                      </a:ext>
                    </a:extLst>
                  </pic:spPr>
                </pic:pic>
              </a:graphicData>
            </a:graphic>
          </wp:inline>
        </w:drawing>
      </w:r>
    </w:p>
    <w:p w14:paraId="69BC6B06" w14:textId="1C4B14A9" w:rsidR="00280A66" w:rsidRPr="005B17D3" w:rsidRDefault="00280A66" w:rsidP="00EF3896">
      <w:pPr>
        <w:pStyle w:val="Caption"/>
      </w:pPr>
      <w:bookmarkStart w:id="313" w:name="_Toc31622382"/>
      <w:r w:rsidRPr="005B17D3">
        <w:t xml:space="preserve">Figure </w:t>
      </w:r>
      <w:r w:rsidR="002D400F" w:rsidRPr="005B17D3">
        <w:rPr>
          <w:noProof/>
        </w:rPr>
        <w:fldChar w:fldCharType="begin"/>
      </w:r>
      <w:r w:rsidR="002D400F" w:rsidRPr="005B17D3">
        <w:rPr>
          <w:noProof/>
        </w:rPr>
        <w:instrText xml:space="preserve"> SEQ Figure \* ARABIC </w:instrText>
      </w:r>
      <w:r w:rsidR="002D400F" w:rsidRPr="005B17D3">
        <w:rPr>
          <w:noProof/>
        </w:rPr>
        <w:fldChar w:fldCharType="separate"/>
      </w:r>
      <w:r w:rsidR="00C2105F" w:rsidRPr="005B17D3">
        <w:rPr>
          <w:noProof/>
        </w:rPr>
        <w:t>25</w:t>
      </w:r>
      <w:r w:rsidR="002D400F" w:rsidRPr="005B17D3">
        <w:rPr>
          <w:noProof/>
        </w:rPr>
        <w:fldChar w:fldCharType="end"/>
      </w:r>
      <w:r w:rsidRPr="005B17D3">
        <w:t>: TPA Contractor Message Search</w:t>
      </w:r>
      <w:r w:rsidR="00125156" w:rsidRPr="005B17D3">
        <w:t xml:space="preserve"> file-level</w:t>
      </w:r>
      <w:r w:rsidR="00636EDB" w:rsidRPr="005B17D3">
        <w:t xml:space="preserve"> </w:t>
      </w:r>
      <w:r w:rsidR="00125156" w:rsidRPr="005B17D3">
        <w:t>S</w:t>
      </w:r>
      <w:r w:rsidR="00636EDB" w:rsidRPr="005B17D3">
        <w:t>tatus dropdown</w:t>
      </w:r>
      <w:bookmarkEnd w:id="313"/>
    </w:p>
    <w:p w14:paraId="530699E2" w14:textId="77777777" w:rsidR="00316380" w:rsidRPr="005B17D3" w:rsidRDefault="00316380" w:rsidP="00EF3896">
      <w:pPr>
        <w:pStyle w:val="BodyTextBullet2"/>
      </w:pPr>
    </w:p>
    <w:p w14:paraId="3F4A5329" w14:textId="77777777" w:rsidR="00316380" w:rsidRPr="005B17D3" w:rsidRDefault="00316380" w:rsidP="00EF3896">
      <w:pPr>
        <w:pStyle w:val="ScreenField"/>
      </w:pPr>
      <w:r w:rsidRPr="005B17D3">
        <w:t>Type:</w:t>
      </w:r>
    </w:p>
    <w:p w14:paraId="2165207E" w14:textId="77777777" w:rsidR="00316380" w:rsidRPr="005B17D3" w:rsidRDefault="00316380" w:rsidP="00EF3896">
      <w:pPr>
        <w:pStyle w:val="ScreenFieldDesc"/>
      </w:pPr>
      <w:r w:rsidRPr="005B17D3">
        <w:t>Select one of the following types:</w:t>
      </w:r>
    </w:p>
    <w:p w14:paraId="3F9C3806" w14:textId="77777777" w:rsidR="00316380" w:rsidRPr="005B17D3" w:rsidRDefault="00316380" w:rsidP="00884662">
      <w:pPr>
        <w:pStyle w:val="ScreenFieldDesc"/>
        <w:numPr>
          <w:ilvl w:val="0"/>
          <w:numId w:val="261"/>
        </w:numPr>
      </w:pPr>
      <w:r w:rsidRPr="005B17D3">
        <w:t>TPA - Positive</w:t>
      </w:r>
    </w:p>
    <w:p w14:paraId="671E0522" w14:textId="77777777" w:rsidR="00316380" w:rsidRPr="005B17D3" w:rsidRDefault="00316380" w:rsidP="00884662">
      <w:pPr>
        <w:pStyle w:val="ScreenFieldDesc"/>
        <w:numPr>
          <w:ilvl w:val="0"/>
          <w:numId w:val="261"/>
        </w:numPr>
      </w:pPr>
      <w:r w:rsidRPr="005B17D3">
        <w:t>TPA – Negative</w:t>
      </w:r>
    </w:p>
    <w:p w14:paraId="05B7EA15" w14:textId="77777777" w:rsidR="00316380" w:rsidRPr="005B17D3" w:rsidRDefault="00316380" w:rsidP="00EF3896">
      <w:pPr>
        <w:pStyle w:val="ScreenField"/>
      </w:pPr>
    </w:p>
    <w:tbl>
      <w:tblPr>
        <w:tblStyle w:val="TableGrid"/>
        <w:tblW w:w="0" w:type="auto"/>
        <w:tblLook w:val="04A0" w:firstRow="1" w:lastRow="0" w:firstColumn="1" w:lastColumn="0" w:noHBand="0" w:noVBand="1"/>
      </w:tblPr>
      <w:tblGrid>
        <w:gridCol w:w="4675"/>
        <w:gridCol w:w="4675"/>
      </w:tblGrid>
      <w:tr w:rsidR="00316380" w:rsidRPr="005B17D3" w14:paraId="605BECCB" w14:textId="77777777" w:rsidTr="009812B6">
        <w:trPr>
          <w:tblHeader/>
        </w:trPr>
        <w:tc>
          <w:tcPr>
            <w:tcW w:w="4675" w:type="dxa"/>
            <w:shd w:val="clear" w:color="auto" w:fill="D9E2F3" w:themeFill="accent1" w:themeFillTint="33"/>
          </w:tcPr>
          <w:p w14:paraId="7B9BDD59" w14:textId="77777777" w:rsidR="00316380" w:rsidRPr="005B17D3" w:rsidRDefault="00316380" w:rsidP="00EF3896">
            <w:pPr>
              <w:pStyle w:val="BodyTextBullet2"/>
              <w:jc w:val="center"/>
              <w:rPr>
                <w:rFonts w:ascii="Arial" w:hAnsi="Arial" w:cs="Arial"/>
                <w:b/>
                <w:sz w:val="22"/>
                <w:szCs w:val="22"/>
              </w:rPr>
            </w:pPr>
            <w:bookmarkStart w:id="314" w:name="_Hlk14263747"/>
            <w:r w:rsidRPr="005B17D3">
              <w:rPr>
                <w:rFonts w:ascii="Arial" w:hAnsi="Arial" w:cs="Arial"/>
                <w:b/>
                <w:sz w:val="22"/>
                <w:szCs w:val="22"/>
              </w:rPr>
              <w:t>TPA Positive file</w:t>
            </w:r>
          </w:p>
        </w:tc>
        <w:tc>
          <w:tcPr>
            <w:tcW w:w="4675" w:type="dxa"/>
            <w:shd w:val="clear" w:color="auto" w:fill="D9E2F3" w:themeFill="accent1" w:themeFillTint="33"/>
          </w:tcPr>
          <w:p w14:paraId="2587A89A" w14:textId="77777777" w:rsidR="00316380" w:rsidRPr="005B17D3" w:rsidRDefault="00316380" w:rsidP="00EF3896">
            <w:pPr>
              <w:pStyle w:val="BodyTextBullet2"/>
              <w:jc w:val="center"/>
              <w:rPr>
                <w:rFonts w:ascii="Arial" w:hAnsi="Arial" w:cs="Arial"/>
                <w:b/>
                <w:sz w:val="22"/>
                <w:szCs w:val="22"/>
              </w:rPr>
            </w:pPr>
            <w:r w:rsidRPr="005B17D3">
              <w:rPr>
                <w:rFonts w:ascii="Arial" w:hAnsi="Arial" w:cs="Arial"/>
                <w:b/>
                <w:sz w:val="22"/>
                <w:szCs w:val="22"/>
              </w:rPr>
              <w:t>TPA Negative file</w:t>
            </w:r>
          </w:p>
        </w:tc>
      </w:tr>
      <w:tr w:rsidR="00316380" w:rsidRPr="005B17D3" w14:paraId="42ACBF50" w14:textId="77777777" w:rsidTr="009812B6">
        <w:trPr>
          <w:tblHeader/>
        </w:trPr>
        <w:tc>
          <w:tcPr>
            <w:tcW w:w="4675" w:type="dxa"/>
          </w:tcPr>
          <w:p w14:paraId="41980136" w14:textId="0367B2B9" w:rsidR="00316380" w:rsidRPr="005B17D3" w:rsidRDefault="00456576" w:rsidP="00EF3896">
            <w:pPr>
              <w:pStyle w:val="BodyTextBullet2"/>
            </w:pPr>
            <w:r w:rsidRPr="005B17D3">
              <w:t xml:space="preserve">The Enrollment System </w:t>
            </w:r>
            <w:r w:rsidR="00316380" w:rsidRPr="005B17D3">
              <w:t>sends the TPA positive file using the</w:t>
            </w:r>
            <w:r w:rsidR="00842CFA" w:rsidRPr="005B17D3">
              <w:t xml:space="preserve"> Data Access Service</w:t>
            </w:r>
            <w:r w:rsidR="00316380" w:rsidRPr="005B17D3">
              <w:t xml:space="preserve"> </w:t>
            </w:r>
            <w:r w:rsidR="00842CFA" w:rsidRPr="005B17D3">
              <w:t>(</w:t>
            </w:r>
            <w:r w:rsidR="00316380" w:rsidRPr="005B17D3">
              <w:t>DAS</w:t>
            </w:r>
            <w:r w:rsidR="00842CFA" w:rsidRPr="005B17D3">
              <w:t>)</w:t>
            </w:r>
            <w:r w:rsidR="00316380" w:rsidRPr="005B17D3">
              <w:t xml:space="preserve"> </w:t>
            </w:r>
            <w:r w:rsidR="00AF585D" w:rsidRPr="005B17D3">
              <w:t>m</w:t>
            </w:r>
            <w:r w:rsidR="00316380" w:rsidRPr="005B17D3">
              <w:t xml:space="preserve">echanism. </w:t>
            </w:r>
          </w:p>
          <w:p w14:paraId="7F7349CF" w14:textId="3ED1C982" w:rsidR="00316380" w:rsidRPr="005B17D3" w:rsidRDefault="00316380" w:rsidP="00474E83">
            <w:pPr>
              <w:pStyle w:val="NoteLightbulb"/>
            </w:pPr>
            <w:r w:rsidRPr="005B17D3">
              <w:rPr>
                <w:b/>
              </w:rPr>
              <w:t>Note:</w:t>
            </w:r>
            <w:r w:rsidRPr="005B17D3">
              <w:t xml:space="preserve">  Please refer to the existing TPA </w:t>
            </w:r>
            <w:r w:rsidR="00842CFA" w:rsidRPr="005B17D3">
              <w:t>f</w:t>
            </w:r>
            <w:r w:rsidRPr="005B17D3">
              <w:t>ile ICD for data fields.</w:t>
            </w:r>
          </w:p>
        </w:tc>
        <w:tc>
          <w:tcPr>
            <w:tcW w:w="4675" w:type="dxa"/>
          </w:tcPr>
          <w:p w14:paraId="04E37833" w14:textId="1717C6CB" w:rsidR="00316380" w:rsidRPr="005B17D3" w:rsidRDefault="00456576" w:rsidP="00EF3896">
            <w:pPr>
              <w:pStyle w:val="BodyTextBullet2"/>
            </w:pPr>
            <w:r w:rsidRPr="005B17D3">
              <w:t>The Enrollment System</w:t>
            </w:r>
            <w:r w:rsidR="00316380" w:rsidRPr="005B17D3">
              <w:t xml:space="preserve"> send</w:t>
            </w:r>
            <w:r w:rsidR="00AF585D" w:rsidRPr="005B17D3">
              <w:t>s</w:t>
            </w:r>
            <w:r w:rsidR="00316380" w:rsidRPr="005B17D3">
              <w:t xml:space="preserve"> the TPA negative file using the</w:t>
            </w:r>
            <w:r w:rsidR="00842CFA" w:rsidRPr="005B17D3">
              <w:t xml:space="preserve"> Data Access Service</w:t>
            </w:r>
            <w:r w:rsidR="00316380" w:rsidRPr="005B17D3">
              <w:t xml:space="preserve"> </w:t>
            </w:r>
            <w:r w:rsidR="00842CFA" w:rsidRPr="005B17D3">
              <w:t>(</w:t>
            </w:r>
            <w:r w:rsidR="00316380" w:rsidRPr="005B17D3">
              <w:t>DAS</w:t>
            </w:r>
            <w:r w:rsidR="00842CFA" w:rsidRPr="005B17D3">
              <w:t>)</w:t>
            </w:r>
            <w:r w:rsidR="00316380" w:rsidRPr="005B17D3">
              <w:t xml:space="preserve"> </w:t>
            </w:r>
            <w:r w:rsidR="00AF585D" w:rsidRPr="005B17D3">
              <w:t>m</w:t>
            </w:r>
            <w:r w:rsidR="00316380" w:rsidRPr="005B17D3">
              <w:t xml:space="preserve">echanism. </w:t>
            </w:r>
          </w:p>
          <w:p w14:paraId="2586E285" w14:textId="3F52E030" w:rsidR="00316380" w:rsidRPr="005B17D3" w:rsidRDefault="00316380" w:rsidP="00474E83">
            <w:pPr>
              <w:pStyle w:val="NoteLightbulb"/>
            </w:pPr>
            <w:r w:rsidRPr="005B17D3">
              <w:rPr>
                <w:b/>
              </w:rPr>
              <w:t>Note:</w:t>
            </w:r>
            <w:r w:rsidRPr="005B17D3">
              <w:t xml:space="preserve">  Please refer to the existing TPA </w:t>
            </w:r>
            <w:r w:rsidR="00842CFA" w:rsidRPr="005B17D3">
              <w:t>f</w:t>
            </w:r>
            <w:r w:rsidRPr="005B17D3">
              <w:t>ile ICD for data fields.</w:t>
            </w:r>
          </w:p>
        </w:tc>
      </w:tr>
      <w:bookmarkEnd w:id="314"/>
    </w:tbl>
    <w:p w14:paraId="78344656" w14:textId="77777777" w:rsidR="00316380" w:rsidRPr="005B17D3" w:rsidRDefault="00316380" w:rsidP="00EF3896">
      <w:pPr>
        <w:pStyle w:val="ScreenFieldDesc"/>
        <w:ind w:left="0"/>
      </w:pPr>
    </w:p>
    <w:p w14:paraId="087B4F20" w14:textId="77777777" w:rsidR="00316380" w:rsidRPr="005B17D3" w:rsidRDefault="00316380" w:rsidP="00EF3896">
      <w:pPr>
        <w:pStyle w:val="ScreenField"/>
      </w:pPr>
      <w:r w:rsidRPr="005B17D3">
        <w:t>Find:</w:t>
      </w:r>
    </w:p>
    <w:p w14:paraId="7D973817" w14:textId="28FE8E7F" w:rsidR="00316380" w:rsidRPr="005B17D3" w:rsidRDefault="00316380" w:rsidP="00EF3896">
      <w:pPr>
        <w:pStyle w:val="ScreenFieldDesc"/>
      </w:pPr>
      <w:r w:rsidRPr="005B17D3">
        <w:t xml:space="preserve">At least one of the fields in the </w:t>
      </w:r>
      <w:r w:rsidR="007345C7" w:rsidRPr="005B17D3">
        <w:t xml:space="preserve">TPA </w:t>
      </w:r>
      <w:r w:rsidRPr="005B17D3">
        <w:t>Contractor Message Search console must contain data for the TPA Contractor Message Log screen to display, after the user clicks Find. If data is not entered in the fields, the following error message displays:</w:t>
      </w:r>
    </w:p>
    <w:p w14:paraId="2D4FD6C6" w14:textId="4E53A7C4" w:rsidR="00316380" w:rsidRPr="005B17D3" w:rsidRDefault="00316380" w:rsidP="00EF3896">
      <w:pPr>
        <w:pStyle w:val="ScreenFieldDesc"/>
      </w:pPr>
      <w:r w:rsidRPr="005B17D3">
        <w:t>“A search criteria field must be entered.”</w:t>
      </w:r>
    </w:p>
    <w:p w14:paraId="7A57DB33" w14:textId="77777777" w:rsidR="003610EF" w:rsidRPr="005B17D3" w:rsidRDefault="003610EF" w:rsidP="00EF3896">
      <w:pPr>
        <w:pStyle w:val="ScreenField"/>
      </w:pPr>
    </w:p>
    <w:p w14:paraId="6AEF2CB0" w14:textId="77777777" w:rsidR="00316380" w:rsidRPr="005B17D3" w:rsidRDefault="00316380" w:rsidP="00EF3896">
      <w:pPr>
        <w:pStyle w:val="ScreenField"/>
      </w:pPr>
      <w:r w:rsidRPr="005B17D3">
        <w:t>Clear:</w:t>
      </w:r>
    </w:p>
    <w:p w14:paraId="74925611" w14:textId="77777777" w:rsidR="00316380" w:rsidRPr="005B17D3" w:rsidRDefault="00316380" w:rsidP="00EF3896">
      <w:pPr>
        <w:pStyle w:val="ScreenFieldDesc"/>
      </w:pPr>
      <w:r w:rsidRPr="005B17D3">
        <w:lastRenderedPageBreak/>
        <w:t xml:space="preserve">Clears out the data from the </w:t>
      </w:r>
      <w:r w:rsidRPr="005B17D3">
        <w:rPr>
          <w:b/>
        </w:rPr>
        <w:t>TPA Contractor Message Search</w:t>
      </w:r>
      <w:r w:rsidRPr="005B17D3">
        <w:t xml:space="preserve"> screen.</w:t>
      </w:r>
    </w:p>
    <w:p w14:paraId="2CFCCD60" w14:textId="77777777" w:rsidR="00316380" w:rsidRPr="005B17D3" w:rsidRDefault="00316380" w:rsidP="00EF3896">
      <w:pPr>
        <w:pStyle w:val="ScreenFieldDesc"/>
        <w:ind w:left="0"/>
      </w:pPr>
    </w:p>
    <w:p w14:paraId="795FB7CF" w14:textId="168E94D5" w:rsidR="00316380" w:rsidRPr="005B17D3" w:rsidRDefault="00316380" w:rsidP="00474E83">
      <w:pPr>
        <w:pStyle w:val="NoteLightbulb"/>
      </w:pPr>
      <w:r w:rsidRPr="005B17D3">
        <w:rPr>
          <w:b/>
        </w:rPr>
        <w:t>Note:</w:t>
      </w:r>
      <w:r w:rsidR="007B5523" w:rsidRPr="005B17D3">
        <w:rPr>
          <w:b/>
        </w:rPr>
        <w:t xml:space="preserve"> </w:t>
      </w:r>
      <w:r w:rsidR="007B5523" w:rsidRPr="005B17D3">
        <w:t>The records sent list is in reverse chronological order by date sent and the Request Made column only displays if the type is TPA - Positive or TPA - Negative.</w:t>
      </w:r>
    </w:p>
    <w:p w14:paraId="3D1B124C" w14:textId="77777777" w:rsidR="00F76311" w:rsidRPr="005B17D3" w:rsidRDefault="00F76311" w:rsidP="00EF3896">
      <w:pPr>
        <w:pStyle w:val="BodyText"/>
      </w:pPr>
    </w:p>
    <w:p w14:paraId="458AE059" w14:textId="77777777" w:rsidR="00BE52CE" w:rsidRPr="005B17D3" w:rsidRDefault="00BE52CE" w:rsidP="00EF3896">
      <w:pPr>
        <w:pStyle w:val="Heading2"/>
      </w:pPr>
      <w:bookmarkStart w:id="315" w:name="_Toc31622132"/>
      <w:bookmarkStart w:id="316" w:name="_Toc289864705"/>
      <w:bookmarkStart w:id="317" w:name="_Toc394920696"/>
      <w:bookmarkStart w:id="318" w:name="_Toc406571033"/>
      <w:bookmarkStart w:id="319" w:name="_Toc478746471"/>
      <w:bookmarkStart w:id="320" w:name="_Toc482888401"/>
      <w:r w:rsidRPr="005B17D3">
        <w:t>MSDS Messages</w:t>
      </w:r>
      <w:bookmarkEnd w:id="315"/>
    </w:p>
    <w:p w14:paraId="7BCD7F3C" w14:textId="77777777" w:rsidR="00BE52CE" w:rsidRPr="005B17D3" w:rsidRDefault="00BE52CE" w:rsidP="00EF3896">
      <w:pPr>
        <w:pStyle w:val="BodyText"/>
        <w:keepNext/>
        <w:jc w:val="center"/>
      </w:pPr>
      <w:r w:rsidRPr="005B17D3">
        <w:rPr>
          <w:noProof/>
        </w:rPr>
        <w:drawing>
          <wp:inline distT="0" distB="0" distL="0" distR="0" wp14:anchorId="6472424A" wp14:editId="0E65F4D7">
            <wp:extent cx="5986780" cy="328930"/>
            <wp:effectExtent l="0" t="0" r="0" b="0"/>
            <wp:docPr id="1391" name="Picture 1391" descr="Screen capture of the MSDS Messages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86780" cy="328930"/>
                    </a:xfrm>
                    <a:prstGeom prst="rect">
                      <a:avLst/>
                    </a:prstGeom>
                    <a:noFill/>
                  </pic:spPr>
                </pic:pic>
              </a:graphicData>
            </a:graphic>
          </wp:inline>
        </w:drawing>
      </w:r>
    </w:p>
    <w:p w14:paraId="159716E3" w14:textId="31FBD427" w:rsidR="00BE52CE" w:rsidRPr="005B17D3" w:rsidRDefault="00BE52CE" w:rsidP="00EF3896">
      <w:pPr>
        <w:pStyle w:val="Caption"/>
      </w:pPr>
      <w:bookmarkStart w:id="321" w:name="_Toc31622383"/>
      <w:r w:rsidRPr="005B17D3">
        <w:t xml:space="preserve">Figure </w:t>
      </w:r>
      <w:r w:rsidRPr="005B17D3">
        <w:rPr>
          <w:noProof/>
        </w:rPr>
        <w:fldChar w:fldCharType="begin"/>
      </w:r>
      <w:r w:rsidRPr="005B17D3">
        <w:rPr>
          <w:noProof/>
        </w:rPr>
        <w:instrText xml:space="preserve"> SEQ Figure \* ARABIC </w:instrText>
      </w:r>
      <w:r w:rsidRPr="005B17D3">
        <w:rPr>
          <w:noProof/>
        </w:rPr>
        <w:fldChar w:fldCharType="separate"/>
      </w:r>
      <w:r w:rsidR="00C2105F" w:rsidRPr="005B17D3">
        <w:rPr>
          <w:noProof/>
        </w:rPr>
        <w:t>26</w:t>
      </w:r>
      <w:r w:rsidRPr="005B17D3">
        <w:rPr>
          <w:noProof/>
        </w:rPr>
        <w:fldChar w:fldCharType="end"/>
      </w:r>
      <w:r w:rsidRPr="005B17D3">
        <w:t>: MSDS Messages</w:t>
      </w:r>
      <w:bookmarkEnd w:id="321"/>
    </w:p>
    <w:p w14:paraId="6055C021" w14:textId="77777777" w:rsidR="00BE52CE" w:rsidRPr="005B17D3" w:rsidRDefault="00BE52CE" w:rsidP="00EF3896">
      <w:pPr>
        <w:pStyle w:val="Heading3"/>
      </w:pPr>
      <w:bookmarkStart w:id="322" w:name="_Toc31622133"/>
      <w:r w:rsidRPr="005B17D3">
        <w:t>MSDS Message Search</w:t>
      </w:r>
      <w:bookmarkEnd w:id="322"/>
    </w:p>
    <w:p w14:paraId="54B89EA2" w14:textId="77777777" w:rsidR="00BE52CE" w:rsidRPr="005B17D3" w:rsidRDefault="00BE52CE" w:rsidP="00EF3896">
      <w:pPr>
        <w:pStyle w:val="BlockText"/>
        <w:ind w:left="0"/>
      </w:pPr>
      <w:r w:rsidRPr="005B17D3">
        <w:t xml:space="preserve">The </w:t>
      </w:r>
      <w:r w:rsidRPr="005B17D3">
        <w:rPr>
          <w:b/>
        </w:rPr>
        <w:t>Military Service Data Sharing (MSDS) Messages</w:t>
      </w:r>
      <w:r w:rsidRPr="005B17D3">
        <w:t xml:space="preserve"> menu displays a log of .xml messages received from the MSDS Web Service in response to a query for military service information from ES. </w:t>
      </w:r>
    </w:p>
    <w:p w14:paraId="49AA953A" w14:textId="77777777" w:rsidR="00BE52CE" w:rsidRPr="005B17D3" w:rsidRDefault="00BE52CE" w:rsidP="00EF3896">
      <w:pPr>
        <w:pStyle w:val="BlockText"/>
        <w:ind w:left="0"/>
      </w:pPr>
    </w:p>
    <w:p w14:paraId="302BACE2" w14:textId="77777777" w:rsidR="00BE52CE" w:rsidRPr="005B17D3" w:rsidRDefault="00BE52CE" w:rsidP="00EF3896">
      <w:pPr>
        <w:pStyle w:val="BlockText"/>
        <w:keepNext/>
        <w:ind w:left="0"/>
        <w:jc w:val="center"/>
      </w:pPr>
      <w:r w:rsidRPr="005B17D3">
        <w:rPr>
          <w:noProof/>
        </w:rPr>
        <w:drawing>
          <wp:inline distT="0" distB="0" distL="0" distR="0" wp14:anchorId="786E9B6B" wp14:editId="464D445E">
            <wp:extent cx="4086796" cy="1371792"/>
            <wp:effectExtent l="0" t="0" r="0" b="0"/>
            <wp:docPr id="1395" name="Picture 1395" descr="Screen capture of the MSDS Message Search screen:&#10;&#10;Specify Response Date&#10;Response Date Range&#10;Member ID&#10;Response Stat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sdsmsgserch.png"/>
                    <pic:cNvPicPr/>
                  </pic:nvPicPr>
                  <pic:blipFill>
                    <a:blip r:embed="rId63">
                      <a:extLst>
                        <a:ext uri="{28A0092B-C50C-407E-A947-70E740481C1C}">
                          <a14:useLocalDpi xmlns:a14="http://schemas.microsoft.com/office/drawing/2010/main" val="0"/>
                        </a:ext>
                      </a:extLst>
                    </a:blip>
                    <a:stretch>
                      <a:fillRect/>
                    </a:stretch>
                  </pic:blipFill>
                  <pic:spPr>
                    <a:xfrm>
                      <a:off x="0" y="0"/>
                      <a:ext cx="4086796" cy="1371792"/>
                    </a:xfrm>
                    <a:prstGeom prst="rect">
                      <a:avLst/>
                    </a:prstGeom>
                  </pic:spPr>
                </pic:pic>
              </a:graphicData>
            </a:graphic>
          </wp:inline>
        </w:drawing>
      </w:r>
    </w:p>
    <w:p w14:paraId="5CDDF685" w14:textId="3557FFA1" w:rsidR="00BE52CE" w:rsidRPr="005B17D3" w:rsidRDefault="00BE52CE" w:rsidP="00EF3896">
      <w:pPr>
        <w:pStyle w:val="Caption"/>
      </w:pPr>
      <w:bookmarkStart w:id="323" w:name="_Toc31622384"/>
      <w:r w:rsidRPr="005B17D3">
        <w:t xml:space="preserve">Figure </w:t>
      </w:r>
      <w:r w:rsidRPr="005B17D3">
        <w:fldChar w:fldCharType="begin"/>
      </w:r>
      <w:r w:rsidRPr="005B17D3">
        <w:rPr>
          <w:bCs w:val="0"/>
        </w:rPr>
        <w:instrText xml:space="preserve"> SEQ Figure \* ARABIC </w:instrText>
      </w:r>
      <w:r w:rsidRPr="005B17D3">
        <w:fldChar w:fldCharType="separate"/>
      </w:r>
      <w:r w:rsidR="00C2105F" w:rsidRPr="005B17D3">
        <w:rPr>
          <w:bCs w:val="0"/>
          <w:noProof/>
        </w:rPr>
        <w:t>27</w:t>
      </w:r>
      <w:r w:rsidRPr="005B17D3">
        <w:rPr>
          <w:noProof/>
        </w:rPr>
        <w:fldChar w:fldCharType="end"/>
      </w:r>
      <w:r w:rsidRPr="005B17D3">
        <w:t>: MSDS Message Search</w:t>
      </w:r>
      <w:bookmarkEnd w:id="323"/>
    </w:p>
    <w:p w14:paraId="78B0CE90" w14:textId="77777777" w:rsidR="006917C6" w:rsidRPr="005B17D3" w:rsidRDefault="006917C6" w:rsidP="00EF3896"/>
    <w:p w14:paraId="4A472555" w14:textId="77777777" w:rsidR="00BE52CE" w:rsidRPr="005B17D3" w:rsidRDefault="00BE52CE" w:rsidP="00EF3896">
      <w:pPr>
        <w:pStyle w:val="Caption"/>
      </w:pPr>
      <w:r w:rsidRPr="005B17D3">
        <w:t>MSDS Message Search Scenarios</w:t>
      </w:r>
    </w:p>
    <w:p w14:paraId="266FFFA1" w14:textId="77777777" w:rsidR="00BE52CE" w:rsidRPr="005B17D3" w:rsidRDefault="00BE52CE" w:rsidP="00EF3896">
      <w:pPr>
        <w:pStyle w:val="BlockText"/>
        <w:ind w:left="0"/>
      </w:pPr>
    </w:p>
    <w:tbl>
      <w:tblPr>
        <w:tblStyle w:val="TableGrid"/>
        <w:tblW w:w="0" w:type="auto"/>
        <w:tblLook w:val="04A0" w:firstRow="1" w:lastRow="0" w:firstColumn="1" w:lastColumn="0" w:noHBand="0" w:noVBand="1"/>
        <w:tblDescription w:val="If/Then table to determine the different types of MSDS message search scenarios that can occur."/>
      </w:tblPr>
      <w:tblGrid>
        <w:gridCol w:w="4673"/>
        <w:gridCol w:w="4677"/>
      </w:tblGrid>
      <w:tr w:rsidR="00BE52CE" w:rsidRPr="005B17D3" w14:paraId="34DB4C4C" w14:textId="77777777" w:rsidTr="003875C7">
        <w:trPr>
          <w:tblHeader/>
        </w:trPr>
        <w:tc>
          <w:tcPr>
            <w:tcW w:w="4673" w:type="dxa"/>
            <w:shd w:val="clear" w:color="auto" w:fill="D9E2F3" w:themeFill="accent1" w:themeFillTint="33"/>
          </w:tcPr>
          <w:p w14:paraId="31AE7D7C" w14:textId="77777777" w:rsidR="00BE52CE" w:rsidRPr="005B17D3" w:rsidRDefault="00BE52CE" w:rsidP="00EF3896">
            <w:pPr>
              <w:pStyle w:val="TableHeading"/>
            </w:pPr>
            <w:r w:rsidRPr="005B17D3">
              <w:t>If</w:t>
            </w:r>
          </w:p>
        </w:tc>
        <w:tc>
          <w:tcPr>
            <w:tcW w:w="4677" w:type="dxa"/>
            <w:shd w:val="clear" w:color="auto" w:fill="D9E2F3" w:themeFill="accent1" w:themeFillTint="33"/>
          </w:tcPr>
          <w:p w14:paraId="0E10C828" w14:textId="77777777" w:rsidR="00BE52CE" w:rsidRPr="005B17D3" w:rsidRDefault="00BE52CE" w:rsidP="00EF3896">
            <w:pPr>
              <w:pStyle w:val="TableHeading"/>
            </w:pPr>
            <w:r w:rsidRPr="005B17D3">
              <w:t>Then</w:t>
            </w:r>
          </w:p>
        </w:tc>
      </w:tr>
      <w:tr w:rsidR="00BE52CE" w:rsidRPr="005B17D3" w14:paraId="28E03889" w14:textId="77777777" w:rsidTr="003875C7">
        <w:trPr>
          <w:trHeight w:val="872"/>
        </w:trPr>
        <w:tc>
          <w:tcPr>
            <w:tcW w:w="4673" w:type="dxa"/>
          </w:tcPr>
          <w:p w14:paraId="5C0AC810" w14:textId="77777777" w:rsidR="00BE52CE" w:rsidRPr="005B17D3" w:rsidRDefault="00BE52CE" w:rsidP="00EF3896">
            <w:pPr>
              <w:pStyle w:val="BodyTextBullet2"/>
            </w:pPr>
            <w:r w:rsidRPr="005B17D3">
              <w:t>No search parameters are entered and the “Find” button is selected</w:t>
            </w:r>
          </w:p>
        </w:tc>
        <w:tc>
          <w:tcPr>
            <w:tcW w:w="4677" w:type="dxa"/>
          </w:tcPr>
          <w:p w14:paraId="24AA0074" w14:textId="77777777" w:rsidR="00BE52CE" w:rsidRPr="005B17D3" w:rsidRDefault="00BE52CE" w:rsidP="00EF3896">
            <w:pPr>
              <w:pStyle w:val="BodyTextBullet2"/>
              <w:rPr>
                <w:rFonts w:eastAsia="Arial"/>
              </w:rPr>
            </w:pPr>
            <w:r w:rsidRPr="005B17D3">
              <w:t>ES returns the maximum number of responses allowed (1,000 is the limit).</w:t>
            </w:r>
          </w:p>
        </w:tc>
      </w:tr>
      <w:tr w:rsidR="00BE52CE" w:rsidRPr="005B17D3" w14:paraId="6A242C85" w14:textId="77777777" w:rsidTr="003875C7">
        <w:tc>
          <w:tcPr>
            <w:tcW w:w="4673" w:type="dxa"/>
          </w:tcPr>
          <w:p w14:paraId="3CE5A3CE" w14:textId="77777777" w:rsidR="00BE52CE" w:rsidRPr="005B17D3" w:rsidRDefault="00BE52CE" w:rsidP="00EF3896">
            <w:pPr>
              <w:pStyle w:val="BodyTextBullet2"/>
            </w:pPr>
            <w:r w:rsidRPr="005B17D3">
              <w:t xml:space="preserve">Search exceeds 1000 records </w:t>
            </w:r>
          </w:p>
        </w:tc>
        <w:tc>
          <w:tcPr>
            <w:tcW w:w="4677" w:type="dxa"/>
          </w:tcPr>
          <w:p w14:paraId="50C9ECFA" w14:textId="77777777" w:rsidR="00BE52CE" w:rsidRPr="005B17D3" w:rsidRDefault="00BE52CE" w:rsidP="00EF3896">
            <w:pPr>
              <w:pStyle w:val="BodyTextBullet2"/>
            </w:pPr>
            <w:r w:rsidRPr="005B17D3">
              <w:t>The following error message displays:</w:t>
            </w:r>
          </w:p>
          <w:p w14:paraId="6D95162C" w14:textId="0B45BAC5" w:rsidR="00BE52CE" w:rsidRPr="005B17D3" w:rsidRDefault="00BE52CE" w:rsidP="00EF3896">
            <w:pPr>
              <w:pStyle w:val="BodyTextBullet2"/>
            </w:pPr>
            <w:r w:rsidRPr="005B17D3">
              <w:t>“The search returned results which exceeds the 1,000</w:t>
            </w:r>
            <w:r w:rsidR="000D10F4" w:rsidRPr="005B17D3">
              <w:t>-</w:t>
            </w:r>
            <w:r w:rsidRPr="005B17D3">
              <w:t>record limit. Please refine your search and try again”.</w:t>
            </w:r>
          </w:p>
          <w:p w14:paraId="0B8090A5" w14:textId="77777777" w:rsidR="00BE52CE" w:rsidRPr="005B17D3" w:rsidRDefault="00BE52CE" w:rsidP="00EF3896">
            <w:pPr>
              <w:pStyle w:val="BodyTextBullet2"/>
            </w:pPr>
          </w:p>
          <w:p w14:paraId="5E39CAC1" w14:textId="77777777" w:rsidR="00BE52CE" w:rsidRPr="005B17D3" w:rsidRDefault="00BE52CE" w:rsidP="00EF3896">
            <w:pPr>
              <w:pStyle w:val="TableTextSmall"/>
              <w:rPr>
                <w:rFonts w:ascii="Times New Roman" w:hAnsi="Times New Roman" w:cs="Times New Roman"/>
                <w:sz w:val="24"/>
                <w:szCs w:val="24"/>
              </w:rPr>
            </w:pPr>
          </w:p>
        </w:tc>
      </w:tr>
    </w:tbl>
    <w:p w14:paraId="08CCE56D" w14:textId="77777777" w:rsidR="00BE52CE" w:rsidRPr="005B17D3" w:rsidRDefault="00BE52CE" w:rsidP="00EF3896">
      <w:pPr>
        <w:pStyle w:val="BlockText"/>
        <w:ind w:left="0"/>
      </w:pPr>
    </w:p>
    <w:p w14:paraId="378A4AC9" w14:textId="77777777" w:rsidR="00BE52CE" w:rsidRPr="005B17D3" w:rsidRDefault="00BE52CE" w:rsidP="00EF3896">
      <w:pPr>
        <w:spacing w:before="120" w:after="120"/>
      </w:pPr>
      <w:r w:rsidRPr="005B17D3">
        <w:t>The user may search by the following parameters:</w:t>
      </w:r>
    </w:p>
    <w:p w14:paraId="7626DF23" w14:textId="77777777" w:rsidR="00722C3D" w:rsidRPr="005B17D3" w:rsidRDefault="00722C3D" w:rsidP="00EF3896">
      <w:pPr>
        <w:pStyle w:val="ScreenField"/>
      </w:pPr>
    </w:p>
    <w:p w14:paraId="4F63BFBC" w14:textId="3B097DAB" w:rsidR="00BE52CE" w:rsidRPr="005B17D3" w:rsidRDefault="00BE52CE" w:rsidP="00EF3896">
      <w:pPr>
        <w:pStyle w:val="ScreenField"/>
      </w:pPr>
      <w:r w:rsidRPr="005B17D3">
        <w:t>Response Date</w:t>
      </w:r>
      <w:r w:rsidRPr="005B17D3">
        <w:fldChar w:fldCharType="begin"/>
      </w:r>
      <w:r w:rsidRPr="005B17D3">
        <w:instrText xml:space="preserve"> XE "Date:HL7 Transmission" </w:instrText>
      </w:r>
      <w:r w:rsidRPr="005B17D3">
        <w:fldChar w:fldCharType="end"/>
      </w:r>
      <w:r w:rsidRPr="005B17D3">
        <w:t>:</w:t>
      </w:r>
    </w:p>
    <w:p w14:paraId="40BF6A69" w14:textId="77777777" w:rsidR="00BE52CE" w:rsidRPr="005B17D3" w:rsidRDefault="00BE52CE" w:rsidP="00EF3896">
      <w:pPr>
        <w:spacing w:after="60"/>
        <w:ind w:left="605"/>
        <w:rPr>
          <w:iCs/>
        </w:rPr>
      </w:pPr>
      <w:r w:rsidRPr="005B17D3">
        <w:rPr>
          <w:iCs/>
        </w:rPr>
        <w:t>The date/time the response was received by ES.</w:t>
      </w:r>
    </w:p>
    <w:p w14:paraId="0A621331" w14:textId="77777777" w:rsidR="00BE52CE" w:rsidRPr="005B17D3" w:rsidRDefault="00BE52CE" w:rsidP="00EF3896">
      <w:pPr>
        <w:spacing w:after="60"/>
        <w:ind w:left="605"/>
        <w:rPr>
          <w:iCs/>
        </w:rPr>
      </w:pPr>
      <w:r w:rsidRPr="005B17D3">
        <w:rPr>
          <w:iCs/>
        </w:rPr>
        <w:t>Format: (mm/dd/yyyy)</w:t>
      </w:r>
    </w:p>
    <w:p w14:paraId="6F86F87E" w14:textId="77777777" w:rsidR="00BE52CE" w:rsidRPr="005B17D3" w:rsidRDefault="00BE52CE" w:rsidP="00EF3896">
      <w:pPr>
        <w:ind w:left="2880"/>
        <w:rPr>
          <w:szCs w:val="20"/>
        </w:rPr>
      </w:pPr>
      <w:r w:rsidRPr="005B17D3">
        <w:rPr>
          <w:szCs w:val="20"/>
        </w:rPr>
        <w:t>OR</w:t>
      </w:r>
    </w:p>
    <w:p w14:paraId="27F7F4BC" w14:textId="77777777" w:rsidR="00BE52CE" w:rsidRPr="005B17D3" w:rsidRDefault="00BE52CE" w:rsidP="00EF3896">
      <w:pPr>
        <w:pStyle w:val="ScreenField"/>
      </w:pPr>
      <w:r w:rsidRPr="005B17D3">
        <w:t>Response Date</w:t>
      </w:r>
      <w:r w:rsidRPr="005B17D3">
        <w:fldChar w:fldCharType="begin"/>
      </w:r>
      <w:r w:rsidRPr="005B17D3">
        <w:instrText xml:space="preserve"> XE "Date:HL7 Transmission Range" </w:instrText>
      </w:r>
      <w:r w:rsidRPr="005B17D3">
        <w:fldChar w:fldCharType="end"/>
      </w:r>
      <w:r w:rsidRPr="005B17D3">
        <w:t xml:space="preserve"> Range:</w:t>
      </w:r>
    </w:p>
    <w:p w14:paraId="6E74869E" w14:textId="77777777" w:rsidR="00BE52CE" w:rsidRPr="005B17D3" w:rsidRDefault="00BE52CE" w:rsidP="00EF3896">
      <w:pPr>
        <w:spacing w:after="60"/>
        <w:ind w:left="605"/>
        <w:rPr>
          <w:iCs/>
        </w:rPr>
      </w:pPr>
      <w:r w:rsidRPr="005B17D3">
        <w:rPr>
          <w:iCs/>
        </w:rPr>
        <w:t>Enter a date range for when responses were received by ES.</w:t>
      </w:r>
    </w:p>
    <w:p w14:paraId="075D4FB1" w14:textId="77777777" w:rsidR="00BE52CE" w:rsidRPr="005B17D3" w:rsidRDefault="00BE52CE" w:rsidP="00EF3896">
      <w:pPr>
        <w:ind w:left="600"/>
      </w:pPr>
      <w:r w:rsidRPr="005B17D3">
        <w:t>Format: (mm/dd/yyyy)</w:t>
      </w:r>
    </w:p>
    <w:p w14:paraId="670B6408" w14:textId="77777777" w:rsidR="00722C3D" w:rsidRPr="005B17D3" w:rsidRDefault="00722C3D" w:rsidP="00EF3896">
      <w:pPr>
        <w:pStyle w:val="ScreenField"/>
      </w:pPr>
    </w:p>
    <w:p w14:paraId="21C6E92F" w14:textId="4E106BFB" w:rsidR="00BE52CE" w:rsidRPr="005B17D3" w:rsidRDefault="00BE52CE" w:rsidP="00EF3896">
      <w:pPr>
        <w:pStyle w:val="ScreenField"/>
      </w:pPr>
      <w:r w:rsidRPr="005B17D3">
        <w:t>Member ID</w:t>
      </w:r>
      <w:r w:rsidRPr="005B17D3">
        <w:fldChar w:fldCharType="begin"/>
      </w:r>
      <w:r w:rsidRPr="005B17D3">
        <w:instrText xml:space="preserve"> XE "Facility" </w:instrText>
      </w:r>
      <w:r w:rsidRPr="005B17D3">
        <w:fldChar w:fldCharType="end"/>
      </w:r>
      <w:r w:rsidRPr="005B17D3">
        <w:t>:</w:t>
      </w:r>
    </w:p>
    <w:p w14:paraId="66EC662C" w14:textId="77777777" w:rsidR="00BE52CE" w:rsidRPr="005B17D3" w:rsidRDefault="00BE52CE" w:rsidP="00EF3896">
      <w:pPr>
        <w:spacing w:after="60"/>
        <w:ind w:left="605"/>
        <w:rPr>
          <w:iCs/>
        </w:rPr>
      </w:pPr>
      <w:r w:rsidRPr="005B17D3">
        <w:rPr>
          <w:iCs/>
        </w:rPr>
        <w:t xml:space="preserve">The Member ID of the service member/Veteran. </w:t>
      </w:r>
    </w:p>
    <w:p w14:paraId="2DB684C6" w14:textId="77777777" w:rsidR="00722C3D" w:rsidRPr="005B17D3" w:rsidRDefault="00722C3D" w:rsidP="00EF3896">
      <w:pPr>
        <w:pStyle w:val="ScreenField"/>
      </w:pPr>
    </w:p>
    <w:p w14:paraId="1618855F" w14:textId="40B653B8" w:rsidR="00BE52CE" w:rsidRPr="005B17D3" w:rsidRDefault="00BE52CE" w:rsidP="00EF3896">
      <w:pPr>
        <w:pStyle w:val="ScreenField"/>
      </w:pPr>
      <w:r w:rsidRPr="005B17D3">
        <w:t>Response Status:</w:t>
      </w:r>
    </w:p>
    <w:p w14:paraId="45C149C1" w14:textId="77777777" w:rsidR="00BE52CE" w:rsidRPr="005B17D3" w:rsidRDefault="00BE52CE" w:rsidP="00EF3896">
      <w:pPr>
        <w:pStyle w:val="ScreenFieldDesc"/>
      </w:pPr>
      <w:r w:rsidRPr="005B17D3">
        <w:t>An indication of response success or failure (error). Select from the dropdown.</w:t>
      </w:r>
    </w:p>
    <w:p w14:paraId="23374C74" w14:textId="6DAFDAD6" w:rsidR="00BE52CE" w:rsidRPr="005B17D3" w:rsidRDefault="00BE52CE" w:rsidP="00EF3896">
      <w:pPr>
        <w:pStyle w:val="ScreenFieldDesc"/>
      </w:pPr>
      <w:r w:rsidRPr="005B17D3">
        <w:t>ES displays a list of responses from the MSDS Message Log that match the user's criteria</w:t>
      </w:r>
      <w:r w:rsidRPr="005B17D3">
        <w:fldChar w:fldCharType="begin"/>
      </w:r>
      <w:r w:rsidRPr="005B17D3">
        <w:instrText xml:space="preserve"> XE "Criteria:HL7 transmission log" </w:instrText>
      </w:r>
      <w:r w:rsidRPr="005B17D3">
        <w:fldChar w:fldCharType="end"/>
      </w:r>
      <w:r w:rsidRPr="005B17D3">
        <w:t xml:space="preserve">. </w:t>
      </w:r>
    </w:p>
    <w:p w14:paraId="0E6B2D52" w14:textId="77777777" w:rsidR="00722C3D" w:rsidRPr="005B17D3" w:rsidRDefault="00722C3D" w:rsidP="00722C3D">
      <w:pPr>
        <w:pStyle w:val="ScreenField"/>
      </w:pPr>
    </w:p>
    <w:p w14:paraId="1B7CC1BA" w14:textId="77777777" w:rsidR="00BE52CE" w:rsidRPr="005B17D3" w:rsidRDefault="00BE52CE" w:rsidP="00EF3896">
      <w:pPr>
        <w:pStyle w:val="Heading3"/>
      </w:pPr>
      <w:bookmarkStart w:id="324" w:name="_Toc31622134"/>
      <w:r w:rsidRPr="005B17D3">
        <w:t>MSDS</w:t>
      </w:r>
      <w:r w:rsidRPr="005B17D3">
        <w:fldChar w:fldCharType="begin"/>
      </w:r>
      <w:r w:rsidRPr="005B17D3">
        <w:instrText xml:space="preserve"> XE "</w:instrText>
      </w:r>
      <w:r w:rsidRPr="005B17D3">
        <w:rPr>
          <w:sz w:val="18"/>
          <w:szCs w:val="18"/>
        </w:rPr>
        <w:instrText>HL7:</w:instrText>
      </w:r>
      <w:r w:rsidRPr="005B17D3">
        <w:instrText xml:space="preserve">Message Log" </w:instrText>
      </w:r>
      <w:r w:rsidRPr="005B17D3">
        <w:fldChar w:fldCharType="end"/>
      </w:r>
      <w:r w:rsidRPr="005B17D3">
        <w:t xml:space="preserve"> Message Log</w:t>
      </w:r>
      <w:bookmarkEnd w:id="324"/>
    </w:p>
    <w:p w14:paraId="1C20D045" w14:textId="77777777" w:rsidR="00BE52CE" w:rsidRPr="005B17D3" w:rsidRDefault="00BE52CE" w:rsidP="00EF3896">
      <w:pPr>
        <w:pStyle w:val="BodyTextBullet2"/>
        <w:rPr>
          <w:szCs w:val="20"/>
        </w:rPr>
      </w:pPr>
      <w:r w:rsidRPr="005B17D3">
        <w:t>ES displays the following information for each MSDS message:</w:t>
      </w:r>
    </w:p>
    <w:p w14:paraId="7B6F45AC" w14:textId="77777777" w:rsidR="00722C3D" w:rsidRPr="005B17D3" w:rsidRDefault="00722C3D" w:rsidP="00EF3896">
      <w:pPr>
        <w:pStyle w:val="ScreenField"/>
        <w:rPr>
          <w:rFonts w:eastAsia="Arial"/>
        </w:rPr>
      </w:pPr>
    </w:p>
    <w:p w14:paraId="31E2966C" w14:textId="4C4B2FA2" w:rsidR="00BE52CE" w:rsidRPr="005B17D3" w:rsidRDefault="00BE52CE" w:rsidP="00EF3896">
      <w:pPr>
        <w:pStyle w:val="ScreenField"/>
        <w:rPr>
          <w:rFonts w:eastAsia="Arial"/>
        </w:rPr>
      </w:pPr>
      <w:r w:rsidRPr="005B17D3">
        <w:rPr>
          <w:rFonts w:eastAsia="Arial"/>
        </w:rPr>
        <w:t xml:space="preserve">Receipt Date </w:t>
      </w:r>
    </w:p>
    <w:p w14:paraId="5CB17F48" w14:textId="77777777" w:rsidR="00BE52CE" w:rsidRPr="005B17D3" w:rsidRDefault="00BE52CE" w:rsidP="00EF3896">
      <w:pPr>
        <w:pStyle w:val="ScreenFieldDesc"/>
        <w:rPr>
          <w:rFonts w:eastAsia="Arial"/>
        </w:rPr>
      </w:pPr>
      <w:r w:rsidRPr="005B17D3">
        <w:rPr>
          <w:rFonts w:eastAsia="Arial"/>
        </w:rPr>
        <w:t>The date/time the message was received by ES.</w:t>
      </w:r>
    </w:p>
    <w:p w14:paraId="416015C1" w14:textId="77777777" w:rsidR="00722C3D" w:rsidRPr="005B17D3" w:rsidRDefault="00722C3D" w:rsidP="00EF3896">
      <w:pPr>
        <w:pStyle w:val="ScreenField"/>
        <w:rPr>
          <w:rFonts w:eastAsia="Arial"/>
        </w:rPr>
      </w:pPr>
    </w:p>
    <w:p w14:paraId="206CC307" w14:textId="76D0BFEE" w:rsidR="00BE52CE" w:rsidRPr="005B17D3" w:rsidRDefault="00BE52CE" w:rsidP="00EF3896">
      <w:pPr>
        <w:pStyle w:val="ScreenField"/>
        <w:rPr>
          <w:rFonts w:eastAsia="Arial"/>
        </w:rPr>
      </w:pPr>
      <w:r w:rsidRPr="005B17D3">
        <w:rPr>
          <w:rFonts w:eastAsia="Arial"/>
        </w:rPr>
        <w:t xml:space="preserve">Response Status </w:t>
      </w:r>
    </w:p>
    <w:p w14:paraId="07829D2B" w14:textId="77777777" w:rsidR="00BE52CE" w:rsidRPr="005B17D3" w:rsidRDefault="00BE52CE" w:rsidP="00EF3896">
      <w:pPr>
        <w:pStyle w:val="ScreenFieldDesc"/>
      </w:pPr>
      <w:r w:rsidRPr="005B17D3">
        <w:t xml:space="preserve">An indication of response success or failure (error). </w:t>
      </w:r>
    </w:p>
    <w:p w14:paraId="1DE3556A" w14:textId="77777777" w:rsidR="00722C3D" w:rsidRPr="005B17D3" w:rsidRDefault="00722C3D" w:rsidP="00EF3896">
      <w:pPr>
        <w:pStyle w:val="ScreenField"/>
        <w:rPr>
          <w:rFonts w:eastAsia="Arial"/>
        </w:rPr>
      </w:pPr>
    </w:p>
    <w:p w14:paraId="38D421E2" w14:textId="1E2F768A" w:rsidR="00BE52CE" w:rsidRPr="005B17D3" w:rsidRDefault="00BE52CE" w:rsidP="00EF3896">
      <w:pPr>
        <w:pStyle w:val="ScreenField"/>
        <w:rPr>
          <w:rFonts w:eastAsia="Arial"/>
        </w:rPr>
      </w:pPr>
      <w:r w:rsidRPr="005B17D3">
        <w:rPr>
          <w:rFonts w:eastAsia="Arial"/>
        </w:rPr>
        <w:t xml:space="preserve">Member ID </w:t>
      </w:r>
    </w:p>
    <w:p w14:paraId="3D24BBD6" w14:textId="77777777" w:rsidR="00BE52CE" w:rsidRPr="005B17D3" w:rsidRDefault="00BE52CE" w:rsidP="00EF3896">
      <w:pPr>
        <w:pStyle w:val="ScreenFieldDesc"/>
        <w:rPr>
          <w:rFonts w:eastAsia="Arial"/>
        </w:rPr>
      </w:pPr>
      <w:r w:rsidRPr="005B17D3">
        <w:t>The Member ID of the service member/Veteran.</w:t>
      </w:r>
    </w:p>
    <w:p w14:paraId="6EA6088A" w14:textId="77777777" w:rsidR="00722C3D" w:rsidRPr="005B17D3" w:rsidRDefault="00722C3D" w:rsidP="00EF3896">
      <w:pPr>
        <w:pStyle w:val="ScreenField"/>
        <w:rPr>
          <w:rFonts w:eastAsia="Arial"/>
        </w:rPr>
      </w:pPr>
    </w:p>
    <w:p w14:paraId="4546C753" w14:textId="35508FB6" w:rsidR="00BE52CE" w:rsidRPr="005B17D3" w:rsidRDefault="00BE52CE" w:rsidP="00EF3896">
      <w:pPr>
        <w:pStyle w:val="ScreenField"/>
        <w:rPr>
          <w:rFonts w:eastAsia="Arial"/>
        </w:rPr>
      </w:pPr>
      <w:r w:rsidRPr="005B17D3">
        <w:rPr>
          <w:rFonts w:eastAsia="Arial"/>
        </w:rPr>
        <w:lastRenderedPageBreak/>
        <w:t xml:space="preserve">Raw Data </w:t>
      </w:r>
    </w:p>
    <w:p w14:paraId="4759990A" w14:textId="77777777" w:rsidR="00BE52CE" w:rsidRPr="005B17D3" w:rsidRDefault="00BE52CE" w:rsidP="00EF3896">
      <w:pPr>
        <w:pStyle w:val="ScreenFieldDesc"/>
        <w:rPr>
          <w:rFonts w:eastAsia="Arial"/>
        </w:rPr>
      </w:pPr>
      <w:r w:rsidRPr="005B17D3">
        <w:rPr>
          <w:rFonts w:eastAsia="Arial"/>
        </w:rPr>
        <w:t>Displays the message .XML text.</w:t>
      </w:r>
    </w:p>
    <w:p w14:paraId="5FC7D182" w14:textId="77777777" w:rsidR="00722C3D" w:rsidRPr="005B17D3" w:rsidRDefault="00722C3D" w:rsidP="00EF3896">
      <w:pPr>
        <w:pStyle w:val="ScreenField"/>
        <w:rPr>
          <w:rFonts w:eastAsia="Arial"/>
        </w:rPr>
      </w:pPr>
    </w:p>
    <w:p w14:paraId="5350DEF6" w14:textId="72A284A6" w:rsidR="00BE52CE" w:rsidRPr="005B17D3" w:rsidRDefault="00BE52CE" w:rsidP="00EF3896">
      <w:pPr>
        <w:pStyle w:val="ScreenField"/>
        <w:rPr>
          <w:rFonts w:eastAsia="Arial"/>
        </w:rPr>
      </w:pPr>
      <w:r w:rsidRPr="005B17D3">
        <w:rPr>
          <w:rFonts w:eastAsia="Arial"/>
        </w:rPr>
        <w:t xml:space="preserve">Response Details </w:t>
      </w:r>
    </w:p>
    <w:p w14:paraId="60866466" w14:textId="77777777" w:rsidR="00BE52CE" w:rsidRPr="005B17D3" w:rsidRDefault="00BE52CE" w:rsidP="00EF3896">
      <w:pPr>
        <w:pStyle w:val="ScreenFieldDesc"/>
        <w:rPr>
          <w:rFonts w:eastAsia="Arial"/>
        </w:rPr>
      </w:pPr>
      <w:r w:rsidRPr="005B17D3">
        <w:rPr>
          <w:rFonts w:eastAsia="Arial"/>
        </w:rPr>
        <w:t>Displays the Response Details screen.</w:t>
      </w:r>
    </w:p>
    <w:p w14:paraId="1EC67F83" w14:textId="77777777" w:rsidR="00BE52CE" w:rsidRPr="005B17D3" w:rsidRDefault="00BE52CE" w:rsidP="00EF3896">
      <w:pPr>
        <w:pStyle w:val="ScreenField"/>
        <w:rPr>
          <w:rFonts w:eastAsia="Arial"/>
        </w:rPr>
      </w:pPr>
    </w:p>
    <w:p w14:paraId="401691FE" w14:textId="77777777" w:rsidR="00BE52CE" w:rsidRPr="005B17D3" w:rsidRDefault="00BE52CE" w:rsidP="00EF3896">
      <w:pPr>
        <w:pStyle w:val="BodyTextBullet2"/>
      </w:pPr>
      <w:r w:rsidRPr="005B17D3">
        <w:rPr>
          <w:noProof/>
        </w:rPr>
        <w:drawing>
          <wp:inline distT="0" distB="0" distL="0" distR="0" wp14:anchorId="1D44A497" wp14:editId="6D6AF18C">
            <wp:extent cx="5943600" cy="2809875"/>
            <wp:effectExtent l="0" t="0" r="0" b="9525"/>
            <wp:docPr id="1397" name="Picture 1397" descr="Screen capture of an MSDS Message Log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sdsmsglog.png"/>
                    <pic:cNvPicPr/>
                  </pic:nvPicPr>
                  <pic:blipFill>
                    <a:blip r:embed="rId64">
                      <a:extLst>
                        <a:ext uri="{28A0092B-C50C-407E-A947-70E740481C1C}">
                          <a14:useLocalDpi xmlns:a14="http://schemas.microsoft.com/office/drawing/2010/main" val="0"/>
                        </a:ext>
                      </a:extLst>
                    </a:blip>
                    <a:stretch>
                      <a:fillRect/>
                    </a:stretch>
                  </pic:blipFill>
                  <pic:spPr>
                    <a:xfrm>
                      <a:off x="0" y="0"/>
                      <a:ext cx="5943600" cy="2809875"/>
                    </a:xfrm>
                    <a:prstGeom prst="rect">
                      <a:avLst/>
                    </a:prstGeom>
                  </pic:spPr>
                </pic:pic>
              </a:graphicData>
            </a:graphic>
          </wp:inline>
        </w:drawing>
      </w:r>
    </w:p>
    <w:p w14:paraId="3CEB891A" w14:textId="469A7CD7" w:rsidR="00BE52CE" w:rsidRPr="005B17D3" w:rsidRDefault="00BE52CE" w:rsidP="00EF3896">
      <w:pPr>
        <w:pStyle w:val="Caption"/>
      </w:pPr>
      <w:bookmarkStart w:id="325" w:name="_Toc31622385"/>
      <w:r w:rsidRPr="005B17D3">
        <w:t xml:space="preserve">Figure </w:t>
      </w:r>
      <w:r w:rsidRPr="005B17D3">
        <w:fldChar w:fldCharType="begin"/>
      </w:r>
      <w:r w:rsidRPr="005B17D3">
        <w:rPr>
          <w:bCs w:val="0"/>
        </w:rPr>
        <w:instrText xml:space="preserve"> SEQ Figure \* ARABIC </w:instrText>
      </w:r>
      <w:r w:rsidRPr="005B17D3">
        <w:fldChar w:fldCharType="separate"/>
      </w:r>
      <w:r w:rsidR="00C2105F" w:rsidRPr="005B17D3">
        <w:rPr>
          <w:bCs w:val="0"/>
          <w:noProof/>
        </w:rPr>
        <w:t>28</w:t>
      </w:r>
      <w:r w:rsidRPr="005B17D3">
        <w:rPr>
          <w:noProof/>
        </w:rPr>
        <w:fldChar w:fldCharType="end"/>
      </w:r>
      <w:r w:rsidRPr="005B17D3">
        <w:t>: MSDS Message Log example</w:t>
      </w:r>
      <w:bookmarkEnd w:id="325"/>
    </w:p>
    <w:p w14:paraId="32F77D64" w14:textId="77777777" w:rsidR="00BE52CE" w:rsidRPr="005B17D3" w:rsidRDefault="00BE52CE" w:rsidP="00EF3896">
      <w:pPr>
        <w:pStyle w:val="Heading4"/>
        <w:rPr>
          <w:rFonts w:eastAsia="Arial"/>
        </w:rPr>
      </w:pPr>
      <w:bookmarkStart w:id="326" w:name="_Toc31622135"/>
      <w:r w:rsidRPr="005B17D3">
        <w:rPr>
          <w:rFonts w:eastAsia="Arial"/>
        </w:rPr>
        <w:t>MSDS Message Response Details</w:t>
      </w:r>
      <w:bookmarkEnd w:id="326"/>
    </w:p>
    <w:p w14:paraId="5B924217" w14:textId="0FBD5626" w:rsidR="00BE52CE" w:rsidRPr="005B17D3" w:rsidRDefault="00BE52CE" w:rsidP="00EF3896">
      <w:pPr>
        <w:pStyle w:val="BodyText"/>
        <w:keepNext/>
      </w:pPr>
      <w:r w:rsidRPr="005B17D3">
        <w:lastRenderedPageBreak/>
        <w:t xml:space="preserve">The </w:t>
      </w:r>
      <w:r w:rsidRPr="005B17D3">
        <w:rPr>
          <w:i/>
        </w:rPr>
        <w:t>MSDS Message Response Details</w:t>
      </w:r>
      <w:r w:rsidRPr="005B17D3">
        <w:t xml:space="preserve"> screen provides the following information:</w:t>
      </w:r>
    </w:p>
    <w:p w14:paraId="6D9EB530" w14:textId="77777777" w:rsidR="00722C3D" w:rsidRPr="005B17D3" w:rsidRDefault="00722C3D" w:rsidP="00EF3896">
      <w:pPr>
        <w:pStyle w:val="BodyText"/>
        <w:keepNext/>
      </w:pPr>
    </w:p>
    <w:p w14:paraId="14FE4141" w14:textId="77777777" w:rsidR="00BE52CE" w:rsidRPr="005B17D3" w:rsidRDefault="00BE52CE" w:rsidP="00EF3896">
      <w:pPr>
        <w:keepNext/>
        <w:spacing w:before="60" w:after="60"/>
        <w:jc w:val="center"/>
      </w:pPr>
      <w:r w:rsidRPr="005B17D3">
        <w:rPr>
          <w:noProof/>
        </w:rPr>
        <w:drawing>
          <wp:inline distT="0" distB="0" distL="0" distR="0" wp14:anchorId="3AC166A5" wp14:editId="288B993E">
            <wp:extent cx="5498201" cy="2155803"/>
            <wp:effectExtent l="0" t="0" r="7620" b="0"/>
            <wp:docPr id="1410" name="Picture 1410" descr="Screen capture of MSDS Message Response Detai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5">
                      <a:extLst>
                        <a:ext uri="{28A0092B-C50C-407E-A947-70E740481C1C}">
                          <a14:useLocalDpi xmlns:a14="http://schemas.microsoft.com/office/drawing/2010/main" val="0"/>
                        </a:ext>
                      </a:extLst>
                    </a:blip>
                    <a:stretch>
                      <a:fillRect/>
                    </a:stretch>
                  </pic:blipFill>
                  <pic:spPr bwMode="auto">
                    <a:xfrm>
                      <a:off x="0" y="0"/>
                      <a:ext cx="5501321" cy="2157026"/>
                    </a:xfrm>
                    <a:prstGeom prst="rect">
                      <a:avLst/>
                    </a:prstGeom>
                    <a:noFill/>
                    <a:ln>
                      <a:noFill/>
                    </a:ln>
                    <a:extLst>
                      <a:ext uri="{53640926-AAD7-44D8-BBD7-CCE9431645EC}">
                        <a14:shadowObscured xmlns:a14="http://schemas.microsoft.com/office/drawing/2010/main"/>
                      </a:ext>
                    </a:extLst>
                  </pic:spPr>
                </pic:pic>
              </a:graphicData>
            </a:graphic>
          </wp:inline>
        </w:drawing>
      </w:r>
    </w:p>
    <w:p w14:paraId="791A065E" w14:textId="2A20A3C3" w:rsidR="00BE52CE" w:rsidRPr="005B17D3" w:rsidRDefault="00BE52CE" w:rsidP="00EF3896">
      <w:pPr>
        <w:pStyle w:val="Caption"/>
      </w:pPr>
      <w:bookmarkStart w:id="327" w:name="_Toc31622386"/>
      <w:r w:rsidRPr="005B17D3">
        <w:t xml:space="preserve">Figure </w:t>
      </w:r>
      <w:r w:rsidRPr="005B17D3">
        <w:rPr>
          <w:noProof/>
        </w:rPr>
        <w:fldChar w:fldCharType="begin"/>
      </w:r>
      <w:r w:rsidRPr="005B17D3">
        <w:rPr>
          <w:noProof/>
        </w:rPr>
        <w:instrText xml:space="preserve"> SEQ Figure \* ARABIC </w:instrText>
      </w:r>
      <w:r w:rsidRPr="005B17D3">
        <w:rPr>
          <w:noProof/>
        </w:rPr>
        <w:fldChar w:fldCharType="separate"/>
      </w:r>
      <w:r w:rsidR="00C2105F" w:rsidRPr="005B17D3">
        <w:rPr>
          <w:noProof/>
        </w:rPr>
        <w:t>29</w:t>
      </w:r>
      <w:r w:rsidRPr="005B17D3">
        <w:rPr>
          <w:noProof/>
        </w:rPr>
        <w:fldChar w:fldCharType="end"/>
      </w:r>
      <w:r w:rsidRPr="005B17D3">
        <w:t>: MSDS Message Response Details</w:t>
      </w:r>
      <w:bookmarkEnd w:id="327"/>
    </w:p>
    <w:p w14:paraId="76734758" w14:textId="77777777" w:rsidR="00BE52CE" w:rsidRPr="005B17D3" w:rsidRDefault="00BE52CE" w:rsidP="00EF3896">
      <w:pPr>
        <w:pStyle w:val="ScreenField"/>
        <w:rPr>
          <w:rFonts w:eastAsia="Arial"/>
        </w:rPr>
      </w:pPr>
      <w:r w:rsidRPr="005B17D3">
        <w:rPr>
          <w:rFonts w:eastAsia="Arial"/>
        </w:rPr>
        <w:t>Member ID</w:t>
      </w:r>
    </w:p>
    <w:p w14:paraId="3F84FD45" w14:textId="77777777" w:rsidR="00BE52CE" w:rsidRPr="005B17D3" w:rsidRDefault="00BE52CE" w:rsidP="00EF3896">
      <w:pPr>
        <w:pStyle w:val="ScreenFieldDesc"/>
        <w:rPr>
          <w:rFonts w:eastAsia="Arial"/>
        </w:rPr>
      </w:pPr>
      <w:r w:rsidRPr="005B17D3">
        <w:rPr>
          <w:rFonts w:eastAsia="Arial"/>
        </w:rPr>
        <w:t>The Member ID of the Veteran.</w:t>
      </w:r>
      <w:r w:rsidRPr="005B17D3">
        <w:rPr>
          <w:rFonts w:eastAsia="Arial"/>
        </w:rPr>
        <w:fldChar w:fldCharType="begin"/>
      </w:r>
      <w:r w:rsidRPr="005B17D3">
        <w:rPr>
          <w:rFonts w:eastAsia="Arial"/>
        </w:rPr>
        <w:instrText xml:space="preserve"> XE "ID:HL7:Message" </w:instrText>
      </w:r>
      <w:r w:rsidRPr="005B17D3">
        <w:rPr>
          <w:rFonts w:eastAsia="Arial"/>
        </w:rPr>
        <w:fldChar w:fldCharType="end"/>
      </w:r>
    </w:p>
    <w:p w14:paraId="5DFBEF6E" w14:textId="77777777" w:rsidR="00722C3D" w:rsidRPr="005B17D3" w:rsidRDefault="00722C3D" w:rsidP="00EF3896">
      <w:pPr>
        <w:pStyle w:val="ScreenField"/>
        <w:rPr>
          <w:rFonts w:eastAsia="Arial"/>
        </w:rPr>
      </w:pPr>
    </w:p>
    <w:p w14:paraId="6BF5151C" w14:textId="72706C69" w:rsidR="00BE52CE" w:rsidRPr="005B17D3" w:rsidRDefault="00BE52CE" w:rsidP="00EF3896">
      <w:pPr>
        <w:pStyle w:val="ScreenField"/>
        <w:rPr>
          <w:rFonts w:eastAsia="Arial"/>
        </w:rPr>
      </w:pPr>
      <w:r w:rsidRPr="005B17D3">
        <w:rPr>
          <w:rFonts w:eastAsia="Arial"/>
        </w:rPr>
        <w:t xml:space="preserve">Message Type </w:t>
      </w:r>
    </w:p>
    <w:p w14:paraId="3437B33B" w14:textId="77777777" w:rsidR="00BE52CE" w:rsidRPr="005B17D3" w:rsidRDefault="00BE52CE" w:rsidP="00EF3896">
      <w:pPr>
        <w:pStyle w:val="ScreenFieldDesc"/>
        <w:rPr>
          <w:rFonts w:eastAsia="Arial"/>
        </w:rPr>
      </w:pPr>
      <w:r w:rsidRPr="005B17D3">
        <w:rPr>
          <w:rFonts w:eastAsia="Arial"/>
        </w:rPr>
        <w:t>MSDS sends the information in the following types of methods - Deployments, Disabilities, Military Service Eligibility Information, and Retirements.</w:t>
      </w:r>
    </w:p>
    <w:p w14:paraId="6BB006C3" w14:textId="77777777" w:rsidR="00722C3D" w:rsidRPr="005B17D3" w:rsidRDefault="00722C3D" w:rsidP="00EF3896">
      <w:pPr>
        <w:pStyle w:val="ScreenField"/>
        <w:rPr>
          <w:rFonts w:eastAsia="Arial"/>
        </w:rPr>
      </w:pPr>
    </w:p>
    <w:p w14:paraId="57E3B32D" w14:textId="251D2F65" w:rsidR="00BE52CE" w:rsidRPr="005B17D3" w:rsidRDefault="00BE52CE" w:rsidP="00EF3896">
      <w:pPr>
        <w:pStyle w:val="ScreenField"/>
        <w:rPr>
          <w:rFonts w:eastAsia="Arial"/>
        </w:rPr>
      </w:pPr>
      <w:r w:rsidRPr="005B17D3">
        <w:rPr>
          <w:rFonts w:eastAsia="Arial"/>
        </w:rPr>
        <w:t xml:space="preserve">Source System Name </w:t>
      </w:r>
    </w:p>
    <w:p w14:paraId="555DAFE5" w14:textId="77777777" w:rsidR="00BE52CE" w:rsidRPr="005B17D3" w:rsidRDefault="00BE52CE" w:rsidP="00EF3896">
      <w:pPr>
        <w:pStyle w:val="ScreenFieldDesc"/>
        <w:rPr>
          <w:rFonts w:eastAsia="Arial"/>
        </w:rPr>
      </w:pPr>
      <w:r w:rsidRPr="005B17D3">
        <w:rPr>
          <w:rFonts w:eastAsia="Arial"/>
        </w:rPr>
        <w:t>The name of the system in which the message originated.</w:t>
      </w:r>
    </w:p>
    <w:p w14:paraId="36D1C186" w14:textId="77777777" w:rsidR="00722C3D" w:rsidRPr="005B17D3" w:rsidRDefault="00722C3D" w:rsidP="00EF3896">
      <w:pPr>
        <w:pStyle w:val="ScreenField"/>
        <w:rPr>
          <w:rFonts w:eastAsia="Arial"/>
        </w:rPr>
      </w:pPr>
    </w:p>
    <w:p w14:paraId="0631C946" w14:textId="5B005535" w:rsidR="00BE52CE" w:rsidRPr="005B17D3" w:rsidRDefault="00BE52CE" w:rsidP="00EF3896">
      <w:pPr>
        <w:pStyle w:val="ScreenField"/>
        <w:rPr>
          <w:rFonts w:eastAsia="Arial"/>
        </w:rPr>
      </w:pPr>
      <w:r w:rsidRPr="005B17D3">
        <w:rPr>
          <w:rFonts w:eastAsia="Arial"/>
        </w:rPr>
        <w:t xml:space="preserve">Transaction ID </w:t>
      </w:r>
    </w:p>
    <w:p w14:paraId="3F03372E" w14:textId="77777777" w:rsidR="00BE52CE" w:rsidRPr="005B17D3" w:rsidRDefault="00BE52CE" w:rsidP="00EF3896">
      <w:pPr>
        <w:pStyle w:val="ScreenFieldDesc"/>
        <w:rPr>
          <w:rFonts w:eastAsia="Arial"/>
        </w:rPr>
      </w:pPr>
      <w:r w:rsidRPr="005B17D3">
        <w:rPr>
          <w:rFonts w:eastAsia="Arial"/>
        </w:rPr>
        <w:t>A unique identifier for the response message.</w:t>
      </w:r>
    </w:p>
    <w:p w14:paraId="3D14B073" w14:textId="77777777" w:rsidR="00722C3D" w:rsidRPr="005B17D3" w:rsidRDefault="00722C3D" w:rsidP="00EF3896">
      <w:pPr>
        <w:pStyle w:val="ScreenField"/>
        <w:rPr>
          <w:rFonts w:eastAsia="Arial"/>
        </w:rPr>
      </w:pPr>
    </w:p>
    <w:p w14:paraId="7968B4C0" w14:textId="27FA0168" w:rsidR="00BE52CE" w:rsidRPr="005B17D3" w:rsidRDefault="00BE52CE" w:rsidP="00EF3896">
      <w:pPr>
        <w:pStyle w:val="ScreenField"/>
        <w:rPr>
          <w:rFonts w:eastAsia="Arial"/>
        </w:rPr>
      </w:pPr>
      <w:r w:rsidRPr="005B17D3">
        <w:rPr>
          <w:rFonts w:eastAsia="Arial"/>
        </w:rPr>
        <w:t xml:space="preserve">Response Date </w:t>
      </w:r>
    </w:p>
    <w:p w14:paraId="40EB302C" w14:textId="77777777" w:rsidR="00BE52CE" w:rsidRPr="005B17D3" w:rsidRDefault="00BE52CE" w:rsidP="00EF3896">
      <w:pPr>
        <w:pStyle w:val="ScreenFieldDesc"/>
        <w:rPr>
          <w:rFonts w:eastAsia="Arial"/>
        </w:rPr>
      </w:pPr>
      <w:r w:rsidRPr="005B17D3">
        <w:rPr>
          <w:rFonts w:eastAsia="Arial"/>
        </w:rPr>
        <w:t>The date/time the response was received by ES.</w:t>
      </w:r>
      <w:r w:rsidRPr="005B17D3">
        <w:rPr>
          <w:rFonts w:eastAsia="Arial"/>
        </w:rPr>
        <w:fldChar w:fldCharType="begin"/>
      </w:r>
      <w:r w:rsidRPr="005B17D3">
        <w:rPr>
          <w:rFonts w:eastAsia="Arial"/>
        </w:rPr>
        <w:instrText xml:space="preserve"> XE "Date:HL7 Transmission" </w:instrText>
      </w:r>
      <w:r w:rsidRPr="005B17D3">
        <w:rPr>
          <w:rFonts w:eastAsia="Arial"/>
        </w:rPr>
        <w:fldChar w:fldCharType="end"/>
      </w:r>
    </w:p>
    <w:p w14:paraId="747011D2" w14:textId="77777777" w:rsidR="00722C3D" w:rsidRPr="005B17D3" w:rsidRDefault="00722C3D" w:rsidP="00EF3896">
      <w:pPr>
        <w:pStyle w:val="ScreenField"/>
        <w:rPr>
          <w:rFonts w:eastAsia="Arial"/>
        </w:rPr>
      </w:pPr>
    </w:p>
    <w:p w14:paraId="19A3DCBB" w14:textId="5DC1F20F" w:rsidR="00BE52CE" w:rsidRPr="005B17D3" w:rsidRDefault="00BE52CE" w:rsidP="00EF3896">
      <w:pPr>
        <w:pStyle w:val="ScreenField"/>
        <w:rPr>
          <w:rFonts w:eastAsia="Arial"/>
        </w:rPr>
      </w:pPr>
      <w:r w:rsidRPr="005B17D3">
        <w:rPr>
          <w:rFonts w:eastAsia="Arial"/>
        </w:rPr>
        <w:t xml:space="preserve">Response Code </w:t>
      </w:r>
    </w:p>
    <w:p w14:paraId="3E57B61E" w14:textId="77777777" w:rsidR="00BE52CE" w:rsidRPr="005B17D3" w:rsidRDefault="00BE52CE" w:rsidP="00EF3896">
      <w:pPr>
        <w:pStyle w:val="ScreenFieldDesc"/>
        <w:rPr>
          <w:rFonts w:eastAsia="Arial"/>
        </w:rPr>
      </w:pPr>
      <w:r w:rsidRPr="005B17D3">
        <w:rPr>
          <w:rFonts w:eastAsia="Arial"/>
        </w:rPr>
        <w:t>Indicates Success or Error.</w:t>
      </w:r>
    </w:p>
    <w:p w14:paraId="6BC702C3" w14:textId="77777777" w:rsidR="00722C3D" w:rsidRPr="005B17D3" w:rsidRDefault="00722C3D" w:rsidP="00EF3896">
      <w:pPr>
        <w:pStyle w:val="ScreenField"/>
        <w:rPr>
          <w:rFonts w:eastAsia="Arial"/>
        </w:rPr>
      </w:pPr>
    </w:p>
    <w:p w14:paraId="45F281FA" w14:textId="0A68A678" w:rsidR="00BE52CE" w:rsidRPr="005B17D3" w:rsidRDefault="00BE52CE" w:rsidP="00EF3896">
      <w:pPr>
        <w:pStyle w:val="ScreenField"/>
        <w:rPr>
          <w:rFonts w:eastAsia="Arial"/>
        </w:rPr>
      </w:pPr>
      <w:r w:rsidRPr="005B17D3">
        <w:rPr>
          <w:rFonts w:eastAsia="Arial"/>
        </w:rPr>
        <w:t xml:space="preserve">Error Code </w:t>
      </w:r>
    </w:p>
    <w:p w14:paraId="03712EF0" w14:textId="77777777" w:rsidR="00BE52CE" w:rsidRPr="005B17D3" w:rsidRDefault="00BE52CE" w:rsidP="00EF3896">
      <w:pPr>
        <w:pStyle w:val="ScreenFieldDesc"/>
        <w:rPr>
          <w:rFonts w:eastAsia="Arial"/>
        </w:rPr>
      </w:pPr>
      <w:r w:rsidRPr="005B17D3">
        <w:rPr>
          <w:rFonts w:eastAsia="Arial"/>
        </w:rPr>
        <w:lastRenderedPageBreak/>
        <w:t>Indicates the type of error.</w:t>
      </w:r>
    </w:p>
    <w:p w14:paraId="453CF9D9" w14:textId="77777777" w:rsidR="00722C3D" w:rsidRPr="005B17D3" w:rsidRDefault="00722C3D" w:rsidP="00EF3896">
      <w:pPr>
        <w:pStyle w:val="ScreenField"/>
        <w:rPr>
          <w:rFonts w:eastAsia="Arial"/>
        </w:rPr>
      </w:pPr>
    </w:p>
    <w:p w14:paraId="28225BDF" w14:textId="4CC1E362" w:rsidR="00BE52CE" w:rsidRPr="005B17D3" w:rsidRDefault="00BE52CE" w:rsidP="00EF3896">
      <w:pPr>
        <w:pStyle w:val="ScreenField"/>
        <w:rPr>
          <w:rFonts w:eastAsia="Arial"/>
        </w:rPr>
      </w:pPr>
      <w:r w:rsidRPr="005B17D3">
        <w:rPr>
          <w:rFonts w:eastAsia="Arial"/>
        </w:rPr>
        <w:t>Error Description</w:t>
      </w:r>
    </w:p>
    <w:p w14:paraId="492B33B5" w14:textId="4F49CC1A" w:rsidR="00BE52CE" w:rsidRPr="005B17D3" w:rsidRDefault="00BE52CE" w:rsidP="00EF3896">
      <w:pPr>
        <w:pStyle w:val="ScreenFieldDesc"/>
        <w:rPr>
          <w:rFonts w:eastAsia="Arial"/>
        </w:rPr>
      </w:pPr>
      <w:r w:rsidRPr="005B17D3">
        <w:rPr>
          <w:rFonts w:eastAsia="Arial"/>
        </w:rPr>
        <w:t>Describes the error, if applicable.</w:t>
      </w:r>
    </w:p>
    <w:p w14:paraId="5D27EC37" w14:textId="77777777" w:rsidR="00722C3D" w:rsidRPr="005B17D3" w:rsidRDefault="00722C3D" w:rsidP="00722C3D">
      <w:pPr>
        <w:pStyle w:val="ScreenField"/>
        <w:rPr>
          <w:rFonts w:eastAsia="Arial"/>
        </w:rPr>
      </w:pPr>
    </w:p>
    <w:p w14:paraId="196B7B5A" w14:textId="77777777" w:rsidR="00BE52CE" w:rsidRPr="005B17D3" w:rsidRDefault="00BE52CE" w:rsidP="00EF3896">
      <w:pPr>
        <w:pStyle w:val="Heading4"/>
        <w:rPr>
          <w:rFonts w:eastAsia="Arial"/>
        </w:rPr>
      </w:pPr>
      <w:bookmarkStart w:id="328" w:name="_Toc31622136"/>
      <w:r w:rsidRPr="005B17D3">
        <w:rPr>
          <w:rFonts w:eastAsia="Arial"/>
        </w:rPr>
        <w:t>View Parsed Message</w:t>
      </w:r>
      <w:bookmarkEnd w:id="328"/>
      <w:r w:rsidRPr="005B17D3">
        <w:rPr>
          <w:rFonts w:eastAsia="Arial"/>
        </w:rPr>
        <w:t xml:space="preserve"> </w:t>
      </w:r>
    </w:p>
    <w:p w14:paraId="4B67E1F1" w14:textId="5F9DF3F6" w:rsidR="00BE52CE" w:rsidRPr="005B17D3" w:rsidRDefault="00BE52CE" w:rsidP="00EF3896">
      <w:pPr>
        <w:pStyle w:val="ScreenFieldDesc"/>
        <w:rPr>
          <w:rFonts w:eastAsia="Arial"/>
        </w:rPr>
      </w:pPr>
      <w:r w:rsidRPr="005B17D3">
        <w:rPr>
          <w:rFonts w:eastAsia="Arial"/>
        </w:rPr>
        <w:t>The parsed message contains all the data that ES uses to process the business rules for determining enrollment and eligibility. It does not mean that all of the data will be saved (e.g., training related episode data will display in the parsed message, but training related episodes are not persisted in ES).</w:t>
      </w:r>
    </w:p>
    <w:p w14:paraId="49A5197B" w14:textId="77777777" w:rsidR="00722C3D" w:rsidRPr="005B17D3" w:rsidRDefault="00722C3D" w:rsidP="00722C3D">
      <w:pPr>
        <w:pStyle w:val="ScreenField"/>
        <w:rPr>
          <w:rFonts w:eastAsia="Arial"/>
        </w:rPr>
      </w:pPr>
    </w:p>
    <w:p w14:paraId="6B53C7DE" w14:textId="77777777" w:rsidR="00BE52CE" w:rsidRPr="005B17D3" w:rsidRDefault="00BE52CE" w:rsidP="00EF3896">
      <w:pPr>
        <w:pStyle w:val="Heading4"/>
        <w:rPr>
          <w:rFonts w:eastAsia="Arial"/>
        </w:rPr>
      </w:pPr>
      <w:bookmarkStart w:id="329" w:name="_Toc31622137"/>
      <w:r w:rsidRPr="005B17D3">
        <w:rPr>
          <w:rFonts w:eastAsia="Arial"/>
        </w:rPr>
        <w:t>View Raw Message</w:t>
      </w:r>
      <w:bookmarkEnd w:id="329"/>
      <w:r w:rsidRPr="005B17D3">
        <w:rPr>
          <w:rFonts w:eastAsia="Arial"/>
        </w:rPr>
        <w:t xml:space="preserve"> </w:t>
      </w:r>
    </w:p>
    <w:p w14:paraId="08279061" w14:textId="77777777" w:rsidR="00BE52CE" w:rsidRPr="005B17D3" w:rsidRDefault="00BE52CE" w:rsidP="00EF3896">
      <w:pPr>
        <w:pStyle w:val="ScreenFieldDesc"/>
      </w:pPr>
      <w:r w:rsidRPr="005B17D3">
        <w:t>The raw message contains all the data that ES uses to process the business rules for determining enrollment and eligibility, plus additional information that is part of military service information that may be used by other entities outside of Enrollment and VHA.</w:t>
      </w:r>
    </w:p>
    <w:p w14:paraId="70DA8F1C" w14:textId="1A433ADF" w:rsidR="00BE52CE" w:rsidRPr="005B17D3" w:rsidRDefault="00BE52CE" w:rsidP="00EF3896">
      <w:pPr>
        <w:pStyle w:val="ScreenFieldDesc"/>
      </w:pPr>
      <w:r w:rsidRPr="005B17D3">
        <w:t>Raw messages display for the following categories: Deployments, Disabilities, Military Service Eligibility Information, and Retirements.</w:t>
      </w:r>
    </w:p>
    <w:p w14:paraId="20364FE2" w14:textId="77777777" w:rsidR="00722C3D" w:rsidRPr="005B17D3" w:rsidRDefault="00722C3D" w:rsidP="00722C3D">
      <w:pPr>
        <w:pStyle w:val="ScreenField"/>
      </w:pPr>
    </w:p>
    <w:p w14:paraId="0BB11604" w14:textId="77777777" w:rsidR="00BE52CE" w:rsidRPr="005B17D3" w:rsidRDefault="00BE52CE" w:rsidP="00EF3896">
      <w:pPr>
        <w:pStyle w:val="ScreenName"/>
      </w:pPr>
      <w:r w:rsidRPr="005B17D3">
        <w:t xml:space="preserve">MSDS Parsed Message Screen </w:t>
      </w:r>
    </w:p>
    <w:p w14:paraId="23A66036" w14:textId="77777777" w:rsidR="00BE52CE" w:rsidRPr="005B17D3" w:rsidRDefault="00BE52CE" w:rsidP="00EF3896">
      <w:pPr>
        <w:pStyle w:val="BodyTextBullet2"/>
      </w:pPr>
      <w:r w:rsidRPr="005B17D3">
        <w:t>The MSDS parsed message contains all the data that ES uses to process the business rules for determining enrollment and eligibility. It does not mean that all of the data will be saved (e.g.</w:t>
      </w:r>
      <w:r w:rsidR="00D77951" w:rsidRPr="005B17D3">
        <w:t xml:space="preserve">, </w:t>
      </w:r>
      <w:r w:rsidRPr="005B17D3">
        <w:t>training-related episode data will display in the parsed message, but training-related episodes are not persisted in ES).</w:t>
      </w:r>
    </w:p>
    <w:p w14:paraId="76B6D5AF" w14:textId="77777777" w:rsidR="00722C3D" w:rsidRPr="005B17D3" w:rsidRDefault="00722C3D" w:rsidP="00EF3896">
      <w:pPr>
        <w:pStyle w:val="ScreenField"/>
      </w:pPr>
    </w:p>
    <w:p w14:paraId="40C5B968" w14:textId="5DCF59DA" w:rsidR="00BE52CE" w:rsidRPr="005B17D3" w:rsidRDefault="00BE52CE" w:rsidP="00EF3896">
      <w:pPr>
        <w:pStyle w:val="ScreenField"/>
      </w:pPr>
      <w:r w:rsidRPr="005B17D3">
        <w:t>Veteran Status</w:t>
      </w:r>
    </w:p>
    <w:p w14:paraId="7C6690B0" w14:textId="77777777" w:rsidR="00BE52CE" w:rsidRPr="005B17D3" w:rsidRDefault="00BE52CE" w:rsidP="00EF3896">
      <w:pPr>
        <w:pStyle w:val="ScreenFieldDesc"/>
      </w:pPr>
      <w:r w:rsidRPr="005B17D3">
        <w:t>OEF/OIF INDICATOR (post-911 Deployment Indicator)</w:t>
      </w:r>
    </w:p>
    <w:p w14:paraId="68216548" w14:textId="77777777" w:rsidR="00722C3D" w:rsidRPr="005B17D3" w:rsidRDefault="00722C3D" w:rsidP="00EF3896">
      <w:pPr>
        <w:pStyle w:val="ScreenField"/>
      </w:pPr>
    </w:p>
    <w:p w14:paraId="05C99BD7" w14:textId="5F30A471" w:rsidR="00BE52CE" w:rsidRPr="005B17D3" w:rsidRDefault="00BE52CE" w:rsidP="00EF3896">
      <w:pPr>
        <w:pStyle w:val="ScreenField"/>
      </w:pPr>
      <w:r w:rsidRPr="005B17D3">
        <w:t>Purple Heart/Medal of Honor</w:t>
      </w:r>
    </w:p>
    <w:p w14:paraId="226C29CD" w14:textId="77777777" w:rsidR="00BE52CE" w:rsidRPr="005B17D3" w:rsidRDefault="00BE52CE" w:rsidP="001470FA">
      <w:pPr>
        <w:pStyle w:val="ListBull2"/>
        <w:numPr>
          <w:ilvl w:val="0"/>
          <w:numId w:val="498"/>
        </w:numPr>
      </w:pPr>
      <w:r w:rsidRPr="005B17D3">
        <w:t>PURPLE HEART OR MEDAL OF HONOR INDICATOR (Purple Heart or MOH Code)</w:t>
      </w:r>
    </w:p>
    <w:p w14:paraId="2A8C54C5" w14:textId="77777777" w:rsidR="00BE52CE" w:rsidRPr="005B17D3" w:rsidRDefault="00BE52CE" w:rsidP="001470FA">
      <w:pPr>
        <w:pStyle w:val="ListBull2"/>
        <w:numPr>
          <w:ilvl w:val="0"/>
          <w:numId w:val="498"/>
        </w:numPr>
      </w:pPr>
      <w:r w:rsidRPr="005B17D3">
        <w:t>PURPLE HEART OR MEDAL OF HONOR DATE (Purple Heart or MOH Date)</w:t>
      </w:r>
    </w:p>
    <w:p w14:paraId="3A8523A5" w14:textId="77777777" w:rsidR="00722C3D" w:rsidRPr="005B17D3" w:rsidRDefault="00722C3D" w:rsidP="00EF3896">
      <w:pPr>
        <w:pStyle w:val="ScreenField"/>
      </w:pPr>
    </w:p>
    <w:p w14:paraId="649CE55A" w14:textId="64375A03" w:rsidR="00BE52CE" w:rsidRPr="005B17D3" w:rsidRDefault="00BE52CE" w:rsidP="00EF3896">
      <w:pPr>
        <w:pStyle w:val="ScreenField"/>
      </w:pPr>
      <w:r w:rsidRPr="005B17D3">
        <w:t>Active Duty Information</w:t>
      </w:r>
    </w:p>
    <w:p w14:paraId="72179B16" w14:textId="77777777" w:rsidR="00BE52CE" w:rsidRPr="005B17D3" w:rsidRDefault="00BE52CE" w:rsidP="001470FA">
      <w:pPr>
        <w:pStyle w:val="ListBull2"/>
        <w:numPr>
          <w:ilvl w:val="0"/>
          <w:numId w:val="497"/>
        </w:numPr>
      </w:pPr>
      <w:r w:rsidRPr="005B17D3">
        <w:lastRenderedPageBreak/>
        <w:t>ACTIVE DUTY (Personnel Active Duty Indicator)</w:t>
      </w:r>
    </w:p>
    <w:p w14:paraId="0EA5A2B1" w14:textId="77777777" w:rsidR="00BE52CE" w:rsidRPr="005B17D3" w:rsidRDefault="00BE52CE" w:rsidP="001470FA">
      <w:pPr>
        <w:pStyle w:val="ListBull2"/>
        <w:numPr>
          <w:ilvl w:val="0"/>
          <w:numId w:val="497"/>
        </w:numPr>
      </w:pPr>
      <w:r w:rsidRPr="005B17D3">
        <w:t>FUTURE DISCHARGE DATE (Personnel Project End Date)</w:t>
      </w:r>
    </w:p>
    <w:p w14:paraId="035F11FB" w14:textId="77777777" w:rsidR="00BE52CE" w:rsidRPr="005B17D3" w:rsidRDefault="00BE52CE" w:rsidP="001470FA">
      <w:pPr>
        <w:pStyle w:val="ListBull2"/>
        <w:numPr>
          <w:ilvl w:val="0"/>
          <w:numId w:val="497"/>
        </w:numPr>
      </w:pPr>
      <w:r w:rsidRPr="005B17D3">
        <w:t>FUTURE DISCHARGE DATE CERTAINTY CODE (Personnel Projected End Date Certainty Code)</w:t>
      </w:r>
    </w:p>
    <w:p w14:paraId="64CF1A2A" w14:textId="77777777" w:rsidR="00722C3D" w:rsidRPr="005B17D3" w:rsidRDefault="00BE52CE" w:rsidP="00EF3896">
      <w:pPr>
        <w:pStyle w:val="ScreenField"/>
      </w:pPr>
      <w:r w:rsidRPr="005B17D3">
        <w:t xml:space="preserve"> </w:t>
      </w:r>
    </w:p>
    <w:p w14:paraId="71418E11" w14:textId="20B542C4" w:rsidR="00BE52CE" w:rsidRPr="005B17D3" w:rsidRDefault="00BE52CE" w:rsidP="00EF3896">
      <w:pPr>
        <w:pStyle w:val="ScreenField"/>
      </w:pPr>
      <w:r w:rsidRPr="005B17D3">
        <w:t>Military Service Episodes</w:t>
      </w:r>
    </w:p>
    <w:p w14:paraId="7AF411BE" w14:textId="77777777" w:rsidR="00BE52CE" w:rsidRPr="005B17D3" w:rsidRDefault="00BE52CE" w:rsidP="001470FA">
      <w:pPr>
        <w:pStyle w:val="ListBull2"/>
        <w:numPr>
          <w:ilvl w:val="0"/>
          <w:numId w:val="496"/>
        </w:numPr>
      </w:pPr>
      <w:r w:rsidRPr="005B17D3">
        <w:t>BRANCH (Branch of Service Code)</w:t>
      </w:r>
    </w:p>
    <w:p w14:paraId="005991B3" w14:textId="77777777" w:rsidR="00BE52CE" w:rsidRPr="005B17D3" w:rsidRDefault="00BE52CE" w:rsidP="001470FA">
      <w:pPr>
        <w:pStyle w:val="ListBull2"/>
        <w:numPr>
          <w:ilvl w:val="0"/>
          <w:numId w:val="496"/>
        </w:numPr>
      </w:pPr>
      <w:r w:rsidRPr="005B17D3">
        <w:t>COMPONENT (Personnel Category Type Code)</w:t>
      </w:r>
    </w:p>
    <w:p w14:paraId="07373442" w14:textId="77777777" w:rsidR="00BE52CE" w:rsidRPr="005B17D3" w:rsidRDefault="00BE52CE" w:rsidP="001470FA">
      <w:pPr>
        <w:pStyle w:val="ListBull2"/>
        <w:numPr>
          <w:ilvl w:val="0"/>
          <w:numId w:val="496"/>
        </w:numPr>
      </w:pPr>
      <w:r w:rsidRPr="005B17D3">
        <w:t>PAY PLAN (Pay Plan Code)</w:t>
      </w:r>
    </w:p>
    <w:p w14:paraId="6BDC6C3E" w14:textId="77777777" w:rsidR="00BE52CE" w:rsidRPr="005B17D3" w:rsidRDefault="00BE52CE" w:rsidP="001470FA">
      <w:pPr>
        <w:pStyle w:val="ListBull2"/>
        <w:numPr>
          <w:ilvl w:val="0"/>
          <w:numId w:val="496"/>
        </w:numPr>
      </w:pPr>
      <w:r w:rsidRPr="005B17D3">
        <w:t>START DATE (Service Episode Start Date)</w:t>
      </w:r>
    </w:p>
    <w:p w14:paraId="02316B72" w14:textId="77777777" w:rsidR="00BE52CE" w:rsidRPr="005B17D3" w:rsidRDefault="00BE52CE" w:rsidP="001470FA">
      <w:pPr>
        <w:pStyle w:val="ListBull2"/>
        <w:numPr>
          <w:ilvl w:val="0"/>
          <w:numId w:val="496"/>
        </w:numPr>
      </w:pPr>
      <w:r w:rsidRPr="005B17D3">
        <w:t>END DATE (Service Episode End Date)</w:t>
      </w:r>
    </w:p>
    <w:p w14:paraId="3CF3B261" w14:textId="77777777" w:rsidR="00BE52CE" w:rsidRPr="005B17D3" w:rsidRDefault="00BE52CE" w:rsidP="001470FA">
      <w:pPr>
        <w:pStyle w:val="ListBull2"/>
        <w:numPr>
          <w:ilvl w:val="0"/>
          <w:numId w:val="496"/>
        </w:numPr>
      </w:pPr>
      <w:r w:rsidRPr="005B17D3">
        <w:t>TERMINATION REASON (Service Episode Termination Reason)</w:t>
      </w:r>
    </w:p>
    <w:p w14:paraId="6C0F1565" w14:textId="77777777" w:rsidR="00BE52CE" w:rsidRPr="005B17D3" w:rsidRDefault="00BE52CE" w:rsidP="001470FA">
      <w:pPr>
        <w:pStyle w:val="ListBull2"/>
        <w:numPr>
          <w:ilvl w:val="0"/>
          <w:numId w:val="496"/>
        </w:numPr>
      </w:pPr>
      <w:r w:rsidRPr="005B17D3">
        <w:t>CHARACTER OF SERVICE (Discharge Character of Service Code)</w:t>
      </w:r>
    </w:p>
    <w:p w14:paraId="19B4B297" w14:textId="77777777" w:rsidR="00BE52CE" w:rsidRPr="005B17D3" w:rsidRDefault="00BE52CE" w:rsidP="001470FA">
      <w:pPr>
        <w:pStyle w:val="ListBull2"/>
        <w:numPr>
          <w:ilvl w:val="0"/>
          <w:numId w:val="496"/>
        </w:numPr>
      </w:pPr>
      <w:r w:rsidRPr="005B17D3">
        <w:t>SEPARATION REASON (Narrative Reason for Separation Code)</w:t>
      </w:r>
    </w:p>
    <w:p w14:paraId="4433F7BD" w14:textId="77777777" w:rsidR="00BE52CE" w:rsidRPr="005B17D3" w:rsidRDefault="00BE52CE" w:rsidP="001470FA">
      <w:pPr>
        <w:pStyle w:val="ListBull2"/>
        <w:numPr>
          <w:ilvl w:val="0"/>
          <w:numId w:val="496"/>
        </w:numPr>
      </w:pPr>
      <w:r w:rsidRPr="005B17D3">
        <w:t>SEPARATION REASON DESCRIPTION (Narrative Reason for Separation Text)</w:t>
      </w:r>
    </w:p>
    <w:p w14:paraId="3E166BD0" w14:textId="77777777" w:rsidR="00722C3D" w:rsidRPr="005B17D3" w:rsidRDefault="00722C3D" w:rsidP="00EF3896">
      <w:pPr>
        <w:pStyle w:val="ScreenField"/>
      </w:pPr>
    </w:p>
    <w:p w14:paraId="18B3DFEF" w14:textId="782BA99A" w:rsidR="00BE52CE" w:rsidRPr="005B17D3" w:rsidRDefault="00BE52CE" w:rsidP="00EF3896">
      <w:pPr>
        <w:pStyle w:val="ScreenField"/>
      </w:pPr>
      <w:r w:rsidRPr="005B17D3">
        <w:t>Guard/Reserve Active Duty</w:t>
      </w:r>
    </w:p>
    <w:p w14:paraId="47A2983C" w14:textId="77777777" w:rsidR="00BE52CE" w:rsidRPr="005B17D3" w:rsidRDefault="00BE52CE" w:rsidP="001470FA">
      <w:pPr>
        <w:pStyle w:val="ListBull2"/>
        <w:numPr>
          <w:ilvl w:val="0"/>
          <w:numId w:val="495"/>
        </w:numPr>
      </w:pPr>
      <w:r w:rsidRPr="005B17D3">
        <w:t>START (Guard Reserve Period Start Date)</w:t>
      </w:r>
    </w:p>
    <w:p w14:paraId="43B7096B" w14:textId="77777777" w:rsidR="00BE52CE" w:rsidRPr="005B17D3" w:rsidRDefault="00BE52CE" w:rsidP="001470FA">
      <w:pPr>
        <w:pStyle w:val="ListBull2"/>
        <w:numPr>
          <w:ilvl w:val="0"/>
          <w:numId w:val="495"/>
        </w:numPr>
      </w:pPr>
      <w:r w:rsidRPr="005B17D3">
        <w:t>END (Guard Reserve Period End Date)</w:t>
      </w:r>
    </w:p>
    <w:p w14:paraId="5FF11C9E" w14:textId="77777777" w:rsidR="00BE52CE" w:rsidRPr="005B17D3" w:rsidRDefault="00BE52CE" w:rsidP="001470FA">
      <w:pPr>
        <w:pStyle w:val="ListBull2"/>
        <w:numPr>
          <w:ilvl w:val="0"/>
          <w:numId w:val="495"/>
        </w:numPr>
      </w:pPr>
      <w:r w:rsidRPr="005B17D3">
        <w:t>TERMINATION REASON (Guard Reserve Period Termination Reason)</w:t>
      </w:r>
    </w:p>
    <w:p w14:paraId="3FE3D5EE" w14:textId="77777777" w:rsidR="00BE52CE" w:rsidRPr="005B17D3" w:rsidRDefault="00BE52CE" w:rsidP="001470FA">
      <w:pPr>
        <w:pStyle w:val="ListBull2"/>
        <w:numPr>
          <w:ilvl w:val="0"/>
          <w:numId w:val="495"/>
        </w:numPr>
      </w:pPr>
      <w:r w:rsidRPr="005B17D3">
        <w:t>CHARACTER (Guard Reserve Period Character of Service Code)</w:t>
      </w:r>
    </w:p>
    <w:p w14:paraId="2292E0F5" w14:textId="77777777" w:rsidR="00BE52CE" w:rsidRPr="005B17D3" w:rsidRDefault="00BE52CE" w:rsidP="001470FA">
      <w:pPr>
        <w:pStyle w:val="ListBull2"/>
        <w:numPr>
          <w:ilvl w:val="0"/>
          <w:numId w:val="495"/>
        </w:numPr>
      </w:pPr>
      <w:r w:rsidRPr="005B17D3">
        <w:t>SEPARATION REASON (Narrative Reason for Separation Code)</w:t>
      </w:r>
    </w:p>
    <w:p w14:paraId="77CCD424" w14:textId="77777777" w:rsidR="00BE52CE" w:rsidRPr="005B17D3" w:rsidRDefault="00BE52CE" w:rsidP="001470FA">
      <w:pPr>
        <w:pStyle w:val="ListBull2"/>
        <w:numPr>
          <w:ilvl w:val="0"/>
          <w:numId w:val="495"/>
        </w:numPr>
      </w:pPr>
      <w:r w:rsidRPr="005B17D3">
        <w:t>SEPARATION REASON DESCRIPTION (Narrative Reason for Separation Text)</w:t>
      </w:r>
    </w:p>
    <w:p w14:paraId="07F371AD" w14:textId="77777777" w:rsidR="00BE52CE" w:rsidRPr="005B17D3" w:rsidRDefault="00BE52CE" w:rsidP="001470FA">
      <w:pPr>
        <w:pStyle w:val="ListBull2"/>
        <w:numPr>
          <w:ilvl w:val="0"/>
          <w:numId w:val="495"/>
        </w:numPr>
      </w:pPr>
      <w:r w:rsidRPr="005B17D3">
        <w:t>STATUTE CODE (Guard Reserve Period Statute Code)</w:t>
      </w:r>
    </w:p>
    <w:p w14:paraId="215CB26C" w14:textId="77777777" w:rsidR="00BE52CE" w:rsidRPr="005B17D3" w:rsidRDefault="00BE52CE" w:rsidP="001470FA">
      <w:pPr>
        <w:pStyle w:val="ListBull2"/>
        <w:numPr>
          <w:ilvl w:val="0"/>
          <w:numId w:val="495"/>
        </w:numPr>
      </w:pPr>
      <w:r w:rsidRPr="005B17D3">
        <w:t>PROJECT CODE (Guard Reserve Period Project Code)</w:t>
      </w:r>
    </w:p>
    <w:p w14:paraId="7C359207" w14:textId="77777777" w:rsidR="00BE52CE" w:rsidRPr="005B17D3" w:rsidRDefault="00BE52CE" w:rsidP="001470FA">
      <w:pPr>
        <w:pStyle w:val="ListBull2"/>
        <w:numPr>
          <w:ilvl w:val="0"/>
          <w:numId w:val="495"/>
        </w:numPr>
      </w:pPr>
      <w:r w:rsidRPr="005B17D3">
        <w:t>TRAINING INDICATOR (Training Indicator Code)</w:t>
      </w:r>
    </w:p>
    <w:p w14:paraId="2151F90B" w14:textId="77777777" w:rsidR="00722C3D" w:rsidRPr="005B17D3" w:rsidRDefault="00722C3D" w:rsidP="00EF3896">
      <w:pPr>
        <w:pStyle w:val="ScreenField"/>
      </w:pPr>
    </w:p>
    <w:p w14:paraId="2E300A9C" w14:textId="7D32CF91" w:rsidR="00BE52CE" w:rsidRPr="005B17D3" w:rsidRDefault="00BE52CE" w:rsidP="00EF3896">
      <w:pPr>
        <w:pStyle w:val="ScreenField"/>
      </w:pPr>
      <w:r w:rsidRPr="005B17D3">
        <w:t>Combat Pay</w:t>
      </w:r>
    </w:p>
    <w:p w14:paraId="0413C417" w14:textId="77777777" w:rsidR="00BE52CE" w:rsidRPr="005B17D3" w:rsidRDefault="00BE52CE" w:rsidP="001470FA">
      <w:pPr>
        <w:pStyle w:val="ListBull2"/>
        <w:numPr>
          <w:ilvl w:val="0"/>
          <w:numId w:val="494"/>
        </w:numPr>
      </w:pPr>
      <w:r w:rsidRPr="005B17D3">
        <w:t>START (Combat Pay Start Date)</w:t>
      </w:r>
    </w:p>
    <w:p w14:paraId="0556496D" w14:textId="77777777" w:rsidR="00BE52CE" w:rsidRPr="005B17D3" w:rsidRDefault="00BE52CE" w:rsidP="001470FA">
      <w:pPr>
        <w:pStyle w:val="ListBull2"/>
        <w:numPr>
          <w:ilvl w:val="0"/>
          <w:numId w:val="494"/>
        </w:numPr>
      </w:pPr>
      <w:r w:rsidRPr="005B17D3">
        <w:t>END (Combat Pay End Date)</w:t>
      </w:r>
    </w:p>
    <w:p w14:paraId="5A4B8E5F" w14:textId="77777777" w:rsidR="00BE52CE" w:rsidRPr="005B17D3" w:rsidRDefault="00BE52CE" w:rsidP="001470FA">
      <w:pPr>
        <w:pStyle w:val="ListBull2"/>
        <w:numPr>
          <w:ilvl w:val="0"/>
          <w:numId w:val="494"/>
        </w:numPr>
      </w:pPr>
      <w:r w:rsidRPr="005B17D3">
        <w:t>PAY TYPE (Combat Pay Type Code)</w:t>
      </w:r>
    </w:p>
    <w:p w14:paraId="1FA1C00F" w14:textId="77777777" w:rsidR="00BE52CE" w:rsidRPr="005B17D3" w:rsidRDefault="00BE52CE" w:rsidP="001470FA">
      <w:pPr>
        <w:pStyle w:val="ListBull2"/>
        <w:numPr>
          <w:ilvl w:val="0"/>
          <w:numId w:val="494"/>
        </w:numPr>
      </w:pPr>
      <w:r w:rsidRPr="005B17D3">
        <w:t>COMBAT LOCATION (Combat Zone Country Code)</w:t>
      </w:r>
    </w:p>
    <w:p w14:paraId="0AA2113F" w14:textId="77777777" w:rsidR="00722C3D" w:rsidRPr="005B17D3" w:rsidRDefault="00722C3D" w:rsidP="00EF3896">
      <w:pPr>
        <w:pStyle w:val="ScreenField"/>
      </w:pPr>
    </w:p>
    <w:p w14:paraId="1B51C85B" w14:textId="60CBEF24" w:rsidR="00BE52CE" w:rsidRPr="005B17D3" w:rsidRDefault="00BE52CE" w:rsidP="00EF3896">
      <w:pPr>
        <w:pStyle w:val="ScreenField"/>
      </w:pPr>
      <w:r w:rsidRPr="005B17D3">
        <w:lastRenderedPageBreak/>
        <w:t>Deployments</w:t>
      </w:r>
    </w:p>
    <w:p w14:paraId="2B801AC9" w14:textId="77777777" w:rsidR="00BE52CE" w:rsidRPr="005B17D3" w:rsidRDefault="00BE52CE" w:rsidP="001470FA">
      <w:pPr>
        <w:pStyle w:val="ListBull2"/>
        <w:numPr>
          <w:ilvl w:val="0"/>
          <w:numId w:val="493"/>
        </w:numPr>
      </w:pPr>
      <w:r w:rsidRPr="005B17D3">
        <w:t>START (Deployment Start Date)</w:t>
      </w:r>
    </w:p>
    <w:p w14:paraId="6C904EAF" w14:textId="77777777" w:rsidR="00BE52CE" w:rsidRPr="005B17D3" w:rsidRDefault="00BE52CE" w:rsidP="001470FA">
      <w:pPr>
        <w:pStyle w:val="ListBull2"/>
        <w:numPr>
          <w:ilvl w:val="0"/>
          <w:numId w:val="493"/>
        </w:numPr>
      </w:pPr>
      <w:r w:rsidRPr="005B17D3">
        <w:t>END (Deployment End Date)</w:t>
      </w:r>
    </w:p>
    <w:p w14:paraId="77277C38" w14:textId="77777777" w:rsidR="00BE52CE" w:rsidRPr="005B17D3" w:rsidRDefault="00BE52CE" w:rsidP="001470FA">
      <w:pPr>
        <w:pStyle w:val="ListBull2"/>
        <w:numPr>
          <w:ilvl w:val="0"/>
          <w:numId w:val="493"/>
        </w:numPr>
      </w:pPr>
      <w:r w:rsidRPr="005B17D3">
        <w:t>TERMINATION REASON (Deployment Termination Reason)</w:t>
      </w:r>
    </w:p>
    <w:p w14:paraId="40D558DE" w14:textId="77777777" w:rsidR="00BE52CE" w:rsidRPr="005B17D3" w:rsidRDefault="00BE52CE" w:rsidP="001470FA">
      <w:pPr>
        <w:pStyle w:val="ListBull2"/>
        <w:numPr>
          <w:ilvl w:val="0"/>
          <w:numId w:val="493"/>
        </w:numPr>
      </w:pPr>
      <w:r w:rsidRPr="005B17D3">
        <w:t>DEPLOYMENT PROJECT CODE (Deployment Project Code)</w:t>
      </w:r>
    </w:p>
    <w:p w14:paraId="53BF2579" w14:textId="77777777" w:rsidR="00BE52CE" w:rsidRPr="005B17D3" w:rsidRDefault="00BE52CE" w:rsidP="001470FA">
      <w:pPr>
        <w:pStyle w:val="ListBull2"/>
        <w:numPr>
          <w:ilvl w:val="0"/>
          <w:numId w:val="493"/>
        </w:numPr>
      </w:pPr>
      <w:r w:rsidRPr="005B17D3">
        <w:t>DEPLOYMENT LOCATION (Deployment Country Code)</w:t>
      </w:r>
    </w:p>
    <w:p w14:paraId="6B2A645E" w14:textId="77777777" w:rsidR="00722C3D" w:rsidRPr="005B17D3" w:rsidRDefault="00722C3D" w:rsidP="00EF3896">
      <w:pPr>
        <w:pStyle w:val="ScreenField"/>
      </w:pPr>
    </w:p>
    <w:p w14:paraId="670D7137" w14:textId="067C5736" w:rsidR="00BE52CE" w:rsidRPr="005B17D3" w:rsidRDefault="00BE52CE" w:rsidP="00EF3896">
      <w:pPr>
        <w:pStyle w:val="ScreenField"/>
      </w:pPr>
      <w:r w:rsidRPr="005B17D3">
        <w:t xml:space="preserve">Back to Message Log </w:t>
      </w:r>
    </w:p>
    <w:p w14:paraId="09BD3828" w14:textId="54595B5D" w:rsidR="00BE52CE" w:rsidRPr="005B17D3" w:rsidRDefault="00BE52CE" w:rsidP="00EF3896">
      <w:pPr>
        <w:pStyle w:val="ScreenFieldDesc"/>
      </w:pPr>
      <w:r w:rsidRPr="005B17D3">
        <w:t>Displays the MSDS Message Log screen.</w:t>
      </w:r>
    </w:p>
    <w:p w14:paraId="0312EA50" w14:textId="77777777" w:rsidR="00722C3D" w:rsidRPr="005B17D3" w:rsidRDefault="00722C3D" w:rsidP="00722C3D">
      <w:pPr>
        <w:pStyle w:val="ScreenField"/>
      </w:pPr>
    </w:p>
    <w:p w14:paraId="3B1FFC98" w14:textId="77777777" w:rsidR="00BE52CE" w:rsidRPr="005B17D3" w:rsidRDefault="00BE52CE" w:rsidP="00EF3896">
      <w:pPr>
        <w:pStyle w:val="Heading4"/>
        <w:rPr>
          <w:rFonts w:eastAsia="Arial"/>
        </w:rPr>
      </w:pPr>
      <w:bookmarkStart w:id="330" w:name="_Toc31622138"/>
      <w:r w:rsidRPr="005B17D3">
        <w:rPr>
          <w:rFonts w:eastAsia="Arial"/>
        </w:rPr>
        <w:t>Back to Message Log</w:t>
      </w:r>
      <w:bookmarkEnd w:id="330"/>
      <w:r w:rsidRPr="005B17D3">
        <w:rPr>
          <w:rFonts w:eastAsia="Arial"/>
        </w:rPr>
        <w:t xml:space="preserve"> </w:t>
      </w:r>
    </w:p>
    <w:p w14:paraId="552A378C" w14:textId="77777777" w:rsidR="00BE52CE" w:rsidRPr="005B17D3" w:rsidRDefault="00BE52CE" w:rsidP="00EF3896">
      <w:pPr>
        <w:pStyle w:val="ScreenFieldDesc"/>
        <w:rPr>
          <w:rFonts w:eastAsia="Arial"/>
        </w:rPr>
      </w:pPr>
      <w:r w:rsidRPr="005B17D3">
        <w:rPr>
          <w:rFonts w:eastAsia="Arial"/>
          <w:i/>
        </w:rPr>
        <w:t>Back to Message Log</w:t>
      </w:r>
      <w:r w:rsidRPr="005B17D3">
        <w:rPr>
          <w:rFonts w:eastAsia="Arial"/>
        </w:rPr>
        <w:t xml:space="preserve"> returns you to the MSDS Message Log.</w:t>
      </w:r>
    </w:p>
    <w:p w14:paraId="4FA1D804" w14:textId="77777777" w:rsidR="00BE52CE" w:rsidRPr="005B17D3" w:rsidRDefault="00BE52CE" w:rsidP="00EF3896">
      <w:pPr>
        <w:rPr>
          <w:rFonts w:ascii="Arial" w:hAnsi="Arial" w:cs="Arial"/>
          <w:b/>
          <w:iCs/>
          <w:kern w:val="32"/>
          <w:sz w:val="36"/>
          <w:szCs w:val="28"/>
        </w:rPr>
      </w:pPr>
      <w:r w:rsidRPr="005B17D3">
        <w:br w:type="page"/>
      </w:r>
    </w:p>
    <w:p w14:paraId="0EE8E959" w14:textId="2C782687" w:rsidR="00BE52CE" w:rsidRPr="005B17D3" w:rsidRDefault="00BE52CE" w:rsidP="00EF3896">
      <w:pPr>
        <w:pStyle w:val="Heading2"/>
      </w:pPr>
      <w:bookmarkStart w:id="331" w:name="_Toc31622139"/>
      <w:r w:rsidRPr="005B17D3">
        <w:lastRenderedPageBreak/>
        <w:t>Mail</w:t>
      </w:r>
      <w:bookmarkEnd w:id="316"/>
      <w:bookmarkEnd w:id="317"/>
      <w:bookmarkEnd w:id="318"/>
      <w:bookmarkEnd w:id="319"/>
      <w:bookmarkEnd w:id="320"/>
      <w:bookmarkEnd w:id="331"/>
    </w:p>
    <w:p w14:paraId="186AD52C" w14:textId="77777777" w:rsidR="00722C3D" w:rsidRPr="005B17D3" w:rsidRDefault="00722C3D" w:rsidP="00722C3D">
      <w:pPr>
        <w:pStyle w:val="BodyText"/>
      </w:pPr>
    </w:p>
    <w:p w14:paraId="184CB148" w14:textId="77777777" w:rsidR="00BE52CE" w:rsidRPr="005B17D3" w:rsidRDefault="00BE52CE" w:rsidP="00EF3896">
      <w:pPr>
        <w:pStyle w:val="BodyText"/>
        <w:keepNext/>
        <w:jc w:val="center"/>
      </w:pPr>
      <w:r w:rsidRPr="005B17D3">
        <w:rPr>
          <w:noProof/>
        </w:rPr>
        <w:drawing>
          <wp:inline distT="0" distB="0" distL="0" distR="0" wp14:anchorId="0E829613" wp14:editId="42C4135F">
            <wp:extent cx="4772025" cy="1022577"/>
            <wp:effectExtent l="0" t="0" r="0" b="6350"/>
            <wp:docPr id="1423" name="Picture 1423" descr="Screen capture of the Mail Menu:&#10;&#10;Undeliverable Mail Scanning&#10;Undeliverable Mail Se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extLst>
                        <a:ext uri="{28A0092B-C50C-407E-A947-70E740481C1C}">
                          <a14:useLocalDpi xmlns:a14="http://schemas.microsoft.com/office/drawing/2010/main" val="0"/>
                        </a:ext>
                      </a:extLst>
                    </a:blip>
                    <a:stretch>
                      <a:fillRect/>
                    </a:stretch>
                  </pic:blipFill>
                  <pic:spPr bwMode="auto">
                    <a:xfrm>
                      <a:off x="0" y="0"/>
                      <a:ext cx="4772025" cy="1022577"/>
                    </a:xfrm>
                    <a:prstGeom prst="rect">
                      <a:avLst/>
                    </a:prstGeom>
                    <a:ln>
                      <a:noFill/>
                    </a:ln>
                    <a:extLst>
                      <a:ext uri="{53640926-AAD7-44D8-BBD7-CCE9431645EC}">
                        <a14:shadowObscured xmlns:a14="http://schemas.microsoft.com/office/drawing/2010/main"/>
                      </a:ext>
                    </a:extLst>
                  </pic:spPr>
                </pic:pic>
              </a:graphicData>
            </a:graphic>
          </wp:inline>
        </w:drawing>
      </w:r>
    </w:p>
    <w:p w14:paraId="359D46CB" w14:textId="37E7799E" w:rsidR="00BE52CE" w:rsidRPr="005B17D3" w:rsidRDefault="00BE52CE" w:rsidP="00EF3896">
      <w:pPr>
        <w:pStyle w:val="Caption"/>
      </w:pPr>
      <w:bookmarkStart w:id="332" w:name="_Toc31622387"/>
      <w:r w:rsidRPr="005B17D3">
        <w:t xml:space="preserve">Figure </w:t>
      </w:r>
      <w:r w:rsidRPr="005B17D3">
        <w:rPr>
          <w:noProof/>
        </w:rPr>
        <w:fldChar w:fldCharType="begin"/>
      </w:r>
      <w:r w:rsidRPr="005B17D3">
        <w:rPr>
          <w:noProof/>
        </w:rPr>
        <w:instrText xml:space="preserve"> SEQ Figure \* ARABIC </w:instrText>
      </w:r>
      <w:r w:rsidRPr="005B17D3">
        <w:rPr>
          <w:noProof/>
        </w:rPr>
        <w:fldChar w:fldCharType="separate"/>
      </w:r>
      <w:r w:rsidR="00C2105F" w:rsidRPr="005B17D3">
        <w:rPr>
          <w:noProof/>
        </w:rPr>
        <w:t>30</w:t>
      </w:r>
      <w:r w:rsidRPr="005B17D3">
        <w:rPr>
          <w:noProof/>
        </w:rPr>
        <w:fldChar w:fldCharType="end"/>
      </w:r>
      <w:r w:rsidRPr="005B17D3">
        <w:t>: Mail</w:t>
      </w:r>
      <w:bookmarkEnd w:id="332"/>
    </w:p>
    <w:p w14:paraId="1974AF5C" w14:textId="77777777" w:rsidR="00722C3D" w:rsidRPr="005B17D3" w:rsidRDefault="00722C3D" w:rsidP="00722C3D"/>
    <w:p w14:paraId="6DB1B455" w14:textId="00AE0794" w:rsidR="00BE52CE" w:rsidRPr="005B17D3" w:rsidRDefault="00BE52CE" w:rsidP="00EF3896">
      <w:pPr>
        <w:pStyle w:val="Heading3"/>
      </w:pPr>
      <w:r w:rsidRPr="005B17D3">
        <w:fldChar w:fldCharType="begin"/>
      </w:r>
      <w:r w:rsidRPr="005B17D3">
        <w:instrText xml:space="preserve"> XE "Undeliverable Mail Scanning " \* MERGEFORMAT </w:instrText>
      </w:r>
      <w:r w:rsidRPr="005B17D3">
        <w:fldChar w:fldCharType="end"/>
      </w:r>
      <w:r w:rsidRPr="005B17D3">
        <w:fldChar w:fldCharType="begin"/>
      </w:r>
      <w:r w:rsidRPr="005B17D3">
        <w:instrText xml:space="preserve"> XE "Undeliverable Mail " \* MERGEFORMAT </w:instrText>
      </w:r>
      <w:r w:rsidRPr="005B17D3">
        <w:fldChar w:fldCharType="end"/>
      </w:r>
      <w:bookmarkStart w:id="333" w:name="_Toc289864706"/>
      <w:bookmarkStart w:id="334" w:name="_Toc394920697"/>
      <w:bookmarkStart w:id="335" w:name="_Toc406571034"/>
      <w:bookmarkStart w:id="336" w:name="_Toc478746472"/>
      <w:bookmarkStart w:id="337" w:name="_Toc482888402"/>
      <w:bookmarkStart w:id="338" w:name="_Toc31622140"/>
      <w:r w:rsidRPr="005B17D3">
        <w:t>Undeliverable Mail Scanning</w:t>
      </w:r>
      <w:bookmarkEnd w:id="333"/>
      <w:bookmarkEnd w:id="334"/>
      <w:bookmarkEnd w:id="335"/>
      <w:bookmarkEnd w:id="336"/>
      <w:bookmarkEnd w:id="337"/>
      <w:bookmarkEnd w:id="338"/>
    </w:p>
    <w:p w14:paraId="556011DF" w14:textId="77777777" w:rsidR="00BE52CE" w:rsidRPr="005B17D3" w:rsidRDefault="00BE52CE" w:rsidP="00EF3896">
      <w:pPr>
        <w:pStyle w:val="BodyTextBullet2"/>
      </w:pPr>
      <w:r w:rsidRPr="005B17D3">
        <w:t xml:space="preserve">The </w:t>
      </w:r>
      <w:r w:rsidRPr="005B17D3">
        <w:rPr>
          <w:i/>
        </w:rPr>
        <w:t>Undeliverable Mail Sc</w:t>
      </w:r>
      <w:r w:rsidR="00B13B1A" w:rsidRPr="005B17D3">
        <w:rPr>
          <w:i/>
        </w:rPr>
        <w:t>a</w:t>
      </w:r>
      <w:r w:rsidRPr="005B17D3">
        <w:rPr>
          <w:i/>
        </w:rPr>
        <w:t xml:space="preserve">nning </w:t>
      </w:r>
      <w:r w:rsidRPr="005B17D3">
        <w:t>function allows users to search</w:t>
      </w:r>
      <w:r w:rsidRPr="005B17D3">
        <w:fldChar w:fldCharType="begin"/>
      </w:r>
      <w:r w:rsidRPr="005B17D3">
        <w:instrText xml:space="preserve"> XE "</w:instrText>
      </w:r>
      <w:r w:rsidRPr="005B17D3">
        <w:rPr>
          <w:iCs/>
        </w:rPr>
        <w:instrText>Search:</w:instrText>
      </w:r>
      <w:r w:rsidRPr="005B17D3">
        <w:instrText xml:space="preserve">Undeliverable Mail by Bar Code" </w:instrText>
      </w:r>
      <w:r w:rsidRPr="005B17D3">
        <w:fldChar w:fldCharType="end"/>
      </w:r>
      <w:r w:rsidRPr="005B17D3">
        <w:t xml:space="preserve"> for Undeliverable Mail by Bar Code and displays the following information:</w:t>
      </w:r>
    </w:p>
    <w:p w14:paraId="619A6E8D" w14:textId="77777777" w:rsidR="00BE52CE" w:rsidRPr="005B17D3" w:rsidRDefault="00BE52CE" w:rsidP="00EF3896">
      <w:pPr>
        <w:pStyle w:val="ListBullet"/>
      </w:pPr>
      <w:r w:rsidRPr="005B17D3">
        <w:rPr>
          <w:rStyle w:val="Emphasis"/>
        </w:rPr>
        <w:t>Bar Code</w:t>
      </w:r>
      <w:r w:rsidRPr="005B17D3">
        <w:rPr>
          <w:rStyle w:val="Expandingtext"/>
        </w:rPr>
        <w:t xml:space="preserve"> – Enter the </w:t>
      </w:r>
      <w:r w:rsidRPr="005B17D3">
        <w:rPr>
          <w:rStyle w:val="Expandingtext"/>
          <w:i/>
        </w:rPr>
        <w:t>Bar Code</w:t>
      </w:r>
      <w:r w:rsidRPr="005B17D3">
        <w:rPr>
          <w:rStyle w:val="Expandingtext"/>
        </w:rPr>
        <w:t xml:space="preserve"> for which you are searching. Click the magnifying glass symbol to start the search. </w:t>
      </w:r>
    </w:p>
    <w:p w14:paraId="7C900F8E" w14:textId="77777777" w:rsidR="00BE52CE" w:rsidRPr="005B17D3" w:rsidRDefault="00BE52CE" w:rsidP="00EF3896">
      <w:pPr>
        <w:pStyle w:val="ListBullet"/>
      </w:pPr>
      <w:r w:rsidRPr="005B17D3">
        <w:rPr>
          <w:i/>
        </w:rPr>
        <w:t>Date</w:t>
      </w:r>
      <w:r w:rsidRPr="005B17D3">
        <w:rPr>
          <w:i/>
        </w:rPr>
        <w:fldChar w:fldCharType="begin"/>
      </w:r>
      <w:r w:rsidRPr="005B17D3">
        <w:instrText xml:space="preserve"> XE "Date:Mailed" </w:instrText>
      </w:r>
      <w:r w:rsidRPr="005B17D3">
        <w:rPr>
          <w:i/>
        </w:rPr>
        <w:fldChar w:fldCharType="end"/>
      </w:r>
      <w:r w:rsidRPr="005B17D3">
        <w:rPr>
          <w:i/>
        </w:rPr>
        <w:t xml:space="preserve"> Mailed</w:t>
      </w:r>
      <w:r w:rsidRPr="005B17D3">
        <w:t xml:space="preserve"> </w:t>
      </w:r>
      <w:r w:rsidRPr="005B17D3">
        <w:rPr>
          <w:rStyle w:val="Expandingtext"/>
        </w:rPr>
        <w:t>–</w:t>
      </w:r>
      <w:r w:rsidRPr="005B17D3">
        <w:t xml:space="preserve"> This is the date the letter</w:t>
      </w:r>
      <w:r w:rsidRPr="005B17D3">
        <w:fldChar w:fldCharType="begin"/>
      </w:r>
      <w:r w:rsidRPr="005B17D3">
        <w:instrText xml:space="preserve"> XE "Letter:Mail:Date Mailed" </w:instrText>
      </w:r>
      <w:r w:rsidRPr="005B17D3">
        <w:fldChar w:fldCharType="end"/>
      </w:r>
      <w:r w:rsidRPr="005B17D3">
        <w:t xml:space="preserve"> was formatted and passed through the printer to process. It is not the actual date it was mailed. It takes approximately 5 business days from this date until the actual mailing.</w:t>
      </w:r>
    </w:p>
    <w:p w14:paraId="3DB1AFD9" w14:textId="77777777" w:rsidR="00BE52CE" w:rsidRPr="005B17D3" w:rsidRDefault="00BE52CE" w:rsidP="00EF3896">
      <w:pPr>
        <w:pStyle w:val="ListBullet"/>
      </w:pPr>
      <w:r w:rsidRPr="005B17D3">
        <w:t>Recipient Name &amp; Address</w:t>
      </w:r>
      <w:r w:rsidRPr="005B17D3">
        <w:fldChar w:fldCharType="begin"/>
      </w:r>
      <w:r w:rsidRPr="005B17D3">
        <w:instrText xml:space="preserve"> XE “</w:instrText>
      </w:r>
      <w:r w:rsidRPr="005B17D3">
        <w:rPr>
          <w:b/>
        </w:rPr>
        <w:instrText>Address</w:instrText>
      </w:r>
      <w:r w:rsidRPr="005B17D3">
        <w:instrText xml:space="preserve">” </w:instrText>
      </w:r>
      <w:r w:rsidRPr="005B17D3">
        <w:fldChar w:fldCharType="end"/>
      </w:r>
    </w:p>
    <w:p w14:paraId="64B3FC02" w14:textId="77777777" w:rsidR="00BE52CE" w:rsidRPr="005B17D3" w:rsidRDefault="00BE52CE" w:rsidP="00EF3896">
      <w:pPr>
        <w:pStyle w:val="ListBullet"/>
      </w:pPr>
      <w:r w:rsidRPr="005B17D3">
        <w:t>Form Number</w:t>
      </w:r>
    </w:p>
    <w:p w14:paraId="67D7D34F" w14:textId="77777777" w:rsidR="00BE52CE" w:rsidRPr="005B17D3" w:rsidRDefault="00BE52CE" w:rsidP="00EF3896">
      <w:pPr>
        <w:pStyle w:val="ListBullet"/>
      </w:pPr>
      <w:r w:rsidRPr="005B17D3">
        <w:rPr>
          <w:i/>
        </w:rPr>
        <w:t>Returned by P.O.</w:t>
      </w:r>
      <w:r w:rsidRPr="005B17D3">
        <w:t xml:space="preserve"> </w:t>
      </w:r>
      <w:r w:rsidRPr="005B17D3">
        <w:rPr>
          <w:rStyle w:val="Expandingtext"/>
        </w:rPr>
        <w:t>–</w:t>
      </w:r>
      <w:r w:rsidRPr="005B17D3">
        <w:t xml:space="preserve"> indicates mail was returned by the Post Office as </w:t>
      </w:r>
      <w:r w:rsidRPr="005B17D3">
        <w:rPr>
          <w:i/>
        </w:rPr>
        <w:t>Undeliverable</w:t>
      </w:r>
      <w:r w:rsidRPr="005B17D3">
        <w:t xml:space="preserve">. </w:t>
      </w:r>
    </w:p>
    <w:p w14:paraId="5DD25DD5" w14:textId="77777777" w:rsidR="00BE52CE" w:rsidRPr="005B17D3" w:rsidRDefault="00BE52CE" w:rsidP="00474E83">
      <w:pPr>
        <w:pStyle w:val="NoteLightbulb"/>
      </w:pPr>
      <w:r w:rsidRPr="005B17D3">
        <w:rPr>
          <w:b/>
        </w:rPr>
        <w:t>Note</w:t>
      </w:r>
      <w:r w:rsidRPr="005B17D3">
        <w:t>: If the returned letter</w:t>
      </w:r>
      <w:r w:rsidRPr="005B17D3">
        <w:fldChar w:fldCharType="begin"/>
      </w:r>
      <w:r w:rsidRPr="005B17D3">
        <w:instrText xml:space="preserve"> XE "Letter:Mail:Bar Code" </w:instrText>
      </w:r>
      <w:r w:rsidRPr="005B17D3">
        <w:fldChar w:fldCharType="end"/>
      </w:r>
      <w:r w:rsidRPr="005B17D3">
        <w:t xml:space="preserve"> has a bar code and is scanned, the system automatically sets the </w:t>
      </w:r>
      <w:r w:rsidRPr="005B17D3">
        <w:rPr>
          <w:i/>
        </w:rPr>
        <w:t>Communication Status</w:t>
      </w:r>
      <w:r w:rsidRPr="005B17D3">
        <w:t xml:space="preserve"> to </w:t>
      </w:r>
      <w:r w:rsidRPr="005B17D3">
        <w:rPr>
          <w:b/>
        </w:rPr>
        <w:t>Returned by P.O.</w:t>
      </w:r>
      <w:r w:rsidRPr="005B17D3">
        <w:br/>
        <w:t xml:space="preserve">If the returned letter has no bar code, the user must do a </w:t>
      </w:r>
      <w:r w:rsidRPr="005B17D3">
        <w:rPr>
          <w:i/>
        </w:rPr>
        <w:t>Undeliverable Mail Search</w:t>
      </w:r>
      <w:r w:rsidRPr="005B17D3">
        <w:t xml:space="preserve"> using various search</w:t>
      </w:r>
      <w:r w:rsidRPr="005B17D3">
        <w:fldChar w:fldCharType="begin"/>
      </w:r>
      <w:r w:rsidRPr="005B17D3">
        <w:instrText xml:space="preserve"> XE "</w:instrText>
      </w:r>
      <w:r w:rsidRPr="005B17D3">
        <w:rPr>
          <w:iCs/>
        </w:rPr>
        <w:instrText>Search:</w:instrText>
      </w:r>
      <w:r w:rsidRPr="005B17D3">
        <w:instrText xml:space="preserve">criteria" </w:instrText>
      </w:r>
      <w:r w:rsidRPr="005B17D3">
        <w:fldChar w:fldCharType="end"/>
      </w:r>
      <w:r w:rsidRPr="005B17D3">
        <w:t xml:space="preserve"> criteria</w:t>
      </w:r>
      <w:r w:rsidRPr="005B17D3">
        <w:fldChar w:fldCharType="begin"/>
      </w:r>
      <w:r w:rsidRPr="005B17D3">
        <w:instrText xml:space="preserve"> XE "Criteria:Undeliverable Mail Search" </w:instrText>
      </w:r>
      <w:r w:rsidRPr="005B17D3">
        <w:fldChar w:fldCharType="end"/>
      </w:r>
      <w:r w:rsidRPr="005B17D3">
        <w:t xml:space="preserve">. From the </w:t>
      </w:r>
      <w:r w:rsidRPr="005B17D3">
        <w:rPr>
          <w:i/>
        </w:rPr>
        <w:t>Undeliverable Mail Search</w:t>
      </w:r>
      <w:r w:rsidRPr="005B17D3">
        <w:rPr>
          <w:i/>
        </w:rPr>
        <w:fldChar w:fldCharType="begin"/>
      </w:r>
      <w:r w:rsidRPr="005B17D3">
        <w:instrText xml:space="preserve"> XE "Search:Undeliverable Mail Results" </w:instrText>
      </w:r>
      <w:r w:rsidRPr="005B17D3">
        <w:rPr>
          <w:i/>
        </w:rPr>
        <w:fldChar w:fldCharType="end"/>
      </w:r>
      <w:r w:rsidRPr="005B17D3">
        <w:rPr>
          <w:i/>
        </w:rPr>
        <w:t xml:space="preserve"> Results</w:t>
      </w:r>
      <w:r w:rsidRPr="005B17D3">
        <w:t xml:space="preserve"> page, the user must manually place a check mark in the </w:t>
      </w:r>
      <w:r w:rsidRPr="005B17D3">
        <w:rPr>
          <w:b/>
        </w:rPr>
        <w:t>Returned by P.O.</w:t>
      </w:r>
      <w:r w:rsidRPr="005B17D3">
        <w:t xml:space="preserve"> checkmark box and </w:t>
      </w:r>
      <w:r w:rsidRPr="005B17D3">
        <w:rPr>
          <w:b/>
          <w:i/>
        </w:rPr>
        <w:t>Update</w:t>
      </w:r>
      <w:r w:rsidRPr="005B17D3">
        <w:t xml:space="preserve"> the record.</w:t>
      </w:r>
    </w:p>
    <w:p w14:paraId="6A668FF0" w14:textId="5EA366E5" w:rsidR="00BE52CE" w:rsidRPr="005B17D3" w:rsidRDefault="00BE52CE" w:rsidP="00EF3896">
      <w:pPr>
        <w:pStyle w:val="ListBullet"/>
      </w:pPr>
      <w:r w:rsidRPr="005B17D3">
        <w:rPr>
          <w:i/>
        </w:rPr>
        <w:t>Edit Address</w:t>
      </w:r>
      <w:r w:rsidRPr="005B17D3">
        <w:rPr>
          <w:i/>
        </w:rPr>
        <w:fldChar w:fldCharType="begin"/>
      </w:r>
      <w:r w:rsidRPr="005B17D3">
        <w:instrText xml:space="preserve"> XE "</w:instrText>
      </w:r>
      <w:r w:rsidRPr="005B17D3">
        <w:rPr>
          <w:rFonts w:cs="Arial"/>
          <w:iCs/>
        </w:rPr>
        <w:instrText>Address:</w:instrText>
      </w:r>
      <w:r w:rsidRPr="005B17D3">
        <w:instrText xml:space="preserve">Edit" </w:instrText>
      </w:r>
      <w:r w:rsidRPr="005B17D3">
        <w:rPr>
          <w:i/>
        </w:rPr>
        <w:fldChar w:fldCharType="end"/>
      </w:r>
      <w:r w:rsidRPr="005B17D3">
        <w:t xml:space="preserve"> </w:t>
      </w:r>
      <w:r w:rsidRPr="005B17D3">
        <w:rPr>
          <w:rStyle w:val="Expandingtext"/>
        </w:rPr>
        <w:t>–</w:t>
      </w:r>
      <w:r w:rsidRPr="005B17D3">
        <w:t xml:space="preserve"> click this link to edit the beneficiary's permanent address</w:t>
      </w:r>
      <w:r w:rsidRPr="005B17D3">
        <w:fldChar w:fldCharType="begin"/>
      </w:r>
      <w:r w:rsidRPr="005B17D3">
        <w:instrText xml:space="preserve"> XE “Address” </w:instrText>
      </w:r>
      <w:r w:rsidRPr="005B17D3">
        <w:fldChar w:fldCharType="end"/>
      </w:r>
      <w:r w:rsidRPr="005B17D3">
        <w:t xml:space="preserve"> from the </w:t>
      </w:r>
      <w:r w:rsidRPr="005B17D3">
        <w:rPr>
          <w:i/>
          <w:u w:val="single"/>
        </w:rPr>
        <w:t>Edit Permanent Address</w:t>
      </w:r>
      <w:r w:rsidRPr="005B17D3">
        <w:t xml:space="preserve"> page.</w:t>
      </w:r>
    </w:p>
    <w:p w14:paraId="3DAF3835" w14:textId="77777777" w:rsidR="00722C3D" w:rsidRPr="005B17D3" w:rsidRDefault="00722C3D" w:rsidP="00722C3D">
      <w:pPr>
        <w:pStyle w:val="ListBullet"/>
        <w:numPr>
          <w:ilvl w:val="0"/>
          <w:numId w:val="0"/>
        </w:numPr>
        <w:ind w:left="360"/>
      </w:pPr>
    </w:p>
    <w:p w14:paraId="7BACE90A" w14:textId="5AC4E60E" w:rsidR="00BE52CE" w:rsidRPr="005B17D3" w:rsidRDefault="00BE52CE" w:rsidP="00EF3896">
      <w:pPr>
        <w:pStyle w:val="Heading3"/>
      </w:pPr>
      <w:bookmarkStart w:id="339" w:name="_Toc289864707"/>
      <w:bookmarkStart w:id="340" w:name="_Toc394920698"/>
      <w:bookmarkStart w:id="341" w:name="_Toc406571035"/>
      <w:bookmarkStart w:id="342" w:name="_Toc478746473"/>
      <w:bookmarkStart w:id="343" w:name="_Toc482888403"/>
      <w:bookmarkStart w:id="344" w:name="_Toc31622141"/>
      <w:r w:rsidRPr="005B17D3">
        <w:lastRenderedPageBreak/>
        <w:t>Undeliverable Mail Search</w:t>
      </w:r>
      <w:bookmarkEnd w:id="339"/>
      <w:bookmarkEnd w:id="340"/>
      <w:bookmarkEnd w:id="341"/>
      <w:bookmarkEnd w:id="342"/>
      <w:bookmarkEnd w:id="343"/>
      <w:bookmarkEnd w:id="344"/>
      <w:r w:rsidRPr="005B17D3">
        <w:fldChar w:fldCharType="begin"/>
      </w:r>
      <w:r w:rsidRPr="005B17D3">
        <w:instrText xml:space="preserve"> XE "</w:instrText>
      </w:r>
      <w:r w:rsidRPr="005B17D3">
        <w:rPr>
          <w:sz w:val="18"/>
          <w:szCs w:val="18"/>
        </w:rPr>
        <w:instrText>Search:</w:instrText>
      </w:r>
      <w:r w:rsidRPr="005B17D3">
        <w:instrText xml:space="preserve">Undeliverable Mail" </w:instrText>
      </w:r>
      <w:r w:rsidRPr="005B17D3">
        <w:fldChar w:fldCharType="end"/>
      </w:r>
    </w:p>
    <w:p w14:paraId="33751254" w14:textId="77777777" w:rsidR="00BE52CE" w:rsidRPr="005B17D3" w:rsidRDefault="00BE52CE" w:rsidP="00EF3896">
      <w:pPr>
        <w:pStyle w:val="BodyTextBullet2"/>
      </w:pPr>
      <w:r w:rsidRPr="005B17D3">
        <w:t xml:space="preserve">The </w:t>
      </w:r>
      <w:r w:rsidRPr="005B17D3">
        <w:rPr>
          <w:i/>
        </w:rPr>
        <w:t>Undeliverable</w:t>
      </w:r>
      <w:r w:rsidRPr="005B17D3">
        <w:t xml:space="preserve"> </w:t>
      </w:r>
      <w:r w:rsidRPr="005B17D3">
        <w:rPr>
          <w:i/>
        </w:rPr>
        <w:t>Mail Search</w:t>
      </w:r>
      <w:r w:rsidRPr="005B17D3">
        <w:t xml:space="preserve"> function allows user</w:t>
      </w:r>
      <w:r w:rsidRPr="005B17D3">
        <w:fldChar w:fldCharType="begin"/>
      </w:r>
      <w:r w:rsidRPr="005B17D3">
        <w:instrText xml:space="preserve"> XE "User:Mail:Undeliverable Mail Search" </w:instrText>
      </w:r>
      <w:r w:rsidRPr="005B17D3">
        <w:fldChar w:fldCharType="end"/>
      </w:r>
      <w:r w:rsidRPr="005B17D3">
        <w:t xml:space="preserve"> to do a Search on any undeliverable mail. One or multiple fields may be used as search criteria</w:t>
      </w:r>
      <w:r w:rsidRPr="005B17D3">
        <w:fldChar w:fldCharType="begin"/>
      </w:r>
      <w:r w:rsidRPr="005B17D3">
        <w:instrText xml:space="preserve"> XE "Criteria:Undeliverable Mail Search" </w:instrText>
      </w:r>
      <w:r w:rsidRPr="005B17D3">
        <w:fldChar w:fldCharType="end"/>
      </w:r>
      <w:r w:rsidRPr="005B17D3">
        <w:t>. Using more search</w:t>
      </w:r>
      <w:r w:rsidRPr="005B17D3">
        <w:fldChar w:fldCharType="begin"/>
      </w:r>
      <w:r w:rsidRPr="005B17D3">
        <w:instrText xml:space="preserve"> XE "Search:criteria" </w:instrText>
      </w:r>
      <w:r w:rsidRPr="005B17D3">
        <w:fldChar w:fldCharType="end"/>
      </w:r>
      <w:r w:rsidRPr="005B17D3">
        <w:t xml:space="preserve"> criteria will reduce the number of results.</w:t>
      </w:r>
    </w:p>
    <w:p w14:paraId="2D4CF75C" w14:textId="77777777" w:rsidR="00BE52CE" w:rsidRPr="005B17D3" w:rsidRDefault="00BE52CE" w:rsidP="00EF3896">
      <w:pPr>
        <w:pStyle w:val="BodyTextBullet2"/>
      </w:pPr>
      <w:r w:rsidRPr="005B17D3">
        <w:t>ES has a search</w:t>
      </w:r>
      <w:r w:rsidRPr="005B17D3">
        <w:fldChar w:fldCharType="begin"/>
      </w:r>
      <w:r w:rsidRPr="005B17D3">
        <w:instrText xml:space="preserve"> XE "Search:results limits" </w:instrText>
      </w:r>
      <w:r w:rsidRPr="005B17D3">
        <w:fldChar w:fldCharType="end"/>
      </w:r>
      <w:r w:rsidRPr="005B17D3">
        <w:t xml:space="preserve"> results limit of 250 records</w:t>
      </w:r>
      <w:r w:rsidRPr="005B17D3">
        <w:fldChar w:fldCharType="begin"/>
      </w:r>
      <w:r w:rsidRPr="005B17D3">
        <w:instrText xml:space="preserve"> XE "Records:Undeliverable Mail Search" </w:instrText>
      </w:r>
      <w:r w:rsidRPr="005B17D3">
        <w:fldChar w:fldCharType="end"/>
      </w:r>
      <w:r w:rsidRPr="005B17D3">
        <w:t>. If search results exceed the 250 record</w:t>
      </w:r>
      <w:r w:rsidR="00B13B1A" w:rsidRPr="005B17D3">
        <w:t>s</w:t>
      </w:r>
      <w:r w:rsidRPr="005B17D3">
        <w:t xml:space="preserve"> limit, users will be asked to refine their search and try again.</w:t>
      </w:r>
    </w:p>
    <w:p w14:paraId="7CBA4BE6" w14:textId="77777777" w:rsidR="00BE52CE" w:rsidRPr="005B17D3" w:rsidRDefault="00BE52CE" w:rsidP="00EF3896">
      <w:pPr>
        <w:pStyle w:val="ScreenField"/>
        <w:rPr>
          <w:rStyle w:val="StyleDrop-downhotspot11ptUnderline"/>
          <w:bCs w:val="0"/>
          <w:iCs w:val="0"/>
          <w:sz w:val="24"/>
          <w:u w:val="none"/>
        </w:rPr>
      </w:pPr>
      <w:r w:rsidRPr="005B17D3">
        <w:rPr>
          <w:rStyle w:val="StyleDrop-downhotspot11ptUnderline"/>
          <w:bCs w:val="0"/>
          <w:iCs w:val="0"/>
          <w:sz w:val="24"/>
          <w:u w:val="none"/>
        </w:rPr>
        <w:t>SSN</w:t>
      </w:r>
      <w:r w:rsidRPr="005B17D3">
        <w:rPr>
          <w:rStyle w:val="StyleDrop-downhotspot11ptUnderline"/>
          <w:bCs w:val="0"/>
          <w:iCs w:val="0"/>
          <w:sz w:val="24"/>
          <w:u w:val="none"/>
        </w:rPr>
        <w:fldChar w:fldCharType="begin"/>
      </w:r>
      <w:r w:rsidRPr="005B17D3">
        <w:instrText xml:space="preserve"> XE "SSN" </w:instrText>
      </w:r>
      <w:r w:rsidRPr="005B17D3">
        <w:rPr>
          <w:rStyle w:val="StyleDrop-downhotspot11ptUnderline"/>
          <w:bCs w:val="0"/>
          <w:iCs w:val="0"/>
          <w:sz w:val="24"/>
          <w:u w:val="none"/>
        </w:rPr>
        <w:fldChar w:fldCharType="end"/>
      </w:r>
      <w:r w:rsidRPr="005B17D3">
        <w:rPr>
          <w:rStyle w:val="StyleDrop-downhotspot11ptUnderline"/>
          <w:bCs w:val="0"/>
          <w:iCs w:val="0"/>
          <w:sz w:val="24"/>
          <w:u w:val="none"/>
        </w:rPr>
        <w:t>:</w:t>
      </w:r>
    </w:p>
    <w:p w14:paraId="11FEC1B3" w14:textId="3864E47B" w:rsidR="00BE52CE" w:rsidRPr="005B17D3" w:rsidRDefault="00BE52CE" w:rsidP="00EF3896">
      <w:pPr>
        <w:pStyle w:val="ScreenFieldDesc"/>
      </w:pPr>
      <w:r w:rsidRPr="005B17D3">
        <w:rPr>
          <w:i/>
        </w:rPr>
        <w:t>SSN</w:t>
      </w:r>
      <w:r w:rsidRPr="005B17D3">
        <w:rPr>
          <w:i/>
        </w:rPr>
        <w:fldChar w:fldCharType="begin"/>
      </w:r>
      <w:r w:rsidRPr="005B17D3">
        <w:rPr>
          <w:i/>
        </w:rPr>
        <w:instrText xml:space="preserve"> XE "SSN" </w:instrText>
      </w:r>
      <w:r w:rsidRPr="005B17D3">
        <w:rPr>
          <w:i/>
        </w:rPr>
        <w:fldChar w:fldCharType="end"/>
      </w:r>
      <w:r w:rsidRPr="005B17D3">
        <w:rPr>
          <w:i/>
        </w:rPr>
        <w:t xml:space="preserve"> </w:t>
      </w:r>
      <w:r w:rsidRPr="005B17D3">
        <w:t xml:space="preserve">is defined as the Social Security Number of the </w:t>
      </w:r>
      <w:r w:rsidR="006204FA" w:rsidRPr="005B17D3">
        <w:t>Veterans</w:t>
      </w:r>
      <w:r w:rsidRPr="005B17D3">
        <w:t xml:space="preserve"> record you're trying to find.</w:t>
      </w:r>
    </w:p>
    <w:p w14:paraId="4789D854" w14:textId="77777777" w:rsidR="00722C3D" w:rsidRPr="005B17D3" w:rsidRDefault="00722C3D" w:rsidP="00EF3896">
      <w:pPr>
        <w:pStyle w:val="ScreenField"/>
        <w:rPr>
          <w:rStyle w:val="StyleDrop-downhotspot11ptUnderline"/>
          <w:bCs w:val="0"/>
          <w:iCs w:val="0"/>
          <w:sz w:val="24"/>
          <w:u w:val="none"/>
        </w:rPr>
      </w:pPr>
    </w:p>
    <w:p w14:paraId="7559AF57" w14:textId="5580C170" w:rsidR="00BE52CE" w:rsidRPr="005B17D3" w:rsidRDefault="00BE52CE" w:rsidP="00EF3896">
      <w:pPr>
        <w:pStyle w:val="ScreenField"/>
        <w:rPr>
          <w:rStyle w:val="StyleDrop-downhotspot11ptUnderline"/>
          <w:bCs w:val="0"/>
          <w:iCs w:val="0"/>
          <w:sz w:val="24"/>
          <w:u w:val="none"/>
        </w:rPr>
      </w:pPr>
      <w:r w:rsidRPr="005B17D3">
        <w:rPr>
          <w:rStyle w:val="StyleDrop-downhotspot11ptUnderline"/>
          <w:bCs w:val="0"/>
          <w:iCs w:val="0"/>
          <w:sz w:val="24"/>
          <w:u w:val="none"/>
        </w:rPr>
        <w:t>Bar Code:</w:t>
      </w:r>
    </w:p>
    <w:p w14:paraId="0CA8891B" w14:textId="77777777" w:rsidR="00BE52CE" w:rsidRPr="005B17D3" w:rsidRDefault="00BE52CE" w:rsidP="00EF3896">
      <w:pPr>
        <w:pStyle w:val="ScreenFieldDesc"/>
      </w:pPr>
      <w:r w:rsidRPr="005B17D3">
        <w:t xml:space="preserve">The communication </w:t>
      </w:r>
      <w:r w:rsidRPr="005B17D3">
        <w:rPr>
          <w:i/>
        </w:rPr>
        <w:t>Bar Code</w:t>
      </w:r>
      <w:r w:rsidRPr="005B17D3">
        <w:t xml:space="preserve"> id</w:t>
      </w:r>
      <w:r w:rsidRPr="005B17D3">
        <w:fldChar w:fldCharType="begin"/>
      </w:r>
      <w:r w:rsidRPr="005B17D3">
        <w:instrText xml:space="preserve"> XE "ID:Bar Code:Mail Search" </w:instrText>
      </w:r>
      <w:r w:rsidRPr="005B17D3">
        <w:fldChar w:fldCharType="end"/>
      </w:r>
      <w:r w:rsidRPr="005B17D3">
        <w:t xml:space="preserve"> is a system generated, unique identifier that may be printed on communications</w:t>
      </w:r>
      <w:r w:rsidRPr="005B17D3">
        <w:fldChar w:fldCharType="begin"/>
      </w:r>
      <w:r w:rsidRPr="005B17D3">
        <w:instrText xml:space="preserve"> XE "</w:instrText>
      </w:r>
      <w:r w:rsidRPr="005B17D3">
        <w:rPr>
          <w:b/>
        </w:rPr>
        <w:instrText>Communications</w:instrText>
      </w:r>
      <w:r w:rsidRPr="005B17D3">
        <w:instrText xml:space="preserve">:Bar Code" </w:instrText>
      </w:r>
      <w:r w:rsidRPr="005B17D3">
        <w:fldChar w:fldCharType="end"/>
      </w:r>
      <w:r w:rsidRPr="005B17D3">
        <w:t xml:space="preserve"> and/or used to uniquely identify a communication log entry, the associate workload event if applicable, and the individual.</w:t>
      </w:r>
    </w:p>
    <w:p w14:paraId="512682AE" w14:textId="77777777" w:rsidR="00722C3D" w:rsidRPr="005B17D3" w:rsidRDefault="00722C3D" w:rsidP="00EF3896">
      <w:pPr>
        <w:pStyle w:val="ScreenField"/>
        <w:rPr>
          <w:rStyle w:val="StyleDrop-downhotspot11ptUnderline"/>
          <w:bCs w:val="0"/>
          <w:iCs w:val="0"/>
          <w:sz w:val="24"/>
          <w:u w:val="none"/>
        </w:rPr>
      </w:pPr>
    </w:p>
    <w:p w14:paraId="38A084E2" w14:textId="0E3CE4E9" w:rsidR="00BE52CE" w:rsidRPr="005B17D3" w:rsidRDefault="00BE52CE" w:rsidP="00EF3896">
      <w:pPr>
        <w:pStyle w:val="ScreenField"/>
        <w:rPr>
          <w:rStyle w:val="StyleDrop-downhotspot11ptUnderline"/>
          <w:bCs w:val="0"/>
          <w:iCs w:val="0"/>
          <w:sz w:val="24"/>
          <w:u w:val="none"/>
        </w:rPr>
      </w:pPr>
      <w:r w:rsidRPr="005B17D3">
        <w:rPr>
          <w:rStyle w:val="StyleDrop-downhotspot11ptUnderline"/>
          <w:bCs w:val="0"/>
          <w:iCs w:val="0"/>
          <w:sz w:val="24"/>
          <w:u w:val="none"/>
        </w:rPr>
        <w:t>Last Name:</w:t>
      </w:r>
    </w:p>
    <w:p w14:paraId="0116B529" w14:textId="7E897AF8" w:rsidR="00BE52CE" w:rsidRPr="005B17D3" w:rsidRDefault="006204FA" w:rsidP="00EF3896">
      <w:pPr>
        <w:pStyle w:val="ScreenFieldDesc"/>
      </w:pPr>
      <w:r w:rsidRPr="005B17D3">
        <w:t>Veterans</w:t>
      </w:r>
      <w:r w:rsidR="00BE52CE" w:rsidRPr="005B17D3">
        <w:t xml:space="preserve"> </w:t>
      </w:r>
      <w:r w:rsidR="00BE52CE" w:rsidRPr="005B17D3">
        <w:rPr>
          <w:i/>
        </w:rPr>
        <w:t>Last Name</w:t>
      </w:r>
      <w:r w:rsidR="00BE52CE" w:rsidRPr="005B17D3">
        <w:t xml:space="preserve"> is the </w:t>
      </w:r>
      <w:r w:rsidRPr="005B17D3">
        <w:t>Veterans</w:t>
      </w:r>
      <w:r w:rsidR="00BE52CE" w:rsidRPr="005B17D3">
        <w:t xml:space="preserve"> family name.</w:t>
      </w:r>
    </w:p>
    <w:p w14:paraId="622F740C" w14:textId="77777777" w:rsidR="00722C3D" w:rsidRPr="005B17D3" w:rsidRDefault="00722C3D" w:rsidP="00EF3896">
      <w:pPr>
        <w:pStyle w:val="ScreenField"/>
        <w:rPr>
          <w:rStyle w:val="StyleDrop-downhotspot11ptUnderline"/>
          <w:bCs w:val="0"/>
          <w:iCs w:val="0"/>
          <w:sz w:val="24"/>
          <w:u w:val="none"/>
        </w:rPr>
      </w:pPr>
    </w:p>
    <w:p w14:paraId="5F309E50" w14:textId="4D70245A" w:rsidR="00BE52CE" w:rsidRPr="005B17D3" w:rsidRDefault="00BE52CE" w:rsidP="00EF3896">
      <w:pPr>
        <w:pStyle w:val="ScreenField"/>
        <w:rPr>
          <w:rStyle w:val="StyleDrop-downhotspot11ptUnderline"/>
          <w:bCs w:val="0"/>
          <w:iCs w:val="0"/>
          <w:sz w:val="24"/>
          <w:u w:val="none"/>
        </w:rPr>
      </w:pPr>
      <w:r w:rsidRPr="005B17D3">
        <w:rPr>
          <w:rStyle w:val="StyleDrop-downhotspot11ptUnderline"/>
          <w:bCs w:val="0"/>
          <w:iCs w:val="0"/>
          <w:sz w:val="24"/>
          <w:u w:val="none"/>
        </w:rPr>
        <w:t>First Name:</w:t>
      </w:r>
    </w:p>
    <w:p w14:paraId="67365AA6" w14:textId="70071547" w:rsidR="00BE52CE" w:rsidRPr="005B17D3" w:rsidRDefault="006204FA" w:rsidP="00EF3896">
      <w:pPr>
        <w:pStyle w:val="ScreenFieldDesc"/>
      </w:pPr>
      <w:r w:rsidRPr="005B17D3">
        <w:t>Veterans</w:t>
      </w:r>
      <w:r w:rsidR="00BE52CE" w:rsidRPr="005B17D3">
        <w:t xml:space="preserve"> </w:t>
      </w:r>
      <w:r w:rsidR="00BE52CE" w:rsidRPr="005B17D3">
        <w:rPr>
          <w:i/>
        </w:rPr>
        <w:t>First Name</w:t>
      </w:r>
      <w:r w:rsidR="00BE52CE" w:rsidRPr="005B17D3">
        <w:t xml:space="preserve"> is the </w:t>
      </w:r>
      <w:r w:rsidRPr="005B17D3">
        <w:t>Veterans</w:t>
      </w:r>
      <w:r w:rsidR="00BE52CE" w:rsidRPr="005B17D3">
        <w:t xml:space="preserve"> given first name.</w:t>
      </w:r>
    </w:p>
    <w:p w14:paraId="4CDBDF8E" w14:textId="77777777" w:rsidR="00722C3D" w:rsidRPr="005B17D3" w:rsidRDefault="00722C3D" w:rsidP="00EF3896">
      <w:pPr>
        <w:pStyle w:val="ScreenField"/>
        <w:rPr>
          <w:rStyle w:val="StyleDrop-downhotspot11ptUnderline"/>
          <w:bCs w:val="0"/>
          <w:iCs w:val="0"/>
          <w:sz w:val="24"/>
          <w:u w:val="none"/>
        </w:rPr>
      </w:pPr>
    </w:p>
    <w:p w14:paraId="2B4073B7" w14:textId="5183EB04" w:rsidR="00BE52CE" w:rsidRPr="005B17D3" w:rsidRDefault="00BE52CE" w:rsidP="00EF3896">
      <w:pPr>
        <w:pStyle w:val="ScreenField"/>
        <w:rPr>
          <w:rStyle w:val="StyleDrop-downhotspot11ptUnderline"/>
          <w:bCs w:val="0"/>
          <w:iCs w:val="0"/>
          <w:sz w:val="24"/>
          <w:u w:val="none"/>
        </w:rPr>
      </w:pPr>
      <w:r w:rsidRPr="005B17D3">
        <w:rPr>
          <w:rStyle w:val="StyleDrop-downhotspot11ptUnderline"/>
          <w:bCs w:val="0"/>
          <w:iCs w:val="0"/>
          <w:sz w:val="24"/>
          <w:u w:val="none"/>
        </w:rPr>
        <w:t>Middle Name:</w:t>
      </w:r>
    </w:p>
    <w:p w14:paraId="62A3EC0D" w14:textId="4CCA21E3" w:rsidR="00BE52CE" w:rsidRPr="005B17D3" w:rsidRDefault="00BE52CE" w:rsidP="00EF3896">
      <w:pPr>
        <w:pStyle w:val="ScreenFieldDesc"/>
      </w:pPr>
      <w:r w:rsidRPr="005B17D3">
        <w:t xml:space="preserve">Enter the </w:t>
      </w:r>
      <w:r w:rsidR="006204FA" w:rsidRPr="005B17D3">
        <w:t>Veterans</w:t>
      </w:r>
      <w:r w:rsidRPr="005B17D3">
        <w:t xml:space="preserve"> middle name.</w:t>
      </w:r>
    </w:p>
    <w:p w14:paraId="14523F69" w14:textId="77777777" w:rsidR="00722C3D" w:rsidRPr="005B17D3" w:rsidRDefault="00722C3D" w:rsidP="00EF3896">
      <w:pPr>
        <w:pStyle w:val="ScreenField"/>
      </w:pPr>
    </w:p>
    <w:p w14:paraId="45A38DE2" w14:textId="2A1C2207" w:rsidR="00BE52CE" w:rsidRPr="005B17D3" w:rsidRDefault="00BE52CE" w:rsidP="00EF3896">
      <w:pPr>
        <w:pStyle w:val="ScreenField"/>
      </w:pPr>
      <w:r w:rsidRPr="005B17D3">
        <w:t>Country:</w:t>
      </w:r>
    </w:p>
    <w:p w14:paraId="2E86E4CE" w14:textId="77777777" w:rsidR="00BE52CE" w:rsidRPr="005B17D3" w:rsidRDefault="00BE52CE" w:rsidP="00EF3896">
      <w:pPr>
        <w:pStyle w:val="ScreenFieldDesc"/>
      </w:pPr>
      <w:r w:rsidRPr="005B17D3">
        <w:t>Select a country from the dropdown.</w:t>
      </w:r>
    </w:p>
    <w:p w14:paraId="5D7C133D" w14:textId="77777777" w:rsidR="00722C3D" w:rsidRPr="005B17D3" w:rsidRDefault="00722C3D" w:rsidP="00EF3896">
      <w:pPr>
        <w:pStyle w:val="ScreenField"/>
      </w:pPr>
    </w:p>
    <w:p w14:paraId="0804742D" w14:textId="325762F5" w:rsidR="00BE52CE" w:rsidRPr="005B17D3" w:rsidRDefault="00BE52CE" w:rsidP="00EF3896">
      <w:pPr>
        <w:pStyle w:val="ScreenField"/>
      </w:pPr>
      <w:r w:rsidRPr="005B17D3">
        <w:t>Address</w:t>
      </w:r>
      <w:r w:rsidRPr="005B17D3">
        <w:fldChar w:fldCharType="begin"/>
      </w:r>
      <w:r w:rsidRPr="005B17D3">
        <w:instrText xml:space="preserve"> XE "Address:Line 1" </w:instrText>
      </w:r>
      <w:r w:rsidRPr="005B17D3">
        <w:fldChar w:fldCharType="end"/>
      </w:r>
      <w:r w:rsidRPr="005B17D3">
        <w:t xml:space="preserve"> Line 1:</w:t>
      </w:r>
    </w:p>
    <w:p w14:paraId="2DE9A4CF" w14:textId="77777777" w:rsidR="00BE52CE" w:rsidRPr="005B17D3" w:rsidRDefault="00BE52CE" w:rsidP="00EF3896">
      <w:pPr>
        <w:pStyle w:val="ScreenFieldDesc"/>
      </w:pPr>
      <w:r w:rsidRPr="005B17D3">
        <w:rPr>
          <w:i/>
        </w:rPr>
        <w:t>Address Line 1</w:t>
      </w:r>
      <w:r w:rsidRPr="005B17D3">
        <w:t xml:space="preserve"> is the number and street or post office box of a mailing address</w:t>
      </w:r>
      <w:r w:rsidRPr="005B17D3">
        <w:fldChar w:fldCharType="begin"/>
      </w:r>
      <w:r w:rsidRPr="005B17D3">
        <w:instrText xml:space="preserve"> XE “Address” </w:instrText>
      </w:r>
      <w:r w:rsidRPr="005B17D3">
        <w:fldChar w:fldCharType="end"/>
      </w:r>
      <w:r w:rsidRPr="005B17D3">
        <w:t>.</w:t>
      </w:r>
    </w:p>
    <w:p w14:paraId="66775CE8" w14:textId="77777777" w:rsidR="00722C3D" w:rsidRPr="005B17D3" w:rsidRDefault="00722C3D" w:rsidP="00EF3896">
      <w:pPr>
        <w:pStyle w:val="ScreenField"/>
      </w:pPr>
    </w:p>
    <w:p w14:paraId="77647775" w14:textId="7BFAFAE0" w:rsidR="00BE52CE" w:rsidRPr="005B17D3" w:rsidRDefault="00BE52CE" w:rsidP="00EF3896">
      <w:pPr>
        <w:pStyle w:val="ScreenField"/>
      </w:pPr>
      <w:r w:rsidRPr="005B17D3">
        <w:t>Address</w:t>
      </w:r>
      <w:r w:rsidRPr="005B17D3">
        <w:fldChar w:fldCharType="begin"/>
      </w:r>
      <w:r w:rsidRPr="005B17D3">
        <w:instrText xml:space="preserve"> XE "Address:Line 2" </w:instrText>
      </w:r>
      <w:r w:rsidRPr="005B17D3">
        <w:fldChar w:fldCharType="end"/>
      </w:r>
      <w:r w:rsidRPr="005B17D3">
        <w:t xml:space="preserve"> Line 2:</w:t>
      </w:r>
    </w:p>
    <w:p w14:paraId="6447B0AC" w14:textId="77777777" w:rsidR="00BE52CE" w:rsidRPr="005B17D3" w:rsidRDefault="00BE52CE" w:rsidP="00EF3896">
      <w:pPr>
        <w:pStyle w:val="ScreenFieldDesc"/>
      </w:pPr>
      <w:r w:rsidRPr="005B17D3">
        <w:rPr>
          <w:i/>
        </w:rPr>
        <w:lastRenderedPageBreak/>
        <w:t>Address Line 2</w:t>
      </w:r>
      <w:r w:rsidRPr="005B17D3">
        <w:t xml:space="preserve"> is the text supplemental to the number and street of a mailing address</w:t>
      </w:r>
      <w:r w:rsidRPr="005B17D3">
        <w:fldChar w:fldCharType="begin"/>
      </w:r>
      <w:r w:rsidRPr="005B17D3">
        <w:instrText xml:space="preserve"> XE “Address” </w:instrText>
      </w:r>
      <w:r w:rsidRPr="005B17D3">
        <w:fldChar w:fldCharType="end"/>
      </w:r>
      <w:r w:rsidRPr="005B17D3">
        <w:t>.</w:t>
      </w:r>
    </w:p>
    <w:p w14:paraId="470CEF8D" w14:textId="77777777" w:rsidR="00722C3D" w:rsidRPr="005B17D3" w:rsidRDefault="00722C3D" w:rsidP="00EF3896">
      <w:pPr>
        <w:pStyle w:val="ScreenField"/>
      </w:pPr>
    </w:p>
    <w:p w14:paraId="2D51A95A" w14:textId="0C34221A" w:rsidR="00BE52CE" w:rsidRPr="005B17D3" w:rsidRDefault="00BE52CE" w:rsidP="00EF3896">
      <w:pPr>
        <w:pStyle w:val="ScreenField"/>
      </w:pPr>
      <w:r w:rsidRPr="005B17D3">
        <w:t>Address</w:t>
      </w:r>
      <w:r w:rsidRPr="005B17D3">
        <w:fldChar w:fldCharType="begin"/>
      </w:r>
      <w:r w:rsidRPr="005B17D3">
        <w:instrText xml:space="preserve"> XE "Address:Line 3" </w:instrText>
      </w:r>
      <w:r w:rsidRPr="005B17D3">
        <w:fldChar w:fldCharType="end"/>
      </w:r>
      <w:r w:rsidRPr="005B17D3">
        <w:t xml:space="preserve"> Line 3:</w:t>
      </w:r>
    </w:p>
    <w:p w14:paraId="30DAA6A1" w14:textId="77777777" w:rsidR="00BE52CE" w:rsidRPr="005B17D3" w:rsidRDefault="00BE52CE" w:rsidP="00EF3896">
      <w:pPr>
        <w:pStyle w:val="ScreenFieldDesc"/>
      </w:pPr>
      <w:r w:rsidRPr="005B17D3">
        <w:rPr>
          <w:i/>
        </w:rPr>
        <w:t>Address Line 3</w:t>
      </w:r>
      <w:r w:rsidRPr="005B17D3">
        <w:t xml:space="preserve"> is the text supplemental to the number and street of a mailing address</w:t>
      </w:r>
      <w:r w:rsidRPr="005B17D3">
        <w:fldChar w:fldCharType="begin"/>
      </w:r>
      <w:r w:rsidRPr="005B17D3">
        <w:instrText xml:space="preserve"> XE “Address” </w:instrText>
      </w:r>
      <w:r w:rsidRPr="005B17D3">
        <w:fldChar w:fldCharType="end"/>
      </w:r>
      <w:r w:rsidRPr="005B17D3">
        <w:t>.</w:t>
      </w:r>
    </w:p>
    <w:p w14:paraId="260AE718" w14:textId="77777777" w:rsidR="00722C3D" w:rsidRPr="005B17D3" w:rsidRDefault="00722C3D" w:rsidP="00EF3896">
      <w:pPr>
        <w:pStyle w:val="ScreenField"/>
      </w:pPr>
    </w:p>
    <w:p w14:paraId="4F374C86" w14:textId="564EBF3A" w:rsidR="00BE52CE" w:rsidRPr="005B17D3" w:rsidRDefault="00BE52CE" w:rsidP="00EF3896">
      <w:pPr>
        <w:pStyle w:val="ScreenField"/>
      </w:pPr>
      <w:r w:rsidRPr="005B17D3">
        <w:t>Zip Code:</w:t>
      </w:r>
    </w:p>
    <w:p w14:paraId="177F88F3" w14:textId="77777777" w:rsidR="00BE52CE" w:rsidRPr="005B17D3" w:rsidRDefault="00BE52CE" w:rsidP="00EF3896">
      <w:pPr>
        <w:pStyle w:val="ScreenFieldDesc"/>
      </w:pPr>
      <w:r w:rsidRPr="005B17D3">
        <w:rPr>
          <w:i/>
        </w:rPr>
        <w:t>Zip Code</w:t>
      </w:r>
      <w:r w:rsidRPr="005B17D3">
        <w:t xml:space="preserve"> is the mail code used for mail delivery within the USA only. Either 5 or 9-digit</w:t>
      </w:r>
      <w:r w:rsidRPr="005B17D3">
        <w:fldChar w:fldCharType="begin"/>
      </w:r>
      <w:r w:rsidRPr="005B17D3">
        <w:instrText xml:space="preserve"> XE "9-digit " \* MERGEFORMAT </w:instrText>
      </w:r>
      <w:r w:rsidRPr="005B17D3">
        <w:fldChar w:fldCharType="end"/>
      </w:r>
      <w:r w:rsidRPr="005B17D3">
        <w:t xml:space="preserve"> code may be used.</w:t>
      </w:r>
    </w:p>
    <w:p w14:paraId="12B584B5" w14:textId="77777777" w:rsidR="00BE52CE" w:rsidRPr="005B17D3" w:rsidRDefault="00BE52CE" w:rsidP="00EF3896">
      <w:pPr>
        <w:pStyle w:val="ScreenFieldDesc"/>
      </w:pPr>
      <w:r w:rsidRPr="005B17D3">
        <w:t>Zip code may also be used to identify city/state/county associated with an address</w:t>
      </w:r>
      <w:r w:rsidRPr="005B17D3">
        <w:fldChar w:fldCharType="begin"/>
      </w:r>
      <w:r w:rsidRPr="005B17D3">
        <w:instrText xml:space="preserve"> XE “Address” </w:instrText>
      </w:r>
      <w:r w:rsidRPr="005B17D3">
        <w:fldChar w:fldCharType="end"/>
      </w:r>
      <w:r w:rsidRPr="005B17D3">
        <w:t>.</w:t>
      </w:r>
    </w:p>
    <w:p w14:paraId="20DDB9C4" w14:textId="77777777" w:rsidR="00722C3D" w:rsidRPr="005B17D3" w:rsidRDefault="00722C3D" w:rsidP="00EF3896">
      <w:pPr>
        <w:pStyle w:val="ScreenField"/>
      </w:pPr>
    </w:p>
    <w:p w14:paraId="58B0D098" w14:textId="0B504117" w:rsidR="00BE52CE" w:rsidRPr="005B17D3" w:rsidRDefault="00BE52CE" w:rsidP="00EF3896">
      <w:pPr>
        <w:pStyle w:val="ScreenField"/>
      </w:pPr>
      <w:r w:rsidRPr="005B17D3">
        <w:t>City:</w:t>
      </w:r>
    </w:p>
    <w:p w14:paraId="123F43F1" w14:textId="77777777" w:rsidR="00BE52CE" w:rsidRPr="005B17D3" w:rsidRDefault="00BE52CE" w:rsidP="00EF3896">
      <w:pPr>
        <w:pStyle w:val="ScreenFieldDesc"/>
      </w:pPr>
      <w:r w:rsidRPr="005B17D3">
        <w:t xml:space="preserve">Enter the name of the </w:t>
      </w:r>
      <w:r w:rsidRPr="005B17D3">
        <w:rPr>
          <w:i/>
        </w:rPr>
        <w:t>City</w:t>
      </w:r>
      <w:r w:rsidRPr="005B17D3">
        <w:t xml:space="preserve"> used for the address</w:t>
      </w:r>
      <w:r w:rsidRPr="005B17D3">
        <w:fldChar w:fldCharType="begin"/>
      </w:r>
      <w:r w:rsidRPr="005B17D3">
        <w:instrText xml:space="preserve"> XE “Address” </w:instrText>
      </w:r>
      <w:r w:rsidRPr="005B17D3">
        <w:fldChar w:fldCharType="end"/>
      </w:r>
      <w:r w:rsidRPr="005B17D3">
        <w:t>.</w:t>
      </w:r>
    </w:p>
    <w:p w14:paraId="436CBA58" w14:textId="77777777" w:rsidR="00722C3D" w:rsidRPr="005B17D3" w:rsidRDefault="00722C3D" w:rsidP="00EF3896">
      <w:pPr>
        <w:pStyle w:val="ScreenField"/>
      </w:pPr>
    </w:p>
    <w:p w14:paraId="201E3D89" w14:textId="752C66B2" w:rsidR="00BE52CE" w:rsidRPr="005B17D3" w:rsidRDefault="00BE52CE" w:rsidP="00EF3896">
      <w:pPr>
        <w:pStyle w:val="ScreenField"/>
      </w:pPr>
      <w:r w:rsidRPr="005B17D3">
        <w:t>State:</w:t>
      </w:r>
    </w:p>
    <w:p w14:paraId="432B6119" w14:textId="77777777" w:rsidR="00BE52CE" w:rsidRPr="005B17D3" w:rsidRDefault="00BE52CE" w:rsidP="00EF3896">
      <w:pPr>
        <w:pStyle w:val="ScreenFieldDesc"/>
      </w:pPr>
      <w:r w:rsidRPr="005B17D3">
        <w:t xml:space="preserve">Enter the full </w:t>
      </w:r>
      <w:r w:rsidRPr="005B17D3">
        <w:rPr>
          <w:i/>
        </w:rPr>
        <w:t>State</w:t>
      </w:r>
      <w:r w:rsidRPr="005B17D3">
        <w:t xml:space="preserve"> name associated with the address</w:t>
      </w:r>
      <w:r w:rsidRPr="005B17D3">
        <w:fldChar w:fldCharType="begin"/>
      </w:r>
      <w:r w:rsidRPr="005B17D3">
        <w:instrText xml:space="preserve"> XE “Address” </w:instrText>
      </w:r>
      <w:r w:rsidRPr="005B17D3">
        <w:fldChar w:fldCharType="end"/>
      </w:r>
      <w:r w:rsidRPr="005B17D3">
        <w:t>.</w:t>
      </w:r>
    </w:p>
    <w:p w14:paraId="49DE45F2" w14:textId="77777777" w:rsidR="00722C3D" w:rsidRPr="005B17D3" w:rsidRDefault="00722C3D" w:rsidP="00EF3896">
      <w:pPr>
        <w:pStyle w:val="ScreenField"/>
      </w:pPr>
    </w:p>
    <w:p w14:paraId="7238DBFD" w14:textId="3D35893A" w:rsidR="00BE52CE" w:rsidRPr="005B17D3" w:rsidRDefault="00BE52CE" w:rsidP="00EF3896">
      <w:pPr>
        <w:pStyle w:val="ScreenField"/>
      </w:pPr>
      <w:r w:rsidRPr="005B17D3">
        <w:t>County:</w:t>
      </w:r>
    </w:p>
    <w:p w14:paraId="0A5C65EF" w14:textId="77777777" w:rsidR="00BE52CE" w:rsidRPr="005B17D3" w:rsidRDefault="00BE52CE" w:rsidP="00EF3896">
      <w:pPr>
        <w:pStyle w:val="ScreenFieldDesc"/>
      </w:pPr>
      <w:r w:rsidRPr="005B17D3">
        <w:t xml:space="preserve">Enter the </w:t>
      </w:r>
      <w:r w:rsidRPr="005B17D3">
        <w:rPr>
          <w:i/>
        </w:rPr>
        <w:t>County</w:t>
      </w:r>
      <w:r w:rsidRPr="005B17D3">
        <w:t xml:space="preserve"> in which the associate lives.</w:t>
      </w:r>
    </w:p>
    <w:p w14:paraId="57A24C5B" w14:textId="77777777" w:rsidR="00722C3D" w:rsidRPr="005B17D3" w:rsidRDefault="00722C3D" w:rsidP="00EF3896">
      <w:pPr>
        <w:pStyle w:val="ScreenField"/>
        <w:rPr>
          <w:rStyle w:val="StyleDrop-downhotspot11ptUnderline"/>
          <w:bCs w:val="0"/>
          <w:iCs w:val="0"/>
          <w:sz w:val="24"/>
          <w:u w:val="none"/>
        </w:rPr>
      </w:pPr>
    </w:p>
    <w:p w14:paraId="15BF4064" w14:textId="6F2E2084" w:rsidR="00BE52CE" w:rsidRPr="005B17D3" w:rsidRDefault="00BE52CE" w:rsidP="00EF3896">
      <w:pPr>
        <w:pStyle w:val="ScreenField"/>
        <w:rPr>
          <w:rStyle w:val="StyleDrop-downhotspot11ptUnderline"/>
          <w:bCs w:val="0"/>
          <w:iCs w:val="0"/>
          <w:sz w:val="24"/>
          <w:u w:val="none"/>
        </w:rPr>
      </w:pPr>
      <w:r w:rsidRPr="005B17D3">
        <w:rPr>
          <w:rStyle w:val="StyleDrop-downhotspot11ptUnderline"/>
          <w:bCs w:val="0"/>
          <w:iCs w:val="0"/>
          <w:sz w:val="24"/>
          <w:u w:val="none"/>
        </w:rPr>
        <w:t xml:space="preserve">Form Number: </w:t>
      </w:r>
    </w:p>
    <w:p w14:paraId="65160981" w14:textId="77777777" w:rsidR="00BE52CE" w:rsidRPr="005B17D3" w:rsidRDefault="00BE52CE" w:rsidP="00EF3896">
      <w:pPr>
        <w:pStyle w:val="ScreenFieldDesc"/>
      </w:pPr>
      <w:r w:rsidRPr="005B17D3">
        <w:t xml:space="preserve">The </w:t>
      </w:r>
      <w:r w:rsidRPr="005B17D3">
        <w:rPr>
          <w:i/>
        </w:rPr>
        <w:t>Form Number</w:t>
      </w:r>
      <w:r w:rsidRPr="005B17D3">
        <w:t xml:space="preserve"> is the number that identifies the type of communication.</w:t>
      </w:r>
    </w:p>
    <w:p w14:paraId="19777727" w14:textId="77777777" w:rsidR="00BE52CE" w:rsidRPr="005B17D3" w:rsidRDefault="00BE52CE" w:rsidP="00EF3896">
      <w:pPr>
        <w:pStyle w:val="ScreenFieldDesc"/>
      </w:pPr>
      <w:r w:rsidRPr="005B17D3">
        <w:t>Choose from the drop-down list.</w:t>
      </w:r>
    </w:p>
    <w:p w14:paraId="390A66D8" w14:textId="77777777" w:rsidR="00722C3D" w:rsidRPr="005B17D3" w:rsidRDefault="00722C3D" w:rsidP="00EF3896">
      <w:pPr>
        <w:pStyle w:val="ScreenField"/>
        <w:rPr>
          <w:rStyle w:val="StyleDrop-downhotspot11ptUnderline"/>
          <w:bCs w:val="0"/>
          <w:iCs w:val="0"/>
          <w:sz w:val="24"/>
          <w:u w:val="none"/>
        </w:rPr>
      </w:pPr>
    </w:p>
    <w:p w14:paraId="1722CC1E" w14:textId="08582830" w:rsidR="00BE52CE" w:rsidRPr="005B17D3" w:rsidRDefault="00BE52CE" w:rsidP="00EF3896">
      <w:pPr>
        <w:pStyle w:val="ScreenField"/>
        <w:rPr>
          <w:rStyle w:val="StyleDrop-downhotspot11ptUnderline"/>
          <w:bCs w:val="0"/>
          <w:iCs w:val="0"/>
          <w:sz w:val="24"/>
          <w:u w:val="none"/>
        </w:rPr>
      </w:pPr>
      <w:r w:rsidRPr="005B17D3">
        <w:rPr>
          <w:rStyle w:val="StyleDrop-downhotspot11ptUnderline"/>
          <w:bCs w:val="0"/>
          <w:iCs w:val="0"/>
          <w:sz w:val="24"/>
          <w:u w:val="none"/>
        </w:rPr>
        <w:t>Case Number</w:t>
      </w:r>
      <w:r w:rsidRPr="005B17D3">
        <w:rPr>
          <w:rStyle w:val="StyleDrop-downhotspot11ptUnderline"/>
          <w:bCs w:val="0"/>
          <w:iCs w:val="0"/>
          <w:sz w:val="24"/>
          <w:u w:val="none"/>
        </w:rPr>
        <w:fldChar w:fldCharType="begin"/>
      </w:r>
      <w:r w:rsidRPr="005B17D3">
        <w:instrText xml:space="preserve"> XE "</w:instrText>
      </w:r>
      <w:r w:rsidRPr="005B17D3">
        <w:rPr>
          <w:rStyle w:val="StyleDrop-downhotspot11ptUnderline"/>
          <w:bCs w:val="0"/>
          <w:iCs w:val="0"/>
          <w:sz w:val="24"/>
          <w:u w:val="none"/>
        </w:rPr>
        <w:instrText>Case:Number</w:instrText>
      </w:r>
      <w:r w:rsidRPr="005B17D3">
        <w:instrText xml:space="preserve">" </w:instrText>
      </w:r>
      <w:r w:rsidRPr="005B17D3">
        <w:rPr>
          <w:rStyle w:val="StyleDrop-downhotspot11ptUnderline"/>
          <w:bCs w:val="0"/>
          <w:iCs w:val="0"/>
          <w:sz w:val="24"/>
          <w:u w:val="none"/>
        </w:rPr>
        <w:fldChar w:fldCharType="end"/>
      </w:r>
      <w:r w:rsidRPr="005B17D3">
        <w:rPr>
          <w:rStyle w:val="StyleDrop-downhotspot11ptUnderline"/>
          <w:bCs w:val="0"/>
          <w:iCs w:val="0"/>
          <w:sz w:val="24"/>
          <w:u w:val="none"/>
        </w:rPr>
        <w:t xml:space="preserve">: </w:t>
      </w:r>
    </w:p>
    <w:p w14:paraId="2CFD502D" w14:textId="77777777" w:rsidR="00BE52CE" w:rsidRPr="005B17D3" w:rsidRDefault="00BE52CE" w:rsidP="00EF3896">
      <w:pPr>
        <w:pStyle w:val="ScreenFieldDesc"/>
      </w:pPr>
      <w:r w:rsidRPr="005B17D3">
        <w:t xml:space="preserve">The </w:t>
      </w:r>
      <w:r w:rsidRPr="005B17D3">
        <w:rPr>
          <w:i/>
        </w:rPr>
        <w:t>Case Number</w:t>
      </w:r>
      <w:r w:rsidRPr="005B17D3">
        <w:rPr>
          <w:i/>
        </w:rPr>
        <w:fldChar w:fldCharType="begin"/>
      </w:r>
      <w:r w:rsidRPr="005B17D3">
        <w:instrText xml:space="preserve"> XE "</w:instrText>
      </w:r>
      <w:r w:rsidRPr="005B17D3">
        <w:rPr>
          <w:rStyle w:val="StyleDrop-downhotspot11ptUnderline"/>
          <w:sz w:val="24"/>
        </w:rPr>
        <w:instrText>Case:Number</w:instrText>
      </w:r>
      <w:r w:rsidRPr="005B17D3">
        <w:instrText xml:space="preserve">" </w:instrText>
      </w:r>
      <w:r w:rsidRPr="005B17D3">
        <w:rPr>
          <w:i/>
        </w:rPr>
        <w:fldChar w:fldCharType="end"/>
      </w:r>
      <w:r w:rsidRPr="005B17D3">
        <w:t xml:space="preserve"> is the VPID of the Veteran associated with the mailed correspondence.</w:t>
      </w:r>
    </w:p>
    <w:p w14:paraId="0CF98772" w14:textId="77777777" w:rsidR="00BE52CE" w:rsidRPr="005B17D3" w:rsidRDefault="00BE52CE" w:rsidP="00EF3896">
      <w:pPr>
        <w:pStyle w:val="ScreenFieldDesc"/>
      </w:pPr>
      <w:bookmarkStart w:id="345" w:name="OLE_LINK95"/>
      <w:bookmarkStart w:id="346" w:name="OLE_LINK96"/>
      <w:r w:rsidRPr="005B17D3">
        <w:t>VPID is defined as the Veterans Affairs Person Identifier for the beneficiary's record. This 29-character ID</w:t>
      </w:r>
      <w:r w:rsidRPr="005B17D3">
        <w:fldChar w:fldCharType="begin"/>
      </w:r>
      <w:r w:rsidRPr="005B17D3">
        <w:instrText xml:space="preserve"> XE "ID:VPID:29-character" </w:instrText>
      </w:r>
      <w:r w:rsidRPr="005B17D3">
        <w:fldChar w:fldCharType="end"/>
      </w:r>
      <w:r w:rsidRPr="005B17D3">
        <w:t xml:space="preserve"> is unique for this person.</w:t>
      </w:r>
      <w:bookmarkEnd w:id="345"/>
      <w:bookmarkEnd w:id="346"/>
    </w:p>
    <w:p w14:paraId="41BB5175" w14:textId="77777777" w:rsidR="00722C3D" w:rsidRPr="005B17D3" w:rsidRDefault="00722C3D" w:rsidP="00EF3896">
      <w:pPr>
        <w:pStyle w:val="ScreenField"/>
        <w:rPr>
          <w:rStyle w:val="StyleDrop-downhotspot11ptUnderline"/>
          <w:bCs w:val="0"/>
          <w:iCs w:val="0"/>
          <w:sz w:val="24"/>
          <w:u w:val="none"/>
        </w:rPr>
      </w:pPr>
    </w:p>
    <w:p w14:paraId="5BCDE3A0" w14:textId="5F184927" w:rsidR="00BE52CE" w:rsidRPr="005B17D3" w:rsidRDefault="00BE52CE" w:rsidP="00EF3896">
      <w:pPr>
        <w:pStyle w:val="ScreenField"/>
        <w:rPr>
          <w:rStyle w:val="StyleDrop-downhotspot11ptUnderline"/>
          <w:bCs w:val="0"/>
          <w:iCs w:val="0"/>
          <w:sz w:val="24"/>
          <w:u w:val="none"/>
        </w:rPr>
      </w:pPr>
      <w:r w:rsidRPr="005B17D3">
        <w:rPr>
          <w:rStyle w:val="StyleDrop-downhotspot11ptUnderline"/>
          <w:bCs w:val="0"/>
          <w:iCs w:val="0"/>
          <w:sz w:val="24"/>
          <w:u w:val="none"/>
        </w:rPr>
        <w:t>Date</w:t>
      </w:r>
      <w:r w:rsidRPr="005B17D3">
        <w:rPr>
          <w:rStyle w:val="StyleDrop-downhotspot11ptUnderline"/>
          <w:bCs w:val="0"/>
          <w:iCs w:val="0"/>
          <w:sz w:val="24"/>
          <w:u w:val="none"/>
        </w:rPr>
        <w:fldChar w:fldCharType="begin"/>
      </w:r>
      <w:r w:rsidRPr="005B17D3">
        <w:instrText xml:space="preserve"> XE "Date:Mailed" </w:instrText>
      </w:r>
      <w:r w:rsidRPr="005B17D3">
        <w:rPr>
          <w:rStyle w:val="StyleDrop-downhotspot11ptUnderline"/>
          <w:bCs w:val="0"/>
          <w:iCs w:val="0"/>
          <w:sz w:val="24"/>
          <w:u w:val="none"/>
        </w:rPr>
        <w:fldChar w:fldCharType="end"/>
      </w:r>
      <w:r w:rsidRPr="005B17D3">
        <w:rPr>
          <w:rStyle w:val="StyleDrop-downhotspot11ptUnderline"/>
          <w:bCs w:val="0"/>
          <w:iCs w:val="0"/>
          <w:sz w:val="24"/>
          <w:u w:val="none"/>
        </w:rPr>
        <w:t xml:space="preserve"> Mailed:</w:t>
      </w:r>
    </w:p>
    <w:p w14:paraId="04A24858" w14:textId="77777777" w:rsidR="00BE52CE" w:rsidRPr="005B17D3" w:rsidRDefault="00BE52CE" w:rsidP="00EF3896">
      <w:pPr>
        <w:pStyle w:val="ScreenFieldDesc"/>
      </w:pPr>
      <w:r w:rsidRPr="005B17D3">
        <w:t>Enter here the date the correspondence was mailed.</w:t>
      </w:r>
    </w:p>
    <w:p w14:paraId="60BE1BED" w14:textId="77777777" w:rsidR="00BE52CE" w:rsidRPr="005B17D3" w:rsidRDefault="00BE52CE" w:rsidP="00EF3896">
      <w:pPr>
        <w:pStyle w:val="RulesandMore"/>
        <w:rPr>
          <w:sz w:val="18"/>
          <w:szCs w:val="18"/>
        </w:rPr>
      </w:pPr>
      <w:r w:rsidRPr="005B17D3">
        <w:lastRenderedPageBreak/>
        <w:t>Rules</w:t>
      </w:r>
      <w:r w:rsidRPr="005B17D3">
        <w:rPr>
          <w:sz w:val="18"/>
          <w:szCs w:val="18"/>
        </w:rPr>
        <w:t>...</w:t>
      </w:r>
    </w:p>
    <w:p w14:paraId="784249A2" w14:textId="77777777" w:rsidR="00BE52CE" w:rsidRPr="005B17D3" w:rsidRDefault="00BE52CE" w:rsidP="00EF3896">
      <w:pPr>
        <w:pStyle w:val="ListBull2"/>
      </w:pPr>
      <w:r w:rsidRPr="005B17D3">
        <w:t>Format: (mm/dd/yyyy)</w:t>
      </w:r>
    </w:p>
    <w:p w14:paraId="4D053AD9" w14:textId="77777777" w:rsidR="00722C3D" w:rsidRPr="005B17D3" w:rsidRDefault="00722C3D" w:rsidP="00EF3896">
      <w:pPr>
        <w:pStyle w:val="ScreenName"/>
      </w:pPr>
    </w:p>
    <w:p w14:paraId="220FB354" w14:textId="4A30CBBF" w:rsidR="00BE52CE" w:rsidRPr="005B17D3" w:rsidRDefault="00BE52CE" w:rsidP="00EF3896">
      <w:pPr>
        <w:pStyle w:val="ScreenName"/>
      </w:pPr>
      <w:r w:rsidRPr="005B17D3">
        <w:t>Undeliverable Mail Search</w:t>
      </w:r>
      <w:r w:rsidRPr="005B17D3">
        <w:fldChar w:fldCharType="begin"/>
      </w:r>
      <w:r w:rsidRPr="005B17D3">
        <w:instrText xml:space="preserve"> XE "Search:Undeliverable Mail Results" </w:instrText>
      </w:r>
      <w:r w:rsidRPr="005B17D3">
        <w:fldChar w:fldCharType="end"/>
      </w:r>
      <w:r w:rsidRPr="005B17D3">
        <w:t xml:space="preserve"> Results</w:t>
      </w:r>
    </w:p>
    <w:p w14:paraId="5256FE96" w14:textId="77777777" w:rsidR="00722C3D" w:rsidRPr="005B17D3" w:rsidRDefault="00722C3D" w:rsidP="00EF3896">
      <w:pPr>
        <w:pStyle w:val="ScreenField"/>
      </w:pPr>
    </w:p>
    <w:p w14:paraId="4F5F7182" w14:textId="5CAF7637" w:rsidR="00BE52CE" w:rsidRPr="005B17D3" w:rsidRDefault="00BE52CE" w:rsidP="00EF3896">
      <w:pPr>
        <w:pStyle w:val="ScreenField"/>
      </w:pPr>
      <w:r w:rsidRPr="005B17D3">
        <w:t>Date</w:t>
      </w:r>
      <w:r w:rsidRPr="005B17D3">
        <w:fldChar w:fldCharType="begin"/>
      </w:r>
      <w:r w:rsidRPr="005B17D3">
        <w:instrText xml:space="preserve"> XE "Date:Mailed" </w:instrText>
      </w:r>
      <w:r w:rsidRPr="005B17D3">
        <w:fldChar w:fldCharType="end"/>
      </w:r>
      <w:r w:rsidRPr="005B17D3">
        <w:t xml:space="preserve"> Mailed</w:t>
      </w:r>
    </w:p>
    <w:p w14:paraId="1B9279D2" w14:textId="77777777" w:rsidR="00BE52CE" w:rsidRPr="005B17D3" w:rsidRDefault="00BE52CE" w:rsidP="00EF3896">
      <w:pPr>
        <w:pStyle w:val="ScreenFieldDesc"/>
      </w:pPr>
      <w:r w:rsidRPr="005B17D3">
        <w:t>Indicates the date the letter</w:t>
      </w:r>
      <w:r w:rsidRPr="005B17D3">
        <w:fldChar w:fldCharType="begin"/>
      </w:r>
      <w:r w:rsidRPr="005B17D3">
        <w:instrText xml:space="preserve"> XE "Letter:Mail:Date Mailed" </w:instrText>
      </w:r>
      <w:r w:rsidRPr="005B17D3">
        <w:fldChar w:fldCharType="end"/>
      </w:r>
      <w:r w:rsidRPr="005B17D3">
        <w:t xml:space="preserve"> was mailed.</w:t>
      </w:r>
    </w:p>
    <w:p w14:paraId="1773FDF8" w14:textId="77777777" w:rsidR="00722C3D" w:rsidRPr="005B17D3" w:rsidRDefault="00722C3D" w:rsidP="00EF3896">
      <w:pPr>
        <w:pStyle w:val="ScreenField"/>
      </w:pPr>
    </w:p>
    <w:p w14:paraId="5D582EDA" w14:textId="6E719BD4" w:rsidR="00BE52CE" w:rsidRPr="005B17D3" w:rsidRDefault="00BE52CE" w:rsidP="00EF3896">
      <w:pPr>
        <w:pStyle w:val="ScreenField"/>
      </w:pPr>
      <w:r w:rsidRPr="005B17D3">
        <w:t>Recipient Name &amp; Address</w:t>
      </w:r>
    </w:p>
    <w:p w14:paraId="1B0A3890" w14:textId="77777777" w:rsidR="00BE52CE" w:rsidRPr="005B17D3" w:rsidRDefault="00BE52CE" w:rsidP="00EF3896">
      <w:pPr>
        <w:pStyle w:val="ScreenFieldDesc"/>
      </w:pPr>
      <w:r w:rsidRPr="005B17D3">
        <w:t>The Name and Address</w:t>
      </w:r>
      <w:r w:rsidRPr="005B17D3">
        <w:fldChar w:fldCharType="begin"/>
      </w:r>
      <w:r w:rsidRPr="005B17D3">
        <w:instrText xml:space="preserve"> XE “Address” </w:instrText>
      </w:r>
      <w:r w:rsidRPr="005B17D3">
        <w:fldChar w:fldCharType="end"/>
      </w:r>
      <w:r w:rsidRPr="005B17D3">
        <w:t xml:space="preserve"> of the Recipient.</w:t>
      </w:r>
    </w:p>
    <w:p w14:paraId="3102AB0F" w14:textId="77777777" w:rsidR="00722C3D" w:rsidRPr="005B17D3" w:rsidRDefault="00722C3D" w:rsidP="00EF3896">
      <w:pPr>
        <w:pStyle w:val="ScreenField"/>
      </w:pPr>
    </w:p>
    <w:p w14:paraId="7228BE35" w14:textId="57E2C093" w:rsidR="00BE52CE" w:rsidRPr="005B17D3" w:rsidRDefault="00BE52CE" w:rsidP="00EF3896">
      <w:pPr>
        <w:pStyle w:val="ScreenField"/>
      </w:pPr>
      <w:r w:rsidRPr="005B17D3">
        <w:t>Form Number</w:t>
      </w:r>
    </w:p>
    <w:p w14:paraId="2015E58D" w14:textId="77777777" w:rsidR="00BE52CE" w:rsidRPr="005B17D3" w:rsidRDefault="00BE52CE" w:rsidP="00EF3896">
      <w:pPr>
        <w:pStyle w:val="ScreenFieldDesc"/>
      </w:pPr>
      <w:r w:rsidRPr="005B17D3">
        <w:t>Indicates the particular Form Number mailed.</w:t>
      </w:r>
    </w:p>
    <w:p w14:paraId="333A1C3B" w14:textId="77777777" w:rsidR="00722C3D" w:rsidRPr="005B17D3" w:rsidRDefault="00722C3D" w:rsidP="00EF3896">
      <w:pPr>
        <w:pStyle w:val="ScreenField"/>
      </w:pPr>
    </w:p>
    <w:p w14:paraId="03141417" w14:textId="4E692841" w:rsidR="00BE52CE" w:rsidRPr="005B17D3" w:rsidRDefault="00BE52CE" w:rsidP="00EF3896">
      <w:pPr>
        <w:pStyle w:val="ScreenField"/>
      </w:pPr>
      <w:r w:rsidRPr="005B17D3">
        <w:t>Returned by P.O.</w:t>
      </w:r>
    </w:p>
    <w:p w14:paraId="34535CDF" w14:textId="77777777" w:rsidR="00BE52CE" w:rsidRPr="005B17D3" w:rsidRDefault="00BE52CE" w:rsidP="00EF3896">
      <w:pPr>
        <w:pStyle w:val="ScreenFieldDesc"/>
      </w:pPr>
      <w:r w:rsidRPr="005B17D3">
        <w:t xml:space="preserve">When users manually selects the Communication Status – </w:t>
      </w:r>
      <w:r w:rsidRPr="005B17D3">
        <w:rPr>
          <w:i/>
        </w:rPr>
        <w:t>Returned by P.O.</w:t>
      </w:r>
      <w:r w:rsidRPr="005B17D3">
        <w:t xml:space="preserve"> and commit</w:t>
      </w:r>
      <w:r w:rsidRPr="005B17D3">
        <w:fldChar w:fldCharType="begin"/>
      </w:r>
      <w:r w:rsidRPr="005B17D3">
        <w:instrText xml:space="preserve"> XE "Commit:changes" </w:instrText>
      </w:r>
      <w:r w:rsidRPr="005B17D3">
        <w:fldChar w:fldCharType="end"/>
      </w:r>
      <w:r w:rsidRPr="005B17D3">
        <w:t xml:space="preserve">s the change, the system automatically sets the </w:t>
      </w:r>
      <w:r w:rsidRPr="005B17D3">
        <w:rPr>
          <w:i/>
        </w:rPr>
        <w:t>Bad Address</w:t>
      </w:r>
      <w:r w:rsidRPr="005B17D3">
        <w:rPr>
          <w:i/>
        </w:rPr>
        <w:fldChar w:fldCharType="begin"/>
      </w:r>
      <w:r w:rsidRPr="005B17D3">
        <w:instrText xml:space="preserve"> XE "</w:instrText>
      </w:r>
      <w:r w:rsidRPr="005B17D3">
        <w:rPr>
          <w:rFonts w:cs="Arial"/>
        </w:rPr>
        <w:instrText>Address:</w:instrText>
      </w:r>
      <w:r w:rsidRPr="005B17D3">
        <w:instrText xml:space="preserve">Bad Address Reason" </w:instrText>
      </w:r>
      <w:r w:rsidRPr="005B17D3">
        <w:rPr>
          <w:i/>
        </w:rPr>
        <w:fldChar w:fldCharType="end"/>
      </w:r>
      <w:r w:rsidRPr="005B17D3">
        <w:rPr>
          <w:i/>
        </w:rPr>
        <w:t xml:space="preserve"> Reason</w:t>
      </w:r>
      <w:r w:rsidRPr="005B17D3">
        <w:t xml:space="preserve"> to </w:t>
      </w:r>
      <w:r w:rsidRPr="005B17D3">
        <w:rPr>
          <w:b/>
          <w:bCs/>
        </w:rPr>
        <w:t>Undeliverable Mail</w:t>
      </w:r>
      <w:r w:rsidRPr="005B17D3">
        <w:t>, if the letter</w:t>
      </w:r>
      <w:r w:rsidRPr="005B17D3">
        <w:fldChar w:fldCharType="begin"/>
      </w:r>
      <w:r w:rsidRPr="005B17D3">
        <w:instrText xml:space="preserve"> XE "Letter:Mail:Returned by P.O." </w:instrText>
      </w:r>
      <w:r w:rsidRPr="005B17D3">
        <w:fldChar w:fldCharType="end"/>
      </w:r>
      <w:r w:rsidRPr="005B17D3">
        <w:t xml:space="preserve"> was sent to the </w:t>
      </w:r>
      <w:r w:rsidRPr="005B17D3">
        <w:rPr>
          <w:i/>
        </w:rPr>
        <w:t>Permanent Address</w:t>
      </w:r>
      <w:r w:rsidRPr="005B17D3">
        <w:rPr>
          <w:i/>
        </w:rPr>
        <w:fldChar w:fldCharType="begin"/>
      </w:r>
      <w:r w:rsidRPr="005B17D3">
        <w:instrText xml:space="preserve"> XE "</w:instrText>
      </w:r>
      <w:r w:rsidRPr="005B17D3">
        <w:rPr>
          <w:rFonts w:cs="Arial"/>
        </w:rPr>
        <w:instrText>Address:</w:instrText>
      </w:r>
      <w:r w:rsidRPr="005B17D3">
        <w:instrText xml:space="preserve">Permanent" </w:instrText>
      </w:r>
      <w:r w:rsidRPr="005B17D3">
        <w:rPr>
          <w:i/>
        </w:rPr>
        <w:fldChar w:fldCharType="end"/>
      </w:r>
      <w:r w:rsidRPr="005B17D3">
        <w:t>.</w:t>
      </w:r>
    </w:p>
    <w:p w14:paraId="2D6819A8" w14:textId="77777777" w:rsidR="00722C3D" w:rsidRPr="005B17D3" w:rsidRDefault="00722C3D" w:rsidP="00EF3896">
      <w:pPr>
        <w:pStyle w:val="ScreenField"/>
      </w:pPr>
    </w:p>
    <w:p w14:paraId="7D1E986C" w14:textId="5759DC5F" w:rsidR="00BE52CE" w:rsidRPr="005B17D3" w:rsidRDefault="00BE52CE" w:rsidP="00EF3896">
      <w:pPr>
        <w:pStyle w:val="ScreenField"/>
      </w:pPr>
      <w:r w:rsidRPr="005B17D3">
        <w:t>Edit Address</w:t>
      </w:r>
      <w:r w:rsidRPr="005B17D3">
        <w:fldChar w:fldCharType="begin"/>
      </w:r>
      <w:r w:rsidRPr="005B17D3">
        <w:instrText xml:space="preserve"> XE "Address:Edit" </w:instrText>
      </w:r>
      <w:r w:rsidRPr="005B17D3">
        <w:fldChar w:fldCharType="end"/>
      </w:r>
    </w:p>
    <w:p w14:paraId="19CA6E08" w14:textId="0DAD0026" w:rsidR="00BE52CE" w:rsidRPr="005B17D3" w:rsidRDefault="00BE52CE" w:rsidP="00EF3896">
      <w:pPr>
        <w:pStyle w:val="ScreenFieldDesc"/>
        <w:rPr>
          <w:b/>
        </w:rPr>
      </w:pPr>
      <w:r w:rsidRPr="005B17D3">
        <w:t xml:space="preserve">Allows editing the recipient's </w:t>
      </w:r>
      <w:r w:rsidRPr="005B17D3">
        <w:rPr>
          <w:rStyle w:val="Hyperlink"/>
          <w:b/>
          <w:color w:val="auto"/>
          <w:u w:val="none"/>
        </w:rPr>
        <w:t>Permanent Address</w:t>
      </w:r>
      <w:r w:rsidRPr="005B17D3">
        <w:rPr>
          <w:b/>
        </w:rPr>
        <w:t>.</w:t>
      </w:r>
    </w:p>
    <w:p w14:paraId="40EB7B89" w14:textId="77777777" w:rsidR="00722C3D" w:rsidRPr="005B17D3" w:rsidRDefault="00722C3D" w:rsidP="00722C3D">
      <w:pPr>
        <w:pStyle w:val="ScreenField"/>
      </w:pPr>
    </w:p>
    <w:p w14:paraId="05EBFA0F" w14:textId="1792EA19" w:rsidR="00BE52CE" w:rsidRPr="005B17D3" w:rsidRDefault="00BE52CE" w:rsidP="00EF3896">
      <w:pPr>
        <w:pStyle w:val="Heading4"/>
      </w:pPr>
      <w:bookmarkStart w:id="347" w:name="_Toc289864708"/>
      <w:bookmarkStart w:id="348" w:name="_Toc394920699"/>
      <w:bookmarkStart w:id="349" w:name="_Toc406571036"/>
      <w:bookmarkStart w:id="350" w:name="_Toc478746474"/>
      <w:bookmarkStart w:id="351" w:name="_Toc482888404"/>
      <w:bookmarkStart w:id="352" w:name="_Toc31622142"/>
      <w:r w:rsidRPr="005B17D3">
        <w:t>Edit Permanent Address</w:t>
      </w:r>
      <w:bookmarkEnd w:id="347"/>
      <w:bookmarkEnd w:id="348"/>
      <w:bookmarkEnd w:id="349"/>
      <w:bookmarkEnd w:id="350"/>
      <w:bookmarkEnd w:id="351"/>
      <w:bookmarkEnd w:id="352"/>
      <w:r w:rsidRPr="005B17D3">
        <w:fldChar w:fldCharType="begin"/>
      </w:r>
      <w:r w:rsidRPr="005B17D3">
        <w:instrText xml:space="preserve"> XE "Address:Edit Permanent Address" </w:instrText>
      </w:r>
      <w:r w:rsidRPr="005B17D3">
        <w:fldChar w:fldCharType="end"/>
      </w:r>
    </w:p>
    <w:p w14:paraId="48E4BA0F" w14:textId="77777777" w:rsidR="00BE52CE" w:rsidRPr="005B17D3" w:rsidRDefault="00BE52CE" w:rsidP="00EF3896">
      <w:pPr>
        <w:pStyle w:val="BodyText"/>
        <w:rPr>
          <w:color w:val="000000" w:themeColor="text1"/>
        </w:rPr>
      </w:pPr>
      <w:r w:rsidRPr="005B17D3">
        <w:rPr>
          <w:color w:val="000000" w:themeColor="text1"/>
        </w:rPr>
        <w:t xml:space="preserve">Th </w:t>
      </w:r>
      <w:r w:rsidRPr="005B17D3">
        <w:rPr>
          <w:i/>
          <w:color w:val="000000" w:themeColor="text1"/>
        </w:rPr>
        <w:t>Edit Permanent Address</w:t>
      </w:r>
      <w:r w:rsidRPr="005B17D3">
        <w:rPr>
          <w:color w:val="000000" w:themeColor="text1"/>
        </w:rPr>
        <w:t xml:space="preserve"> screen allows user</w:t>
      </w:r>
      <w:r w:rsidRPr="005B17D3">
        <w:rPr>
          <w:color w:val="000000" w:themeColor="text1"/>
        </w:rPr>
        <w:fldChar w:fldCharType="begin"/>
      </w:r>
      <w:r w:rsidRPr="005B17D3">
        <w:rPr>
          <w:color w:val="000000" w:themeColor="text1"/>
        </w:rPr>
        <w:instrText xml:space="preserve"> XE "User:edit Permanent Address" </w:instrText>
      </w:r>
      <w:r w:rsidRPr="005B17D3">
        <w:rPr>
          <w:color w:val="000000" w:themeColor="text1"/>
        </w:rPr>
        <w:fldChar w:fldCharType="end"/>
      </w:r>
      <w:r w:rsidRPr="005B17D3">
        <w:rPr>
          <w:color w:val="000000" w:themeColor="text1"/>
        </w:rPr>
        <w:t xml:space="preserve"> to edit the Permanent Address on file for the beneficiary based on the Undeliverable Mail Search results.</w:t>
      </w:r>
    </w:p>
    <w:p w14:paraId="09C2BC86" w14:textId="2FC7823B" w:rsidR="00BE52CE" w:rsidRPr="005B17D3" w:rsidRDefault="00BE52CE" w:rsidP="00EF3896">
      <w:pPr>
        <w:pStyle w:val="ScreenName"/>
      </w:pPr>
      <w:r w:rsidRPr="005B17D3">
        <w:t>Edit Permanent Address</w:t>
      </w:r>
    </w:p>
    <w:p w14:paraId="00D613F0" w14:textId="77777777" w:rsidR="00722C3D" w:rsidRPr="005B17D3" w:rsidRDefault="00722C3D" w:rsidP="00EF3896">
      <w:pPr>
        <w:pStyle w:val="ScreenField"/>
        <w:rPr>
          <w:color w:val="000000" w:themeColor="text1"/>
        </w:rPr>
      </w:pPr>
    </w:p>
    <w:p w14:paraId="0EC729D0" w14:textId="24EF066C" w:rsidR="00BE52CE" w:rsidRPr="005B17D3" w:rsidRDefault="00BE52CE" w:rsidP="00EF3896">
      <w:pPr>
        <w:pStyle w:val="ScreenField"/>
        <w:rPr>
          <w:b w:val="0"/>
          <w:i w:val="0"/>
          <w:color w:val="000000" w:themeColor="text1"/>
        </w:rPr>
      </w:pPr>
      <w:r w:rsidRPr="005B17D3">
        <w:rPr>
          <w:color w:val="000000" w:themeColor="text1"/>
        </w:rPr>
        <w:t>Add/Edit Address</w:t>
      </w:r>
      <w:r w:rsidRPr="005B17D3">
        <w:rPr>
          <w:b w:val="0"/>
          <w:i w:val="0"/>
          <w:color w:val="000000" w:themeColor="text1"/>
        </w:rPr>
        <w:t xml:space="preserve">: </w:t>
      </w:r>
    </w:p>
    <w:p w14:paraId="099BCED5" w14:textId="77777777" w:rsidR="00BE52CE" w:rsidRPr="005B17D3" w:rsidRDefault="00BE52CE" w:rsidP="00EF3896">
      <w:pPr>
        <w:pStyle w:val="ScreenFieldDesc"/>
      </w:pPr>
      <w:r w:rsidRPr="005B17D3">
        <w:lastRenderedPageBreak/>
        <w:t xml:space="preserve">Select address type from drop-down. </w:t>
      </w:r>
    </w:p>
    <w:p w14:paraId="104E964D" w14:textId="77777777" w:rsidR="00722C3D" w:rsidRPr="005B17D3" w:rsidRDefault="00722C3D" w:rsidP="00EF3896">
      <w:pPr>
        <w:pStyle w:val="ScreenField"/>
      </w:pPr>
    </w:p>
    <w:p w14:paraId="395A72AF" w14:textId="733D435F" w:rsidR="00BE52CE" w:rsidRPr="005B17D3" w:rsidRDefault="00BE52CE" w:rsidP="00EF3896">
      <w:pPr>
        <w:pStyle w:val="ScreenField"/>
      </w:pPr>
      <w:r w:rsidRPr="005B17D3">
        <w:rPr>
          <w:noProof/>
        </w:rPr>
        <w:drawing>
          <wp:inline distT="0" distB="0" distL="0" distR="0" wp14:anchorId="7727ED63" wp14:editId="51CAF2EA">
            <wp:extent cx="119380" cy="119380"/>
            <wp:effectExtent l="19050" t="0" r="0" b="0"/>
            <wp:docPr id="385" name="Picture 385" descr="required fiel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 descr="required field symbol"/>
                    <pic:cNvPicPr>
                      <a:picLocks noChangeAspect="1" noChangeArrowheads="1"/>
                    </pic:cNvPicPr>
                  </pic:nvPicPr>
                  <pic:blipFill>
                    <a:blip r:embed="rId33" cstate="print"/>
                    <a:srcRect/>
                    <a:stretch>
                      <a:fillRect/>
                    </a:stretch>
                  </pic:blipFill>
                  <pic:spPr bwMode="auto">
                    <a:xfrm>
                      <a:off x="0" y="0"/>
                      <a:ext cx="119380" cy="119380"/>
                    </a:xfrm>
                    <a:prstGeom prst="rect">
                      <a:avLst/>
                    </a:prstGeom>
                    <a:noFill/>
                    <a:ln w="9525">
                      <a:noFill/>
                      <a:miter lim="800000"/>
                      <a:headEnd/>
                      <a:tailEnd/>
                    </a:ln>
                  </pic:spPr>
                </pic:pic>
              </a:graphicData>
            </a:graphic>
          </wp:inline>
        </w:drawing>
      </w:r>
      <w:r w:rsidRPr="005B17D3">
        <w:t>Country:</w:t>
      </w:r>
    </w:p>
    <w:p w14:paraId="5DEE6AFB" w14:textId="77777777" w:rsidR="00BE52CE" w:rsidRPr="005B17D3" w:rsidRDefault="00BE52CE" w:rsidP="00EF3896">
      <w:pPr>
        <w:pStyle w:val="ScreenFieldDesc"/>
      </w:pPr>
      <w:r w:rsidRPr="005B17D3">
        <w:t>Select a country from the dropdown.</w:t>
      </w:r>
    </w:p>
    <w:p w14:paraId="4B9C57B8" w14:textId="77777777" w:rsidR="00722C3D" w:rsidRPr="005B17D3" w:rsidRDefault="00722C3D" w:rsidP="00EF3896">
      <w:pPr>
        <w:pStyle w:val="ScreenField"/>
        <w:rPr>
          <w:rStyle w:val="StyleDrop-downhotspot11ptUnderline"/>
          <w:bCs w:val="0"/>
          <w:iCs w:val="0"/>
          <w:sz w:val="24"/>
          <w:u w:val="none"/>
        </w:rPr>
      </w:pPr>
    </w:p>
    <w:p w14:paraId="1E8AFCFF" w14:textId="31E8D0BB" w:rsidR="00BE52CE" w:rsidRPr="005B17D3" w:rsidRDefault="00BE52CE" w:rsidP="00EF3896">
      <w:pPr>
        <w:pStyle w:val="ScreenField"/>
        <w:rPr>
          <w:rStyle w:val="StyleDrop-downhotspot11ptUnderline"/>
          <w:bCs w:val="0"/>
          <w:iCs w:val="0"/>
          <w:sz w:val="24"/>
          <w:u w:val="none"/>
        </w:rPr>
      </w:pPr>
      <w:r w:rsidRPr="005B17D3">
        <w:rPr>
          <w:rStyle w:val="StyleDrop-downhotspot11ptUnderline"/>
          <w:bCs w:val="0"/>
          <w:iCs w:val="0"/>
          <w:sz w:val="24"/>
          <w:u w:val="none"/>
        </w:rPr>
        <w:t>Address</w:t>
      </w:r>
      <w:r w:rsidRPr="005B17D3">
        <w:rPr>
          <w:rStyle w:val="StyleDrop-downhotspot11ptUnderline"/>
          <w:bCs w:val="0"/>
          <w:iCs w:val="0"/>
          <w:sz w:val="24"/>
          <w:u w:val="none"/>
        </w:rPr>
        <w:fldChar w:fldCharType="begin"/>
      </w:r>
      <w:r w:rsidRPr="005B17D3">
        <w:instrText xml:space="preserve"> XE "Address:Line 1" </w:instrText>
      </w:r>
      <w:r w:rsidRPr="005B17D3">
        <w:rPr>
          <w:rStyle w:val="StyleDrop-downhotspot11ptUnderline"/>
          <w:bCs w:val="0"/>
          <w:iCs w:val="0"/>
          <w:sz w:val="24"/>
          <w:u w:val="none"/>
        </w:rPr>
        <w:fldChar w:fldCharType="end"/>
      </w:r>
      <w:r w:rsidRPr="005B17D3">
        <w:rPr>
          <w:rStyle w:val="StyleDrop-downhotspot11ptUnderline"/>
          <w:bCs w:val="0"/>
          <w:iCs w:val="0"/>
          <w:sz w:val="24"/>
          <w:u w:val="none"/>
        </w:rPr>
        <w:t xml:space="preserve"> Line 1:</w:t>
      </w:r>
    </w:p>
    <w:p w14:paraId="551885FF" w14:textId="77777777" w:rsidR="00BE52CE" w:rsidRPr="005B17D3" w:rsidRDefault="00BE52CE" w:rsidP="00EF3896">
      <w:pPr>
        <w:pStyle w:val="ScreenFieldDesc"/>
      </w:pPr>
      <w:r w:rsidRPr="005B17D3">
        <w:rPr>
          <w:i/>
        </w:rPr>
        <w:t>Address Line 1</w:t>
      </w:r>
      <w:r w:rsidRPr="005B17D3">
        <w:t xml:space="preserve"> is the number and street or post office box of a mailing address</w:t>
      </w:r>
      <w:r w:rsidRPr="005B17D3">
        <w:fldChar w:fldCharType="begin"/>
      </w:r>
      <w:r w:rsidRPr="005B17D3">
        <w:instrText xml:space="preserve"> XE “Address” </w:instrText>
      </w:r>
      <w:r w:rsidRPr="005B17D3">
        <w:fldChar w:fldCharType="end"/>
      </w:r>
      <w:r w:rsidRPr="005B17D3">
        <w:t>.</w:t>
      </w:r>
    </w:p>
    <w:p w14:paraId="2E9CB66F" w14:textId="77777777" w:rsidR="00722C3D" w:rsidRPr="005B17D3" w:rsidRDefault="00722C3D" w:rsidP="00EF3896">
      <w:pPr>
        <w:pStyle w:val="ScreenField"/>
      </w:pPr>
    </w:p>
    <w:p w14:paraId="28D96CCB" w14:textId="47DE1A1D" w:rsidR="00BE52CE" w:rsidRPr="005B17D3" w:rsidRDefault="00BE52CE" w:rsidP="00EF3896">
      <w:pPr>
        <w:pStyle w:val="ScreenField"/>
      </w:pPr>
      <w:r w:rsidRPr="005B17D3">
        <w:t>Address</w:t>
      </w:r>
      <w:r w:rsidRPr="005B17D3">
        <w:fldChar w:fldCharType="begin"/>
      </w:r>
      <w:r w:rsidRPr="005B17D3">
        <w:instrText xml:space="preserve"> XE "Address:Line 2" </w:instrText>
      </w:r>
      <w:r w:rsidRPr="005B17D3">
        <w:fldChar w:fldCharType="end"/>
      </w:r>
      <w:r w:rsidRPr="005B17D3">
        <w:t xml:space="preserve"> Line 2:</w:t>
      </w:r>
    </w:p>
    <w:p w14:paraId="382F6377" w14:textId="77777777" w:rsidR="00BE52CE" w:rsidRPr="005B17D3" w:rsidRDefault="00BE52CE" w:rsidP="00EF3896">
      <w:pPr>
        <w:pStyle w:val="ScreenFieldDesc"/>
      </w:pPr>
      <w:r w:rsidRPr="005B17D3">
        <w:rPr>
          <w:i/>
        </w:rPr>
        <w:t>Address Line 2</w:t>
      </w:r>
      <w:r w:rsidRPr="005B17D3">
        <w:t xml:space="preserve"> is the text supplemental to the number and street of a mailing address</w:t>
      </w:r>
      <w:r w:rsidRPr="005B17D3">
        <w:fldChar w:fldCharType="begin"/>
      </w:r>
      <w:r w:rsidRPr="005B17D3">
        <w:instrText xml:space="preserve"> XE “Address” </w:instrText>
      </w:r>
      <w:r w:rsidRPr="005B17D3">
        <w:fldChar w:fldCharType="end"/>
      </w:r>
      <w:r w:rsidRPr="005B17D3">
        <w:t>.</w:t>
      </w:r>
    </w:p>
    <w:p w14:paraId="68162BE6" w14:textId="77777777" w:rsidR="00722C3D" w:rsidRPr="005B17D3" w:rsidRDefault="00722C3D" w:rsidP="00EF3896">
      <w:pPr>
        <w:pStyle w:val="ScreenField"/>
      </w:pPr>
    </w:p>
    <w:p w14:paraId="0D079D28" w14:textId="4D0F8961" w:rsidR="00BE52CE" w:rsidRPr="005B17D3" w:rsidRDefault="00BE52CE" w:rsidP="00EF3896">
      <w:pPr>
        <w:pStyle w:val="ScreenField"/>
      </w:pPr>
      <w:r w:rsidRPr="005B17D3">
        <w:t>Address</w:t>
      </w:r>
      <w:r w:rsidRPr="005B17D3">
        <w:fldChar w:fldCharType="begin"/>
      </w:r>
      <w:r w:rsidRPr="005B17D3">
        <w:instrText xml:space="preserve"> XE "Address:Line 3" </w:instrText>
      </w:r>
      <w:r w:rsidRPr="005B17D3">
        <w:fldChar w:fldCharType="end"/>
      </w:r>
      <w:r w:rsidRPr="005B17D3">
        <w:t xml:space="preserve"> Line 3:</w:t>
      </w:r>
    </w:p>
    <w:p w14:paraId="7824C199" w14:textId="77777777" w:rsidR="00BE52CE" w:rsidRPr="005B17D3" w:rsidRDefault="00BE52CE" w:rsidP="00EF3896">
      <w:pPr>
        <w:pStyle w:val="ScreenFieldDesc"/>
      </w:pPr>
      <w:r w:rsidRPr="005B17D3">
        <w:rPr>
          <w:i/>
        </w:rPr>
        <w:t>Address Line 3</w:t>
      </w:r>
      <w:r w:rsidRPr="005B17D3">
        <w:t xml:space="preserve"> is the text supplemental to the number and street of a mailing address</w:t>
      </w:r>
      <w:r w:rsidRPr="005B17D3">
        <w:fldChar w:fldCharType="begin"/>
      </w:r>
      <w:r w:rsidRPr="005B17D3">
        <w:instrText xml:space="preserve"> XE “Address” </w:instrText>
      </w:r>
      <w:r w:rsidRPr="005B17D3">
        <w:fldChar w:fldCharType="end"/>
      </w:r>
      <w:r w:rsidRPr="005B17D3">
        <w:t>.</w:t>
      </w:r>
    </w:p>
    <w:p w14:paraId="2DC3E101" w14:textId="77777777" w:rsidR="00722C3D" w:rsidRPr="005B17D3" w:rsidRDefault="00722C3D" w:rsidP="00EF3896">
      <w:pPr>
        <w:pStyle w:val="ScreenField"/>
      </w:pPr>
    </w:p>
    <w:p w14:paraId="35240205" w14:textId="359EF258" w:rsidR="00BE52CE" w:rsidRPr="005B17D3" w:rsidRDefault="00BE52CE" w:rsidP="00EF3896">
      <w:pPr>
        <w:pStyle w:val="ScreenField"/>
      </w:pPr>
      <w:r w:rsidRPr="005B17D3">
        <w:rPr>
          <w:noProof/>
        </w:rPr>
        <w:drawing>
          <wp:inline distT="0" distB="0" distL="0" distR="0" wp14:anchorId="71D5CFE6" wp14:editId="3295A30A">
            <wp:extent cx="119380" cy="119380"/>
            <wp:effectExtent l="19050" t="0" r="0" b="0"/>
            <wp:docPr id="386" name="Picture 386" descr="required fiel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descr="required field symbol"/>
                    <pic:cNvPicPr>
                      <a:picLocks noChangeAspect="1" noChangeArrowheads="1"/>
                    </pic:cNvPicPr>
                  </pic:nvPicPr>
                  <pic:blipFill>
                    <a:blip r:embed="rId33" cstate="print"/>
                    <a:srcRect/>
                    <a:stretch>
                      <a:fillRect/>
                    </a:stretch>
                  </pic:blipFill>
                  <pic:spPr bwMode="auto">
                    <a:xfrm>
                      <a:off x="0" y="0"/>
                      <a:ext cx="119380" cy="119380"/>
                    </a:xfrm>
                    <a:prstGeom prst="rect">
                      <a:avLst/>
                    </a:prstGeom>
                    <a:noFill/>
                    <a:ln w="9525">
                      <a:noFill/>
                      <a:miter lim="800000"/>
                      <a:headEnd/>
                      <a:tailEnd/>
                    </a:ln>
                  </pic:spPr>
                </pic:pic>
              </a:graphicData>
            </a:graphic>
          </wp:inline>
        </w:drawing>
      </w:r>
      <w:r w:rsidRPr="005B17D3">
        <w:t>Zip Code:</w:t>
      </w:r>
    </w:p>
    <w:p w14:paraId="416E41F9" w14:textId="77777777" w:rsidR="00BE52CE" w:rsidRPr="005B17D3" w:rsidRDefault="00BE52CE" w:rsidP="00EF3896">
      <w:pPr>
        <w:pStyle w:val="ScreenFieldDesc"/>
      </w:pPr>
      <w:r w:rsidRPr="005B17D3">
        <w:rPr>
          <w:i/>
        </w:rPr>
        <w:t>Zip Code</w:t>
      </w:r>
      <w:r w:rsidRPr="005B17D3">
        <w:t xml:space="preserve"> is the mail code used for mail delivery within the USA only. Either 5 or 9-digit</w:t>
      </w:r>
      <w:r w:rsidRPr="005B17D3">
        <w:fldChar w:fldCharType="begin"/>
      </w:r>
      <w:r w:rsidRPr="005B17D3">
        <w:instrText xml:space="preserve"> XE "9-digit " \* MERGEFORMAT </w:instrText>
      </w:r>
      <w:r w:rsidRPr="005B17D3">
        <w:fldChar w:fldCharType="end"/>
      </w:r>
      <w:r w:rsidRPr="005B17D3">
        <w:t xml:space="preserve"> code may be used.</w:t>
      </w:r>
    </w:p>
    <w:p w14:paraId="4315FAD8" w14:textId="77777777" w:rsidR="00722C3D" w:rsidRPr="005B17D3" w:rsidRDefault="00722C3D" w:rsidP="00EF3896">
      <w:pPr>
        <w:pStyle w:val="ScreenField"/>
      </w:pPr>
    </w:p>
    <w:p w14:paraId="3DE5C439" w14:textId="4E9B9E55" w:rsidR="00BE52CE" w:rsidRPr="005B17D3" w:rsidRDefault="00BE52CE" w:rsidP="00EF3896">
      <w:pPr>
        <w:pStyle w:val="ScreenField"/>
      </w:pPr>
      <w:r w:rsidRPr="005B17D3">
        <w:rPr>
          <w:noProof/>
        </w:rPr>
        <w:drawing>
          <wp:inline distT="0" distB="0" distL="0" distR="0" wp14:anchorId="319C9378" wp14:editId="5ED23E74">
            <wp:extent cx="119380" cy="119380"/>
            <wp:effectExtent l="19050" t="0" r="0" b="0"/>
            <wp:docPr id="387" name="Picture 387" descr="required fiel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descr="required field symbol"/>
                    <pic:cNvPicPr>
                      <a:picLocks noChangeAspect="1" noChangeArrowheads="1"/>
                    </pic:cNvPicPr>
                  </pic:nvPicPr>
                  <pic:blipFill>
                    <a:blip r:embed="rId33" cstate="print"/>
                    <a:srcRect/>
                    <a:stretch>
                      <a:fillRect/>
                    </a:stretch>
                  </pic:blipFill>
                  <pic:spPr bwMode="auto">
                    <a:xfrm>
                      <a:off x="0" y="0"/>
                      <a:ext cx="119380" cy="119380"/>
                    </a:xfrm>
                    <a:prstGeom prst="rect">
                      <a:avLst/>
                    </a:prstGeom>
                    <a:noFill/>
                    <a:ln w="9525">
                      <a:noFill/>
                      <a:miter lim="800000"/>
                      <a:headEnd/>
                      <a:tailEnd/>
                    </a:ln>
                  </pic:spPr>
                </pic:pic>
              </a:graphicData>
            </a:graphic>
          </wp:inline>
        </w:drawing>
      </w:r>
      <w:r w:rsidRPr="005B17D3">
        <w:t>City:</w:t>
      </w:r>
    </w:p>
    <w:p w14:paraId="32A5A596" w14:textId="77777777" w:rsidR="00BE52CE" w:rsidRPr="005B17D3" w:rsidRDefault="00BE52CE" w:rsidP="00EF3896">
      <w:pPr>
        <w:pStyle w:val="ScreenFieldDesc"/>
      </w:pPr>
      <w:r w:rsidRPr="005B17D3">
        <w:t>Enter the name of the City used for the address</w:t>
      </w:r>
      <w:r w:rsidRPr="005B17D3">
        <w:fldChar w:fldCharType="begin"/>
      </w:r>
      <w:r w:rsidRPr="005B17D3">
        <w:instrText xml:space="preserve"> XE “Address” </w:instrText>
      </w:r>
      <w:r w:rsidRPr="005B17D3">
        <w:fldChar w:fldCharType="end"/>
      </w:r>
      <w:r w:rsidRPr="005B17D3">
        <w:t>.</w:t>
      </w:r>
    </w:p>
    <w:p w14:paraId="0F63831C" w14:textId="77777777" w:rsidR="008108FF" w:rsidRPr="005B17D3" w:rsidRDefault="008108FF" w:rsidP="00EF3896">
      <w:pPr>
        <w:pStyle w:val="ScreenField"/>
      </w:pPr>
    </w:p>
    <w:p w14:paraId="17CE2E08" w14:textId="39FF3A11" w:rsidR="00BE52CE" w:rsidRPr="005B17D3" w:rsidRDefault="00BE52CE" w:rsidP="00EF3896">
      <w:pPr>
        <w:pStyle w:val="ScreenField"/>
      </w:pPr>
      <w:r w:rsidRPr="005B17D3">
        <w:rPr>
          <w:noProof/>
        </w:rPr>
        <w:drawing>
          <wp:inline distT="0" distB="0" distL="0" distR="0" wp14:anchorId="42B2DC81" wp14:editId="62C21E13">
            <wp:extent cx="119380" cy="119380"/>
            <wp:effectExtent l="19050" t="0" r="0" b="0"/>
            <wp:docPr id="388" name="Picture 388" descr="required fiel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descr="required field symbol"/>
                    <pic:cNvPicPr>
                      <a:picLocks noChangeAspect="1" noChangeArrowheads="1"/>
                    </pic:cNvPicPr>
                  </pic:nvPicPr>
                  <pic:blipFill>
                    <a:blip r:embed="rId33" cstate="print"/>
                    <a:srcRect/>
                    <a:stretch>
                      <a:fillRect/>
                    </a:stretch>
                  </pic:blipFill>
                  <pic:spPr bwMode="auto">
                    <a:xfrm>
                      <a:off x="0" y="0"/>
                      <a:ext cx="119380" cy="119380"/>
                    </a:xfrm>
                    <a:prstGeom prst="rect">
                      <a:avLst/>
                    </a:prstGeom>
                    <a:noFill/>
                    <a:ln w="9525">
                      <a:noFill/>
                      <a:miter lim="800000"/>
                      <a:headEnd/>
                      <a:tailEnd/>
                    </a:ln>
                  </pic:spPr>
                </pic:pic>
              </a:graphicData>
            </a:graphic>
          </wp:inline>
        </w:drawing>
      </w:r>
      <w:r w:rsidRPr="005B17D3">
        <w:t>State:</w:t>
      </w:r>
    </w:p>
    <w:p w14:paraId="5BC8A7C5" w14:textId="77777777" w:rsidR="00BE52CE" w:rsidRPr="005B17D3" w:rsidRDefault="00BE52CE" w:rsidP="00EF3896">
      <w:pPr>
        <w:pStyle w:val="ScreenFieldDesc"/>
      </w:pPr>
      <w:r w:rsidRPr="005B17D3">
        <w:t>Enter the State name associated with the address</w:t>
      </w:r>
      <w:r w:rsidRPr="005B17D3">
        <w:fldChar w:fldCharType="begin"/>
      </w:r>
      <w:r w:rsidRPr="005B17D3">
        <w:instrText xml:space="preserve"> XE “Address” </w:instrText>
      </w:r>
      <w:r w:rsidRPr="005B17D3">
        <w:fldChar w:fldCharType="end"/>
      </w:r>
      <w:r w:rsidRPr="005B17D3">
        <w:t>.</w:t>
      </w:r>
    </w:p>
    <w:p w14:paraId="091D096C" w14:textId="77777777" w:rsidR="008108FF" w:rsidRPr="005B17D3" w:rsidRDefault="008108FF" w:rsidP="00EF3896">
      <w:pPr>
        <w:pStyle w:val="ScreenField"/>
      </w:pPr>
    </w:p>
    <w:p w14:paraId="3BD9199E" w14:textId="3BA3771B" w:rsidR="00BE52CE" w:rsidRPr="005B17D3" w:rsidRDefault="00BE52CE" w:rsidP="00EF3896">
      <w:pPr>
        <w:pStyle w:val="ScreenField"/>
      </w:pPr>
      <w:r w:rsidRPr="005B17D3">
        <w:t>County:</w:t>
      </w:r>
    </w:p>
    <w:p w14:paraId="12B88F34" w14:textId="77777777" w:rsidR="00BE52CE" w:rsidRPr="005B17D3" w:rsidRDefault="00BE52CE" w:rsidP="00EF3896">
      <w:pPr>
        <w:pStyle w:val="ScreenFieldDesc"/>
      </w:pPr>
      <w:r w:rsidRPr="005B17D3">
        <w:t>Enter the County in which the beneficiary lives.</w:t>
      </w:r>
    </w:p>
    <w:p w14:paraId="33721BDB" w14:textId="77777777" w:rsidR="008108FF" w:rsidRPr="005B17D3" w:rsidRDefault="008108FF" w:rsidP="00EF3896">
      <w:pPr>
        <w:rPr>
          <w:b/>
          <w:bCs/>
          <w:i/>
          <w:szCs w:val="20"/>
        </w:rPr>
      </w:pPr>
    </w:p>
    <w:p w14:paraId="4D5A7856" w14:textId="020FCE83" w:rsidR="00BE52CE" w:rsidRPr="005B17D3" w:rsidRDefault="00BE52CE" w:rsidP="00EF3896">
      <w:pPr>
        <w:rPr>
          <w:b/>
          <w:bCs/>
          <w:i/>
          <w:szCs w:val="20"/>
        </w:rPr>
      </w:pPr>
      <w:r w:rsidRPr="005B17D3">
        <w:rPr>
          <w:b/>
          <w:bCs/>
          <w:i/>
          <w:szCs w:val="20"/>
        </w:rPr>
        <w:t>Bad Address Reason:</w:t>
      </w:r>
    </w:p>
    <w:p w14:paraId="22C748CC" w14:textId="77777777" w:rsidR="00BE52CE" w:rsidRPr="005B17D3" w:rsidRDefault="00BE52CE" w:rsidP="00EF3896">
      <w:pPr>
        <w:pStyle w:val="ScreenFieldDesc"/>
      </w:pPr>
      <w:r w:rsidRPr="005B17D3">
        <w:t>Select from menu options.</w:t>
      </w:r>
    </w:p>
    <w:p w14:paraId="34F04EE7" w14:textId="77777777" w:rsidR="008108FF" w:rsidRPr="005B17D3" w:rsidRDefault="008108FF" w:rsidP="00EF3896">
      <w:pPr>
        <w:rPr>
          <w:b/>
          <w:bCs/>
          <w:i/>
          <w:szCs w:val="20"/>
        </w:rPr>
      </w:pPr>
    </w:p>
    <w:p w14:paraId="52406D82" w14:textId="6B22E677" w:rsidR="00BE52CE" w:rsidRPr="005B17D3" w:rsidRDefault="00BE52CE" w:rsidP="00EF3896">
      <w:pPr>
        <w:rPr>
          <w:b/>
          <w:bCs/>
          <w:i/>
          <w:szCs w:val="20"/>
        </w:rPr>
      </w:pPr>
      <w:r w:rsidRPr="005B17D3">
        <w:rPr>
          <w:b/>
          <w:bCs/>
          <w:i/>
          <w:szCs w:val="20"/>
        </w:rPr>
        <w:t>Source of Change:</w:t>
      </w:r>
    </w:p>
    <w:p w14:paraId="0CB6054C" w14:textId="77777777" w:rsidR="00BE52CE" w:rsidRPr="005B17D3" w:rsidRDefault="00BE52CE" w:rsidP="00EF3896">
      <w:pPr>
        <w:pStyle w:val="ScreenFieldDesc"/>
      </w:pPr>
      <w:r w:rsidRPr="005B17D3">
        <w:lastRenderedPageBreak/>
        <w:t>Select from menu options</w:t>
      </w:r>
    </w:p>
    <w:p w14:paraId="5079C90D" w14:textId="77777777" w:rsidR="008108FF" w:rsidRPr="005B17D3" w:rsidRDefault="008108FF" w:rsidP="00EF3896">
      <w:pPr>
        <w:rPr>
          <w:b/>
          <w:bCs/>
          <w:i/>
          <w:szCs w:val="20"/>
        </w:rPr>
      </w:pPr>
    </w:p>
    <w:p w14:paraId="3DF5EBC2" w14:textId="37C9B6E2" w:rsidR="00BE52CE" w:rsidRPr="005B17D3" w:rsidRDefault="00BE52CE" w:rsidP="00EF3896">
      <w:pPr>
        <w:rPr>
          <w:b/>
          <w:bCs/>
          <w:i/>
          <w:szCs w:val="20"/>
        </w:rPr>
      </w:pPr>
      <w:r w:rsidRPr="005B17D3">
        <w:rPr>
          <w:b/>
          <w:bCs/>
          <w:i/>
          <w:szCs w:val="20"/>
        </w:rPr>
        <w:t>Site of Change:</w:t>
      </w:r>
    </w:p>
    <w:p w14:paraId="1E623F54" w14:textId="77777777" w:rsidR="00BE52CE" w:rsidRPr="005B17D3" w:rsidRDefault="00BE52CE" w:rsidP="00EF3896">
      <w:pPr>
        <w:pStyle w:val="ScreenFieldDesc"/>
      </w:pPr>
      <w:r w:rsidRPr="005B17D3">
        <w:t>Select from drop-down list.</w:t>
      </w:r>
    </w:p>
    <w:p w14:paraId="7596DDD9" w14:textId="77777777" w:rsidR="008108FF" w:rsidRPr="005B17D3" w:rsidRDefault="008108FF" w:rsidP="00EF3896">
      <w:pPr>
        <w:rPr>
          <w:b/>
          <w:bCs/>
          <w:i/>
          <w:szCs w:val="20"/>
        </w:rPr>
      </w:pPr>
    </w:p>
    <w:p w14:paraId="3A2448CA" w14:textId="526B332B" w:rsidR="00BE52CE" w:rsidRPr="005B17D3" w:rsidRDefault="00BE52CE" w:rsidP="00EF3896">
      <w:pPr>
        <w:rPr>
          <w:b/>
          <w:bCs/>
          <w:i/>
          <w:szCs w:val="20"/>
        </w:rPr>
      </w:pPr>
      <w:r w:rsidRPr="005B17D3">
        <w:rPr>
          <w:b/>
          <w:bCs/>
          <w:i/>
          <w:szCs w:val="20"/>
        </w:rPr>
        <w:t xml:space="preserve">Last Update: </w:t>
      </w:r>
    </w:p>
    <w:p w14:paraId="1D094DF8" w14:textId="6787675A" w:rsidR="00BE52CE" w:rsidRPr="005B17D3" w:rsidRDefault="00BE52CE" w:rsidP="00EF3896">
      <w:pPr>
        <w:pStyle w:val="ScreenFieldDesc"/>
      </w:pPr>
      <w:r w:rsidRPr="005B17D3">
        <w:t>System generated date and timestamp.</w:t>
      </w:r>
    </w:p>
    <w:p w14:paraId="5094DD42" w14:textId="77777777" w:rsidR="008108FF" w:rsidRPr="005B17D3" w:rsidRDefault="008108FF" w:rsidP="008108FF">
      <w:pPr>
        <w:pStyle w:val="ScreenField"/>
      </w:pPr>
    </w:p>
    <w:p w14:paraId="0900DBBE" w14:textId="60D5F197" w:rsidR="00BE52CE" w:rsidRPr="005B17D3" w:rsidRDefault="00BE52CE" w:rsidP="00EF3896">
      <w:pPr>
        <w:pStyle w:val="ReqField"/>
      </w:pPr>
      <w:bookmarkStart w:id="353" w:name="_Toc289864709"/>
      <w:bookmarkStart w:id="354" w:name="_Toc394920700"/>
      <w:bookmarkStart w:id="355" w:name="_Toc406571037"/>
      <w:bookmarkStart w:id="356" w:name="_Toc478746475"/>
      <w:bookmarkStart w:id="357" w:name="_Toc482888405"/>
      <w:r w:rsidRPr="005B17D3">
        <w:t>Indicates required field</w:t>
      </w:r>
    </w:p>
    <w:p w14:paraId="0AA225D2" w14:textId="77777777" w:rsidR="008108FF" w:rsidRPr="005B17D3" w:rsidRDefault="008108FF" w:rsidP="008108FF">
      <w:pPr>
        <w:pStyle w:val="ReqField"/>
        <w:numPr>
          <w:ilvl w:val="0"/>
          <w:numId w:val="0"/>
        </w:numPr>
      </w:pPr>
    </w:p>
    <w:p w14:paraId="00FAC7CB" w14:textId="08B218C1" w:rsidR="00BE52CE" w:rsidRPr="005B17D3" w:rsidRDefault="00BE52CE" w:rsidP="00EF3896">
      <w:pPr>
        <w:pStyle w:val="Heading2"/>
      </w:pPr>
      <w:bookmarkStart w:id="358" w:name="_Toc31622143"/>
      <w:r w:rsidRPr="005B17D3">
        <w:t>Report</w:t>
      </w:r>
      <w:r w:rsidRPr="005B17D3">
        <w:fldChar w:fldCharType="begin"/>
      </w:r>
      <w:r w:rsidRPr="005B17D3">
        <w:instrText xml:space="preserve"> XE "Report:List" </w:instrText>
      </w:r>
      <w:r w:rsidRPr="005B17D3">
        <w:fldChar w:fldCharType="end"/>
      </w:r>
      <w:r w:rsidRPr="005B17D3">
        <w:t>s</w:t>
      </w:r>
      <w:bookmarkEnd w:id="353"/>
      <w:bookmarkEnd w:id="354"/>
      <w:bookmarkEnd w:id="355"/>
      <w:bookmarkEnd w:id="356"/>
      <w:bookmarkEnd w:id="357"/>
      <w:bookmarkEnd w:id="358"/>
    </w:p>
    <w:p w14:paraId="336C67C6" w14:textId="77777777" w:rsidR="008108FF" w:rsidRPr="005B17D3" w:rsidRDefault="008108FF" w:rsidP="008108FF">
      <w:pPr>
        <w:pStyle w:val="BodyText"/>
      </w:pPr>
    </w:p>
    <w:p w14:paraId="2FCF59F7" w14:textId="77777777" w:rsidR="00BE52CE" w:rsidRPr="005B17D3" w:rsidRDefault="00BE52CE" w:rsidP="00EF3896">
      <w:pPr>
        <w:pStyle w:val="BodyText"/>
        <w:keepNext/>
        <w:jc w:val="center"/>
      </w:pPr>
      <w:r w:rsidRPr="005B17D3">
        <w:rPr>
          <w:noProof/>
        </w:rPr>
        <w:drawing>
          <wp:inline distT="0" distB="0" distL="0" distR="0" wp14:anchorId="4C08973E" wp14:editId="009F0549">
            <wp:extent cx="5229225" cy="913502"/>
            <wp:effectExtent l="0" t="0" r="0" b="1270"/>
            <wp:docPr id="1424" name="Picture 1424" descr="Screen capture of the Reports Menu:&#10;&#10;Report List&#10;Scheduled Reports&#10;Completed Repo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7">
                      <a:extLst>
                        <a:ext uri="{28A0092B-C50C-407E-A947-70E740481C1C}">
                          <a14:useLocalDpi xmlns:a14="http://schemas.microsoft.com/office/drawing/2010/main" val="0"/>
                        </a:ext>
                      </a:extLst>
                    </a:blip>
                    <a:srcRect t="4955" r="1437"/>
                    <a:stretch/>
                  </pic:blipFill>
                  <pic:spPr bwMode="auto">
                    <a:xfrm>
                      <a:off x="0" y="0"/>
                      <a:ext cx="5257390" cy="918422"/>
                    </a:xfrm>
                    <a:prstGeom prst="rect">
                      <a:avLst/>
                    </a:prstGeom>
                    <a:ln>
                      <a:noFill/>
                    </a:ln>
                    <a:extLst>
                      <a:ext uri="{53640926-AAD7-44D8-BBD7-CCE9431645EC}">
                        <a14:shadowObscured xmlns:a14="http://schemas.microsoft.com/office/drawing/2010/main"/>
                      </a:ext>
                    </a:extLst>
                  </pic:spPr>
                </pic:pic>
              </a:graphicData>
            </a:graphic>
          </wp:inline>
        </w:drawing>
      </w:r>
    </w:p>
    <w:p w14:paraId="40BB1A72" w14:textId="4241E364" w:rsidR="00BE52CE" w:rsidRPr="005B17D3" w:rsidRDefault="00BE52CE" w:rsidP="00EF3896">
      <w:pPr>
        <w:pStyle w:val="Caption"/>
      </w:pPr>
      <w:bookmarkStart w:id="359" w:name="_Toc31622388"/>
      <w:r w:rsidRPr="005B17D3">
        <w:t xml:space="preserve">Figure </w:t>
      </w:r>
      <w:r w:rsidRPr="005B17D3">
        <w:rPr>
          <w:noProof/>
        </w:rPr>
        <w:fldChar w:fldCharType="begin"/>
      </w:r>
      <w:r w:rsidRPr="005B17D3">
        <w:rPr>
          <w:noProof/>
        </w:rPr>
        <w:instrText xml:space="preserve"> SEQ Figure \* ARABIC </w:instrText>
      </w:r>
      <w:r w:rsidRPr="005B17D3">
        <w:rPr>
          <w:noProof/>
        </w:rPr>
        <w:fldChar w:fldCharType="separate"/>
      </w:r>
      <w:r w:rsidR="00C2105F" w:rsidRPr="005B17D3">
        <w:rPr>
          <w:noProof/>
        </w:rPr>
        <w:t>31</w:t>
      </w:r>
      <w:r w:rsidRPr="005B17D3">
        <w:rPr>
          <w:noProof/>
        </w:rPr>
        <w:fldChar w:fldCharType="end"/>
      </w:r>
      <w:r w:rsidRPr="005B17D3">
        <w:t>: Reports</w:t>
      </w:r>
      <w:bookmarkEnd w:id="359"/>
    </w:p>
    <w:p w14:paraId="6D524871" w14:textId="77777777" w:rsidR="008108FF" w:rsidRPr="005B17D3" w:rsidRDefault="008108FF" w:rsidP="008108FF"/>
    <w:p w14:paraId="64F251DA" w14:textId="7FC9CB35" w:rsidR="00BE52CE" w:rsidRPr="005B17D3" w:rsidRDefault="00BE52CE" w:rsidP="00EF3896">
      <w:pPr>
        <w:pStyle w:val="Heading3"/>
      </w:pPr>
      <w:bookmarkStart w:id="360" w:name="_Ref158170667"/>
      <w:bookmarkStart w:id="361" w:name="_Ref158170726"/>
      <w:bookmarkStart w:id="362" w:name="_Toc289864710"/>
      <w:bookmarkStart w:id="363" w:name="_Toc394920701"/>
      <w:bookmarkStart w:id="364" w:name="_Toc406571038"/>
      <w:bookmarkStart w:id="365" w:name="_Toc478746476"/>
      <w:bookmarkStart w:id="366" w:name="_Toc482888406"/>
      <w:bookmarkStart w:id="367" w:name="_Toc31622144"/>
      <w:r w:rsidRPr="005B17D3">
        <w:t>Report List</w:t>
      </w:r>
      <w:bookmarkEnd w:id="360"/>
      <w:bookmarkEnd w:id="361"/>
      <w:bookmarkEnd w:id="362"/>
      <w:bookmarkEnd w:id="363"/>
      <w:bookmarkEnd w:id="364"/>
      <w:bookmarkEnd w:id="365"/>
      <w:bookmarkEnd w:id="366"/>
      <w:bookmarkEnd w:id="367"/>
    </w:p>
    <w:p w14:paraId="3F3B16D3" w14:textId="77A96FFB" w:rsidR="00BE52CE" w:rsidRPr="005B17D3" w:rsidRDefault="00BE52CE" w:rsidP="00EF3896">
      <w:pPr>
        <w:pStyle w:val="BodyText"/>
      </w:pPr>
      <w:r w:rsidRPr="005B17D3">
        <w:t xml:space="preserve">The </w:t>
      </w:r>
      <w:r w:rsidRPr="005B17D3">
        <w:rPr>
          <w:b/>
        </w:rPr>
        <w:t>Reports List</w:t>
      </w:r>
      <w:r w:rsidRPr="005B17D3">
        <w:t xml:space="preserve"> screen enables a user</w:t>
      </w:r>
      <w:r w:rsidRPr="005B17D3">
        <w:fldChar w:fldCharType="begin"/>
      </w:r>
      <w:r w:rsidRPr="005B17D3">
        <w:instrText xml:space="preserve"> XE "User:Reports:select and run/schedule" </w:instrText>
      </w:r>
      <w:r w:rsidRPr="005B17D3">
        <w:fldChar w:fldCharType="end"/>
      </w:r>
      <w:r w:rsidRPr="005B17D3">
        <w:t xml:space="preserve"> to select and run/schedule various reports.</w:t>
      </w:r>
    </w:p>
    <w:p w14:paraId="3A39F3D5" w14:textId="77777777" w:rsidR="008108FF" w:rsidRPr="005B17D3" w:rsidRDefault="008108FF" w:rsidP="00EF3896">
      <w:pPr>
        <w:pStyle w:val="BodyText"/>
      </w:pPr>
    </w:p>
    <w:p w14:paraId="58E77571" w14:textId="77777777" w:rsidR="00BE52CE" w:rsidRPr="005B17D3" w:rsidRDefault="00BE52CE" w:rsidP="00EF3896">
      <w:pPr>
        <w:pStyle w:val="BodyText"/>
        <w:jc w:val="center"/>
      </w:pPr>
      <w:r w:rsidRPr="005B17D3">
        <w:rPr>
          <w:noProof/>
        </w:rPr>
        <w:lastRenderedPageBreak/>
        <w:drawing>
          <wp:inline distT="0" distB="0" distL="0" distR="0" wp14:anchorId="6F9A7A3D" wp14:editId="14506343">
            <wp:extent cx="5486400" cy="4007457"/>
            <wp:effectExtent l="0" t="0" r="0" b="0"/>
            <wp:docPr id="2" name="Picture 2" descr="Screen capture of the Report List tab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486400" cy="4007457"/>
                    </a:xfrm>
                    <a:prstGeom prst="rect">
                      <a:avLst/>
                    </a:prstGeom>
                  </pic:spPr>
                </pic:pic>
              </a:graphicData>
            </a:graphic>
          </wp:inline>
        </w:drawing>
      </w:r>
    </w:p>
    <w:p w14:paraId="42915342" w14:textId="40F81F6E" w:rsidR="00BE52CE" w:rsidRPr="005B17D3" w:rsidRDefault="00BE52CE" w:rsidP="00EF3896">
      <w:pPr>
        <w:pStyle w:val="Caption"/>
      </w:pPr>
      <w:bookmarkStart w:id="368" w:name="_Toc478746650"/>
      <w:bookmarkStart w:id="369" w:name="_Toc482888581"/>
      <w:bookmarkStart w:id="370" w:name="_Toc31622389"/>
      <w:r w:rsidRPr="005B17D3">
        <w:t xml:space="preserve">Figure </w:t>
      </w:r>
      <w:r w:rsidRPr="005B17D3">
        <w:rPr>
          <w:noProof/>
        </w:rPr>
        <w:fldChar w:fldCharType="begin"/>
      </w:r>
      <w:r w:rsidRPr="005B17D3">
        <w:rPr>
          <w:noProof/>
        </w:rPr>
        <w:instrText xml:space="preserve"> SEQ Figure \* ARABIC </w:instrText>
      </w:r>
      <w:r w:rsidRPr="005B17D3">
        <w:rPr>
          <w:noProof/>
        </w:rPr>
        <w:fldChar w:fldCharType="separate"/>
      </w:r>
      <w:r w:rsidR="00C2105F" w:rsidRPr="005B17D3">
        <w:rPr>
          <w:noProof/>
        </w:rPr>
        <w:t>32</w:t>
      </w:r>
      <w:r w:rsidRPr="005B17D3">
        <w:rPr>
          <w:noProof/>
        </w:rPr>
        <w:fldChar w:fldCharType="end"/>
      </w:r>
      <w:r w:rsidRPr="005B17D3">
        <w:t>: Report List</w:t>
      </w:r>
      <w:bookmarkEnd w:id="368"/>
      <w:bookmarkEnd w:id="369"/>
      <w:bookmarkEnd w:id="370"/>
    </w:p>
    <w:p w14:paraId="5C33D155" w14:textId="77777777" w:rsidR="00BE52CE" w:rsidRPr="005B17D3" w:rsidRDefault="00BE52CE" w:rsidP="00EF3896">
      <w:pPr>
        <w:pStyle w:val="ScreenField"/>
      </w:pPr>
      <w:r w:rsidRPr="005B17D3">
        <w:t>Report</w:t>
      </w:r>
      <w:r w:rsidRPr="005B17D3">
        <w:fldChar w:fldCharType="begin"/>
      </w:r>
      <w:r w:rsidRPr="005B17D3">
        <w:instrText xml:space="preserve"> XE "Report:Type" </w:instrText>
      </w:r>
      <w:r w:rsidRPr="005B17D3">
        <w:fldChar w:fldCharType="end"/>
      </w:r>
      <w:r w:rsidRPr="005B17D3">
        <w:t xml:space="preserve"> Type</w:t>
      </w:r>
    </w:p>
    <w:p w14:paraId="4AF29939" w14:textId="77777777" w:rsidR="00BE52CE" w:rsidRPr="005B17D3" w:rsidRDefault="00BE52CE" w:rsidP="00EF3896">
      <w:pPr>
        <w:pStyle w:val="ScreenFieldDesc"/>
      </w:pPr>
      <w:r w:rsidRPr="005B17D3">
        <w:rPr>
          <w:i/>
        </w:rPr>
        <w:t>Report Type</w:t>
      </w:r>
      <w:r w:rsidRPr="005B17D3">
        <w:t xml:space="preserve"> indicates the type of report.</w:t>
      </w:r>
    </w:p>
    <w:p w14:paraId="617EB1FC" w14:textId="77777777" w:rsidR="008108FF" w:rsidRPr="005B17D3" w:rsidRDefault="008108FF" w:rsidP="00EF3896">
      <w:pPr>
        <w:pStyle w:val="ScreenField"/>
      </w:pPr>
    </w:p>
    <w:p w14:paraId="57ECF666" w14:textId="79F90696" w:rsidR="00BE52CE" w:rsidRPr="005B17D3" w:rsidRDefault="00BE52CE" w:rsidP="00EF3896">
      <w:pPr>
        <w:pStyle w:val="ScreenField"/>
      </w:pPr>
      <w:r w:rsidRPr="005B17D3">
        <w:t>Report</w:t>
      </w:r>
      <w:r w:rsidRPr="005B17D3">
        <w:fldChar w:fldCharType="begin"/>
      </w:r>
      <w:r w:rsidRPr="005B17D3">
        <w:instrText xml:space="preserve"> XE "Report:ID" </w:instrText>
      </w:r>
      <w:r w:rsidRPr="005B17D3">
        <w:fldChar w:fldCharType="end"/>
      </w:r>
      <w:r w:rsidRPr="005B17D3">
        <w:t xml:space="preserve"> ID</w:t>
      </w:r>
    </w:p>
    <w:p w14:paraId="38B586F7" w14:textId="77777777" w:rsidR="00BE52CE" w:rsidRPr="005B17D3" w:rsidRDefault="00BE52CE" w:rsidP="00EF3896">
      <w:pPr>
        <w:pStyle w:val="ScreenFieldDesc"/>
      </w:pPr>
      <w:r w:rsidRPr="005B17D3">
        <w:rPr>
          <w:i/>
        </w:rPr>
        <w:t>Report ID</w:t>
      </w:r>
      <w:r w:rsidRPr="005B17D3">
        <w:rPr>
          <w:i/>
        </w:rPr>
        <w:fldChar w:fldCharType="begin"/>
      </w:r>
      <w:r w:rsidRPr="005B17D3">
        <w:instrText xml:space="preserve"> XE "ID:Report" </w:instrText>
      </w:r>
      <w:r w:rsidRPr="005B17D3">
        <w:rPr>
          <w:i/>
        </w:rPr>
        <w:fldChar w:fldCharType="end"/>
      </w:r>
      <w:r w:rsidRPr="005B17D3">
        <w:t xml:space="preserve"> includes: </w:t>
      </w:r>
      <w:r w:rsidRPr="005B17D3">
        <w:rPr>
          <w:rStyle w:val="Text-onlypopuphotspot"/>
        </w:rPr>
        <w:t>QM 6</w:t>
      </w:r>
      <w:r w:rsidRPr="005B17D3">
        <w:t xml:space="preserve">, </w:t>
      </w:r>
      <w:r w:rsidRPr="005B17D3">
        <w:rPr>
          <w:rStyle w:val="Text-onlypopuphotspot"/>
        </w:rPr>
        <w:t>EED 8</w:t>
      </w:r>
      <w:r w:rsidRPr="005B17D3">
        <w:t xml:space="preserve">, </w:t>
      </w:r>
      <w:r w:rsidRPr="005B17D3">
        <w:rPr>
          <w:rStyle w:val="Text-onlypopuphotspot"/>
        </w:rPr>
        <w:t>ACA 05</w:t>
      </w:r>
      <w:r w:rsidRPr="005B17D3">
        <w:t xml:space="preserve">, </w:t>
      </w:r>
      <w:r w:rsidRPr="005B17D3">
        <w:rPr>
          <w:rStyle w:val="Text-onlypopuphotspot"/>
        </w:rPr>
        <w:t>IV 4,</w:t>
      </w:r>
      <w:r w:rsidRPr="005B17D3">
        <w:t xml:space="preserve"> and </w:t>
      </w:r>
      <w:r w:rsidRPr="005B17D3">
        <w:rPr>
          <w:rStyle w:val="Text-onlypopuphotspot"/>
        </w:rPr>
        <w:t>VOA 01</w:t>
      </w:r>
      <w:r w:rsidRPr="005B17D3">
        <w:t>.</w:t>
      </w:r>
    </w:p>
    <w:p w14:paraId="25BE94F2" w14:textId="77777777" w:rsidR="008108FF" w:rsidRPr="005B17D3" w:rsidRDefault="008108FF" w:rsidP="00EF3896">
      <w:pPr>
        <w:pStyle w:val="ScreenField"/>
      </w:pPr>
    </w:p>
    <w:p w14:paraId="27077864" w14:textId="547EF660" w:rsidR="00BE52CE" w:rsidRPr="005B17D3" w:rsidRDefault="00BE52CE" w:rsidP="00EF3896">
      <w:pPr>
        <w:pStyle w:val="ScreenField"/>
      </w:pPr>
      <w:r w:rsidRPr="005B17D3">
        <w:t>Report</w:t>
      </w:r>
      <w:r w:rsidRPr="005B17D3">
        <w:fldChar w:fldCharType="begin"/>
      </w:r>
      <w:r w:rsidRPr="005B17D3">
        <w:instrText xml:space="preserve"> XE "Report:Title" </w:instrText>
      </w:r>
      <w:r w:rsidRPr="005B17D3">
        <w:fldChar w:fldCharType="end"/>
      </w:r>
      <w:r w:rsidRPr="005B17D3">
        <w:t xml:space="preserve"> Title</w:t>
      </w:r>
    </w:p>
    <w:p w14:paraId="64A252D1" w14:textId="77777777" w:rsidR="00BE52CE" w:rsidRPr="005B17D3" w:rsidRDefault="00BE52CE" w:rsidP="00EF3896">
      <w:pPr>
        <w:pStyle w:val="ScreenFieldDesc"/>
      </w:pPr>
      <w:r w:rsidRPr="005B17D3">
        <w:rPr>
          <w:i/>
        </w:rPr>
        <w:t>Report Title</w:t>
      </w:r>
      <w:r w:rsidRPr="005B17D3">
        <w:t xml:space="preserve"> is a short narrative description of the report.</w:t>
      </w:r>
    </w:p>
    <w:p w14:paraId="071047FB" w14:textId="77777777" w:rsidR="008108FF" w:rsidRPr="005B17D3" w:rsidRDefault="008108FF" w:rsidP="00EF3896">
      <w:pPr>
        <w:pStyle w:val="ScreenField"/>
      </w:pPr>
    </w:p>
    <w:p w14:paraId="4250087F" w14:textId="1B64DA1D" w:rsidR="00BE52CE" w:rsidRPr="005B17D3" w:rsidRDefault="00BE52CE" w:rsidP="00EF3896">
      <w:pPr>
        <w:pStyle w:val="ScreenField"/>
      </w:pPr>
      <w:r w:rsidRPr="005B17D3">
        <w:t>Action</w:t>
      </w:r>
      <w:r w:rsidRPr="005B17D3">
        <w:fldChar w:fldCharType="begin"/>
      </w:r>
      <w:r w:rsidRPr="005B17D3">
        <w:instrText xml:space="preserve"> XE "Actions" </w:instrText>
      </w:r>
      <w:r w:rsidRPr="005B17D3">
        <w:fldChar w:fldCharType="end"/>
      </w:r>
      <w:r w:rsidRPr="005B17D3">
        <w:t>s</w:t>
      </w:r>
    </w:p>
    <w:p w14:paraId="1362D18C" w14:textId="77777777" w:rsidR="00BE52CE" w:rsidRPr="005B17D3" w:rsidRDefault="00BE52CE" w:rsidP="00EF3896">
      <w:pPr>
        <w:pStyle w:val="ScreenFieldDesc"/>
      </w:pPr>
      <w:r w:rsidRPr="005B17D3">
        <w:rPr>
          <w:i/>
        </w:rPr>
        <w:t>Run Report</w:t>
      </w:r>
      <w:r w:rsidRPr="005B17D3">
        <w:t xml:space="preserve"> – </w:t>
      </w:r>
      <w:r w:rsidRPr="005B17D3">
        <w:fldChar w:fldCharType="begin"/>
      </w:r>
      <w:r w:rsidRPr="005B17D3">
        <w:instrText xml:space="preserve"> XE "Report:Run" </w:instrText>
      </w:r>
      <w:r w:rsidRPr="005B17D3">
        <w:fldChar w:fldCharType="end"/>
      </w:r>
      <w:r w:rsidRPr="005B17D3">
        <w:t xml:space="preserve">Clicking the </w:t>
      </w:r>
      <w:r w:rsidRPr="005B17D3">
        <w:rPr>
          <w:b/>
        </w:rPr>
        <w:t>Run Report</w:t>
      </w:r>
      <w:r w:rsidRPr="005B17D3">
        <w:t xml:space="preserve"> link launches the </w:t>
      </w:r>
      <w:r w:rsidRPr="005B17D3">
        <w:rPr>
          <w:i/>
        </w:rPr>
        <w:t>Reports Parameters</w:t>
      </w:r>
      <w:r w:rsidRPr="005B17D3">
        <w:t xml:space="preserve"> screen which enables users to enter the report</w:t>
      </w:r>
      <w:r w:rsidRPr="005B17D3">
        <w:fldChar w:fldCharType="begin"/>
      </w:r>
      <w:r w:rsidRPr="005B17D3">
        <w:instrText xml:space="preserve"> XE "Report:parameters" </w:instrText>
      </w:r>
      <w:r w:rsidRPr="005B17D3">
        <w:fldChar w:fldCharType="end"/>
      </w:r>
      <w:r w:rsidRPr="005B17D3">
        <w:t xml:space="preserve"> parameters as desired or required. After doing so, click the </w:t>
      </w:r>
      <w:r w:rsidRPr="005B17D3">
        <w:rPr>
          <w:b/>
        </w:rPr>
        <w:t>Run Report</w:t>
      </w:r>
      <w:r w:rsidRPr="005B17D3">
        <w:rPr>
          <w:b/>
        </w:rPr>
        <w:fldChar w:fldCharType="begin"/>
      </w:r>
      <w:r w:rsidRPr="005B17D3">
        <w:rPr>
          <w:b/>
        </w:rPr>
        <w:instrText xml:space="preserve"> XE "Report:</w:instrText>
      </w:r>
      <w:r w:rsidRPr="005B17D3">
        <w:instrText>Run button</w:instrText>
      </w:r>
      <w:r w:rsidRPr="005B17D3">
        <w:rPr>
          <w:b/>
        </w:rPr>
        <w:instrText xml:space="preserve">" </w:instrText>
      </w:r>
      <w:r w:rsidRPr="005B17D3">
        <w:rPr>
          <w:b/>
        </w:rPr>
        <w:fldChar w:fldCharType="end"/>
      </w:r>
      <w:r w:rsidRPr="005B17D3">
        <w:t xml:space="preserve"> button to run the report.</w:t>
      </w:r>
    </w:p>
    <w:p w14:paraId="510DA06E" w14:textId="77777777" w:rsidR="00BE52CE" w:rsidRPr="005B17D3" w:rsidRDefault="00BE52CE" w:rsidP="00EF3896">
      <w:pPr>
        <w:pStyle w:val="ScreenFieldDesc"/>
      </w:pPr>
      <w:r w:rsidRPr="005B17D3">
        <w:rPr>
          <w:i/>
        </w:rPr>
        <w:lastRenderedPageBreak/>
        <w:t xml:space="preserve">Schedule Report </w:t>
      </w:r>
      <w:r w:rsidRPr="005B17D3">
        <w:t xml:space="preserve">– </w:t>
      </w:r>
      <w:r w:rsidRPr="005B17D3">
        <w:fldChar w:fldCharType="begin"/>
      </w:r>
      <w:r w:rsidRPr="005B17D3">
        <w:instrText xml:space="preserve"> XE "Report:Schedule" </w:instrText>
      </w:r>
      <w:r w:rsidRPr="005B17D3">
        <w:fldChar w:fldCharType="end"/>
      </w:r>
      <w:r w:rsidRPr="005B17D3">
        <w:t xml:space="preserve">Clicking the </w:t>
      </w:r>
      <w:r w:rsidRPr="005B17D3">
        <w:rPr>
          <w:b/>
        </w:rPr>
        <w:t>Schedule Report</w:t>
      </w:r>
      <w:r w:rsidRPr="005B17D3">
        <w:t xml:space="preserve"> link enables users to schedule a report to run at a later date. Reports may be scheduled to run in a variety of different ways.</w:t>
      </w:r>
    </w:p>
    <w:p w14:paraId="12D07B1F" w14:textId="77777777" w:rsidR="00BE52CE" w:rsidRPr="005B17D3" w:rsidRDefault="00BE52CE" w:rsidP="00EF3896">
      <w:pPr>
        <w:pStyle w:val="BodyTextBullet2"/>
      </w:pPr>
      <w:r w:rsidRPr="005B17D3">
        <w:t xml:space="preserve">The following Report Type table lists the available reports that can be run (scheduled) by clicking the </w:t>
      </w:r>
      <w:r w:rsidRPr="005B17D3">
        <w:rPr>
          <w:b/>
          <w:color w:val="auto"/>
        </w:rPr>
        <w:t>Run Report</w:t>
      </w:r>
      <w:r w:rsidRPr="005B17D3">
        <w:rPr>
          <w:color w:val="auto"/>
        </w:rPr>
        <w:t xml:space="preserve"> </w:t>
      </w:r>
      <w:r w:rsidRPr="005B17D3">
        <w:t xml:space="preserve">or </w:t>
      </w:r>
      <w:r w:rsidRPr="005B17D3">
        <w:rPr>
          <w:b/>
          <w:color w:val="auto"/>
        </w:rPr>
        <w:t>Schedule Report</w:t>
      </w:r>
      <w:r w:rsidRPr="005B17D3">
        <w:rPr>
          <w:color w:val="auto"/>
        </w:rPr>
        <w:t xml:space="preserve"> </w:t>
      </w:r>
      <w:r w:rsidRPr="005B17D3">
        <w:t xml:space="preserve">links. To get more help on the parameters and what will be in each report, see the </w:t>
      </w:r>
      <w:r w:rsidRPr="005B17D3">
        <w:rPr>
          <w:i/>
        </w:rPr>
        <w:t>Sample Report</w:t>
      </w:r>
      <w:r w:rsidRPr="005B17D3">
        <w:rPr>
          <w:i/>
        </w:rPr>
        <w:fldChar w:fldCharType="begin"/>
      </w:r>
      <w:r w:rsidRPr="005B17D3">
        <w:rPr>
          <w:i/>
        </w:rPr>
        <w:instrText xml:space="preserve"> XE "Report:Sample" </w:instrText>
      </w:r>
      <w:r w:rsidRPr="005B17D3">
        <w:rPr>
          <w:i/>
        </w:rPr>
        <w:fldChar w:fldCharType="end"/>
      </w:r>
      <w:r w:rsidRPr="005B17D3">
        <w:rPr>
          <w:i/>
        </w:rPr>
        <w:t>s</w:t>
      </w:r>
      <w:r w:rsidRPr="005B17D3">
        <w:t xml:space="preserve"> sub-section of the </w:t>
      </w:r>
      <w:r w:rsidRPr="005B17D3">
        <w:rPr>
          <w:i/>
        </w:rPr>
        <w:t>Reports</w:t>
      </w:r>
      <w:r w:rsidRPr="005B17D3">
        <w:t xml:space="preserve"> section.</w:t>
      </w:r>
    </w:p>
    <w:p w14:paraId="631021F6" w14:textId="77777777" w:rsidR="00BE52CE" w:rsidRPr="005B17D3" w:rsidRDefault="00BE52CE" w:rsidP="00EF3896">
      <w:pPr>
        <w:pStyle w:val="BodyTextBullet2"/>
      </w:pPr>
    </w:p>
    <w:p w14:paraId="7CF3C211" w14:textId="77777777" w:rsidR="00BE52CE" w:rsidRPr="005B17D3" w:rsidRDefault="00BE52CE" w:rsidP="00EF3896">
      <w:pPr>
        <w:pStyle w:val="Caption"/>
      </w:pPr>
      <w:r w:rsidRPr="005B17D3">
        <w:t>Report Type Table</w:t>
      </w:r>
    </w:p>
    <w:p w14:paraId="2E68EF00" w14:textId="77777777" w:rsidR="00BE52CE" w:rsidRPr="005B17D3" w:rsidRDefault="00BE52CE" w:rsidP="00EF3896">
      <w:pPr>
        <w:pStyle w:val="BodyTextBullet2"/>
      </w:pPr>
    </w:p>
    <w:tbl>
      <w:tblPr>
        <w:tblStyle w:val="TableGrid"/>
        <w:tblW w:w="9360" w:type="dxa"/>
        <w:tblCellMar>
          <w:top w:w="43" w:type="dxa"/>
          <w:left w:w="43" w:type="dxa"/>
          <w:bottom w:w="43" w:type="dxa"/>
          <w:right w:w="43" w:type="dxa"/>
        </w:tblCellMar>
        <w:tblLook w:val="0620" w:firstRow="1" w:lastRow="0" w:firstColumn="0" w:lastColumn="0" w:noHBand="1" w:noVBand="1"/>
        <w:tblDescription w:val="Report Type Table"/>
      </w:tblPr>
      <w:tblGrid>
        <w:gridCol w:w="3112"/>
        <w:gridCol w:w="1016"/>
        <w:gridCol w:w="5232"/>
      </w:tblGrid>
      <w:tr w:rsidR="00BE52CE" w:rsidRPr="005B17D3" w14:paraId="49895FF7" w14:textId="77777777" w:rsidTr="008108FF">
        <w:trPr>
          <w:tblHeader/>
        </w:trPr>
        <w:tc>
          <w:tcPr>
            <w:tcW w:w="0" w:type="auto"/>
            <w:shd w:val="clear" w:color="auto" w:fill="D9E2F3" w:themeFill="accent1" w:themeFillTint="33"/>
            <w:noWrap/>
            <w:hideMark/>
          </w:tcPr>
          <w:p w14:paraId="0AA5B157" w14:textId="77777777" w:rsidR="00BE52CE" w:rsidRPr="005B17D3" w:rsidRDefault="00BE52CE" w:rsidP="00EF3896">
            <w:pPr>
              <w:pStyle w:val="TableHeading"/>
            </w:pPr>
            <w:r w:rsidRPr="005B17D3">
              <w:t>Report Type</w:t>
            </w:r>
          </w:p>
        </w:tc>
        <w:tc>
          <w:tcPr>
            <w:tcW w:w="0" w:type="auto"/>
            <w:shd w:val="clear" w:color="auto" w:fill="D9E2F3" w:themeFill="accent1" w:themeFillTint="33"/>
            <w:noWrap/>
            <w:hideMark/>
          </w:tcPr>
          <w:p w14:paraId="1190FE05" w14:textId="77777777" w:rsidR="00BE52CE" w:rsidRPr="005B17D3" w:rsidRDefault="00BE52CE" w:rsidP="00EF3896">
            <w:pPr>
              <w:pStyle w:val="TableHeading"/>
            </w:pPr>
            <w:r w:rsidRPr="005B17D3">
              <w:t>Report ID</w:t>
            </w:r>
          </w:p>
        </w:tc>
        <w:tc>
          <w:tcPr>
            <w:tcW w:w="0" w:type="auto"/>
            <w:shd w:val="clear" w:color="auto" w:fill="D9E2F3" w:themeFill="accent1" w:themeFillTint="33"/>
            <w:noWrap/>
            <w:hideMark/>
          </w:tcPr>
          <w:p w14:paraId="026DCE20" w14:textId="77777777" w:rsidR="00BE52CE" w:rsidRPr="005B17D3" w:rsidRDefault="00BE52CE" w:rsidP="00EF3896">
            <w:pPr>
              <w:pStyle w:val="TableHeading"/>
            </w:pPr>
            <w:r w:rsidRPr="005B17D3">
              <w:t>Report Title</w:t>
            </w:r>
          </w:p>
        </w:tc>
      </w:tr>
      <w:tr w:rsidR="00BE52CE" w:rsidRPr="005B17D3" w14:paraId="0A7B37DE" w14:textId="77777777" w:rsidTr="003875C7">
        <w:trPr>
          <w:trHeight w:val="288"/>
        </w:trPr>
        <w:tc>
          <w:tcPr>
            <w:tcW w:w="0" w:type="auto"/>
            <w:noWrap/>
            <w:hideMark/>
          </w:tcPr>
          <w:p w14:paraId="3633655E" w14:textId="77777777" w:rsidR="00BE52CE" w:rsidRPr="005B17D3" w:rsidRDefault="00BE52CE" w:rsidP="00EF3896">
            <w:pPr>
              <w:pStyle w:val="TableTextSmall"/>
            </w:pPr>
            <w:r w:rsidRPr="005B17D3">
              <w:t>Addresses</w:t>
            </w:r>
          </w:p>
        </w:tc>
        <w:tc>
          <w:tcPr>
            <w:tcW w:w="0" w:type="auto"/>
            <w:noWrap/>
            <w:hideMark/>
          </w:tcPr>
          <w:p w14:paraId="6CC4A16F" w14:textId="77777777" w:rsidR="00BE52CE" w:rsidRPr="005B17D3" w:rsidRDefault="00BE52CE" w:rsidP="00EF3896">
            <w:pPr>
              <w:pStyle w:val="TableTextSmall"/>
            </w:pPr>
            <w:r w:rsidRPr="005B17D3">
              <w:t>QM 5</w:t>
            </w:r>
          </w:p>
        </w:tc>
        <w:tc>
          <w:tcPr>
            <w:tcW w:w="0" w:type="auto"/>
            <w:hideMark/>
          </w:tcPr>
          <w:p w14:paraId="4E721ACE" w14:textId="77777777" w:rsidR="00BE52CE" w:rsidRPr="005B17D3" w:rsidRDefault="00BE52CE" w:rsidP="00EF3896">
            <w:pPr>
              <w:pStyle w:val="TableTextSmall"/>
            </w:pPr>
            <w:r w:rsidRPr="005B17D3">
              <w:t>Bad Address Records</w:t>
            </w:r>
          </w:p>
        </w:tc>
      </w:tr>
      <w:tr w:rsidR="00BE52CE" w:rsidRPr="005B17D3" w14:paraId="2FC1D1E1" w14:textId="77777777" w:rsidTr="003875C7">
        <w:trPr>
          <w:trHeight w:val="288"/>
        </w:trPr>
        <w:tc>
          <w:tcPr>
            <w:tcW w:w="0" w:type="auto"/>
            <w:noWrap/>
            <w:hideMark/>
          </w:tcPr>
          <w:p w14:paraId="341AE9C2" w14:textId="77777777" w:rsidR="00BE52CE" w:rsidRPr="005B17D3" w:rsidRDefault="00BE52CE" w:rsidP="00EF3896">
            <w:pPr>
              <w:pStyle w:val="TableTextSmall"/>
            </w:pPr>
            <w:r w:rsidRPr="005B17D3">
              <w:t>Cancel/Decline</w:t>
            </w:r>
          </w:p>
        </w:tc>
        <w:tc>
          <w:tcPr>
            <w:tcW w:w="0" w:type="auto"/>
            <w:noWrap/>
            <w:hideMark/>
          </w:tcPr>
          <w:p w14:paraId="07869477" w14:textId="77777777" w:rsidR="00BE52CE" w:rsidRPr="005B17D3" w:rsidRDefault="00BE52CE" w:rsidP="00EF3896">
            <w:pPr>
              <w:pStyle w:val="TableTextSmall"/>
            </w:pPr>
            <w:r w:rsidRPr="005B17D3">
              <w:t>QM 4</w:t>
            </w:r>
          </w:p>
        </w:tc>
        <w:tc>
          <w:tcPr>
            <w:tcW w:w="0" w:type="auto"/>
            <w:hideMark/>
          </w:tcPr>
          <w:p w14:paraId="50FA5CAA" w14:textId="77777777" w:rsidR="00BE52CE" w:rsidRPr="005B17D3" w:rsidRDefault="00BE52CE" w:rsidP="00EF3896">
            <w:pPr>
              <w:pStyle w:val="TableTextSmall"/>
            </w:pPr>
            <w:r w:rsidRPr="005B17D3">
              <w:t>Cancelled/Declined</w:t>
            </w:r>
          </w:p>
        </w:tc>
      </w:tr>
      <w:tr w:rsidR="00BE52CE" w:rsidRPr="005B17D3" w14:paraId="7A858FA4" w14:textId="77777777" w:rsidTr="003875C7">
        <w:trPr>
          <w:trHeight w:val="288"/>
        </w:trPr>
        <w:tc>
          <w:tcPr>
            <w:tcW w:w="0" w:type="auto"/>
            <w:noWrap/>
            <w:hideMark/>
          </w:tcPr>
          <w:p w14:paraId="399D82B3" w14:textId="77777777" w:rsidR="00BE52CE" w:rsidRPr="005B17D3" w:rsidRDefault="00BE52CE" w:rsidP="00EF3896">
            <w:pPr>
              <w:pStyle w:val="TableTextSmall"/>
            </w:pPr>
            <w:r w:rsidRPr="005B17D3">
              <w:t>SSN</w:t>
            </w:r>
          </w:p>
        </w:tc>
        <w:tc>
          <w:tcPr>
            <w:tcW w:w="0" w:type="auto"/>
            <w:noWrap/>
            <w:hideMark/>
          </w:tcPr>
          <w:p w14:paraId="6AABDE52" w14:textId="77777777" w:rsidR="00BE52CE" w:rsidRPr="005B17D3" w:rsidRDefault="00BE52CE" w:rsidP="00EF3896">
            <w:pPr>
              <w:pStyle w:val="TableTextSmall"/>
            </w:pPr>
            <w:r w:rsidRPr="005B17D3">
              <w:t>IV 4</w:t>
            </w:r>
          </w:p>
        </w:tc>
        <w:tc>
          <w:tcPr>
            <w:tcW w:w="0" w:type="auto"/>
            <w:hideMark/>
          </w:tcPr>
          <w:p w14:paraId="5E7CF310" w14:textId="77777777" w:rsidR="00BE52CE" w:rsidRPr="005B17D3" w:rsidRDefault="00BE52CE" w:rsidP="00EF3896">
            <w:pPr>
              <w:pStyle w:val="TableTextSmall"/>
            </w:pPr>
            <w:r w:rsidRPr="005B17D3">
              <w:t>Database SSN Statistics</w:t>
            </w:r>
          </w:p>
        </w:tc>
      </w:tr>
      <w:tr w:rsidR="00BE52CE" w:rsidRPr="005B17D3" w14:paraId="28D915F9" w14:textId="77777777" w:rsidTr="003875C7">
        <w:trPr>
          <w:trHeight w:val="288"/>
        </w:trPr>
        <w:tc>
          <w:tcPr>
            <w:tcW w:w="0" w:type="auto"/>
            <w:noWrap/>
            <w:hideMark/>
          </w:tcPr>
          <w:p w14:paraId="70E476D1" w14:textId="77777777" w:rsidR="00BE52CE" w:rsidRPr="005B17D3" w:rsidRDefault="00BE52CE" w:rsidP="00EF3896">
            <w:pPr>
              <w:pStyle w:val="TableTextSmall"/>
            </w:pPr>
            <w:r w:rsidRPr="005B17D3">
              <w:t>Duplicate Merge</w:t>
            </w:r>
          </w:p>
        </w:tc>
        <w:tc>
          <w:tcPr>
            <w:tcW w:w="0" w:type="auto"/>
            <w:noWrap/>
            <w:hideMark/>
          </w:tcPr>
          <w:p w14:paraId="07AF3407" w14:textId="77777777" w:rsidR="00BE52CE" w:rsidRPr="005B17D3" w:rsidRDefault="00BE52CE" w:rsidP="00EF3896">
            <w:pPr>
              <w:pStyle w:val="TableTextSmall"/>
            </w:pPr>
            <w:r w:rsidRPr="005B17D3">
              <w:t>EED 12</w:t>
            </w:r>
          </w:p>
        </w:tc>
        <w:tc>
          <w:tcPr>
            <w:tcW w:w="0" w:type="auto"/>
            <w:hideMark/>
          </w:tcPr>
          <w:p w14:paraId="676BAD02" w14:textId="77777777" w:rsidR="00BE52CE" w:rsidRPr="005B17D3" w:rsidRDefault="00BE52CE" w:rsidP="00EF3896">
            <w:pPr>
              <w:pStyle w:val="TableTextSmall"/>
            </w:pPr>
            <w:r w:rsidRPr="005B17D3">
              <w:t>Duplicate Merge</w:t>
            </w:r>
          </w:p>
        </w:tc>
      </w:tr>
      <w:tr w:rsidR="00BE52CE" w:rsidRPr="005B17D3" w14:paraId="58CBD67B" w14:textId="77777777" w:rsidTr="003875C7">
        <w:trPr>
          <w:trHeight w:val="288"/>
        </w:trPr>
        <w:tc>
          <w:tcPr>
            <w:tcW w:w="0" w:type="auto"/>
            <w:noWrap/>
            <w:hideMark/>
          </w:tcPr>
          <w:p w14:paraId="2B2CA8AE" w14:textId="77777777" w:rsidR="00BE52CE" w:rsidRPr="005B17D3" w:rsidRDefault="00BE52CE" w:rsidP="00EF3896">
            <w:pPr>
              <w:pStyle w:val="TableTextSmall"/>
            </w:pPr>
            <w:r w:rsidRPr="005B17D3">
              <w:t>Quality Management</w:t>
            </w:r>
          </w:p>
        </w:tc>
        <w:tc>
          <w:tcPr>
            <w:tcW w:w="0" w:type="auto"/>
            <w:noWrap/>
            <w:hideMark/>
          </w:tcPr>
          <w:p w14:paraId="6B4FF007" w14:textId="77777777" w:rsidR="00BE52CE" w:rsidRPr="005B17D3" w:rsidRDefault="00BE52CE" w:rsidP="00EF3896">
            <w:pPr>
              <w:pStyle w:val="TableTextSmall"/>
            </w:pPr>
            <w:r w:rsidRPr="005B17D3">
              <w:t>QM 6</w:t>
            </w:r>
          </w:p>
        </w:tc>
        <w:tc>
          <w:tcPr>
            <w:tcW w:w="0" w:type="auto"/>
            <w:hideMark/>
          </w:tcPr>
          <w:p w14:paraId="74B82E0E" w14:textId="77777777" w:rsidR="00BE52CE" w:rsidRPr="005B17D3" w:rsidRDefault="00BE52CE" w:rsidP="00EF3896">
            <w:pPr>
              <w:pStyle w:val="TableTextSmall"/>
            </w:pPr>
            <w:r w:rsidRPr="005B17D3">
              <w:t>EED Veteran Survey List</w:t>
            </w:r>
          </w:p>
        </w:tc>
      </w:tr>
      <w:tr w:rsidR="00BE52CE" w:rsidRPr="005B17D3" w14:paraId="1CFC63D1" w14:textId="77777777" w:rsidTr="003875C7">
        <w:trPr>
          <w:trHeight w:val="288"/>
        </w:trPr>
        <w:tc>
          <w:tcPr>
            <w:tcW w:w="0" w:type="auto"/>
            <w:noWrap/>
            <w:hideMark/>
          </w:tcPr>
          <w:p w14:paraId="1EF00F37" w14:textId="77777777" w:rsidR="00BE52CE" w:rsidRPr="005B17D3" w:rsidRDefault="00BE52CE" w:rsidP="00EF3896">
            <w:pPr>
              <w:pStyle w:val="TableTextSmall"/>
            </w:pPr>
            <w:r w:rsidRPr="005B17D3">
              <w:t>Enrollment</w:t>
            </w:r>
          </w:p>
        </w:tc>
        <w:tc>
          <w:tcPr>
            <w:tcW w:w="0" w:type="auto"/>
            <w:noWrap/>
            <w:hideMark/>
          </w:tcPr>
          <w:p w14:paraId="7A848559" w14:textId="77777777" w:rsidR="00BE52CE" w:rsidRPr="005B17D3" w:rsidRDefault="00BE52CE" w:rsidP="00EF3896">
            <w:pPr>
              <w:pStyle w:val="TableTextSmall"/>
            </w:pPr>
            <w:r w:rsidRPr="005B17D3">
              <w:t>EED 8</w:t>
            </w:r>
          </w:p>
        </w:tc>
        <w:tc>
          <w:tcPr>
            <w:tcW w:w="0" w:type="auto"/>
            <w:hideMark/>
          </w:tcPr>
          <w:p w14:paraId="48FC9567" w14:textId="77777777" w:rsidR="00BE52CE" w:rsidRPr="005B17D3" w:rsidRDefault="00BE52CE" w:rsidP="00EF3896">
            <w:pPr>
              <w:pStyle w:val="TableTextSmall"/>
            </w:pPr>
            <w:r w:rsidRPr="005B17D3">
              <w:t>EED Weekly Statistics</w:t>
            </w:r>
          </w:p>
        </w:tc>
      </w:tr>
      <w:tr w:rsidR="00BE52CE" w:rsidRPr="005B17D3" w14:paraId="385F42FF" w14:textId="77777777" w:rsidTr="003875C7">
        <w:trPr>
          <w:trHeight w:val="288"/>
        </w:trPr>
        <w:tc>
          <w:tcPr>
            <w:tcW w:w="0" w:type="auto"/>
            <w:noWrap/>
            <w:hideMark/>
          </w:tcPr>
          <w:p w14:paraId="198E02C6" w14:textId="77777777" w:rsidR="00BE52CE" w:rsidRPr="005B17D3" w:rsidRDefault="00BE52CE" w:rsidP="00EF3896">
            <w:pPr>
              <w:pStyle w:val="TableTextSmall"/>
            </w:pPr>
            <w:r w:rsidRPr="005B17D3">
              <w:t>Workload</w:t>
            </w:r>
          </w:p>
        </w:tc>
        <w:tc>
          <w:tcPr>
            <w:tcW w:w="0" w:type="auto"/>
            <w:noWrap/>
            <w:hideMark/>
          </w:tcPr>
          <w:p w14:paraId="780D2218" w14:textId="77777777" w:rsidR="00BE52CE" w:rsidRPr="005B17D3" w:rsidRDefault="00BE52CE" w:rsidP="00EF3896">
            <w:pPr>
              <w:pStyle w:val="TableTextSmall"/>
            </w:pPr>
            <w:r w:rsidRPr="005B17D3">
              <w:t>EED 9</w:t>
            </w:r>
          </w:p>
        </w:tc>
        <w:tc>
          <w:tcPr>
            <w:tcW w:w="0" w:type="auto"/>
            <w:hideMark/>
          </w:tcPr>
          <w:p w14:paraId="2AE1ED74" w14:textId="77777777" w:rsidR="00BE52CE" w:rsidRPr="005B17D3" w:rsidRDefault="00BE52CE" w:rsidP="00EF3896">
            <w:pPr>
              <w:pStyle w:val="TableTextSmall"/>
            </w:pPr>
            <w:r w:rsidRPr="005B17D3">
              <w:t>Enrollment Override</w:t>
            </w:r>
          </w:p>
        </w:tc>
      </w:tr>
      <w:tr w:rsidR="00BE52CE" w:rsidRPr="005B17D3" w14:paraId="6F6FC40E" w14:textId="77777777" w:rsidTr="003875C7">
        <w:trPr>
          <w:trHeight w:val="288"/>
        </w:trPr>
        <w:tc>
          <w:tcPr>
            <w:tcW w:w="0" w:type="auto"/>
            <w:noWrap/>
            <w:hideMark/>
          </w:tcPr>
          <w:p w14:paraId="399A11E5" w14:textId="77777777" w:rsidR="00BE52CE" w:rsidRPr="005B17D3" w:rsidRDefault="00BE52CE" w:rsidP="00EF3896">
            <w:pPr>
              <w:pStyle w:val="TableTextSmall"/>
            </w:pPr>
            <w:r w:rsidRPr="005B17D3">
              <w:t>Enrollment</w:t>
            </w:r>
          </w:p>
        </w:tc>
        <w:tc>
          <w:tcPr>
            <w:tcW w:w="0" w:type="auto"/>
            <w:noWrap/>
            <w:hideMark/>
          </w:tcPr>
          <w:p w14:paraId="66AD4F30" w14:textId="77777777" w:rsidR="00BE52CE" w:rsidRPr="005B17D3" w:rsidRDefault="00BE52CE" w:rsidP="00EF3896">
            <w:pPr>
              <w:pStyle w:val="TableTextSmall"/>
            </w:pPr>
            <w:r w:rsidRPr="005B17D3">
              <w:t>EED 21</w:t>
            </w:r>
          </w:p>
        </w:tc>
        <w:tc>
          <w:tcPr>
            <w:tcW w:w="0" w:type="auto"/>
            <w:hideMark/>
          </w:tcPr>
          <w:p w14:paraId="21C3CBD7" w14:textId="77777777" w:rsidR="00BE52CE" w:rsidRPr="005B17D3" w:rsidRDefault="00BE52CE" w:rsidP="00EF3896">
            <w:pPr>
              <w:pStyle w:val="TableTextSmall"/>
            </w:pPr>
            <w:r w:rsidRPr="005B17D3">
              <w:t>Future Discharge Date Report</w:t>
            </w:r>
          </w:p>
        </w:tc>
      </w:tr>
      <w:tr w:rsidR="00BE52CE" w:rsidRPr="005B17D3" w14:paraId="476B6295" w14:textId="77777777" w:rsidTr="003875C7">
        <w:trPr>
          <w:trHeight w:val="288"/>
        </w:trPr>
        <w:tc>
          <w:tcPr>
            <w:tcW w:w="0" w:type="auto"/>
            <w:noWrap/>
            <w:hideMark/>
          </w:tcPr>
          <w:p w14:paraId="2DC13BD5" w14:textId="77777777" w:rsidR="00BE52CE" w:rsidRPr="005B17D3" w:rsidRDefault="00BE52CE" w:rsidP="00EF3896">
            <w:pPr>
              <w:pStyle w:val="TableTextSmall"/>
            </w:pPr>
            <w:r w:rsidRPr="005B17D3">
              <w:t>ACA</w:t>
            </w:r>
          </w:p>
        </w:tc>
        <w:tc>
          <w:tcPr>
            <w:tcW w:w="0" w:type="auto"/>
            <w:noWrap/>
            <w:hideMark/>
          </w:tcPr>
          <w:p w14:paraId="69211FD6" w14:textId="77777777" w:rsidR="00BE52CE" w:rsidRPr="005B17D3" w:rsidRDefault="00BE52CE" w:rsidP="00EF3896">
            <w:pPr>
              <w:pStyle w:val="TableTextSmall"/>
            </w:pPr>
            <w:r w:rsidRPr="005B17D3">
              <w:t>ACA 05</w:t>
            </w:r>
          </w:p>
        </w:tc>
        <w:tc>
          <w:tcPr>
            <w:tcW w:w="0" w:type="auto"/>
            <w:hideMark/>
          </w:tcPr>
          <w:p w14:paraId="36CF3D31" w14:textId="77777777" w:rsidR="00BE52CE" w:rsidRPr="005B17D3" w:rsidRDefault="00BE52CE" w:rsidP="00EF3896">
            <w:pPr>
              <w:pStyle w:val="TableTextSmall"/>
            </w:pPr>
            <w:r w:rsidRPr="005B17D3">
              <w:t>IRS 1095B Mailings Summary</w:t>
            </w:r>
          </w:p>
        </w:tc>
      </w:tr>
      <w:tr w:rsidR="00BE52CE" w:rsidRPr="005B17D3" w14:paraId="658D5792" w14:textId="77777777" w:rsidTr="003875C7">
        <w:trPr>
          <w:trHeight w:val="288"/>
        </w:trPr>
        <w:tc>
          <w:tcPr>
            <w:tcW w:w="0" w:type="auto"/>
            <w:noWrap/>
            <w:hideMark/>
          </w:tcPr>
          <w:p w14:paraId="7DB1C98A" w14:textId="77777777" w:rsidR="00BE52CE" w:rsidRPr="005B17D3" w:rsidRDefault="00BE52CE" w:rsidP="00EF3896">
            <w:pPr>
              <w:pStyle w:val="TableTextSmall"/>
            </w:pPr>
            <w:r w:rsidRPr="005B17D3">
              <w:t>ACA</w:t>
            </w:r>
          </w:p>
        </w:tc>
        <w:tc>
          <w:tcPr>
            <w:tcW w:w="0" w:type="auto"/>
            <w:noWrap/>
            <w:hideMark/>
          </w:tcPr>
          <w:p w14:paraId="288DA40D" w14:textId="77777777" w:rsidR="00BE52CE" w:rsidRPr="005B17D3" w:rsidRDefault="00BE52CE" w:rsidP="00EF3896">
            <w:pPr>
              <w:pStyle w:val="TableTextSmall"/>
            </w:pPr>
            <w:r w:rsidRPr="005B17D3">
              <w:t>ACA 04</w:t>
            </w:r>
          </w:p>
        </w:tc>
        <w:tc>
          <w:tcPr>
            <w:tcW w:w="0" w:type="auto"/>
            <w:hideMark/>
          </w:tcPr>
          <w:p w14:paraId="5CDB565F" w14:textId="77777777" w:rsidR="00BE52CE" w:rsidRPr="005B17D3" w:rsidRDefault="00BE52CE" w:rsidP="00EF3896">
            <w:pPr>
              <w:pStyle w:val="TableTextSmall"/>
            </w:pPr>
            <w:r w:rsidRPr="005B17D3">
              <w:t>IRS Reject Detail</w:t>
            </w:r>
          </w:p>
        </w:tc>
      </w:tr>
      <w:tr w:rsidR="00BE52CE" w:rsidRPr="005B17D3" w14:paraId="2AEA8F0B" w14:textId="77777777" w:rsidTr="003875C7">
        <w:trPr>
          <w:trHeight w:val="288"/>
        </w:trPr>
        <w:tc>
          <w:tcPr>
            <w:tcW w:w="0" w:type="auto"/>
            <w:noWrap/>
            <w:hideMark/>
          </w:tcPr>
          <w:p w14:paraId="7A656CCE" w14:textId="77777777" w:rsidR="00BE52CE" w:rsidRPr="005B17D3" w:rsidRDefault="00BE52CE" w:rsidP="00EF3896">
            <w:pPr>
              <w:pStyle w:val="TableTextSmall"/>
            </w:pPr>
            <w:r w:rsidRPr="005B17D3">
              <w:t>ACA</w:t>
            </w:r>
          </w:p>
        </w:tc>
        <w:tc>
          <w:tcPr>
            <w:tcW w:w="0" w:type="auto"/>
            <w:noWrap/>
            <w:hideMark/>
          </w:tcPr>
          <w:p w14:paraId="200C02D7" w14:textId="77777777" w:rsidR="00BE52CE" w:rsidRPr="005B17D3" w:rsidRDefault="00BE52CE" w:rsidP="00EF3896">
            <w:pPr>
              <w:pStyle w:val="TableTextSmall"/>
            </w:pPr>
            <w:r w:rsidRPr="005B17D3">
              <w:t>ACA 03</w:t>
            </w:r>
          </w:p>
        </w:tc>
        <w:tc>
          <w:tcPr>
            <w:tcW w:w="0" w:type="auto"/>
            <w:hideMark/>
          </w:tcPr>
          <w:p w14:paraId="07D5AA15" w14:textId="77777777" w:rsidR="00BE52CE" w:rsidRPr="005B17D3" w:rsidRDefault="00BE52CE" w:rsidP="00EF3896">
            <w:pPr>
              <w:pStyle w:val="TableTextSmall"/>
            </w:pPr>
            <w:r w:rsidRPr="005B17D3">
              <w:t>IRS Reject Summary</w:t>
            </w:r>
          </w:p>
        </w:tc>
      </w:tr>
      <w:tr w:rsidR="00BE52CE" w:rsidRPr="005B17D3" w14:paraId="5BFD5A55" w14:textId="77777777" w:rsidTr="003875C7">
        <w:trPr>
          <w:trHeight w:val="288"/>
        </w:trPr>
        <w:tc>
          <w:tcPr>
            <w:tcW w:w="0" w:type="auto"/>
            <w:noWrap/>
            <w:hideMark/>
          </w:tcPr>
          <w:p w14:paraId="037E614E" w14:textId="77777777" w:rsidR="00BE52CE" w:rsidRPr="005B17D3" w:rsidRDefault="00BE52CE" w:rsidP="00EF3896">
            <w:pPr>
              <w:pStyle w:val="TableTextSmall"/>
            </w:pPr>
            <w:r w:rsidRPr="005B17D3">
              <w:t>ACA</w:t>
            </w:r>
          </w:p>
        </w:tc>
        <w:tc>
          <w:tcPr>
            <w:tcW w:w="0" w:type="auto"/>
            <w:noWrap/>
            <w:hideMark/>
          </w:tcPr>
          <w:p w14:paraId="2267ABAE" w14:textId="77777777" w:rsidR="00BE52CE" w:rsidRPr="005B17D3" w:rsidRDefault="00BE52CE" w:rsidP="00EF3896">
            <w:pPr>
              <w:pStyle w:val="TableTextSmall"/>
            </w:pPr>
            <w:r w:rsidRPr="005B17D3">
              <w:t>ACA 01</w:t>
            </w:r>
          </w:p>
        </w:tc>
        <w:tc>
          <w:tcPr>
            <w:tcW w:w="0" w:type="auto"/>
            <w:hideMark/>
          </w:tcPr>
          <w:p w14:paraId="7E31EA7B" w14:textId="77777777" w:rsidR="00BE52CE" w:rsidRPr="005B17D3" w:rsidRDefault="00BE52CE" w:rsidP="00EF3896">
            <w:pPr>
              <w:pStyle w:val="TableTextSmall"/>
            </w:pPr>
            <w:r w:rsidRPr="005B17D3">
              <w:t>IRS Submission Type Summary</w:t>
            </w:r>
          </w:p>
        </w:tc>
      </w:tr>
      <w:tr w:rsidR="00BE52CE" w:rsidRPr="005B17D3" w14:paraId="4404335C" w14:textId="77777777" w:rsidTr="003875C7">
        <w:trPr>
          <w:trHeight w:val="288"/>
        </w:trPr>
        <w:tc>
          <w:tcPr>
            <w:tcW w:w="0" w:type="auto"/>
            <w:noWrap/>
            <w:hideMark/>
          </w:tcPr>
          <w:p w14:paraId="217F4D37" w14:textId="77777777" w:rsidR="00BE52CE" w:rsidRPr="005B17D3" w:rsidRDefault="00BE52CE" w:rsidP="00EF3896">
            <w:pPr>
              <w:pStyle w:val="TableTextSmall"/>
            </w:pPr>
            <w:r w:rsidRPr="005B17D3">
              <w:t>ACA</w:t>
            </w:r>
          </w:p>
        </w:tc>
        <w:tc>
          <w:tcPr>
            <w:tcW w:w="0" w:type="auto"/>
            <w:noWrap/>
            <w:hideMark/>
          </w:tcPr>
          <w:p w14:paraId="2BC204C2" w14:textId="77777777" w:rsidR="00BE52CE" w:rsidRPr="005B17D3" w:rsidRDefault="00BE52CE" w:rsidP="00EF3896">
            <w:pPr>
              <w:pStyle w:val="TableTextSmall"/>
            </w:pPr>
            <w:r w:rsidRPr="005B17D3">
              <w:t>ACA 02</w:t>
            </w:r>
          </w:p>
        </w:tc>
        <w:tc>
          <w:tcPr>
            <w:tcW w:w="0" w:type="auto"/>
            <w:hideMark/>
          </w:tcPr>
          <w:p w14:paraId="4D3D4EC8" w14:textId="77777777" w:rsidR="00BE52CE" w:rsidRPr="005B17D3" w:rsidRDefault="00BE52CE" w:rsidP="00EF3896">
            <w:pPr>
              <w:pStyle w:val="TableTextSmall"/>
            </w:pPr>
            <w:r w:rsidRPr="005B17D3">
              <w:t>IRS Transmission Status Summary</w:t>
            </w:r>
          </w:p>
        </w:tc>
      </w:tr>
      <w:tr w:rsidR="00BE52CE" w:rsidRPr="005B17D3" w14:paraId="4C8433B4" w14:textId="77777777" w:rsidTr="003875C7">
        <w:trPr>
          <w:trHeight w:val="288"/>
        </w:trPr>
        <w:tc>
          <w:tcPr>
            <w:tcW w:w="0" w:type="auto"/>
            <w:noWrap/>
            <w:hideMark/>
          </w:tcPr>
          <w:p w14:paraId="70332F0E" w14:textId="77777777" w:rsidR="00BE52CE" w:rsidRPr="005B17D3" w:rsidRDefault="00BE52CE" w:rsidP="00EF3896">
            <w:pPr>
              <w:pStyle w:val="TableTextSmall"/>
            </w:pPr>
            <w:r w:rsidRPr="005B17D3">
              <w:t>Enrollment</w:t>
            </w:r>
          </w:p>
        </w:tc>
        <w:tc>
          <w:tcPr>
            <w:tcW w:w="0" w:type="auto"/>
            <w:noWrap/>
            <w:hideMark/>
          </w:tcPr>
          <w:p w14:paraId="76A115BB" w14:textId="77777777" w:rsidR="00BE52CE" w:rsidRPr="005B17D3" w:rsidRDefault="00BE52CE" w:rsidP="00EF3896">
            <w:pPr>
              <w:pStyle w:val="TableTextSmall"/>
            </w:pPr>
            <w:r w:rsidRPr="005B17D3">
              <w:t>EED 19</w:t>
            </w:r>
          </w:p>
        </w:tc>
        <w:tc>
          <w:tcPr>
            <w:tcW w:w="0" w:type="auto"/>
            <w:hideMark/>
          </w:tcPr>
          <w:p w14:paraId="1CCBABA2" w14:textId="77777777" w:rsidR="00BE52CE" w:rsidRPr="005B17D3" w:rsidRDefault="00BE52CE" w:rsidP="00EF3896">
            <w:pPr>
              <w:pStyle w:val="TableTextSmall"/>
            </w:pPr>
            <w:r w:rsidRPr="005B17D3">
              <w:t>Incomplete Registrations Report</w:t>
            </w:r>
          </w:p>
        </w:tc>
      </w:tr>
      <w:tr w:rsidR="00BE52CE" w:rsidRPr="005B17D3" w14:paraId="1005EA2A" w14:textId="77777777" w:rsidTr="003875C7">
        <w:trPr>
          <w:trHeight w:val="288"/>
        </w:trPr>
        <w:tc>
          <w:tcPr>
            <w:tcW w:w="0" w:type="auto"/>
            <w:noWrap/>
            <w:hideMark/>
          </w:tcPr>
          <w:p w14:paraId="06C04FAB" w14:textId="77777777" w:rsidR="00BE52CE" w:rsidRPr="005B17D3" w:rsidRDefault="00BE52CE" w:rsidP="00EF3896">
            <w:pPr>
              <w:pStyle w:val="TableTextSmall"/>
            </w:pPr>
            <w:r w:rsidRPr="005B17D3">
              <w:t>Financial Assessment</w:t>
            </w:r>
          </w:p>
        </w:tc>
        <w:tc>
          <w:tcPr>
            <w:tcW w:w="0" w:type="auto"/>
            <w:noWrap/>
            <w:hideMark/>
          </w:tcPr>
          <w:p w14:paraId="1ABD0D58" w14:textId="77777777" w:rsidR="00BE52CE" w:rsidRPr="005B17D3" w:rsidRDefault="00BE52CE" w:rsidP="00EF3896">
            <w:pPr>
              <w:pStyle w:val="TableTextSmall"/>
            </w:pPr>
            <w:r w:rsidRPr="005B17D3">
              <w:t>IV 1</w:t>
            </w:r>
          </w:p>
        </w:tc>
        <w:tc>
          <w:tcPr>
            <w:tcW w:w="0" w:type="auto"/>
            <w:hideMark/>
          </w:tcPr>
          <w:p w14:paraId="61B5A19D" w14:textId="77777777" w:rsidR="00BE52CE" w:rsidRPr="005B17D3" w:rsidRDefault="00BE52CE" w:rsidP="00EF3896">
            <w:pPr>
              <w:pStyle w:val="TableTextSmall"/>
            </w:pPr>
            <w:r w:rsidRPr="005B17D3">
              <w:t>MT Signature Indicator By Income Year</w:t>
            </w:r>
          </w:p>
        </w:tc>
      </w:tr>
      <w:tr w:rsidR="00BE52CE" w:rsidRPr="005B17D3" w14:paraId="7C6D8B16" w14:textId="77777777" w:rsidTr="003875C7">
        <w:trPr>
          <w:trHeight w:val="288"/>
        </w:trPr>
        <w:tc>
          <w:tcPr>
            <w:tcW w:w="0" w:type="auto"/>
            <w:noWrap/>
            <w:hideMark/>
          </w:tcPr>
          <w:p w14:paraId="4DF516D6" w14:textId="77777777" w:rsidR="00BE52CE" w:rsidRPr="005B17D3" w:rsidRDefault="00BE52CE" w:rsidP="00EF3896">
            <w:pPr>
              <w:pStyle w:val="TableTextSmall"/>
            </w:pPr>
            <w:r w:rsidRPr="005B17D3">
              <w:t>Workload</w:t>
            </w:r>
          </w:p>
        </w:tc>
        <w:tc>
          <w:tcPr>
            <w:tcW w:w="0" w:type="auto"/>
            <w:noWrap/>
            <w:hideMark/>
          </w:tcPr>
          <w:p w14:paraId="4E79F7D1" w14:textId="77777777" w:rsidR="00BE52CE" w:rsidRPr="005B17D3" w:rsidRDefault="00BE52CE" w:rsidP="00EF3896">
            <w:pPr>
              <w:pStyle w:val="TableTextSmall"/>
            </w:pPr>
            <w:r w:rsidRPr="005B17D3">
              <w:t>QM 14</w:t>
            </w:r>
          </w:p>
        </w:tc>
        <w:tc>
          <w:tcPr>
            <w:tcW w:w="0" w:type="auto"/>
            <w:hideMark/>
          </w:tcPr>
          <w:p w14:paraId="3824F23B" w14:textId="77777777" w:rsidR="00BE52CE" w:rsidRPr="005B17D3" w:rsidRDefault="00BE52CE" w:rsidP="00EF3896">
            <w:pPr>
              <w:pStyle w:val="TableTextSmall"/>
            </w:pPr>
            <w:r w:rsidRPr="005B17D3">
              <w:t>Manual Eligibility Update</w:t>
            </w:r>
          </w:p>
        </w:tc>
      </w:tr>
      <w:tr w:rsidR="00BE52CE" w:rsidRPr="005B17D3" w14:paraId="2FE058ED" w14:textId="77777777" w:rsidTr="003875C7">
        <w:trPr>
          <w:trHeight w:val="288"/>
        </w:trPr>
        <w:tc>
          <w:tcPr>
            <w:tcW w:w="0" w:type="auto"/>
            <w:noWrap/>
            <w:hideMark/>
          </w:tcPr>
          <w:p w14:paraId="117DBA0A" w14:textId="77777777" w:rsidR="00BE52CE" w:rsidRPr="005B17D3" w:rsidRDefault="00BE52CE" w:rsidP="00EF3896">
            <w:pPr>
              <w:pStyle w:val="TableTextSmall"/>
            </w:pPr>
            <w:r w:rsidRPr="005B17D3">
              <w:t>Pending Application Process</w:t>
            </w:r>
          </w:p>
        </w:tc>
        <w:tc>
          <w:tcPr>
            <w:tcW w:w="0" w:type="auto"/>
            <w:noWrap/>
            <w:hideMark/>
          </w:tcPr>
          <w:p w14:paraId="1F56CC9B" w14:textId="77777777" w:rsidR="00BE52CE" w:rsidRPr="005B17D3" w:rsidRDefault="00BE52CE" w:rsidP="00EF3896">
            <w:pPr>
              <w:pStyle w:val="TableTextSmall"/>
            </w:pPr>
            <w:r w:rsidRPr="005B17D3">
              <w:t>EED 22</w:t>
            </w:r>
          </w:p>
        </w:tc>
        <w:tc>
          <w:tcPr>
            <w:tcW w:w="0" w:type="auto"/>
            <w:hideMark/>
          </w:tcPr>
          <w:p w14:paraId="5FF407E9" w14:textId="77777777" w:rsidR="00BE52CE" w:rsidRPr="005B17D3" w:rsidRDefault="00BE52CE" w:rsidP="00EF3896">
            <w:pPr>
              <w:pStyle w:val="TableTextSmall"/>
            </w:pPr>
            <w:r w:rsidRPr="005B17D3">
              <w:t>Pending Applications</w:t>
            </w:r>
          </w:p>
        </w:tc>
      </w:tr>
      <w:tr w:rsidR="00BE52CE" w:rsidRPr="005B17D3" w14:paraId="071A176E" w14:textId="77777777" w:rsidTr="003875C7">
        <w:trPr>
          <w:trHeight w:val="288"/>
        </w:trPr>
        <w:tc>
          <w:tcPr>
            <w:tcW w:w="0" w:type="auto"/>
            <w:noWrap/>
            <w:hideMark/>
          </w:tcPr>
          <w:p w14:paraId="4CC0496C" w14:textId="77777777" w:rsidR="00BE52CE" w:rsidRPr="005B17D3" w:rsidRDefault="00BE52CE" w:rsidP="00EF3896">
            <w:pPr>
              <w:pStyle w:val="TableTextSmall"/>
            </w:pPr>
            <w:r w:rsidRPr="005B17D3">
              <w:t>SSN</w:t>
            </w:r>
          </w:p>
        </w:tc>
        <w:tc>
          <w:tcPr>
            <w:tcW w:w="0" w:type="auto"/>
            <w:noWrap/>
            <w:hideMark/>
          </w:tcPr>
          <w:p w14:paraId="07CD9F76" w14:textId="77777777" w:rsidR="00BE52CE" w:rsidRPr="005B17D3" w:rsidRDefault="00BE52CE" w:rsidP="00EF3896">
            <w:pPr>
              <w:pStyle w:val="TableTextSmall"/>
            </w:pPr>
            <w:r w:rsidRPr="005B17D3">
              <w:t>IV 5</w:t>
            </w:r>
          </w:p>
        </w:tc>
        <w:tc>
          <w:tcPr>
            <w:tcW w:w="0" w:type="auto"/>
            <w:hideMark/>
          </w:tcPr>
          <w:p w14:paraId="766B2291" w14:textId="77777777" w:rsidR="00BE52CE" w:rsidRPr="005B17D3" w:rsidRDefault="00BE52CE" w:rsidP="00EF3896">
            <w:pPr>
              <w:pStyle w:val="TableTextSmall"/>
            </w:pPr>
            <w:r w:rsidRPr="005B17D3">
              <w:t>Pseudo SSN</w:t>
            </w:r>
          </w:p>
        </w:tc>
      </w:tr>
      <w:tr w:rsidR="00BE52CE" w:rsidRPr="005B17D3" w14:paraId="744ECC23" w14:textId="77777777" w:rsidTr="003875C7">
        <w:trPr>
          <w:trHeight w:val="288"/>
        </w:trPr>
        <w:tc>
          <w:tcPr>
            <w:tcW w:w="0" w:type="auto"/>
            <w:noWrap/>
            <w:hideMark/>
          </w:tcPr>
          <w:p w14:paraId="0F018917" w14:textId="77777777" w:rsidR="00BE52CE" w:rsidRPr="005B17D3" w:rsidRDefault="00BE52CE" w:rsidP="00EF3896">
            <w:pPr>
              <w:pStyle w:val="TableTextSmall"/>
            </w:pPr>
            <w:r w:rsidRPr="005B17D3">
              <w:t>SSN</w:t>
            </w:r>
          </w:p>
        </w:tc>
        <w:tc>
          <w:tcPr>
            <w:tcW w:w="0" w:type="auto"/>
            <w:noWrap/>
            <w:hideMark/>
          </w:tcPr>
          <w:p w14:paraId="48F4FEB0" w14:textId="77777777" w:rsidR="00BE52CE" w:rsidRPr="005B17D3" w:rsidRDefault="00BE52CE" w:rsidP="00EF3896">
            <w:pPr>
              <w:pStyle w:val="TableTextSmall"/>
            </w:pPr>
            <w:r w:rsidRPr="005B17D3">
              <w:t>IV 3</w:t>
            </w:r>
          </w:p>
        </w:tc>
        <w:tc>
          <w:tcPr>
            <w:tcW w:w="0" w:type="auto"/>
            <w:hideMark/>
          </w:tcPr>
          <w:p w14:paraId="79DB7CC7" w14:textId="77777777" w:rsidR="00BE52CE" w:rsidRPr="005B17D3" w:rsidRDefault="00BE52CE" w:rsidP="00EF3896">
            <w:pPr>
              <w:pStyle w:val="TableTextSmall"/>
            </w:pPr>
            <w:r w:rsidRPr="005B17D3">
              <w:t>Returned Records From SSA Statistics</w:t>
            </w:r>
          </w:p>
        </w:tc>
      </w:tr>
      <w:tr w:rsidR="00BE52CE" w:rsidRPr="005B17D3" w14:paraId="648DFA46" w14:textId="77777777" w:rsidTr="003875C7">
        <w:trPr>
          <w:trHeight w:val="288"/>
        </w:trPr>
        <w:tc>
          <w:tcPr>
            <w:tcW w:w="0" w:type="auto"/>
            <w:noWrap/>
            <w:hideMark/>
          </w:tcPr>
          <w:p w14:paraId="0DFA3FA6" w14:textId="77777777" w:rsidR="00BE52CE" w:rsidRPr="005B17D3" w:rsidRDefault="00BE52CE" w:rsidP="00EF3896">
            <w:pPr>
              <w:pStyle w:val="TableTextSmall"/>
            </w:pPr>
            <w:r w:rsidRPr="005B17D3">
              <w:t>Pending Application Process</w:t>
            </w:r>
          </w:p>
        </w:tc>
        <w:tc>
          <w:tcPr>
            <w:tcW w:w="0" w:type="auto"/>
            <w:noWrap/>
            <w:hideMark/>
          </w:tcPr>
          <w:p w14:paraId="54686A31" w14:textId="77777777" w:rsidR="00BE52CE" w:rsidRPr="005B17D3" w:rsidRDefault="00BE52CE" w:rsidP="00EF3896">
            <w:pPr>
              <w:pStyle w:val="TableTextSmall"/>
            </w:pPr>
            <w:r w:rsidRPr="005B17D3">
              <w:t>EED 23</w:t>
            </w:r>
          </w:p>
        </w:tc>
        <w:tc>
          <w:tcPr>
            <w:tcW w:w="0" w:type="auto"/>
            <w:hideMark/>
          </w:tcPr>
          <w:p w14:paraId="44BEBE0E" w14:textId="77777777" w:rsidR="00BE52CE" w:rsidRPr="005B17D3" w:rsidRDefault="00BE52CE" w:rsidP="00EF3896">
            <w:pPr>
              <w:pStyle w:val="TableTextSmall"/>
            </w:pPr>
            <w:r w:rsidRPr="005B17D3">
              <w:t>Total Closed Applications</w:t>
            </w:r>
          </w:p>
        </w:tc>
      </w:tr>
      <w:tr w:rsidR="00BE52CE" w:rsidRPr="005B17D3" w14:paraId="1AD307D5" w14:textId="77777777" w:rsidTr="003875C7">
        <w:trPr>
          <w:trHeight w:val="288"/>
        </w:trPr>
        <w:tc>
          <w:tcPr>
            <w:tcW w:w="0" w:type="auto"/>
            <w:noWrap/>
            <w:hideMark/>
          </w:tcPr>
          <w:p w14:paraId="35C72B71" w14:textId="77777777" w:rsidR="00BE52CE" w:rsidRPr="005B17D3" w:rsidRDefault="00BE52CE" w:rsidP="00EF3896">
            <w:pPr>
              <w:pStyle w:val="TableTextSmall"/>
            </w:pPr>
            <w:r w:rsidRPr="005B17D3">
              <w:lastRenderedPageBreak/>
              <w:t>Enrollment</w:t>
            </w:r>
          </w:p>
        </w:tc>
        <w:tc>
          <w:tcPr>
            <w:tcW w:w="0" w:type="auto"/>
            <w:noWrap/>
            <w:hideMark/>
          </w:tcPr>
          <w:p w14:paraId="34DA69FD" w14:textId="77777777" w:rsidR="00BE52CE" w:rsidRPr="005B17D3" w:rsidRDefault="00BE52CE" w:rsidP="00EF3896">
            <w:pPr>
              <w:pStyle w:val="TableTextSmall"/>
            </w:pPr>
            <w:r w:rsidRPr="005B17D3">
              <w:t>EED 10</w:t>
            </w:r>
          </w:p>
        </w:tc>
        <w:tc>
          <w:tcPr>
            <w:tcW w:w="0" w:type="auto"/>
            <w:hideMark/>
          </w:tcPr>
          <w:p w14:paraId="3A20E3E1" w14:textId="77777777" w:rsidR="00BE52CE" w:rsidRPr="005B17D3" w:rsidRDefault="00BE52CE" w:rsidP="00EF3896">
            <w:pPr>
              <w:pStyle w:val="TableTextSmall"/>
            </w:pPr>
            <w:r w:rsidRPr="005B17D3">
              <w:t>Total Eligibility Factors</w:t>
            </w:r>
          </w:p>
        </w:tc>
      </w:tr>
      <w:tr w:rsidR="00BE52CE" w:rsidRPr="005B17D3" w14:paraId="694971D5" w14:textId="77777777" w:rsidTr="003875C7">
        <w:trPr>
          <w:trHeight w:val="288"/>
        </w:trPr>
        <w:tc>
          <w:tcPr>
            <w:tcW w:w="0" w:type="auto"/>
            <w:noWrap/>
            <w:hideMark/>
          </w:tcPr>
          <w:p w14:paraId="2CE028BB" w14:textId="77777777" w:rsidR="00BE52CE" w:rsidRPr="005B17D3" w:rsidRDefault="00BE52CE" w:rsidP="00EF3896">
            <w:pPr>
              <w:pStyle w:val="TableTextSmall"/>
            </w:pPr>
            <w:r w:rsidRPr="005B17D3">
              <w:t>Enrollment</w:t>
            </w:r>
          </w:p>
        </w:tc>
        <w:tc>
          <w:tcPr>
            <w:tcW w:w="0" w:type="auto"/>
            <w:noWrap/>
            <w:hideMark/>
          </w:tcPr>
          <w:p w14:paraId="2E876A2C" w14:textId="77777777" w:rsidR="00BE52CE" w:rsidRPr="005B17D3" w:rsidRDefault="00BE52CE" w:rsidP="00EF3896">
            <w:pPr>
              <w:pStyle w:val="TableTextSmall"/>
            </w:pPr>
            <w:r w:rsidRPr="005B17D3">
              <w:t>EED 1</w:t>
            </w:r>
          </w:p>
        </w:tc>
        <w:tc>
          <w:tcPr>
            <w:tcW w:w="0" w:type="auto"/>
            <w:hideMark/>
          </w:tcPr>
          <w:p w14:paraId="1C00E477" w14:textId="77777777" w:rsidR="00BE52CE" w:rsidRPr="005B17D3" w:rsidRDefault="00BE52CE" w:rsidP="00EF3896">
            <w:pPr>
              <w:pStyle w:val="TableTextSmall"/>
            </w:pPr>
            <w:r w:rsidRPr="005B17D3">
              <w:t>Total Enrolled Veterans</w:t>
            </w:r>
          </w:p>
        </w:tc>
      </w:tr>
      <w:tr w:rsidR="00BE52CE" w:rsidRPr="005B17D3" w14:paraId="4FD30F86" w14:textId="77777777" w:rsidTr="003875C7">
        <w:trPr>
          <w:trHeight w:val="288"/>
        </w:trPr>
        <w:tc>
          <w:tcPr>
            <w:tcW w:w="0" w:type="auto"/>
            <w:noWrap/>
            <w:hideMark/>
          </w:tcPr>
          <w:p w14:paraId="41A0F8F5" w14:textId="77777777" w:rsidR="00BE52CE" w:rsidRPr="005B17D3" w:rsidRDefault="00BE52CE" w:rsidP="00EF3896">
            <w:pPr>
              <w:pStyle w:val="TableTextSmall"/>
            </w:pPr>
            <w:r w:rsidRPr="005B17D3">
              <w:t>Enrollment</w:t>
            </w:r>
          </w:p>
        </w:tc>
        <w:tc>
          <w:tcPr>
            <w:tcW w:w="0" w:type="auto"/>
            <w:noWrap/>
            <w:hideMark/>
          </w:tcPr>
          <w:p w14:paraId="577B9D27" w14:textId="77777777" w:rsidR="00BE52CE" w:rsidRPr="005B17D3" w:rsidRDefault="00BE52CE" w:rsidP="00EF3896">
            <w:pPr>
              <w:pStyle w:val="TableTextSmall"/>
            </w:pPr>
            <w:r w:rsidRPr="005B17D3">
              <w:t>EED 2</w:t>
            </w:r>
          </w:p>
        </w:tc>
        <w:tc>
          <w:tcPr>
            <w:tcW w:w="0" w:type="auto"/>
            <w:hideMark/>
          </w:tcPr>
          <w:p w14:paraId="3C48CC51" w14:textId="77777777" w:rsidR="00BE52CE" w:rsidRPr="005B17D3" w:rsidRDefault="00BE52CE" w:rsidP="00EF3896">
            <w:pPr>
              <w:pStyle w:val="TableTextSmall"/>
            </w:pPr>
            <w:r w:rsidRPr="005B17D3">
              <w:t>Total User Enrollee</w:t>
            </w:r>
          </w:p>
        </w:tc>
      </w:tr>
      <w:tr w:rsidR="00BE52CE" w:rsidRPr="005B17D3" w14:paraId="07ABCD1E" w14:textId="77777777" w:rsidTr="003875C7">
        <w:trPr>
          <w:trHeight w:val="288"/>
        </w:trPr>
        <w:tc>
          <w:tcPr>
            <w:tcW w:w="0" w:type="auto"/>
            <w:noWrap/>
          </w:tcPr>
          <w:p w14:paraId="6F07682F" w14:textId="77777777" w:rsidR="00BE52CE" w:rsidRPr="005B17D3" w:rsidRDefault="00BE52CE" w:rsidP="00EF3896">
            <w:pPr>
              <w:pStyle w:val="TableTextSmall"/>
            </w:pPr>
            <w:r w:rsidRPr="005B17D3">
              <w:t>VOA</w:t>
            </w:r>
          </w:p>
        </w:tc>
        <w:tc>
          <w:tcPr>
            <w:tcW w:w="0" w:type="auto"/>
            <w:noWrap/>
          </w:tcPr>
          <w:p w14:paraId="0A34D17B" w14:textId="77777777" w:rsidR="00BE52CE" w:rsidRPr="005B17D3" w:rsidRDefault="00BE52CE" w:rsidP="00EF3896">
            <w:pPr>
              <w:pStyle w:val="TableTextSmall"/>
            </w:pPr>
            <w:r w:rsidRPr="005B17D3">
              <w:t>VOA 01</w:t>
            </w:r>
          </w:p>
        </w:tc>
        <w:tc>
          <w:tcPr>
            <w:tcW w:w="0" w:type="auto"/>
          </w:tcPr>
          <w:p w14:paraId="27551FA5" w14:textId="77777777" w:rsidR="00BE52CE" w:rsidRPr="005B17D3" w:rsidRDefault="00BE52CE" w:rsidP="00EF3896">
            <w:pPr>
              <w:pStyle w:val="TableTextSmall"/>
            </w:pPr>
            <w:r w:rsidRPr="005B17D3">
              <w:t>VOA Processing Status</w:t>
            </w:r>
          </w:p>
        </w:tc>
      </w:tr>
      <w:tr w:rsidR="00BE52CE" w:rsidRPr="005B17D3" w14:paraId="2CFC9961" w14:textId="77777777" w:rsidTr="003875C7">
        <w:trPr>
          <w:trHeight w:val="288"/>
        </w:trPr>
        <w:tc>
          <w:tcPr>
            <w:tcW w:w="0" w:type="auto"/>
            <w:noWrap/>
            <w:hideMark/>
          </w:tcPr>
          <w:p w14:paraId="64E8B902" w14:textId="77777777" w:rsidR="00BE52CE" w:rsidRPr="005B17D3" w:rsidRDefault="00BE52CE" w:rsidP="00EF3896">
            <w:pPr>
              <w:pStyle w:val="TableTextSmall"/>
            </w:pPr>
            <w:r w:rsidRPr="005B17D3">
              <w:t>Workload</w:t>
            </w:r>
          </w:p>
        </w:tc>
        <w:tc>
          <w:tcPr>
            <w:tcW w:w="0" w:type="auto"/>
            <w:noWrap/>
            <w:hideMark/>
          </w:tcPr>
          <w:p w14:paraId="4F0E7C02" w14:textId="77777777" w:rsidR="00BE52CE" w:rsidRPr="005B17D3" w:rsidRDefault="00BE52CE" w:rsidP="00EF3896">
            <w:pPr>
              <w:pStyle w:val="TableTextSmall"/>
            </w:pPr>
            <w:r w:rsidRPr="005B17D3">
              <w:t>QM 15</w:t>
            </w:r>
          </w:p>
        </w:tc>
        <w:tc>
          <w:tcPr>
            <w:tcW w:w="0" w:type="auto"/>
            <w:hideMark/>
          </w:tcPr>
          <w:p w14:paraId="79B84359" w14:textId="77777777" w:rsidR="00BE52CE" w:rsidRPr="005B17D3" w:rsidRDefault="00BE52CE" w:rsidP="00EF3896">
            <w:pPr>
              <w:pStyle w:val="TableTextSmall"/>
            </w:pPr>
            <w:r w:rsidRPr="005B17D3">
              <w:t>Workload for Status Remaining or Exceeding X Days</w:t>
            </w:r>
          </w:p>
        </w:tc>
      </w:tr>
      <w:tr w:rsidR="00BE52CE" w:rsidRPr="005B17D3" w14:paraId="61AC2C81" w14:textId="77777777" w:rsidTr="003875C7">
        <w:trPr>
          <w:trHeight w:val="288"/>
        </w:trPr>
        <w:tc>
          <w:tcPr>
            <w:tcW w:w="0" w:type="auto"/>
            <w:noWrap/>
          </w:tcPr>
          <w:p w14:paraId="7194F561" w14:textId="77777777" w:rsidR="00BE52CE" w:rsidRPr="005B17D3" w:rsidRDefault="00BE52CE" w:rsidP="00EF3896">
            <w:pPr>
              <w:pStyle w:val="TableTextSmall"/>
            </w:pPr>
            <w:r w:rsidRPr="005B17D3">
              <w:t>Community Care Program (CCP)</w:t>
            </w:r>
          </w:p>
        </w:tc>
        <w:tc>
          <w:tcPr>
            <w:tcW w:w="0" w:type="auto"/>
            <w:noWrap/>
          </w:tcPr>
          <w:p w14:paraId="7A966D97" w14:textId="77777777" w:rsidR="00BE52CE" w:rsidRPr="005B17D3" w:rsidRDefault="00BE52CE" w:rsidP="00EF3896">
            <w:pPr>
              <w:pStyle w:val="TableTextSmall"/>
            </w:pPr>
            <w:r w:rsidRPr="005B17D3">
              <w:t>ES-CCP1</w:t>
            </w:r>
          </w:p>
        </w:tc>
        <w:tc>
          <w:tcPr>
            <w:tcW w:w="0" w:type="auto"/>
          </w:tcPr>
          <w:p w14:paraId="77F734A9" w14:textId="77777777" w:rsidR="00BE52CE" w:rsidRPr="005B17D3" w:rsidRDefault="00BE52CE" w:rsidP="00EF3896">
            <w:pPr>
              <w:pStyle w:val="TableTextSmall"/>
            </w:pPr>
            <w:r w:rsidRPr="005B17D3">
              <w:t>Number of Veterans who are eligible for the CCP</w:t>
            </w:r>
          </w:p>
        </w:tc>
      </w:tr>
      <w:tr w:rsidR="00BE52CE" w:rsidRPr="005B17D3" w14:paraId="6E3C0F32" w14:textId="77777777" w:rsidTr="003875C7">
        <w:trPr>
          <w:trHeight w:val="288"/>
        </w:trPr>
        <w:tc>
          <w:tcPr>
            <w:tcW w:w="0" w:type="auto"/>
            <w:noWrap/>
          </w:tcPr>
          <w:p w14:paraId="25344D79" w14:textId="77777777" w:rsidR="00BE52CE" w:rsidRPr="005B17D3" w:rsidRDefault="00BE52CE" w:rsidP="00EF3896">
            <w:pPr>
              <w:pStyle w:val="TableTextSmall"/>
            </w:pPr>
            <w:r w:rsidRPr="005B17D3">
              <w:t>Community Care Program (CCP)</w:t>
            </w:r>
          </w:p>
        </w:tc>
        <w:tc>
          <w:tcPr>
            <w:tcW w:w="0" w:type="auto"/>
            <w:noWrap/>
          </w:tcPr>
          <w:p w14:paraId="628CD10E" w14:textId="77777777" w:rsidR="00BE52CE" w:rsidRPr="005B17D3" w:rsidRDefault="00BE52CE" w:rsidP="00EF3896">
            <w:pPr>
              <w:pStyle w:val="TableTextSmall"/>
            </w:pPr>
            <w:r w:rsidRPr="005B17D3">
              <w:t>ES-CCP2</w:t>
            </w:r>
          </w:p>
        </w:tc>
        <w:tc>
          <w:tcPr>
            <w:tcW w:w="0" w:type="auto"/>
          </w:tcPr>
          <w:p w14:paraId="4F3CE578" w14:textId="77777777" w:rsidR="00BE52CE" w:rsidRPr="005B17D3" w:rsidRDefault="00BE52CE" w:rsidP="00EF3896">
            <w:pPr>
              <w:pStyle w:val="TableTextSmall"/>
            </w:pPr>
            <w:r w:rsidRPr="005B17D3">
              <w:t>CC Veteran Eligibility changes for a specific Date Range</w:t>
            </w:r>
          </w:p>
        </w:tc>
      </w:tr>
    </w:tbl>
    <w:p w14:paraId="111FF2DE" w14:textId="77777777" w:rsidR="00BE52CE" w:rsidRPr="005B17D3" w:rsidRDefault="00BE52CE" w:rsidP="00EF3896">
      <w:pPr>
        <w:pStyle w:val="BodyTextBullet2"/>
      </w:pPr>
    </w:p>
    <w:p w14:paraId="11B4F250" w14:textId="77777777" w:rsidR="00BE52CE" w:rsidRPr="005B17D3" w:rsidRDefault="00BE52CE" w:rsidP="00EF3896">
      <w:pPr>
        <w:pStyle w:val="BodyTextBullet2"/>
      </w:pPr>
      <w:r w:rsidRPr="005B17D3">
        <w:t xml:space="preserve">Not included in the table are the </w:t>
      </w:r>
      <w:r w:rsidRPr="005B17D3">
        <w:rPr>
          <w:rStyle w:val="Text-onlypopuphotspot"/>
          <w:i/>
        </w:rPr>
        <w:t>OPP</w:t>
      </w:r>
      <w:r w:rsidRPr="005B17D3">
        <w:rPr>
          <w:i/>
        </w:rPr>
        <w:t xml:space="preserve"> Extract</w:t>
      </w:r>
      <w:r w:rsidRPr="005B17D3">
        <w:t xml:space="preserve"> reports, which are generated any time the OPP extraction for the particular file is completed. To view</w:t>
      </w:r>
      <w:r w:rsidRPr="005B17D3">
        <w:fldChar w:fldCharType="begin"/>
      </w:r>
      <w:r w:rsidRPr="005B17D3">
        <w:instrText xml:space="preserve"> XE "View:Reports:Sample Reports" </w:instrText>
      </w:r>
      <w:r w:rsidRPr="005B17D3">
        <w:fldChar w:fldCharType="end"/>
      </w:r>
      <w:r w:rsidRPr="005B17D3">
        <w:t xml:space="preserve"> a description and sample OPP Extract reports, see the </w:t>
      </w:r>
      <w:r w:rsidRPr="005B17D3">
        <w:rPr>
          <w:i/>
          <w:iCs/>
        </w:rPr>
        <w:t xml:space="preserve">Sample Reports </w:t>
      </w:r>
      <w:r w:rsidRPr="005B17D3">
        <w:rPr>
          <w:iCs/>
        </w:rPr>
        <w:t>sub-section of the</w:t>
      </w:r>
      <w:r w:rsidRPr="005B17D3">
        <w:rPr>
          <w:i/>
          <w:iCs/>
        </w:rPr>
        <w:t xml:space="preserve"> Reports </w:t>
      </w:r>
      <w:r w:rsidRPr="005B17D3">
        <w:rPr>
          <w:iCs/>
        </w:rPr>
        <w:t>section</w:t>
      </w:r>
      <w:r w:rsidRPr="005B17D3">
        <w:t>.</w:t>
      </w:r>
    </w:p>
    <w:p w14:paraId="65C09B5C" w14:textId="77777777" w:rsidR="00BE52CE" w:rsidRPr="005B17D3" w:rsidRDefault="00BE52CE" w:rsidP="00EF3896">
      <w:pPr>
        <w:pStyle w:val="BodyTextBullet2"/>
      </w:pPr>
    </w:p>
    <w:p w14:paraId="29151062" w14:textId="77777777" w:rsidR="00BE52CE" w:rsidRPr="005B17D3" w:rsidRDefault="00BE52CE" w:rsidP="00474E83">
      <w:pPr>
        <w:pStyle w:val="NoteLightbulb"/>
      </w:pPr>
      <w:r w:rsidRPr="005B17D3">
        <w:rPr>
          <w:b/>
        </w:rPr>
        <w:t>Notes</w:t>
      </w:r>
      <w:r w:rsidRPr="005B17D3">
        <w:t xml:space="preserve">: The following three reports were removed for ES 4.1.0 </w:t>
      </w:r>
      <w:r w:rsidRPr="005B17D3">
        <w:rPr>
          <w:bCs/>
        </w:rPr>
        <w:t>since this data is no longer collected</w:t>
      </w:r>
      <w:r w:rsidRPr="005B17D3">
        <w:t>:</w:t>
      </w:r>
      <w:r w:rsidRPr="005B17D3">
        <w:br/>
        <w:t>OPP 1 – CD Procedure File Summary Report</w:t>
      </w:r>
      <w:r w:rsidRPr="005B17D3">
        <w:br/>
        <w:t>OPP 2 – CD Diagnosis File Summary Report</w:t>
      </w:r>
      <w:r w:rsidRPr="005B17D3">
        <w:br/>
        <w:t>OPP 3 – CD Condition File Summary Report</w:t>
      </w:r>
    </w:p>
    <w:p w14:paraId="28225206" w14:textId="77777777" w:rsidR="00BE52CE" w:rsidRPr="005B17D3" w:rsidRDefault="00BE52CE" w:rsidP="00EF3896">
      <w:pPr>
        <w:pStyle w:val="BodyTextBullet2"/>
      </w:pPr>
    </w:p>
    <w:p w14:paraId="47B18287" w14:textId="6EB23AA2" w:rsidR="00BE52CE" w:rsidRPr="005B17D3" w:rsidRDefault="00BE52CE" w:rsidP="00EF3896">
      <w:pPr>
        <w:pStyle w:val="BodyTextBullet2"/>
      </w:pPr>
      <w:r w:rsidRPr="005B17D3">
        <w:t>Retired reports can be retrieved from the archive. See the</w:t>
      </w:r>
      <w:r w:rsidRPr="005B17D3">
        <w:rPr>
          <w:i/>
        </w:rPr>
        <w:t xml:space="preserve"> </w:t>
      </w:r>
      <w:hyperlink w:anchor="Archived_Reports" w:history="1">
        <w:r w:rsidRPr="005B17D3">
          <w:rPr>
            <w:rStyle w:val="Hyperlink"/>
            <w:i/>
            <w:color w:val="auto"/>
          </w:rPr>
          <w:t>Archived Reports</w:t>
        </w:r>
      </w:hyperlink>
      <w:r w:rsidRPr="005B17D3">
        <w:t xml:space="preserve"> section for more information.</w:t>
      </w:r>
    </w:p>
    <w:p w14:paraId="4680559B" w14:textId="77777777" w:rsidR="00273073" w:rsidRPr="005B17D3" w:rsidRDefault="00273073" w:rsidP="00EF3896">
      <w:pPr>
        <w:pStyle w:val="BodyTextBullet2"/>
      </w:pPr>
    </w:p>
    <w:p w14:paraId="7FE9406B" w14:textId="1900A0F0" w:rsidR="00BE52CE" w:rsidRPr="005B17D3" w:rsidRDefault="00BE52CE" w:rsidP="00EF3896">
      <w:pPr>
        <w:pStyle w:val="Heading3"/>
      </w:pPr>
      <w:bookmarkStart w:id="371" w:name="_Toc289864711"/>
      <w:bookmarkStart w:id="372" w:name="_Toc394920702"/>
      <w:bookmarkStart w:id="373" w:name="_Toc406571039"/>
      <w:bookmarkStart w:id="374" w:name="_Toc478746477"/>
      <w:bookmarkStart w:id="375" w:name="_Toc482888407"/>
      <w:bookmarkStart w:id="376" w:name="_Toc31622145"/>
      <w:r w:rsidRPr="005B17D3">
        <w:t>Scheduled Report</w:t>
      </w:r>
      <w:r w:rsidRPr="005B17D3">
        <w:fldChar w:fldCharType="begin"/>
      </w:r>
      <w:r w:rsidRPr="005B17D3">
        <w:instrText xml:space="preserve"> XE "</w:instrText>
      </w:r>
      <w:r w:rsidRPr="005B17D3">
        <w:rPr>
          <w:sz w:val="18"/>
          <w:szCs w:val="18"/>
        </w:rPr>
        <w:instrText>Report:</w:instrText>
      </w:r>
      <w:r w:rsidRPr="005B17D3">
        <w:instrText xml:space="preserve">Scheduled" </w:instrText>
      </w:r>
      <w:r w:rsidRPr="005B17D3">
        <w:fldChar w:fldCharType="end"/>
      </w:r>
      <w:r w:rsidRPr="005B17D3">
        <w:t>s</w:t>
      </w:r>
      <w:bookmarkEnd w:id="371"/>
      <w:bookmarkEnd w:id="372"/>
      <w:bookmarkEnd w:id="373"/>
      <w:bookmarkEnd w:id="374"/>
      <w:bookmarkEnd w:id="375"/>
      <w:bookmarkEnd w:id="376"/>
    </w:p>
    <w:p w14:paraId="32593EBC" w14:textId="615BE96F" w:rsidR="00BE52CE" w:rsidRPr="005B17D3" w:rsidRDefault="00BE52CE" w:rsidP="00EF3896">
      <w:pPr>
        <w:pStyle w:val="BodyTextBullet2"/>
      </w:pPr>
      <w:r w:rsidRPr="005B17D3">
        <w:t xml:space="preserve">The </w:t>
      </w:r>
      <w:r w:rsidRPr="005B17D3">
        <w:rPr>
          <w:i/>
        </w:rPr>
        <w:t>Scheduled Reports</w:t>
      </w:r>
      <w:r w:rsidRPr="005B17D3">
        <w:t xml:space="preserve"> screen displays all reports and their scheduled run dates. A report may also be cancelled from the </w:t>
      </w:r>
      <w:r w:rsidRPr="005B17D3">
        <w:rPr>
          <w:i/>
        </w:rPr>
        <w:t>Scheduled Reports</w:t>
      </w:r>
      <w:r w:rsidRPr="005B17D3">
        <w:t xml:space="preserve"> screen.</w:t>
      </w:r>
    </w:p>
    <w:p w14:paraId="1E17425C" w14:textId="77777777" w:rsidR="00273073" w:rsidRPr="005B17D3" w:rsidRDefault="00273073" w:rsidP="00EF3896">
      <w:pPr>
        <w:pStyle w:val="BodyTextBullet2"/>
      </w:pPr>
    </w:p>
    <w:p w14:paraId="24C88180" w14:textId="77777777" w:rsidR="00BE52CE" w:rsidRPr="005B17D3" w:rsidRDefault="005B17D3" w:rsidP="00EF3896">
      <w:pPr>
        <w:pStyle w:val="ScreenField"/>
      </w:pPr>
      <w:hyperlink r:id="rId69" w:history="1">
        <w:r w:rsidR="00BE52CE" w:rsidRPr="005B17D3">
          <w:t>Report</w:t>
        </w:r>
        <w:r w:rsidR="00BE52CE" w:rsidRPr="005B17D3">
          <w:fldChar w:fldCharType="begin"/>
        </w:r>
        <w:r w:rsidR="00BE52CE" w:rsidRPr="005B17D3">
          <w:instrText xml:space="preserve"> XE "Report:Type" </w:instrText>
        </w:r>
        <w:r w:rsidR="00BE52CE" w:rsidRPr="005B17D3">
          <w:fldChar w:fldCharType="end"/>
        </w:r>
      </w:hyperlink>
      <w:r w:rsidR="00BE52CE" w:rsidRPr="005B17D3">
        <w:t xml:space="preserve"> Type:</w:t>
      </w:r>
    </w:p>
    <w:p w14:paraId="3B1CBEC0" w14:textId="01367B40" w:rsidR="00BE52CE" w:rsidRPr="005B17D3" w:rsidRDefault="00BE52CE" w:rsidP="00EF3896">
      <w:pPr>
        <w:pStyle w:val="ScreenFieldDesc"/>
      </w:pPr>
      <w:r w:rsidRPr="005B17D3">
        <w:t xml:space="preserve">Select the type of report from the dropdown. See </w:t>
      </w:r>
      <w:r w:rsidRPr="005B17D3">
        <w:rPr>
          <w:i/>
        </w:rPr>
        <w:t>Report List</w:t>
      </w:r>
      <w:r w:rsidRPr="005B17D3">
        <w:t xml:space="preserve"> screen above.</w:t>
      </w:r>
    </w:p>
    <w:p w14:paraId="2222F887" w14:textId="77777777" w:rsidR="00273073" w:rsidRPr="005B17D3" w:rsidRDefault="00273073" w:rsidP="00273073">
      <w:pPr>
        <w:pStyle w:val="ScreenField"/>
      </w:pPr>
    </w:p>
    <w:p w14:paraId="58CEAEE1" w14:textId="77777777" w:rsidR="00BE52CE" w:rsidRPr="005B17D3" w:rsidRDefault="005B17D3" w:rsidP="00EF3896">
      <w:pPr>
        <w:pStyle w:val="ScreenField"/>
      </w:pPr>
      <w:hyperlink r:id="rId70" w:history="1">
        <w:r w:rsidR="00BE52CE" w:rsidRPr="005B17D3">
          <w:t>Report</w:t>
        </w:r>
        <w:r w:rsidR="00BE52CE" w:rsidRPr="005B17D3">
          <w:fldChar w:fldCharType="begin"/>
        </w:r>
        <w:r w:rsidR="00BE52CE" w:rsidRPr="005B17D3">
          <w:instrText xml:space="preserve"> XE "Report:ID" </w:instrText>
        </w:r>
        <w:r w:rsidR="00BE52CE" w:rsidRPr="005B17D3">
          <w:fldChar w:fldCharType="end"/>
        </w:r>
      </w:hyperlink>
      <w:r w:rsidR="00BE52CE" w:rsidRPr="005B17D3">
        <w:t xml:space="preserve"> ID:</w:t>
      </w:r>
    </w:p>
    <w:p w14:paraId="0C17D37F" w14:textId="32A52850" w:rsidR="00BE52CE" w:rsidRPr="005B17D3" w:rsidRDefault="00BE52CE" w:rsidP="00EF3896">
      <w:pPr>
        <w:pStyle w:val="ScreenFieldDesc"/>
      </w:pPr>
      <w:r w:rsidRPr="005B17D3">
        <w:t xml:space="preserve">Select the </w:t>
      </w:r>
      <w:r w:rsidRPr="005B17D3">
        <w:rPr>
          <w:i/>
        </w:rPr>
        <w:t>Report ID</w:t>
      </w:r>
      <w:r w:rsidRPr="005B17D3">
        <w:rPr>
          <w:i/>
        </w:rPr>
        <w:fldChar w:fldCharType="begin"/>
      </w:r>
      <w:r w:rsidRPr="005B17D3">
        <w:instrText xml:space="preserve"> XE "ID:Report" </w:instrText>
      </w:r>
      <w:r w:rsidRPr="005B17D3">
        <w:rPr>
          <w:i/>
        </w:rPr>
        <w:fldChar w:fldCharType="end"/>
      </w:r>
      <w:r w:rsidRPr="005B17D3">
        <w:t xml:space="preserve"> from the dropdown. Examples include: </w:t>
      </w:r>
      <w:r w:rsidRPr="005B17D3">
        <w:rPr>
          <w:rStyle w:val="Text-onlypopuphotspot"/>
        </w:rPr>
        <w:t>QM 6</w:t>
      </w:r>
      <w:r w:rsidRPr="005B17D3">
        <w:t xml:space="preserve">, </w:t>
      </w:r>
      <w:r w:rsidRPr="005B17D3">
        <w:rPr>
          <w:rStyle w:val="Text-onlypopuphotspot"/>
        </w:rPr>
        <w:t>EED 8</w:t>
      </w:r>
      <w:r w:rsidRPr="005B17D3">
        <w:t xml:space="preserve">, </w:t>
      </w:r>
      <w:r w:rsidRPr="005B17D3">
        <w:rPr>
          <w:rStyle w:val="Text-onlypopuphotspot"/>
        </w:rPr>
        <w:t>ACA 05</w:t>
      </w:r>
      <w:r w:rsidRPr="005B17D3">
        <w:t xml:space="preserve">, </w:t>
      </w:r>
      <w:r w:rsidRPr="005B17D3">
        <w:rPr>
          <w:rStyle w:val="Text-onlypopuphotspot"/>
        </w:rPr>
        <w:t>IV 4,</w:t>
      </w:r>
      <w:r w:rsidRPr="005B17D3">
        <w:t xml:space="preserve"> and </w:t>
      </w:r>
      <w:r w:rsidRPr="005B17D3">
        <w:rPr>
          <w:rStyle w:val="Text-onlypopuphotspot"/>
        </w:rPr>
        <w:t>VOA 01</w:t>
      </w:r>
      <w:r w:rsidRPr="005B17D3">
        <w:t>.</w:t>
      </w:r>
    </w:p>
    <w:p w14:paraId="05085F2B" w14:textId="77777777" w:rsidR="00273073" w:rsidRPr="005B17D3" w:rsidRDefault="00273073" w:rsidP="00273073">
      <w:pPr>
        <w:pStyle w:val="ScreenField"/>
      </w:pPr>
    </w:p>
    <w:p w14:paraId="091955E1" w14:textId="77777777" w:rsidR="00BE52CE" w:rsidRPr="005B17D3" w:rsidRDefault="005B17D3" w:rsidP="00EF3896">
      <w:pPr>
        <w:pStyle w:val="ScreenField"/>
      </w:pPr>
      <w:hyperlink r:id="rId71" w:history="1">
        <w:r w:rsidR="00BE52CE" w:rsidRPr="005B17D3">
          <w:t>Report</w:t>
        </w:r>
        <w:r w:rsidR="00BE52CE" w:rsidRPr="005B17D3">
          <w:fldChar w:fldCharType="begin"/>
        </w:r>
        <w:r w:rsidR="00BE52CE" w:rsidRPr="005B17D3">
          <w:instrText xml:space="preserve"> XE "Report:Title" </w:instrText>
        </w:r>
        <w:r w:rsidR="00BE52CE" w:rsidRPr="005B17D3">
          <w:fldChar w:fldCharType="end"/>
        </w:r>
      </w:hyperlink>
      <w:r w:rsidR="00BE52CE" w:rsidRPr="005B17D3">
        <w:t xml:space="preserve"> Title:</w:t>
      </w:r>
    </w:p>
    <w:p w14:paraId="2C0048B2" w14:textId="2D37A523" w:rsidR="00BE52CE" w:rsidRPr="005B17D3" w:rsidRDefault="00BE52CE" w:rsidP="00EF3896">
      <w:pPr>
        <w:pStyle w:val="ScreenFieldDesc"/>
      </w:pPr>
      <w:r w:rsidRPr="005B17D3">
        <w:t>Select the title of the report from the dropdown.</w:t>
      </w:r>
    </w:p>
    <w:p w14:paraId="4AC70DDD" w14:textId="77777777" w:rsidR="00273073" w:rsidRPr="005B17D3" w:rsidRDefault="00273073" w:rsidP="00273073">
      <w:pPr>
        <w:pStyle w:val="ScreenField"/>
      </w:pPr>
    </w:p>
    <w:p w14:paraId="21F191BC" w14:textId="77777777" w:rsidR="00BE52CE" w:rsidRPr="005B17D3" w:rsidRDefault="005B17D3" w:rsidP="00EF3896">
      <w:pPr>
        <w:pStyle w:val="ScreenField"/>
      </w:pPr>
      <w:hyperlink r:id="rId72" w:history="1">
        <w:r w:rsidR="00BE52CE" w:rsidRPr="005B17D3">
          <w:t>File</w:t>
        </w:r>
        <w:r w:rsidR="00BE52CE" w:rsidRPr="005B17D3">
          <w:fldChar w:fldCharType="begin"/>
        </w:r>
        <w:r w:rsidR="00BE52CE" w:rsidRPr="005B17D3">
          <w:instrText xml:space="preserve"> XE "File:Type" </w:instrText>
        </w:r>
        <w:r w:rsidR="00BE52CE" w:rsidRPr="005B17D3">
          <w:fldChar w:fldCharType="end"/>
        </w:r>
      </w:hyperlink>
      <w:r w:rsidR="00BE52CE" w:rsidRPr="005B17D3">
        <w:t>:</w:t>
      </w:r>
    </w:p>
    <w:p w14:paraId="4B708E32" w14:textId="77777777" w:rsidR="00BE52CE" w:rsidRPr="005B17D3" w:rsidRDefault="00BE52CE" w:rsidP="00EF3896">
      <w:pPr>
        <w:pStyle w:val="ScreenFieldDesc"/>
      </w:pPr>
      <w:r w:rsidRPr="005B17D3">
        <w:t xml:space="preserve">Select the file type for </w:t>
      </w:r>
      <w:r w:rsidRPr="005B17D3">
        <w:rPr>
          <w:sz w:val="18"/>
          <w:szCs w:val="18"/>
        </w:rPr>
        <w:t>the</w:t>
      </w:r>
      <w:r w:rsidRPr="005B17D3">
        <w:t xml:space="preserve"> report from the dropdown. The two types are:</w:t>
      </w:r>
    </w:p>
    <w:p w14:paraId="380BF725" w14:textId="77777777" w:rsidR="00BE52CE" w:rsidRPr="005B17D3" w:rsidRDefault="00BE52CE" w:rsidP="001470FA">
      <w:pPr>
        <w:pStyle w:val="ListBull2"/>
        <w:numPr>
          <w:ilvl w:val="0"/>
          <w:numId w:val="499"/>
        </w:numPr>
      </w:pPr>
      <w:r w:rsidRPr="005B17D3">
        <w:rPr>
          <w:rStyle w:val="Text-onlypopuphotspot"/>
        </w:rPr>
        <w:t>.pdf</w:t>
      </w:r>
    </w:p>
    <w:p w14:paraId="3E151E42" w14:textId="516BA6D2" w:rsidR="00BE52CE" w:rsidRPr="005B17D3" w:rsidRDefault="00BE52CE" w:rsidP="001470FA">
      <w:pPr>
        <w:pStyle w:val="ListBull2"/>
        <w:numPr>
          <w:ilvl w:val="0"/>
          <w:numId w:val="499"/>
        </w:numPr>
        <w:rPr>
          <w:rStyle w:val="Text-onlypopuphotspot"/>
        </w:rPr>
      </w:pPr>
      <w:r w:rsidRPr="005B17D3">
        <w:rPr>
          <w:rStyle w:val="Text-onlypopuphotspot"/>
        </w:rPr>
        <w:t>.csv</w:t>
      </w:r>
    </w:p>
    <w:p w14:paraId="29EBAC0B" w14:textId="77777777" w:rsidR="00273073" w:rsidRPr="005B17D3" w:rsidRDefault="00273073" w:rsidP="00273073">
      <w:pPr>
        <w:pStyle w:val="ListBull2"/>
        <w:numPr>
          <w:ilvl w:val="0"/>
          <w:numId w:val="0"/>
        </w:numPr>
        <w:ind w:left="720"/>
      </w:pPr>
    </w:p>
    <w:p w14:paraId="4B369F52" w14:textId="77777777" w:rsidR="00BE52CE" w:rsidRPr="005B17D3" w:rsidRDefault="005B17D3" w:rsidP="00EF3896">
      <w:pPr>
        <w:pStyle w:val="ScreenField"/>
      </w:pPr>
      <w:hyperlink r:id="rId73" w:history="1">
        <w:r w:rsidR="00BE52CE" w:rsidRPr="005B17D3">
          <w:t>Scheduled Run Date</w:t>
        </w:r>
        <w:r w:rsidR="00BE52CE" w:rsidRPr="005B17D3">
          <w:fldChar w:fldCharType="begin"/>
        </w:r>
        <w:r w:rsidR="00BE52CE" w:rsidRPr="005B17D3">
          <w:instrText xml:space="preserve"> XE "Date:Reports Scheduled Run" </w:instrText>
        </w:r>
        <w:r w:rsidR="00BE52CE" w:rsidRPr="005B17D3">
          <w:fldChar w:fldCharType="end"/>
        </w:r>
      </w:hyperlink>
      <w:r w:rsidR="00BE52CE" w:rsidRPr="005B17D3">
        <w:t>:</w:t>
      </w:r>
    </w:p>
    <w:p w14:paraId="098AE25C" w14:textId="77777777" w:rsidR="00BE52CE" w:rsidRPr="005B17D3" w:rsidRDefault="00BE52CE" w:rsidP="00EF3896">
      <w:pPr>
        <w:pStyle w:val="ScreenFieldDesc"/>
      </w:pPr>
      <w:r w:rsidRPr="005B17D3">
        <w:t>Enter the dates on which the report is scheduled to run. Users may specify either a From Date, a To Date, or both (mm/dd/yyyy).</w:t>
      </w:r>
    </w:p>
    <w:p w14:paraId="575705DB" w14:textId="77777777" w:rsidR="00273073" w:rsidRPr="005B17D3" w:rsidRDefault="00273073" w:rsidP="00EF3896">
      <w:pPr>
        <w:pStyle w:val="BodyTextBullet2"/>
      </w:pPr>
    </w:p>
    <w:p w14:paraId="301AA788" w14:textId="1FFD66A2" w:rsidR="00BE52CE" w:rsidRPr="005B17D3" w:rsidRDefault="00BE52CE" w:rsidP="00EF3896">
      <w:pPr>
        <w:pStyle w:val="BodyTextBullet2"/>
      </w:pPr>
      <w:r w:rsidRPr="005B17D3">
        <w:t xml:space="preserve">The list of entries in the dropdown boxes are filtered based on the actual list of report data for that user. For example, if there are no </w:t>
      </w:r>
      <w:r w:rsidRPr="005B17D3">
        <w:rPr>
          <w:b/>
        </w:rPr>
        <w:t>EED 22</w:t>
      </w:r>
      <w:r w:rsidRPr="005B17D3">
        <w:t xml:space="preserve"> reports scheduled, then the </w:t>
      </w:r>
      <w:r w:rsidRPr="005B17D3">
        <w:rPr>
          <w:i/>
        </w:rPr>
        <w:t>Report</w:t>
      </w:r>
      <w:r w:rsidRPr="005B17D3">
        <w:rPr>
          <w:i/>
        </w:rPr>
        <w:fldChar w:fldCharType="begin"/>
      </w:r>
      <w:r w:rsidRPr="005B17D3">
        <w:instrText xml:space="preserve"> XE "Report:ID" </w:instrText>
      </w:r>
      <w:r w:rsidRPr="005B17D3">
        <w:rPr>
          <w:i/>
        </w:rPr>
        <w:fldChar w:fldCharType="end"/>
      </w:r>
      <w:r w:rsidRPr="005B17D3">
        <w:rPr>
          <w:i/>
        </w:rPr>
        <w:t xml:space="preserve"> ID</w:t>
      </w:r>
      <w:r w:rsidRPr="005B17D3">
        <w:rPr>
          <w:i/>
        </w:rPr>
        <w:fldChar w:fldCharType="begin"/>
      </w:r>
      <w:r w:rsidRPr="005B17D3">
        <w:instrText xml:space="preserve"> XE "</w:instrText>
      </w:r>
      <w:r w:rsidRPr="005B17D3">
        <w:rPr>
          <w:iCs/>
        </w:rPr>
        <w:instrText>ID:</w:instrText>
      </w:r>
      <w:r w:rsidRPr="005B17D3">
        <w:instrText xml:space="preserve">Report" </w:instrText>
      </w:r>
      <w:r w:rsidRPr="005B17D3">
        <w:rPr>
          <w:i/>
        </w:rPr>
        <w:fldChar w:fldCharType="end"/>
      </w:r>
      <w:r w:rsidRPr="005B17D3">
        <w:t xml:space="preserve"> dropdown won't have a selection for</w:t>
      </w:r>
      <w:r w:rsidRPr="005B17D3">
        <w:rPr>
          <w:b/>
        </w:rPr>
        <w:t xml:space="preserve"> EED 22</w:t>
      </w:r>
      <w:r w:rsidRPr="005B17D3">
        <w:t>.</w:t>
      </w:r>
    </w:p>
    <w:p w14:paraId="0999EA85" w14:textId="77777777" w:rsidR="00BE52CE" w:rsidRPr="005B17D3" w:rsidRDefault="00BE52CE" w:rsidP="00EF3896">
      <w:pPr>
        <w:pStyle w:val="BodyTextBullet2"/>
      </w:pPr>
      <w:r w:rsidRPr="005B17D3">
        <w:t>When a filter is applied (with the</w:t>
      </w:r>
      <w:r w:rsidRPr="005B17D3">
        <w:rPr>
          <w:b/>
          <w:i/>
        </w:rPr>
        <w:t xml:space="preserve"> </w:t>
      </w:r>
      <w:r w:rsidRPr="005B17D3">
        <w:rPr>
          <w:b/>
        </w:rPr>
        <w:t>Apply Filter</w:t>
      </w:r>
      <w:r w:rsidRPr="005B17D3">
        <w:t xml:space="preserve"> button), text is added to the right of the section title to show the user that a filter is being applied. For example, when a filter is applied on the </w:t>
      </w:r>
      <w:r w:rsidRPr="005B17D3">
        <w:rPr>
          <w:i/>
        </w:rPr>
        <w:t>Scheduled Reports</w:t>
      </w:r>
      <w:r w:rsidRPr="005B17D3">
        <w:t xml:space="preserve"> screen, the section header is listed as "</w:t>
      </w:r>
      <w:r w:rsidRPr="005B17D3">
        <w:rPr>
          <w:b/>
        </w:rPr>
        <w:t>Scheduled Reports (Filter Applied)</w:t>
      </w:r>
      <w:r w:rsidRPr="005B17D3">
        <w:t>."</w:t>
      </w:r>
    </w:p>
    <w:p w14:paraId="70C6A92F" w14:textId="77777777" w:rsidR="00BE52CE" w:rsidRPr="005B17D3" w:rsidRDefault="00BE52CE" w:rsidP="00EF3896">
      <w:pPr>
        <w:pStyle w:val="BodyTextBullet2"/>
      </w:pPr>
      <w:r w:rsidRPr="005B17D3">
        <w:t xml:space="preserve">Click the </w:t>
      </w:r>
      <w:r w:rsidRPr="005B17D3">
        <w:rPr>
          <w:b/>
        </w:rPr>
        <w:t>Apply Filter</w:t>
      </w:r>
      <w:r w:rsidRPr="005B17D3">
        <w:t xml:space="preserve"> button to filter the list. Click the </w:t>
      </w:r>
      <w:r w:rsidRPr="005B17D3">
        <w:rPr>
          <w:b/>
          <w:i/>
        </w:rPr>
        <w:t>Reset Filter</w:t>
      </w:r>
      <w:r w:rsidRPr="005B17D3">
        <w:t xml:space="preserve"> to reset the criteria and start over after entering the desired criteria</w:t>
      </w:r>
      <w:r w:rsidRPr="005B17D3">
        <w:fldChar w:fldCharType="begin"/>
      </w:r>
      <w:r w:rsidRPr="005B17D3">
        <w:instrText xml:space="preserve"> XE "Criteria:Scheduled Report" </w:instrText>
      </w:r>
      <w:r w:rsidRPr="005B17D3">
        <w:fldChar w:fldCharType="end"/>
      </w:r>
      <w:r w:rsidRPr="005B17D3">
        <w:t xml:space="preserve">, </w:t>
      </w:r>
    </w:p>
    <w:p w14:paraId="10556B1C" w14:textId="40887475" w:rsidR="00BE52CE" w:rsidRPr="005B17D3" w:rsidRDefault="00BE52CE" w:rsidP="00EF3896">
      <w:pPr>
        <w:pStyle w:val="BodyTextBullet2"/>
      </w:pPr>
      <w:r w:rsidRPr="005B17D3">
        <w:t xml:space="preserve">Clicking the </w:t>
      </w:r>
      <w:r w:rsidRPr="005B17D3">
        <w:rPr>
          <w:b/>
          <w:color w:val="auto"/>
        </w:rPr>
        <w:t>Hide Report</w:t>
      </w:r>
      <w:r w:rsidRPr="005B17D3">
        <w:rPr>
          <w:b/>
          <w:color w:val="auto"/>
        </w:rPr>
        <w:fldChar w:fldCharType="begin"/>
      </w:r>
      <w:r w:rsidRPr="005B17D3">
        <w:rPr>
          <w:b/>
          <w:color w:val="auto"/>
        </w:rPr>
        <w:instrText xml:space="preserve"> XE "Report:Filter" </w:instrText>
      </w:r>
      <w:r w:rsidRPr="005B17D3">
        <w:rPr>
          <w:b/>
          <w:color w:val="auto"/>
        </w:rPr>
        <w:fldChar w:fldCharType="end"/>
      </w:r>
      <w:r w:rsidRPr="005B17D3">
        <w:rPr>
          <w:b/>
          <w:color w:val="auto"/>
        </w:rPr>
        <w:t xml:space="preserve"> Filter</w:t>
      </w:r>
      <w:r w:rsidRPr="005B17D3">
        <w:rPr>
          <w:color w:val="auto"/>
        </w:rPr>
        <w:t xml:space="preserve"> </w:t>
      </w:r>
      <w:r w:rsidRPr="005B17D3">
        <w:t>link will hide the report filter criteria</w:t>
      </w:r>
      <w:r w:rsidRPr="005B17D3">
        <w:fldChar w:fldCharType="begin"/>
      </w:r>
      <w:r w:rsidRPr="005B17D3">
        <w:instrText xml:space="preserve"> XE "Criteria:Filter" </w:instrText>
      </w:r>
      <w:r w:rsidRPr="005B17D3">
        <w:fldChar w:fldCharType="end"/>
      </w:r>
      <w:r w:rsidRPr="005B17D3">
        <w:t>.</w:t>
      </w:r>
    </w:p>
    <w:p w14:paraId="4DE8746F" w14:textId="77777777" w:rsidR="00273073" w:rsidRPr="005B17D3" w:rsidRDefault="00273073" w:rsidP="00EF3896">
      <w:pPr>
        <w:pStyle w:val="BodyTextBullet2"/>
      </w:pPr>
    </w:p>
    <w:p w14:paraId="37FACE8A" w14:textId="69C7AE8C" w:rsidR="00BE52CE" w:rsidRPr="005B17D3" w:rsidRDefault="00BE52CE" w:rsidP="00EF3896">
      <w:pPr>
        <w:pStyle w:val="ScreenName"/>
      </w:pPr>
      <w:r w:rsidRPr="005B17D3">
        <w:t>Scheduled Report</w:t>
      </w:r>
      <w:r w:rsidRPr="005B17D3">
        <w:fldChar w:fldCharType="begin"/>
      </w:r>
      <w:r w:rsidRPr="005B17D3">
        <w:instrText xml:space="preserve"> XE "</w:instrText>
      </w:r>
      <w:r w:rsidRPr="005B17D3">
        <w:rPr>
          <w:sz w:val="18"/>
          <w:szCs w:val="18"/>
        </w:rPr>
        <w:instrText>Report:</w:instrText>
      </w:r>
      <w:r w:rsidRPr="005B17D3">
        <w:instrText xml:space="preserve">Scheduled" </w:instrText>
      </w:r>
      <w:r w:rsidRPr="005B17D3">
        <w:fldChar w:fldCharType="end"/>
      </w:r>
      <w:r w:rsidRPr="005B17D3">
        <w:t>s</w:t>
      </w:r>
    </w:p>
    <w:p w14:paraId="2C80241A" w14:textId="77777777" w:rsidR="00273073" w:rsidRPr="005B17D3" w:rsidRDefault="00273073" w:rsidP="00EF3896">
      <w:pPr>
        <w:pStyle w:val="ScreenName"/>
      </w:pPr>
    </w:p>
    <w:p w14:paraId="2BD254E8" w14:textId="77777777" w:rsidR="00BE52CE" w:rsidRPr="005B17D3" w:rsidRDefault="00BE52CE" w:rsidP="00EF3896">
      <w:pPr>
        <w:pStyle w:val="ScreenField"/>
      </w:pPr>
      <w:r w:rsidRPr="005B17D3">
        <w:t>#</w:t>
      </w:r>
    </w:p>
    <w:p w14:paraId="3F101AC7" w14:textId="4AF5BADB" w:rsidR="00BE52CE" w:rsidRPr="005B17D3" w:rsidRDefault="00BE52CE" w:rsidP="00EF3896">
      <w:pPr>
        <w:pStyle w:val="ScreenFieldDesc"/>
      </w:pPr>
      <w:bookmarkStart w:id="377" w:name="OLE_LINK71"/>
      <w:bookmarkStart w:id="378" w:name="OLE_LINK72"/>
      <w:r w:rsidRPr="005B17D3">
        <w:t>Sequence number for the report.</w:t>
      </w:r>
    </w:p>
    <w:p w14:paraId="500E535A" w14:textId="77777777" w:rsidR="00273073" w:rsidRPr="005B17D3" w:rsidRDefault="00273073" w:rsidP="00273073">
      <w:pPr>
        <w:pStyle w:val="ScreenField"/>
      </w:pPr>
    </w:p>
    <w:bookmarkEnd w:id="377"/>
    <w:bookmarkEnd w:id="378"/>
    <w:p w14:paraId="67E01D9B" w14:textId="77777777" w:rsidR="00BE52CE" w:rsidRPr="005B17D3" w:rsidRDefault="00BE52CE" w:rsidP="00EF3896">
      <w:pPr>
        <w:pStyle w:val="ScreenField"/>
      </w:pPr>
      <w:r w:rsidRPr="005B17D3">
        <w:t>Report</w:t>
      </w:r>
      <w:r w:rsidRPr="005B17D3">
        <w:fldChar w:fldCharType="begin"/>
      </w:r>
      <w:r w:rsidRPr="005B17D3">
        <w:instrText xml:space="preserve"> XE "Report:Type" </w:instrText>
      </w:r>
      <w:r w:rsidRPr="005B17D3">
        <w:fldChar w:fldCharType="end"/>
      </w:r>
      <w:r w:rsidRPr="005B17D3">
        <w:t xml:space="preserve"> Type</w:t>
      </w:r>
    </w:p>
    <w:p w14:paraId="1BDCB0EE" w14:textId="50A07DD5" w:rsidR="00BE52CE" w:rsidRPr="005B17D3" w:rsidRDefault="00BE52CE" w:rsidP="00EF3896">
      <w:pPr>
        <w:pStyle w:val="ScreenFieldDesc"/>
      </w:pPr>
      <w:r w:rsidRPr="005B17D3">
        <w:t xml:space="preserve">Indicates the type of report. </w:t>
      </w:r>
    </w:p>
    <w:p w14:paraId="380841ED" w14:textId="77777777" w:rsidR="00273073" w:rsidRPr="005B17D3" w:rsidRDefault="00273073" w:rsidP="00273073">
      <w:pPr>
        <w:pStyle w:val="ScreenField"/>
      </w:pPr>
    </w:p>
    <w:p w14:paraId="7C7C6A55" w14:textId="77777777" w:rsidR="00BE52CE" w:rsidRPr="005B17D3" w:rsidRDefault="00BE52CE" w:rsidP="00EF3896">
      <w:pPr>
        <w:pStyle w:val="ScreenField"/>
      </w:pPr>
      <w:r w:rsidRPr="005B17D3">
        <w:t>Report</w:t>
      </w:r>
      <w:r w:rsidRPr="005B17D3">
        <w:fldChar w:fldCharType="begin"/>
      </w:r>
      <w:r w:rsidRPr="005B17D3">
        <w:instrText xml:space="preserve"> XE "Report:ID" </w:instrText>
      </w:r>
      <w:r w:rsidRPr="005B17D3">
        <w:fldChar w:fldCharType="end"/>
      </w:r>
      <w:r w:rsidRPr="005B17D3">
        <w:t xml:space="preserve"> ID</w:t>
      </w:r>
    </w:p>
    <w:p w14:paraId="4C0830D8" w14:textId="2FD5EA01" w:rsidR="00BE52CE" w:rsidRPr="005B17D3" w:rsidRDefault="00BE52CE" w:rsidP="00EF3896">
      <w:pPr>
        <w:pStyle w:val="ScreenFieldDesc"/>
      </w:pPr>
      <w:r w:rsidRPr="005B17D3">
        <w:lastRenderedPageBreak/>
        <w:t>The unique Report ID</w:t>
      </w:r>
      <w:r w:rsidRPr="005B17D3">
        <w:fldChar w:fldCharType="begin"/>
      </w:r>
      <w:r w:rsidRPr="005B17D3">
        <w:instrText xml:space="preserve"> XE "ID:Report" </w:instrText>
      </w:r>
      <w:r w:rsidRPr="005B17D3">
        <w:fldChar w:fldCharType="end"/>
      </w:r>
      <w:r w:rsidRPr="005B17D3">
        <w:t xml:space="preserve">. Examples include: </w:t>
      </w:r>
      <w:r w:rsidRPr="005B17D3">
        <w:rPr>
          <w:rStyle w:val="Text-onlypopuphotspot"/>
        </w:rPr>
        <w:t>QM 6</w:t>
      </w:r>
      <w:r w:rsidRPr="005B17D3">
        <w:t xml:space="preserve">, </w:t>
      </w:r>
      <w:r w:rsidRPr="005B17D3">
        <w:rPr>
          <w:rStyle w:val="Text-onlypopuphotspot"/>
        </w:rPr>
        <w:t>EED 8</w:t>
      </w:r>
      <w:r w:rsidRPr="005B17D3">
        <w:t xml:space="preserve">, </w:t>
      </w:r>
      <w:r w:rsidRPr="005B17D3">
        <w:rPr>
          <w:rStyle w:val="Text-onlypopuphotspot"/>
        </w:rPr>
        <w:t>ACA 05</w:t>
      </w:r>
      <w:r w:rsidRPr="005B17D3">
        <w:t xml:space="preserve">, </w:t>
      </w:r>
      <w:r w:rsidRPr="005B17D3">
        <w:rPr>
          <w:rStyle w:val="Text-onlypopuphotspot"/>
        </w:rPr>
        <w:t>IV 4,</w:t>
      </w:r>
      <w:r w:rsidRPr="005B17D3">
        <w:t xml:space="preserve"> and </w:t>
      </w:r>
      <w:r w:rsidRPr="005B17D3">
        <w:rPr>
          <w:rStyle w:val="Text-onlypopuphotspot"/>
        </w:rPr>
        <w:t>VOA 01</w:t>
      </w:r>
      <w:r w:rsidRPr="005B17D3">
        <w:t>.</w:t>
      </w:r>
    </w:p>
    <w:p w14:paraId="3C7EF816" w14:textId="77777777" w:rsidR="00273073" w:rsidRPr="005B17D3" w:rsidRDefault="00273073" w:rsidP="00273073">
      <w:pPr>
        <w:pStyle w:val="ScreenField"/>
      </w:pPr>
    </w:p>
    <w:p w14:paraId="7146B2F2" w14:textId="77777777" w:rsidR="00BE52CE" w:rsidRPr="005B17D3" w:rsidRDefault="00BE52CE" w:rsidP="00EF3896">
      <w:pPr>
        <w:pStyle w:val="ScreenField"/>
      </w:pPr>
      <w:r w:rsidRPr="005B17D3">
        <w:t>Report</w:t>
      </w:r>
      <w:r w:rsidRPr="005B17D3">
        <w:fldChar w:fldCharType="begin"/>
      </w:r>
      <w:r w:rsidRPr="005B17D3">
        <w:instrText xml:space="preserve"> XE "Report:Title" </w:instrText>
      </w:r>
      <w:r w:rsidRPr="005B17D3">
        <w:fldChar w:fldCharType="end"/>
      </w:r>
      <w:r w:rsidRPr="005B17D3">
        <w:t xml:space="preserve"> Title</w:t>
      </w:r>
    </w:p>
    <w:p w14:paraId="404BDE02" w14:textId="6E004805" w:rsidR="00BE52CE" w:rsidRPr="005B17D3" w:rsidRDefault="00BE52CE" w:rsidP="00EF3896">
      <w:pPr>
        <w:pStyle w:val="ScreenFieldDesc"/>
      </w:pPr>
      <w:r w:rsidRPr="005B17D3">
        <w:t>The title of the report.</w:t>
      </w:r>
    </w:p>
    <w:p w14:paraId="1BD7D477" w14:textId="77777777" w:rsidR="00273073" w:rsidRPr="005B17D3" w:rsidRDefault="00273073" w:rsidP="00273073">
      <w:pPr>
        <w:pStyle w:val="ScreenField"/>
      </w:pPr>
    </w:p>
    <w:p w14:paraId="3990C260" w14:textId="77777777" w:rsidR="00BE52CE" w:rsidRPr="005B17D3" w:rsidRDefault="00BE52CE" w:rsidP="00EF3896">
      <w:pPr>
        <w:pStyle w:val="ScreenField"/>
      </w:pPr>
      <w:r w:rsidRPr="005B17D3">
        <w:t>File</w:t>
      </w:r>
      <w:r w:rsidRPr="005B17D3">
        <w:fldChar w:fldCharType="begin"/>
      </w:r>
      <w:r w:rsidRPr="005B17D3">
        <w:instrText xml:space="preserve"> XE "File:Type" </w:instrText>
      </w:r>
      <w:r w:rsidRPr="005B17D3">
        <w:fldChar w:fldCharType="end"/>
      </w:r>
      <w:r w:rsidRPr="005B17D3">
        <w:t xml:space="preserve"> Type</w:t>
      </w:r>
    </w:p>
    <w:p w14:paraId="017DB9F1" w14:textId="77777777" w:rsidR="00BE52CE" w:rsidRPr="005B17D3" w:rsidRDefault="00BE52CE" w:rsidP="00EF3896">
      <w:pPr>
        <w:pStyle w:val="ScreenFieldDesc"/>
      </w:pPr>
      <w:r w:rsidRPr="005B17D3">
        <w:t>Indicates the file type for the report. The two types are:</w:t>
      </w:r>
    </w:p>
    <w:p w14:paraId="4F52F697" w14:textId="77777777" w:rsidR="00BE52CE" w:rsidRPr="005B17D3" w:rsidRDefault="00BE52CE" w:rsidP="00EF3896">
      <w:pPr>
        <w:pStyle w:val="ListBull2"/>
      </w:pPr>
      <w:r w:rsidRPr="005B17D3">
        <w:rPr>
          <w:rStyle w:val="Text-onlypopuphotspot"/>
        </w:rPr>
        <w:t>.pdf</w:t>
      </w:r>
    </w:p>
    <w:p w14:paraId="3CCAE6DC" w14:textId="77777777" w:rsidR="00BE52CE" w:rsidRPr="005B17D3" w:rsidRDefault="00BE52CE" w:rsidP="00EF3896">
      <w:pPr>
        <w:pStyle w:val="ListBull2"/>
      </w:pPr>
      <w:r w:rsidRPr="005B17D3">
        <w:rPr>
          <w:rStyle w:val="Text-onlypopuphotspot"/>
        </w:rPr>
        <w:t>.csv</w:t>
      </w:r>
    </w:p>
    <w:p w14:paraId="6BAA5E4E" w14:textId="77777777" w:rsidR="00273073" w:rsidRPr="005B17D3" w:rsidRDefault="00273073" w:rsidP="00EF3896">
      <w:pPr>
        <w:pStyle w:val="ScreenField"/>
      </w:pPr>
    </w:p>
    <w:p w14:paraId="4F07495B" w14:textId="6806E5CA" w:rsidR="00BE52CE" w:rsidRPr="005B17D3" w:rsidRDefault="00BE52CE" w:rsidP="00EF3896">
      <w:pPr>
        <w:pStyle w:val="ScreenField"/>
      </w:pPr>
      <w:r w:rsidRPr="005B17D3">
        <w:t>Scheduled Run Date</w:t>
      </w:r>
      <w:r w:rsidRPr="005B17D3">
        <w:fldChar w:fldCharType="begin"/>
      </w:r>
      <w:r w:rsidRPr="005B17D3">
        <w:instrText xml:space="preserve"> XE "Date:Reports Scheduled Run" </w:instrText>
      </w:r>
      <w:r w:rsidRPr="005B17D3">
        <w:fldChar w:fldCharType="end"/>
      </w:r>
    </w:p>
    <w:p w14:paraId="6596142E" w14:textId="77777777" w:rsidR="00BE52CE" w:rsidRPr="005B17D3" w:rsidRDefault="00BE52CE" w:rsidP="00EF3896">
      <w:pPr>
        <w:pStyle w:val="ScreenFieldDesc"/>
      </w:pPr>
      <w:r w:rsidRPr="005B17D3">
        <w:t>The date on which the report is scheduled to run.</w:t>
      </w:r>
    </w:p>
    <w:p w14:paraId="5F9C3414" w14:textId="77777777" w:rsidR="00273073" w:rsidRPr="005B17D3" w:rsidRDefault="00273073" w:rsidP="00EF3896">
      <w:pPr>
        <w:pStyle w:val="ScreenField"/>
      </w:pPr>
    </w:p>
    <w:p w14:paraId="499106AC" w14:textId="41FE9B64" w:rsidR="00BE52CE" w:rsidRPr="005B17D3" w:rsidRDefault="00BE52CE" w:rsidP="00EF3896">
      <w:pPr>
        <w:pStyle w:val="ScreenField"/>
      </w:pPr>
      <w:r w:rsidRPr="005B17D3">
        <w:t>Action</w:t>
      </w:r>
      <w:r w:rsidRPr="005B17D3">
        <w:fldChar w:fldCharType="begin"/>
      </w:r>
      <w:r w:rsidRPr="005B17D3">
        <w:instrText xml:space="preserve"> XE "Action" </w:instrText>
      </w:r>
      <w:r w:rsidRPr="005B17D3">
        <w:fldChar w:fldCharType="end"/>
      </w:r>
    </w:p>
    <w:p w14:paraId="5BB9C5C8" w14:textId="0686BA90" w:rsidR="00BE52CE" w:rsidRPr="005B17D3" w:rsidRDefault="00BE52CE" w:rsidP="00EF3896">
      <w:pPr>
        <w:pStyle w:val="ScreenFieldDesc"/>
        <w:rPr>
          <w:noProof/>
        </w:rPr>
      </w:pPr>
      <w:r w:rsidRPr="005B17D3">
        <w:t xml:space="preserve">Enables the user to cancel an existing scheduled report by clicking the </w:t>
      </w:r>
      <w:r w:rsidRPr="005B17D3">
        <w:rPr>
          <w:b/>
        </w:rPr>
        <w:t>Cancel Report</w:t>
      </w:r>
      <w:r w:rsidRPr="005B17D3">
        <w:rPr>
          <w:b/>
        </w:rPr>
        <w:fldChar w:fldCharType="begin"/>
      </w:r>
      <w:r w:rsidRPr="005B17D3">
        <w:rPr>
          <w:b/>
        </w:rPr>
        <w:instrText xml:space="preserve"> XE "Report:Cancel" </w:instrText>
      </w:r>
      <w:r w:rsidRPr="005B17D3">
        <w:rPr>
          <w:b/>
        </w:rPr>
        <w:fldChar w:fldCharType="end"/>
      </w:r>
      <w:r w:rsidRPr="005B17D3">
        <w:t xml:space="preserve"> link. Click the </w:t>
      </w:r>
      <w:r w:rsidRPr="005B17D3">
        <w:rPr>
          <w:b/>
        </w:rPr>
        <w:t>OK</w:t>
      </w:r>
      <w:r w:rsidRPr="005B17D3">
        <w:t xml:space="preserve"> button to cancel the report or the </w:t>
      </w:r>
      <w:r w:rsidRPr="005B17D3">
        <w:rPr>
          <w:b/>
        </w:rPr>
        <w:t>Cancel</w:t>
      </w:r>
      <w:r w:rsidRPr="005B17D3">
        <w:t xml:space="preserve"> button to leave it as is.</w:t>
      </w:r>
      <w:r w:rsidRPr="005B17D3">
        <w:rPr>
          <w:noProof/>
        </w:rPr>
        <w:t xml:space="preserve"> </w:t>
      </w:r>
    </w:p>
    <w:p w14:paraId="79AFCAE0" w14:textId="77777777" w:rsidR="00273073" w:rsidRPr="005B17D3" w:rsidRDefault="00273073" w:rsidP="00273073">
      <w:pPr>
        <w:pStyle w:val="ScreenField"/>
      </w:pPr>
    </w:p>
    <w:p w14:paraId="00E56692" w14:textId="57DD30B1" w:rsidR="00BE52CE" w:rsidRPr="005B17D3" w:rsidRDefault="00BE52CE" w:rsidP="00EF3896">
      <w:pPr>
        <w:pStyle w:val="Heading4"/>
      </w:pPr>
      <w:bookmarkStart w:id="379" w:name="_Toc289864712"/>
      <w:bookmarkStart w:id="380" w:name="_Toc394920703"/>
      <w:bookmarkStart w:id="381" w:name="_Toc406571040"/>
      <w:bookmarkStart w:id="382" w:name="_Toc478746478"/>
      <w:bookmarkStart w:id="383" w:name="_Toc482888408"/>
      <w:bookmarkStart w:id="384" w:name="_Toc31622146"/>
      <w:r w:rsidRPr="005B17D3">
        <w:t>Schedule Report</w:t>
      </w:r>
      <w:bookmarkEnd w:id="379"/>
      <w:bookmarkEnd w:id="380"/>
      <w:bookmarkEnd w:id="381"/>
      <w:bookmarkEnd w:id="382"/>
      <w:bookmarkEnd w:id="383"/>
      <w:bookmarkEnd w:id="384"/>
      <w:r w:rsidRPr="005B17D3">
        <w:fldChar w:fldCharType="begin"/>
      </w:r>
      <w:r w:rsidRPr="005B17D3">
        <w:instrText xml:space="preserve"> XE "</w:instrText>
      </w:r>
      <w:r w:rsidRPr="005B17D3">
        <w:rPr>
          <w:sz w:val="18"/>
          <w:szCs w:val="18"/>
        </w:rPr>
        <w:instrText>Report:</w:instrText>
      </w:r>
      <w:r w:rsidRPr="005B17D3">
        <w:instrText xml:space="preserve">Schedule" </w:instrText>
      </w:r>
      <w:r w:rsidRPr="005B17D3">
        <w:fldChar w:fldCharType="end"/>
      </w:r>
    </w:p>
    <w:p w14:paraId="7B9CAB81" w14:textId="77777777" w:rsidR="00BE52CE" w:rsidRPr="005B17D3" w:rsidRDefault="00BE52CE" w:rsidP="00EF3896">
      <w:pPr>
        <w:pStyle w:val="BodyText"/>
      </w:pPr>
      <w:r w:rsidRPr="005B17D3">
        <w:rPr>
          <w:i/>
        </w:rPr>
        <w:t>Schedule Report</w:t>
      </w:r>
      <w:r w:rsidRPr="005B17D3">
        <w:t xml:space="preserve"> allows users</w:t>
      </w:r>
      <w:r w:rsidRPr="005B17D3">
        <w:fldChar w:fldCharType="begin"/>
      </w:r>
      <w:r w:rsidRPr="005B17D3">
        <w:instrText xml:space="preserve"> XE "User:Schedule Report" </w:instrText>
      </w:r>
      <w:r w:rsidRPr="005B17D3">
        <w:fldChar w:fldCharType="end"/>
      </w:r>
      <w:r w:rsidRPr="005B17D3">
        <w:t xml:space="preserve"> to schedule new</w:t>
      </w:r>
      <w:r w:rsidRPr="005B17D3">
        <w:fldChar w:fldCharType="begin"/>
      </w:r>
      <w:r w:rsidRPr="005B17D3">
        <w:instrText xml:space="preserve"> XE "New:reports" </w:instrText>
      </w:r>
      <w:r w:rsidRPr="005B17D3">
        <w:fldChar w:fldCharType="end"/>
      </w:r>
      <w:r w:rsidRPr="005B17D3">
        <w:t xml:space="preserve"> reports.</w:t>
      </w:r>
    </w:p>
    <w:p w14:paraId="0F04623A" w14:textId="51D450E3" w:rsidR="00273073" w:rsidRPr="005B17D3" w:rsidRDefault="00BE52CE" w:rsidP="00EF3896">
      <w:pPr>
        <w:pStyle w:val="ScreenName"/>
      </w:pPr>
      <w:r w:rsidRPr="005B17D3">
        <w:t>Schedule Report</w:t>
      </w:r>
    </w:p>
    <w:p w14:paraId="0D4948F0" w14:textId="77777777" w:rsidR="00BE52CE" w:rsidRPr="005B17D3" w:rsidRDefault="00BE52CE" w:rsidP="00EF3896">
      <w:pPr>
        <w:pStyle w:val="ScreenField"/>
      </w:pPr>
      <w:r w:rsidRPr="005B17D3">
        <w:t>Report</w:t>
      </w:r>
      <w:r w:rsidRPr="005B17D3">
        <w:fldChar w:fldCharType="begin"/>
      </w:r>
      <w:r w:rsidRPr="005B17D3">
        <w:instrText xml:space="preserve"> XE "Report:Name" </w:instrText>
      </w:r>
      <w:r w:rsidRPr="005B17D3">
        <w:fldChar w:fldCharType="end"/>
      </w:r>
      <w:r w:rsidRPr="005B17D3">
        <w:t xml:space="preserve"> Name:</w:t>
      </w:r>
    </w:p>
    <w:p w14:paraId="4F7FCC98" w14:textId="77777777" w:rsidR="00BE52CE" w:rsidRPr="005B17D3" w:rsidRDefault="00BE52CE" w:rsidP="00EF3896">
      <w:pPr>
        <w:pStyle w:val="ScreenFieldDesc"/>
      </w:pPr>
      <w:r w:rsidRPr="005B17D3">
        <w:t>Select new</w:t>
      </w:r>
      <w:r w:rsidRPr="005B17D3">
        <w:fldChar w:fldCharType="begin"/>
      </w:r>
      <w:r w:rsidRPr="005B17D3">
        <w:instrText xml:space="preserve"> XE "New:report" </w:instrText>
      </w:r>
      <w:r w:rsidRPr="005B17D3">
        <w:fldChar w:fldCharType="end"/>
      </w:r>
      <w:r w:rsidRPr="005B17D3">
        <w:t xml:space="preserve"> report from the dropdown. Click the </w:t>
      </w:r>
      <w:r w:rsidRPr="005B17D3">
        <w:rPr>
          <w:b/>
          <w:bCs/>
        </w:rPr>
        <w:t>Submit</w:t>
      </w:r>
      <w:r w:rsidRPr="005B17D3">
        <w:t xml:space="preserve"> button after dropdown selection for new</w:t>
      </w:r>
      <w:r w:rsidRPr="005B17D3">
        <w:fldChar w:fldCharType="begin"/>
      </w:r>
      <w:r w:rsidRPr="005B17D3">
        <w:instrText xml:space="preserve"> XE "New:Report Name" </w:instrText>
      </w:r>
      <w:r w:rsidRPr="005B17D3">
        <w:fldChar w:fldCharType="end"/>
      </w:r>
      <w:r w:rsidRPr="005B17D3">
        <w:t xml:space="preserve"> </w:t>
      </w:r>
      <w:r w:rsidRPr="005B17D3">
        <w:rPr>
          <w:i/>
          <w:iCs/>
        </w:rPr>
        <w:t>Report Name</w:t>
      </w:r>
      <w:r w:rsidRPr="005B17D3">
        <w:t xml:space="preserve"> is made. </w:t>
      </w:r>
    </w:p>
    <w:p w14:paraId="74D8BFE7" w14:textId="77777777" w:rsidR="00BE52CE" w:rsidRPr="005B17D3" w:rsidRDefault="00BE52CE" w:rsidP="00EF3896">
      <w:pPr>
        <w:pStyle w:val="ScreenField"/>
      </w:pPr>
    </w:p>
    <w:p w14:paraId="3A46F535" w14:textId="77777777" w:rsidR="00BE52CE" w:rsidRPr="005B17D3" w:rsidRDefault="00BE52CE" w:rsidP="00EF3896">
      <w:pPr>
        <w:pStyle w:val="ScreenName"/>
      </w:pPr>
      <w:r w:rsidRPr="005B17D3">
        <w:t>Schedule Report</w:t>
      </w:r>
    </w:p>
    <w:p w14:paraId="4F39C87F" w14:textId="77777777" w:rsidR="00BE52CE" w:rsidRPr="005B17D3" w:rsidRDefault="00BE52CE" w:rsidP="00EF3896">
      <w:pPr>
        <w:pStyle w:val="ScreenField"/>
      </w:pPr>
      <w:r w:rsidRPr="005B17D3">
        <w:t>Report Name:</w:t>
      </w:r>
    </w:p>
    <w:p w14:paraId="76CD8C98" w14:textId="7C958477" w:rsidR="00BE52CE" w:rsidRPr="005B17D3" w:rsidRDefault="00BE52CE" w:rsidP="00EF3896">
      <w:pPr>
        <w:pStyle w:val="ScreenFieldDesc"/>
      </w:pPr>
      <w:r w:rsidRPr="005B17D3">
        <w:rPr>
          <w:i/>
        </w:rPr>
        <w:t>Report Name</w:t>
      </w:r>
      <w:r w:rsidRPr="005B17D3">
        <w:t xml:space="preserve"> displays the new</w:t>
      </w:r>
      <w:r w:rsidRPr="005B17D3">
        <w:fldChar w:fldCharType="begin"/>
      </w:r>
      <w:r w:rsidRPr="005B17D3">
        <w:instrText xml:space="preserve"> XE "New:Report Name" </w:instrText>
      </w:r>
      <w:r w:rsidRPr="005B17D3">
        <w:fldChar w:fldCharType="end"/>
      </w:r>
      <w:r w:rsidRPr="005B17D3">
        <w:t xml:space="preserve"> scheduled report selected. The parameters below are determined by the report being scheduled. Below is an example of report parameters for the </w:t>
      </w:r>
      <w:r w:rsidRPr="005B17D3">
        <w:rPr>
          <w:rStyle w:val="Hyperlink"/>
          <w:b/>
          <w:iCs/>
          <w:color w:val="auto"/>
          <w:u w:val="none"/>
        </w:rPr>
        <w:t>Pending Applications (EED 22)</w:t>
      </w:r>
      <w:r w:rsidRPr="005B17D3">
        <w:t xml:space="preserve"> report.</w:t>
      </w:r>
    </w:p>
    <w:p w14:paraId="0F07C192" w14:textId="77777777" w:rsidR="00560A40" w:rsidRPr="005B17D3" w:rsidRDefault="00560A40" w:rsidP="00560A40">
      <w:pPr>
        <w:pStyle w:val="ScreenField"/>
      </w:pPr>
    </w:p>
    <w:p w14:paraId="4697A8F7" w14:textId="77777777" w:rsidR="00BE52CE" w:rsidRPr="005B17D3" w:rsidRDefault="00BE52CE" w:rsidP="00EF3896">
      <w:pPr>
        <w:pStyle w:val="ScreenField"/>
      </w:pPr>
      <w:r w:rsidRPr="005B17D3">
        <w:rPr>
          <w:noProof/>
        </w:rPr>
        <w:drawing>
          <wp:inline distT="0" distB="0" distL="0" distR="0" wp14:anchorId="6AFCABF9" wp14:editId="7A5E56DB">
            <wp:extent cx="119380" cy="119380"/>
            <wp:effectExtent l="19050" t="0" r="0" b="0"/>
            <wp:docPr id="395" name="Picture 395" descr="required fiel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 descr="required field symbol"/>
                    <pic:cNvPicPr>
                      <a:picLocks noChangeAspect="1" noChangeArrowheads="1"/>
                    </pic:cNvPicPr>
                  </pic:nvPicPr>
                  <pic:blipFill>
                    <a:blip r:embed="rId33" cstate="print"/>
                    <a:srcRect/>
                    <a:stretch>
                      <a:fillRect/>
                    </a:stretch>
                  </pic:blipFill>
                  <pic:spPr bwMode="auto">
                    <a:xfrm>
                      <a:off x="0" y="0"/>
                      <a:ext cx="119380" cy="119380"/>
                    </a:xfrm>
                    <a:prstGeom prst="rect">
                      <a:avLst/>
                    </a:prstGeom>
                    <a:noFill/>
                    <a:ln w="9525">
                      <a:noFill/>
                      <a:miter lim="800000"/>
                      <a:headEnd/>
                      <a:tailEnd/>
                    </a:ln>
                  </pic:spPr>
                </pic:pic>
              </a:graphicData>
            </a:graphic>
          </wp:inline>
        </w:drawing>
      </w:r>
      <w:r w:rsidRPr="005B17D3">
        <w:t>Generate Report</w:t>
      </w:r>
      <w:r w:rsidRPr="005B17D3">
        <w:fldChar w:fldCharType="begin"/>
      </w:r>
      <w:r w:rsidRPr="005B17D3">
        <w:instrText xml:space="preserve"> XE "Report:Generate" </w:instrText>
      </w:r>
      <w:r w:rsidRPr="005B17D3">
        <w:fldChar w:fldCharType="end"/>
      </w:r>
      <w:r w:rsidRPr="005B17D3">
        <w:t>:</w:t>
      </w:r>
    </w:p>
    <w:p w14:paraId="4339EE69" w14:textId="3799A6BA" w:rsidR="00BE52CE" w:rsidRPr="005B17D3" w:rsidRDefault="00BE52CE" w:rsidP="00EF3896">
      <w:pPr>
        <w:pStyle w:val="ScreenFieldDesc"/>
      </w:pPr>
      <w:r w:rsidRPr="005B17D3">
        <w:t xml:space="preserve">Choose one of the following. If </w:t>
      </w:r>
      <w:r w:rsidRPr="005B17D3">
        <w:rPr>
          <w:i/>
        </w:rPr>
        <w:t>Generate Report</w:t>
      </w:r>
      <w:r w:rsidRPr="005B17D3">
        <w:t xml:space="preserve"> selection is:</w:t>
      </w:r>
    </w:p>
    <w:p w14:paraId="1C9DF940" w14:textId="77777777" w:rsidR="00560A40" w:rsidRPr="005B17D3" w:rsidRDefault="00560A40" w:rsidP="00560A40">
      <w:pPr>
        <w:pStyle w:val="ScreenField"/>
      </w:pPr>
    </w:p>
    <w:p w14:paraId="207C1474" w14:textId="77777777" w:rsidR="00BE52CE" w:rsidRPr="005B17D3" w:rsidRDefault="00BE52CE" w:rsidP="00EF3896">
      <w:pPr>
        <w:pStyle w:val="ScreenField"/>
        <w:ind w:firstLine="360"/>
      </w:pPr>
      <w:r w:rsidRPr="005B17D3">
        <w:t>Daily/Weekly</w:t>
      </w:r>
      <w:r w:rsidRPr="005B17D3">
        <w:fldChar w:fldCharType="begin"/>
      </w:r>
      <w:r w:rsidRPr="005B17D3">
        <w:instrText xml:space="preserve"> XE "Weekly:Schedule Report:Day to Generate Report" </w:instrText>
      </w:r>
      <w:r w:rsidRPr="005B17D3">
        <w:fldChar w:fldCharType="end"/>
      </w:r>
    </w:p>
    <w:p w14:paraId="5329659B" w14:textId="77777777" w:rsidR="00BE52CE" w:rsidRPr="005B17D3" w:rsidRDefault="00BE52CE" w:rsidP="00EF3896">
      <w:pPr>
        <w:pStyle w:val="ScreenFieldDesc"/>
      </w:pPr>
      <w:r w:rsidRPr="005B17D3">
        <w:t xml:space="preserve">The choices are: </w:t>
      </w:r>
    </w:p>
    <w:p w14:paraId="762BBF60" w14:textId="77777777" w:rsidR="00BE52CE" w:rsidRPr="005B17D3" w:rsidRDefault="00BE52CE" w:rsidP="00EF3896">
      <w:pPr>
        <w:pStyle w:val="ListBull2"/>
      </w:pPr>
      <w:r w:rsidRPr="005B17D3">
        <w:t>Sunday, Monday, Tuesday, Wednesday, Thursday, Friday, Saturday</w:t>
      </w:r>
    </w:p>
    <w:p w14:paraId="23BBB5FB" w14:textId="77777777" w:rsidR="00560A40" w:rsidRPr="005B17D3" w:rsidRDefault="00560A40" w:rsidP="00EF3896">
      <w:pPr>
        <w:pStyle w:val="ScreenField"/>
        <w:ind w:firstLine="360"/>
      </w:pPr>
    </w:p>
    <w:p w14:paraId="0759BE70" w14:textId="736FD142" w:rsidR="00BE52CE" w:rsidRPr="005B17D3" w:rsidRDefault="00BE52CE" w:rsidP="00EF3896">
      <w:pPr>
        <w:pStyle w:val="ScreenField"/>
        <w:ind w:firstLine="360"/>
      </w:pPr>
      <w:r w:rsidRPr="005B17D3">
        <w:t>Monthly</w:t>
      </w:r>
    </w:p>
    <w:p w14:paraId="18EB8C35" w14:textId="77777777" w:rsidR="00BE52CE" w:rsidRPr="005B17D3" w:rsidRDefault="00BE52CE" w:rsidP="00EF3896">
      <w:pPr>
        <w:pStyle w:val="ScreenFieldDesc"/>
      </w:pPr>
      <w:r w:rsidRPr="005B17D3">
        <w:t xml:space="preserve">The choices are: </w:t>
      </w:r>
    </w:p>
    <w:p w14:paraId="1F6E859A" w14:textId="77777777" w:rsidR="00BE52CE" w:rsidRPr="005B17D3" w:rsidRDefault="00BE52CE" w:rsidP="00EF3896">
      <w:pPr>
        <w:pStyle w:val="ListBull2"/>
      </w:pPr>
      <w:r w:rsidRPr="005B17D3">
        <w:t xml:space="preserve">The </w:t>
      </w:r>
      <w:r w:rsidRPr="005B17D3">
        <w:rPr>
          <w:b/>
          <w:bCs/>
        </w:rPr>
        <w:t>first</w:t>
      </w:r>
      <w:r w:rsidRPr="005B17D3">
        <w:t xml:space="preserve">, </w:t>
      </w:r>
      <w:r w:rsidRPr="005B17D3">
        <w:rPr>
          <w:b/>
          <w:bCs/>
        </w:rPr>
        <w:t>last</w:t>
      </w:r>
      <w:r w:rsidRPr="005B17D3">
        <w:t xml:space="preserve">, </w:t>
      </w:r>
      <w:r w:rsidRPr="005B17D3">
        <w:rPr>
          <w:b/>
          <w:bCs/>
        </w:rPr>
        <w:t>15th</w:t>
      </w:r>
      <w:r w:rsidRPr="005B17D3">
        <w:t>, day of every month.</w:t>
      </w:r>
    </w:p>
    <w:p w14:paraId="6E082F32" w14:textId="77777777" w:rsidR="00BE52CE" w:rsidRPr="005B17D3" w:rsidRDefault="00BE52CE" w:rsidP="00EF3896">
      <w:pPr>
        <w:pStyle w:val="ScreenFieldDesc"/>
      </w:pPr>
      <w:r w:rsidRPr="005B17D3">
        <w:t>OR</w:t>
      </w:r>
    </w:p>
    <w:p w14:paraId="4B079197" w14:textId="77777777" w:rsidR="00BE52CE" w:rsidRPr="005B17D3" w:rsidRDefault="00BE52CE" w:rsidP="00EF3896">
      <w:pPr>
        <w:pStyle w:val="ListBull2"/>
      </w:pPr>
      <w:r w:rsidRPr="005B17D3">
        <w:t>The first, second, third, fourth, last Sunday, Monday, Tuesday, Wednesday, Thursday, Friday, or Saturday, of every month.</w:t>
      </w:r>
    </w:p>
    <w:p w14:paraId="273499AF" w14:textId="77777777" w:rsidR="00560A40" w:rsidRPr="005B17D3" w:rsidRDefault="00560A40" w:rsidP="00EF3896">
      <w:pPr>
        <w:pStyle w:val="ScreenField"/>
        <w:ind w:firstLine="360"/>
      </w:pPr>
    </w:p>
    <w:p w14:paraId="7C693494" w14:textId="73413253" w:rsidR="00BE52CE" w:rsidRPr="005B17D3" w:rsidRDefault="00BE52CE" w:rsidP="00EF3896">
      <w:pPr>
        <w:pStyle w:val="ScreenField"/>
        <w:ind w:firstLine="360"/>
      </w:pPr>
      <w:r w:rsidRPr="005B17D3">
        <w:t>Quarterly</w:t>
      </w:r>
    </w:p>
    <w:p w14:paraId="6B131317" w14:textId="77777777" w:rsidR="00BE52CE" w:rsidRPr="005B17D3" w:rsidRDefault="00BE52CE" w:rsidP="00EF3896">
      <w:pPr>
        <w:pStyle w:val="ScreenFieldDesc"/>
      </w:pPr>
      <w:r w:rsidRPr="005B17D3">
        <w:t xml:space="preserve">The choices are: </w:t>
      </w:r>
    </w:p>
    <w:p w14:paraId="55D046F9" w14:textId="77777777" w:rsidR="00BE52CE" w:rsidRPr="005B17D3" w:rsidRDefault="00BE52CE" w:rsidP="00EF3896">
      <w:pPr>
        <w:pStyle w:val="ListBull2"/>
      </w:pPr>
      <w:r w:rsidRPr="005B17D3">
        <w:t xml:space="preserve">The </w:t>
      </w:r>
      <w:r w:rsidRPr="005B17D3">
        <w:rPr>
          <w:b/>
          <w:bCs/>
        </w:rPr>
        <w:t>First</w:t>
      </w:r>
      <w:r w:rsidRPr="005B17D3">
        <w:t xml:space="preserve">, </w:t>
      </w:r>
      <w:r w:rsidRPr="005B17D3">
        <w:rPr>
          <w:b/>
          <w:bCs/>
        </w:rPr>
        <w:t>Last</w:t>
      </w:r>
      <w:r w:rsidRPr="005B17D3">
        <w:t xml:space="preserve"> day of every quarter.</w:t>
      </w:r>
    </w:p>
    <w:p w14:paraId="1831FE14" w14:textId="77777777" w:rsidR="00560A40" w:rsidRPr="005B17D3" w:rsidRDefault="00560A40" w:rsidP="00EF3896">
      <w:pPr>
        <w:pStyle w:val="ScreenField"/>
        <w:ind w:firstLine="360"/>
      </w:pPr>
    </w:p>
    <w:p w14:paraId="323FB4C5" w14:textId="6EAA5955" w:rsidR="00BE52CE" w:rsidRPr="005B17D3" w:rsidRDefault="00BE52CE" w:rsidP="00EF3896">
      <w:pPr>
        <w:pStyle w:val="ScreenField"/>
        <w:ind w:firstLine="360"/>
      </w:pPr>
      <w:r w:rsidRPr="005B17D3">
        <w:t>Yearly</w:t>
      </w:r>
    </w:p>
    <w:p w14:paraId="5106BC23" w14:textId="77777777" w:rsidR="00BE52CE" w:rsidRPr="005B17D3" w:rsidRDefault="00BE52CE" w:rsidP="00EF3896">
      <w:pPr>
        <w:pStyle w:val="ScreenFieldDesc"/>
      </w:pPr>
      <w:r w:rsidRPr="005B17D3">
        <w:t xml:space="preserve">The choices are: </w:t>
      </w:r>
    </w:p>
    <w:p w14:paraId="0A6C6B00" w14:textId="77777777" w:rsidR="00BE52CE" w:rsidRPr="005B17D3" w:rsidRDefault="00BE52CE" w:rsidP="00EF3896">
      <w:pPr>
        <w:pStyle w:val="ListBull2"/>
      </w:pPr>
      <w:r w:rsidRPr="005B17D3">
        <w:t xml:space="preserve">Every January, February, March, April, May, June, July, August, September, October, November, December, </w:t>
      </w:r>
      <w:r w:rsidRPr="005B17D3">
        <w:rPr>
          <w:rStyle w:val="Text-onlypopuphotspot"/>
        </w:rPr>
        <w:t>XX</w:t>
      </w:r>
      <w:r w:rsidRPr="005B17D3">
        <w:t>th.</w:t>
      </w:r>
    </w:p>
    <w:p w14:paraId="7C51A222" w14:textId="77777777" w:rsidR="00BE52CE" w:rsidRPr="005B17D3" w:rsidRDefault="00BE52CE" w:rsidP="00EF3896">
      <w:pPr>
        <w:pStyle w:val="ScreenFieldDesc"/>
      </w:pPr>
      <w:r w:rsidRPr="005B17D3">
        <w:t>OR</w:t>
      </w:r>
    </w:p>
    <w:p w14:paraId="62C5E8F6" w14:textId="77777777" w:rsidR="00BE52CE" w:rsidRPr="005B17D3" w:rsidRDefault="00BE52CE" w:rsidP="00EF3896">
      <w:pPr>
        <w:pStyle w:val="ListBull2"/>
      </w:pPr>
      <w:r w:rsidRPr="005B17D3">
        <w:t>The first, second, third, fourth, or last, Sunday, Monday, Tuesday, Wednesday, Thursday, Friday, or Saturday of January, February, March, April, May, June, July, August, September, October, November, or December.</w:t>
      </w:r>
    </w:p>
    <w:p w14:paraId="5D8713E3" w14:textId="77777777" w:rsidR="00BE52CE" w:rsidRPr="005B17D3" w:rsidRDefault="00BE52CE" w:rsidP="00EF3896">
      <w:pPr>
        <w:pStyle w:val="ScreenFieldDesc"/>
      </w:pPr>
      <w:r w:rsidRPr="005B17D3">
        <w:t>Other</w:t>
      </w:r>
    </w:p>
    <w:p w14:paraId="2212C23C" w14:textId="27F8880C" w:rsidR="00BE52CE" w:rsidRPr="005B17D3" w:rsidRDefault="00BE52CE" w:rsidP="00EF3896">
      <w:pPr>
        <w:pStyle w:val="ListBull2"/>
      </w:pPr>
      <w:r w:rsidRPr="005B17D3">
        <w:t xml:space="preserve">When the </w:t>
      </w:r>
      <w:r w:rsidRPr="005B17D3">
        <w:rPr>
          <w:b/>
        </w:rPr>
        <w:t>Other</w:t>
      </w:r>
      <w:r w:rsidRPr="005B17D3">
        <w:t xml:space="preserve"> radio button is chosen, a </w:t>
      </w:r>
      <w:r w:rsidRPr="005B17D3">
        <w:rPr>
          <w:b/>
          <w:i/>
        </w:rPr>
        <w:t>From Date</w:t>
      </w:r>
      <w:r w:rsidRPr="005B17D3">
        <w:t xml:space="preserve"> and </w:t>
      </w:r>
      <w:r w:rsidRPr="005B17D3">
        <w:rPr>
          <w:b/>
          <w:i/>
        </w:rPr>
        <w:t>To Date</w:t>
      </w:r>
      <w:r w:rsidRPr="005B17D3">
        <w:t>, which appear below, must be chosen.</w:t>
      </w:r>
    </w:p>
    <w:p w14:paraId="0487F40D" w14:textId="77777777" w:rsidR="00560A40" w:rsidRPr="005B17D3" w:rsidRDefault="00560A40" w:rsidP="00560A40">
      <w:pPr>
        <w:pStyle w:val="ListBull2"/>
        <w:numPr>
          <w:ilvl w:val="0"/>
          <w:numId w:val="0"/>
        </w:numPr>
        <w:ind w:left="720"/>
      </w:pPr>
    </w:p>
    <w:p w14:paraId="44B2384F" w14:textId="77777777" w:rsidR="00BE52CE" w:rsidRPr="005B17D3" w:rsidRDefault="00BE52CE" w:rsidP="00EF3896">
      <w:pPr>
        <w:pStyle w:val="ScreenField"/>
        <w:ind w:firstLine="360"/>
      </w:pPr>
      <w:r w:rsidRPr="005B17D3">
        <w:rPr>
          <w:noProof/>
        </w:rPr>
        <w:drawing>
          <wp:inline distT="0" distB="0" distL="0" distR="0" wp14:anchorId="103702E0" wp14:editId="297613D5">
            <wp:extent cx="119380" cy="119380"/>
            <wp:effectExtent l="19050" t="0" r="0" b="0"/>
            <wp:docPr id="405" name="Picture 405" descr="required fiel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5" descr="required field symbol"/>
                    <pic:cNvPicPr>
                      <a:picLocks noChangeAspect="1" noChangeArrowheads="1"/>
                    </pic:cNvPicPr>
                  </pic:nvPicPr>
                  <pic:blipFill>
                    <a:blip r:embed="rId33" cstate="print"/>
                    <a:srcRect/>
                    <a:stretch>
                      <a:fillRect/>
                    </a:stretch>
                  </pic:blipFill>
                  <pic:spPr bwMode="auto">
                    <a:xfrm>
                      <a:off x="0" y="0"/>
                      <a:ext cx="119380" cy="119380"/>
                    </a:xfrm>
                    <a:prstGeom prst="rect">
                      <a:avLst/>
                    </a:prstGeom>
                    <a:noFill/>
                    <a:ln w="9525">
                      <a:noFill/>
                      <a:miter lim="800000"/>
                      <a:headEnd/>
                      <a:tailEnd/>
                    </a:ln>
                  </pic:spPr>
                </pic:pic>
              </a:graphicData>
            </a:graphic>
          </wp:inline>
        </w:drawing>
      </w:r>
      <w:r w:rsidRPr="005B17D3">
        <w:t>Date to Generate Report</w:t>
      </w:r>
      <w:r w:rsidRPr="005B17D3">
        <w:fldChar w:fldCharType="begin"/>
      </w:r>
      <w:r w:rsidRPr="005B17D3">
        <w:instrText xml:space="preserve"> XE "Report:Day to Generate" </w:instrText>
      </w:r>
      <w:r w:rsidRPr="005B17D3">
        <w:fldChar w:fldCharType="end"/>
      </w:r>
      <w:r w:rsidRPr="005B17D3">
        <w:t>:</w:t>
      </w:r>
    </w:p>
    <w:p w14:paraId="0427179A" w14:textId="259C566E" w:rsidR="00BE52CE" w:rsidRPr="005B17D3" w:rsidRDefault="00BE52CE" w:rsidP="00EF3896">
      <w:pPr>
        <w:pStyle w:val="ScreenFieldDesc"/>
      </w:pPr>
      <w:bookmarkStart w:id="385" w:name="OLE_LINK101"/>
      <w:bookmarkStart w:id="386" w:name="OLE_LINK102"/>
      <w:r w:rsidRPr="005B17D3">
        <w:t>Enter the precise date (mm/dd/yyyy) on which to generate the report.</w:t>
      </w:r>
      <w:bookmarkEnd w:id="385"/>
      <w:bookmarkEnd w:id="386"/>
    </w:p>
    <w:p w14:paraId="79AC730E" w14:textId="77777777" w:rsidR="00560A40" w:rsidRPr="005B17D3" w:rsidRDefault="00560A40" w:rsidP="00560A40">
      <w:pPr>
        <w:pStyle w:val="ScreenField"/>
      </w:pPr>
    </w:p>
    <w:p w14:paraId="6AC12DCF" w14:textId="77777777" w:rsidR="00BE52CE" w:rsidRPr="005B17D3" w:rsidRDefault="00BE52CE" w:rsidP="00EF3896">
      <w:pPr>
        <w:pStyle w:val="ScreenField"/>
        <w:ind w:firstLine="360"/>
      </w:pPr>
      <w:r w:rsidRPr="005B17D3">
        <w:rPr>
          <w:noProof/>
        </w:rPr>
        <w:lastRenderedPageBreak/>
        <w:drawing>
          <wp:inline distT="0" distB="0" distL="0" distR="0" wp14:anchorId="31E39EA8" wp14:editId="044A696D">
            <wp:extent cx="119380" cy="119380"/>
            <wp:effectExtent l="19050" t="0" r="0" b="0"/>
            <wp:docPr id="406" name="Picture 406" descr="required fiel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 descr="required field symbol"/>
                    <pic:cNvPicPr>
                      <a:picLocks noChangeAspect="1" noChangeArrowheads="1"/>
                    </pic:cNvPicPr>
                  </pic:nvPicPr>
                  <pic:blipFill>
                    <a:blip r:embed="rId33" cstate="print"/>
                    <a:srcRect/>
                    <a:stretch>
                      <a:fillRect/>
                    </a:stretch>
                  </pic:blipFill>
                  <pic:spPr bwMode="auto">
                    <a:xfrm>
                      <a:off x="0" y="0"/>
                      <a:ext cx="119380" cy="119380"/>
                    </a:xfrm>
                    <a:prstGeom prst="rect">
                      <a:avLst/>
                    </a:prstGeom>
                    <a:noFill/>
                    <a:ln w="9525">
                      <a:noFill/>
                      <a:miter lim="800000"/>
                      <a:headEnd/>
                      <a:tailEnd/>
                    </a:ln>
                  </pic:spPr>
                </pic:pic>
              </a:graphicData>
            </a:graphic>
          </wp:inline>
        </w:drawing>
      </w:r>
      <w:r w:rsidRPr="005B17D3">
        <w:t>Time to Generate Report</w:t>
      </w:r>
      <w:r w:rsidRPr="005B17D3">
        <w:fldChar w:fldCharType="begin"/>
      </w:r>
      <w:r w:rsidRPr="005B17D3">
        <w:instrText xml:space="preserve"> XE "Report:Time to Generate" </w:instrText>
      </w:r>
      <w:r w:rsidRPr="005B17D3">
        <w:fldChar w:fldCharType="end"/>
      </w:r>
      <w:r w:rsidRPr="005B17D3">
        <w:t>:</w:t>
      </w:r>
    </w:p>
    <w:p w14:paraId="10074740" w14:textId="77777777" w:rsidR="00BE52CE" w:rsidRPr="005B17D3" w:rsidRDefault="00BE52CE" w:rsidP="00EF3896">
      <w:pPr>
        <w:pStyle w:val="ScreenFieldDesc"/>
      </w:pPr>
      <w:r w:rsidRPr="005B17D3">
        <w:t>Indicate the time to generate the report. Choose hours first (military</w:t>
      </w:r>
      <w:r w:rsidRPr="005B17D3">
        <w:fldChar w:fldCharType="begin"/>
      </w:r>
      <w:r w:rsidRPr="005B17D3">
        <w:instrText xml:space="preserve"> XE "Military:time" </w:instrText>
      </w:r>
      <w:r w:rsidRPr="005B17D3">
        <w:fldChar w:fldCharType="end"/>
      </w:r>
      <w:r w:rsidRPr="005B17D3">
        <w:t xml:space="preserve"> time), then minutes.</w:t>
      </w:r>
    </w:p>
    <w:p w14:paraId="2FB8CF8E" w14:textId="77777777" w:rsidR="00560A40" w:rsidRPr="005B17D3" w:rsidRDefault="00560A40" w:rsidP="00EF3896">
      <w:pPr>
        <w:pStyle w:val="ScreenField"/>
      </w:pPr>
    </w:p>
    <w:p w14:paraId="02452F0E" w14:textId="50ED03D4" w:rsidR="00BE52CE" w:rsidRPr="005B17D3" w:rsidRDefault="00BE52CE" w:rsidP="00EF3896">
      <w:pPr>
        <w:pStyle w:val="ScreenField"/>
      </w:pPr>
      <w:r w:rsidRPr="005B17D3">
        <w:t>Email</w:t>
      </w:r>
      <w:r w:rsidRPr="005B17D3">
        <w:fldChar w:fldCharType="begin"/>
      </w:r>
      <w:r w:rsidRPr="005B17D3">
        <w:instrText xml:space="preserve"> XE "</w:instrText>
      </w:r>
      <w:r w:rsidRPr="005B17D3">
        <w:rPr>
          <w:b w:val="0"/>
        </w:rPr>
        <w:instrText>Email</w:instrText>
      </w:r>
      <w:r w:rsidRPr="005B17D3">
        <w:instrText xml:space="preserve">:Report To" </w:instrText>
      </w:r>
      <w:r w:rsidRPr="005B17D3">
        <w:fldChar w:fldCharType="end"/>
      </w:r>
      <w:r w:rsidRPr="005B17D3">
        <w:t xml:space="preserve"> Report</w:t>
      </w:r>
      <w:r w:rsidRPr="005B17D3">
        <w:fldChar w:fldCharType="begin"/>
      </w:r>
      <w:r w:rsidRPr="005B17D3">
        <w:instrText xml:space="preserve"> XE "Report:Email to" </w:instrText>
      </w:r>
      <w:r w:rsidRPr="005B17D3">
        <w:fldChar w:fldCharType="end"/>
      </w:r>
      <w:r w:rsidRPr="005B17D3">
        <w:t xml:space="preserve"> To:</w:t>
      </w:r>
    </w:p>
    <w:p w14:paraId="332AE688" w14:textId="77777777" w:rsidR="00BE52CE" w:rsidRPr="005B17D3" w:rsidRDefault="00BE52CE" w:rsidP="00EF3896">
      <w:pPr>
        <w:pStyle w:val="ScreenFieldDesc"/>
      </w:pPr>
      <w:r w:rsidRPr="005B17D3">
        <w:t>Separate each email</w:t>
      </w:r>
      <w:r w:rsidRPr="005B17D3">
        <w:fldChar w:fldCharType="begin"/>
      </w:r>
      <w:r w:rsidRPr="005B17D3">
        <w:instrText xml:space="preserve"> XE "</w:instrText>
      </w:r>
      <w:r w:rsidRPr="005B17D3">
        <w:rPr>
          <w:rFonts w:cs="Arial"/>
        </w:rPr>
        <w:instrText>Email:</w:instrText>
      </w:r>
      <w:r w:rsidRPr="005B17D3">
        <w:instrText xml:space="preserve">recipient" </w:instrText>
      </w:r>
      <w:r w:rsidRPr="005B17D3">
        <w:fldChar w:fldCharType="end"/>
      </w:r>
      <w:r w:rsidRPr="005B17D3">
        <w:t xml:space="preserve"> recipient name with a semi-colon (;).</w:t>
      </w:r>
    </w:p>
    <w:p w14:paraId="0FDABCF6" w14:textId="5FFF57DF" w:rsidR="00BE52CE" w:rsidRPr="005B17D3" w:rsidRDefault="00BE52CE" w:rsidP="00EF3896">
      <w:pPr>
        <w:pStyle w:val="BodyTextBullet2"/>
      </w:pPr>
      <w:r w:rsidRPr="005B17D3">
        <w:t xml:space="preserve">The parameters below are determined by the report being scheduled. Below is an example of report parameters for the </w:t>
      </w:r>
      <w:r w:rsidRPr="005B17D3">
        <w:rPr>
          <w:b/>
        </w:rPr>
        <w:t xml:space="preserve">Pending Applications (EED 22) </w:t>
      </w:r>
      <w:r w:rsidRPr="005B17D3">
        <w:t>report.</w:t>
      </w:r>
    </w:p>
    <w:p w14:paraId="61DAE552" w14:textId="77777777" w:rsidR="00560A40" w:rsidRPr="005B17D3" w:rsidRDefault="00560A40" w:rsidP="00EF3896">
      <w:pPr>
        <w:pStyle w:val="BodyTextBullet2"/>
      </w:pPr>
    </w:p>
    <w:p w14:paraId="558FF3C5" w14:textId="77777777" w:rsidR="00BE52CE" w:rsidRPr="005B17D3" w:rsidRDefault="00BE52CE" w:rsidP="00EF3896">
      <w:pPr>
        <w:pStyle w:val="ScreenField"/>
      </w:pPr>
      <w:r w:rsidRPr="005B17D3">
        <w:rPr>
          <w:noProof/>
        </w:rPr>
        <w:drawing>
          <wp:inline distT="0" distB="0" distL="0" distR="0" wp14:anchorId="35BB3EA2" wp14:editId="6B5EA3FE">
            <wp:extent cx="119380" cy="119380"/>
            <wp:effectExtent l="19050" t="0" r="0" b="0"/>
            <wp:docPr id="408" name="Picture 408" descr="required fiel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 descr="required field symbol"/>
                    <pic:cNvPicPr>
                      <a:picLocks noChangeAspect="1" noChangeArrowheads="1"/>
                    </pic:cNvPicPr>
                  </pic:nvPicPr>
                  <pic:blipFill>
                    <a:blip r:embed="rId33" cstate="print"/>
                    <a:srcRect/>
                    <a:stretch>
                      <a:fillRect/>
                    </a:stretch>
                  </pic:blipFill>
                  <pic:spPr bwMode="auto">
                    <a:xfrm>
                      <a:off x="0" y="0"/>
                      <a:ext cx="119380" cy="119380"/>
                    </a:xfrm>
                    <a:prstGeom prst="rect">
                      <a:avLst/>
                    </a:prstGeom>
                    <a:noFill/>
                    <a:ln w="9525">
                      <a:noFill/>
                      <a:miter lim="800000"/>
                      <a:headEnd/>
                      <a:tailEnd/>
                    </a:ln>
                  </pic:spPr>
                </pic:pic>
              </a:graphicData>
            </a:graphic>
          </wp:inline>
        </w:drawing>
      </w:r>
      <w:r w:rsidRPr="005B17D3">
        <w:t>From Date</w:t>
      </w:r>
      <w:r w:rsidRPr="005B17D3">
        <w:fldChar w:fldCharType="begin"/>
      </w:r>
      <w:r w:rsidRPr="005B17D3">
        <w:instrText xml:space="preserve"> XE "Date:Reports From" </w:instrText>
      </w:r>
      <w:r w:rsidRPr="005B17D3">
        <w:fldChar w:fldCharType="end"/>
      </w:r>
      <w:r w:rsidRPr="005B17D3">
        <w:t>:</w:t>
      </w:r>
    </w:p>
    <w:p w14:paraId="0E87B492" w14:textId="67C6C9A8" w:rsidR="00BE52CE" w:rsidRPr="005B17D3" w:rsidRDefault="00BE52CE" w:rsidP="00EF3896">
      <w:pPr>
        <w:pStyle w:val="ScreenFieldDesc"/>
      </w:pPr>
      <w:r w:rsidRPr="005B17D3">
        <w:t xml:space="preserve">Enter a </w:t>
      </w:r>
      <w:r w:rsidRPr="005B17D3">
        <w:rPr>
          <w:i/>
        </w:rPr>
        <w:t>From Date</w:t>
      </w:r>
      <w:r w:rsidRPr="005B17D3">
        <w:t xml:space="preserve"> (mm/dd/yyyy). This field appears only when the </w:t>
      </w:r>
      <w:r w:rsidRPr="005B17D3">
        <w:rPr>
          <w:b/>
        </w:rPr>
        <w:t>Other</w:t>
      </w:r>
      <w:r w:rsidRPr="005B17D3">
        <w:t xml:space="preserve"> radio button for </w:t>
      </w:r>
      <w:r w:rsidRPr="005B17D3">
        <w:rPr>
          <w:b/>
        </w:rPr>
        <w:t>Generate Report</w:t>
      </w:r>
      <w:r w:rsidRPr="005B17D3">
        <w:t xml:space="preserve"> is chosen above.</w:t>
      </w:r>
    </w:p>
    <w:p w14:paraId="50332FAF" w14:textId="77777777" w:rsidR="00560A40" w:rsidRPr="005B17D3" w:rsidRDefault="00560A40" w:rsidP="00560A40">
      <w:pPr>
        <w:pStyle w:val="ScreenField"/>
      </w:pPr>
    </w:p>
    <w:p w14:paraId="0726FD04" w14:textId="77777777" w:rsidR="00BE52CE" w:rsidRPr="005B17D3" w:rsidRDefault="00BE52CE" w:rsidP="00EF3896">
      <w:pPr>
        <w:pStyle w:val="ScreenField"/>
      </w:pPr>
      <w:r w:rsidRPr="005B17D3">
        <w:rPr>
          <w:noProof/>
        </w:rPr>
        <w:drawing>
          <wp:inline distT="0" distB="0" distL="0" distR="0" wp14:anchorId="28C62AA1" wp14:editId="555E36EE">
            <wp:extent cx="119380" cy="119380"/>
            <wp:effectExtent l="19050" t="0" r="0" b="0"/>
            <wp:docPr id="409" name="Picture 409" descr="required fiel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descr="required field symbol"/>
                    <pic:cNvPicPr>
                      <a:picLocks noChangeAspect="1" noChangeArrowheads="1"/>
                    </pic:cNvPicPr>
                  </pic:nvPicPr>
                  <pic:blipFill>
                    <a:blip r:embed="rId33" cstate="print"/>
                    <a:srcRect/>
                    <a:stretch>
                      <a:fillRect/>
                    </a:stretch>
                  </pic:blipFill>
                  <pic:spPr bwMode="auto">
                    <a:xfrm>
                      <a:off x="0" y="0"/>
                      <a:ext cx="119380" cy="119380"/>
                    </a:xfrm>
                    <a:prstGeom prst="rect">
                      <a:avLst/>
                    </a:prstGeom>
                    <a:noFill/>
                    <a:ln w="9525">
                      <a:noFill/>
                      <a:miter lim="800000"/>
                      <a:headEnd/>
                      <a:tailEnd/>
                    </a:ln>
                  </pic:spPr>
                </pic:pic>
              </a:graphicData>
            </a:graphic>
          </wp:inline>
        </w:drawing>
      </w:r>
      <w:r w:rsidRPr="005B17D3">
        <w:t>To Date</w:t>
      </w:r>
      <w:r w:rsidRPr="005B17D3">
        <w:fldChar w:fldCharType="begin"/>
      </w:r>
      <w:r w:rsidRPr="005B17D3">
        <w:instrText xml:space="preserve"> XE "Date:Reports To" </w:instrText>
      </w:r>
      <w:r w:rsidRPr="005B17D3">
        <w:fldChar w:fldCharType="end"/>
      </w:r>
      <w:r w:rsidRPr="005B17D3">
        <w:t>:</w:t>
      </w:r>
    </w:p>
    <w:p w14:paraId="7DC529DD" w14:textId="56B93DDD" w:rsidR="00BE52CE" w:rsidRPr="005B17D3" w:rsidRDefault="00BE52CE" w:rsidP="00EF3896">
      <w:pPr>
        <w:pStyle w:val="ScreenFieldDesc"/>
      </w:pPr>
      <w:r w:rsidRPr="005B17D3">
        <w:t xml:space="preserve">Enter a </w:t>
      </w:r>
      <w:r w:rsidRPr="005B17D3">
        <w:rPr>
          <w:i/>
        </w:rPr>
        <w:t>To Date</w:t>
      </w:r>
      <w:r w:rsidRPr="005B17D3">
        <w:t xml:space="preserve"> (mm/dd/yyyy). This field appears only when the Other radio button for </w:t>
      </w:r>
      <w:r w:rsidRPr="005B17D3">
        <w:rPr>
          <w:b/>
        </w:rPr>
        <w:t>Generate Report</w:t>
      </w:r>
      <w:r w:rsidRPr="005B17D3">
        <w:t xml:space="preserve"> is chosen above.</w:t>
      </w:r>
    </w:p>
    <w:p w14:paraId="1B8739B4" w14:textId="77777777" w:rsidR="00560A40" w:rsidRPr="005B17D3" w:rsidRDefault="00560A40" w:rsidP="00560A40">
      <w:pPr>
        <w:pStyle w:val="ScreenField"/>
      </w:pPr>
    </w:p>
    <w:p w14:paraId="0FE3F1F5" w14:textId="77777777" w:rsidR="00BE52CE" w:rsidRPr="005B17D3" w:rsidRDefault="00BE52CE" w:rsidP="00EF3896">
      <w:pPr>
        <w:pStyle w:val="ScreenField"/>
      </w:pPr>
      <w:r w:rsidRPr="005B17D3">
        <w:rPr>
          <w:noProof/>
        </w:rPr>
        <w:drawing>
          <wp:inline distT="0" distB="0" distL="0" distR="0" wp14:anchorId="1A6E3D80" wp14:editId="123A26B4">
            <wp:extent cx="119380" cy="119380"/>
            <wp:effectExtent l="19050" t="0" r="0" b="0"/>
            <wp:docPr id="410" name="Picture 410" descr="required fiel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 descr="required field symbol"/>
                    <pic:cNvPicPr>
                      <a:picLocks noChangeAspect="1" noChangeArrowheads="1"/>
                    </pic:cNvPicPr>
                  </pic:nvPicPr>
                  <pic:blipFill>
                    <a:blip r:embed="rId33" cstate="print"/>
                    <a:srcRect/>
                    <a:stretch>
                      <a:fillRect/>
                    </a:stretch>
                  </pic:blipFill>
                  <pic:spPr bwMode="auto">
                    <a:xfrm>
                      <a:off x="0" y="0"/>
                      <a:ext cx="119380" cy="119380"/>
                    </a:xfrm>
                    <a:prstGeom prst="rect">
                      <a:avLst/>
                    </a:prstGeom>
                    <a:noFill/>
                    <a:ln w="9525">
                      <a:noFill/>
                      <a:miter lim="800000"/>
                      <a:headEnd/>
                      <a:tailEnd/>
                    </a:ln>
                  </pic:spPr>
                </pic:pic>
              </a:graphicData>
            </a:graphic>
          </wp:inline>
        </w:drawing>
      </w:r>
      <w:r w:rsidRPr="005B17D3">
        <w:t>Address</w:t>
      </w:r>
      <w:r w:rsidRPr="005B17D3">
        <w:fldChar w:fldCharType="begin"/>
      </w:r>
      <w:r w:rsidRPr="005B17D3">
        <w:instrText xml:space="preserve"> XE "Address:Updated Multiple Times Within" </w:instrText>
      </w:r>
      <w:r w:rsidRPr="005B17D3">
        <w:fldChar w:fldCharType="end"/>
      </w:r>
      <w:r w:rsidRPr="005B17D3">
        <w:t xml:space="preserve"> Updated Multiple Times Within:</w:t>
      </w:r>
    </w:p>
    <w:p w14:paraId="36C6026C" w14:textId="2DBD6FE1" w:rsidR="00BE52CE" w:rsidRPr="005B17D3" w:rsidRDefault="00BE52CE" w:rsidP="00EF3896">
      <w:pPr>
        <w:pStyle w:val="ScreenFieldDesc"/>
      </w:pPr>
      <w:r w:rsidRPr="005B17D3">
        <w:t>Enter the number of days in which the address</w:t>
      </w:r>
      <w:r w:rsidRPr="005B17D3">
        <w:fldChar w:fldCharType="begin"/>
      </w:r>
      <w:r w:rsidRPr="005B17D3">
        <w:instrText xml:space="preserve"> XE “Address” </w:instrText>
      </w:r>
      <w:r w:rsidRPr="005B17D3">
        <w:fldChar w:fldCharType="end"/>
      </w:r>
      <w:r w:rsidRPr="005B17D3">
        <w:t xml:space="preserve"> was updated more than once.</w:t>
      </w:r>
    </w:p>
    <w:p w14:paraId="5779DB23" w14:textId="77777777" w:rsidR="00560A40" w:rsidRPr="005B17D3" w:rsidRDefault="00560A40" w:rsidP="00560A40">
      <w:pPr>
        <w:pStyle w:val="ScreenField"/>
      </w:pPr>
    </w:p>
    <w:p w14:paraId="6557A879" w14:textId="77777777" w:rsidR="00BE52CE" w:rsidRPr="005B17D3" w:rsidRDefault="00BE52CE" w:rsidP="00EF3896">
      <w:pPr>
        <w:pStyle w:val="ScreenField"/>
      </w:pPr>
      <w:r w:rsidRPr="005B17D3">
        <w:rPr>
          <w:noProof/>
        </w:rPr>
        <w:drawing>
          <wp:inline distT="0" distB="0" distL="0" distR="0" wp14:anchorId="5BEB7AA4" wp14:editId="73CCC8B5">
            <wp:extent cx="119380" cy="119380"/>
            <wp:effectExtent l="19050" t="0" r="0" b="0"/>
            <wp:docPr id="411" name="Picture 411" descr="required fiel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 descr="required field symbol"/>
                    <pic:cNvPicPr>
                      <a:picLocks noChangeAspect="1" noChangeArrowheads="1"/>
                    </pic:cNvPicPr>
                  </pic:nvPicPr>
                  <pic:blipFill>
                    <a:blip r:embed="rId33" cstate="print"/>
                    <a:srcRect/>
                    <a:stretch>
                      <a:fillRect/>
                    </a:stretch>
                  </pic:blipFill>
                  <pic:spPr bwMode="auto">
                    <a:xfrm>
                      <a:off x="0" y="0"/>
                      <a:ext cx="119380" cy="119380"/>
                    </a:xfrm>
                    <a:prstGeom prst="rect">
                      <a:avLst/>
                    </a:prstGeom>
                    <a:noFill/>
                    <a:ln w="9525">
                      <a:noFill/>
                      <a:miter lim="800000"/>
                      <a:headEnd/>
                      <a:tailEnd/>
                    </a:ln>
                  </pic:spPr>
                </pic:pic>
              </a:graphicData>
            </a:graphic>
          </wp:inline>
        </w:drawing>
      </w:r>
      <w:r w:rsidRPr="005B17D3">
        <w:t>Report</w:t>
      </w:r>
      <w:r w:rsidRPr="005B17D3">
        <w:fldChar w:fldCharType="begin"/>
      </w:r>
      <w:r w:rsidRPr="005B17D3">
        <w:instrText xml:space="preserve"> XE "Report:Format" </w:instrText>
      </w:r>
      <w:r w:rsidRPr="005B17D3">
        <w:fldChar w:fldCharType="end"/>
      </w:r>
      <w:r w:rsidRPr="005B17D3">
        <w:t xml:space="preserve"> Format:</w:t>
      </w:r>
    </w:p>
    <w:p w14:paraId="6EE70F7B" w14:textId="77777777" w:rsidR="00BE52CE" w:rsidRPr="005B17D3" w:rsidRDefault="00BE52CE" w:rsidP="00EF3896">
      <w:pPr>
        <w:pStyle w:val="ScreenFieldDesc"/>
      </w:pPr>
      <w:r w:rsidRPr="005B17D3">
        <w:t>Select either:</w:t>
      </w:r>
    </w:p>
    <w:p w14:paraId="3149E69C" w14:textId="77777777" w:rsidR="00BE52CE" w:rsidRPr="005B17D3" w:rsidRDefault="00BE52CE" w:rsidP="00EF3896">
      <w:pPr>
        <w:pStyle w:val="ListBull2"/>
      </w:pPr>
      <w:r w:rsidRPr="005B17D3">
        <w:t>Summary</w:t>
      </w:r>
    </w:p>
    <w:p w14:paraId="7B20AB23" w14:textId="78D8A3BB" w:rsidR="00BE52CE" w:rsidRPr="005B17D3" w:rsidRDefault="00BE52CE" w:rsidP="00EF3896">
      <w:pPr>
        <w:pStyle w:val="ListBull2"/>
      </w:pPr>
      <w:r w:rsidRPr="005B17D3">
        <w:t>Detailed</w:t>
      </w:r>
    </w:p>
    <w:p w14:paraId="2A0E2ADB" w14:textId="77777777" w:rsidR="00560A40" w:rsidRPr="005B17D3" w:rsidRDefault="00560A40" w:rsidP="00560A40">
      <w:pPr>
        <w:pStyle w:val="ListBull2"/>
        <w:numPr>
          <w:ilvl w:val="0"/>
          <w:numId w:val="0"/>
        </w:numPr>
        <w:ind w:left="720"/>
      </w:pPr>
    </w:p>
    <w:p w14:paraId="2F524DF5" w14:textId="77777777" w:rsidR="00BE52CE" w:rsidRPr="005B17D3" w:rsidRDefault="00BE52CE" w:rsidP="00EF3896">
      <w:pPr>
        <w:pStyle w:val="ScreenField"/>
      </w:pPr>
      <w:r w:rsidRPr="005B17D3">
        <w:rPr>
          <w:noProof/>
        </w:rPr>
        <w:drawing>
          <wp:inline distT="0" distB="0" distL="0" distR="0" wp14:anchorId="123CAD82" wp14:editId="3CD9217A">
            <wp:extent cx="119380" cy="119380"/>
            <wp:effectExtent l="19050" t="0" r="0" b="0"/>
            <wp:docPr id="414" name="Picture 414" descr="required fiel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4" descr="required field symbol"/>
                    <pic:cNvPicPr>
                      <a:picLocks noChangeAspect="1" noChangeArrowheads="1"/>
                    </pic:cNvPicPr>
                  </pic:nvPicPr>
                  <pic:blipFill>
                    <a:blip r:embed="rId33" cstate="print"/>
                    <a:srcRect/>
                    <a:stretch>
                      <a:fillRect/>
                    </a:stretch>
                  </pic:blipFill>
                  <pic:spPr bwMode="auto">
                    <a:xfrm>
                      <a:off x="0" y="0"/>
                      <a:ext cx="119380" cy="119380"/>
                    </a:xfrm>
                    <a:prstGeom prst="rect">
                      <a:avLst/>
                    </a:prstGeom>
                    <a:noFill/>
                    <a:ln w="9525">
                      <a:noFill/>
                      <a:miter lim="800000"/>
                      <a:headEnd/>
                      <a:tailEnd/>
                    </a:ln>
                  </pic:spPr>
                </pic:pic>
              </a:graphicData>
            </a:graphic>
          </wp:inline>
        </w:drawing>
      </w:r>
      <w:r w:rsidRPr="005B17D3">
        <w:t>File</w:t>
      </w:r>
      <w:r w:rsidRPr="005B17D3">
        <w:fldChar w:fldCharType="begin"/>
      </w:r>
      <w:r w:rsidRPr="005B17D3">
        <w:instrText xml:space="preserve"> XE "File:Type" </w:instrText>
      </w:r>
      <w:r w:rsidRPr="005B17D3">
        <w:fldChar w:fldCharType="end"/>
      </w:r>
      <w:r w:rsidRPr="005B17D3">
        <w:t xml:space="preserve"> Type:</w:t>
      </w:r>
    </w:p>
    <w:p w14:paraId="03858DBE" w14:textId="77777777" w:rsidR="00BE52CE" w:rsidRPr="005B17D3" w:rsidRDefault="00BE52CE" w:rsidP="00EF3896">
      <w:pPr>
        <w:pStyle w:val="ScreenFieldDesc"/>
      </w:pPr>
      <w:r w:rsidRPr="005B17D3">
        <w:t>Select either:</w:t>
      </w:r>
    </w:p>
    <w:p w14:paraId="359B6E6B" w14:textId="77777777" w:rsidR="00BE52CE" w:rsidRPr="005B17D3" w:rsidRDefault="00BE52CE" w:rsidP="00EF3896">
      <w:pPr>
        <w:pStyle w:val="ListBull2"/>
      </w:pPr>
      <w:r w:rsidRPr="005B17D3">
        <w:rPr>
          <w:rStyle w:val="Text-onlypopuphotspot"/>
        </w:rPr>
        <w:t>.pdf</w:t>
      </w:r>
    </w:p>
    <w:p w14:paraId="26E7C1C9" w14:textId="7C8ED904" w:rsidR="00BE52CE" w:rsidRPr="005B17D3" w:rsidRDefault="00BE52CE" w:rsidP="00EF3896">
      <w:pPr>
        <w:pStyle w:val="ListBull2"/>
        <w:rPr>
          <w:rStyle w:val="Text-onlypopuphotspot"/>
        </w:rPr>
      </w:pPr>
      <w:r w:rsidRPr="005B17D3">
        <w:rPr>
          <w:rStyle w:val="Text-onlypopuphotspot"/>
        </w:rPr>
        <w:t>.csv</w:t>
      </w:r>
    </w:p>
    <w:p w14:paraId="0F2856E8" w14:textId="77777777" w:rsidR="00560A40" w:rsidRPr="005B17D3" w:rsidRDefault="00560A40" w:rsidP="00560A40">
      <w:pPr>
        <w:pStyle w:val="ListBull2"/>
        <w:numPr>
          <w:ilvl w:val="0"/>
          <w:numId w:val="0"/>
        </w:numPr>
        <w:ind w:left="720"/>
      </w:pPr>
    </w:p>
    <w:p w14:paraId="2401F75D" w14:textId="77777777" w:rsidR="00BE52CE" w:rsidRPr="005B17D3" w:rsidRDefault="00BE52CE" w:rsidP="00EF3896">
      <w:pPr>
        <w:pStyle w:val="ReqField"/>
      </w:pPr>
      <w:bookmarkStart w:id="387" w:name="_Toc289864713"/>
      <w:bookmarkStart w:id="388" w:name="_Toc394920704"/>
      <w:bookmarkStart w:id="389" w:name="_Toc406571041"/>
      <w:bookmarkStart w:id="390" w:name="_Toc478746479"/>
      <w:bookmarkStart w:id="391" w:name="_Toc482888409"/>
      <w:r w:rsidRPr="005B17D3">
        <w:t>Indicates required field</w:t>
      </w:r>
    </w:p>
    <w:p w14:paraId="7A7B7F3A" w14:textId="7F2323E6" w:rsidR="00BE52CE" w:rsidRPr="005B17D3" w:rsidRDefault="00BE52CE" w:rsidP="00EF3896">
      <w:pPr>
        <w:pStyle w:val="Heading3"/>
      </w:pPr>
      <w:bookmarkStart w:id="392" w:name="_Toc31622147"/>
      <w:r w:rsidRPr="005B17D3">
        <w:lastRenderedPageBreak/>
        <w:t>Completed Report</w:t>
      </w:r>
      <w:r w:rsidRPr="005B17D3">
        <w:fldChar w:fldCharType="begin"/>
      </w:r>
      <w:r w:rsidRPr="005B17D3">
        <w:instrText xml:space="preserve"> XE "</w:instrText>
      </w:r>
      <w:r w:rsidRPr="005B17D3">
        <w:rPr>
          <w:sz w:val="18"/>
          <w:szCs w:val="18"/>
        </w:rPr>
        <w:instrText>Report:</w:instrText>
      </w:r>
      <w:r w:rsidRPr="005B17D3">
        <w:instrText xml:space="preserve">Completed" </w:instrText>
      </w:r>
      <w:r w:rsidRPr="005B17D3">
        <w:fldChar w:fldCharType="end"/>
      </w:r>
      <w:r w:rsidRPr="005B17D3">
        <w:t>s</w:t>
      </w:r>
      <w:bookmarkEnd w:id="387"/>
      <w:bookmarkEnd w:id="388"/>
      <w:bookmarkEnd w:id="389"/>
      <w:bookmarkEnd w:id="390"/>
      <w:bookmarkEnd w:id="391"/>
      <w:bookmarkEnd w:id="392"/>
    </w:p>
    <w:p w14:paraId="6ECCC91B" w14:textId="199ABDDA" w:rsidR="00BE52CE" w:rsidRPr="005B17D3" w:rsidRDefault="00BE52CE" w:rsidP="00EF3896">
      <w:pPr>
        <w:pStyle w:val="BodyTextBullet2"/>
      </w:pPr>
      <w:r w:rsidRPr="005B17D3">
        <w:t xml:space="preserve">The </w:t>
      </w:r>
      <w:r w:rsidRPr="005B17D3">
        <w:rPr>
          <w:i/>
        </w:rPr>
        <w:t>Completed Reports</w:t>
      </w:r>
      <w:r w:rsidRPr="005B17D3">
        <w:t xml:space="preserve"> screen presents a list the completed reports that have been run. User may click on the desired </w:t>
      </w:r>
      <w:r w:rsidRPr="005B17D3">
        <w:rPr>
          <w:b/>
          <w:color w:val="auto"/>
        </w:rPr>
        <w:t>View Report</w:t>
      </w:r>
      <w:r w:rsidRPr="005B17D3">
        <w:rPr>
          <w:color w:val="auto"/>
        </w:rPr>
        <w:t xml:space="preserve"> </w:t>
      </w:r>
      <w:r w:rsidRPr="005B17D3">
        <w:t>link to view</w:t>
      </w:r>
      <w:r w:rsidRPr="005B17D3">
        <w:fldChar w:fldCharType="begin"/>
      </w:r>
      <w:r w:rsidRPr="005B17D3">
        <w:instrText xml:space="preserve"> XE "View:Reports:Completed Reports" </w:instrText>
      </w:r>
      <w:r w:rsidRPr="005B17D3">
        <w:fldChar w:fldCharType="end"/>
      </w:r>
      <w:r w:rsidRPr="005B17D3">
        <w:t xml:space="preserve"> the report. The user may also click the </w:t>
      </w:r>
      <w:r w:rsidRPr="005B17D3">
        <w:rPr>
          <w:b/>
          <w:color w:val="auto"/>
        </w:rPr>
        <w:t xml:space="preserve">Delete </w:t>
      </w:r>
      <w:r w:rsidRPr="005B17D3">
        <w:t xml:space="preserve">link to delete the desired report or click the </w:t>
      </w:r>
      <w:r w:rsidRPr="005B17D3">
        <w:rPr>
          <w:b/>
          <w:color w:val="auto"/>
        </w:rPr>
        <w:t>Archive</w:t>
      </w:r>
      <w:r w:rsidRPr="005B17D3">
        <w:rPr>
          <w:u w:val="single"/>
        </w:rPr>
        <w:fldChar w:fldCharType="begin"/>
      </w:r>
      <w:r w:rsidRPr="005B17D3">
        <w:rPr>
          <w:u w:val="single"/>
        </w:rPr>
        <w:instrText xml:space="preserve"> XE "</w:instrText>
      </w:r>
      <w:r w:rsidRPr="005B17D3">
        <w:instrText>Report:Archive</w:instrText>
      </w:r>
      <w:r w:rsidRPr="005B17D3">
        <w:rPr>
          <w:u w:val="single"/>
        </w:rPr>
        <w:instrText xml:space="preserve">" </w:instrText>
      </w:r>
      <w:r w:rsidRPr="005B17D3">
        <w:rPr>
          <w:u w:val="single"/>
        </w:rPr>
        <w:fldChar w:fldCharType="end"/>
      </w:r>
      <w:r w:rsidRPr="005B17D3">
        <w:t xml:space="preserve"> </w:t>
      </w:r>
      <w:r w:rsidRPr="005B17D3">
        <w:rPr>
          <w:u w:val="single"/>
        </w:rPr>
        <w:fldChar w:fldCharType="begin"/>
      </w:r>
      <w:r w:rsidRPr="005B17D3">
        <w:rPr>
          <w:u w:val="single"/>
        </w:rPr>
        <w:instrText xml:space="preserve"> XE "</w:instrText>
      </w:r>
      <w:r w:rsidRPr="005B17D3">
        <w:instrText>Report:Delete</w:instrText>
      </w:r>
      <w:r w:rsidRPr="005B17D3">
        <w:rPr>
          <w:u w:val="single"/>
        </w:rPr>
        <w:instrText xml:space="preserve">" </w:instrText>
      </w:r>
      <w:r w:rsidRPr="005B17D3">
        <w:rPr>
          <w:u w:val="single"/>
        </w:rPr>
        <w:fldChar w:fldCharType="end"/>
      </w:r>
      <w:r w:rsidRPr="005B17D3">
        <w:rPr>
          <w:u w:val="single"/>
        </w:rPr>
        <w:fldChar w:fldCharType="begin"/>
      </w:r>
      <w:r w:rsidRPr="005B17D3">
        <w:rPr>
          <w:u w:val="single"/>
        </w:rPr>
        <w:instrText xml:space="preserve"> XE "</w:instrText>
      </w:r>
      <w:r w:rsidRPr="005B17D3">
        <w:rPr>
          <w:b/>
        </w:rPr>
        <w:instrText>Archive</w:instrText>
      </w:r>
      <w:r w:rsidRPr="005B17D3">
        <w:instrText>:Reports</w:instrText>
      </w:r>
      <w:r w:rsidRPr="005B17D3">
        <w:rPr>
          <w:u w:val="single"/>
        </w:rPr>
        <w:instrText xml:space="preserve">" </w:instrText>
      </w:r>
      <w:r w:rsidRPr="005B17D3">
        <w:rPr>
          <w:u w:val="single"/>
        </w:rPr>
        <w:fldChar w:fldCharType="end"/>
      </w:r>
      <w:r w:rsidRPr="005B17D3">
        <w:t>link (for an Active report) to archive the desired report.</w:t>
      </w:r>
    </w:p>
    <w:p w14:paraId="6072172E" w14:textId="77777777" w:rsidR="00560A40" w:rsidRPr="005B17D3" w:rsidRDefault="00560A40" w:rsidP="00EF3896">
      <w:pPr>
        <w:pStyle w:val="BodyTextBullet2"/>
      </w:pPr>
    </w:p>
    <w:p w14:paraId="414C0685" w14:textId="77777777" w:rsidR="00BE52CE" w:rsidRPr="005B17D3" w:rsidRDefault="005B17D3" w:rsidP="00EF3896">
      <w:pPr>
        <w:pStyle w:val="ScreenField"/>
      </w:pPr>
      <w:hyperlink r:id="rId74" w:history="1">
        <w:r w:rsidR="00BE52CE" w:rsidRPr="005B17D3">
          <w:t>Report</w:t>
        </w:r>
        <w:r w:rsidR="00BE52CE" w:rsidRPr="005B17D3">
          <w:fldChar w:fldCharType="begin"/>
        </w:r>
        <w:r w:rsidR="00BE52CE" w:rsidRPr="005B17D3">
          <w:instrText xml:space="preserve"> XE "Report:Type" </w:instrText>
        </w:r>
        <w:r w:rsidR="00BE52CE" w:rsidRPr="005B17D3">
          <w:fldChar w:fldCharType="end"/>
        </w:r>
      </w:hyperlink>
      <w:r w:rsidR="00BE52CE" w:rsidRPr="005B17D3">
        <w:t xml:space="preserve"> Type:</w:t>
      </w:r>
    </w:p>
    <w:p w14:paraId="1CA303F2" w14:textId="77777777" w:rsidR="00BE52CE" w:rsidRPr="005B17D3" w:rsidRDefault="00BE52CE" w:rsidP="00EF3896">
      <w:pPr>
        <w:pStyle w:val="ScreenFieldDesc"/>
      </w:pPr>
      <w:r w:rsidRPr="005B17D3">
        <w:t xml:space="preserve">Select the type of report from the dropdown. See </w:t>
      </w:r>
      <w:r w:rsidRPr="005B17D3">
        <w:rPr>
          <w:i/>
        </w:rPr>
        <w:t>Report List</w:t>
      </w:r>
      <w:r w:rsidRPr="005B17D3">
        <w:t xml:space="preserve"> screen help.</w:t>
      </w:r>
    </w:p>
    <w:p w14:paraId="76DFAA9F" w14:textId="77777777" w:rsidR="006679F3" w:rsidRPr="005B17D3" w:rsidRDefault="006679F3" w:rsidP="00EF3896">
      <w:pPr>
        <w:pStyle w:val="ScreenField"/>
      </w:pPr>
    </w:p>
    <w:p w14:paraId="34DB1668" w14:textId="38F05452" w:rsidR="00BE52CE" w:rsidRPr="005B17D3" w:rsidRDefault="005B17D3" w:rsidP="00EF3896">
      <w:pPr>
        <w:pStyle w:val="ScreenField"/>
      </w:pPr>
      <w:hyperlink r:id="rId75" w:history="1">
        <w:r w:rsidR="00BE52CE" w:rsidRPr="005B17D3">
          <w:t>Report</w:t>
        </w:r>
        <w:r w:rsidR="00BE52CE" w:rsidRPr="005B17D3">
          <w:fldChar w:fldCharType="begin"/>
        </w:r>
        <w:r w:rsidR="00BE52CE" w:rsidRPr="005B17D3">
          <w:instrText xml:space="preserve"> XE "Report:ID" </w:instrText>
        </w:r>
        <w:r w:rsidR="00BE52CE" w:rsidRPr="005B17D3">
          <w:fldChar w:fldCharType="end"/>
        </w:r>
      </w:hyperlink>
      <w:r w:rsidR="00BE52CE" w:rsidRPr="005B17D3">
        <w:t xml:space="preserve"> ID:</w:t>
      </w:r>
    </w:p>
    <w:p w14:paraId="53F77629" w14:textId="77777777" w:rsidR="00BE52CE" w:rsidRPr="005B17D3" w:rsidRDefault="00BE52CE" w:rsidP="00EF3896">
      <w:pPr>
        <w:pStyle w:val="ScreenFieldDesc"/>
      </w:pPr>
      <w:r w:rsidRPr="005B17D3">
        <w:t xml:space="preserve">Select the </w:t>
      </w:r>
      <w:r w:rsidRPr="005B17D3">
        <w:rPr>
          <w:i/>
        </w:rPr>
        <w:t>Report ID</w:t>
      </w:r>
      <w:r w:rsidRPr="005B17D3">
        <w:rPr>
          <w:i/>
        </w:rPr>
        <w:fldChar w:fldCharType="begin"/>
      </w:r>
      <w:r w:rsidRPr="005B17D3">
        <w:instrText xml:space="preserve"> XE "ID:Report" </w:instrText>
      </w:r>
      <w:r w:rsidRPr="005B17D3">
        <w:rPr>
          <w:i/>
        </w:rPr>
        <w:fldChar w:fldCharType="end"/>
      </w:r>
      <w:r w:rsidRPr="005B17D3">
        <w:t xml:space="preserve"> from the dropdown. Examples include </w:t>
      </w:r>
      <w:r w:rsidRPr="005B17D3">
        <w:rPr>
          <w:b/>
        </w:rPr>
        <w:t>EED 22</w:t>
      </w:r>
      <w:r w:rsidRPr="005B17D3">
        <w:t xml:space="preserve">. </w:t>
      </w:r>
      <w:r w:rsidRPr="005B17D3">
        <w:rPr>
          <w:b/>
        </w:rPr>
        <w:t>EED 23</w:t>
      </w:r>
      <w:r w:rsidRPr="005B17D3">
        <w:t xml:space="preserve"> or </w:t>
      </w:r>
      <w:r w:rsidRPr="005B17D3">
        <w:rPr>
          <w:b/>
        </w:rPr>
        <w:t>IV 4</w:t>
      </w:r>
      <w:r w:rsidRPr="005B17D3">
        <w:t>.</w:t>
      </w:r>
    </w:p>
    <w:p w14:paraId="3B509310" w14:textId="77777777" w:rsidR="006679F3" w:rsidRPr="005B17D3" w:rsidRDefault="006679F3" w:rsidP="00EF3896">
      <w:pPr>
        <w:pStyle w:val="ScreenField"/>
      </w:pPr>
    </w:p>
    <w:p w14:paraId="577CEFB0" w14:textId="7DA197FC" w:rsidR="00BE52CE" w:rsidRPr="005B17D3" w:rsidRDefault="005B17D3" w:rsidP="00EF3896">
      <w:pPr>
        <w:pStyle w:val="ScreenField"/>
      </w:pPr>
      <w:hyperlink r:id="rId76" w:history="1">
        <w:r w:rsidR="00BE52CE" w:rsidRPr="005B17D3">
          <w:t>Report</w:t>
        </w:r>
        <w:r w:rsidR="00BE52CE" w:rsidRPr="005B17D3">
          <w:fldChar w:fldCharType="begin"/>
        </w:r>
        <w:r w:rsidR="00BE52CE" w:rsidRPr="005B17D3">
          <w:instrText xml:space="preserve"> XE "Report:Title" </w:instrText>
        </w:r>
        <w:r w:rsidR="00BE52CE" w:rsidRPr="005B17D3">
          <w:fldChar w:fldCharType="end"/>
        </w:r>
      </w:hyperlink>
      <w:r w:rsidR="00BE52CE" w:rsidRPr="005B17D3">
        <w:t xml:space="preserve"> Title:</w:t>
      </w:r>
    </w:p>
    <w:p w14:paraId="6F04293F" w14:textId="77777777" w:rsidR="00BE52CE" w:rsidRPr="005B17D3" w:rsidRDefault="00BE52CE" w:rsidP="00EF3896">
      <w:pPr>
        <w:pStyle w:val="ScreenFieldDesc"/>
      </w:pPr>
      <w:r w:rsidRPr="005B17D3">
        <w:t>Select the title of the report from the dropdown.</w:t>
      </w:r>
    </w:p>
    <w:p w14:paraId="6BAF4A8C" w14:textId="77777777" w:rsidR="006679F3" w:rsidRPr="005B17D3" w:rsidRDefault="006679F3" w:rsidP="00EF3896">
      <w:pPr>
        <w:pStyle w:val="ScreenField"/>
      </w:pPr>
    </w:p>
    <w:p w14:paraId="0DAF4ED3" w14:textId="1D2691AD" w:rsidR="00BE52CE" w:rsidRPr="005B17D3" w:rsidRDefault="00BE52CE" w:rsidP="00EF3896">
      <w:pPr>
        <w:pStyle w:val="ScreenField"/>
      </w:pPr>
      <w:r w:rsidRPr="005B17D3">
        <w:t xml:space="preserve">Status: </w:t>
      </w:r>
      <w:r w:rsidRPr="005B17D3">
        <w:fldChar w:fldCharType="begin"/>
      </w:r>
      <w:r w:rsidRPr="005B17D3">
        <w:instrText xml:space="preserve"> XE "Report:Status" </w:instrText>
      </w:r>
      <w:r w:rsidRPr="005B17D3">
        <w:fldChar w:fldCharType="end"/>
      </w:r>
    </w:p>
    <w:p w14:paraId="196FAEB9" w14:textId="77777777" w:rsidR="00BE52CE" w:rsidRPr="005B17D3" w:rsidRDefault="00BE52CE" w:rsidP="00EF3896">
      <w:pPr>
        <w:pStyle w:val="ScreenFieldDesc"/>
      </w:pPr>
      <w:r w:rsidRPr="005B17D3">
        <w:t xml:space="preserve">Select the </w:t>
      </w:r>
      <w:r w:rsidRPr="005B17D3">
        <w:rPr>
          <w:i/>
        </w:rPr>
        <w:t>Report Status</w:t>
      </w:r>
      <w:r w:rsidRPr="005B17D3">
        <w:t xml:space="preserve"> from the dropdown. Examples include </w:t>
      </w:r>
      <w:r w:rsidRPr="005B17D3">
        <w:rPr>
          <w:b/>
          <w:bCs/>
        </w:rPr>
        <w:t>Active</w:t>
      </w:r>
      <w:r w:rsidRPr="005B17D3">
        <w:t xml:space="preserve">, </w:t>
      </w:r>
      <w:r w:rsidRPr="005B17D3">
        <w:rPr>
          <w:b/>
          <w:bCs/>
        </w:rPr>
        <w:t>Archived</w:t>
      </w:r>
      <w:r w:rsidRPr="005B17D3">
        <w:t xml:space="preserve">, or </w:t>
      </w:r>
      <w:r w:rsidRPr="005B17D3">
        <w:rPr>
          <w:b/>
          <w:bCs/>
        </w:rPr>
        <w:t>All</w:t>
      </w:r>
      <w:r w:rsidRPr="005B17D3">
        <w:t>.</w:t>
      </w:r>
    </w:p>
    <w:p w14:paraId="2E4E3C2A" w14:textId="77777777" w:rsidR="006679F3" w:rsidRPr="005B17D3" w:rsidRDefault="006679F3" w:rsidP="00EF3896">
      <w:pPr>
        <w:pStyle w:val="ScreenField"/>
      </w:pPr>
    </w:p>
    <w:p w14:paraId="6C8EC047" w14:textId="3ECBDF9C" w:rsidR="00BE52CE" w:rsidRPr="005B17D3" w:rsidRDefault="005B17D3" w:rsidP="00EF3896">
      <w:pPr>
        <w:pStyle w:val="ScreenField"/>
      </w:pPr>
      <w:hyperlink r:id="rId77" w:history="1">
        <w:r w:rsidR="00BE52CE" w:rsidRPr="005B17D3">
          <w:t>File</w:t>
        </w:r>
        <w:r w:rsidR="00BE52CE" w:rsidRPr="005B17D3">
          <w:fldChar w:fldCharType="begin"/>
        </w:r>
        <w:r w:rsidR="00BE52CE" w:rsidRPr="005B17D3">
          <w:instrText xml:space="preserve"> XE "File:Type" </w:instrText>
        </w:r>
        <w:r w:rsidR="00BE52CE" w:rsidRPr="005B17D3">
          <w:fldChar w:fldCharType="end"/>
        </w:r>
      </w:hyperlink>
      <w:r w:rsidR="00BE52CE" w:rsidRPr="005B17D3">
        <w:t>:</w:t>
      </w:r>
    </w:p>
    <w:p w14:paraId="3B73522A" w14:textId="77777777" w:rsidR="00BE52CE" w:rsidRPr="005B17D3" w:rsidRDefault="00BE52CE" w:rsidP="00EF3896">
      <w:pPr>
        <w:pStyle w:val="ScreenFieldDesc"/>
      </w:pPr>
      <w:r w:rsidRPr="005B17D3">
        <w:t>Select the file type for the report from the dropdown. The two types are:</w:t>
      </w:r>
    </w:p>
    <w:p w14:paraId="5223DE2A" w14:textId="77777777" w:rsidR="00BE52CE" w:rsidRPr="005B17D3" w:rsidRDefault="00BE52CE" w:rsidP="00EF3896">
      <w:pPr>
        <w:pStyle w:val="ListBull2"/>
      </w:pPr>
      <w:r w:rsidRPr="005B17D3">
        <w:rPr>
          <w:rStyle w:val="Text-onlypopuphotspot"/>
        </w:rPr>
        <w:t>.pdf</w:t>
      </w:r>
    </w:p>
    <w:p w14:paraId="450EC0FB" w14:textId="77777777" w:rsidR="00BE52CE" w:rsidRPr="005B17D3" w:rsidRDefault="00BE52CE" w:rsidP="00EF3896">
      <w:pPr>
        <w:pStyle w:val="ListBull2"/>
      </w:pPr>
      <w:r w:rsidRPr="005B17D3">
        <w:rPr>
          <w:rStyle w:val="Text-onlypopuphotspot"/>
        </w:rPr>
        <w:t>.csv</w:t>
      </w:r>
    </w:p>
    <w:p w14:paraId="27761DB3" w14:textId="77777777" w:rsidR="006679F3" w:rsidRPr="005B17D3" w:rsidRDefault="006679F3" w:rsidP="00EF3896">
      <w:pPr>
        <w:pStyle w:val="ScreenField"/>
      </w:pPr>
    </w:p>
    <w:p w14:paraId="620E4136" w14:textId="0A66DE98" w:rsidR="00BE52CE" w:rsidRPr="005B17D3" w:rsidRDefault="00BE52CE" w:rsidP="00EF3896">
      <w:pPr>
        <w:pStyle w:val="ScreenField"/>
      </w:pPr>
      <w:r w:rsidRPr="005B17D3">
        <w:t>Report</w:t>
      </w:r>
      <w:r w:rsidRPr="005B17D3">
        <w:fldChar w:fldCharType="begin"/>
      </w:r>
      <w:r w:rsidRPr="005B17D3">
        <w:instrText xml:space="preserve"> XE "Report:Parameters" </w:instrText>
      </w:r>
      <w:r w:rsidRPr="005B17D3">
        <w:fldChar w:fldCharType="end"/>
      </w:r>
      <w:r w:rsidRPr="005B17D3">
        <w:t xml:space="preserve"> Parameters:</w:t>
      </w:r>
    </w:p>
    <w:p w14:paraId="57E8A143" w14:textId="77777777" w:rsidR="00BE52CE" w:rsidRPr="005B17D3" w:rsidRDefault="00BE52CE" w:rsidP="00EF3896">
      <w:pPr>
        <w:pStyle w:val="ScreenFieldDesc"/>
        <w:rPr>
          <w:b/>
          <w:i/>
          <w:u w:val="single"/>
        </w:rPr>
      </w:pPr>
      <w:r w:rsidRPr="005B17D3">
        <w:t xml:space="preserve">Enter any parameters such as </w:t>
      </w:r>
      <w:r w:rsidRPr="005B17D3">
        <w:rPr>
          <w:i/>
        </w:rPr>
        <w:t>From</w:t>
      </w:r>
      <w:r w:rsidRPr="005B17D3">
        <w:t xml:space="preserve"> and </w:t>
      </w:r>
      <w:r w:rsidRPr="005B17D3">
        <w:rPr>
          <w:i/>
        </w:rPr>
        <w:t>To Dates</w:t>
      </w:r>
      <w:r w:rsidRPr="005B17D3">
        <w:t xml:space="preserve"> and the particular report.</w:t>
      </w:r>
    </w:p>
    <w:p w14:paraId="2B851702" w14:textId="77777777" w:rsidR="006679F3" w:rsidRPr="005B17D3" w:rsidRDefault="006679F3" w:rsidP="00EF3896">
      <w:pPr>
        <w:pStyle w:val="ScreenField"/>
      </w:pPr>
    </w:p>
    <w:p w14:paraId="127F6FB8" w14:textId="795E2381" w:rsidR="00BE52CE" w:rsidRPr="005B17D3" w:rsidRDefault="00BE52CE" w:rsidP="00EF3896">
      <w:pPr>
        <w:pStyle w:val="ScreenField"/>
      </w:pPr>
      <w:r w:rsidRPr="005B17D3">
        <w:t>Date</w:t>
      </w:r>
      <w:r w:rsidRPr="005B17D3">
        <w:fldChar w:fldCharType="begin"/>
      </w:r>
      <w:r w:rsidRPr="005B17D3">
        <w:instrText xml:space="preserve"> XE "Date:Reports Run" </w:instrText>
      </w:r>
      <w:r w:rsidRPr="005B17D3">
        <w:fldChar w:fldCharType="end"/>
      </w:r>
      <w:r w:rsidRPr="005B17D3">
        <w:t xml:space="preserve"> Run:</w:t>
      </w:r>
    </w:p>
    <w:p w14:paraId="3DED9A4B" w14:textId="77777777" w:rsidR="00BE52CE" w:rsidRPr="005B17D3" w:rsidRDefault="00BE52CE" w:rsidP="00EF3896">
      <w:pPr>
        <w:pStyle w:val="ScreenFieldDesc"/>
      </w:pPr>
      <w:r w:rsidRPr="005B17D3">
        <w:t xml:space="preserve">Enter the dates on which the report was run. User may specify either a </w:t>
      </w:r>
      <w:r w:rsidRPr="005B17D3">
        <w:rPr>
          <w:i/>
        </w:rPr>
        <w:t>From Date</w:t>
      </w:r>
      <w:r w:rsidRPr="005B17D3">
        <w:t xml:space="preserve">, a </w:t>
      </w:r>
      <w:r w:rsidRPr="005B17D3">
        <w:rPr>
          <w:i/>
        </w:rPr>
        <w:t>To Date</w:t>
      </w:r>
      <w:r w:rsidRPr="005B17D3">
        <w:t>, or both (mm/dd/yyyy).</w:t>
      </w:r>
    </w:p>
    <w:p w14:paraId="750DD720" w14:textId="77777777" w:rsidR="006679F3" w:rsidRPr="005B17D3" w:rsidRDefault="006679F3" w:rsidP="00EF3896">
      <w:pPr>
        <w:pStyle w:val="ScreenField"/>
      </w:pPr>
    </w:p>
    <w:p w14:paraId="5F450EC7" w14:textId="2BD0670B" w:rsidR="00BE52CE" w:rsidRPr="005B17D3" w:rsidRDefault="00BE52CE" w:rsidP="00EF3896">
      <w:pPr>
        <w:pStyle w:val="ScreenField"/>
      </w:pPr>
      <w:r w:rsidRPr="005B17D3">
        <w:t xml:space="preserve">Archived Date: </w:t>
      </w:r>
      <w:r w:rsidRPr="005B17D3">
        <w:fldChar w:fldCharType="begin"/>
      </w:r>
      <w:r w:rsidRPr="005B17D3">
        <w:instrText xml:space="preserve"> XE "Report:Archived Date" </w:instrText>
      </w:r>
      <w:r w:rsidRPr="005B17D3">
        <w:fldChar w:fldCharType="end"/>
      </w:r>
      <w:r w:rsidRPr="005B17D3">
        <w:fldChar w:fldCharType="begin"/>
      </w:r>
      <w:r w:rsidRPr="005B17D3">
        <w:instrText xml:space="preserve"> XE "Archive:Date" </w:instrText>
      </w:r>
      <w:r w:rsidRPr="005B17D3">
        <w:fldChar w:fldCharType="end"/>
      </w:r>
    </w:p>
    <w:p w14:paraId="7754D8D5" w14:textId="77777777" w:rsidR="00BE52CE" w:rsidRPr="005B17D3" w:rsidRDefault="00BE52CE" w:rsidP="00EF3896">
      <w:pPr>
        <w:pStyle w:val="ScreenFieldDesc"/>
      </w:pPr>
      <w:r w:rsidRPr="005B17D3">
        <w:t xml:space="preserve">Enter the date on which the report was </w:t>
      </w:r>
      <w:r w:rsidRPr="005B17D3">
        <w:rPr>
          <w:i/>
        </w:rPr>
        <w:t>Archived</w:t>
      </w:r>
      <w:r w:rsidRPr="005B17D3">
        <w:t>.</w:t>
      </w:r>
    </w:p>
    <w:p w14:paraId="0D0F5CD7" w14:textId="77777777" w:rsidR="00BE52CE" w:rsidRPr="005B17D3" w:rsidRDefault="00BE52CE" w:rsidP="00EF3896">
      <w:pPr>
        <w:pStyle w:val="BodyTextBullet2"/>
      </w:pPr>
      <w:r w:rsidRPr="005B17D3">
        <w:lastRenderedPageBreak/>
        <w:t xml:space="preserve">The list of entries in the dropdown boxes are filtered based on the actual list of report data for that user. For example, if there are no </w:t>
      </w:r>
      <w:r w:rsidRPr="005B17D3">
        <w:rPr>
          <w:b/>
        </w:rPr>
        <w:t>EED 22</w:t>
      </w:r>
      <w:r w:rsidRPr="005B17D3">
        <w:t xml:space="preserve"> reports scheduled, then the </w:t>
      </w:r>
      <w:r w:rsidRPr="005B17D3">
        <w:rPr>
          <w:i/>
        </w:rPr>
        <w:t>Report ID</w:t>
      </w:r>
      <w:r w:rsidRPr="005B17D3">
        <w:rPr>
          <w:i/>
        </w:rPr>
        <w:fldChar w:fldCharType="begin"/>
      </w:r>
      <w:r w:rsidRPr="005B17D3">
        <w:instrText xml:space="preserve"> XE "</w:instrText>
      </w:r>
      <w:r w:rsidRPr="005B17D3">
        <w:rPr>
          <w:iCs/>
        </w:rPr>
        <w:instrText>ID:</w:instrText>
      </w:r>
      <w:r w:rsidRPr="005B17D3">
        <w:instrText xml:space="preserve">Report" </w:instrText>
      </w:r>
      <w:r w:rsidRPr="005B17D3">
        <w:rPr>
          <w:i/>
        </w:rPr>
        <w:fldChar w:fldCharType="end"/>
      </w:r>
      <w:r w:rsidRPr="005B17D3">
        <w:t xml:space="preserve"> dropdown won't have a selection for.</w:t>
      </w:r>
      <w:r w:rsidRPr="005B17D3">
        <w:rPr>
          <w:b/>
        </w:rPr>
        <w:t xml:space="preserve"> EED 22</w:t>
      </w:r>
      <w:r w:rsidRPr="005B17D3">
        <w:t>.</w:t>
      </w:r>
    </w:p>
    <w:p w14:paraId="21696884" w14:textId="77777777" w:rsidR="00BE52CE" w:rsidRPr="005B17D3" w:rsidRDefault="00BE52CE" w:rsidP="00EF3896">
      <w:pPr>
        <w:pStyle w:val="BodyTextBullet2"/>
      </w:pPr>
      <w:r w:rsidRPr="005B17D3">
        <w:t>When a filter is applied (with the</w:t>
      </w:r>
      <w:r w:rsidRPr="005B17D3">
        <w:rPr>
          <w:b/>
          <w:i/>
        </w:rPr>
        <w:t xml:space="preserve"> </w:t>
      </w:r>
      <w:r w:rsidRPr="005B17D3">
        <w:rPr>
          <w:b/>
        </w:rPr>
        <w:t>Apply Filter</w:t>
      </w:r>
      <w:r w:rsidRPr="005B17D3">
        <w:t xml:space="preserve"> button), text is added to the right of the section title to show the user that a filter is being applied. For example, when a filter is applied on the </w:t>
      </w:r>
      <w:r w:rsidRPr="005B17D3">
        <w:rPr>
          <w:i/>
        </w:rPr>
        <w:t>Completed Reports</w:t>
      </w:r>
      <w:r w:rsidRPr="005B17D3">
        <w:t xml:space="preserve"> screen, the section header is listed as "</w:t>
      </w:r>
      <w:r w:rsidRPr="005B17D3">
        <w:rPr>
          <w:b/>
        </w:rPr>
        <w:t>Completed Reports (Filter Applied)</w:t>
      </w:r>
      <w:r w:rsidRPr="005B17D3">
        <w:t>."</w:t>
      </w:r>
    </w:p>
    <w:p w14:paraId="63DB6392" w14:textId="77777777" w:rsidR="00BE52CE" w:rsidRPr="005B17D3" w:rsidRDefault="00BE52CE" w:rsidP="00EF3896">
      <w:pPr>
        <w:pStyle w:val="BodyTextBullet2"/>
      </w:pPr>
      <w:r w:rsidRPr="005B17D3">
        <w:t>After entering the desired criteria</w:t>
      </w:r>
      <w:r w:rsidRPr="005B17D3">
        <w:fldChar w:fldCharType="begin"/>
      </w:r>
      <w:r w:rsidRPr="005B17D3">
        <w:instrText xml:space="preserve"> XE "Criteria:Completed Report" </w:instrText>
      </w:r>
      <w:r w:rsidRPr="005B17D3">
        <w:fldChar w:fldCharType="end"/>
      </w:r>
      <w:r w:rsidRPr="005B17D3">
        <w:t xml:space="preserve">, click the </w:t>
      </w:r>
      <w:r w:rsidRPr="005B17D3">
        <w:rPr>
          <w:b/>
        </w:rPr>
        <w:t>Apply Filter</w:t>
      </w:r>
      <w:r w:rsidRPr="005B17D3">
        <w:t xml:space="preserve"> button to filter the list. Click the </w:t>
      </w:r>
      <w:r w:rsidRPr="005B17D3">
        <w:rPr>
          <w:b/>
        </w:rPr>
        <w:t>Reset</w:t>
      </w:r>
      <w:r w:rsidRPr="005B17D3">
        <w:rPr>
          <w:b/>
          <w:i/>
        </w:rPr>
        <w:t xml:space="preserve"> </w:t>
      </w:r>
      <w:r w:rsidRPr="005B17D3">
        <w:rPr>
          <w:b/>
        </w:rPr>
        <w:t>Filter</w:t>
      </w:r>
      <w:r w:rsidRPr="005B17D3">
        <w:t xml:space="preserve"> to reset the criteria</w:t>
      </w:r>
      <w:r w:rsidRPr="005B17D3">
        <w:fldChar w:fldCharType="begin"/>
      </w:r>
      <w:r w:rsidRPr="005B17D3">
        <w:instrText xml:space="preserve"> XE "Criteria:Filter" </w:instrText>
      </w:r>
      <w:r w:rsidRPr="005B17D3">
        <w:fldChar w:fldCharType="end"/>
      </w:r>
      <w:r w:rsidRPr="005B17D3">
        <w:t xml:space="preserve"> and start over.</w:t>
      </w:r>
    </w:p>
    <w:p w14:paraId="7287CD26" w14:textId="77777777" w:rsidR="00BE52CE" w:rsidRPr="005B17D3" w:rsidRDefault="00BE52CE" w:rsidP="00EF3896">
      <w:pPr>
        <w:pStyle w:val="BodyTextBullet2"/>
      </w:pPr>
      <w:r w:rsidRPr="005B17D3">
        <w:t xml:space="preserve">Clicking the </w:t>
      </w:r>
      <w:r w:rsidRPr="005B17D3">
        <w:rPr>
          <w:color w:val="0033CC"/>
          <w:u w:val="single"/>
        </w:rPr>
        <w:t>Hide Report</w:t>
      </w:r>
      <w:r w:rsidRPr="005B17D3">
        <w:rPr>
          <w:color w:val="0033CC"/>
          <w:u w:val="single"/>
        </w:rPr>
        <w:fldChar w:fldCharType="begin"/>
      </w:r>
      <w:r w:rsidRPr="005B17D3">
        <w:rPr>
          <w:color w:val="0033CC"/>
          <w:u w:val="single"/>
        </w:rPr>
        <w:instrText xml:space="preserve"> XE "Report:Filter" </w:instrText>
      </w:r>
      <w:r w:rsidRPr="005B17D3">
        <w:rPr>
          <w:color w:val="0033CC"/>
          <w:u w:val="single"/>
        </w:rPr>
        <w:fldChar w:fldCharType="end"/>
      </w:r>
      <w:r w:rsidRPr="005B17D3">
        <w:rPr>
          <w:color w:val="0033CC"/>
          <w:u w:val="single"/>
        </w:rPr>
        <w:t xml:space="preserve"> Filter</w:t>
      </w:r>
      <w:r w:rsidRPr="005B17D3">
        <w:rPr>
          <w:color w:val="0033CC"/>
        </w:rPr>
        <w:t xml:space="preserve"> </w:t>
      </w:r>
      <w:r w:rsidRPr="005B17D3">
        <w:t>link will hide the report filter criteria.</w:t>
      </w:r>
    </w:p>
    <w:p w14:paraId="5ED62755" w14:textId="77777777" w:rsidR="00BE52CE" w:rsidRPr="005B17D3" w:rsidRDefault="00BE52CE" w:rsidP="00EF3896">
      <w:pPr>
        <w:rPr>
          <w:sz w:val="18"/>
          <w:szCs w:val="18"/>
        </w:rPr>
      </w:pPr>
    </w:p>
    <w:p w14:paraId="53CE6509" w14:textId="77777777" w:rsidR="00293F22" w:rsidRPr="005B17D3" w:rsidRDefault="00293F22" w:rsidP="00EF3896">
      <w:pPr>
        <w:pStyle w:val="Style11ptBoldLeft042"/>
        <w:ind w:left="0"/>
        <w:rPr>
          <w:u w:val="single"/>
        </w:rPr>
      </w:pPr>
    </w:p>
    <w:p w14:paraId="58AFE3E2" w14:textId="38208D02" w:rsidR="00BE52CE" w:rsidRPr="005B17D3" w:rsidRDefault="00BE52CE" w:rsidP="00EF3896">
      <w:pPr>
        <w:pStyle w:val="Style11ptBoldLeft042"/>
        <w:ind w:left="0"/>
      </w:pPr>
      <w:r w:rsidRPr="005B17D3">
        <w:rPr>
          <w:u w:val="single"/>
        </w:rPr>
        <w:t>Status:</w:t>
      </w:r>
      <w:r w:rsidRPr="005B17D3">
        <w:t xml:space="preserve">   Completed Reports</w:t>
      </w:r>
    </w:p>
    <w:p w14:paraId="13AED4BE" w14:textId="77777777" w:rsidR="00293F22" w:rsidRPr="005B17D3" w:rsidRDefault="00293F22" w:rsidP="00EF3896">
      <w:pPr>
        <w:pStyle w:val="ScreenField"/>
      </w:pPr>
    </w:p>
    <w:p w14:paraId="6EC6468A" w14:textId="3006E5E8" w:rsidR="00BE52CE" w:rsidRPr="005B17D3" w:rsidRDefault="00BE52CE" w:rsidP="00EF3896">
      <w:pPr>
        <w:pStyle w:val="ScreenField"/>
      </w:pPr>
      <w:r w:rsidRPr="005B17D3">
        <w:t>#</w:t>
      </w:r>
    </w:p>
    <w:p w14:paraId="478D1C7C" w14:textId="77777777" w:rsidR="00BE52CE" w:rsidRPr="005B17D3" w:rsidRDefault="00BE52CE" w:rsidP="00EF3896">
      <w:pPr>
        <w:pStyle w:val="ScreenFieldDesc"/>
      </w:pPr>
      <w:r w:rsidRPr="005B17D3">
        <w:t>Sequence number for the report.</w:t>
      </w:r>
    </w:p>
    <w:p w14:paraId="4AC11503" w14:textId="77777777" w:rsidR="00293F22" w:rsidRPr="005B17D3" w:rsidRDefault="00293F22" w:rsidP="00EF3896">
      <w:pPr>
        <w:pStyle w:val="ScreenField"/>
      </w:pPr>
    </w:p>
    <w:p w14:paraId="0B8AA0BC" w14:textId="3524403C" w:rsidR="00BE52CE" w:rsidRPr="005B17D3" w:rsidRDefault="00BE52CE" w:rsidP="00EF3896">
      <w:pPr>
        <w:pStyle w:val="ScreenField"/>
      </w:pPr>
      <w:r w:rsidRPr="005B17D3">
        <w:t>Report</w:t>
      </w:r>
      <w:r w:rsidRPr="005B17D3">
        <w:fldChar w:fldCharType="begin"/>
      </w:r>
      <w:r w:rsidRPr="005B17D3">
        <w:instrText xml:space="preserve"> XE "Report:Type" </w:instrText>
      </w:r>
      <w:r w:rsidRPr="005B17D3">
        <w:fldChar w:fldCharType="end"/>
      </w:r>
      <w:r w:rsidRPr="005B17D3">
        <w:t xml:space="preserve"> Type</w:t>
      </w:r>
    </w:p>
    <w:p w14:paraId="6044FE0C" w14:textId="77777777" w:rsidR="00BE52CE" w:rsidRPr="005B17D3" w:rsidRDefault="00BE52CE" w:rsidP="00EF3896">
      <w:pPr>
        <w:pStyle w:val="ScreenFieldDesc"/>
      </w:pPr>
      <w:r w:rsidRPr="005B17D3">
        <w:rPr>
          <w:i/>
        </w:rPr>
        <w:t>Report Type</w:t>
      </w:r>
      <w:r w:rsidRPr="005B17D3">
        <w:t xml:space="preserve"> indicates the type of report.</w:t>
      </w:r>
    </w:p>
    <w:p w14:paraId="53DFF8AE" w14:textId="77777777" w:rsidR="00293F22" w:rsidRPr="005B17D3" w:rsidRDefault="00293F22" w:rsidP="00EF3896">
      <w:pPr>
        <w:pStyle w:val="ScreenField"/>
      </w:pPr>
    </w:p>
    <w:p w14:paraId="51D30393" w14:textId="6C4FFE69" w:rsidR="00BE52CE" w:rsidRPr="005B17D3" w:rsidRDefault="00BE52CE" w:rsidP="00EF3896">
      <w:pPr>
        <w:pStyle w:val="ScreenField"/>
      </w:pPr>
      <w:r w:rsidRPr="005B17D3">
        <w:t>Report</w:t>
      </w:r>
      <w:r w:rsidRPr="005B17D3">
        <w:fldChar w:fldCharType="begin"/>
      </w:r>
      <w:r w:rsidRPr="005B17D3">
        <w:instrText xml:space="preserve"> XE "Report:ID" </w:instrText>
      </w:r>
      <w:r w:rsidRPr="005B17D3">
        <w:fldChar w:fldCharType="end"/>
      </w:r>
      <w:r w:rsidRPr="005B17D3">
        <w:t xml:space="preserve"> ID</w:t>
      </w:r>
    </w:p>
    <w:p w14:paraId="273D09DA" w14:textId="77777777" w:rsidR="00BE52CE" w:rsidRPr="005B17D3" w:rsidRDefault="00BE52CE" w:rsidP="00EF3896">
      <w:pPr>
        <w:pStyle w:val="ScreenFieldDesc"/>
      </w:pPr>
      <w:r w:rsidRPr="005B17D3">
        <w:rPr>
          <w:i/>
        </w:rPr>
        <w:t>Report ID</w:t>
      </w:r>
      <w:r w:rsidRPr="005B17D3">
        <w:t xml:space="preserve"> is the unique </w:t>
      </w:r>
      <w:r w:rsidRPr="005B17D3">
        <w:rPr>
          <w:i/>
        </w:rPr>
        <w:t>Report ID</w:t>
      </w:r>
      <w:r w:rsidRPr="005B17D3">
        <w:rPr>
          <w:i/>
        </w:rPr>
        <w:fldChar w:fldCharType="begin"/>
      </w:r>
      <w:r w:rsidRPr="005B17D3">
        <w:instrText xml:space="preserve"> XE "ID:Report" </w:instrText>
      </w:r>
      <w:r w:rsidRPr="005B17D3">
        <w:rPr>
          <w:i/>
        </w:rPr>
        <w:fldChar w:fldCharType="end"/>
      </w:r>
      <w:r w:rsidRPr="005B17D3">
        <w:t xml:space="preserve">. Examples include </w:t>
      </w:r>
      <w:r w:rsidRPr="005B17D3">
        <w:rPr>
          <w:b/>
        </w:rPr>
        <w:t>EED 22</w:t>
      </w:r>
      <w:r w:rsidRPr="005B17D3">
        <w:t xml:space="preserve">, </w:t>
      </w:r>
      <w:r w:rsidRPr="005B17D3">
        <w:rPr>
          <w:b/>
        </w:rPr>
        <w:t>EED 23</w:t>
      </w:r>
      <w:r w:rsidRPr="005B17D3">
        <w:t xml:space="preserve">, or </w:t>
      </w:r>
      <w:r w:rsidRPr="005B17D3">
        <w:rPr>
          <w:b/>
        </w:rPr>
        <w:t>IV 4</w:t>
      </w:r>
      <w:r w:rsidRPr="005B17D3">
        <w:t>.</w:t>
      </w:r>
    </w:p>
    <w:p w14:paraId="7E637D98" w14:textId="77777777" w:rsidR="00293F22" w:rsidRPr="005B17D3" w:rsidRDefault="00293F22" w:rsidP="00EF3896">
      <w:pPr>
        <w:pStyle w:val="ScreenField"/>
      </w:pPr>
    </w:p>
    <w:p w14:paraId="6BAFB5CD" w14:textId="525412D6" w:rsidR="00BE52CE" w:rsidRPr="005B17D3" w:rsidRDefault="00BE52CE" w:rsidP="00EF3896">
      <w:pPr>
        <w:pStyle w:val="ScreenField"/>
      </w:pPr>
      <w:r w:rsidRPr="005B17D3">
        <w:t xml:space="preserve">Report </w:t>
      </w:r>
      <w:r w:rsidRPr="005B17D3">
        <w:fldChar w:fldCharType="begin"/>
      </w:r>
      <w:r w:rsidRPr="005B17D3">
        <w:instrText xml:space="preserve"> XE "Report:Title" </w:instrText>
      </w:r>
      <w:r w:rsidRPr="005B17D3">
        <w:fldChar w:fldCharType="end"/>
      </w:r>
      <w:r w:rsidRPr="005B17D3">
        <w:t>Title</w:t>
      </w:r>
    </w:p>
    <w:p w14:paraId="4EDE6FDC" w14:textId="77777777" w:rsidR="00BE52CE" w:rsidRPr="005B17D3" w:rsidRDefault="00BE52CE" w:rsidP="00EF3896">
      <w:pPr>
        <w:pStyle w:val="ScreenFieldDesc"/>
      </w:pPr>
      <w:r w:rsidRPr="005B17D3">
        <w:rPr>
          <w:i/>
        </w:rPr>
        <w:t>Report Title</w:t>
      </w:r>
      <w:r w:rsidRPr="005B17D3">
        <w:t xml:space="preserve"> is a short narrative description of the report.</w:t>
      </w:r>
    </w:p>
    <w:p w14:paraId="3A54223D" w14:textId="77777777" w:rsidR="00293F22" w:rsidRPr="005B17D3" w:rsidRDefault="00293F22" w:rsidP="00EF3896">
      <w:pPr>
        <w:pStyle w:val="ScreenField"/>
      </w:pPr>
    </w:p>
    <w:p w14:paraId="46762476" w14:textId="49D638F6" w:rsidR="00BE52CE" w:rsidRPr="005B17D3" w:rsidRDefault="00BE52CE" w:rsidP="00EF3896">
      <w:pPr>
        <w:pStyle w:val="ScreenField"/>
      </w:pPr>
      <w:r w:rsidRPr="005B17D3">
        <w:t>File</w:t>
      </w:r>
      <w:r w:rsidRPr="005B17D3">
        <w:fldChar w:fldCharType="begin"/>
      </w:r>
      <w:r w:rsidRPr="005B17D3">
        <w:instrText xml:space="preserve"> XE "File:Type" </w:instrText>
      </w:r>
      <w:r w:rsidRPr="005B17D3">
        <w:fldChar w:fldCharType="end"/>
      </w:r>
      <w:r w:rsidRPr="005B17D3">
        <w:t xml:space="preserve"> Type</w:t>
      </w:r>
    </w:p>
    <w:p w14:paraId="3D619F08" w14:textId="77777777" w:rsidR="00BE52CE" w:rsidRPr="005B17D3" w:rsidRDefault="00BE52CE" w:rsidP="00EF3896">
      <w:pPr>
        <w:pStyle w:val="ScreenFieldDesc"/>
      </w:pPr>
      <w:r w:rsidRPr="005B17D3">
        <w:rPr>
          <w:i/>
        </w:rPr>
        <w:t>File Type</w:t>
      </w:r>
      <w:r w:rsidRPr="005B17D3">
        <w:t xml:space="preserve"> indicates the file type for the report. The two types are:</w:t>
      </w:r>
    </w:p>
    <w:p w14:paraId="651EB96A" w14:textId="77777777" w:rsidR="00BE52CE" w:rsidRPr="005B17D3" w:rsidRDefault="00BE52CE" w:rsidP="00EF3896">
      <w:pPr>
        <w:pStyle w:val="ListBull2"/>
      </w:pPr>
      <w:r w:rsidRPr="005B17D3">
        <w:rPr>
          <w:rStyle w:val="Text-onlypopuphotspot"/>
        </w:rPr>
        <w:t>.pdf</w:t>
      </w:r>
    </w:p>
    <w:p w14:paraId="66BC0A98" w14:textId="77777777" w:rsidR="00BE52CE" w:rsidRPr="005B17D3" w:rsidRDefault="00BE52CE" w:rsidP="00EF3896">
      <w:pPr>
        <w:pStyle w:val="ListBull2"/>
      </w:pPr>
      <w:r w:rsidRPr="005B17D3">
        <w:rPr>
          <w:rStyle w:val="Text-onlypopuphotspot"/>
        </w:rPr>
        <w:t>.csv</w:t>
      </w:r>
    </w:p>
    <w:p w14:paraId="7C76AEB6" w14:textId="77777777" w:rsidR="00293F22" w:rsidRPr="005B17D3" w:rsidRDefault="00293F22" w:rsidP="00EF3896">
      <w:pPr>
        <w:pStyle w:val="ScreenField"/>
      </w:pPr>
    </w:p>
    <w:p w14:paraId="56EF696C" w14:textId="48B25514" w:rsidR="00BE52CE" w:rsidRPr="005B17D3" w:rsidRDefault="00BE52CE" w:rsidP="00EF3896">
      <w:pPr>
        <w:pStyle w:val="ScreenField"/>
      </w:pPr>
      <w:r w:rsidRPr="005B17D3">
        <w:t>Report</w:t>
      </w:r>
      <w:r w:rsidRPr="005B17D3">
        <w:fldChar w:fldCharType="begin"/>
      </w:r>
      <w:r w:rsidRPr="005B17D3">
        <w:instrText xml:space="preserve"> XE "Report:Parameters" </w:instrText>
      </w:r>
      <w:r w:rsidRPr="005B17D3">
        <w:fldChar w:fldCharType="end"/>
      </w:r>
      <w:r w:rsidRPr="005B17D3">
        <w:t xml:space="preserve"> Parameters</w:t>
      </w:r>
    </w:p>
    <w:p w14:paraId="39AC25E8" w14:textId="77777777" w:rsidR="00BE52CE" w:rsidRPr="005B17D3" w:rsidRDefault="00BE52CE" w:rsidP="00EF3896">
      <w:pPr>
        <w:pStyle w:val="ScreenFieldDesc"/>
      </w:pPr>
      <w:r w:rsidRPr="005B17D3">
        <w:rPr>
          <w:i/>
        </w:rPr>
        <w:t>Report Parameters</w:t>
      </w:r>
      <w:r w:rsidRPr="005B17D3">
        <w:t xml:space="preserve"> displays any parameters entered by the requester such as </w:t>
      </w:r>
      <w:r w:rsidRPr="005B17D3">
        <w:rPr>
          <w:i/>
        </w:rPr>
        <w:t>From</w:t>
      </w:r>
      <w:r w:rsidRPr="005B17D3">
        <w:t xml:space="preserve"> and </w:t>
      </w:r>
      <w:r w:rsidRPr="005B17D3">
        <w:rPr>
          <w:i/>
        </w:rPr>
        <w:t>To Dates</w:t>
      </w:r>
      <w:r w:rsidRPr="005B17D3">
        <w:t xml:space="preserve"> and the particular report.</w:t>
      </w:r>
    </w:p>
    <w:p w14:paraId="1DC8BBD8" w14:textId="77777777" w:rsidR="00293F22" w:rsidRPr="005B17D3" w:rsidRDefault="00293F22" w:rsidP="00EF3896">
      <w:pPr>
        <w:pStyle w:val="ScreenField"/>
      </w:pPr>
    </w:p>
    <w:p w14:paraId="1C370EAC" w14:textId="70198323" w:rsidR="00BE52CE" w:rsidRPr="005B17D3" w:rsidRDefault="00BE52CE" w:rsidP="00EF3896">
      <w:pPr>
        <w:pStyle w:val="ScreenField"/>
      </w:pPr>
      <w:r w:rsidRPr="005B17D3">
        <w:t>Status</w:t>
      </w:r>
    </w:p>
    <w:p w14:paraId="073AAAB7" w14:textId="77777777" w:rsidR="00BE52CE" w:rsidRPr="005B17D3" w:rsidRDefault="00BE52CE" w:rsidP="00EF3896">
      <w:pPr>
        <w:pStyle w:val="ScreenFieldDesc"/>
        <w:rPr>
          <w:sz w:val="18"/>
          <w:szCs w:val="18"/>
        </w:rPr>
      </w:pPr>
      <w:r w:rsidRPr="005B17D3">
        <w:rPr>
          <w:i/>
        </w:rPr>
        <w:t>Status</w:t>
      </w:r>
      <w:r w:rsidRPr="005B17D3">
        <w:t xml:space="preserve"> is the status of the report. Reports are either </w:t>
      </w:r>
      <w:r w:rsidRPr="005B17D3">
        <w:rPr>
          <w:b/>
        </w:rPr>
        <w:t>Active</w:t>
      </w:r>
      <w:r w:rsidRPr="005B17D3">
        <w:rPr>
          <w:i/>
        </w:rPr>
        <w:t xml:space="preserve"> </w:t>
      </w:r>
      <w:r w:rsidRPr="005B17D3">
        <w:t xml:space="preserve">or </w:t>
      </w:r>
      <w:r w:rsidRPr="005B17D3">
        <w:rPr>
          <w:b/>
        </w:rPr>
        <w:t>Archived</w:t>
      </w:r>
      <w:r w:rsidRPr="005B17D3">
        <w:t>.</w:t>
      </w:r>
    </w:p>
    <w:p w14:paraId="4812EF4E" w14:textId="77777777" w:rsidR="00293F22" w:rsidRPr="005B17D3" w:rsidRDefault="00293F22" w:rsidP="00EF3896">
      <w:pPr>
        <w:pStyle w:val="ScreenField"/>
      </w:pPr>
    </w:p>
    <w:p w14:paraId="70B3D3DE" w14:textId="38DB1720" w:rsidR="00BE52CE" w:rsidRPr="005B17D3" w:rsidRDefault="00BE52CE" w:rsidP="00EF3896">
      <w:pPr>
        <w:pStyle w:val="ScreenField"/>
      </w:pPr>
      <w:r w:rsidRPr="005B17D3">
        <w:t>Date</w:t>
      </w:r>
      <w:r w:rsidRPr="005B17D3">
        <w:fldChar w:fldCharType="begin"/>
      </w:r>
      <w:r w:rsidRPr="005B17D3">
        <w:instrText xml:space="preserve"> XE "Date:Reports Run" </w:instrText>
      </w:r>
      <w:r w:rsidRPr="005B17D3">
        <w:fldChar w:fldCharType="end"/>
      </w:r>
      <w:r w:rsidRPr="005B17D3">
        <w:t xml:space="preserve"> Run</w:t>
      </w:r>
    </w:p>
    <w:p w14:paraId="3DD3DDFD" w14:textId="77777777" w:rsidR="00BE52CE" w:rsidRPr="005B17D3" w:rsidRDefault="00BE52CE" w:rsidP="00EF3896">
      <w:pPr>
        <w:pStyle w:val="ScreenFieldDesc"/>
        <w:rPr>
          <w:b/>
          <w:i/>
          <w:u w:val="single"/>
        </w:rPr>
      </w:pPr>
      <w:r w:rsidRPr="005B17D3">
        <w:rPr>
          <w:i/>
        </w:rPr>
        <w:t>Date Run</w:t>
      </w:r>
      <w:r w:rsidRPr="005B17D3">
        <w:t xml:space="preserve"> shows the date the report was run.</w:t>
      </w:r>
    </w:p>
    <w:p w14:paraId="7AE40C58" w14:textId="77777777" w:rsidR="00293F22" w:rsidRPr="005B17D3" w:rsidRDefault="00293F22" w:rsidP="00EF3896">
      <w:pPr>
        <w:pStyle w:val="ScreenField"/>
      </w:pPr>
    </w:p>
    <w:p w14:paraId="03F813F2" w14:textId="19736485" w:rsidR="00BE52CE" w:rsidRPr="005B17D3" w:rsidRDefault="00BE52CE" w:rsidP="00EF3896">
      <w:pPr>
        <w:pStyle w:val="ScreenField"/>
      </w:pPr>
      <w:r w:rsidRPr="005B17D3">
        <w:t xml:space="preserve">Archived Date: </w:t>
      </w:r>
      <w:r w:rsidRPr="005B17D3">
        <w:fldChar w:fldCharType="begin"/>
      </w:r>
      <w:r w:rsidRPr="005B17D3">
        <w:instrText xml:space="preserve"> XE "Report:Archived Date" </w:instrText>
      </w:r>
      <w:r w:rsidRPr="005B17D3">
        <w:fldChar w:fldCharType="end"/>
      </w:r>
      <w:r w:rsidRPr="005B17D3">
        <w:fldChar w:fldCharType="begin"/>
      </w:r>
      <w:r w:rsidRPr="005B17D3">
        <w:instrText xml:space="preserve"> XE "Archive:Date" </w:instrText>
      </w:r>
      <w:r w:rsidRPr="005B17D3">
        <w:fldChar w:fldCharType="end"/>
      </w:r>
    </w:p>
    <w:p w14:paraId="5F21E701" w14:textId="77777777" w:rsidR="00BE52CE" w:rsidRPr="005B17D3" w:rsidRDefault="00BE52CE" w:rsidP="00EF3896">
      <w:pPr>
        <w:pStyle w:val="ScreenFieldDesc"/>
        <w:rPr>
          <w:rFonts w:cs="Arial"/>
          <w:b/>
          <w:i/>
        </w:rPr>
      </w:pPr>
      <w:r w:rsidRPr="005B17D3">
        <w:rPr>
          <w:i/>
        </w:rPr>
        <w:t>Archived Date</w:t>
      </w:r>
      <w:r w:rsidRPr="005B17D3">
        <w:t xml:space="preserve"> is the date the Completed Report was Archived.</w:t>
      </w:r>
    </w:p>
    <w:p w14:paraId="2186E96D" w14:textId="77777777" w:rsidR="00293F22" w:rsidRPr="005B17D3" w:rsidRDefault="00293F22" w:rsidP="00EF3896">
      <w:pPr>
        <w:pStyle w:val="ScreenField"/>
      </w:pPr>
    </w:p>
    <w:p w14:paraId="32A80521" w14:textId="19BA777E" w:rsidR="00BE52CE" w:rsidRPr="005B17D3" w:rsidRDefault="00BE52CE" w:rsidP="00EF3896">
      <w:pPr>
        <w:pStyle w:val="ScreenField"/>
      </w:pPr>
      <w:r w:rsidRPr="005B17D3">
        <w:t>Action</w:t>
      </w:r>
      <w:r w:rsidRPr="005B17D3">
        <w:fldChar w:fldCharType="begin"/>
      </w:r>
      <w:r w:rsidRPr="005B17D3">
        <w:instrText xml:space="preserve"> XE "Action" </w:instrText>
      </w:r>
      <w:r w:rsidRPr="005B17D3">
        <w:fldChar w:fldCharType="end"/>
      </w:r>
    </w:p>
    <w:p w14:paraId="72D98ED0" w14:textId="77777777" w:rsidR="00BE52CE" w:rsidRPr="005B17D3" w:rsidRDefault="00BE52CE" w:rsidP="00EF3896">
      <w:pPr>
        <w:pStyle w:val="ScreenFieldDesc"/>
      </w:pPr>
      <w:r w:rsidRPr="005B17D3">
        <w:t xml:space="preserve">The following Actions </w:t>
      </w:r>
      <w:r w:rsidRPr="005B17D3">
        <w:fldChar w:fldCharType="begin"/>
      </w:r>
      <w:r w:rsidRPr="005B17D3">
        <w:instrText xml:space="preserve"> XE "Report:Action:View, Delete, Archive" </w:instrText>
      </w:r>
      <w:r w:rsidRPr="005B17D3">
        <w:fldChar w:fldCharType="end"/>
      </w:r>
      <w:r w:rsidRPr="005B17D3">
        <w:t xml:space="preserve">are available for Active </w:t>
      </w:r>
      <w:r w:rsidRPr="005B17D3">
        <w:rPr>
          <w:bCs/>
        </w:rPr>
        <w:t>Completed Reports</w:t>
      </w:r>
      <w:r w:rsidRPr="005B17D3">
        <w:t>:</w:t>
      </w:r>
    </w:p>
    <w:p w14:paraId="1F48BAE0" w14:textId="77777777" w:rsidR="00BE52CE" w:rsidRPr="005B17D3" w:rsidRDefault="005B17D3" w:rsidP="001470FA">
      <w:pPr>
        <w:pStyle w:val="ListBull2"/>
        <w:numPr>
          <w:ilvl w:val="0"/>
          <w:numId w:val="500"/>
        </w:numPr>
      </w:pPr>
      <w:hyperlink r:id="rId78" w:history="1">
        <w:r w:rsidR="00BE52CE" w:rsidRPr="005B17D3">
          <w:rPr>
            <w:rStyle w:val="Text-onlypopuphotspot"/>
            <w:i/>
          </w:rPr>
          <w:t>View</w:t>
        </w:r>
      </w:hyperlink>
      <w:r w:rsidR="00BE52CE" w:rsidRPr="005B17D3">
        <w:t xml:space="preserve"> – clicking the </w:t>
      </w:r>
      <w:r w:rsidR="00BE52CE" w:rsidRPr="005B17D3">
        <w:rPr>
          <w:b/>
        </w:rPr>
        <w:t>View</w:t>
      </w:r>
      <w:r w:rsidR="00BE52CE" w:rsidRPr="005B17D3">
        <w:t xml:space="preserve"> link allows the user to view the Completed Report. </w:t>
      </w:r>
    </w:p>
    <w:p w14:paraId="4435D9D9" w14:textId="77777777" w:rsidR="00BE52CE" w:rsidRPr="005B17D3" w:rsidRDefault="005B17D3" w:rsidP="001470FA">
      <w:pPr>
        <w:pStyle w:val="ListBull2"/>
        <w:numPr>
          <w:ilvl w:val="0"/>
          <w:numId w:val="500"/>
        </w:numPr>
      </w:pPr>
      <w:hyperlink r:id="rId79" w:history="1">
        <w:r w:rsidR="00BE52CE" w:rsidRPr="005B17D3">
          <w:rPr>
            <w:rStyle w:val="Text-onlypopuphotspot"/>
            <w:i/>
          </w:rPr>
          <w:t>Delete</w:t>
        </w:r>
      </w:hyperlink>
      <w:r w:rsidR="00BE52CE" w:rsidRPr="005B17D3">
        <w:t xml:space="preserve"> – clicking the </w:t>
      </w:r>
      <w:r w:rsidR="00BE52CE" w:rsidRPr="005B17D3">
        <w:rPr>
          <w:b/>
        </w:rPr>
        <w:t xml:space="preserve">Delete </w:t>
      </w:r>
      <w:r w:rsidR="00BE52CE" w:rsidRPr="005B17D3">
        <w:t>link allows the user to delete the Completed Report. A confirmation box will be displayed to the user.</w:t>
      </w:r>
    </w:p>
    <w:p w14:paraId="60F335B1" w14:textId="77777777" w:rsidR="00BE52CE" w:rsidRPr="005B17D3" w:rsidRDefault="00BE52CE" w:rsidP="00474E83">
      <w:pPr>
        <w:pStyle w:val="NoteLightbulb"/>
      </w:pPr>
      <w:r w:rsidRPr="005B17D3">
        <w:rPr>
          <w:b/>
        </w:rPr>
        <w:t>Note</w:t>
      </w:r>
      <w:r w:rsidRPr="005B17D3">
        <w:t xml:space="preserve">: The user must have the </w:t>
      </w:r>
      <w:r w:rsidRPr="005B17D3">
        <w:rPr>
          <w:i/>
        </w:rPr>
        <w:t>Schedule/Run/Delete/Archive</w:t>
      </w:r>
      <w:r w:rsidRPr="005B17D3">
        <w:t xml:space="preserve"> privilege for the report type, and the report must have been generated by the user.</w:t>
      </w:r>
    </w:p>
    <w:p w14:paraId="6D5FBBA9" w14:textId="77777777" w:rsidR="00BE52CE" w:rsidRPr="005B17D3" w:rsidRDefault="00BE52CE" w:rsidP="00EF3896">
      <w:pPr>
        <w:pStyle w:val="ScreenFieldDesc"/>
      </w:pPr>
      <w:r w:rsidRPr="005B17D3">
        <w:br/>
        <w:t xml:space="preserve">and/or </w:t>
      </w:r>
      <w:r w:rsidRPr="005B17D3">
        <w:br/>
      </w:r>
      <w:r w:rsidRPr="005B17D3">
        <w:br/>
        <w:t xml:space="preserve">The user has a System Administrator Role. </w:t>
      </w:r>
    </w:p>
    <w:p w14:paraId="0CAF45F9" w14:textId="77777777" w:rsidR="00BE52CE" w:rsidRPr="005B17D3" w:rsidRDefault="00BE52CE" w:rsidP="00EF3896">
      <w:pPr>
        <w:pStyle w:val="BodyTextBullet2"/>
      </w:pPr>
    </w:p>
    <w:p w14:paraId="3B1C136F" w14:textId="77777777" w:rsidR="00BE52CE" w:rsidRPr="005B17D3" w:rsidRDefault="00BE52CE" w:rsidP="00EF3896">
      <w:pPr>
        <w:pStyle w:val="ScreenField"/>
      </w:pPr>
      <w:r w:rsidRPr="005B17D3">
        <w:rPr>
          <w:rStyle w:val="Text-onlypopuphotspot"/>
        </w:rPr>
        <w:t>Archive</w:t>
      </w:r>
    </w:p>
    <w:p w14:paraId="3F226915" w14:textId="77777777" w:rsidR="00BE52CE" w:rsidRPr="005B17D3" w:rsidRDefault="00BE52CE" w:rsidP="00EF3896">
      <w:pPr>
        <w:pStyle w:val="ScreenFieldDesc"/>
      </w:pPr>
      <w:r w:rsidRPr="005B17D3">
        <w:t xml:space="preserve">clicking the </w:t>
      </w:r>
      <w:r w:rsidRPr="005B17D3">
        <w:rPr>
          <w:b/>
        </w:rPr>
        <w:t>Archive</w:t>
      </w:r>
      <w:r w:rsidRPr="005B17D3">
        <w:t xml:space="preserve"> link allows the user to archive</w:t>
      </w:r>
      <w:r w:rsidRPr="005B17D3">
        <w:rPr>
          <w:u w:val="single"/>
        </w:rPr>
        <w:fldChar w:fldCharType="begin"/>
      </w:r>
      <w:r w:rsidRPr="005B17D3">
        <w:rPr>
          <w:u w:val="single"/>
        </w:rPr>
        <w:instrText xml:space="preserve"> XE "Report:Archive" </w:instrText>
      </w:r>
      <w:r w:rsidRPr="005B17D3">
        <w:rPr>
          <w:u w:val="single"/>
        </w:rPr>
        <w:fldChar w:fldCharType="end"/>
      </w:r>
      <w:r w:rsidRPr="005B17D3">
        <w:rPr>
          <w:u w:val="single"/>
        </w:rPr>
        <w:fldChar w:fldCharType="begin"/>
      </w:r>
      <w:r w:rsidRPr="005B17D3">
        <w:rPr>
          <w:u w:val="single"/>
        </w:rPr>
        <w:instrText xml:space="preserve"> XE "</w:instrText>
      </w:r>
      <w:r w:rsidRPr="005B17D3">
        <w:instrText>Archive:Reports</w:instrText>
      </w:r>
      <w:r w:rsidRPr="005B17D3">
        <w:rPr>
          <w:u w:val="single"/>
        </w:rPr>
        <w:instrText xml:space="preserve">" </w:instrText>
      </w:r>
      <w:r w:rsidRPr="005B17D3">
        <w:rPr>
          <w:u w:val="single"/>
        </w:rPr>
        <w:fldChar w:fldCharType="end"/>
      </w:r>
      <w:r w:rsidRPr="005B17D3">
        <w:t xml:space="preserve"> the Completed Report.</w:t>
      </w:r>
    </w:p>
    <w:p w14:paraId="262629B7" w14:textId="77777777" w:rsidR="00BE52CE" w:rsidRPr="005B17D3" w:rsidRDefault="00BE52CE" w:rsidP="00EF3896">
      <w:pPr>
        <w:pStyle w:val="BodyTextBullet2"/>
      </w:pPr>
    </w:p>
    <w:p w14:paraId="211B1837" w14:textId="77777777" w:rsidR="00BE52CE" w:rsidRPr="005B17D3" w:rsidRDefault="00BE52CE" w:rsidP="00474E83">
      <w:pPr>
        <w:pStyle w:val="NoteLightbulb"/>
      </w:pPr>
      <w:r w:rsidRPr="005B17D3">
        <w:rPr>
          <w:b/>
        </w:rPr>
        <w:t>Note</w:t>
      </w:r>
      <w:r w:rsidRPr="005B17D3">
        <w:t xml:space="preserve">: The user must have the </w:t>
      </w:r>
      <w:r w:rsidRPr="005B17D3">
        <w:rPr>
          <w:i/>
        </w:rPr>
        <w:t>Schedule/Run/Delete/Archive</w:t>
      </w:r>
      <w:r w:rsidRPr="005B17D3">
        <w:t xml:space="preserve"> privilege for the report type, and the report must have been generated by the user.</w:t>
      </w:r>
    </w:p>
    <w:p w14:paraId="277CBB71" w14:textId="77777777" w:rsidR="00BE52CE" w:rsidRPr="005B17D3" w:rsidRDefault="00BE52CE" w:rsidP="00EF3896">
      <w:pPr>
        <w:pStyle w:val="ScreenFieldDesc"/>
      </w:pPr>
      <w:r w:rsidRPr="005B17D3">
        <w:br/>
        <w:t xml:space="preserve">and/or </w:t>
      </w:r>
    </w:p>
    <w:p w14:paraId="772FA022" w14:textId="77777777" w:rsidR="00BE52CE" w:rsidRPr="005B17D3" w:rsidRDefault="00BE52CE" w:rsidP="00EF3896">
      <w:pPr>
        <w:pStyle w:val="ScreenFieldDesc"/>
      </w:pPr>
      <w:r w:rsidRPr="005B17D3">
        <w:t xml:space="preserve">The user has a System Administrator Role. </w:t>
      </w:r>
    </w:p>
    <w:p w14:paraId="791F407E" w14:textId="77777777" w:rsidR="00BE52CE" w:rsidRPr="005B17D3" w:rsidRDefault="00BE52CE" w:rsidP="00EF3896">
      <w:pPr>
        <w:pStyle w:val="ScreenFieldDesc"/>
      </w:pPr>
      <w:r w:rsidRPr="005B17D3">
        <w:t xml:space="preserve">The following Action is available for </w:t>
      </w:r>
      <w:r w:rsidRPr="005B17D3">
        <w:rPr>
          <w:i/>
        </w:rPr>
        <w:t>Archived</w:t>
      </w:r>
      <w:r w:rsidRPr="005B17D3">
        <w:rPr>
          <w:u w:val="single"/>
        </w:rPr>
        <w:fldChar w:fldCharType="begin"/>
      </w:r>
      <w:r w:rsidRPr="005B17D3">
        <w:rPr>
          <w:u w:val="single"/>
        </w:rPr>
        <w:instrText xml:space="preserve"> XE "</w:instrText>
      </w:r>
      <w:r w:rsidRPr="005B17D3">
        <w:instrText>Report:Archived</w:instrText>
      </w:r>
      <w:r w:rsidRPr="005B17D3">
        <w:rPr>
          <w:u w:val="single"/>
        </w:rPr>
        <w:instrText xml:space="preserve">" </w:instrText>
      </w:r>
      <w:r w:rsidRPr="005B17D3">
        <w:rPr>
          <w:u w:val="single"/>
        </w:rPr>
        <w:fldChar w:fldCharType="end"/>
      </w:r>
      <w:r w:rsidRPr="005B17D3">
        <w:t xml:space="preserve"> </w:t>
      </w:r>
      <w:r w:rsidRPr="005B17D3">
        <w:rPr>
          <w:b/>
          <w:bCs/>
        </w:rPr>
        <w:t>Completed Reports</w:t>
      </w:r>
      <w:r w:rsidRPr="005B17D3">
        <w:t>:</w:t>
      </w:r>
    </w:p>
    <w:p w14:paraId="3EFA23A0" w14:textId="77777777" w:rsidR="00BE52CE" w:rsidRPr="005B17D3" w:rsidRDefault="005B17D3" w:rsidP="00EF3896">
      <w:pPr>
        <w:pStyle w:val="ListBull2"/>
        <w:rPr>
          <w:rStyle w:val="Text-onlypopuphotspot"/>
        </w:rPr>
      </w:pPr>
      <w:hyperlink r:id="rId80" w:history="1">
        <w:r w:rsidR="00BE52CE" w:rsidRPr="005B17D3">
          <w:rPr>
            <w:rStyle w:val="Text-onlypopuphotspot"/>
            <w:i/>
          </w:rPr>
          <w:t>View</w:t>
        </w:r>
      </w:hyperlink>
      <w:r w:rsidR="00BE52CE" w:rsidRPr="005B17D3">
        <w:t xml:space="preserve"> – clicking the </w:t>
      </w:r>
      <w:r w:rsidR="00BE52CE" w:rsidRPr="005B17D3">
        <w:rPr>
          <w:color w:val="0033CC"/>
          <w:u w:val="single"/>
        </w:rPr>
        <w:t>View</w:t>
      </w:r>
      <w:r w:rsidR="00BE52CE" w:rsidRPr="005B17D3">
        <w:t xml:space="preserve"> link allows the user to view the Archived Report.</w:t>
      </w:r>
    </w:p>
    <w:p w14:paraId="1D3582B9" w14:textId="77777777" w:rsidR="00BE52CE" w:rsidRPr="005B17D3" w:rsidRDefault="005B17D3" w:rsidP="00EF3896">
      <w:pPr>
        <w:pStyle w:val="ListBull2"/>
      </w:pPr>
      <w:hyperlink r:id="rId81" w:history="1">
        <w:r w:rsidR="00BE52CE" w:rsidRPr="005B17D3">
          <w:rPr>
            <w:rStyle w:val="Text-onlypopuphotspot"/>
            <w:i/>
          </w:rPr>
          <w:t>Delete</w:t>
        </w:r>
      </w:hyperlink>
      <w:r w:rsidR="00BE52CE" w:rsidRPr="005B17D3">
        <w:t xml:space="preserve"> – clicking the </w:t>
      </w:r>
      <w:r w:rsidR="00BE52CE" w:rsidRPr="005B17D3">
        <w:rPr>
          <w:color w:val="0033CC"/>
          <w:u w:val="single"/>
        </w:rPr>
        <w:t>Delete</w:t>
      </w:r>
      <w:r w:rsidR="00BE52CE" w:rsidRPr="005B17D3">
        <w:t xml:space="preserve"> link allows the user to delete the Archived Report. A confirmation box will be displayed to the user.</w:t>
      </w:r>
    </w:p>
    <w:p w14:paraId="28E4C5A1" w14:textId="77777777" w:rsidR="00BE52CE" w:rsidRPr="005B17D3" w:rsidRDefault="00BE52CE" w:rsidP="00474E83">
      <w:pPr>
        <w:pStyle w:val="NoteLightbulb"/>
      </w:pPr>
      <w:r w:rsidRPr="005B17D3">
        <w:rPr>
          <w:b/>
        </w:rPr>
        <w:t>Note</w:t>
      </w:r>
      <w:r w:rsidRPr="005B17D3">
        <w:t xml:space="preserve">: The user must have the </w:t>
      </w:r>
      <w:r w:rsidRPr="005B17D3">
        <w:rPr>
          <w:i/>
        </w:rPr>
        <w:t>Schedule/Run/Delete/Archive</w:t>
      </w:r>
      <w:r w:rsidRPr="005B17D3">
        <w:t xml:space="preserve"> privilege for the report type, and the report must have been generated by the user.</w:t>
      </w:r>
    </w:p>
    <w:p w14:paraId="6B7E83D5" w14:textId="77777777" w:rsidR="00BE52CE" w:rsidRPr="005B17D3" w:rsidRDefault="00BE52CE" w:rsidP="00EF3896">
      <w:pPr>
        <w:pStyle w:val="ScreenFieldDesc"/>
      </w:pPr>
      <w:r w:rsidRPr="005B17D3">
        <w:t xml:space="preserve">and/or </w:t>
      </w:r>
    </w:p>
    <w:p w14:paraId="6F94741E" w14:textId="77777777" w:rsidR="00BE52CE" w:rsidRPr="005B17D3" w:rsidRDefault="00BE52CE" w:rsidP="00EF3896">
      <w:pPr>
        <w:pStyle w:val="BodyTextBullet2"/>
      </w:pPr>
      <w:r w:rsidRPr="005B17D3">
        <w:t xml:space="preserve">The user has a System Administrator Role. </w:t>
      </w:r>
    </w:p>
    <w:p w14:paraId="2D3798E9" w14:textId="5828FF1B" w:rsidR="00BE52CE" w:rsidRPr="005B17D3" w:rsidRDefault="00BE52CE" w:rsidP="00EF3896">
      <w:pPr>
        <w:pStyle w:val="Heading3"/>
      </w:pPr>
      <w:bookmarkStart w:id="393" w:name="_Ref158096554"/>
      <w:bookmarkStart w:id="394" w:name="_Toc289864714"/>
      <w:bookmarkStart w:id="395" w:name="_Toc394920705"/>
      <w:bookmarkStart w:id="396" w:name="_Toc406571042"/>
      <w:bookmarkStart w:id="397" w:name="_Toc478746480"/>
      <w:bookmarkStart w:id="398" w:name="_Toc482888410"/>
      <w:bookmarkStart w:id="399" w:name="_Toc31622148"/>
      <w:r w:rsidRPr="005B17D3">
        <w:t>Sample Report</w:t>
      </w:r>
      <w:r w:rsidRPr="005B17D3">
        <w:fldChar w:fldCharType="begin"/>
      </w:r>
      <w:r w:rsidRPr="005B17D3">
        <w:instrText xml:space="preserve"> XE "Report:Sample" </w:instrText>
      </w:r>
      <w:r w:rsidRPr="005B17D3">
        <w:fldChar w:fldCharType="end"/>
      </w:r>
      <w:r w:rsidRPr="005B17D3">
        <w:t>s</w:t>
      </w:r>
      <w:bookmarkEnd w:id="393"/>
      <w:bookmarkEnd w:id="394"/>
      <w:bookmarkEnd w:id="395"/>
      <w:bookmarkEnd w:id="396"/>
      <w:bookmarkEnd w:id="397"/>
      <w:bookmarkEnd w:id="398"/>
      <w:bookmarkEnd w:id="399"/>
    </w:p>
    <w:p w14:paraId="48F1FFC8" w14:textId="27D6EAED" w:rsidR="00BE52CE" w:rsidRPr="005B17D3" w:rsidRDefault="00BE52CE" w:rsidP="00EF3896">
      <w:pPr>
        <w:pStyle w:val="Heading4"/>
      </w:pPr>
      <w:r w:rsidRPr="005B17D3">
        <w:fldChar w:fldCharType="begin"/>
      </w:r>
      <w:r w:rsidRPr="005B17D3">
        <w:instrText xml:space="preserve"> XE "Report List:BOS 1 " \* MERGEFORMAT </w:instrText>
      </w:r>
      <w:r w:rsidRPr="005B17D3">
        <w:fldChar w:fldCharType="end"/>
      </w:r>
      <w:r w:rsidRPr="005B17D3">
        <w:fldChar w:fldCharType="begin"/>
      </w:r>
      <w:r w:rsidRPr="005B17D3">
        <w:instrText xml:space="preserve"> XE "BOS 1 " \* MERGEFORMAT </w:instrText>
      </w:r>
      <w:r w:rsidRPr="005B17D3">
        <w:fldChar w:fldCharType="end"/>
      </w:r>
      <w:bookmarkStart w:id="400" w:name="_Toc289864715"/>
      <w:bookmarkStart w:id="401" w:name="_Toc394920706"/>
      <w:bookmarkStart w:id="402" w:name="_Toc406571043"/>
      <w:bookmarkStart w:id="403" w:name="_Toc478746481"/>
      <w:bookmarkStart w:id="404" w:name="_Toc482888411"/>
      <w:bookmarkStart w:id="405" w:name="_Toc31622149"/>
      <w:r w:rsidRPr="005B17D3">
        <w:t>Undeliverable Mail (BOS 1)</w:t>
      </w:r>
      <w:bookmarkEnd w:id="400"/>
      <w:bookmarkEnd w:id="401"/>
      <w:bookmarkEnd w:id="402"/>
      <w:bookmarkEnd w:id="403"/>
      <w:bookmarkEnd w:id="404"/>
      <w:r w:rsidRPr="005B17D3">
        <w:t xml:space="preserve"> (Retired)</w:t>
      </w:r>
      <w:bookmarkEnd w:id="405"/>
      <w:r w:rsidRPr="005B17D3">
        <w:t xml:space="preserve"> </w:t>
      </w:r>
    </w:p>
    <w:p w14:paraId="06EE6D08" w14:textId="77777777" w:rsidR="00BE52CE" w:rsidRPr="005B17D3" w:rsidRDefault="00BE52CE" w:rsidP="00EF3896">
      <w:pPr>
        <w:pStyle w:val="BodyTextBullet2"/>
      </w:pPr>
      <w:r w:rsidRPr="005B17D3">
        <w:t xml:space="preserve">The </w:t>
      </w:r>
      <w:r w:rsidRPr="005B17D3">
        <w:rPr>
          <w:i/>
        </w:rPr>
        <w:t>Undeliverable Mail (BOS 1)</w:t>
      </w:r>
      <w:r w:rsidRPr="005B17D3">
        <w:t xml:space="preserve"> report provides a total of incoming undeliverable mail by division (IV &amp; EE), undeliverable mail that has been processed by day. The </w:t>
      </w:r>
      <w:r w:rsidRPr="005B17D3">
        <w:rPr>
          <w:i/>
        </w:rPr>
        <w:t xml:space="preserve">Undeliverable Mail (BOS 1) </w:t>
      </w:r>
      <w:r w:rsidRPr="005B17D3">
        <w:t>report is used to provide monthly totals of incoming and processed mail that is received by the mail unit. For each execution, this report is limited to generating data for a single fiscal year.</w:t>
      </w:r>
    </w:p>
    <w:p w14:paraId="03D9896D" w14:textId="77777777" w:rsidR="00BE52CE" w:rsidRPr="005B17D3" w:rsidRDefault="00BE52CE" w:rsidP="00EF3896">
      <w:pPr>
        <w:pStyle w:val="BodyTextBullet2"/>
      </w:pPr>
      <w:r w:rsidRPr="005B17D3">
        <w:t xml:space="preserve">For the </w:t>
      </w:r>
      <w:r w:rsidRPr="005B17D3">
        <w:rPr>
          <w:i/>
          <w:iCs/>
        </w:rPr>
        <w:t>summary report</w:t>
      </w:r>
      <w:r w:rsidRPr="005B17D3">
        <w:rPr>
          <w:i/>
          <w:iCs/>
        </w:rPr>
        <w:fldChar w:fldCharType="begin"/>
      </w:r>
      <w:r w:rsidRPr="005B17D3">
        <w:instrText xml:space="preserve"> XE "Report:Summary" </w:instrText>
      </w:r>
      <w:r w:rsidRPr="005B17D3">
        <w:rPr>
          <w:i/>
          <w:iCs/>
        </w:rPr>
        <w:fldChar w:fldCharType="end"/>
      </w:r>
      <w:r w:rsidRPr="005B17D3">
        <w:t xml:space="preserve">, a single row is produced for each division (IV &amp; EE) and a grand total for the specified time period. For the </w:t>
      </w:r>
      <w:r w:rsidRPr="005B17D3">
        <w:rPr>
          <w:i/>
          <w:iCs/>
        </w:rPr>
        <w:t>detailed report</w:t>
      </w:r>
      <w:r w:rsidRPr="005B17D3">
        <w:rPr>
          <w:i/>
          <w:iCs/>
        </w:rPr>
        <w:fldChar w:fldCharType="begin"/>
      </w:r>
      <w:r w:rsidRPr="005B17D3">
        <w:instrText xml:space="preserve"> XE "Report:Detailed" </w:instrText>
      </w:r>
      <w:r w:rsidRPr="005B17D3">
        <w:rPr>
          <w:i/>
          <w:iCs/>
        </w:rPr>
        <w:fldChar w:fldCharType="end"/>
      </w:r>
      <w:r w:rsidRPr="005B17D3">
        <w:t>, each row represents the number of undeliverable letter</w:t>
      </w:r>
      <w:r w:rsidRPr="005B17D3">
        <w:fldChar w:fldCharType="begin"/>
      </w:r>
      <w:r w:rsidRPr="005B17D3">
        <w:instrText xml:space="preserve"> XE "Letter:Reports:(BOS 1)" </w:instrText>
      </w:r>
      <w:r w:rsidRPr="005B17D3">
        <w:fldChar w:fldCharType="end"/>
      </w:r>
      <w:r w:rsidRPr="005B17D3">
        <w:t>s for a single day. Subtotals are produced for each week within the specified time period.</w:t>
      </w:r>
    </w:p>
    <w:p w14:paraId="4B79D2F2" w14:textId="4F4DDAA0" w:rsidR="00BE52CE" w:rsidRPr="005B17D3" w:rsidRDefault="00BE52CE" w:rsidP="00EF3896">
      <w:pPr>
        <w:pStyle w:val="BodyTextBullet2"/>
      </w:pPr>
      <w:r w:rsidRPr="005B17D3">
        <w:t xml:space="preserve">The requester has the option of </w:t>
      </w:r>
      <w:r w:rsidRPr="005B17D3">
        <w:rPr>
          <w:i/>
          <w:iCs/>
        </w:rPr>
        <w:t>detailed</w:t>
      </w:r>
      <w:r w:rsidRPr="005B17D3">
        <w:t xml:space="preserve"> or </w:t>
      </w:r>
      <w:r w:rsidRPr="005B17D3">
        <w:rPr>
          <w:i/>
          <w:iCs/>
        </w:rPr>
        <w:t xml:space="preserve">summary </w:t>
      </w:r>
      <w:r w:rsidRPr="005B17D3">
        <w:rPr>
          <w:iCs/>
        </w:rPr>
        <w:t>report</w:t>
      </w:r>
      <w:r w:rsidRPr="005B17D3">
        <w:t xml:space="preserve">. </w:t>
      </w:r>
    </w:p>
    <w:p w14:paraId="78C8FEEB" w14:textId="77777777" w:rsidR="003B0B01" w:rsidRPr="005B17D3" w:rsidRDefault="003B0B01" w:rsidP="00EF3896">
      <w:pPr>
        <w:pStyle w:val="BodyTextBullet2"/>
      </w:pPr>
    </w:p>
    <w:p w14:paraId="1B9E582C" w14:textId="5D46A6C5" w:rsidR="00BE52CE" w:rsidRPr="005B17D3" w:rsidRDefault="00BE52CE" w:rsidP="00EF3896">
      <w:pPr>
        <w:pStyle w:val="Heading4"/>
      </w:pPr>
      <w:r w:rsidRPr="005B17D3">
        <w:fldChar w:fldCharType="begin"/>
      </w:r>
      <w:r w:rsidRPr="005B17D3">
        <w:instrText xml:space="preserve"> XE "COR 1 " \* MERGEFORMAT </w:instrText>
      </w:r>
      <w:r w:rsidRPr="005B17D3">
        <w:fldChar w:fldCharType="end"/>
      </w:r>
      <w:bookmarkStart w:id="406" w:name="_Toc289864716"/>
      <w:bookmarkStart w:id="407" w:name="_Toc394920707"/>
      <w:bookmarkStart w:id="408" w:name="_Toc406571044"/>
      <w:bookmarkStart w:id="409" w:name="_Toc478746482"/>
      <w:bookmarkStart w:id="410" w:name="_Toc482888412"/>
      <w:bookmarkStart w:id="411" w:name="_Toc31622150"/>
      <w:r w:rsidRPr="005B17D3">
        <w:t>Letter Files from Processing Center (COR 1)</w:t>
      </w:r>
      <w:bookmarkEnd w:id="406"/>
      <w:bookmarkEnd w:id="407"/>
      <w:bookmarkEnd w:id="408"/>
      <w:bookmarkEnd w:id="409"/>
      <w:bookmarkEnd w:id="410"/>
      <w:r w:rsidRPr="005B17D3">
        <w:t xml:space="preserve"> (Retired)</w:t>
      </w:r>
      <w:bookmarkEnd w:id="411"/>
    </w:p>
    <w:p w14:paraId="24A943B0" w14:textId="51E8728F" w:rsidR="00BE52CE" w:rsidRPr="005B17D3" w:rsidRDefault="00BE52CE" w:rsidP="00EF3896">
      <w:pPr>
        <w:pStyle w:val="BodyTextBullet2"/>
      </w:pPr>
      <w:r w:rsidRPr="005B17D3">
        <w:rPr>
          <w:b/>
          <w:iCs/>
        </w:rPr>
        <w:t>Summary Report</w:t>
      </w:r>
      <w:r w:rsidRPr="005B17D3">
        <w:t>: Provides the number of letter</w:t>
      </w:r>
      <w:r w:rsidRPr="005B17D3">
        <w:fldChar w:fldCharType="begin"/>
      </w:r>
      <w:r w:rsidRPr="005B17D3">
        <w:instrText xml:space="preserve"> XE "Letter:Reports:(COR 1)" </w:instrText>
      </w:r>
      <w:r w:rsidRPr="005B17D3">
        <w:fldChar w:fldCharType="end"/>
      </w:r>
      <w:r w:rsidRPr="005B17D3">
        <w:t xml:space="preserve"> requests by Letter Name and Form Number, which were actually mailed by the Processing Center, the number of letter request returned for Code 1 Reject reasons and the number of letter</w:t>
      </w:r>
      <w:r w:rsidRPr="005B17D3">
        <w:fldChar w:fldCharType="begin"/>
      </w:r>
      <w:r w:rsidRPr="005B17D3">
        <w:instrText xml:space="preserve"> XE "Letter:Reports:requests" </w:instrText>
      </w:r>
      <w:r w:rsidRPr="005B17D3">
        <w:fldChar w:fldCharType="end"/>
      </w:r>
      <w:r w:rsidRPr="005B17D3">
        <w:t xml:space="preserve"> requests returned with an error</w:t>
      </w:r>
      <w:r w:rsidRPr="005B17D3">
        <w:fldChar w:fldCharType="begin"/>
      </w:r>
      <w:r w:rsidRPr="005B17D3">
        <w:instrText xml:space="preserve"> XE "Error:letter request reasons (COR 1)" </w:instrText>
      </w:r>
      <w:r w:rsidRPr="005B17D3">
        <w:fldChar w:fldCharType="end"/>
      </w:r>
      <w:r w:rsidRPr="005B17D3">
        <w:t xml:space="preserve"> reasons. The report includes the Date</w:t>
      </w:r>
      <w:r w:rsidRPr="005B17D3">
        <w:fldChar w:fldCharType="begin"/>
      </w:r>
      <w:r w:rsidRPr="005B17D3">
        <w:instrText xml:space="preserve"> XE "Date:COR 1" </w:instrText>
      </w:r>
      <w:r w:rsidRPr="005B17D3">
        <w:fldChar w:fldCharType="end"/>
      </w:r>
      <w:r w:rsidRPr="005B17D3">
        <w:t>/Time the File was received and a total number per file and the letter</w:t>
      </w:r>
      <w:r w:rsidRPr="005B17D3">
        <w:fldChar w:fldCharType="begin"/>
      </w:r>
      <w:r w:rsidRPr="005B17D3">
        <w:instrText xml:space="preserve"> XE "Letter:Reports:types" </w:instrText>
      </w:r>
      <w:r w:rsidRPr="005B17D3">
        <w:fldChar w:fldCharType="end"/>
      </w:r>
      <w:r w:rsidRPr="005B17D3">
        <w:t xml:space="preserve"> types and the specific error reason for the Code 1 Reject File and the Error file reject reason. The report can be generated for individual or all files. The 3 files are the Address</w:t>
      </w:r>
      <w:r w:rsidRPr="005B17D3">
        <w:fldChar w:fldCharType="begin"/>
      </w:r>
      <w:r w:rsidRPr="005B17D3">
        <w:instrText xml:space="preserve"> XE "Address:File" </w:instrText>
      </w:r>
      <w:r w:rsidRPr="005B17D3">
        <w:fldChar w:fldCharType="end"/>
      </w:r>
      <w:r w:rsidRPr="005B17D3">
        <w:t xml:space="preserve"> File, The Code 1 Reject File</w:t>
      </w:r>
      <w:r w:rsidRPr="005B17D3">
        <w:fldChar w:fldCharType="begin"/>
      </w:r>
      <w:r w:rsidRPr="005B17D3">
        <w:instrText xml:space="preserve"> XE "File:Reject" </w:instrText>
      </w:r>
      <w:r w:rsidRPr="005B17D3">
        <w:fldChar w:fldCharType="end"/>
      </w:r>
      <w:r w:rsidRPr="005B17D3">
        <w:t xml:space="preserve"> and the Error</w:t>
      </w:r>
      <w:r w:rsidRPr="005B17D3">
        <w:fldChar w:fldCharType="begin"/>
      </w:r>
      <w:r w:rsidRPr="005B17D3">
        <w:instrText xml:space="preserve"> XE "Error:File (COR 1)" </w:instrText>
      </w:r>
      <w:r w:rsidRPr="005B17D3">
        <w:fldChar w:fldCharType="end"/>
      </w:r>
      <w:r w:rsidRPr="005B17D3">
        <w:t xml:space="preserve"> File</w:t>
      </w:r>
      <w:r w:rsidRPr="005B17D3">
        <w:fldChar w:fldCharType="begin"/>
      </w:r>
      <w:r w:rsidRPr="005B17D3">
        <w:instrText xml:space="preserve"> XE "File:Error" </w:instrText>
      </w:r>
      <w:r w:rsidRPr="005B17D3">
        <w:fldChar w:fldCharType="end"/>
      </w:r>
      <w:r w:rsidRPr="005B17D3">
        <w:t>.</w:t>
      </w:r>
    </w:p>
    <w:p w14:paraId="5D7FB515" w14:textId="77777777" w:rsidR="003B0B01" w:rsidRPr="005B17D3" w:rsidRDefault="003B0B01" w:rsidP="00EF3896">
      <w:pPr>
        <w:pStyle w:val="BodyTextBullet2"/>
      </w:pPr>
    </w:p>
    <w:p w14:paraId="0C967728" w14:textId="0752DE5E" w:rsidR="00BE52CE" w:rsidRPr="005B17D3" w:rsidRDefault="00BE52CE" w:rsidP="00EF3896">
      <w:pPr>
        <w:pStyle w:val="BodyTextBullet2"/>
      </w:pPr>
      <w:r w:rsidRPr="005B17D3">
        <w:rPr>
          <w:b/>
        </w:rPr>
        <w:t>Detailed Report</w:t>
      </w:r>
      <w:r w:rsidRPr="005B17D3">
        <w:fldChar w:fldCharType="begin"/>
      </w:r>
      <w:r w:rsidRPr="005B17D3">
        <w:instrText xml:space="preserve"> XE "Report:Detailed" </w:instrText>
      </w:r>
      <w:r w:rsidRPr="005B17D3">
        <w:fldChar w:fldCharType="end"/>
      </w:r>
      <w:r w:rsidRPr="005B17D3">
        <w:t>: Breaks down each letter type into the three groups, Totals, Code 1 and Error. The report then breaks down Code 1 and Error for each letter type into individual groups with specific letter</w:t>
      </w:r>
      <w:r w:rsidRPr="005B17D3">
        <w:fldChar w:fldCharType="begin"/>
      </w:r>
      <w:r w:rsidRPr="005B17D3">
        <w:instrText xml:space="preserve"> XE "Letter:Reports:identification" </w:instrText>
      </w:r>
      <w:r w:rsidRPr="005B17D3">
        <w:fldChar w:fldCharType="end"/>
      </w:r>
      <w:r w:rsidRPr="005B17D3">
        <w:t xml:space="preserve"> identification to allow for cleanup, tracking, etc. It also shows the person-identifying information for the individuals </w:t>
      </w:r>
      <w:r w:rsidRPr="005B17D3">
        <w:lastRenderedPageBreak/>
        <w:t>whose letters errored in processing. The difference between the From Date and To Date may not exceed 31 days.</w:t>
      </w:r>
    </w:p>
    <w:p w14:paraId="112979AB" w14:textId="77777777" w:rsidR="003B0B01" w:rsidRPr="005B17D3" w:rsidRDefault="003B0B01" w:rsidP="00EF3896">
      <w:pPr>
        <w:pStyle w:val="BodyTextBullet2"/>
      </w:pPr>
    </w:p>
    <w:p w14:paraId="0365E033" w14:textId="56938A09" w:rsidR="00BE52CE" w:rsidRPr="005B17D3" w:rsidRDefault="00BE52CE" w:rsidP="00EF3896">
      <w:pPr>
        <w:pStyle w:val="Heading4"/>
      </w:pPr>
      <w:r w:rsidRPr="005B17D3">
        <w:fldChar w:fldCharType="begin"/>
      </w:r>
      <w:r w:rsidRPr="005B17D3">
        <w:instrText xml:space="preserve"> XE "EED 1 " \* MERGEFORMAT </w:instrText>
      </w:r>
      <w:r w:rsidRPr="005B17D3">
        <w:fldChar w:fldCharType="end"/>
      </w:r>
      <w:bookmarkStart w:id="412" w:name="_Toc289864717"/>
      <w:bookmarkStart w:id="413" w:name="_Toc394920708"/>
      <w:bookmarkStart w:id="414" w:name="_Toc406571045"/>
      <w:bookmarkStart w:id="415" w:name="_Toc478746483"/>
      <w:bookmarkStart w:id="416" w:name="_Toc482888413"/>
      <w:bookmarkStart w:id="417" w:name="_Toc31622151"/>
      <w:r w:rsidRPr="005B17D3">
        <w:t>Total Enrolled Veterans (EED 1)</w:t>
      </w:r>
      <w:bookmarkEnd w:id="412"/>
      <w:bookmarkEnd w:id="413"/>
      <w:bookmarkEnd w:id="414"/>
      <w:bookmarkEnd w:id="415"/>
      <w:bookmarkEnd w:id="416"/>
      <w:bookmarkEnd w:id="417"/>
    </w:p>
    <w:p w14:paraId="7656AD83" w14:textId="15FE5BAC" w:rsidR="00BE52CE" w:rsidRPr="005B17D3" w:rsidRDefault="00BE52CE" w:rsidP="00EF3896">
      <w:pPr>
        <w:pStyle w:val="BodyTextBullet2"/>
      </w:pPr>
      <w:r w:rsidRPr="005B17D3">
        <w:t xml:space="preserve">The </w:t>
      </w:r>
      <w:r w:rsidRPr="005B17D3">
        <w:rPr>
          <w:i/>
        </w:rPr>
        <w:t>Total Enrolled Veterans (EED 1)</w:t>
      </w:r>
      <w:r w:rsidRPr="005B17D3">
        <w:t xml:space="preserve"> report provides a listing of all Veterans whose most current enrollment</w:t>
      </w:r>
      <w:r w:rsidRPr="005B17D3">
        <w:fldChar w:fldCharType="begin"/>
      </w:r>
      <w:r w:rsidRPr="005B17D3">
        <w:instrText xml:space="preserve"> XE "Enrollment" </w:instrText>
      </w:r>
      <w:r w:rsidRPr="005B17D3">
        <w:fldChar w:fldCharType="end"/>
      </w:r>
      <w:r w:rsidRPr="005B17D3">
        <w:t xml:space="preserve"> record is in a </w:t>
      </w:r>
      <w:r w:rsidRPr="005B17D3">
        <w:rPr>
          <w:i/>
          <w:iCs/>
        </w:rPr>
        <w:t>Pending</w:t>
      </w:r>
      <w:r w:rsidRPr="005B17D3">
        <w:t xml:space="preserve"> enrollment</w:t>
      </w:r>
      <w:r w:rsidRPr="005B17D3">
        <w:fldChar w:fldCharType="begin"/>
      </w:r>
      <w:r w:rsidRPr="005B17D3">
        <w:instrText xml:space="preserve"> XE "Enrollment:Status" </w:instrText>
      </w:r>
      <w:r w:rsidRPr="005B17D3">
        <w:fldChar w:fldCharType="end"/>
      </w:r>
      <w:r w:rsidRPr="005B17D3">
        <w:t xml:space="preserve"> status for the time period, by facility</w:t>
      </w:r>
      <w:r w:rsidRPr="005B17D3">
        <w:fldChar w:fldCharType="begin"/>
      </w:r>
      <w:r w:rsidRPr="005B17D3">
        <w:instrText xml:space="preserve"> XE "Facility" </w:instrText>
      </w:r>
      <w:r w:rsidRPr="005B17D3">
        <w:fldChar w:fldCharType="end"/>
      </w:r>
      <w:r w:rsidRPr="005B17D3">
        <w:t xml:space="preserve">. The </w:t>
      </w:r>
      <w:r w:rsidRPr="005B17D3">
        <w:rPr>
          <w:i/>
        </w:rPr>
        <w:t>Total Enrolled Veterans (EED 1)</w:t>
      </w:r>
      <w:r w:rsidRPr="005B17D3">
        <w:t xml:space="preserve"> report may be run in a summary mode to reflect total numbers or in a detail mode to list specific Veteran-identifying information for the desired statuses. To be eligible for this report, the Veteran must be a "user</w:t>
      </w:r>
      <w:r w:rsidRPr="005B17D3">
        <w:fldChar w:fldCharType="begin"/>
      </w:r>
      <w:r w:rsidRPr="005B17D3">
        <w:instrText xml:space="preserve"> XE "User:EED 1 Report:Veteran enrolees" </w:instrText>
      </w:r>
      <w:r w:rsidRPr="005B17D3">
        <w:fldChar w:fldCharType="end"/>
      </w:r>
      <w:r w:rsidRPr="005B17D3">
        <w:t xml:space="preserve"> enrollee." The category "user enrollee" indicates that a </w:t>
      </w:r>
      <w:r w:rsidRPr="005B17D3">
        <w:rPr>
          <w:i/>
          <w:iCs/>
        </w:rPr>
        <w:t>User Enrollee Valid Through Date</w:t>
      </w:r>
      <w:r w:rsidRPr="005B17D3">
        <w:rPr>
          <w:i/>
          <w:iCs/>
        </w:rPr>
        <w:fldChar w:fldCharType="begin"/>
      </w:r>
      <w:r w:rsidRPr="005B17D3">
        <w:instrText xml:space="preserve"> XE "</w:instrText>
      </w:r>
      <w:r w:rsidRPr="005B17D3">
        <w:rPr>
          <w:iCs/>
        </w:rPr>
        <w:instrText>Date:</w:instrText>
      </w:r>
      <w:r w:rsidRPr="005B17D3">
        <w:instrText xml:space="preserve">User Enrollee Valid Through (EED 1)" </w:instrText>
      </w:r>
      <w:r w:rsidRPr="005B17D3">
        <w:rPr>
          <w:i/>
          <w:iCs/>
        </w:rPr>
        <w:fldChar w:fldCharType="end"/>
      </w:r>
      <w:r w:rsidRPr="005B17D3">
        <w:t xml:space="preserve"> on the </w:t>
      </w:r>
      <w:r w:rsidR="006204FA" w:rsidRPr="005B17D3">
        <w:t>Veterans</w:t>
      </w:r>
      <w:r w:rsidRPr="005B17D3">
        <w:t xml:space="preserve"> record exists.</w:t>
      </w:r>
    </w:p>
    <w:p w14:paraId="764B6223" w14:textId="77777777" w:rsidR="00BE52CE" w:rsidRPr="005B17D3" w:rsidRDefault="00BE52CE" w:rsidP="00EF3896">
      <w:pPr>
        <w:pStyle w:val="BodyTextBullet2"/>
      </w:pPr>
      <w:r w:rsidRPr="005B17D3">
        <w:t xml:space="preserve">The </w:t>
      </w:r>
      <w:r w:rsidRPr="005B17D3">
        <w:rPr>
          <w:i/>
        </w:rPr>
        <w:t>Total Enrolled Veterans (EED 1)</w:t>
      </w:r>
      <w:r w:rsidRPr="005B17D3">
        <w:t xml:space="preserve"> report may also be produced to display the data sorted by </w:t>
      </w:r>
      <w:r w:rsidRPr="005B17D3">
        <w:rPr>
          <w:rStyle w:val="Text-onlypopuphotspot"/>
        </w:rPr>
        <w:t>VISN</w:t>
      </w:r>
      <w:r w:rsidRPr="005B17D3">
        <w:t>, by medical</w:t>
      </w:r>
      <w:r w:rsidRPr="005B17D3">
        <w:fldChar w:fldCharType="begin"/>
      </w:r>
      <w:r w:rsidRPr="005B17D3">
        <w:instrText xml:space="preserve"> XE "Medical:center" </w:instrText>
      </w:r>
      <w:r w:rsidRPr="005B17D3">
        <w:fldChar w:fldCharType="end"/>
      </w:r>
      <w:r w:rsidRPr="005B17D3">
        <w:t xml:space="preserve"> center within VISN, or by facility within medical center.</w:t>
      </w:r>
    </w:p>
    <w:p w14:paraId="4500DA1E" w14:textId="77777777" w:rsidR="00BE52CE" w:rsidRPr="005B17D3" w:rsidRDefault="00BE52CE" w:rsidP="00EF3896">
      <w:pPr>
        <w:pStyle w:val="BodyText"/>
        <w:rPr>
          <w:szCs w:val="24"/>
        </w:rPr>
      </w:pPr>
      <w:r w:rsidRPr="005B17D3">
        <w:rPr>
          <w:szCs w:val="24"/>
        </w:rPr>
        <w:t xml:space="preserve">The requester has the option of </w:t>
      </w:r>
      <w:r w:rsidRPr="005B17D3">
        <w:rPr>
          <w:i/>
          <w:iCs/>
          <w:szCs w:val="24"/>
        </w:rPr>
        <w:t>detailed</w:t>
      </w:r>
      <w:r w:rsidRPr="005B17D3">
        <w:rPr>
          <w:szCs w:val="24"/>
        </w:rPr>
        <w:t xml:space="preserve"> or </w:t>
      </w:r>
      <w:r w:rsidRPr="005B17D3">
        <w:rPr>
          <w:i/>
          <w:iCs/>
          <w:szCs w:val="24"/>
        </w:rPr>
        <w:t xml:space="preserve">summary </w:t>
      </w:r>
      <w:r w:rsidRPr="005B17D3">
        <w:rPr>
          <w:iCs/>
          <w:szCs w:val="24"/>
        </w:rPr>
        <w:t>report</w:t>
      </w:r>
      <w:r w:rsidRPr="005B17D3">
        <w:rPr>
          <w:szCs w:val="24"/>
        </w:rPr>
        <w:t xml:space="preserve">. </w:t>
      </w:r>
    </w:p>
    <w:p w14:paraId="4CBC7F0C" w14:textId="77777777" w:rsidR="00227FCF" w:rsidRPr="005B17D3" w:rsidRDefault="00227FCF" w:rsidP="00EF3896">
      <w:pPr>
        <w:pStyle w:val="BodyText"/>
        <w:rPr>
          <w:szCs w:val="24"/>
        </w:rPr>
      </w:pPr>
    </w:p>
    <w:p w14:paraId="7662DA81" w14:textId="264C0559" w:rsidR="00BE52CE" w:rsidRPr="005B17D3" w:rsidRDefault="00BE52CE" w:rsidP="00EF3896">
      <w:pPr>
        <w:pStyle w:val="Heading4"/>
      </w:pPr>
      <w:bookmarkStart w:id="418" w:name="_Toc289864718"/>
      <w:bookmarkStart w:id="419" w:name="_Toc394920709"/>
      <w:bookmarkStart w:id="420" w:name="_Toc406571046"/>
      <w:bookmarkStart w:id="421" w:name="_Toc478746484"/>
      <w:bookmarkStart w:id="422" w:name="_Toc482888414"/>
      <w:bookmarkStart w:id="423" w:name="_Toc31622152"/>
      <w:r w:rsidRPr="005B17D3">
        <w:t xml:space="preserve">Total </w:t>
      </w:r>
      <w:r w:rsidRPr="005B17D3">
        <w:fldChar w:fldCharType="begin"/>
      </w:r>
      <w:r w:rsidRPr="005B17D3">
        <w:instrText xml:space="preserve"> XE "EED 2 " \* MERGEFORMAT </w:instrText>
      </w:r>
      <w:r w:rsidRPr="005B17D3">
        <w:fldChar w:fldCharType="end"/>
      </w:r>
      <w:r w:rsidRPr="005B17D3">
        <w:t>User</w:t>
      </w:r>
      <w:r w:rsidRPr="005B17D3">
        <w:fldChar w:fldCharType="begin"/>
      </w:r>
      <w:r w:rsidRPr="005B17D3">
        <w:instrText xml:space="preserve"> XE "User:EED 2 Report:Total enrolees" </w:instrText>
      </w:r>
      <w:r w:rsidRPr="005B17D3">
        <w:fldChar w:fldCharType="end"/>
      </w:r>
      <w:r w:rsidRPr="005B17D3">
        <w:t xml:space="preserve"> Enrollee (EED 2)</w:t>
      </w:r>
      <w:bookmarkEnd w:id="418"/>
      <w:bookmarkEnd w:id="419"/>
      <w:bookmarkEnd w:id="420"/>
      <w:bookmarkEnd w:id="421"/>
      <w:bookmarkEnd w:id="422"/>
      <w:bookmarkEnd w:id="423"/>
    </w:p>
    <w:p w14:paraId="49657D53" w14:textId="1832CB30" w:rsidR="00BE52CE" w:rsidRPr="005B17D3" w:rsidRDefault="00BE52CE" w:rsidP="00EF3896">
      <w:pPr>
        <w:pStyle w:val="BodyTextBullet2"/>
      </w:pPr>
      <w:r w:rsidRPr="005B17D3">
        <w:t xml:space="preserve">The </w:t>
      </w:r>
      <w:r w:rsidRPr="005B17D3">
        <w:rPr>
          <w:i/>
        </w:rPr>
        <w:t>Total User Enrollee (EED 2)</w:t>
      </w:r>
      <w:r w:rsidRPr="005B17D3">
        <w:t xml:space="preserve"> </w:t>
      </w:r>
      <w:r w:rsidRPr="005B17D3">
        <w:rPr>
          <w:i/>
          <w:iCs/>
        </w:rPr>
        <w:t>summary report</w:t>
      </w:r>
      <w:r w:rsidRPr="005B17D3">
        <w:t xml:space="preserve"> produces a listing of active User Enrollees.</w:t>
      </w:r>
    </w:p>
    <w:p w14:paraId="6FA9A7A8" w14:textId="77777777" w:rsidR="00BA040D" w:rsidRPr="005B17D3" w:rsidRDefault="00BA040D" w:rsidP="00EF3896">
      <w:pPr>
        <w:pStyle w:val="BodyTextBullet2"/>
      </w:pPr>
    </w:p>
    <w:p w14:paraId="5585B9BC" w14:textId="4DB98F6B" w:rsidR="00BE52CE" w:rsidRPr="005B17D3" w:rsidRDefault="00BE52CE" w:rsidP="00EF3896">
      <w:pPr>
        <w:pStyle w:val="Heading4"/>
      </w:pPr>
      <w:r w:rsidRPr="005B17D3">
        <w:fldChar w:fldCharType="begin"/>
      </w:r>
      <w:r w:rsidRPr="005B17D3">
        <w:instrText xml:space="preserve"> XE "EED 3 " \* MERGEFORMAT </w:instrText>
      </w:r>
      <w:r w:rsidRPr="005B17D3">
        <w:fldChar w:fldCharType="end"/>
      </w:r>
      <w:bookmarkStart w:id="424" w:name="_Toc289864719"/>
      <w:bookmarkStart w:id="425" w:name="_Toc394920710"/>
      <w:bookmarkStart w:id="426" w:name="_Toc406571047"/>
      <w:bookmarkStart w:id="427" w:name="_Toc478746485"/>
      <w:bookmarkStart w:id="428" w:name="_Toc482888415"/>
      <w:bookmarkStart w:id="429" w:name="_Toc31622153"/>
      <w:r w:rsidRPr="005B17D3">
        <w:t>PH Unconfirmed For More Than X Days (EED 3)</w:t>
      </w:r>
      <w:bookmarkEnd w:id="424"/>
      <w:bookmarkEnd w:id="425"/>
      <w:bookmarkEnd w:id="426"/>
      <w:bookmarkEnd w:id="427"/>
      <w:bookmarkEnd w:id="428"/>
      <w:r w:rsidRPr="005B17D3">
        <w:t xml:space="preserve"> (Retired)</w:t>
      </w:r>
      <w:bookmarkEnd w:id="429"/>
    </w:p>
    <w:p w14:paraId="0633404F" w14:textId="77777777" w:rsidR="00BE52CE" w:rsidRPr="005B17D3" w:rsidRDefault="00BE52CE" w:rsidP="00EF3896">
      <w:pPr>
        <w:pStyle w:val="BodyTextBullet2"/>
      </w:pPr>
      <w:r w:rsidRPr="005B17D3">
        <w:t xml:space="preserve">The </w:t>
      </w:r>
      <w:r w:rsidRPr="005B17D3">
        <w:rPr>
          <w:i/>
        </w:rPr>
        <w:t>PH Unconfirmed for More than X Days (EED 3)</w:t>
      </w:r>
      <w:r w:rsidRPr="005B17D3">
        <w:t xml:space="preserve"> report provides the number of unconfirmed </w:t>
      </w:r>
      <w:r w:rsidRPr="005B17D3">
        <w:rPr>
          <w:rStyle w:val="Text-onlypopuphotspot"/>
        </w:rPr>
        <w:t>PH</w:t>
      </w:r>
      <w:r w:rsidRPr="005B17D3">
        <w:t xml:space="preserve"> registry</w:t>
      </w:r>
      <w:r w:rsidRPr="005B17D3">
        <w:fldChar w:fldCharType="begin"/>
      </w:r>
      <w:r w:rsidRPr="005B17D3">
        <w:instrText xml:space="preserve"> XE "Registry:Reports:(EED 3)" </w:instrText>
      </w:r>
      <w:r w:rsidRPr="005B17D3">
        <w:fldChar w:fldCharType="end"/>
      </w:r>
      <w:r w:rsidRPr="005B17D3">
        <w:t xml:space="preserve"> requests. It includes the number of each </w:t>
      </w:r>
      <w:r w:rsidRPr="005B17D3">
        <w:rPr>
          <w:i/>
          <w:iCs/>
        </w:rPr>
        <w:t>PH Status</w:t>
      </w:r>
      <w:r w:rsidRPr="005B17D3">
        <w:t xml:space="preserve"> that has not reached a </w:t>
      </w:r>
      <w:r w:rsidRPr="005B17D3">
        <w:rPr>
          <w:b/>
        </w:rPr>
        <w:t>Confirmed</w:t>
      </w:r>
      <w:r w:rsidRPr="005B17D3">
        <w:rPr>
          <w:b/>
        </w:rPr>
        <w:fldChar w:fldCharType="begin"/>
      </w:r>
      <w:r w:rsidRPr="005B17D3">
        <w:instrText xml:space="preserve"> XE "</w:instrText>
      </w:r>
      <w:r w:rsidRPr="005B17D3">
        <w:rPr>
          <w:rStyle w:val="Expandingtext"/>
          <w:b/>
          <w:bCs w:val="0"/>
        </w:rPr>
        <w:instrText>Confirmed:</w:instrText>
      </w:r>
      <w:r w:rsidRPr="005B17D3">
        <w:instrText xml:space="preserve">PH Status" </w:instrText>
      </w:r>
      <w:r w:rsidRPr="005B17D3">
        <w:rPr>
          <w:b/>
        </w:rPr>
        <w:fldChar w:fldCharType="end"/>
      </w:r>
      <w:r w:rsidRPr="005B17D3">
        <w:t xml:space="preserve"> status. It will not include any records</w:t>
      </w:r>
      <w:r w:rsidRPr="005B17D3">
        <w:fldChar w:fldCharType="begin"/>
      </w:r>
      <w:r w:rsidRPr="005B17D3">
        <w:instrText xml:space="preserve"> XE "Records:EED 3" </w:instrText>
      </w:r>
      <w:r w:rsidRPr="005B17D3">
        <w:fldChar w:fldCharType="end"/>
      </w:r>
      <w:r w:rsidRPr="005B17D3">
        <w:t xml:space="preserve"> that have a </w:t>
      </w:r>
      <w:r w:rsidRPr="005B17D3">
        <w:rPr>
          <w:i/>
          <w:iCs/>
        </w:rPr>
        <w:t>Date</w:t>
      </w:r>
      <w:r w:rsidRPr="005B17D3">
        <w:rPr>
          <w:i/>
          <w:iCs/>
        </w:rPr>
        <w:fldChar w:fldCharType="begin"/>
      </w:r>
      <w:r w:rsidRPr="005B17D3">
        <w:instrText xml:space="preserve"> XE "</w:instrText>
      </w:r>
      <w:r w:rsidRPr="005B17D3">
        <w:rPr>
          <w:iCs/>
        </w:rPr>
        <w:instrText>Date:</w:instrText>
      </w:r>
      <w:r w:rsidRPr="005B17D3">
        <w:instrText xml:space="preserve">of Death (EED 3)" </w:instrText>
      </w:r>
      <w:r w:rsidRPr="005B17D3">
        <w:rPr>
          <w:i/>
          <w:iCs/>
        </w:rPr>
        <w:fldChar w:fldCharType="end"/>
      </w:r>
      <w:r w:rsidRPr="005B17D3">
        <w:rPr>
          <w:i/>
          <w:iCs/>
        </w:rPr>
        <w:t xml:space="preserve"> of Death</w:t>
      </w:r>
      <w:r w:rsidRPr="005B17D3">
        <w:rPr>
          <w:i/>
          <w:iCs/>
        </w:rPr>
        <w:fldChar w:fldCharType="begin"/>
      </w:r>
      <w:r w:rsidRPr="005B17D3">
        <w:instrText xml:space="preserve"> XE "</w:instrText>
      </w:r>
      <w:r w:rsidRPr="005B17D3">
        <w:rPr>
          <w:iCs/>
        </w:rPr>
        <w:instrText>Death:</w:instrText>
      </w:r>
      <w:r w:rsidRPr="005B17D3">
        <w:instrText xml:space="preserve">Date of" </w:instrText>
      </w:r>
      <w:r w:rsidRPr="005B17D3">
        <w:rPr>
          <w:i/>
          <w:iCs/>
        </w:rPr>
        <w:fldChar w:fldCharType="end"/>
      </w:r>
      <w:r w:rsidRPr="005B17D3">
        <w:t>.</w:t>
      </w:r>
    </w:p>
    <w:p w14:paraId="7736D676" w14:textId="77777777" w:rsidR="00BE52CE" w:rsidRPr="005B17D3" w:rsidRDefault="00BE52CE" w:rsidP="00EF3896">
      <w:pPr>
        <w:pStyle w:val="BodyTextBullet2"/>
      </w:pPr>
      <w:r w:rsidRPr="005B17D3">
        <w:t xml:space="preserve">The </w:t>
      </w:r>
      <w:r w:rsidRPr="005B17D3">
        <w:rPr>
          <w:i/>
        </w:rPr>
        <w:t>PH Unconfirmed for More than X Days (EED 3) report</w:t>
      </w:r>
      <w:r w:rsidRPr="005B17D3">
        <w:t xml:space="preserve"> may also be produced to display the data sorted by </w:t>
      </w:r>
      <w:r w:rsidRPr="005B17D3">
        <w:rPr>
          <w:rStyle w:val="Text-onlypopuphotspot"/>
        </w:rPr>
        <w:t>VISN</w:t>
      </w:r>
      <w:r w:rsidRPr="005B17D3">
        <w:t>, by medical</w:t>
      </w:r>
      <w:r w:rsidRPr="005B17D3">
        <w:fldChar w:fldCharType="begin"/>
      </w:r>
      <w:r w:rsidRPr="005B17D3">
        <w:instrText xml:space="preserve"> XE "Medical:center" </w:instrText>
      </w:r>
      <w:r w:rsidRPr="005B17D3">
        <w:fldChar w:fldCharType="end"/>
      </w:r>
      <w:r w:rsidRPr="005B17D3">
        <w:t xml:space="preserve"> center within VISN, or by facility</w:t>
      </w:r>
      <w:r w:rsidRPr="005B17D3">
        <w:fldChar w:fldCharType="begin"/>
      </w:r>
      <w:r w:rsidRPr="005B17D3">
        <w:instrText xml:space="preserve"> XE "Facility" </w:instrText>
      </w:r>
      <w:r w:rsidRPr="005B17D3">
        <w:fldChar w:fldCharType="end"/>
      </w:r>
      <w:r w:rsidRPr="005B17D3">
        <w:t xml:space="preserve"> within medical center. The Veterans </w:t>
      </w:r>
      <w:r w:rsidRPr="005B17D3">
        <w:rPr>
          <w:i/>
          <w:iCs/>
        </w:rPr>
        <w:t>Preferred Facility</w:t>
      </w:r>
      <w:r w:rsidRPr="005B17D3">
        <w:t xml:space="preserve"> is used to determine the VISN, VAMC and Facility information.</w:t>
      </w:r>
    </w:p>
    <w:p w14:paraId="0DCE5CD0" w14:textId="5A91D336" w:rsidR="00BE52CE" w:rsidRPr="005B17D3" w:rsidRDefault="00BE52CE" w:rsidP="00EF3896">
      <w:pPr>
        <w:pStyle w:val="BodyText"/>
        <w:rPr>
          <w:szCs w:val="24"/>
        </w:rPr>
      </w:pPr>
      <w:r w:rsidRPr="005B17D3">
        <w:rPr>
          <w:szCs w:val="24"/>
        </w:rPr>
        <w:t xml:space="preserve">The requester has the option of </w:t>
      </w:r>
      <w:r w:rsidRPr="005B17D3">
        <w:rPr>
          <w:i/>
          <w:iCs/>
          <w:szCs w:val="24"/>
        </w:rPr>
        <w:t>detailed</w:t>
      </w:r>
      <w:r w:rsidRPr="005B17D3">
        <w:rPr>
          <w:szCs w:val="24"/>
        </w:rPr>
        <w:t xml:space="preserve"> or </w:t>
      </w:r>
      <w:r w:rsidRPr="005B17D3">
        <w:rPr>
          <w:i/>
          <w:iCs/>
          <w:szCs w:val="24"/>
        </w:rPr>
        <w:t xml:space="preserve">summary </w:t>
      </w:r>
      <w:r w:rsidRPr="005B17D3">
        <w:rPr>
          <w:iCs/>
          <w:szCs w:val="24"/>
        </w:rPr>
        <w:t>report</w:t>
      </w:r>
      <w:r w:rsidRPr="005B17D3">
        <w:rPr>
          <w:szCs w:val="24"/>
        </w:rPr>
        <w:t xml:space="preserve">. </w:t>
      </w:r>
    </w:p>
    <w:p w14:paraId="2760B023" w14:textId="77777777" w:rsidR="00BA040D" w:rsidRPr="005B17D3" w:rsidRDefault="00BA040D" w:rsidP="00EF3896">
      <w:pPr>
        <w:pStyle w:val="BodyText"/>
        <w:rPr>
          <w:szCs w:val="24"/>
        </w:rPr>
      </w:pPr>
    </w:p>
    <w:p w14:paraId="40CB596D" w14:textId="7B82501E" w:rsidR="00BE52CE" w:rsidRPr="005B17D3" w:rsidRDefault="00BE52CE" w:rsidP="00EF3896">
      <w:pPr>
        <w:pStyle w:val="Heading4"/>
      </w:pPr>
      <w:r w:rsidRPr="005B17D3">
        <w:fldChar w:fldCharType="begin"/>
      </w:r>
      <w:r w:rsidRPr="005B17D3">
        <w:instrText xml:space="preserve"> XE "EED 6 " \* MERGEFORMAT </w:instrText>
      </w:r>
      <w:r w:rsidRPr="005B17D3">
        <w:fldChar w:fldCharType="end"/>
      </w:r>
      <w:bookmarkStart w:id="430" w:name="_Toc289864720"/>
      <w:bookmarkStart w:id="431" w:name="_Toc394920711"/>
      <w:bookmarkStart w:id="432" w:name="_Toc406571048"/>
      <w:bookmarkStart w:id="433" w:name="_Toc478746486"/>
      <w:bookmarkStart w:id="434" w:name="_Toc482888416"/>
      <w:bookmarkStart w:id="435" w:name="_Toc31622154"/>
      <w:r w:rsidRPr="005B17D3">
        <w:t>Total Enrollees per Enrollment</w:t>
      </w:r>
      <w:r w:rsidRPr="005B17D3">
        <w:fldChar w:fldCharType="begin"/>
      </w:r>
      <w:r w:rsidRPr="005B17D3">
        <w:instrText xml:space="preserve"> XE "Enrollment:Status" </w:instrText>
      </w:r>
      <w:r w:rsidRPr="005B17D3">
        <w:fldChar w:fldCharType="end"/>
      </w:r>
      <w:r w:rsidRPr="005B17D3">
        <w:t xml:space="preserve"> Status Grouped by Priority (EED 6)</w:t>
      </w:r>
      <w:bookmarkEnd w:id="430"/>
      <w:bookmarkEnd w:id="431"/>
      <w:bookmarkEnd w:id="432"/>
      <w:bookmarkEnd w:id="433"/>
      <w:bookmarkEnd w:id="434"/>
      <w:r w:rsidRPr="005B17D3">
        <w:t xml:space="preserve"> (Retired)</w:t>
      </w:r>
      <w:bookmarkEnd w:id="435"/>
    </w:p>
    <w:p w14:paraId="54327779" w14:textId="77777777" w:rsidR="00BE52CE" w:rsidRPr="005B17D3" w:rsidRDefault="00BE52CE" w:rsidP="00EF3896">
      <w:pPr>
        <w:pStyle w:val="BodyText"/>
      </w:pPr>
      <w:r w:rsidRPr="005B17D3">
        <w:lastRenderedPageBreak/>
        <w:t xml:space="preserve">The </w:t>
      </w:r>
      <w:r w:rsidRPr="005B17D3">
        <w:rPr>
          <w:i/>
        </w:rPr>
        <w:t>Total Enrollees per Enrollment Status Grouped by Priority (EED 6)</w:t>
      </w:r>
      <w:r w:rsidRPr="005B17D3">
        <w:t xml:space="preserve"> report provides the Nationwide number of enrollees for each </w:t>
      </w:r>
      <w:r w:rsidRPr="005B17D3">
        <w:rPr>
          <w:i/>
          <w:iCs/>
        </w:rPr>
        <w:t>Enrollment</w:t>
      </w:r>
      <w:r w:rsidRPr="005B17D3">
        <w:rPr>
          <w:i/>
          <w:iCs/>
        </w:rPr>
        <w:fldChar w:fldCharType="begin"/>
      </w:r>
      <w:r w:rsidRPr="005B17D3">
        <w:instrText xml:space="preserve"> XE "Enrollment:Status" </w:instrText>
      </w:r>
      <w:r w:rsidRPr="005B17D3">
        <w:rPr>
          <w:i/>
          <w:iCs/>
        </w:rPr>
        <w:fldChar w:fldCharType="end"/>
      </w:r>
      <w:r w:rsidRPr="005B17D3">
        <w:rPr>
          <w:i/>
          <w:iCs/>
        </w:rPr>
        <w:t xml:space="preserve"> Stat</w:t>
      </w:r>
      <w:r w:rsidRPr="005B17D3">
        <w:t>us and each Enrollment</w:t>
      </w:r>
      <w:r w:rsidRPr="005B17D3">
        <w:fldChar w:fldCharType="begin"/>
      </w:r>
      <w:r w:rsidRPr="005B17D3">
        <w:instrText xml:space="preserve"> XE "Enrollment:Priority" </w:instrText>
      </w:r>
      <w:r w:rsidRPr="005B17D3">
        <w:fldChar w:fldCharType="end"/>
      </w:r>
      <w:r w:rsidRPr="005B17D3">
        <w:t xml:space="preserve"> Priority/Sub Priority and those who are Un-prioritized. The </w:t>
      </w:r>
      <w:r w:rsidRPr="005B17D3">
        <w:rPr>
          <w:i/>
        </w:rPr>
        <w:t>Total Enrollees per Enrollment Status Grouped by Priority (EED 6)</w:t>
      </w:r>
      <w:r w:rsidRPr="005B17D3">
        <w:t xml:space="preserve"> report is sorted by Enrollment</w:t>
      </w:r>
      <w:r w:rsidRPr="005B17D3">
        <w:fldChar w:fldCharType="begin"/>
      </w:r>
      <w:r w:rsidRPr="005B17D3">
        <w:instrText xml:space="preserve"> XE "Enrollment:Priority Group" </w:instrText>
      </w:r>
      <w:r w:rsidRPr="005B17D3">
        <w:fldChar w:fldCharType="end"/>
      </w:r>
      <w:r w:rsidRPr="005B17D3">
        <w:t xml:space="preserve"> Priority Group</w:t>
      </w:r>
      <w:r w:rsidRPr="005B17D3">
        <w:fldChar w:fldCharType="begin"/>
      </w:r>
      <w:r w:rsidRPr="005B17D3">
        <w:instrText xml:space="preserve"> XE "Group:Priority" </w:instrText>
      </w:r>
      <w:r w:rsidRPr="005B17D3">
        <w:fldChar w:fldCharType="end"/>
      </w:r>
      <w:r w:rsidRPr="005B17D3">
        <w:t xml:space="preserve">, and provides totals for each </w:t>
      </w:r>
      <w:r w:rsidRPr="005B17D3">
        <w:rPr>
          <w:i/>
          <w:iCs/>
        </w:rPr>
        <w:t>Enrollment</w:t>
      </w:r>
      <w:r w:rsidRPr="005B17D3">
        <w:rPr>
          <w:i/>
          <w:iCs/>
        </w:rPr>
        <w:fldChar w:fldCharType="begin"/>
      </w:r>
      <w:r w:rsidRPr="005B17D3">
        <w:instrText xml:space="preserve"> XE "Enrollment:Status" </w:instrText>
      </w:r>
      <w:r w:rsidRPr="005B17D3">
        <w:rPr>
          <w:i/>
          <w:iCs/>
        </w:rPr>
        <w:fldChar w:fldCharType="end"/>
      </w:r>
      <w:r w:rsidRPr="005B17D3">
        <w:rPr>
          <w:i/>
          <w:iCs/>
        </w:rPr>
        <w:t xml:space="preserve"> Status</w:t>
      </w:r>
      <w:r w:rsidRPr="005B17D3">
        <w:t xml:space="preserve"> and for each </w:t>
      </w:r>
      <w:r w:rsidRPr="005B17D3">
        <w:rPr>
          <w:i/>
        </w:rPr>
        <w:t>Enrollment Priority/ Sub-Priority</w:t>
      </w:r>
      <w:r w:rsidRPr="005B17D3">
        <w:t>.</w:t>
      </w:r>
    </w:p>
    <w:p w14:paraId="2F1E44BC" w14:textId="647D5302" w:rsidR="00BE52CE" w:rsidRPr="005B17D3" w:rsidRDefault="00BE52CE" w:rsidP="00EF3896">
      <w:pPr>
        <w:pStyle w:val="BodyText"/>
      </w:pPr>
      <w:r w:rsidRPr="005B17D3">
        <w:t xml:space="preserve">The </w:t>
      </w:r>
      <w:r w:rsidRPr="005B17D3">
        <w:rPr>
          <w:i/>
        </w:rPr>
        <w:t>Total Enrollees per Enrollment Status Grouped by Priority (EED 6)</w:t>
      </w:r>
      <w:r w:rsidRPr="005B17D3">
        <w:t xml:space="preserve"> </w:t>
      </w:r>
      <w:r w:rsidRPr="005B17D3">
        <w:rPr>
          <w:iCs/>
        </w:rPr>
        <w:t>report</w:t>
      </w:r>
      <w:r w:rsidRPr="005B17D3">
        <w:t xml:space="preserve"> provides current enrollment records</w:t>
      </w:r>
      <w:r w:rsidRPr="005B17D3">
        <w:fldChar w:fldCharType="begin"/>
      </w:r>
      <w:r w:rsidRPr="005B17D3">
        <w:instrText xml:space="preserve"> XE "Records:EED 6" </w:instrText>
      </w:r>
      <w:r w:rsidRPr="005B17D3">
        <w:fldChar w:fldCharType="end"/>
      </w:r>
      <w:r w:rsidRPr="005B17D3">
        <w:t xml:space="preserve"> on the total number of Enrollees by Priority Group separated into the various Enrollment</w:t>
      </w:r>
      <w:r w:rsidRPr="005B17D3">
        <w:fldChar w:fldCharType="begin"/>
      </w:r>
      <w:r w:rsidRPr="005B17D3">
        <w:instrText xml:space="preserve"> XE "Enrollment:Status" </w:instrText>
      </w:r>
      <w:r w:rsidRPr="005B17D3">
        <w:fldChar w:fldCharType="end"/>
      </w:r>
      <w:r w:rsidRPr="005B17D3">
        <w:t xml:space="preserve"> Status categories, based on a "</w:t>
      </w:r>
      <w:r w:rsidRPr="005B17D3">
        <w:rPr>
          <w:i/>
          <w:iCs/>
        </w:rPr>
        <w:t>FROM / TO</w:t>
      </w:r>
      <w:r w:rsidRPr="005B17D3">
        <w:t>" date range determined by the requester. Users</w:t>
      </w:r>
      <w:r w:rsidRPr="005B17D3">
        <w:fldChar w:fldCharType="begin"/>
      </w:r>
      <w:r w:rsidRPr="005B17D3">
        <w:instrText xml:space="preserve"> XE "User:EED 6 Report:select Priority Groups" </w:instrText>
      </w:r>
      <w:r w:rsidRPr="005B17D3">
        <w:fldChar w:fldCharType="end"/>
      </w:r>
      <w:r w:rsidRPr="005B17D3">
        <w:t xml:space="preserve"> may select one, many or all of the Priority Groups, and / or one, many, or all of the Enrollment Statuses.</w:t>
      </w:r>
    </w:p>
    <w:p w14:paraId="36E6652B" w14:textId="77777777" w:rsidR="00A60E80" w:rsidRPr="005B17D3" w:rsidRDefault="00A60E80" w:rsidP="00EF3896">
      <w:pPr>
        <w:pStyle w:val="BodyText"/>
      </w:pPr>
    </w:p>
    <w:p w14:paraId="373FA9BA" w14:textId="5F195462" w:rsidR="00BE52CE" w:rsidRPr="005B17D3" w:rsidRDefault="00BE52CE" w:rsidP="00EF3896">
      <w:pPr>
        <w:pStyle w:val="Heading4"/>
      </w:pPr>
      <w:r w:rsidRPr="005B17D3">
        <w:fldChar w:fldCharType="begin"/>
      </w:r>
      <w:r w:rsidRPr="005B17D3">
        <w:instrText xml:space="preserve"> XE "Type " \* MERGEFORMAT </w:instrText>
      </w:r>
      <w:r w:rsidRPr="005B17D3">
        <w:fldChar w:fldCharType="end"/>
      </w:r>
      <w:r w:rsidRPr="005B17D3">
        <w:fldChar w:fldCharType="begin"/>
      </w:r>
      <w:r w:rsidRPr="005B17D3">
        <w:instrText xml:space="preserve"> XE "Report List:EED 8 " \* MERGEFORMAT </w:instrText>
      </w:r>
      <w:r w:rsidRPr="005B17D3">
        <w:fldChar w:fldCharType="end"/>
      </w:r>
      <w:r w:rsidRPr="005B17D3">
        <w:fldChar w:fldCharType="begin"/>
      </w:r>
      <w:r w:rsidRPr="005B17D3">
        <w:instrText xml:space="preserve"> XE "Purple Heart Statistics " \* MERGEFORMAT </w:instrText>
      </w:r>
      <w:r w:rsidRPr="005B17D3">
        <w:fldChar w:fldCharType="end"/>
      </w:r>
      <w:r w:rsidRPr="005B17D3">
        <w:fldChar w:fldCharType="begin"/>
      </w:r>
      <w:r w:rsidRPr="005B17D3">
        <w:instrText xml:space="preserve"> XE "EED Weekly Statistics Report " \* MERGEFORMAT </w:instrText>
      </w:r>
      <w:r w:rsidRPr="005B17D3">
        <w:fldChar w:fldCharType="end"/>
      </w:r>
      <w:r w:rsidRPr="005B17D3">
        <w:fldChar w:fldCharType="begin"/>
      </w:r>
      <w:r w:rsidRPr="005B17D3">
        <w:instrText xml:space="preserve"> XE "EED 8 " \* MERGEFORMAT </w:instrText>
      </w:r>
      <w:r w:rsidRPr="005B17D3">
        <w:fldChar w:fldCharType="end"/>
      </w:r>
      <w:bookmarkStart w:id="436" w:name="_Toc289864721"/>
      <w:bookmarkStart w:id="437" w:name="_Toc394920712"/>
      <w:bookmarkStart w:id="438" w:name="_Toc406571049"/>
      <w:bookmarkStart w:id="439" w:name="_Toc478746487"/>
      <w:bookmarkStart w:id="440" w:name="_Toc482888417"/>
      <w:bookmarkStart w:id="441" w:name="_Toc31622155"/>
      <w:r w:rsidRPr="005B17D3">
        <w:t>EED Weekly</w:t>
      </w:r>
      <w:r w:rsidRPr="005B17D3">
        <w:fldChar w:fldCharType="begin"/>
      </w:r>
      <w:r w:rsidRPr="005B17D3">
        <w:instrText xml:space="preserve"> XE "Weekly:Reports:EED Statistics (EED 8)" </w:instrText>
      </w:r>
      <w:r w:rsidRPr="005B17D3">
        <w:fldChar w:fldCharType="end"/>
      </w:r>
      <w:r w:rsidRPr="005B17D3">
        <w:t xml:space="preserve"> Statistics (EED 8)</w:t>
      </w:r>
      <w:bookmarkEnd w:id="436"/>
      <w:bookmarkEnd w:id="437"/>
      <w:bookmarkEnd w:id="438"/>
      <w:bookmarkEnd w:id="439"/>
      <w:bookmarkEnd w:id="440"/>
      <w:bookmarkEnd w:id="441"/>
    </w:p>
    <w:p w14:paraId="205F1EB6" w14:textId="77777777" w:rsidR="00BE52CE" w:rsidRPr="005B17D3" w:rsidRDefault="00BE52CE" w:rsidP="00EF3896">
      <w:pPr>
        <w:pStyle w:val="BodyTextBullet2"/>
      </w:pPr>
      <w:r w:rsidRPr="005B17D3">
        <w:rPr>
          <w:rStyle w:val="Text-onlypopuphotspot"/>
        </w:rPr>
        <w:t>EED</w:t>
      </w:r>
      <w:r w:rsidRPr="005B17D3">
        <w:t xml:space="preserve"> reports are used to capture various updates that occur within a user’s</w:t>
      </w:r>
      <w:r w:rsidRPr="005B17D3">
        <w:fldChar w:fldCharType="begin"/>
      </w:r>
      <w:r w:rsidRPr="005B17D3">
        <w:instrText xml:space="preserve"> XE "User:EED 8 Report:specified time frame" </w:instrText>
      </w:r>
      <w:r w:rsidRPr="005B17D3">
        <w:fldChar w:fldCharType="end"/>
      </w:r>
      <w:r w:rsidRPr="005B17D3">
        <w:t xml:space="preserve"> specified time frame or scheduled run.</w:t>
      </w:r>
    </w:p>
    <w:p w14:paraId="7C29F34C" w14:textId="77777777" w:rsidR="00BE52CE" w:rsidRPr="005B17D3" w:rsidRDefault="00BE52CE" w:rsidP="00EF3896">
      <w:pPr>
        <w:pStyle w:val="BodyTextBullet2"/>
      </w:pPr>
      <w:r w:rsidRPr="005B17D3">
        <w:t>The scheduled report displays each proceeding week's data back to the beginning of the fiscal year (Sunday through Saturday) and calculates the fiscal year averages and totals. The scheduled report includes all individual pages.</w:t>
      </w:r>
    </w:p>
    <w:p w14:paraId="706799E0" w14:textId="77777777" w:rsidR="00BE52CE" w:rsidRPr="005B17D3" w:rsidRDefault="00BE52CE" w:rsidP="00EF3896">
      <w:pPr>
        <w:pStyle w:val="BodyTextBullet2"/>
      </w:pPr>
      <w:r w:rsidRPr="005B17D3">
        <w:t>The 'On Demand' report shows the individual totals for the time period selected broken down into weekly increments. For example, if the user requested a report for December 1, 2005 to December 31, 2005, the first week displayed would be December 1, 2005 to December 3, 2005. The second week would be from December 4, 2005 to December 10, 2005. The third week would be December 11 to December 17, 2005. The fourth week would be December 19, 2005 to December 24, 2005. The fifth week would be December 25, 2005 to December 31, 2005. The report displays the individual data points on individual report types similar to what is demonstrated in the samples.</w:t>
      </w:r>
    </w:p>
    <w:p w14:paraId="51871C89" w14:textId="77777777" w:rsidR="00BE52CE" w:rsidRPr="005B17D3" w:rsidRDefault="00BE52CE" w:rsidP="00EF3896">
      <w:pPr>
        <w:pStyle w:val="BodyTextBullet2"/>
      </w:pPr>
      <w:r w:rsidRPr="005B17D3">
        <w:t xml:space="preserve">The requester has the option of </w:t>
      </w:r>
      <w:r w:rsidRPr="005B17D3">
        <w:rPr>
          <w:i/>
          <w:iCs/>
        </w:rPr>
        <w:t>Detailed</w:t>
      </w:r>
      <w:r w:rsidRPr="005B17D3">
        <w:t xml:space="preserve"> (all report</w:t>
      </w:r>
      <w:r w:rsidRPr="005B17D3">
        <w:fldChar w:fldCharType="begin"/>
      </w:r>
      <w:r w:rsidRPr="005B17D3">
        <w:instrText xml:space="preserve"> XE "Report:Detailed" </w:instrText>
      </w:r>
      <w:r w:rsidRPr="005B17D3">
        <w:fldChar w:fldCharType="end"/>
      </w:r>
      <w:r w:rsidRPr="005B17D3">
        <w:t xml:space="preserve">s) or </w:t>
      </w:r>
      <w:r w:rsidRPr="005B17D3">
        <w:rPr>
          <w:i/>
          <w:iCs/>
        </w:rPr>
        <w:t>Summary</w:t>
      </w:r>
      <w:r w:rsidRPr="005B17D3">
        <w:t xml:space="preserve"> (individual reports). </w:t>
      </w:r>
    </w:p>
    <w:p w14:paraId="14008D9A" w14:textId="77777777" w:rsidR="00856DC1" w:rsidRPr="005B17D3" w:rsidRDefault="00856DC1" w:rsidP="00EF3896">
      <w:pPr>
        <w:pStyle w:val="BodyTextBullet2"/>
      </w:pPr>
    </w:p>
    <w:p w14:paraId="74450B35" w14:textId="5C03031F" w:rsidR="00BE52CE" w:rsidRPr="005B17D3" w:rsidRDefault="00BE52CE" w:rsidP="00EF3896">
      <w:pPr>
        <w:pStyle w:val="Heading4"/>
        <w:rPr>
          <w:rStyle w:val="Heading5Char"/>
          <w:b/>
          <w:iCs w:val="0"/>
          <w:sz w:val="22"/>
          <w:szCs w:val="22"/>
        </w:rPr>
      </w:pPr>
      <w:bookmarkStart w:id="442" w:name="_Toc478746488"/>
      <w:bookmarkStart w:id="443" w:name="_Toc482888418"/>
      <w:bookmarkStart w:id="444" w:name="_Toc31622156"/>
      <w:r w:rsidRPr="005B17D3">
        <w:t>E</w:t>
      </w:r>
      <w:r w:rsidRPr="005B17D3">
        <w:fldChar w:fldCharType="begin"/>
      </w:r>
      <w:r w:rsidRPr="005B17D3">
        <w:instrText xml:space="preserve"> XE "Type " \* MERGEFORMAT </w:instrText>
      </w:r>
      <w:r w:rsidRPr="005B17D3">
        <w:fldChar w:fldCharType="end"/>
      </w:r>
      <w:r w:rsidRPr="005B17D3">
        <w:fldChar w:fldCharType="begin"/>
      </w:r>
      <w:r w:rsidRPr="005B17D3">
        <w:instrText xml:space="preserve"> XE "Report List:EED 8 " \* MERGEFORMAT </w:instrText>
      </w:r>
      <w:r w:rsidRPr="005B17D3">
        <w:fldChar w:fldCharType="end"/>
      </w:r>
      <w:r w:rsidRPr="005B17D3">
        <w:fldChar w:fldCharType="begin"/>
      </w:r>
      <w:r w:rsidRPr="005B17D3">
        <w:instrText xml:space="preserve"> XE "Purple Heart Statistics " \* MERGEFORMAT </w:instrText>
      </w:r>
      <w:r w:rsidRPr="005B17D3">
        <w:fldChar w:fldCharType="end"/>
      </w:r>
      <w:r w:rsidRPr="005B17D3">
        <w:fldChar w:fldCharType="begin"/>
      </w:r>
      <w:r w:rsidRPr="005B17D3">
        <w:instrText xml:space="preserve"> XE "EED Weekly Statistics Report " \* MERGEFORMAT </w:instrText>
      </w:r>
      <w:r w:rsidRPr="005B17D3">
        <w:fldChar w:fldCharType="end"/>
      </w:r>
      <w:r w:rsidRPr="005B17D3">
        <w:fldChar w:fldCharType="begin"/>
      </w:r>
      <w:r w:rsidRPr="005B17D3">
        <w:instrText xml:space="preserve"> XE "EED 8 " \* MERGEFORMAT </w:instrText>
      </w:r>
      <w:r w:rsidRPr="005B17D3">
        <w:fldChar w:fldCharType="end"/>
      </w:r>
      <w:bookmarkStart w:id="445" w:name="_Toc289864722"/>
      <w:bookmarkStart w:id="446" w:name="_Toc394920713"/>
      <w:bookmarkStart w:id="447" w:name="_Toc406571050"/>
      <w:r w:rsidRPr="005B17D3">
        <w:rPr>
          <w:rStyle w:val="Heading5Char"/>
          <w:b/>
          <w:iCs w:val="0"/>
          <w:sz w:val="22"/>
          <w:szCs w:val="22"/>
        </w:rPr>
        <w:t>nrollment Override (EED 9)</w:t>
      </w:r>
      <w:bookmarkEnd w:id="442"/>
      <w:bookmarkEnd w:id="443"/>
      <w:bookmarkEnd w:id="444"/>
      <w:bookmarkEnd w:id="445"/>
      <w:bookmarkEnd w:id="446"/>
      <w:bookmarkEnd w:id="447"/>
    </w:p>
    <w:p w14:paraId="17CBEE49" w14:textId="228A3115" w:rsidR="00BE52CE" w:rsidRPr="005B17D3" w:rsidRDefault="00BE52CE" w:rsidP="00EF3896">
      <w:pPr>
        <w:pStyle w:val="BodyTextBullet2"/>
      </w:pPr>
      <w:r w:rsidRPr="005B17D3">
        <w:t xml:space="preserve">The </w:t>
      </w:r>
      <w:r w:rsidRPr="005B17D3">
        <w:rPr>
          <w:i/>
        </w:rPr>
        <w:t>Enrollment Override (EED 9)</w:t>
      </w:r>
      <w:r w:rsidRPr="005B17D3">
        <w:t xml:space="preserve"> report captures Veteran-specific information only on records</w:t>
      </w:r>
      <w:r w:rsidRPr="005B17D3">
        <w:fldChar w:fldCharType="begin"/>
      </w:r>
      <w:r w:rsidRPr="005B17D3">
        <w:instrText xml:space="preserve"> XE "Records:EED 9" </w:instrText>
      </w:r>
      <w:r w:rsidRPr="005B17D3">
        <w:fldChar w:fldCharType="end"/>
      </w:r>
      <w:r w:rsidRPr="005B17D3">
        <w:t xml:space="preserve"> where a HEC employee manually initiated an override based on an </w:t>
      </w:r>
      <w:r w:rsidRPr="005B17D3">
        <w:rPr>
          <w:iCs/>
        </w:rPr>
        <w:lastRenderedPageBreak/>
        <w:t>Override Reason</w:t>
      </w:r>
      <w:r w:rsidRPr="005B17D3">
        <w:t xml:space="preserve">. The Veteran specific information contains the </w:t>
      </w:r>
      <w:r w:rsidR="006204FA" w:rsidRPr="005B17D3">
        <w:t>Veterans</w:t>
      </w:r>
      <w:r w:rsidRPr="005B17D3">
        <w:t xml:space="preserve"> name, SSN</w:t>
      </w:r>
      <w:r w:rsidRPr="005B17D3">
        <w:fldChar w:fldCharType="begin"/>
      </w:r>
      <w:r w:rsidRPr="005B17D3">
        <w:instrText xml:space="preserve"> XE "SSN" </w:instrText>
      </w:r>
      <w:r w:rsidRPr="005B17D3">
        <w:fldChar w:fldCharType="end"/>
      </w:r>
      <w:r w:rsidRPr="005B17D3">
        <w:t xml:space="preserve"> and narrative reason.</w:t>
      </w:r>
    </w:p>
    <w:p w14:paraId="05812E14" w14:textId="3FC3FC9C" w:rsidR="00BE52CE" w:rsidRPr="005B17D3" w:rsidRDefault="00BE52CE" w:rsidP="00EF3896">
      <w:pPr>
        <w:pStyle w:val="BodyTextBullet2"/>
      </w:pPr>
      <w:r w:rsidRPr="005B17D3">
        <w:rPr>
          <w:b/>
          <w:iCs/>
        </w:rPr>
        <w:t>Summary Report</w:t>
      </w:r>
      <w:r w:rsidRPr="005B17D3">
        <w:rPr>
          <w:b/>
        </w:rPr>
        <w:t>:</w:t>
      </w:r>
      <w:r w:rsidRPr="005B17D3">
        <w:t xml:space="preserve"> The </w:t>
      </w:r>
      <w:r w:rsidRPr="005B17D3">
        <w:rPr>
          <w:i/>
        </w:rPr>
        <w:t>Enrollment Override (EED 9)</w:t>
      </w:r>
      <w:r w:rsidRPr="005B17D3">
        <w:t xml:space="preserve"> summary report provides the total number of </w:t>
      </w:r>
      <w:r w:rsidRPr="005B17D3">
        <w:rPr>
          <w:i/>
          <w:iCs/>
        </w:rPr>
        <w:t>Enrollment</w:t>
      </w:r>
      <w:r w:rsidRPr="005B17D3">
        <w:rPr>
          <w:i/>
          <w:iCs/>
        </w:rPr>
        <w:fldChar w:fldCharType="begin"/>
      </w:r>
      <w:r w:rsidRPr="005B17D3">
        <w:instrText xml:space="preserve"> XE "Enrollment:Override" </w:instrText>
      </w:r>
      <w:r w:rsidRPr="005B17D3">
        <w:rPr>
          <w:i/>
          <w:iCs/>
        </w:rPr>
        <w:fldChar w:fldCharType="end"/>
      </w:r>
      <w:r w:rsidRPr="005B17D3">
        <w:rPr>
          <w:i/>
          <w:iCs/>
        </w:rPr>
        <w:t xml:space="preserve"> Overrides</w:t>
      </w:r>
      <w:r w:rsidRPr="005B17D3">
        <w:t xml:space="preserve"> OR the total of </w:t>
      </w:r>
      <w:r w:rsidRPr="005B17D3">
        <w:rPr>
          <w:i/>
          <w:iCs/>
        </w:rPr>
        <w:t>Enrollment Overrides by Reason</w:t>
      </w:r>
      <w:r w:rsidRPr="005B17D3">
        <w:t xml:space="preserve"> based on a "</w:t>
      </w:r>
      <w:r w:rsidRPr="005B17D3">
        <w:rPr>
          <w:i/>
          <w:iCs/>
        </w:rPr>
        <w:t>FROM / TO</w:t>
      </w:r>
      <w:r w:rsidRPr="005B17D3">
        <w:t>" date range to be determined by the requester.</w:t>
      </w:r>
    </w:p>
    <w:p w14:paraId="5CBECC47" w14:textId="77777777" w:rsidR="00A60E80" w:rsidRPr="005B17D3" w:rsidRDefault="00A60E80" w:rsidP="00EF3896">
      <w:pPr>
        <w:pStyle w:val="BodyTextBullet2"/>
      </w:pPr>
    </w:p>
    <w:p w14:paraId="47D17AA6" w14:textId="77777777" w:rsidR="00BE52CE" w:rsidRPr="005B17D3" w:rsidRDefault="00BE52CE" w:rsidP="00EF3896">
      <w:pPr>
        <w:pStyle w:val="BodyTextBullet2"/>
      </w:pPr>
      <w:r w:rsidRPr="005B17D3">
        <w:rPr>
          <w:b/>
          <w:iCs/>
        </w:rPr>
        <w:t>Detailed Report</w:t>
      </w:r>
      <w:r w:rsidRPr="005B17D3">
        <w:rPr>
          <w:i/>
          <w:iCs/>
        </w:rPr>
        <w:fldChar w:fldCharType="begin"/>
      </w:r>
      <w:r w:rsidRPr="005B17D3">
        <w:instrText xml:space="preserve"> XE "Report:Detailed" </w:instrText>
      </w:r>
      <w:r w:rsidRPr="005B17D3">
        <w:rPr>
          <w:i/>
          <w:iCs/>
        </w:rPr>
        <w:fldChar w:fldCharType="end"/>
      </w:r>
      <w:r w:rsidRPr="005B17D3">
        <w:t xml:space="preserve">: The </w:t>
      </w:r>
      <w:r w:rsidRPr="005B17D3">
        <w:rPr>
          <w:i/>
        </w:rPr>
        <w:t>Enrollment Override (EED 9)</w:t>
      </w:r>
      <w:r w:rsidRPr="005B17D3">
        <w:t xml:space="preserve"> detailed report provides Veteran specific information for the total </w:t>
      </w:r>
      <w:r w:rsidRPr="005B17D3">
        <w:rPr>
          <w:i/>
          <w:iCs/>
        </w:rPr>
        <w:t>Enrollment Overrides</w:t>
      </w:r>
      <w:r w:rsidRPr="005B17D3">
        <w:t xml:space="preserve"> for a "</w:t>
      </w:r>
      <w:r w:rsidRPr="005B17D3">
        <w:rPr>
          <w:i/>
          <w:iCs/>
        </w:rPr>
        <w:t>FROM / TO</w:t>
      </w:r>
      <w:r w:rsidRPr="005B17D3">
        <w:t>" date range to be determined by the requester.</w:t>
      </w:r>
    </w:p>
    <w:p w14:paraId="4A5B13C9" w14:textId="77777777" w:rsidR="00BE52CE" w:rsidRPr="005B17D3" w:rsidRDefault="00BE52CE" w:rsidP="00EF3896">
      <w:pPr>
        <w:pStyle w:val="BodyTextBullet2"/>
      </w:pPr>
      <w:r w:rsidRPr="005B17D3">
        <w:t>The requester will have the option of selecting a report that will list the Veteran specific data by the LAS</w:t>
      </w:r>
      <w:r w:rsidRPr="005B17D3">
        <w:fldChar w:fldCharType="begin"/>
      </w:r>
      <w:r w:rsidRPr="005B17D3">
        <w:instrText xml:space="preserve"> XE "LAS:Enrollment Override Report (EED 9)" </w:instrText>
      </w:r>
      <w:r w:rsidRPr="005B17D3">
        <w:fldChar w:fldCharType="end"/>
      </w:r>
      <w:r w:rsidRPr="005B17D3">
        <w:t xml:space="preserve"> that performed the </w:t>
      </w:r>
      <w:r w:rsidRPr="005B17D3">
        <w:rPr>
          <w:i/>
          <w:iCs/>
        </w:rPr>
        <w:t>Enrollment Override</w:t>
      </w:r>
      <w:r w:rsidRPr="005B17D3">
        <w:t xml:space="preserve">, grouped by </w:t>
      </w:r>
      <w:r w:rsidRPr="005B17D3">
        <w:rPr>
          <w:i/>
          <w:iCs/>
        </w:rPr>
        <w:t>Override Reason</w:t>
      </w:r>
      <w:r w:rsidRPr="005B17D3">
        <w:t>, user</w:t>
      </w:r>
      <w:r w:rsidRPr="005B17D3">
        <w:fldChar w:fldCharType="begin"/>
      </w:r>
      <w:r w:rsidRPr="005B17D3">
        <w:instrText xml:space="preserve"> XE "User:EED 9 Report:select LASs" </w:instrText>
      </w:r>
      <w:r w:rsidRPr="005B17D3">
        <w:fldChar w:fldCharType="end"/>
      </w:r>
      <w:r w:rsidRPr="005B17D3">
        <w:t xml:space="preserve"> may select one, many or all LASs.</w:t>
      </w:r>
    </w:p>
    <w:p w14:paraId="2312EBED" w14:textId="77777777" w:rsidR="00BE52CE" w:rsidRPr="005B17D3" w:rsidRDefault="00BE52CE" w:rsidP="00EF3896">
      <w:pPr>
        <w:pStyle w:val="BodyText"/>
        <w:spacing w:before="0" w:after="0"/>
        <w:rPr>
          <w:szCs w:val="24"/>
        </w:rPr>
      </w:pPr>
      <w:r w:rsidRPr="005B17D3">
        <w:rPr>
          <w:szCs w:val="24"/>
        </w:rPr>
        <w:t>OR</w:t>
      </w:r>
    </w:p>
    <w:p w14:paraId="27F197C6" w14:textId="77777777" w:rsidR="00BE52CE" w:rsidRPr="005B17D3" w:rsidRDefault="00BE52CE" w:rsidP="00EF3896">
      <w:pPr>
        <w:pStyle w:val="BodyTextBullet2"/>
      </w:pPr>
      <w:r w:rsidRPr="005B17D3">
        <w:t>By the Veteran, grouped by Veteran SSN</w:t>
      </w:r>
      <w:r w:rsidRPr="005B17D3">
        <w:fldChar w:fldCharType="begin"/>
      </w:r>
      <w:r w:rsidRPr="005B17D3">
        <w:instrText xml:space="preserve"> XE "SSN" </w:instrText>
      </w:r>
      <w:r w:rsidRPr="005B17D3">
        <w:fldChar w:fldCharType="end"/>
      </w:r>
      <w:r w:rsidRPr="005B17D3">
        <w:t xml:space="preserve">, then sub-grouped by </w:t>
      </w:r>
      <w:r w:rsidRPr="005B17D3">
        <w:rPr>
          <w:iCs/>
        </w:rPr>
        <w:t>Override Reason</w:t>
      </w:r>
      <w:r w:rsidRPr="005B17D3">
        <w:t xml:space="preserve"> and then lists the identity of the LAS who performed the Enrollment</w:t>
      </w:r>
      <w:r w:rsidRPr="005B17D3">
        <w:fldChar w:fldCharType="begin"/>
      </w:r>
      <w:r w:rsidRPr="005B17D3">
        <w:instrText xml:space="preserve"> XE "Enrollment:Update" </w:instrText>
      </w:r>
      <w:r w:rsidRPr="005B17D3">
        <w:fldChar w:fldCharType="end"/>
      </w:r>
      <w:r w:rsidRPr="005B17D3">
        <w:t xml:space="preserve"> Update.</w:t>
      </w:r>
    </w:p>
    <w:p w14:paraId="7A585500" w14:textId="1EAFB74E" w:rsidR="00BE52CE" w:rsidRPr="005B17D3" w:rsidRDefault="00BE52CE" w:rsidP="00474E83">
      <w:pPr>
        <w:pStyle w:val="NoteLightbulb"/>
      </w:pPr>
      <w:r w:rsidRPr="005B17D3">
        <w:rPr>
          <w:b/>
        </w:rPr>
        <w:t>Note</w:t>
      </w:r>
      <w:r w:rsidRPr="005B17D3">
        <w:t>: The information on this report is limited to overrides performed by a HEC employee (manually initiated override).</w:t>
      </w:r>
    </w:p>
    <w:p w14:paraId="5617FA4F" w14:textId="77777777" w:rsidR="00A60E80" w:rsidRPr="005B17D3" w:rsidRDefault="00A60E80" w:rsidP="00A60E80">
      <w:pPr>
        <w:pStyle w:val="NoteLightbulb"/>
        <w:numPr>
          <w:ilvl w:val="0"/>
          <w:numId w:val="0"/>
        </w:numPr>
        <w:ind w:left="360"/>
      </w:pPr>
    </w:p>
    <w:p w14:paraId="29C1EB8B" w14:textId="617233C4" w:rsidR="00BE52CE" w:rsidRPr="005B17D3" w:rsidRDefault="00BE52CE" w:rsidP="00EF3896">
      <w:pPr>
        <w:pStyle w:val="Heading4"/>
      </w:pPr>
      <w:bookmarkStart w:id="448" w:name="_Toc289864723"/>
      <w:bookmarkStart w:id="449" w:name="_Toc394920714"/>
      <w:bookmarkStart w:id="450" w:name="_Toc406571051"/>
      <w:bookmarkStart w:id="451" w:name="_Toc478746489"/>
      <w:bookmarkStart w:id="452" w:name="_Toc482888419"/>
      <w:bookmarkStart w:id="453" w:name="_Toc31622157"/>
      <w:r w:rsidRPr="005B17D3">
        <w:t>Total Eligibility</w:t>
      </w:r>
      <w:r w:rsidRPr="005B17D3">
        <w:fldChar w:fldCharType="begin"/>
      </w:r>
      <w:r w:rsidRPr="005B17D3">
        <w:instrText xml:space="preserve"> XE "Eligibility:EED 10" </w:instrText>
      </w:r>
      <w:r w:rsidRPr="005B17D3">
        <w:fldChar w:fldCharType="end"/>
      </w:r>
      <w:r w:rsidRPr="005B17D3">
        <w:t xml:space="preserve"> Factors (EED 10)</w:t>
      </w:r>
      <w:bookmarkEnd w:id="448"/>
      <w:bookmarkEnd w:id="449"/>
      <w:bookmarkEnd w:id="450"/>
      <w:bookmarkEnd w:id="451"/>
      <w:bookmarkEnd w:id="452"/>
      <w:bookmarkEnd w:id="453"/>
    </w:p>
    <w:p w14:paraId="0F7607CB" w14:textId="77777777" w:rsidR="00BE52CE" w:rsidRPr="005B17D3" w:rsidRDefault="00BE52CE" w:rsidP="00EF3896">
      <w:pPr>
        <w:pStyle w:val="BodyTextBullet2"/>
      </w:pPr>
      <w:r w:rsidRPr="005B17D3">
        <w:rPr>
          <w:i/>
        </w:rPr>
        <w:t>Summary Report</w:t>
      </w:r>
      <w:r w:rsidRPr="005B17D3">
        <w:t xml:space="preserve">: The </w:t>
      </w:r>
      <w:r w:rsidRPr="005B17D3">
        <w:rPr>
          <w:i/>
        </w:rPr>
        <w:t>Total Eligibility Factors (EED 10)</w:t>
      </w:r>
      <w:r w:rsidRPr="005B17D3">
        <w:t xml:space="preserve"> summary report provides the Nationwide total </w:t>
      </w:r>
      <w:r w:rsidRPr="005B17D3">
        <w:rPr>
          <w:i/>
        </w:rPr>
        <w:t>Eligibility</w:t>
      </w:r>
      <w:r w:rsidRPr="005B17D3">
        <w:rPr>
          <w:i/>
        </w:rPr>
        <w:fldChar w:fldCharType="begin"/>
      </w:r>
      <w:r w:rsidRPr="005B17D3">
        <w:instrText xml:space="preserve"> XE "Eligibility:Factors" </w:instrText>
      </w:r>
      <w:r w:rsidRPr="005B17D3">
        <w:rPr>
          <w:i/>
        </w:rPr>
        <w:fldChar w:fldCharType="end"/>
      </w:r>
      <w:r w:rsidRPr="005B17D3">
        <w:rPr>
          <w:i/>
        </w:rPr>
        <w:t xml:space="preserve"> Factors</w:t>
      </w:r>
      <w:r w:rsidRPr="005B17D3">
        <w:t xml:space="preserve"> for verified enrolled Veterans. The report factors will be broken down into Eligibility Factors. This report can be run on an "</w:t>
      </w:r>
      <w:r w:rsidRPr="005B17D3">
        <w:rPr>
          <w:i/>
        </w:rPr>
        <w:t>AS OF DATE</w:t>
      </w:r>
      <w:r w:rsidRPr="005B17D3">
        <w:t>" or a "</w:t>
      </w:r>
      <w:r w:rsidRPr="005B17D3">
        <w:rPr>
          <w:i/>
        </w:rPr>
        <w:t>FROM / TO</w:t>
      </w:r>
      <w:r w:rsidRPr="005B17D3">
        <w:t xml:space="preserve">" date range to be determined by the requester. The </w:t>
      </w:r>
      <w:r w:rsidRPr="005B17D3">
        <w:rPr>
          <w:i/>
        </w:rPr>
        <w:t>Summary Report</w:t>
      </w:r>
      <w:r w:rsidRPr="005B17D3">
        <w:t xml:space="preserve"> is also the 'scheduled' report.</w:t>
      </w:r>
    </w:p>
    <w:p w14:paraId="3E15B77C" w14:textId="02B551EF" w:rsidR="00BE52CE" w:rsidRPr="005B17D3" w:rsidRDefault="00BE52CE" w:rsidP="00EF3896">
      <w:pPr>
        <w:pStyle w:val="BodyTextBullet2"/>
      </w:pPr>
      <w:r w:rsidRPr="005B17D3">
        <w:rPr>
          <w:i/>
        </w:rPr>
        <w:t>Detailed Report</w:t>
      </w:r>
      <w:r w:rsidRPr="005B17D3">
        <w:rPr>
          <w:i/>
        </w:rPr>
        <w:fldChar w:fldCharType="begin"/>
      </w:r>
      <w:r w:rsidRPr="005B17D3">
        <w:instrText xml:space="preserve"> XE "Report:Detailed" </w:instrText>
      </w:r>
      <w:r w:rsidRPr="005B17D3">
        <w:rPr>
          <w:i/>
        </w:rPr>
        <w:fldChar w:fldCharType="end"/>
      </w:r>
      <w:r w:rsidRPr="005B17D3">
        <w:t xml:space="preserve">: The </w:t>
      </w:r>
      <w:r w:rsidRPr="005B17D3">
        <w:rPr>
          <w:i/>
        </w:rPr>
        <w:t>Total Eligibility Factors (EED 10)</w:t>
      </w:r>
      <w:r w:rsidRPr="005B17D3">
        <w:t xml:space="preserve"> detailed report provides the total </w:t>
      </w:r>
      <w:r w:rsidRPr="005B17D3">
        <w:rPr>
          <w:i/>
        </w:rPr>
        <w:t>Eligibility Factors</w:t>
      </w:r>
      <w:r w:rsidRPr="005B17D3">
        <w:t xml:space="preserve"> for verified enrolled Veterans (Primary and Secondary Eligibility Factors) by VISN, or by medical</w:t>
      </w:r>
      <w:r w:rsidRPr="005B17D3">
        <w:fldChar w:fldCharType="begin"/>
      </w:r>
      <w:r w:rsidRPr="005B17D3">
        <w:instrText xml:space="preserve"> XE "Medical:center" </w:instrText>
      </w:r>
      <w:r w:rsidRPr="005B17D3">
        <w:fldChar w:fldCharType="end"/>
      </w:r>
      <w:r w:rsidRPr="005B17D3">
        <w:t xml:space="preserve"> center within VISN. The </w:t>
      </w:r>
      <w:r w:rsidR="006204FA" w:rsidRPr="005B17D3">
        <w:t>Veterans</w:t>
      </w:r>
      <w:r w:rsidRPr="005B17D3">
        <w:t xml:space="preserve"> Preferred Facility</w:t>
      </w:r>
      <w:r w:rsidRPr="005B17D3">
        <w:fldChar w:fldCharType="begin"/>
      </w:r>
      <w:r w:rsidRPr="005B17D3">
        <w:instrText xml:space="preserve"> XE "Facility:preferred" </w:instrText>
      </w:r>
      <w:r w:rsidRPr="005B17D3">
        <w:fldChar w:fldCharType="end"/>
      </w:r>
      <w:r w:rsidRPr="005B17D3">
        <w:t xml:space="preserve"> is used to determine the VISN, VAMC / Facility information (only to the VAMC / Parent Level). Detailed reports can be run on an "</w:t>
      </w:r>
      <w:r w:rsidRPr="005B17D3">
        <w:rPr>
          <w:i/>
        </w:rPr>
        <w:t>AS OF DATE</w:t>
      </w:r>
      <w:r w:rsidRPr="005B17D3">
        <w:rPr>
          <w:i/>
        </w:rPr>
        <w:fldChar w:fldCharType="begin"/>
      </w:r>
      <w:r w:rsidRPr="005B17D3">
        <w:instrText xml:space="preserve"> XE "Date:As of (EED 10)" </w:instrText>
      </w:r>
      <w:r w:rsidRPr="005B17D3">
        <w:rPr>
          <w:i/>
        </w:rPr>
        <w:fldChar w:fldCharType="end"/>
      </w:r>
      <w:r w:rsidRPr="005B17D3">
        <w:t>" or a "</w:t>
      </w:r>
      <w:r w:rsidRPr="005B17D3">
        <w:rPr>
          <w:i/>
        </w:rPr>
        <w:t>FROM / TO</w:t>
      </w:r>
      <w:r w:rsidRPr="005B17D3">
        <w:t xml:space="preserve">" date range to be determined by the requester. The </w:t>
      </w:r>
      <w:r w:rsidRPr="005B17D3">
        <w:rPr>
          <w:i/>
        </w:rPr>
        <w:t>Detailed Report</w:t>
      </w:r>
      <w:r w:rsidRPr="005B17D3">
        <w:t xml:space="preserve"> is NOT a 'scheduled' report.</w:t>
      </w:r>
    </w:p>
    <w:p w14:paraId="622CE77D" w14:textId="77777777" w:rsidR="00BE52CE" w:rsidRPr="005B17D3" w:rsidRDefault="00BE52CE" w:rsidP="00EF3896">
      <w:pPr>
        <w:pStyle w:val="BodyTextBullet2"/>
      </w:pPr>
      <w:r w:rsidRPr="005B17D3">
        <w:t xml:space="preserve">Reports can be selected for viewing by clicking the appropriate </w:t>
      </w:r>
      <w:r w:rsidRPr="005B17D3">
        <w:rPr>
          <w:color w:val="0000FF"/>
          <w:u w:val="single"/>
        </w:rPr>
        <w:t>View</w:t>
      </w:r>
      <w:r w:rsidRPr="005B17D3">
        <w:fldChar w:fldCharType="begin"/>
      </w:r>
      <w:r w:rsidRPr="005B17D3">
        <w:instrText xml:space="preserve"> XE "View:Reports:Report link" </w:instrText>
      </w:r>
      <w:r w:rsidRPr="005B17D3">
        <w:fldChar w:fldCharType="end"/>
      </w:r>
      <w:r w:rsidRPr="005B17D3">
        <w:t xml:space="preserve"> link from the </w:t>
      </w:r>
      <w:r w:rsidRPr="005B17D3">
        <w:rPr>
          <w:i/>
        </w:rPr>
        <w:t>Completed Reports</w:t>
      </w:r>
      <w:bookmarkStart w:id="454" w:name="_Toc289864724"/>
      <w:bookmarkStart w:id="455" w:name="_Toc394920715"/>
      <w:bookmarkStart w:id="456" w:name="_Toc406571052"/>
      <w:r w:rsidRPr="005B17D3">
        <w:t xml:space="preserve"> screen.</w:t>
      </w:r>
    </w:p>
    <w:p w14:paraId="6FB97F46" w14:textId="38268670" w:rsidR="00BE52CE" w:rsidRPr="005B17D3" w:rsidRDefault="00BE52CE" w:rsidP="00EF3896">
      <w:pPr>
        <w:pStyle w:val="Heading4"/>
      </w:pPr>
      <w:bookmarkStart w:id="457" w:name="_Toc478746490"/>
      <w:bookmarkStart w:id="458" w:name="_Toc482888420"/>
      <w:bookmarkStart w:id="459" w:name="_Toc31622158"/>
      <w:r w:rsidRPr="005B17D3">
        <w:t>Duplicate Merge (EED 12)</w:t>
      </w:r>
      <w:bookmarkEnd w:id="454"/>
      <w:bookmarkEnd w:id="455"/>
      <w:bookmarkEnd w:id="456"/>
      <w:bookmarkEnd w:id="457"/>
      <w:bookmarkEnd w:id="458"/>
      <w:bookmarkEnd w:id="459"/>
    </w:p>
    <w:p w14:paraId="3A548A9B" w14:textId="77777777" w:rsidR="00BE52CE" w:rsidRPr="005B17D3" w:rsidRDefault="00BE52CE" w:rsidP="00EF3896">
      <w:pPr>
        <w:pStyle w:val="BodyTextBullet2"/>
      </w:pPr>
      <w:r w:rsidRPr="005B17D3">
        <w:rPr>
          <w:i/>
          <w:iCs/>
        </w:rPr>
        <w:t>Summary Report</w:t>
      </w:r>
      <w:r w:rsidRPr="005B17D3">
        <w:t xml:space="preserve">: The </w:t>
      </w:r>
      <w:r w:rsidRPr="005B17D3">
        <w:rPr>
          <w:i/>
        </w:rPr>
        <w:t>Duplicate Merge (EED 12)</w:t>
      </w:r>
      <w:r w:rsidRPr="005B17D3">
        <w:t xml:space="preserve"> summary report provides the total number of records</w:t>
      </w:r>
      <w:r w:rsidRPr="005B17D3">
        <w:fldChar w:fldCharType="begin"/>
      </w:r>
      <w:r w:rsidRPr="005B17D3">
        <w:instrText xml:space="preserve"> XE "Records:EED 12" </w:instrText>
      </w:r>
      <w:r w:rsidRPr="005B17D3">
        <w:fldChar w:fldCharType="end"/>
      </w:r>
      <w:r w:rsidRPr="005B17D3">
        <w:t xml:space="preserve"> in the </w:t>
      </w:r>
      <w:r w:rsidRPr="005B17D3">
        <w:rPr>
          <w:i/>
          <w:iCs/>
        </w:rPr>
        <w:t>Merge</w:t>
      </w:r>
      <w:r w:rsidRPr="005B17D3">
        <w:t xml:space="preserve"> process by the three (3) status categories, for a "</w:t>
      </w:r>
      <w:r w:rsidRPr="005B17D3">
        <w:rPr>
          <w:i/>
          <w:iCs/>
        </w:rPr>
        <w:t>FROM / TO</w:t>
      </w:r>
      <w:r w:rsidRPr="005B17D3">
        <w:t xml:space="preserve">" date range determined by the requester. </w:t>
      </w:r>
    </w:p>
    <w:p w14:paraId="58561E9E" w14:textId="77777777" w:rsidR="00BE52CE" w:rsidRPr="005B17D3" w:rsidRDefault="00BE52CE" w:rsidP="00EF3896">
      <w:pPr>
        <w:pStyle w:val="BodyTextBullet2"/>
      </w:pPr>
      <w:r w:rsidRPr="005B17D3">
        <w:lastRenderedPageBreak/>
        <w:t>'</w:t>
      </w:r>
      <w:bookmarkStart w:id="460" w:name="OLE_LINK67"/>
      <w:bookmarkStart w:id="461" w:name="OLE_LINK68"/>
      <w:r w:rsidRPr="005B17D3">
        <w:t>Number of Records Merged by</w:t>
      </w:r>
      <w:bookmarkEnd w:id="460"/>
      <w:bookmarkEnd w:id="461"/>
      <w:r w:rsidRPr="005B17D3">
        <w:t xml:space="preserve"> LAS</w:t>
      </w:r>
      <w:r w:rsidRPr="005B17D3">
        <w:fldChar w:fldCharType="begin"/>
      </w:r>
      <w:r w:rsidRPr="005B17D3">
        <w:instrText xml:space="preserve"> XE "LAS:Duplicate Merge Report (EED 12)" </w:instrText>
      </w:r>
      <w:r w:rsidRPr="005B17D3">
        <w:fldChar w:fldCharType="end"/>
      </w:r>
      <w:r w:rsidRPr="005B17D3">
        <w:t xml:space="preserve"> / User</w:t>
      </w:r>
      <w:r w:rsidRPr="005B17D3">
        <w:fldChar w:fldCharType="begin"/>
      </w:r>
      <w:r w:rsidRPr="005B17D3">
        <w:instrText xml:space="preserve"> XE "User:EED 12 Report: Number of Records Merged by" </w:instrText>
      </w:r>
      <w:r w:rsidRPr="005B17D3">
        <w:fldChar w:fldCharType="end"/>
      </w:r>
      <w:r w:rsidRPr="005B17D3">
        <w:t xml:space="preserve">' - the total number of records in the </w:t>
      </w:r>
      <w:r w:rsidRPr="005B17D3">
        <w:rPr>
          <w:i/>
          <w:iCs/>
        </w:rPr>
        <w:t>Merge</w:t>
      </w:r>
      <w:r w:rsidRPr="005B17D3">
        <w:t xml:space="preserve"> process by the three (3) status categories by the LAS for a "</w:t>
      </w:r>
      <w:r w:rsidRPr="005B17D3">
        <w:rPr>
          <w:i/>
          <w:iCs/>
        </w:rPr>
        <w:t>FROM / TO</w:t>
      </w:r>
      <w:r w:rsidRPr="005B17D3">
        <w:t>" date range determined by the requester.</w:t>
      </w:r>
    </w:p>
    <w:p w14:paraId="7AE18A15" w14:textId="77777777" w:rsidR="00BE52CE" w:rsidRPr="005B17D3" w:rsidRDefault="00BE52CE" w:rsidP="00EF3896">
      <w:pPr>
        <w:pStyle w:val="BodyTextBullet2"/>
      </w:pPr>
      <w:r w:rsidRPr="005B17D3">
        <w:rPr>
          <w:i/>
          <w:iCs/>
        </w:rPr>
        <w:t>Detailed Report</w:t>
      </w:r>
      <w:r w:rsidRPr="005B17D3">
        <w:rPr>
          <w:i/>
          <w:iCs/>
        </w:rPr>
        <w:fldChar w:fldCharType="begin"/>
      </w:r>
      <w:r w:rsidRPr="005B17D3">
        <w:instrText xml:space="preserve"> XE "Report:Detailed" </w:instrText>
      </w:r>
      <w:r w:rsidRPr="005B17D3">
        <w:rPr>
          <w:i/>
          <w:iCs/>
        </w:rPr>
        <w:fldChar w:fldCharType="end"/>
      </w:r>
      <w:r w:rsidRPr="005B17D3">
        <w:t xml:space="preserve">: The </w:t>
      </w:r>
      <w:r w:rsidRPr="005B17D3">
        <w:rPr>
          <w:i/>
        </w:rPr>
        <w:t>Duplicate Merge (EED 12)</w:t>
      </w:r>
      <w:r w:rsidRPr="005B17D3">
        <w:t xml:space="preserve"> detailed report is segregated by LAS and lists individual records in the </w:t>
      </w:r>
      <w:r w:rsidRPr="005B17D3">
        <w:rPr>
          <w:i/>
          <w:iCs/>
        </w:rPr>
        <w:t>Merge</w:t>
      </w:r>
      <w:r w:rsidRPr="005B17D3">
        <w:t xml:space="preserve"> process by two (2) statuses for a "</w:t>
      </w:r>
      <w:r w:rsidRPr="005B17D3">
        <w:rPr>
          <w:i/>
          <w:iCs/>
        </w:rPr>
        <w:t>FROM / TO</w:t>
      </w:r>
      <w:r w:rsidRPr="005B17D3">
        <w:t>" date range determined by the requester.</w:t>
      </w:r>
    </w:p>
    <w:p w14:paraId="397B3D0B" w14:textId="77777777" w:rsidR="00BE52CE" w:rsidRPr="005B17D3" w:rsidRDefault="00BE52CE" w:rsidP="00EF3896">
      <w:pPr>
        <w:pStyle w:val="ListBull2"/>
      </w:pPr>
      <w:r w:rsidRPr="005B17D3">
        <w:t>'Completed' which includes a total of days from assignment to completion.</w:t>
      </w:r>
    </w:p>
    <w:p w14:paraId="47E19AC0" w14:textId="77777777" w:rsidR="00BE52CE" w:rsidRPr="005B17D3" w:rsidRDefault="00BE52CE" w:rsidP="00EF3896">
      <w:pPr>
        <w:pStyle w:val="ListBull2"/>
      </w:pPr>
      <w:r w:rsidRPr="005B17D3">
        <w:t xml:space="preserve">'In Process' which includes the total days merge is </w:t>
      </w:r>
      <w:r w:rsidRPr="005B17D3">
        <w:rPr>
          <w:i/>
          <w:iCs/>
        </w:rPr>
        <w:t>In Process</w:t>
      </w:r>
      <w:r w:rsidRPr="005B17D3">
        <w:t xml:space="preserve"> (assigned</w:t>
      </w:r>
      <w:r w:rsidRPr="005B17D3">
        <w:fldChar w:fldCharType="begin"/>
      </w:r>
      <w:r w:rsidRPr="005B17D3">
        <w:instrText xml:space="preserve"> XE "</w:instrText>
      </w:r>
      <w:r w:rsidRPr="005B17D3">
        <w:rPr>
          <w:iCs/>
        </w:rPr>
        <w:instrText>Assigned</w:instrText>
      </w:r>
      <w:r w:rsidRPr="005B17D3">
        <w:instrText xml:space="preserve">" </w:instrText>
      </w:r>
      <w:r w:rsidRPr="005B17D3">
        <w:fldChar w:fldCharType="end"/>
      </w:r>
      <w:r w:rsidRPr="005B17D3">
        <w:t xml:space="preserve"> but not completed).</w:t>
      </w:r>
    </w:p>
    <w:p w14:paraId="34FA83BA" w14:textId="77777777" w:rsidR="00BE52CE" w:rsidRPr="005B17D3" w:rsidRDefault="00BE52CE" w:rsidP="00EF3896">
      <w:pPr>
        <w:pStyle w:val="BodyTextBullet2"/>
      </w:pPr>
      <w:r w:rsidRPr="005B17D3">
        <w:t>The detailed report also includes a total of all records in an 'In Process' and 'Completed' status with a calculated average for each.</w:t>
      </w:r>
    </w:p>
    <w:p w14:paraId="099C5775" w14:textId="70EA93C5" w:rsidR="00BE52CE" w:rsidRPr="005B17D3" w:rsidRDefault="00BE52CE" w:rsidP="00EF3896">
      <w:pPr>
        <w:pStyle w:val="BodyTextBullet2"/>
      </w:pPr>
      <w:r w:rsidRPr="005B17D3">
        <w:t xml:space="preserve">Reports can be selected for viewing by clicking the appropriate </w:t>
      </w:r>
      <w:r w:rsidRPr="005B17D3">
        <w:rPr>
          <w:b/>
          <w:color w:val="auto"/>
        </w:rPr>
        <w:t>View</w:t>
      </w:r>
      <w:r w:rsidRPr="005B17D3">
        <w:rPr>
          <w:color w:val="auto"/>
        </w:rPr>
        <w:fldChar w:fldCharType="begin"/>
      </w:r>
      <w:r w:rsidRPr="005B17D3">
        <w:rPr>
          <w:color w:val="auto"/>
        </w:rPr>
        <w:instrText xml:space="preserve"> XE "View:Reports:Report link" </w:instrText>
      </w:r>
      <w:r w:rsidRPr="005B17D3">
        <w:rPr>
          <w:color w:val="auto"/>
        </w:rPr>
        <w:fldChar w:fldCharType="end"/>
      </w:r>
      <w:r w:rsidRPr="005B17D3">
        <w:rPr>
          <w:color w:val="auto"/>
        </w:rPr>
        <w:t xml:space="preserve"> link from the </w:t>
      </w:r>
      <w:r w:rsidRPr="005B17D3">
        <w:rPr>
          <w:i/>
          <w:color w:val="auto"/>
        </w:rPr>
        <w:t>Completed Reports</w:t>
      </w:r>
      <w:r w:rsidRPr="005B17D3">
        <w:rPr>
          <w:color w:val="auto"/>
        </w:rPr>
        <w:t xml:space="preserve"> screen.</w:t>
      </w:r>
    </w:p>
    <w:p w14:paraId="7233DC0F" w14:textId="77777777" w:rsidR="00A60E80" w:rsidRPr="005B17D3" w:rsidRDefault="00A60E80" w:rsidP="00EF3896">
      <w:pPr>
        <w:pStyle w:val="BodyTextBullet2"/>
      </w:pPr>
    </w:p>
    <w:p w14:paraId="4DD3D1A9" w14:textId="47C3A09F" w:rsidR="00BE52CE" w:rsidRPr="005B17D3" w:rsidRDefault="00BE52CE" w:rsidP="00EF3896">
      <w:pPr>
        <w:pStyle w:val="Heading4"/>
      </w:pPr>
      <w:bookmarkStart w:id="462" w:name="_Toc394920716"/>
      <w:bookmarkStart w:id="463" w:name="_Toc406571053"/>
      <w:bookmarkStart w:id="464" w:name="_Toc478746491"/>
      <w:bookmarkStart w:id="465" w:name="_Toc482888421"/>
      <w:bookmarkStart w:id="466" w:name="_Toc31622159"/>
      <w:r w:rsidRPr="005B17D3">
        <w:t>Incomplete Registrations Report (EED 19)</w:t>
      </w:r>
      <w:bookmarkEnd w:id="462"/>
      <w:bookmarkEnd w:id="463"/>
      <w:bookmarkEnd w:id="464"/>
      <w:bookmarkEnd w:id="465"/>
      <w:bookmarkEnd w:id="466"/>
    </w:p>
    <w:p w14:paraId="521F1609" w14:textId="77777777" w:rsidR="00BE52CE" w:rsidRPr="005B17D3" w:rsidRDefault="00BE52CE" w:rsidP="00EF3896">
      <w:pPr>
        <w:pStyle w:val="BodyTextBullet2"/>
        <w:rPr>
          <w:lang w:val="en-GB"/>
        </w:rPr>
      </w:pPr>
      <w:r w:rsidRPr="005B17D3">
        <w:rPr>
          <w:lang w:val="en-GB"/>
        </w:rPr>
        <w:t xml:space="preserve">There are two reports that track incomplete registrations. The first is the detailed </w:t>
      </w:r>
      <w:r w:rsidRPr="005B17D3">
        <w:rPr>
          <w:i/>
          <w:lang w:val="en-GB"/>
        </w:rPr>
        <w:t>Incomplete Registrations Report</w:t>
      </w:r>
      <w:r w:rsidRPr="005B17D3">
        <w:rPr>
          <w:lang w:val="en-GB"/>
        </w:rPr>
        <w:t>, which lists incomplete registrations for single, multiple, or all users.</w:t>
      </w:r>
    </w:p>
    <w:p w14:paraId="0D9D48B7" w14:textId="77777777" w:rsidR="00BE52CE" w:rsidRPr="005B17D3" w:rsidRDefault="00BE52CE" w:rsidP="00EF3896">
      <w:pPr>
        <w:pStyle w:val="BodyTextBullet2"/>
        <w:rPr>
          <w:lang w:val="en-GB"/>
        </w:rPr>
      </w:pPr>
      <w:r w:rsidRPr="005B17D3">
        <w:rPr>
          <w:lang w:val="en-GB"/>
        </w:rPr>
        <w:t>Incomplete registration is defined as a user-started process of adding a person and then saving the person ‘In Process’ for completion at a later date. The report lists specific Veteran-identifying information to provide managers a way to track and analyse pending items and manage workload. In addition, this information helps resolve unexpected error conditions during the data entry process.</w:t>
      </w:r>
    </w:p>
    <w:p w14:paraId="65FB481B" w14:textId="77777777" w:rsidR="00BE52CE" w:rsidRPr="005B17D3" w:rsidRDefault="00BE52CE" w:rsidP="00EF3896">
      <w:pPr>
        <w:pStyle w:val="BodyTextBullet2"/>
        <w:rPr>
          <w:lang w:val="en-GB"/>
        </w:rPr>
      </w:pPr>
      <w:r w:rsidRPr="005B17D3">
        <w:rPr>
          <w:lang w:val="en-GB"/>
        </w:rPr>
        <w:t xml:space="preserve">The second report is the summary </w:t>
      </w:r>
      <w:r w:rsidRPr="005B17D3">
        <w:rPr>
          <w:i/>
          <w:lang w:val="en-GB"/>
        </w:rPr>
        <w:t xml:space="preserve">Incomplete Registrations Report – Management Aging Report </w:t>
      </w:r>
      <w:r w:rsidRPr="005B17D3">
        <w:rPr>
          <w:lang w:val="en-GB"/>
        </w:rPr>
        <w:t>and lists a total of incomplete applications by username over time (30, 60, 90 days).</w:t>
      </w:r>
    </w:p>
    <w:p w14:paraId="740A136A" w14:textId="77777777" w:rsidR="00BE52CE" w:rsidRPr="005B17D3" w:rsidRDefault="00BE52CE" w:rsidP="00EF3896">
      <w:pPr>
        <w:pStyle w:val="BodyTextBullet2"/>
        <w:rPr>
          <w:lang w:val="en-GB"/>
        </w:rPr>
      </w:pPr>
      <w:r w:rsidRPr="005B17D3">
        <w:rPr>
          <w:lang w:val="en-GB"/>
        </w:rPr>
        <w:t xml:space="preserve">After clicking </w:t>
      </w:r>
      <w:r w:rsidRPr="005B17D3">
        <w:rPr>
          <w:b/>
          <w:color w:val="auto"/>
          <w:lang w:val="en-GB"/>
        </w:rPr>
        <w:t>Run Report</w:t>
      </w:r>
      <w:r w:rsidRPr="005B17D3">
        <w:rPr>
          <w:color w:val="auto"/>
          <w:lang w:val="en-GB"/>
        </w:rPr>
        <w:t xml:space="preserve"> </w:t>
      </w:r>
      <w:r w:rsidRPr="005B17D3">
        <w:rPr>
          <w:lang w:val="en-GB"/>
        </w:rPr>
        <w:t xml:space="preserve">from the </w:t>
      </w:r>
      <w:r w:rsidRPr="005B17D3">
        <w:rPr>
          <w:i/>
          <w:lang w:val="en-GB"/>
        </w:rPr>
        <w:t>Reports List</w:t>
      </w:r>
      <w:r w:rsidRPr="005B17D3">
        <w:rPr>
          <w:lang w:val="en-GB"/>
        </w:rPr>
        <w:t xml:space="preserve"> menu, the reports can be selected for viewing by clicking the appropriate </w:t>
      </w:r>
      <w:r w:rsidRPr="005B17D3">
        <w:rPr>
          <w:b/>
          <w:color w:val="auto"/>
          <w:lang w:val="en-GB"/>
        </w:rPr>
        <w:t>View</w:t>
      </w:r>
      <w:r w:rsidRPr="005B17D3">
        <w:rPr>
          <w:u w:val="single"/>
          <w:lang w:val="en-GB"/>
        </w:rPr>
        <w:fldChar w:fldCharType="begin"/>
      </w:r>
      <w:r w:rsidRPr="005B17D3">
        <w:rPr>
          <w:u w:val="single"/>
          <w:lang w:val="en-GB"/>
        </w:rPr>
        <w:instrText xml:space="preserve"> XE "View:Reports:Report link" </w:instrText>
      </w:r>
      <w:r w:rsidRPr="005B17D3">
        <w:rPr>
          <w:u w:val="single"/>
          <w:lang w:val="en-GB"/>
        </w:rPr>
        <w:fldChar w:fldCharType="end"/>
      </w:r>
      <w:r w:rsidRPr="005B17D3">
        <w:rPr>
          <w:lang w:val="en-GB"/>
        </w:rPr>
        <w:t xml:space="preserve"> link from the </w:t>
      </w:r>
      <w:r w:rsidRPr="005B17D3">
        <w:rPr>
          <w:i/>
          <w:lang w:val="en-GB"/>
        </w:rPr>
        <w:t>Completed Reports</w:t>
      </w:r>
      <w:r w:rsidRPr="005B17D3">
        <w:rPr>
          <w:lang w:val="en-GB"/>
        </w:rPr>
        <w:t xml:space="preserve"> page.</w:t>
      </w:r>
    </w:p>
    <w:p w14:paraId="4197C105" w14:textId="41A79072" w:rsidR="00BE52CE" w:rsidRPr="005B17D3" w:rsidRDefault="00BE52CE" w:rsidP="00EF3896">
      <w:pPr>
        <w:pStyle w:val="BodyTextBullet2"/>
        <w:rPr>
          <w:lang w:val="en-GB"/>
        </w:rPr>
      </w:pPr>
      <w:r w:rsidRPr="005B17D3">
        <w:rPr>
          <w:lang w:val="en-GB"/>
        </w:rPr>
        <w:t xml:space="preserve">Users are required to have the appropriate </w:t>
      </w:r>
      <w:r w:rsidRPr="005B17D3">
        <w:rPr>
          <w:i/>
          <w:lang w:val="en-GB"/>
        </w:rPr>
        <w:t>Roles</w:t>
      </w:r>
      <w:r w:rsidRPr="005B17D3">
        <w:rPr>
          <w:lang w:val="en-GB"/>
        </w:rPr>
        <w:t xml:space="preserve"> and </w:t>
      </w:r>
      <w:r w:rsidRPr="005B17D3">
        <w:rPr>
          <w:i/>
          <w:lang w:val="en-GB"/>
        </w:rPr>
        <w:t>Capabilities</w:t>
      </w:r>
      <w:r w:rsidRPr="005B17D3">
        <w:rPr>
          <w:lang w:val="en-GB"/>
        </w:rPr>
        <w:t xml:space="preserve"> to generate this report.</w:t>
      </w:r>
    </w:p>
    <w:p w14:paraId="545D422D" w14:textId="77777777" w:rsidR="004B152E" w:rsidRPr="005B17D3" w:rsidRDefault="004B152E" w:rsidP="00EF3896">
      <w:pPr>
        <w:pStyle w:val="BodyTextBullet2"/>
        <w:rPr>
          <w:lang w:val="en-GB"/>
        </w:rPr>
      </w:pPr>
    </w:p>
    <w:p w14:paraId="75D4ABDD" w14:textId="6FDBAFEE" w:rsidR="00BE52CE" w:rsidRPr="005B17D3" w:rsidRDefault="00BE52CE" w:rsidP="00EF3896">
      <w:pPr>
        <w:pStyle w:val="Heading4"/>
      </w:pPr>
      <w:bookmarkStart w:id="467" w:name="_Toc394920717"/>
      <w:bookmarkStart w:id="468" w:name="_Toc406571054"/>
      <w:bookmarkStart w:id="469" w:name="_Toc478746492"/>
      <w:bookmarkStart w:id="470" w:name="_Toc482888422"/>
      <w:bookmarkStart w:id="471" w:name="_Toc31622160"/>
      <w:r w:rsidRPr="005B17D3">
        <w:t>Missing Preferred Facility Report (EED 20)</w:t>
      </w:r>
      <w:bookmarkEnd w:id="467"/>
      <w:bookmarkEnd w:id="468"/>
      <w:bookmarkEnd w:id="469"/>
      <w:bookmarkEnd w:id="470"/>
      <w:r w:rsidRPr="005B17D3">
        <w:t xml:space="preserve"> (Retired)</w:t>
      </w:r>
      <w:bookmarkEnd w:id="471"/>
    </w:p>
    <w:p w14:paraId="7AD22F53" w14:textId="77777777" w:rsidR="00BE52CE" w:rsidRPr="005B17D3" w:rsidRDefault="00BE52CE" w:rsidP="00EF3896">
      <w:pPr>
        <w:pStyle w:val="BodyTextBullet2"/>
      </w:pPr>
      <w:r w:rsidRPr="005B17D3">
        <w:rPr>
          <w:lang w:bidi="en-US"/>
        </w:rPr>
        <w:t xml:space="preserve">The </w:t>
      </w:r>
      <w:r w:rsidRPr="005B17D3">
        <w:rPr>
          <w:i/>
          <w:lang w:bidi="en-US"/>
        </w:rPr>
        <w:t>Missing Preferred Facility Report</w:t>
      </w:r>
      <w:r w:rsidRPr="005B17D3">
        <w:rPr>
          <w:lang w:bidi="en-US"/>
        </w:rPr>
        <w:t xml:space="preserve"> lists Veterans who may have no data in place of the identifier for their preferred VA treatment facility (“Preferred Facility”). It is an unscheduled, ‘on-demand’ report that can be run by an authorized ESR user to identify any ‘null’ value preferred facilities for manual correction by an authorized ESR user. It will initially be used for a clean-up effort, and thereafter for occasional checking to ensure that there are no data transmission errors resulting in a null value for any particular Veteran.</w:t>
      </w:r>
    </w:p>
    <w:p w14:paraId="6C6E6EAC" w14:textId="77777777" w:rsidR="00BE52CE" w:rsidRPr="005B17D3" w:rsidRDefault="00BE52CE" w:rsidP="00EF3896">
      <w:pPr>
        <w:pStyle w:val="BodyTextBullet2"/>
        <w:rPr>
          <w:lang w:val="en-GB" w:bidi="en-US"/>
        </w:rPr>
      </w:pPr>
      <w:r w:rsidRPr="005B17D3">
        <w:lastRenderedPageBreak/>
        <w:t xml:space="preserve">The </w:t>
      </w:r>
      <w:r w:rsidRPr="005B17D3">
        <w:rPr>
          <w:i/>
        </w:rPr>
        <w:t>Missing Preferred Facility Report (EED 20)</w:t>
      </w:r>
      <w:r w:rsidRPr="005B17D3">
        <w:t xml:space="preserve"> report provides the individual records </w:t>
      </w:r>
      <w:r w:rsidRPr="005B17D3">
        <w:rPr>
          <w:lang w:val="en-GB"/>
        </w:rPr>
        <w:t>that are missing a preferred facility</w:t>
      </w:r>
      <w:r w:rsidRPr="005B17D3">
        <w:t xml:space="preserve">. </w:t>
      </w:r>
      <w:r w:rsidRPr="005B17D3">
        <w:rPr>
          <w:lang w:val="en-GB"/>
        </w:rPr>
        <w:t xml:space="preserve">After selecting Run Report from the </w:t>
      </w:r>
      <w:r w:rsidRPr="005B17D3">
        <w:rPr>
          <w:i/>
          <w:lang w:val="en-GB"/>
        </w:rPr>
        <w:t>Reports List</w:t>
      </w:r>
      <w:r w:rsidRPr="005B17D3">
        <w:rPr>
          <w:lang w:val="en-GB"/>
        </w:rPr>
        <w:t xml:space="preserve"> menu, the reports can be selected for viewing by clicking the appropriate </w:t>
      </w:r>
      <w:r w:rsidRPr="005B17D3">
        <w:rPr>
          <w:b/>
          <w:color w:val="auto"/>
          <w:lang w:val="en-GB"/>
        </w:rPr>
        <w:t>View</w:t>
      </w:r>
      <w:r w:rsidRPr="005B17D3">
        <w:rPr>
          <w:u w:val="single"/>
          <w:lang w:val="en-GB"/>
        </w:rPr>
        <w:fldChar w:fldCharType="begin"/>
      </w:r>
      <w:r w:rsidRPr="005B17D3">
        <w:rPr>
          <w:u w:val="single"/>
          <w:lang w:val="en-GB"/>
        </w:rPr>
        <w:instrText xml:space="preserve"> XE "View:Reports:Report link" </w:instrText>
      </w:r>
      <w:r w:rsidRPr="005B17D3">
        <w:rPr>
          <w:u w:val="single"/>
          <w:lang w:val="en-GB"/>
        </w:rPr>
        <w:fldChar w:fldCharType="end"/>
      </w:r>
      <w:r w:rsidRPr="005B17D3">
        <w:rPr>
          <w:lang w:val="en-GB"/>
        </w:rPr>
        <w:t xml:space="preserve"> link from the </w:t>
      </w:r>
      <w:r w:rsidRPr="005B17D3">
        <w:rPr>
          <w:i/>
          <w:lang w:val="en-GB"/>
        </w:rPr>
        <w:t>Completed Reports</w:t>
      </w:r>
      <w:r w:rsidRPr="005B17D3">
        <w:rPr>
          <w:lang w:val="en-GB"/>
        </w:rPr>
        <w:t xml:space="preserve"> page. </w:t>
      </w:r>
      <w:r w:rsidRPr="005B17D3">
        <w:rPr>
          <w:lang w:val="en-GB" w:bidi="en-US"/>
        </w:rPr>
        <w:t xml:space="preserve">Users are required to have the appropriate </w:t>
      </w:r>
      <w:r w:rsidRPr="005B17D3">
        <w:rPr>
          <w:i/>
          <w:lang w:val="en-GB" w:bidi="en-US"/>
        </w:rPr>
        <w:t>Roles</w:t>
      </w:r>
      <w:r w:rsidRPr="005B17D3">
        <w:rPr>
          <w:lang w:val="en-GB" w:bidi="en-US"/>
        </w:rPr>
        <w:t xml:space="preserve"> and </w:t>
      </w:r>
      <w:r w:rsidRPr="005B17D3">
        <w:rPr>
          <w:i/>
          <w:lang w:val="en-GB" w:bidi="en-US"/>
        </w:rPr>
        <w:t>Capabilities</w:t>
      </w:r>
      <w:r w:rsidRPr="005B17D3">
        <w:rPr>
          <w:lang w:val="en-GB" w:bidi="en-US"/>
        </w:rPr>
        <w:t xml:space="preserve"> to generate this report.</w:t>
      </w:r>
    </w:p>
    <w:p w14:paraId="6398AF7F" w14:textId="77777777" w:rsidR="00CB0D7F" w:rsidRPr="005B17D3" w:rsidRDefault="00CB0D7F" w:rsidP="00EF3896">
      <w:pPr>
        <w:pStyle w:val="BodyTextBullet2"/>
        <w:rPr>
          <w:lang w:val="en-GB" w:bidi="en-US"/>
        </w:rPr>
      </w:pPr>
    </w:p>
    <w:p w14:paraId="73919471" w14:textId="0290E605" w:rsidR="00BE52CE" w:rsidRPr="005B17D3" w:rsidRDefault="00BE52CE" w:rsidP="00EF3896">
      <w:pPr>
        <w:pStyle w:val="Heading4"/>
      </w:pPr>
      <w:bookmarkStart w:id="472" w:name="_Toc478746493"/>
      <w:bookmarkStart w:id="473" w:name="_Toc482888423"/>
      <w:bookmarkStart w:id="474" w:name="_Toc31622161"/>
      <w:r w:rsidRPr="005B17D3">
        <w:t>Future Discharge Date</w:t>
      </w:r>
      <w:r w:rsidRPr="005B17D3">
        <w:fldChar w:fldCharType="begin"/>
      </w:r>
      <w:r w:rsidRPr="005B17D3">
        <w:instrText xml:space="preserve"> XE "Future Discharge Date" </w:instrText>
      </w:r>
      <w:r w:rsidRPr="005B17D3">
        <w:fldChar w:fldCharType="end"/>
      </w:r>
      <w:r w:rsidRPr="005B17D3">
        <w:t xml:space="preserve"> Report (EED 21)</w:t>
      </w:r>
      <w:bookmarkEnd w:id="472"/>
      <w:bookmarkEnd w:id="473"/>
      <w:bookmarkEnd w:id="474"/>
    </w:p>
    <w:p w14:paraId="32F8B62D" w14:textId="77777777" w:rsidR="00BE52CE" w:rsidRPr="005B17D3" w:rsidRDefault="00BE52CE" w:rsidP="00EF3896">
      <w:pPr>
        <w:pStyle w:val="BodyTextBullet2"/>
        <w:rPr>
          <w:lang w:val="en-GB"/>
        </w:rPr>
      </w:pPr>
      <w:r w:rsidRPr="005B17D3">
        <w:rPr>
          <w:lang w:val="en-GB"/>
        </w:rPr>
        <w:t xml:space="preserve">The </w:t>
      </w:r>
      <w:r w:rsidRPr="005B17D3">
        <w:rPr>
          <w:i/>
          <w:lang w:val="en-GB"/>
        </w:rPr>
        <w:t>Future Discharge Date</w:t>
      </w:r>
      <w:r w:rsidRPr="005B17D3">
        <w:rPr>
          <w:i/>
          <w:lang w:val="en-GB"/>
        </w:rPr>
        <w:fldChar w:fldCharType="begin"/>
      </w:r>
      <w:r w:rsidRPr="005B17D3">
        <w:instrText xml:space="preserve"> XE "Future Discharge Date" </w:instrText>
      </w:r>
      <w:r w:rsidRPr="005B17D3">
        <w:rPr>
          <w:i/>
          <w:lang w:val="en-GB"/>
        </w:rPr>
        <w:fldChar w:fldCharType="end"/>
      </w:r>
      <w:r w:rsidRPr="005B17D3">
        <w:rPr>
          <w:i/>
          <w:lang w:val="en-GB"/>
        </w:rPr>
        <w:t xml:space="preserve"> Report</w:t>
      </w:r>
      <w:r w:rsidRPr="005B17D3">
        <w:rPr>
          <w:lang w:val="en-GB"/>
        </w:rPr>
        <w:t xml:space="preserve"> provides information on Veterans that have a Future Discharge Date and no Service Separation Date.</w:t>
      </w:r>
    </w:p>
    <w:p w14:paraId="0A71B165" w14:textId="77777777" w:rsidR="00BE52CE" w:rsidRPr="005B17D3" w:rsidRDefault="00BE52CE" w:rsidP="00EF3896">
      <w:pPr>
        <w:pStyle w:val="BodyTextBullet2"/>
        <w:rPr>
          <w:lang w:val="en-GB"/>
        </w:rPr>
      </w:pPr>
      <w:r w:rsidRPr="005B17D3">
        <w:rPr>
          <w:lang w:val="en-GB"/>
        </w:rPr>
        <w:t xml:space="preserve">The requester can select to run a </w:t>
      </w:r>
      <w:r w:rsidRPr="005B17D3">
        <w:rPr>
          <w:i/>
          <w:lang w:val="en-GB"/>
        </w:rPr>
        <w:t>Summary Report</w:t>
      </w:r>
      <w:r w:rsidRPr="005B17D3">
        <w:rPr>
          <w:lang w:val="en-GB"/>
        </w:rPr>
        <w:t xml:space="preserve"> or a </w:t>
      </w:r>
      <w:r w:rsidRPr="005B17D3">
        <w:rPr>
          <w:i/>
          <w:lang w:val="en-GB"/>
        </w:rPr>
        <w:t>Detailed Report</w:t>
      </w:r>
      <w:r w:rsidRPr="005B17D3">
        <w:rPr>
          <w:lang w:val="en-GB"/>
        </w:rPr>
        <w:t>.</w:t>
      </w:r>
    </w:p>
    <w:p w14:paraId="46AF2963" w14:textId="77777777" w:rsidR="00BE52CE" w:rsidRPr="005B17D3" w:rsidRDefault="00BE52CE" w:rsidP="00EF3896">
      <w:pPr>
        <w:pStyle w:val="BodyTextBullet2"/>
        <w:rPr>
          <w:lang w:val="en-GB"/>
        </w:rPr>
      </w:pPr>
      <w:r w:rsidRPr="005B17D3">
        <w:rPr>
          <w:lang w:val="en-GB"/>
        </w:rPr>
        <w:t xml:space="preserve">The </w:t>
      </w:r>
      <w:r w:rsidRPr="005B17D3">
        <w:rPr>
          <w:i/>
          <w:lang w:val="en-GB"/>
        </w:rPr>
        <w:t>Future Discharge Date Report (EED 21</w:t>
      </w:r>
      <w:r w:rsidRPr="005B17D3">
        <w:rPr>
          <w:lang w:val="en-GB"/>
        </w:rPr>
        <w:t>) detailed report shows the total number of service members/Veteran records by month that have a Future Discharge Date</w:t>
      </w:r>
      <w:r w:rsidRPr="005B17D3">
        <w:rPr>
          <w:lang w:val="en-GB"/>
        </w:rPr>
        <w:fldChar w:fldCharType="begin"/>
      </w:r>
      <w:r w:rsidRPr="005B17D3">
        <w:instrText xml:space="preserve"> XE "Future Discharge Date" </w:instrText>
      </w:r>
      <w:r w:rsidRPr="005B17D3">
        <w:rPr>
          <w:lang w:val="en-GB"/>
        </w:rPr>
        <w:fldChar w:fldCharType="end"/>
      </w:r>
      <w:r w:rsidRPr="005B17D3">
        <w:rPr>
          <w:lang w:val="en-GB"/>
        </w:rPr>
        <w:t>.</w:t>
      </w:r>
    </w:p>
    <w:p w14:paraId="48D38F8F" w14:textId="77777777" w:rsidR="00BE52CE" w:rsidRPr="005B17D3" w:rsidRDefault="00BE52CE" w:rsidP="00EF3896">
      <w:pPr>
        <w:pStyle w:val="BodyTextBullet2"/>
        <w:rPr>
          <w:lang w:val="en-GB"/>
        </w:rPr>
      </w:pPr>
      <w:r w:rsidRPr="005B17D3">
        <w:rPr>
          <w:lang w:val="en-GB"/>
        </w:rPr>
        <w:t xml:space="preserve">The </w:t>
      </w:r>
      <w:r w:rsidRPr="005B17D3">
        <w:rPr>
          <w:i/>
          <w:lang w:val="en-GB"/>
        </w:rPr>
        <w:t>Future Discharge Date Report (EED 21</w:t>
      </w:r>
      <w:r w:rsidRPr="005B17D3">
        <w:rPr>
          <w:lang w:val="en-GB"/>
        </w:rPr>
        <w:t>) summary Report is sorted by Future Discharge Date</w:t>
      </w:r>
      <w:r w:rsidRPr="005B17D3">
        <w:rPr>
          <w:lang w:val="en-GB"/>
        </w:rPr>
        <w:fldChar w:fldCharType="begin"/>
      </w:r>
      <w:r w:rsidRPr="005B17D3">
        <w:instrText xml:space="preserve"> XE "Future Discharge Date" </w:instrText>
      </w:r>
      <w:r w:rsidRPr="005B17D3">
        <w:rPr>
          <w:lang w:val="en-GB"/>
        </w:rPr>
        <w:fldChar w:fldCharType="end"/>
      </w:r>
      <w:r w:rsidRPr="005B17D3">
        <w:rPr>
          <w:lang w:val="en-GB"/>
        </w:rPr>
        <w:t xml:space="preserve"> and subtotals on the number of Future Discharge Dates per month/year.</w:t>
      </w:r>
    </w:p>
    <w:p w14:paraId="77373D8F" w14:textId="77777777" w:rsidR="00BE52CE" w:rsidRPr="005B17D3" w:rsidRDefault="00BE52CE" w:rsidP="00EF3896">
      <w:pPr>
        <w:pStyle w:val="BodyTextBullet2"/>
        <w:rPr>
          <w:lang w:val="en-GB"/>
        </w:rPr>
      </w:pPr>
      <w:r w:rsidRPr="005B17D3">
        <w:rPr>
          <w:lang w:val="en-GB"/>
        </w:rPr>
        <w:t>The detailed report has a default sort order of Future Discharge Date</w:t>
      </w:r>
      <w:r w:rsidRPr="005B17D3">
        <w:rPr>
          <w:lang w:val="en-GB"/>
        </w:rPr>
        <w:fldChar w:fldCharType="begin"/>
      </w:r>
      <w:r w:rsidRPr="005B17D3">
        <w:instrText xml:space="preserve"> XE "Future Discharge Date" </w:instrText>
      </w:r>
      <w:r w:rsidRPr="005B17D3">
        <w:rPr>
          <w:lang w:val="en-GB"/>
        </w:rPr>
        <w:fldChar w:fldCharType="end"/>
      </w:r>
      <w:r w:rsidRPr="005B17D3">
        <w:rPr>
          <w:lang w:val="en-GB"/>
        </w:rPr>
        <w:t xml:space="preserve"> but users also have the option to sort by Last Name, SSN, Branch or Service, Service Entry Date, or Future Discharge Date.</w:t>
      </w:r>
    </w:p>
    <w:p w14:paraId="1D418446" w14:textId="77777777" w:rsidR="00BE52CE" w:rsidRPr="005B17D3" w:rsidRDefault="00BE52CE" w:rsidP="00EF3896">
      <w:pPr>
        <w:pStyle w:val="BodyTextBullet2"/>
        <w:rPr>
          <w:lang w:val="en-GB"/>
        </w:rPr>
      </w:pPr>
      <w:r w:rsidRPr="005B17D3">
        <w:rPr>
          <w:lang w:val="en-GB"/>
        </w:rPr>
        <w:t>The report can be scheduled or ad hoc run.</w:t>
      </w:r>
    </w:p>
    <w:p w14:paraId="757C2580" w14:textId="18C08D3E" w:rsidR="00BE52CE" w:rsidRPr="005B17D3" w:rsidRDefault="00BE52CE" w:rsidP="00EF3896">
      <w:pPr>
        <w:pStyle w:val="BodyTextBullet2"/>
        <w:rPr>
          <w:lang w:val="en-GB"/>
        </w:rPr>
      </w:pPr>
      <w:r w:rsidRPr="005B17D3">
        <w:rPr>
          <w:lang w:val="en-GB"/>
        </w:rPr>
        <w:t xml:space="preserve">After clicking </w:t>
      </w:r>
      <w:r w:rsidRPr="005B17D3">
        <w:rPr>
          <w:b/>
          <w:color w:val="auto"/>
          <w:lang w:val="en-GB"/>
        </w:rPr>
        <w:t>Run Report</w:t>
      </w:r>
      <w:r w:rsidRPr="005B17D3">
        <w:rPr>
          <w:color w:val="auto"/>
          <w:lang w:val="en-GB"/>
        </w:rPr>
        <w:t xml:space="preserve"> </w:t>
      </w:r>
      <w:r w:rsidRPr="005B17D3">
        <w:rPr>
          <w:lang w:val="en-GB"/>
        </w:rPr>
        <w:t xml:space="preserve">from the </w:t>
      </w:r>
      <w:r w:rsidRPr="005B17D3">
        <w:rPr>
          <w:b/>
          <w:lang w:val="en-GB"/>
        </w:rPr>
        <w:t>Reports List</w:t>
      </w:r>
      <w:r w:rsidRPr="005B17D3">
        <w:rPr>
          <w:lang w:val="en-GB"/>
        </w:rPr>
        <w:t xml:space="preserve"> menu, the reports can be selected for viewing by clicking the appropriate </w:t>
      </w:r>
      <w:r w:rsidRPr="005B17D3">
        <w:rPr>
          <w:b/>
          <w:color w:val="auto"/>
          <w:lang w:val="en-GB"/>
        </w:rPr>
        <w:t>View</w:t>
      </w:r>
      <w:r w:rsidRPr="005B17D3">
        <w:rPr>
          <w:lang w:val="en-GB"/>
        </w:rPr>
        <w:t xml:space="preserve"> link from the Completed Reports page.</w:t>
      </w:r>
    </w:p>
    <w:p w14:paraId="2DF755A5" w14:textId="77777777" w:rsidR="004B152E" w:rsidRPr="005B17D3" w:rsidRDefault="004B152E" w:rsidP="00EF3896">
      <w:pPr>
        <w:pStyle w:val="BodyTextBullet2"/>
      </w:pPr>
    </w:p>
    <w:p w14:paraId="36B7A8EB" w14:textId="67131254" w:rsidR="00BE52CE" w:rsidRPr="005B17D3" w:rsidRDefault="00BE52CE" w:rsidP="00EF3896">
      <w:pPr>
        <w:pStyle w:val="Heading4"/>
      </w:pPr>
      <w:bookmarkStart w:id="475" w:name="_Toc483326209"/>
      <w:bookmarkStart w:id="476" w:name="_Toc31622162"/>
      <w:r w:rsidRPr="005B17D3">
        <w:t>Pending Applications (EED 22)</w:t>
      </w:r>
      <w:bookmarkEnd w:id="475"/>
      <w:bookmarkEnd w:id="476"/>
      <w:r w:rsidRPr="005B17D3">
        <w:fldChar w:fldCharType="begin"/>
      </w:r>
      <w:r w:rsidRPr="005B17D3">
        <w:instrText xml:space="preserve"> XE "Report List:EED 22" </w:instrText>
      </w:r>
      <w:r w:rsidRPr="005B17D3">
        <w:fldChar w:fldCharType="end"/>
      </w:r>
      <w:r w:rsidRPr="005B17D3">
        <w:fldChar w:fldCharType="begin"/>
      </w:r>
      <w:r w:rsidRPr="005B17D3">
        <w:instrText xml:space="preserve"> XE "EED22" </w:instrText>
      </w:r>
      <w:r w:rsidRPr="005B17D3">
        <w:fldChar w:fldCharType="end"/>
      </w:r>
    </w:p>
    <w:p w14:paraId="3ED81E4E" w14:textId="77777777" w:rsidR="00BE52CE" w:rsidRPr="005B17D3" w:rsidRDefault="00BE52CE" w:rsidP="00EF3896">
      <w:pPr>
        <w:pStyle w:val="BodyTextBullet2"/>
      </w:pPr>
      <w:r w:rsidRPr="005B17D3">
        <w:t xml:space="preserve">The </w:t>
      </w:r>
      <w:r w:rsidRPr="005B17D3">
        <w:rPr>
          <w:i/>
        </w:rPr>
        <w:t>Pending Application (EED 22)</w:t>
      </w:r>
      <w:r w:rsidRPr="005B17D3">
        <w:t xml:space="preserve"> report provides information about the total number of Pending Applications. The </w:t>
      </w:r>
      <w:r w:rsidRPr="005B17D3">
        <w:rPr>
          <w:i/>
        </w:rPr>
        <w:t>Pending Application (EED 22)</w:t>
      </w:r>
      <w:r w:rsidRPr="005B17D3">
        <w:t xml:space="preserve"> summary report includes a list of pending Enrollment Applications along with the enrollment status and whether there was a prior enrollment with Create Date in the date range. The total number of Pending Enrollment applications displays at the bottom of the report.</w:t>
      </w:r>
    </w:p>
    <w:p w14:paraId="040F7580" w14:textId="1C8AFC5D" w:rsidR="00BE52CE" w:rsidRPr="005B17D3" w:rsidRDefault="00BE52CE" w:rsidP="00EF3896">
      <w:pPr>
        <w:pStyle w:val="BodyTextBullet2"/>
      </w:pPr>
      <w:r w:rsidRPr="005B17D3">
        <w:t xml:space="preserve">The </w:t>
      </w:r>
      <w:r w:rsidRPr="005B17D3">
        <w:rPr>
          <w:i/>
        </w:rPr>
        <w:t>Pending Application (EED 22)</w:t>
      </w:r>
      <w:r w:rsidRPr="005B17D3">
        <w:t xml:space="preserve"> detailed report displays the </w:t>
      </w:r>
      <w:r w:rsidR="006204FA" w:rsidRPr="005B17D3">
        <w:t>Veterans</w:t>
      </w:r>
      <w:r w:rsidRPr="005B17D3">
        <w:t xml:space="preserve"> personal information (e.g., SSN, ICN, initial notification, prior enrollment along with status, created date, date elapsed from Create Date, etc.).</w:t>
      </w:r>
    </w:p>
    <w:p w14:paraId="1A536A84" w14:textId="77777777" w:rsidR="004D2D9C" w:rsidRPr="005B17D3" w:rsidRDefault="004D2D9C" w:rsidP="00EF3896">
      <w:pPr>
        <w:pStyle w:val="BodyTextBullet2"/>
      </w:pPr>
    </w:p>
    <w:p w14:paraId="601B56D6" w14:textId="58D3E2B0" w:rsidR="00BE52CE" w:rsidRPr="005B17D3" w:rsidRDefault="00BE52CE" w:rsidP="00EF3896">
      <w:pPr>
        <w:pStyle w:val="Heading4"/>
      </w:pPr>
      <w:bookmarkStart w:id="477" w:name="_Toc483326210"/>
      <w:bookmarkStart w:id="478" w:name="_Toc31622163"/>
      <w:r w:rsidRPr="005B17D3">
        <w:t>Total Closed Applications (EED 23)</w:t>
      </w:r>
      <w:bookmarkEnd w:id="477"/>
      <w:bookmarkEnd w:id="478"/>
      <w:r w:rsidRPr="005B17D3">
        <w:rPr>
          <w:u w:val="single"/>
        </w:rPr>
        <w:fldChar w:fldCharType="begin"/>
      </w:r>
      <w:r w:rsidRPr="005B17D3">
        <w:rPr>
          <w:u w:val="single"/>
        </w:rPr>
        <w:instrText xml:space="preserve"> XE "Report List:EED 23" </w:instrText>
      </w:r>
      <w:r w:rsidRPr="005B17D3">
        <w:rPr>
          <w:u w:val="single"/>
        </w:rPr>
        <w:fldChar w:fldCharType="end"/>
      </w:r>
      <w:r w:rsidRPr="005B17D3">
        <w:fldChar w:fldCharType="begin"/>
      </w:r>
      <w:r w:rsidRPr="005B17D3">
        <w:instrText xml:space="preserve"> XE "EED23" </w:instrText>
      </w:r>
      <w:r w:rsidRPr="005B17D3">
        <w:fldChar w:fldCharType="end"/>
      </w:r>
    </w:p>
    <w:p w14:paraId="13DF3772" w14:textId="77777777" w:rsidR="00BE52CE" w:rsidRPr="005B17D3" w:rsidRDefault="00BE52CE" w:rsidP="00EF3896">
      <w:pPr>
        <w:pStyle w:val="BodyTextBullet2"/>
      </w:pPr>
      <w:r w:rsidRPr="005B17D3">
        <w:t xml:space="preserve">The </w:t>
      </w:r>
      <w:r w:rsidRPr="005B17D3">
        <w:rPr>
          <w:i/>
        </w:rPr>
        <w:t>Total Closed Applications (EED 23)</w:t>
      </w:r>
      <w:r w:rsidRPr="005B17D3">
        <w:t xml:space="preserve"> report provides information about the total number of closed Enrollment Applications. The summary report provides the total closed applications and the total number of applications with an Enrollment End date within the date range (From and</w:t>
      </w:r>
      <w:r w:rsidR="00227FCF" w:rsidRPr="005B17D3">
        <w:t xml:space="preserve"> </w:t>
      </w:r>
      <w:r w:rsidRPr="005B17D3">
        <w:t xml:space="preserve">To </w:t>
      </w:r>
      <w:r w:rsidRPr="005B17D3">
        <w:lastRenderedPageBreak/>
        <w:t>date</w:t>
      </w:r>
      <w:r w:rsidR="00227FCF" w:rsidRPr="005B17D3">
        <w:t>s</w:t>
      </w:r>
      <w:r w:rsidRPr="005B17D3">
        <w:t xml:space="preserve">) per VISN and per Site. If the VISN and Site are not selected parameters, the result will only display the count of applications that were closed with the Enrollment End date within the date range From and To dates. Displayed at the bottom of the report, the total closed applications and total number of applications is combined as a grand total. </w:t>
      </w:r>
    </w:p>
    <w:p w14:paraId="35FA692C" w14:textId="73551C27" w:rsidR="00C14BE5" w:rsidRPr="005B17D3" w:rsidRDefault="00BE52CE" w:rsidP="00EF3896">
      <w:pPr>
        <w:pStyle w:val="BodyTextBullet2"/>
      </w:pPr>
      <w:r w:rsidRPr="005B17D3">
        <w:t xml:space="preserve">The detailed Closed Applications report displays the </w:t>
      </w:r>
      <w:r w:rsidR="006204FA" w:rsidRPr="005B17D3">
        <w:t>Veterans</w:t>
      </w:r>
      <w:r w:rsidRPr="005B17D3">
        <w:t xml:space="preserve"> personal information (e</w:t>
      </w:r>
      <w:r w:rsidR="00E06908" w:rsidRPr="005B17D3">
        <w:t>.g., SSN, ICN, IPN date, etc.).</w:t>
      </w:r>
    </w:p>
    <w:p w14:paraId="21DD54C0" w14:textId="77777777" w:rsidR="004D2D9C" w:rsidRPr="005B17D3" w:rsidRDefault="004D2D9C" w:rsidP="00EF3896">
      <w:pPr>
        <w:pStyle w:val="BodyTextBullet2"/>
      </w:pPr>
    </w:p>
    <w:p w14:paraId="62A19759" w14:textId="264253B5" w:rsidR="00BE52CE" w:rsidRPr="005B17D3" w:rsidRDefault="00BE52CE" w:rsidP="00EF3896">
      <w:pPr>
        <w:pStyle w:val="Heading4"/>
      </w:pPr>
      <w:r w:rsidRPr="005B17D3">
        <w:fldChar w:fldCharType="begin"/>
      </w:r>
      <w:r w:rsidRPr="005B17D3">
        <w:instrText xml:space="preserve"> XE "Report List:IV 1 " \* MERGEFORMAT </w:instrText>
      </w:r>
      <w:r w:rsidRPr="005B17D3">
        <w:fldChar w:fldCharType="end"/>
      </w:r>
      <w:r w:rsidRPr="005B17D3">
        <w:fldChar w:fldCharType="begin"/>
      </w:r>
      <w:r w:rsidRPr="005B17D3">
        <w:instrText xml:space="preserve"> XE "IV 1 " \* MERGEFORMAT </w:instrText>
      </w:r>
      <w:r w:rsidRPr="005B17D3">
        <w:fldChar w:fldCharType="end"/>
      </w:r>
      <w:bookmarkStart w:id="479" w:name="_Toc289864725"/>
      <w:bookmarkStart w:id="480" w:name="_Toc394920718"/>
      <w:bookmarkStart w:id="481" w:name="_Toc406571055"/>
      <w:bookmarkStart w:id="482" w:name="_Toc478746494"/>
      <w:bookmarkStart w:id="483" w:name="_Toc482888424"/>
      <w:bookmarkStart w:id="484" w:name="_Toc31622164"/>
      <w:r w:rsidRPr="005B17D3">
        <w:t>MT Signature Indicator By Income</w:t>
      </w:r>
      <w:r w:rsidRPr="005B17D3">
        <w:fldChar w:fldCharType="begin"/>
      </w:r>
      <w:r w:rsidRPr="005B17D3">
        <w:instrText xml:space="preserve"> XE "Income:By Year (IV 1)" </w:instrText>
      </w:r>
      <w:r w:rsidRPr="005B17D3">
        <w:fldChar w:fldCharType="end"/>
      </w:r>
      <w:r w:rsidRPr="005B17D3">
        <w:t xml:space="preserve"> Year (IV 1)</w:t>
      </w:r>
      <w:bookmarkEnd w:id="479"/>
      <w:bookmarkEnd w:id="480"/>
      <w:bookmarkEnd w:id="481"/>
      <w:bookmarkEnd w:id="482"/>
      <w:bookmarkEnd w:id="483"/>
      <w:bookmarkEnd w:id="484"/>
    </w:p>
    <w:p w14:paraId="6C380D6B" w14:textId="77777777" w:rsidR="00BE52CE" w:rsidRPr="005B17D3" w:rsidRDefault="00BE52CE" w:rsidP="00EF3896">
      <w:pPr>
        <w:pStyle w:val="BodyTextBullet2"/>
      </w:pPr>
      <w:r w:rsidRPr="005B17D3">
        <w:t xml:space="preserve">The </w:t>
      </w:r>
      <w:r w:rsidRPr="005B17D3">
        <w:rPr>
          <w:i/>
        </w:rPr>
        <w:t>MT Signature Indicator by Income Year (IV 1)</w:t>
      </w:r>
      <w:r w:rsidRPr="005B17D3">
        <w:t xml:space="preserve"> report provides a count of all Means Test</w:t>
      </w:r>
      <w:r w:rsidRPr="005B17D3">
        <w:fldChar w:fldCharType="begin"/>
      </w:r>
      <w:r w:rsidRPr="005B17D3">
        <w:instrText xml:space="preserve"> XE "Means Test:MT Signature Indicator By Income Year Report (IV 1)" </w:instrText>
      </w:r>
      <w:r w:rsidRPr="005B17D3">
        <w:fldChar w:fldCharType="end"/>
      </w:r>
      <w:r w:rsidRPr="005B17D3">
        <w:t xml:space="preserve">s for a selected </w:t>
      </w:r>
      <w:r w:rsidRPr="005B17D3">
        <w:rPr>
          <w:i/>
          <w:iCs/>
        </w:rPr>
        <w:t>Income Year</w:t>
      </w:r>
      <w:r w:rsidRPr="005B17D3">
        <w:t xml:space="preserve"> that have been imaged and whether they've been signed, do not have a valid signature, or are completed but no image has been received.</w:t>
      </w:r>
    </w:p>
    <w:p w14:paraId="3D67A4C7" w14:textId="04A6709C" w:rsidR="00BE52CE" w:rsidRPr="005B17D3" w:rsidRDefault="00BE52CE" w:rsidP="00EF3896">
      <w:pPr>
        <w:pStyle w:val="BodyTextBullet2"/>
      </w:pPr>
      <w:r w:rsidRPr="005B17D3">
        <w:t xml:space="preserve">In addition, the </w:t>
      </w:r>
      <w:r w:rsidRPr="005B17D3">
        <w:rPr>
          <w:i/>
        </w:rPr>
        <w:t>MT Signature Indicator by Income Year (IV 1)</w:t>
      </w:r>
      <w:r w:rsidRPr="005B17D3">
        <w:t xml:space="preserve"> report may also be produced to display the data sorted by VISN, by medical</w:t>
      </w:r>
      <w:r w:rsidRPr="005B17D3">
        <w:fldChar w:fldCharType="begin"/>
      </w:r>
      <w:r w:rsidRPr="005B17D3">
        <w:instrText xml:space="preserve"> XE "Medical:center" </w:instrText>
      </w:r>
      <w:r w:rsidRPr="005B17D3">
        <w:fldChar w:fldCharType="end"/>
      </w:r>
      <w:r w:rsidRPr="005B17D3">
        <w:t xml:space="preserve"> center within VISN, or by facility</w:t>
      </w:r>
      <w:r w:rsidRPr="005B17D3">
        <w:fldChar w:fldCharType="begin"/>
      </w:r>
      <w:r w:rsidRPr="005B17D3">
        <w:instrText xml:space="preserve"> XE "Facility" </w:instrText>
      </w:r>
      <w:r w:rsidRPr="005B17D3">
        <w:fldChar w:fldCharType="end"/>
      </w:r>
      <w:r w:rsidRPr="005B17D3">
        <w:t xml:space="preserve"> within medical center. The </w:t>
      </w:r>
      <w:r w:rsidR="006204FA" w:rsidRPr="005B17D3">
        <w:t>Veterans</w:t>
      </w:r>
      <w:r w:rsidRPr="005B17D3">
        <w:t xml:space="preserve"> Preferred Facility is used to determine the </w:t>
      </w:r>
      <w:r w:rsidRPr="005B17D3">
        <w:rPr>
          <w:i/>
        </w:rPr>
        <w:t>VISN</w:t>
      </w:r>
      <w:r w:rsidRPr="005B17D3">
        <w:t xml:space="preserve">, </w:t>
      </w:r>
      <w:r w:rsidRPr="005B17D3">
        <w:rPr>
          <w:i/>
        </w:rPr>
        <w:t>VAMC,</w:t>
      </w:r>
      <w:r w:rsidRPr="005B17D3">
        <w:t xml:space="preserve"> and </w:t>
      </w:r>
      <w:r w:rsidRPr="005B17D3">
        <w:rPr>
          <w:i/>
        </w:rPr>
        <w:t>Facility</w:t>
      </w:r>
      <w:r w:rsidRPr="005B17D3">
        <w:t xml:space="preserve"> information.</w:t>
      </w:r>
    </w:p>
    <w:p w14:paraId="4C293724" w14:textId="41EFE22E" w:rsidR="00BE52CE" w:rsidRPr="005B17D3" w:rsidRDefault="00BE52CE" w:rsidP="00EF3896">
      <w:pPr>
        <w:pStyle w:val="BodyTextBullet2"/>
      </w:pPr>
      <w:r w:rsidRPr="005B17D3">
        <w:t>The requester has the option of detailed or summary.</w:t>
      </w:r>
    </w:p>
    <w:p w14:paraId="2AC4D554" w14:textId="77777777" w:rsidR="004D2D9C" w:rsidRPr="005B17D3" w:rsidRDefault="004D2D9C" w:rsidP="00EF3896">
      <w:pPr>
        <w:pStyle w:val="BodyTextBullet2"/>
      </w:pPr>
    </w:p>
    <w:p w14:paraId="6435398A" w14:textId="7A258A25" w:rsidR="00BE52CE" w:rsidRPr="005B17D3" w:rsidRDefault="00BE52CE" w:rsidP="00EF3896">
      <w:pPr>
        <w:pStyle w:val="Heading4"/>
      </w:pPr>
      <w:r w:rsidRPr="005B17D3">
        <w:fldChar w:fldCharType="begin"/>
      </w:r>
      <w:r w:rsidRPr="005B17D3">
        <w:instrText xml:space="preserve"> XE "Report List:IV 3 " \* MERGEFORMAT </w:instrText>
      </w:r>
      <w:r w:rsidRPr="005B17D3">
        <w:fldChar w:fldCharType="end"/>
      </w:r>
      <w:r w:rsidRPr="005B17D3">
        <w:fldChar w:fldCharType="begin"/>
      </w:r>
      <w:r w:rsidRPr="005B17D3">
        <w:instrText xml:space="preserve"> XE "IV 3 " \* MERGEFORMAT </w:instrText>
      </w:r>
      <w:r w:rsidRPr="005B17D3">
        <w:fldChar w:fldCharType="end"/>
      </w:r>
      <w:bookmarkStart w:id="485" w:name="_Toc289864726"/>
      <w:bookmarkStart w:id="486" w:name="_Toc394920719"/>
      <w:bookmarkStart w:id="487" w:name="_Toc406571056"/>
      <w:bookmarkStart w:id="488" w:name="_Toc478746495"/>
      <w:bookmarkStart w:id="489" w:name="_Toc482888425"/>
      <w:bookmarkStart w:id="490" w:name="_Toc31622165"/>
      <w:r w:rsidRPr="005B17D3">
        <w:t>Returned Records From SSA Statistics (IV 3)</w:t>
      </w:r>
      <w:bookmarkEnd w:id="485"/>
      <w:bookmarkEnd w:id="486"/>
      <w:bookmarkEnd w:id="487"/>
      <w:bookmarkEnd w:id="488"/>
      <w:bookmarkEnd w:id="489"/>
      <w:bookmarkEnd w:id="490"/>
    </w:p>
    <w:p w14:paraId="68ED5EB0" w14:textId="5C38D074" w:rsidR="00BE52CE" w:rsidRPr="005B17D3" w:rsidRDefault="00BE52CE" w:rsidP="00EF3896">
      <w:pPr>
        <w:pStyle w:val="BodyTextBullet2"/>
      </w:pPr>
      <w:r w:rsidRPr="005B17D3">
        <w:t xml:space="preserve">The </w:t>
      </w:r>
      <w:r w:rsidRPr="005B17D3">
        <w:rPr>
          <w:i/>
        </w:rPr>
        <w:t>Returned Records from SSA Statistics (IV 3)</w:t>
      </w:r>
      <w:r w:rsidRPr="005B17D3">
        <w:t xml:space="preserve"> report provides a count of all records</w:t>
      </w:r>
      <w:r w:rsidRPr="005B17D3">
        <w:fldChar w:fldCharType="begin"/>
      </w:r>
      <w:r w:rsidRPr="005B17D3">
        <w:instrText xml:space="preserve"> XE "Records:IV 3" </w:instrText>
      </w:r>
      <w:r w:rsidRPr="005B17D3">
        <w:fldChar w:fldCharType="end"/>
      </w:r>
      <w:r w:rsidRPr="005B17D3">
        <w:t xml:space="preserve"> returned from SSA, valid or invalid, by beneficiary, spouse</w:t>
      </w:r>
      <w:r w:rsidRPr="005B17D3">
        <w:fldChar w:fldCharType="begin"/>
      </w:r>
      <w:r w:rsidRPr="005B17D3">
        <w:instrText xml:space="preserve"> XE "Spouse" </w:instrText>
      </w:r>
      <w:r w:rsidRPr="005B17D3">
        <w:fldChar w:fldCharType="end"/>
      </w:r>
      <w:r w:rsidRPr="005B17D3">
        <w:t xml:space="preserve"> and dependents.</w:t>
      </w:r>
    </w:p>
    <w:p w14:paraId="0AA1E349" w14:textId="77777777" w:rsidR="004D2D9C" w:rsidRPr="005B17D3" w:rsidRDefault="004D2D9C" w:rsidP="00EF3896">
      <w:pPr>
        <w:pStyle w:val="BodyTextBullet2"/>
      </w:pPr>
    </w:p>
    <w:p w14:paraId="755673EE" w14:textId="31D8E8E0" w:rsidR="00BE52CE" w:rsidRPr="005B17D3" w:rsidRDefault="00BE52CE" w:rsidP="00EF3896">
      <w:pPr>
        <w:pStyle w:val="Heading4"/>
      </w:pPr>
      <w:r w:rsidRPr="005B17D3">
        <w:fldChar w:fldCharType="begin"/>
      </w:r>
      <w:r w:rsidRPr="005B17D3">
        <w:instrText xml:space="preserve"> XE "Report List:IV 4 " \* MERGEFORMAT </w:instrText>
      </w:r>
      <w:r w:rsidRPr="005B17D3">
        <w:fldChar w:fldCharType="end"/>
      </w:r>
      <w:r w:rsidRPr="005B17D3">
        <w:fldChar w:fldCharType="begin"/>
      </w:r>
      <w:r w:rsidRPr="005B17D3">
        <w:instrText xml:space="preserve"> XE "IV 4 " \* MERGEFORMAT </w:instrText>
      </w:r>
      <w:r w:rsidRPr="005B17D3">
        <w:fldChar w:fldCharType="end"/>
      </w:r>
      <w:bookmarkStart w:id="491" w:name="_Toc289864727"/>
      <w:bookmarkStart w:id="492" w:name="_Toc394920720"/>
      <w:bookmarkStart w:id="493" w:name="_Toc406571057"/>
      <w:bookmarkStart w:id="494" w:name="_Toc478746496"/>
      <w:bookmarkStart w:id="495" w:name="_Toc482888426"/>
      <w:bookmarkStart w:id="496" w:name="_Toc31622166"/>
      <w:r w:rsidRPr="005B17D3">
        <w:t>Database SSN</w:t>
      </w:r>
      <w:r w:rsidRPr="005B17D3">
        <w:fldChar w:fldCharType="begin"/>
      </w:r>
      <w:r w:rsidRPr="005B17D3">
        <w:instrText xml:space="preserve"> XE "SSN" </w:instrText>
      </w:r>
      <w:r w:rsidRPr="005B17D3">
        <w:fldChar w:fldCharType="end"/>
      </w:r>
      <w:r w:rsidRPr="005B17D3">
        <w:t xml:space="preserve"> Statistics (IV 4)</w:t>
      </w:r>
      <w:bookmarkEnd w:id="491"/>
      <w:bookmarkEnd w:id="492"/>
      <w:bookmarkEnd w:id="493"/>
      <w:bookmarkEnd w:id="494"/>
      <w:bookmarkEnd w:id="495"/>
      <w:bookmarkEnd w:id="496"/>
    </w:p>
    <w:p w14:paraId="10AA642E" w14:textId="77777777" w:rsidR="00BE52CE" w:rsidRPr="005B17D3" w:rsidRDefault="00BE52CE" w:rsidP="00EF3896">
      <w:pPr>
        <w:pStyle w:val="BodyTextBullet2"/>
      </w:pPr>
      <w:r w:rsidRPr="005B17D3">
        <w:t xml:space="preserve">The </w:t>
      </w:r>
      <w:r w:rsidRPr="005B17D3">
        <w:rPr>
          <w:i/>
        </w:rPr>
        <w:t>Database SSN Statistics (IV 4)</w:t>
      </w:r>
      <w:r w:rsidRPr="005B17D3">
        <w:t xml:space="preserve"> report provides a count of all SSN</w:t>
      </w:r>
      <w:r w:rsidRPr="005B17D3">
        <w:fldChar w:fldCharType="begin"/>
      </w:r>
      <w:r w:rsidRPr="005B17D3">
        <w:instrText xml:space="preserve"> XE "SSN" </w:instrText>
      </w:r>
      <w:r w:rsidRPr="005B17D3">
        <w:fldChar w:fldCharType="end"/>
      </w:r>
      <w:r w:rsidRPr="005B17D3">
        <w:t xml:space="preserve"> Validation Flags in the database.</w:t>
      </w:r>
    </w:p>
    <w:p w14:paraId="73D1EFC8" w14:textId="7F9925A2" w:rsidR="00BE52CE" w:rsidRPr="005B17D3" w:rsidRDefault="00BE52CE" w:rsidP="00EF3896">
      <w:pPr>
        <w:pStyle w:val="BodyTextBullet2"/>
      </w:pPr>
      <w:r w:rsidRPr="005B17D3">
        <w:t>The SSN counts are broken down by Beneficiary, Dependent and Spouse. For each of these, counts are given for Verified, Invalid, and New SSNs as well as how many are in the verification process and how many need to be resent to SSA for verification.</w:t>
      </w:r>
    </w:p>
    <w:p w14:paraId="3145A7F2" w14:textId="77777777" w:rsidR="004D2D9C" w:rsidRPr="005B17D3" w:rsidRDefault="004D2D9C" w:rsidP="00EF3896">
      <w:pPr>
        <w:pStyle w:val="BodyTextBullet2"/>
      </w:pPr>
    </w:p>
    <w:p w14:paraId="57E8B8E7" w14:textId="125BCFF2" w:rsidR="00BE52CE" w:rsidRPr="005B17D3" w:rsidRDefault="00BE52CE" w:rsidP="00EF3896">
      <w:pPr>
        <w:pStyle w:val="Heading4"/>
      </w:pPr>
      <w:r w:rsidRPr="005B17D3">
        <w:fldChar w:fldCharType="begin"/>
      </w:r>
      <w:r w:rsidRPr="005B17D3">
        <w:instrText xml:space="preserve"> XE "Report List:IV 5 " \* MERGEFORMAT </w:instrText>
      </w:r>
      <w:r w:rsidRPr="005B17D3">
        <w:fldChar w:fldCharType="end"/>
      </w:r>
      <w:r w:rsidRPr="005B17D3">
        <w:fldChar w:fldCharType="begin"/>
      </w:r>
      <w:r w:rsidRPr="005B17D3">
        <w:instrText xml:space="preserve"> XE "IV 5 " \* MERGEFORMAT </w:instrText>
      </w:r>
      <w:r w:rsidRPr="005B17D3">
        <w:fldChar w:fldCharType="end"/>
      </w:r>
      <w:bookmarkStart w:id="497" w:name="_Toc289864728"/>
      <w:bookmarkStart w:id="498" w:name="_Toc394920721"/>
      <w:bookmarkStart w:id="499" w:name="_Toc406571058"/>
      <w:bookmarkStart w:id="500" w:name="_Toc478746497"/>
      <w:bookmarkStart w:id="501" w:name="_Toc482888427"/>
      <w:bookmarkStart w:id="502" w:name="_Toc31622167"/>
      <w:r w:rsidRPr="005B17D3">
        <w:t>Pseudo SSN</w:t>
      </w:r>
      <w:r w:rsidRPr="005B17D3">
        <w:fldChar w:fldCharType="begin"/>
      </w:r>
      <w:r w:rsidRPr="005B17D3">
        <w:instrText xml:space="preserve"> XE "SSN" </w:instrText>
      </w:r>
      <w:r w:rsidRPr="005B17D3">
        <w:fldChar w:fldCharType="end"/>
      </w:r>
      <w:r w:rsidRPr="005B17D3">
        <w:t xml:space="preserve"> (IV 5)</w:t>
      </w:r>
      <w:bookmarkEnd w:id="497"/>
      <w:bookmarkEnd w:id="498"/>
      <w:bookmarkEnd w:id="499"/>
      <w:bookmarkEnd w:id="500"/>
      <w:bookmarkEnd w:id="501"/>
      <w:bookmarkEnd w:id="502"/>
    </w:p>
    <w:p w14:paraId="160A4977" w14:textId="77777777" w:rsidR="00BE52CE" w:rsidRPr="005B17D3" w:rsidRDefault="00BE52CE" w:rsidP="00EF3896">
      <w:pPr>
        <w:pStyle w:val="BodyTextBullet2"/>
      </w:pPr>
      <w:r w:rsidRPr="005B17D3">
        <w:t xml:space="preserve">The </w:t>
      </w:r>
      <w:r w:rsidRPr="005B17D3">
        <w:rPr>
          <w:i/>
        </w:rPr>
        <w:t>Pseudo SSN (IV 5)</w:t>
      </w:r>
      <w:r w:rsidRPr="005B17D3">
        <w:t xml:space="preserve"> report provides a count or listing of all beneficiaries, spouse</w:t>
      </w:r>
      <w:r w:rsidRPr="005B17D3">
        <w:fldChar w:fldCharType="begin"/>
      </w:r>
      <w:r w:rsidRPr="005B17D3">
        <w:instrText xml:space="preserve"> XE "Spouse:Pseudo SSN" </w:instrText>
      </w:r>
      <w:r w:rsidRPr="005B17D3">
        <w:fldChar w:fldCharType="end"/>
      </w:r>
      <w:r w:rsidRPr="005B17D3">
        <w:t xml:space="preserve">s and dependents that have Pseudo SSNs listed in the database. The </w:t>
      </w:r>
      <w:r w:rsidRPr="005B17D3">
        <w:rPr>
          <w:i/>
        </w:rPr>
        <w:lastRenderedPageBreak/>
        <w:t>Pseudo SSN (IV 5)</w:t>
      </w:r>
      <w:r w:rsidRPr="005B17D3">
        <w:t xml:space="preserve"> report will only select records</w:t>
      </w:r>
      <w:r w:rsidRPr="005B17D3">
        <w:fldChar w:fldCharType="begin"/>
      </w:r>
      <w:r w:rsidRPr="005B17D3">
        <w:instrText xml:space="preserve"> XE "Records:IV 5" </w:instrText>
      </w:r>
      <w:r w:rsidRPr="005B17D3">
        <w:fldChar w:fldCharType="end"/>
      </w:r>
      <w:r w:rsidRPr="005B17D3">
        <w:t xml:space="preserve"> that have a Pseudo SSN</w:t>
      </w:r>
      <w:r w:rsidRPr="005B17D3">
        <w:fldChar w:fldCharType="begin"/>
      </w:r>
      <w:r w:rsidRPr="005B17D3">
        <w:instrText xml:space="preserve"> XE "SSN" </w:instrText>
      </w:r>
      <w:r w:rsidRPr="005B17D3">
        <w:fldChar w:fldCharType="end"/>
      </w:r>
      <w:r w:rsidRPr="005B17D3">
        <w:t xml:space="preserve"> Reason of "Follow up Required."</w:t>
      </w:r>
    </w:p>
    <w:p w14:paraId="23B12204" w14:textId="5848BE90" w:rsidR="00BE52CE" w:rsidRPr="005B17D3" w:rsidRDefault="00BE52CE" w:rsidP="00EF3896">
      <w:pPr>
        <w:pStyle w:val="BodyTextBullet2"/>
      </w:pPr>
      <w:r w:rsidRPr="005B17D3">
        <w:t xml:space="preserve">The requester has the option of </w:t>
      </w:r>
      <w:r w:rsidRPr="005B17D3">
        <w:rPr>
          <w:i/>
          <w:iCs/>
        </w:rPr>
        <w:t>Detailed</w:t>
      </w:r>
      <w:r w:rsidRPr="005B17D3">
        <w:t xml:space="preserve"> or </w:t>
      </w:r>
      <w:r w:rsidRPr="005B17D3">
        <w:rPr>
          <w:i/>
          <w:iCs/>
        </w:rPr>
        <w:t>Summary</w:t>
      </w:r>
      <w:r w:rsidRPr="005B17D3">
        <w:t>.</w:t>
      </w:r>
    </w:p>
    <w:p w14:paraId="79C3775F" w14:textId="77777777" w:rsidR="004D2D9C" w:rsidRPr="005B17D3" w:rsidRDefault="004D2D9C" w:rsidP="00EF3896">
      <w:pPr>
        <w:pStyle w:val="BodyTextBullet2"/>
      </w:pPr>
    </w:p>
    <w:p w14:paraId="5D72A761" w14:textId="0D4D772F" w:rsidR="00BE52CE" w:rsidRPr="005B17D3" w:rsidRDefault="00BE52CE" w:rsidP="00EF3896">
      <w:pPr>
        <w:pStyle w:val="Heading4"/>
      </w:pPr>
      <w:r w:rsidRPr="005B17D3">
        <w:fldChar w:fldCharType="begin"/>
      </w:r>
      <w:r w:rsidRPr="005B17D3">
        <w:instrText xml:space="preserve"> XE "Report List:OPP 4 " \* MERGEFORMAT </w:instrText>
      </w:r>
      <w:r w:rsidRPr="005B17D3">
        <w:fldChar w:fldCharType="end"/>
      </w:r>
      <w:r w:rsidRPr="005B17D3">
        <w:fldChar w:fldCharType="begin"/>
      </w:r>
      <w:r w:rsidRPr="005B17D3">
        <w:instrText xml:space="preserve"> XE "POS " \* MERGEFORMAT </w:instrText>
      </w:r>
      <w:r w:rsidRPr="005B17D3">
        <w:fldChar w:fldCharType="end"/>
      </w:r>
      <w:r w:rsidRPr="005B17D3">
        <w:fldChar w:fldCharType="begin"/>
      </w:r>
      <w:r w:rsidRPr="005B17D3">
        <w:instrText xml:space="preserve"> XE "OPP 4 " \* MERGEFORMAT </w:instrText>
      </w:r>
      <w:r w:rsidRPr="005B17D3">
        <w:fldChar w:fldCharType="end"/>
      </w:r>
      <w:bookmarkStart w:id="503" w:name="_Toc289864732"/>
      <w:bookmarkStart w:id="504" w:name="_Toc394920722"/>
      <w:bookmarkStart w:id="505" w:name="_Toc406571059"/>
      <w:bookmarkStart w:id="506" w:name="_Toc478746498"/>
      <w:bookmarkStart w:id="507" w:name="_Toc482888428"/>
      <w:bookmarkStart w:id="508" w:name="_Toc31622168"/>
      <w:r w:rsidRPr="005B17D3">
        <w:t>OPP Extract Period Of Service File Summary Report (OPP 4)</w:t>
      </w:r>
      <w:bookmarkEnd w:id="503"/>
      <w:bookmarkEnd w:id="504"/>
      <w:bookmarkEnd w:id="505"/>
      <w:bookmarkEnd w:id="506"/>
      <w:bookmarkEnd w:id="507"/>
      <w:r w:rsidRPr="005B17D3">
        <w:t xml:space="preserve"> (Retired)</w:t>
      </w:r>
      <w:bookmarkEnd w:id="508"/>
    </w:p>
    <w:p w14:paraId="128C095C" w14:textId="6612BB60" w:rsidR="00BE52CE" w:rsidRPr="005B17D3" w:rsidRDefault="00BE52CE" w:rsidP="00EF3896">
      <w:pPr>
        <w:pStyle w:val="BodyTextBullet2"/>
      </w:pPr>
      <w:r w:rsidRPr="005B17D3">
        <w:t xml:space="preserve">This </w:t>
      </w:r>
      <w:r w:rsidRPr="005B17D3">
        <w:rPr>
          <w:i/>
        </w:rPr>
        <w:t>OPP Extract Period of Service File Summary Report (OPP 4)</w:t>
      </w:r>
      <w:r w:rsidRPr="005B17D3">
        <w:t xml:space="preserve"> is a standard report that is generated by ES at the completion</w:t>
      </w:r>
      <w:r w:rsidRPr="005B17D3">
        <w:fldChar w:fldCharType="begin"/>
      </w:r>
      <w:r w:rsidRPr="005B17D3">
        <w:instrText xml:space="preserve"> XE "Completion" </w:instrText>
      </w:r>
      <w:r w:rsidRPr="005B17D3">
        <w:fldChar w:fldCharType="end"/>
      </w:r>
      <w:r w:rsidRPr="005B17D3">
        <w:t xml:space="preserve"> of the </w:t>
      </w:r>
      <w:r w:rsidRPr="005B17D3">
        <w:rPr>
          <w:rStyle w:val="Text-onlypopuphotspot"/>
        </w:rPr>
        <w:t>OPP</w:t>
      </w:r>
      <w:r w:rsidRPr="005B17D3">
        <w:t xml:space="preserve"> data extraction of the Period Of Service</w:t>
      </w:r>
      <w:r w:rsidRPr="005B17D3">
        <w:fldChar w:fldCharType="begin"/>
      </w:r>
      <w:r w:rsidRPr="005B17D3">
        <w:instrText xml:space="preserve"> XE "</w:instrText>
      </w:r>
      <w:r w:rsidRPr="005B17D3">
        <w:rPr>
          <w:b/>
        </w:rPr>
        <w:instrText>Period of Service</w:instrText>
      </w:r>
      <w:r w:rsidRPr="005B17D3">
        <w:instrText xml:space="preserve">:(OPP 4)" </w:instrText>
      </w:r>
      <w:r w:rsidRPr="005B17D3">
        <w:fldChar w:fldCharType="end"/>
      </w:r>
      <w:r w:rsidRPr="005B17D3">
        <w:t xml:space="preserve"> (POS). The report provides the Office</w:t>
      </w:r>
      <w:r w:rsidRPr="005B17D3">
        <w:fldChar w:fldCharType="begin"/>
      </w:r>
      <w:r w:rsidRPr="005B17D3">
        <w:instrText xml:space="preserve"> XE "Office:of Policy and Planning" </w:instrText>
      </w:r>
      <w:r w:rsidRPr="005B17D3">
        <w:fldChar w:fldCharType="end"/>
      </w:r>
      <w:r w:rsidRPr="005B17D3">
        <w:t xml:space="preserve"> of Policy</w:t>
      </w:r>
      <w:r w:rsidRPr="005B17D3">
        <w:fldChar w:fldCharType="begin"/>
      </w:r>
      <w:r w:rsidRPr="005B17D3">
        <w:instrText xml:space="preserve"> XE "Policy:Office of" </w:instrText>
      </w:r>
      <w:r w:rsidRPr="005B17D3">
        <w:fldChar w:fldCharType="end"/>
      </w:r>
      <w:r w:rsidRPr="005B17D3">
        <w:t xml:space="preserve"> and Planning with a summary of the total numbers of records</w:t>
      </w:r>
      <w:r w:rsidRPr="005B17D3">
        <w:fldChar w:fldCharType="begin"/>
      </w:r>
      <w:r w:rsidRPr="005B17D3">
        <w:instrText xml:space="preserve"> XE "Records:OPP 4" </w:instrText>
      </w:r>
      <w:r w:rsidRPr="005B17D3">
        <w:fldChar w:fldCharType="end"/>
      </w:r>
      <w:r w:rsidRPr="005B17D3">
        <w:t xml:space="preserve"> that have been written to the file. The </w:t>
      </w:r>
      <w:r w:rsidRPr="005B17D3">
        <w:rPr>
          <w:i/>
        </w:rPr>
        <w:t>OPP 4</w:t>
      </w:r>
      <w:r w:rsidRPr="005B17D3">
        <w:t xml:space="preserve"> report will be generated any time the OPP POS file extract is completed. The </w:t>
      </w:r>
      <w:r w:rsidRPr="005B17D3">
        <w:rPr>
          <w:i/>
        </w:rPr>
        <w:t>OPP 4</w:t>
      </w:r>
      <w:r w:rsidRPr="005B17D3">
        <w:t xml:space="preserve"> report will be generated any time the OPP CD Condition File</w:t>
      </w:r>
      <w:r w:rsidRPr="005B17D3">
        <w:fldChar w:fldCharType="begin"/>
      </w:r>
      <w:r w:rsidRPr="005B17D3">
        <w:instrText xml:space="preserve"> XE "File:OPP CD Condition" </w:instrText>
      </w:r>
      <w:r w:rsidRPr="005B17D3">
        <w:fldChar w:fldCharType="end"/>
      </w:r>
      <w:r w:rsidRPr="005B17D3">
        <w:t xml:space="preserve"> extract is completed.</w:t>
      </w:r>
    </w:p>
    <w:p w14:paraId="77AB4722" w14:textId="77777777" w:rsidR="00DC438E" w:rsidRPr="005B17D3" w:rsidRDefault="00DC438E" w:rsidP="00EF3896">
      <w:pPr>
        <w:pStyle w:val="BodyTextBullet2"/>
      </w:pPr>
    </w:p>
    <w:p w14:paraId="214FCF16" w14:textId="5F71987D" w:rsidR="00BE52CE" w:rsidRPr="005B17D3" w:rsidRDefault="00BE52CE" w:rsidP="00EF3896">
      <w:pPr>
        <w:pStyle w:val="Heading4"/>
      </w:pPr>
      <w:r w:rsidRPr="005B17D3">
        <w:fldChar w:fldCharType="begin"/>
      </w:r>
      <w:r w:rsidRPr="005B17D3">
        <w:instrText xml:space="preserve"> XE "Report List:OPP 5 " \* MERGEFORMAT </w:instrText>
      </w:r>
      <w:r w:rsidRPr="005B17D3">
        <w:fldChar w:fldCharType="end"/>
      </w:r>
      <w:r w:rsidRPr="005B17D3">
        <w:fldChar w:fldCharType="begin"/>
      </w:r>
      <w:r w:rsidRPr="005B17D3">
        <w:instrText xml:space="preserve"> XE "OPP 5 " \* MERGEFORMAT </w:instrText>
      </w:r>
      <w:r w:rsidRPr="005B17D3">
        <w:fldChar w:fldCharType="end"/>
      </w:r>
      <w:r w:rsidRPr="005B17D3">
        <w:fldChar w:fldCharType="begin"/>
      </w:r>
      <w:r w:rsidRPr="005B17D3">
        <w:instrText xml:space="preserve"> XE "Main File " \* MERGEFORMAT </w:instrText>
      </w:r>
      <w:r w:rsidRPr="005B17D3">
        <w:fldChar w:fldCharType="end"/>
      </w:r>
      <w:bookmarkStart w:id="509" w:name="_Toc289864733"/>
      <w:bookmarkStart w:id="510" w:name="_Toc394920723"/>
      <w:bookmarkStart w:id="511" w:name="_Toc406571060"/>
      <w:bookmarkStart w:id="512" w:name="_Toc478746499"/>
      <w:bookmarkStart w:id="513" w:name="_Toc482888429"/>
      <w:bookmarkStart w:id="514" w:name="_Toc31622169"/>
      <w:r w:rsidRPr="005B17D3">
        <w:t>OPP Extract Main File Summary Report (OPP 5)</w:t>
      </w:r>
      <w:bookmarkEnd w:id="509"/>
      <w:bookmarkEnd w:id="510"/>
      <w:bookmarkEnd w:id="511"/>
      <w:bookmarkEnd w:id="512"/>
      <w:bookmarkEnd w:id="513"/>
      <w:r w:rsidRPr="005B17D3">
        <w:t xml:space="preserve"> (Retired)</w:t>
      </w:r>
      <w:bookmarkEnd w:id="514"/>
    </w:p>
    <w:p w14:paraId="0DC84F78" w14:textId="00D4EDD3" w:rsidR="00BE52CE" w:rsidRPr="005B17D3" w:rsidRDefault="00BE52CE" w:rsidP="00EF3896">
      <w:pPr>
        <w:pStyle w:val="BodyTextBullet2"/>
      </w:pPr>
      <w:r w:rsidRPr="005B17D3">
        <w:t xml:space="preserve">This </w:t>
      </w:r>
      <w:r w:rsidRPr="005B17D3">
        <w:rPr>
          <w:i/>
        </w:rPr>
        <w:t xml:space="preserve">OPP Extract Main File Summary Report (OPP 5) </w:t>
      </w:r>
      <w:r w:rsidRPr="005B17D3">
        <w:t>is a standard report that is generated by the system at the completion</w:t>
      </w:r>
      <w:r w:rsidRPr="005B17D3">
        <w:fldChar w:fldCharType="begin"/>
      </w:r>
      <w:r w:rsidRPr="005B17D3">
        <w:instrText xml:space="preserve"> XE "Completion" </w:instrText>
      </w:r>
      <w:r w:rsidRPr="005B17D3">
        <w:fldChar w:fldCharType="end"/>
      </w:r>
      <w:r w:rsidRPr="005B17D3">
        <w:t xml:space="preserve"> of the </w:t>
      </w:r>
      <w:r w:rsidRPr="005B17D3">
        <w:rPr>
          <w:rStyle w:val="Text-onlypopuphotspot"/>
        </w:rPr>
        <w:t>OPP</w:t>
      </w:r>
      <w:r w:rsidRPr="005B17D3">
        <w:t xml:space="preserve"> data extraction of the Main File data. The </w:t>
      </w:r>
      <w:r w:rsidRPr="005B17D3">
        <w:rPr>
          <w:i/>
        </w:rPr>
        <w:t xml:space="preserve">OPP 5 </w:t>
      </w:r>
      <w:r w:rsidRPr="005B17D3">
        <w:t>report provides the Office</w:t>
      </w:r>
      <w:r w:rsidRPr="005B17D3">
        <w:fldChar w:fldCharType="begin"/>
      </w:r>
      <w:r w:rsidRPr="005B17D3">
        <w:instrText xml:space="preserve"> XE "Office:of Policy and Planning" </w:instrText>
      </w:r>
      <w:r w:rsidRPr="005B17D3">
        <w:fldChar w:fldCharType="end"/>
      </w:r>
      <w:r w:rsidRPr="005B17D3">
        <w:t xml:space="preserve"> of Policy</w:t>
      </w:r>
      <w:r w:rsidRPr="005B17D3">
        <w:fldChar w:fldCharType="begin"/>
      </w:r>
      <w:r w:rsidRPr="005B17D3">
        <w:instrText xml:space="preserve"> XE "Policy:Office of" </w:instrText>
      </w:r>
      <w:r w:rsidRPr="005B17D3">
        <w:fldChar w:fldCharType="end"/>
      </w:r>
      <w:r w:rsidRPr="005B17D3">
        <w:t xml:space="preserve"> and Planning with a summary of the total numbers of records</w:t>
      </w:r>
      <w:r w:rsidRPr="005B17D3">
        <w:fldChar w:fldCharType="begin"/>
      </w:r>
      <w:r w:rsidRPr="005B17D3">
        <w:instrText xml:space="preserve"> XE "Records:OPP 5" </w:instrText>
      </w:r>
      <w:r w:rsidRPr="005B17D3">
        <w:fldChar w:fldCharType="end"/>
      </w:r>
      <w:r w:rsidRPr="005B17D3">
        <w:t xml:space="preserve"> by specific categories. The </w:t>
      </w:r>
      <w:r w:rsidRPr="005B17D3">
        <w:rPr>
          <w:i/>
        </w:rPr>
        <w:t>OPP 5</w:t>
      </w:r>
      <w:r w:rsidRPr="005B17D3">
        <w:t xml:space="preserve"> report will be generated any time the OPP Main File</w:t>
      </w:r>
      <w:r w:rsidRPr="005B17D3">
        <w:fldChar w:fldCharType="begin"/>
      </w:r>
      <w:r w:rsidRPr="005B17D3">
        <w:instrText xml:space="preserve"> XE "File:OPP Main Extract" </w:instrText>
      </w:r>
      <w:r w:rsidRPr="005B17D3">
        <w:fldChar w:fldCharType="end"/>
      </w:r>
      <w:r w:rsidRPr="005B17D3">
        <w:t xml:space="preserve"> Extract is Completed.</w:t>
      </w:r>
    </w:p>
    <w:p w14:paraId="03B45E8B" w14:textId="77777777" w:rsidR="00DC438E" w:rsidRPr="005B17D3" w:rsidRDefault="00DC438E" w:rsidP="00EF3896">
      <w:pPr>
        <w:pStyle w:val="BodyTextBullet2"/>
      </w:pPr>
    </w:p>
    <w:p w14:paraId="589D6537" w14:textId="1B39A152" w:rsidR="00BE52CE" w:rsidRPr="005B17D3" w:rsidRDefault="00BE52CE" w:rsidP="00EF3896">
      <w:pPr>
        <w:pStyle w:val="Heading4"/>
      </w:pPr>
      <w:r w:rsidRPr="005B17D3">
        <w:fldChar w:fldCharType="begin"/>
      </w:r>
      <w:r w:rsidRPr="005B17D3">
        <w:instrText xml:space="preserve"> XE "Report List:OPP 6 " \* MERGEFORMAT </w:instrText>
      </w:r>
      <w:r w:rsidRPr="005B17D3">
        <w:fldChar w:fldCharType="end"/>
      </w:r>
      <w:r w:rsidRPr="005B17D3">
        <w:fldChar w:fldCharType="begin"/>
      </w:r>
      <w:r w:rsidRPr="005B17D3">
        <w:instrText xml:space="preserve"> XE "OPP 6 " \* MERGEFORMAT </w:instrText>
      </w:r>
      <w:r w:rsidRPr="005B17D3">
        <w:fldChar w:fldCharType="end"/>
      </w:r>
      <w:bookmarkStart w:id="515" w:name="_Toc289864734"/>
      <w:bookmarkStart w:id="516" w:name="_Toc394920724"/>
      <w:bookmarkStart w:id="517" w:name="_Toc406571061"/>
      <w:bookmarkStart w:id="518" w:name="_Toc478746500"/>
      <w:bookmarkStart w:id="519" w:name="_Toc482888430"/>
      <w:bookmarkStart w:id="520" w:name="_Toc31622170"/>
      <w:r w:rsidRPr="005B17D3">
        <w:t>OPP Extract Eligibility File Summary Report (OPP 6)</w:t>
      </w:r>
      <w:bookmarkEnd w:id="515"/>
      <w:bookmarkEnd w:id="516"/>
      <w:bookmarkEnd w:id="517"/>
      <w:bookmarkEnd w:id="518"/>
      <w:bookmarkEnd w:id="519"/>
      <w:r w:rsidRPr="005B17D3">
        <w:t xml:space="preserve"> (Retired)</w:t>
      </w:r>
      <w:bookmarkEnd w:id="520"/>
    </w:p>
    <w:p w14:paraId="2940D8C8" w14:textId="399BB864" w:rsidR="00BE52CE" w:rsidRPr="005B17D3" w:rsidRDefault="00BE52CE" w:rsidP="00EF3896">
      <w:pPr>
        <w:pStyle w:val="BodyTextBullet2"/>
      </w:pPr>
      <w:r w:rsidRPr="005B17D3">
        <w:t xml:space="preserve">The </w:t>
      </w:r>
      <w:r w:rsidRPr="005B17D3">
        <w:rPr>
          <w:i/>
        </w:rPr>
        <w:t xml:space="preserve">OPP Extract Eligibility File Summary Report (OPP 6) </w:t>
      </w:r>
      <w:r w:rsidRPr="005B17D3">
        <w:t>is a standard report that is generated by the system at the completion</w:t>
      </w:r>
      <w:r w:rsidRPr="005B17D3">
        <w:fldChar w:fldCharType="begin"/>
      </w:r>
      <w:r w:rsidRPr="005B17D3">
        <w:instrText xml:space="preserve"> XE "Completion" </w:instrText>
      </w:r>
      <w:r w:rsidRPr="005B17D3">
        <w:fldChar w:fldCharType="end"/>
      </w:r>
      <w:r w:rsidRPr="005B17D3">
        <w:t xml:space="preserve"> of the </w:t>
      </w:r>
      <w:r w:rsidRPr="005B17D3">
        <w:rPr>
          <w:rStyle w:val="Text-onlypopuphotspot"/>
        </w:rPr>
        <w:t>OPP</w:t>
      </w:r>
      <w:r w:rsidRPr="005B17D3">
        <w:t xml:space="preserve"> data extraction of the Eligibility</w:t>
      </w:r>
      <w:r w:rsidRPr="005B17D3">
        <w:fldChar w:fldCharType="begin"/>
      </w:r>
      <w:r w:rsidRPr="005B17D3">
        <w:instrText xml:space="preserve"> XE "Eligibility:File Data" </w:instrText>
      </w:r>
      <w:r w:rsidRPr="005B17D3">
        <w:fldChar w:fldCharType="end"/>
      </w:r>
      <w:r w:rsidRPr="005B17D3">
        <w:t xml:space="preserve"> File data. The </w:t>
      </w:r>
      <w:r w:rsidRPr="005B17D3">
        <w:rPr>
          <w:i/>
        </w:rPr>
        <w:t>OPP 6</w:t>
      </w:r>
      <w:r w:rsidRPr="005B17D3">
        <w:t xml:space="preserve"> report provides the Office</w:t>
      </w:r>
      <w:r w:rsidRPr="005B17D3">
        <w:fldChar w:fldCharType="begin"/>
      </w:r>
      <w:r w:rsidRPr="005B17D3">
        <w:instrText xml:space="preserve"> XE "Office:of Policy and Planning" </w:instrText>
      </w:r>
      <w:r w:rsidRPr="005B17D3">
        <w:fldChar w:fldCharType="end"/>
      </w:r>
      <w:r w:rsidRPr="005B17D3">
        <w:t xml:space="preserve"> of Policy</w:t>
      </w:r>
      <w:r w:rsidRPr="005B17D3">
        <w:fldChar w:fldCharType="begin"/>
      </w:r>
      <w:r w:rsidRPr="005B17D3">
        <w:instrText xml:space="preserve"> XE "Policy:Office of" </w:instrText>
      </w:r>
      <w:r w:rsidRPr="005B17D3">
        <w:fldChar w:fldCharType="end"/>
      </w:r>
      <w:r w:rsidRPr="005B17D3">
        <w:t xml:space="preserve"> and Planning with a summary of the total numbers of records</w:t>
      </w:r>
      <w:r w:rsidRPr="005B17D3">
        <w:fldChar w:fldCharType="begin"/>
      </w:r>
      <w:r w:rsidRPr="005B17D3">
        <w:instrText xml:space="preserve"> XE "Records:OPP 6" </w:instrText>
      </w:r>
      <w:r w:rsidRPr="005B17D3">
        <w:fldChar w:fldCharType="end"/>
      </w:r>
      <w:r w:rsidRPr="005B17D3">
        <w:t xml:space="preserve"> that have been written to the file. The </w:t>
      </w:r>
      <w:r w:rsidRPr="005B17D3">
        <w:rPr>
          <w:i/>
        </w:rPr>
        <w:t>OPP 6</w:t>
      </w:r>
      <w:r w:rsidRPr="005B17D3">
        <w:t xml:space="preserve"> report will be generated any time the OPP Eligibility file</w:t>
      </w:r>
      <w:r w:rsidRPr="005B17D3">
        <w:fldChar w:fldCharType="begin"/>
      </w:r>
      <w:r w:rsidRPr="005B17D3">
        <w:instrText xml:space="preserve"> XE "File:OPP Eligibility Extract" </w:instrText>
      </w:r>
      <w:r w:rsidRPr="005B17D3">
        <w:fldChar w:fldCharType="end"/>
      </w:r>
      <w:r w:rsidRPr="005B17D3">
        <w:t xml:space="preserve"> extract is completed.</w:t>
      </w:r>
    </w:p>
    <w:p w14:paraId="25FD94A7" w14:textId="77777777" w:rsidR="00DC438E" w:rsidRPr="005B17D3" w:rsidRDefault="00DC438E" w:rsidP="00EF3896">
      <w:pPr>
        <w:pStyle w:val="BodyTextBullet2"/>
      </w:pPr>
    </w:p>
    <w:p w14:paraId="37C9366A" w14:textId="6D0D2E7F" w:rsidR="00BE52CE" w:rsidRPr="005B17D3" w:rsidRDefault="00BE52CE" w:rsidP="00EF3896">
      <w:pPr>
        <w:pStyle w:val="Heading4"/>
      </w:pPr>
      <w:r w:rsidRPr="005B17D3">
        <w:lastRenderedPageBreak/>
        <w:fldChar w:fldCharType="begin"/>
      </w:r>
      <w:r w:rsidRPr="005B17D3">
        <w:instrText xml:space="preserve"> XE "Report List:OPP 7 " \* MERGEFORMAT </w:instrText>
      </w:r>
      <w:r w:rsidRPr="005B17D3">
        <w:fldChar w:fldCharType="end"/>
      </w:r>
      <w:r w:rsidRPr="005B17D3">
        <w:fldChar w:fldCharType="begin"/>
      </w:r>
      <w:r w:rsidRPr="005B17D3">
        <w:instrText xml:space="preserve"> XE "Rated Disabilities " \* MERGEFORMAT </w:instrText>
      </w:r>
      <w:r w:rsidRPr="005B17D3">
        <w:fldChar w:fldCharType="end"/>
      </w:r>
      <w:r w:rsidRPr="005B17D3">
        <w:fldChar w:fldCharType="begin"/>
      </w:r>
      <w:r w:rsidRPr="005B17D3">
        <w:instrText xml:space="preserve"> XE "OPP 7 " \* MERGEFORMAT </w:instrText>
      </w:r>
      <w:r w:rsidRPr="005B17D3">
        <w:fldChar w:fldCharType="end"/>
      </w:r>
      <w:bookmarkStart w:id="521" w:name="_Toc289864735"/>
      <w:bookmarkStart w:id="522" w:name="_Toc394920725"/>
      <w:bookmarkStart w:id="523" w:name="_Toc406571062"/>
      <w:bookmarkStart w:id="524" w:name="_Toc478746501"/>
      <w:bookmarkStart w:id="525" w:name="_Toc482888431"/>
      <w:bookmarkStart w:id="526" w:name="_Toc31622171"/>
      <w:r w:rsidRPr="005B17D3">
        <w:t>OPP Extract Rated Disabilities File Summary Report (OPP 7)</w:t>
      </w:r>
      <w:bookmarkEnd w:id="521"/>
      <w:bookmarkEnd w:id="522"/>
      <w:bookmarkEnd w:id="523"/>
      <w:bookmarkEnd w:id="524"/>
      <w:bookmarkEnd w:id="525"/>
      <w:r w:rsidRPr="005B17D3">
        <w:t xml:space="preserve"> (Retired)</w:t>
      </w:r>
      <w:bookmarkEnd w:id="526"/>
    </w:p>
    <w:p w14:paraId="3D395E78" w14:textId="0C3C875D" w:rsidR="00BE52CE" w:rsidRPr="005B17D3" w:rsidRDefault="00BE52CE" w:rsidP="00EF3896">
      <w:pPr>
        <w:pStyle w:val="BodyTextBullet2"/>
      </w:pPr>
      <w:r w:rsidRPr="005B17D3">
        <w:t xml:space="preserve">The </w:t>
      </w:r>
      <w:r w:rsidRPr="005B17D3">
        <w:rPr>
          <w:i/>
        </w:rPr>
        <w:t>OPP Extract Rated Disabilities File Summary Report (OPP 7)</w:t>
      </w:r>
      <w:r w:rsidRPr="005B17D3">
        <w:t xml:space="preserve"> is a standard report that is generated by the system at the completion</w:t>
      </w:r>
      <w:r w:rsidRPr="005B17D3">
        <w:fldChar w:fldCharType="begin"/>
      </w:r>
      <w:r w:rsidRPr="005B17D3">
        <w:instrText xml:space="preserve"> XE "Completion" </w:instrText>
      </w:r>
      <w:r w:rsidRPr="005B17D3">
        <w:fldChar w:fldCharType="end"/>
      </w:r>
      <w:r w:rsidRPr="005B17D3">
        <w:t xml:space="preserve"> of the </w:t>
      </w:r>
      <w:r w:rsidRPr="005B17D3">
        <w:rPr>
          <w:rStyle w:val="Text-onlypopuphotspot"/>
        </w:rPr>
        <w:t>OPP</w:t>
      </w:r>
      <w:r w:rsidRPr="005B17D3">
        <w:t xml:space="preserve"> data extraction of the Rated Disabilities File</w:t>
      </w:r>
      <w:r w:rsidRPr="005B17D3">
        <w:fldChar w:fldCharType="begin"/>
      </w:r>
      <w:r w:rsidRPr="005B17D3">
        <w:instrText xml:space="preserve"> XE "File:OPP Rated Disabilities Extract" </w:instrText>
      </w:r>
      <w:r w:rsidRPr="005B17D3">
        <w:fldChar w:fldCharType="end"/>
      </w:r>
      <w:r w:rsidRPr="005B17D3">
        <w:t xml:space="preserve"> data. The </w:t>
      </w:r>
      <w:r w:rsidRPr="005B17D3">
        <w:rPr>
          <w:i/>
        </w:rPr>
        <w:t>OPP 7</w:t>
      </w:r>
      <w:r w:rsidRPr="005B17D3">
        <w:t xml:space="preserve"> report provides the Office</w:t>
      </w:r>
      <w:r w:rsidRPr="005B17D3">
        <w:fldChar w:fldCharType="begin"/>
      </w:r>
      <w:r w:rsidRPr="005B17D3">
        <w:instrText xml:space="preserve"> XE "Office:of Policy and Planning" </w:instrText>
      </w:r>
      <w:r w:rsidRPr="005B17D3">
        <w:fldChar w:fldCharType="end"/>
      </w:r>
      <w:r w:rsidRPr="005B17D3">
        <w:t xml:space="preserve"> of Policy</w:t>
      </w:r>
      <w:r w:rsidRPr="005B17D3">
        <w:fldChar w:fldCharType="begin"/>
      </w:r>
      <w:r w:rsidRPr="005B17D3">
        <w:instrText xml:space="preserve"> XE "Policy:Office of" </w:instrText>
      </w:r>
      <w:r w:rsidRPr="005B17D3">
        <w:fldChar w:fldCharType="end"/>
      </w:r>
      <w:r w:rsidRPr="005B17D3">
        <w:t xml:space="preserve"> and Planning with a summary of the total numbers of records</w:t>
      </w:r>
      <w:r w:rsidRPr="005B17D3">
        <w:fldChar w:fldCharType="begin"/>
      </w:r>
      <w:r w:rsidRPr="005B17D3">
        <w:instrText xml:space="preserve"> XE "Records:OPP 7" </w:instrText>
      </w:r>
      <w:r w:rsidRPr="005B17D3">
        <w:fldChar w:fldCharType="end"/>
      </w:r>
      <w:r w:rsidRPr="005B17D3">
        <w:t xml:space="preserve"> that have been written to the file. The </w:t>
      </w:r>
      <w:r w:rsidRPr="005B17D3">
        <w:rPr>
          <w:i/>
        </w:rPr>
        <w:t>OPP 7</w:t>
      </w:r>
      <w:r w:rsidRPr="005B17D3">
        <w:t xml:space="preserve"> report will be generated any time the OPP Rated Disabilities file extract is completed.</w:t>
      </w:r>
    </w:p>
    <w:p w14:paraId="0921B336" w14:textId="77777777" w:rsidR="00DC438E" w:rsidRPr="005B17D3" w:rsidRDefault="00DC438E" w:rsidP="00EF3896">
      <w:pPr>
        <w:pStyle w:val="BodyTextBullet2"/>
      </w:pPr>
    </w:p>
    <w:p w14:paraId="5CE9F2E4" w14:textId="1C11CA60" w:rsidR="00BE52CE" w:rsidRPr="005B17D3" w:rsidRDefault="00BE52CE" w:rsidP="00EF3896">
      <w:pPr>
        <w:pStyle w:val="Heading4"/>
      </w:pPr>
      <w:r w:rsidRPr="005B17D3">
        <w:fldChar w:fldCharType="begin"/>
      </w:r>
      <w:r w:rsidRPr="005B17D3">
        <w:instrText xml:space="preserve"> XE "Report List:OPP 8 " \* MERGEFORMAT </w:instrText>
      </w:r>
      <w:r w:rsidRPr="005B17D3">
        <w:fldChar w:fldCharType="end"/>
      </w:r>
      <w:r w:rsidRPr="005B17D3">
        <w:fldChar w:fldCharType="begin"/>
      </w:r>
      <w:r w:rsidRPr="005B17D3">
        <w:instrText xml:space="preserve"> XE "OPP 8 " \* MERGEFORMAT </w:instrText>
      </w:r>
      <w:r w:rsidRPr="005B17D3">
        <w:fldChar w:fldCharType="end"/>
      </w:r>
      <w:bookmarkStart w:id="527" w:name="_Toc289864736"/>
      <w:bookmarkStart w:id="528" w:name="_Toc394920726"/>
      <w:bookmarkStart w:id="529" w:name="_Toc406571063"/>
      <w:bookmarkStart w:id="530" w:name="_Toc478746502"/>
      <w:bookmarkStart w:id="531" w:name="_Toc482888432"/>
      <w:bookmarkStart w:id="532" w:name="_Toc31622172"/>
      <w:r w:rsidRPr="005B17D3">
        <w:t>OPP Extract Combat Data File (OPP 8)</w:t>
      </w:r>
      <w:bookmarkEnd w:id="527"/>
      <w:bookmarkEnd w:id="528"/>
      <w:bookmarkEnd w:id="529"/>
      <w:bookmarkEnd w:id="530"/>
      <w:bookmarkEnd w:id="531"/>
      <w:r w:rsidRPr="005B17D3">
        <w:t xml:space="preserve"> (Retired)</w:t>
      </w:r>
      <w:bookmarkEnd w:id="532"/>
    </w:p>
    <w:p w14:paraId="1617F1BE" w14:textId="6CE4C979" w:rsidR="00BE52CE" w:rsidRPr="005B17D3" w:rsidRDefault="00BE52CE" w:rsidP="00EF3896">
      <w:pPr>
        <w:pStyle w:val="BodyTextBullet2"/>
      </w:pPr>
      <w:r w:rsidRPr="005B17D3">
        <w:t xml:space="preserve">The </w:t>
      </w:r>
      <w:r w:rsidRPr="005B17D3">
        <w:rPr>
          <w:i/>
        </w:rPr>
        <w:t xml:space="preserve">OPP Extract Combat Data File (OPP 8) </w:t>
      </w:r>
      <w:r w:rsidRPr="005B17D3">
        <w:t>is a standard report that is generated by the system at the completion</w:t>
      </w:r>
      <w:r w:rsidRPr="005B17D3">
        <w:fldChar w:fldCharType="begin"/>
      </w:r>
      <w:r w:rsidRPr="005B17D3">
        <w:instrText xml:space="preserve"> XE "Completion" </w:instrText>
      </w:r>
      <w:r w:rsidRPr="005B17D3">
        <w:fldChar w:fldCharType="end"/>
      </w:r>
      <w:r w:rsidRPr="005B17D3">
        <w:t xml:space="preserve"> of the </w:t>
      </w:r>
      <w:r w:rsidRPr="005B17D3">
        <w:rPr>
          <w:rStyle w:val="Text-onlypopuphotspot"/>
        </w:rPr>
        <w:t>OPP</w:t>
      </w:r>
      <w:r w:rsidRPr="005B17D3">
        <w:t xml:space="preserve"> data extraction of the Combat</w:t>
      </w:r>
      <w:r w:rsidRPr="005B17D3">
        <w:fldChar w:fldCharType="begin"/>
      </w:r>
      <w:r w:rsidRPr="005B17D3">
        <w:instrText xml:space="preserve"> XE "</w:instrText>
      </w:r>
      <w:r w:rsidRPr="005B17D3">
        <w:rPr>
          <w:b/>
        </w:rPr>
        <w:instrText>Combat</w:instrText>
      </w:r>
      <w:r w:rsidRPr="005B17D3">
        <w:instrText xml:space="preserve">:Data File" </w:instrText>
      </w:r>
      <w:r w:rsidRPr="005B17D3">
        <w:fldChar w:fldCharType="end"/>
      </w:r>
      <w:r w:rsidRPr="005B17D3">
        <w:t xml:space="preserve"> Data File. The </w:t>
      </w:r>
      <w:r w:rsidRPr="005B17D3">
        <w:rPr>
          <w:i/>
        </w:rPr>
        <w:t>OPP 8</w:t>
      </w:r>
      <w:r w:rsidRPr="005B17D3">
        <w:t xml:space="preserve"> report provides the Office</w:t>
      </w:r>
      <w:r w:rsidRPr="005B17D3">
        <w:fldChar w:fldCharType="begin"/>
      </w:r>
      <w:r w:rsidRPr="005B17D3">
        <w:instrText xml:space="preserve"> XE "Office:of Policy and Planning" </w:instrText>
      </w:r>
      <w:r w:rsidRPr="005B17D3">
        <w:fldChar w:fldCharType="end"/>
      </w:r>
      <w:r w:rsidRPr="005B17D3">
        <w:t xml:space="preserve"> of Policy</w:t>
      </w:r>
      <w:r w:rsidRPr="005B17D3">
        <w:fldChar w:fldCharType="begin"/>
      </w:r>
      <w:r w:rsidRPr="005B17D3">
        <w:instrText xml:space="preserve"> XE "Policy:Office of" </w:instrText>
      </w:r>
      <w:r w:rsidRPr="005B17D3">
        <w:fldChar w:fldCharType="end"/>
      </w:r>
      <w:r w:rsidRPr="005B17D3">
        <w:t xml:space="preserve"> and Planning with a summary of the total numbers of records</w:t>
      </w:r>
      <w:r w:rsidRPr="005B17D3">
        <w:fldChar w:fldCharType="begin"/>
      </w:r>
      <w:r w:rsidRPr="005B17D3">
        <w:instrText xml:space="preserve"> XE "Records:OPP 8" </w:instrText>
      </w:r>
      <w:r w:rsidRPr="005B17D3">
        <w:fldChar w:fldCharType="end"/>
      </w:r>
      <w:r w:rsidRPr="005B17D3">
        <w:t xml:space="preserve"> that have been written to the file</w:t>
      </w:r>
      <w:r w:rsidRPr="005B17D3">
        <w:fldChar w:fldCharType="begin"/>
      </w:r>
      <w:r w:rsidRPr="005B17D3">
        <w:instrText xml:space="preserve"> XE "File:OPP Combat Data Extract" </w:instrText>
      </w:r>
      <w:r w:rsidRPr="005B17D3">
        <w:fldChar w:fldCharType="end"/>
      </w:r>
      <w:r w:rsidRPr="005B17D3">
        <w:t xml:space="preserve">. The </w:t>
      </w:r>
      <w:r w:rsidRPr="005B17D3">
        <w:rPr>
          <w:i/>
        </w:rPr>
        <w:t>OPP 8</w:t>
      </w:r>
      <w:r w:rsidRPr="005B17D3">
        <w:t xml:space="preserve"> report will be generated any time the OPP Combat</w:t>
      </w:r>
      <w:r w:rsidRPr="005B17D3">
        <w:fldChar w:fldCharType="begin"/>
      </w:r>
      <w:r w:rsidRPr="005B17D3">
        <w:instrText xml:space="preserve"> XE "Combat:OPP Data file" </w:instrText>
      </w:r>
      <w:r w:rsidRPr="005B17D3">
        <w:fldChar w:fldCharType="end"/>
      </w:r>
      <w:r w:rsidRPr="005B17D3">
        <w:t xml:space="preserve"> Data file extract is completed.</w:t>
      </w:r>
    </w:p>
    <w:p w14:paraId="20122344" w14:textId="77777777" w:rsidR="00DC438E" w:rsidRPr="005B17D3" w:rsidRDefault="00DC438E" w:rsidP="00EF3896">
      <w:pPr>
        <w:pStyle w:val="BodyTextBullet2"/>
      </w:pPr>
    </w:p>
    <w:bookmarkStart w:id="533" w:name="_Toc231949919"/>
    <w:p w14:paraId="2FA1C27E" w14:textId="00D967D7" w:rsidR="00BE52CE" w:rsidRPr="005B17D3" w:rsidRDefault="00BE52CE" w:rsidP="00EF3896">
      <w:pPr>
        <w:pStyle w:val="Heading4"/>
      </w:pPr>
      <w:r w:rsidRPr="005B17D3">
        <w:fldChar w:fldCharType="begin"/>
      </w:r>
      <w:r w:rsidRPr="005B17D3">
        <w:instrText xml:space="preserve"> XE "Report List:P8G 1 " \* MERGEFORMAT </w:instrText>
      </w:r>
      <w:r w:rsidRPr="005B17D3">
        <w:fldChar w:fldCharType="end"/>
      </w:r>
      <w:bookmarkStart w:id="534" w:name="_Toc289864737"/>
      <w:bookmarkStart w:id="535" w:name="_Toc394920727"/>
      <w:bookmarkStart w:id="536" w:name="_Toc406571064"/>
      <w:bookmarkStart w:id="537" w:name="_Toc478746503"/>
      <w:bookmarkStart w:id="538" w:name="_Toc482888433"/>
      <w:bookmarkStart w:id="539" w:name="_Toc31622173"/>
      <w:r w:rsidRPr="005B17D3">
        <w:t>Assigned to Priority Group 8 (P8G 1</w:t>
      </w:r>
      <w:r w:rsidRPr="005B17D3">
        <w:fldChar w:fldCharType="begin"/>
      </w:r>
      <w:r w:rsidRPr="005B17D3">
        <w:instrText xml:space="preserve"> XE "P8G 1" </w:instrText>
      </w:r>
      <w:r w:rsidRPr="005B17D3">
        <w:fldChar w:fldCharType="end"/>
      </w:r>
      <w:r w:rsidRPr="005B17D3">
        <w:t>)</w:t>
      </w:r>
      <w:bookmarkEnd w:id="533"/>
      <w:bookmarkEnd w:id="534"/>
      <w:bookmarkEnd w:id="535"/>
      <w:bookmarkEnd w:id="536"/>
      <w:bookmarkEnd w:id="537"/>
      <w:bookmarkEnd w:id="538"/>
      <w:r w:rsidRPr="005B17D3">
        <w:t xml:space="preserve"> (Retired)</w:t>
      </w:r>
      <w:bookmarkEnd w:id="539"/>
    </w:p>
    <w:p w14:paraId="6BAF25A7" w14:textId="77777777" w:rsidR="00BE52CE" w:rsidRPr="005B17D3" w:rsidRDefault="00BE52CE" w:rsidP="00EF3896">
      <w:pPr>
        <w:pStyle w:val="BodyTextBullet2"/>
      </w:pPr>
      <w:r w:rsidRPr="005B17D3">
        <w:t xml:space="preserve">The </w:t>
      </w:r>
      <w:r w:rsidRPr="005B17D3">
        <w:rPr>
          <w:i/>
        </w:rPr>
        <w:t>Assigned to Priority Group 8 (P8G 1)</w:t>
      </w:r>
      <w:r w:rsidRPr="005B17D3">
        <w:t xml:space="preserve"> report produces a summary of Veterans assigned to Priority Group 8 as of a certain date. It includes all current enrollment records with an Enrollment Status of “Verified” and a Priority Group of “8”. Requester must enter a From Date and a To Date and select either CSV or PDF File Type to run the report.</w:t>
      </w:r>
    </w:p>
    <w:p w14:paraId="39445541" w14:textId="72DFA85D" w:rsidR="00BE52CE" w:rsidRPr="005B17D3" w:rsidRDefault="00BE52CE" w:rsidP="00EF3896">
      <w:pPr>
        <w:pStyle w:val="BodyTextBullet2"/>
      </w:pPr>
      <w:r w:rsidRPr="005B17D3">
        <w:t>The Facility selected can be by VISN, Site, or both. If no Facility is selected, the report generates a National summary of Veterans Assigned to Priority Group 8.</w:t>
      </w:r>
    </w:p>
    <w:p w14:paraId="094AEEA0" w14:textId="77777777" w:rsidR="00DC438E" w:rsidRPr="005B17D3" w:rsidRDefault="00DC438E" w:rsidP="00EF3896">
      <w:pPr>
        <w:pStyle w:val="BodyTextBullet2"/>
      </w:pPr>
    </w:p>
    <w:p w14:paraId="0D877383" w14:textId="036FFE4D" w:rsidR="00BE52CE" w:rsidRPr="005B17D3" w:rsidRDefault="00BE52CE" w:rsidP="00EF3896">
      <w:pPr>
        <w:pStyle w:val="Heading4"/>
      </w:pPr>
      <w:r w:rsidRPr="005B17D3">
        <w:fldChar w:fldCharType="begin"/>
      </w:r>
      <w:r w:rsidRPr="005B17D3">
        <w:instrText xml:space="preserve"> XE "Report List:P8G 2 " \* MERGEFORMAT </w:instrText>
      </w:r>
      <w:r w:rsidRPr="005B17D3">
        <w:fldChar w:fldCharType="end"/>
      </w:r>
      <w:bookmarkStart w:id="540" w:name="_Toc231949920"/>
      <w:bookmarkStart w:id="541" w:name="_Toc289864738"/>
      <w:bookmarkStart w:id="542" w:name="_Toc394920728"/>
      <w:bookmarkStart w:id="543" w:name="_Toc406571065"/>
      <w:bookmarkStart w:id="544" w:name="_Toc478746504"/>
      <w:bookmarkStart w:id="545" w:name="_Toc482888434"/>
      <w:bookmarkStart w:id="546" w:name="_Toc31622174"/>
      <w:r w:rsidRPr="005B17D3">
        <w:t>Income Summary Report (P8G 2</w:t>
      </w:r>
      <w:r w:rsidRPr="005B17D3">
        <w:fldChar w:fldCharType="begin"/>
      </w:r>
      <w:r w:rsidRPr="005B17D3">
        <w:instrText xml:space="preserve"> XE "P8G 2" </w:instrText>
      </w:r>
      <w:r w:rsidRPr="005B17D3">
        <w:fldChar w:fldCharType="end"/>
      </w:r>
      <w:r w:rsidRPr="005B17D3">
        <w:t>)</w:t>
      </w:r>
      <w:bookmarkEnd w:id="540"/>
      <w:bookmarkEnd w:id="541"/>
      <w:bookmarkEnd w:id="542"/>
      <w:bookmarkEnd w:id="543"/>
      <w:bookmarkEnd w:id="544"/>
      <w:bookmarkEnd w:id="545"/>
      <w:r w:rsidRPr="005B17D3">
        <w:t xml:space="preserve"> (Retired)</w:t>
      </w:r>
      <w:bookmarkEnd w:id="546"/>
    </w:p>
    <w:p w14:paraId="2067145A" w14:textId="77777777" w:rsidR="00BE52CE" w:rsidRPr="005B17D3" w:rsidRDefault="00BE52CE" w:rsidP="00EF3896">
      <w:pPr>
        <w:pStyle w:val="BodyTextBullet2"/>
      </w:pPr>
      <w:r w:rsidRPr="005B17D3">
        <w:t xml:space="preserve">The </w:t>
      </w:r>
      <w:r w:rsidRPr="005B17D3">
        <w:rPr>
          <w:i/>
        </w:rPr>
        <w:t>Income Summary Report (P8G 2)</w:t>
      </w:r>
      <w:r w:rsidRPr="005B17D3">
        <w:t xml:space="preserve"> report is used to identify Veterans' current income levels for Priority Groups 8b and 8d. The report includes beneficiaries whose current priority group is "8b" or "8d". Requester must enter a </w:t>
      </w:r>
      <w:r w:rsidRPr="005B17D3">
        <w:rPr>
          <w:i/>
        </w:rPr>
        <w:t>From Date</w:t>
      </w:r>
      <w:r w:rsidRPr="005B17D3">
        <w:t xml:space="preserve"> and a </w:t>
      </w:r>
      <w:r w:rsidRPr="005B17D3">
        <w:rPr>
          <w:i/>
        </w:rPr>
        <w:t>To Date</w:t>
      </w:r>
      <w:r w:rsidRPr="005B17D3">
        <w:t xml:space="preserve"> and select either </w:t>
      </w:r>
      <w:r w:rsidRPr="005B17D3">
        <w:rPr>
          <w:b/>
        </w:rPr>
        <w:t>CSV</w:t>
      </w:r>
      <w:r w:rsidRPr="005B17D3">
        <w:t xml:space="preserve"> or </w:t>
      </w:r>
      <w:r w:rsidRPr="005B17D3">
        <w:rPr>
          <w:b/>
        </w:rPr>
        <w:t>PDF</w:t>
      </w:r>
      <w:r w:rsidRPr="005B17D3">
        <w:t xml:space="preserve"> File Type to run the report. The Report displays whether income is:</w:t>
      </w:r>
    </w:p>
    <w:p w14:paraId="2D84772B" w14:textId="77777777" w:rsidR="00BE52CE" w:rsidRPr="005B17D3" w:rsidRDefault="00BE52CE" w:rsidP="00884662">
      <w:pPr>
        <w:pStyle w:val="ListBull2"/>
        <w:numPr>
          <w:ilvl w:val="0"/>
          <w:numId w:val="295"/>
        </w:numPr>
        <w:rPr>
          <w:lang w:bidi="en-US"/>
        </w:rPr>
      </w:pPr>
      <w:r w:rsidRPr="005B17D3">
        <w:rPr>
          <w:lang w:bidi="en-US"/>
        </w:rPr>
        <w:t>less than or equal to the specified amount for the year above the MT threshold where the GMT threshold is less than the MT Threshold</w:t>
      </w:r>
    </w:p>
    <w:p w14:paraId="4DDC887C" w14:textId="77777777" w:rsidR="00BE52CE" w:rsidRPr="005B17D3" w:rsidRDefault="00BE52CE" w:rsidP="00884662">
      <w:pPr>
        <w:pStyle w:val="ListBull2"/>
        <w:numPr>
          <w:ilvl w:val="0"/>
          <w:numId w:val="295"/>
        </w:numPr>
      </w:pPr>
      <w:r w:rsidRPr="005B17D3">
        <w:lastRenderedPageBreak/>
        <w:t xml:space="preserve">less than or equal to </w:t>
      </w:r>
      <w:r w:rsidRPr="005B17D3">
        <w:rPr>
          <w:lang w:bidi="en-US"/>
        </w:rPr>
        <w:t>the specified amount for the year</w:t>
      </w:r>
      <w:r w:rsidRPr="005B17D3">
        <w:t xml:space="preserve"> above the GMT threshold where the GMT threshold is greater than the MT Threshold</w:t>
      </w:r>
    </w:p>
    <w:p w14:paraId="206CCB0D" w14:textId="77777777" w:rsidR="00BE52CE" w:rsidRPr="005B17D3" w:rsidRDefault="00BE52CE" w:rsidP="00884662">
      <w:pPr>
        <w:pStyle w:val="ListBull2"/>
        <w:numPr>
          <w:ilvl w:val="0"/>
          <w:numId w:val="295"/>
        </w:numPr>
      </w:pPr>
      <w:r w:rsidRPr="005B17D3">
        <w:t xml:space="preserve">greater than </w:t>
      </w:r>
      <w:r w:rsidRPr="005B17D3">
        <w:rPr>
          <w:lang w:bidi="en-US"/>
        </w:rPr>
        <w:t>the specified amount for the year</w:t>
      </w:r>
      <w:r w:rsidRPr="005B17D3">
        <w:t xml:space="preserve"> above the applicable MT or GMT threshold</w:t>
      </w:r>
    </w:p>
    <w:p w14:paraId="08B66893" w14:textId="77777777" w:rsidR="00BE52CE" w:rsidRPr="005B17D3" w:rsidRDefault="00BE52CE" w:rsidP="00884662">
      <w:pPr>
        <w:pStyle w:val="ListBull2"/>
        <w:numPr>
          <w:ilvl w:val="0"/>
          <w:numId w:val="295"/>
        </w:numPr>
      </w:pPr>
      <w:r w:rsidRPr="005B17D3">
        <w:t>less than the MT threshold, greater than the GMT threshold, with a net worth &gt;= $80,000.00</w:t>
      </w:r>
    </w:p>
    <w:p w14:paraId="58D68161" w14:textId="77777777" w:rsidR="00BE52CE" w:rsidRPr="005B17D3" w:rsidRDefault="00BE52CE" w:rsidP="00884662">
      <w:pPr>
        <w:pStyle w:val="ListBull2"/>
        <w:numPr>
          <w:ilvl w:val="0"/>
          <w:numId w:val="295"/>
        </w:numPr>
      </w:pPr>
      <w:r w:rsidRPr="005B17D3">
        <w:t>not provided on the current Means Test</w:t>
      </w:r>
    </w:p>
    <w:p w14:paraId="382E45FF" w14:textId="77777777" w:rsidR="00BE52CE" w:rsidRPr="005B17D3" w:rsidRDefault="00BE52CE" w:rsidP="00EF3896">
      <w:pPr>
        <w:pStyle w:val="BodyTextBullet2"/>
      </w:pPr>
      <w:r w:rsidRPr="005B17D3">
        <w:t xml:space="preserve">The </w:t>
      </w:r>
      <w:r w:rsidRPr="005B17D3">
        <w:rPr>
          <w:i/>
        </w:rPr>
        <w:t>P8G 2</w:t>
      </w:r>
      <w:r w:rsidRPr="005B17D3">
        <w:t xml:space="preserve"> report also displays if the number days since the financial assessment was completed is &lt; 366 days or &gt; 365 days.</w:t>
      </w:r>
    </w:p>
    <w:p w14:paraId="624026B8" w14:textId="183265FB" w:rsidR="00BE52CE" w:rsidRPr="005B17D3" w:rsidRDefault="00BE52CE" w:rsidP="00EF3896">
      <w:pPr>
        <w:pStyle w:val="BodyTextBullet2"/>
      </w:pPr>
      <w:r w:rsidRPr="005B17D3">
        <w:t>The requester can run the report as a grand total by one or more than one preferred facility or none (summary). The facility selected can be by VISN, Site, or both. If no facility is selected, the report generates a National Income Summary report.</w:t>
      </w:r>
    </w:p>
    <w:p w14:paraId="607F0687" w14:textId="77777777" w:rsidR="00DC438E" w:rsidRPr="005B17D3" w:rsidRDefault="00DC438E" w:rsidP="00EF3896">
      <w:pPr>
        <w:pStyle w:val="BodyTextBullet2"/>
      </w:pPr>
    </w:p>
    <w:p w14:paraId="521A4DF0" w14:textId="65631C0B" w:rsidR="00BE52CE" w:rsidRPr="005B17D3" w:rsidRDefault="00BE52CE" w:rsidP="00EF3896">
      <w:pPr>
        <w:pStyle w:val="Heading4"/>
      </w:pPr>
      <w:r w:rsidRPr="005B17D3">
        <w:fldChar w:fldCharType="begin"/>
      </w:r>
      <w:r w:rsidRPr="005B17D3">
        <w:instrText xml:space="preserve"> XE "Report List:P8G 3 " \* MERGEFORMAT </w:instrText>
      </w:r>
      <w:r w:rsidRPr="005B17D3">
        <w:fldChar w:fldCharType="end"/>
      </w:r>
      <w:bookmarkStart w:id="547" w:name="_Toc231949921"/>
      <w:bookmarkStart w:id="548" w:name="_Toc289864739"/>
      <w:bookmarkStart w:id="549" w:name="_Toc394920729"/>
      <w:bookmarkStart w:id="550" w:name="_Toc406571066"/>
      <w:bookmarkStart w:id="551" w:name="_Toc478746505"/>
      <w:bookmarkStart w:id="552" w:name="_Toc482888435"/>
      <w:bookmarkStart w:id="553" w:name="_Toc31622175"/>
      <w:r w:rsidRPr="005B17D3">
        <w:t>Migration to Priority Group 8 (P8G 3</w:t>
      </w:r>
      <w:r w:rsidRPr="005B17D3">
        <w:fldChar w:fldCharType="begin"/>
      </w:r>
      <w:r w:rsidRPr="005B17D3">
        <w:instrText xml:space="preserve"> XE "P8G 3" </w:instrText>
      </w:r>
      <w:r w:rsidRPr="005B17D3">
        <w:fldChar w:fldCharType="end"/>
      </w:r>
      <w:r w:rsidRPr="005B17D3">
        <w:t>)</w:t>
      </w:r>
      <w:bookmarkEnd w:id="547"/>
      <w:bookmarkEnd w:id="548"/>
      <w:bookmarkEnd w:id="549"/>
      <w:bookmarkEnd w:id="550"/>
      <w:bookmarkEnd w:id="551"/>
      <w:bookmarkEnd w:id="552"/>
      <w:r w:rsidRPr="005B17D3">
        <w:t xml:space="preserve"> (Retired)</w:t>
      </w:r>
      <w:bookmarkEnd w:id="553"/>
    </w:p>
    <w:p w14:paraId="562CDC02" w14:textId="67FFA8EF" w:rsidR="00BE52CE" w:rsidRPr="005B17D3" w:rsidRDefault="00BE52CE" w:rsidP="00EF3896">
      <w:pPr>
        <w:pStyle w:val="BodyTextBullet2"/>
      </w:pPr>
      <w:r w:rsidRPr="005B17D3">
        <w:t xml:space="preserve">The </w:t>
      </w:r>
      <w:r w:rsidRPr="005B17D3">
        <w:rPr>
          <w:i/>
        </w:rPr>
        <w:t>Migration to Priority Group 8 (P8G 3)</w:t>
      </w:r>
      <w:r w:rsidRPr="005B17D3">
        <w:t xml:space="preserve"> report identifies the number of Veterans currently assigned to Priority Group 8 where the </w:t>
      </w:r>
      <w:r w:rsidR="006204FA" w:rsidRPr="005B17D3">
        <w:t>Veterans</w:t>
      </w:r>
      <w:r w:rsidRPr="005B17D3">
        <w:t xml:space="preserve"> most recent prior Priority Group was 1-7, or Priority Group/Subgroup 8e-8g. Requester must enter a From Date and a To Date and select either CSV or PDF File Type to run the report.</w:t>
      </w:r>
    </w:p>
    <w:p w14:paraId="1201212E" w14:textId="77777777" w:rsidR="00BE52CE" w:rsidRPr="005B17D3" w:rsidRDefault="00BE52CE" w:rsidP="00EF3896">
      <w:pPr>
        <w:pStyle w:val="BodyTextBullet2"/>
      </w:pPr>
      <w:r w:rsidRPr="005B17D3">
        <w:t>The requester can run the report as a grand total by one or more than one preferred facility or none (summary). The facility selected can be by VISN, Site, or both. If no facility is selected, the report generates a National Summary of Migration to Priority Group 8 report.</w:t>
      </w:r>
    </w:p>
    <w:p w14:paraId="50629D21" w14:textId="77777777" w:rsidR="00BE52CE" w:rsidRPr="005B17D3" w:rsidRDefault="00BE52CE" w:rsidP="00EF3896">
      <w:pPr>
        <w:pStyle w:val="BodyTextBullet2"/>
      </w:pPr>
      <w:r w:rsidRPr="005B17D3">
        <w:t>The Site version of the report can be run as a Summary report or a Detailed report that lists Veteran names and SSNs.</w:t>
      </w:r>
    </w:p>
    <w:p w14:paraId="7232D666" w14:textId="4D969391" w:rsidR="00BE52CE" w:rsidRPr="005B17D3" w:rsidRDefault="00BE52CE" w:rsidP="00EF3896">
      <w:pPr>
        <w:pStyle w:val="Heading4"/>
      </w:pPr>
      <w:bookmarkStart w:id="554" w:name="_Toc31622176"/>
      <w:r w:rsidRPr="005B17D3">
        <w:t>Migration from Priority Group 8 (P8G 4) (Retired)</w:t>
      </w:r>
      <w:bookmarkEnd w:id="554"/>
    </w:p>
    <w:p w14:paraId="2357F7F9" w14:textId="76A4835A" w:rsidR="00BE52CE" w:rsidRPr="005B17D3" w:rsidRDefault="00BE52CE" w:rsidP="00EF3896">
      <w:pPr>
        <w:pStyle w:val="BodyTextBullet2"/>
      </w:pPr>
      <w:r w:rsidRPr="005B17D3">
        <w:t xml:space="preserve">The </w:t>
      </w:r>
      <w:r w:rsidRPr="005B17D3">
        <w:rPr>
          <w:i/>
        </w:rPr>
        <w:t>Migration from Priority Group 8 (P8G 4)</w:t>
      </w:r>
      <w:r w:rsidRPr="005B17D3">
        <w:t xml:space="preserve"> report identifies the number of Veterans currently assigned to Priority Group 1-7 where the </w:t>
      </w:r>
      <w:r w:rsidR="006204FA" w:rsidRPr="005B17D3">
        <w:t>Veterans</w:t>
      </w:r>
      <w:r w:rsidRPr="005B17D3">
        <w:t xml:space="preserve"> most recent prior Priority Group was 8. Requester must enter a From Date and a To Date and select either CSV or PDF File Type to run the report.</w:t>
      </w:r>
    </w:p>
    <w:p w14:paraId="00D0DB1C" w14:textId="77777777" w:rsidR="00BE52CE" w:rsidRPr="005B17D3" w:rsidRDefault="00BE52CE" w:rsidP="00EF3896">
      <w:pPr>
        <w:pStyle w:val="BodyTextBullet2"/>
      </w:pPr>
      <w:r w:rsidRPr="005B17D3">
        <w:t xml:space="preserve">The requester can run the </w:t>
      </w:r>
      <w:r w:rsidRPr="005B17D3">
        <w:rPr>
          <w:i/>
        </w:rPr>
        <w:t>P8G 4</w:t>
      </w:r>
      <w:r w:rsidRPr="005B17D3">
        <w:t xml:space="preserve"> report as a grand total by one or more than one preferred facility or none (summary). The facility selected can be by VISN, Site, or both. If no facility is selected, the report generates a National Summary of Migration from Priority Group 8 report.</w:t>
      </w:r>
    </w:p>
    <w:p w14:paraId="677277DE" w14:textId="042A59AA" w:rsidR="00BE52CE" w:rsidRPr="005B17D3" w:rsidRDefault="00BE52CE" w:rsidP="00EF3896">
      <w:pPr>
        <w:pStyle w:val="BodyTextBullet2"/>
      </w:pPr>
      <w:r w:rsidRPr="005B17D3">
        <w:t xml:space="preserve">The Site version of the </w:t>
      </w:r>
      <w:r w:rsidRPr="005B17D3">
        <w:rPr>
          <w:i/>
        </w:rPr>
        <w:t>P8G 4</w:t>
      </w:r>
      <w:r w:rsidRPr="005B17D3">
        <w:t xml:space="preserve"> report can be run as a Summary report or a Detailed report that lists Veteran names and SSNs.</w:t>
      </w:r>
    </w:p>
    <w:p w14:paraId="67BE8275" w14:textId="77777777" w:rsidR="00DC438E" w:rsidRPr="005B17D3" w:rsidRDefault="00DC438E" w:rsidP="00EF3896">
      <w:pPr>
        <w:pStyle w:val="BodyTextBullet2"/>
      </w:pPr>
    </w:p>
    <w:p w14:paraId="2D6D706B" w14:textId="783C9282" w:rsidR="00BE52CE" w:rsidRPr="005B17D3" w:rsidRDefault="00BE52CE" w:rsidP="00EF3896">
      <w:pPr>
        <w:pStyle w:val="Heading4"/>
      </w:pPr>
      <w:r w:rsidRPr="005B17D3">
        <w:fldChar w:fldCharType="begin"/>
      </w:r>
      <w:r w:rsidRPr="005B17D3">
        <w:instrText xml:space="preserve"> XE "Report List:QM 3 " \* MERGEFORMAT </w:instrText>
      </w:r>
      <w:r w:rsidRPr="005B17D3">
        <w:fldChar w:fldCharType="end"/>
      </w:r>
      <w:r w:rsidRPr="005B17D3">
        <w:fldChar w:fldCharType="begin"/>
      </w:r>
      <w:r w:rsidRPr="005B17D3">
        <w:instrText xml:space="preserve"> XE "QM 3 " \* MERGEFORMAT </w:instrText>
      </w:r>
      <w:r w:rsidRPr="005B17D3">
        <w:fldChar w:fldCharType="end"/>
      </w:r>
      <w:bookmarkStart w:id="555" w:name="_Toc289864741"/>
      <w:bookmarkStart w:id="556" w:name="_Toc394920731"/>
      <w:bookmarkStart w:id="557" w:name="_Toc406571068"/>
      <w:bookmarkStart w:id="558" w:name="_Toc478746507"/>
      <w:bookmarkStart w:id="559" w:name="_Toc482888437"/>
      <w:bookmarkStart w:id="560" w:name="_Toc31622177"/>
      <w:r w:rsidRPr="005B17D3">
        <w:t>New</w:t>
      </w:r>
      <w:r w:rsidRPr="005B17D3">
        <w:fldChar w:fldCharType="begin"/>
      </w:r>
      <w:r w:rsidRPr="005B17D3">
        <w:instrText xml:space="preserve"> XE "New:Enrollment Processing Report (QM 3)" </w:instrText>
      </w:r>
      <w:r w:rsidRPr="005B17D3">
        <w:fldChar w:fldCharType="end"/>
      </w:r>
      <w:r w:rsidRPr="005B17D3">
        <w:t xml:space="preserve"> Enrollment Processing (QM 3)</w:t>
      </w:r>
      <w:bookmarkEnd w:id="555"/>
      <w:bookmarkEnd w:id="556"/>
      <w:bookmarkEnd w:id="557"/>
      <w:bookmarkEnd w:id="558"/>
      <w:bookmarkEnd w:id="559"/>
      <w:r w:rsidRPr="005B17D3">
        <w:t xml:space="preserve"> (Retired)</w:t>
      </w:r>
      <w:bookmarkEnd w:id="560"/>
    </w:p>
    <w:p w14:paraId="5A7E85F9" w14:textId="77777777" w:rsidR="00BE52CE" w:rsidRPr="005B17D3" w:rsidRDefault="00BE52CE" w:rsidP="00EF3896">
      <w:pPr>
        <w:pStyle w:val="BodyTextBullet2"/>
      </w:pPr>
      <w:r w:rsidRPr="005B17D3">
        <w:lastRenderedPageBreak/>
        <w:t xml:space="preserve">The </w:t>
      </w:r>
      <w:r w:rsidRPr="005B17D3">
        <w:rPr>
          <w:i/>
        </w:rPr>
        <w:t>New Enrollment Processing (QM 3)</w:t>
      </w:r>
      <w:r w:rsidRPr="005B17D3">
        <w:t xml:space="preserve"> report provides average time values in days for the individual process steps that are contained in the process of enrolling a new</w:t>
      </w:r>
      <w:r w:rsidRPr="005B17D3">
        <w:fldChar w:fldCharType="begin"/>
      </w:r>
      <w:r w:rsidRPr="005B17D3">
        <w:instrText xml:space="preserve"> XE "New:beneficiary" </w:instrText>
      </w:r>
      <w:r w:rsidRPr="005B17D3">
        <w:fldChar w:fldCharType="end"/>
      </w:r>
      <w:r w:rsidRPr="005B17D3">
        <w:t xml:space="preserve"> beneficiary. The </w:t>
      </w:r>
      <w:r w:rsidRPr="005B17D3">
        <w:rPr>
          <w:i/>
        </w:rPr>
        <w:t>QM 3</w:t>
      </w:r>
      <w:r w:rsidRPr="005B17D3">
        <w:t xml:space="preserve"> report only tracks the initial application process. It does not include consecutive updates to the eligibility</w:t>
      </w:r>
      <w:r w:rsidRPr="005B17D3">
        <w:fldChar w:fldCharType="begin"/>
      </w:r>
      <w:r w:rsidRPr="005B17D3">
        <w:instrText xml:space="preserve"> XE "Eligibility:Enrollment Record" </w:instrText>
      </w:r>
      <w:r w:rsidRPr="005B17D3">
        <w:fldChar w:fldCharType="end"/>
      </w:r>
      <w:r w:rsidRPr="005B17D3">
        <w:t>/enrollment</w:t>
      </w:r>
      <w:r w:rsidRPr="005B17D3">
        <w:fldChar w:fldCharType="begin"/>
      </w:r>
      <w:r w:rsidRPr="005B17D3">
        <w:instrText xml:space="preserve"> XE "Enrollment:Record" </w:instrText>
      </w:r>
      <w:r w:rsidRPr="005B17D3">
        <w:fldChar w:fldCharType="end"/>
      </w:r>
      <w:r w:rsidRPr="005B17D3">
        <w:t xml:space="preserve"> record. The user</w:t>
      </w:r>
      <w:r w:rsidRPr="005B17D3">
        <w:fldChar w:fldCharType="begin"/>
      </w:r>
      <w:r w:rsidRPr="005B17D3">
        <w:instrText xml:space="preserve"> XE "User:QM 3 Report:choose complete or incomplete enrollment records" </w:instrText>
      </w:r>
      <w:r w:rsidRPr="005B17D3">
        <w:fldChar w:fldCharType="end"/>
      </w:r>
      <w:r w:rsidRPr="005B17D3">
        <w:t xml:space="preserve"> has the ability to choose either complete or incomplete enrollment records</w:t>
      </w:r>
      <w:r w:rsidRPr="005B17D3">
        <w:fldChar w:fldCharType="begin"/>
      </w:r>
      <w:r w:rsidRPr="005B17D3">
        <w:instrText xml:space="preserve"> XE "Records:QM 3" </w:instrText>
      </w:r>
      <w:r w:rsidRPr="005B17D3">
        <w:fldChar w:fldCharType="end"/>
      </w:r>
      <w:r w:rsidRPr="005B17D3">
        <w:t>. If detailed and complete are chosen, the system will prompt them to look for an outlier of days - meaning any step in the process that exceeds the days specified. Incomplete is defined as not all steps within the process have been completed. The user will be prompted for the number of days that the record has remained in the last completed status.</w:t>
      </w:r>
    </w:p>
    <w:p w14:paraId="42E677C6" w14:textId="3A8596D3" w:rsidR="00BE52CE" w:rsidRPr="005B17D3" w:rsidRDefault="00BE52CE" w:rsidP="00EF3896">
      <w:pPr>
        <w:pStyle w:val="BodyTextBullet2"/>
      </w:pPr>
      <w:r w:rsidRPr="005B17D3">
        <w:t xml:space="preserve">In addition, the </w:t>
      </w:r>
      <w:r w:rsidRPr="005B17D3">
        <w:rPr>
          <w:i/>
        </w:rPr>
        <w:t>QM 3</w:t>
      </w:r>
      <w:r w:rsidRPr="005B17D3">
        <w:t xml:space="preserve"> report may also be produced to display the data sorted by VISN, by medical</w:t>
      </w:r>
      <w:r w:rsidRPr="005B17D3">
        <w:fldChar w:fldCharType="begin"/>
      </w:r>
      <w:r w:rsidRPr="005B17D3">
        <w:instrText xml:space="preserve"> XE "Medical:center" </w:instrText>
      </w:r>
      <w:r w:rsidRPr="005B17D3">
        <w:fldChar w:fldCharType="end"/>
      </w:r>
      <w:r w:rsidRPr="005B17D3">
        <w:t xml:space="preserve"> center within VISN, or by facility</w:t>
      </w:r>
      <w:r w:rsidRPr="005B17D3">
        <w:fldChar w:fldCharType="begin"/>
      </w:r>
      <w:r w:rsidRPr="005B17D3">
        <w:instrText xml:space="preserve"> XE "Facility" </w:instrText>
      </w:r>
      <w:r w:rsidRPr="005B17D3">
        <w:fldChar w:fldCharType="end"/>
      </w:r>
      <w:r w:rsidRPr="005B17D3">
        <w:t xml:space="preserve"> within medical center. The </w:t>
      </w:r>
      <w:r w:rsidR="006204FA" w:rsidRPr="005B17D3">
        <w:t>Veterans</w:t>
      </w:r>
      <w:r w:rsidRPr="005B17D3">
        <w:t xml:space="preserve"> Preferred Facility is used to determine the VISN, VAMC and Facility information.</w:t>
      </w:r>
    </w:p>
    <w:p w14:paraId="1E8DCA5D" w14:textId="77777777" w:rsidR="00BE52CE" w:rsidRPr="005B17D3" w:rsidRDefault="00BE52CE" w:rsidP="00EF3896">
      <w:pPr>
        <w:pStyle w:val="BodyTextBullet2"/>
      </w:pPr>
      <w:r w:rsidRPr="005B17D3">
        <w:t xml:space="preserve">The requester has the option of Detailed </w:t>
      </w:r>
      <w:r w:rsidRPr="005B17D3">
        <w:fldChar w:fldCharType="begin"/>
      </w:r>
      <w:r w:rsidRPr="005B17D3">
        <w:instrText xml:space="preserve"> XE "Report:Detailed" </w:instrText>
      </w:r>
      <w:r w:rsidRPr="005B17D3">
        <w:fldChar w:fldCharType="end"/>
      </w:r>
      <w:r w:rsidRPr="005B17D3">
        <w:t>or Summary. The difference between the From Date and To Date may not exceed 31 days for the Summary Report.</w:t>
      </w:r>
    </w:p>
    <w:p w14:paraId="409906AF" w14:textId="77777777" w:rsidR="00BE52CE" w:rsidRPr="005B17D3" w:rsidRDefault="00BE52CE" w:rsidP="00EF3896">
      <w:pPr>
        <w:pStyle w:val="BodyTextBullet2"/>
      </w:pPr>
      <w:r w:rsidRPr="005B17D3">
        <w:t>ES accepts new Enrollment applications from Veterans whose enrollment status is “Closed Application</w:t>
      </w:r>
      <w:r w:rsidRPr="005B17D3">
        <w:fldChar w:fldCharType="begin"/>
      </w:r>
      <w:r w:rsidRPr="005B17D3">
        <w:instrText xml:space="preserve"> XE "Application:Closed Application" </w:instrText>
      </w:r>
      <w:r w:rsidRPr="005B17D3">
        <w:fldChar w:fldCharType="end"/>
      </w:r>
      <w:r w:rsidRPr="005B17D3">
        <w:t>” with an “Abandoned Application</w:t>
      </w:r>
      <w:r w:rsidRPr="005B17D3">
        <w:fldChar w:fldCharType="begin"/>
      </w:r>
      <w:r w:rsidRPr="005B17D3">
        <w:instrText xml:space="preserve"> XE "Application:Abandoned Application" </w:instrText>
      </w:r>
      <w:r w:rsidRPr="005B17D3">
        <w:fldChar w:fldCharType="end"/>
      </w:r>
      <w:r w:rsidRPr="005B17D3">
        <w:t>” reason. When processing the new application, the system will not include previous activities or dates entered before the “Closed Application” status. The enrollment application date is updated and based on the new information.</w:t>
      </w:r>
    </w:p>
    <w:p w14:paraId="49A24A8E" w14:textId="128F5D5D" w:rsidR="00BE52CE" w:rsidRPr="005B17D3" w:rsidRDefault="00BE52CE" w:rsidP="00474E83">
      <w:pPr>
        <w:pStyle w:val="NoteLightbulb"/>
      </w:pPr>
      <w:r w:rsidRPr="005B17D3">
        <w:rPr>
          <w:b/>
        </w:rPr>
        <w:t>Note:</w:t>
      </w:r>
      <w:r w:rsidRPr="005B17D3">
        <w:t xml:space="preserve"> This is a manual, work-around process for VistA currently.</w:t>
      </w:r>
    </w:p>
    <w:p w14:paraId="20FD637F" w14:textId="77777777" w:rsidR="00B22906" w:rsidRPr="005B17D3" w:rsidRDefault="00B22906" w:rsidP="00B22906">
      <w:pPr>
        <w:pStyle w:val="NoteLightbulb"/>
        <w:numPr>
          <w:ilvl w:val="0"/>
          <w:numId w:val="0"/>
        </w:numPr>
        <w:ind w:left="360"/>
      </w:pPr>
    </w:p>
    <w:p w14:paraId="72130166" w14:textId="6C7E33C0" w:rsidR="00BE52CE" w:rsidRPr="005B17D3" w:rsidRDefault="00BE52CE" w:rsidP="00EF3896">
      <w:pPr>
        <w:pStyle w:val="Heading4"/>
      </w:pPr>
      <w:r w:rsidRPr="005B17D3">
        <w:fldChar w:fldCharType="begin"/>
      </w:r>
      <w:r w:rsidRPr="005B17D3">
        <w:instrText xml:space="preserve"> XE "Report List:QM 4 " \* MERGEFORMAT </w:instrText>
      </w:r>
      <w:r w:rsidRPr="005B17D3">
        <w:fldChar w:fldCharType="end"/>
      </w:r>
      <w:r w:rsidRPr="005B17D3">
        <w:fldChar w:fldCharType="begin"/>
      </w:r>
      <w:r w:rsidRPr="005B17D3">
        <w:instrText xml:space="preserve"> XE "QM 4 " \* MERGEFORMAT </w:instrText>
      </w:r>
      <w:r w:rsidRPr="005B17D3">
        <w:fldChar w:fldCharType="end"/>
      </w:r>
      <w:bookmarkStart w:id="561" w:name="_Toc289864742"/>
      <w:bookmarkStart w:id="562" w:name="_Toc394920732"/>
      <w:bookmarkStart w:id="563" w:name="_Toc406571069"/>
      <w:bookmarkStart w:id="564" w:name="_Toc478746508"/>
      <w:bookmarkStart w:id="565" w:name="_Toc482888438"/>
      <w:bookmarkStart w:id="566" w:name="_Toc31622178"/>
      <w:r w:rsidRPr="005B17D3">
        <w:t>Cancelled/Declined (QM 4)</w:t>
      </w:r>
      <w:bookmarkEnd w:id="561"/>
      <w:bookmarkEnd w:id="562"/>
      <w:bookmarkEnd w:id="563"/>
      <w:bookmarkEnd w:id="564"/>
      <w:bookmarkEnd w:id="565"/>
      <w:bookmarkEnd w:id="566"/>
    </w:p>
    <w:p w14:paraId="5E29A1C3" w14:textId="77777777" w:rsidR="00BE52CE" w:rsidRPr="005B17D3" w:rsidRDefault="00BE52CE" w:rsidP="00EF3896">
      <w:pPr>
        <w:pStyle w:val="BodyTextBullet2"/>
      </w:pPr>
      <w:r w:rsidRPr="005B17D3">
        <w:t xml:space="preserve">The </w:t>
      </w:r>
      <w:r w:rsidRPr="005B17D3">
        <w:rPr>
          <w:i/>
        </w:rPr>
        <w:t>Cancelled/Declined (QM 4)</w:t>
      </w:r>
      <w:r w:rsidRPr="005B17D3">
        <w:t xml:space="preserve"> report shows the Nationwide number of enrollees who have an Enrollment</w:t>
      </w:r>
      <w:r w:rsidRPr="005B17D3">
        <w:fldChar w:fldCharType="begin"/>
      </w:r>
      <w:r w:rsidRPr="005B17D3">
        <w:instrText xml:space="preserve"> XE "Enrollment:Status" </w:instrText>
      </w:r>
      <w:r w:rsidRPr="005B17D3">
        <w:fldChar w:fldCharType="end"/>
      </w:r>
      <w:r w:rsidRPr="005B17D3">
        <w:t xml:space="preserve"> Status equal to "Cancelled/Declined" by each Reason Cancelled/Declined. No Date</w:t>
      </w:r>
      <w:r w:rsidRPr="005B17D3">
        <w:fldChar w:fldCharType="begin"/>
      </w:r>
      <w:r w:rsidRPr="005B17D3">
        <w:instrText xml:space="preserve"> XE "Date:of Death (QM 4)" </w:instrText>
      </w:r>
      <w:r w:rsidRPr="005B17D3">
        <w:fldChar w:fldCharType="end"/>
      </w:r>
      <w:r w:rsidRPr="005B17D3">
        <w:t xml:space="preserve"> of Death</w:t>
      </w:r>
      <w:r w:rsidRPr="005B17D3">
        <w:fldChar w:fldCharType="begin"/>
      </w:r>
      <w:r w:rsidRPr="005B17D3">
        <w:instrText xml:space="preserve"> XE "Death:Date of" </w:instrText>
      </w:r>
      <w:r w:rsidRPr="005B17D3">
        <w:fldChar w:fldCharType="end"/>
      </w:r>
      <w:r w:rsidRPr="005B17D3">
        <w:t xml:space="preserve"> records</w:t>
      </w:r>
      <w:r w:rsidRPr="005B17D3">
        <w:fldChar w:fldCharType="begin"/>
      </w:r>
      <w:r w:rsidRPr="005B17D3">
        <w:instrText xml:space="preserve"> XE "Records:QM 4" </w:instrText>
      </w:r>
      <w:r w:rsidRPr="005B17D3">
        <w:fldChar w:fldCharType="end"/>
      </w:r>
      <w:r w:rsidRPr="005B17D3">
        <w:t xml:space="preserve"> will be included.</w:t>
      </w:r>
    </w:p>
    <w:p w14:paraId="7E2F8B7B" w14:textId="0DA754C1" w:rsidR="00BE52CE" w:rsidRPr="005B17D3" w:rsidRDefault="00BE52CE" w:rsidP="00EF3896">
      <w:pPr>
        <w:pStyle w:val="BodyTextBullet2"/>
      </w:pPr>
      <w:r w:rsidRPr="005B17D3">
        <w:t>In addition, the report may also be produced to display the data sorted by VISN, by medical</w:t>
      </w:r>
      <w:r w:rsidRPr="005B17D3">
        <w:fldChar w:fldCharType="begin"/>
      </w:r>
      <w:r w:rsidRPr="005B17D3">
        <w:instrText xml:space="preserve"> XE "Medical:center" </w:instrText>
      </w:r>
      <w:r w:rsidRPr="005B17D3">
        <w:fldChar w:fldCharType="end"/>
      </w:r>
      <w:r w:rsidRPr="005B17D3">
        <w:t xml:space="preserve"> center within VISN, or by facility</w:t>
      </w:r>
      <w:r w:rsidRPr="005B17D3">
        <w:fldChar w:fldCharType="begin"/>
      </w:r>
      <w:r w:rsidRPr="005B17D3">
        <w:instrText xml:space="preserve"> XE "Facility" </w:instrText>
      </w:r>
      <w:r w:rsidRPr="005B17D3">
        <w:fldChar w:fldCharType="end"/>
      </w:r>
      <w:r w:rsidRPr="005B17D3">
        <w:t xml:space="preserve"> within medical center. The </w:t>
      </w:r>
      <w:r w:rsidR="006204FA" w:rsidRPr="005B17D3">
        <w:t>Veterans</w:t>
      </w:r>
      <w:r w:rsidRPr="005B17D3">
        <w:t xml:space="preserve"> Preferred Facility is used to determine the VISN, VAMC and Facility information.</w:t>
      </w:r>
    </w:p>
    <w:p w14:paraId="0106DF21" w14:textId="77777777" w:rsidR="00BE52CE" w:rsidRPr="005B17D3" w:rsidRDefault="00BE52CE" w:rsidP="00EF3896">
      <w:pPr>
        <w:pStyle w:val="BodyTextBullet2"/>
      </w:pPr>
      <w:r w:rsidRPr="005B17D3">
        <w:fldChar w:fldCharType="begin"/>
      </w:r>
      <w:r w:rsidRPr="005B17D3">
        <w:instrText xml:space="preserve"> XE "Report List:QM 5 " \* MERGEFORMAT </w:instrText>
      </w:r>
      <w:r w:rsidRPr="005B17D3">
        <w:fldChar w:fldCharType="end"/>
      </w:r>
      <w:r w:rsidRPr="005B17D3">
        <w:fldChar w:fldCharType="begin"/>
      </w:r>
      <w:r w:rsidRPr="005B17D3">
        <w:instrText xml:space="preserve"> XE "QM 5 " \* MERGEFORMAT </w:instrText>
      </w:r>
      <w:r w:rsidRPr="005B17D3">
        <w:fldChar w:fldCharType="end"/>
      </w:r>
      <w:bookmarkStart w:id="567" w:name="_Toc289864743"/>
      <w:bookmarkStart w:id="568" w:name="_Toc394920733"/>
      <w:bookmarkStart w:id="569" w:name="_Toc406571070"/>
      <w:bookmarkStart w:id="570" w:name="_Toc478746509"/>
      <w:bookmarkStart w:id="571" w:name="_Toc482888439"/>
      <w:r w:rsidRPr="005B17D3">
        <w:t>Bad Address</w:t>
      </w:r>
      <w:bookmarkEnd w:id="567"/>
      <w:bookmarkEnd w:id="568"/>
      <w:r w:rsidRPr="005B17D3">
        <w:fldChar w:fldCharType="begin"/>
      </w:r>
      <w:r w:rsidRPr="005B17D3">
        <w:instrText xml:space="preserve"> XE "Address:Bad Address Records" </w:instrText>
      </w:r>
      <w:r w:rsidRPr="005B17D3">
        <w:rPr>
          <w:b/>
          <w:iCs/>
        </w:rPr>
        <w:fldChar w:fldCharType="end"/>
      </w:r>
      <w:r w:rsidRPr="005B17D3">
        <w:t xml:space="preserve"> Records (QM 5)</w:t>
      </w:r>
      <w:bookmarkEnd w:id="569"/>
      <w:bookmarkEnd w:id="570"/>
      <w:bookmarkEnd w:id="571"/>
    </w:p>
    <w:p w14:paraId="7FAAA8C3" w14:textId="77777777" w:rsidR="00BE52CE" w:rsidRPr="005B17D3" w:rsidRDefault="00BE52CE" w:rsidP="00EF3896">
      <w:pPr>
        <w:pStyle w:val="BodyTextBullet2"/>
      </w:pPr>
      <w:r w:rsidRPr="005B17D3">
        <w:t xml:space="preserve">The </w:t>
      </w:r>
      <w:r w:rsidRPr="005B17D3">
        <w:rPr>
          <w:i/>
        </w:rPr>
        <w:t>Cancelled/Declined (QM 4)</w:t>
      </w:r>
      <w:r w:rsidRPr="005B17D3">
        <w:t xml:space="preserve"> report provides a Summary Report of the number of person records</w:t>
      </w:r>
      <w:r w:rsidRPr="005B17D3">
        <w:fldChar w:fldCharType="begin"/>
      </w:r>
      <w:r w:rsidRPr="005B17D3">
        <w:instrText xml:space="preserve"> XE "Records:QM 5" </w:instrText>
      </w:r>
      <w:r w:rsidRPr="005B17D3">
        <w:fldChar w:fldCharType="end"/>
      </w:r>
      <w:r w:rsidRPr="005B17D3">
        <w:t xml:space="preserve"> where the current Permanent Mailing Address has the Bad Address</w:t>
      </w:r>
      <w:r w:rsidRPr="005B17D3">
        <w:fldChar w:fldCharType="begin"/>
      </w:r>
      <w:r w:rsidRPr="005B17D3">
        <w:instrText xml:space="preserve"> XE "Address:Bad Address Reason" </w:instrText>
      </w:r>
      <w:r w:rsidRPr="005B17D3">
        <w:fldChar w:fldCharType="end"/>
      </w:r>
      <w:r w:rsidRPr="005B17D3">
        <w:t xml:space="preserve"> Reason populated. The Detailed Report</w:t>
      </w:r>
      <w:r w:rsidRPr="005B17D3">
        <w:fldChar w:fldCharType="begin"/>
      </w:r>
      <w:r w:rsidRPr="005B17D3">
        <w:instrText xml:space="preserve"> XE "Report:Detailed" </w:instrText>
      </w:r>
      <w:r w:rsidRPr="005B17D3">
        <w:fldChar w:fldCharType="end"/>
      </w:r>
      <w:r w:rsidRPr="005B17D3">
        <w:t xml:space="preserve"> can also be generated to display the person's Name, SSN</w:t>
      </w:r>
      <w:r w:rsidRPr="005B17D3">
        <w:fldChar w:fldCharType="begin"/>
      </w:r>
      <w:r w:rsidRPr="005B17D3">
        <w:instrText xml:space="preserve"> XE "SSN" </w:instrText>
      </w:r>
      <w:r w:rsidRPr="005B17D3">
        <w:fldChar w:fldCharType="end"/>
      </w:r>
      <w:r w:rsidRPr="005B17D3">
        <w:t xml:space="preserve"> and Bad Address Reason</w:t>
      </w:r>
      <w:r w:rsidRPr="005B17D3">
        <w:fldChar w:fldCharType="begin"/>
      </w:r>
      <w:r w:rsidRPr="005B17D3">
        <w:instrText xml:space="preserve"> XE "Bad Address Reason" </w:instrText>
      </w:r>
      <w:r w:rsidRPr="005B17D3">
        <w:fldChar w:fldCharType="end"/>
      </w:r>
      <w:r w:rsidRPr="005B17D3">
        <w:t>. No Date</w:t>
      </w:r>
      <w:r w:rsidRPr="005B17D3">
        <w:fldChar w:fldCharType="begin"/>
      </w:r>
      <w:r w:rsidRPr="005B17D3">
        <w:instrText xml:space="preserve"> XE "Date:of Death (QM 5)" </w:instrText>
      </w:r>
      <w:r w:rsidRPr="005B17D3">
        <w:fldChar w:fldCharType="end"/>
      </w:r>
      <w:r w:rsidRPr="005B17D3">
        <w:t xml:space="preserve"> of Death</w:t>
      </w:r>
      <w:r w:rsidRPr="005B17D3">
        <w:fldChar w:fldCharType="begin"/>
      </w:r>
      <w:r w:rsidRPr="005B17D3">
        <w:instrText xml:space="preserve"> XE "Death:Date of" </w:instrText>
      </w:r>
      <w:r w:rsidRPr="005B17D3">
        <w:fldChar w:fldCharType="end"/>
      </w:r>
      <w:r w:rsidRPr="005B17D3">
        <w:t xml:space="preserve"> records will be included.</w:t>
      </w:r>
    </w:p>
    <w:p w14:paraId="51192E63" w14:textId="33DEC725" w:rsidR="00BE52CE" w:rsidRPr="005B17D3" w:rsidRDefault="00BE52CE" w:rsidP="00EF3896">
      <w:pPr>
        <w:pStyle w:val="BodyTextBullet2"/>
      </w:pPr>
      <w:r w:rsidRPr="005B17D3">
        <w:lastRenderedPageBreak/>
        <w:t>The difference between the From Date and the To Date cannot be greater than 31 days. Only one VISN may be chosen per report execution.</w:t>
      </w:r>
    </w:p>
    <w:p w14:paraId="048A9F47" w14:textId="77777777" w:rsidR="00B22906" w:rsidRPr="005B17D3" w:rsidRDefault="00B22906" w:rsidP="00EF3896">
      <w:pPr>
        <w:pStyle w:val="BodyTextBullet2"/>
      </w:pPr>
    </w:p>
    <w:p w14:paraId="4E156069" w14:textId="3708054D" w:rsidR="00BE52CE" w:rsidRPr="005B17D3" w:rsidRDefault="00BE52CE" w:rsidP="00EF3896">
      <w:pPr>
        <w:pStyle w:val="Heading4"/>
      </w:pPr>
      <w:r w:rsidRPr="005B17D3">
        <w:fldChar w:fldCharType="begin"/>
      </w:r>
      <w:r w:rsidRPr="005B17D3">
        <w:instrText xml:space="preserve"> XE "Report List:QM 6 " \* MERGEFORMAT </w:instrText>
      </w:r>
      <w:r w:rsidRPr="005B17D3">
        <w:fldChar w:fldCharType="end"/>
      </w:r>
      <w:r w:rsidRPr="005B17D3">
        <w:fldChar w:fldCharType="begin"/>
      </w:r>
      <w:r w:rsidRPr="005B17D3">
        <w:instrText xml:space="preserve"> XE "QM 6 " \* MERGEFORMAT </w:instrText>
      </w:r>
      <w:r w:rsidRPr="005B17D3">
        <w:fldChar w:fldCharType="end"/>
      </w:r>
      <w:bookmarkStart w:id="572" w:name="_Toc289864744"/>
      <w:bookmarkStart w:id="573" w:name="_Toc394920734"/>
      <w:bookmarkStart w:id="574" w:name="_Toc406571071"/>
      <w:bookmarkStart w:id="575" w:name="_Toc478746510"/>
      <w:bookmarkStart w:id="576" w:name="_Toc482888440"/>
      <w:bookmarkStart w:id="577" w:name="_Toc31622179"/>
      <w:r w:rsidRPr="005B17D3">
        <w:t>EED Veteran Survey List (QM 6)</w:t>
      </w:r>
      <w:bookmarkEnd w:id="572"/>
      <w:bookmarkEnd w:id="573"/>
      <w:bookmarkEnd w:id="574"/>
      <w:bookmarkEnd w:id="575"/>
      <w:bookmarkEnd w:id="576"/>
      <w:bookmarkEnd w:id="577"/>
    </w:p>
    <w:p w14:paraId="25206AD2" w14:textId="550D092F" w:rsidR="00BE52CE" w:rsidRPr="005B17D3" w:rsidRDefault="00BE52CE" w:rsidP="00EF3896">
      <w:pPr>
        <w:pStyle w:val="BodyTextBullet2"/>
      </w:pPr>
      <w:r w:rsidRPr="005B17D3">
        <w:t xml:space="preserve">The EED Veteran Survey List (QM 6) report is used to develop a mailing list of Veterans to receive the </w:t>
      </w:r>
      <w:r w:rsidRPr="005B17D3">
        <w:rPr>
          <w:rStyle w:val="Text-onlypopuphotspot"/>
        </w:rPr>
        <w:t>EED</w:t>
      </w:r>
      <w:r w:rsidRPr="005B17D3">
        <w:t xml:space="preserve"> Customer Satisfaction Survey. The </w:t>
      </w:r>
      <w:r w:rsidRPr="005B17D3">
        <w:rPr>
          <w:i/>
        </w:rPr>
        <w:t>QM 6</w:t>
      </w:r>
      <w:r w:rsidRPr="005B17D3">
        <w:t xml:space="preserve"> report accumulates a user</w:t>
      </w:r>
      <w:r w:rsidRPr="005B17D3">
        <w:fldChar w:fldCharType="begin"/>
      </w:r>
      <w:r w:rsidRPr="005B17D3">
        <w:instrText xml:space="preserve"> XE "User:QM 6 Report:specified number of records" </w:instrText>
      </w:r>
      <w:r w:rsidRPr="005B17D3">
        <w:fldChar w:fldCharType="end"/>
      </w:r>
      <w:r w:rsidRPr="005B17D3">
        <w:t xml:space="preserve"> specified number of records</w:t>
      </w:r>
      <w:r w:rsidRPr="005B17D3">
        <w:fldChar w:fldCharType="begin"/>
      </w:r>
      <w:r w:rsidRPr="005B17D3">
        <w:instrText xml:space="preserve"> XE "Records:QM 6" </w:instrText>
      </w:r>
      <w:r w:rsidRPr="005B17D3">
        <w:fldChar w:fldCharType="end"/>
      </w:r>
      <w:r w:rsidRPr="005B17D3">
        <w:t xml:space="preserve"> working from the data specified in negative-date chronological order until it reaches the number specified by the user. No </w:t>
      </w:r>
      <w:r w:rsidRPr="005B17D3">
        <w:rPr>
          <w:i/>
          <w:iCs/>
        </w:rPr>
        <w:t>Date</w:t>
      </w:r>
      <w:r w:rsidRPr="005B17D3">
        <w:rPr>
          <w:i/>
          <w:iCs/>
        </w:rPr>
        <w:fldChar w:fldCharType="begin"/>
      </w:r>
      <w:r w:rsidRPr="005B17D3">
        <w:instrText xml:space="preserve"> XE "Date:of Death (QM 6)" </w:instrText>
      </w:r>
      <w:r w:rsidRPr="005B17D3">
        <w:rPr>
          <w:i/>
          <w:iCs/>
        </w:rPr>
        <w:fldChar w:fldCharType="end"/>
      </w:r>
      <w:r w:rsidRPr="005B17D3">
        <w:rPr>
          <w:i/>
          <w:iCs/>
        </w:rPr>
        <w:t xml:space="preserve"> of Death</w:t>
      </w:r>
      <w:r w:rsidRPr="005B17D3">
        <w:rPr>
          <w:i/>
          <w:iCs/>
        </w:rPr>
        <w:fldChar w:fldCharType="begin"/>
      </w:r>
      <w:r w:rsidRPr="005B17D3">
        <w:instrText xml:space="preserve"> XE "</w:instrText>
      </w:r>
      <w:r w:rsidRPr="005B17D3">
        <w:rPr>
          <w:iCs/>
        </w:rPr>
        <w:instrText>Death:</w:instrText>
      </w:r>
      <w:r w:rsidRPr="005B17D3">
        <w:instrText xml:space="preserve">Date of" </w:instrText>
      </w:r>
      <w:r w:rsidRPr="005B17D3">
        <w:rPr>
          <w:i/>
          <w:iCs/>
        </w:rPr>
        <w:fldChar w:fldCharType="end"/>
      </w:r>
      <w:r w:rsidRPr="005B17D3">
        <w:t xml:space="preserve"> records will be included.</w:t>
      </w:r>
    </w:p>
    <w:p w14:paraId="70263839" w14:textId="77777777" w:rsidR="00B22906" w:rsidRPr="005B17D3" w:rsidRDefault="00B22906" w:rsidP="00EF3896">
      <w:pPr>
        <w:pStyle w:val="BodyTextBullet2"/>
      </w:pPr>
    </w:p>
    <w:p w14:paraId="67AEC97C" w14:textId="5746AA05" w:rsidR="00BE52CE" w:rsidRPr="005B17D3" w:rsidRDefault="00BE52CE" w:rsidP="00EF3896">
      <w:pPr>
        <w:pStyle w:val="Heading4"/>
      </w:pPr>
      <w:r w:rsidRPr="005B17D3">
        <w:fldChar w:fldCharType="begin"/>
      </w:r>
      <w:r w:rsidRPr="005B17D3">
        <w:instrText xml:space="preserve"> XE "Report List:QM 8 " \* MERGEFORMAT </w:instrText>
      </w:r>
      <w:r w:rsidRPr="005B17D3">
        <w:fldChar w:fldCharType="end"/>
      </w:r>
      <w:r w:rsidRPr="005B17D3">
        <w:fldChar w:fldCharType="begin"/>
      </w:r>
      <w:r w:rsidRPr="005B17D3">
        <w:instrText xml:space="preserve"> XE "QM 8 " \* MERGEFORMAT </w:instrText>
      </w:r>
      <w:r w:rsidRPr="005B17D3">
        <w:fldChar w:fldCharType="end"/>
      </w:r>
      <w:bookmarkStart w:id="578" w:name="_Toc289864745"/>
      <w:bookmarkStart w:id="579" w:name="_Toc394920735"/>
      <w:bookmarkStart w:id="580" w:name="_Toc406571072"/>
      <w:bookmarkStart w:id="581" w:name="_Toc478746511"/>
      <w:bookmarkStart w:id="582" w:name="_Toc482888441"/>
      <w:bookmarkStart w:id="583" w:name="_Toc31622180"/>
      <w:r w:rsidRPr="005B17D3">
        <w:t>Unsolicited Updates by VBA (QM 8)</w:t>
      </w:r>
      <w:bookmarkEnd w:id="578"/>
      <w:bookmarkEnd w:id="579"/>
      <w:bookmarkEnd w:id="580"/>
      <w:bookmarkEnd w:id="581"/>
      <w:bookmarkEnd w:id="582"/>
      <w:r w:rsidRPr="005B17D3">
        <w:t xml:space="preserve"> (Retired)</w:t>
      </w:r>
      <w:bookmarkEnd w:id="583"/>
    </w:p>
    <w:p w14:paraId="37749A06" w14:textId="77777777" w:rsidR="00BE52CE" w:rsidRPr="005B17D3" w:rsidRDefault="00BE52CE" w:rsidP="00EF3896">
      <w:pPr>
        <w:pStyle w:val="BodyTextBullet2"/>
      </w:pPr>
      <w:r w:rsidRPr="005B17D3">
        <w:t xml:space="preserve">The </w:t>
      </w:r>
      <w:r w:rsidRPr="005B17D3">
        <w:rPr>
          <w:i/>
        </w:rPr>
        <w:t>Unsolicited Updates by VBA (QM 8)</w:t>
      </w:r>
      <w:r w:rsidRPr="005B17D3">
        <w:t xml:space="preserve"> report shows either in </w:t>
      </w:r>
      <w:r w:rsidRPr="005B17D3">
        <w:rPr>
          <w:i/>
          <w:iCs/>
        </w:rPr>
        <w:t>Summary</w:t>
      </w:r>
      <w:r w:rsidRPr="005B17D3">
        <w:t xml:space="preserve"> or </w:t>
      </w:r>
      <w:r w:rsidRPr="005B17D3">
        <w:rPr>
          <w:i/>
          <w:iCs/>
        </w:rPr>
        <w:t>Detailed</w:t>
      </w:r>
      <w:r w:rsidRPr="005B17D3">
        <w:t xml:space="preserve"> </w:t>
      </w:r>
      <w:r w:rsidRPr="005B17D3">
        <w:fldChar w:fldCharType="begin"/>
      </w:r>
      <w:r w:rsidRPr="005B17D3">
        <w:instrText xml:space="preserve"> XE "Report:Detailed" </w:instrText>
      </w:r>
      <w:r w:rsidRPr="005B17D3">
        <w:fldChar w:fldCharType="end"/>
      </w:r>
      <w:r w:rsidRPr="005B17D3">
        <w:t xml:space="preserve">format the information related to an unsolicited update sent by </w:t>
      </w:r>
      <w:r w:rsidRPr="005B17D3">
        <w:rPr>
          <w:rStyle w:val="Text-onlypopuphotspot"/>
        </w:rPr>
        <w:t>VBA</w:t>
      </w:r>
      <w:r w:rsidRPr="005B17D3">
        <w:t xml:space="preserve">. For the </w:t>
      </w:r>
      <w:r w:rsidRPr="005B17D3">
        <w:rPr>
          <w:i/>
        </w:rPr>
        <w:t>QM 8</w:t>
      </w:r>
      <w:r w:rsidRPr="005B17D3">
        <w:t xml:space="preserve"> report, </w:t>
      </w:r>
      <w:r w:rsidRPr="005B17D3">
        <w:rPr>
          <w:b/>
        </w:rPr>
        <w:t>Not Processed</w:t>
      </w:r>
      <w:r w:rsidRPr="005B17D3">
        <w:t xml:space="preserve"> indicates that no data from the message was accepted (includes only instances where the message was ignored.)</w:t>
      </w:r>
    </w:p>
    <w:p w14:paraId="1CD14E3F" w14:textId="0547CEFB" w:rsidR="00BE350C" w:rsidRPr="005B17D3" w:rsidRDefault="00BE52CE" w:rsidP="00EF3896">
      <w:pPr>
        <w:pStyle w:val="BodyTextBullet2"/>
      </w:pPr>
      <w:r w:rsidRPr="005B17D3">
        <w:t xml:space="preserve">The </w:t>
      </w:r>
      <w:r w:rsidRPr="005B17D3">
        <w:rPr>
          <w:i/>
          <w:iCs/>
        </w:rPr>
        <w:t>Detailed Report</w:t>
      </w:r>
      <w:r w:rsidRPr="005B17D3">
        <w:rPr>
          <w:i/>
          <w:iCs/>
        </w:rPr>
        <w:fldChar w:fldCharType="begin"/>
      </w:r>
      <w:r w:rsidRPr="005B17D3">
        <w:instrText xml:space="preserve"> XE "Report:Detailed" </w:instrText>
      </w:r>
      <w:r w:rsidRPr="005B17D3">
        <w:rPr>
          <w:i/>
          <w:iCs/>
        </w:rPr>
        <w:fldChar w:fldCharType="end"/>
      </w:r>
      <w:r w:rsidRPr="005B17D3">
        <w:t xml:space="preserve"> will display only records</w:t>
      </w:r>
      <w:r w:rsidRPr="005B17D3">
        <w:fldChar w:fldCharType="begin"/>
      </w:r>
      <w:r w:rsidRPr="005B17D3">
        <w:instrText xml:space="preserve"> XE "Records:QM 8" </w:instrText>
      </w:r>
      <w:r w:rsidRPr="005B17D3">
        <w:fldChar w:fldCharType="end"/>
      </w:r>
      <w:r w:rsidRPr="005B17D3">
        <w:t xml:space="preserve"> </w:t>
      </w:r>
      <w:r w:rsidRPr="005B17D3">
        <w:rPr>
          <w:b/>
        </w:rPr>
        <w:t>Not Processed</w:t>
      </w:r>
      <w:r w:rsidR="00E06908" w:rsidRPr="005B17D3">
        <w:t>.</w:t>
      </w:r>
    </w:p>
    <w:p w14:paraId="2EDC38CB" w14:textId="77777777" w:rsidR="00B22906" w:rsidRPr="005B17D3" w:rsidRDefault="00B22906" w:rsidP="00EF3896">
      <w:pPr>
        <w:pStyle w:val="BodyTextBullet2"/>
      </w:pPr>
    </w:p>
    <w:p w14:paraId="24B376D8" w14:textId="70CFE485" w:rsidR="00BE52CE" w:rsidRPr="005B17D3" w:rsidRDefault="00BE52CE" w:rsidP="00EF3896">
      <w:pPr>
        <w:pStyle w:val="Heading4"/>
      </w:pPr>
      <w:r w:rsidRPr="005B17D3">
        <w:fldChar w:fldCharType="begin"/>
      </w:r>
      <w:r w:rsidRPr="005B17D3">
        <w:instrText xml:space="preserve"> XE "Report List:QM 10 " \* MERGEFORMAT </w:instrText>
      </w:r>
      <w:r w:rsidRPr="005B17D3">
        <w:fldChar w:fldCharType="end"/>
      </w:r>
      <w:r w:rsidRPr="005B17D3">
        <w:fldChar w:fldCharType="begin"/>
      </w:r>
      <w:r w:rsidRPr="005B17D3">
        <w:instrText xml:space="preserve"> XE "QM 10 " \* MERGEFORMAT </w:instrText>
      </w:r>
      <w:r w:rsidRPr="005B17D3">
        <w:fldChar w:fldCharType="end"/>
      </w:r>
      <w:bookmarkStart w:id="584" w:name="_Toc289864746"/>
      <w:bookmarkStart w:id="585" w:name="_Toc394920736"/>
      <w:bookmarkStart w:id="586" w:name="_Toc406571073"/>
      <w:bookmarkStart w:id="587" w:name="_Toc478746512"/>
      <w:bookmarkStart w:id="588" w:name="_Toc482888442"/>
      <w:bookmarkStart w:id="589" w:name="_Toc31622181"/>
      <w:r w:rsidRPr="005B17D3">
        <w:t>MST National (QM 10)</w:t>
      </w:r>
      <w:bookmarkEnd w:id="584"/>
      <w:bookmarkEnd w:id="585"/>
      <w:bookmarkEnd w:id="586"/>
      <w:bookmarkEnd w:id="587"/>
      <w:bookmarkEnd w:id="588"/>
      <w:r w:rsidRPr="005B17D3">
        <w:t xml:space="preserve"> (Retired)</w:t>
      </w:r>
      <w:bookmarkEnd w:id="589"/>
    </w:p>
    <w:p w14:paraId="13E3050A" w14:textId="2DDB33BA" w:rsidR="00BE52CE" w:rsidRPr="005B17D3" w:rsidRDefault="00BE52CE" w:rsidP="00EF3896">
      <w:pPr>
        <w:pStyle w:val="BodyText"/>
        <w:rPr>
          <w:szCs w:val="24"/>
        </w:rPr>
      </w:pPr>
      <w:r w:rsidRPr="005B17D3">
        <w:rPr>
          <w:szCs w:val="24"/>
        </w:rPr>
        <w:t xml:space="preserve">The </w:t>
      </w:r>
      <w:r w:rsidRPr="005B17D3">
        <w:rPr>
          <w:i/>
          <w:szCs w:val="24"/>
        </w:rPr>
        <w:t>MST National (QM 10)</w:t>
      </w:r>
      <w:r w:rsidRPr="005B17D3">
        <w:rPr>
          <w:szCs w:val="24"/>
        </w:rPr>
        <w:t xml:space="preserve"> report provides a summary of the number of Veterans who have a</w:t>
      </w:r>
      <w:r w:rsidR="005124BA" w:rsidRPr="005B17D3">
        <w:rPr>
          <w:szCs w:val="24"/>
        </w:rPr>
        <w:t>n</w:t>
      </w:r>
      <w:r w:rsidRPr="005B17D3">
        <w:rPr>
          <w:szCs w:val="24"/>
        </w:rPr>
        <w:t xml:space="preserve"> </w:t>
      </w:r>
      <w:r w:rsidRPr="005B17D3">
        <w:rPr>
          <w:rStyle w:val="Text-onlypopuphotspot"/>
          <w:i/>
          <w:iCs/>
          <w:szCs w:val="24"/>
        </w:rPr>
        <w:t>MST</w:t>
      </w:r>
      <w:r w:rsidRPr="005B17D3">
        <w:rPr>
          <w:rStyle w:val="Text-onlypopuphotspot"/>
          <w:szCs w:val="24"/>
        </w:rPr>
        <w:t xml:space="preserve"> Status</w:t>
      </w:r>
      <w:r w:rsidRPr="005B17D3">
        <w:rPr>
          <w:szCs w:val="24"/>
        </w:rPr>
        <w:t xml:space="preserve"> recorded with a MST Status Date</w:t>
      </w:r>
      <w:r w:rsidRPr="005B17D3">
        <w:rPr>
          <w:szCs w:val="24"/>
        </w:rPr>
        <w:fldChar w:fldCharType="begin"/>
      </w:r>
      <w:r w:rsidRPr="005B17D3">
        <w:rPr>
          <w:szCs w:val="24"/>
        </w:rPr>
        <w:instrText xml:space="preserve"> XE "Date:Report Status (QM 10)" </w:instrText>
      </w:r>
      <w:r w:rsidRPr="005B17D3">
        <w:rPr>
          <w:szCs w:val="24"/>
        </w:rPr>
        <w:fldChar w:fldCharType="end"/>
      </w:r>
      <w:r w:rsidRPr="005B17D3">
        <w:rPr>
          <w:szCs w:val="24"/>
        </w:rPr>
        <w:t xml:space="preserve"> as of the report run-date. The </w:t>
      </w:r>
      <w:r w:rsidRPr="005B17D3">
        <w:rPr>
          <w:i/>
          <w:szCs w:val="24"/>
        </w:rPr>
        <w:t>QM 10</w:t>
      </w:r>
      <w:r w:rsidRPr="005B17D3">
        <w:rPr>
          <w:szCs w:val="24"/>
        </w:rPr>
        <w:t xml:space="preserve"> detailed report can be generated for a specific Fiscal Year, Quarter or user</w:t>
      </w:r>
      <w:r w:rsidRPr="005B17D3">
        <w:rPr>
          <w:szCs w:val="24"/>
        </w:rPr>
        <w:fldChar w:fldCharType="begin"/>
      </w:r>
      <w:r w:rsidRPr="005B17D3">
        <w:rPr>
          <w:szCs w:val="24"/>
        </w:rPr>
        <w:instrText xml:space="preserve"> XE "User:QM 10 Report:specified date range" </w:instrText>
      </w:r>
      <w:r w:rsidRPr="005B17D3">
        <w:rPr>
          <w:szCs w:val="24"/>
        </w:rPr>
        <w:fldChar w:fldCharType="end"/>
      </w:r>
      <w:r w:rsidRPr="005B17D3">
        <w:rPr>
          <w:szCs w:val="24"/>
        </w:rPr>
        <w:t xml:space="preserve">-specified date range to provide a count of the number of Veterans with a recorded MST Status Date that falls within the reporting period. The MST Status is sorted by </w:t>
      </w:r>
      <w:r w:rsidRPr="005B17D3">
        <w:rPr>
          <w:i/>
          <w:iCs/>
          <w:szCs w:val="24"/>
        </w:rPr>
        <w:t>Gender</w:t>
      </w:r>
      <w:r w:rsidRPr="005B17D3">
        <w:rPr>
          <w:szCs w:val="24"/>
        </w:rPr>
        <w:t>.</w:t>
      </w:r>
    </w:p>
    <w:p w14:paraId="0745142F" w14:textId="77777777" w:rsidR="00BE52CE" w:rsidRPr="005B17D3" w:rsidRDefault="00BE52CE" w:rsidP="00EF3896">
      <w:pPr>
        <w:pStyle w:val="ScreenField"/>
        <w:rPr>
          <w:u w:val="single"/>
        </w:rPr>
      </w:pPr>
      <w:r w:rsidRPr="005B17D3">
        <w:rPr>
          <w:b w:val="0"/>
          <w:bCs/>
        </w:rPr>
        <w:t>Summary Report:</w:t>
      </w:r>
    </w:p>
    <w:p w14:paraId="00240C1C" w14:textId="517B93C5" w:rsidR="00BE52CE" w:rsidRPr="005B17D3" w:rsidRDefault="00BE52CE" w:rsidP="00EF3896">
      <w:pPr>
        <w:pStyle w:val="ScreenFieldDesc"/>
      </w:pPr>
      <w:r w:rsidRPr="005B17D3">
        <w:t>Each report row represents the accumulated annual total number of Veterans by gender with the specific MST Status for all Fiscal Years, the percentage by gender of the total number of vets screened per MST status, and the percentage of the total Veterans screened by gender with a</w:t>
      </w:r>
      <w:r w:rsidR="006C7153" w:rsidRPr="005B17D3">
        <w:t>n</w:t>
      </w:r>
      <w:r w:rsidRPr="005B17D3">
        <w:t xml:space="preserve"> MST Status of Positive or Negative for all Fiscal Years.</w:t>
      </w:r>
    </w:p>
    <w:p w14:paraId="0CE0C61C" w14:textId="77777777" w:rsidR="00B22906" w:rsidRPr="005B17D3" w:rsidRDefault="00B22906" w:rsidP="00B22906">
      <w:pPr>
        <w:pStyle w:val="ScreenField"/>
      </w:pPr>
    </w:p>
    <w:p w14:paraId="01F12C69" w14:textId="77777777" w:rsidR="00BE52CE" w:rsidRPr="005B17D3" w:rsidRDefault="00BE52CE" w:rsidP="00EF3896">
      <w:pPr>
        <w:pStyle w:val="ScreenField"/>
      </w:pPr>
      <w:r w:rsidRPr="005B17D3">
        <w:rPr>
          <w:b w:val="0"/>
          <w:bCs/>
        </w:rPr>
        <w:t>Fiscal Year Report:</w:t>
      </w:r>
    </w:p>
    <w:p w14:paraId="1C4163A5" w14:textId="77777777" w:rsidR="00BE52CE" w:rsidRPr="005B17D3" w:rsidRDefault="00BE52CE" w:rsidP="00EF3896">
      <w:pPr>
        <w:pStyle w:val="ScreenFieldDesc"/>
      </w:pPr>
      <w:r w:rsidRPr="005B17D3">
        <w:lastRenderedPageBreak/>
        <w:t>Each report row represents the number of persons by gender with the specific MST Status per Quarter, the percentage by gender of the total number of vets screened, the percentage of the total Veterans screened by gender with a MST Status of Positive or Negative and the totals for each gender and MST Status for the Fiscal Year.</w:t>
      </w:r>
    </w:p>
    <w:p w14:paraId="13987096" w14:textId="77777777" w:rsidR="00BE52CE" w:rsidRPr="005B17D3" w:rsidRDefault="00BE52CE" w:rsidP="00EF3896">
      <w:pPr>
        <w:pStyle w:val="ScreenField"/>
      </w:pPr>
      <w:r w:rsidRPr="005B17D3">
        <w:rPr>
          <w:b w:val="0"/>
          <w:bCs/>
        </w:rPr>
        <w:t>Quarterly Report:</w:t>
      </w:r>
    </w:p>
    <w:p w14:paraId="5A23D68C" w14:textId="77649E32" w:rsidR="00BE52CE" w:rsidRPr="005B17D3" w:rsidRDefault="00BE52CE" w:rsidP="00EF3896">
      <w:pPr>
        <w:pStyle w:val="ScreenFieldDesc"/>
      </w:pPr>
      <w:r w:rsidRPr="005B17D3">
        <w:t>Each report row represents the number of persons by gender with the specific MST Status, Total per Quarter, the percentage by gender of the total number of vets screened, and the percentage of the total Veterans screened by gender with a</w:t>
      </w:r>
      <w:r w:rsidR="000C1014" w:rsidRPr="005B17D3">
        <w:t>n</w:t>
      </w:r>
      <w:r w:rsidRPr="005B17D3">
        <w:t xml:space="preserve"> MST Status of Positive or Negative.</w:t>
      </w:r>
    </w:p>
    <w:p w14:paraId="2BEAB192" w14:textId="77777777" w:rsidR="00BE52CE" w:rsidRPr="005B17D3" w:rsidRDefault="00BE52CE" w:rsidP="00EF3896">
      <w:pPr>
        <w:pStyle w:val="ScreenField"/>
      </w:pPr>
      <w:r w:rsidRPr="005B17D3">
        <w:rPr>
          <w:b w:val="0"/>
          <w:bCs/>
        </w:rPr>
        <w:t>Date</w:t>
      </w:r>
      <w:r w:rsidRPr="005B17D3">
        <w:rPr>
          <w:b w:val="0"/>
          <w:bCs/>
        </w:rPr>
        <w:fldChar w:fldCharType="begin"/>
      </w:r>
      <w:r w:rsidRPr="005B17D3">
        <w:rPr>
          <w:b w:val="0"/>
          <w:bCs/>
        </w:rPr>
        <w:instrText xml:space="preserve"> XE "Date:Range (QM 10)" </w:instrText>
      </w:r>
      <w:r w:rsidRPr="005B17D3">
        <w:rPr>
          <w:b w:val="0"/>
          <w:bCs/>
        </w:rPr>
        <w:fldChar w:fldCharType="end"/>
      </w:r>
      <w:r w:rsidRPr="005B17D3">
        <w:rPr>
          <w:b w:val="0"/>
          <w:bCs/>
        </w:rPr>
        <w:t xml:space="preserve"> Range Report:</w:t>
      </w:r>
    </w:p>
    <w:p w14:paraId="65AAF96A" w14:textId="261CD5F9" w:rsidR="00BE52CE" w:rsidRPr="005B17D3" w:rsidRDefault="00BE52CE" w:rsidP="00EF3896">
      <w:pPr>
        <w:pStyle w:val="ScreenFieldDesc"/>
      </w:pPr>
      <w:r w:rsidRPr="005B17D3">
        <w:t>Each report row represents the number of persons by gender with the specific MST Status within a user-specified date range, Total per selected date range, the percentage by gender of the total number of vets screened, and the percentage of the total Veterans screened by gender with an MST Status of Positive or Negative.</w:t>
      </w:r>
    </w:p>
    <w:p w14:paraId="3B4974F8" w14:textId="77777777" w:rsidR="00B22906" w:rsidRPr="005B17D3" w:rsidRDefault="00B22906" w:rsidP="00B22906">
      <w:pPr>
        <w:pStyle w:val="ScreenField"/>
      </w:pPr>
    </w:p>
    <w:p w14:paraId="6B2F4D5E" w14:textId="6DF11E45" w:rsidR="00BE52CE" w:rsidRPr="005B17D3" w:rsidRDefault="00BE52CE" w:rsidP="00EF3896">
      <w:pPr>
        <w:pStyle w:val="Heading4"/>
      </w:pPr>
      <w:r w:rsidRPr="005B17D3">
        <w:fldChar w:fldCharType="begin"/>
      </w:r>
      <w:r w:rsidRPr="005B17D3">
        <w:instrText xml:space="preserve"> XE "Report List:QM 11 " \* MERGEFORMAT </w:instrText>
      </w:r>
      <w:r w:rsidRPr="005B17D3">
        <w:fldChar w:fldCharType="end"/>
      </w:r>
      <w:r w:rsidRPr="005B17D3">
        <w:fldChar w:fldCharType="begin"/>
      </w:r>
      <w:r w:rsidRPr="005B17D3">
        <w:instrText xml:space="preserve"> XE "QM 11 " \* MERGEFORMAT </w:instrText>
      </w:r>
      <w:r w:rsidRPr="005B17D3">
        <w:fldChar w:fldCharType="end"/>
      </w:r>
      <w:bookmarkStart w:id="590" w:name="_Toc289864747"/>
      <w:bookmarkStart w:id="591" w:name="_Toc394920737"/>
      <w:bookmarkStart w:id="592" w:name="_Toc406571074"/>
      <w:bookmarkStart w:id="593" w:name="_Toc478746513"/>
      <w:bookmarkStart w:id="594" w:name="_Toc482888443"/>
      <w:bookmarkStart w:id="595" w:name="_Toc31622182"/>
      <w:r w:rsidRPr="005B17D3">
        <w:t>Workload Turnaround Time (QM 11)</w:t>
      </w:r>
      <w:bookmarkEnd w:id="590"/>
      <w:bookmarkEnd w:id="591"/>
      <w:bookmarkEnd w:id="592"/>
      <w:bookmarkEnd w:id="593"/>
      <w:bookmarkEnd w:id="594"/>
      <w:r w:rsidRPr="005B17D3">
        <w:t xml:space="preserve"> (Retired)</w:t>
      </w:r>
      <w:bookmarkEnd w:id="595"/>
    </w:p>
    <w:p w14:paraId="10B804A4" w14:textId="36E05370" w:rsidR="00BE52CE" w:rsidRPr="005B17D3" w:rsidRDefault="00BE52CE" w:rsidP="00EF3896">
      <w:pPr>
        <w:pStyle w:val="BodyTextBullet2"/>
      </w:pPr>
      <w:r w:rsidRPr="005B17D3">
        <w:t xml:space="preserve">The </w:t>
      </w:r>
      <w:r w:rsidRPr="005B17D3">
        <w:rPr>
          <w:i/>
        </w:rPr>
        <w:t>Workload Turnaround Time (QM 11)</w:t>
      </w:r>
      <w:r w:rsidRPr="005B17D3">
        <w:t xml:space="preserve"> report provides information about the turnaround time for any or all workload cases for a functional group</w:t>
      </w:r>
      <w:r w:rsidRPr="005B17D3">
        <w:fldChar w:fldCharType="begin"/>
      </w:r>
      <w:r w:rsidRPr="005B17D3">
        <w:instrText xml:space="preserve"> XE "Group:Workload:functional" </w:instrText>
      </w:r>
      <w:r w:rsidRPr="005B17D3">
        <w:fldChar w:fldCharType="end"/>
      </w:r>
      <w:r w:rsidRPr="005B17D3">
        <w:t xml:space="preserve">. The </w:t>
      </w:r>
      <w:r w:rsidRPr="005B17D3">
        <w:rPr>
          <w:i/>
        </w:rPr>
        <w:t>QM 11</w:t>
      </w:r>
      <w:r w:rsidRPr="005B17D3">
        <w:t xml:space="preserve"> gives a </w:t>
      </w:r>
      <w:r w:rsidRPr="005B17D3">
        <w:rPr>
          <w:i/>
          <w:iCs/>
        </w:rPr>
        <w:t>Summary</w:t>
      </w:r>
      <w:r w:rsidRPr="005B17D3">
        <w:t xml:space="preserve"> or optionally </w:t>
      </w:r>
      <w:r w:rsidRPr="005B17D3">
        <w:rPr>
          <w:i/>
          <w:iCs/>
        </w:rPr>
        <w:t>Detailed</w:t>
      </w:r>
      <w:r w:rsidRPr="005B17D3">
        <w:rPr>
          <w:i/>
          <w:iCs/>
        </w:rPr>
        <w:fldChar w:fldCharType="begin"/>
      </w:r>
      <w:r w:rsidRPr="005B17D3">
        <w:instrText xml:space="preserve"> XE "Report:Detailed" </w:instrText>
      </w:r>
      <w:r w:rsidRPr="005B17D3">
        <w:rPr>
          <w:i/>
          <w:iCs/>
        </w:rPr>
        <w:fldChar w:fldCharType="end"/>
      </w:r>
      <w:r w:rsidRPr="005B17D3">
        <w:t xml:space="preserve"> report by user. If it is not run by the user</w:t>
      </w:r>
      <w:r w:rsidR="00897E20" w:rsidRPr="005B17D3">
        <w:t>,</w:t>
      </w:r>
      <w:r w:rsidRPr="005B17D3">
        <w:t xml:space="preserve"> it uses the date</w:t>
      </w:r>
      <w:r w:rsidRPr="005B17D3">
        <w:fldChar w:fldCharType="begin"/>
      </w:r>
      <w:r w:rsidRPr="005B17D3">
        <w:instrText xml:space="preserve"> XE "Date:Workload Assigned (QM 11)" </w:instrText>
      </w:r>
      <w:r w:rsidRPr="005B17D3">
        <w:fldChar w:fldCharType="end"/>
      </w:r>
      <w:r w:rsidRPr="005B17D3">
        <w:t xml:space="preserve"> the workload was assigned</w:t>
      </w:r>
      <w:r w:rsidRPr="005B17D3">
        <w:fldChar w:fldCharType="begin"/>
      </w:r>
      <w:r w:rsidRPr="005B17D3">
        <w:instrText xml:space="preserve"> XE "</w:instrText>
      </w:r>
      <w:r w:rsidRPr="005B17D3">
        <w:rPr>
          <w:rFonts w:cs="Arial"/>
          <w:iCs/>
        </w:rPr>
        <w:instrText>Assigned</w:instrText>
      </w:r>
      <w:r w:rsidRPr="005B17D3">
        <w:instrText xml:space="preserve">" </w:instrText>
      </w:r>
      <w:r w:rsidRPr="005B17D3">
        <w:fldChar w:fldCharType="end"/>
      </w:r>
      <w:r w:rsidRPr="005B17D3">
        <w:t>. If not by user</w:t>
      </w:r>
      <w:r w:rsidR="00897E20" w:rsidRPr="005B17D3">
        <w:t>,</w:t>
      </w:r>
      <w:r w:rsidRPr="005B17D3">
        <w:t xml:space="preserve"> then it uses the date the workload was logged. The difference between the </w:t>
      </w:r>
      <w:r w:rsidRPr="005B17D3">
        <w:rPr>
          <w:i/>
          <w:iCs/>
        </w:rPr>
        <w:t>From Date</w:t>
      </w:r>
      <w:r w:rsidRPr="005B17D3">
        <w:t xml:space="preserve"> and </w:t>
      </w:r>
      <w:r w:rsidRPr="005B17D3">
        <w:rPr>
          <w:i/>
          <w:iCs/>
        </w:rPr>
        <w:t>To Date</w:t>
      </w:r>
      <w:r w:rsidRPr="005B17D3">
        <w:t xml:space="preserve"> may not exceed 31 days.</w:t>
      </w:r>
    </w:p>
    <w:p w14:paraId="7E96B3DB" w14:textId="56EDB692" w:rsidR="00BE52CE" w:rsidRPr="005B17D3" w:rsidRDefault="00BE52CE" w:rsidP="00EF3896">
      <w:pPr>
        <w:pStyle w:val="BodyTextBullet2"/>
      </w:pPr>
      <w:r w:rsidRPr="005B17D3">
        <w:t xml:space="preserve">If the user selects </w:t>
      </w:r>
      <w:r w:rsidRPr="005B17D3">
        <w:rPr>
          <w:i/>
          <w:iCs/>
        </w:rPr>
        <w:t>Detailed</w:t>
      </w:r>
      <w:r w:rsidR="00897E20" w:rsidRPr="005B17D3">
        <w:rPr>
          <w:i/>
          <w:iCs/>
        </w:rPr>
        <w:t>,</w:t>
      </w:r>
      <w:r w:rsidRPr="005B17D3">
        <w:t xml:space="preserve"> they will be prompted for </w:t>
      </w:r>
      <w:r w:rsidRPr="005B17D3">
        <w:rPr>
          <w:rStyle w:val="Text-onlypopuphotspot"/>
        </w:rPr>
        <w:t>outlier</w:t>
      </w:r>
      <w:r w:rsidRPr="005B17D3">
        <w:t xml:space="preserve"> days (the number of days a workload has been in the last status) and the number of random records</w:t>
      </w:r>
      <w:r w:rsidRPr="005B17D3">
        <w:fldChar w:fldCharType="begin"/>
      </w:r>
      <w:r w:rsidRPr="005B17D3">
        <w:instrText xml:space="preserve"> XE "Records:QM 11" </w:instrText>
      </w:r>
      <w:r w:rsidRPr="005B17D3">
        <w:fldChar w:fldCharType="end"/>
      </w:r>
      <w:r w:rsidRPr="005B17D3">
        <w:t xml:space="preserve"> (how many random records the system should select for review). If no random records are selected, then all of the records that meet the outlier day’s criteria</w:t>
      </w:r>
      <w:r w:rsidRPr="005B17D3">
        <w:fldChar w:fldCharType="begin"/>
      </w:r>
      <w:r w:rsidRPr="005B17D3">
        <w:instrText xml:space="preserve"> XE "Criteria:Report QM 11" </w:instrText>
      </w:r>
      <w:r w:rsidRPr="005B17D3">
        <w:fldChar w:fldCharType="end"/>
      </w:r>
      <w:r w:rsidRPr="005B17D3">
        <w:t xml:space="preserve"> will be produced.</w:t>
      </w:r>
    </w:p>
    <w:p w14:paraId="7D510B82" w14:textId="0C191AD3" w:rsidR="005A1522" w:rsidRPr="005B17D3" w:rsidRDefault="00BE52CE" w:rsidP="00474E83">
      <w:pPr>
        <w:pStyle w:val="NoteLightbulb"/>
      </w:pPr>
      <w:r w:rsidRPr="005B17D3">
        <w:rPr>
          <w:b/>
        </w:rPr>
        <w:t>Note</w:t>
      </w:r>
      <w:r w:rsidRPr="005B17D3">
        <w:t>: An LAS</w:t>
      </w:r>
      <w:r w:rsidRPr="005B17D3">
        <w:fldChar w:fldCharType="begin"/>
      </w:r>
      <w:r w:rsidRPr="005B17D3">
        <w:instrText xml:space="preserve"> XE "LAS:Workload Turnaround Time Report (QM 11)" </w:instrText>
      </w:r>
      <w:r w:rsidRPr="005B17D3">
        <w:fldChar w:fldCharType="end"/>
      </w:r>
      <w:r w:rsidRPr="005B17D3">
        <w:t xml:space="preserve"> may run the report but the output will be for that user</w:t>
      </w:r>
      <w:r w:rsidRPr="005B17D3">
        <w:fldChar w:fldCharType="begin"/>
      </w:r>
      <w:r w:rsidRPr="005B17D3">
        <w:instrText xml:space="preserve"> XE "User:QM 11 Report:output only for that" </w:instrText>
      </w:r>
      <w:r w:rsidRPr="005B17D3">
        <w:fldChar w:fldCharType="end"/>
      </w:r>
      <w:r w:rsidRPr="005B17D3">
        <w:t xml:space="preserve"> only.</w:t>
      </w:r>
    </w:p>
    <w:p w14:paraId="3A26C421" w14:textId="77777777" w:rsidR="00B22906" w:rsidRPr="005B17D3" w:rsidRDefault="00B22906" w:rsidP="00B22906">
      <w:pPr>
        <w:pStyle w:val="NoteLightbulb"/>
        <w:numPr>
          <w:ilvl w:val="0"/>
          <w:numId w:val="0"/>
        </w:numPr>
        <w:ind w:left="360"/>
      </w:pPr>
    </w:p>
    <w:p w14:paraId="29337F3A" w14:textId="239985CB" w:rsidR="00BE52CE" w:rsidRPr="005B17D3" w:rsidRDefault="00BE52CE" w:rsidP="00EF3896">
      <w:pPr>
        <w:pStyle w:val="Heading4"/>
      </w:pPr>
      <w:r w:rsidRPr="005B17D3">
        <w:fldChar w:fldCharType="begin"/>
      </w:r>
      <w:r w:rsidRPr="005B17D3">
        <w:instrText xml:space="preserve"> XE "Report List:QM 14 " \* MERGEFORMAT </w:instrText>
      </w:r>
      <w:r w:rsidRPr="005B17D3">
        <w:fldChar w:fldCharType="end"/>
      </w:r>
      <w:r w:rsidRPr="005B17D3">
        <w:fldChar w:fldCharType="begin"/>
      </w:r>
      <w:r w:rsidRPr="005B17D3">
        <w:instrText xml:space="preserve"> XE "QM 14 " \* MERGEFORMAT </w:instrText>
      </w:r>
      <w:r w:rsidRPr="005B17D3">
        <w:fldChar w:fldCharType="end"/>
      </w:r>
      <w:bookmarkStart w:id="596" w:name="_Toc289864748"/>
      <w:bookmarkStart w:id="597" w:name="_Toc394920738"/>
      <w:bookmarkStart w:id="598" w:name="_Toc406571075"/>
      <w:bookmarkStart w:id="599" w:name="_Toc478746514"/>
      <w:bookmarkStart w:id="600" w:name="_Toc482888444"/>
      <w:bookmarkStart w:id="601" w:name="_Toc31622183"/>
      <w:r w:rsidRPr="005B17D3">
        <w:t>Manual Eligibility Update (QM 14)</w:t>
      </w:r>
      <w:bookmarkEnd w:id="596"/>
      <w:bookmarkEnd w:id="597"/>
      <w:bookmarkEnd w:id="598"/>
      <w:bookmarkEnd w:id="599"/>
      <w:bookmarkEnd w:id="600"/>
      <w:bookmarkEnd w:id="601"/>
    </w:p>
    <w:p w14:paraId="37A4976F" w14:textId="77777777" w:rsidR="00BE52CE" w:rsidRPr="005B17D3" w:rsidRDefault="00BE52CE" w:rsidP="00EF3896">
      <w:pPr>
        <w:pStyle w:val="BodyTextBullet2"/>
      </w:pPr>
      <w:r w:rsidRPr="005B17D3">
        <w:t xml:space="preserve">The </w:t>
      </w:r>
      <w:r w:rsidRPr="005B17D3">
        <w:rPr>
          <w:i/>
        </w:rPr>
        <w:t>Manual Eligibility Update (QM 14</w:t>
      </w:r>
      <w:r w:rsidRPr="005B17D3">
        <w:t>)  report provides, by a Date</w:t>
      </w:r>
      <w:r w:rsidRPr="005B17D3">
        <w:fldChar w:fldCharType="begin"/>
      </w:r>
      <w:r w:rsidRPr="005B17D3">
        <w:instrText xml:space="preserve"> XE "Date:Range (QM 14)" </w:instrText>
      </w:r>
      <w:r w:rsidRPr="005B17D3">
        <w:fldChar w:fldCharType="end"/>
      </w:r>
      <w:r w:rsidRPr="005B17D3">
        <w:t xml:space="preserve"> Range and user</w:t>
      </w:r>
      <w:r w:rsidRPr="005B17D3">
        <w:fldChar w:fldCharType="begin"/>
      </w:r>
      <w:r w:rsidRPr="005B17D3">
        <w:instrText xml:space="preserve"> XE "User:QM 14 Report:specified number of days" </w:instrText>
      </w:r>
      <w:r w:rsidRPr="005B17D3">
        <w:fldChar w:fldCharType="end"/>
      </w:r>
      <w:r w:rsidRPr="005B17D3">
        <w:t xml:space="preserve"> specified parameter (number of days), records</w:t>
      </w:r>
      <w:r w:rsidRPr="005B17D3">
        <w:fldChar w:fldCharType="begin"/>
      </w:r>
      <w:r w:rsidRPr="005B17D3">
        <w:instrText xml:space="preserve"> XE "Records:QM 14" </w:instrText>
      </w:r>
      <w:r w:rsidRPr="005B17D3">
        <w:fldChar w:fldCharType="end"/>
      </w:r>
      <w:r w:rsidRPr="005B17D3">
        <w:t xml:space="preserve"> that were manually updated and then manually updated again (no automatic update in between).</w:t>
      </w:r>
    </w:p>
    <w:p w14:paraId="40523C1D" w14:textId="7C3EF7A8" w:rsidR="00BE52CE" w:rsidRPr="005B17D3" w:rsidRDefault="00BE52CE" w:rsidP="00EF3896">
      <w:pPr>
        <w:pStyle w:val="BodyTextBullet2"/>
      </w:pPr>
      <w:r w:rsidRPr="005B17D3">
        <w:lastRenderedPageBreak/>
        <w:t xml:space="preserve">The requester has the option of </w:t>
      </w:r>
      <w:r w:rsidRPr="005B17D3">
        <w:rPr>
          <w:i/>
          <w:iCs/>
        </w:rPr>
        <w:t>Detailed</w:t>
      </w:r>
      <w:r w:rsidRPr="005B17D3">
        <w:t xml:space="preserve"> or </w:t>
      </w:r>
      <w:r w:rsidRPr="005B17D3">
        <w:rPr>
          <w:i/>
          <w:iCs/>
        </w:rPr>
        <w:t>Summary</w:t>
      </w:r>
      <w:r w:rsidRPr="005B17D3">
        <w:t xml:space="preserve">. The </w:t>
      </w:r>
      <w:r w:rsidRPr="005B17D3">
        <w:rPr>
          <w:i/>
        </w:rPr>
        <w:t>QM 14</w:t>
      </w:r>
      <w:r w:rsidRPr="005B17D3">
        <w:t xml:space="preserve"> </w:t>
      </w:r>
      <w:r w:rsidRPr="005B17D3">
        <w:rPr>
          <w:iCs/>
        </w:rPr>
        <w:t>detailed</w:t>
      </w:r>
      <w:r w:rsidRPr="005B17D3">
        <w:t xml:space="preserve"> report</w:t>
      </w:r>
      <w:r w:rsidRPr="005B17D3">
        <w:fldChar w:fldCharType="begin"/>
      </w:r>
      <w:r w:rsidRPr="005B17D3">
        <w:instrText xml:space="preserve"> XE "Report:Detailed" </w:instrText>
      </w:r>
      <w:r w:rsidRPr="005B17D3">
        <w:fldChar w:fldCharType="end"/>
      </w:r>
      <w:r w:rsidRPr="005B17D3">
        <w:t xml:space="preserve"> shows person-identifying information for the specific records updated, along with what was updated and when.</w:t>
      </w:r>
    </w:p>
    <w:p w14:paraId="16AFE7C9" w14:textId="77777777" w:rsidR="00B22906" w:rsidRPr="005B17D3" w:rsidRDefault="00B22906" w:rsidP="00EF3896">
      <w:pPr>
        <w:pStyle w:val="BodyTextBullet2"/>
      </w:pPr>
    </w:p>
    <w:p w14:paraId="2DD9069E" w14:textId="4DC07C5C" w:rsidR="00BE52CE" w:rsidRPr="005B17D3" w:rsidRDefault="00BE52CE" w:rsidP="00EF3896">
      <w:pPr>
        <w:pStyle w:val="Heading4"/>
      </w:pPr>
      <w:r w:rsidRPr="005B17D3">
        <w:fldChar w:fldCharType="begin"/>
      </w:r>
      <w:r w:rsidRPr="005B17D3">
        <w:instrText xml:space="preserve"> XE "Report List:QM 15 " \* MERGEFORMAT </w:instrText>
      </w:r>
      <w:r w:rsidRPr="005B17D3">
        <w:fldChar w:fldCharType="end"/>
      </w:r>
      <w:r w:rsidRPr="005B17D3">
        <w:fldChar w:fldCharType="begin"/>
      </w:r>
      <w:r w:rsidRPr="005B17D3">
        <w:instrText xml:space="preserve"> XE "QM 15 " \* MERGEFORMAT </w:instrText>
      </w:r>
      <w:r w:rsidRPr="005B17D3">
        <w:fldChar w:fldCharType="end"/>
      </w:r>
      <w:bookmarkStart w:id="602" w:name="_Toc289864749"/>
      <w:bookmarkStart w:id="603" w:name="_Toc394920739"/>
      <w:bookmarkStart w:id="604" w:name="_Toc406571076"/>
      <w:bookmarkStart w:id="605" w:name="_Toc478746515"/>
      <w:bookmarkStart w:id="606" w:name="_Toc482888445"/>
      <w:bookmarkStart w:id="607" w:name="_Toc31622184"/>
      <w:r w:rsidRPr="005B17D3">
        <w:t>Workload for Status Remaining or Exceeding X Days (QM 15)</w:t>
      </w:r>
      <w:bookmarkEnd w:id="602"/>
      <w:bookmarkEnd w:id="603"/>
      <w:bookmarkEnd w:id="604"/>
      <w:bookmarkEnd w:id="605"/>
      <w:bookmarkEnd w:id="606"/>
      <w:bookmarkEnd w:id="607"/>
    </w:p>
    <w:p w14:paraId="79DFAC51" w14:textId="755BD851" w:rsidR="00BE52CE" w:rsidRPr="005B17D3" w:rsidRDefault="00BE52CE" w:rsidP="00EF3896">
      <w:pPr>
        <w:pStyle w:val="BodyTextBullet2"/>
      </w:pPr>
      <w:r w:rsidRPr="005B17D3">
        <w:t xml:space="preserve">The </w:t>
      </w:r>
      <w:r w:rsidRPr="005B17D3">
        <w:rPr>
          <w:i/>
        </w:rPr>
        <w:t xml:space="preserve">Workload for Status Remaining or Exceeding X Days (QM 15) </w:t>
      </w:r>
      <w:r w:rsidRPr="005B17D3">
        <w:t>report provides, by a Date</w:t>
      </w:r>
      <w:r w:rsidRPr="005B17D3">
        <w:fldChar w:fldCharType="begin"/>
      </w:r>
      <w:r w:rsidRPr="005B17D3">
        <w:instrText xml:space="preserve"> XE "Date:Range (QM 15)" </w:instrText>
      </w:r>
      <w:r w:rsidRPr="005B17D3">
        <w:fldChar w:fldCharType="end"/>
      </w:r>
      <w:r w:rsidRPr="005B17D3">
        <w:t xml:space="preserve"> Range and </w:t>
      </w:r>
      <w:r w:rsidRPr="005B17D3">
        <w:rPr>
          <w:i/>
          <w:iCs/>
        </w:rPr>
        <w:t>Work Item Status</w:t>
      </w:r>
      <w:r w:rsidRPr="005B17D3">
        <w:t>, those workload items that have met or exceeded the number of days specified. Users</w:t>
      </w:r>
      <w:r w:rsidRPr="005B17D3">
        <w:fldChar w:fldCharType="begin"/>
      </w:r>
      <w:r w:rsidRPr="005B17D3">
        <w:instrText xml:space="preserve"> XE "User:QM 15 Report:specified by Functional Group" </w:instrText>
      </w:r>
      <w:r w:rsidRPr="005B17D3">
        <w:fldChar w:fldCharType="end"/>
      </w:r>
      <w:r w:rsidRPr="005B17D3">
        <w:t xml:space="preserve"> may also specify the report by </w:t>
      </w:r>
      <w:r w:rsidRPr="005B17D3">
        <w:rPr>
          <w:i/>
          <w:iCs/>
        </w:rPr>
        <w:t>Functional Group</w:t>
      </w:r>
      <w:r w:rsidRPr="005B17D3">
        <w:fldChar w:fldCharType="begin"/>
      </w:r>
      <w:r w:rsidRPr="005B17D3">
        <w:instrText xml:space="preserve"> XE "Group:Workload:functional" </w:instrText>
      </w:r>
      <w:r w:rsidRPr="005B17D3">
        <w:fldChar w:fldCharType="end"/>
      </w:r>
      <w:r w:rsidRPr="005B17D3">
        <w:t xml:space="preserve"> and </w:t>
      </w:r>
      <w:r w:rsidRPr="005B17D3">
        <w:rPr>
          <w:i/>
        </w:rPr>
        <w:t>Work Item Type</w:t>
      </w:r>
      <w:r w:rsidRPr="005B17D3">
        <w:t>.</w:t>
      </w:r>
    </w:p>
    <w:p w14:paraId="5F869482" w14:textId="77777777" w:rsidR="00B22906" w:rsidRPr="005B17D3" w:rsidRDefault="00B22906" w:rsidP="00EF3896">
      <w:pPr>
        <w:pStyle w:val="BodyTextBullet2"/>
      </w:pPr>
    </w:p>
    <w:p w14:paraId="14E2A63A" w14:textId="17CB58FE" w:rsidR="00BE52CE" w:rsidRPr="005B17D3" w:rsidRDefault="00BE52CE" w:rsidP="00EF3896">
      <w:pPr>
        <w:pStyle w:val="Heading4"/>
      </w:pPr>
      <w:bookmarkStart w:id="608" w:name="_Toc31622185"/>
      <w:r w:rsidRPr="005B17D3">
        <w:t>Community Care Program Eligibility Summary Report (ES-CCP 1)</w:t>
      </w:r>
      <w:bookmarkEnd w:id="608"/>
    </w:p>
    <w:p w14:paraId="560FA9DA" w14:textId="48FC2D72" w:rsidR="00BE52CE" w:rsidRPr="005B17D3" w:rsidRDefault="00BE52CE" w:rsidP="00EF3896">
      <w:pPr>
        <w:pStyle w:val="BodyTextBullet2"/>
      </w:pPr>
      <w:r w:rsidRPr="005B17D3">
        <w:t xml:space="preserve">The </w:t>
      </w:r>
      <w:r w:rsidRPr="005B17D3">
        <w:rPr>
          <w:i/>
        </w:rPr>
        <w:t>Community Care Program Eligibility Summary Report (ES-CCP 1)</w:t>
      </w:r>
      <w:r w:rsidRPr="005B17D3">
        <w:t xml:space="preserve"> report includes the number of Veterans for each Veterans Choice Eligibility (VCE). You can select an As Of Date, Level and VCE Indicator when generating this report. </w:t>
      </w:r>
    </w:p>
    <w:p w14:paraId="0D684FAD" w14:textId="77777777" w:rsidR="00B22906" w:rsidRPr="005B17D3" w:rsidRDefault="00B22906" w:rsidP="00EF3896">
      <w:pPr>
        <w:pStyle w:val="BodyTextBullet2"/>
      </w:pPr>
    </w:p>
    <w:p w14:paraId="31F40589" w14:textId="0558B8BB" w:rsidR="00BE52CE" w:rsidRPr="005B17D3" w:rsidRDefault="00BE52CE" w:rsidP="00EF3896">
      <w:pPr>
        <w:pStyle w:val="Heading4"/>
      </w:pPr>
      <w:bookmarkStart w:id="609" w:name="_Toc31622186"/>
      <w:r w:rsidRPr="005B17D3">
        <w:t>Community Care Program Eligibility Detail Report (ES-CCP2)</w:t>
      </w:r>
      <w:bookmarkEnd w:id="609"/>
    </w:p>
    <w:p w14:paraId="79851D7A" w14:textId="71BF70F1" w:rsidR="00BE52CE" w:rsidRPr="005B17D3" w:rsidRDefault="00BE52CE" w:rsidP="00EF3896">
      <w:pPr>
        <w:pStyle w:val="BodyTextBullet2"/>
      </w:pPr>
      <w:r w:rsidRPr="005B17D3">
        <w:t xml:space="preserve">The </w:t>
      </w:r>
      <w:r w:rsidRPr="005B17D3">
        <w:rPr>
          <w:i/>
        </w:rPr>
        <w:t>Community Care Program Eligibility Detail Report (ES-CCP 2)</w:t>
      </w:r>
      <w:r w:rsidRPr="005B17D3">
        <w:t xml:space="preserve"> detail report includes the CC Eligibility changes for a Veteran for a specific Date Range, and not necessarily what was sent to the TPA.</w:t>
      </w:r>
    </w:p>
    <w:p w14:paraId="585CBC4B" w14:textId="77777777" w:rsidR="00B22906" w:rsidRPr="005B17D3" w:rsidRDefault="00B22906" w:rsidP="00EF3896">
      <w:pPr>
        <w:pStyle w:val="BodyTextBullet2"/>
      </w:pPr>
    </w:p>
    <w:p w14:paraId="02C8C0D1" w14:textId="613EEC91" w:rsidR="00BE52CE" w:rsidRPr="005B17D3" w:rsidRDefault="00BE52CE" w:rsidP="00EF3896">
      <w:pPr>
        <w:pStyle w:val="Heading4"/>
      </w:pPr>
      <w:r w:rsidRPr="005B17D3">
        <w:fldChar w:fldCharType="begin"/>
      </w:r>
      <w:r w:rsidRPr="005B17D3">
        <w:instrText xml:space="preserve"> XE "Report List:QM 17 " \* MERGEFORMAT </w:instrText>
      </w:r>
      <w:r w:rsidRPr="005B17D3">
        <w:fldChar w:fldCharType="end"/>
      </w:r>
      <w:r w:rsidRPr="005B17D3">
        <w:fldChar w:fldCharType="begin"/>
      </w:r>
      <w:r w:rsidRPr="005B17D3">
        <w:instrText xml:space="preserve"> XE "QM 17 " \* MERGEFORMAT </w:instrText>
      </w:r>
      <w:r w:rsidRPr="005B17D3">
        <w:fldChar w:fldCharType="end"/>
      </w:r>
      <w:bookmarkStart w:id="610" w:name="_Toc289864750"/>
      <w:bookmarkStart w:id="611" w:name="_Toc394920740"/>
      <w:bookmarkStart w:id="612" w:name="_Toc406571077"/>
      <w:bookmarkStart w:id="613" w:name="_Toc478746516"/>
      <w:bookmarkStart w:id="614" w:name="_Toc482888446"/>
      <w:bookmarkStart w:id="615" w:name="_Toc31622187"/>
      <w:r w:rsidRPr="005B17D3">
        <w:t>Financial</w:t>
      </w:r>
      <w:r w:rsidRPr="005B17D3">
        <w:fldChar w:fldCharType="begin"/>
      </w:r>
      <w:r w:rsidRPr="005B17D3">
        <w:instrText xml:space="preserve"> XE "Financial:Test In Process QM 17 Report" </w:instrText>
      </w:r>
      <w:r w:rsidRPr="005B17D3">
        <w:fldChar w:fldCharType="end"/>
      </w:r>
      <w:r w:rsidRPr="005B17D3">
        <w:t xml:space="preserve"> Tests in Process (QM 17)</w:t>
      </w:r>
      <w:bookmarkEnd w:id="610"/>
      <w:bookmarkEnd w:id="611"/>
      <w:bookmarkEnd w:id="612"/>
      <w:bookmarkEnd w:id="613"/>
      <w:bookmarkEnd w:id="614"/>
      <w:r w:rsidRPr="005B17D3">
        <w:t xml:space="preserve"> (Retired)</w:t>
      </w:r>
      <w:bookmarkEnd w:id="615"/>
    </w:p>
    <w:p w14:paraId="6A99D030" w14:textId="77777777" w:rsidR="00BE52CE" w:rsidRPr="005B17D3" w:rsidRDefault="00BE52CE" w:rsidP="00EF3896">
      <w:pPr>
        <w:pStyle w:val="BodyTextBullet2"/>
      </w:pPr>
      <w:r w:rsidRPr="005B17D3">
        <w:t xml:space="preserve">The </w:t>
      </w:r>
      <w:r w:rsidRPr="005B17D3">
        <w:rPr>
          <w:i/>
        </w:rPr>
        <w:t>Financial Tests in Process (QM 17)</w:t>
      </w:r>
      <w:r w:rsidRPr="005B17D3">
        <w:t xml:space="preserve"> report produces a listing of Financial Tests that have been placed </w:t>
      </w:r>
      <w:r w:rsidRPr="005B17D3">
        <w:rPr>
          <w:b/>
        </w:rPr>
        <w:t>In-Process</w:t>
      </w:r>
      <w:r w:rsidRPr="005B17D3">
        <w:t xml:space="preserve">. The </w:t>
      </w:r>
      <w:r w:rsidRPr="005B17D3">
        <w:rPr>
          <w:i/>
        </w:rPr>
        <w:t>QM 17</w:t>
      </w:r>
      <w:r w:rsidRPr="005B17D3">
        <w:t xml:space="preserve"> reports provides details about how long a test was left in-process and who placed the test in-process.</w:t>
      </w:r>
    </w:p>
    <w:p w14:paraId="29D4BF79" w14:textId="77777777" w:rsidR="00BE52CE" w:rsidRPr="005B17D3" w:rsidRDefault="00BE52CE" w:rsidP="00EF3896">
      <w:pPr>
        <w:pStyle w:val="BodyTextBullet2"/>
      </w:pPr>
      <w:r w:rsidRPr="005B17D3">
        <w:t xml:space="preserve">The requester has the option of </w:t>
      </w:r>
      <w:r w:rsidRPr="005B17D3">
        <w:rPr>
          <w:i/>
          <w:iCs/>
        </w:rPr>
        <w:t>Detailed</w:t>
      </w:r>
      <w:r w:rsidRPr="005B17D3">
        <w:t xml:space="preserve"> or </w:t>
      </w:r>
      <w:r w:rsidRPr="005B17D3">
        <w:rPr>
          <w:i/>
          <w:iCs/>
        </w:rPr>
        <w:t>Summary</w:t>
      </w:r>
      <w:r w:rsidRPr="005B17D3">
        <w:t xml:space="preserve">. If </w:t>
      </w:r>
      <w:r w:rsidRPr="005B17D3">
        <w:rPr>
          <w:i/>
          <w:iCs/>
        </w:rPr>
        <w:t>Detailed</w:t>
      </w:r>
      <w:r w:rsidRPr="005B17D3">
        <w:t xml:space="preserve"> is selected, users</w:t>
      </w:r>
      <w:r w:rsidRPr="005B17D3">
        <w:fldChar w:fldCharType="begin"/>
      </w:r>
      <w:r w:rsidRPr="005B17D3">
        <w:instrText xml:space="preserve"> XE "User:QM 17 Report:specified by either Date or LAS" </w:instrText>
      </w:r>
      <w:r w:rsidRPr="005B17D3">
        <w:fldChar w:fldCharType="end"/>
      </w:r>
      <w:r w:rsidRPr="005B17D3">
        <w:t xml:space="preserve"> may choose to report details by either </w:t>
      </w:r>
      <w:r w:rsidRPr="005B17D3">
        <w:rPr>
          <w:i/>
          <w:iCs/>
        </w:rPr>
        <w:t>Date</w:t>
      </w:r>
      <w:r w:rsidRPr="005B17D3">
        <w:rPr>
          <w:i/>
          <w:iCs/>
        </w:rPr>
        <w:fldChar w:fldCharType="begin"/>
      </w:r>
      <w:r w:rsidRPr="005B17D3">
        <w:instrText xml:space="preserve"> XE "</w:instrText>
      </w:r>
      <w:r w:rsidRPr="005B17D3">
        <w:rPr>
          <w:iCs/>
        </w:rPr>
        <w:instrText>Date:</w:instrText>
      </w:r>
      <w:r w:rsidRPr="005B17D3">
        <w:instrText xml:space="preserve">Details by (QM 17)" </w:instrText>
      </w:r>
      <w:r w:rsidRPr="005B17D3">
        <w:rPr>
          <w:i/>
          <w:iCs/>
        </w:rPr>
        <w:fldChar w:fldCharType="end"/>
      </w:r>
      <w:r w:rsidRPr="005B17D3">
        <w:t xml:space="preserve"> or </w:t>
      </w:r>
      <w:r w:rsidRPr="005B17D3">
        <w:rPr>
          <w:i/>
          <w:iCs/>
        </w:rPr>
        <w:t>LAS</w:t>
      </w:r>
      <w:r w:rsidRPr="005B17D3">
        <w:t>.</w:t>
      </w:r>
      <w:r w:rsidRPr="005B17D3">
        <w:fldChar w:fldCharType="begin"/>
      </w:r>
      <w:r w:rsidRPr="005B17D3">
        <w:instrText xml:space="preserve"> XE "</w:instrText>
      </w:r>
      <w:r w:rsidRPr="005B17D3">
        <w:rPr>
          <w:iCs/>
        </w:rPr>
        <w:instrText>LAS:</w:instrText>
      </w:r>
      <w:r w:rsidRPr="005B17D3">
        <w:instrText xml:space="preserve">Test in Process Report (QM 17)" </w:instrText>
      </w:r>
      <w:r w:rsidRPr="005B17D3">
        <w:fldChar w:fldCharType="end"/>
      </w:r>
    </w:p>
    <w:p w14:paraId="61C23D00" w14:textId="0EE6DD0F" w:rsidR="00BE52CE" w:rsidRPr="005B17D3" w:rsidRDefault="00BE52CE" w:rsidP="00474E83">
      <w:pPr>
        <w:pStyle w:val="NoteLightbulb"/>
      </w:pPr>
      <w:r w:rsidRPr="005B17D3">
        <w:rPr>
          <w:b/>
        </w:rPr>
        <w:t>Note</w:t>
      </w:r>
      <w:r w:rsidRPr="005B17D3">
        <w:t xml:space="preserve">: Because the </w:t>
      </w:r>
      <w:r w:rsidRPr="005B17D3">
        <w:rPr>
          <w:b/>
          <w:bCs/>
        </w:rPr>
        <w:t>In-Process</w:t>
      </w:r>
      <w:r w:rsidRPr="005B17D3">
        <w:t xml:space="preserve"> Test table does not maintain a record of everything that has ever been in-process, this report will only show those tests that are in an in-process state at the time the report is executed.</w:t>
      </w:r>
    </w:p>
    <w:p w14:paraId="49BB4B6F" w14:textId="77777777" w:rsidR="00B22906" w:rsidRPr="005B17D3" w:rsidRDefault="00B22906" w:rsidP="00B22906">
      <w:pPr>
        <w:pStyle w:val="NoteLightbulb"/>
        <w:numPr>
          <w:ilvl w:val="0"/>
          <w:numId w:val="0"/>
        </w:numPr>
        <w:ind w:left="360"/>
      </w:pPr>
    </w:p>
    <w:p w14:paraId="73AB241B" w14:textId="4F9107D8" w:rsidR="00BE52CE" w:rsidRPr="005B17D3" w:rsidRDefault="00BE52CE" w:rsidP="00EF3896">
      <w:pPr>
        <w:pStyle w:val="Heading4"/>
      </w:pPr>
      <w:r w:rsidRPr="005B17D3">
        <w:lastRenderedPageBreak/>
        <w:fldChar w:fldCharType="begin"/>
      </w:r>
      <w:r w:rsidRPr="005B17D3">
        <w:instrText xml:space="preserve"> XE "Report List:QM 19 " \* MERGEFORMAT </w:instrText>
      </w:r>
      <w:r w:rsidRPr="005B17D3">
        <w:fldChar w:fldCharType="end"/>
      </w:r>
      <w:r w:rsidRPr="005B17D3">
        <w:fldChar w:fldCharType="begin"/>
      </w:r>
      <w:r w:rsidRPr="005B17D3">
        <w:instrText xml:space="preserve"> XE "QM 19 " \* MERGEFORMAT </w:instrText>
      </w:r>
      <w:r w:rsidRPr="005B17D3">
        <w:fldChar w:fldCharType="end"/>
      </w:r>
      <w:r w:rsidRPr="005B17D3">
        <w:fldChar w:fldCharType="begin"/>
      </w:r>
      <w:r w:rsidRPr="005B17D3">
        <w:instrText xml:space="preserve"> XE "AR " \* MERGEFORMAT </w:instrText>
      </w:r>
      <w:r w:rsidRPr="005B17D3">
        <w:fldChar w:fldCharType="end"/>
      </w:r>
      <w:r w:rsidRPr="005B17D3">
        <w:fldChar w:fldCharType="begin"/>
      </w:r>
      <w:r w:rsidRPr="005B17D3">
        <w:instrText xml:space="preserve"> XE "AE " \* MERGEFORMAT </w:instrText>
      </w:r>
      <w:r w:rsidRPr="005B17D3">
        <w:fldChar w:fldCharType="end"/>
      </w:r>
      <w:bookmarkStart w:id="616" w:name="_Toc289864751"/>
      <w:bookmarkStart w:id="617" w:name="_Toc394920741"/>
      <w:bookmarkStart w:id="618" w:name="_Toc406571078"/>
      <w:bookmarkStart w:id="619" w:name="_Toc478746517"/>
      <w:bookmarkStart w:id="620" w:name="_Toc482888447"/>
      <w:bookmarkStart w:id="621" w:name="_Toc31622188"/>
      <w:r w:rsidRPr="005B17D3">
        <w:t>Outbound HL7 Error</w:t>
      </w:r>
      <w:r w:rsidRPr="005B17D3">
        <w:fldChar w:fldCharType="begin"/>
      </w:r>
      <w:r w:rsidRPr="005B17D3">
        <w:instrText xml:space="preserve"> XE "Error:Outbound HL7 (QM 19)" </w:instrText>
      </w:r>
      <w:r w:rsidRPr="005B17D3">
        <w:fldChar w:fldCharType="end"/>
      </w:r>
      <w:r w:rsidRPr="005B17D3">
        <w:t xml:space="preserve"> (QM 19)</w:t>
      </w:r>
      <w:bookmarkEnd w:id="616"/>
      <w:bookmarkEnd w:id="617"/>
      <w:bookmarkEnd w:id="618"/>
      <w:bookmarkEnd w:id="619"/>
      <w:bookmarkEnd w:id="620"/>
      <w:r w:rsidRPr="005B17D3">
        <w:t xml:space="preserve"> (Retired)</w:t>
      </w:r>
      <w:bookmarkEnd w:id="621"/>
    </w:p>
    <w:p w14:paraId="56521B91" w14:textId="3149CA00" w:rsidR="00561F4B" w:rsidRPr="005B17D3" w:rsidRDefault="00BE52CE" w:rsidP="00EF3896">
      <w:pPr>
        <w:pStyle w:val="BodyTextBullet2"/>
      </w:pPr>
      <w:r w:rsidRPr="005B17D3">
        <w:t xml:space="preserve">The </w:t>
      </w:r>
      <w:r w:rsidRPr="005B17D3">
        <w:rPr>
          <w:i/>
        </w:rPr>
        <w:t>Outbound HL 7 Error (QM 19)</w:t>
      </w:r>
      <w:r w:rsidRPr="005B17D3">
        <w:t xml:space="preserve"> report provides both </w:t>
      </w:r>
      <w:r w:rsidRPr="005B17D3">
        <w:rPr>
          <w:i/>
          <w:iCs/>
        </w:rPr>
        <w:t>Summary</w:t>
      </w:r>
      <w:r w:rsidRPr="005B17D3">
        <w:t xml:space="preserve"> and </w:t>
      </w:r>
      <w:r w:rsidRPr="005B17D3">
        <w:rPr>
          <w:i/>
          <w:iCs/>
        </w:rPr>
        <w:t>Detailed</w:t>
      </w:r>
      <w:r w:rsidRPr="005B17D3">
        <w:t xml:space="preserve"> </w:t>
      </w:r>
      <w:bookmarkStart w:id="622" w:name="OLE_LINK33"/>
      <w:bookmarkStart w:id="623" w:name="OLE_LINK34"/>
      <w:r w:rsidRPr="005B17D3">
        <w:fldChar w:fldCharType="begin"/>
      </w:r>
      <w:r w:rsidRPr="005B17D3">
        <w:instrText xml:space="preserve"> XE "Report:Detailed" </w:instrText>
      </w:r>
      <w:r w:rsidRPr="005B17D3">
        <w:fldChar w:fldCharType="end"/>
      </w:r>
      <w:bookmarkEnd w:id="622"/>
      <w:bookmarkEnd w:id="623"/>
      <w:r w:rsidRPr="005B17D3">
        <w:t>information on individual Outbound HL7</w:t>
      </w:r>
      <w:r w:rsidRPr="005B17D3">
        <w:fldChar w:fldCharType="begin"/>
      </w:r>
      <w:r w:rsidRPr="005B17D3">
        <w:instrText xml:space="preserve"> XE "HL7:Outbound messages (QM19)" </w:instrText>
      </w:r>
      <w:r w:rsidRPr="005B17D3">
        <w:fldChar w:fldCharType="end"/>
      </w:r>
      <w:r w:rsidRPr="005B17D3">
        <w:t xml:space="preserve"> messages that encounter either an </w:t>
      </w:r>
      <w:r w:rsidRPr="005B17D3">
        <w:rPr>
          <w:rStyle w:val="Text-onlypopuphotspot"/>
        </w:rPr>
        <w:t>AE</w:t>
      </w:r>
      <w:r w:rsidRPr="005B17D3">
        <w:t xml:space="preserve"> or an </w:t>
      </w:r>
      <w:r w:rsidRPr="005B17D3">
        <w:rPr>
          <w:rStyle w:val="Text-onlypopuphotspot"/>
        </w:rPr>
        <w:t>AR</w:t>
      </w:r>
      <w:r w:rsidRPr="005B17D3">
        <w:t>. For ARs, it only reports those that have reached maximum attempts at transmission and failed and remain in an AR status. Users</w:t>
      </w:r>
      <w:r w:rsidRPr="005B17D3">
        <w:fldChar w:fldCharType="begin"/>
      </w:r>
      <w:r w:rsidRPr="005B17D3">
        <w:instrText xml:space="preserve"> XE "User:QM 19 Report:select one Message Type" </w:instrText>
      </w:r>
      <w:r w:rsidRPr="005B17D3">
        <w:fldChar w:fldCharType="end"/>
      </w:r>
      <w:r w:rsidRPr="005B17D3">
        <w:t xml:space="preserve"> may select only one </w:t>
      </w:r>
      <w:r w:rsidRPr="005B17D3">
        <w:rPr>
          <w:i/>
          <w:iCs/>
        </w:rPr>
        <w:t>Message Type</w:t>
      </w:r>
      <w:r w:rsidRPr="005B17D3">
        <w:t xml:space="preserve"> per execution. The time span between </w:t>
      </w:r>
      <w:r w:rsidRPr="005B17D3">
        <w:rPr>
          <w:i/>
          <w:iCs/>
        </w:rPr>
        <w:t>From</w:t>
      </w:r>
      <w:r w:rsidRPr="005B17D3">
        <w:t xml:space="preserve"> </w:t>
      </w:r>
      <w:r w:rsidRPr="005B17D3">
        <w:rPr>
          <w:i/>
          <w:iCs/>
        </w:rPr>
        <w:t>Date</w:t>
      </w:r>
      <w:r w:rsidRPr="005B17D3">
        <w:t xml:space="preserve"> and </w:t>
      </w:r>
      <w:r w:rsidRPr="005B17D3">
        <w:rPr>
          <w:i/>
          <w:iCs/>
        </w:rPr>
        <w:t>To Date</w:t>
      </w:r>
      <w:r w:rsidR="00E06908" w:rsidRPr="005B17D3">
        <w:t xml:space="preserve"> may not exceed 31 days.</w:t>
      </w:r>
    </w:p>
    <w:p w14:paraId="76D73252" w14:textId="77777777" w:rsidR="00B22906" w:rsidRPr="005B17D3" w:rsidRDefault="00B22906" w:rsidP="00EF3896">
      <w:pPr>
        <w:pStyle w:val="BodyTextBullet2"/>
      </w:pPr>
    </w:p>
    <w:p w14:paraId="26F87CFE" w14:textId="1200189E" w:rsidR="00BE52CE" w:rsidRPr="005B17D3" w:rsidRDefault="00BE52CE" w:rsidP="00EF3896">
      <w:pPr>
        <w:pStyle w:val="Heading4"/>
      </w:pPr>
      <w:r w:rsidRPr="005B17D3">
        <w:fldChar w:fldCharType="begin"/>
      </w:r>
      <w:r w:rsidRPr="005B17D3">
        <w:instrText xml:space="preserve"> XE "Report List:QM 20 " \* MERGEFORMAT </w:instrText>
      </w:r>
      <w:r w:rsidRPr="005B17D3">
        <w:fldChar w:fldCharType="end"/>
      </w:r>
      <w:r w:rsidRPr="005B17D3">
        <w:fldChar w:fldCharType="begin"/>
      </w:r>
      <w:r w:rsidRPr="005B17D3">
        <w:instrText xml:space="preserve"> XE "QM 20 " \* MERGEFORMAT </w:instrText>
      </w:r>
      <w:r w:rsidRPr="005B17D3">
        <w:fldChar w:fldCharType="end"/>
      </w:r>
      <w:bookmarkStart w:id="624" w:name="_Toc289864752"/>
      <w:bookmarkStart w:id="625" w:name="_Toc394920742"/>
      <w:bookmarkStart w:id="626" w:name="_Toc406571079"/>
      <w:bookmarkStart w:id="627" w:name="_Toc478746518"/>
      <w:bookmarkStart w:id="628" w:name="_Toc482888448"/>
      <w:bookmarkStart w:id="629" w:name="_Toc31622189"/>
      <w:r w:rsidRPr="005B17D3">
        <w:t>VBA Query Status (QM 20)</w:t>
      </w:r>
      <w:bookmarkEnd w:id="624"/>
      <w:bookmarkEnd w:id="625"/>
      <w:bookmarkEnd w:id="626"/>
      <w:bookmarkEnd w:id="627"/>
      <w:bookmarkEnd w:id="628"/>
      <w:r w:rsidRPr="005B17D3">
        <w:t xml:space="preserve"> (Retired)</w:t>
      </w:r>
      <w:bookmarkEnd w:id="629"/>
    </w:p>
    <w:p w14:paraId="25DFE4A8" w14:textId="38B26934" w:rsidR="00BE52CE" w:rsidRPr="005B17D3" w:rsidRDefault="00BE52CE" w:rsidP="00EF3896">
      <w:pPr>
        <w:pStyle w:val="BodyText"/>
      </w:pPr>
      <w:r w:rsidRPr="005B17D3">
        <w:t xml:space="preserve">The </w:t>
      </w:r>
      <w:r w:rsidRPr="005B17D3">
        <w:rPr>
          <w:i/>
        </w:rPr>
        <w:t>VBA Query Status (QM 20)</w:t>
      </w:r>
      <w:r w:rsidRPr="005B17D3">
        <w:t xml:space="preserve"> report shows eit</w:t>
      </w:r>
      <w:r w:rsidRPr="005B17D3">
        <w:rPr>
          <w:szCs w:val="24"/>
        </w:rPr>
        <w:t>h</w:t>
      </w:r>
      <w:r w:rsidRPr="005B17D3">
        <w:t xml:space="preserve">er in </w:t>
      </w:r>
      <w:r w:rsidRPr="005B17D3">
        <w:rPr>
          <w:i/>
          <w:iCs/>
        </w:rPr>
        <w:t>Summary</w:t>
      </w:r>
      <w:r w:rsidRPr="005B17D3">
        <w:t xml:space="preserve"> or </w:t>
      </w:r>
      <w:r w:rsidRPr="005B17D3">
        <w:rPr>
          <w:i/>
          <w:iCs/>
        </w:rPr>
        <w:t>Detailed</w:t>
      </w:r>
      <w:r w:rsidRPr="005B17D3">
        <w:fldChar w:fldCharType="begin"/>
      </w:r>
      <w:r w:rsidRPr="005B17D3">
        <w:instrText xml:space="preserve"> XE "Report:Detailed" </w:instrText>
      </w:r>
      <w:r w:rsidRPr="005B17D3">
        <w:fldChar w:fldCharType="end"/>
      </w:r>
      <w:r w:rsidRPr="005B17D3">
        <w:t xml:space="preserve"> the information related to a query to VBA and whether no response or a response of "No VBA Data on File</w:t>
      </w:r>
      <w:r w:rsidRPr="005B17D3">
        <w:fldChar w:fldCharType="begin"/>
      </w:r>
      <w:r w:rsidRPr="005B17D3">
        <w:instrText xml:space="preserve"> XE "File:No Data..." </w:instrText>
      </w:r>
      <w:r w:rsidRPr="005B17D3">
        <w:fldChar w:fldCharType="end"/>
      </w:r>
      <w:r w:rsidRPr="005B17D3">
        <w:t>" is received.</w:t>
      </w:r>
    </w:p>
    <w:p w14:paraId="2F7ABBA5" w14:textId="77777777" w:rsidR="00B22906" w:rsidRPr="005B17D3" w:rsidRDefault="00B22906" w:rsidP="00EF3896">
      <w:pPr>
        <w:pStyle w:val="BodyText"/>
      </w:pPr>
    </w:p>
    <w:p w14:paraId="1953C658" w14:textId="675FC35F" w:rsidR="00BE52CE" w:rsidRPr="005B17D3" w:rsidRDefault="00BE52CE" w:rsidP="00EF3896">
      <w:pPr>
        <w:pStyle w:val="Heading4"/>
      </w:pPr>
      <w:r w:rsidRPr="005B17D3">
        <w:fldChar w:fldCharType="begin"/>
      </w:r>
      <w:r w:rsidRPr="005B17D3">
        <w:instrText xml:space="preserve"> XE "Report List:QM 21 " \* MERGEFORMAT </w:instrText>
      </w:r>
      <w:r w:rsidRPr="005B17D3">
        <w:fldChar w:fldCharType="end"/>
      </w:r>
      <w:r w:rsidRPr="005B17D3">
        <w:fldChar w:fldCharType="begin"/>
      </w:r>
      <w:r w:rsidRPr="005B17D3">
        <w:instrText xml:space="preserve"> XE "QM 21 " \* MERGEFORMAT </w:instrText>
      </w:r>
      <w:r w:rsidRPr="005B17D3">
        <w:fldChar w:fldCharType="end"/>
      </w:r>
      <w:bookmarkStart w:id="630" w:name="_Toc289864753"/>
      <w:bookmarkStart w:id="631" w:name="_Toc394920743"/>
      <w:bookmarkStart w:id="632" w:name="_Toc406571080"/>
      <w:bookmarkStart w:id="633" w:name="_Toc478746519"/>
      <w:bookmarkStart w:id="634" w:name="_Toc482888449"/>
      <w:bookmarkStart w:id="635" w:name="_Toc31622190"/>
      <w:r w:rsidRPr="005B17D3">
        <w:t>Address Updates (QM 21)</w:t>
      </w:r>
      <w:bookmarkEnd w:id="630"/>
      <w:bookmarkEnd w:id="631"/>
      <w:bookmarkEnd w:id="632"/>
      <w:bookmarkEnd w:id="633"/>
      <w:bookmarkEnd w:id="634"/>
      <w:r w:rsidRPr="005B17D3">
        <w:t xml:space="preserve"> (Retired)</w:t>
      </w:r>
      <w:bookmarkEnd w:id="635"/>
    </w:p>
    <w:p w14:paraId="3DECD21F" w14:textId="77777777" w:rsidR="00BE52CE" w:rsidRPr="005B17D3" w:rsidRDefault="00BE52CE" w:rsidP="00EF3896">
      <w:pPr>
        <w:pStyle w:val="BodyTextBullet2"/>
      </w:pPr>
      <w:r w:rsidRPr="005B17D3">
        <w:t xml:space="preserve">The </w:t>
      </w:r>
      <w:r w:rsidRPr="005B17D3">
        <w:rPr>
          <w:i/>
        </w:rPr>
        <w:t>Address Updates (QM 21)</w:t>
      </w:r>
      <w:r w:rsidRPr="005B17D3">
        <w:t xml:space="preserve"> report produces a listing of Addresses that have been updated more than once in X amount of days. X is a user</w:t>
      </w:r>
      <w:r w:rsidRPr="005B17D3">
        <w:fldChar w:fldCharType="begin"/>
      </w:r>
      <w:r w:rsidRPr="005B17D3">
        <w:instrText xml:space="preserve"> XE "User:QM 21 Report:defined parameter" </w:instrText>
      </w:r>
      <w:r w:rsidRPr="005B17D3">
        <w:fldChar w:fldCharType="end"/>
      </w:r>
      <w:r w:rsidRPr="005B17D3">
        <w:t xml:space="preserve"> defined parameter.</w:t>
      </w:r>
    </w:p>
    <w:p w14:paraId="4145B2EC" w14:textId="77777777" w:rsidR="00BE52CE" w:rsidRPr="005B17D3" w:rsidRDefault="00BE52CE" w:rsidP="00EF3896">
      <w:pPr>
        <w:pStyle w:val="BodyTextBullet2"/>
      </w:pPr>
      <w:r w:rsidRPr="005B17D3">
        <w:t xml:space="preserve">The requester has the option of </w:t>
      </w:r>
      <w:r w:rsidRPr="005B17D3">
        <w:rPr>
          <w:i/>
          <w:iCs/>
        </w:rPr>
        <w:t>Detailed</w:t>
      </w:r>
      <w:r w:rsidRPr="005B17D3">
        <w:t xml:space="preserve"> or </w:t>
      </w:r>
      <w:r w:rsidRPr="005B17D3">
        <w:rPr>
          <w:i/>
          <w:iCs/>
        </w:rPr>
        <w:t>Summary</w:t>
      </w:r>
      <w:r w:rsidRPr="005B17D3">
        <w:t>.</w:t>
      </w:r>
    </w:p>
    <w:p w14:paraId="29EDE266" w14:textId="188A42D9" w:rsidR="00BE52CE" w:rsidRPr="005B17D3" w:rsidRDefault="00BE52CE" w:rsidP="00EF3896">
      <w:pPr>
        <w:pStyle w:val="Heading4"/>
      </w:pPr>
      <w:r w:rsidRPr="005B17D3">
        <w:fldChar w:fldCharType="begin"/>
      </w:r>
      <w:r w:rsidRPr="005B17D3">
        <w:instrText xml:space="preserve"> XE "Report List:QM 23 " \* MERGEFORMAT </w:instrText>
      </w:r>
      <w:r w:rsidRPr="005B17D3">
        <w:fldChar w:fldCharType="end"/>
      </w:r>
      <w:r w:rsidRPr="005B17D3">
        <w:fldChar w:fldCharType="begin"/>
      </w:r>
      <w:r w:rsidRPr="005B17D3">
        <w:instrText xml:space="preserve"> XE "QM 23 " \* MERGEFORMAT </w:instrText>
      </w:r>
      <w:r w:rsidRPr="005B17D3">
        <w:fldChar w:fldCharType="end"/>
      </w:r>
      <w:bookmarkStart w:id="636" w:name="_Toc289864754"/>
      <w:bookmarkStart w:id="637" w:name="_Toc394920744"/>
      <w:bookmarkStart w:id="638" w:name="_Toc406571081"/>
      <w:bookmarkStart w:id="639" w:name="_Toc478746520"/>
      <w:bookmarkStart w:id="640" w:name="_Toc482888450"/>
      <w:bookmarkStart w:id="641" w:name="_Toc31622191"/>
      <w:r w:rsidRPr="005B17D3">
        <w:t>PH Reject Reason (QM 23)</w:t>
      </w:r>
      <w:bookmarkEnd w:id="636"/>
      <w:bookmarkEnd w:id="637"/>
      <w:bookmarkEnd w:id="638"/>
      <w:bookmarkEnd w:id="639"/>
      <w:bookmarkEnd w:id="640"/>
      <w:r w:rsidRPr="005B17D3">
        <w:t xml:space="preserve"> (Retired)</w:t>
      </w:r>
      <w:bookmarkEnd w:id="641"/>
    </w:p>
    <w:p w14:paraId="261334A7" w14:textId="77777777" w:rsidR="00BE52CE" w:rsidRPr="005B17D3" w:rsidRDefault="00BE52CE" w:rsidP="00EF3896">
      <w:pPr>
        <w:pStyle w:val="BodyTextBullet2"/>
      </w:pPr>
      <w:r w:rsidRPr="005B17D3">
        <w:t xml:space="preserve">The </w:t>
      </w:r>
      <w:r w:rsidRPr="005B17D3">
        <w:rPr>
          <w:i/>
        </w:rPr>
        <w:t>PH Reject Reason (QM 23)</w:t>
      </w:r>
      <w:r w:rsidRPr="005B17D3">
        <w:t xml:space="preserve"> report produces a listing of the reasons a PH was rejected. Optionally, the </w:t>
      </w:r>
      <w:r w:rsidRPr="005B17D3">
        <w:rPr>
          <w:i/>
        </w:rPr>
        <w:t>QM 23</w:t>
      </w:r>
      <w:r w:rsidRPr="005B17D3">
        <w:t xml:space="preserve"> report results can be listed by user</w:t>
      </w:r>
      <w:r w:rsidRPr="005B17D3">
        <w:fldChar w:fldCharType="begin"/>
      </w:r>
      <w:r w:rsidRPr="005B17D3">
        <w:instrText xml:space="preserve"> XE "User:QM 23 Report:optionally run by" </w:instrText>
      </w:r>
      <w:r w:rsidRPr="005B17D3">
        <w:fldChar w:fldCharType="end"/>
      </w:r>
      <w:r w:rsidRPr="005B17D3">
        <w:t>.</w:t>
      </w:r>
    </w:p>
    <w:p w14:paraId="49D7BD17" w14:textId="77777777" w:rsidR="00BE52CE" w:rsidRPr="005B17D3" w:rsidRDefault="00BE52CE" w:rsidP="00EF3896">
      <w:pPr>
        <w:pStyle w:val="BodyTextBullet2"/>
      </w:pPr>
      <w:r w:rsidRPr="005B17D3">
        <w:t xml:space="preserve">The requester has the option of Detailed </w:t>
      </w:r>
      <w:r w:rsidRPr="005B17D3">
        <w:fldChar w:fldCharType="begin"/>
      </w:r>
      <w:r w:rsidRPr="005B17D3">
        <w:instrText xml:space="preserve"> XE "Report:Detailed" </w:instrText>
      </w:r>
      <w:r w:rsidRPr="005B17D3">
        <w:fldChar w:fldCharType="end"/>
      </w:r>
      <w:r w:rsidRPr="005B17D3">
        <w:t>or Summary.</w:t>
      </w:r>
    </w:p>
    <w:p w14:paraId="747DEDB3" w14:textId="127D74EC" w:rsidR="00BE52CE" w:rsidRPr="005B17D3" w:rsidRDefault="00BE52CE" w:rsidP="00EF3896">
      <w:pPr>
        <w:pStyle w:val="BodyTextBullet2"/>
      </w:pPr>
      <w:r w:rsidRPr="005B17D3">
        <w:t>The Stat</w:t>
      </w:r>
      <w:r w:rsidRPr="005B17D3">
        <w:rPr>
          <w:i/>
        </w:rPr>
        <w:t>us</w:t>
      </w:r>
      <w:r w:rsidRPr="005B17D3">
        <w:t xml:space="preserve"> of the PH must be “Rejected.”</w:t>
      </w:r>
    </w:p>
    <w:p w14:paraId="71FB3C40" w14:textId="77777777" w:rsidR="00B22906" w:rsidRPr="005B17D3" w:rsidRDefault="00B22906" w:rsidP="00EF3896">
      <w:pPr>
        <w:pStyle w:val="BodyTextBullet2"/>
      </w:pPr>
    </w:p>
    <w:p w14:paraId="1E14DDC5" w14:textId="2FE44264" w:rsidR="00BE52CE" w:rsidRPr="005B17D3" w:rsidRDefault="00BE52CE" w:rsidP="00EF3896">
      <w:pPr>
        <w:pStyle w:val="Heading4"/>
      </w:pPr>
      <w:r w:rsidRPr="005B17D3">
        <w:fldChar w:fldCharType="begin"/>
      </w:r>
      <w:r w:rsidRPr="005B17D3">
        <w:instrText xml:space="preserve"> XE "Report List:QM 25 " \* MERGEFORMAT </w:instrText>
      </w:r>
      <w:r w:rsidRPr="005B17D3">
        <w:fldChar w:fldCharType="end"/>
      </w:r>
      <w:r w:rsidRPr="005B17D3">
        <w:fldChar w:fldCharType="begin"/>
      </w:r>
      <w:r w:rsidRPr="005B17D3">
        <w:instrText xml:space="preserve"> XE "QM 25 " \* MERGEFORMAT </w:instrText>
      </w:r>
      <w:r w:rsidRPr="005B17D3">
        <w:fldChar w:fldCharType="end"/>
      </w:r>
      <w:bookmarkStart w:id="642" w:name="_Toc289864755"/>
      <w:bookmarkStart w:id="643" w:name="_Toc394920745"/>
      <w:bookmarkStart w:id="644" w:name="_Toc406571082"/>
      <w:bookmarkStart w:id="645" w:name="_Toc478746521"/>
      <w:bookmarkStart w:id="646" w:name="_Toc482888451"/>
      <w:bookmarkStart w:id="647" w:name="_Toc31622192"/>
      <w:r w:rsidRPr="005B17D3">
        <w:t>Inbound HL7</w:t>
      </w:r>
      <w:r w:rsidRPr="005B17D3">
        <w:fldChar w:fldCharType="begin"/>
      </w:r>
      <w:r w:rsidRPr="005B17D3">
        <w:instrText xml:space="preserve"> XE "Error:Inbound HL7 (QM 25)" </w:instrText>
      </w:r>
      <w:r w:rsidRPr="005B17D3">
        <w:fldChar w:fldCharType="end"/>
      </w:r>
      <w:r w:rsidRPr="005B17D3">
        <w:t xml:space="preserve"> Error</w:t>
      </w:r>
      <w:r w:rsidRPr="005B17D3">
        <w:fldChar w:fldCharType="begin"/>
      </w:r>
      <w:r w:rsidRPr="005B17D3">
        <w:instrText xml:space="preserve"> XE "Error:Inbound HL7 (QM 25)" </w:instrText>
      </w:r>
      <w:r w:rsidRPr="005B17D3">
        <w:fldChar w:fldCharType="end"/>
      </w:r>
      <w:r w:rsidRPr="005B17D3">
        <w:t xml:space="preserve"> (QM 25)</w:t>
      </w:r>
      <w:bookmarkEnd w:id="642"/>
      <w:bookmarkEnd w:id="643"/>
      <w:bookmarkEnd w:id="644"/>
      <w:bookmarkEnd w:id="645"/>
      <w:bookmarkEnd w:id="646"/>
      <w:r w:rsidRPr="005B17D3">
        <w:t xml:space="preserve"> (Retired)</w:t>
      </w:r>
      <w:bookmarkEnd w:id="647"/>
    </w:p>
    <w:p w14:paraId="218C9E38" w14:textId="4E435E22" w:rsidR="00BE52CE" w:rsidRPr="005B17D3" w:rsidRDefault="00BE52CE" w:rsidP="00EF3896">
      <w:pPr>
        <w:pStyle w:val="BodyTextBullet2"/>
      </w:pPr>
      <w:r w:rsidRPr="005B17D3">
        <w:t xml:space="preserve">The </w:t>
      </w:r>
      <w:r w:rsidRPr="005B17D3">
        <w:rPr>
          <w:i/>
        </w:rPr>
        <w:t>Inbound HL7 Error (QM 25)</w:t>
      </w:r>
      <w:r w:rsidRPr="005B17D3">
        <w:t xml:space="preserve"> report provides both </w:t>
      </w:r>
      <w:r w:rsidRPr="005B17D3">
        <w:rPr>
          <w:i/>
          <w:iCs/>
        </w:rPr>
        <w:t>Summary</w:t>
      </w:r>
      <w:r w:rsidRPr="005B17D3">
        <w:t xml:space="preserve"> and </w:t>
      </w:r>
      <w:r w:rsidRPr="005B17D3">
        <w:rPr>
          <w:i/>
          <w:iCs/>
        </w:rPr>
        <w:t>Detailed</w:t>
      </w:r>
      <w:r w:rsidRPr="005B17D3">
        <w:t xml:space="preserve"> </w:t>
      </w:r>
      <w:r w:rsidRPr="005B17D3">
        <w:fldChar w:fldCharType="begin"/>
      </w:r>
      <w:r w:rsidRPr="005B17D3">
        <w:instrText xml:space="preserve"> XE "Report:Detailed" </w:instrText>
      </w:r>
      <w:r w:rsidRPr="005B17D3">
        <w:fldChar w:fldCharType="end"/>
      </w:r>
      <w:r w:rsidRPr="005B17D3">
        <w:t>information on individual Inbound HL7</w:t>
      </w:r>
      <w:r w:rsidRPr="005B17D3">
        <w:fldChar w:fldCharType="begin"/>
      </w:r>
      <w:r w:rsidRPr="005B17D3">
        <w:instrText xml:space="preserve"> XE "HL7:Inbound messages (QM 25)" </w:instrText>
      </w:r>
      <w:r w:rsidRPr="005B17D3">
        <w:fldChar w:fldCharType="end"/>
      </w:r>
      <w:r w:rsidRPr="005B17D3">
        <w:t xml:space="preserve"> messages that encounter either an </w:t>
      </w:r>
      <w:r w:rsidRPr="005B17D3">
        <w:rPr>
          <w:rStyle w:val="Text-onlypopuphotspot"/>
        </w:rPr>
        <w:t>AE</w:t>
      </w:r>
      <w:r w:rsidRPr="005B17D3">
        <w:t xml:space="preserve"> or an </w:t>
      </w:r>
      <w:r w:rsidRPr="005B17D3">
        <w:rPr>
          <w:rStyle w:val="Text-onlypopuphotspot"/>
        </w:rPr>
        <w:t>AR</w:t>
      </w:r>
      <w:r w:rsidRPr="005B17D3">
        <w:t xml:space="preserve">. On the ARs, it only reports those that </w:t>
      </w:r>
      <w:r w:rsidRPr="005B17D3">
        <w:lastRenderedPageBreak/>
        <w:t>have reached maximum attempts at transmission and failed and remain in an AR status. User</w:t>
      </w:r>
      <w:r w:rsidRPr="005B17D3">
        <w:fldChar w:fldCharType="begin"/>
      </w:r>
      <w:r w:rsidRPr="005B17D3">
        <w:instrText xml:space="preserve"> XE "User:QM 25 Report:select only one Message Type" </w:instrText>
      </w:r>
      <w:r w:rsidRPr="005B17D3">
        <w:fldChar w:fldCharType="end"/>
      </w:r>
      <w:r w:rsidRPr="005B17D3">
        <w:t xml:space="preserve"> may select only one </w:t>
      </w:r>
      <w:r w:rsidRPr="005B17D3">
        <w:rPr>
          <w:i/>
          <w:iCs/>
        </w:rPr>
        <w:t>Message Type</w:t>
      </w:r>
      <w:r w:rsidRPr="005B17D3">
        <w:t xml:space="preserve"> per execution. The difference between the </w:t>
      </w:r>
      <w:r w:rsidRPr="005B17D3">
        <w:rPr>
          <w:i/>
          <w:iCs/>
        </w:rPr>
        <w:t>From</w:t>
      </w:r>
      <w:r w:rsidRPr="005B17D3">
        <w:t xml:space="preserve"> </w:t>
      </w:r>
      <w:r w:rsidRPr="005B17D3">
        <w:rPr>
          <w:i/>
          <w:iCs/>
        </w:rPr>
        <w:t>Date</w:t>
      </w:r>
      <w:r w:rsidRPr="005B17D3">
        <w:t xml:space="preserve"> and </w:t>
      </w:r>
      <w:r w:rsidRPr="005B17D3">
        <w:rPr>
          <w:i/>
          <w:iCs/>
        </w:rPr>
        <w:t>To Date</w:t>
      </w:r>
      <w:r w:rsidRPr="005B17D3">
        <w:t xml:space="preserve"> may not exceed 31 days.</w:t>
      </w:r>
    </w:p>
    <w:p w14:paraId="097F1400" w14:textId="77777777" w:rsidR="00B22906" w:rsidRPr="005B17D3" w:rsidRDefault="00B22906" w:rsidP="00EF3896">
      <w:pPr>
        <w:pStyle w:val="BodyTextBullet2"/>
      </w:pPr>
    </w:p>
    <w:p w14:paraId="2A9E810B" w14:textId="3582D727" w:rsidR="00BE52CE" w:rsidRPr="005B17D3" w:rsidRDefault="00BE52CE" w:rsidP="00EF3896">
      <w:pPr>
        <w:pStyle w:val="Heading4"/>
      </w:pPr>
      <w:r w:rsidRPr="005B17D3">
        <w:fldChar w:fldCharType="begin"/>
      </w:r>
      <w:r w:rsidRPr="005B17D3">
        <w:instrText xml:space="preserve"> XE "Report List:QM 28 " \* MERGEFORMAT </w:instrText>
      </w:r>
      <w:r w:rsidRPr="005B17D3">
        <w:fldChar w:fldCharType="end"/>
      </w:r>
      <w:r w:rsidRPr="005B17D3">
        <w:fldChar w:fldCharType="begin"/>
      </w:r>
      <w:r w:rsidRPr="005B17D3">
        <w:instrText xml:space="preserve"> XE "QM 28 " \* MERGEFORMAT </w:instrText>
      </w:r>
      <w:r w:rsidRPr="005B17D3">
        <w:fldChar w:fldCharType="end"/>
      </w:r>
      <w:bookmarkStart w:id="648" w:name="_Toc289864758"/>
      <w:bookmarkStart w:id="649" w:name="_Toc394920746"/>
      <w:bookmarkStart w:id="650" w:name="_Toc406571083"/>
      <w:bookmarkStart w:id="651" w:name="_Toc478746522"/>
      <w:bookmarkStart w:id="652" w:name="_Toc482888452"/>
      <w:bookmarkStart w:id="653" w:name="_Toc31622193"/>
      <w:r w:rsidRPr="005B17D3">
        <w:t>Inbound Messages From Sites (QM 28)</w:t>
      </w:r>
      <w:bookmarkEnd w:id="648"/>
      <w:bookmarkEnd w:id="649"/>
      <w:bookmarkEnd w:id="650"/>
      <w:bookmarkEnd w:id="651"/>
      <w:bookmarkEnd w:id="652"/>
      <w:r w:rsidRPr="005B17D3">
        <w:t xml:space="preserve"> (Retired)</w:t>
      </w:r>
      <w:bookmarkEnd w:id="653"/>
    </w:p>
    <w:p w14:paraId="1DC94D67" w14:textId="6B2EE8B6" w:rsidR="00BE52CE" w:rsidRPr="005B17D3" w:rsidRDefault="00BE52CE" w:rsidP="00EF3896">
      <w:pPr>
        <w:pStyle w:val="BodyTextBullet2"/>
      </w:pPr>
      <w:r w:rsidRPr="005B17D3">
        <w:t xml:space="preserve">The </w:t>
      </w:r>
      <w:r w:rsidRPr="005B17D3">
        <w:rPr>
          <w:i/>
        </w:rPr>
        <w:t>Inbound Message From Sites (QM 28)</w:t>
      </w:r>
      <w:r w:rsidRPr="005B17D3">
        <w:t xml:space="preserve"> report provides Inbound message traffic between ES</w:t>
      </w:r>
      <w:r w:rsidRPr="005B17D3">
        <w:fldChar w:fldCharType="begin"/>
      </w:r>
      <w:r w:rsidRPr="005B17D3">
        <w:instrText xml:space="preserve"> XE "ES" </w:instrText>
      </w:r>
      <w:r w:rsidRPr="005B17D3">
        <w:fldChar w:fldCharType="end"/>
      </w:r>
      <w:r w:rsidRPr="005B17D3">
        <w:t xml:space="preserve"> and sites broken down by </w:t>
      </w:r>
      <w:r w:rsidRPr="005B17D3">
        <w:rPr>
          <w:i/>
        </w:rPr>
        <w:t>Hour</w:t>
      </w:r>
      <w:r w:rsidRPr="005B17D3">
        <w:t xml:space="preserve">, by </w:t>
      </w:r>
      <w:r w:rsidRPr="005B17D3">
        <w:rPr>
          <w:i/>
        </w:rPr>
        <w:t>Message Type</w:t>
      </w:r>
      <w:r w:rsidRPr="005B17D3">
        <w:t xml:space="preserve">, and by </w:t>
      </w:r>
      <w:r w:rsidRPr="005B17D3">
        <w:rPr>
          <w:i/>
        </w:rPr>
        <w:t>Site</w:t>
      </w:r>
      <w:r w:rsidRPr="005B17D3">
        <w:t xml:space="preserve">. Requester must enter a </w:t>
      </w:r>
      <w:r w:rsidRPr="005B17D3">
        <w:rPr>
          <w:i/>
        </w:rPr>
        <w:t>Date</w:t>
      </w:r>
      <w:r w:rsidRPr="005B17D3">
        <w:t xml:space="preserve"> and select either </w:t>
      </w:r>
      <w:r w:rsidRPr="005B17D3">
        <w:rPr>
          <w:b/>
        </w:rPr>
        <w:t>CSV</w:t>
      </w:r>
      <w:r w:rsidRPr="005B17D3">
        <w:t xml:space="preserve"> or </w:t>
      </w:r>
      <w:r w:rsidRPr="005B17D3">
        <w:rPr>
          <w:b/>
        </w:rPr>
        <w:t>PDF</w:t>
      </w:r>
      <w:r w:rsidRPr="005B17D3">
        <w:t xml:space="preserve"> </w:t>
      </w:r>
      <w:r w:rsidRPr="005B17D3">
        <w:rPr>
          <w:i/>
        </w:rPr>
        <w:t>File</w:t>
      </w:r>
      <w:r w:rsidRPr="005B17D3">
        <w:rPr>
          <w:i/>
        </w:rPr>
        <w:fldChar w:fldCharType="begin"/>
      </w:r>
      <w:r w:rsidRPr="005B17D3">
        <w:instrText xml:space="preserve"> XE "File:Type" </w:instrText>
      </w:r>
      <w:r w:rsidRPr="005B17D3">
        <w:rPr>
          <w:i/>
        </w:rPr>
        <w:fldChar w:fldCharType="end"/>
      </w:r>
      <w:r w:rsidRPr="005B17D3">
        <w:rPr>
          <w:i/>
        </w:rPr>
        <w:t xml:space="preserve"> Type</w:t>
      </w:r>
      <w:r w:rsidRPr="005B17D3">
        <w:t xml:space="preserve"> to run the report.</w:t>
      </w:r>
    </w:p>
    <w:p w14:paraId="01A28E79" w14:textId="77777777" w:rsidR="00B22906" w:rsidRPr="005B17D3" w:rsidRDefault="00B22906" w:rsidP="00EF3896">
      <w:pPr>
        <w:pStyle w:val="BodyTextBullet2"/>
      </w:pPr>
    </w:p>
    <w:p w14:paraId="4EAB2A0E" w14:textId="47AD78BE" w:rsidR="00BE52CE" w:rsidRPr="005B17D3" w:rsidRDefault="00BE52CE" w:rsidP="00EF3896">
      <w:pPr>
        <w:pStyle w:val="Heading4"/>
      </w:pPr>
      <w:r w:rsidRPr="005B17D3">
        <w:fldChar w:fldCharType="begin"/>
      </w:r>
      <w:r w:rsidRPr="005B17D3">
        <w:instrText xml:space="preserve"> XE "Report List:QM 29 " \* MERGEFORMAT </w:instrText>
      </w:r>
      <w:r w:rsidRPr="005B17D3">
        <w:fldChar w:fldCharType="end"/>
      </w:r>
      <w:r w:rsidRPr="005B17D3">
        <w:fldChar w:fldCharType="begin"/>
      </w:r>
      <w:r w:rsidRPr="005B17D3">
        <w:instrText xml:space="preserve"> XE "QM 29 " \* MERGEFORMAT </w:instrText>
      </w:r>
      <w:r w:rsidRPr="005B17D3">
        <w:fldChar w:fldCharType="end"/>
      </w:r>
      <w:bookmarkStart w:id="654" w:name="_Toc289864759"/>
      <w:bookmarkStart w:id="655" w:name="_Toc394920747"/>
      <w:bookmarkStart w:id="656" w:name="_Toc406571084"/>
      <w:bookmarkStart w:id="657" w:name="_Toc478746523"/>
      <w:bookmarkStart w:id="658" w:name="_Toc482888453"/>
      <w:bookmarkStart w:id="659" w:name="_Toc31622194"/>
      <w:r w:rsidRPr="005B17D3">
        <w:t>Inbound Messages From MVR (VBA) (QM 29)</w:t>
      </w:r>
      <w:bookmarkEnd w:id="654"/>
      <w:bookmarkEnd w:id="655"/>
      <w:bookmarkEnd w:id="656"/>
      <w:bookmarkEnd w:id="657"/>
      <w:bookmarkEnd w:id="658"/>
      <w:r w:rsidRPr="005B17D3">
        <w:t xml:space="preserve"> (Retired)</w:t>
      </w:r>
      <w:bookmarkEnd w:id="659"/>
    </w:p>
    <w:p w14:paraId="1779396C" w14:textId="54407147" w:rsidR="00BE52CE" w:rsidRPr="005B17D3" w:rsidRDefault="00BE52CE" w:rsidP="00EF3896">
      <w:pPr>
        <w:pStyle w:val="BodyTextBullet2"/>
      </w:pPr>
      <w:r w:rsidRPr="005B17D3">
        <w:t xml:space="preserve">The </w:t>
      </w:r>
      <w:r w:rsidRPr="005B17D3">
        <w:rPr>
          <w:i/>
        </w:rPr>
        <w:t>Inbound Message From MVR (VBA) (QM 29)</w:t>
      </w:r>
      <w:r w:rsidRPr="005B17D3">
        <w:t xml:space="preserve"> report provides Inbound message traffic between the ES</w:t>
      </w:r>
      <w:r w:rsidRPr="005B17D3">
        <w:fldChar w:fldCharType="begin"/>
      </w:r>
      <w:r w:rsidRPr="005B17D3">
        <w:instrText xml:space="preserve"> XE "ES" </w:instrText>
      </w:r>
      <w:r w:rsidRPr="005B17D3">
        <w:fldChar w:fldCharType="end"/>
      </w:r>
      <w:r w:rsidRPr="005B17D3">
        <w:t xml:space="preserve"> system and MVR broken down by </w:t>
      </w:r>
      <w:r w:rsidRPr="005B17D3">
        <w:rPr>
          <w:i/>
        </w:rPr>
        <w:t>Hour</w:t>
      </w:r>
      <w:r w:rsidRPr="005B17D3">
        <w:t xml:space="preserve">, </w:t>
      </w:r>
      <w:r w:rsidRPr="005B17D3">
        <w:rPr>
          <w:i/>
        </w:rPr>
        <w:t xml:space="preserve">Message </w:t>
      </w:r>
      <w:r w:rsidRPr="005B17D3">
        <w:t xml:space="preserve">Type, and by </w:t>
      </w:r>
      <w:r w:rsidRPr="005B17D3">
        <w:rPr>
          <w:i/>
        </w:rPr>
        <w:t>Site</w:t>
      </w:r>
      <w:r w:rsidRPr="005B17D3">
        <w:t xml:space="preserve">. Requester must enter a </w:t>
      </w:r>
      <w:r w:rsidRPr="005B17D3">
        <w:rPr>
          <w:i/>
        </w:rPr>
        <w:t>Date</w:t>
      </w:r>
      <w:r w:rsidRPr="005B17D3">
        <w:t xml:space="preserve"> and select either </w:t>
      </w:r>
      <w:r w:rsidRPr="005B17D3">
        <w:rPr>
          <w:b/>
        </w:rPr>
        <w:t>CSV</w:t>
      </w:r>
      <w:r w:rsidRPr="005B17D3">
        <w:t xml:space="preserve"> or </w:t>
      </w:r>
      <w:r w:rsidRPr="005B17D3">
        <w:rPr>
          <w:b/>
        </w:rPr>
        <w:t>PDF</w:t>
      </w:r>
      <w:r w:rsidRPr="005B17D3">
        <w:t xml:space="preserve"> </w:t>
      </w:r>
      <w:r w:rsidRPr="005B17D3">
        <w:rPr>
          <w:i/>
        </w:rPr>
        <w:t>File</w:t>
      </w:r>
      <w:r w:rsidRPr="005B17D3">
        <w:rPr>
          <w:i/>
        </w:rPr>
        <w:fldChar w:fldCharType="begin"/>
      </w:r>
      <w:r w:rsidRPr="005B17D3">
        <w:instrText xml:space="preserve"> XE "File:Type" </w:instrText>
      </w:r>
      <w:r w:rsidRPr="005B17D3">
        <w:rPr>
          <w:i/>
        </w:rPr>
        <w:fldChar w:fldCharType="end"/>
      </w:r>
      <w:r w:rsidRPr="005B17D3">
        <w:rPr>
          <w:i/>
        </w:rPr>
        <w:t xml:space="preserve"> Type</w:t>
      </w:r>
      <w:r w:rsidRPr="005B17D3">
        <w:t xml:space="preserve"> to run the report.</w:t>
      </w:r>
    </w:p>
    <w:p w14:paraId="474688E9" w14:textId="77777777" w:rsidR="00B22906" w:rsidRPr="005B17D3" w:rsidRDefault="00B22906" w:rsidP="00EF3896">
      <w:pPr>
        <w:pStyle w:val="BodyTextBullet2"/>
      </w:pPr>
    </w:p>
    <w:p w14:paraId="209CB203" w14:textId="5DEED79C" w:rsidR="00BE52CE" w:rsidRPr="005B17D3" w:rsidRDefault="00BE52CE" w:rsidP="00EF3896">
      <w:pPr>
        <w:pStyle w:val="Heading4"/>
      </w:pPr>
      <w:r w:rsidRPr="005B17D3">
        <w:fldChar w:fldCharType="begin"/>
      </w:r>
      <w:r w:rsidRPr="005B17D3">
        <w:instrText xml:space="preserve"> XE "Report List:QM 30 " \* MERGEFORMAT </w:instrText>
      </w:r>
      <w:r w:rsidRPr="005B17D3">
        <w:fldChar w:fldCharType="end"/>
      </w:r>
      <w:r w:rsidRPr="005B17D3">
        <w:fldChar w:fldCharType="begin"/>
      </w:r>
      <w:r w:rsidRPr="005B17D3">
        <w:instrText xml:space="preserve"> XE "QM 30 " \* MERGEFORMAT </w:instrText>
      </w:r>
      <w:r w:rsidRPr="005B17D3">
        <w:fldChar w:fldCharType="end"/>
      </w:r>
      <w:bookmarkStart w:id="660" w:name="_Toc289864760"/>
      <w:bookmarkStart w:id="661" w:name="_Toc394920748"/>
      <w:bookmarkStart w:id="662" w:name="_Toc406571085"/>
      <w:bookmarkStart w:id="663" w:name="_Toc478746524"/>
      <w:bookmarkStart w:id="664" w:name="_Toc482888454"/>
      <w:bookmarkStart w:id="665" w:name="_Toc31622195"/>
      <w:r w:rsidRPr="005B17D3">
        <w:t>Outbound Messages To Sites (QM 30)</w:t>
      </w:r>
      <w:bookmarkEnd w:id="660"/>
      <w:bookmarkEnd w:id="661"/>
      <w:bookmarkEnd w:id="662"/>
      <w:bookmarkEnd w:id="663"/>
      <w:bookmarkEnd w:id="664"/>
      <w:r w:rsidRPr="005B17D3">
        <w:t xml:space="preserve"> (Retired)</w:t>
      </w:r>
      <w:bookmarkEnd w:id="665"/>
    </w:p>
    <w:p w14:paraId="3665E566" w14:textId="77FF28F5" w:rsidR="00BE52CE" w:rsidRPr="005B17D3" w:rsidRDefault="00BE52CE" w:rsidP="00EF3896">
      <w:pPr>
        <w:pStyle w:val="BodyTextBullet2"/>
      </w:pPr>
      <w:r w:rsidRPr="005B17D3">
        <w:t xml:space="preserve">The </w:t>
      </w:r>
      <w:r w:rsidRPr="005B17D3">
        <w:rPr>
          <w:i/>
        </w:rPr>
        <w:t>Outbound Message To Sites (QM 30)</w:t>
      </w:r>
      <w:r w:rsidRPr="005B17D3">
        <w:t xml:space="preserve"> report provides Outbound message traffic between the ES</w:t>
      </w:r>
      <w:r w:rsidRPr="005B17D3">
        <w:fldChar w:fldCharType="begin"/>
      </w:r>
      <w:r w:rsidRPr="005B17D3">
        <w:instrText xml:space="preserve"> XE "ES" </w:instrText>
      </w:r>
      <w:r w:rsidRPr="005B17D3">
        <w:fldChar w:fldCharType="end"/>
      </w:r>
      <w:r w:rsidRPr="005B17D3">
        <w:t xml:space="preserve"> system and the sites broken down by </w:t>
      </w:r>
      <w:r w:rsidRPr="005B17D3">
        <w:rPr>
          <w:i/>
        </w:rPr>
        <w:t>Hour</w:t>
      </w:r>
      <w:r w:rsidRPr="005B17D3">
        <w:t xml:space="preserve">, </w:t>
      </w:r>
      <w:r w:rsidRPr="005B17D3">
        <w:rPr>
          <w:i/>
        </w:rPr>
        <w:t>Message Type</w:t>
      </w:r>
      <w:r w:rsidRPr="005B17D3">
        <w:t xml:space="preserve">, and by </w:t>
      </w:r>
      <w:r w:rsidRPr="005B17D3">
        <w:rPr>
          <w:i/>
        </w:rPr>
        <w:t>Site</w:t>
      </w:r>
      <w:r w:rsidRPr="005B17D3">
        <w:t xml:space="preserve">. Requester must enter a </w:t>
      </w:r>
      <w:r w:rsidRPr="005B17D3">
        <w:rPr>
          <w:i/>
        </w:rPr>
        <w:t>Date</w:t>
      </w:r>
      <w:r w:rsidRPr="005B17D3">
        <w:t xml:space="preserve"> and select either </w:t>
      </w:r>
      <w:r w:rsidRPr="005B17D3">
        <w:rPr>
          <w:b/>
        </w:rPr>
        <w:t>CSV</w:t>
      </w:r>
      <w:r w:rsidRPr="005B17D3">
        <w:t xml:space="preserve"> or </w:t>
      </w:r>
      <w:r w:rsidRPr="005B17D3">
        <w:rPr>
          <w:b/>
        </w:rPr>
        <w:t>PDF</w:t>
      </w:r>
      <w:r w:rsidRPr="005B17D3">
        <w:t xml:space="preserve"> </w:t>
      </w:r>
      <w:r w:rsidRPr="005B17D3">
        <w:rPr>
          <w:i/>
        </w:rPr>
        <w:t>File</w:t>
      </w:r>
      <w:r w:rsidRPr="005B17D3">
        <w:rPr>
          <w:i/>
        </w:rPr>
        <w:fldChar w:fldCharType="begin"/>
      </w:r>
      <w:r w:rsidRPr="005B17D3">
        <w:instrText xml:space="preserve"> XE "File:Type" </w:instrText>
      </w:r>
      <w:r w:rsidRPr="005B17D3">
        <w:rPr>
          <w:i/>
        </w:rPr>
        <w:fldChar w:fldCharType="end"/>
      </w:r>
      <w:r w:rsidRPr="005B17D3">
        <w:rPr>
          <w:i/>
        </w:rPr>
        <w:t xml:space="preserve"> Type</w:t>
      </w:r>
      <w:r w:rsidRPr="005B17D3">
        <w:t xml:space="preserve"> to run the report.</w:t>
      </w:r>
    </w:p>
    <w:p w14:paraId="12D348CD" w14:textId="77777777" w:rsidR="00B22906" w:rsidRPr="005B17D3" w:rsidRDefault="00B22906" w:rsidP="00EF3896">
      <w:pPr>
        <w:pStyle w:val="BodyTextBullet2"/>
      </w:pPr>
    </w:p>
    <w:p w14:paraId="7E1E3864" w14:textId="77777777" w:rsidR="00BE52CE" w:rsidRPr="005B17D3" w:rsidRDefault="00BE52CE" w:rsidP="00EF3896">
      <w:pPr>
        <w:pStyle w:val="Heading3"/>
      </w:pPr>
      <w:bookmarkStart w:id="666" w:name="_Toc31622196"/>
      <w:bookmarkStart w:id="667" w:name="Archived_Reports"/>
      <w:r w:rsidRPr="005B17D3">
        <w:t>Archived Report</w:t>
      </w:r>
      <w:r w:rsidRPr="005B17D3">
        <w:fldChar w:fldCharType="begin"/>
      </w:r>
      <w:r w:rsidRPr="005B17D3">
        <w:instrText xml:space="preserve"> XE "Report:Sample" </w:instrText>
      </w:r>
      <w:r w:rsidRPr="005B17D3">
        <w:fldChar w:fldCharType="end"/>
      </w:r>
      <w:r w:rsidRPr="005B17D3">
        <w:t>s</w:t>
      </w:r>
      <w:bookmarkEnd w:id="666"/>
    </w:p>
    <w:bookmarkEnd w:id="667"/>
    <w:p w14:paraId="68665953" w14:textId="77777777" w:rsidR="00BE52CE" w:rsidRPr="005B17D3" w:rsidRDefault="00BE52CE" w:rsidP="00EF3896">
      <w:pPr>
        <w:pStyle w:val="BodyTextBullet2"/>
      </w:pPr>
      <w:r w:rsidRPr="005B17D3">
        <w:t>The following reports have been retired and archived:</w:t>
      </w:r>
    </w:p>
    <w:p w14:paraId="397DAEE0" w14:textId="77777777" w:rsidR="00BE52CE" w:rsidRPr="005B17D3" w:rsidRDefault="00BE52CE" w:rsidP="00884662">
      <w:pPr>
        <w:pStyle w:val="ListBull2"/>
        <w:numPr>
          <w:ilvl w:val="0"/>
          <w:numId w:val="296"/>
        </w:numPr>
      </w:pPr>
      <w:r w:rsidRPr="005B17D3">
        <w:fldChar w:fldCharType="begin"/>
      </w:r>
      <w:r w:rsidRPr="005B17D3">
        <w:instrText xml:space="preserve"> XE "Report List:BOS 1 " \* MERGEFORMAT </w:instrText>
      </w:r>
      <w:r w:rsidRPr="005B17D3">
        <w:fldChar w:fldCharType="end"/>
      </w:r>
      <w:r w:rsidRPr="005B17D3">
        <w:fldChar w:fldCharType="begin"/>
      </w:r>
      <w:r w:rsidRPr="005B17D3">
        <w:instrText xml:space="preserve"> XE "BOS 1 " \* MERGEFORMAT </w:instrText>
      </w:r>
      <w:r w:rsidRPr="005B17D3">
        <w:fldChar w:fldCharType="end"/>
      </w:r>
      <w:r w:rsidRPr="005B17D3">
        <w:t>Undeliverable Mail (BOS 1)</w:t>
      </w:r>
    </w:p>
    <w:p w14:paraId="25AAAC88" w14:textId="77777777" w:rsidR="00BE52CE" w:rsidRPr="005B17D3" w:rsidRDefault="00BE52CE" w:rsidP="00884662">
      <w:pPr>
        <w:pStyle w:val="ListBull2"/>
        <w:numPr>
          <w:ilvl w:val="0"/>
          <w:numId w:val="296"/>
        </w:numPr>
      </w:pPr>
      <w:r w:rsidRPr="005B17D3">
        <w:fldChar w:fldCharType="begin"/>
      </w:r>
      <w:r w:rsidRPr="005B17D3">
        <w:instrText xml:space="preserve"> XE "COR 1 " \* MERGEFORMAT </w:instrText>
      </w:r>
      <w:r w:rsidRPr="005B17D3">
        <w:fldChar w:fldCharType="end"/>
      </w:r>
      <w:r w:rsidRPr="005B17D3">
        <w:t>Letter Files from Processing Center (COR 1)</w:t>
      </w:r>
    </w:p>
    <w:p w14:paraId="1FA99920" w14:textId="77777777" w:rsidR="00BE52CE" w:rsidRPr="005B17D3" w:rsidRDefault="00BE52CE" w:rsidP="00884662">
      <w:pPr>
        <w:pStyle w:val="ListBull2"/>
        <w:numPr>
          <w:ilvl w:val="0"/>
          <w:numId w:val="296"/>
        </w:numPr>
      </w:pPr>
      <w:r w:rsidRPr="005B17D3">
        <w:fldChar w:fldCharType="begin"/>
      </w:r>
      <w:r w:rsidRPr="005B17D3">
        <w:instrText xml:space="preserve"> XE "EED 3 " \* MERGEFORMAT </w:instrText>
      </w:r>
      <w:r w:rsidRPr="005B17D3">
        <w:fldChar w:fldCharType="end"/>
      </w:r>
      <w:r w:rsidRPr="005B17D3">
        <w:t>PH Unconfirmed For More Than X Days (EED 3)</w:t>
      </w:r>
    </w:p>
    <w:p w14:paraId="4864318C" w14:textId="77777777" w:rsidR="00BE52CE" w:rsidRPr="005B17D3" w:rsidRDefault="00BE52CE" w:rsidP="00884662">
      <w:pPr>
        <w:pStyle w:val="ListBull2"/>
        <w:numPr>
          <w:ilvl w:val="0"/>
          <w:numId w:val="296"/>
        </w:numPr>
      </w:pPr>
      <w:r w:rsidRPr="005B17D3">
        <w:fldChar w:fldCharType="begin"/>
      </w:r>
      <w:r w:rsidRPr="005B17D3">
        <w:instrText xml:space="preserve"> XE "EED 6 " \* MERGEFORMAT </w:instrText>
      </w:r>
      <w:r w:rsidRPr="005B17D3">
        <w:fldChar w:fldCharType="end"/>
      </w:r>
      <w:r w:rsidRPr="005B17D3">
        <w:t>Total Enrollees per Enrollment</w:t>
      </w:r>
      <w:r w:rsidRPr="005B17D3">
        <w:fldChar w:fldCharType="begin"/>
      </w:r>
      <w:r w:rsidRPr="005B17D3">
        <w:instrText xml:space="preserve"> XE "Enrollment:Status" </w:instrText>
      </w:r>
      <w:r w:rsidRPr="005B17D3">
        <w:fldChar w:fldCharType="end"/>
      </w:r>
      <w:r w:rsidRPr="005B17D3">
        <w:t xml:space="preserve"> Status Grouped by Priority (EED 6)</w:t>
      </w:r>
    </w:p>
    <w:p w14:paraId="46CDA84B" w14:textId="77777777" w:rsidR="00BE52CE" w:rsidRPr="005B17D3" w:rsidRDefault="00BE52CE" w:rsidP="00884662">
      <w:pPr>
        <w:pStyle w:val="ListBull2"/>
        <w:numPr>
          <w:ilvl w:val="0"/>
          <w:numId w:val="296"/>
        </w:numPr>
      </w:pPr>
      <w:r w:rsidRPr="005B17D3">
        <w:t>Missing Preferred Facility Report (EED 20)</w:t>
      </w:r>
    </w:p>
    <w:p w14:paraId="5ABE1651" w14:textId="77777777" w:rsidR="00BE52CE" w:rsidRPr="005B17D3" w:rsidRDefault="00BE52CE" w:rsidP="00884662">
      <w:pPr>
        <w:pStyle w:val="ListBull2"/>
        <w:numPr>
          <w:ilvl w:val="0"/>
          <w:numId w:val="296"/>
        </w:numPr>
      </w:pPr>
      <w:r w:rsidRPr="005B17D3">
        <w:lastRenderedPageBreak/>
        <w:fldChar w:fldCharType="begin"/>
      </w:r>
      <w:r w:rsidRPr="005B17D3">
        <w:instrText xml:space="preserve"> XE "Report List:OPP 4 " \* MERGEFORMAT </w:instrText>
      </w:r>
      <w:r w:rsidRPr="005B17D3">
        <w:fldChar w:fldCharType="end"/>
      </w:r>
      <w:r w:rsidRPr="005B17D3">
        <w:fldChar w:fldCharType="begin"/>
      </w:r>
      <w:r w:rsidRPr="005B17D3">
        <w:instrText xml:space="preserve"> XE "POS " \* MERGEFORMAT </w:instrText>
      </w:r>
      <w:r w:rsidRPr="005B17D3">
        <w:fldChar w:fldCharType="end"/>
      </w:r>
      <w:r w:rsidRPr="005B17D3">
        <w:fldChar w:fldCharType="begin"/>
      </w:r>
      <w:r w:rsidRPr="005B17D3">
        <w:instrText xml:space="preserve"> XE "OPP 4 " \* MERGEFORMAT </w:instrText>
      </w:r>
      <w:r w:rsidRPr="005B17D3">
        <w:fldChar w:fldCharType="end"/>
      </w:r>
      <w:r w:rsidRPr="005B17D3">
        <w:t>OPP Extract Period Of Service File Summary Report (OPP 4)</w:t>
      </w:r>
    </w:p>
    <w:p w14:paraId="496B0FCB" w14:textId="77777777" w:rsidR="00BE52CE" w:rsidRPr="005B17D3" w:rsidRDefault="00BE52CE" w:rsidP="00884662">
      <w:pPr>
        <w:pStyle w:val="ListBull2"/>
        <w:numPr>
          <w:ilvl w:val="0"/>
          <w:numId w:val="296"/>
        </w:numPr>
      </w:pPr>
      <w:r w:rsidRPr="005B17D3">
        <w:fldChar w:fldCharType="begin"/>
      </w:r>
      <w:r w:rsidRPr="005B17D3">
        <w:instrText xml:space="preserve"> XE "Report List:OPP 5 " \* MERGEFORMAT </w:instrText>
      </w:r>
      <w:r w:rsidRPr="005B17D3">
        <w:fldChar w:fldCharType="end"/>
      </w:r>
      <w:r w:rsidRPr="005B17D3">
        <w:fldChar w:fldCharType="begin"/>
      </w:r>
      <w:r w:rsidRPr="005B17D3">
        <w:instrText xml:space="preserve"> XE "OPP 5 " \* MERGEFORMAT </w:instrText>
      </w:r>
      <w:r w:rsidRPr="005B17D3">
        <w:fldChar w:fldCharType="end"/>
      </w:r>
      <w:r w:rsidRPr="005B17D3">
        <w:fldChar w:fldCharType="begin"/>
      </w:r>
      <w:r w:rsidRPr="005B17D3">
        <w:instrText xml:space="preserve"> XE "Main File " \* MERGEFORMAT </w:instrText>
      </w:r>
      <w:r w:rsidRPr="005B17D3">
        <w:fldChar w:fldCharType="end"/>
      </w:r>
      <w:r w:rsidRPr="005B17D3">
        <w:t>OPP Extract Main File Summary Report (OPP 5)</w:t>
      </w:r>
    </w:p>
    <w:p w14:paraId="2B49CDF1" w14:textId="77777777" w:rsidR="00BE52CE" w:rsidRPr="005B17D3" w:rsidRDefault="00BE52CE" w:rsidP="00884662">
      <w:pPr>
        <w:pStyle w:val="ListBull2"/>
        <w:numPr>
          <w:ilvl w:val="0"/>
          <w:numId w:val="296"/>
        </w:numPr>
      </w:pPr>
      <w:r w:rsidRPr="005B17D3">
        <w:fldChar w:fldCharType="begin"/>
      </w:r>
      <w:r w:rsidRPr="005B17D3">
        <w:instrText xml:space="preserve"> XE "Report List:OPP 6 " \* MERGEFORMAT </w:instrText>
      </w:r>
      <w:r w:rsidRPr="005B17D3">
        <w:fldChar w:fldCharType="end"/>
      </w:r>
      <w:r w:rsidRPr="005B17D3">
        <w:fldChar w:fldCharType="begin"/>
      </w:r>
      <w:r w:rsidRPr="005B17D3">
        <w:instrText xml:space="preserve"> XE "OPP 6 " \* MERGEFORMAT </w:instrText>
      </w:r>
      <w:r w:rsidRPr="005B17D3">
        <w:fldChar w:fldCharType="end"/>
      </w:r>
      <w:r w:rsidRPr="005B17D3">
        <w:t>OPP Extract Eligibility File Summary Report (OPP 6)</w:t>
      </w:r>
    </w:p>
    <w:p w14:paraId="496E5F4E" w14:textId="77777777" w:rsidR="00BE52CE" w:rsidRPr="005B17D3" w:rsidRDefault="00BE52CE" w:rsidP="00884662">
      <w:pPr>
        <w:pStyle w:val="ListBull2"/>
        <w:numPr>
          <w:ilvl w:val="0"/>
          <w:numId w:val="296"/>
        </w:numPr>
      </w:pPr>
      <w:r w:rsidRPr="005B17D3">
        <w:fldChar w:fldCharType="begin"/>
      </w:r>
      <w:r w:rsidRPr="005B17D3">
        <w:instrText xml:space="preserve"> XE "Report List:OPP 7 " \* MERGEFORMAT </w:instrText>
      </w:r>
      <w:r w:rsidRPr="005B17D3">
        <w:fldChar w:fldCharType="end"/>
      </w:r>
      <w:r w:rsidRPr="005B17D3">
        <w:fldChar w:fldCharType="begin"/>
      </w:r>
      <w:r w:rsidRPr="005B17D3">
        <w:instrText xml:space="preserve"> XE "Rated Disabilities " \* MERGEFORMAT </w:instrText>
      </w:r>
      <w:r w:rsidRPr="005B17D3">
        <w:fldChar w:fldCharType="end"/>
      </w:r>
      <w:r w:rsidRPr="005B17D3">
        <w:fldChar w:fldCharType="begin"/>
      </w:r>
      <w:r w:rsidRPr="005B17D3">
        <w:instrText xml:space="preserve"> XE "OPP 7 " \* MERGEFORMAT </w:instrText>
      </w:r>
      <w:r w:rsidRPr="005B17D3">
        <w:fldChar w:fldCharType="end"/>
      </w:r>
      <w:r w:rsidRPr="005B17D3">
        <w:t>OPP Extract Rated Disabilities File Summary Report (OPP 7)</w:t>
      </w:r>
    </w:p>
    <w:p w14:paraId="2A4B1B7D" w14:textId="77777777" w:rsidR="00BE52CE" w:rsidRPr="005B17D3" w:rsidRDefault="00BE52CE" w:rsidP="00884662">
      <w:pPr>
        <w:pStyle w:val="ListBull2"/>
        <w:numPr>
          <w:ilvl w:val="0"/>
          <w:numId w:val="296"/>
        </w:numPr>
      </w:pPr>
      <w:r w:rsidRPr="005B17D3">
        <w:fldChar w:fldCharType="begin"/>
      </w:r>
      <w:r w:rsidRPr="005B17D3">
        <w:instrText xml:space="preserve"> XE "Report List:OPP 8 " \* MERGEFORMAT </w:instrText>
      </w:r>
      <w:r w:rsidRPr="005B17D3">
        <w:fldChar w:fldCharType="end"/>
      </w:r>
      <w:r w:rsidRPr="005B17D3">
        <w:fldChar w:fldCharType="begin"/>
      </w:r>
      <w:r w:rsidRPr="005B17D3">
        <w:instrText xml:space="preserve"> XE "OPP 8 " \* MERGEFORMAT </w:instrText>
      </w:r>
      <w:r w:rsidRPr="005B17D3">
        <w:fldChar w:fldCharType="end"/>
      </w:r>
      <w:r w:rsidRPr="005B17D3">
        <w:t>OPP Extract Combat Data File (OPP 8)</w:t>
      </w:r>
    </w:p>
    <w:p w14:paraId="1E6A5052" w14:textId="77777777" w:rsidR="00BE52CE" w:rsidRPr="005B17D3" w:rsidRDefault="00BE52CE" w:rsidP="00884662">
      <w:pPr>
        <w:pStyle w:val="ListBull2"/>
        <w:numPr>
          <w:ilvl w:val="0"/>
          <w:numId w:val="296"/>
        </w:numPr>
      </w:pPr>
      <w:r w:rsidRPr="005B17D3">
        <w:fldChar w:fldCharType="begin"/>
      </w:r>
      <w:r w:rsidRPr="005B17D3">
        <w:instrText xml:space="preserve"> XE "Report List:P8G 1 " \* MERGEFORMAT </w:instrText>
      </w:r>
      <w:r w:rsidRPr="005B17D3">
        <w:fldChar w:fldCharType="end"/>
      </w:r>
      <w:r w:rsidRPr="005B17D3">
        <w:t>Assigned to Priority Group 8 (P8G 1</w:t>
      </w:r>
      <w:r w:rsidRPr="005B17D3">
        <w:fldChar w:fldCharType="begin"/>
      </w:r>
      <w:r w:rsidRPr="005B17D3">
        <w:instrText xml:space="preserve"> XE "P8G 1" </w:instrText>
      </w:r>
      <w:r w:rsidRPr="005B17D3">
        <w:fldChar w:fldCharType="end"/>
      </w:r>
      <w:r w:rsidRPr="005B17D3">
        <w:t>)</w:t>
      </w:r>
    </w:p>
    <w:p w14:paraId="6F981F52" w14:textId="77777777" w:rsidR="00BE52CE" w:rsidRPr="005B17D3" w:rsidRDefault="00BE52CE" w:rsidP="00884662">
      <w:pPr>
        <w:pStyle w:val="ListBull2"/>
        <w:numPr>
          <w:ilvl w:val="0"/>
          <w:numId w:val="296"/>
        </w:numPr>
      </w:pPr>
      <w:r w:rsidRPr="005B17D3">
        <w:fldChar w:fldCharType="begin"/>
      </w:r>
      <w:r w:rsidRPr="005B17D3">
        <w:instrText xml:space="preserve"> XE "Report List:P8G 2 " \* MERGEFORMAT </w:instrText>
      </w:r>
      <w:r w:rsidRPr="005B17D3">
        <w:fldChar w:fldCharType="end"/>
      </w:r>
      <w:r w:rsidRPr="005B17D3">
        <w:t>Income Summary Report (P8G 2</w:t>
      </w:r>
      <w:r w:rsidRPr="005B17D3">
        <w:fldChar w:fldCharType="begin"/>
      </w:r>
      <w:r w:rsidRPr="005B17D3">
        <w:instrText xml:space="preserve"> XE "P8G 2" </w:instrText>
      </w:r>
      <w:r w:rsidRPr="005B17D3">
        <w:fldChar w:fldCharType="end"/>
      </w:r>
      <w:r w:rsidRPr="005B17D3">
        <w:t>)</w:t>
      </w:r>
    </w:p>
    <w:p w14:paraId="39F67C35" w14:textId="77777777" w:rsidR="00BE52CE" w:rsidRPr="005B17D3" w:rsidRDefault="00BE52CE" w:rsidP="00884662">
      <w:pPr>
        <w:pStyle w:val="ListBull2"/>
        <w:numPr>
          <w:ilvl w:val="0"/>
          <w:numId w:val="296"/>
        </w:numPr>
      </w:pPr>
      <w:r w:rsidRPr="005B17D3">
        <w:fldChar w:fldCharType="begin"/>
      </w:r>
      <w:r w:rsidRPr="005B17D3">
        <w:instrText xml:space="preserve"> XE "Report List:P8G 3 " \* MERGEFORMAT </w:instrText>
      </w:r>
      <w:r w:rsidRPr="005B17D3">
        <w:fldChar w:fldCharType="end"/>
      </w:r>
      <w:r w:rsidRPr="005B17D3">
        <w:t>Migration to Priority Group 8 (P8G 3</w:t>
      </w:r>
      <w:r w:rsidRPr="005B17D3">
        <w:fldChar w:fldCharType="begin"/>
      </w:r>
      <w:r w:rsidRPr="005B17D3">
        <w:instrText xml:space="preserve"> XE "P8G 3" </w:instrText>
      </w:r>
      <w:r w:rsidRPr="005B17D3">
        <w:fldChar w:fldCharType="end"/>
      </w:r>
      <w:r w:rsidRPr="005B17D3">
        <w:t>)</w:t>
      </w:r>
    </w:p>
    <w:p w14:paraId="4007DAFD" w14:textId="77777777" w:rsidR="00BE52CE" w:rsidRPr="005B17D3" w:rsidRDefault="00BE52CE" w:rsidP="00884662">
      <w:pPr>
        <w:pStyle w:val="ListBull2"/>
        <w:numPr>
          <w:ilvl w:val="0"/>
          <w:numId w:val="296"/>
        </w:numPr>
      </w:pPr>
      <w:r w:rsidRPr="005B17D3">
        <w:fldChar w:fldCharType="begin"/>
      </w:r>
      <w:r w:rsidRPr="005B17D3">
        <w:instrText xml:space="preserve"> XE "Report List:P8G 4 " \* MERGEFORMAT </w:instrText>
      </w:r>
      <w:r w:rsidRPr="005B17D3">
        <w:fldChar w:fldCharType="end"/>
      </w:r>
      <w:r w:rsidRPr="005B17D3">
        <w:t>Migration from Priority Group 8 (P8G 4</w:t>
      </w:r>
      <w:r w:rsidRPr="005B17D3">
        <w:fldChar w:fldCharType="begin"/>
      </w:r>
      <w:r w:rsidRPr="005B17D3">
        <w:instrText xml:space="preserve"> XE "P8G 4" </w:instrText>
      </w:r>
      <w:r w:rsidRPr="005B17D3">
        <w:fldChar w:fldCharType="end"/>
      </w:r>
      <w:r w:rsidRPr="005B17D3">
        <w:t>)</w:t>
      </w:r>
    </w:p>
    <w:p w14:paraId="0868FEAB" w14:textId="77777777" w:rsidR="00BE52CE" w:rsidRPr="005B17D3" w:rsidRDefault="00BE52CE" w:rsidP="00884662">
      <w:pPr>
        <w:pStyle w:val="ListBull2"/>
        <w:numPr>
          <w:ilvl w:val="0"/>
          <w:numId w:val="296"/>
        </w:numPr>
      </w:pPr>
      <w:r w:rsidRPr="005B17D3">
        <w:fldChar w:fldCharType="begin"/>
      </w:r>
      <w:r w:rsidRPr="005B17D3">
        <w:instrText xml:space="preserve"> XE "Report List:QM 3 " \* MERGEFORMAT </w:instrText>
      </w:r>
      <w:r w:rsidRPr="005B17D3">
        <w:fldChar w:fldCharType="end"/>
      </w:r>
      <w:r w:rsidRPr="005B17D3">
        <w:fldChar w:fldCharType="begin"/>
      </w:r>
      <w:r w:rsidRPr="005B17D3">
        <w:instrText xml:space="preserve"> XE "QM 3 " \* MERGEFORMAT </w:instrText>
      </w:r>
      <w:r w:rsidRPr="005B17D3">
        <w:fldChar w:fldCharType="end"/>
      </w:r>
      <w:r w:rsidRPr="005B17D3">
        <w:t>New</w:t>
      </w:r>
      <w:r w:rsidRPr="005B17D3">
        <w:fldChar w:fldCharType="begin"/>
      </w:r>
      <w:r w:rsidRPr="005B17D3">
        <w:instrText xml:space="preserve"> XE "New:Enrollment Processing Report (QM 3)" </w:instrText>
      </w:r>
      <w:r w:rsidRPr="005B17D3">
        <w:fldChar w:fldCharType="end"/>
      </w:r>
      <w:r w:rsidRPr="005B17D3">
        <w:t xml:space="preserve"> Enrollment Processing (QM 3)</w:t>
      </w:r>
    </w:p>
    <w:p w14:paraId="3EFEA908" w14:textId="77777777" w:rsidR="00BE52CE" w:rsidRPr="005B17D3" w:rsidRDefault="00BE52CE" w:rsidP="00884662">
      <w:pPr>
        <w:pStyle w:val="ListBull2"/>
        <w:numPr>
          <w:ilvl w:val="0"/>
          <w:numId w:val="296"/>
        </w:numPr>
      </w:pPr>
      <w:r w:rsidRPr="005B17D3">
        <w:fldChar w:fldCharType="begin"/>
      </w:r>
      <w:r w:rsidRPr="005B17D3">
        <w:instrText xml:space="preserve"> XE "Report List:QM 8 " \* MERGEFORMAT </w:instrText>
      </w:r>
      <w:r w:rsidRPr="005B17D3">
        <w:fldChar w:fldCharType="end"/>
      </w:r>
      <w:r w:rsidRPr="005B17D3">
        <w:fldChar w:fldCharType="begin"/>
      </w:r>
      <w:r w:rsidRPr="005B17D3">
        <w:instrText xml:space="preserve"> XE "QM 8 " \* MERGEFORMAT </w:instrText>
      </w:r>
      <w:r w:rsidRPr="005B17D3">
        <w:fldChar w:fldCharType="end"/>
      </w:r>
      <w:r w:rsidRPr="005B17D3">
        <w:t>Unsolicited Updates by VBA (QM 8)</w:t>
      </w:r>
    </w:p>
    <w:p w14:paraId="4AA7799D" w14:textId="77777777" w:rsidR="00BE52CE" w:rsidRPr="005B17D3" w:rsidRDefault="00BE52CE" w:rsidP="00884662">
      <w:pPr>
        <w:pStyle w:val="ListBull2"/>
        <w:numPr>
          <w:ilvl w:val="0"/>
          <w:numId w:val="296"/>
        </w:numPr>
      </w:pPr>
      <w:r w:rsidRPr="005B17D3">
        <w:fldChar w:fldCharType="begin"/>
      </w:r>
      <w:r w:rsidRPr="005B17D3">
        <w:instrText xml:space="preserve"> XE "Report List:QM 10 " \* MERGEFORMAT </w:instrText>
      </w:r>
      <w:r w:rsidRPr="005B17D3">
        <w:fldChar w:fldCharType="end"/>
      </w:r>
      <w:r w:rsidRPr="005B17D3">
        <w:fldChar w:fldCharType="begin"/>
      </w:r>
      <w:r w:rsidRPr="005B17D3">
        <w:instrText xml:space="preserve"> XE "QM 10 " \* MERGEFORMAT </w:instrText>
      </w:r>
      <w:r w:rsidRPr="005B17D3">
        <w:fldChar w:fldCharType="end"/>
      </w:r>
      <w:r w:rsidRPr="005B17D3">
        <w:t>MST National (QM 10)</w:t>
      </w:r>
    </w:p>
    <w:p w14:paraId="15F1507B" w14:textId="77777777" w:rsidR="00BE52CE" w:rsidRPr="005B17D3" w:rsidRDefault="00BE52CE" w:rsidP="00884662">
      <w:pPr>
        <w:pStyle w:val="ListBull2"/>
        <w:numPr>
          <w:ilvl w:val="0"/>
          <w:numId w:val="296"/>
        </w:numPr>
      </w:pPr>
      <w:r w:rsidRPr="005B17D3">
        <w:fldChar w:fldCharType="begin"/>
      </w:r>
      <w:r w:rsidRPr="005B17D3">
        <w:instrText xml:space="preserve"> XE "Report List:QM 11 " \* MERGEFORMAT </w:instrText>
      </w:r>
      <w:r w:rsidRPr="005B17D3">
        <w:fldChar w:fldCharType="end"/>
      </w:r>
      <w:r w:rsidRPr="005B17D3">
        <w:fldChar w:fldCharType="begin"/>
      </w:r>
      <w:r w:rsidRPr="005B17D3">
        <w:instrText xml:space="preserve"> XE "QM 11 " \* MERGEFORMAT </w:instrText>
      </w:r>
      <w:r w:rsidRPr="005B17D3">
        <w:fldChar w:fldCharType="end"/>
      </w:r>
      <w:r w:rsidRPr="005B17D3">
        <w:t>Workload Turnaround Time (QM 11)</w:t>
      </w:r>
    </w:p>
    <w:p w14:paraId="65A94D5B" w14:textId="77777777" w:rsidR="00BE52CE" w:rsidRPr="005B17D3" w:rsidRDefault="00BE52CE" w:rsidP="00884662">
      <w:pPr>
        <w:pStyle w:val="ListBull2"/>
        <w:numPr>
          <w:ilvl w:val="0"/>
          <w:numId w:val="296"/>
        </w:numPr>
      </w:pPr>
      <w:r w:rsidRPr="005B17D3">
        <w:fldChar w:fldCharType="begin"/>
      </w:r>
      <w:r w:rsidRPr="005B17D3">
        <w:instrText xml:space="preserve"> XE "Report List:QM 17 " \* MERGEFORMAT </w:instrText>
      </w:r>
      <w:r w:rsidRPr="005B17D3">
        <w:fldChar w:fldCharType="end"/>
      </w:r>
      <w:r w:rsidRPr="005B17D3">
        <w:fldChar w:fldCharType="begin"/>
      </w:r>
      <w:r w:rsidRPr="005B17D3">
        <w:instrText xml:space="preserve"> XE "QM 17 " \* MERGEFORMAT </w:instrText>
      </w:r>
      <w:r w:rsidRPr="005B17D3">
        <w:fldChar w:fldCharType="end"/>
      </w:r>
      <w:r w:rsidRPr="005B17D3">
        <w:t>Financial</w:t>
      </w:r>
      <w:r w:rsidRPr="005B17D3">
        <w:fldChar w:fldCharType="begin"/>
      </w:r>
      <w:r w:rsidRPr="005B17D3">
        <w:instrText xml:space="preserve"> XE "Financial:Test In Process QM 17 Report" </w:instrText>
      </w:r>
      <w:r w:rsidRPr="005B17D3">
        <w:fldChar w:fldCharType="end"/>
      </w:r>
      <w:r w:rsidRPr="005B17D3">
        <w:t xml:space="preserve"> Tests in Process (QM 17)</w:t>
      </w:r>
    </w:p>
    <w:p w14:paraId="2B09919F" w14:textId="77777777" w:rsidR="00BE52CE" w:rsidRPr="005B17D3" w:rsidRDefault="00BE52CE" w:rsidP="00884662">
      <w:pPr>
        <w:pStyle w:val="ListBull2"/>
        <w:numPr>
          <w:ilvl w:val="0"/>
          <w:numId w:val="296"/>
        </w:numPr>
      </w:pPr>
      <w:r w:rsidRPr="005B17D3">
        <w:fldChar w:fldCharType="begin"/>
      </w:r>
      <w:r w:rsidRPr="005B17D3">
        <w:instrText xml:space="preserve"> XE "Report List:QM 19 " \* MERGEFORMAT </w:instrText>
      </w:r>
      <w:r w:rsidRPr="005B17D3">
        <w:fldChar w:fldCharType="end"/>
      </w:r>
      <w:r w:rsidRPr="005B17D3">
        <w:fldChar w:fldCharType="begin"/>
      </w:r>
      <w:r w:rsidRPr="005B17D3">
        <w:instrText xml:space="preserve"> XE "QM 19 " \* MERGEFORMAT </w:instrText>
      </w:r>
      <w:r w:rsidRPr="005B17D3">
        <w:fldChar w:fldCharType="end"/>
      </w:r>
      <w:r w:rsidRPr="005B17D3">
        <w:fldChar w:fldCharType="begin"/>
      </w:r>
      <w:r w:rsidRPr="005B17D3">
        <w:instrText xml:space="preserve"> XE "AR " \* MERGEFORMAT </w:instrText>
      </w:r>
      <w:r w:rsidRPr="005B17D3">
        <w:fldChar w:fldCharType="end"/>
      </w:r>
      <w:r w:rsidRPr="005B17D3">
        <w:fldChar w:fldCharType="begin"/>
      </w:r>
      <w:r w:rsidRPr="005B17D3">
        <w:instrText xml:space="preserve"> XE "AE " \* MERGEFORMAT </w:instrText>
      </w:r>
      <w:r w:rsidRPr="005B17D3">
        <w:fldChar w:fldCharType="end"/>
      </w:r>
      <w:r w:rsidRPr="005B17D3">
        <w:t>Outbound HL7 Error</w:t>
      </w:r>
      <w:r w:rsidRPr="005B17D3">
        <w:fldChar w:fldCharType="begin"/>
      </w:r>
      <w:r w:rsidRPr="005B17D3">
        <w:instrText xml:space="preserve"> XE "Error:Outbound HL7 (QM 19)" </w:instrText>
      </w:r>
      <w:r w:rsidRPr="005B17D3">
        <w:fldChar w:fldCharType="end"/>
      </w:r>
      <w:r w:rsidRPr="005B17D3">
        <w:t xml:space="preserve"> (QM 19)</w:t>
      </w:r>
    </w:p>
    <w:p w14:paraId="29245A61" w14:textId="77777777" w:rsidR="00BE52CE" w:rsidRPr="005B17D3" w:rsidRDefault="00BE52CE" w:rsidP="00884662">
      <w:pPr>
        <w:pStyle w:val="ListBull2"/>
        <w:numPr>
          <w:ilvl w:val="0"/>
          <w:numId w:val="296"/>
        </w:numPr>
      </w:pPr>
      <w:r w:rsidRPr="005B17D3">
        <w:fldChar w:fldCharType="begin"/>
      </w:r>
      <w:r w:rsidRPr="005B17D3">
        <w:instrText xml:space="preserve"> XE "Report List:QM 20 " \* MERGEFORMAT </w:instrText>
      </w:r>
      <w:r w:rsidRPr="005B17D3">
        <w:fldChar w:fldCharType="end"/>
      </w:r>
      <w:r w:rsidRPr="005B17D3">
        <w:fldChar w:fldCharType="begin"/>
      </w:r>
      <w:r w:rsidRPr="005B17D3">
        <w:instrText xml:space="preserve"> XE "QM 20 " \* MERGEFORMAT </w:instrText>
      </w:r>
      <w:r w:rsidRPr="005B17D3">
        <w:fldChar w:fldCharType="end"/>
      </w:r>
      <w:r w:rsidRPr="005B17D3">
        <w:t>VBA Query Status (QM 20)</w:t>
      </w:r>
    </w:p>
    <w:p w14:paraId="72ABF801" w14:textId="77777777" w:rsidR="00BE52CE" w:rsidRPr="005B17D3" w:rsidRDefault="00BE52CE" w:rsidP="00884662">
      <w:pPr>
        <w:pStyle w:val="ListBull2"/>
        <w:numPr>
          <w:ilvl w:val="0"/>
          <w:numId w:val="296"/>
        </w:numPr>
      </w:pPr>
      <w:r w:rsidRPr="005B17D3">
        <w:lastRenderedPageBreak/>
        <w:fldChar w:fldCharType="begin"/>
      </w:r>
      <w:r w:rsidRPr="005B17D3">
        <w:instrText xml:space="preserve"> XE "Report List:QM 21 " \* MERGEFORMAT </w:instrText>
      </w:r>
      <w:r w:rsidRPr="005B17D3">
        <w:fldChar w:fldCharType="end"/>
      </w:r>
      <w:r w:rsidRPr="005B17D3">
        <w:fldChar w:fldCharType="begin"/>
      </w:r>
      <w:r w:rsidRPr="005B17D3">
        <w:instrText xml:space="preserve"> XE "QM 21 " \* MERGEFORMAT </w:instrText>
      </w:r>
      <w:r w:rsidRPr="005B17D3">
        <w:fldChar w:fldCharType="end"/>
      </w:r>
      <w:r w:rsidRPr="005B17D3">
        <w:t>Address Updates (QM 21)</w:t>
      </w:r>
    </w:p>
    <w:p w14:paraId="4A56241E" w14:textId="77777777" w:rsidR="00BE52CE" w:rsidRPr="005B17D3" w:rsidRDefault="00BE52CE" w:rsidP="00884662">
      <w:pPr>
        <w:pStyle w:val="ListBull2"/>
        <w:numPr>
          <w:ilvl w:val="0"/>
          <w:numId w:val="296"/>
        </w:numPr>
      </w:pPr>
      <w:r w:rsidRPr="005B17D3">
        <w:fldChar w:fldCharType="begin"/>
      </w:r>
      <w:r w:rsidRPr="005B17D3">
        <w:instrText xml:space="preserve"> XE "Report List:QM 23 " \* MERGEFORMAT </w:instrText>
      </w:r>
      <w:r w:rsidRPr="005B17D3">
        <w:fldChar w:fldCharType="end"/>
      </w:r>
      <w:r w:rsidRPr="005B17D3">
        <w:fldChar w:fldCharType="begin"/>
      </w:r>
      <w:r w:rsidRPr="005B17D3">
        <w:instrText xml:space="preserve"> XE "QM 23 " \* MERGEFORMAT </w:instrText>
      </w:r>
      <w:r w:rsidRPr="005B17D3">
        <w:fldChar w:fldCharType="end"/>
      </w:r>
      <w:r w:rsidRPr="005B17D3">
        <w:t>PH Reject Reason (QM 23)</w:t>
      </w:r>
    </w:p>
    <w:p w14:paraId="65B46026" w14:textId="77777777" w:rsidR="00BE52CE" w:rsidRPr="005B17D3" w:rsidRDefault="00BE52CE" w:rsidP="00884662">
      <w:pPr>
        <w:pStyle w:val="ListBull2"/>
        <w:numPr>
          <w:ilvl w:val="0"/>
          <w:numId w:val="296"/>
        </w:numPr>
      </w:pPr>
      <w:r w:rsidRPr="005B17D3">
        <w:fldChar w:fldCharType="begin"/>
      </w:r>
      <w:r w:rsidRPr="005B17D3">
        <w:instrText xml:space="preserve"> XE "Report List:QM 25 " \* MERGEFORMAT </w:instrText>
      </w:r>
      <w:r w:rsidRPr="005B17D3">
        <w:fldChar w:fldCharType="end"/>
      </w:r>
      <w:r w:rsidRPr="005B17D3">
        <w:fldChar w:fldCharType="begin"/>
      </w:r>
      <w:r w:rsidRPr="005B17D3">
        <w:instrText xml:space="preserve"> XE "QM 25 " \* MERGEFORMAT </w:instrText>
      </w:r>
      <w:r w:rsidRPr="005B17D3">
        <w:fldChar w:fldCharType="end"/>
      </w:r>
      <w:r w:rsidRPr="005B17D3">
        <w:t>Inbound HL7</w:t>
      </w:r>
      <w:r w:rsidRPr="005B17D3">
        <w:fldChar w:fldCharType="begin"/>
      </w:r>
      <w:r w:rsidRPr="005B17D3">
        <w:instrText xml:space="preserve"> XE "Error:Inbound HL7 (QM 25)" </w:instrText>
      </w:r>
      <w:r w:rsidRPr="005B17D3">
        <w:fldChar w:fldCharType="end"/>
      </w:r>
      <w:r w:rsidRPr="005B17D3">
        <w:t xml:space="preserve"> Error</w:t>
      </w:r>
      <w:r w:rsidRPr="005B17D3">
        <w:fldChar w:fldCharType="begin"/>
      </w:r>
      <w:r w:rsidRPr="005B17D3">
        <w:instrText xml:space="preserve"> XE "Error:Inbound HL7 (QM 25)" </w:instrText>
      </w:r>
      <w:r w:rsidRPr="005B17D3">
        <w:fldChar w:fldCharType="end"/>
      </w:r>
      <w:r w:rsidRPr="005B17D3">
        <w:t xml:space="preserve"> (QM 25)</w:t>
      </w:r>
    </w:p>
    <w:p w14:paraId="53D9760F" w14:textId="77777777" w:rsidR="00BE52CE" w:rsidRPr="005B17D3" w:rsidRDefault="00BE52CE" w:rsidP="00884662">
      <w:pPr>
        <w:pStyle w:val="ListBull2"/>
        <w:numPr>
          <w:ilvl w:val="0"/>
          <w:numId w:val="296"/>
        </w:numPr>
      </w:pPr>
      <w:r w:rsidRPr="005B17D3">
        <w:fldChar w:fldCharType="begin"/>
      </w:r>
      <w:r w:rsidRPr="005B17D3">
        <w:instrText xml:space="preserve"> XE "Report List:QM 28 " \* MERGEFORMAT </w:instrText>
      </w:r>
      <w:r w:rsidRPr="005B17D3">
        <w:fldChar w:fldCharType="end"/>
      </w:r>
      <w:r w:rsidRPr="005B17D3">
        <w:fldChar w:fldCharType="begin"/>
      </w:r>
      <w:r w:rsidRPr="005B17D3">
        <w:instrText xml:space="preserve"> XE "QM 28 " \* MERGEFORMAT </w:instrText>
      </w:r>
      <w:r w:rsidRPr="005B17D3">
        <w:fldChar w:fldCharType="end"/>
      </w:r>
      <w:r w:rsidRPr="005B17D3">
        <w:t>Inbound Messages From Sites (QM 28)</w:t>
      </w:r>
    </w:p>
    <w:p w14:paraId="5892F8A3" w14:textId="77777777" w:rsidR="00BE52CE" w:rsidRPr="005B17D3" w:rsidRDefault="00BE52CE" w:rsidP="00884662">
      <w:pPr>
        <w:pStyle w:val="ListBull2"/>
        <w:numPr>
          <w:ilvl w:val="0"/>
          <w:numId w:val="296"/>
        </w:numPr>
      </w:pPr>
      <w:r w:rsidRPr="005B17D3">
        <w:fldChar w:fldCharType="begin"/>
      </w:r>
      <w:r w:rsidRPr="005B17D3">
        <w:instrText xml:space="preserve"> XE "Report List:QM 29 " \* MERGEFORMAT </w:instrText>
      </w:r>
      <w:r w:rsidRPr="005B17D3">
        <w:fldChar w:fldCharType="end"/>
      </w:r>
      <w:r w:rsidRPr="005B17D3">
        <w:fldChar w:fldCharType="begin"/>
      </w:r>
      <w:r w:rsidRPr="005B17D3">
        <w:instrText xml:space="preserve"> XE "QM 29 " \* MERGEFORMAT </w:instrText>
      </w:r>
      <w:r w:rsidRPr="005B17D3">
        <w:fldChar w:fldCharType="end"/>
      </w:r>
      <w:r w:rsidRPr="005B17D3">
        <w:t>Inbound Messages From MVR (VBA) (QM 29)</w:t>
      </w:r>
    </w:p>
    <w:p w14:paraId="4860E253" w14:textId="4E9C9572" w:rsidR="00D602D9" w:rsidRPr="005B17D3" w:rsidRDefault="00BE52CE" w:rsidP="00884662">
      <w:pPr>
        <w:pStyle w:val="ListBull2"/>
        <w:numPr>
          <w:ilvl w:val="0"/>
          <w:numId w:val="296"/>
        </w:numPr>
      </w:pPr>
      <w:r w:rsidRPr="005B17D3">
        <w:fldChar w:fldCharType="begin"/>
      </w:r>
      <w:r w:rsidRPr="005B17D3">
        <w:instrText xml:space="preserve"> XE "Report List:QM 30 " \* MERGEFORMAT </w:instrText>
      </w:r>
      <w:r w:rsidRPr="005B17D3">
        <w:fldChar w:fldCharType="end"/>
      </w:r>
      <w:r w:rsidRPr="005B17D3">
        <w:fldChar w:fldCharType="begin"/>
      </w:r>
      <w:r w:rsidRPr="005B17D3">
        <w:instrText xml:space="preserve"> XE "QM 30 " \* MERGEFORMAT </w:instrText>
      </w:r>
      <w:r w:rsidRPr="005B17D3">
        <w:fldChar w:fldCharType="end"/>
      </w:r>
      <w:r w:rsidRPr="005B17D3">
        <w:t>Outbound Messages To Sites (QM 30)</w:t>
      </w:r>
      <w:bookmarkStart w:id="668" w:name="_Toc289864761"/>
      <w:bookmarkStart w:id="669" w:name="_Toc394920749"/>
      <w:bookmarkStart w:id="670" w:name="_Toc406571086"/>
      <w:bookmarkStart w:id="671" w:name="_Toc478746525"/>
      <w:bookmarkStart w:id="672" w:name="_Toc482888455"/>
    </w:p>
    <w:p w14:paraId="681E205C" w14:textId="77777777" w:rsidR="00B22906" w:rsidRPr="005B17D3" w:rsidRDefault="00B22906" w:rsidP="00B22906">
      <w:pPr>
        <w:pStyle w:val="ListBull2"/>
        <w:numPr>
          <w:ilvl w:val="0"/>
          <w:numId w:val="0"/>
        </w:numPr>
        <w:ind w:left="720"/>
      </w:pPr>
    </w:p>
    <w:p w14:paraId="47D7645E" w14:textId="5A0473DF" w:rsidR="00BE52CE" w:rsidRPr="005B17D3" w:rsidRDefault="00BE52CE" w:rsidP="00EF3896">
      <w:pPr>
        <w:pStyle w:val="Heading2"/>
      </w:pPr>
      <w:bookmarkStart w:id="673" w:name="_Toc31622197"/>
      <w:r w:rsidRPr="005B17D3">
        <w:t>Reference</w:t>
      </w:r>
      <w:bookmarkEnd w:id="668"/>
      <w:bookmarkEnd w:id="669"/>
      <w:bookmarkEnd w:id="670"/>
      <w:bookmarkEnd w:id="671"/>
      <w:bookmarkEnd w:id="672"/>
      <w:bookmarkEnd w:id="673"/>
    </w:p>
    <w:p w14:paraId="2D32384D" w14:textId="77777777" w:rsidR="00BE52CE" w:rsidRPr="005B17D3" w:rsidRDefault="00BE52CE" w:rsidP="00EF3896">
      <w:pPr>
        <w:pStyle w:val="BodyText"/>
        <w:keepNext/>
        <w:jc w:val="center"/>
      </w:pPr>
      <w:r w:rsidRPr="005B17D3">
        <w:rPr>
          <w:noProof/>
        </w:rPr>
        <w:drawing>
          <wp:inline distT="0" distB="0" distL="0" distR="0" wp14:anchorId="70E62992" wp14:editId="48D5C797">
            <wp:extent cx="3533775" cy="1000125"/>
            <wp:effectExtent l="0" t="0" r="9525" b="9525"/>
            <wp:docPr id="1425" name="Picture 1425" descr="Screen capture of the Reference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3533775" cy="1000125"/>
                    </a:xfrm>
                    <a:prstGeom prst="rect">
                      <a:avLst/>
                    </a:prstGeom>
                  </pic:spPr>
                </pic:pic>
              </a:graphicData>
            </a:graphic>
          </wp:inline>
        </w:drawing>
      </w:r>
    </w:p>
    <w:p w14:paraId="7AA6A6C1" w14:textId="18677313" w:rsidR="00BE52CE" w:rsidRPr="005B17D3" w:rsidRDefault="00BE52CE" w:rsidP="00EF3896">
      <w:pPr>
        <w:pStyle w:val="Caption"/>
      </w:pPr>
      <w:bookmarkStart w:id="674" w:name="_Toc31622390"/>
      <w:r w:rsidRPr="005B17D3">
        <w:t xml:space="preserve">Figure </w:t>
      </w:r>
      <w:r w:rsidRPr="005B17D3">
        <w:rPr>
          <w:noProof/>
        </w:rPr>
        <w:fldChar w:fldCharType="begin"/>
      </w:r>
      <w:r w:rsidRPr="005B17D3">
        <w:rPr>
          <w:noProof/>
        </w:rPr>
        <w:instrText xml:space="preserve"> SEQ Figure \* ARABIC </w:instrText>
      </w:r>
      <w:r w:rsidRPr="005B17D3">
        <w:rPr>
          <w:noProof/>
        </w:rPr>
        <w:fldChar w:fldCharType="separate"/>
      </w:r>
      <w:r w:rsidR="00C2105F" w:rsidRPr="005B17D3">
        <w:rPr>
          <w:noProof/>
        </w:rPr>
        <w:t>33</w:t>
      </w:r>
      <w:r w:rsidRPr="005B17D3">
        <w:rPr>
          <w:noProof/>
        </w:rPr>
        <w:fldChar w:fldCharType="end"/>
      </w:r>
      <w:r w:rsidRPr="005B17D3">
        <w:t>: Reference</w:t>
      </w:r>
      <w:bookmarkEnd w:id="674"/>
    </w:p>
    <w:p w14:paraId="66583093" w14:textId="238889E5" w:rsidR="00BE52CE" w:rsidRPr="005B17D3" w:rsidRDefault="00BE52CE" w:rsidP="00EF3896">
      <w:pPr>
        <w:pStyle w:val="Heading3"/>
      </w:pPr>
      <w:r w:rsidRPr="005B17D3">
        <w:fldChar w:fldCharType="begin"/>
      </w:r>
      <w:r w:rsidRPr="005B17D3">
        <w:instrText xml:space="preserve"> XE "Geographical Region " \* MERGEFORMAT </w:instrText>
      </w:r>
      <w:r w:rsidRPr="005B17D3">
        <w:fldChar w:fldCharType="end"/>
      </w:r>
      <w:r w:rsidRPr="005B17D3">
        <w:fldChar w:fldCharType="begin"/>
      </w:r>
      <w:r w:rsidRPr="005B17D3">
        <w:instrText xml:space="preserve"> XE "Geographic " \* MERGEFORMAT </w:instrText>
      </w:r>
      <w:r w:rsidRPr="005B17D3">
        <w:fldChar w:fldCharType="end"/>
      </w:r>
      <w:r w:rsidRPr="005B17D3">
        <w:fldChar w:fldCharType="begin"/>
      </w:r>
      <w:r w:rsidRPr="005B17D3">
        <w:instrText xml:space="preserve"> XE "Desired geographic threshold " \* MERGEFORMAT </w:instrText>
      </w:r>
      <w:r w:rsidRPr="005B17D3">
        <w:fldChar w:fldCharType="end"/>
      </w:r>
      <w:bookmarkStart w:id="675" w:name="_Toc289864762"/>
      <w:bookmarkStart w:id="676" w:name="_Toc394920750"/>
      <w:bookmarkStart w:id="677" w:name="_Toc406571087"/>
      <w:bookmarkStart w:id="678" w:name="_Toc478746526"/>
      <w:bookmarkStart w:id="679" w:name="_Toc482888456"/>
      <w:bookmarkStart w:id="680" w:name="_Toc31622198"/>
      <w:r w:rsidRPr="005B17D3">
        <w:t>Thresholds</w:t>
      </w:r>
      <w:bookmarkEnd w:id="675"/>
      <w:bookmarkEnd w:id="676"/>
      <w:bookmarkEnd w:id="677"/>
      <w:bookmarkEnd w:id="678"/>
      <w:bookmarkEnd w:id="679"/>
      <w:bookmarkEnd w:id="680"/>
    </w:p>
    <w:p w14:paraId="604C57FC" w14:textId="77777777" w:rsidR="00BE52CE" w:rsidRPr="005B17D3" w:rsidRDefault="00BE52CE" w:rsidP="00EF3896">
      <w:pPr>
        <w:pStyle w:val="BodyTextBullet2"/>
      </w:pPr>
      <w:r w:rsidRPr="005B17D3">
        <w:rPr>
          <w:b/>
        </w:rPr>
        <w:t>Thresholds</w:t>
      </w:r>
      <w:r w:rsidRPr="005B17D3">
        <w:t xml:space="preserve"> enable users</w:t>
      </w:r>
      <w:r w:rsidRPr="005B17D3">
        <w:fldChar w:fldCharType="begin"/>
      </w:r>
      <w:r w:rsidRPr="005B17D3">
        <w:instrText xml:space="preserve"> XE "User:Reference:GMT" </w:instrText>
      </w:r>
      <w:r w:rsidRPr="005B17D3">
        <w:fldChar w:fldCharType="end"/>
      </w:r>
      <w:r w:rsidRPr="005B17D3">
        <w:t xml:space="preserve"> to get Geographic Means Test</w:t>
      </w:r>
      <w:r w:rsidRPr="005B17D3">
        <w:fldChar w:fldCharType="begin"/>
      </w:r>
      <w:r w:rsidRPr="005B17D3">
        <w:instrText xml:space="preserve"> XE "Means Test:Geographic Thresholds" </w:instrText>
      </w:r>
      <w:r w:rsidRPr="005B17D3">
        <w:fldChar w:fldCharType="end"/>
      </w:r>
      <w:r w:rsidRPr="005B17D3">
        <w:t xml:space="preserve"> (GMT</w:t>
      </w:r>
      <w:r w:rsidRPr="005B17D3">
        <w:fldChar w:fldCharType="begin"/>
      </w:r>
      <w:r w:rsidRPr="005B17D3">
        <w:instrText xml:space="preserve"> XE "</w:instrText>
      </w:r>
      <w:r w:rsidRPr="005B17D3">
        <w:rPr>
          <w:b/>
        </w:rPr>
        <w:instrText>GMT</w:instrText>
      </w:r>
      <w:r w:rsidRPr="005B17D3">
        <w:instrText xml:space="preserve">:thresholds" </w:instrText>
      </w:r>
      <w:r w:rsidRPr="005B17D3">
        <w:fldChar w:fldCharType="end"/>
      </w:r>
      <w:r w:rsidRPr="005B17D3">
        <w:t>) thresholds or income thresholds for zip codes, cities and states for a particular income year.</w:t>
      </w:r>
    </w:p>
    <w:p w14:paraId="6BD83D8E" w14:textId="77777777" w:rsidR="00BE52CE" w:rsidRPr="005B17D3" w:rsidRDefault="00BE52CE" w:rsidP="00EF3896">
      <w:pPr>
        <w:pStyle w:val="ScreenName"/>
      </w:pPr>
      <w:r w:rsidRPr="005B17D3">
        <w:t>Geographical Region and Income</w:t>
      </w:r>
      <w:r w:rsidRPr="005B17D3">
        <w:fldChar w:fldCharType="begin"/>
      </w:r>
      <w:r w:rsidRPr="005B17D3">
        <w:instrText xml:space="preserve"> XE "</w:instrText>
      </w:r>
      <w:r w:rsidRPr="005B17D3">
        <w:rPr>
          <w:sz w:val="18"/>
          <w:szCs w:val="18"/>
        </w:rPr>
        <w:instrText>Income:</w:instrText>
      </w:r>
      <w:r w:rsidRPr="005B17D3">
        <w:instrText xml:space="preserve">Thresholds:Year" </w:instrText>
      </w:r>
      <w:r w:rsidRPr="005B17D3">
        <w:fldChar w:fldCharType="end"/>
      </w:r>
      <w:r w:rsidRPr="005B17D3">
        <w:t xml:space="preserve"> Year</w:t>
      </w:r>
    </w:p>
    <w:p w14:paraId="61BE56B6" w14:textId="77777777" w:rsidR="00BE52CE" w:rsidRPr="005B17D3" w:rsidRDefault="00BE52CE" w:rsidP="00EF3896">
      <w:pPr>
        <w:pStyle w:val="ScreenField"/>
      </w:pPr>
      <w:r w:rsidRPr="005B17D3">
        <w:t>Income Year:</w:t>
      </w:r>
    </w:p>
    <w:p w14:paraId="5E117422" w14:textId="77777777" w:rsidR="00BE52CE" w:rsidRPr="005B17D3" w:rsidRDefault="00BE52CE" w:rsidP="00EF3896">
      <w:pPr>
        <w:pStyle w:val="ScreenFieldDesc"/>
      </w:pPr>
      <w:r w:rsidRPr="005B17D3">
        <w:t>Select the income year from the dropdown for the desired geographic threshold.</w:t>
      </w:r>
    </w:p>
    <w:p w14:paraId="5EA12B65" w14:textId="77777777" w:rsidR="00BE52CE" w:rsidRPr="005B17D3" w:rsidRDefault="00BE52CE" w:rsidP="00474E83">
      <w:pPr>
        <w:pStyle w:val="NoteLightbulb"/>
      </w:pPr>
      <w:r w:rsidRPr="005B17D3">
        <w:rPr>
          <w:b/>
        </w:rPr>
        <w:t>Note</w:t>
      </w:r>
      <w:r w:rsidRPr="005B17D3">
        <w:t>: GMT Threshold information will only display if using Income Year 2001 or later. GMT Copay Required was not a valid status prior to 2001.</w:t>
      </w:r>
    </w:p>
    <w:p w14:paraId="4247D3D6" w14:textId="77777777" w:rsidR="00B22906" w:rsidRPr="005B17D3" w:rsidRDefault="00B22906" w:rsidP="00EF3896">
      <w:pPr>
        <w:pStyle w:val="ScreenField"/>
      </w:pPr>
    </w:p>
    <w:p w14:paraId="680AA2DF" w14:textId="3F15CC35" w:rsidR="00BE52CE" w:rsidRPr="005B17D3" w:rsidRDefault="00BE52CE" w:rsidP="00EF3896">
      <w:pPr>
        <w:pStyle w:val="ScreenField"/>
      </w:pPr>
      <w:r w:rsidRPr="005B17D3">
        <w:t>Zip Code:</w:t>
      </w:r>
    </w:p>
    <w:p w14:paraId="7B173567" w14:textId="77777777" w:rsidR="00BE52CE" w:rsidRPr="005B17D3" w:rsidRDefault="00BE52CE" w:rsidP="00EF3896">
      <w:pPr>
        <w:pStyle w:val="ScreenFieldDesc"/>
      </w:pPr>
      <w:r w:rsidRPr="005B17D3">
        <w:lastRenderedPageBreak/>
        <w:t>Enter the zip code for the desired geographical region.</w:t>
      </w:r>
    </w:p>
    <w:p w14:paraId="44689BF1" w14:textId="77777777" w:rsidR="00BE52CE" w:rsidRPr="005B17D3" w:rsidRDefault="00BE52CE" w:rsidP="00EF3896">
      <w:pPr>
        <w:pStyle w:val="ScreenFieldDesc"/>
      </w:pPr>
      <w:r w:rsidRPr="005B17D3">
        <w:t>or</w:t>
      </w:r>
    </w:p>
    <w:p w14:paraId="241D68D2" w14:textId="77777777" w:rsidR="00B22906" w:rsidRPr="005B17D3" w:rsidRDefault="00B22906" w:rsidP="00EF3896">
      <w:pPr>
        <w:pStyle w:val="ScreenField"/>
      </w:pPr>
    </w:p>
    <w:p w14:paraId="7C333933" w14:textId="589696A0" w:rsidR="00BE52CE" w:rsidRPr="005B17D3" w:rsidRDefault="00BE52CE" w:rsidP="00EF3896">
      <w:pPr>
        <w:pStyle w:val="ScreenField"/>
      </w:pPr>
      <w:r w:rsidRPr="005B17D3">
        <w:t>State:</w:t>
      </w:r>
    </w:p>
    <w:p w14:paraId="542652C3" w14:textId="77777777" w:rsidR="00BE52CE" w:rsidRPr="005B17D3" w:rsidRDefault="00BE52CE" w:rsidP="00EF3896">
      <w:pPr>
        <w:pStyle w:val="ScreenFieldDesc"/>
      </w:pPr>
      <w:r w:rsidRPr="005B17D3">
        <w:t>Enter a state for the desired geographical region.</w:t>
      </w:r>
    </w:p>
    <w:p w14:paraId="328A6B76" w14:textId="77777777" w:rsidR="00B22906" w:rsidRPr="005B17D3" w:rsidRDefault="00B22906" w:rsidP="00EF3896">
      <w:pPr>
        <w:pStyle w:val="ScreenField"/>
      </w:pPr>
    </w:p>
    <w:p w14:paraId="5D41D8C8" w14:textId="174AFAF6" w:rsidR="00BE52CE" w:rsidRPr="005B17D3" w:rsidRDefault="00BE52CE" w:rsidP="00EF3896">
      <w:pPr>
        <w:pStyle w:val="ScreenField"/>
      </w:pPr>
      <w:r w:rsidRPr="005B17D3">
        <w:t>City:</w:t>
      </w:r>
    </w:p>
    <w:p w14:paraId="4226579C" w14:textId="77777777" w:rsidR="00BE52CE" w:rsidRPr="005B17D3" w:rsidRDefault="00BE52CE" w:rsidP="00EF3896">
      <w:pPr>
        <w:pStyle w:val="ScreenFieldDesc"/>
      </w:pPr>
      <w:r w:rsidRPr="005B17D3">
        <w:t>Enter a city for the desired geographical region.</w:t>
      </w:r>
    </w:p>
    <w:p w14:paraId="53FBC52D" w14:textId="77777777" w:rsidR="00BE52CE" w:rsidRPr="005B17D3" w:rsidRDefault="00BE52CE" w:rsidP="00474E83">
      <w:pPr>
        <w:pStyle w:val="NoteLightbulb"/>
      </w:pPr>
      <w:r w:rsidRPr="005B17D3">
        <w:rPr>
          <w:b/>
        </w:rPr>
        <w:t>Note</w:t>
      </w:r>
      <w:r w:rsidRPr="005B17D3">
        <w:t>: When a City and State are entered, the system will prompt the user to verify the Zip Code.</w:t>
      </w:r>
    </w:p>
    <w:p w14:paraId="7CC83074" w14:textId="77777777" w:rsidR="00BE52CE" w:rsidRPr="005B17D3" w:rsidRDefault="00BE52CE" w:rsidP="00EF3896">
      <w:pPr>
        <w:pStyle w:val="ScreenName"/>
      </w:pPr>
      <w:r w:rsidRPr="005B17D3">
        <w:t>Thresholds</w:t>
      </w:r>
    </w:p>
    <w:p w14:paraId="26F7BB91" w14:textId="77777777" w:rsidR="00BE52CE" w:rsidRPr="005B17D3" w:rsidRDefault="00BE52CE" w:rsidP="00EF3896">
      <w:pPr>
        <w:pStyle w:val="BodyTextBullet2"/>
      </w:pPr>
      <w:r w:rsidRPr="005B17D3">
        <w:t xml:space="preserve">Displays </w:t>
      </w:r>
      <w:r w:rsidRPr="005B17D3">
        <w:rPr>
          <w:b/>
        </w:rPr>
        <w:t>Thresholds</w:t>
      </w:r>
      <w:r w:rsidRPr="005B17D3">
        <w:t xml:space="preserve"> in place for tests completed for various number of dependents for the </w:t>
      </w:r>
      <w:r w:rsidRPr="005B17D3">
        <w:rPr>
          <w:i/>
          <w:iCs/>
        </w:rPr>
        <w:t>Income</w:t>
      </w:r>
      <w:r w:rsidRPr="005B17D3">
        <w:rPr>
          <w:i/>
          <w:iCs/>
        </w:rPr>
        <w:fldChar w:fldCharType="begin"/>
      </w:r>
      <w:r w:rsidRPr="005B17D3">
        <w:instrText xml:space="preserve"> XE "</w:instrText>
      </w:r>
      <w:r w:rsidRPr="005B17D3">
        <w:rPr>
          <w:iCs/>
        </w:rPr>
        <w:instrText>Income:</w:instrText>
      </w:r>
      <w:r w:rsidRPr="005B17D3">
        <w:instrText xml:space="preserve">Year" </w:instrText>
      </w:r>
      <w:r w:rsidRPr="005B17D3">
        <w:rPr>
          <w:i/>
          <w:iCs/>
        </w:rPr>
        <w:fldChar w:fldCharType="end"/>
      </w:r>
      <w:r w:rsidRPr="005B17D3">
        <w:rPr>
          <w:i/>
          <w:iCs/>
        </w:rPr>
        <w:t xml:space="preserve"> Year</w:t>
      </w:r>
      <w:r w:rsidRPr="005B17D3">
        <w:t xml:space="preserve"> selected.</w:t>
      </w:r>
    </w:p>
    <w:p w14:paraId="08E37309" w14:textId="77777777" w:rsidR="00BE52CE" w:rsidRPr="005B17D3" w:rsidRDefault="00BE52CE" w:rsidP="00EF3896">
      <w:pPr>
        <w:pStyle w:val="ScreenFieldDesc"/>
      </w:pPr>
      <w:r w:rsidRPr="005B17D3">
        <w:t>Number of additional dependents (above 7):</w:t>
      </w:r>
    </w:p>
    <w:p w14:paraId="18C0CD14" w14:textId="77777777" w:rsidR="00BE52CE" w:rsidRPr="005B17D3" w:rsidRDefault="00BE52CE" w:rsidP="00884662">
      <w:pPr>
        <w:pStyle w:val="NumberedList"/>
        <w:numPr>
          <w:ilvl w:val="0"/>
          <w:numId w:val="209"/>
        </w:numPr>
      </w:pPr>
      <w:r w:rsidRPr="005B17D3">
        <w:t xml:space="preserve">Enter the number of dependents above 7 </w:t>
      </w:r>
    </w:p>
    <w:p w14:paraId="37884392" w14:textId="03495B46" w:rsidR="00BE52CE" w:rsidRPr="005B17D3" w:rsidRDefault="00BE52CE" w:rsidP="00EF3896">
      <w:pPr>
        <w:pStyle w:val="NumberedList"/>
      </w:pPr>
      <w:r w:rsidRPr="005B17D3">
        <w:t xml:space="preserve">Click the </w:t>
      </w:r>
      <w:r w:rsidRPr="005B17D3">
        <w:rPr>
          <w:b/>
        </w:rPr>
        <w:t>CALCULATE THRESHOLD</w:t>
      </w:r>
      <w:r w:rsidRPr="005B17D3">
        <w:t xml:space="preserve"> button to have ES calculate the thresholds for the total number of dependents. </w:t>
      </w:r>
    </w:p>
    <w:p w14:paraId="303F31E5" w14:textId="77777777" w:rsidR="00B22906" w:rsidRPr="005B17D3" w:rsidRDefault="00B22906" w:rsidP="00B22906">
      <w:pPr>
        <w:pStyle w:val="NumberedList"/>
        <w:numPr>
          <w:ilvl w:val="0"/>
          <w:numId w:val="0"/>
        </w:numPr>
      </w:pPr>
    </w:p>
    <w:p w14:paraId="01950093" w14:textId="42AC8164" w:rsidR="00BE52CE" w:rsidRPr="005B17D3" w:rsidRDefault="00BE52CE" w:rsidP="00EF3896">
      <w:pPr>
        <w:pStyle w:val="Heading4"/>
      </w:pPr>
      <w:r w:rsidRPr="005B17D3">
        <w:fldChar w:fldCharType="begin"/>
      </w:r>
      <w:r w:rsidRPr="005B17D3">
        <w:instrText xml:space="preserve"> XE "Per Diem Charges " \* MERGEFORMAT </w:instrText>
      </w:r>
      <w:r w:rsidRPr="005B17D3">
        <w:fldChar w:fldCharType="end"/>
      </w:r>
      <w:r w:rsidRPr="005B17D3">
        <w:fldChar w:fldCharType="begin"/>
      </w:r>
      <w:r w:rsidRPr="005B17D3">
        <w:instrText xml:space="preserve"> XE "Outpatient Copayments " \* MERGEFORMAT </w:instrText>
      </w:r>
      <w:r w:rsidRPr="005B17D3">
        <w:fldChar w:fldCharType="end"/>
      </w:r>
      <w:r w:rsidRPr="005B17D3">
        <w:fldChar w:fldCharType="begin"/>
      </w:r>
      <w:r w:rsidRPr="005B17D3">
        <w:instrText xml:space="preserve"> XE "Medication Copayments " \* MERGEFORMAT </w:instrText>
      </w:r>
      <w:r w:rsidRPr="005B17D3">
        <w:fldChar w:fldCharType="end"/>
      </w:r>
      <w:r w:rsidRPr="005B17D3">
        <w:fldChar w:fldCharType="begin"/>
      </w:r>
      <w:r w:rsidRPr="005B17D3">
        <w:instrText xml:space="preserve"> XE "Long Term Care Copayments " \* MERGEFORMAT </w:instrText>
      </w:r>
      <w:r w:rsidRPr="005B17D3">
        <w:fldChar w:fldCharType="end"/>
      </w:r>
      <w:r w:rsidRPr="005B17D3">
        <w:fldChar w:fldCharType="begin"/>
      </w:r>
      <w:r w:rsidRPr="005B17D3">
        <w:instrText xml:space="preserve"> XE "Inpatient Copayments " \* MERGEFORMAT </w:instrText>
      </w:r>
      <w:r w:rsidRPr="005B17D3">
        <w:fldChar w:fldCharType="end"/>
      </w:r>
      <w:bookmarkStart w:id="681" w:name="_Toc289864763"/>
      <w:bookmarkStart w:id="682" w:name="_Toc394920751"/>
      <w:bookmarkStart w:id="683" w:name="_Toc406571088"/>
      <w:bookmarkStart w:id="684" w:name="_Toc478746527"/>
      <w:bookmarkStart w:id="685" w:name="_Toc482888457"/>
      <w:bookmarkStart w:id="686" w:name="_Toc31622199"/>
      <w:r w:rsidRPr="005B17D3">
        <w:t>Copayments</w:t>
      </w:r>
      <w:bookmarkEnd w:id="681"/>
      <w:bookmarkEnd w:id="682"/>
      <w:bookmarkEnd w:id="683"/>
      <w:bookmarkEnd w:id="684"/>
      <w:bookmarkEnd w:id="685"/>
      <w:bookmarkEnd w:id="686"/>
    </w:p>
    <w:p w14:paraId="4C43B449" w14:textId="77777777" w:rsidR="00BE52CE" w:rsidRPr="005B17D3" w:rsidRDefault="00BE52CE" w:rsidP="00EF3896">
      <w:pPr>
        <w:pStyle w:val="BodyText"/>
      </w:pPr>
      <w:r w:rsidRPr="005B17D3">
        <w:t xml:space="preserve">The </w:t>
      </w:r>
      <w:r w:rsidRPr="005B17D3">
        <w:rPr>
          <w:b/>
        </w:rPr>
        <w:t>Copayments</w:t>
      </w:r>
      <w:r w:rsidRPr="005B17D3">
        <w:t xml:space="preserve"> screen allows users</w:t>
      </w:r>
      <w:r w:rsidRPr="005B17D3">
        <w:fldChar w:fldCharType="begin"/>
      </w:r>
      <w:r w:rsidRPr="005B17D3">
        <w:instrText xml:space="preserve"> XE "User:Copayments:View Copayment information" </w:instrText>
      </w:r>
      <w:r w:rsidRPr="005B17D3">
        <w:fldChar w:fldCharType="end"/>
      </w:r>
      <w:r w:rsidRPr="005B17D3">
        <w:t xml:space="preserve"> to view</w:t>
      </w:r>
      <w:r w:rsidRPr="005B17D3">
        <w:fldChar w:fldCharType="begin"/>
      </w:r>
      <w:r w:rsidRPr="005B17D3">
        <w:instrText xml:space="preserve"> XE "View:Copayments:Copayment information" </w:instrText>
      </w:r>
      <w:r w:rsidRPr="005B17D3">
        <w:fldChar w:fldCharType="end"/>
      </w:r>
      <w:r w:rsidRPr="005B17D3">
        <w:t xml:space="preserve"> Copay</w:t>
      </w:r>
      <w:r w:rsidRPr="005B17D3">
        <w:fldChar w:fldCharType="begin"/>
      </w:r>
      <w:r w:rsidRPr="005B17D3">
        <w:instrText xml:space="preserve"> XE "</w:instrText>
      </w:r>
      <w:r w:rsidRPr="005B17D3">
        <w:rPr>
          <w:b/>
        </w:rPr>
        <w:instrText>Copayment</w:instrText>
      </w:r>
      <w:r w:rsidRPr="005B17D3">
        <w:instrText xml:space="preserve">:information" </w:instrText>
      </w:r>
      <w:r w:rsidRPr="005B17D3">
        <w:fldChar w:fldCharType="end"/>
      </w:r>
      <w:r w:rsidRPr="005B17D3">
        <w:t>ment information for a particular Income</w:t>
      </w:r>
      <w:r w:rsidRPr="005B17D3">
        <w:fldChar w:fldCharType="begin"/>
      </w:r>
      <w:r w:rsidRPr="005B17D3">
        <w:instrText xml:space="preserve"> XE "Income:Copayments:Year" </w:instrText>
      </w:r>
      <w:r w:rsidRPr="005B17D3">
        <w:fldChar w:fldCharType="end"/>
      </w:r>
      <w:r w:rsidRPr="005B17D3">
        <w:t xml:space="preserve"> Year.</w:t>
      </w:r>
    </w:p>
    <w:p w14:paraId="0EA17D8A" w14:textId="77777777" w:rsidR="00B22906" w:rsidRPr="005B17D3" w:rsidRDefault="00B22906" w:rsidP="00EF3896">
      <w:pPr>
        <w:pStyle w:val="ScreenField"/>
      </w:pPr>
    </w:p>
    <w:p w14:paraId="5C6826CA" w14:textId="58429D83" w:rsidR="00BE52CE" w:rsidRPr="005B17D3" w:rsidRDefault="00BE52CE" w:rsidP="00EF3896">
      <w:pPr>
        <w:pStyle w:val="ScreenField"/>
      </w:pPr>
      <w:r w:rsidRPr="005B17D3">
        <w:t>Income Year:</w:t>
      </w:r>
    </w:p>
    <w:p w14:paraId="22A5099F" w14:textId="77777777" w:rsidR="00BE52CE" w:rsidRPr="005B17D3" w:rsidRDefault="00BE52CE" w:rsidP="00EF3896">
      <w:pPr>
        <w:pStyle w:val="ScreenFieldDesc"/>
      </w:pPr>
      <w:r w:rsidRPr="005B17D3">
        <w:t>Select the income year from the dropdown for the desired Copay</w:t>
      </w:r>
      <w:r w:rsidRPr="005B17D3">
        <w:fldChar w:fldCharType="begin"/>
      </w:r>
      <w:r w:rsidRPr="005B17D3">
        <w:instrText xml:space="preserve"> XE "Copayment:information" </w:instrText>
      </w:r>
      <w:r w:rsidRPr="005B17D3">
        <w:fldChar w:fldCharType="end"/>
      </w:r>
      <w:r w:rsidRPr="005B17D3">
        <w:t>ment, including:</w:t>
      </w:r>
    </w:p>
    <w:p w14:paraId="306EE45E" w14:textId="77777777" w:rsidR="00BE52CE" w:rsidRPr="005B17D3" w:rsidRDefault="00BE52CE" w:rsidP="00884662">
      <w:pPr>
        <w:pStyle w:val="BodyTextBullet2"/>
        <w:numPr>
          <w:ilvl w:val="0"/>
          <w:numId w:val="115"/>
        </w:numPr>
      </w:pPr>
      <w:r w:rsidRPr="005B17D3">
        <w:t>Inpatient Copayments</w:t>
      </w:r>
      <w:r w:rsidRPr="005B17D3">
        <w:fldChar w:fldCharType="begin"/>
      </w:r>
      <w:r w:rsidRPr="005B17D3">
        <w:instrText xml:space="preserve"> XE "Copayment:Inpatient" </w:instrText>
      </w:r>
      <w:r w:rsidRPr="005B17D3">
        <w:fldChar w:fldCharType="end"/>
      </w:r>
      <w:r w:rsidRPr="005B17D3">
        <w:t xml:space="preserve"> and Per Diem Charges - (income</w:t>
      </w:r>
      <w:r w:rsidRPr="005B17D3">
        <w:fldChar w:fldCharType="begin"/>
      </w:r>
      <w:r w:rsidRPr="005B17D3">
        <w:instrText xml:space="preserve"> XE "Income:Year:selected" </w:instrText>
      </w:r>
      <w:r w:rsidRPr="005B17D3">
        <w:fldChar w:fldCharType="end"/>
      </w:r>
      <w:r w:rsidRPr="005B17D3">
        <w:t xml:space="preserve"> year selected)</w:t>
      </w:r>
    </w:p>
    <w:p w14:paraId="293BA831" w14:textId="77777777" w:rsidR="00BE52CE" w:rsidRPr="005B17D3" w:rsidRDefault="00BE52CE" w:rsidP="00884662">
      <w:pPr>
        <w:pStyle w:val="BodyTextBullet2"/>
        <w:numPr>
          <w:ilvl w:val="0"/>
          <w:numId w:val="115"/>
        </w:numPr>
      </w:pPr>
      <w:r w:rsidRPr="005B17D3">
        <w:t>GMT</w:t>
      </w:r>
      <w:r w:rsidRPr="005B17D3">
        <w:fldChar w:fldCharType="begin"/>
      </w:r>
      <w:r w:rsidRPr="005B17D3">
        <w:instrText xml:space="preserve"> XE "GMT:Copayments" </w:instrText>
      </w:r>
      <w:r w:rsidRPr="005B17D3">
        <w:fldChar w:fldCharType="end"/>
      </w:r>
      <w:r w:rsidRPr="005B17D3">
        <w:t xml:space="preserve"> Copay</w:t>
      </w:r>
      <w:r w:rsidRPr="005B17D3">
        <w:fldChar w:fldCharType="begin"/>
      </w:r>
      <w:r w:rsidRPr="005B17D3">
        <w:instrText xml:space="preserve"> XE "Copayment:GMT" </w:instrText>
      </w:r>
      <w:r w:rsidRPr="005B17D3">
        <w:fldChar w:fldCharType="end"/>
      </w:r>
      <w:r w:rsidRPr="005B17D3">
        <w:t>ments and Per Diem Charges - (income year selected)</w:t>
      </w:r>
    </w:p>
    <w:p w14:paraId="70B0228F" w14:textId="77777777" w:rsidR="00BE52CE" w:rsidRPr="005B17D3" w:rsidRDefault="00BE52CE" w:rsidP="00884662">
      <w:pPr>
        <w:pStyle w:val="BodyTextBullet2"/>
        <w:numPr>
          <w:ilvl w:val="0"/>
          <w:numId w:val="115"/>
        </w:numPr>
      </w:pPr>
      <w:r w:rsidRPr="005B17D3">
        <w:t>Outpatient Copay</w:t>
      </w:r>
      <w:r w:rsidRPr="005B17D3">
        <w:fldChar w:fldCharType="begin"/>
      </w:r>
      <w:r w:rsidRPr="005B17D3">
        <w:instrText xml:space="preserve"> XE "Copayment:Outpatient" </w:instrText>
      </w:r>
      <w:r w:rsidRPr="005B17D3">
        <w:fldChar w:fldCharType="end"/>
      </w:r>
      <w:r w:rsidRPr="005B17D3">
        <w:t>ments - (income year selected)</w:t>
      </w:r>
    </w:p>
    <w:p w14:paraId="302AC215" w14:textId="77777777" w:rsidR="00BE52CE" w:rsidRPr="005B17D3" w:rsidRDefault="00BE52CE" w:rsidP="00884662">
      <w:pPr>
        <w:pStyle w:val="BodyTextBullet2"/>
        <w:numPr>
          <w:ilvl w:val="0"/>
          <w:numId w:val="115"/>
        </w:numPr>
      </w:pPr>
      <w:r w:rsidRPr="005B17D3">
        <w:lastRenderedPageBreak/>
        <w:t>Medication Copay</w:t>
      </w:r>
      <w:r w:rsidRPr="005B17D3">
        <w:fldChar w:fldCharType="begin"/>
      </w:r>
      <w:r w:rsidRPr="005B17D3">
        <w:instrText xml:space="preserve"> XE "Copayment:Medication" </w:instrText>
      </w:r>
      <w:r w:rsidRPr="005B17D3">
        <w:fldChar w:fldCharType="end"/>
      </w:r>
      <w:r w:rsidRPr="005B17D3">
        <w:t>ments - (income year selected)</w:t>
      </w:r>
    </w:p>
    <w:p w14:paraId="73647C76" w14:textId="6459CD87" w:rsidR="00BE52CE" w:rsidRPr="005B17D3" w:rsidRDefault="00BE52CE" w:rsidP="00884662">
      <w:pPr>
        <w:pStyle w:val="BodyTextBullet2"/>
        <w:numPr>
          <w:ilvl w:val="0"/>
          <w:numId w:val="115"/>
        </w:numPr>
      </w:pPr>
      <w:r w:rsidRPr="005B17D3">
        <w:t>Long Term Care Copay</w:t>
      </w:r>
      <w:r w:rsidRPr="005B17D3">
        <w:fldChar w:fldCharType="begin"/>
      </w:r>
      <w:r w:rsidRPr="005B17D3">
        <w:instrText xml:space="preserve"> XE "Copayment:Long Term Care" </w:instrText>
      </w:r>
      <w:r w:rsidRPr="005B17D3">
        <w:fldChar w:fldCharType="end"/>
      </w:r>
      <w:r w:rsidRPr="005B17D3">
        <w:t>ments - (income year selected)</w:t>
      </w:r>
    </w:p>
    <w:p w14:paraId="642EAF4C" w14:textId="77777777" w:rsidR="00B22906" w:rsidRPr="005B17D3" w:rsidRDefault="00B22906" w:rsidP="00B22906">
      <w:pPr>
        <w:pStyle w:val="BodyTextBullet2"/>
        <w:ind w:left="1080"/>
      </w:pPr>
    </w:p>
    <w:p w14:paraId="7107BD17" w14:textId="0DF6A964" w:rsidR="00BE52CE" w:rsidRPr="005B17D3" w:rsidRDefault="00BE52CE" w:rsidP="00EF3896">
      <w:pPr>
        <w:pStyle w:val="Heading3"/>
      </w:pPr>
      <w:bookmarkStart w:id="687" w:name="_Toc289864764"/>
      <w:bookmarkStart w:id="688" w:name="_Toc394920752"/>
      <w:bookmarkStart w:id="689" w:name="_Toc406571089"/>
      <w:bookmarkStart w:id="690" w:name="_Toc478746528"/>
      <w:bookmarkStart w:id="691" w:name="_Toc482888458"/>
      <w:bookmarkStart w:id="692" w:name="_Toc31622200"/>
      <w:r w:rsidRPr="005B17D3">
        <w:t>EGT</w:t>
      </w:r>
      <w:r w:rsidRPr="005B17D3">
        <w:fldChar w:fldCharType="begin"/>
      </w:r>
      <w:r w:rsidRPr="005B17D3">
        <w:instrText xml:space="preserve"> XE "EGT:MFN Settings" </w:instrText>
      </w:r>
      <w:r w:rsidRPr="005B17D3">
        <w:fldChar w:fldCharType="end"/>
      </w:r>
      <w:r w:rsidRPr="005B17D3">
        <w:t xml:space="preserve"> Settings</w:t>
      </w:r>
      <w:bookmarkEnd w:id="687"/>
      <w:bookmarkEnd w:id="688"/>
      <w:bookmarkEnd w:id="689"/>
      <w:bookmarkEnd w:id="690"/>
      <w:bookmarkEnd w:id="691"/>
      <w:bookmarkEnd w:id="692"/>
    </w:p>
    <w:p w14:paraId="50EE0FDE" w14:textId="77777777" w:rsidR="00BE52CE" w:rsidRPr="005B17D3" w:rsidRDefault="00BE52CE" w:rsidP="00EF3896">
      <w:pPr>
        <w:pStyle w:val="BodyTextBullet2"/>
      </w:pPr>
      <w:r w:rsidRPr="005B17D3">
        <w:t xml:space="preserve">Selecting </w:t>
      </w:r>
      <w:r w:rsidRPr="005B17D3">
        <w:rPr>
          <w:b/>
        </w:rPr>
        <w:t>EGT Settings</w:t>
      </w:r>
      <w:r w:rsidRPr="005B17D3">
        <w:t xml:space="preserve"> from the </w:t>
      </w:r>
      <w:r w:rsidRPr="005B17D3">
        <w:rPr>
          <w:b/>
        </w:rPr>
        <w:t>Reference</w:t>
      </w:r>
      <w:r w:rsidRPr="005B17D3">
        <w:t xml:space="preserve"> menu bar displays the Enrollment</w:t>
      </w:r>
      <w:r w:rsidRPr="005B17D3">
        <w:fldChar w:fldCharType="begin"/>
      </w:r>
      <w:r w:rsidRPr="005B17D3">
        <w:instrText xml:space="preserve"> XE "Enrollment:Group Threshold" </w:instrText>
      </w:r>
      <w:r w:rsidRPr="005B17D3">
        <w:fldChar w:fldCharType="end"/>
      </w:r>
      <w:r w:rsidRPr="005B17D3">
        <w:t xml:space="preserve"> Group</w:t>
      </w:r>
      <w:r w:rsidRPr="005B17D3">
        <w:fldChar w:fldCharType="begin"/>
      </w:r>
      <w:r w:rsidRPr="005B17D3">
        <w:instrText xml:space="preserve"> XE "Group:Enrollment Threshold" </w:instrText>
      </w:r>
      <w:r w:rsidRPr="005B17D3">
        <w:fldChar w:fldCharType="end"/>
      </w:r>
      <w:r w:rsidRPr="005B17D3">
        <w:t xml:space="preserve"> Threshold (EGT</w:t>
      </w:r>
      <w:r w:rsidRPr="005B17D3">
        <w:fldChar w:fldCharType="begin"/>
      </w:r>
      <w:r w:rsidRPr="005B17D3">
        <w:instrText xml:space="preserve"> XE "EGT:Processing Status" </w:instrText>
      </w:r>
      <w:r w:rsidRPr="005B17D3">
        <w:fldChar w:fldCharType="end"/>
      </w:r>
      <w:r w:rsidRPr="005B17D3">
        <w:t>) Processing status as well as current EGT</w:t>
      </w:r>
      <w:r w:rsidRPr="005B17D3">
        <w:fldChar w:fldCharType="begin"/>
      </w:r>
      <w:r w:rsidRPr="005B17D3">
        <w:instrText xml:space="preserve"> XE "EGT:current settings" </w:instrText>
      </w:r>
      <w:r w:rsidRPr="005B17D3">
        <w:fldChar w:fldCharType="end"/>
      </w:r>
      <w:r w:rsidRPr="005B17D3">
        <w:t xml:space="preserve"> and future EGT</w:t>
      </w:r>
      <w:r w:rsidRPr="005B17D3">
        <w:fldChar w:fldCharType="begin"/>
      </w:r>
      <w:r w:rsidRPr="005B17D3">
        <w:instrText xml:space="preserve"> XE "EGT:future settings" </w:instrText>
      </w:r>
      <w:r w:rsidRPr="005B17D3">
        <w:fldChar w:fldCharType="end"/>
      </w:r>
      <w:r w:rsidRPr="005B17D3">
        <w:t xml:space="preserve"> settings information.</w:t>
      </w:r>
    </w:p>
    <w:p w14:paraId="57E3A2DF" w14:textId="77777777" w:rsidR="00BE52CE" w:rsidRPr="005B17D3" w:rsidRDefault="00BE52CE" w:rsidP="00EF3896">
      <w:pPr>
        <w:pStyle w:val="BodyTextBullet2"/>
      </w:pPr>
      <w:r w:rsidRPr="005B17D3">
        <w:t xml:space="preserve">Users are not allowed to edit </w:t>
      </w:r>
      <w:r w:rsidRPr="005B17D3">
        <w:rPr>
          <w:i/>
          <w:iCs/>
        </w:rPr>
        <w:t>Current</w:t>
      </w:r>
      <w:r w:rsidRPr="005B17D3">
        <w:t xml:space="preserve"> or </w:t>
      </w:r>
      <w:r w:rsidRPr="005B17D3">
        <w:rPr>
          <w:i/>
          <w:iCs/>
        </w:rPr>
        <w:t>Historical</w:t>
      </w:r>
      <w:r w:rsidRPr="005B17D3">
        <w:rPr>
          <w:i/>
          <w:iCs/>
        </w:rPr>
        <w:fldChar w:fldCharType="begin"/>
      </w:r>
      <w:r w:rsidRPr="005B17D3">
        <w:instrText xml:space="preserve"> XE "</w:instrText>
      </w:r>
      <w:r w:rsidRPr="005B17D3">
        <w:rPr>
          <w:iCs/>
        </w:rPr>
        <w:instrText>Historical:</w:instrText>
      </w:r>
      <w:r w:rsidRPr="005B17D3">
        <w:instrText xml:space="preserve">EGT Settings" </w:instrText>
      </w:r>
      <w:r w:rsidRPr="005B17D3">
        <w:rPr>
          <w:i/>
          <w:iCs/>
        </w:rPr>
        <w:fldChar w:fldCharType="end"/>
      </w:r>
      <w:r w:rsidRPr="005B17D3">
        <w:rPr>
          <w:i/>
          <w:iCs/>
        </w:rPr>
        <w:t xml:space="preserve"> EGT</w:t>
      </w:r>
      <w:r w:rsidRPr="005B17D3">
        <w:rPr>
          <w:i/>
          <w:iCs/>
        </w:rPr>
        <w:fldChar w:fldCharType="begin"/>
      </w:r>
      <w:r w:rsidRPr="005B17D3">
        <w:instrText xml:space="preserve"> XE "EGT:Historical settings" </w:instrText>
      </w:r>
      <w:r w:rsidRPr="005B17D3">
        <w:rPr>
          <w:i/>
          <w:iCs/>
        </w:rPr>
        <w:fldChar w:fldCharType="end"/>
      </w:r>
      <w:r w:rsidRPr="005B17D3">
        <w:rPr>
          <w:i/>
          <w:iCs/>
        </w:rPr>
        <w:t xml:space="preserve"> Setting</w:t>
      </w:r>
      <w:r w:rsidRPr="005B17D3">
        <w:t xml:space="preserve"> information. The user is not allowed to edit an </w:t>
      </w:r>
      <w:r w:rsidRPr="005B17D3">
        <w:rPr>
          <w:i/>
          <w:iCs/>
        </w:rPr>
        <w:t>EGT Setting</w:t>
      </w:r>
      <w:r w:rsidRPr="005B17D3">
        <w:t xml:space="preserve"> record that has an </w:t>
      </w:r>
      <w:r w:rsidRPr="005B17D3">
        <w:rPr>
          <w:i/>
          <w:iCs/>
        </w:rPr>
        <w:t>Enrollment</w:t>
      </w:r>
      <w:r w:rsidRPr="005B17D3">
        <w:rPr>
          <w:i/>
          <w:iCs/>
        </w:rPr>
        <w:fldChar w:fldCharType="begin"/>
      </w:r>
      <w:r w:rsidRPr="005B17D3">
        <w:instrText xml:space="preserve"> XE "Enrollment:Process Date" </w:instrText>
      </w:r>
      <w:r w:rsidRPr="005B17D3">
        <w:rPr>
          <w:i/>
          <w:iCs/>
        </w:rPr>
        <w:fldChar w:fldCharType="end"/>
      </w:r>
      <w:r w:rsidRPr="005B17D3">
        <w:rPr>
          <w:i/>
          <w:iCs/>
        </w:rPr>
        <w:t xml:space="preserve"> Process Start Date</w:t>
      </w:r>
      <w:r w:rsidRPr="005B17D3">
        <w:rPr>
          <w:i/>
          <w:iCs/>
        </w:rPr>
        <w:fldChar w:fldCharType="begin"/>
      </w:r>
      <w:r w:rsidRPr="005B17D3">
        <w:instrText xml:space="preserve"> XE "</w:instrText>
      </w:r>
      <w:r w:rsidRPr="005B17D3">
        <w:rPr>
          <w:iCs/>
        </w:rPr>
        <w:instrText>Date:</w:instrText>
      </w:r>
      <w:r w:rsidRPr="005B17D3">
        <w:instrText xml:space="preserve">Enrollment Process" </w:instrText>
      </w:r>
      <w:r w:rsidRPr="005B17D3">
        <w:rPr>
          <w:i/>
          <w:iCs/>
        </w:rPr>
        <w:fldChar w:fldCharType="end"/>
      </w:r>
      <w:r w:rsidRPr="005B17D3">
        <w:rPr>
          <w:i/>
          <w:iCs/>
        </w:rPr>
        <w:t>/Time</w:t>
      </w:r>
      <w:r w:rsidRPr="005B17D3">
        <w:t xml:space="preserve"> that is set.</w:t>
      </w:r>
    </w:p>
    <w:p w14:paraId="52EC1C14" w14:textId="77777777" w:rsidR="00BE52CE" w:rsidRPr="005B17D3" w:rsidRDefault="00BE52CE" w:rsidP="00474E83">
      <w:pPr>
        <w:pStyle w:val="NoteLightbulb"/>
        <w:numPr>
          <w:ilvl w:val="0"/>
          <w:numId w:val="0"/>
        </w:numPr>
        <w:ind w:left="1440"/>
        <w:rPr>
          <w:sz w:val="18"/>
        </w:rPr>
      </w:pPr>
      <w:r w:rsidRPr="005B17D3">
        <w:t xml:space="preserve">Notes: </w:t>
      </w:r>
    </w:p>
    <w:p w14:paraId="46FE07A7" w14:textId="77777777" w:rsidR="00BE52CE" w:rsidRPr="005B17D3" w:rsidRDefault="00BE52CE" w:rsidP="00474E83">
      <w:pPr>
        <w:pStyle w:val="NoteLightbulb"/>
        <w:rPr>
          <w:sz w:val="18"/>
        </w:rPr>
      </w:pPr>
      <w:r w:rsidRPr="005B17D3">
        <w:t>The user must have the appropriate security permission to add new</w:t>
      </w:r>
      <w:r w:rsidRPr="005B17D3">
        <w:fldChar w:fldCharType="begin"/>
      </w:r>
      <w:r w:rsidRPr="005B17D3">
        <w:instrText xml:space="preserve"> XE "New:EGT update" </w:instrText>
      </w:r>
      <w:r w:rsidRPr="005B17D3">
        <w:fldChar w:fldCharType="end"/>
      </w:r>
      <w:r w:rsidRPr="005B17D3">
        <w:t xml:space="preserve">, update or view </w:t>
      </w:r>
      <w:r w:rsidRPr="005B17D3">
        <w:rPr>
          <w:i/>
          <w:iCs/>
        </w:rPr>
        <w:t xml:space="preserve">EGT Setting </w:t>
      </w:r>
      <w:r w:rsidRPr="005B17D3">
        <w:t xml:space="preserve">information. See the </w:t>
      </w:r>
      <w:r w:rsidRPr="005B17D3">
        <w:rPr>
          <w:i/>
        </w:rPr>
        <w:t>Roles</w:t>
      </w:r>
      <w:r w:rsidRPr="005B17D3">
        <w:t xml:space="preserve"> and </w:t>
      </w:r>
      <w:r w:rsidRPr="005B17D3">
        <w:rPr>
          <w:i/>
        </w:rPr>
        <w:t>Capability Sets</w:t>
      </w:r>
      <w:r w:rsidRPr="005B17D3">
        <w:t xml:space="preserve"> sections under </w:t>
      </w:r>
      <w:r w:rsidRPr="005B17D3">
        <w:rPr>
          <w:i/>
        </w:rPr>
        <w:t>Admin</w:t>
      </w:r>
      <w:r w:rsidRPr="005B17D3">
        <w:t xml:space="preserve"> for more information.</w:t>
      </w:r>
    </w:p>
    <w:p w14:paraId="1A786A16" w14:textId="77777777" w:rsidR="00BE52CE" w:rsidRPr="005B17D3" w:rsidRDefault="00BE52CE" w:rsidP="00474E83">
      <w:pPr>
        <w:pStyle w:val="NoteLightbulb"/>
      </w:pPr>
      <w:r w:rsidRPr="005B17D3">
        <w:t>It is important to note that many Veterans may be disenrolled if the EGT Setting is changed and that re-enrollment is not automatic when the EGT</w:t>
      </w:r>
      <w:r w:rsidRPr="005B17D3">
        <w:fldChar w:fldCharType="begin"/>
      </w:r>
      <w:r w:rsidRPr="005B17D3">
        <w:instrText xml:space="preserve"> XE "EGT:Setting" </w:instrText>
      </w:r>
      <w:r w:rsidRPr="005B17D3">
        <w:fldChar w:fldCharType="end"/>
      </w:r>
      <w:r w:rsidRPr="005B17D3">
        <w:t xml:space="preserve"> Setting is relaxed.</w:t>
      </w:r>
    </w:p>
    <w:p w14:paraId="188A8E5C" w14:textId="6E07EF17" w:rsidR="00BE52CE" w:rsidRPr="005B17D3" w:rsidRDefault="00BE52CE" w:rsidP="00EF3896">
      <w:pPr>
        <w:pStyle w:val="ScreenName"/>
      </w:pPr>
      <w:r w:rsidRPr="005B17D3">
        <w:t>Enrollment</w:t>
      </w:r>
      <w:r w:rsidRPr="005B17D3">
        <w:fldChar w:fldCharType="begin"/>
      </w:r>
      <w:r w:rsidRPr="005B17D3">
        <w:instrText xml:space="preserve"> XE "Enrollment:Group Threshold Processing" </w:instrText>
      </w:r>
      <w:r w:rsidRPr="005B17D3">
        <w:fldChar w:fldCharType="end"/>
      </w:r>
      <w:r w:rsidRPr="005B17D3">
        <w:t xml:space="preserve"> Group</w:t>
      </w:r>
      <w:r w:rsidRPr="005B17D3">
        <w:fldChar w:fldCharType="begin"/>
      </w:r>
      <w:r w:rsidRPr="005B17D3">
        <w:instrText xml:space="preserve"> XE "Group:Enrollment Threshold" </w:instrText>
      </w:r>
      <w:r w:rsidRPr="005B17D3">
        <w:fldChar w:fldCharType="end"/>
      </w:r>
      <w:r w:rsidRPr="005B17D3">
        <w:t xml:space="preserve"> Threshold Processing</w:t>
      </w:r>
    </w:p>
    <w:p w14:paraId="416C488E" w14:textId="77777777" w:rsidR="00B22906" w:rsidRPr="005B17D3" w:rsidRDefault="00B22906" w:rsidP="00EF3896">
      <w:pPr>
        <w:pStyle w:val="ScreenName"/>
      </w:pPr>
    </w:p>
    <w:p w14:paraId="16841406" w14:textId="77777777" w:rsidR="00BE52CE" w:rsidRPr="005B17D3" w:rsidRDefault="00BE52CE" w:rsidP="00EF3896">
      <w:pPr>
        <w:pStyle w:val="ScreenField"/>
      </w:pPr>
      <w:r w:rsidRPr="005B17D3">
        <w:t>Process Status:</w:t>
      </w:r>
    </w:p>
    <w:p w14:paraId="6400F149" w14:textId="77777777" w:rsidR="00BE52CE" w:rsidRPr="005B17D3" w:rsidRDefault="00BE52CE" w:rsidP="00EF3896">
      <w:pPr>
        <w:pStyle w:val="ScreenFieldDesc"/>
      </w:pPr>
      <w:r w:rsidRPr="005B17D3">
        <w:rPr>
          <w:i/>
        </w:rPr>
        <w:t>Process Status</w:t>
      </w:r>
      <w:r w:rsidRPr="005B17D3">
        <w:t xml:space="preserve"> is EGT</w:t>
      </w:r>
      <w:r w:rsidRPr="005B17D3">
        <w:fldChar w:fldCharType="begin"/>
      </w:r>
      <w:r w:rsidRPr="005B17D3">
        <w:instrText xml:space="preserve"> XE "EGT:Process Status" </w:instrText>
      </w:r>
      <w:r w:rsidRPr="005B17D3">
        <w:fldChar w:fldCharType="end"/>
      </w:r>
      <w:r w:rsidRPr="005B17D3">
        <w:t xml:space="preserve"> processing. Statuses are:</w:t>
      </w:r>
    </w:p>
    <w:p w14:paraId="133565D3" w14:textId="77777777" w:rsidR="00BE52CE" w:rsidRPr="005B17D3" w:rsidRDefault="00BE52CE" w:rsidP="00EF3896">
      <w:pPr>
        <w:pStyle w:val="ListBull2"/>
      </w:pPr>
      <w:r w:rsidRPr="005B17D3">
        <w:rPr>
          <w:rStyle w:val="Emphasis"/>
          <w:i w:val="0"/>
          <w:iCs w:val="0"/>
        </w:rPr>
        <w:t>Running</w:t>
      </w:r>
      <w:r w:rsidRPr="005B17D3">
        <w:rPr>
          <w:rStyle w:val="Expandingtext"/>
        </w:rPr>
        <w:t xml:space="preserve"> - set when ES is actively performing EGT Processing. </w:t>
      </w:r>
    </w:p>
    <w:p w14:paraId="028FFD23" w14:textId="77777777" w:rsidR="00BE52CE" w:rsidRPr="005B17D3" w:rsidRDefault="00BE52CE" w:rsidP="00EF3896">
      <w:pPr>
        <w:pStyle w:val="ListBull2"/>
      </w:pPr>
      <w:r w:rsidRPr="005B17D3">
        <w:rPr>
          <w:rStyle w:val="Emphasis"/>
          <w:i w:val="0"/>
          <w:iCs w:val="0"/>
        </w:rPr>
        <w:t>Finished</w:t>
      </w:r>
      <w:r w:rsidRPr="005B17D3">
        <w:rPr>
          <w:rStyle w:val="Expandingtext"/>
        </w:rPr>
        <w:t xml:space="preserve"> - set when EGT Processing has been completed. </w:t>
      </w:r>
    </w:p>
    <w:p w14:paraId="68EEE501" w14:textId="77777777" w:rsidR="00BE52CE" w:rsidRPr="005B17D3" w:rsidRDefault="00BE52CE" w:rsidP="00EF3896">
      <w:pPr>
        <w:pStyle w:val="ListBull2"/>
        <w:rPr>
          <w:rStyle w:val="Expandingtext"/>
        </w:rPr>
      </w:pPr>
      <w:r w:rsidRPr="005B17D3">
        <w:rPr>
          <w:rStyle w:val="Emphasis"/>
          <w:i w:val="0"/>
          <w:iCs w:val="0"/>
        </w:rPr>
        <w:t>Error</w:t>
      </w:r>
      <w:r w:rsidRPr="005B17D3">
        <w:rPr>
          <w:rStyle w:val="Emphasis"/>
          <w:i w:val="0"/>
          <w:iCs w:val="0"/>
        </w:rPr>
        <w:fldChar w:fldCharType="begin"/>
      </w:r>
      <w:r w:rsidRPr="005B17D3">
        <w:instrText xml:space="preserve"> XE "</w:instrText>
      </w:r>
      <w:r w:rsidRPr="005B17D3">
        <w:rPr>
          <w:rStyle w:val="Emphasis"/>
          <w:i w:val="0"/>
          <w:iCs w:val="0"/>
        </w:rPr>
        <w:instrText>Error:</w:instrText>
      </w:r>
      <w:r w:rsidRPr="005B17D3">
        <w:instrText xml:space="preserve">EGT Process Status" </w:instrText>
      </w:r>
      <w:r w:rsidRPr="005B17D3">
        <w:rPr>
          <w:rStyle w:val="Emphasis"/>
          <w:i w:val="0"/>
          <w:iCs w:val="0"/>
        </w:rPr>
        <w:fldChar w:fldCharType="end"/>
      </w:r>
      <w:r w:rsidRPr="005B17D3">
        <w:rPr>
          <w:rStyle w:val="Expandingtext"/>
        </w:rPr>
        <w:t xml:space="preserve"> - set when EGT Processing has been stopped for any reason. </w:t>
      </w:r>
    </w:p>
    <w:p w14:paraId="2FD44789" w14:textId="77777777" w:rsidR="00BE52CE" w:rsidRPr="005B17D3" w:rsidRDefault="00BE52CE" w:rsidP="00EF3896">
      <w:pPr>
        <w:pStyle w:val="ScreenField"/>
      </w:pPr>
      <w:r w:rsidRPr="005B17D3">
        <w:t>Process Start Date/Time:</w:t>
      </w:r>
    </w:p>
    <w:p w14:paraId="7DC91A06" w14:textId="77777777" w:rsidR="00BE52CE" w:rsidRPr="005B17D3" w:rsidRDefault="00BE52CE" w:rsidP="00EF3896">
      <w:pPr>
        <w:pStyle w:val="ScreenFieldDesc"/>
      </w:pPr>
      <w:r w:rsidRPr="005B17D3">
        <w:rPr>
          <w:i/>
        </w:rPr>
        <w:t>Process Started Date</w:t>
      </w:r>
      <w:r w:rsidRPr="005B17D3">
        <w:rPr>
          <w:i/>
        </w:rPr>
        <w:fldChar w:fldCharType="begin"/>
      </w:r>
      <w:r w:rsidRPr="005B17D3">
        <w:rPr>
          <w:i/>
        </w:rPr>
        <w:instrText xml:space="preserve"> XE "Date:Enrollment Process Started" </w:instrText>
      </w:r>
      <w:r w:rsidRPr="005B17D3">
        <w:rPr>
          <w:i/>
        </w:rPr>
        <w:fldChar w:fldCharType="end"/>
      </w:r>
      <w:r w:rsidRPr="005B17D3">
        <w:rPr>
          <w:i/>
        </w:rPr>
        <w:t>/Time</w:t>
      </w:r>
      <w:r w:rsidRPr="005B17D3">
        <w:t xml:space="preserve"> is the date/time the process to recalculate the enrollment statuses based on the new</w:t>
      </w:r>
      <w:r w:rsidRPr="005B17D3">
        <w:fldChar w:fldCharType="begin"/>
      </w:r>
      <w:r w:rsidRPr="005B17D3">
        <w:instrText xml:space="preserve"> XE "New:EGT setting start date" </w:instrText>
      </w:r>
      <w:r w:rsidRPr="005B17D3">
        <w:fldChar w:fldCharType="end"/>
      </w:r>
      <w:r w:rsidRPr="005B17D3">
        <w:t xml:space="preserve"> EGT</w:t>
      </w:r>
      <w:r w:rsidRPr="005B17D3">
        <w:fldChar w:fldCharType="begin"/>
      </w:r>
      <w:r w:rsidRPr="005B17D3">
        <w:instrText xml:space="preserve"> XE "EGT:Setting" </w:instrText>
      </w:r>
      <w:r w:rsidRPr="005B17D3">
        <w:fldChar w:fldCharType="end"/>
      </w:r>
      <w:r w:rsidRPr="005B17D3">
        <w:t xml:space="preserve"> setting started. </w:t>
      </w:r>
      <w:r w:rsidRPr="005B17D3">
        <w:rPr>
          <w:i/>
        </w:rPr>
        <w:t>Process Start Date/Time</w:t>
      </w:r>
      <w:r w:rsidRPr="005B17D3">
        <w:t xml:space="preserve"> is populated by ES.</w:t>
      </w:r>
    </w:p>
    <w:p w14:paraId="1EE52AA0" w14:textId="691F345B" w:rsidR="00D602D9" w:rsidRPr="005B17D3" w:rsidRDefault="00D602D9" w:rsidP="00EF3896">
      <w:pPr>
        <w:pStyle w:val="ScreenField"/>
      </w:pPr>
    </w:p>
    <w:p w14:paraId="58A1081A" w14:textId="77777777" w:rsidR="00BE52CE" w:rsidRPr="005B17D3" w:rsidRDefault="00BE52CE" w:rsidP="00EF3896">
      <w:pPr>
        <w:pStyle w:val="ScreenField"/>
      </w:pPr>
      <w:r w:rsidRPr="005B17D3">
        <w:t>Process End Date</w:t>
      </w:r>
      <w:r w:rsidRPr="005B17D3">
        <w:fldChar w:fldCharType="begin"/>
      </w:r>
      <w:r w:rsidRPr="005B17D3">
        <w:instrText xml:space="preserve"> XE "Date:Enrollment Process Ended" </w:instrText>
      </w:r>
      <w:r w:rsidRPr="005B17D3">
        <w:fldChar w:fldCharType="end"/>
      </w:r>
      <w:r w:rsidRPr="005B17D3">
        <w:t>/Time:</w:t>
      </w:r>
    </w:p>
    <w:p w14:paraId="34C0AE54" w14:textId="77777777" w:rsidR="00BE52CE" w:rsidRPr="005B17D3" w:rsidRDefault="00BE52CE" w:rsidP="00B22906">
      <w:pPr>
        <w:pStyle w:val="BodyTextBullet2"/>
        <w:ind w:left="360"/>
        <w:rPr>
          <w:szCs w:val="20"/>
        </w:rPr>
      </w:pPr>
      <w:r w:rsidRPr="005B17D3">
        <w:rPr>
          <w:i/>
        </w:rPr>
        <w:lastRenderedPageBreak/>
        <w:t>Process End Date/Time</w:t>
      </w:r>
      <w:r w:rsidRPr="005B17D3">
        <w:t xml:space="preserve"> is the Date/Time the process to recalculate the enrollment statuses based on the new</w:t>
      </w:r>
      <w:r w:rsidRPr="005B17D3">
        <w:rPr>
          <w:szCs w:val="20"/>
        </w:rPr>
        <w:fldChar w:fldCharType="begin"/>
      </w:r>
      <w:r w:rsidRPr="005B17D3">
        <w:instrText xml:space="preserve"> XE "New:EGT setting end date" </w:instrText>
      </w:r>
      <w:r w:rsidRPr="005B17D3">
        <w:rPr>
          <w:szCs w:val="20"/>
        </w:rPr>
        <w:fldChar w:fldCharType="end"/>
      </w:r>
      <w:r w:rsidRPr="005B17D3">
        <w:t xml:space="preserve"> EGT</w:t>
      </w:r>
      <w:r w:rsidRPr="005B17D3">
        <w:rPr>
          <w:szCs w:val="20"/>
        </w:rPr>
        <w:fldChar w:fldCharType="begin"/>
      </w:r>
      <w:r w:rsidRPr="005B17D3">
        <w:instrText xml:space="preserve"> XE "EGT:Process End Date" </w:instrText>
      </w:r>
      <w:r w:rsidRPr="005B17D3">
        <w:rPr>
          <w:szCs w:val="20"/>
        </w:rPr>
        <w:fldChar w:fldCharType="end"/>
      </w:r>
      <w:r w:rsidRPr="005B17D3">
        <w:t xml:space="preserve"> setting ended. </w:t>
      </w:r>
      <w:r w:rsidRPr="005B17D3">
        <w:rPr>
          <w:i/>
        </w:rPr>
        <w:t>Process End Date/Time</w:t>
      </w:r>
      <w:r w:rsidRPr="005B17D3">
        <w:t xml:space="preserve"> is populated by ES.</w:t>
      </w:r>
      <w:r w:rsidRPr="005B17D3">
        <w:rPr>
          <w:szCs w:val="20"/>
        </w:rPr>
        <w:t>Current Enrollment</w:t>
      </w:r>
      <w:r w:rsidRPr="005B17D3">
        <w:rPr>
          <w:szCs w:val="20"/>
        </w:rPr>
        <w:fldChar w:fldCharType="begin"/>
      </w:r>
      <w:r w:rsidRPr="005B17D3">
        <w:instrText xml:space="preserve"> XE "</w:instrText>
      </w:r>
      <w:r w:rsidRPr="005B17D3">
        <w:rPr>
          <w:sz w:val="18"/>
          <w:szCs w:val="18"/>
        </w:rPr>
        <w:instrText>Enrollment:</w:instrText>
      </w:r>
      <w:r w:rsidRPr="005B17D3">
        <w:instrText xml:space="preserve">Group Threshold Setting" </w:instrText>
      </w:r>
      <w:r w:rsidRPr="005B17D3">
        <w:rPr>
          <w:szCs w:val="20"/>
        </w:rPr>
        <w:fldChar w:fldCharType="end"/>
      </w:r>
      <w:r w:rsidRPr="005B17D3">
        <w:rPr>
          <w:szCs w:val="20"/>
        </w:rPr>
        <w:t xml:space="preserve"> Group</w:t>
      </w:r>
      <w:r w:rsidRPr="005B17D3">
        <w:rPr>
          <w:szCs w:val="20"/>
        </w:rPr>
        <w:fldChar w:fldCharType="begin"/>
      </w:r>
      <w:r w:rsidRPr="005B17D3">
        <w:instrText xml:space="preserve"> XE "Group:Current Enrollment Threshold" </w:instrText>
      </w:r>
      <w:r w:rsidRPr="005B17D3">
        <w:rPr>
          <w:szCs w:val="20"/>
        </w:rPr>
        <w:fldChar w:fldCharType="end"/>
      </w:r>
      <w:r w:rsidRPr="005B17D3">
        <w:rPr>
          <w:szCs w:val="20"/>
        </w:rPr>
        <w:t xml:space="preserve"> Threshold Setting</w:t>
      </w:r>
    </w:p>
    <w:p w14:paraId="07895827" w14:textId="77777777" w:rsidR="00B22906" w:rsidRPr="005B17D3" w:rsidRDefault="00B22906" w:rsidP="00EF3896">
      <w:pPr>
        <w:pStyle w:val="ScreenField"/>
      </w:pPr>
    </w:p>
    <w:p w14:paraId="5EECA108" w14:textId="2EB2418C" w:rsidR="00BE52CE" w:rsidRPr="005B17D3" w:rsidRDefault="00BE52CE" w:rsidP="00EF3896">
      <w:pPr>
        <w:pStyle w:val="ScreenField"/>
      </w:pPr>
      <w:r w:rsidRPr="005B17D3">
        <w:t>EGT Effective Date</w:t>
      </w:r>
      <w:r w:rsidRPr="005B17D3">
        <w:fldChar w:fldCharType="begin"/>
      </w:r>
      <w:r w:rsidRPr="005B17D3">
        <w:instrText xml:space="preserve"> XE "Date:EGT Effective" </w:instrText>
      </w:r>
      <w:r w:rsidRPr="005B17D3">
        <w:fldChar w:fldCharType="end"/>
      </w:r>
    </w:p>
    <w:p w14:paraId="36EAABEA" w14:textId="77777777" w:rsidR="00BE52CE" w:rsidRPr="005B17D3" w:rsidRDefault="00BE52CE" w:rsidP="00EF3896">
      <w:pPr>
        <w:pStyle w:val="ScreenFieldDesc"/>
      </w:pPr>
      <w:r w:rsidRPr="005B17D3">
        <w:rPr>
          <w:i/>
        </w:rPr>
        <w:t>EGT</w:t>
      </w:r>
      <w:r w:rsidRPr="005B17D3">
        <w:rPr>
          <w:i/>
        </w:rPr>
        <w:fldChar w:fldCharType="begin"/>
      </w:r>
      <w:r w:rsidRPr="005B17D3">
        <w:rPr>
          <w:i/>
        </w:rPr>
        <w:instrText xml:space="preserve"> XE "EGT:Effective Date" </w:instrText>
      </w:r>
      <w:r w:rsidRPr="005B17D3">
        <w:rPr>
          <w:i/>
        </w:rPr>
        <w:fldChar w:fldCharType="end"/>
      </w:r>
      <w:r w:rsidRPr="005B17D3">
        <w:rPr>
          <w:i/>
        </w:rPr>
        <w:t xml:space="preserve"> Effective Date</w:t>
      </w:r>
      <w:r w:rsidRPr="005B17D3">
        <w:t xml:space="preserve"> is the date of the enrollment group</w:t>
      </w:r>
      <w:r w:rsidRPr="005B17D3">
        <w:fldChar w:fldCharType="begin"/>
      </w:r>
      <w:r w:rsidRPr="005B17D3">
        <w:instrText xml:space="preserve"> XE "Group:Enrollment Threshold" </w:instrText>
      </w:r>
      <w:r w:rsidRPr="005B17D3">
        <w:fldChar w:fldCharType="end"/>
      </w:r>
      <w:r w:rsidRPr="005B17D3">
        <w:t xml:space="preserve"> threshold setting went into effect.</w:t>
      </w:r>
    </w:p>
    <w:p w14:paraId="2971ECB4" w14:textId="77777777" w:rsidR="00B22906" w:rsidRPr="005B17D3" w:rsidRDefault="00B22906" w:rsidP="00EF3896">
      <w:pPr>
        <w:pStyle w:val="ScreenField"/>
      </w:pPr>
    </w:p>
    <w:p w14:paraId="63D1FB16" w14:textId="3B077DCD" w:rsidR="00BE52CE" w:rsidRPr="005B17D3" w:rsidRDefault="00BE52CE" w:rsidP="00EF3896">
      <w:pPr>
        <w:pStyle w:val="ScreenField"/>
      </w:pPr>
      <w:r w:rsidRPr="005B17D3">
        <w:t>EGT Type</w:t>
      </w:r>
    </w:p>
    <w:p w14:paraId="099A54FC" w14:textId="77777777" w:rsidR="00BE52CE" w:rsidRPr="005B17D3" w:rsidRDefault="00BE52CE" w:rsidP="00EF3896">
      <w:pPr>
        <w:pStyle w:val="ScreenFieldDesc"/>
      </w:pPr>
      <w:r w:rsidRPr="005B17D3">
        <w:rPr>
          <w:i/>
        </w:rPr>
        <w:t>EGT</w:t>
      </w:r>
      <w:r w:rsidRPr="005B17D3">
        <w:rPr>
          <w:i/>
        </w:rPr>
        <w:fldChar w:fldCharType="begin"/>
      </w:r>
      <w:r w:rsidRPr="005B17D3">
        <w:instrText xml:space="preserve"> XE "EGT:Type" </w:instrText>
      </w:r>
      <w:r w:rsidRPr="005B17D3">
        <w:rPr>
          <w:i/>
        </w:rPr>
        <w:fldChar w:fldCharType="end"/>
      </w:r>
      <w:r w:rsidRPr="005B17D3">
        <w:rPr>
          <w:i/>
        </w:rPr>
        <w:t xml:space="preserve"> Type</w:t>
      </w:r>
      <w:r w:rsidRPr="005B17D3">
        <w:t xml:space="preserve"> determines what rules are used for enrollment inclusion and exclusion.</w:t>
      </w:r>
    </w:p>
    <w:p w14:paraId="17EA4603" w14:textId="77777777" w:rsidR="00B22906" w:rsidRPr="005B17D3" w:rsidRDefault="00B22906" w:rsidP="00EF3896">
      <w:pPr>
        <w:pStyle w:val="ScreenField"/>
      </w:pPr>
    </w:p>
    <w:p w14:paraId="00BB00CC" w14:textId="129276F5" w:rsidR="00BE52CE" w:rsidRPr="005B17D3" w:rsidRDefault="00BE52CE" w:rsidP="00EF3896">
      <w:pPr>
        <w:pStyle w:val="ScreenField"/>
      </w:pPr>
      <w:r w:rsidRPr="005B17D3">
        <w:t>EGT Priority</w:t>
      </w:r>
    </w:p>
    <w:p w14:paraId="211A3CE5" w14:textId="77777777" w:rsidR="00BE52CE" w:rsidRPr="005B17D3" w:rsidRDefault="00BE52CE" w:rsidP="00EF3896">
      <w:pPr>
        <w:pStyle w:val="ScreenFieldDesc"/>
      </w:pPr>
      <w:r w:rsidRPr="005B17D3">
        <w:rPr>
          <w:i/>
        </w:rPr>
        <w:t>EGT</w:t>
      </w:r>
      <w:r w:rsidRPr="005B17D3">
        <w:rPr>
          <w:i/>
        </w:rPr>
        <w:fldChar w:fldCharType="begin"/>
      </w:r>
      <w:r w:rsidRPr="005B17D3">
        <w:instrText xml:space="preserve"> XE "EGT:Priority Value" </w:instrText>
      </w:r>
      <w:r w:rsidRPr="005B17D3">
        <w:rPr>
          <w:i/>
        </w:rPr>
        <w:fldChar w:fldCharType="end"/>
      </w:r>
      <w:r w:rsidRPr="005B17D3">
        <w:rPr>
          <w:i/>
        </w:rPr>
        <w:t xml:space="preserve"> Priority</w:t>
      </w:r>
      <w:r w:rsidRPr="005B17D3">
        <w:t xml:space="preserve"> Value is the enrollment</w:t>
      </w:r>
      <w:r w:rsidRPr="005B17D3">
        <w:fldChar w:fldCharType="begin"/>
      </w:r>
      <w:r w:rsidRPr="005B17D3">
        <w:instrText xml:space="preserve"> XE "Enrollment:Priority" </w:instrText>
      </w:r>
      <w:r w:rsidRPr="005B17D3">
        <w:fldChar w:fldCharType="end"/>
      </w:r>
      <w:r w:rsidRPr="005B17D3">
        <w:t xml:space="preserve"> priority limit set per the Secretary of the VA for enrollment inclusion.</w:t>
      </w:r>
    </w:p>
    <w:p w14:paraId="069EEC2C" w14:textId="77777777" w:rsidR="00BE52CE" w:rsidRPr="005B17D3" w:rsidRDefault="00BE52CE" w:rsidP="00EF3896">
      <w:pPr>
        <w:pStyle w:val="ListBull2"/>
      </w:pPr>
      <w:r w:rsidRPr="005B17D3">
        <w:t>Values are 1-8</w:t>
      </w:r>
    </w:p>
    <w:p w14:paraId="19D6FDD6" w14:textId="77777777" w:rsidR="00BE52CE" w:rsidRPr="005B17D3" w:rsidRDefault="00BE52CE" w:rsidP="00EF3896">
      <w:pPr>
        <w:pStyle w:val="ListBull2"/>
        <w:rPr>
          <w:i/>
        </w:rPr>
      </w:pPr>
      <w:r w:rsidRPr="005B17D3">
        <w:rPr>
          <w:i/>
        </w:rPr>
        <w:t xml:space="preserve">See also </w:t>
      </w:r>
      <w:r w:rsidRPr="005B17D3">
        <w:t>Enrollment</w:t>
      </w:r>
      <w:r w:rsidRPr="005B17D3">
        <w:fldChar w:fldCharType="begin"/>
      </w:r>
      <w:r w:rsidRPr="005B17D3">
        <w:instrText xml:space="preserve"> XE "Enrollment:Priority Group" </w:instrText>
      </w:r>
      <w:r w:rsidRPr="005B17D3">
        <w:fldChar w:fldCharType="end"/>
      </w:r>
      <w:r w:rsidRPr="005B17D3">
        <w:t xml:space="preserve"> Priority Group</w:t>
      </w:r>
      <w:r w:rsidRPr="005B17D3">
        <w:fldChar w:fldCharType="begin"/>
      </w:r>
      <w:r w:rsidRPr="005B17D3">
        <w:instrText xml:space="preserve"> XE "Group:Priority" </w:instrText>
      </w:r>
      <w:r w:rsidRPr="005B17D3">
        <w:fldChar w:fldCharType="end"/>
      </w:r>
      <w:r w:rsidRPr="005B17D3">
        <w:t xml:space="preserve"> in the online help</w:t>
      </w:r>
    </w:p>
    <w:p w14:paraId="67D4AC28" w14:textId="77777777" w:rsidR="00BE52CE" w:rsidRPr="005B17D3" w:rsidRDefault="00BE52CE" w:rsidP="00EF3896">
      <w:pPr>
        <w:pStyle w:val="ScreenField"/>
      </w:pPr>
      <w:r w:rsidRPr="005B17D3">
        <w:t>Federal Register</w:t>
      </w:r>
      <w:r w:rsidRPr="005B17D3">
        <w:fldChar w:fldCharType="begin"/>
      </w:r>
      <w:r w:rsidRPr="005B17D3">
        <w:instrText xml:space="preserve"> XE "Federal Register:Date" </w:instrText>
      </w:r>
      <w:r w:rsidRPr="005B17D3">
        <w:fldChar w:fldCharType="end"/>
      </w:r>
      <w:r w:rsidRPr="005B17D3">
        <w:t xml:space="preserve"> Date</w:t>
      </w:r>
      <w:r w:rsidRPr="005B17D3">
        <w:fldChar w:fldCharType="begin"/>
      </w:r>
      <w:r w:rsidRPr="005B17D3">
        <w:instrText xml:space="preserve"> XE "Date:Federal Register" </w:instrText>
      </w:r>
      <w:r w:rsidRPr="005B17D3">
        <w:fldChar w:fldCharType="end"/>
      </w:r>
    </w:p>
    <w:p w14:paraId="64DD5F92" w14:textId="77777777" w:rsidR="00BE52CE" w:rsidRPr="005B17D3" w:rsidRDefault="00BE52CE" w:rsidP="00EF3896">
      <w:pPr>
        <w:pStyle w:val="ScreenFieldDesc"/>
      </w:pPr>
      <w:r w:rsidRPr="005B17D3">
        <w:rPr>
          <w:i/>
        </w:rPr>
        <w:t>Federal Register Date</w:t>
      </w:r>
      <w:r w:rsidRPr="005B17D3">
        <w:t xml:space="preserve"> represents the date the EGT</w:t>
      </w:r>
      <w:r w:rsidRPr="005B17D3">
        <w:fldChar w:fldCharType="begin"/>
      </w:r>
      <w:r w:rsidRPr="005B17D3">
        <w:instrText xml:space="preserve"> XE "EGT:change" </w:instrText>
      </w:r>
      <w:r w:rsidRPr="005B17D3">
        <w:fldChar w:fldCharType="end"/>
      </w:r>
      <w:r w:rsidRPr="005B17D3">
        <w:t xml:space="preserve"> change</w:t>
      </w:r>
      <w:r w:rsidRPr="005B17D3">
        <w:fldChar w:fldCharType="begin"/>
      </w:r>
      <w:r w:rsidRPr="005B17D3">
        <w:instrText xml:space="preserve"> XE "</w:instrText>
      </w:r>
      <w:r w:rsidRPr="005B17D3">
        <w:rPr>
          <w:rFonts w:cs="Arial"/>
          <w:b/>
        </w:rPr>
        <w:instrText>Change</w:instrText>
      </w:r>
      <w:r w:rsidRPr="005B17D3">
        <w:rPr>
          <w:rFonts w:cs="Arial"/>
        </w:rPr>
        <w:instrText>:</w:instrText>
      </w:r>
      <w:r w:rsidRPr="005B17D3">
        <w:instrText xml:space="preserve">EGT" </w:instrText>
      </w:r>
      <w:r w:rsidRPr="005B17D3">
        <w:fldChar w:fldCharType="end"/>
      </w:r>
      <w:r w:rsidRPr="005B17D3">
        <w:t xml:space="preserve"> was published in the Federal Register.</w:t>
      </w:r>
    </w:p>
    <w:p w14:paraId="5185FF81" w14:textId="77777777" w:rsidR="00B22906" w:rsidRPr="005B17D3" w:rsidRDefault="00B22906" w:rsidP="00EF3896">
      <w:pPr>
        <w:pStyle w:val="ScreenField"/>
      </w:pPr>
    </w:p>
    <w:p w14:paraId="1BA84EE4" w14:textId="2AFD467D" w:rsidR="00BE52CE" w:rsidRPr="005B17D3" w:rsidRDefault="00BE52CE" w:rsidP="00EF3896">
      <w:pPr>
        <w:pStyle w:val="ScreenField"/>
      </w:pPr>
      <w:r w:rsidRPr="005B17D3">
        <w:t>Process Status</w:t>
      </w:r>
    </w:p>
    <w:p w14:paraId="22E7350E" w14:textId="77777777" w:rsidR="00BE52CE" w:rsidRPr="005B17D3" w:rsidRDefault="00BE52CE" w:rsidP="00EF3896">
      <w:pPr>
        <w:pStyle w:val="ScreenFieldDesc"/>
      </w:pPr>
      <w:r w:rsidRPr="005B17D3">
        <w:rPr>
          <w:i/>
        </w:rPr>
        <w:t>Process Status</w:t>
      </w:r>
      <w:r w:rsidRPr="005B17D3">
        <w:t xml:space="preserve"> is EGT</w:t>
      </w:r>
      <w:r w:rsidRPr="005B17D3">
        <w:fldChar w:fldCharType="begin"/>
      </w:r>
      <w:r w:rsidRPr="005B17D3">
        <w:instrText xml:space="preserve"> XE "EGT:Process Status" </w:instrText>
      </w:r>
      <w:r w:rsidRPr="005B17D3">
        <w:fldChar w:fldCharType="end"/>
      </w:r>
      <w:r w:rsidRPr="005B17D3">
        <w:t xml:space="preserve"> processing. Statuses are:</w:t>
      </w:r>
    </w:p>
    <w:p w14:paraId="1AEB24B8" w14:textId="77777777" w:rsidR="00BE52CE" w:rsidRPr="005B17D3" w:rsidRDefault="00BE52CE" w:rsidP="001470FA">
      <w:pPr>
        <w:pStyle w:val="ListBull2"/>
        <w:numPr>
          <w:ilvl w:val="0"/>
          <w:numId w:val="501"/>
        </w:numPr>
      </w:pPr>
      <w:r w:rsidRPr="005B17D3">
        <w:rPr>
          <w:rStyle w:val="Emphasis"/>
          <w:i w:val="0"/>
          <w:iCs w:val="0"/>
        </w:rPr>
        <w:t>Running</w:t>
      </w:r>
      <w:r w:rsidRPr="005B17D3">
        <w:rPr>
          <w:rStyle w:val="Expandingtext"/>
        </w:rPr>
        <w:t xml:space="preserve"> - set when ES is actively doing the EGT Processing. </w:t>
      </w:r>
    </w:p>
    <w:p w14:paraId="49EC5706" w14:textId="77777777" w:rsidR="00BE52CE" w:rsidRPr="005B17D3" w:rsidRDefault="00BE52CE" w:rsidP="001470FA">
      <w:pPr>
        <w:pStyle w:val="ListBull2"/>
        <w:numPr>
          <w:ilvl w:val="0"/>
          <w:numId w:val="501"/>
        </w:numPr>
      </w:pPr>
      <w:r w:rsidRPr="005B17D3">
        <w:rPr>
          <w:rStyle w:val="Emphasis"/>
          <w:i w:val="0"/>
          <w:iCs w:val="0"/>
        </w:rPr>
        <w:t>Finished</w:t>
      </w:r>
      <w:r w:rsidRPr="005B17D3">
        <w:rPr>
          <w:rStyle w:val="Expandingtext"/>
        </w:rPr>
        <w:t xml:space="preserve"> - set when the EGT Processing has been completed. </w:t>
      </w:r>
    </w:p>
    <w:p w14:paraId="0AD35328" w14:textId="77777777" w:rsidR="00BE52CE" w:rsidRPr="005B17D3" w:rsidRDefault="00BE52CE" w:rsidP="001470FA">
      <w:pPr>
        <w:pStyle w:val="ListBull2"/>
        <w:numPr>
          <w:ilvl w:val="0"/>
          <w:numId w:val="501"/>
        </w:numPr>
      </w:pPr>
      <w:r w:rsidRPr="005B17D3">
        <w:rPr>
          <w:rStyle w:val="Emphasis"/>
          <w:i w:val="0"/>
          <w:iCs w:val="0"/>
        </w:rPr>
        <w:t>Error</w:t>
      </w:r>
      <w:r w:rsidRPr="005B17D3">
        <w:rPr>
          <w:rStyle w:val="Expandingtext"/>
        </w:rPr>
        <w:t xml:space="preserve"> - set when the EGT Processing has been stopped for any reason. </w:t>
      </w:r>
    </w:p>
    <w:p w14:paraId="6B72AB97" w14:textId="77777777" w:rsidR="00B22906" w:rsidRPr="005B17D3" w:rsidRDefault="00B22906" w:rsidP="00EF3896">
      <w:pPr>
        <w:pStyle w:val="ScreenField"/>
      </w:pPr>
    </w:p>
    <w:p w14:paraId="6829CE11" w14:textId="1CA7C664" w:rsidR="00BE52CE" w:rsidRPr="005B17D3" w:rsidRDefault="00BE52CE" w:rsidP="00EF3896">
      <w:pPr>
        <w:pStyle w:val="ScreenField"/>
      </w:pPr>
      <w:r w:rsidRPr="005B17D3">
        <w:t>Process Start Date</w:t>
      </w:r>
      <w:r w:rsidRPr="005B17D3">
        <w:fldChar w:fldCharType="begin"/>
      </w:r>
      <w:r w:rsidRPr="005B17D3">
        <w:instrText xml:space="preserve"> XE "Date:Process Start" </w:instrText>
      </w:r>
      <w:r w:rsidRPr="005B17D3">
        <w:fldChar w:fldCharType="end"/>
      </w:r>
      <w:r w:rsidRPr="005B17D3">
        <w:t>/Time</w:t>
      </w:r>
    </w:p>
    <w:p w14:paraId="26D34648" w14:textId="77777777" w:rsidR="00BE52CE" w:rsidRPr="005B17D3" w:rsidRDefault="00BE52CE" w:rsidP="00EF3896">
      <w:pPr>
        <w:pStyle w:val="ScreenFieldDesc"/>
      </w:pPr>
      <w:r w:rsidRPr="005B17D3">
        <w:rPr>
          <w:i/>
        </w:rPr>
        <w:t>Process Started Date/Time</w:t>
      </w:r>
      <w:r w:rsidRPr="005B17D3">
        <w:t xml:space="preserve"> is the date/time the process to recalculate the enrollment statuses based on the new</w:t>
      </w:r>
      <w:r w:rsidRPr="005B17D3">
        <w:fldChar w:fldCharType="begin"/>
      </w:r>
      <w:r w:rsidRPr="005B17D3">
        <w:instrText xml:space="preserve"> XE "New:EGT setting start date" </w:instrText>
      </w:r>
      <w:r w:rsidRPr="005B17D3">
        <w:fldChar w:fldCharType="end"/>
      </w:r>
      <w:r w:rsidRPr="005B17D3">
        <w:t xml:space="preserve"> EGT</w:t>
      </w:r>
      <w:r w:rsidRPr="005B17D3">
        <w:fldChar w:fldCharType="begin"/>
      </w:r>
      <w:r w:rsidRPr="005B17D3">
        <w:instrText xml:space="preserve"> XE "EGT:Process Start Date" </w:instrText>
      </w:r>
      <w:r w:rsidRPr="005B17D3">
        <w:fldChar w:fldCharType="end"/>
      </w:r>
      <w:r w:rsidRPr="005B17D3">
        <w:t xml:space="preserve"> setting started. </w:t>
      </w:r>
      <w:r w:rsidRPr="005B17D3">
        <w:rPr>
          <w:i/>
        </w:rPr>
        <w:t>Process Start Date/Time</w:t>
      </w:r>
      <w:r w:rsidRPr="005B17D3">
        <w:t xml:space="preserve"> is populated by ES.</w:t>
      </w:r>
    </w:p>
    <w:p w14:paraId="123C0569" w14:textId="77777777" w:rsidR="00BE52CE" w:rsidRPr="005B17D3" w:rsidRDefault="00BE52CE" w:rsidP="00EF3896">
      <w:pPr>
        <w:pStyle w:val="ScreenField"/>
      </w:pPr>
      <w:r w:rsidRPr="005B17D3">
        <w:t>Process End Date</w:t>
      </w:r>
      <w:r w:rsidRPr="005B17D3">
        <w:fldChar w:fldCharType="begin"/>
      </w:r>
      <w:r w:rsidRPr="005B17D3">
        <w:instrText xml:space="preserve"> XE "Date:Process Ended" </w:instrText>
      </w:r>
      <w:r w:rsidRPr="005B17D3">
        <w:fldChar w:fldCharType="end"/>
      </w:r>
      <w:r w:rsidRPr="005B17D3">
        <w:t>/Time</w:t>
      </w:r>
    </w:p>
    <w:p w14:paraId="23A84B0A" w14:textId="77777777" w:rsidR="00BE52CE" w:rsidRPr="005B17D3" w:rsidRDefault="00BE52CE" w:rsidP="00EF3896">
      <w:pPr>
        <w:pStyle w:val="ScreenFieldDesc"/>
      </w:pPr>
      <w:r w:rsidRPr="005B17D3">
        <w:rPr>
          <w:i/>
        </w:rPr>
        <w:lastRenderedPageBreak/>
        <w:t>Process End Date/Time</w:t>
      </w:r>
      <w:r w:rsidRPr="005B17D3">
        <w:t xml:space="preserve"> is the date/time the process to recalculate the enrollment statuses based on the new</w:t>
      </w:r>
      <w:r w:rsidRPr="005B17D3">
        <w:fldChar w:fldCharType="begin"/>
      </w:r>
      <w:r w:rsidRPr="005B17D3">
        <w:instrText xml:space="preserve"> XE "New:EGT setting start date" </w:instrText>
      </w:r>
      <w:r w:rsidRPr="005B17D3">
        <w:fldChar w:fldCharType="end"/>
      </w:r>
      <w:r w:rsidRPr="005B17D3">
        <w:t xml:space="preserve"> EGT</w:t>
      </w:r>
      <w:r w:rsidRPr="005B17D3">
        <w:fldChar w:fldCharType="begin"/>
      </w:r>
      <w:r w:rsidRPr="005B17D3">
        <w:instrText xml:space="preserve"> XE "EGT:Process End Date" </w:instrText>
      </w:r>
      <w:r w:rsidRPr="005B17D3">
        <w:fldChar w:fldCharType="end"/>
      </w:r>
      <w:r w:rsidRPr="005B17D3">
        <w:t xml:space="preserve"> setting ended. </w:t>
      </w:r>
      <w:r w:rsidRPr="005B17D3">
        <w:rPr>
          <w:i/>
        </w:rPr>
        <w:t>Process End Date/Time</w:t>
      </w:r>
      <w:r w:rsidRPr="005B17D3">
        <w:t xml:space="preserve"> is populated by ES.</w:t>
      </w:r>
    </w:p>
    <w:p w14:paraId="0A537376" w14:textId="77777777" w:rsidR="00BE52CE" w:rsidRPr="005B17D3" w:rsidRDefault="00BE52CE" w:rsidP="00EF3896">
      <w:pPr>
        <w:pStyle w:val="ScreenName"/>
      </w:pPr>
      <w:r w:rsidRPr="005B17D3">
        <w:t>Future Enrollment</w:t>
      </w:r>
      <w:r w:rsidRPr="005B17D3">
        <w:fldChar w:fldCharType="begin"/>
      </w:r>
      <w:r w:rsidRPr="005B17D3">
        <w:instrText xml:space="preserve"> XE "Enrollment:Future Group Threshold" </w:instrText>
      </w:r>
      <w:r w:rsidRPr="005B17D3">
        <w:fldChar w:fldCharType="end"/>
      </w:r>
      <w:r w:rsidRPr="005B17D3">
        <w:t xml:space="preserve"> Group</w:t>
      </w:r>
      <w:r w:rsidRPr="005B17D3">
        <w:fldChar w:fldCharType="begin"/>
      </w:r>
      <w:r w:rsidRPr="005B17D3">
        <w:instrText xml:space="preserve"> XE "Group:Future Enrollment Threshold" </w:instrText>
      </w:r>
      <w:r w:rsidRPr="005B17D3">
        <w:fldChar w:fldCharType="end"/>
      </w:r>
      <w:r w:rsidRPr="005B17D3">
        <w:t xml:space="preserve"> Threshold Settings</w:t>
      </w:r>
    </w:p>
    <w:p w14:paraId="178AC37E" w14:textId="77777777" w:rsidR="005B0223" w:rsidRPr="005B17D3" w:rsidRDefault="005B0223" w:rsidP="00EF3896">
      <w:pPr>
        <w:pStyle w:val="Fields"/>
        <w:rPr>
          <w:rStyle w:val="StyleDrop-downhotspot11ptUnderline"/>
          <w:bCs w:val="0"/>
          <w:iCs w:val="0"/>
          <w:sz w:val="24"/>
        </w:rPr>
      </w:pPr>
    </w:p>
    <w:p w14:paraId="3E812B84" w14:textId="21AA2644" w:rsidR="00BE52CE" w:rsidRPr="005B17D3" w:rsidRDefault="00BE52CE" w:rsidP="00EF3896">
      <w:pPr>
        <w:pStyle w:val="Fields"/>
        <w:rPr>
          <w:rStyle w:val="StyleDrop-downhotspot11ptUnderline"/>
          <w:bCs w:val="0"/>
          <w:iCs w:val="0"/>
          <w:sz w:val="24"/>
        </w:rPr>
      </w:pPr>
      <w:r w:rsidRPr="005B17D3">
        <w:rPr>
          <w:rStyle w:val="StyleDrop-downhotspot11ptUnderline"/>
          <w:bCs w:val="0"/>
          <w:iCs w:val="0"/>
          <w:sz w:val="24"/>
        </w:rPr>
        <w:t>EGT Effective Date</w:t>
      </w:r>
      <w:r w:rsidRPr="005B17D3">
        <w:rPr>
          <w:rStyle w:val="StyleDrop-downhotspot11ptUnderline"/>
          <w:bCs w:val="0"/>
          <w:iCs w:val="0"/>
          <w:sz w:val="24"/>
        </w:rPr>
        <w:fldChar w:fldCharType="begin"/>
      </w:r>
      <w:r w:rsidRPr="005B17D3">
        <w:instrText xml:space="preserve"> XE "Date:EGT Effective" </w:instrText>
      </w:r>
      <w:r w:rsidRPr="005B17D3">
        <w:rPr>
          <w:rStyle w:val="StyleDrop-downhotspot11ptUnderline"/>
          <w:bCs w:val="0"/>
          <w:iCs w:val="0"/>
          <w:sz w:val="24"/>
        </w:rPr>
        <w:fldChar w:fldCharType="end"/>
      </w:r>
    </w:p>
    <w:p w14:paraId="7C6F42E3" w14:textId="77777777" w:rsidR="00BE52CE" w:rsidRPr="005B17D3" w:rsidRDefault="00BE52CE" w:rsidP="00EF3896">
      <w:pPr>
        <w:pStyle w:val="ScreenFieldDesc"/>
      </w:pPr>
      <w:r w:rsidRPr="005B17D3">
        <w:rPr>
          <w:i/>
        </w:rPr>
        <w:t>EGT</w:t>
      </w:r>
      <w:r w:rsidRPr="005B17D3">
        <w:rPr>
          <w:i/>
        </w:rPr>
        <w:fldChar w:fldCharType="begin"/>
      </w:r>
      <w:r w:rsidRPr="005B17D3">
        <w:instrText xml:space="preserve"> XE "EGT:Effective Date" </w:instrText>
      </w:r>
      <w:r w:rsidRPr="005B17D3">
        <w:rPr>
          <w:i/>
        </w:rPr>
        <w:fldChar w:fldCharType="end"/>
      </w:r>
      <w:r w:rsidRPr="005B17D3">
        <w:rPr>
          <w:i/>
        </w:rPr>
        <w:t xml:space="preserve"> Effective Date</w:t>
      </w:r>
      <w:r w:rsidRPr="005B17D3">
        <w:t xml:space="preserve"> is the date of the enrollment group</w:t>
      </w:r>
      <w:r w:rsidRPr="005B17D3">
        <w:fldChar w:fldCharType="begin"/>
      </w:r>
      <w:r w:rsidRPr="005B17D3">
        <w:instrText xml:space="preserve"> XE "Group:Enrollment Threshold" </w:instrText>
      </w:r>
      <w:r w:rsidRPr="005B17D3">
        <w:fldChar w:fldCharType="end"/>
      </w:r>
      <w:r w:rsidRPr="005B17D3">
        <w:t xml:space="preserve"> threshold setting goes into effect.</w:t>
      </w:r>
    </w:p>
    <w:p w14:paraId="5365F9CC" w14:textId="77777777" w:rsidR="00D602D9" w:rsidRPr="005B17D3" w:rsidRDefault="00D602D9" w:rsidP="00EF3896">
      <w:pPr>
        <w:pStyle w:val="ScreenField"/>
      </w:pPr>
    </w:p>
    <w:p w14:paraId="0A2CE05A" w14:textId="77777777" w:rsidR="00BE52CE" w:rsidRPr="005B17D3" w:rsidRDefault="00BE52CE" w:rsidP="00EF3896">
      <w:pPr>
        <w:pStyle w:val="ScreenField"/>
      </w:pPr>
      <w:r w:rsidRPr="005B17D3">
        <w:t>EGT Type</w:t>
      </w:r>
    </w:p>
    <w:p w14:paraId="76A79CFB" w14:textId="77777777" w:rsidR="00BE52CE" w:rsidRPr="005B17D3" w:rsidRDefault="00BE52CE" w:rsidP="00EF3896">
      <w:pPr>
        <w:pStyle w:val="ScreenFieldDesc"/>
      </w:pPr>
      <w:r w:rsidRPr="005B17D3">
        <w:rPr>
          <w:i/>
        </w:rPr>
        <w:t>EGT</w:t>
      </w:r>
      <w:r w:rsidRPr="005B17D3">
        <w:rPr>
          <w:i/>
        </w:rPr>
        <w:fldChar w:fldCharType="begin"/>
      </w:r>
      <w:r w:rsidRPr="005B17D3">
        <w:instrText xml:space="preserve"> XE "EGT:Type" </w:instrText>
      </w:r>
      <w:r w:rsidRPr="005B17D3">
        <w:rPr>
          <w:i/>
        </w:rPr>
        <w:fldChar w:fldCharType="end"/>
      </w:r>
      <w:r w:rsidRPr="005B17D3">
        <w:rPr>
          <w:i/>
        </w:rPr>
        <w:t xml:space="preserve"> Type</w:t>
      </w:r>
      <w:r w:rsidRPr="005B17D3">
        <w:t xml:space="preserve"> determines what rules will be used for enrollment inclusion and exclusion.</w:t>
      </w:r>
    </w:p>
    <w:p w14:paraId="12946E09" w14:textId="77777777" w:rsidR="005B0223" w:rsidRPr="005B17D3" w:rsidRDefault="005B0223" w:rsidP="00EF3896">
      <w:pPr>
        <w:pStyle w:val="ScreenField"/>
      </w:pPr>
    </w:p>
    <w:p w14:paraId="173E438B" w14:textId="417A7983" w:rsidR="00BE52CE" w:rsidRPr="005B17D3" w:rsidRDefault="00BE52CE" w:rsidP="00EF3896">
      <w:pPr>
        <w:pStyle w:val="ScreenField"/>
      </w:pPr>
      <w:r w:rsidRPr="005B17D3">
        <w:t>EGT Priority</w:t>
      </w:r>
    </w:p>
    <w:p w14:paraId="4AB1F6CC" w14:textId="77777777" w:rsidR="00BE52CE" w:rsidRPr="005B17D3" w:rsidRDefault="00BE52CE" w:rsidP="00EF3896">
      <w:pPr>
        <w:pStyle w:val="ScreenFieldDesc"/>
      </w:pPr>
      <w:r w:rsidRPr="005B17D3">
        <w:rPr>
          <w:i/>
        </w:rPr>
        <w:t>EGT</w:t>
      </w:r>
      <w:r w:rsidRPr="005B17D3">
        <w:rPr>
          <w:i/>
        </w:rPr>
        <w:fldChar w:fldCharType="begin"/>
      </w:r>
      <w:r w:rsidRPr="005B17D3">
        <w:instrText xml:space="preserve"> XE "EGT:Priority Value" </w:instrText>
      </w:r>
      <w:r w:rsidRPr="005B17D3">
        <w:rPr>
          <w:i/>
        </w:rPr>
        <w:fldChar w:fldCharType="end"/>
      </w:r>
      <w:r w:rsidRPr="005B17D3">
        <w:rPr>
          <w:i/>
        </w:rPr>
        <w:t xml:space="preserve"> Priority</w:t>
      </w:r>
      <w:r w:rsidRPr="005B17D3">
        <w:t xml:space="preserve"> Value is the enrollment priority limit set per the Secretary of the VA for enrollment inclusion.</w:t>
      </w:r>
    </w:p>
    <w:p w14:paraId="2855DF01" w14:textId="77777777" w:rsidR="00BE52CE" w:rsidRPr="005B17D3" w:rsidRDefault="00BE52CE" w:rsidP="001470FA">
      <w:pPr>
        <w:pStyle w:val="ListBull2"/>
        <w:numPr>
          <w:ilvl w:val="0"/>
          <w:numId w:val="502"/>
        </w:numPr>
      </w:pPr>
      <w:r w:rsidRPr="005B17D3">
        <w:t>Values are 1-8</w:t>
      </w:r>
    </w:p>
    <w:p w14:paraId="0158FC9D" w14:textId="77777777" w:rsidR="00BE52CE" w:rsidRPr="005B17D3" w:rsidRDefault="00BE52CE" w:rsidP="001470FA">
      <w:pPr>
        <w:pStyle w:val="ListBull2"/>
        <w:numPr>
          <w:ilvl w:val="0"/>
          <w:numId w:val="502"/>
        </w:numPr>
        <w:rPr>
          <w:i/>
        </w:rPr>
      </w:pPr>
      <w:r w:rsidRPr="005B17D3">
        <w:rPr>
          <w:i/>
        </w:rPr>
        <w:t xml:space="preserve">See also </w:t>
      </w:r>
      <w:r w:rsidRPr="005B17D3">
        <w:t>Enrollment</w:t>
      </w:r>
      <w:r w:rsidRPr="005B17D3">
        <w:fldChar w:fldCharType="begin"/>
      </w:r>
      <w:r w:rsidRPr="005B17D3">
        <w:instrText xml:space="preserve"> XE "Enrollment:Priority Group" </w:instrText>
      </w:r>
      <w:r w:rsidRPr="005B17D3">
        <w:fldChar w:fldCharType="end"/>
      </w:r>
      <w:r w:rsidRPr="005B17D3">
        <w:t xml:space="preserve"> Priority Group</w:t>
      </w:r>
      <w:r w:rsidRPr="005B17D3">
        <w:fldChar w:fldCharType="begin"/>
      </w:r>
      <w:r w:rsidRPr="005B17D3">
        <w:instrText xml:space="preserve"> XE "Group:Priority" </w:instrText>
      </w:r>
      <w:r w:rsidRPr="005B17D3">
        <w:fldChar w:fldCharType="end"/>
      </w:r>
      <w:r w:rsidRPr="005B17D3">
        <w:t xml:space="preserve"> in the online help</w:t>
      </w:r>
    </w:p>
    <w:p w14:paraId="46395E0C" w14:textId="77777777" w:rsidR="005B0223" w:rsidRPr="005B17D3" w:rsidRDefault="005B0223" w:rsidP="00EF3896">
      <w:pPr>
        <w:pStyle w:val="ScreenField"/>
      </w:pPr>
    </w:p>
    <w:p w14:paraId="4DDFBEF1" w14:textId="5F5475D5" w:rsidR="00BE52CE" w:rsidRPr="005B17D3" w:rsidRDefault="00BE52CE" w:rsidP="00EF3896">
      <w:pPr>
        <w:pStyle w:val="ScreenField"/>
      </w:pPr>
      <w:r w:rsidRPr="005B17D3">
        <w:t>Federal Register</w:t>
      </w:r>
      <w:r w:rsidRPr="005B17D3">
        <w:fldChar w:fldCharType="begin"/>
      </w:r>
      <w:r w:rsidRPr="005B17D3">
        <w:instrText xml:space="preserve"> XE "Federal Register:Date" </w:instrText>
      </w:r>
      <w:r w:rsidRPr="005B17D3">
        <w:fldChar w:fldCharType="end"/>
      </w:r>
      <w:r w:rsidRPr="005B17D3">
        <w:t xml:space="preserve"> Date</w:t>
      </w:r>
      <w:r w:rsidRPr="005B17D3">
        <w:fldChar w:fldCharType="begin"/>
      </w:r>
      <w:r w:rsidRPr="005B17D3">
        <w:instrText xml:space="preserve"> XE "Date:Federal Register" </w:instrText>
      </w:r>
      <w:r w:rsidRPr="005B17D3">
        <w:fldChar w:fldCharType="end"/>
      </w:r>
    </w:p>
    <w:p w14:paraId="1BAD0E54" w14:textId="77777777" w:rsidR="00BE52CE" w:rsidRPr="005B17D3" w:rsidRDefault="00BE52CE" w:rsidP="00EF3896">
      <w:pPr>
        <w:pStyle w:val="ScreenFieldDesc"/>
      </w:pPr>
      <w:r w:rsidRPr="005B17D3">
        <w:rPr>
          <w:i/>
        </w:rPr>
        <w:t>Federal Register Date</w:t>
      </w:r>
      <w:r w:rsidRPr="005B17D3">
        <w:t xml:space="preserve"> represents the date the EGT</w:t>
      </w:r>
      <w:r w:rsidRPr="005B17D3">
        <w:fldChar w:fldCharType="begin"/>
      </w:r>
      <w:r w:rsidRPr="005B17D3">
        <w:instrText xml:space="preserve"> XE "EGT:Federal Register Date" </w:instrText>
      </w:r>
      <w:r w:rsidRPr="005B17D3">
        <w:fldChar w:fldCharType="end"/>
      </w:r>
      <w:r w:rsidRPr="005B17D3">
        <w:t xml:space="preserve"> change</w:t>
      </w:r>
      <w:r w:rsidRPr="005B17D3">
        <w:fldChar w:fldCharType="begin"/>
      </w:r>
      <w:r w:rsidRPr="005B17D3">
        <w:instrText xml:space="preserve"> XE "</w:instrText>
      </w:r>
      <w:r w:rsidRPr="005B17D3">
        <w:rPr>
          <w:rFonts w:cs="Arial"/>
        </w:rPr>
        <w:instrText>Change:</w:instrText>
      </w:r>
      <w:r w:rsidRPr="005B17D3">
        <w:instrText xml:space="preserve">EGT" </w:instrText>
      </w:r>
      <w:r w:rsidRPr="005B17D3">
        <w:fldChar w:fldCharType="end"/>
      </w:r>
      <w:r w:rsidRPr="005B17D3">
        <w:t xml:space="preserve"> was published in the Federal Register.</w:t>
      </w:r>
    </w:p>
    <w:p w14:paraId="72E1CF94" w14:textId="77777777" w:rsidR="005B0223" w:rsidRPr="005B17D3" w:rsidRDefault="005B0223" w:rsidP="00EF3896">
      <w:pPr>
        <w:pStyle w:val="ScreenField"/>
      </w:pPr>
    </w:p>
    <w:p w14:paraId="590B653C" w14:textId="4FBF2456" w:rsidR="00BE52CE" w:rsidRPr="005B17D3" w:rsidRDefault="00BE52CE" w:rsidP="00EF3896">
      <w:pPr>
        <w:pStyle w:val="ScreenField"/>
      </w:pPr>
      <w:r w:rsidRPr="005B17D3">
        <w:t>Process Status</w:t>
      </w:r>
    </w:p>
    <w:p w14:paraId="25379BE5" w14:textId="77777777" w:rsidR="00BE52CE" w:rsidRPr="005B17D3" w:rsidRDefault="00BE52CE" w:rsidP="00EF3896">
      <w:pPr>
        <w:pStyle w:val="ScreenFieldDesc"/>
      </w:pPr>
      <w:r w:rsidRPr="005B17D3">
        <w:rPr>
          <w:i/>
        </w:rPr>
        <w:t>Process Status</w:t>
      </w:r>
      <w:r w:rsidRPr="005B17D3">
        <w:t xml:space="preserve"> is EGT</w:t>
      </w:r>
      <w:r w:rsidRPr="005B17D3">
        <w:fldChar w:fldCharType="begin"/>
      </w:r>
      <w:r w:rsidRPr="005B17D3">
        <w:instrText xml:space="preserve"> XE "EGT:Process Status" </w:instrText>
      </w:r>
      <w:r w:rsidRPr="005B17D3">
        <w:fldChar w:fldCharType="end"/>
      </w:r>
      <w:r w:rsidRPr="005B17D3">
        <w:t xml:space="preserve"> processing. Statuses are:</w:t>
      </w:r>
    </w:p>
    <w:p w14:paraId="616465A6" w14:textId="77777777" w:rsidR="00BE52CE" w:rsidRPr="005B17D3" w:rsidRDefault="00BE52CE" w:rsidP="001470FA">
      <w:pPr>
        <w:pStyle w:val="ListBull2"/>
        <w:numPr>
          <w:ilvl w:val="0"/>
          <w:numId w:val="503"/>
        </w:numPr>
      </w:pPr>
      <w:r w:rsidRPr="005B17D3">
        <w:rPr>
          <w:rStyle w:val="Emphasis"/>
          <w:i w:val="0"/>
          <w:iCs w:val="0"/>
        </w:rPr>
        <w:t>Running</w:t>
      </w:r>
      <w:r w:rsidRPr="005B17D3">
        <w:rPr>
          <w:rStyle w:val="Expandingtext"/>
        </w:rPr>
        <w:t xml:space="preserve"> - set when ES is actively doing the EGT Processing. </w:t>
      </w:r>
    </w:p>
    <w:p w14:paraId="639C79C1" w14:textId="77777777" w:rsidR="00BE52CE" w:rsidRPr="005B17D3" w:rsidRDefault="00BE52CE" w:rsidP="001470FA">
      <w:pPr>
        <w:pStyle w:val="ListBull2"/>
        <w:numPr>
          <w:ilvl w:val="0"/>
          <w:numId w:val="503"/>
        </w:numPr>
      </w:pPr>
      <w:r w:rsidRPr="005B17D3">
        <w:rPr>
          <w:rStyle w:val="Emphasis"/>
          <w:i w:val="0"/>
          <w:iCs w:val="0"/>
        </w:rPr>
        <w:t>Finished</w:t>
      </w:r>
      <w:r w:rsidRPr="005B17D3">
        <w:rPr>
          <w:rStyle w:val="Expandingtext"/>
        </w:rPr>
        <w:t xml:space="preserve"> - set when the EGT Processing has been completed. </w:t>
      </w:r>
    </w:p>
    <w:p w14:paraId="04F7C2E6" w14:textId="77777777" w:rsidR="00BE52CE" w:rsidRPr="005B17D3" w:rsidRDefault="00BE52CE" w:rsidP="001470FA">
      <w:pPr>
        <w:pStyle w:val="ListBull2"/>
        <w:numPr>
          <w:ilvl w:val="0"/>
          <w:numId w:val="503"/>
        </w:numPr>
      </w:pPr>
      <w:r w:rsidRPr="005B17D3">
        <w:rPr>
          <w:rStyle w:val="Emphasis"/>
          <w:i w:val="0"/>
          <w:iCs w:val="0"/>
        </w:rPr>
        <w:t>Error</w:t>
      </w:r>
      <w:r w:rsidRPr="005B17D3">
        <w:rPr>
          <w:rStyle w:val="Emphasis"/>
          <w:i w:val="0"/>
          <w:iCs w:val="0"/>
        </w:rPr>
        <w:fldChar w:fldCharType="begin"/>
      </w:r>
      <w:r w:rsidRPr="005B17D3">
        <w:instrText xml:space="preserve"> XE "</w:instrText>
      </w:r>
      <w:r w:rsidRPr="005B17D3">
        <w:rPr>
          <w:rStyle w:val="Emphasis"/>
          <w:i w:val="0"/>
          <w:iCs w:val="0"/>
        </w:rPr>
        <w:instrText>Error:</w:instrText>
      </w:r>
      <w:r w:rsidRPr="005B17D3">
        <w:instrText xml:space="preserve">EGT Process Status" </w:instrText>
      </w:r>
      <w:r w:rsidRPr="005B17D3">
        <w:rPr>
          <w:rStyle w:val="Emphasis"/>
          <w:i w:val="0"/>
          <w:iCs w:val="0"/>
        </w:rPr>
        <w:fldChar w:fldCharType="end"/>
      </w:r>
      <w:r w:rsidRPr="005B17D3">
        <w:rPr>
          <w:rStyle w:val="Expandingtext"/>
        </w:rPr>
        <w:t xml:space="preserve"> - set when the EGT Processing has been stopped for any reason. </w:t>
      </w:r>
    </w:p>
    <w:p w14:paraId="0AA8F1B4" w14:textId="77777777" w:rsidR="005B0223" w:rsidRPr="005B17D3" w:rsidRDefault="005B0223" w:rsidP="00EF3896">
      <w:pPr>
        <w:pStyle w:val="ScreenField"/>
      </w:pPr>
    </w:p>
    <w:p w14:paraId="2FFCA69B" w14:textId="5BE566E3" w:rsidR="00BE52CE" w:rsidRPr="005B17D3" w:rsidRDefault="00BE52CE" w:rsidP="00EF3896">
      <w:pPr>
        <w:pStyle w:val="ScreenField"/>
      </w:pPr>
      <w:r w:rsidRPr="005B17D3">
        <w:t>Process Start Date</w:t>
      </w:r>
      <w:r w:rsidRPr="005B17D3">
        <w:fldChar w:fldCharType="begin"/>
      </w:r>
      <w:r w:rsidRPr="005B17D3">
        <w:instrText xml:space="preserve"> XE "Date:Process Start" </w:instrText>
      </w:r>
      <w:r w:rsidRPr="005B17D3">
        <w:fldChar w:fldCharType="end"/>
      </w:r>
      <w:r w:rsidRPr="005B17D3">
        <w:t>/Time</w:t>
      </w:r>
    </w:p>
    <w:p w14:paraId="0A9052DE" w14:textId="77777777" w:rsidR="00BE52CE" w:rsidRPr="005B17D3" w:rsidRDefault="00BE52CE" w:rsidP="00EF3896">
      <w:pPr>
        <w:pStyle w:val="ScreenFieldDesc"/>
      </w:pPr>
      <w:r w:rsidRPr="005B17D3">
        <w:rPr>
          <w:i/>
        </w:rPr>
        <w:lastRenderedPageBreak/>
        <w:t>Process Started Date/Time</w:t>
      </w:r>
      <w:r w:rsidRPr="005B17D3">
        <w:t xml:space="preserve"> is the date/time the process to recalculate the enrollment statuses based on the new</w:t>
      </w:r>
      <w:r w:rsidRPr="005B17D3">
        <w:fldChar w:fldCharType="begin"/>
      </w:r>
      <w:r w:rsidRPr="005B17D3">
        <w:instrText xml:space="preserve"> XE "New:setting start date" </w:instrText>
      </w:r>
      <w:r w:rsidRPr="005B17D3">
        <w:fldChar w:fldCharType="end"/>
      </w:r>
      <w:r w:rsidRPr="005B17D3">
        <w:t xml:space="preserve"> EGT</w:t>
      </w:r>
      <w:r w:rsidRPr="005B17D3">
        <w:fldChar w:fldCharType="begin"/>
      </w:r>
      <w:r w:rsidRPr="005B17D3">
        <w:instrText xml:space="preserve"> XE "EGT:Process Start Time" </w:instrText>
      </w:r>
      <w:r w:rsidRPr="005B17D3">
        <w:fldChar w:fldCharType="end"/>
      </w:r>
      <w:r w:rsidRPr="005B17D3">
        <w:t xml:space="preserve"> setting started. </w:t>
      </w:r>
      <w:r w:rsidRPr="005B17D3">
        <w:rPr>
          <w:i/>
        </w:rPr>
        <w:t>Process Start Date/Time</w:t>
      </w:r>
      <w:r w:rsidRPr="005B17D3">
        <w:t xml:space="preserve"> is populated by ES.</w:t>
      </w:r>
    </w:p>
    <w:p w14:paraId="2559059B" w14:textId="77777777" w:rsidR="005B0223" w:rsidRPr="005B17D3" w:rsidRDefault="005B0223" w:rsidP="00EF3896">
      <w:pPr>
        <w:pStyle w:val="ScreenField"/>
      </w:pPr>
    </w:p>
    <w:p w14:paraId="5DC7B7DC" w14:textId="52D736AA" w:rsidR="00BE52CE" w:rsidRPr="005B17D3" w:rsidRDefault="00BE52CE" w:rsidP="00EF3896">
      <w:pPr>
        <w:pStyle w:val="ScreenField"/>
      </w:pPr>
      <w:r w:rsidRPr="005B17D3">
        <w:t>Process End Date</w:t>
      </w:r>
      <w:r w:rsidRPr="005B17D3">
        <w:fldChar w:fldCharType="begin"/>
      </w:r>
      <w:r w:rsidRPr="005B17D3">
        <w:instrText xml:space="preserve"> XE "Date:Process Ended" </w:instrText>
      </w:r>
      <w:r w:rsidRPr="005B17D3">
        <w:fldChar w:fldCharType="end"/>
      </w:r>
      <w:r w:rsidRPr="005B17D3">
        <w:t>/Time</w:t>
      </w:r>
    </w:p>
    <w:p w14:paraId="51E54904" w14:textId="6338C9B9" w:rsidR="00BE52CE" w:rsidRPr="005B17D3" w:rsidRDefault="00BE52CE" w:rsidP="00EF3896">
      <w:pPr>
        <w:pStyle w:val="ScreenFieldDesc"/>
      </w:pPr>
      <w:r w:rsidRPr="005B17D3">
        <w:rPr>
          <w:i/>
        </w:rPr>
        <w:t>Process End Date/Time</w:t>
      </w:r>
      <w:r w:rsidRPr="005B17D3">
        <w:t xml:space="preserve"> is the date/time the process to recalculate the enrollment statuses based on the new</w:t>
      </w:r>
      <w:r w:rsidRPr="005B17D3">
        <w:fldChar w:fldCharType="begin"/>
      </w:r>
      <w:r w:rsidRPr="005B17D3">
        <w:instrText xml:space="preserve"> XE "New:setting end date" </w:instrText>
      </w:r>
      <w:r w:rsidRPr="005B17D3">
        <w:fldChar w:fldCharType="end"/>
      </w:r>
      <w:r w:rsidRPr="005B17D3">
        <w:t xml:space="preserve"> EGT</w:t>
      </w:r>
      <w:r w:rsidRPr="005B17D3">
        <w:fldChar w:fldCharType="begin"/>
      </w:r>
      <w:r w:rsidRPr="005B17D3">
        <w:instrText xml:space="preserve"> XE "EGT:Process End Date" </w:instrText>
      </w:r>
      <w:r w:rsidRPr="005B17D3">
        <w:fldChar w:fldCharType="end"/>
      </w:r>
      <w:r w:rsidRPr="005B17D3">
        <w:t xml:space="preserve"> setting ended. </w:t>
      </w:r>
      <w:r w:rsidRPr="005B17D3">
        <w:rPr>
          <w:i/>
        </w:rPr>
        <w:t>Process End Date/Time</w:t>
      </w:r>
      <w:r w:rsidRPr="005B17D3">
        <w:t xml:space="preserve"> is populated by ES.</w:t>
      </w:r>
    </w:p>
    <w:p w14:paraId="149FA3D0" w14:textId="77777777" w:rsidR="005B0223" w:rsidRPr="005B17D3" w:rsidRDefault="005B0223" w:rsidP="005B0223">
      <w:pPr>
        <w:pStyle w:val="ScreenField"/>
      </w:pPr>
    </w:p>
    <w:p w14:paraId="642EECFA" w14:textId="2F3129A7" w:rsidR="00BE52CE" w:rsidRPr="005B17D3" w:rsidRDefault="00BE52CE" w:rsidP="00EF3896">
      <w:pPr>
        <w:pStyle w:val="Heading4"/>
      </w:pPr>
      <w:bookmarkStart w:id="693" w:name="_Toc289864765"/>
      <w:bookmarkStart w:id="694" w:name="_Toc394920753"/>
      <w:bookmarkStart w:id="695" w:name="_Toc406571090"/>
      <w:bookmarkStart w:id="696" w:name="_Toc478746529"/>
      <w:bookmarkStart w:id="697" w:name="_Toc482888459"/>
      <w:bookmarkStart w:id="698" w:name="_Toc31622201"/>
      <w:r w:rsidRPr="005B17D3">
        <w:t>Add/Update EGT</w:t>
      </w:r>
      <w:r w:rsidRPr="005B17D3">
        <w:fldChar w:fldCharType="begin"/>
      </w:r>
      <w:r w:rsidRPr="005B17D3">
        <w:instrText xml:space="preserve"> XE "</w:instrText>
      </w:r>
      <w:r w:rsidRPr="005B17D3">
        <w:rPr>
          <w:sz w:val="18"/>
          <w:szCs w:val="18"/>
        </w:rPr>
        <w:instrText>EGT:</w:instrText>
      </w:r>
      <w:r w:rsidRPr="005B17D3">
        <w:instrText xml:space="preserve">Add/Update Setting" </w:instrText>
      </w:r>
      <w:r w:rsidRPr="005B17D3">
        <w:fldChar w:fldCharType="end"/>
      </w:r>
      <w:r w:rsidRPr="005B17D3">
        <w:t xml:space="preserve"> Setting</w:t>
      </w:r>
      <w:bookmarkEnd w:id="693"/>
      <w:bookmarkEnd w:id="694"/>
      <w:bookmarkEnd w:id="695"/>
      <w:bookmarkEnd w:id="696"/>
      <w:bookmarkEnd w:id="697"/>
      <w:bookmarkEnd w:id="698"/>
    </w:p>
    <w:p w14:paraId="77461A71" w14:textId="77777777" w:rsidR="00BE52CE" w:rsidRPr="005B17D3" w:rsidRDefault="00BE52CE" w:rsidP="00EF3896">
      <w:pPr>
        <w:pStyle w:val="BodyText"/>
      </w:pPr>
      <w:r w:rsidRPr="005B17D3">
        <w:t xml:space="preserve">The </w:t>
      </w:r>
      <w:r w:rsidRPr="005B17D3">
        <w:rPr>
          <w:i/>
        </w:rPr>
        <w:t>Add/Update EGT Setting</w:t>
      </w:r>
      <w:r w:rsidRPr="005B17D3">
        <w:t xml:space="preserve"> screen allows users</w:t>
      </w:r>
      <w:r w:rsidRPr="005B17D3">
        <w:fldChar w:fldCharType="begin"/>
      </w:r>
      <w:r w:rsidRPr="005B17D3">
        <w:instrText xml:space="preserve"> XE "User:Add/Update EGT Setting:allows add/update EGT setting" </w:instrText>
      </w:r>
      <w:r w:rsidRPr="005B17D3">
        <w:fldChar w:fldCharType="end"/>
      </w:r>
      <w:r w:rsidRPr="005B17D3">
        <w:t xml:space="preserve"> to add/update Enrollment</w:t>
      </w:r>
      <w:r w:rsidRPr="005B17D3">
        <w:fldChar w:fldCharType="begin"/>
      </w:r>
      <w:r w:rsidRPr="005B17D3">
        <w:instrText xml:space="preserve"> XE "Enrollment:Group Threshold" </w:instrText>
      </w:r>
      <w:r w:rsidRPr="005B17D3">
        <w:fldChar w:fldCharType="end"/>
      </w:r>
      <w:r w:rsidRPr="005B17D3">
        <w:t xml:space="preserve"> Group</w:t>
      </w:r>
      <w:r w:rsidRPr="005B17D3">
        <w:fldChar w:fldCharType="begin"/>
      </w:r>
      <w:r w:rsidRPr="005B17D3">
        <w:instrText xml:space="preserve"> XE "Group:Enrollment Threshold" </w:instrText>
      </w:r>
      <w:r w:rsidRPr="005B17D3">
        <w:fldChar w:fldCharType="end"/>
      </w:r>
      <w:r w:rsidRPr="005B17D3">
        <w:t xml:space="preserve"> Threshold settings. There may be more than one future </w:t>
      </w:r>
      <w:r w:rsidRPr="005B17D3">
        <w:rPr>
          <w:i/>
          <w:iCs/>
        </w:rPr>
        <w:t>EGT Setting</w:t>
      </w:r>
      <w:r w:rsidRPr="005B17D3">
        <w:t xml:space="preserve"> and it can be edited at any time.</w:t>
      </w:r>
    </w:p>
    <w:p w14:paraId="57716945" w14:textId="77777777" w:rsidR="00BE52CE" w:rsidRPr="005B17D3" w:rsidRDefault="00BE52CE" w:rsidP="005B0223">
      <w:pPr>
        <w:pStyle w:val="NoteLightbulb"/>
        <w:rPr>
          <w:b/>
        </w:rPr>
      </w:pPr>
      <w:r w:rsidRPr="005B17D3">
        <w:rPr>
          <w:b/>
        </w:rPr>
        <w:t xml:space="preserve">Notes: </w:t>
      </w:r>
    </w:p>
    <w:p w14:paraId="34E05E99" w14:textId="77777777" w:rsidR="00BE52CE" w:rsidRPr="005B17D3" w:rsidRDefault="00BE52CE" w:rsidP="005B0223">
      <w:pPr>
        <w:pStyle w:val="NoteYellowBullet"/>
      </w:pPr>
      <w:r w:rsidRPr="005B17D3">
        <w:t>Users must have the appropriate security permission to add new</w:t>
      </w:r>
      <w:r w:rsidRPr="005B17D3">
        <w:fldChar w:fldCharType="begin"/>
      </w:r>
      <w:r w:rsidRPr="005B17D3">
        <w:instrText xml:space="preserve"> XE "New:EGT update" </w:instrText>
      </w:r>
      <w:r w:rsidRPr="005B17D3">
        <w:fldChar w:fldCharType="end"/>
      </w:r>
      <w:r w:rsidRPr="005B17D3">
        <w:t xml:space="preserve">, update or view </w:t>
      </w:r>
      <w:r w:rsidRPr="005B17D3">
        <w:rPr>
          <w:i/>
          <w:iCs/>
        </w:rPr>
        <w:t xml:space="preserve">EGT Setting </w:t>
      </w:r>
      <w:r w:rsidRPr="005B17D3">
        <w:t xml:space="preserve">information. Users must also have the appropriate permission to stop a future EGT Setting Process. This may be done by clicking the </w:t>
      </w:r>
      <w:r w:rsidRPr="005B17D3">
        <w:rPr>
          <w:b/>
          <w:bCs/>
          <w:i/>
        </w:rPr>
        <w:t>Disable</w:t>
      </w:r>
      <w:r w:rsidRPr="005B17D3">
        <w:t xml:space="preserve"> button.</w:t>
      </w:r>
    </w:p>
    <w:p w14:paraId="1E99E7F4" w14:textId="77777777" w:rsidR="00BE52CE" w:rsidRPr="005B17D3" w:rsidRDefault="00BE52CE" w:rsidP="005B0223">
      <w:pPr>
        <w:pStyle w:val="NoteYellowBullet"/>
      </w:pPr>
      <w:r w:rsidRPr="005B17D3">
        <w:t xml:space="preserve">Veterans may be disenrolled if the </w:t>
      </w:r>
      <w:r w:rsidRPr="005B17D3">
        <w:rPr>
          <w:i/>
        </w:rPr>
        <w:t>EGT Setting</w:t>
      </w:r>
      <w:r w:rsidRPr="005B17D3">
        <w:t xml:space="preserve"> is changed and that re-enrollment is not automatic when the </w:t>
      </w:r>
      <w:r w:rsidRPr="005B17D3">
        <w:rPr>
          <w:i/>
        </w:rPr>
        <w:t>EGT Setting</w:t>
      </w:r>
      <w:r w:rsidRPr="005B17D3">
        <w:t xml:space="preserve"> is relaxed.</w:t>
      </w:r>
    </w:p>
    <w:p w14:paraId="2491FB42" w14:textId="77777777" w:rsidR="005B0223" w:rsidRPr="005B17D3" w:rsidRDefault="005B0223" w:rsidP="00EF3896">
      <w:pPr>
        <w:pStyle w:val="ScreenName"/>
        <w:rPr>
          <w:szCs w:val="20"/>
        </w:rPr>
      </w:pPr>
    </w:p>
    <w:p w14:paraId="1164435A" w14:textId="6966B747" w:rsidR="00BE52CE" w:rsidRPr="005B17D3" w:rsidRDefault="00BE52CE" w:rsidP="00EF3896">
      <w:pPr>
        <w:pStyle w:val="ScreenName"/>
        <w:rPr>
          <w:szCs w:val="20"/>
        </w:rPr>
      </w:pPr>
      <w:r w:rsidRPr="005B17D3">
        <w:rPr>
          <w:szCs w:val="20"/>
        </w:rPr>
        <w:t>Add</w:t>
      </w:r>
      <w:r w:rsidRPr="005B17D3">
        <w:rPr>
          <w:szCs w:val="20"/>
        </w:rPr>
        <w:fldChar w:fldCharType="begin"/>
      </w:r>
      <w:r w:rsidRPr="005B17D3">
        <w:instrText xml:space="preserve"> XE "</w:instrText>
      </w:r>
      <w:r w:rsidRPr="005B17D3">
        <w:rPr>
          <w:rStyle w:val="Hyperlink"/>
          <w:bCs w:val="0"/>
        </w:rPr>
        <w:instrText>Add:</w:instrText>
      </w:r>
      <w:r w:rsidRPr="005B17D3">
        <w:instrText xml:space="preserve">Enrollment Group Threshold Setting" </w:instrText>
      </w:r>
      <w:r w:rsidRPr="005B17D3">
        <w:rPr>
          <w:szCs w:val="20"/>
        </w:rPr>
        <w:fldChar w:fldCharType="end"/>
      </w:r>
      <w:r w:rsidRPr="005B17D3">
        <w:rPr>
          <w:szCs w:val="20"/>
        </w:rPr>
        <w:t xml:space="preserve"> Enrollment</w:t>
      </w:r>
      <w:r w:rsidRPr="005B17D3">
        <w:rPr>
          <w:szCs w:val="20"/>
        </w:rPr>
        <w:fldChar w:fldCharType="begin"/>
      </w:r>
      <w:r w:rsidRPr="005B17D3">
        <w:instrText xml:space="preserve"> XE "</w:instrText>
      </w:r>
      <w:r w:rsidRPr="005B17D3">
        <w:rPr>
          <w:sz w:val="18"/>
          <w:szCs w:val="18"/>
        </w:rPr>
        <w:instrText>Enrollment:</w:instrText>
      </w:r>
      <w:r w:rsidRPr="005B17D3">
        <w:instrText xml:space="preserve">Group Threshold Setting" </w:instrText>
      </w:r>
      <w:r w:rsidRPr="005B17D3">
        <w:rPr>
          <w:szCs w:val="20"/>
        </w:rPr>
        <w:fldChar w:fldCharType="end"/>
      </w:r>
      <w:r w:rsidRPr="005B17D3">
        <w:rPr>
          <w:szCs w:val="20"/>
        </w:rPr>
        <w:t xml:space="preserve"> Group</w:t>
      </w:r>
      <w:r w:rsidRPr="005B17D3">
        <w:rPr>
          <w:szCs w:val="20"/>
        </w:rPr>
        <w:fldChar w:fldCharType="begin"/>
      </w:r>
      <w:r w:rsidRPr="005B17D3">
        <w:instrText xml:space="preserve"> XE "</w:instrText>
      </w:r>
      <w:r w:rsidRPr="005B17D3">
        <w:rPr>
          <w:sz w:val="18"/>
          <w:szCs w:val="18"/>
        </w:rPr>
        <w:instrText>Group:</w:instrText>
      </w:r>
      <w:r w:rsidRPr="005B17D3">
        <w:instrText xml:space="preserve">Enrollment Threshold Setting" </w:instrText>
      </w:r>
      <w:r w:rsidRPr="005B17D3">
        <w:rPr>
          <w:szCs w:val="20"/>
        </w:rPr>
        <w:fldChar w:fldCharType="end"/>
      </w:r>
      <w:r w:rsidRPr="005B17D3">
        <w:rPr>
          <w:szCs w:val="20"/>
        </w:rPr>
        <w:t xml:space="preserve"> Threshold Setting</w:t>
      </w:r>
    </w:p>
    <w:p w14:paraId="0F7ED83F" w14:textId="77777777" w:rsidR="005B0223" w:rsidRPr="005B17D3" w:rsidRDefault="005B0223" w:rsidP="00EF3896">
      <w:pPr>
        <w:pStyle w:val="ScreenField"/>
      </w:pPr>
    </w:p>
    <w:p w14:paraId="4E7880A7" w14:textId="0F60CC00" w:rsidR="00BE52CE" w:rsidRPr="005B17D3" w:rsidRDefault="00BE52CE" w:rsidP="00EF3896">
      <w:pPr>
        <w:pStyle w:val="ScreenField"/>
      </w:pPr>
      <w:r w:rsidRPr="005B17D3">
        <w:rPr>
          <w:noProof/>
        </w:rPr>
        <w:drawing>
          <wp:inline distT="0" distB="0" distL="0" distR="0" wp14:anchorId="4C56C7F1" wp14:editId="38414B75">
            <wp:extent cx="119380" cy="119380"/>
            <wp:effectExtent l="19050" t="0" r="0" b="0"/>
            <wp:docPr id="455" name="Picture 455" descr="required fiel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5" descr="required field symbol"/>
                    <pic:cNvPicPr>
                      <a:picLocks noChangeAspect="1" noChangeArrowheads="1"/>
                    </pic:cNvPicPr>
                  </pic:nvPicPr>
                  <pic:blipFill>
                    <a:blip r:embed="rId33" cstate="print"/>
                    <a:srcRect/>
                    <a:stretch>
                      <a:fillRect/>
                    </a:stretch>
                  </pic:blipFill>
                  <pic:spPr bwMode="auto">
                    <a:xfrm>
                      <a:off x="0" y="0"/>
                      <a:ext cx="119380" cy="119380"/>
                    </a:xfrm>
                    <a:prstGeom prst="rect">
                      <a:avLst/>
                    </a:prstGeom>
                    <a:noFill/>
                    <a:ln w="9525">
                      <a:noFill/>
                      <a:miter lim="800000"/>
                      <a:headEnd/>
                      <a:tailEnd/>
                    </a:ln>
                  </pic:spPr>
                </pic:pic>
              </a:graphicData>
            </a:graphic>
          </wp:inline>
        </w:drawing>
      </w:r>
      <w:r w:rsidRPr="005B17D3">
        <w:t>EGT Type:</w:t>
      </w:r>
    </w:p>
    <w:p w14:paraId="7FEC5FE7" w14:textId="77777777" w:rsidR="00BE52CE" w:rsidRPr="005B17D3" w:rsidRDefault="00BE52CE" w:rsidP="00EF3896">
      <w:pPr>
        <w:pStyle w:val="ScreenFieldDesc"/>
      </w:pPr>
      <w:r w:rsidRPr="005B17D3">
        <w:t xml:space="preserve">The </w:t>
      </w:r>
      <w:r w:rsidRPr="005B17D3">
        <w:rPr>
          <w:i/>
        </w:rPr>
        <w:t>EGT</w:t>
      </w:r>
      <w:r w:rsidRPr="005B17D3">
        <w:rPr>
          <w:i/>
        </w:rPr>
        <w:fldChar w:fldCharType="begin"/>
      </w:r>
      <w:r w:rsidRPr="005B17D3">
        <w:instrText xml:space="preserve"> XE "EGT:Type" </w:instrText>
      </w:r>
      <w:r w:rsidRPr="005B17D3">
        <w:rPr>
          <w:i/>
        </w:rPr>
        <w:fldChar w:fldCharType="end"/>
      </w:r>
      <w:r w:rsidRPr="005B17D3">
        <w:rPr>
          <w:i/>
        </w:rPr>
        <w:t xml:space="preserve"> Type</w:t>
      </w:r>
      <w:r w:rsidRPr="005B17D3">
        <w:t xml:space="preserve"> determines what rules will be used for enrollment inclusion and exclusion.</w:t>
      </w:r>
    </w:p>
    <w:p w14:paraId="2A282DEF" w14:textId="77777777" w:rsidR="00BE52CE" w:rsidRPr="005B17D3" w:rsidRDefault="00BE52CE" w:rsidP="00EF3896">
      <w:pPr>
        <w:pStyle w:val="ScreenFieldDesc"/>
      </w:pPr>
      <w:r w:rsidRPr="005B17D3">
        <w:t xml:space="preserve">ES defaults to </w:t>
      </w:r>
      <w:r w:rsidRPr="005B17D3">
        <w:rPr>
          <w:b/>
          <w:bCs/>
        </w:rPr>
        <w:t>Enrollment</w:t>
      </w:r>
      <w:r w:rsidRPr="005B17D3">
        <w:rPr>
          <w:b/>
          <w:bCs/>
        </w:rPr>
        <w:fldChar w:fldCharType="begin"/>
      </w:r>
      <w:r w:rsidRPr="005B17D3">
        <w:instrText xml:space="preserve"> XE "Enrollment:Decision" </w:instrText>
      </w:r>
      <w:r w:rsidRPr="005B17D3">
        <w:rPr>
          <w:b/>
          <w:bCs/>
        </w:rPr>
        <w:fldChar w:fldCharType="end"/>
      </w:r>
      <w:r w:rsidRPr="005B17D3">
        <w:rPr>
          <w:b/>
          <w:bCs/>
        </w:rPr>
        <w:t xml:space="preserve"> Decision</w:t>
      </w:r>
      <w:r w:rsidRPr="005B17D3">
        <w:t>.</w:t>
      </w:r>
    </w:p>
    <w:p w14:paraId="33C6EADF" w14:textId="77777777" w:rsidR="005B0223" w:rsidRPr="005B17D3" w:rsidRDefault="005B0223" w:rsidP="00EF3896">
      <w:pPr>
        <w:pStyle w:val="ScreenField"/>
      </w:pPr>
    </w:p>
    <w:p w14:paraId="6276FDF8" w14:textId="103A9DDD" w:rsidR="00BE52CE" w:rsidRPr="005B17D3" w:rsidRDefault="00BE52CE" w:rsidP="00EF3896">
      <w:pPr>
        <w:pStyle w:val="ScreenField"/>
      </w:pPr>
      <w:r w:rsidRPr="005B17D3">
        <w:rPr>
          <w:noProof/>
        </w:rPr>
        <w:drawing>
          <wp:inline distT="0" distB="0" distL="0" distR="0" wp14:anchorId="3BF8985A" wp14:editId="4AF98E29">
            <wp:extent cx="119380" cy="119380"/>
            <wp:effectExtent l="19050" t="0" r="0" b="0"/>
            <wp:docPr id="456" name="Picture 456" descr="required fiel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6" descr="required field symbol"/>
                    <pic:cNvPicPr>
                      <a:picLocks noChangeAspect="1" noChangeArrowheads="1"/>
                    </pic:cNvPicPr>
                  </pic:nvPicPr>
                  <pic:blipFill>
                    <a:blip r:embed="rId33" cstate="print"/>
                    <a:srcRect/>
                    <a:stretch>
                      <a:fillRect/>
                    </a:stretch>
                  </pic:blipFill>
                  <pic:spPr bwMode="auto">
                    <a:xfrm>
                      <a:off x="0" y="0"/>
                      <a:ext cx="119380" cy="119380"/>
                    </a:xfrm>
                    <a:prstGeom prst="rect">
                      <a:avLst/>
                    </a:prstGeom>
                    <a:noFill/>
                    <a:ln w="9525">
                      <a:noFill/>
                      <a:miter lim="800000"/>
                      <a:headEnd/>
                      <a:tailEnd/>
                    </a:ln>
                  </pic:spPr>
                </pic:pic>
              </a:graphicData>
            </a:graphic>
          </wp:inline>
        </w:drawing>
      </w:r>
      <w:r w:rsidRPr="005B17D3">
        <w:t>EGT Priority:</w:t>
      </w:r>
    </w:p>
    <w:p w14:paraId="09F9EC43" w14:textId="77777777" w:rsidR="00BE52CE" w:rsidRPr="005B17D3" w:rsidRDefault="00BE52CE" w:rsidP="00EF3896">
      <w:pPr>
        <w:pStyle w:val="ScreenFieldDesc"/>
      </w:pPr>
      <w:r w:rsidRPr="005B17D3">
        <w:rPr>
          <w:i/>
        </w:rPr>
        <w:t>EGT</w:t>
      </w:r>
      <w:r w:rsidRPr="005B17D3">
        <w:rPr>
          <w:i/>
        </w:rPr>
        <w:fldChar w:fldCharType="begin"/>
      </w:r>
      <w:r w:rsidRPr="005B17D3">
        <w:instrText xml:space="preserve"> XE "EGT:Priority Value" </w:instrText>
      </w:r>
      <w:r w:rsidRPr="005B17D3">
        <w:rPr>
          <w:i/>
        </w:rPr>
        <w:fldChar w:fldCharType="end"/>
      </w:r>
      <w:r w:rsidRPr="005B17D3">
        <w:rPr>
          <w:i/>
        </w:rPr>
        <w:t xml:space="preserve"> Priority</w:t>
      </w:r>
      <w:r w:rsidRPr="005B17D3">
        <w:t xml:space="preserve"> Value is the enrollment priority limit set per the Secretary of the VA for enrollment inclusion. </w:t>
      </w:r>
      <w:r w:rsidRPr="005B17D3">
        <w:rPr>
          <w:i/>
        </w:rPr>
        <w:t>EGT Priority Value</w:t>
      </w:r>
      <w:r w:rsidRPr="005B17D3">
        <w:t xml:space="preserve"> is also defined as the enrollment priority group</w:t>
      </w:r>
      <w:r w:rsidRPr="005B17D3">
        <w:fldChar w:fldCharType="begin"/>
      </w:r>
      <w:r w:rsidRPr="005B17D3">
        <w:instrText xml:space="preserve"> XE "Group:EGT:Enrollment Priority" </w:instrText>
      </w:r>
      <w:r w:rsidRPr="005B17D3">
        <w:fldChar w:fldCharType="end"/>
      </w:r>
      <w:r w:rsidRPr="005B17D3">
        <w:t xml:space="preserve"> determined for the Veteran.</w:t>
      </w:r>
    </w:p>
    <w:p w14:paraId="53E97FA9" w14:textId="77777777" w:rsidR="00BE52CE" w:rsidRPr="005B17D3" w:rsidRDefault="00BE52CE" w:rsidP="00EF3896">
      <w:pPr>
        <w:pStyle w:val="ListBull2"/>
      </w:pPr>
      <w:r w:rsidRPr="005B17D3">
        <w:lastRenderedPageBreak/>
        <w:t>Choices are 1-8</w:t>
      </w:r>
    </w:p>
    <w:p w14:paraId="70183578" w14:textId="77777777" w:rsidR="005B0223" w:rsidRPr="005B17D3" w:rsidRDefault="005B0223" w:rsidP="00EF3896">
      <w:pPr>
        <w:pStyle w:val="ScreenField"/>
      </w:pPr>
    </w:p>
    <w:p w14:paraId="3FD34E83" w14:textId="712D40B4" w:rsidR="00BE52CE" w:rsidRPr="005B17D3" w:rsidRDefault="00BE52CE" w:rsidP="00EF3896">
      <w:pPr>
        <w:pStyle w:val="ScreenField"/>
      </w:pPr>
      <w:r w:rsidRPr="005B17D3">
        <w:t>EGT Sub-Priority:</w:t>
      </w:r>
    </w:p>
    <w:p w14:paraId="2877C272" w14:textId="77777777" w:rsidR="00BE52CE" w:rsidRPr="005B17D3" w:rsidRDefault="00BE52CE" w:rsidP="00EF3896">
      <w:pPr>
        <w:pStyle w:val="ScreenFieldDesc"/>
      </w:pPr>
      <w:r w:rsidRPr="005B17D3">
        <w:t xml:space="preserve">The </w:t>
      </w:r>
      <w:r w:rsidRPr="005B17D3">
        <w:rPr>
          <w:i/>
        </w:rPr>
        <w:t>EGT</w:t>
      </w:r>
      <w:r w:rsidRPr="005B17D3">
        <w:rPr>
          <w:i/>
        </w:rPr>
        <w:fldChar w:fldCharType="begin"/>
      </w:r>
      <w:r w:rsidRPr="005B17D3">
        <w:instrText xml:space="preserve"> XE "EGT:Sub-Priority group" </w:instrText>
      </w:r>
      <w:r w:rsidRPr="005B17D3">
        <w:rPr>
          <w:i/>
        </w:rPr>
        <w:fldChar w:fldCharType="end"/>
      </w:r>
      <w:r w:rsidRPr="005B17D3">
        <w:rPr>
          <w:i/>
        </w:rPr>
        <w:t xml:space="preserve"> Sub-Priority</w:t>
      </w:r>
      <w:r w:rsidRPr="005B17D3">
        <w:t xml:space="preserve"> group</w:t>
      </w:r>
      <w:r w:rsidRPr="005B17D3">
        <w:fldChar w:fldCharType="begin"/>
      </w:r>
      <w:r w:rsidRPr="005B17D3">
        <w:instrText xml:space="preserve"> XE "Group:EGT:Enrollment Sub-Priority" </w:instrText>
      </w:r>
      <w:r w:rsidRPr="005B17D3">
        <w:fldChar w:fldCharType="end"/>
      </w:r>
      <w:r w:rsidRPr="005B17D3">
        <w:t xml:space="preserve"> is the value set by the system when the </w:t>
      </w:r>
      <w:r w:rsidRPr="005B17D3">
        <w:rPr>
          <w:i/>
        </w:rPr>
        <w:t>EGT Priority</w:t>
      </w:r>
      <w:r w:rsidRPr="005B17D3">
        <w:t xml:space="preserve"> value is set to 7 or 8.</w:t>
      </w:r>
    </w:p>
    <w:p w14:paraId="7AA63D4E" w14:textId="77777777" w:rsidR="005B0223" w:rsidRPr="005B17D3" w:rsidRDefault="005B0223" w:rsidP="00EF3896">
      <w:pPr>
        <w:pStyle w:val="ScreenField"/>
      </w:pPr>
    </w:p>
    <w:p w14:paraId="156B5480" w14:textId="6BC83500" w:rsidR="00BE52CE" w:rsidRPr="005B17D3" w:rsidRDefault="00BE52CE" w:rsidP="00EF3896">
      <w:pPr>
        <w:pStyle w:val="ScreenField"/>
      </w:pPr>
      <w:r w:rsidRPr="005B17D3">
        <w:rPr>
          <w:noProof/>
        </w:rPr>
        <w:drawing>
          <wp:inline distT="0" distB="0" distL="0" distR="0" wp14:anchorId="62CF9016" wp14:editId="4FD789FC">
            <wp:extent cx="119380" cy="119380"/>
            <wp:effectExtent l="19050" t="0" r="0" b="0"/>
            <wp:docPr id="465" name="Picture 465" descr="required fiel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5" descr="required field symbol"/>
                    <pic:cNvPicPr>
                      <a:picLocks noChangeAspect="1" noChangeArrowheads="1"/>
                    </pic:cNvPicPr>
                  </pic:nvPicPr>
                  <pic:blipFill>
                    <a:blip r:embed="rId33" cstate="print"/>
                    <a:srcRect/>
                    <a:stretch>
                      <a:fillRect/>
                    </a:stretch>
                  </pic:blipFill>
                  <pic:spPr bwMode="auto">
                    <a:xfrm>
                      <a:off x="0" y="0"/>
                      <a:ext cx="119380" cy="119380"/>
                    </a:xfrm>
                    <a:prstGeom prst="rect">
                      <a:avLst/>
                    </a:prstGeom>
                    <a:noFill/>
                    <a:ln w="9525">
                      <a:noFill/>
                      <a:miter lim="800000"/>
                      <a:headEnd/>
                      <a:tailEnd/>
                    </a:ln>
                  </pic:spPr>
                </pic:pic>
              </a:graphicData>
            </a:graphic>
          </wp:inline>
        </w:drawing>
      </w:r>
      <w:r w:rsidRPr="005B17D3">
        <w:t>EGT Effective Date</w:t>
      </w:r>
      <w:r w:rsidRPr="005B17D3">
        <w:fldChar w:fldCharType="begin"/>
      </w:r>
      <w:r w:rsidRPr="005B17D3">
        <w:instrText xml:space="preserve"> XE "Date:EGT Effective" </w:instrText>
      </w:r>
      <w:r w:rsidRPr="005B17D3">
        <w:fldChar w:fldCharType="end"/>
      </w:r>
      <w:r w:rsidRPr="005B17D3">
        <w:t>:</w:t>
      </w:r>
    </w:p>
    <w:p w14:paraId="5195781C" w14:textId="77777777" w:rsidR="00BE52CE" w:rsidRPr="005B17D3" w:rsidRDefault="00BE52CE" w:rsidP="00EF3896">
      <w:pPr>
        <w:pStyle w:val="ScreenFieldDesc"/>
      </w:pPr>
      <w:r w:rsidRPr="005B17D3">
        <w:rPr>
          <w:i/>
        </w:rPr>
        <w:t>EGT Effective Date</w:t>
      </w:r>
      <w:r w:rsidRPr="005B17D3">
        <w:t xml:space="preserve"> is the date the </w:t>
      </w:r>
      <w:r w:rsidRPr="005B17D3">
        <w:rPr>
          <w:i/>
        </w:rPr>
        <w:t>EGT</w:t>
      </w:r>
      <w:r w:rsidRPr="005B17D3">
        <w:rPr>
          <w:i/>
        </w:rPr>
        <w:fldChar w:fldCharType="begin"/>
      </w:r>
      <w:r w:rsidRPr="005B17D3">
        <w:instrText xml:space="preserve"> XE "EGT:Effective Date" </w:instrText>
      </w:r>
      <w:r w:rsidRPr="005B17D3">
        <w:rPr>
          <w:i/>
        </w:rPr>
        <w:fldChar w:fldCharType="end"/>
      </w:r>
      <w:r w:rsidRPr="005B17D3">
        <w:rPr>
          <w:i/>
        </w:rPr>
        <w:t xml:space="preserve"> Setting</w:t>
      </w:r>
      <w:r w:rsidRPr="005B17D3">
        <w:t xml:space="preserve"> is to go into effect.</w:t>
      </w:r>
    </w:p>
    <w:p w14:paraId="6E2D9A31" w14:textId="77777777" w:rsidR="00BE52CE" w:rsidRPr="005B17D3" w:rsidRDefault="00BE52CE" w:rsidP="00EF3896">
      <w:pPr>
        <w:pStyle w:val="RulesandMore"/>
        <w:rPr>
          <w:sz w:val="18"/>
          <w:szCs w:val="18"/>
        </w:rPr>
      </w:pPr>
      <w:r w:rsidRPr="005B17D3">
        <w:t>Rules</w:t>
      </w:r>
      <w:r w:rsidRPr="005B17D3">
        <w:rPr>
          <w:sz w:val="18"/>
          <w:szCs w:val="18"/>
        </w:rPr>
        <w:t>...</w:t>
      </w:r>
    </w:p>
    <w:p w14:paraId="668149B4" w14:textId="77777777" w:rsidR="00BE52CE" w:rsidRPr="005B17D3" w:rsidRDefault="00BE52CE" w:rsidP="00EF3896">
      <w:pPr>
        <w:pStyle w:val="ListBull2"/>
      </w:pPr>
      <w:r w:rsidRPr="005B17D3">
        <w:t>The date can be a date in the past, present or future.</w:t>
      </w:r>
    </w:p>
    <w:p w14:paraId="08F55AA2" w14:textId="77777777" w:rsidR="00BE52CE" w:rsidRPr="005B17D3" w:rsidRDefault="00BE52CE" w:rsidP="00EF3896">
      <w:pPr>
        <w:pStyle w:val="ListBull2"/>
      </w:pPr>
      <w:r w:rsidRPr="005B17D3">
        <w:t xml:space="preserve">Before changing an EGT setting to a retroactive </w:t>
      </w:r>
      <w:r w:rsidRPr="005B17D3">
        <w:rPr>
          <w:i/>
          <w:iCs/>
        </w:rPr>
        <w:t>Effective Date</w:t>
      </w:r>
      <w:r w:rsidRPr="005B17D3">
        <w:t xml:space="preserve">, you must first Disable this </w:t>
      </w:r>
      <w:r w:rsidRPr="005B17D3">
        <w:rPr>
          <w:i/>
          <w:iCs/>
        </w:rPr>
        <w:t>Effective Date</w:t>
      </w:r>
      <w:r w:rsidRPr="005B17D3">
        <w:t xml:space="preserve"> before you will be allowed to enter a new</w:t>
      </w:r>
      <w:r w:rsidRPr="005B17D3">
        <w:fldChar w:fldCharType="begin"/>
      </w:r>
      <w:r w:rsidRPr="005B17D3">
        <w:instrText xml:space="preserve"> XE "New:EGT setting" </w:instrText>
      </w:r>
      <w:r w:rsidRPr="005B17D3">
        <w:fldChar w:fldCharType="end"/>
      </w:r>
      <w:r w:rsidRPr="005B17D3">
        <w:t xml:space="preserve"> EGT setting with a retroactive </w:t>
      </w:r>
      <w:r w:rsidRPr="005B17D3">
        <w:rPr>
          <w:i/>
          <w:iCs/>
        </w:rPr>
        <w:t>Effective Date</w:t>
      </w:r>
      <w:r w:rsidRPr="005B17D3">
        <w:t>.</w:t>
      </w:r>
    </w:p>
    <w:p w14:paraId="47A29CF8" w14:textId="77777777" w:rsidR="00BE52CE" w:rsidRPr="005B17D3" w:rsidRDefault="00BE52CE" w:rsidP="00EF3896">
      <w:pPr>
        <w:pStyle w:val="ListBull2"/>
      </w:pPr>
      <w:r w:rsidRPr="005B17D3">
        <w:rPr>
          <w:bCs/>
        </w:rPr>
        <w:t>Example</w:t>
      </w:r>
      <w:r w:rsidRPr="005B17D3">
        <w:t xml:space="preserve">: if the </w:t>
      </w:r>
      <w:r w:rsidRPr="005B17D3">
        <w:rPr>
          <w:i/>
          <w:iCs/>
        </w:rPr>
        <w:t>EGT Effective Date</w:t>
      </w:r>
      <w:r w:rsidRPr="005B17D3">
        <w:t xml:space="preserve"> is set to 02/01/02 and a new</w:t>
      </w:r>
      <w:r w:rsidRPr="005B17D3">
        <w:fldChar w:fldCharType="begin"/>
      </w:r>
      <w:r w:rsidRPr="005B17D3">
        <w:instrText xml:space="preserve"> XE "New:EGT effective date" </w:instrText>
      </w:r>
      <w:r w:rsidRPr="005B17D3">
        <w:fldChar w:fldCharType="end"/>
      </w:r>
      <w:r w:rsidRPr="005B17D3">
        <w:t xml:space="preserve"> effective date of 02/22/02 is entered, the 02/22/02 date cannot be stored without Disabling the 02/01/02 date first.</w:t>
      </w:r>
    </w:p>
    <w:p w14:paraId="24028056" w14:textId="77777777" w:rsidR="005B0223" w:rsidRPr="005B17D3" w:rsidRDefault="005B0223" w:rsidP="00EF3896">
      <w:pPr>
        <w:pStyle w:val="ScreenField"/>
      </w:pPr>
    </w:p>
    <w:p w14:paraId="446C9EB3" w14:textId="568AC05C" w:rsidR="00BE52CE" w:rsidRPr="005B17D3" w:rsidRDefault="00BE52CE" w:rsidP="00EF3896">
      <w:pPr>
        <w:pStyle w:val="ScreenField"/>
      </w:pPr>
      <w:r w:rsidRPr="005B17D3">
        <w:t>Federal Register</w:t>
      </w:r>
      <w:r w:rsidRPr="005B17D3">
        <w:fldChar w:fldCharType="begin"/>
      </w:r>
      <w:r w:rsidRPr="005B17D3">
        <w:instrText xml:space="preserve"> XE "Federal Register:Date" </w:instrText>
      </w:r>
      <w:r w:rsidRPr="005B17D3">
        <w:fldChar w:fldCharType="end"/>
      </w:r>
      <w:r w:rsidRPr="005B17D3">
        <w:t xml:space="preserve"> Date</w:t>
      </w:r>
      <w:r w:rsidRPr="005B17D3">
        <w:fldChar w:fldCharType="begin"/>
      </w:r>
      <w:r w:rsidRPr="005B17D3">
        <w:instrText xml:space="preserve"> XE "Date:Federal Register" </w:instrText>
      </w:r>
      <w:r w:rsidRPr="005B17D3">
        <w:fldChar w:fldCharType="end"/>
      </w:r>
      <w:r w:rsidRPr="005B17D3">
        <w:t>:</w:t>
      </w:r>
    </w:p>
    <w:p w14:paraId="1611133E" w14:textId="77777777" w:rsidR="00BE52CE" w:rsidRPr="005B17D3" w:rsidRDefault="00BE52CE" w:rsidP="00EF3896">
      <w:pPr>
        <w:pStyle w:val="ScreenFieldDesc"/>
      </w:pPr>
      <w:r w:rsidRPr="005B17D3">
        <w:rPr>
          <w:i/>
        </w:rPr>
        <w:t>Federal Register Date</w:t>
      </w:r>
      <w:r w:rsidRPr="005B17D3">
        <w:t xml:space="preserve"> represents the date the EGT</w:t>
      </w:r>
      <w:r w:rsidRPr="005B17D3">
        <w:fldChar w:fldCharType="begin"/>
      </w:r>
      <w:r w:rsidRPr="005B17D3">
        <w:instrText xml:space="preserve"> XE "EGT:Federal Register Date" </w:instrText>
      </w:r>
      <w:r w:rsidRPr="005B17D3">
        <w:fldChar w:fldCharType="end"/>
      </w:r>
      <w:r w:rsidRPr="005B17D3">
        <w:t xml:space="preserve"> change</w:t>
      </w:r>
      <w:r w:rsidRPr="005B17D3">
        <w:fldChar w:fldCharType="begin"/>
      </w:r>
      <w:r w:rsidRPr="005B17D3">
        <w:instrText xml:space="preserve"> XE "</w:instrText>
      </w:r>
      <w:r w:rsidRPr="005B17D3">
        <w:rPr>
          <w:rFonts w:cs="Arial"/>
        </w:rPr>
        <w:instrText>Change:</w:instrText>
      </w:r>
      <w:r w:rsidRPr="005B17D3">
        <w:instrText xml:space="preserve">EGT" </w:instrText>
      </w:r>
      <w:r w:rsidRPr="005B17D3">
        <w:fldChar w:fldCharType="end"/>
      </w:r>
      <w:r w:rsidRPr="005B17D3">
        <w:t xml:space="preserve"> was published in the Federal Register.</w:t>
      </w:r>
    </w:p>
    <w:p w14:paraId="281BFFAD" w14:textId="77777777" w:rsidR="00BE52CE" w:rsidRPr="005B17D3" w:rsidRDefault="00BE52CE" w:rsidP="00EF3896">
      <w:pPr>
        <w:pStyle w:val="RulesandMore"/>
        <w:rPr>
          <w:sz w:val="18"/>
          <w:szCs w:val="18"/>
        </w:rPr>
      </w:pPr>
      <w:r w:rsidRPr="005B17D3">
        <w:t>Rules</w:t>
      </w:r>
      <w:r w:rsidRPr="005B17D3">
        <w:rPr>
          <w:sz w:val="18"/>
          <w:szCs w:val="18"/>
        </w:rPr>
        <w:t>...</w:t>
      </w:r>
    </w:p>
    <w:p w14:paraId="552C54A2" w14:textId="77777777" w:rsidR="00BE52CE" w:rsidRPr="005B17D3" w:rsidRDefault="00BE52CE" w:rsidP="00884662">
      <w:pPr>
        <w:pStyle w:val="BodyTextBullet2"/>
        <w:numPr>
          <w:ilvl w:val="0"/>
          <w:numId w:val="116"/>
        </w:numPr>
      </w:pPr>
      <w:r w:rsidRPr="005B17D3">
        <w:t>Precise date is required if date entered.</w:t>
      </w:r>
    </w:p>
    <w:p w14:paraId="20B79AF4" w14:textId="77777777" w:rsidR="00BE52CE" w:rsidRPr="005B17D3" w:rsidRDefault="00BE52CE" w:rsidP="00884662">
      <w:pPr>
        <w:pStyle w:val="BodyTextBullet2"/>
        <w:numPr>
          <w:ilvl w:val="0"/>
          <w:numId w:val="116"/>
        </w:numPr>
      </w:pPr>
      <w:r w:rsidRPr="005B17D3">
        <w:t>It can be a date in the past, present and future.</w:t>
      </w:r>
    </w:p>
    <w:p w14:paraId="5FB2710E" w14:textId="77777777" w:rsidR="005B0223" w:rsidRPr="005B17D3" w:rsidRDefault="005B0223" w:rsidP="00EF3896">
      <w:pPr>
        <w:pStyle w:val="ScreenField"/>
      </w:pPr>
    </w:p>
    <w:p w14:paraId="3EC03CC9" w14:textId="0F0220D6" w:rsidR="00BE52CE" w:rsidRPr="005B17D3" w:rsidRDefault="00BE52CE" w:rsidP="00EF3896">
      <w:pPr>
        <w:pStyle w:val="ScreenField"/>
      </w:pPr>
      <w:r w:rsidRPr="005B17D3">
        <w:t>Comments</w:t>
      </w:r>
      <w:r w:rsidRPr="005B17D3">
        <w:fldChar w:fldCharType="begin"/>
      </w:r>
      <w:r w:rsidRPr="005B17D3">
        <w:instrText xml:space="preserve"> XE "Comments" </w:instrText>
      </w:r>
      <w:r w:rsidRPr="005B17D3">
        <w:fldChar w:fldCharType="end"/>
      </w:r>
      <w:r w:rsidRPr="005B17D3">
        <w:t>:</w:t>
      </w:r>
    </w:p>
    <w:p w14:paraId="6FE8C30F" w14:textId="2363031F" w:rsidR="00BE52CE" w:rsidRPr="005B17D3" w:rsidRDefault="00BE52CE" w:rsidP="00EF3896">
      <w:pPr>
        <w:pStyle w:val="ScreenFieldDesc"/>
      </w:pPr>
      <w:r w:rsidRPr="005B17D3">
        <w:rPr>
          <w:i/>
        </w:rPr>
        <w:t>Comments</w:t>
      </w:r>
      <w:r w:rsidRPr="005B17D3">
        <w:t xml:space="preserve"> is a free-text field that may be used to enter comments pertinent to the EGT</w:t>
      </w:r>
      <w:r w:rsidRPr="005B17D3">
        <w:fldChar w:fldCharType="begin"/>
      </w:r>
      <w:r w:rsidRPr="005B17D3">
        <w:instrText xml:space="preserve"> XE "EGT:Comments" </w:instrText>
      </w:r>
      <w:r w:rsidRPr="005B17D3">
        <w:fldChar w:fldCharType="end"/>
      </w:r>
      <w:r w:rsidRPr="005B17D3">
        <w:t xml:space="preserve"> change.</w:t>
      </w:r>
    </w:p>
    <w:p w14:paraId="287B7CDA" w14:textId="77777777" w:rsidR="005B0223" w:rsidRPr="005B17D3" w:rsidRDefault="005B0223" w:rsidP="005B0223">
      <w:pPr>
        <w:pStyle w:val="ScreenField"/>
      </w:pPr>
    </w:p>
    <w:p w14:paraId="4F9000B2" w14:textId="5BA81295" w:rsidR="00BE52CE" w:rsidRPr="005B17D3" w:rsidRDefault="00BE52CE" w:rsidP="00EF3896">
      <w:pPr>
        <w:pStyle w:val="ReqField"/>
      </w:pPr>
      <w:bookmarkStart w:id="699" w:name="_Toc289864766"/>
      <w:bookmarkStart w:id="700" w:name="_Toc394920754"/>
      <w:bookmarkStart w:id="701" w:name="_Toc406571091"/>
      <w:bookmarkStart w:id="702" w:name="_Toc478746530"/>
      <w:bookmarkStart w:id="703" w:name="_Toc482888460"/>
      <w:r w:rsidRPr="005B17D3">
        <w:t>Indicates required field</w:t>
      </w:r>
    </w:p>
    <w:p w14:paraId="59DDB891" w14:textId="77777777" w:rsidR="005B0223" w:rsidRPr="005B17D3" w:rsidRDefault="005B0223" w:rsidP="005B0223">
      <w:pPr>
        <w:pStyle w:val="ReqField"/>
        <w:numPr>
          <w:ilvl w:val="0"/>
          <w:numId w:val="0"/>
        </w:numPr>
      </w:pPr>
    </w:p>
    <w:p w14:paraId="62779C61" w14:textId="4C0468C4" w:rsidR="00BE52CE" w:rsidRPr="005B17D3" w:rsidRDefault="00BE52CE" w:rsidP="00EF3896">
      <w:pPr>
        <w:pStyle w:val="Heading4"/>
      </w:pPr>
      <w:bookmarkStart w:id="704" w:name="_Toc31622202"/>
      <w:r w:rsidRPr="005B17D3">
        <w:t>View</w:t>
      </w:r>
      <w:r w:rsidRPr="005B17D3">
        <w:fldChar w:fldCharType="begin"/>
      </w:r>
      <w:r w:rsidRPr="005B17D3">
        <w:instrText xml:space="preserve"> XE "</w:instrText>
      </w:r>
      <w:r w:rsidRPr="005B17D3">
        <w:rPr>
          <w:rStyle w:val="Hyperlink"/>
          <w:bCs w:val="0"/>
        </w:rPr>
        <w:instrText>View:</w:instrText>
      </w:r>
      <w:r w:rsidRPr="005B17D3">
        <w:instrText xml:space="preserve">HIstorical EGT Settings" </w:instrText>
      </w:r>
      <w:r w:rsidRPr="005B17D3">
        <w:fldChar w:fldCharType="end"/>
      </w:r>
      <w:r w:rsidRPr="005B17D3">
        <w:t xml:space="preserve"> Historical EGT Settings</w:t>
      </w:r>
      <w:bookmarkEnd w:id="699"/>
      <w:bookmarkEnd w:id="700"/>
      <w:bookmarkEnd w:id="701"/>
      <w:bookmarkEnd w:id="702"/>
      <w:bookmarkEnd w:id="703"/>
      <w:bookmarkEnd w:id="704"/>
    </w:p>
    <w:p w14:paraId="21B72EC6" w14:textId="77777777" w:rsidR="00BE52CE" w:rsidRPr="005B17D3" w:rsidRDefault="00BE52CE" w:rsidP="00EF3896">
      <w:pPr>
        <w:pStyle w:val="BodyTextBullet2"/>
      </w:pPr>
      <w:r w:rsidRPr="005B17D3">
        <w:t xml:space="preserve">The </w:t>
      </w:r>
      <w:r w:rsidRPr="005B17D3">
        <w:rPr>
          <w:i/>
          <w:iCs/>
        </w:rPr>
        <w:t>EGT</w:t>
      </w:r>
      <w:r w:rsidRPr="005B17D3">
        <w:rPr>
          <w:i/>
          <w:iCs/>
        </w:rPr>
        <w:fldChar w:fldCharType="begin"/>
      </w:r>
      <w:r w:rsidRPr="005B17D3">
        <w:instrText xml:space="preserve"> XE "EGT:View Historical" </w:instrText>
      </w:r>
      <w:r w:rsidRPr="005B17D3">
        <w:rPr>
          <w:i/>
          <w:iCs/>
        </w:rPr>
        <w:fldChar w:fldCharType="end"/>
      </w:r>
      <w:r w:rsidRPr="005B17D3">
        <w:rPr>
          <w:i/>
          <w:iCs/>
        </w:rPr>
        <w:t xml:space="preserve"> Settings Change</w:t>
      </w:r>
      <w:r w:rsidRPr="005B17D3">
        <w:rPr>
          <w:i/>
          <w:iCs/>
        </w:rPr>
        <w:fldChar w:fldCharType="begin"/>
      </w:r>
      <w:r w:rsidRPr="005B17D3">
        <w:instrText xml:space="preserve"> XE "</w:instrText>
      </w:r>
      <w:r w:rsidRPr="005B17D3">
        <w:rPr>
          <w:rFonts w:cs="Arial"/>
        </w:rPr>
        <w:instrText>Change:</w:instrText>
      </w:r>
      <w:r w:rsidRPr="005B17D3">
        <w:instrText xml:space="preserve">History" </w:instrText>
      </w:r>
      <w:r w:rsidRPr="005B17D3">
        <w:rPr>
          <w:i/>
          <w:iCs/>
        </w:rPr>
        <w:fldChar w:fldCharType="end"/>
      </w:r>
      <w:r w:rsidRPr="005B17D3">
        <w:rPr>
          <w:i/>
          <w:iCs/>
        </w:rPr>
        <w:t xml:space="preserve"> History</w:t>
      </w:r>
      <w:r w:rsidRPr="005B17D3">
        <w:fldChar w:fldCharType="begin"/>
      </w:r>
      <w:r w:rsidRPr="005B17D3">
        <w:instrText xml:space="preserve"> XE "</w:instrText>
      </w:r>
      <w:r w:rsidRPr="005B17D3">
        <w:rPr>
          <w:iCs/>
        </w:rPr>
        <w:instrText>Historical:</w:instrText>
      </w:r>
      <w:r w:rsidRPr="005B17D3">
        <w:instrText xml:space="preserve">View EGT Settings" </w:instrText>
      </w:r>
      <w:r w:rsidRPr="005B17D3">
        <w:fldChar w:fldCharType="end"/>
      </w:r>
      <w:r w:rsidRPr="005B17D3">
        <w:t xml:space="preserve"> screen displays historical EGT settings information for a particular </w:t>
      </w:r>
      <w:r w:rsidRPr="005B17D3">
        <w:rPr>
          <w:i/>
          <w:iCs/>
        </w:rPr>
        <w:t>Change</w:t>
      </w:r>
      <w:r w:rsidRPr="005B17D3">
        <w:rPr>
          <w:i/>
          <w:iCs/>
        </w:rPr>
        <w:fldChar w:fldCharType="begin"/>
      </w:r>
      <w:r w:rsidRPr="005B17D3">
        <w:instrText xml:space="preserve"> XE "</w:instrText>
      </w:r>
      <w:r w:rsidRPr="005B17D3">
        <w:rPr>
          <w:rFonts w:cs="Arial"/>
        </w:rPr>
        <w:instrText>Change:</w:instrText>
      </w:r>
      <w:r w:rsidRPr="005B17D3">
        <w:instrText xml:space="preserve">Time" </w:instrText>
      </w:r>
      <w:r w:rsidRPr="005B17D3">
        <w:rPr>
          <w:i/>
          <w:iCs/>
        </w:rPr>
        <w:fldChar w:fldCharType="end"/>
      </w:r>
      <w:r w:rsidRPr="005B17D3">
        <w:rPr>
          <w:i/>
          <w:iCs/>
        </w:rPr>
        <w:t xml:space="preserve"> Time,</w:t>
      </w:r>
      <w:r w:rsidRPr="005B17D3">
        <w:t xml:space="preserve"> which includes the date and time of the change.</w:t>
      </w:r>
    </w:p>
    <w:p w14:paraId="0B8A2D3C" w14:textId="77777777" w:rsidR="00BE52CE" w:rsidRPr="005B17D3" w:rsidRDefault="00BE52CE" w:rsidP="00EF3896">
      <w:pPr>
        <w:pStyle w:val="BodyTextBullet2"/>
      </w:pPr>
      <w:r w:rsidRPr="005B17D3">
        <w:lastRenderedPageBreak/>
        <w:t xml:space="preserve">Once an </w:t>
      </w:r>
      <w:r w:rsidRPr="005B17D3">
        <w:rPr>
          <w:i/>
          <w:iCs/>
        </w:rPr>
        <w:t>EGT Setting</w:t>
      </w:r>
      <w:r w:rsidRPr="005B17D3">
        <w:t xml:space="preserve"> has been disabled, it can only be viewed in the historical</w:t>
      </w:r>
      <w:r w:rsidRPr="005B17D3">
        <w:fldChar w:fldCharType="begin"/>
      </w:r>
      <w:r w:rsidRPr="005B17D3">
        <w:instrText xml:space="preserve"> XE "Historical:EGT data" </w:instrText>
      </w:r>
      <w:r w:rsidRPr="005B17D3">
        <w:fldChar w:fldCharType="end"/>
      </w:r>
      <w:r w:rsidRPr="005B17D3">
        <w:t xml:space="preserve"> data, not future or current views. The </w:t>
      </w:r>
      <w:r w:rsidRPr="005B17D3">
        <w:rPr>
          <w:i/>
        </w:rPr>
        <w:t>EGT Settings Change History</w:t>
      </w:r>
      <w:r w:rsidRPr="005B17D3">
        <w:t xml:space="preserve"> screen is for display only.</w:t>
      </w:r>
    </w:p>
    <w:p w14:paraId="4EF61F54" w14:textId="77777777" w:rsidR="00BE52CE" w:rsidRPr="005B17D3" w:rsidRDefault="00BE52CE" w:rsidP="00EF3896">
      <w:pPr>
        <w:pStyle w:val="BodyTextBullet2"/>
      </w:pPr>
      <w:r w:rsidRPr="005B17D3">
        <w:rPr>
          <w:i/>
          <w:iCs/>
        </w:rPr>
        <w:t>Old</w:t>
      </w:r>
      <w:r w:rsidRPr="005B17D3">
        <w:t xml:space="preserve"> and </w:t>
      </w:r>
      <w:r w:rsidRPr="005B17D3">
        <w:rPr>
          <w:i/>
          <w:iCs/>
        </w:rPr>
        <w:t>New</w:t>
      </w:r>
      <w:r w:rsidRPr="005B17D3">
        <w:rPr>
          <w:i/>
          <w:iCs/>
        </w:rPr>
        <w:fldChar w:fldCharType="begin"/>
      </w:r>
      <w:r w:rsidRPr="005B17D3">
        <w:instrText xml:space="preserve"> XE "</w:instrText>
      </w:r>
      <w:r w:rsidRPr="005B17D3">
        <w:rPr>
          <w:iCs/>
        </w:rPr>
        <w:instrText>New:</w:instrText>
      </w:r>
      <w:r w:rsidRPr="005B17D3">
        <w:instrText xml:space="preserve">EGT Historical Settings" </w:instrText>
      </w:r>
      <w:r w:rsidRPr="005B17D3">
        <w:rPr>
          <w:i/>
          <w:iCs/>
        </w:rPr>
        <w:fldChar w:fldCharType="end"/>
      </w:r>
      <w:r w:rsidRPr="005B17D3">
        <w:rPr>
          <w:i/>
          <w:iCs/>
        </w:rPr>
        <w:t xml:space="preserve"> Values</w:t>
      </w:r>
      <w:r w:rsidRPr="005B17D3">
        <w:t xml:space="preserve"> are displayed in </w:t>
      </w:r>
      <w:r w:rsidRPr="005B17D3">
        <w:rPr>
          <w:color w:val="C00000"/>
        </w:rPr>
        <w:t>red</w:t>
      </w:r>
      <w:r w:rsidRPr="005B17D3">
        <w:t xml:space="preserve"> for the following categories:</w:t>
      </w:r>
    </w:p>
    <w:p w14:paraId="6B938600" w14:textId="77777777" w:rsidR="005B0223" w:rsidRPr="005B17D3" w:rsidRDefault="005B0223" w:rsidP="00EF3896">
      <w:pPr>
        <w:pStyle w:val="ScreenName"/>
        <w:rPr>
          <w:szCs w:val="20"/>
        </w:rPr>
      </w:pPr>
    </w:p>
    <w:p w14:paraId="531CACC3" w14:textId="616E9D40" w:rsidR="00BE52CE" w:rsidRPr="005B17D3" w:rsidRDefault="00BE52CE" w:rsidP="00EF3896">
      <w:pPr>
        <w:pStyle w:val="ScreenName"/>
        <w:rPr>
          <w:szCs w:val="20"/>
        </w:rPr>
      </w:pPr>
      <w:r w:rsidRPr="005B17D3">
        <w:rPr>
          <w:szCs w:val="20"/>
        </w:rPr>
        <w:t>EGT</w:t>
      </w:r>
      <w:r w:rsidRPr="005B17D3">
        <w:rPr>
          <w:szCs w:val="20"/>
        </w:rPr>
        <w:fldChar w:fldCharType="begin"/>
      </w:r>
      <w:r w:rsidRPr="005B17D3">
        <w:instrText xml:space="preserve"> XE "</w:instrText>
      </w:r>
      <w:r w:rsidRPr="005B17D3">
        <w:rPr>
          <w:sz w:val="18"/>
          <w:szCs w:val="18"/>
        </w:rPr>
        <w:instrText>EGT:</w:instrText>
      </w:r>
      <w:r w:rsidRPr="005B17D3">
        <w:instrText xml:space="preserve">Setting Change History" </w:instrText>
      </w:r>
      <w:r w:rsidRPr="005B17D3">
        <w:rPr>
          <w:szCs w:val="20"/>
        </w:rPr>
        <w:fldChar w:fldCharType="end"/>
      </w:r>
      <w:r w:rsidRPr="005B17D3">
        <w:rPr>
          <w:szCs w:val="20"/>
        </w:rPr>
        <w:t xml:space="preserve"> Settings Change</w:t>
      </w:r>
      <w:r w:rsidRPr="005B17D3">
        <w:rPr>
          <w:szCs w:val="20"/>
        </w:rPr>
        <w:fldChar w:fldCharType="begin"/>
      </w:r>
      <w:r w:rsidRPr="005B17D3">
        <w:instrText xml:space="preserve"> XE "</w:instrText>
      </w:r>
      <w:r w:rsidRPr="005B17D3">
        <w:rPr>
          <w:rFonts w:cs="Arial"/>
          <w:sz w:val="18"/>
          <w:szCs w:val="18"/>
        </w:rPr>
        <w:instrText>Change:</w:instrText>
      </w:r>
      <w:r w:rsidRPr="005B17D3">
        <w:instrText xml:space="preserve">EGT Settings History" </w:instrText>
      </w:r>
      <w:r w:rsidRPr="005B17D3">
        <w:rPr>
          <w:szCs w:val="20"/>
        </w:rPr>
        <w:fldChar w:fldCharType="end"/>
      </w:r>
      <w:r w:rsidRPr="005B17D3">
        <w:rPr>
          <w:szCs w:val="20"/>
        </w:rPr>
        <w:t xml:space="preserve"> History</w:t>
      </w:r>
    </w:p>
    <w:p w14:paraId="35A728A0" w14:textId="77777777" w:rsidR="005B0223" w:rsidRPr="005B17D3" w:rsidRDefault="005B0223" w:rsidP="00EF3896">
      <w:pPr>
        <w:pStyle w:val="ScreenField"/>
      </w:pPr>
    </w:p>
    <w:p w14:paraId="0E1C871D" w14:textId="1588A178" w:rsidR="00BE52CE" w:rsidRPr="005B17D3" w:rsidRDefault="00BE52CE" w:rsidP="00EF3896">
      <w:pPr>
        <w:pStyle w:val="ScreenField"/>
      </w:pPr>
      <w:r w:rsidRPr="005B17D3">
        <w:t>EGT Type:</w:t>
      </w:r>
    </w:p>
    <w:p w14:paraId="777827F1" w14:textId="77777777" w:rsidR="00BE52CE" w:rsidRPr="005B17D3" w:rsidRDefault="00BE52CE" w:rsidP="00EF3896">
      <w:pPr>
        <w:pStyle w:val="ScreenFieldDesc"/>
      </w:pPr>
      <w:r w:rsidRPr="005B17D3">
        <w:t xml:space="preserve">The </w:t>
      </w:r>
      <w:r w:rsidRPr="005B17D3">
        <w:rPr>
          <w:i/>
        </w:rPr>
        <w:t>EGT</w:t>
      </w:r>
      <w:r w:rsidRPr="005B17D3">
        <w:rPr>
          <w:i/>
        </w:rPr>
        <w:fldChar w:fldCharType="begin"/>
      </w:r>
      <w:r w:rsidRPr="005B17D3">
        <w:rPr>
          <w:i/>
        </w:rPr>
        <w:instrText xml:space="preserve"> XE "EGT:Type" </w:instrText>
      </w:r>
      <w:r w:rsidRPr="005B17D3">
        <w:rPr>
          <w:i/>
        </w:rPr>
        <w:fldChar w:fldCharType="end"/>
      </w:r>
      <w:r w:rsidRPr="005B17D3">
        <w:rPr>
          <w:i/>
        </w:rPr>
        <w:t xml:space="preserve"> Type</w:t>
      </w:r>
      <w:r w:rsidRPr="005B17D3">
        <w:t xml:space="preserve"> determines what rules are used for enrollment inclusion and exclusion.</w:t>
      </w:r>
    </w:p>
    <w:p w14:paraId="4C666A09" w14:textId="77777777" w:rsidR="005B0223" w:rsidRPr="005B17D3" w:rsidRDefault="005B0223" w:rsidP="00EF3896">
      <w:pPr>
        <w:pStyle w:val="ScreenField"/>
      </w:pPr>
    </w:p>
    <w:p w14:paraId="57A14288" w14:textId="68CE4628" w:rsidR="00BE52CE" w:rsidRPr="005B17D3" w:rsidRDefault="00BE52CE" w:rsidP="00EF3896">
      <w:pPr>
        <w:pStyle w:val="ScreenField"/>
      </w:pPr>
      <w:r w:rsidRPr="005B17D3">
        <w:t>EGT Priority:</w:t>
      </w:r>
    </w:p>
    <w:p w14:paraId="60825084" w14:textId="77777777" w:rsidR="00BE52CE" w:rsidRPr="005B17D3" w:rsidRDefault="00BE52CE" w:rsidP="00EF3896">
      <w:pPr>
        <w:pStyle w:val="ScreenFieldDesc"/>
      </w:pPr>
      <w:r w:rsidRPr="005B17D3">
        <w:rPr>
          <w:i/>
        </w:rPr>
        <w:t>EGT</w:t>
      </w:r>
      <w:r w:rsidRPr="005B17D3">
        <w:rPr>
          <w:i/>
        </w:rPr>
        <w:fldChar w:fldCharType="begin"/>
      </w:r>
      <w:r w:rsidRPr="005B17D3">
        <w:instrText xml:space="preserve"> XE "EGT:Priority Value" </w:instrText>
      </w:r>
      <w:r w:rsidRPr="005B17D3">
        <w:rPr>
          <w:i/>
        </w:rPr>
        <w:fldChar w:fldCharType="end"/>
      </w:r>
      <w:r w:rsidRPr="005B17D3">
        <w:rPr>
          <w:i/>
        </w:rPr>
        <w:t xml:space="preserve"> Priority</w:t>
      </w:r>
      <w:r w:rsidRPr="005B17D3">
        <w:t xml:space="preserve"> Value is the enrollment</w:t>
      </w:r>
      <w:r w:rsidRPr="005B17D3">
        <w:fldChar w:fldCharType="begin"/>
      </w:r>
      <w:r w:rsidRPr="005B17D3">
        <w:instrText xml:space="preserve"> XE "Enrollment:Priority" </w:instrText>
      </w:r>
      <w:r w:rsidRPr="005B17D3">
        <w:fldChar w:fldCharType="end"/>
      </w:r>
      <w:r w:rsidRPr="005B17D3">
        <w:t xml:space="preserve"> priority limit set per the Secretary of the VA for enrollment inclusion. </w:t>
      </w:r>
      <w:r w:rsidRPr="005B17D3">
        <w:rPr>
          <w:i/>
        </w:rPr>
        <w:t>EGT Priority Value</w:t>
      </w:r>
      <w:r w:rsidRPr="005B17D3">
        <w:t xml:space="preserve"> is also defined as the enrollment</w:t>
      </w:r>
      <w:r w:rsidRPr="005B17D3">
        <w:fldChar w:fldCharType="begin"/>
      </w:r>
      <w:r w:rsidRPr="005B17D3">
        <w:instrText xml:space="preserve"> XE "Enrollment:Priority" </w:instrText>
      </w:r>
      <w:r w:rsidRPr="005B17D3">
        <w:fldChar w:fldCharType="end"/>
      </w:r>
      <w:r w:rsidRPr="005B17D3">
        <w:t xml:space="preserve"> priority group</w:t>
      </w:r>
      <w:r w:rsidRPr="005B17D3">
        <w:fldChar w:fldCharType="begin"/>
      </w:r>
      <w:r w:rsidRPr="005B17D3">
        <w:instrText xml:space="preserve"> XE "Group:EGT:Priority" </w:instrText>
      </w:r>
      <w:r w:rsidRPr="005B17D3">
        <w:fldChar w:fldCharType="end"/>
      </w:r>
      <w:r w:rsidRPr="005B17D3">
        <w:t xml:space="preserve"> determined for the Veteran.</w:t>
      </w:r>
    </w:p>
    <w:p w14:paraId="0257D47D" w14:textId="77777777" w:rsidR="00BE52CE" w:rsidRPr="005B17D3" w:rsidRDefault="00BE52CE" w:rsidP="00EF3896">
      <w:pPr>
        <w:pStyle w:val="ListBull2"/>
      </w:pPr>
      <w:r w:rsidRPr="005B17D3">
        <w:t>Values are 1-8</w:t>
      </w:r>
    </w:p>
    <w:p w14:paraId="3AE3D46C" w14:textId="77777777" w:rsidR="005B0223" w:rsidRPr="005B17D3" w:rsidRDefault="005B0223" w:rsidP="00EF3896">
      <w:pPr>
        <w:pStyle w:val="ScreenField"/>
      </w:pPr>
    </w:p>
    <w:p w14:paraId="7E7F6E89" w14:textId="0FFEBEA1" w:rsidR="00BE52CE" w:rsidRPr="005B17D3" w:rsidRDefault="00BE52CE" w:rsidP="00EF3896">
      <w:pPr>
        <w:pStyle w:val="ScreenField"/>
      </w:pPr>
      <w:r w:rsidRPr="005B17D3">
        <w:t>EGT Sub-Priority:</w:t>
      </w:r>
    </w:p>
    <w:p w14:paraId="79C087A3" w14:textId="77777777" w:rsidR="00BE52CE" w:rsidRPr="005B17D3" w:rsidRDefault="00BE52CE" w:rsidP="00EF3896">
      <w:pPr>
        <w:pStyle w:val="ScreenFieldDesc"/>
      </w:pPr>
      <w:r w:rsidRPr="005B17D3">
        <w:t xml:space="preserve">The </w:t>
      </w:r>
      <w:r w:rsidRPr="005B17D3">
        <w:rPr>
          <w:i/>
        </w:rPr>
        <w:t>EGT</w:t>
      </w:r>
      <w:r w:rsidRPr="005B17D3">
        <w:rPr>
          <w:i/>
        </w:rPr>
        <w:fldChar w:fldCharType="begin"/>
      </w:r>
      <w:r w:rsidRPr="005B17D3">
        <w:instrText xml:space="preserve"> XE "EGT:Sub-Priority group" </w:instrText>
      </w:r>
      <w:r w:rsidRPr="005B17D3">
        <w:rPr>
          <w:i/>
        </w:rPr>
        <w:fldChar w:fldCharType="end"/>
      </w:r>
      <w:r w:rsidRPr="005B17D3">
        <w:rPr>
          <w:i/>
        </w:rPr>
        <w:t xml:space="preserve"> Sub-Priority</w:t>
      </w:r>
      <w:r w:rsidRPr="005B17D3">
        <w:t xml:space="preserve"> group</w:t>
      </w:r>
      <w:r w:rsidRPr="005B17D3">
        <w:fldChar w:fldCharType="begin"/>
      </w:r>
      <w:r w:rsidRPr="005B17D3">
        <w:instrText xml:space="preserve"> XE "Group:EGT:Sub-Priority" </w:instrText>
      </w:r>
      <w:r w:rsidRPr="005B17D3">
        <w:fldChar w:fldCharType="end"/>
      </w:r>
      <w:r w:rsidRPr="005B17D3">
        <w:t xml:space="preserve"> is the value used for stratification of the priority levels when the </w:t>
      </w:r>
      <w:r w:rsidRPr="005B17D3">
        <w:rPr>
          <w:i/>
        </w:rPr>
        <w:t>EGT Priority</w:t>
      </w:r>
      <w:r w:rsidRPr="005B17D3">
        <w:t xml:space="preserve"> value is set to 7 or 8.</w:t>
      </w:r>
    </w:p>
    <w:p w14:paraId="6A207186" w14:textId="77777777" w:rsidR="00BE52CE" w:rsidRPr="005B17D3" w:rsidRDefault="00BE52CE" w:rsidP="00EF3896">
      <w:pPr>
        <w:pStyle w:val="ListBull2"/>
      </w:pPr>
      <w:r w:rsidRPr="005B17D3">
        <w:rPr>
          <w:i/>
        </w:rPr>
        <w:t xml:space="preserve">See also </w:t>
      </w:r>
      <w:r w:rsidRPr="005B17D3">
        <w:t>Enrollment</w:t>
      </w:r>
      <w:r w:rsidRPr="005B17D3">
        <w:fldChar w:fldCharType="begin"/>
      </w:r>
      <w:r w:rsidRPr="005B17D3">
        <w:instrText xml:space="preserve"> XE "Enrollment:Priority Group" </w:instrText>
      </w:r>
      <w:r w:rsidRPr="005B17D3">
        <w:fldChar w:fldCharType="end"/>
      </w:r>
      <w:r w:rsidRPr="005B17D3">
        <w:t xml:space="preserve"> Priority Group in the online help.</w:t>
      </w:r>
    </w:p>
    <w:p w14:paraId="5C946EE6" w14:textId="77777777" w:rsidR="005B0223" w:rsidRPr="005B17D3" w:rsidRDefault="005B0223" w:rsidP="00EF3896">
      <w:pPr>
        <w:pStyle w:val="ScreenField"/>
      </w:pPr>
    </w:p>
    <w:p w14:paraId="79AFFE83" w14:textId="5158F3F9" w:rsidR="00BE52CE" w:rsidRPr="005B17D3" w:rsidRDefault="00BE52CE" w:rsidP="00EF3896">
      <w:pPr>
        <w:pStyle w:val="ScreenField"/>
      </w:pPr>
      <w:r w:rsidRPr="005B17D3">
        <w:t>EGT Effective Date</w:t>
      </w:r>
      <w:r w:rsidRPr="005B17D3">
        <w:fldChar w:fldCharType="begin"/>
      </w:r>
      <w:r w:rsidRPr="005B17D3">
        <w:instrText xml:space="preserve"> XE "Date:EGT Effective" </w:instrText>
      </w:r>
      <w:r w:rsidRPr="005B17D3">
        <w:fldChar w:fldCharType="end"/>
      </w:r>
      <w:r w:rsidRPr="005B17D3">
        <w:t>:</w:t>
      </w:r>
    </w:p>
    <w:p w14:paraId="6FC3E9D0" w14:textId="77777777" w:rsidR="00BE52CE" w:rsidRPr="005B17D3" w:rsidRDefault="00BE52CE" w:rsidP="00EF3896">
      <w:pPr>
        <w:pStyle w:val="ScreenFieldDesc"/>
      </w:pPr>
      <w:r w:rsidRPr="005B17D3">
        <w:rPr>
          <w:i/>
        </w:rPr>
        <w:t>EGT Effective Date</w:t>
      </w:r>
      <w:r w:rsidRPr="005B17D3">
        <w:t xml:space="preserve"> is the date the EGT</w:t>
      </w:r>
      <w:r w:rsidRPr="005B17D3">
        <w:fldChar w:fldCharType="begin"/>
      </w:r>
      <w:r w:rsidRPr="005B17D3">
        <w:instrText xml:space="preserve"> XE "EGT:Effective Date" </w:instrText>
      </w:r>
      <w:r w:rsidRPr="005B17D3">
        <w:fldChar w:fldCharType="end"/>
      </w:r>
      <w:r w:rsidRPr="005B17D3">
        <w:t xml:space="preserve"> setting is/was to go into effect.</w:t>
      </w:r>
    </w:p>
    <w:p w14:paraId="58ED610B" w14:textId="77777777" w:rsidR="005B0223" w:rsidRPr="005B17D3" w:rsidRDefault="005B0223" w:rsidP="00EF3896">
      <w:pPr>
        <w:pStyle w:val="ScreenField"/>
      </w:pPr>
    </w:p>
    <w:p w14:paraId="49EDC513" w14:textId="456F466B" w:rsidR="00BE52CE" w:rsidRPr="005B17D3" w:rsidRDefault="00BE52CE" w:rsidP="00EF3896">
      <w:pPr>
        <w:pStyle w:val="ScreenField"/>
      </w:pPr>
      <w:r w:rsidRPr="005B17D3">
        <w:t>Federal Register</w:t>
      </w:r>
      <w:r w:rsidRPr="005B17D3">
        <w:fldChar w:fldCharType="begin"/>
      </w:r>
      <w:r w:rsidRPr="005B17D3">
        <w:instrText xml:space="preserve"> XE "Federal Register:Date" </w:instrText>
      </w:r>
      <w:r w:rsidRPr="005B17D3">
        <w:fldChar w:fldCharType="end"/>
      </w:r>
      <w:r w:rsidRPr="005B17D3">
        <w:t xml:space="preserve"> Date</w:t>
      </w:r>
      <w:r w:rsidRPr="005B17D3">
        <w:fldChar w:fldCharType="begin"/>
      </w:r>
      <w:r w:rsidRPr="005B17D3">
        <w:instrText xml:space="preserve"> XE "Date:Federal Register" </w:instrText>
      </w:r>
      <w:r w:rsidRPr="005B17D3">
        <w:fldChar w:fldCharType="end"/>
      </w:r>
      <w:r w:rsidRPr="005B17D3">
        <w:t>:</w:t>
      </w:r>
    </w:p>
    <w:p w14:paraId="41AE5520" w14:textId="77777777" w:rsidR="00BE52CE" w:rsidRPr="005B17D3" w:rsidRDefault="00BE52CE" w:rsidP="00EF3896">
      <w:pPr>
        <w:pStyle w:val="ScreenFieldDesc"/>
      </w:pPr>
      <w:r w:rsidRPr="005B17D3">
        <w:rPr>
          <w:i/>
        </w:rPr>
        <w:t>Federal Register Date</w:t>
      </w:r>
      <w:r w:rsidRPr="005B17D3">
        <w:t xml:space="preserve"> represents the date the EGT</w:t>
      </w:r>
      <w:r w:rsidRPr="005B17D3">
        <w:fldChar w:fldCharType="begin"/>
      </w:r>
      <w:r w:rsidRPr="005B17D3">
        <w:instrText xml:space="preserve"> XE "EGT:Federal Register Date" </w:instrText>
      </w:r>
      <w:r w:rsidRPr="005B17D3">
        <w:fldChar w:fldCharType="end"/>
      </w:r>
      <w:r w:rsidRPr="005B17D3">
        <w:t xml:space="preserve"> change was published in the Federal Register.</w:t>
      </w:r>
    </w:p>
    <w:p w14:paraId="0A7F75F1" w14:textId="77777777" w:rsidR="005B0223" w:rsidRPr="005B17D3" w:rsidRDefault="005B0223" w:rsidP="00EF3896">
      <w:pPr>
        <w:pStyle w:val="ScreenField"/>
      </w:pPr>
    </w:p>
    <w:p w14:paraId="580483B1" w14:textId="25B0CB99" w:rsidR="00BE52CE" w:rsidRPr="005B17D3" w:rsidRDefault="00BE52CE" w:rsidP="00EF3896">
      <w:pPr>
        <w:pStyle w:val="ScreenField"/>
      </w:pPr>
      <w:r w:rsidRPr="005B17D3">
        <w:lastRenderedPageBreak/>
        <w:t>Comments</w:t>
      </w:r>
      <w:r w:rsidRPr="005B17D3">
        <w:fldChar w:fldCharType="begin"/>
      </w:r>
      <w:r w:rsidRPr="005B17D3">
        <w:instrText xml:space="preserve"> XE "Comments" </w:instrText>
      </w:r>
      <w:r w:rsidRPr="005B17D3">
        <w:fldChar w:fldCharType="end"/>
      </w:r>
      <w:r w:rsidRPr="005B17D3">
        <w:t>:</w:t>
      </w:r>
    </w:p>
    <w:p w14:paraId="403CF9B0" w14:textId="77777777" w:rsidR="00BE52CE" w:rsidRPr="005B17D3" w:rsidRDefault="00BE52CE" w:rsidP="00EF3896">
      <w:pPr>
        <w:pStyle w:val="ScreenFieldDesc"/>
      </w:pPr>
      <w:r w:rsidRPr="005B17D3">
        <w:rPr>
          <w:i/>
        </w:rPr>
        <w:t>Comments</w:t>
      </w:r>
      <w:r w:rsidRPr="005B17D3">
        <w:t xml:space="preserve"> entered by the user that were pertinent to the EGT</w:t>
      </w:r>
      <w:r w:rsidRPr="005B17D3">
        <w:fldChar w:fldCharType="begin"/>
      </w:r>
      <w:r w:rsidRPr="005B17D3">
        <w:instrText xml:space="preserve"> XE "EGT:Comments" </w:instrText>
      </w:r>
      <w:r w:rsidRPr="005B17D3">
        <w:fldChar w:fldCharType="end"/>
      </w:r>
      <w:r w:rsidRPr="005B17D3">
        <w:t xml:space="preserve"> change.</w:t>
      </w:r>
    </w:p>
    <w:p w14:paraId="5C43D3B9" w14:textId="77777777" w:rsidR="005B0223" w:rsidRPr="005B17D3" w:rsidRDefault="005B0223" w:rsidP="00EF3896">
      <w:pPr>
        <w:pStyle w:val="ScreenField"/>
      </w:pPr>
    </w:p>
    <w:p w14:paraId="7E43AD59" w14:textId="56DC4B5B" w:rsidR="00BE52CE" w:rsidRPr="005B17D3" w:rsidRDefault="00BE52CE" w:rsidP="00EF3896">
      <w:pPr>
        <w:pStyle w:val="ScreenField"/>
      </w:pPr>
      <w:r w:rsidRPr="005B17D3">
        <w:t>Disabled:</w:t>
      </w:r>
    </w:p>
    <w:p w14:paraId="055E3C6D" w14:textId="77777777" w:rsidR="00BE52CE" w:rsidRPr="005B17D3" w:rsidRDefault="00BE52CE" w:rsidP="00EF3896">
      <w:pPr>
        <w:pStyle w:val="ScreenFieldDesc"/>
      </w:pPr>
      <w:r w:rsidRPr="005B17D3">
        <w:rPr>
          <w:i/>
        </w:rPr>
        <w:t>Disabled</w:t>
      </w:r>
      <w:r w:rsidRPr="005B17D3">
        <w:t xml:space="preserve"> in an indicator shows if an </w:t>
      </w:r>
      <w:r w:rsidRPr="005B17D3">
        <w:rPr>
          <w:i/>
        </w:rPr>
        <w:t>EGT</w:t>
      </w:r>
      <w:r w:rsidRPr="005B17D3">
        <w:rPr>
          <w:i/>
        </w:rPr>
        <w:fldChar w:fldCharType="begin"/>
      </w:r>
      <w:r w:rsidRPr="005B17D3">
        <w:instrText xml:space="preserve"> XE "EGT:Setting Disabled" </w:instrText>
      </w:r>
      <w:r w:rsidRPr="005B17D3">
        <w:rPr>
          <w:i/>
        </w:rPr>
        <w:fldChar w:fldCharType="end"/>
      </w:r>
      <w:r w:rsidRPr="005B17D3">
        <w:rPr>
          <w:i/>
        </w:rPr>
        <w:t xml:space="preserve"> Setting</w:t>
      </w:r>
      <w:r w:rsidRPr="005B17D3">
        <w:t xml:space="preserve"> was </w:t>
      </w:r>
      <w:r w:rsidRPr="005B17D3">
        <w:rPr>
          <w:i/>
        </w:rPr>
        <w:t>Disabled</w:t>
      </w:r>
      <w:r w:rsidRPr="005B17D3">
        <w:t xml:space="preserve"> for any reason. The most common reason for disabling an </w:t>
      </w:r>
      <w:r w:rsidRPr="005B17D3">
        <w:rPr>
          <w:i/>
        </w:rPr>
        <w:t>EGT Setting</w:t>
      </w:r>
      <w:r w:rsidRPr="005B17D3">
        <w:t xml:space="preserve"> is when a wrong </w:t>
      </w:r>
      <w:r w:rsidRPr="005B17D3">
        <w:rPr>
          <w:i/>
        </w:rPr>
        <w:t>EGT Effective Date</w:t>
      </w:r>
      <w:r w:rsidRPr="005B17D3">
        <w:t xml:space="preserve"> was entered.</w:t>
      </w:r>
    </w:p>
    <w:p w14:paraId="0B40D647" w14:textId="77777777" w:rsidR="00BE52CE" w:rsidRPr="005B17D3" w:rsidRDefault="00BE52CE" w:rsidP="00EF3896">
      <w:pPr>
        <w:pStyle w:val="RulesandMore"/>
      </w:pPr>
      <w:r w:rsidRPr="005B17D3">
        <w:t>More...</w:t>
      </w:r>
    </w:p>
    <w:p w14:paraId="51690981" w14:textId="77777777" w:rsidR="00BE52CE" w:rsidRPr="005B17D3" w:rsidRDefault="00BE52CE" w:rsidP="00EF3896">
      <w:pPr>
        <w:pStyle w:val="ListBull2"/>
      </w:pPr>
      <w:r w:rsidRPr="005B17D3">
        <w:t xml:space="preserve">ES automatically disables the previous entry on the </w:t>
      </w:r>
      <w:r w:rsidRPr="005B17D3">
        <w:rPr>
          <w:i/>
        </w:rPr>
        <w:t>EGT Effective Date</w:t>
      </w:r>
      <w:r w:rsidRPr="005B17D3">
        <w:t xml:space="preserve"> of the new </w:t>
      </w:r>
      <w:r w:rsidRPr="005B17D3">
        <w:rPr>
          <w:i/>
        </w:rPr>
        <w:t>EGT Setting</w:t>
      </w:r>
      <w:r w:rsidRPr="005B17D3">
        <w:t xml:space="preserve"> for any new</w:t>
      </w:r>
      <w:r w:rsidRPr="005B17D3">
        <w:fldChar w:fldCharType="begin"/>
      </w:r>
      <w:r w:rsidRPr="005B17D3">
        <w:instrText xml:space="preserve"> XE "New:EGT Setting entry" </w:instrText>
      </w:r>
      <w:r w:rsidRPr="005B17D3">
        <w:fldChar w:fldCharType="end"/>
      </w:r>
      <w:r w:rsidRPr="005B17D3">
        <w:t xml:space="preserve"> </w:t>
      </w:r>
      <w:r w:rsidRPr="005B17D3">
        <w:rPr>
          <w:i/>
        </w:rPr>
        <w:t>EGT Setting</w:t>
      </w:r>
      <w:r w:rsidRPr="005B17D3">
        <w:t xml:space="preserve"> entry. </w:t>
      </w:r>
    </w:p>
    <w:p w14:paraId="459E7E0B" w14:textId="77777777" w:rsidR="00BE52CE" w:rsidRPr="005B17D3" w:rsidRDefault="00BE52CE" w:rsidP="00EF3896">
      <w:pPr>
        <w:pStyle w:val="ListBull2"/>
      </w:pPr>
      <w:r w:rsidRPr="005B17D3">
        <w:t>A user may not re-enable an EGT setting that has been disabled. The EGT setting can only be viewed in Historical</w:t>
      </w:r>
      <w:r w:rsidRPr="005B17D3">
        <w:fldChar w:fldCharType="begin"/>
      </w:r>
      <w:r w:rsidRPr="005B17D3">
        <w:instrText xml:space="preserve"> XE "Historical:EGT data" </w:instrText>
      </w:r>
      <w:r w:rsidRPr="005B17D3">
        <w:fldChar w:fldCharType="end"/>
      </w:r>
      <w:r w:rsidRPr="005B17D3">
        <w:t xml:space="preserve"> data, not future or current views once an </w:t>
      </w:r>
      <w:r w:rsidRPr="005B17D3">
        <w:rPr>
          <w:i/>
        </w:rPr>
        <w:t>EGT Setting</w:t>
      </w:r>
      <w:r w:rsidRPr="005B17D3">
        <w:t xml:space="preserve"> has been disabled. </w:t>
      </w:r>
    </w:p>
    <w:p w14:paraId="6C564037" w14:textId="77777777" w:rsidR="00BE52CE" w:rsidRPr="005B17D3" w:rsidRDefault="00BE52CE" w:rsidP="00EF3896">
      <w:pPr>
        <w:pStyle w:val="ListBull2"/>
      </w:pPr>
      <w:r w:rsidRPr="005B17D3">
        <w:t>Users must have appropriate security authorization to set this value.</w:t>
      </w:r>
    </w:p>
    <w:p w14:paraId="72CD6BB0" w14:textId="77777777" w:rsidR="005B0223" w:rsidRPr="005B17D3" w:rsidRDefault="005B0223" w:rsidP="00EF3896">
      <w:pPr>
        <w:pStyle w:val="ScreenField"/>
      </w:pPr>
    </w:p>
    <w:p w14:paraId="43EA5E1D" w14:textId="311E4F1A" w:rsidR="00BE52CE" w:rsidRPr="005B17D3" w:rsidRDefault="00BE52CE" w:rsidP="00EF3896">
      <w:pPr>
        <w:pStyle w:val="ScreenField"/>
      </w:pPr>
      <w:r w:rsidRPr="005B17D3">
        <w:t>Last Update Date</w:t>
      </w:r>
      <w:r w:rsidRPr="005B17D3">
        <w:fldChar w:fldCharType="begin"/>
      </w:r>
      <w:r w:rsidRPr="005B17D3">
        <w:instrText xml:space="preserve"> XE "Date:EGT Last Updated" </w:instrText>
      </w:r>
      <w:r w:rsidRPr="005B17D3">
        <w:fldChar w:fldCharType="end"/>
      </w:r>
      <w:r w:rsidRPr="005B17D3">
        <w:t>:</w:t>
      </w:r>
    </w:p>
    <w:p w14:paraId="11295A2D" w14:textId="77777777" w:rsidR="00BE52CE" w:rsidRPr="005B17D3" w:rsidRDefault="00BE52CE" w:rsidP="00EF3896">
      <w:pPr>
        <w:pStyle w:val="ScreenFieldDesc"/>
      </w:pPr>
      <w:r w:rsidRPr="005B17D3">
        <w:rPr>
          <w:i/>
        </w:rPr>
        <w:t>Last Update Date</w:t>
      </w:r>
      <w:r w:rsidRPr="005B17D3">
        <w:t xml:space="preserve"> displays the date the </w:t>
      </w:r>
      <w:r w:rsidRPr="005B17D3">
        <w:rPr>
          <w:i/>
        </w:rPr>
        <w:t>EGT</w:t>
      </w:r>
      <w:r w:rsidRPr="005B17D3">
        <w:rPr>
          <w:i/>
        </w:rPr>
        <w:fldChar w:fldCharType="begin"/>
      </w:r>
      <w:r w:rsidRPr="005B17D3">
        <w:instrText xml:space="preserve"> XE "EGT:Last Updated Date" </w:instrText>
      </w:r>
      <w:r w:rsidRPr="005B17D3">
        <w:rPr>
          <w:i/>
        </w:rPr>
        <w:fldChar w:fldCharType="end"/>
      </w:r>
      <w:r w:rsidRPr="005B17D3">
        <w:rPr>
          <w:i/>
        </w:rPr>
        <w:t xml:space="preserve"> Settings </w:t>
      </w:r>
      <w:r w:rsidRPr="005B17D3">
        <w:t>were last updated.</w:t>
      </w:r>
    </w:p>
    <w:p w14:paraId="6FC5C6F6" w14:textId="77777777" w:rsidR="005B0223" w:rsidRPr="005B17D3" w:rsidRDefault="005B0223" w:rsidP="00EF3896">
      <w:pPr>
        <w:pStyle w:val="ScreenField"/>
      </w:pPr>
    </w:p>
    <w:p w14:paraId="7A752971" w14:textId="4DA93792" w:rsidR="00BE52CE" w:rsidRPr="005B17D3" w:rsidRDefault="00BE52CE" w:rsidP="00EF3896">
      <w:pPr>
        <w:pStyle w:val="ScreenField"/>
      </w:pPr>
      <w:r w:rsidRPr="005B17D3">
        <w:t>Last Updated By:</w:t>
      </w:r>
    </w:p>
    <w:p w14:paraId="7BC3BD9F" w14:textId="116EACED" w:rsidR="00BE52CE" w:rsidRPr="005B17D3" w:rsidRDefault="00BE52CE" w:rsidP="00EF3896">
      <w:pPr>
        <w:pStyle w:val="ScreenFieldDesc"/>
      </w:pPr>
      <w:r w:rsidRPr="005B17D3">
        <w:rPr>
          <w:i/>
        </w:rPr>
        <w:t>Last Update By</w:t>
      </w:r>
      <w:r w:rsidRPr="005B17D3">
        <w:t xml:space="preserve"> displays the user who last updated the </w:t>
      </w:r>
      <w:r w:rsidRPr="005B17D3">
        <w:rPr>
          <w:i/>
        </w:rPr>
        <w:t>EGT</w:t>
      </w:r>
      <w:r w:rsidRPr="005B17D3">
        <w:rPr>
          <w:i/>
        </w:rPr>
        <w:fldChar w:fldCharType="begin"/>
      </w:r>
      <w:r w:rsidRPr="005B17D3">
        <w:instrText xml:space="preserve"> XE "EGT:Last Updated By" </w:instrText>
      </w:r>
      <w:r w:rsidRPr="005B17D3">
        <w:rPr>
          <w:i/>
        </w:rPr>
        <w:fldChar w:fldCharType="end"/>
      </w:r>
      <w:r w:rsidRPr="005B17D3">
        <w:rPr>
          <w:i/>
        </w:rPr>
        <w:t xml:space="preserve"> Settings</w:t>
      </w:r>
      <w:bookmarkStart w:id="705" w:name="_Toc289864767"/>
      <w:bookmarkStart w:id="706" w:name="_Toc394920755"/>
      <w:bookmarkStart w:id="707" w:name="_Toc406571092"/>
      <w:r w:rsidRPr="005B17D3">
        <w:t>.</w:t>
      </w:r>
    </w:p>
    <w:p w14:paraId="5DECC6C1" w14:textId="77777777" w:rsidR="005B0223" w:rsidRPr="005B17D3" w:rsidRDefault="005B0223" w:rsidP="005B0223">
      <w:pPr>
        <w:pStyle w:val="ScreenField"/>
      </w:pPr>
    </w:p>
    <w:p w14:paraId="1F4E7A6B" w14:textId="7F8DDDA9" w:rsidR="00BE52CE" w:rsidRPr="005B17D3" w:rsidRDefault="00BE52CE" w:rsidP="00EF3896">
      <w:pPr>
        <w:pStyle w:val="Heading3"/>
      </w:pPr>
      <w:bookmarkStart w:id="708" w:name="_Toc478746531"/>
      <w:bookmarkStart w:id="709" w:name="_Toc482888461"/>
      <w:bookmarkStart w:id="710" w:name="_Toc31622203"/>
      <w:r w:rsidRPr="005B17D3">
        <w:t>Relaxation Percentage</w:t>
      </w:r>
      <w:bookmarkEnd w:id="705"/>
      <w:bookmarkEnd w:id="706"/>
      <w:bookmarkEnd w:id="707"/>
      <w:bookmarkEnd w:id="708"/>
      <w:bookmarkEnd w:id="709"/>
      <w:bookmarkEnd w:id="710"/>
    </w:p>
    <w:p w14:paraId="20BB25E0" w14:textId="77777777" w:rsidR="00BE52CE" w:rsidRPr="005B17D3" w:rsidRDefault="00BE52CE" w:rsidP="00EF3896">
      <w:pPr>
        <w:pStyle w:val="BodyTextBullet2"/>
      </w:pPr>
      <w:r w:rsidRPr="005B17D3">
        <w:t xml:space="preserve">In January 2009, a new policy was introduced known as the </w:t>
      </w:r>
      <w:r w:rsidRPr="005B17D3">
        <w:rPr>
          <w:i/>
        </w:rPr>
        <w:t>P8 Relaxation Enhancement</w:t>
      </w:r>
      <w:r w:rsidRPr="005B17D3">
        <w:t>, which allows Veterans to be enrolled based on a fixed percentage allowance above the Means Test or Geographical Means Test Thresholds.</w:t>
      </w:r>
    </w:p>
    <w:p w14:paraId="46A8D565" w14:textId="77777777" w:rsidR="00BE52CE" w:rsidRPr="005B17D3" w:rsidRDefault="00BE52CE" w:rsidP="00EF3896">
      <w:pPr>
        <w:pStyle w:val="BodyTextBullet2"/>
      </w:pPr>
      <w:r w:rsidRPr="005B17D3">
        <w:t>VHA requires the ability to relax this percentage even further in order to manage the number of enrollees over time. To facilitate this, a system parameter was created to store the relaxation percentage value in the event it were to change from the then-current 10% value. However, the system parameter did not allow for the Continuous Enrollment rules to be applied correctly for each Income Year for a percentage that changed in a subsequent year.</w:t>
      </w:r>
    </w:p>
    <w:p w14:paraId="560F676C" w14:textId="77777777" w:rsidR="00BE52CE" w:rsidRPr="005B17D3" w:rsidRDefault="00BE52CE" w:rsidP="00EF3896">
      <w:pPr>
        <w:pStyle w:val="BodyTextBullet2"/>
      </w:pPr>
      <w:r w:rsidRPr="005B17D3">
        <w:t xml:space="preserve">The solution to this restriction was to remove the </w:t>
      </w:r>
      <w:r w:rsidRPr="005B17D3">
        <w:rPr>
          <w:i/>
        </w:rPr>
        <w:t>Relaxation Percentage</w:t>
      </w:r>
      <w:r w:rsidRPr="005B17D3">
        <w:t xml:space="preserve"> system parameter and provide the ability to change the </w:t>
      </w:r>
      <w:r w:rsidRPr="005B17D3">
        <w:rPr>
          <w:i/>
        </w:rPr>
        <w:t>Relaxation Percentage</w:t>
      </w:r>
      <w:r w:rsidRPr="005B17D3">
        <w:t xml:space="preserve"> by income year. The change would be retroactive back to the beginning of the current Income Year for any Veterans who were rejected at that time, but now qualify under the new relaxation percentage.</w:t>
      </w:r>
    </w:p>
    <w:p w14:paraId="27FF6B02" w14:textId="77777777" w:rsidR="00BE52CE" w:rsidRPr="005B17D3" w:rsidRDefault="00BE52CE" w:rsidP="00EF3896">
      <w:pPr>
        <w:pStyle w:val="BodyTextBullet2"/>
      </w:pPr>
      <w:r w:rsidRPr="005B17D3">
        <w:lastRenderedPageBreak/>
        <w:t xml:space="preserve">To add a new Income Year and relaxation percentage, click on the </w:t>
      </w:r>
      <w:r w:rsidRPr="005B17D3">
        <w:rPr>
          <w:u w:val="single"/>
        </w:rPr>
        <w:t>Add Income Year</w:t>
      </w:r>
      <w:r w:rsidRPr="005B17D3">
        <w:t xml:space="preserve"> </w:t>
      </w:r>
      <w:r w:rsidRPr="005B17D3">
        <w:fldChar w:fldCharType="begin"/>
      </w:r>
      <w:r w:rsidRPr="005B17D3">
        <w:instrText xml:space="preserve"> XE "</w:instrText>
      </w:r>
      <w:r w:rsidRPr="005B17D3">
        <w:rPr>
          <w:b/>
        </w:rPr>
        <w:instrText>Relaxation Percentage</w:instrText>
      </w:r>
      <w:r w:rsidRPr="005B17D3">
        <w:instrText xml:space="preserve">:Add Income Year" </w:instrText>
      </w:r>
      <w:r w:rsidRPr="005B17D3">
        <w:fldChar w:fldCharType="end"/>
      </w:r>
      <w:r w:rsidRPr="005B17D3">
        <w:t>link. Only the next Income Year (current calendar year) may be added.</w:t>
      </w:r>
    </w:p>
    <w:p w14:paraId="0CB8FE3A" w14:textId="77777777" w:rsidR="00BE52CE" w:rsidRPr="005B17D3" w:rsidRDefault="00BE52CE" w:rsidP="00474E83">
      <w:pPr>
        <w:pStyle w:val="NoteLightbulb"/>
      </w:pPr>
      <w:r w:rsidRPr="005B17D3">
        <w:rPr>
          <w:b/>
        </w:rPr>
        <w:t>Note</w:t>
      </w:r>
      <w:r w:rsidRPr="005B17D3">
        <w:t xml:space="preserve">: </w:t>
      </w:r>
      <w:r w:rsidRPr="005B17D3">
        <w:rPr>
          <w:noProof/>
          <w:lang w:eastAsia="zh-CN"/>
        </w:rPr>
        <w:t>I</w:t>
      </w:r>
      <w:r w:rsidRPr="005B17D3">
        <w:t xml:space="preserve">f the next income year is already defined in the system, the </w:t>
      </w:r>
      <w:r w:rsidRPr="005B17D3">
        <w:rPr>
          <w:u w:val="single"/>
        </w:rPr>
        <w:t>Add Income Year</w:t>
      </w:r>
      <w:r w:rsidRPr="005B17D3">
        <w:t xml:space="preserve"> </w:t>
      </w:r>
      <w:r w:rsidRPr="005B17D3">
        <w:fldChar w:fldCharType="begin"/>
      </w:r>
      <w:r w:rsidRPr="005B17D3">
        <w:instrText xml:space="preserve"> XE "</w:instrText>
      </w:r>
      <w:r w:rsidRPr="005B17D3">
        <w:rPr>
          <w:b/>
        </w:rPr>
        <w:instrText>Relaxation Percentage</w:instrText>
      </w:r>
      <w:r w:rsidRPr="005B17D3">
        <w:instrText xml:space="preserve">:Add Income Year" </w:instrText>
      </w:r>
      <w:r w:rsidRPr="005B17D3">
        <w:fldChar w:fldCharType="end"/>
      </w:r>
      <w:r w:rsidRPr="005B17D3">
        <w:t>link will not be displayed.</w:t>
      </w:r>
    </w:p>
    <w:p w14:paraId="2FFDAA06" w14:textId="77777777" w:rsidR="00BE52CE" w:rsidRPr="005B17D3" w:rsidRDefault="00BE52CE" w:rsidP="00EF3896">
      <w:pPr>
        <w:pStyle w:val="BodyTextBullet2"/>
      </w:pPr>
      <w:r w:rsidRPr="005B17D3">
        <w:t xml:space="preserve">Users may also click the </w:t>
      </w:r>
      <w:r w:rsidRPr="005B17D3">
        <w:rPr>
          <w:u w:val="single"/>
        </w:rPr>
        <w:t>View Historical</w:t>
      </w:r>
      <w:r w:rsidRPr="005B17D3">
        <w:t xml:space="preserve"> link to view</w:t>
      </w:r>
      <w:r w:rsidRPr="005B17D3">
        <w:fldChar w:fldCharType="begin"/>
      </w:r>
      <w:r w:rsidRPr="005B17D3">
        <w:instrText xml:space="preserve"> XE "View:Change Relaxation Percentage" </w:instrText>
      </w:r>
      <w:r w:rsidRPr="005B17D3">
        <w:fldChar w:fldCharType="end"/>
      </w:r>
      <w:r w:rsidRPr="005B17D3">
        <w:t xml:space="preserve"> the </w:t>
      </w:r>
      <w:r w:rsidRPr="005B17D3">
        <w:rPr>
          <w:i/>
        </w:rPr>
        <w:t>Relaxation Percentage Change History</w:t>
      </w:r>
      <w:r w:rsidRPr="005B17D3">
        <w:t xml:space="preserve"> screen for a history of Income Year and percentage changes made, with "Old" and "New</w:t>
      </w:r>
      <w:r w:rsidRPr="005B17D3">
        <w:fldChar w:fldCharType="begin"/>
      </w:r>
      <w:r w:rsidRPr="005B17D3">
        <w:instrText xml:space="preserve"> XE "Relaxation Percentage:Change Percentage:View Historical" </w:instrText>
      </w:r>
      <w:r w:rsidRPr="005B17D3">
        <w:fldChar w:fldCharType="end"/>
      </w:r>
      <w:r w:rsidRPr="005B17D3">
        <w:t>" values displayed for user-selected dates and times.</w:t>
      </w:r>
    </w:p>
    <w:p w14:paraId="31706F70" w14:textId="5528DB08" w:rsidR="00BE52CE" w:rsidRPr="005B17D3" w:rsidRDefault="00BE52CE" w:rsidP="00474E83">
      <w:pPr>
        <w:pStyle w:val="NoteLightbulb"/>
      </w:pPr>
      <w:r w:rsidRPr="005B17D3">
        <w:rPr>
          <w:b/>
        </w:rPr>
        <w:t>Note</w:t>
      </w:r>
      <w:r w:rsidRPr="005B17D3">
        <w:t xml:space="preserve">: A user must have the appropriate </w:t>
      </w:r>
      <w:r w:rsidRPr="005B17D3">
        <w:rPr>
          <w:i/>
        </w:rPr>
        <w:t>Capability</w:t>
      </w:r>
      <w:r w:rsidRPr="005B17D3">
        <w:t xml:space="preserve"> added to their security</w:t>
      </w:r>
      <w:r w:rsidRPr="005B17D3">
        <w:rPr>
          <w:i/>
        </w:rPr>
        <w:t xml:space="preserve"> User Profile</w:t>
      </w:r>
      <w:r w:rsidRPr="005B17D3">
        <w:t xml:space="preserve"> in order to edit and/or view the </w:t>
      </w:r>
      <w:r w:rsidRPr="005B17D3">
        <w:rPr>
          <w:i/>
        </w:rPr>
        <w:t>Relaxation Percentage</w:t>
      </w:r>
      <w:r w:rsidRPr="005B17D3">
        <w:t xml:space="preserve"> data. See the </w:t>
      </w:r>
      <w:r w:rsidRPr="005B17D3">
        <w:rPr>
          <w:i/>
        </w:rPr>
        <w:t>Roles</w:t>
      </w:r>
      <w:r w:rsidRPr="005B17D3">
        <w:t xml:space="preserve"> and </w:t>
      </w:r>
      <w:r w:rsidRPr="005B17D3">
        <w:rPr>
          <w:i/>
        </w:rPr>
        <w:t>Capability Sets</w:t>
      </w:r>
      <w:r w:rsidRPr="005B17D3">
        <w:t xml:space="preserve"> sections under </w:t>
      </w:r>
      <w:r w:rsidRPr="005B17D3">
        <w:rPr>
          <w:i/>
        </w:rPr>
        <w:t>Admin</w:t>
      </w:r>
      <w:r w:rsidRPr="005B17D3">
        <w:t xml:space="preserve"> for more information.</w:t>
      </w:r>
    </w:p>
    <w:p w14:paraId="1B67AD81" w14:textId="77777777" w:rsidR="006A4D87" w:rsidRPr="005B17D3" w:rsidRDefault="006A4D87" w:rsidP="006A4D87">
      <w:pPr>
        <w:pStyle w:val="NoteLightbulb"/>
        <w:numPr>
          <w:ilvl w:val="0"/>
          <w:numId w:val="0"/>
        </w:numPr>
        <w:ind w:left="360"/>
      </w:pPr>
    </w:p>
    <w:p w14:paraId="416FEB90" w14:textId="77777777" w:rsidR="00BE52CE" w:rsidRPr="005B17D3" w:rsidRDefault="00BE52CE" w:rsidP="00EF3896">
      <w:pPr>
        <w:pStyle w:val="ScreenName"/>
      </w:pPr>
      <w:r w:rsidRPr="005B17D3">
        <w:t>Relaxation Percentage</w:t>
      </w:r>
    </w:p>
    <w:p w14:paraId="7DACBEE9" w14:textId="77777777" w:rsidR="00BE52CE" w:rsidRPr="005B17D3" w:rsidRDefault="00BE52CE" w:rsidP="00EF3896">
      <w:pPr>
        <w:pStyle w:val="ScreenField"/>
      </w:pPr>
      <w:r w:rsidRPr="005B17D3">
        <w:rPr>
          <w:rStyle w:val="StyleDrop-downhotspot11ptUnderline"/>
          <w:bCs w:val="0"/>
          <w:iCs w:val="0"/>
          <w:sz w:val="24"/>
          <w:u w:val="none"/>
        </w:rPr>
        <w:t>Income Year:</w:t>
      </w:r>
    </w:p>
    <w:p w14:paraId="6724FB69" w14:textId="77777777" w:rsidR="00BE52CE" w:rsidRPr="005B17D3" w:rsidRDefault="00BE52CE" w:rsidP="00EF3896">
      <w:pPr>
        <w:pStyle w:val="ScreenFieldDesc"/>
      </w:pPr>
      <w:r w:rsidRPr="005B17D3">
        <w:t xml:space="preserve">Select the </w:t>
      </w:r>
      <w:r w:rsidRPr="005B17D3">
        <w:rPr>
          <w:i/>
        </w:rPr>
        <w:t>Income Year</w:t>
      </w:r>
      <w:r w:rsidRPr="005B17D3">
        <w:t xml:space="preserve"> </w:t>
      </w:r>
      <w:r w:rsidRPr="005B17D3">
        <w:fldChar w:fldCharType="begin"/>
      </w:r>
      <w:r w:rsidRPr="005B17D3">
        <w:instrText xml:space="preserve"> XE "Relaxation Percentage:Update Income Year" </w:instrText>
      </w:r>
      <w:r w:rsidRPr="005B17D3">
        <w:fldChar w:fldCharType="end"/>
      </w:r>
      <w:r w:rsidRPr="005B17D3">
        <w:t xml:space="preserve">to which the </w:t>
      </w:r>
      <w:r w:rsidRPr="005B17D3">
        <w:rPr>
          <w:i/>
        </w:rPr>
        <w:t>Percentage</w:t>
      </w:r>
      <w:r w:rsidRPr="005B17D3">
        <w:t xml:space="preserve"> will be applied from the dropdown.</w:t>
      </w:r>
    </w:p>
    <w:p w14:paraId="10CDD446" w14:textId="77777777" w:rsidR="00BE52CE" w:rsidRPr="005B17D3" w:rsidRDefault="00BE52CE" w:rsidP="00EF3896">
      <w:pPr>
        <w:pStyle w:val="RulesandMore"/>
        <w:rPr>
          <w:sz w:val="18"/>
          <w:szCs w:val="18"/>
        </w:rPr>
      </w:pPr>
      <w:r w:rsidRPr="005B17D3">
        <w:t>More</w:t>
      </w:r>
      <w:r w:rsidRPr="005B17D3">
        <w:rPr>
          <w:sz w:val="18"/>
          <w:szCs w:val="18"/>
        </w:rPr>
        <w:t>…</w:t>
      </w:r>
    </w:p>
    <w:p w14:paraId="43552ED6" w14:textId="77777777" w:rsidR="00BE52CE" w:rsidRPr="005B17D3" w:rsidRDefault="00BE52CE" w:rsidP="00EF3896">
      <w:pPr>
        <w:pStyle w:val="ListBull2"/>
      </w:pPr>
      <w:r w:rsidRPr="005B17D3">
        <w:t xml:space="preserve">The </w:t>
      </w:r>
      <w:r w:rsidRPr="005B17D3">
        <w:rPr>
          <w:i/>
        </w:rPr>
        <w:t>Income Year</w:t>
      </w:r>
      <w:r w:rsidRPr="005B17D3">
        <w:t xml:space="preserve"> dropdown defaults to the current Income Year and percentage.</w:t>
      </w:r>
    </w:p>
    <w:p w14:paraId="35F2A46E" w14:textId="13C4AA97" w:rsidR="00BE52CE" w:rsidRPr="005B17D3" w:rsidRDefault="00BE52CE" w:rsidP="00EF3896">
      <w:pPr>
        <w:pStyle w:val="ListBull2"/>
      </w:pPr>
      <w:r w:rsidRPr="005B17D3">
        <w:t xml:space="preserve">The corresponding percentage for that Income Year is displayed in the </w:t>
      </w:r>
      <w:r w:rsidRPr="005B17D3">
        <w:rPr>
          <w:b/>
        </w:rPr>
        <w:t xml:space="preserve">Percentage </w:t>
      </w:r>
      <w:r w:rsidRPr="005B17D3">
        <w:t xml:space="preserve">field when an </w:t>
      </w:r>
      <w:r w:rsidRPr="005B17D3">
        <w:rPr>
          <w:b/>
        </w:rPr>
        <w:t>Income Year</w:t>
      </w:r>
      <w:r w:rsidRPr="005B17D3">
        <w:t xml:space="preserve"> is selected from the dropdown</w:t>
      </w:r>
      <w:r w:rsidR="006A4D87" w:rsidRPr="005B17D3">
        <w:t>.</w:t>
      </w:r>
    </w:p>
    <w:p w14:paraId="11E170D4" w14:textId="77777777" w:rsidR="006A4D87" w:rsidRPr="005B17D3" w:rsidRDefault="006A4D87" w:rsidP="006A4D87">
      <w:pPr>
        <w:pStyle w:val="ListBull2"/>
        <w:numPr>
          <w:ilvl w:val="0"/>
          <w:numId w:val="0"/>
        </w:numPr>
        <w:ind w:left="720"/>
      </w:pPr>
    </w:p>
    <w:p w14:paraId="389ADDE3" w14:textId="77777777" w:rsidR="00BE52CE" w:rsidRPr="005B17D3" w:rsidRDefault="00BE52CE" w:rsidP="00EF3896">
      <w:pPr>
        <w:pStyle w:val="ScreenField"/>
      </w:pPr>
      <w:r w:rsidRPr="005B17D3">
        <w:rPr>
          <w:noProof/>
        </w:rPr>
        <w:drawing>
          <wp:inline distT="0" distB="0" distL="0" distR="0" wp14:anchorId="1AD57B44" wp14:editId="0AE696B4">
            <wp:extent cx="119380" cy="119380"/>
            <wp:effectExtent l="19050" t="0" r="0" b="0"/>
            <wp:docPr id="481" name="Picture 481" descr="required fiel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1" descr="required field symbol"/>
                    <pic:cNvPicPr>
                      <a:picLocks noChangeAspect="1" noChangeArrowheads="1"/>
                    </pic:cNvPicPr>
                  </pic:nvPicPr>
                  <pic:blipFill>
                    <a:blip r:embed="rId33" cstate="print"/>
                    <a:srcRect/>
                    <a:stretch>
                      <a:fillRect/>
                    </a:stretch>
                  </pic:blipFill>
                  <pic:spPr bwMode="auto">
                    <a:xfrm>
                      <a:off x="0" y="0"/>
                      <a:ext cx="119380" cy="119380"/>
                    </a:xfrm>
                    <a:prstGeom prst="rect">
                      <a:avLst/>
                    </a:prstGeom>
                    <a:noFill/>
                    <a:ln w="9525">
                      <a:noFill/>
                      <a:miter lim="800000"/>
                      <a:headEnd/>
                      <a:tailEnd/>
                    </a:ln>
                  </pic:spPr>
                </pic:pic>
              </a:graphicData>
            </a:graphic>
          </wp:inline>
        </w:drawing>
      </w:r>
      <w:r w:rsidRPr="005B17D3">
        <w:rPr>
          <w:rStyle w:val="StyleDrop-downhotspot11ptUnderline"/>
          <w:bCs w:val="0"/>
          <w:iCs w:val="0"/>
          <w:sz w:val="24"/>
        </w:rPr>
        <w:t>Percentage for YYYY:</w:t>
      </w:r>
    </w:p>
    <w:p w14:paraId="283F23B6" w14:textId="77777777" w:rsidR="00BE52CE" w:rsidRPr="005B17D3" w:rsidRDefault="00BE52CE" w:rsidP="00EF3896">
      <w:pPr>
        <w:pStyle w:val="ScreenFieldDesc"/>
      </w:pPr>
      <w:r w:rsidRPr="005B17D3">
        <w:t>Enter or update the relaxation percentage for the Income Year chosen.</w:t>
      </w:r>
    </w:p>
    <w:p w14:paraId="1949B338" w14:textId="77777777" w:rsidR="00BE52CE" w:rsidRPr="005B17D3" w:rsidRDefault="00BE52CE" w:rsidP="00EF3896">
      <w:pPr>
        <w:pStyle w:val="RulesandMore"/>
        <w:rPr>
          <w:sz w:val="18"/>
          <w:szCs w:val="18"/>
        </w:rPr>
      </w:pPr>
      <w:r w:rsidRPr="005B17D3">
        <w:t>More</w:t>
      </w:r>
      <w:r w:rsidRPr="005B17D3">
        <w:rPr>
          <w:sz w:val="18"/>
          <w:szCs w:val="18"/>
        </w:rPr>
        <w:t>…</w:t>
      </w:r>
    </w:p>
    <w:p w14:paraId="3B6D245D" w14:textId="77777777" w:rsidR="00BE52CE" w:rsidRPr="005B17D3" w:rsidRDefault="00BE52CE" w:rsidP="00EF3896">
      <w:pPr>
        <w:pStyle w:val="ListBull2"/>
      </w:pPr>
      <w:r w:rsidRPr="005B17D3">
        <w:rPr>
          <w:i/>
        </w:rPr>
        <w:t>Percentage</w:t>
      </w:r>
      <w:r w:rsidRPr="005B17D3">
        <w:t xml:space="preserve"> defaults to the latest percentage for the </w:t>
      </w:r>
      <w:r w:rsidRPr="005B17D3">
        <w:rPr>
          <w:i/>
        </w:rPr>
        <w:t>Income Year</w:t>
      </w:r>
      <w:r w:rsidRPr="005B17D3">
        <w:t xml:space="preserve"> selected.</w:t>
      </w:r>
    </w:p>
    <w:p w14:paraId="6518E664" w14:textId="77777777" w:rsidR="00BE52CE" w:rsidRPr="005B17D3" w:rsidRDefault="00BE52CE" w:rsidP="00EF3896">
      <w:pPr>
        <w:pStyle w:val="ListBull2"/>
      </w:pPr>
      <w:r w:rsidRPr="005B17D3">
        <w:t>Changes to the</w:t>
      </w:r>
      <w:r w:rsidRPr="005B17D3">
        <w:rPr>
          <w:i/>
        </w:rPr>
        <w:t xml:space="preserve"> Percentage</w:t>
      </w:r>
      <w:r w:rsidRPr="005B17D3">
        <w:t xml:space="preserve"> are saved in history.</w:t>
      </w:r>
    </w:p>
    <w:p w14:paraId="074B65AB" w14:textId="77777777" w:rsidR="00BE52CE" w:rsidRPr="005B17D3" w:rsidRDefault="00BE52CE" w:rsidP="00EF3896">
      <w:pPr>
        <w:pStyle w:val="RulesandMore"/>
        <w:rPr>
          <w:sz w:val="18"/>
          <w:szCs w:val="18"/>
        </w:rPr>
      </w:pPr>
      <w:r w:rsidRPr="005B17D3">
        <w:t>Rules</w:t>
      </w:r>
      <w:r w:rsidRPr="005B17D3">
        <w:rPr>
          <w:sz w:val="18"/>
          <w:szCs w:val="18"/>
        </w:rPr>
        <w:t>…</w:t>
      </w:r>
    </w:p>
    <w:p w14:paraId="728814B4" w14:textId="77777777" w:rsidR="00BE52CE" w:rsidRPr="005B17D3" w:rsidRDefault="00BE52CE" w:rsidP="00EF3896">
      <w:pPr>
        <w:pStyle w:val="ListBull2"/>
      </w:pPr>
      <w:r w:rsidRPr="005B17D3">
        <w:t xml:space="preserve">The </w:t>
      </w:r>
      <w:r w:rsidRPr="005B17D3">
        <w:rPr>
          <w:i/>
        </w:rPr>
        <w:t>Percentage</w:t>
      </w:r>
      <w:r w:rsidRPr="005B17D3">
        <w:t xml:space="preserve"> value can only be updated for the current and next </w:t>
      </w:r>
      <w:r w:rsidRPr="005B17D3">
        <w:rPr>
          <w:i/>
        </w:rPr>
        <w:t>Income Years</w:t>
      </w:r>
      <w:r w:rsidRPr="005B17D3">
        <w:t xml:space="preserve">, and only if the next Income Year has already been added using the </w:t>
      </w:r>
      <w:r w:rsidRPr="005B17D3">
        <w:rPr>
          <w:u w:val="single"/>
        </w:rPr>
        <w:t>Add Income Year</w:t>
      </w:r>
      <w:r w:rsidRPr="005B17D3">
        <w:t xml:space="preserve"> link. All prior Income Year percentages are read-only and cannot be changed.</w:t>
      </w:r>
    </w:p>
    <w:p w14:paraId="698F3772" w14:textId="77777777" w:rsidR="00BE52CE" w:rsidRPr="005B17D3" w:rsidRDefault="00BE52CE" w:rsidP="00EF3896">
      <w:pPr>
        <w:pStyle w:val="ListBull2"/>
      </w:pPr>
      <w:r w:rsidRPr="005B17D3">
        <w:t xml:space="preserve">The new </w:t>
      </w:r>
      <w:r w:rsidRPr="005B17D3">
        <w:rPr>
          <w:i/>
        </w:rPr>
        <w:t>Percentage</w:t>
      </w:r>
      <w:r w:rsidRPr="005B17D3">
        <w:t xml:space="preserve"> must be greater than the old value.</w:t>
      </w:r>
    </w:p>
    <w:p w14:paraId="364F0C92" w14:textId="7AD12371" w:rsidR="00BE52CE" w:rsidRPr="005B17D3" w:rsidRDefault="00BE52CE" w:rsidP="00EF3896">
      <w:pPr>
        <w:pStyle w:val="ListBull2"/>
      </w:pPr>
      <w:r w:rsidRPr="005B17D3">
        <w:rPr>
          <w:i/>
        </w:rPr>
        <w:t>Percentage</w:t>
      </w:r>
      <w:r w:rsidRPr="005B17D3">
        <w:t xml:space="preserve"> must be a value from 0 to 99.</w:t>
      </w:r>
    </w:p>
    <w:p w14:paraId="444995EB" w14:textId="77777777" w:rsidR="006A4D87" w:rsidRPr="005B17D3" w:rsidRDefault="006A4D87" w:rsidP="006A4D87">
      <w:pPr>
        <w:pStyle w:val="ListBull2"/>
        <w:numPr>
          <w:ilvl w:val="0"/>
          <w:numId w:val="0"/>
        </w:numPr>
        <w:ind w:left="720"/>
      </w:pPr>
    </w:p>
    <w:p w14:paraId="11A2160F" w14:textId="77777777" w:rsidR="00BE52CE" w:rsidRPr="005B17D3" w:rsidRDefault="00BE52CE" w:rsidP="00EF3896">
      <w:pPr>
        <w:pStyle w:val="Fields"/>
        <w:rPr>
          <w:rStyle w:val="StyleDrop-downhotspot11ptUnderline"/>
          <w:bCs w:val="0"/>
          <w:iCs w:val="0"/>
          <w:sz w:val="24"/>
        </w:rPr>
      </w:pPr>
      <w:r w:rsidRPr="005B17D3">
        <w:rPr>
          <w:rStyle w:val="StyleDrop-downhotspot11ptUnderline"/>
          <w:bCs w:val="0"/>
          <w:iCs w:val="0"/>
          <w:sz w:val="24"/>
        </w:rPr>
        <w:t>Start Retroactive Processing</w:t>
      </w:r>
    </w:p>
    <w:p w14:paraId="1234E8D6" w14:textId="77777777" w:rsidR="00BE52CE" w:rsidRPr="005B17D3" w:rsidRDefault="00BE52CE" w:rsidP="00EF3896">
      <w:pPr>
        <w:pStyle w:val="ScreenFieldDesc"/>
      </w:pPr>
      <w:r w:rsidRPr="005B17D3">
        <w:rPr>
          <w:i/>
        </w:rPr>
        <w:lastRenderedPageBreak/>
        <w:t>Start Retroactive Processing</w:t>
      </w:r>
      <w:r w:rsidRPr="005B17D3">
        <w:t xml:space="preserve"> is an optional batch process </w:t>
      </w:r>
      <w:r w:rsidRPr="005B17D3">
        <w:fldChar w:fldCharType="begin"/>
      </w:r>
      <w:r w:rsidRPr="005B17D3">
        <w:instrText xml:space="preserve"> XE "Relaxation Percentage:Retroactive Processing" </w:instrText>
      </w:r>
      <w:r w:rsidRPr="005B17D3">
        <w:fldChar w:fldCharType="end"/>
      </w:r>
      <w:r w:rsidRPr="005B17D3">
        <w:t>applies the change retroactively to the beginning of the Income Year for all Veterans who were previously rejected but now qualify under the new</w:t>
      </w:r>
      <w:r w:rsidRPr="005B17D3">
        <w:rPr>
          <w:i/>
        </w:rPr>
        <w:t xml:space="preserve"> Percentage</w:t>
      </w:r>
      <w:r w:rsidRPr="005B17D3">
        <w:t>.</w:t>
      </w:r>
    </w:p>
    <w:p w14:paraId="12D513BD" w14:textId="77777777" w:rsidR="00BE52CE" w:rsidRPr="005B17D3" w:rsidRDefault="00BE52CE" w:rsidP="00EF3896">
      <w:pPr>
        <w:pStyle w:val="ScreenFieldDesc"/>
      </w:pPr>
      <w:r w:rsidRPr="005B17D3">
        <w:t xml:space="preserve">Place a check in the check box and click </w:t>
      </w:r>
      <w:r w:rsidRPr="005B17D3">
        <w:rPr>
          <w:b/>
        </w:rPr>
        <w:t>UPDATE</w:t>
      </w:r>
      <w:r w:rsidRPr="005B17D3">
        <w:t xml:space="preserve"> to run the batch process. The check box defaults to checked.</w:t>
      </w:r>
    </w:p>
    <w:p w14:paraId="136303C4" w14:textId="77777777" w:rsidR="00BE52CE" w:rsidRPr="005B17D3" w:rsidRDefault="00BE52CE" w:rsidP="00EF3896">
      <w:pPr>
        <w:pStyle w:val="BodyTextBullet2"/>
      </w:pPr>
      <w:r w:rsidRPr="005B17D3">
        <w:t xml:space="preserve">Click the </w:t>
      </w:r>
      <w:r w:rsidRPr="005B17D3">
        <w:rPr>
          <w:b/>
        </w:rPr>
        <w:t>UPDATE</w:t>
      </w:r>
      <w:r w:rsidRPr="005B17D3">
        <w:t xml:space="preserve"> button to update the </w:t>
      </w:r>
      <w:r w:rsidRPr="005B17D3">
        <w:rPr>
          <w:i/>
        </w:rPr>
        <w:t>Relaxation Percentage</w:t>
      </w:r>
      <w:r w:rsidRPr="005B17D3">
        <w:t xml:space="preserve"> or </w:t>
      </w:r>
      <w:r w:rsidRPr="005B17D3">
        <w:rPr>
          <w:b/>
        </w:rPr>
        <w:t>CANCEL</w:t>
      </w:r>
      <w:r w:rsidRPr="005B17D3">
        <w:t xml:space="preserve"> to return to the </w:t>
      </w:r>
      <w:r w:rsidRPr="005B17D3">
        <w:rPr>
          <w:i/>
        </w:rPr>
        <w:t>Person Search</w:t>
      </w:r>
      <w:r w:rsidRPr="005B17D3">
        <w:t xml:space="preserve"> screen without making any changes. The </w:t>
      </w:r>
      <w:r w:rsidRPr="005B17D3">
        <w:rPr>
          <w:b/>
        </w:rPr>
        <w:t>RESET</w:t>
      </w:r>
      <w:r w:rsidRPr="005B17D3">
        <w:t xml:space="preserve"> button resets all of the changed fields to their previous values and returns the user to the current Income Year and percentage.</w:t>
      </w:r>
    </w:p>
    <w:p w14:paraId="58944254" w14:textId="77777777" w:rsidR="00BE52CE" w:rsidRPr="005B17D3" w:rsidRDefault="00BE52CE" w:rsidP="00EF3896">
      <w:pPr>
        <w:pStyle w:val="ReqField"/>
      </w:pPr>
      <w:bookmarkStart w:id="711" w:name="_Toc289864770"/>
      <w:bookmarkStart w:id="712" w:name="_Toc394920758"/>
      <w:bookmarkStart w:id="713" w:name="_Toc406571095"/>
      <w:bookmarkStart w:id="714" w:name="_Toc478746534"/>
      <w:bookmarkStart w:id="715" w:name="_Toc482888464"/>
      <w:r w:rsidRPr="005B17D3">
        <w:t>Indicates required field</w:t>
      </w:r>
    </w:p>
    <w:p w14:paraId="4AC17F56" w14:textId="77777777" w:rsidR="00BE52CE" w:rsidRPr="005B17D3" w:rsidRDefault="00BE52CE" w:rsidP="00EF3896">
      <w:pPr>
        <w:pStyle w:val="ScreenName"/>
      </w:pPr>
      <w:r w:rsidRPr="005B17D3">
        <w:t>Relaxation Percentage (Add)</w:t>
      </w:r>
      <w:bookmarkEnd w:id="711"/>
      <w:bookmarkEnd w:id="712"/>
      <w:bookmarkEnd w:id="713"/>
      <w:bookmarkEnd w:id="714"/>
      <w:bookmarkEnd w:id="715"/>
    </w:p>
    <w:p w14:paraId="7C3ED284" w14:textId="77777777" w:rsidR="00BE52CE" w:rsidRPr="005B17D3" w:rsidRDefault="00BE52CE" w:rsidP="00EF3896">
      <w:pPr>
        <w:pStyle w:val="BodyTextBullet2"/>
      </w:pPr>
      <w:r w:rsidRPr="005B17D3">
        <w:t xml:space="preserve">The </w:t>
      </w:r>
      <w:r w:rsidRPr="005B17D3">
        <w:rPr>
          <w:i/>
        </w:rPr>
        <w:t>Relaxation Percentage (Add)</w:t>
      </w:r>
      <w:r w:rsidRPr="005B17D3">
        <w:t xml:space="preserve"> screen allows users to add</w:t>
      </w:r>
      <w:r w:rsidRPr="005B17D3">
        <w:fldChar w:fldCharType="begin"/>
      </w:r>
      <w:r w:rsidRPr="005B17D3">
        <w:instrText xml:space="preserve"> XE "Relaxation Percentage:Add Income Year" </w:instrText>
      </w:r>
      <w:r w:rsidRPr="005B17D3">
        <w:fldChar w:fldCharType="end"/>
      </w:r>
      <w:r w:rsidRPr="005B17D3">
        <w:t xml:space="preserve"> a Percentage for the current calendar year.</w:t>
      </w:r>
    </w:p>
    <w:p w14:paraId="3AF1C69E" w14:textId="77777777" w:rsidR="006A4D87" w:rsidRPr="005B17D3" w:rsidRDefault="006A4D87" w:rsidP="00EF3896">
      <w:pPr>
        <w:pStyle w:val="ScreenField"/>
        <w:rPr>
          <w:rStyle w:val="StyleDrop-downhotspot11ptUnderline"/>
          <w:bCs w:val="0"/>
          <w:iCs w:val="0"/>
          <w:sz w:val="24"/>
          <w:u w:val="none"/>
        </w:rPr>
      </w:pPr>
    </w:p>
    <w:p w14:paraId="111F0EB6" w14:textId="5609398D" w:rsidR="00BE52CE" w:rsidRPr="005B17D3" w:rsidRDefault="00BE52CE" w:rsidP="00EF3896">
      <w:pPr>
        <w:pStyle w:val="ScreenField"/>
      </w:pPr>
      <w:r w:rsidRPr="005B17D3">
        <w:rPr>
          <w:rStyle w:val="StyleDrop-downhotspot11ptUnderline"/>
          <w:bCs w:val="0"/>
          <w:iCs w:val="0"/>
          <w:sz w:val="24"/>
          <w:u w:val="none"/>
        </w:rPr>
        <w:t>Income Year:</w:t>
      </w:r>
    </w:p>
    <w:p w14:paraId="6F842039" w14:textId="77777777" w:rsidR="00BE52CE" w:rsidRPr="005B17D3" w:rsidRDefault="00BE52CE" w:rsidP="00EF3896">
      <w:pPr>
        <w:pStyle w:val="ScreenFieldDesc"/>
      </w:pPr>
      <w:r w:rsidRPr="005B17D3">
        <w:rPr>
          <w:lang w:bidi="en-US"/>
        </w:rPr>
        <w:t xml:space="preserve">ES displays the next Income Year (current calendar year), which is the only year that can be added. </w:t>
      </w:r>
    </w:p>
    <w:p w14:paraId="3AD52F2E" w14:textId="77777777" w:rsidR="00BE52CE" w:rsidRPr="005B17D3" w:rsidRDefault="00BE52CE" w:rsidP="00EF3896">
      <w:pPr>
        <w:pStyle w:val="RulesandMore"/>
        <w:rPr>
          <w:sz w:val="18"/>
          <w:szCs w:val="18"/>
        </w:rPr>
      </w:pPr>
      <w:r w:rsidRPr="005B17D3">
        <w:t>More</w:t>
      </w:r>
      <w:r w:rsidRPr="005B17D3">
        <w:rPr>
          <w:sz w:val="18"/>
          <w:szCs w:val="18"/>
        </w:rPr>
        <w:t>…</w:t>
      </w:r>
    </w:p>
    <w:p w14:paraId="1F7FD6F2" w14:textId="77777777" w:rsidR="00BE52CE" w:rsidRPr="005B17D3" w:rsidRDefault="00BE52CE" w:rsidP="00EF3896">
      <w:pPr>
        <w:pStyle w:val="ListBull2"/>
      </w:pPr>
      <w:r w:rsidRPr="005B17D3">
        <w:rPr>
          <w:lang w:bidi="en-US"/>
        </w:rPr>
        <w:t>Only the current calendar year is displayed for addition.</w:t>
      </w:r>
    </w:p>
    <w:p w14:paraId="614E1A86" w14:textId="77777777" w:rsidR="006A4D87" w:rsidRPr="005B17D3" w:rsidRDefault="006A4D87" w:rsidP="00EF3896">
      <w:pPr>
        <w:pStyle w:val="ScreenField"/>
        <w:rPr>
          <w:rStyle w:val="StyleDrop-downhotspot11ptUnderline"/>
          <w:bCs w:val="0"/>
          <w:iCs w:val="0"/>
          <w:sz w:val="24"/>
          <w:u w:val="none"/>
        </w:rPr>
      </w:pPr>
    </w:p>
    <w:p w14:paraId="0665D696" w14:textId="685D608E" w:rsidR="00BE52CE" w:rsidRPr="005B17D3" w:rsidRDefault="00BE52CE" w:rsidP="00EF3896">
      <w:pPr>
        <w:pStyle w:val="ScreenField"/>
      </w:pPr>
      <w:r w:rsidRPr="005B17D3">
        <w:rPr>
          <w:noProof/>
        </w:rPr>
        <w:drawing>
          <wp:inline distT="0" distB="0" distL="0" distR="0" wp14:anchorId="4B30374E" wp14:editId="13C682DB">
            <wp:extent cx="119380" cy="119380"/>
            <wp:effectExtent l="19050" t="0" r="0" b="0"/>
            <wp:docPr id="483" name="Picture 483" descr="required fiel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3" descr="required field symbol"/>
                    <pic:cNvPicPr>
                      <a:picLocks noChangeAspect="1" noChangeArrowheads="1"/>
                    </pic:cNvPicPr>
                  </pic:nvPicPr>
                  <pic:blipFill>
                    <a:blip r:embed="rId33" cstate="print"/>
                    <a:srcRect/>
                    <a:stretch>
                      <a:fillRect/>
                    </a:stretch>
                  </pic:blipFill>
                  <pic:spPr bwMode="auto">
                    <a:xfrm>
                      <a:off x="0" y="0"/>
                      <a:ext cx="119380" cy="119380"/>
                    </a:xfrm>
                    <a:prstGeom prst="rect">
                      <a:avLst/>
                    </a:prstGeom>
                    <a:noFill/>
                    <a:ln w="9525">
                      <a:noFill/>
                      <a:miter lim="800000"/>
                      <a:headEnd/>
                      <a:tailEnd/>
                    </a:ln>
                  </pic:spPr>
                </pic:pic>
              </a:graphicData>
            </a:graphic>
          </wp:inline>
        </w:drawing>
      </w:r>
      <w:r w:rsidRPr="005B17D3">
        <w:rPr>
          <w:rStyle w:val="StyleDrop-downhotspot11ptUnderline"/>
          <w:bCs w:val="0"/>
          <w:iCs w:val="0"/>
          <w:sz w:val="24"/>
          <w:u w:val="none"/>
        </w:rPr>
        <w:t>Percentage:</w:t>
      </w:r>
    </w:p>
    <w:p w14:paraId="0BE5F5B6" w14:textId="77777777" w:rsidR="00BE52CE" w:rsidRPr="005B17D3" w:rsidRDefault="00BE52CE" w:rsidP="00EF3896">
      <w:pPr>
        <w:pStyle w:val="ScreenFieldDesc"/>
      </w:pPr>
      <w:r w:rsidRPr="005B17D3">
        <w:t>Enter a relaxation percentage for the new Income Year displayed.</w:t>
      </w:r>
    </w:p>
    <w:p w14:paraId="101009F5" w14:textId="77777777" w:rsidR="00BE52CE" w:rsidRPr="005B17D3" w:rsidRDefault="00BE52CE" w:rsidP="00EF3896">
      <w:pPr>
        <w:pStyle w:val="RulesandMore"/>
        <w:rPr>
          <w:sz w:val="18"/>
          <w:szCs w:val="18"/>
        </w:rPr>
      </w:pPr>
      <w:r w:rsidRPr="005B17D3">
        <w:t>Rules</w:t>
      </w:r>
      <w:r w:rsidRPr="005B17D3">
        <w:rPr>
          <w:sz w:val="18"/>
          <w:szCs w:val="18"/>
        </w:rPr>
        <w:t>…</w:t>
      </w:r>
    </w:p>
    <w:p w14:paraId="525AB061" w14:textId="77777777" w:rsidR="00BE52CE" w:rsidRPr="005B17D3" w:rsidRDefault="00BE52CE" w:rsidP="00EF3896">
      <w:pPr>
        <w:pStyle w:val="ListBull2"/>
      </w:pPr>
      <w:r w:rsidRPr="005B17D3">
        <w:t xml:space="preserve">The new </w:t>
      </w:r>
      <w:r w:rsidRPr="005B17D3">
        <w:rPr>
          <w:i/>
        </w:rPr>
        <w:t>Percentage</w:t>
      </w:r>
      <w:r w:rsidRPr="005B17D3">
        <w:t xml:space="preserve"> must be greater than or equal to the current Income Year’s old value.</w:t>
      </w:r>
    </w:p>
    <w:p w14:paraId="7C2D51CD" w14:textId="77777777" w:rsidR="00BE52CE" w:rsidRPr="005B17D3" w:rsidRDefault="00BE52CE" w:rsidP="00EF3896">
      <w:pPr>
        <w:pStyle w:val="ListBull2"/>
      </w:pPr>
      <w:r w:rsidRPr="005B17D3">
        <w:t xml:space="preserve">The </w:t>
      </w:r>
      <w:r w:rsidRPr="005B17D3">
        <w:rPr>
          <w:i/>
        </w:rPr>
        <w:t>Percentage</w:t>
      </w:r>
      <w:r w:rsidRPr="005B17D3">
        <w:t xml:space="preserve"> must be a value from 0 to 99.</w:t>
      </w:r>
    </w:p>
    <w:p w14:paraId="71A81A22" w14:textId="77777777" w:rsidR="00BE52CE" w:rsidRPr="005B17D3" w:rsidRDefault="00BE52CE" w:rsidP="00EF3896">
      <w:pPr>
        <w:pStyle w:val="ScreenFieldDesc"/>
      </w:pPr>
      <w:r w:rsidRPr="005B17D3">
        <w:t xml:space="preserve">Click the </w:t>
      </w:r>
      <w:r w:rsidRPr="005B17D3">
        <w:rPr>
          <w:b/>
        </w:rPr>
        <w:t>ADD</w:t>
      </w:r>
      <w:r w:rsidRPr="005B17D3">
        <w:t xml:space="preserve"> button to add the </w:t>
      </w:r>
      <w:r w:rsidRPr="005B17D3">
        <w:rPr>
          <w:i/>
        </w:rPr>
        <w:t>Relaxation Percentage</w:t>
      </w:r>
      <w:r w:rsidRPr="005B17D3">
        <w:t xml:space="preserve"> or </w:t>
      </w:r>
      <w:r w:rsidRPr="005B17D3">
        <w:rPr>
          <w:b/>
        </w:rPr>
        <w:t>CANCEL</w:t>
      </w:r>
      <w:r w:rsidRPr="005B17D3">
        <w:t xml:space="preserve"> to return to the </w:t>
      </w:r>
      <w:r w:rsidRPr="005B17D3">
        <w:rPr>
          <w:i/>
        </w:rPr>
        <w:t>Relaxation Percentage</w:t>
      </w:r>
      <w:r w:rsidRPr="005B17D3">
        <w:t xml:space="preserve"> (Update) screen without making any changes.</w:t>
      </w:r>
    </w:p>
    <w:p w14:paraId="58FF8382" w14:textId="77777777" w:rsidR="00BE52CE" w:rsidRPr="005B17D3" w:rsidRDefault="00BE52CE" w:rsidP="00EF3896">
      <w:pPr>
        <w:pStyle w:val="ReqField"/>
      </w:pPr>
      <w:bookmarkStart w:id="716" w:name="_Toc394920759"/>
      <w:bookmarkStart w:id="717" w:name="_Toc406571096"/>
      <w:bookmarkStart w:id="718" w:name="_Toc478746535"/>
      <w:bookmarkStart w:id="719" w:name="_Toc482888465"/>
      <w:bookmarkStart w:id="720" w:name="_Toc289864771"/>
      <w:r w:rsidRPr="005B17D3">
        <w:t>Indicates required field</w:t>
      </w:r>
    </w:p>
    <w:p w14:paraId="4AB4D734" w14:textId="1B4C3E98" w:rsidR="00951E53" w:rsidRPr="005B17D3" w:rsidRDefault="00951E53" w:rsidP="00EF3896"/>
    <w:p w14:paraId="15B8A9D4" w14:textId="3DC88F2F" w:rsidR="007F131B" w:rsidRPr="005B17D3" w:rsidRDefault="00946AE1" w:rsidP="00EF3896">
      <w:pPr>
        <w:pStyle w:val="Heading3"/>
      </w:pPr>
      <w:bookmarkStart w:id="721" w:name="_Veteran_Medical_Benefit"/>
      <w:bookmarkStart w:id="722" w:name="_Toc31622204"/>
      <w:bookmarkEnd w:id="721"/>
      <w:r w:rsidRPr="005B17D3">
        <w:t>VHA Profile</w:t>
      </w:r>
      <w:bookmarkEnd w:id="722"/>
      <w:r w:rsidR="009E117C" w:rsidRPr="005B17D3">
        <w:t xml:space="preserve"> </w:t>
      </w:r>
      <w:bookmarkStart w:id="723" w:name="Eligibility_Copay_Billing_Cat"/>
    </w:p>
    <w:p w14:paraId="55AE04DF" w14:textId="7E4B0CD6" w:rsidR="00DA5D8D" w:rsidRPr="005B17D3" w:rsidRDefault="00946AE1" w:rsidP="00C47C65">
      <w:pPr>
        <w:pStyle w:val="BodyTextBullet1"/>
        <w:jc w:val="right"/>
        <w:rPr>
          <w:rStyle w:val="Hyperlink"/>
          <w:szCs w:val="24"/>
        </w:rPr>
      </w:pPr>
      <w:r w:rsidRPr="005B17D3">
        <w:fldChar w:fldCharType="begin"/>
      </w:r>
      <w:r w:rsidRPr="005B17D3">
        <w:instrText xml:space="preserve"> HYPERLINK  \l "VHA_Profiles_Eligibility" </w:instrText>
      </w:r>
      <w:r w:rsidRPr="005B17D3">
        <w:fldChar w:fldCharType="separate"/>
      </w:r>
      <w:r w:rsidR="002E2F7C" w:rsidRPr="005B17D3">
        <w:rPr>
          <w:rStyle w:val="Hyperlink"/>
          <w:szCs w:val="24"/>
        </w:rPr>
        <w:t>[</w:t>
      </w:r>
      <w:r w:rsidR="00C47C65" w:rsidRPr="005B17D3">
        <w:rPr>
          <w:rStyle w:val="Hyperlink"/>
          <w:szCs w:val="24"/>
        </w:rPr>
        <w:t>B</w:t>
      </w:r>
      <w:r w:rsidR="002E2F7C" w:rsidRPr="005B17D3">
        <w:rPr>
          <w:rStyle w:val="Hyperlink"/>
          <w:szCs w:val="24"/>
        </w:rPr>
        <w:t>ack to Eligibility/</w:t>
      </w:r>
      <w:r w:rsidRPr="005B17D3">
        <w:rPr>
          <w:rStyle w:val="Hyperlink"/>
          <w:szCs w:val="24"/>
        </w:rPr>
        <w:t>VHA Profile</w:t>
      </w:r>
      <w:r w:rsidR="002E2F7C" w:rsidRPr="005B17D3">
        <w:rPr>
          <w:rStyle w:val="Hyperlink"/>
          <w:szCs w:val="24"/>
        </w:rPr>
        <w:t>]</w:t>
      </w:r>
      <w:bookmarkEnd w:id="723"/>
    </w:p>
    <w:p w14:paraId="0FFDC91D" w14:textId="111B9BAC" w:rsidR="00DA5D8D" w:rsidRPr="005B17D3" w:rsidRDefault="00946AE1" w:rsidP="00EF3896">
      <w:pPr>
        <w:pStyle w:val="BodyTextBullet2"/>
      </w:pPr>
      <w:r w:rsidRPr="005B17D3">
        <w:rPr>
          <w:bCs w:val="0"/>
          <w:color w:val="auto"/>
          <w:position w:val="-4"/>
        </w:rPr>
        <w:fldChar w:fldCharType="end"/>
      </w:r>
      <w:r w:rsidR="00DA5D8D" w:rsidRPr="005B17D3">
        <w:t xml:space="preserve">VHA has initiated the </w:t>
      </w:r>
      <w:r w:rsidRPr="005B17D3">
        <w:t>VHA Profile</w:t>
      </w:r>
      <w:r w:rsidR="004C27DD" w:rsidRPr="005B17D3">
        <w:t xml:space="preserve"> (VHAP)</w:t>
      </w:r>
      <w:r w:rsidR="00DA5D8D" w:rsidRPr="005B17D3">
        <w:t>, previously known as Health Benefit Plans (HBPs)</w:t>
      </w:r>
      <w:r w:rsidR="003174AF" w:rsidRPr="005B17D3">
        <w:t xml:space="preserve"> and V</w:t>
      </w:r>
      <w:r w:rsidR="004513E1" w:rsidRPr="005B17D3">
        <w:t>eteran Medical Benefit Plans</w:t>
      </w:r>
      <w:r w:rsidR="003174AF" w:rsidRPr="005B17D3">
        <w:t xml:space="preserve"> (V</w:t>
      </w:r>
      <w:r w:rsidR="004513E1" w:rsidRPr="005B17D3">
        <w:t>MB</w:t>
      </w:r>
      <w:r w:rsidR="003174AF" w:rsidRPr="005B17D3">
        <w:t>P)</w:t>
      </w:r>
      <w:r w:rsidR="00DA5D8D" w:rsidRPr="005B17D3">
        <w:t>,</w:t>
      </w:r>
      <w:r w:rsidR="00DA5D8D" w:rsidRPr="005B17D3">
        <w:rPr>
          <w:b/>
        </w:rPr>
        <w:t xml:space="preserve"> </w:t>
      </w:r>
      <w:r w:rsidR="00DA5D8D" w:rsidRPr="005B17D3">
        <w:t xml:space="preserve">that associate the authority for care to the </w:t>
      </w:r>
      <w:r w:rsidR="00DA5D8D" w:rsidRPr="005B17D3">
        <w:lastRenderedPageBreak/>
        <w:t xml:space="preserve">provisioning of health care services, while providing Veterans and their families with an accurate description of the benefits to which they are eligible. The creation of Veterans </w:t>
      </w:r>
      <w:r w:rsidRPr="005B17D3">
        <w:t>VHAPs</w:t>
      </w:r>
      <w:r w:rsidR="00DA5D8D" w:rsidRPr="005B17D3">
        <w:t xml:space="preserve"> removes the subjectivity associated with and the interpretation of benefits and reduces the need to have VA staff continually interpret benefits for Veterans and their families.</w:t>
      </w:r>
    </w:p>
    <w:p w14:paraId="352166F6" w14:textId="77777777" w:rsidR="00A01CA3" w:rsidRPr="005B17D3" w:rsidRDefault="00A01CA3" w:rsidP="00EF3896">
      <w:pPr>
        <w:pStyle w:val="BodyTextBullet1"/>
      </w:pPr>
    </w:p>
    <w:p w14:paraId="3DEA23DC" w14:textId="2448FFA5" w:rsidR="00DA5D8D" w:rsidRPr="005B17D3" w:rsidRDefault="005B17D3" w:rsidP="001470FA">
      <w:pPr>
        <w:pStyle w:val="BodyTextBullet1"/>
        <w:numPr>
          <w:ilvl w:val="0"/>
          <w:numId w:val="426"/>
        </w:numPr>
      </w:pPr>
      <w:hyperlink w:anchor="Core" w:history="1">
        <w:r w:rsidR="00DA5D8D" w:rsidRPr="005B17D3">
          <w:rPr>
            <w:rStyle w:val="Hyperlink"/>
            <w:szCs w:val="24"/>
          </w:rPr>
          <w:t>Core</w:t>
        </w:r>
      </w:hyperlink>
    </w:p>
    <w:p w14:paraId="606DDE3D" w14:textId="09621B5D" w:rsidR="00327FDB" w:rsidRPr="005B17D3" w:rsidRDefault="00327FDB" w:rsidP="001470FA">
      <w:pPr>
        <w:pStyle w:val="BodyTextBullet1"/>
        <w:numPr>
          <w:ilvl w:val="1"/>
          <w:numId w:val="426"/>
        </w:numPr>
        <w:ind w:left="1080"/>
      </w:pPr>
      <w:r w:rsidRPr="005B17D3">
        <w:t xml:space="preserve">A core </w:t>
      </w:r>
      <w:r w:rsidR="00946AE1" w:rsidRPr="005B17D3">
        <w:t>VHAP</w:t>
      </w:r>
      <w:r w:rsidRPr="005B17D3">
        <w:t xml:space="preserve"> is a </w:t>
      </w:r>
      <w:r w:rsidR="00946AE1" w:rsidRPr="005B17D3">
        <w:t>p</w:t>
      </w:r>
      <w:r w:rsidR="006E7F2D" w:rsidRPr="005B17D3">
        <w:t>rofile</w:t>
      </w:r>
      <w:r w:rsidRPr="005B17D3">
        <w:t xml:space="preserve"> assigned to each record identifying the benefits a Beneficiary is entitled to and the copays they are responsible for, if any. A record can only have one core </w:t>
      </w:r>
      <w:r w:rsidR="00946AE1" w:rsidRPr="005B17D3">
        <w:t>VHAP</w:t>
      </w:r>
      <w:r w:rsidRPr="005B17D3">
        <w:t xml:space="preserve"> at a time. Because a record can only have one </w:t>
      </w:r>
      <w:r w:rsidR="009F5BEE" w:rsidRPr="005B17D3">
        <w:t>c</w:t>
      </w:r>
      <w:r w:rsidRPr="005B17D3">
        <w:t xml:space="preserve">ore </w:t>
      </w:r>
      <w:r w:rsidR="00946AE1" w:rsidRPr="005B17D3">
        <w:t>VHAP</w:t>
      </w:r>
      <w:r w:rsidRPr="005B17D3">
        <w:t xml:space="preserve"> at a time,</w:t>
      </w:r>
      <w:r w:rsidRPr="005B17D3">
        <w:rPr>
          <w:rFonts w:ascii="Arial" w:hAnsi="Arial" w:cs="Arial"/>
        </w:rPr>
        <w:t xml:space="preserve"> </w:t>
      </w:r>
      <w:r w:rsidRPr="005B17D3">
        <w:t xml:space="preserve">a record will be placed in the best </w:t>
      </w:r>
      <w:r w:rsidR="009771EA" w:rsidRPr="005B17D3">
        <w:t>c</w:t>
      </w:r>
      <w:r w:rsidRPr="005B17D3">
        <w:t>o</w:t>
      </w:r>
      <w:r w:rsidR="00946AE1" w:rsidRPr="005B17D3">
        <w:t>re VHAP</w:t>
      </w:r>
      <w:r w:rsidRPr="005B17D3">
        <w:t xml:space="preserve"> available to the Beneficiary.</w:t>
      </w:r>
    </w:p>
    <w:p w14:paraId="5BDAE585" w14:textId="77777777" w:rsidR="00DA5D8D" w:rsidRPr="005B17D3" w:rsidRDefault="00DA5D8D" w:rsidP="00EF3896">
      <w:pPr>
        <w:widowControl w:val="0"/>
        <w:spacing w:before="120" w:line="240" w:lineRule="atLeast"/>
        <w:ind w:left="1440"/>
      </w:pPr>
    </w:p>
    <w:p w14:paraId="77A4170C" w14:textId="5390B634" w:rsidR="00DA5D8D" w:rsidRPr="005B17D3" w:rsidRDefault="005B17D3" w:rsidP="001470FA">
      <w:pPr>
        <w:pStyle w:val="BodyTextBullet1"/>
        <w:numPr>
          <w:ilvl w:val="0"/>
          <w:numId w:val="426"/>
        </w:numPr>
      </w:pPr>
      <w:hyperlink w:anchor="Carve_Out" w:history="1">
        <w:r w:rsidR="00DA5D8D" w:rsidRPr="005B17D3">
          <w:rPr>
            <w:rStyle w:val="Hyperlink"/>
            <w:szCs w:val="24"/>
          </w:rPr>
          <w:t>Carve Outs</w:t>
        </w:r>
      </w:hyperlink>
    </w:p>
    <w:p w14:paraId="6D15319A" w14:textId="501452CA" w:rsidR="00DA5D8D" w:rsidRPr="005B17D3" w:rsidRDefault="00C50220" w:rsidP="001470FA">
      <w:pPr>
        <w:pStyle w:val="BodyTextBullet1"/>
        <w:numPr>
          <w:ilvl w:val="0"/>
          <w:numId w:val="427"/>
        </w:numPr>
      </w:pPr>
      <w:r w:rsidRPr="005B17D3">
        <w:t xml:space="preserve">A carve out </w:t>
      </w:r>
      <w:r w:rsidR="00E8318F" w:rsidRPr="005B17D3">
        <w:t>VHAP</w:t>
      </w:r>
      <w:r w:rsidRPr="005B17D3">
        <w:t xml:space="preserve"> is a </w:t>
      </w:r>
      <w:r w:rsidR="00D975BD" w:rsidRPr="005B17D3">
        <w:t>profile</w:t>
      </w:r>
      <w:r w:rsidRPr="005B17D3">
        <w:t xml:space="preserve"> assigned to certain records that meet additional conditions for the specific carve out </w:t>
      </w:r>
      <w:r w:rsidR="00D975BD" w:rsidRPr="005B17D3">
        <w:t>profile</w:t>
      </w:r>
      <w:r w:rsidRPr="005B17D3">
        <w:t xml:space="preserve">. </w:t>
      </w:r>
      <w:r w:rsidR="00DA5D8D" w:rsidRPr="005B17D3">
        <w:t xml:space="preserve">A record can have zero, one, or multiple carve out </w:t>
      </w:r>
      <w:r w:rsidR="00E8318F" w:rsidRPr="005B17D3">
        <w:t>VHAPs</w:t>
      </w:r>
      <w:r w:rsidR="00DA5D8D" w:rsidRPr="005B17D3">
        <w:t xml:space="preserve"> assigned at a time.</w:t>
      </w:r>
    </w:p>
    <w:p w14:paraId="611CBFBA" w14:textId="77777777" w:rsidR="00DA5D8D" w:rsidRPr="005B17D3" w:rsidRDefault="00DA5D8D" w:rsidP="00EF3896">
      <w:pPr>
        <w:widowControl w:val="0"/>
        <w:spacing w:before="120" w:line="240" w:lineRule="atLeast"/>
        <w:ind w:left="1440"/>
      </w:pPr>
    </w:p>
    <w:p w14:paraId="26F43A3C" w14:textId="534E7067" w:rsidR="00DA5D8D" w:rsidRPr="005B17D3" w:rsidRDefault="005B17D3" w:rsidP="001470FA">
      <w:pPr>
        <w:pStyle w:val="BodyTextBullet1"/>
        <w:numPr>
          <w:ilvl w:val="0"/>
          <w:numId w:val="426"/>
        </w:numPr>
      </w:pPr>
      <w:hyperlink w:anchor="Community_Care_VMBPs" w:history="1">
        <w:r w:rsidR="00DA5D8D" w:rsidRPr="005B17D3">
          <w:rPr>
            <w:rStyle w:val="Hyperlink"/>
            <w:szCs w:val="24"/>
          </w:rPr>
          <w:t>Community Care</w:t>
        </w:r>
      </w:hyperlink>
    </w:p>
    <w:p w14:paraId="68F3160C" w14:textId="49E13FD7" w:rsidR="00137C84" w:rsidRPr="005B17D3" w:rsidRDefault="00C50220" w:rsidP="001470FA">
      <w:pPr>
        <w:pStyle w:val="BodyTextBullet1"/>
        <w:numPr>
          <w:ilvl w:val="1"/>
          <w:numId w:val="426"/>
        </w:numPr>
        <w:ind w:left="1080"/>
      </w:pPr>
      <w:r w:rsidRPr="005B17D3">
        <w:t xml:space="preserve">Community Care </w:t>
      </w:r>
      <w:r w:rsidR="00E8318F" w:rsidRPr="005B17D3">
        <w:t>VHAPs</w:t>
      </w:r>
      <w:r w:rsidRPr="005B17D3">
        <w:t xml:space="preserve"> are benefits available to Veterans </w:t>
      </w:r>
      <w:r w:rsidR="002931EF" w:rsidRPr="005B17D3">
        <w:t xml:space="preserve">through community providers when VA cannot provide the care needed. Community Care </w:t>
      </w:r>
      <w:r w:rsidR="00BD70AF" w:rsidRPr="005B17D3">
        <w:t>static eligibility in Enrollment System is based on specific requirements identified as Basic, Grandfathered, Hardship</w:t>
      </w:r>
      <w:r w:rsidR="00FE7C7C" w:rsidRPr="005B17D3">
        <w:t xml:space="preserve"> (</w:t>
      </w:r>
      <w:r w:rsidR="00FE7C7C" w:rsidRPr="005B17D3">
        <w:rPr>
          <w:i/>
        </w:rPr>
        <w:t>General Best Medical Interest</w:t>
      </w:r>
      <w:r w:rsidR="00FE7C7C" w:rsidRPr="005B17D3">
        <w:t>)</w:t>
      </w:r>
      <w:r w:rsidR="00BD70AF" w:rsidRPr="005B17D3">
        <w:t xml:space="preserve">, No Full-Service Medical Facility, and Urgent Care. </w:t>
      </w:r>
      <w:r w:rsidR="00DA5D8D" w:rsidRPr="005B17D3">
        <w:t>A record can have one or multiple Community Care p</w:t>
      </w:r>
      <w:r w:rsidR="00AA1BAA" w:rsidRPr="005B17D3">
        <w:t>rofiles</w:t>
      </w:r>
      <w:r w:rsidR="00DA5D8D" w:rsidRPr="005B17D3">
        <w:t xml:space="preserve"> assigned at a time such as Basic, or Grandfathered, Urgent Care, No Full-Service Medical Facility, and/or Hardship.  </w:t>
      </w:r>
    </w:p>
    <w:p w14:paraId="026AC659" w14:textId="2F303983" w:rsidR="00DA5D8D" w:rsidRPr="005B17D3" w:rsidRDefault="00DA5D8D" w:rsidP="00137C84">
      <w:pPr>
        <w:pStyle w:val="NoteLightbulb"/>
        <w:ind w:left="1440"/>
      </w:pPr>
      <w:r w:rsidRPr="005B17D3">
        <w:rPr>
          <w:b/>
        </w:rPr>
        <w:t>Note:</w:t>
      </w:r>
      <w:r w:rsidRPr="005B17D3">
        <w:t xml:space="preserve"> Basic will not be assigned with another Community Care</w:t>
      </w:r>
      <w:r w:rsidR="00E8318F" w:rsidRPr="005B17D3">
        <w:t xml:space="preserve"> VHAP</w:t>
      </w:r>
      <w:r w:rsidRPr="005B17D3">
        <w:t>.</w:t>
      </w:r>
      <w:ins w:id="724" w:author="Wills, Cheryl G.,  OCC" w:date="2020-01-09T11:39:00Z">
        <w:r w:rsidR="002931EF" w:rsidRPr="005B17D3">
          <w:t xml:space="preserve"> </w:t>
        </w:r>
      </w:ins>
    </w:p>
    <w:p w14:paraId="554800CC" w14:textId="77777777" w:rsidR="00DA5D8D" w:rsidRPr="005B17D3" w:rsidRDefault="00DA5D8D" w:rsidP="00EF3896"/>
    <w:p w14:paraId="4653825B" w14:textId="17C08464" w:rsidR="00DA5D8D" w:rsidRPr="005B17D3" w:rsidRDefault="00DA5D8D" w:rsidP="00EF3896">
      <w:pPr>
        <w:pStyle w:val="BodyTextBullet2"/>
      </w:pPr>
      <w:r w:rsidRPr="005B17D3">
        <w:t>The Enrollment System displays, assigns and shares cor</w:t>
      </w:r>
      <w:r w:rsidR="009F6F70" w:rsidRPr="005B17D3">
        <w:t>e</w:t>
      </w:r>
      <w:r w:rsidRPr="005B17D3">
        <w:t xml:space="preserve">, </w:t>
      </w:r>
      <w:r w:rsidR="00961714" w:rsidRPr="005B17D3">
        <w:t>carve out</w:t>
      </w:r>
      <w:r w:rsidRPr="005B17D3">
        <w:t xml:space="preserve">, and Community Care </w:t>
      </w:r>
      <w:r w:rsidR="00E8318F" w:rsidRPr="005B17D3">
        <w:t>VHAPs</w:t>
      </w:r>
      <w:r w:rsidRPr="005B17D3">
        <w:t xml:space="preserve">. </w:t>
      </w:r>
    </w:p>
    <w:p w14:paraId="0CBCAB4A" w14:textId="77777777" w:rsidR="00DA5D8D" w:rsidRPr="005B17D3" w:rsidRDefault="00DA5D8D" w:rsidP="00EF3896">
      <w:pPr>
        <w:pStyle w:val="BodyTextBullet2"/>
      </w:pPr>
    </w:p>
    <w:p w14:paraId="0D1DEEAB" w14:textId="2546FE34" w:rsidR="00DA5D8D" w:rsidRPr="005B17D3" w:rsidRDefault="00DA5D8D" w:rsidP="00BF67E4">
      <w:pPr>
        <w:pStyle w:val="NoteLightbulb"/>
        <w:rPr>
          <w:b/>
        </w:rPr>
      </w:pPr>
      <w:r w:rsidRPr="005B17D3">
        <w:rPr>
          <w:b/>
        </w:rPr>
        <w:t xml:space="preserve">Note: </w:t>
      </w:r>
      <w:r w:rsidRPr="005B17D3">
        <w:t xml:space="preserve">Users with the appropriate </w:t>
      </w:r>
      <w:r w:rsidR="0025282C" w:rsidRPr="005B17D3">
        <w:t>r</w:t>
      </w:r>
      <w:r w:rsidRPr="005B17D3">
        <w:t>ole/</w:t>
      </w:r>
      <w:r w:rsidR="0025282C" w:rsidRPr="005B17D3">
        <w:t>c</w:t>
      </w:r>
      <w:r w:rsidRPr="005B17D3">
        <w:t xml:space="preserve">apabilities may </w:t>
      </w:r>
      <w:r w:rsidRPr="005B17D3">
        <w:rPr>
          <w:i/>
        </w:rPr>
        <w:t>View</w:t>
      </w:r>
      <w:r w:rsidRPr="005B17D3">
        <w:t xml:space="preserve">, </w:t>
      </w:r>
      <w:r w:rsidRPr="005B17D3">
        <w:rPr>
          <w:i/>
        </w:rPr>
        <w:t>Assign</w:t>
      </w:r>
      <w:r w:rsidRPr="005B17D3">
        <w:t>, and</w:t>
      </w:r>
      <w:r w:rsidR="001D0E78" w:rsidRPr="005B17D3">
        <w:t xml:space="preserve"> </w:t>
      </w:r>
      <w:r w:rsidRPr="005B17D3">
        <w:rPr>
          <w:i/>
        </w:rPr>
        <w:t>Unassign</w:t>
      </w:r>
      <w:r w:rsidRPr="005B17D3">
        <w:t xml:space="preserve"> the appropriate</w:t>
      </w:r>
      <w:r w:rsidR="0025282C" w:rsidRPr="005B17D3">
        <w:t xml:space="preserve"> </w:t>
      </w:r>
      <w:r w:rsidR="00E8318F" w:rsidRPr="005B17D3">
        <w:t>VHA Profile</w:t>
      </w:r>
      <w:r w:rsidRPr="005B17D3">
        <w:t xml:space="preserve"> from a </w:t>
      </w:r>
      <w:r w:rsidR="006204FA" w:rsidRPr="005B17D3">
        <w:t>Veterans</w:t>
      </w:r>
      <w:r w:rsidRPr="005B17D3">
        <w:t xml:space="preserve"> record</w:t>
      </w:r>
    </w:p>
    <w:p w14:paraId="664E5675" w14:textId="77777777" w:rsidR="00DA5D8D" w:rsidRPr="005B17D3" w:rsidRDefault="00DA5D8D" w:rsidP="00EF3896">
      <w:pPr>
        <w:pStyle w:val="BodyTextBullet2"/>
      </w:pPr>
      <w:bookmarkStart w:id="725" w:name="VMBP_Section"/>
      <w:bookmarkEnd w:id="725"/>
    </w:p>
    <w:p w14:paraId="2FCDEB74" w14:textId="5B5279C7" w:rsidR="00DA5D8D" w:rsidRPr="005B17D3" w:rsidRDefault="00DA5D8D" w:rsidP="001470FA">
      <w:pPr>
        <w:pStyle w:val="Heading4"/>
        <w:numPr>
          <w:ilvl w:val="3"/>
          <w:numId w:val="428"/>
        </w:numPr>
      </w:pPr>
      <w:bookmarkStart w:id="726" w:name="_Toc31622205"/>
      <w:bookmarkStart w:id="727" w:name="Core"/>
      <w:r w:rsidRPr="005B17D3">
        <w:t xml:space="preserve">Core </w:t>
      </w:r>
      <w:r w:rsidR="00E8318F" w:rsidRPr="005B17D3">
        <w:t>VHAPs</w:t>
      </w:r>
      <w:bookmarkEnd w:id="726"/>
    </w:p>
    <w:bookmarkEnd w:id="727"/>
    <w:p w14:paraId="09CE7FC9" w14:textId="5F176B7A" w:rsidR="00DA5D8D" w:rsidRPr="005B17D3" w:rsidRDefault="00DA5D8D" w:rsidP="00EF3896">
      <w:pPr>
        <w:pStyle w:val="BodyTextBullet1"/>
        <w:rPr>
          <w:rFonts w:eastAsia="Arial"/>
        </w:rPr>
      </w:pPr>
      <w:r w:rsidRPr="005B17D3">
        <w:rPr>
          <w:rFonts w:eastAsia="Arial"/>
        </w:rPr>
        <w:t xml:space="preserve">The Enrollment System stores and displays the following core </w:t>
      </w:r>
      <w:r w:rsidR="00E8318F" w:rsidRPr="005B17D3">
        <w:t>VHAPs</w:t>
      </w:r>
      <w:r w:rsidRPr="005B17D3">
        <w:rPr>
          <w:rFonts w:eastAsia="Arial"/>
        </w:rPr>
        <w:t xml:space="preserve"> below:</w:t>
      </w:r>
      <w:bookmarkStart w:id="728" w:name="BKM_CoverCompDesc"/>
      <w:bookmarkEnd w:id="728"/>
    </w:p>
    <w:p w14:paraId="5208EFCD" w14:textId="77777777" w:rsidR="00DA5D8D" w:rsidRPr="005B17D3" w:rsidRDefault="00DA5D8D" w:rsidP="00EF3896">
      <w:pPr>
        <w:pStyle w:val="BodyTextBullet1"/>
        <w:rPr>
          <w:rFonts w:eastAsia="Arial"/>
        </w:rPr>
      </w:pPr>
    </w:p>
    <w:tbl>
      <w:tblPr>
        <w:tblStyle w:val="TableGrid"/>
        <w:tblW w:w="0" w:type="auto"/>
        <w:tblLook w:val="04A0" w:firstRow="1" w:lastRow="0" w:firstColumn="1" w:lastColumn="0" w:noHBand="0" w:noVBand="1"/>
      </w:tblPr>
      <w:tblGrid>
        <w:gridCol w:w="2062"/>
        <w:gridCol w:w="1561"/>
        <w:gridCol w:w="1223"/>
        <w:gridCol w:w="3172"/>
        <w:gridCol w:w="1332"/>
      </w:tblGrid>
      <w:tr w:rsidR="002249A5" w:rsidRPr="005B17D3" w14:paraId="2AFC25E9" w14:textId="77777777" w:rsidTr="00BB58CD">
        <w:trPr>
          <w:tblHeader/>
        </w:trPr>
        <w:tc>
          <w:tcPr>
            <w:tcW w:w="1945" w:type="dxa"/>
            <w:shd w:val="clear" w:color="auto" w:fill="DEEAF6" w:themeFill="accent5" w:themeFillTint="33"/>
          </w:tcPr>
          <w:p w14:paraId="3BE464A3" w14:textId="3FDB7085" w:rsidR="00DA5D8D" w:rsidRPr="005B17D3" w:rsidRDefault="00E8318F" w:rsidP="00EF3896">
            <w:pPr>
              <w:pStyle w:val="BodyTextBullet1"/>
              <w:rPr>
                <w:rFonts w:ascii="Arial" w:hAnsi="Arial" w:cs="Arial"/>
                <w:b/>
                <w:sz w:val="22"/>
                <w:szCs w:val="22"/>
              </w:rPr>
            </w:pPr>
            <w:bookmarkStart w:id="729" w:name="_Hlk19198398"/>
            <w:r w:rsidRPr="005B17D3">
              <w:rPr>
                <w:rFonts w:ascii="Arial" w:hAnsi="Arial" w:cs="Arial"/>
                <w:b/>
                <w:sz w:val="22"/>
                <w:szCs w:val="22"/>
              </w:rPr>
              <w:t>VHAP</w:t>
            </w:r>
            <w:r w:rsidR="00DA5D8D" w:rsidRPr="005B17D3">
              <w:rPr>
                <w:rFonts w:ascii="Arial" w:hAnsi="Arial" w:cs="Arial"/>
                <w:b/>
                <w:sz w:val="22"/>
                <w:szCs w:val="22"/>
              </w:rPr>
              <w:t xml:space="preserve"> - Core</w:t>
            </w:r>
          </w:p>
        </w:tc>
        <w:tc>
          <w:tcPr>
            <w:tcW w:w="1561" w:type="dxa"/>
            <w:shd w:val="clear" w:color="auto" w:fill="DEEAF6" w:themeFill="accent5" w:themeFillTint="33"/>
          </w:tcPr>
          <w:p w14:paraId="43F5A0E6" w14:textId="77777777" w:rsidR="00DA5D8D" w:rsidRPr="005B17D3" w:rsidRDefault="00DA5D8D" w:rsidP="00EF3896">
            <w:pPr>
              <w:pStyle w:val="BodyTextBullet1"/>
              <w:rPr>
                <w:rFonts w:ascii="Arial" w:hAnsi="Arial" w:cs="Arial"/>
                <w:b/>
                <w:sz w:val="22"/>
                <w:szCs w:val="22"/>
              </w:rPr>
            </w:pPr>
            <w:r w:rsidRPr="005B17D3">
              <w:rPr>
                <w:rFonts w:ascii="Arial" w:hAnsi="Arial" w:cs="Arial"/>
                <w:b/>
                <w:sz w:val="22"/>
                <w:szCs w:val="22"/>
              </w:rPr>
              <w:t>Abbreviation</w:t>
            </w:r>
          </w:p>
        </w:tc>
        <w:tc>
          <w:tcPr>
            <w:tcW w:w="1259" w:type="dxa"/>
            <w:shd w:val="clear" w:color="auto" w:fill="DEEAF6" w:themeFill="accent5" w:themeFillTint="33"/>
          </w:tcPr>
          <w:p w14:paraId="412A6FAC" w14:textId="5CE904D0" w:rsidR="00DA5D8D" w:rsidRPr="005B17D3" w:rsidRDefault="00DA5D8D" w:rsidP="00EF3896">
            <w:pPr>
              <w:pStyle w:val="BodyTextBullet1"/>
              <w:rPr>
                <w:rFonts w:ascii="Arial" w:hAnsi="Arial" w:cs="Arial"/>
                <w:b/>
                <w:sz w:val="22"/>
                <w:szCs w:val="22"/>
              </w:rPr>
            </w:pPr>
            <w:r w:rsidRPr="005B17D3">
              <w:rPr>
                <w:rFonts w:ascii="Arial" w:hAnsi="Arial" w:cs="Arial"/>
                <w:b/>
                <w:sz w:val="22"/>
                <w:szCs w:val="22"/>
              </w:rPr>
              <w:t>P</w:t>
            </w:r>
            <w:r w:rsidR="00D975BD" w:rsidRPr="005B17D3">
              <w:rPr>
                <w:rFonts w:ascii="Arial" w:hAnsi="Arial" w:cs="Arial"/>
                <w:b/>
                <w:sz w:val="22"/>
                <w:szCs w:val="22"/>
              </w:rPr>
              <w:t>rofile</w:t>
            </w:r>
            <w:r w:rsidRPr="005B17D3">
              <w:rPr>
                <w:rFonts w:ascii="Arial" w:hAnsi="Arial" w:cs="Arial"/>
                <w:b/>
                <w:sz w:val="22"/>
                <w:szCs w:val="22"/>
              </w:rPr>
              <w:t xml:space="preserve"> Code</w:t>
            </w:r>
          </w:p>
        </w:tc>
        <w:tc>
          <w:tcPr>
            <w:tcW w:w="3241" w:type="dxa"/>
            <w:shd w:val="clear" w:color="auto" w:fill="DEEAF6" w:themeFill="accent5" w:themeFillTint="33"/>
          </w:tcPr>
          <w:p w14:paraId="140AE457" w14:textId="77777777" w:rsidR="00DA5D8D" w:rsidRPr="005B17D3" w:rsidRDefault="00DA5D8D" w:rsidP="00EF3896">
            <w:pPr>
              <w:pStyle w:val="BodyTextBullet1"/>
              <w:rPr>
                <w:rFonts w:ascii="Arial" w:hAnsi="Arial" w:cs="Arial"/>
                <w:b/>
                <w:sz w:val="22"/>
                <w:szCs w:val="22"/>
              </w:rPr>
            </w:pPr>
            <w:r w:rsidRPr="005B17D3">
              <w:rPr>
                <w:rFonts w:ascii="Arial" w:hAnsi="Arial" w:cs="Arial"/>
                <w:b/>
                <w:sz w:val="22"/>
                <w:szCs w:val="22"/>
              </w:rPr>
              <w:t>Description</w:t>
            </w:r>
          </w:p>
        </w:tc>
        <w:tc>
          <w:tcPr>
            <w:tcW w:w="1344" w:type="dxa"/>
            <w:shd w:val="clear" w:color="auto" w:fill="DEEAF6" w:themeFill="accent5" w:themeFillTint="33"/>
          </w:tcPr>
          <w:p w14:paraId="00E6A2B2" w14:textId="77777777" w:rsidR="00DA5D8D" w:rsidRPr="005B17D3" w:rsidRDefault="00DA5D8D" w:rsidP="00EF3896">
            <w:pPr>
              <w:pStyle w:val="BodyTextBullet1"/>
              <w:rPr>
                <w:rFonts w:ascii="Arial" w:hAnsi="Arial" w:cs="Arial"/>
                <w:b/>
                <w:sz w:val="22"/>
                <w:szCs w:val="22"/>
              </w:rPr>
            </w:pPr>
            <w:r w:rsidRPr="005B17D3">
              <w:rPr>
                <w:rFonts w:ascii="Arial" w:hAnsi="Arial" w:cs="Arial"/>
                <w:b/>
                <w:sz w:val="22"/>
                <w:szCs w:val="22"/>
              </w:rPr>
              <w:t>Coverage Code</w:t>
            </w:r>
          </w:p>
        </w:tc>
      </w:tr>
      <w:tr w:rsidR="002249A5" w:rsidRPr="005B17D3" w14:paraId="3BCCA323" w14:textId="77777777" w:rsidTr="00BB58CD">
        <w:tc>
          <w:tcPr>
            <w:tcW w:w="1945" w:type="dxa"/>
          </w:tcPr>
          <w:p w14:paraId="26472BAC" w14:textId="694D1D73" w:rsidR="00DA5D8D" w:rsidRPr="005B17D3" w:rsidRDefault="00DA5D8D" w:rsidP="00EF3896">
            <w:r w:rsidRPr="005B17D3">
              <w:t>Veteran - Full Medical Benefits </w:t>
            </w:r>
            <w:r w:rsidRPr="005B17D3">
              <w:br/>
            </w:r>
            <w:r w:rsidRPr="005B17D3">
              <w:lastRenderedPageBreak/>
              <w:t>Treatment &amp; Rx Copay Exempt</w:t>
            </w:r>
          </w:p>
        </w:tc>
        <w:tc>
          <w:tcPr>
            <w:tcW w:w="1561" w:type="dxa"/>
          </w:tcPr>
          <w:p w14:paraId="1363242A" w14:textId="77777777" w:rsidR="00DA5D8D" w:rsidRPr="005B17D3" w:rsidRDefault="00DA5D8D" w:rsidP="00EF3896">
            <w:r w:rsidRPr="005B17D3">
              <w:lastRenderedPageBreak/>
              <w:t>FM</w:t>
            </w:r>
          </w:p>
        </w:tc>
        <w:tc>
          <w:tcPr>
            <w:tcW w:w="1259" w:type="dxa"/>
          </w:tcPr>
          <w:p w14:paraId="5D6F23B4" w14:textId="77777777" w:rsidR="00DA5D8D" w:rsidRPr="005B17D3" w:rsidRDefault="00DA5D8D" w:rsidP="00EF3896">
            <w:r w:rsidRPr="005B17D3">
              <w:t>213</w:t>
            </w:r>
          </w:p>
        </w:tc>
        <w:tc>
          <w:tcPr>
            <w:tcW w:w="3241" w:type="dxa"/>
          </w:tcPr>
          <w:p w14:paraId="285E82A0" w14:textId="67FE1C21" w:rsidR="00C34650" w:rsidRPr="005B17D3" w:rsidRDefault="00C34650" w:rsidP="00EF3896">
            <w:pPr>
              <w:pStyle w:val="BodyTextBullet1"/>
            </w:pPr>
            <w:r w:rsidRPr="005B17D3">
              <w:t xml:space="preserve">All enrolled Veterans have a comprehensive medical benefits package, which VA </w:t>
            </w:r>
            <w:r w:rsidRPr="005B17D3">
              <w:lastRenderedPageBreak/>
              <w:t>administers</w:t>
            </w:r>
            <w:r w:rsidR="00237CB6" w:rsidRPr="005B17D3">
              <w:t xml:space="preserve"> </w:t>
            </w:r>
            <w:r w:rsidRPr="005B17D3">
              <w:t>through an annual patient enrollment system.  Veterans who meet Veteran status for</w:t>
            </w:r>
            <w:r w:rsidR="00237CB6" w:rsidRPr="005B17D3">
              <w:t xml:space="preserve"> </w:t>
            </w:r>
            <w:r w:rsidRPr="005B17D3">
              <w:t>VA healthcare benefits and are not</w:t>
            </w:r>
            <w:r w:rsidR="00237CB6" w:rsidRPr="005B17D3">
              <w:t xml:space="preserve"> </w:t>
            </w:r>
            <w:r w:rsidRPr="005B17D3">
              <w:t>subject to copayment for their</w:t>
            </w:r>
            <w:r w:rsidR="00237CB6" w:rsidRPr="005B17D3">
              <w:t xml:space="preserve"> </w:t>
            </w:r>
            <w:r w:rsidRPr="005B17D3">
              <w:t>inpatient, outpatient</w:t>
            </w:r>
            <w:r w:rsidR="00237CB6" w:rsidRPr="005B17D3">
              <w:t xml:space="preserve"> </w:t>
            </w:r>
            <w:r w:rsidRPr="005B17D3">
              <w:t>services nor medications</w:t>
            </w:r>
            <w:r w:rsidR="00237CB6" w:rsidRPr="005B17D3">
              <w:t>.</w:t>
            </w:r>
          </w:p>
          <w:p w14:paraId="5FD70AAB" w14:textId="77777777" w:rsidR="00C34650" w:rsidRPr="005B17D3" w:rsidRDefault="00C34650" w:rsidP="00EF3896">
            <w:pPr>
              <w:pStyle w:val="BodyTextBullet1"/>
            </w:pPr>
          </w:p>
          <w:p w14:paraId="0BB99AAE" w14:textId="06628689" w:rsidR="00DA5D8D" w:rsidRPr="005B17D3" w:rsidRDefault="00DA5D8D" w:rsidP="00EF3896">
            <w:pPr>
              <w:pStyle w:val="BodyTextBullet1"/>
            </w:pPr>
            <w:r w:rsidRPr="005B17D3">
              <w:t xml:space="preserve">Veterans are exempt from copayments for inpatient, outpatient services and medications related to their </w:t>
            </w:r>
            <w:r w:rsidR="00C0209E" w:rsidRPr="005B17D3">
              <w:t>Service Connected</w:t>
            </w:r>
            <w:r w:rsidRPr="005B17D3">
              <w:t xml:space="preserve"> (SC) related disability and special authority factor(s) – Agent Orange Exposure (AO), Southwest Asia Conditions (SWA), Ionizing Radiation (IR), Nose Throat Radium (NTR), Shipboard Hazard and Defense (SHAD), Combat Veteran (CV), Camp Lejeune (CL), Military Sexual Treatment (MST).</w:t>
            </w:r>
            <w:r w:rsidRPr="005B17D3">
              <w:br/>
              <w:t xml:space="preserve">Veterans assigned this </w:t>
            </w:r>
            <w:r w:rsidR="00E8318F" w:rsidRPr="005B17D3">
              <w:t>VHAPs</w:t>
            </w:r>
            <w:r w:rsidR="00A942AA" w:rsidRPr="005B17D3">
              <w:t xml:space="preserve"> must</w:t>
            </w:r>
            <w:r w:rsidRPr="005B17D3">
              <w:t xml:space="preserve"> meet one of the following conditions:</w:t>
            </w:r>
          </w:p>
          <w:p w14:paraId="6A6FBEC1" w14:textId="77777777" w:rsidR="00DA5D8D" w:rsidRPr="005B17D3" w:rsidRDefault="00DA5D8D" w:rsidP="00EF3896">
            <w:pPr>
              <w:pStyle w:val="BodyTextBullet1"/>
            </w:pPr>
            <w:r w:rsidRPr="005B17D3">
              <w:br/>
              <w:t xml:space="preserve">  • Determined to be 50% or greater SC </w:t>
            </w:r>
          </w:p>
          <w:p w14:paraId="5BF5DF22" w14:textId="77777777" w:rsidR="00DA5D8D" w:rsidRPr="005B17D3" w:rsidRDefault="00DA5D8D" w:rsidP="00EF3896">
            <w:pPr>
              <w:pStyle w:val="BodyTextBullet1"/>
            </w:pPr>
            <w:r w:rsidRPr="005B17D3">
              <w:br/>
              <w:t xml:space="preserve">  • Determined to be 0% to 40% Compensable SC*</w:t>
            </w:r>
          </w:p>
          <w:p w14:paraId="027E0036" w14:textId="77777777" w:rsidR="00DA5D8D" w:rsidRPr="005B17D3" w:rsidRDefault="00DA5D8D" w:rsidP="00EF3896">
            <w:pPr>
              <w:pStyle w:val="BodyTextBullet1"/>
            </w:pPr>
            <w:r w:rsidRPr="005B17D3">
              <w:t> </w:t>
            </w:r>
            <w:r w:rsidRPr="005B17D3">
              <w:br/>
              <w:t xml:space="preserve">  • Received a Medal of Honor (MOH) </w:t>
            </w:r>
          </w:p>
          <w:p w14:paraId="36DAB776" w14:textId="77777777" w:rsidR="00DA5D8D" w:rsidRPr="005B17D3" w:rsidRDefault="00DA5D8D" w:rsidP="00EF3896">
            <w:pPr>
              <w:pStyle w:val="BodyTextBullet1"/>
            </w:pPr>
            <w:r w:rsidRPr="005B17D3">
              <w:br/>
              <w:t xml:space="preserve">  • Received a Purple Heart (PH)**</w:t>
            </w:r>
          </w:p>
          <w:p w14:paraId="7FBD0B46" w14:textId="77777777" w:rsidR="00DA5D8D" w:rsidRPr="005B17D3" w:rsidRDefault="00DA5D8D" w:rsidP="00EF3896">
            <w:pPr>
              <w:pStyle w:val="BodyTextBullet1"/>
            </w:pPr>
            <w:r w:rsidRPr="005B17D3">
              <w:t> </w:t>
            </w:r>
            <w:r w:rsidRPr="005B17D3">
              <w:br/>
              <w:t xml:space="preserve">  • Has been a Prisoner of War (POW)</w:t>
            </w:r>
          </w:p>
          <w:p w14:paraId="1266725F" w14:textId="77777777" w:rsidR="00DA5D8D" w:rsidRPr="005B17D3" w:rsidRDefault="00DA5D8D" w:rsidP="00EF3896">
            <w:pPr>
              <w:pStyle w:val="BodyTextBullet1"/>
            </w:pPr>
            <w:r w:rsidRPr="005B17D3">
              <w:t> </w:t>
            </w:r>
            <w:r w:rsidRPr="005B17D3">
              <w:br/>
              <w:t xml:space="preserve">  • Determined to be Catastrophically Disabled (CD)</w:t>
            </w:r>
          </w:p>
          <w:p w14:paraId="7F3E5663" w14:textId="77777777" w:rsidR="00DA5D8D" w:rsidRPr="005B17D3" w:rsidRDefault="00DA5D8D" w:rsidP="00EF3896">
            <w:pPr>
              <w:pStyle w:val="BodyTextBullet1"/>
            </w:pPr>
            <w:r w:rsidRPr="005B17D3">
              <w:br/>
              <w:t xml:space="preserve">  • Determined to be Unemployable due to SC conditions</w:t>
            </w:r>
          </w:p>
          <w:p w14:paraId="158516CB" w14:textId="77777777" w:rsidR="00DA5D8D" w:rsidRPr="005B17D3" w:rsidRDefault="00DA5D8D" w:rsidP="00EF3896">
            <w:pPr>
              <w:pStyle w:val="BodyTextBullet1"/>
            </w:pPr>
            <w:r w:rsidRPr="005B17D3">
              <w:br/>
              <w:t xml:space="preserve">  • In receipt of Aid &amp; Attendance (A&amp;A) </w:t>
            </w:r>
          </w:p>
          <w:p w14:paraId="2DC822EB" w14:textId="2E3E4161" w:rsidR="00DA5D8D" w:rsidRPr="005B17D3" w:rsidRDefault="00DA5D8D" w:rsidP="00EF3896">
            <w:pPr>
              <w:pStyle w:val="BodyTextBullet1"/>
            </w:pPr>
            <w:r w:rsidRPr="005B17D3">
              <w:br/>
              <w:t xml:space="preserve">  • In receipt of Housebound (HB)</w:t>
            </w:r>
          </w:p>
          <w:p w14:paraId="71F05B8C" w14:textId="77777777" w:rsidR="00DA5D8D" w:rsidRPr="005B17D3" w:rsidRDefault="00DA5D8D" w:rsidP="00EF3896">
            <w:pPr>
              <w:pStyle w:val="BodyTextBullet1"/>
            </w:pPr>
            <w:r w:rsidRPr="005B17D3">
              <w:t xml:space="preserve">    </w:t>
            </w:r>
            <w:r w:rsidRPr="005B17D3">
              <w:br/>
              <w:t xml:space="preserve">  • In receipt of a VA Pension</w:t>
            </w:r>
          </w:p>
          <w:p w14:paraId="2CF50352" w14:textId="77777777" w:rsidR="00DA5D8D" w:rsidRPr="005B17D3" w:rsidRDefault="00DA5D8D" w:rsidP="00EF3896">
            <w:pPr>
              <w:pStyle w:val="BodyTextBullet1"/>
            </w:pPr>
            <w:r w:rsidRPr="005B17D3">
              <w:t> </w:t>
            </w:r>
            <w:r w:rsidRPr="005B17D3">
              <w:br/>
              <w:t xml:space="preserve">  • Discharge Due to Disability**</w:t>
            </w:r>
          </w:p>
          <w:p w14:paraId="4E8D2533" w14:textId="77777777" w:rsidR="00DA5D8D" w:rsidRPr="005B17D3" w:rsidRDefault="00DA5D8D" w:rsidP="00EF3896">
            <w:pPr>
              <w:pStyle w:val="BodyTextBullet1"/>
            </w:pPr>
            <w:r w:rsidRPr="005B17D3">
              <w:br/>
              <w:t xml:space="preserve">  • Military Disability</w:t>
            </w:r>
          </w:p>
          <w:p w14:paraId="17D8E926" w14:textId="77777777" w:rsidR="00DA5D8D" w:rsidRPr="005B17D3" w:rsidRDefault="00DA5D8D" w:rsidP="00EF3896">
            <w:pPr>
              <w:pStyle w:val="BodyTextBullet1"/>
            </w:pPr>
            <w:r w:rsidRPr="005B17D3">
              <w:t xml:space="preserve"> Retirement**</w:t>
            </w:r>
          </w:p>
          <w:p w14:paraId="7775258D" w14:textId="77777777" w:rsidR="00DA5D8D" w:rsidRPr="005B17D3" w:rsidRDefault="00DA5D8D" w:rsidP="00EF3896">
            <w:pPr>
              <w:pStyle w:val="BodyTextBullet1"/>
            </w:pPr>
            <w:r w:rsidRPr="005B17D3">
              <w:t> </w:t>
            </w:r>
            <w:r w:rsidRPr="005B17D3">
              <w:br/>
              <w:t xml:space="preserve">  • Receive Medicaid**</w:t>
            </w:r>
          </w:p>
          <w:p w14:paraId="642E8EC0" w14:textId="2509D52D" w:rsidR="00DA5D8D" w:rsidRPr="005B17D3" w:rsidRDefault="00DA5D8D" w:rsidP="00EF3896">
            <w:pPr>
              <w:pStyle w:val="BodyTextBullet1"/>
            </w:pPr>
            <w:r w:rsidRPr="005B17D3">
              <w:br/>
              <w:t xml:space="preserve">  • Non-</w:t>
            </w:r>
            <w:r w:rsidR="00C0209E" w:rsidRPr="005B17D3">
              <w:t>Service Connected</w:t>
            </w:r>
            <w:r w:rsidRPr="005B17D3">
              <w:t xml:space="preserve"> (NSC)*** </w:t>
            </w:r>
          </w:p>
          <w:p w14:paraId="692757C1" w14:textId="77777777" w:rsidR="00DA5D8D" w:rsidRPr="005B17D3" w:rsidRDefault="00DA5D8D" w:rsidP="00EF3896">
            <w:pPr>
              <w:pStyle w:val="BodyTextBullet1"/>
            </w:pPr>
            <w:r w:rsidRPr="005B17D3">
              <w:br/>
              <w:t xml:space="preserve">  • 0% SC non-compensable ****  </w:t>
            </w:r>
            <w:r w:rsidRPr="005B17D3">
              <w:br/>
              <w:t xml:space="preserve">              </w:t>
            </w:r>
            <w:r w:rsidRPr="005B17D3">
              <w:br/>
              <w:t xml:space="preserve"> *They are exempt from copayment for medications related to their SC rated condition, but they must complete a Pharmacy Copay Exemption Test and the outcome is Rx Copay Exempt to be exempt from NSC medication copays</w:t>
            </w:r>
          </w:p>
          <w:p w14:paraId="255E788F" w14:textId="77777777" w:rsidR="00DA5D8D" w:rsidRPr="005B17D3" w:rsidRDefault="00DA5D8D" w:rsidP="00EF3896">
            <w:pPr>
              <w:pStyle w:val="BodyTextBullet1"/>
            </w:pPr>
            <w:r w:rsidRPr="005B17D3">
              <w:t>. </w:t>
            </w:r>
            <w:r w:rsidRPr="005B17D3">
              <w:br/>
              <w:t xml:space="preserve">  **They must complete a Pharmacy Copay Exemption Test and the outcome is Rx Copay Exempt to be exempt from NSC medication copays.</w:t>
            </w:r>
          </w:p>
          <w:p w14:paraId="3443B993" w14:textId="77777777" w:rsidR="00DA5D8D" w:rsidRPr="005B17D3" w:rsidRDefault="00DA5D8D" w:rsidP="00EF3896">
            <w:pPr>
              <w:pStyle w:val="BodyTextBullet1"/>
            </w:pPr>
            <w:r w:rsidRPr="005B17D3">
              <w:br/>
              <w:t xml:space="preserve">  ***NSC Veterans who are subject to Means Testing; the outcome of the Means Test is MT Copay Exempt and Rx Exemption status is Exempt.</w:t>
            </w:r>
          </w:p>
          <w:p w14:paraId="25331C03" w14:textId="77777777" w:rsidR="00DA5D8D" w:rsidRPr="005B17D3" w:rsidRDefault="00DA5D8D" w:rsidP="00EF3896">
            <w:pPr>
              <w:pStyle w:val="BodyTextBullet1"/>
            </w:pPr>
            <w:r w:rsidRPr="005B17D3">
              <w:br/>
              <w:t xml:space="preserve"> ****SC Non-Compensable Veterans who are subject to Means Testing; the outcome of the Means Test is MT Copay Exempt and Rx Exemption status is Exempt.</w:t>
            </w:r>
          </w:p>
        </w:tc>
        <w:tc>
          <w:tcPr>
            <w:tcW w:w="1344" w:type="dxa"/>
          </w:tcPr>
          <w:p w14:paraId="34C6703D" w14:textId="77777777" w:rsidR="00DA5D8D" w:rsidRPr="005B17D3" w:rsidRDefault="00DA5D8D" w:rsidP="00EF3896">
            <w:r w:rsidRPr="005B17D3">
              <w:lastRenderedPageBreak/>
              <w:t>FB01001</w:t>
            </w:r>
          </w:p>
        </w:tc>
      </w:tr>
      <w:tr w:rsidR="002249A5" w:rsidRPr="005B17D3" w14:paraId="0BF5F459" w14:textId="77777777" w:rsidTr="00BB58CD">
        <w:tc>
          <w:tcPr>
            <w:tcW w:w="1945" w:type="dxa"/>
          </w:tcPr>
          <w:p w14:paraId="349B3A6D" w14:textId="77777777" w:rsidR="00DA5D8D" w:rsidRPr="005B17D3" w:rsidRDefault="00DA5D8D" w:rsidP="00EF3896">
            <w:r w:rsidRPr="005B17D3">
              <w:t>Veteran - Full Medical Benefits</w:t>
            </w:r>
            <w:r w:rsidRPr="005B17D3">
              <w:br/>
              <w:t xml:space="preserve"> Treatment Copay Exempt </w:t>
            </w:r>
            <w:r w:rsidRPr="005B17D3">
              <w:br/>
              <w:t xml:space="preserve"> &amp; Rx Copay Required</w:t>
            </w:r>
          </w:p>
        </w:tc>
        <w:tc>
          <w:tcPr>
            <w:tcW w:w="1561" w:type="dxa"/>
          </w:tcPr>
          <w:p w14:paraId="421D30BA" w14:textId="77777777" w:rsidR="00DA5D8D" w:rsidRPr="005B17D3" w:rsidRDefault="00DA5D8D" w:rsidP="00EF3896">
            <w:pPr>
              <w:pStyle w:val="BodyTextBullet1"/>
            </w:pPr>
            <w:r w:rsidRPr="005B17D3">
              <w:rPr>
                <w:rFonts w:eastAsia="Arial"/>
              </w:rPr>
              <w:t>FM RxCo</w:t>
            </w:r>
          </w:p>
        </w:tc>
        <w:tc>
          <w:tcPr>
            <w:tcW w:w="1259" w:type="dxa"/>
          </w:tcPr>
          <w:p w14:paraId="74E33432" w14:textId="77777777" w:rsidR="00DA5D8D" w:rsidRPr="005B17D3" w:rsidRDefault="00DA5D8D" w:rsidP="00EF3896">
            <w:pPr>
              <w:pStyle w:val="BodyTextBullet1"/>
            </w:pPr>
            <w:r w:rsidRPr="005B17D3">
              <w:t>214</w:t>
            </w:r>
          </w:p>
        </w:tc>
        <w:tc>
          <w:tcPr>
            <w:tcW w:w="3241" w:type="dxa"/>
          </w:tcPr>
          <w:p w14:paraId="4B566031" w14:textId="77777777" w:rsidR="00DA5D8D" w:rsidRPr="005B17D3" w:rsidRDefault="00DA5D8D" w:rsidP="00EF3896">
            <w:pPr>
              <w:pStyle w:val="BodyTextBullet2"/>
            </w:pPr>
            <w:r w:rsidRPr="005B17D3">
              <w:t>All enrolled Veterans have a comprehensive medical benefits package, which VA administers through an annual patient enrollment system. Veterans who meet Veteran status for VA healthcare benefits and are not subject to copayment for their inpatient, outpatient services but are subject to copayment for their medications. </w:t>
            </w:r>
            <w:r w:rsidRPr="005B17D3">
              <w:br/>
            </w:r>
          </w:p>
          <w:p w14:paraId="4BB525B8" w14:textId="1AB30403" w:rsidR="00DA5D8D" w:rsidRPr="005B17D3" w:rsidRDefault="00DA5D8D" w:rsidP="00EF3896">
            <w:pPr>
              <w:pStyle w:val="BodyTextBullet2"/>
            </w:pPr>
            <w:r w:rsidRPr="005B17D3">
              <w:t xml:space="preserve">Veterans are exempt from copayments for inpatient, outpatient services and medications related to their </w:t>
            </w:r>
            <w:r w:rsidR="00C0209E" w:rsidRPr="005B17D3">
              <w:t>Service Connected</w:t>
            </w:r>
            <w:r w:rsidRPr="005B17D3">
              <w:t xml:space="preserve"> (SC) related disability and special authority factor(s) – Agent Orange Exposure (AO), Southwest Asia Conditions (SWA), Ionizing Radiation (IR), Nose Throat Radium (NTR), Shipboard Hazard and Defense (SHAD), Combat Veteran (CV), Camp Lejeune (CL), Military Sexual Treatment (MST).</w:t>
            </w:r>
            <w:r w:rsidRPr="005B17D3">
              <w:br/>
            </w:r>
          </w:p>
          <w:p w14:paraId="7F74EF96" w14:textId="67AF8017" w:rsidR="00DA5D8D" w:rsidRPr="005B17D3" w:rsidRDefault="00DA5D8D" w:rsidP="00EF3896">
            <w:pPr>
              <w:pStyle w:val="BodyTextBullet2"/>
            </w:pPr>
            <w:r w:rsidRPr="005B17D3">
              <w:t xml:space="preserve">Veterans assigned this </w:t>
            </w:r>
            <w:r w:rsidR="00E8318F" w:rsidRPr="005B17D3">
              <w:t>VHAPs</w:t>
            </w:r>
            <w:r w:rsidR="00CC3ADF" w:rsidRPr="005B17D3">
              <w:t xml:space="preserve"> must</w:t>
            </w:r>
            <w:r w:rsidRPr="005B17D3">
              <w:t xml:space="preserve"> meet one of the following conditions:</w:t>
            </w:r>
            <w:r w:rsidRPr="005B17D3">
              <w:br/>
            </w:r>
          </w:p>
          <w:p w14:paraId="44185556" w14:textId="77777777" w:rsidR="00DA5D8D" w:rsidRPr="005B17D3" w:rsidRDefault="00DA5D8D" w:rsidP="00EF3896">
            <w:pPr>
              <w:pStyle w:val="BodyTextBullet2"/>
            </w:pPr>
            <w:r w:rsidRPr="005B17D3">
              <w:t>  • Determined to be 0% to 40% Compensable SC* </w:t>
            </w:r>
            <w:r w:rsidRPr="005B17D3">
              <w:br/>
            </w:r>
          </w:p>
          <w:p w14:paraId="748EAA37" w14:textId="77777777" w:rsidR="00DA5D8D" w:rsidRPr="005B17D3" w:rsidRDefault="00DA5D8D" w:rsidP="00EF3896">
            <w:pPr>
              <w:pStyle w:val="BodyTextBullet2"/>
            </w:pPr>
            <w:r w:rsidRPr="005B17D3">
              <w:t>  • Received a Purple Heart (PH)** </w:t>
            </w:r>
            <w:r w:rsidRPr="005B17D3">
              <w:br/>
            </w:r>
          </w:p>
          <w:p w14:paraId="2025085A" w14:textId="77777777" w:rsidR="00DA5D8D" w:rsidRPr="005B17D3" w:rsidRDefault="00DA5D8D" w:rsidP="00EF3896">
            <w:pPr>
              <w:pStyle w:val="BodyTextBullet2"/>
            </w:pPr>
            <w:r w:rsidRPr="005B17D3">
              <w:t>  • Discharge Due to Disability** </w:t>
            </w:r>
            <w:r w:rsidRPr="005B17D3">
              <w:br/>
            </w:r>
          </w:p>
          <w:p w14:paraId="47BE2EA6" w14:textId="77777777" w:rsidR="00DA5D8D" w:rsidRPr="005B17D3" w:rsidRDefault="00DA5D8D" w:rsidP="00EF3896">
            <w:pPr>
              <w:pStyle w:val="BodyTextBullet2"/>
            </w:pPr>
            <w:r w:rsidRPr="005B17D3">
              <w:t>  • Military Disability Retirement ** </w:t>
            </w:r>
          </w:p>
          <w:p w14:paraId="66107ADB" w14:textId="77777777" w:rsidR="00DA5D8D" w:rsidRPr="005B17D3" w:rsidRDefault="00DA5D8D" w:rsidP="00EF3896">
            <w:pPr>
              <w:pStyle w:val="BodyTextBullet2"/>
            </w:pPr>
            <w:r w:rsidRPr="005B17D3">
              <w:br/>
              <w:t>  • Granted a Financial Hardship based on the evidence provided***  </w:t>
            </w:r>
          </w:p>
          <w:p w14:paraId="21461A9F" w14:textId="77777777" w:rsidR="00DA5D8D" w:rsidRPr="005B17D3" w:rsidRDefault="00DA5D8D" w:rsidP="00EF3896">
            <w:pPr>
              <w:pStyle w:val="BodyTextBullet2"/>
            </w:pPr>
            <w:r w:rsidRPr="005B17D3">
              <w:br/>
              <w:t>  • Receive Medicaid**</w:t>
            </w:r>
            <w:r w:rsidRPr="005B17D3">
              <w:br/>
            </w:r>
          </w:p>
          <w:p w14:paraId="1978114B" w14:textId="7E51C6E1" w:rsidR="00DA5D8D" w:rsidRPr="005B17D3" w:rsidRDefault="00DA5D8D" w:rsidP="00EF3896">
            <w:pPr>
              <w:pStyle w:val="BodyTextBullet2"/>
            </w:pPr>
            <w:r w:rsidRPr="005B17D3">
              <w:t>  • Non-</w:t>
            </w:r>
            <w:r w:rsidR="00C0209E" w:rsidRPr="005B17D3">
              <w:t>Service Connected</w:t>
            </w:r>
            <w:r w:rsidRPr="005B17D3">
              <w:t xml:space="preserve"> (NSC)*** </w:t>
            </w:r>
            <w:r w:rsidRPr="005B17D3">
              <w:br/>
            </w:r>
          </w:p>
          <w:p w14:paraId="2E3C2152" w14:textId="77777777" w:rsidR="00DA5D8D" w:rsidRPr="005B17D3" w:rsidRDefault="00DA5D8D" w:rsidP="00EF3896">
            <w:pPr>
              <w:pStyle w:val="BodyTextBullet2"/>
            </w:pPr>
            <w:r w:rsidRPr="005B17D3">
              <w:t>  • 0% SC non-compensable ****  </w:t>
            </w:r>
          </w:p>
          <w:p w14:paraId="53D70DAC" w14:textId="77777777" w:rsidR="00DA5D8D" w:rsidRPr="005B17D3" w:rsidRDefault="00DA5D8D" w:rsidP="00EF3896">
            <w:pPr>
              <w:pStyle w:val="BodyTextBullet2"/>
            </w:pPr>
          </w:p>
          <w:p w14:paraId="7C3452E0" w14:textId="77777777" w:rsidR="00DA5D8D" w:rsidRPr="005B17D3" w:rsidRDefault="00DA5D8D" w:rsidP="00EF3896">
            <w:pPr>
              <w:pStyle w:val="BodyTextBullet2"/>
            </w:pPr>
            <w:r w:rsidRPr="005B17D3">
              <w:t>*They are exempt from copayment for medications related to their SC rated condition, but they must complete a Pharmacy Copay Exemption Test and the outcome is Non-Exempt.  They must pay copayment for their NSC medication copays.</w:t>
            </w:r>
            <w:r w:rsidRPr="005B17D3">
              <w:br/>
            </w:r>
          </w:p>
          <w:p w14:paraId="7E5C61F1" w14:textId="77777777" w:rsidR="00DA5D8D" w:rsidRPr="005B17D3" w:rsidRDefault="00DA5D8D" w:rsidP="00EF3896">
            <w:pPr>
              <w:pStyle w:val="BodyTextBullet2"/>
            </w:pPr>
            <w:r w:rsidRPr="005B17D3">
              <w:t>  **They must complete a Pharmacy Copay Exemption Test and the outcome is Non-Exempt.   They must pay copayment for their NSC medication.</w:t>
            </w:r>
            <w:r w:rsidRPr="005B17D3">
              <w:br/>
            </w:r>
          </w:p>
          <w:p w14:paraId="39266372" w14:textId="619A7B96" w:rsidR="00DA5D8D" w:rsidRPr="005B17D3" w:rsidRDefault="00DA5D8D" w:rsidP="00EF3896">
            <w:pPr>
              <w:pStyle w:val="BodyTextBullet2"/>
            </w:pPr>
            <w:r w:rsidRPr="005B17D3">
              <w:t xml:space="preserve">  ***The Hardship assigns Means Test (MT) Status outcome of MT Copay </w:t>
            </w:r>
            <w:r w:rsidR="00530CF9" w:rsidRPr="005B17D3">
              <w:t>Exempt</w:t>
            </w:r>
            <w:r w:rsidRPr="005B17D3">
              <w:t xml:space="preserve"> for Medical Benefits Treatments.  The Hardship does not affect Pharmacy Copay Exemption Test outcome.  If the Pharmacy Copay Exemption Test outcome is Non-Exempt, they are subject to NSC medication copays.   </w:t>
            </w:r>
            <w:r w:rsidRPr="005B17D3">
              <w:br/>
            </w:r>
          </w:p>
          <w:p w14:paraId="10C1E0DD" w14:textId="77777777" w:rsidR="00DA5D8D" w:rsidRPr="005B17D3" w:rsidRDefault="00DA5D8D" w:rsidP="00EF3896">
            <w:pPr>
              <w:pStyle w:val="BodyTextBullet2"/>
            </w:pPr>
            <w:r w:rsidRPr="005B17D3">
              <w:t>  ***NSC Veterans who are subject to Means Testing; the outcome of the Means Test is MT Copay Exempt and Rx Exemption status is Non-Exempt.</w:t>
            </w:r>
          </w:p>
          <w:p w14:paraId="78DC2698" w14:textId="77777777" w:rsidR="00DA5D8D" w:rsidRPr="005B17D3" w:rsidRDefault="00DA5D8D" w:rsidP="00EF3896">
            <w:pPr>
              <w:pStyle w:val="BodyTextBullet2"/>
            </w:pPr>
            <w:r w:rsidRPr="005B17D3">
              <w:br/>
              <w:t>  ****SC Non-Compensable Veterans who are subject to Means Testing; the outcome of the Means Test is MT Copay Exempt and Rx Exemption status is Non-Exempt. </w:t>
            </w:r>
          </w:p>
        </w:tc>
        <w:tc>
          <w:tcPr>
            <w:tcW w:w="1344" w:type="dxa"/>
          </w:tcPr>
          <w:p w14:paraId="30C18AC8" w14:textId="77777777" w:rsidR="00DA5D8D" w:rsidRPr="005B17D3" w:rsidRDefault="00DA5D8D" w:rsidP="00EF3896">
            <w:pPr>
              <w:pStyle w:val="BodyTextBullet1"/>
            </w:pPr>
            <w:r w:rsidRPr="005B17D3">
              <w:t>FB01002</w:t>
            </w:r>
          </w:p>
        </w:tc>
      </w:tr>
      <w:tr w:rsidR="002249A5" w:rsidRPr="005B17D3" w14:paraId="28EEC13F" w14:textId="77777777" w:rsidTr="00BB58CD">
        <w:tc>
          <w:tcPr>
            <w:tcW w:w="1945" w:type="dxa"/>
          </w:tcPr>
          <w:p w14:paraId="75ABBE10" w14:textId="77777777" w:rsidR="00DA5D8D" w:rsidRPr="005B17D3" w:rsidRDefault="00DA5D8D" w:rsidP="00EF3896">
            <w:pPr>
              <w:pStyle w:val="BodyTextBullet1"/>
            </w:pPr>
            <w:r w:rsidRPr="005B17D3">
              <w:rPr>
                <w:rFonts w:eastAsia="Arial"/>
              </w:rPr>
              <w:t>Veteran - Full Medical Benefits</w:t>
            </w:r>
            <w:r w:rsidRPr="005B17D3">
              <w:br/>
            </w:r>
            <w:r w:rsidRPr="005B17D3">
              <w:rPr>
                <w:rFonts w:eastAsia="Arial"/>
              </w:rPr>
              <w:t xml:space="preserve"> Treatment Copay Required</w:t>
            </w:r>
            <w:r w:rsidRPr="005B17D3">
              <w:br/>
            </w:r>
            <w:r w:rsidRPr="005B17D3">
              <w:rPr>
                <w:rFonts w:eastAsia="Arial"/>
              </w:rPr>
              <w:t xml:space="preserve">  &amp; Rx Copay Exempt</w:t>
            </w:r>
            <w:r w:rsidRPr="005B17D3">
              <w:br/>
            </w:r>
            <w:r w:rsidRPr="005B17D3">
              <w:rPr>
                <w:rFonts w:eastAsia="Arial"/>
              </w:rPr>
              <w:t xml:space="preserve"> (A)</w:t>
            </w:r>
          </w:p>
        </w:tc>
        <w:tc>
          <w:tcPr>
            <w:tcW w:w="1561" w:type="dxa"/>
          </w:tcPr>
          <w:p w14:paraId="58A773CE" w14:textId="77777777" w:rsidR="00DA5D8D" w:rsidRPr="005B17D3" w:rsidRDefault="00DA5D8D" w:rsidP="00EF3896">
            <w:pPr>
              <w:pStyle w:val="BodyTextBullet1"/>
            </w:pPr>
            <w:r w:rsidRPr="005B17D3">
              <w:rPr>
                <w:rFonts w:eastAsia="Arial"/>
              </w:rPr>
              <w:t>FM TxCo 6</w:t>
            </w:r>
          </w:p>
        </w:tc>
        <w:tc>
          <w:tcPr>
            <w:tcW w:w="1259" w:type="dxa"/>
          </w:tcPr>
          <w:p w14:paraId="2B1299C0" w14:textId="77777777" w:rsidR="00DA5D8D" w:rsidRPr="005B17D3" w:rsidRDefault="00DA5D8D" w:rsidP="00EF3896">
            <w:pPr>
              <w:pStyle w:val="BodyTextBullet1"/>
            </w:pPr>
            <w:r w:rsidRPr="005B17D3">
              <w:t>215</w:t>
            </w:r>
          </w:p>
        </w:tc>
        <w:tc>
          <w:tcPr>
            <w:tcW w:w="3241" w:type="dxa"/>
          </w:tcPr>
          <w:p w14:paraId="03A13485" w14:textId="77777777" w:rsidR="00DA5D8D" w:rsidRPr="005B17D3" w:rsidRDefault="00DA5D8D" w:rsidP="00EF3896">
            <w:pPr>
              <w:pStyle w:val="BodyTextBullet1"/>
            </w:pPr>
            <w:r w:rsidRPr="005B17D3">
              <w:t>All enrolled Veterans have a comprehensive medical benefits package, which VA administers through an annual patient enrollment system.  Veterans who meet Veteran status for VA healthcare benefits and current Means Test is based on Net Worth Adjudication.  Their income plus net worth is above the National Threshold but income alone is below the VA Pension Threshold. </w:t>
            </w:r>
            <w:r w:rsidRPr="005B17D3">
              <w:br/>
            </w:r>
          </w:p>
          <w:p w14:paraId="5A6876A8" w14:textId="77777777" w:rsidR="00DA5D8D" w:rsidRPr="005B17D3" w:rsidRDefault="00DA5D8D" w:rsidP="00EF3896">
            <w:pPr>
              <w:pStyle w:val="BodyTextBullet1"/>
            </w:pPr>
            <w:r w:rsidRPr="005B17D3">
              <w:t>They are subject to copay for their inpatient, outpatient services but not subject to copayment for their medications.  </w:t>
            </w:r>
            <w:r w:rsidRPr="005B17D3">
              <w:br/>
            </w:r>
          </w:p>
          <w:p w14:paraId="749CE88A" w14:textId="3228DB20" w:rsidR="00DA5D8D" w:rsidRPr="005B17D3" w:rsidRDefault="00DA5D8D" w:rsidP="00EF3896">
            <w:pPr>
              <w:pStyle w:val="BodyTextBullet1"/>
            </w:pPr>
            <w:r w:rsidRPr="005B17D3">
              <w:t xml:space="preserve">Veterans are exempt from copayment for inpatient, outpatient services and medications related to their </w:t>
            </w:r>
            <w:r w:rsidR="00C0209E" w:rsidRPr="005B17D3">
              <w:t>Service Connected</w:t>
            </w:r>
            <w:r w:rsidRPr="005B17D3">
              <w:t xml:space="preserve"> (SC) related disability and special authority factor(s) – Agent Orange Exposure (AO), Southwest Asia Conditions (SWA), Ionizing Radiation (IR), Nose Throat Radium (NTR), Shipboard Hazard and Defense (SHAD), Combat Veteran (CV), Camp Lejeune (CL), Military Sexual Treatment (MST).</w:t>
            </w:r>
            <w:r w:rsidRPr="005B17D3">
              <w:br/>
            </w:r>
          </w:p>
          <w:p w14:paraId="4291EA59" w14:textId="6FF9716F" w:rsidR="00DA5D8D" w:rsidRPr="005B17D3" w:rsidRDefault="00DA5D8D" w:rsidP="00EF3896">
            <w:pPr>
              <w:pStyle w:val="BodyTextBullet1"/>
            </w:pPr>
            <w:r w:rsidRPr="005B17D3">
              <w:t xml:space="preserve">Veterans assigned this </w:t>
            </w:r>
            <w:r w:rsidR="00FE67F3" w:rsidRPr="005B17D3">
              <w:t>VHAPs</w:t>
            </w:r>
            <w:r w:rsidR="00CC3ADF" w:rsidRPr="005B17D3">
              <w:t xml:space="preserve"> must</w:t>
            </w:r>
            <w:r w:rsidRPr="005B17D3">
              <w:t xml:space="preserve"> meet one of the following conditions:</w:t>
            </w:r>
          </w:p>
          <w:p w14:paraId="697725C2" w14:textId="7F0DB34E" w:rsidR="00DA5D8D" w:rsidRPr="005B17D3" w:rsidRDefault="00DA5D8D" w:rsidP="00EF3896">
            <w:pPr>
              <w:pStyle w:val="BodyTextBullet1"/>
            </w:pPr>
            <w:r w:rsidRPr="005B17D3">
              <w:br/>
              <w:t xml:space="preserve">  • 0% SC, non-compensable * </w:t>
            </w:r>
            <w:r w:rsidRPr="005B17D3">
              <w:br/>
              <w:t xml:space="preserve">  • Non-</w:t>
            </w:r>
            <w:r w:rsidR="00C0209E" w:rsidRPr="005B17D3">
              <w:t>Service Connected</w:t>
            </w:r>
            <w:r w:rsidRPr="005B17D3">
              <w:t xml:space="preserve"> (NSC)</w:t>
            </w:r>
            <w:r w:rsidRPr="005B17D3">
              <w:br/>
              <w:t xml:space="preserve">  • MT Status in a Pending</w:t>
            </w:r>
            <w:r w:rsidR="00976BAA" w:rsidRPr="005B17D3">
              <w:t xml:space="preserve"> </w:t>
            </w:r>
            <w:r w:rsidRPr="005B17D3">
              <w:t>Adjudication or MT Copay Required</w:t>
            </w:r>
          </w:p>
          <w:p w14:paraId="1AF084E1" w14:textId="77777777" w:rsidR="00DA5D8D" w:rsidRPr="005B17D3" w:rsidRDefault="00DA5D8D" w:rsidP="00EF3896">
            <w:pPr>
              <w:pStyle w:val="BodyTextBullet1"/>
            </w:pPr>
            <w:r w:rsidRPr="005B17D3">
              <w:br/>
              <w:t xml:space="preserve">  • Priority Group 6 (i.e., AO, SWA, IR, EC, SHAD, CV, CL)</w:t>
            </w:r>
          </w:p>
          <w:p w14:paraId="182679D1" w14:textId="77777777" w:rsidR="00DA5D8D" w:rsidRPr="005B17D3" w:rsidRDefault="00DA5D8D" w:rsidP="00EF3896">
            <w:pPr>
              <w:pStyle w:val="BodyTextBullet1"/>
            </w:pPr>
            <w:r w:rsidRPr="005B17D3">
              <w:br/>
              <w:t xml:space="preserve"> * They are subject to copays for their inpatient, outpatient services and are exempt from copayment for their medications.</w:t>
            </w:r>
          </w:p>
        </w:tc>
        <w:tc>
          <w:tcPr>
            <w:tcW w:w="1344" w:type="dxa"/>
          </w:tcPr>
          <w:p w14:paraId="171C04BF" w14:textId="77777777" w:rsidR="00DA5D8D" w:rsidRPr="005B17D3" w:rsidRDefault="00DA5D8D" w:rsidP="00EF3896">
            <w:pPr>
              <w:pStyle w:val="BodyTextBullet1"/>
            </w:pPr>
            <w:r w:rsidRPr="005B17D3">
              <w:rPr>
                <w:rFonts w:eastAsia="Arial"/>
              </w:rPr>
              <w:t>FB01003</w:t>
            </w:r>
          </w:p>
        </w:tc>
      </w:tr>
      <w:tr w:rsidR="002249A5" w:rsidRPr="005B17D3" w14:paraId="0A74B83F" w14:textId="77777777" w:rsidTr="00BB58CD">
        <w:tc>
          <w:tcPr>
            <w:tcW w:w="1945" w:type="dxa"/>
          </w:tcPr>
          <w:p w14:paraId="6A7847A7" w14:textId="77777777" w:rsidR="00DA5D8D" w:rsidRPr="005B17D3" w:rsidRDefault="00DA5D8D" w:rsidP="00EF3896">
            <w:pPr>
              <w:pStyle w:val="BodyTextBullet1"/>
            </w:pPr>
            <w:r w:rsidRPr="005B17D3">
              <w:t>Veteran - Full Medical Benefits</w:t>
            </w:r>
            <w:r w:rsidRPr="005B17D3">
              <w:br/>
              <w:t xml:space="preserve"> Treatment Copay Required</w:t>
            </w:r>
            <w:r w:rsidRPr="005B17D3">
              <w:br/>
              <w:t xml:space="preserve">  &amp; Rx Copay Exempt </w:t>
            </w:r>
            <w:r w:rsidRPr="005B17D3">
              <w:br/>
              <w:t xml:space="preserve"> (B)</w:t>
            </w:r>
          </w:p>
        </w:tc>
        <w:tc>
          <w:tcPr>
            <w:tcW w:w="1561" w:type="dxa"/>
          </w:tcPr>
          <w:p w14:paraId="2361D398" w14:textId="77777777" w:rsidR="00DA5D8D" w:rsidRPr="005B17D3" w:rsidRDefault="00DA5D8D" w:rsidP="00EF3896">
            <w:pPr>
              <w:pStyle w:val="BodyTextBullet1"/>
            </w:pPr>
            <w:r w:rsidRPr="005B17D3">
              <w:t>FM TxCo 7</w:t>
            </w:r>
          </w:p>
        </w:tc>
        <w:tc>
          <w:tcPr>
            <w:tcW w:w="1259" w:type="dxa"/>
          </w:tcPr>
          <w:p w14:paraId="7AFF46B5" w14:textId="77777777" w:rsidR="00DA5D8D" w:rsidRPr="005B17D3" w:rsidRDefault="00DA5D8D" w:rsidP="00EF3896">
            <w:pPr>
              <w:pStyle w:val="BodyTextBullet1"/>
            </w:pPr>
            <w:r w:rsidRPr="005B17D3">
              <w:t>216</w:t>
            </w:r>
          </w:p>
        </w:tc>
        <w:tc>
          <w:tcPr>
            <w:tcW w:w="3241" w:type="dxa"/>
          </w:tcPr>
          <w:p w14:paraId="2E487B73" w14:textId="24E24F64" w:rsidR="00DA5D8D" w:rsidRPr="005B17D3" w:rsidRDefault="00DA5D8D" w:rsidP="00EF3896">
            <w:pPr>
              <w:pStyle w:val="BodyTextBullet1"/>
            </w:pPr>
            <w:r w:rsidRPr="005B17D3">
              <w:t xml:space="preserve">All enrolled Veterans have a comprehensive medical benefits package, which VA administers through an annual patient enrollment system. Veterans who meet Veteran status for VA healthcare benefits and current Means Test is based on Net Worth Adjudication.  Their income plus net worth is above the National </w:t>
            </w:r>
            <w:r w:rsidR="009573CA" w:rsidRPr="005B17D3">
              <w:t>Threshold,</w:t>
            </w:r>
            <w:r w:rsidRPr="005B17D3">
              <w:t xml:space="preserve"> but income alone is below the VA Pension Threshold.  </w:t>
            </w:r>
            <w:r w:rsidRPr="005B17D3">
              <w:br/>
              <w:t xml:space="preserve"> They are subject to copayment for their inpatient, outpatient services but not subject to copayment for their medications.  </w:t>
            </w:r>
            <w:r w:rsidRPr="005B17D3">
              <w:br/>
              <w:t xml:space="preserve"> Veteran authorized to receive medical benefits with: </w:t>
            </w:r>
            <w:r w:rsidRPr="005B17D3">
              <w:br/>
              <w:t xml:space="preserve">  - Copayment charges for Treatment </w:t>
            </w:r>
            <w:r w:rsidRPr="005B17D3">
              <w:br/>
              <w:t xml:space="preserve">  - No Copayment charges for Medication</w:t>
            </w:r>
            <w:r w:rsidRPr="005B17D3">
              <w:br/>
              <w:t xml:space="preserve"> Must be in: </w:t>
            </w:r>
            <w:r w:rsidRPr="005B17D3">
              <w:br/>
              <w:t xml:space="preserve">  •  MT Status in a Pending Adjudication</w:t>
            </w:r>
            <w:r w:rsidRPr="005B17D3">
              <w:br/>
              <w:t xml:space="preserve">  •  Priority Group 7</w:t>
            </w:r>
          </w:p>
        </w:tc>
        <w:tc>
          <w:tcPr>
            <w:tcW w:w="1344" w:type="dxa"/>
          </w:tcPr>
          <w:p w14:paraId="2DB4C19F" w14:textId="77777777" w:rsidR="00DA5D8D" w:rsidRPr="005B17D3" w:rsidRDefault="00DA5D8D" w:rsidP="00EF3896">
            <w:pPr>
              <w:pStyle w:val="BodyTextBullet1"/>
            </w:pPr>
            <w:r w:rsidRPr="005B17D3">
              <w:rPr>
                <w:rFonts w:eastAsia="Calibri"/>
              </w:rPr>
              <w:t>FB01007</w:t>
            </w:r>
          </w:p>
        </w:tc>
      </w:tr>
      <w:tr w:rsidR="002249A5" w:rsidRPr="005B17D3" w14:paraId="0E9CE63A" w14:textId="77777777" w:rsidTr="00BB58CD">
        <w:tc>
          <w:tcPr>
            <w:tcW w:w="1945" w:type="dxa"/>
          </w:tcPr>
          <w:p w14:paraId="3ACD074D" w14:textId="77777777" w:rsidR="00DA5D8D" w:rsidRPr="005B17D3" w:rsidRDefault="00DA5D8D" w:rsidP="00EF3896">
            <w:pPr>
              <w:pStyle w:val="BodyTextBullet1"/>
            </w:pPr>
            <w:r w:rsidRPr="005B17D3">
              <w:t>Veteran - Full Medical Benefits</w:t>
            </w:r>
            <w:r w:rsidRPr="005B17D3">
              <w:br/>
              <w:t xml:space="preserve"> Treatment Copay Required</w:t>
            </w:r>
            <w:r w:rsidRPr="005B17D3">
              <w:br/>
              <w:t xml:space="preserve">  &amp; Rx Copay Exempt </w:t>
            </w:r>
            <w:r w:rsidRPr="005B17D3">
              <w:br/>
              <w:t xml:space="preserve"> (C)</w:t>
            </w:r>
          </w:p>
        </w:tc>
        <w:tc>
          <w:tcPr>
            <w:tcW w:w="1561" w:type="dxa"/>
          </w:tcPr>
          <w:p w14:paraId="669DFA93" w14:textId="77777777" w:rsidR="00DA5D8D" w:rsidRPr="005B17D3" w:rsidRDefault="00DA5D8D" w:rsidP="00EF3896">
            <w:pPr>
              <w:pStyle w:val="BodyTextBullet1"/>
            </w:pPr>
            <w:r w:rsidRPr="005B17D3">
              <w:t>FM TxCo 8</w:t>
            </w:r>
          </w:p>
        </w:tc>
        <w:tc>
          <w:tcPr>
            <w:tcW w:w="1259" w:type="dxa"/>
          </w:tcPr>
          <w:p w14:paraId="55A2BEEE" w14:textId="77777777" w:rsidR="00DA5D8D" w:rsidRPr="005B17D3" w:rsidRDefault="00DA5D8D" w:rsidP="00EF3896">
            <w:pPr>
              <w:pStyle w:val="BodyTextBullet1"/>
            </w:pPr>
            <w:r w:rsidRPr="005B17D3">
              <w:t>217</w:t>
            </w:r>
          </w:p>
        </w:tc>
        <w:tc>
          <w:tcPr>
            <w:tcW w:w="3241" w:type="dxa"/>
          </w:tcPr>
          <w:p w14:paraId="5F838F05" w14:textId="77777777" w:rsidR="00DA5D8D" w:rsidRPr="005B17D3" w:rsidRDefault="00DA5D8D" w:rsidP="00EF3896">
            <w:pPr>
              <w:pStyle w:val="BodyTextBullet1"/>
            </w:pPr>
            <w:r w:rsidRPr="005B17D3">
              <w:t>All enrolled Veterans have a comprehensive medical benefits package, which VA administers through an annual patient enrollment system. </w:t>
            </w:r>
          </w:p>
          <w:p w14:paraId="5512957F" w14:textId="77777777" w:rsidR="00DA5D8D" w:rsidRPr="005B17D3" w:rsidRDefault="00DA5D8D" w:rsidP="00EF3896">
            <w:pPr>
              <w:pStyle w:val="BodyTextBullet1"/>
            </w:pPr>
            <w:r w:rsidRPr="005B17D3">
              <w:br/>
              <w:t xml:space="preserve"> They are subject to copayment for their inpatient, outpatient services but not subject to copayment for their medications.  </w:t>
            </w:r>
          </w:p>
          <w:p w14:paraId="44FE0B71" w14:textId="77777777" w:rsidR="00DA5D8D" w:rsidRPr="005B17D3" w:rsidRDefault="00DA5D8D" w:rsidP="00EF3896">
            <w:pPr>
              <w:pStyle w:val="BodyTextBullet1"/>
            </w:pPr>
            <w:r w:rsidRPr="005B17D3">
              <w:br/>
              <w:t xml:space="preserve"> Veteran authorized to receive medical benefits with: </w:t>
            </w:r>
            <w:r w:rsidRPr="005B17D3">
              <w:br/>
            </w:r>
          </w:p>
          <w:p w14:paraId="6109D3E0" w14:textId="77777777" w:rsidR="00DA5D8D" w:rsidRPr="005B17D3" w:rsidRDefault="00DA5D8D" w:rsidP="00EF3896">
            <w:pPr>
              <w:pStyle w:val="BodyTextBullet1"/>
            </w:pPr>
            <w:r w:rsidRPr="005B17D3">
              <w:t xml:space="preserve">  - Copayment charges for Treatment </w:t>
            </w:r>
            <w:r w:rsidRPr="005B17D3">
              <w:br/>
            </w:r>
          </w:p>
          <w:p w14:paraId="511232CF" w14:textId="77777777" w:rsidR="00DA5D8D" w:rsidRPr="005B17D3" w:rsidRDefault="00DA5D8D" w:rsidP="00EF3896">
            <w:pPr>
              <w:pStyle w:val="BodyTextBullet1"/>
            </w:pPr>
            <w:r w:rsidRPr="005B17D3">
              <w:t xml:space="preserve">  - No Copayment charges for Medication</w:t>
            </w:r>
            <w:r w:rsidRPr="005B17D3">
              <w:br/>
            </w:r>
          </w:p>
          <w:p w14:paraId="42340165" w14:textId="77777777" w:rsidR="00DA5D8D" w:rsidRPr="005B17D3" w:rsidRDefault="00DA5D8D" w:rsidP="00EF3896">
            <w:pPr>
              <w:pStyle w:val="BodyTextBullet1"/>
            </w:pPr>
            <w:r w:rsidRPr="005B17D3">
              <w:t xml:space="preserve"> Must be in: </w:t>
            </w:r>
            <w:r w:rsidRPr="005B17D3">
              <w:br/>
            </w:r>
          </w:p>
          <w:p w14:paraId="6026637F" w14:textId="77777777" w:rsidR="00DA5D8D" w:rsidRPr="005B17D3" w:rsidRDefault="00DA5D8D" w:rsidP="00EF3896">
            <w:pPr>
              <w:pStyle w:val="BodyTextBullet1"/>
            </w:pPr>
            <w:r w:rsidRPr="005B17D3">
              <w:t xml:space="preserve">  •  MT Status in a Pending Adjudication or MT Copay Required</w:t>
            </w:r>
            <w:r w:rsidRPr="005B17D3">
              <w:br/>
            </w:r>
          </w:p>
          <w:p w14:paraId="3BC3D6E1" w14:textId="77777777" w:rsidR="00DA5D8D" w:rsidRPr="005B17D3" w:rsidRDefault="00DA5D8D" w:rsidP="00EF3896">
            <w:pPr>
              <w:pStyle w:val="BodyTextBullet1"/>
            </w:pPr>
            <w:r w:rsidRPr="005B17D3">
              <w:t xml:space="preserve">  •  Priority Group 8a/b/c/d (i.e., SC 0% and NSC)</w:t>
            </w:r>
          </w:p>
        </w:tc>
        <w:tc>
          <w:tcPr>
            <w:tcW w:w="1344" w:type="dxa"/>
          </w:tcPr>
          <w:p w14:paraId="6317441D" w14:textId="77777777" w:rsidR="00DA5D8D" w:rsidRPr="005B17D3" w:rsidRDefault="00DA5D8D" w:rsidP="00EF3896">
            <w:pPr>
              <w:pStyle w:val="BodyTextBullet1"/>
              <w:rPr>
                <w:rFonts w:eastAsia="Calibri"/>
              </w:rPr>
            </w:pPr>
            <w:r w:rsidRPr="005B17D3">
              <w:t> </w:t>
            </w:r>
            <w:r w:rsidRPr="005B17D3">
              <w:rPr>
                <w:rFonts w:eastAsia="Calibri"/>
              </w:rPr>
              <w:t>FB01008</w:t>
            </w:r>
          </w:p>
        </w:tc>
      </w:tr>
      <w:tr w:rsidR="002249A5" w:rsidRPr="005B17D3" w14:paraId="4E0A0750" w14:textId="77777777" w:rsidTr="00BB58CD">
        <w:tc>
          <w:tcPr>
            <w:tcW w:w="1945" w:type="dxa"/>
          </w:tcPr>
          <w:p w14:paraId="343902CE" w14:textId="77777777" w:rsidR="00DA5D8D" w:rsidRPr="005B17D3" w:rsidRDefault="00DA5D8D" w:rsidP="00EF3896">
            <w:pPr>
              <w:pStyle w:val="BodyTextBullet1"/>
            </w:pPr>
            <w:r w:rsidRPr="005B17D3">
              <w:rPr>
                <w:rFonts w:eastAsia="Arial"/>
              </w:rPr>
              <w:t>Veteran - Full Medical Benefits </w:t>
            </w:r>
            <w:r w:rsidRPr="005B17D3">
              <w:br/>
            </w:r>
            <w:r w:rsidRPr="005B17D3">
              <w:rPr>
                <w:rFonts w:eastAsia="Arial"/>
              </w:rPr>
              <w:t xml:space="preserve"> Treatment &amp; Rx Copay Required </w:t>
            </w:r>
            <w:r w:rsidRPr="005B17D3">
              <w:br/>
            </w:r>
            <w:r w:rsidRPr="005B17D3">
              <w:rPr>
                <w:rFonts w:eastAsia="Arial"/>
              </w:rPr>
              <w:t xml:space="preserve"> (A)</w:t>
            </w:r>
          </w:p>
        </w:tc>
        <w:tc>
          <w:tcPr>
            <w:tcW w:w="1561" w:type="dxa"/>
          </w:tcPr>
          <w:p w14:paraId="0A2D7A79" w14:textId="77777777" w:rsidR="00DA5D8D" w:rsidRPr="005B17D3" w:rsidRDefault="00DA5D8D" w:rsidP="00EF3896">
            <w:pPr>
              <w:pStyle w:val="BodyTextBullet1"/>
            </w:pPr>
            <w:r w:rsidRPr="005B17D3">
              <w:rPr>
                <w:rFonts w:eastAsia="Arial"/>
              </w:rPr>
              <w:t>FM TxCo RxCo 6</w:t>
            </w:r>
          </w:p>
        </w:tc>
        <w:tc>
          <w:tcPr>
            <w:tcW w:w="1259" w:type="dxa"/>
          </w:tcPr>
          <w:p w14:paraId="0DC01B13" w14:textId="77777777" w:rsidR="00DA5D8D" w:rsidRPr="005B17D3" w:rsidRDefault="00DA5D8D" w:rsidP="00EF3896">
            <w:pPr>
              <w:pStyle w:val="BodyTextBullet1"/>
            </w:pPr>
            <w:r w:rsidRPr="005B17D3">
              <w:t>218</w:t>
            </w:r>
          </w:p>
        </w:tc>
        <w:tc>
          <w:tcPr>
            <w:tcW w:w="3241" w:type="dxa"/>
          </w:tcPr>
          <w:p w14:paraId="2AFE4458" w14:textId="77777777" w:rsidR="00337420" w:rsidRPr="005B17D3" w:rsidRDefault="00DA5D8D" w:rsidP="00EF3896">
            <w:pPr>
              <w:pStyle w:val="BodyTextBullet1"/>
            </w:pPr>
            <w:r w:rsidRPr="005B17D3">
              <w:t>All enrolled Veterans have a comprehensive medical benefits package, which VA administers through an annual patient enrollment system. </w:t>
            </w:r>
            <w:r w:rsidRPr="005B17D3">
              <w:br/>
              <w:t xml:space="preserve"> They are subject to copayment for their inpatient, outpatient services and their medications.  </w:t>
            </w:r>
            <w:r w:rsidRPr="005B17D3">
              <w:br/>
              <w:t xml:space="preserve"> Veteran authorized to receive medical benefits with: </w:t>
            </w:r>
          </w:p>
          <w:p w14:paraId="063A6BD4" w14:textId="77777777" w:rsidR="00337420" w:rsidRPr="005B17D3" w:rsidRDefault="00DA5D8D" w:rsidP="001470FA">
            <w:pPr>
              <w:pStyle w:val="BodyTextBullet1"/>
              <w:numPr>
                <w:ilvl w:val="0"/>
                <w:numId w:val="471"/>
              </w:numPr>
            </w:pPr>
            <w:r w:rsidRPr="005B17D3">
              <w:t>Copayment charges for Treatment</w:t>
            </w:r>
          </w:p>
          <w:p w14:paraId="01A9FB1B" w14:textId="3BF0214D" w:rsidR="00337420" w:rsidRPr="005B17D3" w:rsidRDefault="00DA5D8D" w:rsidP="001470FA">
            <w:pPr>
              <w:pStyle w:val="BodyTextBullet1"/>
              <w:numPr>
                <w:ilvl w:val="0"/>
                <w:numId w:val="471"/>
              </w:numPr>
            </w:pPr>
            <w:r w:rsidRPr="005B17D3">
              <w:t>Copayment charges for Medication</w:t>
            </w:r>
          </w:p>
          <w:p w14:paraId="7F602BC6" w14:textId="57FC8373" w:rsidR="00337420" w:rsidRPr="005B17D3" w:rsidRDefault="00DA5D8D" w:rsidP="00EF3896">
            <w:pPr>
              <w:pStyle w:val="BodyTextBullet1"/>
            </w:pPr>
            <w:r w:rsidRPr="005B17D3">
              <w:br/>
              <w:t xml:space="preserve"> Must be in: </w:t>
            </w:r>
          </w:p>
          <w:p w14:paraId="1DDB5456" w14:textId="60E95F63" w:rsidR="00DA5D8D" w:rsidRPr="005B17D3" w:rsidRDefault="00DA5D8D" w:rsidP="001470FA">
            <w:pPr>
              <w:pStyle w:val="BodyTextBullet1"/>
              <w:numPr>
                <w:ilvl w:val="0"/>
                <w:numId w:val="472"/>
              </w:numPr>
            </w:pPr>
            <w:r w:rsidRPr="005B17D3">
              <w:t>Priority Group 6 (i.e., AO, SWA, IR, SHAD, CV, CL)</w:t>
            </w:r>
            <w:r w:rsidRPr="005B17D3">
              <w:br/>
              <w:t xml:space="preserve"> Treatment or Medications for </w:t>
            </w:r>
            <w:r w:rsidR="00337420" w:rsidRPr="005B17D3">
              <w:t>special authority</w:t>
            </w:r>
            <w:r w:rsidRPr="005B17D3">
              <w:t xml:space="preserve"> conditions are Copay Exempt</w:t>
            </w:r>
          </w:p>
        </w:tc>
        <w:tc>
          <w:tcPr>
            <w:tcW w:w="1344" w:type="dxa"/>
          </w:tcPr>
          <w:p w14:paraId="023F3612" w14:textId="77777777" w:rsidR="00DA5D8D" w:rsidRPr="005B17D3" w:rsidRDefault="00DA5D8D" w:rsidP="00EF3896">
            <w:pPr>
              <w:pStyle w:val="BodyTextBullet1"/>
              <w:rPr>
                <w:rFonts w:eastAsia="Calibri"/>
              </w:rPr>
            </w:pPr>
            <w:r w:rsidRPr="005B17D3">
              <w:rPr>
                <w:rFonts w:eastAsia="Arial"/>
              </w:rPr>
              <w:t>FB01004</w:t>
            </w:r>
          </w:p>
        </w:tc>
      </w:tr>
      <w:tr w:rsidR="002249A5" w:rsidRPr="005B17D3" w14:paraId="02827E0E" w14:textId="77777777" w:rsidTr="00BB58CD">
        <w:tc>
          <w:tcPr>
            <w:tcW w:w="1945" w:type="dxa"/>
          </w:tcPr>
          <w:p w14:paraId="71C7596F" w14:textId="77777777" w:rsidR="00DA5D8D" w:rsidRPr="005B17D3" w:rsidRDefault="00DA5D8D" w:rsidP="00EF3896">
            <w:pPr>
              <w:pStyle w:val="BodyTextBullet1"/>
            </w:pPr>
            <w:r w:rsidRPr="005B17D3">
              <w:t>Veteran - Full Medical Benefits </w:t>
            </w:r>
            <w:r w:rsidRPr="005B17D3">
              <w:br/>
              <w:t xml:space="preserve"> Treatment &amp; Rx Copay Required </w:t>
            </w:r>
            <w:r w:rsidRPr="005B17D3">
              <w:br/>
              <w:t xml:space="preserve"> (B)</w:t>
            </w:r>
          </w:p>
        </w:tc>
        <w:tc>
          <w:tcPr>
            <w:tcW w:w="1561" w:type="dxa"/>
          </w:tcPr>
          <w:p w14:paraId="07BEF236" w14:textId="77777777" w:rsidR="00DA5D8D" w:rsidRPr="005B17D3" w:rsidRDefault="00DA5D8D" w:rsidP="00EF3896">
            <w:pPr>
              <w:pStyle w:val="BodyTextBullet1"/>
            </w:pPr>
            <w:r w:rsidRPr="005B17D3">
              <w:t>FM TxCo RxCo 8</w:t>
            </w:r>
          </w:p>
        </w:tc>
        <w:tc>
          <w:tcPr>
            <w:tcW w:w="1259" w:type="dxa"/>
          </w:tcPr>
          <w:p w14:paraId="435EB0E6" w14:textId="77777777" w:rsidR="00DA5D8D" w:rsidRPr="005B17D3" w:rsidRDefault="00DA5D8D" w:rsidP="00EF3896">
            <w:pPr>
              <w:pStyle w:val="BodyTextBullet1"/>
            </w:pPr>
            <w:r w:rsidRPr="005B17D3">
              <w:t>219</w:t>
            </w:r>
          </w:p>
        </w:tc>
        <w:tc>
          <w:tcPr>
            <w:tcW w:w="3241" w:type="dxa"/>
          </w:tcPr>
          <w:p w14:paraId="22B532A3" w14:textId="08F6DCC0" w:rsidR="00DA5D8D" w:rsidRPr="005B17D3" w:rsidRDefault="00DA5D8D" w:rsidP="00EF3896">
            <w:pPr>
              <w:pStyle w:val="BodyTextBullet1"/>
            </w:pPr>
            <w:r w:rsidRPr="005B17D3">
              <w:t>All enrolled Veterans have a comprehensive medical benefits package, which VA administers through an annual patient enrollment system. Veterans who meet Veteran status for VA healthcare benefits and must complete a Means Test (MT) to determine their copay status for their Medical Treatment and Medication. Veterans receiving inpatient, outpatient services for Non-</w:t>
            </w:r>
            <w:r w:rsidR="00C0209E" w:rsidRPr="005B17D3">
              <w:t>Service Connected</w:t>
            </w:r>
            <w:r w:rsidRPr="005B17D3">
              <w:t xml:space="preserve"> (NSC) conditions and whose income exceeds the applicable National Income Threshold are subject to copayment for inpatient, outpatient services and their medications. </w:t>
            </w:r>
            <w:r w:rsidRPr="005B17D3">
              <w:br/>
            </w:r>
          </w:p>
          <w:p w14:paraId="1C644AD8" w14:textId="0D0DEE42" w:rsidR="00DA5D8D" w:rsidRPr="005B17D3" w:rsidRDefault="00DA5D8D" w:rsidP="00EF3896">
            <w:pPr>
              <w:pStyle w:val="BodyTextBullet1"/>
            </w:pPr>
            <w:r w:rsidRPr="005B17D3">
              <w:t xml:space="preserve">Veterans are exempt from copayment for inpatient, outpatient services and medications related to their </w:t>
            </w:r>
            <w:r w:rsidR="00C0209E" w:rsidRPr="005B17D3">
              <w:t>Service Connected</w:t>
            </w:r>
            <w:r w:rsidRPr="005B17D3">
              <w:t xml:space="preserve"> (SC) related disability and special authority factor(s) – Agent Orange Exposure (AO), Southwest Asia Conditions (SWA), Ionizing Radiation (IR), Nose Throat Radium (NTR), Shipboard Hazard and Defense (SHAD), Combat Veteran (CV), Camp Lejeune (CL), Military Sexual Treatment (MST).</w:t>
            </w:r>
          </w:p>
          <w:p w14:paraId="4E97F9B7" w14:textId="77777777" w:rsidR="00DA5D8D" w:rsidRPr="005B17D3" w:rsidRDefault="00DA5D8D" w:rsidP="00EF3896">
            <w:pPr>
              <w:pStyle w:val="BodyTextBullet1"/>
              <w:rPr>
                <w:rFonts w:eastAsia="Calibri"/>
              </w:rPr>
            </w:pPr>
          </w:p>
          <w:p w14:paraId="3753B2A1" w14:textId="11A8E95F" w:rsidR="00DA5D8D" w:rsidRPr="005B17D3" w:rsidRDefault="00DA5D8D" w:rsidP="00EF3896">
            <w:pPr>
              <w:pStyle w:val="BodyTextBullet1"/>
              <w:rPr>
                <w:rFonts w:eastAsia="Calibri"/>
              </w:rPr>
            </w:pPr>
            <w:r w:rsidRPr="005B17D3">
              <w:rPr>
                <w:rFonts w:eastAsia="Calibri"/>
              </w:rPr>
              <w:t xml:space="preserve">Veterans assigned this </w:t>
            </w:r>
            <w:r w:rsidR="00FE67F3" w:rsidRPr="005B17D3">
              <w:t>VHAPs</w:t>
            </w:r>
            <w:r w:rsidR="00CC3ADF" w:rsidRPr="005B17D3">
              <w:t xml:space="preserve"> must</w:t>
            </w:r>
            <w:r w:rsidRPr="005B17D3">
              <w:rPr>
                <w:rFonts w:eastAsia="Calibri"/>
              </w:rPr>
              <w:t xml:space="preserve"> meet one of the following conditions:</w:t>
            </w:r>
          </w:p>
          <w:p w14:paraId="623CDC62" w14:textId="77777777" w:rsidR="00337420" w:rsidRPr="005B17D3" w:rsidRDefault="00DA5D8D" w:rsidP="001470FA">
            <w:pPr>
              <w:pStyle w:val="BodyTextBullet1"/>
              <w:numPr>
                <w:ilvl w:val="0"/>
                <w:numId w:val="472"/>
              </w:numPr>
              <w:rPr>
                <w:rFonts w:eastAsia="Calibri"/>
              </w:rPr>
            </w:pPr>
            <w:r w:rsidRPr="005B17D3">
              <w:rPr>
                <w:rFonts w:eastAsia="Calibri"/>
              </w:rPr>
              <w:t>0% SC, non-compensable* </w:t>
            </w:r>
          </w:p>
          <w:p w14:paraId="05E1A8CF" w14:textId="77777777" w:rsidR="00337420" w:rsidRPr="005B17D3" w:rsidRDefault="00DA5D8D" w:rsidP="001470FA">
            <w:pPr>
              <w:pStyle w:val="BodyTextBullet1"/>
              <w:numPr>
                <w:ilvl w:val="0"/>
                <w:numId w:val="472"/>
              </w:numPr>
              <w:rPr>
                <w:rFonts w:eastAsia="Calibri"/>
              </w:rPr>
            </w:pPr>
            <w:r w:rsidRPr="005B17D3">
              <w:rPr>
                <w:rFonts w:eastAsia="Calibri"/>
              </w:rPr>
              <w:t>NSC</w:t>
            </w:r>
          </w:p>
          <w:p w14:paraId="13299CAF" w14:textId="5B73D5E5" w:rsidR="00DA5D8D" w:rsidRPr="005B17D3" w:rsidRDefault="00DA5D8D" w:rsidP="001470FA">
            <w:pPr>
              <w:pStyle w:val="BodyTextBullet1"/>
              <w:numPr>
                <w:ilvl w:val="0"/>
                <w:numId w:val="472"/>
              </w:numPr>
              <w:rPr>
                <w:rFonts w:eastAsia="Calibri"/>
              </w:rPr>
            </w:pPr>
            <w:r w:rsidRPr="005B17D3">
              <w:rPr>
                <w:rFonts w:eastAsia="Calibri"/>
              </w:rPr>
              <w:t xml:space="preserve">Priority Group 8a/b/c/d </w:t>
            </w:r>
          </w:p>
          <w:p w14:paraId="03E43D2C" w14:textId="77777777" w:rsidR="00337420" w:rsidRPr="005B17D3" w:rsidRDefault="00337420" w:rsidP="00EF3896">
            <w:pPr>
              <w:pStyle w:val="BodyTextBullet1"/>
              <w:rPr>
                <w:rFonts w:eastAsia="Calibri"/>
              </w:rPr>
            </w:pPr>
          </w:p>
          <w:p w14:paraId="3E6CA3D7" w14:textId="3D15AEEB" w:rsidR="00DA5D8D" w:rsidRPr="005B17D3" w:rsidRDefault="00DA5D8D" w:rsidP="00EF3896">
            <w:pPr>
              <w:pStyle w:val="BodyTextBullet1"/>
              <w:rPr>
                <w:rFonts w:eastAsia="Calibri"/>
              </w:rPr>
            </w:pPr>
            <w:r w:rsidRPr="005B17D3">
              <w:rPr>
                <w:rFonts w:eastAsia="Calibri"/>
              </w:rPr>
              <w:t>(i.e., SC 0% Non-Compensable or NSC) </w:t>
            </w:r>
            <w:r w:rsidRPr="005B17D3">
              <w:br/>
            </w:r>
          </w:p>
          <w:p w14:paraId="68D646C5" w14:textId="77777777" w:rsidR="00DA5D8D" w:rsidRPr="005B17D3" w:rsidRDefault="00DA5D8D" w:rsidP="00EF3896">
            <w:pPr>
              <w:pStyle w:val="BodyTextBullet1"/>
            </w:pPr>
            <w:r w:rsidRPr="005B17D3">
              <w:rPr>
                <w:rFonts w:eastAsia="Calibri"/>
              </w:rPr>
              <w:t>*They are exempt from copayment for medications related to their SC condition, but they must complete a Means Test to determine their copay status for NSC inpatient, outpatient services and medications.  The outcome of Means Test was MT Copay Required for their inpatient, outpatient services and Non-Exempt for their Pharmacy Copay Exemption.</w:t>
            </w:r>
          </w:p>
        </w:tc>
        <w:tc>
          <w:tcPr>
            <w:tcW w:w="1344" w:type="dxa"/>
          </w:tcPr>
          <w:p w14:paraId="7F65E155" w14:textId="77777777" w:rsidR="00DA5D8D" w:rsidRPr="005B17D3" w:rsidRDefault="00DA5D8D" w:rsidP="00EF3896">
            <w:pPr>
              <w:pStyle w:val="BodyTextBullet1"/>
              <w:rPr>
                <w:rFonts w:eastAsia="Calibri"/>
              </w:rPr>
            </w:pPr>
            <w:r w:rsidRPr="005B17D3">
              <w:rPr>
                <w:rFonts w:eastAsia="Calibri"/>
              </w:rPr>
              <w:t>FB01009</w:t>
            </w:r>
          </w:p>
        </w:tc>
      </w:tr>
      <w:tr w:rsidR="002249A5" w:rsidRPr="005B17D3" w14:paraId="5EEF1951" w14:textId="77777777" w:rsidTr="00BB58CD">
        <w:tc>
          <w:tcPr>
            <w:tcW w:w="1945" w:type="dxa"/>
          </w:tcPr>
          <w:p w14:paraId="632AA272" w14:textId="77777777" w:rsidR="00DA5D8D" w:rsidRPr="005B17D3" w:rsidRDefault="00DA5D8D" w:rsidP="00EF3896">
            <w:pPr>
              <w:pStyle w:val="BodyTextBullet1"/>
            </w:pPr>
            <w:bookmarkStart w:id="730" w:name="_Hlk20382714"/>
            <w:bookmarkStart w:id="731" w:name="_Hlk17888927"/>
            <w:r w:rsidRPr="005B17D3">
              <w:t>Veteran - Full Medical Benefits</w:t>
            </w:r>
            <w:r w:rsidRPr="005B17D3">
              <w:br/>
              <w:t xml:space="preserve"> Treatment GMT Copay Required </w:t>
            </w:r>
            <w:r w:rsidRPr="005B17D3">
              <w:br/>
              <w:t xml:space="preserve"> &amp; Rx Copay Exempt (A)</w:t>
            </w:r>
            <w:bookmarkEnd w:id="730"/>
          </w:p>
        </w:tc>
        <w:tc>
          <w:tcPr>
            <w:tcW w:w="1561" w:type="dxa"/>
          </w:tcPr>
          <w:p w14:paraId="75A6D491" w14:textId="15E98B7B" w:rsidR="00DA5D8D" w:rsidRPr="005B17D3" w:rsidRDefault="00DA5D8D" w:rsidP="00EF3896">
            <w:pPr>
              <w:pStyle w:val="BodyTextBullet1"/>
            </w:pPr>
            <w:r w:rsidRPr="005B17D3">
              <w:t>FM</w:t>
            </w:r>
            <w:r w:rsidR="006F2D28" w:rsidRPr="005B17D3">
              <w:t xml:space="preserve"> </w:t>
            </w:r>
            <w:r w:rsidRPr="005B17D3">
              <w:t>TxCoG 6</w:t>
            </w:r>
          </w:p>
        </w:tc>
        <w:tc>
          <w:tcPr>
            <w:tcW w:w="1259" w:type="dxa"/>
          </w:tcPr>
          <w:p w14:paraId="1C35B7C3" w14:textId="35793AF4" w:rsidR="00DA5D8D" w:rsidRPr="005B17D3" w:rsidRDefault="00237CB6" w:rsidP="00EF3896">
            <w:pPr>
              <w:pStyle w:val="BodyTextBullet1"/>
            </w:pPr>
            <w:r w:rsidRPr="005B17D3">
              <w:t>2</w:t>
            </w:r>
            <w:r w:rsidR="00A410E5" w:rsidRPr="005B17D3">
              <w:t>39</w:t>
            </w:r>
          </w:p>
        </w:tc>
        <w:tc>
          <w:tcPr>
            <w:tcW w:w="3241" w:type="dxa"/>
          </w:tcPr>
          <w:p w14:paraId="53D77BB2" w14:textId="77777777" w:rsidR="00DA5D8D" w:rsidRPr="005B17D3" w:rsidRDefault="00DA5D8D" w:rsidP="00EF3896">
            <w:pPr>
              <w:pStyle w:val="BodyTextBullet1"/>
            </w:pPr>
            <w:r w:rsidRPr="005B17D3">
              <w:t>All enrolled Veterans have a comprehensive medical benefits package, which VA administers through an annual patient enrollment system.  Veterans who meet Veteran status for VA healthcare benefits and must complete a Means Test to determine their copay status for their inpatient, outpatient services and medications. </w:t>
            </w:r>
          </w:p>
          <w:p w14:paraId="3FE87057" w14:textId="77777777" w:rsidR="00337420" w:rsidRPr="005B17D3" w:rsidRDefault="00337420" w:rsidP="00EF3896">
            <w:pPr>
              <w:pStyle w:val="BodyTextBullet1"/>
            </w:pPr>
          </w:p>
          <w:p w14:paraId="0CB13CED" w14:textId="40D4D47C" w:rsidR="00DA5D8D" w:rsidRPr="005B17D3" w:rsidRDefault="00DA5D8D" w:rsidP="00EF3896">
            <w:pPr>
              <w:pStyle w:val="BodyTextBullet1"/>
            </w:pPr>
            <w:r w:rsidRPr="005B17D3">
              <w:t>Veterans with gross household income below the geographically adjusted income limits for their resident location and who agreed to pay copays. The Means Test outcome of GMT Copay Required and outcome of their Rx Exemption status is Exempt.  These Veterans are subject to copays for their inpatient services at a reduced rate, copayment for their outpatient services at the full copay rate, but no copayment for medications.  </w:t>
            </w:r>
            <w:r w:rsidRPr="005B17D3">
              <w:br/>
            </w:r>
          </w:p>
          <w:p w14:paraId="067AFABC" w14:textId="677157AA" w:rsidR="00DA5D8D" w:rsidRPr="005B17D3" w:rsidRDefault="00DA5D8D" w:rsidP="00EF3896">
            <w:pPr>
              <w:pStyle w:val="BodyTextBullet1"/>
            </w:pPr>
            <w:r w:rsidRPr="005B17D3">
              <w:t xml:space="preserve">Veterans are exempt from copayments for inpatient, outpatient services and medications related to their </w:t>
            </w:r>
            <w:r w:rsidR="00C0209E" w:rsidRPr="005B17D3">
              <w:t>Service Connected</w:t>
            </w:r>
            <w:r w:rsidRPr="005B17D3">
              <w:t xml:space="preserve"> (SC) related disability and special authority factor(s) – Agent Orange Exposure (AO), Southwest Asia Conditions (SWA), Ionizing Radiation (IR), Nose Throat Radium (NTR), Shipboard Hazard and Defense (SHAD), Combat Veteran (CV), Camp Lejeune (CL), Military Sexual Treatment (MST).</w:t>
            </w:r>
            <w:r w:rsidRPr="005B17D3">
              <w:br/>
            </w:r>
          </w:p>
          <w:p w14:paraId="36F1BF56" w14:textId="2C11D119" w:rsidR="00DA5D8D" w:rsidRPr="005B17D3" w:rsidRDefault="00DA5D8D" w:rsidP="00EF3896">
            <w:pPr>
              <w:pStyle w:val="BodyTextBullet1"/>
            </w:pPr>
            <w:r w:rsidRPr="005B17D3">
              <w:t xml:space="preserve">Veterans assigned this </w:t>
            </w:r>
            <w:r w:rsidR="00FE67F3" w:rsidRPr="005B17D3">
              <w:t>VHAPs</w:t>
            </w:r>
            <w:r w:rsidR="00CC3ADF" w:rsidRPr="005B17D3">
              <w:t xml:space="preserve"> must</w:t>
            </w:r>
            <w:r w:rsidRPr="005B17D3">
              <w:t xml:space="preserve"> meet one of the following conditions:</w:t>
            </w:r>
          </w:p>
          <w:p w14:paraId="73461331" w14:textId="48A5245B" w:rsidR="00DA5D8D" w:rsidRPr="005B17D3" w:rsidRDefault="00DA5D8D" w:rsidP="001470FA">
            <w:pPr>
              <w:pStyle w:val="BodyTextBullet1"/>
              <w:numPr>
                <w:ilvl w:val="0"/>
                <w:numId w:val="473"/>
              </w:numPr>
            </w:pPr>
            <w:r w:rsidRPr="005B17D3">
              <w:t>Priority Group 6 (i.e., SC 0% Non-Compensable or NSC)</w:t>
            </w:r>
          </w:p>
        </w:tc>
        <w:tc>
          <w:tcPr>
            <w:tcW w:w="1344" w:type="dxa"/>
          </w:tcPr>
          <w:p w14:paraId="625B2D8B" w14:textId="77777777" w:rsidR="00DA5D8D" w:rsidRPr="005B17D3" w:rsidRDefault="00DA5D8D" w:rsidP="00EF3896">
            <w:pPr>
              <w:pStyle w:val="BodyTextBullet1"/>
              <w:rPr>
                <w:rFonts w:eastAsia="Calibri"/>
              </w:rPr>
            </w:pPr>
            <w:r w:rsidRPr="005B17D3">
              <w:rPr>
                <w:rFonts w:eastAsia="Calibri"/>
              </w:rPr>
              <w:t>FB01012</w:t>
            </w:r>
          </w:p>
        </w:tc>
      </w:tr>
      <w:bookmarkEnd w:id="731"/>
      <w:tr w:rsidR="002249A5" w:rsidRPr="005B17D3" w14:paraId="72E4F6B1" w14:textId="77777777" w:rsidTr="00BB58CD">
        <w:tc>
          <w:tcPr>
            <w:tcW w:w="1945" w:type="dxa"/>
          </w:tcPr>
          <w:p w14:paraId="15AB20E1" w14:textId="50C48E91" w:rsidR="00DA5D8D" w:rsidRPr="005B17D3" w:rsidRDefault="00DA5D8D" w:rsidP="00EF3896">
            <w:pPr>
              <w:pStyle w:val="BodyTextBullet1"/>
            </w:pPr>
            <w:r w:rsidRPr="005B17D3">
              <w:t>Veteran - Full Medical Benefits </w:t>
            </w:r>
            <w:r w:rsidRPr="005B17D3">
              <w:br/>
              <w:t>Treatment GMT Copay Required  </w:t>
            </w:r>
            <w:r w:rsidRPr="005B17D3">
              <w:br/>
              <w:t xml:space="preserve"> &amp; Rx Copay Exempt</w:t>
            </w:r>
          </w:p>
        </w:tc>
        <w:tc>
          <w:tcPr>
            <w:tcW w:w="1561" w:type="dxa"/>
          </w:tcPr>
          <w:p w14:paraId="61191328" w14:textId="77777777" w:rsidR="00DA5D8D" w:rsidRPr="005B17D3" w:rsidRDefault="00DA5D8D" w:rsidP="00EF3896">
            <w:pPr>
              <w:pStyle w:val="BodyTextBullet1"/>
            </w:pPr>
            <w:r w:rsidRPr="005B17D3">
              <w:rPr>
                <w:rFonts w:eastAsia="Arial"/>
              </w:rPr>
              <w:t>FM TxCoG</w:t>
            </w:r>
          </w:p>
        </w:tc>
        <w:tc>
          <w:tcPr>
            <w:tcW w:w="1259" w:type="dxa"/>
          </w:tcPr>
          <w:p w14:paraId="1A00C0F2" w14:textId="77777777" w:rsidR="00DA5D8D" w:rsidRPr="005B17D3" w:rsidRDefault="00DA5D8D" w:rsidP="00EF3896">
            <w:pPr>
              <w:pStyle w:val="BodyTextBullet1"/>
            </w:pPr>
            <w:r w:rsidRPr="005B17D3">
              <w:t>220</w:t>
            </w:r>
          </w:p>
        </w:tc>
        <w:tc>
          <w:tcPr>
            <w:tcW w:w="3241" w:type="dxa"/>
          </w:tcPr>
          <w:p w14:paraId="29F6CE78" w14:textId="77777777" w:rsidR="00DA5D8D" w:rsidRPr="005B17D3" w:rsidRDefault="00DA5D8D" w:rsidP="00EF3896">
            <w:pPr>
              <w:pStyle w:val="BodyTextBullet1"/>
            </w:pPr>
            <w:r w:rsidRPr="005B17D3">
              <w:t>All enrolled Veterans have a comprehensive medical benefits package, which VA administers through an annual patient enrollment system.  Veterans who meet Veteran status for VA healthcare benefits and must complete a Financial Assessment to determine their copay status for their inpatient, outpatient services and medications. </w:t>
            </w:r>
            <w:r w:rsidRPr="005B17D3">
              <w:br/>
            </w:r>
          </w:p>
          <w:p w14:paraId="7C5BA12A" w14:textId="77777777" w:rsidR="00DA5D8D" w:rsidRPr="005B17D3" w:rsidRDefault="00DA5D8D" w:rsidP="00EF3896">
            <w:pPr>
              <w:pStyle w:val="BodyTextBullet1"/>
            </w:pPr>
            <w:r w:rsidRPr="005B17D3">
              <w:t>Veterans with gross household income below the geographically adjusted income limits for their resident location and who agreed to pay copays. The Means Test outcome of GMT Copay Required and outcome of their Rx Exemption status is Exempt.  These Veterans are subject to copays for their inpatient services at a reduced rate, copayment for their outpatient services at the full copay rate, but no copayment for their medications.  </w:t>
            </w:r>
            <w:r w:rsidRPr="005B17D3">
              <w:br/>
            </w:r>
          </w:p>
          <w:p w14:paraId="6242C4B6" w14:textId="7B659E07" w:rsidR="00DA5D8D" w:rsidRPr="005B17D3" w:rsidRDefault="00DA5D8D" w:rsidP="00EF3896">
            <w:pPr>
              <w:pStyle w:val="BodyTextBullet1"/>
            </w:pPr>
            <w:r w:rsidRPr="005B17D3">
              <w:t xml:space="preserve">Veterans are exempt from copayments for inpatient, outpatient services and medications related to their </w:t>
            </w:r>
            <w:r w:rsidR="00C0209E" w:rsidRPr="005B17D3">
              <w:t>Service Connected</w:t>
            </w:r>
            <w:r w:rsidRPr="005B17D3">
              <w:t xml:space="preserve"> (SC) related disability and special authority factor(s) – Agent Orange Exposure (AO), Southwest Asia Conditions (SWA), Ionizing Radiation (IR), Nose Throat Radium (NTR), Shipboard Hazard and Defense (SHAD), Combat Veteran (CV), Camp Lejeune (CL), Military Sexual Treatment (MST).</w:t>
            </w:r>
          </w:p>
          <w:p w14:paraId="22DE7232" w14:textId="77777777" w:rsidR="00796005" w:rsidRPr="005B17D3" w:rsidRDefault="00796005" w:rsidP="00EF3896">
            <w:pPr>
              <w:pStyle w:val="BodyTextBullet1"/>
            </w:pPr>
          </w:p>
          <w:p w14:paraId="36816F15" w14:textId="64162C4F" w:rsidR="00DA5D8D" w:rsidRPr="005B17D3" w:rsidRDefault="00DA5D8D" w:rsidP="00EF3896">
            <w:pPr>
              <w:pStyle w:val="BodyTextBullet1"/>
            </w:pPr>
            <w:r w:rsidRPr="005B17D3">
              <w:t>Veterans assigned this V</w:t>
            </w:r>
            <w:r w:rsidR="00796005" w:rsidRPr="005B17D3">
              <w:t>HA</w:t>
            </w:r>
            <w:r w:rsidRPr="005B17D3">
              <w:t>P meet one of the following conditions:</w:t>
            </w:r>
          </w:p>
          <w:p w14:paraId="2EDEDDB3" w14:textId="77777777" w:rsidR="00494B63" w:rsidRPr="005B17D3" w:rsidRDefault="00DA5D8D" w:rsidP="001470FA">
            <w:pPr>
              <w:pStyle w:val="BodyTextBullet1"/>
              <w:numPr>
                <w:ilvl w:val="0"/>
                <w:numId w:val="473"/>
              </w:numPr>
            </w:pPr>
            <w:r w:rsidRPr="005B17D3">
              <w:t>0% SC, non-compensable </w:t>
            </w:r>
          </w:p>
          <w:p w14:paraId="5948F7CB" w14:textId="502A4A3F" w:rsidR="00494B63" w:rsidRPr="005B17D3" w:rsidRDefault="00DA5D8D" w:rsidP="001470FA">
            <w:pPr>
              <w:pStyle w:val="BodyTextBullet1"/>
              <w:numPr>
                <w:ilvl w:val="0"/>
                <w:numId w:val="473"/>
              </w:numPr>
            </w:pPr>
            <w:r w:rsidRPr="005B17D3">
              <w:t>Non-</w:t>
            </w:r>
            <w:r w:rsidR="00C0209E" w:rsidRPr="005B17D3">
              <w:t>Service Connected</w:t>
            </w:r>
            <w:r w:rsidRPr="005B17D3">
              <w:t> </w:t>
            </w:r>
          </w:p>
          <w:p w14:paraId="4923B0C9" w14:textId="661BF312" w:rsidR="00DA5D8D" w:rsidRPr="005B17D3" w:rsidRDefault="00DA5D8D" w:rsidP="001470FA">
            <w:pPr>
              <w:pStyle w:val="BodyTextBullet1"/>
              <w:numPr>
                <w:ilvl w:val="0"/>
                <w:numId w:val="473"/>
              </w:numPr>
            </w:pPr>
            <w:r w:rsidRPr="005B17D3">
              <w:t>Priority Group 7 (i.e., SC 0% Non-Compensable or NSC)</w:t>
            </w:r>
          </w:p>
        </w:tc>
        <w:tc>
          <w:tcPr>
            <w:tcW w:w="1344" w:type="dxa"/>
          </w:tcPr>
          <w:p w14:paraId="7941F871" w14:textId="77777777" w:rsidR="00DA5D8D" w:rsidRPr="005B17D3" w:rsidRDefault="00DA5D8D" w:rsidP="00EF3896">
            <w:pPr>
              <w:pStyle w:val="BodyTextBullet1"/>
              <w:rPr>
                <w:rFonts w:eastAsia="Calibri"/>
              </w:rPr>
            </w:pPr>
            <w:r w:rsidRPr="005B17D3">
              <w:rPr>
                <w:rFonts w:eastAsia="Arial"/>
              </w:rPr>
              <w:t>FB01005</w:t>
            </w:r>
          </w:p>
        </w:tc>
      </w:tr>
      <w:tr w:rsidR="002249A5" w:rsidRPr="005B17D3" w14:paraId="3420AFD5" w14:textId="77777777" w:rsidTr="00BB58CD">
        <w:tc>
          <w:tcPr>
            <w:tcW w:w="1945" w:type="dxa"/>
          </w:tcPr>
          <w:p w14:paraId="54D8D704" w14:textId="77777777" w:rsidR="00DA5D8D" w:rsidRPr="005B17D3" w:rsidRDefault="00DA5D8D" w:rsidP="00EF3896">
            <w:pPr>
              <w:pStyle w:val="BodyTextBullet1"/>
            </w:pPr>
            <w:r w:rsidRPr="005B17D3">
              <w:t>Veteran - Full Medical Benefits</w:t>
            </w:r>
            <w:r w:rsidRPr="005B17D3">
              <w:br/>
              <w:t xml:space="preserve"> Treatment GMT Copay Required</w:t>
            </w:r>
            <w:r w:rsidRPr="005B17D3">
              <w:br/>
              <w:t xml:space="preserve"> &amp; Rx Copay Required (A)</w:t>
            </w:r>
          </w:p>
        </w:tc>
        <w:tc>
          <w:tcPr>
            <w:tcW w:w="1561" w:type="dxa"/>
          </w:tcPr>
          <w:p w14:paraId="1DBD91E4" w14:textId="77777777" w:rsidR="00DA5D8D" w:rsidRPr="005B17D3" w:rsidRDefault="00DA5D8D" w:rsidP="00EF3896">
            <w:pPr>
              <w:pStyle w:val="BodyTextBullet1"/>
            </w:pPr>
            <w:r w:rsidRPr="005B17D3">
              <w:t>FM TxCoG RxCo 6</w:t>
            </w:r>
          </w:p>
        </w:tc>
        <w:tc>
          <w:tcPr>
            <w:tcW w:w="1259" w:type="dxa"/>
          </w:tcPr>
          <w:p w14:paraId="0C929EB7" w14:textId="700A8C9E" w:rsidR="00DA5D8D" w:rsidRPr="005B17D3" w:rsidRDefault="006F2D28" w:rsidP="00EF3896">
            <w:pPr>
              <w:pStyle w:val="BodyTextBullet1"/>
            </w:pPr>
            <w:r w:rsidRPr="005B17D3">
              <w:t>2</w:t>
            </w:r>
            <w:r w:rsidR="00E46F53" w:rsidRPr="005B17D3">
              <w:t>40</w:t>
            </w:r>
          </w:p>
        </w:tc>
        <w:tc>
          <w:tcPr>
            <w:tcW w:w="3241" w:type="dxa"/>
          </w:tcPr>
          <w:p w14:paraId="6FDF7F83" w14:textId="77777777" w:rsidR="00DA5D8D" w:rsidRPr="005B17D3" w:rsidRDefault="00DA5D8D" w:rsidP="00EF3896">
            <w:pPr>
              <w:pStyle w:val="BodyTextBullet1"/>
            </w:pPr>
            <w:r w:rsidRPr="005B17D3">
              <w:t>All enrolled Veterans have a comprehensive medical benefits package, which VA administers through an annual patient enrollment system.  Veterans who meet Veteran status for VA healthcare benefits and must complete a Means Test to determine their copay status for their inpatient, outpatient services and medications. </w:t>
            </w:r>
            <w:r w:rsidRPr="005B17D3">
              <w:br/>
            </w:r>
          </w:p>
          <w:p w14:paraId="6C2BA4CC" w14:textId="77777777" w:rsidR="00DA5D8D" w:rsidRPr="005B17D3" w:rsidRDefault="00DA5D8D" w:rsidP="00EF3896">
            <w:pPr>
              <w:pStyle w:val="BodyTextBullet1"/>
            </w:pPr>
            <w:r w:rsidRPr="005B17D3">
              <w:t>Veterans with gross household income below the geographically adjusted income limits for their resident location and who agreed to pay copayment. The Means Test outcome of GMT Copay Required and outcome of their Rx Exemption status is Non-Exempt.  These Veterans are subject to copayment for inpatient services at a reduced rate, copayment for outpatient services at the full copay rate, and copays for medications.  </w:t>
            </w:r>
            <w:r w:rsidRPr="005B17D3">
              <w:br/>
            </w:r>
          </w:p>
          <w:p w14:paraId="615E08A3" w14:textId="23443407" w:rsidR="00DA5D8D" w:rsidRPr="005B17D3" w:rsidRDefault="00DA5D8D" w:rsidP="00EF3896">
            <w:pPr>
              <w:pStyle w:val="BodyTextBullet1"/>
            </w:pPr>
            <w:r w:rsidRPr="005B17D3">
              <w:t xml:space="preserve">Veterans are exempt from copayment for inpatient, outpatient services and medications related to their </w:t>
            </w:r>
            <w:r w:rsidR="00C0209E" w:rsidRPr="005B17D3">
              <w:t>Service Connected</w:t>
            </w:r>
            <w:r w:rsidRPr="005B17D3">
              <w:t xml:space="preserve"> (SC) related disability and special authority factor(s) – Agent Orange Exposure (AO), Southwest Asia Conditions (SWA), Ionizing Radiation (IR), Nose Throat Radium (NTR), Shipboard Hazard and Defense (SHAD), Combat Veteran (CV), Camp Lejeune (CL), Military Sexual Treatment (MST).</w:t>
            </w:r>
            <w:r w:rsidRPr="005B17D3">
              <w:br/>
            </w:r>
          </w:p>
          <w:p w14:paraId="6F7E5005" w14:textId="65AC3DD0" w:rsidR="00DA5D8D" w:rsidRPr="005B17D3" w:rsidRDefault="00DA5D8D" w:rsidP="00EF3896">
            <w:pPr>
              <w:pStyle w:val="BodyTextBullet1"/>
            </w:pPr>
            <w:r w:rsidRPr="005B17D3">
              <w:t>Veterans assigned this V</w:t>
            </w:r>
            <w:r w:rsidR="00796005" w:rsidRPr="005B17D3">
              <w:t>HA</w:t>
            </w:r>
            <w:r w:rsidRPr="005B17D3">
              <w:t>P meet one of the following conditions:</w:t>
            </w:r>
            <w:r w:rsidRPr="005B17D3">
              <w:br/>
              <w:t xml:space="preserve"> </w:t>
            </w:r>
          </w:p>
          <w:p w14:paraId="5BD0C4DA" w14:textId="1B5154DA" w:rsidR="00DA5D8D" w:rsidRPr="005B17D3" w:rsidRDefault="00DA5D8D" w:rsidP="001470FA">
            <w:pPr>
              <w:pStyle w:val="BodyTextBullet1"/>
              <w:numPr>
                <w:ilvl w:val="0"/>
                <w:numId w:val="474"/>
              </w:numPr>
            </w:pPr>
            <w:r w:rsidRPr="005B17D3">
              <w:t>Priority Group 6 (i.e., SC 0% Non-Compensable or NSC) and MT outcome is GMT and Rx Exemption status is Non-Exempt</w:t>
            </w:r>
          </w:p>
        </w:tc>
        <w:tc>
          <w:tcPr>
            <w:tcW w:w="1344" w:type="dxa"/>
          </w:tcPr>
          <w:p w14:paraId="731CD4E8" w14:textId="77777777" w:rsidR="00DA5D8D" w:rsidRPr="005B17D3" w:rsidRDefault="00DA5D8D" w:rsidP="00EF3896">
            <w:pPr>
              <w:pStyle w:val="BodyTextBullet1"/>
              <w:rPr>
                <w:rFonts w:eastAsia="Calibri"/>
              </w:rPr>
            </w:pPr>
            <w:r w:rsidRPr="005B17D3">
              <w:rPr>
                <w:rFonts w:eastAsia="Calibri"/>
              </w:rPr>
              <w:t>FB01013</w:t>
            </w:r>
          </w:p>
        </w:tc>
      </w:tr>
      <w:tr w:rsidR="002249A5" w:rsidRPr="005B17D3" w14:paraId="77561007" w14:textId="77777777" w:rsidTr="00BB58CD">
        <w:tc>
          <w:tcPr>
            <w:tcW w:w="1945" w:type="dxa"/>
          </w:tcPr>
          <w:p w14:paraId="6506596A" w14:textId="77777777" w:rsidR="00DA5D8D" w:rsidRPr="005B17D3" w:rsidRDefault="00DA5D8D" w:rsidP="00EF3896">
            <w:pPr>
              <w:pStyle w:val="BodyTextBullet1"/>
            </w:pPr>
            <w:r w:rsidRPr="005B17D3">
              <w:rPr>
                <w:rFonts w:eastAsia="Arial"/>
              </w:rPr>
              <w:t>Veteran - Full Medical Benefits </w:t>
            </w:r>
            <w:r w:rsidRPr="005B17D3">
              <w:br/>
            </w:r>
            <w:r w:rsidRPr="005B17D3">
              <w:rPr>
                <w:rFonts w:eastAsia="Arial"/>
              </w:rPr>
              <w:t xml:space="preserve"> Treatment GMT Copay Required </w:t>
            </w:r>
            <w:r w:rsidRPr="005B17D3">
              <w:br/>
            </w:r>
            <w:r w:rsidRPr="005B17D3">
              <w:rPr>
                <w:rFonts w:eastAsia="Arial"/>
              </w:rPr>
              <w:t xml:space="preserve"> &amp; Rx Copay Required</w:t>
            </w:r>
          </w:p>
        </w:tc>
        <w:tc>
          <w:tcPr>
            <w:tcW w:w="1561" w:type="dxa"/>
          </w:tcPr>
          <w:p w14:paraId="3FA12BF2" w14:textId="77777777" w:rsidR="00DA5D8D" w:rsidRPr="005B17D3" w:rsidRDefault="00DA5D8D" w:rsidP="00EF3896">
            <w:pPr>
              <w:pStyle w:val="BodyTextBullet1"/>
            </w:pPr>
            <w:r w:rsidRPr="005B17D3">
              <w:rPr>
                <w:rFonts w:eastAsia="Arial"/>
              </w:rPr>
              <w:t>FM TxCoG RxCo</w:t>
            </w:r>
          </w:p>
        </w:tc>
        <w:tc>
          <w:tcPr>
            <w:tcW w:w="1259" w:type="dxa"/>
          </w:tcPr>
          <w:p w14:paraId="251FC718" w14:textId="77777777" w:rsidR="00DA5D8D" w:rsidRPr="005B17D3" w:rsidRDefault="00DA5D8D" w:rsidP="00EF3896">
            <w:pPr>
              <w:pStyle w:val="BodyTextBullet1"/>
            </w:pPr>
            <w:r w:rsidRPr="005B17D3">
              <w:t>221</w:t>
            </w:r>
          </w:p>
        </w:tc>
        <w:tc>
          <w:tcPr>
            <w:tcW w:w="3241" w:type="dxa"/>
          </w:tcPr>
          <w:p w14:paraId="4F25B7F0" w14:textId="77777777" w:rsidR="00DA5D8D" w:rsidRPr="005B17D3" w:rsidRDefault="00DA5D8D" w:rsidP="00EF3896">
            <w:pPr>
              <w:pStyle w:val="BodyTextBullet1"/>
            </w:pPr>
            <w:r w:rsidRPr="005B17D3">
              <w:t>All enrolled Veterans have a comprehensive medical benefits package, which VA administers through an annual patient enrollment system.  Veterans who meet Veteran status for VA healthcare benefits and must complete a Means Test to determine their copay status for their inpatient, outpatient services and medications. </w:t>
            </w:r>
            <w:r w:rsidRPr="005B17D3">
              <w:br/>
            </w:r>
          </w:p>
          <w:p w14:paraId="750E5251" w14:textId="77777777" w:rsidR="00DA5D8D" w:rsidRPr="005B17D3" w:rsidRDefault="00DA5D8D" w:rsidP="00EF3896">
            <w:pPr>
              <w:pStyle w:val="BodyTextBullet1"/>
            </w:pPr>
            <w:r w:rsidRPr="005B17D3">
              <w:t>Veterans with gross household income below the geographically -adjusted income limits for their resident location and who agreed to pay copays. The Means Test outcome of GMT Copay Required and outcome of their Rx Exemption status is Non-Exempt.  These Veterans are subject to copays for inpatient services at a reduced rate, copayment for their outpatient services at the full copay rate, and copayment for medications.  </w:t>
            </w:r>
            <w:r w:rsidRPr="005B17D3">
              <w:br/>
            </w:r>
          </w:p>
          <w:p w14:paraId="4178EF5A" w14:textId="50B98E46" w:rsidR="00DA5D8D" w:rsidRPr="005B17D3" w:rsidRDefault="00DA5D8D" w:rsidP="00EF3896">
            <w:pPr>
              <w:pStyle w:val="BodyTextBullet1"/>
            </w:pPr>
            <w:r w:rsidRPr="005B17D3">
              <w:t xml:space="preserve">Veterans are exempt from copayment for inpatient, outpatient services and medications related to their </w:t>
            </w:r>
            <w:r w:rsidR="00C0209E" w:rsidRPr="005B17D3">
              <w:t>Service Connected</w:t>
            </w:r>
            <w:r w:rsidRPr="005B17D3">
              <w:t xml:space="preserve"> (SC) related disability and special authority factor(s) – Agent Orange Exposure (AO), Southwest Asia Conditions (SWA), Ionizing Radiation (IR), Nose Throat Radium (NTR), Shipboard Hazard and Defense (SHAD), Combat Veteran (CV), Camp Lejeune (CL), Military Sexual Treatment (MST).</w:t>
            </w:r>
            <w:r w:rsidRPr="005B17D3">
              <w:br/>
            </w:r>
          </w:p>
          <w:p w14:paraId="57832856" w14:textId="78C49ADA" w:rsidR="00DA5D8D" w:rsidRPr="005B17D3" w:rsidRDefault="00DA5D8D" w:rsidP="00EF3896">
            <w:pPr>
              <w:pStyle w:val="BodyTextBullet1"/>
            </w:pPr>
            <w:r w:rsidRPr="005B17D3">
              <w:t>Veterans assigned this V</w:t>
            </w:r>
            <w:r w:rsidR="00796005" w:rsidRPr="005B17D3">
              <w:t>HA</w:t>
            </w:r>
            <w:r w:rsidRPr="005B17D3">
              <w:t>P meet one of the following conditions:</w:t>
            </w:r>
          </w:p>
          <w:p w14:paraId="4C591D68" w14:textId="77777777" w:rsidR="00494B63" w:rsidRPr="005B17D3" w:rsidRDefault="00DA5D8D" w:rsidP="001470FA">
            <w:pPr>
              <w:pStyle w:val="BodyTextBullet1"/>
              <w:numPr>
                <w:ilvl w:val="0"/>
                <w:numId w:val="474"/>
              </w:numPr>
            </w:pPr>
            <w:r w:rsidRPr="005B17D3">
              <w:t>0% SC, non-compensable</w:t>
            </w:r>
          </w:p>
          <w:p w14:paraId="217849B4" w14:textId="3BAA6A23" w:rsidR="00494B63" w:rsidRPr="005B17D3" w:rsidRDefault="00DA5D8D" w:rsidP="001470FA">
            <w:pPr>
              <w:pStyle w:val="BodyTextBullet1"/>
              <w:numPr>
                <w:ilvl w:val="0"/>
                <w:numId w:val="474"/>
              </w:numPr>
            </w:pPr>
            <w:r w:rsidRPr="005B17D3">
              <w:t>Non-</w:t>
            </w:r>
            <w:r w:rsidR="00C0209E" w:rsidRPr="005B17D3">
              <w:t>Service Connected</w:t>
            </w:r>
          </w:p>
          <w:p w14:paraId="5DAF4082" w14:textId="4C16CB0B" w:rsidR="00DA5D8D" w:rsidRPr="005B17D3" w:rsidRDefault="00DA5D8D" w:rsidP="001470FA">
            <w:pPr>
              <w:pStyle w:val="BodyTextBullet1"/>
              <w:numPr>
                <w:ilvl w:val="0"/>
                <w:numId w:val="474"/>
              </w:numPr>
            </w:pPr>
            <w:r w:rsidRPr="005B17D3">
              <w:t>Priority Group 7 (i.e., SC 0% Non-Compensable or NSC)</w:t>
            </w:r>
          </w:p>
        </w:tc>
        <w:tc>
          <w:tcPr>
            <w:tcW w:w="1344" w:type="dxa"/>
          </w:tcPr>
          <w:p w14:paraId="274AB031" w14:textId="77777777" w:rsidR="00DA5D8D" w:rsidRPr="005B17D3" w:rsidRDefault="00DA5D8D" w:rsidP="00EF3896">
            <w:pPr>
              <w:pStyle w:val="BodyTextBullet1"/>
              <w:rPr>
                <w:rFonts w:eastAsia="Calibri"/>
              </w:rPr>
            </w:pPr>
            <w:r w:rsidRPr="005B17D3">
              <w:rPr>
                <w:rFonts w:eastAsia="Arial"/>
              </w:rPr>
              <w:t>FB01006</w:t>
            </w:r>
          </w:p>
        </w:tc>
      </w:tr>
      <w:tr w:rsidR="002249A5" w:rsidRPr="005B17D3" w14:paraId="50C8D576" w14:textId="77777777" w:rsidTr="00BB58CD">
        <w:tc>
          <w:tcPr>
            <w:tcW w:w="1945" w:type="dxa"/>
          </w:tcPr>
          <w:p w14:paraId="3BB1E0A4" w14:textId="77777777" w:rsidR="00DA5D8D" w:rsidRPr="005B17D3" w:rsidRDefault="00DA5D8D" w:rsidP="00EF3896">
            <w:pPr>
              <w:pStyle w:val="BodyTextBullet1"/>
            </w:pPr>
            <w:r w:rsidRPr="005B17D3">
              <w:rPr>
                <w:rFonts w:eastAsia="Arial"/>
              </w:rPr>
              <w:t>Veteran - Restricted Medical Benefits</w:t>
            </w:r>
          </w:p>
        </w:tc>
        <w:tc>
          <w:tcPr>
            <w:tcW w:w="1561" w:type="dxa"/>
          </w:tcPr>
          <w:p w14:paraId="3203D669" w14:textId="77777777" w:rsidR="00DA5D8D" w:rsidRPr="005B17D3" w:rsidRDefault="00DA5D8D" w:rsidP="00EF3896">
            <w:pPr>
              <w:pStyle w:val="BodyTextBullet1"/>
            </w:pPr>
            <w:r w:rsidRPr="005B17D3">
              <w:rPr>
                <w:rFonts w:eastAsia="Arial"/>
              </w:rPr>
              <w:t>RM</w:t>
            </w:r>
          </w:p>
        </w:tc>
        <w:tc>
          <w:tcPr>
            <w:tcW w:w="1259" w:type="dxa"/>
          </w:tcPr>
          <w:p w14:paraId="58454406" w14:textId="77777777" w:rsidR="00DA5D8D" w:rsidRPr="005B17D3" w:rsidRDefault="00DA5D8D" w:rsidP="00EF3896">
            <w:pPr>
              <w:pStyle w:val="BodyTextBullet1"/>
            </w:pPr>
            <w:r w:rsidRPr="005B17D3">
              <w:t>222</w:t>
            </w:r>
          </w:p>
        </w:tc>
        <w:tc>
          <w:tcPr>
            <w:tcW w:w="3241" w:type="dxa"/>
          </w:tcPr>
          <w:p w14:paraId="744F77C3" w14:textId="5D20A49B" w:rsidR="00DA5D8D" w:rsidRPr="005B17D3" w:rsidRDefault="00DA5D8D" w:rsidP="00EF3896">
            <w:pPr>
              <w:pStyle w:val="BodyTextBullet1"/>
            </w:pPr>
            <w:r w:rsidRPr="005B17D3">
              <w:t xml:space="preserve">Veterans who are not enrolled but can be seen for their </w:t>
            </w:r>
            <w:r w:rsidR="00C0209E" w:rsidRPr="005B17D3">
              <w:t>Service Connected</w:t>
            </w:r>
            <w:r w:rsidRPr="005B17D3">
              <w:t xml:space="preserve"> (SC) conditions only (and/or MST if MST is indicated).</w:t>
            </w:r>
          </w:p>
          <w:p w14:paraId="27B26F06" w14:textId="77777777" w:rsidR="00DA5D8D" w:rsidRPr="005B17D3" w:rsidRDefault="00DA5D8D" w:rsidP="00EF3896">
            <w:pPr>
              <w:pStyle w:val="BodyTextBullet1"/>
            </w:pPr>
          </w:p>
          <w:p w14:paraId="035A0456" w14:textId="27C627F1" w:rsidR="00DA5D8D" w:rsidRPr="005B17D3" w:rsidRDefault="00DA5D8D" w:rsidP="00EF3896">
            <w:pPr>
              <w:pStyle w:val="BodyTextBullet1"/>
            </w:pPr>
            <w:r w:rsidRPr="005B17D3">
              <w:t>Veterans assigned this V</w:t>
            </w:r>
            <w:r w:rsidR="00796005" w:rsidRPr="005B17D3">
              <w:t>HA</w:t>
            </w:r>
            <w:r w:rsidRPr="005B17D3">
              <w:t>P meet one of the following conditions:</w:t>
            </w:r>
            <w:r w:rsidRPr="005B17D3">
              <w:br/>
            </w:r>
          </w:p>
          <w:p w14:paraId="7E932881" w14:textId="77777777" w:rsidR="00494B63" w:rsidRPr="005B17D3" w:rsidRDefault="00DA5D8D" w:rsidP="001470FA">
            <w:pPr>
              <w:pStyle w:val="BodyTextBullet1"/>
              <w:numPr>
                <w:ilvl w:val="0"/>
                <w:numId w:val="471"/>
              </w:numPr>
            </w:pPr>
            <w:r w:rsidRPr="005B17D3">
              <w:t>Cancel/Decline - Receive medical benefits for SC conditions only</w:t>
            </w:r>
          </w:p>
          <w:p w14:paraId="3FD60076" w14:textId="77777777" w:rsidR="00494B63" w:rsidRPr="005B17D3" w:rsidRDefault="00DA5D8D" w:rsidP="001470FA">
            <w:pPr>
              <w:pStyle w:val="BodyTextBullet1"/>
              <w:numPr>
                <w:ilvl w:val="0"/>
                <w:numId w:val="471"/>
              </w:numPr>
            </w:pPr>
            <w:r w:rsidRPr="005B17D3">
              <w:t>Rejected - Receive medical benefits for SC conditions only</w:t>
            </w:r>
          </w:p>
          <w:p w14:paraId="3B56EABF" w14:textId="77777777" w:rsidR="00494B63" w:rsidRPr="005B17D3" w:rsidRDefault="00DA5D8D" w:rsidP="001470FA">
            <w:pPr>
              <w:pStyle w:val="BodyTextBullet1"/>
              <w:numPr>
                <w:ilvl w:val="0"/>
                <w:numId w:val="471"/>
              </w:numPr>
            </w:pPr>
            <w:r w:rsidRPr="005B17D3">
              <w:t>Ineligible and SC 0% - Receive medical benefits for SC conditions only</w:t>
            </w:r>
          </w:p>
          <w:p w14:paraId="627FF474" w14:textId="2F17B3BB" w:rsidR="00DA5D8D" w:rsidRPr="005B17D3" w:rsidRDefault="00DA5D8D" w:rsidP="001470FA">
            <w:pPr>
              <w:pStyle w:val="BodyTextBullet1"/>
              <w:numPr>
                <w:ilvl w:val="0"/>
                <w:numId w:val="471"/>
              </w:numPr>
            </w:pPr>
            <w:r w:rsidRPr="005B17D3">
              <w:t>Ineligible and MST - Receive medical benefits for MST conditions only </w:t>
            </w:r>
          </w:p>
        </w:tc>
        <w:tc>
          <w:tcPr>
            <w:tcW w:w="1344" w:type="dxa"/>
          </w:tcPr>
          <w:p w14:paraId="61D202F8" w14:textId="77777777" w:rsidR="00DA5D8D" w:rsidRPr="005B17D3" w:rsidRDefault="00DA5D8D" w:rsidP="00EF3896">
            <w:pPr>
              <w:pStyle w:val="BodyTextBullet1"/>
              <w:rPr>
                <w:rFonts w:eastAsia="Calibri"/>
              </w:rPr>
            </w:pPr>
            <w:r w:rsidRPr="005B17D3">
              <w:rPr>
                <w:rFonts w:eastAsia="Calibri"/>
              </w:rPr>
              <w:t>RM01001</w:t>
            </w:r>
          </w:p>
        </w:tc>
      </w:tr>
      <w:tr w:rsidR="002249A5" w:rsidRPr="005B17D3" w14:paraId="3F263ACB" w14:textId="77777777" w:rsidTr="00BB58CD">
        <w:tc>
          <w:tcPr>
            <w:tcW w:w="1945" w:type="dxa"/>
          </w:tcPr>
          <w:p w14:paraId="43B1E2E3" w14:textId="77777777" w:rsidR="00DA5D8D" w:rsidRPr="005B17D3" w:rsidRDefault="00DA5D8D" w:rsidP="00EF3896">
            <w:pPr>
              <w:pStyle w:val="BodyTextBullet1"/>
            </w:pPr>
            <w:r w:rsidRPr="005B17D3">
              <w:t>Non-Veteran - Other Restricted Medical Benefits</w:t>
            </w:r>
          </w:p>
        </w:tc>
        <w:tc>
          <w:tcPr>
            <w:tcW w:w="1561" w:type="dxa"/>
          </w:tcPr>
          <w:p w14:paraId="1A5A0232" w14:textId="77777777" w:rsidR="00DA5D8D" w:rsidRPr="005B17D3" w:rsidRDefault="00DA5D8D" w:rsidP="00EF3896">
            <w:pPr>
              <w:pStyle w:val="BodyTextBullet1"/>
            </w:pPr>
            <w:r w:rsidRPr="005B17D3">
              <w:t> ORM</w:t>
            </w:r>
          </w:p>
        </w:tc>
        <w:tc>
          <w:tcPr>
            <w:tcW w:w="1259" w:type="dxa"/>
          </w:tcPr>
          <w:p w14:paraId="0A1308F1" w14:textId="77777777" w:rsidR="00DA5D8D" w:rsidRPr="005B17D3" w:rsidRDefault="00DA5D8D" w:rsidP="00EF3896">
            <w:pPr>
              <w:pStyle w:val="BodyTextBullet1"/>
            </w:pPr>
            <w:r w:rsidRPr="005B17D3">
              <w:t>223</w:t>
            </w:r>
          </w:p>
        </w:tc>
        <w:tc>
          <w:tcPr>
            <w:tcW w:w="3241" w:type="dxa"/>
          </w:tcPr>
          <w:p w14:paraId="174AB1B0" w14:textId="77777777" w:rsidR="00DA5D8D" w:rsidRPr="005B17D3" w:rsidRDefault="00DA5D8D" w:rsidP="00EF3896">
            <w:pPr>
              <w:pStyle w:val="BodyTextBullet1"/>
            </w:pPr>
            <w:r w:rsidRPr="005B17D3">
              <w:t>Non-Veterans authorized to receive medical benefits limited to a very specific situation.</w:t>
            </w:r>
          </w:p>
          <w:p w14:paraId="278F5FE4" w14:textId="77777777" w:rsidR="00DA5D8D" w:rsidRPr="005B17D3" w:rsidRDefault="00DA5D8D" w:rsidP="00EF3896">
            <w:pPr>
              <w:pStyle w:val="BodyTextBullet1"/>
            </w:pPr>
          </w:p>
          <w:p w14:paraId="75BDD889" w14:textId="77777777" w:rsidR="00494B63" w:rsidRPr="005B17D3" w:rsidRDefault="00DA5D8D" w:rsidP="00EF3896">
            <w:pPr>
              <w:pStyle w:val="BodyTextBullet1"/>
            </w:pPr>
            <w:r w:rsidRPr="005B17D3">
              <w:t>Includes any of the following:</w:t>
            </w:r>
          </w:p>
          <w:p w14:paraId="65E3DA32" w14:textId="77777777" w:rsidR="00494B63" w:rsidRPr="005B17D3" w:rsidRDefault="00DA5D8D" w:rsidP="001470FA">
            <w:pPr>
              <w:pStyle w:val="BodyTextBullet1"/>
              <w:numPr>
                <w:ilvl w:val="0"/>
                <w:numId w:val="475"/>
              </w:numPr>
            </w:pPr>
            <w:r w:rsidRPr="005B17D3">
              <w:t>MST – Non-Veteran (Active Duty)</w:t>
            </w:r>
          </w:p>
          <w:p w14:paraId="139C1443" w14:textId="77777777" w:rsidR="00494B63" w:rsidRPr="005B17D3" w:rsidRDefault="00DA5D8D" w:rsidP="001470FA">
            <w:pPr>
              <w:pStyle w:val="BodyTextBullet1"/>
              <w:numPr>
                <w:ilvl w:val="0"/>
                <w:numId w:val="475"/>
              </w:numPr>
            </w:pPr>
            <w:r w:rsidRPr="005B17D3">
              <w:t>Presumptive (38 USC 1702- 38 CFR 17.109) </w:t>
            </w:r>
          </w:p>
          <w:p w14:paraId="7794BC3F" w14:textId="14C98FBD" w:rsidR="00DA5D8D" w:rsidRPr="005B17D3" w:rsidRDefault="00DA5D8D" w:rsidP="001470FA">
            <w:pPr>
              <w:pStyle w:val="BodyTextBullet1"/>
              <w:numPr>
                <w:ilvl w:val="0"/>
                <w:numId w:val="475"/>
              </w:numPr>
            </w:pPr>
            <w:r w:rsidRPr="005B17D3">
              <w:t>Former Servicemembers with Other Than Honorable (OTH) discharges who present for certain services.  </w:t>
            </w:r>
          </w:p>
        </w:tc>
        <w:tc>
          <w:tcPr>
            <w:tcW w:w="1344" w:type="dxa"/>
          </w:tcPr>
          <w:p w14:paraId="2006C7A8" w14:textId="77777777" w:rsidR="00DA5D8D" w:rsidRPr="005B17D3" w:rsidRDefault="00DA5D8D" w:rsidP="00EF3896">
            <w:pPr>
              <w:pStyle w:val="BodyTextBullet1"/>
              <w:rPr>
                <w:rFonts w:eastAsia="Calibri"/>
              </w:rPr>
            </w:pPr>
            <w:r w:rsidRPr="005B17D3">
              <w:rPr>
                <w:rFonts w:eastAsia="Calibri"/>
              </w:rPr>
              <w:t> OR01001</w:t>
            </w:r>
          </w:p>
        </w:tc>
      </w:tr>
      <w:tr w:rsidR="002249A5" w:rsidRPr="005B17D3" w14:paraId="39748B81" w14:textId="77777777" w:rsidTr="00BB58CD">
        <w:tc>
          <w:tcPr>
            <w:tcW w:w="1945" w:type="dxa"/>
          </w:tcPr>
          <w:p w14:paraId="38AA5184" w14:textId="77777777" w:rsidR="00DA5D8D" w:rsidRPr="005B17D3" w:rsidRDefault="00DA5D8D" w:rsidP="00EF3896">
            <w:pPr>
              <w:pStyle w:val="BodyTextBullet1"/>
            </w:pPr>
            <w:r w:rsidRPr="005B17D3">
              <w:t>Restricted Examination Only</w:t>
            </w:r>
          </w:p>
        </w:tc>
        <w:tc>
          <w:tcPr>
            <w:tcW w:w="1561" w:type="dxa"/>
          </w:tcPr>
          <w:p w14:paraId="790611A3" w14:textId="77777777" w:rsidR="00DA5D8D" w:rsidRPr="005B17D3" w:rsidRDefault="00DA5D8D" w:rsidP="00EF3896">
            <w:pPr>
              <w:pStyle w:val="BodyTextBullet1"/>
            </w:pPr>
            <w:r w:rsidRPr="005B17D3">
              <w:t>REO</w:t>
            </w:r>
          </w:p>
        </w:tc>
        <w:tc>
          <w:tcPr>
            <w:tcW w:w="1259" w:type="dxa"/>
          </w:tcPr>
          <w:p w14:paraId="78DF8E80" w14:textId="77777777" w:rsidR="00DA5D8D" w:rsidRPr="005B17D3" w:rsidRDefault="00DA5D8D" w:rsidP="00EF3896">
            <w:pPr>
              <w:pStyle w:val="BodyTextBullet1"/>
            </w:pPr>
            <w:r w:rsidRPr="005B17D3">
              <w:t>224</w:t>
            </w:r>
          </w:p>
        </w:tc>
        <w:tc>
          <w:tcPr>
            <w:tcW w:w="3241" w:type="dxa"/>
          </w:tcPr>
          <w:p w14:paraId="336AC11B" w14:textId="77777777" w:rsidR="00DA5D8D" w:rsidRPr="005B17D3" w:rsidRDefault="00DA5D8D" w:rsidP="00EF3896">
            <w:pPr>
              <w:pStyle w:val="BodyTextBullet1"/>
            </w:pPr>
            <w:r w:rsidRPr="005B17D3">
              <w:t>Veterans being registered for a Registry exam (i.e., Burn Pit, Agent Orange, etc.) or Compensation and Pension (C&amp;P) exam as requested by the Veterans Benefits Administration (VBA).  The Veterans are not subject to Copayment Requirements for exam.</w:t>
            </w:r>
          </w:p>
          <w:p w14:paraId="217F0559" w14:textId="77777777" w:rsidR="00DA5D8D" w:rsidRPr="005B17D3" w:rsidRDefault="00DA5D8D" w:rsidP="00EF3896">
            <w:pPr>
              <w:pStyle w:val="BodyTextBullet1"/>
            </w:pPr>
          </w:p>
          <w:p w14:paraId="20FCE753" w14:textId="77777777" w:rsidR="00DA5D8D" w:rsidRPr="005B17D3" w:rsidRDefault="00DA5D8D" w:rsidP="00EF3896">
            <w:pPr>
              <w:pStyle w:val="BodyTextBullet1"/>
            </w:pPr>
            <w:r w:rsidRPr="005B17D3">
              <w:t>Includes any of the following: </w:t>
            </w:r>
            <w:r w:rsidRPr="005B17D3">
              <w:br/>
            </w:r>
          </w:p>
          <w:p w14:paraId="21431347" w14:textId="40C5B885" w:rsidR="00DA5D8D" w:rsidRPr="005B17D3" w:rsidRDefault="00DA5D8D" w:rsidP="001470FA">
            <w:pPr>
              <w:pStyle w:val="BodyTextBullet1"/>
              <w:numPr>
                <w:ilvl w:val="0"/>
                <w:numId w:val="476"/>
              </w:numPr>
            </w:pPr>
            <w:r w:rsidRPr="005B17D3">
              <w:t>Veterans being registered for a Registry Exam or C&amp;P exam</w:t>
            </w:r>
          </w:p>
        </w:tc>
        <w:tc>
          <w:tcPr>
            <w:tcW w:w="1344" w:type="dxa"/>
          </w:tcPr>
          <w:p w14:paraId="25474025" w14:textId="77777777" w:rsidR="00DA5D8D" w:rsidRPr="005B17D3" w:rsidRDefault="00DA5D8D" w:rsidP="00EF3896">
            <w:pPr>
              <w:pStyle w:val="BodyTextBullet1"/>
              <w:rPr>
                <w:rFonts w:eastAsia="Calibri"/>
              </w:rPr>
            </w:pPr>
            <w:r w:rsidRPr="005B17D3">
              <w:rPr>
                <w:rFonts w:eastAsia="Calibri"/>
              </w:rPr>
              <w:t>EX01001</w:t>
            </w:r>
          </w:p>
        </w:tc>
      </w:tr>
      <w:tr w:rsidR="002249A5" w:rsidRPr="005B17D3" w14:paraId="7DA1095B" w14:textId="77777777" w:rsidTr="00BB58CD">
        <w:tc>
          <w:tcPr>
            <w:tcW w:w="1945" w:type="dxa"/>
          </w:tcPr>
          <w:p w14:paraId="4718B951" w14:textId="77777777" w:rsidR="00DA5D8D" w:rsidRPr="005B17D3" w:rsidRDefault="00DA5D8D" w:rsidP="00EF3896">
            <w:pPr>
              <w:pStyle w:val="BodyTextBullet2"/>
            </w:pPr>
            <w:r w:rsidRPr="005B17D3">
              <w:rPr>
                <w:rFonts w:eastAsia="Arial"/>
              </w:rPr>
              <w:t>Humanitarian</w:t>
            </w:r>
          </w:p>
        </w:tc>
        <w:tc>
          <w:tcPr>
            <w:tcW w:w="1561" w:type="dxa"/>
          </w:tcPr>
          <w:p w14:paraId="1A8A3005" w14:textId="77777777" w:rsidR="00DA5D8D" w:rsidRPr="005B17D3" w:rsidRDefault="00DA5D8D" w:rsidP="00EF3896">
            <w:pPr>
              <w:pStyle w:val="BodyTextBullet2"/>
            </w:pPr>
            <w:r w:rsidRPr="005B17D3">
              <w:t>HM</w:t>
            </w:r>
          </w:p>
        </w:tc>
        <w:tc>
          <w:tcPr>
            <w:tcW w:w="1259" w:type="dxa"/>
          </w:tcPr>
          <w:p w14:paraId="4260F041" w14:textId="77777777" w:rsidR="00DA5D8D" w:rsidRPr="005B17D3" w:rsidRDefault="00DA5D8D" w:rsidP="00EF3896">
            <w:pPr>
              <w:pStyle w:val="BodyTextBullet2"/>
            </w:pPr>
            <w:r w:rsidRPr="005B17D3">
              <w:t>225</w:t>
            </w:r>
          </w:p>
        </w:tc>
        <w:tc>
          <w:tcPr>
            <w:tcW w:w="3241" w:type="dxa"/>
          </w:tcPr>
          <w:p w14:paraId="46B12002" w14:textId="6619C8A1" w:rsidR="002249A5" w:rsidRPr="005B17D3" w:rsidRDefault="00DA5D8D" w:rsidP="00EF3896">
            <w:pPr>
              <w:pStyle w:val="BodyTextBullet2"/>
            </w:pPr>
            <w:r w:rsidRPr="005B17D3">
              <w:t>Non-</w:t>
            </w:r>
            <w:r w:rsidR="00C0209E" w:rsidRPr="005B17D3">
              <w:t>Service Connected</w:t>
            </w:r>
            <w:r w:rsidRPr="005B17D3">
              <w:t xml:space="preserve"> Veterans who applied for VA healthcare services, but are not enrolled due to an enrollment decision, or after a one-year period the application is administratively closed due to no receipt of information needed to verify Veteran status and/or financial information used to determine enrollment status. </w:t>
            </w:r>
          </w:p>
          <w:p w14:paraId="537C17E2" w14:textId="77777777" w:rsidR="002249A5" w:rsidRPr="005B17D3" w:rsidRDefault="00DA5D8D" w:rsidP="00EF3896">
            <w:pPr>
              <w:pStyle w:val="BodyTextBullet2"/>
            </w:pPr>
            <w:r w:rsidRPr="005B17D3">
              <w:t>Or</w:t>
            </w:r>
            <w:r w:rsidR="002249A5" w:rsidRPr="005B17D3">
              <w:t>,</w:t>
            </w:r>
            <w:r w:rsidRPr="005B17D3">
              <w:t xml:space="preserve"> </w:t>
            </w:r>
          </w:p>
          <w:p w14:paraId="62822BD7" w14:textId="62D98A9B" w:rsidR="002249A5" w:rsidRPr="005B17D3" w:rsidRDefault="00DA5D8D" w:rsidP="00EF3896">
            <w:pPr>
              <w:pStyle w:val="BodyTextBullet2"/>
            </w:pPr>
            <w:r w:rsidRPr="005B17D3">
              <w:t xml:space="preserve">persons who seek care under emergent or urgent conditions and if none of the other </w:t>
            </w:r>
            <w:r w:rsidR="00AA1BAA" w:rsidRPr="005B17D3">
              <w:t>VHAPs</w:t>
            </w:r>
            <w:r w:rsidRPr="005B17D3">
              <w:t xml:space="preserve"> apply. </w:t>
            </w:r>
            <w:r w:rsidRPr="005B17D3">
              <w:br/>
            </w:r>
          </w:p>
          <w:p w14:paraId="096D82EC" w14:textId="77777777" w:rsidR="002249A5" w:rsidRPr="005B17D3" w:rsidRDefault="00DA5D8D" w:rsidP="00EF3896">
            <w:pPr>
              <w:pStyle w:val="BodyTextBullet2"/>
            </w:pPr>
            <w:r w:rsidRPr="005B17D3">
              <w:t>Or</w:t>
            </w:r>
            <w:r w:rsidR="002249A5" w:rsidRPr="005B17D3">
              <w:t>,</w:t>
            </w:r>
            <w:r w:rsidRPr="005B17D3">
              <w:t xml:space="preserve"> </w:t>
            </w:r>
          </w:p>
          <w:p w14:paraId="7D68281C" w14:textId="3FD5D587" w:rsidR="002249A5" w:rsidRPr="005B17D3" w:rsidRDefault="00DA5D8D" w:rsidP="00EF3896">
            <w:pPr>
              <w:pStyle w:val="BodyTextBullet2"/>
            </w:pPr>
            <w:r w:rsidRPr="005B17D3">
              <w:t>Veterans who are eligible based on income but refuse to agree to pay copayment</w:t>
            </w:r>
          </w:p>
          <w:p w14:paraId="308ED836" w14:textId="77777777" w:rsidR="002249A5" w:rsidRPr="005B17D3" w:rsidRDefault="002249A5" w:rsidP="00EF3896">
            <w:pPr>
              <w:pStyle w:val="BodyTextBullet2"/>
            </w:pPr>
          </w:p>
          <w:p w14:paraId="1BEDCF8C" w14:textId="3F1C505D" w:rsidR="00DA5D8D" w:rsidRPr="005B17D3" w:rsidRDefault="00DA5D8D" w:rsidP="00EF3896">
            <w:pPr>
              <w:pStyle w:val="BodyTextBullet2"/>
            </w:pPr>
            <w:r w:rsidRPr="005B17D3">
              <w:t>Veterans assigned this V</w:t>
            </w:r>
            <w:r w:rsidR="00796005" w:rsidRPr="005B17D3">
              <w:t>HA</w:t>
            </w:r>
            <w:r w:rsidRPr="005B17D3">
              <w:t>P meet one of the following conditions:</w:t>
            </w:r>
          </w:p>
          <w:p w14:paraId="33BEB9A2" w14:textId="77777777" w:rsidR="002249A5" w:rsidRPr="005B17D3" w:rsidRDefault="00DA5D8D" w:rsidP="001470FA">
            <w:pPr>
              <w:pStyle w:val="BodyTextBullet2"/>
              <w:numPr>
                <w:ilvl w:val="0"/>
                <w:numId w:val="476"/>
              </w:numPr>
            </w:pPr>
            <w:r w:rsidRPr="005B17D3">
              <w:t>Rejected, Below Enrollment Group Threshold (EGT)  </w:t>
            </w:r>
          </w:p>
          <w:p w14:paraId="077942B2" w14:textId="77777777" w:rsidR="002249A5" w:rsidRPr="005B17D3" w:rsidRDefault="00DA5D8D" w:rsidP="001470FA">
            <w:pPr>
              <w:pStyle w:val="BodyTextBullet2"/>
              <w:numPr>
                <w:ilvl w:val="0"/>
                <w:numId w:val="476"/>
              </w:numPr>
            </w:pPr>
            <w:r w:rsidRPr="005B17D3">
              <w:t>Closed Application </w:t>
            </w:r>
          </w:p>
          <w:p w14:paraId="4CF3BD1A" w14:textId="12349D0A" w:rsidR="002249A5" w:rsidRPr="005B17D3" w:rsidRDefault="00DA5D8D" w:rsidP="001470FA">
            <w:pPr>
              <w:pStyle w:val="BodyTextBullet2"/>
              <w:numPr>
                <w:ilvl w:val="0"/>
                <w:numId w:val="476"/>
              </w:numPr>
            </w:pPr>
            <w:r w:rsidRPr="005B17D3">
              <w:t>Enrollment Status is Not Eligible; Ineligible Date</w:t>
            </w:r>
          </w:p>
          <w:p w14:paraId="72DD4786" w14:textId="77777777" w:rsidR="002249A5" w:rsidRPr="005B17D3" w:rsidRDefault="00DA5D8D" w:rsidP="001470FA">
            <w:pPr>
              <w:pStyle w:val="BodyTextBullet2"/>
              <w:numPr>
                <w:ilvl w:val="0"/>
                <w:numId w:val="476"/>
              </w:numPr>
            </w:pPr>
            <w:r w:rsidRPr="005B17D3">
              <w:t>Enrollment Status is Not Eligible; Refuse to pay copay</w:t>
            </w:r>
          </w:p>
          <w:p w14:paraId="66F3054A" w14:textId="1DF59EE4" w:rsidR="00DA5D8D" w:rsidRPr="005B17D3" w:rsidRDefault="00DA5D8D" w:rsidP="001470FA">
            <w:pPr>
              <w:pStyle w:val="BodyTextBullet2"/>
              <w:numPr>
                <w:ilvl w:val="0"/>
                <w:numId w:val="476"/>
              </w:numPr>
            </w:pPr>
            <w:r w:rsidRPr="005B17D3">
              <w:t>Not Applicable </w:t>
            </w:r>
          </w:p>
        </w:tc>
        <w:tc>
          <w:tcPr>
            <w:tcW w:w="1344" w:type="dxa"/>
          </w:tcPr>
          <w:p w14:paraId="141ED368" w14:textId="77777777" w:rsidR="00DA5D8D" w:rsidRPr="005B17D3" w:rsidRDefault="00DA5D8D" w:rsidP="00EF3896">
            <w:pPr>
              <w:pStyle w:val="BodyTextBullet2"/>
              <w:rPr>
                <w:rFonts w:eastAsia="Calibri"/>
              </w:rPr>
            </w:pPr>
            <w:r w:rsidRPr="005B17D3">
              <w:t>HM01001</w:t>
            </w:r>
          </w:p>
        </w:tc>
      </w:tr>
      <w:tr w:rsidR="002249A5" w:rsidRPr="005B17D3" w14:paraId="4BF8C17E" w14:textId="77777777" w:rsidTr="00BB58CD">
        <w:tc>
          <w:tcPr>
            <w:tcW w:w="1945" w:type="dxa"/>
          </w:tcPr>
          <w:p w14:paraId="25F0DA53" w14:textId="77777777" w:rsidR="00DA5D8D" w:rsidRPr="005B17D3" w:rsidRDefault="00DA5D8D" w:rsidP="00EF3896">
            <w:pPr>
              <w:pStyle w:val="BodyTextBullet1"/>
            </w:pPr>
            <w:r w:rsidRPr="005B17D3">
              <w:rPr>
                <w:rFonts w:eastAsia="Arial"/>
              </w:rPr>
              <w:t>Applicant in Process</w:t>
            </w:r>
          </w:p>
        </w:tc>
        <w:tc>
          <w:tcPr>
            <w:tcW w:w="1561" w:type="dxa"/>
          </w:tcPr>
          <w:p w14:paraId="23F47C25" w14:textId="77777777" w:rsidR="00DA5D8D" w:rsidRPr="005B17D3" w:rsidRDefault="00DA5D8D" w:rsidP="00EF3896">
            <w:pPr>
              <w:pStyle w:val="BodyTextBullet1"/>
            </w:pPr>
            <w:r w:rsidRPr="005B17D3">
              <w:rPr>
                <w:rFonts w:eastAsia="Arial"/>
              </w:rPr>
              <w:t>INC</w:t>
            </w:r>
          </w:p>
        </w:tc>
        <w:tc>
          <w:tcPr>
            <w:tcW w:w="1259" w:type="dxa"/>
          </w:tcPr>
          <w:p w14:paraId="754B50AF" w14:textId="77777777" w:rsidR="00DA5D8D" w:rsidRPr="005B17D3" w:rsidRDefault="00DA5D8D" w:rsidP="00EF3896">
            <w:pPr>
              <w:pStyle w:val="BodyTextBullet1"/>
            </w:pPr>
            <w:r w:rsidRPr="005B17D3">
              <w:t>226</w:t>
            </w:r>
          </w:p>
        </w:tc>
        <w:tc>
          <w:tcPr>
            <w:tcW w:w="3241" w:type="dxa"/>
          </w:tcPr>
          <w:p w14:paraId="65634115" w14:textId="77777777" w:rsidR="00DA5D8D" w:rsidRPr="005B17D3" w:rsidRDefault="00DA5D8D" w:rsidP="00EF3896">
            <w:pPr>
              <w:pStyle w:val="BodyTextBullet1"/>
            </w:pPr>
            <w:r w:rsidRPr="005B17D3">
              <w:t>Veterans who applied for VA healthcare benefits, but eligibility has not been verified or a final record determination could not be made.</w:t>
            </w:r>
          </w:p>
          <w:p w14:paraId="33DC049D" w14:textId="77777777" w:rsidR="002249A5" w:rsidRPr="005B17D3" w:rsidRDefault="00DA5D8D" w:rsidP="001470FA">
            <w:pPr>
              <w:pStyle w:val="BodyTextBullet1"/>
              <w:numPr>
                <w:ilvl w:val="0"/>
                <w:numId w:val="477"/>
              </w:numPr>
            </w:pPr>
            <w:r w:rsidRPr="005B17D3">
              <w:t>Pending; Means Test Required - Veterans whose Veterans Status has been verified and who have not provided initial Means Test to determine enrollment.</w:t>
            </w:r>
          </w:p>
          <w:p w14:paraId="2AFEA48B" w14:textId="77777777" w:rsidR="002249A5" w:rsidRPr="005B17D3" w:rsidRDefault="00DA5D8D" w:rsidP="001470FA">
            <w:pPr>
              <w:pStyle w:val="BodyTextBullet1"/>
              <w:numPr>
                <w:ilvl w:val="0"/>
                <w:numId w:val="477"/>
              </w:numPr>
            </w:pPr>
            <w:r w:rsidRPr="005B17D3">
              <w:t>Pending; Purple Heart Unconfirmed - A temporary eligibility for 14 days.</w:t>
            </w:r>
          </w:p>
          <w:p w14:paraId="6DBDDB8D" w14:textId="77777777" w:rsidR="002249A5" w:rsidRPr="005B17D3" w:rsidRDefault="00DA5D8D" w:rsidP="001470FA">
            <w:pPr>
              <w:pStyle w:val="BodyTextBullet1"/>
              <w:numPr>
                <w:ilvl w:val="0"/>
                <w:numId w:val="477"/>
              </w:numPr>
            </w:pPr>
            <w:r w:rsidRPr="005B17D3">
              <w:t>Pending; Other - Enrollment System cannot determine enrollment status.</w:t>
            </w:r>
          </w:p>
          <w:p w14:paraId="105B5B81" w14:textId="77777777" w:rsidR="002249A5" w:rsidRPr="005B17D3" w:rsidRDefault="00DA5D8D" w:rsidP="001470FA">
            <w:pPr>
              <w:pStyle w:val="BodyTextBullet1"/>
              <w:numPr>
                <w:ilvl w:val="0"/>
                <w:numId w:val="477"/>
              </w:numPr>
            </w:pPr>
            <w:r w:rsidRPr="005B17D3">
              <w:t>Pending; No Eligibility Code - Enrollment System cannot determine enrollment status.</w:t>
            </w:r>
          </w:p>
          <w:p w14:paraId="19D5B1AD" w14:textId="77777777" w:rsidR="002249A5" w:rsidRPr="005B17D3" w:rsidRDefault="00DA5D8D" w:rsidP="001470FA">
            <w:pPr>
              <w:pStyle w:val="BodyTextBullet1"/>
              <w:numPr>
                <w:ilvl w:val="0"/>
                <w:numId w:val="477"/>
              </w:numPr>
            </w:pPr>
            <w:r w:rsidRPr="005B17D3">
              <w:t>Pending – Enrollment System cannot determine enrollment status.</w:t>
            </w:r>
          </w:p>
          <w:p w14:paraId="54E48C80" w14:textId="77777777" w:rsidR="002249A5" w:rsidRPr="005B17D3" w:rsidRDefault="00DA5D8D" w:rsidP="001470FA">
            <w:pPr>
              <w:pStyle w:val="BodyTextBullet1"/>
              <w:numPr>
                <w:ilvl w:val="0"/>
                <w:numId w:val="477"/>
              </w:numPr>
            </w:pPr>
            <w:r w:rsidRPr="005B17D3">
              <w:t>Unverified - Enrollment System cannot determine enrollment status. </w:t>
            </w:r>
          </w:p>
          <w:p w14:paraId="095408CF" w14:textId="6A3D8357" w:rsidR="00DA5D8D" w:rsidRPr="005B17D3" w:rsidRDefault="00DA5D8D" w:rsidP="001470FA">
            <w:pPr>
              <w:pStyle w:val="BodyTextBullet1"/>
              <w:numPr>
                <w:ilvl w:val="0"/>
                <w:numId w:val="477"/>
              </w:numPr>
            </w:pPr>
            <w:r w:rsidRPr="005B17D3">
              <w:t>Pending; Eligibility Unverified - Veterans who do not have a prior period of enrollment and still within the 365 period who have provided evidence of Veteran status.</w:t>
            </w:r>
          </w:p>
        </w:tc>
        <w:tc>
          <w:tcPr>
            <w:tcW w:w="1344" w:type="dxa"/>
          </w:tcPr>
          <w:p w14:paraId="77E29EF3" w14:textId="77777777" w:rsidR="00DA5D8D" w:rsidRPr="005B17D3" w:rsidRDefault="00DA5D8D" w:rsidP="00EF3896">
            <w:pPr>
              <w:pStyle w:val="BodyTextBullet1"/>
              <w:rPr>
                <w:rFonts w:eastAsia="Calibri"/>
              </w:rPr>
            </w:pPr>
            <w:r w:rsidRPr="005B17D3">
              <w:t>AN01001</w:t>
            </w:r>
          </w:p>
        </w:tc>
      </w:tr>
      <w:tr w:rsidR="002249A5" w:rsidRPr="005B17D3" w14:paraId="0678D5D5" w14:textId="77777777" w:rsidTr="00BB58CD">
        <w:tc>
          <w:tcPr>
            <w:tcW w:w="1945" w:type="dxa"/>
          </w:tcPr>
          <w:p w14:paraId="055A375D" w14:textId="4DA0138F" w:rsidR="002B5199" w:rsidRPr="005B17D3" w:rsidRDefault="002B5199" w:rsidP="00EF3896">
            <w:pPr>
              <w:pStyle w:val="BodyTextBullet1"/>
              <w:rPr>
                <w:rFonts w:eastAsia="Arial"/>
              </w:rPr>
            </w:pPr>
            <w:r w:rsidRPr="005B17D3">
              <w:t xml:space="preserve">Veteran - Full Medical Benefits Treatment &amp; Rx Copay Exempt (X) </w:t>
            </w:r>
          </w:p>
        </w:tc>
        <w:tc>
          <w:tcPr>
            <w:tcW w:w="1561" w:type="dxa"/>
          </w:tcPr>
          <w:p w14:paraId="710A9917" w14:textId="111B3695" w:rsidR="002B5199" w:rsidRPr="005B17D3" w:rsidRDefault="002B5199" w:rsidP="00EF3896">
            <w:pPr>
              <w:pStyle w:val="BodyTextBullet1"/>
              <w:rPr>
                <w:rFonts w:eastAsia="Arial"/>
              </w:rPr>
            </w:pPr>
            <w:r w:rsidRPr="005B17D3">
              <w:t xml:space="preserve">FM 6 </w:t>
            </w:r>
          </w:p>
        </w:tc>
        <w:tc>
          <w:tcPr>
            <w:tcW w:w="1259" w:type="dxa"/>
          </w:tcPr>
          <w:p w14:paraId="3E9FEAF0" w14:textId="5C09BF9A" w:rsidR="002B5199" w:rsidRPr="005B17D3" w:rsidRDefault="002B5199" w:rsidP="00EF3896">
            <w:pPr>
              <w:pStyle w:val="BodyTextBullet1"/>
            </w:pPr>
            <w:r w:rsidRPr="005B17D3">
              <w:t xml:space="preserve">241 </w:t>
            </w:r>
          </w:p>
        </w:tc>
        <w:tc>
          <w:tcPr>
            <w:tcW w:w="3241" w:type="dxa"/>
          </w:tcPr>
          <w:p w14:paraId="7D08701A" w14:textId="77777777" w:rsidR="002B5199" w:rsidRPr="005B17D3" w:rsidRDefault="002B5199" w:rsidP="00EF3896">
            <w:pPr>
              <w:pStyle w:val="BodyTextBullet1"/>
            </w:pPr>
            <w:r w:rsidRPr="005B17D3">
              <w:t>All enrolled Veterans have a comprehensive medical benefits package, which VA administers through an annual patient enrollment system.  Veterans who meet Veteran status for VA healthcare benefits and are not subject to copay for their inpatient, outpatient services nor medications. </w:t>
            </w:r>
          </w:p>
          <w:p w14:paraId="47C18AA2" w14:textId="77777777" w:rsidR="002B5199" w:rsidRPr="005B17D3" w:rsidRDefault="002B5199" w:rsidP="00EF3896">
            <w:pPr>
              <w:pStyle w:val="BodyTextBullet1"/>
            </w:pPr>
            <w:r w:rsidRPr="005B17D3">
              <w:t> </w:t>
            </w:r>
          </w:p>
          <w:p w14:paraId="66F045FC" w14:textId="632218CD" w:rsidR="002B5199" w:rsidRPr="005B17D3" w:rsidRDefault="002B5199" w:rsidP="00EF3896">
            <w:pPr>
              <w:pStyle w:val="BodyTextBullet1"/>
            </w:pPr>
            <w:r w:rsidRPr="005B17D3">
              <w:t xml:space="preserve">Veterans are exempt from copayments for inpatient, outpatient services and medications related to their </w:t>
            </w:r>
            <w:r w:rsidR="00C0209E" w:rsidRPr="005B17D3">
              <w:t>Service Connected</w:t>
            </w:r>
            <w:r w:rsidRPr="005B17D3">
              <w:t xml:space="preserve"> (SC) related disability and special authority factor(s) – Agent Orange Exposure (AO), Southwest Asia Conditions (SWA), Ionizing Radiation (IR), Nose Throat Radium (NTR), Shipboard Hazard and Defense (SHAD), Combat Veteran (CV), Camp Lejeune (CL), Military Sexual Treatment (MST).</w:t>
            </w:r>
          </w:p>
          <w:p w14:paraId="2AB9CC49" w14:textId="77777777" w:rsidR="002B5199" w:rsidRPr="005B17D3" w:rsidRDefault="002B5199" w:rsidP="00EF3896">
            <w:pPr>
              <w:pStyle w:val="BodyTextBullet1"/>
            </w:pPr>
            <w:r w:rsidRPr="005B17D3">
              <w:t> </w:t>
            </w:r>
          </w:p>
          <w:p w14:paraId="541785E5" w14:textId="167E66AD" w:rsidR="00E17E16" w:rsidRPr="005B17D3" w:rsidRDefault="002B5199" w:rsidP="00E17E16">
            <w:pPr>
              <w:pStyle w:val="BodyTextBullet1"/>
            </w:pPr>
            <w:r w:rsidRPr="005B17D3">
              <w:t>Veterans assigned this V</w:t>
            </w:r>
            <w:r w:rsidR="00796005" w:rsidRPr="005B17D3">
              <w:t>HA</w:t>
            </w:r>
            <w:r w:rsidRPr="005B17D3">
              <w:t>P meet one of the following conditions:</w:t>
            </w:r>
          </w:p>
          <w:p w14:paraId="63C532E0" w14:textId="77777777" w:rsidR="00E17E16" w:rsidRPr="005B17D3" w:rsidRDefault="00E17E16" w:rsidP="00E17E16">
            <w:pPr>
              <w:pStyle w:val="BodyTextBullet1"/>
            </w:pPr>
          </w:p>
          <w:p w14:paraId="3F94FC70" w14:textId="14964441" w:rsidR="002B5199" w:rsidRPr="005B17D3" w:rsidRDefault="002B5199" w:rsidP="001470FA">
            <w:pPr>
              <w:pStyle w:val="BodyTextBullet1"/>
              <w:numPr>
                <w:ilvl w:val="0"/>
                <w:numId w:val="478"/>
              </w:numPr>
            </w:pPr>
            <w:r w:rsidRPr="005B17D3">
              <w:t>Determined to be 0% Compensable SC*</w:t>
            </w:r>
          </w:p>
          <w:p w14:paraId="430EA339" w14:textId="77777777" w:rsidR="00E17E16" w:rsidRPr="005B17D3" w:rsidRDefault="00E17E16" w:rsidP="00E17E16">
            <w:pPr>
              <w:pStyle w:val="BodyTextBullet1"/>
            </w:pPr>
          </w:p>
          <w:p w14:paraId="1804BC1A" w14:textId="0B68804C" w:rsidR="002B5199" w:rsidRPr="005B17D3" w:rsidRDefault="002B5199" w:rsidP="00E17E16">
            <w:pPr>
              <w:pStyle w:val="BodyTextBullet1"/>
            </w:pPr>
            <w:r w:rsidRPr="005B17D3">
              <w:rPr>
                <w:rFonts w:eastAsia="Calibri"/>
              </w:rPr>
              <w:t>*They are exempt from copay for medications related to their SC rated condition, but they must complete a Pharmacy Copay Exemption Test and the outcome is Rx Copay Exempt to be exempt from NSC medication copays.</w:t>
            </w:r>
          </w:p>
        </w:tc>
        <w:tc>
          <w:tcPr>
            <w:tcW w:w="1344" w:type="dxa"/>
          </w:tcPr>
          <w:p w14:paraId="08B0ECCB" w14:textId="086BFD8C" w:rsidR="002B5199" w:rsidRPr="005B17D3" w:rsidRDefault="002B5199" w:rsidP="00EF3896">
            <w:pPr>
              <w:pStyle w:val="BodyTextBullet1"/>
            </w:pPr>
            <w:r w:rsidRPr="005B17D3">
              <w:t xml:space="preserve">FB01010 </w:t>
            </w:r>
          </w:p>
        </w:tc>
      </w:tr>
      <w:tr w:rsidR="002249A5" w:rsidRPr="005B17D3" w14:paraId="5ED54EBE" w14:textId="77777777" w:rsidTr="00BB58CD">
        <w:tc>
          <w:tcPr>
            <w:tcW w:w="1945" w:type="dxa"/>
          </w:tcPr>
          <w:p w14:paraId="3285B5B1" w14:textId="31EA8CD9" w:rsidR="002B5199" w:rsidRPr="005B17D3" w:rsidRDefault="002B5199" w:rsidP="00EF3896">
            <w:pPr>
              <w:pStyle w:val="BodyTextBullet1"/>
              <w:rPr>
                <w:rFonts w:eastAsia="Arial"/>
              </w:rPr>
            </w:pPr>
            <w:r w:rsidRPr="005B17D3">
              <w:t xml:space="preserve">Veteran - Full Medical Benefits Treatment Copay Exempt &amp; Rx Copay Required (Y) </w:t>
            </w:r>
          </w:p>
        </w:tc>
        <w:tc>
          <w:tcPr>
            <w:tcW w:w="1561" w:type="dxa"/>
          </w:tcPr>
          <w:p w14:paraId="4E981D9E" w14:textId="0E2A2206" w:rsidR="002B5199" w:rsidRPr="005B17D3" w:rsidRDefault="002B5199" w:rsidP="00EF3896">
            <w:pPr>
              <w:pStyle w:val="BodyTextBullet1"/>
              <w:rPr>
                <w:rFonts w:eastAsia="Arial"/>
              </w:rPr>
            </w:pPr>
            <w:r w:rsidRPr="005B17D3">
              <w:t xml:space="preserve">FM RxCo 6 </w:t>
            </w:r>
          </w:p>
        </w:tc>
        <w:tc>
          <w:tcPr>
            <w:tcW w:w="1259" w:type="dxa"/>
          </w:tcPr>
          <w:p w14:paraId="3CB519D4" w14:textId="0167F4B5" w:rsidR="002B5199" w:rsidRPr="005B17D3" w:rsidRDefault="002B5199" w:rsidP="00EF3896">
            <w:pPr>
              <w:pStyle w:val="BodyTextBullet1"/>
            </w:pPr>
            <w:r w:rsidRPr="005B17D3">
              <w:t xml:space="preserve">242 </w:t>
            </w:r>
          </w:p>
        </w:tc>
        <w:tc>
          <w:tcPr>
            <w:tcW w:w="3241" w:type="dxa"/>
          </w:tcPr>
          <w:p w14:paraId="0C2383E5" w14:textId="77777777" w:rsidR="002B5199" w:rsidRPr="005B17D3" w:rsidRDefault="002B5199" w:rsidP="00EF3896">
            <w:pPr>
              <w:pStyle w:val="BodyTextBullet1"/>
            </w:pPr>
            <w:r w:rsidRPr="005B17D3">
              <w:t>All enrolled Veterans have a comprehensive medical benefits package, which VA administers through an annual patient enrollment system. Veterans who meet Veteran status for VA healthcare benefits and are not subject to copay for their inpatient, outpatient services but are subject to copay for their medications.</w:t>
            </w:r>
          </w:p>
          <w:p w14:paraId="4987AE40" w14:textId="77777777" w:rsidR="002B5199" w:rsidRPr="005B17D3" w:rsidRDefault="002B5199" w:rsidP="00EF3896">
            <w:pPr>
              <w:pStyle w:val="BodyTextBullet1"/>
            </w:pPr>
            <w:r w:rsidRPr="005B17D3">
              <w:t> </w:t>
            </w:r>
          </w:p>
          <w:p w14:paraId="7534AC38" w14:textId="5E9C4820" w:rsidR="002B5199" w:rsidRPr="005B17D3" w:rsidRDefault="002B5199" w:rsidP="00EF3896">
            <w:pPr>
              <w:pStyle w:val="BodyTextBullet1"/>
            </w:pPr>
            <w:r w:rsidRPr="005B17D3">
              <w:t xml:space="preserve">Veterans are exempt from copayments for inpatient, outpatient services and medications related to their </w:t>
            </w:r>
            <w:r w:rsidR="00C0209E" w:rsidRPr="005B17D3">
              <w:t>Service Connected</w:t>
            </w:r>
            <w:r w:rsidRPr="005B17D3">
              <w:t xml:space="preserve"> (SC) related disability and special authority factor(s) – Agent Orange Exposure (AO), Southwest Asia Conditions (SWA), Ionizing Radiation (IR), Nose Throat Radium (NTR), Shipboard Hazard and Defense (SHAD), Combat Veteran (CV), Camp Lejeune (CL), Military Sexual Treatment (MST).</w:t>
            </w:r>
          </w:p>
          <w:p w14:paraId="00BFD623" w14:textId="77777777" w:rsidR="002B5199" w:rsidRPr="005B17D3" w:rsidRDefault="002B5199" w:rsidP="00EF3896">
            <w:pPr>
              <w:pStyle w:val="BodyTextBullet1"/>
            </w:pPr>
            <w:r w:rsidRPr="005B17D3">
              <w:t> </w:t>
            </w:r>
          </w:p>
          <w:p w14:paraId="5A869E82" w14:textId="079081CA" w:rsidR="002B5199" w:rsidRPr="005B17D3" w:rsidRDefault="002B5199" w:rsidP="00EF3896">
            <w:pPr>
              <w:pStyle w:val="BodyTextBullet1"/>
            </w:pPr>
            <w:r w:rsidRPr="005B17D3">
              <w:t>Veterans assigned this V</w:t>
            </w:r>
            <w:r w:rsidR="00796005" w:rsidRPr="005B17D3">
              <w:t>HA</w:t>
            </w:r>
            <w:r w:rsidRPr="005B17D3">
              <w:t>P meet one of the following conditions:</w:t>
            </w:r>
          </w:p>
          <w:p w14:paraId="797BB7FE" w14:textId="77777777" w:rsidR="002B5199" w:rsidRPr="005B17D3" w:rsidRDefault="002B5199" w:rsidP="00EF3896">
            <w:pPr>
              <w:pStyle w:val="BodyTextBullet1"/>
            </w:pPr>
            <w:r w:rsidRPr="005B17D3">
              <w:t> </w:t>
            </w:r>
          </w:p>
          <w:p w14:paraId="1A4E7D9E" w14:textId="30EC1FE1" w:rsidR="002B5199" w:rsidRPr="005B17D3" w:rsidRDefault="002B5199" w:rsidP="001470FA">
            <w:pPr>
              <w:pStyle w:val="BodyTextBullet1"/>
              <w:numPr>
                <w:ilvl w:val="0"/>
                <w:numId w:val="478"/>
              </w:numPr>
            </w:pPr>
            <w:r w:rsidRPr="005B17D3">
              <w:t>Determined to be 0% Compensable SC*</w:t>
            </w:r>
          </w:p>
          <w:p w14:paraId="5035D111" w14:textId="77777777" w:rsidR="002B5199" w:rsidRPr="005B17D3" w:rsidRDefault="002B5199" w:rsidP="00EF3896">
            <w:pPr>
              <w:pStyle w:val="BodyTextBullet1"/>
            </w:pPr>
            <w:r w:rsidRPr="005B17D3">
              <w:t> </w:t>
            </w:r>
          </w:p>
          <w:p w14:paraId="0AACB548" w14:textId="3BA25BA2" w:rsidR="002B5199" w:rsidRPr="005B17D3" w:rsidRDefault="002B5199" w:rsidP="00EF3896">
            <w:pPr>
              <w:pStyle w:val="BodyTextBullet1"/>
            </w:pPr>
            <w:r w:rsidRPr="005B17D3">
              <w:rPr>
                <w:rFonts w:eastAsia="Calibri"/>
                <w:color w:val="222222"/>
                <w:szCs w:val="22"/>
              </w:rPr>
              <w:t>*They are exempt from copay for medications related to their SC rated condition, but they must complete a Pharmacy Copay Exemption Test and the outcome is Non-Exempt.  They must pay copay for their NSC medication copays.</w:t>
            </w:r>
            <w:r w:rsidRPr="005B17D3">
              <w:t xml:space="preserve"> </w:t>
            </w:r>
          </w:p>
        </w:tc>
        <w:tc>
          <w:tcPr>
            <w:tcW w:w="1344" w:type="dxa"/>
          </w:tcPr>
          <w:p w14:paraId="1EB347C7" w14:textId="5EA22340" w:rsidR="002B5199" w:rsidRPr="005B17D3" w:rsidRDefault="002B5199" w:rsidP="00EF3896">
            <w:pPr>
              <w:pStyle w:val="BodyTextBullet1"/>
            </w:pPr>
            <w:r w:rsidRPr="005B17D3">
              <w:t xml:space="preserve">FB01011 </w:t>
            </w:r>
          </w:p>
        </w:tc>
      </w:tr>
      <w:bookmarkEnd w:id="729"/>
    </w:tbl>
    <w:p w14:paraId="2123EA4C" w14:textId="77777777" w:rsidR="00DA5D8D" w:rsidRPr="005B17D3" w:rsidRDefault="00DA5D8D" w:rsidP="00EF3896">
      <w:pPr>
        <w:pStyle w:val="BodyTextBullet1"/>
        <w:rPr>
          <w:rFonts w:eastAsia="Arial"/>
        </w:rPr>
      </w:pPr>
    </w:p>
    <w:p w14:paraId="79E0322F" w14:textId="77777777" w:rsidR="00DA5D8D" w:rsidRPr="005B17D3" w:rsidRDefault="00DA5D8D" w:rsidP="00EF3896"/>
    <w:p w14:paraId="28F22757" w14:textId="3EF22874" w:rsidR="00DA5D8D" w:rsidRPr="005B17D3" w:rsidRDefault="002B5199" w:rsidP="00EF3896">
      <w:pPr>
        <w:pStyle w:val="Heading4"/>
      </w:pPr>
      <w:bookmarkStart w:id="732" w:name="_Toc31622206"/>
      <w:bookmarkStart w:id="733" w:name="Carve_Out"/>
      <w:r w:rsidRPr="005B17D3">
        <w:t>Carve Out</w:t>
      </w:r>
      <w:r w:rsidR="00DA5D8D" w:rsidRPr="005B17D3">
        <w:t xml:space="preserve"> </w:t>
      </w:r>
      <w:r w:rsidR="006626E6" w:rsidRPr="005B17D3">
        <w:t>V</w:t>
      </w:r>
      <w:r w:rsidR="00796005" w:rsidRPr="005B17D3">
        <w:t>HA</w:t>
      </w:r>
      <w:r w:rsidR="006626E6" w:rsidRPr="005B17D3">
        <w:t>Ps</w:t>
      </w:r>
      <w:bookmarkEnd w:id="732"/>
    </w:p>
    <w:bookmarkEnd w:id="733"/>
    <w:p w14:paraId="6CDC0E98" w14:textId="77777777" w:rsidR="00DA5D8D" w:rsidRPr="005B17D3" w:rsidRDefault="00DA5D8D" w:rsidP="00EF3896"/>
    <w:p w14:paraId="5128BCD4" w14:textId="1F354893" w:rsidR="00DA5D8D" w:rsidRPr="005B17D3" w:rsidRDefault="00DA5D8D" w:rsidP="00EF3896">
      <w:pPr>
        <w:pStyle w:val="BodyTextBullet1"/>
        <w:rPr>
          <w:rFonts w:eastAsia="Arial"/>
        </w:rPr>
      </w:pPr>
      <w:r w:rsidRPr="005B17D3">
        <w:rPr>
          <w:rFonts w:eastAsia="Arial"/>
        </w:rPr>
        <w:t xml:space="preserve">The Enrollment System stores and displays the following </w:t>
      </w:r>
      <w:r w:rsidR="002B5199" w:rsidRPr="005B17D3">
        <w:rPr>
          <w:rFonts w:eastAsia="Arial"/>
        </w:rPr>
        <w:t>carve out</w:t>
      </w:r>
      <w:r w:rsidRPr="005B17D3">
        <w:rPr>
          <w:rFonts w:eastAsia="Arial"/>
        </w:rPr>
        <w:t xml:space="preserve"> V</w:t>
      </w:r>
      <w:r w:rsidR="00796005" w:rsidRPr="005B17D3">
        <w:rPr>
          <w:rFonts w:eastAsia="Arial"/>
        </w:rPr>
        <w:t>HA</w:t>
      </w:r>
      <w:r w:rsidRPr="005B17D3">
        <w:rPr>
          <w:rFonts w:eastAsia="Arial"/>
        </w:rPr>
        <w:t>Ps below:</w:t>
      </w:r>
    </w:p>
    <w:p w14:paraId="772ACE66" w14:textId="77777777" w:rsidR="00E2756E" w:rsidRPr="005B17D3" w:rsidRDefault="00E2756E" w:rsidP="00E2756E">
      <w:pPr>
        <w:pStyle w:val="CommentText"/>
        <w:rPr>
          <w:ins w:id="734" w:author="Wills, Cheryl G.,  OCC" w:date="2020-01-09T16:41:00Z"/>
        </w:rPr>
      </w:pPr>
    </w:p>
    <w:p w14:paraId="22E0E22A" w14:textId="77777777" w:rsidR="00DA5D8D" w:rsidRPr="005B17D3" w:rsidRDefault="00DA5D8D" w:rsidP="00EF3896">
      <w:pPr>
        <w:pStyle w:val="BodyTextBullet1"/>
        <w:rPr>
          <w:rFonts w:eastAsia="Arial"/>
        </w:rPr>
      </w:pPr>
    </w:p>
    <w:tbl>
      <w:tblPr>
        <w:tblStyle w:val="TableGrid"/>
        <w:tblW w:w="0" w:type="auto"/>
        <w:tblLayout w:type="fixed"/>
        <w:tblLook w:val="04A0" w:firstRow="1" w:lastRow="0" w:firstColumn="1" w:lastColumn="0" w:noHBand="0" w:noVBand="1"/>
      </w:tblPr>
      <w:tblGrid>
        <w:gridCol w:w="1795"/>
        <w:gridCol w:w="906"/>
        <w:gridCol w:w="1074"/>
        <w:gridCol w:w="4320"/>
        <w:gridCol w:w="1255"/>
      </w:tblGrid>
      <w:tr w:rsidR="00DA5D8D" w:rsidRPr="005B17D3" w14:paraId="14FBD5B8" w14:textId="77777777" w:rsidTr="008047CC">
        <w:trPr>
          <w:tblHeader/>
        </w:trPr>
        <w:tc>
          <w:tcPr>
            <w:tcW w:w="1795" w:type="dxa"/>
            <w:shd w:val="clear" w:color="auto" w:fill="DEEAF6" w:themeFill="accent5" w:themeFillTint="33"/>
          </w:tcPr>
          <w:p w14:paraId="2851343C" w14:textId="3D065029" w:rsidR="00DA5D8D" w:rsidRPr="005B17D3" w:rsidRDefault="00DA5D8D" w:rsidP="00EF3896">
            <w:pPr>
              <w:pStyle w:val="BodyTextBullet1"/>
              <w:rPr>
                <w:rFonts w:ascii="Arial" w:hAnsi="Arial" w:cs="Arial"/>
                <w:b/>
                <w:sz w:val="22"/>
                <w:szCs w:val="22"/>
              </w:rPr>
            </w:pPr>
            <w:r w:rsidRPr="005B17D3">
              <w:rPr>
                <w:rFonts w:ascii="Arial" w:hAnsi="Arial" w:cs="Arial"/>
                <w:b/>
                <w:sz w:val="22"/>
                <w:szCs w:val="22"/>
              </w:rPr>
              <w:t>V</w:t>
            </w:r>
            <w:r w:rsidR="00CA044C" w:rsidRPr="005B17D3">
              <w:rPr>
                <w:rFonts w:ascii="Arial" w:hAnsi="Arial" w:cs="Arial"/>
                <w:b/>
                <w:sz w:val="22"/>
                <w:szCs w:val="22"/>
              </w:rPr>
              <w:t>HA</w:t>
            </w:r>
            <w:r w:rsidRPr="005B17D3">
              <w:rPr>
                <w:rFonts w:ascii="Arial" w:hAnsi="Arial" w:cs="Arial"/>
                <w:b/>
                <w:sz w:val="22"/>
                <w:szCs w:val="22"/>
              </w:rPr>
              <w:t xml:space="preserve">P Name </w:t>
            </w:r>
            <w:r w:rsidR="002B5199" w:rsidRPr="005B17D3">
              <w:rPr>
                <w:rFonts w:ascii="Arial" w:hAnsi="Arial" w:cs="Arial"/>
                <w:b/>
                <w:sz w:val="22"/>
                <w:szCs w:val="22"/>
              </w:rPr>
              <w:t>–</w:t>
            </w:r>
            <w:r w:rsidRPr="005B17D3">
              <w:rPr>
                <w:rFonts w:ascii="Arial" w:hAnsi="Arial" w:cs="Arial"/>
                <w:b/>
                <w:sz w:val="22"/>
                <w:szCs w:val="22"/>
              </w:rPr>
              <w:t xml:space="preserve"> </w:t>
            </w:r>
            <w:r w:rsidR="002B5199" w:rsidRPr="005B17D3">
              <w:rPr>
                <w:rFonts w:ascii="Arial" w:hAnsi="Arial" w:cs="Arial"/>
                <w:b/>
                <w:sz w:val="22"/>
                <w:szCs w:val="22"/>
              </w:rPr>
              <w:t>Carve Out</w:t>
            </w:r>
          </w:p>
        </w:tc>
        <w:tc>
          <w:tcPr>
            <w:tcW w:w="906" w:type="dxa"/>
            <w:shd w:val="clear" w:color="auto" w:fill="DEEAF6" w:themeFill="accent5" w:themeFillTint="33"/>
          </w:tcPr>
          <w:p w14:paraId="4E4DA681" w14:textId="77777777" w:rsidR="00DA5D8D" w:rsidRPr="005B17D3" w:rsidRDefault="00DA5D8D" w:rsidP="00EF3896">
            <w:pPr>
              <w:pStyle w:val="BodyTextBullet1"/>
              <w:rPr>
                <w:rFonts w:ascii="Arial" w:hAnsi="Arial" w:cs="Arial"/>
                <w:b/>
                <w:sz w:val="22"/>
                <w:szCs w:val="22"/>
              </w:rPr>
            </w:pPr>
            <w:r w:rsidRPr="005B17D3">
              <w:rPr>
                <w:rFonts w:ascii="Arial" w:hAnsi="Arial" w:cs="Arial"/>
                <w:b/>
                <w:sz w:val="22"/>
                <w:szCs w:val="22"/>
              </w:rPr>
              <w:t>Abbreviation</w:t>
            </w:r>
          </w:p>
        </w:tc>
        <w:tc>
          <w:tcPr>
            <w:tcW w:w="1074" w:type="dxa"/>
            <w:shd w:val="clear" w:color="auto" w:fill="DEEAF6" w:themeFill="accent5" w:themeFillTint="33"/>
          </w:tcPr>
          <w:p w14:paraId="13F9925C" w14:textId="2234403D" w:rsidR="00DA5D8D" w:rsidRPr="005B17D3" w:rsidRDefault="00DA5D8D" w:rsidP="00EF3896">
            <w:pPr>
              <w:pStyle w:val="BodyTextBullet1"/>
              <w:rPr>
                <w:rFonts w:ascii="Arial" w:hAnsi="Arial" w:cs="Arial"/>
                <w:b/>
                <w:sz w:val="22"/>
                <w:szCs w:val="22"/>
              </w:rPr>
            </w:pPr>
            <w:r w:rsidRPr="005B17D3">
              <w:rPr>
                <w:rFonts w:ascii="Arial" w:hAnsi="Arial" w:cs="Arial"/>
                <w:b/>
                <w:sz w:val="22"/>
                <w:szCs w:val="22"/>
              </w:rPr>
              <w:t>P</w:t>
            </w:r>
            <w:r w:rsidR="00D975BD" w:rsidRPr="005B17D3">
              <w:rPr>
                <w:rFonts w:ascii="Arial" w:hAnsi="Arial" w:cs="Arial"/>
                <w:b/>
                <w:sz w:val="22"/>
                <w:szCs w:val="22"/>
              </w:rPr>
              <w:t>rofile</w:t>
            </w:r>
            <w:r w:rsidRPr="005B17D3">
              <w:rPr>
                <w:rFonts w:ascii="Arial" w:hAnsi="Arial" w:cs="Arial"/>
                <w:b/>
                <w:sz w:val="22"/>
                <w:szCs w:val="22"/>
              </w:rPr>
              <w:t xml:space="preserve"> Code</w:t>
            </w:r>
          </w:p>
        </w:tc>
        <w:tc>
          <w:tcPr>
            <w:tcW w:w="4320" w:type="dxa"/>
            <w:shd w:val="clear" w:color="auto" w:fill="DEEAF6" w:themeFill="accent5" w:themeFillTint="33"/>
          </w:tcPr>
          <w:p w14:paraId="687091AF" w14:textId="77777777" w:rsidR="00DA5D8D" w:rsidRPr="005B17D3" w:rsidRDefault="00DA5D8D" w:rsidP="00EF3896">
            <w:pPr>
              <w:pStyle w:val="BodyTextBullet1"/>
              <w:rPr>
                <w:rFonts w:ascii="Arial" w:hAnsi="Arial" w:cs="Arial"/>
                <w:b/>
                <w:sz w:val="22"/>
                <w:szCs w:val="22"/>
              </w:rPr>
            </w:pPr>
            <w:r w:rsidRPr="005B17D3">
              <w:rPr>
                <w:rFonts w:ascii="Arial" w:hAnsi="Arial" w:cs="Arial"/>
                <w:b/>
                <w:sz w:val="22"/>
                <w:szCs w:val="22"/>
              </w:rPr>
              <w:t>Description</w:t>
            </w:r>
          </w:p>
        </w:tc>
        <w:tc>
          <w:tcPr>
            <w:tcW w:w="1255" w:type="dxa"/>
            <w:shd w:val="clear" w:color="auto" w:fill="DEEAF6" w:themeFill="accent5" w:themeFillTint="33"/>
          </w:tcPr>
          <w:p w14:paraId="4191E49B" w14:textId="77777777" w:rsidR="00DA5D8D" w:rsidRPr="005B17D3" w:rsidRDefault="00DA5D8D" w:rsidP="00EF3896">
            <w:pPr>
              <w:pStyle w:val="BodyTextBullet1"/>
              <w:rPr>
                <w:rFonts w:ascii="Arial" w:hAnsi="Arial" w:cs="Arial"/>
                <w:b/>
                <w:sz w:val="22"/>
                <w:szCs w:val="22"/>
              </w:rPr>
            </w:pPr>
            <w:r w:rsidRPr="005B17D3">
              <w:rPr>
                <w:rFonts w:ascii="Arial" w:hAnsi="Arial" w:cs="Arial"/>
                <w:b/>
                <w:sz w:val="22"/>
                <w:szCs w:val="22"/>
              </w:rPr>
              <w:t>Coverage Code</w:t>
            </w:r>
          </w:p>
        </w:tc>
      </w:tr>
      <w:tr w:rsidR="00DA5D8D" w:rsidRPr="005B17D3" w14:paraId="02D8F96E" w14:textId="77777777" w:rsidTr="008047CC">
        <w:tc>
          <w:tcPr>
            <w:tcW w:w="1795" w:type="dxa"/>
          </w:tcPr>
          <w:p w14:paraId="1C42AB4B" w14:textId="77777777" w:rsidR="00DA5D8D" w:rsidRPr="005B17D3" w:rsidRDefault="00DA5D8D" w:rsidP="00EF3896">
            <w:pPr>
              <w:pStyle w:val="BodyTextBullet1"/>
            </w:pPr>
            <w:r w:rsidRPr="005B17D3">
              <w:t>Allied Beneficiaries</w:t>
            </w:r>
          </w:p>
        </w:tc>
        <w:tc>
          <w:tcPr>
            <w:tcW w:w="906" w:type="dxa"/>
          </w:tcPr>
          <w:p w14:paraId="44B21F9B" w14:textId="6B7C997E" w:rsidR="00DA5D8D" w:rsidRPr="005B17D3" w:rsidRDefault="00F9517E" w:rsidP="00EF3896">
            <w:pPr>
              <w:pStyle w:val="BodyTextBullet1"/>
            </w:pPr>
            <w:r w:rsidRPr="005B17D3">
              <w:t>AB</w:t>
            </w:r>
          </w:p>
        </w:tc>
        <w:tc>
          <w:tcPr>
            <w:tcW w:w="1074" w:type="dxa"/>
          </w:tcPr>
          <w:p w14:paraId="00736277" w14:textId="77777777" w:rsidR="00DA5D8D" w:rsidRPr="005B17D3" w:rsidRDefault="00DA5D8D" w:rsidP="00EF3896">
            <w:pPr>
              <w:pStyle w:val="BodyTextBullet1"/>
            </w:pPr>
            <w:r w:rsidRPr="005B17D3">
              <w:t>227</w:t>
            </w:r>
          </w:p>
        </w:tc>
        <w:tc>
          <w:tcPr>
            <w:tcW w:w="4320" w:type="dxa"/>
          </w:tcPr>
          <w:p w14:paraId="65952AF2" w14:textId="725D8ED4" w:rsidR="00DA5D8D" w:rsidRPr="005B17D3" w:rsidRDefault="00DA5D8D" w:rsidP="00EF3896">
            <w:pPr>
              <w:pStyle w:val="BodyTextBullet1"/>
            </w:pPr>
            <w:r w:rsidRPr="005B17D3">
              <w:t xml:space="preserve">Allied Veteran receiving care for </w:t>
            </w:r>
            <w:r w:rsidR="00C0209E" w:rsidRPr="005B17D3">
              <w:t>Service Connected</w:t>
            </w:r>
            <w:r w:rsidRPr="005B17D3">
              <w:t xml:space="preserve"> conditions as indicated by the allied country.</w:t>
            </w:r>
          </w:p>
        </w:tc>
        <w:tc>
          <w:tcPr>
            <w:tcW w:w="1255" w:type="dxa"/>
          </w:tcPr>
          <w:p w14:paraId="269D7D34" w14:textId="0F032CFE" w:rsidR="00DA5D8D" w:rsidRPr="005B17D3" w:rsidRDefault="00DA5D8D" w:rsidP="00EF3896">
            <w:pPr>
              <w:pStyle w:val="BodyTextBullet1"/>
            </w:pPr>
            <w:r w:rsidRPr="005B17D3">
              <w:t> AL01001</w:t>
            </w:r>
          </w:p>
        </w:tc>
      </w:tr>
      <w:tr w:rsidR="00DA5D8D" w:rsidRPr="005B17D3" w14:paraId="5EC53ADD" w14:textId="77777777" w:rsidTr="008047CC">
        <w:tc>
          <w:tcPr>
            <w:tcW w:w="1795" w:type="dxa"/>
          </w:tcPr>
          <w:p w14:paraId="58E593A7" w14:textId="77777777" w:rsidR="00DA5D8D" w:rsidRPr="005B17D3" w:rsidRDefault="00DA5D8D" w:rsidP="00EF3896">
            <w:pPr>
              <w:pStyle w:val="BodyTextBullet2"/>
            </w:pPr>
            <w:r w:rsidRPr="005B17D3">
              <w:rPr>
                <w:rFonts w:eastAsia="Arial"/>
              </w:rPr>
              <w:t>Other Federal Agency</w:t>
            </w:r>
          </w:p>
        </w:tc>
        <w:tc>
          <w:tcPr>
            <w:tcW w:w="906" w:type="dxa"/>
          </w:tcPr>
          <w:p w14:paraId="7A5E4B54" w14:textId="77777777" w:rsidR="00DA5D8D" w:rsidRPr="005B17D3" w:rsidRDefault="00DA5D8D" w:rsidP="00EF3896">
            <w:pPr>
              <w:pStyle w:val="BodyTextBullet2"/>
            </w:pPr>
            <w:r w:rsidRPr="005B17D3">
              <w:t>OFA</w:t>
            </w:r>
          </w:p>
        </w:tc>
        <w:tc>
          <w:tcPr>
            <w:tcW w:w="1074" w:type="dxa"/>
          </w:tcPr>
          <w:p w14:paraId="0E7CC84F" w14:textId="77777777" w:rsidR="00DA5D8D" w:rsidRPr="005B17D3" w:rsidRDefault="00DA5D8D" w:rsidP="00EF3896">
            <w:pPr>
              <w:pStyle w:val="BodyTextBullet2"/>
            </w:pPr>
            <w:r w:rsidRPr="005B17D3">
              <w:t>228</w:t>
            </w:r>
          </w:p>
        </w:tc>
        <w:tc>
          <w:tcPr>
            <w:tcW w:w="4320" w:type="dxa"/>
          </w:tcPr>
          <w:p w14:paraId="50AD27EA" w14:textId="65A068BF" w:rsidR="00DA5D8D" w:rsidRPr="005B17D3" w:rsidRDefault="00DA5D8D" w:rsidP="00EF3896">
            <w:pPr>
              <w:pStyle w:val="BodyTextBullet2"/>
            </w:pPr>
            <w:r w:rsidRPr="005B17D3">
              <w:t>Other Federal Agencies (Civil Service Commission, Department of Commerce, Federal Aviation Admin., Office of Economic Opportunity, Office of Employee’s Comp., Peace Corps, Veterans Administration) and any other agency that get injured and comes to VA.  </w:t>
            </w:r>
          </w:p>
        </w:tc>
        <w:tc>
          <w:tcPr>
            <w:tcW w:w="1255" w:type="dxa"/>
          </w:tcPr>
          <w:p w14:paraId="1DE113E7" w14:textId="77777777" w:rsidR="00DA5D8D" w:rsidRPr="005B17D3" w:rsidRDefault="00DA5D8D" w:rsidP="00EF3896">
            <w:pPr>
              <w:pStyle w:val="BodyTextBullet2"/>
            </w:pPr>
            <w:r w:rsidRPr="005B17D3">
              <w:t>OF01001</w:t>
            </w:r>
          </w:p>
        </w:tc>
      </w:tr>
      <w:tr w:rsidR="00DA5D8D" w:rsidRPr="005B17D3" w14:paraId="510D5F48" w14:textId="77777777" w:rsidTr="008047CC">
        <w:tc>
          <w:tcPr>
            <w:tcW w:w="1795" w:type="dxa"/>
          </w:tcPr>
          <w:p w14:paraId="4F702818" w14:textId="77777777" w:rsidR="00DA5D8D" w:rsidRPr="005B17D3" w:rsidRDefault="00DA5D8D" w:rsidP="00EF3896">
            <w:pPr>
              <w:pStyle w:val="BodyTextBullet2"/>
            </w:pPr>
            <w:r w:rsidRPr="005B17D3">
              <w:t>Active Duty &amp; Sharing Agreements</w:t>
            </w:r>
          </w:p>
        </w:tc>
        <w:tc>
          <w:tcPr>
            <w:tcW w:w="906" w:type="dxa"/>
          </w:tcPr>
          <w:p w14:paraId="1CBF0B92" w14:textId="77777777" w:rsidR="00DA5D8D" w:rsidRPr="005B17D3" w:rsidRDefault="00DA5D8D" w:rsidP="00EF3896">
            <w:pPr>
              <w:pStyle w:val="BodyTextBullet2"/>
            </w:pPr>
            <w:r w:rsidRPr="005B17D3">
              <w:t>ADSA</w:t>
            </w:r>
          </w:p>
        </w:tc>
        <w:tc>
          <w:tcPr>
            <w:tcW w:w="1074" w:type="dxa"/>
          </w:tcPr>
          <w:p w14:paraId="682B9443" w14:textId="77777777" w:rsidR="00DA5D8D" w:rsidRPr="005B17D3" w:rsidRDefault="00DA5D8D" w:rsidP="00EF3896">
            <w:pPr>
              <w:pStyle w:val="BodyTextBullet2"/>
            </w:pPr>
            <w:r w:rsidRPr="005B17D3">
              <w:t>229</w:t>
            </w:r>
          </w:p>
        </w:tc>
        <w:tc>
          <w:tcPr>
            <w:tcW w:w="4320" w:type="dxa"/>
          </w:tcPr>
          <w:p w14:paraId="6AE3BF54" w14:textId="77777777" w:rsidR="00DA5D8D" w:rsidRPr="005B17D3" w:rsidRDefault="00DA5D8D" w:rsidP="00EF3896">
            <w:pPr>
              <w:pStyle w:val="BodyTextBullet2"/>
            </w:pPr>
            <w:r w:rsidRPr="005B17D3">
              <w:t>Persons receiving care under Sharing Agreement with the Department of Defense.</w:t>
            </w:r>
          </w:p>
        </w:tc>
        <w:tc>
          <w:tcPr>
            <w:tcW w:w="1255" w:type="dxa"/>
          </w:tcPr>
          <w:p w14:paraId="3E2FF66C" w14:textId="77777777" w:rsidR="00DA5D8D" w:rsidRPr="005B17D3" w:rsidRDefault="00DA5D8D" w:rsidP="00EF3896">
            <w:pPr>
              <w:pStyle w:val="BodyTextBullet2"/>
            </w:pPr>
            <w:r w:rsidRPr="005B17D3">
              <w:rPr>
                <w:rFonts w:eastAsia="Calibri"/>
              </w:rPr>
              <w:t>AC01001</w:t>
            </w:r>
          </w:p>
        </w:tc>
      </w:tr>
      <w:tr w:rsidR="00216878" w:rsidRPr="005B17D3" w14:paraId="654D80FE" w14:textId="77777777" w:rsidTr="008047CC">
        <w:tc>
          <w:tcPr>
            <w:tcW w:w="1795" w:type="dxa"/>
          </w:tcPr>
          <w:p w14:paraId="13F44130" w14:textId="2B0A39D5" w:rsidR="00216878" w:rsidRPr="005B17D3" w:rsidRDefault="00216878" w:rsidP="00216878">
            <w:pPr>
              <w:pStyle w:val="BodyTextBullet2"/>
              <w:rPr>
                <w:rFonts w:eastAsia="Arial"/>
              </w:rPr>
            </w:pPr>
            <w:bookmarkStart w:id="735" w:name="_Hlk29024775"/>
            <w:bookmarkStart w:id="736" w:name="_Hlk29895881"/>
            <w:r w:rsidRPr="005B17D3">
              <w:rPr>
                <w:rFonts w:eastAsia="Arial"/>
              </w:rPr>
              <w:t>Comprehensive Extended Care Services Copay Exempt</w:t>
            </w:r>
          </w:p>
        </w:tc>
        <w:tc>
          <w:tcPr>
            <w:tcW w:w="906" w:type="dxa"/>
          </w:tcPr>
          <w:p w14:paraId="1C75880F" w14:textId="16164E94" w:rsidR="00216878" w:rsidRPr="005B17D3" w:rsidRDefault="00216878" w:rsidP="00216878">
            <w:pPr>
              <w:pStyle w:val="BodyTextBullet2"/>
              <w:rPr>
                <w:rFonts w:eastAsia="Arial"/>
              </w:rPr>
            </w:pPr>
            <w:r w:rsidRPr="005B17D3">
              <w:rPr>
                <w:rFonts w:eastAsia="Arial"/>
              </w:rPr>
              <w:t>Full</w:t>
            </w:r>
            <w:r w:rsidR="008F3EA4" w:rsidRPr="005B17D3">
              <w:rPr>
                <w:rFonts w:eastAsia="Arial"/>
              </w:rPr>
              <w:t xml:space="preserve"> </w:t>
            </w:r>
            <w:r w:rsidRPr="005B17D3">
              <w:rPr>
                <w:rFonts w:eastAsia="Arial"/>
              </w:rPr>
              <w:t>ECS</w:t>
            </w:r>
            <w:r w:rsidR="008F3EA4" w:rsidRPr="005B17D3">
              <w:rPr>
                <w:rFonts w:eastAsia="Arial"/>
              </w:rPr>
              <w:t xml:space="preserve"> </w:t>
            </w:r>
            <w:r w:rsidRPr="005B17D3">
              <w:rPr>
                <w:rFonts w:eastAsia="Arial"/>
              </w:rPr>
              <w:t>Ex</w:t>
            </w:r>
          </w:p>
        </w:tc>
        <w:tc>
          <w:tcPr>
            <w:tcW w:w="1074" w:type="dxa"/>
          </w:tcPr>
          <w:p w14:paraId="63F17513" w14:textId="5EAA0BD4" w:rsidR="00216878" w:rsidRPr="005B17D3" w:rsidRDefault="0038240B" w:rsidP="00216878">
            <w:pPr>
              <w:pStyle w:val="BodyTextBullet2"/>
              <w:rPr>
                <w:rFonts w:eastAsia="Arial"/>
              </w:rPr>
            </w:pPr>
            <w:r w:rsidRPr="005B17D3">
              <w:rPr>
                <w:rFonts w:eastAsia="Arial"/>
              </w:rPr>
              <w:t>284</w:t>
            </w:r>
          </w:p>
        </w:tc>
        <w:tc>
          <w:tcPr>
            <w:tcW w:w="4320" w:type="dxa"/>
          </w:tcPr>
          <w:p w14:paraId="767EFDAB" w14:textId="5AC36192" w:rsidR="00F961C2" w:rsidRPr="005B17D3" w:rsidRDefault="00216878" w:rsidP="00216878">
            <w:pPr>
              <w:pStyle w:val="BodyTextBullet2"/>
              <w:rPr>
                <w:rFonts w:eastAsia="Calibri"/>
              </w:rPr>
            </w:pPr>
            <w:r w:rsidRPr="005B17D3">
              <w:rPr>
                <w:rFonts w:eastAsia="Calibri"/>
              </w:rPr>
              <w:t>Veterans enrolled in VA Health Care System and one of the following:</w:t>
            </w:r>
          </w:p>
          <w:p w14:paraId="20672C50" w14:textId="6DC791C3" w:rsidR="003A1229" w:rsidRPr="005B17D3" w:rsidRDefault="00216878" w:rsidP="001470FA">
            <w:pPr>
              <w:pStyle w:val="BodyTextBullet2"/>
              <w:numPr>
                <w:ilvl w:val="0"/>
                <w:numId w:val="467"/>
              </w:numPr>
              <w:rPr>
                <w:rFonts w:eastAsia="Arial"/>
              </w:rPr>
            </w:pPr>
            <w:r w:rsidRPr="005B17D3">
              <w:rPr>
                <w:rFonts w:eastAsia="Calibri"/>
              </w:rPr>
              <w:t xml:space="preserve">Rated ≥ 70% </w:t>
            </w:r>
            <w:r w:rsidR="00C0209E" w:rsidRPr="005B17D3">
              <w:rPr>
                <w:rFonts w:eastAsia="Calibri"/>
              </w:rPr>
              <w:t>Service Connected</w:t>
            </w:r>
            <w:r w:rsidRPr="005B17D3">
              <w:rPr>
                <w:rFonts w:eastAsia="Calibri"/>
              </w:rPr>
              <w:t>; or</w:t>
            </w:r>
          </w:p>
          <w:p w14:paraId="540E1408" w14:textId="6EB1C289" w:rsidR="003A1229" w:rsidRPr="005B17D3" w:rsidRDefault="00216878" w:rsidP="001470FA">
            <w:pPr>
              <w:pStyle w:val="BodyTextBullet2"/>
              <w:numPr>
                <w:ilvl w:val="0"/>
                <w:numId w:val="467"/>
              </w:numPr>
              <w:rPr>
                <w:rFonts w:eastAsia="Arial"/>
              </w:rPr>
            </w:pPr>
            <w:r w:rsidRPr="005B17D3">
              <w:rPr>
                <w:rFonts w:eastAsia="Calibri"/>
              </w:rPr>
              <w:t xml:space="preserve">Rated 60% </w:t>
            </w:r>
            <w:r w:rsidR="00C0209E" w:rsidRPr="005B17D3">
              <w:rPr>
                <w:rFonts w:eastAsia="Calibri"/>
              </w:rPr>
              <w:t>Service Connected</w:t>
            </w:r>
            <w:r w:rsidRPr="005B17D3">
              <w:rPr>
                <w:rFonts w:eastAsia="Calibri"/>
              </w:rPr>
              <w:t xml:space="preserve"> and Unemployable due to </w:t>
            </w:r>
            <w:r w:rsidR="00C0209E" w:rsidRPr="005B17D3">
              <w:rPr>
                <w:rFonts w:eastAsia="Calibri"/>
              </w:rPr>
              <w:t>Service Connected</w:t>
            </w:r>
            <w:r w:rsidRPr="005B17D3">
              <w:rPr>
                <w:rFonts w:eastAsia="Calibri"/>
              </w:rPr>
              <w:t xml:space="preserve"> Disability</w:t>
            </w:r>
          </w:p>
          <w:p w14:paraId="7B2BC192" w14:textId="3B234B20" w:rsidR="003A1229" w:rsidRPr="005B17D3" w:rsidRDefault="00216878" w:rsidP="001470FA">
            <w:pPr>
              <w:pStyle w:val="BodyTextBullet2"/>
              <w:numPr>
                <w:ilvl w:val="0"/>
                <w:numId w:val="467"/>
              </w:numPr>
              <w:rPr>
                <w:rFonts w:eastAsia="Arial"/>
              </w:rPr>
            </w:pPr>
            <w:r w:rsidRPr="005B17D3">
              <w:rPr>
                <w:rFonts w:eastAsia="Calibri"/>
              </w:rPr>
              <w:t>Medal of honor</w:t>
            </w:r>
            <w:r w:rsidRPr="005B17D3">
              <w:br/>
            </w:r>
          </w:p>
          <w:p w14:paraId="41253AA3" w14:textId="5ADCC24D" w:rsidR="00216878" w:rsidRPr="005B17D3" w:rsidRDefault="000250CA" w:rsidP="000250CA">
            <w:pPr>
              <w:pStyle w:val="NoteLightbulb"/>
              <w:rPr>
                <w:rFonts w:eastAsia="Arial"/>
              </w:rPr>
            </w:pPr>
            <w:r w:rsidRPr="005B17D3">
              <w:rPr>
                <w:rFonts w:eastAsia="Calibri"/>
                <w:b/>
              </w:rPr>
              <w:t>Note:</w:t>
            </w:r>
            <w:r w:rsidRPr="005B17D3">
              <w:rPr>
                <w:rFonts w:eastAsia="Calibri"/>
              </w:rPr>
              <w:t xml:space="preserve"> </w:t>
            </w:r>
            <w:r w:rsidR="00216878" w:rsidRPr="005B17D3">
              <w:rPr>
                <w:rFonts w:eastAsia="Calibri"/>
              </w:rPr>
              <w:t>These Veterans will receive copay exempt Long Term Care</w:t>
            </w:r>
            <w:r w:rsidR="00A26B57" w:rsidRPr="005B17D3">
              <w:rPr>
                <w:rFonts w:eastAsia="Calibri"/>
              </w:rPr>
              <w:t xml:space="preserve"> (LTC)</w:t>
            </w:r>
            <w:r w:rsidR="00216878" w:rsidRPr="005B17D3">
              <w:rPr>
                <w:rFonts w:eastAsia="Calibri"/>
              </w:rPr>
              <w:t xml:space="preserve"> within the VA and do not have to complete a form 10-10 EC to determine their copay status. Additionally, these Veterans are eligible for referral into community for L</w:t>
            </w:r>
            <w:r w:rsidR="00F93907" w:rsidRPr="005B17D3">
              <w:rPr>
                <w:rFonts w:eastAsia="Calibri"/>
              </w:rPr>
              <w:t>TC</w:t>
            </w:r>
            <w:r w:rsidR="00216878" w:rsidRPr="005B17D3">
              <w:rPr>
                <w:rFonts w:eastAsia="Calibri"/>
              </w:rPr>
              <w:t xml:space="preserve"> </w:t>
            </w:r>
            <w:r w:rsidR="00F93907" w:rsidRPr="005B17D3">
              <w:rPr>
                <w:rFonts w:eastAsia="Calibri"/>
              </w:rPr>
              <w:t>s</w:t>
            </w:r>
            <w:r w:rsidR="00216878" w:rsidRPr="005B17D3">
              <w:rPr>
                <w:rFonts w:eastAsia="Calibri"/>
              </w:rPr>
              <w:t>ervices. </w:t>
            </w:r>
          </w:p>
        </w:tc>
        <w:tc>
          <w:tcPr>
            <w:tcW w:w="1255" w:type="dxa"/>
          </w:tcPr>
          <w:p w14:paraId="4C4745CC" w14:textId="15E74BC2" w:rsidR="00216878" w:rsidRPr="005B17D3" w:rsidRDefault="001828D7" w:rsidP="00216878">
            <w:pPr>
              <w:pStyle w:val="BodyTextBullet2"/>
              <w:rPr>
                <w:rFonts w:eastAsia="Arial"/>
              </w:rPr>
            </w:pPr>
            <w:r w:rsidRPr="005B17D3">
              <w:rPr>
                <w:rFonts w:eastAsia="Arial"/>
              </w:rPr>
              <w:t>EC01001</w:t>
            </w:r>
          </w:p>
        </w:tc>
      </w:tr>
      <w:bookmarkEnd w:id="735"/>
      <w:tr w:rsidR="00C62768" w:rsidRPr="005B17D3" w14:paraId="50EC22C2" w14:textId="77777777" w:rsidTr="008047CC">
        <w:tc>
          <w:tcPr>
            <w:tcW w:w="1795" w:type="dxa"/>
          </w:tcPr>
          <w:p w14:paraId="0A8C1431" w14:textId="0CD34159" w:rsidR="00C62768" w:rsidRPr="005B17D3" w:rsidRDefault="00C62768" w:rsidP="00C62768">
            <w:pPr>
              <w:pStyle w:val="BodyTextBullet2"/>
              <w:rPr>
                <w:rFonts w:eastAsia="Arial"/>
              </w:rPr>
            </w:pPr>
            <w:r w:rsidRPr="005B17D3">
              <w:rPr>
                <w:rFonts w:eastAsia="Arial"/>
              </w:rPr>
              <w:t>Veteran Extended Care Services Copay Exempt </w:t>
            </w:r>
          </w:p>
        </w:tc>
        <w:tc>
          <w:tcPr>
            <w:tcW w:w="906" w:type="dxa"/>
          </w:tcPr>
          <w:p w14:paraId="3AEF4E14" w14:textId="5D82EDC8" w:rsidR="00C62768" w:rsidRPr="005B17D3" w:rsidRDefault="00C62768" w:rsidP="00C62768">
            <w:pPr>
              <w:pStyle w:val="BodyTextBullet2"/>
              <w:rPr>
                <w:rFonts w:eastAsia="Arial"/>
              </w:rPr>
            </w:pPr>
            <w:r w:rsidRPr="005B17D3">
              <w:rPr>
                <w:rFonts w:eastAsia="Arial"/>
              </w:rPr>
              <w:t>Ref</w:t>
            </w:r>
            <w:r w:rsidR="008F3EA4" w:rsidRPr="005B17D3">
              <w:rPr>
                <w:rFonts w:eastAsia="Arial"/>
              </w:rPr>
              <w:t xml:space="preserve"> </w:t>
            </w:r>
            <w:r w:rsidRPr="005B17D3">
              <w:rPr>
                <w:rFonts w:eastAsia="Arial"/>
              </w:rPr>
              <w:t>ECS</w:t>
            </w:r>
            <w:r w:rsidR="008F3EA4" w:rsidRPr="005B17D3">
              <w:rPr>
                <w:rFonts w:eastAsia="Arial"/>
              </w:rPr>
              <w:t xml:space="preserve"> </w:t>
            </w:r>
            <w:r w:rsidRPr="005B17D3">
              <w:rPr>
                <w:rFonts w:eastAsia="Arial"/>
              </w:rPr>
              <w:t>Ex</w:t>
            </w:r>
          </w:p>
        </w:tc>
        <w:tc>
          <w:tcPr>
            <w:tcW w:w="1074" w:type="dxa"/>
          </w:tcPr>
          <w:p w14:paraId="09932A8A" w14:textId="5F370D6E" w:rsidR="00C62768" w:rsidRPr="005B17D3" w:rsidRDefault="0038240B" w:rsidP="00C62768">
            <w:pPr>
              <w:pStyle w:val="BodyTextBullet2"/>
              <w:rPr>
                <w:rFonts w:eastAsia="Arial"/>
              </w:rPr>
            </w:pPr>
            <w:r w:rsidRPr="005B17D3">
              <w:rPr>
                <w:rFonts w:eastAsia="Arial"/>
              </w:rPr>
              <w:t>285</w:t>
            </w:r>
          </w:p>
        </w:tc>
        <w:tc>
          <w:tcPr>
            <w:tcW w:w="4320" w:type="dxa"/>
          </w:tcPr>
          <w:p w14:paraId="6B0B0D91" w14:textId="77777777" w:rsidR="00BA5173" w:rsidRPr="005B17D3" w:rsidRDefault="00C62768" w:rsidP="00C62768">
            <w:pPr>
              <w:pStyle w:val="BodyTextBullet2"/>
              <w:rPr>
                <w:rFonts w:eastAsia="Arial"/>
              </w:rPr>
            </w:pPr>
            <w:r w:rsidRPr="005B17D3">
              <w:rPr>
                <w:rFonts w:eastAsia="Arial"/>
              </w:rPr>
              <w:t>Veterans enrolled in VA Health Care System and NOT one of the following:</w:t>
            </w:r>
            <w:r w:rsidRPr="005B17D3">
              <w:br/>
            </w:r>
            <w:r w:rsidRPr="005B17D3">
              <w:rPr>
                <w:rFonts w:eastAsia="Arial"/>
              </w:rPr>
              <w:t xml:space="preserve">  </w:t>
            </w:r>
          </w:p>
          <w:p w14:paraId="618971F0" w14:textId="4FC0529F" w:rsidR="00BA5173" w:rsidRPr="005B17D3" w:rsidRDefault="00C62768" w:rsidP="001470FA">
            <w:pPr>
              <w:pStyle w:val="BodyTextBullet2"/>
              <w:numPr>
                <w:ilvl w:val="2"/>
                <w:numId w:val="427"/>
              </w:numPr>
              <w:ind w:left="706"/>
              <w:rPr>
                <w:rFonts w:eastAsia="Arial"/>
              </w:rPr>
            </w:pPr>
            <w:r w:rsidRPr="005B17D3">
              <w:rPr>
                <w:rFonts w:eastAsia="Arial"/>
              </w:rPr>
              <w:t xml:space="preserve">Rated ≥ 70% </w:t>
            </w:r>
            <w:r w:rsidR="00C0209E" w:rsidRPr="005B17D3">
              <w:rPr>
                <w:rFonts w:eastAsia="Arial"/>
              </w:rPr>
              <w:t>Service Connected</w:t>
            </w:r>
            <w:r w:rsidRPr="005B17D3">
              <w:rPr>
                <w:rFonts w:eastAsia="Arial"/>
              </w:rPr>
              <w:t>; or</w:t>
            </w:r>
          </w:p>
          <w:p w14:paraId="647E00B0" w14:textId="0D279169" w:rsidR="00BA5173" w:rsidRPr="005B17D3" w:rsidRDefault="00C62768" w:rsidP="001470FA">
            <w:pPr>
              <w:pStyle w:val="BodyTextBullet2"/>
              <w:numPr>
                <w:ilvl w:val="2"/>
                <w:numId w:val="427"/>
              </w:numPr>
              <w:ind w:left="706"/>
              <w:rPr>
                <w:rFonts w:eastAsia="Arial"/>
              </w:rPr>
            </w:pPr>
            <w:r w:rsidRPr="005B17D3">
              <w:rPr>
                <w:rFonts w:eastAsia="Arial"/>
              </w:rPr>
              <w:t xml:space="preserve">Rated 60% </w:t>
            </w:r>
            <w:r w:rsidR="00C0209E" w:rsidRPr="005B17D3">
              <w:rPr>
                <w:rFonts w:eastAsia="Arial"/>
              </w:rPr>
              <w:t>Service Connected</w:t>
            </w:r>
            <w:r w:rsidRPr="005B17D3">
              <w:rPr>
                <w:rFonts w:eastAsia="Arial"/>
              </w:rPr>
              <w:t xml:space="preserve"> and Unemployable due to </w:t>
            </w:r>
            <w:r w:rsidR="00C0209E" w:rsidRPr="005B17D3">
              <w:rPr>
                <w:rFonts w:eastAsia="Arial"/>
              </w:rPr>
              <w:t>Service Connected</w:t>
            </w:r>
            <w:r w:rsidRPr="005B17D3">
              <w:rPr>
                <w:rFonts w:eastAsia="Arial"/>
              </w:rPr>
              <w:t xml:space="preserve"> Disability or</w:t>
            </w:r>
          </w:p>
          <w:p w14:paraId="3CA5413A" w14:textId="0DCDB827" w:rsidR="00BA5173" w:rsidRPr="005B17D3" w:rsidRDefault="00C62768" w:rsidP="001470FA">
            <w:pPr>
              <w:pStyle w:val="BodyTextBullet2"/>
              <w:numPr>
                <w:ilvl w:val="2"/>
                <w:numId w:val="427"/>
              </w:numPr>
              <w:ind w:left="706"/>
              <w:rPr>
                <w:rFonts w:eastAsia="Arial"/>
              </w:rPr>
            </w:pPr>
            <w:r w:rsidRPr="005B17D3">
              <w:rPr>
                <w:rFonts w:eastAsia="Arial"/>
              </w:rPr>
              <w:t>Medal of honor</w:t>
            </w:r>
            <w:r w:rsidR="00A26B57" w:rsidRPr="005B17D3">
              <w:t xml:space="preserve"> </w:t>
            </w:r>
            <w:r w:rsidR="00843D4C" w:rsidRPr="005B17D3">
              <w:rPr>
                <w:rFonts w:eastAsia="Arial"/>
              </w:rPr>
              <w:t>b</w:t>
            </w:r>
            <w:r w:rsidRPr="005B17D3">
              <w:rPr>
                <w:rFonts w:eastAsia="Arial"/>
              </w:rPr>
              <w:t xml:space="preserve">ut </w:t>
            </w:r>
            <w:r w:rsidR="00B50989" w:rsidRPr="005B17D3">
              <w:rPr>
                <w:rFonts w:eastAsia="Arial"/>
              </w:rPr>
              <w:t>is</w:t>
            </w:r>
            <w:r w:rsidRPr="005B17D3">
              <w:rPr>
                <w:rFonts w:eastAsia="Arial"/>
              </w:rPr>
              <w:t xml:space="preserve"> one of the following:</w:t>
            </w:r>
          </w:p>
          <w:p w14:paraId="74C3DF24" w14:textId="647B83AB" w:rsidR="003A1229" w:rsidRPr="005B17D3" w:rsidRDefault="00C62768" w:rsidP="001470FA">
            <w:pPr>
              <w:pStyle w:val="BodyTextBullet2"/>
              <w:numPr>
                <w:ilvl w:val="2"/>
                <w:numId w:val="427"/>
              </w:numPr>
              <w:ind w:left="706"/>
              <w:rPr>
                <w:rFonts w:eastAsia="Arial"/>
              </w:rPr>
            </w:pPr>
            <w:r w:rsidRPr="005B17D3">
              <w:rPr>
                <w:rFonts w:eastAsia="Arial"/>
              </w:rPr>
              <w:t xml:space="preserve">Veteran with a compensable </w:t>
            </w:r>
            <w:r w:rsidR="00C0209E" w:rsidRPr="005B17D3">
              <w:rPr>
                <w:rFonts w:eastAsia="Arial"/>
              </w:rPr>
              <w:t>Service Connected</w:t>
            </w:r>
            <w:r w:rsidRPr="005B17D3">
              <w:rPr>
                <w:rFonts w:eastAsia="Arial"/>
              </w:rPr>
              <w:t xml:space="preserve"> disability</w:t>
            </w:r>
          </w:p>
          <w:p w14:paraId="020BF00B" w14:textId="5D113224" w:rsidR="003A1229" w:rsidRPr="005B17D3" w:rsidRDefault="00C62768" w:rsidP="001470FA">
            <w:pPr>
              <w:pStyle w:val="BodyTextBullet2"/>
              <w:numPr>
                <w:ilvl w:val="2"/>
                <w:numId w:val="427"/>
              </w:numPr>
              <w:ind w:left="706"/>
              <w:rPr>
                <w:rFonts w:eastAsia="Arial"/>
              </w:rPr>
            </w:pPr>
            <w:r w:rsidRPr="005B17D3">
              <w:rPr>
                <w:rFonts w:eastAsia="Arial"/>
              </w:rPr>
              <w:t>Veteran whose annual income is less than the Single Veteran Pension Rate </w:t>
            </w:r>
            <w:r w:rsidRPr="005B17D3">
              <w:br/>
            </w:r>
          </w:p>
          <w:p w14:paraId="6DD3985E" w14:textId="41083926" w:rsidR="00C62768" w:rsidRPr="005B17D3" w:rsidRDefault="00843D4C" w:rsidP="00843D4C">
            <w:pPr>
              <w:pStyle w:val="NoteLightbulb"/>
              <w:rPr>
                <w:rFonts w:eastAsia="Arial"/>
              </w:rPr>
            </w:pPr>
            <w:r w:rsidRPr="005B17D3">
              <w:rPr>
                <w:rFonts w:eastAsia="Arial"/>
                <w:b/>
              </w:rPr>
              <w:t>Note:</w:t>
            </w:r>
            <w:r w:rsidRPr="005B17D3">
              <w:rPr>
                <w:rFonts w:eastAsia="Arial"/>
              </w:rPr>
              <w:t xml:space="preserve"> </w:t>
            </w:r>
            <w:r w:rsidR="00C62768" w:rsidRPr="005B17D3">
              <w:rPr>
                <w:rFonts w:eastAsia="Arial"/>
              </w:rPr>
              <w:t>These Veterans are eligible for referral into community for L</w:t>
            </w:r>
            <w:r w:rsidR="000250CA" w:rsidRPr="005B17D3">
              <w:rPr>
                <w:rFonts w:eastAsia="Arial"/>
              </w:rPr>
              <w:t>TC</w:t>
            </w:r>
            <w:r w:rsidR="00C62768" w:rsidRPr="005B17D3">
              <w:rPr>
                <w:rFonts w:eastAsia="Arial"/>
              </w:rPr>
              <w:t xml:space="preserve"> </w:t>
            </w:r>
            <w:r w:rsidR="00F93907" w:rsidRPr="005B17D3">
              <w:rPr>
                <w:rFonts w:eastAsia="Arial"/>
              </w:rPr>
              <w:t>s</w:t>
            </w:r>
            <w:r w:rsidR="00C62768" w:rsidRPr="005B17D3">
              <w:rPr>
                <w:rFonts w:eastAsia="Arial"/>
              </w:rPr>
              <w:t>ervices ONLY at the discretion of the VA Medical Center.</w:t>
            </w:r>
          </w:p>
        </w:tc>
        <w:tc>
          <w:tcPr>
            <w:tcW w:w="1255" w:type="dxa"/>
          </w:tcPr>
          <w:p w14:paraId="69893CBE" w14:textId="3D88C02B" w:rsidR="00C62768" w:rsidRPr="005B17D3" w:rsidRDefault="00C62768" w:rsidP="00C62768">
            <w:pPr>
              <w:pStyle w:val="BodyTextBullet2"/>
              <w:rPr>
                <w:rFonts w:eastAsia="Arial"/>
              </w:rPr>
            </w:pPr>
            <w:r w:rsidRPr="005B17D3">
              <w:rPr>
                <w:rFonts w:eastAsia="Arial"/>
              </w:rPr>
              <w:t>Veteran Extended Care Services Copay Exempt </w:t>
            </w:r>
          </w:p>
        </w:tc>
      </w:tr>
      <w:tr w:rsidR="00C62768" w:rsidRPr="005B17D3" w14:paraId="5D471C07" w14:textId="77777777" w:rsidTr="008047CC">
        <w:tc>
          <w:tcPr>
            <w:tcW w:w="1795" w:type="dxa"/>
          </w:tcPr>
          <w:p w14:paraId="10FDA3DD" w14:textId="371B58DE" w:rsidR="00C62768" w:rsidRPr="005B17D3" w:rsidRDefault="00C62768" w:rsidP="00C62768">
            <w:pPr>
              <w:pStyle w:val="BodyTextBullet2"/>
              <w:rPr>
                <w:rFonts w:eastAsia="Arial"/>
              </w:rPr>
            </w:pPr>
            <w:r w:rsidRPr="005B17D3">
              <w:rPr>
                <w:rFonts w:eastAsia="Arial"/>
              </w:rPr>
              <w:t>Veteran Extended Care Services Copay Req</w:t>
            </w:r>
          </w:p>
        </w:tc>
        <w:tc>
          <w:tcPr>
            <w:tcW w:w="906" w:type="dxa"/>
          </w:tcPr>
          <w:p w14:paraId="6D84089C" w14:textId="22E876C7" w:rsidR="00C62768" w:rsidRPr="005B17D3" w:rsidRDefault="00C62768" w:rsidP="00C62768">
            <w:pPr>
              <w:pStyle w:val="BodyTextBullet2"/>
              <w:rPr>
                <w:rFonts w:eastAsia="Arial"/>
              </w:rPr>
            </w:pPr>
            <w:r w:rsidRPr="005B17D3">
              <w:rPr>
                <w:rFonts w:eastAsia="Arial"/>
              </w:rPr>
              <w:t>Ref</w:t>
            </w:r>
            <w:r w:rsidR="008F3EA4" w:rsidRPr="005B17D3">
              <w:rPr>
                <w:rFonts w:eastAsia="Arial"/>
              </w:rPr>
              <w:t xml:space="preserve"> </w:t>
            </w:r>
            <w:r w:rsidRPr="005B17D3">
              <w:rPr>
                <w:rFonts w:eastAsia="Arial"/>
              </w:rPr>
              <w:t>ECS</w:t>
            </w:r>
            <w:r w:rsidR="008F3EA4" w:rsidRPr="005B17D3">
              <w:rPr>
                <w:rFonts w:eastAsia="Arial"/>
              </w:rPr>
              <w:t xml:space="preserve"> </w:t>
            </w:r>
            <w:r w:rsidRPr="005B17D3">
              <w:rPr>
                <w:rFonts w:eastAsia="Arial"/>
              </w:rPr>
              <w:t>CoPay</w:t>
            </w:r>
          </w:p>
        </w:tc>
        <w:tc>
          <w:tcPr>
            <w:tcW w:w="1074" w:type="dxa"/>
          </w:tcPr>
          <w:p w14:paraId="7D4B32C4" w14:textId="73E06274" w:rsidR="00C62768" w:rsidRPr="005B17D3" w:rsidRDefault="0038240B" w:rsidP="00C62768">
            <w:pPr>
              <w:pStyle w:val="BodyTextBullet2"/>
              <w:rPr>
                <w:rFonts w:eastAsia="Arial"/>
              </w:rPr>
            </w:pPr>
            <w:r w:rsidRPr="005B17D3">
              <w:rPr>
                <w:rFonts w:eastAsia="Arial"/>
              </w:rPr>
              <w:t>286</w:t>
            </w:r>
          </w:p>
        </w:tc>
        <w:tc>
          <w:tcPr>
            <w:tcW w:w="4320" w:type="dxa"/>
          </w:tcPr>
          <w:p w14:paraId="04C72CCB" w14:textId="126DCDCB" w:rsidR="00177FA3" w:rsidRPr="005B17D3" w:rsidRDefault="00C62768" w:rsidP="00C62768">
            <w:pPr>
              <w:pStyle w:val="BodyTextBullet2"/>
              <w:rPr>
                <w:rFonts w:eastAsia="Arial"/>
              </w:rPr>
            </w:pPr>
            <w:r w:rsidRPr="005B17D3">
              <w:rPr>
                <w:rFonts w:eastAsia="Arial"/>
              </w:rPr>
              <w:t>Veterans enrolled in VA Health Care System who are NOT:</w:t>
            </w:r>
          </w:p>
          <w:p w14:paraId="197C9095" w14:textId="77777777" w:rsidR="004376EF" w:rsidRPr="005B17D3" w:rsidRDefault="004376EF" w:rsidP="00C62768">
            <w:pPr>
              <w:pStyle w:val="BodyTextBullet2"/>
              <w:rPr>
                <w:rFonts w:eastAsia="Arial"/>
              </w:rPr>
            </w:pPr>
          </w:p>
          <w:p w14:paraId="0E3F1D5F" w14:textId="0098D61F" w:rsidR="00177FA3" w:rsidRPr="005B17D3" w:rsidRDefault="00C62768" w:rsidP="001470FA">
            <w:pPr>
              <w:pStyle w:val="BodyTextBullet2"/>
              <w:numPr>
                <w:ilvl w:val="0"/>
                <w:numId w:val="465"/>
              </w:numPr>
              <w:rPr>
                <w:rFonts w:eastAsia="Arial"/>
              </w:rPr>
            </w:pPr>
            <w:r w:rsidRPr="005B17D3">
              <w:rPr>
                <w:rFonts w:eastAsia="Arial"/>
              </w:rPr>
              <w:t xml:space="preserve">Rated ≥ 70% </w:t>
            </w:r>
            <w:r w:rsidR="00C0209E" w:rsidRPr="005B17D3">
              <w:rPr>
                <w:rFonts w:eastAsia="Arial"/>
              </w:rPr>
              <w:t>Service Connected</w:t>
            </w:r>
            <w:r w:rsidRPr="005B17D3">
              <w:rPr>
                <w:rFonts w:eastAsia="Arial"/>
              </w:rPr>
              <w:t>; or</w:t>
            </w:r>
          </w:p>
          <w:p w14:paraId="703CC75D" w14:textId="79173E44" w:rsidR="00025C7F" w:rsidRPr="005B17D3" w:rsidRDefault="00C62768" w:rsidP="001470FA">
            <w:pPr>
              <w:pStyle w:val="BodyTextBullet2"/>
              <w:numPr>
                <w:ilvl w:val="0"/>
                <w:numId w:val="465"/>
              </w:numPr>
              <w:rPr>
                <w:rFonts w:eastAsia="Arial"/>
              </w:rPr>
            </w:pPr>
            <w:r w:rsidRPr="005B17D3">
              <w:rPr>
                <w:rFonts w:eastAsia="Arial"/>
              </w:rPr>
              <w:t xml:space="preserve">Rated 60% </w:t>
            </w:r>
            <w:r w:rsidR="00C0209E" w:rsidRPr="005B17D3">
              <w:rPr>
                <w:rFonts w:eastAsia="Arial"/>
              </w:rPr>
              <w:t>Service Connected</w:t>
            </w:r>
            <w:r w:rsidRPr="005B17D3">
              <w:rPr>
                <w:rFonts w:eastAsia="Arial"/>
              </w:rPr>
              <w:t xml:space="preserve"> and </w:t>
            </w:r>
          </w:p>
          <w:p w14:paraId="7CDBFAC1" w14:textId="5ED4CEAD" w:rsidR="00177FA3" w:rsidRPr="005B17D3" w:rsidRDefault="00C62768" w:rsidP="001470FA">
            <w:pPr>
              <w:pStyle w:val="BodyTextBullet2"/>
              <w:numPr>
                <w:ilvl w:val="0"/>
                <w:numId w:val="465"/>
              </w:numPr>
              <w:rPr>
                <w:rFonts w:eastAsia="Arial"/>
              </w:rPr>
            </w:pPr>
            <w:r w:rsidRPr="005B17D3">
              <w:rPr>
                <w:rFonts w:eastAsia="Arial"/>
              </w:rPr>
              <w:t xml:space="preserve">Unemployable due to </w:t>
            </w:r>
            <w:r w:rsidR="00C0209E" w:rsidRPr="005B17D3">
              <w:rPr>
                <w:rFonts w:eastAsia="Arial"/>
              </w:rPr>
              <w:t>Service Connected</w:t>
            </w:r>
            <w:r w:rsidRPr="005B17D3">
              <w:rPr>
                <w:rFonts w:eastAsia="Arial"/>
              </w:rPr>
              <w:t xml:space="preserve"> Disability</w:t>
            </w:r>
            <w:r w:rsidRPr="005B17D3">
              <w:br/>
            </w:r>
          </w:p>
          <w:p w14:paraId="454691D7" w14:textId="7E84A9D2" w:rsidR="007D6145" w:rsidRPr="005B17D3" w:rsidRDefault="00C62768" w:rsidP="001470FA">
            <w:pPr>
              <w:pStyle w:val="BodyTextBullet2"/>
              <w:numPr>
                <w:ilvl w:val="0"/>
                <w:numId w:val="466"/>
              </w:numPr>
              <w:rPr>
                <w:rFonts w:eastAsia="Arial"/>
              </w:rPr>
            </w:pPr>
            <w:r w:rsidRPr="005B17D3">
              <w:rPr>
                <w:rFonts w:eastAsia="Arial"/>
              </w:rPr>
              <w:t xml:space="preserve">Veteran with a compensable </w:t>
            </w:r>
            <w:r w:rsidR="00C0209E" w:rsidRPr="005B17D3">
              <w:rPr>
                <w:rFonts w:eastAsia="Arial"/>
              </w:rPr>
              <w:t>Service Connected</w:t>
            </w:r>
            <w:r w:rsidRPr="005B17D3">
              <w:rPr>
                <w:rFonts w:eastAsia="Arial"/>
              </w:rPr>
              <w:t xml:space="preserve"> disability</w:t>
            </w:r>
          </w:p>
          <w:p w14:paraId="034DE54B" w14:textId="77777777" w:rsidR="007D6145" w:rsidRPr="005B17D3" w:rsidRDefault="00C62768" w:rsidP="001470FA">
            <w:pPr>
              <w:pStyle w:val="BodyTextBullet2"/>
              <w:numPr>
                <w:ilvl w:val="0"/>
                <w:numId w:val="466"/>
              </w:numPr>
              <w:rPr>
                <w:rFonts w:eastAsia="Arial"/>
              </w:rPr>
            </w:pPr>
            <w:r w:rsidRPr="005B17D3">
              <w:rPr>
                <w:rFonts w:eastAsia="Arial"/>
              </w:rPr>
              <w:t>Veteran whose annual income is less than the Single Veteran Pension Rate</w:t>
            </w:r>
          </w:p>
          <w:p w14:paraId="736A2243" w14:textId="49B1516F" w:rsidR="007D6145" w:rsidRPr="005B17D3" w:rsidRDefault="00C62768" w:rsidP="001470FA">
            <w:pPr>
              <w:pStyle w:val="BodyTextBullet2"/>
              <w:numPr>
                <w:ilvl w:val="0"/>
                <w:numId w:val="466"/>
              </w:numPr>
              <w:rPr>
                <w:rFonts w:eastAsia="Arial"/>
              </w:rPr>
            </w:pPr>
            <w:r w:rsidRPr="005B17D3">
              <w:rPr>
                <w:rFonts w:eastAsia="Arial"/>
              </w:rPr>
              <w:t>Medal of honor                </w:t>
            </w:r>
            <w:r w:rsidRPr="005B17D3">
              <w:br/>
            </w:r>
          </w:p>
          <w:p w14:paraId="740441D8" w14:textId="77777777" w:rsidR="003765EB" w:rsidRPr="005B17D3" w:rsidRDefault="003765EB" w:rsidP="003765EB">
            <w:pPr>
              <w:pStyle w:val="NoteLightbulb"/>
              <w:rPr>
                <w:rFonts w:eastAsia="Arial"/>
                <w:b/>
              </w:rPr>
            </w:pPr>
            <w:r w:rsidRPr="005B17D3">
              <w:rPr>
                <w:rFonts w:eastAsia="Arial"/>
                <w:b/>
              </w:rPr>
              <w:t xml:space="preserve">Notes: </w:t>
            </w:r>
          </w:p>
          <w:p w14:paraId="434A8A4F" w14:textId="77777777" w:rsidR="003765EB" w:rsidRPr="005B17D3" w:rsidRDefault="00C62768" w:rsidP="001470FA">
            <w:pPr>
              <w:pStyle w:val="BodyTextBullet2"/>
              <w:numPr>
                <w:ilvl w:val="0"/>
                <w:numId w:val="509"/>
              </w:numPr>
              <w:rPr>
                <w:rFonts w:eastAsia="Arial"/>
              </w:rPr>
            </w:pPr>
            <w:r w:rsidRPr="005B17D3">
              <w:rPr>
                <w:rFonts w:eastAsia="Arial"/>
              </w:rPr>
              <w:t>These Veterans are eligible for L</w:t>
            </w:r>
            <w:r w:rsidR="00F93907" w:rsidRPr="005B17D3">
              <w:rPr>
                <w:rFonts w:eastAsia="Arial"/>
              </w:rPr>
              <w:t>TC</w:t>
            </w:r>
            <w:r w:rsidRPr="005B17D3">
              <w:rPr>
                <w:rFonts w:eastAsia="Arial"/>
              </w:rPr>
              <w:t xml:space="preserve"> services provided directly by VA but must make copayments. If a Veteran completes 10-10 EC process, then copay may be adjusted</w:t>
            </w:r>
            <w:r w:rsidR="000250CA" w:rsidRPr="005B17D3">
              <w:rPr>
                <w:rFonts w:eastAsia="Arial"/>
              </w:rPr>
              <w:t>,</w:t>
            </w:r>
            <w:r w:rsidRPr="005B17D3">
              <w:rPr>
                <w:rFonts w:eastAsia="Arial"/>
              </w:rPr>
              <w:t xml:space="preserve"> based on the results of the 10-10 EC determination. Certain Vets will not have to complete the 10-10EC.</w:t>
            </w:r>
          </w:p>
          <w:p w14:paraId="48E79133" w14:textId="4B8B8A6E" w:rsidR="00C62768" w:rsidRPr="005B17D3" w:rsidRDefault="00C62768" w:rsidP="001470FA">
            <w:pPr>
              <w:pStyle w:val="BodyTextBullet2"/>
              <w:numPr>
                <w:ilvl w:val="0"/>
                <w:numId w:val="509"/>
              </w:numPr>
              <w:rPr>
                <w:rFonts w:eastAsia="Arial"/>
              </w:rPr>
            </w:pPr>
            <w:r w:rsidRPr="005B17D3">
              <w:rPr>
                <w:rFonts w:eastAsia="Arial"/>
              </w:rPr>
              <w:t>These Veterans are eligible for referral into community for L</w:t>
            </w:r>
            <w:r w:rsidR="00F93907" w:rsidRPr="005B17D3">
              <w:rPr>
                <w:rFonts w:eastAsia="Arial"/>
              </w:rPr>
              <w:t>TC</w:t>
            </w:r>
            <w:r w:rsidRPr="005B17D3">
              <w:rPr>
                <w:rFonts w:eastAsia="Arial"/>
              </w:rPr>
              <w:t xml:space="preserve"> </w:t>
            </w:r>
            <w:r w:rsidR="00F93907" w:rsidRPr="005B17D3">
              <w:rPr>
                <w:rFonts w:eastAsia="Arial"/>
              </w:rPr>
              <w:t>s</w:t>
            </w:r>
            <w:r w:rsidRPr="005B17D3">
              <w:rPr>
                <w:rFonts w:eastAsia="Arial"/>
              </w:rPr>
              <w:t>ervices ONLY at the discretion of the VA Medical Center. Any care in the community that is authorized is subject to their copay determination status. </w:t>
            </w:r>
          </w:p>
        </w:tc>
        <w:tc>
          <w:tcPr>
            <w:tcW w:w="1255" w:type="dxa"/>
          </w:tcPr>
          <w:p w14:paraId="76BA1F13" w14:textId="523D57C4" w:rsidR="00C62768" w:rsidRPr="005B17D3" w:rsidRDefault="00C62768" w:rsidP="00C62768">
            <w:pPr>
              <w:pStyle w:val="BodyTextBullet2"/>
              <w:rPr>
                <w:rFonts w:eastAsia="Arial"/>
              </w:rPr>
            </w:pPr>
            <w:r w:rsidRPr="005B17D3">
              <w:rPr>
                <w:rFonts w:eastAsia="Arial"/>
              </w:rPr>
              <w:t>EC01003</w:t>
            </w:r>
          </w:p>
        </w:tc>
      </w:tr>
      <w:tr w:rsidR="00C62768" w:rsidRPr="005B17D3" w14:paraId="55390AC6" w14:textId="77777777" w:rsidTr="008047CC">
        <w:tc>
          <w:tcPr>
            <w:tcW w:w="1795" w:type="dxa"/>
          </w:tcPr>
          <w:p w14:paraId="6261B193" w14:textId="020647BD" w:rsidR="00C62768" w:rsidRPr="005B17D3" w:rsidRDefault="00C62768" w:rsidP="00C62768">
            <w:pPr>
              <w:pStyle w:val="BodyTextBullet2"/>
              <w:rPr>
                <w:rFonts w:eastAsia="Calibri"/>
              </w:rPr>
            </w:pPr>
            <w:r w:rsidRPr="005B17D3">
              <w:rPr>
                <w:rFonts w:eastAsia="Arial"/>
              </w:rPr>
              <w:t>Extended Care Services Humanitarian</w:t>
            </w:r>
          </w:p>
        </w:tc>
        <w:tc>
          <w:tcPr>
            <w:tcW w:w="906" w:type="dxa"/>
          </w:tcPr>
          <w:p w14:paraId="58E647B7" w14:textId="5770BF9C" w:rsidR="00C62768" w:rsidRPr="005B17D3" w:rsidRDefault="00C62768" w:rsidP="00C62768">
            <w:pPr>
              <w:pStyle w:val="BodyTextBullet2"/>
              <w:rPr>
                <w:rFonts w:eastAsia="Calibri"/>
              </w:rPr>
            </w:pPr>
            <w:r w:rsidRPr="005B17D3">
              <w:rPr>
                <w:rFonts w:eastAsia="Arial"/>
              </w:rPr>
              <w:t>Hum</w:t>
            </w:r>
            <w:r w:rsidR="005B6B85" w:rsidRPr="005B17D3">
              <w:rPr>
                <w:rFonts w:eastAsia="Arial"/>
              </w:rPr>
              <w:t xml:space="preserve"> </w:t>
            </w:r>
            <w:r w:rsidRPr="005B17D3">
              <w:rPr>
                <w:rFonts w:eastAsia="Arial"/>
              </w:rPr>
              <w:t>ECS</w:t>
            </w:r>
          </w:p>
        </w:tc>
        <w:tc>
          <w:tcPr>
            <w:tcW w:w="1074" w:type="dxa"/>
          </w:tcPr>
          <w:p w14:paraId="155A263A" w14:textId="5B4753BC" w:rsidR="00C62768" w:rsidRPr="005B17D3" w:rsidRDefault="00555765" w:rsidP="00C62768">
            <w:pPr>
              <w:pStyle w:val="BodyTextBullet2"/>
              <w:rPr>
                <w:rFonts w:eastAsia="Arial"/>
              </w:rPr>
            </w:pPr>
            <w:r w:rsidRPr="005B17D3">
              <w:rPr>
                <w:rFonts w:eastAsia="Arial"/>
              </w:rPr>
              <w:t>287</w:t>
            </w:r>
          </w:p>
        </w:tc>
        <w:tc>
          <w:tcPr>
            <w:tcW w:w="4320" w:type="dxa"/>
          </w:tcPr>
          <w:p w14:paraId="2525E120" w14:textId="7B3E5C17" w:rsidR="00D55F84" w:rsidRPr="005B17D3" w:rsidRDefault="00C62768" w:rsidP="00C62768">
            <w:pPr>
              <w:pStyle w:val="BodyTextBullet2"/>
              <w:rPr>
                <w:rFonts w:eastAsia="Arial"/>
              </w:rPr>
            </w:pPr>
            <w:r w:rsidRPr="005B17D3">
              <w:rPr>
                <w:rFonts w:eastAsia="Arial"/>
              </w:rPr>
              <w:t>Veterans not currently enrolled in VA health care system, non-Veterans, and other patients</w:t>
            </w:r>
            <w:r w:rsidR="00991B12" w:rsidRPr="005B17D3">
              <w:rPr>
                <w:rFonts w:eastAsia="Arial"/>
              </w:rPr>
              <w:t xml:space="preserve"> that</w:t>
            </w:r>
            <w:r w:rsidRPr="005B17D3">
              <w:rPr>
                <w:rFonts w:eastAsia="Arial"/>
              </w:rPr>
              <w:t xml:space="preserve"> </w:t>
            </w:r>
            <w:r w:rsidR="00991B12" w:rsidRPr="005B17D3">
              <w:rPr>
                <w:rFonts w:eastAsia="Arial"/>
              </w:rPr>
              <w:t>do</w:t>
            </w:r>
            <w:r w:rsidRPr="005B17D3">
              <w:rPr>
                <w:rFonts w:eastAsia="Arial"/>
              </w:rPr>
              <w:t xml:space="preserve"> no</w:t>
            </w:r>
            <w:r w:rsidR="00991B12" w:rsidRPr="005B17D3">
              <w:rPr>
                <w:rFonts w:eastAsia="Arial"/>
              </w:rPr>
              <w:t>t have</w:t>
            </w:r>
            <w:r w:rsidRPr="005B17D3">
              <w:rPr>
                <w:rFonts w:eastAsia="Arial"/>
              </w:rPr>
              <w:t xml:space="preserve"> eligibility for L</w:t>
            </w:r>
            <w:r w:rsidR="00F93907" w:rsidRPr="005B17D3">
              <w:rPr>
                <w:rFonts w:eastAsia="Arial"/>
              </w:rPr>
              <w:t>TC</w:t>
            </w:r>
            <w:r w:rsidRPr="005B17D3">
              <w:rPr>
                <w:rFonts w:eastAsia="Arial"/>
              </w:rPr>
              <w:t>.</w:t>
            </w:r>
            <w:r w:rsidRPr="005B17D3">
              <w:br/>
            </w:r>
          </w:p>
          <w:p w14:paraId="5D307907" w14:textId="4932A26A" w:rsidR="00D55F84" w:rsidRPr="005B17D3" w:rsidRDefault="00C62768" w:rsidP="00C62768">
            <w:pPr>
              <w:pStyle w:val="BodyTextBullet2"/>
              <w:rPr>
                <w:rFonts w:eastAsia="Arial"/>
              </w:rPr>
            </w:pPr>
            <w:r w:rsidRPr="005B17D3">
              <w:rPr>
                <w:rFonts w:eastAsia="Arial"/>
              </w:rPr>
              <w:t>Veterans who do not agree to pay VA copayments</w:t>
            </w:r>
            <w:r w:rsidR="00025C7F" w:rsidRPr="005B17D3">
              <w:rPr>
                <w:rFonts w:eastAsia="Arial"/>
              </w:rPr>
              <w:t>.</w:t>
            </w:r>
            <w:r w:rsidRPr="005B17D3">
              <w:br/>
            </w:r>
          </w:p>
          <w:p w14:paraId="3E794461" w14:textId="368D8843" w:rsidR="00C62768" w:rsidRPr="005B17D3" w:rsidRDefault="00C62768" w:rsidP="00C62768">
            <w:pPr>
              <w:pStyle w:val="BodyTextBullet2"/>
              <w:rPr>
                <w:rFonts w:eastAsia="Calibri"/>
              </w:rPr>
            </w:pPr>
            <w:r w:rsidRPr="005B17D3">
              <w:rPr>
                <w:rFonts w:eastAsia="Arial"/>
              </w:rPr>
              <w:t>Veterans may also refuse to take the test</w:t>
            </w:r>
            <w:r w:rsidR="00025C7F" w:rsidRPr="005B17D3">
              <w:rPr>
                <w:rFonts w:eastAsia="Arial"/>
              </w:rPr>
              <w:t>.</w:t>
            </w:r>
          </w:p>
        </w:tc>
        <w:tc>
          <w:tcPr>
            <w:tcW w:w="1255" w:type="dxa"/>
          </w:tcPr>
          <w:p w14:paraId="4D4117C0" w14:textId="72925B44" w:rsidR="00C62768" w:rsidRPr="005B17D3" w:rsidRDefault="00C62768" w:rsidP="00C62768">
            <w:pPr>
              <w:pStyle w:val="BodyTextBullet2"/>
              <w:rPr>
                <w:rFonts w:eastAsia="Arial"/>
              </w:rPr>
            </w:pPr>
            <w:r w:rsidRPr="005B17D3">
              <w:rPr>
                <w:rFonts w:eastAsia="Arial"/>
              </w:rPr>
              <w:t>EC01004</w:t>
            </w:r>
          </w:p>
        </w:tc>
      </w:tr>
      <w:tr w:rsidR="00C62768" w:rsidRPr="005B17D3" w14:paraId="011286C6" w14:textId="77777777" w:rsidTr="008047CC">
        <w:tc>
          <w:tcPr>
            <w:tcW w:w="1795" w:type="dxa"/>
          </w:tcPr>
          <w:p w14:paraId="27F6324D" w14:textId="53F700CF" w:rsidR="00C62768" w:rsidRPr="005B17D3" w:rsidRDefault="00C62768" w:rsidP="00C62768">
            <w:pPr>
              <w:pStyle w:val="BodyTextBullet2"/>
              <w:rPr>
                <w:rFonts w:eastAsia="Calibri"/>
              </w:rPr>
            </w:pPr>
            <w:r w:rsidRPr="005B17D3">
              <w:rPr>
                <w:rFonts w:eastAsia="Arial"/>
              </w:rPr>
              <w:t xml:space="preserve">Veteran Foreign Medical </w:t>
            </w:r>
            <w:r w:rsidR="00C15A19" w:rsidRPr="005B17D3">
              <w:rPr>
                <w:rFonts w:eastAsia="Arial"/>
              </w:rPr>
              <w:t>Plan</w:t>
            </w:r>
            <w:r w:rsidRPr="005B17D3">
              <w:br/>
            </w:r>
            <w:r w:rsidRPr="005B17D3">
              <w:br/>
              <w:t xml:space="preserve"> </w:t>
            </w:r>
          </w:p>
        </w:tc>
        <w:tc>
          <w:tcPr>
            <w:tcW w:w="906" w:type="dxa"/>
          </w:tcPr>
          <w:p w14:paraId="2AF485F2" w14:textId="1A3AFEDD" w:rsidR="00C62768" w:rsidRPr="005B17D3" w:rsidRDefault="00C62768" w:rsidP="00C62768">
            <w:pPr>
              <w:pStyle w:val="BodyTextBullet2"/>
              <w:rPr>
                <w:rFonts w:eastAsia="Calibri"/>
              </w:rPr>
            </w:pPr>
            <w:r w:rsidRPr="005B17D3">
              <w:rPr>
                <w:rFonts w:eastAsia="Arial"/>
              </w:rPr>
              <w:t>FMP</w:t>
            </w:r>
          </w:p>
        </w:tc>
        <w:tc>
          <w:tcPr>
            <w:tcW w:w="1074" w:type="dxa"/>
          </w:tcPr>
          <w:p w14:paraId="01C363D1" w14:textId="6450259F" w:rsidR="00C62768" w:rsidRPr="005B17D3" w:rsidRDefault="00C62768" w:rsidP="00C62768">
            <w:pPr>
              <w:pStyle w:val="BodyTextBullet2"/>
              <w:rPr>
                <w:rFonts w:eastAsia="Arial"/>
              </w:rPr>
            </w:pPr>
            <w:r w:rsidRPr="005B17D3">
              <w:rPr>
                <w:rFonts w:eastAsia="Arial"/>
              </w:rPr>
              <w:t>122</w:t>
            </w:r>
          </w:p>
        </w:tc>
        <w:tc>
          <w:tcPr>
            <w:tcW w:w="4320" w:type="dxa"/>
          </w:tcPr>
          <w:p w14:paraId="0C79CD70" w14:textId="079E1490" w:rsidR="000250CA" w:rsidRPr="005B17D3" w:rsidRDefault="00C62768" w:rsidP="00C62768">
            <w:pPr>
              <w:pStyle w:val="BodyTextBullet2"/>
            </w:pPr>
            <w:r w:rsidRPr="005B17D3">
              <w:rPr>
                <w:rFonts w:eastAsia="Arial"/>
              </w:rPr>
              <w:t xml:space="preserve">VA will pay for medical services for treating your </w:t>
            </w:r>
            <w:r w:rsidR="00C0209E" w:rsidRPr="005B17D3">
              <w:rPr>
                <w:rFonts w:eastAsia="Arial"/>
              </w:rPr>
              <w:t>Service Connected</w:t>
            </w:r>
            <w:r w:rsidRPr="005B17D3">
              <w:rPr>
                <w:rFonts w:eastAsia="Arial"/>
              </w:rPr>
              <w:t xml:space="preserve"> disabilities, or any disability that is associated with</w:t>
            </w:r>
            <w:r w:rsidR="000D0655" w:rsidRPr="005B17D3">
              <w:rPr>
                <w:rFonts w:eastAsia="Arial"/>
              </w:rPr>
              <w:t>,</w:t>
            </w:r>
            <w:r w:rsidRPr="005B17D3">
              <w:rPr>
                <w:rFonts w:eastAsia="Arial"/>
              </w:rPr>
              <w:t xml:space="preserve"> and aggravating a </w:t>
            </w:r>
            <w:r w:rsidR="00C0209E" w:rsidRPr="005B17D3">
              <w:rPr>
                <w:rFonts w:eastAsia="Arial"/>
              </w:rPr>
              <w:t>Service Connected</w:t>
            </w:r>
            <w:r w:rsidRPr="005B17D3">
              <w:rPr>
                <w:rFonts w:eastAsia="Arial"/>
              </w:rPr>
              <w:t xml:space="preserve"> disability</w:t>
            </w:r>
            <w:r w:rsidR="000D0655" w:rsidRPr="005B17D3">
              <w:rPr>
                <w:rFonts w:eastAsia="Arial"/>
              </w:rPr>
              <w:t>,</w:t>
            </w:r>
            <w:r w:rsidRPr="005B17D3">
              <w:rPr>
                <w:rFonts w:eastAsia="Arial"/>
              </w:rPr>
              <w:t xml:space="preserve"> if you live or travel outside the United States.  This program will also reimburse you for certain treatment of medical services while you are outside the United States, if needed as part of your VA-approved vocational rehabilitation program.</w:t>
            </w:r>
          </w:p>
          <w:p w14:paraId="2B688CFB" w14:textId="26651975" w:rsidR="00C62768" w:rsidRPr="005B17D3" w:rsidRDefault="00C62768" w:rsidP="00C62768">
            <w:pPr>
              <w:pStyle w:val="BodyTextBullet2"/>
              <w:rPr>
                <w:rFonts w:eastAsia="Arial"/>
              </w:rPr>
            </w:pPr>
            <w:r w:rsidRPr="005B17D3">
              <w:rPr>
                <w:rFonts w:eastAsia="Arial"/>
              </w:rPr>
              <w:t xml:space="preserve">If you are living or planning to travel outside the U.S. (other than in the Philippines), you need to register with VA's Foreign Medical Program office, P.O. Box 469061, Denver, CO 80246-9061, USA: telephone 1-877-345-8179. </w:t>
            </w:r>
            <w:r w:rsidR="00547460" w:rsidRPr="005B17D3">
              <w:rPr>
                <w:rFonts w:eastAsia="Arial"/>
              </w:rPr>
              <w:t xml:space="preserve">For more information, click the following link: </w:t>
            </w:r>
            <w:hyperlink r:id="rId83" w:history="1">
              <w:r w:rsidR="00547460" w:rsidRPr="005B17D3">
                <w:rPr>
                  <w:rStyle w:val="Hyperlink"/>
                </w:rPr>
                <w:t>https://www.va.gov/communitycare/programs/veterans/fmp/index.asp</w:t>
              </w:r>
            </w:hyperlink>
          </w:p>
          <w:p w14:paraId="2E239108" w14:textId="67C6B301" w:rsidR="00C62768" w:rsidRPr="005B17D3" w:rsidRDefault="00C62768" w:rsidP="00C62768">
            <w:pPr>
              <w:pStyle w:val="BodyTextBullet2"/>
            </w:pPr>
            <w:r w:rsidRPr="005B17D3">
              <w:rPr>
                <w:rFonts w:eastAsia="Arial"/>
              </w:rPr>
              <w:t>Veterans living in the Philippines should register with the U.S. Veterans Affairs office in Pasay City. Fax: 011-632-838-4566.</w:t>
            </w:r>
          </w:p>
          <w:p w14:paraId="2E1CFC0C" w14:textId="4CCE1ECE" w:rsidR="00C62768" w:rsidRPr="005B17D3" w:rsidRDefault="00C62768" w:rsidP="00C62768">
            <w:pPr>
              <w:pStyle w:val="BodyTextBullet2"/>
            </w:pPr>
            <w:r w:rsidRPr="005B17D3">
              <w:rPr>
                <w:rFonts w:eastAsia="Arial"/>
              </w:rPr>
              <w:t>If you are traveling or living overseas in one of the following countries, you can telephone the Foreign Medical Program toll free:</w:t>
            </w:r>
          </w:p>
          <w:p w14:paraId="28FE156D" w14:textId="75C0AB13" w:rsidR="00C62768" w:rsidRPr="005B17D3" w:rsidRDefault="00C62768" w:rsidP="001470FA">
            <w:pPr>
              <w:pStyle w:val="BodyTextBullet2"/>
              <w:numPr>
                <w:ilvl w:val="0"/>
                <w:numId w:val="480"/>
              </w:numPr>
            </w:pPr>
            <w:r w:rsidRPr="005B17D3">
              <w:rPr>
                <w:rFonts w:eastAsia="Arial"/>
              </w:rPr>
              <w:t>Germany</w:t>
            </w:r>
            <w:r w:rsidR="00274444" w:rsidRPr="005B17D3">
              <w:rPr>
                <w:rFonts w:eastAsia="Arial"/>
              </w:rPr>
              <w:t>:</w:t>
            </w:r>
            <w:r w:rsidRPr="005B17D3">
              <w:rPr>
                <w:rFonts w:eastAsia="Arial"/>
              </w:rPr>
              <w:t xml:space="preserve"> 0800-1800-011</w:t>
            </w:r>
          </w:p>
          <w:p w14:paraId="3688D1DC" w14:textId="5076B9BF" w:rsidR="00C62768" w:rsidRPr="005B17D3" w:rsidRDefault="00C62768" w:rsidP="001470FA">
            <w:pPr>
              <w:pStyle w:val="BodyTextBullet2"/>
              <w:numPr>
                <w:ilvl w:val="0"/>
                <w:numId w:val="480"/>
              </w:numPr>
            </w:pPr>
            <w:r w:rsidRPr="005B17D3">
              <w:rPr>
                <w:rFonts w:eastAsia="Arial"/>
              </w:rPr>
              <w:t>Australia</w:t>
            </w:r>
            <w:r w:rsidR="00274444" w:rsidRPr="005B17D3">
              <w:rPr>
                <w:rFonts w:eastAsia="Arial"/>
              </w:rPr>
              <w:t>:</w:t>
            </w:r>
            <w:r w:rsidRPr="005B17D3">
              <w:rPr>
                <w:rFonts w:eastAsia="Arial"/>
              </w:rPr>
              <w:t xml:space="preserve"> 1-800-354-965 </w:t>
            </w:r>
          </w:p>
          <w:p w14:paraId="39E7C7E7" w14:textId="3B809F94" w:rsidR="00C62768" w:rsidRPr="005B17D3" w:rsidRDefault="00C62768" w:rsidP="001470FA">
            <w:pPr>
              <w:pStyle w:val="BodyTextBullet2"/>
              <w:numPr>
                <w:ilvl w:val="0"/>
                <w:numId w:val="480"/>
              </w:numPr>
            </w:pPr>
            <w:r w:rsidRPr="005B17D3">
              <w:rPr>
                <w:rFonts w:eastAsia="Arial"/>
              </w:rPr>
              <w:t>Italy</w:t>
            </w:r>
            <w:r w:rsidR="00274444" w:rsidRPr="005B17D3">
              <w:rPr>
                <w:rFonts w:eastAsia="Arial"/>
              </w:rPr>
              <w:t>:</w:t>
            </w:r>
            <w:r w:rsidRPr="005B17D3">
              <w:rPr>
                <w:rFonts w:eastAsia="Arial"/>
              </w:rPr>
              <w:t xml:space="preserve"> 1-800-782-655</w:t>
            </w:r>
          </w:p>
          <w:p w14:paraId="0BECC0BD" w14:textId="239C3A98" w:rsidR="00C62768" w:rsidRPr="005B17D3" w:rsidRDefault="00C62768" w:rsidP="001470FA">
            <w:pPr>
              <w:pStyle w:val="BodyTextBullet2"/>
              <w:numPr>
                <w:ilvl w:val="0"/>
                <w:numId w:val="480"/>
              </w:numPr>
            </w:pPr>
            <w:r w:rsidRPr="005B17D3">
              <w:rPr>
                <w:rFonts w:eastAsia="Arial"/>
              </w:rPr>
              <w:t>United Kingdom (England and Scotland)</w:t>
            </w:r>
            <w:r w:rsidR="00274444" w:rsidRPr="005B17D3">
              <w:rPr>
                <w:rFonts w:eastAsia="Arial"/>
              </w:rPr>
              <w:t>:</w:t>
            </w:r>
            <w:r w:rsidRPr="005B17D3">
              <w:rPr>
                <w:rFonts w:eastAsia="Arial"/>
              </w:rPr>
              <w:t xml:space="preserve"> 0800-032-7425 </w:t>
            </w:r>
          </w:p>
          <w:p w14:paraId="14AAC1A5" w14:textId="56A218BF" w:rsidR="00C62768" w:rsidRPr="005B17D3" w:rsidRDefault="00C62768" w:rsidP="001470FA">
            <w:pPr>
              <w:pStyle w:val="BodyTextBullet2"/>
              <w:numPr>
                <w:ilvl w:val="0"/>
                <w:numId w:val="480"/>
              </w:numPr>
            </w:pPr>
            <w:r w:rsidRPr="005B17D3">
              <w:rPr>
                <w:rFonts w:eastAsia="Arial"/>
              </w:rPr>
              <w:t>Mexico</w:t>
            </w:r>
            <w:r w:rsidR="00274444" w:rsidRPr="005B17D3">
              <w:rPr>
                <w:rFonts w:eastAsia="Arial"/>
              </w:rPr>
              <w:t>:</w:t>
            </w:r>
            <w:r w:rsidRPr="005B17D3">
              <w:rPr>
                <w:rFonts w:eastAsia="Arial"/>
              </w:rPr>
              <w:t xml:space="preserve"> 001-877-345-8179 </w:t>
            </w:r>
          </w:p>
          <w:p w14:paraId="75D38625" w14:textId="0361B67A" w:rsidR="00C62768" w:rsidRPr="005B17D3" w:rsidRDefault="00C62768" w:rsidP="001470FA">
            <w:pPr>
              <w:pStyle w:val="BodyTextBullet2"/>
              <w:numPr>
                <w:ilvl w:val="0"/>
                <w:numId w:val="480"/>
              </w:numPr>
            </w:pPr>
            <w:r w:rsidRPr="005B17D3">
              <w:rPr>
                <w:rFonts w:eastAsia="Arial"/>
              </w:rPr>
              <w:t>Japan</w:t>
            </w:r>
            <w:r w:rsidR="00274444" w:rsidRPr="005B17D3">
              <w:rPr>
                <w:rFonts w:eastAsia="Arial"/>
              </w:rPr>
              <w:t>:</w:t>
            </w:r>
            <w:r w:rsidRPr="005B17D3">
              <w:rPr>
                <w:rFonts w:eastAsia="Arial"/>
              </w:rPr>
              <w:t xml:space="preserve"> 00531-13-0871 </w:t>
            </w:r>
          </w:p>
          <w:p w14:paraId="4ECE23EA" w14:textId="6D557B22" w:rsidR="00C62768" w:rsidRPr="005B17D3" w:rsidRDefault="00C62768" w:rsidP="001470FA">
            <w:pPr>
              <w:pStyle w:val="BodyTextBullet2"/>
              <w:numPr>
                <w:ilvl w:val="0"/>
                <w:numId w:val="480"/>
              </w:numPr>
            </w:pPr>
            <w:r w:rsidRPr="005B17D3">
              <w:rPr>
                <w:rFonts w:eastAsia="Arial"/>
              </w:rPr>
              <w:t>Costa Rica</w:t>
            </w:r>
            <w:r w:rsidR="00274444" w:rsidRPr="005B17D3">
              <w:rPr>
                <w:rFonts w:eastAsia="Arial"/>
              </w:rPr>
              <w:t>:</w:t>
            </w:r>
            <w:r w:rsidRPr="005B17D3">
              <w:rPr>
                <w:rFonts w:eastAsia="Arial"/>
              </w:rPr>
              <w:t xml:space="preserve"> 0800-013-0759</w:t>
            </w:r>
          </w:p>
          <w:p w14:paraId="45A88C01" w14:textId="11685427" w:rsidR="00C62768" w:rsidRPr="005B17D3" w:rsidRDefault="00C62768" w:rsidP="00C62768">
            <w:pPr>
              <w:pStyle w:val="BodyTextBullet2"/>
              <w:numPr>
                <w:ilvl w:val="0"/>
                <w:numId w:val="480"/>
              </w:numPr>
            </w:pPr>
            <w:r w:rsidRPr="005B17D3">
              <w:rPr>
                <w:rFonts w:eastAsia="Arial"/>
              </w:rPr>
              <w:t>Spain</w:t>
            </w:r>
            <w:r w:rsidR="00274444" w:rsidRPr="005B17D3">
              <w:rPr>
                <w:rFonts w:eastAsia="Arial"/>
              </w:rPr>
              <w:t>:</w:t>
            </w:r>
            <w:r w:rsidRPr="005B17D3">
              <w:rPr>
                <w:rFonts w:eastAsia="Arial"/>
              </w:rPr>
              <w:t xml:space="preserve"> 900-981-776</w:t>
            </w:r>
          </w:p>
          <w:p w14:paraId="3FD906AB" w14:textId="1EB88625" w:rsidR="00C62768" w:rsidRPr="005B17D3" w:rsidRDefault="00C62768" w:rsidP="00474E83">
            <w:pPr>
              <w:pStyle w:val="NoteLightbulb"/>
              <w:rPr>
                <w:rFonts w:eastAsia="Calibri"/>
              </w:rPr>
            </w:pPr>
            <w:r w:rsidRPr="005B17D3">
              <w:rPr>
                <w:rFonts w:eastAsia="Arial"/>
                <w:b/>
              </w:rPr>
              <w:t>Note:</w:t>
            </w:r>
            <w:r w:rsidRPr="005B17D3">
              <w:rPr>
                <w:rFonts w:eastAsia="Arial"/>
              </w:rPr>
              <w:t xml:space="preserve"> Veterans in Mexico or Costa Rica must first dial</w:t>
            </w:r>
            <w:r w:rsidR="00C0209E" w:rsidRPr="005B17D3">
              <w:rPr>
                <w:rFonts w:eastAsia="Arial"/>
              </w:rPr>
              <w:t xml:space="preserve"> </w:t>
            </w:r>
            <w:r w:rsidR="003B40F9" w:rsidRPr="005B17D3">
              <w:rPr>
                <w:rFonts w:eastAsia="Arial"/>
              </w:rPr>
              <w:t>“</w:t>
            </w:r>
            <w:r w:rsidR="00C0209E" w:rsidRPr="005B17D3">
              <w:rPr>
                <w:rFonts w:eastAsia="Arial"/>
              </w:rPr>
              <w:t>001</w:t>
            </w:r>
            <w:r w:rsidR="003B40F9" w:rsidRPr="005B17D3">
              <w:rPr>
                <w:rFonts w:eastAsia="Arial"/>
              </w:rPr>
              <w:t>”</w:t>
            </w:r>
            <w:r w:rsidR="00C0209E" w:rsidRPr="005B17D3">
              <w:rPr>
                <w:rFonts w:eastAsia="Arial"/>
              </w:rPr>
              <w:t>,</w:t>
            </w:r>
            <w:r w:rsidRPr="005B17D3">
              <w:rPr>
                <w:rFonts w:eastAsia="Arial"/>
              </w:rPr>
              <w:t xml:space="preserve"> the United States country code.</w:t>
            </w:r>
          </w:p>
        </w:tc>
        <w:tc>
          <w:tcPr>
            <w:tcW w:w="1255" w:type="dxa"/>
          </w:tcPr>
          <w:p w14:paraId="03E19B61" w14:textId="701B1899" w:rsidR="00C62768" w:rsidRPr="005B17D3" w:rsidRDefault="00C62768" w:rsidP="00C62768">
            <w:pPr>
              <w:pStyle w:val="BodyTextBullet2"/>
              <w:rPr>
                <w:rFonts w:eastAsia="Arial"/>
              </w:rPr>
            </w:pPr>
            <w:r w:rsidRPr="005B17D3">
              <w:rPr>
                <w:rFonts w:eastAsia="Arial"/>
              </w:rPr>
              <w:t>FM01001</w:t>
            </w:r>
          </w:p>
        </w:tc>
      </w:tr>
      <w:tr w:rsidR="003B6F8B" w:rsidRPr="005B17D3" w14:paraId="7E05A3E3" w14:textId="77777777" w:rsidTr="008047CC">
        <w:tc>
          <w:tcPr>
            <w:tcW w:w="1795" w:type="dxa"/>
          </w:tcPr>
          <w:p w14:paraId="7F7CC1F1" w14:textId="6CCA2EED" w:rsidR="003B6F8B" w:rsidRPr="005B17D3" w:rsidRDefault="003B6F8B" w:rsidP="003B6F8B">
            <w:pPr>
              <w:pStyle w:val="BodyTextBullet2"/>
              <w:rPr>
                <w:rFonts w:eastAsia="Calibri"/>
              </w:rPr>
            </w:pPr>
            <w:r w:rsidRPr="005B17D3">
              <w:rPr>
                <w:rFonts w:eastAsia="Arial"/>
              </w:rPr>
              <w:t>Caregiver General</w:t>
            </w:r>
            <w:r w:rsidRPr="005B17D3">
              <w:br/>
            </w:r>
            <w:r w:rsidRPr="005B17D3">
              <w:br/>
              <w:t xml:space="preserve"> </w:t>
            </w:r>
          </w:p>
        </w:tc>
        <w:tc>
          <w:tcPr>
            <w:tcW w:w="906" w:type="dxa"/>
          </w:tcPr>
          <w:p w14:paraId="70293EF2" w14:textId="4B217500" w:rsidR="003B6F8B" w:rsidRPr="005B17D3" w:rsidRDefault="003B6F8B" w:rsidP="003B6F8B">
            <w:pPr>
              <w:pStyle w:val="BodyTextBullet2"/>
              <w:rPr>
                <w:rFonts w:eastAsia="Calibri"/>
              </w:rPr>
            </w:pPr>
            <w:r w:rsidRPr="005B17D3">
              <w:rPr>
                <w:rFonts w:eastAsia="Arial"/>
              </w:rPr>
              <w:t>CG</w:t>
            </w:r>
            <w:ins w:id="737" w:author="Splan, Ryan (Liberty IT Solutions)" w:date="2020-01-13T13:06:00Z">
              <w:r w:rsidR="0068517B" w:rsidRPr="005B17D3">
                <w:rPr>
                  <w:rFonts w:eastAsia="Arial"/>
                </w:rPr>
                <w:t xml:space="preserve"> </w:t>
              </w:r>
            </w:ins>
            <w:r w:rsidRPr="005B17D3">
              <w:rPr>
                <w:rFonts w:eastAsia="Arial"/>
              </w:rPr>
              <w:t>Gen</w:t>
            </w:r>
          </w:p>
        </w:tc>
        <w:tc>
          <w:tcPr>
            <w:tcW w:w="1074" w:type="dxa"/>
          </w:tcPr>
          <w:p w14:paraId="7960C89D" w14:textId="2AC41659" w:rsidR="003B6F8B" w:rsidRPr="005B17D3" w:rsidRDefault="003B6F8B" w:rsidP="003B6F8B">
            <w:pPr>
              <w:pStyle w:val="BodyTextBullet2"/>
              <w:rPr>
                <w:rFonts w:eastAsia="Arial"/>
              </w:rPr>
            </w:pPr>
            <w:r w:rsidRPr="005B17D3">
              <w:rPr>
                <w:rFonts w:eastAsia="Arial"/>
              </w:rPr>
              <w:t>138</w:t>
            </w:r>
          </w:p>
        </w:tc>
        <w:tc>
          <w:tcPr>
            <w:tcW w:w="4320" w:type="dxa"/>
          </w:tcPr>
          <w:p w14:paraId="10FD353C" w14:textId="3F9A2B19" w:rsidR="003B6F8B" w:rsidRPr="005B17D3" w:rsidRDefault="003B6F8B" w:rsidP="003B6F8B">
            <w:pPr>
              <w:pStyle w:val="BodyTextBullet2"/>
              <w:rPr>
                <w:rFonts w:eastAsia="Calibri"/>
              </w:rPr>
            </w:pPr>
            <w:r w:rsidRPr="005B17D3">
              <w:rPr>
                <w:rFonts w:eastAsia="Arial"/>
              </w:rPr>
              <w:t>Caregiver General- are “caregivers of covered Veterans” under the program in 38 U.S.C. 1720G(b), and provide personal care services to covered Veterans, but do not meet the criteria for designation or approval as a Primary or Secondary Family Caregiver.</w:t>
            </w:r>
          </w:p>
        </w:tc>
        <w:tc>
          <w:tcPr>
            <w:tcW w:w="1255" w:type="dxa"/>
          </w:tcPr>
          <w:p w14:paraId="5CEFFE8F" w14:textId="187444F6" w:rsidR="003B6F8B" w:rsidRPr="005B17D3" w:rsidRDefault="003B6F8B" w:rsidP="003B6F8B">
            <w:pPr>
              <w:pStyle w:val="BodyTextBullet2"/>
              <w:rPr>
                <w:rFonts w:eastAsia="Arial"/>
              </w:rPr>
            </w:pPr>
            <w:r w:rsidRPr="005B17D3">
              <w:rPr>
                <w:rFonts w:eastAsia="Arial"/>
              </w:rPr>
              <w:t>CG01001</w:t>
            </w:r>
          </w:p>
        </w:tc>
      </w:tr>
      <w:tr w:rsidR="003B6F8B" w:rsidRPr="005B17D3" w14:paraId="6EDA5A81" w14:textId="77777777" w:rsidTr="008047CC">
        <w:tc>
          <w:tcPr>
            <w:tcW w:w="1795" w:type="dxa"/>
          </w:tcPr>
          <w:p w14:paraId="7B0E45E7" w14:textId="3C7848F9" w:rsidR="003B6F8B" w:rsidRPr="005B17D3" w:rsidRDefault="003B6F8B" w:rsidP="003B6F8B">
            <w:pPr>
              <w:pStyle w:val="BodyTextBullet2"/>
              <w:rPr>
                <w:rFonts w:eastAsia="Calibri"/>
              </w:rPr>
            </w:pPr>
            <w:r w:rsidRPr="005B17D3">
              <w:rPr>
                <w:rFonts w:eastAsia="Arial"/>
              </w:rPr>
              <w:t>Caregiver Primary Family</w:t>
            </w:r>
            <w:r w:rsidRPr="005B17D3">
              <w:br/>
            </w:r>
            <w:r w:rsidRPr="005B17D3">
              <w:br/>
            </w:r>
          </w:p>
        </w:tc>
        <w:tc>
          <w:tcPr>
            <w:tcW w:w="906" w:type="dxa"/>
          </w:tcPr>
          <w:p w14:paraId="6D9CAC32" w14:textId="51B52515" w:rsidR="003B6F8B" w:rsidRPr="005B17D3" w:rsidRDefault="003B6F8B" w:rsidP="003B6F8B">
            <w:pPr>
              <w:pStyle w:val="BodyTextBullet2"/>
              <w:rPr>
                <w:rFonts w:eastAsia="Calibri"/>
              </w:rPr>
            </w:pPr>
            <w:r w:rsidRPr="005B17D3">
              <w:rPr>
                <w:rFonts w:eastAsia="Arial"/>
              </w:rPr>
              <w:t>CG</w:t>
            </w:r>
            <w:r w:rsidR="008F3EA4" w:rsidRPr="005B17D3">
              <w:rPr>
                <w:rFonts w:eastAsia="Arial"/>
              </w:rPr>
              <w:t xml:space="preserve"> </w:t>
            </w:r>
            <w:r w:rsidRPr="005B17D3">
              <w:rPr>
                <w:rFonts w:eastAsia="Arial"/>
              </w:rPr>
              <w:t>Pri</w:t>
            </w:r>
          </w:p>
        </w:tc>
        <w:tc>
          <w:tcPr>
            <w:tcW w:w="1074" w:type="dxa"/>
          </w:tcPr>
          <w:p w14:paraId="2E86EEFB" w14:textId="54043568" w:rsidR="003B6F8B" w:rsidRPr="005B17D3" w:rsidRDefault="003B6F8B" w:rsidP="003B6F8B">
            <w:pPr>
              <w:pStyle w:val="BodyTextBullet2"/>
              <w:rPr>
                <w:rFonts w:eastAsia="Arial"/>
              </w:rPr>
            </w:pPr>
            <w:r w:rsidRPr="005B17D3">
              <w:rPr>
                <w:rFonts w:eastAsia="Arial"/>
              </w:rPr>
              <w:t>101</w:t>
            </w:r>
          </w:p>
        </w:tc>
        <w:tc>
          <w:tcPr>
            <w:tcW w:w="4320" w:type="dxa"/>
          </w:tcPr>
          <w:p w14:paraId="098ACD8E" w14:textId="4081BC89" w:rsidR="003B6F8B" w:rsidRPr="005B17D3" w:rsidRDefault="003B6F8B" w:rsidP="003B6F8B">
            <w:pPr>
              <w:pStyle w:val="BodyTextBullet2"/>
              <w:rPr>
                <w:rFonts w:eastAsia="Calibri"/>
              </w:rPr>
            </w:pPr>
            <w:r w:rsidRPr="005B17D3">
              <w:rPr>
                <w:rFonts w:eastAsia="Arial"/>
              </w:rPr>
              <w:t>Caregiver Primary Family is an individual designated as a “primary provider of personal care services” for the eligible Veteran under 38 U.S.C. 1720G(a)(7)(A) who the Veteran specifies on the joint application and is approved by VA as the primary provider of personal care services for the Veteran.</w:t>
            </w:r>
          </w:p>
        </w:tc>
        <w:tc>
          <w:tcPr>
            <w:tcW w:w="1255" w:type="dxa"/>
          </w:tcPr>
          <w:p w14:paraId="2CFC872B" w14:textId="4C2AA0DF" w:rsidR="003B6F8B" w:rsidRPr="005B17D3" w:rsidRDefault="003B6F8B" w:rsidP="003B6F8B">
            <w:pPr>
              <w:pStyle w:val="BodyTextBullet2"/>
              <w:rPr>
                <w:rFonts w:eastAsia="Arial"/>
              </w:rPr>
            </w:pPr>
            <w:r w:rsidRPr="005B17D3">
              <w:rPr>
                <w:rFonts w:eastAsia="Arial"/>
              </w:rPr>
              <w:t>CP01001</w:t>
            </w:r>
          </w:p>
        </w:tc>
      </w:tr>
      <w:tr w:rsidR="003B6F8B" w:rsidRPr="005B17D3" w14:paraId="4CD55B8A" w14:textId="77777777" w:rsidTr="008047CC">
        <w:tc>
          <w:tcPr>
            <w:tcW w:w="1795" w:type="dxa"/>
          </w:tcPr>
          <w:p w14:paraId="4F13E21C" w14:textId="6D94493A" w:rsidR="003B6F8B" w:rsidRPr="005B17D3" w:rsidRDefault="003B6F8B" w:rsidP="003B6F8B">
            <w:pPr>
              <w:pStyle w:val="BodyTextBullet2"/>
              <w:rPr>
                <w:rFonts w:eastAsia="Calibri"/>
              </w:rPr>
            </w:pPr>
            <w:r w:rsidRPr="005B17D3">
              <w:rPr>
                <w:rFonts w:eastAsia="Arial"/>
              </w:rPr>
              <w:t>Caregiver Secondary Family</w:t>
            </w:r>
            <w:r w:rsidRPr="005B17D3">
              <w:br/>
            </w:r>
            <w:r w:rsidRPr="005B17D3">
              <w:br/>
            </w:r>
          </w:p>
        </w:tc>
        <w:tc>
          <w:tcPr>
            <w:tcW w:w="906" w:type="dxa"/>
          </w:tcPr>
          <w:p w14:paraId="48D628EF" w14:textId="2D5C8466" w:rsidR="003B6F8B" w:rsidRPr="005B17D3" w:rsidRDefault="003B6F8B" w:rsidP="003B6F8B">
            <w:pPr>
              <w:pStyle w:val="BodyTextBullet2"/>
              <w:rPr>
                <w:rFonts w:eastAsia="Calibri"/>
              </w:rPr>
            </w:pPr>
            <w:r w:rsidRPr="005B17D3">
              <w:rPr>
                <w:rFonts w:eastAsia="Arial"/>
              </w:rPr>
              <w:t>CG</w:t>
            </w:r>
            <w:ins w:id="738" w:author="Splan, Ryan (Liberty IT Solutions)" w:date="2020-01-13T13:07:00Z">
              <w:r w:rsidR="00430E33" w:rsidRPr="005B17D3">
                <w:rPr>
                  <w:rFonts w:eastAsia="Arial"/>
                </w:rPr>
                <w:t xml:space="preserve"> </w:t>
              </w:r>
            </w:ins>
            <w:r w:rsidRPr="005B17D3">
              <w:rPr>
                <w:rFonts w:eastAsia="Arial"/>
              </w:rPr>
              <w:t>Sec</w:t>
            </w:r>
          </w:p>
        </w:tc>
        <w:tc>
          <w:tcPr>
            <w:tcW w:w="1074" w:type="dxa"/>
          </w:tcPr>
          <w:p w14:paraId="5AED2DB7" w14:textId="6C99E305" w:rsidR="003B6F8B" w:rsidRPr="005B17D3" w:rsidRDefault="003B6F8B" w:rsidP="003B6F8B">
            <w:pPr>
              <w:pStyle w:val="BodyTextBullet2"/>
              <w:rPr>
                <w:rFonts w:eastAsia="Arial"/>
              </w:rPr>
            </w:pPr>
            <w:r w:rsidRPr="005B17D3">
              <w:rPr>
                <w:rFonts w:eastAsia="Arial"/>
              </w:rPr>
              <w:t>137</w:t>
            </w:r>
          </w:p>
        </w:tc>
        <w:tc>
          <w:tcPr>
            <w:tcW w:w="4320" w:type="dxa"/>
          </w:tcPr>
          <w:p w14:paraId="57FFBDF7" w14:textId="66A73871" w:rsidR="003B6F8B" w:rsidRPr="005B17D3" w:rsidRDefault="003B6F8B" w:rsidP="003B6F8B">
            <w:pPr>
              <w:pStyle w:val="BodyTextBullet2"/>
              <w:rPr>
                <w:rFonts w:eastAsia="Calibri"/>
              </w:rPr>
            </w:pPr>
            <w:r w:rsidRPr="005B17D3">
              <w:rPr>
                <w:rFonts w:eastAsia="Arial"/>
              </w:rPr>
              <w:t>Caregiver Secondary Family is an individual approved as a “provider of personal care services for the eligible Veteran under 38 U.S.C. 1720G(a)(6)(B), and generally serves as a backup to the Primary Family Caregiver.</w:t>
            </w:r>
          </w:p>
        </w:tc>
        <w:tc>
          <w:tcPr>
            <w:tcW w:w="1255" w:type="dxa"/>
          </w:tcPr>
          <w:p w14:paraId="09278992" w14:textId="382D2A2F" w:rsidR="003B6F8B" w:rsidRPr="005B17D3" w:rsidRDefault="003B6F8B" w:rsidP="003B6F8B">
            <w:pPr>
              <w:pStyle w:val="BodyTextBullet2"/>
              <w:rPr>
                <w:rFonts w:eastAsia="Arial"/>
              </w:rPr>
            </w:pPr>
            <w:r w:rsidRPr="005B17D3">
              <w:rPr>
                <w:rFonts w:eastAsia="Arial"/>
              </w:rPr>
              <w:t>CS01001</w:t>
            </w:r>
          </w:p>
        </w:tc>
      </w:tr>
      <w:tr w:rsidR="003B6F8B" w:rsidRPr="005B17D3" w14:paraId="573DA3A5" w14:textId="77777777" w:rsidTr="008047CC">
        <w:tc>
          <w:tcPr>
            <w:tcW w:w="1795" w:type="dxa"/>
          </w:tcPr>
          <w:p w14:paraId="377591AA" w14:textId="798E62C0" w:rsidR="003B6F8B" w:rsidRPr="005B17D3" w:rsidRDefault="003B6F8B" w:rsidP="003B6F8B">
            <w:pPr>
              <w:pStyle w:val="BodyTextBullet2"/>
              <w:rPr>
                <w:rFonts w:eastAsia="Arial"/>
              </w:rPr>
            </w:pPr>
            <w:r w:rsidRPr="005B17D3">
              <w:rPr>
                <w:rFonts w:eastAsia="Arial"/>
              </w:rPr>
              <w:t>Beneficiary Newborn</w:t>
            </w:r>
            <w:r w:rsidRPr="005B17D3">
              <w:br/>
            </w:r>
            <w:r w:rsidRPr="005B17D3">
              <w:br/>
              <w:t xml:space="preserve"> </w:t>
            </w:r>
            <w:r w:rsidRPr="005B17D3">
              <w:br/>
              <w:t xml:space="preserve"> </w:t>
            </w:r>
            <w:r w:rsidRPr="005B17D3">
              <w:rPr>
                <w:rFonts w:eastAsia="Arial"/>
              </w:rPr>
              <w:t>  </w:t>
            </w:r>
          </w:p>
        </w:tc>
        <w:tc>
          <w:tcPr>
            <w:tcW w:w="906" w:type="dxa"/>
          </w:tcPr>
          <w:p w14:paraId="3461FE93" w14:textId="2DFAA408" w:rsidR="003B6F8B" w:rsidRPr="005B17D3" w:rsidRDefault="003B6F8B" w:rsidP="003B6F8B">
            <w:pPr>
              <w:pStyle w:val="BodyTextBullet2"/>
              <w:rPr>
                <w:rFonts w:eastAsia="Arial"/>
              </w:rPr>
            </w:pPr>
            <w:r w:rsidRPr="005B17D3">
              <w:rPr>
                <w:rFonts w:eastAsia="Arial"/>
              </w:rPr>
              <w:t>NB</w:t>
            </w:r>
          </w:p>
        </w:tc>
        <w:tc>
          <w:tcPr>
            <w:tcW w:w="1074" w:type="dxa"/>
          </w:tcPr>
          <w:p w14:paraId="2E7022BF" w14:textId="03738C25" w:rsidR="003B6F8B" w:rsidRPr="005B17D3" w:rsidRDefault="003B6F8B" w:rsidP="003B6F8B">
            <w:pPr>
              <w:pStyle w:val="BodyTextBullet2"/>
              <w:rPr>
                <w:rFonts w:eastAsia="Arial"/>
              </w:rPr>
            </w:pPr>
            <w:r w:rsidRPr="005B17D3">
              <w:rPr>
                <w:rFonts w:eastAsia="Arial"/>
              </w:rPr>
              <w:t>102</w:t>
            </w:r>
          </w:p>
        </w:tc>
        <w:tc>
          <w:tcPr>
            <w:tcW w:w="4320" w:type="dxa"/>
          </w:tcPr>
          <w:p w14:paraId="431EC038" w14:textId="441162D2" w:rsidR="003847AB" w:rsidRPr="005B17D3" w:rsidRDefault="003B6F8B" w:rsidP="003B6F8B">
            <w:pPr>
              <w:pStyle w:val="BodyTextBullet2"/>
              <w:rPr>
                <w:rFonts w:eastAsia="Arial"/>
              </w:rPr>
            </w:pPr>
            <w:r w:rsidRPr="005B17D3">
              <w:rPr>
                <w:rFonts w:eastAsia="Arial"/>
              </w:rPr>
              <w:t>Newborn care and post-delivery care for a newborn child for the date of birth</w:t>
            </w:r>
            <w:r w:rsidR="005E7DA7" w:rsidRPr="005B17D3">
              <w:rPr>
                <w:rFonts w:eastAsia="Arial"/>
              </w:rPr>
              <w:t>,</w:t>
            </w:r>
            <w:r w:rsidRPr="005B17D3">
              <w:rPr>
                <w:rFonts w:eastAsia="Arial"/>
              </w:rPr>
              <w:t xml:space="preserve"> plus seven calendar days after the birth of the child when the birth mother is a woman Veteran enrolled in VA health care</w:t>
            </w:r>
            <w:r w:rsidR="00AC2081" w:rsidRPr="005B17D3">
              <w:rPr>
                <w:rFonts w:eastAsia="Arial"/>
              </w:rPr>
              <w:t>;</w:t>
            </w:r>
            <w:r w:rsidRPr="005B17D3">
              <w:rPr>
                <w:rFonts w:eastAsia="Arial"/>
              </w:rPr>
              <w:t xml:space="preserve"> and receiving maternity care furnished by VA or under authorization from VA</w:t>
            </w:r>
            <w:r w:rsidR="00AC2081" w:rsidRPr="005B17D3">
              <w:rPr>
                <w:rFonts w:eastAsia="Arial"/>
              </w:rPr>
              <w:t>;</w:t>
            </w:r>
            <w:r w:rsidRPr="005B17D3">
              <w:rPr>
                <w:rFonts w:eastAsia="Arial"/>
              </w:rPr>
              <w:t xml:space="preserve"> and the child is delivered</w:t>
            </w:r>
            <w:r w:rsidR="005E7DA7" w:rsidRPr="005B17D3">
              <w:rPr>
                <w:rFonts w:eastAsia="Arial"/>
              </w:rPr>
              <w:t>,</w:t>
            </w:r>
            <w:r w:rsidRPr="005B17D3">
              <w:rPr>
                <w:rFonts w:eastAsia="Arial"/>
              </w:rPr>
              <w:t xml:space="preserve"> either in a VA facility, or in another facility pursuant to a VA authorization for maternity care at VA expense.</w:t>
            </w:r>
            <w:r w:rsidRPr="005B17D3">
              <w:br/>
            </w:r>
            <w:r w:rsidRPr="005B17D3">
              <w:br/>
            </w:r>
            <w:r w:rsidRPr="005B17D3">
              <w:rPr>
                <w:rFonts w:eastAsia="Arial"/>
              </w:rPr>
              <w:t xml:space="preserve">  Newborn: </w:t>
            </w:r>
          </w:p>
          <w:p w14:paraId="73FE3B95" w14:textId="77777777" w:rsidR="003847AB" w:rsidRPr="005B17D3" w:rsidRDefault="003B6F8B" w:rsidP="001470FA">
            <w:pPr>
              <w:pStyle w:val="BodyTextBullet2"/>
              <w:numPr>
                <w:ilvl w:val="0"/>
                <w:numId w:val="468"/>
              </w:numPr>
              <w:rPr>
                <w:rFonts w:eastAsia="Arial"/>
              </w:rPr>
            </w:pPr>
            <w:r w:rsidRPr="005B17D3">
              <w:rPr>
                <w:rFonts w:eastAsia="Arial"/>
              </w:rPr>
              <w:t>Born to a woman Veteran receiving maternity services through the VA or VA preauthorized maternity care from a non-VA provider</w:t>
            </w:r>
          </w:p>
          <w:p w14:paraId="6100F03D" w14:textId="246F88F4" w:rsidR="003847AB" w:rsidRPr="005B17D3" w:rsidRDefault="003B6F8B" w:rsidP="001470FA">
            <w:pPr>
              <w:pStyle w:val="BodyTextBullet2"/>
              <w:numPr>
                <w:ilvl w:val="0"/>
                <w:numId w:val="468"/>
              </w:numPr>
              <w:rPr>
                <w:rFonts w:eastAsia="Arial"/>
              </w:rPr>
            </w:pPr>
            <w:r w:rsidRPr="005B17D3">
              <w:rPr>
                <w:rFonts w:eastAsia="Arial"/>
              </w:rPr>
              <w:t>Authorized Community Provider or a non-VA facility (under a Non-VA Medical Care authorization)</w:t>
            </w:r>
          </w:p>
          <w:p w14:paraId="5D8A4A40" w14:textId="3943F2A1" w:rsidR="003847AB" w:rsidRPr="005B17D3" w:rsidRDefault="003B6F8B" w:rsidP="001470FA">
            <w:pPr>
              <w:pStyle w:val="BodyTextBullet2"/>
              <w:numPr>
                <w:ilvl w:val="0"/>
                <w:numId w:val="468"/>
              </w:numPr>
              <w:rPr>
                <w:rFonts w:eastAsia="Arial"/>
              </w:rPr>
            </w:pPr>
            <w:r w:rsidRPr="005B17D3">
              <w:rPr>
                <w:rFonts w:eastAsia="Arial"/>
              </w:rPr>
              <w:t xml:space="preserve">Newborn Eligible from the </w:t>
            </w:r>
            <w:r w:rsidR="00B05E22" w:rsidRPr="005B17D3">
              <w:rPr>
                <w:rFonts w:eastAsia="Arial"/>
              </w:rPr>
              <w:t xml:space="preserve">date of birth </w:t>
            </w:r>
            <w:r w:rsidRPr="005B17D3">
              <w:rPr>
                <w:rFonts w:eastAsia="Arial"/>
              </w:rPr>
              <w:t xml:space="preserve">+ </w:t>
            </w:r>
            <w:r w:rsidR="00B05E22" w:rsidRPr="005B17D3">
              <w:rPr>
                <w:rFonts w:eastAsia="Arial"/>
              </w:rPr>
              <w:t>seven</w:t>
            </w:r>
            <w:r w:rsidRPr="005B17D3">
              <w:rPr>
                <w:rFonts w:eastAsia="Arial"/>
              </w:rPr>
              <w:t xml:space="preserve"> </w:t>
            </w:r>
            <w:r w:rsidR="00B05E22" w:rsidRPr="005B17D3">
              <w:rPr>
                <w:rFonts w:eastAsia="Arial"/>
              </w:rPr>
              <w:t>days</w:t>
            </w:r>
          </w:p>
          <w:p w14:paraId="50284B16" w14:textId="77777777" w:rsidR="003847AB" w:rsidRPr="005B17D3" w:rsidRDefault="003B6F8B" w:rsidP="001470FA">
            <w:pPr>
              <w:pStyle w:val="BodyTextBullet2"/>
              <w:numPr>
                <w:ilvl w:val="1"/>
                <w:numId w:val="468"/>
              </w:numPr>
              <w:rPr>
                <w:rFonts w:eastAsia="Arial"/>
              </w:rPr>
            </w:pPr>
            <w:r w:rsidRPr="005B17D3">
              <w:rPr>
                <w:rFonts w:eastAsia="Arial"/>
              </w:rPr>
              <w:t>Newborn begins eligibility on its date of birth</w:t>
            </w:r>
          </w:p>
          <w:p w14:paraId="1EF1CEF5" w14:textId="08309FA1" w:rsidR="003B6F8B" w:rsidRPr="005B17D3" w:rsidRDefault="003B6F8B" w:rsidP="001470FA">
            <w:pPr>
              <w:pStyle w:val="BodyTextBullet2"/>
              <w:numPr>
                <w:ilvl w:val="1"/>
                <w:numId w:val="468"/>
              </w:numPr>
              <w:rPr>
                <w:rFonts w:eastAsia="Arial"/>
              </w:rPr>
            </w:pPr>
            <w:r w:rsidRPr="005B17D3">
              <w:rPr>
                <w:rFonts w:eastAsia="Arial"/>
              </w:rPr>
              <w:t xml:space="preserve">Eligibility continues for </w:t>
            </w:r>
            <w:r w:rsidR="00B05E22" w:rsidRPr="005B17D3">
              <w:rPr>
                <w:rFonts w:eastAsia="Arial"/>
              </w:rPr>
              <w:t>seven</w:t>
            </w:r>
            <w:r w:rsidRPr="005B17D3">
              <w:rPr>
                <w:rFonts w:eastAsia="Arial"/>
              </w:rPr>
              <w:t xml:space="preserve"> consecutive calendar days</w:t>
            </w:r>
            <w:r w:rsidRPr="005B17D3">
              <w:br/>
            </w:r>
            <w:r w:rsidRPr="005B17D3">
              <w:rPr>
                <w:rFonts w:eastAsia="Arial"/>
              </w:rPr>
              <w:t xml:space="preserve">       </w:t>
            </w:r>
          </w:p>
        </w:tc>
        <w:tc>
          <w:tcPr>
            <w:tcW w:w="1255" w:type="dxa"/>
          </w:tcPr>
          <w:p w14:paraId="3D9D511D" w14:textId="1D2805E9" w:rsidR="003B6F8B" w:rsidRPr="005B17D3" w:rsidRDefault="003B6F8B" w:rsidP="003B6F8B">
            <w:pPr>
              <w:pStyle w:val="BodyTextBullet2"/>
              <w:rPr>
                <w:rFonts w:eastAsia="Arial"/>
              </w:rPr>
            </w:pPr>
            <w:r w:rsidRPr="005B17D3">
              <w:rPr>
                <w:rFonts w:eastAsia="Arial"/>
              </w:rPr>
              <w:t>NB01001</w:t>
            </w:r>
          </w:p>
        </w:tc>
      </w:tr>
      <w:tr w:rsidR="003B6F8B" w:rsidRPr="005B17D3" w14:paraId="465C731C" w14:textId="77777777" w:rsidTr="008047CC">
        <w:tc>
          <w:tcPr>
            <w:tcW w:w="1795" w:type="dxa"/>
          </w:tcPr>
          <w:p w14:paraId="7D6D01D4" w14:textId="14941B11" w:rsidR="003B6F8B" w:rsidRPr="005B17D3" w:rsidRDefault="003B6F8B" w:rsidP="003B6F8B">
            <w:pPr>
              <w:pStyle w:val="BodyTextBullet2"/>
              <w:rPr>
                <w:rFonts w:eastAsia="Arial"/>
              </w:rPr>
            </w:pPr>
            <w:r w:rsidRPr="005B17D3">
              <w:rPr>
                <w:rFonts w:eastAsia="Arial"/>
              </w:rPr>
              <w:t>Beneficiary CHAMPVA </w:t>
            </w:r>
          </w:p>
        </w:tc>
        <w:tc>
          <w:tcPr>
            <w:tcW w:w="906" w:type="dxa"/>
          </w:tcPr>
          <w:p w14:paraId="59EC0FA2" w14:textId="49C35E2C" w:rsidR="003B6F8B" w:rsidRPr="005B17D3" w:rsidRDefault="003B6F8B" w:rsidP="003B6F8B">
            <w:pPr>
              <w:pStyle w:val="BodyTextBullet2"/>
              <w:rPr>
                <w:rFonts w:eastAsia="Arial"/>
              </w:rPr>
            </w:pPr>
            <w:r w:rsidRPr="005B17D3">
              <w:rPr>
                <w:rFonts w:eastAsia="Arial"/>
              </w:rPr>
              <w:t>CHAMP</w:t>
            </w:r>
          </w:p>
        </w:tc>
        <w:tc>
          <w:tcPr>
            <w:tcW w:w="1074" w:type="dxa"/>
          </w:tcPr>
          <w:p w14:paraId="5020B02A" w14:textId="6700ABC1" w:rsidR="003B6F8B" w:rsidRPr="005B17D3" w:rsidRDefault="003B6F8B" w:rsidP="003B6F8B">
            <w:pPr>
              <w:pStyle w:val="BodyTextBullet2"/>
              <w:rPr>
                <w:rFonts w:eastAsia="Arial"/>
              </w:rPr>
            </w:pPr>
            <w:r w:rsidRPr="005B17D3">
              <w:rPr>
                <w:rFonts w:eastAsia="Arial"/>
              </w:rPr>
              <w:t>108</w:t>
            </w:r>
          </w:p>
        </w:tc>
        <w:tc>
          <w:tcPr>
            <w:tcW w:w="4320" w:type="dxa"/>
          </w:tcPr>
          <w:p w14:paraId="55F55119" w14:textId="77777777" w:rsidR="00B0044F" w:rsidRPr="005B17D3" w:rsidRDefault="003B6F8B" w:rsidP="003B6F8B">
            <w:pPr>
              <w:pStyle w:val="BodyTextBullet2"/>
              <w:rPr>
                <w:rFonts w:eastAsia="Arial"/>
              </w:rPr>
            </w:pPr>
            <w:r w:rsidRPr="005B17D3">
              <w:rPr>
                <w:rFonts w:eastAsia="Arial"/>
              </w:rPr>
              <w:t>To be eligible for CHAMPVA, the beneficiary cannot be eligible for TRICARE. CHAMPVA provides coverage to the spouse or widow(er) and to the children of a Veteran who:</w:t>
            </w:r>
          </w:p>
          <w:p w14:paraId="3D7594A8" w14:textId="2A5A14C1" w:rsidR="00B0044F" w:rsidRPr="005B17D3" w:rsidRDefault="003B6F8B" w:rsidP="001470FA">
            <w:pPr>
              <w:pStyle w:val="BodyTextBullet2"/>
              <w:numPr>
                <w:ilvl w:val="0"/>
                <w:numId w:val="469"/>
              </w:numPr>
              <w:rPr>
                <w:rFonts w:eastAsia="Arial"/>
              </w:rPr>
            </w:pPr>
            <w:r w:rsidRPr="005B17D3">
              <w:rPr>
                <w:rFonts w:eastAsia="Arial"/>
              </w:rPr>
              <w:t xml:space="preserve">is permanently and totally disabled (P&amp;T) because of an adjudicated </w:t>
            </w:r>
            <w:r w:rsidR="00C0209E" w:rsidRPr="005B17D3">
              <w:rPr>
                <w:rFonts w:eastAsia="Arial"/>
              </w:rPr>
              <w:t>Service Connected</w:t>
            </w:r>
            <w:r w:rsidRPr="005B17D3">
              <w:rPr>
                <w:rFonts w:eastAsia="Arial"/>
              </w:rPr>
              <w:t xml:space="preserve"> disability, or</w:t>
            </w:r>
          </w:p>
          <w:p w14:paraId="32FA4C29" w14:textId="32B8BF39" w:rsidR="00B0044F" w:rsidRPr="005B17D3" w:rsidRDefault="003B6F8B" w:rsidP="001470FA">
            <w:pPr>
              <w:pStyle w:val="BodyTextBullet2"/>
              <w:numPr>
                <w:ilvl w:val="0"/>
                <w:numId w:val="469"/>
              </w:numPr>
              <w:rPr>
                <w:rFonts w:eastAsia="Arial"/>
              </w:rPr>
            </w:pPr>
            <w:r w:rsidRPr="005B17D3">
              <w:rPr>
                <w:rFonts w:eastAsia="Arial"/>
              </w:rPr>
              <w:t xml:space="preserve">died as a result of an adjudicated </w:t>
            </w:r>
            <w:r w:rsidR="00C0209E" w:rsidRPr="005B17D3">
              <w:rPr>
                <w:rFonts w:eastAsia="Arial"/>
              </w:rPr>
              <w:t>Service Connected</w:t>
            </w:r>
            <w:r w:rsidRPr="005B17D3">
              <w:rPr>
                <w:rFonts w:eastAsia="Arial"/>
              </w:rPr>
              <w:t xml:space="preserve"> disability or who at the time of death was rated P&amp;T due to </w:t>
            </w:r>
            <w:r w:rsidR="00C0209E" w:rsidRPr="005B17D3">
              <w:rPr>
                <w:rFonts w:eastAsia="Arial"/>
              </w:rPr>
              <w:t>Service Connected</w:t>
            </w:r>
            <w:r w:rsidRPr="005B17D3">
              <w:rPr>
                <w:rFonts w:eastAsia="Arial"/>
              </w:rPr>
              <w:t xml:space="preserve"> conditions, or  </w:t>
            </w:r>
          </w:p>
          <w:p w14:paraId="43517EEA" w14:textId="287EB02D" w:rsidR="00B0044F" w:rsidRPr="005B17D3" w:rsidRDefault="003B6F8B" w:rsidP="001470FA">
            <w:pPr>
              <w:pStyle w:val="BodyTextBullet2"/>
              <w:numPr>
                <w:ilvl w:val="0"/>
                <w:numId w:val="469"/>
              </w:numPr>
              <w:rPr>
                <w:rFonts w:eastAsia="Arial"/>
              </w:rPr>
            </w:pPr>
            <w:r w:rsidRPr="005B17D3">
              <w:rPr>
                <w:rFonts w:eastAsia="Arial"/>
              </w:rPr>
              <w:t>died while in an active duty status and in the line of duty, not due to misconduct. The term “active duty” may include periods of inactive duty for training.</w:t>
            </w:r>
            <w:r w:rsidRPr="005B17D3">
              <w:br/>
            </w:r>
            <w:r w:rsidRPr="005B17D3">
              <w:rPr>
                <w:rFonts w:eastAsia="Arial"/>
              </w:rPr>
              <w:t xml:space="preserve">  </w:t>
            </w:r>
          </w:p>
          <w:p w14:paraId="784AE33C" w14:textId="77777777" w:rsidR="00B0044F" w:rsidRPr="005B17D3" w:rsidRDefault="003B6F8B" w:rsidP="00B0044F">
            <w:pPr>
              <w:pStyle w:val="BodyTextBullet2"/>
              <w:rPr>
                <w:rFonts w:eastAsia="Arial"/>
              </w:rPr>
            </w:pPr>
            <w:r w:rsidRPr="005B17D3">
              <w:rPr>
                <w:rFonts w:eastAsia="Arial"/>
              </w:rPr>
              <w:t>Effective October 1, 2001, CHAMPVA benefits were extended to beneficiaries age 65 and older. To be eligible, you must also meet the following conditions:</w:t>
            </w:r>
          </w:p>
          <w:p w14:paraId="3DEFEE9A" w14:textId="77777777" w:rsidR="00B0044F" w:rsidRPr="005B17D3" w:rsidRDefault="003B6F8B" w:rsidP="001470FA">
            <w:pPr>
              <w:pStyle w:val="BodyTextBullet2"/>
              <w:numPr>
                <w:ilvl w:val="0"/>
                <w:numId w:val="470"/>
              </w:numPr>
              <w:rPr>
                <w:rFonts w:eastAsia="Arial"/>
              </w:rPr>
            </w:pPr>
            <w:r w:rsidRPr="005B17D3">
              <w:rPr>
                <w:rFonts w:eastAsia="Arial"/>
              </w:rPr>
              <w:t>If the beneficiary was 65 or older prior to June 5, 2001, and was otherwise eligible for CHAMPVA, and was entitled to Medicare Part A coverage, then the beneficiary will be eligible for CHAMPVA without the need for Medicare Part B coverage.</w:t>
            </w:r>
          </w:p>
          <w:p w14:paraId="103DE152" w14:textId="77777777" w:rsidR="00B0044F" w:rsidRPr="005B17D3" w:rsidRDefault="003B6F8B" w:rsidP="001470FA">
            <w:pPr>
              <w:pStyle w:val="BodyTextBullet2"/>
              <w:numPr>
                <w:ilvl w:val="0"/>
                <w:numId w:val="470"/>
              </w:numPr>
              <w:rPr>
                <w:rFonts w:eastAsia="Arial"/>
              </w:rPr>
            </w:pPr>
            <w:r w:rsidRPr="005B17D3">
              <w:rPr>
                <w:rFonts w:eastAsia="Arial"/>
              </w:rPr>
              <w:t>If the beneficiary turned 65 before June 5, 2001, and had Medicare Parts A and B, the beneficiary must keep both Medicare Parts A and B to be eligible.</w:t>
            </w:r>
          </w:p>
          <w:p w14:paraId="252DDA16" w14:textId="77777777" w:rsidR="00B0044F" w:rsidRPr="005B17D3" w:rsidRDefault="003B6F8B" w:rsidP="001470FA">
            <w:pPr>
              <w:pStyle w:val="BodyTextBullet2"/>
              <w:numPr>
                <w:ilvl w:val="0"/>
                <w:numId w:val="470"/>
              </w:numPr>
              <w:rPr>
                <w:rFonts w:eastAsia="Arial"/>
              </w:rPr>
            </w:pPr>
            <w:r w:rsidRPr="005B17D3">
              <w:rPr>
                <w:rFonts w:eastAsia="Arial"/>
              </w:rPr>
              <w:t>If the beneficiary turned age 65 on or after June 5, 2001, the beneficiary must be enrolled in Medicare Parts A and B to be eligible.</w:t>
            </w:r>
          </w:p>
          <w:p w14:paraId="0D0B2B78" w14:textId="77777777" w:rsidR="008D0E24" w:rsidRPr="005B17D3" w:rsidRDefault="003B6F8B" w:rsidP="001470FA">
            <w:pPr>
              <w:pStyle w:val="BodyTextBullet2"/>
              <w:numPr>
                <w:ilvl w:val="0"/>
                <w:numId w:val="470"/>
              </w:numPr>
              <w:rPr>
                <w:rFonts w:eastAsia="Arial"/>
              </w:rPr>
            </w:pPr>
            <w:r w:rsidRPr="005B17D3">
              <w:rPr>
                <w:rFonts w:eastAsia="Arial"/>
              </w:rPr>
              <w:t>If the beneficiary is entitled to Medicare Part A, the beneficiary must carry Part B to be eligible.</w:t>
            </w:r>
            <w:r w:rsidRPr="005B17D3">
              <w:br/>
            </w:r>
          </w:p>
          <w:p w14:paraId="51E1EA6E" w14:textId="77777777" w:rsidR="008D0E24" w:rsidRPr="005B17D3" w:rsidRDefault="003B6F8B" w:rsidP="008D0E24">
            <w:pPr>
              <w:pStyle w:val="BodyTextBullet2"/>
              <w:rPr>
                <w:rFonts w:eastAsia="Arial"/>
              </w:rPr>
            </w:pPr>
            <w:r w:rsidRPr="005B17D3">
              <w:rPr>
                <w:rFonts w:eastAsia="Arial"/>
              </w:rPr>
              <w:t>Some of the rules that impact CHAMPVA eligibility:</w:t>
            </w:r>
            <w:r w:rsidRPr="005B17D3">
              <w:br/>
            </w:r>
            <w:r w:rsidRPr="005B17D3">
              <w:rPr>
                <w:rFonts w:eastAsia="Arial"/>
              </w:rPr>
              <w:t xml:space="preserve">       </w:t>
            </w:r>
          </w:p>
          <w:p w14:paraId="2C7AB695" w14:textId="77777777" w:rsidR="008D0E24" w:rsidRPr="005B17D3" w:rsidRDefault="003B6F8B" w:rsidP="001470FA">
            <w:pPr>
              <w:pStyle w:val="BodyTextBullet2"/>
              <w:numPr>
                <w:ilvl w:val="0"/>
                <w:numId w:val="470"/>
              </w:numPr>
              <w:rPr>
                <w:rFonts w:eastAsia="Arial"/>
              </w:rPr>
            </w:pPr>
            <w:r w:rsidRPr="005B17D3">
              <w:rPr>
                <w:rFonts w:eastAsia="Arial"/>
              </w:rPr>
              <w:t>Ending Date for a Child’s Eligibility. Eligibility for CHAMPVA ends when:</w:t>
            </w:r>
          </w:p>
          <w:p w14:paraId="4DBCD18C" w14:textId="33D730F7" w:rsidR="008D0E24" w:rsidRPr="005B17D3" w:rsidRDefault="003B6F8B" w:rsidP="001470FA">
            <w:pPr>
              <w:pStyle w:val="BodyTextBullet2"/>
              <w:numPr>
                <w:ilvl w:val="1"/>
                <w:numId w:val="470"/>
              </w:numPr>
              <w:rPr>
                <w:rFonts w:eastAsia="Arial"/>
              </w:rPr>
            </w:pPr>
            <w:r w:rsidRPr="005B17D3">
              <w:rPr>
                <w:rFonts w:eastAsia="Arial"/>
              </w:rPr>
              <w:t>a child turns 18, unless enrolled in an accredited school as a full-time student</w:t>
            </w:r>
            <w:r w:rsidR="00B05E22" w:rsidRPr="005B17D3">
              <w:rPr>
                <w:rFonts w:eastAsia="Arial"/>
              </w:rPr>
              <w:t>;</w:t>
            </w:r>
            <w:r w:rsidRPr="005B17D3">
              <w:rPr>
                <w:rFonts w:eastAsia="Arial"/>
              </w:rPr>
              <w:t xml:space="preserve"> or</w:t>
            </w:r>
            <w:r w:rsidR="00772F3E" w:rsidRPr="005B17D3">
              <w:rPr>
                <w:rFonts w:eastAsia="Arial"/>
              </w:rPr>
              <w:t xml:space="preserve"> </w:t>
            </w:r>
          </w:p>
          <w:p w14:paraId="3C480EC0" w14:textId="452ACEF2" w:rsidR="008D0E24" w:rsidRPr="005B17D3" w:rsidRDefault="003B6F8B" w:rsidP="001470FA">
            <w:pPr>
              <w:pStyle w:val="BodyTextBullet2"/>
              <w:numPr>
                <w:ilvl w:val="1"/>
                <w:numId w:val="470"/>
              </w:numPr>
              <w:rPr>
                <w:rFonts w:eastAsia="Arial"/>
              </w:rPr>
            </w:pPr>
            <w:r w:rsidRPr="005B17D3">
              <w:rPr>
                <w:rFonts w:eastAsia="Arial"/>
              </w:rPr>
              <w:t>a child who has been a full-time student, turns 23</w:t>
            </w:r>
            <w:r w:rsidR="00B05E22" w:rsidRPr="005B17D3">
              <w:rPr>
                <w:rFonts w:eastAsia="Arial"/>
              </w:rPr>
              <w:t>;</w:t>
            </w:r>
            <w:r w:rsidRPr="005B17D3">
              <w:rPr>
                <w:rFonts w:eastAsia="Arial"/>
              </w:rPr>
              <w:t xml:space="preserve"> or</w:t>
            </w:r>
          </w:p>
          <w:p w14:paraId="7A7FC30A" w14:textId="5F20FA62" w:rsidR="008D0E24" w:rsidRPr="005B17D3" w:rsidRDefault="003B6F8B" w:rsidP="001470FA">
            <w:pPr>
              <w:pStyle w:val="BodyTextBullet2"/>
              <w:numPr>
                <w:ilvl w:val="1"/>
                <w:numId w:val="470"/>
              </w:numPr>
              <w:rPr>
                <w:rFonts w:eastAsia="Arial"/>
              </w:rPr>
            </w:pPr>
            <w:r w:rsidRPr="005B17D3">
              <w:rPr>
                <w:rFonts w:eastAsia="Arial"/>
              </w:rPr>
              <w:t>a child marries (as of midnight on the date of marriage)</w:t>
            </w:r>
            <w:r w:rsidR="00B05E22" w:rsidRPr="005B17D3">
              <w:rPr>
                <w:rFonts w:eastAsia="Arial"/>
              </w:rPr>
              <w:t>;</w:t>
            </w:r>
            <w:r w:rsidRPr="005B17D3">
              <w:rPr>
                <w:rFonts w:eastAsia="Arial"/>
              </w:rPr>
              <w:t xml:space="preserve"> or</w:t>
            </w:r>
          </w:p>
          <w:p w14:paraId="3F28A774" w14:textId="4BF8E34A" w:rsidR="008D0E24" w:rsidRPr="005B17D3" w:rsidRDefault="003B6F8B" w:rsidP="001470FA">
            <w:pPr>
              <w:pStyle w:val="BodyTextBullet2"/>
              <w:numPr>
                <w:ilvl w:val="1"/>
                <w:numId w:val="470"/>
              </w:numPr>
              <w:rPr>
                <w:rFonts w:eastAsia="Arial"/>
              </w:rPr>
            </w:pPr>
            <w:r w:rsidRPr="005B17D3">
              <w:rPr>
                <w:rFonts w:eastAsia="Arial"/>
              </w:rPr>
              <w:t>a stepchild no longer lives in the household of the sponsor.</w:t>
            </w:r>
          </w:p>
          <w:p w14:paraId="18F6B8A6" w14:textId="453CC82B" w:rsidR="000B767C" w:rsidRPr="005B17D3" w:rsidRDefault="000B767C" w:rsidP="001470FA">
            <w:pPr>
              <w:pStyle w:val="BodyTextBullet2"/>
              <w:numPr>
                <w:ilvl w:val="0"/>
                <w:numId w:val="470"/>
              </w:numPr>
              <w:rPr>
                <w:rFonts w:eastAsia="Arial"/>
              </w:rPr>
            </w:pPr>
            <w:r w:rsidRPr="005B17D3">
              <w:t>Im</w:t>
            </w:r>
            <w:r w:rsidR="003B6F8B" w:rsidRPr="005B17D3">
              <w:rPr>
                <w:rFonts w:eastAsia="Arial"/>
              </w:rPr>
              <w:t>pact of Divorce or Remarriage of Spouse on Child’s Eligibility</w:t>
            </w:r>
            <w:r w:rsidR="00B05E22" w:rsidRPr="005B17D3">
              <w:rPr>
                <w:rFonts w:eastAsia="Arial"/>
              </w:rPr>
              <w:t>:</w:t>
            </w:r>
            <w:r w:rsidR="003B6F8B" w:rsidRPr="005B17D3">
              <w:rPr>
                <w:rFonts w:eastAsia="Arial"/>
              </w:rPr>
              <w:t xml:space="preserve"> The eligibility of a child is not affected by the divorce or remarriage of the spouse, except in the case of a stepchild. When a stepchild leaves the sponsor’s household, the child is no longer eligible for CHAMPVA.</w:t>
            </w:r>
          </w:p>
          <w:p w14:paraId="4F3C4544" w14:textId="4275C99C" w:rsidR="000B767C" w:rsidRPr="005B17D3" w:rsidRDefault="003B6F8B" w:rsidP="001470FA">
            <w:pPr>
              <w:pStyle w:val="BodyTextBullet2"/>
              <w:numPr>
                <w:ilvl w:val="0"/>
                <w:numId w:val="470"/>
              </w:numPr>
              <w:rPr>
                <w:rFonts w:eastAsia="Arial"/>
              </w:rPr>
            </w:pPr>
            <w:r w:rsidRPr="005B17D3">
              <w:rPr>
                <w:rFonts w:eastAsia="Arial"/>
              </w:rPr>
              <w:t>Helpless Child</w:t>
            </w:r>
            <w:r w:rsidR="00B05E22" w:rsidRPr="005B17D3">
              <w:rPr>
                <w:rFonts w:eastAsia="Arial"/>
              </w:rPr>
              <w:t>:</w:t>
            </w:r>
            <w:r w:rsidRPr="005B17D3">
              <w:rPr>
                <w:rFonts w:eastAsia="Arial"/>
              </w:rPr>
              <w:t xml:space="preserve"> A child who, before the age of 18, became permanently incapable of self-support and was rated as a helpless child by a VA Regional Office, is eligible for CHAMPVA with no age limitation.</w:t>
            </w:r>
          </w:p>
          <w:p w14:paraId="762AB323" w14:textId="711629A8" w:rsidR="000B767C" w:rsidRPr="005B17D3" w:rsidRDefault="003B6F8B" w:rsidP="001470FA">
            <w:pPr>
              <w:pStyle w:val="BodyTextBullet2"/>
              <w:numPr>
                <w:ilvl w:val="0"/>
                <w:numId w:val="470"/>
              </w:numPr>
              <w:rPr>
                <w:rFonts w:eastAsia="Arial"/>
              </w:rPr>
            </w:pPr>
            <w:r w:rsidRPr="005B17D3">
              <w:rPr>
                <w:rFonts w:eastAsia="Arial"/>
              </w:rPr>
              <w:t>Spouse</w:t>
            </w:r>
            <w:r w:rsidR="00B05E22" w:rsidRPr="005B17D3">
              <w:rPr>
                <w:rFonts w:eastAsia="Arial"/>
              </w:rPr>
              <w:t>:</w:t>
            </w:r>
            <w:r w:rsidRPr="005B17D3">
              <w:rPr>
                <w:rFonts w:eastAsia="Arial"/>
              </w:rPr>
              <w:t xml:space="preserve"> Eligibility for CHAMPVA ends with termination of the marriage to the qualifying sponsor by annulment or divorce. CHAMPVA eligibility terminates as of midnight on the effective date of the dissolution of the marriage, as stated in the annulment or divorce decree.</w:t>
            </w:r>
          </w:p>
          <w:p w14:paraId="678FF5FE" w14:textId="17445FE3" w:rsidR="000B767C" w:rsidRPr="005B17D3" w:rsidRDefault="003B6F8B" w:rsidP="001470FA">
            <w:pPr>
              <w:pStyle w:val="BodyTextBullet2"/>
              <w:numPr>
                <w:ilvl w:val="0"/>
                <w:numId w:val="470"/>
              </w:numPr>
              <w:rPr>
                <w:rFonts w:eastAsia="Arial"/>
              </w:rPr>
            </w:pPr>
            <w:r w:rsidRPr="005B17D3">
              <w:rPr>
                <w:rFonts w:eastAsia="Arial"/>
              </w:rPr>
              <w:t>Widow(er) Remarriage Before Age 55</w:t>
            </w:r>
            <w:r w:rsidR="00B05E22" w:rsidRPr="005B17D3">
              <w:rPr>
                <w:rFonts w:eastAsia="Arial"/>
              </w:rPr>
              <w:t>:</w:t>
            </w:r>
            <w:r w:rsidRPr="005B17D3">
              <w:rPr>
                <w:rFonts w:eastAsia="Arial"/>
              </w:rPr>
              <w:t xml:space="preserve"> Eligibility for CHAMPVA ends if the widow(er) remarries prior to age 55. CHAMPVA eligibility terminates at midnight on the date of the remarriage.</w:t>
            </w:r>
          </w:p>
          <w:p w14:paraId="37888B54" w14:textId="3864C4B6" w:rsidR="000B767C" w:rsidRPr="005B17D3" w:rsidRDefault="003B6F8B" w:rsidP="001470FA">
            <w:pPr>
              <w:pStyle w:val="BodyTextBullet2"/>
              <w:numPr>
                <w:ilvl w:val="0"/>
                <w:numId w:val="470"/>
              </w:numPr>
              <w:rPr>
                <w:rFonts w:eastAsia="Arial"/>
              </w:rPr>
            </w:pPr>
            <w:r w:rsidRPr="005B17D3">
              <w:rPr>
                <w:rFonts w:eastAsia="Arial"/>
              </w:rPr>
              <w:t>Widow(er) Remarriage After Age 55</w:t>
            </w:r>
            <w:r w:rsidR="00B05E22" w:rsidRPr="005B17D3">
              <w:rPr>
                <w:rFonts w:eastAsia="Arial"/>
              </w:rPr>
              <w:t xml:space="preserve">: </w:t>
            </w:r>
            <w:r w:rsidRPr="005B17D3">
              <w:rPr>
                <w:rFonts w:eastAsia="Arial"/>
              </w:rPr>
              <w:t>Effective February 4, 2003, Public Law 107-330, authorized the VA to allow benefits to a CHAMPVA-qualifying surviving spouse who remarried after age 55. A widow(er) who met the criteria for a CHAMPVA beneficiary, who remarried before the enactment of this legislation, and was 55 years old when they remarried, had until December 31, 2004, to apply for CHAMPVA benefits. For additional information, refer to Fact Sheet 01-16: CHAMPVA Eligibility and Remarriage After Age 55</w:t>
            </w:r>
            <w:r w:rsidR="002B23DB" w:rsidRPr="005B17D3">
              <w:rPr>
                <w:rFonts w:eastAsia="Arial"/>
              </w:rPr>
              <w:t>,</w:t>
            </w:r>
            <w:r w:rsidRPr="005B17D3">
              <w:rPr>
                <w:rFonts w:eastAsia="Arial"/>
              </w:rPr>
              <w:t xml:space="preserve"> which can be found on the VHA CC website.</w:t>
            </w:r>
          </w:p>
          <w:p w14:paraId="6BFD71B1" w14:textId="51765A9C" w:rsidR="000B767C" w:rsidRPr="005B17D3" w:rsidRDefault="003B6F8B" w:rsidP="001470FA">
            <w:pPr>
              <w:pStyle w:val="BodyTextBullet2"/>
              <w:numPr>
                <w:ilvl w:val="0"/>
                <w:numId w:val="470"/>
              </w:numPr>
              <w:rPr>
                <w:rFonts w:eastAsia="Arial"/>
              </w:rPr>
            </w:pPr>
            <w:r w:rsidRPr="005B17D3">
              <w:rPr>
                <w:rFonts w:eastAsia="Arial"/>
              </w:rPr>
              <w:t>Termination of Remarriage</w:t>
            </w:r>
            <w:r w:rsidR="00B05E22" w:rsidRPr="005B17D3">
              <w:rPr>
                <w:rFonts w:eastAsia="Arial"/>
              </w:rPr>
              <w:t>:</w:t>
            </w:r>
            <w:r w:rsidRPr="005B17D3">
              <w:rPr>
                <w:rFonts w:eastAsia="Arial"/>
              </w:rPr>
              <w:t xml:space="preserve"> A widow(er) of a qualifying sponsor who remarries, and the remarriage is later terminated by death, divorce or annulment</w:t>
            </w:r>
            <w:r w:rsidR="002B23DB" w:rsidRPr="005B17D3">
              <w:rPr>
                <w:rFonts w:eastAsia="Arial"/>
              </w:rPr>
              <w:t>,</w:t>
            </w:r>
            <w:r w:rsidRPr="005B17D3">
              <w:rPr>
                <w:rFonts w:eastAsia="Arial"/>
              </w:rPr>
              <w:t xml:space="preserve"> may establish CHAMPVA eligibility. The beginning date of eligibility is the first day of the month after termination of the remarriage or December 1, 1999, whichever date is later. To establish CHAMPVA eligibility, copies of the marriage certificate and death, divorce or annulment documents (as appropriate) must be provided.</w:t>
            </w:r>
            <w:r w:rsidRPr="005B17D3">
              <w:br/>
            </w:r>
          </w:p>
          <w:p w14:paraId="7654148D" w14:textId="12A556BE" w:rsidR="000B767C" w:rsidRPr="005B17D3" w:rsidRDefault="003B6F8B" w:rsidP="000B767C">
            <w:pPr>
              <w:pStyle w:val="BodyTextBullet2"/>
              <w:ind w:left="720"/>
              <w:rPr>
                <w:rFonts w:eastAsia="Arial"/>
                <w:i/>
              </w:rPr>
            </w:pPr>
            <w:r w:rsidRPr="005B17D3">
              <w:rPr>
                <w:rFonts w:eastAsia="Arial"/>
                <w:i/>
              </w:rPr>
              <w:t>What if I am under the age of 65 and entitled to Medicare?</w:t>
            </w:r>
            <w:r w:rsidRPr="005B17D3">
              <w:rPr>
                <w:i/>
              </w:rPr>
              <w:br/>
            </w:r>
          </w:p>
          <w:p w14:paraId="28F23846" w14:textId="77777777" w:rsidR="000B767C" w:rsidRPr="005B17D3" w:rsidRDefault="003B6F8B" w:rsidP="000B767C">
            <w:pPr>
              <w:pStyle w:val="BodyTextBullet2"/>
              <w:ind w:left="720"/>
              <w:rPr>
                <w:rFonts w:eastAsia="Arial"/>
              </w:rPr>
            </w:pPr>
            <w:r w:rsidRPr="005B17D3">
              <w:rPr>
                <w:rFonts w:eastAsia="Arial"/>
              </w:rPr>
              <w:t>You must be enrolled in both Medicare Part A and Medicare Part B to be eligible for CHAMPVA. CHAMPVA will pay after Medicare, Medicare supplemental plans, Medicare HMO plans, and any other health insurance coverage for health care services and supplies.</w:t>
            </w:r>
            <w:r w:rsidRPr="005B17D3">
              <w:br/>
            </w:r>
          </w:p>
          <w:p w14:paraId="18CB0EE1" w14:textId="6696DB47" w:rsidR="000B767C" w:rsidRPr="005B17D3" w:rsidRDefault="003B6F8B" w:rsidP="000B767C">
            <w:pPr>
              <w:pStyle w:val="BodyTextBullet2"/>
              <w:ind w:left="720"/>
              <w:rPr>
                <w:rFonts w:eastAsia="Arial"/>
              </w:rPr>
            </w:pPr>
            <w:r w:rsidRPr="005B17D3">
              <w:rPr>
                <w:rFonts w:eastAsia="Arial"/>
              </w:rPr>
              <w:t>If you are entitled to premium-free Medicare Part A and are not enrolled in Medicare Part B, you are not eligible for CHAMPVA. If you later enroll in Medicare Part B, you may apply for CHAMPVA</w:t>
            </w:r>
            <w:r w:rsidR="002B23DB" w:rsidRPr="005B17D3">
              <w:rPr>
                <w:rFonts w:eastAsia="Arial"/>
              </w:rPr>
              <w:t>,</w:t>
            </w:r>
            <w:r w:rsidRPr="005B17D3">
              <w:rPr>
                <w:rFonts w:eastAsia="Arial"/>
              </w:rPr>
              <w:t xml:space="preserve"> at that time. In that case, CHAMPVA eligibility will begin on the effective date of your Medicare Part B coverage.                    </w:t>
            </w:r>
            <w:r w:rsidRPr="005B17D3">
              <w:br/>
            </w:r>
          </w:p>
          <w:p w14:paraId="361B78AA" w14:textId="1E7D3734" w:rsidR="000B767C" w:rsidRPr="005B17D3" w:rsidRDefault="003B6F8B" w:rsidP="000B767C">
            <w:pPr>
              <w:pStyle w:val="BodyTextBullet2"/>
              <w:ind w:left="720"/>
              <w:rPr>
                <w:rFonts w:eastAsia="Arial"/>
              </w:rPr>
            </w:pPr>
            <w:bookmarkStart w:id="739" w:name="_Hlk28959494"/>
            <w:r w:rsidRPr="005B17D3">
              <w:rPr>
                <w:rFonts w:eastAsia="Arial"/>
              </w:rPr>
              <w:t>To be eligible for the</w:t>
            </w:r>
            <w:r w:rsidR="00E64CBF" w:rsidRPr="005B17D3">
              <w:t xml:space="preserve"> CHAMPVA Inhouse Treatment Initiative </w:t>
            </w:r>
            <w:r w:rsidRPr="005B17D3">
              <w:rPr>
                <w:rFonts w:eastAsia="Arial"/>
              </w:rPr>
              <w:t xml:space="preserve"> </w:t>
            </w:r>
            <w:r w:rsidR="00872D8E" w:rsidRPr="005B17D3">
              <w:rPr>
                <w:rFonts w:eastAsia="Arial"/>
              </w:rPr>
              <w:t>(</w:t>
            </w:r>
            <w:r w:rsidRPr="005B17D3">
              <w:rPr>
                <w:rFonts w:eastAsia="Arial"/>
              </w:rPr>
              <w:t>CITI</w:t>
            </w:r>
            <w:r w:rsidR="00872D8E" w:rsidRPr="005B17D3">
              <w:rPr>
                <w:rFonts w:eastAsia="Arial"/>
              </w:rPr>
              <w:t>)</w:t>
            </w:r>
            <w:r w:rsidRPr="005B17D3">
              <w:rPr>
                <w:rFonts w:eastAsia="Arial"/>
              </w:rPr>
              <w:t xml:space="preserve"> program</w:t>
            </w:r>
            <w:r w:rsidR="00E64CBF" w:rsidRPr="005B17D3">
              <w:rPr>
                <w:rFonts w:eastAsia="Arial"/>
              </w:rPr>
              <w:t xml:space="preserve"> (which allows treatment for beneficiaries)</w:t>
            </w:r>
            <w:r w:rsidRPr="005B17D3">
              <w:rPr>
                <w:rFonts w:eastAsia="Arial"/>
              </w:rPr>
              <w:t>:</w:t>
            </w:r>
          </w:p>
          <w:p w14:paraId="4105389C" w14:textId="77777777" w:rsidR="00C869E5" w:rsidRPr="005B17D3" w:rsidRDefault="003B6F8B" w:rsidP="001470FA">
            <w:pPr>
              <w:pStyle w:val="BodyTextBullet2"/>
              <w:numPr>
                <w:ilvl w:val="1"/>
                <w:numId w:val="470"/>
              </w:numPr>
              <w:rPr>
                <w:rFonts w:eastAsia="Arial"/>
              </w:rPr>
            </w:pPr>
            <w:r w:rsidRPr="005B17D3">
              <w:rPr>
                <w:rFonts w:eastAsia="Arial"/>
              </w:rPr>
              <w:t>You must be eligible for the CHAMPVA program,</w:t>
            </w:r>
          </w:p>
          <w:p w14:paraId="21325227" w14:textId="77777777" w:rsidR="00C869E5" w:rsidRPr="005B17D3" w:rsidRDefault="003B6F8B" w:rsidP="001470FA">
            <w:pPr>
              <w:pStyle w:val="BodyTextBullet2"/>
              <w:numPr>
                <w:ilvl w:val="1"/>
                <w:numId w:val="470"/>
              </w:numPr>
              <w:rPr>
                <w:rFonts w:eastAsia="Arial"/>
              </w:rPr>
            </w:pPr>
            <w:r w:rsidRPr="005B17D3">
              <w:rPr>
                <w:rFonts w:eastAsia="Arial"/>
              </w:rPr>
              <w:t>You must not be entitled to Medicare, or</w:t>
            </w:r>
          </w:p>
          <w:p w14:paraId="1D16FFBD" w14:textId="77777777" w:rsidR="008E51E8" w:rsidRPr="005B17D3" w:rsidRDefault="003B6F8B" w:rsidP="001470FA">
            <w:pPr>
              <w:pStyle w:val="BodyTextBullet2"/>
              <w:numPr>
                <w:ilvl w:val="1"/>
                <w:numId w:val="470"/>
              </w:numPr>
              <w:rPr>
                <w:rFonts w:eastAsia="Arial"/>
              </w:rPr>
            </w:pPr>
            <w:r w:rsidRPr="005B17D3">
              <w:rPr>
                <w:rFonts w:eastAsia="Arial"/>
              </w:rPr>
              <w:t>enrolled in an HMO.</w:t>
            </w:r>
            <w:bookmarkEnd w:id="739"/>
            <w:r w:rsidRPr="005B17D3">
              <w:br/>
            </w:r>
          </w:p>
          <w:p w14:paraId="11130DD5" w14:textId="7DA22947" w:rsidR="003B6F8B" w:rsidRPr="005B17D3" w:rsidRDefault="003B6F8B" w:rsidP="008E51E8">
            <w:pPr>
              <w:pStyle w:val="BodyTextBullet2"/>
              <w:rPr>
                <w:rFonts w:eastAsia="Arial"/>
              </w:rPr>
            </w:pPr>
            <w:r w:rsidRPr="005B17D3">
              <w:rPr>
                <w:rFonts w:eastAsia="Arial"/>
              </w:rPr>
              <w:t>CHAMPVA pays secondary to any other health insurance (OHI) you may have. You MUST use your primary OHI before CHAMPVA and follow their rules. If your OHI does not include VA medical centers in their network of providers, the CITI program would not be available to you. The decision to participate in the CITI program rests with individual VA medical center</w:t>
            </w:r>
            <w:r w:rsidR="00B05E22" w:rsidRPr="005B17D3">
              <w:rPr>
                <w:rFonts w:eastAsia="Arial"/>
              </w:rPr>
              <w:t xml:space="preserve"> (VAMC)</w:t>
            </w:r>
            <w:r w:rsidRPr="005B17D3">
              <w:rPr>
                <w:rFonts w:eastAsia="Arial"/>
              </w:rPr>
              <w:t xml:space="preserve"> directors.  There is no cost share or deductible for covered services received at a participating CITI.</w:t>
            </w:r>
          </w:p>
        </w:tc>
        <w:tc>
          <w:tcPr>
            <w:tcW w:w="1255" w:type="dxa"/>
          </w:tcPr>
          <w:p w14:paraId="23065E4D" w14:textId="1FF98F76" w:rsidR="003B6F8B" w:rsidRPr="005B17D3" w:rsidRDefault="003B6F8B" w:rsidP="003B6F8B">
            <w:pPr>
              <w:pStyle w:val="BodyTextBullet2"/>
              <w:rPr>
                <w:rFonts w:eastAsia="Arial"/>
              </w:rPr>
            </w:pPr>
            <w:r w:rsidRPr="005B17D3">
              <w:rPr>
                <w:rFonts w:eastAsia="Arial"/>
              </w:rPr>
              <w:t>CV01001</w:t>
            </w:r>
          </w:p>
        </w:tc>
      </w:tr>
      <w:tr w:rsidR="003B6F8B" w:rsidRPr="005B17D3" w14:paraId="08D92F49" w14:textId="77777777" w:rsidTr="008047CC">
        <w:tc>
          <w:tcPr>
            <w:tcW w:w="1795" w:type="dxa"/>
          </w:tcPr>
          <w:p w14:paraId="66560EC1" w14:textId="119B84A3" w:rsidR="003B6F8B" w:rsidRPr="005B17D3" w:rsidRDefault="003B6F8B" w:rsidP="003B6F8B">
            <w:pPr>
              <w:pStyle w:val="BodyTextBullet2"/>
              <w:rPr>
                <w:rFonts w:eastAsia="Arial"/>
              </w:rPr>
            </w:pPr>
            <w:r w:rsidRPr="005B17D3">
              <w:rPr>
                <w:rFonts w:eastAsia="Arial"/>
              </w:rPr>
              <w:t>Beneficiary Children of Women of Vietnam Veterans</w:t>
            </w:r>
            <w:r w:rsidRPr="005B17D3">
              <w:br/>
            </w:r>
            <w:r w:rsidRPr="005B17D3">
              <w:br/>
              <w:t xml:space="preserve"> </w:t>
            </w:r>
          </w:p>
        </w:tc>
        <w:tc>
          <w:tcPr>
            <w:tcW w:w="906" w:type="dxa"/>
          </w:tcPr>
          <w:p w14:paraId="0E80FFC5" w14:textId="104D16DA" w:rsidR="003B6F8B" w:rsidRPr="005B17D3" w:rsidRDefault="003B6F8B" w:rsidP="003B6F8B">
            <w:pPr>
              <w:pStyle w:val="BodyTextBullet2"/>
              <w:rPr>
                <w:rFonts w:eastAsia="Arial"/>
              </w:rPr>
            </w:pPr>
            <w:r w:rsidRPr="005B17D3">
              <w:rPr>
                <w:rFonts w:eastAsia="Arial"/>
              </w:rPr>
              <w:t>CWVV</w:t>
            </w:r>
          </w:p>
        </w:tc>
        <w:tc>
          <w:tcPr>
            <w:tcW w:w="1074" w:type="dxa"/>
          </w:tcPr>
          <w:p w14:paraId="05E0F380" w14:textId="78727060" w:rsidR="003B6F8B" w:rsidRPr="005B17D3" w:rsidRDefault="003B6F8B" w:rsidP="003B6F8B">
            <w:pPr>
              <w:pStyle w:val="BodyTextBullet2"/>
              <w:rPr>
                <w:rFonts w:eastAsia="Arial"/>
              </w:rPr>
            </w:pPr>
            <w:r w:rsidRPr="005B17D3">
              <w:rPr>
                <w:rFonts w:eastAsia="Arial"/>
              </w:rPr>
              <w:t>110</w:t>
            </w:r>
          </w:p>
        </w:tc>
        <w:tc>
          <w:tcPr>
            <w:tcW w:w="4320" w:type="dxa"/>
          </w:tcPr>
          <w:p w14:paraId="31C1E1F6" w14:textId="79104B2D" w:rsidR="008A42DC" w:rsidRPr="005B17D3" w:rsidRDefault="003B6F8B" w:rsidP="003B6F8B">
            <w:pPr>
              <w:pStyle w:val="BodyTextBullet2"/>
              <w:rPr>
                <w:rFonts w:eastAsia="Arial"/>
              </w:rPr>
            </w:pPr>
            <w:r w:rsidRPr="005B17D3">
              <w:rPr>
                <w:rFonts w:eastAsia="Arial"/>
              </w:rPr>
              <w:t>VA provides VA-financed health care benefits to women Vietnam Veterans birth children who the Veterans Benefits Administration (VBA) has determined to have a covered birth defect. The Children of Women Vietnam Veterans (CWVV) Health Care Benefits Program is not a comprehensive health care plan and only covers those services necessary for the treatment of a covered birth defect and associated medical conditions. It does not cover care that is unrelated to a covered birth defect. The VHA Office of Community Care (VHA OCC) in Denver, Colorado, manages the CWVV Health Care Benefits Program, including the authorization of medical benefits and the subsequent processing and payment of claims.</w:t>
            </w:r>
            <w:r w:rsidRPr="005B17D3">
              <w:br/>
            </w:r>
            <w:r w:rsidRPr="005B17D3">
              <w:br/>
            </w:r>
            <w:r w:rsidRPr="005B17D3">
              <w:rPr>
                <w:rFonts w:eastAsia="Arial"/>
              </w:rPr>
              <w:t>Eligibility: Children whose biological mother is a Vietnam Veteran and who were conceived after the date the Veteran entered the Republic of Vietnam (period beginning Feb. 28, 1961, and ending May 7, 1975), and who have one of the covered birth defects</w:t>
            </w:r>
            <w:r w:rsidR="00E676FA" w:rsidRPr="005B17D3">
              <w:rPr>
                <w:rFonts w:eastAsia="Arial"/>
              </w:rPr>
              <w:t>,</w:t>
            </w:r>
            <w:r w:rsidRPr="005B17D3">
              <w:rPr>
                <w:rFonts w:eastAsia="Arial"/>
              </w:rPr>
              <w:t xml:space="preserve"> as determined by the VBA</w:t>
            </w:r>
            <w:r w:rsidR="00E676FA" w:rsidRPr="005B17D3">
              <w:rPr>
                <w:rFonts w:eastAsia="Arial"/>
              </w:rPr>
              <w:t>,</w:t>
            </w:r>
            <w:r w:rsidRPr="005B17D3">
              <w:rPr>
                <w:rFonts w:eastAsia="Arial"/>
              </w:rPr>
              <w:t xml:space="preserve"> are eligible for the program.</w:t>
            </w:r>
            <w:r w:rsidRPr="005B17D3">
              <w:br/>
            </w:r>
            <w:r w:rsidRPr="005B17D3">
              <w:br/>
            </w:r>
            <w:r w:rsidRPr="005B17D3">
              <w:rPr>
                <w:rFonts w:eastAsia="Arial"/>
              </w:rPr>
              <w:t xml:space="preserve">To enroll in the CWVV Health Care Benefits Program:  </w:t>
            </w:r>
          </w:p>
          <w:p w14:paraId="6F68B526" w14:textId="77777777" w:rsidR="008A42DC" w:rsidRPr="005B17D3" w:rsidRDefault="003B6F8B" w:rsidP="001470FA">
            <w:pPr>
              <w:pStyle w:val="BodyTextBullet2"/>
              <w:numPr>
                <w:ilvl w:val="0"/>
                <w:numId w:val="481"/>
              </w:numPr>
              <w:rPr>
                <w:rFonts w:eastAsia="Arial"/>
              </w:rPr>
            </w:pPr>
            <w:r w:rsidRPr="005B17D3">
              <w:rPr>
                <w:rFonts w:eastAsia="Arial"/>
              </w:rPr>
              <w:t xml:space="preserve">Eligibility must first be established for a monetary award under the Veterans Benefits Administration (VBA). </w:t>
            </w:r>
          </w:p>
          <w:p w14:paraId="07FB7269" w14:textId="77777777" w:rsidR="008A42DC" w:rsidRPr="005B17D3" w:rsidRDefault="003B6F8B" w:rsidP="001470FA">
            <w:pPr>
              <w:pStyle w:val="BodyTextBullet2"/>
              <w:numPr>
                <w:ilvl w:val="0"/>
                <w:numId w:val="481"/>
              </w:numPr>
              <w:rPr>
                <w:rFonts w:eastAsia="Arial"/>
              </w:rPr>
            </w:pPr>
            <w:r w:rsidRPr="005B17D3">
              <w:rPr>
                <w:rFonts w:eastAsia="Arial"/>
              </w:rPr>
              <w:t xml:space="preserve">The Denver VA Regional Office makes the determination regarding that entitlement. </w:t>
            </w:r>
          </w:p>
          <w:p w14:paraId="77B0B11F" w14:textId="0BF817AF" w:rsidR="001C369D" w:rsidRPr="005B17D3" w:rsidRDefault="003B6F8B" w:rsidP="001470FA">
            <w:pPr>
              <w:pStyle w:val="BodyTextBullet2"/>
              <w:numPr>
                <w:ilvl w:val="0"/>
                <w:numId w:val="481"/>
              </w:numPr>
              <w:rPr>
                <w:rFonts w:eastAsia="Arial"/>
              </w:rPr>
            </w:pPr>
            <w:r w:rsidRPr="005B17D3">
              <w:rPr>
                <w:rFonts w:eastAsia="Arial"/>
              </w:rPr>
              <w:t xml:space="preserve">You must mail a completed </w:t>
            </w:r>
            <w:r w:rsidR="001C369D" w:rsidRPr="005B17D3">
              <w:rPr>
                <w:rFonts w:eastAsia="Arial"/>
              </w:rPr>
              <w:t>“</w:t>
            </w:r>
            <w:r w:rsidRPr="005B17D3">
              <w:rPr>
                <w:rFonts w:eastAsia="Arial"/>
              </w:rPr>
              <w:t>Application for Benefits For Certain Children of Vietnam Veterans With Disabilities</w:t>
            </w:r>
            <w:r w:rsidR="001C369D" w:rsidRPr="005B17D3">
              <w:rPr>
                <w:rFonts w:eastAsia="Arial"/>
              </w:rPr>
              <w:t>”</w:t>
            </w:r>
            <w:r w:rsidRPr="005B17D3">
              <w:rPr>
                <w:rFonts w:eastAsia="Arial"/>
              </w:rPr>
              <w:t xml:space="preserve">, VA Form 21-0304, along with medical evidence to the VA Regional Office, Veterans Service Center, listed on the form. </w:t>
            </w:r>
          </w:p>
          <w:p w14:paraId="21EA1B31" w14:textId="0B935DF2" w:rsidR="003B6F8B" w:rsidRPr="005B17D3" w:rsidRDefault="001C369D" w:rsidP="001470FA">
            <w:pPr>
              <w:pStyle w:val="BodyTextBullet2"/>
              <w:numPr>
                <w:ilvl w:val="0"/>
                <w:numId w:val="481"/>
              </w:numPr>
              <w:rPr>
                <w:rFonts w:eastAsia="Arial"/>
              </w:rPr>
            </w:pPr>
            <w:r w:rsidRPr="005B17D3">
              <w:rPr>
                <w:rFonts w:eastAsia="Arial"/>
              </w:rPr>
              <w:t>Once eligibility is determined, the VA will notify the Office of Community Care and enrollment in the CWVV Health Care Benefits Program is automatic.</w:t>
            </w:r>
          </w:p>
        </w:tc>
        <w:tc>
          <w:tcPr>
            <w:tcW w:w="1255" w:type="dxa"/>
          </w:tcPr>
          <w:p w14:paraId="2D21E84A" w14:textId="20B5153E" w:rsidR="003B6F8B" w:rsidRPr="005B17D3" w:rsidRDefault="003B6F8B" w:rsidP="003B6F8B">
            <w:pPr>
              <w:pStyle w:val="BodyTextBullet2"/>
              <w:rPr>
                <w:rFonts w:eastAsia="Arial"/>
              </w:rPr>
            </w:pPr>
            <w:r w:rsidRPr="005B17D3">
              <w:rPr>
                <w:rFonts w:eastAsia="Arial"/>
              </w:rPr>
              <w:t>CW01001</w:t>
            </w:r>
          </w:p>
        </w:tc>
      </w:tr>
      <w:tr w:rsidR="003B6F8B" w:rsidRPr="005B17D3" w14:paraId="2D1C203F" w14:textId="77777777" w:rsidTr="008047CC">
        <w:tc>
          <w:tcPr>
            <w:tcW w:w="1795" w:type="dxa"/>
          </w:tcPr>
          <w:p w14:paraId="3A790195" w14:textId="1B36C4F3" w:rsidR="003B6F8B" w:rsidRPr="005B17D3" w:rsidRDefault="003B6F8B" w:rsidP="003B6F8B">
            <w:pPr>
              <w:pStyle w:val="BodyTextBullet2"/>
              <w:rPr>
                <w:rFonts w:eastAsia="Arial"/>
              </w:rPr>
            </w:pPr>
            <w:r w:rsidRPr="005B17D3">
              <w:rPr>
                <w:rFonts w:eastAsia="Arial"/>
              </w:rPr>
              <w:t>Beneficiary Spina Bifida </w:t>
            </w:r>
            <w:r w:rsidRPr="005B17D3">
              <w:br/>
            </w:r>
            <w:r w:rsidRPr="005B17D3">
              <w:br/>
            </w:r>
          </w:p>
        </w:tc>
        <w:tc>
          <w:tcPr>
            <w:tcW w:w="906" w:type="dxa"/>
          </w:tcPr>
          <w:p w14:paraId="4F3E729E" w14:textId="711A8E98" w:rsidR="003B6F8B" w:rsidRPr="005B17D3" w:rsidRDefault="003B6F8B" w:rsidP="003B6F8B">
            <w:pPr>
              <w:pStyle w:val="BodyTextBullet2"/>
              <w:rPr>
                <w:rFonts w:eastAsia="Arial"/>
              </w:rPr>
            </w:pPr>
            <w:r w:rsidRPr="005B17D3">
              <w:rPr>
                <w:rFonts w:eastAsia="Arial"/>
              </w:rPr>
              <w:t>SB</w:t>
            </w:r>
          </w:p>
        </w:tc>
        <w:tc>
          <w:tcPr>
            <w:tcW w:w="1074" w:type="dxa"/>
          </w:tcPr>
          <w:p w14:paraId="29BFE7CC" w14:textId="22DD60B8" w:rsidR="003B6F8B" w:rsidRPr="005B17D3" w:rsidRDefault="003B6F8B" w:rsidP="003B6F8B">
            <w:pPr>
              <w:pStyle w:val="BodyTextBullet2"/>
              <w:rPr>
                <w:rFonts w:eastAsia="Arial"/>
              </w:rPr>
            </w:pPr>
            <w:r w:rsidRPr="005B17D3">
              <w:rPr>
                <w:rFonts w:eastAsia="Arial"/>
              </w:rPr>
              <w:t>109</w:t>
            </w:r>
          </w:p>
        </w:tc>
        <w:tc>
          <w:tcPr>
            <w:tcW w:w="4320" w:type="dxa"/>
          </w:tcPr>
          <w:p w14:paraId="422C5321" w14:textId="7634673A" w:rsidR="003B6F8B" w:rsidRPr="005B17D3" w:rsidRDefault="003B6F8B" w:rsidP="003B6F8B">
            <w:pPr>
              <w:pStyle w:val="BodyTextBullet2"/>
              <w:rPr>
                <w:rFonts w:eastAsia="Arial"/>
              </w:rPr>
            </w:pPr>
            <w:r w:rsidRPr="005B17D3">
              <w:rPr>
                <w:rFonts w:eastAsia="Arial"/>
              </w:rPr>
              <w:t xml:space="preserve">The Department of Veterans Affairs (VA) provides monetary allowances, vocational training and rehabilitation and VA-financed health care benefits to certain Korea and Vietnam Veterans' birth children who have been diagnosed with spina bifida (SB). If you are the birth child of a Vietnam Veteran and you have been diagnosed with </w:t>
            </w:r>
            <w:r w:rsidR="00926798" w:rsidRPr="005B17D3">
              <w:rPr>
                <w:rFonts w:eastAsia="Arial"/>
              </w:rPr>
              <w:t>SB</w:t>
            </w:r>
            <w:r w:rsidRPr="005B17D3">
              <w:rPr>
                <w:rFonts w:eastAsia="Arial"/>
              </w:rPr>
              <w:t xml:space="preserve"> you may already be receiving monetary allowances, vocational training or rehabilitation due to your condition. For the purpose of the VA SB Health Care Benefits Program, </w:t>
            </w:r>
            <w:r w:rsidR="00926798" w:rsidRPr="005B17D3">
              <w:rPr>
                <w:rFonts w:eastAsia="Arial"/>
              </w:rPr>
              <w:t>SB</w:t>
            </w:r>
            <w:r w:rsidRPr="005B17D3">
              <w:rPr>
                <w:rFonts w:eastAsia="Arial"/>
              </w:rPr>
              <w:t xml:space="preserve"> is defined as all forms or manifestations of </w:t>
            </w:r>
            <w:r w:rsidR="00926798" w:rsidRPr="005B17D3">
              <w:rPr>
                <w:rFonts w:eastAsia="Arial"/>
              </w:rPr>
              <w:t>SB</w:t>
            </w:r>
            <w:r w:rsidRPr="005B17D3">
              <w:rPr>
                <w:rFonts w:eastAsia="Arial"/>
              </w:rPr>
              <w:t xml:space="preserve"> (except </w:t>
            </w:r>
            <w:r w:rsidR="00926798" w:rsidRPr="005B17D3">
              <w:rPr>
                <w:rFonts w:eastAsia="Arial"/>
              </w:rPr>
              <w:t>SB</w:t>
            </w:r>
            <w:r w:rsidRPr="005B17D3">
              <w:rPr>
                <w:rFonts w:eastAsia="Arial"/>
              </w:rPr>
              <w:t xml:space="preserve"> occulta).</w:t>
            </w:r>
            <w:r w:rsidRPr="005B17D3">
              <w:br/>
            </w:r>
            <w:r w:rsidRPr="005B17D3">
              <w:br/>
            </w:r>
            <w:r w:rsidRPr="005B17D3">
              <w:rPr>
                <w:rFonts w:eastAsia="Arial"/>
              </w:rPr>
              <w:t>The Veterans Health Administration Office of Community Care (VHA OCC) in Denver, CO, manages the SB Health Care Benefits Program, including authorization of benefits and the subsequent processing and payment of health care claims after a determination of eligibility has been made by the Denver VA Regional Office (VARO).</w:t>
            </w:r>
          </w:p>
        </w:tc>
        <w:tc>
          <w:tcPr>
            <w:tcW w:w="1255" w:type="dxa"/>
          </w:tcPr>
          <w:p w14:paraId="397DE08C" w14:textId="674CB5BA" w:rsidR="003B6F8B" w:rsidRPr="005B17D3" w:rsidRDefault="003B6F8B" w:rsidP="003B6F8B">
            <w:pPr>
              <w:pStyle w:val="BodyTextBullet2"/>
              <w:rPr>
                <w:rFonts w:eastAsia="Arial"/>
              </w:rPr>
            </w:pPr>
            <w:r w:rsidRPr="005B17D3">
              <w:rPr>
                <w:rFonts w:eastAsia="Arial"/>
              </w:rPr>
              <w:t>SB01001</w:t>
            </w:r>
          </w:p>
        </w:tc>
      </w:tr>
      <w:tr w:rsidR="003B6F8B" w:rsidRPr="005B17D3" w14:paraId="0FC0D584" w14:textId="77777777" w:rsidTr="008047CC">
        <w:tc>
          <w:tcPr>
            <w:tcW w:w="1795" w:type="dxa"/>
          </w:tcPr>
          <w:p w14:paraId="4243B3A2" w14:textId="09FF7D23" w:rsidR="003B6F8B" w:rsidRPr="005B17D3" w:rsidRDefault="003B6F8B" w:rsidP="003B6F8B">
            <w:pPr>
              <w:pStyle w:val="BodyTextBullet2"/>
              <w:rPr>
                <w:rFonts w:eastAsia="Arial"/>
              </w:rPr>
            </w:pPr>
            <w:r w:rsidRPr="005B17D3">
              <w:rPr>
                <w:rFonts w:eastAsia="Arial"/>
              </w:rPr>
              <w:t>Assisted Reproductive Technology</w:t>
            </w:r>
          </w:p>
        </w:tc>
        <w:tc>
          <w:tcPr>
            <w:tcW w:w="906" w:type="dxa"/>
          </w:tcPr>
          <w:p w14:paraId="3A4F34F4" w14:textId="297066F5" w:rsidR="003B6F8B" w:rsidRPr="005B17D3" w:rsidRDefault="003B6F8B" w:rsidP="003B6F8B">
            <w:pPr>
              <w:pStyle w:val="BodyTextBullet2"/>
              <w:rPr>
                <w:rFonts w:eastAsia="Arial"/>
              </w:rPr>
            </w:pPr>
            <w:r w:rsidRPr="005B17D3">
              <w:rPr>
                <w:rFonts w:eastAsia="Arial"/>
              </w:rPr>
              <w:t>ART</w:t>
            </w:r>
          </w:p>
        </w:tc>
        <w:tc>
          <w:tcPr>
            <w:tcW w:w="1074" w:type="dxa"/>
          </w:tcPr>
          <w:p w14:paraId="0BAF4C16" w14:textId="4B893622" w:rsidR="003B6F8B" w:rsidRPr="005B17D3" w:rsidRDefault="00555765" w:rsidP="003B6F8B">
            <w:pPr>
              <w:pStyle w:val="BodyTextBullet2"/>
              <w:rPr>
                <w:rFonts w:eastAsia="Arial"/>
              </w:rPr>
            </w:pPr>
            <w:r w:rsidRPr="005B17D3">
              <w:rPr>
                <w:rFonts w:eastAsia="Arial"/>
              </w:rPr>
              <w:t>288</w:t>
            </w:r>
          </w:p>
        </w:tc>
        <w:tc>
          <w:tcPr>
            <w:tcW w:w="4320" w:type="dxa"/>
          </w:tcPr>
          <w:p w14:paraId="15E6461A" w14:textId="2323CFA6" w:rsidR="001C369D" w:rsidRPr="005B17D3" w:rsidRDefault="003B6F8B" w:rsidP="003B6F8B">
            <w:pPr>
              <w:pStyle w:val="BodyTextBullet2"/>
              <w:rPr>
                <w:rFonts w:eastAsia="Arial"/>
              </w:rPr>
            </w:pPr>
            <w:r w:rsidRPr="005B17D3">
              <w:rPr>
                <w:rFonts w:eastAsia="Arial"/>
              </w:rPr>
              <w:t xml:space="preserve">ART- Assisted </w:t>
            </w:r>
            <w:r w:rsidR="00926798" w:rsidRPr="005B17D3">
              <w:rPr>
                <w:rFonts w:eastAsia="Arial"/>
              </w:rPr>
              <w:t>R</w:t>
            </w:r>
            <w:r w:rsidRPr="005B17D3">
              <w:rPr>
                <w:rFonts w:eastAsia="Arial"/>
              </w:rPr>
              <w:t xml:space="preserve">eproductive </w:t>
            </w:r>
            <w:r w:rsidR="00926798" w:rsidRPr="005B17D3">
              <w:rPr>
                <w:rFonts w:eastAsia="Arial"/>
              </w:rPr>
              <w:t>T</w:t>
            </w:r>
            <w:r w:rsidRPr="005B17D3">
              <w:rPr>
                <w:rFonts w:eastAsia="Arial"/>
              </w:rPr>
              <w:t>echnologies (ART) are all treatments or procedures that include the in vitro handling of both human oocytes and sperm, or of embryos, for the purpose of establishing a pregnancy.  This includes, but is not limited to</w:t>
            </w:r>
            <w:r w:rsidR="001C369D" w:rsidRPr="005B17D3">
              <w:rPr>
                <w:rFonts w:eastAsia="Arial"/>
              </w:rPr>
              <w:t>:</w:t>
            </w:r>
            <w:r w:rsidRPr="005B17D3">
              <w:rPr>
                <w:rFonts w:eastAsia="Arial"/>
              </w:rPr>
              <w:t xml:space="preserve"> </w:t>
            </w:r>
          </w:p>
          <w:p w14:paraId="5433FE0D" w14:textId="77777777" w:rsidR="001C369D" w:rsidRPr="005B17D3" w:rsidRDefault="003B6F8B" w:rsidP="001470FA">
            <w:pPr>
              <w:pStyle w:val="BodyTextBullet2"/>
              <w:numPr>
                <w:ilvl w:val="0"/>
                <w:numId w:val="482"/>
              </w:numPr>
              <w:rPr>
                <w:rFonts w:eastAsia="Arial"/>
              </w:rPr>
            </w:pPr>
            <w:r w:rsidRPr="005B17D3">
              <w:rPr>
                <w:rFonts w:eastAsia="Arial"/>
              </w:rPr>
              <w:t xml:space="preserve">in vitro fertilization; </w:t>
            </w:r>
          </w:p>
          <w:p w14:paraId="26282D33" w14:textId="77777777" w:rsidR="001C369D" w:rsidRPr="005B17D3" w:rsidRDefault="003B6F8B" w:rsidP="001470FA">
            <w:pPr>
              <w:pStyle w:val="BodyTextBullet2"/>
              <w:numPr>
                <w:ilvl w:val="0"/>
                <w:numId w:val="482"/>
              </w:numPr>
              <w:rPr>
                <w:rFonts w:eastAsia="Arial"/>
              </w:rPr>
            </w:pPr>
            <w:r w:rsidRPr="005B17D3">
              <w:rPr>
                <w:rFonts w:eastAsia="Arial"/>
              </w:rPr>
              <w:t xml:space="preserve">embryo transfer; </w:t>
            </w:r>
          </w:p>
          <w:p w14:paraId="28CC5EF5" w14:textId="77777777" w:rsidR="001C369D" w:rsidRPr="005B17D3" w:rsidRDefault="003B6F8B" w:rsidP="001470FA">
            <w:pPr>
              <w:pStyle w:val="BodyTextBullet2"/>
              <w:numPr>
                <w:ilvl w:val="0"/>
                <w:numId w:val="482"/>
              </w:numPr>
              <w:rPr>
                <w:rFonts w:eastAsia="Arial"/>
              </w:rPr>
            </w:pPr>
            <w:r w:rsidRPr="005B17D3">
              <w:rPr>
                <w:rFonts w:eastAsia="Arial"/>
              </w:rPr>
              <w:t xml:space="preserve">gamete intrafallopian transfer; </w:t>
            </w:r>
          </w:p>
          <w:p w14:paraId="63141205" w14:textId="77777777" w:rsidR="001C369D" w:rsidRPr="005B17D3" w:rsidRDefault="003B6F8B" w:rsidP="001470FA">
            <w:pPr>
              <w:pStyle w:val="BodyTextBullet2"/>
              <w:numPr>
                <w:ilvl w:val="0"/>
                <w:numId w:val="482"/>
              </w:numPr>
              <w:rPr>
                <w:rFonts w:eastAsia="Arial"/>
              </w:rPr>
            </w:pPr>
            <w:r w:rsidRPr="005B17D3">
              <w:rPr>
                <w:rFonts w:eastAsia="Arial"/>
              </w:rPr>
              <w:t xml:space="preserve">zygote intrafallopian transfer; </w:t>
            </w:r>
          </w:p>
          <w:p w14:paraId="7F0F27BB" w14:textId="77777777" w:rsidR="001C369D" w:rsidRPr="005B17D3" w:rsidRDefault="003B6F8B" w:rsidP="001470FA">
            <w:pPr>
              <w:pStyle w:val="BodyTextBullet2"/>
              <w:numPr>
                <w:ilvl w:val="0"/>
                <w:numId w:val="482"/>
              </w:numPr>
              <w:rPr>
                <w:rFonts w:eastAsia="Arial"/>
              </w:rPr>
            </w:pPr>
            <w:r w:rsidRPr="005B17D3">
              <w:rPr>
                <w:rFonts w:eastAsia="Arial"/>
              </w:rPr>
              <w:t xml:space="preserve">tubal embryo transfer; </w:t>
            </w:r>
          </w:p>
          <w:p w14:paraId="3E00900B" w14:textId="77777777" w:rsidR="001C369D" w:rsidRPr="005B17D3" w:rsidRDefault="003B6F8B" w:rsidP="001470FA">
            <w:pPr>
              <w:pStyle w:val="BodyTextBullet2"/>
              <w:numPr>
                <w:ilvl w:val="0"/>
                <w:numId w:val="482"/>
              </w:numPr>
              <w:rPr>
                <w:rFonts w:eastAsia="Arial"/>
              </w:rPr>
            </w:pPr>
            <w:r w:rsidRPr="005B17D3">
              <w:rPr>
                <w:rFonts w:eastAsia="Arial"/>
              </w:rPr>
              <w:t xml:space="preserve">gamete and embryo cryopreservation; </w:t>
            </w:r>
          </w:p>
          <w:p w14:paraId="5388649C" w14:textId="32889D20" w:rsidR="001C369D" w:rsidRPr="005B17D3" w:rsidRDefault="003B6F8B" w:rsidP="001470FA">
            <w:pPr>
              <w:pStyle w:val="BodyTextBullet2"/>
              <w:numPr>
                <w:ilvl w:val="0"/>
                <w:numId w:val="482"/>
              </w:numPr>
              <w:rPr>
                <w:rFonts w:eastAsia="Arial"/>
              </w:rPr>
            </w:pPr>
            <w:r w:rsidRPr="005B17D3">
              <w:rPr>
                <w:rFonts w:eastAsia="Arial"/>
              </w:rPr>
              <w:t xml:space="preserve">oocyte and embryo donation; and, </w:t>
            </w:r>
          </w:p>
          <w:p w14:paraId="5F069A7E" w14:textId="3DD0C128" w:rsidR="003B6F8B" w:rsidRPr="005B17D3" w:rsidRDefault="003B6F8B" w:rsidP="001470FA">
            <w:pPr>
              <w:pStyle w:val="BodyTextBullet2"/>
              <w:numPr>
                <w:ilvl w:val="0"/>
                <w:numId w:val="482"/>
              </w:numPr>
              <w:rPr>
                <w:rFonts w:eastAsia="Arial"/>
              </w:rPr>
            </w:pPr>
            <w:r w:rsidRPr="005B17D3">
              <w:rPr>
                <w:rFonts w:eastAsia="Arial"/>
              </w:rPr>
              <w:t>gestational surrogacy</w:t>
            </w:r>
          </w:p>
        </w:tc>
        <w:tc>
          <w:tcPr>
            <w:tcW w:w="1255" w:type="dxa"/>
          </w:tcPr>
          <w:p w14:paraId="1B61BDF3" w14:textId="51038DB5" w:rsidR="003B6F8B" w:rsidRPr="005B17D3" w:rsidRDefault="003B6F8B" w:rsidP="003B6F8B">
            <w:pPr>
              <w:pStyle w:val="BodyTextBullet2"/>
              <w:rPr>
                <w:rFonts w:eastAsia="Arial"/>
              </w:rPr>
            </w:pPr>
            <w:r w:rsidRPr="005B17D3">
              <w:rPr>
                <w:rFonts w:eastAsia="Arial"/>
              </w:rPr>
              <w:t>AR01001</w:t>
            </w:r>
          </w:p>
        </w:tc>
      </w:tr>
      <w:tr w:rsidR="00DC7A5D" w:rsidRPr="005B17D3" w14:paraId="23F4A215" w14:textId="77777777" w:rsidTr="008047CC">
        <w:tc>
          <w:tcPr>
            <w:tcW w:w="1795" w:type="dxa"/>
          </w:tcPr>
          <w:p w14:paraId="113F29F8" w14:textId="0AB6CFF4" w:rsidR="00DC7A5D" w:rsidRPr="005B17D3" w:rsidRDefault="00DC7A5D" w:rsidP="00DC7A5D">
            <w:pPr>
              <w:pStyle w:val="BodyTextBullet2"/>
              <w:rPr>
                <w:rFonts w:eastAsia="Arial"/>
              </w:rPr>
            </w:pPr>
            <w:r w:rsidRPr="005B17D3">
              <w:rPr>
                <w:rFonts w:eastAsia="Arial"/>
              </w:rPr>
              <w:t>Employee Only</w:t>
            </w:r>
          </w:p>
        </w:tc>
        <w:tc>
          <w:tcPr>
            <w:tcW w:w="906" w:type="dxa"/>
          </w:tcPr>
          <w:p w14:paraId="3F39DAC6" w14:textId="310C83E2" w:rsidR="00DC7A5D" w:rsidRPr="005B17D3" w:rsidRDefault="00DC7A5D" w:rsidP="00DC7A5D">
            <w:pPr>
              <w:pStyle w:val="BodyTextBullet2"/>
              <w:rPr>
                <w:rFonts w:eastAsia="Arial"/>
              </w:rPr>
            </w:pPr>
            <w:r w:rsidRPr="005B17D3">
              <w:rPr>
                <w:rFonts w:eastAsia="Arial"/>
              </w:rPr>
              <w:t>Emp</w:t>
            </w:r>
            <w:r w:rsidR="008F3EA4" w:rsidRPr="005B17D3">
              <w:rPr>
                <w:rFonts w:eastAsia="Arial"/>
              </w:rPr>
              <w:t xml:space="preserve"> </w:t>
            </w:r>
            <w:r w:rsidRPr="005B17D3">
              <w:rPr>
                <w:rFonts w:eastAsia="Arial"/>
              </w:rPr>
              <w:t>O</w:t>
            </w:r>
          </w:p>
        </w:tc>
        <w:tc>
          <w:tcPr>
            <w:tcW w:w="1074" w:type="dxa"/>
          </w:tcPr>
          <w:p w14:paraId="298AA2F1" w14:textId="00F3F5AD" w:rsidR="00DC7A5D" w:rsidRPr="005B17D3" w:rsidRDefault="00555765" w:rsidP="00DC7A5D">
            <w:pPr>
              <w:pStyle w:val="BodyTextBullet2"/>
              <w:rPr>
                <w:rFonts w:eastAsia="Arial"/>
              </w:rPr>
            </w:pPr>
            <w:r w:rsidRPr="005B17D3">
              <w:rPr>
                <w:rFonts w:eastAsia="Arial"/>
              </w:rPr>
              <w:t>283</w:t>
            </w:r>
          </w:p>
        </w:tc>
        <w:tc>
          <w:tcPr>
            <w:tcW w:w="4320" w:type="dxa"/>
          </w:tcPr>
          <w:p w14:paraId="5E538F86" w14:textId="76DB7DB3" w:rsidR="00DC7A5D" w:rsidRPr="005B17D3" w:rsidRDefault="00DC7A5D" w:rsidP="00DC7A5D">
            <w:pPr>
              <w:pStyle w:val="BodyTextBullet2"/>
              <w:rPr>
                <w:rFonts w:eastAsia="Arial"/>
              </w:rPr>
            </w:pPr>
            <w:r w:rsidRPr="005B17D3">
              <w:rPr>
                <w:rFonts w:eastAsia="Arial"/>
              </w:rPr>
              <w:t xml:space="preserve">Employees (contract, volunteer, or </w:t>
            </w:r>
            <w:r w:rsidR="00405E71" w:rsidRPr="005B17D3">
              <w:rPr>
                <w:rFonts w:eastAsia="Arial"/>
              </w:rPr>
              <w:t>f</w:t>
            </w:r>
            <w:r w:rsidRPr="005B17D3">
              <w:rPr>
                <w:rFonts w:eastAsia="Arial"/>
              </w:rPr>
              <w:t>ull-</w:t>
            </w:r>
            <w:r w:rsidR="00405E71" w:rsidRPr="005B17D3">
              <w:rPr>
                <w:rFonts w:eastAsia="Arial"/>
              </w:rPr>
              <w:t>t</w:t>
            </w:r>
            <w:r w:rsidRPr="005B17D3">
              <w:rPr>
                <w:rFonts w:eastAsia="Arial"/>
              </w:rPr>
              <w:t xml:space="preserve">ime </w:t>
            </w:r>
            <w:r w:rsidR="00405E71" w:rsidRPr="005B17D3">
              <w:rPr>
                <w:rFonts w:eastAsia="Arial"/>
              </w:rPr>
              <w:t>e</w:t>
            </w:r>
            <w:r w:rsidRPr="005B17D3">
              <w:rPr>
                <w:rFonts w:eastAsia="Arial"/>
              </w:rPr>
              <w:t>quivalent</w:t>
            </w:r>
            <w:r w:rsidR="00926798" w:rsidRPr="005B17D3">
              <w:rPr>
                <w:rFonts w:eastAsia="Arial"/>
              </w:rPr>
              <w:t xml:space="preserve"> (FTE)</w:t>
            </w:r>
            <w:r w:rsidRPr="005B17D3">
              <w:rPr>
                <w:rFonts w:eastAsia="Arial"/>
              </w:rPr>
              <w:t>) who are not Veterans. Records assign</w:t>
            </w:r>
            <w:r w:rsidR="00926798" w:rsidRPr="005B17D3">
              <w:rPr>
                <w:rFonts w:eastAsia="Arial"/>
              </w:rPr>
              <w:t>ed</w:t>
            </w:r>
            <w:r w:rsidRPr="005B17D3">
              <w:rPr>
                <w:rFonts w:eastAsia="Arial"/>
              </w:rPr>
              <w:t xml:space="preserve"> this carve out p</w:t>
            </w:r>
            <w:r w:rsidR="00D975BD" w:rsidRPr="005B17D3">
              <w:rPr>
                <w:rFonts w:eastAsia="Arial"/>
              </w:rPr>
              <w:t>rofile</w:t>
            </w:r>
            <w:r w:rsidRPr="005B17D3">
              <w:rPr>
                <w:rFonts w:eastAsia="Arial"/>
              </w:rPr>
              <w:t xml:space="preserve"> will not be share</w:t>
            </w:r>
            <w:r w:rsidR="00926798" w:rsidRPr="005B17D3">
              <w:rPr>
                <w:rFonts w:eastAsia="Arial"/>
              </w:rPr>
              <w:t>d</w:t>
            </w:r>
            <w:r w:rsidRPr="005B17D3">
              <w:rPr>
                <w:rFonts w:eastAsia="Arial"/>
              </w:rPr>
              <w:t xml:space="preserve"> via Health Information Exchange. These records will also be assigned Humanitarian as the Core p</w:t>
            </w:r>
            <w:r w:rsidR="00D975BD" w:rsidRPr="005B17D3">
              <w:rPr>
                <w:rFonts w:eastAsia="Arial"/>
              </w:rPr>
              <w:t>rofile</w:t>
            </w:r>
            <w:r w:rsidRPr="005B17D3">
              <w:rPr>
                <w:rFonts w:eastAsia="Arial"/>
              </w:rPr>
              <w:t xml:space="preserve"> for any non-</w:t>
            </w:r>
            <w:r w:rsidR="00926798" w:rsidRPr="005B17D3">
              <w:rPr>
                <w:rFonts w:eastAsia="Arial"/>
              </w:rPr>
              <w:t>em</w:t>
            </w:r>
            <w:r w:rsidRPr="005B17D3">
              <w:rPr>
                <w:rFonts w:eastAsia="Arial"/>
              </w:rPr>
              <w:t>ployee activities.</w:t>
            </w:r>
          </w:p>
          <w:p w14:paraId="46B5EA23" w14:textId="57930F74" w:rsidR="00DC7A5D" w:rsidRPr="005B17D3" w:rsidRDefault="00DC7A5D" w:rsidP="00DC7A5D">
            <w:pPr>
              <w:rPr>
                <w:color w:val="000000"/>
                <w:shd w:val="clear" w:color="auto" w:fill="FFFFFF"/>
              </w:rPr>
            </w:pPr>
            <w:r w:rsidRPr="005B17D3">
              <w:rPr>
                <w:color w:val="000000"/>
                <w:shd w:val="clear" w:color="auto" w:fill="FFFFFF"/>
              </w:rPr>
              <w:t>Enrollment System users can assign a V</w:t>
            </w:r>
            <w:r w:rsidR="00FE67F3" w:rsidRPr="005B17D3">
              <w:rPr>
                <w:color w:val="000000"/>
                <w:shd w:val="clear" w:color="auto" w:fill="FFFFFF"/>
              </w:rPr>
              <w:t>HAP</w:t>
            </w:r>
            <w:r w:rsidRPr="005B17D3">
              <w:rPr>
                <w:color w:val="000000"/>
                <w:shd w:val="clear" w:color="auto" w:fill="FFFFFF"/>
              </w:rPr>
              <w:t xml:space="preserve"> to Veterans who have no Veteran eligibility code</w:t>
            </w:r>
            <w:r w:rsidR="00F919FC" w:rsidRPr="005B17D3">
              <w:rPr>
                <w:color w:val="000000"/>
                <w:shd w:val="clear" w:color="auto" w:fill="FFFFFF"/>
              </w:rPr>
              <w:t>,</w:t>
            </w:r>
            <w:r w:rsidRPr="005B17D3">
              <w:rPr>
                <w:color w:val="000000"/>
                <w:shd w:val="clear" w:color="auto" w:fill="FFFFFF"/>
              </w:rPr>
              <w:t xml:space="preserve"> but who have a primary or secondary code of “Employee”.</w:t>
            </w:r>
          </w:p>
          <w:p w14:paraId="4699B631" w14:textId="15C832EA" w:rsidR="00DC7A5D" w:rsidRPr="005B17D3" w:rsidRDefault="00DC7A5D" w:rsidP="00DC7A5D">
            <w:pPr>
              <w:pStyle w:val="BodyTextBullet2"/>
              <w:rPr>
                <w:rFonts w:eastAsia="Arial"/>
              </w:rPr>
            </w:pPr>
            <w:r w:rsidRPr="005B17D3">
              <w:t>The “Employee” p</w:t>
            </w:r>
            <w:r w:rsidR="00D975BD" w:rsidRPr="005B17D3">
              <w:t>rofile</w:t>
            </w:r>
            <w:r w:rsidRPr="005B17D3">
              <w:t xml:space="preserve"> displays on the </w:t>
            </w:r>
            <w:r w:rsidR="00FE67F3" w:rsidRPr="005B17D3">
              <w:rPr>
                <w:b/>
              </w:rPr>
              <w:t>VHA Profile</w:t>
            </w:r>
            <w:r w:rsidRPr="005B17D3">
              <w:t xml:space="preserve"> screen as a checkbox and is manually assignable to records by users with the appropriate capability. The “Employee” p</w:t>
            </w:r>
            <w:r w:rsidR="00D975BD" w:rsidRPr="005B17D3">
              <w:t>rofile</w:t>
            </w:r>
            <w:r w:rsidRPr="005B17D3">
              <w:t xml:space="preserve"> is considered a carveout plan that can be assigned in addition to other p</w:t>
            </w:r>
            <w:r w:rsidR="00AA1BAA" w:rsidRPr="005B17D3">
              <w:t>rofiles</w:t>
            </w:r>
            <w:r w:rsidRPr="005B17D3">
              <w:t xml:space="preserve">. </w:t>
            </w:r>
          </w:p>
        </w:tc>
        <w:tc>
          <w:tcPr>
            <w:tcW w:w="1255" w:type="dxa"/>
          </w:tcPr>
          <w:p w14:paraId="11EF49F3" w14:textId="06FE60BB" w:rsidR="00DC7A5D" w:rsidRPr="005B17D3" w:rsidRDefault="00DC7A5D" w:rsidP="00DC7A5D">
            <w:pPr>
              <w:pStyle w:val="BodyTextBullet2"/>
              <w:rPr>
                <w:rFonts w:eastAsia="Arial"/>
              </w:rPr>
            </w:pPr>
            <w:r w:rsidRPr="005B17D3">
              <w:rPr>
                <w:rFonts w:eastAsia="Arial"/>
              </w:rPr>
              <w:t>Employee Only</w:t>
            </w:r>
          </w:p>
        </w:tc>
      </w:tr>
      <w:tr w:rsidR="00DC7A5D" w:rsidRPr="005B17D3" w14:paraId="264BFCE4" w14:textId="77777777" w:rsidTr="008047CC">
        <w:tc>
          <w:tcPr>
            <w:tcW w:w="1795" w:type="dxa"/>
          </w:tcPr>
          <w:p w14:paraId="67C465BE" w14:textId="7C8A6FD1" w:rsidR="00DC7A5D" w:rsidRPr="005B17D3" w:rsidRDefault="00DC7A5D" w:rsidP="00DC7A5D">
            <w:pPr>
              <w:pStyle w:val="BodyTextBullet2"/>
              <w:rPr>
                <w:rFonts w:eastAsia="Arial"/>
              </w:rPr>
            </w:pPr>
            <w:r w:rsidRPr="005B17D3">
              <w:rPr>
                <w:rFonts w:eastAsia="Arial"/>
              </w:rPr>
              <w:t>High Risk Veteran</w:t>
            </w:r>
          </w:p>
        </w:tc>
        <w:tc>
          <w:tcPr>
            <w:tcW w:w="906" w:type="dxa"/>
          </w:tcPr>
          <w:p w14:paraId="748011DF" w14:textId="65F09850" w:rsidR="00DC7A5D" w:rsidRPr="005B17D3" w:rsidRDefault="00DC7A5D" w:rsidP="00DC7A5D">
            <w:pPr>
              <w:pStyle w:val="BodyTextBullet2"/>
              <w:rPr>
                <w:rFonts w:eastAsia="Arial"/>
              </w:rPr>
            </w:pPr>
            <w:r w:rsidRPr="005B17D3">
              <w:rPr>
                <w:rFonts w:eastAsia="Arial"/>
              </w:rPr>
              <w:t>HRV</w:t>
            </w:r>
          </w:p>
        </w:tc>
        <w:tc>
          <w:tcPr>
            <w:tcW w:w="1074" w:type="dxa"/>
          </w:tcPr>
          <w:p w14:paraId="703A8EC5" w14:textId="13F9F0C6" w:rsidR="00DC7A5D" w:rsidRPr="005B17D3" w:rsidRDefault="008D38A1" w:rsidP="00DC7A5D">
            <w:pPr>
              <w:pStyle w:val="BodyTextBullet2"/>
              <w:rPr>
                <w:rFonts w:eastAsia="Arial"/>
              </w:rPr>
            </w:pPr>
            <w:r w:rsidRPr="005B17D3">
              <w:rPr>
                <w:rFonts w:eastAsia="Arial"/>
              </w:rPr>
              <w:t>289</w:t>
            </w:r>
          </w:p>
        </w:tc>
        <w:tc>
          <w:tcPr>
            <w:tcW w:w="4320" w:type="dxa"/>
          </w:tcPr>
          <w:p w14:paraId="11841807" w14:textId="11A80AC9" w:rsidR="00DC7A5D" w:rsidRPr="005B17D3" w:rsidRDefault="00025CB7" w:rsidP="00025CB7">
            <w:pPr>
              <w:pStyle w:val="NoteLightbulb"/>
              <w:rPr>
                <w:rFonts w:eastAsia="Arial"/>
              </w:rPr>
            </w:pPr>
            <w:r w:rsidRPr="005B17D3">
              <w:rPr>
                <w:rFonts w:eastAsia="Arial"/>
                <w:b/>
              </w:rPr>
              <w:t>Note</w:t>
            </w:r>
            <w:r w:rsidRPr="005B17D3">
              <w:rPr>
                <w:rFonts w:eastAsia="Arial"/>
              </w:rPr>
              <w:t>: Description is intentionally left blank.</w:t>
            </w:r>
          </w:p>
        </w:tc>
        <w:tc>
          <w:tcPr>
            <w:tcW w:w="1255" w:type="dxa"/>
          </w:tcPr>
          <w:p w14:paraId="139A6CC8" w14:textId="0B6B898B" w:rsidR="00DC7A5D" w:rsidRPr="005B17D3" w:rsidRDefault="00DC7A5D" w:rsidP="00DC7A5D">
            <w:pPr>
              <w:pStyle w:val="BodyTextBullet2"/>
              <w:rPr>
                <w:rFonts w:eastAsia="Arial"/>
              </w:rPr>
            </w:pPr>
            <w:r w:rsidRPr="005B17D3">
              <w:rPr>
                <w:rFonts w:eastAsia="Arial"/>
              </w:rPr>
              <w:t>HR01001</w:t>
            </w:r>
          </w:p>
        </w:tc>
      </w:tr>
      <w:bookmarkEnd w:id="736"/>
    </w:tbl>
    <w:p w14:paraId="090D2307" w14:textId="58FC5964" w:rsidR="00DA5D8D" w:rsidRPr="005B17D3" w:rsidRDefault="00DA5D8D" w:rsidP="00EF3896">
      <w:pPr>
        <w:pStyle w:val="BodyText"/>
      </w:pPr>
    </w:p>
    <w:p w14:paraId="587CC202" w14:textId="77777777" w:rsidR="00E54EF6" w:rsidRPr="005B17D3" w:rsidRDefault="00E54EF6" w:rsidP="00EF3896">
      <w:pPr>
        <w:pStyle w:val="BodyText"/>
      </w:pPr>
    </w:p>
    <w:p w14:paraId="58057D29" w14:textId="485519D5" w:rsidR="00DA5D8D" w:rsidRPr="005B17D3" w:rsidRDefault="00DA5D8D" w:rsidP="00EF3896">
      <w:pPr>
        <w:pStyle w:val="Heading4"/>
      </w:pPr>
      <w:bookmarkStart w:id="740" w:name="_Toc31622207"/>
      <w:bookmarkStart w:id="741" w:name="Community_Care_VMBPs"/>
      <w:r w:rsidRPr="005B17D3">
        <w:t xml:space="preserve">Community Care </w:t>
      </w:r>
      <w:bookmarkStart w:id="742" w:name="RH_PD_TOC_BK"/>
      <w:r w:rsidR="00FE67F3" w:rsidRPr="005B17D3">
        <w:t>VHAP</w:t>
      </w:r>
      <w:r w:rsidR="006626E6" w:rsidRPr="005B17D3">
        <w:t>s</w:t>
      </w:r>
      <w:bookmarkEnd w:id="740"/>
    </w:p>
    <w:bookmarkEnd w:id="741"/>
    <w:p w14:paraId="659F81E2" w14:textId="621505C2" w:rsidR="00DA5D8D" w:rsidRPr="005B17D3" w:rsidRDefault="00DA5D8D" w:rsidP="00EF3896">
      <w:pPr>
        <w:pStyle w:val="BodyTextBullet1"/>
      </w:pPr>
      <w:r w:rsidRPr="005B17D3">
        <w:rPr>
          <w:rFonts w:eastAsia="Arial"/>
        </w:rPr>
        <w:t>Maintaining Internal Systems and Strengthening Integrated Outside Networks (</w:t>
      </w:r>
      <w:r w:rsidRPr="005B17D3">
        <w:t>MISSION) Act Community Care </w:t>
      </w:r>
      <w:r w:rsidR="00FE67F3" w:rsidRPr="005B17D3">
        <w:t>VHAPs</w:t>
      </w:r>
      <w:r w:rsidRPr="005B17D3">
        <w:t>:</w:t>
      </w:r>
    </w:p>
    <w:p w14:paraId="33469BD6" w14:textId="77777777" w:rsidR="00DA5D8D" w:rsidRPr="005B17D3" w:rsidRDefault="00DA5D8D" w:rsidP="00EF3896">
      <w:pPr>
        <w:pStyle w:val="BodyTextBullet1"/>
        <w:rPr>
          <w:b/>
        </w:rPr>
      </w:pPr>
    </w:p>
    <w:p w14:paraId="36D52753" w14:textId="46C4A4B5" w:rsidR="00DA5D8D" w:rsidRPr="005B17D3" w:rsidRDefault="00DA5D8D" w:rsidP="00EF3896">
      <w:r w:rsidRPr="005B17D3">
        <w:t xml:space="preserve">On June 6th, 2019, the following eligibilities moved over to the </w:t>
      </w:r>
      <w:r w:rsidRPr="005B17D3">
        <w:rPr>
          <w:rFonts w:eastAsia="Arial"/>
        </w:rPr>
        <w:t>Maintaining Internal Systems and Strengthening Integrated Outside Networks</w:t>
      </w:r>
      <w:r w:rsidRPr="005B17D3">
        <w:t xml:space="preserve"> (MISSION) Act Community Care </w:t>
      </w:r>
      <w:r w:rsidR="00FE67F3" w:rsidRPr="005B17D3">
        <w:t>VHAPs</w:t>
      </w:r>
      <w:r w:rsidRPr="005B17D3">
        <w:t xml:space="preserve"> and are described in the table below:</w:t>
      </w:r>
    </w:p>
    <w:p w14:paraId="2A52790A" w14:textId="77777777" w:rsidR="00DA5D8D" w:rsidRPr="005B17D3" w:rsidRDefault="00DA5D8D" w:rsidP="00EF3896"/>
    <w:tbl>
      <w:tblPr>
        <w:tblStyle w:val="TableGrid"/>
        <w:tblW w:w="0" w:type="auto"/>
        <w:tblLook w:val="04A0" w:firstRow="1" w:lastRow="0" w:firstColumn="1" w:lastColumn="0" w:noHBand="0" w:noVBand="1"/>
      </w:tblPr>
      <w:tblGrid>
        <w:gridCol w:w="2233"/>
        <w:gridCol w:w="1561"/>
        <w:gridCol w:w="766"/>
        <w:gridCol w:w="4790"/>
      </w:tblGrid>
      <w:tr w:rsidR="00DA5D8D" w:rsidRPr="005B17D3" w14:paraId="61D8A8D7" w14:textId="77777777" w:rsidTr="00BB58CD">
        <w:trPr>
          <w:tblHeader/>
        </w:trPr>
        <w:tc>
          <w:tcPr>
            <w:tcW w:w="2425" w:type="dxa"/>
            <w:shd w:val="clear" w:color="auto" w:fill="DEEAF6" w:themeFill="accent5" w:themeFillTint="33"/>
          </w:tcPr>
          <w:p w14:paraId="38FA3EF6" w14:textId="77777777" w:rsidR="00DA5D8D" w:rsidRPr="005B17D3" w:rsidRDefault="00DA5D8D" w:rsidP="00EF3896">
            <w:pPr>
              <w:pStyle w:val="BodyTextBullet1"/>
              <w:jc w:val="center"/>
              <w:rPr>
                <w:rFonts w:ascii="Arial" w:hAnsi="Arial" w:cs="Arial"/>
                <w:b/>
                <w:sz w:val="22"/>
                <w:szCs w:val="22"/>
              </w:rPr>
            </w:pPr>
            <w:r w:rsidRPr="005B17D3">
              <w:rPr>
                <w:rFonts w:ascii="Arial" w:hAnsi="Arial" w:cs="Arial"/>
                <w:b/>
                <w:sz w:val="22"/>
                <w:szCs w:val="22"/>
              </w:rPr>
              <w:t>Name</w:t>
            </w:r>
          </w:p>
        </w:tc>
        <w:tc>
          <w:tcPr>
            <w:tcW w:w="739" w:type="dxa"/>
            <w:shd w:val="clear" w:color="auto" w:fill="DEEAF6" w:themeFill="accent5" w:themeFillTint="33"/>
          </w:tcPr>
          <w:p w14:paraId="734E4466" w14:textId="77777777" w:rsidR="00DA5D8D" w:rsidRPr="005B17D3" w:rsidRDefault="00DA5D8D" w:rsidP="00EF3896">
            <w:pPr>
              <w:pStyle w:val="BodyTextBullet1"/>
              <w:jc w:val="center"/>
              <w:rPr>
                <w:rFonts w:ascii="Arial" w:hAnsi="Arial" w:cs="Arial"/>
                <w:b/>
                <w:sz w:val="22"/>
                <w:szCs w:val="22"/>
              </w:rPr>
            </w:pPr>
            <w:r w:rsidRPr="005B17D3">
              <w:rPr>
                <w:rFonts w:ascii="Arial" w:hAnsi="Arial" w:cs="Arial"/>
                <w:b/>
                <w:sz w:val="22"/>
                <w:szCs w:val="22"/>
              </w:rPr>
              <w:t>Abbreviation</w:t>
            </w:r>
          </w:p>
        </w:tc>
        <w:tc>
          <w:tcPr>
            <w:tcW w:w="766" w:type="dxa"/>
            <w:shd w:val="clear" w:color="auto" w:fill="DEEAF6" w:themeFill="accent5" w:themeFillTint="33"/>
          </w:tcPr>
          <w:p w14:paraId="1CA2DF83" w14:textId="77777777" w:rsidR="00DA5D8D" w:rsidRPr="005B17D3" w:rsidRDefault="00DA5D8D" w:rsidP="00EF3896">
            <w:pPr>
              <w:pStyle w:val="BodyTextBullet1"/>
              <w:jc w:val="center"/>
              <w:rPr>
                <w:rFonts w:ascii="Arial" w:hAnsi="Arial" w:cs="Arial"/>
                <w:b/>
                <w:sz w:val="22"/>
                <w:szCs w:val="22"/>
              </w:rPr>
            </w:pPr>
            <w:r w:rsidRPr="005B17D3">
              <w:rPr>
                <w:rFonts w:ascii="Arial" w:hAnsi="Arial" w:cs="Arial"/>
                <w:b/>
                <w:sz w:val="22"/>
                <w:szCs w:val="22"/>
              </w:rPr>
              <w:t>Code</w:t>
            </w:r>
          </w:p>
        </w:tc>
        <w:tc>
          <w:tcPr>
            <w:tcW w:w="5420" w:type="dxa"/>
            <w:shd w:val="clear" w:color="auto" w:fill="DEEAF6" w:themeFill="accent5" w:themeFillTint="33"/>
          </w:tcPr>
          <w:p w14:paraId="2F657224" w14:textId="77777777" w:rsidR="00DA5D8D" w:rsidRPr="005B17D3" w:rsidRDefault="00DA5D8D" w:rsidP="00EF3896">
            <w:pPr>
              <w:pStyle w:val="BodyTextBullet1"/>
              <w:rPr>
                <w:rFonts w:ascii="Arial" w:hAnsi="Arial" w:cs="Arial"/>
                <w:b/>
                <w:sz w:val="22"/>
                <w:szCs w:val="22"/>
              </w:rPr>
            </w:pPr>
            <w:r w:rsidRPr="005B17D3">
              <w:rPr>
                <w:rFonts w:ascii="Arial" w:hAnsi="Arial" w:cs="Arial"/>
                <w:b/>
                <w:sz w:val="22"/>
                <w:szCs w:val="22"/>
              </w:rPr>
              <w:t>Description</w:t>
            </w:r>
          </w:p>
        </w:tc>
      </w:tr>
      <w:tr w:rsidR="00DA5D8D" w:rsidRPr="005B17D3" w14:paraId="4150A7A8" w14:textId="77777777" w:rsidTr="00BB58CD">
        <w:tc>
          <w:tcPr>
            <w:tcW w:w="2425" w:type="dxa"/>
          </w:tcPr>
          <w:p w14:paraId="4FD2312C" w14:textId="77777777" w:rsidR="00DA5D8D" w:rsidRPr="005B17D3" w:rsidRDefault="00DA5D8D" w:rsidP="00EF3896">
            <w:r w:rsidRPr="005B17D3">
              <w:t>Veteran Plan - CCP Basic</w:t>
            </w:r>
          </w:p>
        </w:tc>
        <w:tc>
          <w:tcPr>
            <w:tcW w:w="739" w:type="dxa"/>
            <w:vAlign w:val="center"/>
          </w:tcPr>
          <w:p w14:paraId="4DB5427F" w14:textId="77777777" w:rsidR="00DA5D8D" w:rsidRPr="005B17D3" w:rsidRDefault="00DA5D8D" w:rsidP="00EF3896">
            <w:pPr>
              <w:jc w:val="center"/>
            </w:pPr>
            <w:r w:rsidRPr="005B17D3">
              <w:t>B</w:t>
            </w:r>
          </w:p>
        </w:tc>
        <w:tc>
          <w:tcPr>
            <w:tcW w:w="766" w:type="dxa"/>
            <w:vAlign w:val="center"/>
          </w:tcPr>
          <w:p w14:paraId="3DC4CFFD" w14:textId="77777777" w:rsidR="00DA5D8D" w:rsidRPr="005B17D3" w:rsidRDefault="00DA5D8D" w:rsidP="00EF3896">
            <w:pPr>
              <w:jc w:val="center"/>
            </w:pPr>
            <w:r w:rsidRPr="005B17D3">
              <w:t>208</w:t>
            </w:r>
          </w:p>
        </w:tc>
        <w:tc>
          <w:tcPr>
            <w:tcW w:w="5420" w:type="dxa"/>
            <w:vAlign w:val="center"/>
          </w:tcPr>
          <w:p w14:paraId="426BEC2F" w14:textId="77777777" w:rsidR="00DA5D8D" w:rsidRPr="005B17D3" w:rsidRDefault="00DA5D8D" w:rsidP="00EF3896">
            <w:r w:rsidRPr="005B17D3">
              <w:t>The Veteran must be enrolled in the VA healthcare system. Veteran is eligible for the Community Care Program but does not meet the criteria for Community Care services (static eligibilities).</w:t>
            </w:r>
          </w:p>
        </w:tc>
      </w:tr>
      <w:tr w:rsidR="00DA5D8D" w:rsidRPr="005B17D3" w14:paraId="482C4B38" w14:textId="77777777" w:rsidTr="00BB58CD">
        <w:tc>
          <w:tcPr>
            <w:tcW w:w="2425" w:type="dxa"/>
          </w:tcPr>
          <w:p w14:paraId="4E3CB70A" w14:textId="77777777" w:rsidR="00DA5D8D" w:rsidRPr="005B17D3" w:rsidRDefault="00DA5D8D" w:rsidP="00EF3896">
            <w:pPr>
              <w:rPr>
                <w:color w:val="000000"/>
              </w:rPr>
            </w:pPr>
            <w:r w:rsidRPr="005B17D3">
              <w:t>Veteran Plan - CCP State with No Full-Service Medical Facility</w:t>
            </w:r>
          </w:p>
        </w:tc>
        <w:tc>
          <w:tcPr>
            <w:tcW w:w="739" w:type="dxa"/>
            <w:vAlign w:val="center"/>
          </w:tcPr>
          <w:p w14:paraId="0A46E0C4" w14:textId="77777777" w:rsidR="00DA5D8D" w:rsidRPr="005B17D3" w:rsidRDefault="00DA5D8D" w:rsidP="00EF3896">
            <w:pPr>
              <w:jc w:val="center"/>
              <w:rPr>
                <w:color w:val="000000"/>
              </w:rPr>
            </w:pPr>
            <w:r w:rsidRPr="005B17D3">
              <w:rPr>
                <w:color w:val="000000"/>
              </w:rPr>
              <w:t>N</w:t>
            </w:r>
          </w:p>
        </w:tc>
        <w:tc>
          <w:tcPr>
            <w:tcW w:w="766" w:type="dxa"/>
            <w:vAlign w:val="center"/>
          </w:tcPr>
          <w:p w14:paraId="5C29626B" w14:textId="77777777" w:rsidR="00DA5D8D" w:rsidRPr="005B17D3" w:rsidRDefault="00DA5D8D" w:rsidP="00EF3896">
            <w:pPr>
              <w:jc w:val="center"/>
            </w:pPr>
            <w:r w:rsidRPr="005B17D3">
              <w:rPr>
                <w:color w:val="000000"/>
              </w:rPr>
              <w:t>209</w:t>
            </w:r>
          </w:p>
        </w:tc>
        <w:tc>
          <w:tcPr>
            <w:tcW w:w="5420" w:type="dxa"/>
            <w:vAlign w:val="center"/>
          </w:tcPr>
          <w:p w14:paraId="3AB18AF2" w14:textId="77777777" w:rsidR="00DA5D8D" w:rsidRPr="005B17D3" w:rsidRDefault="00DA5D8D" w:rsidP="007A621E">
            <w:pPr>
              <w:pStyle w:val="BodyTextBullet1"/>
            </w:pPr>
            <w:r w:rsidRPr="005B17D3">
              <w:t xml:space="preserve">Enrolled Veterans who reside in a state with no full-service VA medical facility. </w:t>
            </w:r>
          </w:p>
        </w:tc>
      </w:tr>
      <w:tr w:rsidR="00DA5D8D" w:rsidRPr="005B17D3" w14:paraId="269DE9BA" w14:textId="77777777" w:rsidTr="00BB58CD">
        <w:tc>
          <w:tcPr>
            <w:tcW w:w="2425" w:type="dxa"/>
          </w:tcPr>
          <w:p w14:paraId="664E6CFF" w14:textId="77777777" w:rsidR="00DA5D8D" w:rsidRPr="005B17D3" w:rsidRDefault="00DA5D8D" w:rsidP="00EF3896">
            <w:pPr>
              <w:pStyle w:val="BodyTextBullet1"/>
            </w:pPr>
            <w:r w:rsidRPr="005B17D3">
              <w:t>Veteran Plan - CCP Urgent Care:</w:t>
            </w:r>
          </w:p>
          <w:p w14:paraId="69B861AE" w14:textId="77777777" w:rsidR="00DA5D8D" w:rsidRPr="005B17D3" w:rsidRDefault="00DA5D8D" w:rsidP="00EF3896">
            <w:pPr>
              <w:jc w:val="center"/>
              <w:rPr>
                <w:color w:val="000000"/>
              </w:rPr>
            </w:pPr>
          </w:p>
        </w:tc>
        <w:tc>
          <w:tcPr>
            <w:tcW w:w="739" w:type="dxa"/>
            <w:vAlign w:val="center"/>
          </w:tcPr>
          <w:p w14:paraId="61883164" w14:textId="77777777" w:rsidR="00DA5D8D" w:rsidRPr="005B17D3" w:rsidRDefault="00DA5D8D" w:rsidP="00EF3896">
            <w:pPr>
              <w:jc w:val="center"/>
              <w:rPr>
                <w:color w:val="000000"/>
              </w:rPr>
            </w:pPr>
            <w:r w:rsidRPr="005B17D3">
              <w:rPr>
                <w:color w:val="000000"/>
              </w:rPr>
              <w:t>U</w:t>
            </w:r>
          </w:p>
        </w:tc>
        <w:tc>
          <w:tcPr>
            <w:tcW w:w="766" w:type="dxa"/>
            <w:vAlign w:val="center"/>
          </w:tcPr>
          <w:p w14:paraId="40DBB9B9" w14:textId="77777777" w:rsidR="00DA5D8D" w:rsidRPr="005B17D3" w:rsidRDefault="00DA5D8D" w:rsidP="00EF3896">
            <w:pPr>
              <w:jc w:val="center"/>
            </w:pPr>
            <w:r w:rsidRPr="005B17D3">
              <w:rPr>
                <w:color w:val="000000"/>
              </w:rPr>
              <w:t>210</w:t>
            </w:r>
          </w:p>
        </w:tc>
        <w:tc>
          <w:tcPr>
            <w:tcW w:w="5420" w:type="dxa"/>
            <w:vAlign w:val="center"/>
          </w:tcPr>
          <w:p w14:paraId="4870B35E" w14:textId="77777777" w:rsidR="00DA5D8D" w:rsidRPr="005B17D3" w:rsidRDefault="00DA5D8D" w:rsidP="00EF3896">
            <w:pPr>
              <w:pStyle w:val="BodyTextBullet1"/>
            </w:pPr>
            <w:r w:rsidRPr="005B17D3">
              <w:t>Enrolled Veterans who have received Title 38 care within the past two years who meet the administrative eligibility for non-VA Urgent Care services.</w:t>
            </w:r>
          </w:p>
        </w:tc>
      </w:tr>
      <w:tr w:rsidR="00DA5D8D" w:rsidRPr="005B17D3" w14:paraId="2882AF53" w14:textId="77777777" w:rsidTr="00BB58CD">
        <w:tc>
          <w:tcPr>
            <w:tcW w:w="2425" w:type="dxa"/>
          </w:tcPr>
          <w:p w14:paraId="131C507A" w14:textId="77777777" w:rsidR="00DA5D8D" w:rsidRPr="005B17D3" w:rsidRDefault="00DA5D8D" w:rsidP="00EF3896">
            <w:pPr>
              <w:spacing w:before="100" w:beforeAutospacing="1" w:after="100" w:afterAutospacing="1"/>
            </w:pPr>
            <w:r w:rsidRPr="005B17D3">
              <w:t>Veteran Plan – CCP Grandfather</w:t>
            </w:r>
          </w:p>
        </w:tc>
        <w:tc>
          <w:tcPr>
            <w:tcW w:w="739" w:type="dxa"/>
            <w:vAlign w:val="center"/>
          </w:tcPr>
          <w:p w14:paraId="40480BDF" w14:textId="77777777" w:rsidR="00DA5D8D" w:rsidRPr="005B17D3" w:rsidRDefault="00DA5D8D" w:rsidP="00EF3896">
            <w:pPr>
              <w:jc w:val="center"/>
              <w:rPr>
                <w:color w:val="000000"/>
              </w:rPr>
            </w:pPr>
            <w:r w:rsidRPr="005B17D3">
              <w:rPr>
                <w:color w:val="000000"/>
              </w:rPr>
              <w:t>G</w:t>
            </w:r>
          </w:p>
        </w:tc>
        <w:tc>
          <w:tcPr>
            <w:tcW w:w="766" w:type="dxa"/>
            <w:vAlign w:val="center"/>
          </w:tcPr>
          <w:p w14:paraId="26FC42A7" w14:textId="77777777" w:rsidR="00DA5D8D" w:rsidRPr="005B17D3" w:rsidRDefault="00DA5D8D" w:rsidP="00EF3896">
            <w:pPr>
              <w:jc w:val="center"/>
            </w:pPr>
            <w:r w:rsidRPr="005B17D3">
              <w:rPr>
                <w:color w:val="000000"/>
              </w:rPr>
              <w:t>211</w:t>
            </w:r>
          </w:p>
        </w:tc>
        <w:tc>
          <w:tcPr>
            <w:tcW w:w="5420" w:type="dxa"/>
          </w:tcPr>
          <w:p w14:paraId="3695D5F0" w14:textId="5FC45876" w:rsidR="00DA5D8D" w:rsidRPr="005B17D3" w:rsidRDefault="00DA5D8D" w:rsidP="00EF3896">
            <w:r w:rsidRPr="005B17D3">
              <w:t xml:space="preserve">Enrolled Veterans who were drive distance-eligible under Veterans Choice. Grandfathered Veterans eligibility is extended from Veterans Choice to the new CCP eligibility established under the MISSION Act. There are two groups of Grandfathered Veterans: </w:t>
            </w:r>
          </w:p>
          <w:p w14:paraId="0A8286EE" w14:textId="77777777" w:rsidR="007A621E" w:rsidRPr="005B17D3" w:rsidRDefault="007A621E" w:rsidP="00EF3896"/>
          <w:p w14:paraId="2D3D26CA" w14:textId="77777777" w:rsidR="00DA5D8D" w:rsidRPr="005B17D3" w:rsidRDefault="00DA5D8D" w:rsidP="001470FA">
            <w:pPr>
              <w:numPr>
                <w:ilvl w:val="0"/>
                <w:numId w:val="479"/>
              </w:numPr>
            </w:pPr>
            <w:r w:rsidRPr="005B17D3">
              <w:t>Five Populated Density States</w:t>
            </w:r>
          </w:p>
          <w:p w14:paraId="1E05DB9E" w14:textId="77777777" w:rsidR="00DA5D8D" w:rsidRPr="005B17D3" w:rsidRDefault="00DA5D8D" w:rsidP="001470FA">
            <w:pPr>
              <w:numPr>
                <w:ilvl w:val="0"/>
                <w:numId w:val="479"/>
              </w:numPr>
            </w:pPr>
            <w:r w:rsidRPr="005B17D3">
              <w:t>Received Title 38 Care</w:t>
            </w:r>
          </w:p>
          <w:p w14:paraId="403090EA" w14:textId="77777777" w:rsidR="007A621E" w:rsidRPr="005B17D3" w:rsidRDefault="007A621E" w:rsidP="00EF3896"/>
          <w:p w14:paraId="61C6F3C5" w14:textId="4C7F06B1" w:rsidR="00DA5D8D" w:rsidRPr="005B17D3" w:rsidRDefault="00DA5D8D" w:rsidP="00EF3896">
            <w:r w:rsidRPr="005B17D3">
              <w:t>Both groups require the Veteran (1) be distance-eligible on the day before the MISSION Act was signed (June 5, 2018), and (2) is distance-eligible under Veterans Choice rules as of the start of the MISSION Act on June 6, 2019.</w:t>
            </w:r>
          </w:p>
        </w:tc>
      </w:tr>
      <w:tr w:rsidR="00DA5D8D" w:rsidRPr="005B17D3" w14:paraId="4CCE0CB0" w14:textId="77777777" w:rsidTr="00BB58CD">
        <w:tc>
          <w:tcPr>
            <w:tcW w:w="2425" w:type="dxa"/>
          </w:tcPr>
          <w:p w14:paraId="388CC610" w14:textId="77777777" w:rsidR="00DA5D8D" w:rsidRPr="005B17D3" w:rsidRDefault="00DA5D8D" w:rsidP="00EF3896">
            <w:pPr>
              <w:pStyle w:val="BodyTextBullet1"/>
            </w:pPr>
            <w:r w:rsidRPr="005B17D3">
              <w:t>Veteran Plan – CCP Hardship Determination</w:t>
            </w:r>
          </w:p>
          <w:p w14:paraId="0B973586" w14:textId="77777777" w:rsidR="00DA5D8D" w:rsidRPr="005B17D3" w:rsidRDefault="00DA5D8D" w:rsidP="00EF3896">
            <w:pPr>
              <w:jc w:val="center"/>
            </w:pPr>
          </w:p>
        </w:tc>
        <w:tc>
          <w:tcPr>
            <w:tcW w:w="739" w:type="dxa"/>
            <w:vAlign w:val="center"/>
          </w:tcPr>
          <w:p w14:paraId="42ED03C3" w14:textId="77777777" w:rsidR="00DA5D8D" w:rsidRPr="005B17D3" w:rsidRDefault="00DA5D8D" w:rsidP="00EF3896">
            <w:pPr>
              <w:jc w:val="center"/>
            </w:pPr>
            <w:r w:rsidRPr="005B17D3">
              <w:t>H</w:t>
            </w:r>
          </w:p>
        </w:tc>
        <w:tc>
          <w:tcPr>
            <w:tcW w:w="766" w:type="dxa"/>
            <w:vAlign w:val="center"/>
          </w:tcPr>
          <w:p w14:paraId="19B61E84" w14:textId="77777777" w:rsidR="00DA5D8D" w:rsidRPr="005B17D3" w:rsidRDefault="00DA5D8D" w:rsidP="00EF3896">
            <w:pPr>
              <w:jc w:val="center"/>
            </w:pPr>
            <w:r w:rsidRPr="005B17D3">
              <w:t>212</w:t>
            </w:r>
          </w:p>
        </w:tc>
        <w:tc>
          <w:tcPr>
            <w:tcW w:w="5420" w:type="dxa"/>
            <w:vAlign w:val="center"/>
          </w:tcPr>
          <w:p w14:paraId="7ABD7D26" w14:textId="77777777" w:rsidR="00DA5D8D" w:rsidRPr="005B17D3" w:rsidRDefault="00DA5D8D" w:rsidP="00EF3896">
            <w:pPr>
              <w:pStyle w:val="BodyTextBullet1"/>
            </w:pPr>
            <w:r w:rsidRPr="005B17D3">
              <w:t xml:space="preserve">Veterans must be enrolled in a VA health care system. This eligibility is considered “General Best Medical Interest”. </w:t>
            </w:r>
          </w:p>
          <w:p w14:paraId="52771AC8" w14:textId="02B738DD" w:rsidR="00DA5D8D" w:rsidRPr="005B17D3" w:rsidRDefault="00DA5D8D" w:rsidP="00EF3896">
            <w:pPr>
              <w:pStyle w:val="BodyTextBullet1"/>
            </w:pPr>
            <w:r w:rsidRPr="005B17D3">
              <w:t>Veterans who meet MISSION Act access standards (wait time and drive time) may still face unusual or excessive burdens in accessing care at the VA based on:</w:t>
            </w:r>
          </w:p>
          <w:p w14:paraId="4A0D324D" w14:textId="77777777" w:rsidR="007A621E" w:rsidRPr="005B17D3" w:rsidRDefault="007A621E" w:rsidP="00EF3896">
            <w:pPr>
              <w:pStyle w:val="BodyTextBullet1"/>
            </w:pPr>
          </w:p>
          <w:p w14:paraId="3E4B4DC9" w14:textId="77777777" w:rsidR="00DA5D8D" w:rsidRPr="005B17D3" w:rsidRDefault="00DA5D8D" w:rsidP="001470FA">
            <w:pPr>
              <w:pStyle w:val="BodyTextBullet1"/>
              <w:numPr>
                <w:ilvl w:val="0"/>
                <w:numId w:val="429"/>
              </w:numPr>
              <w:rPr>
                <w:noProof/>
              </w:rPr>
            </w:pPr>
            <w:r w:rsidRPr="005B17D3">
              <w:rPr>
                <w:noProof/>
              </w:rPr>
              <w:t>Geographical challenges.</w:t>
            </w:r>
          </w:p>
          <w:p w14:paraId="69F3FDC5" w14:textId="77777777" w:rsidR="00DA5D8D" w:rsidRPr="005B17D3" w:rsidRDefault="00DA5D8D" w:rsidP="001470FA">
            <w:pPr>
              <w:pStyle w:val="BodyTextBullet1"/>
              <w:numPr>
                <w:ilvl w:val="0"/>
                <w:numId w:val="429"/>
              </w:numPr>
              <w:rPr>
                <w:noProof/>
              </w:rPr>
            </w:pPr>
            <w:r w:rsidRPr="005B17D3">
              <w:rPr>
                <w:noProof/>
              </w:rPr>
              <w:t>Environmental factors such as:</w:t>
            </w:r>
          </w:p>
          <w:p w14:paraId="505B6208" w14:textId="77777777" w:rsidR="00DA5D8D" w:rsidRPr="005B17D3" w:rsidRDefault="00DA5D8D" w:rsidP="001470FA">
            <w:pPr>
              <w:pStyle w:val="BodyTextBullet1"/>
              <w:numPr>
                <w:ilvl w:val="1"/>
                <w:numId w:val="429"/>
              </w:numPr>
              <w:rPr>
                <w:noProof/>
              </w:rPr>
            </w:pPr>
            <w:r w:rsidRPr="005B17D3">
              <w:rPr>
                <w:noProof/>
              </w:rPr>
              <w:t>Roads not accessible to the general-public, (such as a road through a military base or restricted area).</w:t>
            </w:r>
          </w:p>
          <w:p w14:paraId="5CCCA339" w14:textId="77777777" w:rsidR="00DA5D8D" w:rsidRPr="005B17D3" w:rsidRDefault="00DA5D8D" w:rsidP="001470FA">
            <w:pPr>
              <w:pStyle w:val="BodyTextBullet1"/>
              <w:numPr>
                <w:ilvl w:val="1"/>
                <w:numId w:val="429"/>
              </w:numPr>
              <w:rPr>
                <w:noProof/>
              </w:rPr>
            </w:pPr>
            <w:r w:rsidRPr="005B17D3">
              <w:rPr>
                <w:noProof/>
              </w:rPr>
              <w:t>Traffic, or</w:t>
            </w:r>
          </w:p>
          <w:p w14:paraId="319EA523" w14:textId="77777777" w:rsidR="00DA5D8D" w:rsidRPr="005B17D3" w:rsidRDefault="00DA5D8D" w:rsidP="001470FA">
            <w:pPr>
              <w:pStyle w:val="BodyTextBullet1"/>
              <w:numPr>
                <w:ilvl w:val="1"/>
                <w:numId w:val="429"/>
              </w:numPr>
              <w:rPr>
                <w:noProof/>
              </w:rPr>
            </w:pPr>
            <w:r w:rsidRPr="005B17D3">
              <w:rPr>
                <w:noProof/>
              </w:rPr>
              <w:t>Hazardous weather conditions.</w:t>
            </w:r>
          </w:p>
          <w:p w14:paraId="2E320AFB" w14:textId="77777777" w:rsidR="00DA5D8D" w:rsidRPr="005B17D3" w:rsidRDefault="00DA5D8D" w:rsidP="001470FA">
            <w:pPr>
              <w:pStyle w:val="BodyTextBullet1"/>
              <w:numPr>
                <w:ilvl w:val="0"/>
                <w:numId w:val="429"/>
              </w:numPr>
              <w:rPr>
                <w:noProof/>
              </w:rPr>
            </w:pPr>
            <w:r w:rsidRPr="005B17D3">
              <w:rPr>
                <w:noProof/>
              </w:rPr>
              <w:t>A medical condition that impacts the ability to travel.</w:t>
            </w:r>
          </w:p>
          <w:p w14:paraId="50DBFBCD" w14:textId="77777777" w:rsidR="00DA5D8D" w:rsidRPr="005B17D3" w:rsidRDefault="00DA5D8D" w:rsidP="001470FA">
            <w:pPr>
              <w:pStyle w:val="BodyTextBullet1"/>
              <w:numPr>
                <w:ilvl w:val="0"/>
                <w:numId w:val="429"/>
              </w:numPr>
              <w:rPr>
                <w:noProof/>
              </w:rPr>
            </w:pPr>
            <w:r w:rsidRPr="005B17D3">
              <w:rPr>
                <w:noProof/>
              </w:rPr>
              <w:t>Other factors (as determined by the Secretary of VA).</w:t>
            </w:r>
          </w:p>
          <w:p w14:paraId="2257BF4A" w14:textId="77777777" w:rsidR="00DA5D8D" w:rsidRPr="005B17D3" w:rsidRDefault="00DA5D8D" w:rsidP="001470FA">
            <w:pPr>
              <w:pStyle w:val="BodyTextBullet1"/>
              <w:numPr>
                <w:ilvl w:val="0"/>
                <w:numId w:val="429"/>
              </w:numPr>
              <w:rPr>
                <w:noProof/>
              </w:rPr>
            </w:pPr>
            <w:r w:rsidRPr="005B17D3">
              <w:rPr>
                <w:noProof/>
              </w:rPr>
              <w:t>Meets MISSION Act access standard, but, must travel by air, boat, or ferry</w:t>
            </w:r>
          </w:p>
          <w:p w14:paraId="6AD83006" w14:textId="77777777" w:rsidR="007A621E" w:rsidRPr="005B17D3" w:rsidRDefault="007A621E" w:rsidP="00EF3896">
            <w:pPr>
              <w:pStyle w:val="BodyTextBullet1"/>
            </w:pPr>
          </w:p>
          <w:p w14:paraId="1B524F3B" w14:textId="56829698" w:rsidR="00DA5D8D" w:rsidRPr="005B17D3" w:rsidRDefault="00DA5D8D" w:rsidP="00EF3896">
            <w:pPr>
              <w:pStyle w:val="BodyTextBullet1"/>
            </w:pPr>
            <w:r w:rsidRPr="005B17D3">
              <w:t>And</w:t>
            </w:r>
          </w:p>
          <w:p w14:paraId="787259A0" w14:textId="77777777" w:rsidR="00A06D8B" w:rsidRPr="005B17D3" w:rsidRDefault="00A06D8B" w:rsidP="00EF3896">
            <w:pPr>
              <w:pStyle w:val="BodyTextBullet1"/>
            </w:pPr>
          </w:p>
          <w:p w14:paraId="3FB639A4" w14:textId="57442380" w:rsidR="00DA5D8D" w:rsidRPr="005B17D3" w:rsidRDefault="00DA5D8D" w:rsidP="00EF3896">
            <w:pPr>
              <w:pStyle w:val="BodyTextBullet1"/>
            </w:pPr>
            <w:r w:rsidRPr="005B17D3">
              <w:rPr>
                <w:position w:val="0"/>
              </w:rPr>
              <w:t xml:space="preserve">Veteran has received a COMMUNITY CARE - HARDSHIP DETERMINATION consult, and the consult has not expired then the Veteran will be eligible for Hardship. </w:t>
            </w:r>
            <w:r w:rsidRPr="005B17D3">
              <w:rPr>
                <w:bCs/>
                <w:position w:val="0"/>
              </w:rPr>
              <w:t>COMMUNITY CARE - HARDSHIP DETERMINATION will be available for MISSION Act on June 15th, 2019.</w:t>
            </w:r>
          </w:p>
        </w:tc>
      </w:tr>
      <w:bookmarkEnd w:id="742"/>
    </w:tbl>
    <w:p w14:paraId="17C99A0D" w14:textId="77777777" w:rsidR="00DA5D8D" w:rsidRPr="005B17D3" w:rsidRDefault="00DA5D8D" w:rsidP="00EF3896">
      <w:pPr>
        <w:pStyle w:val="BodyText"/>
      </w:pPr>
    </w:p>
    <w:p w14:paraId="2C279D98" w14:textId="2DA4CA26" w:rsidR="00DA5D8D" w:rsidRPr="005B17D3" w:rsidRDefault="00DA5D8D" w:rsidP="00EF3896">
      <w:pPr>
        <w:pStyle w:val="BodyText"/>
      </w:pPr>
      <w:r w:rsidRPr="005B17D3">
        <w:t>The following is a list active of V</w:t>
      </w:r>
      <w:r w:rsidR="00B920FB" w:rsidRPr="005B17D3">
        <w:t>HA</w:t>
      </w:r>
      <w:r w:rsidRPr="005B17D3">
        <w:t>Ps on the Enrollment System. Refer to the Enrollment System online help for definitions.</w:t>
      </w:r>
    </w:p>
    <w:p w14:paraId="06D5A4E4" w14:textId="77777777" w:rsidR="00DA5D8D" w:rsidRPr="005B17D3" w:rsidRDefault="00DA5D8D" w:rsidP="001470FA">
      <w:pPr>
        <w:pStyle w:val="ListBull2"/>
        <w:numPr>
          <w:ilvl w:val="0"/>
          <w:numId w:val="320"/>
        </w:numPr>
      </w:pPr>
      <w:bookmarkStart w:id="743" w:name="_Hlk3975869"/>
      <w:r w:rsidRPr="005B17D3">
        <w:t>Presumptive (38 USC 1702 - 38 CFR 17.109)</w:t>
      </w:r>
    </w:p>
    <w:p w14:paraId="4D237C0B" w14:textId="77828072" w:rsidR="00DA5D8D" w:rsidRPr="005B17D3" w:rsidRDefault="00DA5D8D" w:rsidP="00474E83">
      <w:pPr>
        <w:pStyle w:val="NoteLightbulb"/>
      </w:pPr>
      <w:r w:rsidRPr="005B17D3">
        <w:rPr>
          <w:b/>
        </w:rPr>
        <w:t>Note:</w:t>
      </w:r>
      <w:r w:rsidRPr="005B17D3">
        <w:t xml:space="preserve"> Presumptive (38 USC 1702 - 38 CFR 17.109) and its rules were incorporated into the Other Restricted Medical (ORM) V</w:t>
      </w:r>
      <w:r w:rsidR="00B920FB" w:rsidRPr="005B17D3">
        <w:t>HA</w:t>
      </w:r>
      <w:r w:rsidRPr="005B17D3">
        <w:t>P.</w:t>
      </w:r>
    </w:p>
    <w:p w14:paraId="5298B5D4" w14:textId="77777777" w:rsidR="006A4D87" w:rsidRPr="005B17D3" w:rsidRDefault="006A4D87" w:rsidP="006A4D87">
      <w:pPr>
        <w:pStyle w:val="NoteLightbulb"/>
        <w:numPr>
          <w:ilvl w:val="0"/>
          <w:numId w:val="0"/>
        </w:numPr>
        <w:ind w:left="360"/>
      </w:pPr>
    </w:p>
    <w:p w14:paraId="655A9B32" w14:textId="77777777" w:rsidR="00DA5D8D" w:rsidRPr="005B17D3" w:rsidRDefault="00DA5D8D" w:rsidP="001470FA">
      <w:pPr>
        <w:pStyle w:val="ListBull2"/>
        <w:numPr>
          <w:ilvl w:val="0"/>
          <w:numId w:val="320"/>
        </w:numPr>
      </w:pPr>
      <w:r w:rsidRPr="005B17D3">
        <w:t>VA/DoD Plan - Active Duty Dependent (Description/definition currently unavailable)</w:t>
      </w:r>
    </w:p>
    <w:p w14:paraId="6000A7E7" w14:textId="77777777" w:rsidR="00DA5D8D" w:rsidRPr="005B17D3" w:rsidRDefault="00DA5D8D" w:rsidP="001470FA">
      <w:pPr>
        <w:pStyle w:val="ListBull2"/>
        <w:numPr>
          <w:ilvl w:val="0"/>
          <w:numId w:val="320"/>
        </w:numPr>
      </w:pPr>
      <w:r w:rsidRPr="005B17D3">
        <w:t>VA/DoD Plan - Active Duty Sponsor (Description/definition currently unavailable)</w:t>
      </w:r>
    </w:p>
    <w:p w14:paraId="1436217C" w14:textId="77777777" w:rsidR="00DA5D8D" w:rsidRPr="005B17D3" w:rsidRDefault="00DA5D8D" w:rsidP="001470FA">
      <w:pPr>
        <w:pStyle w:val="ListBull2"/>
        <w:numPr>
          <w:ilvl w:val="0"/>
          <w:numId w:val="320"/>
        </w:numPr>
      </w:pPr>
      <w:r w:rsidRPr="005B17D3">
        <w:t>VA/DoD Plan - Former Non-Remarried Spouse (Description/definition currently unavailable)</w:t>
      </w:r>
    </w:p>
    <w:p w14:paraId="7BAF6058" w14:textId="77777777" w:rsidR="00DA5D8D" w:rsidRPr="005B17D3" w:rsidRDefault="00DA5D8D" w:rsidP="001470FA">
      <w:pPr>
        <w:pStyle w:val="ListBull2"/>
        <w:numPr>
          <w:ilvl w:val="0"/>
          <w:numId w:val="320"/>
        </w:numPr>
      </w:pPr>
      <w:r w:rsidRPr="005B17D3">
        <w:t>VA/DoD Plan - Recruit Sponsor (Description/definition currently unavailable)</w:t>
      </w:r>
    </w:p>
    <w:p w14:paraId="1210090E" w14:textId="77777777" w:rsidR="00DA5D8D" w:rsidRPr="005B17D3" w:rsidRDefault="00DA5D8D" w:rsidP="001470FA">
      <w:pPr>
        <w:pStyle w:val="ListBull2"/>
        <w:numPr>
          <w:ilvl w:val="0"/>
          <w:numId w:val="320"/>
        </w:numPr>
      </w:pPr>
      <w:r w:rsidRPr="005B17D3">
        <w:t>VA/DoD Plan - Reservist Sponsor (Description/definition currently unavailable)</w:t>
      </w:r>
    </w:p>
    <w:p w14:paraId="0C3825F2" w14:textId="77777777" w:rsidR="00DA5D8D" w:rsidRPr="005B17D3" w:rsidRDefault="00DA5D8D" w:rsidP="001470FA">
      <w:pPr>
        <w:pStyle w:val="ListBull2"/>
        <w:numPr>
          <w:ilvl w:val="0"/>
          <w:numId w:val="320"/>
        </w:numPr>
      </w:pPr>
      <w:r w:rsidRPr="005B17D3">
        <w:t>VA/DoD Plan - Retiree (Description/definition currently unavailable)</w:t>
      </w:r>
    </w:p>
    <w:p w14:paraId="61146FCE" w14:textId="77777777" w:rsidR="00DA5D8D" w:rsidRPr="005B17D3" w:rsidRDefault="00DA5D8D" w:rsidP="001470FA">
      <w:pPr>
        <w:pStyle w:val="ListBull2"/>
        <w:numPr>
          <w:ilvl w:val="0"/>
          <w:numId w:val="320"/>
        </w:numPr>
      </w:pPr>
      <w:r w:rsidRPr="005B17D3">
        <w:t>VA/DoD Plan - Retiree Dependent (Description/definition currently unavailable)</w:t>
      </w:r>
    </w:p>
    <w:p w14:paraId="68122932" w14:textId="77777777" w:rsidR="00DA5D8D" w:rsidRPr="005B17D3" w:rsidRDefault="00DA5D8D" w:rsidP="001470FA">
      <w:pPr>
        <w:pStyle w:val="ListBull2"/>
        <w:numPr>
          <w:ilvl w:val="0"/>
          <w:numId w:val="320"/>
        </w:numPr>
      </w:pPr>
      <w:r w:rsidRPr="005B17D3">
        <w:t>VA/DoD Plan - Retiree Sponsor (Description/definition currently unavailable)</w:t>
      </w:r>
    </w:p>
    <w:p w14:paraId="1BC34A91" w14:textId="77777777" w:rsidR="00DA5D8D" w:rsidRPr="005B17D3" w:rsidRDefault="00DA5D8D" w:rsidP="001470FA">
      <w:pPr>
        <w:pStyle w:val="ListBull2"/>
        <w:numPr>
          <w:ilvl w:val="0"/>
          <w:numId w:val="320"/>
        </w:numPr>
      </w:pPr>
      <w:r w:rsidRPr="005B17D3">
        <w:t>VA/DoD Plan - TRICARE</w:t>
      </w:r>
    </w:p>
    <w:p w14:paraId="2E1069A1" w14:textId="77777777" w:rsidR="00DA5D8D" w:rsidRPr="005B17D3" w:rsidRDefault="00DA5D8D" w:rsidP="001470FA">
      <w:pPr>
        <w:pStyle w:val="ListBull2"/>
        <w:numPr>
          <w:ilvl w:val="0"/>
          <w:numId w:val="320"/>
        </w:numPr>
      </w:pPr>
      <w:r w:rsidRPr="005B17D3">
        <w:t>VA/DoD Plan - Temporary Disability Retirement List (TDRL) Sponsor (Description/definition currently unavailable)</w:t>
      </w:r>
    </w:p>
    <w:p w14:paraId="46B10DDE" w14:textId="77777777" w:rsidR="00DA5D8D" w:rsidRPr="005B17D3" w:rsidRDefault="00DA5D8D" w:rsidP="001470FA">
      <w:pPr>
        <w:pStyle w:val="ListBull2"/>
        <w:numPr>
          <w:ilvl w:val="0"/>
          <w:numId w:val="320"/>
        </w:numPr>
      </w:pPr>
      <w:r w:rsidRPr="005B17D3">
        <w:t>VA/DoD Plan - Tricare for Life (TFL) (Description/definition currently unavailable)</w:t>
      </w:r>
    </w:p>
    <w:p w14:paraId="116DE953" w14:textId="77777777" w:rsidR="00DA5D8D" w:rsidRPr="005B17D3" w:rsidRDefault="00DA5D8D" w:rsidP="001470FA">
      <w:pPr>
        <w:pStyle w:val="ListBull2"/>
        <w:numPr>
          <w:ilvl w:val="0"/>
          <w:numId w:val="320"/>
        </w:numPr>
      </w:pPr>
      <w:r w:rsidRPr="005B17D3">
        <w:t>Veteran Beneficiary Plan - Camp Lejeune Family (Description/definition currently unavailable)</w:t>
      </w:r>
    </w:p>
    <w:p w14:paraId="409CC94D" w14:textId="77777777" w:rsidR="00DA5D8D" w:rsidRPr="005B17D3" w:rsidRDefault="00DA5D8D" w:rsidP="001470FA">
      <w:pPr>
        <w:pStyle w:val="ListBull2"/>
        <w:numPr>
          <w:ilvl w:val="0"/>
          <w:numId w:val="320"/>
        </w:numPr>
      </w:pPr>
      <w:r w:rsidRPr="005B17D3">
        <w:t>Veteran Beneficiary Plan - Caregiver (Primary Family Caregiver)</w:t>
      </w:r>
    </w:p>
    <w:p w14:paraId="59E378FF" w14:textId="77777777" w:rsidR="00DA5D8D" w:rsidRPr="005B17D3" w:rsidRDefault="00DA5D8D" w:rsidP="001470FA">
      <w:pPr>
        <w:pStyle w:val="ListBull2"/>
        <w:numPr>
          <w:ilvl w:val="0"/>
          <w:numId w:val="320"/>
        </w:numPr>
      </w:pPr>
      <w:r w:rsidRPr="005B17D3">
        <w:t>Veteran Beneficiary Plan - Caregiver (Secondary Family Caregiver)</w:t>
      </w:r>
    </w:p>
    <w:p w14:paraId="06A5A94E" w14:textId="77777777" w:rsidR="00DA5D8D" w:rsidRPr="005B17D3" w:rsidRDefault="00DA5D8D" w:rsidP="001470FA">
      <w:pPr>
        <w:pStyle w:val="ListBull2"/>
        <w:numPr>
          <w:ilvl w:val="0"/>
          <w:numId w:val="320"/>
        </w:numPr>
      </w:pPr>
      <w:r w:rsidRPr="005B17D3">
        <w:t>Veteran Beneficiary Plan - Caregivers (General Caregiver)</w:t>
      </w:r>
    </w:p>
    <w:p w14:paraId="1C5CC092" w14:textId="77777777" w:rsidR="00DA5D8D" w:rsidRPr="005B17D3" w:rsidRDefault="00DA5D8D" w:rsidP="001470FA">
      <w:pPr>
        <w:pStyle w:val="ListBull2"/>
        <w:numPr>
          <w:ilvl w:val="0"/>
          <w:numId w:val="320"/>
        </w:numPr>
      </w:pPr>
      <w:r w:rsidRPr="005B17D3">
        <w:t>Veteran Beneficiary Plan - CHAMPVA</w:t>
      </w:r>
    </w:p>
    <w:p w14:paraId="2D547376" w14:textId="77777777" w:rsidR="00DA5D8D" w:rsidRPr="005B17D3" w:rsidRDefault="00DA5D8D" w:rsidP="001470FA">
      <w:pPr>
        <w:pStyle w:val="ListBull2"/>
        <w:numPr>
          <w:ilvl w:val="0"/>
          <w:numId w:val="320"/>
        </w:numPr>
      </w:pPr>
      <w:r w:rsidRPr="005B17D3">
        <w:t>Veteran Beneficiary Plan - Children of Women Vietnam Veterans (CWVV)</w:t>
      </w:r>
    </w:p>
    <w:p w14:paraId="1BDE4837" w14:textId="77777777" w:rsidR="00DA5D8D" w:rsidRPr="005B17D3" w:rsidRDefault="00DA5D8D" w:rsidP="001470FA">
      <w:pPr>
        <w:pStyle w:val="ListBull2"/>
        <w:numPr>
          <w:ilvl w:val="0"/>
          <w:numId w:val="320"/>
        </w:numPr>
      </w:pPr>
      <w:r w:rsidRPr="005B17D3">
        <w:t>Veteran Beneficiary Plan - Newborn</w:t>
      </w:r>
    </w:p>
    <w:p w14:paraId="3985315C" w14:textId="77777777" w:rsidR="00DA5D8D" w:rsidRPr="005B17D3" w:rsidRDefault="00DA5D8D" w:rsidP="001470FA">
      <w:pPr>
        <w:pStyle w:val="ListBull2"/>
        <w:numPr>
          <w:ilvl w:val="0"/>
          <w:numId w:val="320"/>
        </w:numPr>
      </w:pPr>
      <w:r w:rsidRPr="005B17D3">
        <w:t>Veteran Beneficiary Plan - Spina Bifida (SB)</w:t>
      </w:r>
    </w:p>
    <w:p w14:paraId="45C365EC" w14:textId="77777777" w:rsidR="00DA5D8D" w:rsidRPr="005B17D3" w:rsidRDefault="00DA5D8D" w:rsidP="001470FA">
      <w:pPr>
        <w:pStyle w:val="ListBull2"/>
        <w:numPr>
          <w:ilvl w:val="0"/>
          <w:numId w:val="320"/>
        </w:numPr>
      </w:pPr>
      <w:r w:rsidRPr="005B17D3">
        <w:t>Veteran Plan - Airborne Hazard and Open Burn Pit (Description/definition currently unavailable)</w:t>
      </w:r>
    </w:p>
    <w:p w14:paraId="7429DDDB" w14:textId="77777777" w:rsidR="00DA5D8D" w:rsidRPr="005B17D3" w:rsidRDefault="00DA5D8D" w:rsidP="001470FA">
      <w:pPr>
        <w:pStyle w:val="ListBull2"/>
        <w:numPr>
          <w:ilvl w:val="0"/>
          <w:numId w:val="320"/>
        </w:numPr>
      </w:pPr>
      <w:r w:rsidRPr="005B17D3">
        <w:t>Veteran Plan - Automobile Adaptive Equipment</w:t>
      </w:r>
    </w:p>
    <w:p w14:paraId="05311392" w14:textId="77777777" w:rsidR="00DA5D8D" w:rsidRPr="005B17D3" w:rsidRDefault="00DA5D8D" w:rsidP="001470FA">
      <w:pPr>
        <w:pStyle w:val="ListBull2"/>
        <w:numPr>
          <w:ilvl w:val="0"/>
          <w:numId w:val="320"/>
        </w:numPr>
      </w:pPr>
      <w:r w:rsidRPr="005B17D3">
        <w:t>Veteran Plan - Beneficiary Travel</w:t>
      </w:r>
    </w:p>
    <w:p w14:paraId="46C88900" w14:textId="77777777" w:rsidR="00DA5D8D" w:rsidRPr="005B17D3" w:rsidRDefault="00DA5D8D" w:rsidP="001470FA">
      <w:pPr>
        <w:pStyle w:val="ListBull2"/>
        <w:numPr>
          <w:ilvl w:val="0"/>
          <w:numId w:val="320"/>
        </w:numPr>
      </w:pPr>
      <w:r w:rsidRPr="005B17D3">
        <w:t>Veteran Plan - Clothing Allowance</w:t>
      </w:r>
    </w:p>
    <w:p w14:paraId="163CB159" w14:textId="77777777" w:rsidR="00DA5D8D" w:rsidRPr="005B17D3" w:rsidRDefault="00DA5D8D" w:rsidP="001470FA">
      <w:pPr>
        <w:pStyle w:val="ListBull2"/>
        <w:numPr>
          <w:ilvl w:val="0"/>
          <w:numId w:val="320"/>
        </w:numPr>
      </w:pPr>
      <w:r w:rsidRPr="005B17D3">
        <w:t>Veteran Plan - Co-Pay Responsibilities (Special medical coverage based on "Qualifying Factors" such as CV, AO, SWAC, SHAD, Camp Lejeune, etc.)</w:t>
      </w:r>
    </w:p>
    <w:p w14:paraId="316C6FD6" w14:textId="77777777" w:rsidR="00DA5D8D" w:rsidRPr="005B17D3" w:rsidRDefault="00DA5D8D" w:rsidP="001470FA">
      <w:pPr>
        <w:pStyle w:val="ListBull2"/>
        <w:numPr>
          <w:ilvl w:val="0"/>
          <w:numId w:val="320"/>
        </w:numPr>
      </w:pPr>
      <w:r w:rsidRPr="005B17D3">
        <w:t>Veteran Plan - Dental</w:t>
      </w:r>
    </w:p>
    <w:p w14:paraId="280B29AE" w14:textId="77777777" w:rsidR="00DA5D8D" w:rsidRPr="005B17D3" w:rsidRDefault="00DA5D8D" w:rsidP="001470FA">
      <w:pPr>
        <w:pStyle w:val="ListBull2"/>
        <w:numPr>
          <w:ilvl w:val="0"/>
          <w:numId w:val="320"/>
        </w:numPr>
      </w:pPr>
      <w:r w:rsidRPr="005B17D3">
        <w:t>Veteran Plan - Eye Glasses</w:t>
      </w:r>
    </w:p>
    <w:p w14:paraId="4F4AAFE2" w14:textId="77777777" w:rsidR="00DA5D8D" w:rsidRPr="005B17D3" w:rsidRDefault="00DA5D8D" w:rsidP="001470FA">
      <w:pPr>
        <w:pStyle w:val="ListBull2"/>
        <w:numPr>
          <w:ilvl w:val="0"/>
          <w:numId w:val="320"/>
        </w:numPr>
      </w:pPr>
      <w:r w:rsidRPr="005B17D3">
        <w:t>Veteran Plan - Foreign Medical Program</w:t>
      </w:r>
    </w:p>
    <w:p w14:paraId="7F4A495D" w14:textId="77777777" w:rsidR="00DA5D8D" w:rsidRPr="005B17D3" w:rsidRDefault="00DA5D8D" w:rsidP="001470FA">
      <w:pPr>
        <w:pStyle w:val="ListBull2"/>
        <w:numPr>
          <w:ilvl w:val="0"/>
          <w:numId w:val="320"/>
        </w:numPr>
      </w:pPr>
      <w:r w:rsidRPr="005B17D3">
        <w:t>Veteran Plan - Hearing Aid</w:t>
      </w:r>
    </w:p>
    <w:p w14:paraId="5FED73F0" w14:textId="77777777" w:rsidR="00DA5D8D" w:rsidRPr="005B17D3" w:rsidRDefault="00DA5D8D" w:rsidP="001470FA">
      <w:pPr>
        <w:pStyle w:val="ListBull2"/>
        <w:numPr>
          <w:ilvl w:val="0"/>
          <w:numId w:val="320"/>
        </w:numPr>
      </w:pPr>
      <w:r w:rsidRPr="005B17D3">
        <w:t>Veteran Plan - Home Health</w:t>
      </w:r>
    </w:p>
    <w:p w14:paraId="3385A178" w14:textId="77777777" w:rsidR="00DA5D8D" w:rsidRPr="005B17D3" w:rsidRDefault="00DA5D8D" w:rsidP="001470FA">
      <w:pPr>
        <w:pStyle w:val="ListBull2"/>
        <w:numPr>
          <w:ilvl w:val="0"/>
          <w:numId w:val="320"/>
        </w:numPr>
      </w:pPr>
      <w:r w:rsidRPr="005B17D3">
        <w:t>Veteran Plan - Home Improvements</w:t>
      </w:r>
    </w:p>
    <w:p w14:paraId="289045EC" w14:textId="77777777" w:rsidR="00DA5D8D" w:rsidRPr="005B17D3" w:rsidRDefault="00DA5D8D" w:rsidP="001470FA">
      <w:pPr>
        <w:pStyle w:val="ListBull2"/>
        <w:numPr>
          <w:ilvl w:val="0"/>
          <w:numId w:val="320"/>
        </w:numPr>
      </w:pPr>
      <w:r w:rsidRPr="005B17D3">
        <w:t>Veteran Plan - Long Term Care (Description/definition currently unavailable)</w:t>
      </w:r>
    </w:p>
    <w:p w14:paraId="41D73398" w14:textId="77777777" w:rsidR="00DA5D8D" w:rsidRPr="005B17D3" w:rsidRDefault="00DA5D8D" w:rsidP="001470FA">
      <w:pPr>
        <w:pStyle w:val="ListBull2"/>
        <w:numPr>
          <w:ilvl w:val="0"/>
          <w:numId w:val="320"/>
        </w:numPr>
      </w:pPr>
      <w:r w:rsidRPr="005B17D3">
        <w:t>Veteran Plan - Medical Benefits Package (Basic plan coverage for SC, NSC, etc.)</w:t>
      </w:r>
    </w:p>
    <w:p w14:paraId="77E32548" w14:textId="77777777" w:rsidR="00DA5D8D" w:rsidRPr="005B17D3" w:rsidRDefault="00DA5D8D" w:rsidP="001470FA">
      <w:pPr>
        <w:pStyle w:val="ListBull2"/>
        <w:numPr>
          <w:ilvl w:val="0"/>
          <w:numId w:val="320"/>
        </w:numPr>
      </w:pPr>
      <w:r w:rsidRPr="005B17D3">
        <w:t>Veteran Plan - Medication and Supplies</w:t>
      </w:r>
    </w:p>
    <w:p w14:paraId="601A3DE8" w14:textId="77777777" w:rsidR="00DA5D8D" w:rsidRPr="005B17D3" w:rsidRDefault="00DA5D8D" w:rsidP="001470FA">
      <w:pPr>
        <w:pStyle w:val="ListBull2"/>
        <w:numPr>
          <w:ilvl w:val="0"/>
          <w:numId w:val="320"/>
        </w:numPr>
      </w:pPr>
      <w:r w:rsidRPr="005B17D3">
        <w:t>Veteran Plan – Non-VA Emergency Care</w:t>
      </w:r>
    </w:p>
    <w:p w14:paraId="69C5C5C5" w14:textId="77777777" w:rsidR="00DA5D8D" w:rsidRPr="005B17D3" w:rsidRDefault="00DA5D8D" w:rsidP="001470FA">
      <w:pPr>
        <w:pStyle w:val="ListBull2"/>
        <w:numPr>
          <w:ilvl w:val="0"/>
          <w:numId w:val="320"/>
        </w:numPr>
      </w:pPr>
      <w:r w:rsidRPr="005B17D3">
        <w:t>Veteran Plan - Non-Vet Plans (Description/definition currently unavailable)</w:t>
      </w:r>
    </w:p>
    <w:p w14:paraId="63410442" w14:textId="77777777" w:rsidR="00DA5D8D" w:rsidRPr="005B17D3" w:rsidRDefault="00DA5D8D" w:rsidP="001470FA">
      <w:pPr>
        <w:pStyle w:val="ListBull2"/>
        <w:numPr>
          <w:ilvl w:val="0"/>
          <w:numId w:val="320"/>
        </w:numPr>
      </w:pPr>
      <w:r w:rsidRPr="005B17D3">
        <w:t>Veteran Plan - Nursing Home/Community Living Centers (CLC)</w:t>
      </w:r>
    </w:p>
    <w:p w14:paraId="504D552E" w14:textId="77777777" w:rsidR="00DA5D8D" w:rsidRPr="005B17D3" w:rsidRDefault="00DA5D8D" w:rsidP="001470FA">
      <w:pPr>
        <w:pStyle w:val="ListBull2"/>
        <w:numPr>
          <w:ilvl w:val="0"/>
          <w:numId w:val="320"/>
        </w:numPr>
      </w:pPr>
      <w:r w:rsidRPr="005B17D3">
        <w:t>Veteran Plan - State Home Veteran Plans</w:t>
      </w:r>
    </w:p>
    <w:p w14:paraId="41C9B38E" w14:textId="77777777" w:rsidR="00DA5D8D" w:rsidRPr="005B17D3" w:rsidRDefault="00DA5D8D" w:rsidP="001470FA">
      <w:pPr>
        <w:pStyle w:val="ListBull2"/>
        <w:numPr>
          <w:ilvl w:val="0"/>
          <w:numId w:val="320"/>
        </w:numPr>
      </w:pPr>
      <w:r w:rsidRPr="005B17D3">
        <w:t>Veteran Plan - Women's Programs</w:t>
      </w:r>
    </w:p>
    <w:p w14:paraId="090B9642" w14:textId="77777777" w:rsidR="00DA5D8D" w:rsidRPr="005B17D3" w:rsidRDefault="00DA5D8D" w:rsidP="001470FA">
      <w:pPr>
        <w:pStyle w:val="ListBull2"/>
        <w:numPr>
          <w:ilvl w:val="0"/>
          <w:numId w:val="320"/>
        </w:numPr>
      </w:pPr>
      <w:r w:rsidRPr="005B17D3">
        <w:t>Vocational Rehabilitation (Chapter 31)</w:t>
      </w:r>
    </w:p>
    <w:p w14:paraId="1C902171" w14:textId="77777777" w:rsidR="00DA5D8D" w:rsidRPr="005B17D3" w:rsidRDefault="00DA5D8D" w:rsidP="00EF3896">
      <w:pPr>
        <w:pStyle w:val="ListBull2"/>
        <w:numPr>
          <w:ilvl w:val="0"/>
          <w:numId w:val="0"/>
        </w:numPr>
      </w:pPr>
    </w:p>
    <w:p w14:paraId="605FC01E" w14:textId="4BA217AC" w:rsidR="00DA5D8D" w:rsidRPr="005B17D3" w:rsidRDefault="00DA5D8D" w:rsidP="00EF3896">
      <w:pPr>
        <w:pStyle w:val="BodyTextBullet1"/>
        <w:rPr>
          <w:rStyle w:val="Strong"/>
        </w:rPr>
      </w:pPr>
      <w:r w:rsidRPr="005B17D3">
        <w:rPr>
          <w:rStyle w:val="Strong"/>
        </w:rPr>
        <w:t xml:space="preserve">Inactivated Choice </w:t>
      </w:r>
      <w:r w:rsidR="00F52421" w:rsidRPr="005B17D3">
        <w:rPr>
          <w:b/>
        </w:rPr>
        <w:t>VHAPs</w:t>
      </w:r>
    </w:p>
    <w:p w14:paraId="545A3775" w14:textId="77777777" w:rsidR="00DA5D8D" w:rsidRPr="005B17D3" w:rsidRDefault="00DA5D8D" w:rsidP="00EF3896">
      <w:pPr>
        <w:pStyle w:val="BodyTextBullet1"/>
        <w:rPr>
          <w:rStyle w:val="Strong"/>
          <w:b w:val="0"/>
        </w:rPr>
      </w:pPr>
    </w:p>
    <w:p w14:paraId="240E674F" w14:textId="42F40BF3" w:rsidR="00DA5D8D" w:rsidRPr="005B17D3" w:rsidRDefault="00DA5D8D" w:rsidP="00EF3896">
      <w:r w:rsidRPr="005B17D3">
        <w:t>The Enrollment System inactivated the following existing Choice V</w:t>
      </w:r>
      <w:r w:rsidR="00F52421" w:rsidRPr="005B17D3">
        <w:t>HAP</w:t>
      </w:r>
      <w:r w:rsidRPr="005B17D3">
        <w:t xml:space="preserve">s: </w:t>
      </w:r>
    </w:p>
    <w:p w14:paraId="579E1970" w14:textId="77777777" w:rsidR="00DA5D8D" w:rsidRPr="005B17D3" w:rsidRDefault="00DA5D8D" w:rsidP="00EF3896"/>
    <w:p w14:paraId="6742D26C" w14:textId="77777777" w:rsidR="00DA5D8D" w:rsidRPr="005B17D3" w:rsidRDefault="00DA5D8D" w:rsidP="00EF3896"/>
    <w:tbl>
      <w:tblPr>
        <w:tblStyle w:val="TableGrid"/>
        <w:tblW w:w="0" w:type="auto"/>
        <w:tblLook w:val="04A0" w:firstRow="1" w:lastRow="0" w:firstColumn="1" w:lastColumn="0" w:noHBand="0" w:noVBand="1"/>
      </w:tblPr>
      <w:tblGrid>
        <w:gridCol w:w="1435"/>
        <w:gridCol w:w="7915"/>
      </w:tblGrid>
      <w:tr w:rsidR="00DA5D8D" w:rsidRPr="005B17D3" w14:paraId="3225C208" w14:textId="77777777" w:rsidTr="00BB58CD">
        <w:trPr>
          <w:tblHeader/>
        </w:trPr>
        <w:tc>
          <w:tcPr>
            <w:tcW w:w="1435" w:type="dxa"/>
            <w:shd w:val="clear" w:color="auto" w:fill="DEEAF6" w:themeFill="accent5" w:themeFillTint="33"/>
          </w:tcPr>
          <w:p w14:paraId="098F794A" w14:textId="77777777" w:rsidR="00DA5D8D" w:rsidRPr="005B17D3" w:rsidRDefault="00DA5D8D" w:rsidP="00EF3896">
            <w:pPr>
              <w:pStyle w:val="BodyTextBullet1"/>
              <w:jc w:val="center"/>
              <w:rPr>
                <w:rFonts w:ascii="Arial" w:hAnsi="Arial" w:cs="Arial"/>
                <w:b/>
                <w:sz w:val="22"/>
                <w:szCs w:val="22"/>
              </w:rPr>
            </w:pPr>
            <w:r w:rsidRPr="005B17D3">
              <w:rPr>
                <w:rFonts w:ascii="Arial" w:hAnsi="Arial" w:cs="Arial"/>
                <w:b/>
                <w:sz w:val="22"/>
                <w:szCs w:val="22"/>
              </w:rPr>
              <w:t>Code</w:t>
            </w:r>
          </w:p>
        </w:tc>
        <w:tc>
          <w:tcPr>
            <w:tcW w:w="7915" w:type="dxa"/>
            <w:shd w:val="clear" w:color="auto" w:fill="DEEAF6" w:themeFill="accent5" w:themeFillTint="33"/>
          </w:tcPr>
          <w:p w14:paraId="602CCF9E" w14:textId="77777777" w:rsidR="00DA5D8D" w:rsidRPr="005B17D3" w:rsidRDefault="00DA5D8D" w:rsidP="00EF3896">
            <w:pPr>
              <w:pStyle w:val="BodyTextBullet1"/>
              <w:rPr>
                <w:rFonts w:ascii="Arial" w:hAnsi="Arial" w:cs="Arial"/>
                <w:b/>
                <w:sz w:val="22"/>
                <w:szCs w:val="22"/>
              </w:rPr>
            </w:pPr>
            <w:r w:rsidRPr="005B17D3">
              <w:rPr>
                <w:rFonts w:ascii="Arial" w:hAnsi="Arial" w:cs="Arial"/>
                <w:b/>
                <w:sz w:val="22"/>
                <w:szCs w:val="22"/>
              </w:rPr>
              <w:t>Name</w:t>
            </w:r>
          </w:p>
        </w:tc>
      </w:tr>
      <w:tr w:rsidR="00DA5D8D" w:rsidRPr="005B17D3" w14:paraId="7DB11BF3" w14:textId="77777777" w:rsidTr="00BB58CD">
        <w:tc>
          <w:tcPr>
            <w:tcW w:w="1435" w:type="dxa"/>
          </w:tcPr>
          <w:p w14:paraId="6D917A61" w14:textId="77777777" w:rsidR="00DA5D8D" w:rsidRPr="005B17D3" w:rsidRDefault="00DA5D8D" w:rsidP="00EF3896">
            <w:pPr>
              <w:pStyle w:val="BodyTextBullet1"/>
              <w:jc w:val="center"/>
            </w:pPr>
            <w:r w:rsidRPr="005B17D3">
              <w:t>201</w:t>
            </w:r>
          </w:p>
        </w:tc>
        <w:tc>
          <w:tcPr>
            <w:tcW w:w="7915" w:type="dxa"/>
          </w:tcPr>
          <w:p w14:paraId="0110D467" w14:textId="77777777" w:rsidR="00DA5D8D" w:rsidRPr="005B17D3" w:rsidRDefault="00DA5D8D" w:rsidP="00EF3896">
            <w:pPr>
              <w:pStyle w:val="BodyTextBullet1"/>
            </w:pPr>
            <w:r w:rsidRPr="005B17D3">
              <w:t xml:space="preserve">Veteran Plan - Veterans Choice Mileage  </w:t>
            </w:r>
          </w:p>
        </w:tc>
      </w:tr>
      <w:tr w:rsidR="00DA5D8D" w:rsidRPr="005B17D3" w14:paraId="1BF9D48E" w14:textId="77777777" w:rsidTr="00BB58CD">
        <w:tc>
          <w:tcPr>
            <w:tcW w:w="1435" w:type="dxa"/>
          </w:tcPr>
          <w:p w14:paraId="0E8A43C0" w14:textId="77777777" w:rsidR="00DA5D8D" w:rsidRPr="005B17D3" w:rsidRDefault="00DA5D8D" w:rsidP="00EF3896">
            <w:pPr>
              <w:pStyle w:val="BodyTextBullet1"/>
              <w:jc w:val="center"/>
            </w:pPr>
            <w:r w:rsidRPr="005B17D3">
              <w:t>202</w:t>
            </w:r>
          </w:p>
        </w:tc>
        <w:tc>
          <w:tcPr>
            <w:tcW w:w="7915" w:type="dxa"/>
          </w:tcPr>
          <w:p w14:paraId="6955CF2D" w14:textId="77777777" w:rsidR="00DA5D8D" w:rsidRPr="005B17D3" w:rsidRDefault="00DA5D8D" w:rsidP="00EF3896">
            <w:pPr>
              <w:pStyle w:val="BodyTextBullet1"/>
              <w:rPr>
                <w:rFonts w:ascii="Calibri" w:hAnsi="Calibri"/>
                <w:sz w:val="22"/>
                <w:szCs w:val="22"/>
              </w:rPr>
            </w:pPr>
            <w:r w:rsidRPr="005B17D3">
              <w:t>Veteran Plan - Veterans Choice Wait-Time</w:t>
            </w:r>
          </w:p>
        </w:tc>
      </w:tr>
      <w:tr w:rsidR="00DA5D8D" w:rsidRPr="005B17D3" w14:paraId="5D9EDCE2" w14:textId="77777777" w:rsidTr="00BB58CD">
        <w:tc>
          <w:tcPr>
            <w:tcW w:w="1435" w:type="dxa"/>
            <w:vAlign w:val="center"/>
          </w:tcPr>
          <w:p w14:paraId="5A5C11F1" w14:textId="77777777" w:rsidR="00DA5D8D" w:rsidRPr="005B17D3" w:rsidRDefault="00DA5D8D" w:rsidP="00EF3896">
            <w:pPr>
              <w:pStyle w:val="BodyTextBullet1"/>
              <w:jc w:val="center"/>
            </w:pPr>
            <w:r w:rsidRPr="005B17D3">
              <w:t>203</w:t>
            </w:r>
          </w:p>
        </w:tc>
        <w:tc>
          <w:tcPr>
            <w:tcW w:w="7915" w:type="dxa"/>
            <w:vAlign w:val="center"/>
          </w:tcPr>
          <w:p w14:paraId="192939E6" w14:textId="77777777" w:rsidR="00DA5D8D" w:rsidRPr="005B17D3" w:rsidRDefault="00DA5D8D" w:rsidP="00EF3896">
            <w:pPr>
              <w:pStyle w:val="BodyTextBullet1"/>
            </w:pPr>
            <w:r w:rsidRPr="005B17D3">
              <w:t>Veteran Plan – Veterans Choice Unusual or Excessive Burden</w:t>
            </w:r>
          </w:p>
        </w:tc>
      </w:tr>
      <w:tr w:rsidR="00DA5D8D" w:rsidRPr="005B17D3" w14:paraId="4560B33D" w14:textId="77777777" w:rsidTr="00BB58CD">
        <w:tc>
          <w:tcPr>
            <w:tcW w:w="1435" w:type="dxa"/>
            <w:vAlign w:val="center"/>
          </w:tcPr>
          <w:p w14:paraId="328CAA03" w14:textId="77777777" w:rsidR="00DA5D8D" w:rsidRPr="005B17D3" w:rsidRDefault="00DA5D8D" w:rsidP="00EF3896">
            <w:pPr>
              <w:pStyle w:val="BodyTextBullet1"/>
              <w:jc w:val="center"/>
            </w:pPr>
            <w:r w:rsidRPr="005B17D3">
              <w:t>204</w:t>
            </w:r>
          </w:p>
        </w:tc>
        <w:tc>
          <w:tcPr>
            <w:tcW w:w="7915" w:type="dxa"/>
            <w:vAlign w:val="center"/>
          </w:tcPr>
          <w:p w14:paraId="5962FBBF" w14:textId="77777777" w:rsidR="00DA5D8D" w:rsidRPr="005B17D3" w:rsidRDefault="00DA5D8D" w:rsidP="00EF3896">
            <w:pPr>
              <w:pStyle w:val="BodyTextBullet1"/>
            </w:pPr>
            <w:r w:rsidRPr="005B17D3">
              <w:t>Veteran Plan – Veterans Choice Air Boat Ferry</w:t>
            </w:r>
          </w:p>
        </w:tc>
      </w:tr>
    </w:tbl>
    <w:p w14:paraId="29C917BC" w14:textId="77777777" w:rsidR="00DA5D8D" w:rsidRPr="005B17D3" w:rsidRDefault="00DA5D8D" w:rsidP="00EF3896">
      <w:r w:rsidRPr="005B17D3">
        <w:t> </w:t>
      </w:r>
    </w:p>
    <w:p w14:paraId="22A04258" w14:textId="5EFC31F9" w:rsidR="00DA5D8D" w:rsidRPr="005B17D3" w:rsidRDefault="00DA5D8D" w:rsidP="00474E83">
      <w:pPr>
        <w:pStyle w:val="NoteLightbulb"/>
      </w:pPr>
      <w:r w:rsidRPr="005B17D3">
        <w:rPr>
          <w:b/>
          <w:bCs/>
        </w:rPr>
        <w:t>Note:</w:t>
      </w:r>
      <w:r w:rsidRPr="005B17D3">
        <w:t xml:space="preserve"> The Enrollment System maintained historical data for Geoburden and Air Boat Ferry V</w:t>
      </w:r>
      <w:r w:rsidR="00F52421" w:rsidRPr="005B17D3">
        <w:t>HA</w:t>
      </w:r>
      <w:r w:rsidRPr="005B17D3">
        <w:t>Ps until June 6th, 2019. On June 6th, 2019, Unusual or Excessive Burden and Air Boat Ferry V</w:t>
      </w:r>
      <w:r w:rsidR="007F4840" w:rsidRPr="005B17D3">
        <w:t>HAP</w:t>
      </w:r>
      <w:r w:rsidRPr="005B17D3">
        <w:t>s became inactive in the Enrollment System and VistA. The Enrollment System also maintains existing VCE Hardship rules generated by VCE clinics for 2-years until all V</w:t>
      </w:r>
      <w:r w:rsidR="007F4840" w:rsidRPr="005B17D3">
        <w:t>HA</w:t>
      </w:r>
      <w:r w:rsidRPr="005B17D3">
        <w:t>Ps have expired.</w:t>
      </w:r>
    </w:p>
    <w:p w14:paraId="791DE289" w14:textId="77777777" w:rsidR="00DA5D8D" w:rsidRPr="005B17D3" w:rsidRDefault="00DA5D8D" w:rsidP="00EF3896">
      <w:r w:rsidRPr="005B17D3">
        <w:t> </w:t>
      </w:r>
    </w:p>
    <w:p w14:paraId="3431430F" w14:textId="77777777" w:rsidR="00FB46EE" w:rsidRPr="005B17D3" w:rsidRDefault="00FB46EE" w:rsidP="00EF3896">
      <w:pPr>
        <w:rPr>
          <w:b/>
          <w:bCs/>
        </w:rPr>
      </w:pPr>
    </w:p>
    <w:p w14:paraId="0A88A74C" w14:textId="4F45649A" w:rsidR="00DA5D8D" w:rsidRPr="005B17D3" w:rsidRDefault="00DA5D8D" w:rsidP="00EF3896">
      <w:r w:rsidRPr="005B17D3">
        <w:rPr>
          <w:b/>
          <w:bCs/>
        </w:rPr>
        <w:t>Example:</w:t>
      </w:r>
    </w:p>
    <w:p w14:paraId="3786B619" w14:textId="77777777" w:rsidR="00DA5D8D" w:rsidRPr="005B17D3" w:rsidRDefault="00DA5D8D" w:rsidP="001470FA">
      <w:pPr>
        <w:pStyle w:val="BodyTextBullet1"/>
        <w:numPr>
          <w:ilvl w:val="0"/>
          <w:numId w:val="333"/>
        </w:numPr>
      </w:pPr>
      <w:r w:rsidRPr="005B17D3">
        <w:t>Test Patient, Veteran</w:t>
      </w:r>
    </w:p>
    <w:p w14:paraId="4604AC5B" w14:textId="77777777" w:rsidR="00DA5D8D" w:rsidRPr="005B17D3" w:rsidRDefault="00DA5D8D" w:rsidP="00EF3896">
      <w:pPr>
        <w:tabs>
          <w:tab w:val="left" w:pos="720"/>
        </w:tabs>
        <w:ind w:left="360"/>
      </w:pPr>
    </w:p>
    <w:p w14:paraId="3C54FFA4" w14:textId="77777777" w:rsidR="00DA5D8D" w:rsidRPr="005B17D3" w:rsidRDefault="00DA5D8D" w:rsidP="001470FA">
      <w:pPr>
        <w:pStyle w:val="BodyTextBullet1"/>
        <w:numPr>
          <w:ilvl w:val="1"/>
          <w:numId w:val="333"/>
        </w:numPr>
      </w:pPr>
      <w:r w:rsidRPr="005B17D3">
        <w:t>Assigned Hardship, GEOBURDEN on 10/1/2018</w:t>
      </w:r>
    </w:p>
    <w:p w14:paraId="23E01597" w14:textId="77777777" w:rsidR="00DA5D8D" w:rsidRPr="005B17D3" w:rsidRDefault="00DA5D8D" w:rsidP="00EF3896">
      <w:pPr>
        <w:pStyle w:val="BodyTextBullet1"/>
        <w:ind w:left="1080"/>
      </w:pPr>
    </w:p>
    <w:p w14:paraId="66A9019E" w14:textId="77777777" w:rsidR="00DA5D8D" w:rsidRPr="005B17D3" w:rsidRDefault="00DA5D8D" w:rsidP="00EF3896">
      <w:pPr>
        <w:ind w:left="1200"/>
      </w:pPr>
      <w:r w:rsidRPr="005B17D3">
        <w:t>Veteran continues to have Hardship assigned under this GEOBURDEN data for a two-year time-period until 10/1/2020.</w:t>
      </w:r>
    </w:p>
    <w:p w14:paraId="7CAFFA57" w14:textId="77777777" w:rsidR="00DA5D8D" w:rsidRPr="005B17D3" w:rsidRDefault="00DA5D8D" w:rsidP="00EF3896">
      <w:r w:rsidRPr="005B17D3">
        <w:t> </w:t>
      </w:r>
    </w:p>
    <w:p w14:paraId="0623C3AF" w14:textId="77777777" w:rsidR="00DA5D8D" w:rsidRPr="005B17D3" w:rsidRDefault="00DA5D8D" w:rsidP="00EF3896">
      <w:pPr>
        <w:pStyle w:val="BodyTextBullet1"/>
        <w:ind w:left="1200"/>
      </w:pPr>
      <w:r w:rsidRPr="005B17D3">
        <w:t>Unless:</w:t>
      </w:r>
    </w:p>
    <w:p w14:paraId="2516CF97" w14:textId="77777777" w:rsidR="00DA5D8D" w:rsidRPr="005B17D3" w:rsidRDefault="00DA5D8D" w:rsidP="001470FA">
      <w:pPr>
        <w:pStyle w:val="BodyTextBullet1"/>
        <w:numPr>
          <w:ilvl w:val="0"/>
          <w:numId w:val="332"/>
        </w:numPr>
      </w:pPr>
      <w:r w:rsidRPr="005B17D3">
        <w:t xml:space="preserve">Veteran becomes not eligible. </w:t>
      </w:r>
    </w:p>
    <w:p w14:paraId="7726A47A" w14:textId="3CD93BE6" w:rsidR="00DA5D8D" w:rsidRPr="005B17D3" w:rsidRDefault="00DA5D8D" w:rsidP="001470FA">
      <w:pPr>
        <w:pStyle w:val="BodyTextBullet1"/>
        <w:numPr>
          <w:ilvl w:val="0"/>
          <w:numId w:val="332"/>
        </w:numPr>
      </w:pPr>
      <w:r w:rsidRPr="005B17D3">
        <w:t xml:space="preserve">Veteran is given an updated consult title of Veteran Plan - CCP Hardship Determination (HPB 212), so the data will change and associate with the </w:t>
      </w:r>
      <w:r w:rsidR="006204FA" w:rsidRPr="005B17D3">
        <w:t>Veterans</w:t>
      </w:r>
      <w:r w:rsidRPr="005B17D3">
        <w:t xml:space="preserve"> new eligibility Hardship of V</w:t>
      </w:r>
      <w:r w:rsidR="00B920FB" w:rsidRPr="005B17D3">
        <w:t>HA</w:t>
      </w:r>
      <w:r w:rsidRPr="005B17D3">
        <w:t>P 212, overriding the old eligibility Hardship type,</w:t>
      </w:r>
    </w:p>
    <w:p w14:paraId="2080C73F" w14:textId="77777777" w:rsidR="00DA5D8D" w:rsidRPr="005B17D3" w:rsidRDefault="00DA5D8D" w:rsidP="00EF3896"/>
    <w:p w14:paraId="07687729" w14:textId="77777777" w:rsidR="00DA5D8D" w:rsidRPr="005B17D3" w:rsidRDefault="00DA5D8D" w:rsidP="001470FA">
      <w:pPr>
        <w:pStyle w:val="NoteLightbulb"/>
        <w:numPr>
          <w:ilvl w:val="1"/>
          <w:numId w:val="376"/>
        </w:numPr>
      </w:pPr>
      <w:r w:rsidRPr="005B17D3">
        <w:rPr>
          <w:b/>
        </w:rPr>
        <w:t>Note:</w:t>
      </w:r>
      <w:r w:rsidRPr="005B17D3">
        <w:t xml:space="preserve"> Data that drives eligibility is the VCL consults and/or clinics.</w:t>
      </w:r>
    </w:p>
    <w:p w14:paraId="4DB00702" w14:textId="77777777" w:rsidR="00DA5D8D" w:rsidRPr="005B17D3" w:rsidRDefault="00DA5D8D" w:rsidP="00EF3896">
      <w:pPr>
        <w:ind w:left="2160"/>
      </w:pPr>
    </w:p>
    <w:p w14:paraId="7509AA85" w14:textId="185DC29E" w:rsidR="00DA5D8D" w:rsidRPr="005B17D3" w:rsidRDefault="00DA5D8D" w:rsidP="00EF3896">
      <w:pPr>
        <w:ind w:left="2160"/>
      </w:pPr>
      <w:r w:rsidRPr="005B17D3">
        <w:t xml:space="preserve">The two-year time-period changes to one-year from the new Hardship date. If the two-year (or one-year period) expires, the </w:t>
      </w:r>
      <w:r w:rsidR="006204FA" w:rsidRPr="005B17D3">
        <w:t>Veterans</w:t>
      </w:r>
      <w:r w:rsidRPr="005B17D3">
        <w:t xml:space="preserve"> VCE recalculates and the current Hardship eligibility looks at the following pieces of data:</w:t>
      </w:r>
    </w:p>
    <w:p w14:paraId="0EDFA582" w14:textId="77777777" w:rsidR="00DA5D8D" w:rsidRPr="005B17D3" w:rsidRDefault="00DA5D8D" w:rsidP="00EF3896">
      <w:pPr>
        <w:ind w:left="1800"/>
      </w:pPr>
    </w:p>
    <w:p w14:paraId="34DD2300" w14:textId="77777777" w:rsidR="00DA5D8D" w:rsidRPr="005B17D3" w:rsidRDefault="00DA5D8D" w:rsidP="001470FA">
      <w:pPr>
        <w:numPr>
          <w:ilvl w:val="3"/>
          <w:numId w:val="331"/>
        </w:numPr>
        <w:tabs>
          <w:tab w:val="left" w:pos="2880"/>
        </w:tabs>
      </w:pPr>
      <w:r w:rsidRPr="005B17D3">
        <w:t>VCL-GEOBURDEN</w:t>
      </w:r>
    </w:p>
    <w:p w14:paraId="22948860" w14:textId="77777777" w:rsidR="00DA5D8D" w:rsidRPr="005B17D3" w:rsidRDefault="00DA5D8D" w:rsidP="001470FA">
      <w:pPr>
        <w:numPr>
          <w:ilvl w:val="3"/>
          <w:numId w:val="331"/>
        </w:numPr>
        <w:tabs>
          <w:tab w:val="left" w:pos="2880"/>
        </w:tabs>
      </w:pPr>
      <w:r w:rsidRPr="005B17D3">
        <w:t>VCL-AIRBOATFERRY</w:t>
      </w:r>
    </w:p>
    <w:p w14:paraId="37408864" w14:textId="77777777" w:rsidR="00DA5D8D" w:rsidRPr="005B17D3" w:rsidRDefault="00DA5D8D" w:rsidP="00EF3896">
      <w:pPr>
        <w:ind w:left="1800"/>
      </w:pPr>
    </w:p>
    <w:p w14:paraId="41BD430A" w14:textId="0386EB8D" w:rsidR="00DA5D8D" w:rsidRPr="005B17D3" w:rsidRDefault="00DA5D8D" w:rsidP="00EF3896">
      <w:pPr>
        <w:pStyle w:val="BodyTextBullet1"/>
        <w:ind w:left="2160"/>
      </w:pPr>
      <w:r w:rsidRPr="005B17D3">
        <w:t>The two eligibilities: VCE and V</w:t>
      </w:r>
      <w:r w:rsidR="00B920FB" w:rsidRPr="005B17D3">
        <w:t>HA</w:t>
      </w:r>
      <w:r w:rsidRPr="005B17D3">
        <w:t>P, are stored in Community Care History.</w:t>
      </w:r>
    </w:p>
    <w:p w14:paraId="14C1A0E4" w14:textId="77777777" w:rsidR="00DA5D8D" w:rsidRPr="005B17D3" w:rsidRDefault="00DA5D8D" w:rsidP="00EF3896"/>
    <w:p w14:paraId="6345FE87" w14:textId="77777777" w:rsidR="00DA5D8D" w:rsidRPr="005B17D3" w:rsidRDefault="00DA5D8D" w:rsidP="00474E83">
      <w:pPr>
        <w:pStyle w:val="NoteLightbulb"/>
      </w:pPr>
      <w:r w:rsidRPr="005B17D3">
        <w:rPr>
          <w:b/>
        </w:rPr>
        <w:t>Note:</w:t>
      </w:r>
      <w:r w:rsidRPr="005B17D3">
        <w:t xml:space="preserve"> COMMUNITY CARE - HARDSHIP DETERMINATION, the new consult type for MISSION Act, is the only consult Hardship available to determine Veteran Hardship for all new Veterans as of June 15</w:t>
      </w:r>
      <w:r w:rsidRPr="005B17D3">
        <w:rPr>
          <w:vertAlign w:val="superscript"/>
        </w:rPr>
        <w:t>th</w:t>
      </w:r>
      <w:r w:rsidRPr="005B17D3">
        <w:t>, 2019.</w:t>
      </w:r>
    </w:p>
    <w:p w14:paraId="0F4267A0" w14:textId="77777777" w:rsidR="00DA5D8D" w:rsidRPr="005B17D3" w:rsidRDefault="00DA5D8D" w:rsidP="00EF3896">
      <w:pPr>
        <w:pStyle w:val="BodyTextBullet1"/>
      </w:pPr>
      <w:bookmarkStart w:id="744" w:name="BKM_CoverCompTitle"/>
      <w:bookmarkEnd w:id="744"/>
    </w:p>
    <w:p w14:paraId="16B0CA26" w14:textId="77777777" w:rsidR="00BE52CE" w:rsidRPr="005B17D3" w:rsidRDefault="00BE52CE" w:rsidP="00EF3896">
      <w:pPr>
        <w:pStyle w:val="Heading2"/>
      </w:pPr>
      <w:bookmarkStart w:id="745" w:name="_Toc31622208"/>
      <w:bookmarkEnd w:id="743"/>
      <w:r w:rsidRPr="005B17D3">
        <w:t>VOA Resubmission</w:t>
      </w:r>
      <w:bookmarkEnd w:id="716"/>
      <w:bookmarkEnd w:id="717"/>
      <w:bookmarkEnd w:id="718"/>
      <w:bookmarkEnd w:id="719"/>
      <w:bookmarkEnd w:id="745"/>
    </w:p>
    <w:p w14:paraId="1747C8A2" w14:textId="77777777" w:rsidR="00BE52CE" w:rsidRPr="005B17D3" w:rsidRDefault="00BE52CE" w:rsidP="00EF3896">
      <w:pPr>
        <w:pStyle w:val="Heading3"/>
      </w:pPr>
      <w:bookmarkStart w:id="746" w:name="_Toc394920760"/>
      <w:bookmarkStart w:id="747" w:name="_Toc406571097"/>
      <w:bookmarkStart w:id="748" w:name="_Toc478746536"/>
      <w:bookmarkStart w:id="749" w:name="_Toc482888466"/>
      <w:bookmarkStart w:id="750" w:name="_Toc31622209"/>
      <w:r w:rsidRPr="005B17D3">
        <w:t>Resubmission</w:t>
      </w:r>
      <w:bookmarkEnd w:id="746"/>
      <w:bookmarkEnd w:id="747"/>
      <w:bookmarkEnd w:id="748"/>
      <w:bookmarkEnd w:id="749"/>
      <w:bookmarkEnd w:id="750"/>
      <w:r w:rsidRPr="005B17D3">
        <w:rPr>
          <w:u w:val="single"/>
        </w:rPr>
        <w:fldChar w:fldCharType="begin"/>
      </w:r>
      <w:r w:rsidRPr="005B17D3">
        <w:instrText xml:space="preserve"> XE "VOA</w:instrText>
      </w:r>
      <w:r w:rsidRPr="005B17D3">
        <w:rPr>
          <w:u w:val="single"/>
        </w:rPr>
        <w:instrText>:</w:instrText>
      </w:r>
      <w:r w:rsidRPr="005B17D3">
        <w:instrText xml:space="preserve">Resubmission" </w:instrText>
      </w:r>
      <w:r w:rsidRPr="005B17D3">
        <w:rPr>
          <w:u w:val="single"/>
        </w:rPr>
        <w:fldChar w:fldCharType="end"/>
      </w:r>
    </w:p>
    <w:p w14:paraId="37E8A480" w14:textId="77777777" w:rsidR="00BE52CE" w:rsidRPr="005B17D3" w:rsidRDefault="00BE52CE" w:rsidP="00EF3896">
      <w:pPr>
        <w:pStyle w:val="BodyTextBullet2"/>
      </w:pPr>
      <w:r w:rsidRPr="005B17D3">
        <w:t>In support of federal and VA initiatives, VHA seeks to enhance the self-service offerings available for the nation’s Veterans and their ability to access enrollment applications and ongoing VA health benefit eligibility. To this end, VHA provides a more simple-to-use, secure, online Veterans healthcare enrollment experience through VOA.</w:t>
      </w:r>
    </w:p>
    <w:p w14:paraId="72FB9E6F" w14:textId="77F4F898" w:rsidR="00BE52CE" w:rsidRPr="005B17D3" w:rsidRDefault="00BE52CE" w:rsidP="00EF3896">
      <w:pPr>
        <w:pStyle w:val="BodyTextBullet2"/>
      </w:pPr>
      <w:r w:rsidRPr="005B17D3">
        <w:t xml:space="preserve">To facilitate this ongoing effort to improve the </w:t>
      </w:r>
      <w:r w:rsidR="006204FA" w:rsidRPr="005B17D3">
        <w:t>Veterans</w:t>
      </w:r>
      <w:r w:rsidRPr="005B17D3">
        <w:t xml:space="preserve"> online experience through the VOA application, ESR 3.12 includes the following capabilities:</w:t>
      </w:r>
    </w:p>
    <w:p w14:paraId="39FA03A8" w14:textId="77777777" w:rsidR="00BE52CE" w:rsidRPr="005B17D3" w:rsidRDefault="00BE52CE" w:rsidP="00EF3896">
      <w:pPr>
        <w:pStyle w:val="BodyTextBullet2"/>
      </w:pPr>
      <w:r w:rsidRPr="005B17D3">
        <w:t>the ability for HEC users to resubmit pending VOA forms for ESR processing</w:t>
      </w:r>
    </w:p>
    <w:p w14:paraId="476B1D45" w14:textId="77777777" w:rsidR="00BE52CE" w:rsidRPr="005B17D3" w:rsidRDefault="00BE52CE" w:rsidP="00EF3896">
      <w:pPr>
        <w:pStyle w:val="BodyTextBullet2"/>
      </w:pPr>
      <w:r w:rsidRPr="005B17D3">
        <w:t>send automated email communication to the Veteran (if email provided in VOA form submitted) for confirmation of a successful VOA submission</w:t>
      </w:r>
    </w:p>
    <w:p w14:paraId="734EC6B7" w14:textId="77777777" w:rsidR="00BE52CE" w:rsidRPr="005B17D3" w:rsidRDefault="00BE52CE" w:rsidP="00EF3896">
      <w:pPr>
        <w:pStyle w:val="BodyTextBullet2"/>
      </w:pPr>
      <w:r w:rsidRPr="005B17D3">
        <w:t>send data in real time, upon request, to VOA for the purpose of pre-population of known enrollment data about the Veteran</w:t>
      </w:r>
    </w:p>
    <w:p w14:paraId="302A54D7" w14:textId="4610436B" w:rsidR="00BE52CE" w:rsidRPr="005B17D3" w:rsidRDefault="00BE52CE" w:rsidP="00EF3896">
      <w:pPr>
        <w:pStyle w:val="BodyTextBullet2"/>
      </w:pPr>
      <w:r w:rsidRPr="005B17D3">
        <w:t xml:space="preserve">Click on the </w:t>
      </w:r>
      <w:r w:rsidRPr="005B17D3">
        <w:rPr>
          <w:color w:val="0000FF"/>
          <w:u w:val="single"/>
        </w:rPr>
        <w:t>Show Filter</w:t>
      </w:r>
      <w:r w:rsidRPr="005B17D3">
        <w:t xml:space="preserve"> link to display fields which allow the user</w:t>
      </w:r>
      <w:r w:rsidRPr="005B17D3">
        <w:fldChar w:fldCharType="begin"/>
      </w:r>
      <w:r w:rsidRPr="005B17D3">
        <w:instrText xml:space="preserve"> XE "User:filter VOA Resubmission" </w:instrText>
      </w:r>
      <w:r w:rsidRPr="005B17D3">
        <w:fldChar w:fldCharType="end"/>
      </w:r>
      <w:r w:rsidRPr="005B17D3">
        <w:t xml:space="preserve"> to filter the resubmission items using a combination of criteria</w:t>
      </w:r>
      <w:r w:rsidRPr="005B17D3">
        <w:fldChar w:fldCharType="begin"/>
      </w:r>
      <w:r w:rsidRPr="005B17D3">
        <w:instrText xml:space="preserve"> XE "Criteria: VOA Resubmission " </w:instrText>
      </w:r>
      <w:r w:rsidRPr="005B17D3">
        <w:fldChar w:fldCharType="end"/>
      </w:r>
      <w:r w:rsidRPr="005B17D3">
        <w:t xml:space="preserve">. Click </w:t>
      </w:r>
      <w:r w:rsidRPr="005B17D3">
        <w:rPr>
          <w:color w:val="0000FF"/>
          <w:u w:val="single"/>
        </w:rPr>
        <w:t>Hide Filter</w:t>
      </w:r>
      <w:r w:rsidRPr="005B17D3">
        <w:rPr>
          <w:color w:val="0000FF"/>
        </w:rPr>
        <w:t xml:space="preserve"> </w:t>
      </w:r>
      <w:r w:rsidRPr="005B17D3">
        <w:t>to hide the filter criteria</w:t>
      </w:r>
      <w:r w:rsidRPr="005B17D3">
        <w:fldChar w:fldCharType="begin"/>
      </w:r>
      <w:r w:rsidRPr="005B17D3">
        <w:instrText xml:space="preserve"> XE "Criteria:filter" </w:instrText>
      </w:r>
      <w:r w:rsidRPr="005B17D3">
        <w:fldChar w:fldCharType="end"/>
      </w:r>
      <w:r w:rsidRPr="005B17D3">
        <w:t>.</w:t>
      </w:r>
    </w:p>
    <w:p w14:paraId="78F74AB7" w14:textId="77777777" w:rsidR="007D7101" w:rsidRPr="005B17D3" w:rsidRDefault="007D7101" w:rsidP="00EF3896">
      <w:pPr>
        <w:pStyle w:val="BodyTextBullet2"/>
      </w:pPr>
    </w:p>
    <w:p w14:paraId="63058768" w14:textId="77777777" w:rsidR="00BE52CE" w:rsidRPr="005B17D3" w:rsidRDefault="00BE52CE" w:rsidP="00EF3896">
      <w:pPr>
        <w:pStyle w:val="ScreenField"/>
      </w:pPr>
      <w:r w:rsidRPr="005B17D3">
        <w:t>Submission ID</w:t>
      </w:r>
    </w:p>
    <w:p w14:paraId="66288FAC" w14:textId="77777777" w:rsidR="00BE52CE" w:rsidRPr="005B17D3" w:rsidRDefault="00BE52CE" w:rsidP="00EF3896">
      <w:pPr>
        <w:pStyle w:val="ScreenFieldDesc"/>
        <w:rPr>
          <w:b/>
          <w:i/>
          <w:szCs w:val="24"/>
        </w:rPr>
      </w:pPr>
      <w:r w:rsidRPr="005B17D3">
        <w:t>Enter the unique identifier that is assigned by the system to a submitted form for tracking purposes.</w:t>
      </w:r>
    </w:p>
    <w:p w14:paraId="3AC62007" w14:textId="77777777" w:rsidR="007D7101" w:rsidRPr="005B17D3" w:rsidRDefault="007D7101" w:rsidP="00EF3896">
      <w:pPr>
        <w:pStyle w:val="ScreenField"/>
      </w:pPr>
    </w:p>
    <w:p w14:paraId="3D1CB318" w14:textId="41FA4F6F" w:rsidR="00BE52CE" w:rsidRPr="005B17D3" w:rsidRDefault="00BE52CE" w:rsidP="00EF3896">
      <w:pPr>
        <w:pStyle w:val="ScreenField"/>
      </w:pPr>
      <w:r w:rsidRPr="005B17D3">
        <w:t xml:space="preserve">Request Received Date: </w:t>
      </w:r>
    </w:p>
    <w:p w14:paraId="110F71FE" w14:textId="77777777" w:rsidR="00BE52CE" w:rsidRPr="005B17D3" w:rsidRDefault="00BE52CE" w:rsidP="00EF3896">
      <w:pPr>
        <w:pStyle w:val="ScreenFieldDesc"/>
        <w:rPr>
          <w:b/>
          <w:i/>
          <w:szCs w:val="24"/>
        </w:rPr>
      </w:pPr>
      <w:r w:rsidRPr="005B17D3">
        <w:rPr>
          <w:szCs w:val="24"/>
        </w:rPr>
        <w:t xml:space="preserve">Enter </w:t>
      </w:r>
      <w:r w:rsidRPr="005B17D3">
        <w:t>a date range for which you wish to search (mm/dd/yyyy).</w:t>
      </w:r>
    </w:p>
    <w:p w14:paraId="4B0808F0" w14:textId="77777777" w:rsidR="007D7101" w:rsidRPr="005B17D3" w:rsidRDefault="007D7101" w:rsidP="00EF3896">
      <w:pPr>
        <w:pStyle w:val="ScreenField"/>
      </w:pPr>
    </w:p>
    <w:p w14:paraId="1894E1B0" w14:textId="5DC78A0D" w:rsidR="00BE52CE" w:rsidRPr="005B17D3" w:rsidRDefault="00BE52CE" w:rsidP="00EF3896">
      <w:pPr>
        <w:pStyle w:val="ScreenField"/>
      </w:pPr>
      <w:r w:rsidRPr="005B17D3">
        <w:t xml:space="preserve">Form Type: </w:t>
      </w:r>
    </w:p>
    <w:p w14:paraId="22A2CA32" w14:textId="77777777" w:rsidR="00BE52CE" w:rsidRPr="005B17D3" w:rsidRDefault="00BE52CE" w:rsidP="00EF3896">
      <w:pPr>
        <w:pStyle w:val="ScreenFieldDesc"/>
        <w:rPr>
          <w:b/>
          <w:i/>
          <w:szCs w:val="24"/>
        </w:rPr>
      </w:pPr>
      <w:r w:rsidRPr="005B17D3">
        <w:rPr>
          <w:szCs w:val="24"/>
        </w:rPr>
        <w:t xml:space="preserve">Enter </w:t>
      </w:r>
      <w:r w:rsidRPr="005B17D3">
        <w:t>a form type you wish to search for.</w:t>
      </w:r>
    </w:p>
    <w:p w14:paraId="0870C574" w14:textId="77777777" w:rsidR="007D7101" w:rsidRPr="005B17D3" w:rsidRDefault="007D7101" w:rsidP="00EF3896">
      <w:pPr>
        <w:pStyle w:val="ScreenField"/>
      </w:pPr>
    </w:p>
    <w:p w14:paraId="5A33AEEA" w14:textId="0E4BAE77" w:rsidR="00BE52CE" w:rsidRPr="005B17D3" w:rsidRDefault="00BE52CE" w:rsidP="00EF3896">
      <w:pPr>
        <w:pStyle w:val="ScreenField"/>
      </w:pPr>
      <w:r w:rsidRPr="005B17D3">
        <w:t xml:space="preserve">Form Pending Reason: </w:t>
      </w:r>
    </w:p>
    <w:p w14:paraId="0BCA1D2E" w14:textId="77777777" w:rsidR="00BE52CE" w:rsidRPr="005B17D3" w:rsidRDefault="00BE52CE" w:rsidP="00EF3896">
      <w:pPr>
        <w:pStyle w:val="ScreenFieldDesc"/>
      </w:pPr>
      <w:r w:rsidRPr="005B17D3">
        <w:rPr>
          <w:szCs w:val="24"/>
        </w:rPr>
        <w:t xml:space="preserve">Enter </w:t>
      </w:r>
      <w:r w:rsidRPr="005B17D3">
        <w:t>a form reason you wish to search for.</w:t>
      </w:r>
    </w:p>
    <w:p w14:paraId="63CE1CD7" w14:textId="77777777" w:rsidR="00BE52CE" w:rsidRPr="005B17D3" w:rsidRDefault="00BE52CE" w:rsidP="00EF3896">
      <w:pPr>
        <w:pStyle w:val="BodyTextBullet2"/>
        <w:rPr>
          <w:sz w:val="18"/>
          <w:szCs w:val="18"/>
        </w:rPr>
      </w:pPr>
      <w:r w:rsidRPr="005B17D3">
        <w:t>After entering the desired criteria</w:t>
      </w:r>
      <w:r w:rsidRPr="005B17D3">
        <w:fldChar w:fldCharType="begin"/>
      </w:r>
      <w:r w:rsidRPr="005B17D3">
        <w:instrText xml:space="preserve"> XE "Criteria:filter" </w:instrText>
      </w:r>
      <w:r w:rsidRPr="005B17D3">
        <w:fldChar w:fldCharType="end"/>
      </w:r>
      <w:r w:rsidRPr="005B17D3">
        <w:t xml:space="preserve">, click the </w:t>
      </w:r>
      <w:r w:rsidRPr="005B17D3">
        <w:rPr>
          <w:b/>
          <w:iCs/>
        </w:rPr>
        <w:t>Apply Filter</w:t>
      </w:r>
      <w:r w:rsidRPr="005B17D3">
        <w:t xml:space="preserve"> button to filter the list. Click the </w:t>
      </w:r>
      <w:r w:rsidRPr="005B17D3">
        <w:rPr>
          <w:b/>
          <w:iCs/>
        </w:rPr>
        <w:t>Reset Filter</w:t>
      </w:r>
      <w:r w:rsidRPr="005B17D3">
        <w:rPr>
          <w:iCs/>
        </w:rPr>
        <w:t xml:space="preserve"> button</w:t>
      </w:r>
      <w:r w:rsidRPr="005B17D3">
        <w:t xml:space="preserve"> to reset the criteria and start over.</w:t>
      </w:r>
    </w:p>
    <w:p w14:paraId="49F22426" w14:textId="77777777" w:rsidR="007D7101" w:rsidRPr="005B17D3" w:rsidRDefault="007D7101" w:rsidP="00EF3896">
      <w:pPr>
        <w:pStyle w:val="ScreenField"/>
      </w:pPr>
    </w:p>
    <w:p w14:paraId="7535479B" w14:textId="6953ABC9" w:rsidR="00BE52CE" w:rsidRPr="005B17D3" w:rsidRDefault="00BE52CE" w:rsidP="00EF3896">
      <w:pPr>
        <w:pStyle w:val="ScreenField"/>
      </w:pPr>
      <w:r w:rsidRPr="005B17D3">
        <w:t>Submission ID</w:t>
      </w:r>
    </w:p>
    <w:p w14:paraId="18090DE8" w14:textId="77777777" w:rsidR="00BE52CE" w:rsidRPr="005B17D3" w:rsidRDefault="00BE52CE" w:rsidP="00EF3896">
      <w:pPr>
        <w:pStyle w:val="ScreenFieldDesc"/>
      </w:pPr>
      <w:r w:rsidRPr="005B17D3">
        <w:rPr>
          <w:i/>
        </w:rPr>
        <w:t>Submission ID</w:t>
      </w:r>
      <w:r w:rsidRPr="005B17D3">
        <w:rPr>
          <w:color w:val="0066FF"/>
        </w:rPr>
        <w:t xml:space="preserve"> </w:t>
      </w:r>
      <w:r w:rsidRPr="005B17D3">
        <w:t>is the unique identifier that is assigned by the system to a submitted form for tracking purposes (display only).</w:t>
      </w:r>
    </w:p>
    <w:p w14:paraId="5EC68AAD" w14:textId="77777777" w:rsidR="007D7101" w:rsidRPr="005B17D3" w:rsidRDefault="007D7101" w:rsidP="00EF3896">
      <w:pPr>
        <w:pStyle w:val="ScreenField"/>
      </w:pPr>
    </w:p>
    <w:p w14:paraId="2E6735DA" w14:textId="69618F62" w:rsidR="00BE52CE" w:rsidRPr="005B17D3" w:rsidRDefault="00BE52CE" w:rsidP="00EF3896">
      <w:pPr>
        <w:pStyle w:val="ScreenField"/>
      </w:pPr>
      <w:r w:rsidRPr="005B17D3">
        <w:t>Person ID</w:t>
      </w:r>
    </w:p>
    <w:p w14:paraId="4889CB5B" w14:textId="77777777" w:rsidR="00BE52CE" w:rsidRPr="005B17D3" w:rsidRDefault="00BE52CE" w:rsidP="00EF3896">
      <w:pPr>
        <w:pStyle w:val="ScreenFieldDesc"/>
      </w:pPr>
      <w:r w:rsidRPr="005B17D3">
        <w:rPr>
          <w:i/>
        </w:rPr>
        <w:t>Person ID</w:t>
      </w:r>
      <w:r w:rsidRPr="005B17D3">
        <w:t xml:space="preserve"> is the identifier submitted with the form that uniquely identifies the Veteran (display only).</w:t>
      </w:r>
    </w:p>
    <w:p w14:paraId="2F1D45D3" w14:textId="77777777" w:rsidR="007D7101" w:rsidRPr="005B17D3" w:rsidRDefault="007D7101" w:rsidP="00EF3896">
      <w:pPr>
        <w:pStyle w:val="ScreenField"/>
      </w:pPr>
    </w:p>
    <w:p w14:paraId="694B2FC2" w14:textId="01C2F428" w:rsidR="00BE52CE" w:rsidRPr="005B17D3" w:rsidRDefault="00BE52CE" w:rsidP="00EF3896">
      <w:pPr>
        <w:pStyle w:val="ScreenField"/>
      </w:pPr>
      <w:r w:rsidRPr="005B17D3">
        <w:t>Person Last Name</w:t>
      </w:r>
    </w:p>
    <w:p w14:paraId="732A602B" w14:textId="55606EA8" w:rsidR="001E606A" w:rsidRPr="005B17D3" w:rsidRDefault="00BE52CE" w:rsidP="00EF3896">
      <w:pPr>
        <w:pStyle w:val="ScreenFieldDesc"/>
      </w:pPr>
      <w:r w:rsidRPr="005B17D3">
        <w:rPr>
          <w:i/>
        </w:rPr>
        <w:t xml:space="preserve">Person Last Name </w:t>
      </w:r>
      <w:r w:rsidRPr="005B17D3">
        <w:t xml:space="preserve">is the </w:t>
      </w:r>
      <w:r w:rsidR="006204FA" w:rsidRPr="005B17D3">
        <w:t>Veterans</w:t>
      </w:r>
      <w:r w:rsidRPr="005B17D3">
        <w:t xml:space="preserve"> Last Name associate</w:t>
      </w:r>
      <w:r w:rsidR="00E06908" w:rsidRPr="005B17D3">
        <w:t>d with the form (display only).</w:t>
      </w:r>
    </w:p>
    <w:p w14:paraId="26714D11" w14:textId="77777777" w:rsidR="007D7101" w:rsidRPr="005B17D3" w:rsidRDefault="007D7101" w:rsidP="00EF3896">
      <w:pPr>
        <w:pStyle w:val="ScreenField"/>
      </w:pPr>
    </w:p>
    <w:p w14:paraId="3BB8563F" w14:textId="110C7857" w:rsidR="00BE52CE" w:rsidRPr="005B17D3" w:rsidRDefault="00BE52CE" w:rsidP="00EF3896">
      <w:pPr>
        <w:pStyle w:val="ScreenField"/>
      </w:pPr>
      <w:r w:rsidRPr="005B17D3">
        <w:t>Person First Name</w:t>
      </w:r>
    </w:p>
    <w:p w14:paraId="29D175D8" w14:textId="6C5DFFAF" w:rsidR="00BE52CE" w:rsidRPr="005B17D3" w:rsidRDefault="00BE52CE" w:rsidP="00EF3896">
      <w:pPr>
        <w:pStyle w:val="ScreenFieldDesc"/>
      </w:pPr>
      <w:r w:rsidRPr="005B17D3">
        <w:rPr>
          <w:i/>
        </w:rPr>
        <w:t>Person First Name</w:t>
      </w:r>
      <w:r w:rsidRPr="005B17D3">
        <w:t xml:space="preserve"> is the </w:t>
      </w:r>
      <w:r w:rsidR="006204FA" w:rsidRPr="005B17D3">
        <w:t>Veterans</w:t>
      </w:r>
      <w:r w:rsidRPr="005B17D3">
        <w:t xml:space="preserve"> First Name associated with the form (display only).</w:t>
      </w:r>
    </w:p>
    <w:p w14:paraId="7CDD990F" w14:textId="77777777" w:rsidR="007D7101" w:rsidRPr="005B17D3" w:rsidRDefault="007D7101" w:rsidP="00EF3896">
      <w:pPr>
        <w:pStyle w:val="ScreenField"/>
      </w:pPr>
    </w:p>
    <w:p w14:paraId="63A2B9D5" w14:textId="63A64623" w:rsidR="00BE52CE" w:rsidRPr="005B17D3" w:rsidRDefault="00BE52CE" w:rsidP="00EF3896">
      <w:pPr>
        <w:pStyle w:val="ScreenField"/>
      </w:pPr>
      <w:r w:rsidRPr="005B17D3">
        <w:t>SSN</w:t>
      </w:r>
    </w:p>
    <w:p w14:paraId="74BFFC76" w14:textId="0694942F" w:rsidR="00BE52CE" w:rsidRPr="005B17D3" w:rsidRDefault="00BE52CE" w:rsidP="00EF3896">
      <w:pPr>
        <w:pStyle w:val="ScreenFieldDesc"/>
      </w:pPr>
      <w:r w:rsidRPr="005B17D3">
        <w:rPr>
          <w:i/>
        </w:rPr>
        <w:t>SSN</w:t>
      </w:r>
      <w:r w:rsidRPr="005B17D3">
        <w:t xml:space="preserve"> is the </w:t>
      </w:r>
      <w:r w:rsidR="006204FA" w:rsidRPr="005B17D3">
        <w:t>Veterans</w:t>
      </w:r>
      <w:r w:rsidRPr="005B17D3">
        <w:t xml:space="preserve"> Social Security Number associated with the form (display only).</w:t>
      </w:r>
    </w:p>
    <w:p w14:paraId="7BFC336E" w14:textId="77777777" w:rsidR="007D7101" w:rsidRPr="005B17D3" w:rsidRDefault="007D7101" w:rsidP="00EF3896">
      <w:pPr>
        <w:pStyle w:val="ScreenField"/>
      </w:pPr>
    </w:p>
    <w:p w14:paraId="04454424" w14:textId="5C45C750" w:rsidR="00BE52CE" w:rsidRPr="005B17D3" w:rsidRDefault="00BE52CE" w:rsidP="00EF3896">
      <w:pPr>
        <w:pStyle w:val="ScreenField"/>
      </w:pPr>
      <w:r w:rsidRPr="005B17D3">
        <w:t>DOB</w:t>
      </w:r>
    </w:p>
    <w:p w14:paraId="7053C38F" w14:textId="252F46C3" w:rsidR="00BE52CE" w:rsidRPr="005B17D3" w:rsidRDefault="00BE52CE" w:rsidP="00EF3896">
      <w:pPr>
        <w:pStyle w:val="ScreenFieldDesc"/>
      </w:pPr>
      <w:r w:rsidRPr="005B17D3">
        <w:rPr>
          <w:i/>
        </w:rPr>
        <w:t>DOB</w:t>
      </w:r>
      <w:r w:rsidRPr="005B17D3">
        <w:t xml:space="preserve"> is the </w:t>
      </w:r>
      <w:r w:rsidR="006204FA" w:rsidRPr="005B17D3">
        <w:t>Veterans</w:t>
      </w:r>
      <w:r w:rsidRPr="005B17D3">
        <w:t xml:space="preserve"> Date of Birth associated with the form (display only).</w:t>
      </w:r>
    </w:p>
    <w:p w14:paraId="6E8880A8" w14:textId="77777777" w:rsidR="007D7101" w:rsidRPr="005B17D3" w:rsidRDefault="007D7101" w:rsidP="00EF3896">
      <w:pPr>
        <w:pStyle w:val="ScreenField"/>
      </w:pPr>
    </w:p>
    <w:p w14:paraId="588244C7" w14:textId="154E0E55" w:rsidR="00BE52CE" w:rsidRPr="005B17D3" w:rsidRDefault="00BE52CE" w:rsidP="00EF3896">
      <w:pPr>
        <w:pStyle w:val="ScreenField"/>
      </w:pPr>
      <w:r w:rsidRPr="005B17D3">
        <w:t>Gender</w:t>
      </w:r>
    </w:p>
    <w:p w14:paraId="18955BA4" w14:textId="07DF47CE" w:rsidR="00BE52CE" w:rsidRPr="005B17D3" w:rsidRDefault="00BE52CE" w:rsidP="00EF3896">
      <w:pPr>
        <w:pStyle w:val="ScreenFieldDesc"/>
      </w:pPr>
      <w:r w:rsidRPr="005B17D3">
        <w:rPr>
          <w:i/>
        </w:rPr>
        <w:t>Gender</w:t>
      </w:r>
      <w:r w:rsidRPr="005B17D3">
        <w:t xml:space="preserve"> is the </w:t>
      </w:r>
      <w:r w:rsidR="006204FA" w:rsidRPr="005B17D3">
        <w:t>Veterans</w:t>
      </w:r>
      <w:r w:rsidRPr="005B17D3">
        <w:t xml:space="preserve"> Gender.</w:t>
      </w:r>
    </w:p>
    <w:p w14:paraId="3234C9C9" w14:textId="77777777" w:rsidR="007D7101" w:rsidRPr="005B17D3" w:rsidRDefault="007D7101" w:rsidP="00EF3896">
      <w:pPr>
        <w:pStyle w:val="ScreenField"/>
      </w:pPr>
    </w:p>
    <w:p w14:paraId="34E951C9" w14:textId="05BCAC90" w:rsidR="00BE52CE" w:rsidRPr="005B17D3" w:rsidRDefault="00BE52CE" w:rsidP="00EF3896">
      <w:pPr>
        <w:pStyle w:val="ScreenField"/>
      </w:pPr>
      <w:r w:rsidRPr="005B17D3">
        <w:t>Request Received Date</w:t>
      </w:r>
    </w:p>
    <w:p w14:paraId="75F35020" w14:textId="77777777" w:rsidR="00BE52CE" w:rsidRPr="005B17D3" w:rsidRDefault="00BE52CE" w:rsidP="00EF3896">
      <w:pPr>
        <w:pStyle w:val="ScreenFieldDesc"/>
      </w:pPr>
      <w:r w:rsidRPr="005B17D3">
        <w:rPr>
          <w:i/>
        </w:rPr>
        <w:t>Request Received Date</w:t>
      </w:r>
      <w:r w:rsidRPr="005B17D3">
        <w:t xml:space="preserve"> is the date and time the particular form was accepted by the system (display only).</w:t>
      </w:r>
    </w:p>
    <w:p w14:paraId="31857FBB" w14:textId="77777777" w:rsidR="007D7101" w:rsidRPr="005B17D3" w:rsidRDefault="007D7101" w:rsidP="00EF3896">
      <w:pPr>
        <w:pStyle w:val="ScreenField"/>
      </w:pPr>
    </w:p>
    <w:p w14:paraId="1255E01A" w14:textId="2E2DE3B6" w:rsidR="00BE52CE" w:rsidRPr="005B17D3" w:rsidRDefault="00BE52CE" w:rsidP="00EF3896">
      <w:pPr>
        <w:pStyle w:val="ScreenField"/>
      </w:pPr>
      <w:r w:rsidRPr="005B17D3">
        <w:t>Form Type</w:t>
      </w:r>
    </w:p>
    <w:p w14:paraId="0382FE52" w14:textId="77777777" w:rsidR="00BE52CE" w:rsidRPr="005B17D3" w:rsidRDefault="00BE52CE" w:rsidP="00EF3896">
      <w:pPr>
        <w:pStyle w:val="ScreenFieldDesc"/>
      </w:pPr>
      <w:r w:rsidRPr="005B17D3">
        <w:rPr>
          <w:i/>
        </w:rPr>
        <w:t>Form Type</w:t>
      </w:r>
      <w:r w:rsidRPr="005B17D3">
        <w:t xml:space="preserve"> is the particular form type that is pending (display only).</w:t>
      </w:r>
    </w:p>
    <w:p w14:paraId="38B1BA22" w14:textId="77777777" w:rsidR="007D7101" w:rsidRPr="005B17D3" w:rsidRDefault="007D7101" w:rsidP="00EF3896">
      <w:pPr>
        <w:pStyle w:val="ScreenField"/>
      </w:pPr>
    </w:p>
    <w:p w14:paraId="53633E18" w14:textId="6981EEC4" w:rsidR="00BE52CE" w:rsidRPr="005B17D3" w:rsidRDefault="00BE52CE" w:rsidP="00EF3896">
      <w:pPr>
        <w:pStyle w:val="ScreenField"/>
      </w:pPr>
      <w:r w:rsidRPr="005B17D3">
        <w:t>Form Pending Reason</w:t>
      </w:r>
    </w:p>
    <w:p w14:paraId="2152024D" w14:textId="77777777" w:rsidR="00BE52CE" w:rsidRPr="005B17D3" w:rsidRDefault="00BE52CE" w:rsidP="00EF3896">
      <w:pPr>
        <w:pStyle w:val="ScreenFieldDesc"/>
      </w:pPr>
      <w:r w:rsidRPr="005B17D3">
        <w:rPr>
          <w:i/>
        </w:rPr>
        <w:t>Form Pending Reason</w:t>
      </w:r>
      <w:r w:rsidRPr="005B17D3">
        <w:t xml:space="preserve"> is the reason or issue for why the forms’ processing was suspended (display only).</w:t>
      </w:r>
    </w:p>
    <w:p w14:paraId="622F06CF" w14:textId="77777777" w:rsidR="00BE52CE" w:rsidRPr="005B17D3" w:rsidRDefault="00BE52CE" w:rsidP="00EF3896">
      <w:pPr>
        <w:pStyle w:val="ScreenFieldDesc"/>
      </w:pPr>
      <w:r w:rsidRPr="005B17D3">
        <w:t>Placing a check in this check box selects all displayed forms. Otherwise, select individual check boxes for resubmission.</w:t>
      </w:r>
    </w:p>
    <w:p w14:paraId="508363B5" w14:textId="77777777" w:rsidR="00AF1E60" w:rsidRPr="005B17D3" w:rsidRDefault="00AF1E60" w:rsidP="00EF3896">
      <w:pPr>
        <w:pStyle w:val="BodyTextBullet2"/>
      </w:pPr>
    </w:p>
    <w:p w14:paraId="26C706E5" w14:textId="2C5B9582" w:rsidR="00AF1E60" w:rsidRPr="005B17D3" w:rsidRDefault="00AF1E60" w:rsidP="00EF3896">
      <w:pPr>
        <w:pStyle w:val="BodyTextBullet2"/>
        <w:rPr>
          <w:b/>
          <w:i/>
        </w:rPr>
      </w:pPr>
      <w:r w:rsidRPr="005B17D3">
        <w:rPr>
          <w:b/>
          <w:i/>
        </w:rPr>
        <w:t>Re-Submit button</w:t>
      </w:r>
    </w:p>
    <w:p w14:paraId="41250DF0" w14:textId="2F0D2812" w:rsidR="00BE52CE" w:rsidRPr="005B17D3" w:rsidRDefault="00BE52CE" w:rsidP="00EF3896">
      <w:pPr>
        <w:pStyle w:val="BodyTextBullet2"/>
      </w:pPr>
      <w:r w:rsidRPr="005B17D3">
        <w:t xml:space="preserve">When all selections have been made, click the </w:t>
      </w:r>
      <w:r w:rsidRPr="005B17D3">
        <w:rPr>
          <w:b/>
        </w:rPr>
        <w:t>Re-Submit</w:t>
      </w:r>
      <w:r w:rsidRPr="005B17D3">
        <w:t xml:space="preserve"> button to re-submit the forms. The page is refreshed</w:t>
      </w:r>
      <w:r w:rsidR="003A4168" w:rsidRPr="005B17D3">
        <w:t>,</w:t>
      </w:r>
      <w:r w:rsidRPr="005B17D3">
        <w:t xml:space="preserve"> and the re-submissions no longer appear on the “pending list”.</w:t>
      </w:r>
    </w:p>
    <w:p w14:paraId="67A43E07" w14:textId="22EC930C" w:rsidR="00AF1E60" w:rsidRPr="005B17D3" w:rsidRDefault="00AF1E60" w:rsidP="00EF3896">
      <w:pPr>
        <w:pStyle w:val="BodyTextBullet2"/>
      </w:pPr>
    </w:p>
    <w:p w14:paraId="314F7E57" w14:textId="77777777" w:rsidR="00AF1E60" w:rsidRPr="005B17D3" w:rsidRDefault="00AF1E60" w:rsidP="00AF1E60">
      <w:pPr>
        <w:pStyle w:val="BodyTextBullet2"/>
        <w:keepNext/>
      </w:pPr>
      <w:r w:rsidRPr="005B17D3">
        <w:rPr>
          <w:noProof/>
        </w:rPr>
        <w:drawing>
          <wp:inline distT="0" distB="0" distL="0" distR="0" wp14:anchorId="719D9AAE" wp14:editId="1F8D9412">
            <wp:extent cx="5943600" cy="715645"/>
            <wp:effectExtent l="0" t="0" r="0" b="8255"/>
            <wp:docPr id="1539" name="Picture 1539" descr="Screen shot of the Resubmission screen. Columns include: Submission ID, Person ID, Person Last Name, Person First Name, SSN, DOB, Gender, Request Received Date, Form Type,  Form Pending Reason, and Select 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715645"/>
                    </a:xfrm>
                    <a:prstGeom prst="rect">
                      <a:avLst/>
                    </a:prstGeom>
                  </pic:spPr>
                </pic:pic>
              </a:graphicData>
            </a:graphic>
          </wp:inline>
        </w:drawing>
      </w:r>
    </w:p>
    <w:p w14:paraId="68D1FA8A" w14:textId="7F66D1D6" w:rsidR="00AF1E60" w:rsidRPr="005B17D3" w:rsidRDefault="00AF1E60" w:rsidP="00AF1E60">
      <w:pPr>
        <w:pStyle w:val="Caption"/>
      </w:pPr>
      <w:bookmarkStart w:id="751" w:name="_Toc31622391"/>
      <w:r w:rsidRPr="005B17D3">
        <w:t xml:space="preserve">Figure </w:t>
      </w:r>
      <w:fldSimple w:instr=" SEQ Figure \* ARABIC ">
        <w:r w:rsidR="00C2105F" w:rsidRPr="005B17D3">
          <w:rPr>
            <w:noProof/>
          </w:rPr>
          <w:t>34</w:t>
        </w:r>
      </w:fldSimple>
      <w:r w:rsidRPr="005B17D3">
        <w:t>: Resubmission</w:t>
      </w:r>
      <w:bookmarkEnd w:id="751"/>
    </w:p>
    <w:p w14:paraId="15634412" w14:textId="77777777" w:rsidR="003B4287" w:rsidRPr="005B17D3" w:rsidRDefault="003B4287" w:rsidP="00EF3896">
      <w:pPr>
        <w:pStyle w:val="BodyTextBullet2"/>
      </w:pPr>
    </w:p>
    <w:p w14:paraId="0D832D3F" w14:textId="5F6643ED" w:rsidR="00166081" w:rsidRPr="005B17D3" w:rsidRDefault="00166081" w:rsidP="00166081">
      <w:pPr>
        <w:pStyle w:val="Heading4"/>
      </w:pPr>
      <w:bookmarkStart w:id="752" w:name="_Toc31622210"/>
      <w:bookmarkStart w:id="753" w:name="_Toc394920761"/>
      <w:bookmarkStart w:id="754" w:name="_Toc406571098"/>
      <w:bookmarkStart w:id="755" w:name="_Toc478746537"/>
      <w:bookmarkStart w:id="756" w:name="_Toc482888467"/>
      <w:r w:rsidRPr="005B17D3">
        <w:t>Reroute Anonymous Health Care Applications (HCAs)</w:t>
      </w:r>
      <w:bookmarkEnd w:id="752"/>
    </w:p>
    <w:p w14:paraId="7148CCC3" w14:textId="58D24CC1" w:rsidR="0037235D" w:rsidRPr="005B17D3" w:rsidRDefault="0037235D" w:rsidP="0037235D">
      <w:pPr>
        <w:pStyle w:val="BlockText"/>
        <w:ind w:left="0"/>
        <w:rPr>
          <w:color w:val="FF0000"/>
        </w:rPr>
      </w:pPr>
      <w:r w:rsidRPr="005B17D3">
        <w:rPr>
          <w:b/>
          <w:color w:val="FF0000"/>
        </w:rPr>
        <w:t>Important:</w:t>
      </w:r>
      <w:r w:rsidRPr="005B17D3">
        <w:rPr>
          <w:color w:val="FF0000"/>
        </w:rPr>
        <w:t xml:space="preserve"> </w:t>
      </w:r>
      <w:r w:rsidR="00103B9A" w:rsidRPr="005B17D3">
        <w:rPr>
          <w:color w:val="FF0000"/>
        </w:rPr>
        <w:t xml:space="preserve">As of 5.10, </w:t>
      </w:r>
      <w:r w:rsidRPr="005B17D3">
        <w:rPr>
          <w:color w:val="FF0000"/>
        </w:rPr>
        <w:t>Workload Reporting and Productivity (WRAP) functionality is on hold until a later release.</w:t>
      </w:r>
    </w:p>
    <w:p w14:paraId="7C6B750B" w14:textId="74B00895" w:rsidR="00166081" w:rsidRPr="005B17D3" w:rsidRDefault="00166081" w:rsidP="00166081">
      <w:pPr>
        <w:pStyle w:val="BodyTextBullet1"/>
      </w:pPr>
      <w:r w:rsidRPr="005B17D3">
        <w:t xml:space="preserve">When online Health Care Applications (HCAs) are transmitted to the Enrollment System, </w:t>
      </w:r>
      <w:r w:rsidR="008803D9" w:rsidRPr="005B17D3">
        <w:t>(</w:t>
      </w:r>
      <w:r w:rsidRPr="005B17D3">
        <w:t>if</w:t>
      </w:r>
      <w:r w:rsidR="005053AC" w:rsidRPr="005B17D3">
        <w:t xml:space="preserve"> </w:t>
      </w:r>
      <w:r w:rsidRPr="005B17D3">
        <w:t xml:space="preserve"> HCAs have incorrect information or information that cannot be verified</w:t>
      </w:r>
      <w:r w:rsidR="008803D9" w:rsidRPr="005B17D3">
        <w:t>)</w:t>
      </w:r>
      <w:r w:rsidRPr="005B17D3">
        <w:t>, the Enrollment System determines the HCAs to be “anonymous”</w:t>
      </w:r>
      <w:r w:rsidR="005F1161" w:rsidRPr="005B17D3">
        <w:t>;</w:t>
      </w:r>
      <w:r w:rsidRPr="005B17D3">
        <w:t xml:space="preserve"> </w:t>
      </w:r>
      <w:r w:rsidR="005F1161" w:rsidRPr="005B17D3">
        <w:t>h</w:t>
      </w:r>
      <w:r w:rsidRPr="005B17D3">
        <w:t>owever</w:t>
      </w:r>
      <w:r w:rsidR="005F1161" w:rsidRPr="005B17D3">
        <w:t>,</w:t>
      </w:r>
      <w:r w:rsidRPr="005B17D3">
        <w:t xml:space="preserve"> rather than failing HCAs because they are “anonymous”, the anonymous HCAs are rerouted to the Workload Reporting and Productivity</w:t>
      </w:r>
      <w:r w:rsidR="005F1161" w:rsidRPr="005B17D3">
        <w:t xml:space="preserve"> (WRAP)</w:t>
      </w:r>
      <w:r w:rsidRPr="005B17D3">
        <w:t xml:space="preserve"> system</w:t>
      </w:r>
      <w:r w:rsidR="005F1161" w:rsidRPr="005B17D3">
        <w:t xml:space="preserve"> </w:t>
      </w:r>
      <w:r w:rsidRPr="005B17D3">
        <w:t xml:space="preserve">so the anonymous HCAs can be reviewed and processed manually in order to validate the incorrect or missing information. </w:t>
      </w:r>
    </w:p>
    <w:p w14:paraId="417618D0" w14:textId="77777777" w:rsidR="00166081" w:rsidRPr="005B17D3" w:rsidRDefault="00166081" w:rsidP="00166081">
      <w:pPr>
        <w:pStyle w:val="NoteLightbulb"/>
        <w:rPr>
          <w:rFonts w:ascii="Calibri" w:hAnsi="Calibri"/>
        </w:rPr>
      </w:pPr>
      <w:r w:rsidRPr="005B17D3">
        <w:rPr>
          <w:b/>
        </w:rPr>
        <w:t>Note:</w:t>
      </w:r>
      <w:r w:rsidRPr="005B17D3">
        <w:t xml:space="preserve"> Anonymous HCAs are treated the same as mailed-in applications once rerouted to WRAP.</w:t>
      </w:r>
    </w:p>
    <w:p w14:paraId="46C0C4FA" w14:textId="77777777" w:rsidR="0037235D" w:rsidRPr="005B17D3" w:rsidRDefault="0037235D" w:rsidP="00166081">
      <w:pPr>
        <w:pStyle w:val="BodyTextBullet1"/>
      </w:pPr>
    </w:p>
    <w:p w14:paraId="7FCA6FC7" w14:textId="77777777" w:rsidR="00166081" w:rsidRPr="005B17D3" w:rsidRDefault="00166081" w:rsidP="00166081">
      <w:pPr>
        <w:pStyle w:val="BodyTextBullet1"/>
      </w:pPr>
      <w:r w:rsidRPr="005B17D3">
        <w:t xml:space="preserve">If the Veteran provides an email address, the initial email confirmation will continue to be sent to the Veteran after the online HCA is saved and submitted. The same confirmation email will be used for both anonymous and authenticated online HCAs. Concurrently, the farewell message will continue to display on the </w:t>
      </w:r>
      <w:r w:rsidRPr="005B17D3">
        <w:rPr>
          <w:b/>
        </w:rPr>
        <w:t xml:space="preserve">Farewell </w:t>
      </w:r>
      <w:r w:rsidRPr="005B17D3">
        <w:t>screen after the online HCA is saved and submitted. The same farewell message will be used for both anonymous and authenticated online HCAs.</w:t>
      </w:r>
    </w:p>
    <w:p w14:paraId="142F1A8F" w14:textId="77777777" w:rsidR="00166081" w:rsidRPr="005B17D3" w:rsidRDefault="00166081" w:rsidP="00166081"/>
    <w:p w14:paraId="6E1A9DC3" w14:textId="77777777" w:rsidR="00166081" w:rsidRPr="005B17D3" w:rsidRDefault="00166081" w:rsidP="00166081">
      <w:pPr>
        <w:keepNext/>
        <w:jc w:val="center"/>
      </w:pPr>
      <w:r w:rsidRPr="005B17D3">
        <w:rPr>
          <w:noProof/>
        </w:rPr>
        <w:drawing>
          <wp:inline distT="0" distB="0" distL="0" distR="0" wp14:anchorId="25D980B6" wp14:editId="3562C70B">
            <wp:extent cx="3228975" cy="3117080"/>
            <wp:effectExtent l="0" t="0" r="0" b="7620"/>
            <wp:docPr id="1550" name="Picture 1550" descr="Screen shot of the Farewell Message for the Reroute Anonymous Health Care Applications (HC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239230" cy="3126980"/>
                    </a:xfrm>
                    <a:prstGeom prst="rect">
                      <a:avLst/>
                    </a:prstGeom>
                  </pic:spPr>
                </pic:pic>
              </a:graphicData>
            </a:graphic>
          </wp:inline>
        </w:drawing>
      </w:r>
    </w:p>
    <w:p w14:paraId="0E233C6D" w14:textId="29C43854" w:rsidR="00166081" w:rsidRPr="005B17D3" w:rsidRDefault="00166081" w:rsidP="00166081">
      <w:pPr>
        <w:pStyle w:val="Caption"/>
      </w:pPr>
      <w:bookmarkStart w:id="757" w:name="_Toc31622392"/>
      <w:r w:rsidRPr="005B17D3">
        <w:t xml:space="preserve">Figure </w:t>
      </w:r>
      <w:fldSimple w:instr=" SEQ Figure \* ARABIC ">
        <w:r w:rsidR="00C2105F" w:rsidRPr="005B17D3">
          <w:rPr>
            <w:noProof/>
          </w:rPr>
          <w:t>35</w:t>
        </w:r>
      </w:fldSimple>
      <w:r w:rsidRPr="005B17D3">
        <w:t>: HCA Farewell Message</w:t>
      </w:r>
      <w:bookmarkEnd w:id="757"/>
    </w:p>
    <w:p w14:paraId="78D1DB5D" w14:textId="77777777" w:rsidR="00166081" w:rsidRPr="005B17D3" w:rsidRDefault="00166081" w:rsidP="00166081">
      <w:pPr>
        <w:autoSpaceDE w:val="0"/>
        <w:autoSpaceDN w:val="0"/>
      </w:pPr>
    </w:p>
    <w:p w14:paraId="459488C1" w14:textId="77777777" w:rsidR="00BE52CE" w:rsidRPr="005B17D3" w:rsidRDefault="00BE52CE" w:rsidP="00EF3896">
      <w:pPr>
        <w:pStyle w:val="Heading2"/>
      </w:pPr>
      <w:bookmarkStart w:id="758" w:name="_Toc31622211"/>
      <w:r w:rsidRPr="005B17D3">
        <w:t>ESR Registration</w:t>
      </w:r>
      <w:bookmarkEnd w:id="753"/>
      <w:bookmarkEnd w:id="754"/>
      <w:bookmarkEnd w:id="755"/>
      <w:bookmarkEnd w:id="756"/>
      <w:bookmarkEnd w:id="758"/>
    </w:p>
    <w:p w14:paraId="6E4F2269" w14:textId="77777777" w:rsidR="00BE52CE" w:rsidRPr="005B17D3" w:rsidRDefault="00BE52CE" w:rsidP="00EF3896">
      <w:pPr>
        <w:pStyle w:val="Heading3"/>
      </w:pPr>
      <w:bookmarkStart w:id="759" w:name="_Toc394920762"/>
      <w:bookmarkStart w:id="760" w:name="_Toc406571099"/>
      <w:bookmarkStart w:id="761" w:name="_Toc478746538"/>
      <w:bookmarkStart w:id="762" w:name="_Toc482888468"/>
      <w:bookmarkStart w:id="763" w:name="_Toc31622212"/>
      <w:r w:rsidRPr="005B17D3">
        <w:t>Search and Add New Person</w:t>
      </w:r>
      <w:bookmarkEnd w:id="759"/>
      <w:bookmarkEnd w:id="760"/>
      <w:bookmarkEnd w:id="761"/>
      <w:bookmarkEnd w:id="762"/>
      <w:bookmarkEnd w:id="763"/>
      <w:r w:rsidRPr="005B17D3">
        <w:fldChar w:fldCharType="begin"/>
      </w:r>
      <w:r w:rsidRPr="005B17D3">
        <w:instrText xml:space="preserve"> XE "Add a Person:Search and Add New Person" </w:instrText>
      </w:r>
      <w:r w:rsidRPr="005B17D3">
        <w:fldChar w:fldCharType="end"/>
      </w:r>
    </w:p>
    <w:p w14:paraId="6CE80F3A" w14:textId="77777777" w:rsidR="00BE52CE" w:rsidRPr="005B17D3" w:rsidRDefault="00BE52CE" w:rsidP="00EF3896">
      <w:pPr>
        <w:pStyle w:val="BodyTextBullet2"/>
      </w:pPr>
      <w:r w:rsidRPr="005B17D3">
        <w:t xml:space="preserve">The </w:t>
      </w:r>
      <w:r w:rsidRPr="005B17D3">
        <w:rPr>
          <w:i/>
        </w:rPr>
        <w:t>Search and</w:t>
      </w:r>
      <w:r w:rsidRPr="005B17D3">
        <w:t xml:space="preserve"> </w:t>
      </w:r>
      <w:r w:rsidRPr="005B17D3">
        <w:rPr>
          <w:i/>
        </w:rPr>
        <w:t>Add New Person</w:t>
      </w:r>
      <w:r w:rsidRPr="005B17D3">
        <w:t xml:space="preserve"> screen allows HEC authorized users to register a person through the Enrollment System Application. The HEC may encounter a Veteran either directly or be provided the information via a 1010EZ form. Entering this data into the system facilitates many business processes before the Veteran actually presents at a VAMC. This new registrant information is transmitted to the sites.</w:t>
      </w:r>
    </w:p>
    <w:p w14:paraId="1D9D124B" w14:textId="77777777" w:rsidR="00BE52CE" w:rsidRPr="005B17D3" w:rsidRDefault="00BE52CE" w:rsidP="00EF3896">
      <w:pPr>
        <w:pStyle w:val="BodyTextBullet2"/>
      </w:pPr>
      <w:r w:rsidRPr="005B17D3">
        <w:t xml:space="preserve">Selecting </w:t>
      </w:r>
      <w:r w:rsidRPr="005B17D3">
        <w:rPr>
          <w:b/>
        </w:rPr>
        <w:t>Search and Add New Person</w:t>
      </w:r>
      <w:r w:rsidRPr="005B17D3">
        <w:t xml:space="preserve"> from the </w:t>
      </w:r>
      <w:r w:rsidRPr="005B17D3">
        <w:rPr>
          <w:b/>
        </w:rPr>
        <w:t>ESR Registration</w:t>
      </w:r>
      <w:r w:rsidRPr="005B17D3">
        <w:t xml:space="preserve"> dropdown presents users with a </w:t>
      </w:r>
      <w:r w:rsidRPr="005B17D3">
        <w:rPr>
          <w:i/>
        </w:rPr>
        <w:t>Person Search</w:t>
      </w:r>
      <w:r w:rsidRPr="005B17D3">
        <w:rPr>
          <w:i/>
        </w:rPr>
        <w:fldChar w:fldCharType="begin"/>
      </w:r>
      <w:r w:rsidRPr="005B17D3">
        <w:rPr>
          <w:i/>
        </w:rPr>
        <w:instrText xml:space="preserve"> XE "</w:instrText>
      </w:r>
      <w:r w:rsidRPr="005B17D3">
        <w:rPr>
          <w:rFonts w:cs="Arial"/>
          <w:i/>
          <w:iCs/>
        </w:rPr>
        <w:instrText>Person Search:screen</w:instrText>
      </w:r>
      <w:r w:rsidRPr="005B17D3">
        <w:rPr>
          <w:i/>
        </w:rPr>
        <w:instrText xml:space="preserve">" </w:instrText>
      </w:r>
      <w:r w:rsidRPr="005B17D3">
        <w:rPr>
          <w:i/>
        </w:rPr>
        <w:fldChar w:fldCharType="end"/>
      </w:r>
      <w:r w:rsidRPr="005B17D3">
        <w:rPr>
          <w:i/>
        </w:rPr>
        <w:fldChar w:fldCharType="begin"/>
      </w:r>
      <w:r w:rsidRPr="005B17D3">
        <w:rPr>
          <w:i/>
        </w:rPr>
        <w:instrText xml:space="preserve"> XE "</w:instrText>
      </w:r>
      <w:r w:rsidRPr="005B17D3">
        <w:rPr>
          <w:i/>
          <w:iCs/>
        </w:rPr>
        <w:instrText>Search:</w:instrText>
      </w:r>
      <w:r w:rsidRPr="005B17D3">
        <w:rPr>
          <w:i/>
        </w:rPr>
        <w:instrText xml:space="preserve">Person screen" </w:instrText>
      </w:r>
      <w:r w:rsidRPr="005B17D3">
        <w:rPr>
          <w:i/>
        </w:rPr>
        <w:fldChar w:fldCharType="end"/>
      </w:r>
      <w:r w:rsidRPr="005B17D3">
        <w:t xml:space="preserve"> screen allowing searches for a registrant by any combination of criteria and enables the user to register (Add) a new person to the ES or update a person who is “In Process”. The </w:t>
      </w:r>
      <w:r w:rsidRPr="005B17D3">
        <w:rPr>
          <w:i/>
        </w:rPr>
        <w:t>Search and Add New Person</w:t>
      </w:r>
      <w:r w:rsidRPr="005B17D3">
        <w:t xml:space="preserve"> screen differs from the </w:t>
      </w:r>
      <w:r w:rsidRPr="005B17D3">
        <w:rPr>
          <w:i/>
        </w:rPr>
        <w:t>Person Search</w:t>
      </w:r>
      <w:r w:rsidRPr="005B17D3">
        <w:t xml:space="preserve"> screen because it is accessed by selecting </w:t>
      </w:r>
      <w:r w:rsidRPr="005B17D3">
        <w:rPr>
          <w:b/>
        </w:rPr>
        <w:t>Veteran Search</w:t>
      </w:r>
      <w:r w:rsidRPr="005B17D3">
        <w:t xml:space="preserve"> from the </w:t>
      </w:r>
      <w:r w:rsidRPr="005B17D3">
        <w:rPr>
          <w:b/>
        </w:rPr>
        <w:t>Veteran</w:t>
      </w:r>
      <w:r w:rsidRPr="005B17D3">
        <w:t xml:space="preserve"> button dropdown.</w:t>
      </w:r>
    </w:p>
    <w:p w14:paraId="2DD38237" w14:textId="77777777" w:rsidR="00BE52CE" w:rsidRPr="005B17D3" w:rsidRDefault="00BE52CE" w:rsidP="00EF3896">
      <w:pPr>
        <w:pStyle w:val="BodyTextBullet2"/>
      </w:pPr>
      <w:r w:rsidRPr="005B17D3">
        <w:t>At minimum, the user must provide all of the following required fields:</w:t>
      </w:r>
    </w:p>
    <w:p w14:paraId="26374FF3" w14:textId="77777777" w:rsidR="00BE52CE" w:rsidRPr="005B17D3" w:rsidRDefault="00BE52CE" w:rsidP="00EF3896">
      <w:pPr>
        <w:pStyle w:val="ListBull2"/>
        <w:rPr>
          <w:rFonts w:eastAsia="Calibri"/>
        </w:rPr>
      </w:pPr>
      <w:r w:rsidRPr="005B17D3">
        <w:rPr>
          <w:rFonts w:eastAsia="Calibri"/>
        </w:rPr>
        <w:t>Full SSN +</w:t>
      </w:r>
      <w:r w:rsidRPr="005B17D3">
        <w:rPr>
          <w:rFonts w:eastAsia="Calibri"/>
        </w:rPr>
        <w:fldChar w:fldCharType="begin"/>
      </w:r>
      <w:r w:rsidRPr="005B17D3">
        <w:rPr>
          <w:rFonts w:eastAsia="Calibri"/>
        </w:rPr>
        <w:instrText xml:space="preserve"> XE "SSN" </w:instrText>
      </w:r>
      <w:r w:rsidRPr="005B17D3">
        <w:rPr>
          <w:rFonts w:eastAsia="Calibri"/>
        </w:rPr>
        <w:fldChar w:fldCharType="end"/>
      </w:r>
    </w:p>
    <w:p w14:paraId="3302DA32" w14:textId="77777777" w:rsidR="00BE52CE" w:rsidRPr="005B17D3" w:rsidRDefault="00BE52CE" w:rsidP="00EF3896">
      <w:pPr>
        <w:pStyle w:val="ListBull2"/>
        <w:rPr>
          <w:rFonts w:eastAsia="Calibri"/>
        </w:rPr>
      </w:pPr>
      <w:r w:rsidRPr="005B17D3">
        <w:rPr>
          <w:rFonts w:eastAsia="Calibri"/>
        </w:rPr>
        <w:t>Last Name +</w:t>
      </w:r>
    </w:p>
    <w:p w14:paraId="0F797D7E" w14:textId="77777777" w:rsidR="00BE52CE" w:rsidRPr="005B17D3" w:rsidRDefault="00BE52CE" w:rsidP="00EF3896">
      <w:pPr>
        <w:pStyle w:val="ListBull2"/>
        <w:rPr>
          <w:rFonts w:eastAsia="Calibri"/>
        </w:rPr>
      </w:pPr>
      <w:r w:rsidRPr="005B17D3">
        <w:rPr>
          <w:rFonts w:eastAsia="Calibri"/>
        </w:rPr>
        <w:t>Date of Birth +</w:t>
      </w:r>
    </w:p>
    <w:p w14:paraId="42D00FA2" w14:textId="77777777" w:rsidR="00BE52CE" w:rsidRPr="005B17D3" w:rsidRDefault="00BE52CE" w:rsidP="00EF3896">
      <w:pPr>
        <w:pStyle w:val="ListBull2"/>
        <w:rPr>
          <w:rFonts w:eastAsia="Calibri"/>
        </w:rPr>
      </w:pPr>
      <w:r w:rsidRPr="005B17D3">
        <w:rPr>
          <w:rFonts w:eastAsia="Calibri"/>
        </w:rPr>
        <w:t>Birth Sex</w:t>
      </w:r>
    </w:p>
    <w:p w14:paraId="42F490EB" w14:textId="77777777" w:rsidR="00BE52CE" w:rsidRPr="005B17D3" w:rsidRDefault="00BE52CE" w:rsidP="00EF3896">
      <w:pPr>
        <w:pStyle w:val="BodyTextBullet2"/>
        <w:rPr>
          <w:rFonts w:ascii="Tahoma" w:eastAsia="Calibri" w:hAnsi="Tahoma"/>
        </w:rPr>
      </w:pPr>
      <w:r w:rsidRPr="005B17D3">
        <w:t>Person Search</w:t>
      </w:r>
      <w:r w:rsidRPr="005B17D3">
        <w:fldChar w:fldCharType="begin"/>
      </w:r>
      <w:r w:rsidRPr="005B17D3">
        <w:instrText xml:space="preserve"> XE "Search:criteria" </w:instrText>
      </w:r>
      <w:r w:rsidRPr="005B17D3">
        <w:fldChar w:fldCharType="end"/>
      </w:r>
      <w:r w:rsidRPr="005B17D3">
        <w:t xml:space="preserve"> criteria</w:t>
      </w:r>
      <w:r w:rsidRPr="005B17D3">
        <w:fldChar w:fldCharType="begin"/>
      </w:r>
      <w:r w:rsidRPr="005B17D3">
        <w:instrText xml:space="preserve"> XE "Criteria:search" </w:instrText>
      </w:r>
      <w:r w:rsidRPr="005B17D3">
        <w:fldChar w:fldCharType="end"/>
      </w:r>
      <w:r w:rsidRPr="005B17D3">
        <w:t xml:space="preserve"> data entered is not case-sensitive.</w:t>
      </w:r>
    </w:p>
    <w:p w14:paraId="3B6863C2" w14:textId="77777777" w:rsidR="00BE52CE" w:rsidRPr="005B17D3" w:rsidRDefault="00BE52CE" w:rsidP="00EF3896">
      <w:pPr>
        <w:pStyle w:val="BodyTextBullet2"/>
      </w:pPr>
      <w:r w:rsidRPr="005B17D3">
        <w:t>Any combination of the remaining search</w:t>
      </w:r>
      <w:r w:rsidRPr="005B17D3">
        <w:fldChar w:fldCharType="begin"/>
      </w:r>
      <w:r w:rsidRPr="005B17D3">
        <w:instrText xml:space="preserve"> XE "</w:instrText>
      </w:r>
      <w:r w:rsidRPr="005B17D3">
        <w:rPr>
          <w:iCs/>
        </w:rPr>
        <w:instrText>Search:</w:instrText>
      </w:r>
      <w:r w:rsidRPr="005B17D3">
        <w:instrText xml:space="preserve">criteria" </w:instrText>
      </w:r>
      <w:r w:rsidRPr="005B17D3">
        <w:fldChar w:fldCharType="end"/>
      </w:r>
      <w:r w:rsidRPr="005B17D3">
        <w:t xml:space="preserve"> criteria</w:t>
      </w:r>
      <w:r w:rsidRPr="005B17D3">
        <w:fldChar w:fldCharType="begin"/>
      </w:r>
      <w:r w:rsidRPr="005B17D3">
        <w:instrText xml:space="preserve"> XE "Criteria:search" </w:instrText>
      </w:r>
      <w:r w:rsidRPr="005B17D3">
        <w:fldChar w:fldCharType="end"/>
      </w:r>
      <w:r w:rsidRPr="005B17D3">
        <w:t xml:space="preserve"> may be selected once the minimum information has been entered. Users may enter additional </w:t>
      </w:r>
      <w:r w:rsidRPr="005B17D3">
        <w:rPr>
          <w:i/>
        </w:rPr>
        <w:t>Identity Traits</w:t>
      </w:r>
      <w:r w:rsidRPr="005B17D3">
        <w:t xml:space="preserve"> to determine if the Veteran already exists in ES and Identity Management (IdM). </w:t>
      </w:r>
    </w:p>
    <w:p w14:paraId="2EC7E1E5" w14:textId="77777777" w:rsidR="00BE52CE" w:rsidRPr="005B17D3" w:rsidRDefault="00BE52CE" w:rsidP="00EF3896">
      <w:pPr>
        <w:pStyle w:val="Caption"/>
      </w:pPr>
      <w:r w:rsidRPr="005B17D3">
        <w:t>Person Search Identity Trait Scenarios</w:t>
      </w:r>
    </w:p>
    <w:tbl>
      <w:tblPr>
        <w:tblStyle w:val="TableGrid"/>
        <w:tblW w:w="0" w:type="auto"/>
        <w:tblLook w:val="04A0" w:firstRow="1" w:lastRow="0" w:firstColumn="1" w:lastColumn="0" w:noHBand="0" w:noVBand="1"/>
        <w:tblDescription w:val="If/Then table to determine if Veteran already exists in ES and Identity Management (IdM) through Person Search Identity Traits."/>
      </w:tblPr>
      <w:tblGrid>
        <w:gridCol w:w="4673"/>
        <w:gridCol w:w="4677"/>
      </w:tblGrid>
      <w:tr w:rsidR="00BE52CE" w:rsidRPr="005B17D3" w14:paraId="52C50054" w14:textId="77777777" w:rsidTr="003875C7">
        <w:trPr>
          <w:tblHeader/>
        </w:trPr>
        <w:tc>
          <w:tcPr>
            <w:tcW w:w="4673" w:type="dxa"/>
            <w:shd w:val="clear" w:color="auto" w:fill="D9E2F3" w:themeFill="accent1" w:themeFillTint="33"/>
          </w:tcPr>
          <w:p w14:paraId="4531CE8E" w14:textId="77777777" w:rsidR="00BE52CE" w:rsidRPr="005B17D3" w:rsidRDefault="00BE52CE" w:rsidP="00EF3896">
            <w:pPr>
              <w:pStyle w:val="TableHeading"/>
            </w:pPr>
            <w:r w:rsidRPr="005B17D3">
              <w:t>If</w:t>
            </w:r>
          </w:p>
        </w:tc>
        <w:tc>
          <w:tcPr>
            <w:tcW w:w="4677" w:type="dxa"/>
            <w:shd w:val="clear" w:color="auto" w:fill="D9E2F3" w:themeFill="accent1" w:themeFillTint="33"/>
          </w:tcPr>
          <w:p w14:paraId="22CDF88D" w14:textId="77777777" w:rsidR="00BE52CE" w:rsidRPr="005B17D3" w:rsidRDefault="00BE52CE" w:rsidP="00EF3896">
            <w:pPr>
              <w:pStyle w:val="TableHeading"/>
            </w:pPr>
            <w:r w:rsidRPr="005B17D3">
              <w:t>Then</w:t>
            </w:r>
          </w:p>
        </w:tc>
      </w:tr>
      <w:tr w:rsidR="00BE52CE" w:rsidRPr="005B17D3" w14:paraId="2894C839" w14:textId="77777777" w:rsidTr="003875C7">
        <w:trPr>
          <w:trHeight w:val="872"/>
        </w:trPr>
        <w:tc>
          <w:tcPr>
            <w:tcW w:w="4673" w:type="dxa"/>
          </w:tcPr>
          <w:p w14:paraId="6AAA7ED0" w14:textId="77777777" w:rsidR="00BE52CE" w:rsidRPr="005B17D3" w:rsidRDefault="00BE52CE" w:rsidP="00EF3896">
            <w:pPr>
              <w:pStyle w:val="BodyTextBullet2"/>
            </w:pPr>
            <w:r w:rsidRPr="005B17D3">
              <w:t>Veteran is found in ES</w:t>
            </w:r>
          </w:p>
        </w:tc>
        <w:tc>
          <w:tcPr>
            <w:tcW w:w="4677" w:type="dxa"/>
          </w:tcPr>
          <w:p w14:paraId="29CFEBC6" w14:textId="77777777" w:rsidR="00BE52CE" w:rsidRPr="005B17D3" w:rsidRDefault="00BE52CE" w:rsidP="00EF3896">
            <w:pPr>
              <w:pStyle w:val="BodyTextBullet2"/>
              <w:rPr>
                <w:rFonts w:eastAsia="Arial"/>
              </w:rPr>
            </w:pPr>
            <w:r w:rsidRPr="005B17D3">
              <w:t xml:space="preserve">ES returns a </w:t>
            </w:r>
            <w:r w:rsidRPr="005B17D3">
              <w:rPr>
                <w:i/>
              </w:rPr>
              <w:t>Person Search Result</w:t>
            </w:r>
            <w:r w:rsidRPr="005B17D3">
              <w:t xml:space="preserve"> list with single or multiple matches for the search criteria used.</w:t>
            </w:r>
          </w:p>
        </w:tc>
      </w:tr>
      <w:tr w:rsidR="00BE52CE" w:rsidRPr="005B17D3" w14:paraId="559B3E31" w14:textId="77777777" w:rsidTr="003875C7">
        <w:tc>
          <w:tcPr>
            <w:tcW w:w="4673" w:type="dxa"/>
          </w:tcPr>
          <w:p w14:paraId="6ED1FC82" w14:textId="77777777" w:rsidR="00BE52CE" w:rsidRPr="005B17D3" w:rsidRDefault="00BE52CE" w:rsidP="00EF3896">
            <w:pPr>
              <w:pStyle w:val="BodyTextBullet2"/>
            </w:pPr>
            <w:r w:rsidRPr="005B17D3">
              <w:t>Desired match does not appear</w:t>
            </w:r>
          </w:p>
        </w:tc>
        <w:tc>
          <w:tcPr>
            <w:tcW w:w="4677" w:type="dxa"/>
          </w:tcPr>
          <w:p w14:paraId="08D10436" w14:textId="77777777" w:rsidR="00BE52CE" w:rsidRPr="005B17D3" w:rsidRDefault="00BE52CE" w:rsidP="00EF3896">
            <w:pPr>
              <w:pStyle w:val="TableTextSmall"/>
              <w:rPr>
                <w:rFonts w:ascii="Times New Roman" w:hAnsi="Times New Roman" w:cs="Times New Roman"/>
                <w:sz w:val="24"/>
                <w:szCs w:val="24"/>
              </w:rPr>
            </w:pPr>
            <w:r w:rsidRPr="005B17D3">
              <w:rPr>
                <w:rFonts w:ascii="Times New Roman" w:hAnsi="Times New Roman" w:cs="Times New Roman"/>
                <w:sz w:val="24"/>
                <w:szCs w:val="24"/>
              </w:rPr>
              <w:t>Users may perform another search</w:t>
            </w:r>
            <w:r w:rsidRPr="005B17D3">
              <w:rPr>
                <w:rFonts w:ascii="Times New Roman" w:hAnsi="Times New Roman" w:cs="Times New Roman"/>
                <w:sz w:val="24"/>
                <w:szCs w:val="24"/>
              </w:rPr>
              <w:fldChar w:fldCharType="begin"/>
            </w:r>
            <w:r w:rsidRPr="005B17D3">
              <w:rPr>
                <w:rFonts w:ascii="Times New Roman" w:hAnsi="Times New Roman" w:cs="Times New Roman"/>
                <w:sz w:val="24"/>
                <w:szCs w:val="24"/>
              </w:rPr>
              <w:instrText xml:space="preserve"> XE "</w:instrText>
            </w:r>
            <w:r w:rsidRPr="005B17D3">
              <w:rPr>
                <w:rFonts w:ascii="Times New Roman" w:hAnsi="Times New Roman" w:cs="Times New Roman"/>
                <w:bCs/>
                <w:iCs/>
                <w:sz w:val="24"/>
                <w:szCs w:val="24"/>
              </w:rPr>
              <w:instrText>Search:</w:instrText>
            </w:r>
            <w:r w:rsidRPr="005B17D3">
              <w:rPr>
                <w:rFonts w:ascii="Times New Roman" w:hAnsi="Times New Roman" w:cs="Times New Roman"/>
                <w:sz w:val="24"/>
                <w:szCs w:val="24"/>
              </w:rPr>
              <w:instrText xml:space="preserve">criteria" </w:instrText>
            </w:r>
            <w:r w:rsidRPr="005B17D3">
              <w:rPr>
                <w:rFonts w:ascii="Times New Roman" w:hAnsi="Times New Roman" w:cs="Times New Roman"/>
                <w:sz w:val="24"/>
                <w:szCs w:val="24"/>
              </w:rPr>
              <w:fldChar w:fldCharType="end"/>
            </w:r>
            <w:r w:rsidRPr="005B17D3">
              <w:rPr>
                <w:rFonts w:ascii="Times New Roman" w:hAnsi="Times New Roman" w:cs="Times New Roman"/>
                <w:sz w:val="24"/>
                <w:szCs w:val="24"/>
              </w:rPr>
              <w:t xml:space="preserve"> entering different criteria.</w:t>
            </w:r>
          </w:p>
        </w:tc>
      </w:tr>
      <w:tr w:rsidR="00BE52CE" w:rsidRPr="005B17D3" w14:paraId="35EFDB59" w14:textId="77777777" w:rsidTr="003875C7">
        <w:tc>
          <w:tcPr>
            <w:tcW w:w="4673" w:type="dxa"/>
          </w:tcPr>
          <w:p w14:paraId="3FADCEF1" w14:textId="77777777" w:rsidR="00BE52CE" w:rsidRPr="005B17D3" w:rsidRDefault="00BE52CE" w:rsidP="00EF3896">
            <w:pPr>
              <w:pStyle w:val="BodyTextBullet2"/>
            </w:pPr>
            <w:r w:rsidRPr="005B17D3">
              <w:t>Veteran does not exist</w:t>
            </w:r>
          </w:p>
        </w:tc>
        <w:tc>
          <w:tcPr>
            <w:tcW w:w="4677" w:type="dxa"/>
          </w:tcPr>
          <w:p w14:paraId="09E8D809" w14:textId="77777777" w:rsidR="00BE52CE" w:rsidRPr="005B17D3" w:rsidRDefault="00BE52CE" w:rsidP="00EF3896">
            <w:pPr>
              <w:pStyle w:val="TableTextSmall"/>
              <w:rPr>
                <w:rFonts w:ascii="Times New Roman" w:hAnsi="Times New Roman" w:cs="Times New Roman"/>
                <w:sz w:val="24"/>
                <w:szCs w:val="24"/>
              </w:rPr>
            </w:pPr>
            <w:r w:rsidRPr="005B17D3">
              <w:rPr>
                <w:rFonts w:ascii="Times New Roman" w:hAnsi="Times New Roman" w:cs="Times New Roman"/>
                <w:sz w:val="24"/>
                <w:szCs w:val="24"/>
              </w:rPr>
              <w:t>ES displays the following message:</w:t>
            </w:r>
          </w:p>
          <w:p w14:paraId="44B474A3" w14:textId="77777777" w:rsidR="00BE52CE" w:rsidRPr="005B17D3" w:rsidRDefault="00BE52CE" w:rsidP="00EF3896">
            <w:pPr>
              <w:pStyle w:val="TableTextSmall"/>
              <w:rPr>
                <w:rFonts w:ascii="Times New Roman" w:hAnsi="Times New Roman" w:cs="Times New Roman"/>
                <w:sz w:val="24"/>
                <w:szCs w:val="24"/>
              </w:rPr>
            </w:pPr>
          </w:p>
          <w:p w14:paraId="59EB60DD" w14:textId="77777777" w:rsidR="00BE52CE" w:rsidRPr="005B17D3" w:rsidRDefault="00BE52CE" w:rsidP="00EF3896">
            <w:pPr>
              <w:pStyle w:val="TableTextSmall"/>
              <w:rPr>
                <w:rFonts w:ascii="Times New Roman" w:hAnsi="Times New Roman" w:cs="Times New Roman"/>
                <w:i/>
                <w:sz w:val="24"/>
                <w:szCs w:val="24"/>
              </w:rPr>
            </w:pPr>
            <w:r w:rsidRPr="005B17D3">
              <w:rPr>
                <w:rFonts w:ascii="Times New Roman" w:hAnsi="Times New Roman" w:cs="Times New Roman"/>
                <w:i/>
                <w:sz w:val="24"/>
                <w:szCs w:val="24"/>
              </w:rPr>
              <w:t>“No records were found that matched the specified search criteria”.</w:t>
            </w:r>
          </w:p>
        </w:tc>
      </w:tr>
      <w:tr w:rsidR="00BE52CE" w:rsidRPr="005B17D3" w14:paraId="74E6ECF1" w14:textId="77777777" w:rsidTr="003875C7">
        <w:tc>
          <w:tcPr>
            <w:tcW w:w="4673" w:type="dxa"/>
          </w:tcPr>
          <w:p w14:paraId="4DBEAFBC" w14:textId="77777777" w:rsidR="00BE52CE" w:rsidRPr="005B17D3" w:rsidRDefault="00BE52CE" w:rsidP="00EF3896">
            <w:pPr>
              <w:pStyle w:val="BodyTextBullet2"/>
            </w:pPr>
            <w:r w:rsidRPr="005B17D3">
              <w:t xml:space="preserve">Users click the </w:t>
            </w:r>
            <w:r w:rsidRPr="005B17D3">
              <w:rPr>
                <w:b/>
              </w:rPr>
              <w:t>Add</w:t>
            </w:r>
            <w:r w:rsidRPr="005B17D3">
              <w:t xml:space="preserve"> button</w:t>
            </w:r>
          </w:p>
        </w:tc>
        <w:tc>
          <w:tcPr>
            <w:tcW w:w="4677" w:type="dxa"/>
          </w:tcPr>
          <w:p w14:paraId="2768A74D" w14:textId="0436D741" w:rsidR="00BE52CE" w:rsidRPr="005B17D3" w:rsidRDefault="00BE52CE" w:rsidP="00EF3896">
            <w:pPr>
              <w:pStyle w:val="BodyTextBullet2"/>
            </w:pPr>
            <w:r w:rsidRPr="005B17D3">
              <w:t>The information is used to create an IdM request in order to correlate a record known by the Master Veteran Index (MVI) to the system or create an Integration Control Number (ICN) using the information entered.</w:t>
            </w:r>
          </w:p>
        </w:tc>
      </w:tr>
    </w:tbl>
    <w:p w14:paraId="5A1CCDB0" w14:textId="77777777" w:rsidR="00BE52CE" w:rsidRPr="005B17D3" w:rsidRDefault="00BE52CE" w:rsidP="00EF3896">
      <w:pPr>
        <w:pStyle w:val="BodyTextBullet2"/>
      </w:pPr>
    </w:p>
    <w:p w14:paraId="1E0BC7C2" w14:textId="77777777" w:rsidR="00BE52CE" w:rsidRPr="005B17D3" w:rsidRDefault="00BE52CE" w:rsidP="00EF3896">
      <w:pPr>
        <w:pStyle w:val="BodyTextBullet2"/>
      </w:pPr>
      <w:r w:rsidRPr="005B17D3">
        <w:t>When IdM successfully returns a new or correlated ICN, the system sets the registrant record “New ESR Application” status to “In Process”.</w:t>
      </w:r>
    </w:p>
    <w:p w14:paraId="44FB29C1" w14:textId="77777777" w:rsidR="00BE52CE" w:rsidRPr="005B17D3" w:rsidRDefault="00BE52CE" w:rsidP="00EF3896">
      <w:pPr>
        <w:pStyle w:val="BodyTextBullet2"/>
      </w:pPr>
      <w:r w:rsidRPr="005B17D3">
        <w:t>After completing a Search</w:t>
      </w:r>
      <w:r w:rsidRPr="005B17D3">
        <w:fldChar w:fldCharType="begin"/>
      </w:r>
      <w:r w:rsidRPr="005B17D3">
        <w:instrText xml:space="preserve"> XE "Search" </w:instrText>
      </w:r>
      <w:r w:rsidRPr="005B17D3">
        <w:fldChar w:fldCharType="end"/>
      </w:r>
      <w:r w:rsidRPr="005B17D3">
        <w:t xml:space="preserve">, if ES returns a </w:t>
      </w:r>
      <w:r w:rsidRPr="005B17D3">
        <w:rPr>
          <w:i/>
        </w:rPr>
        <w:t>Person Search</w:t>
      </w:r>
      <w:r w:rsidRPr="005B17D3">
        <w:rPr>
          <w:i/>
        </w:rPr>
        <w:fldChar w:fldCharType="begin"/>
      </w:r>
      <w:r w:rsidRPr="005B17D3">
        <w:rPr>
          <w:i/>
        </w:rPr>
        <w:instrText xml:space="preserve"> XE "Person Search:result list" </w:instrText>
      </w:r>
      <w:r w:rsidRPr="005B17D3">
        <w:rPr>
          <w:i/>
        </w:rPr>
        <w:fldChar w:fldCharType="end"/>
      </w:r>
      <w:r w:rsidRPr="005B17D3">
        <w:rPr>
          <w:i/>
        </w:rPr>
        <w:fldChar w:fldCharType="begin"/>
      </w:r>
      <w:r w:rsidRPr="005B17D3">
        <w:rPr>
          <w:i/>
        </w:rPr>
        <w:instrText xml:space="preserve"> XE "Search:Results list" </w:instrText>
      </w:r>
      <w:r w:rsidRPr="005B17D3">
        <w:rPr>
          <w:i/>
        </w:rPr>
        <w:fldChar w:fldCharType="end"/>
      </w:r>
      <w:r w:rsidRPr="005B17D3">
        <w:rPr>
          <w:i/>
        </w:rPr>
        <w:t xml:space="preserve"> Result</w:t>
      </w:r>
      <w:r w:rsidRPr="005B17D3">
        <w:t xml:space="preserve"> list with single or multiple matches for the search criteria used, the user has the following options:</w:t>
      </w:r>
    </w:p>
    <w:p w14:paraId="727DA781" w14:textId="77777777" w:rsidR="00BE52CE" w:rsidRPr="005B17D3" w:rsidRDefault="00BE52CE" w:rsidP="00EF3896">
      <w:pPr>
        <w:pStyle w:val="ScreenField"/>
        <w:rPr>
          <w:rFonts w:eastAsia="Calibri"/>
        </w:rPr>
      </w:pPr>
      <w:r w:rsidRPr="005B17D3">
        <w:rPr>
          <w:rFonts w:eastAsia="Calibri"/>
        </w:rPr>
        <w:t xml:space="preserve">Select From List </w:t>
      </w:r>
    </w:p>
    <w:p w14:paraId="598FEA43" w14:textId="57EA30DF" w:rsidR="00BE52CE" w:rsidRPr="005B17D3" w:rsidRDefault="00BE52CE" w:rsidP="00EF3896">
      <w:pPr>
        <w:pStyle w:val="ScreenFieldDesc"/>
        <w:rPr>
          <w:rFonts w:eastAsia="Calibri"/>
        </w:rPr>
      </w:pPr>
      <w:r w:rsidRPr="005B17D3">
        <w:rPr>
          <w:rFonts w:eastAsia="Calibri"/>
        </w:rPr>
        <w:t xml:space="preserve">The user selects a person record by clicking on an </w:t>
      </w:r>
      <w:r w:rsidRPr="005B17D3">
        <w:rPr>
          <w:rFonts w:eastAsia="Calibri"/>
          <w:color w:val="0000FF"/>
          <w:u w:val="single"/>
        </w:rPr>
        <w:t>SSN</w:t>
      </w:r>
      <w:r w:rsidRPr="005B17D3">
        <w:rPr>
          <w:rFonts w:eastAsia="Calibri"/>
        </w:rPr>
        <w:t xml:space="preserve"> link. </w:t>
      </w:r>
    </w:p>
    <w:p w14:paraId="4E61C33D" w14:textId="77777777" w:rsidR="0026689C" w:rsidRPr="005B17D3" w:rsidRDefault="0026689C" w:rsidP="0026689C">
      <w:pPr>
        <w:pStyle w:val="ScreenField"/>
        <w:rPr>
          <w:rFonts w:eastAsia="Calibri"/>
        </w:rPr>
      </w:pPr>
    </w:p>
    <w:tbl>
      <w:tblPr>
        <w:tblStyle w:val="TableGrid"/>
        <w:tblW w:w="0" w:type="auto"/>
        <w:tblLook w:val="04A0" w:firstRow="1" w:lastRow="0" w:firstColumn="1" w:lastColumn="0" w:noHBand="0" w:noVBand="1"/>
        <w:tblDescription w:val="If/Then table to determine if Veteran already exists in ES and Identity Management (IdM) through Person Search Identity Traits."/>
      </w:tblPr>
      <w:tblGrid>
        <w:gridCol w:w="4673"/>
        <w:gridCol w:w="4677"/>
      </w:tblGrid>
      <w:tr w:rsidR="0026689C" w:rsidRPr="005B17D3" w14:paraId="40AD8280" w14:textId="77777777" w:rsidTr="008F40E6">
        <w:trPr>
          <w:tblHeader/>
        </w:trPr>
        <w:tc>
          <w:tcPr>
            <w:tcW w:w="4673" w:type="dxa"/>
            <w:shd w:val="clear" w:color="auto" w:fill="D9E2F3" w:themeFill="accent1" w:themeFillTint="33"/>
          </w:tcPr>
          <w:p w14:paraId="7782892B" w14:textId="77777777" w:rsidR="0026689C" w:rsidRPr="005B17D3" w:rsidRDefault="0026689C" w:rsidP="008F40E6">
            <w:pPr>
              <w:pStyle w:val="TableHeading"/>
            </w:pPr>
            <w:r w:rsidRPr="005B17D3">
              <w:t>If</w:t>
            </w:r>
          </w:p>
        </w:tc>
        <w:tc>
          <w:tcPr>
            <w:tcW w:w="4677" w:type="dxa"/>
            <w:shd w:val="clear" w:color="auto" w:fill="D9E2F3" w:themeFill="accent1" w:themeFillTint="33"/>
          </w:tcPr>
          <w:p w14:paraId="65D53DB7" w14:textId="77777777" w:rsidR="0026689C" w:rsidRPr="005B17D3" w:rsidRDefault="0026689C" w:rsidP="008F40E6">
            <w:pPr>
              <w:pStyle w:val="TableHeading"/>
            </w:pPr>
            <w:r w:rsidRPr="005B17D3">
              <w:t>Then</w:t>
            </w:r>
          </w:p>
        </w:tc>
      </w:tr>
      <w:tr w:rsidR="0026689C" w:rsidRPr="005B17D3" w14:paraId="7D6EAC1B" w14:textId="77777777" w:rsidTr="008F40E6">
        <w:trPr>
          <w:trHeight w:val="872"/>
        </w:trPr>
        <w:tc>
          <w:tcPr>
            <w:tcW w:w="4673" w:type="dxa"/>
          </w:tcPr>
          <w:p w14:paraId="2FB1F76F" w14:textId="744A3AC9" w:rsidR="0026689C" w:rsidRPr="005B17D3" w:rsidRDefault="0026689C" w:rsidP="0026689C">
            <w:pPr>
              <w:pStyle w:val="BodyTextBullet1"/>
              <w:rPr>
                <w:rFonts w:eastAsia="Calibri"/>
              </w:rPr>
            </w:pPr>
            <w:r w:rsidRPr="005B17D3">
              <w:rPr>
                <w:rFonts w:eastAsia="Calibri"/>
              </w:rPr>
              <w:t>If the Veteran was “In Process”</w:t>
            </w:r>
          </w:p>
          <w:p w14:paraId="5B744D5A" w14:textId="18AD3D70" w:rsidR="0026689C" w:rsidRPr="005B17D3" w:rsidRDefault="0026689C" w:rsidP="008F40E6">
            <w:pPr>
              <w:pStyle w:val="BodyTextBullet2"/>
            </w:pPr>
          </w:p>
        </w:tc>
        <w:tc>
          <w:tcPr>
            <w:tcW w:w="4677" w:type="dxa"/>
          </w:tcPr>
          <w:p w14:paraId="17C86245" w14:textId="492DDC86" w:rsidR="0026689C" w:rsidRPr="005B17D3" w:rsidRDefault="0026689C" w:rsidP="008F40E6">
            <w:pPr>
              <w:pStyle w:val="BodyTextBullet2"/>
              <w:rPr>
                <w:rFonts w:eastAsia="Arial"/>
              </w:rPr>
            </w:pPr>
            <w:r w:rsidRPr="005B17D3">
              <w:rPr>
                <w:rFonts w:eastAsia="Calibri"/>
              </w:rPr>
              <w:t xml:space="preserve">ES displays the </w:t>
            </w:r>
            <w:r w:rsidRPr="005B17D3">
              <w:rPr>
                <w:rFonts w:eastAsia="Calibri"/>
                <w:b/>
              </w:rPr>
              <w:t>Overview</w:t>
            </w:r>
            <w:r w:rsidRPr="005B17D3">
              <w:rPr>
                <w:rFonts w:eastAsia="Calibri"/>
                <w:i/>
              </w:rPr>
              <w:t xml:space="preserve"> </w:t>
            </w:r>
            <w:r w:rsidRPr="005B17D3">
              <w:rPr>
                <w:rFonts w:eastAsia="Calibri"/>
              </w:rPr>
              <w:t>screen with the previously entered data.</w:t>
            </w:r>
          </w:p>
        </w:tc>
      </w:tr>
      <w:tr w:rsidR="0026689C" w:rsidRPr="005B17D3" w14:paraId="29928EAB" w14:textId="77777777" w:rsidTr="008F40E6">
        <w:tc>
          <w:tcPr>
            <w:tcW w:w="4673" w:type="dxa"/>
          </w:tcPr>
          <w:p w14:paraId="7BDF2F50" w14:textId="7BFA99C6" w:rsidR="0026689C" w:rsidRPr="005B17D3" w:rsidRDefault="0026689C" w:rsidP="0026689C">
            <w:pPr>
              <w:pStyle w:val="BodyTextBullet1"/>
              <w:rPr>
                <w:rFonts w:eastAsia="Calibri"/>
              </w:rPr>
            </w:pPr>
            <w:r w:rsidRPr="005B17D3">
              <w:rPr>
                <w:rFonts w:eastAsia="Calibri"/>
              </w:rPr>
              <w:t>If the Veteran exists</w:t>
            </w:r>
          </w:p>
          <w:p w14:paraId="19CD8D1C" w14:textId="1FC5FC58" w:rsidR="0026689C" w:rsidRPr="005B17D3" w:rsidRDefault="0026689C" w:rsidP="008F40E6">
            <w:pPr>
              <w:pStyle w:val="BodyTextBullet2"/>
            </w:pPr>
          </w:p>
        </w:tc>
        <w:tc>
          <w:tcPr>
            <w:tcW w:w="4677" w:type="dxa"/>
          </w:tcPr>
          <w:p w14:paraId="7DAB240A" w14:textId="53022463" w:rsidR="0026689C" w:rsidRPr="005B17D3" w:rsidRDefault="0026689C" w:rsidP="008F40E6">
            <w:pPr>
              <w:pStyle w:val="TableTextSmall"/>
              <w:rPr>
                <w:rFonts w:ascii="Times New Roman" w:hAnsi="Times New Roman" w:cs="Times New Roman"/>
                <w:sz w:val="24"/>
                <w:szCs w:val="24"/>
              </w:rPr>
            </w:pPr>
            <w:r w:rsidRPr="005B17D3">
              <w:rPr>
                <w:rFonts w:ascii="Times New Roman" w:hAnsi="Times New Roman" w:cs="Times New Roman"/>
                <w:sz w:val="24"/>
                <w:szCs w:val="24"/>
              </w:rPr>
              <w:t xml:space="preserve">ES displays the </w:t>
            </w:r>
            <w:r w:rsidRPr="005B17D3">
              <w:rPr>
                <w:rFonts w:ascii="Times New Roman" w:hAnsi="Times New Roman" w:cs="Times New Roman"/>
                <w:b/>
                <w:sz w:val="24"/>
                <w:szCs w:val="24"/>
              </w:rPr>
              <w:t>Overview</w:t>
            </w:r>
            <w:r w:rsidRPr="005B17D3">
              <w:rPr>
                <w:rFonts w:ascii="Times New Roman" w:hAnsi="Times New Roman" w:cs="Times New Roman"/>
                <w:sz w:val="24"/>
                <w:szCs w:val="24"/>
              </w:rPr>
              <w:t xml:space="preserve"> screen with previously entered data.</w:t>
            </w:r>
          </w:p>
        </w:tc>
      </w:tr>
    </w:tbl>
    <w:p w14:paraId="3236F48B" w14:textId="77777777" w:rsidR="0026689C" w:rsidRPr="005B17D3" w:rsidRDefault="0026689C" w:rsidP="0026689C">
      <w:pPr>
        <w:pStyle w:val="ScreenField"/>
        <w:rPr>
          <w:rFonts w:eastAsia="Calibri"/>
        </w:rPr>
      </w:pPr>
    </w:p>
    <w:p w14:paraId="7F95C909" w14:textId="4B71CDAA" w:rsidR="00BE52CE" w:rsidRPr="005B17D3" w:rsidRDefault="00BE52CE" w:rsidP="0026689C">
      <w:pPr>
        <w:pStyle w:val="ScreenFieldDesc"/>
        <w:ind w:left="0"/>
        <w:rPr>
          <w:rFonts w:eastAsia="Calibri"/>
        </w:rPr>
      </w:pPr>
    </w:p>
    <w:p w14:paraId="4B01E7E7" w14:textId="77777777" w:rsidR="00637C85" w:rsidRPr="005B17D3" w:rsidRDefault="00637C85" w:rsidP="00637C85">
      <w:pPr>
        <w:pStyle w:val="ScreenField"/>
        <w:rPr>
          <w:rFonts w:eastAsia="Calibri"/>
        </w:rPr>
      </w:pPr>
    </w:p>
    <w:p w14:paraId="48B66ED0" w14:textId="77777777" w:rsidR="00BE52CE" w:rsidRPr="005B17D3" w:rsidRDefault="00BE52CE" w:rsidP="00EF3896">
      <w:pPr>
        <w:pStyle w:val="Heading3"/>
      </w:pPr>
      <w:bookmarkStart w:id="764" w:name="_Toc394920763"/>
      <w:bookmarkStart w:id="765" w:name="_Toc406571100"/>
      <w:bookmarkStart w:id="766" w:name="_Toc478746539"/>
      <w:bookmarkStart w:id="767" w:name="_Toc482888469"/>
      <w:bookmarkStart w:id="768" w:name="_Toc31622213"/>
      <w:r w:rsidRPr="005B17D3">
        <w:t>Person Search Result</w:t>
      </w:r>
      <w:bookmarkEnd w:id="764"/>
      <w:bookmarkEnd w:id="765"/>
      <w:bookmarkEnd w:id="766"/>
      <w:bookmarkEnd w:id="767"/>
      <w:bookmarkEnd w:id="768"/>
      <w:r w:rsidRPr="005B17D3">
        <w:fldChar w:fldCharType="begin"/>
      </w:r>
      <w:r w:rsidRPr="005B17D3">
        <w:instrText xml:space="preserve"> XE "Person Search Result" </w:instrText>
      </w:r>
      <w:r w:rsidRPr="005B17D3">
        <w:fldChar w:fldCharType="end"/>
      </w:r>
    </w:p>
    <w:p w14:paraId="19C5FEED" w14:textId="77777777" w:rsidR="00BE52CE" w:rsidRPr="005B17D3" w:rsidRDefault="00BE52CE" w:rsidP="00EF3896">
      <w:pPr>
        <w:pStyle w:val="ScreenField"/>
      </w:pPr>
      <w:r w:rsidRPr="005B17D3">
        <w:t>SSN</w:t>
      </w:r>
    </w:p>
    <w:p w14:paraId="10A86C9C" w14:textId="3831E318" w:rsidR="00BE52CE" w:rsidRPr="005B17D3" w:rsidRDefault="00BE52CE" w:rsidP="00EF3896">
      <w:pPr>
        <w:pStyle w:val="ScreenFieldDesc"/>
      </w:pPr>
      <w:r w:rsidRPr="005B17D3">
        <w:t xml:space="preserve">If the Veteran was "In Process", click the </w:t>
      </w:r>
      <w:r w:rsidRPr="005B17D3">
        <w:rPr>
          <w:color w:val="0000FF"/>
          <w:u w:val="single"/>
        </w:rPr>
        <w:t>SSN</w:t>
      </w:r>
      <w:r w:rsidRPr="005B17D3">
        <w:t xml:space="preserve"> link to display the </w:t>
      </w:r>
      <w:r w:rsidRPr="005B17D3">
        <w:rPr>
          <w:i/>
        </w:rPr>
        <w:t>Overview</w:t>
      </w:r>
      <w:r w:rsidRPr="005B17D3">
        <w:t xml:space="preserve"> screen with pr</w:t>
      </w:r>
      <w:r w:rsidR="00E06908" w:rsidRPr="005B17D3">
        <w:t xml:space="preserve">eviously entered data. </w:t>
      </w:r>
    </w:p>
    <w:p w14:paraId="2048E435" w14:textId="77777777" w:rsidR="00637C85" w:rsidRPr="005B17D3" w:rsidRDefault="00637C85" w:rsidP="00EF3896">
      <w:pPr>
        <w:pStyle w:val="ScreenField"/>
      </w:pPr>
    </w:p>
    <w:p w14:paraId="285B5625" w14:textId="3E4CB858" w:rsidR="00BE52CE" w:rsidRPr="005B17D3" w:rsidRDefault="00BE52CE" w:rsidP="00EF3896">
      <w:pPr>
        <w:pStyle w:val="ScreenField"/>
      </w:pPr>
      <w:r w:rsidRPr="005B17D3">
        <w:t>Last Name</w:t>
      </w:r>
    </w:p>
    <w:p w14:paraId="53048921" w14:textId="70471840" w:rsidR="00BE52CE" w:rsidRPr="005B17D3" w:rsidRDefault="00BE52CE" w:rsidP="00EF3896">
      <w:pPr>
        <w:pStyle w:val="ScreenFieldDesc"/>
      </w:pPr>
      <w:r w:rsidRPr="005B17D3">
        <w:rPr>
          <w:i/>
        </w:rPr>
        <w:t>Last Name</w:t>
      </w:r>
      <w:r w:rsidRPr="005B17D3">
        <w:t xml:space="preserve"> displays </w:t>
      </w:r>
      <w:r w:rsidR="006204FA" w:rsidRPr="005B17D3">
        <w:t>Veterans</w:t>
      </w:r>
      <w:r w:rsidRPr="005B17D3">
        <w:t xml:space="preserve"> last name.</w:t>
      </w:r>
    </w:p>
    <w:p w14:paraId="417EA8F0" w14:textId="77777777" w:rsidR="0026689C" w:rsidRPr="005B17D3" w:rsidRDefault="0026689C" w:rsidP="00EF3896">
      <w:pPr>
        <w:pStyle w:val="ScreenField"/>
      </w:pPr>
    </w:p>
    <w:p w14:paraId="700D9FF6" w14:textId="5EBE3185" w:rsidR="00BE52CE" w:rsidRPr="005B17D3" w:rsidRDefault="00BE52CE" w:rsidP="00EF3896">
      <w:pPr>
        <w:pStyle w:val="ScreenField"/>
      </w:pPr>
      <w:r w:rsidRPr="005B17D3">
        <w:t>First Name</w:t>
      </w:r>
    </w:p>
    <w:p w14:paraId="55BE8C90" w14:textId="55EE4D6D" w:rsidR="00BE52CE" w:rsidRPr="005B17D3" w:rsidRDefault="00BE52CE" w:rsidP="00EF3896">
      <w:pPr>
        <w:pStyle w:val="ScreenFieldDesc"/>
      </w:pPr>
      <w:r w:rsidRPr="005B17D3">
        <w:rPr>
          <w:i/>
        </w:rPr>
        <w:t>If entered, First Name</w:t>
      </w:r>
      <w:r w:rsidRPr="005B17D3">
        <w:t xml:space="preserve"> displays </w:t>
      </w:r>
      <w:r w:rsidR="006204FA" w:rsidRPr="005B17D3">
        <w:t>Veterans</w:t>
      </w:r>
      <w:r w:rsidRPr="005B17D3">
        <w:t xml:space="preserve"> first name.</w:t>
      </w:r>
    </w:p>
    <w:p w14:paraId="7FCB6469" w14:textId="77777777" w:rsidR="0026689C" w:rsidRPr="005B17D3" w:rsidRDefault="0026689C" w:rsidP="00EF3896">
      <w:pPr>
        <w:pStyle w:val="ScreenField"/>
      </w:pPr>
    </w:p>
    <w:p w14:paraId="0A23553F" w14:textId="3323CF10" w:rsidR="00BE52CE" w:rsidRPr="005B17D3" w:rsidRDefault="00BE52CE" w:rsidP="00EF3896">
      <w:pPr>
        <w:pStyle w:val="ScreenField"/>
      </w:pPr>
      <w:r w:rsidRPr="005B17D3">
        <w:t>Middle Name</w:t>
      </w:r>
    </w:p>
    <w:p w14:paraId="0889F8B4" w14:textId="24B35634" w:rsidR="00BE52CE" w:rsidRPr="005B17D3" w:rsidRDefault="00BE52CE" w:rsidP="00EF3896">
      <w:pPr>
        <w:pStyle w:val="ScreenFieldDesc"/>
      </w:pPr>
      <w:r w:rsidRPr="005B17D3">
        <w:t xml:space="preserve">If entered, displays the </w:t>
      </w:r>
      <w:r w:rsidR="006204FA" w:rsidRPr="005B17D3">
        <w:t>Veterans</w:t>
      </w:r>
      <w:r w:rsidRPr="005B17D3">
        <w:t xml:space="preserve"> middle name.</w:t>
      </w:r>
    </w:p>
    <w:p w14:paraId="558D45C5" w14:textId="77777777" w:rsidR="0026689C" w:rsidRPr="005B17D3" w:rsidRDefault="0026689C" w:rsidP="00EF3896">
      <w:pPr>
        <w:pStyle w:val="ScreenField"/>
      </w:pPr>
    </w:p>
    <w:p w14:paraId="3016C850" w14:textId="38D81AEA" w:rsidR="00BE52CE" w:rsidRPr="005B17D3" w:rsidRDefault="00BE52CE" w:rsidP="00EF3896">
      <w:pPr>
        <w:pStyle w:val="ScreenField"/>
      </w:pPr>
      <w:r w:rsidRPr="005B17D3">
        <w:t>Date of Birth</w:t>
      </w:r>
    </w:p>
    <w:p w14:paraId="750F845E" w14:textId="62ABF8D9" w:rsidR="00BE52CE" w:rsidRPr="005B17D3" w:rsidRDefault="00BE52CE" w:rsidP="00EF3896">
      <w:pPr>
        <w:pStyle w:val="ScreenFieldDesc"/>
      </w:pPr>
      <w:r w:rsidRPr="005B17D3">
        <w:rPr>
          <w:i/>
        </w:rPr>
        <w:t>Date of Birth</w:t>
      </w:r>
      <w:r w:rsidRPr="005B17D3">
        <w:t xml:space="preserve"> displays the </w:t>
      </w:r>
      <w:r w:rsidR="006204FA" w:rsidRPr="005B17D3">
        <w:t>Veterans</w:t>
      </w:r>
      <w:r w:rsidRPr="005B17D3">
        <w:t xml:space="preserve"> date of birth.</w:t>
      </w:r>
    </w:p>
    <w:p w14:paraId="358E41EE" w14:textId="77777777" w:rsidR="0026689C" w:rsidRPr="005B17D3" w:rsidRDefault="0026689C" w:rsidP="00EF3896">
      <w:pPr>
        <w:pStyle w:val="ScreenField"/>
      </w:pPr>
    </w:p>
    <w:p w14:paraId="6F560C25" w14:textId="27BA6A57" w:rsidR="00BE52CE" w:rsidRPr="005B17D3" w:rsidRDefault="00BE52CE" w:rsidP="00EF3896">
      <w:pPr>
        <w:pStyle w:val="ScreenField"/>
      </w:pPr>
      <w:r w:rsidRPr="005B17D3">
        <w:t>MBI</w:t>
      </w:r>
    </w:p>
    <w:p w14:paraId="531CED56" w14:textId="77777777" w:rsidR="00BE52CE" w:rsidRPr="005B17D3" w:rsidRDefault="00BE52CE" w:rsidP="00EF3896">
      <w:pPr>
        <w:pStyle w:val="ScreenFieldDesc"/>
      </w:pPr>
      <w:r w:rsidRPr="005B17D3">
        <w:rPr>
          <w:i/>
        </w:rPr>
        <w:t>MBI</w:t>
      </w:r>
      <w:r w:rsidRPr="005B17D3">
        <w:t xml:space="preserve"> is the </w:t>
      </w:r>
      <w:r w:rsidRPr="005B17D3">
        <w:rPr>
          <w:i/>
        </w:rPr>
        <w:t>Multiple Birth</w:t>
      </w:r>
      <w:r w:rsidRPr="005B17D3">
        <w:t xml:space="preserve"> Indicator. It is either Y, N, or blank.</w:t>
      </w:r>
    </w:p>
    <w:p w14:paraId="3F354D35" w14:textId="77777777" w:rsidR="0026689C" w:rsidRPr="005B17D3" w:rsidRDefault="0026689C" w:rsidP="00EF3896">
      <w:pPr>
        <w:pStyle w:val="ScreenField"/>
      </w:pPr>
    </w:p>
    <w:p w14:paraId="17C9ECDD" w14:textId="2D841563" w:rsidR="00BE52CE" w:rsidRPr="005B17D3" w:rsidRDefault="00BE52CE" w:rsidP="00EF3896">
      <w:pPr>
        <w:pStyle w:val="ScreenField"/>
      </w:pPr>
      <w:r w:rsidRPr="005B17D3">
        <w:t>Match</w:t>
      </w:r>
    </w:p>
    <w:p w14:paraId="38908DFD" w14:textId="77777777" w:rsidR="00BE52CE" w:rsidRPr="005B17D3" w:rsidRDefault="00BE52CE" w:rsidP="00EF3896">
      <w:pPr>
        <w:pStyle w:val="ScreenFieldDesc"/>
      </w:pPr>
      <w:r w:rsidRPr="005B17D3">
        <w:t xml:space="preserve">The </w:t>
      </w:r>
      <w:r w:rsidRPr="005B17D3">
        <w:rPr>
          <w:i/>
        </w:rPr>
        <w:t>Match</w:t>
      </w:r>
      <w:r w:rsidRPr="005B17D3">
        <w:t xml:space="preserve"> column indicates if the Veteran record returned is either:</w:t>
      </w:r>
    </w:p>
    <w:p w14:paraId="1CA3E320" w14:textId="2DB935E6" w:rsidR="00BE52CE" w:rsidRPr="005B17D3" w:rsidRDefault="00BE52CE" w:rsidP="00EF3896">
      <w:pPr>
        <w:pStyle w:val="ListBull2"/>
      </w:pPr>
      <w:r w:rsidRPr="005B17D3">
        <w:rPr>
          <w:b/>
        </w:rPr>
        <w:t>Yes</w:t>
      </w:r>
      <w:r w:rsidRPr="005B17D3">
        <w:t xml:space="preserve"> – Indicates a Veteran record that matches the </w:t>
      </w:r>
      <w:r w:rsidR="006204FA" w:rsidRPr="005B17D3">
        <w:t>Veterans</w:t>
      </w:r>
      <w:r w:rsidRPr="005B17D3">
        <w:t xml:space="preserve"> primary information supplied in the Search criteria. These results will be first in the results set since a match scores higher than potential matches.</w:t>
      </w:r>
    </w:p>
    <w:p w14:paraId="564D0FA6" w14:textId="77777777" w:rsidR="00BE52CE" w:rsidRPr="005B17D3" w:rsidRDefault="00BE52CE" w:rsidP="00EF3896">
      <w:pPr>
        <w:pStyle w:val="ListBull2"/>
      </w:pPr>
      <w:r w:rsidRPr="005B17D3">
        <w:t xml:space="preserve">Blank (nothing displays) – Indicates a Veteran record that is a close match to the Veteran information supplied in the Search criteria. </w:t>
      </w:r>
      <w:r w:rsidRPr="005B17D3">
        <w:rPr>
          <w:i/>
        </w:rPr>
        <w:t>Example</w:t>
      </w:r>
      <w:r w:rsidRPr="005B17D3">
        <w:t>: Middle and first name is different. These results will be listed after any matches in Match Score order (descending).</w:t>
      </w:r>
    </w:p>
    <w:p w14:paraId="655E4904" w14:textId="77777777" w:rsidR="00BE52CE" w:rsidRPr="005B17D3" w:rsidRDefault="00BE52CE" w:rsidP="00EF3896">
      <w:pPr>
        <w:pStyle w:val="ListBull2"/>
      </w:pPr>
      <w:r w:rsidRPr="005B17D3">
        <w:rPr>
          <w:b/>
        </w:rPr>
        <w:t>Potential</w:t>
      </w:r>
      <w:r w:rsidRPr="005B17D3">
        <w:t xml:space="preserve"> – Indicates that some of the Search criteria match, but there are notable differences. </w:t>
      </w:r>
      <w:r w:rsidRPr="005B17D3">
        <w:rPr>
          <w:i/>
        </w:rPr>
        <w:t>Example</w:t>
      </w:r>
      <w:r w:rsidRPr="005B17D3">
        <w:t xml:space="preserve">: SSN is different, so name and DOB may match, but SSN is different. </w:t>
      </w:r>
    </w:p>
    <w:p w14:paraId="6D240600" w14:textId="77777777" w:rsidR="00BE52CE" w:rsidRPr="005B17D3" w:rsidRDefault="00BE52CE" w:rsidP="00EF3896">
      <w:pPr>
        <w:pStyle w:val="ListBull2"/>
        <w:rPr>
          <w:rFonts w:eastAsia="Calibri" w:cs="Arial"/>
          <w:iCs/>
        </w:rPr>
      </w:pPr>
      <w:r w:rsidRPr="005B17D3">
        <w:rPr>
          <w:rFonts w:eastAsia="Calibri" w:cs="Arial"/>
          <w:b/>
          <w:iCs/>
        </w:rPr>
        <w:t>Clear</w:t>
      </w:r>
      <w:r w:rsidRPr="005B17D3">
        <w:rPr>
          <w:rFonts w:eastAsia="Calibri" w:cs="Arial"/>
          <w:iCs/>
        </w:rPr>
        <w:t xml:space="preserve"> – Users may click on the </w:t>
      </w:r>
      <w:r w:rsidRPr="005B17D3">
        <w:rPr>
          <w:rFonts w:eastAsia="Calibri" w:cs="Arial"/>
          <w:b/>
          <w:iCs/>
        </w:rPr>
        <w:t>Clear</w:t>
      </w:r>
      <w:r w:rsidRPr="005B17D3">
        <w:rPr>
          <w:rFonts w:eastAsia="Calibri" w:cs="Arial"/>
          <w:iCs/>
        </w:rPr>
        <w:t xml:space="preserve"> button to clear the list and start a new Person Search.</w:t>
      </w:r>
    </w:p>
    <w:p w14:paraId="1A072F41" w14:textId="77777777" w:rsidR="00BE52CE" w:rsidRPr="005B17D3" w:rsidRDefault="00BE52CE" w:rsidP="00EF3896">
      <w:pPr>
        <w:pStyle w:val="ListBull2"/>
        <w:rPr>
          <w:rFonts w:eastAsia="Calibri" w:cs="Arial"/>
          <w:iCs/>
        </w:rPr>
      </w:pPr>
      <w:r w:rsidRPr="005B17D3">
        <w:rPr>
          <w:rFonts w:eastAsia="Calibri" w:cs="Arial"/>
          <w:b/>
          <w:iCs/>
        </w:rPr>
        <w:t>Cancel</w:t>
      </w:r>
      <w:r w:rsidRPr="005B17D3">
        <w:rPr>
          <w:rFonts w:eastAsia="Calibri" w:cs="Arial"/>
          <w:iCs/>
        </w:rPr>
        <w:t xml:space="preserve"> – Returns the user to the Person Search screen and clears the list.</w:t>
      </w:r>
    </w:p>
    <w:p w14:paraId="20AC90D4" w14:textId="77777777" w:rsidR="00BE52CE" w:rsidRPr="005B17D3" w:rsidRDefault="00BE52CE" w:rsidP="00EF3896">
      <w:pPr>
        <w:pStyle w:val="ListBull2"/>
        <w:rPr>
          <w:rFonts w:eastAsia="Calibri" w:cs="Arial"/>
          <w:iCs/>
        </w:rPr>
      </w:pPr>
      <w:r w:rsidRPr="005B17D3">
        <w:rPr>
          <w:rFonts w:eastAsia="Calibri" w:cs="Arial"/>
          <w:b/>
          <w:iCs/>
        </w:rPr>
        <w:t>Add</w:t>
      </w:r>
      <w:r w:rsidRPr="005B17D3">
        <w:rPr>
          <w:rFonts w:eastAsia="Calibri" w:cs="Arial"/>
          <w:iCs/>
        </w:rPr>
        <w:t xml:space="preserve"> </w:t>
      </w:r>
      <w:r w:rsidRPr="005B17D3">
        <w:rPr>
          <w:rFonts w:eastAsia="Calibri" w:cs="Arial"/>
          <w:b/>
          <w:iCs/>
        </w:rPr>
        <w:t>New Record</w:t>
      </w:r>
      <w:r w:rsidRPr="005B17D3">
        <w:rPr>
          <w:rFonts w:eastAsia="Calibri" w:cs="Arial"/>
          <w:iCs/>
        </w:rPr>
        <w:t xml:space="preserve"> – If ES indicates that "No records were found that matched the specified search criteria", users may click the </w:t>
      </w:r>
      <w:r w:rsidRPr="005B17D3">
        <w:rPr>
          <w:rFonts w:eastAsia="Calibri" w:cs="Arial"/>
          <w:b/>
          <w:iCs/>
        </w:rPr>
        <w:t>Add</w:t>
      </w:r>
      <w:r w:rsidRPr="005B17D3">
        <w:rPr>
          <w:rFonts w:eastAsia="Calibri" w:cs="Arial"/>
          <w:iCs/>
        </w:rPr>
        <w:t xml:space="preserve"> button to begin the process of adding the Veteran in ES. Users may also ignore the multiple results and click the </w:t>
      </w:r>
      <w:r w:rsidRPr="005B17D3">
        <w:rPr>
          <w:rFonts w:eastAsia="Calibri" w:cs="Arial"/>
          <w:b/>
          <w:iCs/>
        </w:rPr>
        <w:t>Add</w:t>
      </w:r>
      <w:r w:rsidRPr="005B17D3">
        <w:rPr>
          <w:rFonts w:eastAsia="Calibri" w:cs="Arial"/>
          <w:iCs/>
        </w:rPr>
        <w:t xml:space="preserve"> button to begin the process of adding the Veteran in ES. When the </w:t>
      </w:r>
      <w:r w:rsidRPr="005B17D3">
        <w:rPr>
          <w:rFonts w:eastAsia="Calibri" w:cs="Arial"/>
          <w:b/>
          <w:iCs/>
        </w:rPr>
        <w:t>Add</w:t>
      </w:r>
      <w:r w:rsidRPr="005B17D3">
        <w:rPr>
          <w:rFonts w:eastAsia="Calibri" w:cs="Arial"/>
          <w:iCs/>
        </w:rPr>
        <w:t xml:space="preserve"> button is clicked, a request is submitted to IdM to create an ICN for the record, ES displays the </w:t>
      </w:r>
      <w:r w:rsidRPr="005B17D3">
        <w:rPr>
          <w:rFonts w:eastAsia="Calibri" w:cs="Arial"/>
          <w:i/>
          <w:iCs/>
        </w:rPr>
        <w:t>Overview</w:t>
      </w:r>
      <w:r w:rsidRPr="005B17D3">
        <w:rPr>
          <w:rFonts w:eastAsia="Calibri" w:cs="Arial"/>
          <w:iCs/>
        </w:rPr>
        <w:t xml:space="preserve"> screen populated with the search data. From here, users may begin registering the Veteran by clicking on any of the tabs to begin entering the required information.</w:t>
      </w:r>
    </w:p>
    <w:p w14:paraId="173CE20B" w14:textId="77777777" w:rsidR="00B33785" w:rsidRPr="005B17D3" w:rsidRDefault="00B33785" w:rsidP="00EF3896">
      <w:pPr>
        <w:rPr>
          <w:rFonts w:eastAsia="Calibri"/>
        </w:rPr>
      </w:pPr>
    </w:p>
    <w:p w14:paraId="15B88F59" w14:textId="77777777" w:rsidR="00BE52CE" w:rsidRPr="005B17D3" w:rsidRDefault="00BE52CE" w:rsidP="0026689C">
      <w:pPr>
        <w:pStyle w:val="NoteLightbulb"/>
        <w:ind w:left="1440"/>
        <w:rPr>
          <w:b/>
        </w:rPr>
      </w:pPr>
      <w:r w:rsidRPr="005B17D3">
        <w:rPr>
          <w:b/>
        </w:rPr>
        <w:t xml:space="preserve">Notes: </w:t>
      </w:r>
    </w:p>
    <w:p w14:paraId="64600A85" w14:textId="77777777" w:rsidR="00BE52CE" w:rsidRPr="005B17D3" w:rsidRDefault="00BE52CE" w:rsidP="0026689C">
      <w:pPr>
        <w:pStyle w:val="NoteYellowBullet"/>
        <w:ind w:left="2520"/>
      </w:pPr>
      <w:r w:rsidRPr="005B17D3">
        <w:t xml:space="preserve">ES will not allow an exact match to be added as a new record. </w:t>
      </w:r>
    </w:p>
    <w:p w14:paraId="53806B34" w14:textId="77777777" w:rsidR="00BE52CE" w:rsidRPr="005B17D3" w:rsidRDefault="00BE52CE" w:rsidP="0026689C">
      <w:pPr>
        <w:pStyle w:val="NoteYellowBullet"/>
        <w:ind w:left="2520"/>
      </w:pPr>
      <w:r w:rsidRPr="005B17D3">
        <w:t xml:space="preserve">ES will not allow the user to click the </w:t>
      </w:r>
      <w:r w:rsidRPr="005B17D3">
        <w:rPr>
          <w:b/>
        </w:rPr>
        <w:t>ADD</w:t>
      </w:r>
      <w:r w:rsidRPr="005B17D3">
        <w:t xml:space="preserve"> button if any of the required identity traits on the Search page are changed after a search is completed. Another search must be done with the changed identity traits before the </w:t>
      </w:r>
      <w:r w:rsidRPr="005B17D3">
        <w:rPr>
          <w:b/>
        </w:rPr>
        <w:t>ADD</w:t>
      </w:r>
      <w:r w:rsidRPr="005B17D3">
        <w:t xml:space="preserve"> button can be clicked. Search</w:t>
      </w:r>
      <w:r w:rsidRPr="005B17D3">
        <w:fldChar w:fldCharType="begin"/>
      </w:r>
      <w:r w:rsidRPr="005B17D3">
        <w:instrText xml:space="preserve"> XE "</w:instrText>
      </w:r>
      <w:r w:rsidRPr="005B17D3">
        <w:rPr>
          <w:bCs/>
          <w:iCs/>
        </w:rPr>
        <w:instrText>Search:</w:instrText>
      </w:r>
      <w:r w:rsidRPr="005B17D3">
        <w:instrText xml:space="preserve">SSN" </w:instrText>
      </w:r>
      <w:r w:rsidRPr="005B17D3">
        <w:fldChar w:fldCharType="end"/>
      </w:r>
      <w:r w:rsidRPr="005B17D3">
        <w:t xml:space="preserve"> returns will be limited to ten.</w:t>
      </w:r>
    </w:p>
    <w:p w14:paraId="009D9066" w14:textId="77777777" w:rsidR="00BE52CE" w:rsidRPr="005B17D3" w:rsidRDefault="00BE52CE" w:rsidP="0026689C">
      <w:pPr>
        <w:pStyle w:val="NoteYellowBullet"/>
        <w:ind w:left="2520"/>
      </w:pPr>
      <w:r w:rsidRPr="005B17D3">
        <w:t xml:space="preserve">User must have the appropriate </w:t>
      </w:r>
      <w:r w:rsidRPr="005B17D3">
        <w:rPr>
          <w:i/>
        </w:rPr>
        <w:t>Capability</w:t>
      </w:r>
      <w:r w:rsidRPr="005B17D3">
        <w:t xml:space="preserve"> added to their security</w:t>
      </w:r>
      <w:r w:rsidRPr="005B17D3">
        <w:rPr>
          <w:i/>
        </w:rPr>
        <w:t xml:space="preserve"> User Profile</w:t>
      </w:r>
      <w:r w:rsidRPr="005B17D3">
        <w:t xml:space="preserve"> in order to </w:t>
      </w:r>
      <w:r w:rsidRPr="005B17D3">
        <w:rPr>
          <w:i/>
        </w:rPr>
        <w:t>Add a New Person</w:t>
      </w:r>
      <w:r w:rsidRPr="005B17D3">
        <w:t xml:space="preserve">. See the </w:t>
      </w:r>
      <w:r w:rsidRPr="005B17D3">
        <w:rPr>
          <w:i/>
        </w:rPr>
        <w:t>Roles</w:t>
      </w:r>
      <w:r w:rsidRPr="005B17D3">
        <w:t xml:space="preserve"> and </w:t>
      </w:r>
      <w:r w:rsidRPr="005B17D3">
        <w:rPr>
          <w:i/>
        </w:rPr>
        <w:t>Capability Sets</w:t>
      </w:r>
      <w:r w:rsidRPr="005B17D3">
        <w:t xml:space="preserve"> sections under </w:t>
      </w:r>
      <w:r w:rsidRPr="005B17D3">
        <w:rPr>
          <w:i/>
        </w:rPr>
        <w:t>Admin</w:t>
      </w:r>
      <w:r w:rsidRPr="005B17D3">
        <w:t xml:space="preserve"> for more information.</w:t>
      </w:r>
    </w:p>
    <w:p w14:paraId="37B938C0" w14:textId="77777777" w:rsidR="00BE52CE" w:rsidRPr="005B17D3" w:rsidRDefault="00BE52CE" w:rsidP="00EF3896">
      <w:pPr>
        <w:pStyle w:val="ScreenName"/>
      </w:pPr>
      <w:r w:rsidRPr="005B17D3">
        <w:t>Person Search</w:t>
      </w:r>
    </w:p>
    <w:p w14:paraId="57C2F138" w14:textId="77777777" w:rsidR="00BE52CE" w:rsidRPr="005B17D3" w:rsidRDefault="00BE52CE" w:rsidP="00EF3896">
      <w:pPr>
        <w:pStyle w:val="ScreenField"/>
        <w:rPr>
          <w:bCs/>
        </w:rPr>
      </w:pPr>
      <w:r w:rsidRPr="005B17D3">
        <w:rPr>
          <w:noProof/>
          <w:color w:val="FF0000"/>
          <w:szCs w:val="18"/>
        </w:rPr>
        <w:drawing>
          <wp:inline distT="0" distB="0" distL="0" distR="0" wp14:anchorId="4196C507" wp14:editId="50118398">
            <wp:extent cx="119380" cy="119380"/>
            <wp:effectExtent l="19050" t="0" r="0" b="0"/>
            <wp:docPr id="486" name="Picture 109" descr="required fiel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required field symbol"/>
                    <pic:cNvPicPr>
                      <a:picLocks noChangeAspect="1" noChangeArrowheads="1"/>
                    </pic:cNvPicPr>
                  </pic:nvPicPr>
                  <pic:blipFill>
                    <a:blip r:embed="rId33" cstate="print"/>
                    <a:srcRect/>
                    <a:stretch>
                      <a:fillRect/>
                    </a:stretch>
                  </pic:blipFill>
                  <pic:spPr bwMode="auto">
                    <a:xfrm>
                      <a:off x="0" y="0"/>
                      <a:ext cx="119380" cy="119380"/>
                    </a:xfrm>
                    <a:prstGeom prst="rect">
                      <a:avLst/>
                    </a:prstGeom>
                    <a:noFill/>
                    <a:ln w="9525">
                      <a:noFill/>
                      <a:miter lim="800000"/>
                      <a:headEnd/>
                      <a:tailEnd/>
                    </a:ln>
                  </pic:spPr>
                </pic:pic>
              </a:graphicData>
            </a:graphic>
          </wp:inline>
        </w:drawing>
      </w:r>
      <w:r w:rsidRPr="005B17D3">
        <w:t>SSN</w:t>
      </w:r>
      <w:r w:rsidRPr="005B17D3">
        <w:fldChar w:fldCharType="begin"/>
      </w:r>
      <w:r w:rsidRPr="005B17D3">
        <w:instrText xml:space="preserve"> XE "</w:instrText>
      </w:r>
      <w:r w:rsidRPr="005B17D3">
        <w:rPr>
          <w:bCs/>
          <w:szCs w:val="18"/>
        </w:rPr>
        <w:instrText>SSN</w:instrText>
      </w:r>
      <w:r w:rsidRPr="005B17D3">
        <w:instrText xml:space="preserve">" </w:instrText>
      </w:r>
      <w:r w:rsidRPr="005B17D3">
        <w:fldChar w:fldCharType="end"/>
      </w:r>
      <w:r w:rsidRPr="005B17D3">
        <w:t>:</w:t>
      </w:r>
    </w:p>
    <w:p w14:paraId="6CACE3FB" w14:textId="77777777" w:rsidR="00BE52CE" w:rsidRPr="005B17D3" w:rsidRDefault="00BE52CE" w:rsidP="00EF3896">
      <w:pPr>
        <w:pStyle w:val="ScreenFieldDesc"/>
      </w:pPr>
      <w:r w:rsidRPr="005B17D3">
        <w:rPr>
          <w:i/>
        </w:rPr>
        <w:t>SSN</w:t>
      </w:r>
      <w:r w:rsidRPr="005B17D3">
        <w:rPr>
          <w:i/>
        </w:rPr>
        <w:fldChar w:fldCharType="begin"/>
      </w:r>
      <w:r w:rsidRPr="005B17D3">
        <w:instrText xml:space="preserve"> XE "</w:instrText>
      </w:r>
      <w:r w:rsidRPr="005B17D3">
        <w:rPr>
          <w:b/>
          <w:i/>
          <w:u w:val="single"/>
        </w:rPr>
        <w:instrText>SSN</w:instrText>
      </w:r>
      <w:r w:rsidRPr="005B17D3">
        <w:instrText xml:space="preserve">" </w:instrText>
      </w:r>
      <w:r w:rsidRPr="005B17D3">
        <w:rPr>
          <w:i/>
        </w:rPr>
        <w:fldChar w:fldCharType="end"/>
      </w:r>
      <w:r w:rsidRPr="005B17D3">
        <w:t xml:space="preserve"> is defined as the Social Security Number of the Veteran record being added.</w:t>
      </w:r>
    </w:p>
    <w:p w14:paraId="3FB310F1" w14:textId="77777777" w:rsidR="00BE52CE" w:rsidRPr="005B17D3" w:rsidRDefault="00BE52CE" w:rsidP="00EF3896">
      <w:pPr>
        <w:pStyle w:val="RulesandMore"/>
        <w:rPr>
          <w:sz w:val="18"/>
          <w:szCs w:val="18"/>
        </w:rPr>
      </w:pPr>
      <w:r w:rsidRPr="005B17D3">
        <w:t>Rules</w:t>
      </w:r>
      <w:r w:rsidRPr="005B17D3">
        <w:rPr>
          <w:sz w:val="18"/>
        </w:rPr>
        <w:t>...</w:t>
      </w:r>
    </w:p>
    <w:p w14:paraId="539DB1A9" w14:textId="77777777" w:rsidR="00BE52CE" w:rsidRPr="005B17D3" w:rsidRDefault="00BE52CE" w:rsidP="00EF3896">
      <w:pPr>
        <w:pStyle w:val="ListBull2"/>
      </w:pPr>
      <w:r w:rsidRPr="005B17D3">
        <w:t>Acceptable format is 9 numeric characters.</w:t>
      </w:r>
    </w:p>
    <w:p w14:paraId="63B57E81" w14:textId="3BAB78B9" w:rsidR="00BE52CE" w:rsidRPr="005B17D3" w:rsidRDefault="00BE52CE" w:rsidP="00EF3896">
      <w:pPr>
        <w:pStyle w:val="ListBull2"/>
      </w:pPr>
      <w:r w:rsidRPr="005B17D3">
        <w:t>Cannot be a Pseudo SSN</w:t>
      </w:r>
      <w:r w:rsidRPr="005B17D3">
        <w:fldChar w:fldCharType="begin"/>
      </w:r>
      <w:r w:rsidRPr="005B17D3">
        <w:instrText xml:space="preserve"> XE "SSN:Pseudo" </w:instrText>
      </w:r>
      <w:r w:rsidRPr="005B17D3">
        <w:fldChar w:fldCharType="end"/>
      </w:r>
      <w:r w:rsidRPr="005B17D3">
        <w:t>.</w:t>
      </w:r>
    </w:p>
    <w:p w14:paraId="3C431A30" w14:textId="77777777" w:rsidR="0026689C" w:rsidRPr="005B17D3" w:rsidRDefault="0026689C" w:rsidP="0026689C">
      <w:pPr>
        <w:pStyle w:val="ListBull2"/>
        <w:numPr>
          <w:ilvl w:val="0"/>
          <w:numId w:val="0"/>
        </w:numPr>
        <w:ind w:left="720"/>
      </w:pPr>
    </w:p>
    <w:p w14:paraId="44C2FA19" w14:textId="77777777" w:rsidR="00BE52CE" w:rsidRPr="005B17D3" w:rsidRDefault="00BE52CE" w:rsidP="00EF3896">
      <w:pPr>
        <w:pStyle w:val="ScreenField"/>
        <w:rPr>
          <w:bCs/>
        </w:rPr>
      </w:pPr>
      <w:r w:rsidRPr="005B17D3">
        <w:rPr>
          <w:noProof/>
          <w:color w:val="FF0000"/>
          <w:szCs w:val="18"/>
        </w:rPr>
        <w:drawing>
          <wp:inline distT="0" distB="0" distL="0" distR="0" wp14:anchorId="4AF24731" wp14:editId="4BA20EFF">
            <wp:extent cx="119380" cy="119380"/>
            <wp:effectExtent l="19050" t="0" r="0" b="0"/>
            <wp:docPr id="487" name="Picture 116" descr="required fiel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required field symbol"/>
                    <pic:cNvPicPr>
                      <a:picLocks noChangeAspect="1" noChangeArrowheads="1"/>
                    </pic:cNvPicPr>
                  </pic:nvPicPr>
                  <pic:blipFill>
                    <a:blip r:embed="rId33" cstate="print"/>
                    <a:srcRect/>
                    <a:stretch>
                      <a:fillRect/>
                    </a:stretch>
                  </pic:blipFill>
                  <pic:spPr bwMode="auto">
                    <a:xfrm>
                      <a:off x="0" y="0"/>
                      <a:ext cx="119380" cy="119380"/>
                    </a:xfrm>
                    <a:prstGeom prst="rect">
                      <a:avLst/>
                    </a:prstGeom>
                    <a:noFill/>
                    <a:ln w="9525">
                      <a:noFill/>
                      <a:miter lim="800000"/>
                      <a:headEnd/>
                      <a:tailEnd/>
                    </a:ln>
                  </pic:spPr>
                </pic:pic>
              </a:graphicData>
            </a:graphic>
          </wp:inline>
        </w:drawing>
      </w:r>
      <w:r w:rsidRPr="005B17D3">
        <w:t>Last Name:</w:t>
      </w:r>
    </w:p>
    <w:p w14:paraId="070165C1" w14:textId="2D908D5E" w:rsidR="00BE52CE" w:rsidRPr="005B17D3" w:rsidRDefault="00BE52CE" w:rsidP="00EF3896">
      <w:pPr>
        <w:pStyle w:val="ScreenFieldDesc"/>
        <w:rPr>
          <w:b/>
          <w:i/>
          <w:u w:val="single"/>
        </w:rPr>
      </w:pPr>
      <w:r w:rsidRPr="005B17D3">
        <w:t xml:space="preserve">The </w:t>
      </w:r>
      <w:r w:rsidRPr="005B17D3">
        <w:rPr>
          <w:i/>
        </w:rPr>
        <w:t>Last Name</w:t>
      </w:r>
      <w:r w:rsidRPr="005B17D3">
        <w:t xml:space="preserve"> field is the unique identity of a Veteran. Enter the </w:t>
      </w:r>
      <w:r w:rsidR="006204FA" w:rsidRPr="005B17D3">
        <w:t>Veterans</w:t>
      </w:r>
      <w:r w:rsidRPr="005B17D3">
        <w:t xml:space="preserve"> complete legal last name.</w:t>
      </w:r>
    </w:p>
    <w:p w14:paraId="5BA95A54" w14:textId="77777777" w:rsidR="00BE52CE" w:rsidRPr="005B17D3" w:rsidRDefault="00BE52CE" w:rsidP="00EF3896">
      <w:pPr>
        <w:pStyle w:val="RulesandMore"/>
        <w:rPr>
          <w:sz w:val="18"/>
          <w:szCs w:val="18"/>
        </w:rPr>
      </w:pPr>
      <w:r w:rsidRPr="005B17D3">
        <w:t>Rules</w:t>
      </w:r>
      <w:r w:rsidRPr="005B17D3">
        <w:rPr>
          <w:sz w:val="18"/>
        </w:rPr>
        <w:t>...</w:t>
      </w:r>
    </w:p>
    <w:p w14:paraId="0AFB31B8" w14:textId="77777777" w:rsidR="00BE52CE" w:rsidRPr="005B17D3" w:rsidRDefault="00BE52CE" w:rsidP="00EF3896">
      <w:pPr>
        <w:pStyle w:val="ListBull2"/>
      </w:pPr>
      <w:r w:rsidRPr="005B17D3">
        <w:t xml:space="preserve">Multiple </w:t>
      </w:r>
      <w:r w:rsidRPr="005B17D3">
        <w:rPr>
          <w:i/>
          <w:iCs/>
        </w:rPr>
        <w:t>Last Name</w:t>
      </w:r>
      <w:r w:rsidRPr="005B17D3">
        <w:t xml:space="preserve"> components must be separated by spaces.</w:t>
      </w:r>
    </w:p>
    <w:p w14:paraId="61AF1438" w14:textId="77777777" w:rsidR="00BE52CE" w:rsidRPr="005B17D3" w:rsidRDefault="00BE52CE" w:rsidP="00EF3896">
      <w:pPr>
        <w:pStyle w:val="ListBull2"/>
      </w:pPr>
      <w:r w:rsidRPr="005B17D3">
        <w:t>People with hyphenated names should be entered with the hyphen included.</w:t>
      </w:r>
    </w:p>
    <w:p w14:paraId="14A780E9" w14:textId="77777777" w:rsidR="00BE52CE" w:rsidRPr="005B17D3" w:rsidRDefault="00BE52CE" w:rsidP="00EF3896">
      <w:pPr>
        <w:pStyle w:val="ListBull2"/>
      </w:pPr>
      <w:r w:rsidRPr="005B17D3">
        <w:t xml:space="preserve">Legal names may be entered with the Mother's maiden name first, a hyphen, and the Father's last name all in the </w:t>
      </w:r>
      <w:r w:rsidRPr="005B17D3">
        <w:rPr>
          <w:i/>
          <w:iCs/>
        </w:rPr>
        <w:t>Last Name</w:t>
      </w:r>
      <w:r w:rsidRPr="005B17D3">
        <w:t xml:space="preserve"> field.</w:t>
      </w:r>
    </w:p>
    <w:p w14:paraId="790938F1" w14:textId="77777777" w:rsidR="00BE52CE" w:rsidRPr="005B17D3" w:rsidRDefault="00BE52CE" w:rsidP="00EF3896">
      <w:pPr>
        <w:pStyle w:val="ListBull2"/>
      </w:pPr>
      <w:r w:rsidRPr="005B17D3">
        <w:t>Apostrophes and hyphens are the only punctuation that can be used.</w:t>
      </w:r>
    </w:p>
    <w:p w14:paraId="71DA6EA2" w14:textId="77777777" w:rsidR="00BE52CE" w:rsidRPr="005B17D3" w:rsidRDefault="00BE52CE" w:rsidP="00EF3896">
      <w:pPr>
        <w:pStyle w:val="ListBull2"/>
      </w:pPr>
      <w:r w:rsidRPr="005B17D3">
        <w:rPr>
          <w:i/>
          <w:iCs/>
        </w:rPr>
        <w:t>Last Name</w:t>
      </w:r>
      <w:r w:rsidRPr="005B17D3">
        <w:t xml:space="preserve"> must be between 1 and 35 characters in length.</w:t>
      </w:r>
    </w:p>
    <w:p w14:paraId="2B6A23E6" w14:textId="77777777" w:rsidR="0026689C" w:rsidRPr="005B17D3" w:rsidRDefault="0026689C" w:rsidP="00EF3896">
      <w:pPr>
        <w:pStyle w:val="ScreenField"/>
      </w:pPr>
    </w:p>
    <w:p w14:paraId="63D32B12" w14:textId="75507A20" w:rsidR="00BE52CE" w:rsidRPr="005B17D3" w:rsidRDefault="00BE52CE" w:rsidP="00EF3896">
      <w:pPr>
        <w:pStyle w:val="ScreenField"/>
        <w:rPr>
          <w:bCs/>
        </w:rPr>
      </w:pPr>
      <w:r w:rsidRPr="005B17D3">
        <w:t>First Name:</w:t>
      </w:r>
    </w:p>
    <w:p w14:paraId="372832DF" w14:textId="21E2A80E" w:rsidR="00BE52CE" w:rsidRPr="005B17D3" w:rsidRDefault="00BE52CE" w:rsidP="00EF3896">
      <w:pPr>
        <w:pStyle w:val="ScreenFieldDesc"/>
      </w:pPr>
      <w:r w:rsidRPr="005B17D3">
        <w:t xml:space="preserve">Enter the </w:t>
      </w:r>
      <w:r w:rsidR="006204FA" w:rsidRPr="005B17D3">
        <w:t>Veterans</w:t>
      </w:r>
      <w:r w:rsidRPr="005B17D3">
        <w:t xml:space="preserve"> complete legal first name. Avoid using nicknames or ambiguous information.</w:t>
      </w:r>
    </w:p>
    <w:p w14:paraId="1C346CFB" w14:textId="77777777" w:rsidR="00BE52CE" w:rsidRPr="005B17D3" w:rsidRDefault="00BE52CE" w:rsidP="00EF3896">
      <w:pPr>
        <w:pStyle w:val="RulesandMore"/>
        <w:rPr>
          <w:sz w:val="18"/>
          <w:szCs w:val="18"/>
        </w:rPr>
      </w:pPr>
      <w:r w:rsidRPr="005B17D3">
        <w:t>Rules</w:t>
      </w:r>
      <w:r w:rsidRPr="005B17D3">
        <w:rPr>
          <w:sz w:val="18"/>
        </w:rPr>
        <w:t>...</w:t>
      </w:r>
    </w:p>
    <w:p w14:paraId="2245961A" w14:textId="77777777" w:rsidR="00BE52CE" w:rsidRPr="005B17D3" w:rsidRDefault="00BE52CE" w:rsidP="00EF3896">
      <w:pPr>
        <w:pStyle w:val="ListBull2"/>
      </w:pPr>
      <w:r w:rsidRPr="005B17D3">
        <w:t>Apostrophes and hyphens are the only punctuation that can be used.</w:t>
      </w:r>
    </w:p>
    <w:p w14:paraId="629C30C5" w14:textId="77777777" w:rsidR="00BE52CE" w:rsidRPr="005B17D3" w:rsidRDefault="00BE52CE" w:rsidP="00EF3896">
      <w:pPr>
        <w:pStyle w:val="ListBull2"/>
      </w:pPr>
      <w:r w:rsidRPr="005B17D3">
        <w:rPr>
          <w:i/>
          <w:iCs/>
        </w:rPr>
        <w:t>First Name</w:t>
      </w:r>
      <w:r w:rsidRPr="005B17D3">
        <w:t xml:space="preserve"> is free text 1-35 characters in length.</w:t>
      </w:r>
    </w:p>
    <w:p w14:paraId="0D9EFD79" w14:textId="77777777" w:rsidR="0026689C" w:rsidRPr="005B17D3" w:rsidRDefault="0026689C" w:rsidP="00EF3896">
      <w:pPr>
        <w:pStyle w:val="ScreenField"/>
      </w:pPr>
    </w:p>
    <w:p w14:paraId="1D07E0CB" w14:textId="21EFF537" w:rsidR="00BE52CE" w:rsidRPr="005B17D3" w:rsidRDefault="00BE52CE" w:rsidP="00EF3896">
      <w:pPr>
        <w:pStyle w:val="ScreenField"/>
        <w:rPr>
          <w:bCs/>
        </w:rPr>
      </w:pPr>
      <w:r w:rsidRPr="005B17D3">
        <w:t>Middle Name:</w:t>
      </w:r>
    </w:p>
    <w:p w14:paraId="52477C73" w14:textId="6C66575C" w:rsidR="00BE52CE" w:rsidRPr="005B17D3" w:rsidRDefault="00BE52CE" w:rsidP="00EF3896">
      <w:pPr>
        <w:pStyle w:val="ScreenFieldDesc"/>
      </w:pPr>
      <w:r w:rsidRPr="005B17D3">
        <w:t xml:space="preserve">Enter the </w:t>
      </w:r>
      <w:r w:rsidR="006204FA" w:rsidRPr="005B17D3">
        <w:t>Veterans</w:t>
      </w:r>
      <w:r w:rsidRPr="005B17D3">
        <w:t xml:space="preserve"> complete legal middle name.</w:t>
      </w:r>
    </w:p>
    <w:p w14:paraId="1B7E242B" w14:textId="77777777" w:rsidR="00BE52CE" w:rsidRPr="005B17D3" w:rsidRDefault="00BE52CE" w:rsidP="00EF3896">
      <w:pPr>
        <w:pStyle w:val="RulesandMore"/>
        <w:rPr>
          <w:sz w:val="18"/>
          <w:szCs w:val="18"/>
        </w:rPr>
      </w:pPr>
      <w:r w:rsidRPr="005B17D3">
        <w:t>Rules</w:t>
      </w:r>
      <w:r w:rsidRPr="005B17D3">
        <w:rPr>
          <w:sz w:val="18"/>
        </w:rPr>
        <w:t>...</w:t>
      </w:r>
    </w:p>
    <w:p w14:paraId="513E37AC" w14:textId="77777777" w:rsidR="00BE52CE" w:rsidRPr="005B17D3" w:rsidRDefault="00BE52CE" w:rsidP="00EF3896">
      <w:pPr>
        <w:pStyle w:val="ListBull2"/>
      </w:pPr>
      <w:r w:rsidRPr="005B17D3">
        <w:t>Apostrophes and hyphens are the only punctuation that can be used.</w:t>
      </w:r>
    </w:p>
    <w:p w14:paraId="5AEAA836" w14:textId="77777777" w:rsidR="00BE52CE" w:rsidRPr="005B17D3" w:rsidRDefault="00BE52CE" w:rsidP="00EF3896">
      <w:pPr>
        <w:pStyle w:val="ListBull2"/>
        <w:rPr>
          <w:szCs w:val="20"/>
        </w:rPr>
      </w:pPr>
      <w:r w:rsidRPr="005B17D3">
        <w:rPr>
          <w:i/>
          <w:iCs/>
        </w:rPr>
        <w:t xml:space="preserve">Middle </w:t>
      </w:r>
      <w:r w:rsidRPr="005B17D3">
        <w:rPr>
          <w:i/>
        </w:rPr>
        <w:t>Name</w:t>
      </w:r>
      <w:r w:rsidRPr="005B17D3">
        <w:t xml:space="preserve"> is free text 1-35 characters in length.</w:t>
      </w:r>
    </w:p>
    <w:p w14:paraId="7743FA94" w14:textId="77777777" w:rsidR="00BE52CE" w:rsidRPr="005B17D3" w:rsidRDefault="00BE52CE" w:rsidP="00EF3896">
      <w:pPr>
        <w:pStyle w:val="ListBull2"/>
        <w:numPr>
          <w:ilvl w:val="0"/>
          <w:numId w:val="0"/>
        </w:numPr>
        <w:rPr>
          <w:szCs w:val="20"/>
        </w:rPr>
      </w:pPr>
    </w:p>
    <w:p w14:paraId="05F0ED3D" w14:textId="77777777" w:rsidR="00BE52CE" w:rsidRPr="005B17D3" w:rsidRDefault="00BE52CE" w:rsidP="00EF3896">
      <w:pPr>
        <w:pStyle w:val="Fields"/>
        <w:rPr>
          <w:bCs/>
          <w:szCs w:val="20"/>
        </w:rPr>
      </w:pPr>
      <w:r w:rsidRPr="005B17D3">
        <w:rPr>
          <w:noProof/>
          <w:color w:val="FF0000"/>
          <w:szCs w:val="18"/>
          <w:u w:val="none"/>
        </w:rPr>
        <w:drawing>
          <wp:inline distT="0" distB="0" distL="0" distR="0" wp14:anchorId="23263191" wp14:editId="0B4854DB">
            <wp:extent cx="119380" cy="119380"/>
            <wp:effectExtent l="19050" t="0" r="0" b="0"/>
            <wp:docPr id="498" name="Picture 123" descr="required fiel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required field symbol"/>
                    <pic:cNvPicPr>
                      <a:picLocks noChangeAspect="1" noChangeArrowheads="1"/>
                    </pic:cNvPicPr>
                  </pic:nvPicPr>
                  <pic:blipFill>
                    <a:blip r:embed="rId33" cstate="print"/>
                    <a:srcRect/>
                    <a:stretch>
                      <a:fillRect/>
                    </a:stretch>
                  </pic:blipFill>
                  <pic:spPr bwMode="auto">
                    <a:xfrm>
                      <a:off x="0" y="0"/>
                      <a:ext cx="119380" cy="119380"/>
                    </a:xfrm>
                    <a:prstGeom prst="rect">
                      <a:avLst/>
                    </a:prstGeom>
                    <a:noFill/>
                    <a:ln w="9525">
                      <a:noFill/>
                      <a:miter lim="800000"/>
                      <a:headEnd/>
                      <a:tailEnd/>
                    </a:ln>
                  </pic:spPr>
                </pic:pic>
              </a:graphicData>
            </a:graphic>
          </wp:inline>
        </w:drawing>
      </w:r>
      <w:r w:rsidRPr="005B17D3">
        <w:t>Date of Birth:</w:t>
      </w:r>
    </w:p>
    <w:p w14:paraId="06C9FF2D" w14:textId="7E87FFAF" w:rsidR="00BE52CE" w:rsidRPr="005B17D3" w:rsidRDefault="006204FA" w:rsidP="00EF3896">
      <w:pPr>
        <w:pStyle w:val="ScreenFieldDesc"/>
      </w:pPr>
      <w:r w:rsidRPr="005B17D3">
        <w:t>Veterans</w:t>
      </w:r>
      <w:r w:rsidR="00BE52CE" w:rsidRPr="005B17D3">
        <w:t xml:space="preserve"> date</w:t>
      </w:r>
      <w:r w:rsidR="00BE52CE" w:rsidRPr="005B17D3">
        <w:fldChar w:fldCharType="begin"/>
      </w:r>
      <w:r w:rsidR="00BE52CE" w:rsidRPr="005B17D3">
        <w:instrText xml:space="preserve"> XE "</w:instrText>
      </w:r>
      <w:r w:rsidR="00BE52CE" w:rsidRPr="005B17D3">
        <w:rPr>
          <w:rFonts w:cs="Arial"/>
        </w:rPr>
        <w:instrText>Date:</w:instrText>
      </w:r>
      <w:r w:rsidR="00BE52CE" w:rsidRPr="005B17D3">
        <w:instrText xml:space="preserve">of Birth" </w:instrText>
      </w:r>
      <w:r w:rsidR="00BE52CE" w:rsidRPr="005B17D3">
        <w:fldChar w:fldCharType="end"/>
      </w:r>
      <w:r w:rsidR="00BE52CE" w:rsidRPr="005B17D3">
        <w:t xml:space="preserve"> of birth (DOB) is defined as the date the individual was born.</w:t>
      </w:r>
    </w:p>
    <w:p w14:paraId="0E4F15CD" w14:textId="77777777" w:rsidR="00BE52CE" w:rsidRPr="005B17D3" w:rsidRDefault="00BE52CE" w:rsidP="00EF3896">
      <w:pPr>
        <w:pStyle w:val="RulesandMore"/>
        <w:rPr>
          <w:sz w:val="18"/>
          <w:szCs w:val="18"/>
        </w:rPr>
      </w:pPr>
      <w:r w:rsidRPr="005B17D3">
        <w:t>Rules</w:t>
      </w:r>
      <w:r w:rsidRPr="005B17D3">
        <w:rPr>
          <w:sz w:val="18"/>
        </w:rPr>
        <w:t>...</w:t>
      </w:r>
    </w:p>
    <w:p w14:paraId="0B0412A6" w14:textId="77777777" w:rsidR="00BE52CE" w:rsidRPr="005B17D3" w:rsidRDefault="00BE52CE" w:rsidP="00EF3896">
      <w:pPr>
        <w:pStyle w:val="ListBull2"/>
      </w:pPr>
      <w:r w:rsidRPr="005B17D3">
        <w:t>DOB must be precise.</w:t>
      </w:r>
    </w:p>
    <w:p w14:paraId="364C0E1F" w14:textId="77777777" w:rsidR="00BE52CE" w:rsidRPr="005B17D3" w:rsidRDefault="00BE52CE" w:rsidP="00EF3896">
      <w:pPr>
        <w:pStyle w:val="ListBull2"/>
      </w:pPr>
      <w:r w:rsidRPr="005B17D3">
        <w:t>DOB cannot be a future date.</w:t>
      </w:r>
    </w:p>
    <w:p w14:paraId="1EC68E5C" w14:textId="77777777" w:rsidR="00BE52CE" w:rsidRPr="005B17D3" w:rsidRDefault="00BE52CE" w:rsidP="00EF3896">
      <w:pPr>
        <w:pStyle w:val="ListBull2"/>
      </w:pPr>
      <w:r w:rsidRPr="005B17D3">
        <w:t>Format: (mm/dd/yyyy)</w:t>
      </w:r>
    </w:p>
    <w:p w14:paraId="615B19AA" w14:textId="77777777" w:rsidR="0026689C" w:rsidRPr="005B17D3" w:rsidRDefault="0026689C" w:rsidP="00EF3896">
      <w:pPr>
        <w:pStyle w:val="ScreenField"/>
      </w:pPr>
    </w:p>
    <w:p w14:paraId="425023C2" w14:textId="276ED12B" w:rsidR="00BE52CE" w:rsidRPr="005B17D3" w:rsidRDefault="00BE52CE" w:rsidP="00EF3896">
      <w:pPr>
        <w:pStyle w:val="ScreenField"/>
        <w:rPr>
          <w:bCs/>
        </w:rPr>
      </w:pPr>
      <w:r w:rsidRPr="005B17D3">
        <w:rPr>
          <w:noProof/>
          <w:color w:val="FF0000"/>
          <w:szCs w:val="18"/>
        </w:rPr>
        <w:drawing>
          <wp:inline distT="0" distB="0" distL="0" distR="0" wp14:anchorId="70EC0C7A" wp14:editId="2AA7A9FE">
            <wp:extent cx="119380" cy="119380"/>
            <wp:effectExtent l="19050" t="0" r="0" b="0"/>
            <wp:docPr id="502" name="Picture 1498" descr="required fiel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8" descr="required field symbol"/>
                    <pic:cNvPicPr>
                      <a:picLocks noChangeAspect="1" noChangeArrowheads="1"/>
                    </pic:cNvPicPr>
                  </pic:nvPicPr>
                  <pic:blipFill>
                    <a:blip r:embed="rId33" cstate="print"/>
                    <a:srcRect/>
                    <a:stretch>
                      <a:fillRect/>
                    </a:stretch>
                  </pic:blipFill>
                  <pic:spPr bwMode="auto">
                    <a:xfrm>
                      <a:off x="0" y="0"/>
                      <a:ext cx="119380" cy="119380"/>
                    </a:xfrm>
                    <a:prstGeom prst="rect">
                      <a:avLst/>
                    </a:prstGeom>
                    <a:noFill/>
                    <a:ln w="9525">
                      <a:noFill/>
                      <a:miter lim="800000"/>
                      <a:headEnd/>
                      <a:tailEnd/>
                    </a:ln>
                  </pic:spPr>
                </pic:pic>
              </a:graphicData>
            </a:graphic>
          </wp:inline>
        </w:drawing>
      </w:r>
      <w:r w:rsidRPr="005B17D3">
        <w:t>Birth Sex:</w:t>
      </w:r>
    </w:p>
    <w:p w14:paraId="17789622" w14:textId="77777777" w:rsidR="00BE52CE" w:rsidRPr="005B17D3" w:rsidRDefault="00BE52CE" w:rsidP="00EF3896">
      <w:pPr>
        <w:pStyle w:val="ScreenFieldDesc"/>
      </w:pPr>
      <w:r w:rsidRPr="005B17D3">
        <w:rPr>
          <w:i/>
        </w:rPr>
        <w:t>Birth Sex</w:t>
      </w:r>
      <w:r w:rsidRPr="005B17D3">
        <w:t xml:space="preserve"> can be </w:t>
      </w:r>
      <w:r w:rsidRPr="005B17D3">
        <w:rPr>
          <w:b/>
          <w:bCs/>
        </w:rPr>
        <w:t>Male</w:t>
      </w:r>
      <w:r w:rsidRPr="005B17D3">
        <w:t xml:space="preserve">, </w:t>
      </w:r>
      <w:r w:rsidRPr="005B17D3">
        <w:rPr>
          <w:b/>
          <w:bCs/>
        </w:rPr>
        <w:t>Female, All</w:t>
      </w:r>
      <w:r w:rsidRPr="005B17D3">
        <w:t xml:space="preserve"> </w:t>
      </w:r>
    </w:p>
    <w:p w14:paraId="082442DD" w14:textId="77777777" w:rsidR="00BE52CE" w:rsidRPr="005B17D3" w:rsidRDefault="00BE52CE" w:rsidP="00474E83">
      <w:pPr>
        <w:pStyle w:val="NoteLightbulb"/>
      </w:pPr>
      <w:r w:rsidRPr="005B17D3">
        <w:rPr>
          <w:b/>
        </w:rPr>
        <w:t>Note:</w:t>
      </w:r>
      <w:r w:rsidRPr="005B17D3">
        <w:t xml:space="preserve"> Because the </w:t>
      </w:r>
      <w:r w:rsidRPr="005B17D3">
        <w:rPr>
          <w:i/>
        </w:rPr>
        <w:t>Birth Sex</w:t>
      </w:r>
      <w:r w:rsidRPr="005B17D3">
        <w:t xml:space="preserve"> screen is reused from the Veteran </w:t>
      </w:r>
      <w:r w:rsidRPr="005B17D3">
        <w:rPr>
          <w:i/>
        </w:rPr>
        <w:t>Person Search</w:t>
      </w:r>
      <w:r w:rsidRPr="005B17D3">
        <w:t xml:space="preserve"> screen, “</w:t>
      </w:r>
      <w:r w:rsidRPr="005B17D3">
        <w:rPr>
          <w:b/>
        </w:rPr>
        <w:t>All</w:t>
      </w:r>
      <w:r w:rsidRPr="005B17D3">
        <w:t xml:space="preserve">” is displayed as a </w:t>
      </w:r>
      <w:r w:rsidRPr="005B17D3">
        <w:rPr>
          <w:b/>
          <w:i/>
        </w:rPr>
        <w:t>Birth Sex</w:t>
      </w:r>
      <w:r w:rsidRPr="005B17D3">
        <w:t xml:space="preserve"> choice. Selecting “</w:t>
      </w:r>
      <w:r w:rsidRPr="005B17D3">
        <w:rPr>
          <w:b/>
        </w:rPr>
        <w:t>All</w:t>
      </w:r>
      <w:r w:rsidRPr="005B17D3">
        <w:t>” returns gender-neutral name (used by both males and females).</w:t>
      </w:r>
    </w:p>
    <w:p w14:paraId="0220FE77" w14:textId="77777777" w:rsidR="0026689C" w:rsidRPr="005B17D3" w:rsidRDefault="0026689C" w:rsidP="00EF3896">
      <w:pPr>
        <w:pStyle w:val="ScreenField"/>
      </w:pPr>
    </w:p>
    <w:p w14:paraId="7225C7B6" w14:textId="7EF46DB0" w:rsidR="00BE52CE" w:rsidRPr="005B17D3" w:rsidRDefault="00BE52CE" w:rsidP="00EF3896">
      <w:pPr>
        <w:pStyle w:val="ScreenField"/>
        <w:rPr>
          <w:bCs/>
        </w:rPr>
      </w:pPr>
      <w:r w:rsidRPr="005B17D3">
        <w:t>Country:</w:t>
      </w:r>
    </w:p>
    <w:p w14:paraId="2E6B907F" w14:textId="77777777" w:rsidR="00BE52CE" w:rsidRPr="005B17D3" w:rsidRDefault="00BE52CE" w:rsidP="00EF3896">
      <w:pPr>
        <w:pStyle w:val="ScreenFieldDesc"/>
      </w:pPr>
      <w:r w:rsidRPr="005B17D3">
        <w:rPr>
          <w:i/>
        </w:rPr>
        <w:t>Country</w:t>
      </w:r>
      <w:r w:rsidRPr="005B17D3">
        <w:t xml:space="preserve"> is the country in which the registrant lives. Select from the dropdown.</w:t>
      </w:r>
    </w:p>
    <w:p w14:paraId="6F9329E2" w14:textId="77777777" w:rsidR="00BE52CE" w:rsidRPr="005B17D3" w:rsidRDefault="00BE52CE" w:rsidP="00EF3896">
      <w:pPr>
        <w:pStyle w:val="RulesandMore"/>
        <w:rPr>
          <w:sz w:val="18"/>
          <w:szCs w:val="18"/>
        </w:rPr>
      </w:pPr>
      <w:r w:rsidRPr="005B17D3">
        <w:t>More</w:t>
      </w:r>
      <w:r w:rsidRPr="005B17D3">
        <w:rPr>
          <w:sz w:val="18"/>
          <w:szCs w:val="18"/>
        </w:rPr>
        <w:t>...</w:t>
      </w:r>
    </w:p>
    <w:p w14:paraId="7BBAA375" w14:textId="77777777" w:rsidR="00BE52CE" w:rsidRPr="005B17D3" w:rsidRDefault="00BE52CE" w:rsidP="00EF3896">
      <w:pPr>
        <w:pStyle w:val="ListBull2"/>
      </w:pPr>
      <w:r w:rsidRPr="005B17D3">
        <w:t xml:space="preserve">If any country other than </w:t>
      </w:r>
      <w:r w:rsidRPr="005B17D3">
        <w:rPr>
          <w:b/>
        </w:rPr>
        <w:t>United States</w:t>
      </w:r>
      <w:r w:rsidRPr="005B17D3">
        <w:t xml:space="preserve"> is selected, </w:t>
      </w:r>
      <w:r w:rsidRPr="005B17D3">
        <w:rPr>
          <w:b/>
        </w:rPr>
        <w:t>Zip Code</w:t>
      </w:r>
      <w:r w:rsidRPr="005B17D3">
        <w:t xml:space="preserve"> and </w:t>
      </w:r>
      <w:r w:rsidRPr="005B17D3">
        <w:rPr>
          <w:b/>
        </w:rPr>
        <w:t>State</w:t>
      </w:r>
      <w:r w:rsidRPr="005B17D3">
        <w:t xml:space="preserve"> fields will not display. </w:t>
      </w:r>
      <w:r w:rsidRPr="005B17D3">
        <w:rPr>
          <w:b/>
        </w:rPr>
        <w:t>Province</w:t>
      </w:r>
      <w:r w:rsidRPr="005B17D3">
        <w:t xml:space="preserve"> and </w:t>
      </w:r>
      <w:r w:rsidRPr="005B17D3">
        <w:rPr>
          <w:b/>
        </w:rPr>
        <w:t>Postal Code</w:t>
      </w:r>
      <w:r w:rsidRPr="005B17D3">
        <w:t xml:space="preserve"> fields will be displayed, instead.</w:t>
      </w:r>
    </w:p>
    <w:p w14:paraId="0510DC20" w14:textId="77777777" w:rsidR="0026689C" w:rsidRPr="005B17D3" w:rsidRDefault="0026689C" w:rsidP="00EF3896">
      <w:pPr>
        <w:pStyle w:val="ScreenField"/>
      </w:pPr>
    </w:p>
    <w:p w14:paraId="421DB01F" w14:textId="46CEC2B8" w:rsidR="00BE52CE" w:rsidRPr="005B17D3" w:rsidRDefault="00BE52CE" w:rsidP="00EF3896">
      <w:pPr>
        <w:pStyle w:val="ScreenField"/>
        <w:rPr>
          <w:bCs/>
        </w:rPr>
      </w:pPr>
      <w:r w:rsidRPr="005B17D3">
        <w:t>Address:</w:t>
      </w:r>
    </w:p>
    <w:p w14:paraId="07FA6F67" w14:textId="77777777" w:rsidR="00BE52CE" w:rsidRPr="005B17D3" w:rsidRDefault="00BE52CE" w:rsidP="00EF3896">
      <w:pPr>
        <w:pStyle w:val="ScreenFieldDesc"/>
      </w:pPr>
      <w:r w:rsidRPr="005B17D3">
        <w:t>Enter the street and number for the registrant’s current address.</w:t>
      </w:r>
    </w:p>
    <w:p w14:paraId="18A404FE" w14:textId="77777777" w:rsidR="0026689C" w:rsidRPr="005B17D3" w:rsidRDefault="0026689C" w:rsidP="00EF3896">
      <w:pPr>
        <w:pStyle w:val="ScreenField"/>
      </w:pPr>
    </w:p>
    <w:p w14:paraId="2D90899A" w14:textId="72D9627B" w:rsidR="00BE52CE" w:rsidRPr="005B17D3" w:rsidRDefault="00BE52CE" w:rsidP="00EF3896">
      <w:pPr>
        <w:pStyle w:val="ScreenField"/>
        <w:rPr>
          <w:bCs/>
        </w:rPr>
      </w:pPr>
      <w:r w:rsidRPr="005B17D3">
        <w:t>Zip Code:</w:t>
      </w:r>
    </w:p>
    <w:p w14:paraId="1CFBA1DA" w14:textId="77777777" w:rsidR="00BE52CE" w:rsidRPr="005B17D3" w:rsidRDefault="00BE52CE" w:rsidP="00EF3896">
      <w:pPr>
        <w:pStyle w:val="ScreenFieldDesc"/>
      </w:pPr>
      <w:r w:rsidRPr="005B17D3">
        <w:t>Zip Code is a free-text field of five to nine characters for the US city and state the Veteran lives.</w:t>
      </w:r>
    </w:p>
    <w:p w14:paraId="7C7CF7EA" w14:textId="77777777" w:rsidR="00BE52CE" w:rsidRPr="005B17D3" w:rsidRDefault="00BE52CE" w:rsidP="00EF3896">
      <w:pPr>
        <w:pStyle w:val="Caption"/>
      </w:pPr>
      <w:r w:rsidRPr="005B17D3">
        <w:t>Zip Code Scenarios</w:t>
      </w:r>
    </w:p>
    <w:tbl>
      <w:tblPr>
        <w:tblStyle w:val="TableGrid"/>
        <w:tblW w:w="0" w:type="auto"/>
        <w:tblInd w:w="355" w:type="dxa"/>
        <w:tblLook w:val="04A0" w:firstRow="1" w:lastRow="0" w:firstColumn="1" w:lastColumn="0" w:noHBand="0" w:noVBand="1"/>
        <w:tblDescription w:val="If/Then table to determine different zip code scenarios."/>
      </w:tblPr>
      <w:tblGrid>
        <w:gridCol w:w="4318"/>
        <w:gridCol w:w="4677"/>
      </w:tblGrid>
      <w:tr w:rsidR="00BE52CE" w:rsidRPr="005B17D3" w14:paraId="4A64E246" w14:textId="77777777" w:rsidTr="003875C7">
        <w:trPr>
          <w:tblHeader/>
        </w:trPr>
        <w:tc>
          <w:tcPr>
            <w:tcW w:w="4318" w:type="dxa"/>
            <w:shd w:val="clear" w:color="auto" w:fill="D9E2F3" w:themeFill="accent1" w:themeFillTint="33"/>
          </w:tcPr>
          <w:p w14:paraId="613FD666" w14:textId="77777777" w:rsidR="00BE52CE" w:rsidRPr="005B17D3" w:rsidRDefault="00BE52CE" w:rsidP="00EF3896">
            <w:pPr>
              <w:pStyle w:val="TableHeading"/>
            </w:pPr>
            <w:r w:rsidRPr="005B17D3">
              <w:t>If</w:t>
            </w:r>
          </w:p>
        </w:tc>
        <w:tc>
          <w:tcPr>
            <w:tcW w:w="4677" w:type="dxa"/>
            <w:shd w:val="clear" w:color="auto" w:fill="D9E2F3" w:themeFill="accent1" w:themeFillTint="33"/>
          </w:tcPr>
          <w:p w14:paraId="6910F3C6" w14:textId="77777777" w:rsidR="00BE52CE" w:rsidRPr="005B17D3" w:rsidRDefault="00BE52CE" w:rsidP="00EF3896">
            <w:pPr>
              <w:pStyle w:val="TableHeading"/>
            </w:pPr>
            <w:r w:rsidRPr="005B17D3">
              <w:t>Then</w:t>
            </w:r>
          </w:p>
        </w:tc>
      </w:tr>
      <w:tr w:rsidR="00BE52CE" w:rsidRPr="005B17D3" w14:paraId="3F0C0DA4" w14:textId="77777777" w:rsidTr="003875C7">
        <w:trPr>
          <w:trHeight w:val="872"/>
        </w:trPr>
        <w:tc>
          <w:tcPr>
            <w:tcW w:w="4318" w:type="dxa"/>
          </w:tcPr>
          <w:p w14:paraId="1B496E20" w14:textId="77777777" w:rsidR="00BE52CE" w:rsidRPr="005B17D3" w:rsidRDefault="00BE52CE" w:rsidP="00EF3896">
            <w:pPr>
              <w:pStyle w:val="BodyTextBullet2"/>
            </w:pPr>
            <w:r w:rsidRPr="005B17D3">
              <w:t>A valid zip code is entered</w:t>
            </w:r>
          </w:p>
        </w:tc>
        <w:tc>
          <w:tcPr>
            <w:tcW w:w="4677" w:type="dxa"/>
          </w:tcPr>
          <w:p w14:paraId="6B127B2B" w14:textId="77777777" w:rsidR="00BE52CE" w:rsidRPr="005B17D3" w:rsidRDefault="00BE52CE" w:rsidP="00EF3896">
            <w:pPr>
              <w:pStyle w:val="BodyTextBullet2"/>
              <w:rPr>
                <w:rFonts w:eastAsia="Arial"/>
              </w:rPr>
            </w:pPr>
            <w:r w:rsidRPr="005B17D3">
              <w:t xml:space="preserve">ES populates the </w:t>
            </w:r>
            <w:r w:rsidRPr="005B17D3">
              <w:rPr>
                <w:i/>
              </w:rPr>
              <w:t>City</w:t>
            </w:r>
            <w:r w:rsidRPr="005B17D3">
              <w:t xml:space="preserve">, </w:t>
            </w:r>
            <w:r w:rsidRPr="005B17D3">
              <w:rPr>
                <w:i/>
              </w:rPr>
              <w:t>State</w:t>
            </w:r>
            <w:r w:rsidRPr="005B17D3">
              <w:t xml:space="preserve">, and </w:t>
            </w:r>
            <w:r w:rsidRPr="005B17D3">
              <w:rPr>
                <w:i/>
              </w:rPr>
              <w:t>County</w:t>
            </w:r>
            <w:r w:rsidRPr="005B17D3">
              <w:t xml:space="preserve"> fields.</w:t>
            </w:r>
          </w:p>
        </w:tc>
      </w:tr>
      <w:tr w:rsidR="00BE52CE" w:rsidRPr="005B17D3" w14:paraId="1EEDEDB5" w14:textId="77777777" w:rsidTr="003875C7">
        <w:tc>
          <w:tcPr>
            <w:tcW w:w="4318" w:type="dxa"/>
          </w:tcPr>
          <w:p w14:paraId="4C743182" w14:textId="1A7964D2" w:rsidR="00BE52CE" w:rsidRPr="005B17D3" w:rsidRDefault="00BE52CE" w:rsidP="00EF3896">
            <w:pPr>
              <w:pStyle w:val="BodyTextBullet2"/>
            </w:pPr>
            <w:r w:rsidRPr="005B17D3">
              <w:t xml:space="preserve">More than one city exists for a </w:t>
            </w:r>
            <w:r w:rsidR="003B66D7" w:rsidRPr="005B17D3">
              <w:t>zip</w:t>
            </w:r>
            <w:r w:rsidRPr="005B17D3">
              <w:t xml:space="preserve"> code </w:t>
            </w:r>
          </w:p>
        </w:tc>
        <w:tc>
          <w:tcPr>
            <w:tcW w:w="4677" w:type="dxa"/>
          </w:tcPr>
          <w:p w14:paraId="209C1568" w14:textId="77777777" w:rsidR="00BE52CE" w:rsidRPr="005B17D3" w:rsidRDefault="00BE52CE" w:rsidP="00EF3896">
            <w:pPr>
              <w:pStyle w:val="TableTextSmall"/>
              <w:rPr>
                <w:rFonts w:ascii="Times New Roman" w:hAnsi="Times New Roman" w:cs="Times New Roman"/>
                <w:sz w:val="24"/>
                <w:szCs w:val="24"/>
              </w:rPr>
            </w:pPr>
            <w:r w:rsidRPr="005B17D3">
              <w:rPr>
                <w:rFonts w:ascii="Times New Roman" w:hAnsi="Times New Roman" w:cs="Times New Roman"/>
                <w:sz w:val="24"/>
                <w:szCs w:val="24"/>
              </w:rPr>
              <w:t>ES displays a dropdown list from which the desired city may be selected.</w:t>
            </w:r>
          </w:p>
        </w:tc>
      </w:tr>
      <w:tr w:rsidR="00BE52CE" w:rsidRPr="005B17D3" w14:paraId="13F2C838" w14:textId="77777777" w:rsidTr="003875C7">
        <w:tc>
          <w:tcPr>
            <w:tcW w:w="4318" w:type="dxa"/>
          </w:tcPr>
          <w:p w14:paraId="28C4F1B3" w14:textId="77777777" w:rsidR="00BE52CE" w:rsidRPr="005B17D3" w:rsidRDefault="00BE52CE" w:rsidP="00EF3896">
            <w:pPr>
              <w:pStyle w:val="BodyTextBullet2"/>
            </w:pPr>
            <w:r w:rsidRPr="005B17D3">
              <w:rPr>
                <w:b/>
              </w:rPr>
              <w:t xml:space="preserve">City </w:t>
            </w:r>
            <w:r w:rsidRPr="005B17D3">
              <w:t xml:space="preserve">and/or </w:t>
            </w:r>
            <w:r w:rsidRPr="005B17D3">
              <w:rPr>
                <w:b/>
              </w:rPr>
              <w:t>State</w:t>
            </w:r>
            <w:r w:rsidRPr="005B17D3">
              <w:t xml:space="preserve"> does not match a valid Zip Code</w:t>
            </w:r>
          </w:p>
        </w:tc>
        <w:tc>
          <w:tcPr>
            <w:tcW w:w="4677" w:type="dxa"/>
          </w:tcPr>
          <w:p w14:paraId="26793BAB" w14:textId="77777777" w:rsidR="00BE52CE" w:rsidRPr="005B17D3" w:rsidRDefault="00BE52CE" w:rsidP="00EF3896">
            <w:pPr>
              <w:pStyle w:val="TableTextSmall"/>
              <w:rPr>
                <w:rFonts w:ascii="Times New Roman" w:hAnsi="Times New Roman" w:cs="Times New Roman"/>
                <w:sz w:val="24"/>
                <w:szCs w:val="24"/>
              </w:rPr>
            </w:pPr>
            <w:r w:rsidRPr="005B17D3">
              <w:rPr>
                <w:rFonts w:ascii="Times New Roman" w:hAnsi="Times New Roman" w:cs="Times New Roman"/>
                <w:sz w:val="24"/>
                <w:szCs w:val="24"/>
              </w:rPr>
              <w:t>An error message displays. Check to make sure data is correct.</w:t>
            </w:r>
          </w:p>
        </w:tc>
      </w:tr>
      <w:tr w:rsidR="00BE52CE" w:rsidRPr="005B17D3" w14:paraId="69690FCB" w14:textId="77777777" w:rsidTr="003875C7">
        <w:tc>
          <w:tcPr>
            <w:tcW w:w="4318" w:type="dxa"/>
          </w:tcPr>
          <w:p w14:paraId="63F7CF8D" w14:textId="77777777" w:rsidR="00BE52CE" w:rsidRPr="005B17D3" w:rsidRDefault="00BE52CE" w:rsidP="00EF3896">
            <w:pPr>
              <w:pStyle w:val="BodyTextBullet2"/>
            </w:pPr>
            <w:r w:rsidRPr="005B17D3">
              <w:t xml:space="preserve">A country that is not the United States is selected in the </w:t>
            </w:r>
            <w:r w:rsidRPr="005B17D3">
              <w:rPr>
                <w:b/>
              </w:rPr>
              <w:t>Country</w:t>
            </w:r>
            <w:r w:rsidRPr="005B17D3">
              <w:t xml:space="preserve"> field</w:t>
            </w:r>
          </w:p>
        </w:tc>
        <w:tc>
          <w:tcPr>
            <w:tcW w:w="4677" w:type="dxa"/>
          </w:tcPr>
          <w:p w14:paraId="34E251CE" w14:textId="30FA83D6" w:rsidR="00BE52CE" w:rsidRPr="005B17D3" w:rsidRDefault="00BE52CE" w:rsidP="00EF3896">
            <w:pPr>
              <w:pStyle w:val="BodyTextBullet2"/>
            </w:pPr>
            <w:r w:rsidRPr="005B17D3">
              <w:rPr>
                <w:b/>
              </w:rPr>
              <w:t>Province</w:t>
            </w:r>
            <w:r w:rsidRPr="005B17D3">
              <w:t xml:space="preserve"> and </w:t>
            </w:r>
            <w:r w:rsidRPr="005B17D3">
              <w:rPr>
                <w:b/>
              </w:rPr>
              <w:t>Postal Code</w:t>
            </w:r>
            <w:r w:rsidRPr="005B17D3">
              <w:rPr>
                <w:b/>
                <w:i/>
              </w:rPr>
              <w:t xml:space="preserve"> </w:t>
            </w:r>
            <w:r w:rsidRPr="005B17D3">
              <w:t>fields display</w:t>
            </w:r>
            <w:r w:rsidR="00423E24" w:rsidRPr="005B17D3">
              <w:t>,</w:t>
            </w:r>
            <w:r w:rsidRPr="005B17D3">
              <w:t xml:space="preserve"> and </w:t>
            </w:r>
            <w:r w:rsidRPr="005B17D3">
              <w:rPr>
                <w:b/>
              </w:rPr>
              <w:t>Zip Code</w:t>
            </w:r>
            <w:r w:rsidRPr="005B17D3">
              <w:t xml:space="preserve"> and </w:t>
            </w:r>
            <w:r w:rsidRPr="005B17D3">
              <w:rPr>
                <w:b/>
              </w:rPr>
              <w:t>State</w:t>
            </w:r>
            <w:r w:rsidRPr="005B17D3">
              <w:rPr>
                <w:b/>
                <w:i/>
              </w:rPr>
              <w:t xml:space="preserve"> </w:t>
            </w:r>
            <w:r w:rsidRPr="005B17D3">
              <w:t>fields will not display.</w:t>
            </w:r>
          </w:p>
        </w:tc>
      </w:tr>
    </w:tbl>
    <w:p w14:paraId="6EF612A1" w14:textId="27658094" w:rsidR="00BE52CE" w:rsidRPr="005B17D3" w:rsidRDefault="00BE52CE" w:rsidP="00EF3896">
      <w:pPr>
        <w:pStyle w:val="ScreenField"/>
      </w:pPr>
    </w:p>
    <w:p w14:paraId="7135A4D8" w14:textId="77777777" w:rsidR="00BE52CE" w:rsidRPr="005B17D3" w:rsidRDefault="00BE52CE" w:rsidP="00EF3896">
      <w:pPr>
        <w:pStyle w:val="ScreenField"/>
        <w:rPr>
          <w:bCs/>
        </w:rPr>
      </w:pPr>
      <w:r w:rsidRPr="005B17D3">
        <w:t>City:</w:t>
      </w:r>
    </w:p>
    <w:p w14:paraId="3201E423" w14:textId="77777777" w:rsidR="00BE52CE" w:rsidRPr="005B17D3" w:rsidRDefault="00BE52CE" w:rsidP="00EF3896">
      <w:pPr>
        <w:pStyle w:val="ScreenFieldDesc"/>
      </w:pPr>
      <w:r w:rsidRPr="005B17D3">
        <w:t>Enter the city the registrant lives in.</w:t>
      </w:r>
    </w:p>
    <w:p w14:paraId="73417BA8" w14:textId="77777777" w:rsidR="0026689C" w:rsidRPr="005B17D3" w:rsidRDefault="0026689C" w:rsidP="00EF3896">
      <w:pPr>
        <w:pStyle w:val="ScreenField"/>
      </w:pPr>
    </w:p>
    <w:p w14:paraId="0D99DB53" w14:textId="676044EF" w:rsidR="00BE52CE" w:rsidRPr="005B17D3" w:rsidRDefault="00BE52CE" w:rsidP="00EF3896">
      <w:pPr>
        <w:pStyle w:val="ScreenField"/>
        <w:rPr>
          <w:bCs/>
        </w:rPr>
      </w:pPr>
      <w:r w:rsidRPr="005B17D3">
        <w:t>State/Province:</w:t>
      </w:r>
    </w:p>
    <w:p w14:paraId="627FB300" w14:textId="77777777" w:rsidR="00BE52CE" w:rsidRPr="005B17D3" w:rsidRDefault="00BE52CE" w:rsidP="00EF3896">
      <w:pPr>
        <w:pStyle w:val="ScreenFieldDesc"/>
      </w:pPr>
      <w:r w:rsidRPr="005B17D3">
        <w:rPr>
          <w:b/>
        </w:rPr>
        <w:t>State</w:t>
      </w:r>
      <w:r w:rsidRPr="005B17D3">
        <w:t>: Enter the full state name in which the Veteran lives in the U.S</w:t>
      </w:r>
      <w:r w:rsidRPr="005B17D3">
        <w:fldChar w:fldCharType="begin"/>
      </w:r>
      <w:r w:rsidRPr="005B17D3">
        <w:instrText xml:space="preserve"> XE “</w:instrText>
      </w:r>
      <w:r w:rsidRPr="005B17D3">
        <w:rPr>
          <w:b/>
        </w:rPr>
        <w:instrText>State/Province</w:instrText>
      </w:r>
      <w:r w:rsidRPr="005B17D3">
        <w:instrText xml:space="preserve">:AAP” </w:instrText>
      </w:r>
      <w:r w:rsidRPr="005B17D3">
        <w:fldChar w:fldCharType="end"/>
      </w:r>
      <w:r w:rsidRPr="005B17D3">
        <w:t xml:space="preserve">., if not already populated by the system via the </w:t>
      </w:r>
      <w:r w:rsidRPr="005B17D3">
        <w:rPr>
          <w:i/>
        </w:rPr>
        <w:t>Zip Code</w:t>
      </w:r>
      <w:r w:rsidRPr="005B17D3">
        <w:t xml:space="preserve"> entry.</w:t>
      </w:r>
    </w:p>
    <w:p w14:paraId="5802FB83" w14:textId="77777777" w:rsidR="00BE52CE" w:rsidRPr="005B17D3" w:rsidRDefault="00BE52CE" w:rsidP="00EF3896">
      <w:pPr>
        <w:pStyle w:val="ListBull2"/>
      </w:pPr>
      <w:r w:rsidRPr="005B17D3">
        <w:t xml:space="preserve">U.S. addresses should follow the standard U.S. Postal Service (USPS) format as closely as possible. </w:t>
      </w:r>
      <w:hyperlink r:id="rId86" w:history="1">
        <w:r w:rsidRPr="005B17D3">
          <w:rPr>
            <w:rStyle w:val="Hyperlink"/>
          </w:rPr>
          <w:t>USPS Publication 28</w:t>
        </w:r>
      </w:hyperlink>
      <w:r w:rsidRPr="005B17D3">
        <w:t xml:space="preserve"> outlines those standards. The Veterans Health Administration (VHA) has a standard list of values for States and Counties.</w:t>
      </w:r>
    </w:p>
    <w:p w14:paraId="0577BBBE" w14:textId="3F30BA4D" w:rsidR="00BE52CE" w:rsidRPr="005B17D3" w:rsidRDefault="00BE52CE" w:rsidP="00EF3896">
      <w:pPr>
        <w:pStyle w:val="ListBull2"/>
        <w:rPr>
          <w:color w:val="0000FF"/>
          <w:u w:val="single"/>
        </w:rPr>
      </w:pPr>
      <w:r w:rsidRPr="005B17D3">
        <w:t xml:space="preserve">Visit the </w:t>
      </w:r>
      <w:r w:rsidRPr="005B17D3">
        <w:rPr>
          <w:b/>
          <w:bCs/>
          <w:i/>
        </w:rPr>
        <w:t xml:space="preserve">Administrative Data Quality Council Intranet Site </w:t>
      </w:r>
      <w:r w:rsidRPr="005B17D3">
        <w:t>to view a standard list of values for States and Counties</w:t>
      </w:r>
      <w:r w:rsidR="00E8016B" w:rsidRPr="005B17D3">
        <w:t>.</w:t>
      </w:r>
    </w:p>
    <w:p w14:paraId="5D6A11C2" w14:textId="77777777" w:rsidR="00BE52CE" w:rsidRPr="005B17D3" w:rsidRDefault="00BE52CE" w:rsidP="00EF3896">
      <w:pPr>
        <w:pStyle w:val="ScreenFieldDesc"/>
      </w:pPr>
      <w:r w:rsidRPr="005B17D3">
        <w:rPr>
          <w:b/>
        </w:rPr>
        <w:t>Province</w:t>
      </w:r>
      <w:r w:rsidRPr="005B17D3">
        <w:t xml:space="preserve">: Enter the full province name if a country other than </w:t>
      </w:r>
      <w:r w:rsidRPr="005B17D3">
        <w:rPr>
          <w:b/>
        </w:rPr>
        <w:t>United States</w:t>
      </w:r>
      <w:r w:rsidRPr="005B17D3">
        <w:t xml:space="preserve"> is selected. </w:t>
      </w:r>
      <w:r w:rsidRPr="005B17D3">
        <w:rPr>
          <w:i/>
        </w:rPr>
        <w:t>Province</w:t>
      </w:r>
      <w:r w:rsidRPr="005B17D3">
        <w:t xml:space="preserve"> can be up to 20 characters in length.</w:t>
      </w:r>
    </w:p>
    <w:p w14:paraId="49381FFC" w14:textId="77777777" w:rsidR="00BE52CE" w:rsidRPr="005B17D3" w:rsidRDefault="00BE52CE" w:rsidP="00EF3896">
      <w:pPr>
        <w:pStyle w:val="ListBull2"/>
      </w:pPr>
      <w:r w:rsidRPr="005B17D3">
        <w:rPr>
          <w:b/>
          <w:i/>
        </w:rPr>
        <w:t>Province</w:t>
      </w:r>
      <w:r w:rsidRPr="005B17D3">
        <w:rPr>
          <w:b/>
        </w:rPr>
        <w:t xml:space="preserve"> </w:t>
      </w:r>
      <w:r w:rsidRPr="005B17D3">
        <w:t>is not a required field.</w:t>
      </w:r>
      <w:r w:rsidRPr="005B17D3" w:rsidDel="00DA033F">
        <w:t xml:space="preserve"> </w:t>
      </w:r>
    </w:p>
    <w:p w14:paraId="3E53761D" w14:textId="77777777" w:rsidR="0026689C" w:rsidRPr="005B17D3" w:rsidRDefault="0026689C" w:rsidP="00EF3896">
      <w:pPr>
        <w:pStyle w:val="ScreenField"/>
      </w:pPr>
    </w:p>
    <w:p w14:paraId="092FDE97" w14:textId="3231DF62" w:rsidR="00BE52CE" w:rsidRPr="005B17D3" w:rsidRDefault="00BE52CE" w:rsidP="00EF3896">
      <w:pPr>
        <w:pStyle w:val="ScreenField"/>
        <w:rPr>
          <w:bCs/>
        </w:rPr>
      </w:pPr>
      <w:r w:rsidRPr="005B17D3">
        <w:t>Postal Code:</w:t>
      </w:r>
    </w:p>
    <w:p w14:paraId="0C7B0ABE" w14:textId="77777777" w:rsidR="00BE52CE" w:rsidRPr="005B17D3" w:rsidRDefault="00BE52CE" w:rsidP="00EF3896">
      <w:pPr>
        <w:pStyle w:val="ScreenFieldDesc"/>
      </w:pPr>
      <w:r w:rsidRPr="005B17D3">
        <w:t xml:space="preserve">Enter a postal code if a country other than </w:t>
      </w:r>
      <w:r w:rsidRPr="005B17D3">
        <w:rPr>
          <w:b/>
        </w:rPr>
        <w:t>United States</w:t>
      </w:r>
      <w:r w:rsidRPr="005B17D3">
        <w:t xml:space="preserve"> is selected. </w:t>
      </w:r>
      <w:r w:rsidRPr="005B17D3">
        <w:rPr>
          <w:i/>
        </w:rPr>
        <w:t>Postal Code</w:t>
      </w:r>
      <w:r w:rsidRPr="005B17D3">
        <w:t xml:space="preserve"> can be up to 10 characters/numbers in length.</w:t>
      </w:r>
    </w:p>
    <w:p w14:paraId="6757E43A" w14:textId="77777777" w:rsidR="00BE52CE" w:rsidRPr="005B17D3" w:rsidRDefault="00BE52CE" w:rsidP="00EF3896">
      <w:pPr>
        <w:pStyle w:val="ListBull2"/>
      </w:pPr>
      <w:r w:rsidRPr="005B17D3">
        <w:rPr>
          <w:b/>
          <w:i/>
        </w:rPr>
        <w:t>Postal Code</w:t>
      </w:r>
      <w:r w:rsidRPr="005B17D3">
        <w:t xml:space="preserve"> is not a required field.</w:t>
      </w:r>
    </w:p>
    <w:p w14:paraId="31DB70AB" w14:textId="77777777" w:rsidR="00BE52CE" w:rsidRPr="005B17D3" w:rsidRDefault="00BE52CE" w:rsidP="00EF3896">
      <w:pPr>
        <w:pStyle w:val="ScreenField"/>
        <w:rPr>
          <w:bCs/>
        </w:rPr>
      </w:pPr>
      <w:r w:rsidRPr="005B17D3">
        <w:t>Home Phone Number:</w:t>
      </w:r>
    </w:p>
    <w:p w14:paraId="4A7E23AA" w14:textId="49978ABC" w:rsidR="00BE52CE" w:rsidRPr="005B17D3" w:rsidRDefault="00BE52CE" w:rsidP="00EF3896">
      <w:pPr>
        <w:pStyle w:val="ScreenFieldDesc"/>
      </w:pPr>
      <w:r w:rsidRPr="005B17D3">
        <w:t xml:space="preserve">Enter the </w:t>
      </w:r>
      <w:r w:rsidR="006204FA" w:rsidRPr="005B17D3">
        <w:t>Veterans</w:t>
      </w:r>
      <w:r w:rsidRPr="005B17D3">
        <w:t xml:space="preserve"> home phone number.</w:t>
      </w:r>
    </w:p>
    <w:p w14:paraId="642B1EE7" w14:textId="77777777" w:rsidR="00BE52CE" w:rsidRPr="005B17D3" w:rsidRDefault="00BE52CE" w:rsidP="00EF3896">
      <w:pPr>
        <w:pStyle w:val="ListBull2"/>
      </w:pPr>
      <w:r w:rsidRPr="005B17D3">
        <w:t>Format: (XXX) XXX-XXXX</w:t>
      </w:r>
    </w:p>
    <w:p w14:paraId="654D5E34" w14:textId="22E70344" w:rsidR="00BE52CE" w:rsidRPr="005B17D3" w:rsidRDefault="00BE52CE" w:rsidP="00EF3896">
      <w:pPr>
        <w:pStyle w:val="ReqField"/>
      </w:pPr>
      <w:r w:rsidRPr="005B17D3">
        <w:t>Indicates required field</w:t>
      </w:r>
    </w:p>
    <w:p w14:paraId="1374FB2F" w14:textId="77777777" w:rsidR="0026689C" w:rsidRPr="005B17D3" w:rsidRDefault="0026689C" w:rsidP="0026689C">
      <w:pPr>
        <w:pStyle w:val="ReqField"/>
        <w:numPr>
          <w:ilvl w:val="0"/>
          <w:numId w:val="0"/>
        </w:numPr>
      </w:pPr>
    </w:p>
    <w:p w14:paraId="6423EC5F" w14:textId="77777777" w:rsidR="00BE52CE" w:rsidRPr="005B17D3" w:rsidRDefault="00BE52CE" w:rsidP="00EF3896">
      <w:pPr>
        <w:pStyle w:val="Heading3"/>
      </w:pPr>
      <w:r w:rsidRPr="005B17D3">
        <w:fldChar w:fldCharType="begin"/>
      </w:r>
      <w:r w:rsidRPr="005B17D3">
        <w:instrText xml:space="preserve"> XE "Per Diem Charges " \* MERGEFORMAT </w:instrText>
      </w:r>
      <w:r w:rsidRPr="005B17D3">
        <w:fldChar w:fldCharType="end"/>
      </w:r>
      <w:r w:rsidRPr="005B17D3">
        <w:fldChar w:fldCharType="begin"/>
      </w:r>
      <w:r w:rsidRPr="005B17D3">
        <w:instrText xml:space="preserve"> XE "Outpatient Copayments " \* MERGEFORMAT </w:instrText>
      </w:r>
      <w:r w:rsidRPr="005B17D3">
        <w:fldChar w:fldCharType="end"/>
      </w:r>
      <w:r w:rsidRPr="005B17D3">
        <w:fldChar w:fldCharType="begin"/>
      </w:r>
      <w:r w:rsidRPr="005B17D3">
        <w:instrText xml:space="preserve"> XE "Medication Copayments " \* MERGEFORMAT </w:instrText>
      </w:r>
      <w:r w:rsidRPr="005B17D3">
        <w:fldChar w:fldCharType="end"/>
      </w:r>
      <w:r w:rsidRPr="005B17D3">
        <w:fldChar w:fldCharType="begin"/>
      </w:r>
      <w:r w:rsidRPr="005B17D3">
        <w:instrText xml:space="preserve"> XE "Long Term Care Copayments " \* MERGEFORMAT </w:instrText>
      </w:r>
      <w:r w:rsidRPr="005B17D3">
        <w:fldChar w:fldCharType="end"/>
      </w:r>
      <w:r w:rsidRPr="005B17D3">
        <w:fldChar w:fldCharType="begin"/>
      </w:r>
      <w:r w:rsidRPr="005B17D3">
        <w:instrText xml:space="preserve"> XE "Inpatient Copayments " \* MERGEFORMAT </w:instrText>
      </w:r>
      <w:r w:rsidRPr="005B17D3">
        <w:fldChar w:fldCharType="end"/>
      </w:r>
      <w:bookmarkStart w:id="769" w:name="_Toc394920764"/>
      <w:bookmarkStart w:id="770" w:name="_Toc406571101"/>
      <w:bookmarkStart w:id="771" w:name="_Toc478746540"/>
      <w:bookmarkStart w:id="772" w:name="_Toc482888470"/>
      <w:bookmarkStart w:id="773" w:name="_Toc31622214"/>
      <w:r w:rsidRPr="005B17D3">
        <w:t>Save in Process</w:t>
      </w:r>
      <w:bookmarkEnd w:id="769"/>
      <w:bookmarkEnd w:id="770"/>
      <w:bookmarkEnd w:id="771"/>
      <w:bookmarkEnd w:id="772"/>
      <w:bookmarkEnd w:id="773"/>
    </w:p>
    <w:p w14:paraId="512FDF8A" w14:textId="77777777" w:rsidR="00BE52CE" w:rsidRPr="005B17D3" w:rsidRDefault="00BE52CE" w:rsidP="00EF3896">
      <w:pPr>
        <w:pStyle w:val="BodyTextBullet2"/>
      </w:pPr>
      <w:r w:rsidRPr="005B17D3">
        <w:t xml:space="preserve">The </w:t>
      </w:r>
      <w:r w:rsidRPr="005B17D3">
        <w:rPr>
          <w:b/>
        </w:rPr>
        <w:t>Save in Process</w:t>
      </w:r>
      <w:r w:rsidRPr="005B17D3">
        <w:t xml:space="preserve"> option allows users</w:t>
      </w:r>
      <w:r w:rsidRPr="005B17D3">
        <w:fldChar w:fldCharType="begin"/>
      </w:r>
      <w:r w:rsidRPr="005B17D3">
        <w:instrText xml:space="preserve"> XE "User:Copayments:View Copayment information" </w:instrText>
      </w:r>
      <w:r w:rsidRPr="005B17D3">
        <w:fldChar w:fldCharType="end"/>
      </w:r>
      <w:r w:rsidRPr="005B17D3">
        <w:t xml:space="preserve"> to save Veteran records in a “In Process” state so they can be returned to for completion at a later time.</w:t>
      </w:r>
    </w:p>
    <w:p w14:paraId="349F819B" w14:textId="77777777" w:rsidR="00BE52CE" w:rsidRPr="005B17D3" w:rsidRDefault="00BE52CE" w:rsidP="00474E83">
      <w:pPr>
        <w:pStyle w:val="NoteLightbulb"/>
      </w:pPr>
      <w:r w:rsidRPr="005B17D3">
        <w:rPr>
          <w:b/>
        </w:rPr>
        <w:t>Note:</w:t>
      </w:r>
      <w:r w:rsidRPr="005B17D3">
        <w:t xml:space="preserve"> The </w:t>
      </w:r>
      <w:r w:rsidRPr="005B17D3">
        <w:rPr>
          <w:b/>
        </w:rPr>
        <w:t>Save in Process</w:t>
      </w:r>
      <w:r w:rsidRPr="005B17D3">
        <w:t xml:space="preserve"> button becomes available after an </w:t>
      </w:r>
      <w:r w:rsidRPr="005B17D3">
        <w:rPr>
          <w:i/>
        </w:rPr>
        <w:t>Add New Person</w:t>
      </w:r>
      <w:r w:rsidRPr="005B17D3">
        <w:t xml:space="preserve"> has been started.</w:t>
      </w:r>
    </w:p>
    <w:p w14:paraId="663BF44B" w14:textId="77777777" w:rsidR="00BE52CE" w:rsidRPr="005B17D3" w:rsidRDefault="00BE52CE" w:rsidP="00EF3896">
      <w:pPr>
        <w:pStyle w:val="BodyTextBullet2"/>
      </w:pPr>
      <w:r w:rsidRPr="005B17D3">
        <w:t xml:space="preserve">Users must use the </w:t>
      </w:r>
      <w:r w:rsidRPr="005B17D3">
        <w:rPr>
          <w:i/>
        </w:rPr>
        <w:t>Search and Add New Person</w:t>
      </w:r>
      <w:r w:rsidRPr="005B17D3">
        <w:t xml:space="preserve"> screen to find the “In Process” Veteran and resume completion of the required screens and fields to register the Veteran in order to resume a registration that is “In Process”,</w:t>
      </w:r>
    </w:p>
    <w:p w14:paraId="2517CB0C" w14:textId="77777777" w:rsidR="00BE52CE" w:rsidRPr="005B17D3" w:rsidRDefault="00BE52CE" w:rsidP="00EF3896">
      <w:pPr>
        <w:pStyle w:val="BodyTextBullet2"/>
      </w:pPr>
      <w:r w:rsidRPr="005B17D3">
        <w:t xml:space="preserve">Users can only </w:t>
      </w:r>
      <w:r w:rsidRPr="005B17D3">
        <w:rPr>
          <w:b/>
        </w:rPr>
        <w:t>Cancel Registration</w:t>
      </w:r>
      <w:r w:rsidRPr="005B17D3">
        <w:t xml:space="preserve"> if the Veteran is registered in ES through VistA while their status is “In Process”. </w:t>
      </w:r>
    </w:p>
    <w:p w14:paraId="1CD5511F" w14:textId="77777777" w:rsidR="00BE52CE" w:rsidRPr="005B17D3" w:rsidRDefault="00BE52CE" w:rsidP="00EF3896">
      <w:pPr>
        <w:pStyle w:val="BodyTextBullet2"/>
      </w:pPr>
      <w:r w:rsidRPr="005B17D3">
        <w:t xml:space="preserve">Reports provide information of registrations that are “In Process”. </w:t>
      </w:r>
    </w:p>
    <w:p w14:paraId="3E95C9DC" w14:textId="09D4E563" w:rsidR="00BE52CE" w:rsidRPr="005B17D3" w:rsidRDefault="00BE52CE" w:rsidP="00EF3896">
      <w:pPr>
        <w:pStyle w:val="BodyTextBullet2"/>
      </w:pPr>
      <w:r w:rsidRPr="005B17D3">
        <w:t xml:space="preserve">Users can use the </w:t>
      </w:r>
      <w:r w:rsidRPr="005B17D3">
        <w:rPr>
          <w:i/>
        </w:rPr>
        <w:t>Search and Add New Person</w:t>
      </w:r>
      <w:r w:rsidRPr="005B17D3">
        <w:t xml:space="preserve"> screen to find and complete Veteran registrations.</w:t>
      </w:r>
    </w:p>
    <w:p w14:paraId="4770B9FE" w14:textId="77777777" w:rsidR="0026689C" w:rsidRPr="005B17D3" w:rsidRDefault="0026689C" w:rsidP="00EF3896">
      <w:pPr>
        <w:pStyle w:val="BodyTextBullet2"/>
      </w:pPr>
    </w:p>
    <w:p w14:paraId="136DCE39" w14:textId="77777777" w:rsidR="00BE52CE" w:rsidRPr="005B17D3" w:rsidRDefault="00BE52CE" w:rsidP="00EF3896">
      <w:pPr>
        <w:pStyle w:val="Heading3"/>
      </w:pPr>
      <w:bookmarkStart w:id="774" w:name="_Toc394920765"/>
      <w:bookmarkStart w:id="775" w:name="_Toc406571102"/>
      <w:bookmarkStart w:id="776" w:name="_Toc478746541"/>
      <w:bookmarkStart w:id="777" w:name="_Toc482888471"/>
      <w:bookmarkStart w:id="778" w:name="_Toc31622215"/>
      <w:r w:rsidRPr="005B17D3">
        <w:t>Cancel Registration</w:t>
      </w:r>
      <w:bookmarkEnd w:id="774"/>
      <w:bookmarkEnd w:id="775"/>
      <w:bookmarkEnd w:id="776"/>
      <w:bookmarkEnd w:id="777"/>
      <w:bookmarkEnd w:id="778"/>
    </w:p>
    <w:p w14:paraId="768D1740" w14:textId="77777777" w:rsidR="00BE52CE" w:rsidRPr="005B17D3" w:rsidRDefault="00BE52CE" w:rsidP="00EF3896">
      <w:pPr>
        <w:pStyle w:val="BodyTextBullet2"/>
      </w:pPr>
      <w:r w:rsidRPr="005B17D3">
        <w:t xml:space="preserve">Selecting </w:t>
      </w:r>
      <w:r w:rsidRPr="005B17D3">
        <w:rPr>
          <w:b/>
        </w:rPr>
        <w:t>Cancel Registration</w:t>
      </w:r>
      <w:r w:rsidRPr="005B17D3">
        <w:t xml:space="preserve"> cancels the registration that is in progress, or a registration that has been resumed from being “Saved in Process”.</w:t>
      </w:r>
    </w:p>
    <w:p w14:paraId="1DC1FB72" w14:textId="77777777" w:rsidR="00BE52CE" w:rsidRPr="005B17D3" w:rsidRDefault="00BE52CE" w:rsidP="00474E83">
      <w:pPr>
        <w:pStyle w:val="NoteLightbulb"/>
      </w:pPr>
      <w:r w:rsidRPr="005B17D3">
        <w:rPr>
          <w:b/>
        </w:rPr>
        <w:t>Note:</w:t>
      </w:r>
      <w:r w:rsidRPr="005B17D3">
        <w:t xml:space="preserve"> The </w:t>
      </w:r>
      <w:r w:rsidRPr="005B17D3">
        <w:rPr>
          <w:b/>
        </w:rPr>
        <w:t>Cancel Registration</w:t>
      </w:r>
      <w:r w:rsidRPr="005B17D3">
        <w:t xml:space="preserve"> button is only available for an “In Process” Veteran. </w:t>
      </w:r>
    </w:p>
    <w:p w14:paraId="60A4E140" w14:textId="77777777" w:rsidR="0026689C" w:rsidRPr="005B17D3" w:rsidRDefault="0026689C" w:rsidP="00EF3896">
      <w:pPr>
        <w:pStyle w:val="BodyTextBullet2"/>
      </w:pPr>
    </w:p>
    <w:p w14:paraId="35D80E5F" w14:textId="30624698" w:rsidR="00BE52CE" w:rsidRPr="005B17D3" w:rsidRDefault="00BE52CE" w:rsidP="00EF3896">
      <w:pPr>
        <w:pStyle w:val="BodyTextBullet2"/>
      </w:pPr>
      <w:r w:rsidRPr="005B17D3">
        <w:t xml:space="preserve">A warning message displays before the cancellation is processed and users are returned to the </w:t>
      </w:r>
      <w:r w:rsidRPr="005B17D3">
        <w:rPr>
          <w:i/>
        </w:rPr>
        <w:t>Search and Add New Person</w:t>
      </w:r>
      <w:r w:rsidRPr="005B17D3">
        <w:t xml:space="preserve"> screen.</w:t>
      </w:r>
    </w:p>
    <w:p w14:paraId="453AEFBD" w14:textId="77777777" w:rsidR="0026689C" w:rsidRPr="005B17D3" w:rsidRDefault="0026689C" w:rsidP="00EF3896">
      <w:pPr>
        <w:pStyle w:val="BodyTextBullet2"/>
      </w:pPr>
    </w:p>
    <w:p w14:paraId="3CAC10B4" w14:textId="7B6D9B03" w:rsidR="00BE52CE" w:rsidRPr="005B17D3" w:rsidRDefault="00BE52CE" w:rsidP="00EF3896">
      <w:pPr>
        <w:pStyle w:val="Heading3"/>
      </w:pPr>
      <w:bookmarkStart w:id="779" w:name="_Toc394920766"/>
      <w:bookmarkStart w:id="780" w:name="_Toc406571103"/>
      <w:bookmarkStart w:id="781" w:name="_Toc478746542"/>
      <w:bookmarkStart w:id="782" w:name="_Toc482888472"/>
      <w:bookmarkStart w:id="783" w:name="_Toc31622216"/>
      <w:r w:rsidRPr="005B17D3">
        <w:t>Status History</w:t>
      </w:r>
      <w:bookmarkEnd w:id="779"/>
      <w:bookmarkEnd w:id="780"/>
      <w:bookmarkEnd w:id="781"/>
      <w:bookmarkEnd w:id="782"/>
      <w:bookmarkEnd w:id="783"/>
    </w:p>
    <w:p w14:paraId="30099A17" w14:textId="77777777" w:rsidR="00BE52CE" w:rsidRPr="005B17D3" w:rsidRDefault="00BE52CE" w:rsidP="00EF3896">
      <w:pPr>
        <w:pStyle w:val="BodyTextBullet2"/>
      </w:pPr>
      <w:r w:rsidRPr="005B17D3">
        <w:t xml:space="preserve">The </w:t>
      </w:r>
      <w:r w:rsidRPr="005B17D3">
        <w:rPr>
          <w:i/>
        </w:rPr>
        <w:t>Status History/Person Search</w:t>
      </w:r>
      <w:r w:rsidRPr="005B17D3">
        <w:t xml:space="preserve"> screen allows users to see the current status of the ESR application status history.</w:t>
      </w:r>
    </w:p>
    <w:p w14:paraId="7B692FE1" w14:textId="77777777" w:rsidR="00BE52CE" w:rsidRPr="005B17D3" w:rsidRDefault="00BE52CE" w:rsidP="0026689C">
      <w:pPr>
        <w:pStyle w:val="NoteLightbulb"/>
        <w:rPr>
          <w:b/>
        </w:rPr>
      </w:pPr>
      <w:r w:rsidRPr="005B17D3">
        <w:rPr>
          <w:b/>
        </w:rPr>
        <w:t xml:space="preserve">Notes: </w:t>
      </w:r>
    </w:p>
    <w:p w14:paraId="0D5ECE8A" w14:textId="77777777" w:rsidR="00BE52CE" w:rsidRPr="005B17D3" w:rsidRDefault="00BE52CE" w:rsidP="0026689C">
      <w:pPr>
        <w:pStyle w:val="NoteYellowBullet"/>
      </w:pPr>
      <w:r w:rsidRPr="005B17D3">
        <w:t>The Status History button function is only available for an “In Process” registrant.</w:t>
      </w:r>
    </w:p>
    <w:p w14:paraId="09264B18" w14:textId="77777777" w:rsidR="00BE52CE" w:rsidRPr="005B17D3" w:rsidRDefault="00BE52CE" w:rsidP="0026689C">
      <w:pPr>
        <w:pStyle w:val="NoteYellowBullet"/>
      </w:pPr>
      <w:r w:rsidRPr="005B17D3">
        <w:t xml:space="preserve"> Users must have the appropriate </w:t>
      </w:r>
      <w:r w:rsidRPr="005B17D3">
        <w:rPr>
          <w:i/>
        </w:rPr>
        <w:t>Capability</w:t>
      </w:r>
      <w:r w:rsidRPr="005B17D3">
        <w:t xml:space="preserve"> added to their security</w:t>
      </w:r>
      <w:r w:rsidRPr="005B17D3">
        <w:rPr>
          <w:i/>
        </w:rPr>
        <w:t xml:space="preserve"> User Profile</w:t>
      </w:r>
      <w:r w:rsidRPr="005B17D3">
        <w:t xml:space="preserve"> in order to view the registrant’s </w:t>
      </w:r>
      <w:r w:rsidRPr="005B17D3">
        <w:rPr>
          <w:i/>
        </w:rPr>
        <w:t>Status History</w:t>
      </w:r>
      <w:r w:rsidRPr="005B17D3">
        <w:t xml:space="preserve">. See the </w:t>
      </w:r>
      <w:r w:rsidRPr="005B17D3">
        <w:rPr>
          <w:i/>
        </w:rPr>
        <w:t>Roles</w:t>
      </w:r>
      <w:r w:rsidRPr="005B17D3">
        <w:t xml:space="preserve"> and </w:t>
      </w:r>
      <w:r w:rsidRPr="005B17D3">
        <w:rPr>
          <w:i/>
        </w:rPr>
        <w:t>Capability Sets</w:t>
      </w:r>
      <w:r w:rsidRPr="005B17D3">
        <w:t xml:space="preserve"> sections under </w:t>
      </w:r>
      <w:r w:rsidRPr="005B17D3">
        <w:rPr>
          <w:i/>
        </w:rPr>
        <w:t>Admin</w:t>
      </w:r>
      <w:r w:rsidRPr="005B17D3">
        <w:t xml:space="preserve"> for more information.</w:t>
      </w:r>
    </w:p>
    <w:p w14:paraId="1D1B8BB9" w14:textId="77777777" w:rsidR="00BE52CE" w:rsidRPr="005B17D3" w:rsidRDefault="00BE52CE" w:rsidP="00EF3896">
      <w:pPr>
        <w:pStyle w:val="ScreenName"/>
      </w:pPr>
      <w:r w:rsidRPr="005B17D3">
        <w:t>Person Search</w:t>
      </w:r>
    </w:p>
    <w:p w14:paraId="44CBEDEE" w14:textId="77777777" w:rsidR="00BE52CE" w:rsidRPr="005B17D3" w:rsidRDefault="00BE52CE" w:rsidP="00EF3896">
      <w:pPr>
        <w:pStyle w:val="ScreenField"/>
      </w:pPr>
      <w:r w:rsidRPr="005B17D3">
        <w:t>Application Signature Date:</w:t>
      </w:r>
    </w:p>
    <w:p w14:paraId="5E73A65D" w14:textId="344F78B3" w:rsidR="00BE52CE" w:rsidRPr="005B17D3" w:rsidRDefault="00BE52CE" w:rsidP="00EF3896">
      <w:pPr>
        <w:pStyle w:val="ScreenFieldDesc"/>
      </w:pPr>
      <w:r w:rsidRPr="005B17D3">
        <w:rPr>
          <w:b/>
          <w:i/>
        </w:rPr>
        <w:t>Application Signature Date</w:t>
      </w:r>
      <w:r w:rsidRPr="005B17D3">
        <w:t xml:space="preserve"> is the date the application was signed and is a display-only field.</w:t>
      </w:r>
    </w:p>
    <w:p w14:paraId="1F2FBD08" w14:textId="77777777" w:rsidR="0026689C" w:rsidRPr="005B17D3" w:rsidRDefault="0026689C" w:rsidP="00EF3896">
      <w:pPr>
        <w:pStyle w:val="ScreenField"/>
      </w:pPr>
    </w:p>
    <w:p w14:paraId="15C23500" w14:textId="2CFDC9B4" w:rsidR="00BE52CE" w:rsidRPr="005B17D3" w:rsidRDefault="00BE52CE" w:rsidP="00EF3896">
      <w:pPr>
        <w:pStyle w:val="ScreenField"/>
      </w:pPr>
      <w:r w:rsidRPr="005B17D3">
        <w:t>Application Method:</w:t>
      </w:r>
    </w:p>
    <w:p w14:paraId="5677F41A" w14:textId="77777777" w:rsidR="00BE52CE" w:rsidRPr="005B17D3" w:rsidRDefault="00BE52CE" w:rsidP="00EF3896">
      <w:pPr>
        <w:pStyle w:val="ScreenFieldDesc"/>
      </w:pPr>
      <w:r w:rsidRPr="005B17D3">
        <w:rPr>
          <w:b/>
        </w:rPr>
        <w:t>Application Method</w:t>
      </w:r>
      <w:r w:rsidRPr="005B17D3">
        <w:t xml:space="preserve"> is the method by which the application was received, either by phone, online, or in person, and is a display-only field.</w:t>
      </w:r>
    </w:p>
    <w:p w14:paraId="4235BBE3" w14:textId="77777777" w:rsidR="0026689C" w:rsidRPr="005B17D3" w:rsidRDefault="0026689C" w:rsidP="00EF3896">
      <w:pPr>
        <w:pStyle w:val="ScreenField"/>
      </w:pPr>
    </w:p>
    <w:p w14:paraId="52DC5EA3" w14:textId="0573B00E" w:rsidR="00BE52CE" w:rsidRPr="005B17D3" w:rsidRDefault="00BE52CE" w:rsidP="00EF3896">
      <w:pPr>
        <w:pStyle w:val="ScreenField"/>
      </w:pPr>
      <w:r w:rsidRPr="005B17D3">
        <w:t>Application Entry Date:</w:t>
      </w:r>
    </w:p>
    <w:p w14:paraId="6B278135" w14:textId="67D63521" w:rsidR="00BE52CE" w:rsidRPr="005B17D3" w:rsidRDefault="00BE52CE" w:rsidP="00EF3896">
      <w:pPr>
        <w:pStyle w:val="ScreenFieldDesc"/>
      </w:pPr>
      <w:r w:rsidRPr="005B17D3">
        <w:rPr>
          <w:b/>
        </w:rPr>
        <w:t>Application Entry Date</w:t>
      </w:r>
      <w:r w:rsidRPr="005B17D3">
        <w:t xml:space="preserve"> is the date the application data entry process began and is a display-only field.</w:t>
      </w:r>
    </w:p>
    <w:p w14:paraId="1D3230EC" w14:textId="77777777" w:rsidR="0026689C" w:rsidRPr="005B17D3" w:rsidRDefault="0026689C" w:rsidP="00EF3896">
      <w:pPr>
        <w:pStyle w:val="ScreenField"/>
      </w:pPr>
    </w:p>
    <w:p w14:paraId="6594C0F8" w14:textId="2275D327" w:rsidR="00BE52CE" w:rsidRPr="005B17D3" w:rsidRDefault="00BE52CE" w:rsidP="00EF3896">
      <w:pPr>
        <w:pStyle w:val="ScreenField"/>
      </w:pPr>
      <w:r w:rsidRPr="005B17D3">
        <w:t>Application Status:</w:t>
      </w:r>
    </w:p>
    <w:p w14:paraId="16BBC788" w14:textId="77777777" w:rsidR="00BE52CE" w:rsidRPr="005B17D3" w:rsidRDefault="00BE52CE" w:rsidP="00EF3896">
      <w:pPr>
        <w:pStyle w:val="ScreenFieldDesc"/>
      </w:pPr>
      <w:r w:rsidRPr="005B17D3">
        <w:rPr>
          <w:b/>
        </w:rPr>
        <w:t>Application Status</w:t>
      </w:r>
      <w:r w:rsidRPr="005B17D3">
        <w:t xml:space="preserve"> is the status of the application, i.e., “In-Process”, and is a display-only field.</w:t>
      </w:r>
    </w:p>
    <w:p w14:paraId="6B699DF0" w14:textId="77777777" w:rsidR="0026689C" w:rsidRPr="005B17D3" w:rsidRDefault="0026689C" w:rsidP="00EF3896">
      <w:pPr>
        <w:pStyle w:val="ScreenField"/>
      </w:pPr>
    </w:p>
    <w:p w14:paraId="3CE2734A" w14:textId="298B9897" w:rsidR="00BE52CE" w:rsidRPr="005B17D3" w:rsidRDefault="00BE52CE" w:rsidP="00EF3896">
      <w:pPr>
        <w:pStyle w:val="ScreenField"/>
      </w:pPr>
      <w:r w:rsidRPr="005B17D3">
        <w:t>Application Status Date Timestamp:</w:t>
      </w:r>
    </w:p>
    <w:p w14:paraId="566DB147" w14:textId="77777777" w:rsidR="00BE52CE" w:rsidRPr="005B17D3" w:rsidRDefault="00BE52CE" w:rsidP="00EF3896">
      <w:pPr>
        <w:pStyle w:val="ScreenFieldDesc"/>
      </w:pPr>
      <w:r w:rsidRPr="005B17D3">
        <w:rPr>
          <w:b/>
        </w:rPr>
        <w:t>Application Status Date Timestamp</w:t>
      </w:r>
      <w:r w:rsidRPr="005B17D3">
        <w:t xml:space="preserve"> is the timestamp for the status of the application. The </w:t>
      </w:r>
      <w:r w:rsidRPr="005B17D3">
        <w:rPr>
          <w:b/>
        </w:rPr>
        <w:t>Application Status Date Timestamp</w:t>
      </w:r>
      <w:r w:rsidRPr="005B17D3">
        <w:t xml:space="preserve"> field is ES generated and display-only.</w:t>
      </w:r>
    </w:p>
    <w:p w14:paraId="2F5CB0FF" w14:textId="77777777" w:rsidR="0026689C" w:rsidRPr="005B17D3" w:rsidRDefault="0026689C" w:rsidP="00EF3896">
      <w:pPr>
        <w:pStyle w:val="ScreenField"/>
      </w:pPr>
    </w:p>
    <w:p w14:paraId="4936D100" w14:textId="4DDCEC29" w:rsidR="00BE52CE" w:rsidRPr="005B17D3" w:rsidRDefault="00BE52CE" w:rsidP="00EF3896">
      <w:pPr>
        <w:pStyle w:val="ScreenField"/>
      </w:pPr>
      <w:r w:rsidRPr="005B17D3">
        <w:t>Application Completed Date:</w:t>
      </w:r>
    </w:p>
    <w:p w14:paraId="56FCCF88" w14:textId="77777777" w:rsidR="00BE52CE" w:rsidRPr="005B17D3" w:rsidRDefault="00BE52CE" w:rsidP="00EF3896">
      <w:pPr>
        <w:pStyle w:val="ScreenFieldDesc"/>
      </w:pPr>
      <w:r w:rsidRPr="005B17D3">
        <w:rPr>
          <w:b/>
        </w:rPr>
        <w:t>Application Completed Date</w:t>
      </w:r>
      <w:r w:rsidRPr="005B17D3">
        <w:t xml:space="preserve"> is the date the application was completed. The </w:t>
      </w:r>
      <w:r w:rsidRPr="005B17D3">
        <w:rPr>
          <w:b/>
        </w:rPr>
        <w:t>Application Completed Date</w:t>
      </w:r>
      <w:r w:rsidRPr="005B17D3">
        <w:t xml:space="preserve"> field is ES generated and display-only.</w:t>
      </w:r>
    </w:p>
    <w:p w14:paraId="7A0230B2" w14:textId="77777777" w:rsidR="0026689C" w:rsidRPr="005B17D3" w:rsidRDefault="0026689C" w:rsidP="00EF3896">
      <w:pPr>
        <w:pStyle w:val="ScreenField"/>
      </w:pPr>
    </w:p>
    <w:p w14:paraId="3BB268C7" w14:textId="11FEE0C9" w:rsidR="00BE52CE" w:rsidRPr="005B17D3" w:rsidRDefault="00BE52CE" w:rsidP="00EF3896">
      <w:pPr>
        <w:pStyle w:val="ScreenField"/>
      </w:pPr>
      <w:r w:rsidRPr="005B17D3">
        <w:t>User Completed the Application:</w:t>
      </w:r>
    </w:p>
    <w:p w14:paraId="466A6200" w14:textId="411306EA" w:rsidR="00BE52CE" w:rsidRPr="005B17D3" w:rsidRDefault="00BE52CE" w:rsidP="00EF3896">
      <w:pPr>
        <w:pStyle w:val="ScreenFieldDesc"/>
      </w:pPr>
      <w:r w:rsidRPr="005B17D3">
        <w:rPr>
          <w:b/>
        </w:rPr>
        <w:t>User Completed the Application</w:t>
      </w:r>
      <w:r w:rsidRPr="005B17D3">
        <w:t xml:space="preserve"> is the date the user completed the application. The </w:t>
      </w:r>
      <w:r w:rsidRPr="005B17D3">
        <w:rPr>
          <w:b/>
        </w:rPr>
        <w:t xml:space="preserve">User Completed the Application </w:t>
      </w:r>
      <w:r w:rsidRPr="005B17D3">
        <w:t>field is ES generated and display-only.</w:t>
      </w:r>
    </w:p>
    <w:p w14:paraId="11FD085E" w14:textId="77777777" w:rsidR="0026689C" w:rsidRPr="005B17D3" w:rsidRDefault="0026689C" w:rsidP="0026689C">
      <w:pPr>
        <w:pStyle w:val="ScreenField"/>
      </w:pPr>
    </w:p>
    <w:p w14:paraId="7A3E6D51" w14:textId="77777777" w:rsidR="00BE52CE" w:rsidRPr="005B17D3" w:rsidRDefault="00BE52CE" w:rsidP="00EF3896">
      <w:pPr>
        <w:pStyle w:val="Heading3"/>
      </w:pPr>
      <w:bookmarkStart w:id="784" w:name="_Toc394920767"/>
      <w:bookmarkStart w:id="785" w:name="_Toc406571104"/>
      <w:bookmarkStart w:id="786" w:name="_Toc478746543"/>
      <w:bookmarkStart w:id="787" w:name="_Toc482888473"/>
      <w:bookmarkStart w:id="788" w:name="_Toc31622217"/>
      <w:r w:rsidRPr="005B17D3">
        <w:t>Complete Registration</w:t>
      </w:r>
      <w:bookmarkEnd w:id="784"/>
      <w:bookmarkEnd w:id="785"/>
      <w:bookmarkEnd w:id="786"/>
      <w:bookmarkEnd w:id="787"/>
      <w:bookmarkEnd w:id="788"/>
    </w:p>
    <w:p w14:paraId="47F4BC07" w14:textId="77777777" w:rsidR="00BE52CE" w:rsidRPr="005B17D3" w:rsidRDefault="00BE52CE" w:rsidP="00EF3896">
      <w:pPr>
        <w:pStyle w:val="BodyTextBullet2"/>
      </w:pPr>
      <w:r w:rsidRPr="005B17D3">
        <w:t xml:space="preserve">After completing all required fields on the Person Search screens, ES performs the following: </w:t>
      </w:r>
    </w:p>
    <w:p w14:paraId="12DE3F46" w14:textId="77777777" w:rsidR="00BE52CE" w:rsidRPr="005B17D3" w:rsidRDefault="00BE52CE" w:rsidP="00884662">
      <w:pPr>
        <w:pStyle w:val="BodyTextBullet2"/>
        <w:numPr>
          <w:ilvl w:val="0"/>
          <w:numId w:val="210"/>
        </w:numPr>
      </w:pPr>
      <w:r w:rsidRPr="005B17D3">
        <w:t xml:space="preserve">Runs consistency checks. </w:t>
      </w:r>
    </w:p>
    <w:p w14:paraId="732E1507" w14:textId="77777777" w:rsidR="00BE52CE" w:rsidRPr="005B17D3" w:rsidRDefault="00BE52CE" w:rsidP="00884662">
      <w:pPr>
        <w:pStyle w:val="BodyTextBullet2"/>
        <w:numPr>
          <w:ilvl w:val="0"/>
          <w:numId w:val="210"/>
        </w:numPr>
      </w:pPr>
      <w:r w:rsidRPr="005B17D3">
        <w:t xml:space="preserve">Saves the Veteran data. </w:t>
      </w:r>
    </w:p>
    <w:p w14:paraId="49E99B03" w14:textId="77777777" w:rsidR="00BE52CE" w:rsidRPr="005B17D3" w:rsidRDefault="00BE52CE" w:rsidP="00884662">
      <w:pPr>
        <w:pStyle w:val="BodyTextBullet2"/>
        <w:numPr>
          <w:ilvl w:val="0"/>
          <w:numId w:val="210"/>
        </w:numPr>
      </w:pPr>
      <w:r w:rsidRPr="005B17D3">
        <w:t xml:space="preserve">Updates MVI with additional identity data (if any). </w:t>
      </w:r>
    </w:p>
    <w:p w14:paraId="21ECAA78" w14:textId="77777777" w:rsidR="00BE52CE" w:rsidRPr="005B17D3" w:rsidRDefault="00BE52CE" w:rsidP="00884662">
      <w:pPr>
        <w:pStyle w:val="BodyTextBullet2"/>
        <w:numPr>
          <w:ilvl w:val="0"/>
          <w:numId w:val="210"/>
        </w:numPr>
      </w:pPr>
      <w:r w:rsidRPr="005B17D3">
        <w:t xml:space="preserve">Sends request to MVI to add preferred facility correlation (if none exists). </w:t>
      </w:r>
    </w:p>
    <w:p w14:paraId="0F54720C" w14:textId="77777777" w:rsidR="00BE52CE" w:rsidRPr="005B17D3" w:rsidRDefault="00BE52CE" w:rsidP="00884662">
      <w:pPr>
        <w:pStyle w:val="BodyTextBullet2"/>
        <w:numPr>
          <w:ilvl w:val="0"/>
          <w:numId w:val="210"/>
        </w:numPr>
      </w:pPr>
      <w:r w:rsidRPr="005B17D3">
        <w:t xml:space="preserve">Determines enrollment eligibility. </w:t>
      </w:r>
    </w:p>
    <w:p w14:paraId="35A7EF88" w14:textId="77777777" w:rsidR="00BE52CE" w:rsidRPr="005B17D3" w:rsidRDefault="00BE52CE" w:rsidP="00884662">
      <w:pPr>
        <w:pStyle w:val="BodyTextBullet2"/>
        <w:numPr>
          <w:ilvl w:val="0"/>
          <w:numId w:val="210"/>
        </w:numPr>
      </w:pPr>
      <w:r w:rsidRPr="005B17D3">
        <w:t xml:space="preserve">Sends a query to Veterans Benefits Administration (VBA). </w:t>
      </w:r>
    </w:p>
    <w:p w14:paraId="069CFE97" w14:textId="3336AAF5" w:rsidR="00BE52CE" w:rsidRPr="005B17D3" w:rsidRDefault="00BE52CE" w:rsidP="00884662">
      <w:pPr>
        <w:pStyle w:val="BodyTextBullet2"/>
        <w:numPr>
          <w:ilvl w:val="0"/>
          <w:numId w:val="210"/>
        </w:numPr>
      </w:pPr>
      <w:r w:rsidRPr="005B17D3">
        <w:t>Sends a query to the MSDS Service, then sends the data to the sites, including a bulletin alerting them to the new record.</w:t>
      </w:r>
    </w:p>
    <w:p w14:paraId="5349444E" w14:textId="77777777" w:rsidR="0026689C" w:rsidRPr="005B17D3" w:rsidRDefault="0026689C" w:rsidP="0026689C">
      <w:pPr>
        <w:pStyle w:val="BodyTextBullet2"/>
        <w:ind w:left="360"/>
      </w:pPr>
    </w:p>
    <w:p w14:paraId="4FDF9396" w14:textId="77777777" w:rsidR="00BE52CE" w:rsidRPr="005B17D3" w:rsidRDefault="00BE52CE" w:rsidP="00474E83">
      <w:pPr>
        <w:pStyle w:val="NoteLightbulb"/>
      </w:pPr>
      <w:r w:rsidRPr="005B17D3">
        <w:rPr>
          <w:b/>
          <w:iCs/>
        </w:rPr>
        <w:t>Note:</w:t>
      </w:r>
      <w:r w:rsidRPr="005B17D3">
        <w:rPr>
          <w:iCs/>
        </w:rPr>
        <w:t xml:space="preserve"> The </w:t>
      </w:r>
      <w:r w:rsidRPr="005B17D3">
        <w:rPr>
          <w:b/>
          <w:iCs/>
        </w:rPr>
        <w:t xml:space="preserve">Complete Registration </w:t>
      </w:r>
      <w:r w:rsidRPr="005B17D3">
        <w:rPr>
          <w:iCs/>
        </w:rPr>
        <w:t xml:space="preserve">button is only available for a </w:t>
      </w:r>
      <w:r w:rsidRPr="005B17D3">
        <w:t>registration that is “In Process”, or a registration that has been resumed from being “Saved in Process”.</w:t>
      </w:r>
    </w:p>
    <w:p w14:paraId="4F2DCC31" w14:textId="77777777" w:rsidR="00BE52CE" w:rsidRPr="005B17D3" w:rsidRDefault="00BE52CE" w:rsidP="00EF3896"/>
    <w:p w14:paraId="2AFF4074" w14:textId="5EC948CD" w:rsidR="00BE52CE" w:rsidRPr="005B17D3" w:rsidRDefault="009B4E10" w:rsidP="00EF3896">
      <w:pPr>
        <w:pStyle w:val="Heading2"/>
      </w:pPr>
      <w:bookmarkStart w:id="789" w:name="_Toc31622218"/>
      <w:bookmarkStart w:id="790" w:name="_Toc394920768"/>
      <w:bookmarkStart w:id="791" w:name="_Toc406571105"/>
      <w:bookmarkStart w:id="792" w:name="_Toc478746544"/>
      <w:bookmarkStart w:id="793" w:name="_Toc482888474"/>
      <w:r w:rsidRPr="005B17D3">
        <w:t>Letters</w:t>
      </w:r>
      <w:bookmarkEnd w:id="789"/>
    </w:p>
    <w:p w14:paraId="09F96C0E" w14:textId="5C62F0E0" w:rsidR="0085078E" w:rsidRPr="005B17D3" w:rsidRDefault="0085078E" w:rsidP="00EF3896">
      <w:pPr>
        <w:pStyle w:val="BodyTextBullet2"/>
      </w:pPr>
      <w:r w:rsidRPr="005B17D3">
        <w:t xml:space="preserve">From the </w:t>
      </w:r>
      <w:r w:rsidRPr="005B17D3">
        <w:rPr>
          <w:b/>
        </w:rPr>
        <w:t>Letters</w:t>
      </w:r>
      <w:r w:rsidRPr="005B17D3">
        <w:t xml:space="preserve"> menu item located on the menu bar of the Enrollment System, Enrollment System administrators activate or inactivate, and set effective dates for Community Care letters on the </w:t>
      </w:r>
      <w:r w:rsidRPr="005B17D3">
        <w:rPr>
          <w:b/>
        </w:rPr>
        <w:t>Manage Letters</w:t>
      </w:r>
      <w:r w:rsidR="004A48E6" w:rsidRPr="005B17D3">
        <w:t xml:space="preserve"> </w:t>
      </w:r>
      <w:r w:rsidRPr="005B17D3">
        <w:t>screen.</w:t>
      </w:r>
    </w:p>
    <w:p w14:paraId="5ABFB13E" w14:textId="77777777" w:rsidR="006A0B08" w:rsidRPr="005B17D3" w:rsidRDefault="006A0B08" w:rsidP="00EF3896">
      <w:pPr>
        <w:pStyle w:val="BodyTextBullet2"/>
      </w:pPr>
    </w:p>
    <w:p w14:paraId="0BF67AC5" w14:textId="128E0046" w:rsidR="006A0B08" w:rsidRPr="005B17D3" w:rsidRDefault="006A0B08" w:rsidP="00EF3896">
      <w:pPr>
        <w:pStyle w:val="BodyText"/>
        <w:kinsoku w:val="0"/>
        <w:overflowPunct w:val="0"/>
        <w:spacing w:before="4"/>
        <w:rPr>
          <w:sz w:val="21"/>
          <w:szCs w:val="21"/>
        </w:rPr>
      </w:pPr>
      <w:r w:rsidRPr="005B17D3">
        <w:rPr>
          <w:noProof/>
        </w:rPr>
        <mc:AlternateContent>
          <mc:Choice Requires="wps">
            <w:drawing>
              <wp:anchor distT="0" distB="0" distL="114300" distR="114300" simplePos="0" relativeHeight="251660288" behindDoc="0" locked="0" layoutInCell="1" allowOverlap="1" wp14:anchorId="3C521093" wp14:editId="7EBB537F">
                <wp:simplePos x="0" y="0"/>
                <wp:positionH relativeFrom="column">
                  <wp:posOffset>4508500</wp:posOffset>
                </wp:positionH>
                <wp:positionV relativeFrom="paragraph">
                  <wp:posOffset>229396</wp:posOffset>
                </wp:positionV>
                <wp:extent cx="307075" cy="151452"/>
                <wp:effectExtent l="0" t="0" r="17145" b="20320"/>
                <wp:wrapNone/>
                <wp:docPr id="33" name="Rectangle: Rounded Corners 33"/>
                <wp:cNvGraphicFramePr/>
                <a:graphic xmlns:a="http://schemas.openxmlformats.org/drawingml/2006/main">
                  <a:graphicData uri="http://schemas.microsoft.com/office/word/2010/wordprocessingShape">
                    <wps:wsp>
                      <wps:cNvSpPr/>
                      <wps:spPr>
                        <a:xfrm>
                          <a:off x="0" y="0"/>
                          <a:ext cx="307075" cy="151452"/>
                        </a:xfrm>
                        <a:prstGeom prst="round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C1044B3" id="Rectangle: Rounded Corners 33" o:spid="_x0000_s1026" style="position:absolute;margin-left:355pt;margin-top:18.05pt;width:24.2pt;height:11.95pt;z-index:25166028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" filled="f" strokecolor="#c00000" strokeweight="1pt">
                <v:stroke joinstyle="miter"/>
              </v:roundrect>
            </w:pict>
          </mc:Fallback>
        </mc:AlternateContent>
      </w:r>
      <w:r w:rsidRPr="005B17D3">
        <w:rPr>
          <w:noProof/>
        </w:rPr>
        <w:drawing>
          <wp:inline distT="0" distB="0" distL="0" distR="0" wp14:anchorId="1AD0A2F5" wp14:editId="19F8F974">
            <wp:extent cx="5943600" cy="379730"/>
            <wp:effectExtent l="0" t="0" r="0" b="1270"/>
            <wp:docPr id="1431" name="Picture 1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379730"/>
                    </a:xfrm>
                    <a:prstGeom prst="rect">
                      <a:avLst/>
                    </a:prstGeom>
                  </pic:spPr>
                </pic:pic>
              </a:graphicData>
            </a:graphic>
          </wp:inline>
        </w:drawing>
      </w:r>
    </w:p>
    <w:p w14:paraId="40490D58" w14:textId="76B58A55" w:rsidR="0085078E" w:rsidRPr="005B17D3" w:rsidRDefault="00AB5EBF" w:rsidP="00EF3896">
      <w:pPr>
        <w:pStyle w:val="Caption"/>
      </w:pPr>
      <w:bookmarkStart w:id="794" w:name="_Toc31622393"/>
      <w:r w:rsidRPr="005B17D3">
        <w:t xml:space="preserve">Figure </w:t>
      </w:r>
      <w:r w:rsidRPr="005B17D3">
        <w:rPr>
          <w:noProof/>
        </w:rPr>
        <w:fldChar w:fldCharType="begin"/>
      </w:r>
      <w:r w:rsidRPr="005B17D3">
        <w:rPr>
          <w:noProof/>
        </w:rPr>
        <w:instrText xml:space="preserve"> SEQ Figure \* ARABIC </w:instrText>
      </w:r>
      <w:r w:rsidRPr="005B17D3">
        <w:rPr>
          <w:noProof/>
        </w:rPr>
        <w:fldChar w:fldCharType="separate"/>
      </w:r>
      <w:r w:rsidR="00C2105F" w:rsidRPr="005B17D3">
        <w:rPr>
          <w:noProof/>
        </w:rPr>
        <w:t>36</w:t>
      </w:r>
      <w:r w:rsidRPr="005B17D3">
        <w:rPr>
          <w:noProof/>
        </w:rPr>
        <w:fldChar w:fldCharType="end"/>
      </w:r>
      <w:r w:rsidRPr="005B17D3">
        <w:t xml:space="preserve">: </w:t>
      </w:r>
      <w:r w:rsidR="00E15CD3" w:rsidRPr="005B17D3">
        <w:rPr>
          <w:bCs w:val="0"/>
        </w:rPr>
        <w:t>Letters Menu I</w:t>
      </w:r>
      <w:r w:rsidR="0085078E" w:rsidRPr="005B17D3">
        <w:rPr>
          <w:bCs w:val="0"/>
        </w:rPr>
        <w:t>tem</w:t>
      </w:r>
      <w:bookmarkEnd w:id="794"/>
    </w:p>
    <w:p w14:paraId="4D91C31B" w14:textId="0FC19462" w:rsidR="0085078E" w:rsidRPr="005B17D3" w:rsidRDefault="0085078E" w:rsidP="00EF3896">
      <w:pPr>
        <w:pStyle w:val="BodyTextBullet2"/>
      </w:pPr>
      <w:r w:rsidRPr="005B17D3">
        <w:t xml:space="preserve">In addition, a history screen called, </w:t>
      </w:r>
      <w:r w:rsidRPr="005B17D3">
        <w:rPr>
          <w:b/>
        </w:rPr>
        <w:t>Manage Letters Change History</w:t>
      </w:r>
      <w:r w:rsidRPr="005B17D3">
        <w:t>, displays letter activations and inactivations.</w:t>
      </w:r>
    </w:p>
    <w:p w14:paraId="10662A3A" w14:textId="26B4C782" w:rsidR="00097CC5" w:rsidRPr="005B17D3" w:rsidRDefault="00097CC5" w:rsidP="00EF3896">
      <w:pPr>
        <w:pStyle w:val="BodyTextBullet2"/>
      </w:pPr>
    </w:p>
    <w:p w14:paraId="00569787" w14:textId="56AF2898" w:rsidR="00097CC5" w:rsidRPr="005B17D3" w:rsidRDefault="00184835" w:rsidP="00EF3896">
      <w:pPr>
        <w:pStyle w:val="Heading3"/>
      </w:pPr>
      <w:bookmarkStart w:id="795" w:name="_Toc31622219"/>
      <w:r w:rsidRPr="005B17D3">
        <w:t>Manage Letters</w:t>
      </w:r>
      <w:bookmarkEnd w:id="795"/>
    </w:p>
    <w:p w14:paraId="3E36FD55" w14:textId="0268FDBD" w:rsidR="007E2DFA" w:rsidRPr="005B17D3" w:rsidRDefault="00DB093B" w:rsidP="00EF3896">
      <w:pPr>
        <w:pStyle w:val="BodyTextBullet2"/>
      </w:pPr>
      <w:r w:rsidRPr="005B17D3">
        <w:t xml:space="preserve">All Enrollment System users have permission to view, but not update the </w:t>
      </w:r>
      <w:r w:rsidRPr="005B17D3">
        <w:rPr>
          <w:b/>
        </w:rPr>
        <w:t>Manage Letters</w:t>
      </w:r>
      <w:r w:rsidRPr="005B17D3">
        <w:t xml:space="preserve"> screen and the </w:t>
      </w:r>
      <w:r w:rsidRPr="005B17D3">
        <w:rPr>
          <w:b/>
        </w:rPr>
        <w:t>Letter Change History</w:t>
      </w:r>
      <w:r w:rsidRPr="005B17D3">
        <w:t xml:space="preserve"> screen. However, Enrollment System users with </w:t>
      </w:r>
      <w:r w:rsidR="00572A7A" w:rsidRPr="005B17D3">
        <w:t>Manage Letters edit permissions</w:t>
      </w:r>
      <w:r w:rsidRPr="005B17D3">
        <w:t xml:space="preserve"> can activate or inactivate Community Care letters.</w:t>
      </w:r>
    </w:p>
    <w:p w14:paraId="50AC3F0A" w14:textId="4760219E" w:rsidR="00664AF4" w:rsidRPr="005B17D3" w:rsidRDefault="00664AF4" w:rsidP="00EF3896">
      <w:pPr>
        <w:pStyle w:val="BodyTextBullet2"/>
      </w:pPr>
      <w:r w:rsidRPr="005B17D3">
        <w:t xml:space="preserve">When an Enrollment System administrator removes Manage Letters capability from an Enrollment System user, </w:t>
      </w:r>
      <w:r w:rsidRPr="005B17D3">
        <w:rPr>
          <w:b/>
        </w:rPr>
        <w:t>Manage Letter</w:t>
      </w:r>
      <w:r w:rsidRPr="005B17D3">
        <w:t xml:space="preserve"> fields are disabled and grayed out. However, the Enrollment System user without Manage Letters capability can access Manage Letters History.</w:t>
      </w:r>
    </w:p>
    <w:p w14:paraId="4DF69373" w14:textId="77777777" w:rsidR="004746AE" w:rsidRPr="005B17D3" w:rsidRDefault="004746AE" w:rsidP="00EF3896">
      <w:pPr>
        <w:pStyle w:val="BodyTextBullet2"/>
      </w:pPr>
    </w:p>
    <w:p w14:paraId="527E9BBE" w14:textId="07FAB823" w:rsidR="00E53AB4" w:rsidRPr="005B17D3" w:rsidRDefault="00E53AB4" w:rsidP="00EF3896">
      <w:pPr>
        <w:pStyle w:val="Heading4"/>
      </w:pPr>
      <w:bookmarkStart w:id="796" w:name="_Letter_Changes_through"/>
      <w:bookmarkStart w:id="797" w:name="_Toc31622220"/>
      <w:bookmarkEnd w:id="796"/>
      <w:r w:rsidRPr="005B17D3">
        <w:t>Letter Changes through Daily Automated or Manual Batch Process</w:t>
      </w:r>
      <w:bookmarkEnd w:id="797"/>
    </w:p>
    <w:p w14:paraId="5E2999C5" w14:textId="4ACD1F5C" w:rsidR="00E53AB4" w:rsidRPr="005B17D3" w:rsidRDefault="00E53AB4" w:rsidP="00EF3896">
      <w:pPr>
        <w:pStyle w:val="BodyTextBullet2"/>
      </w:pPr>
      <w:r w:rsidRPr="005B17D3">
        <w:t xml:space="preserve">Enrollment System users </w:t>
      </w:r>
      <w:r w:rsidR="001F2626" w:rsidRPr="005B17D3">
        <w:t>with Manage Letters permissions</w:t>
      </w:r>
      <w:r w:rsidRPr="005B17D3">
        <w:t xml:space="preserve"> activate or inactivate letters as well as set effective dates to trigger</w:t>
      </w:r>
      <w:r w:rsidR="001F2626" w:rsidRPr="005B17D3">
        <w:t xml:space="preserve"> the</w:t>
      </w:r>
      <w:r w:rsidRPr="005B17D3">
        <w:t xml:space="preserve"> automated letter daily batch process.</w:t>
      </w:r>
    </w:p>
    <w:p w14:paraId="7CFCFAEC" w14:textId="1D8C97B9" w:rsidR="00E53AB4" w:rsidRPr="005B17D3" w:rsidRDefault="00E53AB4" w:rsidP="00EF3896">
      <w:pPr>
        <w:pStyle w:val="BodyTextBullet2"/>
      </w:pPr>
      <w:r w:rsidRPr="005B17D3">
        <w:t>The daily batch process selects all letters with an Effective Date equal to the current date. When the Effective Date is reached, a daily batch process sets the current status to Active/Inactive and clears the Effective Date.</w:t>
      </w:r>
    </w:p>
    <w:p w14:paraId="10332034" w14:textId="77777777" w:rsidR="00E53AB4" w:rsidRPr="005B17D3" w:rsidRDefault="00E53AB4" w:rsidP="00EF3896">
      <w:pPr>
        <w:pStyle w:val="BodyTextBullet2"/>
      </w:pPr>
      <w:r w:rsidRPr="005B17D3">
        <w:t>Enrollment System users can also manually trigger letter changes through the daily batch process. To manually trigger the daily batch process, click the link below.</w:t>
      </w:r>
    </w:p>
    <w:p w14:paraId="56B96324" w14:textId="50326668" w:rsidR="00E53AB4" w:rsidRPr="005B17D3" w:rsidRDefault="00E53AB4" w:rsidP="00EF3896">
      <w:pPr>
        <w:pStyle w:val="BodyText"/>
        <w:kinsoku w:val="0"/>
        <w:overflowPunct w:val="0"/>
        <w:spacing w:before="11"/>
        <w:rPr>
          <w:sz w:val="18"/>
          <w:szCs w:val="18"/>
        </w:rPr>
      </w:pPr>
    </w:p>
    <w:p w14:paraId="211D4A99" w14:textId="3C8062DB" w:rsidR="00E53AB4" w:rsidRPr="005B17D3" w:rsidRDefault="005B17D3" w:rsidP="00EF3896">
      <w:pPr>
        <w:pStyle w:val="BodyTextBullet2"/>
      </w:pPr>
      <w:hyperlink w:anchor="ExecuteDailyBatchJob_ActivateLetter" w:history="1">
        <w:r w:rsidR="0029361E" w:rsidRPr="005B17D3">
          <w:rPr>
            <w:rStyle w:val="Hyperlink"/>
            <w:szCs w:val="24"/>
          </w:rPr>
          <w:t xml:space="preserve">How do I </w:t>
        </w:r>
        <w:r w:rsidR="00E53AB4" w:rsidRPr="005B17D3">
          <w:rPr>
            <w:rStyle w:val="Hyperlink"/>
            <w:szCs w:val="24"/>
          </w:rPr>
          <w:t>manually Execute the Daily Batch Job to Activate Letter</w:t>
        </w:r>
        <w:r w:rsidR="00E53AB4" w:rsidRPr="005B17D3">
          <w:rPr>
            <w:rStyle w:val="Hyperlink"/>
            <w:spacing w:val="51"/>
            <w:szCs w:val="24"/>
          </w:rPr>
          <w:t xml:space="preserve"> </w:t>
        </w:r>
        <w:r w:rsidR="00E53AB4" w:rsidRPr="005B17D3">
          <w:rPr>
            <w:rStyle w:val="Hyperlink"/>
            <w:szCs w:val="24"/>
          </w:rPr>
          <w:t>Changes?</w:t>
        </w:r>
      </w:hyperlink>
    </w:p>
    <w:p w14:paraId="5BC9062C" w14:textId="77777777" w:rsidR="00664AF4" w:rsidRPr="005B17D3" w:rsidRDefault="00664AF4" w:rsidP="00EF3896">
      <w:pPr>
        <w:pStyle w:val="BodyTextBullet2"/>
      </w:pPr>
    </w:p>
    <w:p w14:paraId="318168DD" w14:textId="77777777" w:rsidR="00A90D28" w:rsidRPr="005B17D3" w:rsidRDefault="00A90D28" w:rsidP="00EF3896">
      <w:pPr>
        <w:pStyle w:val="ScreenField"/>
      </w:pPr>
      <w:r w:rsidRPr="005B17D3">
        <w:t>Letter Name:</w:t>
      </w:r>
    </w:p>
    <w:p w14:paraId="4CA0A932" w14:textId="5CF6ED61" w:rsidR="00A90D28" w:rsidRPr="005B17D3" w:rsidRDefault="007D0E06" w:rsidP="00EF3896">
      <w:pPr>
        <w:pStyle w:val="BodyTextBullet2"/>
      </w:pPr>
      <w:r w:rsidRPr="005B17D3">
        <w:t xml:space="preserve">The name of the letter. </w:t>
      </w:r>
    </w:p>
    <w:p w14:paraId="049C99EA" w14:textId="77777777" w:rsidR="00A90D28" w:rsidRPr="005B17D3" w:rsidRDefault="00A90D28" w:rsidP="00EF3896">
      <w:pPr>
        <w:pStyle w:val="BodyTextBullet2"/>
        <w:rPr>
          <w:sz w:val="26"/>
          <w:szCs w:val="26"/>
        </w:rPr>
      </w:pPr>
    </w:p>
    <w:p w14:paraId="06C95943" w14:textId="77777777" w:rsidR="00A90D28" w:rsidRPr="005B17D3" w:rsidRDefault="00A90D28" w:rsidP="00EF3896">
      <w:pPr>
        <w:pStyle w:val="ScreenField"/>
      </w:pPr>
      <w:r w:rsidRPr="005B17D3">
        <w:t>Type:</w:t>
      </w:r>
    </w:p>
    <w:p w14:paraId="75721C1B" w14:textId="77777777" w:rsidR="00A90D28" w:rsidRPr="005B17D3" w:rsidRDefault="00A90D28" w:rsidP="00EF3896">
      <w:pPr>
        <w:pStyle w:val="BodyTextBullet2"/>
      </w:pPr>
      <w:r w:rsidRPr="005B17D3">
        <w:t>Types of letters in the Enrollment System include:</w:t>
      </w:r>
    </w:p>
    <w:p w14:paraId="35AD1D90" w14:textId="77777777" w:rsidR="00A90D28" w:rsidRPr="005B17D3" w:rsidRDefault="00A90D28" w:rsidP="00884662">
      <w:pPr>
        <w:pStyle w:val="BodyTextBullet2"/>
        <w:numPr>
          <w:ilvl w:val="0"/>
          <w:numId w:val="306"/>
        </w:numPr>
      </w:pPr>
      <w:r w:rsidRPr="005B17D3">
        <w:t>General</w:t>
      </w:r>
    </w:p>
    <w:p w14:paraId="63C034C3" w14:textId="178C33D2" w:rsidR="00A90D28" w:rsidRPr="005B17D3" w:rsidRDefault="00A90D28" w:rsidP="00884662">
      <w:pPr>
        <w:pStyle w:val="BodyTextBullet2"/>
        <w:numPr>
          <w:ilvl w:val="0"/>
          <w:numId w:val="306"/>
        </w:numPr>
      </w:pPr>
      <w:r w:rsidRPr="005B17D3">
        <w:t>IVM</w:t>
      </w:r>
      <w:r w:rsidR="006A3D69" w:rsidRPr="005B17D3">
        <w:t xml:space="preserve"> (Income Verification Match)</w:t>
      </w:r>
    </w:p>
    <w:p w14:paraId="34F069C5" w14:textId="57306EA2" w:rsidR="00A90D28" w:rsidRPr="005B17D3" w:rsidRDefault="00A90D28" w:rsidP="00884662">
      <w:pPr>
        <w:pStyle w:val="BodyTextBullet2"/>
        <w:numPr>
          <w:ilvl w:val="0"/>
          <w:numId w:val="306"/>
        </w:numPr>
      </w:pPr>
      <w:r w:rsidRPr="005B17D3">
        <w:t>ENR</w:t>
      </w:r>
      <w:r w:rsidR="006A3D69" w:rsidRPr="005B17D3">
        <w:t xml:space="preserve"> (Enrollment System) </w:t>
      </w:r>
    </w:p>
    <w:p w14:paraId="715760AB" w14:textId="77777777" w:rsidR="00A90D28" w:rsidRPr="005B17D3" w:rsidRDefault="00A90D28" w:rsidP="00884662">
      <w:pPr>
        <w:pStyle w:val="BodyTextBullet2"/>
        <w:numPr>
          <w:ilvl w:val="0"/>
          <w:numId w:val="306"/>
        </w:numPr>
      </w:pPr>
      <w:r w:rsidRPr="005B17D3">
        <w:t>MT</w:t>
      </w:r>
    </w:p>
    <w:p w14:paraId="3BE1F101" w14:textId="73F06388" w:rsidR="00A90D28" w:rsidRPr="005B17D3" w:rsidRDefault="00A90D28" w:rsidP="00884662">
      <w:pPr>
        <w:pStyle w:val="BodyTextBullet2"/>
        <w:numPr>
          <w:ilvl w:val="0"/>
          <w:numId w:val="306"/>
        </w:numPr>
      </w:pPr>
      <w:r w:rsidRPr="005B17D3">
        <w:t>SSN</w:t>
      </w:r>
      <w:r w:rsidR="006A3D69" w:rsidRPr="005B17D3">
        <w:t xml:space="preserve"> (Social Security Number) </w:t>
      </w:r>
    </w:p>
    <w:p w14:paraId="6EBCEF38" w14:textId="77777777" w:rsidR="00A90D28" w:rsidRPr="005B17D3" w:rsidRDefault="00A90D28" w:rsidP="00884662">
      <w:pPr>
        <w:pStyle w:val="BodyTextBullet2"/>
        <w:numPr>
          <w:ilvl w:val="0"/>
          <w:numId w:val="306"/>
        </w:numPr>
      </w:pPr>
      <w:r w:rsidRPr="005B17D3">
        <w:t>Handbook</w:t>
      </w:r>
    </w:p>
    <w:p w14:paraId="10FD2DCA" w14:textId="080819E8" w:rsidR="00A90D28" w:rsidRPr="005B17D3" w:rsidRDefault="00A90D28" w:rsidP="00EF3896">
      <w:pPr>
        <w:pStyle w:val="BodyTextBullet2"/>
        <w:rPr>
          <w:sz w:val="25"/>
          <w:szCs w:val="25"/>
        </w:rPr>
      </w:pPr>
    </w:p>
    <w:p w14:paraId="5BD264BD" w14:textId="77777777" w:rsidR="00A90D28" w:rsidRPr="005B17D3" w:rsidRDefault="00A90D28" w:rsidP="00EF3896">
      <w:pPr>
        <w:pStyle w:val="ScreenField"/>
      </w:pPr>
      <w:r w:rsidRPr="005B17D3">
        <w:t>Form Number:</w:t>
      </w:r>
    </w:p>
    <w:p w14:paraId="316F9601" w14:textId="7785B1DE" w:rsidR="00A90D28" w:rsidRPr="005B17D3" w:rsidRDefault="00A90D28" w:rsidP="00EF3896">
      <w:pPr>
        <w:pStyle w:val="BodyTextBullet2"/>
      </w:pPr>
      <w:r w:rsidRPr="005B17D3">
        <w:t>Form number</w:t>
      </w:r>
      <w:r w:rsidR="00B87914" w:rsidRPr="005B17D3">
        <w:t xml:space="preserve"> of the letter.</w:t>
      </w:r>
    </w:p>
    <w:p w14:paraId="059BCD87" w14:textId="03946721" w:rsidR="00A90D28" w:rsidRPr="005B17D3" w:rsidRDefault="00A90D28" w:rsidP="00EF3896">
      <w:pPr>
        <w:pStyle w:val="BodyTextBullet2"/>
      </w:pPr>
    </w:p>
    <w:p w14:paraId="45286AF7" w14:textId="77777777" w:rsidR="00A90D28" w:rsidRPr="005B17D3" w:rsidRDefault="00A90D28" w:rsidP="00EF3896">
      <w:pPr>
        <w:pStyle w:val="ScreenField"/>
      </w:pPr>
      <w:r w:rsidRPr="005B17D3">
        <w:t>Current Status:</w:t>
      </w:r>
    </w:p>
    <w:p w14:paraId="3A9C650A" w14:textId="77777777" w:rsidR="00A90D28" w:rsidRPr="005B17D3" w:rsidRDefault="00A90D28" w:rsidP="00EF3896">
      <w:pPr>
        <w:pStyle w:val="BodyTextBullet2"/>
      </w:pPr>
      <w:r w:rsidRPr="005B17D3">
        <w:t>Denotes if the letter is currently active or inactive.</w:t>
      </w:r>
    </w:p>
    <w:p w14:paraId="672C9286" w14:textId="494E803A" w:rsidR="00A90D28" w:rsidRPr="005B17D3" w:rsidRDefault="00A90D28" w:rsidP="00EF3896">
      <w:pPr>
        <w:pStyle w:val="BodyTextBullet2"/>
      </w:pPr>
    </w:p>
    <w:p w14:paraId="33FE0841" w14:textId="77777777" w:rsidR="00A90D28" w:rsidRPr="005B17D3" w:rsidRDefault="00A90D28" w:rsidP="00EF3896">
      <w:pPr>
        <w:pStyle w:val="ScreenField"/>
      </w:pPr>
      <w:r w:rsidRPr="005B17D3">
        <w:t>Future Status:</w:t>
      </w:r>
    </w:p>
    <w:p w14:paraId="338F7CD5" w14:textId="77777777" w:rsidR="00A90D28" w:rsidRPr="005B17D3" w:rsidRDefault="00A90D28" w:rsidP="00EF3896">
      <w:pPr>
        <w:pStyle w:val="BodyTextBullet2"/>
      </w:pPr>
      <w:r w:rsidRPr="005B17D3">
        <w:t>Denotes if the future letter is active or inactive.</w:t>
      </w:r>
    </w:p>
    <w:p w14:paraId="0A83C8C8" w14:textId="200788C6" w:rsidR="00A90D28" w:rsidRPr="005B17D3" w:rsidRDefault="00A90D28" w:rsidP="00EF3896">
      <w:pPr>
        <w:pStyle w:val="BodyTextBullet2"/>
        <w:rPr>
          <w:sz w:val="31"/>
          <w:szCs w:val="31"/>
        </w:rPr>
      </w:pPr>
    </w:p>
    <w:p w14:paraId="1545967D" w14:textId="62A16515" w:rsidR="00A90D28" w:rsidRPr="005B17D3" w:rsidRDefault="00A90D28" w:rsidP="00EF3896">
      <w:pPr>
        <w:pStyle w:val="BodyTextBullet2"/>
      </w:pPr>
      <w:r w:rsidRPr="005B17D3">
        <w:t>The table below describes when a Future Status value of ACTIVE or INACTIVE is selected.</w:t>
      </w:r>
    </w:p>
    <w:p w14:paraId="64AFAFDE" w14:textId="2581B89A" w:rsidR="00A90D28" w:rsidRPr="005B17D3" w:rsidRDefault="00A90D28" w:rsidP="00EF3896">
      <w:pPr>
        <w:pStyle w:val="BodyTextBullet2"/>
      </w:pPr>
    </w:p>
    <w:tbl>
      <w:tblPr>
        <w:tblStyle w:val="TableGrid"/>
        <w:tblW w:w="0" w:type="auto"/>
        <w:tblInd w:w="355" w:type="dxa"/>
        <w:tblLook w:val="04A0" w:firstRow="1" w:lastRow="0" w:firstColumn="1" w:lastColumn="0" w:noHBand="0" w:noVBand="1"/>
        <w:tblDescription w:val="If/Then table to determine different zip code scenarios."/>
      </w:tblPr>
      <w:tblGrid>
        <w:gridCol w:w="3600"/>
        <w:gridCol w:w="4950"/>
      </w:tblGrid>
      <w:tr w:rsidR="007738BA" w:rsidRPr="005B17D3" w14:paraId="5B36C7D5" w14:textId="3C4C48B1" w:rsidTr="007738BA">
        <w:trPr>
          <w:tblHeader/>
        </w:trPr>
        <w:tc>
          <w:tcPr>
            <w:tcW w:w="3600" w:type="dxa"/>
            <w:shd w:val="clear" w:color="auto" w:fill="D9E2F3" w:themeFill="accent1" w:themeFillTint="33"/>
          </w:tcPr>
          <w:p w14:paraId="6E36D03A" w14:textId="77777777" w:rsidR="007738BA" w:rsidRPr="005B17D3" w:rsidRDefault="007738BA" w:rsidP="00EF3896">
            <w:pPr>
              <w:pStyle w:val="TableHeading"/>
            </w:pPr>
            <w:r w:rsidRPr="005B17D3">
              <w:t>If</w:t>
            </w:r>
          </w:p>
        </w:tc>
        <w:tc>
          <w:tcPr>
            <w:tcW w:w="4950" w:type="dxa"/>
            <w:shd w:val="clear" w:color="auto" w:fill="D9E2F3" w:themeFill="accent1" w:themeFillTint="33"/>
          </w:tcPr>
          <w:p w14:paraId="47DF43BF" w14:textId="77777777" w:rsidR="007738BA" w:rsidRPr="005B17D3" w:rsidRDefault="007738BA" w:rsidP="00EF3896">
            <w:pPr>
              <w:pStyle w:val="TableHeading"/>
            </w:pPr>
            <w:r w:rsidRPr="005B17D3">
              <w:t>Then</w:t>
            </w:r>
          </w:p>
        </w:tc>
      </w:tr>
      <w:tr w:rsidR="007738BA" w:rsidRPr="005B17D3" w14:paraId="57578606" w14:textId="336FEA72" w:rsidTr="007738BA">
        <w:trPr>
          <w:trHeight w:val="872"/>
        </w:trPr>
        <w:tc>
          <w:tcPr>
            <w:tcW w:w="3600" w:type="dxa"/>
          </w:tcPr>
          <w:p w14:paraId="5F9D213A" w14:textId="0192CF27" w:rsidR="007738BA" w:rsidRPr="005B17D3" w:rsidRDefault="007738BA" w:rsidP="00EF3896">
            <w:pPr>
              <w:pStyle w:val="BodyTextBullet2"/>
            </w:pPr>
            <w:r w:rsidRPr="005B17D3">
              <w:t>A Future Status value of ACTIVE or INACTIVE is selected</w:t>
            </w:r>
          </w:p>
        </w:tc>
        <w:tc>
          <w:tcPr>
            <w:tcW w:w="4950" w:type="dxa"/>
          </w:tcPr>
          <w:p w14:paraId="71899C61" w14:textId="77777777" w:rsidR="007738BA" w:rsidRPr="005B17D3" w:rsidRDefault="007738BA" w:rsidP="00EF3896">
            <w:pPr>
              <w:pStyle w:val="BodyTextBullet2"/>
            </w:pPr>
            <w:r w:rsidRPr="005B17D3">
              <w:t>An effective date is required.</w:t>
            </w:r>
          </w:p>
          <w:p w14:paraId="0A7F575B" w14:textId="77777777" w:rsidR="007738BA" w:rsidRPr="005B17D3" w:rsidRDefault="007738BA" w:rsidP="00EF3896">
            <w:pPr>
              <w:pStyle w:val="BodyTextBullet2"/>
            </w:pPr>
          </w:p>
          <w:p w14:paraId="6E75A5BD" w14:textId="1A287CAC" w:rsidR="007738BA" w:rsidRPr="005B17D3" w:rsidRDefault="007738BA" w:rsidP="00EF3896">
            <w:pPr>
              <w:pStyle w:val="BodyTextBullet2"/>
              <w:rPr>
                <w:rFonts w:eastAsia="Arial"/>
              </w:rPr>
            </w:pPr>
            <w:r w:rsidRPr="005B17D3">
              <w:t>When entered, the Enrollment System requires the effective date be a date that is greater than or equal to the current date. Dates in the past or characters used outside the provided date format (mm/dd/yyyy) give an error.</w:t>
            </w:r>
          </w:p>
        </w:tc>
      </w:tr>
    </w:tbl>
    <w:p w14:paraId="7C93BBF7" w14:textId="7835F5D5" w:rsidR="00A90D28" w:rsidRPr="005B17D3" w:rsidRDefault="00A90D28" w:rsidP="00EF3896">
      <w:pPr>
        <w:pStyle w:val="BodyTextBullet2"/>
      </w:pPr>
    </w:p>
    <w:p w14:paraId="79E5BEEB" w14:textId="77777777" w:rsidR="005D1F66" w:rsidRPr="005B17D3" w:rsidRDefault="005D1F66" w:rsidP="00EF3896">
      <w:pPr>
        <w:pStyle w:val="Heading4"/>
      </w:pPr>
      <w:bookmarkStart w:id="798" w:name="_Toc31622221"/>
      <w:r w:rsidRPr="005B17D3">
        <w:t>Letter Trigger Rules</w:t>
      </w:r>
      <w:bookmarkEnd w:id="798"/>
    </w:p>
    <w:p w14:paraId="7DDA2A8A" w14:textId="77777777" w:rsidR="005D1F66" w:rsidRPr="005B17D3" w:rsidRDefault="005D1F66" w:rsidP="00EF3896">
      <w:pPr>
        <w:pStyle w:val="BodyTextBullet2"/>
      </w:pPr>
      <w:r w:rsidRPr="005B17D3">
        <w:t>There are two types of letter trigger rules:</w:t>
      </w:r>
    </w:p>
    <w:p w14:paraId="359EE300" w14:textId="7FD2B2E8" w:rsidR="005D1F66" w:rsidRPr="005B17D3" w:rsidRDefault="005D1F66" w:rsidP="00884662">
      <w:pPr>
        <w:pStyle w:val="BodyTextBullet2"/>
        <w:numPr>
          <w:ilvl w:val="0"/>
          <w:numId w:val="308"/>
        </w:numPr>
      </w:pPr>
      <w:r w:rsidRPr="005B17D3">
        <w:t>Automatic - When there is a change in the eligibility of a letter, the letter will be sent automatically</w:t>
      </w:r>
      <w:r w:rsidR="00AF5306" w:rsidRPr="005B17D3">
        <w:t>.</w:t>
      </w:r>
    </w:p>
    <w:p w14:paraId="2B773C03" w14:textId="77777777" w:rsidR="005D1F66" w:rsidRPr="005B17D3" w:rsidRDefault="005D1F66" w:rsidP="00884662">
      <w:pPr>
        <w:pStyle w:val="BodyTextBullet2"/>
        <w:numPr>
          <w:ilvl w:val="0"/>
          <w:numId w:val="308"/>
        </w:numPr>
      </w:pPr>
      <w:r w:rsidRPr="005B17D3">
        <w:t>Manual - Enrollment System users can manually trigger and send a letter.</w:t>
      </w:r>
    </w:p>
    <w:p w14:paraId="41A1E94E" w14:textId="77777777" w:rsidR="005D1F66" w:rsidRPr="005B17D3" w:rsidRDefault="005D1F66" w:rsidP="00EF3896">
      <w:pPr>
        <w:pStyle w:val="BodyTextBullet2"/>
      </w:pPr>
    </w:p>
    <w:p w14:paraId="5023C314" w14:textId="09C40FE1" w:rsidR="005D1F66" w:rsidRPr="005B17D3" w:rsidRDefault="005D1F66" w:rsidP="00474E83">
      <w:pPr>
        <w:pStyle w:val="NoteLightbulb"/>
        <w:rPr>
          <w:b/>
        </w:rPr>
      </w:pPr>
      <w:r w:rsidRPr="005B17D3">
        <w:rPr>
          <w:b/>
        </w:rPr>
        <w:t>Notes:</w:t>
      </w:r>
    </w:p>
    <w:p w14:paraId="06FFAF6F" w14:textId="77777777" w:rsidR="005D1F66" w:rsidRPr="005B17D3" w:rsidRDefault="005D1F66" w:rsidP="00474E83">
      <w:pPr>
        <w:pStyle w:val="NoteYellowBullet"/>
      </w:pPr>
      <w:r w:rsidRPr="005B17D3">
        <w:t>Regardless of where a Letter Request is made from the first validation in the existing Letter Rule Flow, there will be an additional rule added to the existing iLOG Rule Flow that asks, “Is this letter active or inactive?” The Letter Request is part of the coded rule flow, and the Enrollment System makes the active or inactive</w:t>
      </w:r>
      <w:r w:rsidRPr="005B17D3">
        <w:rPr>
          <w:spacing w:val="54"/>
        </w:rPr>
        <w:t xml:space="preserve"> </w:t>
      </w:r>
      <w:r w:rsidRPr="005B17D3">
        <w:t>determination.</w:t>
      </w:r>
    </w:p>
    <w:p w14:paraId="19F9EEA6" w14:textId="77777777" w:rsidR="005D1F66" w:rsidRPr="005B17D3" w:rsidRDefault="005D1F66" w:rsidP="00474E83">
      <w:pPr>
        <w:pStyle w:val="NoteYellowBullet"/>
      </w:pPr>
      <w:r w:rsidRPr="005B17D3">
        <w:t xml:space="preserve">Enrollment System users CANNOT re-mail “Inactive” letters on the </w:t>
      </w:r>
      <w:r w:rsidRPr="005B17D3">
        <w:rPr>
          <w:b/>
          <w:bCs/>
        </w:rPr>
        <w:t>Previously Mailed</w:t>
      </w:r>
      <w:r w:rsidRPr="005B17D3">
        <w:rPr>
          <w:b/>
          <w:bCs/>
          <w:spacing w:val="30"/>
        </w:rPr>
        <w:t xml:space="preserve"> </w:t>
      </w:r>
      <w:r w:rsidRPr="005B17D3">
        <w:t>tab.</w:t>
      </w:r>
    </w:p>
    <w:p w14:paraId="2445080F" w14:textId="77777777" w:rsidR="005D1F66" w:rsidRPr="005B17D3" w:rsidRDefault="005D1F66" w:rsidP="00474E83">
      <w:pPr>
        <w:pStyle w:val="NoteYellowBullet"/>
      </w:pPr>
      <w:r w:rsidRPr="005B17D3">
        <w:t xml:space="preserve">Enrollment System users CANNOT manually override inactive letters after clicking the </w:t>
      </w:r>
      <w:r w:rsidRPr="005B17D3">
        <w:rPr>
          <w:b/>
          <w:bCs/>
        </w:rPr>
        <w:t xml:space="preserve">Mail </w:t>
      </w:r>
      <w:r w:rsidRPr="005B17D3">
        <w:t xml:space="preserve">link of “Inactive” letters on the </w:t>
      </w:r>
      <w:r w:rsidRPr="005B17D3">
        <w:rPr>
          <w:b/>
          <w:bCs/>
        </w:rPr>
        <w:t>Available for Mailing</w:t>
      </w:r>
      <w:r w:rsidRPr="005B17D3">
        <w:rPr>
          <w:b/>
          <w:bCs/>
          <w:spacing w:val="34"/>
        </w:rPr>
        <w:t xml:space="preserve"> </w:t>
      </w:r>
      <w:r w:rsidRPr="005B17D3">
        <w:t>tab.</w:t>
      </w:r>
    </w:p>
    <w:p w14:paraId="1F2777D8" w14:textId="6D5D4D86" w:rsidR="005D1F66" w:rsidRPr="005B17D3" w:rsidRDefault="005D1F66" w:rsidP="00EF3896">
      <w:pPr>
        <w:pStyle w:val="BodyText"/>
        <w:kinsoku w:val="0"/>
        <w:overflowPunct w:val="0"/>
        <w:spacing w:before="3"/>
        <w:rPr>
          <w:sz w:val="20"/>
        </w:rPr>
      </w:pPr>
    </w:p>
    <w:p w14:paraId="482D697E" w14:textId="08A79DC5" w:rsidR="005D1F66" w:rsidRPr="005B17D3" w:rsidRDefault="00A5257E" w:rsidP="00EF3896">
      <w:pPr>
        <w:pStyle w:val="Heading4"/>
      </w:pPr>
      <w:bookmarkStart w:id="799" w:name="_Toc31622222"/>
      <w:r w:rsidRPr="005B17D3">
        <w:t xml:space="preserve">Manage Letters </w:t>
      </w:r>
      <w:r w:rsidR="005D1F66" w:rsidRPr="005B17D3">
        <w:t>History</w:t>
      </w:r>
      <w:bookmarkEnd w:id="799"/>
    </w:p>
    <w:p w14:paraId="1134E051" w14:textId="235D3109" w:rsidR="005D1F66" w:rsidRPr="005B17D3" w:rsidRDefault="005D1F66" w:rsidP="00EF3896">
      <w:pPr>
        <w:pStyle w:val="BodyTextBullet2"/>
      </w:pPr>
      <w:r w:rsidRPr="005B17D3">
        <w:t xml:space="preserve">Daily batch process creates a history record that displays the on the </w:t>
      </w:r>
      <w:r w:rsidRPr="005B17D3">
        <w:rPr>
          <w:b/>
        </w:rPr>
        <w:t xml:space="preserve">Manage Letters Change History </w:t>
      </w:r>
      <w:r w:rsidRPr="005B17D3">
        <w:t xml:space="preserve">screen. On the Manage Letters screen, the Enrollment System displays the </w:t>
      </w:r>
      <w:r w:rsidRPr="005B17D3">
        <w:rPr>
          <w:b/>
        </w:rPr>
        <w:t>View Manage Letter History</w:t>
      </w:r>
      <w:r w:rsidRPr="005B17D3">
        <w:t xml:space="preserve"> link.</w:t>
      </w:r>
    </w:p>
    <w:p w14:paraId="4924DB59" w14:textId="77777777" w:rsidR="00A90D28" w:rsidRPr="005B17D3" w:rsidRDefault="00A90D28" w:rsidP="00EF3896">
      <w:pPr>
        <w:pStyle w:val="BodyTextBullet2"/>
      </w:pPr>
    </w:p>
    <w:p w14:paraId="08C22468" w14:textId="77777777" w:rsidR="005B6A34" w:rsidRPr="005B17D3" w:rsidRDefault="005B6A34" w:rsidP="00EF3896">
      <w:pPr>
        <w:pStyle w:val="BodyText"/>
        <w:keepNext/>
        <w:jc w:val="center"/>
      </w:pPr>
      <w:r w:rsidRPr="005B17D3">
        <w:rPr>
          <w:noProof/>
        </w:rPr>
        <mc:AlternateContent>
          <mc:Choice Requires="wps">
            <w:drawing>
              <wp:anchor distT="0" distB="0" distL="114300" distR="114300" simplePos="0" relativeHeight="251662336" behindDoc="0" locked="0" layoutInCell="1" allowOverlap="1" wp14:anchorId="0C805655" wp14:editId="3B9EB231">
                <wp:simplePos x="0" y="0"/>
                <wp:positionH relativeFrom="column">
                  <wp:posOffset>4707890</wp:posOffset>
                </wp:positionH>
                <wp:positionV relativeFrom="paragraph">
                  <wp:posOffset>328134</wp:posOffset>
                </wp:positionV>
                <wp:extent cx="1016758" cy="163773"/>
                <wp:effectExtent l="0" t="0" r="12065" b="27305"/>
                <wp:wrapNone/>
                <wp:docPr id="1416" name="Rectangle: Rounded Corners 1416"/>
                <wp:cNvGraphicFramePr/>
                <a:graphic xmlns:a="http://schemas.openxmlformats.org/drawingml/2006/main">
                  <a:graphicData uri="http://schemas.microsoft.com/office/word/2010/wordprocessingShape">
                    <wps:wsp>
                      <wps:cNvSpPr/>
                      <wps:spPr>
                        <a:xfrm>
                          <a:off x="0" y="0"/>
                          <a:ext cx="1016758" cy="163773"/>
                        </a:xfrm>
                        <a:prstGeom prst="round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901E2A4" id="Rectangle: Rounded Corners 1416" o:spid="_x0000_s1026" style="position:absolute;margin-left:370.7pt;margin-top:25.85pt;width:80.05pt;height:12.9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" filled="f" strokecolor="#c00000" strokeweight="1pt">
                <v:stroke joinstyle="miter"/>
              </v:roundrect>
            </w:pict>
          </mc:Fallback>
        </mc:AlternateContent>
      </w:r>
      <w:r w:rsidRPr="005B17D3">
        <w:rPr>
          <w:noProof/>
        </w:rPr>
        <w:drawing>
          <wp:inline distT="0" distB="0" distL="0" distR="0" wp14:anchorId="62907694" wp14:editId="4BB1A9CA">
            <wp:extent cx="5943600" cy="1329690"/>
            <wp:effectExtent l="0" t="0" r="0" b="3810"/>
            <wp:docPr id="1408" name="Picture 1408" descr="Screen shot of the Manage Letters screen with the View Manage Letter History link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1329690"/>
                    </a:xfrm>
                    <a:prstGeom prst="rect">
                      <a:avLst/>
                    </a:prstGeom>
                  </pic:spPr>
                </pic:pic>
              </a:graphicData>
            </a:graphic>
          </wp:inline>
        </w:drawing>
      </w:r>
    </w:p>
    <w:p w14:paraId="3E777E97" w14:textId="12EE902D" w:rsidR="00E53AB4" w:rsidRPr="005B17D3" w:rsidRDefault="005B6A34" w:rsidP="00EF3896">
      <w:pPr>
        <w:pStyle w:val="Caption"/>
      </w:pPr>
      <w:bookmarkStart w:id="800" w:name="_Toc31622394"/>
      <w:r w:rsidRPr="005B17D3">
        <w:t xml:space="preserve">Figure </w:t>
      </w:r>
      <w:r w:rsidR="00AD3535" w:rsidRPr="005B17D3">
        <w:rPr>
          <w:noProof/>
        </w:rPr>
        <w:fldChar w:fldCharType="begin"/>
      </w:r>
      <w:r w:rsidR="00AD3535" w:rsidRPr="005B17D3">
        <w:rPr>
          <w:noProof/>
        </w:rPr>
        <w:instrText xml:space="preserve"> SEQ Figure \* ARABIC </w:instrText>
      </w:r>
      <w:r w:rsidR="00AD3535" w:rsidRPr="005B17D3">
        <w:rPr>
          <w:noProof/>
        </w:rPr>
        <w:fldChar w:fldCharType="separate"/>
      </w:r>
      <w:r w:rsidR="00C2105F" w:rsidRPr="005B17D3">
        <w:rPr>
          <w:noProof/>
        </w:rPr>
        <w:t>37</w:t>
      </w:r>
      <w:r w:rsidR="00AD3535" w:rsidRPr="005B17D3">
        <w:rPr>
          <w:noProof/>
        </w:rPr>
        <w:fldChar w:fldCharType="end"/>
      </w:r>
      <w:r w:rsidRPr="005B17D3">
        <w:t>: View Manage Letter History</w:t>
      </w:r>
      <w:r w:rsidRPr="005B17D3">
        <w:rPr>
          <w:spacing w:val="55"/>
        </w:rPr>
        <w:t xml:space="preserve"> </w:t>
      </w:r>
      <w:r w:rsidR="00EB7005" w:rsidRPr="005B17D3">
        <w:t>L</w:t>
      </w:r>
      <w:r w:rsidRPr="005B17D3">
        <w:t>ink</w:t>
      </w:r>
      <w:bookmarkEnd w:id="800"/>
    </w:p>
    <w:p w14:paraId="463FB53E" w14:textId="29B373B9" w:rsidR="00E53AB4" w:rsidRPr="005B17D3" w:rsidRDefault="00E53AB4" w:rsidP="00EF3896">
      <w:pPr>
        <w:pStyle w:val="BodyText"/>
      </w:pPr>
    </w:p>
    <w:p w14:paraId="37E6503A" w14:textId="77777777" w:rsidR="009E3103" w:rsidRPr="005B17D3" w:rsidRDefault="009E3103" w:rsidP="00EF3896">
      <w:pPr>
        <w:pStyle w:val="BodyTextBullet2"/>
      </w:pPr>
      <w:r w:rsidRPr="005B17D3">
        <w:t xml:space="preserve">Clicking the </w:t>
      </w:r>
      <w:r w:rsidRPr="005B17D3">
        <w:rPr>
          <w:b/>
        </w:rPr>
        <w:t>View Manage Letters History</w:t>
      </w:r>
      <w:r w:rsidRPr="005B17D3">
        <w:t xml:space="preserve"> link displays the </w:t>
      </w:r>
      <w:r w:rsidRPr="005B17D3">
        <w:rPr>
          <w:b/>
        </w:rPr>
        <w:t>Manage Letter History</w:t>
      </w:r>
      <w:r w:rsidRPr="005B17D3">
        <w:t xml:space="preserve"> screen.</w:t>
      </w:r>
    </w:p>
    <w:p w14:paraId="19A09D29" w14:textId="07836F95" w:rsidR="009E3103" w:rsidRPr="005B17D3" w:rsidRDefault="009E3103" w:rsidP="00EF3896">
      <w:pPr>
        <w:pStyle w:val="BodyTextBullet2"/>
      </w:pPr>
      <w:r w:rsidRPr="005B17D3">
        <w:t xml:space="preserve">Changed Community Care Letter entries are audited and display on the </w:t>
      </w:r>
      <w:r w:rsidRPr="005B17D3">
        <w:rPr>
          <w:b/>
        </w:rPr>
        <w:t xml:space="preserve">Manage Letters Change History </w:t>
      </w:r>
      <w:r w:rsidRPr="005B17D3">
        <w:t xml:space="preserve">screen. Letters on the </w:t>
      </w:r>
      <w:r w:rsidRPr="005B17D3">
        <w:rPr>
          <w:b/>
        </w:rPr>
        <w:t xml:space="preserve">Manage Letters Change History </w:t>
      </w:r>
      <w:r w:rsidRPr="005B17D3">
        <w:t xml:space="preserve">screen contain the </w:t>
      </w:r>
      <w:r w:rsidRPr="005B17D3">
        <w:rPr>
          <w:i/>
        </w:rPr>
        <w:t>Letter Name</w:t>
      </w:r>
      <w:r w:rsidRPr="005B17D3">
        <w:t xml:space="preserve">, </w:t>
      </w:r>
      <w:r w:rsidRPr="005B17D3">
        <w:rPr>
          <w:i/>
        </w:rPr>
        <w:t>Status</w:t>
      </w:r>
      <w:r w:rsidRPr="005B17D3">
        <w:t xml:space="preserve"> (Active or Inactive), and desired </w:t>
      </w:r>
      <w:r w:rsidRPr="005B17D3">
        <w:rPr>
          <w:i/>
        </w:rPr>
        <w:t>Effective Date</w:t>
      </w:r>
      <w:r w:rsidRPr="005B17D3">
        <w:t>, as well as the name of the Enrollment System user who made the change, which includes the date and time the change was made.</w:t>
      </w:r>
    </w:p>
    <w:p w14:paraId="585C6192" w14:textId="77777777" w:rsidR="004746AE" w:rsidRPr="005B17D3" w:rsidRDefault="004746AE" w:rsidP="00EF3896">
      <w:pPr>
        <w:pStyle w:val="BodyTextBullet2"/>
      </w:pPr>
    </w:p>
    <w:p w14:paraId="41B9EA70" w14:textId="71BBA70A" w:rsidR="009E3103" w:rsidRPr="005B17D3" w:rsidRDefault="00AD613B" w:rsidP="00474E83">
      <w:pPr>
        <w:pStyle w:val="NoteLightbulb"/>
      </w:pPr>
      <w:r w:rsidRPr="005B17D3">
        <w:rPr>
          <w:b/>
        </w:rPr>
        <w:t>Note:</w:t>
      </w:r>
      <w:r w:rsidRPr="005B17D3">
        <w:t xml:space="preserve"> If </w:t>
      </w:r>
      <w:r w:rsidR="00323A10" w:rsidRPr="005B17D3">
        <w:t xml:space="preserve">value </w:t>
      </w:r>
      <w:r w:rsidRPr="005B17D3">
        <w:t>cha</w:t>
      </w:r>
      <w:r w:rsidR="00323A10" w:rsidRPr="005B17D3">
        <w:t>nges are made on</w:t>
      </w:r>
      <w:r w:rsidR="00547BA9" w:rsidRPr="005B17D3">
        <w:t xml:space="preserve"> the</w:t>
      </w:r>
      <w:r w:rsidR="00323A10" w:rsidRPr="005B17D3">
        <w:t xml:space="preserve"> </w:t>
      </w:r>
      <w:r w:rsidR="00323A10" w:rsidRPr="005B17D3">
        <w:rPr>
          <w:b/>
        </w:rPr>
        <w:t>Manage Letters</w:t>
      </w:r>
      <w:r w:rsidR="00323A10" w:rsidRPr="005B17D3">
        <w:t xml:space="preserve"> screen</w:t>
      </w:r>
      <w:r w:rsidRPr="005B17D3">
        <w:t>, the</w:t>
      </w:r>
      <w:r w:rsidR="00323A10" w:rsidRPr="005B17D3">
        <w:t xml:space="preserve"> </w:t>
      </w:r>
      <w:r w:rsidR="00323A10" w:rsidRPr="005B17D3">
        <w:rPr>
          <w:b/>
        </w:rPr>
        <w:t>Manage Letters Change History</w:t>
      </w:r>
      <w:r w:rsidRPr="005B17D3">
        <w:rPr>
          <w:b/>
        </w:rPr>
        <w:t xml:space="preserve"> </w:t>
      </w:r>
      <w:r w:rsidRPr="005B17D3">
        <w:t xml:space="preserve">screen displays the </w:t>
      </w:r>
      <w:r w:rsidRPr="005B17D3">
        <w:rPr>
          <w:b/>
        </w:rPr>
        <w:t>Old Value</w:t>
      </w:r>
      <w:r w:rsidRPr="005B17D3">
        <w:t xml:space="preserve"> and the </w:t>
      </w:r>
      <w:r w:rsidRPr="005B17D3">
        <w:rPr>
          <w:b/>
        </w:rPr>
        <w:t>New Value</w:t>
      </w:r>
      <w:r w:rsidRPr="005B17D3">
        <w:t xml:space="preserve"> in red text.</w:t>
      </w:r>
    </w:p>
    <w:p w14:paraId="646B3986" w14:textId="71C6CAA6" w:rsidR="00A90D28" w:rsidRPr="005B17D3" w:rsidRDefault="00A90D28" w:rsidP="00EF3896">
      <w:pPr>
        <w:pStyle w:val="BodyText"/>
      </w:pPr>
    </w:p>
    <w:p w14:paraId="3519866F" w14:textId="77777777" w:rsidR="001D7F6C" w:rsidRPr="005B17D3" w:rsidRDefault="001D7F6C" w:rsidP="00EF3896">
      <w:pPr>
        <w:pStyle w:val="BodyText"/>
        <w:keepNext/>
        <w:jc w:val="center"/>
      </w:pPr>
      <w:r w:rsidRPr="005B17D3">
        <w:rPr>
          <w:noProof/>
        </w:rPr>
        <w:drawing>
          <wp:inline distT="0" distB="0" distL="0" distR="0" wp14:anchorId="6921A4B8" wp14:editId="01B74F50">
            <wp:extent cx="5943600" cy="2449686"/>
            <wp:effectExtent l="0" t="0" r="0" b="8255"/>
            <wp:docPr id="1417" name="Picture 1417" descr="Screen shot of the Manage Letter History screen. &#10;&#10;Letters on the Manage Letters Change History screen contain the Letter Name, Status (Active or Inactive), and desired Effective Date , as well as the name of the Enrollment System user who made the change, which includes the date and time the change was made.&#10;&#10;Note the old and new values, changes in red text.&#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VHAISHSplanR\workspace\HECMS_roboh\ESR Help Project\Images\MenuBar\Letters\manage_letter_history_screen.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2449686"/>
                    </a:xfrm>
                    <a:prstGeom prst="rect">
                      <a:avLst/>
                    </a:prstGeom>
                    <a:noFill/>
                    <a:ln>
                      <a:noFill/>
                    </a:ln>
                  </pic:spPr>
                </pic:pic>
              </a:graphicData>
            </a:graphic>
          </wp:inline>
        </w:drawing>
      </w:r>
    </w:p>
    <w:p w14:paraId="72592D60" w14:textId="3F12047B" w:rsidR="001D7F6C" w:rsidRPr="005B17D3" w:rsidRDefault="001D7F6C" w:rsidP="00EF3896">
      <w:pPr>
        <w:pStyle w:val="Caption"/>
      </w:pPr>
      <w:bookmarkStart w:id="801" w:name="_Toc31622395"/>
      <w:r w:rsidRPr="005B17D3">
        <w:t xml:space="preserve">Figure </w:t>
      </w:r>
      <w:r w:rsidR="00AD3535" w:rsidRPr="005B17D3">
        <w:rPr>
          <w:noProof/>
        </w:rPr>
        <w:fldChar w:fldCharType="begin"/>
      </w:r>
      <w:r w:rsidR="00AD3535" w:rsidRPr="005B17D3">
        <w:rPr>
          <w:noProof/>
        </w:rPr>
        <w:instrText xml:space="preserve"> SEQ Figure \* ARABIC </w:instrText>
      </w:r>
      <w:r w:rsidR="00AD3535" w:rsidRPr="005B17D3">
        <w:rPr>
          <w:noProof/>
        </w:rPr>
        <w:fldChar w:fldCharType="separate"/>
      </w:r>
      <w:r w:rsidR="00C2105F" w:rsidRPr="005B17D3">
        <w:rPr>
          <w:noProof/>
        </w:rPr>
        <w:t>38</w:t>
      </w:r>
      <w:r w:rsidR="00AD3535" w:rsidRPr="005B17D3">
        <w:rPr>
          <w:noProof/>
        </w:rPr>
        <w:fldChar w:fldCharType="end"/>
      </w:r>
      <w:r w:rsidR="00EB7005" w:rsidRPr="005B17D3">
        <w:t xml:space="preserve">: </w:t>
      </w:r>
      <w:r w:rsidRPr="005B17D3">
        <w:t>Manage Letter Histor</w:t>
      </w:r>
      <w:r w:rsidR="00EB7005" w:rsidRPr="005B17D3">
        <w:t>y</w:t>
      </w:r>
      <w:bookmarkEnd w:id="801"/>
    </w:p>
    <w:p w14:paraId="6AFAC9AB" w14:textId="3E418BD0" w:rsidR="009B4E10" w:rsidRPr="005B17D3" w:rsidRDefault="009B4E10" w:rsidP="00EF3896">
      <w:pPr>
        <w:pStyle w:val="BodyText"/>
      </w:pPr>
    </w:p>
    <w:p w14:paraId="3992EC04" w14:textId="1C92B999" w:rsidR="00167935" w:rsidRPr="005B17D3" w:rsidRDefault="00167935" w:rsidP="00EF3896">
      <w:pPr>
        <w:pStyle w:val="BodyTextBullet2"/>
      </w:pPr>
      <w:r w:rsidRPr="005B17D3">
        <w:t xml:space="preserve">Enrollment System users can select from the </w:t>
      </w:r>
      <w:r w:rsidRPr="005B17D3">
        <w:rPr>
          <w:b/>
        </w:rPr>
        <w:t>Change Times</w:t>
      </w:r>
      <w:r w:rsidRPr="005B17D3">
        <w:t xml:space="preserve"> drop down and view previous batch jobs after clicking the </w:t>
      </w:r>
      <w:r w:rsidRPr="005B17D3">
        <w:rPr>
          <w:b/>
        </w:rPr>
        <w:t>View Data</w:t>
      </w:r>
      <w:r w:rsidRPr="005B17D3">
        <w:t xml:space="preserve"> button.</w:t>
      </w:r>
    </w:p>
    <w:p w14:paraId="43E6F1EE" w14:textId="1BD8BA39" w:rsidR="00167935" w:rsidRPr="005B17D3" w:rsidRDefault="00167935" w:rsidP="00EF3896">
      <w:pPr>
        <w:pStyle w:val="BodyTextBullet2"/>
      </w:pPr>
    </w:p>
    <w:p w14:paraId="18936080" w14:textId="77777777" w:rsidR="00167935" w:rsidRPr="005B17D3" w:rsidRDefault="00167935" w:rsidP="00EF3896">
      <w:pPr>
        <w:pStyle w:val="BodyTextBullet2"/>
        <w:keepNext/>
        <w:jc w:val="center"/>
      </w:pPr>
      <w:r w:rsidRPr="005B17D3">
        <w:rPr>
          <w:noProof/>
        </w:rPr>
        <w:drawing>
          <wp:inline distT="0" distB="0" distL="0" distR="0" wp14:anchorId="7986B556" wp14:editId="7E54E06A">
            <wp:extent cx="4019550" cy="1009650"/>
            <wp:effectExtent l="0" t="0" r="0" b="0"/>
            <wp:docPr id="1418" name="Picture 1418" descr="Enrollment System users can select from the Change Times drop down and view previous batch jobs after clicking the View Data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VHAISHSplanR\workspace\HECMS_roboh\ESR Help Project\Images\MenuBar\Letters\change_times_view_data.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019550" cy="1009650"/>
                    </a:xfrm>
                    <a:prstGeom prst="rect">
                      <a:avLst/>
                    </a:prstGeom>
                    <a:noFill/>
                    <a:ln>
                      <a:noFill/>
                    </a:ln>
                  </pic:spPr>
                </pic:pic>
              </a:graphicData>
            </a:graphic>
          </wp:inline>
        </w:drawing>
      </w:r>
    </w:p>
    <w:p w14:paraId="646CED2E" w14:textId="2A87F292" w:rsidR="00167935" w:rsidRPr="005B17D3" w:rsidRDefault="00167935" w:rsidP="00EF3896">
      <w:pPr>
        <w:pStyle w:val="Caption"/>
      </w:pPr>
      <w:bookmarkStart w:id="802" w:name="_Toc31622396"/>
      <w:r w:rsidRPr="005B17D3">
        <w:t xml:space="preserve">Figure </w:t>
      </w:r>
      <w:r w:rsidR="00AD3535" w:rsidRPr="005B17D3">
        <w:rPr>
          <w:noProof/>
        </w:rPr>
        <w:fldChar w:fldCharType="begin"/>
      </w:r>
      <w:r w:rsidR="00AD3535" w:rsidRPr="005B17D3">
        <w:rPr>
          <w:noProof/>
        </w:rPr>
        <w:instrText xml:space="preserve"> SEQ Figure \* ARABIC </w:instrText>
      </w:r>
      <w:r w:rsidR="00AD3535" w:rsidRPr="005B17D3">
        <w:rPr>
          <w:noProof/>
        </w:rPr>
        <w:fldChar w:fldCharType="separate"/>
      </w:r>
      <w:r w:rsidR="00C2105F" w:rsidRPr="005B17D3">
        <w:rPr>
          <w:noProof/>
        </w:rPr>
        <w:t>39</w:t>
      </w:r>
      <w:r w:rsidR="00AD3535" w:rsidRPr="005B17D3">
        <w:rPr>
          <w:noProof/>
        </w:rPr>
        <w:fldChar w:fldCharType="end"/>
      </w:r>
      <w:r w:rsidRPr="005B17D3">
        <w:t>: Change</w:t>
      </w:r>
      <w:r w:rsidR="00EB7005" w:rsidRPr="005B17D3">
        <w:t xml:space="preserve"> Times D</w:t>
      </w:r>
      <w:r w:rsidRPr="005B17D3">
        <w:t>rop</w:t>
      </w:r>
      <w:r w:rsidRPr="005B17D3">
        <w:rPr>
          <w:spacing w:val="51"/>
        </w:rPr>
        <w:t xml:space="preserve"> </w:t>
      </w:r>
      <w:r w:rsidR="00EB7005" w:rsidRPr="005B17D3">
        <w:t>D</w:t>
      </w:r>
      <w:r w:rsidRPr="005B17D3">
        <w:t>own</w:t>
      </w:r>
      <w:bookmarkEnd w:id="802"/>
    </w:p>
    <w:p w14:paraId="739D8945" w14:textId="284ED3BA" w:rsidR="001D7F6C" w:rsidRPr="005B17D3" w:rsidRDefault="001D7F6C" w:rsidP="00EF3896">
      <w:pPr>
        <w:pStyle w:val="BodyText"/>
      </w:pPr>
    </w:p>
    <w:p w14:paraId="731D5BE9" w14:textId="7EFDE3D9" w:rsidR="00C4360F" w:rsidRPr="005B17D3" w:rsidRDefault="00C4360F" w:rsidP="00EF3896">
      <w:pPr>
        <w:pStyle w:val="BodyTextBullet2"/>
      </w:pPr>
      <w:r w:rsidRPr="005B17D3">
        <w:t>The top timestamp is the most current processed batch job. As previously stated, batch jobs are processed every day at 6am. If the Enrollment System user runs a batch job for a future date, the timestamp will not display in the Change Times drop down until 6am of that future date.</w:t>
      </w:r>
    </w:p>
    <w:p w14:paraId="394C74E1" w14:textId="469259AF" w:rsidR="00213506" w:rsidRPr="005B17D3" w:rsidRDefault="00213506" w:rsidP="00EF3896">
      <w:pPr>
        <w:spacing w:after="160" w:line="259" w:lineRule="auto"/>
        <w:rPr>
          <w:szCs w:val="20"/>
        </w:rPr>
      </w:pPr>
      <w:r w:rsidRPr="005B17D3">
        <w:br w:type="page"/>
      </w:r>
    </w:p>
    <w:p w14:paraId="77877958" w14:textId="77777777" w:rsidR="00C4360F" w:rsidRPr="005B17D3" w:rsidRDefault="00C4360F" w:rsidP="00EF3896">
      <w:pPr>
        <w:pStyle w:val="BodyText"/>
      </w:pPr>
    </w:p>
    <w:p w14:paraId="658DC9E1" w14:textId="1783BF56" w:rsidR="00BE52CE" w:rsidRPr="005B17D3" w:rsidRDefault="00BE52CE" w:rsidP="00EF3896">
      <w:pPr>
        <w:pStyle w:val="Heading2"/>
      </w:pPr>
      <w:bookmarkStart w:id="803" w:name="_Toc31622223"/>
      <w:r w:rsidRPr="005B17D3">
        <w:t>Admin</w:t>
      </w:r>
      <w:bookmarkEnd w:id="720"/>
      <w:bookmarkEnd w:id="790"/>
      <w:bookmarkEnd w:id="791"/>
      <w:bookmarkEnd w:id="792"/>
      <w:bookmarkEnd w:id="793"/>
      <w:bookmarkEnd w:id="803"/>
    </w:p>
    <w:p w14:paraId="523551DB" w14:textId="12504544" w:rsidR="00FA0036" w:rsidRPr="005B17D3" w:rsidRDefault="00FA0036" w:rsidP="00EF3896">
      <w:pPr>
        <w:pStyle w:val="BodyText"/>
        <w:keepNext/>
        <w:jc w:val="center"/>
      </w:pPr>
      <w:r w:rsidRPr="005B17D3">
        <w:rPr>
          <w:noProof/>
        </w:rPr>
        <w:drawing>
          <wp:inline distT="0" distB="0" distL="0" distR="0" wp14:anchorId="2C7E0A3C" wp14:editId="25F916D6">
            <wp:extent cx="1866900" cy="3143250"/>
            <wp:effectExtent l="0" t="0" r="0" b="0"/>
            <wp:docPr id="18" name="Picture 18" descr="Screen capture of the Admin Menu:&#10;User Accounts&#10;User Profiles&#10;System Parameters&#10;Batch Processes&#10;Log Levels&#10;E&amp;E Service&#10;Handbook Batch Request&#10;Handbook Batch File Statistics &#10;Veteran Medical Benefits Plan&#10;IRS Reject Management&#10;Manage CCN Contract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866900" cy="3143250"/>
                    </a:xfrm>
                    <a:prstGeom prst="rect">
                      <a:avLst/>
                    </a:prstGeom>
                  </pic:spPr>
                </pic:pic>
              </a:graphicData>
            </a:graphic>
          </wp:inline>
        </w:drawing>
      </w:r>
    </w:p>
    <w:p w14:paraId="0B86BC1F" w14:textId="0EC66A19" w:rsidR="00BE52CE" w:rsidRPr="005B17D3" w:rsidRDefault="00BE52CE" w:rsidP="00EF3896">
      <w:pPr>
        <w:pStyle w:val="Caption"/>
      </w:pPr>
      <w:bookmarkStart w:id="804" w:name="_Toc31622397"/>
      <w:r w:rsidRPr="005B17D3">
        <w:t xml:space="preserve">Figure </w:t>
      </w:r>
      <w:r w:rsidRPr="005B17D3">
        <w:rPr>
          <w:noProof/>
        </w:rPr>
        <w:fldChar w:fldCharType="begin"/>
      </w:r>
      <w:r w:rsidRPr="005B17D3">
        <w:rPr>
          <w:noProof/>
        </w:rPr>
        <w:instrText xml:space="preserve"> SEQ Figure \* ARABIC </w:instrText>
      </w:r>
      <w:r w:rsidRPr="005B17D3">
        <w:rPr>
          <w:noProof/>
        </w:rPr>
        <w:fldChar w:fldCharType="separate"/>
      </w:r>
      <w:r w:rsidR="00C2105F" w:rsidRPr="005B17D3">
        <w:rPr>
          <w:noProof/>
        </w:rPr>
        <w:t>40</w:t>
      </w:r>
      <w:r w:rsidRPr="005B17D3">
        <w:rPr>
          <w:noProof/>
        </w:rPr>
        <w:fldChar w:fldCharType="end"/>
      </w:r>
      <w:r w:rsidRPr="005B17D3">
        <w:t>: Admin</w:t>
      </w:r>
      <w:bookmarkEnd w:id="804"/>
    </w:p>
    <w:p w14:paraId="4AEB9CA5" w14:textId="62A39F5A" w:rsidR="00BE52CE" w:rsidRPr="005B17D3" w:rsidRDefault="00BE52CE" w:rsidP="00EF3896">
      <w:pPr>
        <w:pStyle w:val="Heading3"/>
      </w:pPr>
      <w:r w:rsidRPr="005B17D3">
        <w:fldChar w:fldCharType="begin"/>
      </w:r>
      <w:r w:rsidRPr="005B17D3">
        <w:instrText xml:space="preserve"> XE "User ID " \* MERGEFORMAT </w:instrText>
      </w:r>
      <w:r w:rsidRPr="005B17D3">
        <w:fldChar w:fldCharType="end"/>
      </w:r>
      <w:r w:rsidRPr="005B17D3">
        <w:fldChar w:fldCharType="begin"/>
      </w:r>
      <w:r w:rsidRPr="005B17D3">
        <w:instrText xml:space="preserve"> XE "User Accounts Search " \* MERGEFORMAT </w:instrText>
      </w:r>
      <w:r w:rsidRPr="005B17D3">
        <w:fldChar w:fldCharType="end"/>
      </w:r>
      <w:bookmarkStart w:id="805" w:name="_Toc289864772"/>
      <w:bookmarkStart w:id="806" w:name="_Toc394920769"/>
      <w:bookmarkStart w:id="807" w:name="_Toc406571106"/>
      <w:bookmarkStart w:id="808" w:name="_Toc478746545"/>
      <w:bookmarkStart w:id="809" w:name="_Toc482888475"/>
      <w:bookmarkStart w:id="810" w:name="_Toc31622224"/>
      <w:r w:rsidRPr="005B17D3">
        <w:t>User Accounts/Search</w:t>
      </w:r>
      <w:bookmarkEnd w:id="805"/>
      <w:bookmarkEnd w:id="806"/>
      <w:bookmarkEnd w:id="807"/>
      <w:bookmarkEnd w:id="808"/>
      <w:bookmarkEnd w:id="809"/>
      <w:bookmarkEnd w:id="810"/>
      <w:r w:rsidRPr="005B17D3">
        <w:fldChar w:fldCharType="begin"/>
      </w:r>
      <w:r w:rsidRPr="005B17D3">
        <w:instrText xml:space="preserve"> XE "Search:User Accounts" </w:instrText>
      </w:r>
      <w:r w:rsidRPr="005B17D3">
        <w:fldChar w:fldCharType="end"/>
      </w:r>
    </w:p>
    <w:p w14:paraId="4BE5464C" w14:textId="77777777" w:rsidR="00BE52CE" w:rsidRPr="005B17D3" w:rsidRDefault="00BE52CE" w:rsidP="00EF3896">
      <w:pPr>
        <w:pStyle w:val="BodyTextBullet2"/>
      </w:pPr>
      <w:r w:rsidRPr="005B17D3">
        <w:t xml:space="preserve">The </w:t>
      </w:r>
      <w:r w:rsidRPr="005B17D3">
        <w:rPr>
          <w:i/>
        </w:rPr>
        <w:t>User Accounts/Search</w:t>
      </w:r>
      <w:r w:rsidRPr="005B17D3">
        <w:t xml:space="preserve"> screen allows users</w:t>
      </w:r>
      <w:r w:rsidRPr="005B17D3">
        <w:fldChar w:fldCharType="begin"/>
      </w:r>
      <w:r w:rsidRPr="005B17D3">
        <w:instrText xml:space="preserve"> XE "User:Admin:search by User ID" </w:instrText>
      </w:r>
      <w:r w:rsidRPr="005B17D3">
        <w:fldChar w:fldCharType="end"/>
      </w:r>
      <w:r w:rsidRPr="005B17D3">
        <w:t xml:space="preserve"> to search for a user account by entering a </w:t>
      </w:r>
      <w:r w:rsidRPr="005B17D3">
        <w:rPr>
          <w:iCs/>
        </w:rPr>
        <w:t>User ID</w:t>
      </w:r>
      <w:r w:rsidRPr="005B17D3">
        <w:rPr>
          <w:iCs/>
        </w:rPr>
        <w:fldChar w:fldCharType="begin"/>
      </w:r>
      <w:r w:rsidRPr="005B17D3">
        <w:instrText xml:space="preserve"> XE "</w:instrText>
      </w:r>
      <w:r w:rsidRPr="005B17D3">
        <w:rPr>
          <w:iCs/>
        </w:rPr>
        <w:instrText>ID:</w:instrText>
      </w:r>
      <w:r w:rsidRPr="005B17D3">
        <w:instrText xml:space="preserve">User" </w:instrText>
      </w:r>
      <w:r w:rsidRPr="005B17D3">
        <w:rPr>
          <w:iCs/>
        </w:rPr>
        <w:fldChar w:fldCharType="end"/>
      </w:r>
      <w:r w:rsidRPr="005B17D3">
        <w:t>. Each person accessing ES</w:t>
      </w:r>
      <w:r w:rsidRPr="005B17D3">
        <w:fldChar w:fldCharType="begin"/>
      </w:r>
      <w:r w:rsidRPr="005B17D3">
        <w:instrText xml:space="preserve"> XE "ES" </w:instrText>
      </w:r>
      <w:r w:rsidRPr="005B17D3">
        <w:fldChar w:fldCharType="end"/>
      </w:r>
      <w:r w:rsidRPr="005B17D3">
        <w:t xml:space="preserve"> must have a valid, pre-defined ID</w:t>
      </w:r>
      <w:r w:rsidRPr="005B17D3">
        <w:fldChar w:fldCharType="begin"/>
      </w:r>
      <w:r w:rsidRPr="005B17D3">
        <w:instrText xml:space="preserve"> XE "</w:instrText>
      </w:r>
      <w:r w:rsidRPr="005B17D3">
        <w:rPr>
          <w:iCs/>
        </w:rPr>
        <w:instrText>ID:</w:instrText>
      </w:r>
      <w:r w:rsidRPr="005B17D3">
        <w:instrText xml:space="preserve">assigned" </w:instrText>
      </w:r>
      <w:r w:rsidRPr="005B17D3">
        <w:fldChar w:fldCharType="end"/>
      </w:r>
      <w:r w:rsidRPr="005B17D3">
        <w:t xml:space="preserve"> assigned</w:t>
      </w:r>
      <w:r w:rsidRPr="005B17D3">
        <w:fldChar w:fldCharType="begin"/>
      </w:r>
      <w:r w:rsidRPr="005B17D3">
        <w:instrText xml:space="preserve"> XE "</w:instrText>
      </w:r>
      <w:r w:rsidRPr="005B17D3">
        <w:rPr>
          <w:rFonts w:cs="Arial"/>
          <w:iCs/>
        </w:rPr>
        <w:instrText>Assigned:ID</w:instrText>
      </w:r>
      <w:r w:rsidRPr="005B17D3">
        <w:instrText xml:space="preserve">" </w:instrText>
      </w:r>
      <w:r w:rsidRPr="005B17D3">
        <w:fldChar w:fldCharType="end"/>
      </w:r>
      <w:r w:rsidRPr="005B17D3">
        <w:t xml:space="preserve"> to them. The administrator</w:t>
      </w:r>
      <w:r w:rsidRPr="005B17D3">
        <w:fldChar w:fldCharType="begin"/>
      </w:r>
      <w:r w:rsidRPr="005B17D3">
        <w:instrText xml:space="preserve"> XE "</w:instrText>
      </w:r>
      <w:r w:rsidRPr="005B17D3">
        <w:rPr>
          <w:b/>
        </w:rPr>
        <w:instrText>Administrator</w:instrText>
      </w:r>
      <w:r w:rsidRPr="005B17D3">
        <w:instrText xml:space="preserve">" </w:instrText>
      </w:r>
      <w:r w:rsidRPr="005B17D3">
        <w:fldChar w:fldCharType="end"/>
      </w:r>
      <w:r w:rsidRPr="005B17D3">
        <w:t xml:space="preserve"> must establish/assign this ID prior to accessing the system. The assigned </w:t>
      </w:r>
      <w:r w:rsidRPr="005B17D3">
        <w:rPr>
          <w:iCs/>
        </w:rPr>
        <w:t>User ID</w:t>
      </w:r>
      <w:r w:rsidRPr="005B17D3">
        <w:rPr>
          <w:iCs/>
        </w:rPr>
        <w:fldChar w:fldCharType="begin"/>
      </w:r>
      <w:r w:rsidRPr="005B17D3">
        <w:instrText xml:space="preserve"> XE "</w:instrText>
      </w:r>
      <w:r w:rsidRPr="005B17D3">
        <w:rPr>
          <w:iCs/>
        </w:rPr>
        <w:instrText>ID:</w:instrText>
      </w:r>
      <w:r w:rsidRPr="005B17D3">
        <w:instrText xml:space="preserve">User" </w:instrText>
      </w:r>
      <w:r w:rsidRPr="005B17D3">
        <w:rPr>
          <w:iCs/>
        </w:rPr>
        <w:fldChar w:fldCharType="end"/>
      </w:r>
      <w:r w:rsidRPr="005B17D3">
        <w:t xml:space="preserve"> will be identical to the </w:t>
      </w:r>
      <w:r w:rsidRPr="005B17D3">
        <w:rPr>
          <w:iCs/>
        </w:rPr>
        <w:t>User ID</w:t>
      </w:r>
      <w:r w:rsidRPr="005B17D3">
        <w:t xml:space="preserve"> used to access the VHA network.</w:t>
      </w:r>
    </w:p>
    <w:p w14:paraId="35C6C214" w14:textId="77777777" w:rsidR="00BE52CE" w:rsidRPr="005B17D3" w:rsidRDefault="00BE52CE" w:rsidP="00EF3896">
      <w:pPr>
        <w:pStyle w:val="Caption"/>
      </w:pPr>
      <w:r w:rsidRPr="005B17D3">
        <w:t>User ID Scenarios</w:t>
      </w:r>
    </w:p>
    <w:tbl>
      <w:tblPr>
        <w:tblStyle w:val="TableGrid"/>
        <w:tblW w:w="0" w:type="auto"/>
        <w:tblInd w:w="355" w:type="dxa"/>
        <w:tblLook w:val="04A0" w:firstRow="1" w:lastRow="0" w:firstColumn="1" w:lastColumn="0" w:noHBand="0" w:noVBand="1"/>
        <w:tblDescription w:val="If/Then table to determine different User ID scenarios."/>
      </w:tblPr>
      <w:tblGrid>
        <w:gridCol w:w="4318"/>
        <w:gridCol w:w="4677"/>
      </w:tblGrid>
      <w:tr w:rsidR="00BE52CE" w:rsidRPr="005B17D3" w14:paraId="30D00A15" w14:textId="77777777" w:rsidTr="003875C7">
        <w:trPr>
          <w:tblHeader/>
        </w:trPr>
        <w:tc>
          <w:tcPr>
            <w:tcW w:w="4318" w:type="dxa"/>
            <w:shd w:val="clear" w:color="auto" w:fill="D9E2F3" w:themeFill="accent1" w:themeFillTint="33"/>
          </w:tcPr>
          <w:p w14:paraId="25104565" w14:textId="77777777" w:rsidR="00BE52CE" w:rsidRPr="005B17D3" w:rsidRDefault="00BE52CE" w:rsidP="00EF3896">
            <w:pPr>
              <w:pStyle w:val="TableHeading"/>
            </w:pPr>
            <w:r w:rsidRPr="005B17D3">
              <w:t>If</w:t>
            </w:r>
          </w:p>
        </w:tc>
        <w:tc>
          <w:tcPr>
            <w:tcW w:w="4677" w:type="dxa"/>
            <w:shd w:val="clear" w:color="auto" w:fill="D9E2F3" w:themeFill="accent1" w:themeFillTint="33"/>
          </w:tcPr>
          <w:p w14:paraId="7C42FC25" w14:textId="77777777" w:rsidR="00BE52CE" w:rsidRPr="005B17D3" w:rsidRDefault="00BE52CE" w:rsidP="00EF3896">
            <w:pPr>
              <w:pStyle w:val="TableHeading"/>
            </w:pPr>
            <w:r w:rsidRPr="005B17D3">
              <w:t>Then</w:t>
            </w:r>
          </w:p>
        </w:tc>
      </w:tr>
      <w:tr w:rsidR="00BE52CE" w:rsidRPr="005B17D3" w14:paraId="1D4DB8E8" w14:textId="77777777" w:rsidTr="003875C7">
        <w:trPr>
          <w:trHeight w:val="872"/>
        </w:trPr>
        <w:tc>
          <w:tcPr>
            <w:tcW w:w="4318" w:type="dxa"/>
          </w:tcPr>
          <w:p w14:paraId="381F9E2C" w14:textId="1DCC0D62" w:rsidR="00BE52CE" w:rsidRPr="005B17D3" w:rsidRDefault="00BE52CE" w:rsidP="00EF3896">
            <w:pPr>
              <w:pStyle w:val="BodyTextBullet2"/>
            </w:pPr>
            <w:r w:rsidRPr="005B17D3">
              <w:t>An active User ID is found within the VHA domain</w:t>
            </w:r>
            <w:r w:rsidR="00287018" w:rsidRPr="005B17D3">
              <w:t>,</w:t>
            </w:r>
            <w:r w:rsidRPr="005B17D3">
              <w:t xml:space="preserve"> but no active User ID is found within ES </w:t>
            </w:r>
          </w:p>
        </w:tc>
        <w:tc>
          <w:tcPr>
            <w:tcW w:w="4677" w:type="dxa"/>
          </w:tcPr>
          <w:p w14:paraId="3003CFF5" w14:textId="77777777" w:rsidR="00BE52CE" w:rsidRPr="005B17D3" w:rsidRDefault="00BE52CE" w:rsidP="00EF3896">
            <w:pPr>
              <w:pStyle w:val="BodyTextBullet2"/>
              <w:rPr>
                <w:rFonts w:eastAsia="Arial"/>
              </w:rPr>
            </w:pPr>
            <w:r w:rsidRPr="005B17D3">
              <w:t>The new User ID account can be added.</w:t>
            </w:r>
          </w:p>
        </w:tc>
      </w:tr>
      <w:tr w:rsidR="00BE52CE" w:rsidRPr="005B17D3" w14:paraId="53351137" w14:textId="77777777" w:rsidTr="003875C7">
        <w:tc>
          <w:tcPr>
            <w:tcW w:w="4318" w:type="dxa"/>
          </w:tcPr>
          <w:p w14:paraId="49BB5A06" w14:textId="77777777" w:rsidR="00BE52CE" w:rsidRPr="005B17D3" w:rsidRDefault="00BE52CE" w:rsidP="00EF3896">
            <w:pPr>
              <w:pStyle w:val="BodyTextBullet2"/>
            </w:pPr>
            <w:r w:rsidRPr="005B17D3">
              <w:t xml:space="preserve">An active User ID is not found within the VHA domain, but an active User ID is found within ES </w:t>
            </w:r>
          </w:p>
        </w:tc>
        <w:tc>
          <w:tcPr>
            <w:tcW w:w="4677" w:type="dxa"/>
          </w:tcPr>
          <w:p w14:paraId="3379656F" w14:textId="382A1CD4" w:rsidR="00BE52CE" w:rsidRPr="005B17D3" w:rsidRDefault="00BE52CE" w:rsidP="00EF3896">
            <w:pPr>
              <w:pStyle w:val="BodyTextBullet2"/>
            </w:pPr>
            <w:r w:rsidRPr="005B17D3">
              <w:t>The existing ES User ID account is disabled</w:t>
            </w:r>
            <w:r w:rsidR="00287018" w:rsidRPr="005B17D3">
              <w:t>,</w:t>
            </w:r>
            <w:r w:rsidRPr="005B17D3">
              <w:t xml:space="preserve"> and an appropriate message is displayed.</w:t>
            </w:r>
          </w:p>
        </w:tc>
      </w:tr>
      <w:tr w:rsidR="00BE52CE" w:rsidRPr="005B17D3" w14:paraId="64ED11C9" w14:textId="77777777" w:rsidTr="003875C7">
        <w:tc>
          <w:tcPr>
            <w:tcW w:w="4318" w:type="dxa"/>
          </w:tcPr>
          <w:p w14:paraId="35E2462B" w14:textId="77777777" w:rsidR="00BE52CE" w:rsidRPr="005B17D3" w:rsidRDefault="00BE52CE" w:rsidP="00EF3896">
            <w:pPr>
              <w:pStyle w:val="BodyTextBullet2"/>
            </w:pPr>
            <w:r w:rsidRPr="005B17D3">
              <w:t xml:space="preserve">An active User ID is found within the VHA domain as well as within ES </w:t>
            </w:r>
          </w:p>
        </w:tc>
        <w:tc>
          <w:tcPr>
            <w:tcW w:w="4677" w:type="dxa"/>
          </w:tcPr>
          <w:p w14:paraId="44AABBA2" w14:textId="77777777" w:rsidR="00BE52CE" w:rsidRPr="005B17D3" w:rsidRDefault="00BE52CE" w:rsidP="00EF3896">
            <w:pPr>
              <w:pStyle w:val="BodyTextBullet2"/>
            </w:pPr>
            <w:r w:rsidRPr="005B17D3">
              <w:t>Users are allowed to modify the User ID account information.</w:t>
            </w:r>
          </w:p>
        </w:tc>
      </w:tr>
      <w:tr w:rsidR="00BE52CE" w:rsidRPr="005B17D3" w14:paraId="1A4C97D0" w14:textId="77777777" w:rsidTr="003875C7">
        <w:tc>
          <w:tcPr>
            <w:tcW w:w="4318" w:type="dxa"/>
          </w:tcPr>
          <w:p w14:paraId="75D04759" w14:textId="77777777" w:rsidR="00BE52CE" w:rsidRPr="005B17D3" w:rsidRDefault="00BE52CE" w:rsidP="00EF3896">
            <w:pPr>
              <w:pStyle w:val="BodyTextBullet2"/>
            </w:pPr>
            <w:r w:rsidRPr="005B17D3">
              <w:t>The User ID entered is not in ES</w:t>
            </w:r>
          </w:p>
        </w:tc>
        <w:tc>
          <w:tcPr>
            <w:tcW w:w="4677" w:type="dxa"/>
          </w:tcPr>
          <w:p w14:paraId="524E20C9" w14:textId="77777777" w:rsidR="00BE52CE" w:rsidRPr="005B17D3" w:rsidRDefault="00BE52CE" w:rsidP="00EF3896">
            <w:pPr>
              <w:pStyle w:val="BodyTextBullet2"/>
            </w:pPr>
            <w:r w:rsidRPr="005B17D3">
              <w:t>An error message stating the User ID is invalid or cannot be found as a VHA network ID, is displayed.</w:t>
            </w:r>
          </w:p>
        </w:tc>
      </w:tr>
    </w:tbl>
    <w:p w14:paraId="0768C368" w14:textId="77777777" w:rsidR="00BE52CE" w:rsidRPr="005B17D3" w:rsidRDefault="00BE52CE" w:rsidP="00EF3896">
      <w:pPr>
        <w:pStyle w:val="BodyTextBullet2"/>
      </w:pPr>
    </w:p>
    <w:p w14:paraId="591D3323" w14:textId="77777777" w:rsidR="00BE52CE" w:rsidRPr="005B17D3" w:rsidRDefault="00BE52CE" w:rsidP="00EF3896">
      <w:pPr>
        <w:pStyle w:val="ScreenName"/>
      </w:pPr>
      <w:r w:rsidRPr="005B17D3">
        <w:t>User</w:t>
      </w:r>
      <w:r w:rsidRPr="005B17D3">
        <w:fldChar w:fldCharType="begin"/>
      </w:r>
      <w:r w:rsidRPr="005B17D3">
        <w:instrText xml:space="preserve"> XE "User:Admin:Account Search" </w:instrText>
      </w:r>
      <w:r w:rsidRPr="005B17D3">
        <w:fldChar w:fldCharType="end"/>
      </w:r>
      <w:r w:rsidRPr="005B17D3">
        <w:t xml:space="preserve"> Account Search</w:t>
      </w:r>
    </w:p>
    <w:p w14:paraId="503FB50F" w14:textId="77777777" w:rsidR="00BE52CE" w:rsidRPr="005B17D3" w:rsidRDefault="00BE52CE" w:rsidP="00EF3896">
      <w:pPr>
        <w:pStyle w:val="ScreenField"/>
      </w:pPr>
      <w:r w:rsidRPr="005B17D3">
        <w:rPr>
          <w:noProof/>
        </w:rPr>
        <w:drawing>
          <wp:inline distT="0" distB="0" distL="0" distR="0" wp14:anchorId="7731012B" wp14:editId="2E06B3C7">
            <wp:extent cx="119380" cy="119380"/>
            <wp:effectExtent l="19050" t="0" r="0" b="0"/>
            <wp:docPr id="511" name="Picture 511" descr="required fiel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1" descr="required field symbol"/>
                    <pic:cNvPicPr>
                      <a:picLocks noChangeAspect="1" noChangeArrowheads="1"/>
                    </pic:cNvPicPr>
                  </pic:nvPicPr>
                  <pic:blipFill>
                    <a:blip r:embed="rId33" cstate="print"/>
                    <a:srcRect/>
                    <a:stretch>
                      <a:fillRect/>
                    </a:stretch>
                  </pic:blipFill>
                  <pic:spPr bwMode="auto">
                    <a:xfrm>
                      <a:off x="0" y="0"/>
                      <a:ext cx="119380" cy="119380"/>
                    </a:xfrm>
                    <a:prstGeom prst="rect">
                      <a:avLst/>
                    </a:prstGeom>
                    <a:noFill/>
                    <a:ln w="9525">
                      <a:noFill/>
                      <a:miter lim="800000"/>
                      <a:headEnd/>
                      <a:tailEnd/>
                    </a:ln>
                  </pic:spPr>
                </pic:pic>
              </a:graphicData>
            </a:graphic>
          </wp:inline>
        </w:drawing>
      </w:r>
      <w:r w:rsidRPr="005B17D3">
        <w:t>User ID:</w:t>
      </w:r>
    </w:p>
    <w:p w14:paraId="3711D724" w14:textId="6B1811F3" w:rsidR="00BE52CE" w:rsidRPr="005B17D3" w:rsidRDefault="00BE52CE" w:rsidP="00EF3896">
      <w:pPr>
        <w:pStyle w:val="ScreenFieldDesc"/>
      </w:pPr>
      <w:r w:rsidRPr="005B17D3">
        <w:t>Enter the User ID</w:t>
      </w:r>
      <w:r w:rsidRPr="005B17D3">
        <w:fldChar w:fldCharType="begin"/>
      </w:r>
      <w:r w:rsidRPr="005B17D3">
        <w:instrText xml:space="preserve"> XE "ID:User" </w:instrText>
      </w:r>
      <w:r w:rsidRPr="005B17D3">
        <w:fldChar w:fldCharType="end"/>
      </w:r>
      <w:r w:rsidRPr="005B17D3">
        <w:t xml:space="preserve"> for which you are searching.</w:t>
      </w:r>
    </w:p>
    <w:p w14:paraId="15759768" w14:textId="77777777" w:rsidR="004746AE" w:rsidRPr="005B17D3" w:rsidRDefault="004746AE" w:rsidP="004746AE">
      <w:pPr>
        <w:pStyle w:val="ScreenField"/>
      </w:pPr>
    </w:p>
    <w:p w14:paraId="42775FFD" w14:textId="77777777" w:rsidR="00BE52CE" w:rsidRPr="005B17D3" w:rsidRDefault="00BE52CE" w:rsidP="00EF3896">
      <w:pPr>
        <w:pStyle w:val="ReqField"/>
      </w:pPr>
      <w:bookmarkStart w:id="811" w:name="_Toc289864773"/>
      <w:bookmarkStart w:id="812" w:name="_Toc394920770"/>
      <w:bookmarkStart w:id="813" w:name="_Toc406571107"/>
      <w:bookmarkStart w:id="814" w:name="_Toc478746546"/>
      <w:bookmarkStart w:id="815" w:name="_Toc482888476"/>
      <w:r w:rsidRPr="005B17D3">
        <w:t>Indicates Required Field</w:t>
      </w:r>
    </w:p>
    <w:p w14:paraId="78AA3390" w14:textId="77777777" w:rsidR="00BE52CE" w:rsidRPr="005B17D3" w:rsidRDefault="00BE52CE" w:rsidP="00EF3896">
      <w:pPr>
        <w:pStyle w:val="ScreenName"/>
      </w:pPr>
      <w:r w:rsidRPr="005B17D3">
        <w:t>User</w:t>
      </w:r>
      <w:r w:rsidRPr="005B17D3">
        <w:fldChar w:fldCharType="begin"/>
      </w:r>
      <w:r w:rsidRPr="005B17D3">
        <w:instrText xml:space="preserve"> XE "User:Admin:Account Add" </w:instrText>
      </w:r>
      <w:r w:rsidRPr="005B17D3">
        <w:fldChar w:fldCharType="end"/>
      </w:r>
      <w:r w:rsidRPr="005B17D3">
        <w:t xml:space="preserve"> Account/Add</w:t>
      </w:r>
      <w:bookmarkEnd w:id="811"/>
      <w:bookmarkEnd w:id="812"/>
      <w:bookmarkEnd w:id="813"/>
      <w:bookmarkEnd w:id="814"/>
      <w:bookmarkEnd w:id="815"/>
    </w:p>
    <w:p w14:paraId="34892688" w14:textId="77777777" w:rsidR="00BE52CE" w:rsidRPr="005B17D3" w:rsidRDefault="00BE52CE" w:rsidP="00EF3896">
      <w:pPr>
        <w:pStyle w:val="BodyTextBullet2"/>
      </w:pPr>
      <w:r w:rsidRPr="005B17D3">
        <w:t xml:space="preserve">The </w:t>
      </w:r>
      <w:r w:rsidRPr="005B17D3">
        <w:rPr>
          <w:i/>
        </w:rPr>
        <w:t>User Account/Add</w:t>
      </w:r>
      <w:r w:rsidRPr="005B17D3">
        <w:t xml:space="preserve"> screen allows the user to </w:t>
      </w:r>
      <w:r w:rsidRPr="005B17D3">
        <w:rPr>
          <w:i/>
          <w:iCs/>
        </w:rPr>
        <w:t>Add</w:t>
      </w:r>
      <w:r w:rsidRPr="005B17D3">
        <w:rPr>
          <w:i/>
          <w:iCs/>
        </w:rPr>
        <w:fldChar w:fldCharType="begin"/>
      </w:r>
      <w:r w:rsidRPr="005B17D3">
        <w:instrText xml:space="preserve"> XE "</w:instrText>
      </w:r>
      <w:r w:rsidRPr="005B17D3">
        <w:rPr>
          <w:rStyle w:val="Hyperlink"/>
          <w:bCs w:val="0"/>
        </w:rPr>
        <w:instrText>Add:</w:instrText>
      </w:r>
      <w:r w:rsidRPr="005B17D3">
        <w:instrText xml:space="preserve">Enrollment Group User Account" </w:instrText>
      </w:r>
      <w:r w:rsidRPr="005B17D3">
        <w:rPr>
          <w:i/>
          <w:iCs/>
        </w:rPr>
        <w:fldChar w:fldCharType="end"/>
      </w:r>
      <w:r w:rsidRPr="005B17D3">
        <w:t xml:space="preserve"> a </w:t>
      </w:r>
      <w:r w:rsidRPr="005B17D3">
        <w:rPr>
          <w:i/>
          <w:iCs/>
        </w:rPr>
        <w:t>User Account</w:t>
      </w:r>
      <w:r w:rsidRPr="005B17D3">
        <w:t xml:space="preserve"> (with the appropriate permissions) to ES</w:t>
      </w:r>
      <w:r w:rsidRPr="005B17D3">
        <w:fldChar w:fldCharType="begin"/>
      </w:r>
      <w:r w:rsidRPr="005B17D3">
        <w:instrText xml:space="preserve"> XE "ES:User ID" </w:instrText>
      </w:r>
      <w:r w:rsidRPr="005B17D3">
        <w:fldChar w:fldCharType="end"/>
      </w:r>
      <w:r w:rsidRPr="005B17D3">
        <w:t xml:space="preserve"> if the </w:t>
      </w:r>
      <w:r w:rsidRPr="005B17D3">
        <w:rPr>
          <w:iCs/>
        </w:rPr>
        <w:t>User ID</w:t>
      </w:r>
      <w:r w:rsidRPr="005B17D3">
        <w:rPr>
          <w:iCs/>
        </w:rPr>
        <w:fldChar w:fldCharType="begin"/>
      </w:r>
      <w:r w:rsidRPr="005B17D3">
        <w:instrText xml:space="preserve"> XE "</w:instrText>
      </w:r>
      <w:r w:rsidRPr="005B17D3">
        <w:rPr>
          <w:iCs/>
        </w:rPr>
        <w:instrText>ID:</w:instrText>
      </w:r>
      <w:r w:rsidRPr="005B17D3">
        <w:instrText xml:space="preserve">User" </w:instrText>
      </w:r>
      <w:r w:rsidRPr="005B17D3">
        <w:rPr>
          <w:iCs/>
        </w:rPr>
        <w:fldChar w:fldCharType="end"/>
      </w:r>
      <w:r w:rsidRPr="005B17D3">
        <w:t xml:space="preserve"> is a valid VHA account.</w:t>
      </w:r>
    </w:p>
    <w:p w14:paraId="0C97F5C4" w14:textId="1772CC95" w:rsidR="00BE52CE" w:rsidRPr="005B17D3" w:rsidRDefault="00BE52CE" w:rsidP="00EF3896">
      <w:pPr>
        <w:pStyle w:val="BodyText"/>
      </w:pPr>
      <w:r w:rsidRPr="005B17D3">
        <w:t>Users must enter the following user account information:</w:t>
      </w:r>
    </w:p>
    <w:p w14:paraId="2A1F403B" w14:textId="77777777" w:rsidR="004746AE" w:rsidRPr="005B17D3" w:rsidRDefault="004746AE" w:rsidP="00EF3896">
      <w:pPr>
        <w:pStyle w:val="BodyText"/>
      </w:pPr>
    </w:p>
    <w:p w14:paraId="3CBC292F" w14:textId="77777777" w:rsidR="00BE52CE" w:rsidRPr="005B17D3" w:rsidRDefault="00BE52CE" w:rsidP="00EF3896">
      <w:pPr>
        <w:pStyle w:val="ScreenField"/>
      </w:pPr>
      <w:r w:rsidRPr="005B17D3">
        <w:t>User ID: (display only)</w:t>
      </w:r>
    </w:p>
    <w:p w14:paraId="1984C6C5" w14:textId="5B3E3BA2" w:rsidR="00BE52CE" w:rsidRPr="005B17D3" w:rsidRDefault="00BE52CE" w:rsidP="00EF3896">
      <w:pPr>
        <w:pStyle w:val="ScreenFieldDesc"/>
      </w:pPr>
      <w:r w:rsidRPr="005B17D3">
        <w:t>The assigned</w:t>
      </w:r>
      <w:r w:rsidRPr="005B17D3">
        <w:fldChar w:fldCharType="begin"/>
      </w:r>
      <w:r w:rsidRPr="005B17D3">
        <w:instrText xml:space="preserve"> XE "Assigned:ID" </w:instrText>
      </w:r>
      <w:r w:rsidRPr="005B17D3">
        <w:fldChar w:fldCharType="end"/>
      </w:r>
      <w:r w:rsidRPr="005B17D3">
        <w:t xml:space="preserve"> User ID</w:t>
      </w:r>
      <w:r w:rsidRPr="005B17D3">
        <w:fldChar w:fldCharType="begin"/>
      </w:r>
      <w:r w:rsidRPr="005B17D3">
        <w:instrText xml:space="preserve"> XE "ID:User" </w:instrText>
      </w:r>
      <w:r w:rsidRPr="005B17D3">
        <w:fldChar w:fldCharType="end"/>
      </w:r>
      <w:r w:rsidRPr="005B17D3">
        <w:t xml:space="preserve"> will be identical to the User ID used to access</w:t>
      </w:r>
      <w:r w:rsidRPr="005B17D3">
        <w:fldChar w:fldCharType="begin"/>
      </w:r>
      <w:r w:rsidRPr="005B17D3">
        <w:instrText xml:space="preserve"> XE "Access " \* MERGEFORMAT </w:instrText>
      </w:r>
      <w:r w:rsidRPr="005B17D3">
        <w:fldChar w:fldCharType="end"/>
      </w:r>
      <w:r w:rsidRPr="005B17D3">
        <w:t xml:space="preserve"> the VHA network.</w:t>
      </w:r>
    </w:p>
    <w:p w14:paraId="7D82A14C" w14:textId="77777777" w:rsidR="004746AE" w:rsidRPr="005B17D3" w:rsidRDefault="004746AE" w:rsidP="004746AE">
      <w:pPr>
        <w:pStyle w:val="ScreenField"/>
      </w:pPr>
    </w:p>
    <w:p w14:paraId="15CA2D1D" w14:textId="77777777" w:rsidR="00BE52CE" w:rsidRPr="005B17D3" w:rsidRDefault="00BE52CE" w:rsidP="00EF3896">
      <w:pPr>
        <w:pStyle w:val="ScreenField"/>
      </w:pPr>
      <w:r w:rsidRPr="005B17D3">
        <w:rPr>
          <w:noProof/>
        </w:rPr>
        <w:drawing>
          <wp:inline distT="0" distB="0" distL="0" distR="0" wp14:anchorId="522B9529" wp14:editId="6D0624C0">
            <wp:extent cx="119380" cy="119380"/>
            <wp:effectExtent l="19050" t="0" r="0" b="0"/>
            <wp:docPr id="513" name="Picture 513" descr="required fiel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3" descr="required field symbol"/>
                    <pic:cNvPicPr>
                      <a:picLocks noChangeAspect="1" noChangeArrowheads="1"/>
                    </pic:cNvPicPr>
                  </pic:nvPicPr>
                  <pic:blipFill>
                    <a:blip r:embed="rId33" cstate="print"/>
                    <a:srcRect/>
                    <a:stretch>
                      <a:fillRect/>
                    </a:stretch>
                  </pic:blipFill>
                  <pic:spPr bwMode="auto">
                    <a:xfrm>
                      <a:off x="0" y="0"/>
                      <a:ext cx="119380" cy="119380"/>
                    </a:xfrm>
                    <a:prstGeom prst="rect">
                      <a:avLst/>
                    </a:prstGeom>
                    <a:noFill/>
                    <a:ln w="9525">
                      <a:noFill/>
                      <a:miter lim="800000"/>
                      <a:headEnd/>
                      <a:tailEnd/>
                    </a:ln>
                  </pic:spPr>
                </pic:pic>
              </a:graphicData>
            </a:graphic>
          </wp:inline>
        </w:drawing>
      </w:r>
      <w:r w:rsidRPr="005B17D3">
        <w:t>Last Name:</w:t>
      </w:r>
    </w:p>
    <w:p w14:paraId="08317832" w14:textId="77777777" w:rsidR="00BE52CE" w:rsidRPr="005B17D3" w:rsidRDefault="00BE52CE" w:rsidP="00EF3896">
      <w:pPr>
        <w:pStyle w:val="ScreenFieldDesc"/>
      </w:pPr>
      <w:r w:rsidRPr="005B17D3">
        <w:t>Enter account user's last name.</w:t>
      </w:r>
    </w:p>
    <w:p w14:paraId="6CDCD4A7" w14:textId="77777777" w:rsidR="00BE52CE" w:rsidRPr="005B17D3" w:rsidRDefault="00BE52CE" w:rsidP="00EF3896">
      <w:pPr>
        <w:pStyle w:val="RulesandMore"/>
        <w:rPr>
          <w:sz w:val="18"/>
          <w:szCs w:val="18"/>
        </w:rPr>
      </w:pPr>
      <w:r w:rsidRPr="005B17D3">
        <w:t>Rules</w:t>
      </w:r>
      <w:r w:rsidRPr="005B17D3">
        <w:rPr>
          <w:sz w:val="18"/>
          <w:szCs w:val="18"/>
        </w:rPr>
        <w:t>...</w:t>
      </w:r>
    </w:p>
    <w:p w14:paraId="6ED6F73D" w14:textId="77777777" w:rsidR="00BE52CE" w:rsidRPr="005B17D3" w:rsidRDefault="00BE52CE" w:rsidP="00EF3896">
      <w:pPr>
        <w:pStyle w:val="ListBull2"/>
      </w:pPr>
      <w:r w:rsidRPr="005B17D3">
        <w:t>May be up to 35 characters maximum.</w:t>
      </w:r>
    </w:p>
    <w:p w14:paraId="47D7C0A4" w14:textId="0BEFD195" w:rsidR="00BE52CE" w:rsidRPr="005B17D3" w:rsidRDefault="00BE52CE" w:rsidP="00EF3896">
      <w:pPr>
        <w:pStyle w:val="ListBull2"/>
      </w:pPr>
      <w:r w:rsidRPr="005B17D3">
        <w:t>This is a required field.</w:t>
      </w:r>
    </w:p>
    <w:p w14:paraId="0A47F2CF" w14:textId="77777777" w:rsidR="004746AE" w:rsidRPr="005B17D3" w:rsidRDefault="004746AE" w:rsidP="004746AE">
      <w:pPr>
        <w:pStyle w:val="ListBull2"/>
        <w:numPr>
          <w:ilvl w:val="0"/>
          <w:numId w:val="0"/>
        </w:numPr>
        <w:ind w:left="720"/>
      </w:pPr>
    </w:p>
    <w:p w14:paraId="3B06398E" w14:textId="77777777" w:rsidR="00BE52CE" w:rsidRPr="005B17D3" w:rsidRDefault="00BE52CE" w:rsidP="00EF3896">
      <w:pPr>
        <w:pStyle w:val="ScreenField"/>
      </w:pPr>
      <w:r w:rsidRPr="005B17D3">
        <w:rPr>
          <w:noProof/>
        </w:rPr>
        <w:drawing>
          <wp:inline distT="0" distB="0" distL="0" distR="0" wp14:anchorId="1FBCD84E" wp14:editId="2AC2FA3C">
            <wp:extent cx="119380" cy="119380"/>
            <wp:effectExtent l="19050" t="0" r="0" b="0"/>
            <wp:docPr id="516" name="Picture 516" descr="required fiel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6" descr="required field symbol"/>
                    <pic:cNvPicPr>
                      <a:picLocks noChangeAspect="1" noChangeArrowheads="1"/>
                    </pic:cNvPicPr>
                  </pic:nvPicPr>
                  <pic:blipFill>
                    <a:blip r:embed="rId33" cstate="print"/>
                    <a:srcRect/>
                    <a:stretch>
                      <a:fillRect/>
                    </a:stretch>
                  </pic:blipFill>
                  <pic:spPr bwMode="auto">
                    <a:xfrm>
                      <a:off x="0" y="0"/>
                      <a:ext cx="119380" cy="119380"/>
                    </a:xfrm>
                    <a:prstGeom prst="rect">
                      <a:avLst/>
                    </a:prstGeom>
                    <a:noFill/>
                    <a:ln w="9525">
                      <a:noFill/>
                      <a:miter lim="800000"/>
                      <a:headEnd/>
                      <a:tailEnd/>
                    </a:ln>
                  </pic:spPr>
                </pic:pic>
              </a:graphicData>
            </a:graphic>
          </wp:inline>
        </w:drawing>
      </w:r>
      <w:r w:rsidRPr="005B17D3">
        <w:t>First Name:</w:t>
      </w:r>
    </w:p>
    <w:p w14:paraId="78DADE97" w14:textId="77777777" w:rsidR="00BE52CE" w:rsidRPr="005B17D3" w:rsidRDefault="00BE52CE" w:rsidP="00EF3896">
      <w:pPr>
        <w:pStyle w:val="ScreenFieldDesc"/>
      </w:pPr>
      <w:r w:rsidRPr="005B17D3">
        <w:t>Enter the user's first name.</w:t>
      </w:r>
    </w:p>
    <w:p w14:paraId="7F9A372B" w14:textId="77777777" w:rsidR="00BE52CE" w:rsidRPr="005B17D3" w:rsidRDefault="00BE52CE" w:rsidP="00EF3896">
      <w:pPr>
        <w:pStyle w:val="RulesandMore"/>
        <w:rPr>
          <w:sz w:val="18"/>
          <w:szCs w:val="18"/>
        </w:rPr>
      </w:pPr>
      <w:r w:rsidRPr="005B17D3">
        <w:t>Rules</w:t>
      </w:r>
      <w:r w:rsidRPr="005B17D3">
        <w:rPr>
          <w:sz w:val="18"/>
          <w:szCs w:val="18"/>
        </w:rPr>
        <w:t>...</w:t>
      </w:r>
    </w:p>
    <w:p w14:paraId="5A43779D" w14:textId="77777777" w:rsidR="00BE52CE" w:rsidRPr="005B17D3" w:rsidRDefault="00BE52CE" w:rsidP="00EF3896">
      <w:pPr>
        <w:pStyle w:val="ListBull2"/>
      </w:pPr>
      <w:r w:rsidRPr="005B17D3">
        <w:t>May be up to 25 characters maximum.</w:t>
      </w:r>
    </w:p>
    <w:p w14:paraId="695099C6" w14:textId="053AB317" w:rsidR="00BE52CE" w:rsidRPr="005B17D3" w:rsidRDefault="00BE52CE" w:rsidP="00EF3896">
      <w:pPr>
        <w:pStyle w:val="ListBull2"/>
      </w:pPr>
      <w:r w:rsidRPr="005B17D3">
        <w:t>This is a required field.</w:t>
      </w:r>
    </w:p>
    <w:p w14:paraId="37F51C33" w14:textId="77777777" w:rsidR="004746AE" w:rsidRPr="005B17D3" w:rsidRDefault="004746AE" w:rsidP="004746AE">
      <w:pPr>
        <w:pStyle w:val="ListBull2"/>
        <w:numPr>
          <w:ilvl w:val="0"/>
          <w:numId w:val="0"/>
        </w:numPr>
        <w:ind w:left="720"/>
      </w:pPr>
    </w:p>
    <w:p w14:paraId="542835AB" w14:textId="77777777" w:rsidR="00BE52CE" w:rsidRPr="005B17D3" w:rsidRDefault="00BE52CE" w:rsidP="00EF3896">
      <w:pPr>
        <w:pStyle w:val="ScreenField"/>
      </w:pPr>
      <w:r w:rsidRPr="005B17D3">
        <w:t>Middle Name:</w:t>
      </w:r>
    </w:p>
    <w:p w14:paraId="259FBAD0" w14:textId="77777777" w:rsidR="00BE52CE" w:rsidRPr="005B17D3" w:rsidRDefault="00BE52CE" w:rsidP="00EF3896">
      <w:pPr>
        <w:pStyle w:val="ScreenFieldDesc"/>
      </w:pPr>
      <w:r w:rsidRPr="005B17D3">
        <w:t>Enter the user's middle name.</w:t>
      </w:r>
    </w:p>
    <w:p w14:paraId="7BCE814B" w14:textId="77777777" w:rsidR="00BE52CE" w:rsidRPr="005B17D3" w:rsidRDefault="00BE52CE" w:rsidP="00EF3896">
      <w:pPr>
        <w:pStyle w:val="RulesandMore"/>
        <w:rPr>
          <w:sz w:val="18"/>
          <w:szCs w:val="18"/>
        </w:rPr>
      </w:pPr>
      <w:r w:rsidRPr="005B17D3">
        <w:t>Rules</w:t>
      </w:r>
      <w:r w:rsidRPr="005B17D3">
        <w:rPr>
          <w:sz w:val="18"/>
          <w:szCs w:val="18"/>
        </w:rPr>
        <w:t>...</w:t>
      </w:r>
    </w:p>
    <w:p w14:paraId="3C43223E" w14:textId="514795C3" w:rsidR="00BE52CE" w:rsidRPr="005B17D3" w:rsidRDefault="00BE52CE" w:rsidP="00EF3896">
      <w:pPr>
        <w:pStyle w:val="ListBull2"/>
      </w:pPr>
      <w:r w:rsidRPr="005B17D3">
        <w:t>May be up to 25 characters maximum.</w:t>
      </w:r>
    </w:p>
    <w:p w14:paraId="42492D63" w14:textId="77777777" w:rsidR="004746AE" w:rsidRPr="005B17D3" w:rsidRDefault="004746AE" w:rsidP="004746AE">
      <w:pPr>
        <w:pStyle w:val="ListBull2"/>
        <w:numPr>
          <w:ilvl w:val="0"/>
          <w:numId w:val="0"/>
        </w:numPr>
        <w:ind w:left="720"/>
      </w:pPr>
    </w:p>
    <w:p w14:paraId="76857212" w14:textId="77777777" w:rsidR="00BE52CE" w:rsidRPr="005B17D3" w:rsidRDefault="00BE52CE" w:rsidP="00EF3896">
      <w:pPr>
        <w:pStyle w:val="ScreenField"/>
      </w:pPr>
      <w:r w:rsidRPr="005B17D3">
        <w:rPr>
          <w:noProof/>
        </w:rPr>
        <w:drawing>
          <wp:inline distT="0" distB="0" distL="0" distR="0" wp14:anchorId="150697BB" wp14:editId="38F7A2CC">
            <wp:extent cx="119380" cy="119380"/>
            <wp:effectExtent l="19050" t="0" r="0" b="0"/>
            <wp:docPr id="520" name="Picture 520" descr="required fiel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0" descr="required field symbol"/>
                    <pic:cNvPicPr>
                      <a:picLocks noChangeAspect="1" noChangeArrowheads="1"/>
                    </pic:cNvPicPr>
                  </pic:nvPicPr>
                  <pic:blipFill>
                    <a:blip r:embed="rId33" cstate="print"/>
                    <a:srcRect/>
                    <a:stretch>
                      <a:fillRect/>
                    </a:stretch>
                  </pic:blipFill>
                  <pic:spPr bwMode="auto">
                    <a:xfrm>
                      <a:off x="0" y="0"/>
                      <a:ext cx="119380" cy="119380"/>
                    </a:xfrm>
                    <a:prstGeom prst="rect">
                      <a:avLst/>
                    </a:prstGeom>
                    <a:noFill/>
                    <a:ln w="9525">
                      <a:noFill/>
                      <a:miter lim="800000"/>
                      <a:headEnd/>
                      <a:tailEnd/>
                    </a:ln>
                  </pic:spPr>
                </pic:pic>
              </a:graphicData>
            </a:graphic>
          </wp:inline>
        </w:drawing>
      </w:r>
      <w:r w:rsidRPr="005B17D3">
        <w:t>Facility</w:t>
      </w:r>
      <w:r w:rsidRPr="005B17D3">
        <w:fldChar w:fldCharType="begin"/>
      </w:r>
      <w:r w:rsidRPr="005B17D3">
        <w:instrText xml:space="preserve"> XE "Facility" </w:instrText>
      </w:r>
      <w:r w:rsidRPr="005B17D3">
        <w:fldChar w:fldCharType="end"/>
      </w:r>
      <w:r w:rsidRPr="005B17D3">
        <w:t>:</w:t>
      </w:r>
    </w:p>
    <w:p w14:paraId="78761CAA" w14:textId="0C5EF6C0" w:rsidR="00BE52CE" w:rsidRPr="005B17D3" w:rsidRDefault="00BE52CE" w:rsidP="00EF3896">
      <w:pPr>
        <w:pStyle w:val="ScreenFieldDesc"/>
      </w:pPr>
      <w:r w:rsidRPr="005B17D3">
        <w:t>Select from the dropdown.</w:t>
      </w:r>
    </w:p>
    <w:p w14:paraId="322CD7AD" w14:textId="77777777" w:rsidR="004746AE" w:rsidRPr="005B17D3" w:rsidRDefault="004746AE" w:rsidP="004746AE">
      <w:pPr>
        <w:pStyle w:val="ScreenField"/>
      </w:pPr>
    </w:p>
    <w:p w14:paraId="663696F9" w14:textId="77777777" w:rsidR="00BE52CE" w:rsidRPr="005B17D3" w:rsidRDefault="00BE52CE" w:rsidP="00EF3896">
      <w:pPr>
        <w:pStyle w:val="ScreenField"/>
      </w:pPr>
      <w:r w:rsidRPr="005B17D3">
        <w:t>Functional Group:</w:t>
      </w:r>
    </w:p>
    <w:p w14:paraId="574AB9FA" w14:textId="7D5ADCF6" w:rsidR="00BE52CE" w:rsidRPr="005B17D3" w:rsidRDefault="00BE52CE" w:rsidP="00EF3896">
      <w:pPr>
        <w:pStyle w:val="ScreenFieldDesc"/>
      </w:pPr>
      <w:r w:rsidRPr="005B17D3">
        <w:rPr>
          <w:i/>
        </w:rPr>
        <w:t>Functional Group</w:t>
      </w:r>
      <w:bookmarkStart w:id="816" w:name="OLE_LINK51"/>
      <w:bookmarkStart w:id="817" w:name="OLE_LINK52"/>
      <w:r w:rsidRPr="005B17D3">
        <w:rPr>
          <w:i/>
        </w:rPr>
        <w:fldChar w:fldCharType="begin"/>
      </w:r>
      <w:r w:rsidRPr="005B17D3">
        <w:instrText xml:space="preserve"> XE "Group:User Account:Functional" </w:instrText>
      </w:r>
      <w:r w:rsidRPr="005B17D3">
        <w:rPr>
          <w:i/>
        </w:rPr>
        <w:fldChar w:fldCharType="end"/>
      </w:r>
      <w:bookmarkEnd w:id="816"/>
      <w:bookmarkEnd w:id="817"/>
      <w:r w:rsidRPr="005B17D3">
        <w:t xml:space="preserve"> is only available for selection/entry if the </w:t>
      </w:r>
      <w:r w:rsidRPr="005B17D3">
        <w:rPr>
          <w:i/>
        </w:rPr>
        <w:t>Facility</w:t>
      </w:r>
      <w:r w:rsidRPr="005B17D3">
        <w:t xml:space="preserve"> selected is </w:t>
      </w:r>
      <w:r w:rsidRPr="005B17D3">
        <w:rPr>
          <w:rStyle w:val="Text-onlypopuphotspot"/>
        </w:rPr>
        <w:t>HEC</w:t>
      </w:r>
      <w:r w:rsidRPr="005B17D3">
        <w:t>.</w:t>
      </w:r>
    </w:p>
    <w:p w14:paraId="21DBD6C2" w14:textId="77777777" w:rsidR="004746AE" w:rsidRPr="005B17D3" w:rsidRDefault="004746AE" w:rsidP="004746AE">
      <w:pPr>
        <w:pStyle w:val="ScreenField"/>
      </w:pPr>
    </w:p>
    <w:p w14:paraId="68CD9EC2" w14:textId="77777777" w:rsidR="00BE52CE" w:rsidRPr="005B17D3" w:rsidRDefault="00BE52CE" w:rsidP="00EF3896">
      <w:pPr>
        <w:pStyle w:val="ScreenField"/>
      </w:pPr>
      <w:r w:rsidRPr="005B17D3">
        <w:t xml:space="preserve">Job Title: </w:t>
      </w:r>
    </w:p>
    <w:p w14:paraId="33506ABE" w14:textId="77777777" w:rsidR="00BE52CE" w:rsidRPr="005B17D3" w:rsidRDefault="00BE52CE" w:rsidP="00EF3896">
      <w:pPr>
        <w:pStyle w:val="ScreenFieldDesc"/>
      </w:pPr>
      <w:r w:rsidRPr="005B17D3">
        <w:t xml:space="preserve">Enter the </w:t>
      </w:r>
      <w:r w:rsidRPr="005B17D3">
        <w:rPr>
          <w:i/>
        </w:rPr>
        <w:t>Job Title</w:t>
      </w:r>
      <w:r w:rsidRPr="005B17D3">
        <w:t xml:space="preserve"> defined as the common name for a group</w:t>
      </w:r>
      <w:r w:rsidRPr="005B17D3">
        <w:rPr>
          <w:i/>
        </w:rPr>
        <w:fldChar w:fldCharType="begin"/>
      </w:r>
      <w:r w:rsidRPr="005B17D3">
        <w:instrText xml:space="preserve"> XE "Group:User Account:Roles" </w:instrText>
      </w:r>
      <w:r w:rsidRPr="005B17D3">
        <w:rPr>
          <w:i/>
        </w:rPr>
        <w:fldChar w:fldCharType="end"/>
      </w:r>
      <w:r w:rsidRPr="005B17D3">
        <w:t xml:space="preserve"> of responsibilities</w:t>
      </w:r>
      <w:r w:rsidRPr="005B17D3">
        <w:fldChar w:fldCharType="begin"/>
      </w:r>
      <w:r w:rsidRPr="005B17D3">
        <w:instrText xml:space="preserve"> XE “</w:instrText>
      </w:r>
      <w:r w:rsidRPr="005B17D3">
        <w:rPr>
          <w:b/>
        </w:rPr>
        <w:instrText>Roles</w:instrText>
      </w:r>
      <w:r w:rsidRPr="005B17D3">
        <w:instrText xml:space="preserve">” </w:instrText>
      </w:r>
      <w:r w:rsidRPr="005B17D3">
        <w:fldChar w:fldCharType="end"/>
      </w:r>
      <w:r w:rsidRPr="005B17D3">
        <w:t xml:space="preserve"> based on duties performed.</w:t>
      </w:r>
    </w:p>
    <w:p w14:paraId="2F1BD4F0" w14:textId="77777777" w:rsidR="00BE52CE" w:rsidRPr="005B17D3" w:rsidRDefault="00BE52CE" w:rsidP="00EF3896">
      <w:pPr>
        <w:pStyle w:val="RulesandMore"/>
        <w:rPr>
          <w:sz w:val="18"/>
          <w:szCs w:val="18"/>
        </w:rPr>
      </w:pPr>
      <w:r w:rsidRPr="005B17D3">
        <w:t>Rules</w:t>
      </w:r>
      <w:r w:rsidRPr="005B17D3">
        <w:rPr>
          <w:sz w:val="18"/>
          <w:szCs w:val="18"/>
        </w:rPr>
        <w:t>...</w:t>
      </w:r>
    </w:p>
    <w:p w14:paraId="59C4D3D4" w14:textId="09CAA107" w:rsidR="00BE52CE" w:rsidRPr="005B17D3" w:rsidRDefault="00BE52CE" w:rsidP="00EF3896">
      <w:pPr>
        <w:pStyle w:val="ListBull2"/>
      </w:pPr>
      <w:r w:rsidRPr="005B17D3">
        <w:t>The Job Title field is free text with a maximum length of 30.</w:t>
      </w:r>
    </w:p>
    <w:p w14:paraId="3D904722" w14:textId="77777777" w:rsidR="004746AE" w:rsidRPr="005B17D3" w:rsidRDefault="004746AE" w:rsidP="004746AE">
      <w:pPr>
        <w:pStyle w:val="ListBull2"/>
        <w:numPr>
          <w:ilvl w:val="0"/>
          <w:numId w:val="0"/>
        </w:numPr>
        <w:ind w:left="720"/>
      </w:pPr>
    </w:p>
    <w:p w14:paraId="6EFF4148" w14:textId="77777777" w:rsidR="00BE52CE" w:rsidRPr="005B17D3" w:rsidRDefault="00BE52CE" w:rsidP="00EF3896">
      <w:pPr>
        <w:pStyle w:val="ReqField"/>
      </w:pPr>
      <w:bookmarkStart w:id="818" w:name="_Toc289864774"/>
      <w:bookmarkStart w:id="819" w:name="_Toc394920771"/>
      <w:bookmarkStart w:id="820" w:name="_Toc406571108"/>
      <w:bookmarkStart w:id="821" w:name="_Toc478746547"/>
      <w:bookmarkStart w:id="822" w:name="_Toc482888477"/>
      <w:r w:rsidRPr="005B17D3">
        <w:t>Indicates Required Field</w:t>
      </w:r>
    </w:p>
    <w:p w14:paraId="51785C1E" w14:textId="77777777" w:rsidR="00BE52CE" w:rsidRPr="005B17D3" w:rsidRDefault="00BE52CE" w:rsidP="00EF3896">
      <w:pPr>
        <w:pStyle w:val="ScreenName"/>
      </w:pPr>
      <w:r w:rsidRPr="005B17D3">
        <w:t>User Account/Modify</w:t>
      </w:r>
      <w:bookmarkEnd w:id="818"/>
      <w:bookmarkEnd w:id="819"/>
      <w:bookmarkEnd w:id="820"/>
      <w:bookmarkEnd w:id="821"/>
      <w:bookmarkEnd w:id="822"/>
    </w:p>
    <w:p w14:paraId="1172D992" w14:textId="77777777" w:rsidR="00BE52CE" w:rsidRPr="005B17D3" w:rsidRDefault="00BE52CE" w:rsidP="00EF3896">
      <w:pPr>
        <w:pStyle w:val="BodyTextBullet2"/>
      </w:pPr>
      <w:r w:rsidRPr="005B17D3">
        <w:t xml:space="preserve">The </w:t>
      </w:r>
      <w:r w:rsidRPr="005B17D3">
        <w:rPr>
          <w:i/>
        </w:rPr>
        <w:t>User Account/Modify</w:t>
      </w:r>
      <w:r w:rsidRPr="005B17D3">
        <w:t xml:space="preserve"> screen allows users to modify the account information (with the appropriate permissions), if the active account is a valid VHA account and is found within ES</w:t>
      </w:r>
      <w:r w:rsidRPr="005B17D3">
        <w:fldChar w:fldCharType="begin"/>
      </w:r>
      <w:r w:rsidRPr="005B17D3">
        <w:instrText xml:space="preserve"> XE "ES" </w:instrText>
      </w:r>
      <w:r w:rsidRPr="005B17D3">
        <w:fldChar w:fldCharType="end"/>
      </w:r>
      <w:r w:rsidRPr="005B17D3">
        <w:t>.</w:t>
      </w:r>
    </w:p>
    <w:p w14:paraId="7E117460" w14:textId="6305C907" w:rsidR="00BE52CE" w:rsidRPr="005B17D3" w:rsidRDefault="00BE52CE" w:rsidP="00EF3896">
      <w:pPr>
        <w:pStyle w:val="BodyTextBullet2"/>
      </w:pPr>
      <w:r w:rsidRPr="005B17D3">
        <w:t>Users may modify the following user account information:</w:t>
      </w:r>
    </w:p>
    <w:p w14:paraId="6FFDFE09" w14:textId="77777777" w:rsidR="004746AE" w:rsidRPr="005B17D3" w:rsidRDefault="004746AE" w:rsidP="00EF3896">
      <w:pPr>
        <w:pStyle w:val="BodyTextBullet2"/>
      </w:pPr>
    </w:p>
    <w:p w14:paraId="7EAA8BDF" w14:textId="77777777" w:rsidR="00BE52CE" w:rsidRPr="005B17D3" w:rsidRDefault="00BE52CE" w:rsidP="00EF3896">
      <w:pPr>
        <w:pStyle w:val="ScreenField"/>
        <w:rPr>
          <w:bCs/>
        </w:rPr>
      </w:pPr>
      <w:r w:rsidRPr="005B17D3">
        <w:t>User ID:</w:t>
      </w:r>
      <w:r w:rsidRPr="005B17D3">
        <w:rPr>
          <w:bCs/>
        </w:rPr>
        <w:t xml:space="preserve"> </w:t>
      </w:r>
      <w:r w:rsidRPr="005B17D3">
        <w:t>(display only)</w:t>
      </w:r>
    </w:p>
    <w:p w14:paraId="6FC4D3BC" w14:textId="350A46F3" w:rsidR="00BE52CE" w:rsidRPr="005B17D3" w:rsidRDefault="00BE52CE" w:rsidP="00EF3896">
      <w:pPr>
        <w:pStyle w:val="ScreenFieldDesc"/>
      </w:pPr>
      <w:r w:rsidRPr="005B17D3">
        <w:t>The assigned</w:t>
      </w:r>
      <w:r w:rsidRPr="005B17D3">
        <w:fldChar w:fldCharType="begin"/>
      </w:r>
      <w:r w:rsidRPr="005B17D3">
        <w:instrText xml:space="preserve"> XE "Assigned:ID" </w:instrText>
      </w:r>
      <w:r w:rsidRPr="005B17D3">
        <w:fldChar w:fldCharType="end"/>
      </w:r>
      <w:r w:rsidRPr="005B17D3">
        <w:t xml:space="preserve"> </w:t>
      </w:r>
      <w:r w:rsidRPr="005B17D3">
        <w:rPr>
          <w:i/>
        </w:rPr>
        <w:t>User</w:t>
      </w:r>
      <w:r w:rsidRPr="005B17D3">
        <w:rPr>
          <w:i/>
        </w:rPr>
        <w:fldChar w:fldCharType="begin"/>
      </w:r>
      <w:r w:rsidRPr="005B17D3">
        <w:instrText xml:space="preserve"> XE "User:ID" </w:instrText>
      </w:r>
      <w:r w:rsidRPr="005B17D3">
        <w:rPr>
          <w:i/>
        </w:rPr>
        <w:fldChar w:fldCharType="end"/>
      </w:r>
      <w:r w:rsidRPr="005B17D3">
        <w:rPr>
          <w:i/>
        </w:rPr>
        <w:t xml:space="preserve"> ID</w:t>
      </w:r>
      <w:r w:rsidRPr="005B17D3">
        <w:rPr>
          <w:i/>
        </w:rPr>
        <w:fldChar w:fldCharType="begin"/>
      </w:r>
      <w:r w:rsidRPr="005B17D3">
        <w:instrText xml:space="preserve"> XE "ID:User" </w:instrText>
      </w:r>
      <w:r w:rsidRPr="005B17D3">
        <w:rPr>
          <w:i/>
        </w:rPr>
        <w:fldChar w:fldCharType="end"/>
      </w:r>
      <w:r w:rsidRPr="005B17D3">
        <w:t xml:space="preserve"> will be identical to the user ID used to access</w:t>
      </w:r>
      <w:r w:rsidRPr="005B17D3">
        <w:fldChar w:fldCharType="begin"/>
      </w:r>
      <w:r w:rsidRPr="005B17D3">
        <w:instrText xml:space="preserve"> XE "Access " \* MERGEFORMAT </w:instrText>
      </w:r>
      <w:r w:rsidRPr="005B17D3">
        <w:fldChar w:fldCharType="end"/>
      </w:r>
      <w:r w:rsidRPr="005B17D3">
        <w:t xml:space="preserve"> the VHA network.</w:t>
      </w:r>
    </w:p>
    <w:p w14:paraId="6650AC58" w14:textId="77777777" w:rsidR="004746AE" w:rsidRPr="005B17D3" w:rsidRDefault="004746AE" w:rsidP="004746AE">
      <w:pPr>
        <w:pStyle w:val="ScreenField"/>
      </w:pPr>
    </w:p>
    <w:p w14:paraId="6CFBB886" w14:textId="77777777" w:rsidR="00BE52CE" w:rsidRPr="005B17D3" w:rsidRDefault="00BE52CE" w:rsidP="00EF3896">
      <w:pPr>
        <w:pStyle w:val="ScreenField"/>
      </w:pPr>
      <w:r w:rsidRPr="005B17D3">
        <w:rPr>
          <w:noProof/>
        </w:rPr>
        <w:drawing>
          <wp:inline distT="0" distB="0" distL="0" distR="0" wp14:anchorId="0F2D38FD" wp14:editId="54F00352">
            <wp:extent cx="119380" cy="119380"/>
            <wp:effectExtent l="19050" t="0" r="0" b="0"/>
            <wp:docPr id="532" name="Picture 532" descr="required fiel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2" descr="required field symbol"/>
                    <pic:cNvPicPr>
                      <a:picLocks noChangeAspect="1" noChangeArrowheads="1"/>
                    </pic:cNvPicPr>
                  </pic:nvPicPr>
                  <pic:blipFill>
                    <a:blip r:embed="rId33" cstate="print"/>
                    <a:srcRect/>
                    <a:stretch>
                      <a:fillRect/>
                    </a:stretch>
                  </pic:blipFill>
                  <pic:spPr bwMode="auto">
                    <a:xfrm>
                      <a:off x="0" y="0"/>
                      <a:ext cx="119380" cy="119380"/>
                    </a:xfrm>
                    <a:prstGeom prst="rect">
                      <a:avLst/>
                    </a:prstGeom>
                    <a:noFill/>
                    <a:ln w="9525">
                      <a:noFill/>
                      <a:miter lim="800000"/>
                      <a:headEnd/>
                      <a:tailEnd/>
                    </a:ln>
                  </pic:spPr>
                </pic:pic>
              </a:graphicData>
            </a:graphic>
          </wp:inline>
        </w:drawing>
      </w:r>
      <w:r w:rsidRPr="005B17D3">
        <w:t>Last Name:</w:t>
      </w:r>
    </w:p>
    <w:p w14:paraId="0FE2D5CF" w14:textId="77777777" w:rsidR="00BE52CE" w:rsidRPr="005B17D3" w:rsidRDefault="00BE52CE" w:rsidP="00EF3896">
      <w:pPr>
        <w:pStyle w:val="ScreenFieldDesc"/>
      </w:pPr>
      <w:r w:rsidRPr="005B17D3">
        <w:t xml:space="preserve">Users may modify account user's </w:t>
      </w:r>
      <w:r w:rsidRPr="005B17D3">
        <w:rPr>
          <w:i/>
        </w:rPr>
        <w:t>Last Name</w:t>
      </w:r>
      <w:r w:rsidRPr="005B17D3">
        <w:t>.</w:t>
      </w:r>
    </w:p>
    <w:p w14:paraId="0C3113AF" w14:textId="77777777" w:rsidR="00BE52CE" w:rsidRPr="005B17D3" w:rsidRDefault="00BE52CE" w:rsidP="00EF3896">
      <w:pPr>
        <w:pStyle w:val="RulesandMore"/>
        <w:rPr>
          <w:sz w:val="18"/>
          <w:szCs w:val="18"/>
        </w:rPr>
      </w:pPr>
      <w:r w:rsidRPr="005B17D3">
        <w:t>Rules</w:t>
      </w:r>
      <w:r w:rsidRPr="005B17D3">
        <w:rPr>
          <w:sz w:val="18"/>
          <w:szCs w:val="18"/>
        </w:rPr>
        <w:t>...</w:t>
      </w:r>
    </w:p>
    <w:p w14:paraId="51CCDDDD" w14:textId="3FF0A487" w:rsidR="00BE52CE" w:rsidRPr="005B17D3" w:rsidRDefault="00BE52CE" w:rsidP="00EF3896">
      <w:pPr>
        <w:pStyle w:val="ListBull2"/>
      </w:pPr>
      <w:r w:rsidRPr="005B17D3">
        <w:t>May be up to 35 characters maximum.</w:t>
      </w:r>
    </w:p>
    <w:p w14:paraId="0DE4B2DA" w14:textId="77777777" w:rsidR="004746AE" w:rsidRPr="005B17D3" w:rsidRDefault="004746AE" w:rsidP="004746AE">
      <w:pPr>
        <w:pStyle w:val="ListBull2"/>
        <w:numPr>
          <w:ilvl w:val="0"/>
          <w:numId w:val="0"/>
        </w:numPr>
        <w:ind w:left="720"/>
      </w:pPr>
    </w:p>
    <w:p w14:paraId="3B685774" w14:textId="77777777" w:rsidR="00BE52CE" w:rsidRPr="005B17D3" w:rsidRDefault="00BE52CE" w:rsidP="00EF3896">
      <w:pPr>
        <w:pStyle w:val="ScreenField"/>
      </w:pPr>
      <w:r w:rsidRPr="005B17D3">
        <w:rPr>
          <w:noProof/>
        </w:rPr>
        <w:drawing>
          <wp:inline distT="0" distB="0" distL="0" distR="0" wp14:anchorId="16BC5096" wp14:editId="516C3E44">
            <wp:extent cx="119380" cy="119380"/>
            <wp:effectExtent l="19050" t="0" r="0" b="0"/>
            <wp:docPr id="535" name="Picture 535" descr="required fiel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5" descr="required field symbol"/>
                    <pic:cNvPicPr>
                      <a:picLocks noChangeAspect="1" noChangeArrowheads="1"/>
                    </pic:cNvPicPr>
                  </pic:nvPicPr>
                  <pic:blipFill>
                    <a:blip r:embed="rId33" cstate="print"/>
                    <a:srcRect/>
                    <a:stretch>
                      <a:fillRect/>
                    </a:stretch>
                  </pic:blipFill>
                  <pic:spPr bwMode="auto">
                    <a:xfrm>
                      <a:off x="0" y="0"/>
                      <a:ext cx="119380" cy="119380"/>
                    </a:xfrm>
                    <a:prstGeom prst="rect">
                      <a:avLst/>
                    </a:prstGeom>
                    <a:noFill/>
                    <a:ln w="9525">
                      <a:noFill/>
                      <a:miter lim="800000"/>
                      <a:headEnd/>
                      <a:tailEnd/>
                    </a:ln>
                  </pic:spPr>
                </pic:pic>
              </a:graphicData>
            </a:graphic>
          </wp:inline>
        </w:drawing>
      </w:r>
      <w:r w:rsidRPr="005B17D3">
        <w:t>First Name:</w:t>
      </w:r>
    </w:p>
    <w:p w14:paraId="2CEFD3C2" w14:textId="77777777" w:rsidR="00BE52CE" w:rsidRPr="005B17D3" w:rsidRDefault="00BE52CE" w:rsidP="00EF3896">
      <w:pPr>
        <w:pStyle w:val="ScreenFieldDesc"/>
      </w:pPr>
      <w:r w:rsidRPr="005B17D3">
        <w:t>The user's first name.</w:t>
      </w:r>
    </w:p>
    <w:p w14:paraId="079B926C" w14:textId="77777777" w:rsidR="00BE52CE" w:rsidRPr="005B17D3" w:rsidRDefault="00BE52CE" w:rsidP="00EF3896">
      <w:pPr>
        <w:pStyle w:val="RulesandMore"/>
        <w:rPr>
          <w:sz w:val="18"/>
          <w:szCs w:val="18"/>
        </w:rPr>
      </w:pPr>
      <w:r w:rsidRPr="005B17D3">
        <w:t>Rules</w:t>
      </w:r>
      <w:r w:rsidRPr="005B17D3">
        <w:rPr>
          <w:sz w:val="18"/>
          <w:szCs w:val="18"/>
        </w:rPr>
        <w:t>...</w:t>
      </w:r>
    </w:p>
    <w:p w14:paraId="764CDDA6" w14:textId="19AE0693" w:rsidR="00BE52CE" w:rsidRPr="005B17D3" w:rsidRDefault="00BE52CE" w:rsidP="00EF3896">
      <w:pPr>
        <w:pStyle w:val="ListBull2"/>
      </w:pPr>
      <w:r w:rsidRPr="005B17D3">
        <w:t>May be up to 25 characters maximum.</w:t>
      </w:r>
    </w:p>
    <w:p w14:paraId="443F03C7" w14:textId="77777777" w:rsidR="004746AE" w:rsidRPr="005B17D3" w:rsidRDefault="004746AE" w:rsidP="004746AE">
      <w:pPr>
        <w:pStyle w:val="ListBull2"/>
        <w:numPr>
          <w:ilvl w:val="0"/>
          <w:numId w:val="0"/>
        </w:numPr>
        <w:ind w:left="720"/>
      </w:pPr>
    </w:p>
    <w:p w14:paraId="7DE00DC8" w14:textId="77777777" w:rsidR="00BE52CE" w:rsidRPr="005B17D3" w:rsidRDefault="00BE52CE" w:rsidP="00EF3896">
      <w:pPr>
        <w:pStyle w:val="ScreenField"/>
      </w:pPr>
      <w:r w:rsidRPr="005B17D3">
        <w:t>Middle Name:</w:t>
      </w:r>
    </w:p>
    <w:p w14:paraId="177DA1D4" w14:textId="77777777" w:rsidR="00BE52CE" w:rsidRPr="005B17D3" w:rsidRDefault="00BE52CE" w:rsidP="00EF3896">
      <w:pPr>
        <w:pStyle w:val="ScreenFieldDesc"/>
      </w:pPr>
      <w:r w:rsidRPr="005B17D3">
        <w:t>This is the user's middle name.</w:t>
      </w:r>
    </w:p>
    <w:p w14:paraId="49B5F258" w14:textId="77777777" w:rsidR="00BE52CE" w:rsidRPr="005B17D3" w:rsidRDefault="00BE52CE" w:rsidP="00EF3896">
      <w:pPr>
        <w:pStyle w:val="RulesandMore"/>
        <w:rPr>
          <w:sz w:val="18"/>
          <w:szCs w:val="18"/>
        </w:rPr>
      </w:pPr>
      <w:r w:rsidRPr="005B17D3">
        <w:t>Rules</w:t>
      </w:r>
      <w:r w:rsidRPr="005B17D3">
        <w:rPr>
          <w:sz w:val="18"/>
          <w:szCs w:val="18"/>
        </w:rPr>
        <w:t>...</w:t>
      </w:r>
    </w:p>
    <w:p w14:paraId="641EF9E0" w14:textId="4080C2FC" w:rsidR="00BE52CE" w:rsidRPr="005B17D3" w:rsidRDefault="00BE52CE" w:rsidP="00EF3896">
      <w:pPr>
        <w:pStyle w:val="ListBull2"/>
      </w:pPr>
      <w:r w:rsidRPr="005B17D3">
        <w:t>May be up to 25 characters maximum.</w:t>
      </w:r>
    </w:p>
    <w:p w14:paraId="26C50149" w14:textId="77777777" w:rsidR="004746AE" w:rsidRPr="005B17D3" w:rsidRDefault="004746AE" w:rsidP="004746AE">
      <w:pPr>
        <w:pStyle w:val="ListBull2"/>
        <w:numPr>
          <w:ilvl w:val="0"/>
          <w:numId w:val="0"/>
        </w:numPr>
        <w:ind w:left="720"/>
      </w:pPr>
    </w:p>
    <w:p w14:paraId="1364F366" w14:textId="77777777" w:rsidR="00BE52CE" w:rsidRPr="005B17D3" w:rsidRDefault="00BE52CE" w:rsidP="00EF3896">
      <w:pPr>
        <w:pStyle w:val="ScreenField"/>
      </w:pPr>
      <w:r w:rsidRPr="005B17D3">
        <w:rPr>
          <w:noProof/>
        </w:rPr>
        <w:drawing>
          <wp:inline distT="0" distB="0" distL="0" distR="0" wp14:anchorId="409DA440" wp14:editId="7AB2F427">
            <wp:extent cx="119380" cy="119380"/>
            <wp:effectExtent l="19050" t="0" r="0" b="0"/>
            <wp:docPr id="539" name="Picture 539" descr="required fiel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9" descr="required field symbol"/>
                    <pic:cNvPicPr>
                      <a:picLocks noChangeAspect="1" noChangeArrowheads="1"/>
                    </pic:cNvPicPr>
                  </pic:nvPicPr>
                  <pic:blipFill>
                    <a:blip r:embed="rId33" cstate="print"/>
                    <a:srcRect/>
                    <a:stretch>
                      <a:fillRect/>
                    </a:stretch>
                  </pic:blipFill>
                  <pic:spPr bwMode="auto">
                    <a:xfrm>
                      <a:off x="0" y="0"/>
                      <a:ext cx="119380" cy="119380"/>
                    </a:xfrm>
                    <a:prstGeom prst="rect">
                      <a:avLst/>
                    </a:prstGeom>
                    <a:noFill/>
                    <a:ln w="9525">
                      <a:noFill/>
                      <a:miter lim="800000"/>
                      <a:headEnd/>
                      <a:tailEnd/>
                    </a:ln>
                  </pic:spPr>
                </pic:pic>
              </a:graphicData>
            </a:graphic>
          </wp:inline>
        </w:drawing>
      </w:r>
      <w:r w:rsidRPr="005B17D3">
        <w:t>Facility</w:t>
      </w:r>
      <w:r w:rsidRPr="005B17D3">
        <w:fldChar w:fldCharType="begin"/>
      </w:r>
      <w:r w:rsidRPr="005B17D3">
        <w:instrText xml:space="preserve"> XE "Facility" </w:instrText>
      </w:r>
      <w:r w:rsidRPr="005B17D3">
        <w:fldChar w:fldCharType="end"/>
      </w:r>
      <w:r w:rsidRPr="005B17D3">
        <w:t>:</w:t>
      </w:r>
    </w:p>
    <w:p w14:paraId="22DA4E8C" w14:textId="6ECF08C9" w:rsidR="00BE52CE" w:rsidRPr="005B17D3" w:rsidRDefault="00BE52CE" w:rsidP="00EF3896">
      <w:pPr>
        <w:pStyle w:val="ScreenFieldDesc"/>
      </w:pPr>
      <w:r w:rsidRPr="005B17D3">
        <w:t>Select the user’s facility from the dropdown list.</w:t>
      </w:r>
    </w:p>
    <w:p w14:paraId="1790FADD" w14:textId="77777777" w:rsidR="004746AE" w:rsidRPr="005B17D3" w:rsidRDefault="004746AE" w:rsidP="004746AE">
      <w:pPr>
        <w:pStyle w:val="ScreenField"/>
      </w:pPr>
    </w:p>
    <w:p w14:paraId="2C041712" w14:textId="77777777" w:rsidR="00BE52CE" w:rsidRPr="005B17D3" w:rsidRDefault="00BE52CE" w:rsidP="00EF3896">
      <w:pPr>
        <w:pStyle w:val="ScreenField"/>
      </w:pPr>
      <w:r w:rsidRPr="005B17D3">
        <w:t>Functional Group:</w:t>
      </w:r>
    </w:p>
    <w:p w14:paraId="33F5C895" w14:textId="2FF49CDE" w:rsidR="00BE52CE" w:rsidRPr="005B17D3" w:rsidRDefault="00BE52CE" w:rsidP="00EF3896">
      <w:pPr>
        <w:pStyle w:val="ScreenFieldDesc"/>
      </w:pPr>
      <w:r w:rsidRPr="005B17D3">
        <w:rPr>
          <w:i/>
        </w:rPr>
        <w:t>Functional Group</w:t>
      </w:r>
      <w:r w:rsidRPr="005B17D3">
        <w:rPr>
          <w:i/>
        </w:rPr>
        <w:fldChar w:fldCharType="begin"/>
      </w:r>
      <w:r w:rsidRPr="005B17D3">
        <w:instrText xml:space="preserve"> XE "Group:Functional" </w:instrText>
      </w:r>
      <w:r w:rsidRPr="005B17D3">
        <w:rPr>
          <w:i/>
        </w:rPr>
        <w:fldChar w:fldCharType="end"/>
      </w:r>
      <w:r w:rsidRPr="005B17D3">
        <w:t xml:space="preserve"> will only be available for selection/entry if the </w:t>
      </w:r>
      <w:r w:rsidRPr="005B17D3">
        <w:rPr>
          <w:i/>
        </w:rPr>
        <w:t>Facility</w:t>
      </w:r>
      <w:r w:rsidRPr="005B17D3">
        <w:t xml:space="preserve"> selected is </w:t>
      </w:r>
      <w:r w:rsidRPr="005B17D3">
        <w:rPr>
          <w:b/>
          <w:bCs/>
        </w:rPr>
        <w:t>HEC</w:t>
      </w:r>
      <w:r w:rsidRPr="005B17D3">
        <w:t>.</w:t>
      </w:r>
    </w:p>
    <w:p w14:paraId="5632CD69" w14:textId="77777777" w:rsidR="004746AE" w:rsidRPr="005B17D3" w:rsidRDefault="004746AE" w:rsidP="004746AE">
      <w:pPr>
        <w:pStyle w:val="ScreenField"/>
      </w:pPr>
    </w:p>
    <w:p w14:paraId="771CDB0F" w14:textId="77777777" w:rsidR="00BE52CE" w:rsidRPr="005B17D3" w:rsidRDefault="00BE52CE" w:rsidP="00EF3896">
      <w:pPr>
        <w:pStyle w:val="ScreenField"/>
      </w:pPr>
      <w:r w:rsidRPr="005B17D3">
        <w:t xml:space="preserve">Job Title: </w:t>
      </w:r>
    </w:p>
    <w:p w14:paraId="290CD3F9" w14:textId="77777777" w:rsidR="00BE52CE" w:rsidRPr="005B17D3" w:rsidRDefault="00BE52CE" w:rsidP="00EF3896">
      <w:pPr>
        <w:pStyle w:val="ScreenFieldDesc"/>
      </w:pPr>
      <w:r w:rsidRPr="005B17D3">
        <w:t xml:space="preserve">The </w:t>
      </w:r>
      <w:r w:rsidRPr="005B17D3">
        <w:rPr>
          <w:i/>
        </w:rPr>
        <w:t>Job Title</w:t>
      </w:r>
      <w:r w:rsidRPr="005B17D3">
        <w:t xml:space="preserve"> is defined as the common name for a group</w:t>
      </w:r>
      <w:r w:rsidRPr="005B17D3">
        <w:fldChar w:fldCharType="begin"/>
      </w:r>
      <w:r w:rsidRPr="005B17D3">
        <w:instrText xml:space="preserve"> XE "Group:Roles" </w:instrText>
      </w:r>
      <w:r w:rsidRPr="005B17D3">
        <w:fldChar w:fldCharType="end"/>
      </w:r>
      <w:r w:rsidRPr="005B17D3">
        <w:t xml:space="preserve"> of roles</w:t>
      </w:r>
      <w:r w:rsidRPr="005B17D3">
        <w:fldChar w:fldCharType="begin"/>
      </w:r>
      <w:r w:rsidRPr="005B17D3">
        <w:instrText xml:space="preserve"> XE “Roles” </w:instrText>
      </w:r>
      <w:r w:rsidRPr="005B17D3">
        <w:fldChar w:fldCharType="end"/>
      </w:r>
      <w:r w:rsidRPr="005B17D3">
        <w:t xml:space="preserve"> based on duties performed.</w:t>
      </w:r>
    </w:p>
    <w:p w14:paraId="6C2CC54E" w14:textId="77777777" w:rsidR="00BE52CE" w:rsidRPr="005B17D3" w:rsidRDefault="00BE52CE" w:rsidP="00EF3896">
      <w:pPr>
        <w:pStyle w:val="RulesandMore"/>
        <w:rPr>
          <w:sz w:val="18"/>
          <w:szCs w:val="18"/>
        </w:rPr>
      </w:pPr>
      <w:r w:rsidRPr="005B17D3">
        <w:t>Rules</w:t>
      </w:r>
      <w:r w:rsidRPr="005B17D3">
        <w:rPr>
          <w:sz w:val="18"/>
          <w:szCs w:val="18"/>
        </w:rPr>
        <w:t>...</w:t>
      </w:r>
    </w:p>
    <w:p w14:paraId="0C9A36FA" w14:textId="77777777" w:rsidR="00BE52CE" w:rsidRPr="005B17D3" w:rsidRDefault="00BE52CE" w:rsidP="00EF3896">
      <w:pPr>
        <w:pStyle w:val="ListBull2"/>
      </w:pPr>
      <w:r w:rsidRPr="005B17D3">
        <w:t>Job Title field is free text with a maximum length of 45.</w:t>
      </w:r>
    </w:p>
    <w:p w14:paraId="133BCF31" w14:textId="77777777" w:rsidR="00BE52CE" w:rsidRPr="005B17D3" w:rsidRDefault="00BE52CE" w:rsidP="00EF3896">
      <w:pPr>
        <w:pStyle w:val="ListBull2"/>
      </w:pPr>
      <w:r w:rsidRPr="005B17D3">
        <w:t>Agreement Signature Code: (display only)</w:t>
      </w:r>
    </w:p>
    <w:p w14:paraId="78885161" w14:textId="77777777" w:rsidR="00BE52CE" w:rsidRPr="005B17D3" w:rsidRDefault="00BE52CE" w:rsidP="00EF3896">
      <w:pPr>
        <w:pStyle w:val="ListBull2"/>
      </w:pPr>
      <w:r w:rsidRPr="005B17D3">
        <w:t xml:space="preserve">When a user's account is initially created, ES will generate an "agreement signature code" that is required to be entered, the first time </w:t>
      </w:r>
      <w:r w:rsidR="00B33785" w:rsidRPr="005B17D3">
        <w:t>the user</w:t>
      </w:r>
      <w:r w:rsidRPr="005B17D3">
        <w:t xml:space="preserve"> logs into ES using the new</w:t>
      </w:r>
      <w:r w:rsidRPr="005B17D3">
        <w:fldChar w:fldCharType="begin"/>
      </w:r>
      <w:r w:rsidRPr="005B17D3">
        <w:instrText xml:space="preserve"> XE "New:user accound" </w:instrText>
      </w:r>
      <w:r w:rsidRPr="005B17D3">
        <w:fldChar w:fldCharType="end"/>
      </w:r>
      <w:r w:rsidRPr="005B17D3">
        <w:t xml:space="preserve"> user account.</w:t>
      </w:r>
    </w:p>
    <w:p w14:paraId="20A6FA7D" w14:textId="77777777" w:rsidR="00BE52CE" w:rsidRPr="005B17D3" w:rsidRDefault="00BE52CE" w:rsidP="00474E83">
      <w:pPr>
        <w:pStyle w:val="NoteLightbulb"/>
      </w:pPr>
      <w:r w:rsidRPr="005B17D3">
        <w:rPr>
          <w:b/>
        </w:rPr>
        <w:t>Note</w:t>
      </w:r>
      <w:r w:rsidRPr="005B17D3">
        <w:t xml:space="preserve">: The Agreement Signature Code is a six-digit, randomly generated code, consisting of characters and/or numbers. </w:t>
      </w:r>
    </w:p>
    <w:p w14:paraId="40E457D0" w14:textId="77777777" w:rsidR="00BE52CE" w:rsidRPr="005B17D3" w:rsidRDefault="00BE52CE" w:rsidP="00EF3896">
      <w:pPr>
        <w:pStyle w:val="ScreenField"/>
      </w:pPr>
      <w:r w:rsidRPr="005B17D3">
        <w:br/>
        <w:t>Last Login</w:t>
      </w:r>
      <w:r w:rsidRPr="005B17D3">
        <w:fldChar w:fldCharType="begin"/>
      </w:r>
      <w:r w:rsidRPr="005B17D3">
        <w:instrText xml:space="preserve"> XE "Login:Last Date" </w:instrText>
      </w:r>
      <w:r w:rsidRPr="005B17D3">
        <w:fldChar w:fldCharType="end"/>
      </w:r>
      <w:r w:rsidRPr="005B17D3">
        <w:t xml:space="preserve"> Date</w:t>
      </w:r>
      <w:r w:rsidRPr="005B17D3">
        <w:fldChar w:fldCharType="begin"/>
      </w:r>
      <w:r w:rsidRPr="005B17D3">
        <w:instrText xml:space="preserve"> XE "Date:Last Login" </w:instrText>
      </w:r>
      <w:r w:rsidRPr="005B17D3">
        <w:fldChar w:fldCharType="end"/>
      </w:r>
      <w:r w:rsidRPr="005B17D3">
        <w:t>: (display only)</w:t>
      </w:r>
    </w:p>
    <w:p w14:paraId="1309AE91" w14:textId="75FF0A09" w:rsidR="00BE52CE" w:rsidRPr="005B17D3" w:rsidRDefault="00BE52CE" w:rsidP="00EF3896">
      <w:pPr>
        <w:pStyle w:val="ScreenFieldDesc"/>
      </w:pPr>
      <w:r w:rsidRPr="005B17D3">
        <w:rPr>
          <w:i/>
        </w:rPr>
        <w:t>Last Login Date</w:t>
      </w:r>
      <w:r w:rsidRPr="005B17D3">
        <w:t xml:space="preserve"> displays the last date and time the user logged into ES.</w:t>
      </w:r>
    </w:p>
    <w:p w14:paraId="5430F3C1" w14:textId="77777777" w:rsidR="004746AE" w:rsidRPr="005B17D3" w:rsidRDefault="004746AE" w:rsidP="004746AE">
      <w:pPr>
        <w:pStyle w:val="ScreenField"/>
      </w:pPr>
    </w:p>
    <w:p w14:paraId="757AA8A5" w14:textId="77777777" w:rsidR="00BE52CE" w:rsidRPr="005B17D3" w:rsidRDefault="00BE52CE" w:rsidP="00EF3896">
      <w:pPr>
        <w:pStyle w:val="ScreenField"/>
      </w:pPr>
      <w:r w:rsidRPr="005B17D3">
        <w:t>Account Lock Date</w:t>
      </w:r>
      <w:r w:rsidRPr="005B17D3">
        <w:fldChar w:fldCharType="begin"/>
      </w:r>
      <w:r w:rsidRPr="005B17D3">
        <w:instrText xml:space="preserve"> XE "Date:Last Login" </w:instrText>
      </w:r>
      <w:r w:rsidRPr="005B17D3">
        <w:fldChar w:fldCharType="end"/>
      </w:r>
      <w:r w:rsidRPr="005B17D3">
        <w:t xml:space="preserve">: </w:t>
      </w:r>
    </w:p>
    <w:p w14:paraId="7DA4B614" w14:textId="77777777" w:rsidR="00BE52CE" w:rsidRPr="005B17D3" w:rsidRDefault="00BE52CE" w:rsidP="00EF3896">
      <w:pPr>
        <w:pStyle w:val="ScreenFieldDesc"/>
      </w:pPr>
      <w:r w:rsidRPr="005B17D3">
        <w:rPr>
          <w:i/>
        </w:rPr>
        <w:t>Account Lock Date</w:t>
      </w:r>
      <w:r w:rsidRPr="005B17D3">
        <w:t xml:space="preserve"> is the date the user’s account will be locked. The administrator can set this date to suspend user’s access to ES as of date entered. The </w:t>
      </w:r>
      <w:r w:rsidRPr="005B17D3">
        <w:rPr>
          <w:b/>
        </w:rPr>
        <w:t>Account Lock Date</w:t>
      </w:r>
      <w:r w:rsidRPr="005B17D3">
        <w:t xml:space="preserve"> field is set automatically when a user attempts login after more than one year of inactivity. To unlock or reinstate the users account the administrator will clear this field. </w:t>
      </w:r>
    </w:p>
    <w:p w14:paraId="32EA0C16" w14:textId="75040FF2" w:rsidR="00BE52CE" w:rsidRPr="005B17D3" w:rsidRDefault="00BE52CE" w:rsidP="00EF3896">
      <w:pPr>
        <w:pStyle w:val="ReqField"/>
      </w:pPr>
      <w:r w:rsidRPr="005B17D3">
        <w:t>Indicates Required Field</w:t>
      </w:r>
    </w:p>
    <w:p w14:paraId="37E4B924" w14:textId="77777777" w:rsidR="004746AE" w:rsidRPr="005B17D3" w:rsidRDefault="004746AE" w:rsidP="004746AE">
      <w:pPr>
        <w:pStyle w:val="ReqField"/>
        <w:numPr>
          <w:ilvl w:val="0"/>
          <w:numId w:val="0"/>
        </w:numPr>
      </w:pPr>
    </w:p>
    <w:p w14:paraId="57DE7458" w14:textId="5CE5671C" w:rsidR="00BE52CE" w:rsidRPr="005B17D3" w:rsidRDefault="00BE52CE" w:rsidP="00EF3896">
      <w:pPr>
        <w:pStyle w:val="Heading4"/>
      </w:pPr>
      <w:bookmarkStart w:id="823" w:name="_Toc289864775"/>
      <w:bookmarkStart w:id="824" w:name="_Toc394920772"/>
      <w:bookmarkStart w:id="825" w:name="_Toc406571109"/>
      <w:bookmarkStart w:id="826" w:name="_Toc478746548"/>
      <w:bookmarkStart w:id="827" w:name="_Toc482888478"/>
      <w:bookmarkStart w:id="828" w:name="_Toc31622225"/>
      <w:r w:rsidRPr="005B17D3">
        <w:t>User Profiles</w:t>
      </w:r>
      <w:bookmarkEnd w:id="823"/>
      <w:bookmarkEnd w:id="824"/>
      <w:bookmarkEnd w:id="825"/>
      <w:bookmarkEnd w:id="826"/>
      <w:bookmarkEnd w:id="827"/>
      <w:r w:rsidRPr="005B17D3">
        <w:t xml:space="preserve"> Tab</w:t>
      </w:r>
      <w:bookmarkEnd w:id="828"/>
    </w:p>
    <w:p w14:paraId="0C223155" w14:textId="77777777" w:rsidR="00BE52CE" w:rsidRPr="005B17D3" w:rsidRDefault="00BE52CE" w:rsidP="00EF3896">
      <w:pPr>
        <w:pStyle w:val="BodyTextBullet2"/>
      </w:pPr>
      <w:r w:rsidRPr="005B17D3">
        <w:rPr>
          <w:iCs/>
        </w:rPr>
        <w:t>Profile</w:t>
      </w:r>
      <w:r w:rsidRPr="005B17D3">
        <w:t xml:space="preserve"> information is used by ES to determine the </w:t>
      </w:r>
      <w:r w:rsidRPr="005B17D3">
        <w:rPr>
          <w:rStyle w:val="Hyperlink"/>
          <w:i/>
          <w:iCs/>
          <w:color w:val="auto"/>
        </w:rPr>
        <w:t>Roles</w:t>
      </w:r>
      <w:r w:rsidRPr="005B17D3">
        <w:t xml:space="preserve"> a user has and consequently, the </w:t>
      </w:r>
      <w:r w:rsidRPr="005B17D3">
        <w:rPr>
          <w:rStyle w:val="Hyperlink"/>
          <w:i/>
          <w:iCs/>
          <w:color w:val="auto"/>
        </w:rPr>
        <w:t>Capabilities</w:t>
      </w:r>
      <w:r w:rsidRPr="005B17D3">
        <w:rPr>
          <w:rStyle w:val="Hyperlink"/>
          <w:i/>
          <w:iCs/>
          <w:color w:val="auto"/>
        </w:rPr>
        <w:fldChar w:fldCharType="begin"/>
      </w:r>
      <w:r w:rsidRPr="005B17D3">
        <w:instrText xml:space="preserve"> XE "</w:instrText>
      </w:r>
      <w:r w:rsidRPr="005B17D3">
        <w:rPr>
          <w:rStyle w:val="Hyperlink"/>
          <w:b/>
          <w:iCs/>
          <w:color w:val="auto"/>
        </w:rPr>
        <w:instrText>Capabilities</w:instrText>
      </w:r>
      <w:r w:rsidRPr="005B17D3">
        <w:instrText xml:space="preserve">" </w:instrText>
      </w:r>
      <w:r w:rsidRPr="005B17D3">
        <w:rPr>
          <w:rStyle w:val="Hyperlink"/>
          <w:i/>
          <w:iCs/>
          <w:color w:val="auto"/>
        </w:rPr>
        <w:fldChar w:fldCharType="end"/>
      </w:r>
      <w:r w:rsidRPr="005B17D3">
        <w:t xml:space="preserve"> the user has while logged into ES</w:t>
      </w:r>
      <w:r w:rsidRPr="005B17D3">
        <w:fldChar w:fldCharType="begin"/>
      </w:r>
      <w:r w:rsidRPr="005B17D3">
        <w:instrText xml:space="preserve"> XE "ES" </w:instrText>
      </w:r>
      <w:r w:rsidRPr="005B17D3">
        <w:fldChar w:fldCharType="end"/>
      </w:r>
      <w:r w:rsidRPr="005B17D3">
        <w:t xml:space="preserve">. A user's </w:t>
      </w:r>
      <w:r w:rsidRPr="005B17D3">
        <w:rPr>
          <w:i/>
          <w:iCs/>
        </w:rPr>
        <w:t>Profile</w:t>
      </w:r>
      <w:r w:rsidRPr="005B17D3">
        <w:t xml:space="preserve"> is basically the combination of </w:t>
      </w:r>
      <w:r w:rsidRPr="005B17D3">
        <w:rPr>
          <w:i/>
          <w:iCs/>
        </w:rPr>
        <w:t>Roles</w:t>
      </w:r>
      <w:r w:rsidRPr="005B17D3">
        <w:rPr>
          <w:i/>
          <w:iCs/>
        </w:rPr>
        <w:fldChar w:fldCharType="begin"/>
      </w:r>
      <w:r w:rsidRPr="005B17D3">
        <w:instrText xml:space="preserve"> XE “Roles” </w:instrText>
      </w:r>
      <w:r w:rsidRPr="005B17D3">
        <w:rPr>
          <w:i/>
          <w:iCs/>
        </w:rPr>
        <w:fldChar w:fldCharType="end"/>
      </w:r>
      <w:r w:rsidRPr="005B17D3">
        <w:t xml:space="preserve">, </w:t>
      </w:r>
      <w:r w:rsidRPr="005B17D3">
        <w:rPr>
          <w:i/>
          <w:iCs/>
        </w:rPr>
        <w:t>Capability</w:t>
      </w:r>
      <w:r w:rsidRPr="005B17D3">
        <w:rPr>
          <w:i/>
          <w:iCs/>
        </w:rPr>
        <w:fldChar w:fldCharType="begin"/>
      </w:r>
      <w:r w:rsidRPr="005B17D3">
        <w:instrText xml:space="preserve"> XE "</w:instrText>
      </w:r>
      <w:r w:rsidRPr="005B17D3">
        <w:rPr>
          <w:iCs/>
        </w:rPr>
        <w:instrText>Capability:Sets</w:instrText>
      </w:r>
      <w:r w:rsidRPr="005B17D3">
        <w:instrText xml:space="preserve">" </w:instrText>
      </w:r>
      <w:r w:rsidRPr="005B17D3">
        <w:rPr>
          <w:i/>
          <w:iCs/>
        </w:rPr>
        <w:fldChar w:fldCharType="end"/>
      </w:r>
      <w:r w:rsidRPr="005B17D3">
        <w:rPr>
          <w:i/>
          <w:iCs/>
        </w:rPr>
        <w:t xml:space="preserve"> Sets</w:t>
      </w:r>
      <w:r w:rsidRPr="005B17D3">
        <w:t xml:space="preserve"> and </w:t>
      </w:r>
      <w:r w:rsidRPr="005B17D3">
        <w:rPr>
          <w:i/>
          <w:iCs/>
        </w:rPr>
        <w:t>Capabilities</w:t>
      </w:r>
      <w:r w:rsidRPr="005B17D3">
        <w:rPr>
          <w:i/>
          <w:iCs/>
        </w:rPr>
        <w:fldChar w:fldCharType="begin"/>
      </w:r>
      <w:r w:rsidRPr="005B17D3">
        <w:instrText xml:space="preserve"> XE "</w:instrText>
      </w:r>
      <w:r w:rsidRPr="005B17D3">
        <w:rPr>
          <w:rStyle w:val="Hyperlink"/>
          <w:iCs/>
          <w:color w:val="auto"/>
        </w:rPr>
        <w:instrText>Capabilities</w:instrText>
      </w:r>
      <w:r w:rsidRPr="005B17D3">
        <w:instrText xml:space="preserve">" </w:instrText>
      </w:r>
      <w:r w:rsidRPr="005B17D3">
        <w:rPr>
          <w:i/>
          <w:iCs/>
        </w:rPr>
        <w:fldChar w:fldCharType="end"/>
      </w:r>
      <w:r w:rsidRPr="005B17D3">
        <w:t xml:space="preserve"> that have been assigned</w:t>
      </w:r>
      <w:r w:rsidRPr="005B17D3">
        <w:fldChar w:fldCharType="begin"/>
      </w:r>
      <w:r w:rsidRPr="005B17D3">
        <w:instrText xml:space="preserve"> XE "Assigned" </w:instrText>
      </w:r>
      <w:r w:rsidRPr="005B17D3">
        <w:fldChar w:fldCharType="end"/>
      </w:r>
      <w:r w:rsidRPr="005B17D3">
        <w:t xml:space="preserve"> to them by an Administrator</w:t>
      </w:r>
      <w:r w:rsidRPr="005B17D3">
        <w:fldChar w:fldCharType="begin"/>
      </w:r>
      <w:r w:rsidRPr="005B17D3">
        <w:instrText xml:space="preserve"> XE "Administrator" </w:instrText>
      </w:r>
      <w:r w:rsidRPr="005B17D3">
        <w:fldChar w:fldCharType="end"/>
      </w:r>
      <w:r w:rsidRPr="005B17D3">
        <w:t xml:space="preserve"> or Supervisor.</w:t>
      </w:r>
    </w:p>
    <w:p w14:paraId="16CB49CC" w14:textId="77777777" w:rsidR="00BE52CE" w:rsidRPr="005B17D3" w:rsidRDefault="00BE52CE" w:rsidP="00EF3896">
      <w:pPr>
        <w:pStyle w:val="BodyTextBullet2"/>
      </w:pPr>
      <w:r w:rsidRPr="005B17D3">
        <w:t xml:space="preserve">A user can add additional </w:t>
      </w:r>
      <w:r w:rsidRPr="005B17D3">
        <w:rPr>
          <w:i/>
          <w:iCs/>
        </w:rPr>
        <w:t>Capabilities</w:t>
      </w:r>
      <w:r w:rsidRPr="005B17D3">
        <w:t xml:space="preserve"> to a user's </w:t>
      </w:r>
      <w:r w:rsidRPr="005B17D3">
        <w:rPr>
          <w:i/>
          <w:iCs/>
        </w:rPr>
        <w:t>Profile</w:t>
      </w:r>
      <w:r w:rsidRPr="005B17D3">
        <w:t xml:space="preserve"> or delete </w:t>
      </w:r>
      <w:r w:rsidRPr="005B17D3">
        <w:rPr>
          <w:i/>
          <w:iCs/>
        </w:rPr>
        <w:t>Capabilities</w:t>
      </w:r>
      <w:r w:rsidRPr="005B17D3">
        <w:t xml:space="preserve"> as needed. </w:t>
      </w:r>
      <w:r w:rsidRPr="005B17D3">
        <w:rPr>
          <w:i/>
          <w:iCs/>
        </w:rPr>
        <w:t>Capabilities</w:t>
      </w:r>
      <w:r w:rsidRPr="005B17D3">
        <w:rPr>
          <w:i/>
          <w:iCs/>
        </w:rPr>
        <w:fldChar w:fldCharType="begin"/>
      </w:r>
      <w:r w:rsidRPr="005B17D3">
        <w:instrText xml:space="preserve"> XE "</w:instrText>
      </w:r>
      <w:r w:rsidRPr="005B17D3">
        <w:rPr>
          <w:rStyle w:val="Hyperlink"/>
          <w:iCs/>
          <w:color w:val="auto"/>
        </w:rPr>
        <w:instrText>Capabilities:</w:instrText>
      </w:r>
      <w:r w:rsidRPr="005B17D3">
        <w:instrText xml:space="preserve">added to Profile" </w:instrText>
      </w:r>
      <w:r w:rsidRPr="005B17D3">
        <w:rPr>
          <w:i/>
          <w:iCs/>
        </w:rPr>
        <w:fldChar w:fldCharType="end"/>
      </w:r>
      <w:r w:rsidRPr="005B17D3">
        <w:t xml:space="preserve"> can be added to a user's </w:t>
      </w:r>
      <w:r w:rsidRPr="005B17D3">
        <w:rPr>
          <w:i/>
          <w:iCs/>
        </w:rPr>
        <w:t>Profile</w:t>
      </w:r>
      <w:r w:rsidRPr="005B17D3">
        <w:t xml:space="preserve"> individually or by adding/including one or more </w:t>
      </w:r>
      <w:r w:rsidRPr="005B17D3">
        <w:rPr>
          <w:i/>
          <w:iCs/>
        </w:rPr>
        <w:t>Capability</w:t>
      </w:r>
      <w:r w:rsidRPr="005B17D3">
        <w:rPr>
          <w:i/>
          <w:iCs/>
        </w:rPr>
        <w:fldChar w:fldCharType="begin"/>
      </w:r>
      <w:r w:rsidRPr="005B17D3">
        <w:instrText xml:space="preserve"> XE "</w:instrText>
      </w:r>
      <w:r w:rsidRPr="005B17D3">
        <w:rPr>
          <w:iCs/>
        </w:rPr>
        <w:instrText>Capability:</w:instrText>
      </w:r>
      <w:r w:rsidRPr="005B17D3">
        <w:instrText xml:space="preserve">Sets" </w:instrText>
      </w:r>
      <w:r w:rsidRPr="005B17D3">
        <w:rPr>
          <w:i/>
          <w:iCs/>
        </w:rPr>
        <w:fldChar w:fldCharType="end"/>
      </w:r>
      <w:r w:rsidRPr="005B17D3">
        <w:rPr>
          <w:i/>
          <w:iCs/>
        </w:rPr>
        <w:t xml:space="preserve"> Sets</w:t>
      </w:r>
      <w:r w:rsidRPr="005B17D3">
        <w:t xml:space="preserve"> and/or one or more </w:t>
      </w:r>
      <w:r w:rsidRPr="005B17D3">
        <w:rPr>
          <w:i/>
          <w:iCs/>
        </w:rPr>
        <w:t>Roles</w:t>
      </w:r>
      <w:r w:rsidRPr="005B17D3">
        <w:t>.</w:t>
      </w:r>
    </w:p>
    <w:p w14:paraId="0FDAC844" w14:textId="77777777" w:rsidR="00BE52CE" w:rsidRPr="005B17D3" w:rsidRDefault="00BE52CE" w:rsidP="00EF3896">
      <w:pPr>
        <w:pStyle w:val="BodyTextBullet2"/>
      </w:pPr>
      <w:r w:rsidRPr="005B17D3">
        <w:t>The U</w:t>
      </w:r>
      <w:r w:rsidRPr="005B17D3">
        <w:rPr>
          <w:i/>
        </w:rPr>
        <w:t xml:space="preserve">ser Profiles </w:t>
      </w:r>
      <w:r w:rsidRPr="005B17D3">
        <w:t>screen allows the user to search</w:t>
      </w:r>
      <w:r w:rsidRPr="005B17D3">
        <w:fldChar w:fldCharType="begin"/>
      </w:r>
      <w:r w:rsidRPr="005B17D3">
        <w:instrText xml:space="preserve"> XE "Search:User Name" </w:instrText>
      </w:r>
      <w:r w:rsidRPr="005B17D3">
        <w:fldChar w:fldCharType="end"/>
      </w:r>
      <w:r w:rsidRPr="005B17D3">
        <w:t xml:space="preserve"> for a specific </w:t>
      </w:r>
      <w:r w:rsidRPr="005B17D3">
        <w:rPr>
          <w:i/>
          <w:iCs/>
        </w:rPr>
        <w:t>User Name</w:t>
      </w:r>
      <w:r w:rsidRPr="005B17D3">
        <w:t xml:space="preserve"> by entering the required </w:t>
      </w:r>
      <w:r w:rsidRPr="005B17D3">
        <w:rPr>
          <w:i/>
          <w:iCs/>
        </w:rPr>
        <w:t>First</w:t>
      </w:r>
      <w:r w:rsidRPr="005B17D3">
        <w:t xml:space="preserve"> and </w:t>
      </w:r>
      <w:r w:rsidRPr="005B17D3">
        <w:rPr>
          <w:i/>
          <w:iCs/>
        </w:rPr>
        <w:t>Last Name</w:t>
      </w:r>
      <w:r w:rsidRPr="005B17D3">
        <w:t xml:space="preserve">. </w:t>
      </w:r>
      <w:r w:rsidRPr="005B17D3">
        <w:rPr>
          <w:i/>
          <w:iCs/>
        </w:rPr>
        <w:t>User</w:t>
      </w:r>
      <w:r w:rsidRPr="005B17D3">
        <w:rPr>
          <w:i/>
          <w:iCs/>
        </w:rPr>
        <w:fldChar w:fldCharType="begin"/>
      </w:r>
      <w:r w:rsidRPr="005B17D3">
        <w:instrText xml:space="preserve"> XE "User:ID" </w:instrText>
      </w:r>
      <w:r w:rsidRPr="005B17D3">
        <w:rPr>
          <w:i/>
          <w:iCs/>
        </w:rPr>
        <w:fldChar w:fldCharType="end"/>
      </w:r>
      <w:r w:rsidRPr="005B17D3">
        <w:rPr>
          <w:i/>
          <w:iCs/>
        </w:rPr>
        <w:t xml:space="preserve"> ID</w:t>
      </w:r>
      <w:r w:rsidRPr="005B17D3">
        <w:rPr>
          <w:i/>
          <w:iCs/>
        </w:rPr>
        <w:fldChar w:fldCharType="begin"/>
      </w:r>
      <w:r w:rsidRPr="005B17D3">
        <w:instrText xml:space="preserve"> XE "</w:instrText>
      </w:r>
      <w:r w:rsidRPr="005B17D3">
        <w:rPr>
          <w:iCs/>
        </w:rPr>
        <w:instrText>ID:</w:instrText>
      </w:r>
      <w:r w:rsidRPr="005B17D3">
        <w:instrText xml:space="preserve">User" </w:instrText>
      </w:r>
      <w:r w:rsidRPr="005B17D3">
        <w:rPr>
          <w:i/>
          <w:iCs/>
        </w:rPr>
        <w:fldChar w:fldCharType="end"/>
      </w:r>
      <w:r w:rsidRPr="005B17D3">
        <w:t xml:space="preserve"> is used in the event there is more than one user with identical names.</w:t>
      </w:r>
    </w:p>
    <w:p w14:paraId="5741922C" w14:textId="77777777" w:rsidR="00BE52CE" w:rsidRPr="005B17D3" w:rsidRDefault="00BE52CE" w:rsidP="00EF3896">
      <w:pPr>
        <w:pStyle w:val="BodyTextBullet2"/>
      </w:pPr>
      <w:r w:rsidRPr="005B17D3">
        <w:t xml:space="preserve">The results of a successful search display the </w:t>
      </w:r>
      <w:r w:rsidRPr="005B17D3">
        <w:rPr>
          <w:rStyle w:val="Hyperlink"/>
          <w:i/>
          <w:iCs/>
          <w:color w:val="auto"/>
        </w:rPr>
        <w:t>Edit User Profiles</w:t>
      </w:r>
      <w:r w:rsidRPr="005B17D3">
        <w:t xml:space="preserve"> screen where the user can modify a user's </w:t>
      </w:r>
      <w:r w:rsidRPr="005B17D3">
        <w:rPr>
          <w:i/>
          <w:iCs/>
        </w:rPr>
        <w:t>Profile</w:t>
      </w:r>
      <w:r w:rsidRPr="005B17D3">
        <w:t xml:space="preserve"> information, primarily by adding new</w:t>
      </w:r>
      <w:r w:rsidRPr="005B17D3">
        <w:fldChar w:fldCharType="begin"/>
      </w:r>
      <w:r w:rsidRPr="005B17D3">
        <w:instrText xml:space="preserve"> XE "New:Capabilities" </w:instrText>
      </w:r>
      <w:r w:rsidRPr="005B17D3">
        <w:fldChar w:fldCharType="end"/>
      </w:r>
      <w:r w:rsidRPr="005B17D3">
        <w:t xml:space="preserve"> </w:t>
      </w:r>
      <w:r w:rsidRPr="005B17D3">
        <w:rPr>
          <w:rStyle w:val="Text-onlypopuphotspot"/>
          <w:i/>
          <w:iCs/>
        </w:rPr>
        <w:t>Capabilities</w:t>
      </w:r>
      <w:r w:rsidRPr="005B17D3">
        <w:t xml:space="preserve">, but also by removing existing </w:t>
      </w:r>
      <w:r w:rsidRPr="005B17D3">
        <w:rPr>
          <w:i/>
          <w:iCs/>
        </w:rPr>
        <w:t>Capabilities</w:t>
      </w:r>
      <w:r w:rsidRPr="005B17D3">
        <w:t>.</w:t>
      </w:r>
    </w:p>
    <w:p w14:paraId="0991880A" w14:textId="77777777" w:rsidR="00BE52CE" w:rsidRPr="005B17D3" w:rsidRDefault="00BE52CE" w:rsidP="00EF3896">
      <w:pPr>
        <w:pStyle w:val="ScreenName"/>
        <w:rPr>
          <w:szCs w:val="20"/>
        </w:rPr>
      </w:pPr>
      <w:r w:rsidRPr="005B17D3">
        <w:rPr>
          <w:szCs w:val="20"/>
        </w:rPr>
        <w:t>Search</w:t>
      </w:r>
      <w:r w:rsidRPr="005B17D3">
        <w:rPr>
          <w:szCs w:val="20"/>
        </w:rPr>
        <w:fldChar w:fldCharType="begin"/>
      </w:r>
      <w:r w:rsidRPr="005B17D3">
        <w:instrText xml:space="preserve"> XE "Search:for User" </w:instrText>
      </w:r>
      <w:r w:rsidRPr="005B17D3">
        <w:rPr>
          <w:szCs w:val="20"/>
        </w:rPr>
        <w:fldChar w:fldCharType="end"/>
      </w:r>
      <w:r w:rsidRPr="005B17D3">
        <w:rPr>
          <w:szCs w:val="20"/>
        </w:rPr>
        <w:t xml:space="preserve"> for User</w:t>
      </w:r>
    </w:p>
    <w:p w14:paraId="6A6E6437" w14:textId="77777777" w:rsidR="004746AE" w:rsidRPr="005B17D3" w:rsidRDefault="00BE52CE" w:rsidP="00EF3896">
      <w:pPr>
        <w:pStyle w:val="ScreenField"/>
        <w:rPr>
          <w:u w:val="single"/>
        </w:rPr>
      </w:pPr>
      <w:r w:rsidRPr="005B17D3">
        <w:rPr>
          <w:u w:val="single"/>
        </w:rPr>
        <w:t>Minimum Search</w:t>
      </w:r>
      <w:r w:rsidRPr="005B17D3">
        <w:rPr>
          <w:u w:val="single"/>
        </w:rPr>
        <w:fldChar w:fldCharType="begin"/>
      </w:r>
      <w:r w:rsidRPr="005B17D3">
        <w:rPr>
          <w:u w:val="single"/>
        </w:rPr>
        <w:instrText xml:space="preserve"> XE "Search:Minimum Criteria" </w:instrText>
      </w:r>
      <w:r w:rsidRPr="005B17D3">
        <w:rPr>
          <w:u w:val="single"/>
        </w:rPr>
        <w:fldChar w:fldCharType="end"/>
      </w:r>
      <w:r w:rsidRPr="005B17D3">
        <w:rPr>
          <w:u w:val="single"/>
        </w:rPr>
        <w:t xml:space="preserve"> Criteria</w:t>
      </w:r>
    </w:p>
    <w:p w14:paraId="2F1CAA3F" w14:textId="5C9F683A" w:rsidR="00BE52CE" w:rsidRPr="005B17D3" w:rsidRDefault="00BE52CE" w:rsidP="00EF3896">
      <w:pPr>
        <w:pStyle w:val="ScreenField"/>
        <w:rPr>
          <w:u w:val="single"/>
        </w:rPr>
      </w:pPr>
      <w:r w:rsidRPr="005B17D3">
        <w:rPr>
          <w:u w:val="single"/>
        </w:rPr>
        <w:fldChar w:fldCharType="begin"/>
      </w:r>
      <w:r w:rsidRPr="005B17D3">
        <w:rPr>
          <w:u w:val="single"/>
        </w:rPr>
        <w:instrText xml:space="preserve"> XE "Criteria:Profiles User Search" </w:instrText>
      </w:r>
      <w:r w:rsidRPr="005B17D3">
        <w:rPr>
          <w:u w:val="single"/>
        </w:rPr>
        <w:fldChar w:fldCharType="end"/>
      </w:r>
    </w:p>
    <w:p w14:paraId="79BBF8B7" w14:textId="77777777" w:rsidR="00BE52CE" w:rsidRPr="005B17D3" w:rsidRDefault="00BE52CE" w:rsidP="00EF3896">
      <w:pPr>
        <w:pStyle w:val="ScreenField"/>
      </w:pPr>
      <w:r w:rsidRPr="005B17D3">
        <w:rPr>
          <w:noProof/>
        </w:rPr>
        <w:drawing>
          <wp:inline distT="0" distB="0" distL="0" distR="0" wp14:anchorId="3E4D7241" wp14:editId="3C250BA5">
            <wp:extent cx="119380" cy="119380"/>
            <wp:effectExtent l="19050" t="0" r="0" b="0"/>
            <wp:docPr id="545" name="Picture 545" descr="required fiel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5" descr="required field symbol"/>
                    <pic:cNvPicPr>
                      <a:picLocks noChangeAspect="1" noChangeArrowheads="1"/>
                    </pic:cNvPicPr>
                  </pic:nvPicPr>
                  <pic:blipFill>
                    <a:blip r:embed="rId33" cstate="print"/>
                    <a:srcRect/>
                    <a:stretch>
                      <a:fillRect/>
                    </a:stretch>
                  </pic:blipFill>
                  <pic:spPr bwMode="auto">
                    <a:xfrm>
                      <a:off x="0" y="0"/>
                      <a:ext cx="119380" cy="119380"/>
                    </a:xfrm>
                    <a:prstGeom prst="rect">
                      <a:avLst/>
                    </a:prstGeom>
                    <a:noFill/>
                    <a:ln w="9525">
                      <a:noFill/>
                      <a:miter lim="800000"/>
                      <a:headEnd/>
                      <a:tailEnd/>
                    </a:ln>
                  </pic:spPr>
                </pic:pic>
              </a:graphicData>
            </a:graphic>
          </wp:inline>
        </w:drawing>
      </w:r>
      <w:r w:rsidRPr="005B17D3">
        <w:t>Last Name:</w:t>
      </w:r>
    </w:p>
    <w:p w14:paraId="3B418FC6" w14:textId="77777777" w:rsidR="00BE52CE" w:rsidRPr="005B17D3" w:rsidRDefault="00BE52CE" w:rsidP="00EF3896">
      <w:pPr>
        <w:pStyle w:val="ScreenFieldDesc"/>
      </w:pPr>
      <w:r w:rsidRPr="005B17D3">
        <w:rPr>
          <w:i/>
        </w:rPr>
        <w:t>Last Name</w:t>
      </w:r>
      <w:r w:rsidRPr="005B17D3">
        <w:t xml:space="preserve"> is defined as the user's last name.</w:t>
      </w:r>
    </w:p>
    <w:p w14:paraId="5D356C2E" w14:textId="77777777" w:rsidR="00B33785" w:rsidRPr="005B17D3" w:rsidRDefault="00B33785" w:rsidP="00EF3896">
      <w:pPr>
        <w:pStyle w:val="ScreenField"/>
      </w:pPr>
    </w:p>
    <w:p w14:paraId="658404F7" w14:textId="77777777" w:rsidR="00BE52CE" w:rsidRPr="005B17D3" w:rsidRDefault="00BE52CE" w:rsidP="00EF3896">
      <w:pPr>
        <w:pStyle w:val="ScreenField"/>
      </w:pPr>
      <w:r w:rsidRPr="005B17D3">
        <w:rPr>
          <w:noProof/>
        </w:rPr>
        <w:drawing>
          <wp:inline distT="0" distB="0" distL="0" distR="0" wp14:anchorId="743C7F39" wp14:editId="4FE99615">
            <wp:extent cx="119380" cy="119380"/>
            <wp:effectExtent l="19050" t="0" r="0" b="0"/>
            <wp:docPr id="548" name="Picture 548" descr="required fiel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8" descr="required field symbol"/>
                    <pic:cNvPicPr>
                      <a:picLocks noChangeAspect="1" noChangeArrowheads="1"/>
                    </pic:cNvPicPr>
                  </pic:nvPicPr>
                  <pic:blipFill>
                    <a:blip r:embed="rId33" cstate="print"/>
                    <a:srcRect/>
                    <a:stretch>
                      <a:fillRect/>
                    </a:stretch>
                  </pic:blipFill>
                  <pic:spPr bwMode="auto">
                    <a:xfrm>
                      <a:off x="0" y="0"/>
                      <a:ext cx="119380" cy="119380"/>
                    </a:xfrm>
                    <a:prstGeom prst="rect">
                      <a:avLst/>
                    </a:prstGeom>
                    <a:noFill/>
                    <a:ln w="9525">
                      <a:noFill/>
                      <a:miter lim="800000"/>
                      <a:headEnd/>
                      <a:tailEnd/>
                    </a:ln>
                  </pic:spPr>
                </pic:pic>
              </a:graphicData>
            </a:graphic>
          </wp:inline>
        </w:drawing>
      </w:r>
      <w:r w:rsidRPr="005B17D3">
        <w:t>First Name:</w:t>
      </w:r>
    </w:p>
    <w:p w14:paraId="14BF52EC" w14:textId="28078872" w:rsidR="00BE52CE" w:rsidRPr="005B17D3" w:rsidRDefault="00BE52CE" w:rsidP="00EF3896">
      <w:pPr>
        <w:pStyle w:val="ScreenFieldDesc"/>
      </w:pPr>
      <w:r w:rsidRPr="005B17D3">
        <w:t>The user's first name.</w:t>
      </w:r>
    </w:p>
    <w:p w14:paraId="440A378F" w14:textId="77777777" w:rsidR="004746AE" w:rsidRPr="005B17D3" w:rsidRDefault="004746AE" w:rsidP="004746AE">
      <w:pPr>
        <w:pStyle w:val="ScreenField"/>
      </w:pPr>
    </w:p>
    <w:p w14:paraId="0C841429" w14:textId="77777777" w:rsidR="004746AE" w:rsidRPr="005B17D3" w:rsidRDefault="00BE52CE" w:rsidP="00EF3896">
      <w:pPr>
        <w:pStyle w:val="ScreenField"/>
        <w:rPr>
          <w:u w:val="single"/>
        </w:rPr>
      </w:pPr>
      <w:r w:rsidRPr="005B17D3">
        <w:rPr>
          <w:u w:val="single"/>
        </w:rPr>
        <w:t>Additional Search</w:t>
      </w:r>
      <w:r w:rsidRPr="005B17D3">
        <w:rPr>
          <w:u w:val="single"/>
        </w:rPr>
        <w:fldChar w:fldCharType="begin"/>
      </w:r>
      <w:r w:rsidRPr="005B17D3">
        <w:rPr>
          <w:u w:val="single"/>
        </w:rPr>
        <w:instrText xml:space="preserve"> XE "Search:Additional Criteria" </w:instrText>
      </w:r>
      <w:r w:rsidRPr="005B17D3">
        <w:rPr>
          <w:u w:val="single"/>
        </w:rPr>
        <w:fldChar w:fldCharType="end"/>
      </w:r>
      <w:r w:rsidRPr="005B17D3">
        <w:rPr>
          <w:u w:val="single"/>
        </w:rPr>
        <w:t xml:space="preserve"> Criteria</w:t>
      </w:r>
    </w:p>
    <w:p w14:paraId="0ADCDD63" w14:textId="570240FD" w:rsidR="00BE52CE" w:rsidRPr="005B17D3" w:rsidRDefault="00BE52CE" w:rsidP="00EF3896">
      <w:pPr>
        <w:pStyle w:val="ScreenField"/>
        <w:rPr>
          <w:u w:val="single"/>
        </w:rPr>
      </w:pPr>
      <w:r w:rsidRPr="005B17D3">
        <w:rPr>
          <w:u w:val="single"/>
        </w:rPr>
        <w:fldChar w:fldCharType="begin"/>
      </w:r>
      <w:r w:rsidRPr="005B17D3">
        <w:rPr>
          <w:u w:val="single"/>
        </w:rPr>
        <w:instrText xml:space="preserve"> XE "Criteria:Profiles User Search Additional" </w:instrText>
      </w:r>
      <w:r w:rsidRPr="005B17D3">
        <w:rPr>
          <w:u w:val="single"/>
        </w:rPr>
        <w:fldChar w:fldCharType="end"/>
      </w:r>
      <w:r w:rsidRPr="005B17D3">
        <w:rPr>
          <w:u w:val="single"/>
        </w:rPr>
        <w:fldChar w:fldCharType="begin"/>
      </w:r>
      <w:r w:rsidRPr="005B17D3">
        <w:rPr>
          <w:u w:val="single"/>
        </w:rPr>
        <w:instrText xml:space="preserve"> XE "Additional Search Criteria" </w:instrText>
      </w:r>
      <w:r w:rsidRPr="005B17D3">
        <w:rPr>
          <w:u w:val="single"/>
        </w:rPr>
        <w:fldChar w:fldCharType="end"/>
      </w:r>
    </w:p>
    <w:p w14:paraId="5625D48A" w14:textId="77777777" w:rsidR="00BE52CE" w:rsidRPr="005B17D3" w:rsidRDefault="00BE52CE" w:rsidP="00EF3896">
      <w:pPr>
        <w:pStyle w:val="ScreenField"/>
      </w:pPr>
      <w:r w:rsidRPr="005B17D3">
        <w:t>Middle Name:</w:t>
      </w:r>
    </w:p>
    <w:p w14:paraId="0457871B" w14:textId="4206321A" w:rsidR="00BE52CE" w:rsidRPr="005B17D3" w:rsidRDefault="00BE52CE" w:rsidP="00EF3896">
      <w:pPr>
        <w:pStyle w:val="ScreenFieldDesc"/>
      </w:pPr>
      <w:r w:rsidRPr="005B17D3">
        <w:rPr>
          <w:i/>
        </w:rPr>
        <w:t>T</w:t>
      </w:r>
      <w:r w:rsidRPr="005B17D3">
        <w:t>he user's middle name.</w:t>
      </w:r>
    </w:p>
    <w:p w14:paraId="02BCD4AF" w14:textId="77777777" w:rsidR="004746AE" w:rsidRPr="005B17D3" w:rsidRDefault="004746AE" w:rsidP="004746AE">
      <w:pPr>
        <w:pStyle w:val="ScreenField"/>
      </w:pPr>
    </w:p>
    <w:p w14:paraId="2CE6C989" w14:textId="77777777" w:rsidR="00BE52CE" w:rsidRPr="005B17D3" w:rsidRDefault="00BE52CE" w:rsidP="00EF3896">
      <w:pPr>
        <w:pStyle w:val="ScreenField"/>
      </w:pPr>
      <w:r w:rsidRPr="005B17D3">
        <w:t>User</w:t>
      </w:r>
      <w:r w:rsidRPr="005B17D3">
        <w:fldChar w:fldCharType="begin"/>
      </w:r>
      <w:r w:rsidRPr="005B17D3">
        <w:instrText xml:space="preserve"> XE "User:ID" </w:instrText>
      </w:r>
      <w:r w:rsidRPr="005B17D3">
        <w:fldChar w:fldCharType="end"/>
      </w:r>
      <w:r w:rsidRPr="005B17D3">
        <w:t xml:space="preserve"> ID:</w:t>
      </w:r>
    </w:p>
    <w:p w14:paraId="2CCE657C" w14:textId="2137EAC2" w:rsidR="00BE52CE" w:rsidRPr="005B17D3" w:rsidRDefault="00BE52CE" w:rsidP="00EF3896">
      <w:pPr>
        <w:pStyle w:val="ScreenFieldDesc"/>
      </w:pPr>
      <w:r w:rsidRPr="005B17D3">
        <w:t>The optional</w:t>
      </w:r>
      <w:r w:rsidRPr="005B17D3">
        <w:rPr>
          <w:i/>
        </w:rPr>
        <w:t xml:space="preserve"> User ID</w:t>
      </w:r>
      <w:r w:rsidRPr="005B17D3">
        <w:rPr>
          <w:i/>
        </w:rPr>
        <w:fldChar w:fldCharType="begin"/>
      </w:r>
      <w:r w:rsidRPr="005B17D3">
        <w:rPr>
          <w:i/>
        </w:rPr>
        <w:instrText xml:space="preserve"> XE "ID:User" </w:instrText>
      </w:r>
      <w:r w:rsidRPr="005B17D3">
        <w:rPr>
          <w:i/>
        </w:rPr>
        <w:fldChar w:fldCharType="end"/>
      </w:r>
      <w:r w:rsidRPr="005B17D3">
        <w:t xml:space="preserve"> is defined as the ID used to identify a user on the system. </w:t>
      </w:r>
      <w:r w:rsidRPr="005B17D3">
        <w:rPr>
          <w:i/>
        </w:rPr>
        <w:t>User ID</w:t>
      </w:r>
      <w:r w:rsidRPr="005B17D3">
        <w:t xml:space="preserve"> is used in the event there is more than one user with identical names.</w:t>
      </w:r>
    </w:p>
    <w:p w14:paraId="7935DC42" w14:textId="77777777" w:rsidR="004746AE" w:rsidRPr="005B17D3" w:rsidRDefault="004746AE" w:rsidP="004746AE">
      <w:pPr>
        <w:pStyle w:val="ScreenField"/>
      </w:pPr>
    </w:p>
    <w:p w14:paraId="0518224A" w14:textId="77777777" w:rsidR="00BE52CE" w:rsidRPr="005B17D3" w:rsidRDefault="00BE52CE" w:rsidP="00EF3896">
      <w:pPr>
        <w:pStyle w:val="ReqField"/>
      </w:pPr>
      <w:bookmarkStart w:id="829" w:name="_Toc289864778"/>
      <w:bookmarkStart w:id="830" w:name="_Toc394920775"/>
      <w:bookmarkStart w:id="831" w:name="_Toc406571112"/>
      <w:r w:rsidRPr="005B17D3">
        <w:t>Indicates Required Field</w:t>
      </w:r>
    </w:p>
    <w:p w14:paraId="09E81500" w14:textId="77777777" w:rsidR="00BE52CE" w:rsidRPr="005B17D3" w:rsidRDefault="00BE52CE" w:rsidP="00EF3896">
      <w:pPr>
        <w:pStyle w:val="ScreenName"/>
        <w:jc w:val="right"/>
      </w:pPr>
      <w:r w:rsidRPr="005B17D3">
        <w:t>View</w:t>
      </w:r>
      <w:r w:rsidRPr="005B17D3">
        <w:fldChar w:fldCharType="begin"/>
      </w:r>
      <w:r w:rsidRPr="005B17D3">
        <w:instrText xml:space="preserve"> XE "View:User Profiles" </w:instrText>
      </w:r>
      <w:r w:rsidRPr="005B17D3">
        <w:fldChar w:fldCharType="end"/>
      </w:r>
      <w:r w:rsidRPr="005B17D3">
        <w:t xml:space="preserve"> User</w:t>
      </w:r>
      <w:r w:rsidRPr="005B17D3">
        <w:fldChar w:fldCharType="begin"/>
      </w:r>
      <w:r w:rsidRPr="005B17D3">
        <w:instrText xml:space="preserve"> XE "User:View Profiles" </w:instrText>
      </w:r>
      <w:r w:rsidRPr="005B17D3">
        <w:fldChar w:fldCharType="end"/>
      </w:r>
      <w:r w:rsidRPr="005B17D3">
        <w:t xml:space="preserve"> Profiles</w:t>
      </w:r>
      <w:bookmarkEnd w:id="829"/>
      <w:bookmarkEnd w:id="830"/>
      <w:bookmarkEnd w:id="831"/>
    </w:p>
    <w:p w14:paraId="277A699B" w14:textId="77777777" w:rsidR="00BE52CE" w:rsidRPr="005B17D3" w:rsidRDefault="00BE52CE" w:rsidP="00EF3896">
      <w:pPr>
        <w:pStyle w:val="BodyTextBullet2"/>
      </w:pPr>
      <w:r w:rsidRPr="005B17D3">
        <w:rPr>
          <w:i/>
        </w:rPr>
        <w:t>View User Profiles</w:t>
      </w:r>
      <w:r w:rsidRPr="005B17D3">
        <w:t xml:space="preserve"> screen displays all </w:t>
      </w:r>
      <w:r w:rsidRPr="005B17D3">
        <w:rPr>
          <w:i/>
          <w:iCs/>
        </w:rPr>
        <w:t>User IDs</w:t>
      </w:r>
      <w:r w:rsidRPr="005B17D3">
        <w:t xml:space="preserve"> (</w:t>
      </w:r>
      <w:r w:rsidRPr="005B17D3">
        <w:rPr>
          <w:i/>
          <w:iCs/>
        </w:rPr>
        <w:t>Profiles</w:t>
      </w:r>
      <w:r w:rsidRPr="005B17D3">
        <w:t xml:space="preserve">) and their respective names on the system. Click on a </w:t>
      </w:r>
      <w:r w:rsidRPr="005B17D3">
        <w:rPr>
          <w:i/>
          <w:iCs/>
        </w:rPr>
        <w:t>User</w:t>
      </w:r>
      <w:r w:rsidRPr="005B17D3">
        <w:rPr>
          <w:i/>
          <w:iCs/>
        </w:rPr>
        <w:fldChar w:fldCharType="begin"/>
      </w:r>
      <w:r w:rsidRPr="005B17D3">
        <w:instrText xml:space="preserve"> XE "User:ID" </w:instrText>
      </w:r>
      <w:r w:rsidRPr="005B17D3">
        <w:rPr>
          <w:i/>
          <w:iCs/>
        </w:rPr>
        <w:fldChar w:fldCharType="end"/>
      </w:r>
      <w:r w:rsidRPr="005B17D3">
        <w:rPr>
          <w:i/>
          <w:iCs/>
        </w:rPr>
        <w:t xml:space="preserve"> ID</w:t>
      </w:r>
      <w:r w:rsidRPr="005B17D3">
        <w:rPr>
          <w:i/>
          <w:iCs/>
        </w:rPr>
        <w:fldChar w:fldCharType="begin"/>
      </w:r>
      <w:r w:rsidRPr="005B17D3">
        <w:instrText xml:space="preserve"> XE "</w:instrText>
      </w:r>
      <w:r w:rsidRPr="005B17D3">
        <w:rPr>
          <w:iCs/>
        </w:rPr>
        <w:instrText>ID:</w:instrText>
      </w:r>
      <w:r w:rsidRPr="005B17D3">
        <w:instrText xml:space="preserve">User" </w:instrText>
      </w:r>
      <w:r w:rsidRPr="005B17D3">
        <w:rPr>
          <w:i/>
          <w:iCs/>
        </w:rPr>
        <w:fldChar w:fldCharType="end"/>
      </w:r>
      <w:r w:rsidRPr="005B17D3">
        <w:t xml:space="preserve"> to </w:t>
      </w:r>
      <w:r w:rsidRPr="005B17D3">
        <w:rPr>
          <w:rStyle w:val="Hyperlink"/>
          <w:b/>
          <w:iCs/>
          <w:color w:val="auto"/>
          <w:u w:val="none"/>
        </w:rPr>
        <w:t>edit</w:t>
      </w:r>
      <w:r w:rsidRPr="005B17D3">
        <w:t xml:space="preserve"> the </w:t>
      </w:r>
      <w:r w:rsidRPr="005B17D3">
        <w:rPr>
          <w:i/>
          <w:iCs/>
        </w:rPr>
        <w:t>User Profile</w:t>
      </w:r>
      <w:r w:rsidRPr="005B17D3">
        <w:t>.</w:t>
      </w:r>
    </w:p>
    <w:p w14:paraId="68B6401E" w14:textId="290C0631" w:rsidR="004746AE" w:rsidRPr="005B17D3" w:rsidRDefault="00BE52CE" w:rsidP="00EF3896">
      <w:pPr>
        <w:pStyle w:val="ScreenName"/>
      </w:pPr>
      <w:r w:rsidRPr="005B17D3">
        <w:t>User Profiles</w:t>
      </w:r>
    </w:p>
    <w:p w14:paraId="7ED8A1A5" w14:textId="77777777" w:rsidR="00190830" w:rsidRPr="005B17D3" w:rsidRDefault="00190830" w:rsidP="00EF3896">
      <w:pPr>
        <w:pStyle w:val="ScreenField"/>
      </w:pPr>
    </w:p>
    <w:p w14:paraId="07D597D5" w14:textId="39B56461" w:rsidR="00BE52CE" w:rsidRPr="005B17D3" w:rsidRDefault="00BE52CE" w:rsidP="00EF3896">
      <w:pPr>
        <w:pStyle w:val="ScreenField"/>
      </w:pPr>
      <w:r w:rsidRPr="005B17D3">
        <w:t>User ID</w:t>
      </w:r>
    </w:p>
    <w:p w14:paraId="282E8B2A" w14:textId="05F85BD4" w:rsidR="00BE52CE" w:rsidRPr="005B17D3" w:rsidRDefault="00BE52CE" w:rsidP="00EF3896">
      <w:pPr>
        <w:pStyle w:val="ScreenFieldDesc"/>
      </w:pPr>
      <w:r w:rsidRPr="005B17D3">
        <w:rPr>
          <w:i/>
        </w:rPr>
        <w:t>User ID</w:t>
      </w:r>
      <w:r w:rsidRPr="005B17D3">
        <w:t xml:space="preserve"> is the user's identification in ES. Click </w:t>
      </w:r>
      <w:r w:rsidRPr="005B17D3">
        <w:rPr>
          <w:i/>
        </w:rPr>
        <w:t>User ID</w:t>
      </w:r>
      <w:r w:rsidRPr="005B17D3">
        <w:rPr>
          <w:i/>
        </w:rPr>
        <w:fldChar w:fldCharType="begin"/>
      </w:r>
      <w:r w:rsidRPr="005B17D3">
        <w:instrText xml:space="preserve"> XE "ID:User" </w:instrText>
      </w:r>
      <w:r w:rsidRPr="005B17D3">
        <w:rPr>
          <w:i/>
        </w:rPr>
        <w:fldChar w:fldCharType="end"/>
      </w:r>
      <w:r w:rsidRPr="005B17D3">
        <w:t xml:space="preserve"> to</w:t>
      </w:r>
      <w:r w:rsidRPr="005B17D3">
        <w:rPr>
          <w:rStyle w:val="Hyperlink"/>
          <w:b/>
          <w:iCs/>
          <w:color w:val="auto"/>
          <w:u w:val="none"/>
        </w:rPr>
        <w:t xml:space="preserve"> edit</w:t>
      </w:r>
      <w:r w:rsidRPr="005B17D3">
        <w:t xml:space="preserve"> the </w:t>
      </w:r>
      <w:r w:rsidRPr="005B17D3">
        <w:rPr>
          <w:i/>
        </w:rPr>
        <w:t>User Profile</w:t>
      </w:r>
      <w:r w:rsidRPr="005B17D3">
        <w:t>.</w:t>
      </w:r>
    </w:p>
    <w:p w14:paraId="23E77536" w14:textId="77777777" w:rsidR="004746AE" w:rsidRPr="005B17D3" w:rsidRDefault="004746AE" w:rsidP="004746AE">
      <w:pPr>
        <w:pStyle w:val="ScreenField"/>
      </w:pPr>
    </w:p>
    <w:p w14:paraId="1C9D9A5C" w14:textId="77777777" w:rsidR="00BE52CE" w:rsidRPr="005B17D3" w:rsidRDefault="00BE52CE" w:rsidP="00EF3896">
      <w:pPr>
        <w:pStyle w:val="ScreenField"/>
      </w:pPr>
      <w:r w:rsidRPr="005B17D3">
        <w:t>Name</w:t>
      </w:r>
    </w:p>
    <w:p w14:paraId="65377590" w14:textId="77777777" w:rsidR="00BE52CE" w:rsidRPr="005B17D3" w:rsidRDefault="00BE52CE" w:rsidP="00EF3896">
      <w:pPr>
        <w:pStyle w:val="ScreenFieldDesc"/>
      </w:pPr>
      <w:r w:rsidRPr="005B17D3">
        <w:rPr>
          <w:i/>
        </w:rPr>
        <w:t xml:space="preserve">Name </w:t>
      </w:r>
      <w:r w:rsidRPr="005B17D3">
        <w:t>is the name of the person associated with the User ID.</w:t>
      </w:r>
    </w:p>
    <w:p w14:paraId="1BA613B8" w14:textId="77777777" w:rsidR="00BE52CE" w:rsidRPr="005B17D3" w:rsidRDefault="00BE52CE" w:rsidP="00EF3896">
      <w:pPr>
        <w:pStyle w:val="ScreenName"/>
      </w:pPr>
      <w:bookmarkStart w:id="832" w:name="_Toc289864779"/>
      <w:bookmarkStart w:id="833" w:name="_Toc394920776"/>
      <w:bookmarkStart w:id="834" w:name="_Toc406571113"/>
      <w:r w:rsidRPr="005B17D3">
        <w:t>Edit User</w:t>
      </w:r>
      <w:r w:rsidRPr="005B17D3">
        <w:fldChar w:fldCharType="begin"/>
      </w:r>
      <w:r w:rsidRPr="005B17D3">
        <w:instrText xml:space="preserve"> XE "User:Edit Profiles" </w:instrText>
      </w:r>
      <w:r w:rsidRPr="005B17D3">
        <w:fldChar w:fldCharType="end"/>
      </w:r>
      <w:r w:rsidRPr="005B17D3">
        <w:t xml:space="preserve"> Profile</w:t>
      </w:r>
      <w:bookmarkEnd w:id="832"/>
      <w:bookmarkEnd w:id="833"/>
      <w:bookmarkEnd w:id="834"/>
    </w:p>
    <w:p w14:paraId="4D4F3DBA" w14:textId="77777777" w:rsidR="00BE52CE" w:rsidRPr="005B17D3" w:rsidRDefault="00BE52CE" w:rsidP="00EF3896">
      <w:pPr>
        <w:pStyle w:val="BodyTextBullet2"/>
      </w:pPr>
      <w:r w:rsidRPr="005B17D3">
        <w:t xml:space="preserve">A user can modify a user's </w:t>
      </w:r>
      <w:r w:rsidRPr="005B17D3">
        <w:rPr>
          <w:iCs/>
        </w:rPr>
        <w:t>profile</w:t>
      </w:r>
      <w:r w:rsidRPr="005B17D3">
        <w:t xml:space="preserve"> primarily by adding new</w:t>
      </w:r>
      <w:r w:rsidRPr="005B17D3">
        <w:fldChar w:fldCharType="begin"/>
      </w:r>
      <w:r w:rsidRPr="005B17D3">
        <w:instrText xml:space="preserve"> XE "New:Capabilities" </w:instrText>
      </w:r>
      <w:r w:rsidRPr="005B17D3">
        <w:fldChar w:fldCharType="end"/>
      </w:r>
      <w:r w:rsidRPr="005B17D3">
        <w:t xml:space="preserve"> </w:t>
      </w:r>
      <w:r w:rsidRPr="005B17D3">
        <w:rPr>
          <w:rStyle w:val="Text-onlypopuphotspot"/>
          <w:i/>
          <w:iCs/>
        </w:rPr>
        <w:t>Capabilities</w:t>
      </w:r>
      <w:r w:rsidRPr="005B17D3">
        <w:rPr>
          <w:rStyle w:val="Text-onlypopuphotspot"/>
          <w:i/>
          <w:iCs/>
        </w:rPr>
        <w:fldChar w:fldCharType="begin"/>
      </w:r>
      <w:r w:rsidRPr="005B17D3">
        <w:instrText xml:space="preserve"> XE "</w:instrText>
      </w:r>
      <w:r w:rsidRPr="005B17D3">
        <w:rPr>
          <w:rStyle w:val="Hyperlink"/>
          <w:iCs/>
        </w:rPr>
        <w:instrText>Capabilities:</w:instrText>
      </w:r>
      <w:r w:rsidRPr="005B17D3">
        <w:instrText xml:space="preserve">adding new" </w:instrText>
      </w:r>
      <w:r w:rsidRPr="005B17D3">
        <w:rPr>
          <w:rStyle w:val="Text-onlypopuphotspot"/>
          <w:i/>
          <w:iCs/>
        </w:rPr>
        <w:fldChar w:fldCharType="end"/>
      </w:r>
      <w:r w:rsidRPr="005B17D3">
        <w:t xml:space="preserve">, but also by removing existing </w:t>
      </w:r>
      <w:r w:rsidRPr="005B17D3">
        <w:rPr>
          <w:i/>
          <w:iCs/>
        </w:rPr>
        <w:t>Capabilities</w:t>
      </w:r>
      <w:r w:rsidRPr="005B17D3">
        <w:rPr>
          <w:i/>
          <w:iCs/>
        </w:rPr>
        <w:fldChar w:fldCharType="begin"/>
      </w:r>
      <w:r w:rsidRPr="005B17D3">
        <w:instrText xml:space="preserve"> XE "</w:instrText>
      </w:r>
      <w:r w:rsidRPr="005B17D3">
        <w:rPr>
          <w:rStyle w:val="Hyperlink"/>
          <w:iCs/>
        </w:rPr>
        <w:instrText>Capabilities:</w:instrText>
      </w:r>
      <w:r w:rsidRPr="005B17D3">
        <w:instrText xml:space="preserve">removing" </w:instrText>
      </w:r>
      <w:r w:rsidRPr="005B17D3">
        <w:rPr>
          <w:i/>
          <w:iCs/>
        </w:rPr>
        <w:fldChar w:fldCharType="end"/>
      </w:r>
      <w:r w:rsidRPr="005B17D3">
        <w:t>.</w:t>
      </w:r>
    </w:p>
    <w:p w14:paraId="73FFF823" w14:textId="77777777" w:rsidR="00BE52CE" w:rsidRPr="005B17D3" w:rsidRDefault="00BE52CE" w:rsidP="00EF3896">
      <w:pPr>
        <w:pStyle w:val="BodyTextBullet2"/>
      </w:pPr>
      <w:r w:rsidRPr="005B17D3">
        <w:t xml:space="preserve">To add or remove existing </w:t>
      </w:r>
      <w:r w:rsidRPr="005B17D3">
        <w:rPr>
          <w:i/>
        </w:rPr>
        <w:t xml:space="preserve">Capabilities </w:t>
      </w:r>
      <w:r w:rsidRPr="005B17D3">
        <w:t>from a user’s profile, perform the following:</w:t>
      </w:r>
    </w:p>
    <w:p w14:paraId="3DDF4250" w14:textId="77777777" w:rsidR="00BE52CE" w:rsidRPr="005B17D3" w:rsidRDefault="00BE52CE" w:rsidP="00884662">
      <w:pPr>
        <w:pStyle w:val="BodyTextBullet2"/>
        <w:numPr>
          <w:ilvl w:val="0"/>
          <w:numId w:val="211"/>
        </w:numPr>
      </w:pPr>
      <w:r w:rsidRPr="005B17D3">
        <w:t xml:space="preserve">Find the desired user profile. </w:t>
      </w:r>
    </w:p>
    <w:p w14:paraId="38FFCA9C" w14:textId="77777777" w:rsidR="00BE52CE" w:rsidRPr="005B17D3" w:rsidRDefault="00BE52CE" w:rsidP="00884662">
      <w:pPr>
        <w:pStyle w:val="BodyTextBullet2"/>
        <w:numPr>
          <w:ilvl w:val="0"/>
          <w:numId w:val="211"/>
        </w:numPr>
      </w:pPr>
      <w:r w:rsidRPr="005B17D3">
        <w:t xml:space="preserve">Select the user profile. </w:t>
      </w:r>
    </w:p>
    <w:p w14:paraId="480C8A74" w14:textId="77777777" w:rsidR="00BE52CE" w:rsidRPr="005B17D3" w:rsidRDefault="00BE52CE" w:rsidP="00884662">
      <w:pPr>
        <w:pStyle w:val="BodyTextBullet2"/>
        <w:numPr>
          <w:ilvl w:val="0"/>
          <w:numId w:val="211"/>
        </w:numPr>
      </w:pPr>
      <w:r w:rsidRPr="005B17D3">
        <w:t xml:space="preserve">View a list of </w:t>
      </w:r>
      <w:r w:rsidRPr="005B17D3">
        <w:rPr>
          <w:rStyle w:val="Text-onlypopuphotspot"/>
          <w:i/>
          <w:iCs/>
        </w:rPr>
        <w:t>Roles</w:t>
      </w:r>
      <w:r w:rsidRPr="005B17D3">
        <w:rPr>
          <w:rStyle w:val="Text-onlypopuphotspot"/>
          <w:i/>
          <w:iCs/>
        </w:rPr>
        <w:fldChar w:fldCharType="begin"/>
      </w:r>
      <w:r w:rsidRPr="005B17D3">
        <w:instrText xml:space="preserve"> XE “Roles” </w:instrText>
      </w:r>
      <w:r w:rsidRPr="005B17D3">
        <w:rPr>
          <w:rStyle w:val="Text-onlypopuphotspot"/>
          <w:i/>
          <w:iCs/>
        </w:rPr>
        <w:fldChar w:fldCharType="end"/>
      </w:r>
      <w:r w:rsidRPr="005B17D3">
        <w:t xml:space="preserve">, </w:t>
      </w:r>
      <w:r w:rsidRPr="005B17D3">
        <w:rPr>
          <w:rStyle w:val="Text-onlypopuphotspot"/>
          <w:i/>
          <w:iCs/>
        </w:rPr>
        <w:t>Capability</w:t>
      </w:r>
      <w:r w:rsidRPr="005B17D3">
        <w:rPr>
          <w:rStyle w:val="Text-onlypopuphotspot"/>
          <w:i/>
          <w:iCs/>
        </w:rPr>
        <w:fldChar w:fldCharType="begin"/>
      </w:r>
      <w:r w:rsidRPr="005B17D3">
        <w:instrText xml:space="preserve"> XE "</w:instrText>
      </w:r>
      <w:r w:rsidRPr="005B17D3">
        <w:rPr>
          <w:iCs/>
        </w:rPr>
        <w:instrText>Capability:</w:instrText>
      </w:r>
      <w:r w:rsidRPr="005B17D3">
        <w:instrText xml:space="preserve">Sets" </w:instrText>
      </w:r>
      <w:r w:rsidRPr="005B17D3">
        <w:rPr>
          <w:rStyle w:val="Text-onlypopuphotspot"/>
          <w:i/>
          <w:iCs/>
        </w:rPr>
        <w:fldChar w:fldCharType="end"/>
      </w:r>
      <w:r w:rsidRPr="005B17D3">
        <w:rPr>
          <w:rStyle w:val="Text-onlypopuphotspot"/>
          <w:i/>
          <w:iCs/>
        </w:rPr>
        <w:t xml:space="preserve"> Sets</w:t>
      </w:r>
      <w:r w:rsidRPr="005B17D3">
        <w:t xml:space="preserve"> and/or individual </w:t>
      </w:r>
      <w:r w:rsidRPr="005B17D3">
        <w:rPr>
          <w:i/>
          <w:iCs/>
        </w:rPr>
        <w:t>Capabilities</w:t>
      </w:r>
      <w:r w:rsidRPr="005B17D3">
        <w:t xml:space="preserve"> that are "associated" with that selected user profile. </w:t>
      </w:r>
    </w:p>
    <w:p w14:paraId="24285E6E" w14:textId="77777777" w:rsidR="00BE52CE" w:rsidRPr="005B17D3" w:rsidRDefault="00BE52CE" w:rsidP="00884662">
      <w:pPr>
        <w:pStyle w:val="BodyTextBullet2"/>
        <w:numPr>
          <w:ilvl w:val="0"/>
          <w:numId w:val="211"/>
        </w:numPr>
      </w:pPr>
      <w:r w:rsidRPr="005B17D3">
        <w:t xml:space="preserve">Associate one or more additional </w:t>
      </w:r>
      <w:r w:rsidRPr="005B17D3">
        <w:rPr>
          <w:i/>
          <w:iCs/>
        </w:rPr>
        <w:t>Roles</w:t>
      </w:r>
      <w:r w:rsidRPr="005B17D3">
        <w:t xml:space="preserve">, </w:t>
      </w:r>
      <w:r w:rsidRPr="005B17D3">
        <w:rPr>
          <w:i/>
          <w:iCs/>
        </w:rPr>
        <w:t>Capability Sets</w:t>
      </w:r>
      <w:r w:rsidRPr="005B17D3">
        <w:t xml:space="preserve"> or individual </w:t>
      </w:r>
      <w:r w:rsidRPr="005B17D3">
        <w:rPr>
          <w:i/>
          <w:iCs/>
        </w:rPr>
        <w:t>Capabilities,</w:t>
      </w:r>
      <w:r w:rsidRPr="005B17D3">
        <w:t xml:space="preserve"> or the user can remove or disassociate an existing </w:t>
      </w:r>
      <w:r w:rsidRPr="005B17D3">
        <w:rPr>
          <w:i/>
          <w:iCs/>
        </w:rPr>
        <w:t>Capability Set</w:t>
      </w:r>
      <w:r w:rsidRPr="005B17D3">
        <w:t xml:space="preserve"> or </w:t>
      </w:r>
      <w:r w:rsidRPr="005B17D3">
        <w:rPr>
          <w:i/>
          <w:iCs/>
        </w:rPr>
        <w:t>Role</w:t>
      </w:r>
      <w:r w:rsidRPr="005B17D3">
        <w:t xml:space="preserve"> or an individual </w:t>
      </w:r>
      <w:r w:rsidRPr="005B17D3">
        <w:rPr>
          <w:i/>
          <w:iCs/>
        </w:rPr>
        <w:t>Capability</w:t>
      </w:r>
      <w:r w:rsidRPr="005B17D3">
        <w:rPr>
          <w:i/>
          <w:iCs/>
        </w:rPr>
        <w:fldChar w:fldCharType="begin"/>
      </w:r>
      <w:r w:rsidRPr="005B17D3">
        <w:instrText xml:space="preserve"> XE "</w:instrText>
      </w:r>
      <w:r w:rsidRPr="005B17D3">
        <w:rPr>
          <w:iCs/>
        </w:rPr>
        <w:instrText>Capability</w:instrText>
      </w:r>
      <w:r w:rsidRPr="005B17D3">
        <w:instrText xml:space="preserve">" </w:instrText>
      </w:r>
      <w:r w:rsidRPr="005B17D3">
        <w:rPr>
          <w:i/>
          <w:iCs/>
        </w:rPr>
        <w:fldChar w:fldCharType="end"/>
      </w:r>
      <w:r w:rsidRPr="005B17D3">
        <w:t xml:space="preserve"> from the selected user by de-selecting the </w:t>
      </w:r>
      <w:r w:rsidRPr="005B17D3">
        <w:rPr>
          <w:i/>
          <w:iCs/>
        </w:rPr>
        <w:t>Capability Set</w:t>
      </w:r>
      <w:r w:rsidRPr="005B17D3">
        <w:t xml:space="preserve"> or </w:t>
      </w:r>
      <w:r w:rsidRPr="005B17D3">
        <w:rPr>
          <w:i/>
          <w:iCs/>
        </w:rPr>
        <w:t>Role</w:t>
      </w:r>
      <w:r w:rsidRPr="005B17D3">
        <w:t xml:space="preserve"> or individual </w:t>
      </w:r>
      <w:r w:rsidRPr="005B17D3">
        <w:rPr>
          <w:i/>
          <w:iCs/>
        </w:rPr>
        <w:t>Capability</w:t>
      </w:r>
      <w:r w:rsidRPr="005B17D3">
        <w:t xml:space="preserve">, not associated with a set or role, from the "associated" list. </w:t>
      </w:r>
    </w:p>
    <w:p w14:paraId="620E0AB8" w14:textId="77777777" w:rsidR="00BB413C" w:rsidRPr="005B17D3" w:rsidRDefault="00BB413C" w:rsidP="00EF3896"/>
    <w:p w14:paraId="4FBE11D4" w14:textId="77777777" w:rsidR="00BE52CE" w:rsidRPr="005B17D3" w:rsidRDefault="00BE52CE" w:rsidP="004746AE">
      <w:pPr>
        <w:pStyle w:val="NoteLightbulb"/>
        <w:rPr>
          <w:b/>
        </w:rPr>
      </w:pPr>
      <w:r w:rsidRPr="005B17D3">
        <w:rPr>
          <w:b/>
        </w:rPr>
        <w:t xml:space="preserve">Notes: </w:t>
      </w:r>
    </w:p>
    <w:p w14:paraId="49BEDBD0" w14:textId="77777777" w:rsidR="00BE52CE" w:rsidRPr="005B17D3" w:rsidRDefault="00BE52CE" w:rsidP="004746AE">
      <w:pPr>
        <w:pStyle w:val="NoteYellowBullet"/>
      </w:pPr>
      <w:r w:rsidRPr="005B17D3">
        <w:t xml:space="preserve">All </w:t>
      </w:r>
      <w:r w:rsidRPr="005B17D3">
        <w:rPr>
          <w:i/>
          <w:iCs/>
        </w:rPr>
        <w:t>Capabilities</w:t>
      </w:r>
      <w:r w:rsidRPr="005B17D3">
        <w:t xml:space="preserve"> de-selected in the associated list will be disassociated (removed) from the selected user while all </w:t>
      </w:r>
      <w:r w:rsidRPr="005B17D3">
        <w:rPr>
          <w:i/>
          <w:iCs/>
        </w:rPr>
        <w:t>Capabilities</w:t>
      </w:r>
      <w:r w:rsidRPr="005B17D3">
        <w:t xml:space="preserve"> selected in the "available" list will be added/associated with the selected user.</w:t>
      </w:r>
    </w:p>
    <w:p w14:paraId="3A03A6AF" w14:textId="77777777" w:rsidR="00BE52CE" w:rsidRPr="005B17D3" w:rsidRDefault="00BE52CE" w:rsidP="004746AE">
      <w:pPr>
        <w:pStyle w:val="NoteYellowBullet"/>
      </w:pPr>
      <w:r w:rsidRPr="005B17D3">
        <w:t xml:space="preserve">The user cannot remove or disassociate a </w:t>
      </w:r>
      <w:r w:rsidRPr="005B17D3">
        <w:rPr>
          <w:i/>
          <w:iCs/>
        </w:rPr>
        <w:t>Capability</w:t>
      </w:r>
      <w:r w:rsidRPr="005B17D3">
        <w:t xml:space="preserve"> that is included in a </w:t>
      </w:r>
      <w:r w:rsidRPr="005B17D3">
        <w:rPr>
          <w:i/>
          <w:iCs/>
        </w:rPr>
        <w:t>Role</w:t>
      </w:r>
      <w:r w:rsidRPr="005B17D3">
        <w:rPr>
          <w:i/>
          <w:iCs/>
        </w:rPr>
        <w:fldChar w:fldCharType="begin"/>
      </w:r>
      <w:r w:rsidRPr="005B17D3">
        <w:instrText xml:space="preserve"> XE "</w:instrText>
      </w:r>
      <w:r w:rsidRPr="005B17D3">
        <w:rPr>
          <w:b/>
          <w:iCs/>
        </w:rPr>
        <w:instrText>Role</w:instrText>
      </w:r>
      <w:r w:rsidRPr="005B17D3">
        <w:instrText xml:space="preserve">" </w:instrText>
      </w:r>
      <w:r w:rsidRPr="005B17D3">
        <w:rPr>
          <w:i/>
          <w:iCs/>
        </w:rPr>
        <w:fldChar w:fldCharType="end"/>
      </w:r>
      <w:r w:rsidRPr="005B17D3">
        <w:t xml:space="preserve"> or a </w:t>
      </w:r>
      <w:r w:rsidRPr="005B17D3">
        <w:rPr>
          <w:i/>
          <w:iCs/>
        </w:rPr>
        <w:t>Capability Set</w:t>
      </w:r>
      <w:r w:rsidRPr="005B17D3">
        <w:t>. While the user can expand</w:t>
      </w:r>
      <w:r w:rsidRPr="005B17D3">
        <w:fldChar w:fldCharType="begin"/>
      </w:r>
      <w:r w:rsidRPr="005B17D3">
        <w:instrText xml:space="preserve"> XE "Expand:Role or Capability" </w:instrText>
      </w:r>
      <w:r w:rsidRPr="005B17D3">
        <w:fldChar w:fldCharType="end"/>
      </w:r>
      <w:r w:rsidRPr="005B17D3">
        <w:t xml:space="preserve"> a </w:t>
      </w:r>
      <w:r w:rsidRPr="005B17D3">
        <w:rPr>
          <w:i/>
          <w:iCs/>
        </w:rPr>
        <w:t>Role</w:t>
      </w:r>
      <w:r w:rsidRPr="005B17D3">
        <w:t xml:space="preserve"> or </w:t>
      </w:r>
      <w:r w:rsidRPr="005B17D3">
        <w:rPr>
          <w:i/>
          <w:iCs/>
        </w:rPr>
        <w:t>Capability Set</w:t>
      </w:r>
      <w:r w:rsidRPr="005B17D3">
        <w:t xml:space="preserve"> in order to view</w:t>
      </w:r>
      <w:r w:rsidRPr="005B17D3">
        <w:fldChar w:fldCharType="begin"/>
      </w:r>
      <w:r w:rsidRPr="005B17D3">
        <w:instrText xml:space="preserve"> XE "View:Edit User Profiles:Capabilities" </w:instrText>
      </w:r>
      <w:r w:rsidRPr="005B17D3">
        <w:fldChar w:fldCharType="end"/>
      </w:r>
      <w:r w:rsidRPr="005B17D3">
        <w:t xml:space="preserve"> the individual </w:t>
      </w:r>
      <w:r w:rsidRPr="005B17D3">
        <w:rPr>
          <w:i/>
          <w:iCs/>
        </w:rPr>
        <w:t>Capabilities</w:t>
      </w:r>
      <w:r w:rsidRPr="005B17D3">
        <w:t xml:space="preserve"> that are contained therein, s/he cannot "customize" the </w:t>
      </w:r>
      <w:r w:rsidRPr="005B17D3">
        <w:rPr>
          <w:i/>
          <w:iCs/>
        </w:rPr>
        <w:t>Role</w:t>
      </w:r>
      <w:r w:rsidRPr="005B17D3">
        <w:t xml:space="preserve"> or </w:t>
      </w:r>
      <w:r w:rsidRPr="005B17D3">
        <w:rPr>
          <w:i/>
          <w:iCs/>
        </w:rPr>
        <w:t>Capability Set</w:t>
      </w:r>
      <w:r w:rsidRPr="005B17D3">
        <w:t xml:space="preserve"> by excluding individual </w:t>
      </w:r>
      <w:r w:rsidRPr="005B17D3">
        <w:rPr>
          <w:i/>
          <w:iCs/>
        </w:rPr>
        <w:t>Capabilities</w:t>
      </w:r>
      <w:r w:rsidRPr="005B17D3">
        <w:t xml:space="preserve"> in the </w:t>
      </w:r>
      <w:r w:rsidRPr="005B17D3">
        <w:rPr>
          <w:i/>
          <w:iCs/>
        </w:rPr>
        <w:t>Role</w:t>
      </w:r>
      <w:r w:rsidRPr="005B17D3">
        <w:t xml:space="preserve"> or </w:t>
      </w:r>
      <w:r w:rsidRPr="005B17D3">
        <w:rPr>
          <w:i/>
          <w:iCs/>
        </w:rPr>
        <w:t>Capability Set</w:t>
      </w:r>
      <w:r w:rsidRPr="005B17D3">
        <w:t xml:space="preserve">. In other words, a </w:t>
      </w:r>
      <w:r w:rsidRPr="005B17D3">
        <w:rPr>
          <w:i/>
          <w:iCs/>
        </w:rPr>
        <w:t>Role</w:t>
      </w:r>
      <w:r w:rsidRPr="005B17D3">
        <w:t xml:space="preserve"> is made of individual </w:t>
      </w:r>
      <w:r w:rsidRPr="005B17D3">
        <w:rPr>
          <w:i/>
          <w:iCs/>
        </w:rPr>
        <w:t>Capabilities</w:t>
      </w:r>
      <w:r w:rsidRPr="005B17D3">
        <w:t xml:space="preserve"> and/or </w:t>
      </w:r>
      <w:r w:rsidRPr="005B17D3">
        <w:rPr>
          <w:i/>
          <w:iCs/>
        </w:rPr>
        <w:t>Capability Sets,</w:t>
      </w:r>
      <w:r w:rsidRPr="005B17D3">
        <w:t xml:space="preserve"> which are associated to the </w:t>
      </w:r>
      <w:r w:rsidRPr="005B17D3">
        <w:rPr>
          <w:i/>
          <w:iCs/>
        </w:rPr>
        <w:t>Role</w:t>
      </w:r>
      <w:r w:rsidRPr="005B17D3">
        <w:t xml:space="preserve"> in their entirety. Likewise, a </w:t>
      </w:r>
      <w:r w:rsidRPr="005B17D3">
        <w:rPr>
          <w:i/>
          <w:iCs/>
        </w:rPr>
        <w:t>Capability Set</w:t>
      </w:r>
      <w:r w:rsidRPr="005B17D3">
        <w:t xml:space="preserve"> is made of individual </w:t>
      </w:r>
      <w:r w:rsidRPr="005B17D3">
        <w:rPr>
          <w:i/>
          <w:iCs/>
        </w:rPr>
        <w:t>Capabilities</w:t>
      </w:r>
      <w:r w:rsidRPr="005B17D3">
        <w:rPr>
          <w:i/>
          <w:iCs/>
        </w:rPr>
        <w:fldChar w:fldCharType="begin"/>
      </w:r>
      <w:r w:rsidRPr="005B17D3">
        <w:instrText xml:space="preserve"> XE "</w:instrText>
      </w:r>
      <w:r w:rsidRPr="005B17D3">
        <w:rPr>
          <w:rStyle w:val="Hyperlink"/>
          <w:iCs/>
        </w:rPr>
        <w:instrText>Capabilities</w:instrText>
      </w:r>
      <w:r w:rsidRPr="005B17D3">
        <w:instrText xml:space="preserve">" </w:instrText>
      </w:r>
      <w:r w:rsidRPr="005B17D3">
        <w:rPr>
          <w:i/>
          <w:iCs/>
        </w:rPr>
        <w:fldChar w:fldCharType="end"/>
      </w:r>
      <w:r w:rsidRPr="005B17D3">
        <w:t>, which are associated with the set in their entirety.</w:t>
      </w:r>
    </w:p>
    <w:p w14:paraId="678B077B" w14:textId="77777777" w:rsidR="004746AE" w:rsidRPr="005B17D3" w:rsidRDefault="004746AE" w:rsidP="00EF3896">
      <w:pPr>
        <w:pStyle w:val="BodyTextBullet2"/>
      </w:pPr>
    </w:p>
    <w:p w14:paraId="391E6589" w14:textId="01885E01" w:rsidR="00BE52CE" w:rsidRPr="005B17D3" w:rsidRDefault="00BE52CE" w:rsidP="00EF3896">
      <w:pPr>
        <w:pStyle w:val="BodyTextBullet2"/>
      </w:pPr>
      <w:r w:rsidRPr="005B17D3">
        <w:t xml:space="preserve">From the </w:t>
      </w:r>
      <w:r w:rsidRPr="005B17D3">
        <w:rPr>
          <w:i/>
        </w:rPr>
        <w:t>Edit User Profile</w:t>
      </w:r>
      <w:r w:rsidRPr="005B17D3">
        <w:t xml:space="preserve"> screen, the user can edit the user's </w:t>
      </w:r>
      <w:r w:rsidRPr="005B17D3">
        <w:rPr>
          <w:iCs/>
        </w:rPr>
        <w:t>profile</w:t>
      </w:r>
      <w:r w:rsidRPr="005B17D3">
        <w:t xml:space="preserve"> by adding or removing </w:t>
      </w:r>
      <w:r w:rsidRPr="005B17D3">
        <w:rPr>
          <w:i/>
          <w:iCs/>
        </w:rPr>
        <w:t xml:space="preserve">Capabilities, Capability Sets, </w:t>
      </w:r>
      <w:r w:rsidRPr="005B17D3">
        <w:t>and/or</w:t>
      </w:r>
      <w:r w:rsidRPr="005B17D3">
        <w:rPr>
          <w:i/>
          <w:iCs/>
        </w:rPr>
        <w:t xml:space="preserve"> Roles</w:t>
      </w:r>
      <w:r w:rsidRPr="005B17D3">
        <w:rPr>
          <w:i/>
          <w:iCs/>
        </w:rPr>
        <w:fldChar w:fldCharType="begin"/>
      </w:r>
      <w:r w:rsidRPr="005B17D3">
        <w:instrText xml:space="preserve"> XE “Roles” </w:instrText>
      </w:r>
      <w:r w:rsidRPr="005B17D3">
        <w:rPr>
          <w:i/>
          <w:iCs/>
        </w:rPr>
        <w:fldChar w:fldCharType="end"/>
      </w:r>
      <w:r w:rsidRPr="005B17D3">
        <w:t>.</w:t>
      </w:r>
    </w:p>
    <w:p w14:paraId="5E2A0A11" w14:textId="77777777" w:rsidR="00BE52CE" w:rsidRPr="005B17D3" w:rsidRDefault="00BE52CE" w:rsidP="00EF3896">
      <w:pPr>
        <w:pStyle w:val="BodyTextBullet2"/>
      </w:pPr>
      <w:r w:rsidRPr="005B17D3">
        <w:t xml:space="preserve">Three icons are used to identify collapsed </w:t>
      </w:r>
      <w:r w:rsidRPr="005B17D3">
        <w:rPr>
          <w:i/>
        </w:rPr>
        <w:t>Role</w:t>
      </w:r>
      <w:r w:rsidRPr="005B17D3">
        <w:fldChar w:fldCharType="begin"/>
      </w:r>
      <w:r w:rsidRPr="005B17D3">
        <w:instrText xml:space="preserve"> XE “Roles” </w:instrText>
      </w:r>
      <w:r w:rsidRPr="005B17D3">
        <w:fldChar w:fldCharType="end"/>
      </w:r>
      <w:r w:rsidRPr="005B17D3">
        <w:t xml:space="preserve">, </w:t>
      </w:r>
      <w:r w:rsidRPr="005B17D3">
        <w:rPr>
          <w:i/>
        </w:rPr>
        <w:t>Capability</w:t>
      </w:r>
      <w:r w:rsidRPr="005B17D3">
        <w:t xml:space="preserve">, and </w:t>
      </w:r>
      <w:r w:rsidRPr="005B17D3">
        <w:rPr>
          <w:i/>
        </w:rPr>
        <w:t>Capability Set</w:t>
      </w:r>
      <w:r w:rsidRPr="005B17D3">
        <w:t>. They are identified as follows:</w:t>
      </w:r>
    </w:p>
    <w:p w14:paraId="0DD10B17" w14:textId="77777777" w:rsidR="00BE52CE" w:rsidRPr="005B17D3" w:rsidRDefault="00BE52CE" w:rsidP="00EF3896">
      <w:pPr>
        <w:pStyle w:val="BodyTextBullet2"/>
      </w:pPr>
      <w:r w:rsidRPr="005B17D3">
        <w:rPr>
          <w:noProof/>
        </w:rPr>
        <w:drawing>
          <wp:inline distT="0" distB="0" distL="0" distR="0" wp14:anchorId="4F2F7E84" wp14:editId="6C157474">
            <wp:extent cx="151130" cy="151130"/>
            <wp:effectExtent l="19050" t="0" r="1270" b="0"/>
            <wp:docPr id="553" name="Picture 553" descr="Role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3" descr="Role icon"/>
                    <pic:cNvPicPr>
                      <a:picLocks noChangeAspect="1" noChangeArrowheads="1"/>
                    </pic:cNvPicPr>
                  </pic:nvPicPr>
                  <pic:blipFill>
                    <a:blip r:embed="rId92" cstate="print"/>
                    <a:srcRect/>
                    <a:stretch>
                      <a:fillRect/>
                    </a:stretch>
                  </pic:blipFill>
                  <pic:spPr bwMode="auto">
                    <a:xfrm>
                      <a:off x="0" y="0"/>
                      <a:ext cx="151130" cy="151130"/>
                    </a:xfrm>
                    <a:prstGeom prst="rect">
                      <a:avLst/>
                    </a:prstGeom>
                    <a:noFill/>
                    <a:ln w="9525">
                      <a:noFill/>
                      <a:miter lim="800000"/>
                      <a:headEnd/>
                      <a:tailEnd/>
                    </a:ln>
                  </pic:spPr>
                </pic:pic>
              </a:graphicData>
            </a:graphic>
          </wp:inline>
        </w:drawing>
      </w:r>
      <w:r w:rsidRPr="005B17D3">
        <w:t xml:space="preserve"> Indicates </w:t>
      </w:r>
      <w:r w:rsidRPr="005B17D3">
        <w:rPr>
          <w:i/>
          <w:iCs/>
        </w:rPr>
        <w:t>Role</w:t>
      </w:r>
      <w:r w:rsidRPr="005B17D3">
        <w:rPr>
          <w:i/>
          <w:iCs/>
        </w:rPr>
        <w:fldChar w:fldCharType="begin"/>
      </w:r>
      <w:r w:rsidRPr="005B17D3">
        <w:instrText xml:space="preserve"> XE "</w:instrText>
      </w:r>
      <w:r w:rsidRPr="005B17D3">
        <w:rPr>
          <w:iCs/>
        </w:rPr>
        <w:instrText>Role</w:instrText>
      </w:r>
      <w:r w:rsidRPr="005B17D3">
        <w:instrText xml:space="preserve">" </w:instrText>
      </w:r>
      <w:r w:rsidRPr="005B17D3">
        <w:rPr>
          <w:i/>
          <w:iCs/>
        </w:rPr>
        <w:fldChar w:fldCharType="end"/>
      </w:r>
      <w:r w:rsidRPr="005B17D3">
        <w:t>.</w:t>
      </w:r>
    </w:p>
    <w:p w14:paraId="27A32DD3" w14:textId="77777777" w:rsidR="00BE52CE" w:rsidRPr="005B17D3" w:rsidRDefault="00BE52CE" w:rsidP="00EF3896">
      <w:pPr>
        <w:pStyle w:val="BodyTextBullet2"/>
      </w:pPr>
      <w:r w:rsidRPr="005B17D3">
        <w:rPr>
          <w:noProof/>
        </w:rPr>
        <w:drawing>
          <wp:inline distT="0" distB="0" distL="0" distR="0" wp14:anchorId="0E217291" wp14:editId="3434D1DC">
            <wp:extent cx="151130" cy="151130"/>
            <wp:effectExtent l="19050" t="0" r="1270" b="0"/>
            <wp:docPr id="555" name="Picture 555" descr="capability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5" descr="capability icon"/>
                    <pic:cNvPicPr>
                      <a:picLocks noChangeAspect="1" noChangeArrowheads="1"/>
                    </pic:cNvPicPr>
                  </pic:nvPicPr>
                  <pic:blipFill>
                    <a:blip r:embed="rId93" cstate="print"/>
                    <a:srcRect/>
                    <a:stretch>
                      <a:fillRect/>
                    </a:stretch>
                  </pic:blipFill>
                  <pic:spPr bwMode="auto">
                    <a:xfrm>
                      <a:off x="0" y="0"/>
                      <a:ext cx="151130" cy="151130"/>
                    </a:xfrm>
                    <a:prstGeom prst="rect">
                      <a:avLst/>
                    </a:prstGeom>
                    <a:noFill/>
                    <a:ln w="9525">
                      <a:noFill/>
                      <a:miter lim="800000"/>
                      <a:headEnd/>
                      <a:tailEnd/>
                    </a:ln>
                  </pic:spPr>
                </pic:pic>
              </a:graphicData>
            </a:graphic>
          </wp:inline>
        </w:drawing>
      </w:r>
      <w:r w:rsidRPr="005B17D3">
        <w:t xml:space="preserve"> Indicates individual </w:t>
      </w:r>
      <w:r w:rsidRPr="005B17D3">
        <w:rPr>
          <w:i/>
          <w:iCs/>
        </w:rPr>
        <w:t>Capability</w:t>
      </w:r>
      <w:r w:rsidRPr="005B17D3">
        <w:rPr>
          <w:i/>
          <w:iCs/>
        </w:rPr>
        <w:fldChar w:fldCharType="begin"/>
      </w:r>
      <w:r w:rsidRPr="005B17D3">
        <w:instrText xml:space="preserve"> XE "</w:instrText>
      </w:r>
      <w:r w:rsidRPr="005B17D3">
        <w:rPr>
          <w:iCs/>
        </w:rPr>
        <w:instrText>Capability</w:instrText>
      </w:r>
      <w:r w:rsidRPr="005B17D3">
        <w:instrText xml:space="preserve">" </w:instrText>
      </w:r>
      <w:r w:rsidRPr="005B17D3">
        <w:rPr>
          <w:i/>
          <w:iCs/>
        </w:rPr>
        <w:fldChar w:fldCharType="end"/>
      </w:r>
      <w:r w:rsidRPr="005B17D3">
        <w:t>.</w:t>
      </w:r>
    </w:p>
    <w:p w14:paraId="3A21C188" w14:textId="77777777" w:rsidR="00BE52CE" w:rsidRPr="005B17D3" w:rsidRDefault="00BE52CE" w:rsidP="00EF3896">
      <w:pPr>
        <w:pStyle w:val="BodyTextBullet2"/>
      </w:pPr>
      <w:r w:rsidRPr="005B17D3">
        <w:rPr>
          <w:noProof/>
        </w:rPr>
        <w:drawing>
          <wp:inline distT="0" distB="0" distL="0" distR="0" wp14:anchorId="6963ACB3" wp14:editId="2FE54FAE">
            <wp:extent cx="151130" cy="151130"/>
            <wp:effectExtent l="19050" t="0" r="1270" b="0"/>
            <wp:docPr id="1398" name="Picture 1398" descr="capability set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4" descr="capability set icon"/>
                    <pic:cNvPicPr>
                      <a:picLocks noChangeAspect="1" noChangeArrowheads="1"/>
                    </pic:cNvPicPr>
                  </pic:nvPicPr>
                  <pic:blipFill>
                    <a:blip r:embed="rId94" cstate="print"/>
                    <a:srcRect/>
                    <a:stretch>
                      <a:fillRect/>
                    </a:stretch>
                  </pic:blipFill>
                  <pic:spPr bwMode="auto">
                    <a:xfrm>
                      <a:off x="0" y="0"/>
                      <a:ext cx="151130" cy="151130"/>
                    </a:xfrm>
                    <a:prstGeom prst="rect">
                      <a:avLst/>
                    </a:prstGeom>
                    <a:noFill/>
                    <a:ln w="9525">
                      <a:noFill/>
                      <a:miter lim="800000"/>
                      <a:headEnd/>
                      <a:tailEnd/>
                    </a:ln>
                  </pic:spPr>
                </pic:pic>
              </a:graphicData>
            </a:graphic>
          </wp:inline>
        </w:drawing>
      </w:r>
      <w:r w:rsidRPr="005B17D3">
        <w:t> Indicates Capability Set.</w:t>
      </w:r>
    </w:p>
    <w:p w14:paraId="5F5DF627" w14:textId="77777777" w:rsidR="00AE6AD1" w:rsidRPr="005B17D3" w:rsidRDefault="00AE6AD1" w:rsidP="00EF3896">
      <w:pPr>
        <w:pStyle w:val="BodyTextBullet2"/>
      </w:pPr>
    </w:p>
    <w:p w14:paraId="3C0A5BFE" w14:textId="21268F8E" w:rsidR="00BE52CE" w:rsidRPr="005B17D3" w:rsidRDefault="00BE52CE" w:rsidP="00EF3896">
      <w:pPr>
        <w:pStyle w:val="BodyTextBullet2"/>
      </w:pPr>
      <w:r w:rsidRPr="005B17D3">
        <w:t xml:space="preserve">Click the individual </w:t>
      </w:r>
      <w:r w:rsidRPr="005B17D3">
        <w:rPr>
          <w:i/>
          <w:iCs/>
        </w:rPr>
        <w:t>Role</w:t>
      </w:r>
      <w:r w:rsidRPr="005B17D3">
        <w:t xml:space="preserve"> or </w:t>
      </w:r>
      <w:r w:rsidRPr="005B17D3">
        <w:rPr>
          <w:i/>
          <w:iCs/>
        </w:rPr>
        <w:t xml:space="preserve">Capability Set </w:t>
      </w:r>
      <w:r w:rsidRPr="005B17D3">
        <w:t>to expand</w:t>
      </w:r>
      <w:r w:rsidRPr="005B17D3">
        <w:fldChar w:fldCharType="begin"/>
      </w:r>
      <w:r w:rsidRPr="005B17D3">
        <w:instrText xml:space="preserve"> XE "Expand:individual Roles" </w:instrText>
      </w:r>
      <w:r w:rsidRPr="005B17D3">
        <w:fldChar w:fldCharType="end"/>
      </w:r>
      <w:r w:rsidRPr="005B17D3">
        <w:t xml:space="preserve"> individual </w:t>
      </w:r>
      <w:r w:rsidRPr="005B17D3">
        <w:rPr>
          <w:i/>
          <w:iCs/>
        </w:rPr>
        <w:t>Roles</w:t>
      </w:r>
      <w:r w:rsidRPr="005B17D3">
        <w:rPr>
          <w:i/>
          <w:iCs/>
        </w:rPr>
        <w:fldChar w:fldCharType="begin"/>
      </w:r>
      <w:r w:rsidRPr="005B17D3">
        <w:instrText xml:space="preserve"> XE “Roles” </w:instrText>
      </w:r>
      <w:r w:rsidRPr="005B17D3">
        <w:rPr>
          <w:i/>
          <w:iCs/>
        </w:rPr>
        <w:fldChar w:fldCharType="end"/>
      </w:r>
      <w:r w:rsidRPr="005B17D3">
        <w:t xml:space="preserve"> or </w:t>
      </w:r>
      <w:r w:rsidRPr="005B17D3">
        <w:rPr>
          <w:i/>
          <w:iCs/>
        </w:rPr>
        <w:t>Capability</w:t>
      </w:r>
      <w:r w:rsidRPr="005B17D3">
        <w:rPr>
          <w:i/>
          <w:iCs/>
        </w:rPr>
        <w:fldChar w:fldCharType="begin"/>
      </w:r>
      <w:r w:rsidRPr="005B17D3">
        <w:instrText xml:space="preserve"> XE "</w:instrText>
      </w:r>
      <w:r w:rsidRPr="005B17D3">
        <w:rPr>
          <w:iCs/>
        </w:rPr>
        <w:instrText>Capability:</w:instrText>
      </w:r>
      <w:r w:rsidRPr="005B17D3">
        <w:instrText xml:space="preserve">Sets" </w:instrText>
      </w:r>
      <w:r w:rsidRPr="005B17D3">
        <w:rPr>
          <w:i/>
          <w:iCs/>
        </w:rPr>
        <w:fldChar w:fldCharType="end"/>
      </w:r>
      <w:r w:rsidRPr="005B17D3">
        <w:rPr>
          <w:i/>
          <w:iCs/>
        </w:rPr>
        <w:t xml:space="preserve"> Sets</w:t>
      </w:r>
      <w:r w:rsidR="0008522A" w:rsidRPr="005B17D3">
        <w:rPr>
          <w:i/>
          <w:iCs/>
        </w:rPr>
        <w:t>.</w:t>
      </w:r>
      <w:r w:rsidRPr="005B17D3">
        <w:t xml:space="preserve"> Click again to collapse.</w:t>
      </w:r>
    </w:p>
    <w:p w14:paraId="7477F417" w14:textId="5BAADF96" w:rsidR="00BE52CE" w:rsidRPr="005B17D3" w:rsidRDefault="00BE52CE" w:rsidP="00EF3896">
      <w:pPr>
        <w:pStyle w:val="BodyTextBullet2"/>
      </w:pPr>
      <w:r w:rsidRPr="005B17D3">
        <w:t xml:space="preserve">Click the </w:t>
      </w:r>
      <w:r w:rsidRPr="005B17D3">
        <w:rPr>
          <w:b/>
          <w:color w:val="auto"/>
        </w:rPr>
        <w:t>Expand</w:t>
      </w:r>
      <w:r w:rsidRPr="005B17D3">
        <w:rPr>
          <w:b/>
          <w:color w:val="auto"/>
        </w:rPr>
        <w:fldChar w:fldCharType="begin"/>
      </w:r>
      <w:r w:rsidRPr="005B17D3">
        <w:rPr>
          <w:b/>
          <w:color w:val="auto"/>
        </w:rPr>
        <w:instrText xml:space="preserve"> XE "Expand:all hyperlinks" </w:instrText>
      </w:r>
      <w:r w:rsidRPr="005B17D3">
        <w:rPr>
          <w:b/>
          <w:color w:val="auto"/>
        </w:rPr>
        <w:fldChar w:fldCharType="end"/>
      </w:r>
      <w:r w:rsidRPr="005B17D3">
        <w:rPr>
          <w:b/>
          <w:color w:val="auto"/>
        </w:rPr>
        <w:t xml:space="preserve"> All</w:t>
      </w:r>
      <w:r w:rsidRPr="005B17D3">
        <w:rPr>
          <w:color w:val="auto"/>
        </w:rPr>
        <w:t xml:space="preserve"> </w:t>
      </w:r>
      <w:r w:rsidRPr="005B17D3">
        <w:t>hyperlinks to expand</w:t>
      </w:r>
      <w:r w:rsidRPr="005B17D3">
        <w:fldChar w:fldCharType="begin"/>
      </w:r>
      <w:r w:rsidRPr="005B17D3">
        <w:instrText xml:space="preserve"> XE "Expand:all Roles" </w:instrText>
      </w:r>
      <w:r w:rsidRPr="005B17D3">
        <w:fldChar w:fldCharType="end"/>
      </w:r>
      <w:r w:rsidRPr="005B17D3">
        <w:t xml:space="preserve"> all </w:t>
      </w:r>
      <w:r w:rsidRPr="005B17D3">
        <w:rPr>
          <w:i/>
          <w:iCs/>
        </w:rPr>
        <w:t>Roles</w:t>
      </w:r>
      <w:r w:rsidRPr="005B17D3">
        <w:rPr>
          <w:i/>
          <w:iCs/>
        </w:rPr>
        <w:fldChar w:fldCharType="begin"/>
      </w:r>
      <w:r w:rsidRPr="005B17D3">
        <w:instrText xml:space="preserve"> XE “Roles” </w:instrText>
      </w:r>
      <w:r w:rsidRPr="005B17D3">
        <w:rPr>
          <w:i/>
          <w:iCs/>
        </w:rPr>
        <w:fldChar w:fldCharType="end"/>
      </w:r>
      <w:r w:rsidRPr="005B17D3">
        <w:t xml:space="preserve"> </w:t>
      </w:r>
      <w:r w:rsidRPr="005B17D3">
        <w:rPr>
          <w:i/>
          <w:iCs/>
        </w:rPr>
        <w:t>and</w:t>
      </w:r>
      <w:r w:rsidRPr="005B17D3">
        <w:t xml:space="preserve"> </w:t>
      </w:r>
      <w:r w:rsidRPr="005B17D3">
        <w:rPr>
          <w:i/>
          <w:iCs/>
        </w:rPr>
        <w:t>Capabilities</w:t>
      </w:r>
      <w:r w:rsidRPr="005B17D3">
        <w:rPr>
          <w:i/>
          <w:iCs/>
        </w:rPr>
        <w:fldChar w:fldCharType="begin"/>
      </w:r>
      <w:r w:rsidRPr="005B17D3">
        <w:instrText xml:space="preserve"> XE "</w:instrText>
      </w:r>
      <w:r w:rsidRPr="005B17D3">
        <w:rPr>
          <w:rStyle w:val="Hyperlink"/>
          <w:iCs/>
        </w:rPr>
        <w:instrText>Capabilities:</w:instrText>
      </w:r>
      <w:r w:rsidRPr="005B17D3">
        <w:instrText xml:space="preserve">Assigned" </w:instrText>
      </w:r>
      <w:r w:rsidRPr="005B17D3">
        <w:rPr>
          <w:i/>
          <w:iCs/>
        </w:rPr>
        <w:fldChar w:fldCharType="end"/>
      </w:r>
      <w:r w:rsidRPr="005B17D3">
        <w:rPr>
          <w:i/>
          <w:iCs/>
        </w:rPr>
        <w:t xml:space="preserve"> Assigned</w:t>
      </w:r>
      <w:r w:rsidRPr="005B17D3">
        <w:rPr>
          <w:i/>
          <w:iCs/>
        </w:rPr>
        <w:fldChar w:fldCharType="begin"/>
      </w:r>
      <w:r w:rsidRPr="005B17D3">
        <w:instrText xml:space="preserve"> XE "Assigned:Capabilities" </w:instrText>
      </w:r>
      <w:r w:rsidRPr="005B17D3">
        <w:rPr>
          <w:i/>
          <w:iCs/>
        </w:rPr>
        <w:fldChar w:fldCharType="end"/>
      </w:r>
      <w:r w:rsidRPr="005B17D3">
        <w:rPr>
          <w:i/>
          <w:iCs/>
        </w:rPr>
        <w:t xml:space="preserve"> to a User</w:t>
      </w:r>
      <w:r w:rsidRPr="005B17D3">
        <w:t xml:space="preserve"> and </w:t>
      </w:r>
      <w:r w:rsidRPr="005B17D3">
        <w:rPr>
          <w:i/>
          <w:iCs/>
        </w:rPr>
        <w:t>to be Assigned</w:t>
      </w:r>
      <w:r w:rsidRPr="005B17D3">
        <w:t>. Click again to collapse.</w:t>
      </w:r>
    </w:p>
    <w:p w14:paraId="455063FE" w14:textId="77777777" w:rsidR="004746AE" w:rsidRPr="005B17D3" w:rsidRDefault="004746AE" w:rsidP="00EF3896">
      <w:pPr>
        <w:pStyle w:val="BodyTextBullet2"/>
      </w:pPr>
    </w:p>
    <w:p w14:paraId="38DC07DF" w14:textId="77777777" w:rsidR="00BE52CE" w:rsidRPr="005B17D3" w:rsidRDefault="00BE52CE" w:rsidP="00EF3896">
      <w:pPr>
        <w:pStyle w:val="ScreenField"/>
      </w:pPr>
      <w:r w:rsidRPr="005B17D3">
        <w:t>User Name:</w:t>
      </w:r>
    </w:p>
    <w:p w14:paraId="6C26D70B" w14:textId="77777777" w:rsidR="00BE52CE" w:rsidRPr="005B17D3" w:rsidRDefault="00BE52CE" w:rsidP="00EF3896">
      <w:pPr>
        <w:pStyle w:val="ScreenFieldDesc"/>
      </w:pPr>
      <w:r w:rsidRPr="005B17D3">
        <w:rPr>
          <w:i/>
        </w:rPr>
        <w:t>User Name</w:t>
      </w:r>
      <w:r w:rsidRPr="005B17D3">
        <w:t xml:space="preserve"> is the user name</w:t>
      </w:r>
      <w:r w:rsidRPr="005B17D3">
        <w:rPr>
          <w:i/>
        </w:rPr>
        <w:t xml:space="preserve"> </w:t>
      </w:r>
      <w:r w:rsidRPr="005B17D3">
        <w:t>being edited (ES generated).</w:t>
      </w:r>
    </w:p>
    <w:p w14:paraId="3049C723" w14:textId="77777777" w:rsidR="004746AE" w:rsidRPr="005B17D3" w:rsidRDefault="004746AE" w:rsidP="00EF3896">
      <w:pPr>
        <w:pStyle w:val="ScreenField"/>
      </w:pPr>
    </w:p>
    <w:p w14:paraId="2914A374" w14:textId="3818F3B2" w:rsidR="00BE52CE" w:rsidRPr="005B17D3" w:rsidRDefault="00BE52CE" w:rsidP="00EF3896">
      <w:pPr>
        <w:pStyle w:val="ScreenField"/>
      </w:pPr>
      <w:r w:rsidRPr="005B17D3">
        <w:t>Functional Group</w:t>
      </w:r>
      <w:r w:rsidRPr="005B17D3">
        <w:fldChar w:fldCharType="begin"/>
      </w:r>
      <w:r w:rsidRPr="005B17D3">
        <w:instrText xml:space="preserve"> XE "Group:User Profile Functional" </w:instrText>
      </w:r>
      <w:r w:rsidRPr="005B17D3">
        <w:fldChar w:fldCharType="end"/>
      </w:r>
      <w:r w:rsidRPr="005B17D3">
        <w:t>:</w:t>
      </w:r>
    </w:p>
    <w:p w14:paraId="17CF66B2" w14:textId="77777777" w:rsidR="00BE52CE" w:rsidRPr="005B17D3" w:rsidRDefault="00BE52CE" w:rsidP="00EF3896">
      <w:pPr>
        <w:pStyle w:val="ScreenFieldDesc"/>
      </w:pPr>
      <w:r w:rsidRPr="005B17D3">
        <w:rPr>
          <w:i/>
        </w:rPr>
        <w:t>Functional Group</w:t>
      </w:r>
      <w:r w:rsidRPr="005B17D3">
        <w:t xml:space="preserve"> is defined as the user's division/department.</w:t>
      </w:r>
    </w:p>
    <w:p w14:paraId="0AA36E12" w14:textId="77777777" w:rsidR="00BE52CE" w:rsidRPr="005B17D3" w:rsidRDefault="00BE52CE" w:rsidP="00EF3896">
      <w:pPr>
        <w:pStyle w:val="ScreenName"/>
      </w:pPr>
      <w:r w:rsidRPr="005B17D3">
        <w:t>Roles</w:t>
      </w:r>
      <w:r w:rsidRPr="005B17D3">
        <w:fldChar w:fldCharType="begin"/>
      </w:r>
      <w:r w:rsidRPr="005B17D3">
        <w:instrText xml:space="preserve"> XE "</w:instrText>
      </w:r>
      <w:r w:rsidRPr="005B17D3">
        <w:rPr>
          <w:sz w:val="18"/>
          <w:szCs w:val="18"/>
        </w:rPr>
        <w:instrText>Roles</w:instrText>
      </w:r>
      <w:r w:rsidRPr="005B17D3">
        <w:instrText xml:space="preserve">" </w:instrText>
      </w:r>
      <w:r w:rsidRPr="005B17D3">
        <w:fldChar w:fldCharType="end"/>
      </w:r>
      <w:r w:rsidRPr="005B17D3">
        <w:t xml:space="preserve"> and Capabilities</w:t>
      </w:r>
      <w:r w:rsidRPr="005B17D3">
        <w:fldChar w:fldCharType="begin"/>
      </w:r>
      <w:r w:rsidRPr="005B17D3">
        <w:instrText xml:space="preserve"> XE "</w:instrText>
      </w:r>
      <w:r w:rsidRPr="005B17D3">
        <w:rPr>
          <w:rStyle w:val="Hyperlink"/>
          <w:iCs/>
          <w:sz w:val="18"/>
          <w:szCs w:val="18"/>
        </w:rPr>
        <w:instrText>Capabilities:</w:instrText>
      </w:r>
      <w:r w:rsidRPr="005B17D3">
        <w:instrText xml:space="preserve">Assigned" </w:instrText>
      </w:r>
      <w:r w:rsidRPr="005B17D3">
        <w:fldChar w:fldCharType="end"/>
      </w:r>
      <w:r w:rsidRPr="005B17D3">
        <w:t xml:space="preserve"> Assigned</w:t>
      </w:r>
      <w:r w:rsidRPr="005B17D3">
        <w:fldChar w:fldCharType="begin"/>
      </w:r>
      <w:r w:rsidRPr="005B17D3">
        <w:instrText xml:space="preserve"> XE "</w:instrText>
      </w:r>
      <w:r w:rsidRPr="005B17D3">
        <w:rPr>
          <w:sz w:val="18"/>
          <w:szCs w:val="18"/>
        </w:rPr>
        <w:instrText>Assigned:</w:instrText>
      </w:r>
      <w:r w:rsidRPr="005B17D3">
        <w:instrText xml:space="preserve">Capabilities" </w:instrText>
      </w:r>
      <w:r w:rsidRPr="005B17D3">
        <w:fldChar w:fldCharType="end"/>
      </w:r>
      <w:r w:rsidRPr="005B17D3">
        <w:t xml:space="preserve"> to User - Unselect to Delete </w:t>
      </w:r>
    </w:p>
    <w:p w14:paraId="3AC24CE1" w14:textId="77777777" w:rsidR="00BE52CE" w:rsidRPr="005B17D3" w:rsidRDefault="00BE52CE" w:rsidP="00EF3896">
      <w:pPr>
        <w:pStyle w:val="ScreenName"/>
      </w:pPr>
      <w:r w:rsidRPr="005B17D3">
        <w:t>Roles</w:t>
      </w:r>
      <w:r w:rsidRPr="005B17D3">
        <w:fldChar w:fldCharType="begin"/>
      </w:r>
      <w:r w:rsidRPr="005B17D3">
        <w:instrText xml:space="preserve"> XE "</w:instrText>
      </w:r>
      <w:r w:rsidRPr="005B17D3">
        <w:rPr>
          <w:sz w:val="18"/>
          <w:szCs w:val="18"/>
        </w:rPr>
        <w:instrText>Roles</w:instrText>
      </w:r>
      <w:r w:rsidRPr="005B17D3">
        <w:instrText xml:space="preserve">" </w:instrText>
      </w:r>
      <w:r w:rsidRPr="005B17D3">
        <w:fldChar w:fldCharType="end"/>
      </w:r>
      <w:r w:rsidRPr="005B17D3">
        <w:t xml:space="preserve"> and Capabilities</w:t>
      </w:r>
      <w:r w:rsidRPr="005B17D3">
        <w:fldChar w:fldCharType="begin"/>
      </w:r>
      <w:r w:rsidRPr="005B17D3">
        <w:instrText xml:space="preserve"> XE "</w:instrText>
      </w:r>
      <w:r w:rsidRPr="005B17D3">
        <w:rPr>
          <w:rStyle w:val="Hyperlink"/>
          <w:iCs/>
          <w:sz w:val="18"/>
          <w:szCs w:val="18"/>
        </w:rPr>
        <w:instrText>Capabilities:</w:instrText>
      </w:r>
      <w:r w:rsidRPr="005B17D3">
        <w:instrText xml:space="preserve">Available to be Assigned" </w:instrText>
      </w:r>
      <w:r w:rsidRPr="005B17D3">
        <w:fldChar w:fldCharType="end"/>
      </w:r>
      <w:r w:rsidRPr="005B17D3">
        <w:t xml:space="preserve"> Available to be Assigned</w:t>
      </w:r>
      <w:r w:rsidRPr="005B17D3">
        <w:fldChar w:fldCharType="begin"/>
      </w:r>
      <w:r w:rsidRPr="005B17D3">
        <w:instrText xml:space="preserve"> XE "</w:instrText>
      </w:r>
      <w:r w:rsidRPr="005B17D3">
        <w:rPr>
          <w:sz w:val="18"/>
          <w:szCs w:val="18"/>
        </w:rPr>
        <w:instrText>Assigned</w:instrText>
      </w:r>
      <w:r w:rsidRPr="005B17D3">
        <w:instrText xml:space="preserve">" </w:instrText>
      </w:r>
      <w:r w:rsidRPr="005B17D3">
        <w:fldChar w:fldCharType="end"/>
      </w:r>
      <w:r w:rsidRPr="005B17D3">
        <w:t xml:space="preserve"> - Select to Add</w:t>
      </w:r>
    </w:p>
    <w:p w14:paraId="4B0C3140" w14:textId="77777777" w:rsidR="00BE52CE" w:rsidRPr="005B17D3" w:rsidRDefault="00BE52CE" w:rsidP="00EF3896">
      <w:pPr>
        <w:pStyle w:val="ScreenField"/>
      </w:pPr>
      <w:r w:rsidRPr="005B17D3">
        <w:t>Select</w:t>
      </w:r>
    </w:p>
    <w:p w14:paraId="2DCA321A" w14:textId="77777777" w:rsidR="00BE52CE" w:rsidRPr="005B17D3" w:rsidRDefault="00BE52CE" w:rsidP="00EF3896">
      <w:pPr>
        <w:pStyle w:val="ScreenFieldDesc"/>
      </w:pPr>
      <w:r w:rsidRPr="005B17D3">
        <w:t xml:space="preserve">Uncheck the check box to deselect in the </w:t>
      </w:r>
      <w:r w:rsidRPr="005B17D3">
        <w:rPr>
          <w:i/>
        </w:rPr>
        <w:t>Unselect</w:t>
      </w:r>
      <w:r w:rsidRPr="005B17D3">
        <w:t xml:space="preserve"> section to delete a </w:t>
      </w:r>
      <w:r w:rsidRPr="005B17D3">
        <w:rPr>
          <w:i/>
        </w:rPr>
        <w:t>Role</w:t>
      </w:r>
      <w:r w:rsidRPr="005B17D3">
        <w:rPr>
          <w:i/>
        </w:rPr>
        <w:fldChar w:fldCharType="begin"/>
      </w:r>
      <w:r w:rsidRPr="005B17D3">
        <w:instrText xml:space="preserve"> XE "Role" </w:instrText>
      </w:r>
      <w:r w:rsidRPr="005B17D3">
        <w:rPr>
          <w:i/>
        </w:rPr>
        <w:fldChar w:fldCharType="end"/>
      </w:r>
      <w:r w:rsidRPr="005B17D3">
        <w:rPr>
          <w:i/>
        </w:rPr>
        <w:t>, Capability</w:t>
      </w:r>
      <w:r w:rsidRPr="005B17D3">
        <w:t xml:space="preserve"> or </w:t>
      </w:r>
      <w:r w:rsidRPr="005B17D3">
        <w:rPr>
          <w:i/>
        </w:rPr>
        <w:t>Capability Set</w:t>
      </w:r>
      <w:r w:rsidRPr="005B17D3">
        <w:t xml:space="preserve"> assigned</w:t>
      </w:r>
      <w:r w:rsidRPr="005B17D3">
        <w:fldChar w:fldCharType="begin"/>
      </w:r>
      <w:r w:rsidRPr="005B17D3">
        <w:instrText xml:space="preserve"> XE "Assigned:Capability Set" </w:instrText>
      </w:r>
      <w:r w:rsidRPr="005B17D3">
        <w:fldChar w:fldCharType="end"/>
      </w:r>
      <w:r w:rsidRPr="005B17D3">
        <w:t xml:space="preserve"> to.</w:t>
      </w:r>
    </w:p>
    <w:p w14:paraId="40F0DEB8" w14:textId="77777777" w:rsidR="00BE52CE" w:rsidRPr="005B17D3" w:rsidRDefault="00BE52CE" w:rsidP="00EF3896">
      <w:pPr>
        <w:pStyle w:val="ScreenFieldDesc"/>
      </w:pPr>
      <w:r w:rsidRPr="005B17D3">
        <w:t xml:space="preserve">Check the checkbox in the </w:t>
      </w:r>
      <w:r w:rsidRPr="005B17D3">
        <w:rPr>
          <w:i/>
        </w:rPr>
        <w:t>Select to Add</w:t>
      </w:r>
      <w:r w:rsidRPr="005B17D3">
        <w:t xml:space="preserve"> section</w:t>
      </w:r>
      <w:r w:rsidRPr="005B17D3">
        <w:fldChar w:fldCharType="begin"/>
      </w:r>
      <w:r w:rsidRPr="005B17D3">
        <w:instrText xml:space="preserve"> XE "Capability" </w:instrText>
      </w:r>
      <w:r w:rsidRPr="005B17D3">
        <w:fldChar w:fldCharType="end"/>
      </w:r>
      <w:r w:rsidRPr="005B17D3">
        <w:t xml:space="preserve"> to add</w:t>
      </w:r>
      <w:r w:rsidRPr="005B17D3">
        <w:fldChar w:fldCharType="begin"/>
      </w:r>
      <w:r w:rsidRPr="005B17D3">
        <w:instrText xml:space="preserve"> XE "</w:instrText>
      </w:r>
      <w:r w:rsidRPr="005B17D3">
        <w:rPr>
          <w:rStyle w:val="Hyperlink"/>
          <w:bCs/>
        </w:rPr>
        <w:instrText>Add:</w:instrText>
      </w:r>
      <w:r w:rsidRPr="005B17D3">
        <w:instrText xml:space="preserve">a Role" </w:instrText>
      </w:r>
      <w:r w:rsidRPr="005B17D3">
        <w:fldChar w:fldCharType="end"/>
      </w:r>
      <w:r w:rsidRPr="005B17D3">
        <w:t xml:space="preserve"> a </w:t>
      </w:r>
      <w:r w:rsidRPr="005B17D3">
        <w:rPr>
          <w:i/>
        </w:rPr>
        <w:t xml:space="preserve">Role, </w:t>
      </w:r>
      <w:r w:rsidRPr="005B17D3">
        <w:t>a</w:t>
      </w:r>
      <w:r w:rsidRPr="005B17D3">
        <w:rPr>
          <w:i/>
        </w:rPr>
        <w:t xml:space="preserve"> Capability</w:t>
      </w:r>
      <w:r w:rsidRPr="005B17D3">
        <w:rPr>
          <w:i/>
        </w:rPr>
        <w:fldChar w:fldCharType="begin"/>
      </w:r>
      <w:r w:rsidRPr="005B17D3">
        <w:instrText xml:space="preserve"> XE "Capability:Sets" </w:instrText>
      </w:r>
      <w:r w:rsidRPr="005B17D3">
        <w:rPr>
          <w:i/>
        </w:rPr>
        <w:fldChar w:fldCharType="end"/>
      </w:r>
      <w:r w:rsidRPr="005B17D3">
        <w:rPr>
          <w:i/>
        </w:rPr>
        <w:t xml:space="preserve"> Set, </w:t>
      </w:r>
      <w:r w:rsidRPr="005B17D3">
        <w:t>or an individual</w:t>
      </w:r>
      <w:r w:rsidRPr="005B17D3">
        <w:rPr>
          <w:i/>
        </w:rPr>
        <w:t xml:space="preserve"> Capability</w:t>
      </w:r>
      <w:r w:rsidRPr="005B17D3">
        <w:t xml:space="preserve">. </w:t>
      </w:r>
    </w:p>
    <w:p w14:paraId="739D196C" w14:textId="19694A88" w:rsidR="00BE52CE" w:rsidRPr="005B17D3" w:rsidRDefault="00BE52CE" w:rsidP="00EF3896">
      <w:pPr>
        <w:pStyle w:val="ScreenFieldDesc"/>
      </w:pPr>
      <w:r w:rsidRPr="005B17D3">
        <w:t>When satisfied with the selections, save the selections</w:t>
      </w:r>
      <w:r w:rsidR="0008522A" w:rsidRPr="005B17D3">
        <w:t xml:space="preserve"> </w:t>
      </w:r>
      <w:r w:rsidRPr="005B17D3">
        <w:t>ES modifies the selected user's profile by adding any new</w:t>
      </w:r>
      <w:r w:rsidRPr="005B17D3">
        <w:fldChar w:fldCharType="begin"/>
      </w:r>
      <w:r w:rsidRPr="005B17D3">
        <w:instrText xml:space="preserve"> XE "New:Capabilities" </w:instrText>
      </w:r>
      <w:r w:rsidRPr="005B17D3">
        <w:fldChar w:fldCharType="end"/>
      </w:r>
      <w:r w:rsidRPr="005B17D3">
        <w:t xml:space="preserve"> selections (</w:t>
      </w:r>
      <w:r w:rsidRPr="005B17D3">
        <w:rPr>
          <w:i/>
        </w:rPr>
        <w:t>Capabilities</w:t>
      </w:r>
      <w:r w:rsidRPr="005B17D3">
        <w:t xml:space="preserve">) and removing any de-selections that were made. </w:t>
      </w:r>
      <w:r w:rsidRPr="005B17D3">
        <w:rPr>
          <w:i/>
        </w:rPr>
        <w:t>Capabilities</w:t>
      </w:r>
      <w:r w:rsidRPr="005B17D3">
        <w:rPr>
          <w:i/>
        </w:rPr>
        <w:fldChar w:fldCharType="begin"/>
      </w:r>
      <w:r w:rsidRPr="005B17D3">
        <w:instrText xml:space="preserve"> XE "</w:instrText>
      </w:r>
      <w:r w:rsidRPr="005B17D3">
        <w:rPr>
          <w:rStyle w:val="Hyperlink"/>
          <w:iCs/>
        </w:rPr>
        <w:instrText>Capabilities</w:instrText>
      </w:r>
      <w:r w:rsidRPr="005B17D3">
        <w:instrText xml:space="preserve">" </w:instrText>
      </w:r>
      <w:r w:rsidRPr="005B17D3">
        <w:rPr>
          <w:i/>
        </w:rPr>
        <w:fldChar w:fldCharType="end"/>
      </w:r>
      <w:r w:rsidRPr="005B17D3">
        <w:t xml:space="preserve"> associated with a user's profile are not actually removed from the database, instead, they become "historical</w:t>
      </w:r>
      <w:r w:rsidRPr="005B17D3">
        <w:fldChar w:fldCharType="begin"/>
      </w:r>
      <w:r w:rsidRPr="005B17D3">
        <w:instrText xml:space="preserve"> XE "Historical:Roles and Capabilties information" </w:instrText>
      </w:r>
      <w:r w:rsidRPr="005B17D3">
        <w:fldChar w:fldCharType="end"/>
      </w:r>
      <w:r w:rsidRPr="005B17D3">
        <w:t xml:space="preserve">" information. This information may be viewed by clicking the </w:t>
      </w:r>
      <w:r w:rsidRPr="005B17D3">
        <w:rPr>
          <w:b/>
        </w:rPr>
        <w:t>VIEW</w:t>
      </w:r>
      <w:r w:rsidRPr="005B17D3">
        <w:rPr>
          <w:b/>
        </w:rPr>
        <w:fldChar w:fldCharType="begin"/>
      </w:r>
      <w:r w:rsidRPr="005B17D3">
        <w:rPr>
          <w:b/>
        </w:rPr>
        <w:instrText xml:space="preserve"> XE "View:Roles Assigned to User:Historical" </w:instrText>
      </w:r>
      <w:r w:rsidRPr="005B17D3">
        <w:rPr>
          <w:b/>
        </w:rPr>
        <w:fldChar w:fldCharType="end"/>
      </w:r>
      <w:r w:rsidRPr="005B17D3">
        <w:rPr>
          <w:b/>
        </w:rPr>
        <w:t xml:space="preserve"> HISTORICAL</w:t>
      </w:r>
      <w:r w:rsidRPr="005B17D3">
        <w:rPr>
          <w:b/>
        </w:rPr>
        <w:fldChar w:fldCharType="begin"/>
      </w:r>
      <w:r w:rsidRPr="005B17D3">
        <w:rPr>
          <w:b/>
        </w:rPr>
        <w:instrText xml:space="preserve"> XE "Historical:User Profile link" </w:instrText>
      </w:r>
      <w:r w:rsidRPr="005B17D3">
        <w:rPr>
          <w:b/>
        </w:rPr>
        <w:fldChar w:fldCharType="end"/>
      </w:r>
      <w:r w:rsidRPr="005B17D3">
        <w:rPr>
          <w:b/>
        </w:rPr>
        <w:t xml:space="preserve"> USER PROFILE</w:t>
      </w:r>
      <w:r w:rsidRPr="005B17D3">
        <w:t xml:space="preserve"> link.</w:t>
      </w:r>
    </w:p>
    <w:p w14:paraId="775CFB73" w14:textId="77777777" w:rsidR="004746AE" w:rsidRPr="005B17D3" w:rsidRDefault="004746AE" w:rsidP="004746AE">
      <w:pPr>
        <w:pStyle w:val="ScreenField"/>
      </w:pPr>
    </w:p>
    <w:p w14:paraId="6CE5499B" w14:textId="77777777" w:rsidR="00BE52CE" w:rsidRPr="005B17D3" w:rsidRDefault="00BE52CE" w:rsidP="00474E83">
      <w:pPr>
        <w:pStyle w:val="NoteLightbulb"/>
      </w:pPr>
      <w:r w:rsidRPr="005B17D3">
        <w:rPr>
          <w:b/>
        </w:rPr>
        <w:t>Note</w:t>
      </w:r>
      <w:r w:rsidRPr="005B17D3">
        <w:t xml:space="preserve">: When a </w:t>
      </w:r>
      <w:r w:rsidRPr="005B17D3">
        <w:rPr>
          <w:i/>
        </w:rPr>
        <w:t xml:space="preserve">Role </w:t>
      </w:r>
      <w:r w:rsidRPr="005B17D3">
        <w:t xml:space="preserve">or </w:t>
      </w:r>
      <w:r w:rsidRPr="005B17D3">
        <w:rPr>
          <w:i/>
        </w:rPr>
        <w:t>Capability Set</w:t>
      </w:r>
      <w:r w:rsidRPr="005B17D3">
        <w:t xml:space="preserve"> is associated with a user, the capabilities include in the Role or Set are removed from the available list, as individual </w:t>
      </w:r>
      <w:r w:rsidRPr="005B17D3">
        <w:rPr>
          <w:i/>
        </w:rPr>
        <w:t>Capabilities</w:t>
      </w:r>
      <w:r w:rsidRPr="005B17D3">
        <w:t>, after the selections are Updated and Accepted.</w:t>
      </w:r>
    </w:p>
    <w:p w14:paraId="137C79BA" w14:textId="77777777" w:rsidR="004746AE" w:rsidRPr="005B17D3" w:rsidRDefault="004746AE" w:rsidP="00EF3896">
      <w:pPr>
        <w:pStyle w:val="ScreenField"/>
      </w:pPr>
    </w:p>
    <w:p w14:paraId="3345A570" w14:textId="452765E2" w:rsidR="00BE52CE" w:rsidRPr="005B17D3" w:rsidRDefault="00BE52CE" w:rsidP="00EF3896">
      <w:pPr>
        <w:pStyle w:val="ScreenField"/>
      </w:pPr>
      <w:r w:rsidRPr="005B17D3">
        <w:t>Name</w:t>
      </w:r>
    </w:p>
    <w:p w14:paraId="11E88358" w14:textId="77777777" w:rsidR="00BE52CE" w:rsidRPr="005B17D3" w:rsidRDefault="00BE52CE" w:rsidP="00EF3896">
      <w:pPr>
        <w:pStyle w:val="ScreenFieldDesc"/>
      </w:pPr>
      <w:r w:rsidRPr="005B17D3">
        <w:rPr>
          <w:i/>
        </w:rPr>
        <w:t>Name</w:t>
      </w:r>
      <w:r w:rsidRPr="005B17D3">
        <w:t xml:space="preserve"> is the name of the </w:t>
      </w:r>
      <w:r w:rsidRPr="005B17D3">
        <w:rPr>
          <w:i/>
        </w:rPr>
        <w:t>Role</w:t>
      </w:r>
      <w:r w:rsidRPr="005B17D3">
        <w:rPr>
          <w:i/>
        </w:rPr>
        <w:fldChar w:fldCharType="begin"/>
      </w:r>
      <w:r w:rsidRPr="005B17D3">
        <w:instrText xml:space="preserve"> XE "Role" </w:instrText>
      </w:r>
      <w:r w:rsidRPr="005B17D3">
        <w:rPr>
          <w:i/>
        </w:rPr>
        <w:fldChar w:fldCharType="end"/>
      </w:r>
      <w:r w:rsidRPr="005B17D3">
        <w:rPr>
          <w:i/>
        </w:rPr>
        <w:t>, Capability</w:t>
      </w:r>
      <w:r w:rsidRPr="005B17D3">
        <w:t xml:space="preserve"> or </w:t>
      </w:r>
      <w:r w:rsidRPr="005B17D3">
        <w:rPr>
          <w:i/>
        </w:rPr>
        <w:t>Capability Set</w:t>
      </w:r>
      <w:r w:rsidRPr="005B17D3">
        <w:t>.</w:t>
      </w:r>
    </w:p>
    <w:p w14:paraId="7A68869A" w14:textId="77777777" w:rsidR="004746AE" w:rsidRPr="005B17D3" w:rsidRDefault="004746AE" w:rsidP="00EF3896">
      <w:pPr>
        <w:pStyle w:val="ScreenField"/>
      </w:pPr>
    </w:p>
    <w:p w14:paraId="20038FA7" w14:textId="29569A41" w:rsidR="00BE52CE" w:rsidRPr="005B17D3" w:rsidRDefault="00BE52CE" w:rsidP="00EF3896">
      <w:pPr>
        <w:pStyle w:val="ScreenField"/>
      </w:pPr>
      <w:r w:rsidRPr="005B17D3">
        <w:t>Active Date</w:t>
      </w:r>
      <w:bookmarkStart w:id="835" w:name="OLE_LINK47"/>
      <w:bookmarkStart w:id="836" w:name="OLE_LINK48"/>
      <w:r w:rsidRPr="005B17D3">
        <w:fldChar w:fldCharType="begin"/>
      </w:r>
      <w:r w:rsidRPr="005B17D3">
        <w:instrText xml:space="preserve"> XE "Date:User Profiles Active" </w:instrText>
      </w:r>
      <w:r w:rsidRPr="005B17D3">
        <w:fldChar w:fldCharType="end"/>
      </w:r>
      <w:bookmarkEnd w:id="835"/>
      <w:bookmarkEnd w:id="836"/>
    </w:p>
    <w:p w14:paraId="43AAB47D" w14:textId="77777777" w:rsidR="00BE52CE" w:rsidRPr="005B17D3" w:rsidRDefault="00BE52CE" w:rsidP="00EF3896">
      <w:pPr>
        <w:pStyle w:val="ScreenFieldDesc"/>
      </w:pPr>
      <w:r w:rsidRPr="005B17D3">
        <w:rPr>
          <w:i/>
        </w:rPr>
        <w:t>Active Date</w:t>
      </w:r>
      <w:r w:rsidRPr="005B17D3">
        <w:t xml:space="preserve"> is the date the </w:t>
      </w:r>
      <w:r w:rsidRPr="005B17D3">
        <w:rPr>
          <w:i/>
        </w:rPr>
        <w:t>Role</w:t>
      </w:r>
      <w:r w:rsidRPr="005B17D3">
        <w:rPr>
          <w:i/>
        </w:rPr>
        <w:fldChar w:fldCharType="begin"/>
      </w:r>
      <w:r w:rsidRPr="005B17D3">
        <w:instrText xml:space="preserve"> XE "Role" </w:instrText>
      </w:r>
      <w:r w:rsidRPr="005B17D3">
        <w:rPr>
          <w:i/>
        </w:rPr>
        <w:fldChar w:fldCharType="end"/>
      </w:r>
      <w:r w:rsidRPr="005B17D3">
        <w:rPr>
          <w:i/>
        </w:rPr>
        <w:t>, Capability or Capability</w:t>
      </w:r>
      <w:r w:rsidRPr="005B17D3">
        <w:rPr>
          <w:i/>
        </w:rPr>
        <w:fldChar w:fldCharType="begin"/>
      </w:r>
      <w:r w:rsidRPr="005B17D3">
        <w:instrText xml:space="preserve"> XE "Capability:Sets" </w:instrText>
      </w:r>
      <w:r w:rsidRPr="005B17D3">
        <w:rPr>
          <w:i/>
        </w:rPr>
        <w:fldChar w:fldCharType="end"/>
      </w:r>
      <w:r w:rsidRPr="005B17D3">
        <w:rPr>
          <w:i/>
        </w:rPr>
        <w:t xml:space="preserve"> Set</w:t>
      </w:r>
      <w:r w:rsidRPr="005B17D3">
        <w:t xml:space="preserve"> is active.</w:t>
      </w:r>
    </w:p>
    <w:p w14:paraId="06DAE971" w14:textId="77777777" w:rsidR="00BE52CE" w:rsidRPr="005B17D3" w:rsidRDefault="00BE52CE" w:rsidP="00EF3896">
      <w:pPr>
        <w:pStyle w:val="RulesandMore"/>
        <w:rPr>
          <w:sz w:val="18"/>
          <w:szCs w:val="18"/>
        </w:rPr>
      </w:pPr>
      <w:r w:rsidRPr="005B17D3">
        <w:t>Rules</w:t>
      </w:r>
      <w:r w:rsidRPr="005B17D3">
        <w:rPr>
          <w:sz w:val="18"/>
          <w:szCs w:val="18"/>
        </w:rPr>
        <w:t>...</w:t>
      </w:r>
    </w:p>
    <w:p w14:paraId="173A5936" w14:textId="77777777" w:rsidR="00BE52CE" w:rsidRPr="005B17D3" w:rsidRDefault="00BE52CE" w:rsidP="00EF3896">
      <w:pPr>
        <w:pStyle w:val="ListBull2"/>
      </w:pPr>
      <w:r w:rsidRPr="005B17D3">
        <w:t>Active Date must be before the Inactive Date.</w:t>
      </w:r>
    </w:p>
    <w:p w14:paraId="347D3932" w14:textId="77777777" w:rsidR="00BE52CE" w:rsidRPr="005B17D3" w:rsidRDefault="00BE52CE" w:rsidP="00EF3896">
      <w:pPr>
        <w:pStyle w:val="ListBull2"/>
      </w:pPr>
      <w:r w:rsidRPr="005B17D3">
        <w:t>Active Date cannot be in the past.</w:t>
      </w:r>
    </w:p>
    <w:p w14:paraId="127B651C" w14:textId="77777777" w:rsidR="004746AE" w:rsidRPr="005B17D3" w:rsidRDefault="004746AE" w:rsidP="00EF3896">
      <w:pPr>
        <w:pStyle w:val="ScreenField"/>
      </w:pPr>
    </w:p>
    <w:p w14:paraId="4307FF11" w14:textId="1700BDBB" w:rsidR="00BE52CE" w:rsidRPr="005B17D3" w:rsidRDefault="00BE52CE" w:rsidP="00EF3896">
      <w:pPr>
        <w:pStyle w:val="ScreenField"/>
      </w:pPr>
      <w:r w:rsidRPr="005B17D3">
        <w:t>Inactive Date</w:t>
      </w:r>
      <w:r w:rsidRPr="005B17D3">
        <w:fldChar w:fldCharType="begin"/>
      </w:r>
      <w:r w:rsidRPr="005B17D3">
        <w:instrText xml:space="preserve"> XE "Date:User Profiles Inactive" </w:instrText>
      </w:r>
      <w:r w:rsidRPr="005B17D3">
        <w:fldChar w:fldCharType="end"/>
      </w:r>
    </w:p>
    <w:p w14:paraId="24D10917" w14:textId="77777777" w:rsidR="00BE52CE" w:rsidRPr="005B17D3" w:rsidRDefault="00BE52CE" w:rsidP="00EF3896">
      <w:pPr>
        <w:pStyle w:val="ScreenFieldDesc"/>
      </w:pPr>
      <w:r w:rsidRPr="005B17D3">
        <w:rPr>
          <w:i/>
        </w:rPr>
        <w:t>Inactive Date</w:t>
      </w:r>
      <w:r w:rsidRPr="005B17D3">
        <w:t xml:space="preserve"> is the date the </w:t>
      </w:r>
      <w:r w:rsidRPr="005B17D3">
        <w:rPr>
          <w:i/>
        </w:rPr>
        <w:t>Role, Capability</w:t>
      </w:r>
      <w:r w:rsidRPr="005B17D3">
        <w:rPr>
          <w:i/>
        </w:rPr>
        <w:fldChar w:fldCharType="begin"/>
      </w:r>
      <w:r w:rsidRPr="005B17D3">
        <w:instrText xml:space="preserve"> XE "Capability" </w:instrText>
      </w:r>
      <w:r w:rsidRPr="005B17D3">
        <w:rPr>
          <w:i/>
        </w:rPr>
        <w:fldChar w:fldCharType="end"/>
      </w:r>
      <w:r w:rsidRPr="005B17D3">
        <w:rPr>
          <w:i/>
        </w:rPr>
        <w:t xml:space="preserve"> or Capability Set</w:t>
      </w:r>
      <w:r w:rsidRPr="005B17D3">
        <w:t xml:space="preserve"> is inactive.</w:t>
      </w:r>
    </w:p>
    <w:p w14:paraId="02569000" w14:textId="77777777" w:rsidR="00BE52CE" w:rsidRPr="005B17D3" w:rsidRDefault="00BE52CE" w:rsidP="00EF3896">
      <w:pPr>
        <w:pStyle w:val="RulesandMore"/>
        <w:rPr>
          <w:sz w:val="18"/>
          <w:szCs w:val="18"/>
        </w:rPr>
      </w:pPr>
      <w:r w:rsidRPr="005B17D3">
        <w:t>Rules</w:t>
      </w:r>
      <w:r w:rsidRPr="005B17D3">
        <w:rPr>
          <w:sz w:val="18"/>
          <w:szCs w:val="18"/>
        </w:rPr>
        <w:t>...</w:t>
      </w:r>
    </w:p>
    <w:p w14:paraId="4DDEFEE8" w14:textId="22E2A32A" w:rsidR="00BE52CE" w:rsidRPr="005B17D3" w:rsidRDefault="00BE52CE" w:rsidP="00EF3896">
      <w:pPr>
        <w:pStyle w:val="ListBull2"/>
      </w:pPr>
      <w:r w:rsidRPr="005B17D3">
        <w:t>Inactive Date must be after the Active Date (Add Mode).</w:t>
      </w:r>
    </w:p>
    <w:p w14:paraId="6B9A3A60" w14:textId="77777777" w:rsidR="004746AE" w:rsidRPr="005B17D3" w:rsidRDefault="004746AE" w:rsidP="004746AE">
      <w:pPr>
        <w:pStyle w:val="ListBull2"/>
        <w:numPr>
          <w:ilvl w:val="0"/>
          <w:numId w:val="0"/>
        </w:numPr>
        <w:ind w:left="720"/>
      </w:pPr>
    </w:p>
    <w:p w14:paraId="7EE5D8E1" w14:textId="5404E99F" w:rsidR="00BE52CE" w:rsidRPr="005B17D3" w:rsidRDefault="00BE52CE" w:rsidP="00EF3896">
      <w:pPr>
        <w:pStyle w:val="Heading4"/>
      </w:pPr>
      <w:bookmarkStart w:id="837" w:name="_Toc477510304"/>
      <w:bookmarkStart w:id="838" w:name="_Toc289864781"/>
      <w:bookmarkStart w:id="839" w:name="_Toc394920778"/>
      <w:bookmarkStart w:id="840" w:name="_Toc406571115"/>
      <w:bookmarkStart w:id="841" w:name="_Toc31622226"/>
      <w:bookmarkEnd w:id="837"/>
      <w:r w:rsidRPr="005B17D3">
        <w:t>Roles</w:t>
      </w:r>
      <w:bookmarkEnd w:id="838"/>
      <w:bookmarkEnd w:id="839"/>
      <w:bookmarkEnd w:id="840"/>
      <w:r w:rsidRPr="005B17D3">
        <w:t xml:space="preserve"> Tab</w:t>
      </w:r>
      <w:bookmarkEnd w:id="841"/>
    </w:p>
    <w:p w14:paraId="52BE3556" w14:textId="77777777" w:rsidR="00BE52CE" w:rsidRPr="005B17D3" w:rsidRDefault="00BE52CE" w:rsidP="00EF3896">
      <w:pPr>
        <w:pStyle w:val="BodyTextBullet2"/>
      </w:pPr>
      <w:r w:rsidRPr="005B17D3">
        <w:t>A user may define a new</w:t>
      </w:r>
      <w:r w:rsidRPr="005B17D3">
        <w:fldChar w:fldCharType="begin"/>
      </w:r>
      <w:r w:rsidRPr="005B17D3">
        <w:instrText xml:space="preserve"> XE "New:Role" </w:instrText>
      </w:r>
      <w:r w:rsidRPr="005B17D3">
        <w:fldChar w:fldCharType="end"/>
      </w:r>
      <w:r w:rsidRPr="005B17D3">
        <w:t xml:space="preserve"> </w:t>
      </w:r>
      <w:r w:rsidRPr="005B17D3">
        <w:rPr>
          <w:i/>
          <w:iCs/>
        </w:rPr>
        <w:t>Role</w:t>
      </w:r>
      <w:r w:rsidRPr="005B17D3">
        <w:rPr>
          <w:i/>
          <w:iCs/>
        </w:rPr>
        <w:fldChar w:fldCharType="begin"/>
      </w:r>
      <w:r w:rsidRPr="005B17D3">
        <w:instrText xml:space="preserve"> XE "</w:instrText>
      </w:r>
      <w:r w:rsidRPr="005B17D3">
        <w:rPr>
          <w:iCs/>
        </w:rPr>
        <w:instrText>Role</w:instrText>
      </w:r>
      <w:r w:rsidRPr="005B17D3">
        <w:instrText xml:space="preserve">" </w:instrText>
      </w:r>
      <w:r w:rsidRPr="005B17D3">
        <w:rPr>
          <w:i/>
          <w:iCs/>
        </w:rPr>
        <w:fldChar w:fldCharType="end"/>
      </w:r>
      <w:r w:rsidRPr="005B17D3">
        <w:t xml:space="preserve"> (with correct permissions), which is basically, a group</w:t>
      </w:r>
      <w:r w:rsidRPr="005B17D3">
        <w:fldChar w:fldCharType="begin"/>
      </w:r>
      <w:r w:rsidRPr="005B17D3">
        <w:instrText xml:space="preserve"> XE "Group:of Capabilities" </w:instrText>
      </w:r>
      <w:r w:rsidRPr="005B17D3">
        <w:fldChar w:fldCharType="end"/>
      </w:r>
      <w:r w:rsidRPr="005B17D3">
        <w:t xml:space="preserve"> of </w:t>
      </w:r>
      <w:r w:rsidRPr="005B17D3">
        <w:rPr>
          <w:i/>
          <w:iCs/>
        </w:rPr>
        <w:t>Capabilities</w:t>
      </w:r>
      <w:r w:rsidRPr="005B17D3">
        <w:rPr>
          <w:i/>
          <w:iCs/>
        </w:rPr>
        <w:fldChar w:fldCharType="begin"/>
      </w:r>
      <w:r w:rsidRPr="005B17D3">
        <w:instrText xml:space="preserve"> XE "</w:instrText>
      </w:r>
      <w:r w:rsidRPr="005B17D3">
        <w:rPr>
          <w:rStyle w:val="Hyperlink"/>
          <w:iCs/>
        </w:rPr>
        <w:instrText>Capabilities</w:instrText>
      </w:r>
      <w:r w:rsidRPr="005B17D3">
        <w:instrText xml:space="preserve">" </w:instrText>
      </w:r>
      <w:r w:rsidRPr="005B17D3">
        <w:rPr>
          <w:i/>
          <w:iCs/>
        </w:rPr>
        <w:fldChar w:fldCharType="end"/>
      </w:r>
      <w:r w:rsidRPr="005B17D3">
        <w:t xml:space="preserve"> a user may perform. </w:t>
      </w:r>
      <w:r w:rsidRPr="005B17D3">
        <w:rPr>
          <w:i/>
          <w:iCs/>
        </w:rPr>
        <w:t>Roles</w:t>
      </w:r>
      <w:r w:rsidRPr="005B17D3">
        <w:t xml:space="preserve"> can be defined at any time and are created by selecting individual </w:t>
      </w:r>
      <w:r w:rsidRPr="005B17D3">
        <w:rPr>
          <w:i/>
          <w:iCs/>
        </w:rPr>
        <w:t>Capabilities</w:t>
      </w:r>
      <w:r w:rsidRPr="005B17D3">
        <w:t xml:space="preserve"> and/or </w:t>
      </w:r>
      <w:r w:rsidRPr="005B17D3">
        <w:rPr>
          <w:i/>
          <w:iCs/>
        </w:rPr>
        <w:t>Capability</w:t>
      </w:r>
      <w:bookmarkStart w:id="842" w:name="OLE_LINK35"/>
      <w:bookmarkStart w:id="843" w:name="OLE_LINK36"/>
      <w:r w:rsidRPr="005B17D3">
        <w:rPr>
          <w:i/>
          <w:iCs/>
        </w:rPr>
        <w:fldChar w:fldCharType="begin"/>
      </w:r>
      <w:r w:rsidRPr="005B17D3">
        <w:instrText xml:space="preserve"> XE "</w:instrText>
      </w:r>
      <w:r w:rsidRPr="005B17D3">
        <w:rPr>
          <w:iCs/>
        </w:rPr>
        <w:instrText>Capability:</w:instrText>
      </w:r>
      <w:r w:rsidRPr="005B17D3">
        <w:instrText xml:space="preserve">Sets" </w:instrText>
      </w:r>
      <w:r w:rsidRPr="005B17D3">
        <w:rPr>
          <w:i/>
          <w:iCs/>
        </w:rPr>
        <w:fldChar w:fldCharType="end"/>
      </w:r>
      <w:bookmarkEnd w:id="842"/>
      <w:bookmarkEnd w:id="843"/>
      <w:r w:rsidRPr="005B17D3">
        <w:rPr>
          <w:i/>
          <w:iCs/>
        </w:rPr>
        <w:t xml:space="preserve"> Sets</w:t>
      </w:r>
      <w:r w:rsidRPr="005B17D3">
        <w:t xml:space="preserve"> (a group of </w:t>
      </w:r>
      <w:r w:rsidRPr="005B17D3">
        <w:rPr>
          <w:i/>
          <w:iCs/>
        </w:rPr>
        <w:t>Capabilities</w:t>
      </w:r>
      <w:r w:rsidRPr="005B17D3">
        <w:t xml:space="preserve">). When defining a </w:t>
      </w:r>
      <w:r w:rsidRPr="005B17D3">
        <w:rPr>
          <w:i/>
          <w:iCs/>
        </w:rPr>
        <w:t>Role</w:t>
      </w:r>
      <w:r w:rsidRPr="005B17D3">
        <w:t xml:space="preserve">, the user, </w:t>
      </w:r>
    </w:p>
    <w:p w14:paraId="6610F8FC" w14:textId="77777777" w:rsidR="00BE52CE" w:rsidRPr="005B17D3" w:rsidRDefault="00BE52CE" w:rsidP="00884662">
      <w:pPr>
        <w:pStyle w:val="BodyTextBullet2"/>
        <w:numPr>
          <w:ilvl w:val="0"/>
          <w:numId w:val="212"/>
        </w:numPr>
      </w:pPr>
      <w:r w:rsidRPr="005B17D3">
        <w:t xml:space="preserve">Enters the </w:t>
      </w:r>
      <w:r w:rsidRPr="005B17D3">
        <w:rPr>
          <w:i/>
          <w:iCs/>
        </w:rPr>
        <w:t>Role</w:t>
      </w:r>
      <w:r w:rsidRPr="005B17D3">
        <w:rPr>
          <w:i/>
          <w:iCs/>
        </w:rPr>
        <w:fldChar w:fldCharType="begin"/>
      </w:r>
      <w:r w:rsidRPr="005B17D3">
        <w:instrText xml:space="preserve"> XE "</w:instrText>
      </w:r>
      <w:r w:rsidRPr="005B17D3">
        <w:rPr>
          <w:iCs/>
        </w:rPr>
        <w:instrText>Role</w:instrText>
      </w:r>
      <w:r w:rsidRPr="005B17D3">
        <w:instrText xml:space="preserve">" </w:instrText>
      </w:r>
      <w:r w:rsidRPr="005B17D3">
        <w:rPr>
          <w:i/>
          <w:iCs/>
        </w:rPr>
        <w:fldChar w:fldCharType="end"/>
      </w:r>
      <w:r w:rsidRPr="005B17D3">
        <w:rPr>
          <w:i/>
          <w:iCs/>
        </w:rPr>
        <w:t xml:space="preserve"> Name</w:t>
      </w:r>
      <w:r w:rsidRPr="005B17D3">
        <w:t xml:space="preserve">, which identifies the </w:t>
      </w:r>
      <w:r w:rsidRPr="005B17D3">
        <w:rPr>
          <w:i/>
          <w:iCs/>
        </w:rPr>
        <w:t>Role</w:t>
      </w:r>
      <w:r w:rsidRPr="005B17D3">
        <w:t xml:space="preserve">. </w:t>
      </w:r>
    </w:p>
    <w:p w14:paraId="342CC619" w14:textId="77777777" w:rsidR="00BE52CE" w:rsidRPr="005B17D3" w:rsidRDefault="00BE52CE" w:rsidP="00884662">
      <w:pPr>
        <w:pStyle w:val="BodyTextBullet2"/>
        <w:numPr>
          <w:ilvl w:val="0"/>
          <w:numId w:val="212"/>
        </w:numPr>
      </w:pPr>
      <w:r w:rsidRPr="005B17D3">
        <w:t xml:space="preserve">Views a list of all </w:t>
      </w:r>
      <w:r w:rsidRPr="005B17D3">
        <w:rPr>
          <w:i/>
          <w:iCs/>
        </w:rPr>
        <w:t>Capabilities</w:t>
      </w:r>
      <w:r w:rsidRPr="005B17D3">
        <w:t xml:space="preserve"> and </w:t>
      </w:r>
      <w:r w:rsidRPr="005B17D3">
        <w:rPr>
          <w:i/>
          <w:iCs/>
        </w:rPr>
        <w:t>Capability Sets</w:t>
      </w:r>
      <w:r w:rsidRPr="005B17D3">
        <w:t xml:space="preserve"> that are available for adding to the </w:t>
      </w:r>
      <w:r w:rsidRPr="005B17D3">
        <w:rPr>
          <w:i/>
          <w:iCs/>
        </w:rPr>
        <w:t>Role</w:t>
      </w:r>
      <w:r w:rsidRPr="005B17D3">
        <w:t xml:space="preserve">. </w:t>
      </w:r>
    </w:p>
    <w:p w14:paraId="34B86BCC" w14:textId="77777777" w:rsidR="00BE52CE" w:rsidRPr="005B17D3" w:rsidRDefault="00BE52CE" w:rsidP="00884662">
      <w:pPr>
        <w:pStyle w:val="BodyTextBullet2"/>
        <w:numPr>
          <w:ilvl w:val="0"/>
          <w:numId w:val="212"/>
        </w:numPr>
      </w:pPr>
      <w:r w:rsidRPr="005B17D3">
        <w:t xml:space="preserve">Selects the desired </w:t>
      </w:r>
      <w:r w:rsidRPr="005B17D3">
        <w:rPr>
          <w:i/>
          <w:iCs/>
        </w:rPr>
        <w:t>Capabilities</w:t>
      </w:r>
      <w:r w:rsidRPr="005B17D3">
        <w:t xml:space="preserve"> and/or </w:t>
      </w:r>
      <w:r w:rsidRPr="005B17D3">
        <w:rPr>
          <w:i/>
          <w:iCs/>
        </w:rPr>
        <w:t>Capability Sets</w:t>
      </w:r>
      <w:r w:rsidRPr="005B17D3">
        <w:t xml:space="preserve"> in order to associate them to the new</w:t>
      </w:r>
      <w:r w:rsidRPr="005B17D3">
        <w:fldChar w:fldCharType="begin"/>
      </w:r>
      <w:r w:rsidRPr="005B17D3">
        <w:instrText xml:space="preserve"> XE "New:Role" </w:instrText>
      </w:r>
      <w:r w:rsidRPr="005B17D3">
        <w:fldChar w:fldCharType="end"/>
      </w:r>
      <w:r w:rsidRPr="005B17D3">
        <w:t xml:space="preserve"> </w:t>
      </w:r>
      <w:r w:rsidRPr="005B17D3">
        <w:rPr>
          <w:i/>
          <w:iCs/>
        </w:rPr>
        <w:t>Role</w:t>
      </w:r>
      <w:r w:rsidRPr="005B17D3">
        <w:t xml:space="preserve">. </w:t>
      </w:r>
    </w:p>
    <w:p w14:paraId="220C4C39" w14:textId="77777777" w:rsidR="00BE52CE" w:rsidRPr="005B17D3" w:rsidRDefault="00BE52CE" w:rsidP="00EF3896">
      <w:pPr>
        <w:pStyle w:val="BodyTextBullet2"/>
      </w:pPr>
      <w:r w:rsidRPr="005B17D3">
        <w:t>While the user can expand</w:t>
      </w:r>
      <w:r w:rsidRPr="005B17D3">
        <w:fldChar w:fldCharType="begin"/>
      </w:r>
      <w:r w:rsidRPr="005B17D3">
        <w:instrText xml:space="preserve"> XE "Expand:a Capability Set" </w:instrText>
      </w:r>
      <w:r w:rsidRPr="005B17D3">
        <w:fldChar w:fldCharType="end"/>
      </w:r>
      <w:r w:rsidRPr="005B17D3">
        <w:t xml:space="preserve"> a </w:t>
      </w:r>
      <w:r w:rsidRPr="005B17D3">
        <w:rPr>
          <w:i/>
          <w:iCs/>
        </w:rPr>
        <w:t>Capability Set</w:t>
      </w:r>
      <w:r w:rsidRPr="005B17D3">
        <w:t xml:space="preserve"> in order to view</w:t>
      </w:r>
      <w:r w:rsidRPr="005B17D3">
        <w:fldChar w:fldCharType="begin"/>
      </w:r>
      <w:r w:rsidRPr="005B17D3">
        <w:instrText xml:space="preserve"> XE "View:Roles:individual Capabilities" </w:instrText>
      </w:r>
      <w:r w:rsidRPr="005B17D3">
        <w:fldChar w:fldCharType="end"/>
      </w:r>
      <w:r w:rsidRPr="005B17D3">
        <w:t xml:space="preserve"> the individual </w:t>
      </w:r>
      <w:r w:rsidRPr="005B17D3">
        <w:rPr>
          <w:i/>
          <w:iCs/>
        </w:rPr>
        <w:t>Capabilities</w:t>
      </w:r>
      <w:r w:rsidRPr="005B17D3">
        <w:rPr>
          <w:i/>
          <w:iCs/>
        </w:rPr>
        <w:fldChar w:fldCharType="begin"/>
      </w:r>
      <w:r w:rsidRPr="005B17D3">
        <w:instrText xml:space="preserve"> XE "</w:instrText>
      </w:r>
      <w:r w:rsidRPr="005B17D3">
        <w:rPr>
          <w:iCs/>
        </w:rPr>
        <w:instrText>Capabilities</w:instrText>
      </w:r>
      <w:r w:rsidRPr="005B17D3">
        <w:instrText xml:space="preserve">" </w:instrText>
      </w:r>
      <w:r w:rsidRPr="005B17D3">
        <w:rPr>
          <w:i/>
          <w:iCs/>
        </w:rPr>
        <w:fldChar w:fldCharType="end"/>
      </w:r>
      <w:r w:rsidRPr="005B17D3">
        <w:t xml:space="preserve"> that are contained in the set, s/he cannot “customize” the </w:t>
      </w:r>
      <w:r w:rsidRPr="005B17D3">
        <w:rPr>
          <w:i/>
          <w:iCs/>
        </w:rPr>
        <w:t>Role</w:t>
      </w:r>
      <w:r w:rsidRPr="005B17D3">
        <w:t xml:space="preserve"> by excluding individual </w:t>
      </w:r>
      <w:r w:rsidRPr="005B17D3">
        <w:rPr>
          <w:i/>
          <w:iCs/>
        </w:rPr>
        <w:t>Capabilities</w:t>
      </w:r>
      <w:r w:rsidRPr="005B17D3">
        <w:t xml:space="preserve"> that are contained in a set. In other words, a </w:t>
      </w:r>
      <w:r w:rsidRPr="005B17D3">
        <w:rPr>
          <w:i/>
          <w:iCs/>
        </w:rPr>
        <w:t>Role</w:t>
      </w:r>
      <w:r w:rsidRPr="005B17D3">
        <w:t xml:space="preserve"> is made of individual </w:t>
      </w:r>
      <w:r w:rsidRPr="005B17D3">
        <w:rPr>
          <w:i/>
          <w:iCs/>
        </w:rPr>
        <w:t>Capabilities</w:t>
      </w:r>
      <w:r w:rsidRPr="005B17D3">
        <w:t xml:space="preserve"> and/or </w:t>
      </w:r>
      <w:r w:rsidRPr="005B17D3">
        <w:rPr>
          <w:i/>
          <w:iCs/>
        </w:rPr>
        <w:t>Capability</w:t>
      </w:r>
      <w:r w:rsidRPr="005B17D3">
        <w:rPr>
          <w:i/>
          <w:iCs/>
        </w:rPr>
        <w:fldChar w:fldCharType="begin"/>
      </w:r>
      <w:r w:rsidRPr="005B17D3">
        <w:instrText xml:space="preserve"> XE "</w:instrText>
      </w:r>
      <w:r w:rsidRPr="005B17D3">
        <w:rPr>
          <w:iCs/>
        </w:rPr>
        <w:instrText>Capability</w:instrText>
      </w:r>
      <w:r w:rsidRPr="005B17D3">
        <w:instrText xml:space="preserve">:Sets" </w:instrText>
      </w:r>
      <w:r w:rsidRPr="005B17D3">
        <w:rPr>
          <w:i/>
          <w:iCs/>
        </w:rPr>
        <w:fldChar w:fldCharType="end"/>
      </w:r>
      <w:r w:rsidRPr="005B17D3">
        <w:rPr>
          <w:i/>
          <w:iCs/>
        </w:rPr>
        <w:t xml:space="preserve"> Sets,</w:t>
      </w:r>
      <w:r w:rsidRPr="005B17D3">
        <w:t xml:space="preserve"> which are associated with the </w:t>
      </w:r>
      <w:r w:rsidRPr="005B17D3">
        <w:rPr>
          <w:i/>
          <w:iCs/>
        </w:rPr>
        <w:t>Role</w:t>
      </w:r>
      <w:r w:rsidRPr="005B17D3">
        <w:t xml:space="preserve"> in their entirety.</w:t>
      </w:r>
    </w:p>
    <w:p w14:paraId="4CD4FBC0" w14:textId="77777777" w:rsidR="00BE52CE" w:rsidRPr="005B17D3" w:rsidRDefault="00BE52CE" w:rsidP="00EF3896">
      <w:pPr>
        <w:pStyle w:val="BodyTextBullet2"/>
      </w:pPr>
      <w:r w:rsidRPr="005B17D3">
        <w:t xml:space="preserve">From the </w:t>
      </w:r>
      <w:r w:rsidRPr="005B17D3">
        <w:rPr>
          <w:i/>
        </w:rPr>
        <w:t>Roles Tab</w:t>
      </w:r>
      <w:r w:rsidRPr="005B17D3">
        <w:t xml:space="preserve"> screen, the user may </w:t>
      </w:r>
      <w:r w:rsidRPr="005B17D3">
        <w:rPr>
          <w:rStyle w:val="Text-onlypopuphotspot"/>
        </w:rPr>
        <w:t>view</w:t>
      </w:r>
      <w:r w:rsidRPr="005B17D3">
        <w:t xml:space="preserve">, </w:t>
      </w:r>
      <w:r w:rsidRPr="005B17D3">
        <w:rPr>
          <w:rStyle w:val="Text-onlypopuphotspot"/>
        </w:rPr>
        <w:t>edit</w:t>
      </w:r>
      <w:r w:rsidRPr="005B17D3">
        <w:t xml:space="preserve">, </w:t>
      </w:r>
      <w:r w:rsidRPr="005B17D3">
        <w:rPr>
          <w:rStyle w:val="Text-onlypopuphotspot"/>
        </w:rPr>
        <w:t>delete</w:t>
      </w:r>
      <w:r w:rsidRPr="005B17D3">
        <w:t xml:space="preserve"> and see a history of all </w:t>
      </w:r>
      <w:r w:rsidRPr="005B17D3">
        <w:rPr>
          <w:i/>
          <w:iCs/>
        </w:rPr>
        <w:t>Roles</w:t>
      </w:r>
      <w:r w:rsidRPr="005B17D3">
        <w:t xml:space="preserve"> on the system. Clicking the </w:t>
      </w:r>
      <w:r w:rsidRPr="005B17D3">
        <w:rPr>
          <w:i/>
          <w:iCs/>
        </w:rPr>
        <w:t>Role</w:t>
      </w:r>
      <w:r w:rsidRPr="005B17D3">
        <w:rPr>
          <w:i/>
          <w:iCs/>
        </w:rPr>
        <w:fldChar w:fldCharType="begin"/>
      </w:r>
      <w:r w:rsidRPr="005B17D3">
        <w:instrText xml:space="preserve"> XE "</w:instrText>
      </w:r>
      <w:r w:rsidRPr="005B17D3">
        <w:rPr>
          <w:iCs/>
        </w:rPr>
        <w:instrText>Role:</w:instrText>
      </w:r>
      <w:r w:rsidRPr="005B17D3">
        <w:instrText xml:space="preserve">Name" </w:instrText>
      </w:r>
      <w:r w:rsidRPr="005B17D3">
        <w:rPr>
          <w:i/>
          <w:iCs/>
        </w:rPr>
        <w:fldChar w:fldCharType="end"/>
      </w:r>
      <w:r w:rsidRPr="005B17D3">
        <w:rPr>
          <w:i/>
          <w:iCs/>
        </w:rPr>
        <w:t xml:space="preserve"> Name</w:t>
      </w:r>
      <w:r w:rsidRPr="005B17D3">
        <w:t xml:space="preserve"> displays the </w:t>
      </w:r>
      <w:r w:rsidRPr="005B17D3">
        <w:rPr>
          <w:i/>
          <w:iCs/>
        </w:rPr>
        <w:t>Capability Set</w:t>
      </w:r>
      <w:r w:rsidRPr="005B17D3">
        <w:t xml:space="preserve"> permissions for the particular </w:t>
      </w:r>
      <w:r w:rsidRPr="005B17D3">
        <w:rPr>
          <w:i/>
          <w:iCs/>
        </w:rPr>
        <w:t>Role</w:t>
      </w:r>
      <w:r w:rsidRPr="005B17D3">
        <w:t>.</w:t>
      </w:r>
    </w:p>
    <w:p w14:paraId="21CAD4CF" w14:textId="77777777" w:rsidR="00BE52CE" w:rsidRPr="005B17D3" w:rsidRDefault="00BE52CE" w:rsidP="00EF3896">
      <w:pPr>
        <w:pStyle w:val="BodyTextBullet2"/>
      </w:pPr>
      <w:r w:rsidRPr="005B17D3">
        <w:t xml:space="preserve">Any </w:t>
      </w:r>
      <w:r w:rsidRPr="005B17D3">
        <w:rPr>
          <w:i/>
          <w:iCs/>
        </w:rPr>
        <w:t>Role</w:t>
      </w:r>
      <w:r w:rsidRPr="005B17D3">
        <w:t xml:space="preserve"> assigned</w:t>
      </w:r>
      <w:r w:rsidRPr="005B17D3">
        <w:fldChar w:fldCharType="begin"/>
      </w:r>
      <w:r w:rsidRPr="005B17D3">
        <w:instrText xml:space="preserve"> XE "Assigned" </w:instrText>
      </w:r>
      <w:r w:rsidRPr="005B17D3">
        <w:fldChar w:fldCharType="end"/>
      </w:r>
      <w:r w:rsidRPr="005B17D3">
        <w:t xml:space="preserve"> to a user cannot be deleted. It has to be unassigned first before it can be deleted.</w:t>
      </w:r>
    </w:p>
    <w:p w14:paraId="7D52DDCA" w14:textId="77777777" w:rsidR="00BE52CE" w:rsidRPr="005B17D3" w:rsidRDefault="00BE52CE" w:rsidP="00EF3896">
      <w:pPr>
        <w:pStyle w:val="BodyTextBullet2"/>
      </w:pPr>
      <w:r w:rsidRPr="005B17D3">
        <w:t xml:space="preserve">The </w:t>
      </w:r>
      <w:r w:rsidRPr="005B17D3">
        <w:rPr>
          <w:i/>
        </w:rPr>
        <w:t>Roles Tab</w:t>
      </w:r>
      <w:r w:rsidRPr="005B17D3">
        <w:t xml:space="preserve"> screen allows adding (or editing) an (existing) individual </w:t>
      </w:r>
      <w:r w:rsidRPr="005B17D3">
        <w:rPr>
          <w:rStyle w:val="Text-onlypopuphotspot"/>
          <w:i/>
          <w:iCs/>
        </w:rPr>
        <w:t>Role</w:t>
      </w:r>
      <w:r w:rsidRPr="005B17D3">
        <w:rPr>
          <w:rStyle w:val="Text-onlypopuphotspot"/>
          <w:i/>
          <w:iCs/>
        </w:rPr>
        <w:fldChar w:fldCharType="begin"/>
      </w:r>
      <w:r w:rsidRPr="005B17D3">
        <w:instrText xml:space="preserve"> XE "</w:instrText>
      </w:r>
      <w:r w:rsidRPr="005B17D3">
        <w:rPr>
          <w:iCs/>
        </w:rPr>
        <w:instrText>Role</w:instrText>
      </w:r>
      <w:r w:rsidRPr="005B17D3">
        <w:instrText xml:space="preserve">" </w:instrText>
      </w:r>
      <w:r w:rsidRPr="005B17D3">
        <w:rPr>
          <w:rStyle w:val="Text-onlypopuphotspot"/>
          <w:i/>
          <w:iCs/>
        </w:rPr>
        <w:fldChar w:fldCharType="end"/>
      </w:r>
      <w:r w:rsidRPr="005B17D3">
        <w:t xml:space="preserve"> to the system with selected permissions and active and inactive dates.</w:t>
      </w:r>
    </w:p>
    <w:p w14:paraId="6F13915B" w14:textId="77777777" w:rsidR="00BE52CE" w:rsidRPr="005B17D3" w:rsidRDefault="00BE52CE" w:rsidP="00EF3896">
      <w:pPr>
        <w:pStyle w:val="BodyTextBullet2"/>
      </w:pPr>
      <w:r w:rsidRPr="005B17D3">
        <w:t xml:space="preserve">Three icons are used to identify collapsed </w:t>
      </w:r>
      <w:r w:rsidRPr="005B17D3">
        <w:rPr>
          <w:i/>
        </w:rPr>
        <w:t>Role</w:t>
      </w:r>
      <w:r w:rsidRPr="005B17D3">
        <w:fldChar w:fldCharType="begin"/>
      </w:r>
      <w:r w:rsidRPr="005B17D3">
        <w:instrText xml:space="preserve"> XE “Roles” </w:instrText>
      </w:r>
      <w:r w:rsidRPr="005B17D3">
        <w:fldChar w:fldCharType="end"/>
      </w:r>
      <w:r w:rsidRPr="005B17D3">
        <w:t xml:space="preserve">, </w:t>
      </w:r>
      <w:r w:rsidRPr="005B17D3">
        <w:rPr>
          <w:i/>
        </w:rPr>
        <w:t>Capability</w:t>
      </w:r>
      <w:r w:rsidRPr="005B17D3">
        <w:t xml:space="preserve">, and </w:t>
      </w:r>
      <w:r w:rsidRPr="005B17D3">
        <w:rPr>
          <w:i/>
        </w:rPr>
        <w:t>Capability Set</w:t>
      </w:r>
      <w:r w:rsidRPr="005B17D3">
        <w:t>. They are identified as follows:</w:t>
      </w:r>
    </w:p>
    <w:p w14:paraId="5CBC3D61" w14:textId="77777777" w:rsidR="00BE52CE" w:rsidRPr="005B17D3" w:rsidRDefault="00BE52CE" w:rsidP="00EF3896">
      <w:pPr>
        <w:pStyle w:val="BodyTextBullet2"/>
      </w:pPr>
      <w:r w:rsidRPr="005B17D3">
        <w:rPr>
          <w:noProof/>
        </w:rPr>
        <w:drawing>
          <wp:inline distT="0" distB="0" distL="0" distR="0" wp14:anchorId="0B2E9B55" wp14:editId="1609CC8B">
            <wp:extent cx="151130" cy="151130"/>
            <wp:effectExtent l="19050" t="0" r="1270" b="0"/>
            <wp:docPr id="34" name="Picture 34" descr="Role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3" descr="Role icon"/>
                    <pic:cNvPicPr>
                      <a:picLocks noChangeAspect="1" noChangeArrowheads="1"/>
                    </pic:cNvPicPr>
                  </pic:nvPicPr>
                  <pic:blipFill>
                    <a:blip r:embed="rId92" cstate="print"/>
                    <a:srcRect/>
                    <a:stretch>
                      <a:fillRect/>
                    </a:stretch>
                  </pic:blipFill>
                  <pic:spPr bwMode="auto">
                    <a:xfrm>
                      <a:off x="0" y="0"/>
                      <a:ext cx="151130" cy="151130"/>
                    </a:xfrm>
                    <a:prstGeom prst="rect">
                      <a:avLst/>
                    </a:prstGeom>
                    <a:noFill/>
                    <a:ln w="9525">
                      <a:noFill/>
                      <a:miter lim="800000"/>
                      <a:headEnd/>
                      <a:tailEnd/>
                    </a:ln>
                  </pic:spPr>
                </pic:pic>
              </a:graphicData>
            </a:graphic>
          </wp:inline>
        </w:drawing>
      </w:r>
      <w:r w:rsidRPr="005B17D3">
        <w:t xml:space="preserve"> Indicates </w:t>
      </w:r>
      <w:r w:rsidRPr="005B17D3">
        <w:rPr>
          <w:i/>
          <w:iCs/>
        </w:rPr>
        <w:t>Role</w:t>
      </w:r>
      <w:r w:rsidRPr="005B17D3">
        <w:rPr>
          <w:i/>
          <w:iCs/>
        </w:rPr>
        <w:fldChar w:fldCharType="begin"/>
      </w:r>
      <w:r w:rsidRPr="005B17D3">
        <w:instrText xml:space="preserve"> XE "</w:instrText>
      </w:r>
      <w:r w:rsidRPr="005B17D3">
        <w:rPr>
          <w:iCs/>
        </w:rPr>
        <w:instrText>Role</w:instrText>
      </w:r>
      <w:r w:rsidRPr="005B17D3">
        <w:instrText xml:space="preserve">" </w:instrText>
      </w:r>
      <w:r w:rsidRPr="005B17D3">
        <w:rPr>
          <w:i/>
          <w:iCs/>
        </w:rPr>
        <w:fldChar w:fldCharType="end"/>
      </w:r>
      <w:r w:rsidRPr="005B17D3">
        <w:t>.</w:t>
      </w:r>
    </w:p>
    <w:p w14:paraId="3C8B8CAD" w14:textId="77777777" w:rsidR="00BE52CE" w:rsidRPr="005B17D3" w:rsidRDefault="00BE52CE" w:rsidP="00EF3896">
      <w:pPr>
        <w:pStyle w:val="BodyTextBullet2"/>
      </w:pPr>
      <w:r w:rsidRPr="005B17D3">
        <w:rPr>
          <w:noProof/>
        </w:rPr>
        <w:drawing>
          <wp:inline distT="0" distB="0" distL="0" distR="0" wp14:anchorId="10F8C0F9" wp14:editId="320FC715">
            <wp:extent cx="151130" cy="151130"/>
            <wp:effectExtent l="19050" t="0" r="1270" b="0"/>
            <wp:docPr id="35" name="Picture 35" descr="capability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5" descr="capability icon"/>
                    <pic:cNvPicPr>
                      <a:picLocks noChangeAspect="1" noChangeArrowheads="1"/>
                    </pic:cNvPicPr>
                  </pic:nvPicPr>
                  <pic:blipFill>
                    <a:blip r:embed="rId93" cstate="print"/>
                    <a:srcRect/>
                    <a:stretch>
                      <a:fillRect/>
                    </a:stretch>
                  </pic:blipFill>
                  <pic:spPr bwMode="auto">
                    <a:xfrm>
                      <a:off x="0" y="0"/>
                      <a:ext cx="151130" cy="151130"/>
                    </a:xfrm>
                    <a:prstGeom prst="rect">
                      <a:avLst/>
                    </a:prstGeom>
                    <a:noFill/>
                    <a:ln w="9525">
                      <a:noFill/>
                      <a:miter lim="800000"/>
                      <a:headEnd/>
                      <a:tailEnd/>
                    </a:ln>
                  </pic:spPr>
                </pic:pic>
              </a:graphicData>
            </a:graphic>
          </wp:inline>
        </w:drawing>
      </w:r>
      <w:r w:rsidRPr="005B17D3">
        <w:t xml:space="preserve"> Indicates individual </w:t>
      </w:r>
      <w:r w:rsidRPr="005B17D3">
        <w:rPr>
          <w:i/>
          <w:iCs/>
        </w:rPr>
        <w:t>Capability</w:t>
      </w:r>
      <w:r w:rsidRPr="005B17D3">
        <w:rPr>
          <w:i/>
          <w:iCs/>
        </w:rPr>
        <w:fldChar w:fldCharType="begin"/>
      </w:r>
      <w:r w:rsidRPr="005B17D3">
        <w:instrText xml:space="preserve"> XE "</w:instrText>
      </w:r>
      <w:r w:rsidRPr="005B17D3">
        <w:rPr>
          <w:iCs/>
        </w:rPr>
        <w:instrText>Capability</w:instrText>
      </w:r>
      <w:r w:rsidRPr="005B17D3">
        <w:instrText xml:space="preserve">" </w:instrText>
      </w:r>
      <w:r w:rsidRPr="005B17D3">
        <w:rPr>
          <w:i/>
          <w:iCs/>
        </w:rPr>
        <w:fldChar w:fldCharType="end"/>
      </w:r>
      <w:r w:rsidRPr="005B17D3">
        <w:t>.</w:t>
      </w:r>
    </w:p>
    <w:p w14:paraId="50A0ABE7" w14:textId="77777777" w:rsidR="00BE52CE" w:rsidRPr="005B17D3" w:rsidRDefault="00BE52CE" w:rsidP="00EF3896">
      <w:pPr>
        <w:pStyle w:val="BodyTextBullet2"/>
      </w:pPr>
      <w:r w:rsidRPr="005B17D3">
        <w:rPr>
          <w:noProof/>
        </w:rPr>
        <w:drawing>
          <wp:inline distT="0" distB="0" distL="0" distR="0" wp14:anchorId="22553411" wp14:editId="39BB35EF">
            <wp:extent cx="151130" cy="151130"/>
            <wp:effectExtent l="19050" t="0" r="1270" b="0"/>
            <wp:docPr id="36" name="Picture 36" descr="capability set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4" descr="capability set icon"/>
                    <pic:cNvPicPr>
                      <a:picLocks noChangeAspect="1" noChangeArrowheads="1"/>
                    </pic:cNvPicPr>
                  </pic:nvPicPr>
                  <pic:blipFill>
                    <a:blip r:embed="rId94" cstate="print"/>
                    <a:srcRect/>
                    <a:stretch>
                      <a:fillRect/>
                    </a:stretch>
                  </pic:blipFill>
                  <pic:spPr bwMode="auto">
                    <a:xfrm>
                      <a:off x="0" y="0"/>
                      <a:ext cx="151130" cy="151130"/>
                    </a:xfrm>
                    <a:prstGeom prst="rect">
                      <a:avLst/>
                    </a:prstGeom>
                    <a:noFill/>
                    <a:ln w="9525">
                      <a:noFill/>
                      <a:miter lim="800000"/>
                      <a:headEnd/>
                      <a:tailEnd/>
                    </a:ln>
                  </pic:spPr>
                </pic:pic>
              </a:graphicData>
            </a:graphic>
          </wp:inline>
        </w:drawing>
      </w:r>
      <w:r w:rsidRPr="005B17D3">
        <w:t> Indicates Capability Set.</w:t>
      </w:r>
    </w:p>
    <w:p w14:paraId="2781E868" w14:textId="77777777" w:rsidR="00456BBD" w:rsidRPr="005B17D3" w:rsidRDefault="00456BBD" w:rsidP="00EF3896">
      <w:pPr>
        <w:pStyle w:val="BodyTextBullet2"/>
      </w:pPr>
    </w:p>
    <w:p w14:paraId="3EEF9BB4" w14:textId="7F602BEC" w:rsidR="00BE52CE" w:rsidRPr="005B17D3" w:rsidRDefault="00BE52CE" w:rsidP="00EF3896">
      <w:pPr>
        <w:pStyle w:val="BodyTextBullet2"/>
      </w:pPr>
      <w:r w:rsidRPr="005B17D3">
        <w:t xml:space="preserve">Click the individual </w:t>
      </w:r>
      <w:r w:rsidRPr="005B17D3">
        <w:rPr>
          <w:i/>
          <w:iCs/>
        </w:rPr>
        <w:t>Role</w:t>
      </w:r>
      <w:r w:rsidRPr="005B17D3">
        <w:t xml:space="preserve"> or </w:t>
      </w:r>
      <w:r w:rsidRPr="005B17D3">
        <w:rPr>
          <w:i/>
          <w:iCs/>
        </w:rPr>
        <w:t xml:space="preserve">Capability Set </w:t>
      </w:r>
      <w:r w:rsidRPr="005B17D3">
        <w:t>to expand</w:t>
      </w:r>
      <w:r w:rsidRPr="005B17D3">
        <w:fldChar w:fldCharType="begin"/>
      </w:r>
      <w:r w:rsidRPr="005B17D3">
        <w:instrText xml:space="preserve"> XE "Expand:individual Roles" </w:instrText>
      </w:r>
      <w:r w:rsidRPr="005B17D3">
        <w:fldChar w:fldCharType="end"/>
      </w:r>
      <w:r w:rsidRPr="005B17D3">
        <w:t xml:space="preserve"> individual </w:t>
      </w:r>
      <w:r w:rsidRPr="005B17D3">
        <w:rPr>
          <w:i/>
          <w:iCs/>
        </w:rPr>
        <w:t>Roles</w:t>
      </w:r>
      <w:r w:rsidRPr="005B17D3">
        <w:rPr>
          <w:i/>
          <w:iCs/>
        </w:rPr>
        <w:fldChar w:fldCharType="begin"/>
      </w:r>
      <w:r w:rsidRPr="005B17D3">
        <w:instrText xml:space="preserve"> XE “Roles” </w:instrText>
      </w:r>
      <w:r w:rsidRPr="005B17D3">
        <w:rPr>
          <w:i/>
          <w:iCs/>
        </w:rPr>
        <w:fldChar w:fldCharType="end"/>
      </w:r>
      <w:r w:rsidRPr="005B17D3">
        <w:t xml:space="preserve"> or </w:t>
      </w:r>
      <w:r w:rsidRPr="005B17D3">
        <w:rPr>
          <w:i/>
          <w:iCs/>
        </w:rPr>
        <w:t>Capability</w:t>
      </w:r>
      <w:r w:rsidRPr="005B17D3">
        <w:rPr>
          <w:i/>
          <w:iCs/>
        </w:rPr>
        <w:fldChar w:fldCharType="begin"/>
      </w:r>
      <w:r w:rsidRPr="005B17D3">
        <w:instrText xml:space="preserve"> XE "</w:instrText>
      </w:r>
      <w:r w:rsidRPr="005B17D3">
        <w:rPr>
          <w:iCs/>
        </w:rPr>
        <w:instrText>Capability:</w:instrText>
      </w:r>
      <w:r w:rsidRPr="005B17D3">
        <w:instrText xml:space="preserve">Sets" </w:instrText>
      </w:r>
      <w:r w:rsidRPr="005B17D3">
        <w:rPr>
          <w:i/>
          <w:iCs/>
        </w:rPr>
        <w:fldChar w:fldCharType="end"/>
      </w:r>
      <w:r w:rsidRPr="005B17D3">
        <w:rPr>
          <w:i/>
          <w:iCs/>
        </w:rPr>
        <w:t xml:space="preserve"> Sets</w:t>
      </w:r>
      <w:r w:rsidR="0008522A" w:rsidRPr="005B17D3">
        <w:t xml:space="preserve">. </w:t>
      </w:r>
      <w:r w:rsidRPr="005B17D3">
        <w:t>Click again to collapse.</w:t>
      </w:r>
    </w:p>
    <w:p w14:paraId="0935199E" w14:textId="77777777" w:rsidR="00BE52CE" w:rsidRPr="005B17D3" w:rsidRDefault="00BE52CE" w:rsidP="00EF3896">
      <w:pPr>
        <w:pStyle w:val="BodyTextBullet2"/>
      </w:pPr>
      <w:r w:rsidRPr="005B17D3">
        <w:t xml:space="preserve">Click the </w:t>
      </w:r>
      <w:r w:rsidRPr="005B17D3">
        <w:rPr>
          <w:b/>
          <w:color w:val="auto"/>
        </w:rPr>
        <w:t>Expand</w:t>
      </w:r>
      <w:r w:rsidRPr="005B17D3">
        <w:rPr>
          <w:b/>
          <w:color w:val="auto"/>
        </w:rPr>
        <w:fldChar w:fldCharType="begin"/>
      </w:r>
      <w:r w:rsidRPr="005B17D3">
        <w:rPr>
          <w:b/>
          <w:color w:val="auto"/>
        </w:rPr>
        <w:instrText xml:space="preserve"> XE "Expand:all hyperlinks" </w:instrText>
      </w:r>
      <w:r w:rsidRPr="005B17D3">
        <w:rPr>
          <w:b/>
          <w:color w:val="auto"/>
        </w:rPr>
        <w:fldChar w:fldCharType="end"/>
      </w:r>
      <w:r w:rsidRPr="005B17D3">
        <w:rPr>
          <w:b/>
          <w:color w:val="auto"/>
        </w:rPr>
        <w:t xml:space="preserve"> All</w:t>
      </w:r>
      <w:r w:rsidRPr="005B17D3">
        <w:rPr>
          <w:color w:val="auto"/>
        </w:rPr>
        <w:t xml:space="preserve"> </w:t>
      </w:r>
      <w:r w:rsidRPr="005B17D3">
        <w:t>hyperlinks to expand</w:t>
      </w:r>
      <w:r w:rsidRPr="005B17D3">
        <w:fldChar w:fldCharType="begin"/>
      </w:r>
      <w:r w:rsidRPr="005B17D3">
        <w:instrText xml:space="preserve"> XE "Expand:all Roles" </w:instrText>
      </w:r>
      <w:r w:rsidRPr="005B17D3">
        <w:fldChar w:fldCharType="end"/>
      </w:r>
      <w:r w:rsidRPr="005B17D3">
        <w:t xml:space="preserve"> all </w:t>
      </w:r>
      <w:r w:rsidRPr="005B17D3">
        <w:rPr>
          <w:i/>
          <w:iCs/>
        </w:rPr>
        <w:t>Roles</w:t>
      </w:r>
      <w:r w:rsidRPr="005B17D3">
        <w:rPr>
          <w:i/>
          <w:iCs/>
        </w:rPr>
        <w:fldChar w:fldCharType="begin"/>
      </w:r>
      <w:r w:rsidRPr="005B17D3">
        <w:instrText xml:space="preserve"> XE “Roles” </w:instrText>
      </w:r>
      <w:r w:rsidRPr="005B17D3">
        <w:rPr>
          <w:i/>
          <w:iCs/>
        </w:rPr>
        <w:fldChar w:fldCharType="end"/>
      </w:r>
      <w:r w:rsidRPr="005B17D3">
        <w:t xml:space="preserve"> </w:t>
      </w:r>
      <w:r w:rsidRPr="005B17D3">
        <w:rPr>
          <w:i/>
          <w:iCs/>
        </w:rPr>
        <w:t>and</w:t>
      </w:r>
      <w:r w:rsidRPr="005B17D3">
        <w:t xml:space="preserve"> </w:t>
      </w:r>
      <w:r w:rsidRPr="005B17D3">
        <w:rPr>
          <w:i/>
          <w:iCs/>
        </w:rPr>
        <w:t>Capabilities</w:t>
      </w:r>
      <w:r w:rsidRPr="005B17D3">
        <w:rPr>
          <w:i/>
          <w:iCs/>
        </w:rPr>
        <w:fldChar w:fldCharType="begin"/>
      </w:r>
      <w:r w:rsidRPr="005B17D3">
        <w:instrText xml:space="preserve"> XE "</w:instrText>
      </w:r>
      <w:r w:rsidRPr="005B17D3">
        <w:rPr>
          <w:rStyle w:val="Hyperlink"/>
          <w:iCs/>
        </w:rPr>
        <w:instrText>Capabilities:</w:instrText>
      </w:r>
      <w:r w:rsidRPr="005B17D3">
        <w:instrText xml:space="preserve">Assigned" </w:instrText>
      </w:r>
      <w:r w:rsidRPr="005B17D3">
        <w:rPr>
          <w:i/>
          <w:iCs/>
        </w:rPr>
        <w:fldChar w:fldCharType="end"/>
      </w:r>
      <w:r w:rsidRPr="005B17D3">
        <w:rPr>
          <w:i/>
          <w:iCs/>
        </w:rPr>
        <w:t xml:space="preserve"> Assigned</w:t>
      </w:r>
      <w:r w:rsidRPr="005B17D3">
        <w:rPr>
          <w:i/>
          <w:iCs/>
        </w:rPr>
        <w:fldChar w:fldCharType="begin"/>
      </w:r>
      <w:r w:rsidRPr="005B17D3">
        <w:instrText xml:space="preserve"> XE "Assigned:Capabilities" </w:instrText>
      </w:r>
      <w:r w:rsidRPr="005B17D3">
        <w:rPr>
          <w:i/>
          <w:iCs/>
        </w:rPr>
        <w:fldChar w:fldCharType="end"/>
      </w:r>
      <w:r w:rsidRPr="005B17D3">
        <w:rPr>
          <w:i/>
          <w:iCs/>
        </w:rPr>
        <w:t xml:space="preserve"> to a User</w:t>
      </w:r>
      <w:r w:rsidRPr="005B17D3">
        <w:t xml:space="preserve"> and </w:t>
      </w:r>
      <w:r w:rsidRPr="005B17D3">
        <w:rPr>
          <w:i/>
          <w:iCs/>
        </w:rPr>
        <w:t>to be Assigned</w:t>
      </w:r>
      <w:r w:rsidRPr="005B17D3">
        <w:t>. Click again to collapse.</w:t>
      </w:r>
    </w:p>
    <w:p w14:paraId="552471FA" w14:textId="77777777" w:rsidR="00BE52CE" w:rsidRPr="005B17D3" w:rsidRDefault="00BE52CE" w:rsidP="00EF3896">
      <w:pPr>
        <w:pStyle w:val="ScreenName"/>
      </w:pPr>
      <w:r w:rsidRPr="005B17D3">
        <w:t>Add/Edit Role</w:t>
      </w:r>
      <w:r w:rsidRPr="005B17D3">
        <w:fldChar w:fldCharType="begin"/>
      </w:r>
      <w:r w:rsidRPr="005B17D3">
        <w:instrText xml:space="preserve"> XE "</w:instrText>
      </w:r>
      <w:r w:rsidRPr="005B17D3">
        <w:rPr>
          <w:iCs/>
          <w:sz w:val="18"/>
          <w:szCs w:val="18"/>
        </w:rPr>
        <w:instrText>Role:</w:instrText>
      </w:r>
      <w:r w:rsidRPr="005B17D3">
        <w:instrText xml:space="preserve">Add/Edit" </w:instrText>
      </w:r>
      <w:r w:rsidRPr="005B17D3">
        <w:fldChar w:fldCharType="end"/>
      </w:r>
    </w:p>
    <w:p w14:paraId="72356AC5" w14:textId="16BE76F4" w:rsidR="00BE52CE" w:rsidRPr="005B17D3" w:rsidRDefault="00BE52CE" w:rsidP="00EF3896">
      <w:pPr>
        <w:pStyle w:val="BodyTextBullet2"/>
      </w:pPr>
      <w:r w:rsidRPr="005B17D3">
        <w:t xml:space="preserve">When adding a </w:t>
      </w:r>
      <w:r w:rsidRPr="005B17D3">
        <w:rPr>
          <w:i/>
          <w:iCs/>
        </w:rPr>
        <w:t>Role</w:t>
      </w:r>
      <w:r w:rsidRPr="005B17D3">
        <w:t xml:space="preserve">, the user must enter a unique name for the </w:t>
      </w:r>
      <w:r w:rsidRPr="005B17D3">
        <w:rPr>
          <w:i/>
          <w:iCs/>
        </w:rPr>
        <w:t>Role</w:t>
      </w:r>
      <w:r w:rsidRPr="005B17D3">
        <w:t xml:space="preserve"> s/he is defining. The name of the </w:t>
      </w:r>
      <w:r w:rsidRPr="005B17D3">
        <w:rPr>
          <w:i/>
          <w:iCs/>
        </w:rPr>
        <w:t>Role</w:t>
      </w:r>
      <w:r w:rsidRPr="005B17D3">
        <w:rPr>
          <w:i/>
          <w:iCs/>
        </w:rPr>
        <w:fldChar w:fldCharType="begin"/>
      </w:r>
      <w:r w:rsidRPr="005B17D3">
        <w:instrText xml:space="preserve"> XE "</w:instrText>
      </w:r>
      <w:r w:rsidRPr="005B17D3">
        <w:rPr>
          <w:iCs/>
        </w:rPr>
        <w:instrText>Role</w:instrText>
      </w:r>
      <w:r w:rsidRPr="005B17D3">
        <w:instrText xml:space="preserve">" </w:instrText>
      </w:r>
      <w:r w:rsidRPr="005B17D3">
        <w:rPr>
          <w:i/>
          <w:iCs/>
        </w:rPr>
        <w:fldChar w:fldCharType="end"/>
      </w:r>
      <w:r w:rsidRPr="005B17D3">
        <w:t xml:space="preserve"> will be displayed when associating </w:t>
      </w:r>
      <w:r w:rsidRPr="005B17D3">
        <w:rPr>
          <w:i/>
          <w:iCs/>
        </w:rPr>
        <w:t>Roles</w:t>
      </w:r>
      <w:r w:rsidRPr="005B17D3">
        <w:rPr>
          <w:i/>
          <w:iCs/>
        </w:rPr>
        <w:fldChar w:fldCharType="begin"/>
      </w:r>
      <w:r w:rsidRPr="005B17D3">
        <w:instrText xml:space="preserve"> XE “Roles” </w:instrText>
      </w:r>
      <w:r w:rsidRPr="005B17D3">
        <w:rPr>
          <w:i/>
          <w:iCs/>
        </w:rPr>
        <w:fldChar w:fldCharType="end"/>
      </w:r>
      <w:r w:rsidRPr="005B17D3">
        <w:t xml:space="preserve"> to a user. The user can enter a date range, which specifies the period of time that a </w:t>
      </w:r>
      <w:r w:rsidRPr="005B17D3">
        <w:rPr>
          <w:i/>
          <w:iCs/>
        </w:rPr>
        <w:t>Role</w:t>
      </w:r>
      <w:r w:rsidRPr="005B17D3">
        <w:t xml:space="preserve"> will be active and therefore available for use when assigned</w:t>
      </w:r>
      <w:r w:rsidRPr="005B17D3">
        <w:fldChar w:fldCharType="begin"/>
      </w:r>
      <w:r w:rsidRPr="005B17D3">
        <w:instrText xml:space="preserve"> XE "</w:instrText>
      </w:r>
      <w:r w:rsidRPr="005B17D3">
        <w:rPr>
          <w:iCs/>
        </w:rPr>
        <w:instrText>Assigned</w:instrText>
      </w:r>
      <w:r w:rsidRPr="005B17D3">
        <w:instrText xml:space="preserve">" </w:instrText>
      </w:r>
      <w:r w:rsidRPr="005B17D3">
        <w:fldChar w:fldCharType="end"/>
      </w:r>
      <w:r w:rsidRPr="005B17D3">
        <w:t xml:space="preserve"> to a user, if desired.  </w:t>
      </w:r>
    </w:p>
    <w:p w14:paraId="23E62EB5" w14:textId="77777777" w:rsidR="004746AE" w:rsidRPr="005B17D3" w:rsidRDefault="004746AE" w:rsidP="00EF3896">
      <w:pPr>
        <w:pStyle w:val="BodyTextBullet2"/>
      </w:pPr>
    </w:p>
    <w:p w14:paraId="064DF770" w14:textId="77777777" w:rsidR="00BE52CE" w:rsidRPr="005B17D3" w:rsidRDefault="00BE52CE" w:rsidP="00EF3896">
      <w:pPr>
        <w:pStyle w:val="ScreenField"/>
      </w:pPr>
      <w:r w:rsidRPr="005B17D3">
        <w:t>Role</w:t>
      </w:r>
      <w:r w:rsidRPr="005B17D3">
        <w:fldChar w:fldCharType="begin"/>
      </w:r>
      <w:r w:rsidRPr="005B17D3">
        <w:instrText xml:space="preserve"> XE "Role:Name" </w:instrText>
      </w:r>
      <w:r w:rsidRPr="005B17D3">
        <w:fldChar w:fldCharType="end"/>
      </w:r>
      <w:r w:rsidRPr="005B17D3">
        <w:t xml:space="preserve"> Name:</w:t>
      </w:r>
    </w:p>
    <w:p w14:paraId="781A3E81" w14:textId="77777777" w:rsidR="00BE52CE" w:rsidRPr="005B17D3" w:rsidRDefault="00BE52CE" w:rsidP="00EF3896">
      <w:pPr>
        <w:pStyle w:val="ScreenFieldDesc"/>
      </w:pPr>
      <w:r w:rsidRPr="005B17D3">
        <w:t>(Edit mode) Displays the name of the role to be edited.</w:t>
      </w:r>
    </w:p>
    <w:p w14:paraId="21DCCB42" w14:textId="77777777" w:rsidR="00BE52CE" w:rsidRPr="005B17D3" w:rsidRDefault="00BE52CE" w:rsidP="00EF3896">
      <w:pPr>
        <w:pStyle w:val="ScreenFieldDesc"/>
      </w:pPr>
      <w:r w:rsidRPr="005B17D3">
        <w:t>(Add mode) Enter the name of the role</w:t>
      </w:r>
      <w:r w:rsidRPr="005B17D3">
        <w:fldChar w:fldCharType="begin"/>
      </w:r>
      <w:r w:rsidRPr="005B17D3">
        <w:instrText xml:space="preserve"> XE "Role" </w:instrText>
      </w:r>
      <w:r w:rsidRPr="005B17D3">
        <w:fldChar w:fldCharType="end"/>
      </w:r>
      <w:r w:rsidRPr="005B17D3">
        <w:t xml:space="preserve"> to be added to the system.</w:t>
      </w:r>
    </w:p>
    <w:p w14:paraId="2E6E6823" w14:textId="77777777" w:rsidR="00BE52CE" w:rsidRPr="005B17D3" w:rsidRDefault="00BE52CE" w:rsidP="00EF3896">
      <w:pPr>
        <w:pStyle w:val="RulesandMore"/>
        <w:rPr>
          <w:sz w:val="18"/>
          <w:szCs w:val="18"/>
        </w:rPr>
      </w:pPr>
      <w:r w:rsidRPr="005B17D3">
        <w:t>Rules</w:t>
      </w:r>
      <w:r w:rsidRPr="005B17D3">
        <w:rPr>
          <w:sz w:val="18"/>
          <w:szCs w:val="18"/>
        </w:rPr>
        <w:t>...</w:t>
      </w:r>
    </w:p>
    <w:p w14:paraId="5C9DD34A" w14:textId="77777777" w:rsidR="00BE52CE" w:rsidRPr="005B17D3" w:rsidRDefault="00BE52CE" w:rsidP="00EF3896">
      <w:pPr>
        <w:pStyle w:val="ListBull2"/>
      </w:pPr>
      <w:r w:rsidRPr="005B17D3">
        <w:rPr>
          <w:iCs/>
        </w:rPr>
        <w:t>Role Name</w:t>
      </w:r>
      <w:r w:rsidRPr="005B17D3">
        <w:t xml:space="preserve"> is a free-text field with a maximum of 50 characters.</w:t>
      </w:r>
    </w:p>
    <w:p w14:paraId="2DBFB026" w14:textId="77777777" w:rsidR="00BE52CE" w:rsidRPr="005B17D3" w:rsidRDefault="00BE52CE" w:rsidP="00EF3896">
      <w:pPr>
        <w:pStyle w:val="ListBull2"/>
      </w:pPr>
      <w:r w:rsidRPr="005B17D3">
        <w:t>This is a required field when adding.</w:t>
      </w:r>
    </w:p>
    <w:p w14:paraId="033D912F" w14:textId="77777777" w:rsidR="004746AE" w:rsidRPr="005B17D3" w:rsidRDefault="004746AE" w:rsidP="00EF3896">
      <w:pPr>
        <w:pStyle w:val="ScreenField"/>
      </w:pPr>
    </w:p>
    <w:p w14:paraId="2DD57BB8" w14:textId="0521F841" w:rsidR="00BE52CE" w:rsidRPr="005B17D3" w:rsidRDefault="00BE52CE" w:rsidP="00EF3896">
      <w:pPr>
        <w:pStyle w:val="ScreenField"/>
      </w:pPr>
      <w:r w:rsidRPr="005B17D3">
        <w:t>Role</w:t>
      </w:r>
      <w:r w:rsidRPr="005B17D3">
        <w:fldChar w:fldCharType="begin"/>
      </w:r>
      <w:r w:rsidRPr="005B17D3">
        <w:instrText xml:space="preserve"> XE "Role:Description" </w:instrText>
      </w:r>
      <w:r w:rsidRPr="005B17D3">
        <w:fldChar w:fldCharType="end"/>
      </w:r>
      <w:r w:rsidRPr="005B17D3">
        <w:t xml:space="preserve"> Description:</w:t>
      </w:r>
    </w:p>
    <w:p w14:paraId="71F81A7B" w14:textId="77777777" w:rsidR="00BE52CE" w:rsidRPr="005B17D3" w:rsidRDefault="00BE52CE" w:rsidP="00EF3896">
      <w:pPr>
        <w:pStyle w:val="ScreenFieldDesc"/>
      </w:pPr>
      <w:r w:rsidRPr="005B17D3">
        <w:t xml:space="preserve">(Edit) Displays the </w:t>
      </w:r>
      <w:r w:rsidRPr="005B17D3">
        <w:rPr>
          <w:i/>
        </w:rPr>
        <w:t>Role Description</w:t>
      </w:r>
      <w:r w:rsidRPr="005B17D3">
        <w:t>.</w:t>
      </w:r>
    </w:p>
    <w:p w14:paraId="561CDC50" w14:textId="77777777" w:rsidR="00BE52CE" w:rsidRPr="005B17D3" w:rsidRDefault="00BE52CE" w:rsidP="00EF3896">
      <w:pPr>
        <w:pStyle w:val="ScreenFieldDesc"/>
      </w:pPr>
      <w:r w:rsidRPr="005B17D3">
        <w:t>(Add) Enter a short description of the role. Field is free text.</w:t>
      </w:r>
    </w:p>
    <w:p w14:paraId="1038D721" w14:textId="77777777" w:rsidR="004746AE" w:rsidRPr="005B17D3" w:rsidRDefault="004746AE" w:rsidP="00EF3896">
      <w:pPr>
        <w:pStyle w:val="ScreenField"/>
      </w:pPr>
    </w:p>
    <w:p w14:paraId="2C3CDE2D" w14:textId="6BF77B0F" w:rsidR="00BE52CE" w:rsidRPr="005B17D3" w:rsidRDefault="00BE52CE" w:rsidP="00EF3896">
      <w:pPr>
        <w:pStyle w:val="ScreenField"/>
      </w:pPr>
      <w:r w:rsidRPr="005B17D3">
        <w:t>Active Date</w:t>
      </w:r>
      <w:r w:rsidRPr="005B17D3">
        <w:fldChar w:fldCharType="begin"/>
      </w:r>
      <w:r w:rsidRPr="005B17D3">
        <w:instrText xml:space="preserve"> XE "Date:Roles Active" </w:instrText>
      </w:r>
      <w:r w:rsidRPr="005B17D3">
        <w:fldChar w:fldCharType="end"/>
      </w:r>
      <w:r w:rsidRPr="005B17D3">
        <w:t>:</w:t>
      </w:r>
    </w:p>
    <w:p w14:paraId="36243A84" w14:textId="77777777" w:rsidR="00BE52CE" w:rsidRPr="005B17D3" w:rsidRDefault="00BE52CE" w:rsidP="00EF3896">
      <w:pPr>
        <w:pStyle w:val="ScreenFieldDesc"/>
      </w:pPr>
      <w:r w:rsidRPr="005B17D3">
        <w:rPr>
          <w:i/>
        </w:rPr>
        <w:t>Active Date</w:t>
      </w:r>
      <w:r w:rsidRPr="005B17D3">
        <w:t xml:space="preserve"> displays the date the role</w:t>
      </w:r>
      <w:r w:rsidRPr="005B17D3">
        <w:fldChar w:fldCharType="begin"/>
      </w:r>
      <w:r w:rsidRPr="005B17D3">
        <w:instrText xml:space="preserve"> XE "Role" </w:instrText>
      </w:r>
      <w:r w:rsidRPr="005B17D3">
        <w:fldChar w:fldCharType="end"/>
      </w:r>
      <w:r w:rsidRPr="005B17D3">
        <w:t xml:space="preserve"> became active. Enter a new</w:t>
      </w:r>
      <w:r w:rsidRPr="005B17D3">
        <w:fldChar w:fldCharType="begin"/>
      </w:r>
      <w:r w:rsidRPr="005B17D3">
        <w:instrText xml:space="preserve"> XE "New:Role:Active Date" </w:instrText>
      </w:r>
      <w:r w:rsidRPr="005B17D3">
        <w:fldChar w:fldCharType="end"/>
      </w:r>
      <w:r w:rsidRPr="005B17D3">
        <w:t xml:space="preserve"> date if desired.</w:t>
      </w:r>
    </w:p>
    <w:p w14:paraId="26E5AF73" w14:textId="77777777" w:rsidR="00BE52CE" w:rsidRPr="005B17D3" w:rsidRDefault="00BE52CE" w:rsidP="00EF3896">
      <w:pPr>
        <w:pStyle w:val="RulesandMore"/>
        <w:rPr>
          <w:sz w:val="18"/>
          <w:szCs w:val="18"/>
        </w:rPr>
      </w:pPr>
      <w:r w:rsidRPr="005B17D3">
        <w:t>Rules</w:t>
      </w:r>
      <w:r w:rsidRPr="005B17D3">
        <w:rPr>
          <w:sz w:val="18"/>
          <w:szCs w:val="18"/>
        </w:rPr>
        <w:t>...</w:t>
      </w:r>
    </w:p>
    <w:p w14:paraId="54888BEB" w14:textId="77777777" w:rsidR="00BE52CE" w:rsidRPr="005B17D3" w:rsidRDefault="00BE52CE" w:rsidP="00EF3896">
      <w:pPr>
        <w:pStyle w:val="ListBull2"/>
      </w:pPr>
      <w:r w:rsidRPr="005B17D3">
        <w:t>Active Date must be before the Inactive Date.</w:t>
      </w:r>
    </w:p>
    <w:p w14:paraId="156C989B" w14:textId="77777777" w:rsidR="00BE52CE" w:rsidRPr="005B17D3" w:rsidRDefault="00BE52CE" w:rsidP="00EF3896">
      <w:pPr>
        <w:pStyle w:val="ListBull2"/>
      </w:pPr>
      <w:r w:rsidRPr="005B17D3">
        <w:t>Active Date cannot be in the past.</w:t>
      </w:r>
    </w:p>
    <w:p w14:paraId="02272ACF" w14:textId="77777777" w:rsidR="00BE52CE" w:rsidRPr="005B17D3" w:rsidRDefault="00BE52CE" w:rsidP="00EF3896">
      <w:pPr>
        <w:pStyle w:val="ListBull2"/>
      </w:pPr>
      <w:r w:rsidRPr="005B17D3">
        <w:t>Format is mm/dd/yyyy.</w:t>
      </w:r>
    </w:p>
    <w:p w14:paraId="33A1F907" w14:textId="77777777" w:rsidR="00BE52CE" w:rsidRPr="005B17D3" w:rsidRDefault="00BE52CE" w:rsidP="00EF3896">
      <w:pPr>
        <w:pStyle w:val="ListBull2"/>
      </w:pPr>
      <w:r w:rsidRPr="005B17D3">
        <w:t>Optional (no date means the Role</w:t>
      </w:r>
      <w:r w:rsidRPr="005B17D3">
        <w:fldChar w:fldCharType="begin"/>
      </w:r>
      <w:r w:rsidRPr="005B17D3">
        <w:instrText xml:space="preserve"> XE "Role" </w:instrText>
      </w:r>
      <w:r w:rsidRPr="005B17D3">
        <w:fldChar w:fldCharType="end"/>
      </w:r>
      <w:r w:rsidRPr="005B17D3">
        <w:t xml:space="preserve"> is active immediately)</w:t>
      </w:r>
    </w:p>
    <w:p w14:paraId="2D66CFA0" w14:textId="77777777" w:rsidR="004746AE" w:rsidRPr="005B17D3" w:rsidRDefault="004746AE" w:rsidP="00EF3896">
      <w:pPr>
        <w:pStyle w:val="ScreenField"/>
      </w:pPr>
    </w:p>
    <w:p w14:paraId="67DB535D" w14:textId="6FA1CDF3" w:rsidR="00BE52CE" w:rsidRPr="005B17D3" w:rsidRDefault="00BE52CE" w:rsidP="00EF3896">
      <w:pPr>
        <w:pStyle w:val="ScreenField"/>
      </w:pPr>
      <w:r w:rsidRPr="005B17D3">
        <w:t>Inactive Date</w:t>
      </w:r>
      <w:r w:rsidRPr="005B17D3">
        <w:fldChar w:fldCharType="begin"/>
      </w:r>
      <w:r w:rsidRPr="005B17D3">
        <w:instrText xml:space="preserve"> XE "Date:Roles Inactive" </w:instrText>
      </w:r>
      <w:r w:rsidRPr="005B17D3">
        <w:fldChar w:fldCharType="end"/>
      </w:r>
      <w:r w:rsidRPr="005B17D3">
        <w:t>:</w:t>
      </w:r>
    </w:p>
    <w:p w14:paraId="641A151D" w14:textId="77777777" w:rsidR="00BE52CE" w:rsidRPr="005B17D3" w:rsidRDefault="00BE52CE" w:rsidP="00EF3896">
      <w:pPr>
        <w:pStyle w:val="ScreenFieldDesc"/>
      </w:pPr>
      <w:r w:rsidRPr="005B17D3">
        <w:t>Inactive Date displays the inactive date. Enter a new</w:t>
      </w:r>
      <w:r w:rsidRPr="005B17D3">
        <w:fldChar w:fldCharType="begin"/>
      </w:r>
      <w:r w:rsidRPr="005B17D3">
        <w:instrText xml:space="preserve"> XE "New:Role:Inactive Date" </w:instrText>
      </w:r>
      <w:r w:rsidRPr="005B17D3">
        <w:fldChar w:fldCharType="end"/>
      </w:r>
      <w:r w:rsidRPr="005B17D3">
        <w:t xml:space="preserve"> date if desired.</w:t>
      </w:r>
    </w:p>
    <w:p w14:paraId="57A8DCD0" w14:textId="77777777" w:rsidR="00BE52CE" w:rsidRPr="005B17D3" w:rsidRDefault="00BE52CE" w:rsidP="00EF3896">
      <w:pPr>
        <w:pStyle w:val="RulesandMore"/>
        <w:rPr>
          <w:sz w:val="18"/>
          <w:szCs w:val="18"/>
        </w:rPr>
      </w:pPr>
      <w:r w:rsidRPr="005B17D3">
        <w:t>Rules</w:t>
      </w:r>
      <w:r w:rsidRPr="005B17D3">
        <w:rPr>
          <w:sz w:val="18"/>
          <w:szCs w:val="18"/>
        </w:rPr>
        <w:t>...</w:t>
      </w:r>
    </w:p>
    <w:p w14:paraId="042C0B41" w14:textId="77777777" w:rsidR="00BE52CE" w:rsidRPr="005B17D3" w:rsidRDefault="00BE52CE" w:rsidP="00EF3896">
      <w:pPr>
        <w:pStyle w:val="ListBull2"/>
      </w:pPr>
      <w:r w:rsidRPr="005B17D3">
        <w:t>Inactive Date must be after the Active Date.</w:t>
      </w:r>
    </w:p>
    <w:p w14:paraId="28B88179" w14:textId="77777777" w:rsidR="00BE52CE" w:rsidRPr="005B17D3" w:rsidRDefault="00BE52CE" w:rsidP="00EF3896">
      <w:pPr>
        <w:pStyle w:val="ListBull2"/>
      </w:pPr>
      <w:r w:rsidRPr="005B17D3">
        <w:t>Format is mm/dd/yyyy.</w:t>
      </w:r>
    </w:p>
    <w:p w14:paraId="494BD606" w14:textId="5C37F9C6" w:rsidR="00BE52CE" w:rsidRPr="005B17D3" w:rsidRDefault="00BE52CE" w:rsidP="00EF3896">
      <w:pPr>
        <w:pStyle w:val="ListBull2"/>
      </w:pPr>
      <w:r w:rsidRPr="005B17D3">
        <w:t xml:space="preserve">Optional (no date means the </w:t>
      </w:r>
      <w:r w:rsidRPr="005B17D3">
        <w:rPr>
          <w:i/>
          <w:iCs/>
        </w:rPr>
        <w:t>Role</w:t>
      </w:r>
      <w:r w:rsidRPr="005B17D3">
        <w:rPr>
          <w:i/>
          <w:iCs/>
        </w:rPr>
        <w:fldChar w:fldCharType="begin"/>
      </w:r>
      <w:r w:rsidRPr="005B17D3">
        <w:instrText xml:space="preserve"> XE "</w:instrText>
      </w:r>
      <w:r w:rsidRPr="005B17D3">
        <w:rPr>
          <w:iCs/>
        </w:rPr>
        <w:instrText>Role</w:instrText>
      </w:r>
      <w:r w:rsidRPr="005B17D3">
        <w:instrText xml:space="preserve">" </w:instrText>
      </w:r>
      <w:r w:rsidRPr="005B17D3">
        <w:rPr>
          <w:i/>
          <w:iCs/>
        </w:rPr>
        <w:fldChar w:fldCharType="end"/>
      </w:r>
      <w:r w:rsidRPr="005B17D3">
        <w:t xml:space="preserve"> is active indefinitely)</w:t>
      </w:r>
    </w:p>
    <w:p w14:paraId="6A761A29" w14:textId="77777777" w:rsidR="004746AE" w:rsidRPr="005B17D3" w:rsidRDefault="004746AE" w:rsidP="004746AE">
      <w:pPr>
        <w:pStyle w:val="ListBull2"/>
        <w:numPr>
          <w:ilvl w:val="0"/>
          <w:numId w:val="0"/>
        </w:numPr>
        <w:ind w:left="720"/>
      </w:pPr>
    </w:p>
    <w:p w14:paraId="7D5E8090" w14:textId="20132B3F" w:rsidR="00BE52CE" w:rsidRPr="005B17D3" w:rsidRDefault="00BE52CE" w:rsidP="00EF3896">
      <w:pPr>
        <w:pStyle w:val="Heading4"/>
      </w:pPr>
      <w:bookmarkStart w:id="844" w:name="_Toc31622227"/>
      <w:r w:rsidRPr="005B17D3">
        <w:t>Capabilities Sets Tab</w:t>
      </w:r>
      <w:bookmarkEnd w:id="844"/>
    </w:p>
    <w:p w14:paraId="2D771318" w14:textId="77777777" w:rsidR="00BE52CE" w:rsidRPr="005B17D3" w:rsidRDefault="00BE52CE" w:rsidP="00EF3896">
      <w:pPr>
        <w:pStyle w:val="ScreenName"/>
      </w:pPr>
      <w:r w:rsidRPr="005B17D3">
        <w:t>Capability</w:t>
      </w:r>
      <w:r w:rsidRPr="005B17D3">
        <w:fldChar w:fldCharType="begin"/>
      </w:r>
      <w:r w:rsidRPr="005B17D3">
        <w:instrText xml:space="preserve"> XE "Capability:Sets" </w:instrText>
      </w:r>
      <w:r w:rsidRPr="005B17D3">
        <w:fldChar w:fldCharType="end"/>
      </w:r>
      <w:r w:rsidRPr="005B17D3">
        <w:t xml:space="preserve"> Sets and Capabilities</w:t>
      </w:r>
      <w:r w:rsidRPr="005B17D3">
        <w:fldChar w:fldCharType="begin"/>
      </w:r>
      <w:r w:rsidRPr="005B17D3">
        <w:instrText xml:space="preserve"> XE "</w:instrText>
      </w:r>
      <w:r w:rsidRPr="005B17D3">
        <w:rPr>
          <w:rStyle w:val="Hyperlink"/>
          <w:iCs/>
          <w:sz w:val="18"/>
          <w:szCs w:val="18"/>
        </w:rPr>
        <w:instrText>Capabilities:</w:instrText>
      </w:r>
      <w:r w:rsidRPr="005B17D3">
        <w:instrText xml:space="preserve">Currently Assigned" </w:instrText>
      </w:r>
      <w:r w:rsidRPr="005B17D3">
        <w:fldChar w:fldCharType="end"/>
      </w:r>
      <w:r w:rsidRPr="005B17D3">
        <w:fldChar w:fldCharType="begin"/>
      </w:r>
      <w:r w:rsidRPr="005B17D3">
        <w:instrText xml:space="preserve"> XE "Capabilities" </w:instrText>
      </w:r>
      <w:r w:rsidRPr="005B17D3">
        <w:fldChar w:fldCharType="end"/>
      </w:r>
      <w:r w:rsidRPr="005B17D3">
        <w:t xml:space="preserve"> Currently Assigned</w:t>
      </w:r>
      <w:r w:rsidRPr="005B17D3">
        <w:fldChar w:fldCharType="begin"/>
      </w:r>
      <w:r w:rsidRPr="005B17D3">
        <w:instrText xml:space="preserve"> XE "</w:instrText>
      </w:r>
      <w:r w:rsidRPr="005B17D3">
        <w:rPr>
          <w:iCs/>
          <w:sz w:val="18"/>
          <w:szCs w:val="18"/>
        </w:rPr>
        <w:instrText>Assigned:</w:instrText>
      </w:r>
      <w:r w:rsidRPr="005B17D3">
        <w:instrText xml:space="preserve">Capabilities" </w:instrText>
      </w:r>
      <w:r w:rsidRPr="005B17D3">
        <w:fldChar w:fldCharType="end"/>
      </w:r>
      <w:r w:rsidRPr="005B17D3">
        <w:t xml:space="preserve"> to Role</w:t>
      </w:r>
      <w:r w:rsidRPr="005B17D3">
        <w:fldChar w:fldCharType="begin"/>
      </w:r>
      <w:r w:rsidRPr="005B17D3">
        <w:instrText xml:space="preserve"> XE "</w:instrText>
      </w:r>
      <w:r w:rsidRPr="005B17D3">
        <w:rPr>
          <w:iCs/>
          <w:sz w:val="18"/>
          <w:szCs w:val="18"/>
        </w:rPr>
        <w:instrText>Role</w:instrText>
      </w:r>
      <w:r w:rsidRPr="005B17D3">
        <w:instrText xml:space="preserve">" </w:instrText>
      </w:r>
      <w:r w:rsidRPr="005B17D3">
        <w:fldChar w:fldCharType="end"/>
      </w:r>
      <w:r w:rsidRPr="005B17D3">
        <w:t xml:space="preserve"> - Unselect to Delete (Edit mode only)</w:t>
      </w:r>
    </w:p>
    <w:p w14:paraId="4C244015" w14:textId="77777777" w:rsidR="00BE52CE" w:rsidRPr="005B17D3" w:rsidRDefault="00BE52CE" w:rsidP="00EF3896">
      <w:pPr>
        <w:pStyle w:val="ScreenField"/>
      </w:pPr>
      <w:r w:rsidRPr="005B17D3">
        <w:t>Name:</w:t>
      </w:r>
    </w:p>
    <w:p w14:paraId="25BB4098" w14:textId="77777777" w:rsidR="00BE52CE" w:rsidRPr="005B17D3" w:rsidRDefault="00BE52CE" w:rsidP="00EF3896">
      <w:pPr>
        <w:pStyle w:val="ScreenFieldDesc"/>
      </w:pPr>
      <w:r w:rsidRPr="005B17D3">
        <w:t xml:space="preserve">The name of the </w:t>
      </w:r>
      <w:r w:rsidRPr="005B17D3">
        <w:rPr>
          <w:i/>
        </w:rPr>
        <w:t>Capability Set</w:t>
      </w:r>
      <w:r w:rsidRPr="005B17D3">
        <w:t xml:space="preserve"> (permissions) which exists for the role name.</w:t>
      </w:r>
    </w:p>
    <w:p w14:paraId="1BA9CE54" w14:textId="4D5DCAE2" w:rsidR="00BE52CE" w:rsidRPr="005B17D3" w:rsidRDefault="00BE52CE" w:rsidP="00EF3896">
      <w:pPr>
        <w:pStyle w:val="ScreenFieldDesc"/>
      </w:pPr>
      <w:r w:rsidRPr="005B17D3">
        <w:t xml:space="preserve">Remove the checkbox to unassign the </w:t>
      </w:r>
      <w:r w:rsidRPr="005B17D3">
        <w:rPr>
          <w:i/>
        </w:rPr>
        <w:t>Capability</w:t>
      </w:r>
      <w:r w:rsidRPr="005B17D3">
        <w:rPr>
          <w:i/>
        </w:rPr>
        <w:fldChar w:fldCharType="begin"/>
      </w:r>
      <w:r w:rsidRPr="005B17D3">
        <w:instrText xml:space="preserve"> XE "Capability:Sets" </w:instrText>
      </w:r>
      <w:r w:rsidRPr="005B17D3">
        <w:rPr>
          <w:i/>
        </w:rPr>
        <w:fldChar w:fldCharType="end"/>
      </w:r>
      <w:r w:rsidRPr="005B17D3">
        <w:rPr>
          <w:i/>
        </w:rPr>
        <w:t xml:space="preserve"> Set</w:t>
      </w:r>
      <w:r w:rsidRPr="005B17D3">
        <w:t>.</w:t>
      </w:r>
    </w:p>
    <w:p w14:paraId="223D287B" w14:textId="77777777" w:rsidR="00906EB1" w:rsidRPr="005B17D3" w:rsidRDefault="00906EB1" w:rsidP="00906EB1">
      <w:pPr>
        <w:pStyle w:val="ScreenField"/>
      </w:pPr>
    </w:p>
    <w:p w14:paraId="5C5D2E73" w14:textId="77777777" w:rsidR="00BE52CE" w:rsidRPr="005B17D3" w:rsidRDefault="00BE52CE" w:rsidP="00EF3896">
      <w:pPr>
        <w:pStyle w:val="ScreenField"/>
      </w:pPr>
      <w:r w:rsidRPr="005B17D3">
        <w:t>Active Date</w:t>
      </w:r>
      <w:r w:rsidRPr="005B17D3">
        <w:fldChar w:fldCharType="begin"/>
      </w:r>
      <w:r w:rsidRPr="005B17D3">
        <w:instrText xml:space="preserve"> XE "Date:Capability Set Active" </w:instrText>
      </w:r>
      <w:r w:rsidRPr="005B17D3">
        <w:fldChar w:fldCharType="end"/>
      </w:r>
      <w:r w:rsidRPr="005B17D3">
        <w:t>:</w:t>
      </w:r>
    </w:p>
    <w:p w14:paraId="7DCBEBFB" w14:textId="77777777" w:rsidR="00BE52CE" w:rsidRPr="005B17D3" w:rsidRDefault="00BE52CE" w:rsidP="00EF3896">
      <w:pPr>
        <w:pStyle w:val="ScreenFieldDesc"/>
      </w:pPr>
      <w:r w:rsidRPr="005B17D3">
        <w:t xml:space="preserve">The date the </w:t>
      </w:r>
      <w:r w:rsidRPr="005B17D3">
        <w:rPr>
          <w:i/>
        </w:rPr>
        <w:t>Capability Set</w:t>
      </w:r>
      <w:r w:rsidRPr="005B17D3">
        <w:t xml:space="preserve"> is active.</w:t>
      </w:r>
    </w:p>
    <w:p w14:paraId="752016E2" w14:textId="77777777" w:rsidR="00906EB1" w:rsidRPr="005B17D3" w:rsidRDefault="00906EB1" w:rsidP="00EF3896">
      <w:pPr>
        <w:pStyle w:val="ScreenField"/>
      </w:pPr>
    </w:p>
    <w:p w14:paraId="13290634" w14:textId="1F46AB23" w:rsidR="00BE52CE" w:rsidRPr="005B17D3" w:rsidRDefault="00BE52CE" w:rsidP="00EF3896">
      <w:pPr>
        <w:pStyle w:val="ScreenField"/>
      </w:pPr>
      <w:r w:rsidRPr="005B17D3">
        <w:t>Inactive Date</w:t>
      </w:r>
      <w:r w:rsidRPr="005B17D3">
        <w:fldChar w:fldCharType="begin"/>
      </w:r>
      <w:r w:rsidRPr="005B17D3">
        <w:instrText xml:space="preserve"> XE "Date:Capability Set Inactive" </w:instrText>
      </w:r>
      <w:r w:rsidRPr="005B17D3">
        <w:fldChar w:fldCharType="end"/>
      </w:r>
      <w:r w:rsidRPr="005B17D3">
        <w:t>:</w:t>
      </w:r>
    </w:p>
    <w:p w14:paraId="27DFC2D9" w14:textId="77777777" w:rsidR="00BE52CE" w:rsidRPr="005B17D3" w:rsidRDefault="00BE52CE" w:rsidP="00EF3896">
      <w:pPr>
        <w:pStyle w:val="ScreenFieldDesc"/>
      </w:pPr>
      <w:r w:rsidRPr="005B17D3">
        <w:t xml:space="preserve">The date the </w:t>
      </w:r>
      <w:r w:rsidRPr="005B17D3">
        <w:rPr>
          <w:i/>
        </w:rPr>
        <w:t>Capability Set</w:t>
      </w:r>
      <w:r w:rsidRPr="005B17D3">
        <w:t xml:space="preserve"> is inactive.</w:t>
      </w:r>
    </w:p>
    <w:p w14:paraId="7E29A92F" w14:textId="77777777" w:rsidR="00906EB1" w:rsidRPr="005B17D3" w:rsidRDefault="00906EB1" w:rsidP="00EF3896">
      <w:pPr>
        <w:pStyle w:val="ScreenName"/>
      </w:pPr>
    </w:p>
    <w:p w14:paraId="4E42BD06" w14:textId="6B1ACCA4" w:rsidR="00BE52CE" w:rsidRPr="005B17D3" w:rsidRDefault="00BE52CE" w:rsidP="00EF3896">
      <w:pPr>
        <w:pStyle w:val="ScreenName"/>
      </w:pPr>
      <w:r w:rsidRPr="005B17D3">
        <w:t>Capability</w:t>
      </w:r>
      <w:r w:rsidRPr="005B17D3">
        <w:fldChar w:fldCharType="begin"/>
      </w:r>
      <w:r w:rsidRPr="005B17D3">
        <w:instrText xml:space="preserve"> XE "Capability:Sets" </w:instrText>
      </w:r>
      <w:r w:rsidRPr="005B17D3">
        <w:fldChar w:fldCharType="end"/>
      </w:r>
      <w:r w:rsidRPr="005B17D3">
        <w:t xml:space="preserve"> Sets and Capabilities</w:t>
      </w:r>
      <w:r w:rsidRPr="005B17D3">
        <w:fldChar w:fldCharType="begin"/>
      </w:r>
      <w:r w:rsidRPr="005B17D3">
        <w:instrText xml:space="preserve"> XE "</w:instrText>
      </w:r>
      <w:r w:rsidRPr="005B17D3">
        <w:rPr>
          <w:rStyle w:val="Hyperlink"/>
          <w:iCs/>
          <w:sz w:val="18"/>
          <w:szCs w:val="18"/>
        </w:rPr>
        <w:instrText>Capabilities:</w:instrText>
      </w:r>
      <w:r w:rsidRPr="005B17D3">
        <w:instrText xml:space="preserve">Available to be Assigned" </w:instrText>
      </w:r>
      <w:r w:rsidRPr="005B17D3">
        <w:fldChar w:fldCharType="end"/>
      </w:r>
      <w:r w:rsidRPr="005B17D3">
        <w:t xml:space="preserve"> Available to be Assigned</w:t>
      </w:r>
      <w:r w:rsidRPr="005B17D3">
        <w:fldChar w:fldCharType="begin"/>
      </w:r>
      <w:r w:rsidRPr="005B17D3">
        <w:instrText xml:space="preserve"> XE "</w:instrText>
      </w:r>
      <w:r w:rsidRPr="005B17D3">
        <w:rPr>
          <w:iCs/>
          <w:sz w:val="18"/>
          <w:szCs w:val="18"/>
        </w:rPr>
        <w:instrText>Assigned:</w:instrText>
      </w:r>
      <w:r w:rsidRPr="005B17D3">
        <w:instrText xml:space="preserve">Capabilities Available" </w:instrText>
      </w:r>
      <w:r w:rsidRPr="005B17D3">
        <w:fldChar w:fldCharType="end"/>
      </w:r>
      <w:r w:rsidRPr="005B17D3">
        <w:t xml:space="preserve"> - Select to Add (Add or Edit mode) </w:t>
      </w:r>
    </w:p>
    <w:p w14:paraId="715A5FE0" w14:textId="77777777" w:rsidR="00BE52CE" w:rsidRPr="005B17D3" w:rsidRDefault="00BE52CE" w:rsidP="00EF3896">
      <w:pPr>
        <w:pStyle w:val="BodyTextBullet2"/>
      </w:pPr>
      <w:r w:rsidRPr="005B17D3">
        <w:t>Users</w:t>
      </w:r>
      <w:r w:rsidRPr="005B17D3">
        <w:fldChar w:fldCharType="begin"/>
      </w:r>
      <w:r w:rsidRPr="005B17D3">
        <w:instrText xml:space="preserve"> XE "User:Roles:change history" </w:instrText>
      </w:r>
      <w:r w:rsidRPr="005B17D3">
        <w:fldChar w:fldCharType="end"/>
      </w:r>
      <w:r w:rsidRPr="005B17D3">
        <w:t xml:space="preserve"> can see a history of changes that have been made to a particular </w:t>
      </w:r>
      <w:r w:rsidRPr="005B17D3">
        <w:rPr>
          <w:i/>
          <w:iCs/>
        </w:rPr>
        <w:t>Role</w:t>
      </w:r>
      <w:r w:rsidRPr="005B17D3">
        <w:rPr>
          <w:i/>
          <w:iCs/>
        </w:rPr>
        <w:fldChar w:fldCharType="begin"/>
      </w:r>
      <w:r w:rsidRPr="005B17D3">
        <w:instrText xml:space="preserve"> XE "</w:instrText>
      </w:r>
      <w:r w:rsidRPr="005B17D3">
        <w:rPr>
          <w:iCs/>
        </w:rPr>
        <w:instrText>Role</w:instrText>
      </w:r>
      <w:r w:rsidRPr="005B17D3">
        <w:instrText xml:space="preserve">" </w:instrText>
      </w:r>
      <w:r w:rsidRPr="005B17D3">
        <w:rPr>
          <w:i/>
          <w:iCs/>
        </w:rPr>
        <w:fldChar w:fldCharType="end"/>
      </w:r>
      <w:r w:rsidRPr="005B17D3">
        <w:t xml:space="preserve">. Changed values are displayed in red fonts and are indicated by a </w:t>
      </w:r>
      <w:r w:rsidRPr="005B17D3">
        <w:rPr>
          <w:rFonts w:ascii="Times New Roman Bold" w:hAnsi="Times New Roman Bold"/>
          <w:b/>
          <w:noProof/>
          <w:position w:val="-12"/>
        </w:rPr>
        <w:drawing>
          <wp:inline distT="0" distB="0" distL="0" distR="0" wp14:anchorId="5E10EFC8" wp14:editId="4ACBC351">
            <wp:extent cx="158750" cy="158750"/>
            <wp:effectExtent l="19050" t="0" r="0" b="0"/>
            <wp:docPr id="574" name="Picture 574" descr="data change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4" descr="data changed symbol"/>
                    <pic:cNvPicPr>
                      <a:picLocks noChangeAspect="1" noChangeArrowheads="1"/>
                    </pic:cNvPicPr>
                  </pic:nvPicPr>
                  <pic:blipFill>
                    <a:blip r:embed="rId35" cstate="print"/>
                    <a:srcRect/>
                    <a:stretch>
                      <a:fillRect/>
                    </a:stretch>
                  </pic:blipFill>
                  <pic:spPr bwMode="auto">
                    <a:xfrm>
                      <a:off x="0" y="0"/>
                      <a:ext cx="158750" cy="158750"/>
                    </a:xfrm>
                    <a:prstGeom prst="rect">
                      <a:avLst/>
                    </a:prstGeom>
                    <a:noFill/>
                    <a:ln w="9525">
                      <a:noFill/>
                      <a:miter lim="800000"/>
                      <a:headEnd/>
                      <a:tailEnd/>
                    </a:ln>
                  </pic:spPr>
                </pic:pic>
              </a:graphicData>
            </a:graphic>
          </wp:inline>
        </w:drawing>
      </w:r>
      <w:r w:rsidRPr="005B17D3">
        <w:t xml:space="preserve"> symbol in the </w:t>
      </w:r>
      <w:r w:rsidRPr="005B17D3">
        <w:rPr>
          <w:b/>
        </w:rPr>
        <w:t>Data Changed</w:t>
      </w:r>
      <w:r w:rsidRPr="005B17D3">
        <w:t xml:space="preserve"> column from the </w:t>
      </w:r>
      <w:r w:rsidRPr="005B17D3">
        <w:rPr>
          <w:b/>
        </w:rPr>
        <w:t xml:space="preserve">Capability Sets and Capabilities Available to be Assigned – Select to Add (Add or Edit mode) </w:t>
      </w:r>
      <w:r w:rsidRPr="005B17D3">
        <w:t>screen.</w:t>
      </w:r>
    </w:p>
    <w:p w14:paraId="515CB279" w14:textId="77777777" w:rsidR="00906EB1" w:rsidRPr="005B17D3" w:rsidRDefault="00906EB1" w:rsidP="00EF3896">
      <w:pPr>
        <w:pStyle w:val="ScreenField"/>
      </w:pPr>
    </w:p>
    <w:p w14:paraId="331D0644" w14:textId="1F4C68C9" w:rsidR="00BE52CE" w:rsidRPr="005B17D3" w:rsidRDefault="00BE52CE" w:rsidP="00EF3896">
      <w:pPr>
        <w:pStyle w:val="ScreenField"/>
      </w:pPr>
      <w:r w:rsidRPr="005B17D3">
        <w:t>Name:</w:t>
      </w:r>
    </w:p>
    <w:p w14:paraId="7B863C23" w14:textId="77777777" w:rsidR="00BE52CE" w:rsidRPr="005B17D3" w:rsidRDefault="00BE52CE" w:rsidP="00EF3896">
      <w:pPr>
        <w:pStyle w:val="ScreenFieldDesc"/>
      </w:pPr>
      <w:r w:rsidRPr="005B17D3">
        <w:t xml:space="preserve">The name of the </w:t>
      </w:r>
      <w:r w:rsidRPr="005B17D3">
        <w:rPr>
          <w:i/>
        </w:rPr>
        <w:t>Capability Set</w:t>
      </w:r>
      <w:r w:rsidRPr="005B17D3">
        <w:t xml:space="preserve"> (permissions) available for adding to the role</w:t>
      </w:r>
      <w:r w:rsidRPr="005B17D3">
        <w:fldChar w:fldCharType="begin"/>
      </w:r>
      <w:r w:rsidRPr="005B17D3">
        <w:instrText xml:space="preserve"> XE "Role" </w:instrText>
      </w:r>
      <w:r w:rsidRPr="005B17D3">
        <w:fldChar w:fldCharType="end"/>
      </w:r>
      <w:r w:rsidRPr="005B17D3">
        <w:t>.</w:t>
      </w:r>
    </w:p>
    <w:p w14:paraId="67BDF7F5" w14:textId="77777777" w:rsidR="00BE52CE" w:rsidRPr="005B17D3" w:rsidRDefault="00BE52CE" w:rsidP="00EF3896">
      <w:pPr>
        <w:pStyle w:val="ScreenFieldDesc"/>
      </w:pPr>
      <w:r w:rsidRPr="005B17D3">
        <w:t>Put a check mark in the box to select. Click the name to expand</w:t>
      </w:r>
      <w:r w:rsidRPr="005B17D3">
        <w:fldChar w:fldCharType="begin"/>
      </w:r>
      <w:r w:rsidRPr="005B17D3">
        <w:instrText xml:space="preserve"> XE "Expand:a Capability Set" </w:instrText>
      </w:r>
      <w:r w:rsidRPr="005B17D3">
        <w:fldChar w:fldCharType="end"/>
      </w:r>
      <w:r w:rsidRPr="005B17D3">
        <w:t xml:space="preserve"> the </w:t>
      </w:r>
      <w:r w:rsidRPr="005B17D3">
        <w:rPr>
          <w:i/>
        </w:rPr>
        <w:t>Capability</w:t>
      </w:r>
      <w:r w:rsidRPr="005B17D3">
        <w:rPr>
          <w:i/>
        </w:rPr>
        <w:fldChar w:fldCharType="begin"/>
      </w:r>
      <w:r w:rsidRPr="005B17D3">
        <w:instrText xml:space="preserve"> XE "Capability:Sets" </w:instrText>
      </w:r>
      <w:r w:rsidRPr="005B17D3">
        <w:rPr>
          <w:i/>
        </w:rPr>
        <w:fldChar w:fldCharType="end"/>
      </w:r>
      <w:r w:rsidRPr="005B17D3">
        <w:rPr>
          <w:i/>
        </w:rPr>
        <w:t xml:space="preserve"> Set</w:t>
      </w:r>
      <w:r w:rsidRPr="005B17D3">
        <w:t>.</w:t>
      </w:r>
    </w:p>
    <w:p w14:paraId="7DDE6BE9" w14:textId="77777777" w:rsidR="00BE52CE" w:rsidRPr="005B17D3" w:rsidRDefault="00BE52CE" w:rsidP="00EF3896">
      <w:pPr>
        <w:pStyle w:val="RulesandMore"/>
        <w:rPr>
          <w:sz w:val="18"/>
          <w:szCs w:val="18"/>
        </w:rPr>
      </w:pPr>
      <w:r w:rsidRPr="005B17D3">
        <w:t>Rules</w:t>
      </w:r>
      <w:r w:rsidRPr="005B17D3">
        <w:rPr>
          <w:sz w:val="18"/>
          <w:szCs w:val="18"/>
        </w:rPr>
        <w:t>...</w:t>
      </w:r>
    </w:p>
    <w:p w14:paraId="58DEB7CA" w14:textId="77777777" w:rsidR="00BE52CE" w:rsidRPr="005B17D3" w:rsidRDefault="00BE52CE" w:rsidP="00EF3896">
      <w:pPr>
        <w:pStyle w:val="ListBull2"/>
      </w:pPr>
      <w:bookmarkStart w:id="845" w:name="OLE_LINK103"/>
      <w:bookmarkStart w:id="846" w:name="OLE_LINK104"/>
      <w:r w:rsidRPr="005B17D3">
        <w:t xml:space="preserve">A </w:t>
      </w:r>
      <w:r w:rsidRPr="005B17D3">
        <w:rPr>
          <w:i/>
          <w:iCs/>
        </w:rPr>
        <w:t>Role</w:t>
      </w:r>
      <w:r w:rsidRPr="005B17D3">
        <w:t xml:space="preserve"> may exist without any </w:t>
      </w:r>
      <w:r w:rsidRPr="005B17D3">
        <w:rPr>
          <w:i/>
          <w:iCs/>
        </w:rPr>
        <w:t>Capability Sets</w:t>
      </w:r>
      <w:r w:rsidRPr="005B17D3">
        <w:t xml:space="preserve"> and/or </w:t>
      </w:r>
      <w:r w:rsidRPr="005B17D3">
        <w:rPr>
          <w:i/>
          <w:iCs/>
        </w:rPr>
        <w:t>Capabilities</w:t>
      </w:r>
      <w:r w:rsidRPr="005B17D3">
        <w:t>.</w:t>
      </w:r>
      <w:bookmarkEnd w:id="845"/>
      <w:bookmarkEnd w:id="846"/>
    </w:p>
    <w:p w14:paraId="733D9AD2" w14:textId="77777777" w:rsidR="00BE52CE" w:rsidRPr="005B17D3" w:rsidRDefault="00BE52CE" w:rsidP="00EF3896">
      <w:pPr>
        <w:pStyle w:val="ScreenField"/>
      </w:pPr>
      <w:r w:rsidRPr="005B17D3">
        <w:t>Active Date</w:t>
      </w:r>
      <w:r w:rsidRPr="005B17D3">
        <w:fldChar w:fldCharType="begin"/>
      </w:r>
      <w:r w:rsidRPr="005B17D3">
        <w:instrText xml:space="preserve"> XE "Date:Capability Set Active" </w:instrText>
      </w:r>
      <w:r w:rsidRPr="005B17D3">
        <w:fldChar w:fldCharType="end"/>
      </w:r>
      <w:r w:rsidRPr="005B17D3">
        <w:t>:</w:t>
      </w:r>
    </w:p>
    <w:p w14:paraId="1D694D59" w14:textId="77777777" w:rsidR="00BE52CE" w:rsidRPr="005B17D3" w:rsidRDefault="00BE52CE" w:rsidP="00EF3896">
      <w:pPr>
        <w:pStyle w:val="ScreenFieldDesc"/>
      </w:pPr>
      <w:r w:rsidRPr="005B17D3">
        <w:t xml:space="preserve">The date the </w:t>
      </w:r>
      <w:r w:rsidRPr="005B17D3">
        <w:rPr>
          <w:i/>
        </w:rPr>
        <w:t>Capability Set</w:t>
      </w:r>
      <w:r w:rsidRPr="005B17D3">
        <w:t xml:space="preserve"> will become active.</w:t>
      </w:r>
    </w:p>
    <w:p w14:paraId="2D5EFA9A" w14:textId="77777777" w:rsidR="00906EB1" w:rsidRPr="005B17D3" w:rsidRDefault="00906EB1" w:rsidP="00EF3896">
      <w:pPr>
        <w:pStyle w:val="ScreenField"/>
      </w:pPr>
    </w:p>
    <w:p w14:paraId="6BC907E7" w14:textId="6C37A26C" w:rsidR="00BE52CE" w:rsidRPr="005B17D3" w:rsidRDefault="00BE52CE" w:rsidP="00EF3896">
      <w:pPr>
        <w:pStyle w:val="ScreenField"/>
      </w:pPr>
      <w:r w:rsidRPr="005B17D3">
        <w:t>Inactive Date</w:t>
      </w:r>
      <w:r w:rsidRPr="005B17D3">
        <w:fldChar w:fldCharType="begin"/>
      </w:r>
      <w:r w:rsidRPr="005B17D3">
        <w:instrText xml:space="preserve"> XE "Date:Capability Set Inactive" </w:instrText>
      </w:r>
      <w:r w:rsidRPr="005B17D3">
        <w:fldChar w:fldCharType="end"/>
      </w:r>
      <w:r w:rsidRPr="005B17D3">
        <w:t>:</w:t>
      </w:r>
    </w:p>
    <w:p w14:paraId="1A410814" w14:textId="77777777" w:rsidR="00BE52CE" w:rsidRPr="005B17D3" w:rsidRDefault="00BE52CE" w:rsidP="00EF3896">
      <w:pPr>
        <w:pStyle w:val="ScreenFieldDesc"/>
      </w:pPr>
      <w:r w:rsidRPr="005B17D3">
        <w:t xml:space="preserve">The date the </w:t>
      </w:r>
      <w:r w:rsidRPr="005B17D3">
        <w:rPr>
          <w:i/>
        </w:rPr>
        <w:t>Capability</w:t>
      </w:r>
      <w:r w:rsidRPr="005B17D3">
        <w:rPr>
          <w:i/>
        </w:rPr>
        <w:fldChar w:fldCharType="begin"/>
      </w:r>
      <w:r w:rsidRPr="005B17D3">
        <w:instrText xml:space="preserve"> XE "Capability:Sets" </w:instrText>
      </w:r>
      <w:r w:rsidRPr="005B17D3">
        <w:rPr>
          <w:i/>
        </w:rPr>
        <w:fldChar w:fldCharType="end"/>
      </w:r>
      <w:r w:rsidRPr="005B17D3">
        <w:rPr>
          <w:i/>
        </w:rPr>
        <w:t xml:space="preserve"> Set</w:t>
      </w:r>
      <w:r w:rsidRPr="005B17D3">
        <w:t xml:space="preserve"> will become inactive.</w:t>
      </w:r>
    </w:p>
    <w:p w14:paraId="3256DF24" w14:textId="77777777" w:rsidR="00456BBD" w:rsidRPr="005B17D3" w:rsidRDefault="00456BBD" w:rsidP="00EF3896">
      <w:pPr>
        <w:pStyle w:val="ScreenName"/>
      </w:pPr>
    </w:p>
    <w:p w14:paraId="4BDFB51E" w14:textId="3DBDB85F" w:rsidR="00BE52CE" w:rsidRPr="005B17D3" w:rsidRDefault="00BE52CE" w:rsidP="00EF3896">
      <w:pPr>
        <w:pStyle w:val="ScreenName"/>
      </w:pPr>
      <w:r w:rsidRPr="005B17D3">
        <w:t>Roles</w:t>
      </w:r>
      <w:r w:rsidRPr="005B17D3">
        <w:fldChar w:fldCharType="begin"/>
      </w:r>
      <w:r w:rsidRPr="005B17D3">
        <w:instrText xml:space="preserve"> XE "Roles" </w:instrText>
      </w:r>
      <w:r w:rsidRPr="005B17D3">
        <w:fldChar w:fldCharType="end"/>
      </w:r>
      <w:r w:rsidRPr="005B17D3">
        <w:t xml:space="preserve"> Change</w:t>
      </w:r>
      <w:r w:rsidRPr="005B17D3">
        <w:fldChar w:fldCharType="begin"/>
      </w:r>
      <w:r w:rsidRPr="005B17D3">
        <w:instrText xml:space="preserve"> XE "Change:Roles History" </w:instrText>
      </w:r>
      <w:r w:rsidRPr="005B17D3">
        <w:fldChar w:fldCharType="end"/>
      </w:r>
      <w:r w:rsidRPr="005B17D3">
        <w:t xml:space="preserve"> History</w:t>
      </w:r>
    </w:p>
    <w:p w14:paraId="60340F2C" w14:textId="77777777" w:rsidR="00BE52CE" w:rsidRPr="005B17D3" w:rsidRDefault="00BE52CE" w:rsidP="00EF3896">
      <w:pPr>
        <w:pStyle w:val="ScreenField"/>
      </w:pPr>
      <w:r w:rsidRPr="005B17D3">
        <w:t>Change</w:t>
      </w:r>
      <w:r w:rsidRPr="005B17D3">
        <w:fldChar w:fldCharType="begin"/>
      </w:r>
      <w:r w:rsidRPr="005B17D3">
        <w:instrText xml:space="preserve"> XE "Change:Times" </w:instrText>
      </w:r>
      <w:r w:rsidRPr="005B17D3">
        <w:fldChar w:fldCharType="end"/>
      </w:r>
      <w:r w:rsidRPr="005B17D3">
        <w:t xml:space="preserve"> Times:</w:t>
      </w:r>
    </w:p>
    <w:p w14:paraId="4836EB91" w14:textId="77777777" w:rsidR="00BE52CE" w:rsidRPr="005B17D3" w:rsidRDefault="00BE52CE" w:rsidP="00EF3896">
      <w:pPr>
        <w:pStyle w:val="ScreenFieldDesc"/>
      </w:pPr>
      <w:r w:rsidRPr="005B17D3">
        <w:t>Select a date/time to view capability set changes made for this role.</w:t>
      </w:r>
    </w:p>
    <w:p w14:paraId="0F879F55" w14:textId="77777777" w:rsidR="00906EB1" w:rsidRPr="005B17D3" w:rsidRDefault="00906EB1" w:rsidP="00EF3896">
      <w:pPr>
        <w:pStyle w:val="ScreenField"/>
      </w:pPr>
    </w:p>
    <w:p w14:paraId="7DF7F8AE" w14:textId="2FC0B90B" w:rsidR="00BE52CE" w:rsidRPr="005B17D3" w:rsidRDefault="00BE52CE" w:rsidP="00EF3896">
      <w:pPr>
        <w:pStyle w:val="ScreenField"/>
      </w:pPr>
      <w:r w:rsidRPr="005B17D3">
        <w:t>History Change</w:t>
      </w:r>
      <w:r w:rsidRPr="005B17D3">
        <w:fldChar w:fldCharType="begin"/>
      </w:r>
      <w:r w:rsidRPr="005B17D3">
        <w:instrText xml:space="preserve"> XE "Change:Details" </w:instrText>
      </w:r>
      <w:r w:rsidRPr="005B17D3">
        <w:fldChar w:fldCharType="end"/>
      </w:r>
      <w:r w:rsidRPr="005B17D3">
        <w:t xml:space="preserve"> Details (</w:t>
      </w:r>
      <w:r w:rsidRPr="005B17D3">
        <w:rPr>
          <w:iCs/>
        </w:rPr>
        <w:t>date</w:t>
      </w:r>
      <w:r w:rsidRPr="005B17D3">
        <w:rPr>
          <w:iCs/>
        </w:rPr>
        <w:fldChar w:fldCharType="begin"/>
      </w:r>
      <w:r w:rsidRPr="005B17D3">
        <w:instrText xml:space="preserve"> XE "Date:Roles History Change Details" </w:instrText>
      </w:r>
      <w:r w:rsidRPr="005B17D3">
        <w:rPr>
          <w:iCs/>
        </w:rPr>
        <w:fldChar w:fldCharType="end"/>
      </w:r>
      <w:r w:rsidRPr="005B17D3">
        <w:rPr>
          <w:iCs/>
        </w:rPr>
        <w:t>/time selected</w:t>
      </w:r>
      <w:r w:rsidRPr="005B17D3">
        <w:t>)</w:t>
      </w:r>
    </w:p>
    <w:p w14:paraId="2D0C37B4" w14:textId="77777777" w:rsidR="00BE52CE" w:rsidRPr="005B17D3" w:rsidRDefault="00BE52CE" w:rsidP="00EF3896">
      <w:pPr>
        <w:pStyle w:val="ListBullet"/>
      </w:pPr>
      <w:r w:rsidRPr="005B17D3">
        <w:t>Category</w:t>
      </w:r>
      <w:r w:rsidRPr="005B17D3">
        <w:tab/>
      </w:r>
    </w:p>
    <w:p w14:paraId="48C1BE0C" w14:textId="77777777" w:rsidR="00BE52CE" w:rsidRPr="005B17D3" w:rsidRDefault="00BE52CE" w:rsidP="00EF3896">
      <w:pPr>
        <w:pStyle w:val="ListBullet"/>
      </w:pPr>
      <w:r w:rsidRPr="005B17D3">
        <w:t>Old Value</w:t>
      </w:r>
      <w:r w:rsidRPr="005B17D3">
        <w:tab/>
      </w:r>
    </w:p>
    <w:p w14:paraId="4BA49B0A" w14:textId="77777777" w:rsidR="00BE52CE" w:rsidRPr="005B17D3" w:rsidRDefault="00BE52CE" w:rsidP="00EF3896">
      <w:pPr>
        <w:pStyle w:val="ListBullet"/>
      </w:pPr>
      <w:r w:rsidRPr="005B17D3">
        <w:t>New Value</w:t>
      </w:r>
      <w:r w:rsidRPr="005B17D3">
        <w:tab/>
      </w:r>
    </w:p>
    <w:p w14:paraId="04DCAFD2" w14:textId="77777777" w:rsidR="00BE52CE" w:rsidRPr="005B17D3" w:rsidRDefault="00BE52CE" w:rsidP="00EF3896">
      <w:pPr>
        <w:pStyle w:val="ListBullet"/>
      </w:pPr>
      <w:r w:rsidRPr="005B17D3">
        <w:t>Data Changed</w:t>
      </w:r>
    </w:p>
    <w:p w14:paraId="309CD047" w14:textId="77777777" w:rsidR="00906EB1" w:rsidRPr="005B17D3" w:rsidRDefault="00906EB1" w:rsidP="00EF3896">
      <w:pPr>
        <w:pStyle w:val="ScreenField"/>
      </w:pPr>
    </w:p>
    <w:p w14:paraId="2151AEF5" w14:textId="60F84C87" w:rsidR="00BE52CE" w:rsidRPr="005B17D3" w:rsidRDefault="00BE52CE" w:rsidP="00EF3896">
      <w:pPr>
        <w:pStyle w:val="ScreenField"/>
      </w:pPr>
      <w:r w:rsidRPr="005B17D3">
        <w:t xml:space="preserve">Role Name: </w:t>
      </w:r>
      <w:r w:rsidRPr="005B17D3">
        <w:fldChar w:fldCharType="begin"/>
      </w:r>
      <w:r w:rsidRPr="005B17D3">
        <w:instrText xml:space="preserve"> XE “Role:Name” </w:instrText>
      </w:r>
      <w:r w:rsidRPr="005B17D3">
        <w:fldChar w:fldCharType="end"/>
      </w:r>
    </w:p>
    <w:p w14:paraId="55B1B229" w14:textId="77777777" w:rsidR="00BE52CE" w:rsidRPr="005B17D3" w:rsidRDefault="00BE52CE" w:rsidP="00EF3896">
      <w:pPr>
        <w:pStyle w:val="ScreenFieldDesc"/>
      </w:pPr>
      <w:r w:rsidRPr="005B17D3">
        <w:rPr>
          <w:i/>
        </w:rPr>
        <w:t>Role Name</w:t>
      </w:r>
      <w:r w:rsidRPr="005B17D3">
        <w:t xml:space="preserve"> indicates the particular </w:t>
      </w:r>
      <w:r w:rsidRPr="005B17D3">
        <w:rPr>
          <w:i/>
        </w:rPr>
        <w:t>Role Name</w:t>
      </w:r>
      <w:r w:rsidRPr="005B17D3">
        <w:t xml:space="preserve"> with the </w:t>
      </w:r>
      <w:r w:rsidRPr="005B17D3">
        <w:rPr>
          <w:i/>
        </w:rPr>
        <w:t>Old Value</w:t>
      </w:r>
      <w:r w:rsidRPr="005B17D3">
        <w:t xml:space="preserve"> and the </w:t>
      </w:r>
      <w:r w:rsidRPr="005B17D3">
        <w:rPr>
          <w:i/>
        </w:rPr>
        <w:t>New</w:t>
      </w:r>
      <w:r w:rsidRPr="005B17D3">
        <w:rPr>
          <w:i/>
        </w:rPr>
        <w:fldChar w:fldCharType="begin"/>
      </w:r>
      <w:r w:rsidRPr="005B17D3">
        <w:instrText xml:space="preserve"> XE "</w:instrText>
      </w:r>
      <w:r w:rsidRPr="005B17D3">
        <w:rPr>
          <w:bCs/>
        </w:rPr>
        <w:instrText>New:</w:instrText>
      </w:r>
      <w:r w:rsidRPr="005B17D3">
        <w:instrText xml:space="preserve">Role:New Value" </w:instrText>
      </w:r>
      <w:r w:rsidRPr="005B17D3">
        <w:rPr>
          <w:i/>
        </w:rPr>
        <w:fldChar w:fldCharType="end"/>
      </w:r>
      <w:r w:rsidRPr="005B17D3">
        <w:rPr>
          <w:i/>
        </w:rPr>
        <w:t xml:space="preserve"> Value</w:t>
      </w:r>
      <w:r w:rsidRPr="005B17D3">
        <w:t>.</w:t>
      </w:r>
    </w:p>
    <w:p w14:paraId="0F4F9883" w14:textId="77777777" w:rsidR="00906EB1" w:rsidRPr="005B17D3" w:rsidRDefault="00906EB1" w:rsidP="00EF3896">
      <w:pPr>
        <w:pStyle w:val="ScreenField"/>
      </w:pPr>
    </w:p>
    <w:p w14:paraId="1D0CC1D6" w14:textId="0AEF0997" w:rsidR="00BE52CE" w:rsidRPr="005B17D3" w:rsidRDefault="00BE52CE" w:rsidP="00EF3896">
      <w:pPr>
        <w:pStyle w:val="ScreenField"/>
      </w:pPr>
      <w:r w:rsidRPr="005B17D3">
        <w:t>Role Description:</w:t>
      </w:r>
    </w:p>
    <w:p w14:paraId="0D74FAA6" w14:textId="77777777" w:rsidR="00BE52CE" w:rsidRPr="005B17D3" w:rsidRDefault="00BE52CE" w:rsidP="00EF3896">
      <w:pPr>
        <w:pStyle w:val="ScreenFieldDesc"/>
      </w:pPr>
      <w:r w:rsidRPr="005B17D3">
        <w:rPr>
          <w:i/>
        </w:rPr>
        <w:t>Role Description</w:t>
      </w:r>
      <w:r w:rsidRPr="005B17D3">
        <w:t xml:space="preserve"> is the role description</w:t>
      </w:r>
      <w:r w:rsidRPr="005B17D3">
        <w:fldChar w:fldCharType="begin"/>
      </w:r>
      <w:r w:rsidRPr="005B17D3">
        <w:instrText xml:space="preserve"> XE “Role:Description” </w:instrText>
      </w:r>
      <w:r w:rsidRPr="005B17D3">
        <w:fldChar w:fldCharType="end"/>
      </w:r>
      <w:r w:rsidRPr="005B17D3">
        <w:t xml:space="preserve"> with the </w:t>
      </w:r>
      <w:r w:rsidRPr="005B17D3">
        <w:rPr>
          <w:i/>
        </w:rPr>
        <w:t>Old Value</w:t>
      </w:r>
      <w:r w:rsidRPr="005B17D3">
        <w:t xml:space="preserve"> and </w:t>
      </w:r>
      <w:r w:rsidRPr="005B17D3">
        <w:rPr>
          <w:i/>
        </w:rPr>
        <w:t>New Value</w:t>
      </w:r>
      <w:r w:rsidRPr="005B17D3">
        <w:t>.</w:t>
      </w:r>
    </w:p>
    <w:p w14:paraId="71EC24D0" w14:textId="77777777" w:rsidR="00906EB1" w:rsidRPr="005B17D3" w:rsidRDefault="00906EB1" w:rsidP="00EF3896">
      <w:pPr>
        <w:pStyle w:val="ScreenField"/>
      </w:pPr>
    </w:p>
    <w:p w14:paraId="5BC065DB" w14:textId="7B9A84F8" w:rsidR="00BE52CE" w:rsidRPr="005B17D3" w:rsidRDefault="00BE52CE" w:rsidP="00EF3896">
      <w:pPr>
        <w:pStyle w:val="ScreenField"/>
      </w:pPr>
      <w:r w:rsidRPr="005B17D3">
        <w:t>Active Date</w:t>
      </w:r>
      <w:r w:rsidRPr="005B17D3">
        <w:fldChar w:fldCharType="begin"/>
      </w:r>
      <w:r w:rsidRPr="005B17D3">
        <w:instrText xml:space="preserve"> XE "Date:Roles Active" </w:instrText>
      </w:r>
      <w:r w:rsidRPr="005B17D3">
        <w:fldChar w:fldCharType="end"/>
      </w:r>
      <w:r w:rsidRPr="005B17D3">
        <w:fldChar w:fldCharType="begin"/>
      </w:r>
      <w:r w:rsidRPr="005B17D3">
        <w:instrText xml:space="preserve"> XE "Active Date" </w:instrText>
      </w:r>
      <w:r w:rsidRPr="005B17D3">
        <w:fldChar w:fldCharType="end"/>
      </w:r>
      <w:r w:rsidRPr="005B17D3">
        <w:t>:</w:t>
      </w:r>
    </w:p>
    <w:p w14:paraId="7F105B32" w14:textId="77777777" w:rsidR="00BE52CE" w:rsidRPr="005B17D3" w:rsidRDefault="00BE52CE" w:rsidP="00EF3896">
      <w:pPr>
        <w:pStyle w:val="ScreenFieldDesc"/>
      </w:pPr>
      <w:r w:rsidRPr="005B17D3">
        <w:rPr>
          <w:i/>
        </w:rPr>
        <w:t>Active Date</w:t>
      </w:r>
      <w:r w:rsidRPr="005B17D3">
        <w:t xml:space="preserve"> is the date the </w:t>
      </w:r>
      <w:r w:rsidRPr="005B17D3">
        <w:rPr>
          <w:i/>
        </w:rPr>
        <w:t>Old Roles</w:t>
      </w:r>
      <w:r w:rsidRPr="005B17D3">
        <w:fldChar w:fldCharType="begin"/>
      </w:r>
      <w:r w:rsidRPr="005B17D3">
        <w:instrText xml:space="preserve"> XE "Roles:Old" </w:instrText>
      </w:r>
      <w:r w:rsidRPr="005B17D3">
        <w:fldChar w:fldCharType="end"/>
      </w:r>
      <w:r w:rsidRPr="005B17D3">
        <w:t xml:space="preserve"> and </w:t>
      </w:r>
      <w:r w:rsidRPr="005B17D3">
        <w:rPr>
          <w:i/>
        </w:rPr>
        <w:t>New</w:t>
      </w:r>
      <w:r w:rsidRPr="005B17D3">
        <w:rPr>
          <w:i/>
        </w:rPr>
        <w:fldChar w:fldCharType="begin"/>
      </w:r>
      <w:r w:rsidRPr="005B17D3">
        <w:instrText xml:space="preserve"> XE "New:Roles Active Date" </w:instrText>
      </w:r>
      <w:r w:rsidRPr="005B17D3">
        <w:rPr>
          <w:i/>
        </w:rPr>
        <w:fldChar w:fldCharType="end"/>
      </w:r>
      <w:r w:rsidRPr="005B17D3">
        <w:rPr>
          <w:i/>
        </w:rPr>
        <w:t xml:space="preserve"> Roles</w:t>
      </w:r>
      <w:r w:rsidRPr="005B17D3">
        <w:t xml:space="preserve"> </w:t>
      </w:r>
      <w:bookmarkStart w:id="847" w:name="OLE_LINK27"/>
      <w:bookmarkStart w:id="848" w:name="OLE_LINK28"/>
      <w:r w:rsidRPr="005B17D3">
        <w:fldChar w:fldCharType="begin"/>
      </w:r>
      <w:r w:rsidRPr="005B17D3">
        <w:instrText xml:space="preserve"> XE "Roles:New" </w:instrText>
      </w:r>
      <w:r w:rsidRPr="005B17D3">
        <w:fldChar w:fldCharType="end"/>
      </w:r>
      <w:bookmarkEnd w:id="847"/>
      <w:bookmarkEnd w:id="848"/>
      <w:r w:rsidRPr="005B17D3">
        <w:t>became active.</w:t>
      </w:r>
    </w:p>
    <w:p w14:paraId="2B3E2EDA" w14:textId="77777777" w:rsidR="00906EB1" w:rsidRPr="005B17D3" w:rsidRDefault="00906EB1" w:rsidP="00EF3896">
      <w:pPr>
        <w:pStyle w:val="ScreenField"/>
      </w:pPr>
    </w:p>
    <w:p w14:paraId="318788CC" w14:textId="0B4D302F" w:rsidR="00BE52CE" w:rsidRPr="005B17D3" w:rsidRDefault="00BE52CE" w:rsidP="00EF3896">
      <w:pPr>
        <w:pStyle w:val="ScreenField"/>
      </w:pPr>
      <w:r w:rsidRPr="005B17D3">
        <w:t>Inactive Date</w:t>
      </w:r>
      <w:r w:rsidRPr="005B17D3">
        <w:fldChar w:fldCharType="begin"/>
      </w:r>
      <w:r w:rsidRPr="005B17D3">
        <w:instrText xml:space="preserve"> XE "Date:Roles Inactive" </w:instrText>
      </w:r>
      <w:r w:rsidRPr="005B17D3">
        <w:fldChar w:fldCharType="end"/>
      </w:r>
      <w:r w:rsidRPr="005B17D3">
        <w:t>:</w:t>
      </w:r>
    </w:p>
    <w:p w14:paraId="3797C8DC" w14:textId="77777777" w:rsidR="00BE52CE" w:rsidRPr="005B17D3" w:rsidRDefault="00BE52CE" w:rsidP="00EF3896">
      <w:pPr>
        <w:pStyle w:val="ScreenFieldDesc"/>
      </w:pPr>
      <w:r w:rsidRPr="005B17D3">
        <w:rPr>
          <w:i/>
        </w:rPr>
        <w:t>Inactive Date</w:t>
      </w:r>
      <w:r w:rsidRPr="005B17D3">
        <w:t xml:space="preserve"> is the date the </w:t>
      </w:r>
      <w:r w:rsidRPr="005B17D3">
        <w:rPr>
          <w:i/>
        </w:rPr>
        <w:t>Old Roles</w:t>
      </w:r>
      <w:r w:rsidRPr="005B17D3">
        <w:rPr>
          <w:i/>
        </w:rPr>
        <w:fldChar w:fldCharType="begin"/>
      </w:r>
      <w:r w:rsidRPr="005B17D3">
        <w:instrText xml:space="preserve"> XE “Roles:Old” </w:instrText>
      </w:r>
      <w:r w:rsidRPr="005B17D3">
        <w:rPr>
          <w:i/>
        </w:rPr>
        <w:fldChar w:fldCharType="end"/>
      </w:r>
      <w:r w:rsidRPr="005B17D3">
        <w:t xml:space="preserve"> and </w:t>
      </w:r>
      <w:r w:rsidRPr="005B17D3">
        <w:rPr>
          <w:i/>
        </w:rPr>
        <w:t>New</w:t>
      </w:r>
      <w:r w:rsidRPr="005B17D3">
        <w:rPr>
          <w:i/>
        </w:rPr>
        <w:fldChar w:fldCharType="begin"/>
      </w:r>
      <w:r w:rsidRPr="005B17D3">
        <w:instrText xml:space="preserve"> XE "New:Roles Inactive Date" </w:instrText>
      </w:r>
      <w:r w:rsidRPr="005B17D3">
        <w:rPr>
          <w:i/>
        </w:rPr>
        <w:fldChar w:fldCharType="end"/>
      </w:r>
      <w:r w:rsidRPr="005B17D3">
        <w:rPr>
          <w:i/>
        </w:rPr>
        <w:t xml:space="preserve"> Roles</w:t>
      </w:r>
      <w:r w:rsidRPr="005B17D3">
        <w:fldChar w:fldCharType="begin"/>
      </w:r>
      <w:r w:rsidRPr="005B17D3">
        <w:instrText xml:space="preserve"> XE "Roles:New" </w:instrText>
      </w:r>
      <w:r w:rsidRPr="005B17D3">
        <w:fldChar w:fldCharType="end"/>
      </w:r>
      <w:r w:rsidRPr="005B17D3">
        <w:t xml:space="preserve"> became inactive.</w:t>
      </w:r>
    </w:p>
    <w:p w14:paraId="6751DA24" w14:textId="77777777" w:rsidR="00906EB1" w:rsidRPr="005B17D3" w:rsidRDefault="00906EB1" w:rsidP="00EF3896">
      <w:pPr>
        <w:pStyle w:val="ScreenField"/>
      </w:pPr>
    </w:p>
    <w:p w14:paraId="55017617" w14:textId="0B982861" w:rsidR="00BE52CE" w:rsidRPr="005B17D3" w:rsidRDefault="00BE52CE" w:rsidP="00EF3896">
      <w:pPr>
        <w:pStyle w:val="ScreenField"/>
      </w:pPr>
      <w:r w:rsidRPr="005B17D3">
        <w:t>Last Update Date</w:t>
      </w:r>
      <w:r w:rsidRPr="005B17D3">
        <w:fldChar w:fldCharType="begin"/>
      </w:r>
      <w:r w:rsidRPr="005B17D3">
        <w:instrText xml:space="preserve"> XE "Date:Roles Last Updated" </w:instrText>
      </w:r>
      <w:r w:rsidRPr="005B17D3">
        <w:fldChar w:fldCharType="end"/>
      </w:r>
      <w:r w:rsidRPr="005B17D3">
        <w:t>:</w:t>
      </w:r>
    </w:p>
    <w:p w14:paraId="341C25DA" w14:textId="77777777" w:rsidR="00BE52CE" w:rsidRPr="005B17D3" w:rsidRDefault="00BE52CE" w:rsidP="00EF3896">
      <w:pPr>
        <w:pStyle w:val="ScreenFieldDesc"/>
      </w:pPr>
      <w:r w:rsidRPr="005B17D3">
        <w:rPr>
          <w:i/>
        </w:rPr>
        <w:t>Last Update Date</w:t>
      </w:r>
      <w:r w:rsidRPr="005B17D3">
        <w:t xml:space="preserve"> are the dates the </w:t>
      </w:r>
      <w:r w:rsidRPr="005B17D3">
        <w:rPr>
          <w:i/>
        </w:rPr>
        <w:t>Role</w:t>
      </w:r>
      <w:r w:rsidRPr="005B17D3">
        <w:t xml:space="preserve"> changed from the </w:t>
      </w:r>
      <w:r w:rsidRPr="005B17D3">
        <w:rPr>
          <w:i/>
        </w:rPr>
        <w:t>Old Value</w:t>
      </w:r>
      <w:r w:rsidRPr="005B17D3">
        <w:t xml:space="preserve"> to the </w:t>
      </w:r>
      <w:r w:rsidRPr="005B17D3">
        <w:rPr>
          <w:i/>
        </w:rPr>
        <w:t>New</w:t>
      </w:r>
      <w:r w:rsidRPr="005B17D3">
        <w:rPr>
          <w:i/>
        </w:rPr>
        <w:fldChar w:fldCharType="begin"/>
      </w:r>
      <w:r w:rsidRPr="005B17D3">
        <w:instrText xml:space="preserve"> XE "New:Roles:Last Updated Date" </w:instrText>
      </w:r>
      <w:r w:rsidRPr="005B17D3">
        <w:rPr>
          <w:i/>
        </w:rPr>
        <w:fldChar w:fldCharType="end"/>
      </w:r>
      <w:r w:rsidRPr="005B17D3">
        <w:rPr>
          <w:i/>
        </w:rPr>
        <w:t xml:space="preserve"> Value</w:t>
      </w:r>
      <w:r w:rsidRPr="005B17D3">
        <w:t>.</w:t>
      </w:r>
    </w:p>
    <w:p w14:paraId="5D766849" w14:textId="77777777" w:rsidR="00906EB1" w:rsidRPr="005B17D3" w:rsidRDefault="00906EB1" w:rsidP="00EF3896">
      <w:pPr>
        <w:pStyle w:val="ScreenField"/>
      </w:pPr>
    </w:p>
    <w:p w14:paraId="36E4D956" w14:textId="4A2A8D2A" w:rsidR="00BE52CE" w:rsidRPr="005B17D3" w:rsidRDefault="00BE52CE" w:rsidP="00EF3896">
      <w:pPr>
        <w:pStyle w:val="ScreenField"/>
      </w:pPr>
      <w:r w:rsidRPr="005B17D3">
        <w:t>Last Updated By:</w:t>
      </w:r>
    </w:p>
    <w:p w14:paraId="04729A7A" w14:textId="77777777" w:rsidR="00BE52CE" w:rsidRPr="005B17D3" w:rsidRDefault="00BE52CE" w:rsidP="00EF3896">
      <w:pPr>
        <w:pStyle w:val="ScreenFieldDesc"/>
      </w:pPr>
      <w:r w:rsidRPr="005B17D3">
        <w:rPr>
          <w:i/>
        </w:rPr>
        <w:t>Last Updated By</w:t>
      </w:r>
      <w:r w:rsidRPr="005B17D3">
        <w:t xml:space="preserve"> displays the user who changed the </w:t>
      </w:r>
      <w:r w:rsidRPr="005B17D3">
        <w:rPr>
          <w:i/>
        </w:rPr>
        <w:t>Role</w:t>
      </w:r>
      <w:r w:rsidRPr="005B17D3">
        <w:rPr>
          <w:i/>
        </w:rPr>
        <w:fldChar w:fldCharType="begin"/>
      </w:r>
      <w:r w:rsidRPr="005B17D3">
        <w:instrText xml:space="preserve"> XE "Role" </w:instrText>
      </w:r>
      <w:r w:rsidRPr="005B17D3">
        <w:rPr>
          <w:i/>
        </w:rPr>
        <w:fldChar w:fldCharType="end"/>
      </w:r>
      <w:r w:rsidRPr="005B17D3">
        <w:t xml:space="preserve"> from the </w:t>
      </w:r>
      <w:r w:rsidRPr="005B17D3">
        <w:rPr>
          <w:i/>
        </w:rPr>
        <w:t>Old Value</w:t>
      </w:r>
      <w:r w:rsidRPr="005B17D3">
        <w:t xml:space="preserve"> to the </w:t>
      </w:r>
      <w:r w:rsidRPr="005B17D3">
        <w:rPr>
          <w:i/>
        </w:rPr>
        <w:t>New</w:t>
      </w:r>
      <w:r w:rsidRPr="005B17D3">
        <w:rPr>
          <w:i/>
        </w:rPr>
        <w:fldChar w:fldCharType="begin"/>
      </w:r>
      <w:r w:rsidRPr="005B17D3">
        <w:instrText xml:space="preserve"> XE "New:Roles:Last Updated By" </w:instrText>
      </w:r>
      <w:r w:rsidRPr="005B17D3">
        <w:rPr>
          <w:i/>
        </w:rPr>
        <w:fldChar w:fldCharType="end"/>
      </w:r>
      <w:r w:rsidRPr="005B17D3">
        <w:rPr>
          <w:i/>
        </w:rPr>
        <w:t xml:space="preserve"> Value</w:t>
      </w:r>
      <w:r w:rsidRPr="005B17D3">
        <w:t>.</w:t>
      </w:r>
    </w:p>
    <w:p w14:paraId="2F5E2BBC" w14:textId="77777777" w:rsidR="00456BBD" w:rsidRPr="005B17D3" w:rsidRDefault="00456BBD" w:rsidP="00EF3896">
      <w:pPr>
        <w:pStyle w:val="ScreenName"/>
      </w:pPr>
    </w:p>
    <w:p w14:paraId="3B9CF2D1" w14:textId="49BB3E9F" w:rsidR="00BE52CE" w:rsidRPr="005B17D3" w:rsidRDefault="00BE52CE" w:rsidP="00EF3896">
      <w:pPr>
        <w:pStyle w:val="ScreenName"/>
      </w:pPr>
      <w:r w:rsidRPr="005B17D3">
        <w:t>Assigned</w:t>
      </w:r>
      <w:r w:rsidRPr="005B17D3">
        <w:fldChar w:fldCharType="begin"/>
      </w:r>
      <w:r w:rsidRPr="005B17D3">
        <w:instrText xml:space="preserve"> XE "Assigned:Capability Sets" </w:instrText>
      </w:r>
      <w:r w:rsidRPr="005B17D3">
        <w:fldChar w:fldCharType="end"/>
      </w:r>
      <w:r w:rsidRPr="005B17D3">
        <w:t xml:space="preserve"> Capability</w:t>
      </w:r>
      <w:r w:rsidRPr="005B17D3">
        <w:fldChar w:fldCharType="begin"/>
      </w:r>
      <w:r w:rsidRPr="005B17D3">
        <w:instrText xml:space="preserve"> XE "Capability:Sets" </w:instrText>
      </w:r>
      <w:r w:rsidRPr="005B17D3">
        <w:fldChar w:fldCharType="end"/>
      </w:r>
      <w:r w:rsidRPr="005B17D3">
        <w:t xml:space="preserve"> Sets</w:t>
      </w:r>
    </w:p>
    <w:p w14:paraId="0F1C141F" w14:textId="77777777" w:rsidR="00BE52CE" w:rsidRPr="005B17D3" w:rsidRDefault="00BE52CE" w:rsidP="00EF3896">
      <w:pPr>
        <w:pStyle w:val="ScreenField"/>
      </w:pPr>
      <w:r w:rsidRPr="005B17D3">
        <w:t>Name:</w:t>
      </w:r>
    </w:p>
    <w:p w14:paraId="433C94B8" w14:textId="77777777" w:rsidR="00BE52CE" w:rsidRPr="005B17D3" w:rsidRDefault="00BE52CE" w:rsidP="00EF3896">
      <w:pPr>
        <w:pStyle w:val="ScreenFieldDesc"/>
      </w:pPr>
      <w:r w:rsidRPr="005B17D3">
        <w:t xml:space="preserve">The </w:t>
      </w:r>
      <w:r w:rsidRPr="005B17D3">
        <w:rPr>
          <w:i/>
        </w:rPr>
        <w:t>Name</w:t>
      </w:r>
      <w:r w:rsidRPr="005B17D3">
        <w:t xml:space="preserve"> of the Old and New</w:t>
      </w:r>
      <w:r w:rsidRPr="005B17D3">
        <w:fldChar w:fldCharType="begin"/>
      </w:r>
      <w:r w:rsidRPr="005B17D3">
        <w:instrText xml:space="preserve"> XE "New:Roles:Assigned Capability Sets" </w:instrText>
      </w:r>
      <w:r w:rsidRPr="005B17D3">
        <w:fldChar w:fldCharType="end"/>
      </w:r>
      <w:r w:rsidRPr="005B17D3">
        <w:t xml:space="preserve"> </w:t>
      </w:r>
      <w:r w:rsidRPr="005B17D3">
        <w:rPr>
          <w:i/>
        </w:rPr>
        <w:t>Assigned Capability Sets</w:t>
      </w:r>
      <w:r w:rsidRPr="005B17D3">
        <w:t>.</w:t>
      </w:r>
    </w:p>
    <w:p w14:paraId="624C24A2" w14:textId="77777777" w:rsidR="00906EB1" w:rsidRPr="005B17D3" w:rsidRDefault="00906EB1" w:rsidP="00EF3896">
      <w:pPr>
        <w:pStyle w:val="ScreenField"/>
      </w:pPr>
    </w:p>
    <w:p w14:paraId="06223E2C" w14:textId="228BA52B" w:rsidR="00BE52CE" w:rsidRPr="005B17D3" w:rsidRDefault="00BE52CE" w:rsidP="00EF3896">
      <w:pPr>
        <w:pStyle w:val="ScreenField"/>
      </w:pPr>
      <w:r w:rsidRPr="005B17D3">
        <w:t>Active Date</w:t>
      </w:r>
      <w:r w:rsidRPr="005B17D3">
        <w:fldChar w:fldCharType="begin"/>
      </w:r>
      <w:r w:rsidRPr="005B17D3">
        <w:instrText xml:space="preserve"> XE "Date:Roles Assigned Active" </w:instrText>
      </w:r>
      <w:r w:rsidRPr="005B17D3">
        <w:fldChar w:fldCharType="end"/>
      </w:r>
      <w:r w:rsidRPr="005B17D3">
        <w:fldChar w:fldCharType="begin"/>
      </w:r>
      <w:r w:rsidRPr="005B17D3">
        <w:instrText xml:space="preserve"> XE "Active Date" </w:instrText>
      </w:r>
      <w:r w:rsidRPr="005B17D3">
        <w:fldChar w:fldCharType="end"/>
      </w:r>
      <w:r w:rsidRPr="005B17D3">
        <w:t>:</w:t>
      </w:r>
    </w:p>
    <w:p w14:paraId="6AB7E3F7" w14:textId="77777777" w:rsidR="00BE52CE" w:rsidRPr="005B17D3" w:rsidRDefault="00BE52CE" w:rsidP="00EF3896">
      <w:pPr>
        <w:pStyle w:val="ScreenFieldDesc"/>
      </w:pPr>
      <w:r w:rsidRPr="005B17D3">
        <w:t>The Old and New</w:t>
      </w:r>
      <w:r w:rsidRPr="005B17D3">
        <w:fldChar w:fldCharType="begin"/>
      </w:r>
      <w:r w:rsidRPr="005B17D3">
        <w:instrText xml:space="preserve"> XE "New:Roles:Active Date" </w:instrText>
      </w:r>
      <w:r w:rsidRPr="005B17D3">
        <w:fldChar w:fldCharType="end"/>
      </w:r>
      <w:r w:rsidRPr="005B17D3">
        <w:t xml:space="preserve"> </w:t>
      </w:r>
      <w:r w:rsidRPr="005B17D3">
        <w:rPr>
          <w:i/>
        </w:rPr>
        <w:t>Active Dates</w:t>
      </w:r>
      <w:r w:rsidRPr="005B17D3">
        <w:t xml:space="preserve"> for the </w:t>
      </w:r>
      <w:r w:rsidRPr="005B17D3">
        <w:rPr>
          <w:i/>
        </w:rPr>
        <w:t>Assigned Capability Set</w:t>
      </w:r>
      <w:r w:rsidRPr="005B17D3">
        <w:t>.</w:t>
      </w:r>
    </w:p>
    <w:p w14:paraId="3AE59A4B" w14:textId="77777777" w:rsidR="00906EB1" w:rsidRPr="005B17D3" w:rsidRDefault="00906EB1" w:rsidP="00EF3896">
      <w:pPr>
        <w:pStyle w:val="ScreenField"/>
      </w:pPr>
    </w:p>
    <w:p w14:paraId="2BB16D99" w14:textId="1E2635AB" w:rsidR="00BE52CE" w:rsidRPr="005B17D3" w:rsidRDefault="00BE52CE" w:rsidP="00EF3896">
      <w:pPr>
        <w:pStyle w:val="ScreenField"/>
      </w:pPr>
      <w:r w:rsidRPr="005B17D3">
        <w:t>Inactive Date:</w:t>
      </w:r>
    </w:p>
    <w:p w14:paraId="50C64B84" w14:textId="77777777" w:rsidR="00BE52CE" w:rsidRPr="005B17D3" w:rsidRDefault="00BE52CE" w:rsidP="00EF3896">
      <w:pPr>
        <w:pStyle w:val="ScreenFieldDesc"/>
      </w:pPr>
      <w:r w:rsidRPr="005B17D3">
        <w:t>The Old and New</w:t>
      </w:r>
      <w:r w:rsidRPr="005B17D3">
        <w:fldChar w:fldCharType="begin"/>
      </w:r>
      <w:r w:rsidRPr="005B17D3">
        <w:instrText xml:space="preserve"> XE "New:Roles:Inactive Date" </w:instrText>
      </w:r>
      <w:r w:rsidRPr="005B17D3">
        <w:fldChar w:fldCharType="end"/>
      </w:r>
      <w:r w:rsidRPr="005B17D3">
        <w:t xml:space="preserve"> </w:t>
      </w:r>
      <w:r w:rsidRPr="005B17D3">
        <w:rPr>
          <w:i/>
        </w:rPr>
        <w:t>Inactive Dates</w:t>
      </w:r>
      <w:r w:rsidRPr="005B17D3">
        <w:t xml:space="preserve"> for the </w:t>
      </w:r>
      <w:r w:rsidRPr="005B17D3">
        <w:rPr>
          <w:i/>
        </w:rPr>
        <w:t>Assigned</w:t>
      </w:r>
      <w:r w:rsidRPr="005B17D3">
        <w:rPr>
          <w:i/>
        </w:rPr>
        <w:fldChar w:fldCharType="begin"/>
      </w:r>
      <w:r w:rsidRPr="005B17D3">
        <w:instrText xml:space="preserve"> XE "Assigned:Capability Sets" </w:instrText>
      </w:r>
      <w:r w:rsidRPr="005B17D3">
        <w:rPr>
          <w:i/>
        </w:rPr>
        <w:fldChar w:fldCharType="end"/>
      </w:r>
      <w:r w:rsidRPr="005B17D3">
        <w:rPr>
          <w:i/>
        </w:rPr>
        <w:t xml:space="preserve"> Capability</w:t>
      </w:r>
      <w:r w:rsidRPr="005B17D3">
        <w:rPr>
          <w:i/>
        </w:rPr>
        <w:fldChar w:fldCharType="begin"/>
      </w:r>
      <w:r w:rsidRPr="005B17D3">
        <w:instrText xml:space="preserve"> XE "Capability:Sets" </w:instrText>
      </w:r>
      <w:r w:rsidRPr="005B17D3">
        <w:rPr>
          <w:i/>
        </w:rPr>
        <w:fldChar w:fldCharType="end"/>
      </w:r>
      <w:r w:rsidRPr="005B17D3">
        <w:rPr>
          <w:i/>
        </w:rPr>
        <w:t xml:space="preserve"> Set</w:t>
      </w:r>
      <w:r w:rsidRPr="005B17D3">
        <w:t>.</w:t>
      </w:r>
    </w:p>
    <w:p w14:paraId="59E85444" w14:textId="77777777" w:rsidR="00456BBD" w:rsidRPr="005B17D3" w:rsidRDefault="00456BBD" w:rsidP="00EF3896">
      <w:pPr>
        <w:pStyle w:val="ScreenName"/>
      </w:pPr>
    </w:p>
    <w:p w14:paraId="624BE4FD" w14:textId="4AC09A32" w:rsidR="00BE52CE" w:rsidRPr="005B17D3" w:rsidRDefault="00BE52CE" w:rsidP="00EF3896">
      <w:pPr>
        <w:pStyle w:val="ScreenName"/>
      </w:pPr>
      <w:r w:rsidRPr="005B17D3">
        <w:t>Assigned</w:t>
      </w:r>
      <w:r w:rsidRPr="005B17D3">
        <w:fldChar w:fldCharType="begin"/>
      </w:r>
      <w:r w:rsidRPr="005B17D3">
        <w:instrText xml:space="preserve"> XE "Assigned:Capabilities" </w:instrText>
      </w:r>
      <w:r w:rsidRPr="005B17D3">
        <w:fldChar w:fldCharType="end"/>
      </w:r>
      <w:r w:rsidRPr="005B17D3">
        <w:t xml:space="preserve"> Capabilities</w:t>
      </w:r>
      <w:r w:rsidRPr="005B17D3">
        <w:fldChar w:fldCharType="begin"/>
      </w:r>
      <w:r w:rsidRPr="005B17D3">
        <w:instrText xml:space="preserve"> XE "</w:instrText>
      </w:r>
      <w:r w:rsidRPr="005B17D3">
        <w:rPr>
          <w:rStyle w:val="Hyperlink"/>
          <w:iCs/>
          <w:sz w:val="18"/>
          <w:szCs w:val="18"/>
        </w:rPr>
        <w:instrText>Capabilities:</w:instrText>
      </w:r>
      <w:r w:rsidRPr="005B17D3">
        <w:instrText xml:space="preserve">Assigned" </w:instrText>
      </w:r>
      <w:r w:rsidRPr="005B17D3">
        <w:fldChar w:fldCharType="end"/>
      </w:r>
    </w:p>
    <w:p w14:paraId="149C962E" w14:textId="77777777" w:rsidR="00BE52CE" w:rsidRPr="005B17D3" w:rsidRDefault="00BE52CE" w:rsidP="00EF3896">
      <w:pPr>
        <w:pStyle w:val="ScreenField"/>
      </w:pPr>
      <w:r w:rsidRPr="005B17D3">
        <w:t>Name:</w:t>
      </w:r>
    </w:p>
    <w:p w14:paraId="563A1523" w14:textId="77777777" w:rsidR="00BE52CE" w:rsidRPr="005B17D3" w:rsidRDefault="00BE52CE" w:rsidP="00EF3896">
      <w:pPr>
        <w:pStyle w:val="ScreenFieldDesc"/>
      </w:pPr>
      <w:r w:rsidRPr="005B17D3">
        <w:t xml:space="preserve">Indicates the </w:t>
      </w:r>
      <w:r w:rsidRPr="005B17D3">
        <w:rPr>
          <w:i/>
        </w:rPr>
        <w:t>Name</w:t>
      </w:r>
      <w:r w:rsidRPr="005B17D3">
        <w:t xml:space="preserve"> of the Old </w:t>
      </w:r>
      <w:r w:rsidRPr="005B17D3">
        <w:rPr>
          <w:i/>
        </w:rPr>
        <w:t>Assigned Capability</w:t>
      </w:r>
      <w:r w:rsidRPr="005B17D3">
        <w:rPr>
          <w:i/>
        </w:rPr>
        <w:fldChar w:fldCharType="begin"/>
      </w:r>
      <w:r w:rsidRPr="005B17D3">
        <w:instrText xml:space="preserve"> XE "Capability:Assigned" </w:instrText>
      </w:r>
      <w:r w:rsidRPr="005B17D3">
        <w:rPr>
          <w:i/>
        </w:rPr>
        <w:fldChar w:fldCharType="end"/>
      </w:r>
      <w:r w:rsidRPr="005B17D3">
        <w:t xml:space="preserve"> and the </w:t>
      </w:r>
      <w:r w:rsidRPr="005B17D3">
        <w:rPr>
          <w:i/>
        </w:rPr>
        <w:t>Name</w:t>
      </w:r>
      <w:r w:rsidRPr="005B17D3">
        <w:t xml:space="preserve"> of the New</w:t>
      </w:r>
      <w:r w:rsidRPr="005B17D3">
        <w:fldChar w:fldCharType="begin"/>
      </w:r>
      <w:r w:rsidRPr="005B17D3">
        <w:instrText xml:space="preserve"> XE "New:Roles:Assigned Capability" </w:instrText>
      </w:r>
      <w:r w:rsidRPr="005B17D3">
        <w:fldChar w:fldCharType="end"/>
      </w:r>
      <w:r w:rsidRPr="005B17D3">
        <w:t xml:space="preserve"> </w:t>
      </w:r>
      <w:r w:rsidRPr="005B17D3">
        <w:rPr>
          <w:i/>
        </w:rPr>
        <w:t>Assigned Capability</w:t>
      </w:r>
      <w:r w:rsidRPr="005B17D3">
        <w:t>.</w:t>
      </w:r>
    </w:p>
    <w:p w14:paraId="2B470FAE" w14:textId="77777777" w:rsidR="00456BBD" w:rsidRPr="005B17D3" w:rsidRDefault="00456BBD" w:rsidP="00EF3896">
      <w:pPr>
        <w:pStyle w:val="ScreenName"/>
      </w:pPr>
    </w:p>
    <w:p w14:paraId="0D49C2EC" w14:textId="40F5A851" w:rsidR="00BE52CE" w:rsidRPr="005B17D3" w:rsidRDefault="00BE52CE" w:rsidP="00EF3896">
      <w:pPr>
        <w:pStyle w:val="ScreenName"/>
      </w:pPr>
      <w:r w:rsidRPr="005B17D3">
        <w:fldChar w:fldCharType="begin"/>
      </w:r>
      <w:r w:rsidRPr="005B17D3">
        <w:instrText xml:space="preserve"> XE "Set " \* MERGEFORMAT </w:instrText>
      </w:r>
      <w:r w:rsidRPr="005B17D3">
        <w:fldChar w:fldCharType="end"/>
      </w:r>
      <w:r w:rsidRPr="005B17D3">
        <w:fldChar w:fldCharType="begin"/>
      </w:r>
      <w:r w:rsidRPr="005B17D3">
        <w:instrText xml:space="preserve"> XE "Assign/associate " \* MERGEFORMAT </w:instrText>
      </w:r>
      <w:r w:rsidRPr="005B17D3">
        <w:fldChar w:fldCharType="end"/>
      </w:r>
      <w:bookmarkStart w:id="849" w:name="_Toc289864784"/>
      <w:bookmarkStart w:id="850" w:name="_Toc394920781"/>
      <w:bookmarkStart w:id="851" w:name="_Toc406571118"/>
      <w:r w:rsidRPr="005B17D3">
        <w:t>User</w:t>
      </w:r>
      <w:r w:rsidRPr="005B17D3">
        <w:fldChar w:fldCharType="begin"/>
      </w:r>
      <w:r w:rsidRPr="005B17D3">
        <w:instrText xml:space="preserve"> XE "User:Capability Sets:Profiles/Capability Sets" </w:instrText>
      </w:r>
      <w:r w:rsidRPr="005B17D3">
        <w:fldChar w:fldCharType="end"/>
      </w:r>
      <w:r w:rsidRPr="005B17D3">
        <w:t xml:space="preserve"> Profiles/Capability</w:t>
      </w:r>
      <w:r w:rsidRPr="005B17D3">
        <w:fldChar w:fldCharType="begin"/>
      </w:r>
      <w:r w:rsidRPr="005B17D3">
        <w:instrText xml:space="preserve"> XE "Capability:Sets" </w:instrText>
      </w:r>
      <w:r w:rsidRPr="005B17D3">
        <w:fldChar w:fldCharType="end"/>
      </w:r>
      <w:r w:rsidRPr="005B17D3">
        <w:t xml:space="preserve"> Sets</w:t>
      </w:r>
      <w:bookmarkEnd w:id="849"/>
      <w:bookmarkEnd w:id="850"/>
      <w:bookmarkEnd w:id="851"/>
    </w:p>
    <w:p w14:paraId="61C79E17" w14:textId="77777777" w:rsidR="00BE52CE" w:rsidRPr="005B17D3" w:rsidRDefault="00BE52CE" w:rsidP="00EF3896">
      <w:pPr>
        <w:pStyle w:val="BodyText"/>
        <w:rPr>
          <w:szCs w:val="24"/>
        </w:rPr>
      </w:pPr>
      <w:r w:rsidRPr="005B17D3">
        <w:rPr>
          <w:szCs w:val="24"/>
        </w:rPr>
        <w:t xml:space="preserve">The </w:t>
      </w:r>
      <w:r w:rsidRPr="005B17D3">
        <w:rPr>
          <w:i/>
          <w:szCs w:val="24"/>
        </w:rPr>
        <w:t>User Profiles/Capability Sets</w:t>
      </w:r>
      <w:r w:rsidRPr="005B17D3">
        <w:rPr>
          <w:szCs w:val="24"/>
        </w:rPr>
        <w:t xml:space="preserve"> screen allows user to add</w:t>
      </w:r>
      <w:r w:rsidRPr="005B17D3">
        <w:rPr>
          <w:szCs w:val="24"/>
        </w:rPr>
        <w:fldChar w:fldCharType="begin"/>
      </w:r>
      <w:r w:rsidRPr="005B17D3">
        <w:rPr>
          <w:szCs w:val="24"/>
        </w:rPr>
        <w:instrText xml:space="preserve"> XE "</w:instrText>
      </w:r>
      <w:r w:rsidRPr="005B17D3">
        <w:rPr>
          <w:rStyle w:val="Hyperlink"/>
          <w:bCs/>
        </w:rPr>
        <w:instrText>Add:</w:instrText>
      </w:r>
      <w:r w:rsidRPr="005B17D3">
        <w:rPr>
          <w:szCs w:val="24"/>
        </w:rPr>
        <w:instrText xml:space="preserve">Capability Set" </w:instrText>
      </w:r>
      <w:r w:rsidRPr="005B17D3">
        <w:rPr>
          <w:szCs w:val="24"/>
        </w:rPr>
        <w:fldChar w:fldCharType="end"/>
      </w:r>
      <w:r w:rsidRPr="005B17D3">
        <w:rPr>
          <w:szCs w:val="24"/>
        </w:rPr>
        <w:t xml:space="preserve"> </w:t>
      </w:r>
      <w:r w:rsidRPr="005B17D3">
        <w:rPr>
          <w:i/>
          <w:iCs/>
          <w:szCs w:val="24"/>
        </w:rPr>
        <w:t>Capability Sets</w:t>
      </w:r>
      <w:r w:rsidRPr="005B17D3">
        <w:rPr>
          <w:szCs w:val="24"/>
        </w:rPr>
        <w:t xml:space="preserve"> to ES.</w:t>
      </w:r>
    </w:p>
    <w:p w14:paraId="4208C7B3" w14:textId="77777777" w:rsidR="00BE52CE" w:rsidRPr="005B17D3" w:rsidRDefault="00BE52CE" w:rsidP="00EF3896">
      <w:pPr>
        <w:pStyle w:val="BodyText"/>
        <w:rPr>
          <w:szCs w:val="24"/>
        </w:rPr>
      </w:pPr>
      <w:r w:rsidRPr="005B17D3">
        <w:rPr>
          <w:i/>
          <w:iCs/>
          <w:szCs w:val="24"/>
        </w:rPr>
        <w:t>Capabilities</w:t>
      </w:r>
      <w:r w:rsidRPr="005B17D3">
        <w:rPr>
          <w:i/>
          <w:iCs/>
          <w:szCs w:val="24"/>
        </w:rPr>
        <w:fldChar w:fldCharType="begin"/>
      </w:r>
      <w:r w:rsidRPr="005B17D3">
        <w:rPr>
          <w:szCs w:val="24"/>
        </w:rPr>
        <w:instrText xml:space="preserve"> XE "</w:instrText>
      </w:r>
      <w:r w:rsidRPr="005B17D3">
        <w:rPr>
          <w:rStyle w:val="Hyperlink"/>
          <w:iCs/>
        </w:rPr>
        <w:instrText>Capabilities</w:instrText>
      </w:r>
      <w:r w:rsidRPr="005B17D3">
        <w:rPr>
          <w:szCs w:val="24"/>
        </w:rPr>
        <w:instrText xml:space="preserve">" </w:instrText>
      </w:r>
      <w:r w:rsidRPr="005B17D3">
        <w:rPr>
          <w:i/>
          <w:iCs/>
          <w:szCs w:val="24"/>
        </w:rPr>
        <w:fldChar w:fldCharType="end"/>
      </w:r>
      <w:r w:rsidRPr="005B17D3">
        <w:rPr>
          <w:szCs w:val="24"/>
        </w:rPr>
        <w:t xml:space="preserve"> can be grouped together in two ways as: </w:t>
      </w:r>
    </w:p>
    <w:p w14:paraId="65E1F4B8" w14:textId="77777777" w:rsidR="00BE52CE" w:rsidRPr="005B17D3" w:rsidRDefault="00BE52CE" w:rsidP="00EF3896">
      <w:pPr>
        <w:pStyle w:val="BodyText"/>
        <w:rPr>
          <w:szCs w:val="24"/>
        </w:rPr>
      </w:pPr>
      <w:r w:rsidRPr="005B17D3">
        <w:rPr>
          <w:szCs w:val="24"/>
        </w:rPr>
        <w:t xml:space="preserve">1) </w:t>
      </w:r>
      <w:r w:rsidRPr="005B17D3">
        <w:rPr>
          <w:i/>
          <w:iCs/>
          <w:szCs w:val="24"/>
        </w:rPr>
        <w:t>Capability Sets,</w:t>
      </w:r>
      <w:r w:rsidRPr="005B17D3">
        <w:rPr>
          <w:szCs w:val="24"/>
        </w:rPr>
        <w:t xml:space="preserve"> and </w:t>
      </w:r>
    </w:p>
    <w:p w14:paraId="287616C1" w14:textId="77777777" w:rsidR="00BE52CE" w:rsidRPr="005B17D3" w:rsidRDefault="00BE52CE" w:rsidP="00EF3896">
      <w:pPr>
        <w:pStyle w:val="BodyText"/>
        <w:rPr>
          <w:szCs w:val="24"/>
        </w:rPr>
      </w:pPr>
      <w:r w:rsidRPr="005B17D3">
        <w:rPr>
          <w:szCs w:val="24"/>
        </w:rPr>
        <w:t xml:space="preserve">2) </w:t>
      </w:r>
      <w:r w:rsidRPr="005B17D3">
        <w:rPr>
          <w:i/>
          <w:iCs/>
          <w:szCs w:val="24"/>
        </w:rPr>
        <w:t>Roles</w:t>
      </w:r>
      <w:r w:rsidRPr="005B17D3">
        <w:rPr>
          <w:i/>
          <w:iCs/>
          <w:szCs w:val="24"/>
        </w:rPr>
        <w:fldChar w:fldCharType="begin"/>
      </w:r>
      <w:r w:rsidRPr="005B17D3">
        <w:rPr>
          <w:szCs w:val="24"/>
        </w:rPr>
        <w:instrText xml:space="preserve"> XE “Roles” </w:instrText>
      </w:r>
      <w:r w:rsidRPr="005B17D3">
        <w:rPr>
          <w:i/>
          <w:iCs/>
          <w:szCs w:val="24"/>
        </w:rPr>
        <w:fldChar w:fldCharType="end"/>
      </w:r>
      <w:r w:rsidRPr="005B17D3">
        <w:rPr>
          <w:szCs w:val="24"/>
        </w:rPr>
        <w:t xml:space="preserve"> </w:t>
      </w:r>
    </w:p>
    <w:p w14:paraId="5553B0C5" w14:textId="77777777" w:rsidR="00BE52CE" w:rsidRPr="005B17D3" w:rsidRDefault="00BE52CE" w:rsidP="00EF3896">
      <w:pPr>
        <w:pStyle w:val="BodyText"/>
        <w:rPr>
          <w:szCs w:val="24"/>
        </w:rPr>
      </w:pPr>
      <w:r w:rsidRPr="005B17D3">
        <w:rPr>
          <w:szCs w:val="24"/>
        </w:rPr>
        <w:t xml:space="preserve">A </w:t>
      </w:r>
      <w:r w:rsidRPr="005B17D3">
        <w:rPr>
          <w:i/>
          <w:iCs/>
          <w:szCs w:val="24"/>
        </w:rPr>
        <w:t>Capability Set</w:t>
      </w:r>
      <w:r w:rsidRPr="005B17D3">
        <w:rPr>
          <w:szCs w:val="24"/>
        </w:rPr>
        <w:t xml:space="preserve"> is a group</w:t>
      </w:r>
      <w:r w:rsidRPr="005B17D3">
        <w:rPr>
          <w:szCs w:val="24"/>
        </w:rPr>
        <w:fldChar w:fldCharType="begin"/>
      </w:r>
      <w:r w:rsidRPr="005B17D3">
        <w:rPr>
          <w:szCs w:val="24"/>
        </w:rPr>
        <w:instrText xml:space="preserve"> XE "Group:Capability Sets" </w:instrText>
      </w:r>
      <w:r w:rsidRPr="005B17D3">
        <w:rPr>
          <w:szCs w:val="24"/>
        </w:rPr>
        <w:fldChar w:fldCharType="end"/>
      </w:r>
      <w:r w:rsidRPr="005B17D3">
        <w:rPr>
          <w:szCs w:val="24"/>
        </w:rPr>
        <w:t xml:space="preserve"> (two at minimum) of </w:t>
      </w:r>
      <w:r w:rsidRPr="005B17D3">
        <w:rPr>
          <w:rStyle w:val="Text-onlypopuphotspot"/>
          <w:i/>
          <w:iCs/>
          <w:szCs w:val="24"/>
        </w:rPr>
        <w:t>Capabilities</w:t>
      </w:r>
      <w:r w:rsidRPr="005B17D3">
        <w:rPr>
          <w:szCs w:val="24"/>
        </w:rPr>
        <w:t xml:space="preserve">, while a </w:t>
      </w:r>
      <w:r w:rsidRPr="005B17D3">
        <w:rPr>
          <w:rStyle w:val="Text-onlypopuphotspot"/>
          <w:i/>
          <w:iCs/>
          <w:szCs w:val="24"/>
        </w:rPr>
        <w:t>Role</w:t>
      </w:r>
      <w:r w:rsidRPr="005B17D3">
        <w:rPr>
          <w:szCs w:val="24"/>
        </w:rPr>
        <w:t xml:space="preserve"> may exist without </w:t>
      </w:r>
      <w:r w:rsidRPr="005B17D3">
        <w:rPr>
          <w:i/>
          <w:iCs/>
          <w:szCs w:val="24"/>
        </w:rPr>
        <w:t>Capabilities</w:t>
      </w:r>
      <w:r w:rsidRPr="005B17D3">
        <w:rPr>
          <w:szCs w:val="24"/>
        </w:rPr>
        <w:t xml:space="preserve"> and/or </w:t>
      </w:r>
      <w:r w:rsidRPr="005B17D3">
        <w:rPr>
          <w:i/>
          <w:iCs/>
          <w:szCs w:val="24"/>
        </w:rPr>
        <w:t>Capability Sets</w:t>
      </w:r>
      <w:r w:rsidRPr="005B17D3">
        <w:rPr>
          <w:szCs w:val="24"/>
        </w:rPr>
        <w:t>.</w:t>
      </w:r>
    </w:p>
    <w:p w14:paraId="06B15A6C" w14:textId="60316166" w:rsidR="00BE52CE" w:rsidRPr="005B17D3" w:rsidRDefault="00BE52CE" w:rsidP="00EF3896">
      <w:pPr>
        <w:pStyle w:val="BodyText"/>
        <w:rPr>
          <w:szCs w:val="24"/>
        </w:rPr>
      </w:pPr>
      <w:r w:rsidRPr="005B17D3">
        <w:rPr>
          <w:szCs w:val="24"/>
        </w:rPr>
        <w:t xml:space="preserve">It also allows the user to </w:t>
      </w:r>
      <w:r w:rsidRPr="005B17D3">
        <w:rPr>
          <w:rStyle w:val="Hyperlink"/>
          <w:color w:val="000000" w:themeColor="text1"/>
          <w:u w:val="none"/>
        </w:rPr>
        <w:t>Edit</w:t>
      </w:r>
      <w:r w:rsidRPr="005B17D3">
        <w:rPr>
          <w:szCs w:val="24"/>
        </w:rPr>
        <w:t>/</w:t>
      </w:r>
      <w:r w:rsidRPr="005B17D3">
        <w:rPr>
          <w:rStyle w:val="Text-onlypopuphotspot"/>
          <w:szCs w:val="24"/>
        </w:rPr>
        <w:t>Delete</w:t>
      </w:r>
      <w:r w:rsidRPr="005B17D3">
        <w:rPr>
          <w:szCs w:val="24"/>
        </w:rPr>
        <w:t xml:space="preserve"> </w:t>
      </w:r>
      <w:r w:rsidRPr="005B17D3">
        <w:rPr>
          <w:i/>
          <w:szCs w:val="24"/>
        </w:rPr>
        <w:t>Capability Sets</w:t>
      </w:r>
      <w:r w:rsidRPr="005B17D3">
        <w:rPr>
          <w:szCs w:val="24"/>
        </w:rPr>
        <w:t xml:space="preserve"> and view</w:t>
      </w:r>
      <w:r w:rsidRPr="005B17D3">
        <w:rPr>
          <w:szCs w:val="24"/>
        </w:rPr>
        <w:fldChar w:fldCharType="begin"/>
      </w:r>
      <w:r w:rsidRPr="005B17D3">
        <w:rPr>
          <w:szCs w:val="24"/>
        </w:rPr>
        <w:instrText xml:space="preserve"> XE "View:Capability Sets:the Change History" </w:instrText>
      </w:r>
      <w:r w:rsidRPr="005B17D3">
        <w:rPr>
          <w:szCs w:val="24"/>
        </w:rPr>
        <w:fldChar w:fldCharType="end"/>
      </w:r>
      <w:r w:rsidRPr="005B17D3">
        <w:rPr>
          <w:szCs w:val="24"/>
        </w:rPr>
        <w:t xml:space="preserve"> the </w:t>
      </w:r>
      <w:r w:rsidRPr="005B17D3">
        <w:rPr>
          <w:rStyle w:val="Hyperlink"/>
          <w:b/>
          <w:color w:val="000000" w:themeColor="text1"/>
          <w:u w:val="none"/>
        </w:rPr>
        <w:t>Change</w:t>
      </w:r>
      <w:r w:rsidRPr="005B17D3">
        <w:rPr>
          <w:rStyle w:val="Hyperlink"/>
          <w:b/>
          <w:color w:val="000000" w:themeColor="text1"/>
          <w:u w:val="none"/>
        </w:rPr>
        <w:fldChar w:fldCharType="begin"/>
      </w:r>
      <w:r w:rsidRPr="005B17D3">
        <w:rPr>
          <w:b/>
          <w:color w:val="000000" w:themeColor="text1"/>
          <w:szCs w:val="24"/>
        </w:rPr>
        <w:instrText xml:space="preserve"> XE "Change:History" </w:instrText>
      </w:r>
      <w:r w:rsidRPr="005B17D3">
        <w:rPr>
          <w:rStyle w:val="Hyperlink"/>
          <w:b/>
          <w:color w:val="000000" w:themeColor="text1"/>
          <w:u w:val="none"/>
        </w:rPr>
        <w:fldChar w:fldCharType="end"/>
      </w:r>
      <w:r w:rsidRPr="005B17D3">
        <w:rPr>
          <w:rStyle w:val="Hyperlink"/>
          <w:b/>
          <w:color w:val="000000" w:themeColor="text1"/>
          <w:u w:val="none"/>
        </w:rPr>
        <w:t xml:space="preserve"> History</w:t>
      </w:r>
      <w:r w:rsidRPr="005B17D3">
        <w:rPr>
          <w:color w:val="000000" w:themeColor="text1"/>
          <w:szCs w:val="24"/>
        </w:rPr>
        <w:t xml:space="preserve"> </w:t>
      </w:r>
      <w:r w:rsidRPr="005B17D3">
        <w:rPr>
          <w:szCs w:val="24"/>
        </w:rPr>
        <w:t xml:space="preserve">of existing </w:t>
      </w:r>
      <w:r w:rsidRPr="005B17D3">
        <w:rPr>
          <w:i/>
          <w:iCs/>
          <w:szCs w:val="24"/>
        </w:rPr>
        <w:t>Capability</w:t>
      </w:r>
      <w:r w:rsidRPr="005B17D3">
        <w:rPr>
          <w:i/>
          <w:iCs/>
          <w:szCs w:val="24"/>
        </w:rPr>
        <w:fldChar w:fldCharType="begin"/>
      </w:r>
      <w:r w:rsidRPr="005B17D3">
        <w:rPr>
          <w:szCs w:val="24"/>
        </w:rPr>
        <w:instrText xml:space="preserve"> XE "</w:instrText>
      </w:r>
      <w:r w:rsidRPr="005B17D3">
        <w:rPr>
          <w:iCs/>
          <w:szCs w:val="24"/>
        </w:rPr>
        <w:instrText>Capability:</w:instrText>
      </w:r>
      <w:r w:rsidRPr="005B17D3">
        <w:rPr>
          <w:szCs w:val="24"/>
        </w:rPr>
        <w:instrText xml:space="preserve">Sets" </w:instrText>
      </w:r>
      <w:r w:rsidRPr="005B17D3">
        <w:rPr>
          <w:i/>
          <w:iCs/>
          <w:szCs w:val="24"/>
        </w:rPr>
        <w:fldChar w:fldCharType="end"/>
      </w:r>
      <w:r w:rsidRPr="005B17D3">
        <w:rPr>
          <w:i/>
          <w:iCs/>
          <w:szCs w:val="24"/>
        </w:rPr>
        <w:t xml:space="preserve"> Sets</w:t>
      </w:r>
      <w:r w:rsidRPr="005B17D3">
        <w:rPr>
          <w:szCs w:val="24"/>
        </w:rPr>
        <w:t xml:space="preserve"> on the system. The user may assign/associate as many </w:t>
      </w:r>
      <w:r w:rsidRPr="005B17D3">
        <w:rPr>
          <w:i/>
          <w:iCs/>
          <w:szCs w:val="24"/>
        </w:rPr>
        <w:t>Capabilities</w:t>
      </w:r>
      <w:r w:rsidRPr="005B17D3">
        <w:rPr>
          <w:szCs w:val="24"/>
        </w:rPr>
        <w:t xml:space="preserve"> as desired to each user, depending on the responsibilities or job activities performed by the user. A user will have all of the </w:t>
      </w:r>
      <w:r w:rsidRPr="005B17D3">
        <w:rPr>
          <w:i/>
          <w:iCs/>
          <w:szCs w:val="24"/>
        </w:rPr>
        <w:t>Capabilities</w:t>
      </w:r>
      <w:r w:rsidRPr="005B17D3">
        <w:rPr>
          <w:szCs w:val="24"/>
        </w:rPr>
        <w:t xml:space="preserve"> contained in the distinct and complete list of the combined</w:t>
      </w:r>
      <w:r w:rsidRPr="005B17D3">
        <w:rPr>
          <w:szCs w:val="24"/>
        </w:rPr>
        <w:fldChar w:fldCharType="begin"/>
      </w:r>
      <w:r w:rsidRPr="005B17D3">
        <w:rPr>
          <w:szCs w:val="24"/>
        </w:rPr>
        <w:instrText xml:space="preserve"> XE "</w:instrText>
      </w:r>
      <w:r w:rsidRPr="005B17D3">
        <w:rPr>
          <w:b/>
          <w:iCs/>
          <w:szCs w:val="24"/>
        </w:rPr>
        <w:instrText>Combined</w:instrText>
      </w:r>
      <w:r w:rsidRPr="005B17D3">
        <w:rPr>
          <w:iCs/>
          <w:szCs w:val="24"/>
        </w:rPr>
        <w:instrText>:</w:instrText>
      </w:r>
      <w:r w:rsidRPr="005B17D3">
        <w:rPr>
          <w:szCs w:val="24"/>
        </w:rPr>
        <w:instrText xml:space="preserve">Capabilities" </w:instrText>
      </w:r>
      <w:r w:rsidRPr="005B17D3">
        <w:rPr>
          <w:szCs w:val="24"/>
        </w:rPr>
        <w:fldChar w:fldCharType="end"/>
      </w:r>
      <w:r w:rsidRPr="005B17D3">
        <w:rPr>
          <w:szCs w:val="24"/>
        </w:rPr>
        <w:t xml:space="preserve"> or cumulative </w:t>
      </w:r>
      <w:r w:rsidRPr="005B17D3">
        <w:rPr>
          <w:i/>
          <w:iCs/>
          <w:szCs w:val="24"/>
        </w:rPr>
        <w:t>Capabilities</w:t>
      </w:r>
      <w:r w:rsidRPr="005B17D3">
        <w:rPr>
          <w:szCs w:val="24"/>
        </w:rPr>
        <w:t xml:space="preserve"> associated to the </w:t>
      </w:r>
      <w:r w:rsidRPr="005B17D3">
        <w:rPr>
          <w:i/>
          <w:iCs/>
          <w:szCs w:val="24"/>
        </w:rPr>
        <w:t>Roles</w:t>
      </w:r>
      <w:r w:rsidRPr="005B17D3">
        <w:rPr>
          <w:szCs w:val="24"/>
        </w:rPr>
        <w:t xml:space="preserve">, </w:t>
      </w:r>
      <w:r w:rsidRPr="005B17D3">
        <w:rPr>
          <w:i/>
          <w:iCs/>
          <w:szCs w:val="24"/>
        </w:rPr>
        <w:t>Capability Sets</w:t>
      </w:r>
      <w:r w:rsidRPr="005B17D3">
        <w:rPr>
          <w:szCs w:val="24"/>
        </w:rPr>
        <w:t xml:space="preserve"> and individual </w:t>
      </w:r>
      <w:r w:rsidRPr="005B17D3">
        <w:rPr>
          <w:i/>
          <w:iCs/>
          <w:szCs w:val="24"/>
        </w:rPr>
        <w:t>Capabilities</w:t>
      </w:r>
      <w:r w:rsidRPr="005B17D3">
        <w:rPr>
          <w:szCs w:val="24"/>
        </w:rPr>
        <w:t xml:space="preserve"> assigned</w:t>
      </w:r>
      <w:r w:rsidRPr="005B17D3">
        <w:rPr>
          <w:szCs w:val="24"/>
        </w:rPr>
        <w:fldChar w:fldCharType="begin"/>
      </w:r>
      <w:r w:rsidRPr="005B17D3">
        <w:rPr>
          <w:szCs w:val="24"/>
        </w:rPr>
        <w:instrText xml:space="preserve"> XE "Assigned:Capabilities" </w:instrText>
      </w:r>
      <w:r w:rsidRPr="005B17D3">
        <w:rPr>
          <w:szCs w:val="24"/>
        </w:rPr>
        <w:fldChar w:fldCharType="end"/>
      </w:r>
      <w:r w:rsidRPr="005B17D3">
        <w:rPr>
          <w:szCs w:val="24"/>
        </w:rPr>
        <w:t xml:space="preserve"> to the user.</w:t>
      </w:r>
    </w:p>
    <w:p w14:paraId="61726211" w14:textId="77777777" w:rsidR="00456BBD" w:rsidRPr="005B17D3" w:rsidRDefault="00456BBD" w:rsidP="00EF3896">
      <w:pPr>
        <w:pStyle w:val="BodyText"/>
        <w:rPr>
          <w:szCs w:val="24"/>
        </w:rPr>
      </w:pPr>
    </w:p>
    <w:p w14:paraId="5CE6A771" w14:textId="77777777" w:rsidR="00BE52CE" w:rsidRPr="005B17D3" w:rsidRDefault="00BE52CE" w:rsidP="00EF3896">
      <w:pPr>
        <w:pStyle w:val="ScreenName"/>
      </w:pPr>
      <w:bookmarkStart w:id="852" w:name="_Toc289864785"/>
      <w:bookmarkStart w:id="853" w:name="_Toc394920782"/>
      <w:bookmarkStart w:id="854" w:name="_Toc406571119"/>
      <w:r w:rsidRPr="005B17D3">
        <w:t>Capability</w:t>
      </w:r>
      <w:r w:rsidRPr="005B17D3">
        <w:fldChar w:fldCharType="begin"/>
      </w:r>
      <w:r w:rsidRPr="005B17D3">
        <w:instrText xml:space="preserve"> XE "Capability:Sets" </w:instrText>
      </w:r>
      <w:r w:rsidRPr="005B17D3">
        <w:fldChar w:fldCharType="end"/>
      </w:r>
      <w:r w:rsidRPr="005B17D3">
        <w:t xml:space="preserve"> Sets/Edit/Add Capability Set</w:t>
      </w:r>
      <w:bookmarkEnd w:id="852"/>
      <w:bookmarkEnd w:id="853"/>
      <w:bookmarkEnd w:id="854"/>
    </w:p>
    <w:p w14:paraId="17B27B76" w14:textId="77777777" w:rsidR="00BE52CE" w:rsidRPr="005B17D3" w:rsidRDefault="00BE52CE" w:rsidP="00EF3896">
      <w:pPr>
        <w:pStyle w:val="BodyText"/>
        <w:rPr>
          <w:szCs w:val="24"/>
        </w:rPr>
      </w:pPr>
      <w:r w:rsidRPr="005B17D3">
        <w:rPr>
          <w:szCs w:val="24"/>
        </w:rPr>
        <w:t xml:space="preserve">The </w:t>
      </w:r>
      <w:r w:rsidRPr="005B17D3">
        <w:rPr>
          <w:i/>
          <w:szCs w:val="24"/>
        </w:rPr>
        <w:t>Capability Sets/Edit/Add Capability Set</w:t>
      </w:r>
      <w:r w:rsidRPr="005B17D3">
        <w:rPr>
          <w:szCs w:val="24"/>
        </w:rPr>
        <w:t xml:space="preserve"> screen allows adding (or editing) an existing individual </w:t>
      </w:r>
      <w:r w:rsidRPr="005B17D3">
        <w:rPr>
          <w:rStyle w:val="Text-onlypopuphotspot"/>
          <w:i/>
          <w:iCs/>
          <w:szCs w:val="24"/>
        </w:rPr>
        <w:t>Capability Sets</w:t>
      </w:r>
      <w:r w:rsidRPr="005B17D3">
        <w:rPr>
          <w:szCs w:val="24"/>
        </w:rPr>
        <w:t xml:space="preserve"> to the system with selected permissions and active and inactive dates.</w:t>
      </w:r>
    </w:p>
    <w:p w14:paraId="35371670" w14:textId="77777777" w:rsidR="00BE52CE" w:rsidRPr="005B17D3" w:rsidRDefault="00BE52CE" w:rsidP="00EF3896">
      <w:pPr>
        <w:pStyle w:val="BodyTextBullet2"/>
      </w:pPr>
      <w:r w:rsidRPr="005B17D3">
        <w:t xml:space="preserve">Three icons are used to identify collapsed </w:t>
      </w:r>
      <w:r w:rsidRPr="005B17D3">
        <w:rPr>
          <w:i/>
        </w:rPr>
        <w:t>Role</w:t>
      </w:r>
      <w:r w:rsidRPr="005B17D3">
        <w:fldChar w:fldCharType="begin"/>
      </w:r>
      <w:r w:rsidRPr="005B17D3">
        <w:instrText xml:space="preserve"> XE “Roles” </w:instrText>
      </w:r>
      <w:r w:rsidRPr="005B17D3">
        <w:fldChar w:fldCharType="end"/>
      </w:r>
      <w:r w:rsidRPr="005B17D3">
        <w:t xml:space="preserve">, </w:t>
      </w:r>
      <w:r w:rsidRPr="005B17D3">
        <w:rPr>
          <w:i/>
        </w:rPr>
        <w:t>Capability</w:t>
      </w:r>
      <w:r w:rsidRPr="005B17D3">
        <w:t xml:space="preserve">, and </w:t>
      </w:r>
      <w:r w:rsidRPr="005B17D3">
        <w:rPr>
          <w:i/>
        </w:rPr>
        <w:t>Capability Set</w:t>
      </w:r>
      <w:r w:rsidRPr="005B17D3">
        <w:t>. They are identified as follows:</w:t>
      </w:r>
    </w:p>
    <w:p w14:paraId="1D64A5D9" w14:textId="77777777" w:rsidR="00BE52CE" w:rsidRPr="005B17D3" w:rsidRDefault="00BE52CE" w:rsidP="00EF3896">
      <w:pPr>
        <w:pStyle w:val="BodyTextBullet2"/>
      </w:pPr>
      <w:r w:rsidRPr="005B17D3">
        <w:rPr>
          <w:noProof/>
        </w:rPr>
        <w:drawing>
          <wp:inline distT="0" distB="0" distL="0" distR="0" wp14:anchorId="0610D757" wp14:editId="4F21E112">
            <wp:extent cx="151130" cy="151130"/>
            <wp:effectExtent l="19050" t="0" r="1270" b="0"/>
            <wp:docPr id="40" name="Picture 40" descr="Role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3" descr="Role icon"/>
                    <pic:cNvPicPr>
                      <a:picLocks noChangeAspect="1" noChangeArrowheads="1"/>
                    </pic:cNvPicPr>
                  </pic:nvPicPr>
                  <pic:blipFill>
                    <a:blip r:embed="rId92" cstate="print"/>
                    <a:srcRect/>
                    <a:stretch>
                      <a:fillRect/>
                    </a:stretch>
                  </pic:blipFill>
                  <pic:spPr bwMode="auto">
                    <a:xfrm>
                      <a:off x="0" y="0"/>
                      <a:ext cx="151130" cy="151130"/>
                    </a:xfrm>
                    <a:prstGeom prst="rect">
                      <a:avLst/>
                    </a:prstGeom>
                    <a:noFill/>
                    <a:ln w="9525">
                      <a:noFill/>
                      <a:miter lim="800000"/>
                      <a:headEnd/>
                      <a:tailEnd/>
                    </a:ln>
                  </pic:spPr>
                </pic:pic>
              </a:graphicData>
            </a:graphic>
          </wp:inline>
        </w:drawing>
      </w:r>
      <w:r w:rsidRPr="005B17D3">
        <w:t xml:space="preserve"> Indicates </w:t>
      </w:r>
      <w:r w:rsidRPr="005B17D3">
        <w:rPr>
          <w:i/>
          <w:iCs/>
        </w:rPr>
        <w:t>Role</w:t>
      </w:r>
      <w:r w:rsidRPr="005B17D3">
        <w:rPr>
          <w:i/>
          <w:iCs/>
        </w:rPr>
        <w:fldChar w:fldCharType="begin"/>
      </w:r>
      <w:r w:rsidRPr="005B17D3">
        <w:instrText xml:space="preserve"> XE "</w:instrText>
      </w:r>
      <w:r w:rsidRPr="005B17D3">
        <w:rPr>
          <w:iCs/>
        </w:rPr>
        <w:instrText>Role</w:instrText>
      </w:r>
      <w:r w:rsidRPr="005B17D3">
        <w:instrText xml:space="preserve">" </w:instrText>
      </w:r>
      <w:r w:rsidRPr="005B17D3">
        <w:rPr>
          <w:i/>
          <w:iCs/>
        </w:rPr>
        <w:fldChar w:fldCharType="end"/>
      </w:r>
      <w:r w:rsidRPr="005B17D3">
        <w:t>.</w:t>
      </w:r>
    </w:p>
    <w:p w14:paraId="393B4389" w14:textId="77777777" w:rsidR="00BE52CE" w:rsidRPr="005B17D3" w:rsidRDefault="00BE52CE" w:rsidP="00EF3896">
      <w:pPr>
        <w:pStyle w:val="BodyTextBullet2"/>
      </w:pPr>
      <w:r w:rsidRPr="005B17D3">
        <w:rPr>
          <w:noProof/>
        </w:rPr>
        <w:drawing>
          <wp:inline distT="0" distB="0" distL="0" distR="0" wp14:anchorId="61C45FC8" wp14:editId="459B593E">
            <wp:extent cx="151130" cy="151130"/>
            <wp:effectExtent l="19050" t="0" r="1270" b="0"/>
            <wp:docPr id="41" name="Picture 41" descr="capability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5" descr="capability icon"/>
                    <pic:cNvPicPr>
                      <a:picLocks noChangeAspect="1" noChangeArrowheads="1"/>
                    </pic:cNvPicPr>
                  </pic:nvPicPr>
                  <pic:blipFill>
                    <a:blip r:embed="rId93" cstate="print"/>
                    <a:srcRect/>
                    <a:stretch>
                      <a:fillRect/>
                    </a:stretch>
                  </pic:blipFill>
                  <pic:spPr bwMode="auto">
                    <a:xfrm>
                      <a:off x="0" y="0"/>
                      <a:ext cx="151130" cy="151130"/>
                    </a:xfrm>
                    <a:prstGeom prst="rect">
                      <a:avLst/>
                    </a:prstGeom>
                    <a:noFill/>
                    <a:ln w="9525">
                      <a:noFill/>
                      <a:miter lim="800000"/>
                      <a:headEnd/>
                      <a:tailEnd/>
                    </a:ln>
                  </pic:spPr>
                </pic:pic>
              </a:graphicData>
            </a:graphic>
          </wp:inline>
        </w:drawing>
      </w:r>
      <w:r w:rsidRPr="005B17D3">
        <w:t xml:space="preserve"> Indicates individual </w:t>
      </w:r>
      <w:r w:rsidRPr="005B17D3">
        <w:rPr>
          <w:i/>
          <w:iCs/>
        </w:rPr>
        <w:t>Capability</w:t>
      </w:r>
      <w:r w:rsidRPr="005B17D3">
        <w:rPr>
          <w:i/>
          <w:iCs/>
        </w:rPr>
        <w:fldChar w:fldCharType="begin"/>
      </w:r>
      <w:r w:rsidRPr="005B17D3">
        <w:instrText xml:space="preserve"> XE "</w:instrText>
      </w:r>
      <w:r w:rsidRPr="005B17D3">
        <w:rPr>
          <w:iCs/>
        </w:rPr>
        <w:instrText>Capability</w:instrText>
      </w:r>
      <w:r w:rsidRPr="005B17D3">
        <w:instrText xml:space="preserve">" </w:instrText>
      </w:r>
      <w:r w:rsidRPr="005B17D3">
        <w:rPr>
          <w:i/>
          <w:iCs/>
        </w:rPr>
        <w:fldChar w:fldCharType="end"/>
      </w:r>
      <w:r w:rsidRPr="005B17D3">
        <w:t>.</w:t>
      </w:r>
    </w:p>
    <w:p w14:paraId="319AA01C" w14:textId="77777777" w:rsidR="00BE52CE" w:rsidRPr="005B17D3" w:rsidRDefault="00BE52CE" w:rsidP="00EF3896">
      <w:pPr>
        <w:pStyle w:val="BodyTextBullet2"/>
      </w:pPr>
      <w:r w:rsidRPr="005B17D3">
        <w:rPr>
          <w:noProof/>
        </w:rPr>
        <w:drawing>
          <wp:inline distT="0" distB="0" distL="0" distR="0" wp14:anchorId="73BB7457" wp14:editId="796B1F1E">
            <wp:extent cx="151130" cy="151130"/>
            <wp:effectExtent l="19050" t="0" r="1270" b="0"/>
            <wp:docPr id="46" name="Picture 46" descr="capability set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4" descr="capability set icon"/>
                    <pic:cNvPicPr>
                      <a:picLocks noChangeAspect="1" noChangeArrowheads="1"/>
                    </pic:cNvPicPr>
                  </pic:nvPicPr>
                  <pic:blipFill>
                    <a:blip r:embed="rId94" cstate="print"/>
                    <a:srcRect/>
                    <a:stretch>
                      <a:fillRect/>
                    </a:stretch>
                  </pic:blipFill>
                  <pic:spPr bwMode="auto">
                    <a:xfrm>
                      <a:off x="0" y="0"/>
                      <a:ext cx="151130" cy="151130"/>
                    </a:xfrm>
                    <a:prstGeom prst="rect">
                      <a:avLst/>
                    </a:prstGeom>
                    <a:noFill/>
                    <a:ln w="9525">
                      <a:noFill/>
                      <a:miter lim="800000"/>
                      <a:headEnd/>
                      <a:tailEnd/>
                    </a:ln>
                  </pic:spPr>
                </pic:pic>
              </a:graphicData>
            </a:graphic>
          </wp:inline>
        </w:drawing>
      </w:r>
      <w:r w:rsidRPr="005B17D3">
        <w:t> Indicates Capability Set.</w:t>
      </w:r>
    </w:p>
    <w:p w14:paraId="4C42E781" w14:textId="77777777" w:rsidR="00456BBD" w:rsidRPr="005B17D3" w:rsidRDefault="00456BBD" w:rsidP="00EF3896">
      <w:pPr>
        <w:pStyle w:val="BodyTextBullet2"/>
      </w:pPr>
    </w:p>
    <w:p w14:paraId="13FD14A3" w14:textId="7C29021C" w:rsidR="00BE52CE" w:rsidRPr="005B17D3" w:rsidRDefault="00BE52CE" w:rsidP="00EF3896">
      <w:pPr>
        <w:pStyle w:val="BodyTextBullet2"/>
      </w:pPr>
      <w:r w:rsidRPr="005B17D3">
        <w:t xml:space="preserve">Click the individual </w:t>
      </w:r>
      <w:r w:rsidRPr="005B17D3">
        <w:rPr>
          <w:i/>
          <w:iCs/>
        </w:rPr>
        <w:t>Role</w:t>
      </w:r>
      <w:r w:rsidRPr="005B17D3">
        <w:t xml:space="preserve"> or </w:t>
      </w:r>
      <w:r w:rsidRPr="005B17D3">
        <w:rPr>
          <w:i/>
          <w:iCs/>
        </w:rPr>
        <w:t xml:space="preserve">Capability Set </w:t>
      </w:r>
      <w:r w:rsidRPr="005B17D3">
        <w:t>to expand</w:t>
      </w:r>
      <w:r w:rsidRPr="005B17D3">
        <w:fldChar w:fldCharType="begin"/>
      </w:r>
      <w:r w:rsidRPr="005B17D3">
        <w:instrText xml:space="preserve"> XE "Expand:individual Roles" </w:instrText>
      </w:r>
      <w:r w:rsidRPr="005B17D3">
        <w:fldChar w:fldCharType="end"/>
      </w:r>
      <w:r w:rsidRPr="005B17D3">
        <w:t xml:space="preserve"> individual </w:t>
      </w:r>
      <w:r w:rsidRPr="005B17D3">
        <w:rPr>
          <w:i/>
          <w:iCs/>
        </w:rPr>
        <w:t>Roles</w:t>
      </w:r>
      <w:r w:rsidRPr="005B17D3">
        <w:rPr>
          <w:i/>
          <w:iCs/>
        </w:rPr>
        <w:fldChar w:fldCharType="begin"/>
      </w:r>
      <w:r w:rsidRPr="005B17D3">
        <w:instrText xml:space="preserve"> XE “Roles” </w:instrText>
      </w:r>
      <w:r w:rsidRPr="005B17D3">
        <w:rPr>
          <w:i/>
          <w:iCs/>
        </w:rPr>
        <w:fldChar w:fldCharType="end"/>
      </w:r>
      <w:r w:rsidRPr="005B17D3">
        <w:t xml:space="preserve"> or </w:t>
      </w:r>
      <w:r w:rsidRPr="005B17D3">
        <w:rPr>
          <w:i/>
          <w:iCs/>
        </w:rPr>
        <w:t>Capability</w:t>
      </w:r>
      <w:r w:rsidRPr="005B17D3">
        <w:rPr>
          <w:i/>
          <w:iCs/>
        </w:rPr>
        <w:fldChar w:fldCharType="begin"/>
      </w:r>
      <w:r w:rsidRPr="005B17D3">
        <w:instrText xml:space="preserve"> XE "</w:instrText>
      </w:r>
      <w:r w:rsidRPr="005B17D3">
        <w:rPr>
          <w:iCs/>
        </w:rPr>
        <w:instrText>Capability:</w:instrText>
      </w:r>
      <w:r w:rsidRPr="005B17D3">
        <w:instrText xml:space="preserve">Sets" </w:instrText>
      </w:r>
      <w:r w:rsidRPr="005B17D3">
        <w:rPr>
          <w:i/>
          <w:iCs/>
        </w:rPr>
        <w:fldChar w:fldCharType="end"/>
      </w:r>
      <w:r w:rsidRPr="005B17D3">
        <w:rPr>
          <w:i/>
          <w:iCs/>
        </w:rPr>
        <w:t xml:space="preserve"> Sets </w:t>
      </w:r>
      <w:r w:rsidRPr="005B17D3">
        <w:t>. Click again to collapse.</w:t>
      </w:r>
    </w:p>
    <w:p w14:paraId="6F0D691C" w14:textId="77777777" w:rsidR="00BE52CE" w:rsidRPr="005B17D3" w:rsidRDefault="00BE52CE" w:rsidP="00EF3896">
      <w:pPr>
        <w:pStyle w:val="BodyTextBullet2"/>
      </w:pPr>
      <w:r w:rsidRPr="005B17D3">
        <w:t xml:space="preserve">Click the </w:t>
      </w:r>
      <w:r w:rsidRPr="005B17D3">
        <w:rPr>
          <w:b/>
          <w:color w:val="000000" w:themeColor="text1"/>
        </w:rPr>
        <w:t>Expand</w:t>
      </w:r>
      <w:r w:rsidRPr="005B17D3">
        <w:rPr>
          <w:b/>
          <w:color w:val="000000" w:themeColor="text1"/>
        </w:rPr>
        <w:fldChar w:fldCharType="begin"/>
      </w:r>
      <w:r w:rsidRPr="005B17D3">
        <w:rPr>
          <w:b/>
          <w:color w:val="000000" w:themeColor="text1"/>
        </w:rPr>
        <w:instrText xml:space="preserve"> XE "Expand:all hyperlinks" </w:instrText>
      </w:r>
      <w:r w:rsidRPr="005B17D3">
        <w:rPr>
          <w:b/>
          <w:color w:val="000000" w:themeColor="text1"/>
        </w:rPr>
        <w:fldChar w:fldCharType="end"/>
      </w:r>
      <w:r w:rsidRPr="005B17D3">
        <w:rPr>
          <w:b/>
          <w:color w:val="000000" w:themeColor="text1"/>
        </w:rPr>
        <w:t xml:space="preserve"> All</w:t>
      </w:r>
      <w:r w:rsidRPr="005B17D3">
        <w:rPr>
          <w:color w:val="000000" w:themeColor="text1"/>
        </w:rPr>
        <w:t xml:space="preserve"> </w:t>
      </w:r>
      <w:r w:rsidRPr="005B17D3">
        <w:t>hyperlinks to expand</w:t>
      </w:r>
      <w:r w:rsidRPr="005B17D3">
        <w:fldChar w:fldCharType="begin"/>
      </w:r>
      <w:r w:rsidRPr="005B17D3">
        <w:instrText xml:space="preserve"> XE "Expand:all Roles" </w:instrText>
      </w:r>
      <w:r w:rsidRPr="005B17D3">
        <w:fldChar w:fldCharType="end"/>
      </w:r>
      <w:r w:rsidRPr="005B17D3">
        <w:t xml:space="preserve"> all </w:t>
      </w:r>
      <w:r w:rsidRPr="005B17D3">
        <w:rPr>
          <w:i/>
          <w:iCs/>
        </w:rPr>
        <w:t>Roles</w:t>
      </w:r>
      <w:r w:rsidRPr="005B17D3">
        <w:rPr>
          <w:i/>
          <w:iCs/>
        </w:rPr>
        <w:fldChar w:fldCharType="begin"/>
      </w:r>
      <w:r w:rsidRPr="005B17D3">
        <w:instrText xml:space="preserve"> XE “Roles” </w:instrText>
      </w:r>
      <w:r w:rsidRPr="005B17D3">
        <w:rPr>
          <w:i/>
          <w:iCs/>
        </w:rPr>
        <w:fldChar w:fldCharType="end"/>
      </w:r>
      <w:r w:rsidRPr="005B17D3">
        <w:t xml:space="preserve"> </w:t>
      </w:r>
      <w:r w:rsidRPr="005B17D3">
        <w:rPr>
          <w:i/>
          <w:iCs/>
        </w:rPr>
        <w:t>and</w:t>
      </w:r>
      <w:r w:rsidRPr="005B17D3">
        <w:t xml:space="preserve"> </w:t>
      </w:r>
      <w:r w:rsidRPr="005B17D3">
        <w:rPr>
          <w:i/>
          <w:iCs/>
        </w:rPr>
        <w:t>Capabilities</w:t>
      </w:r>
      <w:r w:rsidRPr="005B17D3">
        <w:rPr>
          <w:i/>
          <w:iCs/>
        </w:rPr>
        <w:fldChar w:fldCharType="begin"/>
      </w:r>
      <w:r w:rsidRPr="005B17D3">
        <w:instrText xml:space="preserve"> XE "</w:instrText>
      </w:r>
      <w:r w:rsidRPr="005B17D3">
        <w:rPr>
          <w:rStyle w:val="Hyperlink"/>
          <w:iCs/>
        </w:rPr>
        <w:instrText>Capabilities:</w:instrText>
      </w:r>
      <w:r w:rsidRPr="005B17D3">
        <w:instrText xml:space="preserve">Assigned" </w:instrText>
      </w:r>
      <w:r w:rsidRPr="005B17D3">
        <w:rPr>
          <w:i/>
          <w:iCs/>
        </w:rPr>
        <w:fldChar w:fldCharType="end"/>
      </w:r>
      <w:r w:rsidRPr="005B17D3">
        <w:rPr>
          <w:i/>
          <w:iCs/>
        </w:rPr>
        <w:t xml:space="preserve"> Assigned</w:t>
      </w:r>
      <w:r w:rsidRPr="005B17D3">
        <w:rPr>
          <w:i/>
          <w:iCs/>
        </w:rPr>
        <w:fldChar w:fldCharType="begin"/>
      </w:r>
      <w:r w:rsidRPr="005B17D3">
        <w:instrText xml:space="preserve"> XE "Assigned:Capabilities" </w:instrText>
      </w:r>
      <w:r w:rsidRPr="005B17D3">
        <w:rPr>
          <w:i/>
          <w:iCs/>
        </w:rPr>
        <w:fldChar w:fldCharType="end"/>
      </w:r>
      <w:r w:rsidRPr="005B17D3">
        <w:rPr>
          <w:i/>
          <w:iCs/>
        </w:rPr>
        <w:t xml:space="preserve"> to a User</w:t>
      </w:r>
      <w:r w:rsidRPr="005B17D3">
        <w:t xml:space="preserve"> and </w:t>
      </w:r>
      <w:r w:rsidRPr="005B17D3">
        <w:rPr>
          <w:i/>
          <w:iCs/>
        </w:rPr>
        <w:t>to be Assigned</w:t>
      </w:r>
      <w:r w:rsidRPr="005B17D3">
        <w:t>. Click again to collapse.</w:t>
      </w:r>
    </w:p>
    <w:p w14:paraId="70864457" w14:textId="77777777" w:rsidR="00BE52CE" w:rsidRPr="005B17D3" w:rsidRDefault="00BE52CE" w:rsidP="00EF3896">
      <w:pPr>
        <w:pStyle w:val="ScreenFieldDesc"/>
        <w:ind w:left="0"/>
      </w:pPr>
      <w:r w:rsidRPr="005B17D3">
        <w:t xml:space="preserve">The user may enter the date the </w:t>
      </w:r>
      <w:r w:rsidRPr="005B17D3">
        <w:rPr>
          <w:iCs/>
        </w:rPr>
        <w:t>Capability</w:t>
      </w:r>
      <w:r w:rsidRPr="005B17D3">
        <w:t xml:space="preserve"> will become active and/or inactive</w:t>
      </w:r>
      <w:r w:rsidRPr="005B17D3">
        <w:rPr>
          <w:szCs w:val="24"/>
        </w:rPr>
        <w:t xml:space="preserve"> </w:t>
      </w:r>
      <w:r w:rsidRPr="005B17D3">
        <w:t>when new</w:t>
      </w:r>
      <w:r w:rsidRPr="005B17D3">
        <w:fldChar w:fldCharType="begin"/>
      </w:r>
      <w:r w:rsidRPr="005B17D3">
        <w:instrText xml:space="preserve"> XE "New:Capabilities" </w:instrText>
      </w:r>
      <w:r w:rsidRPr="005B17D3">
        <w:fldChar w:fldCharType="end"/>
      </w:r>
      <w:r w:rsidRPr="005B17D3">
        <w:t xml:space="preserve">, individual </w:t>
      </w:r>
      <w:r w:rsidRPr="005B17D3">
        <w:rPr>
          <w:iCs/>
        </w:rPr>
        <w:t>Capabilities</w:t>
      </w:r>
      <w:r w:rsidRPr="005B17D3">
        <w:rPr>
          <w:iCs/>
        </w:rPr>
        <w:fldChar w:fldCharType="begin"/>
      </w:r>
      <w:r w:rsidRPr="005B17D3">
        <w:instrText xml:space="preserve"> XE "</w:instrText>
      </w:r>
      <w:r w:rsidRPr="005B17D3">
        <w:rPr>
          <w:rStyle w:val="Hyperlink"/>
          <w:iCs/>
        </w:rPr>
        <w:instrText>Capabilities</w:instrText>
      </w:r>
      <w:r w:rsidRPr="005B17D3">
        <w:instrText xml:space="preserve">" </w:instrText>
      </w:r>
      <w:r w:rsidRPr="005B17D3">
        <w:rPr>
          <w:iCs/>
        </w:rPr>
        <w:fldChar w:fldCharType="end"/>
      </w:r>
      <w:r w:rsidRPr="005B17D3">
        <w:t xml:space="preserve"> are selected for the user. The user may override the default </w:t>
      </w:r>
      <w:r w:rsidRPr="005B17D3">
        <w:rPr>
          <w:iCs/>
        </w:rPr>
        <w:t>Active Date</w:t>
      </w:r>
      <w:r w:rsidRPr="005B17D3">
        <w:rPr>
          <w:iCs/>
        </w:rPr>
        <w:fldChar w:fldCharType="begin"/>
      </w:r>
      <w:r w:rsidRPr="005B17D3">
        <w:instrText xml:space="preserve"> XE "Active Date" </w:instrText>
      </w:r>
      <w:r w:rsidRPr="005B17D3">
        <w:rPr>
          <w:iCs/>
        </w:rPr>
        <w:fldChar w:fldCharType="end"/>
      </w:r>
      <w:r w:rsidRPr="005B17D3">
        <w:t xml:space="preserve"> (current date) and may optionally enter an </w:t>
      </w:r>
      <w:r w:rsidRPr="005B17D3">
        <w:rPr>
          <w:iCs/>
        </w:rPr>
        <w:t>Inactive Date</w:t>
      </w:r>
      <w:r w:rsidRPr="005B17D3">
        <w:t xml:space="preserve"> for each individual </w:t>
      </w:r>
      <w:r w:rsidRPr="005B17D3">
        <w:rPr>
          <w:iCs/>
        </w:rPr>
        <w:t>Capability</w:t>
      </w:r>
      <w:r w:rsidRPr="005B17D3">
        <w:t xml:space="preserve"> that is to be associated with the user. Users may also modify the </w:t>
      </w:r>
      <w:r w:rsidRPr="005B17D3">
        <w:rPr>
          <w:iCs/>
        </w:rPr>
        <w:t>Active</w:t>
      </w:r>
      <w:r w:rsidRPr="005B17D3">
        <w:t xml:space="preserve"> and </w:t>
      </w:r>
      <w:r w:rsidRPr="005B17D3">
        <w:rPr>
          <w:iCs/>
        </w:rPr>
        <w:t>Inactive Date</w:t>
      </w:r>
      <w:r w:rsidRPr="005B17D3">
        <w:t xml:space="preserve"> for existing, individual </w:t>
      </w:r>
      <w:r w:rsidRPr="005B17D3">
        <w:rPr>
          <w:iCs/>
        </w:rPr>
        <w:t>Capabilities</w:t>
      </w:r>
      <w:r w:rsidRPr="005B17D3">
        <w:t xml:space="preserve"> associated with the selected user.</w:t>
      </w:r>
    </w:p>
    <w:p w14:paraId="5AA7E119" w14:textId="77777777" w:rsidR="00456BBD" w:rsidRPr="005B17D3" w:rsidRDefault="00456BBD" w:rsidP="00EF3896">
      <w:pPr>
        <w:pStyle w:val="ScreenName"/>
      </w:pPr>
    </w:p>
    <w:p w14:paraId="69F8B078" w14:textId="3DB8191A" w:rsidR="00BE52CE" w:rsidRPr="005B17D3" w:rsidRDefault="00BE52CE" w:rsidP="00EF3896">
      <w:pPr>
        <w:pStyle w:val="ScreenName"/>
      </w:pPr>
      <w:r w:rsidRPr="005B17D3">
        <w:t>Edit Capability</w:t>
      </w:r>
      <w:r w:rsidRPr="005B17D3">
        <w:fldChar w:fldCharType="begin"/>
      </w:r>
      <w:r w:rsidRPr="005B17D3">
        <w:instrText xml:space="preserve"> XE "</w:instrText>
      </w:r>
      <w:r w:rsidRPr="005B17D3">
        <w:rPr>
          <w:rStyle w:val="Text-onlypopuphotspot"/>
          <w:iCs/>
          <w:sz w:val="18"/>
          <w:szCs w:val="18"/>
        </w:rPr>
        <w:instrText>Capability:</w:instrText>
      </w:r>
      <w:r w:rsidRPr="005B17D3">
        <w:instrText xml:space="preserve">Set (Edit)" </w:instrText>
      </w:r>
      <w:r w:rsidRPr="005B17D3">
        <w:fldChar w:fldCharType="end"/>
      </w:r>
      <w:r w:rsidRPr="005B17D3">
        <w:t xml:space="preserve"> Set</w:t>
      </w:r>
    </w:p>
    <w:p w14:paraId="0496D6F8" w14:textId="77777777" w:rsidR="00BE52CE" w:rsidRPr="005B17D3" w:rsidRDefault="00BE52CE" w:rsidP="00EF3896">
      <w:pPr>
        <w:pStyle w:val="ScreenField"/>
      </w:pPr>
      <w:r w:rsidRPr="005B17D3">
        <w:t>Set Name:</w:t>
      </w:r>
    </w:p>
    <w:p w14:paraId="29C1A6BC" w14:textId="77777777" w:rsidR="00BE52CE" w:rsidRPr="005B17D3" w:rsidRDefault="00BE52CE" w:rsidP="00EF3896">
      <w:pPr>
        <w:pStyle w:val="ScreenFieldDesc"/>
      </w:pPr>
      <w:r w:rsidRPr="005B17D3">
        <w:t xml:space="preserve">(Edit mode) Displays the name for the </w:t>
      </w:r>
      <w:r w:rsidRPr="005B17D3">
        <w:rPr>
          <w:i/>
        </w:rPr>
        <w:t>Capability Set</w:t>
      </w:r>
      <w:r w:rsidRPr="005B17D3">
        <w:t xml:space="preserve"> (system generated).</w:t>
      </w:r>
    </w:p>
    <w:p w14:paraId="05264E72" w14:textId="77777777" w:rsidR="00BE52CE" w:rsidRPr="005B17D3" w:rsidRDefault="00BE52CE" w:rsidP="00EF3896">
      <w:pPr>
        <w:pStyle w:val="ReqField"/>
      </w:pPr>
      <w:r w:rsidRPr="005B17D3">
        <w:rPr>
          <w:b w:val="0"/>
          <w:i w:val="0"/>
        </w:rPr>
        <w:t>(Add mode) Enter a unique name for the Capability</w:t>
      </w:r>
      <w:r w:rsidRPr="005B17D3">
        <w:rPr>
          <w:b w:val="0"/>
          <w:i w:val="0"/>
        </w:rPr>
        <w:fldChar w:fldCharType="begin"/>
      </w:r>
      <w:r w:rsidRPr="005B17D3">
        <w:rPr>
          <w:b w:val="0"/>
          <w:i w:val="0"/>
        </w:rPr>
        <w:instrText xml:space="preserve"> XE "</w:instrText>
      </w:r>
      <w:r w:rsidRPr="005B17D3">
        <w:rPr>
          <w:rStyle w:val="Text-onlypopuphotspot"/>
          <w:b w:val="0"/>
          <w:i w:val="0"/>
          <w:iCs/>
          <w:sz w:val="18"/>
          <w:szCs w:val="18"/>
        </w:rPr>
        <w:instrText>Capability:</w:instrText>
      </w:r>
      <w:r w:rsidRPr="005B17D3">
        <w:rPr>
          <w:b w:val="0"/>
          <w:i w:val="0"/>
        </w:rPr>
        <w:instrText xml:space="preserve">Sets" </w:instrText>
      </w:r>
      <w:r w:rsidRPr="005B17D3">
        <w:rPr>
          <w:b w:val="0"/>
          <w:i w:val="0"/>
        </w:rPr>
        <w:fldChar w:fldCharType="end"/>
      </w:r>
      <w:r w:rsidRPr="005B17D3">
        <w:rPr>
          <w:b w:val="0"/>
          <w:i w:val="0"/>
        </w:rPr>
        <w:t xml:space="preserve"> Set. Make it short but descriptive.</w:t>
      </w:r>
    </w:p>
    <w:p w14:paraId="299C1E38" w14:textId="77777777" w:rsidR="00BE52CE" w:rsidRPr="005B17D3" w:rsidRDefault="00BE52CE" w:rsidP="00EF3896">
      <w:pPr>
        <w:pStyle w:val="RulesandMore"/>
        <w:rPr>
          <w:sz w:val="18"/>
          <w:szCs w:val="18"/>
        </w:rPr>
      </w:pPr>
      <w:r w:rsidRPr="005B17D3">
        <w:t>Rules</w:t>
      </w:r>
      <w:r w:rsidRPr="005B17D3">
        <w:rPr>
          <w:sz w:val="18"/>
          <w:szCs w:val="18"/>
        </w:rPr>
        <w:t>...</w:t>
      </w:r>
    </w:p>
    <w:p w14:paraId="654003A9" w14:textId="77777777" w:rsidR="00BE52CE" w:rsidRPr="005B17D3" w:rsidRDefault="00BE52CE" w:rsidP="00EF3896">
      <w:pPr>
        <w:pStyle w:val="ListBull2"/>
      </w:pPr>
      <w:r w:rsidRPr="005B17D3">
        <w:t>(Add mode) This is a required field.</w:t>
      </w:r>
    </w:p>
    <w:p w14:paraId="1EA3C6CC" w14:textId="77777777" w:rsidR="00906EB1" w:rsidRPr="005B17D3" w:rsidRDefault="00906EB1" w:rsidP="00EF3896">
      <w:pPr>
        <w:pStyle w:val="ScreenField"/>
      </w:pPr>
    </w:p>
    <w:p w14:paraId="63D968DF" w14:textId="5460BF9D" w:rsidR="00BE52CE" w:rsidRPr="005B17D3" w:rsidRDefault="00BE52CE" w:rsidP="00EF3896">
      <w:pPr>
        <w:pStyle w:val="ScreenField"/>
      </w:pPr>
      <w:r w:rsidRPr="005B17D3">
        <w:t>Set Description:</w:t>
      </w:r>
    </w:p>
    <w:p w14:paraId="2699243B" w14:textId="77777777" w:rsidR="00BE52CE" w:rsidRPr="005B17D3" w:rsidRDefault="00BE52CE" w:rsidP="00EF3896">
      <w:pPr>
        <w:pStyle w:val="ScreenFieldDesc"/>
      </w:pPr>
      <w:r w:rsidRPr="005B17D3">
        <w:t xml:space="preserve">(Edit mode) Displays a description of the </w:t>
      </w:r>
      <w:r w:rsidRPr="005B17D3">
        <w:rPr>
          <w:i/>
        </w:rPr>
        <w:t>Capability Set</w:t>
      </w:r>
      <w:r w:rsidRPr="005B17D3">
        <w:t xml:space="preserve"> describing sufficiently what it allows the user to do (system generated).</w:t>
      </w:r>
    </w:p>
    <w:p w14:paraId="5C0FB084" w14:textId="77777777" w:rsidR="00BE52CE" w:rsidRPr="005B17D3" w:rsidRDefault="00BE52CE" w:rsidP="00EF3896">
      <w:pPr>
        <w:pStyle w:val="ScreenFieldDesc"/>
      </w:pPr>
      <w:r w:rsidRPr="005B17D3">
        <w:t xml:space="preserve">(Add mode) Enter a longer description of the </w:t>
      </w:r>
      <w:r w:rsidRPr="005B17D3">
        <w:rPr>
          <w:i/>
        </w:rPr>
        <w:t>Capability Set</w:t>
      </w:r>
      <w:r w:rsidRPr="005B17D3">
        <w:t xml:space="preserve"> describing sufficiently what it allows the user to do.</w:t>
      </w:r>
    </w:p>
    <w:p w14:paraId="1CDFD97D" w14:textId="77777777" w:rsidR="00906EB1" w:rsidRPr="005B17D3" w:rsidRDefault="00906EB1" w:rsidP="00EF3896">
      <w:pPr>
        <w:pStyle w:val="ScreenField"/>
      </w:pPr>
    </w:p>
    <w:p w14:paraId="60F3A3EC" w14:textId="0C0E5502" w:rsidR="00BE52CE" w:rsidRPr="005B17D3" w:rsidRDefault="00BE52CE" w:rsidP="00EF3896">
      <w:pPr>
        <w:pStyle w:val="ScreenField"/>
      </w:pPr>
      <w:r w:rsidRPr="005B17D3">
        <w:t>Active Date</w:t>
      </w:r>
      <w:r w:rsidRPr="005B17D3">
        <w:fldChar w:fldCharType="begin"/>
      </w:r>
      <w:r w:rsidRPr="005B17D3">
        <w:instrText xml:space="preserve"> XE "Date:Capability Set Active" </w:instrText>
      </w:r>
      <w:r w:rsidRPr="005B17D3">
        <w:fldChar w:fldCharType="end"/>
      </w:r>
      <w:r w:rsidRPr="005B17D3">
        <w:fldChar w:fldCharType="begin"/>
      </w:r>
      <w:r w:rsidRPr="005B17D3">
        <w:instrText xml:space="preserve"> XE "Active Date" </w:instrText>
      </w:r>
      <w:r w:rsidRPr="005B17D3">
        <w:fldChar w:fldCharType="end"/>
      </w:r>
      <w:r w:rsidRPr="005B17D3">
        <w:t>:</w:t>
      </w:r>
    </w:p>
    <w:p w14:paraId="7DE48B1E" w14:textId="77777777" w:rsidR="00BE52CE" w:rsidRPr="005B17D3" w:rsidRDefault="00BE52CE" w:rsidP="00EF3896">
      <w:pPr>
        <w:pStyle w:val="ScreenFieldDesc"/>
      </w:pPr>
      <w:r w:rsidRPr="005B17D3">
        <w:t xml:space="preserve">(Edit Mode) Displays the date the </w:t>
      </w:r>
      <w:r w:rsidRPr="005B17D3">
        <w:rPr>
          <w:i/>
        </w:rPr>
        <w:t>Capability Set</w:t>
      </w:r>
      <w:r w:rsidRPr="005B17D3">
        <w:t xml:space="preserve"> will become active.</w:t>
      </w:r>
    </w:p>
    <w:p w14:paraId="43B9FDCD" w14:textId="77777777" w:rsidR="00BE52CE" w:rsidRPr="005B17D3" w:rsidRDefault="00BE52CE" w:rsidP="00EF3896">
      <w:pPr>
        <w:pStyle w:val="ScreenFieldDesc"/>
      </w:pPr>
      <w:r w:rsidRPr="005B17D3">
        <w:t xml:space="preserve">(Add Mode) Enter the date the </w:t>
      </w:r>
      <w:r w:rsidRPr="005B17D3">
        <w:rPr>
          <w:i/>
        </w:rPr>
        <w:t>Capability</w:t>
      </w:r>
      <w:r w:rsidRPr="005B17D3">
        <w:rPr>
          <w:i/>
        </w:rPr>
        <w:fldChar w:fldCharType="begin"/>
      </w:r>
      <w:r w:rsidRPr="005B17D3">
        <w:instrText xml:space="preserve"> XE "</w:instrText>
      </w:r>
      <w:r w:rsidRPr="005B17D3">
        <w:rPr>
          <w:rStyle w:val="Text-onlypopuphotspot"/>
          <w:iCs/>
          <w:sz w:val="18"/>
          <w:szCs w:val="18"/>
        </w:rPr>
        <w:instrText>Capability:</w:instrText>
      </w:r>
      <w:r w:rsidRPr="005B17D3">
        <w:instrText xml:space="preserve">Sets" </w:instrText>
      </w:r>
      <w:r w:rsidRPr="005B17D3">
        <w:rPr>
          <w:i/>
        </w:rPr>
        <w:fldChar w:fldCharType="end"/>
      </w:r>
      <w:r w:rsidRPr="005B17D3">
        <w:rPr>
          <w:i/>
        </w:rPr>
        <w:t xml:space="preserve"> Set</w:t>
      </w:r>
      <w:r w:rsidRPr="005B17D3">
        <w:t xml:space="preserve"> will become active.</w:t>
      </w:r>
    </w:p>
    <w:p w14:paraId="514A7DB5" w14:textId="77777777" w:rsidR="00BE52CE" w:rsidRPr="005B17D3" w:rsidRDefault="00BE52CE" w:rsidP="00EF3896">
      <w:pPr>
        <w:pStyle w:val="RulesandMore"/>
        <w:rPr>
          <w:sz w:val="18"/>
          <w:szCs w:val="18"/>
        </w:rPr>
      </w:pPr>
      <w:r w:rsidRPr="005B17D3">
        <w:t>Rules</w:t>
      </w:r>
      <w:r w:rsidRPr="005B17D3">
        <w:rPr>
          <w:sz w:val="18"/>
          <w:szCs w:val="18"/>
        </w:rPr>
        <w:t>...</w:t>
      </w:r>
    </w:p>
    <w:p w14:paraId="31C57999" w14:textId="77777777" w:rsidR="00BE52CE" w:rsidRPr="005B17D3" w:rsidRDefault="00BE52CE" w:rsidP="00EF3896">
      <w:pPr>
        <w:pStyle w:val="ListBull2"/>
      </w:pPr>
      <w:r w:rsidRPr="005B17D3">
        <w:t>Active Date</w:t>
      </w:r>
      <w:r w:rsidRPr="005B17D3">
        <w:fldChar w:fldCharType="begin"/>
      </w:r>
      <w:r w:rsidRPr="005B17D3">
        <w:instrText xml:space="preserve"> XE "Active Date" </w:instrText>
      </w:r>
      <w:r w:rsidRPr="005B17D3">
        <w:fldChar w:fldCharType="end"/>
      </w:r>
      <w:r w:rsidRPr="005B17D3">
        <w:t xml:space="preserve"> must be before the Inactive Date (Add Mode).</w:t>
      </w:r>
    </w:p>
    <w:p w14:paraId="7FD6AB2F" w14:textId="77777777" w:rsidR="00BE52CE" w:rsidRPr="005B17D3" w:rsidRDefault="00BE52CE" w:rsidP="00EF3896">
      <w:pPr>
        <w:pStyle w:val="ListBull2"/>
      </w:pPr>
      <w:r w:rsidRPr="005B17D3">
        <w:t>Active Date</w:t>
      </w:r>
      <w:r w:rsidRPr="005B17D3">
        <w:fldChar w:fldCharType="begin"/>
      </w:r>
      <w:r w:rsidRPr="005B17D3">
        <w:instrText xml:space="preserve"> XE "Active Date" </w:instrText>
      </w:r>
      <w:r w:rsidRPr="005B17D3">
        <w:fldChar w:fldCharType="end"/>
      </w:r>
      <w:r w:rsidRPr="005B17D3">
        <w:t xml:space="preserve"> cannot be in the past.</w:t>
      </w:r>
    </w:p>
    <w:p w14:paraId="765727F6" w14:textId="77777777" w:rsidR="00906EB1" w:rsidRPr="005B17D3" w:rsidRDefault="00906EB1" w:rsidP="00EF3896">
      <w:pPr>
        <w:pStyle w:val="ScreenField"/>
      </w:pPr>
    </w:p>
    <w:p w14:paraId="69722AA6" w14:textId="52A746E2" w:rsidR="00BE52CE" w:rsidRPr="005B17D3" w:rsidRDefault="00BE52CE" w:rsidP="00EF3896">
      <w:pPr>
        <w:pStyle w:val="ScreenField"/>
      </w:pPr>
      <w:r w:rsidRPr="005B17D3">
        <w:t>Inactive Date</w:t>
      </w:r>
      <w:r w:rsidRPr="005B17D3">
        <w:fldChar w:fldCharType="begin"/>
      </w:r>
      <w:r w:rsidRPr="005B17D3">
        <w:instrText xml:space="preserve"> XE "Date:Capability Set Inactive" </w:instrText>
      </w:r>
      <w:r w:rsidRPr="005B17D3">
        <w:fldChar w:fldCharType="end"/>
      </w:r>
      <w:r w:rsidRPr="005B17D3">
        <w:t>:</w:t>
      </w:r>
    </w:p>
    <w:p w14:paraId="5BDB16D1" w14:textId="77777777" w:rsidR="00BE52CE" w:rsidRPr="005B17D3" w:rsidRDefault="00BE52CE" w:rsidP="00EF3896">
      <w:pPr>
        <w:pStyle w:val="ScreenFieldDesc"/>
      </w:pPr>
      <w:r w:rsidRPr="005B17D3">
        <w:t xml:space="preserve">(Edit Mode) Displays the </w:t>
      </w:r>
      <w:r w:rsidRPr="005B17D3">
        <w:rPr>
          <w:i/>
        </w:rPr>
        <w:t>Inactive Date</w:t>
      </w:r>
      <w:r w:rsidRPr="005B17D3">
        <w:t xml:space="preserve"> for the </w:t>
      </w:r>
      <w:r w:rsidRPr="005B17D3">
        <w:rPr>
          <w:i/>
        </w:rPr>
        <w:t>Capability Set</w:t>
      </w:r>
      <w:r w:rsidRPr="005B17D3">
        <w:t>.</w:t>
      </w:r>
    </w:p>
    <w:p w14:paraId="7F073B12" w14:textId="77777777" w:rsidR="00BE52CE" w:rsidRPr="005B17D3" w:rsidRDefault="00BE52CE" w:rsidP="00EF3896">
      <w:pPr>
        <w:pStyle w:val="ScreenFieldDesc"/>
      </w:pPr>
      <w:r w:rsidRPr="005B17D3">
        <w:t xml:space="preserve">(Add Mode) Enter the date the </w:t>
      </w:r>
      <w:r w:rsidRPr="005B17D3">
        <w:rPr>
          <w:i/>
        </w:rPr>
        <w:t>Capability Set</w:t>
      </w:r>
      <w:r w:rsidRPr="005B17D3">
        <w:t xml:space="preserve"> is to become inactive.</w:t>
      </w:r>
    </w:p>
    <w:p w14:paraId="53721800" w14:textId="77777777" w:rsidR="00BE52CE" w:rsidRPr="005B17D3" w:rsidRDefault="00BE52CE" w:rsidP="00EF3896">
      <w:pPr>
        <w:pStyle w:val="RulesandMore"/>
        <w:rPr>
          <w:sz w:val="18"/>
          <w:szCs w:val="18"/>
        </w:rPr>
      </w:pPr>
      <w:r w:rsidRPr="005B17D3">
        <w:t>Rules</w:t>
      </w:r>
      <w:r w:rsidRPr="005B17D3">
        <w:rPr>
          <w:sz w:val="18"/>
          <w:szCs w:val="18"/>
        </w:rPr>
        <w:t>...</w:t>
      </w:r>
    </w:p>
    <w:p w14:paraId="5B0F9895" w14:textId="77777777" w:rsidR="00BE52CE" w:rsidRPr="005B17D3" w:rsidRDefault="00BE52CE" w:rsidP="00EF3896">
      <w:pPr>
        <w:pStyle w:val="ListBull2"/>
      </w:pPr>
      <w:r w:rsidRPr="005B17D3">
        <w:t>Inactive Date must be after the Active Date</w:t>
      </w:r>
      <w:r w:rsidRPr="005B17D3">
        <w:fldChar w:fldCharType="begin"/>
      </w:r>
      <w:r w:rsidRPr="005B17D3">
        <w:instrText xml:space="preserve"> XE "Active Date" </w:instrText>
      </w:r>
      <w:r w:rsidRPr="005B17D3">
        <w:fldChar w:fldCharType="end"/>
      </w:r>
      <w:r w:rsidRPr="005B17D3">
        <w:t xml:space="preserve"> (Add Mode).</w:t>
      </w:r>
    </w:p>
    <w:p w14:paraId="005D6B24" w14:textId="77777777" w:rsidR="00BE52CE" w:rsidRPr="005B17D3" w:rsidRDefault="00BE52CE" w:rsidP="00EF3896">
      <w:pPr>
        <w:pStyle w:val="ScreenName"/>
      </w:pPr>
      <w:r w:rsidRPr="005B17D3">
        <w:t>Capabilities</w:t>
      </w:r>
      <w:r w:rsidRPr="005B17D3">
        <w:fldChar w:fldCharType="begin"/>
      </w:r>
      <w:r w:rsidRPr="005B17D3">
        <w:instrText xml:space="preserve"> XE "</w:instrText>
      </w:r>
      <w:r w:rsidRPr="005B17D3">
        <w:rPr>
          <w:rStyle w:val="Hyperlink"/>
          <w:iCs/>
          <w:sz w:val="18"/>
          <w:szCs w:val="18"/>
        </w:rPr>
        <w:instrText>Capabilities:</w:instrText>
      </w:r>
      <w:r w:rsidRPr="005B17D3">
        <w:instrText xml:space="preserve">Currently Assigned" </w:instrText>
      </w:r>
      <w:r w:rsidRPr="005B17D3">
        <w:fldChar w:fldCharType="end"/>
      </w:r>
      <w:r w:rsidRPr="005B17D3">
        <w:t xml:space="preserve"> Currently Assigned</w:t>
      </w:r>
      <w:r w:rsidRPr="005B17D3">
        <w:fldChar w:fldCharType="begin"/>
      </w:r>
      <w:r w:rsidRPr="005B17D3">
        <w:instrText xml:space="preserve"> XE "Assigned:Current Capabilities" </w:instrText>
      </w:r>
      <w:r w:rsidRPr="005B17D3">
        <w:fldChar w:fldCharType="end"/>
      </w:r>
      <w:r w:rsidRPr="005B17D3">
        <w:t xml:space="preserve"> to Set - Unselect to Delete (Edit mode only)</w:t>
      </w:r>
    </w:p>
    <w:p w14:paraId="1AE403D8" w14:textId="77777777" w:rsidR="00BE52CE" w:rsidRPr="005B17D3" w:rsidRDefault="00BE52CE" w:rsidP="00EF3896">
      <w:pPr>
        <w:pStyle w:val="BodyText"/>
      </w:pPr>
      <w:r w:rsidRPr="005B17D3">
        <w:t xml:space="preserve">Delete one or more </w:t>
      </w:r>
      <w:r w:rsidRPr="005B17D3">
        <w:rPr>
          <w:i/>
          <w:iCs/>
        </w:rPr>
        <w:t>Capability</w:t>
      </w:r>
      <w:r w:rsidRPr="005B17D3">
        <w:rPr>
          <w:i/>
          <w:iCs/>
        </w:rPr>
        <w:fldChar w:fldCharType="begin"/>
      </w:r>
      <w:r w:rsidRPr="005B17D3">
        <w:instrText xml:space="preserve"> XE "</w:instrText>
      </w:r>
      <w:r w:rsidRPr="005B17D3">
        <w:rPr>
          <w:rStyle w:val="Text-onlypopuphotspot"/>
          <w:iCs/>
          <w:sz w:val="18"/>
          <w:szCs w:val="18"/>
        </w:rPr>
        <w:instrText>Capability:</w:instrText>
      </w:r>
      <w:r w:rsidRPr="005B17D3">
        <w:instrText xml:space="preserve">Sets" </w:instrText>
      </w:r>
      <w:r w:rsidRPr="005B17D3">
        <w:rPr>
          <w:i/>
          <w:iCs/>
        </w:rPr>
        <w:fldChar w:fldCharType="end"/>
      </w:r>
      <w:r w:rsidRPr="005B17D3">
        <w:rPr>
          <w:i/>
          <w:iCs/>
        </w:rPr>
        <w:t xml:space="preserve"> Sets</w:t>
      </w:r>
      <w:r w:rsidRPr="005B17D3">
        <w:t xml:space="preserve"> from the list by removing the checkmark in the box next to the set name. Click again to add it back in.</w:t>
      </w:r>
    </w:p>
    <w:p w14:paraId="38743F0D" w14:textId="77777777" w:rsidR="00BE52CE" w:rsidRPr="005B17D3" w:rsidRDefault="00BE52CE" w:rsidP="00474E83">
      <w:pPr>
        <w:pStyle w:val="NoteLightbulb"/>
      </w:pPr>
      <w:r w:rsidRPr="005B17D3">
        <w:rPr>
          <w:b/>
        </w:rPr>
        <w:t>Note:</w:t>
      </w:r>
      <w:r w:rsidRPr="005B17D3">
        <w:t xml:space="preserve"> A minimum of two </w:t>
      </w:r>
      <w:r w:rsidRPr="005B17D3">
        <w:rPr>
          <w:i/>
        </w:rPr>
        <w:t xml:space="preserve">Capabilities </w:t>
      </w:r>
      <w:r w:rsidRPr="005B17D3">
        <w:t>must be</w:t>
      </w:r>
      <w:r w:rsidRPr="005B17D3">
        <w:fldChar w:fldCharType="begin"/>
      </w:r>
      <w:r w:rsidRPr="005B17D3">
        <w:instrText xml:space="preserve"> XE "</w:instrText>
      </w:r>
      <w:r w:rsidRPr="005B17D3">
        <w:rPr>
          <w:rStyle w:val="Hyperlink"/>
          <w:iCs/>
          <w:sz w:val="18"/>
        </w:rPr>
        <w:instrText>Capabilities</w:instrText>
      </w:r>
      <w:r w:rsidRPr="005B17D3">
        <w:instrText xml:space="preserve">" </w:instrText>
      </w:r>
      <w:r w:rsidRPr="005B17D3">
        <w:fldChar w:fldCharType="end"/>
      </w:r>
      <w:r w:rsidRPr="005B17D3">
        <w:t xml:space="preserve"> assigned to a </w:t>
      </w:r>
      <w:r w:rsidRPr="005B17D3">
        <w:rPr>
          <w:i/>
        </w:rPr>
        <w:t>Capability Set</w:t>
      </w:r>
      <w:r w:rsidRPr="005B17D3">
        <w:t>.</w:t>
      </w:r>
    </w:p>
    <w:p w14:paraId="3C806F38" w14:textId="77777777" w:rsidR="00906EB1" w:rsidRPr="005B17D3" w:rsidRDefault="00906EB1" w:rsidP="00EF3896">
      <w:pPr>
        <w:pStyle w:val="ScreenName"/>
      </w:pPr>
    </w:p>
    <w:p w14:paraId="5EA3A5D2" w14:textId="08A4FCBC" w:rsidR="00BE52CE" w:rsidRPr="005B17D3" w:rsidRDefault="00BE52CE" w:rsidP="00EF3896">
      <w:pPr>
        <w:pStyle w:val="ScreenName"/>
      </w:pPr>
      <w:r w:rsidRPr="005B17D3">
        <w:t>Capabilities</w:t>
      </w:r>
      <w:r w:rsidRPr="005B17D3">
        <w:fldChar w:fldCharType="begin"/>
      </w:r>
      <w:r w:rsidRPr="005B17D3">
        <w:instrText xml:space="preserve"> XE "</w:instrText>
      </w:r>
      <w:r w:rsidRPr="005B17D3">
        <w:rPr>
          <w:rStyle w:val="Hyperlink"/>
          <w:iCs/>
          <w:sz w:val="18"/>
          <w:szCs w:val="18"/>
        </w:rPr>
        <w:instrText>Capabilities:</w:instrText>
      </w:r>
      <w:r w:rsidRPr="005B17D3">
        <w:instrText xml:space="preserve">Available to be Assigned" </w:instrText>
      </w:r>
      <w:r w:rsidRPr="005B17D3">
        <w:fldChar w:fldCharType="end"/>
      </w:r>
      <w:r w:rsidRPr="005B17D3">
        <w:t xml:space="preserve"> Available to be Assigned</w:t>
      </w:r>
      <w:r w:rsidRPr="005B17D3">
        <w:fldChar w:fldCharType="begin"/>
      </w:r>
      <w:r w:rsidRPr="005B17D3">
        <w:instrText xml:space="preserve"> XE "Assigned" </w:instrText>
      </w:r>
      <w:r w:rsidRPr="005B17D3">
        <w:fldChar w:fldCharType="end"/>
      </w:r>
      <w:r w:rsidRPr="005B17D3">
        <w:t xml:space="preserve"> to Set - Select to Add (Add or Edit mode)</w:t>
      </w:r>
    </w:p>
    <w:p w14:paraId="471D49CC" w14:textId="77777777" w:rsidR="00BE52CE" w:rsidRPr="005B17D3" w:rsidRDefault="00BE52CE" w:rsidP="00EF3896">
      <w:pPr>
        <w:pStyle w:val="BodyText"/>
      </w:pPr>
      <w:r w:rsidRPr="005B17D3">
        <w:t xml:space="preserve">Click to enter a checkmark in the box next to the set name </w:t>
      </w:r>
      <w:r w:rsidRPr="005B17D3">
        <w:rPr>
          <w:i/>
          <w:iCs/>
        </w:rPr>
        <w:t>Capability</w:t>
      </w:r>
      <w:r w:rsidRPr="005B17D3">
        <w:rPr>
          <w:i/>
          <w:iCs/>
        </w:rPr>
        <w:fldChar w:fldCharType="begin"/>
      </w:r>
      <w:r w:rsidRPr="005B17D3">
        <w:instrText xml:space="preserve"> XE "</w:instrText>
      </w:r>
      <w:r w:rsidRPr="005B17D3">
        <w:rPr>
          <w:rStyle w:val="Text-onlypopuphotspot"/>
          <w:iCs/>
          <w:sz w:val="18"/>
          <w:szCs w:val="18"/>
        </w:rPr>
        <w:instrText>Capability:</w:instrText>
      </w:r>
      <w:r w:rsidRPr="005B17D3">
        <w:instrText xml:space="preserve">Sets" </w:instrText>
      </w:r>
      <w:r w:rsidRPr="005B17D3">
        <w:rPr>
          <w:i/>
          <w:iCs/>
        </w:rPr>
        <w:fldChar w:fldCharType="end"/>
      </w:r>
      <w:r w:rsidRPr="005B17D3">
        <w:rPr>
          <w:i/>
          <w:iCs/>
        </w:rPr>
        <w:t xml:space="preserve"> Sets</w:t>
      </w:r>
      <w:r w:rsidRPr="005B17D3">
        <w:t xml:space="preserve"> from the list. Choose as many as apply. Click again to uncheck the box.</w:t>
      </w:r>
    </w:p>
    <w:p w14:paraId="49A4EF26" w14:textId="77777777" w:rsidR="00BE52CE" w:rsidRPr="005B17D3" w:rsidRDefault="00BE52CE" w:rsidP="00EF3896">
      <w:pPr>
        <w:pStyle w:val="BodyText"/>
      </w:pPr>
      <w:r w:rsidRPr="005B17D3">
        <w:t xml:space="preserve">Click the </w:t>
      </w:r>
      <w:r w:rsidRPr="005B17D3">
        <w:rPr>
          <w:b/>
          <w:bCs/>
          <w:i/>
        </w:rPr>
        <w:t>Update</w:t>
      </w:r>
      <w:r w:rsidRPr="005B17D3">
        <w:t xml:space="preserve"> button (Edit mode) or </w:t>
      </w:r>
      <w:r w:rsidRPr="005B17D3">
        <w:rPr>
          <w:b/>
          <w:bCs/>
          <w:i/>
        </w:rPr>
        <w:t>Add</w:t>
      </w:r>
      <w:r w:rsidRPr="005B17D3">
        <w:rPr>
          <w:b/>
          <w:bCs/>
          <w:i/>
        </w:rPr>
        <w:fldChar w:fldCharType="begin"/>
      </w:r>
      <w:r w:rsidRPr="005B17D3">
        <w:rPr>
          <w:i/>
        </w:rPr>
        <w:instrText xml:space="preserve"> XE "</w:instrText>
      </w:r>
      <w:r w:rsidRPr="005B17D3">
        <w:rPr>
          <w:bCs/>
          <w:i/>
        </w:rPr>
        <w:instrText>Add:</w:instrText>
      </w:r>
      <w:r w:rsidRPr="005B17D3">
        <w:rPr>
          <w:i/>
        </w:rPr>
        <w:instrText xml:space="preserve">Button" </w:instrText>
      </w:r>
      <w:r w:rsidRPr="005B17D3">
        <w:rPr>
          <w:b/>
          <w:bCs/>
          <w:i/>
        </w:rPr>
        <w:fldChar w:fldCharType="end"/>
      </w:r>
      <w:r w:rsidRPr="005B17D3">
        <w:t xml:space="preserve"> button (Add mode) to accept changes. </w:t>
      </w:r>
    </w:p>
    <w:p w14:paraId="3D9B604E" w14:textId="77777777" w:rsidR="00906EB1" w:rsidRPr="005B17D3" w:rsidRDefault="00906EB1" w:rsidP="00EF3896">
      <w:pPr>
        <w:pStyle w:val="ScreenName"/>
      </w:pPr>
    </w:p>
    <w:p w14:paraId="57776F0D" w14:textId="263796A8" w:rsidR="00BE52CE" w:rsidRPr="005B17D3" w:rsidRDefault="00BE52CE" w:rsidP="00EF3896">
      <w:pPr>
        <w:pStyle w:val="ScreenName"/>
      </w:pPr>
      <w:r w:rsidRPr="005B17D3">
        <w:fldChar w:fldCharType="begin"/>
      </w:r>
      <w:r w:rsidRPr="005B17D3">
        <w:instrText xml:space="preserve"> XE "Set Description " \* MERGEFORMAT </w:instrText>
      </w:r>
      <w:r w:rsidRPr="005B17D3">
        <w:fldChar w:fldCharType="end"/>
      </w:r>
      <w:r w:rsidRPr="005B17D3">
        <w:fldChar w:fldCharType="begin"/>
      </w:r>
      <w:r w:rsidRPr="005B17D3">
        <w:instrText xml:space="preserve"> XE "Old Value " \* MERGEFORMAT </w:instrText>
      </w:r>
      <w:r w:rsidRPr="005B17D3">
        <w:fldChar w:fldCharType="end"/>
      </w:r>
      <w:r w:rsidRPr="005B17D3">
        <w:fldChar w:fldCharType="begin"/>
      </w:r>
      <w:r w:rsidRPr="005B17D3">
        <w:instrText xml:space="preserve"> XE "Inactive Date " \* MERGEFORMAT </w:instrText>
      </w:r>
      <w:r w:rsidRPr="005B17D3">
        <w:fldChar w:fldCharType="end"/>
      </w:r>
      <w:bookmarkStart w:id="855" w:name="_Toc289864786"/>
      <w:bookmarkStart w:id="856" w:name="_Toc394920783"/>
      <w:bookmarkStart w:id="857" w:name="_Toc406571120"/>
      <w:r w:rsidRPr="005B17D3">
        <w:t>Capability Sets/Capability Set Change History</w:t>
      </w:r>
      <w:bookmarkEnd w:id="855"/>
      <w:bookmarkEnd w:id="856"/>
      <w:bookmarkEnd w:id="857"/>
    </w:p>
    <w:p w14:paraId="1BEC354B" w14:textId="77777777" w:rsidR="00BE52CE" w:rsidRPr="005B17D3" w:rsidRDefault="00BE52CE" w:rsidP="00EF3896">
      <w:pPr>
        <w:pStyle w:val="BodyText"/>
      </w:pPr>
      <w:r w:rsidRPr="005B17D3">
        <w:t>The user</w:t>
      </w:r>
      <w:r w:rsidRPr="005B17D3">
        <w:fldChar w:fldCharType="begin"/>
      </w:r>
      <w:r w:rsidRPr="005B17D3">
        <w:instrText xml:space="preserve"> XE "User:Capability Sets:Capability Set Change History" </w:instrText>
      </w:r>
      <w:r w:rsidRPr="005B17D3">
        <w:fldChar w:fldCharType="end"/>
      </w:r>
      <w:r w:rsidRPr="005B17D3">
        <w:t xml:space="preserve"> can see a history of changes that have been made to a particular </w:t>
      </w:r>
      <w:r w:rsidRPr="005B17D3">
        <w:rPr>
          <w:i/>
          <w:iCs/>
        </w:rPr>
        <w:t>Capability</w:t>
      </w:r>
      <w:r w:rsidRPr="005B17D3">
        <w:rPr>
          <w:i/>
          <w:iCs/>
        </w:rPr>
        <w:fldChar w:fldCharType="begin"/>
      </w:r>
      <w:r w:rsidRPr="005B17D3">
        <w:instrText xml:space="preserve"> XE "</w:instrText>
      </w:r>
      <w:r w:rsidRPr="005B17D3">
        <w:rPr>
          <w:iCs/>
        </w:rPr>
        <w:instrText>Capability</w:instrText>
      </w:r>
      <w:r w:rsidRPr="005B17D3">
        <w:instrText xml:space="preserve">:Sets" </w:instrText>
      </w:r>
      <w:r w:rsidRPr="005B17D3">
        <w:rPr>
          <w:i/>
          <w:iCs/>
        </w:rPr>
        <w:fldChar w:fldCharType="end"/>
      </w:r>
      <w:r w:rsidRPr="005B17D3">
        <w:rPr>
          <w:i/>
          <w:iCs/>
        </w:rPr>
        <w:t xml:space="preserve"> Set</w:t>
      </w:r>
      <w:r w:rsidRPr="005B17D3">
        <w:t xml:space="preserve"> from the Capability Sets/Capability Set Change History screen. Changed values are displayed in red fonts and are indicated by a </w:t>
      </w:r>
      <w:r w:rsidRPr="005B17D3">
        <w:rPr>
          <w:b/>
          <w:bCs/>
          <w:noProof/>
        </w:rPr>
        <w:drawing>
          <wp:inline distT="0" distB="0" distL="0" distR="0" wp14:anchorId="1D95C94C" wp14:editId="165824C8">
            <wp:extent cx="151130" cy="151130"/>
            <wp:effectExtent l="19050" t="0" r="1270" b="0"/>
            <wp:docPr id="586" name="Picture 586" descr="data change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6" descr="data changed symbol"/>
                    <pic:cNvPicPr>
                      <a:picLocks noChangeAspect="1" noChangeArrowheads="1"/>
                    </pic:cNvPicPr>
                  </pic:nvPicPr>
                  <pic:blipFill>
                    <a:blip r:embed="rId35" cstate="print"/>
                    <a:srcRect/>
                    <a:stretch>
                      <a:fillRect/>
                    </a:stretch>
                  </pic:blipFill>
                  <pic:spPr bwMode="auto">
                    <a:xfrm>
                      <a:off x="0" y="0"/>
                      <a:ext cx="151130" cy="151130"/>
                    </a:xfrm>
                    <a:prstGeom prst="rect">
                      <a:avLst/>
                    </a:prstGeom>
                    <a:noFill/>
                    <a:ln w="9525">
                      <a:noFill/>
                      <a:miter lim="800000"/>
                      <a:headEnd/>
                      <a:tailEnd/>
                    </a:ln>
                  </pic:spPr>
                </pic:pic>
              </a:graphicData>
            </a:graphic>
          </wp:inline>
        </w:drawing>
      </w:r>
      <w:r w:rsidRPr="005B17D3">
        <w:t xml:space="preserve"> symbol in the </w:t>
      </w:r>
      <w:r w:rsidRPr="005B17D3">
        <w:rPr>
          <w:b/>
          <w:bCs/>
        </w:rPr>
        <w:t>Data Changed</w:t>
      </w:r>
      <w:r w:rsidRPr="005B17D3">
        <w:t xml:space="preserve"> column.</w:t>
      </w:r>
    </w:p>
    <w:p w14:paraId="4D2FA852" w14:textId="77777777" w:rsidR="00906EB1" w:rsidRPr="005B17D3" w:rsidRDefault="00906EB1" w:rsidP="00EF3896">
      <w:pPr>
        <w:pStyle w:val="ScreenName"/>
      </w:pPr>
    </w:p>
    <w:p w14:paraId="4FC5437B" w14:textId="0CCA6FCC" w:rsidR="00BE52CE" w:rsidRPr="005B17D3" w:rsidRDefault="00BE52CE" w:rsidP="00EF3896">
      <w:pPr>
        <w:pStyle w:val="ScreenName"/>
      </w:pPr>
      <w:r w:rsidRPr="005B17D3">
        <w:t>Capability</w:t>
      </w:r>
      <w:r w:rsidRPr="005B17D3">
        <w:fldChar w:fldCharType="begin"/>
      </w:r>
      <w:r w:rsidRPr="005B17D3">
        <w:instrText xml:space="preserve"> XE "Capability:Set (Change History)" </w:instrText>
      </w:r>
      <w:r w:rsidRPr="005B17D3">
        <w:fldChar w:fldCharType="end"/>
      </w:r>
      <w:r w:rsidRPr="005B17D3">
        <w:t xml:space="preserve"> Set Change</w:t>
      </w:r>
      <w:r w:rsidRPr="005B17D3">
        <w:fldChar w:fldCharType="begin"/>
      </w:r>
      <w:r w:rsidRPr="005B17D3">
        <w:instrText xml:space="preserve"> XE "Change:Capability Set History" </w:instrText>
      </w:r>
      <w:r w:rsidRPr="005B17D3">
        <w:fldChar w:fldCharType="end"/>
      </w:r>
      <w:r w:rsidRPr="005B17D3">
        <w:t xml:space="preserve"> History</w:t>
      </w:r>
    </w:p>
    <w:p w14:paraId="5DBA993A" w14:textId="77777777" w:rsidR="00BE52CE" w:rsidRPr="005B17D3" w:rsidRDefault="00BE52CE" w:rsidP="00EF3896">
      <w:pPr>
        <w:pStyle w:val="ScreenField"/>
      </w:pPr>
      <w:r w:rsidRPr="005B17D3">
        <w:t>Change</w:t>
      </w:r>
      <w:r w:rsidRPr="005B17D3">
        <w:fldChar w:fldCharType="begin"/>
      </w:r>
      <w:r w:rsidRPr="005B17D3">
        <w:instrText xml:space="preserve"> XE "Change:Times" </w:instrText>
      </w:r>
      <w:r w:rsidRPr="005B17D3">
        <w:fldChar w:fldCharType="end"/>
      </w:r>
      <w:r w:rsidRPr="005B17D3">
        <w:t xml:space="preserve"> Times:</w:t>
      </w:r>
    </w:p>
    <w:p w14:paraId="5A953437" w14:textId="77777777" w:rsidR="00BE52CE" w:rsidRPr="005B17D3" w:rsidRDefault="00BE52CE" w:rsidP="00EF3896">
      <w:pPr>
        <w:pStyle w:val="ScreenFieldDesc"/>
      </w:pPr>
      <w:r w:rsidRPr="005B17D3">
        <w:t>Select a date/time to view</w:t>
      </w:r>
      <w:r w:rsidRPr="005B17D3">
        <w:fldChar w:fldCharType="begin"/>
      </w:r>
      <w:r w:rsidRPr="005B17D3">
        <w:instrText xml:space="preserve"> XE "View:Capability Sets Change History:the Change History" </w:instrText>
      </w:r>
      <w:r w:rsidRPr="005B17D3">
        <w:fldChar w:fldCharType="end"/>
      </w:r>
      <w:r w:rsidRPr="005B17D3">
        <w:t xml:space="preserve"> </w:t>
      </w:r>
      <w:r w:rsidRPr="005B17D3">
        <w:rPr>
          <w:i/>
        </w:rPr>
        <w:t>Capability Set</w:t>
      </w:r>
      <w:r w:rsidRPr="005B17D3">
        <w:t xml:space="preserve"> changes history.</w:t>
      </w:r>
    </w:p>
    <w:p w14:paraId="4F86F5B0" w14:textId="77777777" w:rsidR="00906EB1" w:rsidRPr="005B17D3" w:rsidRDefault="00906EB1" w:rsidP="00EF3896">
      <w:pPr>
        <w:pStyle w:val="ScreenName"/>
      </w:pPr>
    </w:p>
    <w:p w14:paraId="2900FC45" w14:textId="38592902" w:rsidR="00BE52CE" w:rsidRPr="005B17D3" w:rsidRDefault="00BE52CE" w:rsidP="00EF3896">
      <w:pPr>
        <w:pStyle w:val="ScreenName"/>
      </w:pPr>
      <w:r w:rsidRPr="005B17D3">
        <w:t>History Change</w:t>
      </w:r>
      <w:r w:rsidRPr="005B17D3">
        <w:fldChar w:fldCharType="begin"/>
      </w:r>
      <w:r w:rsidRPr="005B17D3">
        <w:instrText xml:space="preserve"> XE "Change:history Details" </w:instrText>
      </w:r>
      <w:r w:rsidRPr="005B17D3">
        <w:fldChar w:fldCharType="end"/>
      </w:r>
      <w:r w:rsidRPr="005B17D3">
        <w:t xml:space="preserve"> Details (</w:t>
      </w:r>
      <w:r w:rsidRPr="005B17D3">
        <w:rPr>
          <w:i/>
          <w:iCs/>
        </w:rPr>
        <w:t>date/time selected</w:t>
      </w:r>
      <w:r w:rsidRPr="005B17D3">
        <w:t>)</w:t>
      </w:r>
    </w:p>
    <w:p w14:paraId="25DAB830" w14:textId="77777777" w:rsidR="00BE52CE" w:rsidRPr="005B17D3" w:rsidRDefault="00BE52CE" w:rsidP="00EF3896">
      <w:pPr>
        <w:pStyle w:val="ListBullet"/>
      </w:pPr>
      <w:r w:rsidRPr="005B17D3">
        <w:t>Category</w:t>
      </w:r>
    </w:p>
    <w:p w14:paraId="52D8CA1A" w14:textId="77777777" w:rsidR="00BE52CE" w:rsidRPr="005B17D3" w:rsidRDefault="00BE52CE" w:rsidP="00EF3896">
      <w:pPr>
        <w:pStyle w:val="ListBullet"/>
      </w:pPr>
      <w:r w:rsidRPr="005B17D3">
        <w:t>Old Value</w:t>
      </w:r>
    </w:p>
    <w:p w14:paraId="61CE17EB" w14:textId="77777777" w:rsidR="00BE52CE" w:rsidRPr="005B17D3" w:rsidRDefault="00BE52CE" w:rsidP="00EF3896">
      <w:pPr>
        <w:pStyle w:val="ListBullet"/>
      </w:pPr>
      <w:r w:rsidRPr="005B17D3">
        <w:t>New Value</w:t>
      </w:r>
    </w:p>
    <w:p w14:paraId="3A786F5C" w14:textId="77777777" w:rsidR="00BE52CE" w:rsidRPr="005B17D3" w:rsidRDefault="00BE52CE" w:rsidP="00EF3896">
      <w:pPr>
        <w:pStyle w:val="ListBullet"/>
      </w:pPr>
      <w:r w:rsidRPr="005B17D3">
        <w:t>Data Changed</w:t>
      </w:r>
    </w:p>
    <w:p w14:paraId="2844E6A6" w14:textId="77777777" w:rsidR="00906EB1" w:rsidRPr="005B17D3" w:rsidRDefault="00906EB1" w:rsidP="00EF3896">
      <w:pPr>
        <w:pStyle w:val="ScreenField"/>
      </w:pPr>
    </w:p>
    <w:p w14:paraId="3954DFDC" w14:textId="078C311D" w:rsidR="00BE52CE" w:rsidRPr="005B17D3" w:rsidRDefault="00BE52CE" w:rsidP="00EF3896">
      <w:pPr>
        <w:pStyle w:val="ScreenField"/>
      </w:pPr>
      <w:r w:rsidRPr="005B17D3">
        <w:t>Set Name:</w:t>
      </w:r>
    </w:p>
    <w:p w14:paraId="081CC0AF" w14:textId="77777777" w:rsidR="00BE52CE" w:rsidRPr="005B17D3" w:rsidRDefault="00BE52CE" w:rsidP="00EF3896">
      <w:pPr>
        <w:pStyle w:val="ScreenFieldDesc"/>
      </w:pPr>
      <w:r w:rsidRPr="005B17D3">
        <w:rPr>
          <w:i/>
        </w:rPr>
        <w:t>Set Name</w:t>
      </w:r>
      <w:r w:rsidRPr="005B17D3">
        <w:t xml:space="preserve"> indicates the Old and New</w:t>
      </w:r>
      <w:r w:rsidRPr="005B17D3">
        <w:fldChar w:fldCharType="begin"/>
      </w:r>
      <w:r w:rsidRPr="005B17D3">
        <w:instrText xml:space="preserve"> XE "New:Capability Set Name" </w:instrText>
      </w:r>
      <w:r w:rsidRPr="005B17D3">
        <w:fldChar w:fldCharType="end"/>
      </w:r>
      <w:r w:rsidRPr="005B17D3">
        <w:t xml:space="preserve"> </w:t>
      </w:r>
      <w:r w:rsidRPr="005B17D3">
        <w:rPr>
          <w:i/>
        </w:rPr>
        <w:t>Set Names</w:t>
      </w:r>
      <w:r w:rsidRPr="005B17D3">
        <w:t xml:space="preserve"> for the </w:t>
      </w:r>
      <w:r w:rsidRPr="005B17D3">
        <w:rPr>
          <w:i/>
        </w:rPr>
        <w:t>Capability Sets</w:t>
      </w:r>
      <w:r w:rsidRPr="005B17D3">
        <w:t>.</w:t>
      </w:r>
    </w:p>
    <w:p w14:paraId="26666F55" w14:textId="77777777" w:rsidR="00906EB1" w:rsidRPr="005B17D3" w:rsidRDefault="00906EB1" w:rsidP="00EF3896">
      <w:pPr>
        <w:pStyle w:val="ScreenField"/>
      </w:pPr>
    </w:p>
    <w:p w14:paraId="5218B12C" w14:textId="76514239" w:rsidR="00BE52CE" w:rsidRPr="005B17D3" w:rsidRDefault="00BE52CE" w:rsidP="00EF3896">
      <w:pPr>
        <w:pStyle w:val="ScreenField"/>
      </w:pPr>
      <w:r w:rsidRPr="005B17D3">
        <w:t>Set Description:</w:t>
      </w:r>
    </w:p>
    <w:p w14:paraId="1851B649" w14:textId="77777777" w:rsidR="00BE52CE" w:rsidRPr="005B17D3" w:rsidRDefault="00BE52CE" w:rsidP="00EF3896">
      <w:pPr>
        <w:pStyle w:val="ScreenFieldDesc"/>
      </w:pPr>
      <w:r w:rsidRPr="005B17D3">
        <w:rPr>
          <w:i/>
        </w:rPr>
        <w:t>Set Description</w:t>
      </w:r>
      <w:r w:rsidRPr="005B17D3">
        <w:t xml:space="preserve"> indicates the Old and New</w:t>
      </w:r>
      <w:r w:rsidRPr="005B17D3">
        <w:fldChar w:fldCharType="begin"/>
      </w:r>
      <w:r w:rsidRPr="005B17D3">
        <w:instrText xml:space="preserve"> XE "New:Capability Set Description" </w:instrText>
      </w:r>
      <w:r w:rsidRPr="005B17D3">
        <w:fldChar w:fldCharType="end"/>
      </w:r>
      <w:r w:rsidRPr="005B17D3">
        <w:t xml:space="preserve"> </w:t>
      </w:r>
      <w:r w:rsidRPr="005B17D3">
        <w:rPr>
          <w:i/>
        </w:rPr>
        <w:t xml:space="preserve">Set Descriptions </w:t>
      </w:r>
      <w:r w:rsidRPr="005B17D3">
        <w:t xml:space="preserve">for the </w:t>
      </w:r>
      <w:r w:rsidRPr="005B17D3">
        <w:rPr>
          <w:i/>
        </w:rPr>
        <w:t>Capability</w:t>
      </w:r>
      <w:r w:rsidRPr="005B17D3">
        <w:rPr>
          <w:i/>
        </w:rPr>
        <w:fldChar w:fldCharType="begin"/>
      </w:r>
      <w:r w:rsidRPr="005B17D3">
        <w:instrText xml:space="preserve"> XE "Capability:Sets" </w:instrText>
      </w:r>
      <w:r w:rsidRPr="005B17D3">
        <w:rPr>
          <w:i/>
        </w:rPr>
        <w:fldChar w:fldCharType="end"/>
      </w:r>
      <w:r w:rsidRPr="005B17D3">
        <w:rPr>
          <w:i/>
        </w:rPr>
        <w:t xml:space="preserve"> Sets</w:t>
      </w:r>
      <w:r w:rsidRPr="005B17D3">
        <w:t>.</w:t>
      </w:r>
    </w:p>
    <w:p w14:paraId="5415AC2D" w14:textId="77777777" w:rsidR="00906EB1" w:rsidRPr="005B17D3" w:rsidRDefault="00906EB1" w:rsidP="00EF3896">
      <w:pPr>
        <w:pStyle w:val="ScreenField"/>
      </w:pPr>
    </w:p>
    <w:p w14:paraId="11CAC512" w14:textId="42C9D5A3" w:rsidR="00BE52CE" w:rsidRPr="005B17D3" w:rsidRDefault="00BE52CE" w:rsidP="00EF3896">
      <w:pPr>
        <w:pStyle w:val="ScreenField"/>
      </w:pPr>
      <w:r w:rsidRPr="005B17D3">
        <w:t>Active Date</w:t>
      </w:r>
      <w:r w:rsidRPr="005B17D3">
        <w:fldChar w:fldCharType="begin"/>
      </w:r>
      <w:r w:rsidRPr="005B17D3">
        <w:instrText xml:space="preserve"> XE "Date:Capability Sets Active" </w:instrText>
      </w:r>
      <w:r w:rsidRPr="005B17D3">
        <w:fldChar w:fldCharType="end"/>
      </w:r>
      <w:r w:rsidRPr="005B17D3">
        <w:fldChar w:fldCharType="begin"/>
      </w:r>
      <w:r w:rsidRPr="005B17D3">
        <w:instrText xml:space="preserve"> XE "Active Date" </w:instrText>
      </w:r>
      <w:r w:rsidRPr="005B17D3">
        <w:fldChar w:fldCharType="end"/>
      </w:r>
      <w:r w:rsidRPr="005B17D3">
        <w:t>:</w:t>
      </w:r>
    </w:p>
    <w:p w14:paraId="2AF70002" w14:textId="77777777" w:rsidR="00BE52CE" w:rsidRPr="005B17D3" w:rsidRDefault="00BE52CE" w:rsidP="00EF3896">
      <w:pPr>
        <w:pStyle w:val="ScreenFieldDesc"/>
      </w:pPr>
      <w:r w:rsidRPr="005B17D3">
        <w:rPr>
          <w:i/>
        </w:rPr>
        <w:t>Active Date</w:t>
      </w:r>
      <w:r w:rsidRPr="005B17D3">
        <w:t xml:space="preserve"> indicates the Old and New</w:t>
      </w:r>
      <w:r w:rsidRPr="005B17D3">
        <w:fldChar w:fldCharType="begin"/>
      </w:r>
      <w:r w:rsidRPr="005B17D3">
        <w:instrText xml:space="preserve"> XE "New:Capability Set Active Date" </w:instrText>
      </w:r>
      <w:r w:rsidRPr="005B17D3">
        <w:fldChar w:fldCharType="end"/>
      </w:r>
      <w:r w:rsidRPr="005B17D3">
        <w:t xml:space="preserve"> </w:t>
      </w:r>
      <w:r w:rsidRPr="005B17D3">
        <w:rPr>
          <w:i/>
        </w:rPr>
        <w:t>Active Dates</w:t>
      </w:r>
      <w:r w:rsidRPr="005B17D3">
        <w:t xml:space="preserve"> for the respective </w:t>
      </w:r>
      <w:r w:rsidRPr="005B17D3">
        <w:rPr>
          <w:i/>
        </w:rPr>
        <w:t>Capability Sets</w:t>
      </w:r>
      <w:r w:rsidRPr="005B17D3">
        <w:t>.</w:t>
      </w:r>
    </w:p>
    <w:p w14:paraId="317A95DB" w14:textId="77777777" w:rsidR="00906EB1" w:rsidRPr="005B17D3" w:rsidRDefault="00906EB1" w:rsidP="00EF3896">
      <w:pPr>
        <w:pStyle w:val="ScreenField"/>
      </w:pPr>
    </w:p>
    <w:p w14:paraId="60C8169B" w14:textId="5E7B0BA5" w:rsidR="00BE52CE" w:rsidRPr="005B17D3" w:rsidRDefault="00BE52CE" w:rsidP="00EF3896">
      <w:pPr>
        <w:pStyle w:val="ScreenField"/>
      </w:pPr>
      <w:r w:rsidRPr="005B17D3">
        <w:t>Inactive Date</w:t>
      </w:r>
      <w:r w:rsidRPr="005B17D3">
        <w:fldChar w:fldCharType="begin"/>
      </w:r>
      <w:r w:rsidRPr="005B17D3">
        <w:instrText xml:space="preserve"> XE "Date:Capability Sets Inactive" </w:instrText>
      </w:r>
      <w:r w:rsidRPr="005B17D3">
        <w:fldChar w:fldCharType="end"/>
      </w:r>
      <w:r w:rsidRPr="005B17D3">
        <w:t>:</w:t>
      </w:r>
    </w:p>
    <w:p w14:paraId="771815E4" w14:textId="77777777" w:rsidR="00BE52CE" w:rsidRPr="005B17D3" w:rsidRDefault="00BE52CE" w:rsidP="00EF3896">
      <w:pPr>
        <w:pStyle w:val="ScreenFieldDesc"/>
      </w:pPr>
      <w:r w:rsidRPr="005B17D3">
        <w:rPr>
          <w:i/>
        </w:rPr>
        <w:t>Inactive Date</w:t>
      </w:r>
      <w:r w:rsidRPr="005B17D3">
        <w:t xml:space="preserve"> indicates the Old and New</w:t>
      </w:r>
      <w:r w:rsidRPr="005B17D3">
        <w:fldChar w:fldCharType="begin"/>
      </w:r>
      <w:r w:rsidRPr="005B17D3">
        <w:instrText xml:space="preserve"> XE "New:Capability Set Inactive Date" </w:instrText>
      </w:r>
      <w:r w:rsidRPr="005B17D3">
        <w:fldChar w:fldCharType="end"/>
      </w:r>
      <w:r w:rsidRPr="005B17D3">
        <w:t xml:space="preserve"> </w:t>
      </w:r>
      <w:r w:rsidRPr="005B17D3">
        <w:rPr>
          <w:i/>
        </w:rPr>
        <w:t>Inactive Dates</w:t>
      </w:r>
      <w:r w:rsidRPr="005B17D3">
        <w:t xml:space="preserve"> for the respective </w:t>
      </w:r>
      <w:r w:rsidRPr="005B17D3">
        <w:rPr>
          <w:i/>
        </w:rPr>
        <w:t>Capability Sets</w:t>
      </w:r>
      <w:r w:rsidRPr="005B17D3">
        <w:t>.</w:t>
      </w:r>
    </w:p>
    <w:p w14:paraId="41EE696C" w14:textId="77777777" w:rsidR="00906EB1" w:rsidRPr="005B17D3" w:rsidRDefault="00906EB1" w:rsidP="00EF3896">
      <w:pPr>
        <w:pStyle w:val="ScreenField"/>
      </w:pPr>
    </w:p>
    <w:p w14:paraId="720CC702" w14:textId="46D3AF07" w:rsidR="00BE52CE" w:rsidRPr="005B17D3" w:rsidRDefault="00BE52CE" w:rsidP="00EF3896">
      <w:pPr>
        <w:pStyle w:val="ScreenField"/>
      </w:pPr>
      <w:r w:rsidRPr="005B17D3">
        <w:t>Last Updated Date</w:t>
      </w:r>
      <w:r w:rsidRPr="005B17D3">
        <w:fldChar w:fldCharType="begin"/>
      </w:r>
      <w:r w:rsidRPr="005B17D3">
        <w:instrText xml:space="preserve"> XE "Date:Capability Sets Last Updated" </w:instrText>
      </w:r>
      <w:r w:rsidRPr="005B17D3">
        <w:fldChar w:fldCharType="end"/>
      </w:r>
      <w:r w:rsidRPr="005B17D3">
        <w:t>:</w:t>
      </w:r>
    </w:p>
    <w:p w14:paraId="6F3B893E" w14:textId="77777777" w:rsidR="00BE52CE" w:rsidRPr="005B17D3" w:rsidRDefault="00BE52CE" w:rsidP="00EF3896">
      <w:pPr>
        <w:pStyle w:val="ScreenFieldDesc"/>
      </w:pPr>
      <w:r w:rsidRPr="005B17D3">
        <w:rPr>
          <w:i/>
        </w:rPr>
        <w:t>Last Updated Date</w:t>
      </w:r>
      <w:r w:rsidRPr="005B17D3">
        <w:t xml:space="preserve"> are the dates the </w:t>
      </w:r>
      <w:r w:rsidRPr="005B17D3">
        <w:rPr>
          <w:i/>
        </w:rPr>
        <w:t xml:space="preserve">Capability Set </w:t>
      </w:r>
      <w:r w:rsidRPr="005B17D3">
        <w:t xml:space="preserve">changed from the </w:t>
      </w:r>
      <w:r w:rsidRPr="005B17D3">
        <w:rPr>
          <w:i/>
        </w:rPr>
        <w:t>Old Value</w:t>
      </w:r>
      <w:r w:rsidRPr="005B17D3">
        <w:t xml:space="preserve"> to the </w:t>
      </w:r>
      <w:r w:rsidRPr="005B17D3">
        <w:rPr>
          <w:i/>
        </w:rPr>
        <w:t>New</w:t>
      </w:r>
      <w:r w:rsidRPr="005B17D3">
        <w:fldChar w:fldCharType="begin"/>
      </w:r>
      <w:r w:rsidRPr="005B17D3">
        <w:instrText xml:space="preserve"> XE "New:Capability Set Last Updated Date" </w:instrText>
      </w:r>
      <w:r w:rsidRPr="005B17D3">
        <w:fldChar w:fldCharType="end"/>
      </w:r>
      <w:r w:rsidRPr="005B17D3">
        <w:rPr>
          <w:i/>
        </w:rPr>
        <w:t xml:space="preserve"> Value</w:t>
      </w:r>
      <w:r w:rsidRPr="005B17D3">
        <w:t>.</w:t>
      </w:r>
    </w:p>
    <w:p w14:paraId="63371A1B" w14:textId="77777777" w:rsidR="00906EB1" w:rsidRPr="005B17D3" w:rsidRDefault="00906EB1" w:rsidP="00EF3896">
      <w:pPr>
        <w:pStyle w:val="ScreenField"/>
      </w:pPr>
    </w:p>
    <w:p w14:paraId="5A0CF08E" w14:textId="724F31D1" w:rsidR="00BE52CE" w:rsidRPr="005B17D3" w:rsidRDefault="00BE52CE" w:rsidP="00EF3896">
      <w:pPr>
        <w:pStyle w:val="ScreenField"/>
      </w:pPr>
      <w:r w:rsidRPr="005B17D3">
        <w:t>Last Updated By:</w:t>
      </w:r>
    </w:p>
    <w:p w14:paraId="3D755A1E" w14:textId="77777777" w:rsidR="00BE52CE" w:rsidRPr="005B17D3" w:rsidRDefault="00BE52CE" w:rsidP="00EF3896">
      <w:pPr>
        <w:pStyle w:val="ScreenFieldDesc"/>
      </w:pPr>
      <w:r w:rsidRPr="005B17D3">
        <w:rPr>
          <w:i/>
        </w:rPr>
        <w:t>Last Updated By</w:t>
      </w:r>
      <w:r w:rsidRPr="005B17D3">
        <w:t xml:space="preserve"> displays the user who changed the </w:t>
      </w:r>
      <w:r w:rsidRPr="005B17D3">
        <w:rPr>
          <w:i/>
        </w:rPr>
        <w:t xml:space="preserve">Capability Set </w:t>
      </w:r>
      <w:r w:rsidRPr="005B17D3">
        <w:t xml:space="preserve">from the </w:t>
      </w:r>
      <w:r w:rsidRPr="005B17D3">
        <w:rPr>
          <w:i/>
        </w:rPr>
        <w:t>Old Value</w:t>
      </w:r>
      <w:r w:rsidRPr="005B17D3">
        <w:t xml:space="preserve"> to the </w:t>
      </w:r>
      <w:r w:rsidRPr="005B17D3">
        <w:rPr>
          <w:i/>
        </w:rPr>
        <w:t>New</w:t>
      </w:r>
      <w:r w:rsidRPr="005B17D3">
        <w:fldChar w:fldCharType="begin"/>
      </w:r>
      <w:r w:rsidRPr="005B17D3">
        <w:instrText xml:space="preserve"> XE "New:Capability Set Last Updated By" </w:instrText>
      </w:r>
      <w:r w:rsidRPr="005B17D3">
        <w:fldChar w:fldCharType="end"/>
      </w:r>
      <w:r w:rsidRPr="005B17D3">
        <w:rPr>
          <w:i/>
        </w:rPr>
        <w:t xml:space="preserve"> Value</w:t>
      </w:r>
      <w:r w:rsidRPr="005B17D3">
        <w:t>.</w:t>
      </w:r>
    </w:p>
    <w:p w14:paraId="5A0F0544" w14:textId="77777777" w:rsidR="00BE52CE" w:rsidRPr="005B17D3" w:rsidRDefault="00BE52CE" w:rsidP="00EF3896">
      <w:pPr>
        <w:pStyle w:val="ScreenName"/>
      </w:pPr>
      <w:r w:rsidRPr="005B17D3">
        <w:t>Assigned</w:t>
      </w:r>
      <w:r w:rsidRPr="005B17D3">
        <w:fldChar w:fldCharType="begin"/>
      </w:r>
      <w:r w:rsidRPr="005B17D3">
        <w:instrText xml:space="preserve"> XE "Assigned:Capabilities" </w:instrText>
      </w:r>
      <w:r w:rsidRPr="005B17D3">
        <w:fldChar w:fldCharType="end"/>
      </w:r>
      <w:r w:rsidRPr="005B17D3">
        <w:t xml:space="preserve"> Capabilities</w:t>
      </w:r>
      <w:r w:rsidRPr="005B17D3">
        <w:fldChar w:fldCharType="begin"/>
      </w:r>
      <w:r w:rsidRPr="005B17D3">
        <w:instrText xml:space="preserve"> XE "</w:instrText>
      </w:r>
      <w:r w:rsidRPr="005B17D3">
        <w:rPr>
          <w:rStyle w:val="Hyperlink"/>
          <w:iCs/>
          <w:sz w:val="18"/>
          <w:szCs w:val="18"/>
        </w:rPr>
        <w:instrText>Capabilities:</w:instrText>
      </w:r>
      <w:r w:rsidRPr="005B17D3">
        <w:instrText xml:space="preserve">Assigned" </w:instrText>
      </w:r>
      <w:r w:rsidRPr="005B17D3">
        <w:fldChar w:fldCharType="end"/>
      </w:r>
    </w:p>
    <w:p w14:paraId="0D49EFC7" w14:textId="53F16F53" w:rsidR="00BE52CE" w:rsidRPr="005B17D3" w:rsidRDefault="00BE52CE" w:rsidP="00EF3896">
      <w:pPr>
        <w:pStyle w:val="BodyText"/>
      </w:pPr>
      <w:r w:rsidRPr="005B17D3">
        <w:t>Assigned Capabilities are individual capabilities that make up the capability</w:t>
      </w:r>
      <w:r w:rsidRPr="005B17D3">
        <w:fldChar w:fldCharType="begin"/>
      </w:r>
      <w:r w:rsidRPr="005B17D3">
        <w:instrText xml:space="preserve"> XE "Capability:Set (Name)" </w:instrText>
      </w:r>
      <w:r w:rsidRPr="005B17D3">
        <w:fldChar w:fldCharType="end"/>
      </w:r>
      <w:r w:rsidRPr="005B17D3">
        <w:t xml:space="preserve"> </w:t>
      </w:r>
      <w:r w:rsidRPr="005B17D3">
        <w:rPr>
          <w:i/>
        </w:rPr>
        <w:t>Set Name</w:t>
      </w:r>
      <w:r w:rsidRPr="005B17D3">
        <w:t xml:space="preserve"> shown above in the same column.</w:t>
      </w:r>
    </w:p>
    <w:p w14:paraId="7048A41B" w14:textId="77777777" w:rsidR="00906EB1" w:rsidRPr="005B17D3" w:rsidRDefault="00906EB1" w:rsidP="00EF3896">
      <w:pPr>
        <w:pStyle w:val="BodyText"/>
      </w:pPr>
    </w:p>
    <w:p w14:paraId="6880523F" w14:textId="1F8DC5D0" w:rsidR="00BE52CE" w:rsidRPr="005B17D3" w:rsidRDefault="00BE52CE" w:rsidP="00EF3896">
      <w:pPr>
        <w:pStyle w:val="Heading3"/>
      </w:pPr>
      <w:bookmarkStart w:id="858" w:name="_Toc289864787"/>
      <w:bookmarkStart w:id="859" w:name="_Ref301435854"/>
      <w:bookmarkStart w:id="860" w:name="_Toc394920784"/>
      <w:bookmarkStart w:id="861" w:name="_Toc406571121"/>
      <w:bookmarkStart w:id="862" w:name="_Toc478746552"/>
      <w:bookmarkStart w:id="863" w:name="_Toc482888482"/>
      <w:bookmarkStart w:id="864" w:name="_Toc31622228"/>
      <w:r w:rsidRPr="005B17D3">
        <w:t>System Parameters</w:t>
      </w:r>
      <w:bookmarkEnd w:id="858"/>
      <w:bookmarkEnd w:id="859"/>
      <w:bookmarkEnd w:id="860"/>
      <w:bookmarkEnd w:id="861"/>
      <w:bookmarkEnd w:id="862"/>
      <w:bookmarkEnd w:id="863"/>
      <w:bookmarkEnd w:id="864"/>
    </w:p>
    <w:p w14:paraId="1DE03A7E" w14:textId="77777777" w:rsidR="00BE52CE" w:rsidRPr="005B17D3" w:rsidRDefault="00BE52CE" w:rsidP="00EF3896">
      <w:pPr>
        <w:pStyle w:val="BodyTextBullet2"/>
      </w:pPr>
      <w:r w:rsidRPr="005B17D3">
        <w:t xml:space="preserve">The </w:t>
      </w:r>
      <w:r w:rsidRPr="005B17D3">
        <w:rPr>
          <w:b/>
        </w:rPr>
        <w:t>System Parameters</w:t>
      </w:r>
      <w:r w:rsidRPr="005B17D3">
        <w:t xml:space="preserve"> screen allows the user</w:t>
      </w:r>
      <w:r w:rsidRPr="005B17D3">
        <w:fldChar w:fldCharType="begin"/>
      </w:r>
      <w:r w:rsidRPr="005B17D3">
        <w:instrText xml:space="preserve"> XE "User:System Parameters:change values" </w:instrText>
      </w:r>
      <w:r w:rsidRPr="005B17D3">
        <w:fldChar w:fldCharType="end"/>
      </w:r>
      <w:r w:rsidRPr="005B17D3">
        <w:t xml:space="preserve"> to change certain system parameter values. The parameters are described below and in the Description section of the ES</w:t>
      </w:r>
      <w:r w:rsidRPr="005B17D3">
        <w:fldChar w:fldCharType="begin"/>
      </w:r>
      <w:r w:rsidRPr="005B17D3">
        <w:instrText xml:space="preserve"> XE "ES:System Parameters" </w:instrText>
      </w:r>
      <w:r w:rsidRPr="005B17D3">
        <w:fldChar w:fldCharType="end"/>
      </w:r>
      <w:r w:rsidRPr="005B17D3">
        <w:t xml:space="preserve"> </w:t>
      </w:r>
      <w:r w:rsidRPr="005B17D3">
        <w:rPr>
          <w:i/>
          <w:iCs/>
        </w:rPr>
        <w:t>System Parameters</w:t>
      </w:r>
      <w:r w:rsidRPr="005B17D3">
        <w:t xml:space="preserve"> screen.</w:t>
      </w:r>
    </w:p>
    <w:p w14:paraId="3E30B410" w14:textId="77777777" w:rsidR="00BE52CE" w:rsidRPr="005B17D3" w:rsidRDefault="00BE52CE" w:rsidP="00474E83">
      <w:pPr>
        <w:pStyle w:val="NoteLightbulb"/>
      </w:pPr>
      <w:r w:rsidRPr="005B17D3">
        <w:rPr>
          <w:b/>
        </w:rPr>
        <w:t>Note:</w:t>
      </w:r>
      <w:r w:rsidRPr="005B17D3">
        <w:t xml:space="preserve">  Only the </w:t>
      </w:r>
      <w:r w:rsidRPr="005B17D3">
        <w:rPr>
          <w:iCs/>
        </w:rPr>
        <w:t>system administrator</w:t>
      </w:r>
      <w:r w:rsidRPr="005B17D3">
        <w:rPr>
          <w:iCs/>
        </w:rPr>
        <w:fldChar w:fldCharType="begin"/>
      </w:r>
      <w:r w:rsidRPr="005B17D3">
        <w:instrText xml:space="preserve"> XE "</w:instrText>
      </w:r>
      <w:r w:rsidRPr="005B17D3">
        <w:rPr>
          <w:iCs/>
        </w:rPr>
        <w:instrText>Administrator:</w:instrText>
      </w:r>
      <w:r w:rsidRPr="005B17D3">
        <w:instrText xml:space="preserve">System" </w:instrText>
      </w:r>
      <w:r w:rsidRPr="005B17D3">
        <w:rPr>
          <w:iCs/>
        </w:rPr>
        <w:fldChar w:fldCharType="end"/>
      </w:r>
      <w:r w:rsidRPr="005B17D3">
        <w:t xml:space="preserve"> can modify ES parameters only if the</w:t>
      </w:r>
      <w:bookmarkStart w:id="865" w:name="OLE_LINK81"/>
      <w:bookmarkStart w:id="866" w:name="OLE_LINK82"/>
      <w:r w:rsidRPr="005B17D3">
        <w:t xml:space="preserve"> </w:t>
      </w:r>
      <w:r w:rsidRPr="005B17D3">
        <w:rPr>
          <w:i/>
        </w:rPr>
        <w:t>Capability Set</w:t>
      </w:r>
      <w:r w:rsidRPr="005B17D3">
        <w:t xml:space="preserve"> of </w:t>
      </w:r>
      <w:r w:rsidRPr="005B17D3">
        <w:rPr>
          <w:b/>
          <w:bCs/>
        </w:rPr>
        <w:t xml:space="preserve">Administer System Parameters </w:t>
      </w:r>
      <w:r w:rsidRPr="005B17D3">
        <w:rPr>
          <w:bCs/>
        </w:rPr>
        <w:t xml:space="preserve">is assigned to their user profile, OR, the </w:t>
      </w:r>
      <w:r w:rsidRPr="005B17D3">
        <w:rPr>
          <w:bCs/>
          <w:i/>
        </w:rPr>
        <w:t>Capability</w:t>
      </w:r>
      <w:r w:rsidRPr="005B17D3">
        <w:rPr>
          <w:bCs/>
        </w:rPr>
        <w:t xml:space="preserve"> of </w:t>
      </w:r>
      <w:r w:rsidRPr="005B17D3">
        <w:rPr>
          <w:b/>
          <w:bCs/>
        </w:rPr>
        <w:t>View System Parameters</w:t>
      </w:r>
      <w:r w:rsidRPr="005B17D3">
        <w:rPr>
          <w:bCs/>
        </w:rPr>
        <w:t xml:space="preserve"> is assigned</w:t>
      </w:r>
      <w:bookmarkEnd w:id="865"/>
      <w:bookmarkEnd w:id="866"/>
      <w:r w:rsidRPr="005B17D3">
        <w:t xml:space="preserve"> to their user profile.</w:t>
      </w:r>
    </w:p>
    <w:p w14:paraId="1E62A1FE" w14:textId="77777777" w:rsidR="00906EB1" w:rsidRPr="005B17D3" w:rsidRDefault="00906EB1" w:rsidP="00EF3896">
      <w:pPr>
        <w:pStyle w:val="BodyTextBullet2"/>
      </w:pPr>
    </w:p>
    <w:p w14:paraId="6D789DCE" w14:textId="2DCCA1A9" w:rsidR="00BE52CE" w:rsidRPr="005B17D3" w:rsidRDefault="00BE52CE" w:rsidP="00EF3896">
      <w:pPr>
        <w:pStyle w:val="BodyTextBullet2"/>
      </w:pPr>
      <w:r w:rsidRPr="005B17D3">
        <w:t>ES parameter values that users may change include:</w:t>
      </w:r>
    </w:p>
    <w:p w14:paraId="557D0202" w14:textId="77777777" w:rsidR="00906EB1" w:rsidRPr="005B17D3" w:rsidRDefault="00906EB1" w:rsidP="00EF3896">
      <w:pPr>
        <w:pStyle w:val="ScreenField"/>
        <w:rPr>
          <w:rStyle w:val="Hyperlink"/>
          <w:color w:val="000000" w:themeColor="text1"/>
          <w:u w:val="none"/>
        </w:rPr>
      </w:pPr>
      <w:bookmarkStart w:id="867" w:name="_Hlk529954286"/>
    </w:p>
    <w:p w14:paraId="474AD96D" w14:textId="48ED5FB2" w:rsidR="00207D0E" w:rsidRPr="005B17D3" w:rsidRDefault="00207D0E" w:rsidP="00EF3896">
      <w:pPr>
        <w:pStyle w:val="ScreenField"/>
        <w:rPr>
          <w:rStyle w:val="Hyperlink"/>
          <w:color w:val="000000" w:themeColor="text1"/>
          <w:u w:val="none"/>
        </w:rPr>
      </w:pPr>
      <w:r w:rsidRPr="005B17D3">
        <w:rPr>
          <w:rStyle w:val="Hyperlink"/>
          <w:color w:val="000000" w:themeColor="text1"/>
          <w:u w:val="none"/>
        </w:rPr>
        <w:t>Accept FDD from MSDS</w:t>
      </w:r>
    </w:p>
    <w:p w14:paraId="1D841287" w14:textId="77777777" w:rsidR="009624A7" w:rsidRPr="005B17D3" w:rsidRDefault="009624A7" w:rsidP="00EF3896">
      <w:pPr>
        <w:pStyle w:val="ScreenFieldDesc"/>
      </w:pPr>
      <w:r w:rsidRPr="005B17D3">
        <w:t xml:space="preserve">The </w:t>
      </w:r>
      <w:r w:rsidRPr="005B17D3">
        <w:rPr>
          <w:i/>
        </w:rPr>
        <w:t>Accept FDD from MSDS</w:t>
      </w:r>
      <w:r w:rsidRPr="005B17D3">
        <w:t xml:space="preserve"> system parameter indicates whether the Future Discharge Date will be accepted from MSDS (Y) or ignored (N).</w:t>
      </w:r>
    </w:p>
    <w:p w14:paraId="08ECE2E4" w14:textId="0E24A75D" w:rsidR="00852836" w:rsidRPr="005B17D3" w:rsidRDefault="009624A7" w:rsidP="00EF3896">
      <w:pPr>
        <w:pStyle w:val="ScreenFieldDesc"/>
        <w:rPr>
          <w:b/>
        </w:rPr>
      </w:pPr>
      <w:r w:rsidRPr="005B17D3">
        <w:rPr>
          <w:b/>
        </w:rPr>
        <w:t>Unreliable Future Discharge Date coming from eMIS</w:t>
      </w:r>
    </w:p>
    <w:p w14:paraId="75087C41" w14:textId="03EE2C40" w:rsidR="009624A7" w:rsidRPr="005B17D3" w:rsidRDefault="009624A7" w:rsidP="00EF3896">
      <w:pPr>
        <w:pStyle w:val="ScreenFieldDesc"/>
      </w:pPr>
      <w:r w:rsidRPr="005B17D3">
        <w:t>FDD coming from eMIS is not reliable so a flag in system parameters</w:t>
      </w:r>
      <w:r w:rsidR="00852836" w:rsidRPr="005B17D3">
        <w:t xml:space="preserve"> </w:t>
      </w:r>
      <w:r w:rsidRPr="005B17D3">
        <w:t>enables or disables</w:t>
      </w:r>
      <w:r w:rsidR="00F1796C" w:rsidRPr="005B17D3">
        <w:t xml:space="preserve"> the</w:t>
      </w:r>
      <w:r w:rsidR="00852836" w:rsidRPr="005B17D3">
        <w:t xml:space="preserve"> </w:t>
      </w:r>
      <w:r w:rsidRPr="005B17D3">
        <w:t>Future Discharge Date</w:t>
      </w:r>
      <w:r w:rsidR="00852836" w:rsidRPr="005B17D3">
        <w:t xml:space="preserve"> data field f</w:t>
      </w:r>
      <w:r w:rsidRPr="005B17D3">
        <w:t>rom eMIS, allowing users to</w:t>
      </w:r>
      <w:r w:rsidRPr="005B17D3">
        <w:rPr>
          <w:color w:val="000000" w:themeColor="text1"/>
        </w:rPr>
        <w:t xml:space="preserve"> </w:t>
      </w:r>
      <w:hyperlink w:anchor="EnableFDDfromMSDS" w:history="1">
        <w:r w:rsidRPr="005B17D3">
          <w:rPr>
            <w:rStyle w:val="Hyperlink"/>
            <w:color w:val="000000" w:themeColor="text1"/>
          </w:rPr>
          <w:t>accept</w:t>
        </w:r>
      </w:hyperlink>
      <w:r w:rsidRPr="005B17D3">
        <w:t xml:space="preserve"> or </w:t>
      </w:r>
      <w:hyperlink w:anchor="DisableFDDfromMSDS" w:history="1">
        <w:r w:rsidRPr="005B17D3">
          <w:rPr>
            <w:rStyle w:val="Hyperlink"/>
            <w:color w:val="000000" w:themeColor="text1"/>
          </w:rPr>
          <w:t>ignore</w:t>
        </w:r>
      </w:hyperlink>
      <w:r w:rsidRPr="005B17D3">
        <w:t xml:space="preserve"> </w:t>
      </w:r>
      <w:r w:rsidR="00852836" w:rsidRPr="005B17D3">
        <w:t xml:space="preserve">the </w:t>
      </w:r>
      <w:r w:rsidRPr="005B17D3">
        <w:t>Future Discharge Date</w:t>
      </w:r>
      <w:r w:rsidR="00852836" w:rsidRPr="005B17D3">
        <w:t xml:space="preserve"> data field from</w:t>
      </w:r>
      <w:r w:rsidRPr="005B17D3">
        <w:t xml:space="preserve"> eMIS.</w:t>
      </w:r>
    </w:p>
    <w:bookmarkEnd w:id="867"/>
    <w:p w14:paraId="4DC2E318" w14:textId="77777777" w:rsidR="00906EB1" w:rsidRPr="005B17D3" w:rsidRDefault="00906EB1" w:rsidP="00EF3896">
      <w:pPr>
        <w:pStyle w:val="ScreenField"/>
        <w:rPr>
          <w:rStyle w:val="Hyperlink"/>
          <w:color w:val="000000" w:themeColor="text1"/>
          <w:u w:val="none"/>
        </w:rPr>
      </w:pPr>
    </w:p>
    <w:p w14:paraId="6193B7FB" w14:textId="37C2F878" w:rsidR="00BE52CE" w:rsidRPr="005B17D3" w:rsidRDefault="00BE52CE" w:rsidP="00EF3896">
      <w:pPr>
        <w:pStyle w:val="ScreenField"/>
        <w:rPr>
          <w:rStyle w:val="Hyperlink"/>
          <w:color w:val="000000" w:themeColor="text1"/>
          <w:u w:val="none"/>
        </w:rPr>
      </w:pPr>
      <w:r w:rsidRPr="005B17D3">
        <w:rPr>
          <w:rStyle w:val="Hyperlink"/>
          <w:color w:val="000000" w:themeColor="text1"/>
          <w:u w:val="none"/>
        </w:rPr>
        <w:t>Agent Orange Special Treatment Authority Exp Date</w:t>
      </w:r>
    </w:p>
    <w:p w14:paraId="7B060773" w14:textId="77777777" w:rsidR="00BE52CE" w:rsidRPr="005B17D3" w:rsidRDefault="00BE52CE" w:rsidP="00EF3896">
      <w:pPr>
        <w:pStyle w:val="ScreenFieldDesc"/>
      </w:pPr>
      <w:r w:rsidRPr="005B17D3">
        <w:t xml:space="preserve">The </w:t>
      </w:r>
      <w:r w:rsidRPr="005B17D3">
        <w:rPr>
          <w:i/>
        </w:rPr>
        <w:t>Agent Orange Special Treatment Authority Exp Date</w:t>
      </w:r>
      <w:r w:rsidRPr="005B17D3">
        <w:t xml:space="preserve"> is set to the current date anytime the Agent Orange</w:t>
      </w:r>
      <w:r w:rsidRPr="005B17D3">
        <w:fldChar w:fldCharType="begin"/>
      </w:r>
      <w:r w:rsidRPr="005B17D3">
        <w:instrText xml:space="preserve"> XE "Agent Orange:Special Treatment Authority Exp Date" </w:instrText>
      </w:r>
      <w:r w:rsidRPr="005B17D3">
        <w:fldChar w:fldCharType="end"/>
      </w:r>
      <w:r w:rsidRPr="005B17D3">
        <w:t xml:space="preserve"> Special Treatment Authority Indicator is changed from "Y" to "N".</w:t>
      </w:r>
    </w:p>
    <w:p w14:paraId="3158BCDE" w14:textId="77777777" w:rsidR="00BE52CE" w:rsidRPr="005B17D3" w:rsidRDefault="00BE52CE" w:rsidP="00EF3896">
      <w:pPr>
        <w:pStyle w:val="ScreenFieldDesc"/>
      </w:pPr>
      <w:r w:rsidRPr="005B17D3">
        <w:t>A user with the assigned capability of “Administrator” can reset the switch and the date in the event of an emergency situation.</w:t>
      </w:r>
    </w:p>
    <w:p w14:paraId="34524E51" w14:textId="77777777" w:rsidR="00BE52CE" w:rsidRPr="005B17D3" w:rsidRDefault="00BE52CE" w:rsidP="00474E83">
      <w:pPr>
        <w:pStyle w:val="NoteLightbulb"/>
      </w:pPr>
      <w:r w:rsidRPr="005B17D3">
        <w:rPr>
          <w:b/>
        </w:rPr>
        <w:t>Note</w:t>
      </w:r>
      <w:r w:rsidRPr="005B17D3">
        <w:t>: Due to a database non-null constraint, the default value is a single space.</w:t>
      </w:r>
    </w:p>
    <w:p w14:paraId="2C07D71E" w14:textId="77777777" w:rsidR="00906EB1" w:rsidRPr="005B17D3" w:rsidRDefault="00906EB1" w:rsidP="00EF3896">
      <w:pPr>
        <w:pStyle w:val="ScreenField"/>
        <w:rPr>
          <w:color w:val="000000" w:themeColor="text1"/>
        </w:rPr>
      </w:pPr>
    </w:p>
    <w:p w14:paraId="54933FB5" w14:textId="488EDED8" w:rsidR="00BE52CE" w:rsidRPr="005B17D3" w:rsidRDefault="00BE52CE" w:rsidP="00EF3896">
      <w:pPr>
        <w:pStyle w:val="ScreenField"/>
        <w:rPr>
          <w:color w:val="000000" w:themeColor="text1"/>
        </w:rPr>
      </w:pPr>
      <w:r w:rsidRPr="005B17D3">
        <w:rPr>
          <w:color w:val="000000" w:themeColor="text1"/>
        </w:rPr>
        <w:t>Agent Orange Special Treatment Authority Indicator</w:t>
      </w:r>
    </w:p>
    <w:p w14:paraId="2FFFEB21" w14:textId="42A0BBA5" w:rsidR="00BE52CE" w:rsidRPr="005B17D3" w:rsidRDefault="00BE52CE" w:rsidP="00EF3896">
      <w:pPr>
        <w:pStyle w:val="ScreenFieldDesc"/>
      </w:pPr>
      <w:r w:rsidRPr="005B17D3">
        <w:rPr>
          <w:i/>
        </w:rPr>
        <w:t>Agent Orange Special Treatment Authority Indicator</w:t>
      </w:r>
      <w:r w:rsidRPr="005B17D3">
        <w:t xml:space="preserve"> is a system parameter that indicates whether or not the Agent Orange </w:t>
      </w:r>
      <w:r w:rsidRPr="005B17D3">
        <w:fldChar w:fldCharType="begin"/>
      </w:r>
      <w:r w:rsidRPr="005B17D3">
        <w:instrText xml:space="preserve"> XE "Agent Orange:Special Treatment Authority Indicator" </w:instrText>
      </w:r>
      <w:r w:rsidRPr="005B17D3">
        <w:fldChar w:fldCharType="end"/>
      </w:r>
      <w:r w:rsidRPr="005B17D3">
        <w:t>Special Treatment Authority has expired. Default is “Y”. The default "Y" means that the Indicator has not expired</w:t>
      </w:r>
      <w:r w:rsidR="00287018" w:rsidRPr="005B17D3">
        <w:t>,</w:t>
      </w:r>
      <w:r w:rsidRPr="005B17D3">
        <w:t xml:space="preserve"> and it is still in effect. When this value is changed from “Y” to “N”, the </w:t>
      </w:r>
      <w:r w:rsidRPr="005B17D3">
        <w:rPr>
          <w:i/>
        </w:rPr>
        <w:t>Agent Orange Special Treatment Authority Expiration Date</w:t>
      </w:r>
      <w:r w:rsidRPr="005B17D3">
        <w:t xml:space="preserve"> is set to the current date.</w:t>
      </w:r>
    </w:p>
    <w:p w14:paraId="07EC2BCE" w14:textId="77777777" w:rsidR="00BE52CE" w:rsidRPr="005B17D3" w:rsidRDefault="00BE52CE" w:rsidP="00EF3896">
      <w:pPr>
        <w:pStyle w:val="ScreenFieldDesc"/>
      </w:pPr>
      <w:r w:rsidRPr="005B17D3">
        <w:t>A user with the assigned capability of “Administrator” can reset the switch and the date in the event of an emergency situation.</w:t>
      </w:r>
    </w:p>
    <w:p w14:paraId="44ABB666" w14:textId="77777777" w:rsidR="00906EB1" w:rsidRPr="005B17D3" w:rsidRDefault="00906EB1" w:rsidP="00EF3896">
      <w:pPr>
        <w:pStyle w:val="ScreenField"/>
        <w:rPr>
          <w:rStyle w:val="Hyperlink"/>
          <w:color w:val="000000" w:themeColor="text1"/>
        </w:rPr>
      </w:pPr>
    </w:p>
    <w:p w14:paraId="0A593703" w14:textId="43D45AC9" w:rsidR="00BE52CE" w:rsidRPr="005B17D3" w:rsidRDefault="00BE52CE" w:rsidP="00EF3896">
      <w:pPr>
        <w:pStyle w:val="ScreenField"/>
        <w:rPr>
          <w:color w:val="000000" w:themeColor="text1"/>
        </w:rPr>
      </w:pPr>
      <w:r w:rsidRPr="005B17D3">
        <w:rPr>
          <w:rStyle w:val="Hyperlink"/>
          <w:color w:val="000000" w:themeColor="text1"/>
        </w:rPr>
        <w:t>Archive Reports Parameter</w:t>
      </w:r>
      <w:r w:rsidRPr="005B17D3">
        <w:rPr>
          <w:color w:val="000000" w:themeColor="text1"/>
        </w:rPr>
        <w:fldChar w:fldCharType="begin"/>
      </w:r>
      <w:r w:rsidRPr="005B17D3">
        <w:rPr>
          <w:color w:val="000000" w:themeColor="text1"/>
        </w:rPr>
        <w:instrText xml:space="preserve"> XE "Report:System Parameters:Archive Reports" </w:instrText>
      </w:r>
      <w:r w:rsidRPr="005B17D3">
        <w:rPr>
          <w:color w:val="000000" w:themeColor="text1"/>
        </w:rPr>
        <w:fldChar w:fldCharType="end"/>
      </w:r>
      <w:r w:rsidRPr="005B17D3">
        <w:rPr>
          <w:color w:val="000000" w:themeColor="text1"/>
        </w:rPr>
        <w:fldChar w:fldCharType="begin"/>
      </w:r>
      <w:r w:rsidRPr="005B17D3">
        <w:rPr>
          <w:color w:val="000000" w:themeColor="text1"/>
        </w:rPr>
        <w:instrText xml:space="preserve"> XE "Archive:Reports Parameter" </w:instrText>
      </w:r>
      <w:r w:rsidRPr="005B17D3">
        <w:rPr>
          <w:color w:val="000000" w:themeColor="text1"/>
        </w:rPr>
        <w:fldChar w:fldCharType="end"/>
      </w:r>
    </w:p>
    <w:p w14:paraId="1BA011E8" w14:textId="77777777" w:rsidR="00BE52CE" w:rsidRPr="005B17D3" w:rsidRDefault="00BE52CE" w:rsidP="00EF3896">
      <w:pPr>
        <w:pStyle w:val="ScreenFieldDesc"/>
      </w:pPr>
      <w:r w:rsidRPr="005B17D3">
        <w:rPr>
          <w:i/>
        </w:rPr>
        <w:t>Archive Reports Parameter</w:t>
      </w:r>
      <w:r w:rsidRPr="005B17D3">
        <w:t xml:space="preserve"> is a system parameter that specifies how long ES will wait until it archives Completed Reports. Default is 24 months until ES archives Completed Reports.</w:t>
      </w:r>
    </w:p>
    <w:p w14:paraId="1A41D2C6" w14:textId="77777777" w:rsidR="00906EB1" w:rsidRPr="005B17D3" w:rsidRDefault="00906EB1" w:rsidP="00EF3896">
      <w:pPr>
        <w:pStyle w:val="ScreenField"/>
      </w:pPr>
      <w:bookmarkStart w:id="868" w:name="CLVp173"/>
      <w:bookmarkEnd w:id="868"/>
    </w:p>
    <w:p w14:paraId="66DBC460" w14:textId="0A8137AE" w:rsidR="00BE52CE" w:rsidRPr="005B17D3" w:rsidRDefault="00BE52CE" w:rsidP="00EF3896">
      <w:pPr>
        <w:pStyle w:val="ScreenField"/>
      </w:pPr>
      <w:r w:rsidRPr="005B17D3">
        <w:t xml:space="preserve">CL_VISTA_FULL_ROLLOUT </w:t>
      </w:r>
      <w:r w:rsidRPr="005B17D3">
        <w:fldChar w:fldCharType="begin"/>
      </w:r>
      <w:r w:rsidRPr="005B17D3">
        <w:instrText xml:space="preserve"> XE "Camp Lejeune:System Parameters:CL VistA Full Rollout" </w:instrText>
      </w:r>
      <w:r w:rsidRPr="005B17D3">
        <w:fldChar w:fldCharType="end"/>
      </w:r>
    </w:p>
    <w:p w14:paraId="18098193" w14:textId="3FA92B5F" w:rsidR="00BE52CE" w:rsidRPr="005B17D3" w:rsidRDefault="00BE52CE" w:rsidP="00EF3896">
      <w:pPr>
        <w:pStyle w:val="ScreenFieldDesc"/>
      </w:pPr>
      <w:r w:rsidRPr="005B17D3">
        <w:t>The CL VISTA FULL ROLLOUT ES parameter allows selective control of VistA sites to receive HL7 Z11 messages which include Camp Lejeune (CL) data. Valid parameter values include: "ALL", "NONE", single site, or a comma separated list of sites.</w:t>
      </w:r>
    </w:p>
    <w:p w14:paraId="57F1AD5F" w14:textId="77777777" w:rsidR="00B8146D" w:rsidRPr="005B17D3" w:rsidRDefault="00B8146D" w:rsidP="00B8146D">
      <w:pPr>
        <w:pStyle w:val="ScreenField"/>
      </w:pPr>
    </w:p>
    <w:tbl>
      <w:tblPr>
        <w:tblStyle w:val="TableGrid"/>
        <w:tblW w:w="0" w:type="auto"/>
        <w:tblInd w:w="360" w:type="dxa"/>
        <w:tblLook w:val="04A0" w:firstRow="1" w:lastRow="0" w:firstColumn="1" w:lastColumn="0" w:noHBand="0" w:noVBand="1"/>
      </w:tblPr>
      <w:tblGrid>
        <w:gridCol w:w="4467"/>
        <w:gridCol w:w="4523"/>
      </w:tblGrid>
      <w:tr w:rsidR="00BE52CE" w:rsidRPr="005B17D3" w14:paraId="0F52E4CD" w14:textId="77777777" w:rsidTr="000F5331">
        <w:trPr>
          <w:tblHeader/>
        </w:trPr>
        <w:tc>
          <w:tcPr>
            <w:tcW w:w="4675" w:type="dxa"/>
            <w:shd w:val="clear" w:color="auto" w:fill="D9E2F3" w:themeFill="accent1" w:themeFillTint="33"/>
          </w:tcPr>
          <w:p w14:paraId="3FBCB10E" w14:textId="77777777" w:rsidR="00BE52CE" w:rsidRPr="005B17D3" w:rsidRDefault="00BE52CE" w:rsidP="00EF3896">
            <w:pPr>
              <w:pStyle w:val="BodyTextBullet2"/>
              <w:rPr>
                <w:rFonts w:ascii="Arial" w:hAnsi="Arial" w:cs="Arial"/>
                <w:b/>
                <w:sz w:val="22"/>
                <w:szCs w:val="22"/>
              </w:rPr>
            </w:pPr>
            <w:r w:rsidRPr="005B17D3">
              <w:rPr>
                <w:rFonts w:ascii="Arial" w:hAnsi="Arial" w:cs="Arial"/>
                <w:b/>
                <w:sz w:val="22"/>
                <w:szCs w:val="22"/>
              </w:rPr>
              <w:t>Parameter Value</w:t>
            </w:r>
          </w:p>
        </w:tc>
        <w:tc>
          <w:tcPr>
            <w:tcW w:w="4675" w:type="dxa"/>
            <w:shd w:val="clear" w:color="auto" w:fill="D9E2F3" w:themeFill="accent1" w:themeFillTint="33"/>
          </w:tcPr>
          <w:p w14:paraId="44E138F5" w14:textId="77777777" w:rsidR="00BE52CE" w:rsidRPr="005B17D3" w:rsidRDefault="00BE52CE" w:rsidP="00EF3896">
            <w:pPr>
              <w:pStyle w:val="BodyTextBullet2"/>
              <w:rPr>
                <w:rFonts w:ascii="Arial" w:hAnsi="Arial" w:cs="Arial"/>
                <w:b/>
                <w:sz w:val="22"/>
                <w:szCs w:val="22"/>
              </w:rPr>
            </w:pPr>
            <w:r w:rsidRPr="005B17D3">
              <w:rPr>
                <w:rFonts w:ascii="Arial" w:hAnsi="Arial" w:cs="Arial"/>
                <w:b/>
                <w:sz w:val="22"/>
                <w:szCs w:val="22"/>
              </w:rPr>
              <w:t>Definition</w:t>
            </w:r>
          </w:p>
        </w:tc>
      </w:tr>
      <w:tr w:rsidR="00BE52CE" w:rsidRPr="005B17D3" w14:paraId="33A071EB" w14:textId="77777777" w:rsidTr="003875C7">
        <w:tc>
          <w:tcPr>
            <w:tcW w:w="4675" w:type="dxa"/>
          </w:tcPr>
          <w:p w14:paraId="7A203F1F" w14:textId="77777777" w:rsidR="00BE52CE" w:rsidRPr="005B17D3" w:rsidRDefault="00BE52CE" w:rsidP="00EF3896">
            <w:pPr>
              <w:pStyle w:val="BodyTextBullet2"/>
            </w:pPr>
            <w:r w:rsidRPr="005B17D3">
              <w:t>NONE</w:t>
            </w:r>
          </w:p>
          <w:p w14:paraId="4222805F" w14:textId="77777777" w:rsidR="00BE52CE" w:rsidRPr="005B17D3" w:rsidRDefault="00BE52CE" w:rsidP="00EF3896">
            <w:pPr>
              <w:pStyle w:val="BodyTextBullet2"/>
            </w:pPr>
          </w:p>
        </w:tc>
        <w:tc>
          <w:tcPr>
            <w:tcW w:w="4675" w:type="dxa"/>
          </w:tcPr>
          <w:p w14:paraId="40A39CF2" w14:textId="77777777" w:rsidR="00BE52CE" w:rsidRPr="005B17D3" w:rsidRDefault="00BE52CE" w:rsidP="00EF3896">
            <w:pPr>
              <w:pStyle w:val="BodyTextBullet2"/>
            </w:pPr>
            <w:r w:rsidRPr="005B17D3">
              <w:t xml:space="preserve">"NONE" excludes CL data from all HL7 messaging to any VistA destination. </w:t>
            </w:r>
          </w:p>
          <w:p w14:paraId="5FC8C0FC" w14:textId="77777777" w:rsidR="00BE52CE" w:rsidRPr="005B17D3" w:rsidRDefault="00BE52CE" w:rsidP="00474E83">
            <w:pPr>
              <w:pStyle w:val="NoteLightbulb"/>
              <w:rPr>
                <w:b/>
              </w:rPr>
            </w:pPr>
            <w:r w:rsidRPr="005B17D3">
              <w:rPr>
                <w:b/>
              </w:rPr>
              <w:t>Note:</w:t>
            </w:r>
            <w:r w:rsidRPr="005B17D3">
              <w:t xml:space="preserve"> The initial value for the parameter is set to "NONE" when deployed to any new Enrollment System environment.</w:t>
            </w:r>
          </w:p>
        </w:tc>
      </w:tr>
      <w:tr w:rsidR="00BE52CE" w:rsidRPr="005B17D3" w14:paraId="09D9E4A1" w14:textId="77777777" w:rsidTr="003875C7">
        <w:tc>
          <w:tcPr>
            <w:tcW w:w="4675" w:type="dxa"/>
          </w:tcPr>
          <w:p w14:paraId="2D3F0D34" w14:textId="77777777" w:rsidR="00BE52CE" w:rsidRPr="005B17D3" w:rsidRDefault="00BE52CE" w:rsidP="00EF3896">
            <w:pPr>
              <w:pStyle w:val="BodyTextBullet2"/>
            </w:pPr>
            <w:r w:rsidRPr="005B17D3">
              <w:t>ALL</w:t>
            </w:r>
          </w:p>
          <w:p w14:paraId="66EA4CA5" w14:textId="77777777" w:rsidR="00BE52CE" w:rsidRPr="005B17D3" w:rsidRDefault="00BE52CE" w:rsidP="00EF3896">
            <w:pPr>
              <w:pStyle w:val="ScreenFieldDesc"/>
              <w:ind w:left="0"/>
              <w:rPr>
                <w:b/>
              </w:rPr>
            </w:pPr>
          </w:p>
        </w:tc>
        <w:tc>
          <w:tcPr>
            <w:tcW w:w="4675" w:type="dxa"/>
          </w:tcPr>
          <w:p w14:paraId="458B3E17" w14:textId="77777777" w:rsidR="00BE52CE" w:rsidRPr="005B17D3" w:rsidRDefault="00BE52CE" w:rsidP="00EF3896">
            <w:pPr>
              <w:pStyle w:val="BodyTextBullet2"/>
              <w:rPr>
                <w:b/>
              </w:rPr>
            </w:pPr>
            <w:r w:rsidRPr="005B17D3">
              <w:t>"ALL" includes CL data in HL7 messaging to all VistA destinations. The parameter value should be set to "ALL" for a national production VistA release of Camp Lejeune - Veterans.</w:t>
            </w:r>
          </w:p>
        </w:tc>
      </w:tr>
      <w:tr w:rsidR="00BE52CE" w:rsidRPr="005B17D3" w14:paraId="3C89FC4B" w14:textId="77777777" w:rsidTr="003875C7">
        <w:tc>
          <w:tcPr>
            <w:tcW w:w="4675" w:type="dxa"/>
          </w:tcPr>
          <w:p w14:paraId="0724BA07" w14:textId="77777777" w:rsidR="00BE52CE" w:rsidRPr="005B17D3" w:rsidRDefault="00BE52CE" w:rsidP="00EF3896">
            <w:pPr>
              <w:pStyle w:val="BodyTextBullet2"/>
            </w:pPr>
            <w:r w:rsidRPr="005B17D3">
              <w:t>Single Site</w:t>
            </w:r>
          </w:p>
          <w:p w14:paraId="2701413D" w14:textId="77777777" w:rsidR="00BE52CE" w:rsidRPr="005B17D3" w:rsidRDefault="00BE52CE" w:rsidP="00EF3896">
            <w:pPr>
              <w:pStyle w:val="ScreenFieldDesc"/>
              <w:ind w:left="0"/>
              <w:rPr>
                <w:b/>
              </w:rPr>
            </w:pPr>
          </w:p>
        </w:tc>
        <w:tc>
          <w:tcPr>
            <w:tcW w:w="4675" w:type="dxa"/>
          </w:tcPr>
          <w:p w14:paraId="76307874" w14:textId="77777777" w:rsidR="00BE52CE" w:rsidRPr="005B17D3" w:rsidRDefault="00BE52CE" w:rsidP="00EF3896">
            <w:pPr>
              <w:pStyle w:val="ScreenFieldDesc"/>
              <w:ind w:left="0"/>
              <w:rPr>
                <w:b/>
              </w:rPr>
            </w:pPr>
            <w:r w:rsidRPr="005B17D3">
              <w:t>The parameter value can be set to a single VistA site value. Note that no error checking is done to validate site values. For example</w:t>
            </w:r>
            <w:r w:rsidR="005733C9" w:rsidRPr="005B17D3">
              <w:t>:</w:t>
            </w:r>
            <w:r w:rsidRPr="005B17D3">
              <w:t xml:space="preserve"> "463" will include CL data only to the Alaska VAMC.</w:t>
            </w:r>
          </w:p>
        </w:tc>
      </w:tr>
      <w:tr w:rsidR="00BE52CE" w:rsidRPr="005B17D3" w14:paraId="77554869" w14:textId="77777777" w:rsidTr="003875C7">
        <w:tc>
          <w:tcPr>
            <w:tcW w:w="4675" w:type="dxa"/>
          </w:tcPr>
          <w:p w14:paraId="14A0905B" w14:textId="77777777" w:rsidR="00BE52CE" w:rsidRPr="005B17D3" w:rsidRDefault="00BE52CE" w:rsidP="00EF3896">
            <w:pPr>
              <w:pStyle w:val="BodyTextBullet2"/>
            </w:pPr>
            <w:r w:rsidRPr="005B17D3">
              <w:t>Comma</w:t>
            </w:r>
          </w:p>
          <w:p w14:paraId="6ECEB4FE" w14:textId="77777777" w:rsidR="00BE52CE" w:rsidRPr="005B17D3" w:rsidRDefault="00BE52CE" w:rsidP="00EF3896">
            <w:pPr>
              <w:pStyle w:val="ScreenFieldDesc"/>
              <w:ind w:left="0"/>
              <w:rPr>
                <w:b/>
              </w:rPr>
            </w:pPr>
          </w:p>
        </w:tc>
        <w:tc>
          <w:tcPr>
            <w:tcW w:w="4675" w:type="dxa"/>
          </w:tcPr>
          <w:p w14:paraId="0B026E7C" w14:textId="77777777" w:rsidR="00BE52CE" w:rsidRPr="005B17D3" w:rsidRDefault="00BE52CE" w:rsidP="00EF3896">
            <w:pPr>
              <w:pStyle w:val="BodyTextBullet2"/>
              <w:rPr>
                <w:b/>
              </w:rPr>
            </w:pPr>
            <w:r w:rsidRPr="005B17D3">
              <w:t>The parameter value can be set to a comma separated list of sites when multiple, but not all VistA sites should receive CL data. Note that no error checking is done to validate site values, only formatting checks are performed. The comma separated list cannot contain any spaces. For example: "442,553,123" (include CL data in ZEL segments for only those VistA destinations identified for Initial Operating Capabilities).</w:t>
            </w:r>
          </w:p>
        </w:tc>
      </w:tr>
      <w:tr w:rsidR="00BE52CE" w:rsidRPr="005B17D3" w14:paraId="44502496" w14:textId="77777777" w:rsidTr="003875C7">
        <w:tc>
          <w:tcPr>
            <w:tcW w:w="4675" w:type="dxa"/>
          </w:tcPr>
          <w:p w14:paraId="1DC7DB48" w14:textId="77777777" w:rsidR="00BE52CE" w:rsidRPr="005B17D3" w:rsidRDefault="00BE52CE" w:rsidP="00EF3896">
            <w:pPr>
              <w:pStyle w:val="BodyTextBullet2"/>
            </w:pPr>
            <w:r w:rsidRPr="005B17D3">
              <w:t>Blank Parameter Value</w:t>
            </w:r>
          </w:p>
          <w:p w14:paraId="17342BCE" w14:textId="77777777" w:rsidR="00BE52CE" w:rsidRPr="005B17D3" w:rsidRDefault="00BE52CE" w:rsidP="00EF3896">
            <w:pPr>
              <w:pStyle w:val="BodyTextBullet2"/>
            </w:pPr>
          </w:p>
        </w:tc>
        <w:tc>
          <w:tcPr>
            <w:tcW w:w="4675" w:type="dxa"/>
          </w:tcPr>
          <w:p w14:paraId="47813EB9" w14:textId="77777777" w:rsidR="00BE52CE" w:rsidRPr="005B17D3" w:rsidRDefault="00BE52CE" w:rsidP="00EF3896">
            <w:pPr>
              <w:pStyle w:val="BodyTextBullet2"/>
              <w:rPr>
                <w:b/>
              </w:rPr>
            </w:pPr>
            <w:r w:rsidRPr="005B17D3">
              <w:t>The parameter value cannot be left blank; a valid format as described above must be entered.</w:t>
            </w:r>
          </w:p>
        </w:tc>
      </w:tr>
    </w:tbl>
    <w:p w14:paraId="51985F1D" w14:textId="77777777" w:rsidR="00BE52CE" w:rsidRPr="005B17D3" w:rsidRDefault="00BE52CE" w:rsidP="00EF3896">
      <w:pPr>
        <w:pStyle w:val="ScreenFieldDesc"/>
        <w:ind w:left="0"/>
        <w:rPr>
          <w:b/>
        </w:rPr>
      </w:pPr>
    </w:p>
    <w:p w14:paraId="5D85C675" w14:textId="77777777" w:rsidR="00BE52CE" w:rsidRPr="005B17D3" w:rsidRDefault="00BE52CE" w:rsidP="00EF3896">
      <w:pPr>
        <w:pStyle w:val="ScreenField"/>
        <w:rPr>
          <w:b w:val="0"/>
          <w:i w:val="0"/>
        </w:rPr>
      </w:pPr>
      <w:r w:rsidRPr="005B17D3">
        <w:t>Parameter Value Format</w:t>
      </w:r>
    </w:p>
    <w:p w14:paraId="701B580F" w14:textId="77777777" w:rsidR="00BE52CE" w:rsidRPr="005B17D3" w:rsidRDefault="00BE52CE" w:rsidP="00884662">
      <w:pPr>
        <w:pStyle w:val="ScreenField"/>
        <w:numPr>
          <w:ilvl w:val="0"/>
          <w:numId w:val="213"/>
        </w:numPr>
      </w:pPr>
      <w:r w:rsidRPr="005B17D3">
        <w:rPr>
          <w:b w:val="0"/>
          <w:i w:val="0"/>
        </w:rPr>
        <w:t>When a list of VistA sites is indicated, the parameter value will accept up to 250 characters.</w:t>
      </w:r>
    </w:p>
    <w:p w14:paraId="640E2451" w14:textId="77777777" w:rsidR="00BE52CE" w:rsidRPr="005B17D3" w:rsidRDefault="00BE52CE" w:rsidP="00884662">
      <w:pPr>
        <w:pStyle w:val="ScreenField"/>
        <w:numPr>
          <w:ilvl w:val="0"/>
          <w:numId w:val="213"/>
        </w:numPr>
      </w:pPr>
      <w:r w:rsidRPr="005B17D3">
        <w:rPr>
          <w:b w:val="0"/>
          <w:i w:val="0"/>
        </w:rPr>
        <w:t>The only special character allowed (i.e., non-alphanumeric) is a comma.</w:t>
      </w:r>
    </w:p>
    <w:p w14:paraId="0D9434C9" w14:textId="77777777" w:rsidR="00BE52CE" w:rsidRPr="005B17D3" w:rsidRDefault="00BE52CE" w:rsidP="00884662">
      <w:pPr>
        <w:pStyle w:val="ScreenField"/>
        <w:numPr>
          <w:ilvl w:val="0"/>
          <w:numId w:val="213"/>
        </w:numPr>
      </w:pPr>
      <w:r w:rsidRPr="005B17D3">
        <w:rPr>
          <w:b w:val="0"/>
          <w:i w:val="0"/>
        </w:rPr>
        <w:t>The parameter value is not case sensitive.</w:t>
      </w:r>
    </w:p>
    <w:p w14:paraId="09B9B214" w14:textId="77777777" w:rsidR="00BE52CE" w:rsidRPr="005B17D3" w:rsidRDefault="00BE52CE" w:rsidP="00EF3896">
      <w:pPr>
        <w:pStyle w:val="ScreenField"/>
      </w:pPr>
      <w:r w:rsidRPr="005B17D3">
        <w:t>Date of Death Supporting Document Start Date</w:t>
      </w:r>
    </w:p>
    <w:p w14:paraId="33F15F71" w14:textId="3662D3C4" w:rsidR="00BE52CE" w:rsidRPr="005B17D3" w:rsidRDefault="00BE52CE" w:rsidP="00EF3896">
      <w:pPr>
        <w:pStyle w:val="ScreenFieldDesc"/>
        <w:rPr>
          <w:rFonts w:eastAsia="Arial"/>
        </w:rPr>
      </w:pPr>
      <w:r w:rsidRPr="005B17D3">
        <w:rPr>
          <w:rFonts w:eastAsia="Arial"/>
          <w:i/>
        </w:rPr>
        <w:t>Date of Death Supporting Document Start Date</w:t>
      </w:r>
      <w:r w:rsidRPr="005B17D3">
        <w:rPr>
          <w:rFonts w:eastAsia="Arial"/>
        </w:rPr>
        <w:t xml:space="preserve"> displays the start date of the Date of Death Supporting Document</w:t>
      </w:r>
      <w:r w:rsidR="00EA23B3" w:rsidRPr="005B17D3">
        <w:rPr>
          <w:rFonts w:eastAsia="Arial"/>
        </w:rPr>
        <w:t xml:space="preserve"> </w:t>
      </w:r>
      <w:r w:rsidRPr="005B17D3">
        <w:rPr>
          <w:rFonts w:eastAsia="Arial"/>
        </w:rPr>
        <w:t>and is set by the System Administrator.</w:t>
      </w:r>
    </w:p>
    <w:p w14:paraId="4DE7320A" w14:textId="77777777" w:rsidR="00BE52CE" w:rsidRPr="005B17D3" w:rsidRDefault="00BE52CE" w:rsidP="00EF3896">
      <w:pPr>
        <w:pStyle w:val="ScreenFieldDesc"/>
        <w:rPr>
          <w:rFonts w:eastAsia="Arial"/>
        </w:rPr>
      </w:pPr>
      <w:r w:rsidRPr="005B17D3">
        <w:rPr>
          <w:rFonts w:eastAsia="Arial"/>
        </w:rPr>
        <w:t>The Date of Death Supporting Document Start Date contains the following parameter values:</w:t>
      </w:r>
    </w:p>
    <w:p w14:paraId="3977881E" w14:textId="77777777" w:rsidR="00BE52CE" w:rsidRPr="005B17D3" w:rsidRDefault="00BE52CE" w:rsidP="00EF3896">
      <w:pPr>
        <w:pStyle w:val="ListBull2"/>
        <w:ind w:left="720"/>
      </w:pPr>
      <w:r w:rsidRPr="005B17D3">
        <w:rPr>
          <w:rFonts w:eastAsia="Arial"/>
        </w:rPr>
        <w:t>Alphanumeric data type</w:t>
      </w:r>
    </w:p>
    <w:p w14:paraId="39ADC29D" w14:textId="77777777" w:rsidR="00BE52CE" w:rsidRPr="005B17D3" w:rsidRDefault="00BE52CE" w:rsidP="00EF3896">
      <w:pPr>
        <w:pStyle w:val="ListBull2"/>
        <w:ind w:left="720"/>
      </w:pPr>
      <w:r w:rsidRPr="005B17D3">
        <w:rPr>
          <w:rFonts w:eastAsia="Arial"/>
        </w:rPr>
        <w:t>10-character data length</w:t>
      </w:r>
    </w:p>
    <w:p w14:paraId="5A0FC119" w14:textId="77777777" w:rsidR="00BE52CE" w:rsidRPr="005B17D3" w:rsidRDefault="00BE52CE" w:rsidP="00EF3896">
      <w:pPr>
        <w:pStyle w:val="ListBull2"/>
        <w:ind w:left="720"/>
      </w:pPr>
      <w:r w:rsidRPr="005B17D3">
        <w:rPr>
          <w:rFonts w:eastAsia="Arial"/>
        </w:rPr>
        <w:t>Date data unit – System date is the default date</w:t>
      </w:r>
    </w:p>
    <w:p w14:paraId="296FC189" w14:textId="77777777" w:rsidR="00BE52CE" w:rsidRPr="005B17D3" w:rsidRDefault="00BE52CE" w:rsidP="00EF3896">
      <w:pPr>
        <w:pStyle w:val="ListBull2"/>
        <w:ind w:left="720"/>
      </w:pPr>
      <w:r w:rsidRPr="005B17D3">
        <w:t>Date of Death Supporting Document Start Date is stored in System Parameters.</w:t>
      </w:r>
    </w:p>
    <w:p w14:paraId="287ADF22" w14:textId="77777777" w:rsidR="00906EB1" w:rsidRPr="005B17D3" w:rsidRDefault="00906EB1" w:rsidP="00EF3896">
      <w:pPr>
        <w:pStyle w:val="ScreenField"/>
      </w:pPr>
    </w:p>
    <w:p w14:paraId="3F607C5C" w14:textId="6A3FB11F" w:rsidR="00BE52CE" w:rsidRPr="005B17D3" w:rsidRDefault="00BE52CE" w:rsidP="00EF3896">
      <w:pPr>
        <w:pStyle w:val="ScreenField"/>
      </w:pPr>
      <w:r w:rsidRPr="005B17D3">
        <w:t xml:space="preserve">Default Handbook Batch Release Control Number </w:t>
      </w:r>
      <w:r w:rsidRPr="005B17D3">
        <w:fldChar w:fldCharType="begin"/>
      </w:r>
      <w:r w:rsidRPr="005B17D3">
        <w:instrText xml:space="preserve"> XE "Handbook:System Parameters:Default Handbook Batch Release Control Number" </w:instrText>
      </w:r>
      <w:r w:rsidRPr="005B17D3">
        <w:fldChar w:fldCharType="end"/>
      </w:r>
    </w:p>
    <w:p w14:paraId="738FBC38" w14:textId="77777777" w:rsidR="00BE52CE" w:rsidRPr="005B17D3" w:rsidRDefault="00BE52CE" w:rsidP="00EF3896">
      <w:pPr>
        <w:pStyle w:val="ScreenFieldDesc"/>
      </w:pPr>
      <w:r w:rsidRPr="005B17D3">
        <w:t xml:space="preserve">The </w:t>
      </w:r>
      <w:r w:rsidRPr="005B17D3">
        <w:rPr>
          <w:i/>
        </w:rPr>
        <w:t>Default Handbook Batch Release Control Number</w:t>
      </w:r>
      <w:r w:rsidRPr="005B17D3">
        <w:t xml:space="preserve"> system parameter value represents the default release control number to be used with a Batch Release, unless changed by the user.</w:t>
      </w:r>
    </w:p>
    <w:p w14:paraId="6C34B8A3" w14:textId="126ED7A1" w:rsidR="00BE52CE" w:rsidRPr="005B17D3" w:rsidRDefault="00BE52CE" w:rsidP="00EF3896">
      <w:pPr>
        <w:pStyle w:val="ScreenFieldDesc"/>
      </w:pPr>
      <w:r w:rsidRPr="005B17D3">
        <w:t>This is the version of the Handbook that will be mailed to the Veteran. It remains the same until a major change is made to the Handbook or a new regulation requires distributing a new version of the Handbook. Default value is control number “1” but can be changed to any control number up to “999”.</w:t>
      </w:r>
    </w:p>
    <w:p w14:paraId="7A310F83" w14:textId="77777777" w:rsidR="00906EB1" w:rsidRPr="005B17D3" w:rsidRDefault="00906EB1" w:rsidP="00EF3896">
      <w:pPr>
        <w:pStyle w:val="ScreenField"/>
      </w:pPr>
    </w:p>
    <w:p w14:paraId="3D9C2EA4" w14:textId="0CCEF246" w:rsidR="00BE52CE" w:rsidRPr="005B17D3" w:rsidRDefault="00BE52CE" w:rsidP="00EF3896">
      <w:pPr>
        <w:pStyle w:val="ScreenField"/>
      </w:pPr>
      <w:r w:rsidRPr="005B17D3">
        <w:t>Duplicate Threshold Value</w:t>
      </w:r>
    </w:p>
    <w:p w14:paraId="2BB612EF" w14:textId="77777777" w:rsidR="00BE52CE" w:rsidRPr="005B17D3" w:rsidRDefault="00BE52CE" w:rsidP="00EF3896">
      <w:pPr>
        <w:pStyle w:val="ScreenFieldDesc"/>
      </w:pPr>
      <w:r w:rsidRPr="005B17D3">
        <w:rPr>
          <w:i/>
        </w:rPr>
        <w:t xml:space="preserve">Duplicate Threshold Value </w:t>
      </w:r>
      <w:r w:rsidRPr="005B17D3">
        <w:t>is a system parameter value used by the duplicate identification routine to determine the likelihood that a duplicate spouse</w:t>
      </w:r>
      <w:r w:rsidRPr="005B17D3">
        <w:fldChar w:fldCharType="begin"/>
      </w:r>
      <w:r w:rsidRPr="005B17D3">
        <w:instrText xml:space="preserve"> XE "Spouse:duplicate" </w:instrText>
      </w:r>
      <w:r w:rsidRPr="005B17D3">
        <w:fldChar w:fldCharType="end"/>
      </w:r>
      <w:r w:rsidRPr="005B17D3">
        <w:t xml:space="preserve"> and/or dependent</w:t>
      </w:r>
      <w:r w:rsidRPr="005B17D3">
        <w:fldChar w:fldCharType="begin"/>
      </w:r>
      <w:r w:rsidRPr="005B17D3">
        <w:instrText xml:space="preserve"> XE "</w:instrText>
      </w:r>
      <w:r w:rsidRPr="005B17D3">
        <w:rPr>
          <w:b/>
        </w:rPr>
        <w:instrText>Dependent</w:instrText>
      </w:r>
      <w:r w:rsidRPr="005B17D3">
        <w:instrText xml:space="preserve">:Duplicate Threshold Value" </w:instrText>
      </w:r>
      <w:r w:rsidRPr="005B17D3">
        <w:fldChar w:fldCharType="end"/>
      </w:r>
      <w:r w:rsidRPr="005B17D3">
        <w:t xml:space="preserve"> record exists. If the total score is greater than or equal to this threshold value, the two records</w:t>
      </w:r>
      <w:r w:rsidRPr="005B17D3">
        <w:fldChar w:fldCharType="begin"/>
      </w:r>
      <w:r w:rsidRPr="005B17D3">
        <w:instrText xml:space="preserve"> XE "Records:System Parameters:Duplicate Threshold Values" </w:instrText>
      </w:r>
      <w:r w:rsidRPr="005B17D3">
        <w:fldChar w:fldCharType="end"/>
      </w:r>
      <w:r w:rsidRPr="005B17D3">
        <w:t xml:space="preserve"> in question are considered potential duplicates. </w:t>
      </w:r>
      <w:r w:rsidRPr="005B17D3">
        <w:rPr>
          <w:rStyle w:val="Text-onlypopuphotspot"/>
        </w:rPr>
        <w:t>MPI</w:t>
      </w:r>
      <w:r w:rsidRPr="005B17D3">
        <w:t>/</w:t>
      </w:r>
      <w:r w:rsidRPr="005B17D3">
        <w:rPr>
          <w:rStyle w:val="Text-onlypopuphotspot"/>
        </w:rPr>
        <w:t>PSIM</w:t>
      </w:r>
      <w:r w:rsidRPr="005B17D3">
        <w:t xml:space="preserve"> will notify HEC when a duplicate beneficiary pair is identified. Default is 60 duplicate records.</w:t>
      </w:r>
    </w:p>
    <w:p w14:paraId="288915CD" w14:textId="77777777" w:rsidR="00906EB1" w:rsidRPr="005B17D3" w:rsidRDefault="00906EB1" w:rsidP="00EF3896">
      <w:pPr>
        <w:pStyle w:val="ScreenField"/>
      </w:pPr>
    </w:p>
    <w:p w14:paraId="03012E00" w14:textId="472D1B9C" w:rsidR="00BE52CE" w:rsidRPr="005B17D3" w:rsidRDefault="00BE52CE" w:rsidP="00EF3896">
      <w:pPr>
        <w:pStyle w:val="ScreenField"/>
      </w:pPr>
      <w:r w:rsidRPr="005B17D3">
        <w:t>ES SID Indicator</w:t>
      </w:r>
    </w:p>
    <w:p w14:paraId="5F4E5AF0" w14:textId="77777777" w:rsidR="00BE52CE" w:rsidRPr="005B17D3" w:rsidRDefault="00BE52CE" w:rsidP="00EF3896">
      <w:pPr>
        <w:pStyle w:val="ScreenFieldDesc"/>
        <w:rPr>
          <w:b/>
          <w:bCs/>
          <w:u w:val="single"/>
        </w:rPr>
      </w:pPr>
      <w:r w:rsidRPr="005B17D3">
        <w:t xml:space="preserve">ES SID Indicator is a system parameter value used to turn on/off the ability to enter the </w:t>
      </w:r>
      <w:r w:rsidRPr="005B17D3">
        <w:rPr>
          <w:b/>
        </w:rPr>
        <w:t xml:space="preserve">Self-Identified Gender Identity </w:t>
      </w:r>
      <w:r w:rsidRPr="005B17D3">
        <w:t>field</w:t>
      </w:r>
      <w:r w:rsidRPr="005B17D3">
        <w:rPr>
          <w:u w:val="single"/>
        </w:rPr>
        <w:fldChar w:fldCharType="begin"/>
      </w:r>
      <w:r w:rsidRPr="005B17D3">
        <w:instrText xml:space="preserve"> XE "</w:instrText>
      </w:r>
      <w:r w:rsidRPr="005B17D3">
        <w:rPr>
          <w:u w:val="single"/>
        </w:rPr>
        <w:instrText>Self-Identified Gender Identity:System Parameters:ES SID Indicator</w:instrText>
      </w:r>
      <w:r w:rsidRPr="005B17D3">
        <w:instrText xml:space="preserve">" </w:instrText>
      </w:r>
      <w:r w:rsidRPr="005B17D3">
        <w:rPr>
          <w:u w:val="single"/>
        </w:rPr>
        <w:fldChar w:fldCharType="end"/>
      </w:r>
      <w:r w:rsidRPr="005B17D3">
        <w:t>. Y=Active and N=Inactive. Default is “Y=Active”.</w:t>
      </w:r>
    </w:p>
    <w:p w14:paraId="224B91CD" w14:textId="77777777" w:rsidR="00906EB1" w:rsidRPr="005B17D3" w:rsidRDefault="00906EB1" w:rsidP="00EF3896">
      <w:pPr>
        <w:pStyle w:val="ScreenField"/>
      </w:pPr>
    </w:p>
    <w:p w14:paraId="5C039815" w14:textId="2E16230E" w:rsidR="00BE52CE" w:rsidRPr="005B17D3" w:rsidRDefault="00BE52CE" w:rsidP="00EF3896">
      <w:pPr>
        <w:pStyle w:val="ScreenField"/>
      </w:pPr>
      <w:r w:rsidRPr="005B17D3">
        <w:t>Enrollment Regulation Date</w:t>
      </w:r>
    </w:p>
    <w:p w14:paraId="10EE47E1" w14:textId="77777777" w:rsidR="00BE52CE" w:rsidRPr="005B17D3" w:rsidRDefault="00BE52CE" w:rsidP="00EF3896">
      <w:pPr>
        <w:pStyle w:val="ScreenFieldDesc"/>
        <w:rPr>
          <w:b/>
          <w:bCs/>
          <w:u w:val="single"/>
        </w:rPr>
      </w:pPr>
      <w:r w:rsidRPr="005B17D3">
        <w:rPr>
          <w:i/>
        </w:rPr>
        <w:t>Enrollment Regulation Date</w:t>
      </w:r>
      <w:r w:rsidRPr="005B17D3">
        <w:t xml:space="preserve"> is a system parameter used to store the effective date of the regulation to relax restrictions on enrollment in Priority Group 8.</w:t>
      </w:r>
    </w:p>
    <w:p w14:paraId="20484BF2" w14:textId="77777777" w:rsidR="00BE52CE" w:rsidRPr="005B17D3" w:rsidRDefault="00BE52CE" w:rsidP="00EF3896">
      <w:pPr>
        <w:pStyle w:val="ScreenFieldDesc"/>
      </w:pPr>
      <w:r w:rsidRPr="005B17D3">
        <w:t>The date</w:t>
      </w:r>
      <w:r w:rsidRPr="005B17D3">
        <w:fldChar w:fldCharType="begin"/>
      </w:r>
      <w:r w:rsidRPr="005B17D3">
        <w:instrText xml:space="preserve"> XE "Date:Enrollment:Regulation Parameter" </w:instrText>
      </w:r>
      <w:r w:rsidRPr="005B17D3">
        <w:fldChar w:fldCharType="end"/>
      </w:r>
      <w:r w:rsidRPr="005B17D3">
        <w:t xml:space="preserve"> of the Enrollment </w:t>
      </w:r>
      <w:r w:rsidRPr="005B17D3">
        <w:fldChar w:fldCharType="begin"/>
      </w:r>
      <w:r w:rsidRPr="005B17D3">
        <w:instrText xml:space="preserve"> XE "Enrollment:Regulation Date Parameter" </w:instrText>
      </w:r>
      <w:r w:rsidRPr="005B17D3">
        <w:fldChar w:fldCharType="end"/>
      </w:r>
      <w:r w:rsidRPr="005B17D3">
        <w:t>Regulation was 6/15/2009.</w:t>
      </w:r>
    </w:p>
    <w:p w14:paraId="10964827" w14:textId="77777777" w:rsidR="00BE52CE" w:rsidRPr="005B17D3" w:rsidRDefault="00BE52CE" w:rsidP="00EF3896">
      <w:pPr>
        <w:pStyle w:val="ScreenField"/>
      </w:pPr>
      <w:r w:rsidRPr="005B17D3">
        <w:t>Failed Attempts</w:t>
      </w:r>
    </w:p>
    <w:p w14:paraId="705AAD59" w14:textId="77777777" w:rsidR="00BE52CE" w:rsidRPr="005B17D3" w:rsidRDefault="00BE52CE" w:rsidP="00EF3896">
      <w:pPr>
        <w:pStyle w:val="ScreenFieldDesc"/>
        <w:rPr>
          <w:b/>
          <w:bCs/>
          <w:u w:val="single"/>
        </w:rPr>
      </w:pPr>
      <w:r w:rsidRPr="005B17D3">
        <w:rPr>
          <w:i/>
        </w:rPr>
        <w:t>Failed Attempts</w:t>
      </w:r>
      <w:r w:rsidRPr="005B17D3">
        <w:t xml:space="preserve"> is the maximum number of unsuccessful login</w:t>
      </w:r>
      <w:r w:rsidRPr="005B17D3">
        <w:fldChar w:fldCharType="begin"/>
      </w:r>
      <w:r w:rsidRPr="005B17D3">
        <w:instrText xml:space="preserve"> XE "Login:Failed Attempts" </w:instrText>
      </w:r>
      <w:r w:rsidRPr="005B17D3">
        <w:fldChar w:fldCharType="end"/>
      </w:r>
      <w:r w:rsidRPr="005B17D3">
        <w:t xml:space="preserve"> attempts allowed by the system.</w:t>
      </w:r>
    </w:p>
    <w:p w14:paraId="61B91D7A" w14:textId="77777777" w:rsidR="00BE52CE" w:rsidRPr="005B17D3" w:rsidRDefault="00BE52CE" w:rsidP="00EF3896">
      <w:pPr>
        <w:pStyle w:val="ScreenFieldDesc"/>
        <w:rPr>
          <w:b/>
          <w:i/>
          <w:u w:val="single"/>
        </w:rPr>
      </w:pPr>
      <w:r w:rsidRPr="005B17D3">
        <w:t>The default is 3 attempts, after which the user will be "locked" and therefore prevented from further attempts to login until the account is "</w:t>
      </w:r>
      <w:r w:rsidRPr="005B17D3">
        <w:rPr>
          <w:rStyle w:val="Text-onlypopuphotspot"/>
        </w:rPr>
        <w:t>reset</w:t>
      </w:r>
      <w:r w:rsidRPr="005B17D3">
        <w:t>" by the system or by an administrator</w:t>
      </w:r>
      <w:r w:rsidRPr="005B17D3">
        <w:fldChar w:fldCharType="begin"/>
      </w:r>
      <w:r w:rsidRPr="005B17D3">
        <w:instrText xml:space="preserve"> XE "Administrator" </w:instrText>
      </w:r>
      <w:r w:rsidRPr="005B17D3">
        <w:fldChar w:fldCharType="end"/>
      </w:r>
      <w:r w:rsidRPr="005B17D3">
        <w:t>.</w:t>
      </w:r>
    </w:p>
    <w:p w14:paraId="53F2C029" w14:textId="77777777" w:rsidR="00906EB1" w:rsidRPr="005B17D3" w:rsidRDefault="00906EB1" w:rsidP="00EF3896">
      <w:pPr>
        <w:pStyle w:val="ScreenField"/>
      </w:pPr>
    </w:p>
    <w:p w14:paraId="15ACABC3" w14:textId="4825246A" w:rsidR="00BE52CE" w:rsidRPr="005B17D3" w:rsidRDefault="00BE52CE" w:rsidP="00EF3896">
      <w:pPr>
        <w:pStyle w:val="ScreenField"/>
      </w:pPr>
      <w:r w:rsidRPr="005B17D3">
        <w:t>HANDBOOK ROLL OUT OVER</w:t>
      </w:r>
    </w:p>
    <w:p w14:paraId="1C461489" w14:textId="77777777" w:rsidR="00BE52CE" w:rsidRPr="005B17D3" w:rsidRDefault="00BE52CE" w:rsidP="00EF3896">
      <w:pPr>
        <w:pStyle w:val="ScreenFieldDesc"/>
      </w:pPr>
      <w:r w:rsidRPr="005B17D3">
        <w:t xml:space="preserve">Handbook Roll Out Over is a system parameter value used to turn the new enrollment trigger on and off. If the value is set to “N”, the new enrollment trigger will not generate 400H (handbooks) for new enrollments. </w:t>
      </w:r>
      <w:r w:rsidRPr="005B17D3">
        <w:fldChar w:fldCharType="begin"/>
      </w:r>
      <w:r w:rsidRPr="005B17D3">
        <w:instrText xml:space="preserve"> XE "Handbook:System Parameters:HANDBOOK ROLL OUT OVER" </w:instrText>
      </w:r>
      <w:r w:rsidRPr="005B17D3">
        <w:fldChar w:fldCharType="end"/>
      </w:r>
    </w:p>
    <w:p w14:paraId="478E8431" w14:textId="77777777" w:rsidR="00BE52CE" w:rsidRPr="005B17D3" w:rsidRDefault="00BE52CE" w:rsidP="00EF3896">
      <w:pPr>
        <w:pStyle w:val="ScreenFieldDesc"/>
      </w:pPr>
      <w:r w:rsidRPr="005B17D3">
        <w:t>This new enrollment trigger allows the Batch Handbook Manager to schedule batch mailings for all Veterans by site and priority. Incoming new enrollments will not receive a Handbook until they are selected through the batch tool. Once all Veterans have received a Handbook, the new enrollment trigger will be turned on (“Y”) and Veterans will automatically get a Handbook instead of a “Welcome Letter” when they enroll.</w:t>
      </w:r>
    </w:p>
    <w:p w14:paraId="41721D06" w14:textId="77777777" w:rsidR="00BE52CE" w:rsidRPr="005B17D3" w:rsidRDefault="00BE52CE" w:rsidP="00EF3896">
      <w:pPr>
        <w:pStyle w:val="ScreenFieldDesc"/>
      </w:pPr>
      <w:r w:rsidRPr="005B17D3">
        <w:t>A "Y" value means the new enrollee triggers are active.</w:t>
      </w:r>
    </w:p>
    <w:p w14:paraId="51D0451F" w14:textId="77777777" w:rsidR="00BE52CE" w:rsidRPr="005B17D3" w:rsidRDefault="00BE52CE" w:rsidP="00EF3896">
      <w:pPr>
        <w:pStyle w:val="ScreenFieldDesc"/>
      </w:pPr>
      <w:r w:rsidRPr="005B17D3">
        <w:t>The Handbook Roll Out Over parameter will initially be set to “N” until all Veterans have received a Handbook (Roll Out).</w:t>
      </w:r>
    </w:p>
    <w:p w14:paraId="27497F5F" w14:textId="77777777" w:rsidR="00906EB1" w:rsidRPr="005B17D3" w:rsidRDefault="00906EB1" w:rsidP="00EF3896">
      <w:pPr>
        <w:pStyle w:val="ScreenField"/>
      </w:pPr>
    </w:p>
    <w:p w14:paraId="3DF89D37" w14:textId="599B865A" w:rsidR="00BE52CE" w:rsidRPr="005B17D3" w:rsidRDefault="00622B18" w:rsidP="00EF3896">
      <w:pPr>
        <w:pStyle w:val="ScreenField"/>
      </w:pPr>
      <w:r w:rsidRPr="005B17D3">
        <w:t>V</w:t>
      </w:r>
      <w:r w:rsidR="007F4840" w:rsidRPr="005B17D3">
        <w:t>HAP</w:t>
      </w:r>
      <w:r w:rsidR="00BE52CE" w:rsidRPr="005B17D3">
        <w:t xml:space="preserve"> Data Sharing Indicator</w:t>
      </w:r>
      <w:r w:rsidR="00BE52CE" w:rsidRPr="005B17D3">
        <w:fldChar w:fldCharType="begin"/>
      </w:r>
      <w:r w:rsidR="00BE52CE" w:rsidRPr="005B17D3">
        <w:instrText xml:space="preserve"> XE "HBP Data Sharing Indicator:Health Benefit Plans" </w:instrText>
      </w:r>
      <w:r w:rsidR="00BE52CE" w:rsidRPr="005B17D3">
        <w:fldChar w:fldCharType="end"/>
      </w:r>
    </w:p>
    <w:p w14:paraId="67E94627" w14:textId="3161340B" w:rsidR="005733C9" w:rsidRPr="005B17D3" w:rsidRDefault="00622B18" w:rsidP="00EF3896">
      <w:pPr>
        <w:pStyle w:val="ScreenFieldDesc"/>
      </w:pPr>
      <w:r w:rsidRPr="005B17D3">
        <w:t>V</w:t>
      </w:r>
      <w:r w:rsidR="007F4840" w:rsidRPr="005B17D3">
        <w:t>HAP</w:t>
      </w:r>
      <w:r w:rsidR="00BE52CE" w:rsidRPr="005B17D3">
        <w:t xml:space="preserve"> Data Sharing is a system parameter value that determines whether the ZHP segment will be shared in the Z11 VistA message “Y” or not “N”. </w:t>
      </w:r>
      <w:r w:rsidR="007F4840" w:rsidRPr="005B17D3">
        <w:t>VHAPs</w:t>
      </w:r>
      <w:r w:rsidR="00BE52CE" w:rsidRPr="005B17D3">
        <w:t xml:space="preserve"> will be shared with VistA when the flag is set to “Y”. </w:t>
      </w:r>
      <w:r w:rsidR="00BE52CE" w:rsidRPr="005B17D3">
        <w:fldChar w:fldCharType="begin"/>
      </w:r>
      <w:r w:rsidR="00BE52CE" w:rsidRPr="005B17D3">
        <w:instrText xml:space="preserve"> XE "Health Benefit Plans:HBP Data Sharing Indicator" </w:instrText>
      </w:r>
      <w:r w:rsidR="00BE52CE" w:rsidRPr="005B17D3">
        <w:fldChar w:fldCharType="end"/>
      </w:r>
      <w:r w:rsidR="00D2405D" w:rsidRPr="005B17D3">
        <w:t>The ES default is “N”.</w:t>
      </w:r>
    </w:p>
    <w:p w14:paraId="534E7EA7" w14:textId="77777777" w:rsidR="00906EB1" w:rsidRPr="005B17D3" w:rsidRDefault="00906EB1" w:rsidP="00EF3896">
      <w:pPr>
        <w:pStyle w:val="ScreenField"/>
      </w:pPr>
    </w:p>
    <w:p w14:paraId="7B352F97" w14:textId="49A8298A" w:rsidR="00BE52CE" w:rsidRPr="005B17D3" w:rsidRDefault="00BE52CE" w:rsidP="00EF3896">
      <w:pPr>
        <w:pStyle w:val="ScreenField"/>
      </w:pPr>
      <w:r w:rsidRPr="005B17D3">
        <w:t>Handbook Active</w:t>
      </w:r>
    </w:p>
    <w:p w14:paraId="426FA380" w14:textId="77777777" w:rsidR="00BE52CE" w:rsidRPr="005B17D3" w:rsidRDefault="00BE52CE" w:rsidP="00EF3896">
      <w:pPr>
        <w:pStyle w:val="ScreenFieldDesc"/>
      </w:pPr>
      <w:r w:rsidRPr="005B17D3">
        <w:t xml:space="preserve">Handbook Active is a system parameter value that activates “trigger” events prompting the sending of Handbook communications to the Content Management System (CMS). A change in </w:t>
      </w:r>
      <w:r w:rsidRPr="005B17D3">
        <w:rPr>
          <w:i/>
        </w:rPr>
        <w:t>Preferred Facility</w:t>
      </w:r>
      <w:r w:rsidRPr="005B17D3">
        <w:t xml:space="preserve"> for a Veteran is one example of a “trigger” event.</w:t>
      </w:r>
    </w:p>
    <w:p w14:paraId="788C8F92" w14:textId="77777777" w:rsidR="00906EB1" w:rsidRPr="005B17D3" w:rsidRDefault="00906EB1" w:rsidP="00EF3896">
      <w:pPr>
        <w:pStyle w:val="ScreenField"/>
      </w:pPr>
    </w:p>
    <w:p w14:paraId="4FE031DA" w14:textId="055DBF9D" w:rsidR="00BE52CE" w:rsidRPr="005B17D3" w:rsidRDefault="00BE52CE" w:rsidP="00EF3896">
      <w:pPr>
        <w:pStyle w:val="ScreenField"/>
      </w:pPr>
      <w:r w:rsidRPr="005B17D3">
        <w:t>Handbook communications will be sent to the CMS if and only if this flag is set to "</w:t>
      </w:r>
      <w:r w:rsidRPr="005B17D3">
        <w:rPr>
          <w:bCs/>
        </w:rPr>
        <w:t>Y”</w:t>
      </w:r>
      <w:r w:rsidRPr="005B17D3">
        <w:fldChar w:fldCharType="begin"/>
      </w:r>
      <w:r w:rsidRPr="005B17D3">
        <w:instrText xml:space="preserve"> XE "Handbook:System Parameters:Handbook Active" </w:instrText>
      </w:r>
      <w:r w:rsidRPr="005B17D3">
        <w:fldChar w:fldCharType="end"/>
      </w:r>
      <w:r w:rsidRPr="005B17D3">
        <w:t>.</w:t>
      </w:r>
    </w:p>
    <w:p w14:paraId="66E5558E" w14:textId="77777777" w:rsidR="00BE52CE" w:rsidRPr="005B17D3" w:rsidRDefault="00BE52CE" w:rsidP="00EF3896">
      <w:pPr>
        <w:pStyle w:val="ScreenFieldDesc"/>
      </w:pPr>
      <w:r w:rsidRPr="005B17D3">
        <w:t>The ES default is “Y”.</w:t>
      </w:r>
    </w:p>
    <w:p w14:paraId="411A0011" w14:textId="77777777" w:rsidR="00906EB1" w:rsidRPr="005B17D3" w:rsidRDefault="00906EB1" w:rsidP="00EF3896">
      <w:pPr>
        <w:pStyle w:val="ScreenField"/>
      </w:pPr>
    </w:p>
    <w:p w14:paraId="07100EDE" w14:textId="436CD451" w:rsidR="00BE52CE" w:rsidRPr="005B17D3" w:rsidRDefault="00BE52CE" w:rsidP="00EF3896">
      <w:pPr>
        <w:pStyle w:val="ScreenField"/>
      </w:pPr>
      <w:r w:rsidRPr="005B17D3">
        <w:t>Identity Service</w:t>
      </w:r>
    </w:p>
    <w:p w14:paraId="0E170BCE" w14:textId="77777777" w:rsidR="00BE52CE" w:rsidRPr="005B17D3" w:rsidRDefault="00BE52CE" w:rsidP="00EF3896">
      <w:pPr>
        <w:pStyle w:val="ScreenFieldDesc"/>
      </w:pPr>
      <w:r w:rsidRPr="005B17D3">
        <w:t>The administrator can set the Identity Service to be the authority for sharing Date of Death information.</w:t>
      </w:r>
    </w:p>
    <w:p w14:paraId="07842105" w14:textId="77777777" w:rsidR="00906EB1" w:rsidRPr="005B17D3" w:rsidRDefault="00906EB1" w:rsidP="00EF3896">
      <w:pPr>
        <w:pStyle w:val="ScreenField"/>
      </w:pPr>
    </w:p>
    <w:p w14:paraId="252C974F" w14:textId="1D816172" w:rsidR="00BE52CE" w:rsidRPr="005B17D3" w:rsidRDefault="00BE52CE" w:rsidP="00EF3896">
      <w:pPr>
        <w:pStyle w:val="ScreenField"/>
      </w:pPr>
      <w:r w:rsidRPr="005B17D3">
        <w:t>Identify Pending Application Records for Clean-up Processing Job</w:t>
      </w:r>
      <w:r w:rsidRPr="005B17D3">
        <w:fldChar w:fldCharType="begin"/>
      </w:r>
      <w:r w:rsidRPr="005B17D3">
        <w:instrText xml:space="preserve"> XE "Pending Application:Records for Clean-up Processing Job" </w:instrText>
      </w:r>
      <w:r w:rsidRPr="005B17D3">
        <w:fldChar w:fldCharType="end"/>
      </w:r>
      <w:r w:rsidRPr="005B17D3">
        <w:t xml:space="preserve"> </w:t>
      </w:r>
    </w:p>
    <w:p w14:paraId="3AB57164" w14:textId="5293BC49" w:rsidR="00BE52CE" w:rsidRPr="005B17D3" w:rsidRDefault="00BE52CE" w:rsidP="00EF3896">
      <w:pPr>
        <w:pStyle w:val="ScreenFieldDesc"/>
      </w:pPr>
      <w:r w:rsidRPr="005B17D3">
        <w:t xml:space="preserve">System Administrators can schedule a one-time processing job to be executed prior to the Pending Letter 365-Day Process Implementation. The Identify Pending Applications Records for Clean-Up Processing Job is for applications that have a Pending status greater than 365 days or </w:t>
      </w:r>
      <w:r w:rsidR="001B7C31" w:rsidRPr="005B17D3">
        <w:t>l</w:t>
      </w:r>
      <w:r w:rsidRPr="005B17D3">
        <w:t>ess than 366 days and</w:t>
      </w:r>
      <w:r w:rsidR="007076E3" w:rsidRPr="005B17D3">
        <w:t xml:space="preserve"> that were</w:t>
      </w:r>
      <w:r w:rsidRPr="005B17D3">
        <w:t xml:space="preserve"> created prior to the implementation of the Pending Letter 365-Day functionality.</w:t>
      </w:r>
    </w:p>
    <w:p w14:paraId="5DCBCBF0" w14:textId="77777777" w:rsidR="00BE52CE" w:rsidRPr="005B17D3" w:rsidRDefault="00BE52CE" w:rsidP="00EF3896">
      <w:pPr>
        <w:ind w:left="360"/>
      </w:pPr>
      <w:r w:rsidRPr="005B17D3">
        <w:t>All responses for letters sent outside of ES (between March-November 2016) received from the print vendor are included in the Clean-Up Process job. The appropriate applicants are notified of information required to complete their application for enrollment in the VA healthcare or that they need to make another application for VA healthcare.</w:t>
      </w:r>
    </w:p>
    <w:p w14:paraId="6E5BA262" w14:textId="77777777" w:rsidR="00BE52CE" w:rsidRPr="005B17D3" w:rsidRDefault="00BE52CE" w:rsidP="00EF3896">
      <w:pPr>
        <w:pStyle w:val="ScreenFieldDesc"/>
      </w:pPr>
      <w:r w:rsidRPr="005B17D3">
        <w:t>The</w:t>
      </w:r>
      <w:r w:rsidRPr="005B17D3">
        <w:rPr>
          <w:b/>
        </w:rPr>
        <w:t xml:space="preserve"> Letter History</w:t>
      </w:r>
      <w:r w:rsidRPr="005B17D3">
        <w:t xml:space="preserve"> is located under the </w:t>
      </w:r>
      <w:r w:rsidRPr="005B17D3">
        <w:rPr>
          <w:b/>
        </w:rPr>
        <w:t>Communications</w:t>
      </w:r>
      <w:r w:rsidRPr="005B17D3">
        <w:t xml:space="preserve"> tab, </w:t>
      </w:r>
      <w:r w:rsidRPr="005B17D3">
        <w:rPr>
          <w:b/>
        </w:rPr>
        <w:t>Previously Mailed</w:t>
      </w:r>
      <w:r w:rsidRPr="005B17D3">
        <w:t xml:space="preserve"> tab. There will be one of the following entries listed below: </w:t>
      </w:r>
    </w:p>
    <w:p w14:paraId="4C716E88" w14:textId="77777777" w:rsidR="00BE52CE" w:rsidRPr="005B17D3" w:rsidRDefault="00BE52CE" w:rsidP="00EF3896">
      <w:pPr>
        <w:pStyle w:val="ListBull2"/>
      </w:pPr>
      <w:r w:rsidRPr="005B17D3">
        <w:t>Sent to AAC</w:t>
      </w:r>
    </w:p>
    <w:p w14:paraId="36AA24A9" w14:textId="77777777" w:rsidR="00BE52CE" w:rsidRPr="005B17D3" w:rsidRDefault="00BE52CE" w:rsidP="00EF3896">
      <w:pPr>
        <w:pStyle w:val="ListBull2"/>
      </w:pPr>
      <w:r w:rsidRPr="005B17D3">
        <w:t>Rejected at HEC</w:t>
      </w:r>
    </w:p>
    <w:p w14:paraId="384D2549" w14:textId="77777777" w:rsidR="00BE52CE" w:rsidRPr="005B17D3" w:rsidRDefault="00BE52CE" w:rsidP="00EF3896">
      <w:pPr>
        <w:pStyle w:val="ScreenFieldDesc"/>
      </w:pPr>
      <w:r w:rsidRPr="005B17D3">
        <w:t xml:space="preserve">The mailing address under the </w:t>
      </w:r>
      <w:r w:rsidRPr="005B17D3">
        <w:rPr>
          <w:b/>
        </w:rPr>
        <w:t>Financial Disclosure Letter</w:t>
      </w:r>
      <w:r w:rsidRPr="005B17D3">
        <w:t xml:space="preserve"> section will not display. </w:t>
      </w:r>
    </w:p>
    <w:p w14:paraId="1A84104C" w14:textId="77777777" w:rsidR="002314CE" w:rsidRPr="005B17D3" w:rsidRDefault="002314CE" w:rsidP="00EF3896">
      <w:pPr>
        <w:pStyle w:val="ScreenField"/>
      </w:pPr>
    </w:p>
    <w:p w14:paraId="029C3CB6" w14:textId="4F696CE9" w:rsidR="00BE52CE" w:rsidRPr="005B17D3" w:rsidRDefault="00BE52CE" w:rsidP="00EF3896">
      <w:pPr>
        <w:pStyle w:val="ScreenField"/>
      </w:pPr>
      <w:r w:rsidRPr="005B17D3">
        <w:t>IVM</w:t>
      </w:r>
      <w:r w:rsidRPr="005B17D3">
        <w:fldChar w:fldCharType="begin"/>
      </w:r>
      <w:r w:rsidRPr="005B17D3">
        <w:instrText xml:space="preserve"> XE "IVM:System Parameters:DM IY Cut Off" </w:instrText>
      </w:r>
      <w:r w:rsidRPr="005B17D3">
        <w:fldChar w:fldCharType="end"/>
      </w:r>
      <w:r w:rsidRPr="005B17D3">
        <w:t xml:space="preserve"> DM IY Cut Off Date</w:t>
      </w:r>
      <w:r w:rsidRPr="005B17D3">
        <w:fldChar w:fldCharType="begin"/>
      </w:r>
      <w:r w:rsidRPr="005B17D3">
        <w:instrText xml:space="preserve"> XE "Date:IVM DM IY Cut Off" </w:instrText>
      </w:r>
      <w:r w:rsidRPr="005B17D3">
        <w:fldChar w:fldCharType="end"/>
      </w:r>
    </w:p>
    <w:p w14:paraId="3ED1C7C4" w14:textId="77777777" w:rsidR="00BE52CE" w:rsidRPr="005B17D3" w:rsidRDefault="00BE52CE" w:rsidP="00EF3896">
      <w:pPr>
        <w:pStyle w:val="ScreenFieldDesc"/>
      </w:pPr>
      <w:r w:rsidRPr="005B17D3">
        <w:rPr>
          <w:i/>
        </w:rPr>
        <w:t>IVM DM IY Cut Off Date</w:t>
      </w:r>
      <w:r w:rsidRPr="005B17D3">
        <w:t xml:space="preserve"> is a system parameter value that specifies the month and day within the year when the Current Data Migration Income</w:t>
      </w:r>
      <w:r w:rsidRPr="005B17D3">
        <w:fldChar w:fldCharType="begin"/>
      </w:r>
      <w:r w:rsidRPr="005B17D3">
        <w:instrText xml:space="preserve"> XE "Income:System Parameters:Year Changes" </w:instrText>
      </w:r>
      <w:r w:rsidRPr="005B17D3">
        <w:fldChar w:fldCharType="end"/>
      </w:r>
      <w:r w:rsidRPr="005B17D3">
        <w:t xml:space="preserve"> Year Changes to the next Income Year. The default cut-off date is June 10</w:t>
      </w:r>
      <w:r w:rsidRPr="005B17D3">
        <w:rPr>
          <w:vertAlign w:val="superscript"/>
        </w:rPr>
        <w:t>th</w:t>
      </w:r>
      <w:r w:rsidRPr="005B17D3">
        <w:t>.</w:t>
      </w:r>
    </w:p>
    <w:p w14:paraId="4861C12A" w14:textId="77777777" w:rsidR="002314CE" w:rsidRPr="005B17D3" w:rsidRDefault="002314CE" w:rsidP="00EF3896">
      <w:pPr>
        <w:pStyle w:val="ScreenField"/>
      </w:pPr>
    </w:p>
    <w:p w14:paraId="10E98625" w14:textId="5771EB6E" w:rsidR="00BE52CE" w:rsidRPr="005B17D3" w:rsidRDefault="00BE52CE" w:rsidP="00EF3896">
      <w:pPr>
        <w:pStyle w:val="ScreenField"/>
      </w:pPr>
      <w:r w:rsidRPr="005B17D3">
        <w:t>IVM</w:t>
      </w:r>
      <w:r w:rsidRPr="005B17D3">
        <w:fldChar w:fldCharType="begin"/>
      </w:r>
      <w:r w:rsidRPr="005B17D3">
        <w:instrText xml:space="preserve"> XE "IVM:System Parameters:Final Letter Indicator" </w:instrText>
      </w:r>
      <w:r w:rsidRPr="005B17D3">
        <w:fldChar w:fldCharType="end"/>
      </w:r>
      <w:r w:rsidRPr="005B17D3">
        <w:t xml:space="preserve"> Final Letter Indicator</w:t>
      </w:r>
    </w:p>
    <w:p w14:paraId="69CBFF0C" w14:textId="77777777" w:rsidR="00BE52CE" w:rsidRPr="005B17D3" w:rsidRDefault="00BE52CE" w:rsidP="00EF3896">
      <w:pPr>
        <w:pStyle w:val="ScreenFieldDesc"/>
      </w:pPr>
      <w:r w:rsidRPr="005B17D3">
        <w:rPr>
          <w:i/>
        </w:rPr>
        <w:t>IVM Final Letter Indicator</w:t>
      </w:r>
      <w:r w:rsidRPr="005B17D3">
        <w:t xml:space="preserve"> is a system parameter value that indicates if the IVM Final Letters can be sent (Y) to the CMS vendor or not (N).</w:t>
      </w:r>
    </w:p>
    <w:p w14:paraId="465C1ACA" w14:textId="77777777" w:rsidR="002314CE" w:rsidRPr="005B17D3" w:rsidRDefault="002314CE" w:rsidP="00EF3896">
      <w:pPr>
        <w:pStyle w:val="ScreenField"/>
      </w:pPr>
    </w:p>
    <w:p w14:paraId="520465BF" w14:textId="693C38CE" w:rsidR="00BE52CE" w:rsidRPr="005B17D3" w:rsidRDefault="00BE52CE" w:rsidP="00EF3896">
      <w:pPr>
        <w:pStyle w:val="ScreenField"/>
      </w:pPr>
      <w:r w:rsidRPr="005B17D3">
        <w:t>MSDS Reconciliation Indicator</w:t>
      </w:r>
      <w:r w:rsidRPr="005B17D3">
        <w:fldChar w:fldCharType="begin"/>
      </w:r>
      <w:r w:rsidRPr="005B17D3">
        <w:instrText xml:space="preserve"> XE "MSDS:Reconciliation Indicator" </w:instrText>
      </w:r>
      <w:r w:rsidRPr="005B17D3">
        <w:fldChar w:fldCharType="end"/>
      </w:r>
    </w:p>
    <w:p w14:paraId="0DC029EE" w14:textId="77777777" w:rsidR="00BE52CE" w:rsidRPr="005B17D3" w:rsidRDefault="00BE52CE" w:rsidP="00EF3896">
      <w:pPr>
        <w:pStyle w:val="ScreenFieldDesc"/>
      </w:pPr>
      <w:r w:rsidRPr="005B17D3">
        <w:rPr>
          <w:i/>
        </w:rPr>
        <w:t>MSDS Reconciliation Indicator</w:t>
      </w:r>
      <w:r w:rsidRPr="005B17D3">
        <w:t xml:space="preserve"> is a system parameter value that indicates if the MSDS Reconciliation process is active “Y” or not active “N”.</w:t>
      </w:r>
    </w:p>
    <w:p w14:paraId="055BC51F" w14:textId="77777777" w:rsidR="00B8146D" w:rsidRPr="005B17D3" w:rsidRDefault="00B8146D" w:rsidP="00EF3896">
      <w:pPr>
        <w:pStyle w:val="ScreenField"/>
      </w:pPr>
    </w:p>
    <w:p w14:paraId="20154543" w14:textId="6D94ED2D" w:rsidR="00BE52CE" w:rsidRPr="005B17D3" w:rsidRDefault="00BE52CE" w:rsidP="00EF3896">
      <w:pPr>
        <w:pStyle w:val="ScreenField"/>
      </w:pPr>
      <w:r w:rsidRPr="005B17D3">
        <w:t>MSDS Service Indicator</w:t>
      </w:r>
      <w:r w:rsidRPr="005B17D3">
        <w:fldChar w:fldCharType="begin"/>
      </w:r>
      <w:r w:rsidRPr="005B17D3">
        <w:instrText xml:space="preserve"> XE "MSDS:Service Indicator" </w:instrText>
      </w:r>
      <w:r w:rsidRPr="005B17D3">
        <w:fldChar w:fldCharType="end"/>
      </w:r>
    </w:p>
    <w:p w14:paraId="6B0EDED9" w14:textId="362289ED" w:rsidR="00BE52CE" w:rsidRPr="005B17D3" w:rsidRDefault="00BE52CE" w:rsidP="00EF3896">
      <w:pPr>
        <w:pStyle w:val="ScreenFieldDesc"/>
      </w:pPr>
      <w:r w:rsidRPr="005B17D3">
        <w:rPr>
          <w:i/>
        </w:rPr>
        <w:t>MSDS Service Indicator</w:t>
      </w:r>
      <w:r w:rsidRPr="005B17D3">
        <w:t xml:space="preserve"> is a system parameter value that indicates if the MSDS Service is active “Y” or not active “N”.</w:t>
      </w:r>
    </w:p>
    <w:p w14:paraId="34881DEC" w14:textId="77777777" w:rsidR="00BE52CE" w:rsidRPr="005B17D3" w:rsidRDefault="00BE52CE" w:rsidP="00EF3896">
      <w:pPr>
        <w:pStyle w:val="ScreenFieldDesc"/>
      </w:pPr>
      <w:r w:rsidRPr="005B17D3">
        <w:t xml:space="preserve">(See) </w:t>
      </w:r>
      <w:r w:rsidRPr="005B17D3">
        <w:rPr>
          <w:b/>
        </w:rPr>
        <w:t>MSDS Reconciliation Indicator</w:t>
      </w:r>
      <w:r w:rsidRPr="005B17D3">
        <w:t xml:space="preserve"> for more details.</w:t>
      </w:r>
    </w:p>
    <w:p w14:paraId="64F0C092" w14:textId="77777777" w:rsidR="00BE52CE" w:rsidRPr="005B17D3" w:rsidRDefault="00BE52CE" w:rsidP="00474E83">
      <w:pPr>
        <w:pStyle w:val="NoteLightbulb"/>
      </w:pPr>
      <w:r w:rsidRPr="005B17D3">
        <w:rPr>
          <w:b/>
        </w:rPr>
        <w:t>Note:</w:t>
      </w:r>
      <w:r w:rsidRPr="005B17D3">
        <w:t xml:space="preserve"> The purpose of this and the MSDS Service Indicator parameter is to control the building of the HEC Military Service Data record from the existing HEC record and individual </w:t>
      </w:r>
      <w:r w:rsidR="005733C9" w:rsidRPr="005B17D3">
        <w:t>site-</w:t>
      </w:r>
      <w:r w:rsidRPr="005B17D3">
        <w:t xml:space="preserve">specific records and the sending of MSDS Service queries. To this end, prior to invoking the </w:t>
      </w:r>
      <w:r w:rsidRPr="005B17D3">
        <w:rPr>
          <w:rFonts w:cs="Arial"/>
          <w:sz w:val="22"/>
        </w:rPr>
        <w:t>Military Service Data Sharing</w:t>
      </w:r>
      <w:r w:rsidRPr="005B17D3">
        <w:rPr>
          <w:sz w:val="32"/>
        </w:rPr>
        <w:t xml:space="preserve"> </w:t>
      </w:r>
      <w:r w:rsidRPr="005B17D3">
        <w:t>(MSDS) Service, ES will build (reconcile) an accurate military service record from the multiple site records that exist for a Veteran. This reconciliation (seeding) will be run prior to invoking the MSDS Service by setting the MSDS Reconciliation Indicator to “Y”. Once the seeding has completed and the MSDS Service is invoked, the MSDS Reconciliation Indicator is set to “N”, and the MSDS Service Indicator is set to “Y”, allowing incoming Z07 records to trigger a query to the MSDS Service</w:t>
      </w:r>
    </w:p>
    <w:p w14:paraId="05A234F3" w14:textId="77777777" w:rsidR="002314CE" w:rsidRPr="005B17D3" w:rsidRDefault="002314CE" w:rsidP="00EF3896">
      <w:pPr>
        <w:pStyle w:val="ScreenField"/>
      </w:pPr>
    </w:p>
    <w:p w14:paraId="03189914" w14:textId="567C9D0F" w:rsidR="00BE52CE" w:rsidRPr="005B17D3" w:rsidRDefault="00BE52CE" w:rsidP="00EF3896">
      <w:pPr>
        <w:pStyle w:val="ScreenField"/>
      </w:pPr>
      <w:r w:rsidRPr="005B17D3">
        <w:t>Maximum Retransmission Count</w:t>
      </w:r>
    </w:p>
    <w:p w14:paraId="61B5474A" w14:textId="77777777" w:rsidR="00BE52CE" w:rsidRPr="005B17D3" w:rsidRDefault="00BE52CE" w:rsidP="00EF3896">
      <w:pPr>
        <w:pStyle w:val="ScreenFieldDesc"/>
        <w:rPr>
          <w:b/>
          <w:i/>
          <w:sz w:val="18"/>
          <w:szCs w:val="18"/>
        </w:rPr>
      </w:pPr>
      <w:r w:rsidRPr="005B17D3">
        <w:rPr>
          <w:i/>
        </w:rPr>
        <w:t xml:space="preserve">Maximum Retransmission Count </w:t>
      </w:r>
      <w:r w:rsidRPr="005B17D3">
        <w:t xml:space="preserve">is a system parameter value that represents the total number of times ES will re-transmit a message that has not been acknowledged. </w:t>
      </w:r>
      <w:r w:rsidRPr="005B17D3">
        <w:fldChar w:fldCharType="begin"/>
      </w:r>
      <w:r w:rsidRPr="005B17D3">
        <w:instrText xml:space="preserve"> XE "Maximum Transmission Count:System Parameters" </w:instrText>
      </w:r>
      <w:r w:rsidRPr="005B17D3">
        <w:fldChar w:fldCharType="end"/>
      </w:r>
      <w:r w:rsidRPr="005B17D3">
        <w:t>Default is 3 times ES will re-transmit a message that has not been acknowledged.</w:t>
      </w:r>
    </w:p>
    <w:p w14:paraId="3F2519C0" w14:textId="77777777" w:rsidR="002314CE" w:rsidRPr="005B17D3" w:rsidRDefault="002314CE" w:rsidP="00EF3896">
      <w:pPr>
        <w:pStyle w:val="ScreenField"/>
      </w:pPr>
    </w:p>
    <w:p w14:paraId="027CD67A" w14:textId="3AD6025A" w:rsidR="00BE52CE" w:rsidRPr="005B17D3" w:rsidRDefault="00BE52CE" w:rsidP="00EF3896">
      <w:pPr>
        <w:pStyle w:val="ScreenField"/>
      </w:pPr>
      <w:r w:rsidRPr="005B17D3">
        <w:t>Maximum Retransmission Count for EGT</w:t>
      </w:r>
    </w:p>
    <w:p w14:paraId="0A3CC2B7" w14:textId="77777777" w:rsidR="00BE52CE" w:rsidRPr="005B17D3" w:rsidRDefault="00BE52CE" w:rsidP="00EF3896">
      <w:pPr>
        <w:pStyle w:val="ScreenFieldDesc"/>
      </w:pPr>
      <w:r w:rsidRPr="005B17D3">
        <w:t xml:space="preserve">Maximum Retransmission Count for EGT is a system parameter value that represents the total number of times ES will re-transmit a message that has not been acknowledged for EGT Execution type. </w:t>
      </w:r>
      <w:r w:rsidRPr="005B17D3">
        <w:fldChar w:fldCharType="begin"/>
      </w:r>
      <w:r w:rsidRPr="005B17D3">
        <w:instrText xml:space="preserve"> XE "Maximum Retransmission Count for EGT:System Parameters" </w:instrText>
      </w:r>
      <w:r w:rsidRPr="005B17D3">
        <w:fldChar w:fldCharType="end"/>
      </w:r>
      <w:r w:rsidRPr="005B17D3">
        <w:t xml:space="preserve"> Default is 120 times ES will re-transmit a message that has not been acknowledged for EGT.</w:t>
      </w:r>
    </w:p>
    <w:p w14:paraId="462F8DFE" w14:textId="77777777" w:rsidR="002314CE" w:rsidRPr="005B17D3" w:rsidRDefault="002314CE" w:rsidP="00EF3896">
      <w:pPr>
        <w:pStyle w:val="ScreenField"/>
      </w:pPr>
    </w:p>
    <w:p w14:paraId="5806A965" w14:textId="0D59B98A" w:rsidR="00BE52CE" w:rsidRPr="005B17D3" w:rsidRDefault="00BE52CE" w:rsidP="00EF3896">
      <w:pPr>
        <w:pStyle w:val="ScreenField"/>
      </w:pPr>
      <w:r w:rsidRPr="005B17D3">
        <w:t>Maximum Number of Records to CMS</w:t>
      </w:r>
    </w:p>
    <w:p w14:paraId="129D5A08" w14:textId="77777777" w:rsidR="00BE52CE" w:rsidRPr="005B17D3" w:rsidRDefault="00BE52CE" w:rsidP="00EF3896">
      <w:pPr>
        <w:pStyle w:val="ScreenFieldDesc"/>
        <w:rPr>
          <w:lang w:val="en-GB"/>
        </w:rPr>
      </w:pPr>
      <w:r w:rsidRPr="005B17D3">
        <w:t xml:space="preserve">The </w:t>
      </w:r>
      <w:r w:rsidRPr="005B17D3">
        <w:rPr>
          <w:lang w:val="en-GB"/>
        </w:rPr>
        <w:t xml:space="preserve">maximum number of Handbook </w:t>
      </w:r>
      <w:r w:rsidRPr="005B17D3">
        <w:fldChar w:fldCharType="begin"/>
      </w:r>
      <w:r w:rsidRPr="005B17D3">
        <w:instrText xml:space="preserve"> XE "Handbook:System Parameters:Maximum Number of Records to CMS" </w:instrText>
      </w:r>
      <w:r w:rsidRPr="005B17D3">
        <w:fldChar w:fldCharType="end"/>
      </w:r>
      <w:r w:rsidRPr="005B17D3">
        <w:rPr>
          <w:lang w:val="en-GB"/>
        </w:rPr>
        <w:t>and Insert requests that can be sent to CMS.</w:t>
      </w:r>
    </w:p>
    <w:p w14:paraId="3993A100" w14:textId="77777777" w:rsidR="00BE52CE" w:rsidRPr="005B17D3" w:rsidRDefault="00BE52CE" w:rsidP="00EF3896">
      <w:pPr>
        <w:pStyle w:val="ScreenFieldDesc"/>
        <w:rPr>
          <w:lang w:val="en-GB"/>
        </w:rPr>
      </w:pPr>
      <w:r w:rsidRPr="005B17D3">
        <w:rPr>
          <w:i/>
        </w:rPr>
        <w:t>Maximum Number of Record</w:t>
      </w:r>
      <w:r w:rsidRPr="005B17D3">
        <w:t xml:space="preserve"> is an ES parameter value that </w:t>
      </w:r>
      <w:r w:rsidRPr="005B17D3">
        <w:rPr>
          <w:lang w:val="en-GB"/>
        </w:rPr>
        <w:t>creates entries in the Handbook mail queue and sends the records to CMS via the Handbook batch process. 100,000 (100K) is the default and number of records CMS can process per week depending on Batch Programs used.</w:t>
      </w:r>
    </w:p>
    <w:p w14:paraId="742567EE" w14:textId="77777777" w:rsidR="002314CE" w:rsidRPr="005B17D3" w:rsidRDefault="002314CE" w:rsidP="00EF3896">
      <w:pPr>
        <w:pStyle w:val="ScreenField"/>
      </w:pPr>
    </w:p>
    <w:p w14:paraId="6F944A66" w14:textId="14867D4E" w:rsidR="00BE52CE" w:rsidRPr="005B17D3" w:rsidRDefault="00BE52CE" w:rsidP="00EF3896">
      <w:pPr>
        <w:pStyle w:val="ScreenField"/>
      </w:pPr>
      <w:r w:rsidRPr="005B17D3">
        <w:t>Maximum Number of Records to CMS Batch Programs #1 and #2</w:t>
      </w:r>
    </w:p>
    <w:p w14:paraId="0681CDA4" w14:textId="77777777" w:rsidR="00332BE4" w:rsidRPr="005B17D3" w:rsidRDefault="00332BE4" w:rsidP="00332BE4">
      <w:pPr>
        <w:pStyle w:val="ScreenFieldDesc"/>
      </w:pPr>
    </w:p>
    <w:p w14:paraId="26F71D3F" w14:textId="77777777" w:rsidR="00BE52CE" w:rsidRPr="005B17D3" w:rsidRDefault="00BE52CE" w:rsidP="00EF3896">
      <w:pPr>
        <w:pStyle w:val="ScreenFieldDesc"/>
      </w:pPr>
      <w:r w:rsidRPr="005B17D3">
        <w:rPr>
          <w:b/>
        </w:rPr>
        <w:t>Batch Program #1</w:t>
      </w:r>
      <w:r w:rsidRPr="005B17D3">
        <w:t xml:space="preserve"> (Handbook bulk generate process) and </w:t>
      </w:r>
      <w:r w:rsidRPr="005B17D3">
        <w:rPr>
          <w:b/>
        </w:rPr>
        <w:t>Batch Program #2</w:t>
      </w:r>
      <w:r w:rsidRPr="005B17D3">
        <w:t xml:space="preserve"> (Handbook batch process) are </w:t>
      </w:r>
      <w:r w:rsidRPr="005B17D3">
        <w:rPr>
          <w:i/>
        </w:rPr>
        <w:t>two different programs</w:t>
      </w:r>
      <w:r w:rsidRPr="005B17D3">
        <w:t xml:space="preserve"> and perform </w:t>
      </w:r>
      <w:r w:rsidRPr="005B17D3">
        <w:rPr>
          <w:i/>
        </w:rPr>
        <w:t>two separate functions</w:t>
      </w:r>
      <w:r w:rsidRPr="005B17D3">
        <w:t>.</w:t>
      </w:r>
    </w:p>
    <w:tbl>
      <w:tblPr>
        <w:tblStyle w:val="TableGrid"/>
        <w:tblW w:w="0" w:type="auto"/>
        <w:tblInd w:w="355" w:type="dxa"/>
        <w:tblLook w:val="04A0" w:firstRow="1" w:lastRow="0" w:firstColumn="1" w:lastColumn="0" w:noHBand="0" w:noVBand="1"/>
        <w:tblDescription w:val="If/Then table to determine different User ID scenarios."/>
      </w:tblPr>
      <w:tblGrid>
        <w:gridCol w:w="4318"/>
        <w:gridCol w:w="4677"/>
      </w:tblGrid>
      <w:tr w:rsidR="00BE52CE" w:rsidRPr="005B17D3" w14:paraId="16AC4D42" w14:textId="77777777" w:rsidTr="003875C7">
        <w:trPr>
          <w:tblHeader/>
        </w:trPr>
        <w:tc>
          <w:tcPr>
            <w:tcW w:w="4318" w:type="dxa"/>
            <w:shd w:val="clear" w:color="auto" w:fill="D9E2F3" w:themeFill="accent1" w:themeFillTint="33"/>
          </w:tcPr>
          <w:p w14:paraId="7129CCD4" w14:textId="77777777" w:rsidR="00BE52CE" w:rsidRPr="005B17D3" w:rsidRDefault="00BE52CE" w:rsidP="00EF3896">
            <w:pPr>
              <w:pStyle w:val="TableHeading"/>
              <w:jc w:val="center"/>
            </w:pPr>
            <w:r w:rsidRPr="005B17D3">
              <w:t>Batch Program #1</w:t>
            </w:r>
          </w:p>
          <w:p w14:paraId="6BA3E423" w14:textId="77777777" w:rsidR="00BE52CE" w:rsidRPr="005B17D3" w:rsidRDefault="00BE52CE" w:rsidP="00EF3896">
            <w:pPr>
              <w:pStyle w:val="TableHeading"/>
              <w:jc w:val="center"/>
            </w:pPr>
            <w:r w:rsidRPr="005B17D3">
              <w:t>(Bulk generate process)</w:t>
            </w:r>
          </w:p>
        </w:tc>
        <w:tc>
          <w:tcPr>
            <w:tcW w:w="4677" w:type="dxa"/>
            <w:shd w:val="clear" w:color="auto" w:fill="D9E2F3" w:themeFill="accent1" w:themeFillTint="33"/>
          </w:tcPr>
          <w:p w14:paraId="09740E20" w14:textId="77777777" w:rsidR="00BE52CE" w:rsidRPr="005B17D3" w:rsidRDefault="00BE52CE" w:rsidP="00EF3896">
            <w:pPr>
              <w:pStyle w:val="TableHeading"/>
              <w:jc w:val="center"/>
            </w:pPr>
            <w:r w:rsidRPr="005B17D3">
              <w:t xml:space="preserve">Batch Program #2 </w:t>
            </w:r>
          </w:p>
          <w:p w14:paraId="444E9B65" w14:textId="77777777" w:rsidR="00BE52CE" w:rsidRPr="005B17D3" w:rsidRDefault="00BE52CE" w:rsidP="00EF3896">
            <w:pPr>
              <w:pStyle w:val="TableHeading"/>
              <w:jc w:val="center"/>
            </w:pPr>
            <w:r w:rsidRPr="005B17D3">
              <w:t>(Batch process)</w:t>
            </w:r>
          </w:p>
        </w:tc>
      </w:tr>
      <w:tr w:rsidR="00BE52CE" w:rsidRPr="005B17D3" w14:paraId="41F5C4C2" w14:textId="77777777" w:rsidTr="003875C7">
        <w:trPr>
          <w:trHeight w:val="872"/>
        </w:trPr>
        <w:tc>
          <w:tcPr>
            <w:tcW w:w="4318" w:type="dxa"/>
          </w:tcPr>
          <w:p w14:paraId="6B1C8F1A" w14:textId="77777777" w:rsidR="00BE52CE" w:rsidRPr="005B17D3" w:rsidRDefault="00BE52CE" w:rsidP="00EF3896">
            <w:pPr>
              <w:pStyle w:val="BodyTextBullet2"/>
            </w:pPr>
            <w:r w:rsidRPr="005B17D3">
              <w:t>Processes ALL records and inserts the records into the handbook_mail_queue table and overrides the Maximum Number of Records parameter (</w:t>
            </w:r>
            <w:r w:rsidRPr="005B17D3">
              <w:rPr>
                <w:lang w:val="en-GB"/>
              </w:rPr>
              <w:t>100K) CMS can process per week.</w:t>
            </w:r>
          </w:p>
        </w:tc>
        <w:tc>
          <w:tcPr>
            <w:tcW w:w="4677" w:type="dxa"/>
          </w:tcPr>
          <w:p w14:paraId="41AAC624" w14:textId="77777777" w:rsidR="00BE52CE" w:rsidRPr="005B17D3" w:rsidRDefault="00BE52CE" w:rsidP="00EF3896">
            <w:pPr>
              <w:pStyle w:val="BodyTextBullet2"/>
            </w:pPr>
            <w:r w:rsidRPr="005B17D3">
              <w:t xml:space="preserve">Processes the records from the handbook_mail_queue table and creates the data extract file that is sent to CMS. </w:t>
            </w:r>
          </w:p>
          <w:p w14:paraId="4F8029EB" w14:textId="77777777" w:rsidR="00BE52CE" w:rsidRPr="005B17D3" w:rsidRDefault="00BE52CE" w:rsidP="00EF3896">
            <w:pPr>
              <w:pStyle w:val="BodyTextBullet2"/>
            </w:pPr>
            <w:r w:rsidRPr="005B17D3">
              <w:rPr>
                <w:lang w:val="en-GB"/>
              </w:rPr>
              <w:t>100K is the default and number of records CMS can process per week.</w:t>
            </w:r>
          </w:p>
          <w:p w14:paraId="02D50A38" w14:textId="77777777" w:rsidR="00BE52CE" w:rsidRPr="005B17D3" w:rsidRDefault="00BE52CE" w:rsidP="00EF3896">
            <w:pPr>
              <w:pStyle w:val="BodyTextBullet2"/>
              <w:rPr>
                <w:rFonts w:eastAsia="Arial"/>
              </w:rPr>
            </w:pPr>
            <w:r w:rsidRPr="005B17D3">
              <w:t>When the 100k records mark is reached in the CMS_data_Extract file, it STOPS because of an agreement with CMS to send only 100k records per week, which is controlled by the Maximum Number of Records parameter.</w:t>
            </w:r>
          </w:p>
        </w:tc>
      </w:tr>
      <w:tr w:rsidR="00BE52CE" w:rsidRPr="005B17D3" w14:paraId="57287C90" w14:textId="77777777" w:rsidTr="003875C7">
        <w:trPr>
          <w:trHeight w:val="872"/>
        </w:trPr>
        <w:tc>
          <w:tcPr>
            <w:tcW w:w="8995" w:type="dxa"/>
            <w:gridSpan w:val="2"/>
          </w:tcPr>
          <w:p w14:paraId="0C8A2C16" w14:textId="77777777" w:rsidR="00BE52CE" w:rsidRPr="005B17D3" w:rsidRDefault="00BE52CE" w:rsidP="00EF3896">
            <w:pPr>
              <w:pStyle w:val="ScreenFieldDesc"/>
              <w:rPr>
                <w:b/>
              </w:rPr>
            </w:pPr>
            <w:r w:rsidRPr="005B17D3">
              <w:rPr>
                <w:b/>
              </w:rPr>
              <w:t>Handbook Batch Request Scenarios:</w:t>
            </w:r>
          </w:p>
          <w:p w14:paraId="2BC9F7CC" w14:textId="77777777" w:rsidR="00BE52CE" w:rsidRPr="005B17D3" w:rsidRDefault="00BE52CE" w:rsidP="00884662">
            <w:pPr>
              <w:pStyle w:val="ScreenFieldDesc"/>
              <w:numPr>
                <w:ilvl w:val="0"/>
                <w:numId w:val="214"/>
              </w:numPr>
              <w:rPr>
                <w:lang w:val="en-GB"/>
              </w:rPr>
            </w:pPr>
            <w:r w:rsidRPr="005B17D3">
              <w:t xml:space="preserve">User creates </w:t>
            </w:r>
            <w:r w:rsidRPr="005B17D3">
              <w:rPr>
                <w:b/>
              </w:rPr>
              <w:t>Handbook</w:t>
            </w:r>
            <w:r w:rsidRPr="005B17D3">
              <w:rPr>
                <w:b/>
                <w:lang w:val="en-GB"/>
              </w:rPr>
              <w:t xml:space="preserve"> Batch Request #1</w:t>
            </w:r>
            <w:r w:rsidRPr="005B17D3">
              <w:rPr>
                <w:lang w:val="en-GB"/>
              </w:rPr>
              <w:t xml:space="preserve"> and sets the limit (</w:t>
            </w:r>
            <w:r w:rsidRPr="005B17D3">
              <w:rPr>
                <w:i/>
                <w:lang w:val="en-GB"/>
              </w:rPr>
              <w:t>Maximum Records</w:t>
            </w:r>
            <w:r w:rsidRPr="005B17D3">
              <w:rPr>
                <w:lang w:val="en-GB"/>
              </w:rPr>
              <w:t xml:space="preserve">) to </w:t>
            </w:r>
            <w:r w:rsidRPr="005B17D3">
              <w:rPr>
                <w:b/>
                <w:lang w:val="en-GB"/>
              </w:rPr>
              <w:t>60K</w:t>
            </w:r>
            <w:r w:rsidRPr="005B17D3">
              <w:rPr>
                <w:lang w:val="en-GB"/>
              </w:rPr>
              <w:t>.</w:t>
            </w:r>
          </w:p>
          <w:p w14:paraId="7E342299" w14:textId="77777777" w:rsidR="00BE52CE" w:rsidRPr="005B17D3" w:rsidRDefault="00BE52CE" w:rsidP="00884662">
            <w:pPr>
              <w:pStyle w:val="ScreenFieldDesc"/>
              <w:numPr>
                <w:ilvl w:val="0"/>
                <w:numId w:val="214"/>
              </w:numPr>
              <w:rPr>
                <w:lang w:val="en-GB"/>
              </w:rPr>
            </w:pPr>
            <w:r w:rsidRPr="005B17D3">
              <w:t xml:space="preserve">User creates </w:t>
            </w:r>
            <w:r w:rsidRPr="005B17D3">
              <w:rPr>
                <w:b/>
              </w:rPr>
              <w:t>Handbook</w:t>
            </w:r>
            <w:r w:rsidRPr="005B17D3">
              <w:rPr>
                <w:b/>
                <w:lang w:val="en-GB"/>
              </w:rPr>
              <w:t xml:space="preserve"> Batch Request #2</w:t>
            </w:r>
            <w:r w:rsidRPr="005B17D3">
              <w:rPr>
                <w:lang w:val="en-GB"/>
              </w:rPr>
              <w:t xml:space="preserve"> and sets the limit (</w:t>
            </w:r>
            <w:r w:rsidRPr="005B17D3">
              <w:rPr>
                <w:i/>
                <w:lang w:val="en-GB"/>
              </w:rPr>
              <w:t>Maximum Records</w:t>
            </w:r>
            <w:r w:rsidRPr="005B17D3">
              <w:rPr>
                <w:lang w:val="en-GB"/>
              </w:rPr>
              <w:t xml:space="preserve">) to </w:t>
            </w:r>
            <w:r w:rsidRPr="005B17D3">
              <w:rPr>
                <w:b/>
                <w:lang w:val="en-GB"/>
              </w:rPr>
              <w:t>50K</w:t>
            </w:r>
            <w:r w:rsidRPr="005B17D3">
              <w:rPr>
                <w:lang w:val="en-GB"/>
              </w:rPr>
              <w:t>.</w:t>
            </w:r>
          </w:p>
          <w:tbl>
            <w:tblPr>
              <w:tblStyle w:val="TableGrid"/>
              <w:tblW w:w="0" w:type="auto"/>
              <w:tblLook w:val="04A0" w:firstRow="1" w:lastRow="0" w:firstColumn="1" w:lastColumn="0" w:noHBand="0" w:noVBand="1"/>
              <w:tblDescription w:val="If/Then table to determine different Batch Programs. "/>
            </w:tblPr>
            <w:tblGrid>
              <w:gridCol w:w="2950"/>
              <w:gridCol w:w="5819"/>
            </w:tblGrid>
            <w:tr w:rsidR="00BE52CE" w:rsidRPr="005B17D3" w14:paraId="4A9EAA96" w14:textId="77777777" w:rsidTr="003875C7">
              <w:trPr>
                <w:tblHeader/>
              </w:trPr>
              <w:tc>
                <w:tcPr>
                  <w:tcW w:w="2950" w:type="dxa"/>
                  <w:shd w:val="clear" w:color="auto" w:fill="D9E2F3" w:themeFill="accent1" w:themeFillTint="33"/>
                </w:tcPr>
                <w:p w14:paraId="31205174" w14:textId="77777777" w:rsidR="00BE52CE" w:rsidRPr="005B17D3" w:rsidRDefault="00BE52CE" w:rsidP="00EF3896">
                  <w:pPr>
                    <w:pStyle w:val="TableHeading"/>
                  </w:pPr>
                  <w:r w:rsidRPr="005B17D3">
                    <w:t>If</w:t>
                  </w:r>
                </w:p>
              </w:tc>
              <w:tc>
                <w:tcPr>
                  <w:tcW w:w="5819" w:type="dxa"/>
                  <w:shd w:val="clear" w:color="auto" w:fill="D9E2F3" w:themeFill="accent1" w:themeFillTint="33"/>
                </w:tcPr>
                <w:p w14:paraId="3FE18B02" w14:textId="77777777" w:rsidR="00BE52CE" w:rsidRPr="005B17D3" w:rsidRDefault="00BE52CE" w:rsidP="00EF3896">
                  <w:pPr>
                    <w:pStyle w:val="TableHeading"/>
                  </w:pPr>
                  <w:r w:rsidRPr="005B17D3">
                    <w:t>Then</w:t>
                  </w:r>
                </w:p>
              </w:tc>
            </w:tr>
            <w:tr w:rsidR="00BE52CE" w:rsidRPr="005B17D3" w14:paraId="229A4DC2" w14:textId="77777777" w:rsidTr="003875C7">
              <w:trPr>
                <w:trHeight w:val="872"/>
              </w:trPr>
              <w:tc>
                <w:tcPr>
                  <w:tcW w:w="2950" w:type="dxa"/>
                </w:tcPr>
                <w:p w14:paraId="440314AF" w14:textId="77777777" w:rsidR="00BE52CE" w:rsidRPr="005B17D3" w:rsidRDefault="00BE52CE" w:rsidP="00EF3896">
                  <w:pPr>
                    <w:pStyle w:val="BodyTextBullet2"/>
                  </w:pPr>
                  <w:r w:rsidRPr="005B17D3">
                    <w:rPr>
                      <w:lang w:val="en-GB"/>
                    </w:rPr>
                    <w:t>Batch Program #1, the Handbook bulk generate process is used</w:t>
                  </w:r>
                </w:p>
              </w:tc>
              <w:tc>
                <w:tcPr>
                  <w:tcW w:w="5819" w:type="dxa"/>
                </w:tcPr>
                <w:p w14:paraId="453D4F65" w14:textId="77777777" w:rsidR="00BE52CE" w:rsidRPr="005B17D3" w:rsidRDefault="00BE52CE" w:rsidP="00EF3896">
                  <w:pPr>
                    <w:pStyle w:val="BodyTextBullet2"/>
                    <w:rPr>
                      <w:lang w:val="en-GB"/>
                    </w:rPr>
                  </w:pPr>
                  <w:r w:rsidRPr="005B17D3">
                    <w:rPr>
                      <w:lang w:val="en-GB"/>
                    </w:rPr>
                    <w:t xml:space="preserve">Batch Program #1 processes Batch Requests #1 and #2 and creates entries in the Handbook mail queue. </w:t>
                  </w:r>
                </w:p>
                <w:p w14:paraId="5C1BBD04" w14:textId="77777777" w:rsidR="00BE52CE" w:rsidRPr="005B17D3" w:rsidRDefault="00BE52CE" w:rsidP="00EF3896">
                  <w:pPr>
                    <w:pStyle w:val="BodyTextBullet2"/>
                    <w:rPr>
                      <w:lang w:val="en-GB"/>
                    </w:rPr>
                  </w:pPr>
                  <w:r w:rsidRPr="005B17D3">
                    <w:rPr>
                      <w:lang w:val="en-GB"/>
                    </w:rPr>
                    <w:t>The result is 110K Handbook mail queue entries, (60K and 50K).</w:t>
                  </w:r>
                </w:p>
                <w:p w14:paraId="2F2F2ECD" w14:textId="77777777" w:rsidR="00BE52CE" w:rsidRPr="005B17D3" w:rsidRDefault="00BE52CE" w:rsidP="00EF3896">
                  <w:pPr>
                    <w:pStyle w:val="BodyTextBullet2"/>
                    <w:rPr>
                      <w:lang w:val="en-GB"/>
                    </w:rPr>
                  </w:pPr>
                  <w:r w:rsidRPr="005B17D3">
                    <w:rPr>
                      <w:lang w:val="en-GB"/>
                    </w:rPr>
                    <w:t xml:space="preserve">Batch Program #1 overrides the default 100K limit set in the </w:t>
                  </w:r>
                  <w:r w:rsidRPr="005B17D3">
                    <w:rPr>
                      <w:b/>
                      <w:i/>
                      <w:lang w:val="en-GB"/>
                    </w:rPr>
                    <w:t>Maximum Number of Records to CMS</w:t>
                  </w:r>
                  <w:r w:rsidRPr="005B17D3">
                    <w:rPr>
                      <w:i/>
                      <w:lang w:val="en-GB"/>
                    </w:rPr>
                    <w:t xml:space="preserve"> </w:t>
                  </w:r>
                  <w:r w:rsidRPr="005B17D3">
                    <w:rPr>
                      <w:lang w:val="en-GB"/>
                    </w:rPr>
                    <w:t>ES parameter.</w:t>
                  </w:r>
                </w:p>
                <w:p w14:paraId="40233AFA" w14:textId="77777777" w:rsidR="00BE52CE" w:rsidRPr="005B17D3" w:rsidRDefault="00BE52CE" w:rsidP="00EF3896">
                  <w:pPr>
                    <w:pStyle w:val="BodyTextBullet2"/>
                    <w:rPr>
                      <w:rFonts w:eastAsia="Arial"/>
                    </w:rPr>
                  </w:pPr>
                </w:p>
              </w:tc>
            </w:tr>
            <w:tr w:rsidR="00BE52CE" w:rsidRPr="005B17D3" w14:paraId="4564C854" w14:textId="77777777" w:rsidTr="003875C7">
              <w:tc>
                <w:tcPr>
                  <w:tcW w:w="2950" w:type="dxa"/>
                </w:tcPr>
                <w:p w14:paraId="14A5C327" w14:textId="77777777" w:rsidR="00BE52CE" w:rsidRPr="005B17D3" w:rsidRDefault="00BE52CE" w:rsidP="00EF3896">
                  <w:pPr>
                    <w:pStyle w:val="BodyTextBullet2"/>
                  </w:pPr>
                  <w:r w:rsidRPr="005B17D3">
                    <w:rPr>
                      <w:lang w:val="en-GB"/>
                    </w:rPr>
                    <w:t xml:space="preserve">Batch Program #2, the Handbook batch process is used </w:t>
                  </w:r>
                </w:p>
              </w:tc>
              <w:tc>
                <w:tcPr>
                  <w:tcW w:w="5819" w:type="dxa"/>
                </w:tcPr>
                <w:p w14:paraId="363C6112" w14:textId="77777777" w:rsidR="00BE52CE" w:rsidRPr="005B17D3" w:rsidRDefault="00BE52CE" w:rsidP="00EF3896">
                  <w:pPr>
                    <w:pStyle w:val="BodyTextBullet2"/>
                    <w:rPr>
                      <w:lang w:val="en-GB"/>
                    </w:rPr>
                  </w:pPr>
                  <w:r w:rsidRPr="005B17D3">
                    <w:rPr>
                      <w:lang w:val="en-GB"/>
                    </w:rPr>
                    <w:t xml:space="preserve">Batch Program #2 processes only 100K, per the </w:t>
                  </w:r>
                  <w:r w:rsidRPr="005B17D3">
                    <w:rPr>
                      <w:b/>
                      <w:i/>
                      <w:lang w:val="en-GB"/>
                    </w:rPr>
                    <w:t>Maximum Number of Records to CMS</w:t>
                  </w:r>
                  <w:r w:rsidRPr="005B17D3">
                    <w:rPr>
                      <w:i/>
                      <w:lang w:val="en-GB"/>
                    </w:rPr>
                    <w:t xml:space="preserve"> </w:t>
                  </w:r>
                  <w:r w:rsidRPr="005B17D3">
                    <w:rPr>
                      <w:lang w:val="en-GB"/>
                    </w:rPr>
                    <w:t>ES parameter limit, and the remaining 10K are processed in the next run.</w:t>
                  </w:r>
                </w:p>
              </w:tc>
            </w:tr>
          </w:tbl>
          <w:p w14:paraId="466621B8" w14:textId="77777777" w:rsidR="00BE52CE" w:rsidRPr="005B17D3" w:rsidRDefault="00BE52CE" w:rsidP="00EF3896">
            <w:pPr>
              <w:pStyle w:val="BodyTextBullet2"/>
            </w:pPr>
          </w:p>
        </w:tc>
      </w:tr>
    </w:tbl>
    <w:p w14:paraId="622A78FB" w14:textId="77777777" w:rsidR="00332BE4" w:rsidRPr="005B17D3" w:rsidRDefault="00332BE4" w:rsidP="00EF3896">
      <w:pPr>
        <w:pStyle w:val="ScreenField"/>
        <w:rPr>
          <w:rStyle w:val="Hyperlink"/>
          <w:color w:val="000000" w:themeColor="text1"/>
          <w:u w:val="none"/>
        </w:rPr>
      </w:pPr>
    </w:p>
    <w:p w14:paraId="473F8FA8" w14:textId="3CBAB7D0" w:rsidR="00BE52CE" w:rsidRPr="005B17D3" w:rsidRDefault="00BE52CE" w:rsidP="00EF3896">
      <w:pPr>
        <w:pStyle w:val="ScreenField"/>
        <w:rPr>
          <w:rStyle w:val="Hyperlink"/>
          <w:color w:val="000000" w:themeColor="text1"/>
          <w:u w:val="none"/>
        </w:rPr>
      </w:pPr>
      <w:r w:rsidRPr="005B17D3">
        <w:rPr>
          <w:rStyle w:val="Hyperlink"/>
          <w:color w:val="000000" w:themeColor="text1"/>
          <w:u w:val="none"/>
        </w:rPr>
        <w:t>Manage Pending Release Date</w:t>
      </w:r>
    </w:p>
    <w:p w14:paraId="6C76F6B9" w14:textId="77777777" w:rsidR="00BE52CE" w:rsidRPr="005B17D3" w:rsidRDefault="00BE52CE" w:rsidP="00EF3896">
      <w:pPr>
        <w:pStyle w:val="ScreenFieldDesc"/>
      </w:pPr>
      <w:r w:rsidRPr="005B17D3">
        <w:t xml:space="preserve">The </w:t>
      </w:r>
      <w:r w:rsidRPr="005B17D3">
        <w:rPr>
          <w:i/>
        </w:rPr>
        <w:t>Manage Pending Release Date</w:t>
      </w:r>
      <w:r w:rsidRPr="005B17D3">
        <w:t xml:space="preserve"> system parameter value can be changed by the administrator to a future date. This change puts the Pending Clock Process on hold until that future date is reached, the date is reset, or the date is set in the past, which enables history records processing upon further notice. </w:t>
      </w:r>
    </w:p>
    <w:p w14:paraId="2AE3F71E" w14:textId="77777777" w:rsidR="00BE52CE" w:rsidRPr="005B17D3" w:rsidRDefault="00BE52CE" w:rsidP="00EF3896">
      <w:pPr>
        <w:pStyle w:val="ScreenFieldDesc"/>
      </w:pPr>
      <w:r w:rsidRPr="005B17D3">
        <w:t xml:space="preserve">The release date is compared to the </w:t>
      </w:r>
      <w:r w:rsidRPr="005B17D3">
        <w:rPr>
          <w:i/>
        </w:rPr>
        <w:t>Enrollment Determination Create Date</w:t>
      </w:r>
      <w:r w:rsidRPr="005B17D3">
        <w:t xml:space="preserve"> and </w:t>
      </w:r>
      <w:r w:rsidRPr="005B17D3">
        <w:rPr>
          <w:i/>
        </w:rPr>
        <w:t>Enrollment Application Date</w:t>
      </w:r>
      <w:r w:rsidRPr="005B17D3">
        <w:rPr>
          <w:rFonts w:hint="eastAsia"/>
        </w:rPr>
        <w:t> </w:t>
      </w:r>
      <w:r w:rsidRPr="005B17D3">
        <w:t xml:space="preserve">of an application to determine if the following Manage Pending rules are applicable: </w:t>
      </w:r>
    </w:p>
    <w:p w14:paraId="068C008F" w14:textId="77777777" w:rsidR="00BE52CE" w:rsidRPr="005B17D3" w:rsidRDefault="00BE52CE" w:rsidP="00EF3896">
      <w:pPr>
        <w:pStyle w:val="ListBull2"/>
      </w:pPr>
      <w:r w:rsidRPr="005B17D3">
        <w:t>Date enrollment was determined for a new applicant</w:t>
      </w:r>
    </w:p>
    <w:p w14:paraId="43FE2C71" w14:textId="77777777" w:rsidR="00BE52CE" w:rsidRPr="005B17D3" w:rsidRDefault="00BE52CE" w:rsidP="00EF3896">
      <w:pPr>
        <w:pStyle w:val="ListBull2"/>
      </w:pPr>
      <w:r w:rsidRPr="005B17D3">
        <w:t>Enrollment application date condition is met for re-application</w:t>
      </w:r>
    </w:p>
    <w:p w14:paraId="08FBB143" w14:textId="77777777" w:rsidR="00BE52CE" w:rsidRPr="005B17D3" w:rsidRDefault="00BE52CE" w:rsidP="00EF3896"/>
    <w:p w14:paraId="3ACC1262" w14:textId="77777777" w:rsidR="00BE52CE" w:rsidRPr="005B17D3" w:rsidRDefault="00BE52CE" w:rsidP="00884662">
      <w:pPr>
        <w:pStyle w:val="ListParagraph"/>
        <w:numPr>
          <w:ilvl w:val="0"/>
          <w:numId w:val="157"/>
        </w:numPr>
        <w:rPr>
          <w:rFonts w:ascii="Times New Roman" w:hAnsi="Times New Roman"/>
          <w:b/>
          <w:sz w:val="24"/>
        </w:rPr>
      </w:pPr>
      <w:r w:rsidRPr="005B17D3">
        <w:rPr>
          <w:rFonts w:ascii="Times New Roman" w:hAnsi="Times New Roman"/>
          <w:b/>
          <w:sz w:val="24"/>
        </w:rPr>
        <w:t>Notes:</w:t>
      </w:r>
    </w:p>
    <w:p w14:paraId="41EA1889" w14:textId="77777777" w:rsidR="00BE52CE" w:rsidRPr="005B17D3" w:rsidRDefault="00BE52CE" w:rsidP="00884662">
      <w:pPr>
        <w:numPr>
          <w:ilvl w:val="0"/>
          <w:numId w:val="158"/>
        </w:numPr>
      </w:pPr>
      <w:r w:rsidRPr="005B17D3">
        <w:t xml:space="preserve">If the </w:t>
      </w:r>
      <w:r w:rsidRPr="005B17D3">
        <w:rPr>
          <w:i/>
        </w:rPr>
        <w:t>Enrollment Determination Create Date</w:t>
      </w:r>
      <w:r w:rsidRPr="005B17D3">
        <w:t xml:space="preserve"> is before the release date, then ES compares it with </w:t>
      </w:r>
      <w:r w:rsidRPr="005B17D3">
        <w:rPr>
          <w:i/>
        </w:rPr>
        <w:t>Enrollment Application Date</w:t>
      </w:r>
      <w:r w:rsidRPr="005B17D3">
        <w:t xml:space="preserve">. </w:t>
      </w:r>
    </w:p>
    <w:p w14:paraId="4CBC1EEE" w14:textId="77777777" w:rsidR="00BE52CE" w:rsidRPr="005B17D3" w:rsidRDefault="00BE52CE" w:rsidP="00884662">
      <w:pPr>
        <w:numPr>
          <w:ilvl w:val="0"/>
          <w:numId w:val="158"/>
        </w:numPr>
      </w:pPr>
      <w:r w:rsidRPr="005B17D3">
        <w:t xml:space="preserve">If the </w:t>
      </w:r>
      <w:r w:rsidRPr="005B17D3">
        <w:rPr>
          <w:i/>
        </w:rPr>
        <w:t xml:space="preserve">Enrollment Application Date </w:t>
      </w:r>
      <w:r w:rsidRPr="005B17D3">
        <w:t xml:space="preserve">is </w:t>
      </w:r>
      <w:r w:rsidRPr="005B17D3">
        <w:rPr>
          <w:u w:val="single"/>
        </w:rPr>
        <w:t>on</w:t>
      </w:r>
      <w:r w:rsidRPr="005B17D3">
        <w:t xml:space="preserve"> or </w:t>
      </w:r>
      <w:r w:rsidRPr="005B17D3">
        <w:rPr>
          <w:u w:val="single"/>
        </w:rPr>
        <w:t>after</w:t>
      </w:r>
      <w:r w:rsidRPr="005B17D3">
        <w:t xml:space="preserve"> the release date, then Pending Application rules are applicable for the record.</w:t>
      </w:r>
    </w:p>
    <w:p w14:paraId="67FB5E29" w14:textId="77777777" w:rsidR="00BE52CE" w:rsidRPr="005B17D3" w:rsidRDefault="00BE52CE" w:rsidP="00884662">
      <w:pPr>
        <w:numPr>
          <w:ilvl w:val="0"/>
          <w:numId w:val="158"/>
        </w:numPr>
      </w:pPr>
      <w:r w:rsidRPr="005B17D3">
        <w:t xml:space="preserve">If the </w:t>
      </w:r>
      <w:r w:rsidRPr="005B17D3">
        <w:rPr>
          <w:i/>
        </w:rPr>
        <w:t>Enrollment Determination Create Date</w:t>
      </w:r>
      <w:r w:rsidRPr="005B17D3">
        <w:t xml:space="preserve"> is </w:t>
      </w:r>
      <w:r w:rsidRPr="005B17D3">
        <w:rPr>
          <w:u w:val="single"/>
        </w:rPr>
        <w:t>on</w:t>
      </w:r>
      <w:r w:rsidRPr="005B17D3">
        <w:t xml:space="preserve"> or </w:t>
      </w:r>
      <w:r w:rsidRPr="005B17D3">
        <w:rPr>
          <w:u w:val="single"/>
        </w:rPr>
        <w:t>after</w:t>
      </w:r>
      <w:r w:rsidRPr="005B17D3">
        <w:t xml:space="preserve"> the release date, then Pending Application rules are applicable for the record.</w:t>
      </w:r>
    </w:p>
    <w:p w14:paraId="31583299" w14:textId="77777777" w:rsidR="00BE52CE" w:rsidRPr="005B17D3" w:rsidRDefault="00BE52CE" w:rsidP="00884662">
      <w:pPr>
        <w:numPr>
          <w:ilvl w:val="0"/>
          <w:numId w:val="158"/>
        </w:numPr>
      </w:pPr>
      <w:r w:rsidRPr="005B17D3">
        <w:t xml:space="preserve">If both the </w:t>
      </w:r>
      <w:r w:rsidRPr="005B17D3">
        <w:rPr>
          <w:i/>
        </w:rPr>
        <w:t>Enrollment Determination Create Date</w:t>
      </w:r>
      <w:r w:rsidRPr="005B17D3">
        <w:t xml:space="preserve"> and the </w:t>
      </w:r>
      <w:r w:rsidRPr="005B17D3">
        <w:rPr>
          <w:i/>
        </w:rPr>
        <w:t xml:space="preserve">Enrollment Application Date </w:t>
      </w:r>
      <w:r w:rsidRPr="005B17D3">
        <w:t xml:space="preserve">are </w:t>
      </w:r>
      <w:r w:rsidRPr="005B17D3">
        <w:rPr>
          <w:u w:val="single"/>
        </w:rPr>
        <w:t>before</w:t>
      </w:r>
      <w:r w:rsidRPr="005B17D3">
        <w:t xml:space="preserve"> the </w:t>
      </w:r>
      <w:r w:rsidRPr="005B17D3">
        <w:rPr>
          <w:i/>
        </w:rPr>
        <w:t>Manage Pending Release Date,</w:t>
      </w:r>
      <w:r w:rsidRPr="005B17D3">
        <w:t xml:space="preserve"> then Pending Application rules are NOT applicable for the record.</w:t>
      </w:r>
    </w:p>
    <w:p w14:paraId="1F99DA0C" w14:textId="77777777" w:rsidR="00BE52CE" w:rsidRPr="005B17D3" w:rsidRDefault="00BE52CE" w:rsidP="00884662">
      <w:pPr>
        <w:numPr>
          <w:ilvl w:val="0"/>
          <w:numId w:val="158"/>
        </w:numPr>
        <w:rPr>
          <w:rStyle w:val="Hyperlink"/>
        </w:rPr>
      </w:pPr>
      <w:r w:rsidRPr="005B17D3">
        <w:t>In the case of re-application, Manage Pending Application rules still apply, as if a new application was received.</w:t>
      </w:r>
    </w:p>
    <w:p w14:paraId="749D7591" w14:textId="77777777" w:rsidR="00332BE4" w:rsidRPr="005B17D3" w:rsidRDefault="00332BE4" w:rsidP="00EF3896">
      <w:pPr>
        <w:pStyle w:val="ScreenField"/>
        <w:rPr>
          <w:rStyle w:val="Hyperlink"/>
          <w:color w:val="000000" w:themeColor="text1"/>
          <w:u w:val="none"/>
        </w:rPr>
      </w:pPr>
    </w:p>
    <w:p w14:paraId="6C4EB641" w14:textId="12702DE5" w:rsidR="00BE52CE" w:rsidRPr="005B17D3" w:rsidRDefault="00BE52CE" w:rsidP="00EF3896">
      <w:pPr>
        <w:pStyle w:val="ScreenField"/>
        <w:rPr>
          <w:rStyle w:val="Hyperlink"/>
          <w:color w:val="000000" w:themeColor="text1"/>
          <w:u w:val="none"/>
        </w:rPr>
      </w:pPr>
      <w:r w:rsidRPr="005B17D3">
        <w:rPr>
          <w:rStyle w:val="Hyperlink"/>
          <w:color w:val="000000" w:themeColor="text1"/>
          <w:u w:val="none"/>
        </w:rPr>
        <w:t xml:space="preserve">Purge </w:t>
      </w:r>
      <w:hyperlink r:id="rId95" w:history="1">
        <w:r w:rsidRPr="005B17D3">
          <w:rPr>
            <w:rStyle w:val="Hyperlink"/>
            <w:color w:val="000000" w:themeColor="text1"/>
            <w:u w:val="none"/>
          </w:rPr>
          <w:t>Archive Reports Parameter</w:t>
        </w:r>
      </w:hyperlink>
      <w:r w:rsidRPr="005B17D3">
        <w:rPr>
          <w:color w:val="000000" w:themeColor="text1"/>
        </w:rPr>
        <w:fldChar w:fldCharType="begin"/>
      </w:r>
      <w:r w:rsidRPr="005B17D3">
        <w:rPr>
          <w:color w:val="000000" w:themeColor="text1"/>
        </w:rPr>
        <w:instrText xml:space="preserve"> XE "Report:System Parameters:Purge Archive Reports" </w:instrText>
      </w:r>
      <w:r w:rsidRPr="005B17D3">
        <w:rPr>
          <w:color w:val="000000" w:themeColor="text1"/>
        </w:rPr>
        <w:fldChar w:fldCharType="end"/>
      </w:r>
      <w:r w:rsidRPr="005B17D3">
        <w:rPr>
          <w:color w:val="000000" w:themeColor="text1"/>
        </w:rPr>
        <w:fldChar w:fldCharType="begin"/>
      </w:r>
      <w:r w:rsidRPr="005B17D3">
        <w:rPr>
          <w:color w:val="000000" w:themeColor="text1"/>
        </w:rPr>
        <w:instrText xml:space="preserve"> XE "Archive:Reports Parameter:Purge" </w:instrText>
      </w:r>
      <w:r w:rsidRPr="005B17D3">
        <w:rPr>
          <w:color w:val="000000" w:themeColor="text1"/>
        </w:rPr>
        <w:fldChar w:fldCharType="end"/>
      </w:r>
    </w:p>
    <w:p w14:paraId="22B2C8C9" w14:textId="77777777" w:rsidR="00BE52CE" w:rsidRPr="005B17D3" w:rsidRDefault="00BE52CE" w:rsidP="00EF3896">
      <w:pPr>
        <w:pStyle w:val="ScreenFieldDesc"/>
      </w:pPr>
      <w:r w:rsidRPr="005B17D3">
        <w:rPr>
          <w:i/>
        </w:rPr>
        <w:t>Purge Archive Reports Parameter</w:t>
      </w:r>
      <w:r w:rsidRPr="005B17D3">
        <w:t xml:space="preserve"> is a system parameter specifying how long ES will wait, after the archive, until it purges Archived Reports. Default is 24 months until is purges Archived Reports.</w:t>
      </w:r>
    </w:p>
    <w:p w14:paraId="36DD4A55" w14:textId="77777777" w:rsidR="00332BE4" w:rsidRPr="005B17D3" w:rsidRDefault="00332BE4" w:rsidP="00EF3896">
      <w:pPr>
        <w:pStyle w:val="ScreenField"/>
      </w:pPr>
    </w:p>
    <w:p w14:paraId="3FCD9386" w14:textId="57B43189" w:rsidR="00BE52CE" w:rsidRPr="005B17D3" w:rsidRDefault="00BE52CE" w:rsidP="00EF3896">
      <w:pPr>
        <w:pStyle w:val="ScreenField"/>
      </w:pPr>
      <w:r w:rsidRPr="005B17D3">
        <w:t>Retransmit Days</w:t>
      </w:r>
    </w:p>
    <w:p w14:paraId="4CA1409D" w14:textId="77777777" w:rsidR="00BE52CE" w:rsidRPr="005B17D3" w:rsidRDefault="00BE52CE" w:rsidP="00EF3896">
      <w:pPr>
        <w:pStyle w:val="ScreenFieldDesc"/>
        <w:rPr>
          <w:b/>
          <w:bCs/>
          <w:u w:val="single"/>
        </w:rPr>
      </w:pPr>
      <w:r w:rsidRPr="005B17D3">
        <w:rPr>
          <w:i/>
        </w:rPr>
        <w:t>Retransmit Days</w:t>
      </w:r>
      <w:r w:rsidRPr="005B17D3">
        <w:t xml:space="preserve"> is a system parameter representing how long ES will wait for an acknowledgement before re-transmitting the message. Default is 3 days of waiting for an acknowledgement before re-transmitting the message.</w:t>
      </w:r>
    </w:p>
    <w:p w14:paraId="5CF57BC1" w14:textId="77777777" w:rsidR="000854F6" w:rsidRPr="005B17D3" w:rsidRDefault="000854F6" w:rsidP="00EF3896">
      <w:pPr>
        <w:pStyle w:val="ScreenField"/>
      </w:pPr>
    </w:p>
    <w:p w14:paraId="6138A512" w14:textId="169B4011" w:rsidR="00BE52CE" w:rsidRPr="005B17D3" w:rsidRDefault="00BE52CE" w:rsidP="00EF3896">
      <w:pPr>
        <w:pStyle w:val="ScreenField"/>
      </w:pPr>
      <w:r w:rsidRPr="005B17D3">
        <w:t>Retransmit Days for EGT</w:t>
      </w:r>
    </w:p>
    <w:p w14:paraId="55217BCE" w14:textId="77777777" w:rsidR="00BE52CE" w:rsidRPr="005B17D3" w:rsidRDefault="00BE52CE" w:rsidP="00EF3896">
      <w:pPr>
        <w:pStyle w:val="ScreenFieldDesc"/>
      </w:pPr>
      <w:r w:rsidRPr="005B17D3">
        <w:rPr>
          <w:i/>
        </w:rPr>
        <w:t>Retransmit Days for EGT</w:t>
      </w:r>
      <w:r w:rsidRPr="005B17D3">
        <w:t xml:space="preserve"> is a system parameter representing how long ES will wait for an acknowledgement before re-transmitting the message for EGT</w:t>
      </w:r>
      <w:r w:rsidRPr="005B17D3">
        <w:fldChar w:fldCharType="begin"/>
      </w:r>
      <w:r w:rsidRPr="005B17D3">
        <w:instrText xml:space="preserve"> XE "EGT:Retrans Days for" </w:instrText>
      </w:r>
      <w:r w:rsidRPr="005B17D3">
        <w:fldChar w:fldCharType="end"/>
      </w:r>
      <w:r w:rsidRPr="005B17D3">
        <w:t xml:space="preserve"> Execution type. Default is 1 day of waiting for an acknowledgement before transmitting the message for EGT.</w:t>
      </w:r>
    </w:p>
    <w:p w14:paraId="2C1F8FAF" w14:textId="77777777" w:rsidR="000854F6" w:rsidRPr="005B17D3" w:rsidRDefault="000854F6" w:rsidP="00EF3896">
      <w:pPr>
        <w:pStyle w:val="ScreenField"/>
      </w:pPr>
    </w:p>
    <w:p w14:paraId="009766A1" w14:textId="50998210" w:rsidR="00BE52CE" w:rsidRPr="005B17D3" w:rsidRDefault="00BE52CE" w:rsidP="00EF3896">
      <w:pPr>
        <w:pStyle w:val="ScreenField"/>
      </w:pPr>
      <w:r w:rsidRPr="005B17D3">
        <w:t>Retransmit Execution Period</w:t>
      </w:r>
    </w:p>
    <w:p w14:paraId="4B48EB54" w14:textId="77777777" w:rsidR="00BE52CE" w:rsidRPr="005B17D3" w:rsidRDefault="00BE52CE" w:rsidP="00EF3896">
      <w:pPr>
        <w:pStyle w:val="ScreenFieldDesc"/>
      </w:pPr>
      <w:r w:rsidRPr="005B17D3">
        <w:rPr>
          <w:i/>
        </w:rPr>
        <w:t>Retransmit Execution Period</w:t>
      </w:r>
      <w:r w:rsidRPr="005B17D3">
        <w:t xml:space="preserve"> is a system parameter representing how often the Transmission Log is queried to locate messages for re-transmission. Default is 24 hours before the Transmission Log is queried to locate messages for re-transmission.</w:t>
      </w:r>
    </w:p>
    <w:p w14:paraId="62D1F7D9" w14:textId="77777777" w:rsidR="000854F6" w:rsidRPr="005B17D3" w:rsidRDefault="000854F6" w:rsidP="00EF3896">
      <w:pPr>
        <w:pStyle w:val="ScreenField"/>
      </w:pPr>
    </w:p>
    <w:p w14:paraId="4778E23D" w14:textId="51D7E751" w:rsidR="00BE52CE" w:rsidRPr="005B17D3" w:rsidRDefault="00BE52CE" w:rsidP="00EF3896">
      <w:pPr>
        <w:pStyle w:val="ScreenField"/>
      </w:pPr>
      <w:r w:rsidRPr="005B17D3">
        <w:t>Retransmit Execution Period for EGT</w:t>
      </w:r>
    </w:p>
    <w:p w14:paraId="038C129C" w14:textId="77777777" w:rsidR="00BE52CE" w:rsidRPr="005B17D3" w:rsidRDefault="00BE52CE" w:rsidP="00EF3896">
      <w:pPr>
        <w:pStyle w:val="ScreenFieldDesc"/>
      </w:pPr>
      <w:r w:rsidRPr="005B17D3">
        <w:t>Retransmit Execution Period for EGT is a system parameter representing how often the Transmission Log is queried to locate messages for re-transmission for EGT</w:t>
      </w:r>
      <w:r w:rsidRPr="005B17D3">
        <w:fldChar w:fldCharType="begin"/>
      </w:r>
      <w:r w:rsidRPr="005B17D3">
        <w:instrText xml:space="preserve"> XE "EGT:Retrans Execution Period for" </w:instrText>
      </w:r>
      <w:r w:rsidRPr="005B17D3">
        <w:fldChar w:fldCharType="end"/>
      </w:r>
      <w:r w:rsidRPr="005B17D3">
        <w:t xml:space="preserve"> Execution type. Default is 1 hour before the Transmission Log is queried to locate messages for re-transmission for EGT.</w:t>
      </w:r>
    </w:p>
    <w:p w14:paraId="1D102786" w14:textId="77777777" w:rsidR="000854F6" w:rsidRPr="005B17D3" w:rsidRDefault="000854F6" w:rsidP="00EF3896">
      <w:pPr>
        <w:pStyle w:val="ScreenField"/>
      </w:pPr>
    </w:p>
    <w:p w14:paraId="2FB292FC" w14:textId="2C1E2F7A" w:rsidR="00BE52CE" w:rsidRPr="005B17D3" w:rsidRDefault="00BE52CE" w:rsidP="00EF3896">
      <w:pPr>
        <w:pStyle w:val="ScreenField"/>
      </w:pPr>
      <w:r w:rsidRPr="005B17D3">
        <w:t>SSA SSN</w:t>
      </w:r>
      <w:r w:rsidRPr="005B17D3">
        <w:fldChar w:fldCharType="begin"/>
      </w:r>
      <w:r w:rsidRPr="005B17D3">
        <w:instrText xml:space="preserve"> XE "SSN" </w:instrText>
      </w:r>
      <w:r w:rsidRPr="005B17D3">
        <w:fldChar w:fldCharType="end"/>
      </w:r>
      <w:r w:rsidRPr="005B17D3">
        <w:t xml:space="preserve"> Verification Frequency</w:t>
      </w:r>
    </w:p>
    <w:p w14:paraId="70BD9CBE" w14:textId="77777777" w:rsidR="00BE52CE" w:rsidRPr="005B17D3" w:rsidRDefault="00BE52CE" w:rsidP="00EF3896">
      <w:pPr>
        <w:pStyle w:val="ScreenFieldDesc"/>
      </w:pPr>
      <w:r w:rsidRPr="005B17D3">
        <w:t>SSA SSN Verification Frequency is a system parameter representing the frequency with which ES will select SSNs (beneficiary, spouse</w:t>
      </w:r>
      <w:r w:rsidRPr="005B17D3">
        <w:fldChar w:fldCharType="begin"/>
      </w:r>
      <w:r w:rsidRPr="005B17D3">
        <w:instrText xml:space="preserve"> XE "Spouse:SSA SSN Verification Frequency" </w:instrText>
      </w:r>
      <w:r w:rsidRPr="005B17D3">
        <w:fldChar w:fldCharType="end"/>
      </w:r>
      <w:r w:rsidRPr="005B17D3">
        <w:t>, and dependent</w:t>
      </w:r>
      <w:r w:rsidRPr="005B17D3">
        <w:fldChar w:fldCharType="begin"/>
      </w:r>
      <w:r w:rsidRPr="005B17D3">
        <w:instrText xml:space="preserve"> XE "Dependent:SSA/SSN Verification Frequency" </w:instrText>
      </w:r>
      <w:r w:rsidRPr="005B17D3">
        <w:fldChar w:fldCharType="end"/>
      </w:r>
      <w:r w:rsidRPr="005B17D3">
        <w:t xml:space="preserve">) to transmit to the Social Security Administration for verification. Default is 1 week before ES will select SSNs to transmit to the Social Security Administration for verification. </w:t>
      </w:r>
    </w:p>
    <w:p w14:paraId="2F5546F7" w14:textId="77777777" w:rsidR="000854F6" w:rsidRPr="005B17D3" w:rsidRDefault="000854F6" w:rsidP="00EF3896">
      <w:pPr>
        <w:pStyle w:val="ScreenField"/>
      </w:pPr>
    </w:p>
    <w:p w14:paraId="35332500" w14:textId="0FC90F1B" w:rsidR="00BE52CE" w:rsidRPr="005B17D3" w:rsidRDefault="00BE52CE" w:rsidP="00EF3896">
      <w:pPr>
        <w:pStyle w:val="ScreenField"/>
      </w:pPr>
      <w:r w:rsidRPr="005B17D3">
        <w:t>SW Asia Cond. Special Treatment Authority Exp Date</w:t>
      </w:r>
    </w:p>
    <w:p w14:paraId="061F5422" w14:textId="77777777" w:rsidR="00BE52CE" w:rsidRPr="005B17D3" w:rsidRDefault="00BE52CE" w:rsidP="00EF3896">
      <w:pPr>
        <w:pStyle w:val="ScreenFieldDesc"/>
      </w:pPr>
      <w:r w:rsidRPr="005B17D3">
        <w:t xml:space="preserve">The </w:t>
      </w:r>
      <w:r w:rsidRPr="005B17D3">
        <w:rPr>
          <w:i/>
        </w:rPr>
        <w:t>SW Asia Cond. Special Treatment Authority Exp. Date</w:t>
      </w:r>
      <w:r w:rsidRPr="005B17D3">
        <w:t xml:space="preserve"> is set to the current date anytime the SW Asia Conditions</w:t>
      </w:r>
      <w:r w:rsidRPr="005B17D3">
        <w:fldChar w:fldCharType="begin"/>
      </w:r>
      <w:r w:rsidRPr="005B17D3">
        <w:instrText xml:space="preserve"> XE "</w:instrText>
      </w:r>
      <w:r w:rsidRPr="005B17D3">
        <w:rPr>
          <w:b/>
        </w:rPr>
        <w:instrText>SW Asia Conditions</w:instrText>
      </w:r>
      <w:r w:rsidRPr="005B17D3">
        <w:instrText xml:space="preserve">:Special Treatment Authority Exp Date" </w:instrText>
      </w:r>
      <w:r w:rsidRPr="005B17D3">
        <w:fldChar w:fldCharType="end"/>
      </w:r>
      <w:r w:rsidRPr="005B17D3">
        <w:t xml:space="preserve"> Special Treatment Authority Indicator is changed from “Y” to "N".</w:t>
      </w:r>
    </w:p>
    <w:p w14:paraId="7AEB5BBD" w14:textId="77777777" w:rsidR="00BE52CE" w:rsidRPr="005B17D3" w:rsidRDefault="00BE52CE" w:rsidP="00EF3896">
      <w:pPr>
        <w:pStyle w:val="ScreenFieldDesc"/>
      </w:pPr>
      <w:r w:rsidRPr="005B17D3">
        <w:t>A user with the assigned capability of “Administrator” can reset the switch and the date in the event of an emergency situation.</w:t>
      </w:r>
    </w:p>
    <w:p w14:paraId="322B5520" w14:textId="77777777" w:rsidR="00BE52CE" w:rsidRPr="005B17D3" w:rsidRDefault="00BE52CE" w:rsidP="00474E83">
      <w:pPr>
        <w:pStyle w:val="NoteLightbulb"/>
      </w:pPr>
      <w:r w:rsidRPr="005B17D3">
        <w:rPr>
          <w:b/>
        </w:rPr>
        <w:t>Note</w:t>
      </w:r>
      <w:r w:rsidRPr="005B17D3">
        <w:t>: Due to a database non-null constraint, the default value is a single space.</w:t>
      </w:r>
    </w:p>
    <w:p w14:paraId="3B3A1704" w14:textId="77777777" w:rsidR="000854F6" w:rsidRPr="005B17D3" w:rsidRDefault="000854F6" w:rsidP="00EF3896">
      <w:pPr>
        <w:pStyle w:val="ScreenField"/>
      </w:pPr>
    </w:p>
    <w:p w14:paraId="436D8304" w14:textId="7590487F" w:rsidR="00BE52CE" w:rsidRPr="005B17D3" w:rsidRDefault="00BE52CE" w:rsidP="00EF3896">
      <w:pPr>
        <w:pStyle w:val="ScreenField"/>
      </w:pPr>
      <w:r w:rsidRPr="005B17D3">
        <w:t>SW Asia Cond. Special Treatment Authority Ind</w:t>
      </w:r>
    </w:p>
    <w:p w14:paraId="5B481ADA" w14:textId="531461AC" w:rsidR="00BE52CE" w:rsidRPr="005B17D3" w:rsidRDefault="00BE52CE" w:rsidP="00EF3896">
      <w:pPr>
        <w:pStyle w:val="ScreenFieldDesc"/>
      </w:pPr>
      <w:r w:rsidRPr="005B17D3">
        <w:t>SW Asia Cond. Special Treatment Authority Ind is a system parameter that indicates that the SW Asia Conditions</w:t>
      </w:r>
      <w:r w:rsidRPr="005B17D3">
        <w:fldChar w:fldCharType="begin"/>
      </w:r>
      <w:r w:rsidRPr="005B17D3">
        <w:instrText xml:space="preserve"> XE "SW Asia Conditions:Special Treatment Authority Indicator" </w:instrText>
      </w:r>
      <w:r w:rsidRPr="005B17D3">
        <w:fldChar w:fldCharType="end"/>
      </w:r>
      <w:r w:rsidRPr="005B17D3">
        <w:t xml:space="preserve"> Special Treatment Authority has not expired. The default "Y" means that it has not </w:t>
      </w:r>
      <w:r w:rsidR="00511A74" w:rsidRPr="005B17D3">
        <w:t>expired and</w:t>
      </w:r>
      <w:r w:rsidRPr="005B17D3">
        <w:t xml:space="preserve"> </w:t>
      </w:r>
      <w:r w:rsidR="00511A74" w:rsidRPr="005B17D3">
        <w:t>i</w:t>
      </w:r>
      <w:r w:rsidRPr="005B17D3">
        <w:t>s still in effect.</w:t>
      </w:r>
    </w:p>
    <w:p w14:paraId="783AF455" w14:textId="77777777" w:rsidR="00BE52CE" w:rsidRPr="005B17D3" w:rsidRDefault="00BE52CE" w:rsidP="00EF3896">
      <w:pPr>
        <w:pStyle w:val="ScreenFieldDesc"/>
      </w:pPr>
      <w:r w:rsidRPr="005B17D3">
        <w:t>When this value is changed from “Y” to “N”, the SW Asia Conditions Special Treatment Authority Expiration Date is set to the current date.</w:t>
      </w:r>
    </w:p>
    <w:p w14:paraId="08BC6A9A" w14:textId="77777777" w:rsidR="00BE52CE" w:rsidRPr="005B17D3" w:rsidRDefault="00BE52CE" w:rsidP="00EF3896">
      <w:pPr>
        <w:pStyle w:val="ScreenFieldDesc"/>
      </w:pPr>
      <w:r w:rsidRPr="005B17D3">
        <w:t>A user with the assigned capability of “Administrator” can reset the switch and the date in the event of an emergency situation.</w:t>
      </w:r>
    </w:p>
    <w:p w14:paraId="7728CD02" w14:textId="77777777" w:rsidR="000854F6" w:rsidRPr="005B17D3" w:rsidRDefault="000854F6" w:rsidP="00EF3896">
      <w:pPr>
        <w:pStyle w:val="ScreenField"/>
      </w:pPr>
    </w:p>
    <w:p w14:paraId="3F524407" w14:textId="3E91B711" w:rsidR="00BE52CE" w:rsidRPr="005B17D3" w:rsidRDefault="00BE52CE" w:rsidP="00EF3896">
      <w:pPr>
        <w:pStyle w:val="ScreenField"/>
      </w:pPr>
      <w:r w:rsidRPr="005B17D3">
        <w:t>Transmit Date of Death Indicator</w:t>
      </w:r>
    </w:p>
    <w:p w14:paraId="52088F38" w14:textId="77777777" w:rsidR="00BE52CE" w:rsidRPr="005B17D3" w:rsidRDefault="00BE52CE" w:rsidP="00EF3896">
      <w:pPr>
        <w:pStyle w:val="ScreenFieldDesc"/>
      </w:pPr>
      <w:r w:rsidRPr="005B17D3">
        <w:rPr>
          <w:i/>
        </w:rPr>
        <w:t>Transmit Date of Death Indicator</w:t>
      </w:r>
      <w:r w:rsidRPr="005B17D3">
        <w:t xml:space="preserve"> indicates if Date of Death fields can be transmitted to MVI (“Y”) or not (“N”).</w:t>
      </w:r>
    </w:p>
    <w:p w14:paraId="0598BC49" w14:textId="77777777" w:rsidR="000854F6" w:rsidRPr="005B17D3" w:rsidRDefault="000854F6" w:rsidP="00EF3896">
      <w:pPr>
        <w:pStyle w:val="ScreenField"/>
      </w:pPr>
    </w:p>
    <w:p w14:paraId="2D6B268B" w14:textId="734DAAA7" w:rsidR="00BE52CE" w:rsidRPr="005B17D3" w:rsidRDefault="00BE52CE" w:rsidP="00EF3896">
      <w:pPr>
        <w:pStyle w:val="ScreenField"/>
      </w:pPr>
      <w:r w:rsidRPr="005B17D3">
        <w:t>MVI Date of Death Service Indicator</w:t>
      </w:r>
    </w:p>
    <w:p w14:paraId="02B27C1D" w14:textId="77777777" w:rsidR="00BE52CE" w:rsidRPr="005B17D3" w:rsidRDefault="00BE52CE" w:rsidP="00EF3896">
      <w:pPr>
        <w:pStyle w:val="ScreenFieldDesc"/>
      </w:pPr>
      <w:r w:rsidRPr="005B17D3">
        <w:rPr>
          <w:i/>
        </w:rPr>
        <w:t>MVI Date of Death Service Indicator</w:t>
      </w:r>
      <w:r w:rsidRPr="005B17D3">
        <w:t xml:space="preserve"> indicates if the MVI Date of Death Service is active (“Y”) or not (“N”).</w:t>
      </w:r>
    </w:p>
    <w:p w14:paraId="62454933" w14:textId="77777777" w:rsidR="000854F6" w:rsidRPr="005B17D3" w:rsidRDefault="000854F6" w:rsidP="00EF3896">
      <w:pPr>
        <w:pStyle w:val="ScreenField"/>
      </w:pPr>
    </w:p>
    <w:p w14:paraId="1450214E" w14:textId="4F7BFA7C" w:rsidR="00BE52CE" w:rsidRPr="005B17D3" w:rsidRDefault="00BE52CE" w:rsidP="00EF3896">
      <w:pPr>
        <w:pStyle w:val="ScreenField"/>
      </w:pPr>
      <w:r w:rsidRPr="005B17D3">
        <w:t>VBA Data Sharing Indicator</w:t>
      </w:r>
      <w:r w:rsidRPr="005B17D3">
        <w:fldChar w:fldCharType="begin"/>
      </w:r>
      <w:r w:rsidRPr="005B17D3">
        <w:instrText xml:space="preserve"> XE "VBA Data Sharing:System Parameters" </w:instrText>
      </w:r>
      <w:r w:rsidRPr="005B17D3">
        <w:fldChar w:fldCharType="end"/>
      </w:r>
    </w:p>
    <w:p w14:paraId="611A6CBA" w14:textId="77777777" w:rsidR="00BE52CE" w:rsidRPr="005B17D3" w:rsidRDefault="00BE52CE" w:rsidP="00EF3896">
      <w:pPr>
        <w:pStyle w:val="ScreenFieldDesc"/>
        <w:rPr>
          <w:lang w:bidi="en-US"/>
        </w:rPr>
      </w:pPr>
      <w:r w:rsidRPr="005B17D3">
        <w:rPr>
          <w:i/>
          <w:lang w:bidi="en-US"/>
        </w:rPr>
        <w:t>VBA Data Sharing Indicator</w:t>
      </w:r>
      <w:r w:rsidRPr="005B17D3">
        <w:rPr>
          <w:lang w:bidi="en-US"/>
        </w:rPr>
        <w:t xml:space="preserve"> is a system parameter that determines if the sharing of VBA Pension Data via the new ZE2 segment is active (“Y”) or the default, not active (“N”).</w:t>
      </w:r>
    </w:p>
    <w:p w14:paraId="4DC9FFAD" w14:textId="77777777" w:rsidR="00BE52CE" w:rsidRPr="005B17D3" w:rsidRDefault="00BE52CE" w:rsidP="00EF3896">
      <w:pPr>
        <w:pStyle w:val="ScreenFieldDesc"/>
      </w:pPr>
      <w:r w:rsidRPr="005B17D3">
        <w:rPr>
          <w:lang w:bidi="en-US"/>
        </w:rPr>
        <w:t xml:space="preserve">After all VistA sites have received the appropriate patch enabling them to receive the new ZE2 segment, the </w:t>
      </w:r>
      <w:r w:rsidRPr="005B17D3">
        <w:rPr>
          <w:i/>
          <w:lang w:bidi="en-US"/>
        </w:rPr>
        <w:t>VBA Data Sharing Indicator</w:t>
      </w:r>
      <w:r w:rsidRPr="005B17D3">
        <w:rPr>
          <w:lang w:bidi="en-US"/>
        </w:rPr>
        <w:t xml:space="preserve"> will be set to “Y”.</w:t>
      </w:r>
    </w:p>
    <w:p w14:paraId="4800FFF8" w14:textId="77777777" w:rsidR="000854F6" w:rsidRPr="005B17D3" w:rsidRDefault="000854F6" w:rsidP="00EF3896">
      <w:pPr>
        <w:pStyle w:val="ScreenField"/>
      </w:pPr>
    </w:p>
    <w:p w14:paraId="59625D19" w14:textId="171627C9" w:rsidR="00BE52CE" w:rsidRPr="005B17D3" w:rsidRDefault="00BE52CE" w:rsidP="00EF3896">
      <w:pPr>
        <w:pStyle w:val="ScreenField"/>
      </w:pPr>
      <w:r w:rsidRPr="005B17D3">
        <w:t>VFA Start Date</w:t>
      </w:r>
      <w:r w:rsidRPr="005B17D3">
        <w:fldChar w:fldCharType="begin"/>
      </w:r>
      <w:r w:rsidRPr="005B17D3">
        <w:instrText xml:space="preserve"> XE "VFA Start Date:System Parameters" </w:instrText>
      </w:r>
      <w:r w:rsidRPr="005B17D3">
        <w:fldChar w:fldCharType="end"/>
      </w:r>
    </w:p>
    <w:p w14:paraId="2D9A6C56" w14:textId="77777777" w:rsidR="00BE52CE" w:rsidRPr="005B17D3" w:rsidRDefault="00BE52CE" w:rsidP="00EF3896">
      <w:pPr>
        <w:pStyle w:val="ScreenFieldDesc"/>
        <w:rPr>
          <w:lang w:bidi="en-US"/>
        </w:rPr>
      </w:pPr>
      <w:r w:rsidRPr="005B17D3">
        <w:rPr>
          <w:lang w:bidi="en-US"/>
        </w:rPr>
        <w:t xml:space="preserve">The VFA initiative will reduce the need for Veterans to provide updated financial information to the VA annually to re-establish their eligibility for VA healthcare benefits. New enrollees and Veterans whose Means Tests expired prior to the </w:t>
      </w:r>
      <w:r w:rsidRPr="005B17D3">
        <w:rPr>
          <w:i/>
          <w:lang w:bidi="en-US"/>
        </w:rPr>
        <w:t>VFA Start Date</w:t>
      </w:r>
      <w:r w:rsidRPr="005B17D3">
        <w:rPr>
          <w:lang w:bidi="en-US"/>
        </w:rPr>
        <w:t xml:space="preserve"> will be required to submit income information.</w:t>
      </w:r>
    </w:p>
    <w:p w14:paraId="183AFA6F" w14:textId="77777777" w:rsidR="00BE52CE" w:rsidRPr="005B17D3" w:rsidRDefault="00BE52CE" w:rsidP="00EF3896">
      <w:pPr>
        <w:pStyle w:val="ScreenFieldDesc"/>
        <w:rPr>
          <w:lang w:bidi="en-US"/>
        </w:rPr>
      </w:pPr>
      <w:r w:rsidRPr="005B17D3">
        <w:rPr>
          <w:lang w:bidi="en-US"/>
        </w:rPr>
        <w:t xml:space="preserve">The </w:t>
      </w:r>
      <w:r w:rsidRPr="005B17D3">
        <w:rPr>
          <w:i/>
          <w:lang w:bidi="en-US"/>
        </w:rPr>
        <w:t xml:space="preserve">VFA Start Date </w:t>
      </w:r>
      <w:r w:rsidRPr="005B17D3">
        <w:rPr>
          <w:lang w:bidi="en-US"/>
        </w:rPr>
        <w:t>system parameter is the effective date on which the Veteran Financial Assessment (VFA) begins.</w:t>
      </w:r>
    </w:p>
    <w:p w14:paraId="29A629F9" w14:textId="77777777" w:rsidR="00BE52CE" w:rsidRPr="005B17D3" w:rsidRDefault="00BE52CE" w:rsidP="00EF3896">
      <w:pPr>
        <w:pStyle w:val="ScreenFieldDesc"/>
        <w:rPr>
          <w:lang w:bidi="en-US"/>
        </w:rPr>
      </w:pPr>
      <w:r w:rsidRPr="005B17D3">
        <w:rPr>
          <w:lang w:bidi="en-US"/>
        </w:rPr>
        <w:t>Default is beginning of the new year. Example: “01/01/2013”.</w:t>
      </w:r>
    </w:p>
    <w:p w14:paraId="6D96FEFA" w14:textId="77777777" w:rsidR="000854F6" w:rsidRPr="005B17D3" w:rsidRDefault="000854F6" w:rsidP="00EF3896">
      <w:pPr>
        <w:pStyle w:val="ScreenField"/>
      </w:pPr>
    </w:p>
    <w:p w14:paraId="66A51164" w14:textId="69689E8A" w:rsidR="00BE52CE" w:rsidRPr="005B17D3" w:rsidRDefault="00BE52CE" w:rsidP="00EF3896">
      <w:pPr>
        <w:pStyle w:val="ScreenField"/>
      </w:pPr>
      <w:r w:rsidRPr="005B17D3">
        <w:t>VOA Anonymous/Level 1 Process Indicator</w:t>
      </w:r>
      <w:r w:rsidRPr="005B17D3">
        <w:fldChar w:fldCharType="begin"/>
      </w:r>
      <w:r w:rsidRPr="005B17D3">
        <w:instrText xml:space="preserve"> XE "VOA Anonymous/Level 1 Process Indicator:System Parameters" </w:instrText>
      </w:r>
      <w:r w:rsidRPr="005B17D3">
        <w:fldChar w:fldCharType="end"/>
      </w:r>
    </w:p>
    <w:p w14:paraId="659924A8" w14:textId="54C0BDC5" w:rsidR="00BE52CE" w:rsidRPr="005B17D3" w:rsidRDefault="00BE52CE" w:rsidP="00EF3896">
      <w:pPr>
        <w:pStyle w:val="ScreenFieldDesc"/>
        <w:rPr>
          <w:lang w:bidi="en-US"/>
        </w:rPr>
      </w:pPr>
      <w:r w:rsidRPr="005B17D3">
        <w:rPr>
          <w:lang w:bidi="en-US"/>
        </w:rPr>
        <w:t xml:space="preserve">The </w:t>
      </w:r>
      <w:r w:rsidRPr="005B17D3">
        <w:rPr>
          <w:i/>
          <w:lang w:bidi="en-US"/>
        </w:rPr>
        <w:t>VOA Anonymous/Level 1 Process Indicator</w:t>
      </w:r>
      <w:r w:rsidRPr="005B17D3">
        <w:rPr>
          <w:lang w:bidi="en-US"/>
        </w:rPr>
        <w:t xml:space="preserve"> system parameter is used to moderate the processing load of VOA Anonymous/Level 1 applications: (Y) will create a workload case for each person record not found in MVI; (N) will redirect the applications to the facility.</w:t>
      </w:r>
    </w:p>
    <w:p w14:paraId="013D1FA3" w14:textId="77777777" w:rsidR="000854F6" w:rsidRPr="005B17D3" w:rsidRDefault="000854F6" w:rsidP="000854F6">
      <w:pPr>
        <w:pStyle w:val="ScreenField"/>
        <w:rPr>
          <w:lang w:bidi="en-US"/>
        </w:rPr>
      </w:pPr>
    </w:p>
    <w:p w14:paraId="3F20407C" w14:textId="3C323852" w:rsidR="00BE52CE" w:rsidRPr="005B17D3" w:rsidRDefault="009B017A" w:rsidP="00EF3896">
      <w:pPr>
        <w:pStyle w:val="Heading4"/>
        <w:rPr>
          <w:lang w:bidi="en-US"/>
        </w:rPr>
      </w:pPr>
      <w:bookmarkStart w:id="869" w:name="_Toc31622229"/>
      <w:bookmarkStart w:id="870" w:name="VCEParameters"/>
      <w:r w:rsidRPr="005B17D3">
        <w:rPr>
          <w:lang w:bidi="en-US"/>
        </w:rPr>
        <w:t>Veterans Community Care Eligibility (</w:t>
      </w:r>
      <w:r w:rsidR="00BE52CE" w:rsidRPr="005B17D3">
        <w:rPr>
          <w:lang w:bidi="en-US"/>
        </w:rPr>
        <w:t>VCE</w:t>
      </w:r>
      <w:r w:rsidRPr="005B17D3">
        <w:rPr>
          <w:lang w:bidi="en-US"/>
        </w:rPr>
        <w:t>)</w:t>
      </w:r>
      <w:r w:rsidR="00BE52CE" w:rsidRPr="005B17D3">
        <w:rPr>
          <w:lang w:bidi="en-US"/>
        </w:rPr>
        <w:t xml:space="preserve"> System Parameters</w:t>
      </w:r>
      <w:bookmarkEnd w:id="869"/>
    </w:p>
    <w:bookmarkEnd w:id="870"/>
    <w:p w14:paraId="5356ADC3" w14:textId="4CDF7455" w:rsidR="00BE52CE" w:rsidRPr="005B17D3" w:rsidRDefault="00BE52CE" w:rsidP="00EF3896">
      <w:pPr>
        <w:pStyle w:val="BodyTextBullet2"/>
      </w:pPr>
      <w:r w:rsidRPr="005B17D3">
        <w:t xml:space="preserve">The </w:t>
      </w:r>
      <w:r w:rsidR="00E27141" w:rsidRPr="005B17D3">
        <w:t xml:space="preserve">Veterans Community Care Eligibility </w:t>
      </w:r>
      <w:r w:rsidR="00E27141" w:rsidRPr="005B17D3">
        <w:rPr>
          <w:color w:val="auto"/>
        </w:rPr>
        <w:t>(</w:t>
      </w:r>
      <w:r w:rsidRPr="005B17D3">
        <w:rPr>
          <w:color w:val="auto"/>
        </w:rPr>
        <w:t>VCE</w:t>
      </w:r>
      <w:r w:rsidR="00E27141" w:rsidRPr="005B17D3">
        <w:rPr>
          <w:color w:val="auto"/>
        </w:rPr>
        <w:t>)</w:t>
      </w:r>
      <w:r w:rsidRPr="005B17D3">
        <w:rPr>
          <w:color w:val="auto"/>
        </w:rPr>
        <w:t xml:space="preserve"> </w:t>
      </w:r>
      <w:r w:rsidR="00E27141" w:rsidRPr="005B17D3">
        <w:rPr>
          <w:color w:val="auto"/>
        </w:rPr>
        <w:t>p</w:t>
      </w:r>
      <w:r w:rsidRPr="005B17D3">
        <w:rPr>
          <w:color w:val="auto"/>
        </w:rPr>
        <w:t xml:space="preserve">arameters </w:t>
      </w:r>
      <w:r w:rsidRPr="005B17D3">
        <w:t>link contains a group of parameters used in determin</w:t>
      </w:r>
      <w:r w:rsidR="000F5331" w:rsidRPr="005B17D3">
        <w:t>in</w:t>
      </w:r>
      <w:r w:rsidRPr="005B17D3">
        <w:t xml:space="preserve">g Community Care eligibility. </w:t>
      </w:r>
    </w:p>
    <w:p w14:paraId="3F54EE14" w14:textId="4CF868A1" w:rsidR="00BE52CE" w:rsidRPr="005B17D3" w:rsidRDefault="00BE52CE" w:rsidP="00474E83">
      <w:pPr>
        <w:pStyle w:val="NoteLightbulb"/>
      </w:pPr>
      <w:r w:rsidRPr="005B17D3">
        <w:rPr>
          <w:rStyle w:val="normaltextrun"/>
          <w:b/>
        </w:rPr>
        <w:t>Note:</w:t>
      </w:r>
      <w:r w:rsidRPr="005B17D3">
        <w:rPr>
          <w:rStyle w:val="normaltextrun"/>
        </w:rPr>
        <w:t xml:space="preserve"> The </w:t>
      </w:r>
      <w:r w:rsidRPr="005B17D3">
        <w:rPr>
          <w:rStyle w:val="normaltextrun"/>
          <w:b/>
          <w:color w:val="000000" w:themeColor="text1"/>
        </w:rPr>
        <w:t xml:space="preserve">VCE Parameters </w:t>
      </w:r>
      <w:r w:rsidRPr="005B17D3">
        <w:rPr>
          <w:rStyle w:val="normaltextrun"/>
        </w:rPr>
        <w:t xml:space="preserve">link on </w:t>
      </w:r>
      <w:r w:rsidRPr="005B17D3">
        <w:rPr>
          <w:rStyle w:val="normaltextrun"/>
          <w:b/>
        </w:rPr>
        <w:t>System Parameters</w:t>
      </w:r>
      <w:r w:rsidRPr="005B17D3">
        <w:rPr>
          <w:rStyle w:val="normaltextrun"/>
        </w:rPr>
        <w:t xml:space="preserve"> screen replaces the </w:t>
      </w:r>
      <w:r w:rsidR="00962112" w:rsidRPr="005B17D3">
        <w:rPr>
          <w:rStyle w:val="normaltextrun"/>
        </w:rPr>
        <w:t xml:space="preserve">Veterans Choice </w:t>
      </w:r>
      <w:r w:rsidR="00962112" w:rsidRPr="005B17D3">
        <w:rPr>
          <w:rStyle w:val="normaltextrun"/>
          <w:b/>
          <w:color w:val="000000" w:themeColor="text1"/>
        </w:rPr>
        <w:t>(</w:t>
      </w:r>
      <w:r w:rsidRPr="005B17D3">
        <w:rPr>
          <w:rStyle w:val="normaltextrun"/>
          <w:b/>
          <w:color w:val="000000" w:themeColor="text1"/>
        </w:rPr>
        <w:t>VC</w:t>
      </w:r>
      <w:r w:rsidR="00962112" w:rsidRPr="005B17D3">
        <w:rPr>
          <w:rStyle w:val="normaltextrun"/>
          <w:b/>
          <w:color w:val="000000" w:themeColor="text1"/>
        </w:rPr>
        <w:t>)</w:t>
      </w:r>
      <w:r w:rsidRPr="005B17D3">
        <w:rPr>
          <w:rStyle w:val="normaltextrun"/>
          <w:b/>
          <w:color w:val="000000" w:themeColor="text1"/>
        </w:rPr>
        <w:t xml:space="preserve"> Driving Distance</w:t>
      </w:r>
      <w:r w:rsidRPr="005B17D3">
        <w:rPr>
          <w:rStyle w:val="normaltextrun"/>
          <w:color w:val="000000" w:themeColor="text1"/>
        </w:rPr>
        <w:t xml:space="preserve"> </w:t>
      </w:r>
      <w:r w:rsidRPr="005B17D3">
        <w:rPr>
          <w:rStyle w:val="normaltextrun"/>
        </w:rPr>
        <w:t xml:space="preserve">and </w:t>
      </w:r>
      <w:r w:rsidRPr="005B17D3">
        <w:rPr>
          <w:rStyle w:val="normaltextrun"/>
          <w:b/>
          <w:color w:val="000000" w:themeColor="text1"/>
        </w:rPr>
        <w:t>VC Wait-Time</w:t>
      </w:r>
      <w:r w:rsidRPr="005B17D3">
        <w:rPr>
          <w:rStyle w:val="normaltextrun"/>
        </w:rPr>
        <w:t xml:space="preserve"> links.</w:t>
      </w:r>
    </w:p>
    <w:p w14:paraId="0CADF358" w14:textId="52D006D0" w:rsidR="002D43F5" w:rsidRPr="005B17D3" w:rsidRDefault="002D43F5" w:rsidP="00EF3896">
      <w:pPr>
        <w:pStyle w:val="BodyTextBullet2"/>
        <w:rPr>
          <w:rStyle w:val="normaltextrun"/>
        </w:rPr>
      </w:pPr>
    </w:p>
    <w:p w14:paraId="7F782D4D" w14:textId="77777777" w:rsidR="00173E60" w:rsidRPr="005B17D3" w:rsidRDefault="00173E60" w:rsidP="00EF3896">
      <w:pPr>
        <w:pStyle w:val="BodyTextBullet2"/>
        <w:keepNext/>
        <w:jc w:val="center"/>
      </w:pPr>
      <w:r w:rsidRPr="005B17D3">
        <w:rPr>
          <w:rStyle w:val="normaltextrun"/>
          <w:noProof/>
        </w:rPr>
        <w:drawing>
          <wp:inline distT="0" distB="0" distL="0" distR="0" wp14:anchorId="3110B7AD" wp14:editId="1B8105E1">
            <wp:extent cx="5943600" cy="2647950"/>
            <wp:effectExtent l="0" t="0" r="0" b="0"/>
            <wp:docPr id="1432" name="Picture 1432" descr="C:\Users\VHAISHSplanR\workspace\HECMS_roboh\ESR Help Project\Images\PersonSearchTabs\Eligibility\Mission_Act\vce_parameters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VHAISHSplanR\workspace\HECMS_roboh\ESR Help Project\Images\PersonSearchTabs\Eligibility\Mission_Act\vce_parameters_screen.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2647950"/>
                    </a:xfrm>
                    <a:prstGeom prst="rect">
                      <a:avLst/>
                    </a:prstGeom>
                    <a:noFill/>
                    <a:ln>
                      <a:noFill/>
                    </a:ln>
                  </pic:spPr>
                </pic:pic>
              </a:graphicData>
            </a:graphic>
          </wp:inline>
        </w:drawing>
      </w:r>
    </w:p>
    <w:p w14:paraId="11A24E14" w14:textId="0FC07ABA" w:rsidR="002D43F5" w:rsidRPr="005B17D3" w:rsidRDefault="00173E60" w:rsidP="00EF3896">
      <w:pPr>
        <w:pStyle w:val="Caption"/>
        <w:rPr>
          <w:rStyle w:val="normaltextrun"/>
        </w:rPr>
      </w:pPr>
      <w:bookmarkStart w:id="871" w:name="_Toc31622398"/>
      <w:r w:rsidRPr="005B17D3">
        <w:t xml:space="preserve">Figure </w:t>
      </w:r>
      <w:r w:rsidR="001005EA" w:rsidRPr="005B17D3">
        <w:rPr>
          <w:noProof/>
        </w:rPr>
        <w:fldChar w:fldCharType="begin"/>
      </w:r>
      <w:r w:rsidR="001005EA" w:rsidRPr="005B17D3">
        <w:rPr>
          <w:noProof/>
        </w:rPr>
        <w:instrText xml:space="preserve"> SEQ Figure \* ARABIC </w:instrText>
      </w:r>
      <w:r w:rsidR="001005EA" w:rsidRPr="005B17D3">
        <w:rPr>
          <w:noProof/>
        </w:rPr>
        <w:fldChar w:fldCharType="separate"/>
      </w:r>
      <w:r w:rsidR="00C2105F" w:rsidRPr="005B17D3">
        <w:rPr>
          <w:noProof/>
        </w:rPr>
        <w:t>41</w:t>
      </w:r>
      <w:r w:rsidR="001005EA" w:rsidRPr="005B17D3">
        <w:rPr>
          <w:noProof/>
        </w:rPr>
        <w:fldChar w:fldCharType="end"/>
      </w:r>
      <w:r w:rsidRPr="005B17D3">
        <w:t>: VCE Parameters screen</w:t>
      </w:r>
      <w:bookmarkEnd w:id="871"/>
    </w:p>
    <w:p w14:paraId="7C0EF1D3" w14:textId="529194A5" w:rsidR="00173E60" w:rsidRPr="005B17D3" w:rsidRDefault="00292DED" w:rsidP="00EF3896">
      <w:pPr>
        <w:pStyle w:val="BodyTextBullet1"/>
        <w:rPr>
          <w:rStyle w:val="normaltextrun"/>
        </w:rPr>
      </w:pPr>
      <w:r w:rsidRPr="005B17D3">
        <w:rPr>
          <w:rStyle w:val="normaltextrun"/>
        </w:rPr>
        <w:t xml:space="preserve">Click the links below to follow “How Do I…?” </w:t>
      </w:r>
      <w:r w:rsidR="000C2A13" w:rsidRPr="005B17D3">
        <w:rPr>
          <w:rStyle w:val="normaltextrun"/>
        </w:rPr>
        <w:t>VCE Parameter procedures:</w:t>
      </w:r>
    </w:p>
    <w:p w14:paraId="36005AA1" w14:textId="46A1A06A" w:rsidR="000C2A13" w:rsidRPr="005B17D3" w:rsidRDefault="000C2A13" w:rsidP="00EF3896">
      <w:pPr>
        <w:pStyle w:val="BodyTextBullet1"/>
        <w:rPr>
          <w:rStyle w:val="normaltextrun"/>
        </w:rPr>
      </w:pPr>
    </w:p>
    <w:p w14:paraId="4193D8C0" w14:textId="723F20DB" w:rsidR="000C2A13" w:rsidRPr="005B17D3" w:rsidRDefault="005B17D3" w:rsidP="00EF3896">
      <w:pPr>
        <w:pStyle w:val="BodyTextBullet1"/>
        <w:rPr>
          <w:rStyle w:val="normaltextrun"/>
          <w:u w:val="single"/>
        </w:rPr>
      </w:pPr>
      <w:hyperlink w:anchor="LaunchVCEParametersScreen" w:history="1">
        <w:r w:rsidR="000C2A13" w:rsidRPr="005B17D3">
          <w:rPr>
            <w:rStyle w:val="Hyperlink"/>
            <w:szCs w:val="24"/>
          </w:rPr>
          <w:t>… launch the VCE Parameters screen?</w:t>
        </w:r>
      </w:hyperlink>
      <w:r w:rsidR="000C2A13" w:rsidRPr="005B17D3">
        <w:rPr>
          <w:rStyle w:val="normaltextrun"/>
          <w:u w:val="single"/>
        </w:rPr>
        <w:t xml:space="preserve"> </w:t>
      </w:r>
    </w:p>
    <w:p w14:paraId="7ADC7654" w14:textId="76B46F9F" w:rsidR="00633EAB" w:rsidRPr="005B17D3" w:rsidRDefault="00633EAB" w:rsidP="00EF3896">
      <w:pPr>
        <w:pStyle w:val="BodyTextBullet1"/>
        <w:rPr>
          <w:rStyle w:val="normaltextrun"/>
          <w:u w:val="single"/>
        </w:rPr>
      </w:pPr>
    </w:p>
    <w:p w14:paraId="01D4FA6D" w14:textId="1A1D8365" w:rsidR="00633EAB" w:rsidRPr="005B17D3" w:rsidRDefault="00292482" w:rsidP="00EF3896">
      <w:pPr>
        <w:pStyle w:val="BodyTextBullet1"/>
        <w:rPr>
          <w:rStyle w:val="Hyperlink"/>
          <w:szCs w:val="24"/>
        </w:rPr>
      </w:pPr>
      <w:r w:rsidRPr="005B17D3">
        <w:rPr>
          <w:rStyle w:val="normaltextrun"/>
          <w:u w:val="single"/>
        </w:rPr>
        <w:fldChar w:fldCharType="begin"/>
      </w:r>
      <w:r w:rsidRPr="005B17D3">
        <w:rPr>
          <w:rStyle w:val="normaltextrun"/>
          <w:u w:val="single"/>
        </w:rPr>
        <w:instrText xml:space="preserve"> HYPERLINK  \l "AllowFutureEffectiveDatingofSTGBABF" </w:instrText>
      </w:r>
      <w:r w:rsidRPr="005B17D3">
        <w:rPr>
          <w:rStyle w:val="normaltextrun"/>
          <w:u w:val="single"/>
        </w:rPr>
        <w:fldChar w:fldCharType="separate"/>
      </w:r>
      <w:r w:rsidR="00633EAB" w:rsidRPr="005B17D3">
        <w:rPr>
          <w:rStyle w:val="Hyperlink"/>
          <w:szCs w:val="24"/>
        </w:rPr>
        <w:t>... allow future effective dating of State/Territory, VCL Geo-Burden Exception and</w:t>
      </w:r>
    </w:p>
    <w:p w14:paraId="032B1164" w14:textId="11F19AB9" w:rsidR="00633EAB" w:rsidRPr="005B17D3" w:rsidRDefault="00633EAB" w:rsidP="00EF3896">
      <w:pPr>
        <w:pStyle w:val="BodyTextBullet1"/>
        <w:rPr>
          <w:rStyle w:val="normaltextrun"/>
          <w:u w:val="single"/>
        </w:rPr>
      </w:pPr>
      <w:r w:rsidRPr="005B17D3">
        <w:rPr>
          <w:rStyle w:val="Hyperlink"/>
          <w:szCs w:val="24"/>
        </w:rPr>
        <w:t>VCL Air/Boat/Ferry parameters?</w:t>
      </w:r>
      <w:r w:rsidR="00292482" w:rsidRPr="005B17D3">
        <w:rPr>
          <w:rStyle w:val="normaltextrun"/>
          <w:u w:val="single"/>
        </w:rPr>
        <w:fldChar w:fldCharType="end"/>
      </w:r>
    </w:p>
    <w:p w14:paraId="22317792" w14:textId="6B5409C7" w:rsidR="00BE52CE" w:rsidRPr="005B17D3" w:rsidRDefault="00BE52CE" w:rsidP="00EF3896"/>
    <w:p w14:paraId="5EC4E76A" w14:textId="267CE82D" w:rsidR="003C3C7F" w:rsidRPr="005B17D3" w:rsidRDefault="005B17D3" w:rsidP="00EF3896">
      <w:pPr>
        <w:rPr>
          <w:u w:val="single"/>
        </w:rPr>
      </w:pPr>
      <w:hyperlink w:anchor="ReceiveanErrorbySettingMtoZeroOrOFF" w:history="1">
        <w:r w:rsidR="000C2A13" w:rsidRPr="005B17D3">
          <w:rPr>
            <w:rStyle w:val="Hyperlink"/>
            <w:szCs w:val="24"/>
          </w:rPr>
          <w:t>… receive</w:t>
        </w:r>
        <w:r w:rsidR="001E5C4B" w:rsidRPr="005B17D3">
          <w:rPr>
            <w:rStyle w:val="Hyperlink"/>
            <w:szCs w:val="24"/>
          </w:rPr>
          <w:t xml:space="preserve"> an</w:t>
        </w:r>
        <w:r w:rsidR="003C3C7F" w:rsidRPr="005B17D3">
          <w:rPr>
            <w:rStyle w:val="Hyperlink"/>
            <w:szCs w:val="24"/>
          </w:rPr>
          <w:t xml:space="preserve"> error by having State or Territory exception</w:t>
        </w:r>
        <w:r w:rsidR="000C2A13" w:rsidRPr="005B17D3">
          <w:rPr>
            <w:rStyle w:val="Hyperlink"/>
            <w:szCs w:val="24"/>
          </w:rPr>
          <w:t>?</w:t>
        </w:r>
        <w:r w:rsidR="003C3C7F" w:rsidRPr="005B17D3">
          <w:rPr>
            <w:rStyle w:val="Hyperlink"/>
            <w:szCs w:val="24"/>
          </w:rPr>
          <w:t> </w:t>
        </w:r>
      </w:hyperlink>
      <w:r w:rsidR="003C3C7F" w:rsidRPr="005B17D3">
        <w:rPr>
          <w:u w:val="single"/>
        </w:rPr>
        <w:t xml:space="preserve"> </w:t>
      </w:r>
    </w:p>
    <w:p w14:paraId="1A3B71A4" w14:textId="2B8AD614" w:rsidR="003C3C7F" w:rsidRPr="005B17D3" w:rsidRDefault="003C3C7F" w:rsidP="00EF3896">
      <w:pPr>
        <w:pStyle w:val="NormalWeb"/>
        <w:rPr>
          <w:b/>
          <w:bCs/>
          <w:color w:val="000000"/>
        </w:rPr>
      </w:pPr>
    </w:p>
    <w:p w14:paraId="08437BC2" w14:textId="27E21BFC" w:rsidR="000C2A13" w:rsidRPr="005B17D3" w:rsidRDefault="005B17D3" w:rsidP="00EF3896">
      <w:pPr>
        <w:pStyle w:val="NormalWeb"/>
        <w:rPr>
          <w:color w:val="000000"/>
          <w:u w:val="single"/>
        </w:rPr>
      </w:pPr>
      <w:hyperlink w:anchor="UpdateSystemParameterstoRemoveErrors" w:history="1">
        <w:r w:rsidR="000C2A13" w:rsidRPr="005B17D3">
          <w:rPr>
            <w:rStyle w:val="Hyperlink"/>
            <w:szCs w:val="24"/>
          </w:rPr>
          <w:t>...update system parameters successfully to remove errors?</w:t>
        </w:r>
      </w:hyperlink>
      <w:r w:rsidR="000C2A13" w:rsidRPr="005B17D3">
        <w:rPr>
          <w:color w:val="000000"/>
          <w:u w:val="single"/>
        </w:rPr>
        <w:t xml:space="preserve"> </w:t>
      </w:r>
    </w:p>
    <w:p w14:paraId="1F3FAD6F" w14:textId="68ED2B34" w:rsidR="000C2A13" w:rsidRPr="005B17D3" w:rsidRDefault="000C2A13" w:rsidP="00EF3896">
      <w:pPr>
        <w:pStyle w:val="NormalWeb"/>
        <w:rPr>
          <w:color w:val="000000"/>
          <w:u w:val="single"/>
        </w:rPr>
      </w:pPr>
    </w:p>
    <w:p w14:paraId="6D9F465A" w14:textId="75744F2D" w:rsidR="000C2A13" w:rsidRPr="005B17D3" w:rsidRDefault="005B17D3" w:rsidP="00EF3896">
      <w:pPr>
        <w:pStyle w:val="NormalWeb"/>
        <w:rPr>
          <w:rStyle w:val="Hyperlink"/>
          <w:szCs w:val="24"/>
        </w:rPr>
      </w:pPr>
      <w:hyperlink w:anchor="SelectSystemParametersthroughBP" w:history="1">
        <w:r w:rsidR="000C2A13" w:rsidRPr="005B17D3">
          <w:rPr>
            <w:rStyle w:val="Hyperlink"/>
            <w:szCs w:val="24"/>
          </w:rPr>
          <w:t>…select system parameters through batch process?</w:t>
        </w:r>
      </w:hyperlink>
    </w:p>
    <w:p w14:paraId="0A0E7839" w14:textId="77777777" w:rsidR="00426224" w:rsidRPr="005B17D3" w:rsidRDefault="00426224" w:rsidP="00EF3896">
      <w:pPr>
        <w:pStyle w:val="NormalWeb"/>
        <w:rPr>
          <w:i/>
          <w:color w:val="000000"/>
          <w:u w:val="single"/>
        </w:rPr>
      </w:pPr>
    </w:p>
    <w:p w14:paraId="4A2D786F" w14:textId="77777777" w:rsidR="00BE52CE" w:rsidRPr="005B17D3" w:rsidRDefault="00BE52CE" w:rsidP="00474E83">
      <w:pPr>
        <w:pStyle w:val="NoteLightbulb"/>
      </w:pPr>
      <w:r w:rsidRPr="005B17D3">
        <w:rPr>
          <w:b/>
        </w:rPr>
        <w:t>Note:</w:t>
      </w:r>
      <w:r w:rsidRPr="005B17D3">
        <w:t xml:space="preserve"> The VCE Parameters History screen shows changes and effective dates to VCE parameters only. </w:t>
      </w:r>
    </w:p>
    <w:p w14:paraId="4D721330" w14:textId="6826D462" w:rsidR="00F8649F" w:rsidRPr="005B17D3" w:rsidRDefault="00F8649F" w:rsidP="00EF3896">
      <w:pPr>
        <w:textAlignment w:val="baseline"/>
        <w:rPr>
          <w:b/>
          <w:bCs/>
          <w:color w:val="222222"/>
        </w:rPr>
      </w:pPr>
    </w:p>
    <w:p w14:paraId="34AE9DDA" w14:textId="29EA7D67" w:rsidR="00426224" w:rsidRPr="005B17D3" w:rsidRDefault="00426224" w:rsidP="00EF3896">
      <w:pPr>
        <w:textAlignment w:val="baseline"/>
        <w:rPr>
          <w:b/>
          <w:bCs/>
          <w:color w:val="222222"/>
        </w:rPr>
      </w:pPr>
    </w:p>
    <w:p w14:paraId="23D99DA7" w14:textId="77777777" w:rsidR="00426224" w:rsidRPr="005B17D3" w:rsidRDefault="00426224" w:rsidP="00EF3896">
      <w:pPr>
        <w:textAlignment w:val="baseline"/>
        <w:rPr>
          <w:b/>
          <w:bCs/>
          <w:color w:val="222222"/>
        </w:rPr>
      </w:pPr>
    </w:p>
    <w:p w14:paraId="2C57029D" w14:textId="77777777" w:rsidR="00F8649F" w:rsidRPr="005B17D3" w:rsidRDefault="00F8649F" w:rsidP="00EF3896">
      <w:pPr>
        <w:textAlignment w:val="baseline"/>
        <w:rPr>
          <w:b/>
          <w:bCs/>
          <w:i/>
          <w:color w:val="222222"/>
          <w:u w:val="single"/>
        </w:rPr>
      </w:pPr>
      <w:r w:rsidRPr="005B17D3">
        <w:rPr>
          <w:b/>
          <w:bCs/>
          <w:i/>
          <w:color w:val="222222"/>
          <w:u w:val="single"/>
        </w:rPr>
        <w:t>Batch Process to Activate System Parameters</w:t>
      </w:r>
    </w:p>
    <w:p w14:paraId="210C0346" w14:textId="77777777" w:rsidR="00D66BC4" w:rsidRPr="005B17D3" w:rsidRDefault="00D66BC4" w:rsidP="00EF3896">
      <w:pPr>
        <w:textAlignment w:val="baseline"/>
        <w:rPr>
          <w:color w:val="222222"/>
        </w:rPr>
      </w:pPr>
    </w:p>
    <w:p w14:paraId="64E65DC8" w14:textId="77777777" w:rsidR="00F8649F" w:rsidRPr="005B17D3" w:rsidRDefault="00B849C6" w:rsidP="00EF3896">
      <w:pPr>
        <w:textAlignment w:val="baseline"/>
        <w:rPr>
          <w:color w:val="222222"/>
        </w:rPr>
      </w:pPr>
      <w:r w:rsidRPr="005B17D3">
        <w:rPr>
          <w:color w:val="222222"/>
        </w:rPr>
        <w:t>A new process executes</w:t>
      </w:r>
      <w:r w:rsidR="00F8649F" w:rsidRPr="005B17D3">
        <w:rPr>
          <w:color w:val="222222"/>
        </w:rPr>
        <w:t xml:space="preserve"> daily to select all parameters with an Effective Date equal to the current system date.  When the effective date occurs</w:t>
      </w:r>
      <w:r w:rsidRPr="005B17D3">
        <w:rPr>
          <w:color w:val="222222"/>
        </w:rPr>
        <w:t xml:space="preserve">, a batch process </w:t>
      </w:r>
      <w:r w:rsidR="00F8649F" w:rsidRPr="005B17D3">
        <w:rPr>
          <w:color w:val="222222"/>
        </w:rPr>
        <w:t>set</w:t>
      </w:r>
      <w:r w:rsidRPr="005B17D3">
        <w:rPr>
          <w:color w:val="222222"/>
        </w:rPr>
        <w:t>s</w:t>
      </w:r>
      <w:r w:rsidR="00F8649F" w:rsidRPr="005B17D3">
        <w:rPr>
          <w:color w:val="222222"/>
        </w:rPr>
        <w:t xml:space="preserve"> the effective date equal to the current date.  </w:t>
      </w:r>
    </w:p>
    <w:p w14:paraId="74A8BB30" w14:textId="77777777" w:rsidR="00331AEE" w:rsidRPr="005B17D3" w:rsidRDefault="00331AEE" w:rsidP="00EF3896">
      <w:pPr>
        <w:textAlignment w:val="baseline"/>
        <w:rPr>
          <w:color w:val="222222"/>
        </w:rPr>
      </w:pPr>
    </w:p>
    <w:p w14:paraId="0822121C" w14:textId="77777777" w:rsidR="00F8649F" w:rsidRPr="005B17D3" w:rsidRDefault="00F8649F" w:rsidP="00EF3896">
      <w:pPr>
        <w:textAlignment w:val="baseline"/>
        <w:rPr>
          <w:color w:val="222222"/>
        </w:rPr>
      </w:pPr>
      <w:r w:rsidRPr="005B17D3">
        <w:rPr>
          <w:color w:val="222222"/>
        </w:rPr>
        <w:t>Changes to the parameter va</w:t>
      </w:r>
      <w:r w:rsidR="00B849C6" w:rsidRPr="005B17D3">
        <w:rPr>
          <w:color w:val="222222"/>
        </w:rPr>
        <w:t>lues and effective date are</w:t>
      </w:r>
      <w:r w:rsidRPr="005B17D3">
        <w:rPr>
          <w:color w:val="222222"/>
        </w:rPr>
        <w:t xml:space="preserve"> viewable on the </w:t>
      </w:r>
      <w:r w:rsidRPr="005B17D3">
        <w:rPr>
          <w:b/>
          <w:color w:val="222222"/>
        </w:rPr>
        <w:t xml:space="preserve">VCE Parameters Change History </w:t>
      </w:r>
      <w:r w:rsidR="00A41A90" w:rsidRPr="005B17D3">
        <w:rPr>
          <w:color w:val="222222"/>
        </w:rPr>
        <w:t>screen</w:t>
      </w:r>
      <w:r w:rsidR="00A03281" w:rsidRPr="005B17D3">
        <w:rPr>
          <w:color w:val="222222"/>
        </w:rPr>
        <w:t xml:space="preserve">. </w:t>
      </w:r>
      <w:r w:rsidRPr="005B17D3">
        <w:t>There are two possible outcomes:</w:t>
      </w:r>
    </w:p>
    <w:p w14:paraId="1E1D5E6B" w14:textId="2F52ABFF" w:rsidR="00F8649F" w:rsidRPr="005B17D3" w:rsidRDefault="00F8649F" w:rsidP="00884662">
      <w:pPr>
        <w:pStyle w:val="BodyTextBullet2"/>
        <w:numPr>
          <w:ilvl w:val="0"/>
          <w:numId w:val="251"/>
        </w:numPr>
      </w:pPr>
      <w:r w:rsidRPr="005B17D3">
        <w:t>Th</w:t>
      </w:r>
      <w:r w:rsidR="00B849C6" w:rsidRPr="005B17D3">
        <w:t>e current VCE code set for the V</w:t>
      </w:r>
      <w:r w:rsidR="0032237E" w:rsidRPr="005B17D3">
        <w:t>eteran will not be changed by the</w:t>
      </w:r>
      <w:r w:rsidRPr="005B17D3">
        <w:t xml:space="preserve"> batch proces</w:t>
      </w:r>
      <w:r w:rsidR="0032237E" w:rsidRPr="005B17D3">
        <w:t>s. The VCE code</w:t>
      </w:r>
      <w:r w:rsidRPr="005B17D3">
        <w:t xml:space="preserve"> will continue to reflect as is but will cha</w:t>
      </w:r>
      <w:r w:rsidR="00B849C6" w:rsidRPr="005B17D3">
        <w:t>nge as updates are made to the V</w:t>
      </w:r>
      <w:r w:rsidRPr="005B17D3">
        <w:t>eteran that triggers a recalculation of</w:t>
      </w:r>
      <w:r w:rsidR="00426224" w:rsidRPr="005B17D3">
        <w:t xml:space="preserve"> Community Care</w:t>
      </w:r>
      <w:r w:rsidRPr="005B17D3">
        <w:t xml:space="preserve"> </w:t>
      </w:r>
      <w:r w:rsidR="00426224" w:rsidRPr="005B17D3">
        <w:t>(</w:t>
      </w:r>
      <w:r w:rsidRPr="005B17D3">
        <w:t>CC</w:t>
      </w:r>
      <w:r w:rsidR="00426224" w:rsidRPr="005B17D3">
        <w:t>)</w:t>
      </w:r>
      <w:r w:rsidRPr="005B17D3">
        <w:t xml:space="preserve"> </w:t>
      </w:r>
      <w:r w:rsidR="0032237E" w:rsidRPr="005B17D3">
        <w:t>eligibility.  In this case, the</w:t>
      </w:r>
      <w:r w:rsidRPr="005B17D3">
        <w:t xml:space="preserve"> batch process</w:t>
      </w:r>
      <w:r w:rsidR="0032237E" w:rsidRPr="005B17D3">
        <w:t xml:space="preserve"> to Activate System Parameters</w:t>
      </w:r>
      <w:r w:rsidRPr="005B17D3">
        <w:t xml:space="preserve"> will NOT need to be executed.</w:t>
      </w:r>
    </w:p>
    <w:p w14:paraId="67BBE2B8" w14:textId="77777777" w:rsidR="00F8649F" w:rsidRPr="005B17D3" w:rsidRDefault="00B849C6" w:rsidP="00884662">
      <w:pPr>
        <w:pStyle w:val="BodyTextBullet2"/>
        <w:numPr>
          <w:ilvl w:val="0"/>
          <w:numId w:val="251"/>
        </w:numPr>
      </w:pPr>
      <w:r w:rsidRPr="005B17D3">
        <w:t>The VCE code for V</w:t>
      </w:r>
      <w:r w:rsidR="00F8649F" w:rsidRPr="005B17D3">
        <w:t>eterans that have basic eligibility will change when the parameter changes. In this case, the batch process</w:t>
      </w:r>
      <w:r w:rsidR="0032237E" w:rsidRPr="005B17D3">
        <w:t xml:space="preserve"> to Activate System Parameters</w:t>
      </w:r>
      <w:r w:rsidR="00F8649F" w:rsidRPr="005B17D3">
        <w:t xml:space="preserve"> will need to be executed.</w:t>
      </w:r>
    </w:p>
    <w:p w14:paraId="2DF5A15C" w14:textId="77777777" w:rsidR="00F8649F" w:rsidRPr="005B17D3" w:rsidRDefault="00F8649F" w:rsidP="00884662">
      <w:pPr>
        <w:pStyle w:val="BodyTextBullet2"/>
        <w:numPr>
          <w:ilvl w:val="0"/>
          <w:numId w:val="251"/>
        </w:numPr>
      </w:pPr>
      <w:r w:rsidRPr="005B17D3">
        <w:t xml:space="preserve">When one or more VCE parameter values have been set </w:t>
      </w:r>
      <w:r w:rsidR="0032237E" w:rsidRPr="005B17D3">
        <w:t>via the A</w:t>
      </w:r>
      <w:r w:rsidRPr="005B17D3">
        <w:t>ctivate System Paramete</w:t>
      </w:r>
      <w:r w:rsidR="003A58E7" w:rsidRPr="005B17D3">
        <w:t>rs processes, a notification is</w:t>
      </w:r>
      <w:r w:rsidR="0032237E" w:rsidRPr="005B17D3">
        <w:t xml:space="preserve"> sent to an email group </w:t>
      </w:r>
      <w:r w:rsidRPr="005B17D3">
        <w:t>request</w:t>
      </w:r>
      <w:r w:rsidR="0032237E" w:rsidRPr="005B17D3">
        <w:t>ing</w:t>
      </w:r>
      <w:r w:rsidRPr="005B17D3">
        <w:t xml:space="preserve"> that the CC Eligibility Determination Parameter Change job be executed to recalculate eligibility using the new threshold value(s).</w:t>
      </w:r>
    </w:p>
    <w:p w14:paraId="433C0B35" w14:textId="77777777" w:rsidR="00F8649F" w:rsidRPr="005B17D3" w:rsidRDefault="00F8649F" w:rsidP="00884662">
      <w:pPr>
        <w:pStyle w:val="BodyTextBullet2"/>
        <w:numPr>
          <w:ilvl w:val="0"/>
          <w:numId w:val="251"/>
        </w:numPr>
      </w:pPr>
      <w:r w:rsidRPr="005B17D3">
        <w:t>The email notification</w:t>
      </w:r>
      <w:r w:rsidR="003A58E7" w:rsidRPr="005B17D3">
        <w:t xml:space="preserve"> sent</w:t>
      </w:r>
      <w:r w:rsidR="00B849C6" w:rsidRPr="005B17D3">
        <w:t xml:space="preserve"> to the email group</w:t>
      </w:r>
      <w:r w:rsidRPr="005B17D3">
        <w:t xml:space="preserve"> say</w:t>
      </w:r>
      <w:r w:rsidR="0032237E" w:rsidRPr="005B17D3">
        <w:t>s</w:t>
      </w:r>
      <w:r w:rsidRPr="005B17D3">
        <w:t xml:space="preserve"> the following:</w:t>
      </w:r>
    </w:p>
    <w:p w14:paraId="7186C059" w14:textId="77777777" w:rsidR="00F8649F" w:rsidRPr="005B17D3" w:rsidRDefault="00F8649F" w:rsidP="00884662">
      <w:pPr>
        <w:pStyle w:val="BodyTextBullet2"/>
        <w:numPr>
          <w:ilvl w:val="0"/>
          <w:numId w:val="252"/>
        </w:numPr>
      </w:pPr>
      <w:r w:rsidRPr="005B17D3">
        <w:t>What the System Parameter is that changed/from and to</w:t>
      </w:r>
    </w:p>
    <w:p w14:paraId="598E1D34" w14:textId="77777777" w:rsidR="00F8649F" w:rsidRPr="005B17D3" w:rsidRDefault="00F8649F" w:rsidP="00884662">
      <w:pPr>
        <w:pStyle w:val="BodyTextBullet2"/>
        <w:numPr>
          <w:ilvl w:val="0"/>
          <w:numId w:val="252"/>
        </w:numPr>
      </w:pPr>
      <w:r w:rsidRPr="005B17D3">
        <w:t>The System Parameter effective date</w:t>
      </w:r>
    </w:p>
    <w:p w14:paraId="3C032BEF" w14:textId="77777777" w:rsidR="00F8649F" w:rsidRPr="005B17D3" w:rsidRDefault="00F8649F" w:rsidP="00884662">
      <w:pPr>
        <w:pStyle w:val="BodyTextBullet2"/>
        <w:numPr>
          <w:ilvl w:val="0"/>
          <w:numId w:val="252"/>
        </w:numPr>
      </w:pPr>
      <w:r w:rsidRPr="005B17D3">
        <w:t>Who made the change</w:t>
      </w:r>
    </w:p>
    <w:p w14:paraId="60B933B5" w14:textId="77777777" w:rsidR="00F8649F" w:rsidRPr="005B17D3" w:rsidRDefault="00F8649F" w:rsidP="00EF3896">
      <w:pPr>
        <w:textAlignment w:val="baseline"/>
        <w:rPr>
          <w:color w:val="222222"/>
        </w:rPr>
      </w:pPr>
    </w:p>
    <w:p w14:paraId="3C019653" w14:textId="77777777" w:rsidR="00F8649F" w:rsidRPr="005B17D3" w:rsidRDefault="00F8649F" w:rsidP="00EF3896">
      <w:pPr>
        <w:textAlignment w:val="baseline"/>
        <w:rPr>
          <w:b/>
          <w:bCs/>
          <w:i/>
          <w:color w:val="222222"/>
          <w:u w:val="single"/>
        </w:rPr>
      </w:pPr>
      <w:r w:rsidRPr="005B17D3">
        <w:rPr>
          <w:b/>
          <w:bCs/>
          <w:i/>
          <w:color w:val="222222"/>
          <w:u w:val="single"/>
        </w:rPr>
        <w:t xml:space="preserve">Trigger Current Batch Process to Recalculate CC Eligibility </w:t>
      </w:r>
    </w:p>
    <w:p w14:paraId="23F0B363" w14:textId="77777777" w:rsidR="00B849C6" w:rsidRPr="005B17D3" w:rsidRDefault="00B849C6" w:rsidP="00EF3896">
      <w:pPr>
        <w:textAlignment w:val="baseline"/>
        <w:rPr>
          <w:color w:val="222222"/>
        </w:rPr>
      </w:pPr>
    </w:p>
    <w:p w14:paraId="641EB082" w14:textId="77777777" w:rsidR="00F8649F" w:rsidRPr="005B17D3" w:rsidRDefault="00F8649F" w:rsidP="00EF3896">
      <w:pPr>
        <w:textAlignment w:val="baseline"/>
        <w:rPr>
          <w:color w:val="222222"/>
        </w:rPr>
      </w:pPr>
      <w:r w:rsidRPr="005B17D3">
        <w:rPr>
          <w:color w:val="222222"/>
        </w:rPr>
        <w:t>For each system para</w:t>
      </w:r>
      <w:r w:rsidR="00B849C6" w:rsidRPr="005B17D3">
        <w:rPr>
          <w:color w:val="222222"/>
        </w:rPr>
        <w:t>meter selected</w:t>
      </w:r>
      <w:r w:rsidR="00EA122D" w:rsidRPr="005B17D3">
        <w:rPr>
          <w:color w:val="222222"/>
        </w:rPr>
        <w:t>,</w:t>
      </w:r>
      <w:r w:rsidR="00B849C6" w:rsidRPr="005B17D3">
        <w:rPr>
          <w:color w:val="222222"/>
        </w:rPr>
        <w:t xml:space="preserve"> the process will</w:t>
      </w:r>
      <w:r w:rsidR="00EA122D" w:rsidRPr="005B17D3">
        <w:rPr>
          <w:color w:val="222222"/>
        </w:rPr>
        <w:t xml:space="preserve"> perform the following</w:t>
      </w:r>
      <w:r w:rsidR="00B849C6" w:rsidRPr="005B17D3">
        <w:rPr>
          <w:color w:val="222222"/>
        </w:rPr>
        <w:t>:</w:t>
      </w:r>
      <w:r w:rsidRPr="005B17D3">
        <w:rPr>
          <w:color w:val="222222"/>
        </w:rPr>
        <w:t xml:space="preserve"> </w:t>
      </w:r>
    </w:p>
    <w:p w14:paraId="08665960" w14:textId="77777777" w:rsidR="00F8649F" w:rsidRPr="005B17D3" w:rsidRDefault="00F8649F" w:rsidP="00884662">
      <w:pPr>
        <w:numPr>
          <w:ilvl w:val="1"/>
          <w:numId w:val="155"/>
        </w:numPr>
        <w:tabs>
          <w:tab w:val="clear" w:pos="1080"/>
          <w:tab w:val="num" w:pos="1440"/>
        </w:tabs>
        <w:textAlignment w:val="baseline"/>
      </w:pPr>
      <w:r w:rsidRPr="005B17D3">
        <w:t>Recalculate</w:t>
      </w:r>
      <w:r w:rsidR="0032237E" w:rsidRPr="005B17D3">
        <w:t>s</w:t>
      </w:r>
      <w:r w:rsidRPr="005B17D3">
        <w:t xml:space="preserve"> the Entire Population of VCEs (Enrolled) to determine if they are still available for Mileage.  This wou</w:t>
      </w:r>
      <w:r w:rsidR="00B849C6" w:rsidRPr="005B17D3">
        <w:t>ld be based on current data. ES</w:t>
      </w:r>
      <w:r w:rsidRPr="005B17D3">
        <w:t xml:space="preserve"> would use the data which is currently on file.</w:t>
      </w:r>
    </w:p>
    <w:p w14:paraId="597F6BCD" w14:textId="07B1DA48" w:rsidR="00F8649F" w:rsidRPr="005B17D3" w:rsidRDefault="00F8649F" w:rsidP="00884662">
      <w:pPr>
        <w:numPr>
          <w:ilvl w:val="1"/>
          <w:numId w:val="155"/>
        </w:numPr>
        <w:tabs>
          <w:tab w:val="clear" w:pos="1080"/>
          <w:tab w:val="num" w:pos="1440"/>
        </w:tabs>
        <w:textAlignment w:val="baseline"/>
      </w:pPr>
      <w:r w:rsidRPr="005B17D3">
        <w:t>Recalculate</w:t>
      </w:r>
      <w:r w:rsidR="0032237E" w:rsidRPr="005B17D3">
        <w:t>s</w:t>
      </w:r>
      <w:r w:rsidRPr="005B17D3">
        <w:t xml:space="preserve"> the Entire Population of applicable CC</w:t>
      </w:r>
      <w:r w:rsidR="00CD461E" w:rsidRPr="005B17D3">
        <w:t xml:space="preserve"> </w:t>
      </w:r>
      <w:r w:rsidR="00670A6A" w:rsidRPr="005B17D3">
        <w:t>V</w:t>
      </w:r>
      <w:r w:rsidR="007F4840" w:rsidRPr="005B17D3">
        <w:t>HAPs</w:t>
      </w:r>
      <w:r w:rsidRPr="005B17D3">
        <w:t xml:space="preserve"> based on the new VCE Determination.</w:t>
      </w:r>
    </w:p>
    <w:p w14:paraId="08576C98" w14:textId="5DE90437" w:rsidR="00F8649F" w:rsidRPr="005B17D3" w:rsidRDefault="00F8649F" w:rsidP="00884662">
      <w:pPr>
        <w:numPr>
          <w:ilvl w:val="1"/>
          <w:numId w:val="155"/>
        </w:numPr>
        <w:tabs>
          <w:tab w:val="clear" w:pos="1080"/>
          <w:tab w:val="num" w:pos="1440"/>
        </w:tabs>
        <w:textAlignment w:val="baseline"/>
      </w:pPr>
      <w:r w:rsidRPr="005B17D3">
        <w:t>Ensure</w:t>
      </w:r>
      <w:r w:rsidR="0032237E" w:rsidRPr="005B17D3">
        <w:t>s</w:t>
      </w:r>
      <w:r w:rsidRPr="005B17D3">
        <w:t xml:space="preserve"> that the new CC </w:t>
      </w:r>
      <w:r w:rsidR="00622B18" w:rsidRPr="005B17D3">
        <w:t>V</w:t>
      </w:r>
      <w:r w:rsidR="00B920FB" w:rsidRPr="005B17D3">
        <w:t>HA</w:t>
      </w:r>
      <w:r w:rsidRPr="005B17D3">
        <w:t>P is synced up with VISTA.</w:t>
      </w:r>
    </w:p>
    <w:p w14:paraId="1CEDC3E2" w14:textId="77777777" w:rsidR="00FA04D5" w:rsidRPr="005B17D3" w:rsidRDefault="00FA04D5" w:rsidP="00EF3896">
      <w:pPr>
        <w:ind w:left="720"/>
        <w:textAlignment w:val="baseline"/>
        <w:rPr>
          <w:color w:val="222222"/>
        </w:rPr>
      </w:pPr>
    </w:p>
    <w:p w14:paraId="68808593" w14:textId="77777777" w:rsidR="00F8649F" w:rsidRPr="005B17D3" w:rsidRDefault="005801E1" w:rsidP="00EF3896">
      <w:pPr>
        <w:textAlignment w:val="baseline"/>
        <w:rPr>
          <w:b/>
          <w:bCs/>
          <w:color w:val="222222"/>
        </w:rPr>
      </w:pPr>
      <w:r w:rsidRPr="005B17D3">
        <w:rPr>
          <w:color w:val="222222"/>
        </w:rPr>
        <w:t xml:space="preserve">On that effective date, ES </w:t>
      </w:r>
      <w:r w:rsidR="00F8649F" w:rsidRPr="005B17D3">
        <w:rPr>
          <w:color w:val="222222"/>
        </w:rPr>
        <w:t>run</w:t>
      </w:r>
      <w:r w:rsidRPr="005B17D3">
        <w:rPr>
          <w:color w:val="222222"/>
        </w:rPr>
        <w:t>s</w:t>
      </w:r>
      <w:r w:rsidR="00F8649F" w:rsidRPr="005B17D3">
        <w:rPr>
          <w:color w:val="222222"/>
        </w:rPr>
        <w:t xml:space="preserve"> the</w:t>
      </w:r>
      <w:r w:rsidR="00B849C6" w:rsidRPr="005B17D3">
        <w:rPr>
          <w:color w:val="222222"/>
        </w:rPr>
        <w:t xml:space="preserve"> </w:t>
      </w:r>
      <w:r w:rsidR="00B849C6" w:rsidRPr="005B17D3">
        <w:rPr>
          <w:bCs/>
          <w:color w:val="222222"/>
        </w:rPr>
        <w:t xml:space="preserve">Trigger Current Batch Process to Recalculate CC Eligibility </w:t>
      </w:r>
      <w:r w:rsidRPr="005B17D3">
        <w:rPr>
          <w:color w:val="222222"/>
        </w:rPr>
        <w:t>job for that population. </w:t>
      </w:r>
      <w:r w:rsidR="00F8649F" w:rsidRPr="005B17D3">
        <w:rPr>
          <w:color w:val="222222"/>
        </w:rPr>
        <w:t>This could potent</w:t>
      </w:r>
      <w:r w:rsidRPr="005B17D3">
        <w:rPr>
          <w:color w:val="222222"/>
        </w:rPr>
        <w:t>ially be 9-10 million records. </w:t>
      </w:r>
      <w:r w:rsidR="00F8649F" w:rsidRPr="005B17D3">
        <w:rPr>
          <w:color w:val="222222"/>
        </w:rPr>
        <w:t>This process would be run after hours, early in the morning on the effective date, or at a date TBD by Operations.  This process will be run manually.</w:t>
      </w:r>
    </w:p>
    <w:p w14:paraId="25913564" w14:textId="77777777" w:rsidR="00FA04D5" w:rsidRPr="005B17D3" w:rsidRDefault="00FA04D5" w:rsidP="00EF3896">
      <w:pPr>
        <w:textAlignment w:val="baseline"/>
        <w:rPr>
          <w:color w:val="222222"/>
        </w:rPr>
      </w:pPr>
    </w:p>
    <w:p w14:paraId="4EBA00C3" w14:textId="20F3675D" w:rsidR="00A03281" w:rsidRPr="005B17D3" w:rsidRDefault="00F8649F" w:rsidP="00EF3896">
      <w:pPr>
        <w:textAlignment w:val="baseline"/>
        <w:rPr>
          <w:color w:val="222222"/>
        </w:rPr>
      </w:pPr>
      <w:r w:rsidRPr="005B17D3">
        <w:rPr>
          <w:color w:val="222222"/>
        </w:rPr>
        <w:t>After the</w:t>
      </w:r>
      <w:r w:rsidR="00EA122D" w:rsidRPr="005B17D3">
        <w:rPr>
          <w:color w:val="222222"/>
        </w:rPr>
        <w:t xml:space="preserve"> </w:t>
      </w:r>
      <w:r w:rsidR="00EA122D" w:rsidRPr="005B17D3">
        <w:rPr>
          <w:bCs/>
          <w:color w:val="222222"/>
        </w:rPr>
        <w:t>Trigger Current Batch Process to Recalculate CC Eligibility</w:t>
      </w:r>
      <w:r w:rsidR="00B849C6" w:rsidRPr="005B17D3">
        <w:rPr>
          <w:color w:val="222222"/>
        </w:rPr>
        <w:t xml:space="preserve"> </w:t>
      </w:r>
      <w:r w:rsidRPr="005B17D3">
        <w:rPr>
          <w:color w:val="222222"/>
        </w:rPr>
        <w:t xml:space="preserve">job is run, each record involved in the VCE Population would now have a VCE Recalculation record recorded in the </w:t>
      </w:r>
      <w:r w:rsidR="00903422" w:rsidRPr="005B17D3">
        <w:rPr>
          <w:b/>
          <w:color w:val="222222"/>
        </w:rPr>
        <w:t>View Community Care Determination History</w:t>
      </w:r>
      <w:r w:rsidR="00B849C6" w:rsidRPr="005B17D3">
        <w:rPr>
          <w:color w:val="222222"/>
        </w:rPr>
        <w:t xml:space="preserve"> s</w:t>
      </w:r>
      <w:r w:rsidRPr="005B17D3">
        <w:rPr>
          <w:color w:val="222222"/>
        </w:rPr>
        <w:t>creen.  This record would show the VCE code and would s</w:t>
      </w:r>
      <w:r w:rsidR="00EA122D" w:rsidRPr="005B17D3">
        <w:rPr>
          <w:color w:val="222222"/>
        </w:rPr>
        <w:t>how regardless of if</w:t>
      </w:r>
      <w:r w:rsidRPr="005B17D3">
        <w:rPr>
          <w:color w:val="222222"/>
        </w:rPr>
        <w:t xml:space="preserve"> the VCE code changed.</w:t>
      </w:r>
    </w:p>
    <w:p w14:paraId="34D128A3" w14:textId="77777777" w:rsidR="000854F6" w:rsidRPr="005B17D3" w:rsidRDefault="000854F6" w:rsidP="00EF3896">
      <w:pPr>
        <w:textAlignment w:val="baseline"/>
        <w:rPr>
          <w:color w:val="222222"/>
        </w:rPr>
      </w:pPr>
    </w:p>
    <w:p w14:paraId="50BC24F6" w14:textId="77777777" w:rsidR="00BE52CE" w:rsidRPr="005B17D3" w:rsidRDefault="00BE52CE" w:rsidP="00EF3896">
      <w:pPr>
        <w:pStyle w:val="ProcedureTitle"/>
      </w:pPr>
      <w:r w:rsidRPr="005B17D3">
        <w:t>Executing the CC Eligibility Determination Parameter Change Job </w:t>
      </w:r>
    </w:p>
    <w:p w14:paraId="5CE2CF53" w14:textId="77777777" w:rsidR="00BE52CE" w:rsidRPr="005B17D3" w:rsidRDefault="00BE52CE" w:rsidP="00EF3896">
      <w:pPr>
        <w:pStyle w:val="BodyTextBullet2"/>
      </w:pPr>
      <w:r w:rsidRPr="005B17D3">
        <w:t xml:space="preserve">The </w:t>
      </w:r>
      <w:r w:rsidRPr="005B17D3">
        <w:rPr>
          <w:i/>
        </w:rPr>
        <w:t>CC Eligibility Determination Parameter Change</w:t>
      </w:r>
      <w:r w:rsidRPr="005B17D3">
        <w:t xml:space="preserve"> job </w:t>
      </w:r>
      <w:r w:rsidR="0069294B" w:rsidRPr="005B17D3">
        <w:t xml:space="preserve">takes </w:t>
      </w:r>
      <w:r w:rsidRPr="005B17D3">
        <w:t xml:space="preserve">new values and recalculates the Community Care eligibility. The CC Eligibility Determination Parameter Change job is executed based on </w:t>
      </w:r>
      <w:r w:rsidR="0069294B" w:rsidRPr="005B17D3">
        <w:t xml:space="preserve">the </w:t>
      </w:r>
      <w:r w:rsidRPr="005B17D3">
        <w:t>values set in the parameters and the effective date reaching maturity.</w:t>
      </w:r>
    </w:p>
    <w:p w14:paraId="04389AD1" w14:textId="3EC6A08A" w:rsidR="00BE52CE" w:rsidRPr="005B17D3" w:rsidRDefault="00BE52CE" w:rsidP="00474E83">
      <w:pPr>
        <w:pStyle w:val="NoteLightbulb"/>
      </w:pPr>
      <w:r w:rsidRPr="005B17D3">
        <w:rPr>
          <w:b/>
        </w:rPr>
        <w:t>Note:</w:t>
      </w:r>
      <w:r w:rsidRPr="005B17D3">
        <w:t xml:space="preserve"> A Z11 is generated for ALL affected Veterans when a </w:t>
      </w:r>
      <w:r w:rsidRPr="005B17D3">
        <w:rPr>
          <w:i/>
        </w:rPr>
        <w:t>CC Eligibility Determination Parameter Change</w:t>
      </w:r>
      <w:r w:rsidRPr="005B17D3">
        <w:t xml:space="preserve"> job occurs. Z11s will need to be manually coordinated with VistA in batches over several days.  VistA can accept only so many transactions at a time, because so many records will be produced from this change job.</w:t>
      </w:r>
    </w:p>
    <w:p w14:paraId="65099157" w14:textId="77777777" w:rsidR="000854F6" w:rsidRPr="005B17D3" w:rsidRDefault="000854F6" w:rsidP="00474E83">
      <w:pPr>
        <w:pStyle w:val="NoteLightbulb"/>
      </w:pPr>
    </w:p>
    <w:p w14:paraId="0A97FA7A" w14:textId="77777777" w:rsidR="000923C6" w:rsidRPr="005B17D3" w:rsidRDefault="00BE52CE" w:rsidP="00EF3896">
      <w:pPr>
        <w:pStyle w:val="ProcedureTitle"/>
      </w:pPr>
      <w:r w:rsidRPr="005B17D3">
        <w:t>Determining Changes Made to Current CC Eligibility Determination Job </w:t>
      </w:r>
    </w:p>
    <w:tbl>
      <w:tblPr>
        <w:tblStyle w:val="TableGrid"/>
        <w:tblW w:w="9270" w:type="dxa"/>
        <w:tblInd w:w="85" w:type="dxa"/>
        <w:tblLayout w:type="fixed"/>
        <w:tblLook w:val="04A0" w:firstRow="1" w:lastRow="0" w:firstColumn="1" w:lastColumn="0" w:noHBand="0" w:noVBand="1"/>
        <w:tblDescription w:val="If/then table to determine two possible recalculated eligibility outcomes."/>
      </w:tblPr>
      <w:tblGrid>
        <w:gridCol w:w="3690"/>
        <w:gridCol w:w="5580"/>
      </w:tblGrid>
      <w:tr w:rsidR="00144834" w:rsidRPr="005B17D3" w14:paraId="65FEB6B8" w14:textId="77777777" w:rsidTr="000D4B64">
        <w:trPr>
          <w:trHeight w:val="291"/>
          <w:tblHeader/>
        </w:trPr>
        <w:tc>
          <w:tcPr>
            <w:tcW w:w="9270" w:type="dxa"/>
            <w:gridSpan w:val="2"/>
            <w:shd w:val="clear" w:color="auto" w:fill="D9E2F3" w:themeFill="accent1" w:themeFillTint="33"/>
          </w:tcPr>
          <w:p w14:paraId="7D9C087E" w14:textId="7528F07F" w:rsidR="00144834" w:rsidRPr="005B17D3" w:rsidRDefault="00144834" w:rsidP="00EF3896">
            <w:pPr>
              <w:jc w:val="center"/>
              <w:rPr>
                <w:rFonts w:ascii="Arial" w:hAnsi="Arial" w:cs="Arial"/>
                <w:b/>
                <w:sz w:val="22"/>
                <w:szCs w:val="22"/>
              </w:rPr>
            </w:pPr>
            <w:r w:rsidRPr="005B17D3">
              <w:rPr>
                <w:rFonts w:ascii="Arial" w:hAnsi="Arial" w:cs="Arial"/>
                <w:b/>
                <w:sz w:val="22"/>
                <w:szCs w:val="22"/>
              </w:rPr>
              <w:t>Pre-MISSION Act (Not available on 06/06/2019)</w:t>
            </w:r>
          </w:p>
        </w:tc>
      </w:tr>
      <w:tr w:rsidR="00BE52CE" w:rsidRPr="005B17D3" w14:paraId="098B60EE" w14:textId="77777777" w:rsidTr="000923C6">
        <w:trPr>
          <w:trHeight w:val="291"/>
          <w:tblHeader/>
        </w:trPr>
        <w:tc>
          <w:tcPr>
            <w:tcW w:w="3690" w:type="dxa"/>
            <w:shd w:val="clear" w:color="auto" w:fill="D9E2F3" w:themeFill="accent1" w:themeFillTint="33"/>
          </w:tcPr>
          <w:p w14:paraId="0370D6CB" w14:textId="77777777" w:rsidR="00BE52CE" w:rsidRPr="005B17D3" w:rsidRDefault="000923C6" w:rsidP="00EF3896">
            <w:pPr>
              <w:rPr>
                <w:rFonts w:ascii="Arial" w:hAnsi="Arial" w:cs="Arial"/>
                <w:b/>
                <w:sz w:val="22"/>
                <w:szCs w:val="22"/>
              </w:rPr>
            </w:pPr>
            <w:r w:rsidRPr="005B17D3">
              <w:rPr>
                <w:rFonts w:ascii="Arial" w:hAnsi="Arial" w:cs="Arial"/>
                <w:b/>
                <w:sz w:val="22"/>
                <w:szCs w:val="22"/>
              </w:rPr>
              <w:t>If</w:t>
            </w:r>
          </w:p>
        </w:tc>
        <w:tc>
          <w:tcPr>
            <w:tcW w:w="5580" w:type="dxa"/>
            <w:shd w:val="clear" w:color="auto" w:fill="D9E2F3" w:themeFill="accent1" w:themeFillTint="33"/>
          </w:tcPr>
          <w:p w14:paraId="1AECCD44" w14:textId="77777777" w:rsidR="00BE52CE" w:rsidRPr="005B17D3" w:rsidRDefault="00BE52CE" w:rsidP="00EF3896">
            <w:pPr>
              <w:rPr>
                <w:rFonts w:ascii="Arial" w:hAnsi="Arial" w:cs="Arial"/>
                <w:b/>
                <w:sz w:val="22"/>
                <w:szCs w:val="22"/>
              </w:rPr>
            </w:pPr>
            <w:r w:rsidRPr="005B17D3">
              <w:rPr>
                <w:rFonts w:ascii="Arial" w:hAnsi="Arial" w:cs="Arial"/>
                <w:b/>
                <w:sz w:val="22"/>
                <w:szCs w:val="22"/>
              </w:rPr>
              <w:t>Then</w:t>
            </w:r>
          </w:p>
        </w:tc>
      </w:tr>
      <w:tr w:rsidR="00BE52CE" w:rsidRPr="005B17D3" w14:paraId="60C23DC8" w14:textId="77777777" w:rsidTr="000923C6">
        <w:trPr>
          <w:trHeight w:val="575"/>
        </w:trPr>
        <w:tc>
          <w:tcPr>
            <w:tcW w:w="3690" w:type="dxa"/>
          </w:tcPr>
          <w:p w14:paraId="55C2F3B4" w14:textId="2A13EB36" w:rsidR="00BE52CE" w:rsidRPr="005B17D3" w:rsidRDefault="00BE52CE" w:rsidP="00EF3896">
            <w:pPr>
              <w:pStyle w:val="BodyTextBullet2"/>
            </w:pPr>
            <w:r w:rsidRPr="005B17D3">
              <w:t xml:space="preserve">The </w:t>
            </w:r>
            <w:r w:rsidRPr="005B17D3">
              <w:rPr>
                <w:b/>
              </w:rPr>
              <w:t>Mileage Exception</w:t>
            </w:r>
            <w:r w:rsidRPr="005B17D3">
              <w:t xml:space="preserve"> field value is “</w:t>
            </w:r>
            <w:r w:rsidR="0024084E" w:rsidRPr="005B17D3">
              <w:t>40</w:t>
            </w:r>
            <w:r w:rsidRPr="005B17D3">
              <w:t xml:space="preserve">” </w:t>
            </w:r>
          </w:p>
        </w:tc>
        <w:tc>
          <w:tcPr>
            <w:tcW w:w="5580" w:type="dxa"/>
          </w:tcPr>
          <w:p w14:paraId="330C11EA" w14:textId="77777777" w:rsidR="00BE52CE" w:rsidRPr="005B17D3" w:rsidRDefault="00BE52CE" w:rsidP="00EF3896">
            <w:pPr>
              <w:pStyle w:val="BodyTextBullet2"/>
            </w:pPr>
            <w:r w:rsidRPr="005B17D3">
              <w:t xml:space="preserve">Driving distance is not criteria for determining the VCE, and: </w:t>
            </w:r>
          </w:p>
          <w:p w14:paraId="711814EC" w14:textId="77777777" w:rsidR="00BE52CE" w:rsidRPr="005B17D3" w:rsidRDefault="00BE52CE" w:rsidP="00EF3896">
            <w:pPr>
              <w:pStyle w:val="BodyTextBullet2"/>
            </w:pPr>
          </w:p>
          <w:p w14:paraId="43E7968C" w14:textId="77777777" w:rsidR="00BE52CE" w:rsidRPr="005B17D3" w:rsidRDefault="00BE52CE" w:rsidP="00884662">
            <w:pPr>
              <w:numPr>
                <w:ilvl w:val="0"/>
                <w:numId w:val="239"/>
              </w:numPr>
            </w:pPr>
            <w:r w:rsidRPr="005B17D3">
              <w:t xml:space="preserve">The </w:t>
            </w:r>
            <w:r w:rsidRPr="005B17D3">
              <w:rPr>
                <w:b/>
                <w:bCs/>
              </w:rPr>
              <w:t>State/Territory Exception</w:t>
            </w:r>
            <w:r w:rsidRPr="005B17D3">
              <w:t xml:space="preserve"> field drop down is grayed out, cleared out, and is not editable.</w:t>
            </w:r>
          </w:p>
          <w:p w14:paraId="26875998" w14:textId="77777777" w:rsidR="00BE52CE" w:rsidRPr="005B17D3" w:rsidRDefault="00BE52CE" w:rsidP="00884662">
            <w:pPr>
              <w:numPr>
                <w:ilvl w:val="0"/>
                <w:numId w:val="239"/>
              </w:numPr>
            </w:pPr>
            <w:r w:rsidRPr="005B17D3">
              <w:t xml:space="preserve">The </w:t>
            </w:r>
            <w:r w:rsidRPr="005B17D3">
              <w:rPr>
                <w:b/>
                <w:bCs/>
              </w:rPr>
              <w:t>VCL PO Box Exception</w:t>
            </w:r>
            <w:r w:rsidRPr="005B17D3">
              <w:t xml:space="preserve"> field is grayed out and is not editable.</w:t>
            </w:r>
          </w:p>
          <w:p w14:paraId="3184E2CD" w14:textId="77777777" w:rsidR="00BE52CE" w:rsidRPr="005B17D3" w:rsidRDefault="00BE52CE" w:rsidP="00884662">
            <w:pPr>
              <w:numPr>
                <w:ilvl w:val="0"/>
                <w:numId w:val="239"/>
              </w:numPr>
            </w:pPr>
            <w:r w:rsidRPr="005B17D3">
              <w:t xml:space="preserve">An error displays if the user enters data into the </w:t>
            </w:r>
            <w:r w:rsidRPr="005B17D3">
              <w:rPr>
                <w:b/>
                <w:bCs/>
              </w:rPr>
              <w:t>State/Territory Exception</w:t>
            </w:r>
            <w:r w:rsidRPr="005B17D3">
              <w:t xml:space="preserve"> and </w:t>
            </w:r>
            <w:r w:rsidRPr="005B17D3">
              <w:rPr>
                <w:b/>
                <w:bCs/>
              </w:rPr>
              <w:t>VCL PO Box Exception</w:t>
            </w:r>
            <w:r w:rsidRPr="005B17D3">
              <w:t xml:space="preserve"> fields.  </w:t>
            </w:r>
          </w:p>
          <w:p w14:paraId="51FDB05B" w14:textId="77777777" w:rsidR="00BE52CE" w:rsidRPr="005B17D3" w:rsidRDefault="00BE52CE" w:rsidP="00EF3896"/>
          <w:p w14:paraId="0C6383C1" w14:textId="77777777" w:rsidR="00BE52CE" w:rsidRPr="005B17D3" w:rsidRDefault="00BE52CE" w:rsidP="00474E83">
            <w:pPr>
              <w:pStyle w:val="NoteLightbulb"/>
            </w:pPr>
            <w:r w:rsidRPr="005B17D3">
              <w:rPr>
                <w:b/>
                <w:bCs/>
              </w:rPr>
              <w:t>Note:</w:t>
            </w:r>
            <w:r w:rsidRPr="005B17D3">
              <w:t xml:space="preserve"> Users need to manually clear out the </w:t>
            </w:r>
            <w:r w:rsidRPr="005B17D3">
              <w:rPr>
                <w:b/>
                <w:bCs/>
              </w:rPr>
              <w:t>State/Territory Exception</w:t>
            </w:r>
            <w:r w:rsidRPr="005B17D3">
              <w:t xml:space="preserve"> and </w:t>
            </w:r>
            <w:r w:rsidRPr="005B17D3">
              <w:rPr>
                <w:b/>
                <w:bCs/>
              </w:rPr>
              <w:t>VCL PO Box Exception</w:t>
            </w:r>
            <w:r w:rsidRPr="005B17D3">
              <w:t xml:space="preserve"> fields, if data is entered.</w:t>
            </w:r>
          </w:p>
        </w:tc>
      </w:tr>
      <w:tr w:rsidR="00BE52CE" w:rsidRPr="005B17D3" w14:paraId="43B15804" w14:textId="77777777" w:rsidTr="000923C6">
        <w:trPr>
          <w:trHeight w:val="665"/>
        </w:trPr>
        <w:tc>
          <w:tcPr>
            <w:tcW w:w="3690" w:type="dxa"/>
          </w:tcPr>
          <w:p w14:paraId="16C9041D" w14:textId="48E3C021" w:rsidR="00BE52CE" w:rsidRPr="005B17D3" w:rsidRDefault="00BE52CE" w:rsidP="00EF3896">
            <w:pPr>
              <w:pStyle w:val="BodyTextBullet2"/>
            </w:pPr>
            <w:r w:rsidRPr="005B17D3">
              <w:t xml:space="preserve">The </w:t>
            </w:r>
            <w:r w:rsidRPr="005B17D3">
              <w:rPr>
                <w:b/>
              </w:rPr>
              <w:t>VCL PO Box Exception</w:t>
            </w:r>
            <w:r w:rsidRPr="005B17D3">
              <w:t xml:space="preserve"> field value is “O</w:t>
            </w:r>
            <w:r w:rsidR="0024084E" w:rsidRPr="005B17D3">
              <w:t>N</w:t>
            </w:r>
            <w:r w:rsidRPr="005B17D3">
              <w:t>”</w:t>
            </w:r>
          </w:p>
        </w:tc>
        <w:tc>
          <w:tcPr>
            <w:tcW w:w="5580" w:type="dxa"/>
          </w:tcPr>
          <w:p w14:paraId="38AF99F0" w14:textId="77777777" w:rsidR="00BE52CE" w:rsidRPr="005B17D3" w:rsidRDefault="007B2194" w:rsidP="00EF3896">
            <w:pPr>
              <w:pStyle w:val="BodyTextBullet2"/>
              <w:rPr>
                <w:i/>
              </w:rPr>
            </w:pPr>
            <w:r w:rsidRPr="005B17D3">
              <w:t xml:space="preserve">The </w:t>
            </w:r>
            <w:r w:rsidR="00CF1A9A" w:rsidRPr="005B17D3">
              <w:t>Wait Time t</w:t>
            </w:r>
            <w:r w:rsidRPr="005B17D3">
              <w:t xml:space="preserve">ype of </w:t>
            </w:r>
            <w:r w:rsidRPr="005B17D3">
              <w:rPr>
                <w:b/>
              </w:rPr>
              <w:t>Veterans Choice List</w:t>
            </w:r>
            <w:r w:rsidR="00BE52CE" w:rsidRPr="005B17D3">
              <w:t xml:space="preserve"> </w:t>
            </w:r>
            <w:r w:rsidR="00BE52CE" w:rsidRPr="005B17D3">
              <w:rPr>
                <w:b/>
              </w:rPr>
              <w:t>(VCL)</w:t>
            </w:r>
            <w:r w:rsidR="00BE52CE" w:rsidRPr="005B17D3">
              <w:t xml:space="preserve"> and </w:t>
            </w:r>
            <w:r w:rsidR="00BE52CE" w:rsidRPr="005B17D3">
              <w:rPr>
                <w:b/>
              </w:rPr>
              <w:t>LOCATIONNAME</w:t>
            </w:r>
            <w:r w:rsidRPr="005B17D3">
              <w:rPr>
                <w:b/>
              </w:rPr>
              <w:t xml:space="preserve">, </w:t>
            </w:r>
            <w:r w:rsidRPr="005B17D3">
              <w:t xml:space="preserve">and </w:t>
            </w:r>
            <w:r w:rsidRPr="005B17D3">
              <w:rPr>
                <w:b/>
              </w:rPr>
              <w:t>VCL-POBOX</w:t>
            </w:r>
            <w:r w:rsidR="00BE52CE" w:rsidRPr="005B17D3">
              <w:t xml:space="preserve"> is not a </w:t>
            </w:r>
            <w:r w:rsidRPr="005B17D3">
              <w:t>criterion</w:t>
            </w:r>
            <w:r w:rsidR="00BE52CE" w:rsidRPr="005B17D3">
              <w:t xml:space="preserve"> </w:t>
            </w:r>
            <w:r w:rsidRPr="005B17D3">
              <w:t>for determining</w:t>
            </w:r>
            <w:r w:rsidR="00BE52CE" w:rsidRPr="005B17D3">
              <w:t xml:space="preserve"> VCE. </w:t>
            </w:r>
          </w:p>
        </w:tc>
      </w:tr>
      <w:tr w:rsidR="00BE52CE" w:rsidRPr="005B17D3" w14:paraId="41558109" w14:textId="77777777" w:rsidTr="000923C6">
        <w:trPr>
          <w:trHeight w:val="665"/>
        </w:trPr>
        <w:tc>
          <w:tcPr>
            <w:tcW w:w="3690" w:type="dxa"/>
          </w:tcPr>
          <w:p w14:paraId="058A6467" w14:textId="5356B56D" w:rsidR="00BE52CE" w:rsidRPr="005B17D3" w:rsidRDefault="00BE52CE" w:rsidP="00EF3896">
            <w:pPr>
              <w:pStyle w:val="BodyTextBullet2"/>
            </w:pPr>
            <w:r w:rsidRPr="005B17D3">
              <w:t xml:space="preserve">The </w:t>
            </w:r>
            <w:r w:rsidR="006204FA" w:rsidRPr="005B17D3">
              <w:t>Veterans</w:t>
            </w:r>
            <w:r w:rsidRPr="005B17D3">
              <w:t xml:space="preserve"> residential state address is in the </w:t>
            </w:r>
            <w:r w:rsidRPr="005B17D3">
              <w:rPr>
                <w:b/>
              </w:rPr>
              <w:t>State/Territory</w:t>
            </w:r>
            <w:r w:rsidRPr="005B17D3">
              <w:t xml:space="preserve"> exception list </w:t>
            </w:r>
          </w:p>
        </w:tc>
        <w:tc>
          <w:tcPr>
            <w:tcW w:w="5580" w:type="dxa"/>
          </w:tcPr>
          <w:p w14:paraId="293A79D1" w14:textId="77777777" w:rsidR="00BE52CE" w:rsidRPr="005B17D3" w:rsidRDefault="00BE52CE" w:rsidP="00EF3896">
            <w:pPr>
              <w:pStyle w:val="BodyTextBullet2"/>
            </w:pPr>
            <w:r w:rsidRPr="005B17D3">
              <w:t>The VCE Indicator is eligible for mileage (“M”). </w:t>
            </w:r>
          </w:p>
          <w:p w14:paraId="76E4C48E" w14:textId="77777777" w:rsidR="00BE52CE" w:rsidRPr="005B17D3" w:rsidRDefault="00BE52CE" w:rsidP="00EF3896">
            <w:pPr>
              <w:pStyle w:val="BodyTextBullet2"/>
              <w:rPr>
                <w:i/>
              </w:rPr>
            </w:pPr>
            <w:r w:rsidRPr="005B17D3">
              <w:rPr>
                <w:i/>
              </w:rPr>
              <w:t xml:space="preserve"> </w:t>
            </w:r>
          </w:p>
        </w:tc>
      </w:tr>
      <w:tr w:rsidR="00F37C98" w:rsidRPr="005B17D3" w14:paraId="415EA0A9" w14:textId="77777777" w:rsidTr="00F32045">
        <w:trPr>
          <w:trHeight w:val="665"/>
        </w:trPr>
        <w:tc>
          <w:tcPr>
            <w:tcW w:w="3690" w:type="dxa"/>
            <w:shd w:val="clear" w:color="auto" w:fill="auto"/>
          </w:tcPr>
          <w:p w14:paraId="54F86784" w14:textId="1C1BEEAA" w:rsidR="00F37C98" w:rsidRPr="005B17D3" w:rsidRDefault="00F37C98" w:rsidP="00EF3896">
            <w:pPr>
              <w:pStyle w:val="BodyTextBullet2"/>
            </w:pPr>
            <w:r w:rsidRPr="005B17D3">
              <w:t>VCE Indicators no longer receive mileage (“M”)</w:t>
            </w:r>
          </w:p>
        </w:tc>
        <w:tc>
          <w:tcPr>
            <w:tcW w:w="5580" w:type="dxa"/>
            <w:shd w:val="clear" w:color="auto" w:fill="auto"/>
          </w:tcPr>
          <w:p w14:paraId="769FAB06" w14:textId="49CE0960" w:rsidR="00F37C98" w:rsidRPr="005B17D3" w:rsidRDefault="00F37C98" w:rsidP="00EF3896">
            <w:pPr>
              <w:pStyle w:val="BodyTextBullet2"/>
            </w:pPr>
            <w:r w:rsidRPr="005B17D3">
              <w:t xml:space="preserve">“M” is not listed as an available selection when a manual override is being entered on the </w:t>
            </w:r>
            <w:r w:rsidRPr="005B17D3">
              <w:rPr>
                <w:b/>
              </w:rPr>
              <w:t>C</w:t>
            </w:r>
            <w:r w:rsidR="00B13971" w:rsidRPr="005B17D3">
              <w:rPr>
                <w:b/>
              </w:rPr>
              <w:t>ommunity Care</w:t>
            </w:r>
            <w:r w:rsidRPr="005B17D3">
              <w:rPr>
                <w:b/>
              </w:rPr>
              <w:t xml:space="preserve"> Determination</w:t>
            </w:r>
            <w:r w:rsidRPr="005B17D3">
              <w:t xml:space="preserve"> screen. </w:t>
            </w:r>
          </w:p>
          <w:p w14:paraId="4E1F429F" w14:textId="77777777" w:rsidR="00F37C98" w:rsidRPr="005B17D3" w:rsidRDefault="00F37C98" w:rsidP="00EF3896">
            <w:pPr>
              <w:pStyle w:val="BodyTextBullet2"/>
            </w:pPr>
          </w:p>
          <w:p w14:paraId="58A80898" w14:textId="0FBB177B" w:rsidR="00F37C98" w:rsidRPr="005B17D3" w:rsidRDefault="00F37C98" w:rsidP="00474E83">
            <w:pPr>
              <w:pStyle w:val="NoteLightbulb"/>
            </w:pPr>
            <w:r w:rsidRPr="005B17D3">
              <w:rPr>
                <w:rStyle w:val="Strong"/>
                <w:bCs w:val="0"/>
              </w:rPr>
              <w:t>Note:</w:t>
            </w:r>
            <w:r w:rsidRPr="005B17D3">
              <w:rPr>
                <w:rStyle w:val="Strong"/>
                <w:b w:val="0"/>
                <w:bCs w:val="0"/>
              </w:rPr>
              <w:t xml:space="preserve"> Manual Override and Remove Override functions will be disabled for users who do NOT have Manual Override permissions. Enrollment System users will still see the Manual Override and Remove Override functions but will not be able to use them.</w:t>
            </w:r>
          </w:p>
        </w:tc>
      </w:tr>
      <w:tr w:rsidR="00BE52CE" w:rsidRPr="005B17D3" w14:paraId="3A30CEA1" w14:textId="77777777" w:rsidTr="000923C6">
        <w:trPr>
          <w:trHeight w:val="665"/>
        </w:trPr>
        <w:tc>
          <w:tcPr>
            <w:tcW w:w="3690" w:type="dxa"/>
          </w:tcPr>
          <w:p w14:paraId="0843FD15" w14:textId="5AA7FD3B" w:rsidR="00BE52CE" w:rsidRPr="005B17D3" w:rsidRDefault="00BE52CE" w:rsidP="00EF3896">
            <w:pPr>
              <w:pStyle w:val="BodyTextBullet2"/>
            </w:pPr>
            <w:r w:rsidRPr="005B17D3">
              <w:t xml:space="preserve">The </w:t>
            </w:r>
            <w:r w:rsidRPr="005B17D3">
              <w:rPr>
                <w:b/>
              </w:rPr>
              <w:t>Electronic Wait List</w:t>
            </w:r>
            <w:r w:rsidRPr="005B17D3">
              <w:t xml:space="preserve"> field value is “O</w:t>
            </w:r>
            <w:r w:rsidR="0024084E" w:rsidRPr="005B17D3">
              <w:t>N</w:t>
            </w:r>
            <w:r w:rsidRPr="005B17D3">
              <w:t>”</w:t>
            </w:r>
          </w:p>
        </w:tc>
        <w:tc>
          <w:tcPr>
            <w:tcW w:w="5580" w:type="dxa"/>
          </w:tcPr>
          <w:p w14:paraId="3350B4B2" w14:textId="77777777" w:rsidR="00BE52CE" w:rsidRPr="005B17D3" w:rsidRDefault="009F3F3A" w:rsidP="00EF3896">
            <w:pPr>
              <w:pStyle w:val="BodyTextBullet2"/>
              <w:rPr>
                <w:i/>
              </w:rPr>
            </w:pPr>
            <w:r w:rsidRPr="005B17D3">
              <w:t xml:space="preserve">The Wait Time type of </w:t>
            </w:r>
            <w:r w:rsidRPr="005B17D3">
              <w:rPr>
                <w:b/>
              </w:rPr>
              <w:t>Electronic Wait List</w:t>
            </w:r>
            <w:r w:rsidR="00BE52CE" w:rsidRPr="005B17D3">
              <w:rPr>
                <w:b/>
              </w:rPr>
              <w:t xml:space="preserve"> (EWL)</w:t>
            </w:r>
            <w:r w:rsidR="00BE52CE" w:rsidRPr="005B17D3">
              <w:t xml:space="preserve"> is</w:t>
            </w:r>
            <w:r w:rsidRPr="005B17D3">
              <w:t xml:space="preserve"> not a criterion</w:t>
            </w:r>
            <w:r w:rsidR="00E10173" w:rsidRPr="005B17D3">
              <w:t xml:space="preserve"> for determining </w:t>
            </w:r>
            <w:r w:rsidR="00BE52CE" w:rsidRPr="005B17D3">
              <w:t>VCE. </w:t>
            </w:r>
          </w:p>
        </w:tc>
      </w:tr>
      <w:tr w:rsidR="00BE52CE" w:rsidRPr="005B17D3" w14:paraId="39C50CC4" w14:textId="77777777" w:rsidTr="000923C6">
        <w:trPr>
          <w:trHeight w:val="665"/>
        </w:trPr>
        <w:tc>
          <w:tcPr>
            <w:tcW w:w="3690" w:type="dxa"/>
          </w:tcPr>
          <w:p w14:paraId="7D73D8A4" w14:textId="1AD9B56A" w:rsidR="00BE52CE" w:rsidRPr="005B17D3" w:rsidRDefault="00BE52CE" w:rsidP="00EF3896">
            <w:pPr>
              <w:pStyle w:val="BodyTextBullet2"/>
            </w:pPr>
            <w:r w:rsidRPr="005B17D3">
              <w:t xml:space="preserve">The </w:t>
            </w:r>
            <w:r w:rsidRPr="005B17D3">
              <w:rPr>
                <w:b/>
              </w:rPr>
              <w:t xml:space="preserve">Consults </w:t>
            </w:r>
            <w:r w:rsidRPr="005B17D3">
              <w:t>field value is “O</w:t>
            </w:r>
            <w:r w:rsidR="0024084E" w:rsidRPr="005B17D3">
              <w:t>N</w:t>
            </w:r>
            <w:r w:rsidRPr="005B17D3">
              <w:t>”</w:t>
            </w:r>
          </w:p>
        </w:tc>
        <w:tc>
          <w:tcPr>
            <w:tcW w:w="5580" w:type="dxa"/>
          </w:tcPr>
          <w:p w14:paraId="604B09D5" w14:textId="77777777" w:rsidR="00BE52CE" w:rsidRPr="005B17D3" w:rsidRDefault="00BE52CE" w:rsidP="00EF3896">
            <w:pPr>
              <w:pStyle w:val="BodyTextBullet2"/>
              <w:rPr>
                <w:i/>
              </w:rPr>
            </w:pPr>
            <w:r w:rsidRPr="005B17D3">
              <w:t>The W</w:t>
            </w:r>
            <w:r w:rsidR="00CF1A9A" w:rsidRPr="005B17D3">
              <w:t xml:space="preserve">ait Time type of </w:t>
            </w:r>
            <w:r w:rsidR="00CF1A9A" w:rsidRPr="005B17D3">
              <w:rPr>
                <w:b/>
              </w:rPr>
              <w:t xml:space="preserve">Choice First Consult (CON) </w:t>
            </w:r>
            <w:r w:rsidR="00CF1A9A" w:rsidRPr="005B17D3">
              <w:t>and</w:t>
            </w:r>
            <w:r w:rsidRPr="005B17D3">
              <w:t xml:space="preserve"> </w:t>
            </w:r>
            <w:r w:rsidRPr="005B17D3">
              <w:rPr>
                <w:b/>
              </w:rPr>
              <w:t>LOCATIONNAME</w:t>
            </w:r>
            <w:r w:rsidRPr="005B17D3">
              <w:t xml:space="preserve"> </w:t>
            </w:r>
            <w:r w:rsidR="00CF1A9A" w:rsidRPr="005B17D3">
              <w:t xml:space="preserve">of </w:t>
            </w:r>
            <w:r w:rsidR="00CF1A9A" w:rsidRPr="005B17D3">
              <w:rPr>
                <w:b/>
              </w:rPr>
              <w:t>CHOICE-UEXB</w:t>
            </w:r>
            <w:r w:rsidR="00CF1A9A" w:rsidRPr="005B17D3">
              <w:t xml:space="preserve"> is not criterion for determining </w:t>
            </w:r>
            <w:r w:rsidRPr="005B17D3">
              <w:t>VCE. </w:t>
            </w:r>
          </w:p>
        </w:tc>
      </w:tr>
      <w:tr w:rsidR="00BE52CE" w:rsidRPr="005B17D3" w14:paraId="634CD596" w14:textId="77777777" w:rsidTr="000923C6">
        <w:trPr>
          <w:trHeight w:val="665"/>
        </w:trPr>
        <w:tc>
          <w:tcPr>
            <w:tcW w:w="3690" w:type="dxa"/>
          </w:tcPr>
          <w:p w14:paraId="5787939E" w14:textId="090CDEF0" w:rsidR="00BE52CE" w:rsidRPr="005B17D3" w:rsidRDefault="00BE52CE" w:rsidP="00EF3896">
            <w:pPr>
              <w:pStyle w:val="BodyTextBullet2"/>
            </w:pPr>
            <w:r w:rsidRPr="005B17D3">
              <w:t xml:space="preserve">The </w:t>
            </w:r>
            <w:r w:rsidRPr="005B17D3">
              <w:rPr>
                <w:b/>
              </w:rPr>
              <w:t>VCL Geo-burden Exception</w:t>
            </w:r>
            <w:r w:rsidRPr="005B17D3">
              <w:t xml:space="preserve"> field value is “O</w:t>
            </w:r>
            <w:r w:rsidR="0024084E" w:rsidRPr="005B17D3">
              <w:t>N</w:t>
            </w:r>
            <w:r w:rsidRPr="005B17D3">
              <w:t>”</w:t>
            </w:r>
          </w:p>
        </w:tc>
        <w:tc>
          <w:tcPr>
            <w:tcW w:w="5580" w:type="dxa"/>
          </w:tcPr>
          <w:p w14:paraId="0736FB21" w14:textId="77777777" w:rsidR="00BE52CE" w:rsidRPr="005B17D3" w:rsidRDefault="00BE52CE" w:rsidP="00EF3896">
            <w:pPr>
              <w:pStyle w:val="BodyTextBullet2"/>
              <w:rPr>
                <w:i/>
              </w:rPr>
            </w:pPr>
            <w:r w:rsidRPr="005B17D3">
              <w:t>The Wait Time Type of “VCL” with LOCATIONNAME of “VCL-GOEBURDEN” is not criteria for determining the VCE. </w:t>
            </w:r>
          </w:p>
        </w:tc>
      </w:tr>
      <w:tr w:rsidR="00BE52CE" w:rsidRPr="005B17D3" w14:paraId="30380CF8" w14:textId="77777777" w:rsidTr="000923C6">
        <w:trPr>
          <w:trHeight w:val="665"/>
        </w:trPr>
        <w:tc>
          <w:tcPr>
            <w:tcW w:w="3690" w:type="dxa"/>
          </w:tcPr>
          <w:p w14:paraId="15AAC8F7" w14:textId="379CF252" w:rsidR="00BE52CE" w:rsidRPr="005B17D3" w:rsidRDefault="00BE52CE" w:rsidP="00EF3896">
            <w:pPr>
              <w:pStyle w:val="BodyTextBullet2"/>
            </w:pPr>
            <w:r w:rsidRPr="005B17D3">
              <w:t xml:space="preserve">The </w:t>
            </w:r>
            <w:r w:rsidRPr="005B17D3">
              <w:rPr>
                <w:b/>
              </w:rPr>
              <w:t>VCL Air/Boat/Ferry</w:t>
            </w:r>
            <w:r w:rsidRPr="005B17D3">
              <w:t xml:space="preserve"> field value is “O</w:t>
            </w:r>
            <w:r w:rsidR="0024084E" w:rsidRPr="005B17D3">
              <w:t>N</w:t>
            </w:r>
            <w:r w:rsidRPr="005B17D3">
              <w:t>”</w:t>
            </w:r>
          </w:p>
        </w:tc>
        <w:tc>
          <w:tcPr>
            <w:tcW w:w="5580" w:type="dxa"/>
          </w:tcPr>
          <w:p w14:paraId="53EC6DAB" w14:textId="77777777" w:rsidR="00BE52CE" w:rsidRPr="005B17D3" w:rsidRDefault="00BE52CE" w:rsidP="00EF3896">
            <w:pPr>
              <w:pStyle w:val="BodyTextBullet2"/>
              <w:rPr>
                <w:i/>
              </w:rPr>
            </w:pPr>
            <w:r w:rsidRPr="005B17D3">
              <w:t>The Wait Time Type of “VCL” with LOCATIONNAME of “VCL-AIRBOATFERRY” is not criteria for determining the VCE. </w:t>
            </w:r>
          </w:p>
        </w:tc>
      </w:tr>
      <w:tr w:rsidR="006E0294" w:rsidRPr="005B17D3" w14:paraId="356D18E0" w14:textId="77777777" w:rsidTr="000854F6">
        <w:trPr>
          <w:trHeight w:val="665"/>
        </w:trPr>
        <w:tc>
          <w:tcPr>
            <w:tcW w:w="9270" w:type="dxa"/>
            <w:gridSpan w:val="2"/>
            <w:shd w:val="clear" w:color="auto" w:fill="D9E2F3" w:themeFill="accent1" w:themeFillTint="33"/>
          </w:tcPr>
          <w:p w14:paraId="5EA9DC16" w14:textId="43293927" w:rsidR="006E0294" w:rsidRPr="005B17D3" w:rsidRDefault="006E0294" w:rsidP="00EF3896">
            <w:pPr>
              <w:pStyle w:val="BodyTextBullet2"/>
              <w:jc w:val="center"/>
              <w:rPr>
                <w:b/>
              </w:rPr>
            </w:pPr>
            <w:r w:rsidRPr="005B17D3">
              <w:rPr>
                <w:b/>
              </w:rPr>
              <w:t>MISSION Act (Available on 06/06/2019)</w:t>
            </w:r>
          </w:p>
        </w:tc>
      </w:tr>
      <w:tr w:rsidR="006E0294" w:rsidRPr="005B17D3" w14:paraId="35C0747A" w14:textId="77777777" w:rsidTr="000854F6">
        <w:trPr>
          <w:trHeight w:val="665"/>
        </w:trPr>
        <w:tc>
          <w:tcPr>
            <w:tcW w:w="3690" w:type="dxa"/>
            <w:shd w:val="clear" w:color="auto" w:fill="D9E2F3" w:themeFill="accent1" w:themeFillTint="33"/>
          </w:tcPr>
          <w:p w14:paraId="7BD16FD1" w14:textId="09FB0DAD" w:rsidR="006E0294" w:rsidRPr="005B17D3" w:rsidRDefault="006E0294" w:rsidP="00EF3896">
            <w:pPr>
              <w:pStyle w:val="BodyTextBullet1"/>
              <w:rPr>
                <w:b/>
              </w:rPr>
            </w:pPr>
            <w:r w:rsidRPr="005B17D3">
              <w:rPr>
                <w:b/>
              </w:rPr>
              <w:t>If</w:t>
            </w:r>
          </w:p>
        </w:tc>
        <w:tc>
          <w:tcPr>
            <w:tcW w:w="5580" w:type="dxa"/>
            <w:shd w:val="clear" w:color="auto" w:fill="D9E2F3" w:themeFill="accent1" w:themeFillTint="33"/>
          </w:tcPr>
          <w:p w14:paraId="2CBBA548" w14:textId="685CBAFE" w:rsidR="006E0294" w:rsidRPr="005B17D3" w:rsidRDefault="006E0294" w:rsidP="00EF3896">
            <w:pPr>
              <w:pStyle w:val="BodyTextBullet1"/>
              <w:rPr>
                <w:b/>
              </w:rPr>
            </w:pPr>
            <w:r w:rsidRPr="005B17D3">
              <w:rPr>
                <w:b/>
              </w:rPr>
              <w:t>Then</w:t>
            </w:r>
          </w:p>
        </w:tc>
      </w:tr>
      <w:tr w:rsidR="006E0294" w:rsidRPr="005B17D3" w14:paraId="5505BBAF" w14:textId="77777777" w:rsidTr="000923C6">
        <w:trPr>
          <w:trHeight w:val="665"/>
        </w:trPr>
        <w:tc>
          <w:tcPr>
            <w:tcW w:w="3690" w:type="dxa"/>
          </w:tcPr>
          <w:p w14:paraId="02246496" w14:textId="47D9C530" w:rsidR="006E0294" w:rsidRPr="005B17D3" w:rsidRDefault="006204FA" w:rsidP="00EF3896">
            <w:pPr>
              <w:pStyle w:val="BodyTextBullet1"/>
            </w:pPr>
            <w:r w:rsidRPr="005B17D3">
              <w:t>Veterans</w:t>
            </w:r>
            <w:r w:rsidR="006E0294" w:rsidRPr="005B17D3">
              <w:t xml:space="preserve"> residential state address is in the </w:t>
            </w:r>
            <w:r w:rsidR="006E0294" w:rsidRPr="005B17D3">
              <w:rPr>
                <w:b/>
              </w:rPr>
              <w:t>State/Territory with No-Full Service Medical Facility</w:t>
            </w:r>
          </w:p>
        </w:tc>
        <w:tc>
          <w:tcPr>
            <w:tcW w:w="5580" w:type="dxa"/>
          </w:tcPr>
          <w:p w14:paraId="49336DBD" w14:textId="466C9EB0" w:rsidR="006E0294" w:rsidRPr="005B17D3" w:rsidRDefault="006E0294" w:rsidP="00EF3896">
            <w:pPr>
              <w:pStyle w:val="BodyTextBullet1"/>
            </w:pPr>
            <w:r w:rsidRPr="005B17D3">
              <w:t>The VCE Indicator is eligible for State for No-Full Service VA (“N”). </w:t>
            </w:r>
          </w:p>
        </w:tc>
      </w:tr>
      <w:tr w:rsidR="006E0294" w:rsidRPr="005B17D3" w14:paraId="744BD60A" w14:textId="77777777" w:rsidTr="000923C6">
        <w:trPr>
          <w:trHeight w:val="665"/>
        </w:trPr>
        <w:tc>
          <w:tcPr>
            <w:tcW w:w="3690" w:type="dxa"/>
          </w:tcPr>
          <w:p w14:paraId="587A08F8" w14:textId="74022FF6" w:rsidR="006E0294" w:rsidRPr="005B17D3" w:rsidRDefault="006E0294" w:rsidP="00EF3896">
            <w:pPr>
              <w:pStyle w:val="BodyTextBullet1"/>
            </w:pPr>
            <w:r w:rsidRPr="005B17D3">
              <w:rPr>
                <w:b/>
              </w:rPr>
              <w:t>VCL Geo-burden Exception</w:t>
            </w:r>
            <w:r w:rsidRPr="005B17D3">
              <w:t xml:space="preserve"> field value is “O</w:t>
            </w:r>
            <w:r w:rsidR="0024084E" w:rsidRPr="005B17D3">
              <w:t>N</w:t>
            </w:r>
            <w:r w:rsidRPr="005B17D3">
              <w:t>”</w:t>
            </w:r>
          </w:p>
        </w:tc>
        <w:tc>
          <w:tcPr>
            <w:tcW w:w="5580" w:type="dxa"/>
          </w:tcPr>
          <w:p w14:paraId="5CB7051B" w14:textId="6F44F80E" w:rsidR="006E0294" w:rsidRPr="005B17D3" w:rsidRDefault="006E0294" w:rsidP="00EF3896">
            <w:pPr>
              <w:pStyle w:val="BodyTextBullet1"/>
            </w:pPr>
            <w:r w:rsidRPr="005B17D3">
              <w:t>The Wait-Time type LOCATIONNAME of “VCL-GOEBURDEN” is not a criterion for determining VCE. </w:t>
            </w:r>
          </w:p>
        </w:tc>
      </w:tr>
      <w:tr w:rsidR="006E0294" w:rsidRPr="005B17D3" w14:paraId="7D4EF27C" w14:textId="77777777" w:rsidTr="000923C6">
        <w:trPr>
          <w:trHeight w:val="665"/>
        </w:trPr>
        <w:tc>
          <w:tcPr>
            <w:tcW w:w="3690" w:type="dxa"/>
          </w:tcPr>
          <w:p w14:paraId="1831BCD1" w14:textId="2DB609E3" w:rsidR="006E0294" w:rsidRPr="005B17D3" w:rsidRDefault="006E0294" w:rsidP="00EF3896">
            <w:pPr>
              <w:pStyle w:val="BodyTextBullet1"/>
            </w:pPr>
            <w:r w:rsidRPr="005B17D3">
              <w:rPr>
                <w:b/>
              </w:rPr>
              <w:t>VCL Air/Boat/Ferry field</w:t>
            </w:r>
            <w:r w:rsidRPr="005B17D3">
              <w:t xml:space="preserve"> value is “O</w:t>
            </w:r>
            <w:r w:rsidR="0024084E" w:rsidRPr="005B17D3">
              <w:t>N</w:t>
            </w:r>
            <w:r w:rsidRPr="005B17D3">
              <w:t>”</w:t>
            </w:r>
          </w:p>
        </w:tc>
        <w:tc>
          <w:tcPr>
            <w:tcW w:w="5580" w:type="dxa"/>
          </w:tcPr>
          <w:p w14:paraId="47254EDB" w14:textId="490A4DEE" w:rsidR="006E0294" w:rsidRPr="005B17D3" w:rsidRDefault="006E0294" w:rsidP="00EF3896">
            <w:pPr>
              <w:pStyle w:val="BodyTextBullet1"/>
            </w:pPr>
            <w:r w:rsidRPr="005B17D3">
              <w:t>The Wait Time type LOCATIONNAME of “VCL-AIRBOATFERRY” is not a criterion for determining VCE.</w:t>
            </w:r>
          </w:p>
        </w:tc>
      </w:tr>
    </w:tbl>
    <w:p w14:paraId="2F0F8F89" w14:textId="088957F9" w:rsidR="00426224" w:rsidRPr="005B17D3" w:rsidRDefault="00426224" w:rsidP="00EF3896">
      <w:pPr>
        <w:pStyle w:val="ScreenName"/>
      </w:pPr>
      <w:bookmarkStart w:id="872" w:name="Batch_process_management"/>
      <w:r w:rsidRPr="005B17D3">
        <w:t>VCE Parameters History</w:t>
      </w:r>
    </w:p>
    <w:p w14:paraId="27277065" w14:textId="6A6564EB" w:rsidR="00426224" w:rsidRPr="005B17D3" w:rsidRDefault="00426224" w:rsidP="00EF3896">
      <w:pPr>
        <w:pStyle w:val="BodyTextBullet1"/>
      </w:pPr>
      <w:r w:rsidRPr="005B17D3">
        <w:t xml:space="preserve">Changes to parameter values and effective dates are viewed on the </w:t>
      </w:r>
      <w:r w:rsidRPr="005B17D3">
        <w:rPr>
          <w:b/>
        </w:rPr>
        <w:t>VCE Parameters History</w:t>
      </w:r>
      <w:r w:rsidRPr="005B17D3">
        <w:t xml:space="preserve"> screen. </w:t>
      </w:r>
    </w:p>
    <w:p w14:paraId="71564362" w14:textId="7C61E522" w:rsidR="00BE52CE" w:rsidRPr="005B17D3" w:rsidRDefault="00BE52CE" w:rsidP="00EF3896">
      <w:pPr>
        <w:pStyle w:val="Heading3"/>
      </w:pPr>
      <w:r w:rsidRPr="005B17D3">
        <w:fldChar w:fldCharType="begin"/>
      </w:r>
      <w:r w:rsidRPr="005B17D3">
        <w:instrText xml:space="preserve"> XE "Batch:Processes Invoker " \* MERGEFORMAT </w:instrText>
      </w:r>
      <w:r w:rsidRPr="005B17D3">
        <w:fldChar w:fldCharType="end"/>
      </w:r>
      <w:bookmarkStart w:id="873" w:name="_Toc289864788"/>
      <w:bookmarkStart w:id="874" w:name="_Toc394920785"/>
      <w:bookmarkStart w:id="875" w:name="_Toc406571122"/>
      <w:bookmarkStart w:id="876" w:name="_Toc478746553"/>
      <w:bookmarkStart w:id="877" w:name="_Toc482888483"/>
      <w:bookmarkStart w:id="878" w:name="_Toc31622230"/>
      <w:r w:rsidRPr="005B17D3">
        <w:t>Batch</w:t>
      </w:r>
      <w:r w:rsidRPr="005B17D3">
        <w:fldChar w:fldCharType="begin"/>
      </w:r>
      <w:r w:rsidRPr="005B17D3">
        <w:instrText xml:space="preserve"> XE "</w:instrText>
      </w:r>
      <w:r w:rsidRPr="005B17D3">
        <w:rPr>
          <w:sz w:val="18"/>
          <w:szCs w:val="18"/>
        </w:rPr>
        <w:instrText>Batch:</w:instrText>
      </w:r>
      <w:r w:rsidRPr="005B17D3">
        <w:instrText xml:space="preserve">Process Management" </w:instrText>
      </w:r>
      <w:r w:rsidRPr="005B17D3">
        <w:fldChar w:fldCharType="end"/>
      </w:r>
      <w:r w:rsidRPr="005B17D3">
        <w:t xml:space="preserve"> Processes</w:t>
      </w:r>
      <w:bookmarkEnd w:id="872"/>
      <w:bookmarkEnd w:id="873"/>
      <w:bookmarkEnd w:id="874"/>
      <w:bookmarkEnd w:id="875"/>
      <w:bookmarkEnd w:id="876"/>
      <w:bookmarkEnd w:id="877"/>
      <w:bookmarkEnd w:id="878"/>
    </w:p>
    <w:p w14:paraId="1563F6C6" w14:textId="77777777" w:rsidR="00BE52CE" w:rsidRPr="005B17D3" w:rsidRDefault="00BE52CE" w:rsidP="00EF3896">
      <w:pPr>
        <w:pStyle w:val="BodyText"/>
      </w:pPr>
      <w:r w:rsidRPr="005B17D3">
        <w:t xml:space="preserve">The </w:t>
      </w:r>
      <w:r w:rsidRPr="005B17D3">
        <w:rPr>
          <w:i/>
          <w:iCs/>
        </w:rPr>
        <w:t>Batch Process</w:t>
      </w:r>
      <w:r w:rsidRPr="005B17D3">
        <w:t xml:space="preserve"> invoker manually initiates selected ES</w:t>
      </w:r>
      <w:r w:rsidRPr="005B17D3">
        <w:fldChar w:fldCharType="begin"/>
      </w:r>
      <w:r w:rsidRPr="005B17D3">
        <w:instrText xml:space="preserve"> XE "ES:Batch Processes" </w:instrText>
      </w:r>
      <w:r w:rsidRPr="005B17D3">
        <w:fldChar w:fldCharType="end"/>
      </w:r>
      <w:r w:rsidRPr="005B17D3">
        <w:t xml:space="preserve"> Batch</w:t>
      </w:r>
      <w:r w:rsidRPr="005B17D3">
        <w:fldChar w:fldCharType="begin"/>
      </w:r>
      <w:r w:rsidRPr="005B17D3">
        <w:instrText xml:space="preserve"> XE "Batch:Process" </w:instrText>
      </w:r>
      <w:r w:rsidRPr="005B17D3">
        <w:fldChar w:fldCharType="end"/>
      </w:r>
      <w:r w:rsidRPr="005B17D3">
        <w:t xml:space="preserve"> Processes that perform predefined functions.</w:t>
      </w:r>
    </w:p>
    <w:p w14:paraId="36FEBA42" w14:textId="11AF6BBE" w:rsidR="00BE52CE" w:rsidRPr="005B17D3" w:rsidRDefault="00BE52CE" w:rsidP="00EF3896">
      <w:pPr>
        <w:pStyle w:val="Heading4"/>
      </w:pPr>
      <w:bookmarkStart w:id="879" w:name="_Toc31622231"/>
      <w:r w:rsidRPr="005B17D3">
        <w:t>Management</w:t>
      </w:r>
      <w:bookmarkEnd w:id="879"/>
    </w:p>
    <w:p w14:paraId="653C55E2" w14:textId="77777777" w:rsidR="00BE52CE" w:rsidRPr="005B17D3" w:rsidRDefault="00BE52CE" w:rsidP="00EF3896">
      <w:pPr>
        <w:pStyle w:val="ScreenName"/>
      </w:pPr>
      <w:r w:rsidRPr="005B17D3">
        <w:t>Batch Process Management</w:t>
      </w:r>
    </w:p>
    <w:p w14:paraId="56B7AC1F" w14:textId="77777777" w:rsidR="00BE52CE" w:rsidRPr="005B17D3" w:rsidRDefault="00BE52CE" w:rsidP="00EF3896">
      <w:pPr>
        <w:pStyle w:val="ScreenField"/>
      </w:pPr>
      <w:r w:rsidRPr="005B17D3">
        <w:t>Name</w:t>
      </w:r>
    </w:p>
    <w:p w14:paraId="5F53061D" w14:textId="77777777" w:rsidR="00BE52CE" w:rsidRPr="005B17D3" w:rsidRDefault="00BE52CE" w:rsidP="00EF3896">
      <w:pPr>
        <w:pStyle w:val="ScreenFieldDesc"/>
      </w:pPr>
      <w:r w:rsidRPr="005B17D3">
        <w:rPr>
          <w:i/>
        </w:rPr>
        <w:t>Name</w:t>
      </w:r>
      <w:r w:rsidRPr="005B17D3">
        <w:t xml:space="preserve"> is the name of the particular batch process. Click the desired batch process link to add any argument.</w:t>
      </w:r>
    </w:p>
    <w:p w14:paraId="70620972" w14:textId="77777777" w:rsidR="000854F6" w:rsidRPr="005B17D3" w:rsidRDefault="000854F6" w:rsidP="00EF3896">
      <w:pPr>
        <w:pStyle w:val="ScreenField"/>
      </w:pPr>
    </w:p>
    <w:p w14:paraId="0F1E731C" w14:textId="19C68827" w:rsidR="00BE52CE" w:rsidRPr="005B17D3" w:rsidRDefault="00BE52CE" w:rsidP="00EF3896">
      <w:pPr>
        <w:pStyle w:val="ScreenField"/>
      </w:pPr>
      <w:r w:rsidRPr="005B17D3">
        <w:t>Description</w:t>
      </w:r>
    </w:p>
    <w:p w14:paraId="1E32B438" w14:textId="77777777" w:rsidR="00BE52CE" w:rsidRPr="005B17D3" w:rsidRDefault="00BE52CE" w:rsidP="00EF3896">
      <w:pPr>
        <w:pStyle w:val="ScreenFieldDesc"/>
      </w:pPr>
      <w:r w:rsidRPr="005B17D3">
        <w:t>Description is a full description describing what the particular batch process does.</w:t>
      </w:r>
    </w:p>
    <w:p w14:paraId="3EC308AF" w14:textId="77777777" w:rsidR="000854F6" w:rsidRPr="005B17D3" w:rsidRDefault="000854F6" w:rsidP="00EF3896">
      <w:pPr>
        <w:pStyle w:val="ScreenField"/>
      </w:pPr>
    </w:p>
    <w:p w14:paraId="1A3880EB" w14:textId="7C114CFA" w:rsidR="00BE52CE" w:rsidRPr="005B17D3" w:rsidRDefault="00BE52CE" w:rsidP="00EF3896">
      <w:pPr>
        <w:pStyle w:val="ScreenField"/>
      </w:pPr>
      <w:r w:rsidRPr="005B17D3">
        <w:t>Next Scheduled Fire Time</w:t>
      </w:r>
      <w:r w:rsidRPr="005B17D3">
        <w:fldChar w:fldCharType="begin"/>
      </w:r>
      <w:r w:rsidRPr="005B17D3">
        <w:instrText xml:space="preserve"> XE "Fire Time:Next Scheduled" </w:instrText>
      </w:r>
      <w:r w:rsidRPr="005B17D3">
        <w:fldChar w:fldCharType="end"/>
      </w:r>
    </w:p>
    <w:p w14:paraId="04B6702C" w14:textId="77777777" w:rsidR="00BE52CE" w:rsidRPr="005B17D3" w:rsidRDefault="00BE52CE" w:rsidP="00EF3896">
      <w:pPr>
        <w:pStyle w:val="ScreenFieldDesc"/>
      </w:pPr>
      <w:r w:rsidRPr="005B17D3">
        <w:rPr>
          <w:i/>
        </w:rPr>
        <w:t>Next Scheduled Fire Time</w:t>
      </w:r>
      <w:r w:rsidRPr="005B17D3">
        <w:t xml:space="preserve"> is the time the batch process is next scheduled to run.</w:t>
      </w:r>
    </w:p>
    <w:p w14:paraId="7F91B58A" w14:textId="77777777" w:rsidR="000854F6" w:rsidRPr="005B17D3" w:rsidRDefault="000854F6" w:rsidP="00EF3896">
      <w:pPr>
        <w:pStyle w:val="ScreenField"/>
      </w:pPr>
    </w:p>
    <w:p w14:paraId="65F9EF52" w14:textId="5B30F0C6" w:rsidR="00BE52CE" w:rsidRPr="005B17D3" w:rsidRDefault="00BE52CE" w:rsidP="00EF3896">
      <w:pPr>
        <w:pStyle w:val="ScreenField"/>
      </w:pPr>
      <w:r w:rsidRPr="005B17D3">
        <w:t>Scheduled Trigger Status</w:t>
      </w:r>
    </w:p>
    <w:p w14:paraId="405F047D" w14:textId="77777777" w:rsidR="00BE52CE" w:rsidRPr="005B17D3" w:rsidRDefault="00BE52CE" w:rsidP="00EF3896">
      <w:pPr>
        <w:pStyle w:val="ScreenFieldDesc"/>
      </w:pPr>
      <w:r w:rsidRPr="005B17D3">
        <w:rPr>
          <w:i/>
        </w:rPr>
        <w:t>Scheduled Trigger Status</w:t>
      </w:r>
      <w:r w:rsidRPr="005B17D3">
        <w:t xml:space="preserve"> is the status of the scheduled batch process.</w:t>
      </w:r>
    </w:p>
    <w:p w14:paraId="3E9677F4" w14:textId="77777777" w:rsidR="000854F6" w:rsidRPr="005B17D3" w:rsidRDefault="000854F6" w:rsidP="00EF3896">
      <w:pPr>
        <w:pStyle w:val="ScreenField"/>
      </w:pPr>
    </w:p>
    <w:p w14:paraId="183C183D" w14:textId="13EE78A1" w:rsidR="00BE52CE" w:rsidRPr="005B17D3" w:rsidRDefault="00BE52CE" w:rsidP="00EF3896">
      <w:pPr>
        <w:pStyle w:val="ScreenField"/>
      </w:pPr>
      <w:r w:rsidRPr="005B17D3">
        <w:t>Actions</w:t>
      </w:r>
      <w:r w:rsidRPr="005B17D3">
        <w:fldChar w:fldCharType="begin"/>
      </w:r>
      <w:r w:rsidRPr="005B17D3">
        <w:instrText xml:space="preserve"> XE "Actions" </w:instrText>
      </w:r>
      <w:r w:rsidRPr="005B17D3">
        <w:fldChar w:fldCharType="end"/>
      </w:r>
    </w:p>
    <w:p w14:paraId="547A940E" w14:textId="77777777" w:rsidR="00BE52CE" w:rsidRPr="005B17D3" w:rsidRDefault="00BE52CE" w:rsidP="00EF3896">
      <w:pPr>
        <w:pStyle w:val="ScreenFieldDesc"/>
        <w:rPr>
          <w:b/>
          <w:bCs/>
          <w:u w:val="single"/>
        </w:rPr>
      </w:pPr>
      <w:r w:rsidRPr="005B17D3">
        <w:rPr>
          <w:i/>
        </w:rPr>
        <w:t>Actions</w:t>
      </w:r>
      <w:r w:rsidRPr="005B17D3">
        <w:t xml:space="preserve"> are the various actions that can be executed for the respective </w:t>
      </w:r>
      <w:r w:rsidRPr="005B17D3">
        <w:rPr>
          <w:i/>
        </w:rPr>
        <w:t>Batch Process</w:t>
      </w:r>
      <w:r w:rsidRPr="005B17D3">
        <w:t>.</w:t>
      </w:r>
    </w:p>
    <w:p w14:paraId="7D8ECA41" w14:textId="77777777" w:rsidR="00BE52CE" w:rsidRPr="005B17D3" w:rsidRDefault="00BE52CE" w:rsidP="00EF3896">
      <w:pPr>
        <w:pStyle w:val="ScreenFieldDesc"/>
      </w:pPr>
      <w:r w:rsidRPr="005B17D3">
        <w:rPr>
          <w:b/>
        </w:rPr>
        <w:t>Execute</w:t>
      </w:r>
      <w:r w:rsidRPr="005B17D3">
        <w:t xml:space="preserve"> allows immediate execution of the Batch Process.</w:t>
      </w:r>
    </w:p>
    <w:p w14:paraId="69F21267" w14:textId="77777777" w:rsidR="00BE52CE" w:rsidRPr="005B17D3" w:rsidRDefault="00BE52CE" w:rsidP="00EF3896">
      <w:pPr>
        <w:pStyle w:val="ScreenFieldDesc"/>
      </w:pPr>
      <w:r w:rsidRPr="005B17D3">
        <w:rPr>
          <w:b/>
        </w:rPr>
        <w:t xml:space="preserve">Execute with </w:t>
      </w:r>
      <w:r w:rsidR="00475416" w:rsidRPr="005B17D3">
        <w:rPr>
          <w:b/>
        </w:rPr>
        <w:t>Args</w:t>
      </w:r>
      <w:r w:rsidR="00475416" w:rsidRPr="005B17D3">
        <w:t xml:space="preserve"> (Arguments)</w:t>
      </w:r>
    </w:p>
    <w:p w14:paraId="06B8DDC0" w14:textId="77777777" w:rsidR="00BE52CE" w:rsidRPr="005B17D3" w:rsidRDefault="00BE52CE" w:rsidP="00EF3896">
      <w:pPr>
        <w:pStyle w:val="ScreenFieldDesc"/>
      </w:pPr>
      <w:r w:rsidRPr="005B17D3">
        <w:t>The user</w:t>
      </w:r>
      <w:r w:rsidRPr="005B17D3">
        <w:fldChar w:fldCharType="begin"/>
      </w:r>
      <w:r w:rsidRPr="005B17D3">
        <w:instrText xml:space="preserve"> XE "User:Process Management:Actions:specify arguements" </w:instrText>
      </w:r>
      <w:r w:rsidRPr="005B17D3">
        <w:fldChar w:fldCharType="end"/>
      </w:r>
      <w:r w:rsidRPr="005B17D3">
        <w:t xml:space="preserve"> may specify arguments that will be passed to the batch</w:t>
      </w:r>
      <w:r w:rsidRPr="005B17D3">
        <w:fldChar w:fldCharType="begin"/>
      </w:r>
      <w:r w:rsidRPr="005B17D3">
        <w:instrText xml:space="preserve"> XE "Batch:Process" </w:instrText>
      </w:r>
      <w:r w:rsidRPr="005B17D3">
        <w:fldChar w:fldCharType="end"/>
      </w:r>
      <w:r w:rsidRPr="005B17D3">
        <w:t xml:space="preserve"> process. It should be noted that not all batch processes support arguments. See the Operations Manual for specifics.</w:t>
      </w:r>
    </w:p>
    <w:p w14:paraId="7D1FCA8A" w14:textId="77777777" w:rsidR="00BE52CE" w:rsidRPr="005B17D3" w:rsidRDefault="00BE52CE" w:rsidP="00EF3896">
      <w:pPr>
        <w:pStyle w:val="ListBull2"/>
      </w:pPr>
      <w:r w:rsidRPr="005B17D3">
        <w:t>Name: The batch process job name</w:t>
      </w:r>
      <w:r w:rsidRPr="005B17D3">
        <w:fldChar w:fldCharType="begin"/>
      </w:r>
      <w:r w:rsidRPr="005B17D3">
        <w:instrText xml:space="preserve"> XE "Batch:Job Name" </w:instrText>
      </w:r>
      <w:r w:rsidRPr="005B17D3">
        <w:fldChar w:fldCharType="end"/>
      </w:r>
      <w:r w:rsidRPr="005B17D3">
        <w:t>.</w:t>
      </w:r>
    </w:p>
    <w:p w14:paraId="47AA0E63" w14:textId="77777777" w:rsidR="00BE52CE" w:rsidRPr="005B17D3" w:rsidRDefault="00BE52CE" w:rsidP="00EF3896">
      <w:pPr>
        <w:pStyle w:val="ListBull2"/>
      </w:pPr>
      <w:r w:rsidRPr="005B17D3">
        <w:t>Description: A description for the particular batch process.</w:t>
      </w:r>
    </w:p>
    <w:p w14:paraId="61F6C85A" w14:textId="77777777" w:rsidR="00BE52CE" w:rsidRPr="005B17D3" w:rsidRDefault="00BE52CE" w:rsidP="00EF3896">
      <w:pPr>
        <w:pStyle w:val="ListBull2"/>
      </w:pPr>
      <w:r w:rsidRPr="005B17D3">
        <w:t>Next Scheduled Fire Time: The next date/time the batch process is scheduled to run.</w:t>
      </w:r>
    </w:p>
    <w:p w14:paraId="5370FD1C" w14:textId="77777777" w:rsidR="00BE52CE" w:rsidRPr="005B17D3" w:rsidRDefault="00BE52CE" w:rsidP="00EF3896">
      <w:pPr>
        <w:pStyle w:val="ListBull2"/>
      </w:pPr>
      <w:r w:rsidRPr="005B17D3">
        <w:t>Scheduled Trigger Status: The scheduled trigger status for the batch process.</w:t>
      </w:r>
    </w:p>
    <w:p w14:paraId="30AB01E6" w14:textId="77777777" w:rsidR="00BE52CE" w:rsidRPr="005B17D3" w:rsidRDefault="00BE52CE" w:rsidP="00EF3896">
      <w:pPr>
        <w:pStyle w:val="ListBull2"/>
      </w:pPr>
      <w:r w:rsidRPr="005B17D3">
        <w:t>Invocation Args (if supported):</w:t>
      </w:r>
    </w:p>
    <w:p w14:paraId="2B74AF85" w14:textId="77777777" w:rsidR="00BE52CE" w:rsidRPr="005B17D3" w:rsidRDefault="00BE52CE" w:rsidP="00EF3896">
      <w:pPr>
        <w:pStyle w:val="ListBull2"/>
      </w:pPr>
      <w:r w:rsidRPr="005B17D3">
        <w:t>Enter any supported Arguments here.</w:t>
      </w:r>
    </w:p>
    <w:p w14:paraId="602BA2F0" w14:textId="77777777" w:rsidR="0017772C" w:rsidRPr="005B17D3" w:rsidRDefault="0017772C" w:rsidP="00EF3896">
      <w:pPr>
        <w:pStyle w:val="ScreenFieldDesc"/>
        <w:rPr>
          <w:b/>
        </w:rPr>
      </w:pPr>
    </w:p>
    <w:p w14:paraId="367E486D" w14:textId="28A51537" w:rsidR="00BE52CE" w:rsidRPr="005B17D3" w:rsidRDefault="00BE52CE" w:rsidP="00EF3896">
      <w:pPr>
        <w:pStyle w:val="ScreenFieldDesc"/>
        <w:rPr>
          <w:b/>
        </w:rPr>
      </w:pPr>
      <w:r w:rsidRPr="005B17D3">
        <w:rPr>
          <w:b/>
        </w:rPr>
        <w:t xml:space="preserve">Config </w:t>
      </w:r>
    </w:p>
    <w:p w14:paraId="25AD3F89" w14:textId="77777777" w:rsidR="00BE52CE" w:rsidRPr="005B17D3" w:rsidRDefault="00BE52CE" w:rsidP="00EF3896">
      <w:pPr>
        <w:pStyle w:val="ScreenFieldDesc"/>
      </w:pPr>
      <w:r w:rsidRPr="005B17D3">
        <w:rPr>
          <w:i/>
        </w:rPr>
        <w:t>Config</w:t>
      </w:r>
      <w:r w:rsidRPr="005B17D3">
        <w:t xml:space="preserve"> is an action that allows the user to customize a batch process configuration. A user can specify an e-mail distribution list and set the trigger status to: </w:t>
      </w:r>
    </w:p>
    <w:p w14:paraId="026B3E9E" w14:textId="77777777" w:rsidR="00BE52CE" w:rsidRPr="005B17D3" w:rsidRDefault="00BE52CE" w:rsidP="00884662">
      <w:pPr>
        <w:pStyle w:val="ScreenFieldDesc"/>
        <w:numPr>
          <w:ilvl w:val="0"/>
          <w:numId w:val="215"/>
        </w:numPr>
      </w:pPr>
      <w:r w:rsidRPr="005B17D3">
        <w:t xml:space="preserve">WAITING: the batch process will run at its next scheduled execution date/time, or </w:t>
      </w:r>
    </w:p>
    <w:p w14:paraId="674DF0B0" w14:textId="77777777" w:rsidR="00BE52CE" w:rsidRPr="005B17D3" w:rsidRDefault="00BE52CE" w:rsidP="00884662">
      <w:pPr>
        <w:pStyle w:val="ScreenFieldDesc"/>
        <w:numPr>
          <w:ilvl w:val="0"/>
          <w:numId w:val="215"/>
        </w:numPr>
      </w:pPr>
      <w:r w:rsidRPr="005B17D3">
        <w:t>PAUSED: the batch process is put "on hold" and will not run until the status is set back to WAITING.</w:t>
      </w:r>
    </w:p>
    <w:p w14:paraId="3417801C" w14:textId="77777777" w:rsidR="00BE52CE" w:rsidRPr="005B17D3" w:rsidRDefault="00BE52CE" w:rsidP="00EF3896">
      <w:pPr>
        <w:pStyle w:val="ListBull2"/>
      </w:pPr>
      <w:r w:rsidRPr="005B17D3">
        <w:t>Email</w:t>
      </w:r>
      <w:r w:rsidRPr="005B17D3">
        <w:fldChar w:fldCharType="begin"/>
      </w:r>
      <w:r w:rsidRPr="005B17D3">
        <w:instrText xml:space="preserve"> XE "Email:Distribution List" </w:instrText>
      </w:r>
      <w:r w:rsidRPr="005B17D3">
        <w:fldChar w:fldCharType="end"/>
      </w:r>
      <w:r w:rsidRPr="005B17D3">
        <w:t xml:space="preserve"> Distribution List: Any email distributions.</w:t>
      </w:r>
    </w:p>
    <w:p w14:paraId="049A796F" w14:textId="77777777" w:rsidR="00BE52CE" w:rsidRPr="005B17D3" w:rsidRDefault="00BE52CE" w:rsidP="00EF3896">
      <w:pPr>
        <w:pStyle w:val="ListBull2"/>
      </w:pPr>
      <w:r w:rsidRPr="005B17D3">
        <w:t xml:space="preserve">Trigger Status: </w:t>
      </w:r>
      <w:r w:rsidRPr="005B17D3">
        <w:fldChar w:fldCharType="begin"/>
      </w:r>
      <w:r w:rsidRPr="005B17D3">
        <w:instrText xml:space="preserve"> XE "User:Process Management:Actions:update Trigger Status" </w:instrText>
      </w:r>
      <w:r w:rsidRPr="005B17D3">
        <w:fldChar w:fldCharType="end"/>
      </w:r>
      <w:r w:rsidRPr="005B17D3">
        <w:t>Update the Trigger Status between Waiting and Paused.</w:t>
      </w:r>
    </w:p>
    <w:p w14:paraId="55F8EBAF" w14:textId="77777777" w:rsidR="0017772C" w:rsidRPr="005B17D3" w:rsidRDefault="0017772C" w:rsidP="00EF3896">
      <w:pPr>
        <w:pStyle w:val="ScreenFieldDesc"/>
        <w:rPr>
          <w:b/>
        </w:rPr>
      </w:pPr>
    </w:p>
    <w:p w14:paraId="353140D6" w14:textId="0516C7BA" w:rsidR="00BE52CE" w:rsidRPr="005B17D3" w:rsidRDefault="00BE52CE" w:rsidP="00EF3896">
      <w:pPr>
        <w:pStyle w:val="ScreenFieldDesc"/>
        <w:rPr>
          <w:b/>
        </w:rPr>
      </w:pPr>
      <w:r w:rsidRPr="005B17D3">
        <w:rPr>
          <w:b/>
        </w:rPr>
        <w:t>History</w:t>
      </w:r>
    </w:p>
    <w:p w14:paraId="3D911D58" w14:textId="49766C7E" w:rsidR="00BE52CE" w:rsidRPr="005B17D3" w:rsidRDefault="00BE52CE" w:rsidP="00EF3896">
      <w:pPr>
        <w:pStyle w:val="ScreenFieldDesc"/>
        <w:rPr>
          <w:rFonts w:cs="Arial"/>
        </w:rPr>
      </w:pPr>
      <w:r w:rsidRPr="005B17D3">
        <w:rPr>
          <w:rFonts w:cs="Arial"/>
          <w:i/>
        </w:rPr>
        <w:t>History</w:t>
      </w:r>
      <w:r w:rsidRPr="005B17D3">
        <w:rPr>
          <w:rFonts w:cs="Arial"/>
        </w:rPr>
        <w:t xml:space="preserve"> displays</w:t>
      </w:r>
      <w:r w:rsidRPr="005B17D3">
        <w:rPr>
          <w:rFonts w:cs="Arial"/>
        </w:rPr>
        <w:fldChar w:fldCharType="begin"/>
      </w:r>
      <w:r w:rsidRPr="005B17D3">
        <w:instrText xml:space="preserve"> XE "</w:instrText>
      </w:r>
      <w:r w:rsidRPr="005B17D3">
        <w:rPr>
          <w:rFonts w:cs="Arial"/>
        </w:rPr>
        <w:instrText>View:</w:instrText>
      </w:r>
      <w:r w:rsidRPr="005B17D3">
        <w:instrText xml:space="preserve">Batch Process Management:the Batch Process run history" </w:instrText>
      </w:r>
      <w:r w:rsidRPr="005B17D3">
        <w:rPr>
          <w:rFonts w:cs="Arial"/>
        </w:rPr>
        <w:fldChar w:fldCharType="end"/>
      </w:r>
      <w:r w:rsidRPr="005B17D3">
        <w:rPr>
          <w:rFonts w:cs="Arial"/>
        </w:rPr>
        <w:t xml:space="preserve"> the Batch</w:t>
      </w:r>
      <w:r w:rsidRPr="005B17D3">
        <w:rPr>
          <w:rFonts w:cs="Arial"/>
        </w:rPr>
        <w:fldChar w:fldCharType="begin"/>
      </w:r>
      <w:r w:rsidRPr="005B17D3">
        <w:instrText xml:space="preserve"> XE "Batch:Process" </w:instrText>
      </w:r>
      <w:r w:rsidRPr="005B17D3">
        <w:rPr>
          <w:rFonts w:cs="Arial"/>
        </w:rPr>
        <w:fldChar w:fldCharType="end"/>
      </w:r>
      <w:r w:rsidRPr="005B17D3">
        <w:rPr>
          <w:rFonts w:cs="Arial"/>
        </w:rPr>
        <w:t xml:space="preserve"> Process run history.</w:t>
      </w:r>
    </w:p>
    <w:p w14:paraId="5F2D0865" w14:textId="77777777" w:rsidR="0017772C" w:rsidRPr="005B17D3" w:rsidRDefault="0017772C" w:rsidP="0017772C">
      <w:pPr>
        <w:pStyle w:val="ScreenField"/>
      </w:pPr>
    </w:p>
    <w:p w14:paraId="031F9D60" w14:textId="77777777" w:rsidR="00BE52CE" w:rsidRPr="005B17D3" w:rsidRDefault="00BE52CE" w:rsidP="00EF3896">
      <w:pPr>
        <w:pStyle w:val="Heading4"/>
      </w:pPr>
      <w:bookmarkStart w:id="880" w:name="_Toc31622232"/>
      <w:bookmarkStart w:id="881" w:name="_Toc289864789"/>
      <w:bookmarkStart w:id="882" w:name="_Toc394920786"/>
      <w:bookmarkStart w:id="883" w:name="_Toc406571123"/>
      <w:bookmarkStart w:id="884" w:name="_Toc478746554"/>
      <w:bookmarkStart w:id="885" w:name="_Toc482888484"/>
      <w:r w:rsidRPr="005B17D3">
        <w:t>Active</w:t>
      </w:r>
      <w:bookmarkEnd w:id="880"/>
    </w:p>
    <w:bookmarkEnd w:id="881"/>
    <w:bookmarkEnd w:id="882"/>
    <w:bookmarkEnd w:id="883"/>
    <w:bookmarkEnd w:id="884"/>
    <w:bookmarkEnd w:id="885"/>
    <w:p w14:paraId="6EE52EA2" w14:textId="77777777" w:rsidR="00BE52CE" w:rsidRPr="005B17D3" w:rsidRDefault="00BE52CE" w:rsidP="00EF3896">
      <w:pPr>
        <w:pStyle w:val="BodyTextBullet2"/>
      </w:pPr>
      <w:r w:rsidRPr="005B17D3">
        <w:t xml:space="preserve">The </w:t>
      </w:r>
      <w:r w:rsidRPr="005B17D3">
        <w:rPr>
          <w:i/>
        </w:rPr>
        <w:t>Active</w:t>
      </w:r>
      <w:r w:rsidRPr="005B17D3">
        <w:t xml:space="preserve"> screen displays the currently running, and recently run batch processes that encountered an error</w:t>
      </w:r>
      <w:r w:rsidRPr="005B17D3">
        <w:fldChar w:fldCharType="begin"/>
      </w:r>
      <w:r w:rsidRPr="005B17D3">
        <w:instrText xml:space="preserve"> XE "Error:Batch Processes" </w:instrText>
      </w:r>
      <w:r w:rsidRPr="005B17D3">
        <w:fldChar w:fldCharType="end"/>
      </w:r>
      <w:r w:rsidRPr="005B17D3">
        <w:t>. There are two "Action</w:t>
      </w:r>
      <w:r w:rsidRPr="005B17D3">
        <w:fldChar w:fldCharType="begin"/>
      </w:r>
      <w:r w:rsidRPr="005B17D3">
        <w:instrText xml:space="preserve"> XE "</w:instrText>
      </w:r>
      <w:r w:rsidRPr="005B17D3">
        <w:rPr>
          <w:b/>
        </w:rPr>
        <w:instrText>Actions</w:instrText>
      </w:r>
      <w:r w:rsidRPr="005B17D3">
        <w:instrText xml:space="preserve">" </w:instrText>
      </w:r>
      <w:r w:rsidRPr="005B17D3">
        <w:fldChar w:fldCharType="end"/>
      </w:r>
      <w:r w:rsidRPr="005B17D3">
        <w:t xml:space="preserve">s" a user can perform on the listed batch processes: </w:t>
      </w:r>
      <w:r w:rsidRPr="005B17D3">
        <w:rPr>
          <w:b/>
        </w:rPr>
        <w:t>Cancel</w:t>
      </w:r>
      <w:r w:rsidRPr="005B17D3">
        <w:t xml:space="preserve"> and </w:t>
      </w:r>
      <w:r w:rsidRPr="005B17D3">
        <w:rPr>
          <w:b/>
        </w:rPr>
        <w:t>Error</w:t>
      </w:r>
      <w:r w:rsidRPr="005B17D3">
        <w:t>.</w:t>
      </w:r>
    </w:p>
    <w:p w14:paraId="693AF6FC" w14:textId="77777777" w:rsidR="00BE52CE" w:rsidRPr="005B17D3" w:rsidRDefault="00BE52CE" w:rsidP="00EF3896">
      <w:pPr>
        <w:pStyle w:val="BodyTextBullet2"/>
      </w:pPr>
      <w:r w:rsidRPr="005B17D3">
        <w:t>Once completed, they can be seen in the Action</w:t>
      </w:r>
      <w:r w:rsidRPr="005B17D3">
        <w:fldChar w:fldCharType="begin"/>
      </w:r>
      <w:r w:rsidRPr="005B17D3">
        <w:instrText xml:space="preserve"> XE "Actions:History" </w:instrText>
      </w:r>
      <w:r w:rsidRPr="005B17D3">
        <w:fldChar w:fldCharType="end"/>
      </w:r>
      <w:r w:rsidRPr="005B17D3">
        <w:t xml:space="preserve">s/History section of the </w:t>
      </w:r>
      <w:r w:rsidRPr="005B17D3">
        <w:rPr>
          <w:b/>
        </w:rPr>
        <w:t>Batch</w:t>
      </w:r>
      <w:r w:rsidRPr="005B17D3">
        <w:rPr>
          <w:b/>
        </w:rPr>
        <w:fldChar w:fldCharType="begin"/>
      </w:r>
      <w:r w:rsidRPr="005B17D3">
        <w:rPr>
          <w:b/>
        </w:rPr>
        <w:instrText xml:space="preserve"> XE "</w:instrText>
      </w:r>
      <w:r w:rsidRPr="005B17D3">
        <w:rPr>
          <w:b/>
          <w:sz w:val="16"/>
          <w:szCs w:val="16"/>
        </w:rPr>
        <w:instrText>Batch:</w:instrText>
      </w:r>
      <w:r w:rsidRPr="005B17D3">
        <w:rPr>
          <w:b/>
        </w:rPr>
        <w:instrText xml:space="preserve">Process Management" </w:instrText>
      </w:r>
      <w:r w:rsidRPr="005B17D3">
        <w:rPr>
          <w:b/>
        </w:rPr>
        <w:fldChar w:fldCharType="end"/>
      </w:r>
      <w:r w:rsidRPr="005B17D3">
        <w:rPr>
          <w:b/>
        </w:rPr>
        <w:t xml:space="preserve"> Process Management</w:t>
      </w:r>
      <w:r w:rsidRPr="005B17D3">
        <w:t xml:space="preserve"> tab.</w:t>
      </w:r>
    </w:p>
    <w:p w14:paraId="16221550" w14:textId="77777777" w:rsidR="00BE52CE" w:rsidRPr="005B17D3" w:rsidRDefault="00BE52CE" w:rsidP="00EF3896">
      <w:pPr>
        <w:pStyle w:val="ScreenName"/>
      </w:pPr>
      <w:r w:rsidRPr="005B17D3">
        <w:t>Actively Running Batch Processes</w:t>
      </w:r>
    </w:p>
    <w:p w14:paraId="349869E4" w14:textId="77777777" w:rsidR="00BE52CE" w:rsidRPr="005B17D3" w:rsidRDefault="00BE52CE" w:rsidP="00EF3896">
      <w:pPr>
        <w:pStyle w:val="ScreenField"/>
      </w:pPr>
      <w:r w:rsidRPr="005B17D3">
        <w:t xml:space="preserve">Name </w:t>
      </w:r>
    </w:p>
    <w:p w14:paraId="562322C6" w14:textId="77777777" w:rsidR="00BE52CE" w:rsidRPr="005B17D3" w:rsidRDefault="00BE52CE" w:rsidP="00EF3896">
      <w:pPr>
        <w:pStyle w:val="ScreenFieldDesc"/>
      </w:pPr>
      <w:r w:rsidRPr="005B17D3">
        <w:rPr>
          <w:i/>
        </w:rPr>
        <w:t xml:space="preserve">Name </w:t>
      </w:r>
      <w:r w:rsidRPr="005B17D3">
        <w:t>is the Batch Process job name.</w:t>
      </w:r>
    </w:p>
    <w:p w14:paraId="0FB187A8" w14:textId="77777777" w:rsidR="0017772C" w:rsidRPr="005B17D3" w:rsidRDefault="0017772C" w:rsidP="00EF3896">
      <w:pPr>
        <w:pStyle w:val="ScreenField"/>
      </w:pPr>
    </w:p>
    <w:p w14:paraId="1CF9E2B2" w14:textId="5DA7F6BD" w:rsidR="00BE52CE" w:rsidRPr="005B17D3" w:rsidRDefault="00BE52CE" w:rsidP="00EF3896">
      <w:pPr>
        <w:pStyle w:val="ScreenField"/>
      </w:pPr>
      <w:r w:rsidRPr="005B17D3">
        <w:t xml:space="preserve">Start Date </w:t>
      </w:r>
    </w:p>
    <w:p w14:paraId="397A7532" w14:textId="77777777" w:rsidR="00BE52CE" w:rsidRPr="005B17D3" w:rsidRDefault="00BE52CE" w:rsidP="00EF3896">
      <w:pPr>
        <w:pStyle w:val="ScreenFieldDesc"/>
      </w:pPr>
      <w:r w:rsidRPr="005B17D3">
        <w:rPr>
          <w:i/>
        </w:rPr>
        <w:t>Start Date</w:t>
      </w:r>
      <w:r w:rsidRPr="005B17D3">
        <w:t xml:space="preserve"> is the Date/Time the Batch Process completed.</w:t>
      </w:r>
    </w:p>
    <w:p w14:paraId="32871388" w14:textId="77777777" w:rsidR="0017772C" w:rsidRPr="005B17D3" w:rsidRDefault="0017772C" w:rsidP="00EF3896">
      <w:pPr>
        <w:pStyle w:val="ScreenField"/>
      </w:pPr>
    </w:p>
    <w:p w14:paraId="29EED14A" w14:textId="28ADE717" w:rsidR="00BE52CE" w:rsidRPr="005B17D3" w:rsidRDefault="00BE52CE" w:rsidP="00EF3896">
      <w:pPr>
        <w:pStyle w:val="ScreenField"/>
      </w:pPr>
      <w:r w:rsidRPr="005B17D3">
        <w:t xml:space="preserve">Run By </w:t>
      </w:r>
    </w:p>
    <w:p w14:paraId="49DFBA5B" w14:textId="77777777" w:rsidR="00BE52CE" w:rsidRPr="005B17D3" w:rsidRDefault="00BE52CE" w:rsidP="00EF3896">
      <w:pPr>
        <w:pStyle w:val="ScreenFieldDesc"/>
      </w:pPr>
      <w:r w:rsidRPr="005B17D3">
        <w:rPr>
          <w:i/>
        </w:rPr>
        <w:t>Run By</w:t>
      </w:r>
      <w:r w:rsidRPr="005B17D3">
        <w:t xml:space="preserve"> is the function that initiated the Batch Process.</w:t>
      </w:r>
    </w:p>
    <w:p w14:paraId="731FE92C" w14:textId="77777777" w:rsidR="0017772C" w:rsidRPr="005B17D3" w:rsidRDefault="0017772C" w:rsidP="00EF3896">
      <w:pPr>
        <w:pStyle w:val="ScreenField"/>
      </w:pPr>
    </w:p>
    <w:p w14:paraId="26FD10EC" w14:textId="03050866" w:rsidR="00BE52CE" w:rsidRPr="005B17D3" w:rsidRDefault="00BE52CE" w:rsidP="00EF3896">
      <w:pPr>
        <w:pStyle w:val="ScreenField"/>
      </w:pPr>
      <w:r w:rsidRPr="005B17D3">
        <w:t xml:space="preserve">Statistics </w:t>
      </w:r>
    </w:p>
    <w:p w14:paraId="557EFBBC" w14:textId="77777777" w:rsidR="00BE52CE" w:rsidRPr="005B17D3" w:rsidRDefault="00BE52CE" w:rsidP="00EF3896">
      <w:pPr>
        <w:pStyle w:val="ScreenFieldDesc"/>
      </w:pPr>
      <w:r w:rsidRPr="005B17D3">
        <w:rPr>
          <w:i/>
        </w:rPr>
        <w:t xml:space="preserve">Statistics </w:t>
      </w:r>
      <w:r w:rsidRPr="005B17D3">
        <w:t>displays statistical information for the Batch Process.</w:t>
      </w:r>
    </w:p>
    <w:p w14:paraId="241D1FF5" w14:textId="77777777" w:rsidR="0017772C" w:rsidRPr="005B17D3" w:rsidRDefault="0017772C" w:rsidP="00EF3896">
      <w:pPr>
        <w:pStyle w:val="ScreenField"/>
      </w:pPr>
    </w:p>
    <w:p w14:paraId="038C3883" w14:textId="2A413F10" w:rsidR="00BE52CE" w:rsidRPr="005B17D3" w:rsidRDefault="00BE52CE" w:rsidP="00EF3896">
      <w:pPr>
        <w:pStyle w:val="ScreenField"/>
      </w:pPr>
      <w:r w:rsidRPr="005B17D3">
        <w:t xml:space="preserve">Actions </w:t>
      </w:r>
    </w:p>
    <w:p w14:paraId="3560AB91" w14:textId="77777777" w:rsidR="00BE52CE" w:rsidRPr="005B17D3" w:rsidRDefault="00BE52CE" w:rsidP="00EF3896">
      <w:pPr>
        <w:pStyle w:val="ScreenFieldDesc"/>
      </w:pPr>
      <w:r w:rsidRPr="005B17D3">
        <w:rPr>
          <w:i/>
        </w:rPr>
        <w:t>Actions</w:t>
      </w:r>
      <w:r w:rsidRPr="005B17D3">
        <w:t xml:space="preserve"> are the actions available for the Batch</w:t>
      </w:r>
      <w:r w:rsidRPr="005B17D3">
        <w:fldChar w:fldCharType="begin"/>
      </w:r>
      <w:r w:rsidRPr="005B17D3">
        <w:instrText xml:space="preserve"> XE "Batch:Process" </w:instrText>
      </w:r>
      <w:r w:rsidRPr="005B17D3">
        <w:fldChar w:fldCharType="end"/>
      </w:r>
      <w:r w:rsidRPr="005B17D3">
        <w:t xml:space="preserve"> Processes. They are:</w:t>
      </w:r>
    </w:p>
    <w:p w14:paraId="4EFC28EE" w14:textId="77777777" w:rsidR="0017772C" w:rsidRPr="005B17D3" w:rsidRDefault="0017772C" w:rsidP="00EF3896">
      <w:pPr>
        <w:pStyle w:val="ScreenField"/>
      </w:pPr>
    </w:p>
    <w:p w14:paraId="58A2B96F" w14:textId="0C5FB700" w:rsidR="00BE52CE" w:rsidRPr="005B17D3" w:rsidRDefault="00BE52CE" w:rsidP="00EF3896">
      <w:pPr>
        <w:pStyle w:val="ScreenField"/>
      </w:pPr>
      <w:r w:rsidRPr="005B17D3">
        <w:t xml:space="preserve">Cancel </w:t>
      </w:r>
    </w:p>
    <w:p w14:paraId="75B0B668" w14:textId="77777777" w:rsidR="00BE52CE" w:rsidRPr="005B17D3" w:rsidRDefault="00BE52CE" w:rsidP="00EF3896">
      <w:pPr>
        <w:pStyle w:val="ScreenFieldDesc"/>
        <w:rPr>
          <w:rFonts w:cs="Arial"/>
          <w:iCs/>
        </w:rPr>
      </w:pPr>
      <w:r w:rsidRPr="005B17D3">
        <w:rPr>
          <w:i/>
        </w:rPr>
        <w:t>Cancel</w:t>
      </w:r>
      <w:r w:rsidRPr="005B17D3">
        <w:t xml:space="preserve"> allows the user to cancel (or stop) a currently running process</w:t>
      </w:r>
    </w:p>
    <w:p w14:paraId="36D080C1" w14:textId="77777777" w:rsidR="0017772C" w:rsidRPr="005B17D3" w:rsidRDefault="0017772C" w:rsidP="00EF3896">
      <w:pPr>
        <w:pStyle w:val="ScreenField"/>
      </w:pPr>
    </w:p>
    <w:p w14:paraId="1752A0E1" w14:textId="3ABB1990" w:rsidR="00BE52CE" w:rsidRPr="005B17D3" w:rsidRDefault="00BE52CE" w:rsidP="00EF3896">
      <w:pPr>
        <w:pStyle w:val="ScreenField"/>
      </w:pPr>
      <w:r w:rsidRPr="005B17D3">
        <w:t>Error</w:t>
      </w:r>
    </w:p>
    <w:p w14:paraId="57F29D32" w14:textId="77E844FA" w:rsidR="00BE52CE" w:rsidRPr="005B17D3" w:rsidRDefault="00BE52CE" w:rsidP="00EF3896">
      <w:pPr>
        <w:pStyle w:val="ScreenFieldDesc"/>
      </w:pPr>
      <w:r w:rsidRPr="005B17D3">
        <w:rPr>
          <w:i/>
        </w:rPr>
        <w:t>Error</w:t>
      </w:r>
      <w:r w:rsidRPr="005B17D3">
        <w:t xml:space="preserve"> allows the user to remove a Batch Process that encountered an error from the Active list</w:t>
      </w:r>
    </w:p>
    <w:p w14:paraId="24AB14FF" w14:textId="77777777" w:rsidR="0017772C" w:rsidRPr="005B17D3" w:rsidRDefault="0017772C" w:rsidP="0017772C">
      <w:pPr>
        <w:pStyle w:val="ScreenField"/>
      </w:pPr>
    </w:p>
    <w:bookmarkStart w:id="886" w:name="IdentifyPendingApps"/>
    <w:bookmarkStart w:id="887" w:name="Admin_E_E_Service"/>
    <w:bookmarkEnd w:id="886"/>
    <w:p w14:paraId="11856F9E" w14:textId="77777777" w:rsidR="00BE52CE" w:rsidRPr="005B17D3" w:rsidRDefault="00BE52CE" w:rsidP="00EF3896">
      <w:pPr>
        <w:pStyle w:val="Heading3"/>
      </w:pPr>
      <w:r w:rsidRPr="005B17D3">
        <w:fldChar w:fldCharType="begin"/>
      </w:r>
      <w:r w:rsidRPr="005B17D3">
        <w:instrText xml:space="preserve"> XE "E&amp;E Service:Service Accounts " \* MERGEFORMAT </w:instrText>
      </w:r>
      <w:r w:rsidRPr="005B17D3">
        <w:fldChar w:fldCharType="end"/>
      </w:r>
      <w:bookmarkStart w:id="888" w:name="_Toc289864790"/>
      <w:bookmarkStart w:id="889" w:name="_Toc394920787"/>
      <w:bookmarkStart w:id="890" w:name="_Toc406571124"/>
      <w:bookmarkStart w:id="891" w:name="_Toc478746555"/>
      <w:bookmarkStart w:id="892" w:name="_Toc482888485"/>
      <w:bookmarkStart w:id="893" w:name="_Toc31622233"/>
      <w:r w:rsidRPr="005B17D3">
        <w:t>E&amp;E Service</w:t>
      </w:r>
      <w:bookmarkEnd w:id="888"/>
      <w:bookmarkEnd w:id="889"/>
      <w:bookmarkEnd w:id="890"/>
      <w:bookmarkEnd w:id="891"/>
      <w:bookmarkEnd w:id="892"/>
      <w:bookmarkEnd w:id="893"/>
    </w:p>
    <w:bookmarkEnd w:id="887"/>
    <w:p w14:paraId="4717BBD1" w14:textId="77777777" w:rsidR="00BE52CE" w:rsidRPr="005B17D3" w:rsidRDefault="00BE52CE" w:rsidP="00EF3896">
      <w:pPr>
        <w:pStyle w:val="BodyTextBullet2"/>
      </w:pPr>
      <w:r w:rsidRPr="005B17D3">
        <w:t xml:space="preserve">ES supports requests for data or information regarding the enrollment or eligibility of Veterans on an as-needed basis. Carrying out the system specific information request, an Enrollment Web Service broker request is made from other systems to ES. </w:t>
      </w:r>
    </w:p>
    <w:p w14:paraId="748D1C56" w14:textId="77777777" w:rsidR="00BE52CE" w:rsidRPr="005B17D3" w:rsidRDefault="00BE52CE" w:rsidP="00EF3896">
      <w:pPr>
        <w:pStyle w:val="BodyTextBullet2"/>
      </w:pPr>
      <w:r w:rsidRPr="005B17D3">
        <w:t>The HEC defines the “views” of data that are provided to authorized service consumers (</w:t>
      </w:r>
      <w:r w:rsidRPr="005B17D3">
        <w:rPr>
          <w:i/>
        </w:rPr>
        <w:t>Service Accounts</w:t>
      </w:r>
      <w:r w:rsidRPr="005B17D3">
        <w:t xml:space="preserve">) for the Enrollment Web Service. Each </w:t>
      </w:r>
      <w:r w:rsidRPr="005B17D3">
        <w:rPr>
          <w:i/>
        </w:rPr>
        <w:t xml:space="preserve">Service </w:t>
      </w:r>
      <w:r w:rsidRPr="005B17D3">
        <w:rPr>
          <w:i/>
          <w:caps/>
        </w:rPr>
        <w:t>a</w:t>
      </w:r>
      <w:r w:rsidRPr="005B17D3">
        <w:rPr>
          <w:i/>
        </w:rPr>
        <w:t>ccount</w:t>
      </w:r>
      <w:r w:rsidRPr="005B17D3">
        <w:t xml:space="preserve"> will have a unique view of the data based on the need-to-know and applicable restrictions on data usage. A </w:t>
      </w:r>
      <w:r w:rsidRPr="005B17D3">
        <w:rPr>
          <w:i/>
        </w:rPr>
        <w:t>Service Account</w:t>
      </w:r>
      <w:r w:rsidRPr="005B17D3">
        <w:t xml:space="preserve"> can be given access to multiple </w:t>
      </w:r>
      <w:r w:rsidRPr="005B17D3">
        <w:rPr>
          <w:i/>
        </w:rPr>
        <w:t>Service Requests</w:t>
      </w:r>
      <w:r w:rsidRPr="005B17D3">
        <w:t xml:space="preserve">, and a </w:t>
      </w:r>
      <w:r w:rsidRPr="005B17D3">
        <w:rPr>
          <w:i/>
        </w:rPr>
        <w:t>Service Request</w:t>
      </w:r>
      <w:r w:rsidRPr="005B17D3">
        <w:t xml:space="preserve"> can be shared by many </w:t>
      </w:r>
      <w:r w:rsidRPr="005B17D3">
        <w:rPr>
          <w:i/>
        </w:rPr>
        <w:t>Service Accounts</w:t>
      </w:r>
      <w:r w:rsidRPr="005B17D3">
        <w:t>.</w:t>
      </w:r>
    </w:p>
    <w:p w14:paraId="64850028" w14:textId="77777777" w:rsidR="00BE52CE" w:rsidRPr="005B17D3" w:rsidRDefault="00BE52CE" w:rsidP="00EF3896">
      <w:pPr>
        <w:pStyle w:val="BodyTextBullet2"/>
      </w:pPr>
      <w:r w:rsidRPr="005B17D3">
        <w:t>Example Service Requests are: Person Demographics, Person Eligibility, etc.</w:t>
      </w:r>
    </w:p>
    <w:p w14:paraId="5D63F48B" w14:textId="52513CF3" w:rsidR="00BE52CE" w:rsidRPr="005B17D3" w:rsidRDefault="00BE52CE" w:rsidP="00EF3896">
      <w:pPr>
        <w:pStyle w:val="BodyTextBullet2"/>
      </w:pPr>
      <w:r w:rsidRPr="005B17D3">
        <w:t xml:space="preserve">The </w:t>
      </w:r>
      <w:r w:rsidRPr="005B17D3">
        <w:rPr>
          <w:i/>
          <w:iCs/>
        </w:rPr>
        <w:t>E&amp;E Service</w:t>
      </w:r>
      <w:r w:rsidRPr="005B17D3">
        <w:t xml:space="preserve"> </w:t>
      </w:r>
      <w:r w:rsidRPr="005B17D3">
        <w:rPr>
          <w:i/>
        </w:rPr>
        <w:t>Account Management</w:t>
      </w:r>
      <w:r w:rsidRPr="005B17D3">
        <w:t xml:space="preserve"> list screen enables HEC users to view current existing </w:t>
      </w:r>
      <w:r w:rsidRPr="005B17D3">
        <w:rPr>
          <w:i/>
        </w:rPr>
        <w:t>Service Accounts</w:t>
      </w:r>
      <w:r w:rsidRPr="005B17D3">
        <w:t xml:space="preserve">, update existing </w:t>
      </w:r>
      <w:r w:rsidRPr="005B17D3">
        <w:rPr>
          <w:i/>
        </w:rPr>
        <w:t>Service Accounts,</w:t>
      </w:r>
      <w:r w:rsidRPr="005B17D3">
        <w:t xml:space="preserve"> or add a new </w:t>
      </w:r>
      <w:r w:rsidRPr="005B17D3">
        <w:rPr>
          <w:i/>
        </w:rPr>
        <w:t>Service Account</w:t>
      </w:r>
      <w:r w:rsidRPr="005B17D3">
        <w:t xml:space="preserve"> for the E&amp;E Web Service interface user.</w:t>
      </w:r>
    </w:p>
    <w:p w14:paraId="119C069B" w14:textId="77777777" w:rsidR="0017772C" w:rsidRPr="005B17D3" w:rsidRDefault="0017772C" w:rsidP="00EF3896">
      <w:pPr>
        <w:pStyle w:val="BodyTextBullet2"/>
      </w:pPr>
    </w:p>
    <w:p w14:paraId="5EA9558E" w14:textId="1B611395" w:rsidR="00BE52CE" w:rsidRPr="005B17D3" w:rsidRDefault="00BE52CE" w:rsidP="00EF3896">
      <w:pPr>
        <w:pStyle w:val="Heading4"/>
      </w:pPr>
      <w:r w:rsidRPr="005B17D3">
        <w:fldChar w:fldCharType="begin"/>
      </w:r>
      <w:r w:rsidRPr="005B17D3">
        <w:instrText xml:space="preserve"> XE "E&amp;E Service:Account Management " \* MERGEFORMAT </w:instrText>
      </w:r>
      <w:r w:rsidRPr="005B17D3">
        <w:fldChar w:fldCharType="end"/>
      </w:r>
      <w:bookmarkStart w:id="894" w:name="_Toc289864792"/>
      <w:bookmarkStart w:id="895" w:name="_Toc394920789"/>
      <w:bookmarkStart w:id="896" w:name="_Toc406571126"/>
      <w:bookmarkStart w:id="897" w:name="_Toc31622234"/>
      <w:r w:rsidRPr="005B17D3">
        <w:t>Service Accounts</w:t>
      </w:r>
      <w:bookmarkEnd w:id="894"/>
      <w:bookmarkEnd w:id="895"/>
      <w:bookmarkEnd w:id="896"/>
      <w:bookmarkEnd w:id="897"/>
    </w:p>
    <w:p w14:paraId="2144195B" w14:textId="77777777" w:rsidR="00BE52CE" w:rsidRPr="005B17D3" w:rsidRDefault="00BE52CE" w:rsidP="00EF3896">
      <w:pPr>
        <w:pStyle w:val="ScreenName"/>
      </w:pPr>
      <w:r w:rsidRPr="005B17D3">
        <w:t>E&amp;E Service Account Management</w:t>
      </w:r>
    </w:p>
    <w:p w14:paraId="4C8D79B2" w14:textId="77777777" w:rsidR="00BE52CE" w:rsidRPr="005B17D3" w:rsidRDefault="00BE52CE" w:rsidP="00EF3896">
      <w:pPr>
        <w:pStyle w:val="ScreenField"/>
      </w:pPr>
      <w:r w:rsidRPr="005B17D3">
        <w:rPr>
          <w:rStyle w:val="StyleDrop-downhotspot11ptUnderline"/>
          <w:bCs w:val="0"/>
          <w:iCs w:val="0"/>
          <w:sz w:val="24"/>
          <w:u w:val="none"/>
        </w:rPr>
        <w:t>Account Name</w:t>
      </w:r>
    </w:p>
    <w:p w14:paraId="6A827FFF" w14:textId="77777777" w:rsidR="00BE52CE" w:rsidRPr="005B17D3" w:rsidRDefault="00BE52CE" w:rsidP="00EF3896">
      <w:pPr>
        <w:pStyle w:val="ScreenFieldDesc"/>
      </w:pPr>
      <w:r w:rsidRPr="005B17D3">
        <w:t xml:space="preserve">Click an </w:t>
      </w:r>
      <w:r w:rsidRPr="005B17D3">
        <w:rPr>
          <w:i/>
        </w:rPr>
        <w:t>Account Name</w:t>
      </w:r>
      <w:r w:rsidRPr="005B17D3">
        <w:t xml:space="preserve"> to edit/update the </w:t>
      </w:r>
      <w:r w:rsidRPr="005B17D3">
        <w:rPr>
          <w:i/>
        </w:rPr>
        <w:t>Service Account</w:t>
      </w:r>
      <w:r w:rsidRPr="005B17D3">
        <w:t xml:space="preserve"> from the Update Service Account screen.</w:t>
      </w:r>
    </w:p>
    <w:p w14:paraId="642EB153" w14:textId="77777777" w:rsidR="0017772C" w:rsidRPr="005B17D3" w:rsidRDefault="0017772C" w:rsidP="00EF3896">
      <w:pPr>
        <w:pStyle w:val="ScreenField"/>
        <w:rPr>
          <w:rStyle w:val="StyleDrop-downhotspot11ptUnderline"/>
          <w:bCs w:val="0"/>
          <w:iCs w:val="0"/>
          <w:sz w:val="24"/>
          <w:u w:val="none"/>
        </w:rPr>
      </w:pPr>
    </w:p>
    <w:p w14:paraId="2B754DC7" w14:textId="28AF3270" w:rsidR="00BE52CE" w:rsidRPr="005B17D3" w:rsidRDefault="00BE52CE" w:rsidP="00EF3896">
      <w:pPr>
        <w:pStyle w:val="ScreenField"/>
      </w:pPr>
      <w:r w:rsidRPr="005B17D3">
        <w:rPr>
          <w:rStyle w:val="StyleDrop-downhotspot11ptUnderline"/>
          <w:bCs w:val="0"/>
          <w:iCs w:val="0"/>
          <w:sz w:val="24"/>
          <w:u w:val="none"/>
        </w:rPr>
        <w:t>Contact Name</w:t>
      </w:r>
    </w:p>
    <w:p w14:paraId="4E359399" w14:textId="77777777" w:rsidR="00BE52CE" w:rsidRPr="005B17D3" w:rsidRDefault="00BE52CE" w:rsidP="00EF3896">
      <w:pPr>
        <w:pStyle w:val="ScreenFieldDesc"/>
      </w:pPr>
      <w:r w:rsidRPr="005B17D3">
        <w:rPr>
          <w:i/>
        </w:rPr>
        <w:t>Contact Name</w:t>
      </w:r>
      <w:r w:rsidRPr="005B17D3">
        <w:t xml:space="preserve"> displays the current </w:t>
      </w:r>
      <w:r w:rsidRPr="005B17D3">
        <w:rPr>
          <w:i/>
        </w:rPr>
        <w:t>Contact Name</w:t>
      </w:r>
      <w:r w:rsidRPr="005B17D3">
        <w:t xml:space="preserve"> for the </w:t>
      </w:r>
      <w:r w:rsidRPr="005B17D3">
        <w:rPr>
          <w:i/>
        </w:rPr>
        <w:t>Account Name</w:t>
      </w:r>
      <w:r w:rsidRPr="005B17D3">
        <w:t>.</w:t>
      </w:r>
    </w:p>
    <w:p w14:paraId="6973A78F" w14:textId="77777777" w:rsidR="0017772C" w:rsidRPr="005B17D3" w:rsidRDefault="0017772C" w:rsidP="00EF3896">
      <w:pPr>
        <w:pStyle w:val="ScreenField"/>
        <w:rPr>
          <w:rStyle w:val="StyleDrop-downhotspot11ptUnderline"/>
          <w:bCs w:val="0"/>
          <w:iCs w:val="0"/>
          <w:sz w:val="24"/>
          <w:u w:val="none"/>
        </w:rPr>
      </w:pPr>
    </w:p>
    <w:p w14:paraId="786C3948" w14:textId="6E55B7A8" w:rsidR="00BE52CE" w:rsidRPr="005B17D3" w:rsidRDefault="00BE52CE" w:rsidP="00EF3896">
      <w:pPr>
        <w:pStyle w:val="ScreenField"/>
      </w:pPr>
      <w:r w:rsidRPr="005B17D3">
        <w:rPr>
          <w:rStyle w:val="StyleDrop-downhotspot11ptUnderline"/>
          <w:bCs w:val="0"/>
          <w:iCs w:val="0"/>
          <w:sz w:val="24"/>
          <w:u w:val="none"/>
        </w:rPr>
        <w:t>Phone:</w:t>
      </w:r>
    </w:p>
    <w:p w14:paraId="6ADE8427" w14:textId="77777777" w:rsidR="00BE52CE" w:rsidRPr="005B17D3" w:rsidRDefault="00BE52CE" w:rsidP="00EF3896">
      <w:pPr>
        <w:pStyle w:val="ScreenFieldDesc"/>
      </w:pPr>
      <w:r w:rsidRPr="005B17D3">
        <w:rPr>
          <w:i/>
        </w:rPr>
        <w:t>Phone</w:t>
      </w:r>
      <w:r w:rsidRPr="005B17D3">
        <w:t xml:space="preserve"> displays the current </w:t>
      </w:r>
      <w:r w:rsidRPr="005B17D3">
        <w:rPr>
          <w:i/>
        </w:rPr>
        <w:t>Phone</w:t>
      </w:r>
      <w:r w:rsidRPr="005B17D3">
        <w:t xml:space="preserve"> number for the </w:t>
      </w:r>
      <w:r w:rsidRPr="005B17D3">
        <w:rPr>
          <w:i/>
        </w:rPr>
        <w:t>Account Name</w:t>
      </w:r>
      <w:r w:rsidRPr="005B17D3">
        <w:t>.</w:t>
      </w:r>
    </w:p>
    <w:p w14:paraId="5527F6B5" w14:textId="77777777" w:rsidR="0017772C" w:rsidRPr="005B17D3" w:rsidRDefault="0017772C" w:rsidP="00EF3896">
      <w:pPr>
        <w:pStyle w:val="ScreenField"/>
      </w:pPr>
    </w:p>
    <w:p w14:paraId="7580B5E4" w14:textId="14EFF8C9" w:rsidR="00BE52CE" w:rsidRPr="005B17D3" w:rsidRDefault="00BE52CE" w:rsidP="00EF3896">
      <w:pPr>
        <w:pStyle w:val="ScreenField"/>
      </w:pPr>
      <w:r w:rsidRPr="005B17D3">
        <w:t>Active:</w:t>
      </w:r>
    </w:p>
    <w:p w14:paraId="65CED10E" w14:textId="77777777" w:rsidR="00BE52CE" w:rsidRPr="005B17D3" w:rsidRDefault="00BE52CE" w:rsidP="00EF3896">
      <w:pPr>
        <w:pStyle w:val="ScreenFieldDesc"/>
      </w:pPr>
      <w:r w:rsidRPr="005B17D3">
        <w:rPr>
          <w:i/>
        </w:rPr>
        <w:t xml:space="preserve">Active </w:t>
      </w:r>
      <w:r w:rsidRPr="005B17D3">
        <w:t xml:space="preserve">indicates whether this service account is active or not. </w:t>
      </w:r>
      <w:r w:rsidRPr="005B17D3">
        <w:rPr>
          <w:b/>
          <w:bCs/>
        </w:rPr>
        <w:t>Yes</w:t>
      </w:r>
      <w:r w:rsidRPr="005B17D3">
        <w:t xml:space="preserve"> indicates it is active.</w:t>
      </w:r>
    </w:p>
    <w:p w14:paraId="4A36EF36" w14:textId="77777777" w:rsidR="00BE52CE" w:rsidRPr="005B17D3" w:rsidRDefault="00BE52CE" w:rsidP="00EF3896">
      <w:pPr>
        <w:pStyle w:val="ScreenName"/>
      </w:pPr>
      <w:bookmarkStart w:id="898" w:name="_Toc289864794"/>
      <w:bookmarkStart w:id="899" w:name="_Toc394920791"/>
      <w:bookmarkStart w:id="900" w:name="_Toc406571128"/>
      <w:r w:rsidRPr="005B17D3">
        <w:t>Update Service Account</w:t>
      </w:r>
    </w:p>
    <w:p w14:paraId="3883BE63" w14:textId="77777777" w:rsidR="00BE52CE" w:rsidRPr="005B17D3" w:rsidRDefault="00BE52CE" w:rsidP="00EF3896">
      <w:pPr>
        <w:pStyle w:val="BodyTextBullet2"/>
      </w:pPr>
      <w:r w:rsidRPr="005B17D3">
        <w:t xml:space="preserve">The </w:t>
      </w:r>
      <w:r w:rsidRPr="005B17D3">
        <w:rPr>
          <w:i/>
          <w:iCs/>
        </w:rPr>
        <w:t>E&amp;E Update Service</w:t>
      </w:r>
      <w:r w:rsidRPr="005B17D3">
        <w:t xml:space="preserve"> </w:t>
      </w:r>
      <w:r w:rsidRPr="005B17D3">
        <w:rPr>
          <w:i/>
        </w:rPr>
        <w:t>Account</w:t>
      </w:r>
      <w:r w:rsidRPr="005B17D3">
        <w:t xml:space="preserve"> screen enables the user to update existing </w:t>
      </w:r>
      <w:r w:rsidRPr="005B17D3">
        <w:rPr>
          <w:i/>
        </w:rPr>
        <w:t>Service Accounts</w:t>
      </w:r>
      <w:r w:rsidRPr="005B17D3">
        <w:t>.</w:t>
      </w:r>
    </w:p>
    <w:p w14:paraId="312BB8A7" w14:textId="77777777" w:rsidR="00BE52CE" w:rsidRPr="005B17D3" w:rsidRDefault="00BE52CE" w:rsidP="00EF3896">
      <w:pPr>
        <w:pStyle w:val="BodyTextBullet2"/>
      </w:pPr>
      <w:r w:rsidRPr="005B17D3">
        <w:t>While the</w:t>
      </w:r>
      <w:r w:rsidRPr="005B17D3">
        <w:rPr>
          <w:noProof/>
        </w:rPr>
        <w:drawing>
          <wp:inline distT="0" distB="0" distL="0" distR="0" wp14:anchorId="4E87BAA9" wp14:editId="4810D377">
            <wp:extent cx="119380" cy="119380"/>
            <wp:effectExtent l="19050" t="0" r="0" b="0"/>
            <wp:docPr id="597" name="Picture 597" descr="required fiel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7" descr="required field symbol"/>
                    <pic:cNvPicPr>
                      <a:picLocks noChangeAspect="1" noChangeArrowheads="1"/>
                    </pic:cNvPicPr>
                  </pic:nvPicPr>
                  <pic:blipFill>
                    <a:blip r:embed="rId33" cstate="print"/>
                    <a:srcRect/>
                    <a:stretch>
                      <a:fillRect/>
                    </a:stretch>
                  </pic:blipFill>
                  <pic:spPr bwMode="auto">
                    <a:xfrm>
                      <a:off x="0" y="0"/>
                      <a:ext cx="119380" cy="119380"/>
                    </a:xfrm>
                    <a:prstGeom prst="rect">
                      <a:avLst/>
                    </a:prstGeom>
                    <a:noFill/>
                    <a:ln w="9525">
                      <a:noFill/>
                      <a:miter lim="800000"/>
                      <a:headEnd/>
                      <a:tailEnd/>
                    </a:ln>
                  </pic:spPr>
                </pic:pic>
              </a:graphicData>
            </a:graphic>
          </wp:inline>
        </w:drawing>
      </w:r>
      <w:r w:rsidRPr="005B17D3">
        <w:t xml:space="preserve"> fields indicate they are required, updates to these fields are optional. However, if a field value is deleted, a replacement value must be entered. These required fields cannot be blank.</w:t>
      </w:r>
    </w:p>
    <w:p w14:paraId="7557AC97" w14:textId="7993292E" w:rsidR="00BE52CE" w:rsidRPr="005B17D3" w:rsidRDefault="00BE52CE" w:rsidP="00EF3896">
      <w:pPr>
        <w:pStyle w:val="BodyTextBullet2"/>
      </w:pPr>
      <w:r w:rsidRPr="005B17D3">
        <w:t xml:space="preserve">The </w:t>
      </w:r>
      <w:r w:rsidRPr="005B17D3">
        <w:rPr>
          <w:b/>
          <w:color w:val="000000" w:themeColor="text1"/>
        </w:rPr>
        <w:t>Add New Service Account</w:t>
      </w:r>
      <w:r w:rsidRPr="005B17D3">
        <w:rPr>
          <w:color w:val="000000" w:themeColor="text1"/>
        </w:rPr>
        <w:t xml:space="preserve"> </w:t>
      </w:r>
      <w:r w:rsidRPr="005B17D3">
        <w:t xml:space="preserve">link allows the HEC user to add a new </w:t>
      </w:r>
      <w:r w:rsidRPr="005B17D3">
        <w:rPr>
          <w:i/>
        </w:rPr>
        <w:t>Service Account</w:t>
      </w:r>
      <w:r w:rsidRPr="005B17D3">
        <w:t>. See</w:t>
      </w:r>
      <w:r w:rsidRPr="005B17D3">
        <w:rPr>
          <w:i/>
        </w:rPr>
        <w:t xml:space="preserve"> </w:t>
      </w:r>
      <w:r w:rsidRPr="005B17D3">
        <w:t>the</w:t>
      </w:r>
      <w:r w:rsidRPr="005B17D3">
        <w:rPr>
          <w:i/>
        </w:rPr>
        <w:t xml:space="preserve"> Add New Service Account</w:t>
      </w:r>
      <w:r w:rsidRPr="005B17D3">
        <w:t xml:space="preserve"> section for more information.</w:t>
      </w:r>
    </w:p>
    <w:p w14:paraId="1D9FC592" w14:textId="77777777" w:rsidR="005C3446" w:rsidRPr="005B17D3" w:rsidRDefault="005C3446" w:rsidP="00EF3896">
      <w:pPr>
        <w:pStyle w:val="BodyTextBullet2"/>
      </w:pPr>
    </w:p>
    <w:p w14:paraId="3F851976" w14:textId="77777777" w:rsidR="00BE52CE" w:rsidRPr="005B17D3" w:rsidRDefault="00BE52CE" w:rsidP="00EF3896">
      <w:pPr>
        <w:pStyle w:val="ScreenField"/>
      </w:pPr>
      <w:r w:rsidRPr="005B17D3">
        <w:rPr>
          <w:noProof/>
        </w:rPr>
        <w:drawing>
          <wp:inline distT="0" distB="0" distL="0" distR="0" wp14:anchorId="488D4F8D" wp14:editId="7031AD76">
            <wp:extent cx="119380" cy="119380"/>
            <wp:effectExtent l="19050" t="0" r="0" b="0"/>
            <wp:docPr id="598" name="Picture 598" descr="required fiel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8" descr="required field symbol"/>
                    <pic:cNvPicPr>
                      <a:picLocks noChangeAspect="1" noChangeArrowheads="1"/>
                    </pic:cNvPicPr>
                  </pic:nvPicPr>
                  <pic:blipFill>
                    <a:blip r:embed="rId33" cstate="print"/>
                    <a:srcRect/>
                    <a:stretch>
                      <a:fillRect/>
                    </a:stretch>
                  </pic:blipFill>
                  <pic:spPr bwMode="auto">
                    <a:xfrm>
                      <a:off x="0" y="0"/>
                      <a:ext cx="119380" cy="119380"/>
                    </a:xfrm>
                    <a:prstGeom prst="rect">
                      <a:avLst/>
                    </a:prstGeom>
                    <a:noFill/>
                    <a:ln w="9525">
                      <a:noFill/>
                      <a:miter lim="800000"/>
                      <a:headEnd/>
                      <a:tailEnd/>
                    </a:ln>
                  </pic:spPr>
                </pic:pic>
              </a:graphicData>
            </a:graphic>
          </wp:inline>
        </w:drawing>
      </w:r>
      <w:r w:rsidRPr="005B17D3">
        <w:rPr>
          <w:rStyle w:val="StyleDrop-downhotspot11ptUnderline"/>
          <w:bCs w:val="0"/>
          <w:iCs w:val="0"/>
          <w:sz w:val="24"/>
          <w:u w:val="none"/>
        </w:rPr>
        <w:t>Account Name:</w:t>
      </w:r>
    </w:p>
    <w:p w14:paraId="702EA067" w14:textId="156B2F42" w:rsidR="00BE52CE" w:rsidRPr="005B17D3" w:rsidRDefault="00BE52CE" w:rsidP="00EF3896">
      <w:pPr>
        <w:pStyle w:val="ScreenFieldDesc"/>
      </w:pPr>
      <w:r w:rsidRPr="005B17D3">
        <w:t xml:space="preserve">Users may update the </w:t>
      </w:r>
      <w:r w:rsidRPr="005B17D3">
        <w:rPr>
          <w:i/>
        </w:rPr>
        <w:t>Account Name</w:t>
      </w:r>
      <w:r w:rsidRPr="005B17D3">
        <w:t>. This is a freeform field.</w:t>
      </w:r>
    </w:p>
    <w:p w14:paraId="4C00B9D0" w14:textId="77777777" w:rsidR="005C3446" w:rsidRPr="005B17D3" w:rsidRDefault="005C3446" w:rsidP="005C3446">
      <w:pPr>
        <w:pStyle w:val="ScreenField"/>
      </w:pPr>
    </w:p>
    <w:p w14:paraId="47CC75C5" w14:textId="77777777" w:rsidR="00BE52CE" w:rsidRPr="005B17D3" w:rsidRDefault="00BE52CE" w:rsidP="00EF3896">
      <w:pPr>
        <w:pStyle w:val="ScreenField"/>
      </w:pPr>
      <w:r w:rsidRPr="005B17D3">
        <w:rPr>
          <w:noProof/>
        </w:rPr>
        <w:drawing>
          <wp:inline distT="0" distB="0" distL="0" distR="0" wp14:anchorId="3CD86E85" wp14:editId="5614B876">
            <wp:extent cx="119380" cy="119380"/>
            <wp:effectExtent l="19050" t="0" r="0" b="0"/>
            <wp:docPr id="599" name="Picture 599" descr="required fiel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9" descr="required field symbol"/>
                    <pic:cNvPicPr>
                      <a:picLocks noChangeAspect="1" noChangeArrowheads="1"/>
                    </pic:cNvPicPr>
                  </pic:nvPicPr>
                  <pic:blipFill>
                    <a:blip r:embed="rId33" cstate="print"/>
                    <a:srcRect/>
                    <a:stretch>
                      <a:fillRect/>
                    </a:stretch>
                  </pic:blipFill>
                  <pic:spPr bwMode="auto">
                    <a:xfrm>
                      <a:off x="0" y="0"/>
                      <a:ext cx="119380" cy="119380"/>
                    </a:xfrm>
                    <a:prstGeom prst="rect">
                      <a:avLst/>
                    </a:prstGeom>
                    <a:noFill/>
                    <a:ln w="9525">
                      <a:noFill/>
                      <a:miter lim="800000"/>
                      <a:headEnd/>
                      <a:tailEnd/>
                    </a:ln>
                  </pic:spPr>
                </pic:pic>
              </a:graphicData>
            </a:graphic>
          </wp:inline>
        </w:drawing>
      </w:r>
      <w:r w:rsidRPr="005B17D3">
        <w:rPr>
          <w:rStyle w:val="StyleDrop-downhotspot11ptUnderline"/>
          <w:bCs w:val="0"/>
          <w:iCs w:val="0"/>
          <w:sz w:val="24"/>
          <w:u w:val="none"/>
        </w:rPr>
        <w:t>Password:</w:t>
      </w:r>
    </w:p>
    <w:p w14:paraId="09CEE534" w14:textId="52E53B4D" w:rsidR="00BE52CE" w:rsidRPr="005B17D3" w:rsidRDefault="00BE52CE" w:rsidP="00EF3896">
      <w:pPr>
        <w:pStyle w:val="ScreenFieldDesc"/>
      </w:pPr>
      <w:r w:rsidRPr="005B17D3">
        <w:t xml:space="preserve">Users may update the </w:t>
      </w:r>
      <w:r w:rsidRPr="005B17D3">
        <w:rPr>
          <w:i/>
        </w:rPr>
        <w:t>Password</w:t>
      </w:r>
      <w:r w:rsidRPr="005B17D3">
        <w:t xml:space="preserve">. Selecting the </w:t>
      </w:r>
      <w:r w:rsidRPr="005B17D3">
        <w:rPr>
          <w:i/>
        </w:rPr>
        <w:t>Change Password</w:t>
      </w:r>
      <w:r w:rsidRPr="005B17D3">
        <w:t xml:space="preserve"> check box enables the user to update the password.</w:t>
      </w:r>
    </w:p>
    <w:p w14:paraId="3F20D18A" w14:textId="77777777" w:rsidR="005C3446" w:rsidRPr="005B17D3" w:rsidRDefault="005C3446" w:rsidP="005C3446">
      <w:pPr>
        <w:pStyle w:val="ScreenField"/>
      </w:pPr>
    </w:p>
    <w:p w14:paraId="613BBF2D" w14:textId="77777777" w:rsidR="00BE52CE" w:rsidRPr="005B17D3" w:rsidRDefault="00BE52CE" w:rsidP="00EF3896">
      <w:pPr>
        <w:pStyle w:val="RulesandMore"/>
      </w:pPr>
      <w:r w:rsidRPr="005B17D3">
        <w:t>More…</w:t>
      </w:r>
    </w:p>
    <w:p w14:paraId="4C21FF88" w14:textId="77777777" w:rsidR="00BE52CE" w:rsidRPr="005B17D3" w:rsidRDefault="00BE52CE" w:rsidP="00EF3896">
      <w:pPr>
        <w:pStyle w:val="ListBull2"/>
      </w:pPr>
      <w:r w:rsidRPr="005B17D3">
        <w:t xml:space="preserve">The </w:t>
      </w:r>
      <w:r w:rsidRPr="005B17D3">
        <w:rPr>
          <w:b/>
          <w:i/>
        </w:rPr>
        <w:t xml:space="preserve">Password </w:t>
      </w:r>
      <w:r w:rsidRPr="005B17D3">
        <w:t>field cannot be changed from within the field itself. To change the</w:t>
      </w:r>
      <w:r w:rsidRPr="005B17D3">
        <w:rPr>
          <w:b/>
          <w:i/>
        </w:rPr>
        <w:t xml:space="preserve"> Password</w:t>
      </w:r>
      <w:r w:rsidRPr="005B17D3">
        <w:t xml:space="preserve"> field, the user must first mark the </w:t>
      </w:r>
      <w:r w:rsidRPr="005B17D3">
        <w:rPr>
          <w:i/>
        </w:rPr>
        <w:t>Change Password</w:t>
      </w:r>
      <w:r w:rsidRPr="005B17D3">
        <w:t xml:space="preserve"> checkbox. After doing so, the system deletes the current password in the </w:t>
      </w:r>
      <w:r w:rsidRPr="005B17D3">
        <w:rPr>
          <w:b/>
          <w:i/>
        </w:rPr>
        <w:t>Password</w:t>
      </w:r>
      <w:r w:rsidRPr="005B17D3">
        <w:rPr>
          <w:b/>
        </w:rPr>
        <w:t xml:space="preserve"> </w:t>
      </w:r>
      <w:r w:rsidRPr="005B17D3">
        <w:t>field and allows the user to enter a new password.</w:t>
      </w:r>
    </w:p>
    <w:p w14:paraId="4F54EA9C" w14:textId="77777777" w:rsidR="00BE52CE" w:rsidRPr="005B17D3" w:rsidRDefault="00BE52CE" w:rsidP="00EF3896">
      <w:pPr>
        <w:pStyle w:val="RulesandMore"/>
        <w:rPr>
          <w:rStyle w:val="Expandingtext"/>
          <w:sz w:val="18"/>
          <w:szCs w:val="18"/>
        </w:rPr>
      </w:pPr>
      <w:r w:rsidRPr="005B17D3">
        <w:t>Rules</w:t>
      </w:r>
      <w:r w:rsidRPr="005B17D3">
        <w:rPr>
          <w:rStyle w:val="Expandingtext"/>
          <w:b w:val="0"/>
          <w:i w:val="0"/>
          <w:sz w:val="18"/>
          <w:szCs w:val="18"/>
        </w:rPr>
        <w:t>...</w:t>
      </w:r>
      <w:r w:rsidRPr="005B17D3">
        <w:rPr>
          <w:rStyle w:val="Expandingtext"/>
          <w:sz w:val="18"/>
          <w:szCs w:val="18"/>
        </w:rPr>
        <w:t xml:space="preserve"> </w:t>
      </w:r>
    </w:p>
    <w:p w14:paraId="07B93339" w14:textId="77777777" w:rsidR="00BE52CE" w:rsidRPr="005B17D3" w:rsidRDefault="00BE52CE" w:rsidP="00EF3896">
      <w:pPr>
        <w:pStyle w:val="ListBull2"/>
      </w:pPr>
      <w:r w:rsidRPr="005B17D3">
        <w:t>Password</w:t>
      </w:r>
      <w:r w:rsidRPr="005B17D3">
        <w:fldChar w:fldCharType="begin"/>
      </w:r>
      <w:r w:rsidRPr="005B17D3">
        <w:instrText xml:space="preserve"> XE "</w:instrText>
      </w:r>
      <w:r w:rsidRPr="005B17D3">
        <w:rPr>
          <w:bCs/>
          <w:iCs/>
        </w:rPr>
        <w:instrText>Password:</w:instrText>
      </w:r>
      <w:r w:rsidRPr="005B17D3">
        <w:instrText xml:space="preserve">Rules..." </w:instrText>
      </w:r>
      <w:r w:rsidRPr="005B17D3">
        <w:fldChar w:fldCharType="end"/>
      </w:r>
      <w:r w:rsidRPr="005B17D3">
        <w:t>s must be a minimum of 8 characters and a maximum of 32 characters.</w:t>
      </w:r>
    </w:p>
    <w:p w14:paraId="66EECF4C" w14:textId="77777777" w:rsidR="00BE52CE" w:rsidRPr="005B17D3" w:rsidRDefault="00BE52CE" w:rsidP="00EF3896">
      <w:pPr>
        <w:pStyle w:val="ListBull2"/>
      </w:pPr>
      <w:r w:rsidRPr="005B17D3">
        <w:t>Passwords must contain at least three of the following 4 types of characters: lower case letters, upper case letters, numbers and special characters (!@#^$%$&amp;*-_ +=).</w:t>
      </w:r>
    </w:p>
    <w:p w14:paraId="72937C49" w14:textId="491E5036" w:rsidR="00BE52CE" w:rsidRPr="005B17D3" w:rsidRDefault="00BE52CE" w:rsidP="00EF3896">
      <w:pPr>
        <w:pStyle w:val="ListBull2"/>
      </w:pPr>
      <w:r w:rsidRPr="005B17D3">
        <w:t>Passwords are case sensitive.</w:t>
      </w:r>
    </w:p>
    <w:p w14:paraId="2AF80AD3" w14:textId="77777777" w:rsidR="005C3446" w:rsidRPr="005B17D3" w:rsidRDefault="005C3446" w:rsidP="005C3446">
      <w:pPr>
        <w:pStyle w:val="ListBull2"/>
        <w:numPr>
          <w:ilvl w:val="0"/>
          <w:numId w:val="0"/>
        </w:numPr>
        <w:ind w:left="1080"/>
      </w:pPr>
    </w:p>
    <w:p w14:paraId="28C09A0C" w14:textId="08C40704" w:rsidR="005C3446" w:rsidRPr="005B17D3" w:rsidRDefault="005B17D3" w:rsidP="005C3446">
      <w:pPr>
        <w:pStyle w:val="ScreenField"/>
      </w:pPr>
      <w:r w:rsidRPr="005B17D3">
        <w:pict w14:anchorId="6C002E77">
          <v:shape id="Picture 601" o:spid="_x0000_i1029" type="#_x0000_t75" alt="required field symbol" style="width:7.5pt;height:7.5pt;visibility:visible;mso-wrap-style:square">
            <v:imagedata r:id="rId97" o:title="required field symbol"/>
          </v:shape>
        </w:pict>
      </w:r>
      <w:r w:rsidR="00BE52CE" w:rsidRPr="005B17D3">
        <w:rPr>
          <w:rStyle w:val="StyleDrop-downhotspot11ptUnderline"/>
          <w:bCs w:val="0"/>
          <w:iCs w:val="0"/>
          <w:sz w:val="24"/>
          <w:u w:val="none"/>
        </w:rPr>
        <w:t>Contact Name:</w:t>
      </w:r>
    </w:p>
    <w:p w14:paraId="59DF18E4" w14:textId="634DC711" w:rsidR="00BE52CE" w:rsidRPr="005B17D3" w:rsidRDefault="00BE52CE" w:rsidP="00EF3896">
      <w:pPr>
        <w:pStyle w:val="ScreenFieldDesc"/>
      </w:pPr>
      <w:r w:rsidRPr="005B17D3">
        <w:t>Users may update the Contact Name. This is a freeform field.</w:t>
      </w:r>
    </w:p>
    <w:p w14:paraId="39DAD43B" w14:textId="77777777" w:rsidR="005C3446" w:rsidRPr="005B17D3" w:rsidRDefault="005C3446" w:rsidP="005C3446">
      <w:pPr>
        <w:pStyle w:val="ScreenField"/>
      </w:pPr>
    </w:p>
    <w:p w14:paraId="5ECAC5E2" w14:textId="77777777" w:rsidR="00BE52CE" w:rsidRPr="005B17D3" w:rsidRDefault="00BE52CE" w:rsidP="00EF3896">
      <w:pPr>
        <w:pStyle w:val="ScreenField"/>
      </w:pPr>
      <w:r w:rsidRPr="005B17D3">
        <w:rPr>
          <w:noProof/>
        </w:rPr>
        <w:drawing>
          <wp:inline distT="0" distB="0" distL="0" distR="0" wp14:anchorId="5974630B" wp14:editId="6108952E">
            <wp:extent cx="119380" cy="119380"/>
            <wp:effectExtent l="19050" t="0" r="0" b="0"/>
            <wp:docPr id="602" name="Picture 602" descr="required fiel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 descr="required field symbol"/>
                    <pic:cNvPicPr>
                      <a:picLocks noChangeAspect="1" noChangeArrowheads="1"/>
                    </pic:cNvPicPr>
                  </pic:nvPicPr>
                  <pic:blipFill>
                    <a:blip r:embed="rId33" cstate="print"/>
                    <a:srcRect/>
                    <a:stretch>
                      <a:fillRect/>
                    </a:stretch>
                  </pic:blipFill>
                  <pic:spPr bwMode="auto">
                    <a:xfrm>
                      <a:off x="0" y="0"/>
                      <a:ext cx="119380" cy="119380"/>
                    </a:xfrm>
                    <a:prstGeom prst="rect">
                      <a:avLst/>
                    </a:prstGeom>
                    <a:noFill/>
                    <a:ln w="9525">
                      <a:noFill/>
                      <a:miter lim="800000"/>
                      <a:headEnd/>
                      <a:tailEnd/>
                    </a:ln>
                  </pic:spPr>
                </pic:pic>
              </a:graphicData>
            </a:graphic>
          </wp:inline>
        </w:drawing>
      </w:r>
      <w:r w:rsidRPr="005B17D3">
        <w:rPr>
          <w:rStyle w:val="StyleDrop-downhotspot11ptUnderline"/>
          <w:bCs w:val="0"/>
          <w:iCs w:val="0"/>
          <w:sz w:val="24"/>
          <w:u w:val="none"/>
        </w:rPr>
        <w:t>Phone:</w:t>
      </w:r>
    </w:p>
    <w:p w14:paraId="24164DE3" w14:textId="1B0CBB58" w:rsidR="00BE52CE" w:rsidRPr="005B17D3" w:rsidRDefault="00BE52CE" w:rsidP="00EF3896">
      <w:pPr>
        <w:pStyle w:val="ScreenFieldDesc"/>
      </w:pPr>
      <w:r w:rsidRPr="005B17D3">
        <w:t xml:space="preserve">Users may update the </w:t>
      </w:r>
      <w:r w:rsidR="00442D2F" w:rsidRPr="005B17D3">
        <w:t>p</w:t>
      </w:r>
      <w:r w:rsidRPr="005B17D3">
        <w:t>hone number. This is a freeform field.</w:t>
      </w:r>
    </w:p>
    <w:p w14:paraId="527BE5A0" w14:textId="77777777" w:rsidR="005C3446" w:rsidRPr="005B17D3" w:rsidRDefault="005C3446" w:rsidP="005C3446">
      <w:pPr>
        <w:pStyle w:val="ScreenField"/>
      </w:pPr>
    </w:p>
    <w:p w14:paraId="06B6CEB1" w14:textId="77777777" w:rsidR="00BE52CE" w:rsidRPr="005B17D3" w:rsidRDefault="00BE52CE" w:rsidP="00EF3896">
      <w:pPr>
        <w:pStyle w:val="ScreenField"/>
      </w:pPr>
      <w:r w:rsidRPr="005B17D3">
        <w:rPr>
          <w:noProof/>
        </w:rPr>
        <w:drawing>
          <wp:inline distT="0" distB="0" distL="0" distR="0" wp14:anchorId="214FED0A" wp14:editId="12455E9E">
            <wp:extent cx="119380" cy="119380"/>
            <wp:effectExtent l="19050" t="0" r="0" b="0"/>
            <wp:docPr id="603" name="Picture 603" descr="required fiel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3" descr="required field symbol"/>
                    <pic:cNvPicPr>
                      <a:picLocks noChangeAspect="1" noChangeArrowheads="1"/>
                    </pic:cNvPicPr>
                  </pic:nvPicPr>
                  <pic:blipFill>
                    <a:blip r:embed="rId33" cstate="print"/>
                    <a:srcRect/>
                    <a:stretch>
                      <a:fillRect/>
                    </a:stretch>
                  </pic:blipFill>
                  <pic:spPr bwMode="auto">
                    <a:xfrm>
                      <a:off x="0" y="0"/>
                      <a:ext cx="119380" cy="119380"/>
                    </a:xfrm>
                    <a:prstGeom prst="rect">
                      <a:avLst/>
                    </a:prstGeom>
                    <a:noFill/>
                    <a:ln w="9525">
                      <a:noFill/>
                      <a:miter lim="800000"/>
                      <a:headEnd/>
                      <a:tailEnd/>
                    </a:ln>
                  </pic:spPr>
                </pic:pic>
              </a:graphicData>
            </a:graphic>
          </wp:inline>
        </w:drawing>
      </w:r>
      <w:r w:rsidRPr="005B17D3">
        <w:t>Active:</w:t>
      </w:r>
    </w:p>
    <w:p w14:paraId="2E240BE2" w14:textId="76250FFA" w:rsidR="00BE52CE" w:rsidRPr="005B17D3" w:rsidRDefault="00BE52CE" w:rsidP="00EF3896">
      <w:pPr>
        <w:pStyle w:val="ScreenFieldDesc"/>
      </w:pPr>
      <w:r w:rsidRPr="005B17D3">
        <w:t xml:space="preserve">Users may change a </w:t>
      </w:r>
      <w:r w:rsidRPr="005B17D3">
        <w:rPr>
          <w:b/>
          <w:bCs/>
        </w:rPr>
        <w:t>Yes</w:t>
      </w:r>
      <w:r w:rsidRPr="005B17D3">
        <w:t xml:space="preserve"> to </w:t>
      </w:r>
      <w:r w:rsidRPr="005B17D3">
        <w:rPr>
          <w:b/>
          <w:bCs/>
        </w:rPr>
        <w:t>No</w:t>
      </w:r>
      <w:r w:rsidRPr="005B17D3">
        <w:rPr>
          <w:bCs/>
        </w:rPr>
        <w:t>,</w:t>
      </w:r>
      <w:r w:rsidRPr="005B17D3">
        <w:t xml:space="preserve"> or vice versa. It may also be left unchanged.</w:t>
      </w:r>
    </w:p>
    <w:p w14:paraId="06E2D665" w14:textId="77777777" w:rsidR="005C3446" w:rsidRPr="005B17D3" w:rsidRDefault="005C3446" w:rsidP="005C3446">
      <w:pPr>
        <w:pStyle w:val="ScreenField"/>
      </w:pPr>
    </w:p>
    <w:p w14:paraId="37E89DB1" w14:textId="77777777" w:rsidR="00BE52CE" w:rsidRPr="005B17D3" w:rsidRDefault="00BE52CE" w:rsidP="00EF3896">
      <w:pPr>
        <w:pStyle w:val="ScreenField"/>
      </w:pPr>
      <w:r w:rsidRPr="005B17D3">
        <w:t>For this service account please select from the following Requests:</w:t>
      </w:r>
    </w:p>
    <w:p w14:paraId="71F658CD" w14:textId="77777777" w:rsidR="00BE52CE" w:rsidRPr="005B17D3" w:rsidRDefault="00BE52CE" w:rsidP="00EF3896">
      <w:pPr>
        <w:pStyle w:val="ScreenFieldDesc"/>
      </w:pPr>
      <w:r w:rsidRPr="005B17D3">
        <w:t>Users may change the service request type by marking a different checkbox. Users have the option of selecting all of the available account information or just a portion.</w:t>
      </w:r>
    </w:p>
    <w:p w14:paraId="12B9B7F2" w14:textId="77777777" w:rsidR="00BE52CE" w:rsidRPr="005B17D3" w:rsidRDefault="00BE52CE" w:rsidP="00474E83">
      <w:pPr>
        <w:pStyle w:val="NoteLightbulb"/>
      </w:pPr>
      <w:r w:rsidRPr="005B17D3">
        <w:rPr>
          <w:b/>
        </w:rPr>
        <w:t>Note</w:t>
      </w:r>
      <w:r w:rsidRPr="005B17D3">
        <w:t>: ES E&amp;E Web Service Offers Community Care VCE Eligibility Indicators are added to this list in ES 5.2</w:t>
      </w:r>
    </w:p>
    <w:p w14:paraId="21313A1B" w14:textId="77777777" w:rsidR="005C3446" w:rsidRPr="005B17D3" w:rsidRDefault="005C3446" w:rsidP="00EF3896">
      <w:pPr>
        <w:pStyle w:val="BodyTextBullet2"/>
      </w:pPr>
    </w:p>
    <w:p w14:paraId="79D281F9" w14:textId="47479BCF" w:rsidR="00BE52CE" w:rsidRPr="005B17D3" w:rsidRDefault="00BE52CE" w:rsidP="00EF3896">
      <w:pPr>
        <w:pStyle w:val="BodyTextBullet2"/>
      </w:pPr>
      <w:r w:rsidRPr="005B17D3">
        <w:t xml:space="preserve">Click the </w:t>
      </w:r>
      <w:r w:rsidRPr="005B17D3">
        <w:rPr>
          <w:b/>
        </w:rPr>
        <w:t>UPDATE</w:t>
      </w:r>
      <w:r w:rsidRPr="005B17D3">
        <w:t xml:space="preserve"> button to update the </w:t>
      </w:r>
      <w:r w:rsidRPr="005B17D3">
        <w:rPr>
          <w:i/>
        </w:rPr>
        <w:t>Service Account</w:t>
      </w:r>
      <w:r w:rsidRPr="005B17D3">
        <w:t xml:space="preserve"> and return to the </w:t>
      </w:r>
      <w:r w:rsidRPr="005B17D3">
        <w:rPr>
          <w:i/>
        </w:rPr>
        <w:t>E&amp;E</w:t>
      </w:r>
      <w:r w:rsidRPr="005B17D3">
        <w:t xml:space="preserve"> </w:t>
      </w:r>
      <w:r w:rsidRPr="005B17D3">
        <w:rPr>
          <w:i/>
        </w:rPr>
        <w:t>Service Account Management</w:t>
      </w:r>
      <w:r w:rsidRPr="005B17D3">
        <w:t xml:space="preserve"> list screen when finished</w:t>
      </w:r>
      <w:r w:rsidR="00B73617" w:rsidRPr="005B17D3">
        <w:t xml:space="preserve"> </w:t>
      </w:r>
      <w:r w:rsidRPr="005B17D3">
        <w:t xml:space="preserve">or </w:t>
      </w:r>
      <w:r w:rsidRPr="005B17D3">
        <w:rPr>
          <w:b/>
        </w:rPr>
        <w:t>CANCEL</w:t>
      </w:r>
      <w:r w:rsidRPr="005B17D3">
        <w:t xml:space="preserve"> to return to the </w:t>
      </w:r>
      <w:r w:rsidRPr="005B17D3">
        <w:rPr>
          <w:i/>
        </w:rPr>
        <w:t>E&amp;E</w:t>
      </w:r>
      <w:r w:rsidRPr="005B17D3">
        <w:t xml:space="preserve"> </w:t>
      </w:r>
      <w:r w:rsidRPr="005B17D3">
        <w:rPr>
          <w:i/>
        </w:rPr>
        <w:t>Service Account Management</w:t>
      </w:r>
      <w:r w:rsidRPr="005B17D3">
        <w:t xml:space="preserve"> list screen without making any changes. The </w:t>
      </w:r>
      <w:r w:rsidRPr="005B17D3">
        <w:rPr>
          <w:b/>
        </w:rPr>
        <w:t>RESET</w:t>
      </w:r>
      <w:r w:rsidRPr="005B17D3">
        <w:t xml:space="preserve"> button will reset all of the fields to their previous values.</w:t>
      </w:r>
    </w:p>
    <w:p w14:paraId="1BD11D1A" w14:textId="77777777" w:rsidR="00BE52CE" w:rsidRPr="005B17D3" w:rsidRDefault="00BE52CE" w:rsidP="00EF3896">
      <w:pPr>
        <w:pStyle w:val="ReqField"/>
      </w:pPr>
      <w:r w:rsidRPr="005B17D3">
        <w:t>Indicates Required Field</w:t>
      </w:r>
    </w:p>
    <w:p w14:paraId="40563ACC" w14:textId="77777777" w:rsidR="00BE52CE" w:rsidRPr="005B17D3" w:rsidRDefault="00BE52CE" w:rsidP="00EF3896">
      <w:pPr>
        <w:pStyle w:val="ScreenName"/>
      </w:pPr>
      <w:r w:rsidRPr="005B17D3">
        <w:t>Add Service Account</w:t>
      </w:r>
    </w:p>
    <w:p w14:paraId="471A8178" w14:textId="788ED27B" w:rsidR="00BE52CE" w:rsidRPr="005B17D3" w:rsidRDefault="00BE52CE" w:rsidP="00EF3896">
      <w:pPr>
        <w:pStyle w:val="ScreenField"/>
        <w:rPr>
          <w:b w:val="0"/>
          <w:i w:val="0"/>
        </w:rPr>
      </w:pPr>
      <w:r w:rsidRPr="005B17D3">
        <w:rPr>
          <w:b w:val="0"/>
          <w:i w:val="0"/>
        </w:rPr>
        <w:t xml:space="preserve">The </w:t>
      </w:r>
      <w:r w:rsidRPr="005B17D3">
        <w:rPr>
          <w:i w:val="0"/>
          <w:color w:val="000000" w:themeColor="text1"/>
        </w:rPr>
        <w:t>Add New Service Account</w:t>
      </w:r>
      <w:bookmarkEnd w:id="898"/>
      <w:bookmarkEnd w:id="899"/>
      <w:bookmarkEnd w:id="900"/>
      <w:r w:rsidRPr="005B17D3">
        <w:rPr>
          <w:b w:val="0"/>
          <w:color w:val="000000" w:themeColor="text1"/>
        </w:rPr>
        <w:t xml:space="preserve"> </w:t>
      </w:r>
      <w:r w:rsidRPr="005B17D3">
        <w:rPr>
          <w:b w:val="0"/>
          <w:i w:val="0"/>
        </w:rPr>
        <w:t xml:space="preserve">link displays the </w:t>
      </w:r>
      <w:r w:rsidRPr="005B17D3">
        <w:rPr>
          <w:b w:val="0"/>
        </w:rPr>
        <w:fldChar w:fldCharType="begin"/>
      </w:r>
      <w:r w:rsidRPr="005B17D3">
        <w:rPr>
          <w:b w:val="0"/>
        </w:rPr>
        <w:instrText xml:space="preserve"> XE "E&amp;E Service:Add Service Account " \* MERGEFORMAT </w:instrText>
      </w:r>
      <w:r w:rsidRPr="005B17D3">
        <w:rPr>
          <w:b w:val="0"/>
        </w:rPr>
        <w:fldChar w:fldCharType="end"/>
      </w:r>
      <w:r w:rsidRPr="005B17D3">
        <w:rPr>
          <w:b w:val="0"/>
          <w:iCs/>
        </w:rPr>
        <w:t>Add Service</w:t>
      </w:r>
      <w:r w:rsidRPr="005B17D3">
        <w:rPr>
          <w:b w:val="0"/>
        </w:rPr>
        <w:t xml:space="preserve"> Account</w:t>
      </w:r>
      <w:r w:rsidRPr="005B17D3">
        <w:rPr>
          <w:b w:val="0"/>
          <w:i w:val="0"/>
        </w:rPr>
        <w:t xml:space="preserve"> screen that enables users to add new Service Accounts.</w:t>
      </w:r>
    </w:p>
    <w:p w14:paraId="1A2DAD20" w14:textId="77777777" w:rsidR="005C3446" w:rsidRPr="005B17D3" w:rsidRDefault="005C3446" w:rsidP="005C3446">
      <w:pPr>
        <w:pStyle w:val="ScreenFieldDesc"/>
      </w:pPr>
    </w:p>
    <w:p w14:paraId="5EE5BEDF" w14:textId="77777777" w:rsidR="00BE52CE" w:rsidRPr="005B17D3" w:rsidRDefault="00BE52CE" w:rsidP="00EF3896">
      <w:pPr>
        <w:pStyle w:val="ScreenField"/>
      </w:pPr>
      <w:r w:rsidRPr="005B17D3">
        <w:rPr>
          <w:noProof/>
        </w:rPr>
        <w:drawing>
          <wp:inline distT="0" distB="0" distL="0" distR="0" wp14:anchorId="0A4B9FE7" wp14:editId="124225DB">
            <wp:extent cx="119380" cy="119380"/>
            <wp:effectExtent l="19050" t="0" r="0" b="0"/>
            <wp:docPr id="590" name="Picture 590" descr="required fiel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0" descr="required field symbol"/>
                    <pic:cNvPicPr>
                      <a:picLocks noChangeAspect="1" noChangeArrowheads="1"/>
                    </pic:cNvPicPr>
                  </pic:nvPicPr>
                  <pic:blipFill>
                    <a:blip r:embed="rId33" cstate="print"/>
                    <a:srcRect/>
                    <a:stretch>
                      <a:fillRect/>
                    </a:stretch>
                  </pic:blipFill>
                  <pic:spPr bwMode="auto">
                    <a:xfrm>
                      <a:off x="0" y="0"/>
                      <a:ext cx="119380" cy="119380"/>
                    </a:xfrm>
                    <a:prstGeom prst="rect">
                      <a:avLst/>
                    </a:prstGeom>
                    <a:noFill/>
                    <a:ln w="9525">
                      <a:noFill/>
                      <a:miter lim="800000"/>
                      <a:headEnd/>
                      <a:tailEnd/>
                    </a:ln>
                  </pic:spPr>
                </pic:pic>
              </a:graphicData>
            </a:graphic>
          </wp:inline>
        </w:drawing>
      </w:r>
      <w:r w:rsidRPr="005B17D3">
        <w:rPr>
          <w:rStyle w:val="StyleDrop-downhotspot11ptUnderline"/>
          <w:bCs w:val="0"/>
          <w:iCs w:val="0"/>
          <w:sz w:val="24"/>
          <w:u w:val="none"/>
        </w:rPr>
        <w:t>Account Name:</w:t>
      </w:r>
    </w:p>
    <w:p w14:paraId="2ED84888" w14:textId="65576297" w:rsidR="00BE52CE" w:rsidRPr="005B17D3" w:rsidRDefault="00BE52CE" w:rsidP="00EF3896">
      <w:pPr>
        <w:pStyle w:val="ScreenFieldDesc"/>
      </w:pPr>
      <w:r w:rsidRPr="005B17D3">
        <w:t>Enter an account name for the new service account.</w:t>
      </w:r>
    </w:p>
    <w:p w14:paraId="646E1D02" w14:textId="77777777" w:rsidR="005C3446" w:rsidRPr="005B17D3" w:rsidRDefault="005C3446" w:rsidP="005C3446">
      <w:pPr>
        <w:pStyle w:val="ScreenField"/>
      </w:pPr>
    </w:p>
    <w:p w14:paraId="3A6342E0" w14:textId="77777777" w:rsidR="00BE52CE" w:rsidRPr="005B17D3" w:rsidRDefault="00BE52CE" w:rsidP="00EF3896">
      <w:pPr>
        <w:pStyle w:val="ScreenField"/>
      </w:pPr>
      <w:r w:rsidRPr="005B17D3">
        <w:rPr>
          <w:noProof/>
        </w:rPr>
        <w:drawing>
          <wp:inline distT="0" distB="0" distL="0" distR="0" wp14:anchorId="0EB2FA3C" wp14:editId="033681B4">
            <wp:extent cx="119380" cy="119380"/>
            <wp:effectExtent l="19050" t="0" r="0" b="0"/>
            <wp:docPr id="591" name="Picture 591" descr="required fiel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1" descr="required field symbol"/>
                    <pic:cNvPicPr>
                      <a:picLocks noChangeAspect="1" noChangeArrowheads="1"/>
                    </pic:cNvPicPr>
                  </pic:nvPicPr>
                  <pic:blipFill>
                    <a:blip r:embed="rId33" cstate="print"/>
                    <a:srcRect/>
                    <a:stretch>
                      <a:fillRect/>
                    </a:stretch>
                  </pic:blipFill>
                  <pic:spPr bwMode="auto">
                    <a:xfrm>
                      <a:off x="0" y="0"/>
                      <a:ext cx="119380" cy="119380"/>
                    </a:xfrm>
                    <a:prstGeom prst="rect">
                      <a:avLst/>
                    </a:prstGeom>
                    <a:noFill/>
                    <a:ln w="9525">
                      <a:noFill/>
                      <a:miter lim="800000"/>
                      <a:headEnd/>
                      <a:tailEnd/>
                    </a:ln>
                  </pic:spPr>
                </pic:pic>
              </a:graphicData>
            </a:graphic>
          </wp:inline>
        </w:drawing>
      </w:r>
      <w:r w:rsidRPr="005B17D3">
        <w:rPr>
          <w:rStyle w:val="StyleDrop-downhotspot11ptUnderline"/>
          <w:bCs w:val="0"/>
          <w:iCs w:val="0"/>
          <w:sz w:val="24"/>
          <w:u w:val="none"/>
        </w:rPr>
        <w:t>Password:</w:t>
      </w:r>
    </w:p>
    <w:p w14:paraId="0D09716E" w14:textId="77777777" w:rsidR="00BE52CE" w:rsidRPr="005B17D3" w:rsidRDefault="00BE52CE" w:rsidP="00EF3896">
      <w:pPr>
        <w:pStyle w:val="ScreenFieldDesc"/>
      </w:pPr>
      <w:r w:rsidRPr="005B17D3">
        <w:t xml:space="preserve">The </w:t>
      </w:r>
      <w:r w:rsidRPr="005B17D3">
        <w:rPr>
          <w:i/>
        </w:rPr>
        <w:t>Password</w:t>
      </w:r>
      <w:r w:rsidRPr="005B17D3">
        <w:t xml:space="preserve"> field requires a password for the new service account.</w:t>
      </w:r>
    </w:p>
    <w:p w14:paraId="3E514B93" w14:textId="77777777" w:rsidR="00BE52CE" w:rsidRPr="005B17D3" w:rsidRDefault="00BE52CE" w:rsidP="00EF3896">
      <w:pPr>
        <w:pStyle w:val="RulesandMore"/>
        <w:rPr>
          <w:rStyle w:val="Expandingtext"/>
          <w:sz w:val="18"/>
          <w:szCs w:val="18"/>
        </w:rPr>
      </w:pPr>
      <w:r w:rsidRPr="005B17D3">
        <w:t>Rules</w:t>
      </w:r>
      <w:r w:rsidRPr="005B17D3">
        <w:rPr>
          <w:rStyle w:val="Expandingtext"/>
          <w:b w:val="0"/>
          <w:i w:val="0"/>
          <w:sz w:val="18"/>
          <w:szCs w:val="18"/>
        </w:rPr>
        <w:t>...</w:t>
      </w:r>
      <w:r w:rsidRPr="005B17D3">
        <w:rPr>
          <w:rStyle w:val="Expandingtext"/>
          <w:sz w:val="18"/>
          <w:szCs w:val="18"/>
        </w:rPr>
        <w:t xml:space="preserve"> </w:t>
      </w:r>
    </w:p>
    <w:p w14:paraId="4FCD0C3C" w14:textId="77777777" w:rsidR="00BE52CE" w:rsidRPr="005B17D3" w:rsidRDefault="00BE52CE" w:rsidP="00884662">
      <w:pPr>
        <w:pStyle w:val="BodyTextBullet2"/>
        <w:numPr>
          <w:ilvl w:val="0"/>
          <w:numId w:val="117"/>
        </w:numPr>
      </w:pPr>
      <w:r w:rsidRPr="005B17D3">
        <w:t>Password</w:t>
      </w:r>
      <w:r w:rsidRPr="005B17D3">
        <w:fldChar w:fldCharType="begin"/>
      </w:r>
      <w:r w:rsidRPr="005B17D3">
        <w:instrText xml:space="preserve"> XE "</w:instrText>
      </w:r>
      <w:r w:rsidRPr="005B17D3">
        <w:rPr>
          <w:iCs/>
        </w:rPr>
        <w:instrText>Password:</w:instrText>
      </w:r>
      <w:r w:rsidRPr="005B17D3">
        <w:instrText xml:space="preserve">Rules..." </w:instrText>
      </w:r>
      <w:r w:rsidRPr="005B17D3">
        <w:fldChar w:fldCharType="end"/>
      </w:r>
      <w:r w:rsidRPr="005B17D3">
        <w:t>s must be a minimum of 8 characters and a maximum of 32 characters.</w:t>
      </w:r>
    </w:p>
    <w:p w14:paraId="085B3EBB" w14:textId="77777777" w:rsidR="00BE52CE" w:rsidRPr="005B17D3" w:rsidRDefault="00BE52CE" w:rsidP="00884662">
      <w:pPr>
        <w:pStyle w:val="BodyTextBullet2"/>
        <w:numPr>
          <w:ilvl w:val="0"/>
          <w:numId w:val="117"/>
        </w:numPr>
      </w:pPr>
      <w:r w:rsidRPr="005B17D3">
        <w:t>Passwords must contain at least three of the following 4 types of characters: lower case letters, upper case letters, numbers and special characters (!@#^$%$&amp;*-_ +=).</w:t>
      </w:r>
    </w:p>
    <w:p w14:paraId="2F8232BF" w14:textId="77777777" w:rsidR="00BE52CE" w:rsidRPr="005B17D3" w:rsidRDefault="00BE52CE" w:rsidP="00884662">
      <w:pPr>
        <w:pStyle w:val="BodyTextBullet2"/>
        <w:numPr>
          <w:ilvl w:val="0"/>
          <w:numId w:val="117"/>
        </w:numPr>
      </w:pPr>
      <w:r w:rsidRPr="005B17D3">
        <w:t>Passwords are case sensitive.</w:t>
      </w:r>
    </w:p>
    <w:p w14:paraId="30E1A6AC" w14:textId="45A39F80" w:rsidR="00BE52CE" w:rsidRPr="005B17D3" w:rsidRDefault="00BE52CE" w:rsidP="00474E83">
      <w:pPr>
        <w:pStyle w:val="NoteLightbulb"/>
      </w:pPr>
      <w:r w:rsidRPr="005B17D3">
        <w:rPr>
          <w:b/>
        </w:rPr>
        <w:t>Note</w:t>
      </w:r>
      <w:r w:rsidRPr="005B17D3">
        <w:t>: Passwords are "masked"</w:t>
      </w:r>
      <w:r w:rsidR="00AB1729" w:rsidRPr="005B17D3">
        <w:t>,</w:t>
      </w:r>
      <w:r w:rsidRPr="005B17D3">
        <w:t xml:space="preserve"> so they may not be read/viewed when displayed to the user, when entered by the user or when displayed to the administrator.</w:t>
      </w:r>
    </w:p>
    <w:p w14:paraId="312ADE86" w14:textId="77777777" w:rsidR="005C3446" w:rsidRPr="005B17D3" w:rsidRDefault="005C3446" w:rsidP="005C3446">
      <w:pPr>
        <w:pStyle w:val="NoteLightbulb"/>
        <w:numPr>
          <w:ilvl w:val="0"/>
          <w:numId w:val="0"/>
        </w:numPr>
        <w:ind w:left="360"/>
      </w:pPr>
    </w:p>
    <w:p w14:paraId="30E0207F" w14:textId="54A7792B" w:rsidR="005C3446" w:rsidRPr="005B17D3" w:rsidRDefault="005B17D3" w:rsidP="005C3446">
      <w:pPr>
        <w:pStyle w:val="ScreenField"/>
      </w:pPr>
      <w:r w:rsidRPr="005B17D3">
        <w:pict w14:anchorId="46A1C089">
          <v:shape id="Picture 593" o:spid="_x0000_i1030" type="#_x0000_t75" alt="required field symbol" style="width:7.5pt;height:7.5pt;visibility:visible;mso-wrap-style:square">
            <v:imagedata r:id="rId97" o:title="required field symbol"/>
          </v:shape>
        </w:pict>
      </w:r>
      <w:r w:rsidR="00BE52CE" w:rsidRPr="005B17D3">
        <w:rPr>
          <w:rStyle w:val="StyleDrop-downhotspot11ptUnderline"/>
          <w:bCs w:val="0"/>
          <w:iCs w:val="0"/>
          <w:sz w:val="24"/>
          <w:u w:val="none"/>
        </w:rPr>
        <w:t>Contact Name:</w:t>
      </w:r>
    </w:p>
    <w:p w14:paraId="076C8E63" w14:textId="37E05331" w:rsidR="00BE52CE" w:rsidRPr="005B17D3" w:rsidRDefault="00BE52CE" w:rsidP="00EF3896">
      <w:pPr>
        <w:pStyle w:val="ScreenFieldDesc"/>
      </w:pPr>
      <w:r w:rsidRPr="005B17D3">
        <w:t>Enter a contact name for the new service account.</w:t>
      </w:r>
    </w:p>
    <w:p w14:paraId="33E46035" w14:textId="77777777" w:rsidR="005C3446" w:rsidRPr="005B17D3" w:rsidRDefault="005C3446" w:rsidP="005C3446">
      <w:pPr>
        <w:pStyle w:val="ScreenField"/>
      </w:pPr>
    </w:p>
    <w:p w14:paraId="6A9F250F" w14:textId="77777777" w:rsidR="00BE52CE" w:rsidRPr="005B17D3" w:rsidRDefault="00BE52CE" w:rsidP="00EF3896">
      <w:pPr>
        <w:pStyle w:val="ScreenField"/>
      </w:pPr>
      <w:r w:rsidRPr="005B17D3">
        <w:rPr>
          <w:noProof/>
        </w:rPr>
        <w:drawing>
          <wp:inline distT="0" distB="0" distL="0" distR="0" wp14:anchorId="323BFEB7" wp14:editId="42A77265">
            <wp:extent cx="119380" cy="119380"/>
            <wp:effectExtent l="19050" t="0" r="0" b="0"/>
            <wp:docPr id="594" name="Picture 594" descr="required fiel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4" descr="required field symbol"/>
                    <pic:cNvPicPr>
                      <a:picLocks noChangeAspect="1" noChangeArrowheads="1"/>
                    </pic:cNvPicPr>
                  </pic:nvPicPr>
                  <pic:blipFill>
                    <a:blip r:embed="rId33" cstate="print"/>
                    <a:srcRect/>
                    <a:stretch>
                      <a:fillRect/>
                    </a:stretch>
                  </pic:blipFill>
                  <pic:spPr bwMode="auto">
                    <a:xfrm>
                      <a:off x="0" y="0"/>
                      <a:ext cx="119380" cy="119380"/>
                    </a:xfrm>
                    <a:prstGeom prst="rect">
                      <a:avLst/>
                    </a:prstGeom>
                    <a:noFill/>
                    <a:ln w="9525">
                      <a:noFill/>
                      <a:miter lim="800000"/>
                      <a:headEnd/>
                      <a:tailEnd/>
                    </a:ln>
                  </pic:spPr>
                </pic:pic>
              </a:graphicData>
            </a:graphic>
          </wp:inline>
        </w:drawing>
      </w:r>
      <w:r w:rsidRPr="005B17D3">
        <w:rPr>
          <w:rStyle w:val="StyleDrop-downhotspot11ptUnderline"/>
          <w:bCs w:val="0"/>
          <w:iCs w:val="0"/>
          <w:sz w:val="24"/>
          <w:u w:val="none"/>
        </w:rPr>
        <w:t>Phone:</w:t>
      </w:r>
    </w:p>
    <w:p w14:paraId="765D9A05" w14:textId="77777777" w:rsidR="00BE52CE" w:rsidRPr="005B17D3" w:rsidRDefault="00BE52CE" w:rsidP="00EF3896">
      <w:pPr>
        <w:pStyle w:val="ScreenFieldDesc"/>
      </w:pPr>
      <w:r w:rsidRPr="005B17D3">
        <w:t>Enter a contact phone number for the new service account.</w:t>
      </w:r>
    </w:p>
    <w:p w14:paraId="7FEAAF65" w14:textId="77777777" w:rsidR="00BE52CE" w:rsidRPr="005B17D3" w:rsidRDefault="00BE52CE" w:rsidP="00EF3896">
      <w:pPr>
        <w:pStyle w:val="RulesandMore"/>
        <w:rPr>
          <w:rStyle w:val="Expandingtext"/>
          <w:sz w:val="18"/>
          <w:szCs w:val="18"/>
        </w:rPr>
      </w:pPr>
      <w:r w:rsidRPr="005B17D3">
        <w:t>Rules</w:t>
      </w:r>
      <w:r w:rsidRPr="005B17D3">
        <w:rPr>
          <w:rStyle w:val="Expandingtext"/>
          <w:b w:val="0"/>
          <w:i w:val="0"/>
          <w:sz w:val="18"/>
          <w:szCs w:val="18"/>
        </w:rPr>
        <w:t>...</w:t>
      </w:r>
      <w:r w:rsidRPr="005B17D3">
        <w:rPr>
          <w:rStyle w:val="Expandingtext"/>
          <w:sz w:val="18"/>
          <w:szCs w:val="18"/>
        </w:rPr>
        <w:t xml:space="preserve"> </w:t>
      </w:r>
    </w:p>
    <w:p w14:paraId="6957A003" w14:textId="5B4BB030" w:rsidR="00BE52CE" w:rsidRPr="005B17D3" w:rsidRDefault="00BE52CE" w:rsidP="00EF3896">
      <w:pPr>
        <w:pStyle w:val="ListBull2"/>
      </w:pPr>
      <w:r w:rsidRPr="005B17D3">
        <w:rPr>
          <w:lang w:bidi="en-US"/>
        </w:rPr>
        <w:t xml:space="preserve">The </w:t>
      </w:r>
      <w:r w:rsidRPr="005B17D3">
        <w:t>contact</w:t>
      </w:r>
      <w:r w:rsidRPr="005B17D3">
        <w:rPr>
          <w:lang w:bidi="en-US"/>
        </w:rPr>
        <w:t xml:space="preserve"> phone number maximum length is 13.</w:t>
      </w:r>
    </w:p>
    <w:p w14:paraId="01B3009A" w14:textId="77777777" w:rsidR="005C3446" w:rsidRPr="005B17D3" w:rsidRDefault="005C3446" w:rsidP="005C3446">
      <w:pPr>
        <w:pStyle w:val="ListBull2"/>
        <w:numPr>
          <w:ilvl w:val="0"/>
          <w:numId w:val="0"/>
        </w:numPr>
        <w:ind w:left="720"/>
      </w:pPr>
    </w:p>
    <w:p w14:paraId="61A289B3" w14:textId="77777777" w:rsidR="00BE52CE" w:rsidRPr="005B17D3" w:rsidRDefault="00BE52CE" w:rsidP="00EF3896">
      <w:pPr>
        <w:pStyle w:val="ScreenField"/>
      </w:pPr>
      <w:r w:rsidRPr="005B17D3">
        <w:rPr>
          <w:noProof/>
        </w:rPr>
        <w:drawing>
          <wp:inline distT="0" distB="0" distL="0" distR="0" wp14:anchorId="2CDC6436" wp14:editId="1DFD2517">
            <wp:extent cx="119380" cy="119380"/>
            <wp:effectExtent l="19050" t="0" r="0" b="0"/>
            <wp:docPr id="595" name="Picture 595" descr="required fiel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5" descr="required field symbol"/>
                    <pic:cNvPicPr>
                      <a:picLocks noChangeAspect="1" noChangeArrowheads="1"/>
                    </pic:cNvPicPr>
                  </pic:nvPicPr>
                  <pic:blipFill>
                    <a:blip r:embed="rId33" cstate="print"/>
                    <a:srcRect/>
                    <a:stretch>
                      <a:fillRect/>
                    </a:stretch>
                  </pic:blipFill>
                  <pic:spPr bwMode="auto">
                    <a:xfrm>
                      <a:off x="0" y="0"/>
                      <a:ext cx="119380" cy="119380"/>
                    </a:xfrm>
                    <a:prstGeom prst="rect">
                      <a:avLst/>
                    </a:prstGeom>
                    <a:noFill/>
                    <a:ln w="9525">
                      <a:noFill/>
                      <a:miter lim="800000"/>
                      <a:headEnd/>
                      <a:tailEnd/>
                    </a:ln>
                  </pic:spPr>
                </pic:pic>
              </a:graphicData>
            </a:graphic>
          </wp:inline>
        </w:drawing>
      </w:r>
      <w:r w:rsidRPr="005B17D3">
        <w:t>Active:</w:t>
      </w:r>
    </w:p>
    <w:p w14:paraId="33898679" w14:textId="77777777" w:rsidR="00BE52CE" w:rsidRPr="005B17D3" w:rsidRDefault="00BE52CE" w:rsidP="00EF3896">
      <w:pPr>
        <w:pStyle w:val="ScreenFieldDesc"/>
      </w:pPr>
      <w:r w:rsidRPr="005B17D3">
        <w:t>Make the new service account either Active (Yes) or Inactive (No).</w:t>
      </w:r>
    </w:p>
    <w:p w14:paraId="3DF89FC2" w14:textId="77777777" w:rsidR="00BE52CE" w:rsidRPr="005B17D3" w:rsidRDefault="00BE52CE" w:rsidP="00EF3896">
      <w:pPr>
        <w:pStyle w:val="ScreenFieldDesc"/>
      </w:pPr>
      <w:r w:rsidRPr="005B17D3">
        <w:t>For this service account please select from the following Requests:</w:t>
      </w:r>
    </w:p>
    <w:p w14:paraId="06159A1D" w14:textId="2EE0EE9B" w:rsidR="00BE52CE" w:rsidRPr="005B17D3" w:rsidRDefault="00BE52CE" w:rsidP="00EF3896">
      <w:pPr>
        <w:pStyle w:val="ScreenFieldDesc"/>
      </w:pPr>
      <w:r w:rsidRPr="005B17D3">
        <w:t>Users may select the service request type by marking the desired checkbox. Users have the option of selecting all of the available account information or just a portion.</w:t>
      </w:r>
    </w:p>
    <w:p w14:paraId="062E6DD4" w14:textId="77777777" w:rsidR="00386916" w:rsidRPr="005B17D3" w:rsidRDefault="00386916" w:rsidP="00386916">
      <w:pPr>
        <w:pStyle w:val="ScreenField"/>
      </w:pPr>
    </w:p>
    <w:p w14:paraId="05C60CB3" w14:textId="3E38165D" w:rsidR="00BE52CE" w:rsidRPr="005B17D3" w:rsidRDefault="00BE52CE" w:rsidP="00EF3896">
      <w:pPr>
        <w:pStyle w:val="BodyTextBullet2"/>
      </w:pPr>
      <w:r w:rsidRPr="005B17D3">
        <w:t xml:space="preserve">Click the </w:t>
      </w:r>
      <w:r w:rsidRPr="005B17D3">
        <w:rPr>
          <w:b/>
        </w:rPr>
        <w:t>ADD</w:t>
      </w:r>
      <w:r w:rsidRPr="005B17D3">
        <w:t xml:space="preserve"> button to add the Service Account and return to the E&amp;E Service Account Management list screen when finished or </w:t>
      </w:r>
      <w:r w:rsidRPr="005B17D3">
        <w:rPr>
          <w:b/>
        </w:rPr>
        <w:t>CANCEL</w:t>
      </w:r>
      <w:r w:rsidRPr="005B17D3">
        <w:t xml:space="preserve"> to return to the E&amp;E Service Account Management list screen without adding the Service Account. The </w:t>
      </w:r>
      <w:r w:rsidRPr="005B17D3">
        <w:rPr>
          <w:b/>
        </w:rPr>
        <w:t>RESET</w:t>
      </w:r>
      <w:r w:rsidRPr="005B17D3">
        <w:t xml:space="preserve"> button will clear any values entered in all of the fields.</w:t>
      </w:r>
    </w:p>
    <w:p w14:paraId="08BEB80B" w14:textId="77777777" w:rsidR="00386916" w:rsidRPr="005B17D3" w:rsidRDefault="00386916" w:rsidP="00EF3896">
      <w:pPr>
        <w:pStyle w:val="BodyTextBullet2"/>
      </w:pPr>
    </w:p>
    <w:p w14:paraId="19E1F16B" w14:textId="77777777" w:rsidR="00BE52CE" w:rsidRPr="005B17D3" w:rsidRDefault="00BE52CE" w:rsidP="00EF3896">
      <w:pPr>
        <w:pStyle w:val="ScreenField"/>
        <w:rPr>
          <w:bCs/>
          <w:szCs w:val="24"/>
          <w:u w:val="single"/>
        </w:rPr>
      </w:pPr>
      <w:r w:rsidRPr="005B17D3">
        <w:rPr>
          <w:noProof/>
          <w:szCs w:val="24"/>
        </w:rPr>
        <w:drawing>
          <wp:inline distT="0" distB="0" distL="0" distR="0" wp14:anchorId="1384A30C" wp14:editId="626FC5F8">
            <wp:extent cx="119380" cy="119380"/>
            <wp:effectExtent l="19050" t="0" r="0" b="0"/>
            <wp:docPr id="596" name="Picture 596" descr="required fiel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6" descr="required field symbol"/>
                    <pic:cNvPicPr>
                      <a:picLocks noChangeAspect="1" noChangeArrowheads="1"/>
                    </pic:cNvPicPr>
                  </pic:nvPicPr>
                  <pic:blipFill>
                    <a:blip r:embed="rId33" cstate="print"/>
                    <a:srcRect/>
                    <a:stretch>
                      <a:fillRect/>
                    </a:stretch>
                  </pic:blipFill>
                  <pic:spPr bwMode="auto">
                    <a:xfrm>
                      <a:off x="0" y="0"/>
                      <a:ext cx="119380" cy="119380"/>
                    </a:xfrm>
                    <a:prstGeom prst="rect">
                      <a:avLst/>
                    </a:prstGeom>
                    <a:noFill/>
                    <a:ln w="9525">
                      <a:noFill/>
                      <a:miter lim="800000"/>
                      <a:headEnd/>
                      <a:tailEnd/>
                    </a:ln>
                  </pic:spPr>
                </pic:pic>
              </a:graphicData>
            </a:graphic>
          </wp:inline>
        </w:drawing>
      </w:r>
      <w:r w:rsidRPr="005B17D3">
        <w:t xml:space="preserve"> Indicates Required Field</w:t>
      </w:r>
    </w:p>
    <w:p w14:paraId="0BF746CE" w14:textId="6042FF2C" w:rsidR="00BE52CE" w:rsidRPr="005B17D3" w:rsidRDefault="00BE52CE" w:rsidP="00EF3896">
      <w:pPr>
        <w:pStyle w:val="Heading4"/>
      </w:pPr>
      <w:bookmarkStart w:id="901" w:name="_Toc31622235"/>
      <w:bookmarkStart w:id="902" w:name="_Toc289864798"/>
      <w:bookmarkStart w:id="903" w:name="_Toc394920795"/>
      <w:bookmarkStart w:id="904" w:name="_Toc406571132"/>
      <w:r w:rsidRPr="005B17D3">
        <w:t>Service Request</w:t>
      </w:r>
      <w:bookmarkEnd w:id="901"/>
      <w:r w:rsidRPr="005B17D3">
        <w:t xml:space="preserve"> </w:t>
      </w:r>
      <w:bookmarkEnd w:id="902"/>
      <w:bookmarkEnd w:id="903"/>
      <w:bookmarkEnd w:id="904"/>
      <w:r w:rsidRPr="005B17D3">
        <w:fldChar w:fldCharType="begin"/>
      </w:r>
      <w:r w:rsidRPr="005B17D3">
        <w:instrText xml:space="preserve"> XE "E&amp;E Service:Service Request Management " \* MERGEFORMAT </w:instrText>
      </w:r>
      <w:r w:rsidRPr="005B17D3">
        <w:fldChar w:fldCharType="end"/>
      </w:r>
    </w:p>
    <w:p w14:paraId="2863F167" w14:textId="17A731B3" w:rsidR="00BE52CE" w:rsidRPr="005B17D3" w:rsidRDefault="00BE52CE" w:rsidP="00EF3896">
      <w:pPr>
        <w:pStyle w:val="BodyTextBullet2"/>
      </w:pPr>
      <w:r w:rsidRPr="005B17D3">
        <w:t xml:space="preserve">Each </w:t>
      </w:r>
      <w:r w:rsidRPr="005B17D3">
        <w:rPr>
          <w:i/>
        </w:rPr>
        <w:t>Service Request</w:t>
      </w:r>
      <w:r w:rsidRPr="005B17D3">
        <w:t xml:space="preserve"> consists of a group of data elements, logically categorized, that the requester is authorized to see. Examples of service requests are: </w:t>
      </w:r>
      <w:r w:rsidRPr="005B17D3">
        <w:rPr>
          <w:i/>
        </w:rPr>
        <w:t>Person Demographics</w:t>
      </w:r>
      <w:r w:rsidRPr="005B17D3">
        <w:t xml:space="preserve">, </w:t>
      </w:r>
      <w:r w:rsidRPr="005B17D3">
        <w:rPr>
          <w:i/>
        </w:rPr>
        <w:t>Person</w:t>
      </w:r>
      <w:r w:rsidRPr="005B17D3">
        <w:t xml:space="preserve"> </w:t>
      </w:r>
      <w:r w:rsidRPr="005B17D3">
        <w:rPr>
          <w:i/>
        </w:rPr>
        <w:t>Eligibility</w:t>
      </w:r>
      <w:r w:rsidRPr="005B17D3">
        <w:t>, etc.</w:t>
      </w:r>
    </w:p>
    <w:p w14:paraId="042A603F" w14:textId="77777777" w:rsidR="00386916" w:rsidRPr="005B17D3" w:rsidRDefault="00386916" w:rsidP="00EF3896">
      <w:pPr>
        <w:pStyle w:val="BodyTextBullet2"/>
      </w:pPr>
    </w:p>
    <w:p w14:paraId="1D30C879" w14:textId="77777777" w:rsidR="00BE52CE" w:rsidRPr="005B17D3" w:rsidRDefault="00BE52CE" w:rsidP="00EF3896">
      <w:pPr>
        <w:pStyle w:val="BodyTextBullet2"/>
      </w:pPr>
      <w:r w:rsidRPr="005B17D3">
        <w:t>A Service Request can be shared by many Service Accounts.</w:t>
      </w:r>
    </w:p>
    <w:p w14:paraId="73878B71" w14:textId="77777777" w:rsidR="00BE52CE" w:rsidRPr="005B17D3" w:rsidRDefault="00BE52CE" w:rsidP="00EF3896">
      <w:pPr>
        <w:pStyle w:val="BodyTextBullet2"/>
      </w:pPr>
      <w:r w:rsidRPr="005B17D3">
        <w:t xml:space="preserve">The </w:t>
      </w:r>
      <w:r w:rsidRPr="005B17D3">
        <w:rPr>
          <w:i/>
          <w:iCs/>
        </w:rPr>
        <w:t>E&amp;E Service</w:t>
      </w:r>
      <w:r w:rsidRPr="005B17D3">
        <w:t xml:space="preserve"> </w:t>
      </w:r>
      <w:r w:rsidRPr="005B17D3">
        <w:rPr>
          <w:i/>
        </w:rPr>
        <w:t>Request Management</w:t>
      </w:r>
      <w:r w:rsidRPr="005B17D3">
        <w:t xml:space="preserve"> </w:t>
      </w:r>
      <w:r w:rsidRPr="005B17D3">
        <w:rPr>
          <w:i/>
        </w:rPr>
        <w:t>List</w:t>
      </w:r>
      <w:r w:rsidRPr="005B17D3">
        <w:t xml:space="preserve"> screen enables HEC users to view current existing service requests, update existing requests, or add a new service request.</w:t>
      </w:r>
    </w:p>
    <w:p w14:paraId="31FD64D0" w14:textId="77777777" w:rsidR="00BE52CE" w:rsidRPr="005B17D3" w:rsidRDefault="00BE52CE" w:rsidP="00EF3896">
      <w:pPr>
        <w:pStyle w:val="BodyTextBullet2"/>
        <w:rPr>
          <w:b/>
          <w:u w:val="single"/>
        </w:rPr>
      </w:pPr>
      <w:r w:rsidRPr="005B17D3">
        <w:t xml:space="preserve">The </w:t>
      </w:r>
      <w:r w:rsidRPr="005B17D3">
        <w:rPr>
          <w:b/>
          <w:color w:val="000000" w:themeColor="text1"/>
        </w:rPr>
        <w:t>Add New Service Request</w:t>
      </w:r>
      <w:r w:rsidRPr="005B17D3">
        <w:rPr>
          <w:color w:val="000000" w:themeColor="text1"/>
        </w:rPr>
        <w:t xml:space="preserve"> </w:t>
      </w:r>
      <w:r w:rsidRPr="005B17D3">
        <w:t xml:space="preserve">link allows the user to add a new </w:t>
      </w:r>
      <w:r w:rsidRPr="005B17D3">
        <w:rPr>
          <w:i/>
        </w:rPr>
        <w:t>Service Request</w:t>
      </w:r>
      <w:r w:rsidRPr="005B17D3">
        <w:t xml:space="preserve">. </w:t>
      </w:r>
      <w:r w:rsidRPr="005B17D3">
        <w:fldChar w:fldCharType="begin"/>
      </w:r>
      <w:r w:rsidRPr="005B17D3">
        <w:instrText xml:space="preserve"> XE "E&amp;E Service:Add Service Request " \* MERGEFORMAT </w:instrText>
      </w:r>
      <w:r w:rsidRPr="005B17D3">
        <w:fldChar w:fldCharType="end"/>
      </w:r>
      <w:r w:rsidRPr="005B17D3">
        <w:t xml:space="preserve"> See the</w:t>
      </w:r>
      <w:r w:rsidRPr="005B17D3">
        <w:rPr>
          <w:i/>
        </w:rPr>
        <w:t xml:space="preserve"> Add New Service Request</w:t>
      </w:r>
      <w:r w:rsidRPr="005B17D3">
        <w:t xml:space="preserve"> section for more information.</w:t>
      </w:r>
    </w:p>
    <w:p w14:paraId="611155A7" w14:textId="77777777" w:rsidR="00BE52CE" w:rsidRPr="005B17D3" w:rsidRDefault="00BE52CE" w:rsidP="00EF3896">
      <w:pPr>
        <w:pStyle w:val="ScreenName"/>
      </w:pPr>
      <w:r w:rsidRPr="005B17D3">
        <w:t>E&amp;E Service Request Management</w:t>
      </w:r>
    </w:p>
    <w:p w14:paraId="710FDC8E" w14:textId="77777777" w:rsidR="00BE52CE" w:rsidRPr="005B17D3" w:rsidRDefault="00BE52CE" w:rsidP="00EF3896">
      <w:pPr>
        <w:pStyle w:val="ScreenField"/>
      </w:pPr>
      <w:r w:rsidRPr="005B17D3">
        <w:rPr>
          <w:rStyle w:val="StyleDrop-downhotspot11ptUnderline"/>
          <w:bCs w:val="0"/>
          <w:iCs w:val="0"/>
          <w:sz w:val="24"/>
          <w:u w:val="none"/>
        </w:rPr>
        <w:t>Request Name</w:t>
      </w:r>
    </w:p>
    <w:p w14:paraId="088D1B37" w14:textId="68BAF78C" w:rsidR="00BE52CE" w:rsidRPr="005B17D3" w:rsidRDefault="00BE52CE" w:rsidP="00EF3896">
      <w:pPr>
        <w:pStyle w:val="ScreenFieldDesc"/>
      </w:pPr>
      <w:r w:rsidRPr="005B17D3">
        <w:t xml:space="preserve">Click </w:t>
      </w:r>
      <w:r w:rsidRPr="005B17D3">
        <w:rPr>
          <w:b/>
        </w:rPr>
        <w:t>Request Name</w:t>
      </w:r>
      <w:r w:rsidRPr="005B17D3">
        <w:t xml:space="preserve"> to edit the Service Request.</w:t>
      </w:r>
    </w:p>
    <w:p w14:paraId="67B7AB92" w14:textId="77777777" w:rsidR="00386916" w:rsidRPr="005B17D3" w:rsidRDefault="00386916" w:rsidP="00386916">
      <w:pPr>
        <w:pStyle w:val="ScreenField"/>
      </w:pPr>
    </w:p>
    <w:p w14:paraId="2859C88D" w14:textId="77777777" w:rsidR="00BE52CE" w:rsidRPr="005B17D3" w:rsidRDefault="00BE52CE" w:rsidP="00EF3896">
      <w:pPr>
        <w:pStyle w:val="ScreenField"/>
      </w:pPr>
      <w:r w:rsidRPr="005B17D3">
        <w:rPr>
          <w:rStyle w:val="StyleDrop-downhotspot11ptUnderline"/>
          <w:bCs w:val="0"/>
          <w:iCs w:val="0"/>
          <w:sz w:val="24"/>
          <w:u w:val="none"/>
        </w:rPr>
        <w:t>Description</w:t>
      </w:r>
    </w:p>
    <w:p w14:paraId="176F8C36" w14:textId="77777777" w:rsidR="00BE52CE" w:rsidRPr="005B17D3" w:rsidRDefault="00BE52CE" w:rsidP="00EF3896">
      <w:pPr>
        <w:pStyle w:val="ScreenFieldDesc"/>
      </w:pPr>
      <w:r w:rsidRPr="005B17D3">
        <w:t>Displays a more descriptive label for the Request Name.</w:t>
      </w:r>
    </w:p>
    <w:p w14:paraId="2D62B5EE" w14:textId="77777777" w:rsidR="00BE52CE" w:rsidRPr="005B17D3" w:rsidRDefault="00BE52CE" w:rsidP="00EF3896">
      <w:pPr>
        <w:pStyle w:val="ScreenName"/>
      </w:pPr>
      <w:bookmarkStart w:id="905" w:name="_Toc289864800"/>
      <w:bookmarkStart w:id="906" w:name="_Toc394920797"/>
      <w:bookmarkStart w:id="907" w:name="_Toc406571134"/>
      <w:r w:rsidRPr="005B17D3">
        <w:t>E&amp;E Add Service Request</w:t>
      </w:r>
      <w:bookmarkEnd w:id="905"/>
      <w:bookmarkEnd w:id="906"/>
      <w:bookmarkEnd w:id="907"/>
      <w:r w:rsidRPr="005B17D3">
        <w:t xml:space="preserve"> </w:t>
      </w:r>
      <w:r w:rsidRPr="005B17D3">
        <w:fldChar w:fldCharType="begin"/>
      </w:r>
      <w:r w:rsidRPr="005B17D3">
        <w:instrText xml:space="preserve"> XE "E&amp;E Service:Add Service Request " \* MERGEFORMAT </w:instrText>
      </w:r>
      <w:r w:rsidRPr="005B17D3">
        <w:fldChar w:fldCharType="end"/>
      </w:r>
    </w:p>
    <w:p w14:paraId="3EEA3BC9" w14:textId="77777777" w:rsidR="00BE52CE" w:rsidRPr="005B17D3" w:rsidRDefault="00BE52CE" w:rsidP="00EF3896">
      <w:pPr>
        <w:pStyle w:val="BodyTextBullet2"/>
      </w:pPr>
      <w:r w:rsidRPr="005B17D3">
        <w:t xml:space="preserve">The </w:t>
      </w:r>
      <w:r w:rsidRPr="005B17D3">
        <w:rPr>
          <w:i/>
          <w:iCs/>
        </w:rPr>
        <w:t>E&amp;E Add Service</w:t>
      </w:r>
      <w:r w:rsidRPr="005B17D3">
        <w:t xml:space="preserve"> </w:t>
      </w:r>
      <w:r w:rsidRPr="005B17D3">
        <w:rPr>
          <w:i/>
        </w:rPr>
        <w:t>Request</w:t>
      </w:r>
      <w:r w:rsidRPr="005B17D3">
        <w:t xml:space="preserve"> screen enables users to add a Service Request.</w:t>
      </w:r>
    </w:p>
    <w:p w14:paraId="3B045D12" w14:textId="77777777" w:rsidR="00BE52CE" w:rsidRPr="005B17D3" w:rsidRDefault="00BE52CE" w:rsidP="00EF3896">
      <w:pPr>
        <w:pStyle w:val="ScreenName"/>
      </w:pPr>
      <w:r w:rsidRPr="005B17D3">
        <w:t>Add Service Request</w:t>
      </w:r>
    </w:p>
    <w:p w14:paraId="31734738" w14:textId="77777777" w:rsidR="00BE52CE" w:rsidRPr="005B17D3" w:rsidRDefault="00BE52CE" w:rsidP="00EF3896">
      <w:pPr>
        <w:pStyle w:val="ScreenField"/>
      </w:pPr>
      <w:r w:rsidRPr="005B17D3">
        <w:rPr>
          <w:noProof/>
        </w:rPr>
        <w:drawing>
          <wp:inline distT="0" distB="0" distL="0" distR="0" wp14:anchorId="750AA74A" wp14:editId="34C0A6D0">
            <wp:extent cx="119380" cy="119380"/>
            <wp:effectExtent l="19050" t="0" r="0" b="0"/>
            <wp:docPr id="47" name="Picture 56" descr="required fiel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required field symbol"/>
                    <pic:cNvPicPr>
                      <a:picLocks noChangeAspect="1" noChangeArrowheads="1"/>
                    </pic:cNvPicPr>
                  </pic:nvPicPr>
                  <pic:blipFill>
                    <a:blip r:embed="rId33" cstate="print"/>
                    <a:srcRect/>
                    <a:stretch>
                      <a:fillRect/>
                    </a:stretch>
                  </pic:blipFill>
                  <pic:spPr bwMode="auto">
                    <a:xfrm>
                      <a:off x="0" y="0"/>
                      <a:ext cx="119380" cy="119380"/>
                    </a:xfrm>
                    <a:prstGeom prst="rect">
                      <a:avLst/>
                    </a:prstGeom>
                    <a:noFill/>
                    <a:ln w="9525">
                      <a:noFill/>
                      <a:miter lim="800000"/>
                      <a:headEnd/>
                      <a:tailEnd/>
                    </a:ln>
                  </pic:spPr>
                </pic:pic>
              </a:graphicData>
            </a:graphic>
          </wp:inline>
        </w:drawing>
      </w:r>
      <w:r w:rsidRPr="005B17D3">
        <w:rPr>
          <w:rStyle w:val="StyleDrop-downhotspot11ptUnderline"/>
          <w:bCs w:val="0"/>
          <w:iCs w:val="0"/>
          <w:sz w:val="24"/>
          <w:u w:val="none"/>
        </w:rPr>
        <w:t>Request Name</w:t>
      </w:r>
    </w:p>
    <w:p w14:paraId="2E7FF45B" w14:textId="0C3DE798" w:rsidR="00BE52CE" w:rsidRPr="005B17D3" w:rsidRDefault="00BE52CE" w:rsidP="00EF3896">
      <w:pPr>
        <w:pStyle w:val="ScreenFieldDesc"/>
      </w:pPr>
      <w:r w:rsidRPr="005B17D3">
        <w:t xml:space="preserve">Users may update the free-form </w:t>
      </w:r>
      <w:r w:rsidRPr="005B17D3">
        <w:rPr>
          <w:b/>
          <w:i/>
        </w:rPr>
        <w:t xml:space="preserve">Request Name </w:t>
      </w:r>
      <w:r w:rsidRPr="005B17D3">
        <w:t>field.</w:t>
      </w:r>
    </w:p>
    <w:p w14:paraId="3DEA66BE" w14:textId="77777777" w:rsidR="00386916" w:rsidRPr="005B17D3" w:rsidRDefault="00386916" w:rsidP="00386916">
      <w:pPr>
        <w:pStyle w:val="ScreenField"/>
      </w:pPr>
    </w:p>
    <w:p w14:paraId="7DCE05B2" w14:textId="77777777" w:rsidR="00BE52CE" w:rsidRPr="005B17D3" w:rsidRDefault="00BE52CE" w:rsidP="00EF3896">
      <w:pPr>
        <w:pStyle w:val="ScreenField"/>
      </w:pPr>
      <w:r w:rsidRPr="005B17D3">
        <w:rPr>
          <w:noProof/>
        </w:rPr>
        <w:drawing>
          <wp:inline distT="0" distB="0" distL="0" distR="0" wp14:anchorId="5DCC46D0" wp14:editId="00C57DD2">
            <wp:extent cx="119380" cy="119380"/>
            <wp:effectExtent l="19050" t="0" r="0" b="0"/>
            <wp:docPr id="56" name="Picture 56" descr="required fiel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2" descr="required field symbol"/>
                    <pic:cNvPicPr>
                      <a:picLocks noChangeAspect="1" noChangeArrowheads="1"/>
                    </pic:cNvPicPr>
                  </pic:nvPicPr>
                  <pic:blipFill>
                    <a:blip r:embed="rId33" cstate="print"/>
                    <a:srcRect/>
                    <a:stretch>
                      <a:fillRect/>
                    </a:stretch>
                  </pic:blipFill>
                  <pic:spPr bwMode="auto">
                    <a:xfrm>
                      <a:off x="0" y="0"/>
                      <a:ext cx="119380" cy="119380"/>
                    </a:xfrm>
                    <a:prstGeom prst="rect">
                      <a:avLst/>
                    </a:prstGeom>
                    <a:noFill/>
                    <a:ln w="9525">
                      <a:noFill/>
                      <a:miter lim="800000"/>
                      <a:headEnd/>
                      <a:tailEnd/>
                    </a:ln>
                  </pic:spPr>
                </pic:pic>
              </a:graphicData>
            </a:graphic>
          </wp:inline>
        </w:drawing>
      </w:r>
      <w:r w:rsidRPr="005B17D3">
        <w:rPr>
          <w:rStyle w:val="StyleDrop-downhotspot11ptUnderline"/>
          <w:bCs w:val="0"/>
          <w:iCs w:val="0"/>
          <w:sz w:val="24"/>
          <w:u w:val="none"/>
        </w:rPr>
        <w:t>Description</w:t>
      </w:r>
    </w:p>
    <w:p w14:paraId="63BD782C" w14:textId="64746D86" w:rsidR="00BE52CE" w:rsidRPr="005B17D3" w:rsidRDefault="00BE52CE" w:rsidP="00EF3896">
      <w:pPr>
        <w:pStyle w:val="ScreenFieldDesc"/>
      </w:pPr>
      <w:r w:rsidRPr="005B17D3">
        <w:t xml:space="preserve">Users may update the free-form </w:t>
      </w:r>
      <w:r w:rsidRPr="005B17D3">
        <w:rPr>
          <w:b/>
          <w:i/>
        </w:rPr>
        <w:t xml:space="preserve">Description </w:t>
      </w:r>
      <w:r w:rsidRPr="005B17D3">
        <w:t>field.</w:t>
      </w:r>
    </w:p>
    <w:p w14:paraId="619A9A19" w14:textId="77777777" w:rsidR="00386916" w:rsidRPr="005B17D3" w:rsidRDefault="00386916" w:rsidP="00386916">
      <w:pPr>
        <w:pStyle w:val="ScreenField"/>
      </w:pPr>
    </w:p>
    <w:p w14:paraId="76B80939" w14:textId="77777777" w:rsidR="00BE52CE" w:rsidRPr="005B17D3" w:rsidRDefault="00BE52CE" w:rsidP="00EF3896">
      <w:pPr>
        <w:pStyle w:val="ScreenField"/>
      </w:pPr>
      <w:r w:rsidRPr="005B17D3">
        <w:rPr>
          <w:rStyle w:val="StyleDrop-downhotspot11ptUnderline"/>
          <w:bCs w:val="0"/>
          <w:iCs w:val="0"/>
          <w:sz w:val="24"/>
        </w:rPr>
        <w:t>eeSummary</w:t>
      </w:r>
    </w:p>
    <w:p w14:paraId="0D46B65D" w14:textId="77777777" w:rsidR="00BE52CE" w:rsidRPr="005B17D3" w:rsidRDefault="00BE52CE" w:rsidP="00EF3896">
      <w:pPr>
        <w:pStyle w:val="ScreenFieldDesc"/>
      </w:pPr>
      <w:r w:rsidRPr="005B17D3">
        <w:t>Users are required to select a minimum of one service request.</w:t>
      </w:r>
    </w:p>
    <w:p w14:paraId="6CCEBB90" w14:textId="77777777" w:rsidR="00BE52CE" w:rsidRPr="005B17D3" w:rsidRDefault="00BE52CE" w:rsidP="00EF3896">
      <w:pPr>
        <w:pStyle w:val="RulesandMore"/>
      </w:pPr>
      <w:r w:rsidRPr="005B17D3">
        <w:t>More…</w:t>
      </w:r>
    </w:p>
    <w:p w14:paraId="51FE82D7" w14:textId="77777777" w:rsidR="00BE52CE" w:rsidRPr="005B17D3" w:rsidRDefault="00BE52CE" w:rsidP="00EF3896">
      <w:pPr>
        <w:pStyle w:val="ListBull2"/>
      </w:pPr>
      <w:r w:rsidRPr="005B17D3">
        <w:t xml:space="preserve">The parent eeSummary folder is collapsed and unselected as indicated by the red box with a white </w:t>
      </w:r>
      <w:r w:rsidRPr="005B17D3">
        <w:rPr>
          <w:noProof/>
        </w:rPr>
        <w:drawing>
          <wp:inline distT="0" distB="0" distL="0" distR="0" wp14:anchorId="3378961D" wp14:editId="3423B28D">
            <wp:extent cx="87630" cy="87630"/>
            <wp:effectExtent l="19050" t="0" r="7620" b="0"/>
            <wp:docPr id="607" name="Picture 607" descr="Red Box with Whilte 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7" descr="Red Box with Whilte X"/>
                    <pic:cNvPicPr>
                      <a:picLocks noChangeAspect="1" noChangeArrowheads="1"/>
                    </pic:cNvPicPr>
                  </pic:nvPicPr>
                  <pic:blipFill>
                    <a:blip r:embed="rId98" cstate="print"/>
                    <a:srcRect/>
                    <a:stretch>
                      <a:fillRect/>
                    </a:stretch>
                  </pic:blipFill>
                  <pic:spPr bwMode="auto">
                    <a:xfrm>
                      <a:off x="0" y="0"/>
                      <a:ext cx="87630" cy="87630"/>
                    </a:xfrm>
                    <a:prstGeom prst="rect">
                      <a:avLst/>
                    </a:prstGeom>
                    <a:noFill/>
                    <a:ln w="9525">
                      <a:noFill/>
                      <a:miter lim="800000"/>
                      <a:headEnd/>
                      <a:tailEnd/>
                    </a:ln>
                  </pic:spPr>
                </pic:pic>
              </a:graphicData>
            </a:graphic>
          </wp:inline>
        </w:drawing>
      </w:r>
      <w:r w:rsidRPr="005B17D3">
        <w:t>, by default. When users click the plus sign next to the red box, the eeSummary folder expands showing all available child folders.</w:t>
      </w:r>
    </w:p>
    <w:p w14:paraId="2BEE51F1" w14:textId="77777777" w:rsidR="00BE52CE" w:rsidRPr="005B17D3" w:rsidRDefault="00BE52CE" w:rsidP="00EF3896">
      <w:pPr>
        <w:pStyle w:val="ListBull2"/>
      </w:pPr>
      <w:r w:rsidRPr="005B17D3">
        <w:t>Child folders can be expanded using the same method as with the parent eeSummary folder, by clicking on their respective plus signs. These child folders will have descriptive names indicating the categories of information they contain. One example may be eeSummary.demographics. Once expanded, this folder would display various groups of demographic data for the Veteran.</w:t>
      </w:r>
    </w:p>
    <w:p w14:paraId="70CA4A3D" w14:textId="77777777" w:rsidR="00BE52CE" w:rsidRPr="005B17D3" w:rsidRDefault="00BE52CE" w:rsidP="00EF3896">
      <w:pPr>
        <w:pStyle w:val="ListBull2"/>
      </w:pPr>
      <w:r w:rsidRPr="005B17D3">
        <w:t xml:space="preserve">Demographic information groups may be individually selected by clicking on each of the desired red boxes with a white X, which then change to a green box with a white checkmark </w:t>
      </w:r>
      <w:r w:rsidRPr="005B17D3">
        <w:rPr>
          <w:noProof/>
        </w:rPr>
        <w:drawing>
          <wp:inline distT="0" distB="0" distL="0" distR="0" wp14:anchorId="58858C4C" wp14:editId="1664233B">
            <wp:extent cx="87630" cy="87630"/>
            <wp:effectExtent l="19050" t="0" r="7620" b="0"/>
            <wp:docPr id="608" name="Picture 608" descr="green check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8" descr="green checkbox"/>
                    <pic:cNvPicPr>
                      <a:picLocks noChangeAspect="1" noChangeArrowheads="1"/>
                    </pic:cNvPicPr>
                  </pic:nvPicPr>
                  <pic:blipFill>
                    <a:blip r:embed="rId99" cstate="print"/>
                    <a:srcRect/>
                    <a:stretch>
                      <a:fillRect/>
                    </a:stretch>
                  </pic:blipFill>
                  <pic:spPr bwMode="auto">
                    <a:xfrm>
                      <a:off x="0" y="0"/>
                      <a:ext cx="87630" cy="87630"/>
                    </a:xfrm>
                    <a:prstGeom prst="rect">
                      <a:avLst/>
                    </a:prstGeom>
                    <a:noFill/>
                    <a:ln w="9525">
                      <a:noFill/>
                      <a:miter lim="800000"/>
                      <a:headEnd/>
                      <a:tailEnd/>
                    </a:ln>
                  </pic:spPr>
                </pic:pic>
              </a:graphicData>
            </a:graphic>
          </wp:inline>
        </w:drawing>
      </w:r>
      <w:r w:rsidRPr="005B17D3">
        <w:t xml:space="preserve"> to indicate they are selected.</w:t>
      </w:r>
    </w:p>
    <w:p w14:paraId="1B8EEF23" w14:textId="6761C51D" w:rsidR="00BE52CE" w:rsidRPr="005B17D3" w:rsidRDefault="00BE52CE" w:rsidP="00EF3896">
      <w:pPr>
        <w:pStyle w:val="ListBull2"/>
      </w:pPr>
      <w:r w:rsidRPr="005B17D3">
        <w:t>Click the red box with a white X next to the folder to select all of the demographic information under the eeSummary.demographics folder</w:t>
      </w:r>
      <w:r w:rsidR="00982C1D" w:rsidRPr="005B17D3">
        <w:t xml:space="preserve">. </w:t>
      </w:r>
      <w:r w:rsidRPr="005B17D3">
        <w:t>After doing so, all of the red boxes with a white X under the eeSummary.demographics folder will change to a green box with a white checkmark, including the red box with a white X next to the eeSummary.demographics parent folder.</w:t>
      </w:r>
    </w:p>
    <w:p w14:paraId="12C79D13" w14:textId="77777777" w:rsidR="007C746D" w:rsidRPr="005B17D3" w:rsidRDefault="007C746D" w:rsidP="00EF3896">
      <w:pPr>
        <w:pStyle w:val="ListBull2"/>
        <w:numPr>
          <w:ilvl w:val="0"/>
          <w:numId w:val="0"/>
        </w:numPr>
        <w:ind w:left="720"/>
      </w:pPr>
    </w:p>
    <w:tbl>
      <w:tblPr>
        <w:tblStyle w:val="TableGrid"/>
        <w:tblW w:w="0" w:type="auto"/>
        <w:tblInd w:w="1075" w:type="dxa"/>
        <w:tblLook w:val="04A0" w:firstRow="1" w:lastRow="0" w:firstColumn="1" w:lastColumn="0" w:noHBand="0" w:noVBand="1"/>
        <w:tblDescription w:val="If/Then table to determine which children and sub-group are selected based on green box or red box collapsed folders. "/>
      </w:tblPr>
      <w:tblGrid>
        <w:gridCol w:w="1875"/>
        <w:gridCol w:w="6225"/>
      </w:tblGrid>
      <w:tr w:rsidR="00BE52CE" w:rsidRPr="005B17D3" w14:paraId="27754E74" w14:textId="77777777" w:rsidTr="003875C7">
        <w:trPr>
          <w:tblHeader/>
        </w:trPr>
        <w:tc>
          <w:tcPr>
            <w:tcW w:w="1875" w:type="dxa"/>
            <w:shd w:val="clear" w:color="auto" w:fill="D9E2F3" w:themeFill="accent1" w:themeFillTint="33"/>
          </w:tcPr>
          <w:p w14:paraId="5578D79F" w14:textId="77777777" w:rsidR="00BE52CE" w:rsidRPr="005B17D3" w:rsidRDefault="00BE52CE" w:rsidP="00EF3896">
            <w:pPr>
              <w:pStyle w:val="TableHeading"/>
            </w:pPr>
            <w:r w:rsidRPr="005B17D3">
              <w:t>If</w:t>
            </w:r>
          </w:p>
        </w:tc>
        <w:tc>
          <w:tcPr>
            <w:tcW w:w="6225" w:type="dxa"/>
            <w:shd w:val="clear" w:color="auto" w:fill="D9E2F3" w:themeFill="accent1" w:themeFillTint="33"/>
          </w:tcPr>
          <w:p w14:paraId="17F4DAA9" w14:textId="77777777" w:rsidR="00BE52CE" w:rsidRPr="005B17D3" w:rsidRDefault="00BE52CE" w:rsidP="00EF3896">
            <w:pPr>
              <w:pStyle w:val="TableHeading"/>
            </w:pPr>
            <w:r w:rsidRPr="005B17D3">
              <w:t>Then</w:t>
            </w:r>
          </w:p>
        </w:tc>
      </w:tr>
      <w:tr w:rsidR="00BE52CE" w:rsidRPr="005B17D3" w14:paraId="693BC006" w14:textId="77777777" w:rsidTr="003875C7">
        <w:trPr>
          <w:trHeight w:val="872"/>
        </w:trPr>
        <w:tc>
          <w:tcPr>
            <w:tcW w:w="1875" w:type="dxa"/>
          </w:tcPr>
          <w:p w14:paraId="5A4F6F70" w14:textId="77777777" w:rsidR="00BE52CE" w:rsidRPr="005B17D3" w:rsidRDefault="00BE52CE" w:rsidP="00EF3896">
            <w:pPr>
              <w:pStyle w:val="BodyTextBullet2"/>
            </w:pPr>
            <w:r w:rsidRPr="005B17D3">
              <w:t>Collapsed folder has a green box with a white checkmark next to it</w:t>
            </w:r>
          </w:p>
        </w:tc>
        <w:tc>
          <w:tcPr>
            <w:tcW w:w="6225" w:type="dxa"/>
          </w:tcPr>
          <w:p w14:paraId="3472F77A" w14:textId="09A3C7B2" w:rsidR="00BE52CE" w:rsidRPr="005B17D3" w:rsidRDefault="00BE52CE" w:rsidP="00EF3896">
            <w:pPr>
              <w:pStyle w:val="BodyTextBullet2"/>
            </w:pPr>
            <w:r w:rsidRPr="005B17D3">
              <w:t>All the child folders and sub-groups are selected.</w:t>
            </w:r>
          </w:p>
          <w:p w14:paraId="398CCA5A" w14:textId="77777777" w:rsidR="00BE52CE" w:rsidRPr="005B17D3" w:rsidRDefault="00BE52CE" w:rsidP="00EF3896">
            <w:pPr>
              <w:pStyle w:val="BodyTextBullet2"/>
              <w:rPr>
                <w:rFonts w:eastAsia="Arial"/>
              </w:rPr>
            </w:pPr>
          </w:p>
        </w:tc>
      </w:tr>
      <w:tr w:rsidR="00BE52CE" w:rsidRPr="005B17D3" w14:paraId="55C93672" w14:textId="77777777" w:rsidTr="003875C7">
        <w:tc>
          <w:tcPr>
            <w:tcW w:w="1875" w:type="dxa"/>
          </w:tcPr>
          <w:p w14:paraId="3442A483" w14:textId="235805A3" w:rsidR="00BE52CE" w:rsidRPr="005B17D3" w:rsidRDefault="000956A2" w:rsidP="00EF3896">
            <w:pPr>
              <w:pStyle w:val="BodyTextBullet2"/>
            </w:pPr>
            <w:r w:rsidRPr="005B17D3">
              <w:t>C</w:t>
            </w:r>
            <w:r w:rsidR="00BE52CE" w:rsidRPr="005B17D3">
              <w:t>ollapsed folder has a red box with a white X next to it</w:t>
            </w:r>
          </w:p>
        </w:tc>
        <w:tc>
          <w:tcPr>
            <w:tcW w:w="6225" w:type="dxa"/>
          </w:tcPr>
          <w:p w14:paraId="7BADF281" w14:textId="77777777" w:rsidR="00BE52CE" w:rsidRPr="005B17D3" w:rsidRDefault="00BE52CE" w:rsidP="00EF3896">
            <w:pPr>
              <w:pStyle w:val="BodyTextBullet2"/>
            </w:pPr>
            <w:r w:rsidRPr="005B17D3">
              <w:t>None or only some child folders and sub-groups are selected.</w:t>
            </w:r>
          </w:p>
          <w:p w14:paraId="5B3D328D" w14:textId="77777777" w:rsidR="00BE52CE" w:rsidRPr="005B17D3" w:rsidRDefault="00BE52CE" w:rsidP="00EF3896">
            <w:pPr>
              <w:pStyle w:val="BodyTextBullet2"/>
              <w:rPr>
                <w:lang w:val="en-GB"/>
              </w:rPr>
            </w:pPr>
          </w:p>
        </w:tc>
      </w:tr>
    </w:tbl>
    <w:p w14:paraId="233A8A7C" w14:textId="66F775B9" w:rsidR="00BE52CE" w:rsidRPr="005B17D3" w:rsidRDefault="00BE52CE" w:rsidP="00EF3896">
      <w:pPr>
        <w:pStyle w:val="ListBull2"/>
        <w:numPr>
          <w:ilvl w:val="0"/>
          <w:numId w:val="0"/>
        </w:numPr>
      </w:pPr>
    </w:p>
    <w:p w14:paraId="17DF6D13" w14:textId="2CD3D4FC" w:rsidR="00BE52CE" w:rsidRPr="005B17D3" w:rsidRDefault="00BE52CE" w:rsidP="00EF3896">
      <w:pPr>
        <w:pStyle w:val="BodyTextBullet2"/>
      </w:pPr>
      <w:r w:rsidRPr="005B17D3">
        <w:t xml:space="preserve">Click the </w:t>
      </w:r>
      <w:r w:rsidRPr="005B17D3">
        <w:rPr>
          <w:b/>
        </w:rPr>
        <w:t>ADD</w:t>
      </w:r>
      <w:r w:rsidRPr="005B17D3">
        <w:t xml:space="preserve"> button to add the </w:t>
      </w:r>
      <w:r w:rsidRPr="005B17D3">
        <w:rPr>
          <w:i/>
        </w:rPr>
        <w:t>Service Request</w:t>
      </w:r>
      <w:r w:rsidRPr="005B17D3">
        <w:t xml:space="preserve"> and return to the </w:t>
      </w:r>
      <w:r w:rsidRPr="005B17D3">
        <w:rPr>
          <w:i/>
          <w:iCs/>
        </w:rPr>
        <w:t>E&amp;E Service</w:t>
      </w:r>
      <w:r w:rsidRPr="005B17D3">
        <w:t xml:space="preserve"> </w:t>
      </w:r>
      <w:r w:rsidRPr="005B17D3">
        <w:rPr>
          <w:i/>
        </w:rPr>
        <w:t>Request Management</w:t>
      </w:r>
      <w:r w:rsidRPr="005B17D3">
        <w:t xml:space="preserve"> </w:t>
      </w:r>
      <w:r w:rsidRPr="005B17D3">
        <w:rPr>
          <w:i/>
        </w:rPr>
        <w:t xml:space="preserve">List </w:t>
      </w:r>
      <w:r w:rsidRPr="005B17D3">
        <w:t xml:space="preserve">screen when finished or </w:t>
      </w:r>
      <w:r w:rsidRPr="005B17D3">
        <w:rPr>
          <w:b/>
        </w:rPr>
        <w:t>CANCEL</w:t>
      </w:r>
      <w:r w:rsidRPr="005B17D3">
        <w:t xml:space="preserve"> to return to the </w:t>
      </w:r>
      <w:r w:rsidRPr="005B17D3">
        <w:rPr>
          <w:i/>
          <w:iCs/>
        </w:rPr>
        <w:t>E&amp;E Service</w:t>
      </w:r>
      <w:r w:rsidRPr="005B17D3">
        <w:t xml:space="preserve"> </w:t>
      </w:r>
      <w:r w:rsidRPr="005B17D3">
        <w:rPr>
          <w:i/>
        </w:rPr>
        <w:t>Request Management</w:t>
      </w:r>
      <w:r w:rsidRPr="005B17D3">
        <w:t xml:space="preserve"> </w:t>
      </w:r>
      <w:r w:rsidRPr="005B17D3">
        <w:rPr>
          <w:i/>
        </w:rPr>
        <w:t>List</w:t>
      </w:r>
      <w:r w:rsidRPr="005B17D3">
        <w:t xml:space="preserve"> screen without adding the </w:t>
      </w:r>
      <w:r w:rsidRPr="005B17D3">
        <w:rPr>
          <w:i/>
        </w:rPr>
        <w:t>Service Request</w:t>
      </w:r>
      <w:r w:rsidRPr="005B17D3">
        <w:t xml:space="preserve">. The </w:t>
      </w:r>
      <w:r w:rsidRPr="005B17D3">
        <w:rPr>
          <w:b/>
        </w:rPr>
        <w:t>RESET</w:t>
      </w:r>
      <w:r w:rsidRPr="005B17D3">
        <w:t xml:space="preserve"> button will clear any values entered in all the fields.</w:t>
      </w:r>
    </w:p>
    <w:p w14:paraId="716823F4" w14:textId="0316AAEB" w:rsidR="00BE52CE" w:rsidRPr="005B17D3" w:rsidRDefault="00BE52CE" w:rsidP="00EF3896">
      <w:pPr>
        <w:pStyle w:val="ReqField"/>
      </w:pPr>
      <w:r w:rsidRPr="005B17D3">
        <w:t>Indicates Required Field</w:t>
      </w:r>
    </w:p>
    <w:p w14:paraId="17A7BA30" w14:textId="77777777" w:rsidR="00386916" w:rsidRPr="005B17D3" w:rsidRDefault="00386916" w:rsidP="00386916">
      <w:pPr>
        <w:pStyle w:val="ReqField"/>
        <w:numPr>
          <w:ilvl w:val="0"/>
          <w:numId w:val="0"/>
        </w:numPr>
      </w:pPr>
    </w:p>
    <w:p w14:paraId="43382E5E" w14:textId="37E6640E" w:rsidR="00BE52CE" w:rsidRPr="005B17D3" w:rsidRDefault="00BE52CE" w:rsidP="00EF3896">
      <w:pPr>
        <w:pStyle w:val="Heading4"/>
      </w:pPr>
      <w:bookmarkStart w:id="908" w:name="_Toc289864802"/>
      <w:bookmarkStart w:id="909" w:name="_Toc394920799"/>
      <w:bookmarkStart w:id="910" w:name="_Toc406571136"/>
      <w:bookmarkStart w:id="911" w:name="_Toc31622236"/>
      <w:r w:rsidRPr="005B17D3">
        <w:t>Update Service Request</w:t>
      </w:r>
      <w:bookmarkEnd w:id="908"/>
      <w:bookmarkEnd w:id="909"/>
      <w:bookmarkEnd w:id="910"/>
      <w:bookmarkEnd w:id="911"/>
      <w:r w:rsidRPr="005B17D3">
        <w:t xml:space="preserve"> </w:t>
      </w:r>
      <w:r w:rsidRPr="005B17D3">
        <w:fldChar w:fldCharType="begin"/>
      </w:r>
      <w:r w:rsidRPr="005B17D3">
        <w:instrText xml:space="preserve"> XE "E&amp;E Service:Update Service Request " \* MERGEFORMAT </w:instrText>
      </w:r>
      <w:r w:rsidRPr="005B17D3">
        <w:fldChar w:fldCharType="end"/>
      </w:r>
    </w:p>
    <w:p w14:paraId="5D57A72F" w14:textId="77777777" w:rsidR="00BE52CE" w:rsidRPr="005B17D3" w:rsidRDefault="00BE52CE" w:rsidP="00EF3896">
      <w:pPr>
        <w:pStyle w:val="BodyTextBullet2"/>
      </w:pPr>
      <w:r w:rsidRPr="005B17D3">
        <w:t xml:space="preserve">The </w:t>
      </w:r>
      <w:r w:rsidRPr="005B17D3">
        <w:rPr>
          <w:i/>
          <w:iCs/>
        </w:rPr>
        <w:t>E&amp;E Update Service</w:t>
      </w:r>
      <w:r w:rsidRPr="005B17D3">
        <w:t xml:space="preserve"> </w:t>
      </w:r>
      <w:r w:rsidRPr="005B17D3">
        <w:rPr>
          <w:i/>
        </w:rPr>
        <w:t>Request</w:t>
      </w:r>
      <w:r w:rsidRPr="005B17D3">
        <w:t xml:space="preserve"> screen enables the user to update existing Service Requests.</w:t>
      </w:r>
    </w:p>
    <w:p w14:paraId="06B5AA84" w14:textId="77777777" w:rsidR="00BE52CE" w:rsidRPr="005B17D3" w:rsidRDefault="00BE52CE" w:rsidP="00EF3896">
      <w:pPr>
        <w:pStyle w:val="BodyTextBullet2"/>
      </w:pPr>
      <w:r w:rsidRPr="005B17D3">
        <w:t>While the</w:t>
      </w:r>
      <w:r w:rsidRPr="005B17D3">
        <w:rPr>
          <w:noProof/>
        </w:rPr>
        <w:drawing>
          <wp:inline distT="0" distB="0" distL="0" distR="0" wp14:anchorId="1AA8418A" wp14:editId="43E6F9F7">
            <wp:extent cx="119380" cy="119380"/>
            <wp:effectExtent l="19050" t="0" r="0" b="0"/>
            <wp:docPr id="610" name="Picture 610" descr="required fiel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0" descr="required field symbol"/>
                    <pic:cNvPicPr>
                      <a:picLocks noChangeAspect="1" noChangeArrowheads="1"/>
                    </pic:cNvPicPr>
                  </pic:nvPicPr>
                  <pic:blipFill>
                    <a:blip r:embed="rId33" cstate="print"/>
                    <a:srcRect/>
                    <a:stretch>
                      <a:fillRect/>
                    </a:stretch>
                  </pic:blipFill>
                  <pic:spPr bwMode="auto">
                    <a:xfrm>
                      <a:off x="0" y="0"/>
                      <a:ext cx="119380" cy="119380"/>
                    </a:xfrm>
                    <a:prstGeom prst="rect">
                      <a:avLst/>
                    </a:prstGeom>
                    <a:noFill/>
                    <a:ln w="9525">
                      <a:noFill/>
                      <a:miter lim="800000"/>
                      <a:headEnd/>
                      <a:tailEnd/>
                    </a:ln>
                  </pic:spPr>
                </pic:pic>
              </a:graphicData>
            </a:graphic>
          </wp:inline>
        </w:drawing>
      </w:r>
      <w:r w:rsidRPr="005B17D3">
        <w:t xml:space="preserve"> fields indicate they are required, updates to these fields are optional. However, if a field value is deleted, a replacement value must be entered. These required fields cannot be blank.</w:t>
      </w:r>
    </w:p>
    <w:p w14:paraId="025B47C6" w14:textId="77777777" w:rsidR="00BE52CE" w:rsidRPr="005B17D3" w:rsidRDefault="00BE52CE" w:rsidP="00EF3896">
      <w:pPr>
        <w:pStyle w:val="BodyTextBullet2"/>
      </w:pPr>
      <w:r w:rsidRPr="005B17D3">
        <w:t xml:space="preserve">The </w:t>
      </w:r>
      <w:r w:rsidRPr="005B17D3">
        <w:rPr>
          <w:u w:val="single"/>
        </w:rPr>
        <w:t xml:space="preserve">Add New Service Request </w:t>
      </w:r>
      <w:r w:rsidRPr="005B17D3">
        <w:t xml:space="preserve">link allows the user to add a new </w:t>
      </w:r>
      <w:r w:rsidRPr="005B17D3">
        <w:fldChar w:fldCharType="begin"/>
      </w:r>
      <w:r w:rsidRPr="005B17D3">
        <w:instrText xml:space="preserve"> XE "E&amp;E Service:Add Service Request " \* MERGEFORMAT </w:instrText>
      </w:r>
      <w:r w:rsidRPr="005B17D3">
        <w:fldChar w:fldCharType="end"/>
      </w:r>
      <w:r w:rsidRPr="005B17D3">
        <w:rPr>
          <w:i/>
        </w:rPr>
        <w:t>Service Request</w:t>
      </w:r>
      <w:r w:rsidRPr="005B17D3">
        <w:t xml:space="preserve">. See the </w:t>
      </w:r>
      <w:r w:rsidRPr="005B17D3">
        <w:rPr>
          <w:i/>
        </w:rPr>
        <w:t>Add New Service Request</w:t>
      </w:r>
      <w:r w:rsidRPr="005B17D3">
        <w:t xml:space="preserve"> section for more information.</w:t>
      </w:r>
    </w:p>
    <w:p w14:paraId="02DD24CA" w14:textId="77777777" w:rsidR="00BE52CE" w:rsidRPr="005B17D3" w:rsidRDefault="00BE52CE" w:rsidP="00EF3896">
      <w:pPr>
        <w:pStyle w:val="ScreenName"/>
      </w:pPr>
      <w:r w:rsidRPr="005B17D3">
        <w:t>Update Service Request</w:t>
      </w:r>
    </w:p>
    <w:p w14:paraId="78D91327" w14:textId="77777777" w:rsidR="00BE52CE" w:rsidRPr="005B17D3" w:rsidRDefault="00BE52CE" w:rsidP="00EF3896">
      <w:pPr>
        <w:pStyle w:val="ScreenField"/>
      </w:pPr>
      <w:r w:rsidRPr="005B17D3">
        <w:rPr>
          <w:noProof/>
        </w:rPr>
        <w:drawing>
          <wp:inline distT="0" distB="0" distL="0" distR="0" wp14:anchorId="0F10405D" wp14:editId="7D81FC22">
            <wp:extent cx="119380" cy="119380"/>
            <wp:effectExtent l="19050" t="0" r="0" b="0"/>
            <wp:docPr id="611" name="Picture 56" descr="required fiel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required field symbol"/>
                    <pic:cNvPicPr>
                      <a:picLocks noChangeAspect="1" noChangeArrowheads="1"/>
                    </pic:cNvPicPr>
                  </pic:nvPicPr>
                  <pic:blipFill>
                    <a:blip r:embed="rId33" cstate="print"/>
                    <a:srcRect/>
                    <a:stretch>
                      <a:fillRect/>
                    </a:stretch>
                  </pic:blipFill>
                  <pic:spPr bwMode="auto">
                    <a:xfrm>
                      <a:off x="0" y="0"/>
                      <a:ext cx="119380" cy="119380"/>
                    </a:xfrm>
                    <a:prstGeom prst="rect">
                      <a:avLst/>
                    </a:prstGeom>
                    <a:noFill/>
                    <a:ln w="9525">
                      <a:noFill/>
                      <a:miter lim="800000"/>
                      <a:headEnd/>
                      <a:tailEnd/>
                    </a:ln>
                  </pic:spPr>
                </pic:pic>
              </a:graphicData>
            </a:graphic>
          </wp:inline>
        </w:drawing>
      </w:r>
      <w:r w:rsidRPr="005B17D3">
        <w:rPr>
          <w:rStyle w:val="StyleDrop-downhotspot11ptUnderline"/>
          <w:bCs w:val="0"/>
          <w:iCs w:val="0"/>
          <w:sz w:val="24"/>
          <w:u w:val="none"/>
        </w:rPr>
        <w:t>Request Name</w:t>
      </w:r>
    </w:p>
    <w:p w14:paraId="3AC0B1BB" w14:textId="5ECA97ED" w:rsidR="00BE52CE" w:rsidRPr="005B17D3" w:rsidRDefault="00BE52CE" w:rsidP="00EF3896">
      <w:pPr>
        <w:pStyle w:val="ScreenFieldDesc"/>
      </w:pPr>
      <w:r w:rsidRPr="005B17D3">
        <w:t xml:space="preserve">Users may update the free-form </w:t>
      </w:r>
      <w:r w:rsidRPr="005B17D3">
        <w:rPr>
          <w:b/>
          <w:i/>
        </w:rPr>
        <w:t xml:space="preserve">Request Name </w:t>
      </w:r>
      <w:r w:rsidRPr="005B17D3">
        <w:t>field.</w:t>
      </w:r>
    </w:p>
    <w:p w14:paraId="1D335962" w14:textId="77777777" w:rsidR="006A4D75" w:rsidRPr="005B17D3" w:rsidRDefault="006A4D75" w:rsidP="006A4D75">
      <w:pPr>
        <w:pStyle w:val="ScreenField"/>
      </w:pPr>
    </w:p>
    <w:p w14:paraId="0D6F1ACB" w14:textId="77777777" w:rsidR="00BE52CE" w:rsidRPr="005B17D3" w:rsidRDefault="00BE52CE" w:rsidP="00EF3896">
      <w:pPr>
        <w:pStyle w:val="ScreenField"/>
      </w:pPr>
      <w:r w:rsidRPr="005B17D3">
        <w:rPr>
          <w:noProof/>
        </w:rPr>
        <w:drawing>
          <wp:inline distT="0" distB="0" distL="0" distR="0" wp14:anchorId="7EB2A812" wp14:editId="26E6C755">
            <wp:extent cx="119380" cy="119380"/>
            <wp:effectExtent l="19050" t="0" r="0" b="0"/>
            <wp:docPr id="612" name="Picture 612" descr="required fiel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2" descr="required field symbol"/>
                    <pic:cNvPicPr>
                      <a:picLocks noChangeAspect="1" noChangeArrowheads="1"/>
                    </pic:cNvPicPr>
                  </pic:nvPicPr>
                  <pic:blipFill>
                    <a:blip r:embed="rId33" cstate="print"/>
                    <a:srcRect/>
                    <a:stretch>
                      <a:fillRect/>
                    </a:stretch>
                  </pic:blipFill>
                  <pic:spPr bwMode="auto">
                    <a:xfrm>
                      <a:off x="0" y="0"/>
                      <a:ext cx="119380" cy="119380"/>
                    </a:xfrm>
                    <a:prstGeom prst="rect">
                      <a:avLst/>
                    </a:prstGeom>
                    <a:noFill/>
                    <a:ln w="9525">
                      <a:noFill/>
                      <a:miter lim="800000"/>
                      <a:headEnd/>
                      <a:tailEnd/>
                    </a:ln>
                  </pic:spPr>
                </pic:pic>
              </a:graphicData>
            </a:graphic>
          </wp:inline>
        </w:drawing>
      </w:r>
      <w:r w:rsidRPr="005B17D3">
        <w:rPr>
          <w:rStyle w:val="StyleDrop-downhotspot11ptUnderline"/>
          <w:bCs w:val="0"/>
          <w:iCs w:val="0"/>
          <w:sz w:val="24"/>
          <w:u w:val="none"/>
        </w:rPr>
        <w:t>Description</w:t>
      </w:r>
    </w:p>
    <w:p w14:paraId="7A6398A3" w14:textId="55F8C8DC" w:rsidR="00BE52CE" w:rsidRPr="005B17D3" w:rsidRDefault="00BE52CE" w:rsidP="00EF3896">
      <w:pPr>
        <w:pStyle w:val="ScreenFieldDesc"/>
      </w:pPr>
      <w:r w:rsidRPr="005B17D3">
        <w:t xml:space="preserve">Users may update the free-form </w:t>
      </w:r>
      <w:r w:rsidRPr="005B17D3">
        <w:rPr>
          <w:b/>
          <w:i/>
        </w:rPr>
        <w:t xml:space="preserve">Description </w:t>
      </w:r>
      <w:r w:rsidRPr="005B17D3">
        <w:t>field.</w:t>
      </w:r>
    </w:p>
    <w:p w14:paraId="443E8BF8" w14:textId="77777777" w:rsidR="006A4D75" w:rsidRPr="005B17D3" w:rsidRDefault="006A4D75" w:rsidP="006A4D75">
      <w:pPr>
        <w:pStyle w:val="ScreenField"/>
      </w:pPr>
    </w:p>
    <w:p w14:paraId="59E39C93" w14:textId="77777777" w:rsidR="00BE52CE" w:rsidRPr="005B17D3" w:rsidRDefault="00BE52CE" w:rsidP="00EF3896">
      <w:pPr>
        <w:pStyle w:val="ScreenField"/>
      </w:pPr>
      <w:r w:rsidRPr="005B17D3">
        <w:rPr>
          <w:rStyle w:val="StyleDrop-downhotspot11ptUnderline"/>
          <w:bCs w:val="0"/>
          <w:iCs w:val="0"/>
          <w:sz w:val="24"/>
        </w:rPr>
        <w:t>eeSummary</w:t>
      </w:r>
    </w:p>
    <w:p w14:paraId="0BFA9AE2" w14:textId="77777777" w:rsidR="00BE52CE" w:rsidRPr="005B17D3" w:rsidRDefault="00BE52CE" w:rsidP="00EF3896">
      <w:pPr>
        <w:pStyle w:val="ScreenFieldDesc"/>
      </w:pPr>
      <w:r w:rsidRPr="005B17D3">
        <w:t>Users</w:t>
      </w:r>
      <w:r w:rsidRPr="005B17D3">
        <w:rPr>
          <w:sz w:val="18"/>
          <w:szCs w:val="18"/>
        </w:rPr>
        <w:t xml:space="preserve"> </w:t>
      </w:r>
      <w:r w:rsidRPr="005B17D3">
        <w:t>may update the service requests.</w:t>
      </w:r>
    </w:p>
    <w:p w14:paraId="28F4E0B7" w14:textId="3E438D74" w:rsidR="001F1DFA" w:rsidRPr="005B17D3" w:rsidRDefault="00BE52CE" w:rsidP="00EF3896">
      <w:pPr>
        <w:pStyle w:val="BodyTextBullet2"/>
      </w:pPr>
      <w:r w:rsidRPr="005B17D3">
        <w:t xml:space="preserve">When finished, click the </w:t>
      </w:r>
      <w:r w:rsidRPr="005B17D3">
        <w:rPr>
          <w:b/>
        </w:rPr>
        <w:t>UPDATE</w:t>
      </w:r>
      <w:r w:rsidRPr="005B17D3">
        <w:t xml:space="preserve"> button to update the Service Request and return to the </w:t>
      </w:r>
      <w:r w:rsidRPr="005B17D3">
        <w:rPr>
          <w:iCs/>
        </w:rPr>
        <w:t>E&amp;E Service</w:t>
      </w:r>
      <w:r w:rsidRPr="005B17D3">
        <w:t xml:space="preserve"> Request Management List screen, or </w:t>
      </w:r>
      <w:r w:rsidRPr="005B17D3">
        <w:rPr>
          <w:b/>
        </w:rPr>
        <w:t>CANCEL</w:t>
      </w:r>
      <w:r w:rsidRPr="005B17D3">
        <w:t xml:space="preserve"> to return to the E&amp;E Service Request Management List screen without making any changes. The </w:t>
      </w:r>
      <w:r w:rsidRPr="005B17D3">
        <w:rPr>
          <w:b/>
        </w:rPr>
        <w:t>RESET</w:t>
      </w:r>
      <w:r w:rsidRPr="005B17D3">
        <w:t xml:space="preserve"> button will reset all of the fields to their previous values.</w:t>
      </w:r>
    </w:p>
    <w:p w14:paraId="40966A6A" w14:textId="77777777" w:rsidR="001E3EA0" w:rsidRPr="005B17D3" w:rsidRDefault="001E3EA0" w:rsidP="00EF3896">
      <w:pPr>
        <w:pStyle w:val="BodyTextBullet2"/>
      </w:pPr>
    </w:p>
    <w:p w14:paraId="4BADD5B2" w14:textId="3224F40D" w:rsidR="001F1DFA" w:rsidRPr="005B17D3" w:rsidRDefault="001F1DFA" w:rsidP="00EF3896">
      <w:pPr>
        <w:pStyle w:val="BodyTextBullet2"/>
        <w:rPr>
          <w:rStyle w:val="Strong"/>
        </w:rPr>
      </w:pPr>
      <w:bookmarkStart w:id="912" w:name="_E&amp;E_Web_Service"/>
      <w:bookmarkEnd w:id="912"/>
      <w:r w:rsidRPr="005B17D3">
        <w:rPr>
          <w:rStyle w:val="Strong"/>
        </w:rPr>
        <w:t>E</w:t>
      </w:r>
      <w:r w:rsidR="00C1577E" w:rsidRPr="005B17D3">
        <w:rPr>
          <w:rStyle w:val="Strong"/>
        </w:rPr>
        <w:t>&amp;</w:t>
      </w:r>
      <w:r w:rsidRPr="005B17D3">
        <w:rPr>
          <w:rStyle w:val="Strong"/>
        </w:rPr>
        <w:t xml:space="preserve">E Web Service VCE and </w:t>
      </w:r>
      <w:r w:rsidR="00622B18" w:rsidRPr="005B17D3">
        <w:rPr>
          <w:rStyle w:val="Strong"/>
        </w:rPr>
        <w:t>V</w:t>
      </w:r>
      <w:r w:rsidR="00022A21" w:rsidRPr="005B17D3">
        <w:rPr>
          <w:rStyle w:val="Strong"/>
        </w:rPr>
        <w:t>HA</w:t>
      </w:r>
      <w:r w:rsidRPr="005B17D3">
        <w:rPr>
          <w:rStyle w:val="Strong"/>
        </w:rPr>
        <w:t>P</w:t>
      </w:r>
      <w:r w:rsidR="003814FD" w:rsidRPr="005B17D3">
        <w:rPr>
          <w:rStyle w:val="Strong"/>
        </w:rPr>
        <w:t xml:space="preserve"> </w:t>
      </w:r>
      <w:r w:rsidRPr="005B17D3">
        <w:rPr>
          <w:rStyle w:val="Strong"/>
        </w:rPr>
        <w:t>Data</w:t>
      </w:r>
    </w:p>
    <w:p w14:paraId="66EBD97D" w14:textId="3255E854" w:rsidR="001F1DFA" w:rsidRPr="005B17D3" w:rsidRDefault="001F1DFA" w:rsidP="00EF3896">
      <w:pPr>
        <w:pStyle w:val="BodyTextBullet2"/>
      </w:pPr>
      <w:r w:rsidRPr="005B17D3">
        <w:t xml:space="preserve">The Enrollment System’s E&amp;E Web Service shares </w:t>
      </w:r>
      <w:r w:rsidR="00670A6A" w:rsidRPr="005B17D3">
        <w:t>V</w:t>
      </w:r>
      <w:r w:rsidR="007F4840" w:rsidRPr="005B17D3">
        <w:t>HAPs</w:t>
      </w:r>
      <w:r w:rsidRPr="005B17D3">
        <w:t xml:space="preserve"> and Community Care Eligibility Information with </w:t>
      </w:r>
      <w:r w:rsidR="00276976" w:rsidRPr="005B17D3">
        <w:t>subscribers of the service.</w:t>
      </w:r>
      <w:r w:rsidRPr="005B17D3">
        <w:t xml:space="preserve"> VA Systems such as VistA.</w:t>
      </w:r>
    </w:p>
    <w:p w14:paraId="010389B9" w14:textId="18C0389B" w:rsidR="001F1DFA" w:rsidRPr="005B17D3" w:rsidRDefault="001F1DFA" w:rsidP="00EF3896">
      <w:pPr>
        <w:pStyle w:val="BodyTextBullet2"/>
      </w:pPr>
      <w:r w:rsidRPr="005B17D3">
        <w:t xml:space="preserve">To share </w:t>
      </w:r>
      <w:r w:rsidR="00670A6A" w:rsidRPr="005B17D3">
        <w:t>V</w:t>
      </w:r>
      <w:r w:rsidR="00B920FB" w:rsidRPr="005B17D3">
        <w:t>HA</w:t>
      </w:r>
      <w:r w:rsidR="00670A6A" w:rsidRPr="005B17D3">
        <w:t>Ps</w:t>
      </w:r>
      <w:r w:rsidRPr="005B17D3">
        <w:t xml:space="preserve"> and Community Care information with other VA systems, Enrollment System administrators click </w:t>
      </w:r>
      <w:r w:rsidRPr="005B17D3">
        <w:rPr>
          <w:b/>
        </w:rPr>
        <w:t>Admin</w:t>
      </w:r>
      <w:r w:rsidRPr="005B17D3">
        <w:t xml:space="preserve"> on the menu bar, followed-by the </w:t>
      </w:r>
      <w:r w:rsidR="00295DD2" w:rsidRPr="005B17D3">
        <w:rPr>
          <w:b/>
        </w:rPr>
        <w:t>E&amp;E Service</w:t>
      </w:r>
      <w:r w:rsidR="00295DD2" w:rsidRPr="005B17D3">
        <w:t xml:space="preserve"> </w:t>
      </w:r>
      <w:r w:rsidRPr="005B17D3">
        <w:t>menu item. Enrollment S</w:t>
      </w:r>
      <w:r w:rsidR="006416C1" w:rsidRPr="005B17D3">
        <w:t xml:space="preserve">ystem administrators assign </w:t>
      </w:r>
      <w:r w:rsidR="00622B18" w:rsidRPr="005B17D3">
        <w:t>V</w:t>
      </w:r>
      <w:r w:rsidR="00B920FB" w:rsidRPr="005B17D3">
        <w:t>HA</w:t>
      </w:r>
      <w:r w:rsidR="006416C1" w:rsidRPr="005B17D3">
        <w:t>P</w:t>
      </w:r>
      <w:r w:rsidRPr="005B17D3">
        <w:t xml:space="preserve"> categories on the </w:t>
      </w:r>
      <w:r w:rsidRPr="005B17D3">
        <w:rPr>
          <w:b/>
        </w:rPr>
        <w:t xml:space="preserve">Admin </w:t>
      </w:r>
      <w:r w:rsidRPr="005B17D3">
        <w:t>menu to E&amp;E Web Services</w:t>
      </w:r>
      <w:r w:rsidR="00295DD2" w:rsidRPr="005B17D3">
        <w:t xml:space="preserve">. Some </w:t>
      </w:r>
      <w:r w:rsidR="00670A6A" w:rsidRPr="005B17D3">
        <w:t>V</w:t>
      </w:r>
      <w:r w:rsidR="00B920FB" w:rsidRPr="005B17D3">
        <w:t>HA</w:t>
      </w:r>
      <w:r w:rsidR="00670A6A" w:rsidRPr="005B17D3">
        <w:t>Ps</w:t>
      </w:r>
      <w:r w:rsidR="00295DD2" w:rsidRPr="005B17D3">
        <w:t xml:space="preserve"> will originate in the Enrollment System</w:t>
      </w:r>
      <w:r w:rsidRPr="005B17D3">
        <w:t xml:space="preserve">, some </w:t>
      </w:r>
      <w:r w:rsidR="00670A6A" w:rsidRPr="005B17D3">
        <w:t>V</w:t>
      </w:r>
      <w:r w:rsidR="00B920FB" w:rsidRPr="005B17D3">
        <w:t>HA</w:t>
      </w:r>
      <w:r w:rsidR="00670A6A" w:rsidRPr="005B17D3">
        <w:t>Ps</w:t>
      </w:r>
      <w:r w:rsidRPr="005B17D3">
        <w:t xml:space="preserve"> will originate in other VA systems.</w:t>
      </w:r>
    </w:p>
    <w:p w14:paraId="7FC7349A" w14:textId="7D88EA63" w:rsidR="001F1DFA" w:rsidRPr="005B17D3" w:rsidRDefault="001F1DFA" w:rsidP="00EF3896">
      <w:pPr>
        <w:pStyle w:val="BodyTextBullet2"/>
      </w:pPr>
      <w:r w:rsidRPr="005B17D3">
        <w:t xml:space="preserve">Select one or more categories of an </w:t>
      </w:r>
      <w:r w:rsidR="00622B18" w:rsidRPr="005B17D3">
        <w:t>V</w:t>
      </w:r>
      <w:r w:rsidR="00B920FB" w:rsidRPr="005B17D3">
        <w:t>HA</w:t>
      </w:r>
      <w:r w:rsidRPr="005B17D3">
        <w:t>P to share and then enter an Assigned or Unassigned Date.</w:t>
      </w:r>
    </w:p>
    <w:p w14:paraId="3E245204" w14:textId="3B9713B9" w:rsidR="00276976" w:rsidRPr="005B17D3" w:rsidRDefault="00276976" w:rsidP="00EF3896">
      <w:pPr>
        <w:pStyle w:val="BodyTextBullet2"/>
      </w:pPr>
    </w:p>
    <w:p w14:paraId="11F4D8FD" w14:textId="77777777" w:rsidR="006D1A0C" w:rsidRPr="005B17D3" w:rsidRDefault="005C4D0F" w:rsidP="00EF3896">
      <w:pPr>
        <w:pStyle w:val="BodyTextBullet2"/>
        <w:keepNext/>
        <w:jc w:val="center"/>
      </w:pPr>
      <w:r w:rsidRPr="005B17D3">
        <w:rPr>
          <w:noProof/>
        </w:rPr>
        <w:drawing>
          <wp:inline distT="0" distB="0" distL="0" distR="0" wp14:anchorId="296A6D30" wp14:editId="2F0D0074">
            <wp:extent cx="5943600" cy="1586865"/>
            <wp:effectExtent l="0" t="0" r="0" b="0"/>
            <wp:docPr id="1513" name="Picture 1513" descr="Screen shot of highlighted HBP categories located under the E&amp;E Service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1586865"/>
                    </a:xfrm>
                    <a:prstGeom prst="rect">
                      <a:avLst/>
                    </a:prstGeom>
                  </pic:spPr>
                </pic:pic>
              </a:graphicData>
            </a:graphic>
          </wp:inline>
        </w:drawing>
      </w:r>
    </w:p>
    <w:p w14:paraId="2DDC800B" w14:textId="3E6511AB" w:rsidR="009069F3" w:rsidRPr="005B17D3" w:rsidRDefault="006D1A0C" w:rsidP="00EF3896">
      <w:pPr>
        <w:pStyle w:val="Caption"/>
      </w:pPr>
      <w:bookmarkStart w:id="913" w:name="_Toc31622399"/>
      <w:r w:rsidRPr="005B17D3">
        <w:t xml:space="preserve">Figure </w:t>
      </w:r>
      <w:r w:rsidR="006F45CB" w:rsidRPr="005B17D3">
        <w:rPr>
          <w:noProof/>
        </w:rPr>
        <w:fldChar w:fldCharType="begin"/>
      </w:r>
      <w:r w:rsidR="006F45CB" w:rsidRPr="005B17D3">
        <w:rPr>
          <w:noProof/>
        </w:rPr>
        <w:instrText xml:space="preserve"> SEQ Figure \* ARABIC </w:instrText>
      </w:r>
      <w:r w:rsidR="006F45CB" w:rsidRPr="005B17D3">
        <w:rPr>
          <w:noProof/>
        </w:rPr>
        <w:fldChar w:fldCharType="separate"/>
      </w:r>
      <w:r w:rsidR="00C2105F" w:rsidRPr="005B17D3">
        <w:rPr>
          <w:noProof/>
        </w:rPr>
        <w:t>42</w:t>
      </w:r>
      <w:r w:rsidR="006F45CB" w:rsidRPr="005B17D3">
        <w:rPr>
          <w:noProof/>
        </w:rPr>
        <w:fldChar w:fldCharType="end"/>
      </w:r>
      <w:r w:rsidRPr="005B17D3">
        <w:t xml:space="preserve">: </w:t>
      </w:r>
      <w:r w:rsidR="00622B18" w:rsidRPr="005B17D3">
        <w:t>V</w:t>
      </w:r>
      <w:r w:rsidR="00B920FB" w:rsidRPr="005B17D3">
        <w:t>HA</w:t>
      </w:r>
      <w:r w:rsidRPr="005B17D3">
        <w:t>P categories</w:t>
      </w:r>
      <w:bookmarkEnd w:id="913"/>
      <w:r w:rsidRPr="005B17D3">
        <w:t xml:space="preserve"> </w:t>
      </w:r>
    </w:p>
    <w:p w14:paraId="346C36D4" w14:textId="126B2B63" w:rsidR="00276976" w:rsidRPr="005B17D3" w:rsidRDefault="00276976" w:rsidP="00EF3896">
      <w:pPr>
        <w:pStyle w:val="BodyTextBullet2"/>
      </w:pPr>
    </w:p>
    <w:p w14:paraId="1839F335" w14:textId="77777777" w:rsidR="001F1DFA" w:rsidRPr="005B17D3" w:rsidRDefault="001F1DFA" w:rsidP="00474E83">
      <w:pPr>
        <w:pStyle w:val="NoteLightbulb"/>
        <w:rPr>
          <w:b/>
        </w:rPr>
      </w:pPr>
      <w:r w:rsidRPr="005B17D3">
        <w:rPr>
          <w:b/>
        </w:rPr>
        <w:t>Notes:</w:t>
      </w:r>
    </w:p>
    <w:p w14:paraId="0233EFA1" w14:textId="7B89E43C" w:rsidR="001F1DFA" w:rsidRPr="005B17D3" w:rsidRDefault="001F1DFA" w:rsidP="00474E83">
      <w:pPr>
        <w:pStyle w:val="NoteYellowBullet"/>
      </w:pPr>
      <w:r w:rsidRPr="005B17D3">
        <w:t xml:space="preserve">Individual </w:t>
      </w:r>
      <w:r w:rsidR="00670A6A" w:rsidRPr="005B17D3">
        <w:t>V</w:t>
      </w:r>
      <w:r w:rsidR="00B920FB" w:rsidRPr="005B17D3">
        <w:t>HA</w:t>
      </w:r>
      <w:r w:rsidR="00670A6A" w:rsidRPr="005B17D3">
        <w:t>Ps</w:t>
      </w:r>
      <w:r w:rsidRPr="005B17D3">
        <w:t xml:space="preserve"> cannot be selected to share.</w:t>
      </w:r>
    </w:p>
    <w:p w14:paraId="1D7CAFE2" w14:textId="383E2067" w:rsidR="001F1DFA" w:rsidRPr="005B17D3" w:rsidRDefault="001F1DFA" w:rsidP="00474E83">
      <w:pPr>
        <w:pStyle w:val="NoteYellowBullet"/>
      </w:pPr>
      <w:r w:rsidRPr="005B17D3">
        <w:t>DoD or VBA will not be a selectable category and will be grayed out.</w:t>
      </w:r>
    </w:p>
    <w:p w14:paraId="67227187" w14:textId="77777777" w:rsidR="001F1DFA" w:rsidRPr="005B17D3" w:rsidRDefault="001F1DFA" w:rsidP="00EF3896">
      <w:pPr>
        <w:pStyle w:val="BodyTextBullet2"/>
      </w:pPr>
    </w:p>
    <w:p w14:paraId="377C947D" w14:textId="5494AFA0" w:rsidR="001F1DFA" w:rsidRPr="005B17D3" w:rsidRDefault="001F1DFA" w:rsidP="00EF3896">
      <w:pPr>
        <w:pStyle w:val="ScreenField"/>
        <w:rPr>
          <w:i w:val="0"/>
        </w:rPr>
      </w:pPr>
      <w:bookmarkStart w:id="914" w:name="_Hlk536115462"/>
      <w:bookmarkStart w:id="915" w:name="_Hlk6308400"/>
      <w:r w:rsidRPr="005B17D3">
        <w:rPr>
          <w:i w:val="0"/>
        </w:rPr>
        <w:t>EESummary</w:t>
      </w:r>
    </w:p>
    <w:p w14:paraId="41594877" w14:textId="0D656210" w:rsidR="001F1DFA" w:rsidRPr="005B17D3" w:rsidRDefault="001F1DFA" w:rsidP="00EF3896">
      <w:pPr>
        <w:pStyle w:val="BodyTextBullet2"/>
      </w:pPr>
      <w:r w:rsidRPr="005B17D3">
        <w:t xml:space="preserve">The E&amp;E Web Service displays the following </w:t>
      </w:r>
      <w:r w:rsidR="00670A6A" w:rsidRPr="005B17D3">
        <w:t>V</w:t>
      </w:r>
      <w:r w:rsidR="00B920FB" w:rsidRPr="005B17D3">
        <w:t>HA</w:t>
      </w:r>
      <w:r w:rsidR="00670A6A" w:rsidRPr="005B17D3">
        <w:t>Ps</w:t>
      </w:r>
      <w:r w:rsidRPr="005B17D3">
        <w:t xml:space="preserve"> from the HEALTH_BENEFIT_PLAN tab</w:t>
      </w:r>
      <w:r w:rsidR="004163AB" w:rsidRPr="005B17D3">
        <w:t>le on the E&amp;E Web Service User i</w:t>
      </w:r>
      <w:r w:rsidRPr="005B17D3">
        <w:t>nterface:</w:t>
      </w:r>
    </w:p>
    <w:p w14:paraId="5F38A56D" w14:textId="1B2F27EF" w:rsidR="00A01B6D" w:rsidRPr="005B17D3" w:rsidRDefault="00A01B6D" w:rsidP="00EF3896">
      <w:pPr>
        <w:pStyle w:val="BodyTextBullet2"/>
      </w:pPr>
    </w:p>
    <w:p w14:paraId="6FD911E0" w14:textId="77777777" w:rsidR="00A01B6D" w:rsidRPr="005B17D3" w:rsidRDefault="00A01B6D" w:rsidP="00EF3896">
      <w:pPr>
        <w:rPr>
          <w:sz w:val="22"/>
          <w:szCs w:val="22"/>
        </w:rPr>
      </w:pPr>
      <w:r w:rsidRPr="005B17D3">
        <w:t>&lt;healthBenefitPlans&gt;</w:t>
      </w:r>
    </w:p>
    <w:p w14:paraId="758FB223" w14:textId="77777777" w:rsidR="00A01B6D" w:rsidRPr="005B17D3" w:rsidRDefault="00A01B6D" w:rsidP="00EF3896">
      <w:r w:rsidRPr="005B17D3">
        <w:t>               &lt;healthBenefitPlan&gt;</w:t>
      </w:r>
    </w:p>
    <w:p w14:paraId="24B1DAFC" w14:textId="77777777" w:rsidR="00A01B6D" w:rsidRPr="005B17D3" w:rsidRDefault="00A01B6D" w:rsidP="00EF3896">
      <w:r w:rsidRPr="005B17D3">
        <w:t>                  &lt;planName&gt;Veteran Plan - CCP Hardship Determination/planName&gt;</w:t>
      </w:r>
    </w:p>
    <w:p w14:paraId="562AA92C" w14:textId="77777777" w:rsidR="00A01B6D" w:rsidRPr="005B17D3" w:rsidRDefault="00A01B6D" w:rsidP="00EF3896">
      <w:r w:rsidRPr="005B17D3">
        <w:t>                  &lt;effectiveDate&gt;2019-04-27T22:22:05.000-05:00&lt;/effectiveDate&gt;</w:t>
      </w:r>
    </w:p>
    <w:p w14:paraId="3DA8DC98" w14:textId="77777777" w:rsidR="00A01B6D" w:rsidRPr="005B17D3" w:rsidRDefault="00A01B6D" w:rsidP="00EF3896">
      <w:r w:rsidRPr="005B17D3">
        <w:t>               &lt;/healthBenefitPlan&gt;</w:t>
      </w:r>
    </w:p>
    <w:bookmarkEnd w:id="914"/>
    <w:bookmarkEnd w:id="915"/>
    <w:p w14:paraId="63056746" w14:textId="21D1F072" w:rsidR="002E0AC8" w:rsidRPr="005B17D3" w:rsidRDefault="002E0AC8" w:rsidP="00EF3896">
      <w:pPr>
        <w:pStyle w:val="BodyTextBullet2"/>
      </w:pPr>
    </w:p>
    <w:p w14:paraId="27FA5774" w14:textId="7A3DBCB4" w:rsidR="00C1577E" w:rsidRPr="005B17D3" w:rsidRDefault="00C1577E" w:rsidP="00EF3896">
      <w:pPr>
        <w:pStyle w:val="BodyTextBullet2"/>
        <w:rPr>
          <w:rStyle w:val="Strong"/>
        </w:rPr>
      </w:pPr>
      <w:bookmarkStart w:id="916" w:name="_E&amp;E_Web_Service_1"/>
      <w:bookmarkEnd w:id="916"/>
      <w:r w:rsidRPr="005B17D3">
        <w:rPr>
          <w:rStyle w:val="Strong"/>
        </w:rPr>
        <w:t>E&amp;E Web Service Offers Community Care VCE Eligibility Indicators</w:t>
      </w:r>
    </w:p>
    <w:p w14:paraId="30DBA418" w14:textId="77777777" w:rsidR="002E6D96" w:rsidRPr="005B17D3" w:rsidRDefault="002E6D96" w:rsidP="00EF3896">
      <w:pPr>
        <w:pStyle w:val="BodyTextBullet2"/>
      </w:pPr>
      <w:r w:rsidRPr="005B17D3">
        <w:t>The Enrollment System E&amp;E Web Service offers the Community Care VCE Indicators with other VA partner systems (partner systems that have an interface to the Enrollment System).</w:t>
      </w:r>
    </w:p>
    <w:p w14:paraId="0BF663B1" w14:textId="2E8C8016" w:rsidR="00C1577E" w:rsidRPr="005B17D3" w:rsidRDefault="00C1577E" w:rsidP="00EF3896">
      <w:pPr>
        <w:pStyle w:val="BodyTextBullet2"/>
      </w:pPr>
      <w:r w:rsidRPr="005B17D3">
        <w:t>These Community Care VCE Indicators are as follows:</w:t>
      </w:r>
    </w:p>
    <w:p w14:paraId="5F1AA169" w14:textId="77777777" w:rsidR="006A4D75" w:rsidRPr="005B17D3" w:rsidRDefault="006A4D75" w:rsidP="00EF3896">
      <w:pPr>
        <w:pStyle w:val="BodyTextBullet2"/>
      </w:pPr>
    </w:p>
    <w:tbl>
      <w:tblPr>
        <w:tblW w:w="0" w:type="auto"/>
        <w:jc w:val="center"/>
        <w:tblCellMar>
          <w:left w:w="0" w:type="dxa"/>
          <w:right w:w="0" w:type="dxa"/>
        </w:tblCellMar>
        <w:tblLook w:val="04A0" w:firstRow="1" w:lastRow="0" w:firstColumn="1" w:lastColumn="0" w:noHBand="0" w:noVBand="1"/>
      </w:tblPr>
      <w:tblGrid>
        <w:gridCol w:w="6305"/>
        <w:gridCol w:w="75"/>
        <w:gridCol w:w="2389"/>
      </w:tblGrid>
      <w:tr w:rsidR="00A90460" w:rsidRPr="005B17D3" w14:paraId="225BDBA7" w14:textId="77777777" w:rsidTr="00DB3A5B">
        <w:trPr>
          <w:trHeight w:val="403"/>
          <w:tblHeader/>
          <w:jc w:val="center"/>
        </w:trPr>
        <w:tc>
          <w:tcPr>
            <w:tcW w:w="6380" w:type="dxa"/>
            <w:gridSpan w:val="2"/>
            <w:tcBorders>
              <w:top w:val="single" w:sz="8" w:space="0" w:color="auto"/>
              <w:left w:val="single" w:sz="8" w:space="0" w:color="auto"/>
              <w:right w:val="single" w:sz="8" w:space="0" w:color="auto"/>
            </w:tcBorders>
            <w:shd w:val="clear" w:color="auto" w:fill="EDEDED" w:themeFill="accent3" w:themeFillTint="33"/>
            <w:tcMar>
              <w:top w:w="0" w:type="dxa"/>
              <w:left w:w="108" w:type="dxa"/>
              <w:bottom w:w="0" w:type="dxa"/>
              <w:right w:w="108" w:type="dxa"/>
            </w:tcMar>
          </w:tcPr>
          <w:p w14:paraId="4FF49CE0" w14:textId="77777777" w:rsidR="00A90460" w:rsidRPr="005B17D3" w:rsidRDefault="00A90460" w:rsidP="00EF3896">
            <w:pPr>
              <w:rPr>
                <w:rFonts w:ascii="Arial" w:hAnsi="Arial" w:cs="Arial"/>
                <w:b/>
                <w:sz w:val="22"/>
                <w:szCs w:val="22"/>
              </w:rPr>
            </w:pPr>
            <w:r w:rsidRPr="005B17D3">
              <w:rPr>
                <w:rFonts w:ascii="Arial" w:hAnsi="Arial" w:cs="Arial"/>
                <w:b/>
                <w:sz w:val="22"/>
                <w:szCs w:val="22"/>
              </w:rPr>
              <w:t>Community Care Outcome:</w:t>
            </w:r>
          </w:p>
        </w:tc>
        <w:tc>
          <w:tcPr>
            <w:tcW w:w="2389" w:type="dxa"/>
            <w:tcBorders>
              <w:top w:val="single" w:sz="8" w:space="0" w:color="auto"/>
              <w:left w:val="single" w:sz="8" w:space="0" w:color="auto"/>
              <w:right w:val="single" w:sz="8" w:space="0" w:color="auto"/>
            </w:tcBorders>
            <w:shd w:val="clear" w:color="auto" w:fill="EDEDED" w:themeFill="accent3" w:themeFillTint="33"/>
          </w:tcPr>
          <w:p w14:paraId="76331FE7" w14:textId="77777777" w:rsidR="00A90460" w:rsidRPr="005B17D3" w:rsidRDefault="00A90460" w:rsidP="00EF3896">
            <w:pPr>
              <w:rPr>
                <w:rFonts w:ascii="Arial" w:hAnsi="Arial" w:cs="Arial"/>
                <w:b/>
                <w:sz w:val="22"/>
                <w:szCs w:val="22"/>
              </w:rPr>
            </w:pPr>
            <w:r w:rsidRPr="005B17D3">
              <w:rPr>
                <w:rFonts w:ascii="Arial" w:hAnsi="Arial" w:cs="Arial"/>
                <w:b/>
                <w:sz w:val="22"/>
                <w:szCs w:val="22"/>
              </w:rPr>
              <w:t>Set VCE code to:</w:t>
            </w:r>
          </w:p>
        </w:tc>
      </w:tr>
      <w:tr w:rsidR="00A90460" w:rsidRPr="005B17D3" w14:paraId="443EBEF0" w14:textId="77777777" w:rsidTr="00DB3A5B">
        <w:trPr>
          <w:trHeight w:val="403"/>
          <w:tblHeader/>
          <w:jc w:val="center"/>
        </w:trPr>
        <w:tc>
          <w:tcPr>
            <w:tcW w:w="8769" w:type="dxa"/>
            <w:gridSpan w:val="3"/>
            <w:tcBorders>
              <w:top w:val="single" w:sz="8" w:space="0" w:color="auto"/>
              <w:left w:val="single" w:sz="8" w:space="0" w:color="auto"/>
              <w:right w:val="single" w:sz="8" w:space="0" w:color="auto"/>
            </w:tcBorders>
            <w:shd w:val="clear" w:color="auto" w:fill="EDEDED" w:themeFill="accent3" w:themeFillTint="33"/>
            <w:tcMar>
              <w:top w:w="0" w:type="dxa"/>
              <w:left w:w="108" w:type="dxa"/>
              <w:bottom w:w="0" w:type="dxa"/>
              <w:right w:w="108" w:type="dxa"/>
            </w:tcMar>
          </w:tcPr>
          <w:p w14:paraId="39065D86" w14:textId="77777777" w:rsidR="00A90460" w:rsidRPr="005B17D3" w:rsidRDefault="00A90460" w:rsidP="00EF3896">
            <w:pPr>
              <w:jc w:val="center"/>
              <w:rPr>
                <w:rFonts w:ascii="Arial" w:hAnsi="Arial" w:cs="Arial"/>
                <w:b/>
                <w:sz w:val="22"/>
                <w:szCs w:val="22"/>
              </w:rPr>
            </w:pPr>
            <w:r w:rsidRPr="005B17D3">
              <w:rPr>
                <w:rFonts w:ascii="Arial" w:hAnsi="Arial" w:cs="Arial"/>
                <w:b/>
                <w:sz w:val="22"/>
                <w:szCs w:val="22"/>
              </w:rPr>
              <w:t>Pre-MISSION Act (No longer available on 06/06/2019)</w:t>
            </w:r>
          </w:p>
        </w:tc>
      </w:tr>
      <w:tr w:rsidR="00A90460" w:rsidRPr="005B17D3" w14:paraId="6FE8BD45" w14:textId="77777777" w:rsidTr="00DB3A5B">
        <w:trPr>
          <w:trHeight w:val="403"/>
          <w:tblHeader/>
          <w:jc w:val="center"/>
        </w:trPr>
        <w:tc>
          <w:tcPr>
            <w:tcW w:w="6305" w:type="dxa"/>
            <w:tcBorders>
              <w:top w:val="single" w:sz="8" w:space="0" w:color="auto"/>
              <w:left w:val="single" w:sz="8" w:space="0" w:color="auto"/>
              <w:right w:val="single" w:sz="8" w:space="0" w:color="auto"/>
            </w:tcBorders>
            <w:shd w:val="clear" w:color="auto" w:fill="auto"/>
            <w:tcMar>
              <w:top w:w="0" w:type="dxa"/>
              <w:left w:w="108" w:type="dxa"/>
              <w:bottom w:w="0" w:type="dxa"/>
              <w:right w:w="108" w:type="dxa"/>
            </w:tcMar>
          </w:tcPr>
          <w:p w14:paraId="362FCE30" w14:textId="77777777" w:rsidR="00A90460" w:rsidRPr="005B17D3" w:rsidRDefault="00A90460" w:rsidP="00EF3896">
            <w:pPr>
              <w:pStyle w:val="BodyTextBullet1"/>
              <w:rPr>
                <w:rFonts w:ascii="Arial" w:hAnsi="Arial" w:cs="Arial"/>
                <w:b/>
                <w:sz w:val="22"/>
                <w:szCs w:val="22"/>
              </w:rPr>
            </w:pPr>
            <w:r w:rsidRPr="005B17D3">
              <w:t>Basic</w:t>
            </w:r>
          </w:p>
        </w:tc>
        <w:tc>
          <w:tcPr>
            <w:tcW w:w="2464" w:type="dxa"/>
            <w:gridSpan w:val="2"/>
            <w:tcBorders>
              <w:top w:val="single" w:sz="8" w:space="0" w:color="auto"/>
              <w:left w:val="single" w:sz="8" w:space="0" w:color="auto"/>
              <w:right w:val="single" w:sz="8" w:space="0" w:color="auto"/>
            </w:tcBorders>
            <w:shd w:val="clear" w:color="auto" w:fill="auto"/>
          </w:tcPr>
          <w:p w14:paraId="6305C879" w14:textId="77777777" w:rsidR="00A90460" w:rsidRPr="005B17D3" w:rsidRDefault="00A90460" w:rsidP="00EF3896">
            <w:pPr>
              <w:pStyle w:val="BodyTextBullet1"/>
              <w:jc w:val="center"/>
              <w:rPr>
                <w:rFonts w:ascii="Arial" w:hAnsi="Arial" w:cs="Arial"/>
                <w:b/>
                <w:sz w:val="22"/>
                <w:szCs w:val="22"/>
              </w:rPr>
            </w:pPr>
            <w:r w:rsidRPr="005B17D3">
              <w:t>B</w:t>
            </w:r>
          </w:p>
        </w:tc>
      </w:tr>
      <w:tr w:rsidR="00A90460" w:rsidRPr="005B17D3" w14:paraId="38341344" w14:textId="77777777" w:rsidTr="00DB3A5B">
        <w:trPr>
          <w:trHeight w:val="403"/>
          <w:tblHeader/>
          <w:jc w:val="center"/>
        </w:trPr>
        <w:tc>
          <w:tcPr>
            <w:tcW w:w="6305" w:type="dxa"/>
            <w:tcBorders>
              <w:top w:val="single" w:sz="8" w:space="0" w:color="auto"/>
              <w:left w:val="single" w:sz="8" w:space="0" w:color="auto"/>
              <w:right w:val="single" w:sz="8" w:space="0" w:color="auto"/>
            </w:tcBorders>
            <w:shd w:val="clear" w:color="auto" w:fill="auto"/>
            <w:tcMar>
              <w:top w:w="0" w:type="dxa"/>
              <w:left w:w="108" w:type="dxa"/>
              <w:bottom w:w="0" w:type="dxa"/>
              <w:right w:w="108" w:type="dxa"/>
            </w:tcMar>
          </w:tcPr>
          <w:p w14:paraId="4EB1EECF" w14:textId="77777777" w:rsidR="00A90460" w:rsidRPr="005B17D3" w:rsidRDefault="00A90460" w:rsidP="00EF3896">
            <w:pPr>
              <w:pStyle w:val="BodyTextBullet1"/>
            </w:pPr>
            <w:r w:rsidRPr="005B17D3">
              <w:t>Hardship</w:t>
            </w:r>
          </w:p>
        </w:tc>
        <w:tc>
          <w:tcPr>
            <w:tcW w:w="2464" w:type="dxa"/>
            <w:gridSpan w:val="2"/>
            <w:tcBorders>
              <w:top w:val="single" w:sz="8" w:space="0" w:color="auto"/>
              <w:left w:val="single" w:sz="8" w:space="0" w:color="auto"/>
              <w:right w:val="single" w:sz="8" w:space="0" w:color="auto"/>
            </w:tcBorders>
            <w:shd w:val="clear" w:color="auto" w:fill="auto"/>
          </w:tcPr>
          <w:p w14:paraId="1B236706" w14:textId="77777777" w:rsidR="00A90460" w:rsidRPr="005B17D3" w:rsidRDefault="00A90460" w:rsidP="00EF3896">
            <w:pPr>
              <w:pStyle w:val="BodyTextBullet1"/>
              <w:jc w:val="center"/>
            </w:pPr>
            <w:r w:rsidRPr="005B17D3">
              <w:t>H</w:t>
            </w:r>
          </w:p>
        </w:tc>
      </w:tr>
      <w:tr w:rsidR="00A90460" w:rsidRPr="005B17D3" w14:paraId="4C6DAA6C" w14:textId="77777777" w:rsidTr="00DB3A5B">
        <w:trPr>
          <w:trHeight w:val="403"/>
          <w:tblHeader/>
          <w:jc w:val="center"/>
        </w:trPr>
        <w:tc>
          <w:tcPr>
            <w:tcW w:w="6305" w:type="dxa"/>
            <w:tcBorders>
              <w:top w:val="single" w:sz="8" w:space="0" w:color="auto"/>
              <w:left w:val="single" w:sz="8" w:space="0" w:color="auto"/>
              <w:right w:val="single" w:sz="8" w:space="0" w:color="auto"/>
            </w:tcBorders>
            <w:shd w:val="clear" w:color="auto" w:fill="auto"/>
            <w:tcMar>
              <w:top w:w="0" w:type="dxa"/>
              <w:left w:w="108" w:type="dxa"/>
              <w:bottom w:w="0" w:type="dxa"/>
              <w:right w:w="108" w:type="dxa"/>
            </w:tcMar>
          </w:tcPr>
          <w:p w14:paraId="40D3F97C" w14:textId="77777777" w:rsidR="00A90460" w:rsidRPr="005B17D3" w:rsidRDefault="00A90460" w:rsidP="00EF3896">
            <w:pPr>
              <w:pStyle w:val="BodyTextBullet1"/>
            </w:pPr>
            <w:r w:rsidRPr="005B17D3">
              <w:t>Mileage</w:t>
            </w:r>
          </w:p>
        </w:tc>
        <w:tc>
          <w:tcPr>
            <w:tcW w:w="2464" w:type="dxa"/>
            <w:gridSpan w:val="2"/>
            <w:tcBorders>
              <w:top w:val="single" w:sz="8" w:space="0" w:color="auto"/>
              <w:left w:val="single" w:sz="8" w:space="0" w:color="auto"/>
              <w:right w:val="single" w:sz="8" w:space="0" w:color="auto"/>
            </w:tcBorders>
            <w:shd w:val="clear" w:color="auto" w:fill="auto"/>
          </w:tcPr>
          <w:p w14:paraId="1F16E576" w14:textId="77777777" w:rsidR="00A90460" w:rsidRPr="005B17D3" w:rsidRDefault="00A90460" w:rsidP="00EF3896">
            <w:pPr>
              <w:pStyle w:val="BodyTextBullet1"/>
              <w:jc w:val="center"/>
            </w:pPr>
            <w:r w:rsidRPr="005B17D3">
              <w:t>M</w:t>
            </w:r>
          </w:p>
        </w:tc>
      </w:tr>
      <w:tr w:rsidR="00A90460" w:rsidRPr="005B17D3" w14:paraId="78C65AC5" w14:textId="77777777" w:rsidTr="00DB3A5B">
        <w:trPr>
          <w:trHeight w:val="403"/>
          <w:tblHeader/>
          <w:jc w:val="center"/>
        </w:trPr>
        <w:tc>
          <w:tcPr>
            <w:tcW w:w="6305" w:type="dxa"/>
            <w:tcBorders>
              <w:top w:val="single" w:sz="8" w:space="0" w:color="auto"/>
              <w:left w:val="single" w:sz="8" w:space="0" w:color="auto"/>
              <w:right w:val="single" w:sz="8" w:space="0" w:color="auto"/>
            </w:tcBorders>
            <w:shd w:val="clear" w:color="auto" w:fill="auto"/>
            <w:tcMar>
              <w:top w:w="0" w:type="dxa"/>
              <w:left w:w="108" w:type="dxa"/>
              <w:bottom w:w="0" w:type="dxa"/>
              <w:right w:w="108" w:type="dxa"/>
            </w:tcMar>
          </w:tcPr>
          <w:p w14:paraId="262FC0CF" w14:textId="77777777" w:rsidR="00A90460" w:rsidRPr="005B17D3" w:rsidRDefault="00A90460" w:rsidP="00EF3896">
            <w:pPr>
              <w:pStyle w:val="BodyTextBullet1"/>
            </w:pPr>
            <w:r w:rsidRPr="005B17D3">
              <w:t>Wait-Time</w:t>
            </w:r>
          </w:p>
        </w:tc>
        <w:tc>
          <w:tcPr>
            <w:tcW w:w="2464" w:type="dxa"/>
            <w:gridSpan w:val="2"/>
            <w:tcBorders>
              <w:top w:val="single" w:sz="8" w:space="0" w:color="auto"/>
              <w:left w:val="single" w:sz="8" w:space="0" w:color="auto"/>
              <w:right w:val="single" w:sz="8" w:space="0" w:color="auto"/>
            </w:tcBorders>
            <w:shd w:val="clear" w:color="auto" w:fill="auto"/>
          </w:tcPr>
          <w:p w14:paraId="11049B4C" w14:textId="77777777" w:rsidR="00A90460" w:rsidRPr="005B17D3" w:rsidRDefault="00A90460" w:rsidP="00EF3896">
            <w:pPr>
              <w:pStyle w:val="BodyTextBullet1"/>
              <w:jc w:val="center"/>
            </w:pPr>
            <w:r w:rsidRPr="005B17D3">
              <w:t>WT</w:t>
            </w:r>
          </w:p>
        </w:tc>
      </w:tr>
      <w:tr w:rsidR="00A90460" w:rsidRPr="005B17D3" w14:paraId="6BEFFB5B" w14:textId="77777777" w:rsidTr="00DB3A5B">
        <w:trPr>
          <w:trHeight w:val="403"/>
          <w:tblHeader/>
          <w:jc w:val="center"/>
        </w:trPr>
        <w:tc>
          <w:tcPr>
            <w:tcW w:w="6305" w:type="dxa"/>
            <w:tcBorders>
              <w:top w:val="single" w:sz="8" w:space="0" w:color="auto"/>
              <w:left w:val="single" w:sz="8" w:space="0" w:color="auto"/>
              <w:right w:val="single" w:sz="8" w:space="0" w:color="auto"/>
            </w:tcBorders>
            <w:shd w:val="clear" w:color="auto" w:fill="auto"/>
            <w:tcMar>
              <w:top w:w="0" w:type="dxa"/>
              <w:left w:w="108" w:type="dxa"/>
              <w:bottom w:w="0" w:type="dxa"/>
              <w:right w:w="108" w:type="dxa"/>
            </w:tcMar>
          </w:tcPr>
          <w:p w14:paraId="6C951F31" w14:textId="77777777" w:rsidR="00A90460" w:rsidRPr="005B17D3" w:rsidRDefault="00A90460" w:rsidP="00EF3896">
            <w:pPr>
              <w:pStyle w:val="BodyTextBullet1"/>
            </w:pPr>
            <w:r w:rsidRPr="005B17D3">
              <w:t xml:space="preserve">Not Eligible </w:t>
            </w:r>
          </w:p>
        </w:tc>
        <w:tc>
          <w:tcPr>
            <w:tcW w:w="2464" w:type="dxa"/>
            <w:gridSpan w:val="2"/>
            <w:tcBorders>
              <w:top w:val="single" w:sz="8" w:space="0" w:color="auto"/>
              <w:left w:val="single" w:sz="8" w:space="0" w:color="auto"/>
              <w:right w:val="single" w:sz="8" w:space="0" w:color="auto"/>
            </w:tcBorders>
            <w:shd w:val="clear" w:color="auto" w:fill="auto"/>
          </w:tcPr>
          <w:p w14:paraId="2FDA7CBC" w14:textId="77777777" w:rsidR="00A90460" w:rsidRPr="005B17D3" w:rsidRDefault="00A90460" w:rsidP="00EF3896">
            <w:pPr>
              <w:pStyle w:val="BodyTextBullet1"/>
              <w:jc w:val="center"/>
            </w:pPr>
            <w:r w:rsidRPr="005B17D3">
              <w:t>X</w:t>
            </w:r>
          </w:p>
        </w:tc>
      </w:tr>
      <w:tr w:rsidR="00A90460" w:rsidRPr="005B17D3" w14:paraId="2C487076" w14:textId="77777777" w:rsidTr="00DB3A5B">
        <w:trPr>
          <w:trHeight w:val="403"/>
          <w:tblHeader/>
          <w:jc w:val="center"/>
        </w:trPr>
        <w:tc>
          <w:tcPr>
            <w:tcW w:w="6305" w:type="dxa"/>
            <w:tcBorders>
              <w:top w:val="single" w:sz="8" w:space="0" w:color="auto"/>
              <w:left w:val="single" w:sz="8" w:space="0" w:color="auto"/>
              <w:right w:val="single" w:sz="8" w:space="0" w:color="auto"/>
            </w:tcBorders>
            <w:shd w:val="clear" w:color="auto" w:fill="auto"/>
            <w:tcMar>
              <w:top w:w="0" w:type="dxa"/>
              <w:left w:w="108" w:type="dxa"/>
              <w:bottom w:w="0" w:type="dxa"/>
              <w:right w:w="108" w:type="dxa"/>
            </w:tcMar>
          </w:tcPr>
          <w:p w14:paraId="708AC1B3" w14:textId="77777777" w:rsidR="00A90460" w:rsidRPr="005B17D3" w:rsidRDefault="00A90460" w:rsidP="00EF3896">
            <w:pPr>
              <w:pStyle w:val="BodyTextBullet1"/>
            </w:pPr>
            <w:r w:rsidRPr="005B17D3">
              <w:t>Mileage and Wait-Time</w:t>
            </w:r>
          </w:p>
        </w:tc>
        <w:tc>
          <w:tcPr>
            <w:tcW w:w="2464" w:type="dxa"/>
            <w:gridSpan w:val="2"/>
            <w:tcBorders>
              <w:top w:val="single" w:sz="8" w:space="0" w:color="auto"/>
              <w:left w:val="single" w:sz="8" w:space="0" w:color="auto"/>
              <w:right w:val="single" w:sz="8" w:space="0" w:color="auto"/>
            </w:tcBorders>
            <w:shd w:val="clear" w:color="auto" w:fill="auto"/>
          </w:tcPr>
          <w:p w14:paraId="1635E2BF" w14:textId="77777777" w:rsidR="00A90460" w:rsidRPr="005B17D3" w:rsidRDefault="00A90460" w:rsidP="00EF3896">
            <w:pPr>
              <w:pStyle w:val="BodyTextBullet1"/>
              <w:jc w:val="center"/>
            </w:pPr>
            <w:r w:rsidRPr="005B17D3">
              <w:t>MWT</w:t>
            </w:r>
          </w:p>
        </w:tc>
      </w:tr>
      <w:tr w:rsidR="00A90460" w:rsidRPr="005B17D3" w14:paraId="7D1A0DB9" w14:textId="77777777" w:rsidTr="00DB3A5B">
        <w:trPr>
          <w:trHeight w:val="403"/>
          <w:tblHeader/>
          <w:jc w:val="center"/>
        </w:trPr>
        <w:tc>
          <w:tcPr>
            <w:tcW w:w="6305" w:type="dxa"/>
            <w:tcBorders>
              <w:top w:val="single" w:sz="8" w:space="0" w:color="auto"/>
              <w:left w:val="single" w:sz="8" w:space="0" w:color="auto"/>
              <w:right w:val="single" w:sz="8" w:space="0" w:color="auto"/>
            </w:tcBorders>
            <w:shd w:val="clear" w:color="auto" w:fill="auto"/>
            <w:tcMar>
              <w:top w:w="0" w:type="dxa"/>
              <w:left w:w="108" w:type="dxa"/>
              <w:bottom w:w="0" w:type="dxa"/>
              <w:right w:w="108" w:type="dxa"/>
            </w:tcMar>
          </w:tcPr>
          <w:p w14:paraId="720F25BF" w14:textId="77777777" w:rsidR="00A90460" w:rsidRPr="005B17D3" w:rsidRDefault="00A90460" w:rsidP="00EF3896">
            <w:pPr>
              <w:pStyle w:val="BodyTextBullet1"/>
            </w:pPr>
            <w:r w:rsidRPr="005B17D3">
              <w:t>Hardship and Wait-Time</w:t>
            </w:r>
          </w:p>
        </w:tc>
        <w:tc>
          <w:tcPr>
            <w:tcW w:w="2464" w:type="dxa"/>
            <w:gridSpan w:val="2"/>
            <w:tcBorders>
              <w:top w:val="single" w:sz="8" w:space="0" w:color="auto"/>
              <w:left w:val="single" w:sz="8" w:space="0" w:color="auto"/>
              <w:right w:val="single" w:sz="8" w:space="0" w:color="auto"/>
            </w:tcBorders>
            <w:shd w:val="clear" w:color="auto" w:fill="auto"/>
          </w:tcPr>
          <w:p w14:paraId="4A280A25" w14:textId="77777777" w:rsidR="00A90460" w:rsidRPr="005B17D3" w:rsidRDefault="00A90460" w:rsidP="00EF3896">
            <w:pPr>
              <w:pStyle w:val="BodyTextBullet1"/>
              <w:jc w:val="center"/>
              <w:rPr>
                <w:rFonts w:ascii="Arial" w:hAnsi="Arial" w:cs="Arial"/>
                <w:sz w:val="22"/>
                <w:szCs w:val="22"/>
              </w:rPr>
            </w:pPr>
            <w:r w:rsidRPr="005B17D3">
              <w:rPr>
                <w:rFonts w:ascii="Arial" w:hAnsi="Arial" w:cs="Arial"/>
                <w:sz w:val="22"/>
                <w:szCs w:val="22"/>
              </w:rPr>
              <w:t>HWT</w:t>
            </w:r>
          </w:p>
        </w:tc>
      </w:tr>
      <w:tr w:rsidR="00A90460" w:rsidRPr="005B17D3" w14:paraId="2903FF01" w14:textId="77777777" w:rsidTr="00DB3A5B">
        <w:trPr>
          <w:trHeight w:val="457"/>
          <w:tblHeader/>
          <w:jc w:val="center"/>
        </w:trPr>
        <w:tc>
          <w:tcPr>
            <w:tcW w:w="8769" w:type="dxa"/>
            <w:gridSpan w:val="3"/>
            <w:tcBorders>
              <w:top w:val="single" w:sz="8" w:space="0" w:color="auto"/>
              <w:left w:val="single" w:sz="8" w:space="0" w:color="auto"/>
              <w:bottom w:val="single" w:sz="8" w:space="0" w:color="auto"/>
              <w:right w:val="single" w:sz="8" w:space="0" w:color="auto"/>
            </w:tcBorders>
            <w:shd w:val="clear" w:color="auto" w:fill="EDEDED" w:themeFill="accent3" w:themeFillTint="33"/>
            <w:tcMar>
              <w:top w:w="0" w:type="dxa"/>
              <w:left w:w="108" w:type="dxa"/>
              <w:bottom w:w="0" w:type="dxa"/>
              <w:right w:w="108" w:type="dxa"/>
            </w:tcMar>
            <w:hideMark/>
          </w:tcPr>
          <w:p w14:paraId="6B8D5BB4" w14:textId="568C5C1E" w:rsidR="00A90460" w:rsidRPr="005B17D3" w:rsidRDefault="00A90460" w:rsidP="00EF3896">
            <w:pPr>
              <w:jc w:val="center"/>
              <w:rPr>
                <w:rFonts w:ascii="Arial" w:hAnsi="Arial" w:cs="Arial"/>
                <w:b/>
                <w:sz w:val="22"/>
                <w:szCs w:val="22"/>
              </w:rPr>
            </w:pPr>
            <w:r w:rsidRPr="005B17D3">
              <w:rPr>
                <w:rFonts w:ascii="Arial" w:hAnsi="Arial" w:cs="Arial"/>
                <w:b/>
                <w:sz w:val="22"/>
                <w:szCs w:val="22"/>
              </w:rPr>
              <w:t>MISSION Act (Available on 06/06/2019)</w:t>
            </w:r>
          </w:p>
        </w:tc>
      </w:tr>
      <w:tr w:rsidR="00A90460" w:rsidRPr="005B17D3" w14:paraId="475E7681" w14:textId="77777777" w:rsidTr="00DB3A5B">
        <w:trPr>
          <w:trHeight w:val="224"/>
          <w:tblHeader/>
          <w:jc w:val="center"/>
        </w:trPr>
        <w:tc>
          <w:tcPr>
            <w:tcW w:w="63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95A9186" w14:textId="77777777" w:rsidR="00A90460" w:rsidRPr="005B17D3" w:rsidRDefault="00A90460" w:rsidP="00EF3896">
            <w:pPr>
              <w:pStyle w:val="BodyTextBullet1"/>
            </w:pPr>
            <w:r w:rsidRPr="005B17D3">
              <w:t>Basic</w:t>
            </w:r>
          </w:p>
        </w:tc>
        <w:tc>
          <w:tcPr>
            <w:tcW w:w="2464"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28D7215" w14:textId="77777777" w:rsidR="00A90460" w:rsidRPr="005B17D3" w:rsidRDefault="00A90460" w:rsidP="00EF3896">
            <w:pPr>
              <w:pStyle w:val="BodyTextBullet1"/>
              <w:jc w:val="center"/>
            </w:pPr>
            <w:r w:rsidRPr="005B17D3">
              <w:t>B</w:t>
            </w:r>
          </w:p>
        </w:tc>
      </w:tr>
      <w:tr w:rsidR="00A90460" w:rsidRPr="005B17D3" w14:paraId="49318E3A" w14:textId="77777777" w:rsidTr="00DB3A5B">
        <w:trPr>
          <w:trHeight w:val="224"/>
          <w:tblHeader/>
          <w:jc w:val="center"/>
        </w:trPr>
        <w:tc>
          <w:tcPr>
            <w:tcW w:w="63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DF51BC4" w14:textId="77777777" w:rsidR="00A90460" w:rsidRPr="005B17D3" w:rsidRDefault="00A90460" w:rsidP="00EF3896">
            <w:pPr>
              <w:pStyle w:val="BodyTextBullet1"/>
            </w:pPr>
            <w:r w:rsidRPr="005B17D3">
              <w:t>Grandfathered</w:t>
            </w:r>
          </w:p>
        </w:tc>
        <w:tc>
          <w:tcPr>
            <w:tcW w:w="2464"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F36ED12" w14:textId="77777777" w:rsidR="00A90460" w:rsidRPr="005B17D3" w:rsidRDefault="00A90460" w:rsidP="00EF3896">
            <w:pPr>
              <w:pStyle w:val="BodyTextBullet1"/>
              <w:jc w:val="center"/>
            </w:pPr>
            <w:r w:rsidRPr="005B17D3">
              <w:t>G</w:t>
            </w:r>
          </w:p>
        </w:tc>
      </w:tr>
      <w:tr w:rsidR="00A90460" w:rsidRPr="005B17D3" w14:paraId="6D2F6FD6" w14:textId="77777777" w:rsidTr="00DB3A5B">
        <w:trPr>
          <w:trHeight w:val="224"/>
          <w:tblHeader/>
          <w:jc w:val="center"/>
        </w:trPr>
        <w:tc>
          <w:tcPr>
            <w:tcW w:w="63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D2A13E0" w14:textId="77777777" w:rsidR="00A90460" w:rsidRPr="005B17D3" w:rsidRDefault="00A90460" w:rsidP="00EF3896">
            <w:pPr>
              <w:pStyle w:val="BodyTextBullet1"/>
            </w:pPr>
            <w:r w:rsidRPr="005B17D3">
              <w:t xml:space="preserve">Hardship </w:t>
            </w:r>
          </w:p>
        </w:tc>
        <w:tc>
          <w:tcPr>
            <w:tcW w:w="2464"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24932D2" w14:textId="77777777" w:rsidR="00A90460" w:rsidRPr="005B17D3" w:rsidRDefault="00A90460" w:rsidP="00EF3896">
            <w:pPr>
              <w:pStyle w:val="BodyTextBullet1"/>
              <w:jc w:val="center"/>
            </w:pPr>
            <w:r w:rsidRPr="005B17D3">
              <w:t>H</w:t>
            </w:r>
          </w:p>
        </w:tc>
      </w:tr>
      <w:tr w:rsidR="00A90460" w:rsidRPr="005B17D3" w14:paraId="4F69CEBB" w14:textId="77777777" w:rsidTr="00DB3A5B">
        <w:trPr>
          <w:trHeight w:val="224"/>
          <w:tblHeader/>
          <w:jc w:val="center"/>
        </w:trPr>
        <w:tc>
          <w:tcPr>
            <w:tcW w:w="63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FE264DE" w14:textId="77777777" w:rsidR="00A90460" w:rsidRPr="005B17D3" w:rsidRDefault="00A90460" w:rsidP="00EF3896">
            <w:pPr>
              <w:pStyle w:val="BodyTextBullet1"/>
            </w:pPr>
            <w:r w:rsidRPr="005B17D3">
              <w:t xml:space="preserve">State No Full-Service VA </w:t>
            </w:r>
          </w:p>
        </w:tc>
        <w:tc>
          <w:tcPr>
            <w:tcW w:w="2464"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B4489DE" w14:textId="77777777" w:rsidR="00A90460" w:rsidRPr="005B17D3" w:rsidRDefault="00A90460" w:rsidP="00EF3896">
            <w:pPr>
              <w:pStyle w:val="BodyTextBullet1"/>
              <w:jc w:val="center"/>
            </w:pPr>
            <w:r w:rsidRPr="005B17D3">
              <w:t>N</w:t>
            </w:r>
          </w:p>
        </w:tc>
      </w:tr>
      <w:tr w:rsidR="00A90460" w:rsidRPr="005B17D3" w14:paraId="676C8CE0" w14:textId="77777777" w:rsidTr="00DB3A5B">
        <w:trPr>
          <w:trHeight w:val="224"/>
          <w:tblHeader/>
          <w:jc w:val="center"/>
        </w:trPr>
        <w:tc>
          <w:tcPr>
            <w:tcW w:w="63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92CC7E8" w14:textId="77777777" w:rsidR="00A90460" w:rsidRPr="005B17D3" w:rsidRDefault="00A90460" w:rsidP="00EF3896">
            <w:pPr>
              <w:pStyle w:val="BodyTextBullet1"/>
            </w:pPr>
            <w:r w:rsidRPr="005B17D3">
              <w:t>Urgent Care</w:t>
            </w:r>
          </w:p>
        </w:tc>
        <w:tc>
          <w:tcPr>
            <w:tcW w:w="2464"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5FDDF4E" w14:textId="77777777" w:rsidR="00A90460" w:rsidRPr="005B17D3" w:rsidRDefault="00A90460" w:rsidP="00EF3896">
            <w:pPr>
              <w:pStyle w:val="BodyTextBullet1"/>
              <w:jc w:val="center"/>
            </w:pPr>
            <w:r w:rsidRPr="005B17D3">
              <w:t>U</w:t>
            </w:r>
          </w:p>
        </w:tc>
      </w:tr>
      <w:tr w:rsidR="00A90460" w:rsidRPr="005B17D3" w14:paraId="147CE4AC" w14:textId="77777777" w:rsidTr="00DB3A5B">
        <w:trPr>
          <w:trHeight w:val="224"/>
          <w:tblHeader/>
          <w:jc w:val="center"/>
        </w:trPr>
        <w:tc>
          <w:tcPr>
            <w:tcW w:w="63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A654989" w14:textId="77777777" w:rsidR="00A90460" w:rsidRPr="005B17D3" w:rsidRDefault="00A90460" w:rsidP="00EF3896">
            <w:pPr>
              <w:pStyle w:val="BodyTextBullet1"/>
            </w:pPr>
            <w:r w:rsidRPr="005B17D3">
              <w:t xml:space="preserve">Not Eligible </w:t>
            </w:r>
          </w:p>
        </w:tc>
        <w:tc>
          <w:tcPr>
            <w:tcW w:w="2464"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AC2F6A5" w14:textId="77777777" w:rsidR="00A90460" w:rsidRPr="005B17D3" w:rsidRDefault="00A90460" w:rsidP="00EF3896">
            <w:pPr>
              <w:pStyle w:val="BodyTextBullet1"/>
              <w:jc w:val="center"/>
            </w:pPr>
            <w:r w:rsidRPr="005B17D3">
              <w:t>X</w:t>
            </w:r>
          </w:p>
        </w:tc>
      </w:tr>
    </w:tbl>
    <w:p w14:paraId="56256E98" w14:textId="1484A80B" w:rsidR="00322CA1" w:rsidRPr="005B17D3" w:rsidRDefault="00322CA1" w:rsidP="00EF3896">
      <w:pPr>
        <w:pStyle w:val="BodyTextBullet1"/>
        <w:rPr>
          <w:rStyle w:val="Strong"/>
          <w:i/>
        </w:rPr>
      </w:pPr>
      <w:bookmarkStart w:id="917" w:name="_Census_Rurality"/>
      <w:bookmarkEnd w:id="917"/>
    </w:p>
    <w:p w14:paraId="19BE2DD0" w14:textId="0C36F4C0" w:rsidR="00B1550E" w:rsidRPr="005B17D3" w:rsidRDefault="00B1550E" w:rsidP="00EF3896">
      <w:pPr>
        <w:pStyle w:val="BodyTextBullet2"/>
        <w:rPr>
          <w:rStyle w:val="Strong"/>
          <w:i/>
        </w:rPr>
      </w:pPr>
      <w:r w:rsidRPr="005B17D3">
        <w:rPr>
          <w:rStyle w:val="Strong"/>
          <w:i/>
        </w:rPr>
        <w:t>Census Rurality</w:t>
      </w:r>
    </w:p>
    <w:p w14:paraId="3358288A" w14:textId="03D940F4" w:rsidR="00284690" w:rsidRPr="005B17D3" w:rsidRDefault="00284690" w:rsidP="00EF3896">
      <w:pPr>
        <w:pStyle w:val="BodyTextBullet2"/>
        <w:rPr>
          <w:rStyle w:val="Strong"/>
          <w:b w:val="0"/>
          <w:bCs/>
        </w:rPr>
      </w:pPr>
      <w:r w:rsidRPr="005B17D3">
        <w:rPr>
          <w:rStyle w:val="Strong"/>
          <w:b w:val="0"/>
          <w:bCs/>
        </w:rPr>
        <w:t xml:space="preserve">Enrollment System subscribers for Community Care can receive the census rurality designation for each Veteran. The purpose of the census rurality designation is so that the </w:t>
      </w:r>
      <w:r w:rsidR="006204FA" w:rsidRPr="005B17D3">
        <w:rPr>
          <w:rStyle w:val="Strong"/>
          <w:b w:val="0"/>
          <w:bCs/>
        </w:rPr>
        <w:t>Veterans</w:t>
      </w:r>
      <w:r w:rsidRPr="005B17D3">
        <w:rPr>
          <w:rStyle w:val="Strong"/>
          <w:b w:val="0"/>
          <w:bCs/>
        </w:rPr>
        <w:t xml:space="preserve"> data can be shared through the E&amp;E Web Service, and used for the appropriate network adequacy standards and drive distance to be consumed by HealthShare Referral Manager (HSRM), an online portal that gives Community Care providers electronic access to referrals forwarded from the VA.  If any changes are made to a </w:t>
      </w:r>
      <w:r w:rsidR="006204FA" w:rsidRPr="005B17D3">
        <w:rPr>
          <w:rStyle w:val="Strong"/>
          <w:b w:val="0"/>
          <w:bCs/>
        </w:rPr>
        <w:t>Veterans</w:t>
      </w:r>
      <w:r w:rsidRPr="005B17D3">
        <w:rPr>
          <w:rStyle w:val="Strong"/>
          <w:b w:val="0"/>
          <w:bCs/>
        </w:rPr>
        <w:t xml:space="preserve"> census rurality</w:t>
      </w:r>
      <w:r w:rsidR="00FB6D13" w:rsidRPr="005B17D3">
        <w:rPr>
          <w:rStyle w:val="Strong"/>
          <w:b w:val="0"/>
          <w:bCs/>
        </w:rPr>
        <w:t xml:space="preserve"> or VCE, an automated</w:t>
      </w:r>
      <w:r w:rsidRPr="005B17D3">
        <w:rPr>
          <w:rStyle w:val="Strong"/>
          <w:b w:val="0"/>
          <w:bCs/>
        </w:rPr>
        <w:t xml:space="preserve"> notification message displays </w:t>
      </w:r>
      <w:r w:rsidR="00BD0DBB" w:rsidRPr="005B17D3">
        <w:rPr>
          <w:rStyle w:val="Strong"/>
          <w:b w:val="0"/>
          <w:bCs/>
        </w:rPr>
        <w:t>to alert</w:t>
      </w:r>
      <w:r w:rsidRPr="005B17D3">
        <w:rPr>
          <w:rStyle w:val="Strong"/>
          <w:b w:val="0"/>
          <w:bCs/>
        </w:rPr>
        <w:t xml:space="preserve"> other VA partner systems (partner systems that have an interface to the Enrollment System) of the change in real-time. The messa</w:t>
      </w:r>
      <w:r w:rsidR="008E702D" w:rsidRPr="005B17D3">
        <w:rPr>
          <w:rStyle w:val="Strong"/>
          <w:b w:val="0"/>
          <w:bCs/>
        </w:rPr>
        <w:t xml:space="preserve">ge is a </w:t>
      </w:r>
      <w:r w:rsidRPr="005B17D3">
        <w:rPr>
          <w:rStyle w:val="Strong"/>
          <w:b w:val="0"/>
          <w:bCs/>
        </w:rPr>
        <w:t>notification to request updates to the VA partner system’s authorized fields from the E&amp;E web service.</w:t>
      </w:r>
    </w:p>
    <w:p w14:paraId="26DF9A91" w14:textId="77777777" w:rsidR="006A4D75" w:rsidRPr="005B17D3" w:rsidRDefault="006A4D75" w:rsidP="00EF3896">
      <w:pPr>
        <w:pStyle w:val="BodyTextBullet2"/>
        <w:rPr>
          <w:rStyle w:val="Strong"/>
          <w:b w:val="0"/>
          <w:bCs/>
        </w:rPr>
      </w:pPr>
    </w:p>
    <w:p w14:paraId="2372A314" w14:textId="453556D9" w:rsidR="00B1550E" w:rsidRPr="005B17D3" w:rsidRDefault="00B1550E" w:rsidP="00474E83">
      <w:pPr>
        <w:pStyle w:val="NoteLightbulb"/>
      </w:pPr>
      <w:r w:rsidRPr="005B17D3">
        <w:rPr>
          <w:b/>
        </w:rPr>
        <w:t>Note:</w:t>
      </w:r>
      <w:r w:rsidRPr="005B17D3">
        <w:t xml:space="preserve"> Census Rurality is </w:t>
      </w:r>
      <w:r w:rsidR="004040D3" w:rsidRPr="005B17D3">
        <w:t>not associated with</w:t>
      </w:r>
      <w:r w:rsidRPr="005B17D3">
        <w:t xml:space="preserve"> or dependent on</w:t>
      </w:r>
      <w:r w:rsidR="00C36D1B" w:rsidRPr="005B17D3">
        <w:t xml:space="preserve"> VA Maintaining Internal Systems and Strengthening Integrated Outside Networks</w:t>
      </w:r>
      <w:r w:rsidRPr="005B17D3">
        <w:t xml:space="preserve"> </w:t>
      </w:r>
      <w:r w:rsidR="00C36D1B" w:rsidRPr="005B17D3">
        <w:t>(</w:t>
      </w:r>
      <w:r w:rsidR="009E2408" w:rsidRPr="005B17D3">
        <w:t>MISSION</w:t>
      </w:r>
      <w:r w:rsidR="00C36D1B" w:rsidRPr="005B17D3">
        <w:t>)</w:t>
      </w:r>
      <w:r w:rsidR="009E2408" w:rsidRPr="005B17D3">
        <w:t xml:space="preserve"> </w:t>
      </w:r>
      <w:r w:rsidRPr="005B17D3">
        <w:t>Act.</w:t>
      </w:r>
    </w:p>
    <w:p w14:paraId="575A60C5" w14:textId="77777777" w:rsidR="00284690" w:rsidRPr="005B17D3" w:rsidRDefault="00284690" w:rsidP="00EF3896">
      <w:pPr>
        <w:pStyle w:val="BodyTextBullet2"/>
      </w:pPr>
    </w:p>
    <w:p w14:paraId="7FE70623" w14:textId="6466D085" w:rsidR="00B1550E" w:rsidRPr="005B17D3" w:rsidRDefault="00B1550E" w:rsidP="00EF3896">
      <w:pPr>
        <w:pStyle w:val="BodyTextBullet2"/>
      </w:pPr>
      <w:r w:rsidRPr="005B17D3">
        <w:t>Click the below links to perform the following functions:</w:t>
      </w:r>
    </w:p>
    <w:p w14:paraId="19B41DB1" w14:textId="0067533F" w:rsidR="00B1550E" w:rsidRPr="005B17D3" w:rsidRDefault="00B1550E" w:rsidP="00EF3896">
      <w:pPr>
        <w:pStyle w:val="BodyText"/>
        <w:kinsoku w:val="0"/>
        <w:overflowPunct w:val="0"/>
        <w:spacing w:before="2"/>
        <w:rPr>
          <w:sz w:val="19"/>
          <w:szCs w:val="19"/>
        </w:rPr>
      </w:pPr>
      <w:bookmarkStart w:id="918" w:name="RuralityLinks"/>
      <w:bookmarkEnd w:id="918"/>
    </w:p>
    <w:p w14:paraId="2DE3D908" w14:textId="2823D5E9" w:rsidR="00B1550E" w:rsidRPr="005B17D3" w:rsidRDefault="005B17D3" w:rsidP="00EF3896">
      <w:pPr>
        <w:pStyle w:val="BodyTextBullet2"/>
      </w:pPr>
      <w:hyperlink w:anchor="DisplayRurality" w:history="1">
        <w:r w:rsidR="003814FD" w:rsidRPr="005B17D3">
          <w:rPr>
            <w:rStyle w:val="Hyperlink"/>
            <w:szCs w:val="24"/>
          </w:rPr>
          <w:t xml:space="preserve">How do I </w:t>
        </w:r>
        <w:r w:rsidR="00B1550E" w:rsidRPr="005B17D3">
          <w:rPr>
            <w:rStyle w:val="Hyperlink"/>
            <w:szCs w:val="24"/>
          </w:rPr>
          <w:t xml:space="preserve">display Census Rurality </w:t>
        </w:r>
        <w:r w:rsidR="0014781E" w:rsidRPr="005B17D3">
          <w:rPr>
            <w:rStyle w:val="Hyperlink"/>
            <w:szCs w:val="24"/>
          </w:rPr>
          <w:t>d</w:t>
        </w:r>
        <w:r w:rsidR="00B1550E" w:rsidRPr="005B17D3">
          <w:rPr>
            <w:rStyle w:val="Hyperlink"/>
            <w:szCs w:val="24"/>
          </w:rPr>
          <w:t>ata in E&amp;E Web Service</w:t>
        </w:r>
        <w:r w:rsidR="003814FD" w:rsidRPr="005B17D3">
          <w:rPr>
            <w:rStyle w:val="Hyperlink"/>
            <w:szCs w:val="24"/>
          </w:rPr>
          <w:t>?</w:t>
        </w:r>
      </w:hyperlink>
    </w:p>
    <w:p w14:paraId="5C6467CB" w14:textId="77777777" w:rsidR="004A1EEF" w:rsidRPr="005B17D3" w:rsidRDefault="005B17D3" w:rsidP="00EF3896">
      <w:pPr>
        <w:pStyle w:val="BodyTextBullet2"/>
        <w:rPr>
          <w:rStyle w:val="Hyperlink"/>
          <w:szCs w:val="24"/>
        </w:rPr>
      </w:pPr>
      <w:hyperlink w:anchor="ReceiveRurality" w:history="1">
        <w:r w:rsidR="003814FD" w:rsidRPr="005B17D3">
          <w:rPr>
            <w:rStyle w:val="Hyperlink"/>
            <w:szCs w:val="24"/>
          </w:rPr>
          <w:t xml:space="preserve">How do I </w:t>
        </w:r>
        <w:r w:rsidR="00B1550E" w:rsidRPr="005B17D3">
          <w:rPr>
            <w:rStyle w:val="Hyperlink"/>
            <w:szCs w:val="24"/>
          </w:rPr>
          <w:t>rec</w:t>
        </w:r>
        <w:r w:rsidR="003814FD" w:rsidRPr="005B17D3">
          <w:rPr>
            <w:rStyle w:val="Hyperlink"/>
            <w:szCs w:val="24"/>
          </w:rPr>
          <w:t>eive Census Rurality Designation?</w:t>
        </w:r>
      </w:hyperlink>
    </w:p>
    <w:p w14:paraId="0C07E42C" w14:textId="701A539F" w:rsidR="004A1EEF" w:rsidRPr="005B17D3" w:rsidRDefault="005B17D3" w:rsidP="00EF3896">
      <w:pPr>
        <w:pStyle w:val="BodyTextBullet2"/>
        <w:rPr>
          <w:color w:val="0000FF"/>
          <w:u w:val="single"/>
        </w:rPr>
      </w:pPr>
      <w:hyperlink w:anchor="CC_Person_Change_Event_Rurality" w:history="1">
        <w:r w:rsidR="00FD1B9F" w:rsidRPr="005B17D3">
          <w:rPr>
            <w:rStyle w:val="Hyperlink"/>
            <w:szCs w:val="24"/>
          </w:rPr>
          <w:t>How</w:t>
        </w:r>
        <w:r w:rsidR="00B07387" w:rsidRPr="005B17D3">
          <w:rPr>
            <w:rStyle w:val="Hyperlink"/>
            <w:szCs w:val="24"/>
          </w:rPr>
          <w:t xml:space="preserve"> I</w:t>
        </w:r>
        <w:r w:rsidR="00FD1B9F" w:rsidRPr="005B17D3">
          <w:rPr>
            <w:rStyle w:val="Hyperlink"/>
            <w:szCs w:val="24"/>
          </w:rPr>
          <w:t xml:space="preserve"> do send</w:t>
        </w:r>
        <w:r w:rsidR="004A1EEF" w:rsidRPr="005B17D3">
          <w:rPr>
            <w:rStyle w:val="Hyperlink"/>
            <w:szCs w:val="24"/>
          </w:rPr>
          <w:t xml:space="preserve"> a “Community Care Person Change Event” when the Rurality Changes?</w:t>
        </w:r>
      </w:hyperlink>
    </w:p>
    <w:p w14:paraId="4630BA12" w14:textId="1AB83166" w:rsidR="001F1DFA" w:rsidRPr="005B17D3" w:rsidRDefault="001F1DFA" w:rsidP="00EF3896">
      <w:pPr>
        <w:pStyle w:val="BodyTextBullet2"/>
      </w:pPr>
    </w:p>
    <w:p w14:paraId="352580A8" w14:textId="77777777" w:rsidR="00BE52CE" w:rsidRPr="005B17D3" w:rsidRDefault="00BE52CE" w:rsidP="00EF3896">
      <w:pPr>
        <w:pStyle w:val="ReqField"/>
      </w:pPr>
      <w:bookmarkStart w:id="919" w:name="_Toc394920800"/>
      <w:bookmarkStart w:id="920" w:name="_Toc406571137"/>
      <w:bookmarkStart w:id="921" w:name="_Toc478746562"/>
      <w:bookmarkStart w:id="922" w:name="_Toc482888492"/>
      <w:r w:rsidRPr="005B17D3">
        <w:t>Indicates Required Field</w:t>
      </w:r>
    </w:p>
    <w:p w14:paraId="7AC572B6" w14:textId="55F46574" w:rsidR="00BE52CE" w:rsidRPr="005B17D3" w:rsidRDefault="00BE52CE" w:rsidP="00EF3896">
      <w:pPr>
        <w:pStyle w:val="Heading3"/>
      </w:pPr>
      <w:bookmarkStart w:id="923" w:name="_Toc31622237"/>
      <w:r w:rsidRPr="005B17D3">
        <w:t xml:space="preserve">HandBook </w:t>
      </w:r>
      <w:r w:rsidRPr="005B17D3">
        <w:fldChar w:fldCharType="begin"/>
      </w:r>
      <w:r w:rsidRPr="005B17D3">
        <w:instrText xml:space="preserve"> XE "Batch:HandBook Request (Add)" \* MERGEFORMAT </w:instrText>
      </w:r>
      <w:r w:rsidRPr="005B17D3">
        <w:fldChar w:fldCharType="end"/>
      </w:r>
      <w:bookmarkStart w:id="924" w:name="_Toc300752992"/>
      <w:r w:rsidRPr="005B17D3">
        <w:t xml:space="preserve">Batch </w:t>
      </w:r>
      <w:bookmarkEnd w:id="924"/>
      <w:r w:rsidRPr="005B17D3">
        <w:t>Request</w:t>
      </w:r>
      <w:bookmarkEnd w:id="923"/>
      <w:r w:rsidRPr="005B17D3">
        <w:t xml:space="preserve"> </w:t>
      </w:r>
      <w:bookmarkEnd w:id="919"/>
      <w:bookmarkEnd w:id="920"/>
      <w:bookmarkEnd w:id="921"/>
      <w:bookmarkEnd w:id="922"/>
    </w:p>
    <w:p w14:paraId="03CEAD7A" w14:textId="22CA7FAF" w:rsidR="00BE52CE" w:rsidRPr="005B17D3" w:rsidRDefault="00BE52CE" w:rsidP="00EF3896">
      <w:pPr>
        <w:pStyle w:val="Heading4"/>
      </w:pPr>
      <w:bookmarkStart w:id="925" w:name="_Toc31622238"/>
      <w:r w:rsidRPr="005B17D3">
        <w:t xml:space="preserve">HandBook </w:t>
      </w:r>
      <w:r w:rsidRPr="005B17D3">
        <w:fldChar w:fldCharType="begin"/>
      </w:r>
      <w:r w:rsidRPr="005B17D3">
        <w:instrText xml:space="preserve"> XE "Batch:HandBook Request (Add)" \* MERGEFORMAT </w:instrText>
      </w:r>
      <w:r w:rsidRPr="005B17D3">
        <w:fldChar w:fldCharType="end"/>
      </w:r>
      <w:r w:rsidRPr="005B17D3">
        <w:t>Batch Request (Add)</w:t>
      </w:r>
      <w:bookmarkEnd w:id="925"/>
    </w:p>
    <w:p w14:paraId="2AE1D074" w14:textId="77777777" w:rsidR="00BE52CE" w:rsidRPr="005B17D3" w:rsidRDefault="00BE52CE" w:rsidP="00EF3896">
      <w:pPr>
        <w:pStyle w:val="BodyText"/>
      </w:pPr>
      <w:r w:rsidRPr="005B17D3">
        <w:t xml:space="preserve">The </w:t>
      </w:r>
      <w:r w:rsidRPr="005B17D3">
        <w:rPr>
          <w:i/>
        </w:rPr>
        <w:t xml:space="preserve">HandBook </w:t>
      </w:r>
      <w:r w:rsidRPr="005B17D3">
        <w:rPr>
          <w:i/>
          <w:iCs/>
        </w:rPr>
        <w:t>Batch Request</w:t>
      </w:r>
      <w:r w:rsidRPr="005B17D3">
        <w:t xml:space="preserve"> </w:t>
      </w:r>
      <w:r w:rsidRPr="005B17D3">
        <w:rPr>
          <w:i/>
        </w:rPr>
        <w:t>(Add)</w:t>
      </w:r>
      <w:r w:rsidRPr="005B17D3">
        <w:t xml:space="preserve"> provides the user with the appropriate </w:t>
      </w:r>
      <w:r w:rsidRPr="005B17D3">
        <w:rPr>
          <w:i/>
        </w:rPr>
        <w:t>Capability</w:t>
      </w:r>
      <w:r w:rsidRPr="005B17D3">
        <w:t xml:space="preserve">, the ability </w:t>
      </w:r>
      <w:r w:rsidRPr="005B17D3">
        <w:rPr>
          <w:lang w:bidi="en-US"/>
        </w:rPr>
        <w:t>to request a</w:t>
      </w:r>
      <w:r w:rsidRPr="005B17D3">
        <w:t xml:space="preserve"> </w:t>
      </w:r>
      <w:r w:rsidRPr="005B17D3">
        <w:rPr>
          <w:i/>
        </w:rPr>
        <w:t>Veterans Benefit HandBook</w:t>
      </w:r>
      <w:r w:rsidRPr="005B17D3">
        <w:t xml:space="preserve"> containing eligibility and benefit information for the Veteran for new enrollments, and periodically thereafter. </w:t>
      </w:r>
      <w:r w:rsidRPr="005B17D3">
        <w:rPr>
          <w:i/>
        </w:rPr>
        <w:t>HandBook Batch Request (Add)</w:t>
      </w:r>
      <w:r w:rsidRPr="005B17D3">
        <w:t xml:space="preserve"> also provides a communication insert whenever there is a change in </w:t>
      </w:r>
      <w:r w:rsidRPr="005B17D3">
        <w:rPr>
          <w:i/>
        </w:rPr>
        <w:t>Eligibility Status</w:t>
      </w:r>
      <w:r w:rsidRPr="005B17D3">
        <w:t xml:space="preserve">, </w:t>
      </w:r>
      <w:r w:rsidRPr="005B17D3">
        <w:rPr>
          <w:i/>
        </w:rPr>
        <w:t>Preferred Facility</w:t>
      </w:r>
      <w:r w:rsidRPr="005B17D3">
        <w:t xml:space="preserve"> or </w:t>
      </w:r>
      <w:r w:rsidRPr="005B17D3">
        <w:rPr>
          <w:i/>
        </w:rPr>
        <w:t xml:space="preserve">Priority Group </w:t>
      </w:r>
      <w:r w:rsidRPr="005B17D3">
        <w:t>change.</w:t>
      </w:r>
    </w:p>
    <w:p w14:paraId="3406AF48" w14:textId="77777777" w:rsidR="00BE52CE" w:rsidRPr="005B17D3" w:rsidRDefault="00BE52CE" w:rsidP="00EF3896">
      <w:pPr>
        <w:pStyle w:val="BodyText"/>
      </w:pPr>
      <w:r w:rsidRPr="005B17D3">
        <w:t xml:space="preserve">After an initial rollout period, the HandBook or HandBook Insert will be provided for new enrollments and whenever there is a change in </w:t>
      </w:r>
      <w:r w:rsidRPr="005B17D3">
        <w:rPr>
          <w:i/>
        </w:rPr>
        <w:t>Eligibility Status</w:t>
      </w:r>
      <w:r w:rsidRPr="005B17D3">
        <w:t xml:space="preserve">, </w:t>
      </w:r>
      <w:r w:rsidRPr="005B17D3">
        <w:rPr>
          <w:i/>
        </w:rPr>
        <w:t>Preferred Facility</w:t>
      </w:r>
      <w:r w:rsidRPr="005B17D3">
        <w:t xml:space="preserve"> or </w:t>
      </w:r>
      <w:r w:rsidRPr="005B17D3">
        <w:rPr>
          <w:i/>
        </w:rPr>
        <w:t>Priority Group</w:t>
      </w:r>
      <w:r w:rsidRPr="005B17D3">
        <w:t>.</w:t>
      </w:r>
    </w:p>
    <w:p w14:paraId="7F7F3F62" w14:textId="77777777" w:rsidR="00BE52CE" w:rsidRPr="005B17D3" w:rsidRDefault="00BE52CE" w:rsidP="00EF3896">
      <w:pPr>
        <w:pStyle w:val="BodyText"/>
      </w:pPr>
      <w:r w:rsidRPr="005B17D3">
        <w:t>The HandBook will be available to Veterans through mail, email, or online via the MyHealth</w:t>
      </w:r>
      <w:r w:rsidRPr="005B17D3">
        <w:rPr>
          <w:b/>
          <w:bCs/>
          <w:i/>
          <w:u w:val="single"/>
        </w:rPr>
        <w:t>e</w:t>
      </w:r>
      <w:r w:rsidRPr="005B17D3">
        <w:t>Vet website. The default delivery preference for the HandBook is by mail.</w:t>
      </w:r>
    </w:p>
    <w:p w14:paraId="4FAF97D3" w14:textId="77777777" w:rsidR="00BE52CE" w:rsidRPr="005B17D3" w:rsidRDefault="00BE52CE" w:rsidP="00EF3896">
      <w:pPr>
        <w:pStyle w:val="ScreenName"/>
      </w:pPr>
      <w:r w:rsidRPr="005B17D3">
        <w:t>HandBook Batch Request</w:t>
      </w:r>
    </w:p>
    <w:p w14:paraId="1E6051FF" w14:textId="77777777" w:rsidR="00BE52CE" w:rsidRPr="005B17D3" w:rsidRDefault="00BE52CE" w:rsidP="00EF3896">
      <w:pPr>
        <w:pStyle w:val="ScreenName"/>
      </w:pPr>
      <w:r w:rsidRPr="005B17D3">
        <w:t>VIEW HISTORICAL</w:t>
      </w:r>
    </w:p>
    <w:p w14:paraId="70365D07" w14:textId="47EE5EA0" w:rsidR="00BE52CE" w:rsidRPr="005B17D3" w:rsidRDefault="00BE52CE" w:rsidP="00EF3896">
      <w:pPr>
        <w:pStyle w:val="BodyTextBullet2"/>
      </w:pPr>
      <w:r w:rsidRPr="005B17D3">
        <w:t xml:space="preserve">The </w:t>
      </w:r>
      <w:r w:rsidRPr="005B17D3">
        <w:rPr>
          <w:b/>
          <w:color w:val="000000" w:themeColor="text1"/>
        </w:rPr>
        <w:t>View Historical</w:t>
      </w:r>
      <w:r w:rsidRPr="005B17D3">
        <w:rPr>
          <w:color w:val="000000" w:themeColor="text1"/>
        </w:rPr>
        <w:t xml:space="preserve"> </w:t>
      </w:r>
      <w:r w:rsidRPr="005B17D3">
        <w:t xml:space="preserve">link displays the </w:t>
      </w:r>
      <w:r w:rsidR="005F66D7" w:rsidRPr="005B17D3">
        <w:rPr>
          <w:i/>
        </w:rPr>
        <w:t>Handb</w:t>
      </w:r>
      <w:r w:rsidRPr="005B17D3">
        <w:rPr>
          <w:i/>
        </w:rPr>
        <w:t>ook Batch Request</w:t>
      </w:r>
      <w:r w:rsidRPr="005B17D3">
        <w:t xml:space="preserve"> </w:t>
      </w:r>
      <w:r w:rsidRPr="005B17D3">
        <w:fldChar w:fldCharType="begin"/>
      </w:r>
      <w:r w:rsidRPr="005B17D3">
        <w:instrText xml:space="preserve"> XE "Handbook:Batch Request" </w:instrText>
      </w:r>
      <w:r w:rsidRPr="005B17D3">
        <w:fldChar w:fldCharType="end"/>
      </w:r>
      <w:r w:rsidRPr="005B17D3">
        <w:t>screen listing all current and previously scheduled batch requests, as well as cancelled requests.</w:t>
      </w:r>
    </w:p>
    <w:p w14:paraId="1EB0F193" w14:textId="77777777" w:rsidR="00C919A0" w:rsidRPr="005B17D3" w:rsidRDefault="00C919A0" w:rsidP="00EF3896">
      <w:pPr>
        <w:pStyle w:val="BodyTextBullet2"/>
      </w:pPr>
    </w:p>
    <w:p w14:paraId="709BDAFD" w14:textId="77777777" w:rsidR="00BE52CE" w:rsidRPr="005B17D3" w:rsidRDefault="00BE52CE" w:rsidP="00EF3896">
      <w:pPr>
        <w:pStyle w:val="ScreenField"/>
      </w:pPr>
      <w:r w:rsidRPr="005B17D3">
        <w:rPr>
          <w:noProof/>
        </w:rPr>
        <w:drawing>
          <wp:inline distT="0" distB="0" distL="0" distR="0" wp14:anchorId="7E79C70A" wp14:editId="20D5CF8F">
            <wp:extent cx="119380" cy="119380"/>
            <wp:effectExtent l="19050" t="0" r="0" b="0"/>
            <wp:docPr id="614" name="Picture 614" descr="required fiel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4" descr="required field symbol"/>
                    <pic:cNvPicPr>
                      <a:picLocks noChangeAspect="1" noChangeArrowheads="1"/>
                    </pic:cNvPicPr>
                  </pic:nvPicPr>
                  <pic:blipFill>
                    <a:blip r:embed="rId33" cstate="print"/>
                    <a:srcRect/>
                    <a:stretch>
                      <a:fillRect/>
                    </a:stretch>
                  </pic:blipFill>
                  <pic:spPr bwMode="auto">
                    <a:xfrm>
                      <a:off x="0" y="0"/>
                      <a:ext cx="119380" cy="119380"/>
                    </a:xfrm>
                    <a:prstGeom prst="rect">
                      <a:avLst/>
                    </a:prstGeom>
                    <a:noFill/>
                    <a:ln w="9525">
                      <a:noFill/>
                      <a:miter lim="800000"/>
                      <a:headEnd/>
                      <a:tailEnd/>
                    </a:ln>
                  </pic:spPr>
                </pic:pic>
              </a:graphicData>
            </a:graphic>
          </wp:inline>
        </w:drawing>
      </w:r>
      <w:r w:rsidRPr="005B17D3">
        <w:t>Release Date:</w:t>
      </w:r>
    </w:p>
    <w:p w14:paraId="262D0915" w14:textId="6B3964CB" w:rsidR="00BE52CE" w:rsidRPr="005B17D3" w:rsidRDefault="00BE52CE" w:rsidP="00EF3896">
      <w:pPr>
        <w:pStyle w:val="ScreenFieldDesc"/>
      </w:pPr>
      <w:r w:rsidRPr="005B17D3">
        <w:t xml:space="preserve">Enter the scheduled </w:t>
      </w:r>
      <w:r w:rsidRPr="005B17D3">
        <w:rPr>
          <w:i/>
        </w:rPr>
        <w:t>Release Date</w:t>
      </w:r>
      <w:r w:rsidRPr="005B17D3">
        <w:t xml:space="preserve"> for the batch. </w:t>
      </w:r>
    </w:p>
    <w:p w14:paraId="13DCC1D3" w14:textId="77777777" w:rsidR="006A4D75" w:rsidRPr="005B17D3" w:rsidRDefault="006A4D75" w:rsidP="006A4D75">
      <w:pPr>
        <w:pStyle w:val="ScreenField"/>
      </w:pPr>
    </w:p>
    <w:p w14:paraId="28C23722" w14:textId="77777777" w:rsidR="00BE52CE" w:rsidRPr="005B17D3" w:rsidRDefault="00BE52CE" w:rsidP="00EF3896">
      <w:pPr>
        <w:pStyle w:val="RulesandMore"/>
      </w:pPr>
      <w:r w:rsidRPr="005B17D3">
        <w:t>More...</w:t>
      </w:r>
    </w:p>
    <w:p w14:paraId="3DC9D849" w14:textId="4A745CA5" w:rsidR="00BE52CE" w:rsidRPr="005B17D3" w:rsidRDefault="00BE52CE" w:rsidP="00884662">
      <w:pPr>
        <w:pStyle w:val="BodyTextBullet2"/>
        <w:numPr>
          <w:ilvl w:val="0"/>
          <w:numId w:val="118"/>
        </w:numPr>
      </w:pPr>
      <w:r w:rsidRPr="005B17D3">
        <w:t>This is the projected date that the batch request will execute to se</w:t>
      </w:r>
      <w:r w:rsidR="005F66D7" w:rsidRPr="005B17D3">
        <w:t>lect Veterans to receive a Handb</w:t>
      </w:r>
      <w:r w:rsidRPr="005B17D3">
        <w:t>ook.</w:t>
      </w:r>
    </w:p>
    <w:p w14:paraId="037B468F" w14:textId="77777777" w:rsidR="00BE52CE" w:rsidRPr="005B17D3" w:rsidRDefault="00BE52CE" w:rsidP="00EF3896">
      <w:pPr>
        <w:pStyle w:val="RulesandMore"/>
        <w:rPr>
          <w:sz w:val="18"/>
          <w:szCs w:val="18"/>
        </w:rPr>
      </w:pPr>
      <w:r w:rsidRPr="005B17D3">
        <w:t>Rules</w:t>
      </w:r>
      <w:r w:rsidRPr="005B17D3">
        <w:rPr>
          <w:sz w:val="18"/>
          <w:szCs w:val="18"/>
        </w:rPr>
        <w:t>...</w:t>
      </w:r>
    </w:p>
    <w:p w14:paraId="2B4E8DDA" w14:textId="77777777" w:rsidR="00BE52CE" w:rsidRPr="005B17D3" w:rsidRDefault="00BE52CE" w:rsidP="00884662">
      <w:pPr>
        <w:pStyle w:val="BodyTextBullet2"/>
        <w:numPr>
          <w:ilvl w:val="0"/>
          <w:numId w:val="118"/>
        </w:numPr>
      </w:pPr>
      <w:r w:rsidRPr="005B17D3">
        <w:rPr>
          <w:i/>
          <w:iCs/>
        </w:rPr>
        <w:t>Release Date</w:t>
      </w:r>
      <w:r w:rsidRPr="005B17D3">
        <w:t xml:space="preserve"> requires a </w:t>
      </w:r>
      <w:r w:rsidRPr="005B17D3">
        <w:rPr>
          <w:rStyle w:val="Text-onlypopuphotspot"/>
        </w:rPr>
        <w:t>precise</w:t>
      </w:r>
      <w:r w:rsidRPr="005B17D3">
        <w:t xml:space="preserve"> date.</w:t>
      </w:r>
    </w:p>
    <w:p w14:paraId="7FA4BCFB" w14:textId="053058E4" w:rsidR="00BE52CE" w:rsidRPr="005B17D3" w:rsidRDefault="00BE52CE" w:rsidP="00884662">
      <w:pPr>
        <w:pStyle w:val="BodyTextBullet2"/>
        <w:numPr>
          <w:ilvl w:val="0"/>
          <w:numId w:val="118"/>
        </w:numPr>
      </w:pPr>
      <w:r w:rsidRPr="005B17D3">
        <w:rPr>
          <w:i/>
          <w:iCs/>
        </w:rPr>
        <w:t>Release Date</w:t>
      </w:r>
      <w:r w:rsidRPr="005B17D3">
        <w:t xml:space="preserve"> must be a current or future date.</w:t>
      </w:r>
    </w:p>
    <w:p w14:paraId="2ACED70E" w14:textId="77777777" w:rsidR="00C919A0" w:rsidRPr="005B17D3" w:rsidRDefault="00C919A0" w:rsidP="00C919A0">
      <w:pPr>
        <w:pStyle w:val="BodyTextBullet2"/>
        <w:ind w:left="1080"/>
      </w:pPr>
    </w:p>
    <w:p w14:paraId="6DF2F2C0" w14:textId="77777777" w:rsidR="00BE52CE" w:rsidRPr="005B17D3" w:rsidRDefault="00BE52CE" w:rsidP="00EF3896">
      <w:pPr>
        <w:pStyle w:val="Fields"/>
      </w:pPr>
      <w:r w:rsidRPr="005B17D3">
        <w:rPr>
          <w:noProof/>
          <w:u w:val="none"/>
        </w:rPr>
        <w:drawing>
          <wp:inline distT="0" distB="0" distL="0" distR="0" wp14:anchorId="45885D6B" wp14:editId="1B749BC1">
            <wp:extent cx="119380" cy="119380"/>
            <wp:effectExtent l="19050" t="0" r="0" b="0"/>
            <wp:docPr id="616" name="Picture 16437" descr="required fiel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37" descr="required field symbol"/>
                    <pic:cNvPicPr>
                      <a:picLocks noChangeAspect="1" noChangeArrowheads="1"/>
                    </pic:cNvPicPr>
                  </pic:nvPicPr>
                  <pic:blipFill>
                    <a:blip r:embed="rId33" cstate="print"/>
                    <a:srcRect/>
                    <a:stretch>
                      <a:fillRect/>
                    </a:stretch>
                  </pic:blipFill>
                  <pic:spPr bwMode="auto">
                    <a:xfrm>
                      <a:off x="0" y="0"/>
                      <a:ext cx="119380" cy="119380"/>
                    </a:xfrm>
                    <a:prstGeom prst="rect">
                      <a:avLst/>
                    </a:prstGeom>
                    <a:noFill/>
                    <a:ln w="9525">
                      <a:noFill/>
                      <a:miter lim="800000"/>
                      <a:headEnd/>
                      <a:tailEnd/>
                    </a:ln>
                  </pic:spPr>
                </pic:pic>
              </a:graphicData>
            </a:graphic>
          </wp:inline>
        </w:drawing>
      </w:r>
      <w:r w:rsidRPr="005B17D3">
        <w:t>Preferred Facility</w:t>
      </w:r>
    </w:p>
    <w:p w14:paraId="1C579C79" w14:textId="77777777" w:rsidR="00BE52CE" w:rsidRPr="005B17D3" w:rsidRDefault="00BE52CE" w:rsidP="00EF3896">
      <w:pPr>
        <w:pStyle w:val="ScreenFieldDesc"/>
      </w:pPr>
      <w:r w:rsidRPr="005B17D3">
        <w:t xml:space="preserve">Users must select a </w:t>
      </w:r>
      <w:r w:rsidRPr="005B17D3">
        <w:rPr>
          <w:i/>
        </w:rPr>
        <w:t>Preferred Facility</w:t>
      </w:r>
      <w:r w:rsidRPr="005B17D3">
        <w:t xml:space="preserve"> (PF) </w:t>
      </w:r>
      <w:r w:rsidRPr="005B17D3">
        <w:rPr>
          <w:b/>
          <w:i/>
          <w:u w:val="single"/>
        </w:rPr>
        <w:fldChar w:fldCharType="begin"/>
      </w:r>
      <w:r w:rsidRPr="005B17D3">
        <w:instrText xml:space="preserve"> XE "</w:instrText>
      </w:r>
      <w:r w:rsidRPr="005B17D3">
        <w:rPr>
          <w:u w:val="single"/>
        </w:rPr>
        <w:instrText>Handbook</w:instrText>
      </w:r>
      <w:r w:rsidRPr="005B17D3">
        <w:rPr>
          <w:i/>
          <w:u w:val="single"/>
        </w:rPr>
        <w:instrText>:</w:instrText>
      </w:r>
      <w:r w:rsidRPr="005B17D3">
        <w:instrText xml:space="preserve">Preferred Facility" </w:instrText>
      </w:r>
      <w:r w:rsidRPr="005B17D3">
        <w:rPr>
          <w:b/>
          <w:i/>
          <w:u w:val="single"/>
        </w:rPr>
        <w:fldChar w:fldCharType="end"/>
      </w:r>
      <w:r w:rsidRPr="005B17D3">
        <w:t xml:space="preserve"> and a </w:t>
      </w:r>
      <w:r w:rsidRPr="005B17D3">
        <w:rPr>
          <w:i/>
        </w:rPr>
        <w:t>Priority Group</w:t>
      </w:r>
      <w:r w:rsidRPr="005B17D3">
        <w:t>.</w:t>
      </w:r>
    </w:p>
    <w:p w14:paraId="681A9703" w14:textId="5C1CFEB7" w:rsidR="00BE52CE" w:rsidRPr="005B17D3" w:rsidRDefault="00BE52CE" w:rsidP="00EF3896">
      <w:pPr>
        <w:pStyle w:val="ScreenFieldDesc"/>
      </w:pPr>
      <w:r w:rsidRPr="005B17D3">
        <w:t xml:space="preserve">Choose one or more PFs from the “Available” selection box on the left by clicking on the PF, then clicking on the right arrow to move your selection over to the “Selected” box to select a </w:t>
      </w:r>
      <w:r w:rsidRPr="005B17D3">
        <w:rPr>
          <w:i/>
        </w:rPr>
        <w:t>Preferred Facility</w:t>
      </w:r>
      <w:r w:rsidRPr="005B17D3">
        <w:t>.</w:t>
      </w:r>
    </w:p>
    <w:p w14:paraId="5F648905" w14:textId="77777777" w:rsidR="00C919A0" w:rsidRPr="005B17D3" w:rsidRDefault="00C919A0" w:rsidP="00C919A0">
      <w:pPr>
        <w:pStyle w:val="ScreenField"/>
      </w:pPr>
    </w:p>
    <w:p w14:paraId="5F202BC0" w14:textId="78F1F2EF" w:rsidR="00BE52CE" w:rsidRPr="005B17D3" w:rsidRDefault="00BE52CE" w:rsidP="00EF3896">
      <w:pPr>
        <w:pStyle w:val="ScreenField"/>
        <w:rPr>
          <w:b w:val="0"/>
          <w:i w:val="0"/>
        </w:rPr>
      </w:pPr>
      <w:r w:rsidRPr="005B17D3">
        <w:rPr>
          <w:noProof/>
        </w:rPr>
        <w:drawing>
          <wp:inline distT="0" distB="0" distL="0" distR="0" wp14:anchorId="6387F255" wp14:editId="7168A20F">
            <wp:extent cx="5943600" cy="1036320"/>
            <wp:effectExtent l="0" t="0" r="0" b="0"/>
            <wp:docPr id="1402" name="Picture 1402" descr="Available&#10;The user may select none, one or more than one Preferred Facilities by clicking on the selection, then clicking the arrow pointing to the “Selected” box on the right.&#10;&#10;Selected&#10;The selected Preferred Facilities display in this box. To deselect, click on the selection in this box, then click on the arrow pointing to the “Available” box.&#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943600" cy="1036320"/>
                    </a:xfrm>
                    <a:prstGeom prst="rect">
                      <a:avLst/>
                    </a:prstGeom>
                  </pic:spPr>
                </pic:pic>
              </a:graphicData>
            </a:graphic>
          </wp:inline>
        </w:drawing>
      </w:r>
    </w:p>
    <w:p w14:paraId="7501A4B2" w14:textId="77777777" w:rsidR="00C919A0" w:rsidRPr="005B17D3" w:rsidRDefault="00C919A0" w:rsidP="00C919A0">
      <w:pPr>
        <w:pStyle w:val="ScreenFieldDesc"/>
      </w:pPr>
    </w:p>
    <w:p w14:paraId="703B4089" w14:textId="56EDB97E" w:rsidR="00BE52CE" w:rsidRPr="005B17D3" w:rsidRDefault="005B17D3" w:rsidP="00EF3896">
      <w:pPr>
        <w:pStyle w:val="Fields"/>
      </w:pPr>
      <w:r w:rsidRPr="005B17D3">
        <w:pict w14:anchorId="0808A06F">
          <v:shape id="Picture 16438" o:spid="_x0000_i1031" type="#_x0000_t75" alt="required field symbol" style="width:7.5pt;height:7.5pt;visibility:visible;mso-wrap-style:square">
            <v:imagedata r:id="rId97" o:title="required field symbol"/>
          </v:shape>
        </w:pict>
      </w:r>
      <w:r w:rsidR="00BE52CE" w:rsidRPr="005B17D3">
        <w:t xml:space="preserve">Priority Group: </w:t>
      </w:r>
    </w:p>
    <w:p w14:paraId="2C27B52B" w14:textId="77777777" w:rsidR="00BE52CE" w:rsidRPr="005B17D3" w:rsidRDefault="00BE52CE" w:rsidP="00EF3896">
      <w:pPr>
        <w:pStyle w:val="ScreenFieldDesc"/>
        <w:rPr>
          <w:lang w:bidi="en-US"/>
        </w:rPr>
      </w:pPr>
      <w:r w:rsidRPr="005B17D3">
        <w:rPr>
          <w:lang w:bidi="en-US"/>
        </w:rPr>
        <w:t xml:space="preserve">Select all or one </w:t>
      </w:r>
      <w:r w:rsidRPr="005B17D3">
        <w:rPr>
          <w:i/>
          <w:lang w:bidi="en-US"/>
        </w:rPr>
        <w:t>Priority Group</w:t>
      </w:r>
      <w:r w:rsidRPr="005B17D3">
        <w:rPr>
          <w:lang w:bidi="en-US"/>
        </w:rPr>
        <w:t>.</w:t>
      </w:r>
      <w:r w:rsidRPr="005B17D3">
        <w:rPr>
          <w:b/>
          <w:i/>
          <w:u w:val="single"/>
        </w:rPr>
        <w:t xml:space="preserve"> </w:t>
      </w:r>
      <w:r w:rsidRPr="005B17D3">
        <w:rPr>
          <w:b/>
          <w:i/>
          <w:u w:val="single"/>
        </w:rPr>
        <w:fldChar w:fldCharType="begin"/>
      </w:r>
      <w:r w:rsidRPr="005B17D3">
        <w:instrText xml:space="preserve"> XE "</w:instrText>
      </w:r>
      <w:r w:rsidRPr="005B17D3">
        <w:rPr>
          <w:u w:val="single"/>
        </w:rPr>
        <w:instrText>Handbook</w:instrText>
      </w:r>
      <w:r w:rsidRPr="005B17D3">
        <w:rPr>
          <w:i/>
          <w:u w:val="single"/>
        </w:rPr>
        <w:instrText>:</w:instrText>
      </w:r>
      <w:r w:rsidRPr="005B17D3">
        <w:instrText xml:space="preserve">Priority Group" </w:instrText>
      </w:r>
      <w:r w:rsidRPr="005B17D3">
        <w:rPr>
          <w:b/>
          <w:i/>
          <w:u w:val="single"/>
        </w:rPr>
        <w:fldChar w:fldCharType="end"/>
      </w:r>
    </w:p>
    <w:p w14:paraId="0A5DED98" w14:textId="77777777" w:rsidR="00BE52CE" w:rsidRPr="005B17D3" w:rsidRDefault="00BE52CE" w:rsidP="00EF3896">
      <w:pPr>
        <w:pStyle w:val="RulesandMore"/>
        <w:rPr>
          <w:sz w:val="18"/>
          <w:szCs w:val="18"/>
          <w:lang w:bidi="en-US"/>
        </w:rPr>
      </w:pPr>
      <w:r w:rsidRPr="005B17D3">
        <w:t>More</w:t>
      </w:r>
      <w:r w:rsidRPr="005B17D3">
        <w:rPr>
          <w:sz w:val="18"/>
          <w:szCs w:val="18"/>
          <w:lang w:bidi="en-US"/>
        </w:rPr>
        <w:t>...</w:t>
      </w:r>
    </w:p>
    <w:p w14:paraId="507091D2" w14:textId="77777777" w:rsidR="00BE52CE" w:rsidRPr="005B17D3" w:rsidRDefault="00BE52CE" w:rsidP="00EF3896">
      <w:pPr>
        <w:pStyle w:val="ListBull2"/>
        <w:rPr>
          <w:lang w:bidi="en-US"/>
        </w:rPr>
      </w:pPr>
      <w:r w:rsidRPr="005B17D3">
        <w:rPr>
          <w:lang w:bidi="en-US"/>
        </w:rPr>
        <w:t>Users should enter the lowest PG to be included in the batch request. ES will include all PGs starting with the highest (PG1 being the highest PG) until the batch is full.</w:t>
      </w:r>
    </w:p>
    <w:p w14:paraId="09970893" w14:textId="6C4790FC" w:rsidR="00BE52CE" w:rsidRPr="005B17D3" w:rsidRDefault="00BE52CE" w:rsidP="00EF3896">
      <w:pPr>
        <w:pStyle w:val="ListBull2"/>
        <w:numPr>
          <w:ilvl w:val="0"/>
          <w:numId w:val="0"/>
        </w:numPr>
        <w:ind w:left="1620"/>
        <w:rPr>
          <w:lang w:bidi="en-US"/>
        </w:rPr>
      </w:pPr>
      <w:r w:rsidRPr="005B17D3">
        <w:rPr>
          <w:b/>
          <w:lang w:bidi="en-US"/>
        </w:rPr>
        <w:t>Example:</w:t>
      </w:r>
      <w:r w:rsidRPr="005B17D3">
        <w:rPr>
          <w:lang w:bidi="en-US"/>
        </w:rPr>
        <w:t xml:space="preserve"> If users select </w:t>
      </w:r>
      <w:r w:rsidRPr="005B17D3">
        <w:rPr>
          <w:b/>
          <w:lang w:bidi="en-US"/>
        </w:rPr>
        <w:t>PG3</w:t>
      </w:r>
      <w:r w:rsidRPr="005B17D3">
        <w:rPr>
          <w:lang w:bidi="en-US"/>
        </w:rPr>
        <w:t xml:space="preserve"> (</w:t>
      </w:r>
      <w:r w:rsidR="00C0209E" w:rsidRPr="005B17D3">
        <w:rPr>
          <w:lang w:bidi="en-US"/>
        </w:rPr>
        <w:t>Service Connected</w:t>
      </w:r>
      <w:r w:rsidRPr="005B17D3">
        <w:rPr>
          <w:lang w:bidi="en-US"/>
        </w:rPr>
        <w:t xml:space="preserve"> 10% to 20%, Prisoner of War (POW), Purple Heart, or Medal of Honor), ES begins to fill the batch with </w:t>
      </w:r>
      <w:r w:rsidRPr="005B17D3">
        <w:rPr>
          <w:b/>
          <w:lang w:bidi="en-US"/>
        </w:rPr>
        <w:t>PG1</w:t>
      </w:r>
      <w:r w:rsidRPr="005B17D3">
        <w:rPr>
          <w:lang w:bidi="en-US"/>
        </w:rPr>
        <w:t xml:space="preserve"> (</w:t>
      </w:r>
      <w:r w:rsidR="00C0209E" w:rsidRPr="005B17D3">
        <w:rPr>
          <w:lang w:bidi="en-US"/>
        </w:rPr>
        <w:t>Service Connected</w:t>
      </w:r>
      <w:r w:rsidRPr="005B17D3">
        <w:rPr>
          <w:lang w:bidi="en-US"/>
        </w:rPr>
        <w:t xml:space="preserve"> 50% to 100%), then </w:t>
      </w:r>
      <w:r w:rsidRPr="005B17D3">
        <w:rPr>
          <w:b/>
          <w:lang w:bidi="en-US"/>
        </w:rPr>
        <w:t xml:space="preserve">PG2 </w:t>
      </w:r>
      <w:r w:rsidRPr="005B17D3">
        <w:rPr>
          <w:lang w:bidi="en-US"/>
        </w:rPr>
        <w:t>(</w:t>
      </w:r>
      <w:r w:rsidR="00C0209E" w:rsidRPr="005B17D3">
        <w:rPr>
          <w:lang w:bidi="en-US"/>
        </w:rPr>
        <w:t>Service Connected</w:t>
      </w:r>
      <w:r w:rsidRPr="005B17D3">
        <w:rPr>
          <w:lang w:bidi="en-US"/>
        </w:rPr>
        <w:t xml:space="preserve"> 30% to 40%), and lastly </w:t>
      </w:r>
      <w:r w:rsidRPr="005B17D3">
        <w:rPr>
          <w:b/>
          <w:lang w:bidi="en-US"/>
        </w:rPr>
        <w:t>PG3</w:t>
      </w:r>
      <w:r w:rsidRPr="005B17D3">
        <w:rPr>
          <w:lang w:bidi="en-US"/>
        </w:rPr>
        <w:t xml:space="preserve"> (</w:t>
      </w:r>
      <w:r w:rsidR="00C0209E" w:rsidRPr="005B17D3">
        <w:rPr>
          <w:lang w:bidi="en-US"/>
        </w:rPr>
        <w:t>Service Connected</w:t>
      </w:r>
      <w:r w:rsidRPr="005B17D3">
        <w:rPr>
          <w:lang w:bidi="en-US"/>
        </w:rPr>
        <w:t xml:space="preserve"> 10% to 20%, Prisoner of War (POW), Purple Heart, or Medal of Honor) until the batch is full.</w:t>
      </w:r>
    </w:p>
    <w:p w14:paraId="4A892CE6" w14:textId="77777777" w:rsidR="00C919A0" w:rsidRPr="005B17D3" w:rsidRDefault="00C919A0" w:rsidP="00EF3896">
      <w:pPr>
        <w:pStyle w:val="ListBull2"/>
        <w:numPr>
          <w:ilvl w:val="0"/>
          <w:numId w:val="0"/>
        </w:numPr>
        <w:ind w:left="1620"/>
      </w:pPr>
    </w:p>
    <w:p w14:paraId="0230965F" w14:textId="77777777" w:rsidR="00BE52CE" w:rsidRPr="005B17D3" w:rsidRDefault="00BE52CE" w:rsidP="00EF3896">
      <w:pPr>
        <w:pStyle w:val="Fields"/>
      </w:pPr>
      <w:r w:rsidRPr="005B17D3">
        <w:rPr>
          <w:noProof/>
          <w:u w:val="none"/>
        </w:rPr>
        <w:drawing>
          <wp:inline distT="0" distB="0" distL="0" distR="0" wp14:anchorId="2519C94C" wp14:editId="694C3602">
            <wp:extent cx="127000" cy="127000"/>
            <wp:effectExtent l="0" t="0" r="6350" b="6350"/>
            <wp:docPr id="7" name="Picture 7" descr="required fiel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38" descr="required field symbol"/>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27000" cy="127000"/>
                    </a:xfrm>
                    <a:prstGeom prst="rect">
                      <a:avLst/>
                    </a:prstGeom>
                    <a:noFill/>
                    <a:ln>
                      <a:noFill/>
                    </a:ln>
                  </pic:spPr>
                </pic:pic>
              </a:graphicData>
            </a:graphic>
          </wp:inline>
        </w:drawing>
      </w:r>
      <w:r w:rsidRPr="005B17D3">
        <w:t>Maximum Records:</w:t>
      </w:r>
    </w:p>
    <w:p w14:paraId="1D055903" w14:textId="77777777" w:rsidR="00BE52CE" w:rsidRPr="005B17D3" w:rsidRDefault="00BE52CE" w:rsidP="00EF3896">
      <w:pPr>
        <w:pStyle w:val="ScreenFieldDesc"/>
        <w:rPr>
          <w:lang w:bidi="en-US"/>
        </w:rPr>
      </w:pPr>
      <w:r w:rsidRPr="005B17D3">
        <w:rPr>
          <w:lang w:bidi="en-US"/>
        </w:rPr>
        <w:t xml:space="preserve">Enter a maximum batch file size greater than zero and less than one million. </w:t>
      </w:r>
    </w:p>
    <w:p w14:paraId="713478CB" w14:textId="0B8C4814" w:rsidR="00BE52CE" w:rsidRPr="005B17D3" w:rsidRDefault="00BE52CE" w:rsidP="00884662">
      <w:pPr>
        <w:pStyle w:val="Note"/>
        <w:numPr>
          <w:ilvl w:val="0"/>
          <w:numId w:val="50"/>
        </w:numPr>
        <w:shd w:val="clear" w:color="auto" w:fill="auto"/>
        <w:ind w:left="1080"/>
        <w:rPr>
          <w:lang w:bidi="en-US"/>
        </w:rPr>
      </w:pPr>
      <w:r w:rsidRPr="005B17D3">
        <w:rPr>
          <w:b/>
        </w:rPr>
        <w:t>Note</w:t>
      </w:r>
      <w:r w:rsidRPr="005B17D3">
        <w:t xml:space="preserve">: </w:t>
      </w:r>
      <w:r w:rsidRPr="005B17D3">
        <w:rPr>
          <w:lang w:bidi="en-US"/>
        </w:rPr>
        <w:t xml:space="preserve">Keep in mind that the current weekly limit of records the CMS vendor can print is 100K. The default value is one thousand. </w:t>
      </w:r>
    </w:p>
    <w:p w14:paraId="1FB5D68C" w14:textId="77777777" w:rsidR="00C919A0" w:rsidRPr="005B17D3" w:rsidRDefault="00C919A0" w:rsidP="00C919A0">
      <w:pPr>
        <w:rPr>
          <w:lang w:bidi="en-US"/>
        </w:rPr>
      </w:pPr>
    </w:p>
    <w:p w14:paraId="050AF724" w14:textId="77777777" w:rsidR="00BE52CE" w:rsidRPr="005B17D3" w:rsidRDefault="00BE52CE" w:rsidP="00EF3896">
      <w:pPr>
        <w:pStyle w:val="Fields"/>
      </w:pPr>
      <w:r w:rsidRPr="005B17D3">
        <w:t>Release Control #:</w:t>
      </w:r>
    </w:p>
    <w:p w14:paraId="10B7C911" w14:textId="77777777" w:rsidR="00BE52CE" w:rsidRPr="005B17D3" w:rsidRDefault="00BE52CE" w:rsidP="00EF3896">
      <w:pPr>
        <w:pStyle w:val="ScreenFieldDesc"/>
      </w:pPr>
      <w:r w:rsidRPr="005B17D3">
        <w:rPr>
          <w:i/>
          <w:lang w:val="en-GB"/>
        </w:rPr>
        <w:t>Release Control #</w:t>
      </w:r>
      <w:r w:rsidRPr="005B17D3">
        <w:rPr>
          <w:lang w:val="en-GB"/>
        </w:rPr>
        <w:t xml:space="preserve"> represents the default </w:t>
      </w:r>
      <w:r w:rsidRPr="005B17D3">
        <w:rPr>
          <w:i/>
          <w:lang w:val="en-GB"/>
        </w:rPr>
        <w:t>Release Control #</w:t>
      </w:r>
      <w:r w:rsidRPr="005B17D3">
        <w:rPr>
          <w:lang w:val="en-GB"/>
        </w:rPr>
        <w:t xml:space="preserve"> (RCN) to be used, unless changed by the user.</w:t>
      </w:r>
    </w:p>
    <w:p w14:paraId="75A9525C" w14:textId="77777777" w:rsidR="00BE52CE" w:rsidRPr="005B17D3" w:rsidRDefault="00BE52CE" w:rsidP="00EF3896">
      <w:pPr>
        <w:pStyle w:val="ScreenFieldDesc"/>
        <w:rPr>
          <w:lang w:bidi="en-US"/>
        </w:rPr>
      </w:pPr>
      <w:r w:rsidRPr="005B17D3">
        <w:rPr>
          <w:lang w:bidi="en-US"/>
        </w:rPr>
        <w:t xml:space="preserve">The default value is set via the </w:t>
      </w:r>
      <w:r w:rsidRPr="005B17D3">
        <w:rPr>
          <w:b/>
          <w:lang w:val="en-GB" w:bidi="en-US"/>
        </w:rPr>
        <w:t xml:space="preserve">Default </w:t>
      </w:r>
      <w:r w:rsidRPr="005B17D3">
        <w:rPr>
          <w:b/>
          <w:lang w:bidi="en-US"/>
        </w:rPr>
        <w:t>Handbook</w:t>
      </w:r>
      <w:r w:rsidRPr="005B17D3">
        <w:rPr>
          <w:b/>
          <w:lang w:val="en-GB" w:bidi="en-US"/>
        </w:rPr>
        <w:t xml:space="preserve"> Batch Release Control Number</w:t>
      </w:r>
      <w:r w:rsidRPr="005B17D3">
        <w:rPr>
          <w:lang w:val="en-GB" w:bidi="en-US"/>
        </w:rPr>
        <w:t xml:space="preserve"> system parameter</w:t>
      </w:r>
      <w:r w:rsidRPr="005B17D3">
        <w:rPr>
          <w:lang w:bidi="en-US"/>
        </w:rPr>
        <w:t>.</w:t>
      </w:r>
    </w:p>
    <w:p w14:paraId="7BC994AB" w14:textId="77777777" w:rsidR="00BE52CE" w:rsidRPr="005B17D3" w:rsidRDefault="00BE52CE" w:rsidP="00C919A0">
      <w:pPr>
        <w:pStyle w:val="NoteLightbulb"/>
        <w:rPr>
          <w:b/>
          <w:lang w:val="en-GB"/>
        </w:rPr>
      </w:pPr>
      <w:r w:rsidRPr="005B17D3">
        <w:rPr>
          <w:b/>
          <w:lang w:val="en-GB"/>
        </w:rPr>
        <w:t xml:space="preserve">Important Notes: </w:t>
      </w:r>
    </w:p>
    <w:p w14:paraId="7F59710F" w14:textId="77777777" w:rsidR="00BE52CE" w:rsidRPr="005B17D3" w:rsidRDefault="00BE52CE" w:rsidP="00EF3896">
      <w:pPr>
        <w:pStyle w:val="Note"/>
        <w:shd w:val="clear" w:color="auto" w:fill="auto"/>
        <w:ind w:left="720" w:firstLine="0"/>
        <w:rPr>
          <w:lang w:val="en-GB"/>
        </w:rPr>
      </w:pPr>
    </w:p>
    <w:p w14:paraId="25533FEA" w14:textId="77777777" w:rsidR="00BE52CE" w:rsidRPr="005B17D3" w:rsidRDefault="00BE52CE" w:rsidP="00C919A0">
      <w:pPr>
        <w:pStyle w:val="NoteYellowBullet"/>
        <w:rPr>
          <w:lang w:val="en-GB"/>
        </w:rPr>
      </w:pPr>
      <w:r w:rsidRPr="005B17D3">
        <w:rPr>
          <w:lang w:val="en-GB"/>
        </w:rPr>
        <w:t xml:space="preserve">RCN is the version of the Handbook that will be mailed to the Veteran. It remains the same until a major change is made to the </w:t>
      </w:r>
      <w:r w:rsidRPr="005B17D3">
        <w:t>Handbook</w:t>
      </w:r>
      <w:r w:rsidRPr="005B17D3">
        <w:rPr>
          <w:lang w:val="en-GB"/>
        </w:rPr>
        <w:t xml:space="preserve"> or a new regulation requires distributing a new version of the Handbook. It should only require changing once or twice a year as a rule.</w:t>
      </w:r>
    </w:p>
    <w:p w14:paraId="05C7CA67" w14:textId="77777777" w:rsidR="00BE52CE" w:rsidRPr="005B17D3" w:rsidRDefault="00BE52CE" w:rsidP="00C919A0">
      <w:pPr>
        <w:pStyle w:val="NoteYellowBullet"/>
        <w:rPr>
          <w:lang w:val="en-GB"/>
        </w:rPr>
      </w:pPr>
      <w:r w:rsidRPr="005B17D3">
        <w:rPr>
          <w:lang w:val="en-GB"/>
        </w:rPr>
        <w:t xml:space="preserve">If the user has the appropriate </w:t>
      </w:r>
      <w:r w:rsidRPr="005B17D3">
        <w:rPr>
          <w:i/>
          <w:lang w:val="en-GB"/>
        </w:rPr>
        <w:t>Capability</w:t>
      </w:r>
      <w:r w:rsidRPr="005B17D3">
        <w:rPr>
          <w:lang w:val="en-GB"/>
        </w:rPr>
        <w:t xml:space="preserve"> to change the RCN, they may do so by selecting from the dropdown. If the user changes the RCN to a number other than the default, the system will ask if the user wants to change the default RCN.</w:t>
      </w:r>
    </w:p>
    <w:p w14:paraId="5CAC9574" w14:textId="77777777" w:rsidR="00BE52CE" w:rsidRPr="005B17D3" w:rsidRDefault="00BE52CE" w:rsidP="00C919A0">
      <w:pPr>
        <w:pStyle w:val="NoteYellowBullet"/>
        <w:rPr>
          <w:lang w:val="en-GB"/>
        </w:rPr>
      </w:pPr>
      <w:r w:rsidRPr="005B17D3">
        <w:rPr>
          <w:b/>
          <w:lang w:val="en-GB"/>
        </w:rPr>
        <w:t>Notes:</w:t>
      </w:r>
      <w:r w:rsidRPr="005B17D3">
        <w:rPr>
          <w:lang w:val="en-GB"/>
        </w:rPr>
        <w:t xml:space="preserve"> If the user selects “No”, only this batch will have the non-default RCN.</w:t>
      </w:r>
    </w:p>
    <w:p w14:paraId="63EE5A48" w14:textId="77777777" w:rsidR="00BE52CE" w:rsidRPr="005B17D3" w:rsidRDefault="00BE52CE" w:rsidP="00C919A0">
      <w:pPr>
        <w:pStyle w:val="NoteYellowBullet"/>
        <w:rPr>
          <w:lang w:val="en-GB"/>
        </w:rPr>
      </w:pPr>
      <w:r w:rsidRPr="005B17D3">
        <w:rPr>
          <w:lang w:val="en-GB"/>
        </w:rPr>
        <w:t>If the user selects “Yes”, the default RCN will be changed.</w:t>
      </w:r>
    </w:p>
    <w:p w14:paraId="4A0A5F83" w14:textId="77777777" w:rsidR="00BE52CE" w:rsidRPr="005B17D3" w:rsidRDefault="00BE52CE" w:rsidP="00C919A0">
      <w:pPr>
        <w:pStyle w:val="NoteYellowBullet"/>
      </w:pPr>
      <w:r w:rsidRPr="005B17D3">
        <w:rPr>
          <w:lang w:val="en-GB"/>
        </w:rPr>
        <w:t>Be warned that when the default RCN is changed, new triggers will initiate new Handbooks being sent to Veterans who have received a previous version, based on the pervious default RCN, but will now receive a new version, based on the new default RCN.</w:t>
      </w:r>
    </w:p>
    <w:p w14:paraId="0AFEF8E3" w14:textId="77777777" w:rsidR="00BE52CE" w:rsidRPr="005B17D3" w:rsidRDefault="00BE52CE" w:rsidP="00C919A0">
      <w:pPr>
        <w:pStyle w:val="NoteYellowBullet"/>
        <w:rPr>
          <w:lang w:bidi="en-US"/>
        </w:rPr>
      </w:pPr>
      <w:r w:rsidRPr="005B17D3">
        <w:rPr>
          <w:lang w:bidi="en-US"/>
        </w:rPr>
        <w:t>Enter up to 240 characters of notes about the batch request.</w:t>
      </w:r>
    </w:p>
    <w:p w14:paraId="4BA1B1D8" w14:textId="77777777" w:rsidR="00C919A0" w:rsidRPr="005B17D3" w:rsidRDefault="00C919A0" w:rsidP="00EF3896">
      <w:pPr>
        <w:pStyle w:val="BodyTextBullet2"/>
      </w:pPr>
    </w:p>
    <w:p w14:paraId="729EDD33" w14:textId="0BD57411" w:rsidR="00BE52CE" w:rsidRPr="005B17D3" w:rsidRDefault="00BE52CE" w:rsidP="00EF3896">
      <w:pPr>
        <w:pStyle w:val="BodyTextBullet2"/>
      </w:pPr>
      <w:r w:rsidRPr="005B17D3">
        <w:t xml:space="preserve">Click the </w:t>
      </w:r>
      <w:r w:rsidRPr="005B17D3">
        <w:rPr>
          <w:b/>
        </w:rPr>
        <w:t xml:space="preserve">Add </w:t>
      </w:r>
      <w:r w:rsidRPr="005B17D3">
        <w:t xml:space="preserve">button to schedule or run the Handbook batch request after filling in all required fields Click the </w:t>
      </w:r>
      <w:r w:rsidRPr="005B17D3">
        <w:rPr>
          <w:b/>
        </w:rPr>
        <w:t>Reset</w:t>
      </w:r>
      <w:r w:rsidRPr="005B17D3">
        <w:t xml:space="preserve"> button to reset all filled-in fields and start over. Click </w:t>
      </w:r>
      <w:r w:rsidRPr="005B17D3">
        <w:rPr>
          <w:b/>
        </w:rPr>
        <w:t xml:space="preserve">Cancel </w:t>
      </w:r>
      <w:r w:rsidRPr="005B17D3">
        <w:t>to leave the page without saving and display the Handbook Batch Request (View Historical) screen.</w:t>
      </w:r>
    </w:p>
    <w:p w14:paraId="16D263E1" w14:textId="77777777" w:rsidR="008A0691" w:rsidRPr="005B17D3" w:rsidRDefault="008A0691" w:rsidP="00EF3896">
      <w:pPr>
        <w:pStyle w:val="BodyTextBullet2"/>
        <w:rPr>
          <w:rFonts w:eastAsiaTheme="minorHAnsi"/>
        </w:rPr>
      </w:pPr>
    </w:p>
    <w:p w14:paraId="5398EB55" w14:textId="77777777" w:rsidR="00BE52CE" w:rsidRPr="005B17D3" w:rsidRDefault="00BE52CE" w:rsidP="00EF3896">
      <w:pPr>
        <w:pStyle w:val="ReqField"/>
      </w:pPr>
      <w:bookmarkStart w:id="926" w:name="_Toc394920801"/>
      <w:bookmarkStart w:id="927" w:name="_Toc406571138"/>
      <w:bookmarkStart w:id="928" w:name="_Toc478746563"/>
      <w:bookmarkStart w:id="929" w:name="_Toc482888493"/>
      <w:r w:rsidRPr="005B17D3">
        <w:t>Indicates Required Field</w:t>
      </w:r>
    </w:p>
    <w:p w14:paraId="2C88F4D2" w14:textId="033E010F" w:rsidR="00BE52CE" w:rsidRPr="005B17D3" w:rsidRDefault="00BE52CE" w:rsidP="00EF3896">
      <w:pPr>
        <w:pStyle w:val="Heading4"/>
      </w:pPr>
      <w:bookmarkStart w:id="930" w:name="_Toc31622239"/>
      <w:r w:rsidRPr="005B17D3">
        <w:t xml:space="preserve">Handbook </w:t>
      </w:r>
      <w:r w:rsidRPr="005B17D3">
        <w:fldChar w:fldCharType="begin"/>
      </w:r>
      <w:r w:rsidRPr="005B17D3">
        <w:instrText xml:space="preserve"> XE "Batch:Processes Invoker " \* MERGEFORMAT </w:instrText>
      </w:r>
      <w:r w:rsidRPr="005B17D3">
        <w:fldChar w:fldCharType="end"/>
      </w:r>
      <w:r w:rsidRPr="005B17D3">
        <w:t>Batch</w:t>
      </w:r>
      <w:r w:rsidRPr="005B17D3">
        <w:fldChar w:fldCharType="begin"/>
      </w:r>
      <w:r w:rsidRPr="005B17D3">
        <w:instrText xml:space="preserve"> XE "</w:instrText>
      </w:r>
      <w:r w:rsidRPr="005B17D3">
        <w:rPr>
          <w:sz w:val="18"/>
          <w:szCs w:val="18"/>
        </w:rPr>
        <w:instrText>Batch:Process Management</w:instrText>
      </w:r>
      <w:r w:rsidRPr="005B17D3">
        <w:instrText xml:space="preserve">" </w:instrText>
      </w:r>
      <w:r w:rsidRPr="005B17D3">
        <w:fldChar w:fldCharType="end"/>
      </w:r>
      <w:r w:rsidRPr="005B17D3">
        <w:t xml:space="preserve"> Request (View Historical)</w:t>
      </w:r>
      <w:bookmarkEnd w:id="926"/>
      <w:bookmarkEnd w:id="927"/>
      <w:bookmarkEnd w:id="928"/>
      <w:bookmarkEnd w:id="929"/>
      <w:bookmarkEnd w:id="930"/>
    </w:p>
    <w:p w14:paraId="1D24E712" w14:textId="77777777" w:rsidR="00BE52CE" w:rsidRPr="005B17D3" w:rsidRDefault="00BE52CE" w:rsidP="00EF3896">
      <w:pPr>
        <w:pStyle w:val="BodyText"/>
      </w:pPr>
      <w:r w:rsidRPr="005B17D3">
        <w:t xml:space="preserve">The </w:t>
      </w:r>
      <w:r w:rsidRPr="005B17D3">
        <w:rPr>
          <w:i/>
        </w:rPr>
        <w:t>Handbook Batch Request</w:t>
      </w:r>
      <w:r w:rsidRPr="005B17D3">
        <w:t xml:space="preserve"> </w:t>
      </w:r>
      <w:r w:rsidRPr="005B17D3">
        <w:rPr>
          <w:b/>
          <w:i/>
          <w:u w:val="single"/>
        </w:rPr>
        <w:fldChar w:fldCharType="begin"/>
      </w:r>
      <w:r w:rsidRPr="005B17D3">
        <w:instrText xml:space="preserve"> XE "</w:instrText>
      </w:r>
      <w:r w:rsidRPr="005B17D3">
        <w:rPr>
          <w:u w:val="single"/>
        </w:rPr>
        <w:instrText>Handbook</w:instrText>
      </w:r>
      <w:r w:rsidRPr="005B17D3">
        <w:rPr>
          <w:i/>
          <w:u w:val="single"/>
        </w:rPr>
        <w:instrText>:</w:instrText>
      </w:r>
      <w:r w:rsidRPr="005B17D3">
        <w:instrText xml:space="preserve">Batch Request" </w:instrText>
      </w:r>
      <w:r w:rsidRPr="005B17D3">
        <w:rPr>
          <w:b/>
          <w:i/>
          <w:u w:val="single"/>
        </w:rPr>
        <w:fldChar w:fldCharType="end"/>
      </w:r>
      <w:r w:rsidRPr="005B17D3">
        <w:t xml:space="preserve"> (Historical) screen displays a listing all current and previously scheduled batch requests, as well as cancelled requests.</w:t>
      </w:r>
    </w:p>
    <w:p w14:paraId="2BC15BA8" w14:textId="77777777" w:rsidR="00BE52CE" w:rsidRPr="005B17D3" w:rsidRDefault="00BE52CE" w:rsidP="00EF3896">
      <w:pPr>
        <w:pStyle w:val="ScreenName"/>
      </w:pPr>
      <w:r w:rsidRPr="005B17D3">
        <w:t xml:space="preserve">Handbook Batch Request </w:t>
      </w:r>
    </w:p>
    <w:p w14:paraId="33E605C3" w14:textId="204E6EF4" w:rsidR="00BE52CE" w:rsidRPr="005B17D3" w:rsidRDefault="00BE52CE" w:rsidP="00EF3896">
      <w:pPr>
        <w:pStyle w:val="BodyText"/>
      </w:pPr>
      <w:r w:rsidRPr="005B17D3">
        <w:t xml:space="preserve">Any current or historical </w:t>
      </w:r>
      <w:r w:rsidRPr="005B17D3">
        <w:rPr>
          <w:i/>
        </w:rPr>
        <w:t>Handbook Batch Requests</w:t>
      </w:r>
      <w:r w:rsidRPr="005B17D3">
        <w:t xml:space="preserve"> are listed.</w:t>
      </w:r>
    </w:p>
    <w:p w14:paraId="7C0353AA" w14:textId="77777777" w:rsidR="008A0691" w:rsidRPr="005B17D3" w:rsidRDefault="008A0691" w:rsidP="00EF3896">
      <w:pPr>
        <w:pStyle w:val="BodyText"/>
      </w:pPr>
    </w:p>
    <w:p w14:paraId="1A77D97E" w14:textId="77777777" w:rsidR="00BE52CE" w:rsidRPr="005B17D3" w:rsidRDefault="00BE52CE" w:rsidP="00EF3896">
      <w:pPr>
        <w:pStyle w:val="ScreenField"/>
      </w:pPr>
      <w:r w:rsidRPr="005B17D3">
        <w:t>Release Date</w:t>
      </w:r>
    </w:p>
    <w:p w14:paraId="02DF6D7A" w14:textId="77777777" w:rsidR="00BE52CE" w:rsidRPr="005B17D3" w:rsidRDefault="00BE52CE" w:rsidP="00EF3896">
      <w:pPr>
        <w:pStyle w:val="ScreenFieldDesc"/>
      </w:pPr>
      <w:r w:rsidRPr="005B17D3">
        <w:rPr>
          <w:i/>
        </w:rPr>
        <w:t>Release Date</w:t>
      </w:r>
      <w:r w:rsidRPr="005B17D3">
        <w:t xml:space="preserve"> is the scheduled release date for the batch or the day the batch job was scheduled to be executed. Users may click on the batch </w:t>
      </w:r>
      <w:r w:rsidRPr="005B17D3">
        <w:rPr>
          <w:b/>
          <w:color w:val="000000" w:themeColor="text1"/>
        </w:rPr>
        <w:t>Release Date</w:t>
      </w:r>
      <w:r w:rsidRPr="005B17D3">
        <w:rPr>
          <w:color w:val="000000" w:themeColor="text1"/>
        </w:rPr>
        <w:t xml:space="preserve"> </w:t>
      </w:r>
      <w:r w:rsidRPr="005B17D3">
        <w:t xml:space="preserve">hyperlink to display batch request statistics for the desired batch request on the </w:t>
      </w:r>
      <w:r w:rsidRPr="005B17D3">
        <w:rPr>
          <w:i/>
        </w:rPr>
        <w:t>Handbook Batch File Request Statistics</w:t>
      </w:r>
      <w:r w:rsidRPr="005B17D3">
        <w:t xml:space="preserve"> page.</w:t>
      </w:r>
    </w:p>
    <w:p w14:paraId="5077855C" w14:textId="77777777" w:rsidR="00BE52CE" w:rsidRPr="005B17D3" w:rsidRDefault="00BE52CE" w:rsidP="00EF3896">
      <w:pPr>
        <w:pStyle w:val="RulesandMore"/>
      </w:pPr>
      <w:r w:rsidRPr="005B17D3">
        <w:t>More...</w:t>
      </w:r>
    </w:p>
    <w:p w14:paraId="1444026D" w14:textId="77777777" w:rsidR="00BE52CE" w:rsidRPr="005B17D3" w:rsidRDefault="00BE52CE" w:rsidP="00EF3896">
      <w:pPr>
        <w:pStyle w:val="ListBull2"/>
      </w:pPr>
      <w:r w:rsidRPr="005B17D3">
        <w:t>Information from the previous six months is displayed.</w:t>
      </w:r>
    </w:p>
    <w:p w14:paraId="101DDE93" w14:textId="7B088332" w:rsidR="00BE52CE" w:rsidRPr="005B17D3" w:rsidRDefault="00BE52CE" w:rsidP="00EF3896">
      <w:pPr>
        <w:pStyle w:val="ListBull2"/>
      </w:pPr>
      <w:r w:rsidRPr="005B17D3">
        <w:t xml:space="preserve">The list is first sorted by </w:t>
      </w:r>
      <w:r w:rsidRPr="005B17D3">
        <w:rPr>
          <w:i/>
        </w:rPr>
        <w:t>Release Date</w:t>
      </w:r>
      <w:r w:rsidRPr="005B17D3">
        <w:t xml:space="preserve"> in descending order (most recent on top), and second by </w:t>
      </w:r>
      <w:r w:rsidRPr="005B17D3">
        <w:rPr>
          <w:i/>
        </w:rPr>
        <w:t>Created Date</w:t>
      </w:r>
      <w:r w:rsidRPr="005B17D3">
        <w:t xml:space="preserve"> in descending order.</w:t>
      </w:r>
    </w:p>
    <w:p w14:paraId="109E1E10" w14:textId="77777777" w:rsidR="008A0691" w:rsidRPr="005B17D3" w:rsidRDefault="008A0691" w:rsidP="008A0691">
      <w:pPr>
        <w:pStyle w:val="ListBull2"/>
        <w:numPr>
          <w:ilvl w:val="0"/>
          <w:numId w:val="0"/>
        </w:numPr>
        <w:ind w:left="720"/>
      </w:pPr>
    </w:p>
    <w:p w14:paraId="64F0721C" w14:textId="77777777" w:rsidR="00BE52CE" w:rsidRPr="005B17D3" w:rsidRDefault="00BE52CE" w:rsidP="00EF3896">
      <w:pPr>
        <w:pStyle w:val="Fields"/>
      </w:pPr>
      <w:r w:rsidRPr="005B17D3">
        <w:t>Batch Note</w:t>
      </w:r>
    </w:p>
    <w:p w14:paraId="77568BAA" w14:textId="1CF3F9E5" w:rsidR="00BE52CE" w:rsidRPr="005B17D3" w:rsidRDefault="00BE52CE" w:rsidP="00EF3896">
      <w:pPr>
        <w:pStyle w:val="ScreenFieldDesc"/>
      </w:pPr>
      <w:r w:rsidRPr="005B17D3">
        <w:rPr>
          <w:i/>
        </w:rPr>
        <w:t>Batch Note</w:t>
      </w:r>
      <w:r w:rsidRPr="005B17D3">
        <w:t xml:space="preserve"> indicates any notes the user added to the batch request.</w:t>
      </w:r>
    </w:p>
    <w:p w14:paraId="56C694DD" w14:textId="77777777" w:rsidR="008A0691" w:rsidRPr="005B17D3" w:rsidRDefault="008A0691" w:rsidP="008A0691">
      <w:pPr>
        <w:pStyle w:val="ScreenField"/>
      </w:pPr>
    </w:p>
    <w:p w14:paraId="4E38DD63" w14:textId="77777777" w:rsidR="00BE52CE" w:rsidRPr="005B17D3" w:rsidRDefault="00BE52CE" w:rsidP="00EF3896">
      <w:pPr>
        <w:pStyle w:val="Fields"/>
        <w:rPr>
          <w:szCs w:val="20"/>
        </w:rPr>
      </w:pPr>
      <w:r w:rsidRPr="005B17D3">
        <w:t>Release Control</w:t>
      </w:r>
    </w:p>
    <w:p w14:paraId="7691F6B4" w14:textId="1B49D7DA" w:rsidR="00BE52CE" w:rsidRPr="005B17D3" w:rsidRDefault="00BE52CE" w:rsidP="00EF3896">
      <w:pPr>
        <w:pStyle w:val="ScreenFieldDesc"/>
      </w:pPr>
      <w:r w:rsidRPr="005B17D3">
        <w:rPr>
          <w:i/>
        </w:rPr>
        <w:t>Release Control</w:t>
      </w:r>
      <w:r w:rsidRPr="005B17D3">
        <w:t xml:space="preserve"> is the particular version of the Handbook and may be the same for multiple batch requests. </w:t>
      </w:r>
    </w:p>
    <w:p w14:paraId="7AEA7971" w14:textId="77777777" w:rsidR="008A0691" w:rsidRPr="005B17D3" w:rsidRDefault="008A0691" w:rsidP="008A0691">
      <w:pPr>
        <w:pStyle w:val="ScreenField"/>
      </w:pPr>
    </w:p>
    <w:p w14:paraId="58B24C21" w14:textId="77777777" w:rsidR="00BE52CE" w:rsidRPr="005B17D3" w:rsidRDefault="00BE52CE" w:rsidP="00EF3896">
      <w:pPr>
        <w:pStyle w:val="Fields"/>
        <w:rPr>
          <w:szCs w:val="20"/>
        </w:rPr>
      </w:pPr>
      <w:r w:rsidRPr="005B17D3">
        <w:t>Priority Groups</w:t>
      </w:r>
    </w:p>
    <w:p w14:paraId="4B1F67D4" w14:textId="1041ED8C" w:rsidR="00BE52CE" w:rsidRPr="005B17D3" w:rsidRDefault="00BE52CE" w:rsidP="00EF3896">
      <w:pPr>
        <w:pStyle w:val="ScreenFieldDesc"/>
      </w:pPr>
      <w:r w:rsidRPr="005B17D3">
        <w:rPr>
          <w:i/>
        </w:rPr>
        <w:t>Priority Groups</w:t>
      </w:r>
      <w:r w:rsidRPr="005B17D3">
        <w:t xml:space="preserve"> are used by the batch to select Veterans to receive Handbooks. </w:t>
      </w:r>
    </w:p>
    <w:p w14:paraId="4C42D353" w14:textId="77777777" w:rsidR="008A0691" w:rsidRPr="005B17D3" w:rsidRDefault="008A0691" w:rsidP="008A0691">
      <w:pPr>
        <w:pStyle w:val="ScreenField"/>
      </w:pPr>
    </w:p>
    <w:p w14:paraId="0EDF01B1" w14:textId="77777777" w:rsidR="00BE52CE" w:rsidRPr="005B17D3" w:rsidRDefault="00BE52CE" w:rsidP="00EF3896">
      <w:pPr>
        <w:pStyle w:val="Fields"/>
        <w:rPr>
          <w:szCs w:val="20"/>
        </w:rPr>
      </w:pPr>
      <w:r w:rsidRPr="005B17D3">
        <w:t>Maximum # of Records Requested</w:t>
      </w:r>
    </w:p>
    <w:p w14:paraId="0B5340F4" w14:textId="77777777" w:rsidR="008A0691" w:rsidRPr="005B17D3" w:rsidRDefault="00BE52CE" w:rsidP="00EF3896">
      <w:pPr>
        <w:pStyle w:val="ScreenFieldDesc"/>
      </w:pPr>
      <w:r w:rsidRPr="005B17D3">
        <w:rPr>
          <w:i/>
        </w:rPr>
        <w:t>Maximum # of Records Requested</w:t>
      </w:r>
      <w:r w:rsidRPr="005B17D3">
        <w:t xml:space="preserve"> represents the maximum batch size for the scheduled batch.</w:t>
      </w:r>
    </w:p>
    <w:p w14:paraId="1C509654" w14:textId="62CA70B8" w:rsidR="00BE52CE" w:rsidRPr="005B17D3" w:rsidRDefault="00BE52CE" w:rsidP="00EF3896">
      <w:pPr>
        <w:pStyle w:val="ScreenFieldDesc"/>
      </w:pPr>
      <w:r w:rsidRPr="005B17D3">
        <w:t xml:space="preserve"> </w:t>
      </w:r>
    </w:p>
    <w:p w14:paraId="5AA3E2BD" w14:textId="77777777" w:rsidR="00BE52CE" w:rsidRPr="005B17D3" w:rsidRDefault="00BE52CE" w:rsidP="00EF3896">
      <w:pPr>
        <w:pStyle w:val="Fields"/>
        <w:rPr>
          <w:szCs w:val="20"/>
        </w:rPr>
      </w:pPr>
      <w:r w:rsidRPr="005B17D3">
        <w:t>Actual Batch Release Size</w:t>
      </w:r>
    </w:p>
    <w:p w14:paraId="5C3E5EC6" w14:textId="3AB1EB39" w:rsidR="00BE52CE" w:rsidRPr="005B17D3" w:rsidRDefault="00BE52CE" w:rsidP="00EF3896">
      <w:pPr>
        <w:pStyle w:val="ScreenFieldDesc"/>
      </w:pPr>
      <w:r w:rsidRPr="005B17D3">
        <w:t xml:space="preserve">The </w:t>
      </w:r>
      <w:r w:rsidRPr="005B17D3">
        <w:rPr>
          <w:i/>
        </w:rPr>
        <w:t>Release Size</w:t>
      </w:r>
      <w:r w:rsidRPr="005B17D3">
        <w:t xml:space="preserve"> is an estimated count of records to be processed for a batch request with a </w:t>
      </w:r>
      <w:r w:rsidRPr="005B17D3">
        <w:rPr>
          <w:i/>
        </w:rPr>
        <w:t>Status</w:t>
      </w:r>
      <w:r w:rsidRPr="005B17D3">
        <w:t xml:space="preserve"> of NEW. If the </w:t>
      </w:r>
      <w:r w:rsidRPr="005B17D3">
        <w:rPr>
          <w:i/>
        </w:rPr>
        <w:t>Status</w:t>
      </w:r>
      <w:r w:rsidRPr="005B17D3">
        <w:t xml:space="preserve"> is COMPLETED</w:t>
      </w:r>
      <w:r w:rsidR="00A370F1" w:rsidRPr="005B17D3">
        <w:t>,</w:t>
      </w:r>
      <w:r w:rsidRPr="005B17D3">
        <w:t xml:space="preserve"> the </w:t>
      </w:r>
      <w:r w:rsidRPr="005B17D3">
        <w:rPr>
          <w:i/>
        </w:rPr>
        <w:t>Release Size</w:t>
      </w:r>
      <w:r w:rsidRPr="005B17D3">
        <w:t xml:space="preserve"> is the actual count of records processed.</w:t>
      </w:r>
    </w:p>
    <w:p w14:paraId="5699BBE7" w14:textId="77777777" w:rsidR="008A0691" w:rsidRPr="005B17D3" w:rsidRDefault="008A0691" w:rsidP="008A0691">
      <w:pPr>
        <w:pStyle w:val="ScreenField"/>
      </w:pPr>
    </w:p>
    <w:p w14:paraId="5FC6C445" w14:textId="77777777" w:rsidR="00BE52CE" w:rsidRPr="005B17D3" w:rsidRDefault="00BE52CE" w:rsidP="00EF3896">
      <w:pPr>
        <w:pStyle w:val="Fields"/>
      </w:pPr>
      <w:r w:rsidRPr="005B17D3">
        <w:t>Status</w:t>
      </w:r>
    </w:p>
    <w:p w14:paraId="67646BF2" w14:textId="13EF78A8" w:rsidR="00BE52CE" w:rsidRPr="005B17D3" w:rsidRDefault="00BE52CE" w:rsidP="00EF3896">
      <w:pPr>
        <w:pStyle w:val="ScreenFieldDesc"/>
        <w:rPr>
          <w:bCs/>
        </w:rPr>
      </w:pPr>
      <w:r w:rsidRPr="005B17D3">
        <w:t xml:space="preserve">Status represents the scheduled batch job and may be NEW (pending execution), CANCELLED, or COMPLETED. </w:t>
      </w:r>
      <w:r w:rsidRPr="005B17D3">
        <w:rPr>
          <w:bCs/>
        </w:rPr>
        <w:t>For a batch request in NEW status, the release size is an estimated count of record.</w:t>
      </w:r>
    </w:p>
    <w:p w14:paraId="64F4785B" w14:textId="77777777" w:rsidR="008A0691" w:rsidRPr="005B17D3" w:rsidRDefault="008A0691" w:rsidP="008A0691">
      <w:pPr>
        <w:pStyle w:val="ScreenField"/>
      </w:pPr>
    </w:p>
    <w:p w14:paraId="128E1DCD" w14:textId="77777777" w:rsidR="00BE52CE" w:rsidRPr="005B17D3" w:rsidRDefault="00BE52CE" w:rsidP="00EF3896">
      <w:pPr>
        <w:pStyle w:val="Fields"/>
      </w:pPr>
      <w:r w:rsidRPr="005B17D3">
        <w:t>Created Date</w:t>
      </w:r>
    </w:p>
    <w:p w14:paraId="7119F0C0" w14:textId="77777777" w:rsidR="00BE52CE" w:rsidRPr="005B17D3" w:rsidRDefault="00BE52CE" w:rsidP="00EF3896">
      <w:pPr>
        <w:pStyle w:val="ScreenFieldDesc"/>
      </w:pPr>
      <w:r w:rsidRPr="005B17D3">
        <w:rPr>
          <w:i/>
        </w:rPr>
        <w:t>Created Date</w:t>
      </w:r>
      <w:r w:rsidRPr="005B17D3">
        <w:t xml:space="preserve"> is the date on which the user scheduled the batch job.</w:t>
      </w:r>
    </w:p>
    <w:p w14:paraId="0B35E732" w14:textId="77777777" w:rsidR="008F2E36" w:rsidRPr="005B17D3" w:rsidRDefault="008F2E36" w:rsidP="00EF3896">
      <w:pPr>
        <w:pStyle w:val="ScreenField"/>
      </w:pPr>
    </w:p>
    <w:p w14:paraId="2DF31CF1" w14:textId="77777777" w:rsidR="00BE52CE" w:rsidRPr="005B17D3" w:rsidRDefault="00BE52CE" w:rsidP="00EF3896">
      <w:pPr>
        <w:pStyle w:val="Fields"/>
      </w:pPr>
      <w:r w:rsidRPr="005B17D3">
        <w:t>Status Modified Date</w:t>
      </w:r>
    </w:p>
    <w:p w14:paraId="62AA10BB" w14:textId="11BA2529" w:rsidR="00BE52CE" w:rsidRPr="005B17D3" w:rsidRDefault="00BE52CE" w:rsidP="00EF3896">
      <w:pPr>
        <w:pStyle w:val="ScreenFieldDesc"/>
      </w:pPr>
      <w:r w:rsidRPr="005B17D3">
        <w:rPr>
          <w:i/>
        </w:rPr>
        <w:t>Status Modified Date</w:t>
      </w:r>
      <w:r w:rsidRPr="005B17D3">
        <w:t xml:space="preserve"> is the date the status of the batch job changed to the current status.</w:t>
      </w:r>
    </w:p>
    <w:p w14:paraId="2D30512A" w14:textId="77777777" w:rsidR="008A0691" w:rsidRPr="005B17D3" w:rsidRDefault="008A0691" w:rsidP="008A0691">
      <w:pPr>
        <w:pStyle w:val="ScreenField"/>
      </w:pPr>
    </w:p>
    <w:p w14:paraId="3150C534" w14:textId="77777777" w:rsidR="00BE52CE" w:rsidRPr="005B17D3" w:rsidRDefault="00BE52CE" w:rsidP="00EF3896">
      <w:pPr>
        <w:pStyle w:val="Fields"/>
      </w:pPr>
      <w:r w:rsidRPr="005B17D3">
        <w:t>Cancel</w:t>
      </w:r>
    </w:p>
    <w:p w14:paraId="02AA2B9E" w14:textId="77777777" w:rsidR="00BE52CE" w:rsidRPr="005B17D3" w:rsidRDefault="00BE52CE" w:rsidP="00EF3896">
      <w:pPr>
        <w:pStyle w:val="ScreenFieldDesc"/>
      </w:pPr>
      <w:r w:rsidRPr="005B17D3">
        <w:t xml:space="preserve">If the batch job is scheduled, clicking the </w:t>
      </w:r>
      <w:r w:rsidRPr="005B17D3">
        <w:rPr>
          <w:b/>
          <w:color w:val="000000" w:themeColor="text1"/>
        </w:rPr>
        <w:t>Cancel</w:t>
      </w:r>
      <w:r w:rsidRPr="005B17D3">
        <w:t xml:space="preserve"> link will cancel the scheduled batch job. If the batch job displays </w:t>
      </w:r>
      <w:r w:rsidRPr="005B17D3">
        <w:rPr>
          <w:bCs/>
        </w:rPr>
        <w:t xml:space="preserve">a </w:t>
      </w:r>
      <w:r w:rsidRPr="005B17D3">
        <w:rPr>
          <w:b/>
          <w:bCs/>
          <w:i/>
        </w:rPr>
        <w:t>Status</w:t>
      </w:r>
      <w:r w:rsidRPr="005B17D3">
        <w:rPr>
          <w:bCs/>
        </w:rPr>
        <w:t xml:space="preserve"> of CANCELLED, this field is blank.</w:t>
      </w:r>
    </w:p>
    <w:p w14:paraId="55580A10" w14:textId="77777777" w:rsidR="00BE52CE" w:rsidRPr="005B17D3" w:rsidRDefault="00BE52CE" w:rsidP="00EF3896">
      <w:pPr>
        <w:pStyle w:val="ScreenField"/>
        <w:rPr>
          <w:b w:val="0"/>
          <w:sz w:val="18"/>
          <w:szCs w:val="18"/>
        </w:rPr>
      </w:pPr>
    </w:p>
    <w:p w14:paraId="2D86F476" w14:textId="3B1EADC7" w:rsidR="00BE52CE" w:rsidRPr="005B17D3" w:rsidRDefault="00BE52CE" w:rsidP="00EF3896">
      <w:pPr>
        <w:pStyle w:val="Heading4"/>
      </w:pPr>
      <w:bookmarkStart w:id="931" w:name="_Toc394920802"/>
      <w:bookmarkStart w:id="932" w:name="_Toc406571139"/>
      <w:bookmarkStart w:id="933" w:name="_Toc478746564"/>
      <w:bookmarkStart w:id="934" w:name="_Toc482888494"/>
      <w:bookmarkStart w:id="935" w:name="_Toc31622240"/>
      <w:r w:rsidRPr="005B17D3">
        <w:t>Handbook Batch Request Statistics</w:t>
      </w:r>
      <w:bookmarkEnd w:id="931"/>
      <w:bookmarkEnd w:id="932"/>
      <w:bookmarkEnd w:id="933"/>
      <w:bookmarkEnd w:id="934"/>
      <w:bookmarkEnd w:id="935"/>
      <w:r w:rsidRPr="005B17D3">
        <w:rPr>
          <w:i/>
          <w:u w:val="single"/>
        </w:rPr>
        <w:fldChar w:fldCharType="begin"/>
      </w:r>
      <w:r w:rsidRPr="005B17D3">
        <w:instrText xml:space="preserve"> XE "</w:instrText>
      </w:r>
      <w:r w:rsidRPr="005B17D3">
        <w:rPr>
          <w:u w:val="single"/>
        </w:rPr>
        <w:instrText>Handbook</w:instrText>
      </w:r>
      <w:r w:rsidRPr="005B17D3">
        <w:rPr>
          <w:i/>
          <w:u w:val="single"/>
        </w:rPr>
        <w:instrText>:</w:instrText>
      </w:r>
      <w:r w:rsidRPr="005B17D3">
        <w:instrText xml:space="preserve">Batch Request Statistics" </w:instrText>
      </w:r>
      <w:r w:rsidRPr="005B17D3">
        <w:rPr>
          <w:i/>
          <w:u w:val="single"/>
        </w:rPr>
        <w:fldChar w:fldCharType="end"/>
      </w:r>
    </w:p>
    <w:p w14:paraId="2D5D2BE2" w14:textId="31A685BC" w:rsidR="00BE52CE" w:rsidRPr="005B17D3" w:rsidRDefault="00BE52CE" w:rsidP="00EF3896">
      <w:pPr>
        <w:pStyle w:val="BodyText"/>
      </w:pPr>
      <w:r w:rsidRPr="005B17D3">
        <w:rPr>
          <w:i/>
        </w:rPr>
        <w:t>Handbook Batch Request Statistics</w:t>
      </w:r>
      <w:r w:rsidRPr="005B17D3">
        <w:t xml:space="preserve"> is displayed when the user clicks on the Batch Release date hyperlink from the </w:t>
      </w:r>
      <w:r w:rsidRPr="005B17D3">
        <w:rPr>
          <w:i/>
        </w:rPr>
        <w:t xml:space="preserve">HandBook Request </w:t>
      </w:r>
      <w:r w:rsidRPr="005B17D3">
        <w:t>(View Historical) page to display batch file request statistics for the desired batch request.</w:t>
      </w:r>
    </w:p>
    <w:p w14:paraId="5C655017" w14:textId="77777777" w:rsidR="008A0691" w:rsidRPr="005B17D3" w:rsidRDefault="008A0691" w:rsidP="00EF3896">
      <w:pPr>
        <w:pStyle w:val="BodyText"/>
      </w:pPr>
    </w:p>
    <w:p w14:paraId="6A694ED9" w14:textId="77777777" w:rsidR="00BE52CE" w:rsidRPr="005B17D3" w:rsidRDefault="00BE52CE" w:rsidP="00EF3896">
      <w:pPr>
        <w:pStyle w:val="ScreenField"/>
      </w:pPr>
      <w:r w:rsidRPr="005B17D3">
        <w:t>Batch Request Statistics for the date: mm/dd/yyyy</w:t>
      </w:r>
      <w:r w:rsidRPr="005B17D3">
        <w:tab/>
      </w:r>
    </w:p>
    <w:p w14:paraId="6502BB30" w14:textId="35BE778B" w:rsidR="00BE52CE" w:rsidRPr="005B17D3" w:rsidRDefault="00BE52CE" w:rsidP="00EF3896">
      <w:pPr>
        <w:pStyle w:val="ScreenField"/>
        <w:rPr>
          <w:b w:val="0"/>
          <w:i w:val="0"/>
        </w:rPr>
      </w:pPr>
      <w:r w:rsidRPr="005B17D3">
        <w:rPr>
          <w:b w:val="0"/>
          <w:i w:val="0"/>
        </w:rPr>
        <w:t xml:space="preserve">The </w:t>
      </w:r>
      <w:r w:rsidRPr="005B17D3">
        <w:rPr>
          <w:i w:val="0"/>
          <w:color w:val="000000" w:themeColor="text1"/>
        </w:rPr>
        <w:t>View Historical</w:t>
      </w:r>
      <w:r w:rsidRPr="005B17D3">
        <w:rPr>
          <w:b w:val="0"/>
          <w:i w:val="0"/>
          <w:color w:val="000000" w:themeColor="text1"/>
        </w:rPr>
        <w:t xml:space="preserve"> </w:t>
      </w:r>
      <w:r w:rsidRPr="005B17D3">
        <w:rPr>
          <w:b w:val="0"/>
          <w:i w:val="0"/>
        </w:rPr>
        <w:t xml:space="preserve">link displays the </w:t>
      </w:r>
      <w:r w:rsidRPr="005B17D3">
        <w:rPr>
          <w:b w:val="0"/>
        </w:rPr>
        <w:t>Handbook Batch Request</w:t>
      </w:r>
      <w:r w:rsidRPr="005B17D3">
        <w:rPr>
          <w:b w:val="0"/>
          <w:i w:val="0"/>
        </w:rPr>
        <w:t xml:space="preserve"> screen listing all current and previously scheduled batch requests, as well as cancelled requests.</w:t>
      </w:r>
    </w:p>
    <w:p w14:paraId="66FCECA1" w14:textId="77777777" w:rsidR="008A0691" w:rsidRPr="005B17D3" w:rsidRDefault="008A0691" w:rsidP="008A0691">
      <w:pPr>
        <w:pStyle w:val="ScreenFieldDesc"/>
      </w:pPr>
    </w:p>
    <w:p w14:paraId="34D410E8" w14:textId="77777777" w:rsidR="00BE52CE" w:rsidRPr="005B17D3" w:rsidRDefault="00BE52CE" w:rsidP="00EF3896">
      <w:pPr>
        <w:pStyle w:val="ScreenField"/>
      </w:pPr>
      <w:r w:rsidRPr="005B17D3">
        <w:t>Batch Note</w:t>
      </w:r>
    </w:p>
    <w:p w14:paraId="46996069" w14:textId="100ED43A" w:rsidR="00BE52CE" w:rsidRPr="005B17D3" w:rsidRDefault="00BE52CE" w:rsidP="00EF3896">
      <w:pPr>
        <w:pStyle w:val="ScreenFieldDesc"/>
      </w:pPr>
      <w:r w:rsidRPr="005B17D3">
        <w:t>Batch notes added by users when creating the batch request.</w:t>
      </w:r>
    </w:p>
    <w:p w14:paraId="23F07297" w14:textId="77777777" w:rsidR="008A0691" w:rsidRPr="005B17D3" w:rsidRDefault="008A0691" w:rsidP="008A0691">
      <w:pPr>
        <w:pStyle w:val="ScreenField"/>
      </w:pPr>
    </w:p>
    <w:p w14:paraId="0514649B" w14:textId="77777777" w:rsidR="00BE52CE" w:rsidRPr="005B17D3" w:rsidRDefault="00BE52CE" w:rsidP="00EF3896">
      <w:pPr>
        <w:pStyle w:val="ScreenField"/>
      </w:pPr>
      <w:r w:rsidRPr="005B17D3">
        <w:t>Maximum # of Records Requested</w:t>
      </w:r>
    </w:p>
    <w:p w14:paraId="7A643438" w14:textId="5A68C333" w:rsidR="00BE52CE" w:rsidRPr="005B17D3" w:rsidRDefault="00BE52CE" w:rsidP="00EF3896">
      <w:pPr>
        <w:pStyle w:val="ScreenFieldDesc"/>
      </w:pPr>
      <w:r w:rsidRPr="005B17D3">
        <w:rPr>
          <w:i/>
        </w:rPr>
        <w:t>Maximum # of Records Requested</w:t>
      </w:r>
      <w:r w:rsidRPr="005B17D3">
        <w:t xml:space="preserve"> is the number of records selected by the user on the batch request screen.</w:t>
      </w:r>
    </w:p>
    <w:p w14:paraId="00156C26" w14:textId="77777777" w:rsidR="008A0691" w:rsidRPr="005B17D3" w:rsidRDefault="008A0691" w:rsidP="008A0691">
      <w:pPr>
        <w:pStyle w:val="ScreenField"/>
      </w:pPr>
    </w:p>
    <w:p w14:paraId="71344519" w14:textId="77777777" w:rsidR="00BE52CE" w:rsidRPr="005B17D3" w:rsidRDefault="00BE52CE" w:rsidP="00EF3896">
      <w:pPr>
        <w:pStyle w:val="ScreenField"/>
      </w:pPr>
      <w:r w:rsidRPr="005B17D3">
        <w:t>Actual Batch Release Size</w:t>
      </w:r>
    </w:p>
    <w:p w14:paraId="7D4BBA8D" w14:textId="50E2A181" w:rsidR="00BE52CE" w:rsidRPr="005B17D3" w:rsidRDefault="00BE52CE" w:rsidP="00EF3896">
      <w:pPr>
        <w:pStyle w:val="ScreenFieldDesc"/>
      </w:pPr>
      <w:r w:rsidRPr="005B17D3">
        <w:rPr>
          <w:i/>
        </w:rPr>
        <w:t>Actual Batch Release Size</w:t>
      </w:r>
      <w:r w:rsidRPr="005B17D3">
        <w:t xml:space="preserve"> is the number of records selected by the batch program Handbook bulk generate.</w:t>
      </w:r>
    </w:p>
    <w:p w14:paraId="215AB872" w14:textId="77777777" w:rsidR="008A0691" w:rsidRPr="005B17D3" w:rsidRDefault="008A0691" w:rsidP="008A0691">
      <w:pPr>
        <w:pStyle w:val="ScreenField"/>
      </w:pPr>
    </w:p>
    <w:p w14:paraId="5D40B7C5" w14:textId="77777777" w:rsidR="00BE52CE" w:rsidRPr="005B17D3" w:rsidRDefault="00BE52CE" w:rsidP="00EF3896">
      <w:pPr>
        <w:pStyle w:val="ScreenField"/>
      </w:pPr>
      <w:r w:rsidRPr="005B17D3">
        <w:t>Records Rejected by HEC</w:t>
      </w:r>
    </w:p>
    <w:p w14:paraId="16D6E6D9" w14:textId="06FEA5E7" w:rsidR="00BE52CE" w:rsidRPr="005B17D3" w:rsidRDefault="00BE52CE" w:rsidP="00EF3896">
      <w:pPr>
        <w:pStyle w:val="ScreenFieldDesc"/>
      </w:pPr>
      <w:r w:rsidRPr="005B17D3">
        <w:rPr>
          <w:i/>
        </w:rPr>
        <w:t>Records Rejected by HEC</w:t>
      </w:r>
      <w:r w:rsidRPr="005B17D3">
        <w:t xml:space="preserve"> is the number of records rejected by the HandBook batch program.</w:t>
      </w:r>
    </w:p>
    <w:p w14:paraId="722F380D" w14:textId="77777777" w:rsidR="008A0691" w:rsidRPr="005B17D3" w:rsidRDefault="008A0691" w:rsidP="008A0691">
      <w:pPr>
        <w:pStyle w:val="ScreenField"/>
      </w:pPr>
    </w:p>
    <w:p w14:paraId="4D62C3FC" w14:textId="77777777" w:rsidR="00BE52CE" w:rsidRPr="005B17D3" w:rsidRDefault="00BE52CE" w:rsidP="00EF3896">
      <w:pPr>
        <w:pStyle w:val="ScreenField"/>
      </w:pPr>
      <w:r w:rsidRPr="005B17D3">
        <w:t>Records Sent To CMS</w:t>
      </w:r>
    </w:p>
    <w:p w14:paraId="61057A61" w14:textId="77777777" w:rsidR="00BE52CE" w:rsidRPr="005B17D3" w:rsidRDefault="00BE52CE" w:rsidP="00EF3896">
      <w:pPr>
        <w:pStyle w:val="ScreenFieldDesc"/>
      </w:pPr>
      <w:r w:rsidRPr="005B17D3">
        <w:rPr>
          <w:i/>
        </w:rPr>
        <w:t>Records Sent to CMS</w:t>
      </w:r>
      <w:r w:rsidRPr="005B17D3">
        <w:t xml:space="preserve"> is the number of records sent to CMS vendor.</w:t>
      </w:r>
    </w:p>
    <w:p w14:paraId="2A34C14B" w14:textId="77777777" w:rsidR="00BE52CE" w:rsidRPr="005B17D3" w:rsidRDefault="00BE52CE" w:rsidP="00EF3896">
      <w:pPr>
        <w:pStyle w:val="ScreenField"/>
      </w:pPr>
      <w:r w:rsidRPr="005B17D3">
        <w:t>Records Mailed by CMS</w:t>
      </w:r>
    </w:p>
    <w:p w14:paraId="44E81CDB" w14:textId="18864037" w:rsidR="00BE52CE" w:rsidRPr="005B17D3" w:rsidRDefault="00BE52CE" w:rsidP="00EF3896">
      <w:pPr>
        <w:pStyle w:val="ScreenFieldDesc"/>
      </w:pPr>
      <w:r w:rsidRPr="005B17D3">
        <w:rPr>
          <w:i/>
        </w:rPr>
        <w:t xml:space="preserve">Records Mailed by CMS </w:t>
      </w:r>
      <w:r w:rsidRPr="005B17D3">
        <w:t>is the number of records mailed by CMS vendor.</w:t>
      </w:r>
    </w:p>
    <w:p w14:paraId="715A2A43" w14:textId="77777777" w:rsidR="008A0691" w:rsidRPr="005B17D3" w:rsidRDefault="008A0691" w:rsidP="008A0691">
      <w:pPr>
        <w:pStyle w:val="ScreenField"/>
      </w:pPr>
    </w:p>
    <w:p w14:paraId="17A7E9C2" w14:textId="77777777" w:rsidR="00BE52CE" w:rsidRPr="005B17D3" w:rsidRDefault="00BE52CE" w:rsidP="00EF3896">
      <w:pPr>
        <w:pStyle w:val="ScreenField"/>
      </w:pPr>
      <w:r w:rsidRPr="005B17D3">
        <w:t>Records Available Online</w:t>
      </w:r>
    </w:p>
    <w:p w14:paraId="1FBF760B" w14:textId="2B143398" w:rsidR="00BE52CE" w:rsidRPr="005B17D3" w:rsidRDefault="00BE52CE" w:rsidP="00EF3896">
      <w:pPr>
        <w:pStyle w:val="ScreenFieldDesc"/>
      </w:pPr>
      <w:r w:rsidRPr="005B17D3">
        <w:rPr>
          <w:i/>
        </w:rPr>
        <w:t>Records Available Online</w:t>
      </w:r>
      <w:r w:rsidRPr="005B17D3">
        <w:t xml:space="preserve"> is the number of records successfully generated but not mailed because the delivery preference is Online.</w:t>
      </w:r>
    </w:p>
    <w:p w14:paraId="410C0D62" w14:textId="77777777" w:rsidR="008A0691" w:rsidRPr="005B17D3" w:rsidRDefault="008A0691" w:rsidP="008A0691">
      <w:pPr>
        <w:pStyle w:val="ScreenField"/>
      </w:pPr>
    </w:p>
    <w:p w14:paraId="0F20512D" w14:textId="77777777" w:rsidR="00BE52CE" w:rsidRPr="005B17D3" w:rsidRDefault="00BE52CE" w:rsidP="00EF3896">
      <w:pPr>
        <w:pStyle w:val="ScreenField"/>
      </w:pPr>
      <w:r w:rsidRPr="005B17D3">
        <w:t>Handbooks Stored in VBR</w:t>
      </w:r>
    </w:p>
    <w:p w14:paraId="65D6E245" w14:textId="3CF333B5" w:rsidR="00BE52CE" w:rsidRPr="005B17D3" w:rsidRDefault="00BE52CE" w:rsidP="00EF3896">
      <w:pPr>
        <w:pStyle w:val="ScreenFieldDesc"/>
      </w:pPr>
      <w:r w:rsidRPr="005B17D3">
        <w:rPr>
          <w:i/>
        </w:rPr>
        <w:t>Handbooks Stored in VBR</w:t>
      </w:r>
      <w:r w:rsidRPr="005B17D3">
        <w:t xml:space="preserve"> is the number of Handbooks stored in VBR.</w:t>
      </w:r>
    </w:p>
    <w:p w14:paraId="59138C95" w14:textId="77777777" w:rsidR="008A0691" w:rsidRPr="005B17D3" w:rsidRDefault="008A0691" w:rsidP="008A0691">
      <w:pPr>
        <w:pStyle w:val="ScreenField"/>
      </w:pPr>
    </w:p>
    <w:p w14:paraId="7FB3505F" w14:textId="77777777" w:rsidR="00BE52CE" w:rsidRPr="005B17D3" w:rsidRDefault="00BE52CE" w:rsidP="00EF3896">
      <w:pPr>
        <w:pStyle w:val="ScreenField"/>
      </w:pPr>
      <w:r w:rsidRPr="005B17D3">
        <w:t>Benefits at a Glance Stored in VBR</w:t>
      </w:r>
    </w:p>
    <w:p w14:paraId="1D1F4E84" w14:textId="066A472A" w:rsidR="00BE52CE" w:rsidRPr="005B17D3" w:rsidRDefault="00BE52CE" w:rsidP="00EF3896">
      <w:pPr>
        <w:pStyle w:val="ScreenFieldDesc"/>
      </w:pPr>
      <w:r w:rsidRPr="005B17D3">
        <w:rPr>
          <w:i/>
        </w:rPr>
        <w:t>Benefits at a Glance Stored in VBR</w:t>
      </w:r>
      <w:r w:rsidRPr="005B17D3">
        <w:t xml:space="preserve"> is the number of Benefits at a Glance stored in VBR.</w:t>
      </w:r>
    </w:p>
    <w:p w14:paraId="3638D293" w14:textId="77777777" w:rsidR="008A0691" w:rsidRPr="005B17D3" w:rsidRDefault="008A0691" w:rsidP="008A0691">
      <w:pPr>
        <w:pStyle w:val="ScreenField"/>
      </w:pPr>
    </w:p>
    <w:p w14:paraId="5513D71F" w14:textId="77777777" w:rsidR="00BE52CE" w:rsidRPr="005B17D3" w:rsidRDefault="00BE52CE" w:rsidP="00EF3896">
      <w:pPr>
        <w:pStyle w:val="ScreenField"/>
      </w:pPr>
      <w:r w:rsidRPr="005B17D3">
        <w:t>Records Rejected by CMS</w:t>
      </w:r>
    </w:p>
    <w:p w14:paraId="7530B0CD" w14:textId="5E050432" w:rsidR="00BE52CE" w:rsidRPr="005B17D3" w:rsidRDefault="00BE52CE" w:rsidP="00EF3896">
      <w:pPr>
        <w:pStyle w:val="ScreenFieldDesc"/>
      </w:pPr>
      <w:r w:rsidRPr="005B17D3">
        <w:rPr>
          <w:i/>
        </w:rPr>
        <w:t>Records Rejected by CMS</w:t>
      </w:r>
      <w:r w:rsidRPr="005B17D3">
        <w:t xml:space="preserve"> is the number of records rejected by CMS (included in the Error File).</w:t>
      </w:r>
    </w:p>
    <w:p w14:paraId="017EEABA" w14:textId="77777777" w:rsidR="008A0691" w:rsidRPr="005B17D3" w:rsidRDefault="008A0691" w:rsidP="008A0691">
      <w:pPr>
        <w:pStyle w:val="ScreenField"/>
      </w:pPr>
    </w:p>
    <w:p w14:paraId="67FBA1EE" w14:textId="7CFF9F02" w:rsidR="00BE52CE" w:rsidRPr="005B17D3" w:rsidRDefault="00BE52CE" w:rsidP="00EF3896">
      <w:pPr>
        <w:pStyle w:val="ScreenField"/>
      </w:pPr>
      <w:r w:rsidRPr="005B17D3">
        <w:t>Records with Code 1 Reject</w:t>
      </w:r>
    </w:p>
    <w:p w14:paraId="75840DD4" w14:textId="77777777" w:rsidR="008A0691" w:rsidRPr="005B17D3" w:rsidRDefault="008A0691" w:rsidP="008A0691">
      <w:pPr>
        <w:pStyle w:val="ScreenFieldDesc"/>
      </w:pPr>
    </w:p>
    <w:p w14:paraId="3B80123C" w14:textId="7FA9B27E" w:rsidR="00BE52CE" w:rsidRPr="005B17D3" w:rsidRDefault="00BE52CE" w:rsidP="00EF3896">
      <w:pPr>
        <w:pStyle w:val="ScreenFieldDesc"/>
      </w:pPr>
      <w:r w:rsidRPr="005B17D3">
        <w:rPr>
          <w:i/>
        </w:rPr>
        <w:t>Records with Code 1 Reject</w:t>
      </w:r>
      <w:r w:rsidRPr="005B17D3">
        <w:t xml:space="preserve"> is the number of records with Code 1 Reject error.</w:t>
      </w:r>
    </w:p>
    <w:p w14:paraId="2C317CFE" w14:textId="77777777" w:rsidR="008A0691" w:rsidRPr="005B17D3" w:rsidRDefault="008A0691" w:rsidP="008A0691">
      <w:pPr>
        <w:pStyle w:val="ScreenField"/>
      </w:pPr>
    </w:p>
    <w:p w14:paraId="3B485B6B" w14:textId="77777777" w:rsidR="00BE52CE" w:rsidRPr="005B17D3" w:rsidRDefault="00BE52CE" w:rsidP="00EF3896">
      <w:pPr>
        <w:pStyle w:val="ScreenField"/>
      </w:pPr>
      <w:r w:rsidRPr="005B17D3">
        <w:t>Records Returned by USPS</w:t>
      </w:r>
    </w:p>
    <w:p w14:paraId="61E7E69E" w14:textId="66137E5E" w:rsidR="00BE52CE" w:rsidRPr="005B17D3" w:rsidRDefault="00BE52CE" w:rsidP="00EF3896">
      <w:pPr>
        <w:pStyle w:val="ScreenFieldDesc"/>
      </w:pPr>
      <w:r w:rsidRPr="005B17D3">
        <w:rPr>
          <w:i/>
        </w:rPr>
        <w:t>Records Returned by USPS</w:t>
      </w:r>
      <w:r w:rsidRPr="005B17D3">
        <w:t xml:space="preserve"> is the number of records returned by the USPS.</w:t>
      </w:r>
    </w:p>
    <w:p w14:paraId="14E3BBD6" w14:textId="77777777" w:rsidR="008A0691" w:rsidRPr="005B17D3" w:rsidRDefault="008A0691" w:rsidP="008A0691">
      <w:pPr>
        <w:pStyle w:val="ScreenField"/>
      </w:pPr>
    </w:p>
    <w:p w14:paraId="188737EF" w14:textId="77777777" w:rsidR="00BE52CE" w:rsidRPr="005B17D3" w:rsidRDefault="00BE52CE" w:rsidP="00EF3896">
      <w:pPr>
        <w:pStyle w:val="ScreenField"/>
      </w:pPr>
      <w:r w:rsidRPr="005B17D3">
        <w:t>Total Count:</w:t>
      </w:r>
    </w:p>
    <w:p w14:paraId="16797AF5" w14:textId="1C80B6C1" w:rsidR="00BE52CE" w:rsidRPr="005B17D3" w:rsidRDefault="00BE52CE" w:rsidP="00EF3896">
      <w:pPr>
        <w:pStyle w:val="ScreenFieldDesc"/>
      </w:pPr>
      <w:r w:rsidRPr="005B17D3">
        <w:rPr>
          <w:i/>
        </w:rPr>
        <w:t>Total Count</w:t>
      </w:r>
      <w:r w:rsidRPr="005B17D3">
        <w:t xml:space="preserve"> is the total number of records for the respective columns.</w:t>
      </w:r>
    </w:p>
    <w:p w14:paraId="10EFC6E2" w14:textId="77777777" w:rsidR="00391E8C" w:rsidRPr="005B17D3" w:rsidRDefault="00391E8C" w:rsidP="00391E8C">
      <w:pPr>
        <w:pStyle w:val="ScreenField"/>
      </w:pPr>
    </w:p>
    <w:p w14:paraId="4D6EC625" w14:textId="0EA78CE8" w:rsidR="00BE52CE" w:rsidRPr="005B17D3" w:rsidRDefault="00BE52CE" w:rsidP="00EF3896">
      <w:pPr>
        <w:pStyle w:val="Heading3"/>
      </w:pPr>
      <w:bookmarkStart w:id="936" w:name="_Toc394920803"/>
      <w:bookmarkStart w:id="937" w:name="_Toc406571140"/>
      <w:bookmarkStart w:id="938" w:name="_Toc478746565"/>
      <w:bookmarkStart w:id="939" w:name="_Toc482888495"/>
      <w:bookmarkStart w:id="940" w:name="_Toc31622241"/>
      <w:r w:rsidRPr="005B17D3">
        <w:t>Handbook Batch File Statistics</w:t>
      </w:r>
      <w:bookmarkEnd w:id="936"/>
      <w:bookmarkEnd w:id="937"/>
      <w:bookmarkEnd w:id="938"/>
      <w:bookmarkEnd w:id="939"/>
      <w:bookmarkEnd w:id="940"/>
    </w:p>
    <w:p w14:paraId="2DB45BAD" w14:textId="77777777" w:rsidR="00BE52CE" w:rsidRPr="005B17D3" w:rsidRDefault="00BE52CE" w:rsidP="00EF3896">
      <w:pPr>
        <w:pStyle w:val="BodyText"/>
      </w:pPr>
      <w:r w:rsidRPr="005B17D3">
        <w:rPr>
          <w:i/>
        </w:rPr>
        <w:t>Handbook Batch File Statistics</w:t>
      </w:r>
      <w:r w:rsidRPr="005B17D3">
        <w:t xml:space="preserve"> screen displays when the user clicks on the </w:t>
      </w:r>
      <w:r w:rsidRPr="005B17D3">
        <w:rPr>
          <w:b/>
        </w:rPr>
        <w:t>Handbook Batch File Statistics</w:t>
      </w:r>
      <w:r w:rsidRPr="005B17D3">
        <w:t xml:space="preserve"> </w:t>
      </w:r>
      <w:r w:rsidRPr="005B17D3">
        <w:rPr>
          <w:b/>
          <w:i/>
          <w:u w:val="single"/>
        </w:rPr>
        <w:fldChar w:fldCharType="begin"/>
      </w:r>
      <w:r w:rsidRPr="005B17D3">
        <w:instrText xml:space="preserve"> XE "</w:instrText>
      </w:r>
      <w:r w:rsidRPr="005B17D3">
        <w:rPr>
          <w:u w:val="single"/>
        </w:rPr>
        <w:instrText>Handbook</w:instrText>
      </w:r>
      <w:r w:rsidRPr="005B17D3">
        <w:rPr>
          <w:i/>
          <w:u w:val="single"/>
        </w:rPr>
        <w:instrText>:</w:instrText>
      </w:r>
      <w:r w:rsidRPr="005B17D3">
        <w:instrText xml:space="preserve">Batch File Statistics" </w:instrText>
      </w:r>
      <w:r w:rsidRPr="005B17D3">
        <w:rPr>
          <w:b/>
          <w:i/>
          <w:u w:val="single"/>
        </w:rPr>
        <w:fldChar w:fldCharType="end"/>
      </w:r>
      <w:r w:rsidRPr="005B17D3">
        <w:t xml:space="preserve">selection from the </w:t>
      </w:r>
      <w:r w:rsidRPr="005B17D3">
        <w:rPr>
          <w:b/>
        </w:rPr>
        <w:t>Admin</w:t>
      </w:r>
      <w:r w:rsidRPr="005B17D3">
        <w:t xml:space="preserve"> button in the </w:t>
      </w:r>
      <w:r w:rsidRPr="005B17D3">
        <w:rPr>
          <w:b/>
        </w:rPr>
        <w:t>Menu Bar</w:t>
      </w:r>
      <w:r w:rsidRPr="005B17D3">
        <w:t>.</w:t>
      </w:r>
    </w:p>
    <w:p w14:paraId="7B2DB457" w14:textId="77777777" w:rsidR="00BE52CE" w:rsidRPr="005B17D3" w:rsidRDefault="00BE52CE" w:rsidP="00EF3896">
      <w:pPr>
        <w:pStyle w:val="BodyText"/>
      </w:pPr>
      <w:r w:rsidRPr="005B17D3">
        <w:t>Users can view, for a specific date, statistics related to the weekly generation of Handbook and insert requests included in the batch file and sent to the Content Management System (CMS), including requests generated from the batch request process and handbook/insert generation requests generated by system triggers, such as new enrollees or priority group changes.</w:t>
      </w:r>
    </w:p>
    <w:p w14:paraId="236C6C29" w14:textId="59AD8B7D" w:rsidR="00BE52CE" w:rsidRPr="005B17D3" w:rsidRDefault="00BE52CE" w:rsidP="00EF3896">
      <w:pPr>
        <w:pStyle w:val="BodyText"/>
      </w:pPr>
      <w:r w:rsidRPr="005B17D3">
        <w:t xml:space="preserve">The </w:t>
      </w:r>
      <w:r w:rsidRPr="005B17D3">
        <w:rPr>
          <w:i/>
        </w:rPr>
        <w:t>Handbook Batch File Statistics</w:t>
      </w:r>
      <w:r w:rsidRPr="005B17D3">
        <w:t xml:space="preserve"> allows users to view a list of dates (not exceeding 6 months) that represent when the Handbook batch file was sent to CMS.</w:t>
      </w:r>
    </w:p>
    <w:p w14:paraId="71CD2DDF" w14:textId="77777777" w:rsidR="00391E8C" w:rsidRPr="005B17D3" w:rsidRDefault="00391E8C" w:rsidP="00EF3896">
      <w:pPr>
        <w:pStyle w:val="BodyText"/>
      </w:pPr>
    </w:p>
    <w:p w14:paraId="117E32CB" w14:textId="77777777" w:rsidR="00BE52CE" w:rsidRPr="005B17D3" w:rsidRDefault="00BE52CE" w:rsidP="00EF3896">
      <w:pPr>
        <w:pStyle w:val="ScreenField"/>
      </w:pPr>
      <w:r w:rsidRPr="005B17D3">
        <w:t>Handbook Batch File Processing Date:</w:t>
      </w:r>
    </w:p>
    <w:p w14:paraId="316F5DAE" w14:textId="77777777" w:rsidR="00BE52CE" w:rsidRPr="005B17D3" w:rsidRDefault="00BE52CE" w:rsidP="00EF3896">
      <w:pPr>
        <w:pStyle w:val="ScreenFieldDesc"/>
      </w:pPr>
      <w:r w:rsidRPr="005B17D3">
        <w:t>Select a batch file processing date from the dropdown</w:t>
      </w:r>
      <w:r w:rsidRPr="005B17D3">
        <w:rPr>
          <w:b/>
          <w:i/>
          <w:u w:val="single"/>
        </w:rPr>
        <w:fldChar w:fldCharType="begin"/>
      </w:r>
      <w:r w:rsidRPr="005B17D3">
        <w:instrText xml:space="preserve"> XE "</w:instrText>
      </w:r>
      <w:r w:rsidRPr="005B17D3">
        <w:rPr>
          <w:u w:val="single"/>
        </w:rPr>
        <w:instrText>Handbook</w:instrText>
      </w:r>
      <w:r w:rsidRPr="005B17D3">
        <w:rPr>
          <w:i/>
          <w:u w:val="single"/>
        </w:rPr>
        <w:instrText>:</w:instrText>
      </w:r>
      <w:r w:rsidRPr="005B17D3">
        <w:instrText xml:space="preserve">Batch File Processing Date" </w:instrText>
      </w:r>
      <w:r w:rsidRPr="005B17D3">
        <w:rPr>
          <w:b/>
          <w:i/>
          <w:u w:val="single"/>
        </w:rPr>
        <w:fldChar w:fldCharType="end"/>
      </w:r>
      <w:r w:rsidRPr="005B17D3">
        <w:t xml:space="preserve">. Click the </w:t>
      </w:r>
      <w:r w:rsidRPr="005B17D3">
        <w:rPr>
          <w:b/>
          <w:i/>
        </w:rPr>
        <w:t>View Data</w:t>
      </w:r>
      <w:r w:rsidRPr="005B17D3">
        <w:t xml:space="preserve"> button when complete.</w:t>
      </w:r>
    </w:p>
    <w:p w14:paraId="18699E13" w14:textId="77777777" w:rsidR="00BE52CE" w:rsidRPr="005B17D3" w:rsidRDefault="00BE52CE" w:rsidP="00EF3896">
      <w:pPr>
        <w:pStyle w:val="ScreenName"/>
      </w:pPr>
      <w:r w:rsidRPr="005B17D3">
        <w:t>HANDBOOK BATCH FILE STATISTICS</w:t>
      </w:r>
    </w:p>
    <w:p w14:paraId="26E20BC8" w14:textId="77777777" w:rsidR="00BE52CE" w:rsidRPr="005B17D3" w:rsidRDefault="00BE52CE" w:rsidP="00EF3896">
      <w:pPr>
        <w:pStyle w:val="ScreenName"/>
      </w:pPr>
      <w:r w:rsidRPr="005B17D3">
        <w:t>SELECT HANDBOOK BATCH FILE PROCESSING DATE</w:t>
      </w:r>
    </w:p>
    <w:p w14:paraId="48EAB912" w14:textId="5FB3C632" w:rsidR="00BE52CE" w:rsidRPr="005B17D3" w:rsidRDefault="00BE52CE" w:rsidP="00EF3896">
      <w:pPr>
        <w:pStyle w:val="BodyText"/>
      </w:pPr>
      <w:r w:rsidRPr="005B17D3">
        <w:t xml:space="preserve">Clicking the </w:t>
      </w:r>
      <w:r w:rsidRPr="005B17D3">
        <w:rPr>
          <w:b/>
          <w:color w:val="000000" w:themeColor="text1"/>
        </w:rPr>
        <w:t>Select Handbook Batch File Processing Date</w:t>
      </w:r>
      <w:r w:rsidRPr="005B17D3">
        <w:rPr>
          <w:color w:val="000000" w:themeColor="text1"/>
        </w:rPr>
        <w:t xml:space="preserve"> </w:t>
      </w:r>
      <w:r w:rsidRPr="005B17D3">
        <w:t xml:space="preserve">hyperlink returns the user to the </w:t>
      </w:r>
      <w:r w:rsidRPr="005B17D3">
        <w:rPr>
          <w:i/>
        </w:rPr>
        <w:t>Handbook Batch File Statistics</w:t>
      </w:r>
      <w:r w:rsidRPr="005B17D3">
        <w:t xml:space="preserve"> processing date selection screen to select a different batch file processing date from the dropdown.</w:t>
      </w:r>
    </w:p>
    <w:p w14:paraId="0EC74F26" w14:textId="77777777" w:rsidR="00391E8C" w:rsidRPr="005B17D3" w:rsidRDefault="00391E8C" w:rsidP="00EF3896">
      <w:pPr>
        <w:pStyle w:val="BodyText"/>
      </w:pPr>
    </w:p>
    <w:p w14:paraId="6FCAB0F7" w14:textId="77777777" w:rsidR="00BE52CE" w:rsidRPr="005B17D3" w:rsidRDefault="00BE52CE" w:rsidP="00EF3896">
      <w:pPr>
        <w:pStyle w:val="ScreenField"/>
      </w:pPr>
      <w:r w:rsidRPr="005B17D3">
        <w:t>Batch File Date</w:t>
      </w:r>
    </w:p>
    <w:p w14:paraId="4DF3F43B" w14:textId="0F341643" w:rsidR="00BE52CE" w:rsidRPr="005B17D3" w:rsidRDefault="00BE52CE" w:rsidP="00EF3896">
      <w:pPr>
        <w:pStyle w:val="ScreenFieldDesc"/>
      </w:pPr>
      <w:r w:rsidRPr="005B17D3">
        <w:rPr>
          <w:i/>
        </w:rPr>
        <w:t>Batch File Date</w:t>
      </w:r>
      <w:r w:rsidR="002F3120" w:rsidRPr="005B17D3">
        <w:t xml:space="preserve"> is the date the Handb</w:t>
      </w:r>
      <w:r w:rsidRPr="005B17D3">
        <w:t>ook batch file was sent to CMS</w:t>
      </w:r>
      <w:r w:rsidRPr="005B17D3">
        <w:rPr>
          <w:b/>
          <w:i/>
          <w:u w:val="single"/>
        </w:rPr>
        <w:fldChar w:fldCharType="begin"/>
      </w:r>
      <w:r w:rsidRPr="005B17D3">
        <w:instrText xml:space="preserve"> XE "</w:instrText>
      </w:r>
      <w:r w:rsidRPr="005B17D3">
        <w:rPr>
          <w:u w:val="single"/>
        </w:rPr>
        <w:instrText>Handbook</w:instrText>
      </w:r>
      <w:r w:rsidRPr="005B17D3">
        <w:rPr>
          <w:i/>
          <w:u w:val="single"/>
        </w:rPr>
        <w:instrText>:</w:instrText>
      </w:r>
      <w:r w:rsidRPr="005B17D3">
        <w:instrText xml:space="preserve">Date Sent to CMS" </w:instrText>
      </w:r>
      <w:r w:rsidRPr="005B17D3">
        <w:rPr>
          <w:b/>
          <w:i/>
          <w:u w:val="single"/>
        </w:rPr>
        <w:fldChar w:fldCharType="end"/>
      </w:r>
      <w:r w:rsidRPr="005B17D3">
        <w:t>.</w:t>
      </w:r>
    </w:p>
    <w:p w14:paraId="5C46B752" w14:textId="77777777" w:rsidR="00391E8C" w:rsidRPr="005B17D3" w:rsidRDefault="00391E8C" w:rsidP="00391E8C">
      <w:pPr>
        <w:pStyle w:val="ScreenField"/>
      </w:pPr>
    </w:p>
    <w:p w14:paraId="22ED690E" w14:textId="77777777" w:rsidR="00BE52CE" w:rsidRPr="005B17D3" w:rsidRDefault="00BE52CE" w:rsidP="00EF3896">
      <w:pPr>
        <w:pStyle w:val="ScreenField"/>
      </w:pPr>
      <w:r w:rsidRPr="005B17D3">
        <w:t># of Batch Requests</w:t>
      </w:r>
    </w:p>
    <w:p w14:paraId="66D34B7F" w14:textId="1FF39A5C" w:rsidR="008F2E36" w:rsidRPr="005B17D3" w:rsidRDefault="00BE52CE" w:rsidP="00EF3896">
      <w:pPr>
        <w:pStyle w:val="ScreenFieldDesc"/>
      </w:pPr>
      <w:r w:rsidRPr="005B17D3">
        <w:rPr>
          <w:i/>
        </w:rPr>
        <w:t># of Batch Requests</w:t>
      </w:r>
      <w:r w:rsidRPr="005B17D3">
        <w:t xml:space="preserve"> is the number of batch requests included in the batch file and sent to CMS on the selected date.</w:t>
      </w:r>
    </w:p>
    <w:p w14:paraId="5F757F88" w14:textId="77777777" w:rsidR="00391E8C" w:rsidRPr="005B17D3" w:rsidRDefault="00391E8C" w:rsidP="00391E8C">
      <w:pPr>
        <w:pStyle w:val="ScreenField"/>
      </w:pPr>
    </w:p>
    <w:p w14:paraId="53043043" w14:textId="77777777" w:rsidR="00BE52CE" w:rsidRPr="005B17D3" w:rsidRDefault="00BE52CE" w:rsidP="00EF3896">
      <w:pPr>
        <w:pStyle w:val="ScreenField"/>
      </w:pPr>
      <w:r w:rsidRPr="005B17D3">
        <w:t>Records Originated From Batch Request</w:t>
      </w:r>
    </w:p>
    <w:p w14:paraId="62BC4E1C" w14:textId="39AA6284" w:rsidR="00BE52CE" w:rsidRPr="005B17D3" w:rsidRDefault="00BE52CE" w:rsidP="00EF3896">
      <w:pPr>
        <w:pStyle w:val="ScreenFieldDesc"/>
      </w:pPr>
      <w:r w:rsidRPr="005B17D3">
        <w:rPr>
          <w:i/>
        </w:rPr>
        <w:t>Records Originated from Batch Request</w:t>
      </w:r>
      <w:r w:rsidRPr="005B17D3">
        <w:t xml:space="preserve"> is the number of records sent to CMS that originated from the batch request.</w:t>
      </w:r>
    </w:p>
    <w:p w14:paraId="58924130" w14:textId="77777777" w:rsidR="00391E8C" w:rsidRPr="005B17D3" w:rsidRDefault="00391E8C" w:rsidP="00391E8C">
      <w:pPr>
        <w:pStyle w:val="ScreenField"/>
      </w:pPr>
    </w:p>
    <w:p w14:paraId="6D0D64DB" w14:textId="77777777" w:rsidR="00BE52CE" w:rsidRPr="005B17D3" w:rsidRDefault="00BE52CE" w:rsidP="00EF3896">
      <w:pPr>
        <w:pStyle w:val="ScreenField"/>
      </w:pPr>
      <w:r w:rsidRPr="005B17D3">
        <w:t>Records Sent To CMS</w:t>
      </w:r>
    </w:p>
    <w:p w14:paraId="35E319D9" w14:textId="77777777" w:rsidR="00BE52CE" w:rsidRPr="005B17D3" w:rsidRDefault="00BE52CE" w:rsidP="00EF3896">
      <w:pPr>
        <w:pStyle w:val="ScreenFieldDesc"/>
        <w:rPr>
          <w:b/>
          <w:i/>
        </w:rPr>
      </w:pPr>
      <w:r w:rsidRPr="005B17D3">
        <w:rPr>
          <w:b/>
          <w:i/>
        </w:rPr>
        <w:t>Handbooks</w:t>
      </w:r>
    </w:p>
    <w:p w14:paraId="64637013" w14:textId="7DDBA31A" w:rsidR="00BE52CE" w:rsidRPr="005B17D3" w:rsidRDefault="00BE52CE" w:rsidP="00EF3896">
      <w:pPr>
        <w:pStyle w:val="ScreenFieldDesc"/>
      </w:pPr>
      <w:r w:rsidRPr="005B17D3">
        <w:t xml:space="preserve">The total number of </w:t>
      </w:r>
      <w:r w:rsidRPr="005B17D3">
        <w:rPr>
          <w:i/>
        </w:rPr>
        <w:t>Handbook</w:t>
      </w:r>
      <w:r w:rsidRPr="005B17D3">
        <w:t xml:space="preserve"> generation requests sent to CMS. This includes the requests generated from weekly batch requests plus requests generated by ES triggers, such as new enrollees or priority group changes.</w:t>
      </w:r>
    </w:p>
    <w:p w14:paraId="6E0D2663" w14:textId="77777777" w:rsidR="00391E8C" w:rsidRPr="005B17D3" w:rsidRDefault="00391E8C" w:rsidP="00391E8C">
      <w:pPr>
        <w:pStyle w:val="ScreenField"/>
      </w:pPr>
    </w:p>
    <w:p w14:paraId="55CF655D" w14:textId="77777777" w:rsidR="00BE52CE" w:rsidRPr="005B17D3" w:rsidRDefault="00BE52CE" w:rsidP="00EF3896">
      <w:pPr>
        <w:pStyle w:val="ScreenField"/>
        <w:ind w:firstLine="360"/>
      </w:pPr>
      <w:r w:rsidRPr="005B17D3">
        <w:t>PF Inserts</w:t>
      </w:r>
    </w:p>
    <w:p w14:paraId="1070802C" w14:textId="09868D3E" w:rsidR="008F2E36" w:rsidRPr="005B17D3" w:rsidRDefault="00BE52CE" w:rsidP="00EF3896">
      <w:pPr>
        <w:pStyle w:val="ScreenFieldDesc"/>
      </w:pPr>
      <w:r w:rsidRPr="005B17D3">
        <w:t xml:space="preserve">The total number of </w:t>
      </w:r>
      <w:r w:rsidRPr="005B17D3">
        <w:rPr>
          <w:i/>
        </w:rPr>
        <w:t>PF Inserts</w:t>
      </w:r>
      <w:r w:rsidRPr="005B17D3">
        <w:t xml:space="preserve"> generation requests sent to CMS. This includes the requests generated from weekly batch requests plus requests generated by ES triggers, such as new enrollees or priority group changes.</w:t>
      </w:r>
    </w:p>
    <w:p w14:paraId="09E53EF2" w14:textId="77777777" w:rsidR="00391E8C" w:rsidRPr="005B17D3" w:rsidRDefault="00391E8C" w:rsidP="00391E8C">
      <w:pPr>
        <w:pStyle w:val="ScreenField"/>
      </w:pPr>
    </w:p>
    <w:p w14:paraId="46F1D43A" w14:textId="77777777" w:rsidR="00BE52CE" w:rsidRPr="005B17D3" w:rsidRDefault="00BE52CE" w:rsidP="00EF3896">
      <w:pPr>
        <w:pStyle w:val="ScreenFieldDesc"/>
        <w:rPr>
          <w:b/>
          <w:i/>
        </w:rPr>
      </w:pPr>
      <w:r w:rsidRPr="005B17D3">
        <w:rPr>
          <w:b/>
          <w:i/>
        </w:rPr>
        <w:t>Benefits Inserts</w:t>
      </w:r>
    </w:p>
    <w:p w14:paraId="46679068" w14:textId="3AAC7EF7" w:rsidR="00BE52CE" w:rsidRPr="005B17D3" w:rsidRDefault="00BE52CE" w:rsidP="00EF3896">
      <w:pPr>
        <w:pStyle w:val="ScreenFieldDesc"/>
      </w:pPr>
      <w:r w:rsidRPr="005B17D3">
        <w:t xml:space="preserve">The total number of </w:t>
      </w:r>
      <w:r w:rsidRPr="005B17D3">
        <w:rPr>
          <w:i/>
        </w:rPr>
        <w:t>Benefit Inserts</w:t>
      </w:r>
      <w:r w:rsidRPr="005B17D3">
        <w:t xml:space="preserve"> generation requests sent to CMS. This includes the requests generated from weekly batch requests plus requests generated by ES triggers, such as new enrollees or priority group changes.</w:t>
      </w:r>
    </w:p>
    <w:p w14:paraId="068F944A" w14:textId="77777777" w:rsidR="00391E8C" w:rsidRPr="005B17D3" w:rsidRDefault="00391E8C" w:rsidP="00391E8C">
      <w:pPr>
        <w:pStyle w:val="ScreenField"/>
      </w:pPr>
    </w:p>
    <w:p w14:paraId="0E1BCFBC" w14:textId="77777777" w:rsidR="00BE52CE" w:rsidRPr="005B17D3" w:rsidRDefault="00BE52CE" w:rsidP="00EF3896">
      <w:pPr>
        <w:pStyle w:val="ScreenField"/>
      </w:pPr>
      <w:r w:rsidRPr="005B17D3">
        <w:t>Records Mailed by CMS</w:t>
      </w:r>
    </w:p>
    <w:p w14:paraId="5BFD0CA1" w14:textId="4D388418" w:rsidR="00BE52CE" w:rsidRPr="005B17D3" w:rsidRDefault="00BE52CE" w:rsidP="00EF3896">
      <w:pPr>
        <w:pStyle w:val="ScreenFieldDesc"/>
      </w:pPr>
      <w:r w:rsidRPr="005B17D3">
        <w:t>Records Mailed by CMS is the number of Handbooks successfully mailed to the Veteran from the batch file sent to CMS on the selected date</w:t>
      </w:r>
      <w:r w:rsidRPr="005B17D3">
        <w:rPr>
          <w:b/>
          <w:i/>
          <w:u w:val="single"/>
        </w:rPr>
        <w:fldChar w:fldCharType="begin"/>
      </w:r>
      <w:r w:rsidRPr="005B17D3">
        <w:instrText xml:space="preserve"> XE "</w:instrText>
      </w:r>
      <w:r w:rsidRPr="005B17D3">
        <w:rPr>
          <w:u w:val="single"/>
        </w:rPr>
        <w:instrText>Handbook</w:instrText>
      </w:r>
      <w:r w:rsidRPr="005B17D3">
        <w:rPr>
          <w:i/>
          <w:u w:val="single"/>
        </w:rPr>
        <w:instrText>:</w:instrText>
      </w:r>
      <w:r w:rsidRPr="005B17D3">
        <w:instrText xml:space="preserve">Records Mailed by CMS" </w:instrText>
      </w:r>
      <w:r w:rsidRPr="005B17D3">
        <w:rPr>
          <w:b/>
          <w:i/>
          <w:u w:val="single"/>
        </w:rPr>
        <w:fldChar w:fldCharType="end"/>
      </w:r>
      <w:r w:rsidRPr="005B17D3">
        <w:t>.</w:t>
      </w:r>
    </w:p>
    <w:p w14:paraId="0C3062D1" w14:textId="77777777" w:rsidR="00391E8C" w:rsidRPr="005B17D3" w:rsidRDefault="00391E8C" w:rsidP="00391E8C">
      <w:pPr>
        <w:pStyle w:val="ScreenField"/>
      </w:pPr>
    </w:p>
    <w:p w14:paraId="15DA5236" w14:textId="77777777" w:rsidR="00BE52CE" w:rsidRPr="005B17D3" w:rsidRDefault="00BE52CE" w:rsidP="00EF3896">
      <w:pPr>
        <w:pStyle w:val="ScreenField"/>
      </w:pPr>
      <w:r w:rsidRPr="005B17D3">
        <w:t>Records Available Online</w:t>
      </w:r>
    </w:p>
    <w:p w14:paraId="73908D4C" w14:textId="374B9417" w:rsidR="00BE52CE" w:rsidRPr="005B17D3" w:rsidRDefault="00BE52CE" w:rsidP="00EF3896">
      <w:pPr>
        <w:pStyle w:val="ScreenFieldDesc"/>
      </w:pPr>
      <w:r w:rsidRPr="005B17D3">
        <w:t>Records Available Online is the number of Handbooks successfully generated from the batch file sent to CMS on the selected date, but not mailed because the delivery preference is Online.</w:t>
      </w:r>
    </w:p>
    <w:p w14:paraId="697CF79E" w14:textId="77777777" w:rsidR="00391E8C" w:rsidRPr="005B17D3" w:rsidRDefault="00391E8C" w:rsidP="00391E8C">
      <w:pPr>
        <w:pStyle w:val="ScreenField"/>
      </w:pPr>
    </w:p>
    <w:p w14:paraId="0B8998D8" w14:textId="77777777" w:rsidR="00BE52CE" w:rsidRPr="005B17D3" w:rsidRDefault="00BE52CE" w:rsidP="00EF3896">
      <w:pPr>
        <w:pStyle w:val="ScreenField"/>
      </w:pPr>
      <w:r w:rsidRPr="005B17D3">
        <w:t>Handbooks Stored in VBR</w:t>
      </w:r>
    </w:p>
    <w:p w14:paraId="38B9503D" w14:textId="7A344A40" w:rsidR="00BE52CE" w:rsidRPr="005B17D3" w:rsidRDefault="00BE52CE" w:rsidP="00EF3896">
      <w:pPr>
        <w:pStyle w:val="ScreenFieldDesc"/>
      </w:pPr>
      <w:r w:rsidRPr="005B17D3">
        <w:rPr>
          <w:i/>
        </w:rPr>
        <w:t>Handbook Stored in VBR</w:t>
      </w:r>
      <w:r w:rsidRPr="005B17D3">
        <w:t xml:space="preserve"> is the number of Handbooks stored in VBR from the batch file sent to CMS on the selected date.</w:t>
      </w:r>
    </w:p>
    <w:p w14:paraId="431181FF" w14:textId="77777777" w:rsidR="00391E8C" w:rsidRPr="005B17D3" w:rsidRDefault="00391E8C" w:rsidP="00391E8C">
      <w:pPr>
        <w:pStyle w:val="ScreenField"/>
      </w:pPr>
    </w:p>
    <w:p w14:paraId="38480FB9" w14:textId="77777777" w:rsidR="00BE52CE" w:rsidRPr="005B17D3" w:rsidRDefault="00BE52CE" w:rsidP="00EF3896">
      <w:pPr>
        <w:pStyle w:val="ScreenField"/>
      </w:pPr>
      <w:r w:rsidRPr="005B17D3">
        <w:t>Benefits at a Glance Stored in VBR</w:t>
      </w:r>
    </w:p>
    <w:p w14:paraId="3F9004B3" w14:textId="11B4DA26" w:rsidR="00BE52CE" w:rsidRPr="005B17D3" w:rsidRDefault="00BE52CE" w:rsidP="00EF3896">
      <w:pPr>
        <w:pStyle w:val="ScreenFieldDesc"/>
      </w:pPr>
      <w:r w:rsidRPr="005B17D3">
        <w:rPr>
          <w:i/>
        </w:rPr>
        <w:t>Benefits at a Glance Stored in VBR</w:t>
      </w:r>
      <w:r w:rsidRPr="005B17D3">
        <w:t xml:space="preserve"> is the number of Benefits at a Glance stored in VBR from the batch file sent to CMS on the selected date.</w:t>
      </w:r>
    </w:p>
    <w:p w14:paraId="6221945B" w14:textId="77777777" w:rsidR="00391E8C" w:rsidRPr="005B17D3" w:rsidRDefault="00391E8C" w:rsidP="00391E8C">
      <w:pPr>
        <w:pStyle w:val="ScreenField"/>
      </w:pPr>
    </w:p>
    <w:p w14:paraId="13110E5D" w14:textId="77777777" w:rsidR="00BE52CE" w:rsidRPr="005B17D3" w:rsidRDefault="00BE52CE" w:rsidP="00EF3896">
      <w:pPr>
        <w:pStyle w:val="ScreenField"/>
      </w:pPr>
      <w:r w:rsidRPr="005B17D3">
        <w:t>Records Rejected by CMS</w:t>
      </w:r>
    </w:p>
    <w:p w14:paraId="1060B644" w14:textId="3D455BDF" w:rsidR="00BE52CE" w:rsidRPr="005B17D3" w:rsidRDefault="00BE52CE" w:rsidP="00EF3896">
      <w:pPr>
        <w:pStyle w:val="ScreenFieldDesc"/>
      </w:pPr>
      <w:r w:rsidRPr="005B17D3">
        <w:rPr>
          <w:i/>
        </w:rPr>
        <w:t>Records Rejected by CMS</w:t>
      </w:r>
      <w:r w:rsidRPr="005B17D3">
        <w:t xml:space="preserve"> is the number of records rejected by CMS from the batch file sent to CMS on the selected date</w:t>
      </w:r>
      <w:r w:rsidRPr="005B17D3">
        <w:rPr>
          <w:b/>
          <w:i/>
          <w:u w:val="single"/>
        </w:rPr>
        <w:fldChar w:fldCharType="begin"/>
      </w:r>
      <w:r w:rsidRPr="005B17D3">
        <w:instrText xml:space="preserve"> XE "</w:instrText>
      </w:r>
      <w:r w:rsidRPr="005B17D3">
        <w:rPr>
          <w:u w:val="single"/>
        </w:rPr>
        <w:instrText>Handbook</w:instrText>
      </w:r>
      <w:r w:rsidRPr="005B17D3">
        <w:rPr>
          <w:i/>
          <w:u w:val="single"/>
        </w:rPr>
        <w:instrText>:</w:instrText>
      </w:r>
      <w:r w:rsidRPr="005B17D3">
        <w:instrText xml:space="preserve">Records Rejected by CMS" </w:instrText>
      </w:r>
      <w:r w:rsidRPr="005B17D3">
        <w:rPr>
          <w:b/>
          <w:i/>
          <w:u w:val="single"/>
        </w:rPr>
        <w:fldChar w:fldCharType="end"/>
      </w:r>
      <w:r w:rsidRPr="005B17D3">
        <w:t>.</w:t>
      </w:r>
    </w:p>
    <w:p w14:paraId="28E25AAC" w14:textId="77777777" w:rsidR="00391E8C" w:rsidRPr="005B17D3" w:rsidRDefault="00391E8C" w:rsidP="00391E8C">
      <w:pPr>
        <w:pStyle w:val="ScreenField"/>
      </w:pPr>
    </w:p>
    <w:p w14:paraId="693D162F" w14:textId="77777777" w:rsidR="00BE52CE" w:rsidRPr="005B17D3" w:rsidRDefault="00BE52CE" w:rsidP="00EF3896">
      <w:pPr>
        <w:pStyle w:val="ScreenField"/>
      </w:pPr>
      <w:r w:rsidRPr="005B17D3">
        <w:t>Records with Code 1 Reject</w:t>
      </w:r>
    </w:p>
    <w:p w14:paraId="7293DCA2" w14:textId="0EBD381A" w:rsidR="00993C60" w:rsidRPr="005B17D3" w:rsidRDefault="00BE52CE" w:rsidP="00EF3896">
      <w:pPr>
        <w:pStyle w:val="ScreenFieldDesc"/>
      </w:pPr>
      <w:r w:rsidRPr="005B17D3">
        <w:rPr>
          <w:i/>
        </w:rPr>
        <w:t>Records with Code 1 Reject</w:t>
      </w:r>
      <w:r w:rsidRPr="005B17D3">
        <w:t xml:space="preserve"> is the number of records with Code 1 Reject from the batch file se</w:t>
      </w:r>
      <w:r w:rsidR="00C96A83" w:rsidRPr="005B17D3">
        <w:t>nt to CMS on the selected date.</w:t>
      </w:r>
    </w:p>
    <w:p w14:paraId="0C1DF917" w14:textId="77777777" w:rsidR="00391E8C" w:rsidRPr="005B17D3" w:rsidRDefault="00391E8C" w:rsidP="00391E8C">
      <w:pPr>
        <w:pStyle w:val="ScreenField"/>
      </w:pPr>
    </w:p>
    <w:p w14:paraId="2D8437C7" w14:textId="77777777" w:rsidR="00BE52CE" w:rsidRPr="005B17D3" w:rsidRDefault="00BE52CE" w:rsidP="00EF3896">
      <w:pPr>
        <w:pStyle w:val="ScreenField"/>
      </w:pPr>
      <w:r w:rsidRPr="005B17D3">
        <w:t>Records Returned by USPS</w:t>
      </w:r>
    </w:p>
    <w:p w14:paraId="445C89C3" w14:textId="74E9B14F" w:rsidR="00BE52CE" w:rsidRPr="005B17D3" w:rsidRDefault="00BE52CE" w:rsidP="00EF3896">
      <w:pPr>
        <w:pStyle w:val="ScreenFieldDesc"/>
      </w:pPr>
      <w:r w:rsidRPr="005B17D3">
        <w:rPr>
          <w:i/>
        </w:rPr>
        <w:t>Records Returned by USPS</w:t>
      </w:r>
      <w:r w:rsidRPr="005B17D3">
        <w:t xml:space="preserve"> is the number of records returned by USPS from the batch file sent to CMS on the selected date.</w:t>
      </w:r>
    </w:p>
    <w:p w14:paraId="44440841" w14:textId="77777777" w:rsidR="00391E8C" w:rsidRPr="005B17D3" w:rsidRDefault="00391E8C" w:rsidP="00391E8C">
      <w:pPr>
        <w:pStyle w:val="ScreenField"/>
      </w:pPr>
    </w:p>
    <w:p w14:paraId="0F001D22" w14:textId="77777777" w:rsidR="00BE52CE" w:rsidRPr="005B17D3" w:rsidRDefault="00BE52CE" w:rsidP="00EF3896">
      <w:pPr>
        <w:pStyle w:val="Heading3"/>
      </w:pPr>
      <w:bookmarkStart w:id="941" w:name="HBPs"/>
      <w:bookmarkStart w:id="942" w:name="_Toc478746566"/>
      <w:bookmarkStart w:id="943" w:name="_Toc482888496"/>
      <w:bookmarkStart w:id="944" w:name="_Toc31622242"/>
      <w:bookmarkStart w:id="945" w:name="_Toc289864804"/>
      <w:bookmarkEnd w:id="941"/>
      <w:r w:rsidRPr="005B17D3">
        <w:t>IRS Reject Management</w:t>
      </w:r>
      <w:bookmarkEnd w:id="942"/>
      <w:bookmarkEnd w:id="943"/>
      <w:bookmarkEnd w:id="944"/>
      <w:r w:rsidRPr="005B17D3">
        <w:fldChar w:fldCharType="begin"/>
      </w:r>
      <w:r w:rsidRPr="005B17D3">
        <w:instrText xml:space="preserve"> XE "IRS Reject Management" </w:instrText>
      </w:r>
      <w:r w:rsidRPr="005B17D3">
        <w:fldChar w:fldCharType="end"/>
      </w:r>
    </w:p>
    <w:p w14:paraId="126A482B" w14:textId="77777777" w:rsidR="00BE52CE" w:rsidRPr="005B17D3" w:rsidRDefault="00BE52CE" w:rsidP="00EF3896">
      <w:pPr>
        <w:pStyle w:val="Heading4"/>
      </w:pPr>
      <w:bookmarkStart w:id="946" w:name="_Toc478746567"/>
      <w:bookmarkStart w:id="947" w:name="_Toc482888497"/>
      <w:bookmarkStart w:id="948" w:name="_Toc31622243"/>
      <w:r w:rsidRPr="005B17D3">
        <w:t>Managing Rejections</w:t>
      </w:r>
      <w:bookmarkEnd w:id="946"/>
      <w:bookmarkEnd w:id="947"/>
      <w:bookmarkEnd w:id="948"/>
      <w:r w:rsidRPr="005B17D3">
        <w:fldChar w:fldCharType="begin"/>
      </w:r>
      <w:r w:rsidRPr="005B17D3">
        <w:instrText xml:space="preserve"> XE "Managing Rejections" </w:instrText>
      </w:r>
      <w:r w:rsidRPr="005B17D3">
        <w:fldChar w:fldCharType="end"/>
      </w:r>
    </w:p>
    <w:p w14:paraId="125F508C" w14:textId="77777777" w:rsidR="00BE52CE" w:rsidRPr="005B17D3" w:rsidRDefault="00BE52CE" w:rsidP="00EF3896">
      <w:pPr>
        <w:pStyle w:val="BodyText"/>
      </w:pPr>
      <w:r w:rsidRPr="005B17D3">
        <w:t>Batch submission rejections and individual record rejections (errors returned specific to a Veteran record) are collected and display.</w:t>
      </w:r>
    </w:p>
    <w:p w14:paraId="6DA1C3CD" w14:textId="7D7FB931" w:rsidR="00BE52CE" w:rsidRPr="005B17D3" w:rsidRDefault="00BE52CE" w:rsidP="00EF3896">
      <w:pPr>
        <w:pStyle w:val="BodyText"/>
      </w:pPr>
      <w:r w:rsidRPr="005B17D3">
        <w:t>The IRS Reject Management screen contains two tabs:</w:t>
      </w:r>
    </w:p>
    <w:p w14:paraId="27F07FAB" w14:textId="77777777" w:rsidR="0025386D" w:rsidRPr="005B17D3" w:rsidRDefault="0025386D" w:rsidP="00EF3896">
      <w:pPr>
        <w:pStyle w:val="BodyText"/>
      </w:pPr>
    </w:p>
    <w:p w14:paraId="71E19178" w14:textId="77777777" w:rsidR="00BE52CE" w:rsidRPr="005B17D3" w:rsidRDefault="00BE52CE" w:rsidP="00EF3896">
      <w:pPr>
        <w:pStyle w:val="StyleBodyTextBoldLeft0"/>
      </w:pPr>
      <w:r w:rsidRPr="005B17D3">
        <w:t>Person Submissions</w:t>
      </w:r>
      <w:r w:rsidRPr="005B17D3">
        <w:fldChar w:fldCharType="begin"/>
      </w:r>
      <w:r w:rsidRPr="005B17D3">
        <w:instrText xml:space="preserve"> XE "Person Submissions" </w:instrText>
      </w:r>
      <w:r w:rsidRPr="005B17D3">
        <w:fldChar w:fldCharType="end"/>
      </w:r>
    </w:p>
    <w:p w14:paraId="7596AE7D" w14:textId="77777777" w:rsidR="00BE52CE" w:rsidRPr="005B17D3" w:rsidRDefault="00BE52CE" w:rsidP="00884662">
      <w:pPr>
        <w:pStyle w:val="Bullet4"/>
        <w:numPr>
          <w:ilvl w:val="0"/>
          <w:numId w:val="119"/>
        </w:numPr>
      </w:pPr>
      <w:r w:rsidRPr="005B17D3">
        <w:t>Listing of individual Veterans submissions that were rejected by the IRS, due to an error in the data submission.</w:t>
      </w:r>
    </w:p>
    <w:p w14:paraId="30B0E207" w14:textId="73126A6A" w:rsidR="00BE52CE" w:rsidRPr="005B17D3" w:rsidRDefault="00BE52CE" w:rsidP="00884662">
      <w:pPr>
        <w:pStyle w:val="Bullet4"/>
        <w:numPr>
          <w:ilvl w:val="0"/>
          <w:numId w:val="119"/>
        </w:numPr>
      </w:pPr>
      <w:r w:rsidRPr="005B17D3">
        <w:t>Records on this page require end user involvement to correct the error and submit a corrected transmission.</w:t>
      </w:r>
    </w:p>
    <w:p w14:paraId="2489640A" w14:textId="77777777" w:rsidR="0025386D" w:rsidRPr="005B17D3" w:rsidRDefault="0025386D" w:rsidP="0025386D">
      <w:pPr>
        <w:pStyle w:val="Bullet4"/>
        <w:numPr>
          <w:ilvl w:val="0"/>
          <w:numId w:val="0"/>
        </w:numPr>
        <w:ind w:left="360"/>
      </w:pPr>
    </w:p>
    <w:p w14:paraId="0CDC00AF" w14:textId="77777777" w:rsidR="00BE52CE" w:rsidRPr="005B17D3" w:rsidRDefault="00BE52CE" w:rsidP="00EF3896">
      <w:pPr>
        <w:pStyle w:val="StyleBodyTextBoldLeft0"/>
      </w:pPr>
      <w:r w:rsidRPr="005B17D3">
        <w:t>Batch Submissions</w:t>
      </w:r>
      <w:r w:rsidRPr="005B17D3">
        <w:fldChar w:fldCharType="begin"/>
      </w:r>
      <w:r w:rsidRPr="005B17D3">
        <w:instrText xml:space="preserve"> XE "Batch Submissions" </w:instrText>
      </w:r>
      <w:r w:rsidRPr="005B17D3">
        <w:fldChar w:fldCharType="end"/>
      </w:r>
    </w:p>
    <w:p w14:paraId="6F1300C1" w14:textId="77777777" w:rsidR="00BE52CE" w:rsidRPr="005B17D3" w:rsidRDefault="00BE52CE" w:rsidP="00884662">
      <w:pPr>
        <w:pStyle w:val="Bullet4"/>
        <w:numPr>
          <w:ilvl w:val="0"/>
          <w:numId w:val="120"/>
        </w:numPr>
      </w:pPr>
      <w:r w:rsidRPr="005B17D3">
        <w:t>Listing of batch submissions (transmission containing many individual submissions) that failed or were rejected.</w:t>
      </w:r>
    </w:p>
    <w:p w14:paraId="4710DB62" w14:textId="45CF8D1A" w:rsidR="00BE52CE" w:rsidRPr="005B17D3" w:rsidRDefault="00BE52CE" w:rsidP="00884662">
      <w:pPr>
        <w:pStyle w:val="Bullet4"/>
        <w:numPr>
          <w:ilvl w:val="0"/>
          <w:numId w:val="120"/>
        </w:numPr>
      </w:pPr>
      <w:r w:rsidRPr="005B17D3">
        <w:t>All records contained in batch submissions remain unprocessed and display on the ACA Reporting subtab as Error Reason: Batch Transmission Reject.</w:t>
      </w:r>
    </w:p>
    <w:p w14:paraId="4665047F" w14:textId="77777777" w:rsidR="0025386D" w:rsidRPr="005B17D3" w:rsidRDefault="0025386D" w:rsidP="0025386D">
      <w:pPr>
        <w:pStyle w:val="Bullet4"/>
        <w:numPr>
          <w:ilvl w:val="0"/>
          <w:numId w:val="0"/>
        </w:numPr>
        <w:ind w:left="360"/>
      </w:pPr>
    </w:p>
    <w:p w14:paraId="6CBD0E66" w14:textId="2C6A651D" w:rsidR="00BE52CE" w:rsidRPr="005B17D3" w:rsidRDefault="00BE52CE" w:rsidP="00EF3896">
      <w:pPr>
        <w:pStyle w:val="Note"/>
        <w:numPr>
          <w:ilvl w:val="0"/>
          <w:numId w:val="45"/>
        </w:numPr>
        <w:shd w:val="clear" w:color="auto" w:fill="auto"/>
      </w:pPr>
      <w:r w:rsidRPr="005B17D3">
        <w:rPr>
          <w:b/>
        </w:rPr>
        <w:t>Note:</w:t>
      </w:r>
      <w:r w:rsidRPr="005B17D3">
        <w:t xml:space="preserve"> The OIT technical staff manage and correct the records listed on the IRS Reject Management page.</w:t>
      </w:r>
    </w:p>
    <w:p w14:paraId="08B5CF5F" w14:textId="77777777" w:rsidR="0025386D" w:rsidRPr="005B17D3" w:rsidRDefault="0025386D" w:rsidP="0025386D"/>
    <w:p w14:paraId="2BDE4A0E" w14:textId="77777777" w:rsidR="00BE52CE" w:rsidRPr="005B17D3" w:rsidRDefault="00BE52CE" w:rsidP="00EF3896">
      <w:pPr>
        <w:pStyle w:val="ScreenField"/>
        <w:jc w:val="center"/>
      </w:pPr>
      <w:r w:rsidRPr="005B17D3">
        <w:rPr>
          <w:noProof/>
          <w:bdr w:val="single" w:sz="2" w:space="0" w:color="auto"/>
        </w:rPr>
        <w:drawing>
          <wp:inline distT="0" distB="0" distL="0" distR="0" wp14:anchorId="2BC0DCEB" wp14:editId="20E7F652">
            <wp:extent cx="3657600" cy="975360"/>
            <wp:effectExtent l="0" t="0" r="0" b="0"/>
            <wp:docPr id="5123" name="Picture 3" descr="Screen capture of the IRS Reject Management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3" name="Picture 3" descr="Screen capture of the IRS Reject Management page"/>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657600" cy="975360"/>
                    </a:xfrm>
                    <a:prstGeom prst="rect">
                      <a:avLst/>
                    </a:prstGeom>
                    <a:noFill/>
                    <a:ln>
                      <a:noFill/>
                    </a:ln>
                    <a:effectLst/>
                    <a:extLst/>
                  </pic:spPr>
                </pic:pic>
              </a:graphicData>
            </a:graphic>
          </wp:inline>
        </w:drawing>
      </w:r>
    </w:p>
    <w:p w14:paraId="09CBBD40" w14:textId="2BDCF68B" w:rsidR="00BE52CE" w:rsidRPr="005B17D3" w:rsidRDefault="00BE52CE" w:rsidP="00EF3896">
      <w:pPr>
        <w:pStyle w:val="Caption"/>
      </w:pPr>
      <w:bookmarkStart w:id="949" w:name="_Toc478746652"/>
      <w:bookmarkStart w:id="950" w:name="_Toc482888583"/>
      <w:bookmarkStart w:id="951" w:name="_Toc31622400"/>
      <w:r w:rsidRPr="005B17D3">
        <w:t xml:space="preserve">Figure </w:t>
      </w:r>
      <w:r w:rsidRPr="005B17D3">
        <w:rPr>
          <w:noProof/>
        </w:rPr>
        <w:fldChar w:fldCharType="begin"/>
      </w:r>
      <w:r w:rsidRPr="005B17D3">
        <w:rPr>
          <w:noProof/>
        </w:rPr>
        <w:instrText xml:space="preserve"> SEQ Figure \* ARABIC </w:instrText>
      </w:r>
      <w:r w:rsidRPr="005B17D3">
        <w:rPr>
          <w:noProof/>
        </w:rPr>
        <w:fldChar w:fldCharType="separate"/>
      </w:r>
      <w:r w:rsidR="00C2105F" w:rsidRPr="005B17D3">
        <w:rPr>
          <w:noProof/>
        </w:rPr>
        <w:t>43</w:t>
      </w:r>
      <w:r w:rsidRPr="005B17D3">
        <w:rPr>
          <w:noProof/>
        </w:rPr>
        <w:fldChar w:fldCharType="end"/>
      </w:r>
      <w:r w:rsidRPr="005B17D3">
        <w:t>: IRS Reject Management</w:t>
      </w:r>
      <w:bookmarkEnd w:id="949"/>
      <w:bookmarkEnd w:id="950"/>
      <w:bookmarkEnd w:id="951"/>
    </w:p>
    <w:p w14:paraId="76B18270" w14:textId="77777777" w:rsidR="0025386D" w:rsidRPr="005B17D3" w:rsidRDefault="0025386D" w:rsidP="0025386D"/>
    <w:p w14:paraId="682802A2" w14:textId="77777777" w:rsidR="00BE52CE" w:rsidRPr="005B17D3" w:rsidRDefault="00BE52CE" w:rsidP="00EF3896">
      <w:pPr>
        <w:pStyle w:val="Heading4"/>
      </w:pPr>
      <w:bookmarkStart w:id="952" w:name="_Toc478746568"/>
      <w:bookmarkStart w:id="953" w:name="_Toc482888498"/>
      <w:bookmarkStart w:id="954" w:name="_Toc31622244"/>
      <w:r w:rsidRPr="005B17D3">
        <w:t>Rejected Person Submissions</w:t>
      </w:r>
      <w:bookmarkEnd w:id="952"/>
      <w:bookmarkEnd w:id="953"/>
      <w:bookmarkEnd w:id="954"/>
      <w:r w:rsidRPr="005B17D3">
        <w:fldChar w:fldCharType="begin"/>
      </w:r>
      <w:r w:rsidRPr="005B17D3">
        <w:instrText xml:space="preserve"> XE "Rejected Person Submissions" </w:instrText>
      </w:r>
      <w:r w:rsidRPr="005B17D3">
        <w:fldChar w:fldCharType="end"/>
      </w:r>
    </w:p>
    <w:p w14:paraId="61F9FE81" w14:textId="5C102E74" w:rsidR="00BE52CE" w:rsidRPr="005B17D3" w:rsidRDefault="00BE52CE" w:rsidP="00EF3896">
      <w:pPr>
        <w:pStyle w:val="BodyText"/>
      </w:pPr>
      <w:r w:rsidRPr="005B17D3">
        <w:t xml:space="preserve">The </w:t>
      </w:r>
      <w:r w:rsidRPr="005B17D3">
        <w:rPr>
          <w:i/>
        </w:rPr>
        <w:t>IRS Reject Management</w:t>
      </w:r>
      <w:r w:rsidRPr="005B17D3">
        <w:t xml:space="preserve"> screen displays with a VPID link to search for and access a </w:t>
      </w:r>
      <w:r w:rsidR="006204FA" w:rsidRPr="005B17D3">
        <w:t>Veterans</w:t>
      </w:r>
      <w:r w:rsidRPr="005B17D3">
        <w:t xml:space="preserve"> record and an Error Reason, a column for the descriptions of the error messages returned by the IRS or of the errors that must be corrected on the </w:t>
      </w:r>
      <w:r w:rsidR="006204FA" w:rsidRPr="005B17D3">
        <w:t>Veterans</w:t>
      </w:r>
      <w:r w:rsidRPr="005B17D3">
        <w:t xml:space="preserve"> record prior to resubmitting the transmission. </w:t>
      </w:r>
    </w:p>
    <w:p w14:paraId="4EA58C27" w14:textId="77777777" w:rsidR="00BE52CE" w:rsidRPr="005B17D3" w:rsidRDefault="00BE52CE" w:rsidP="00EF3896">
      <w:pPr>
        <w:pStyle w:val="ScreenField"/>
      </w:pPr>
      <w:r w:rsidRPr="005B17D3">
        <w:rPr>
          <w:noProof/>
        </w:rPr>
        <w:drawing>
          <wp:inline distT="0" distB="0" distL="0" distR="0" wp14:anchorId="7DE15E2F" wp14:editId="49E72C55">
            <wp:extent cx="5943600" cy="1280160"/>
            <wp:effectExtent l="0" t="0" r="0" b="0"/>
            <wp:docPr id="6146" name="Picture 2" descr="Screen capture of the IRS Reject Management&gt;Person Submissions&gt;IRS Reject Management section"/>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146" name="Picture 2" descr="Screen capture of the IRS Reject Management page"/>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43600" cy="1280160"/>
                    </a:xfrm>
                    <a:prstGeom prst="rect">
                      <a:avLst/>
                    </a:prstGeom>
                    <a:noFill/>
                    <a:ln>
                      <a:noFill/>
                    </a:ln>
                    <a:effectLst/>
                    <a:extLst/>
                  </pic:spPr>
                </pic:pic>
              </a:graphicData>
            </a:graphic>
          </wp:inline>
        </w:drawing>
      </w:r>
    </w:p>
    <w:p w14:paraId="3FFEA695" w14:textId="60C13225" w:rsidR="00BE52CE" w:rsidRPr="005B17D3" w:rsidRDefault="00BE52CE" w:rsidP="00EF3896">
      <w:pPr>
        <w:pStyle w:val="Caption"/>
      </w:pPr>
      <w:bookmarkStart w:id="955" w:name="_Toc478746653"/>
      <w:bookmarkStart w:id="956" w:name="_Toc482888584"/>
      <w:bookmarkStart w:id="957" w:name="_Toc31622401"/>
      <w:r w:rsidRPr="005B17D3">
        <w:t xml:space="preserve">Figure </w:t>
      </w:r>
      <w:r w:rsidRPr="005B17D3">
        <w:rPr>
          <w:noProof/>
        </w:rPr>
        <w:fldChar w:fldCharType="begin"/>
      </w:r>
      <w:r w:rsidRPr="005B17D3">
        <w:rPr>
          <w:noProof/>
        </w:rPr>
        <w:instrText xml:space="preserve"> SEQ Figure \* ARABIC </w:instrText>
      </w:r>
      <w:r w:rsidRPr="005B17D3">
        <w:rPr>
          <w:noProof/>
        </w:rPr>
        <w:fldChar w:fldCharType="separate"/>
      </w:r>
      <w:r w:rsidR="00C2105F" w:rsidRPr="005B17D3">
        <w:rPr>
          <w:noProof/>
        </w:rPr>
        <w:t>44</w:t>
      </w:r>
      <w:r w:rsidRPr="005B17D3">
        <w:rPr>
          <w:noProof/>
        </w:rPr>
        <w:fldChar w:fldCharType="end"/>
      </w:r>
      <w:r w:rsidRPr="005B17D3">
        <w:t>: IRS Reject Management &gt; Person Submissions &gt; IRS Reject Management</w:t>
      </w:r>
      <w:bookmarkEnd w:id="955"/>
      <w:bookmarkEnd w:id="956"/>
      <w:bookmarkEnd w:id="957"/>
    </w:p>
    <w:p w14:paraId="1D8DF0A1" w14:textId="77777777" w:rsidR="0025386D" w:rsidRPr="005B17D3" w:rsidRDefault="0025386D" w:rsidP="0025386D"/>
    <w:p w14:paraId="274989FB" w14:textId="77777777" w:rsidR="00BE52CE" w:rsidRPr="005B17D3" w:rsidRDefault="00BE52CE" w:rsidP="00EF3896">
      <w:pPr>
        <w:pStyle w:val="BodyText"/>
      </w:pPr>
      <w:r w:rsidRPr="005B17D3">
        <w:t xml:space="preserve">A high level of end user interaction with the </w:t>
      </w:r>
      <w:r w:rsidRPr="005B17D3">
        <w:rPr>
          <w:i/>
        </w:rPr>
        <w:t>IRS Reject Management</w:t>
      </w:r>
      <w:r w:rsidRPr="005B17D3">
        <w:t xml:space="preserve"> screen is expected.</w:t>
      </w:r>
    </w:p>
    <w:p w14:paraId="4B3F3295" w14:textId="00D60220" w:rsidR="00BE52CE" w:rsidRPr="005B17D3" w:rsidRDefault="00BE52CE" w:rsidP="00884662">
      <w:pPr>
        <w:pStyle w:val="NumberedList"/>
        <w:numPr>
          <w:ilvl w:val="0"/>
          <w:numId w:val="218"/>
        </w:numPr>
      </w:pPr>
      <w:r w:rsidRPr="005B17D3">
        <w:t xml:space="preserve"> Click the </w:t>
      </w:r>
      <w:r w:rsidRPr="005B17D3">
        <w:rPr>
          <w:b/>
          <w:color w:val="000000" w:themeColor="text1"/>
        </w:rPr>
        <w:t>VPID</w:t>
      </w:r>
      <w:r w:rsidRPr="005B17D3">
        <w:t xml:space="preserve"> hyperlink to open the </w:t>
      </w:r>
      <w:r w:rsidR="006204FA" w:rsidRPr="005B17D3">
        <w:t>Veterans</w:t>
      </w:r>
      <w:r w:rsidRPr="005B17D3">
        <w:t xml:space="preserve"> record.</w:t>
      </w:r>
    </w:p>
    <w:p w14:paraId="52845425" w14:textId="77777777" w:rsidR="00BE52CE" w:rsidRPr="005B17D3" w:rsidRDefault="00BE52CE" w:rsidP="00EF3896">
      <w:pPr>
        <w:pStyle w:val="NumberedList"/>
      </w:pPr>
      <w:r w:rsidRPr="005B17D3">
        <w:t xml:space="preserve"> Correct the related issue noted in the </w:t>
      </w:r>
      <w:r w:rsidRPr="005B17D3">
        <w:rPr>
          <w:i/>
        </w:rPr>
        <w:t>Error Reason</w:t>
      </w:r>
      <w:r w:rsidRPr="005B17D3">
        <w:t xml:space="preserve"> column.</w:t>
      </w:r>
    </w:p>
    <w:p w14:paraId="399CFD5D" w14:textId="77777777" w:rsidR="00BE52CE" w:rsidRPr="005B17D3" w:rsidRDefault="00BE52CE" w:rsidP="00EF3896">
      <w:pPr>
        <w:pStyle w:val="NumberedList"/>
      </w:pPr>
      <w:r w:rsidRPr="005B17D3">
        <w:t xml:space="preserve"> Submit the correction via the </w:t>
      </w:r>
      <w:r w:rsidRPr="005B17D3">
        <w:rPr>
          <w:b/>
        </w:rPr>
        <w:t>ACA Reporting</w:t>
      </w:r>
      <w:r w:rsidRPr="005B17D3">
        <w:t xml:space="preserve"> subtab under the</w:t>
      </w:r>
      <w:r w:rsidRPr="005B17D3">
        <w:rPr>
          <w:b/>
        </w:rPr>
        <w:t xml:space="preserve"> Communications</w:t>
      </w:r>
      <w:r w:rsidRPr="005B17D3">
        <w:t xml:space="preserve"> tab.</w:t>
      </w:r>
    </w:p>
    <w:p w14:paraId="56B09E2B" w14:textId="7E2875C0" w:rsidR="00BE52CE" w:rsidRPr="005B17D3" w:rsidRDefault="00BE52CE" w:rsidP="00EF3896">
      <w:pPr>
        <w:pStyle w:val="Note"/>
        <w:numPr>
          <w:ilvl w:val="0"/>
          <w:numId w:val="46"/>
        </w:numPr>
        <w:shd w:val="clear" w:color="auto" w:fill="auto"/>
      </w:pPr>
      <w:r w:rsidRPr="005B17D3">
        <w:rPr>
          <w:b/>
        </w:rPr>
        <w:t>Note:</w:t>
      </w:r>
      <w:r w:rsidRPr="005B17D3">
        <w:t xml:space="preserve"> Error messages may be cryptic and not easily interpreted by end users. Contact the OIT technical staff with any questions or for clarification on how to interpret or resolve errors that you do not understand.</w:t>
      </w:r>
    </w:p>
    <w:p w14:paraId="713A4FA4" w14:textId="650E4162" w:rsidR="00947D8A" w:rsidRPr="005B17D3" w:rsidRDefault="00947D8A" w:rsidP="00947D8A"/>
    <w:p w14:paraId="6EEF41B6" w14:textId="77777777" w:rsidR="00947D8A" w:rsidRPr="005B17D3" w:rsidRDefault="00947D8A" w:rsidP="00947D8A"/>
    <w:p w14:paraId="50B0B91A" w14:textId="2C8E45BA" w:rsidR="00BE52CE" w:rsidRPr="005B17D3" w:rsidRDefault="00BE52CE" w:rsidP="00EF3896">
      <w:pPr>
        <w:pStyle w:val="BodyText"/>
      </w:pPr>
      <w:r w:rsidRPr="005B17D3">
        <w:t xml:space="preserve">One expected error relates to a </w:t>
      </w:r>
      <w:r w:rsidR="006204FA" w:rsidRPr="005B17D3">
        <w:t>Veterans</w:t>
      </w:r>
      <w:r w:rsidRPr="005B17D3">
        <w:t xml:space="preserve"> invalid permanent address format/fields.</w:t>
      </w:r>
    </w:p>
    <w:p w14:paraId="26BA005A" w14:textId="77777777" w:rsidR="00BE52CE" w:rsidRPr="005B17D3" w:rsidRDefault="00BE52CE" w:rsidP="00EF3896">
      <w:pPr>
        <w:pStyle w:val="field"/>
      </w:pPr>
      <w:r w:rsidRPr="005B17D3">
        <w:t>Error Reason</w:t>
      </w:r>
      <w:r w:rsidRPr="005B17D3">
        <w:fldChar w:fldCharType="begin"/>
      </w:r>
      <w:r w:rsidRPr="005B17D3">
        <w:instrText xml:space="preserve"> XE "Error Reason State Code example" </w:instrText>
      </w:r>
      <w:r w:rsidRPr="005B17D3">
        <w:fldChar w:fldCharType="end"/>
      </w:r>
    </w:p>
    <w:p w14:paraId="48AC315F" w14:textId="77777777" w:rsidR="00BE52CE" w:rsidRPr="005B17D3" w:rsidRDefault="00BE52CE" w:rsidP="00EF3896">
      <w:pPr>
        <w:pStyle w:val="code0"/>
      </w:pPr>
      <w:r w:rsidRPr="005B17D3">
        <w:t>java.lang.Exception: INVALID STATE CODE for US Address:PI This error indicates that</w:t>
      </w:r>
    </w:p>
    <w:p w14:paraId="10EED797" w14:textId="0177DD1D" w:rsidR="00BE52CE" w:rsidRPr="005B17D3" w:rsidRDefault="00BE52CE" w:rsidP="00EF3896">
      <w:pPr>
        <w:pStyle w:val="code0"/>
      </w:pPr>
      <w:r w:rsidRPr="005B17D3">
        <w:t xml:space="preserve">the </w:t>
      </w:r>
      <w:r w:rsidR="006204FA" w:rsidRPr="005B17D3">
        <w:t>Veterans</w:t>
      </w:r>
      <w:r w:rsidRPr="005B17D3">
        <w:t xml:space="preserve"> permanent address on file is in US Address format and contains a US</w:t>
      </w:r>
    </w:p>
    <w:p w14:paraId="35D179AC" w14:textId="77777777" w:rsidR="00BE52CE" w:rsidRPr="005B17D3" w:rsidRDefault="00BE52CE" w:rsidP="00EF3896">
      <w:pPr>
        <w:pStyle w:val="code0"/>
      </w:pPr>
      <w:r w:rsidRPr="005B17D3">
        <w:t>State field that is not a valid US State</w:t>
      </w:r>
    </w:p>
    <w:p w14:paraId="40358FB4" w14:textId="7F40D1C9" w:rsidR="00BE52CE" w:rsidRPr="005B17D3" w:rsidRDefault="00BE52CE" w:rsidP="00EF3896">
      <w:pPr>
        <w:pStyle w:val="BodyText"/>
        <w:ind w:left="360"/>
      </w:pPr>
      <w:r w:rsidRPr="005B17D3">
        <w:t xml:space="preserve">i.e., in this example, PI is listed as the US State in the </w:t>
      </w:r>
      <w:r w:rsidR="006204FA" w:rsidRPr="005B17D3">
        <w:t>Veterans</w:t>
      </w:r>
      <w:r w:rsidRPr="005B17D3">
        <w:t xml:space="preserve"> record.</w:t>
      </w:r>
    </w:p>
    <w:p w14:paraId="61D6CC86" w14:textId="77777777" w:rsidR="00993C60" w:rsidRPr="005B17D3" w:rsidRDefault="00993C60" w:rsidP="00EF3896">
      <w:pPr>
        <w:pStyle w:val="BodyText"/>
        <w:ind w:left="360"/>
      </w:pPr>
    </w:p>
    <w:p w14:paraId="08710C3F" w14:textId="77777777" w:rsidR="00BE52CE" w:rsidRPr="005B17D3" w:rsidRDefault="00BE52CE" w:rsidP="00EF3896">
      <w:pPr>
        <w:pStyle w:val="field"/>
      </w:pPr>
      <w:r w:rsidRPr="005B17D3">
        <w:t>Solution</w:t>
      </w:r>
    </w:p>
    <w:p w14:paraId="73EF7F03" w14:textId="1528A5D5" w:rsidR="00BE52CE" w:rsidRPr="005B17D3" w:rsidRDefault="00BE52CE" w:rsidP="00884662">
      <w:pPr>
        <w:pStyle w:val="NumberedList"/>
        <w:numPr>
          <w:ilvl w:val="0"/>
          <w:numId w:val="217"/>
        </w:numPr>
      </w:pPr>
      <w:r w:rsidRPr="005B17D3">
        <w:t xml:space="preserve">Correct the </w:t>
      </w:r>
      <w:r w:rsidR="006204FA" w:rsidRPr="005B17D3">
        <w:t>Veterans</w:t>
      </w:r>
      <w:r w:rsidRPr="005B17D3">
        <w:t xml:space="preserve"> address via the ES Demographics Address tab following normal business practices for updating the address.</w:t>
      </w:r>
    </w:p>
    <w:p w14:paraId="45E883C9" w14:textId="77777777" w:rsidR="00BE52CE" w:rsidRPr="005B17D3" w:rsidRDefault="00BE52CE" w:rsidP="00EF3896">
      <w:pPr>
        <w:pStyle w:val="NumberedList"/>
      </w:pPr>
      <w:r w:rsidRPr="005B17D3">
        <w:t xml:space="preserve">Navigate to the </w:t>
      </w:r>
      <w:r w:rsidRPr="005B17D3">
        <w:rPr>
          <w:b/>
        </w:rPr>
        <w:t xml:space="preserve">Communications </w:t>
      </w:r>
      <w:r w:rsidRPr="005B17D3">
        <w:t xml:space="preserve">tab, </w:t>
      </w:r>
      <w:r w:rsidRPr="005B17D3">
        <w:rPr>
          <w:b/>
        </w:rPr>
        <w:t>ACA Reporting</w:t>
      </w:r>
      <w:r w:rsidRPr="005B17D3">
        <w:t xml:space="preserve"> subtab.</w:t>
      </w:r>
    </w:p>
    <w:p w14:paraId="04148CDE" w14:textId="77777777" w:rsidR="00BE52CE" w:rsidRPr="005B17D3" w:rsidRDefault="00BE52CE" w:rsidP="00EF3896">
      <w:pPr>
        <w:pStyle w:val="NumberedList"/>
      </w:pPr>
      <w:r w:rsidRPr="005B17D3">
        <w:t xml:space="preserve">Click the </w:t>
      </w:r>
      <w:r w:rsidRPr="005B17D3">
        <w:rPr>
          <w:b/>
        </w:rPr>
        <w:t>Submit Correction</w:t>
      </w:r>
      <w:r w:rsidRPr="005B17D3">
        <w:t xml:space="preserve"> button.</w:t>
      </w:r>
    </w:p>
    <w:p w14:paraId="236CC1C5" w14:textId="77777777" w:rsidR="00BE52CE" w:rsidRPr="005B17D3" w:rsidRDefault="00BE52CE" w:rsidP="00EF3896">
      <w:pPr>
        <w:pStyle w:val="NumberedList"/>
      </w:pPr>
      <w:r w:rsidRPr="005B17D3">
        <w:t xml:space="preserve">Click the </w:t>
      </w:r>
      <w:r w:rsidRPr="005B17D3">
        <w:rPr>
          <w:b/>
        </w:rPr>
        <w:t>Submit</w:t>
      </w:r>
      <w:r w:rsidRPr="005B17D3">
        <w:t xml:space="preserve"> button.</w:t>
      </w:r>
    </w:p>
    <w:p w14:paraId="1E5260FC" w14:textId="6BB8DFA5" w:rsidR="00BE52CE" w:rsidRPr="005B17D3" w:rsidRDefault="00BE52CE" w:rsidP="00EF3896">
      <w:pPr>
        <w:pStyle w:val="Note"/>
        <w:numPr>
          <w:ilvl w:val="0"/>
          <w:numId w:val="43"/>
        </w:numPr>
        <w:shd w:val="clear" w:color="auto" w:fill="auto"/>
        <w:ind w:left="720"/>
      </w:pPr>
      <w:r w:rsidRPr="005B17D3">
        <w:rPr>
          <w:b/>
        </w:rPr>
        <w:t>Note:</w:t>
      </w:r>
      <w:r w:rsidRPr="005B17D3">
        <w:t xml:space="preserve"> The coverage months are pre-populated with the </w:t>
      </w:r>
      <w:r w:rsidRPr="005B17D3">
        <w:rPr>
          <w:b/>
          <w:i/>
        </w:rPr>
        <w:t>Yes/No</w:t>
      </w:r>
      <w:r w:rsidRPr="005B17D3">
        <w:t xml:space="preserve"> fields set to the covered period of the Veteran.</w:t>
      </w:r>
    </w:p>
    <w:p w14:paraId="2E68B8F3" w14:textId="77777777" w:rsidR="00947D8A" w:rsidRPr="005B17D3" w:rsidRDefault="00947D8A" w:rsidP="00947D8A"/>
    <w:p w14:paraId="595F62C9" w14:textId="77777777" w:rsidR="00BE52CE" w:rsidRPr="005B17D3" w:rsidRDefault="00BE52CE" w:rsidP="00EF3896">
      <w:pPr>
        <w:pStyle w:val="BodyText"/>
        <w:rPr>
          <w:b/>
          <w:sz w:val="22"/>
        </w:rPr>
      </w:pPr>
      <w:r w:rsidRPr="005B17D3">
        <w:t>Another expected error relates to a Veteran with a date of birth (DOB) more than 120 years old.</w:t>
      </w:r>
    </w:p>
    <w:p w14:paraId="3B5D9E8C" w14:textId="77777777" w:rsidR="00BE52CE" w:rsidRPr="005B17D3" w:rsidRDefault="00BE52CE" w:rsidP="00EF3896">
      <w:pPr>
        <w:pStyle w:val="field"/>
      </w:pPr>
      <w:r w:rsidRPr="005B17D3">
        <w:t>Error Reason</w:t>
      </w:r>
      <w:r w:rsidRPr="005B17D3">
        <w:fldChar w:fldCharType="begin"/>
      </w:r>
      <w:r w:rsidRPr="005B17D3">
        <w:instrText xml:space="preserve"> XE "Error Reason DOB example" </w:instrText>
      </w:r>
      <w:r w:rsidRPr="005B17D3">
        <w:fldChar w:fldCharType="end"/>
      </w:r>
    </w:p>
    <w:p w14:paraId="11983F6C" w14:textId="77777777" w:rsidR="00BE52CE" w:rsidRPr="005B17D3" w:rsidRDefault="00BE52CE" w:rsidP="00EF3896">
      <w:pPr>
        <w:pStyle w:val="code0"/>
      </w:pPr>
      <w:r w:rsidRPr="005B17D3">
        <w:t>AIRBR629:Covered individual's DOB is earlier than Tax Year minus 120 years AIRBR607:Responsible individual's DOB is earlier than Tax Year minus 120 years This error indicates that the Veteran is living and was actively enrolled during some or all of the previous tax year, but the age cannot be processed by the IRS</w:t>
      </w:r>
    </w:p>
    <w:p w14:paraId="18C5CE8E" w14:textId="028C0D6F" w:rsidR="00BE52CE" w:rsidRPr="005B17D3" w:rsidRDefault="00BE52CE" w:rsidP="00EF3896">
      <w:pPr>
        <w:pStyle w:val="Note"/>
        <w:numPr>
          <w:ilvl w:val="0"/>
          <w:numId w:val="42"/>
        </w:numPr>
        <w:shd w:val="clear" w:color="auto" w:fill="auto"/>
        <w:ind w:left="720"/>
      </w:pPr>
      <w:r w:rsidRPr="005B17D3">
        <w:rPr>
          <w:b/>
        </w:rPr>
        <w:t>Note:</w:t>
      </w:r>
      <w:r w:rsidRPr="005B17D3">
        <w:t xml:space="preserve"> The message is duplicated for each Veteran, as the DOB is listed in two different sections of the IRS 1095B (covered individual and responsible individual).</w:t>
      </w:r>
    </w:p>
    <w:p w14:paraId="51EC15EB" w14:textId="77777777" w:rsidR="00947D8A" w:rsidRPr="005B17D3" w:rsidRDefault="00947D8A" w:rsidP="00947D8A"/>
    <w:p w14:paraId="7791D987" w14:textId="77777777" w:rsidR="00BE52CE" w:rsidRPr="005B17D3" w:rsidRDefault="00BE52CE" w:rsidP="00EF3896">
      <w:pPr>
        <w:pStyle w:val="field"/>
      </w:pPr>
      <w:r w:rsidRPr="005B17D3">
        <w:t>Solution</w:t>
      </w:r>
    </w:p>
    <w:p w14:paraId="3152F5DF" w14:textId="77777777" w:rsidR="00BE52CE" w:rsidRPr="005B17D3" w:rsidRDefault="00BE52CE" w:rsidP="00884662">
      <w:pPr>
        <w:pStyle w:val="NumberedList"/>
        <w:numPr>
          <w:ilvl w:val="0"/>
          <w:numId w:val="216"/>
        </w:numPr>
      </w:pPr>
      <w:r w:rsidRPr="005B17D3">
        <w:t>Enter a Date of Death (DOD) or correct the Date of Birth (DOB).</w:t>
      </w:r>
    </w:p>
    <w:p w14:paraId="56AF4028" w14:textId="77777777" w:rsidR="00BE52CE" w:rsidRPr="005B17D3" w:rsidRDefault="00BE52CE" w:rsidP="00EF3896">
      <w:pPr>
        <w:pStyle w:val="NumberedList"/>
      </w:pPr>
      <w:r w:rsidRPr="005B17D3">
        <w:t>Research all possible sources to validate whether or not the Veteran is deceased and if deceased, enter a DOD according to established business practices. It is not necessary to submit a corrected transmission to the IRS.</w:t>
      </w:r>
    </w:p>
    <w:p w14:paraId="1C3D17B3" w14:textId="579C67AC" w:rsidR="00BE52CE" w:rsidRPr="005B17D3" w:rsidRDefault="00BE52CE" w:rsidP="00EF3896">
      <w:pPr>
        <w:pStyle w:val="NumberedList"/>
      </w:pPr>
      <w:r w:rsidRPr="005B17D3">
        <w:t xml:space="preserve">The workflow must be transferred to HCIdM to update the DOB according to the Identity Management (IdM) business processes if the </w:t>
      </w:r>
      <w:r w:rsidR="006204FA" w:rsidRPr="005B17D3">
        <w:t>Veterans</w:t>
      </w:r>
      <w:r w:rsidRPr="005B17D3">
        <w:t xml:space="preserve"> DOB is incorrect. </w:t>
      </w:r>
    </w:p>
    <w:p w14:paraId="6EC2E758" w14:textId="508AEBDF" w:rsidR="00BE52CE" w:rsidRPr="005B17D3" w:rsidRDefault="00BE52CE" w:rsidP="00EF3896">
      <w:pPr>
        <w:pStyle w:val="NumberedList"/>
      </w:pPr>
      <w:r w:rsidRPr="005B17D3">
        <w:t xml:space="preserve">Validate that the new DOB displays properly in the </w:t>
      </w:r>
      <w:r w:rsidR="006204FA" w:rsidRPr="005B17D3">
        <w:t>Veterans</w:t>
      </w:r>
      <w:r w:rsidRPr="005B17D3">
        <w:t xml:space="preserve"> record in ES and submit a correction using the ACA Reporting subtab after the DOB is updated by IdM.</w:t>
      </w:r>
    </w:p>
    <w:p w14:paraId="46321973" w14:textId="6911B3DC" w:rsidR="00BE52CE" w:rsidRPr="005B17D3" w:rsidRDefault="00BE52CE" w:rsidP="00EF3896">
      <w:pPr>
        <w:pStyle w:val="Note"/>
        <w:numPr>
          <w:ilvl w:val="0"/>
          <w:numId w:val="42"/>
        </w:numPr>
        <w:shd w:val="clear" w:color="auto" w:fill="auto"/>
        <w:ind w:left="720"/>
      </w:pPr>
      <w:r w:rsidRPr="005B17D3">
        <w:rPr>
          <w:b/>
        </w:rPr>
        <w:t>Note:</w:t>
      </w:r>
      <w:r w:rsidRPr="005B17D3">
        <w:t xml:space="preserve"> The examples of expected errors referenced are not inclusive of all types of errors that you may encounter in the IRS processing. Contact the OIT technical staff with any questions or for clarification on how to interpret or resolve errors that you do not understand.</w:t>
      </w:r>
    </w:p>
    <w:p w14:paraId="672DE772" w14:textId="77777777" w:rsidR="00947D8A" w:rsidRPr="005B17D3" w:rsidRDefault="00947D8A" w:rsidP="00947D8A"/>
    <w:p w14:paraId="0B071BA2" w14:textId="77777777" w:rsidR="00BE52CE" w:rsidRPr="005B17D3" w:rsidRDefault="00BE52CE" w:rsidP="00EF3896">
      <w:pPr>
        <w:pStyle w:val="Heading4"/>
      </w:pPr>
      <w:bookmarkStart w:id="958" w:name="_Toc478746569"/>
      <w:bookmarkStart w:id="959" w:name="_Toc482888499"/>
      <w:bookmarkStart w:id="960" w:name="_Toc31622245"/>
      <w:r w:rsidRPr="005B17D3">
        <w:t>Submit Correction (1095B)</w:t>
      </w:r>
      <w:bookmarkEnd w:id="958"/>
      <w:bookmarkEnd w:id="959"/>
      <w:bookmarkEnd w:id="960"/>
      <w:r w:rsidRPr="005B17D3">
        <w:fldChar w:fldCharType="begin"/>
      </w:r>
      <w:r w:rsidRPr="005B17D3">
        <w:instrText xml:space="preserve"> XE "Submit Correction 1095B" </w:instrText>
      </w:r>
      <w:r w:rsidRPr="005B17D3">
        <w:fldChar w:fldCharType="end"/>
      </w:r>
    </w:p>
    <w:p w14:paraId="2ABBDAF0" w14:textId="6714E929" w:rsidR="00BE52CE" w:rsidRPr="005B17D3" w:rsidRDefault="00BE52CE" w:rsidP="00EF3896">
      <w:pPr>
        <w:pStyle w:val="BodyText"/>
      </w:pPr>
      <w:r w:rsidRPr="005B17D3">
        <w:t>A correction is the submission of a new 1095B form for a Veteran, when the original submission is rejected for data errors or where the coverage period is reported erroneously by ES.</w:t>
      </w:r>
      <w:r w:rsidRPr="005B17D3">
        <w:br/>
        <w:t>i.e., Veteran contacts VHA to report that the 1095B contains an incorrect coverage period, but the transmission was already Accepted by the IRS.</w:t>
      </w:r>
    </w:p>
    <w:p w14:paraId="2841C78D" w14:textId="77777777" w:rsidR="00947D8A" w:rsidRPr="005B17D3" w:rsidRDefault="00947D8A" w:rsidP="00EF3896">
      <w:pPr>
        <w:pStyle w:val="BodyText"/>
      </w:pPr>
    </w:p>
    <w:p w14:paraId="03CAEECD" w14:textId="77777777" w:rsidR="00BE52CE" w:rsidRPr="005B17D3" w:rsidRDefault="00BE52CE" w:rsidP="00884662">
      <w:pPr>
        <w:pStyle w:val="NumberedList"/>
        <w:numPr>
          <w:ilvl w:val="0"/>
          <w:numId w:val="219"/>
        </w:numPr>
      </w:pPr>
      <w:r w:rsidRPr="005B17D3">
        <w:t xml:space="preserve">Click the </w:t>
      </w:r>
      <w:r w:rsidRPr="005B17D3">
        <w:rPr>
          <w:b/>
          <w:color w:val="000000" w:themeColor="text1"/>
        </w:rPr>
        <w:t>SUBMIT CORRECTION</w:t>
      </w:r>
      <w:r w:rsidRPr="005B17D3">
        <w:rPr>
          <w:color w:val="000000" w:themeColor="text1"/>
        </w:rPr>
        <w:t xml:space="preserve"> </w:t>
      </w:r>
      <w:r w:rsidRPr="005B17D3">
        <w:t xml:space="preserve">link in the upper right corner of the </w:t>
      </w:r>
      <w:r w:rsidRPr="005B17D3">
        <w:rPr>
          <w:b/>
        </w:rPr>
        <w:t>ACA Reporting</w:t>
      </w:r>
      <w:r w:rsidRPr="005B17D3">
        <w:t xml:space="preserve"> subtab to access the Correction form,</w:t>
      </w:r>
    </w:p>
    <w:p w14:paraId="1B37D823" w14:textId="52D58F40" w:rsidR="00BE52CE" w:rsidRPr="005B17D3" w:rsidRDefault="00BE52CE" w:rsidP="00EF3896">
      <w:pPr>
        <w:pStyle w:val="Note"/>
        <w:numPr>
          <w:ilvl w:val="0"/>
          <w:numId w:val="41"/>
        </w:numPr>
        <w:shd w:val="clear" w:color="auto" w:fill="auto"/>
        <w:ind w:left="720"/>
      </w:pPr>
      <w:r w:rsidRPr="005B17D3">
        <w:rPr>
          <w:b/>
        </w:rPr>
        <w:t xml:space="preserve">Note: </w:t>
      </w:r>
      <w:r w:rsidRPr="005B17D3">
        <w:t xml:space="preserve">Users must be granted permission to Manage ACA Communications to access the link and submit corrected records. Contact the </w:t>
      </w:r>
      <w:hyperlink r:id="rId104" w:history="1">
        <w:r w:rsidRPr="005B17D3">
          <w:rPr>
            <w:rStyle w:val="Hyperlink"/>
          </w:rPr>
          <w:t>Enrollment System (ES) Access Group ESAccessGroup@va.gov</w:t>
        </w:r>
      </w:hyperlink>
      <w:r w:rsidRPr="005B17D3">
        <w:rPr>
          <w:rStyle w:val="Hyperlink"/>
        </w:rPr>
        <w:t xml:space="preserve"> to request permission.</w:t>
      </w:r>
    </w:p>
    <w:p w14:paraId="486B69E4" w14:textId="77777777" w:rsidR="00BE52CE" w:rsidRPr="005B17D3" w:rsidRDefault="00BE52CE" w:rsidP="00EF3896">
      <w:pPr>
        <w:pStyle w:val="NumberedList"/>
      </w:pPr>
      <w:r w:rsidRPr="005B17D3">
        <w:t xml:space="preserve">The Correction form displays the </w:t>
      </w:r>
      <w:r w:rsidRPr="005B17D3">
        <w:rPr>
          <w:i/>
        </w:rPr>
        <w:t>Tax Year</w:t>
      </w:r>
      <w:r w:rsidRPr="005B17D3">
        <w:t xml:space="preserve">, </w:t>
      </w:r>
      <w:r w:rsidRPr="005B17D3">
        <w:rPr>
          <w:i/>
        </w:rPr>
        <w:t>Address</w:t>
      </w:r>
      <w:r w:rsidRPr="005B17D3">
        <w:t xml:space="preserve">, and </w:t>
      </w:r>
      <w:r w:rsidRPr="005B17D3">
        <w:rPr>
          <w:i/>
        </w:rPr>
        <w:t>Coverage Months</w:t>
      </w:r>
      <w:r w:rsidRPr="005B17D3">
        <w:t xml:space="preserve"> that were transmitted to the IRS as a correction to the Original submission for the tax year.</w:t>
      </w:r>
    </w:p>
    <w:p w14:paraId="5BCA2BFD" w14:textId="77777777" w:rsidR="00BE52CE" w:rsidRPr="005B17D3" w:rsidRDefault="00BE52CE" w:rsidP="00EF3896">
      <w:pPr>
        <w:pStyle w:val="NumberedList"/>
      </w:pPr>
      <w:r w:rsidRPr="005B17D3">
        <w:t xml:space="preserve">Select the </w:t>
      </w:r>
      <w:r w:rsidRPr="005B17D3">
        <w:rPr>
          <w:b/>
        </w:rPr>
        <w:t>Yes/No</w:t>
      </w:r>
      <w:r w:rsidRPr="005B17D3">
        <w:t xml:space="preserve"> radio buttons to indicate whether the Veteran was eligible for healthcare benefits for at least one day in a month in the tax year.</w:t>
      </w:r>
    </w:p>
    <w:p w14:paraId="760672C8" w14:textId="7E040D11" w:rsidR="00BE52CE" w:rsidRPr="005B17D3" w:rsidRDefault="00BE52CE" w:rsidP="00EF3896">
      <w:pPr>
        <w:pStyle w:val="NumberedList"/>
      </w:pPr>
      <w:r w:rsidRPr="005B17D3">
        <w:t xml:space="preserve">Select the </w:t>
      </w:r>
      <w:r w:rsidRPr="005B17D3">
        <w:rPr>
          <w:b/>
          <w:color w:val="000000" w:themeColor="text1"/>
        </w:rPr>
        <w:t>Update Address</w:t>
      </w:r>
      <w:r w:rsidRPr="005B17D3">
        <w:rPr>
          <w:color w:val="000000" w:themeColor="text1"/>
        </w:rPr>
        <w:t xml:space="preserve"> </w:t>
      </w:r>
      <w:r w:rsidRPr="005B17D3">
        <w:t xml:space="preserve">link to change the </w:t>
      </w:r>
      <w:r w:rsidR="006204FA" w:rsidRPr="005B17D3">
        <w:t>Veterans</w:t>
      </w:r>
      <w:r w:rsidRPr="005B17D3">
        <w:t xml:space="preserve"> permanent mailing address via the </w:t>
      </w:r>
      <w:r w:rsidRPr="005B17D3">
        <w:rPr>
          <w:b/>
        </w:rPr>
        <w:t xml:space="preserve">Demographics </w:t>
      </w:r>
      <w:r w:rsidRPr="005B17D3">
        <w:t>tab.</w:t>
      </w:r>
    </w:p>
    <w:p w14:paraId="706E55BE" w14:textId="77777777" w:rsidR="00BE52CE" w:rsidRPr="005B17D3" w:rsidRDefault="00BE52CE" w:rsidP="00EF3896">
      <w:pPr>
        <w:pStyle w:val="ScreenField"/>
      </w:pPr>
      <w:r w:rsidRPr="005B17D3">
        <w:rPr>
          <w:noProof/>
        </w:rPr>
        <w:drawing>
          <wp:inline distT="0" distB="0" distL="0" distR="0" wp14:anchorId="449C8B13" wp14:editId="44903BB5">
            <wp:extent cx="5943600" cy="2954019"/>
            <wp:effectExtent l="0" t="0" r="0" b="0"/>
            <wp:docPr id="21" name="Picture 21" descr="Screen capture of the ACA Reporting subtab&gt;Submit Corrected IRS 1095B Coverage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943600" cy="2954019"/>
                    </a:xfrm>
                    <a:prstGeom prst="rect">
                      <a:avLst/>
                    </a:prstGeom>
                  </pic:spPr>
                </pic:pic>
              </a:graphicData>
            </a:graphic>
          </wp:inline>
        </w:drawing>
      </w:r>
    </w:p>
    <w:p w14:paraId="53DC5A3A" w14:textId="5E383C2C" w:rsidR="00BE52CE" w:rsidRPr="005B17D3" w:rsidRDefault="00BE52CE" w:rsidP="00EF3896">
      <w:pPr>
        <w:pStyle w:val="Caption"/>
      </w:pPr>
      <w:bookmarkStart w:id="961" w:name="_Toc478746655"/>
      <w:bookmarkStart w:id="962" w:name="_Toc482888586"/>
      <w:bookmarkStart w:id="963" w:name="_Toc31622402"/>
      <w:r w:rsidRPr="005B17D3">
        <w:t xml:space="preserve">Figure </w:t>
      </w:r>
      <w:r w:rsidRPr="005B17D3">
        <w:rPr>
          <w:noProof/>
        </w:rPr>
        <w:fldChar w:fldCharType="begin"/>
      </w:r>
      <w:r w:rsidRPr="005B17D3">
        <w:rPr>
          <w:noProof/>
        </w:rPr>
        <w:instrText xml:space="preserve"> SEQ Figure \* ARABIC </w:instrText>
      </w:r>
      <w:r w:rsidRPr="005B17D3">
        <w:rPr>
          <w:noProof/>
        </w:rPr>
        <w:fldChar w:fldCharType="separate"/>
      </w:r>
      <w:r w:rsidR="00C2105F" w:rsidRPr="005B17D3">
        <w:rPr>
          <w:noProof/>
        </w:rPr>
        <w:t>45</w:t>
      </w:r>
      <w:r w:rsidRPr="005B17D3">
        <w:rPr>
          <w:noProof/>
        </w:rPr>
        <w:fldChar w:fldCharType="end"/>
      </w:r>
      <w:r w:rsidRPr="005B17D3">
        <w:t>: ACA Reporting &gt; Submit Corrected IRS 1095B Coverage Data</w:t>
      </w:r>
      <w:bookmarkEnd w:id="961"/>
      <w:bookmarkEnd w:id="962"/>
      <w:bookmarkEnd w:id="963"/>
    </w:p>
    <w:p w14:paraId="3CA0A16F" w14:textId="77777777" w:rsidR="00947D8A" w:rsidRPr="005B17D3" w:rsidRDefault="00947D8A" w:rsidP="00947D8A"/>
    <w:p w14:paraId="477E34D1" w14:textId="77777777" w:rsidR="00BE52CE" w:rsidRPr="005B17D3" w:rsidRDefault="00BE52CE" w:rsidP="00884662">
      <w:pPr>
        <w:pStyle w:val="NumberedList"/>
        <w:numPr>
          <w:ilvl w:val="0"/>
          <w:numId w:val="220"/>
        </w:numPr>
      </w:pPr>
      <w:r w:rsidRPr="005B17D3">
        <w:t xml:space="preserve">Click the </w:t>
      </w:r>
      <w:r w:rsidRPr="005B17D3">
        <w:rPr>
          <w:b/>
        </w:rPr>
        <w:t>Submit</w:t>
      </w:r>
      <w:r w:rsidRPr="005B17D3">
        <w:t xml:space="preserve"> button on the Correction form to transmit the corrected information to the IRS and return to the main </w:t>
      </w:r>
      <w:r w:rsidRPr="005B17D3">
        <w:rPr>
          <w:b/>
        </w:rPr>
        <w:t>ACA Reporting</w:t>
      </w:r>
      <w:r w:rsidRPr="005B17D3">
        <w:t xml:space="preserve"> subtab.</w:t>
      </w:r>
    </w:p>
    <w:p w14:paraId="4FBD1648" w14:textId="795DF138" w:rsidR="00BE52CE" w:rsidRPr="005B17D3" w:rsidRDefault="00BE52CE" w:rsidP="00EF3896">
      <w:pPr>
        <w:pStyle w:val="Note"/>
        <w:numPr>
          <w:ilvl w:val="0"/>
          <w:numId w:val="41"/>
        </w:numPr>
        <w:shd w:val="clear" w:color="auto" w:fill="auto"/>
        <w:ind w:left="720"/>
      </w:pPr>
      <w:r w:rsidRPr="005B17D3">
        <w:rPr>
          <w:b/>
        </w:rPr>
        <w:t>Note:</w:t>
      </w:r>
      <w:r w:rsidRPr="005B17D3">
        <w:t xml:space="preserve"> Submission Type=Correction and the Reported Coverage Months match the selection boxes chosen on the Correction form.</w:t>
      </w:r>
    </w:p>
    <w:p w14:paraId="23FBDFA4" w14:textId="77777777" w:rsidR="00947D8A" w:rsidRPr="005B17D3" w:rsidRDefault="00947D8A" w:rsidP="00947D8A"/>
    <w:p w14:paraId="240CB8A0" w14:textId="5A5DCCB1" w:rsidR="00BE52CE" w:rsidRPr="005B17D3" w:rsidRDefault="00BE52CE" w:rsidP="00EF3896">
      <w:pPr>
        <w:pStyle w:val="NumberedList"/>
      </w:pPr>
      <w:r w:rsidRPr="005B17D3">
        <w:t xml:space="preserve">The </w:t>
      </w:r>
      <w:r w:rsidRPr="005B17D3">
        <w:rPr>
          <w:b/>
        </w:rPr>
        <w:t>ACA Reporting</w:t>
      </w:r>
      <w:r w:rsidRPr="005B17D3">
        <w:t xml:space="preserve"> subtab displays a green banner with a corrected transmission in the Reporting table in a Processing status to indicate success of the submission,</w:t>
      </w:r>
    </w:p>
    <w:p w14:paraId="5B828C8C" w14:textId="77777777" w:rsidR="00E72774" w:rsidRPr="005B17D3" w:rsidRDefault="00E72774" w:rsidP="00E72774">
      <w:pPr>
        <w:pStyle w:val="NumberedList"/>
        <w:numPr>
          <w:ilvl w:val="0"/>
          <w:numId w:val="0"/>
        </w:numPr>
      </w:pPr>
    </w:p>
    <w:p w14:paraId="17139E41" w14:textId="77777777" w:rsidR="00BE52CE" w:rsidRPr="005B17D3" w:rsidRDefault="00BE52CE" w:rsidP="00EF3896">
      <w:pPr>
        <w:pStyle w:val="ScreenField"/>
      </w:pPr>
      <w:r w:rsidRPr="005B17D3">
        <w:rPr>
          <w:noProof/>
          <w:bdr w:val="single" w:sz="2" w:space="0" w:color="auto"/>
        </w:rPr>
        <w:drawing>
          <wp:inline distT="0" distB="0" distL="0" distR="0" wp14:anchorId="6C4F667E" wp14:editId="3D1BE483">
            <wp:extent cx="5943600" cy="1741805"/>
            <wp:effectExtent l="0" t="0" r="0" b="0"/>
            <wp:docPr id="4098" name="Picture 2" descr="Screen capture of the ACA Reporting subtab displaying a successful submission banner and the corrected transmis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descr="Screen capture of the ACA Reporting tab displaying a successful submission banner and the corrected transmission"/>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43600" cy="1741805"/>
                    </a:xfrm>
                    <a:prstGeom prst="rect">
                      <a:avLst/>
                    </a:prstGeom>
                    <a:noFill/>
                    <a:ln>
                      <a:noFill/>
                    </a:ln>
                    <a:effectLst/>
                    <a:extLst/>
                  </pic:spPr>
                </pic:pic>
              </a:graphicData>
            </a:graphic>
          </wp:inline>
        </w:drawing>
      </w:r>
    </w:p>
    <w:p w14:paraId="66AAEC11" w14:textId="6DC05274" w:rsidR="00BE52CE" w:rsidRPr="005B17D3" w:rsidRDefault="00BE52CE" w:rsidP="00EF3896">
      <w:pPr>
        <w:pStyle w:val="Caption"/>
      </w:pPr>
      <w:bookmarkStart w:id="964" w:name="_Toc478746656"/>
      <w:bookmarkStart w:id="965" w:name="_Toc482888587"/>
      <w:bookmarkStart w:id="966" w:name="_Toc31622403"/>
      <w:r w:rsidRPr="005B17D3">
        <w:t xml:space="preserve">Figure </w:t>
      </w:r>
      <w:r w:rsidRPr="005B17D3">
        <w:rPr>
          <w:noProof/>
        </w:rPr>
        <w:fldChar w:fldCharType="begin"/>
      </w:r>
      <w:r w:rsidRPr="005B17D3">
        <w:rPr>
          <w:noProof/>
        </w:rPr>
        <w:instrText xml:space="preserve"> SEQ Figure \* ARABIC </w:instrText>
      </w:r>
      <w:r w:rsidRPr="005B17D3">
        <w:rPr>
          <w:noProof/>
        </w:rPr>
        <w:fldChar w:fldCharType="separate"/>
      </w:r>
      <w:r w:rsidR="00C2105F" w:rsidRPr="005B17D3">
        <w:rPr>
          <w:noProof/>
        </w:rPr>
        <w:t>46</w:t>
      </w:r>
      <w:r w:rsidRPr="005B17D3">
        <w:rPr>
          <w:noProof/>
        </w:rPr>
        <w:fldChar w:fldCharType="end"/>
      </w:r>
      <w:r w:rsidRPr="005B17D3">
        <w:t>: Communications &gt; ACA Reporting &gt; Messages</w:t>
      </w:r>
      <w:bookmarkEnd w:id="964"/>
      <w:bookmarkEnd w:id="965"/>
      <w:bookmarkEnd w:id="966"/>
    </w:p>
    <w:p w14:paraId="462F3AD1" w14:textId="3A56C66E" w:rsidR="00BE52CE" w:rsidRPr="005B17D3" w:rsidRDefault="00BE52CE" w:rsidP="00EF3896">
      <w:pPr>
        <w:pStyle w:val="ListNumber"/>
        <w:numPr>
          <w:ilvl w:val="0"/>
          <w:numId w:val="44"/>
        </w:numPr>
        <w:rPr>
          <w:rFonts w:ascii="Arial" w:hAnsi="Arial" w:cs="Arial"/>
          <w:b/>
          <w:iCs/>
          <w:kern w:val="32"/>
          <w:sz w:val="32"/>
          <w:szCs w:val="28"/>
        </w:rPr>
      </w:pPr>
      <w:r w:rsidRPr="005B17D3">
        <w:t>It may take several hours or several days for the corrected entry to move from the Processing status to a final acknowledgement status and be returned by the IRS after processing.</w:t>
      </w:r>
      <w:bookmarkStart w:id="967" w:name="_Toc394920805"/>
      <w:bookmarkStart w:id="968" w:name="_Toc406571141"/>
      <w:bookmarkStart w:id="969" w:name="_Toc478746570"/>
      <w:bookmarkStart w:id="970" w:name="_Toc482888500"/>
    </w:p>
    <w:p w14:paraId="2E072F32" w14:textId="77777777" w:rsidR="00E72774" w:rsidRPr="005B17D3" w:rsidRDefault="00E72774" w:rsidP="00E72774">
      <w:pPr>
        <w:pStyle w:val="ListNumber"/>
        <w:numPr>
          <w:ilvl w:val="0"/>
          <w:numId w:val="0"/>
        </w:numPr>
        <w:ind w:left="180"/>
        <w:rPr>
          <w:rFonts w:ascii="Arial" w:hAnsi="Arial" w:cs="Arial"/>
          <w:b/>
          <w:iCs/>
          <w:kern w:val="32"/>
          <w:sz w:val="32"/>
          <w:szCs w:val="28"/>
        </w:rPr>
      </w:pPr>
    </w:p>
    <w:p w14:paraId="46FA1FD3" w14:textId="3EDF4AEB" w:rsidR="00BE52CE" w:rsidRPr="005B17D3" w:rsidRDefault="00BE52CE" w:rsidP="00EF3896">
      <w:pPr>
        <w:pStyle w:val="Heading3"/>
      </w:pPr>
      <w:bookmarkStart w:id="971" w:name="_Toc31622246"/>
      <w:r w:rsidRPr="005B17D3">
        <w:t>Manage CCN Contractors</w:t>
      </w:r>
      <w:bookmarkEnd w:id="971"/>
      <w:r w:rsidRPr="005B17D3">
        <w:fldChar w:fldCharType="begin"/>
      </w:r>
      <w:r w:rsidRPr="005B17D3">
        <w:instrText xml:space="preserve"> XE "CCN Contractors" </w:instrText>
      </w:r>
      <w:r w:rsidRPr="005B17D3">
        <w:fldChar w:fldCharType="end"/>
      </w:r>
    </w:p>
    <w:p w14:paraId="1362AA06" w14:textId="6B0AB18D" w:rsidR="00075D0D" w:rsidRPr="005B17D3" w:rsidRDefault="00075D0D" w:rsidP="00EF3896">
      <w:pPr>
        <w:pStyle w:val="BodyTextBullet2"/>
        <w:jc w:val="center"/>
      </w:pPr>
      <w:r w:rsidRPr="005B17D3">
        <w:rPr>
          <w:noProof/>
        </w:rPr>
        <w:drawing>
          <wp:inline distT="0" distB="0" distL="0" distR="0" wp14:anchorId="144A5B2C" wp14:editId="0813122D">
            <wp:extent cx="1828800" cy="3086100"/>
            <wp:effectExtent l="0" t="0" r="0" b="0"/>
            <wp:docPr id="29" name="Picture 29" descr="Manage CCN Contractors menu item off the Admin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828800" cy="3086100"/>
                    </a:xfrm>
                    <a:prstGeom prst="rect">
                      <a:avLst/>
                    </a:prstGeom>
                  </pic:spPr>
                </pic:pic>
              </a:graphicData>
            </a:graphic>
          </wp:inline>
        </w:drawing>
      </w:r>
    </w:p>
    <w:p w14:paraId="04A3B8CC" w14:textId="585D32EA" w:rsidR="00BE52CE" w:rsidRPr="005B17D3" w:rsidRDefault="00BE52CE" w:rsidP="00EF3896">
      <w:pPr>
        <w:pStyle w:val="Caption"/>
      </w:pPr>
      <w:bookmarkStart w:id="972" w:name="_Toc31622404"/>
      <w:r w:rsidRPr="005B17D3">
        <w:t xml:space="preserve">Figure </w:t>
      </w:r>
      <w:r w:rsidRPr="005B17D3">
        <w:rPr>
          <w:noProof/>
        </w:rPr>
        <w:fldChar w:fldCharType="begin"/>
      </w:r>
      <w:r w:rsidRPr="005B17D3">
        <w:rPr>
          <w:noProof/>
        </w:rPr>
        <w:instrText xml:space="preserve"> SEQ Figure \* ARABIC </w:instrText>
      </w:r>
      <w:r w:rsidRPr="005B17D3">
        <w:rPr>
          <w:noProof/>
        </w:rPr>
        <w:fldChar w:fldCharType="separate"/>
      </w:r>
      <w:r w:rsidR="00C2105F" w:rsidRPr="005B17D3">
        <w:rPr>
          <w:noProof/>
        </w:rPr>
        <w:t>47</w:t>
      </w:r>
      <w:r w:rsidRPr="005B17D3">
        <w:rPr>
          <w:noProof/>
        </w:rPr>
        <w:fldChar w:fldCharType="end"/>
      </w:r>
      <w:r w:rsidRPr="005B17D3">
        <w:t>: Manage CCN Contractors</w:t>
      </w:r>
      <w:bookmarkEnd w:id="972"/>
    </w:p>
    <w:p w14:paraId="17F5271B" w14:textId="77777777" w:rsidR="00BE52CE" w:rsidRPr="005B17D3" w:rsidRDefault="00BE52CE" w:rsidP="00EF3896">
      <w:pPr>
        <w:rPr>
          <w:b/>
        </w:rPr>
      </w:pPr>
      <w:r w:rsidRPr="005B17D3">
        <w:t xml:space="preserve">The </w:t>
      </w:r>
      <w:r w:rsidRPr="005B17D3">
        <w:rPr>
          <w:b/>
        </w:rPr>
        <w:t xml:space="preserve">Administration </w:t>
      </w:r>
      <w:r w:rsidRPr="005B17D3">
        <w:t xml:space="preserve">menu option “Manage CCN Contractors” directs the user to the </w:t>
      </w:r>
      <w:r w:rsidRPr="005B17D3">
        <w:rPr>
          <w:b/>
        </w:rPr>
        <w:t>Manage</w:t>
      </w:r>
    </w:p>
    <w:p w14:paraId="32E9E4BE" w14:textId="77777777" w:rsidR="00BE52CE" w:rsidRPr="005B17D3" w:rsidRDefault="00BE52CE" w:rsidP="00EF3896">
      <w:r w:rsidRPr="005B17D3">
        <w:rPr>
          <w:b/>
        </w:rPr>
        <w:t>CCN Contractors</w:t>
      </w:r>
      <w:r w:rsidRPr="005B17D3">
        <w:t xml:space="preserve"> screen.</w:t>
      </w:r>
    </w:p>
    <w:p w14:paraId="51F90DC3" w14:textId="77777777" w:rsidR="00BE52CE" w:rsidRPr="005B17D3" w:rsidRDefault="00BE52CE" w:rsidP="00EF3896"/>
    <w:p w14:paraId="5A91C948" w14:textId="0900FBD2" w:rsidR="00BE52CE" w:rsidRPr="005B17D3" w:rsidRDefault="00B91621" w:rsidP="00EF3896">
      <w:pPr>
        <w:jc w:val="center"/>
      </w:pPr>
      <w:r w:rsidRPr="005B17D3">
        <w:rPr>
          <w:noProof/>
          <w:color w:val="808080"/>
        </w:rPr>
        <w:drawing>
          <wp:inline distT="0" distB="0" distL="0" distR="0" wp14:anchorId="7B068AF9" wp14:editId="328A919D">
            <wp:extent cx="5943600" cy="870585"/>
            <wp:effectExtent l="0" t="0" r="0" b="5715"/>
            <wp:docPr id="13" name="Picture 13" descr="The Manage CCN Contractors screen displays Name, Start Date, End Date, and Reg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he Manage CCN Contractors screen displays Name, Start Date, End Date, and Region."/>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43600" cy="870585"/>
                    </a:xfrm>
                    <a:prstGeom prst="rect">
                      <a:avLst/>
                    </a:prstGeom>
                    <a:noFill/>
                    <a:ln>
                      <a:noFill/>
                    </a:ln>
                  </pic:spPr>
                </pic:pic>
              </a:graphicData>
            </a:graphic>
          </wp:inline>
        </w:drawing>
      </w:r>
    </w:p>
    <w:p w14:paraId="25E3A806" w14:textId="63C03B3A" w:rsidR="00BE52CE" w:rsidRPr="005B17D3" w:rsidRDefault="00BE52CE" w:rsidP="00EF3896">
      <w:pPr>
        <w:pStyle w:val="Caption"/>
      </w:pPr>
      <w:bookmarkStart w:id="973" w:name="_Toc31622405"/>
      <w:r w:rsidRPr="005B17D3">
        <w:t xml:space="preserve">Figure </w:t>
      </w:r>
      <w:r w:rsidRPr="005B17D3">
        <w:rPr>
          <w:noProof/>
        </w:rPr>
        <w:fldChar w:fldCharType="begin"/>
      </w:r>
      <w:r w:rsidRPr="005B17D3">
        <w:rPr>
          <w:noProof/>
        </w:rPr>
        <w:instrText xml:space="preserve"> SEQ Figure \* ARABIC </w:instrText>
      </w:r>
      <w:r w:rsidRPr="005B17D3">
        <w:rPr>
          <w:noProof/>
        </w:rPr>
        <w:fldChar w:fldCharType="separate"/>
      </w:r>
      <w:r w:rsidR="00C2105F" w:rsidRPr="005B17D3">
        <w:rPr>
          <w:noProof/>
        </w:rPr>
        <w:t>48</w:t>
      </w:r>
      <w:r w:rsidRPr="005B17D3">
        <w:rPr>
          <w:noProof/>
        </w:rPr>
        <w:fldChar w:fldCharType="end"/>
      </w:r>
      <w:r w:rsidRPr="005B17D3">
        <w:t>: Manage CCN Contractors</w:t>
      </w:r>
      <w:bookmarkEnd w:id="973"/>
    </w:p>
    <w:p w14:paraId="5E1C36AE" w14:textId="77777777" w:rsidR="00E72774" w:rsidRPr="005B17D3" w:rsidRDefault="00E72774" w:rsidP="00EF3896"/>
    <w:p w14:paraId="29B1B1FE" w14:textId="2C5F4664" w:rsidR="00BE52CE" w:rsidRPr="005B17D3" w:rsidRDefault="00BE52CE" w:rsidP="00EF3896">
      <w:r w:rsidRPr="005B17D3">
        <w:t xml:space="preserve">Click the </w:t>
      </w:r>
      <w:r w:rsidRPr="005B17D3">
        <w:rPr>
          <w:b/>
          <w:color w:val="000000" w:themeColor="text1"/>
        </w:rPr>
        <w:t>ADD NEW</w:t>
      </w:r>
      <w:r w:rsidRPr="005B17D3">
        <w:rPr>
          <w:color w:val="000000" w:themeColor="text1"/>
        </w:rPr>
        <w:t xml:space="preserve"> </w:t>
      </w:r>
      <w:r w:rsidRPr="005B17D3">
        <w:t xml:space="preserve">link to add a CCN Contractor through the </w:t>
      </w:r>
      <w:r w:rsidRPr="005B17D3">
        <w:rPr>
          <w:b/>
        </w:rPr>
        <w:t>Manage CCN Contractor</w:t>
      </w:r>
      <w:r w:rsidRPr="005B17D3">
        <w:t xml:space="preserve"> screen.</w:t>
      </w:r>
    </w:p>
    <w:p w14:paraId="21061F83" w14:textId="77777777" w:rsidR="00BE52CE" w:rsidRPr="005B17D3" w:rsidRDefault="00BE52CE" w:rsidP="00EF3896"/>
    <w:p w14:paraId="02F3ADF3" w14:textId="77777777" w:rsidR="00BE52CE" w:rsidRPr="005B17D3" w:rsidRDefault="00BE52CE" w:rsidP="00884662">
      <w:pPr>
        <w:pStyle w:val="ListParagraph"/>
        <w:numPr>
          <w:ilvl w:val="0"/>
          <w:numId w:val="150"/>
        </w:numPr>
        <w:rPr>
          <w:rFonts w:ascii="Times New Roman" w:hAnsi="Times New Roman"/>
          <w:sz w:val="24"/>
        </w:rPr>
      </w:pPr>
      <w:r w:rsidRPr="005B17D3">
        <w:rPr>
          <w:rFonts w:ascii="Times New Roman" w:hAnsi="Times New Roman"/>
          <w:b/>
          <w:sz w:val="24"/>
        </w:rPr>
        <w:t>Note:</w:t>
      </w:r>
      <w:r w:rsidRPr="005B17D3">
        <w:rPr>
          <w:rFonts w:ascii="Times New Roman" w:hAnsi="Times New Roman"/>
          <w:sz w:val="24"/>
        </w:rPr>
        <w:t xml:space="preserve"> If the user does not have </w:t>
      </w:r>
      <w:r w:rsidRPr="005B17D3">
        <w:rPr>
          <w:rFonts w:ascii="Times New Roman" w:hAnsi="Times New Roman"/>
          <w:b/>
          <w:sz w:val="24"/>
        </w:rPr>
        <w:t>Edit CCN Contractor</w:t>
      </w:r>
      <w:r w:rsidRPr="005B17D3">
        <w:rPr>
          <w:rFonts w:ascii="Times New Roman" w:hAnsi="Times New Roman"/>
          <w:sz w:val="24"/>
        </w:rPr>
        <w:t xml:space="preserve"> permissions, the system does not display the </w:t>
      </w:r>
      <w:r w:rsidRPr="005B17D3">
        <w:rPr>
          <w:rFonts w:ascii="Times New Roman" w:hAnsi="Times New Roman"/>
          <w:b/>
          <w:sz w:val="24"/>
        </w:rPr>
        <w:t>ADD NEW</w:t>
      </w:r>
      <w:r w:rsidRPr="005B17D3">
        <w:rPr>
          <w:rFonts w:ascii="Times New Roman" w:hAnsi="Times New Roman"/>
          <w:sz w:val="24"/>
        </w:rPr>
        <w:t xml:space="preserve"> link. </w:t>
      </w:r>
    </w:p>
    <w:p w14:paraId="5964F015" w14:textId="77777777" w:rsidR="00BE52CE" w:rsidRPr="005B17D3" w:rsidRDefault="00BE52CE" w:rsidP="00EF3896"/>
    <w:p w14:paraId="105B474D" w14:textId="193B4C85" w:rsidR="00BE52CE" w:rsidRPr="005B17D3" w:rsidRDefault="00251AC3" w:rsidP="00EF3896">
      <w:r w:rsidRPr="005B17D3">
        <w:t xml:space="preserve">Click the </w:t>
      </w:r>
      <w:r w:rsidRPr="005B17D3">
        <w:rPr>
          <w:b/>
          <w:color w:val="000000" w:themeColor="text1"/>
        </w:rPr>
        <w:t>MANAGE STATES/REGIONS</w:t>
      </w:r>
      <w:r w:rsidRPr="005B17D3">
        <w:rPr>
          <w:color w:val="000000" w:themeColor="text1"/>
        </w:rPr>
        <w:t xml:space="preserve"> </w:t>
      </w:r>
      <w:r w:rsidRPr="005B17D3">
        <w:t xml:space="preserve">link to access the </w:t>
      </w:r>
      <w:r w:rsidRPr="005B17D3">
        <w:rPr>
          <w:b/>
        </w:rPr>
        <w:t xml:space="preserve">Manage States Region Assignments </w:t>
      </w:r>
      <w:r w:rsidRPr="005B17D3">
        <w:t>screen.</w:t>
      </w:r>
    </w:p>
    <w:p w14:paraId="12F34836" w14:textId="1A25F472" w:rsidR="00384D20" w:rsidRPr="005B17D3" w:rsidRDefault="00384D20" w:rsidP="00EF3896"/>
    <w:p w14:paraId="36FB5EB8" w14:textId="77777777" w:rsidR="00384D20" w:rsidRPr="005B17D3" w:rsidRDefault="00384D20" w:rsidP="00EF3896">
      <w:pPr>
        <w:keepNext/>
        <w:jc w:val="center"/>
      </w:pPr>
      <w:r w:rsidRPr="005B17D3">
        <w:rPr>
          <w:rFonts w:ascii="Arial" w:hAnsi="Arial" w:cs="Arial"/>
          <w:noProof/>
          <w:color w:val="A6A6A6" w:themeColor="background1" w:themeShade="A6"/>
        </w:rPr>
        <w:drawing>
          <wp:inline distT="0" distB="0" distL="0" distR="0" wp14:anchorId="5A8A1648" wp14:editId="7E859C26">
            <wp:extent cx="1924050" cy="361950"/>
            <wp:effectExtent l="0" t="0" r="0" b="0"/>
            <wp:docPr id="1382" name="Picture 1382" descr="Click the Click the MANAGE STATES/REGIONS link to access the Manage State Region Assignments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lick the Click the MANAGE STATES/REGIONS link to access the Manage State Region Assignments screen."/>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924050" cy="361950"/>
                    </a:xfrm>
                    <a:prstGeom prst="rect">
                      <a:avLst/>
                    </a:prstGeom>
                    <a:noFill/>
                    <a:ln>
                      <a:noFill/>
                    </a:ln>
                  </pic:spPr>
                </pic:pic>
              </a:graphicData>
            </a:graphic>
          </wp:inline>
        </w:drawing>
      </w:r>
    </w:p>
    <w:p w14:paraId="3D1F6F10" w14:textId="44C123B7" w:rsidR="00384D20" w:rsidRPr="005B17D3" w:rsidRDefault="00384D20" w:rsidP="00EF3896">
      <w:pPr>
        <w:pStyle w:val="Caption"/>
      </w:pPr>
      <w:bookmarkStart w:id="974" w:name="_Toc31622406"/>
      <w:r w:rsidRPr="005B17D3">
        <w:t xml:space="preserve">Figure </w:t>
      </w:r>
      <w:r w:rsidRPr="005B17D3">
        <w:rPr>
          <w:noProof/>
        </w:rPr>
        <w:fldChar w:fldCharType="begin"/>
      </w:r>
      <w:r w:rsidRPr="005B17D3">
        <w:rPr>
          <w:noProof/>
        </w:rPr>
        <w:instrText xml:space="preserve"> SEQ Figure \* ARABIC </w:instrText>
      </w:r>
      <w:r w:rsidRPr="005B17D3">
        <w:rPr>
          <w:noProof/>
        </w:rPr>
        <w:fldChar w:fldCharType="separate"/>
      </w:r>
      <w:r w:rsidR="00C2105F" w:rsidRPr="005B17D3">
        <w:rPr>
          <w:noProof/>
        </w:rPr>
        <w:t>49</w:t>
      </w:r>
      <w:r w:rsidRPr="005B17D3">
        <w:rPr>
          <w:noProof/>
        </w:rPr>
        <w:fldChar w:fldCharType="end"/>
      </w:r>
      <w:r w:rsidRPr="005B17D3">
        <w:t>: MANAGE STATES / REGIONS link</w:t>
      </w:r>
      <w:bookmarkEnd w:id="974"/>
    </w:p>
    <w:p w14:paraId="18CB0E25" w14:textId="77777777" w:rsidR="00BE52CE" w:rsidRPr="005B17D3" w:rsidRDefault="00BE52CE" w:rsidP="00EF3896"/>
    <w:p w14:paraId="40EA6B9F" w14:textId="77777777" w:rsidR="00BE52CE" w:rsidRPr="005B17D3" w:rsidRDefault="00BE52CE" w:rsidP="00884662">
      <w:pPr>
        <w:pStyle w:val="ListParagraph"/>
        <w:numPr>
          <w:ilvl w:val="0"/>
          <w:numId w:val="151"/>
        </w:numPr>
        <w:rPr>
          <w:rFonts w:ascii="Times New Roman" w:hAnsi="Times New Roman"/>
          <w:sz w:val="24"/>
        </w:rPr>
      </w:pPr>
      <w:r w:rsidRPr="005B17D3">
        <w:rPr>
          <w:rFonts w:ascii="Times New Roman" w:hAnsi="Times New Roman"/>
          <w:b/>
          <w:sz w:val="24"/>
        </w:rPr>
        <w:t>Note:</w:t>
      </w:r>
      <w:r w:rsidRPr="005B17D3">
        <w:rPr>
          <w:rFonts w:ascii="Times New Roman" w:hAnsi="Times New Roman"/>
          <w:sz w:val="24"/>
        </w:rPr>
        <w:t xml:space="preserve"> If the user does not have </w:t>
      </w:r>
      <w:r w:rsidRPr="005B17D3">
        <w:rPr>
          <w:rFonts w:ascii="Times New Roman" w:hAnsi="Times New Roman"/>
          <w:b/>
          <w:sz w:val="24"/>
        </w:rPr>
        <w:t>Edit</w:t>
      </w:r>
      <w:r w:rsidRPr="005B17D3">
        <w:rPr>
          <w:rFonts w:ascii="Times New Roman" w:hAnsi="Times New Roman"/>
          <w:sz w:val="24"/>
        </w:rPr>
        <w:t xml:space="preserve"> </w:t>
      </w:r>
      <w:r w:rsidRPr="005B17D3">
        <w:rPr>
          <w:rFonts w:ascii="Times New Roman" w:hAnsi="Times New Roman"/>
          <w:b/>
          <w:sz w:val="24"/>
        </w:rPr>
        <w:t>CCN Contractor</w:t>
      </w:r>
      <w:r w:rsidRPr="005B17D3">
        <w:rPr>
          <w:rFonts w:ascii="Times New Roman" w:hAnsi="Times New Roman"/>
          <w:sz w:val="24"/>
        </w:rPr>
        <w:t xml:space="preserve"> permissions, the system does not display the </w:t>
      </w:r>
      <w:r w:rsidRPr="005B17D3">
        <w:rPr>
          <w:rFonts w:ascii="Times New Roman" w:hAnsi="Times New Roman"/>
          <w:b/>
          <w:color w:val="000000" w:themeColor="text1"/>
          <w:sz w:val="24"/>
        </w:rPr>
        <w:t>MANAGE STATES/REGIONS</w:t>
      </w:r>
      <w:r w:rsidRPr="005B17D3">
        <w:rPr>
          <w:rFonts w:ascii="Times New Roman" w:hAnsi="Times New Roman"/>
          <w:color w:val="000000" w:themeColor="text1"/>
          <w:sz w:val="24"/>
        </w:rPr>
        <w:t xml:space="preserve"> </w:t>
      </w:r>
      <w:r w:rsidRPr="005B17D3">
        <w:rPr>
          <w:rFonts w:ascii="Times New Roman" w:hAnsi="Times New Roman"/>
          <w:sz w:val="24"/>
        </w:rPr>
        <w:t>link. </w:t>
      </w:r>
    </w:p>
    <w:p w14:paraId="7C2F85DB" w14:textId="77777777" w:rsidR="00BE52CE" w:rsidRPr="005B17D3" w:rsidRDefault="00BE52CE" w:rsidP="00EF3896"/>
    <w:p w14:paraId="462F0D42" w14:textId="77777777" w:rsidR="00BE52CE" w:rsidRPr="005B17D3" w:rsidRDefault="00BE52CE" w:rsidP="00EF3896">
      <w:r w:rsidRPr="005B17D3">
        <w:t xml:space="preserve">The </w:t>
      </w:r>
      <w:r w:rsidRPr="005B17D3">
        <w:rPr>
          <w:i/>
        </w:rPr>
        <w:t>Manage CCN Contractors</w:t>
      </w:r>
      <w:r w:rsidRPr="005B17D3">
        <w:t xml:space="preserve"> screen displays columns for each CCN Contractor: </w:t>
      </w:r>
      <w:r w:rsidRPr="005B17D3">
        <w:rPr>
          <w:b/>
        </w:rPr>
        <w:t>Name</w:t>
      </w:r>
      <w:r w:rsidRPr="005B17D3">
        <w:t xml:space="preserve">, </w:t>
      </w:r>
      <w:r w:rsidRPr="005B17D3">
        <w:rPr>
          <w:b/>
        </w:rPr>
        <w:t>Start Date</w:t>
      </w:r>
      <w:r w:rsidRPr="005B17D3">
        <w:t xml:space="preserve">, </w:t>
      </w:r>
      <w:r w:rsidRPr="005B17D3">
        <w:rPr>
          <w:b/>
        </w:rPr>
        <w:t>End Date</w:t>
      </w:r>
      <w:r w:rsidRPr="005B17D3">
        <w:t xml:space="preserve">, and </w:t>
      </w:r>
      <w:r w:rsidRPr="005B17D3">
        <w:rPr>
          <w:b/>
        </w:rPr>
        <w:t>Regions</w:t>
      </w:r>
      <w:r w:rsidRPr="005B17D3">
        <w:t xml:space="preserve">. </w:t>
      </w:r>
    </w:p>
    <w:p w14:paraId="161C69A2" w14:textId="77777777" w:rsidR="00BE52CE" w:rsidRPr="005B17D3" w:rsidRDefault="00BE52CE" w:rsidP="00EF3896"/>
    <w:p w14:paraId="5B0D185C" w14:textId="77777777" w:rsidR="00BE52CE" w:rsidRPr="005B17D3" w:rsidRDefault="00BE52CE" w:rsidP="00884662">
      <w:pPr>
        <w:pStyle w:val="ListParagraph"/>
        <w:numPr>
          <w:ilvl w:val="0"/>
          <w:numId w:val="151"/>
        </w:numPr>
        <w:rPr>
          <w:rFonts w:ascii="Times New Roman" w:hAnsi="Times New Roman"/>
          <w:sz w:val="24"/>
        </w:rPr>
      </w:pPr>
      <w:r w:rsidRPr="005B17D3">
        <w:rPr>
          <w:rFonts w:ascii="Times New Roman" w:hAnsi="Times New Roman"/>
          <w:b/>
          <w:sz w:val="24"/>
        </w:rPr>
        <w:t>Note:</w:t>
      </w:r>
      <w:r w:rsidRPr="005B17D3">
        <w:rPr>
          <w:rFonts w:ascii="Times New Roman" w:hAnsi="Times New Roman"/>
          <w:sz w:val="24"/>
        </w:rPr>
        <w:t xml:space="preserve"> A Contractor may be assigned multiple regions.</w:t>
      </w:r>
    </w:p>
    <w:p w14:paraId="206C5738" w14:textId="77777777" w:rsidR="00BE52CE" w:rsidRPr="005B17D3" w:rsidRDefault="00BE52CE" w:rsidP="00EF3896"/>
    <w:p w14:paraId="775AB1FE" w14:textId="77777777" w:rsidR="00BE52CE" w:rsidRPr="005B17D3" w:rsidRDefault="00BE52CE" w:rsidP="00EF3896">
      <w:r w:rsidRPr="005B17D3">
        <w:t xml:space="preserve">Click the linked name of a Contractor to access the </w:t>
      </w:r>
      <w:r w:rsidRPr="005B17D3">
        <w:rPr>
          <w:b/>
          <w:i/>
        </w:rPr>
        <w:t>CCN Contractor Edit</w:t>
      </w:r>
      <w:r w:rsidRPr="005B17D3">
        <w:rPr>
          <w:b/>
        </w:rPr>
        <w:t xml:space="preserve"> </w:t>
      </w:r>
      <w:r w:rsidRPr="005B17D3">
        <w:t>screen.</w:t>
      </w:r>
    </w:p>
    <w:p w14:paraId="6D6B5562" w14:textId="77777777" w:rsidR="00BE52CE" w:rsidRPr="005B17D3" w:rsidRDefault="00BE52CE" w:rsidP="00EF3896"/>
    <w:p w14:paraId="669E2C17" w14:textId="7B04D4D8" w:rsidR="008778A5" w:rsidRPr="005B17D3" w:rsidRDefault="00BE52CE" w:rsidP="00884662">
      <w:pPr>
        <w:pStyle w:val="ListParagraph"/>
        <w:numPr>
          <w:ilvl w:val="0"/>
          <w:numId w:val="151"/>
        </w:numPr>
        <w:rPr>
          <w:rFonts w:ascii="Times New Roman" w:hAnsi="Times New Roman"/>
          <w:sz w:val="24"/>
        </w:rPr>
      </w:pPr>
      <w:r w:rsidRPr="005B17D3">
        <w:rPr>
          <w:rFonts w:ascii="Times New Roman" w:hAnsi="Times New Roman"/>
          <w:b/>
          <w:sz w:val="24"/>
        </w:rPr>
        <w:t>Note:</w:t>
      </w:r>
      <w:r w:rsidRPr="005B17D3">
        <w:rPr>
          <w:rFonts w:ascii="Times New Roman" w:hAnsi="Times New Roman"/>
          <w:sz w:val="24"/>
        </w:rPr>
        <w:t xml:space="preserve"> If the user does not have </w:t>
      </w:r>
      <w:r w:rsidRPr="005B17D3">
        <w:rPr>
          <w:rFonts w:ascii="Times New Roman" w:hAnsi="Times New Roman"/>
          <w:b/>
          <w:sz w:val="24"/>
        </w:rPr>
        <w:t>Edit CCN Contractor</w:t>
      </w:r>
      <w:r w:rsidRPr="005B17D3">
        <w:rPr>
          <w:rFonts w:ascii="Times New Roman" w:hAnsi="Times New Roman"/>
          <w:sz w:val="24"/>
        </w:rPr>
        <w:t xml:space="preserve"> permissions, the system displays a name without a link. </w:t>
      </w:r>
    </w:p>
    <w:p w14:paraId="1D78376B" w14:textId="6D581157" w:rsidR="00BE52CE" w:rsidRPr="005B17D3" w:rsidRDefault="00D86B2D" w:rsidP="00EF3896">
      <w:pPr>
        <w:pStyle w:val="ScreenName"/>
      </w:pPr>
      <w:r w:rsidRPr="005B17D3">
        <w:t xml:space="preserve">Add/Edit </w:t>
      </w:r>
      <w:r w:rsidR="00BE52CE" w:rsidRPr="005B17D3">
        <w:t>CCN Contractors Screens</w:t>
      </w:r>
      <w:r w:rsidR="00BE52CE" w:rsidRPr="005B17D3">
        <w:fldChar w:fldCharType="begin"/>
      </w:r>
      <w:r w:rsidR="00BE52CE" w:rsidRPr="005B17D3">
        <w:instrText xml:space="preserve"> XE "CCN Contractors:CCN Contractor Add/Edit Screen" </w:instrText>
      </w:r>
      <w:r w:rsidR="00BE52CE" w:rsidRPr="005B17D3">
        <w:fldChar w:fldCharType="end"/>
      </w:r>
      <w:r w:rsidR="00BE52CE" w:rsidRPr="005B17D3">
        <w:t xml:space="preserve"> </w:t>
      </w:r>
    </w:p>
    <w:p w14:paraId="27F2D2D9" w14:textId="6B1A5D09" w:rsidR="00BE52CE" w:rsidRPr="005B17D3" w:rsidRDefault="00BE52CE" w:rsidP="00EF3896">
      <w:pPr>
        <w:jc w:val="center"/>
      </w:pPr>
    </w:p>
    <w:p w14:paraId="5EAC5951" w14:textId="41B6DDD6" w:rsidR="004A2DD8" w:rsidRPr="005B17D3" w:rsidRDefault="004A2DD8" w:rsidP="00EF3896">
      <w:pPr>
        <w:jc w:val="center"/>
      </w:pPr>
      <w:r w:rsidRPr="005B17D3">
        <w:rPr>
          <w:noProof/>
        </w:rPr>
        <w:drawing>
          <wp:inline distT="0" distB="0" distL="0" distR="0" wp14:anchorId="1F692380" wp14:editId="13A2E43B">
            <wp:extent cx="5943600" cy="2707005"/>
            <wp:effectExtent l="0" t="0" r="0" b="0"/>
            <wp:docPr id="1502" name="Picture 1502" descr="Click the ADD NEW link to add a CCN Contractor to the Add CCN Contractor screen. If the user does have Edit CCN Contractor permissions, ES does not have display the ADD NEW li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2707005"/>
                    </a:xfrm>
                    <a:prstGeom prst="rect">
                      <a:avLst/>
                    </a:prstGeom>
                  </pic:spPr>
                </pic:pic>
              </a:graphicData>
            </a:graphic>
          </wp:inline>
        </w:drawing>
      </w:r>
    </w:p>
    <w:p w14:paraId="298F938B" w14:textId="17E9320F" w:rsidR="00BE52CE" w:rsidRPr="005B17D3" w:rsidRDefault="00BE52CE" w:rsidP="00EF3896">
      <w:pPr>
        <w:pStyle w:val="Caption"/>
      </w:pPr>
      <w:bookmarkStart w:id="975" w:name="_Toc31622407"/>
      <w:r w:rsidRPr="005B17D3">
        <w:t xml:space="preserve">Figure </w:t>
      </w:r>
      <w:r w:rsidRPr="005B17D3">
        <w:rPr>
          <w:noProof/>
        </w:rPr>
        <w:fldChar w:fldCharType="begin"/>
      </w:r>
      <w:r w:rsidRPr="005B17D3">
        <w:rPr>
          <w:noProof/>
        </w:rPr>
        <w:instrText xml:space="preserve"> SEQ Figure \* ARABIC </w:instrText>
      </w:r>
      <w:r w:rsidRPr="005B17D3">
        <w:rPr>
          <w:noProof/>
        </w:rPr>
        <w:fldChar w:fldCharType="separate"/>
      </w:r>
      <w:r w:rsidR="00C2105F" w:rsidRPr="005B17D3">
        <w:rPr>
          <w:noProof/>
        </w:rPr>
        <w:t>50</w:t>
      </w:r>
      <w:r w:rsidRPr="005B17D3">
        <w:rPr>
          <w:noProof/>
        </w:rPr>
        <w:fldChar w:fldCharType="end"/>
      </w:r>
      <w:r w:rsidRPr="005B17D3">
        <w:t>:  Add CCN Contractor</w:t>
      </w:r>
      <w:r w:rsidR="000B0670" w:rsidRPr="005B17D3">
        <w:t xml:space="preserve"> screen</w:t>
      </w:r>
      <w:bookmarkEnd w:id="975"/>
    </w:p>
    <w:p w14:paraId="041C04A1" w14:textId="3DC553AF" w:rsidR="00BE52CE" w:rsidRPr="005B17D3" w:rsidRDefault="004A2DD8" w:rsidP="00EF3896">
      <w:r w:rsidRPr="005B17D3">
        <w:rPr>
          <w:noProof/>
        </w:rPr>
        <w:drawing>
          <wp:inline distT="0" distB="0" distL="0" distR="0" wp14:anchorId="16AC88A9" wp14:editId="2C0C8F26">
            <wp:extent cx="5943600" cy="2619375"/>
            <wp:effectExtent l="0" t="0" r="0" b="9525"/>
            <wp:docPr id="1479" name="Picture 1479" descr="Edit the Contractor's Name, Region, Start Date, and End D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2619375"/>
                    </a:xfrm>
                    <a:prstGeom prst="rect">
                      <a:avLst/>
                    </a:prstGeom>
                  </pic:spPr>
                </pic:pic>
              </a:graphicData>
            </a:graphic>
          </wp:inline>
        </w:drawing>
      </w:r>
    </w:p>
    <w:p w14:paraId="41EA52C1" w14:textId="3D1A18AC" w:rsidR="00BE52CE" w:rsidRPr="005B17D3" w:rsidRDefault="00BE52CE" w:rsidP="00EF3896">
      <w:pPr>
        <w:pStyle w:val="Caption"/>
      </w:pPr>
      <w:bookmarkStart w:id="976" w:name="_Toc31622408"/>
      <w:r w:rsidRPr="005B17D3">
        <w:t xml:space="preserve">Figure </w:t>
      </w:r>
      <w:r w:rsidRPr="005B17D3">
        <w:rPr>
          <w:noProof/>
        </w:rPr>
        <w:fldChar w:fldCharType="begin"/>
      </w:r>
      <w:r w:rsidRPr="005B17D3">
        <w:rPr>
          <w:noProof/>
        </w:rPr>
        <w:instrText xml:space="preserve"> SEQ Figure \* ARABIC </w:instrText>
      </w:r>
      <w:r w:rsidRPr="005B17D3">
        <w:rPr>
          <w:noProof/>
        </w:rPr>
        <w:fldChar w:fldCharType="separate"/>
      </w:r>
      <w:r w:rsidR="00C2105F" w:rsidRPr="005B17D3">
        <w:rPr>
          <w:noProof/>
        </w:rPr>
        <w:t>51</w:t>
      </w:r>
      <w:r w:rsidRPr="005B17D3">
        <w:rPr>
          <w:noProof/>
        </w:rPr>
        <w:fldChar w:fldCharType="end"/>
      </w:r>
      <w:r w:rsidRPr="005B17D3">
        <w:t>: Edit CCN Contractor</w:t>
      </w:r>
      <w:r w:rsidR="000B0670" w:rsidRPr="005B17D3">
        <w:t xml:space="preserve"> screen</w:t>
      </w:r>
      <w:bookmarkEnd w:id="976"/>
    </w:p>
    <w:p w14:paraId="065D9AD8" w14:textId="77777777" w:rsidR="00E72774" w:rsidRPr="005B17D3" w:rsidRDefault="00E72774" w:rsidP="00EF3896">
      <w:pPr>
        <w:pStyle w:val="BodyTextBullet2"/>
      </w:pPr>
    </w:p>
    <w:p w14:paraId="55758DC7" w14:textId="03664B26" w:rsidR="00BE52CE" w:rsidRPr="005B17D3" w:rsidRDefault="00BE52CE" w:rsidP="00EF3896">
      <w:pPr>
        <w:pStyle w:val="BodyTextBullet2"/>
      </w:pPr>
      <w:r w:rsidRPr="005B17D3">
        <w:t xml:space="preserve">The </w:t>
      </w:r>
      <w:r w:rsidRPr="005B17D3">
        <w:rPr>
          <w:i/>
        </w:rPr>
        <w:t>Add</w:t>
      </w:r>
      <w:r w:rsidRPr="005B17D3">
        <w:rPr>
          <w:b/>
        </w:rPr>
        <w:t xml:space="preserve"> </w:t>
      </w:r>
      <w:r w:rsidRPr="005B17D3">
        <w:t>and</w:t>
      </w:r>
      <w:r w:rsidRPr="005B17D3">
        <w:rPr>
          <w:b/>
        </w:rPr>
        <w:t xml:space="preserve"> </w:t>
      </w:r>
      <w:r w:rsidRPr="005B17D3">
        <w:rPr>
          <w:i/>
        </w:rPr>
        <w:t>Edit CCN Contractor</w:t>
      </w:r>
      <w:r w:rsidRPr="005B17D3">
        <w:t xml:space="preserve"> screens display the following fields: </w:t>
      </w:r>
    </w:p>
    <w:p w14:paraId="2A7189C9" w14:textId="57906D8E" w:rsidR="00DE0BA4" w:rsidRPr="005B17D3" w:rsidRDefault="00DE0BA4" w:rsidP="001470FA">
      <w:pPr>
        <w:pStyle w:val="ScreenField"/>
        <w:numPr>
          <w:ilvl w:val="0"/>
          <w:numId w:val="395"/>
        </w:numPr>
      </w:pPr>
      <w:r w:rsidRPr="005B17D3">
        <w:t xml:space="preserve">Contractor Name: </w:t>
      </w:r>
      <w:r w:rsidR="00274DDB" w:rsidRPr="005B17D3">
        <w:rPr>
          <w:b w:val="0"/>
          <w:i w:val="0"/>
        </w:rPr>
        <w:t xml:space="preserve">Enter contractor name in </w:t>
      </w:r>
      <w:r w:rsidR="00274DDB" w:rsidRPr="005B17D3">
        <w:rPr>
          <w:i w:val="0"/>
        </w:rPr>
        <w:t>Contractor Name</w:t>
      </w:r>
      <w:r w:rsidR="00274DDB" w:rsidRPr="005B17D3">
        <w:rPr>
          <w:b w:val="0"/>
          <w:i w:val="0"/>
        </w:rPr>
        <w:t xml:space="preserve"> field.</w:t>
      </w:r>
      <w:r w:rsidR="00274DDB" w:rsidRPr="005B17D3">
        <w:t xml:space="preserve"> </w:t>
      </w:r>
    </w:p>
    <w:p w14:paraId="60BFB1A5" w14:textId="77777777" w:rsidR="00DE0BA4" w:rsidRPr="005B17D3" w:rsidRDefault="00DE0BA4" w:rsidP="00884662">
      <w:pPr>
        <w:pStyle w:val="ListParagraph"/>
        <w:numPr>
          <w:ilvl w:val="0"/>
          <w:numId w:val="153"/>
        </w:numPr>
        <w:rPr>
          <w:rFonts w:ascii="Times New Roman" w:hAnsi="Times New Roman"/>
          <w:sz w:val="24"/>
        </w:rPr>
      </w:pPr>
      <w:r w:rsidRPr="005B17D3">
        <w:rPr>
          <w:rFonts w:ascii="Times New Roman" w:hAnsi="Times New Roman"/>
          <w:b/>
          <w:i/>
          <w:sz w:val="24"/>
        </w:rPr>
        <w:t>Start Date</w:t>
      </w:r>
      <w:r w:rsidRPr="005B17D3">
        <w:rPr>
          <w:rFonts w:ascii="Times New Roman" w:hAnsi="Times New Roman"/>
          <w:sz w:val="24"/>
        </w:rPr>
        <w:t xml:space="preserve"> must be a future date.</w:t>
      </w:r>
    </w:p>
    <w:p w14:paraId="350EE7AD" w14:textId="77777777" w:rsidR="00DE0BA4" w:rsidRPr="005B17D3" w:rsidRDefault="00DE0BA4" w:rsidP="00884662">
      <w:pPr>
        <w:pStyle w:val="ListParagraph"/>
        <w:numPr>
          <w:ilvl w:val="0"/>
          <w:numId w:val="152"/>
        </w:numPr>
        <w:rPr>
          <w:rFonts w:ascii="Times New Roman" w:hAnsi="Times New Roman"/>
          <w:sz w:val="24"/>
        </w:rPr>
      </w:pPr>
      <w:r w:rsidRPr="005B17D3">
        <w:rPr>
          <w:rFonts w:ascii="Times New Roman" w:hAnsi="Times New Roman"/>
          <w:b/>
          <w:i/>
          <w:sz w:val="24"/>
        </w:rPr>
        <w:t>End Date</w:t>
      </w:r>
      <w:r w:rsidRPr="005B17D3">
        <w:rPr>
          <w:rFonts w:ascii="Times New Roman" w:hAnsi="Times New Roman"/>
          <w:sz w:val="24"/>
        </w:rPr>
        <w:t xml:space="preserve"> an optional field that, if entered, </w:t>
      </w:r>
      <w:r w:rsidRPr="005B17D3">
        <w:rPr>
          <w:rFonts w:ascii="Times New Roman" w:hAnsi="Times New Roman"/>
          <w:sz w:val="24"/>
          <w:u w:val="single"/>
        </w:rPr>
        <w:t>must</w:t>
      </w:r>
      <w:r w:rsidRPr="005B17D3">
        <w:rPr>
          <w:rFonts w:ascii="Times New Roman" w:hAnsi="Times New Roman"/>
          <w:sz w:val="24"/>
        </w:rPr>
        <w:t xml:space="preserve"> be in the future or on the same day as the start date. </w:t>
      </w:r>
    </w:p>
    <w:p w14:paraId="1066957D" w14:textId="77777777" w:rsidR="00BE52CE" w:rsidRPr="005B17D3" w:rsidRDefault="00BE52CE" w:rsidP="00EF3896">
      <w:pPr>
        <w:pStyle w:val="ListParagraph"/>
        <w:rPr>
          <w:rFonts w:ascii="Times New Roman" w:hAnsi="Times New Roman"/>
          <w:sz w:val="24"/>
        </w:rPr>
      </w:pPr>
    </w:p>
    <w:p w14:paraId="4A819B33" w14:textId="77777777" w:rsidR="00BE52CE" w:rsidRPr="005B17D3" w:rsidRDefault="00BE52CE" w:rsidP="00474E83">
      <w:pPr>
        <w:pStyle w:val="NoteLightbulb"/>
      </w:pPr>
      <w:r w:rsidRPr="005B17D3">
        <w:rPr>
          <w:b/>
        </w:rPr>
        <w:t>Note:</w:t>
      </w:r>
      <w:r w:rsidRPr="005B17D3">
        <w:t xml:space="preserve"> Regions refer to the four geographical regions of the country that are supported by a particular contractor.</w:t>
      </w:r>
    </w:p>
    <w:p w14:paraId="313AB1A7" w14:textId="3FF8643D" w:rsidR="00BE52CE" w:rsidRPr="005B17D3" w:rsidRDefault="00BE52CE" w:rsidP="00EF3896">
      <w:r w:rsidRPr="005B17D3">
        <w:t xml:space="preserve">. </w:t>
      </w:r>
    </w:p>
    <w:p w14:paraId="372A5FDD" w14:textId="5A74BF09" w:rsidR="002343B5" w:rsidRPr="005B17D3" w:rsidRDefault="002343B5" w:rsidP="00884662">
      <w:pPr>
        <w:pStyle w:val="ListParagraph"/>
        <w:numPr>
          <w:ilvl w:val="0"/>
          <w:numId w:val="154"/>
        </w:numPr>
        <w:ind w:left="720"/>
        <w:rPr>
          <w:rFonts w:ascii="Times New Roman" w:hAnsi="Times New Roman"/>
          <w:sz w:val="24"/>
        </w:rPr>
      </w:pPr>
      <w:r w:rsidRPr="005B17D3">
        <w:rPr>
          <w:rFonts w:ascii="Times New Roman" w:hAnsi="Times New Roman"/>
          <w:b/>
          <w:i/>
          <w:sz w:val="24"/>
        </w:rPr>
        <w:t>Regions Covered</w:t>
      </w:r>
      <w:r w:rsidRPr="005B17D3">
        <w:rPr>
          <w:rFonts w:ascii="Times New Roman" w:hAnsi="Times New Roman"/>
          <w:sz w:val="24"/>
        </w:rPr>
        <w:t xml:space="preserve"> is a list of available regions users can select single or multiple regions, including Region 1, Region 2, Region 3, Region 4, Region 5, and Region 6.</w:t>
      </w:r>
    </w:p>
    <w:p w14:paraId="437B74A6" w14:textId="77777777" w:rsidR="002343B5" w:rsidRPr="005B17D3" w:rsidRDefault="002343B5" w:rsidP="00EF3896"/>
    <w:p w14:paraId="33BE24BE" w14:textId="17DEF5A8" w:rsidR="00BE52CE" w:rsidRPr="005B17D3" w:rsidRDefault="00BE52CE" w:rsidP="00884662">
      <w:pPr>
        <w:pStyle w:val="ListParagraph"/>
        <w:numPr>
          <w:ilvl w:val="0"/>
          <w:numId w:val="153"/>
        </w:numPr>
        <w:rPr>
          <w:rFonts w:ascii="Times New Roman" w:hAnsi="Times New Roman"/>
          <w:sz w:val="24"/>
        </w:rPr>
      </w:pPr>
      <w:r w:rsidRPr="005B17D3">
        <w:rPr>
          <w:rFonts w:ascii="Times New Roman" w:hAnsi="Times New Roman"/>
          <w:b/>
          <w:i/>
          <w:sz w:val="24"/>
        </w:rPr>
        <w:t xml:space="preserve">CODE </w:t>
      </w:r>
      <w:r w:rsidRPr="005B17D3">
        <w:rPr>
          <w:rFonts w:ascii="Times New Roman" w:hAnsi="Times New Roman"/>
          <w:sz w:val="24"/>
        </w:rPr>
        <w:t>is a unique three letter code known to both ES and DAS. A header based on this three</w:t>
      </w:r>
      <w:r w:rsidR="00F36B7D" w:rsidRPr="005B17D3">
        <w:rPr>
          <w:rFonts w:ascii="Times New Roman" w:hAnsi="Times New Roman"/>
          <w:sz w:val="24"/>
        </w:rPr>
        <w:t>-</w:t>
      </w:r>
      <w:r w:rsidRPr="005B17D3">
        <w:rPr>
          <w:rFonts w:ascii="Times New Roman" w:hAnsi="Times New Roman"/>
          <w:sz w:val="24"/>
        </w:rPr>
        <w:t>letter code will be created to identify and map the contractors.</w:t>
      </w:r>
    </w:p>
    <w:p w14:paraId="20945508" w14:textId="77777777" w:rsidR="00BE52CE" w:rsidRPr="005B17D3" w:rsidRDefault="00BE52CE" w:rsidP="00EF3896"/>
    <w:p w14:paraId="758EDCBC" w14:textId="77777777" w:rsidR="00BE52CE" w:rsidRPr="005B17D3" w:rsidRDefault="00BE52CE" w:rsidP="00474E83">
      <w:pPr>
        <w:pStyle w:val="NoteLightbulb"/>
      </w:pPr>
      <w:r w:rsidRPr="005B17D3">
        <w:rPr>
          <w:b/>
        </w:rPr>
        <w:t>Note:</w:t>
      </w:r>
      <w:r w:rsidRPr="005B17D3">
        <w:t xml:space="preserve"> When editing an </w:t>
      </w:r>
      <w:r w:rsidRPr="005B17D3">
        <w:rPr>
          <w:u w:val="single"/>
        </w:rPr>
        <w:t>existing</w:t>
      </w:r>
      <w:r w:rsidRPr="005B17D3">
        <w:t xml:space="preserve"> Contractor, ES auto-populates the </w:t>
      </w:r>
      <w:r w:rsidRPr="005B17D3">
        <w:rPr>
          <w:b/>
        </w:rPr>
        <w:t xml:space="preserve">Start </w:t>
      </w:r>
      <w:r w:rsidRPr="005B17D3">
        <w:t xml:space="preserve">and </w:t>
      </w:r>
      <w:r w:rsidRPr="005B17D3">
        <w:rPr>
          <w:b/>
        </w:rPr>
        <w:t>End Date</w:t>
      </w:r>
      <w:r w:rsidRPr="005B17D3">
        <w:t xml:space="preserve"> fields.</w:t>
      </w:r>
    </w:p>
    <w:p w14:paraId="04B7076B" w14:textId="77777777" w:rsidR="00BE52CE" w:rsidRPr="005B17D3" w:rsidRDefault="00BE52CE" w:rsidP="00EF3896">
      <w:pPr>
        <w:ind w:left="360"/>
      </w:pPr>
    </w:p>
    <w:p w14:paraId="7CA455BB" w14:textId="77777777" w:rsidR="00BE52CE" w:rsidRPr="005B17D3" w:rsidRDefault="00BE52CE" w:rsidP="00EF3896">
      <w:pPr>
        <w:pStyle w:val="ListBull2"/>
        <w:ind w:left="720"/>
      </w:pPr>
      <w:r w:rsidRPr="005B17D3">
        <w:t xml:space="preserve">Click the </w:t>
      </w:r>
      <w:r w:rsidRPr="005B17D3">
        <w:rPr>
          <w:b/>
          <w:color w:val="000000" w:themeColor="text1"/>
        </w:rPr>
        <w:t>VIEW HISTORICAL CONTRACTOR INFO</w:t>
      </w:r>
      <w:r w:rsidRPr="005B17D3">
        <w:rPr>
          <w:color w:val="000000" w:themeColor="text1"/>
        </w:rPr>
        <w:t xml:space="preserve"> </w:t>
      </w:r>
      <w:r w:rsidRPr="005B17D3">
        <w:t xml:space="preserve">link to display the </w:t>
      </w:r>
      <w:r w:rsidRPr="005B17D3">
        <w:rPr>
          <w:i/>
        </w:rPr>
        <w:t>Contractor History</w:t>
      </w:r>
      <w:r w:rsidRPr="005B17D3">
        <w:t xml:space="preserve"> screen.</w:t>
      </w:r>
    </w:p>
    <w:p w14:paraId="4779DA2C" w14:textId="77777777" w:rsidR="00BE52CE" w:rsidRPr="005B17D3" w:rsidRDefault="00BE52CE" w:rsidP="00EF3896">
      <w:pPr>
        <w:pStyle w:val="ListBull2"/>
        <w:ind w:left="720"/>
      </w:pPr>
      <w:r w:rsidRPr="005B17D3">
        <w:t xml:space="preserve">Click the </w:t>
      </w:r>
      <w:r w:rsidRPr="005B17D3">
        <w:rPr>
          <w:b/>
        </w:rPr>
        <w:t>ADD</w:t>
      </w:r>
      <w:r w:rsidRPr="005B17D3">
        <w:t xml:space="preserve"> button to add a new Contractor record. </w:t>
      </w:r>
    </w:p>
    <w:p w14:paraId="28B3B1E9" w14:textId="77777777" w:rsidR="00BE52CE" w:rsidRPr="005B17D3" w:rsidRDefault="00BE52CE" w:rsidP="00EF3896">
      <w:pPr>
        <w:pStyle w:val="ListBull2"/>
        <w:ind w:left="720"/>
      </w:pPr>
      <w:r w:rsidRPr="005B17D3">
        <w:t xml:space="preserve">Click the </w:t>
      </w:r>
      <w:r w:rsidRPr="005B17D3">
        <w:rPr>
          <w:b/>
        </w:rPr>
        <w:t>Update</w:t>
      </w:r>
      <w:r w:rsidRPr="005B17D3">
        <w:t xml:space="preserve"> button when editing or modifying an existing record.</w:t>
      </w:r>
    </w:p>
    <w:p w14:paraId="10BD0F04" w14:textId="77777777" w:rsidR="00BE52CE" w:rsidRPr="005B17D3" w:rsidRDefault="00BE52CE" w:rsidP="00EF3896">
      <w:pPr>
        <w:pStyle w:val="ListBull2"/>
        <w:ind w:left="720"/>
      </w:pPr>
      <w:r w:rsidRPr="005B17D3">
        <w:t xml:space="preserve">Click the </w:t>
      </w:r>
      <w:r w:rsidRPr="005B17D3">
        <w:rPr>
          <w:b/>
        </w:rPr>
        <w:t>Cancel button to</w:t>
      </w:r>
      <w:r w:rsidRPr="005B17D3">
        <w:t xml:space="preserve"> stop a record from adding or updating according to the following rules: </w:t>
      </w:r>
    </w:p>
    <w:p w14:paraId="3FF5B7FD" w14:textId="77777777" w:rsidR="00BE52CE" w:rsidRPr="005B17D3" w:rsidRDefault="00BE52CE" w:rsidP="00EF3896">
      <w:pPr>
        <w:pStyle w:val="Caption"/>
      </w:pPr>
      <w:r w:rsidRPr="005B17D3">
        <w:t>Add or Edit CCN Contractor Functions</w:t>
      </w:r>
    </w:p>
    <w:tbl>
      <w:tblPr>
        <w:tblStyle w:val="TableGrid"/>
        <w:tblW w:w="0" w:type="auto"/>
        <w:tblInd w:w="360" w:type="dxa"/>
        <w:tblLook w:val="04A0" w:firstRow="1" w:lastRow="0" w:firstColumn="1" w:lastColumn="0" w:noHBand="0" w:noVBand="1"/>
        <w:tblDescription w:val="If/Then table describing the Add or Edit CCN Contractor screen regarding each function"/>
      </w:tblPr>
      <w:tblGrid>
        <w:gridCol w:w="4474"/>
        <w:gridCol w:w="4516"/>
      </w:tblGrid>
      <w:tr w:rsidR="00BE52CE" w:rsidRPr="005B17D3" w14:paraId="0F7CB5C2" w14:textId="77777777" w:rsidTr="003875C7">
        <w:trPr>
          <w:tblHeader/>
        </w:trPr>
        <w:tc>
          <w:tcPr>
            <w:tcW w:w="4600" w:type="dxa"/>
            <w:shd w:val="clear" w:color="auto" w:fill="D9E2F3" w:themeFill="accent1" w:themeFillTint="33"/>
          </w:tcPr>
          <w:p w14:paraId="50A02CD7" w14:textId="33AEF92D" w:rsidR="00BE52CE" w:rsidRPr="005B17D3" w:rsidRDefault="00BE52CE" w:rsidP="00EF3896">
            <w:pPr>
              <w:rPr>
                <w:b/>
              </w:rPr>
            </w:pPr>
            <w:r w:rsidRPr="005B17D3">
              <w:rPr>
                <w:b/>
              </w:rPr>
              <w:t>If</w:t>
            </w:r>
            <w:r w:rsidR="00911305" w:rsidRPr="005B17D3">
              <w:rPr>
                <w:b/>
              </w:rPr>
              <w:t xml:space="preserve"> the</w:t>
            </w:r>
          </w:p>
        </w:tc>
        <w:tc>
          <w:tcPr>
            <w:tcW w:w="4616" w:type="dxa"/>
            <w:shd w:val="clear" w:color="auto" w:fill="D9E2F3" w:themeFill="accent1" w:themeFillTint="33"/>
          </w:tcPr>
          <w:p w14:paraId="2BE51C55" w14:textId="77777777" w:rsidR="00BE52CE" w:rsidRPr="005B17D3" w:rsidRDefault="00BE52CE" w:rsidP="00EF3896">
            <w:pPr>
              <w:rPr>
                <w:b/>
              </w:rPr>
            </w:pPr>
            <w:r w:rsidRPr="005B17D3">
              <w:rPr>
                <w:b/>
              </w:rPr>
              <w:t>Then</w:t>
            </w:r>
          </w:p>
        </w:tc>
      </w:tr>
      <w:tr w:rsidR="00BE52CE" w:rsidRPr="005B17D3" w14:paraId="7ED2961D" w14:textId="77777777" w:rsidTr="003875C7">
        <w:trPr>
          <w:tblHeader/>
        </w:trPr>
        <w:tc>
          <w:tcPr>
            <w:tcW w:w="4600" w:type="dxa"/>
          </w:tcPr>
          <w:p w14:paraId="3E5594E4" w14:textId="081C2C8C" w:rsidR="00BE52CE" w:rsidRPr="005B17D3" w:rsidRDefault="00BE52CE" w:rsidP="00EF3896">
            <w:r w:rsidRPr="005B17D3">
              <w:rPr>
                <w:b/>
              </w:rPr>
              <w:t>End Date</w:t>
            </w:r>
            <w:r w:rsidRPr="005B17D3">
              <w:t xml:space="preserve"> is in the future or on the same day as the </w:t>
            </w:r>
            <w:r w:rsidRPr="005B17D3">
              <w:rPr>
                <w:b/>
              </w:rPr>
              <w:t>Start Date</w:t>
            </w:r>
          </w:p>
        </w:tc>
        <w:tc>
          <w:tcPr>
            <w:tcW w:w="4616" w:type="dxa"/>
          </w:tcPr>
          <w:p w14:paraId="743DB841" w14:textId="77777777" w:rsidR="00BE52CE" w:rsidRPr="005B17D3" w:rsidRDefault="00BE52CE" w:rsidP="00EF3896">
            <w:r w:rsidRPr="005B17D3">
              <w:t xml:space="preserve">The </w:t>
            </w:r>
            <w:r w:rsidRPr="005B17D3">
              <w:rPr>
                <w:b/>
              </w:rPr>
              <w:t>Add</w:t>
            </w:r>
            <w:r w:rsidRPr="005B17D3">
              <w:t xml:space="preserve"> (or </w:t>
            </w:r>
            <w:r w:rsidRPr="005B17D3">
              <w:rPr>
                <w:b/>
              </w:rPr>
              <w:t>Update</w:t>
            </w:r>
            <w:r w:rsidRPr="005B17D3">
              <w:t xml:space="preserve">) button validates all required fields, as well as validates that the Start and End Dates do not overlap any other Contractors that may have the same regions set. </w:t>
            </w:r>
          </w:p>
        </w:tc>
      </w:tr>
      <w:tr w:rsidR="00BE52CE" w:rsidRPr="005B17D3" w14:paraId="2B40ACD8" w14:textId="77777777" w:rsidTr="003875C7">
        <w:trPr>
          <w:tblHeader/>
        </w:trPr>
        <w:tc>
          <w:tcPr>
            <w:tcW w:w="4600" w:type="dxa"/>
          </w:tcPr>
          <w:p w14:paraId="6FD5C427" w14:textId="4A63D68F" w:rsidR="00BE52CE" w:rsidRPr="005B17D3" w:rsidRDefault="00BE52CE" w:rsidP="00EF3896">
            <w:r w:rsidRPr="005B17D3">
              <w:t>Overlap Validation fails</w:t>
            </w:r>
          </w:p>
        </w:tc>
        <w:tc>
          <w:tcPr>
            <w:tcW w:w="4616" w:type="dxa"/>
          </w:tcPr>
          <w:p w14:paraId="76D3027A" w14:textId="77777777" w:rsidR="00BE52CE" w:rsidRPr="005B17D3" w:rsidRDefault="00BE52CE" w:rsidP="00EF3896">
            <w:r w:rsidRPr="005B17D3">
              <w:t xml:space="preserve">ES displays the following error message: </w:t>
            </w:r>
          </w:p>
          <w:p w14:paraId="1812FB55" w14:textId="77777777" w:rsidR="00BE52CE" w:rsidRPr="005B17D3" w:rsidRDefault="00BE52CE" w:rsidP="00EF3896">
            <w:r w:rsidRPr="005B17D3">
              <w:rPr>
                <w:i/>
              </w:rPr>
              <w:t>“A selected region has already been assigned to a different Contractor.”</w:t>
            </w:r>
          </w:p>
        </w:tc>
      </w:tr>
      <w:tr w:rsidR="00BE52CE" w:rsidRPr="005B17D3" w14:paraId="1E3DC54E" w14:textId="77777777" w:rsidTr="003875C7">
        <w:trPr>
          <w:tblHeader/>
        </w:trPr>
        <w:tc>
          <w:tcPr>
            <w:tcW w:w="4600" w:type="dxa"/>
          </w:tcPr>
          <w:p w14:paraId="6B33A073" w14:textId="4D3D5110" w:rsidR="00BE52CE" w:rsidRPr="005B17D3" w:rsidRDefault="00BE52CE" w:rsidP="00EF3896">
            <w:r w:rsidRPr="005B17D3">
              <w:t>Saved record is not active</w:t>
            </w:r>
          </w:p>
        </w:tc>
        <w:tc>
          <w:tcPr>
            <w:tcW w:w="4616" w:type="dxa"/>
          </w:tcPr>
          <w:p w14:paraId="369F4EA5" w14:textId="46F3A518" w:rsidR="00BE52CE" w:rsidRPr="005B17D3" w:rsidRDefault="00BE52CE" w:rsidP="00EF3896">
            <w:r w:rsidRPr="005B17D3">
              <w:t>The region validation is not performed</w:t>
            </w:r>
            <w:r w:rsidR="007B4B16" w:rsidRPr="005B17D3">
              <w:t>,</w:t>
            </w:r>
            <w:r w:rsidRPr="005B17D3">
              <w:t xml:space="preserve"> and the required field validation continues to be performed.</w:t>
            </w:r>
          </w:p>
          <w:p w14:paraId="1898D4F4" w14:textId="77777777" w:rsidR="00BE52CE" w:rsidRPr="005B17D3" w:rsidRDefault="00BE52CE" w:rsidP="00EF3896"/>
          <w:p w14:paraId="3A2E5348" w14:textId="77777777" w:rsidR="00BE52CE" w:rsidRPr="005B17D3" w:rsidRDefault="00BE52CE" w:rsidP="00474E83">
            <w:pPr>
              <w:pStyle w:val="NoteLightbulb"/>
            </w:pPr>
            <w:r w:rsidRPr="005B17D3">
              <w:rPr>
                <w:b/>
              </w:rPr>
              <w:t>Note:</w:t>
            </w:r>
            <w:r w:rsidRPr="005B17D3">
              <w:t xml:space="preserve"> ES saves to a change log, the updated fields, the date/time of the change, and the user who performed the update.</w:t>
            </w:r>
          </w:p>
        </w:tc>
      </w:tr>
      <w:tr w:rsidR="00BE52CE" w:rsidRPr="005B17D3" w14:paraId="7D7E9B2B" w14:textId="77777777" w:rsidTr="003875C7">
        <w:trPr>
          <w:tblHeader/>
        </w:trPr>
        <w:tc>
          <w:tcPr>
            <w:tcW w:w="4600" w:type="dxa"/>
          </w:tcPr>
          <w:p w14:paraId="42C6F423" w14:textId="6EC12701" w:rsidR="00BE52CE" w:rsidRPr="005B17D3" w:rsidRDefault="00911305" w:rsidP="00EF3896">
            <w:r w:rsidRPr="005B17D3">
              <w:t>R</w:t>
            </w:r>
            <w:r w:rsidR="00BE52CE" w:rsidRPr="005B17D3">
              <w:t>equired fields are not entered</w:t>
            </w:r>
          </w:p>
        </w:tc>
        <w:tc>
          <w:tcPr>
            <w:tcW w:w="4616" w:type="dxa"/>
          </w:tcPr>
          <w:p w14:paraId="6590C265" w14:textId="77777777" w:rsidR="00BE52CE" w:rsidRPr="005B17D3" w:rsidRDefault="00BE52CE" w:rsidP="00EF3896">
            <w:r w:rsidRPr="005B17D3">
              <w:t>ES displays the standard error message regarding missing required fields.</w:t>
            </w:r>
          </w:p>
        </w:tc>
      </w:tr>
    </w:tbl>
    <w:p w14:paraId="7D13B1D6" w14:textId="500A001F" w:rsidR="00BE52CE" w:rsidRPr="005B17D3" w:rsidRDefault="00BE52CE" w:rsidP="00EF3896"/>
    <w:p w14:paraId="2AB3932F" w14:textId="77777777" w:rsidR="00E72774" w:rsidRPr="005B17D3" w:rsidRDefault="00E72774" w:rsidP="00EF3896"/>
    <w:p w14:paraId="779A4A43" w14:textId="419CC000" w:rsidR="00BE52CE" w:rsidRPr="005B17D3" w:rsidRDefault="0081113B" w:rsidP="00EF3896">
      <w:pPr>
        <w:pStyle w:val="Heading1"/>
      </w:pPr>
      <w:bookmarkStart w:id="977" w:name="_Toc31622247"/>
      <w:r w:rsidRPr="005B17D3">
        <w:t>Person Search</w:t>
      </w:r>
      <w:r w:rsidR="00BE52CE" w:rsidRPr="005B17D3">
        <w:t xml:space="preserve"> Tabs</w:t>
      </w:r>
      <w:bookmarkEnd w:id="945"/>
      <w:bookmarkEnd w:id="967"/>
      <w:bookmarkEnd w:id="968"/>
      <w:bookmarkEnd w:id="969"/>
      <w:bookmarkEnd w:id="970"/>
      <w:bookmarkEnd w:id="977"/>
    </w:p>
    <w:p w14:paraId="751FDF5A" w14:textId="554CFD73" w:rsidR="00BE52CE" w:rsidRPr="005B17D3" w:rsidRDefault="00BE52CE" w:rsidP="00EF3896">
      <w:pPr>
        <w:pStyle w:val="BodyText"/>
      </w:pPr>
      <w:r w:rsidRPr="005B17D3">
        <w:rPr>
          <w:noProof/>
        </w:rPr>
        <w:drawing>
          <wp:inline distT="0" distB="0" distL="0" distR="0" wp14:anchorId="11694BD3" wp14:editId="0F8E8764">
            <wp:extent cx="5943600" cy="205105"/>
            <wp:effectExtent l="0" t="0" r="0" b="4445"/>
            <wp:docPr id="1412" name="Picture 1412" descr="ES Tab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943600" cy="205105"/>
                    </a:xfrm>
                    <a:prstGeom prst="rect">
                      <a:avLst/>
                    </a:prstGeom>
                  </pic:spPr>
                </pic:pic>
              </a:graphicData>
            </a:graphic>
          </wp:inline>
        </w:drawing>
      </w:r>
    </w:p>
    <w:p w14:paraId="05A3FFD2" w14:textId="77777777" w:rsidR="00E72774" w:rsidRPr="005B17D3" w:rsidRDefault="00E72774" w:rsidP="00EF3896">
      <w:pPr>
        <w:pStyle w:val="BodyText"/>
      </w:pPr>
    </w:p>
    <w:p w14:paraId="3A103B7C" w14:textId="57A266ED" w:rsidR="00B14F51" w:rsidRPr="005B17D3" w:rsidRDefault="00BE52CE" w:rsidP="00EF3896">
      <w:pPr>
        <w:pStyle w:val="Heading2"/>
      </w:pPr>
      <w:bookmarkStart w:id="978" w:name="Overview"/>
      <w:bookmarkStart w:id="979" w:name="_Toc289864805"/>
      <w:bookmarkStart w:id="980" w:name="_Toc31622248"/>
      <w:bookmarkStart w:id="981" w:name="_Toc394920806"/>
      <w:bookmarkStart w:id="982" w:name="_Toc406571142"/>
      <w:bookmarkStart w:id="983" w:name="_Toc478746571"/>
      <w:bookmarkStart w:id="984" w:name="_Toc482888501"/>
      <w:bookmarkEnd w:id="978"/>
      <w:r w:rsidRPr="005B17D3">
        <w:t>Overview</w:t>
      </w:r>
      <w:bookmarkEnd w:id="979"/>
      <w:bookmarkEnd w:id="980"/>
      <w:r w:rsidRPr="005B17D3">
        <w:t xml:space="preserve"> </w:t>
      </w:r>
      <w:bookmarkEnd w:id="981"/>
      <w:bookmarkEnd w:id="982"/>
      <w:bookmarkEnd w:id="983"/>
      <w:bookmarkEnd w:id="984"/>
    </w:p>
    <w:p w14:paraId="3FD6F833" w14:textId="4DF10271" w:rsidR="00BE52CE" w:rsidRPr="005B17D3" w:rsidRDefault="00BE52CE" w:rsidP="00EF3896">
      <w:pPr>
        <w:pStyle w:val="BodyText"/>
      </w:pPr>
      <w:r w:rsidRPr="005B17D3">
        <w:rPr>
          <w:b/>
        </w:rPr>
        <w:t>Add a Person</w:t>
      </w:r>
      <w:r w:rsidRPr="005B17D3">
        <w:t xml:space="preserve"> only </w:t>
      </w:r>
      <w:r w:rsidR="00A77AE5" w:rsidRPr="005B17D3">
        <w:t xml:space="preserve">displays </w:t>
      </w:r>
      <w:r w:rsidRPr="005B17D3">
        <w:t>when adding a person during registration</w:t>
      </w:r>
      <w:r w:rsidR="007C6D66" w:rsidRPr="005B17D3">
        <w:t>.</w:t>
      </w:r>
    </w:p>
    <w:p w14:paraId="31F78297" w14:textId="77777777" w:rsidR="00F0786A" w:rsidRPr="005B17D3" w:rsidRDefault="00F0786A" w:rsidP="00EF3896">
      <w:pPr>
        <w:pStyle w:val="BodyText"/>
      </w:pPr>
    </w:p>
    <w:p w14:paraId="34FC9864" w14:textId="34F59F67" w:rsidR="00BE52CE" w:rsidRPr="005B17D3" w:rsidRDefault="00F0786A" w:rsidP="00EF3896">
      <w:pPr>
        <w:pStyle w:val="BodyText"/>
      </w:pPr>
      <w:r w:rsidRPr="005B17D3">
        <w:rPr>
          <w:noProof/>
        </w:rPr>
        <w:drawing>
          <wp:inline distT="0" distB="0" distL="0" distR="0" wp14:anchorId="58000B89" wp14:editId="1A135527">
            <wp:extent cx="5943600" cy="2444750"/>
            <wp:effectExtent l="0" t="0" r="0" b="0"/>
            <wp:docPr id="1487" name="Picture 1487" descr="Screen shot of the Overview screen. On this screen, users can view the beneficiary's current information such as their eligibility, Community Care outcome, mailing address, financial assessment,  enrollment date, date of death, handbook communication, documents, and current number of VHA profil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2444750"/>
                    </a:xfrm>
                    <a:prstGeom prst="rect">
                      <a:avLst/>
                    </a:prstGeom>
                  </pic:spPr>
                </pic:pic>
              </a:graphicData>
            </a:graphic>
          </wp:inline>
        </w:drawing>
      </w:r>
    </w:p>
    <w:p w14:paraId="596F0254" w14:textId="11FC2F3C" w:rsidR="00BE52CE" w:rsidRPr="005B17D3" w:rsidRDefault="00BE52CE" w:rsidP="00EF3896">
      <w:pPr>
        <w:pStyle w:val="Caption"/>
      </w:pPr>
      <w:bookmarkStart w:id="985" w:name="_Toc31622409"/>
      <w:r w:rsidRPr="005B17D3">
        <w:t xml:space="preserve">Figure </w:t>
      </w:r>
      <w:r w:rsidRPr="005B17D3">
        <w:rPr>
          <w:noProof/>
        </w:rPr>
        <w:fldChar w:fldCharType="begin"/>
      </w:r>
      <w:r w:rsidRPr="005B17D3">
        <w:rPr>
          <w:noProof/>
        </w:rPr>
        <w:instrText xml:space="preserve"> SEQ Figure \* ARABIC </w:instrText>
      </w:r>
      <w:r w:rsidRPr="005B17D3">
        <w:rPr>
          <w:noProof/>
        </w:rPr>
        <w:fldChar w:fldCharType="separate"/>
      </w:r>
      <w:r w:rsidR="00C2105F" w:rsidRPr="005B17D3">
        <w:rPr>
          <w:noProof/>
        </w:rPr>
        <w:t>52</w:t>
      </w:r>
      <w:r w:rsidRPr="005B17D3">
        <w:rPr>
          <w:noProof/>
        </w:rPr>
        <w:fldChar w:fldCharType="end"/>
      </w:r>
      <w:r w:rsidRPr="005B17D3">
        <w:t xml:space="preserve">: </w:t>
      </w:r>
      <w:r w:rsidRPr="005B17D3">
        <w:rPr>
          <w:noProof/>
        </w:rPr>
        <w:t>Overview</w:t>
      </w:r>
      <w:bookmarkEnd w:id="985"/>
    </w:p>
    <w:p w14:paraId="4370B3F7" w14:textId="77777777" w:rsidR="00F82509" w:rsidRPr="005B17D3" w:rsidRDefault="00F82509" w:rsidP="00EF3896">
      <w:pPr>
        <w:pStyle w:val="BodyText"/>
      </w:pPr>
    </w:p>
    <w:p w14:paraId="651C10E9" w14:textId="4BCB7DA2" w:rsidR="00BE52CE" w:rsidRPr="005B17D3" w:rsidRDefault="00BE52CE" w:rsidP="00EF3896">
      <w:pPr>
        <w:pStyle w:val="BodyText"/>
      </w:pPr>
      <w:r w:rsidRPr="005B17D3">
        <w:t xml:space="preserve">The </w:t>
      </w:r>
      <w:r w:rsidRPr="005B17D3">
        <w:rPr>
          <w:b/>
        </w:rPr>
        <w:t>Overview</w:t>
      </w:r>
      <w:r w:rsidR="004D2DDF" w:rsidRPr="005B17D3">
        <w:rPr>
          <w:b/>
        </w:rPr>
        <w:t xml:space="preserve"> </w:t>
      </w:r>
      <w:r w:rsidRPr="005B17D3">
        <w:t>tab gives users an overview of the beneficiary's current information on file.</w:t>
      </w:r>
      <w:r w:rsidR="00C96A83" w:rsidRPr="005B17D3">
        <w:t xml:space="preserve"> From this screen the user may:</w:t>
      </w:r>
    </w:p>
    <w:p w14:paraId="4D6FA35E" w14:textId="77777777" w:rsidR="00554238" w:rsidRPr="005B17D3" w:rsidRDefault="00554238" w:rsidP="00EF3896">
      <w:pPr>
        <w:pStyle w:val="BodyText"/>
      </w:pPr>
    </w:p>
    <w:tbl>
      <w:tblPr>
        <w:tblStyle w:val="TableGrid"/>
        <w:tblpPr w:leftFromText="180" w:rightFromText="180" w:vertAnchor="text" w:tblpY="1"/>
        <w:tblOverlap w:val="never"/>
        <w:tblW w:w="0" w:type="auto"/>
        <w:tblLook w:val="04A0" w:firstRow="1" w:lastRow="0" w:firstColumn="1" w:lastColumn="0" w:noHBand="0" w:noVBand="1"/>
        <w:tblDescription w:val="Link definitions on the Overview tab screen"/>
      </w:tblPr>
      <w:tblGrid>
        <w:gridCol w:w="4686"/>
        <w:gridCol w:w="4664"/>
      </w:tblGrid>
      <w:tr w:rsidR="00C009BC" w:rsidRPr="005B17D3" w14:paraId="1E4D4081" w14:textId="77777777" w:rsidTr="0043016D">
        <w:trPr>
          <w:tblHeader/>
        </w:trPr>
        <w:tc>
          <w:tcPr>
            <w:tcW w:w="9350" w:type="dxa"/>
            <w:gridSpan w:val="2"/>
            <w:shd w:val="clear" w:color="auto" w:fill="D9E2F3" w:themeFill="accent1" w:themeFillTint="33"/>
          </w:tcPr>
          <w:p w14:paraId="00C19A68" w14:textId="04A6B5DD" w:rsidR="00C009BC" w:rsidRPr="005B17D3" w:rsidRDefault="00EB7056" w:rsidP="0043016D">
            <w:pPr>
              <w:pStyle w:val="BodyTextBullet2"/>
              <w:jc w:val="center"/>
              <w:rPr>
                <w:rStyle w:val="Emphasis"/>
                <w:rFonts w:ascii="Arial" w:hAnsi="Arial" w:cs="Arial"/>
                <w:b/>
                <w:i w:val="0"/>
                <w:iCs w:val="0"/>
                <w:color w:val="0000FF"/>
                <w:sz w:val="22"/>
                <w:szCs w:val="22"/>
              </w:rPr>
            </w:pPr>
            <w:r w:rsidRPr="005B17D3">
              <w:rPr>
                <w:rFonts w:ascii="Arial" w:hAnsi="Arial" w:cs="Arial"/>
                <w:b/>
                <w:sz w:val="22"/>
                <w:szCs w:val="22"/>
              </w:rPr>
              <w:t>Overview</w:t>
            </w:r>
          </w:p>
        </w:tc>
      </w:tr>
      <w:tr w:rsidR="00E903CF" w:rsidRPr="005B17D3" w14:paraId="2CC7EAB3" w14:textId="77777777" w:rsidTr="0043016D">
        <w:tc>
          <w:tcPr>
            <w:tcW w:w="4675" w:type="dxa"/>
          </w:tcPr>
          <w:p w14:paraId="14B05B9A" w14:textId="77777777" w:rsidR="00BE52CE" w:rsidRPr="005B17D3" w:rsidRDefault="00BE52CE" w:rsidP="0043016D">
            <w:pPr>
              <w:pStyle w:val="BodyTextBullet2"/>
              <w:rPr>
                <w:rStyle w:val="Expandingtext"/>
                <w:b/>
                <w:color w:val="0000FF"/>
              </w:rPr>
            </w:pPr>
            <w:r w:rsidRPr="005B17D3">
              <w:rPr>
                <w:rStyle w:val="Emphasis"/>
                <w:b/>
                <w:bCs w:val="0"/>
                <w:i w:val="0"/>
                <w:iCs w:val="0"/>
                <w:color w:val="000000" w:themeColor="text1"/>
              </w:rPr>
              <w:t xml:space="preserve">Update Current </w:t>
            </w:r>
            <w:r w:rsidRPr="005B17D3">
              <w:rPr>
                <w:b/>
              </w:rPr>
              <w:t>Eligibility</w:t>
            </w:r>
            <w:r w:rsidRPr="005B17D3">
              <w:rPr>
                <w:b/>
              </w:rPr>
              <w:fldChar w:fldCharType="begin"/>
            </w:r>
            <w:r w:rsidRPr="005B17D3">
              <w:rPr>
                <w:b/>
              </w:rPr>
              <w:instrText xml:space="preserve"> XE "Eligibility:Update Current" </w:instrText>
            </w:r>
            <w:r w:rsidRPr="005B17D3">
              <w:rPr>
                <w:b/>
              </w:rPr>
              <w:fldChar w:fldCharType="end"/>
            </w:r>
            <w:r w:rsidRPr="005B17D3">
              <w:rPr>
                <w:rStyle w:val="Expandingtext"/>
                <w:b/>
                <w:bCs w:val="0"/>
                <w:color w:val="0000FF"/>
              </w:rPr>
              <w:t xml:space="preserve"> </w:t>
            </w:r>
          </w:p>
          <w:p w14:paraId="36656F57" w14:textId="77777777" w:rsidR="000A6689" w:rsidRPr="005B17D3" w:rsidRDefault="00BE52CE" w:rsidP="0043016D">
            <w:pPr>
              <w:pStyle w:val="BodyTextBullet2"/>
              <w:rPr>
                <w:rStyle w:val="Expandingtext"/>
              </w:rPr>
            </w:pPr>
            <w:r w:rsidRPr="005B17D3">
              <w:rPr>
                <w:rStyle w:val="Expandingtext"/>
              </w:rPr>
              <w:t xml:space="preserve">Clicking the </w:t>
            </w:r>
            <w:r w:rsidRPr="005B17D3">
              <w:rPr>
                <w:rStyle w:val="Expandingtext"/>
                <w:b/>
                <w:color w:val="000000" w:themeColor="text1"/>
              </w:rPr>
              <w:t>Update Current Eligibility</w:t>
            </w:r>
            <w:r w:rsidRPr="005B17D3">
              <w:rPr>
                <w:rStyle w:val="Expandingtext"/>
                <w:color w:val="000000" w:themeColor="text1"/>
              </w:rPr>
              <w:t xml:space="preserve"> </w:t>
            </w:r>
            <w:r w:rsidRPr="005B17D3">
              <w:rPr>
                <w:rStyle w:val="Expandingtext"/>
              </w:rPr>
              <w:t>link allows users</w:t>
            </w:r>
            <w:r w:rsidRPr="005B17D3">
              <w:rPr>
                <w:rStyle w:val="Expandingtext"/>
              </w:rPr>
              <w:fldChar w:fldCharType="begin"/>
            </w:r>
            <w:r w:rsidRPr="005B17D3">
              <w:instrText xml:space="preserve"> XE "</w:instrText>
            </w:r>
            <w:r w:rsidRPr="005B17D3">
              <w:rPr>
                <w:rStyle w:val="Expandingtext"/>
              </w:rPr>
              <w:instrText>User:</w:instrText>
            </w:r>
            <w:r w:rsidRPr="005B17D3">
              <w:instrText xml:space="preserve">Tabs:Overview:update Current Eligibility" </w:instrText>
            </w:r>
            <w:r w:rsidRPr="005B17D3">
              <w:rPr>
                <w:rStyle w:val="Expandingtext"/>
              </w:rPr>
              <w:fldChar w:fldCharType="end"/>
            </w:r>
            <w:r w:rsidRPr="005B17D3">
              <w:rPr>
                <w:rStyle w:val="Expandingtext"/>
              </w:rPr>
              <w:t xml:space="preserve"> to edit current eligibility information for the beneficiary</w:t>
            </w:r>
            <w:r w:rsidR="000A6689" w:rsidRPr="005B17D3">
              <w:rPr>
                <w:rStyle w:val="Expandingtext"/>
              </w:rPr>
              <w:t>.</w:t>
            </w:r>
          </w:p>
          <w:p w14:paraId="056ED746" w14:textId="4DF5AB1E" w:rsidR="00BD654A" w:rsidRPr="005B17D3" w:rsidRDefault="00BD654A" w:rsidP="0043016D">
            <w:pPr>
              <w:pStyle w:val="BodyTextBullet2"/>
              <w:rPr>
                <w:rStyle w:val="Expandingtext"/>
              </w:rPr>
            </w:pPr>
            <w:r w:rsidRPr="005B17D3">
              <w:rPr>
                <w:rStyle w:val="Expandingtext"/>
              </w:rPr>
              <w:t xml:space="preserve">Displays the </w:t>
            </w:r>
            <w:r w:rsidR="00C0209E" w:rsidRPr="005B17D3">
              <w:rPr>
                <w:rStyle w:val="Expandingtext"/>
              </w:rPr>
              <w:t>Service Connected</w:t>
            </w:r>
            <w:r w:rsidRPr="005B17D3">
              <w:rPr>
                <w:rStyle w:val="Expandingtext"/>
              </w:rPr>
              <w:t xml:space="preserve"> percentage</w:t>
            </w:r>
            <w:r w:rsidR="00792394" w:rsidRPr="005B17D3">
              <w:rPr>
                <w:rStyle w:val="Expandingtext"/>
              </w:rPr>
              <w:t>, the percentage of disability attrib</w:t>
            </w:r>
            <w:r w:rsidR="009B1752" w:rsidRPr="005B17D3">
              <w:rPr>
                <w:rStyle w:val="Expandingtext"/>
              </w:rPr>
              <w:t>ut</w:t>
            </w:r>
            <w:r w:rsidR="00792394" w:rsidRPr="005B17D3">
              <w:rPr>
                <w:rStyle w:val="Expandingtext"/>
              </w:rPr>
              <w:t>ed to injury or disease received or aggravated during active military service.</w:t>
            </w:r>
          </w:p>
          <w:p w14:paraId="4CB6CD8B" w14:textId="6F5C8BCB" w:rsidR="00BE52CE" w:rsidRPr="005B17D3" w:rsidRDefault="000A6689" w:rsidP="0043016D">
            <w:pPr>
              <w:pStyle w:val="BodyTextBullet2"/>
            </w:pPr>
            <w:r w:rsidRPr="005B17D3">
              <w:rPr>
                <w:rStyle w:val="Expandingtext"/>
              </w:rPr>
              <w:t>Displays the snapshot of the beneficiary’s eligibility</w:t>
            </w:r>
            <w:r w:rsidR="00BD654A" w:rsidRPr="005B17D3">
              <w:rPr>
                <w:rStyle w:val="Expandingtext"/>
              </w:rPr>
              <w:t xml:space="preserve"> as well as their primary and secondary eligibility code</w:t>
            </w:r>
            <w:r w:rsidR="00BE52CE" w:rsidRPr="005B17D3">
              <w:rPr>
                <w:rStyle w:val="Expandingtext"/>
              </w:rPr>
              <w:t xml:space="preserve">. </w:t>
            </w:r>
          </w:p>
          <w:p w14:paraId="1B6BB4C5" w14:textId="4E833513" w:rsidR="005F6685" w:rsidRPr="005B17D3" w:rsidRDefault="00B77EE5" w:rsidP="0043016D">
            <w:r w:rsidRPr="005B17D3">
              <w:t xml:space="preserve">Displays the number of </w:t>
            </w:r>
            <w:r w:rsidR="0075062E" w:rsidRPr="005B17D3">
              <w:t xml:space="preserve"> </w:t>
            </w:r>
            <w:r w:rsidR="00C8303E" w:rsidRPr="005B17D3">
              <w:t>V</w:t>
            </w:r>
            <w:r w:rsidR="00022A21" w:rsidRPr="005B17D3">
              <w:t>HAPs</w:t>
            </w:r>
            <w:r w:rsidR="00C8303E" w:rsidRPr="005B17D3">
              <w:t xml:space="preserve"> as of October 2019) </w:t>
            </w:r>
            <w:r w:rsidRPr="005B17D3">
              <w:t xml:space="preserve">assigned to the </w:t>
            </w:r>
            <w:r w:rsidR="006204FA" w:rsidRPr="005B17D3">
              <w:t>Veterans</w:t>
            </w:r>
            <w:r w:rsidRPr="005B17D3">
              <w:t xml:space="preserve"> profile.</w:t>
            </w:r>
            <w:r w:rsidR="00A303F5" w:rsidRPr="005B17D3">
              <w:t xml:space="preserve"> </w:t>
            </w:r>
          </w:p>
          <w:p w14:paraId="2B92A16F" w14:textId="6B69151B" w:rsidR="00CE367C" w:rsidRPr="005B17D3" w:rsidRDefault="00A303F5" w:rsidP="0043016D">
            <w:pPr>
              <w:pStyle w:val="BodyTextBullet2"/>
              <w:rPr>
                <w:shd w:val="clear" w:color="auto" w:fill="FFFFFF"/>
              </w:rPr>
            </w:pPr>
            <w:r w:rsidRPr="005B17D3">
              <w:rPr>
                <w:shd w:val="clear" w:color="auto" w:fill="FFFFFF"/>
              </w:rPr>
              <w:t xml:space="preserve">A </w:t>
            </w:r>
            <w:r w:rsidR="0075062E" w:rsidRPr="005B17D3">
              <w:rPr>
                <w:color w:val="auto"/>
              </w:rPr>
              <w:t xml:space="preserve"> </w:t>
            </w:r>
            <w:r w:rsidR="00022A21" w:rsidRPr="005B17D3">
              <w:rPr>
                <w:b/>
                <w:color w:val="auto"/>
              </w:rPr>
              <w:t>VHA Profile</w:t>
            </w:r>
            <w:r w:rsidRPr="005B17D3">
              <w:rPr>
                <w:b/>
                <w:shd w:val="clear" w:color="auto" w:fill="FFFFFF"/>
              </w:rPr>
              <w:t>s</w:t>
            </w:r>
            <w:r w:rsidRPr="005B17D3">
              <w:rPr>
                <w:shd w:val="clear" w:color="auto" w:fill="FFFFFF"/>
              </w:rPr>
              <w:t xml:space="preserve"> link</w:t>
            </w:r>
            <w:r w:rsidR="00E903CF" w:rsidRPr="005B17D3">
              <w:rPr>
                <w:shd w:val="clear" w:color="auto" w:fill="FFFFFF"/>
              </w:rPr>
              <w:t xml:space="preserve"> </w:t>
            </w:r>
            <w:r w:rsidRPr="005B17D3">
              <w:rPr>
                <w:shd w:val="clear" w:color="auto" w:fill="FFFFFF"/>
              </w:rPr>
              <w:t xml:space="preserve">displays on the </w:t>
            </w:r>
            <w:r w:rsidRPr="005B17D3">
              <w:rPr>
                <w:b/>
                <w:shd w:val="clear" w:color="auto" w:fill="FFFFFF"/>
              </w:rPr>
              <w:t xml:space="preserve">Update Current Eligibility </w:t>
            </w:r>
            <w:r w:rsidRPr="005B17D3">
              <w:rPr>
                <w:shd w:val="clear" w:color="auto" w:fill="FFFFFF"/>
              </w:rPr>
              <w:t xml:space="preserve">panel on the </w:t>
            </w:r>
            <w:r w:rsidRPr="005B17D3">
              <w:rPr>
                <w:b/>
                <w:shd w:val="clear" w:color="auto" w:fill="FFFFFF"/>
              </w:rPr>
              <w:t>Overview</w:t>
            </w:r>
            <w:r w:rsidRPr="005B17D3">
              <w:rPr>
                <w:shd w:val="clear" w:color="auto" w:fill="FFFFFF"/>
              </w:rPr>
              <w:t xml:space="preserve"> screen. Clicking the link takes the user to </w:t>
            </w:r>
            <w:r w:rsidR="0075062E" w:rsidRPr="005B17D3">
              <w:rPr>
                <w:color w:val="auto"/>
              </w:rPr>
              <w:t xml:space="preserve"> </w:t>
            </w:r>
            <w:r w:rsidR="005D7C54" w:rsidRPr="005B17D3">
              <w:rPr>
                <w:color w:val="auto"/>
              </w:rPr>
              <w:t xml:space="preserve">the </w:t>
            </w:r>
            <w:r w:rsidR="00022A21" w:rsidRPr="005B17D3">
              <w:rPr>
                <w:b/>
                <w:color w:val="auto"/>
              </w:rPr>
              <w:t>VHA Profile</w:t>
            </w:r>
            <w:r w:rsidR="0075062E" w:rsidRPr="005B17D3">
              <w:rPr>
                <w:color w:val="auto"/>
              </w:rPr>
              <w:t xml:space="preserve"> </w:t>
            </w:r>
            <w:r w:rsidRPr="005B17D3">
              <w:rPr>
                <w:shd w:val="clear" w:color="auto" w:fill="FFFFFF"/>
              </w:rPr>
              <w:t>screen where individual p</w:t>
            </w:r>
            <w:r w:rsidR="00AA1BAA" w:rsidRPr="005B17D3">
              <w:rPr>
                <w:shd w:val="clear" w:color="auto" w:fill="FFFFFF"/>
              </w:rPr>
              <w:t>rofiles</w:t>
            </w:r>
            <w:r w:rsidRPr="005B17D3">
              <w:rPr>
                <w:shd w:val="clear" w:color="auto" w:fill="FFFFFF"/>
              </w:rPr>
              <w:t xml:space="preserve"> display and are selectable</w:t>
            </w:r>
            <w:r w:rsidR="00A25A70" w:rsidRPr="005B17D3">
              <w:rPr>
                <w:shd w:val="clear" w:color="auto" w:fill="FFFFFF"/>
              </w:rPr>
              <w:t xml:space="preserve"> based on permissions and rules</w:t>
            </w:r>
            <w:r w:rsidRPr="005B17D3">
              <w:rPr>
                <w:shd w:val="clear" w:color="auto" w:fill="FFFFFF"/>
              </w:rPr>
              <w:t>.</w:t>
            </w:r>
          </w:p>
          <w:p w14:paraId="3DEC89CC" w14:textId="2A10E87E" w:rsidR="00E903CF" w:rsidRPr="005B17D3" w:rsidRDefault="00CE367C" w:rsidP="00CE367C">
            <w:pPr>
              <w:pStyle w:val="BodyTextBullet2"/>
              <w:rPr>
                <w:shd w:val="clear" w:color="auto" w:fill="FFFFFF"/>
              </w:rPr>
            </w:pPr>
            <w:r w:rsidRPr="005B17D3">
              <w:rPr>
                <w:noProof/>
              </w:rPr>
              <w:drawing>
                <wp:inline distT="0" distB="0" distL="0" distR="0" wp14:anchorId="0348BBE1" wp14:editId="43D0D037">
                  <wp:extent cx="2838450" cy="295275"/>
                  <wp:effectExtent l="0" t="0" r="0" b="9525"/>
                  <wp:docPr id="1493" name="Picture 1493" descr="VHAP link which displays the number of current VHA Profiles a Veteran has on their recor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838450" cy="295275"/>
                          </a:xfrm>
                          <a:prstGeom prst="rect">
                            <a:avLst/>
                          </a:prstGeom>
                        </pic:spPr>
                      </pic:pic>
                    </a:graphicData>
                  </a:graphic>
                </wp:inline>
              </w:drawing>
            </w:r>
          </w:p>
          <w:p w14:paraId="1BF81E3C" w14:textId="02846D86" w:rsidR="00BE52CE" w:rsidRPr="005B17D3" w:rsidRDefault="00E903CF" w:rsidP="0043016D">
            <w:pPr>
              <w:pStyle w:val="Caption"/>
            </w:pPr>
            <w:bookmarkStart w:id="986" w:name="_Toc31622410"/>
            <w:r w:rsidRPr="005B17D3">
              <w:t xml:space="preserve">Figure </w:t>
            </w:r>
            <w:fldSimple w:instr=" SEQ Figure \* ARABIC ">
              <w:r w:rsidR="00C2105F" w:rsidRPr="005B17D3">
                <w:rPr>
                  <w:noProof/>
                </w:rPr>
                <w:t>53</w:t>
              </w:r>
            </w:fldSimple>
            <w:r w:rsidRPr="005B17D3">
              <w:t xml:space="preserve">: </w:t>
            </w:r>
            <w:r w:rsidR="00022A21" w:rsidRPr="005B17D3">
              <w:t>VHA Profiles</w:t>
            </w:r>
            <w:r w:rsidRPr="005B17D3">
              <w:t xml:space="preserve"> link</w:t>
            </w:r>
            <w:bookmarkEnd w:id="986"/>
          </w:p>
        </w:tc>
        <w:tc>
          <w:tcPr>
            <w:tcW w:w="4675" w:type="dxa"/>
          </w:tcPr>
          <w:p w14:paraId="18AC9F98" w14:textId="77777777" w:rsidR="00BE52CE" w:rsidRPr="005B17D3" w:rsidRDefault="00BE52CE" w:rsidP="0043016D">
            <w:pPr>
              <w:pStyle w:val="BodyTextBullet2"/>
              <w:rPr>
                <w:rStyle w:val="Emphasis"/>
                <w:b/>
                <w:i w:val="0"/>
                <w:iCs w:val="0"/>
                <w:color w:val="000000" w:themeColor="text1"/>
              </w:rPr>
            </w:pPr>
            <w:r w:rsidRPr="005B17D3">
              <w:rPr>
                <w:rStyle w:val="Emphasis"/>
                <w:b/>
                <w:i w:val="0"/>
                <w:iCs w:val="0"/>
                <w:color w:val="000000" w:themeColor="text1"/>
              </w:rPr>
              <w:t>ELIGIBILITY</w:t>
            </w:r>
          </w:p>
          <w:p w14:paraId="31733BBF" w14:textId="77777777" w:rsidR="00BE52CE" w:rsidRPr="005B17D3" w:rsidRDefault="00BE52CE" w:rsidP="0043016D">
            <w:pPr>
              <w:pStyle w:val="BodyTextBullet2"/>
              <w:rPr>
                <w:position w:val="-4"/>
              </w:rPr>
            </w:pPr>
            <w:r w:rsidRPr="005B17D3">
              <w:rPr>
                <w:rStyle w:val="Expandingtext"/>
              </w:rPr>
              <w:t xml:space="preserve">Clicking the </w:t>
            </w:r>
            <w:r w:rsidRPr="005B17D3">
              <w:rPr>
                <w:rStyle w:val="Expandingtext"/>
                <w:b/>
                <w:color w:val="000000" w:themeColor="text1"/>
              </w:rPr>
              <w:t>Eligibility</w:t>
            </w:r>
            <w:r w:rsidRPr="005B17D3">
              <w:rPr>
                <w:rStyle w:val="Expandingtext"/>
              </w:rPr>
              <w:t xml:space="preserve"> link allows users</w:t>
            </w:r>
            <w:r w:rsidRPr="005B17D3">
              <w:rPr>
                <w:rStyle w:val="Expandingtext"/>
              </w:rPr>
              <w:fldChar w:fldCharType="begin"/>
            </w:r>
            <w:r w:rsidRPr="005B17D3">
              <w:instrText xml:space="preserve"> XE "</w:instrText>
            </w:r>
            <w:r w:rsidRPr="005B17D3">
              <w:rPr>
                <w:rStyle w:val="Expandingtext"/>
              </w:rPr>
              <w:instrText>User:</w:instrText>
            </w:r>
            <w:r w:rsidRPr="005B17D3">
              <w:instrText xml:space="preserve">Tabs:Overview:view Current Eligibility" </w:instrText>
            </w:r>
            <w:r w:rsidRPr="005B17D3">
              <w:rPr>
                <w:rStyle w:val="Expandingtext"/>
              </w:rPr>
              <w:fldChar w:fldCharType="end"/>
            </w:r>
            <w:r w:rsidRPr="005B17D3">
              <w:rPr>
                <w:rStyle w:val="Expandingtext"/>
              </w:rPr>
              <w:t xml:space="preserve"> to view in greater detail the eligibility information that currently exists for the beneficiary. Users may also link to the </w:t>
            </w:r>
            <w:r w:rsidRPr="005B17D3">
              <w:rPr>
                <w:rStyle w:val="Expandingtext"/>
                <w:b/>
              </w:rPr>
              <w:t>Edit Current Eligibility</w:t>
            </w:r>
            <w:r w:rsidRPr="005B17D3">
              <w:rPr>
                <w:rStyle w:val="Expandingtext"/>
                <w:b/>
              </w:rPr>
              <w:fldChar w:fldCharType="begin"/>
            </w:r>
            <w:r w:rsidRPr="005B17D3">
              <w:rPr>
                <w:b/>
              </w:rPr>
              <w:instrText xml:space="preserve"> XE "</w:instrText>
            </w:r>
            <w:r w:rsidRPr="005B17D3">
              <w:rPr>
                <w:rStyle w:val="Emphasis"/>
                <w:b/>
                <w:iCs w:val="0"/>
              </w:rPr>
              <w:instrText>Eligibility:</w:instrText>
            </w:r>
            <w:r w:rsidRPr="005B17D3">
              <w:rPr>
                <w:b/>
              </w:rPr>
              <w:instrText xml:space="preserve">Edit Current screen" </w:instrText>
            </w:r>
            <w:r w:rsidRPr="005B17D3">
              <w:rPr>
                <w:rStyle w:val="Expandingtext"/>
                <w:b/>
              </w:rPr>
              <w:fldChar w:fldCharType="end"/>
            </w:r>
            <w:r w:rsidRPr="005B17D3">
              <w:rPr>
                <w:rStyle w:val="Expandingtext"/>
                <w:b/>
              </w:rPr>
              <w:t xml:space="preserve"> </w:t>
            </w:r>
            <w:r w:rsidRPr="005B17D3">
              <w:rPr>
                <w:rStyle w:val="Expandingtext"/>
              </w:rPr>
              <w:t xml:space="preserve">screen from the </w:t>
            </w:r>
            <w:r w:rsidRPr="005B17D3">
              <w:rPr>
                <w:rStyle w:val="Expandingtext"/>
                <w:b/>
                <w:color w:val="000000" w:themeColor="text1"/>
              </w:rPr>
              <w:t>Eligibility</w:t>
            </w:r>
            <w:r w:rsidRPr="005B17D3">
              <w:rPr>
                <w:rStyle w:val="Expandingtext"/>
                <w:i/>
              </w:rPr>
              <w:t xml:space="preserve"> </w:t>
            </w:r>
            <w:r w:rsidRPr="005B17D3">
              <w:rPr>
                <w:rStyle w:val="Expandingtext"/>
              </w:rPr>
              <w:t xml:space="preserve">link.  </w:t>
            </w:r>
          </w:p>
        </w:tc>
      </w:tr>
      <w:tr w:rsidR="00E903CF" w:rsidRPr="005B17D3" w14:paraId="33D69B02" w14:textId="77777777" w:rsidTr="0043016D">
        <w:tc>
          <w:tcPr>
            <w:tcW w:w="4675" w:type="dxa"/>
          </w:tcPr>
          <w:p w14:paraId="0C83A67A" w14:textId="77777777" w:rsidR="00BE52CE" w:rsidRPr="005B17D3" w:rsidRDefault="00BE52CE" w:rsidP="0043016D">
            <w:pPr>
              <w:pStyle w:val="BodyTextBullet2"/>
              <w:rPr>
                <w:rStyle w:val="Emphasis"/>
                <w:b/>
                <w:bCs w:val="0"/>
                <w:i w:val="0"/>
                <w:iCs w:val="0"/>
              </w:rPr>
            </w:pPr>
            <w:r w:rsidRPr="005B17D3">
              <w:rPr>
                <w:rStyle w:val="Emphasis"/>
                <w:b/>
                <w:i w:val="0"/>
                <w:iCs w:val="0"/>
              </w:rPr>
              <w:t>View Community Care Outcome</w:t>
            </w:r>
          </w:p>
          <w:p w14:paraId="31965ACE" w14:textId="2FBC7797" w:rsidR="00BE52CE" w:rsidRPr="005B17D3" w:rsidRDefault="00BE52CE" w:rsidP="0043016D">
            <w:pPr>
              <w:pStyle w:val="BodyTextBullet2"/>
            </w:pPr>
            <w:r w:rsidRPr="005B17D3">
              <w:rPr>
                <w:rStyle w:val="Emphasis"/>
                <w:b/>
                <w:iCs w:val="0"/>
              </w:rPr>
              <w:fldChar w:fldCharType="begin"/>
            </w:r>
            <w:r w:rsidRPr="005B17D3">
              <w:instrText xml:space="preserve"> XE "Eligibility:View Community Care Outcome" </w:instrText>
            </w:r>
            <w:r w:rsidRPr="005B17D3">
              <w:rPr>
                <w:rStyle w:val="Emphasis"/>
                <w:b/>
                <w:iCs w:val="0"/>
              </w:rPr>
              <w:fldChar w:fldCharType="end"/>
            </w:r>
            <w:r w:rsidRPr="005B17D3">
              <w:rPr>
                <w:rStyle w:val="Emphasis"/>
                <w:b/>
                <w:iCs w:val="0"/>
              </w:rPr>
              <w:fldChar w:fldCharType="begin"/>
            </w:r>
            <w:r w:rsidRPr="005B17D3">
              <w:instrText xml:space="preserve"> XE "</w:instrText>
            </w:r>
            <w:r w:rsidRPr="005B17D3">
              <w:rPr>
                <w:rStyle w:val="Emphasis"/>
                <w:b/>
                <w:iCs w:val="0"/>
              </w:rPr>
              <w:instrText>Community Care:</w:instrText>
            </w:r>
            <w:r w:rsidRPr="005B17D3">
              <w:instrText xml:space="preserve">View Community Care Outcome" </w:instrText>
            </w:r>
            <w:r w:rsidRPr="005B17D3">
              <w:rPr>
                <w:rStyle w:val="Emphasis"/>
                <w:b/>
                <w:iCs w:val="0"/>
              </w:rPr>
              <w:fldChar w:fldCharType="end"/>
            </w:r>
            <w:r w:rsidRPr="005B17D3">
              <w:rPr>
                <w:rStyle w:val="Emphasis"/>
                <w:b/>
                <w:iCs w:val="0"/>
              </w:rPr>
              <w:fldChar w:fldCharType="begin"/>
            </w:r>
            <w:r w:rsidRPr="005B17D3">
              <w:instrText xml:space="preserve"> XE "Overview Tab:Vier Community Care Outcome" </w:instrText>
            </w:r>
            <w:r w:rsidRPr="005B17D3">
              <w:rPr>
                <w:rStyle w:val="Emphasis"/>
                <w:b/>
                <w:iCs w:val="0"/>
              </w:rPr>
              <w:fldChar w:fldCharType="end"/>
            </w:r>
            <w:r w:rsidRPr="005B17D3">
              <w:rPr>
                <w:rStyle w:val="Emphasis"/>
                <w:b/>
                <w:iCs w:val="0"/>
              </w:rPr>
              <w:fldChar w:fldCharType="begin"/>
            </w:r>
            <w:r w:rsidRPr="005B17D3">
              <w:instrText xml:space="preserve"> XE "Overview Tab:Comunity Care Determination" </w:instrText>
            </w:r>
            <w:r w:rsidRPr="005B17D3">
              <w:rPr>
                <w:rStyle w:val="Emphasis"/>
                <w:b/>
                <w:iCs w:val="0"/>
              </w:rPr>
              <w:fldChar w:fldCharType="end"/>
            </w:r>
            <w:r w:rsidRPr="005B17D3">
              <w:t xml:space="preserve">The </w:t>
            </w:r>
            <w:r w:rsidRPr="005B17D3">
              <w:rPr>
                <w:b/>
              </w:rPr>
              <w:t>View Community Care Outcome</w:t>
            </w:r>
            <w:r w:rsidRPr="005B17D3">
              <w:t xml:space="preserve"> section displays</w:t>
            </w:r>
            <w:r w:rsidR="00C5363A" w:rsidRPr="005B17D3">
              <w:t xml:space="preserve"> the following</w:t>
            </w:r>
            <w:r w:rsidRPr="005B17D3">
              <w:t xml:space="preserve"> Community Care </w:t>
            </w:r>
            <w:r w:rsidR="00DF78CC" w:rsidRPr="005B17D3">
              <w:t>E</w:t>
            </w:r>
            <w:r w:rsidR="00B77EE5" w:rsidRPr="005B17D3">
              <w:t>ligibility outcomes</w:t>
            </w:r>
            <w:r w:rsidR="005E4D5B" w:rsidRPr="005B17D3">
              <w:t>:</w:t>
            </w:r>
          </w:p>
          <w:p w14:paraId="694AAE40" w14:textId="6E82C09D" w:rsidR="005E4D5B" w:rsidRPr="005B17D3" w:rsidRDefault="005E4D5B" w:rsidP="001470FA">
            <w:pPr>
              <w:pStyle w:val="BodyTextBullet1"/>
              <w:numPr>
                <w:ilvl w:val="0"/>
                <w:numId w:val="400"/>
              </w:numPr>
              <w:rPr>
                <w:rFonts w:eastAsia="Arial"/>
              </w:rPr>
            </w:pPr>
            <w:r w:rsidRPr="005B17D3">
              <w:rPr>
                <w:rFonts w:eastAsia="Arial"/>
              </w:rPr>
              <w:t>B</w:t>
            </w:r>
            <w:r w:rsidR="00CE1B5D" w:rsidRPr="005B17D3">
              <w:rPr>
                <w:rFonts w:eastAsia="Arial"/>
              </w:rPr>
              <w:t>asic</w:t>
            </w:r>
          </w:p>
          <w:p w14:paraId="710BAC2E" w14:textId="279AFCAB" w:rsidR="005E4D5B" w:rsidRPr="005B17D3" w:rsidRDefault="005E4D5B" w:rsidP="001470FA">
            <w:pPr>
              <w:pStyle w:val="BodyTextBullet1"/>
              <w:numPr>
                <w:ilvl w:val="0"/>
                <w:numId w:val="400"/>
              </w:numPr>
              <w:rPr>
                <w:rFonts w:eastAsia="Arial"/>
              </w:rPr>
            </w:pPr>
            <w:r w:rsidRPr="005B17D3">
              <w:rPr>
                <w:rFonts w:eastAsia="Arial"/>
              </w:rPr>
              <w:t>Grandfather</w:t>
            </w:r>
            <w:r w:rsidR="00CE1B5D" w:rsidRPr="005B17D3">
              <w:rPr>
                <w:rFonts w:eastAsia="Arial"/>
              </w:rPr>
              <w:t>ed</w:t>
            </w:r>
          </w:p>
          <w:p w14:paraId="67D9663B" w14:textId="7AA720C1" w:rsidR="005E4D5B" w:rsidRPr="005B17D3" w:rsidRDefault="005E4D5B" w:rsidP="001470FA">
            <w:pPr>
              <w:pStyle w:val="BodyTextBullet1"/>
              <w:numPr>
                <w:ilvl w:val="0"/>
                <w:numId w:val="400"/>
              </w:numPr>
              <w:rPr>
                <w:rFonts w:eastAsia="Arial"/>
              </w:rPr>
            </w:pPr>
            <w:r w:rsidRPr="005B17D3">
              <w:t>State No Full-Service VA</w:t>
            </w:r>
          </w:p>
          <w:p w14:paraId="1A33D9A6" w14:textId="03017A8E" w:rsidR="005E4D5B" w:rsidRPr="005B17D3" w:rsidRDefault="005E4D5B" w:rsidP="001470FA">
            <w:pPr>
              <w:pStyle w:val="BodyTextBullet1"/>
              <w:numPr>
                <w:ilvl w:val="0"/>
                <w:numId w:val="400"/>
              </w:numPr>
              <w:rPr>
                <w:rFonts w:eastAsia="Arial"/>
              </w:rPr>
            </w:pPr>
            <w:r w:rsidRPr="005B17D3">
              <w:rPr>
                <w:rFonts w:eastAsia="Arial"/>
              </w:rPr>
              <w:t xml:space="preserve">Urgent Care </w:t>
            </w:r>
          </w:p>
          <w:p w14:paraId="52318494" w14:textId="1A129361" w:rsidR="005E4D5B" w:rsidRPr="005B17D3" w:rsidRDefault="005E4D5B" w:rsidP="001470FA">
            <w:pPr>
              <w:pStyle w:val="BodyTextBullet1"/>
              <w:numPr>
                <w:ilvl w:val="0"/>
                <w:numId w:val="400"/>
              </w:numPr>
              <w:rPr>
                <w:rFonts w:eastAsia="Arial"/>
              </w:rPr>
            </w:pPr>
            <w:r w:rsidRPr="005B17D3">
              <w:rPr>
                <w:rFonts w:eastAsia="Arial"/>
              </w:rPr>
              <w:t>Hardship</w:t>
            </w:r>
          </w:p>
          <w:p w14:paraId="70266B6C" w14:textId="77777777" w:rsidR="00BE52CE" w:rsidRPr="005B17D3" w:rsidRDefault="00BE52CE" w:rsidP="0043016D">
            <w:pPr>
              <w:pStyle w:val="BodyText"/>
            </w:pPr>
          </w:p>
        </w:tc>
        <w:tc>
          <w:tcPr>
            <w:tcW w:w="4675" w:type="dxa"/>
          </w:tcPr>
          <w:p w14:paraId="0CF3FF3B" w14:textId="77777777" w:rsidR="00BE52CE" w:rsidRPr="005B17D3" w:rsidRDefault="00BE52CE" w:rsidP="0043016D">
            <w:pPr>
              <w:pStyle w:val="BodyTextBullet2"/>
              <w:rPr>
                <w:bCs w:val="0"/>
                <w:color w:val="auto"/>
                <w:szCs w:val="20"/>
              </w:rPr>
            </w:pPr>
            <w:r w:rsidRPr="005B17D3">
              <w:rPr>
                <w:rStyle w:val="Emphasis"/>
                <w:b/>
                <w:i w:val="0"/>
                <w:iCs w:val="0"/>
                <w:color w:val="000000" w:themeColor="text1"/>
              </w:rPr>
              <w:t xml:space="preserve">COMMUNITY CARE DETERMINATION </w:t>
            </w:r>
            <w:r w:rsidRPr="005B17D3">
              <w:rPr>
                <w:bCs w:val="0"/>
                <w:color w:val="auto"/>
                <w:szCs w:val="20"/>
              </w:rPr>
              <w:fldChar w:fldCharType="begin"/>
            </w:r>
            <w:r w:rsidRPr="005B17D3">
              <w:rPr>
                <w:bCs w:val="0"/>
                <w:color w:val="auto"/>
                <w:szCs w:val="20"/>
              </w:rPr>
              <w:instrText xml:space="preserve"> XE "Eligibility:Community Care Determination" </w:instrText>
            </w:r>
            <w:r w:rsidRPr="005B17D3">
              <w:rPr>
                <w:bCs w:val="0"/>
                <w:color w:val="auto"/>
                <w:szCs w:val="20"/>
              </w:rPr>
              <w:fldChar w:fldCharType="end"/>
            </w:r>
            <w:r w:rsidRPr="005B17D3">
              <w:rPr>
                <w:bCs w:val="0"/>
                <w:color w:val="auto"/>
                <w:szCs w:val="20"/>
              </w:rPr>
              <w:fldChar w:fldCharType="begin"/>
            </w:r>
            <w:r w:rsidRPr="005B17D3">
              <w:rPr>
                <w:bCs w:val="0"/>
                <w:color w:val="auto"/>
                <w:szCs w:val="20"/>
              </w:rPr>
              <w:instrText xml:space="preserve"> XE "Community Care:Community Care Determination" </w:instrText>
            </w:r>
            <w:r w:rsidRPr="005B17D3">
              <w:rPr>
                <w:bCs w:val="0"/>
                <w:color w:val="auto"/>
                <w:szCs w:val="20"/>
              </w:rPr>
              <w:fldChar w:fldCharType="end"/>
            </w:r>
          </w:p>
          <w:p w14:paraId="07932A9E" w14:textId="1E9751E8" w:rsidR="00BE52CE" w:rsidRPr="005B17D3" w:rsidRDefault="00BE52CE" w:rsidP="0043016D">
            <w:pPr>
              <w:pStyle w:val="BodyText"/>
            </w:pPr>
            <w:r w:rsidRPr="005B17D3">
              <w:t xml:space="preserve">Clicking the </w:t>
            </w:r>
            <w:r w:rsidRPr="005B17D3">
              <w:rPr>
                <w:b/>
                <w:color w:val="000000" w:themeColor="text1"/>
              </w:rPr>
              <w:t>Community Care Determination</w:t>
            </w:r>
            <w:r w:rsidRPr="005B17D3">
              <w:rPr>
                <w:color w:val="000000" w:themeColor="text1"/>
              </w:rPr>
              <w:t xml:space="preserve"> </w:t>
            </w:r>
            <w:r w:rsidRPr="005B17D3">
              <w:t>link displays the</w:t>
            </w:r>
            <w:r w:rsidRPr="005B17D3">
              <w:rPr>
                <w:i/>
              </w:rPr>
              <w:t xml:space="preserve"> Eligibility</w:t>
            </w:r>
            <w:r w:rsidRPr="005B17D3">
              <w:t xml:space="preserve"> tab, </w:t>
            </w:r>
            <w:r w:rsidR="000A6689" w:rsidRPr="005B17D3">
              <w:t xml:space="preserve">Community Care Determination, </w:t>
            </w:r>
            <w:r w:rsidRPr="005B17D3">
              <w:t>Veteran Information</w:t>
            </w:r>
            <w:r w:rsidR="000A6689" w:rsidRPr="005B17D3">
              <w:t xml:space="preserve"> panel</w:t>
            </w:r>
            <w:r w:rsidRPr="005B17D3">
              <w:t>, Hardship</w:t>
            </w:r>
            <w:r w:rsidR="000A6689" w:rsidRPr="005B17D3">
              <w:t xml:space="preserve"> panel</w:t>
            </w:r>
            <w:r w:rsidRPr="005B17D3">
              <w:t>, Community Care Outcome</w:t>
            </w:r>
            <w:r w:rsidR="000A6689" w:rsidRPr="005B17D3">
              <w:t xml:space="preserve"> panel</w:t>
            </w:r>
            <w:r w:rsidRPr="005B17D3">
              <w:t xml:space="preserve">, Nearest VACAA Facility, and </w:t>
            </w:r>
            <w:r w:rsidR="00B77EE5" w:rsidRPr="005B17D3">
              <w:t xml:space="preserve">Hardship </w:t>
            </w:r>
            <w:r w:rsidRPr="005B17D3">
              <w:t>Eligible Information</w:t>
            </w:r>
            <w:r w:rsidR="000A6689" w:rsidRPr="005B17D3">
              <w:t xml:space="preserve"> panel</w:t>
            </w:r>
            <w:r w:rsidRPr="005B17D3">
              <w:t xml:space="preserve">. All fields on the </w:t>
            </w:r>
            <w:r w:rsidRPr="005B17D3">
              <w:rPr>
                <w:i/>
              </w:rPr>
              <w:t xml:space="preserve">Community Care Determination </w:t>
            </w:r>
            <w:r w:rsidRPr="005B17D3">
              <w:t>screen are view-only and ES populated.</w:t>
            </w:r>
          </w:p>
        </w:tc>
      </w:tr>
      <w:tr w:rsidR="00E903CF" w:rsidRPr="005B17D3" w14:paraId="6071E3B8" w14:textId="77777777" w:rsidTr="0043016D">
        <w:tc>
          <w:tcPr>
            <w:tcW w:w="4675" w:type="dxa"/>
          </w:tcPr>
          <w:p w14:paraId="4B056AA0" w14:textId="77777777" w:rsidR="00BE52CE" w:rsidRPr="005B17D3" w:rsidRDefault="00BE52CE" w:rsidP="0043016D">
            <w:pPr>
              <w:pStyle w:val="BodyTextBullet2"/>
              <w:rPr>
                <w:rStyle w:val="Emphasis"/>
                <w:b/>
                <w:i w:val="0"/>
                <w:iCs w:val="0"/>
                <w:color w:val="000000" w:themeColor="text1"/>
              </w:rPr>
            </w:pPr>
            <w:r w:rsidRPr="005B17D3">
              <w:rPr>
                <w:rStyle w:val="Emphasis"/>
                <w:b/>
                <w:bCs w:val="0"/>
                <w:i w:val="0"/>
                <w:iCs w:val="0"/>
                <w:color w:val="000000" w:themeColor="text1"/>
              </w:rPr>
              <w:t>Update Mailing Address</w:t>
            </w:r>
          </w:p>
          <w:p w14:paraId="29D8603B" w14:textId="2E2DE475" w:rsidR="00BE52CE" w:rsidRPr="005B17D3" w:rsidRDefault="00BE52CE" w:rsidP="0043016D">
            <w:pPr>
              <w:pStyle w:val="BodyTextBullet2"/>
              <w:rPr>
                <w:rStyle w:val="Expandingtext"/>
              </w:rPr>
            </w:pPr>
            <w:r w:rsidRPr="005B17D3">
              <w:t>Clicking</w:t>
            </w:r>
            <w:r w:rsidRPr="005B17D3">
              <w:rPr>
                <w:rStyle w:val="Expandingtext"/>
              </w:rPr>
              <w:t xml:space="preserve"> the </w:t>
            </w:r>
            <w:r w:rsidRPr="005B17D3">
              <w:rPr>
                <w:rStyle w:val="Expandingtext"/>
                <w:b/>
                <w:color w:val="000000" w:themeColor="text1"/>
              </w:rPr>
              <w:t>Update Mailing Address</w:t>
            </w:r>
            <w:r w:rsidRPr="005B17D3">
              <w:rPr>
                <w:rStyle w:val="Expandingtext"/>
                <w:color w:val="000000" w:themeColor="text1"/>
              </w:rPr>
              <w:t xml:space="preserve"> </w:t>
            </w:r>
            <w:r w:rsidRPr="005B17D3">
              <w:rPr>
                <w:rStyle w:val="Expandingtext"/>
              </w:rPr>
              <w:t>link allows users</w:t>
            </w:r>
            <w:r w:rsidRPr="005B17D3">
              <w:rPr>
                <w:rStyle w:val="Expandingtext"/>
              </w:rPr>
              <w:fldChar w:fldCharType="begin"/>
            </w:r>
            <w:r w:rsidRPr="005B17D3">
              <w:instrText xml:space="preserve"> XE "</w:instrText>
            </w:r>
            <w:r w:rsidRPr="005B17D3">
              <w:rPr>
                <w:rStyle w:val="Expandingtext"/>
              </w:rPr>
              <w:instrText>User:</w:instrText>
            </w:r>
            <w:r w:rsidRPr="005B17D3">
              <w:instrText xml:space="preserve">Tabs:Overview:update Mailing Address" </w:instrText>
            </w:r>
            <w:r w:rsidRPr="005B17D3">
              <w:rPr>
                <w:rStyle w:val="Expandingtext"/>
              </w:rPr>
              <w:fldChar w:fldCharType="end"/>
            </w:r>
            <w:r w:rsidRPr="005B17D3">
              <w:rPr>
                <w:rStyle w:val="Expandingtext"/>
              </w:rPr>
              <w:t xml:space="preserve"> to add/update the current address information for the beneficiary</w:t>
            </w:r>
            <w:r w:rsidR="009A3D7A" w:rsidRPr="005B17D3">
              <w:rPr>
                <w:rStyle w:val="Expandingtext"/>
              </w:rPr>
              <w:t xml:space="preserve"> as well as phone numbers and one personal email address.</w:t>
            </w:r>
          </w:p>
          <w:p w14:paraId="6CF084AF" w14:textId="77777777" w:rsidR="00BE52CE" w:rsidRPr="005B17D3" w:rsidRDefault="00BE52CE" w:rsidP="0043016D">
            <w:pPr>
              <w:pStyle w:val="BodyText"/>
            </w:pPr>
          </w:p>
        </w:tc>
        <w:tc>
          <w:tcPr>
            <w:tcW w:w="4675" w:type="dxa"/>
          </w:tcPr>
          <w:p w14:paraId="621F11D4" w14:textId="77777777" w:rsidR="00BE52CE" w:rsidRPr="005B17D3" w:rsidRDefault="00BE52CE" w:rsidP="0043016D">
            <w:pPr>
              <w:pStyle w:val="BodyTextBullet2"/>
              <w:rPr>
                <w:rStyle w:val="Emphasis"/>
                <w:b/>
                <w:i w:val="0"/>
                <w:color w:val="000000" w:themeColor="text1"/>
              </w:rPr>
            </w:pPr>
            <w:r w:rsidRPr="005B17D3">
              <w:rPr>
                <w:rStyle w:val="Emphasis"/>
                <w:b/>
                <w:i w:val="0"/>
                <w:iCs w:val="0"/>
                <w:color w:val="000000" w:themeColor="text1"/>
              </w:rPr>
              <w:t>DEMOGRAPHICS</w:t>
            </w:r>
            <w:r w:rsidRPr="005B17D3">
              <w:rPr>
                <w:rStyle w:val="Emphasis"/>
                <w:b/>
                <w:i w:val="0"/>
                <w:iCs w:val="0"/>
                <w:color w:val="000000" w:themeColor="text1"/>
              </w:rPr>
              <w:fldChar w:fldCharType="begin"/>
            </w:r>
            <w:r w:rsidRPr="005B17D3">
              <w:rPr>
                <w:rStyle w:val="Emphasis"/>
                <w:b/>
                <w:i w:val="0"/>
                <w:color w:val="000000" w:themeColor="text1"/>
              </w:rPr>
              <w:instrText xml:space="preserve"> XE "Demographics:Tabs:Overview" </w:instrText>
            </w:r>
            <w:r w:rsidRPr="005B17D3">
              <w:rPr>
                <w:rStyle w:val="Emphasis"/>
                <w:b/>
                <w:i w:val="0"/>
                <w:iCs w:val="0"/>
                <w:color w:val="000000" w:themeColor="text1"/>
              </w:rPr>
              <w:fldChar w:fldCharType="end"/>
            </w:r>
            <w:r w:rsidRPr="005B17D3">
              <w:rPr>
                <w:rStyle w:val="Emphasis"/>
                <w:b/>
                <w:i w:val="0"/>
                <w:color w:val="000000" w:themeColor="text1"/>
              </w:rPr>
              <w:t xml:space="preserve"> </w:t>
            </w:r>
          </w:p>
          <w:p w14:paraId="5CFBCD5A" w14:textId="77777777" w:rsidR="00BE52CE" w:rsidRPr="005B17D3" w:rsidRDefault="00BE52CE" w:rsidP="0043016D">
            <w:pPr>
              <w:pStyle w:val="BodyTextBullet2"/>
              <w:rPr>
                <w:rStyle w:val="Emphasis"/>
                <w:i w:val="0"/>
              </w:rPr>
            </w:pPr>
            <w:r w:rsidRPr="005B17D3">
              <w:rPr>
                <w:rStyle w:val="Emphasis"/>
                <w:i w:val="0"/>
              </w:rPr>
              <w:t>Clicking the</w:t>
            </w:r>
            <w:r w:rsidRPr="005B17D3">
              <w:rPr>
                <w:rStyle w:val="Emphasis"/>
              </w:rPr>
              <w:t xml:space="preserve"> </w:t>
            </w:r>
            <w:r w:rsidRPr="005B17D3">
              <w:rPr>
                <w:rStyle w:val="Emphasis"/>
                <w:b/>
                <w:i w:val="0"/>
                <w:color w:val="000000" w:themeColor="text1"/>
              </w:rPr>
              <w:t>Demographics</w:t>
            </w:r>
            <w:r w:rsidRPr="005B17D3">
              <w:rPr>
                <w:rStyle w:val="Emphasis"/>
                <w:i w:val="0"/>
              </w:rPr>
              <w:t xml:space="preserve"> link allows users</w:t>
            </w:r>
            <w:r w:rsidRPr="005B17D3">
              <w:rPr>
                <w:rStyle w:val="Emphasis"/>
                <w:i w:val="0"/>
              </w:rPr>
              <w:fldChar w:fldCharType="begin"/>
            </w:r>
            <w:r w:rsidRPr="005B17D3">
              <w:rPr>
                <w:rStyle w:val="Emphasis"/>
                <w:i w:val="0"/>
              </w:rPr>
              <w:instrText xml:space="preserve"> XE "User:Tabs:Overview:view Demographic information" </w:instrText>
            </w:r>
            <w:r w:rsidRPr="005B17D3">
              <w:rPr>
                <w:rStyle w:val="Emphasis"/>
                <w:i w:val="0"/>
              </w:rPr>
              <w:fldChar w:fldCharType="end"/>
            </w:r>
            <w:r w:rsidRPr="005B17D3">
              <w:rPr>
                <w:rStyle w:val="Emphasis"/>
                <w:i w:val="0"/>
              </w:rPr>
              <w:t xml:space="preserve"> to view in greater detail the demographic</w:t>
            </w:r>
            <w:r w:rsidRPr="005B17D3">
              <w:rPr>
                <w:rStyle w:val="Emphasis"/>
                <w:i w:val="0"/>
              </w:rPr>
              <w:fldChar w:fldCharType="begin"/>
            </w:r>
            <w:r w:rsidRPr="005B17D3">
              <w:rPr>
                <w:rStyle w:val="Emphasis"/>
                <w:i w:val="0"/>
              </w:rPr>
              <w:instrText xml:space="preserve"> XE "Demographic:information" </w:instrText>
            </w:r>
            <w:r w:rsidRPr="005B17D3">
              <w:rPr>
                <w:rStyle w:val="Emphasis"/>
                <w:i w:val="0"/>
              </w:rPr>
              <w:fldChar w:fldCharType="end"/>
            </w:r>
            <w:r w:rsidRPr="005B17D3">
              <w:rPr>
                <w:rStyle w:val="Emphasis"/>
                <w:i w:val="0"/>
              </w:rPr>
              <w:t xml:space="preserve"> information that currently exists for the beneficiary. From the</w:t>
            </w:r>
            <w:r w:rsidRPr="005B17D3">
              <w:rPr>
                <w:rStyle w:val="Emphasis"/>
              </w:rPr>
              <w:t xml:space="preserve"> Demographics</w:t>
            </w:r>
            <w:r w:rsidRPr="005B17D3">
              <w:rPr>
                <w:rStyle w:val="Emphasis"/>
                <w:i w:val="0"/>
              </w:rPr>
              <w:t xml:space="preserve"> screen, users may also link to:</w:t>
            </w:r>
          </w:p>
          <w:p w14:paraId="4301DFA5" w14:textId="77777777" w:rsidR="00BE52CE" w:rsidRPr="005B17D3" w:rsidRDefault="00BE52CE" w:rsidP="0043016D">
            <w:pPr>
              <w:pStyle w:val="ListBullet"/>
              <w:rPr>
                <w:rStyle w:val="Expandingtext"/>
                <w:b/>
                <w:bCs/>
                <w:position w:val="0"/>
              </w:rPr>
            </w:pPr>
            <w:r w:rsidRPr="005B17D3">
              <w:rPr>
                <w:rStyle w:val="Expandingtext"/>
              </w:rPr>
              <w:t>Update/Add Addresses</w:t>
            </w:r>
          </w:p>
          <w:p w14:paraId="39ED90A3" w14:textId="77777777" w:rsidR="00BE52CE" w:rsidRPr="005B17D3" w:rsidRDefault="00BE52CE" w:rsidP="0043016D">
            <w:pPr>
              <w:pStyle w:val="ListBullet"/>
              <w:rPr>
                <w:rStyle w:val="Expandingtext"/>
                <w:b/>
                <w:bCs/>
              </w:rPr>
            </w:pPr>
            <w:r w:rsidRPr="005B17D3">
              <w:rPr>
                <w:rStyle w:val="Expandingtext"/>
              </w:rPr>
              <w:t>Update/Add Other Associates</w:t>
            </w:r>
          </w:p>
          <w:p w14:paraId="69D292EE" w14:textId="77777777" w:rsidR="00BE52CE" w:rsidRPr="005B17D3" w:rsidRDefault="00BE52CE" w:rsidP="0043016D">
            <w:pPr>
              <w:pStyle w:val="ListBullet"/>
              <w:rPr>
                <w:rStyle w:val="Expandingtext"/>
                <w:b/>
                <w:bCs/>
              </w:rPr>
            </w:pPr>
            <w:r w:rsidRPr="005B17D3">
              <w:rPr>
                <w:rStyle w:val="Expandingtext"/>
              </w:rPr>
              <w:t>Update Personal information-Date of Death</w:t>
            </w:r>
            <w:r w:rsidRPr="005B17D3">
              <w:rPr>
                <w:rStyle w:val="Expandingtext"/>
              </w:rPr>
              <w:fldChar w:fldCharType="begin"/>
            </w:r>
            <w:r w:rsidRPr="005B17D3">
              <w:instrText xml:space="preserve"> XE "</w:instrText>
            </w:r>
            <w:r w:rsidRPr="005B17D3">
              <w:rPr>
                <w:iCs/>
              </w:rPr>
              <w:instrText>Death:</w:instrText>
            </w:r>
            <w:r w:rsidRPr="005B17D3">
              <w:instrText xml:space="preserve">Date of:Update" </w:instrText>
            </w:r>
            <w:r w:rsidRPr="005B17D3">
              <w:rPr>
                <w:rStyle w:val="Expandingtext"/>
              </w:rPr>
              <w:fldChar w:fldCharType="end"/>
            </w:r>
          </w:p>
          <w:p w14:paraId="4E5BACDF" w14:textId="77777777" w:rsidR="00BE52CE" w:rsidRPr="005B17D3" w:rsidRDefault="00BE52CE" w:rsidP="0043016D">
            <w:pPr>
              <w:pStyle w:val="ListBullet"/>
              <w:rPr>
                <w:rStyle w:val="Expandingtext"/>
                <w:b/>
                <w:bCs/>
                <w:position w:val="0"/>
              </w:rPr>
            </w:pPr>
            <w:r w:rsidRPr="005B17D3">
              <w:rPr>
                <w:rStyle w:val="Expandingtext"/>
              </w:rPr>
              <w:t>Update Insurance</w:t>
            </w:r>
            <w:r w:rsidRPr="005B17D3">
              <w:rPr>
                <w:rStyle w:val="Expandingtext"/>
              </w:rPr>
              <w:fldChar w:fldCharType="begin"/>
            </w:r>
            <w:r w:rsidRPr="005B17D3">
              <w:instrText xml:space="preserve"> XE "</w:instrText>
            </w:r>
            <w:r w:rsidRPr="005B17D3">
              <w:rPr>
                <w:b/>
              </w:rPr>
              <w:instrText>Insurance</w:instrText>
            </w:r>
            <w:r w:rsidRPr="005B17D3">
              <w:instrText xml:space="preserve">:Update" </w:instrText>
            </w:r>
            <w:r w:rsidRPr="005B17D3">
              <w:rPr>
                <w:rStyle w:val="Expandingtext"/>
              </w:rPr>
              <w:fldChar w:fldCharType="end"/>
            </w:r>
          </w:p>
          <w:p w14:paraId="2E03BCE2" w14:textId="77777777" w:rsidR="00BE52CE" w:rsidRPr="005B17D3" w:rsidRDefault="00BE52CE" w:rsidP="0043016D">
            <w:pPr>
              <w:pStyle w:val="ListBullet"/>
            </w:pPr>
            <w:r w:rsidRPr="005B17D3">
              <w:rPr>
                <w:rStyle w:val="Expandingtext"/>
              </w:rPr>
              <w:t>Update Employment</w:t>
            </w:r>
          </w:p>
        </w:tc>
      </w:tr>
      <w:tr w:rsidR="00E903CF" w:rsidRPr="005B17D3" w14:paraId="6B000AFD" w14:textId="77777777" w:rsidTr="0043016D">
        <w:tc>
          <w:tcPr>
            <w:tcW w:w="4675" w:type="dxa"/>
          </w:tcPr>
          <w:p w14:paraId="0C39FDD6" w14:textId="77777777" w:rsidR="00BE52CE" w:rsidRPr="005B17D3" w:rsidRDefault="00BE52CE" w:rsidP="0043016D">
            <w:pPr>
              <w:pStyle w:val="BodyTextBullet2"/>
              <w:rPr>
                <w:rStyle w:val="Emphasis"/>
                <w:b/>
                <w:i w:val="0"/>
                <w:iCs w:val="0"/>
                <w:color w:val="000000" w:themeColor="text1"/>
              </w:rPr>
            </w:pPr>
            <w:r w:rsidRPr="005B17D3">
              <w:rPr>
                <w:rStyle w:val="Emphasis"/>
                <w:b/>
                <w:i w:val="0"/>
                <w:iCs w:val="0"/>
                <w:color w:val="000000" w:themeColor="text1"/>
              </w:rPr>
              <w:t>Future Discharge Date</w:t>
            </w:r>
          </w:p>
          <w:p w14:paraId="27CBB51D" w14:textId="77777777" w:rsidR="00BE52CE" w:rsidRPr="005B17D3" w:rsidRDefault="00BE52CE" w:rsidP="0043016D">
            <w:pPr>
              <w:pStyle w:val="BodyTextBullet2"/>
              <w:rPr>
                <w:rStyle w:val="Emphasis"/>
                <w:i w:val="0"/>
                <w:iCs w:val="0"/>
              </w:rPr>
            </w:pPr>
            <w:r w:rsidRPr="005B17D3">
              <w:rPr>
                <w:rStyle w:val="Emphasis"/>
                <w:i w:val="0"/>
                <w:iCs w:val="0"/>
              </w:rPr>
              <w:t xml:space="preserve">Clicking the </w:t>
            </w:r>
            <w:r w:rsidRPr="005B17D3">
              <w:rPr>
                <w:rStyle w:val="Emphasis"/>
                <w:b/>
                <w:i w:val="0"/>
                <w:iCs w:val="0"/>
                <w:color w:val="000000" w:themeColor="text1"/>
              </w:rPr>
              <w:t>Future Discharge Date</w:t>
            </w:r>
            <w:r w:rsidRPr="005B17D3">
              <w:rPr>
                <w:rStyle w:val="Emphasis"/>
                <w:i w:val="0"/>
                <w:iCs w:val="0"/>
                <w:color w:val="000000" w:themeColor="text1"/>
              </w:rPr>
              <w:t xml:space="preserve"> </w:t>
            </w:r>
            <w:r w:rsidRPr="005B17D3">
              <w:rPr>
                <w:rStyle w:val="Emphasis"/>
                <w:i w:val="0"/>
                <w:iCs w:val="0"/>
              </w:rPr>
              <w:t>link allows the user to update the Future Discharge Date and associated Future Discharge Date information. This data is shared with VistA.</w:t>
            </w:r>
          </w:p>
        </w:tc>
        <w:tc>
          <w:tcPr>
            <w:tcW w:w="4675" w:type="dxa"/>
          </w:tcPr>
          <w:p w14:paraId="4CEFE01E" w14:textId="77777777" w:rsidR="00BE52CE" w:rsidRPr="005B17D3" w:rsidRDefault="00BE52CE" w:rsidP="0043016D">
            <w:pPr>
              <w:pStyle w:val="BodyTextBullet2"/>
              <w:rPr>
                <w:rStyle w:val="Expandingtext"/>
                <w:i/>
                <w:color w:val="auto"/>
              </w:rPr>
            </w:pPr>
            <w:r w:rsidRPr="005B17D3">
              <w:rPr>
                <w:rStyle w:val="Emphasis"/>
                <w:b/>
                <w:i w:val="0"/>
                <w:iCs w:val="0"/>
                <w:color w:val="auto"/>
              </w:rPr>
              <w:t>MILITARY SERVICE</w:t>
            </w:r>
            <w:r w:rsidRPr="005B17D3">
              <w:rPr>
                <w:rStyle w:val="Expandingtext"/>
                <w:i/>
                <w:color w:val="auto"/>
              </w:rPr>
              <w:t xml:space="preserve"> </w:t>
            </w:r>
          </w:p>
          <w:p w14:paraId="2975BCC9" w14:textId="77777777" w:rsidR="00BE52CE" w:rsidRPr="005B17D3" w:rsidRDefault="00BE52CE" w:rsidP="0043016D">
            <w:pPr>
              <w:pStyle w:val="BodyTextBullet2"/>
              <w:rPr>
                <w:rStyle w:val="Expandingtext"/>
              </w:rPr>
            </w:pPr>
            <w:r w:rsidRPr="005B17D3">
              <w:rPr>
                <w:rStyle w:val="Expandingtext"/>
              </w:rPr>
              <w:t xml:space="preserve">Clicking the </w:t>
            </w:r>
            <w:r w:rsidRPr="005B17D3">
              <w:rPr>
                <w:rStyle w:val="Expandingtext"/>
                <w:b/>
                <w:color w:val="auto"/>
              </w:rPr>
              <w:t>Military Service</w:t>
            </w:r>
            <w:r w:rsidRPr="005B17D3">
              <w:rPr>
                <w:rStyle w:val="Expandingtext"/>
                <w:color w:val="auto"/>
              </w:rPr>
              <w:t xml:space="preserve"> </w:t>
            </w:r>
            <w:r w:rsidRPr="005B17D3">
              <w:rPr>
                <w:rStyle w:val="Expandingtext"/>
              </w:rPr>
              <w:t>link allows users</w:t>
            </w:r>
            <w:r w:rsidRPr="005B17D3">
              <w:rPr>
                <w:rStyle w:val="Expandingtext"/>
              </w:rPr>
              <w:fldChar w:fldCharType="begin"/>
            </w:r>
            <w:r w:rsidRPr="005B17D3">
              <w:instrText xml:space="preserve"> XE "</w:instrText>
            </w:r>
            <w:r w:rsidRPr="005B17D3">
              <w:rPr>
                <w:rStyle w:val="Expandingtext"/>
              </w:rPr>
              <w:instrText>User:</w:instrText>
            </w:r>
            <w:r w:rsidRPr="005B17D3">
              <w:instrText xml:space="preserve">Tabs:Overview: Military Service" </w:instrText>
            </w:r>
            <w:r w:rsidRPr="005B17D3">
              <w:rPr>
                <w:rStyle w:val="Expandingtext"/>
              </w:rPr>
              <w:fldChar w:fldCharType="end"/>
            </w:r>
            <w:r w:rsidRPr="005B17D3">
              <w:rPr>
                <w:rStyle w:val="Expandingtext"/>
              </w:rPr>
              <w:t xml:space="preserve"> to view the military service information associated with the Future Discharge Date</w:t>
            </w:r>
            <w:r w:rsidRPr="005B17D3">
              <w:rPr>
                <w:rStyle w:val="Expandingtext"/>
              </w:rPr>
              <w:fldChar w:fldCharType="begin"/>
            </w:r>
            <w:r w:rsidRPr="005B17D3">
              <w:instrText xml:space="preserve"> XE "Future Discharge Date" </w:instrText>
            </w:r>
            <w:r w:rsidRPr="005B17D3">
              <w:rPr>
                <w:rStyle w:val="Expandingtext"/>
              </w:rPr>
              <w:fldChar w:fldCharType="end"/>
            </w:r>
            <w:r w:rsidRPr="005B17D3">
              <w:rPr>
                <w:rStyle w:val="Expandingtext"/>
              </w:rPr>
              <w:t>.</w:t>
            </w:r>
          </w:p>
          <w:p w14:paraId="24D8355A" w14:textId="77777777" w:rsidR="00BE52CE" w:rsidRPr="005B17D3" w:rsidRDefault="00BE52CE" w:rsidP="001470FA">
            <w:pPr>
              <w:pStyle w:val="BodyTextBullet2"/>
              <w:numPr>
                <w:ilvl w:val="0"/>
                <w:numId w:val="403"/>
              </w:numPr>
            </w:pPr>
            <w:r w:rsidRPr="005B17D3">
              <w:rPr>
                <w:b/>
              </w:rPr>
              <w:t>Is on Active Duty</w:t>
            </w:r>
            <w:r w:rsidRPr="005B17D3">
              <w:t xml:space="preserve"> and </w:t>
            </w:r>
            <w:r w:rsidRPr="005B17D3">
              <w:rPr>
                <w:b/>
              </w:rPr>
              <w:t>As of Date</w:t>
            </w:r>
            <w:r w:rsidRPr="005B17D3">
              <w:t xml:space="preserve"> are displayed in the Future Discharge Date section. </w:t>
            </w:r>
          </w:p>
          <w:p w14:paraId="1583785E" w14:textId="77777777" w:rsidR="00BE52CE" w:rsidRPr="005B17D3" w:rsidRDefault="00BE52CE" w:rsidP="001470FA">
            <w:pPr>
              <w:pStyle w:val="BodyTextBullet2"/>
              <w:numPr>
                <w:ilvl w:val="0"/>
                <w:numId w:val="403"/>
              </w:numPr>
            </w:pPr>
            <w:r w:rsidRPr="005B17D3">
              <w:rPr>
                <w:b/>
              </w:rPr>
              <w:t>Is on Active Duty</w:t>
            </w:r>
            <w:r w:rsidRPr="005B17D3">
              <w:t xml:space="preserve"> reflects whether the service member/Veteran is on active duty as of the last update received from MSDS. </w:t>
            </w:r>
          </w:p>
          <w:p w14:paraId="6FAD6A3D" w14:textId="77777777" w:rsidR="00BE52CE" w:rsidRPr="005B17D3" w:rsidRDefault="00BE52CE" w:rsidP="001470FA">
            <w:pPr>
              <w:pStyle w:val="BodyTextBullet2"/>
              <w:numPr>
                <w:ilvl w:val="0"/>
                <w:numId w:val="403"/>
              </w:numPr>
            </w:pPr>
            <w:r w:rsidRPr="005B17D3">
              <w:rPr>
                <w:b/>
                <w:i/>
              </w:rPr>
              <w:t>As of Date</w:t>
            </w:r>
            <w:r w:rsidRPr="005B17D3">
              <w:t xml:space="preserve"> is the last date/time an update was received from MSDS. </w:t>
            </w:r>
          </w:p>
          <w:p w14:paraId="060AE501" w14:textId="1AC7A94C" w:rsidR="00BE52CE" w:rsidRPr="005B17D3" w:rsidDel="002F47C2" w:rsidRDefault="00BE52CE" w:rsidP="0043016D">
            <w:pPr>
              <w:pStyle w:val="BodyTextBullet2"/>
              <w:rPr>
                <w:rStyle w:val="Emphasis"/>
                <w:i w:val="0"/>
                <w:iCs w:val="0"/>
                <w:color w:val="0000FF"/>
              </w:rPr>
            </w:pPr>
            <w:r w:rsidRPr="005B17D3">
              <w:t>These fields are non-editable.</w:t>
            </w:r>
          </w:p>
        </w:tc>
      </w:tr>
      <w:tr w:rsidR="00E903CF" w:rsidRPr="005B17D3" w14:paraId="6890D1E6" w14:textId="77777777" w:rsidTr="0043016D">
        <w:tc>
          <w:tcPr>
            <w:tcW w:w="4675" w:type="dxa"/>
          </w:tcPr>
          <w:p w14:paraId="7BB26B84" w14:textId="77777777" w:rsidR="00251F46" w:rsidRPr="005B17D3" w:rsidRDefault="008731A8" w:rsidP="0043016D">
            <w:pPr>
              <w:pStyle w:val="BodyTextBullet2"/>
              <w:rPr>
                <w:rStyle w:val="Emphasis"/>
                <w:b/>
                <w:i w:val="0"/>
                <w:iCs w:val="0"/>
                <w:color w:val="000000" w:themeColor="text1"/>
              </w:rPr>
            </w:pPr>
            <w:r w:rsidRPr="005B17D3">
              <w:rPr>
                <w:rStyle w:val="Emphasis"/>
                <w:b/>
                <w:i w:val="0"/>
                <w:color w:val="000000" w:themeColor="text1"/>
              </w:rPr>
              <w:t xml:space="preserve">View </w:t>
            </w:r>
            <w:r w:rsidR="00251F46" w:rsidRPr="005B17D3">
              <w:rPr>
                <w:rStyle w:val="Emphasis"/>
                <w:b/>
                <w:i w:val="0"/>
                <w:color w:val="000000" w:themeColor="text1"/>
              </w:rPr>
              <w:t>Veteran Health Identification Card (VHIC)</w:t>
            </w:r>
            <w:r w:rsidRPr="005B17D3">
              <w:rPr>
                <w:rStyle w:val="Emphasis"/>
                <w:b/>
                <w:i w:val="0"/>
                <w:color w:val="000000" w:themeColor="text1"/>
              </w:rPr>
              <w:t xml:space="preserve"> Status</w:t>
            </w:r>
          </w:p>
          <w:p w14:paraId="06D39E78" w14:textId="33206DC6" w:rsidR="00251F46" w:rsidRPr="005B17D3" w:rsidRDefault="006E58BA" w:rsidP="0043016D">
            <w:pPr>
              <w:pStyle w:val="BodyTextBullet2"/>
              <w:rPr>
                <w:rStyle w:val="Emphasis"/>
                <w:i w:val="0"/>
              </w:rPr>
            </w:pPr>
            <w:r w:rsidRPr="005B17D3">
              <w:rPr>
                <w:rStyle w:val="Emphasis"/>
                <w:i w:val="0"/>
              </w:rPr>
              <w:t xml:space="preserve">Clicking the </w:t>
            </w:r>
            <w:r w:rsidRPr="005B17D3">
              <w:rPr>
                <w:rStyle w:val="Emphasis"/>
                <w:b/>
                <w:i w:val="0"/>
                <w:color w:val="000000" w:themeColor="text1"/>
              </w:rPr>
              <w:t>Open VHIC</w:t>
            </w:r>
            <w:r w:rsidRPr="005B17D3">
              <w:rPr>
                <w:rStyle w:val="Emphasis"/>
                <w:i w:val="0"/>
                <w:color w:val="000000" w:themeColor="text1"/>
              </w:rPr>
              <w:t xml:space="preserve"> </w:t>
            </w:r>
            <w:r w:rsidRPr="005B17D3">
              <w:rPr>
                <w:rStyle w:val="Emphasis"/>
                <w:i w:val="0"/>
              </w:rPr>
              <w:t>button allows the ES user to directly access the Veterans Health Identification Cards (VHIC) application from within ES and request a VHIC replacement card.</w:t>
            </w:r>
          </w:p>
          <w:p w14:paraId="7E2023A3" w14:textId="77777777" w:rsidR="00972B50" w:rsidRPr="005B17D3" w:rsidRDefault="00972B50" w:rsidP="0043016D">
            <w:pPr>
              <w:pStyle w:val="BodyTextBullet2"/>
              <w:rPr>
                <w:rStyle w:val="Emphasis"/>
                <w:i w:val="0"/>
                <w:iCs w:val="0"/>
              </w:rPr>
            </w:pPr>
          </w:p>
          <w:p w14:paraId="05516026" w14:textId="77777777" w:rsidR="00B84C24" w:rsidRPr="005B17D3" w:rsidRDefault="007C4734" w:rsidP="0043016D">
            <w:pPr>
              <w:pStyle w:val="NoteLightbulb"/>
              <w:rPr>
                <w:rStyle w:val="Emphasis"/>
                <w:i w:val="0"/>
                <w:iCs w:val="0"/>
              </w:rPr>
            </w:pPr>
            <w:r w:rsidRPr="005B17D3">
              <w:rPr>
                <w:rStyle w:val="Emphasis"/>
                <w:b/>
                <w:i w:val="0"/>
                <w:iCs w:val="0"/>
              </w:rPr>
              <w:t xml:space="preserve">Note: </w:t>
            </w:r>
            <w:r w:rsidRPr="005B17D3">
              <w:rPr>
                <w:rStyle w:val="Emphasis"/>
                <w:i w:val="0"/>
                <w:iCs w:val="0"/>
              </w:rPr>
              <w:t xml:space="preserve">User must have the “Access VHIC” capability to </w:t>
            </w:r>
            <w:r w:rsidR="00526FA8" w:rsidRPr="005B17D3">
              <w:rPr>
                <w:rStyle w:val="Emphasis"/>
                <w:i w:val="0"/>
                <w:iCs w:val="0"/>
              </w:rPr>
              <w:t xml:space="preserve">click the </w:t>
            </w:r>
            <w:r w:rsidR="00526FA8" w:rsidRPr="005B17D3">
              <w:rPr>
                <w:rStyle w:val="Emphasis"/>
                <w:b/>
                <w:i w:val="0"/>
                <w:iCs w:val="0"/>
                <w:color w:val="000000" w:themeColor="text1"/>
              </w:rPr>
              <w:t>Open VHIC</w:t>
            </w:r>
            <w:r w:rsidR="00526FA8" w:rsidRPr="005B17D3">
              <w:rPr>
                <w:rStyle w:val="Emphasis"/>
                <w:i w:val="0"/>
                <w:iCs w:val="0"/>
                <w:color w:val="000000" w:themeColor="text1"/>
              </w:rPr>
              <w:t xml:space="preserve"> </w:t>
            </w:r>
            <w:r w:rsidR="00526FA8" w:rsidRPr="005B17D3">
              <w:rPr>
                <w:rStyle w:val="Emphasis"/>
                <w:i w:val="0"/>
                <w:iCs w:val="0"/>
              </w:rPr>
              <w:t>button</w:t>
            </w:r>
            <w:r w:rsidR="008731A8" w:rsidRPr="005B17D3">
              <w:rPr>
                <w:rStyle w:val="Emphasis"/>
                <w:i w:val="0"/>
                <w:iCs w:val="0"/>
              </w:rPr>
              <w:t>.</w:t>
            </w:r>
          </w:p>
          <w:p w14:paraId="37816FE4" w14:textId="77777777" w:rsidR="00595B47" w:rsidRPr="005B17D3" w:rsidRDefault="00595B47" w:rsidP="0043016D">
            <w:pPr>
              <w:pStyle w:val="BodyTextBullet1"/>
            </w:pPr>
          </w:p>
          <w:p w14:paraId="272A856A" w14:textId="1E612BC2" w:rsidR="00595B47" w:rsidRPr="005B17D3" w:rsidRDefault="00595B47" w:rsidP="0043016D">
            <w:pPr>
              <w:pStyle w:val="BodyTextBullet1"/>
            </w:pPr>
            <w:r w:rsidRPr="005B17D3">
              <w:t>Click the “How Do I…? links below to perform the following functions</w:t>
            </w:r>
            <w:r w:rsidR="005D7C54" w:rsidRPr="005B17D3">
              <w:t xml:space="preserve"> in</w:t>
            </w:r>
            <w:r w:rsidRPr="005B17D3">
              <w:t xml:space="preserve"> the VHIC system.</w:t>
            </w:r>
          </w:p>
          <w:p w14:paraId="254CFCF1" w14:textId="77777777" w:rsidR="00595B47" w:rsidRPr="005B17D3" w:rsidRDefault="00595B47" w:rsidP="0043016D">
            <w:pPr>
              <w:pStyle w:val="BodyTextBullet1"/>
              <w:rPr>
                <w:color w:val="636363"/>
              </w:rPr>
            </w:pPr>
          </w:p>
          <w:p w14:paraId="15905D54" w14:textId="77777777" w:rsidR="00595B47" w:rsidRPr="005B17D3" w:rsidRDefault="005B17D3" w:rsidP="001470FA">
            <w:pPr>
              <w:pStyle w:val="NormalWeb"/>
              <w:keepLines w:val="0"/>
              <w:numPr>
                <w:ilvl w:val="0"/>
                <w:numId w:val="394"/>
              </w:numPr>
              <w:spacing w:before="120" w:after="120"/>
            </w:pPr>
            <w:hyperlink w:anchor="access_VHIC" w:history="1">
              <w:r w:rsidR="00595B47" w:rsidRPr="005B17D3">
                <w:rPr>
                  <w:rStyle w:val="Hyperlink"/>
                </w:rPr>
                <w:t>… access the VHIC system?</w:t>
              </w:r>
            </w:hyperlink>
          </w:p>
          <w:p w14:paraId="5E5926B2" w14:textId="77777777" w:rsidR="00595B47" w:rsidRPr="005B17D3" w:rsidRDefault="005B17D3" w:rsidP="001470FA">
            <w:pPr>
              <w:pStyle w:val="NormalWeb"/>
              <w:keepLines w:val="0"/>
              <w:numPr>
                <w:ilvl w:val="0"/>
                <w:numId w:val="394"/>
              </w:numPr>
              <w:spacing w:before="120" w:after="120"/>
            </w:pPr>
            <w:hyperlink w:anchor="request_VHIC" w:history="1">
              <w:r w:rsidR="00595B47" w:rsidRPr="005B17D3">
                <w:rPr>
                  <w:rStyle w:val="Hyperlink"/>
                </w:rPr>
                <w:t>… request a VHIC card replacement on the Veterans record from ES?</w:t>
              </w:r>
            </w:hyperlink>
          </w:p>
          <w:p w14:paraId="7F730A47" w14:textId="1A68CBF0" w:rsidR="00595B47" w:rsidRPr="005B17D3" w:rsidRDefault="005B17D3" w:rsidP="001470FA">
            <w:pPr>
              <w:pStyle w:val="NormalWeb"/>
              <w:keepLines w:val="0"/>
              <w:numPr>
                <w:ilvl w:val="0"/>
                <w:numId w:val="394"/>
              </w:numPr>
              <w:spacing w:before="120" w:after="120"/>
              <w:rPr>
                <w:rStyle w:val="Emphasis"/>
                <w:i w:val="0"/>
                <w:iCs w:val="0"/>
              </w:rPr>
            </w:pPr>
            <w:hyperlink w:anchor="sign_out_VHIC" w:history="1">
              <w:r w:rsidR="00595B47" w:rsidRPr="005B17D3">
                <w:rPr>
                  <w:rStyle w:val="Hyperlink"/>
                </w:rPr>
                <w:t>… sign out of VHIC system?</w:t>
              </w:r>
            </w:hyperlink>
          </w:p>
        </w:tc>
        <w:tc>
          <w:tcPr>
            <w:tcW w:w="4675" w:type="dxa"/>
          </w:tcPr>
          <w:p w14:paraId="7974592D" w14:textId="08239EE3" w:rsidR="00972B50" w:rsidRPr="005B17D3" w:rsidRDefault="00972B50" w:rsidP="0043016D">
            <w:pPr>
              <w:pStyle w:val="BodyTextBullet1"/>
            </w:pPr>
            <w:r w:rsidRPr="005B17D3">
              <w:rPr>
                <w:rStyle w:val="Emphasis"/>
                <w:b/>
                <w:i w:val="0"/>
                <w:color w:val="000000" w:themeColor="text1"/>
              </w:rPr>
              <w:t>View Veteran Health Identification Card (VHIC)</w:t>
            </w:r>
          </w:p>
          <w:p w14:paraId="5B7CAAFC" w14:textId="58B86B00" w:rsidR="00595B47" w:rsidRPr="005B17D3" w:rsidRDefault="00595B47" w:rsidP="0043016D">
            <w:pPr>
              <w:pStyle w:val="BodyTextBullet1"/>
            </w:pPr>
          </w:p>
          <w:p w14:paraId="7B5E37D5" w14:textId="2BB636E1" w:rsidR="006E58BA" w:rsidRPr="005B17D3" w:rsidRDefault="00595B47" w:rsidP="0043016D">
            <w:pPr>
              <w:pStyle w:val="BodyTextBullet1"/>
              <w:rPr>
                <w:rStyle w:val="Emphasis"/>
                <w:i w:val="0"/>
                <w:iCs w:val="0"/>
                <w:sz w:val="22"/>
                <w:szCs w:val="20"/>
              </w:rPr>
            </w:pPr>
            <w:r w:rsidRPr="005B17D3">
              <w:t xml:space="preserve">The </w:t>
            </w:r>
            <w:r w:rsidR="00972B50" w:rsidRPr="005B17D3">
              <w:t>VHIC</w:t>
            </w:r>
            <w:r w:rsidRPr="005B17D3">
              <w:t xml:space="preserve"> card</w:t>
            </w:r>
            <w:r w:rsidR="00972B50" w:rsidRPr="005B17D3">
              <w:t xml:space="preserve"> is for identification and check-in at VA appointments. It cannot be used as a credit card or an insurance card, and it does not authorize or pay for care at non-VA facilities.</w:t>
            </w:r>
            <w:bookmarkStart w:id="987" w:name="VHIC_Back"/>
            <w:bookmarkEnd w:id="987"/>
          </w:p>
        </w:tc>
      </w:tr>
      <w:tr w:rsidR="00E903CF" w:rsidRPr="005B17D3" w14:paraId="290BFED6" w14:textId="77777777" w:rsidTr="0043016D">
        <w:tc>
          <w:tcPr>
            <w:tcW w:w="4675" w:type="dxa"/>
          </w:tcPr>
          <w:p w14:paraId="16D15793" w14:textId="77777777" w:rsidR="00BE52CE" w:rsidRPr="005B17D3" w:rsidRDefault="00BE52CE" w:rsidP="0043016D">
            <w:pPr>
              <w:pStyle w:val="BodyTextBullet2"/>
              <w:rPr>
                <w:b/>
                <w:color w:val="auto"/>
              </w:rPr>
            </w:pPr>
            <w:r w:rsidRPr="005B17D3">
              <w:rPr>
                <w:rStyle w:val="Emphasis"/>
                <w:b/>
                <w:bCs w:val="0"/>
                <w:i w:val="0"/>
                <w:iCs w:val="0"/>
                <w:color w:val="auto"/>
              </w:rPr>
              <w:t>Update Fina</w:t>
            </w:r>
            <w:r w:rsidRPr="005B17D3">
              <w:rPr>
                <w:b/>
                <w:color w:val="auto"/>
              </w:rPr>
              <w:t>ncial</w:t>
            </w:r>
            <w:r w:rsidRPr="005B17D3">
              <w:rPr>
                <w:b/>
                <w:color w:val="auto"/>
              </w:rPr>
              <w:fldChar w:fldCharType="begin"/>
            </w:r>
            <w:r w:rsidRPr="005B17D3">
              <w:rPr>
                <w:b/>
                <w:color w:val="auto"/>
              </w:rPr>
              <w:instrText xml:space="preserve"> XE "Financial:Assessment Update" </w:instrText>
            </w:r>
            <w:r w:rsidRPr="005B17D3">
              <w:rPr>
                <w:b/>
                <w:color w:val="auto"/>
              </w:rPr>
              <w:fldChar w:fldCharType="end"/>
            </w:r>
            <w:r w:rsidRPr="005B17D3">
              <w:rPr>
                <w:b/>
                <w:color w:val="auto"/>
              </w:rPr>
              <w:t xml:space="preserve"> Assessment</w:t>
            </w:r>
          </w:p>
          <w:p w14:paraId="78194EE8" w14:textId="4B091F09" w:rsidR="00BE52CE" w:rsidRPr="005B17D3" w:rsidRDefault="00BE52CE" w:rsidP="0043016D">
            <w:pPr>
              <w:pStyle w:val="BodyTextBullet2"/>
              <w:rPr>
                <w:color w:val="auto"/>
              </w:rPr>
            </w:pPr>
            <w:r w:rsidRPr="005B17D3">
              <w:rPr>
                <w:color w:val="auto"/>
              </w:rPr>
              <w:t xml:space="preserve">Clicking the </w:t>
            </w:r>
            <w:r w:rsidRPr="005B17D3">
              <w:rPr>
                <w:b/>
                <w:color w:val="auto"/>
              </w:rPr>
              <w:t>Update Financial Assessment</w:t>
            </w:r>
            <w:r w:rsidRPr="005B17D3">
              <w:rPr>
                <w:color w:val="auto"/>
              </w:rPr>
              <w:t xml:space="preserve"> link allows users</w:t>
            </w:r>
            <w:r w:rsidRPr="005B17D3">
              <w:rPr>
                <w:color w:val="auto"/>
              </w:rPr>
              <w:fldChar w:fldCharType="begin"/>
            </w:r>
            <w:r w:rsidRPr="005B17D3">
              <w:rPr>
                <w:color w:val="auto"/>
              </w:rPr>
              <w:instrText xml:space="preserve"> XE "User:Tabs:Overview:update Financial Assessment" </w:instrText>
            </w:r>
            <w:r w:rsidRPr="005B17D3">
              <w:rPr>
                <w:color w:val="auto"/>
              </w:rPr>
              <w:fldChar w:fldCharType="end"/>
            </w:r>
            <w:r w:rsidRPr="005B17D3">
              <w:rPr>
                <w:color w:val="auto"/>
              </w:rPr>
              <w:t xml:space="preserve"> to </w:t>
            </w:r>
            <w:r w:rsidR="00BF11EE" w:rsidRPr="005B17D3">
              <w:rPr>
                <w:color w:val="auto"/>
              </w:rPr>
              <w:t>u</w:t>
            </w:r>
            <w:r w:rsidRPr="005B17D3">
              <w:rPr>
                <w:color w:val="auto"/>
              </w:rPr>
              <w:t>pdate Financial Assess</w:t>
            </w:r>
            <w:r w:rsidRPr="005B17D3">
              <w:rPr>
                <w:rStyle w:val="Expandingtext"/>
                <w:color w:val="auto"/>
              </w:rPr>
              <w:t xml:space="preserve">ment information for the beneficiary. </w:t>
            </w:r>
          </w:p>
          <w:p w14:paraId="7DF5166F" w14:textId="77777777" w:rsidR="00BE52CE" w:rsidRPr="005B17D3" w:rsidRDefault="00BE52CE" w:rsidP="0043016D">
            <w:pPr>
              <w:pStyle w:val="BodyTextBullet2"/>
              <w:rPr>
                <w:rStyle w:val="Emphasis"/>
                <w:i w:val="0"/>
                <w:iCs w:val="0"/>
                <w:color w:val="auto"/>
              </w:rPr>
            </w:pPr>
          </w:p>
        </w:tc>
        <w:tc>
          <w:tcPr>
            <w:tcW w:w="4675" w:type="dxa"/>
          </w:tcPr>
          <w:p w14:paraId="3E6A9FC7" w14:textId="77777777" w:rsidR="00BE52CE" w:rsidRPr="005B17D3" w:rsidRDefault="00BE52CE" w:rsidP="0043016D">
            <w:pPr>
              <w:pStyle w:val="BodyTextBullet2"/>
              <w:rPr>
                <w:rStyle w:val="Expandingtext"/>
                <w:i/>
                <w:color w:val="auto"/>
              </w:rPr>
            </w:pPr>
            <w:r w:rsidRPr="005B17D3">
              <w:rPr>
                <w:rStyle w:val="Emphasis"/>
                <w:b/>
                <w:i w:val="0"/>
                <w:iCs w:val="0"/>
                <w:color w:val="auto"/>
              </w:rPr>
              <w:t>FINANCIAL</w:t>
            </w:r>
            <w:r w:rsidRPr="005B17D3">
              <w:rPr>
                <w:rStyle w:val="Emphasis"/>
                <w:b/>
                <w:i w:val="0"/>
                <w:iCs w:val="0"/>
                <w:color w:val="auto"/>
              </w:rPr>
              <w:fldChar w:fldCharType="begin"/>
            </w:r>
            <w:r w:rsidRPr="005B17D3">
              <w:rPr>
                <w:color w:val="auto"/>
              </w:rPr>
              <w:instrText xml:space="preserve"> XE "Financial" </w:instrText>
            </w:r>
            <w:r w:rsidRPr="005B17D3">
              <w:rPr>
                <w:rStyle w:val="Emphasis"/>
                <w:b/>
                <w:i w:val="0"/>
                <w:iCs w:val="0"/>
                <w:color w:val="auto"/>
              </w:rPr>
              <w:fldChar w:fldCharType="end"/>
            </w:r>
            <w:r w:rsidRPr="005B17D3">
              <w:rPr>
                <w:rStyle w:val="Emphasis"/>
                <w:b/>
                <w:i w:val="0"/>
                <w:iCs w:val="0"/>
                <w:color w:val="auto"/>
              </w:rPr>
              <w:t>S</w:t>
            </w:r>
            <w:r w:rsidRPr="005B17D3">
              <w:rPr>
                <w:rStyle w:val="Expandingtext"/>
                <w:i/>
                <w:color w:val="auto"/>
              </w:rPr>
              <w:t xml:space="preserve"> </w:t>
            </w:r>
          </w:p>
          <w:p w14:paraId="1B806E16" w14:textId="77777777" w:rsidR="00BE52CE" w:rsidRPr="005B17D3" w:rsidDel="002F47C2" w:rsidRDefault="00BE52CE" w:rsidP="0043016D">
            <w:pPr>
              <w:pStyle w:val="BodyTextBullet2"/>
              <w:rPr>
                <w:rStyle w:val="Emphasis"/>
                <w:i w:val="0"/>
                <w:iCs w:val="0"/>
                <w:color w:val="auto"/>
              </w:rPr>
            </w:pPr>
            <w:r w:rsidRPr="005B17D3">
              <w:rPr>
                <w:rStyle w:val="Emphasis"/>
                <w:i w:val="0"/>
                <w:color w:val="auto"/>
              </w:rPr>
              <w:t>Clicking</w:t>
            </w:r>
            <w:r w:rsidRPr="005B17D3">
              <w:rPr>
                <w:rStyle w:val="Expandingtext"/>
                <w:i/>
                <w:color w:val="auto"/>
              </w:rPr>
              <w:t xml:space="preserve"> </w:t>
            </w:r>
            <w:r w:rsidRPr="005B17D3">
              <w:rPr>
                <w:rStyle w:val="Expandingtext"/>
                <w:color w:val="auto"/>
              </w:rPr>
              <w:t xml:space="preserve">the </w:t>
            </w:r>
            <w:r w:rsidRPr="005B17D3">
              <w:rPr>
                <w:rStyle w:val="Expandingtext"/>
                <w:b/>
                <w:color w:val="auto"/>
              </w:rPr>
              <w:t>Financials</w:t>
            </w:r>
            <w:r w:rsidRPr="005B17D3">
              <w:rPr>
                <w:rStyle w:val="Expandingtext"/>
                <w:color w:val="auto"/>
              </w:rPr>
              <w:t xml:space="preserve"> link allows users</w:t>
            </w:r>
            <w:r w:rsidRPr="005B17D3">
              <w:rPr>
                <w:rStyle w:val="Expandingtext"/>
                <w:color w:val="auto"/>
              </w:rPr>
              <w:fldChar w:fldCharType="begin"/>
            </w:r>
            <w:r w:rsidRPr="005B17D3">
              <w:rPr>
                <w:color w:val="auto"/>
              </w:rPr>
              <w:instrText xml:space="preserve"> XE "</w:instrText>
            </w:r>
            <w:r w:rsidRPr="005B17D3">
              <w:rPr>
                <w:rStyle w:val="Expandingtext"/>
                <w:color w:val="auto"/>
              </w:rPr>
              <w:instrText>User:</w:instrText>
            </w:r>
            <w:r w:rsidRPr="005B17D3">
              <w:rPr>
                <w:color w:val="auto"/>
              </w:rPr>
              <w:instrText xml:space="preserve">Tabs:Overview:view Financial Overview information" </w:instrText>
            </w:r>
            <w:r w:rsidRPr="005B17D3">
              <w:rPr>
                <w:rStyle w:val="Expandingtext"/>
                <w:color w:val="auto"/>
              </w:rPr>
              <w:fldChar w:fldCharType="end"/>
            </w:r>
            <w:r w:rsidRPr="005B17D3">
              <w:rPr>
                <w:rStyle w:val="Expandingtext"/>
                <w:color w:val="auto"/>
              </w:rPr>
              <w:t xml:space="preserve"> to view in greater detail the financial overview information that currently exists for the beneficiary. </w:t>
            </w:r>
          </w:p>
        </w:tc>
      </w:tr>
      <w:tr w:rsidR="00E903CF" w:rsidRPr="005B17D3" w14:paraId="25E95446" w14:textId="77777777" w:rsidTr="0043016D">
        <w:tc>
          <w:tcPr>
            <w:tcW w:w="4675" w:type="dxa"/>
          </w:tcPr>
          <w:p w14:paraId="4C3C1E19" w14:textId="77777777" w:rsidR="00BE52CE" w:rsidRPr="005B17D3" w:rsidRDefault="00BE52CE" w:rsidP="0043016D">
            <w:pPr>
              <w:pStyle w:val="BodyTextBullet2"/>
              <w:rPr>
                <w:rStyle w:val="Expandingtext"/>
                <w:b/>
                <w:color w:val="auto"/>
              </w:rPr>
            </w:pPr>
            <w:r w:rsidRPr="005B17D3">
              <w:rPr>
                <w:rStyle w:val="Emphasis"/>
                <w:b/>
                <w:bCs w:val="0"/>
                <w:i w:val="0"/>
                <w:iCs w:val="0"/>
                <w:color w:val="auto"/>
              </w:rPr>
              <w:t>Update Enrollment</w:t>
            </w:r>
            <w:r w:rsidRPr="005B17D3">
              <w:rPr>
                <w:rStyle w:val="Emphasis"/>
                <w:b/>
                <w:bCs w:val="0"/>
                <w:i w:val="0"/>
                <w:iCs w:val="0"/>
                <w:color w:val="auto"/>
              </w:rPr>
              <w:fldChar w:fldCharType="begin"/>
            </w:r>
            <w:r w:rsidRPr="005B17D3">
              <w:rPr>
                <w:b/>
                <w:color w:val="auto"/>
              </w:rPr>
              <w:instrText xml:space="preserve"> XE "Enrollment:Dates" </w:instrText>
            </w:r>
            <w:r w:rsidRPr="005B17D3">
              <w:rPr>
                <w:rStyle w:val="Emphasis"/>
                <w:b/>
                <w:bCs w:val="0"/>
                <w:i w:val="0"/>
                <w:iCs w:val="0"/>
                <w:color w:val="auto"/>
              </w:rPr>
              <w:fldChar w:fldCharType="end"/>
            </w:r>
            <w:r w:rsidRPr="005B17D3">
              <w:rPr>
                <w:rStyle w:val="Emphasis"/>
                <w:b/>
                <w:bCs w:val="0"/>
                <w:i w:val="0"/>
                <w:iCs w:val="0"/>
                <w:color w:val="auto"/>
              </w:rPr>
              <w:t xml:space="preserve"> Date</w:t>
            </w:r>
            <w:r w:rsidRPr="005B17D3">
              <w:rPr>
                <w:rStyle w:val="Emphasis"/>
                <w:b/>
                <w:bCs w:val="0"/>
                <w:i w:val="0"/>
                <w:iCs w:val="0"/>
                <w:color w:val="auto"/>
              </w:rPr>
              <w:fldChar w:fldCharType="begin"/>
            </w:r>
            <w:r w:rsidRPr="005B17D3">
              <w:rPr>
                <w:b/>
                <w:color w:val="auto"/>
              </w:rPr>
              <w:instrText xml:space="preserve"> XE "</w:instrText>
            </w:r>
            <w:r w:rsidRPr="005B17D3">
              <w:rPr>
                <w:rStyle w:val="Emphasis"/>
                <w:b/>
                <w:bCs w:val="0"/>
                <w:i w:val="0"/>
                <w:iCs w:val="0"/>
                <w:color w:val="auto"/>
              </w:rPr>
              <w:instrText>Date:</w:instrText>
            </w:r>
            <w:r w:rsidRPr="005B17D3">
              <w:rPr>
                <w:b/>
                <w:color w:val="auto"/>
              </w:rPr>
              <w:instrText xml:space="preserve">Update Enrollment" </w:instrText>
            </w:r>
            <w:r w:rsidRPr="005B17D3">
              <w:rPr>
                <w:rStyle w:val="Emphasis"/>
                <w:b/>
                <w:bCs w:val="0"/>
                <w:i w:val="0"/>
                <w:iCs w:val="0"/>
                <w:color w:val="auto"/>
              </w:rPr>
              <w:fldChar w:fldCharType="end"/>
            </w:r>
            <w:r w:rsidRPr="005B17D3">
              <w:rPr>
                <w:rStyle w:val="Emphasis"/>
                <w:b/>
                <w:bCs w:val="0"/>
                <w:i w:val="0"/>
                <w:iCs w:val="0"/>
                <w:color w:val="auto"/>
              </w:rPr>
              <w:t>s</w:t>
            </w:r>
            <w:r w:rsidRPr="005B17D3">
              <w:rPr>
                <w:rStyle w:val="Expandingtext"/>
                <w:b/>
                <w:bCs w:val="0"/>
                <w:color w:val="auto"/>
              </w:rPr>
              <w:t xml:space="preserve"> </w:t>
            </w:r>
          </w:p>
          <w:p w14:paraId="395B946D" w14:textId="4F684EAC" w:rsidR="00BE52CE" w:rsidRPr="005B17D3" w:rsidRDefault="00BE52CE" w:rsidP="0043016D">
            <w:pPr>
              <w:pStyle w:val="BodyTextBullet2"/>
              <w:rPr>
                <w:rStyle w:val="Emphasis"/>
                <w:i w:val="0"/>
                <w:iCs w:val="0"/>
                <w:color w:val="auto"/>
              </w:rPr>
            </w:pPr>
            <w:r w:rsidRPr="005B17D3">
              <w:rPr>
                <w:color w:val="auto"/>
              </w:rPr>
              <w:t>Clicking</w:t>
            </w:r>
            <w:r w:rsidRPr="005B17D3">
              <w:rPr>
                <w:rStyle w:val="Expandingtext"/>
                <w:color w:val="auto"/>
              </w:rPr>
              <w:t xml:space="preserve"> the </w:t>
            </w:r>
            <w:r w:rsidRPr="005B17D3">
              <w:rPr>
                <w:rStyle w:val="Expandingtext"/>
                <w:b/>
                <w:color w:val="auto"/>
              </w:rPr>
              <w:t>Update Enrollment Dates</w:t>
            </w:r>
            <w:r w:rsidRPr="005B17D3">
              <w:rPr>
                <w:rStyle w:val="Expandingtext"/>
                <w:color w:val="auto"/>
              </w:rPr>
              <w:t xml:space="preserve"> link allows the user</w:t>
            </w:r>
            <w:r w:rsidRPr="005B17D3">
              <w:rPr>
                <w:rStyle w:val="Expandingtext"/>
                <w:color w:val="auto"/>
              </w:rPr>
              <w:fldChar w:fldCharType="begin"/>
            </w:r>
            <w:r w:rsidRPr="005B17D3">
              <w:rPr>
                <w:color w:val="auto"/>
              </w:rPr>
              <w:instrText xml:space="preserve"> XE "</w:instrText>
            </w:r>
            <w:r w:rsidRPr="005B17D3">
              <w:rPr>
                <w:rStyle w:val="Expandingtext"/>
                <w:color w:val="auto"/>
              </w:rPr>
              <w:instrText>User:</w:instrText>
            </w:r>
            <w:r w:rsidRPr="005B17D3">
              <w:rPr>
                <w:color w:val="auto"/>
              </w:rPr>
              <w:instrText xml:space="preserve">Tabs:Overview:update Enrollment" </w:instrText>
            </w:r>
            <w:r w:rsidRPr="005B17D3">
              <w:rPr>
                <w:rStyle w:val="Expandingtext"/>
                <w:color w:val="auto"/>
              </w:rPr>
              <w:fldChar w:fldCharType="end"/>
            </w:r>
            <w:r w:rsidRPr="005B17D3">
              <w:rPr>
                <w:rStyle w:val="Expandingtext"/>
                <w:color w:val="auto"/>
              </w:rPr>
              <w:t xml:space="preserve"> to </w:t>
            </w:r>
            <w:r w:rsidR="00BF11EE" w:rsidRPr="005B17D3">
              <w:rPr>
                <w:rStyle w:val="Expandingtext"/>
                <w:color w:val="auto"/>
              </w:rPr>
              <w:t>u</w:t>
            </w:r>
            <w:r w:rsidRPr="005B17D3">
              <w:rPr>
                <w:rStyle w:val="Expandingtext"/>
                <w:color w:val="auto"/>
              </w:rPr>
              <w:t>pdate Enrollment Date information for the beneficiary</w:t>
            </w:r>
          </w:p>
        </w:tc>
        <w:tc>
          <w:tcPr>
            <w:tcW w:w="4675" w:type="dxa"/>
          </w:tcPr>
          <w:p w14:paraId="0959F04B" w14:textId="77777777" w:rsidR="00BE52CE" w:rsidRPr="005B17D3" w:rsidRDefault="00BE52CE" w:rsidP="0043016D">
            <w:pPr>
              <w:pStyle w:val="BodyTextBullet2"/>
              <w:rPr>
                <w:rStyle w:val="Emphasis"/>
                <w:b/>
                <w:i w:val="0"/>
                <w:color w:val="auto"/>
              </w:rPr>
            </w:pPr>
            <w:r w:rsidRPr="005B17D3">
              <w:rPr>
                <w:rStyle w:val="Emphasis"/>
                <w:b/>
                <w:i w:val="0"/>
                <w:iCs w:val="0"/>
                <w:color w:val="auto"/>
              </w:rPr>
              <w:t>ENROLLMENT</w:t>
            </w:r>
            <w:r w:rsidRPr="005B17D3">
              <w:rPr>
                <w:rStyle w:val="Emphasis"/>
                <w:b/>
                <w:i w:val="0"/>
                <w:iCs w:val="0"/>
                <w:color w:val="auto"/>
              </w:rPr>
              <w:fldChar w:fldCharType="begin"/>
            </w:r>
            <w:r w:rsidRPr="005B17D3">
              <w:rPr>
                <w:rStyle w:val="Emphasis"/>
                <w:b/>
                <w:i w:val="0"/>
                <w:color w:val="auto"/>
              </w:rPr>
              <w:instrText xml:space="preserve"> XE "Enrollment" </w:instrText>
            </w:r>
            <w:r w:rsidRPr="005B17D3">
              <w:rPr>
                <w:rStyle w:val="Emphasis"/>
                <w:b/>
                <w:i w:val="0"/>
                <w:iCs w:val="0"/>
                <w:color w:val="auto"/>
              </w:rPr>
              <w:fldChar w:fldCharType="end"/>
            </w:r>
          </w:p>
          <w:p w14:paraId="5A6426CA" w14:textId="02FB812D" w:rsidR="00BE52CE" w:rsidRPr="005B17D3" w:rsidRDefault="00BE52CE" w:rsidP="0043016D">
            <w:pPr>
              <w:pStyle w:val="BodyTextBullet2"/>
              <w:rPr>
                <w:color w:val="auto"/>
              </w:rPr>
            </w:pPr>
            <w:r w:rsidRPr="005B17D3">
              <w:rPr>
                <w:rStyle w:val="Emphasis"/>
                <w:i w:val="0"/>
                <w:color w:val="auto"/>
              </w:rPr>
              <w:t>Clicking th</w:t>
            </w:r>
            <w:r w:rsidR="00BF11EE" w:rsidRPr="005B17D3">
              <w:rPr>
                <w:rStyle w:val="Emphasis"/>
                <w:i w:val="0"/>
                <w:color w:val="auto"/>
              </w:rPr>
              <w:t xml:space="preserve">e </w:t>
            </w:r>
            <w:r w:rsidR="00BF11EE" w:rsidRPr="005B17D3">
              <w:rPr>
                <w:rStyle w:val="Emphasis"/>
                <w:b/>
                <w:i w:val="0"/>
                <w:color w:val="auto"/>
              </w:rPr>
              <w:t>Enrollment</w:t>
            </w:r>
            <w:r w:rsidRPr="005B17D3">
              <w:rPr>
                <w:rStyle w:val="Emphasis"/>
                <w:i w:val="0"/>
                <w:color w:val="auto"/>
              </w:rPr>
              <w:t xml:space="preserve"> link </w:t>
            </w:r>
            <w:r w:rsidR="00642D9F" w:rsidRPr="005B17D3">
              <w:rPr>
                <w:rStyle w:val="Emphasis"/>
                <w:i w:val="0"/>
                <w:color w:val="auto"/>
              </w:rPr>
              <w:t>provides the</w:t>
            </w:r>
            <w:r w:rsidRPr="005B17D3">
              <w:rPr>
                <w:rStyle w:val="Emphasis"/>
                <w:i w:val="0"/>
                <w:color w:val="auto"/>
              </w:rPr>
              <w:t xml:space="preserve"> user</w:t>
            </w:r>
            <w:r w:rsidRPr="005B17D3">
              <w:rPr>
                <w:rStyle w:val="Emphasis"/>
                <w:i w:val="0"/>
                <w:color w:val="auto"/>
              </w:rPr>
              <w:fldChar w:fldCharType="begin"/>
            </w:r>
            <w:r w:rsidRPr="005B17D3">
              <w:rPr>
                <w:rStyle w:val="Emphasis"/>
                <w:i w:val="0"/>
                <w:color w:val="auto"/>
              </w:rPr>
              <w:instrText xml:space="preserve"> XE "User:Tabs:Overview:view Enrollment" </w:instrText>
            </w:r>
            <w:r w:rsidRPr="005B17D3">
              <w:rPr>
                <w:rStyle w:val="Emphasis"/>
                <w:i w:val="0"/>
                <w:color w:val="auto"/>
              </w:rPr>
              <w:fldChar w:fldCharType="end"/>
            </w:r>
            <w:r w:rsidRPr="005B17D3">
              <w:rPr>
                <w:rStyle w:val="Emphasis"/>
                <w:i w:val="0"/>
                <w:color w:val="auto"/>
              </w:rPr>
              <w:t xml:space="preserve"> </w:t>
            </w:r>
            <w:r w:rsidR="00642D9F" w:rsidRPr="005B17D3">
              <w:rPr>
                <w:rStyle w:val="Emphasis"/>
                <w:i w:val="0"/>
                <w:color w:val="auto"/>
              </w:rPr>
              <w:t>a summary of</w:t>
            </w:r>
            <w:r w:rsidRPr="005B17D3">
              <w:rPr>
                <w:rStyle w:val="Emphasis"/>
                <w:i w:val="0"/>
                <w:color w:val="auto"/>
              </w:rPr>
              <w:t xml:space="preserve"> enrollment information that currently exists for the beneficiary</w:t>
            </w:r>
            <w:r w:rsidR="00642D9F" w:rsidRPr="005B17D3">
              <w:rPr>
                <w:rStyle w:val="Emphasis"/>
                <w:i w:val="0"/>
                <w:color w:val="auto"/>
              </w:rPr>
              <w:t xml:space="preserve"> as well as</w:t>
            </w:r>
            <w:r w:rsidR="00D5620C" w:rsidRPr="005B17D3">
              <w:rPr>
                <w:rStyle w:val="Emphasis"/>
                <w:i w:val="0"/>
                <w:color w:val="auto"/>
              </w:rPr>
              <w:t xml:space="preserve"> prior enrollments. The summary also provides the user</w:t>
            </w:r>
            <w:r w:rsidR="00642D9F" w:rsidRPr="005B17D3">
              <w:rPr>
                <w:rStyle w:val="Emphasis"/>
                <w:i w:val="0"/>
                <w:color w:val="auto"/>
              </w:rPr>
              <w:t xml:space="preserve"> the ability to cancel, decline or override an enrollment</w:t>
            </w:r>
            <w:r w:rsidR="002C5B59" w:rsidRPr="005B17D3">
              <w:rPr>
                <w:rStyle w:val="Emphasis"/>
                <w:i w:val="0"/>
                <w:color w:val="auto"/>
              </w:rPr>
              <w:t>, and view the most recent 1010 EZ online application.</w:t>
            </w:r>
          </w:p>
          <w:p w14:paraId="4F310067" w14:textId="77777777" w:rsidR="00BE52CE" w:rsidRPr="005B17D3" w:rsidRDefault="00BE52CE" w:rsidP="0043016D">
            <w:pPr>
              <w:pStyle w:val="BodyTextBullet2"/>
              <w:rPr>
                <w:rStyle w:val="Emphasis"/>
                <w:b/>
                <w:iCs w:val="0"/>
                <w:color w:val="auto"/>
              </w:rPr>
            </w:pPr>
          </w:p>
        </w:tc>
      </w:tr>
      <w:tr w:rsidR="00E903CF" w:rsidRPr="005B17D3" w14:paraId="661EC0B4" w14:textId="77777777" w:rsidTr="0043016D">
        <w:tc>
          <w:tcPr>
            <w:tcW w:w="4675" w:type="dxa"/>
          </w:tcPr>
          <w:p w14:paraId="0352C7A4" w14:textId="77777777" w:rsidR="00BE52CE" w:rsidRPr="005B17D3" w:rsidRDefault="00BE52CE" w:rsidP="0043016D">
            <w:pPr>
              <w:pStyle w:val="BodyTextBullet2"/>
              <w:rPr>
                <w:rStyle w:val="Emphasis"/>
                <w:b/>
                <w:i w:val="0"/>
                <w:iCs w:val="0"/>
                <w:color w:val="auto"/>
              </w:rPr>
            </w:pPr>
            <w:r w:rsidRPr="005B17D3">
              <w:rPr>
                <w:rStyle w:val="Emphasis"/>
                <w:b/>
                <w:bCs w:val="0"/>
                <w:i w:val="0"/>
                <w:iCs w:val="0"/>
                <w:color w:val="auto"/>
              </w:rPr>
              <w:t>Update Date</w:t>
            </w:r>
            <w:r w:rsidRPr="005B17D3">
              <w:rPr>
                <w:rStyle w:val="Emphasis"/>
                <w:b/>
                <w:bCs w:val="0"/>
                <w:i w:val="0"/>
                <w:iCs w:val="0"/>
                <w:color w:val="auto"/>
              </w:rPr>
              <w:fldChar w:fldCharType="begin"/>
            </w:r>
            <w:r w:rsidRPr="005B17D3">
              <w:rPr>
                <w:b/>
                <w:color w:val="auto"/>
              </w:rPr>
              <w:instrText xml:space="preserve"> XE "</w:instrText>
            </w:r>
            <w:r w:rsidRPr="005B17D3">
              <w:rPr>
                <w:rStyle w:val="Emphasis"/>
                <w:b/>
                <w:bCs w:val="0"/>
                <w:i w:val="0"/>
                <w:iCs w:val="0"/>
                <w:color w:val="auto"/>
              </w:rPr>
              <w:instrText>Date:</w:instrText>
            </w:r>
            <w:r w:rsidRPr="005B17D3">
              <w:rPr>
                <w:b/>
                <w:color w:val="auto"/>
              </w:rPr>
              <w:instrText xml:space="preserve">of Death Update" </w:instrText>
            </w:r>
            <w:r w:rsidRPr="005B17D3">
              <w:rPr>
                <w:rStyle w:val="Emphasis"/>
                <w:b/>
                <w:bCs w:val="0"/>
                <w:i w:val="0"/>
                <w:iCs w:val="0"/>
                <w:color w:val="auto"/>
              </w:rPr>
              <w:fldChar w:fldCharType="end"/>
            </w:r>
            <w:r w:rsidRPr="005B17D3">
              <w:rPr>
                <w:rStyle w:val="Emphasis"/>
                <w:b/>
                <w:bCs w:val="0"/>
                <w:i w:val="0"/>
                <w:iCs w:val="0"/>
                <w:color w:val="auto"/>
              </w:rPr>
              <w:t xml:space="preserve"> of Death</w:t>
            </w:r>
          </w:p>
          <w:p w14:paraId="19C199A0" w14:textId="05CC570F" w:rsidR="00BE52CE" w:rsidRPr="005B17D3" w:rsidRDefault="00BE52CE" w:rsidP="0043016D">
            <w:pPr>
              <w:pStyle w:val="BodyTextBullet2"/>
              <w:rPr>
                <w:color w:val="auto"/>
              </w:rPr>
            </w:pPr>
            <w:r w:rsidRPr="005B17D3">
              <w:rPr>
                <w:rStyle w:val="Emphasis"/>
                <w:b/>
                <w:iCs w:val="0"/>
                <w:color w:val="auto"/>
              </w:rPr>
              <w:fldChar w:fldCharType="begin"/>
            </w:r>
            <w:r w:rsidRPr="005B17D3">
              <w:rPr>
                <w:b/>
                <w:color w:val="auto"/>
              </w:rPr>
              <w:instrText xml:space="preserve"> XE "Death:Date of:Update" </w:instrText>
            </w:r>
            <w:r w:rsidRPr="005B17D3">
              <w:rPr>
                <w:rStyle w:val="Emphasis"/>
                <w:b/>
                <w:iCs w:val="0"/>
                <w:color w:val="auto"/>
              </w:rPr>
              <w:fldChar w:fldCharType="end"/>
            </w:r>
            <w:r w:rsidRPr="005B17D3">
              <w:rPr>
                <w:rStyle w:val="Expandingtext"/>
                <w:color w:val="auto"/>
              </w:rPr>
              <w:t xml:space="preserve">Clicking the </w:t>
            </w:r>
            <w:r w:rsidRPr="005B17D3">
              <w:rPr>
                <w:rStyle w:val="Expandingtext"/>
                <w:b/>
                <w:color w:val="auto"/>
              </w:rPr>
              <w:t>Update Date of Death</w:t>
            </w:r>
            <w:r w:rsidRPr="005B17D3">
              <w:rPr>
                <w:rStyle w:val="Expandingtext"/>
                <w:color w:val="auto"/>
              </w:rPr>
              <w:t xml:space="preserve"> link allows user</w:t>
            </w:r>
            <w:r w:rsidRPr="005B17D3">
              <w:rPr>
                <w:rStyle w:val="Expandingtext"/>
                <w:color w:val="auto"/>
              </w:rPr>
              <w:fldChar w:fldCharType="begin"/>
            </w:r>
            <w:r w:rsidRPr="005B17D3">
              <w:rPr>
                <w:color w:val="auto"/>
              </w:rPr>
              <w:instrText xml:space="preserve"> XE "</w:instrText>
            </w:r>
            <w:r w:rsidRPr="005B17D3">
              <w:rPr>
                <w:rStyle w:val="Expandingtext"/>
                <w:color w:val="auto"/>
              </w:rPr>
              <w:instrText>User:</w:instrText>
            </w:r>
            <w:r w:rsidRPr="005B17D3">
              <w:rPr>
                <w:color w:val="auto"/>
              </w:rPr>
              <w:instrText xml:space="preserve">Tabs:Overview:update Date of Death" </w:instrText>
            </w:r>
            <w:r w:rsidRPr="005B17D3">
              <w:rPr>
                <w:rStyle w:val="Expandingtext"/>
                <w:color w:val="auto"/>
              </w:rPr>
              <w:fldChar w:fldCharType="end"/>
            </w:r>
            <w:r w:rsidRPr="005B17D3">
              <w:rPr>
                <w:rStyle w:val="Expandingtext"/>
                <w:color w:val="auto"/>
              </w:rPr>
              <w:t xml:space="preserve"> to </w:t>
            </w:r>
            <w:r w:rsidR="00BF11EE" w:rsidRPr="005B17D3">
              <w:rPr>
                <w:rStyle w:val="Expandingtext"/>
                <w:color w:val="auto"/>
              </w:rPr>
              <w:t>u</w:t>
            </w:r>
            <w:r w:rsidRPr="005B17D3">
              <w:rPr>
                <w:rStyle w:val="Expandingtext"/>
                <w:color w:val="auto"/>
              </w:rPr>
              <w:t xml:space="preserve">pdate Date of Death information for the beneficiary. </w:t>
            </w:r>
          </w:p>
          <w:p w14:paraId="332F47B3" w14:textId="77777777" w:rsidR="00BE52CE" w:rsidRPr="005B17D3" w:rsidRDefault="00BE52CE" w:rsidP="0043016D">
            <w:pPr>
              <w:pStyle w:val="BodyTextBullet2"/>
              <w:rPr>
                <w:rStyle w:val="Emphasis"/>
                <w:i w:val="0"/>
                <w:iCs w:val="0"/>
                <w:color w:val="auto"/>
              </w:rPr>
            </w:pPr>
          </w:p>
        </w:tc>
        <w:tc>
          <w:tcPr>
            <w:tcW w:w="4675" w:type="dxa"/>
          </w:tcPr>
          <w:p w14:paraId="37DE6DD4" w14:textId="77777777" w:rsidR="00BE52CE" w:rsidRPr="005B17D3" w:rsidRDefault="00BE52CE" w:rsidP="0043016D">
            <w:pPr>
              <w:pStyle w:val="BodyTextBullet2"/>
              <w:rPr>
                <w:rStyle w:val="Emphasis"/>
                <w:b/>
                <w:i w:val="0"/>
                <w:color w:val="auto"/>
              </w:rPr>
            </w:pPr>
            <w:r w:rsidRPr="005B17D3">
              <w:rPr>
                <w:rStyle w:val="Emphasis"/>
                <w:b/>
                <w:i w:val="0"/>
                <w:iCs w:val="0"/>
                <w:color w:val="auto"/>
              </w:rPr>
              <w:t>DEMOGRAPHICS</w:t>
            </w:r>
            <w:r w:rsidRPr="005B17D3">
              <w:rPr>
                <w:rStyle w:val="Emphasis"/>
                <w:b/>
                <w:i w:val="0"/>
                <w:iCs w:val="0"/>
                <w:color w:val="auto"/>
              </w:rPr>
              <w:fldChar w:fldCharType="begin"/>
            </w:r>
            <w:r w:rsidRPr="005B17D3">
              <w:rPr>
                <w:rStyle w:val="Emphasis"/>
                <w:b/>
                <w:i w:val="0"/>
                <w:color w:val="auto"/>
              </w:rPr>
              <w:instrText xml:space="preserve"> XE "Demographics:Tabs:Overview" </w:instrText>
            </w:r>
            <w:r w:rsidRPr="005B17D3">
              <w:rPr>
                <w:rStyle w:val="Emphasis"/>
                <w:b/>
                <w:i w:val="0"/>
                <w:iCs w:val="0"/>
                <w:color w:val="auto"/>
              </w:rPr>
              <w:fldChar w:fldCharType="end"/>
            </w:r>
            <w:r w:rsidRPr="005B17D3">
              <w:rPr>
                <w:rStyle w:val="Emphasis"/>
                <w:b/>
                <w:i w:val="0"/>
                <w:color w:val="auto"/>
              </w:rPr>
              <w:t xml:space="preserve"> </w:t>
            </w:r>
          </w:p>
          <w:p w14:paraId="6B2822A6" w14:textId="77777777" w:rsidR="00BE52CE" w:rsidRPr="005B17D3" w:rsidRDefault="00BE52CE" w:rsidP="0043016D">
            <w:pPr>
              <w:pStyle w:val="BodyTextBullet2"/>
              <w:rPr>
                <w:rStyle w:val="Emphasis"/>
                <w:i w:val="0"/>
                <w:color w:val="auto"/>
              </w:rPr>
            </w:pPr>
            <w:r w:rsidRPr="005B17D3">
              <w:rPr>
                <w:rStyle w:val="Emphasis"/>
                <w:i w:val="0"/>
                <w:color w:val="auto"/>
              </w:rPr>
              <w:t>Clicking the</w:t>
            </w:r>
            <w:r w:rsidRPr="005B17D3">
              <w:rPr>
                <w:rStyle w:val="Emphasis"/>
                <w:color w:val="auto"/>
              </w:rPr>
              <w:t xml:space="preserve"> </w:t>
            </w:r>
            <w:r w:rsidRPr="005B17D3">
              <w:rPr>
                <w:rStyle w:val="Emphasis"/>
                <w:b/>
                <w:i w:val="0"/>
                <w:color w:val="auto"/>
              </w:rPr>
              <w:t xml:space="preserve">Demographics </w:t>
            </w:r>
            <w:r w:rsidRPr="005B17D3">
              <w:rPr>
                <w:rStyle w:val="Emphasis"/>
                <w:i w:val="0"/>
                <w:color w:val="auto"/>
              </w:rPr>
              <w:t>link</w:t>
            </w:r>
            <w:r w:rsidRPr="005B17D3">
              <w:rPr>
                <w:rStyle w:val="Emphasis"/>
                <w:i w:val="0"/>
                <w:color w:val="auto"/>
              </w:rPr>
              <w:fldChar w:fldCharType="begin"/>
            </w:r>
            <w:r w:rsidRPr="005B17D3">
              <w:rPr>
                <w:rStyle w:val="Emphasis"/>
                <w:i w:val="0"/>
                <w:color w:val="auto"/>
              </w:rPr>
              <w:instrText xml:space="preserve"> XE "User:Tabs:Overview:view Demographic information" </w:instrText>
            </w:r>
            <w:r w:rsidRPr="005B17D3">
              <w:rPr>
                <w:rStyle w:val="Emphasis"/>
                <w:i w:val="0"/>
                <w:color w:val="auto"/>
              </w:rPr>
              <w:fldChar w:fldCharType="end"/>
            </w:r>
            <w:r w:rsidRPr="005B17D3">
              <w:rPr>
                <w:rStyle w:val="Emphasis"/>
                <w:i w:val="0"/>
                <w:color w:val="auto"/>
              </w:rPr>
              <w:t xml:space="preserve"> allows the user to view demographic</w:t>
            </w:r>
            <w:r w:rsidRPr="005B17D3">
              <w:rPr>
                <w:rStyle w:val="Emphasis"/>
                <w:i w:val="0"/>
                <w:color w:val="auto"/>
              </w:rPr>
              <w:fldChar w:fldCharType="begin"/>
            </w:r>
            <w:r w:rsidRPr="005B17D3">
              <w:rPr>
                <w:rStyle w:val="Emphasis"/>
                <w:i w:val="0"/>
                <w:color w:val="auto"/>
              </w:rPr>
              <w:instrText xml:space="preserve"> XE "Demographic:information" </w:instrText>
            </w:r>
            <w:r w:rsidRPr="005B17D3">
              <w:rPr>
                <w:rStyle w:val="Emphasis"/>
                <w:i w:val="0"/>
                <w:color w:val="auto"/>
              </w:rPr>
              <w:fldChar w:fldCharType="end"/>
            </w:r>
            <w:r w:rsidRPr="005B17D3">
              <w:rPr>
                <w:rStyle w:val="Emphasis"/>
                <w:i w:val="0"/>
                <w:color w:val="auto"/>
              </w:rPr>
              <w:t xml:space="preserve"> details that currently exist for the beneficiary. From </w:t>
            </w:r>
            <w:r w:rsidRPr="005B17D3">
              <w:rPr>
                <w:rStyle w:val="Emphasis"/>
                <w:b/>
                <w:i w:val="0"/>
                <w:color w:val="auto"/>
              </w:rPr>
              <w:t>Demographics</w:t>
            </w:r>
            <w:r w:rsidRPr="005B17D3">
              <w:rPr>
                <w:rStyle w:val="Emphasis"/>
                <w:color w:val="auto"/>
              </w:rPr>
              <w:t xml:space="preserve"> </w:t>
            </w:r>
            <w:r w:rsidRPr="005B17D3">
              <w:rPr>
                <w:rStyle w:val="Emphasis"/>
                <w:i w:val="0"/>
                <w:color w:val="auto"/>
              </w:rPr>
              <w:t>screen, users may also link to:</w:t>
            </w:r>
          </w:p>
          <w:p w14:paraId="7DC622D4" w14:textId="77777777" w:rsidR="00BE52CE" w:rsidRPr="005B17D3" w:rsidRDefault="00BE52CE" w:rsidP="0043016D">
            <w:pPr>
              <w:pStyle w:val="ListBullet"/>
              <w:rPr>
                <w:rStyle w:val="Expandingtext"/>
                <w:b/>
                <w:bCs/>
                <w:position w:val="0"/>
              </w:rPr>
            </w:pPr>
            <w:r w:rsidRPr="005B17D3">
              <w:rPr>
                <w:rStyle w:val="Expandingtext"/>
              </w:rPr>
              <w:t>Update/Add Addresses</w:t>
            </w:r>
          </w:p>
          <w:p w14:paraId="353307D7" w14:textId="77777777" w:rsidR="00BE52CE" w:rsidRPr="005B17D3" w:rsidRDefault="00BE52CE" w:rsidP="0043016D">
            <w:pPr>
              <w:pStyle w:val="ListBullet"/>
              <w:rPr>
                <w:rStyle w:val="Expandingtext"/>
                <w:b/>
                <w:bCs/>
              </w:rPr>
            </w:pPr>
            <w:r w:rsidRPr="005B17D3">
              <w:rPr>
                <w:rStyle w:val="Expandingtext"/>
              </w:rPr>
              <w:t>Update/Add Other Associates</w:t>
            </w:r>
          </w:p>
          <w:p w14:paraId="01C0A172" w14:textId="53E92D71" w:rsidR="00BE52CE" w:rsidRPr="005B17D3" w:rsidRDefault="00BE52CE" w:rsidP="0043016D">
            <w:pPr>
              <w:pStyle w:val="ListBullet"/>
              <w:rPr>
                <w:rStyle w:val="Expandingtext"/>
                <w:b/>
                <w:bCs/>
              </w:rPr>
            </w:pPr>
            <w:r w:rsidRPr="005B17D3">
              <w:rPr>
                <w:rStyle w:val="Expandingtext"/>
              </w:rPr>
              <w:t xml:space="preserve">Update Personal </w:t>
            </w:r>
            <w:r w:rsidR="00FA13BE" w:rsidRPr="005B17D3">
              <w:rPr>
                <w:rStyle w:val="Expandingtext"/>
              </w:rPr>
              <w:t>I</w:t>
            </w:r>
            <w:r w:rsidRPr="005B17D3">
              <w:rPr>
                <w:rStyle w:val="Expandingtext"/>
              </w:rPr>
              <w:t>nformation-Date of Death</w:t>
            </w:r>
            <w:r w:rsidRPr="005B17D3">
              <w:rPr>
                <w:rStyle w:val="Expandingtext"/>
              </w:rPr>
              <w:fldChar w:fldCharType="begin"/>
            </w:r>
            <w:r w:rsidRPr="005B17D3">
              <w:instrText xml:space="preserve"> XE "Death:Date of:Update" </w:instrText>
            </w:r>
            <w:r w:rsidRPr="005B17D3">
              <w:rPr>
                <w:rStyle w:val="Expandingtext"/>
              </w:rPr>
              <w:fldChar w:fldCharType="end"/>
            </w:r>
          </w:p>
          <w:p w14:paraId="55FE39D3" w14:textId="77777777" w:rsidR="00BE52CE" w:rsidRPr="005B17D3" w:rsidRDefault="00BE52CE" w:rsidP="0043016D">
            <w:pPr>
              <w:pStyle w:val="ListBullet"/>
              <w:rPr>
                <w:rStyle w:val="Expandingtext"/>
              </w:rPr>
            </w:pPr>
            <w:r w:rsidRPr="005B17D3">
              <w:rPr>
                <w:rStyle w:val="Expandingtext"/>
              </w:rPr>
              <w:t xml:space="preserve">Update Insurance </w:t>
            </w:r>
            <w:r w:rsidRPr="005B17D3">
              <w:rPr>
                <w:rStyle w:val="Expandingtext"/>
              </w:rPr>
              <w:fldChar w:fldCharType="begin"/>
            </w:r>
            <w:r w:rsidRPr="005B17D3">
              <w:instrText xml:space="preserve"> XE "</w:instrText>
            </w:r>
            <w:r w:rsidRPr="005B17D3">
              <w:rPr>
                <w:b/>
              </w:rPr>
              <w:instrText>Insurance</w:instrText>
            </w:r>
            <w:r w:rsidRPr="005B17D3">
              <w:instrText xml:space="preserve">:Update" </w:instrText>
            </w:r>
            <w:r w:rsidRPr="005B17D3">
              <w:rPr>
                <w:rStyle w:val="Expandingtext"/>
              </w:rPr>
              <w:fldChar w:fldCharType="end"/>
            </w:r>
          </w:p>
          <w:p w14:paraId="14FD4254" w14:textId="0F6A24B9" w:rsidR="00BE52CE" w:rsidRPr="005B17D3" w:rsidRDefault="00BE52CE" w:rsidP="0043016D">
            <w:pPr>
              <w:pStyle w:val="ListBullet"/>
              <w:rPr>
                <w:rStyle w:val="Expandingtext"/>
              </w:rPr>
            </w:pPr>
            <w:r w:rsidRPr="005B17D3">
              <w:rPr>
                <w:rStyle w:val="Expandingtext"/>
              </w:rPr>
              <w:t>Update Employment</w:t>
            </w:r>
            <w:r w:rsidRPr="005B17D3">
              <w:rPr>
                <w:rStyle w:val="Expandingtext"/>
              </w:rPr>
              <w:fldChar w:fldCharType="begin"/>
            </w:r>
            <w:r w:rsidRPr="005B17D3">
              <w:instrText xml:space="preserve"> XE "</w:instrText>
            </w:r>
            <w:r w:rsidRPr="005B17D3">
              <w:rPr>
                <w:rStyle w:val="Expandingtext"/>
                <w:b/>
              </w:rPr>
              <w:instrText>Employment</w:instrText>
            </w:r>
            <w:r w:rsidRPr="005B17D3">
              <w:rPr>
                <w:rStyle w:val="Expandingtext"/>
              </w:rPr>
              <w:instrText>:</w:instrText>
            </w:r>
            <w:r w:rsidRPr="005B17D3">
              <w:instrText xml:space="preserve">Update" </w:instrText>
            </w:r>
            <w:r w:rsidRPr="005B17D3">
              <w:rPr>
                <w:rStyle w:val="Expandingtext"/>
              </w:rPr>
              <w:fldChar w:fldCharType="end"/>
            </w:r>
            <w:r w:rsidRPr="005B17D3">
              <w:rPr>
                <w:rStyle w:val="Expandingtext"/>
              </w:rPr>
              <w:t xml:space="preserve"> </w:t>
            </w:r>
          </w:p>
          <w:p w14:paraId="43E062B6" w14:textId="77777777" w:rsidR="00D743EF" w:rsidRPr="005B17D3" w:rsidRDefault="00D743EF" w:rsidP="0043016D">
            <w:pPr>
              <w:pStyle w:val="ListBullet"/>
              <w:numPr>
                <w:ilvl w:val="0"/>
                <w:numId w:val="0"/>
              </w:numPr>
              <w:rPr>
                <w:rStyle w:val="Expandingtext"/>
              </w:rPr>
            </w:pPr>
          </w:p>
          <w:p w14:paraId="0ADC8AD8" w14:textId="51304553" w:rsidR="003A04B4" w:rsidRPr="005B17D3" w:rsidRDefault="003A04B4" w:rsidP="0043016D">
            <w:pPr>
              <w:pStyle w:val="ListBullet"/>
              <w:numPr>
                <w:ilvl w:val="0"/>
                <w:numId w:val="0"/>
              </w:numPr>
              <w:rPr>
                <w:rStyle w:val="Expandingtext"/>
              </w:rPr>
            </w:pPr>
            <w:r w:rsidRPr="005B17D3">
              <w:rPr>
                <w:rStyle w:val="Expandingtext"/>
              </w:rPr>
              <w:t>As well the following sub-tabs:</w:t>
            </w:r>
          </w:p>
          <w:p w14:paraId="2D27EB17" w14:textId="77777777" w:rsidR="003A04B4" w:rsidRPr="005B17D3" w:rsidRDefault="003A04B4" w:rsidP="001470FA">
            <w:pPr>
              <w:pStyle w:val="ListBullet"/>
              <w:numPr>
                <w:ilvl w:val="0"/>
                <w:numId w:val="399"/>
              </w:numPr>
              <w:rPr>
                <w:rStyle w:val="Expandingtext"/>
              </w:rPr>
            </w:pPr>
            <w:r w:rsidRPr="005B17D3">
              <w:rPr>
                <w:rStyle w:val="Expandingtext"/>
              </w:rPr>
              <w:t xml:space="preserve">Identity Traits </w:t>
            </w:r>
          </w:p>
          <w:p w14:paraId="7317A3C2" w14:textId="77777777" w:rsidR="003A04B4" w:rsidRPr="005B17D3" w:rsidRDefault="003A04B4" w:rsidP="001470FA">
            <w:pPr>
              <w:pStyle w:val="ListBullet"/>
              <w:numPr>
                <w:ilvl w:val="0"/>
                <w:numId w:val="399"/>
              </w:numPr>
              <w:rPr>
                <w:rStyle w:val="Expandingtext"/>
              </w:rPr>
            </w:pPr>
            <w:r w:rsidRPr="005B17D3">
              <w:rPr>
                <w:rStyle w:val="Expandingtext"/>
              </w:rPr>
              <w:t xml:space="preserve">Personal </w:t>
            </w:r>
          </w:p>
          <w:p w14:paraId="7B89696E" w14:textId="77777777" w:rsidR="003A04B4" w:rsidRPr="005B17D3" w:rsidRDefault="003A04B4" w:rsidP="001470FA">
            <w:pPr>
              <w:pStyle w:val="ListBullet"/>
              <w:numPr>
                <w:ilvl w:val="0"/>
                <w:numId w:val="399"/>
              </w:numPr>
              <w:rPr>
                <w:rStyle w:val="Expandingtext"/>
              </w:rPr>
            </w:pPr>
            <w:r w:rsidRPr="005B17D3">
              <w:rPr>
                <w:rStyle w:val="Expandingtext"/>
              </w:rPr>
              <w:t>Associates</w:t>
            </w:r>
          </w:p>
          <w:p w14:paraId="250874FB" w14:textId="77777777" w:rsidR="003A04B4" w:rsidRPr="005B17D3" w:rsidRDefault="003A04B4" w:rsidP="001470FA">
            <w:pPr>
              <w:pStyle w:val="ListBullet"/>
              <w:numPr>
                <w:ilvl w:val="0"/>
                <w:numId w:val="399"/>
              </w:numPr>
              <w:rPr>
                <w:rStyle w:val="Expandingtext"/>
              </w:rPr>
            </w:pPr>
            <w:r w:rsidRPr="005B17D3">
              <w:rPr>
                <w:rStyle w:val="Expandingtext"/>
              </w:rPr>
              <w:t xml:space="preserve">Addresses </w:t>
            </w:r>
          </w:p>
          <w:p w14:paraId="048A3253" w14:textId="404A951D" w:rsidR="003A04B4" w:rsidRPr="005B17D3" w:rsidRDefault="003A04B4" w:rsidP="001470FA">
            <w:pPr>
              <w:pStyle w:val="ListBullet"/>
              <w:numPr>
                <w:ilvl w:val="0"/>
                <w:numId w:val="399"/>
              </w:numPr>
              <w:rPr>
                <w:rStyle w:val="Expandingtext"/>
              </w:rPr>
            </w:pPr>
            <w:r w:rsidRPr="005B17D3">
              <w:rPr>
                <w:rStyle w:val="Expandingtext"/>
              </w:rPr>
              <w:t xml:space="preserve">Insurance </w:t>
            </w:r>
          </w:p>
          <w:p w14:paraId="0C706522" w14:textId="26AE373F" w:rsidR="003A04B4" w:rsidRPr="005B17D3" w:rsidRDefault="003A04B4" w:rsidP="0043016D">
            <w:pPr>
              <w:pStyle w:val="ListBullet"/>
              <w:numPr>
                <w:ilvl w:val="0"/>
                <w:numId w:val="0"/>
              </w:numPr>
              <w:rPr>
                <w:rStyle w:val="Expandingtext"/>
              </w:rPr>
            </w:pPr>
            <w:r w:rsidRPr="005B17D3">
              <w:rPr>
                <w:rStyle w:val="Expandingtext"/>
              </w:rPr>
              <w:t xml:space="preserve"> </w:t>
            </w:r>
          </w:p>
          <w:p w14:paraId="5876AFDF" w14:textId="77777777" w:rsidR="003A04B4" w:rsidRPr="005B17D3" w:rsidRDefault="003A04B4" w:rsidP="0043016D">
            <w:pPr>
              <w:pStyle w:val="ListBullet"/>
              <w:numPr>
                <w:ilvl w:val="0"/>
                <w:numId w:val="0"/>
              </w:numPr>
              <w:rPr>
                <w:rStyle w:val="Expandingtext"/>
              </w:rPr>
            </w:pPr>
          </w:p>
          <w:p w14:paraId="52E63F7F" w14:textId="77777777" w:rsidR="00BE52CE" w:rsidRPr="005B17D3" w:rsidRDefault="00BE52CE" w:rsidP="0043016D">
            <w:pPr>
              <w:pStyle w:val="BodyTextBullet2"/>
              <w:rPr>
                <w:rStyle w:val="Emphasis"/>
                <w:b/>
                <w:iCs w:val="0"/>
                <w:color w:val="auto"/>
              </w:rPr>
            </w:pPr>
          </w:p>
        </w:tc>
      </w:tr>
      <w:tr w:rsidR="00E903CF" w:rsidRPr="005B17D3" w14:paraId="7106D309" w14:textId="77777777" w:rsidTr="0043016D">
        <w:tc>
          <w:tcPr>
            <w:tcW w:w="4675" w:type="dxa"/>
          </w:tcPr>
          <w:p w14:paraId="44D3A3DD" w14:textId="77777777" w:rsidR="00BE52CE" w:rsidRPr="005B17D3" w:rsidRDefault="00BE52CE" w:rsidP="0043016D">
            <w:pPr>
              <w:pStyle w:val="BodyTextBullet2"/>
              <w:rPr>
                <w:rStyle w:val="Emphasis"/>
                <w:b/>
                <w:i w:val="0"/>
                <w:iCs w:val="0"/>
                <w:color w:val="auto"/>
              </w:rPr>
            </w:pPr>
            <w:r w:rsidRPr="005B17D3">
              <w:rPr>
                <w:rStyle w:val="Emphasis"/>
                <w:b/>
                <w:bCs w:val="0"/>
                <w:i w:val="0"/>
                <w:iCs w:val="0"/>
                <w:color w:val="auto"/>
              </w:rPr>
              <w:t>View Handbook Communication</w:t>
            </w:r>
          </w:p>
          <w:p w14:paraId="2F0214C5" w14:textId="66E72618" w:rsidR="009027BD" w:rsidRPr="005B17D3" w:rsidRDefault="009027BD" w:rsidP="0043016D">
            <w:pPr>
              <w:pStyle w:val="BodyTextBullet2"/>
              <w:rPr>
                <w:rStyle w:val="Emphasis"/>
                <w:i w:val="0"/>
                <w:color w:val="auto"/>
              </w:rPr>
            </w:pPr>
            <w:r w:rsidRPr="005B17D3">
              <w:rPr>
                <w:rStyle w:val="Emphasis"/>
                <w:i w:val="0"/>
                <w:color w:val="auto"/>
              </w:rPr>
              <w:t xml:space="preserve">Clicking the </w:t>
            </w:r>
            <w:r w:rsidRPr="005B17D3">
              <w:rPr>
                <w:rStyle w:val="Emphasis"/>
                <w:b/>
                <w:i w:val="0"/>
                <w:color w:val="auto"/>
              </w:rPr>
              <w:t>View Handbook Communication</w:t>
            </w:r>
            <w:r w:rsidRPr="005B17D3">
              <w:rPr>
                <w:rStyle w:val="Emphasis"/>
                <w:i w:val="0"/>
                <w:color w:val="auto"/>
              </w:rPr>
              <w:t xml:space="preserve"> link displays the </w:t>
            </w:r>
            <w:r w:rsidRPr="005B17D3">
              <w:rPr>
                <w:rStyle w:val="Emphasis"/>
              </w:rPr>
              <w:t>Communication Log</w:t>
            </w:r>
            <w:r w:rsidRPr="005B17D3">
              <w:rPr>
                <w:rStyle w:val="Emphasis"/>
                <w:i w:val="0"/>
              </w:rPr>
              <w:t xml:space="preserve"> under the </w:t>
            </w:r>
            <w:r w:rsidRPr="005B17D3">
              <w:rPr>
                <w:rStyle w:val="Emphasis"/>
                <w:b/>
                <w:i w:val="0"/>
              </w:rPr>
              <w:t>Communications</w:t>
            </w:r>
            <w:r w:rsidRPr="005B17D3">
              <w:rPr>
                <w:rStyle w:val="Emphasis"/>
                <w:i w:val="0"/>
              </w:rPr>
              <w:t xml:space="preserve"> tab</w:t>
            </w:r>
            <w:r w:rsidR="002A22EE" w:rsidRPr="005B17D3">
              <w:rPr>
                <w:rStyle w:val="Emphasis"/>
                <w:i w:val="0"/>
              </w:rPr>
              <w:t>.</w:t>
            </w:r>
            <w:r w:rsidRPr="005B17D3">
              <w:rPr>
                <w:rStyle w:val="Emphasis"/>
                <w:i w:val="0"/>
              </w:rPr>
              <w:t xml:space="preserve"> </w:t>
            </w:r>
            <w:r w:rsidR="002A22EE" w:rsidRPr="005B17D3">
              <w:rPr>
                <w:rStyle w:val="Emphasis"/>
                <w:i w:val="0"/>
              </w:rPr>
              <w:t xml:space="preserve">The </w:t>
            </w:r>
            <w:r w:rsidR="002A22EE" w:rsidRPr="005B17D3">
              <w:rPr>
                <w:rStyle w:val="Emphasis"/>
              </w:rPr>
              <w:t>Communication</w:t>
            </w:r>
            <w:r w:rsidRPr="005B17D3">
              <w:rPr>
                <w:rStyle w:val="Emphasis"/>
              </w:rPr>
              <w:t xml:space="preserve"> Log</w:t>
            </w:r>
            <w:r w:rsidRPr="005B17D3">
              <w:rPr>
                <w:rStyle w:val="Emphasis"/>
                <w:i w:val="0"/>
              </w:rPr>
              <w:t xml:space="preserve"> contains the following details:</w:t>
            </w:r>
            <w:r w:rsidRPr="005B17D3">
              <w:rPr>
                <w:rStyle w:val="Emphasis"/>
                <w:i w:val="0"/>
                <w:color w:val="auto"/>
              </w:rPr>
              <w:t xml:space="preserve"> </w:t>
            </w:r>
          </w:p>
          <w:p w14:paraId="7DE3A666" w14:textId="77777777" w:rsidR="009027BD" w:rsidRPr="005B17D3" w:rsidRDefault="009027BD" w:rsidP="001470FA">
            <w:pPr>
              <w:pStyle w:val="BodyTextBullet2"/>
              <w:numPr>
                <w:ilvl w:val="0"/>
                <w:numId w:val="401"/>
              </w:numPr>
              <w:rPr>
                <w:rStyle w:val="Emphasis"/>
                <w:i w:val="0"/>
                <w:color w:val="auto"/>
              </w:rPr>
            </w:pPr>
            <w:r w:rsidRPr="005B17D3">
              <w:rPr>
                <w:rStyle w:val="Emphasis"/>
                <w:i w:val="0"/>
                <w:color w:val="auto"/>
              </w:rPr>
              <w:t xml:space="preserve">Stop Communications, where users can stop handbook communications after providing a reason. </w:t>
            </w:r>
          </w:p>
          <w:p w14:paraId="21739948" w14:textId="77777777" w:rsidR="009027BD" w:rsidRPr="005B17D3" w:rsidRDefault="009027BD" w:rsidP="001470FA">
            <w:pPr>
              <w:pStyle w:val="BodyTextBullet2"/>
              <w:numPr>
                <w:ilvl w:val="0"/>
                <w:numId w:val="401"/>
              </w:numPr>
              <w:rPr>
                <w:iCs/>
                <w:color w:val="auto"/>
              </w:rPr>
            </w:pPr>
            <w:r w:rsidRPr="005B17D3">
              <w:rPr>
                <w:rStyle w:val="Emphasis"/>
                <w:i w:val="0"/>
                <w:color w:val="auto"/>
              </w:rPr>
              <w:t xml:space="preserve">Handbook Status, where users can view previously and available mailed handbooks, delivery preferences, and ACA reporting. </w:t>
            </w:r>
          </w:p>
          <w:p w14:paraId="06423366" w14:textId="45C9B7FD" w:rsidR="00BE52CE" w:rsidRPr="005B17D3" w:rsidRDefault="00BE52CE" w:rsidP="0043016D">
            <w:pPr>
              <w:pStyle w:val="BodyTextBullet2"/>
              <w:rPr>
                <w:rStyle w:val="Emphasis"/>
                <w:i w:val="0"/>
                <w:color w:val="auto"/>
              </w:rPr>
            </w:pPr>
            <w:r w:rsidRPr="005B17D3">
              <w:rPr>
                <w:rStyle w:val="Emphasis"/>
                <w:i w:val="0"/>
                <w:color w:val="auto"/>
              </w:rPr>
              <w:fldChar w:fldCharType="begin"/>
            </w:r>
            <w:r w:rsidRPr="005B17D3">
              <w:rPr>
                <w:rStyle w:val="Emphasis"/>
                <w:i w:val="0"/>
                <w:color w:val="auto"/>
              </w:rPr>
              <w:instrText xml:space="preserve"> XE "Veteran Benefits Handbook:View" </w:instrText>
            </w:r>
            <w:r w:rsidRPr="005B17D3">
              <w:rPr>
                <w:rStyle w:val="Emphasis"/>
                <w:i w:val="0"/>
                <w:color w:val="auto"/>
              </w:rPr>
              <w:fldChar w:fldCharType="end"/>
            </w:r>
          </w:p>
          <w:p w14:paraId="34BA88ED" w14:textId="77777777" w:rsidR="00BE52CE" w:rsidRPr="005B17D3" w:rsidRDefault="00BE52CE" w:rsidP="0043016D">
            <w:pPr>
              <w:pStyle w:val="BodyTextBullet2"/>
              <w:rPr>
                <w:rStyle w:val="Emphasis"/>
                <w:i w:val="0"/>
                <w:iCs w:val="0"/>
                <w:color w:val="auto"/>
              </w:rPr>
            </w:pPr>
          </w:p>
        </w:tc>
        <w:tc>
          <w:tcPr>
            <w:tcW w:w="4675" w:type="dxa"/>
          </w:tcPr>
          <w:p w14:paraId="7323C0C4" w14:textId="77777777" w:rsidR="00BE52CE" w:rsidRPr="005B17D3" w:rsidRDefault="00BE52CE" w:rsidP="0043016D">
            <w:pPr>
              <w:pStyle w:val="BodyTextBullet2"/>
              <w:rPr>
                <w:rStyle w:val="Emphasis"/>
                <w:i w:val="0"/>
                <w:iCs w:val="0"/>
                <w:color w:val="auto"/>
              </w:rPr>
            </w:pPr>
            <w:r w:rsidRPr="005B17D3">
              <w:rPr>
                <w:rStyle w:val="Emphasis"/>
                <w:b/>
                <w:i w:val="0"/>
                <w:iCs w:val="0"/>
                <w:color w:val="auto"/>
              </w:rPr>
              <w:t>COMMUNICATIONS</w:t>
            </w:r>
            <w:r w:rsidRPr="005B17D3">
              <w:rPr>
                <w:rStyle w:val="Emphasis"/>
                <w:i w:val="0"/>
                <w:iCs w:val="0"/>
                <w:color w:val="auto"/>
              </w:rPr>
              <w:t xml:space="preserve"> </w:t>
            </w:r>
          </w:p>
          <w:p w14:paraId="36225761" w14:textId="585AF195" w:rsidR="00CF36D6" w:rsidRPr="005B17D3" w:rsidRDefault="00CF36D6" w:rsidP="0043016D">
            <w:pPr>
              <w:pStyle w:val="BodyTextBullet2"/>
              <w:rPr>
                <w:rStyle w:val="Emphasis"/>
                <w:i w:val="0"/>
                <w:color w:val="auto"/>
              </w:rPr>
            </w:pPr>
            <w:r w:rsidRPr="005B17D3">
              <w:rPr>
                <w:rStyle w:val="Emphasis"/>
                <w:i w:val="0"/>
                <w:color w:val="auto"/>
              </w:rPr>
              <w:t>Click</w:t>
            </w:r>
            <w:r w:rsidR="009027BD" w:rsidRPr="005B17D3">
              <w:rPr>
                <w:rStyle w:val="Emphasis"/>
                <w:i w:val="0"/>
                <w:color w:val="auto"/>
              </w:rPr>
              <w:t>ing</w:t>
            </w:r>
            <w:r w:rsidRPr="005B17D3">
              <w:rPr>
                <w:rStyle w:val="Emphasis"/>
                <w:i w:val="0"/>
                <w:color w:val="auto"/>
              </w:rPr>
              <w:t xml:space="preserve"> the </w:t>
            </w:r>
            <w:r w:rsidR="009027BD" w:rsidRPr="005B17D3">
              <w:rPr>
                <w:rStyle w:val="Emphasis"/>
                <w:b/>
                <w:i w:val="0"/>
                <w:color w:val="auto"/>
              </w:rPr>
              <w:t>COMMUNICATIONS</w:t>
            </w:r>
            <w:r w:rsidRPr="005B17D3">
              <w:rPr>
                <w:rStyle w:val="Emphasis"/>
                <w:i w:val="0"/>
                <w:color w:val="auto"/>
              </w:rPr>
              <w:t xml:space="preserve"> link display</w:t>
            </w:r>
            <w:r w:rsidR="009027BD" w:rsidRPr="005B17D3">
              <w:rPr>
                <w:rStyle w:val="Emphasis"/>
                <w:i w:val="0"/>
                <w:color w:val="auto"/>
              </w:rPr>
              <w:t>s</w:t>
            </w:r>
            <w:r w:rsidRPr="005B17D3">
              <w:rPr>
                <w:rStyle w:val="Emphasis"/>
                <w:i w:val="0"/>
                <w:color w:val="auto"/>
              </w:rPr>
              <w:t xml:space="preserve"> the </w:t>
            </w:r>
            <w:r w:rsidRPr="005B17D3">
              <w:rPr>
                <w:rStyle w:val="Emphasis"/>
              </w:rPr>
              <w:t>Communicatio</w:t>
            </w:r>
            <w:r w:rsidR="002A22EE" w:rsidRPr="005B17D3">
              <w:rPr>
                <w:rStyle w:val="Emphasis"/>
              </w:rPr>
              <w:t>n</w:t>
            </w:r>
            <w:r w:rsidRPr="005B17D3">
              <w:rPr>
                <w:rStyle w:val="Emphasis"/>
              </w:rPr>
              <w:t xml:space="preserve"> Log</w:t>
            </w:r>
            <w:r w:rsidR="009027BD" w:rsidRPr="005B17D3">
              <w:rPr>
                <w:rStyle w:val="Emphasis"/>
                <w:i w:val="0"/>
              </w:rPr>
              <w:t xml:space="preserve"> under the </w:t>
            </w:r>
            <w:r w:rsidR="009027BD" w:rsidRPr="005B17D3">
              <w:rPr>
                <w:rStyle w:val="Emphasis"/>
                <w:b/>
                <w:i w:val="0"/>
              </w:rPr>
              <w:t>Communication</w:t>
            </w:r>
            <w:r w:rsidR="009027BD" w:rsidRPr="005B17D3">
              <w:rPr>
                <w:rStyle w:val="Emphasis"/>
                <w:i w:val="0"/>
              </w:rPr>
              <w:t>s tab</w:t>
            </w:r>
            <w:r w:rsidR="002A22EE" w:rsidRPr="005B17D3">
              <w:rPr>
                <w:rStyle w:val="Emphasis"/>
                <w:i w:val="0"/>
              </w:rPr>
              <w:t>.</w:t>
            </w:r>
            <w:r w:rsidR="009027BD" w:rsidRPr="005B17D3">
              <w:rPr>
                <w:rStyle w:val="Emphasis"/>
                <w:i w:val="0"/>
              </w:rPr>
              <w:t xml:space="preserve"> </w:t>
            </w:r>
            <w:r w:rsidR="002A22EE" w:rsidRPr="005B17D3">
              <w:rPr>
                <w:rStyle w:val="Emphasis"/>
              </w:rPr>
              <w:t>T</w:t>
            </w:r>
            <w:r w:rsidR="009027BD" w:rsidRPr="005B17D3">
              <w:rPr>
                <w:rStyle w:val="Emphasis"/>
              </w:rPr>
              <w:t>he</w:t>
            </w:r>
            <w:r w:rsidR="002A22EE" w:rsidRPr="005B17D3">
              <w:rPr>
                <w:rStyle w:val="Emphasis"/>
              </w:rPr>
              <w:t xml:space="preserve"> Communication</w:t>
            </w:r>
            <w:r w:rsidR="009027BD" w:rsidRPr="005B17D3">
              <w:rPr>
                <w:rStyle w:val="Emphasis"/>
              </w:rPr>
              <w:t xml:space="preserve"> Log</w:t>
            </w:r>
            <w:r w:rsidRPr="005B17D3">
              <w:rPr>
                <w:rStyle w:val="Emphasis"/>
                <w:i w:val="0"/>
              </w:rPr>
              <w:t xml:space="preserve"> contains the following details:</w:t>
            </w:r>
            <w:r w:rsidRPr="005B17D3">
              <w:rPr>
                <w:rStyle w:val="Emphasis"/>
                <w:i w:val="0"/>
                <w:color w:val="auto"/>
              </w:rPr>
              <w:t xml:space="preserve"> </w:t>
            </w:r>
          </w:p>
          <w:p w14:paraId="5E7EFBAE" w14:textId="77777777" w:rsidR="00CF36D6" w:rsidRPr="005B17D3" w:rsidRDefault="00CF36D6" w:rsidP="001470FA">
            <w:pPr>
              <w:pStyle w:val="BodyTextBullet2"/>
              <w:numPr>
                <w:ilvl w:val="0"/>
                <w:numId w:val="401"/>
              </w:numPr>
              <w:rPr>
                <w:rStyle w:val="Emphasis"/>
                <w:i w:val="0"/>
                <w:color w:val="auto"/>
              </w:rPr>
            </w:pPr>
            <w:r w:rsidRPr="005B17D3">
              <w:rPr>
                <w:rStyle w:val="Emphasis"/>
                <w:i w:val="0"/>
                <w:color w:val="auto"/>
              </w:rPr>
              <w:t xml:space="preserve">Stop Communications, where users can stop handbook communications after providing a reason. </w:t>
            </w:r>
          </w:p>
          <w:p w14:paraId="7DAECE03" w14:textId="4040D2FF" w:rsidR="00CF36D6" w:rsidRPr="005B17D3" w:rsidRDefault="00CF36D6" w:rsidP="001470FA">
            <w:pPr>
              <w:pStyle w:val="BodyTextBullet2"/>
              <w:numPr>
                <w:ilvl w:val="0"/>
                <w:numId w:val="401"/>
              </w:numPr>
              <w:rPr>
                <w:iCs/>
                <w:color w:val="auto"/>
              </w:rPr>
            </w:pPr>
            <w:r w:rsidRPr="005B17D3">
              <w:rPr>
                <w:rStyle w:val="Emphasis"/>
                <w:i w:val="0"/>
                <w:color w:val="auto"/>
              </w:rPr>
              <w:t xml:space="preserve">Handbook Status, where users can view previously and available mailed handbooks, delivery preferences, and ACA reporting. </w:t>
            </w:r>
          </w:p>
          <w:p w14:paraId="4B229BEE" w14:textId="0E92E6EB" w:rsidR="00BE52CE" w:rsidRPr="005B17D3" w:rsidRDefault="00BE52CE" w:rsidP="0043016D">
            <w:pPr>
              <w:pStyle w:val="BodyTextBullet2"/>
              <w:rPr>
                <w:color w:val="auto"/>
              </w:rPr>
            </w:pPr>
            <w:r w:rsidRPr="005B17D3">
              <w:rPr>
                <w:color w:val="auto"/>
              </w:rPr>
              <w:t xml:space="preserve">The following links allow users to view the </w:t>
            </w:r>
            <w:r w:rsidRPr="005B17D3">
              <w:rPr>
                <w:i/>
                <w:color w:val="auto"/>
              </w:rPr>
              <w:t>Veteran Benefits Handbook</w:t>
            </w:r>
            <w:r w:rsidRPr="005B17D3">
              <w:rPr>
                <w:color w:val="auto"/>
              </w:rPr>
              <w:t xml:space="preserve"> .pdf files for the Veteran</w:t>
            </w:r>
            <w:r w:rsidR="002A22EE" w:rsidRPr="005B17D3">
              <w:rPr>
                <w:color w:val="auto"/>
              </w:rPr>
              <w:t>:</w:t>
            </w:r>
          </w:p>
          <w:p w14:paraId="09C4DB2C" w14:textId="77777777" w:rsidR="00BE52CE" w:rsidRPr="005B17D3" w:rsidRDefault="00BE52CE" w:rsidP="0043016D">
            <w:pPr>
              <w:pStyle w:val="NoteLightbulb"/>
            </w:pPr>
            <w:r w:rsidRPr="005B17D3">
              <w:rPr>
                <w:b/>
              </w:rPr>
              <w:t>Note</w:t>
            </w:r>
            <w:r w:rsidRPr="005B17D3">
              <w:t>: The system allows viewing the most current three versions. If a Handbook Communication document cannot be displayed because the VCG is unavailable, an error message displays.</w:t>
            </w:r>
          </w:p>
          <w:p w14:paraId="6018D510" w14:textId="77777777" w:rsidR="00BE52CE" w:rsidRPr="005B17D3" w:rsidRDefault="00BE52CE" w:rsidP="0043016D">
            <w:pPr>
              <w:pStyle w:val="BodyTextBullet2"/>
              <w:rPr>
                <w:color w:val="auto"/>
              </w:rPr>
            </w:pPr>
          </w:p>
          <w:p w14:paraId="33B2BBDA" w14:textId="77777777" w:rsidR="00BE52CE" w:rsidRPr="005B17D3" w:rsidRDefault="00BE52CE" w:rsidP="0043016D">
            <w:pPr>
              <w:pStyle w:val="BodyTextBullet2"/>
              <w:rPr>
                <w:b/>
                <w:color w:val="auto"/>
              </w:rPr>
            </w:pPr>
            <w:r w:rsidRPr="005B17D3">
              <w:rPr>
                <w:b/>
                <w:color w:val="auto"/>
              </w:rPr>
              <w:t xml:space="preserve">Communication to View </w:t>
            </w:r>
          </w:p>
          <w:p w14:paraId="6ADD6964" w14:textId="77777777" w:rsidR="00BE52CE" w:rsidRPr="005B17D3" w:rsidRDefault="00BE52CE" w:rsidP="0043016D">
            <w:pPr>
              <w:pStyle w:val="BodyTextBullet2"/>
              <w:rPr>
                <w:color w:val="auto"/>
              </w:rPr>
            </w:pPr>
            <w:r w:rsidRPr="005B17D3">
              <w:rPr>
                <w:color w:val="auto"/>
              </w:rPr>
              <w:t>Veterans Current Benefits at a Glance</w:t>
            </w:r>
          </w:p>
          <w:p w14:paraId="4B21214E" w14:textId="3540EF3F" w:rsidR="00BE52CE" w:rsidRPr="005B17D3" w:rsidRDefault="00BE52CE" w:rsidP="0043016D">
            <w:pPr>
              <w:pStyle w:val="BodyTextBullet2"/>
              <w:rPr>
                <w:color w:val="auto"/>
              </w:rPr>
            </w:pPr>
            <w:r w:rsidRPr="005B17D3">
              <w:rPr>
                <w:color w:val="auto"/>
              </w:rPr>
              <w:t xml:space="preserve">Clicking the </w:t>
            </w:r>
            <w:r w:rsidRPr="005B17D3">
              <w:rPr>
                <w:b/>
                <w:color w:val="auto"/>
              </w:rPr>
              <w:t xml:space="preserve">Veterans Current </w:t>
            </w:r>
            <w:r w:rsidR="00AC4990" w:rsidRPr="005B17D3">
              <w:rPr>
                <w:b/>
                <w:color w:val="auto"/>
              </w:rPr>
              <w:t>Benefits</w:t>
            </w:r>
            <w:r w:rsidRPr="005B17D3">
              <w:rPr>
                <w:b/>
                <w:color w:val="auto"/>
              </w:rPr>
              <w:t xml:space="preserve"> at a Glance </w:t>
            </w:r>
            <w:r w:rsidRPr="005B17D3">
              <w:rPr>
                <w:color w:val="auto"/>
              </w:rPr>
              <w:t xml:space="preserve">link allows users to view the current abbreviated high-level summary of the </w:t>
            </w:r>
            <w:r w:rsidRPr="005B17D3">
              <w:rPr>
                <w:i/>
                <w:color w:val="auto"/>
              </w:rPr>
              <w:t>Veteran Benefits Handbook</w:t>
            </w:r>
            <w:r w:rsidRPr="005B17D3">
              <w:rPr>
                <w:color w:val="auto"/>
              </w:rPr>
              <w:t>.</w:t>
            </w:r>
          </w:p>
          <w:p w14:paraId="51079077" w14:textId="77777777" w:rsidR="00BE52CE" w:rsidRPr="005B17D3" w:rsidRDefault="00BE52CE" w:rsidP="0043016D">
            <w:pPr>
              <w:pStyle w:val="BodyTextBullet2"/>
              <w:rPr>
                <w:color w:val="auto"/>
              </w:rPr>
            </w:pPr>
          </w:p>
          <w:p w14:paraId="2A3E0AFC" w14:textId="77777777" w:rsidR="00BE52CE" w:rsidRPr="005B17D3" w:rsidRDefault="00BE52CE" w:rsidP="0043016D">
            <w:pPr>
              <w:pStyle w:val="BodyTextBullet2"/>
              <w:rPr>
                <w:b/>
                <w:color w:val="auto"/>
              </w:rPr>
            </w:pPr>
            <w:r w:rsidRPr="005B17D3">
              <w:rPr>
                <w:b/>
                <w:color w:val="auto"/>
              </w:rPr>
              <w:t xml:space="preserve">Veterans Benefits at a Glance  </w:t>
            </w:r>
          </w:p>
          <w:p w14:paraId="293832A6" w14:textId="77777777" w:rsidR="00BE52CE" w:rsidRPr="005B17D3" w:rsidRDefault="00BE52CE" w:rsidP="0043016D">
            <w:pPr>
              <w:pStyle w:val="BodyTextBullet2"/>
              <w:rPr>
                <w:color w:val="auto"/>
              </w:rPr>
            </w:pPr>
            <w:r w:rsidRPr="005B17D3">
              <w:rPr>
                <w:color w:val="auto"/>
              </w:rPr>
              <w:t xml:space="preserve">Clicking the </w:t>
            </w:r>
            <w:r w:rsidRPr="005B17D3">
              <w:rPr>
                <w:b/>
                <w:color w:val="auto"/>
              </w:rPr>
              <w:t>Veterans Benefits at a Glance</w:t>
            </w:r>
            <w:r w:rsidRPr="005B17D3">
              <w:rPr>
                <w:color w:val="auto"/>
              </w:rPr>
              <w:t xml:space="preserve"> link allows users to view the previous abbreviated high-level summary of the </w:t>
            </w:r>
            <w:r w:rsidRPr="005B17D3">
              <w:rPr>
                <w:i/>
                <w:color w:val="auto"/>
              </w:rPr>
              <w:t>Veteran Benefits Handbook</w:t>
            </w:r>
            <w:r w:rsidRPr="005B17D3">
              <w:rPr>
                <w:color w:val="auto"/>
              </w:rPr>
              <w:t>. If another previous version exists, it will also be displayed.</w:t>
            </w:r>
          </w:p>
          <w:p w14:paraId="6BFBE09F" w14:textId="77777777" w:rsidR="00BE52CE" w:rsidRPr="005B17D3" w:rsidRDefault="00BE52CE" w:rsidP="0043016D">
            <w:pPr>
              <w:pStyle w:val="BodyTextBullet2"/>
              <w:rPr>
                <w:color w:val="auto"/>
              </w:rPr>
            </w:pPr>
          </w:p>
          <w:p w14:paraId="38E51731" w14:textId="77777777" w:rsidR="00BE52CE" w:rsidRPr="005B17D3" w:rsidRDefault="00BE52CE" w:rsidP="0043016D">
            <w:pPr>
              <w:pStyle w:val="BodyTextBullet2"/>
              <w:rPr>
                <w:b/>
                <w:color w:val="auto"/>
              </w:rPr>
            </w:pPr>
            <w:r w:rsidRPr="005B17D3">
              <w:rPr>
                <w:b/>
                <w:color w:val="auto"/>
              </w:rPr>
              <w:t xml:space="preserve">Veterans Current Handbook </w:t>
            </w:r>
          </w:p>
          <w:p w14:paraId="47B78E23" w14:textId="77777777" w:rsidR="00BE52CE" w:rsidRPr="005B17D3" w:rsidRDefault="00BE52CE" w:rsidP="0043016D">
            <w:pPr>
              <w:pStyle w:val="BodyTextBullet2"/>
              <w:rPr>
                <w:color w:val="auto"/>
              </w:rPr>
            </w:pPr>
            <w:r w:rsidRPr="005B17D3">
              <w:rPr>
                <w:color w:val="auto"/>
              </w:rPr>
              <w:t xml:space="preserve">Clicking the </w:t>
            </w:r>
            <w:r w:rsidRPr="005B17D3">
              <w:rPr>
                <w:b/>
                <w:color w:val="auto"/>
              </w:rPr>
              <w:t>Veterans Current Handbook</w:t>
            </w:r>
            <w:r w:rsidRPr="005B17D3">
              <w:rPr>
                <w:color w:val="auto"/>
              </w:rPr>
              <w:t xml:space="preserve"> link allows users to view the current </w:t>
            </w:r>
            <w:r w:rsidRPr="005B17D3">
              <w:rPr>
                <w:i/>
                <w:color w:val="auto"/>
              </w:rPr>
              <w:t>Veteran Benefits Handbook</w:t>
            </w:r>
            <w:r w:rsidRPr="005B17D3">
              <w:rPr>
                <w:color w:val="auto"/>
              </w:rPr>
              <w:t>.</w:t>
            </w:r>
          </w:p>
          <w:p w14:paraId="67D4BEA9" w14:textId="77777777" w:rsidR="00BE52CE" w:rsidRPr="005B17D3" w:rsidRDefault="00BE52CE" w:rsidP="0043016D">
            <w:pPr>
              <w:pStyle w:val="BodyTextBullet2"/>
              <w:rPr>
                <w:color w:val="auto"/>
              </w:rPr>
            </w:pPr>
          </w:p>
          <w:p w14:paraId="67A35373" w14:textId="77777777" w:rsidR="00BE52CE" w:rsidRPr="005B17D3" w:rsidRDefault="00BE52CE" w:rsidP="0043016D">
            <w:pPr>
              <w:pStyle w:val="BodyTextBullet2"/>
              <w:rPr>
                <w:b/>
                <w:color w:val="auto"/>
              </w:rPr>
            </w:pPr>
            <w:r w:rsidRPr="005B17D3">
              <w:rPr>
                <w:b/>
                <w:color w:val="auto"/>
              </w:rPr>
              <w:t xml:space="preserve">Veterans Handbook </w:t>
            </w:r>
          </w:p>
          <w:p w14:paraId="51D4EFF8" w14:textId="04733617" w:rsidR="00BE52CE" w:rsidRPr="005B17D3" w:rsidRDefault="00BE52CE" w:rsidP="0043016D">
            <w:pPr>
              <w:pStyle w:val="BodyTextBullet2"/>
              <w:rPr>
                <w:rStyle w:val="Emphasis"/>
                <w:i w:val="0"/>
                <w:iCs w:val="0"/>
                <w:color w:val="auto"/>
              </w:rPr>
            </w:pPr>
            <w:r w:rsidRPr="005B17D3">
              <w:rPr>
                <w:color w:val="auto"/>
              </w:rPr>
              <w:t xml:space="preserve">Clicking the Veterans Handbook link allows users to view the previous </w:t>
            </w:r>
            <w:r w:rsidRPr="005B17D3">
              <w:rPr>
                <w:i/>
                <w:color w:val="auto"/>
              </w:rPr>
              <w:t>Veteran Benefits Handbook</w:t>
            </w:r>
            <w:r w:rsidRPr="005B17D3">
              <w:rPr>
                <w:color w:val="auto"/>
              </w:rPr>
              <w:t>. If another previous version exists, it will also be displayed.</w:t>
            </w:r>
          </w:p>
        </w:tc>
      </w:tr>
      <w:tr w:rsidR="006958F9" w:rsidRPr="005B17D3" w14:paraId="40C1C268" w14:textId="77777777" w:rsidTr="0043016D">
        <w:tc>
          <w:tcPr>
            <w:tcW w:w="4675" w:type="dxa"/>
          </w:tcPr>
          <w:p w14:paraId="4A5293E2" w14:textId="77777777" w:rsidR="006958F9" w:rsidRPr="005B17D3" w:rsidRDefault="006958F9" w:rsidP="0043016D">
            <w:pPr>
              <w:pStyle w:val="BodyTextBullet2"/>
              <w:rPr>
                <w:rStyle w:val="Emphasis"/>
                <w:b/>
                <w:i w:val="0"/>
              </w:rPr>
            </w:pPr>
            <w:r w:rsidRPr="005B17D3">
              <w:rPr>
                <w:rStyle w:val="Emphasis"/>
                <w:b/>
                <w:bCs w:val="0"/>
                <w:i w:val="0"/>
                <w:iCs w:val="0"/>
                <w:color w:val="auto"/>
              </w:rPr>
              <w:t>V</w:t>
            </w:r>
            <w:r w:rsidRPr="005B17D3">
              <w:rPr>
                <w:rStyle w:val="Emphasis"/>
                <w:b/>
                <w:i w:val="0"/>
              </w:rPr>
              <w:t>iew Documents</w:t>
            </w:r>
          </w:p>
          <w:p w14:paraId="4E9C6780" w14:textId="058321D2" w:rsidR="00B8221F" w:rsidRPr="005B17D3" w:rsidRDefault="00B8221F" w:rsidP="00B8221F">
            <w:pPr>
              <w:pStyle w:val="body"/>
              <w:rPr>
                <w:rStyle w:val="Emphasis"/>
                <w:i w:val="0"/>
                <w:iCs w:val="0"/>
              </w:rPr>
            </w:pPr>
            <w:r w:rsidRPr="005B17D3">
              <w:rPr>
                <w:rFonts w:eastAsia="Arial"/>
              </w:rPr>
              <w:t xml:space="preserve">Document Management allows Enrollment System users to upload and view a Veterans documents in the Enrollment System. </w:t>
            </w:r>
          </w:p>
        </w:tc>
        <w:tc>
          <w:tcPr>
            <w:tcW w:w="4675" w:type="dxa"/>
          </w:tcPr>
          <w:p w14:paraId="7C02A763" w14:textId="77777777" w:rsidR="006958F9" w:rsidRPr="005B17D3" w:rsidRDefault="00B8221F" w:rsidP="0043016D">
            <w:pPr>
              <w:pStyle w:val="BodyTextBullet2"/>
              <w:rPr>
                <w:rStyle w:val="Emphasis"/>
                <w:b/>
                <w:i w:val="0"/>
              </w:rPr>
            </w:pPr>
            <w:r w:rsidRPr="005B17D3">
              <w:rPr>
                <w:rStyle w:val="Emphasis"/>
                <w:b/>
                <w:i w:val="0"/>
              </w:rPr>
              <w:t>DOCUMENT MANAGEMENT</w:t>
            </w:r>
          </w:p>
          <w:p w14:paraId="613B7343" w14:textId="7629DA91" w:rsidR="00B8221F" w:rsidRPr="005B17D3" w:rsidRDefault="00B8221F" w:rsidP="00E94133">
            <w:pPr>
              <w:pStyle w:val="body"/>
              <w:rPr>
                <w:rStyle w:val="Emphasis"/>
                <w:i w:val="0"/>
                <w:iCs w:val="0"/>
              </w:rPr>
            </w:pPr>
            <w:r w:rsidRPr="005B17D3">
              <w:rPr>
                <w:rFonts w:eastAsia="Arial"/>
              </w:rPr>
              <w:t xml:space="preserve">Clicking the </w:t>
            </w:r>
            <w:r w:rsidRPr="005B17D3">
              <w:rPr>
                <w:rFonts w:eastAsia="Arial"/>
                <w:b/>
              </w:rPr>
              <w:t>DOCUMENT MANAGEMENT</w:t>
            </w:r>
            <w:r w:rsidRPr="005B17D3">
              <w:rPr>
                <w:rFonts w:eastAsia="Arial"/>
              </w:rPr>
              <w:t xml:space="preserve"> link takes user to the </w:t>
            </w:r>
            <w:r w:rsidRPr="005B17D3">
              <w:rPr>
                <w:rFonts w:eastAsia="Arial"/>
                <w:b/>
              </w:rPr>
              <w:t>Document Management</w:t>
            </w:r>
            <w:r w:rsidRPr="005B17D3">
              <w:rPr>
                <w:rFonts w:eastAsia="Arial"/>
              </w:rPr>
              <w:t xml:space="preserve"> screen. There are two links on the </w:t>
            </w:r>
            <w:r w:rsidRPr="005B17D3">
              <w:rPr>
                <w:rFonts w:eastAsia="Arial"/>
                <w:b/>
              </w:rPr>
              <w:t>Document Management</w:t>
            </w:r>
            <w:r w:rsidRPr="005B17D3">
              <w:rPr>
                <w:rFonts w:eastAsia="Arial"/>
              </w:rPr>
              <w:t xml:space="preserve"> screen: </w:t>
            </w:r>
            <w:r w:rsidRPr="005B17D3">
              <w:rPr>
                <w:rFonts w:eastAsia="Arial"/>
                <w:i/>
              </w:rPr>
              <w:t>Search Documents</w:t>
            </w:r>
            <w:r w:rsidRPr="005B17D3">
              <w:rPr>
                <w:rFonts w:eastAsia="Arial"/>
              </w:rPr>
              <w:t xml:space="preserve"> and </w:t>
            </w:r>
            <w:r w:rsidRPr="005B17D3">
              <w:rPr>
                <w:rFonts w:eastAsia="Arial"/>
                <w:i/>
              </w:rPr>
              <w:t>Upload Documents</w:t>
            </w:r>
            <w:r w:rsidRPr="005B17D3">
              <w:rPr>
                <w:rFonts w:eastAsia="Arial"/>
              </w:rPr>
              <w:t>.</w:t>
            </w:r>
          </w:p>
        </w:tc>
      </w:tr>
    </w:tbl>
    <w:p w14:paraId="12BC9B78" w14:textId="534EFE62" w:rsidR="00BE52CE" w:rsidRPr="005B17D3" w:rsidRDefault="0043016D" w:rsidP="00EF3896">
      <w:r w:rsidRPr="005B17D3">
        <w:br w:type="textWrapping" w:clear="all"/>
      </w:r>
    </w:p>
    <w:p w14:paraId="418E472F" w14:textId="27958230" w:rsidR="00946C36" w:rsidRPr="005B17D3" w:rsidRDefault="00BE52CE" w:rsidP="00EF3896">
      <w:pPr>
        <w:pStyle w:val="Heading2"/>
      </w:pPr>
      <w:bookmarkStart w:id="988" w:name="_Toc289864808"/>
      <w:bookmarkStart w:id="989" w:name="_Toc394920809"/>
      <w:bookmarkStart w:id="990" w:name="_Toc406571145"/>
      <w:bookmarkStart w:id="991" w:name="_Toc478746573"/>
      <w:bookmarkStart w:id="992" w:name="_Toc482888503"/>
      <w:bookmarkStart w:id="993" w:name="_Toc31622249"/>
      <w:r w:rsidRPr="005B17D3">
        <w:t>Eligibility</w:t>
      </w:r>
      <w:bookmarkEnd w:id="988"/>
      <w:bookmarkEnd w:id="989"/>
      <w:bookmarkEnd w:id="990"/>
      <w:bookmarkEnd w:id="991"/>
      <w:bookmarkEnd w:id="992"/>
      <w:bookmarkEnd w:id="993"/>
    </w:p>
    <w:p w14:paraId="4BF0F5D3" w14:textId="77777777" w:rsidR="00BE52CE" w:rsidRPr="005B17D3" w:rsidRDefault="00BE52CE" w:rsidP="00EF3896">
      <w:pPr>
        <w:pStyle w:val="Heading3"/>
      </w:pPr>
      <w:bookmarkStart w:id="994" w:name="_Toc31622250"/>
      <w:r w:rsidRPr="005B17D3">
        <w:t xml:space="preserve">Current </w:t>
      </w:r>
      <w:bookmarkStart w:id="995" w:name="_Toc289864809"/>
      <w:bookmarkStart w:id="996" w:name="_Toc394920810"/>
      <w:bookmarkStart w:id="997" w:name="_Toc406571146"/>
      <w:bookmarkStart w:id="998" w:name="_Toc478746574"/>
      <w:bookmarkStart w:id="999" w:name="_Toc482888504"/>
      <w:bookmarkStart w:id="1000" w:name="_Ref483479218"/>
      <w:r w:rsidRPr="005B17D3">
        <w:t>Eligibility</w:t>
      </w:r>
      <w:bookmarkEnd w:id="994"/>
      <w:r w:rsidRPr="005B17D3">
        <w:t xml:space="preserve"> </w:t>
      </w:r>
    </w:p>
    <w:p w14:paraId="76136BB4" w14:textId="11BFCC29" w:rsidR="00BE52CE" w:rsidRPr="005B17D3" w:rsidRDefault="00BE52CE" w:rsidP="00EF3896">
      <w:pPr>
        <w:spacing w:before="60" w:after="60"/>
        <w:rPr>
          <w:color w:val="000000" w:themeColor="text1"/>
          <w:szCs w:val="20"/>
        </w:rPr>
      </w:pPr>
      <w:r w:rsidRPr="005B17D3">
        <w:rPr>
          <w:color w:val="000000" w:themeColor="text1"/>
          <w:szCs w:val="20"/>
        </w:rPr>
        <w:t>Eligibility and Enrollment</w:t>
      </w:r>
      <w:r w:rsidRPr="005B17D3">
        <w:rPr>
          <w:color w:val="000000" w:themeColor="text1"/>
          <w:szCs w:val="20"/>
        </w:rPr>
        <w:fldChar w:fldCharType="begin"/>
      </w:r>
      <w:r w:rsidRPr="005B17D3">
        <w:instrText xml:space="preserve"> XE "Eligibility:Eligibility and Enrollment" </w:instrText>
      </w:r>
      <w:r w:rsidRPr="005B17D3">
        <w:rPr>
          <w:color w:val="000000" w:themeColor="text1"/>
          <w:szCs w:val="20"/>
        </w:rPr>
        <w:fldChar w:fldCharType="end"/>
      </w:r>
      <w:r w:rsidRPr="005B17D3">
        <w:rPr>
          <w:color w:val="000000" w:themeColor="text1"/>
          <w:szCs w:val="20"/>
        </w:rPr>
        <w:t xml:space="preserve"> </w:t>
      </w:r>
      <w:r w:rsidRPr="005B17D3">
        <w:rPr>
          <w:color w:val="000000" w:themeColor="text1"/>
          <w:szCs w:val="20"/>
        </w:rPr>
        <w:fldChar w:fldCharType="begin"/>
      </w:r>
      <w:r w:rsidRPr="005B17D3">
        <w:instrText xml:space="preserve"> XE "Eligibility and Enrollment" </w:instrText>
      </w:r>
      <w:r w:rsidRPr="005B17D3">
        <w:rPr>
          <w:color w:val="000000" w:themeColor="text1"/>
          <w:szCs w:val="20"/>
        </w:rPr>
        <w:fldChar w:fldCharType="end"/>
      </w:r>
      <w:r w:rsidRPr="005B17D3">
        <w:rPr>
          <w:color w:val="000000" w:themeColor="text1"/>
          <w:szCs w:val="20"/>
        </w:rPr>
        <w:t xml:space="preserve">information is processed, checked </w:t>
      </w:r>
      <w:r w:rsidRPr="005B17D3">
        <w:rPr>
          <w:color w:val="000000" w:themeColor="text1"/>
        </w:rPr>
        <w:t xml:space="preserve">for </w:t>
      </w:r>
      <w:r w:rsidRPr="005B17D3">
        <w:rPr>
          <w:i/>
        </w:rPr>
        <w:t>Enrollment Determination Create</w:t>
      </w:r>
      <w:r w:rsidRPr="005B17D3">
        <w:t xml:space="preserve"> </w:t>
      </w:r>
      <w:r w:rsidRPr="005B17D3">
        <w:rPr>
          <w:i/>
        </w:rPr>
        <w:t xml:space="preserve">Date </w:t>
      </w:r>
      <w:r w:rsidRPr="005B17D3">
        <w:t xml:space="preserve">and </w:t>
      </w:r>
      <w:r w:rsidRPr="005B17D3">
        <w:rPr>
          <w:i/>
        </w:rPr>
        <w:t>Enrollment Application Date</w:t>
      </w:r>
      <w:r w:rsidRPr="005B17D3">
        <w:t>, and</w:t>
      </w:r>
      <w:r w:rsidRPr="005B17D3">
        <w:rPr>
          <w:color w:val="000000" w:themeColor="text1"/>
          <w:szCs w:val="20"/>
        </w:rPr>
        <w:t xml:space="preserve"> verified when the </w:t>
      </w:r>
      <w:r w:rsidR="006204FA" w:rsidRPr="005B17D3">
        <w:rPr>
          <w:color w:val="000000" w:themeColor="text1"/>
          <w:szCs w:val="20"/>
        </w:rPr>
        <w:t>Veterans</w:t>
      </w:r>
      <w:r w:rsidRPr="005B17D3">
        <w:rPr>
          <w:color w:val="000000" w:themeColor="text1"/>
          <w:szCs w:val="20"/>
        </w:rPr>
        <w:t xml:space="preserve"> record is accepted, changes committed, and exclusions checked under the </w:t>
      </w:r>
      <w:r w:rsidRPr="005B17D3">
        <w:rPr>
          <w:i/>
          <w:color w:val="000000" w:themeColor="text1"/>
          <w:szCs w:val="20"/>
        </w:rPr>
        <w:t>Current Eligibility</w:t>
      </w:r>
      <w:r w:rsidRPr="005B17D3">
        <w:rPr>
          <w:color w:val="000000" w:themeColor="text1"/>
          <w:szCs w:val="20"/>
        </w:rPr>
        <w:t xml:space="preserve"> section.</w:t>
      </w:r>
    </w:p>
    <w:p w14:paraId="0A5DCF53" w14:textId="6CACB9E5" w:rsidR="00082137" w:rsidRPr="005B17D3" w:rsidRDefault="00082137" w:rsidP="00EF3896">
      <w:pPr>
        <w:spacing w:before="60" w:after="60"/>
        <w:rPr>
          <w:color w:val="000000" w:themeColor="text1"/>
          <w:szCs w:val="20"/>
        </w:rPr>
      </w:pPr>
    </w:p>
    <w:p w14:paraId="5E5CBB44" w14:textId="77777777" w:rsidR="00082137" w:rsidRPr="005B17D3" w:rsidRDefault="00082137" w:rsidP="00EF3896">
      <w:pPr>
        <w:pStyle w:val="BodyText"/>
      </w:pPr>
      <w:r w:rsidRPr="005B17D3">
        <w:rPr>
          <w:noProof/>
        </w:rPr>
        <w:drawing>
          <wp:inline distT="0" distB="0" distL="0" distR="0" wp14:anchorId="746C0688" wp14:editId="6F437382">
            <wp:extent cx="5943600" cy="1676400"/>
            <wp:effectExtent l="0" t="0" r="0" b="0"/>
            <wp:docPr id="5" name="Picture 5" descr="Screen capture of the Eligibility tab &gt; Current Eligibilty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5"/>
                    <a:srcRect b="69658"/>
                    <a:stretch/>
                  </pic:blipFill>
                  <pic:spPr bwMode="auto">
                    <a:xfrm>
                      <a:off x="0" y="0"/>
                      <a:ext cx="5943600" cy="1676400"/>
                    </a:xfrm>
                    <a:prstGeom prst="rect">
                      <a:avLst/>
                    </a:prstGeom>
                    <a:ln>
                      <a:noFill/>
                    </a:ln>
                    <a:extLst>
                      <a:ext uri="{53640926-AAD7-44D8-BBD7-CCE9431645EC}">
                        <a14:shadowObscured xmlns:a14="http://schemas.microsoft.com/office/drawing/2010/main"/>
                      </a:ext>
                    </a:extLst>
                  </pic:spPr>
                </pic:pic>
              </a:graphicData>
            </a:graphic>
          </wp:inline>
        </w:drawing>
      </w:r>
    </w:p>
    <w:p w14:paraId="2689180A" w14:textId="1315DDC1" w:rsidR="00082137" w:rsidRPr="005B17D3" w:rsidRDefault="00082137" w:rsidP="00EF3896">
      <w:pPr>
        <w:pStyle w:val="Caption"/>
      </w:pPr>
      <w:bookmarkStart w:id="1001" w:name="_Toc31622411"/>
      <w:r w:rsidRPr="005B17D3">
        <w:t xml:space="preserve">Figure </w:t>
      </w:r>
      <w:r w:rsidRPr="005B17D3">
        <w:rPr>
          <w:noProof/>
        </w:rPr>
        <w:fldChar w:fldCharType="begin"/>
      </w:r>
      <w:r w:rsidRPr="005B17D3">
        <w:rPr>
          <w:noProof/>
        </w:rPr>
        <w:instrText xml:space="preserve"> SEQ Figure \* ARABIC </w:instrText>
      </w:r>
      <w:r w:rsidRPr="005B17D3">
        <w:rPr>
          <w:noProof/>
        </w:rPr>
        <w:fldChar w:fldCharType="separate"/>
      </w:r>
      <w:r w:rsidR="00C2105F" w:rsidRPr="005B17D3">
        <w:rPr>
          <w:noProof/>
        </w:rPr>
        <w:t>54</w:t>
      </w:r>
      <w:r w:rsidRPr="005B17D3">
        <w:rPr>
          <w:noProof/>
        </w:rPr>
        <w:fldChar w:fldCharType="end"/>
      </w:r>
      <w:r w:rsidRPr="005B17D3">
        <w:t xml:space="preserve">: </w:t>
      </w:r>
      <w:r w:rsidRPr="005B17D3">
        <w:rPr>
          <w:noProof/>
        </w:rPr>
        <w:t>Eligibility &gt; Current Eligibilty</w:t>
      </w:r>
      <w:bookmarkEnd w:id="1001"/>
    </w:p>
    <w:p w14:paraId="39647802" w14:textId="77777777" w:rsidR="00082137" w:rsidRPr="005B17D3" w:rsidRDefault="00082137" w:rsidP="00EF3896">
      <w:pPr>
        <w:spacing w:before="60" w:after="60"/>
        <w:rPr>
          <w:color w:val="000000" w:themeColor="text1"/>
          <w:szCs w:val="20"/>
        </w:rPr>
      </w:pPr>
    </w:p>
    <w:p w14:paraId="6217C03D" w14:textId="77777777" w:rsidR="00BE52CE" w:rsidRPr="005B17D3" w:rsidRDefault="00BE52CE" w:rsidP="00EF3896">
      <w:pPr>
        <w:spacing w:before="60" w:after="60"/>
        <w:rPr>
          <w:color w:val="000000" w:themeColor="text1"/>
          <w:szCs w:val="20"/>
        </w:rPr>
      </w:pPr>
    </w:p>
    <w:p w14:paraId="4436DB12" w14:textId="77777777" w:rsidR="00BE52CE" w:rsidRPr="005B17D3" w:rsidRDefault="00BE52CE" w:rsidP="00EF3896">
      <w:pPr>
        <w:pStyle w:val="ScreenField"/>
      </w:pPr>
      <w:r w:rsidRPr="005B17D3">
        <w:t>View Prior Enrollments</w:t>
      </w:r>
    </w:p>
    <w:p w14:paraId="077F257F" w14:textId="77777777" w:rsidR="00BE52CE" w:rsidRPr="005B17D3" w:rsidRDefault="00BE52CE" w:rsidP="00EF3896">
      <w:pPr>
        <w:pStyle w:val="BodyTextBullet2"/>
        <w:rPr>
          <w:i/>
          <w:noProof/>
        </w:rPr>
      </w:pPr>
      <w:r w:rsidRPr="005B17D3">
        <w:rPr>
          <w:noProof/>
        </w:rPr>
        <w:t xml:space="preserve">The </w:t>
      </w:r>
      <w:r w:rsidRPr="005B17D3">
        <w:rPr>
          <w:i/>
          <w:noProof/>
        </w:rPr>
        <w:t>View Prior Enrollments</w:t>
      </w:r>
      <w:r w:rsidRPr="005B17D3">
        <w:rPr>
          <w:noProof/>
        </w:rPr>
        <w:t xml:space="preserve"> screen displays two columns: </w:t>
      </w:r>
      <w:r w:rsidRPr="005B17D3">
        <w:rPr>
          <w:b/>
          <w:noProof/>
        </w:rPr>
        <w:t>Initial Enrollment</w:t>
      </w:r>
      <w:r w:rsidRPr="005B17D3">
        <w:rPr>
          <w:noProof/>
        </w:rPr>
        <w:t xml:space="preserve"> and </w:t>
      </w:r>
      <w:r w:rsidRPr="005B17D3">
        <w:rPr>
          <w:b/>
          <w:noProof/>
        </w:rPr>
        <w:t>Most Recent Enrollment</w:t>
      </w:r>
      <w:r w:rsidRPr="005B17D3">
        <w:rPr>
          <w:noProof/>
        </w:rPr>
        <w:t xml:space="preserve">. EGT type must be </w:t>
      </w:r>
      <w:r w:rsidRPr="005B17D3">
        <w:rPr>
          <w:i/>
          <w:noProof/>
        </w:rPr>
        <w:t>Enrollment Decision.</w:t>
      </w:r>
    </w:p>
    <w:p w14:paraId="33CE3874" w14:textId="77777777" w:rsidR="00BE52CE" w:rsidRPr="005B17D3" w:rsidRDefault="00BE52CE" w:rsidP="00EF3896">
      <w:pPr>
        <w:spacing w:before="60" w:after="60"/>
        <w:rPr>
          <w:color w:val="000000" w:themeColor="text1"/>
          <w:szCs w:val="20"/>
        </w:rPr>
      </w:pPr>
    </w:p>
    <w:p w14:paraId="09588047" w14:textId="77777777" w:rsidR="00BE52CE" w:rsidRPr="005B17D3" w:rsidRDefault="00BE52CE" w:rsidP="005070F3">
      <w:pPr>
        <w:pStyle w:val="Caption"/>
        <w:jc w:val="left"/>
        <w:rPr>
          <w:szCs w:val="26"/>
        </w:rPr>
      </w:pPr>
      <w:r w:rsidRPr="005B17D3">
        <w:t xml:space="preserve">Pending Eligibility </w:t>
      </w:r>
    </w:p>
    <w:p w14:paraId="233DD7DF" w14:textId="77777777" w:rsidR="00BE52CE" w:rsidRPr="005B17D3" w:rsidRDefault="00BE52CE" w:rsidP="00EF3896">
      <w:pPr>
        <w:spacing w:before="60" w:after="60"/>
        <w:rPr>
          <w:color w:val="000000" w:themeColor="text1"/>
          <w:szCs w:val="20"/>
        </w:rPr>
      </w:pPr>
      <w:r w:rsidRPr="005B17D3">
        <w:rPr>
          <w:color w:val="000000" w:themeColor="text1"/>
          <w:szCs w:val="20"/>
        </w:rPr>
        <w:t xml:space="preserve">The </w:t>
      </w:r>
      <w:r w:rsidRPr="005B17D3">
        <w:rPr>
          <w:i/>
          <w:color w:val="000000" w:themeColor="text1"/>
          <w:szCs w:val="20"/>
        </w:rPr>
        <w:t>Pending Eligibility</w:t>
      </w:r>
      <w:r w:rsidRPr="005B17D3">
        <w:rPr>
          <w:color w:val="000000" w:themeColor="text1"/>
          <w:szCs w:val="20"/>
        </w:rPr>
        <w:t xml:space="preserve"> workflow is as follows:</w:t>
      </w:r>
    </w:p>
    <w:p w14:paraId="168F42B5" w14:textId="77777777" w:rsidR="00BE52CE" w:rsidRPr="005B17D3" w:rsidRDefault="00BE52CE" w:rsidP="00EF3896">
      <w:pPr>
        <w:spacing w:before="60" w:after="60"/>
        <w:rPr>
          <w:color w:val="000000" w:themeColor="text1"/>
          <w:szCs w:val="20"/>
        </w:rPr>
      </w:pPr>
    </w:p>
    <w:p w14:paraId="10FED22E" w14:textId="77777777" w:rsidR="00BE52CE" w:rsidRPr="005B17D3" w:rsidRDefault="00BE52CE" w:rsidP="00EF3896">
      <w:pPr>
        <w:tabs>
          <w:tab w:val="left" w:pos="1750"/>
        </w:tabs>
        <w:jc w:val="center"/>
        <w:rPr>
          <w:color w:val="000000" w:themeColor="text1"/>
        </w:rPr>
      </w:pPr>
      <w:r w:rsidRPr="005B17D3">
        <w:rPr>
          <w:color w:val="000000" w:themeColor="text1"/>
        </w:rPr>
        <w:t>Eligibility and Enrollment</w:t>
      </w:r>
    </w:p>
    <w:p w14:paraId="1AD1D993" w14:textId="77777777" w:rsidR="00BE52CE" w:rsidRPr="005B17D3" w:rsidRDefault="00BE52CE" w:rsidP="00EF3896">
      <w:pPr>
        <w:tabs>
          <w:tab w:val="left" w:pos="1750"/>
        </w:tabs>
        <w:jc w:val="center"/>
        <w:rPr>
          <w:rFonts w:ascii="Arial" w:hAnsi="Arial" w:cs="Arial"/>
          <w:color w:val="000000" w:themeColor="text1"/>
        </w:rPr>
      </w:pPr>
      <w:r w:rsidRPr="005B17D3">
        <w:sym w:font="Wingdings" w:char="F0F2"/>
      </w:r>
    </w:p>
    <w:p w14:paraId="7F948BFA" w14:textId="77777777" w:rsidR="00BE52CE" w:rsidRPr="005B17D3" w:rsidRDefault="00BE52CE" w:rsidP="00EF3896">
      <w:pPr>
        <w:tabs>
          <w:tab w:val="left" w:pos="1750"/>
        </w:tabs>
        <w:jc w:val="center"/>
        <w:rPr>
          <w:rFonts w:cs="Arial"/>
          <w:color w:val="000000" w:themeColor="text1"/>
        </w:rPr>
      </w:pPr>
      <w:r w:rsidRPr="005B17D3">
        <w:rPr>
          <w:color w:val="000000" w:themeColor="text1"/>
        </w:rPr>
        <w:t>Exclusion Check</w:t>
      </w:r>
    </w:p>
    <w:p w14:paraId="00CB0324" w14:textId="77777777" w:rsidR="00BE52CE" w:rsidRPr="005B17D3" w:rsidRDefault="00BE52CE" w:rsidP="00EF3896">
      <w:pPr>
        <w:tabs>
          <w:tab w:val="left" w:pos="1750"/>
        </w:tabs>
        <w:jc w:val="center"/>
        <w:rPr>
          <w:rFonts w:ascii="Arial" w:hAnsi="Arial" w:cs="Arial"/>
          <w:color w:val="000000" w:themeColor="text1"/>
        </w:rPr>
      </w:pPr>
      <w:r w:rsidRPr="005B17D3">
        <w:sym w:font="Wingdings" w:char="F0F2"/>
      </w:r>
    </w:p>
    <w:p w14:paraId="07441F60" w14:textId="77777777" w:rsidR="00BE52CE" w:rsidRPr="005B17D3" w:rsidRDefault="00BE52CE" w:rsidP="00EF3896">
      <w:pPr>
        <w:tabs>
          <w:tab w:val="left" w:pos="1750"/>
        </w:tabs>
        <w:jc w:val="center"/>
        <w:rPr>
          <w:rFonts w:cs="Arial"/>
          <w:color w:val="000000" w:themeColor="text1"/>
        </w:rPr>
      </w:pPr>
      <w:r w:rsidRPr="005B17D3">
        <w:rPr>
          <w:color w:val="000000" w:themeColor="text1"/>
        </w:rPr>
        <w:t>4-Day and 30-Day Clock Process</w:t>
      </w:r>
    </w:p>
    <w:p w14:paraId="5B744831" w14:textId="77777777" w:rsidR="00BE52CE" w:rsidRPr="005B17D3" w:rsidRDefault="00BE52CE" w:rsidP="00EF3896">
      <w:pPr>
        <w:tabs>
          <w:tab w:val="left" w:pos="1750"/>
        </w:tabs>
        <w:jc w:val="center"/>
        <w:rPr>
          <w:rFonts w:ascii="Arial" w:hAnsi="Arial" w:cs="Arial"/>
          <w:color w:val="000000" w:themeColor="text1"/>
        </w:rPr>
      </w:pPr>
      <w:r w:rsidRPr="005B17D3">
        <w:sym w:font="Wingdings" w:char="F0F2"/>
      </w:r>
    </w:p>
    <w:p w14:paraId="17026C7D" w14:textId="77777777" w:rsidR="00BE52CE" w:rsidRPr="005B17D3" w:rsidRDefault="00BE52CE" w:rsidP="00EF3896">
      <w:pPr>
        <w:tabs>
          <w:tab w:val="left" w:pos="1750"/>
        </w:tabs>
        <w:jc w:val="center"/>
        <w:rPr>
          <w:rFonts w:cs="Arial"/>
          <w:color w:val="000000" w:themeColor="text1"/>
        </w:rPr>
      </w:pPr>
      <w:r w:rsidRPr="005B17D3">
        <w:rPr>
          <w:color w:val="000000" w:themeColor="text1"/>
        </w:rPr>
        <w:t>Manual/Automatic Letter Process</w:t>
      </w:r>
    </w:p>
    <w:p w14:paraId="5308A9C3" w14:textId="77777777" w:rsidR="00BE52CE" w:rsidRPr="005B17D3" w:rsidRDefault="00BE52CE" w:rsidP="00EF3896">
      <w:pPr>
        <w:tabs>
          <w:tab w:val="left" w:pos="1750"/>
        </w:tabs>
        <w:jc w:val="center"/>
        <w:rPr>
          <w:rFonts w:ascii="Arial" w:hAnsi="Arial" w:cs="Arial"/>
          <w:color w:val="000000" w:themeColor="text1"/>
        </w:rPr>
      </w:pPr>
      <w:r w:rsidRPr="005B17D3">
        <w:sym w:font="Wingdings" w:char="F0F2"/>
      </w:r>
    </w:p>
    <w:p w14:paraId="0E657A14" w14:textId="77777777" w:rsidR="00BE52CE" w:rsidRPr="005B17D3" w:rsidRDefault="00BE52CE" w:rsidP="00EF3896">
      <w:pPr>
        <w:tabs>
          <w:tab w:val="left" w:pos="1750"/>
        </w:tabs>
        <w:jc w:val="center"/>
        <w:rPr>
          <w:rFonts w:cs="Arial"/>
          <w:color w:val="000000" w:themeColor="text1"/>
        </w:rPr>
      </w:pPr>
      <w:r w:rsidRPr="005B17D3">
        <w:rPr>
          <w:color w:val="000000" w:themeColor="text1"/>
        </w:rPr>
        <w:t>Exclusions Rechecked</w:t>
      </w:r>
    </w:p>
    <w:p w14:paraId="66091BBE" w14:textId="77777777" w:rsidR="00BE52CE" w:rsidRPr="005B17D3" w:rsidRDefault="00BE52CE" w:rsidP="00EF3896">
      <w:pPr>
        <w:tabs>
          <w:tab w:val="left" w:pos="1750"/>
        </w:tabs>
        <w:jc w:val="center"/>
        <w:rPr>
          <w:rFonts w:ascii="Arial" w:hAnsi="Arial" w:cs="Arial"/>
          <w:color w:val="000000" w:themeColor="text1"/>
        </w:rPr>
      </w:pPr>
      <w:r w:rsidRPr="005B17D3">
        <w:sym w:font="Wingdings" w:char="F0F2"/>
      </w:r>
    </w:p>
    <w:p w14:paraId="067A36FF" w14:textId="77777777" w:rsidR="00BE52CE" w:rsidRPr="005B17D3" w:rsidRDefault="00BE52CE" w:rsidP="00EF3896">
      <w:pPr>
        <w:tabs>
          <w:tab w:val="left" w:pos="1750"/>
        </w:tabs>
        <w:jc w:val="center"/>
        <w:rPr>
          <w:rFonts w:cs="Arial"/>
          <w:color w:val="000000" w:themeColor="text1"/>
        </w:rPr>
      </w:pPr>
      <w:r w:rsidRPr="005B17D3">
        <w:rPr>
          <w:color w:val="000000" w:themeColor="text1"/>
        </w:rPr>
        <w:t>365-Day Clock Process</w:t>
      </w:r>
    </w:p>
    <w:p w14:paraId="199C887D" w14:textId="77777777" w:rsidR="00BE52CE" w:rsidRPr="005B17D3" w:rsidRDefault="00BE52CE" w:rsidP="00EF3896">
      <w:pPr>
        <w:tabs>
          <w:tab w:val="left" w:pos="1750"/>
        </w:tabs>
        <w:jc w:val="center"/>
        <w:rPr>
          <w:rFonts w:ascii="Arial" w:hAnsi="Arial" w:cs="Arial"/>
          <w:color w:val="000000" w:themeColor="text1"/>
        </w:rPr>
      </w:pPr>
      <w:r w:rsidRPr="005B17D3">
        <w:sym w:font="Wingdings" w:char="F0F2"/>
      </w:r>
    </w:p>
    <w:p w14:paraId="252CF190" w14:textId="77777777" w:rsidR="00BE52CE" w:rsidRPr="005B17D3" w:rsidRDefault="00BE52CE" w:rsidP="00EF3896">
      <w:pPr>
        <w:tabs>
          <w:tab w:val="left" w:pos="1750"/>
        </w:tabs>
        <w:jc w:val="center"/>
        <w:rPr>
          <w:color w:val="000000" w:themeColor="text1"/>
        </w:rPr>
      </w:pPr>
      <w:r w:rsidRPr="005B17D3">
        <w:rPr>
          <w:color w:val="000000" w:themeColor="text1"/>
        </w:rPr>
        <w:t>Application Closed</w:t>
      </w:r>
    </w:p>
    <w:p w14:paraId="483BE619" w14:textId="77777777" w:rsidR="00BE52CE" w:rsidRPr="005B17D3" w:rsidRDefault="00BE52CE" w:rsidP="00EF3896">
      <w:pPr>
        <w:tabs>
          <w:tab w:val="left" w:pos="1750"/>
        </w:tabs>
        <w:jc w:val="center"/>
        <w:rPr>
          <w:color w:val="000000" w:themeColor="text1"/>
          <w:sz w:val="28"/>
          <w:szCs w:val="28"/>
        </w:rPr>
      </w:pPr>
    </w:p>
    <w:p w14:paraId="3CF71D2E" w14:textId="77777777" w:rsidR="00BE52CE" w:rsidRPr="005B17D3" w:rsidRDefault="00BE52CE" w:rsidP="005070F3">
      <w:pPr>
        <w:pStyle w:val="Caption"/>
        <w:jc w:val="left"/>
      </w:pPr>
      <w:r w:rsidRPr="005B17D3">
        <w:t>Eligibility and Enrollment</w:t>
      </w:r>
      <w:r w:rsidRPr="005B17D3">
        <w:fldChar w:fldCharType="begin"/>
      </w:r>
      <w:r w:rsidRPr="005B17D3">
        <w:instrText xml:space="preserve"> XE "Eligibility:Eligibility and Enrollment" </w:instrText>
      </w:r>
      <w:r w:rsidRPr="005B17D3">
        <w:fldChar w:fldCharType="end"/>
      </w:r>
    </w:p>
    <w:p w14:paraId="6F274E37" w14:textId="77777777" w:rsidR="00BE52CE" w:rsidRPr="005B17D3" w:rsidRDefault="00BE52CE" w:rsidP="00EF3896">
      <w:pPr>
        <w:pStyle w:val="BodyTextBullet2"/>
      </w:pPr>
      <w:r w:rsidRPr="005B17D3">
        <w:t xml:space="preserve">Applications are evaluated for eligibility based on the following determinations. </w:t>
      </w:r>
    </w:p>
    <w:p w14:paraId="51F09262" w14:textId="77777777" w:rsidR="00BE52CE" w:rsidRPr="005B17D3" w:rsidRDefault="00BE52CE" w:rsidP="00EF3896">
      <w:pPr>
        <w:pStyle w:val="BodyTextBullet2"/>
      </w:pPr>
    </w:p>
    <w:tbl>
      <w:tblPr>
        <w:tblStyle w:val="TableGrid"/>
        <w:tblW w:w="0" w:type="auto"/>
        <w:tblInd w:w="360" w:type="dxa"/>
        <w:tblLook w:val="04A0" w:firstRow="1" w:lastRow="0" w:firstColumn="1" w:lastColumn="0" w:noHBand="0" w:noVBand="1"/>
        <w:tblDescription w:val="If/Then table describing the Add or Edit CCN Contractor screen regarding each function"/>
      </w:tblPr>
      <w:tblGrid>
        <w:gridCol w:w="2993"/>
        <w:gridCol w:w="2208"/>
        <w:gridCol w:w="3789"/>
      </w:tblGrid>
      <w:tr w:rsidR="00BE52CE" w:rsidRPr="005B17D3" w14:paraId="3AF4517E" w14:textId="77777777" w:rsidTr="003875C7">
        <w:trPr>
          <w:tblHeader/>
        </w:trPr>
        <w:tc>
          <w:tcPr>
            <w:tcW w:w="2993" w:type="dxa"/>
            <w:shd w:val="clear" w:color="auto" w:fill="D9E2F3" w:themeFill="accent1" w:themeFillTint="33"/>
          </w:tcPr>
          <w:p w14:paraId="152CA3EE" w14:textId="77777777" w:rsidR="00BE52CE" w:rsidRPr="005B17D3" w:rsidRDefault="00BE52CE" w:rsidP="00EF3896">
            <w:pPr>
              <w:rPr>
                <w:rFonts w:ascii="Arial" w:hAnsi="Arial" w:cs="Arial"/>
                <w:b/>
                <w:sz w:val="22"/>
                <w:szCs w:val="22"/>
              </w:rPr>
            </w:pPr>
            <w:r w:rsidRPr="005B17D3">
              <w:rPr>
                <w:rFonts w:ascii="Arial" w:hAnsi="Arial" w:cs="Arial"/>
                <w:b/>
                <w:sz w:val="22"/>
                <w:szCs w:val="22"/>
              </w:rPr>
              <w:t>If</w:t>
            </w:r>
          </w:p>
        </w:tc>
        <w:tc>
          <w:tcPr>
            <w:tcW w:w="2208" w:type="dxa"/>
            <w:shd w:val="clear" w:color="auto" w:fill="D9E2F3" w:themeFill="accent1" w:themeFillTint="33"/>
          </w:tcPr>
          <w:p w14:paraId="6C998B45" w14:textId="77777777" w:rsidR="00BE52CE" w:rsidRPr="005B17D3" w:rsidRDefault="00BE52CE" w:rsidP="00EF3896">
            <w:pPr>
              <w:rPr>
                <w:rFonts w:ascii="Arial" w:hAnsi="Arial" w:cs="Arial"/>
                <w:b/>
                <w:sz w:val="22"/>
                <w:szCs w:val="22"/>
              </w:rPr>
            </w:pPr>
          </w:p>
        </w:tc>
        <w:tc>
          <w:tcPr>
            <w:tcW w:w="3789" w:type="dxa"/>
            <w:shd w:val="clear" w:color="auto" w:fill="D9E2F3" w:themeFill="accent1" w:themeFillTint="33"/>
          </w:tcPr>
          <w:p w14:paraId="5980BD8B" w14:textId="77777777" w:rsidR="00BE52CE" w:rsidRPr="005B17D3" w:rsidRDefault="00BE52CE" w:rsidP="00EF3896">
            <w:pPr>
              <w:rPr>
                <w:rFonts w:ascii="Arial" w:hAnsi="Arial" w:cs="Arial"/>
                <w:b/>
                <w:sz w:val="22"/>
                <w:szCs w:val="22"/>
              </w:rPr>
            </w:pPr>
            <w:r w:rsidRPr="005B17D3">
              <w:rPr>
                <w:rFonts w:ascii="Arial" w:hAnsi="Arial" w:cs="Arial"/>
                <w:b/>
                <w:sz w:val="22"/>
                <w:szCs w:val="22"/>
              </w:rPr>
              <w:t>Then</w:t>
            </w:r>
          </w:p>
        </w:tc>
      </w:tr>
      <w:tr w:rsidR="00BE52CE" w:rsidRPr="005B17D3" w14:paraId="31B19721" w14:textId="77777777" w:rsidTr="003875C7">
        <w:trPr>
          <w:tblHeader/>
        </w:trPr>
        <w:tc>
          <w:tcPr>
            <w:tcW w:w="2993" w:type="dxa"/>
          </w:tcPr>
          <w:p w14:paraId="49E71A00" w14:textId="77777777" w:rsidR="00BE52CE" w:rsidRPr="005B17D3" w:rsidRDefault="00BE52CE" w:rsidP="00EF3896">
            <w:r w:rsidRPr="005B17D3">
              <w:rPr>
                <w:b/>
              </w:rPr>
              <w:t>Eligibility Status</w:t>
            </w:r>
            <w:r w:rsidRPr="005B17D3">
              <w:t xml:space="preserve"> is </w:t>
            </w:r>
            <w:r w:rsidRPr="005B17D3">
              <w:rPr>
                <w:b/>
              </w:rPr>
              <w:t>Pending Verification</w:t>
            </w:r>
            <w:r w:rsidRPr="005B17D3">
              <w:t xml:space="preserve"> (or </w:t>
            </w:r>
            <w:r w:rsidRPr="005B17D3">
              <w:rPr>
                <w:b/>
              </w:rPr>
              <w:t>is Pending Reverification)</w:t>
            </w:r>
            <w:r w:rsidRPr="005B17D3">
              <w:t xml:space="preserve"> and the </w:t>
            </w:r>
            <w:r w:rsidRPr="005B17D3">
              <w:rPr>
                <w:b/>
              </w:rPr>
              <w:t>Veteran Indicator</w:t>
            </w:r>
            <w:r w:rsidRPr="005B17D3">
              <w:t xml:space="preserve"> is </w:t>
            </w:r>
            <w:r w:rsidRPr="005B17D3">
              <w:rPr>
                <w:b/>
              </w:rPr>
              <w:t>Y</w:t>
            </w:r>
          </w:p>
        </w:tc>
        <w:tc>
          <w:tcPr>
            <w:tcW w:w="2208" w:type="dxa"/>
          </w:tcPr>
          <w:p w14:paraId="41DD59ED" w14:textId="77777777" w:rsidR="00BE52CE" w:rsidRPr="005B17D3" w:rsidRDefault="00BE52CE" w:rsidP="00EF3896">
            <w:pPr>
              <w:rPr>
                <w:b/>
              </w:rPr>
            </w:pPr>
          </w:p>
        </w:tc>
        <w:tc>
          <w:tcPr>
            <w:tcW w:w="3789" w:type="dxa"/>
          </w:tcPr>
          <w:p w14:paraId="63CFB076" w14:textId="77777777" w:rsidR="00BE52CE" w:rsidRPr="005B17D3" w:rsidRDefault="00BE52CE" w:rsidP="00EF3896">
            <w:r w:rsidRPr="005B17D3">
              <w:rPr>
                <w:b/>
              </w:rPr>
              <w:t>Reason Eligibility Status is Pending Verification</w:t>
            </w:r>
            <w:r w:rsidRPr="005B17D3">
              <w:t xml:space="preserve"> is a required field</w:t>
            </w:r>
          </w:p>
        </w:tc>
      </w:tr>
      <w:tr w:rsidR="00BE52CE" w:rsidRPr="005B17D3" w14:paraId="05FE3D49" w14:textId="77777777" w:rsidTr="003875C7">
        <w:trPr>
          <w:tblHeader/>
        </w:trPr>
        <w:tc>
          <w:tcPr>
            <w:tcW w:w="2993" w:type="dxa"/>
          </w:tcPr>
          <w:p w14:paraId="04FF94EC" w14:textId="77777777" w:rsidR="00BE52CE" w:rsidRPr="005B17D3" w:rsidRDefault="00BE52CE" w:rsidP="00EF3896">
            <w:r w:rsidRPr="005B17D3">
              <w:t>If no reason for pending eligibility is selected</w:t>
            </w:r>
          </w:p>
        </w:tc>
        <w:tc>
          <w:tcPr>
            <w:tcW w:w="2208" w:type="dxa"/>
          </w:tcPr>
          <w:p w14:paraId="5C00E398" w14:textId="77777777" w:rsidR="00BE52CE" w:rsidRPr="005B17D3" w:rsidRDefault="00BE52CE" w:rsidP="00EF3896"/>
        </w:tc>
        <w:tc>
          <w:tcPr>
            <w:tcW w:w="3789" w:type="dxa"/>
          </w:tcPr>
          <w:p w14:paraId="29283176" w14:textId="77777777" w:rsidR="00BE52CE" w:rsidRPr="005B17D3" w:rsidRDefault="00BE52CE" w:rsidP="00EF3896">
            <w:r w:rsidRPr="005B17D3">
              <w:t>An error message appears indicating a reason is required</w:t>
            </w:r>
          </w:p>
        </w:tc>
      </w:tr>
      <w:tr w:rsidR="00BE52CE" w:rsidRPr="005B17D3" w14:paraId="71C1D82C" w14:textId="77777777" w:rsidTr="003875C7">
        <w:trPr>
          <w:tblHeader/>
        </w:trPr>
        <w:tc>
          <w:tcPr>
            <w:tcW w:w="2993" w:type="dxa"/>
          </w:tcPr>
          <w:p w14:paraId="0581BC97" w14:textId="77777777" w:rsidR="00BE52CE" w:rsidRPr="005B17D3" w:rsidRDefault="00BE52CE" w:rsidP="00EF3896">
            <w:r w:rsidRPr="005B17D3">
              <w:rPr>
                <w:b/>
              </w:rPr>
              <w:t xml:space="preserve">Eligibility Status </w:t>
            </w:r>
            <w:r w:rsidRPr="005B17D3">
              <w:t>is</w:t>
            </w:r>
            <w:r w:rsidRPr="005B17D3">
              <w:rPr>
                <w:b/>
              </w:rPr>
              <w:t xml:space="preserve"> Other</w:t>
            </w:r>
          </w:p>
        </w:tc>
        <w:tc>
          <w:tcPr>
            <w:tcW w:w="2208" w:type="dxa"/>
          </w:tcPr>
          <w:p w14:paraId="5D2CA0A1" w14:textId="77777777" w:rsidR="00BE52CE" w:rsidRPr="005B17D3" w:rsidRDefault="00BE52CE" w:rsidP="00EF3896">
            <w:pPr>
              <w:rPr>
                <w:b/>
              </w:rPr>
            </w:pPr>
          </w:p>
        </w:tc>
        <w:tc>
          <w:tcPr>
            <w:tcW w:w="3789" w:type="dxa"/>
          </w:tcPr>
          <w:p w14:paraId="141B2E09" w14:textId="77777777" w:rsidR="00BE52CE" w:rsidRPr="005B17D3" w:rsidRDefault="00BE52CE" w:rsidP="00EF3896">
            <w:r w:rsidRPr="005B17D3">
              <w:rPr>
                <w:b/>
              </w:rPr>
              <w:t>Reason Eligibility Status is Pending Verification Explanation</w:t>
            </w:r>
            <w:r w:rsidRPr="005B17D3">
              <w:t xml:space="preserve"> is a required field</w:t>
            </w:r>
          </w:p>
        </w:tc>
      </w:tr>
      <w:tr w:rsidR="00BE52CE" w:rsidRPr="005B17D3" w14:paraId="7BEFC150" w14:textId="77777777" w:rsidTr="007C746D">
        <w:trPr>
          <w:trHeight w:val="224"/>
          <w:tblHeader/>
        </w:trPr>
        <w:tc>
          <w:tcPr>
            <w:tcW w:w="2993" w:type="dxa"/>
          </w:tcPr>
          <w:p w14:paraId="348F0613" w14:textId="77777777" w:rsidR="00BE52CE" w:rsidRPr="005B17D3" w:rsidRDefault="00BE52CE" w:rsidP="00EF3896">
            <w:pPr>
              <w:pStyle w:val="BodyTextBullet2"/>
            </w:pPr>
          </w:p>
        </w:tc>
        <w:tc>
          <w:tcPr>
            <w:tcW w:w="2208" w:type="dxa"/>
            <w:shd w:val="clear" w:color="auto" w:fill="D9E2F3" w:themeFill="accent1" w:themeFillTint="33"/>
          </w:tcPr>
          <w:p w14:paraId="6DE8C491" w14:textId="77777777" w:rsidR="00BE52CE" w:rsidRPr="005B17D3" w:rsidRDefault="00BE52CE" w:rsidP="00EF3896">
            <w:pPr>
              <w:pStyle w:val="ListBullet"/>
              <w:numPr>
                <w:ilvl w:val="0"/>
                <w:numId w:val="0"/>
              </w:numPr>
              <w:jc w:val="center"/>
              <w:rPr>
                <w:rFonts w:ascii="Arial" w:hAnsi="Arial" w:cs="Arial"/>
                <w:b/>
                <w:sz w:val="22"/>
                <w:szCs w:val="22"/>
              </w:rPr>
            </w:pPr>
            <w:r w:rsidRPr="005B17D3">
              <w:rPr>
                <w:rFonts w:ascii="Arial" w:hAnsi="Arial" w:cs="Arial"/>
                <w:b/>
                <w:sz w:val="22"/>
                <w:szCs w:val="22"/>
              </w:rPr>
              <w:t>And</w:t>
            </w:r>
          </w:p>
        </w:tc>
        <w:tc>
          <w:tcPr>
            <w:tcW w:w="3789" w:type="dxa"/>
          </w:tcPr>
          <w:p w14:paraId="15C9DB53" w14:textId="77777777" w:rsidR="00BE52CE" w:rsidRPr="005B17D3" w:rsidRDefault="00BE52CE" w:rsidP="00EF3896">
            <w:pPr>
              <w:pStyle w:val="BodyTextBullet2"/>
            </w:pPr>
          </w:p>
        </w:tc>
      </w:tr>
      <w:tr w:rsidR="00BE52CE" w:rsidRPr="005B17D3" w14:paraId="168F81B9" w14:textId="77777777" w:rsidTr="003875C7">
        <w:trPr>
          <w:tblHeader/>
        </w:trPr>
        <w:tc>
          <w:tcPr>
            <w:tcW w:w="2993" w:type="dxa"/>
          </w:tcPr>
          <w:p w14:paraId="37D802D0" w14:textId="77777777" w:rsidR="00BE52CE" w:rsidRPr="005B17D3" w:rsidRDefault="00BE52CE" w:rsidP="00EF3896">
            <w:r w:rsidRPr="005B17D3">
              <w:rPr>
                <w:b/>
              </w:rPr>
              <w:t>Eligibility Status</w:t>
            </w:r>
            <w:r w:rsidRPr="005B17D3">
              <w:t xml:space="preserve"> is set to either </w:t>
            </w:r>
            <w:r w:rsidRPr="005B17D3">
              <w:rPr>
                <w:b/>
              </w:rPr>
              <w:t>Pending Verification</w:t>
            </w:r>
            <w:r w:rsidRPr="005B17D3">
              <w:t xml:space="preserve"> or </w:t>
            </w:r>
            <w:r w:rsidRPr="005B17D3">
              <w:rPr>
                <w:b/>
              </w:rPr>
              <w:t>Pending Reverification</w:t>
            </w:r>
            <w:r w:rsidRPr="005B17D3">
              <w:t xml:space="preserve"> </w:t>
            </w:r>
          </w:p>
          <w:p w14:paraId="74F0BD00" w14:textId="77777777" w:rsidR="00BE52CE" w:rsidRPr="005B17D3" w:rsidRDefault="00BE52CE" w:rsidP="00EF3896"/>
          <w:p w14:paraId="528FA83A" w14:textId="77777777" w:rsidR="00BE52CE" w:rsidRPr="005B17D3" w:rsidRDefault="00BE52CE" w:rsidP="00EF3896"/>
        </w:tc>
        <w:tc>
          <w:tcPr>
            <w:tcW w:w="2208" w:type="dxa"/>
          </w:tcPr>
          <w:p w14:paraId="6C35A364" w14:textId="77777777" w:rsidR="00BE52CE" w:rsidRPr="005B17D3" w:rsidRDefault="00BE52CE" w:rsidP="00EF3896">
            <w:pPr>
              <w:pStyle w:val="ListBullet"/>
              <w:numPr>
                <w:ilvl w:val="0"/>
                <w:numId w:val="0"/>
              </w:numPr>
            </w:pPr>
            <w:r w:rsidRPr="005B17D3">
              <w:t xml:space="preserve">If </w:t>
            </w:r>
            <w:r w:rsidRPr="005B17D3">
              <w:rPr>
                <w:b/>
              </w:rPr>
              <w:t>Enrollment Determination Create Date</w:t>
            </w:r>
            <w:r w:rsidRPr="005B17D3">
              <w:rPr>
                <w:rFonts w:hint="eastAsia"/>
                <w:b/>
              </w:rPr>
              <w:t> </w:t>
            </w:r>
            <w:r w:rsidRPr="005B17D3">
              <w:t>or</w:t>
            </w:r>
            <w:r w:rsidRPr="005B17D3">
              <w:rPr>
                <w:b/>
              </w:rPr>
              <w:t xml:space="preserve"> Enrollment Application Date</w:t>
            </w:r>
            <w:r w:rsidRPr="005B17D3">
              <w:rPr>
                <w:rFonts w:hint="eastAsia"/>
                <w:b/>
              </w:rPr>
              <w:t> </w:t>
            </w:r>
            <w:r w:rsidRPr="005B17D3">
              <w:t xml:space="preserve">is on or after the ES configurable </w:t>
            </w:r>
            <w:r w:rsidRPr="005B17D3">
              <w:rPr>
                <w:b/>
              </w:rPr>
              <w:t>Manage Pending Release Date</w:t>
            </w:r>
            <w:r w:rsidRPr="005B17D3">
              <w:rPr>
                <w:rFonts w:hint="eastAsia"/>
              </w:rPr>
              <w:t xml:space="preserve"> </w:t>
            </w:r>
            <w:r w:rsidRPr="005B17D3">
              <w:t>and NONE of the exclusion conditions are met</w:t>
            </w:r>
          </w:p>
        </w:tc>
        <w:tc>
          <w:tcPr>
            <w:tcW w:w="3789" w:type="dxa"/>
          </w:tcPr>
          <w:p w14:paraId="60CA29DD" w14:textId="77777777" w:rsidR="00BE52CE" w:rsidRPr="005B17D3" w:rsidRDefault="00BE52CE" w:rsidP="00EF3896">
            <w:pPr>
              <w:pStyle w:val="ListBullet"/>
            </w:pPr>
            <w:r w:rsidRPr="005B17D3">
              <w:t xml:space="preserve">The 4-day clock begins when the application is submitted for the new applicant. </w:t>
            </w:r>
          </w:p>
          <w:p w14:paraId="46B4EAE9" w14:textId="77777777" w:rsidR="00BE52CE" w:rsidRPr="005B17D3" w:rsidRDefault="00BE52CE" w:rsidP="00EF3896">
            <w:pPr>
              <w:pStyle w:val="ListBullet"/>
            </w:pPr>
            <w:r w:rsidRPr="005B17D3">
              <w:t xml:space="preserve">The 30-day clock begins for existing applicants. </w:t>
            </w:r>
          </w:p>
          <w:p w14:paraId="25A4CE81" w14:textId="77777777" w:rsidR="00BE52CE" w:rsidRPr="005B17D3" w:rsidRDefault="00BE52CE" w:rsidP="00EF3896">
            <w:pPr>
              <w:pStyle w:val="ListBullet"/>
            </w:pPr>
            <w:r w:rsidRPr="005B17D3">
              <w:t xml:space="preserve">ES checks the exclusion conditions by checking the </w:t>
            </w:r>
            <w:r w:rsidRPr="005B17D3">
              <w:rPr>
                <w:i/>
              </w:rPr>
              <w:t>Pending Letter Exclusions for 365-Day Process</w:t>
            </w:r>
            <w:r w:rsidRPr="005B17D3">
              <w:t>.</w:t>
            </w:r>
          </w:p>
          <w:p w14:paraId="3E92E6E2" w14:textId="77777777" w:rsidR="00BE52CE" w:rsidRPr="005B17D3" w:rsidRDefault="00BE52CE" w:rsidP="00474E83">
            <w:pPr>
              <w:pStyle w:val="NoteLightbulb"/>
            </w:pPr>
            <w:r w:rsidRPr="005B17D3">
              <w:rPr>
                <w:b/>
              </w:rPr>
              <w:t>Note</w:t>
            </w:r>
            <w:r w:rsidRPr="005B17D3">
              <w:t>: In the case of re-application, Manage Pending Application rules still apply as if a new application was received.</w:t>
            </w:r>
          </w:p>
          <w:p w14:paraId="24B03289" w14:textId="77777777" w:rsidR="00BE52CE" w:rsidRPr="005B17D3" w:rsidRDefault="00BE52CE" w:rsidP="00EF3896"/>
        </w:tc>
      </w:tr>
    </w:tbl>
    <w:p w14:paraId="1A70426B" w14:textId="77777777" w:rsidR="00BE52CE" w:rsidRPr="005B17D3" w:rsidRDefault="00BE52CE" w:rsidP="00EF3896">
      <w:pPr>
        <w:pStyle w:val="BodyTextBullet2"/>
      </w:pPr>
    </w:p>
    <w:p w14:paraId="5FB0BCCA" w14:textId="77777777" w:rsidR="00BE52CE" w:rsidRPr="005B17D3" w:rsidRDefault="00BE52CE" w:rsidP="00D8413D">
      <w:pPr>
        <w:pStyle w:val="Caption"/>
        <w:jc w:val="left"/>
      </w:pPr>
      <w:r w:rsidRPr="005B17D3">
        <w:t>Eligibility Exclusion Conditions Check for 4-Day, 30-Day, 365-Day Clock Process</w:t>
      </w:r>
      <w:r w:rsidRPr="005B17D3">
        <w:fldChar w:fldCharType="begin"/>
      </w:r>
      <w:r w:rsidRPr="005B17D3">
        <w:instrText xml:space="preserve"> XE "Eligibility:Exclusion Check" </w:instrText>
      </w:r>
      <w:r w:rsidRPr="005B17D3">
        <w:fldChar w:fldCharType="end"/>
      </w:r>
    </w:p>
    <w:p w14:paraId="1A477AE2" w14:textId="77777777" w:rsidR="00BE52CE" w:rsidRPr="005B17D3" w:rsidRDefault="00BE52CE" w:rsidP="00EF3896">
      <w:pPr>
        <w:spacing w:before="60" w:after="60"/>
      </w:pPr>
      <w:r w:rsidRPr="005B17D3">
        <w:t>After the user commits their changes to the Eligibility information, ES checks for exclusion conditions to determine how to manage the record.</w:t>
      </w:r>
    </w:p>
    <w:p w14:paraId="4342005A" w14:textId="77777777" w:rsidR="00BE52CE" w:rsidRPr="005B17D3" w:rsidRDefault="00BE52CE" w:rsidP="00EF3896">
      <w:pPr>
        <w:spacing w:before="60" w:after="60"/>
      </w:pPr>
    </w:p>
    <w:p w14:paraId="561444C6" w14:textId="77777777" w:rsidR="00BE52CE" w:rsidRPr="005B17D3" w:rsidRDefault="00BE52CE" w:rsidP="00EF3896">
      <w:pPr>
        <w:spacing w:before="60" w:after="60"/>
      </w:pPr>
      <w:r w:rsidRPr="005B17D3">
        <w:t>ES checks exclusion conditions when Eligibility:</w:t>
      </w:r>
    </w:p>
    <w:p w14:paraId="629F5617" w14:textId="77777777" w:rsidR="00BE52CE" w:rsidRPr="005B17D3" w:rsidRDefault="00BE52CE" w:rsidP="00EF3896">
      <w:pPr>
        <w:pStyle w:val="ListBull2"/>
      </w:pPr>
      <w:r w:rsidRPr="005B17D3">
        <w:t xml:space="preserve">Reaches 4th day of 4-Day Clock. </w:t>
      </w:r>
    </w:p>
    <w:p w14:paraId="15B69B5B" w14:textId="77777777" w:rsidR="00BE52CE" w:rsidRPr="005B17D3" w:rsidRDefault="00BE52CE" w:rsidP="00EF3896">
      <w:pPr>
        <w:pStyle w:val="ListBull2"/>
      </w:pPr>
      <w:r w:rsidRPr="005B17D3">
        <w:t xml:space="preserve">Reaches 30th day of 30-Day Clock. </w:t>
      </w:r>
    </w:p>
    <w:p w14:paraId="1972B439" w14:textId="77777777" w:rsidR="00BE52CE" w:rsidRPr="005B17D3" w:rsidRDefault="00BE52CE" w:rsidP="00EF3896">
      <w:pPr>
        <w:pStyle w:val="ListBull2"/>
      </w:pPr>
      <w:r w:rsidRPr="005B17D3">
        <w:t xml:space="preserve">Prior to the generation of the letters in the Pending Letters 365-Day Process. </w:t>
      </w:r>
    </w:p>
    <w:p w14:paraId="6078B118" w14:textId="77777777" w:rsidR="00BE52CE" w:rsidRPr="005B17D3" w:rsidRDefault="00BE52CE" w:rsidP="00EF3896">
      <w:pPr>
        <w:pStyle w:val="ListBull2"/>
      </w:pPr>
      <w:r w:rsidRPr="005B17D3">
        <w:t xml:space="preserve">Reaches the 366th day of the Initial Pending Notification Clock (IPN Date plus 366 days). </w:t>
      </w:r>
    </w:p>
    <w:p w14:paraId="112EBD03" w14:textId="77777777" w:rsidR="00BE52CE" w:rsidRPr="005B17D3" w:rsidRDefault="00BE52CE" w:rsidP="00EF3896">
      <w:pPr>
        <w:pStyle w:val="ListBull2"/>
      </w:pPr>
      <w:r w:rsidRPr="005B17D3">
        <w:t>When a mailing address was updated.</w:t>
      </w:r>
    </w:p>
    <w:p w14:paraId="4915E705" w14:textId="77777777" w:rsidR="00BE52CE" w:rsidRPr="005B17D3" w:rsidRDefault="00BE52CE" w:rsidP="00EF3896">
      <w:pPr>
        <w:pStyle w:val="ListBull2"/>
        <w:numPr>
          <w:ilvl w:val="0"/>
          <w:numId w:val="0"/>
        </w:numPr>
      </w:pPr>
    </w:p>
    <w:p w14:paraId="684C76DE" w14:textId="77777777" w:rsidR="00BE52CE" w:rsidRPr="005B17D3" w:rsidRDefault="00BE52CE" w:rsidP="00EF3896">
      <w:pPr>
        <w:widowControl w:val="0"/>
        <w:spacing w:before="60" w:after="60"/>
      </w:pPr>
      <w:r w:rsidRPr="005B17D3">
        <w:t>Eligibility exclusions conditions are met if the applicant:</w:t>
      </w:r>
    </w:p>
    <w:p w14:paraId="58790A7F" w14:textId="77777777" w:rsidR="00BE52CE" w:rsidRPr="005B17D3" w:rsidRDefault="00BE52CE" w:rsidP="00884662">
      <w:pPr>
        <w:widowControl w:val="0"/>
        <w:numPr>
          <w:ilvl w:val="0"/>
          <w:numId w:val="121"/>
        </w:numPr>
        <w:spacing w:before="60" w:after="60"/>
      </w:pPr>
      <w:r w:rsidRPr="005B17D3">
        <w:t>Meets Active Combat Veteran Eligibility AND "Eligibility Status" is "Verified"</w:t>
      </w:r>
    </w:p>
    <w:p w14:paraId="3694A0E6" w14:textId="77777777" w:rsidR="00BE52CE" w:rsidRPr="005B17D3" w:rsidRDefault="00BE52CE" w:rsidP="00884662">
      <w:pPr>
        <w:widowControl w:val="0"/>
        <w:numPr>
          <w:ilvl w:val="0"/>
          <w:numId w:val="123"/>
        </w:numPr>
        <w:spacing w:before="60" w:after="60"/>
      </w:pPr>
      <w:r w:rsidRPr="005B17D3">
        <w:t>Is a Veteran with a Future Discharge Date.</w:t>
      </w:r>
    </w:p>
    <w:p w14:paraId="7EED6D92" w14:textId="77777777" w:rsidR="00BE52CE" w:rsidRPr="005B17D3" w:rsidRDefault="00BE52CE" w:rsidP="00884662">
      <w:pPr>
        <w:widowControl w:val="0"/>
        <w:numPr>
          <w:ilvl w:val="0"/>
          <w:numId w:val="123"/>
        </w:numPr>
        <w:spacing w:before="60" w:after="60"/>
      </w:pPr>
      <w:r w:rsidRPr="005B17D3">
        <w:t>"Enrollment Status" is “Pending; Purple Heart Unconfirmed” AND the applicant has a prior valid period of enrollment.</w:t>
      </w:r>
    </w:p>
    <w:p w14:paraId="759167F5" w14:textId="77777777" w:rsidR="00BE52CE" w:rsidRPr="005B17D3" w:rsidRDefault="00BE52CE" w:rsidP="00884662">
      <w:pPr>
        <w:widowControl w:val="0"/>
        <w:numPr>
          <w:ilvl w:val="0"/>
          <w:numId w:val="123"/>
        </w:numPr>
        <w:spacing w:before="60" w:after="60"/>
      </w:pPr>
      <w:r w:rsidRPr="005B17D3">
        <w:t>"Enrollment Status" is “Pending; Means Test Required” AND the applicant has a prior valid period of enrollment.</w:t>
      </w:r>
    </w:p>
    <w:p w14:paraId="664E0DD3" w14:textId="77777777" w:rsidR="00BE52CE" w:rsidRPr="005B17D3" w:rsidRDefault="00BE52CE" w:rsidP="00884662">
      <w:pPr>
        <w:widowControl w:val="0"/>
        <w:numPr>
          <w:ilvl w:val="0"/>
          <w:numId w:val="123"/>
        </w:numPr>
        <w:spacing w:before="60" w:after="60"/>
      </w:pPr>
      <w:r w:rsidRPr="005B17D3">
        <w:t xml:space="preserve">“Enrollment Status” is “Closed Application with Abandoned Application” AND the previous “Enrollment Status” is “Pending; Means Test is Required or Pending”. </w:t>
      </w:r>
    </w:p>
    <w:p w14:paraId="5B75402D" w14:textId="77777777" w:rsidR="00BE52CE" w:rsidRPr="005B17D3" w:rsidRDefault="00BE52CE" w:rsidP="00884662">
      <w:pPr>
        <w:widowControl w:val="0"/>
        <w:numPr>
          <w:ilvl w:val="0"/>
          <w:numId w:val="124"/>
        </w:numPr>
        <w:spacing w:before="60" w:after="60"/>
      </w:pPr>
      <w:r w:rsidRPr="005B17D3">
        <w:t xml:space="preserve">Current "Enrollment Status" is one of the following: </w:t>
      </w:r>
    </w:p>
    <w:p w14:paraId="3C2BE719" w14:textId="77777777" w:rsidR="00BE52CE" w:rsidRPr="005B17D3" w:rsidRDefault="00BE52CE" w:rsidP="00884662">
      <w:pPr>
        <w:widowControl w:val="0"/>
        <w:numPr>
          <w:ilvl w:val="1"/>
          <w:numId w:val="125"/>
        </w:numPr>
        <w:spacing w:before="60" w:after="60"/>
      </w:pPr>
      <w:r w:rsidRPr="005B17D3">
        <w:t>Verified</w:t>
      </w:r>
    </w:p>
    <w:p w14:paraId="7B4D815F" w14:textId="77777777" w:rsidR="00BE52CE" w:rsidRPr="005B17D3" w:rsidRDefault="00BE52CE" w:rsidP="00884662">
      <w:pPr>
        <w:widowControl w:val="0"/>
        <w:numPr>
          <w:ilvl w:val="1"/>
          <w:numId w:val="125"/>
        </w:numPr>
        <w:spacing w:before="60" w:after="60"/>
      </w:pPr>
      <w:r w:rsidRPr="005B17D3">
        <w:t>Deceased</w:t>
      </w:r>
    </w:p>
    <w:p w14:paraId="67690ACD" w14:textId="77777777" w:rsidR="00BE52CE" w:rsidRPr="005B17D3" w:rsidRDefault="00BE52CE" w:rsidP="00884662">
      <w:pPr>
        <w:widowControl w:val="0"/>
        <w:numPr>
          <w:ilvl w:val="1"/>
          <w:numId w:val="125"/>
        </w:numPr>
        <w:spacing w:before="60" w:after="60"/>
      </w:pPr>
      <w:r w:rsidRPr="005B17D3">
        <w:t>Not Applicable</w:t>
      </w:r>
    </w:p>
    <w:p w14:paraId="43D04CE3" w14:textId="77777777" w:rsidR="00BE52CE" w:rsidRPr="005B17D3" w:rsidRDefault="00BE52CE" w:rsidP="00884662">
      <w:pPr>
        <w:widowControl w:val="0"/>
        <w:numPr>
          <w:ilvl w:val="1"/>
          <w:numId w:val="125"/>
        </w:numPr>
        <w:spacing w:before="60" w:after="60"/>
      </w:pPr>
      <w:r w:rsidRPr="005B17D3">
        <w:t>Cancel/Decline</w:t>
      </w:r>
    </w:p>
    <w:p w14:paraId="29228851" w14:textId="77777777" w:rsidR="00BE52CE" w:rsidRPr="005B17D3" w:rsidRDefault="00BE52CE" w:rsidP="00884662">
      <w:pPr>
        <w:widowControl w:val="0"/>
        <w:numPr>
          <w:ilvl w:val="1"/>
          <w:numId w:val="125"/>
        </w:numPr>
        <w:spacing w:before="60" w:after="60"/>
      </w:pPr>
      <w:r w:rsidRPr="005B17D3">
        <w:t>Not Eligible; Ineligible Date</w:t>
      </w:r>
    </w:p>
    <w:p w14:paraId="2CD45BD3" w14:textId="77777777" w:rsidR="00BE52CE" w:rsidRPr="005B17D3" w:rsidRDefault="00BE52CE" w:rsidP="00884662">
      <w:pPr>
        <w:widowControl w:val="0"/>
        <w:numPr>
          <w:ilvl w:val="1"/>
          <w:numId w:val="125"/>
        </w:numPr>
        <w:spacing w:before="60" w:after="60"/>
      </w:pPr>
      <w:r w:rsidRPr="005B17D3">
        <w:t>Not Eligible; Refused to Pay Copay</w:t>
      </w:r>
    </w:p>
    <w:p w14:paraId="69D383AB" w14:textId="77777777" w:rsidR="00BE52CE" w:rsidRPr="005B17D3" w:rsidRDefault="00BE52CE" w:rsidP="00884662">
      <w:pPr>
        <w:widowControl w:val="0"/>
        <w:numPr>
          <w:ilvl w:val="1"/>
          <w:numId w:val="125"/>
        </w:numPr>
        <w:spacing w:before="60" w:after="60"/>
      </w:pPr>
      <w:r w:rsidRPr="005B17D3">
        <w:t>Rejected – Below Enrollment Group Threshold</w:t>
      </w:r>
    </w:p>
    <w:p w14:paraId="726F250A" w14:textId="77777777" w:rsidR="00BE52CE" w:rsidRPr="005B17D3" w:rsidRDefault="00BE52CE" w:rsidP="00884662">
      <w:pPr>
        <w:widowControl w:val="0"/>
        <w:numPr>
          <w:ilvl w:val="0"/>
          <w:numId w:val="121"/>
        </w:numPr>
        <w:spacing w:before="60" w:after="60"/>
      </w:pPr>
      <w:r w:rsidRPr="005B17D3">
        <w:t xml:space="preserve">“Eligibility Status” is “Pending Verification” or “Pending Reverification” and the reason for the status is one of the following: </w:t>
      </w:r>
    </w:p>
    <w:p w14:paraId="2CECDC62" w14:textId="77777777" w:rsidR="00BE52CE" w:rsidRPr="005B17D3" w:rsidRDefault="00BE52CE" w:rsidP="00884662">
      <w:pPr>
        <w:widowControl w:val="0"/>
        <w:numPr>
          <w:ilvl w:val="1"/>
          <w:numId w:val="122"/>
        </w:numPr>
        <w:spacing w:before="60" w:after="60"/>
      </w:pPr>
      <w:r w:rsidRPr="005B17D3">
        <w:t>OTH / Pending 7131</w:t>
      </w:r>
    </w:p>
    <w:p w14:paraId="15CF56DF" w14:textId="77777777" w:rsidR="00BE52CE" w:rsidRPr="005B17D3" w:rsidRDefault="00BE52CE" w:rsidP="00884662">
      <w:pPr>
        <w:widowControl w:val="0"/>
        <w:numPr>
          <w:ilvl w:val="1"/>
          <w:numId w:val="122"/>
        </w:numPr>
        <w:spacing w:before="60" w:after="60"/>
      </w:pPr>
      <w:r w:rsidRPr="005B17D3">
        <w:t>Demobilizations</w:t>
      </w:r>
    </w:p>
    <w:p w14:paraId="4E44767D" w14:textId="77777777" w:rsidR="00BE52CE" w:rsidRPr="005B17D3" w:rsidRDefault="00BE52CE" w:rsidP="00884662">
      <w:pPr>
        <w:widowControl w:val="0"/>
        <w:numPr>
          <w:ilvl w:val="1"/>
          <w:numId w:val="122"/>
        </w:numPr>
        <w:spacing w:before="60" w:after="60"/>
      </w:pPr>
      <w:r w:rsidRPr="005B17D3">
        <w:t>Active Duty</w:t>
      </w:r>
    </w:p>
    <w:p w14:paraId="33826C35" w14:textId="77777777" w:rsidR="00BE52CE" w:rsidRPr="005B17D3" w:rsidRDefault="00BE52CE" w:rsidP="00884662">
      <w:pPr>
        <w:widowControl w:val="0"/>
        <w:numPr>
          <w:ilvl w:val="0"/>
          <w:numId w:val="122"/>
        </w:numPr>
        <w:spacing w:before="60" w:after="60"/>
      </w:pPr>
      <w:r w:rsidRPr="005B17D3">
        <w:t>“Eligibility” is “Unverified”, a final letter will be sent to make sure correct notification is sent to the applicant/Veteran for enrollment in the VA healthcare.</w:t>
      </w:r>
    </w:p>
    <w:p w14:paraId="2D7DFC14" w14:textId="77777777" w:rsidR="00BE52CE" w:rsidRPr="005B17D3" w:rsidRDefault="00BE52CE" w:rsidP="00EF3896">
      <w:pPr>
        <w:widowControl w:val="0"/>
        <w:spacing w:before="60" w:after="60"/>
      </w:pPr>
    </w:p>
    <w:p w14:paraId="553C6867" w14:textId="77777777" w:rsidR="00BE52CE" w:rsidRPr="005B17D3" w:rsidRDefault="00BE52CE" w:rsidP="00D8413D">
      <w:pPr>
        <w:pStyle w:val="Caption"/>
        <w:jc w:val="left"/>
      </w:pPr>
      <w:r w:rsidRPr="005B17D3">
        <w:t>Excluding Pending Letters from 365-Day Clock Process</w:t>
      </w:r>
    </w:p>
    <w:p w14:paraId="097E08CB" w14:textId="77777777" w:rsidR="00BE52CE" w:rsidRPr="005B17D3" w:rsidRDefault="00BE52CE" w:rsidP="00EF3896">
      <w:r w:rsidRPr="005B17D3">
        <w:t>ES automatically checks for conditions that exclude a record from the Pending Letters 365-Day Process when:</w:t>
      </w:r>
    </w:p>
    <w:p w14:paraId="43241143" w14:textId="77777777" w:rsidR="00BE52CE" w:rsidRPr="005B17D3" w:rsidRDefault="00BE52CE" w:rsidP="00EF3896">
      <w:pPr>
        <w:pStyle w:val="ListBullet"/>
      </w:pPr>
      <w:r w:rsidRPr="005B17D3">
        <w:t xml:space="preserve">Completed calculating the enrollment status via the execution of the Determine Enrollment Routine </w:t>
      </w:r>
    </w:p>
    <w:p w14:paraId="59B7160C" w14:textId="77777777" w:rsidR="00BE52CE" w:rsidRPr="005B17D3" w:rsidRDefault="00BE52CE" w:rsidP="00EF3896">
      <w:pPr>
        <w:pStyle w:val="ListBull2"/>
      </w:pPr>
      <w:r w:rsidRPr="005B17D3">
        <w:rPr>
          <w:b/>
        </w:rPr>
        <w:t>Enrollment Determination Create Date</w:t>
      </w:r>
      <w:r w:rsidRPr="005B17D3">
        <w:rPr>
          <w:rFonts w:hint="eastAsia"/>
        </w:rPr>
        <w:t> </w:t>
      </w:r>
      <w:r w:rsidRPr="005B17D3">
        <w:t xml:space="preserve">OR </w:t>
      </w:r>
      <w:r w:rsidRPr="005B17D3">
        <w:rPr>
          <w:b/>
        </w:rPr>
        <w:t>Enrollment Application Date</w:t>
      </w:r>
      <w:r w:rsidRPr="005B17D3">
        <w:rPr>
          <w:rFonts w:hint="eastAsia"/>
        </w:rPr>
        <w:t> </w:t>
      </w:r>
      <w:r w:rsidRPr="005B17D3">
        <w:t xml:space="preserve">is </w:t>
      </w:r>
      <w:r w:rsidRPr="005B17D3">
        <w:rPr>
          <w:i/>
        </w:rPr>
        <w:t>on</w:t>
      </w:r>
      <w:r w:rsidRPr="005B17D3">
        <w:t xml:space="preserve"> or </w:t>
      </w:r>
      <w:r w:rsidRPr="005B17D3">
        <w:rPr>
          <w:i/>
        </w:rPr>
        <w:t xml:space="preserve">after </w:t>
      </w:r>
      <w:r w:rsidRPr="005B17D3">
        <w:t>the Manage Pending Release Date.</w:t>
      </w:r>
    </w:p>
    <w:p w14:paraId="5FD5BAFA" w14:textId="77777777" w:rsidR="00BE52CE" w:rsidRPr="005B17D3" w:rsidRDefault="00BE52CE" w:rsidP="00474E83">
      <w:pPr>
        <w:pStyle w:val="NoteLightbulb"/>
      </w:pPr>
      <w:r w:rsidRPr="005B17D3">
        <w:rPr>
          <w:b/>
        </w:rPr>
        <w:t>Note:</w:t>
      </w:r>
      <w:r w:rsidRPr="005B17D3">
        <w:t xml:space="preserve"> The exclusions are checked to start the clock when the enrollment calculation is complete. And, with the new release date addition, ES will check if the </w:t>
      </w:r>
      <w:r w:rsidRPr="005B17D3">
        <w:rPr>
          <w:b/>
        </w:rPr>
        <w:t>Enrollment Determination</w:t>
      </w:r>
      <w:r w:rsidRPr="005B17D3">
        <w:t xml:space="preserve"> </w:t>
      </w:r>
      <w:r w:rsidRPr="005B17D3">
        <w:rPr>
          <w:b/>
        </w:rPr>
        <w:t>Create Date</w:t>
      </w:r>
      <w:r w:rsidRPr="005B17D3">
        <w:t xml:space="preserve"> is </w:t>
      </w:r>
      <w:r w:rsidRPr="005B17D3">
        <w:rPr>
          <w:i/>
        </w:rPr>
        <w:t>on</w:t>
      </w:r>
      <w:r w:rsidRPr="005B17D3">
        <w:t xml:space="preserve"> or </w:t>
      </w:r>
      <w:r w:rsidRPr="005B17D3">
        <w:rPr>
          <w:i/>
        </w:rPr>
        <w:t>after</w:t>
      </w:r>
      <w:r w:rsidRPr="005B17D3">
        <w:t xml:space="preserve"> the release date upon completion of enrollment determination. If the </w:t>
      </w:r>
      <w:r w:rsidRPr="005B17D3">
        <w:rPr>
          <w:b/>
        </w:rPr>
        <w:t>Enrollment Determination</w:t>
      </w:r>
      <w:r w:rsidRPr="005B17D3">
        <w:t xml:space="preserve"> </w:t>
      </w:r>
      <w:r w:rsidRPr="005B17D3">
        <w:rPr>
          <w:b/>
        </w:rPr>
        <w:t>Create Date</w:t>
      </w:r>
      <w:r w:rsidRPr="005B17D3">
        <w:t xml:space="preserve"> is on or after the release date upon completion of enrollment determination, then exclusion conditions are checked, and clocks are started.</w:t>
      </w:r>
    </w:p>
    <w:p w14:paraId="2572E2E3" w14:textId="77777777" w:rsidR="00BE52CE" w:rsidRPr="005B17D3" w:rsidRDefault="00BE52CE" w:rsidP="00D8413D">
      <w:pPr>
        <w:pStyle w:val="Caption"/>
        <w:jc w:val="left"/>
      </w:pPr>
      <w:r w:rsidRPr="005B17D3">
        <w:t>Excluding Manual/Automatic Letters from 4-Day, 30-Day, 365-Day Clock Process</w:t>
      </w:r>
    </w:p>
    <w:p w14:paraId="4376DEAE" w14:textId="77777777" w:rsidR="00BE52CE" w:rsidRPr="005B17D3" w:rsidRDefault="00BE52CE" w:rsidP="00EF3896">
      <w:r w:rsidRPr="005B17D3">
        <w:t xml:space="preserve">ES automatically checks for conditions to determine if Manual/Automatic Letters are excluded from the 4-day, 30-day 365-day clock process. </w:t>
      </w:r>
    </w:p>
    <w:p w14:paraId="4249863D" w14:textId="77777777" w:rsidR="00BE52CE" w:rsidRPr="005B17D3" w:rsidRDefault="00BE52CE" w:rsidP="00EF3896"/>
    <w:tbl>
      <w:tblPr>
        <w:tblStyle w:val="TableGrid"/>
        <w:tblW w:w="8995" w:type="dxa"/>
        <w:tblInd w:w="360" w:type="dxa"/>
        <w:tblLook w:val="04A0" w:firstRow="1" w:lastRow="0" w:firstColumn="1" w:lastColumn="0" w:noHBand="0" w:noVBand="1"/>
        <w:tblDescription w:val="If/Then table determining if Manual/Automatic Letter exclusions are identified or not."/>
      </w:tblPr>
      <w:tblGrid>
        <w:gridCol w:w="2993"/>
        <w:gridCol w:w="6002"/>
      </w:tblGrid>
      <w:tr w:rsidR="00BE52CE" w:rsidRPr="005B17D3" w14:paraId="383CB02F" w14:textId="77777777" w:rsidTr="003875C7">
        <w:trPr>
          <w:tblHeader/>
        </w:trPr>
        <w:tc>
          <w:tcPr>
            <w:tcW w:w="2993" w:type="dxa"/>
            <w:shd w:val="clear" w:color="auto" w:fill="D9E2F3" w:themeFill="accent1" w:themeFillTint="33"/>
          </w:tcPr>
          <w:p w14:paraId="19AFA183" w14:textId="77777777" w:rsidR="00BE52CE" w:rsidRPr="005B17D3" w:rsidRDefault="00BE52CE" w:rsidP="00EF3896">
            <w:pPr>
              <w:rPr>
                <w:rFonts w:ascii="Arial" w:hAnsi="Arial" w:cs="Arial"/>
                <w:b/>
                <w:sz w:val="22"/>
                <w:szCs w:val="22"/>
              </w:rPr>
            </w:pPr>
            <w:r w:rsidRPr="005B17D3">
              <w:rPr>
                <w:rFonts w:ascii="Arial" w:hAnsi="Arial" w:cs="Arial"/>
                <w:b/>
                <w:sz w:val="22"/>
                <w:szCs w:val="22"/>
              </w:rPr>
              <w:t>If</w:t>
            </w:r>
          </w:p>
        </w:tc>
        <w:tc>
          <w:tcPr>
            <w:tcW w:w="6002" w:type="dxa"/>
            <w:shd w:val="clear" w:color="auto" w:fill="D9E2F3" w:themeFill="accent1" w:themeFillTint="33"/>
          </w:tcPr>
          <w:p w14:paraId="01D3DFC8" w14:textId="77777777" w:rsidR="00BE52CE" w:rsidRPr="005B17D3" w:rsidRDefault="00BE52CE" w:rsidP="00EF3896">
            <w:pPr>
              <w:rPr>
                <w:rFonts w:ascii="Arial" w:hAnsi="Arial" w:cs="Arial"/>
                <w:b/>
                <w:sz w:val="22"/>
                <w:szCs w:val="22"/>
              </w:rPr>
            </w:pPr>
            <w:r w:rsidRPr="005B17D3">
              <w:rPr>
                <w:rFonts w:ascii="Arial" w:hAnsi="Arial" w:cs="Arial"/>
                <w:b/>
                <w:sz w:val="22"/>
                <w:szCs w:val="22"/>
              </w:rPr>
              <w:t>Then</w:t>
            </w:r>
          </w:p>
        </w:tc>
      </w:tr>
      <w:tr w:rsidR="00BE52CE" w:rsidRPr="005B17D3" w14:paraId="2173BA66" w14:textId="77777777" w:rsidTr="003875C7">
        <w:trPr>
          <w:tblHeader/>
        </w:trPr>
        <w:tc>
          <w:tcPr>
            <w:tcW w:w="2993" w:type="dxa"/>
          </w:tcPr>
          <w:p w14:paraId="0B3FBB38" w14:textId="77777777" w:rsidR="00BE52CE" w:rsidRPr="005B17D3" w:rsidRDefault="00BE52CE" w:rsidP="00EF3896">
            <w:pPr>
              <w:pStyle w:val="BodyTextBullet2"/>
            </w:pPr>
            <w:r w:rsidRPr="005B17D3">
              <w:rPr>
                <w:noProof/>
              </w:rPr>
              <w:t>Exclusions are identified</w:t>
            </w:r>
            <w:r w:rsidRPr="005B17D3">
              <w:t xml:space="preserve"> and exclusion conditions are met</w:t>
            </w:r>
          </w:p>
          <w:p w14:paraId="26FE0A0B" w14:textId="77777777" w:rsidR="00BE52CE" w:rsidRPr="005B17D3" w:rsidRDefault="00BE52CE" w:rsidP="00EF3896"/>
        </w:tc>
        <w:tc>
          <w:tcPr>
            <w:tcW w:w="6002" w:type="dxa"/>
          </w:tcPr>
          <w:p w14:paraId="7AD41266" w14:textId="77777777" w:rsidR="00BE52CE" w:rsidRPr="005B17D3" w:rsidRDefault="00BE52CE" w:rsidP="00EF3896">
            <w:pPr>
              <w:pStyle w:val="ListBullet"/>
            </w:pPr>
            <w:r w:rsidRPr="005B17D3">
              <w:t>ES stops the 365-day pending process and new clocks will not be started.</w:t>
            </w:r>
          </w:p>
          <w:p w14:paraId="34D2BB0E" w14:textId="77777777" w:rsidR="00BE52CE" w:rsidRPr="005B17D3" w:rsidRDefault="00BE52CE" w:rsidP="00EF3896">
            <w:pPr>
              <w:pStyle w:val="ListBullet"/>
            </w:pPr>
            <w:r w:rsidRPr="005B17D3">
              <w:t>ES stops any clock in process (4-day, 30-day and 365-day clock). When the 365-day clock is stopped the Initial Pending Notification (IPN) date will be blank.</w:t>
            </w:r>
          </w:p>
          <w:p w14:paraId="135EE66C" w14:textId="77777777" w:rsidR="00BE52CE" w:rsidRPr="005B17D3" w:rsidRDefault="00BE52CE" w:rsidP="00EF3896">
            <w:pPr>
              <w:pStyle w:val="ListBullet"/>
            </w:pPr>
            <w:r w:rsidRPr="005B17D3">
              <w:t>No letters will be sent.</w:t>
            </w:r>
          </w:p>
          <w:p w14:paraId="3ABA8B03" w14:textId="77777777" w:rsidR="00BE52CE" w:rsidRPr="005B17D3" w:rsidRDefault="00BE52CE" w:rsidP="00EF3896"/>
        </w:tc>
      </w:tr>
      <w:tr w:rsidR="00BE52CE" w:rsidRPr="005B17D3" w14:paraId="67290B51" w14:textId="77777777" w:rsidTr="003875C7">
        <w:trPr>
          <w:tblHeader/>
        </w:trPr>
        <w:tc>
          <w:tcPr>
            <w:tcW w:w="2993" w:type="dxa"/>
          </w:tcPr>
          <w:p w14:paraId="6FC29964" w14:textId="77777777" w:rsidR="00BE52CE" w:rsidRPr="005B17D3" w:rsidRDefault="00BE52CE" w:rsidP="00EF3896">
            <w:pPr>
              <w:pStyle w:val="BodyTextBullet2"/>
            </w:pPr>
            <w:r w:rsidRPr="005B17D3">
              <w:rPr>
                <w:noProof/>
              </w:rPr>
              <w:t>No exclusions are identified an</w:t>
            </w:r>
            <w:r w:rsidRPr="005B17D3">
              <w:t xml:space="preserve"> application is processed, an Initial Pending Letter email/letter is sent </w:t>
            </w:r>
          </w:p>
          <w:p w14:paraId="17839654" w14:textId="77777777" w:rsidR="00BE52CE" w:rsidRPr="005B17D3" w:rsidRDefault="00BE52CE" w:rsidP="00EF3896"/>
        </w:tc>
        <w:tc>
          <w:tcPr>
            <w:tcW w:w="6002" w:type="dxa"/>
          </w:tcPr>
          <w:p w14:paraId="2E2AD7E1" w14:textId="77777777" w:rsidR="00BE52CE" w:rsidRPr="005B17D3" w:rsidRDefault="00BE52CE" w:rsidP="00EF3896">
            <w:pPr>
              <w:pStyle w:val="ListBullet"/>
            </w:pPr>
            <w:r w:rsidRPr="005B17D3">
              <w:t xml:space="preserve">Status is updated to Pending; Means Test Required </w:t>
            </w:r>
          </w:p>
          <w:p w14:paraId="3CA89187" w14:textId="77777777" w:rsidR="00BE52CE" w:rsidRPr="005B17D3" w:rsidRDefault="00BE52CE" w:rsidP="00EF3896">
            <w:pPr>
              <w:pStyle w:val="ListBullet"/>
            </w:pPr>
            <w:r w:rsidRPr="005B17D3">
              <w:t xml:space="preserve">Manual generation of letter within 29 days of the 30-day clock </w:t>
            </w:r>
          </w:p>
          <w:p w14:paraId="29E3CA20" w14:textId="77777777" w:rsidR="00BE52CE" w:rsidRPr="005B17D3" w:rsidRDefault="00BE52CE" w:rsidP="00EF3896">
            <w:pPr>
              <w:pStyle w:val="ListBullet"/>
            </w:pPr>
            <w:r w:rsidRPr="005B17D3">
              <w:t xml:space="preserve">On the 30th day of the 30-day clock </w:t>
            </w:r>
          </w:p>
          <w:p w14:paraId="22CDFE8D" w14:textId="77777777" w:rsidR="00BE52CE" w:rsidRPr="005B17D3" w:rsidRDefault="00BE52CE" w:rsidP="00EF3896">
            <w:pPr>
              <w:pStyle w:val="ListBullet"/>
            </w:pPr>
            <w:r w:rsidRPr="005B17D3">
              <w:t xml:space="preserve">Mailing address updated </w:t>
            </w:r>
          </w:p>
          <w:p w14:paraId="53AB214B" w14:textId="77777777" w:rsidR="00BE52CE" w:rsidRPr="005B17D3" w:rsidRDefault="00BE52CE" w:rsidP="00EF3896"/>
        </w:tc>
      </w:tr>
    </w:tbl>
    <w:p w14:paraId="2CA410CC" w14:textId="77777777" w:rsidR="00BE52CE" w:rsidRPr="005B17D3" w:rsidRDefault="00BE52CE" w:rsidP="00EF3896"/>
    <w:p w14:paraId="2D252AF1" w14:textId="77777777" w:rsidR="00BE52CE" w:rsidRPr="005B17D3" w:rsidRDefault="00BE52CE" w:rsidP="00EF3896">
      <w:pPr>
        <w:pStyle w:val="ScreenName"/>
      </w:pPr>
      <w:r w:rsidRPr="005B17D3">
        <w:t>Sending an Initial Pending Letter</w:t>
      </w:r>
    </w:p>
    <w:p w14:paraId="05ED284F" w14:textId="77777777" w:rsidR="00BE52CE" w:rsidRPr="005B17D3" w:rsidRDefault="00BE52CE" w:rsidP="00EF3896">
      <w:pPr>
        <w:pStyle w:val="BodyTextBullet2"/>
      </w:pPr>
      <w:r w:rsidRPr="005B17D3">
        <w:t xml:space="preserve">Determine which Initial Pending Letter will be sent based on enrollment status and which letter was previously mailed. </w:t>
      </w:r>
    </w:p>
    <w:tbl>
      <w:tblPr>
        <w:tblStyle w:val="TableGrid"/>
        <w:tblW w:w="8905" w:type="dxa"/>
        <w:tblInd w:w="360" w:type="dxa"/>
        <w:tblLook w:val="04A0" w:firstRow="1" w:lastRow="0" w:firstColumn="1" w:lastColumn="0" w:noHBand="0" w:noVBand="1"/>
        <w:tblDescription w:val="If/Then table describing the Add or Edit CCN Contractor screen regarding each function"/>
      </w:tblPr>
      <w:tblGrid>
        <w:gridCol w:w="2245"/>
        <w:gridCol w:w="2790"/>
        <w:gridCol w:w="3870"/>
      </w:tblGrid>
      <w:tr w:rsidR="00BE52CE" w:rsidRPr="005B17D3" w14:paraId="405A7514" w14:textId="77777777" w:rsidTr="003875C7">
        <w:trPr>
          <w:trHeight w:val="291"/>
          <w:tblHeader/>
        </w:trPr>
        <w:tc>
          <w:tcPr>
            <w:tcW w:w="2245" w:type="dxa"/>
            <w:shd w:val="clear" w:color="auto" w:fill="D9E2F3" w:themeFill="accent1" w:themeFillTint="33"/>
          </w:tcPr>
          <w:p w14:paraId="7630207C" w14:textId="77777777" w:rsidR="00BE52CE" w:rsidRPr="005B17D3" w:rsidRDefault="00BE52CE" w:rsidP="00EF3896">
            <w:pPr>
              <w:rPr>
                <w:rFonts w:ascii="Arial" w:hAnsi="Arial" w:cs="Arial"/>
                <w:b/>
                <w:sz w:val="22"/>
                <w:szCs w:val="22"/>
              </w:rPr>
            </w:pPr>
            <w:r w:rsidRPr="005B17D3">
              <w:rPr>
                <w:rFonts w:ascii="Arial" w:hAnsi="Arial" w:cs="Arial"/>
                <w:b/>
                <w:sz w:val="22"/>
                <w:szCs w:val="22"/>
              </w:rPr>
              <w:t>If</w:t>
            </w:r>
          </w:p>
        </w:tc>
        <w:tc>
          <w:tcPr>
            <w:tcW w:w="2790" w:type="dxa"/>
            <w:shd w:val="clear" w:color="auto" w:fill="D9E2F3" w:themeFill="accent1" w:themeFillTint="33"/>
          </w:tcPr>
          <w:p w14:paraId="2F5B2152" w14:textId="77777777" w:rsidR="00BE52CE" w:rsidRPr="005B17D3" w:rsidRDefault="00BE52CE" w:rsidP="00EF3896">
            <w:pPr>
              <w:rPr>
                <w:rFonts w:ascii="Arial" w:hAnsi="Arial" w:cs="Arial"/>
                <w:b/>
                <w:sz w:val="22"/>
                <w:szCs w:val="22"/>
              </w:rPr>
            </w:pPr>
            <w:r w:rsidRPr="005B17D3">
              <w:rPr>
                <w:rFonts w:ascii="Arial" w:hAnsi="Arial" w:cs="Arial"/>
                <w:b/>
                <w:sz w:val="22"/>
                <w:szCs w:val="22"/>
              </w:rPr>
              <w:t>And</w:t>
            </w:r>
          </w:p>
        </w:tc>
        <w:tc>
          <w:tcPr>
            <w:tcW w:w="3870" w:type="dxa"/>
            <w:shd w:val="clear" w:color="auto" w:fill="D9E2F3" w:themeFill="accent1" w:themeFillTint="33"/>
          </w:tcPr>
          <w:p w14:paraId="561A0C65" w14:textId="77777777" w:rsidR="00BE52CE" w:rsidRPr="005B17D3" w:rsidRDefault="00BE52CE" w:rsidP="00EF3896">
            <w:pPr>
              <w:rPr>
                <w:rFonts w:ascii="Arial" w:hAnsi="Arial" w:cs="Arial"/>
                <w:b/>
                <w:sz w:val="22"/>
                <w:szCs w:val="22"/>
              </w:rPr>
            </w:pPr>
            <w:r w:rsidRPr="005B17D3">
              <w:rPr>
                <w:rFonts w:ascii="Arial" w:hAnsi="Arial" w:cs="Arial"/>
                <w:b/>
                <w:sz w:val="22"/>
                <w:szCs w:val="22"/>
              </w:rPr>
              <w:t>Then</w:t>
            </w:r>
          </w:p>
        </w:tc>
      </w:tr>
      <w:tr w:rsidR="00BE52CE" w:rsidRPr="005B17D3" w14:paraId="4502A423" w14:textId="77777777" w:rsidTr="003875C7">
        <w:trPr>
          <w:trHeight w:val="3433"/>
          <w:tblHeader/>
        </w:trPr>
        <w:tc>
          <w:tcPr>
            <w:tcW w:w="2245" w:type="dxa"/>
          </w:tcPr>
          <w:p w14:paraId="694A59CE" w14:textId="77777777" w:rsidR="00BE52CE" w:rsidRPr="005B17D3" w:rsidRDefault="00BE52CE" w:rsidP="00EF3896">
            <w:pPr>
              <w:pStyle w:val="BodyTextBullet2"/>
            </w:pPr>
            <w:r w:rsidRPr="005B17D3">
              <w:t xml:space="preserve">Enrollment status is “Pending; Eligibility is Unverified” </w:t>
            </w:r>
          </w:p>
        </w:tc>
        <w:tc>
          <w:tcPr>
            <w:tcW w:w="2790" w:type="dxa"/>
          </w:tcPr>
          <w:p w14:paraId="64640FFF" w14:textId="77777777" w:rsidR="00BE52CE" w:rsidRPr="005B17D3" w:rsidRDefault="00BE52CE" w:rsidP="00EF3896">
            <w:pPr>
              <w:pStyle w:val="BodyTextBullet2"/>
            </w:pPr>
            <w:r w:rsidRPr="005B17D3">
              <w:t xml:space="preserve">An Initial Incomplete Application - Eligibility Unverified Letter (742-650) was </w:t>
            </w:r>
            <w:r w:rsidRPr="005B17D3">
              <w:rPr>
                <w:u w:val="single"/>
              </w:rPr>
              <w:t>NOT MAILED</w:t>
            </w:r>
            <w:r w:rsidRPr="005B17D3">
              <w:t xml:space="preserve"> in the past</w:t>
            </w:r>
          </w:p>
          <w:p w14:paraId="6DC69382" w14:textId="77777777" w:rsidR="00BE52CE" w:rsidRPr="005B17D3" w:rsidRDefault="00BE52CE" w:rsidP="00EF3896">
            <w:pPr>
              <w:pStyle w:val="ListBullet"/>
              <w:numPr>
                <w:ilvl w:val="0"/>
                <w:numId w:val="0"/>
              </w:numPr>
              <w:rPr>
                <w:b/>
              </w:rPr>
            </w:pPr>
          </w:p>
        </w:tc>
        <w:tc>
          <w:tcPr>
            <w:tcW w:w="3870" w:type="dxa"/>
          </w:tcPr>
          <w:p w14:paraId="7615D550" w14:textId="77777777" w:rsidR="00BE52CE" w:rsidRPr="005B17D3" w:rsidRDefault="00BE52CE" w:rsidP="00EF3896">
            <w:pPr>
              <w:pStyle w:val="ListBullet"/>
            </w:pPr>
            <w:r w:rsidRPr="005B17D3">
              <w:rPr>
                <w:b/>
              </w:rPr>
              <w:t>ADD</w:t>
            </w:r>
            <w:r w:rsidRPr="005B17D3">
              <w:t xml:space="preserve"> the </w:t>
            </w:r>
            <w:r w:rsidRPr="005B17D3">
              <w:rPr>
                <w:b/>
              </w:rPr>
              <w:t>Initial Incomplete Application - Eligibility Unverified Letter</w:t>
            </w:r>
            <w:r w:rsidRPr="005B17D3">
              <w:t xml:space="preserve"> (742-650) for this Veteran in the batch file for Print Vendor to process. </w:t>
            </w:r>
          </w:p>
          <w:p w14:paraId="3EA55E44" w14:textId="77777777" w:rsidR="00BE52CE" w:rsidRPr="005B17D3" w:rsidRDefault="00BE52CE" w:rsidP="00EF3896">
            <w:pPr>
              <w:pStyle w:val="ListBullet"/>
            </w:pPr>
            <w:r w:rsidRPr="005B17D3">
              <w:t>ES will not add the 742-650 letter if the letter was mailed in the past.  </w:t>
            </w:r>
          </w:p>
          <w:p w14:paraId="691E2873" w14:textId="77777777" w:rsidR="00BE52CE" w:rsidRPr="005B17D3" w:rsidRDefault="00BE52CE" w:rsidP="00EF3896"/>
        </w:tc>
      </w:tr>
      <w:tr w:rsidR="00BE52CE" w:rsidRPr="005B17D3" w14:paraId="3F2D4D34" w14:textId="77777777" w:rsidTr="003875C7">
        <w:trPr>
          <w:trHeight w:val="4161"/>
          <w:tblHeader/>
        </w:trPr>
        <w:tc>
          <w:tcPr>
            <w:tcW w:w="2245" w:type="dxa"/>
          </w:tcPr>
          <w:p w14:paraId="115F9CD2" w14:textId="77777777" w:rsidR="00BE52CE" w:rsidRPr="005B17D3" w:rsidRDefault="00BE52CE" w:rsidP="00EF3896">
            <w:r w:rsidRPr="005B17D3">
              <w:t>Enrollment status is “</w:t>
            </w:r>
            <w:r w:rsidRPr="005B17D3">
              <w:rPr>
                <w:b/>
              </w:rPr>
              <w:t>Pending; Means Test is Required</w:t>
            </w:r>
            <w:r w:rsidRPr="005B17D3">
              <w:t>” AND there is no prior valid period of enrollment</w:t>
            </w:r>
          </w:p>
          <w:p w14:paraId="1C0FF06B" w14:textId="77777777" w:rsidR="00BE52CE" w:rsidRPr="005B17D3" w:rsidRDefault="00BE52CE" w:rsidP="00EF3896"/>
        </w:tc>
        <w:tc>
          <w:tcPr>
            <w:tcW w:w="2790" w:type="dxa"/>
          </w:tcPr>
          <w:p w14:paraId="2A870154" w14:textId="77777777" w:rsidR="00BE52CE" w:rsidRPr="005B17D3" w:rsidRDefault="00BE52CE" w:rsidP="00EF3896">
            <w:r w:rsidRPr="005B17D3">
              <w:t xml:space="preserve">An </w:t>
            </w:r>
            <w:r w:rsidRPr="005B17D3">
              <w:rPr>
                <w:b/>
              </w:rPr>
              <w:t>Initial Incomplete Application - Financial Disclosure Letter</w:t>
            </w:r>
            <w:r w:rsidRPr="005B17D3">
              <w:t xml:space="preserve"> (742-651) was </w:t>
            </w:r>
            <w:r w:rsidRPr="005B17D3">
              <w:rPr>
                <w:u w:val="single"/>
              </w:rPr>
              <w:t>NOT MAILED</w:t>
            </w:r>
            <w:r w:rsidRPr="005B17D3">
              <w:t xml:space="preserve"> in the past</w:t>
            </w:r>
          </w:p>
          <w:p w14:paraId="184ABFCC" w14:textId="77777777" w:rsidR="00BE52CE" w:rsidRPr="005B17D3" w:rsidRDefault="00BE52CE" w:rsidP="00EF3896">
            <w:pPr>
              <w:pStyle w:val="ListBullet"/>
              <w:numPr>
                <w:ilvl w:val="0"/>
                <w:numId w:val="0"/>
              </w:numPr>
              <w:rPr>
                <w:b/>
              </w:rPr>
            </w:pPr>
          </w:p>
        </w:tc>
        <w:tc>
          <w:tcPr>
            <w:tcW w:w="3870" w:type="dxa"/>
          </w:tcPr>
          <w:p w14:paraId="06ACA524" w14:textId="77777777" w:rsidR="00BE52CE" w:rsidRPr="005B17D3" w:rsidRDefault="00BE52CE" w:rsidP="00EF3896">
            <w:pPr>
              <w:pStyle w:val="ListBullet"/>
            </w:pPr>
            <w:r w:rsidRPr="005B17D3">
              <w:rPr>
                <w:b/>
              </w:rPr>
              <w:t>ADD</w:t>
            </w:r>
            <w:r w:rsidRPr="005B17D3">
              <w:t xml:space="preserve"> the </w:t>
            </w:r>
            <w:r w:rsidRPr="005B17D3">
              <w:rPr>
                <w:b/>
              </w:rPr>
              <w:t>Initial Incomplete Application - Financial Disclosure Letter</w:t>
            </w:r>
            <w:r w:rsidRPr="005B17D3">
              <w:t xml:space="preserve"> (742-651) for this Veteran in the batch file for Print Vendor to process. </w:t>
            </w:r>
          </w:p>
          <w:p w14:paraId="28481A1D" w14:textId="77777777" w:rsidR="00BE52CE" w:rsidRPr="005B17D3" w:rsidRDefault="00BE52CE" w:rsidP="00474E83">
            <w:pPr>
              <w:pStyle w:val="NoteLightbulb"/>
              <w:rPr>
                <w:b/>
                <w:i/>
              </w:rPr>
            </w:pPr>
            <w:r w:rsidRPr="005B17D3">
              <w:rPr>
                <w:b/>
              </w:rPr>
              <w:t xml:space="preserve">Note: </w:t>
            </w:r>
            <w:r w:rsidRPr="005B17D3">
              <w:t>If Stop Communications is enabled (Communications tab), letters will not be triggered.</w:t>
            </w:r>
          </w:p>
          <w:p w14:paraId="711EA1AD" w14:textId="77777777" w:rsidR="00BE52CE" w:rsidRPr="005B17D3" w:rsidRDefault="00BE52CE" w:rsidP="00EF3896"/>
        </w:tc>
      </w:tr>
    </w:tbl>
    <w:p w14:paraId="47F79856" w14:textId="77777777" w:rsidR="00BE52CE" w:rsidRPr="005B17D3" w:rsidRDefault="00BE52CE" w:rsidP="00EF3896">
      <w:pPr>
        <w:pStyle w:val="ScreenName"/>
      </w:pPr>
      <w:r w:rsidRPr="005B17D3">
        <w:t>Sending a Closed Application Letter</w:t>
      </w:r>
    </w:p>
    <w:p w14:paraId="009BE9EC" w14:textId="77777777" w:rsidR="00BE52CE" w:rsidRPr="005B17D3" w:rsidRDefault="00BE52CE" w:rsidP="00EF3896">
      <w:pPr>
        <w:pStyle w:val="BodyTextBullet2"/>
      </w:pPr>
      <w:r w:rsidRPr="005B17D3">
        <w:t xml:space="preserve">Determine which Closed Application Letter will be sent based on enrollment status and if exclusions are met. </w:t>
      </w:r>
    </w:p>
    <w:p w14:paraId="7869AB91" w14:textId="77777777" w:rsidR="00BE52CE" w:rsidRPr="005B17D3" w:rsidRDefault="00BE52CE" w:rsidP="00EF3896">
      <w:pPr>
        <w:pStyle w:val="ScreenName"/>
      </w:pPr>
    </w:p>
    <w:tbl>
      <w:tblPr>
        <w:tblStyle w:val="TableGrid"/>
        <w:tblW w:w="9805" w:type="dxa"/>
        <w:tblInd w:w="360" w:type="dxa"/>
        <w:tblLook w:val="04A0" w:firstRow="1" w:lastRow="0" w:firstColumn="1" w:lastColumn="0" w:noHBand="0" w:noVBand="1"/>
        <w:tblDescription w:val="If/Then table determining which Closed Application Letter will be sent based on enrollment status and if exclusions are met. "/>
      </w:tblPr>
      <w:tblGrid>
        <w:gridCol w:w="2245"/>
        <w:gridCol w:w="7560"/>
      </w:tblGrid>
      <w:tr w:rsidR="00BE52CE" w:rsidRPr="005B17D3" w14:paraId="2A8029F3" w14:textId="77777777" w:rsidTr="003875C7">
        <w:trPr>
          <w:trHeight w:val="291"/>
          <w:tblHeader/>
        </w:trPr>
        <w:tc>
          <w:tcPr>
            <w:tcW w:w="2245" w:type="dxa"/>
            <w:shd w:val="clear" w:color="auto" w:fill="D9E2F3" w:themeFill="accent1" w:themeFillTint="33"/>
          </w:tcPr>
          <w:p w14:paraId="08E7D9A8" w14:textId="77777777" w:rsidR="00BE52CE" w:rsidRPr="005B17D3" w:rsidRDefault="00BE52CE" w:rsidP="00EF3896">
            <w:pPr>
              <w:rPr>
                <w:rFonts w:ascii="Arial" w:hAnsi="Arial" w:cs="Arial"/>
                <w:b/>
                <w:sz w:val="22"/>
                <w:szCs w:val="22"/>
              </w:rPr>
            </w:pPr>
            <w:r w:rsidRPr="005B17D3">
              <w:rPr>
                <w:rFonts w:ascii="Arial" w:hAnsi="Arial" w:cs="Arial"/>
                <w:b/>
                <w:sz w:val="22"/>
                <w:szCs w:val="22"/>
              </w:rPr>
              <w:t>If</w:t>
            </w:r>
          </w:p>
        </w:tc>
        <w:tc>
          <w:tcPr>
            <w:tcW w:w="7560" w:type="dxa"/>
            <w:shd w:val="clear" w:color="auto" w:fill="D9E2F3" w:themeFill="accent1" w:themeFillTint="33"/>
          </w:tcPr>
          <w:p w14:paraId="4195CA56" w14:textId="77777777" w:rsidR="00BE52CE" w:rsidRPr="005B17D3" w:rsidRDefault="00BE52CE" w:rsidP="00EF3896">
            <w:pPr>
              <w:rPr>
                <w:rFonts w:ascii="Arial" w:hAnsi="Arial" w:cs="Arial"/>
                <w:b/>
                <w:sz w:val="22"/>
                <w:szCs w:val="22"/>
              </w:rPr>
            </w:pPr>
            <w:r w:rsidRPr="005B17D3">
              <w:rPr>
                <w:rFonts w:ascii="Arial" w:hAnsi="Arial" w:cs="Arial"/>
                <w:b/>
                <w:sz w:val="22"/>
                <w:szCs w:val="22"/>
              </w:rPr>
              <w:t>Then</w:t>
            </w:r>
          </w:p>
        </w:tc>
      </w:tr>
      <w:tr w:rsidR="00BE52CE" w:rsidRPr="005B17D3" w14:paraId="05A91E5A" w14:textId="77777777" w:rsidTr="003875C7">
        <w:trPr>
          <w:trHeight w:val="1583"/>
          <w:tblHeader/>
        </w:trPr>
        <w:tc>
          <w:tcPr>
            <w:tcW w:w="2245" w:type="dxa"/>
          </w:tcPr>
          <w:p w14:paraId="11D6078D" w14:textId="77777777" w:rsidR="00BE52CE" w:rsidRPr="005B17D3" w:rsidRDefault="00BE52CE" w:rsidP="00EF3896">
            <w:r w:rsidRPr="005B17D3">
              <w:t>Enrollment status is “</w:t>
            </w:r>
            <w:r w:rsidRPr="005B17D3">
              <w:rPr>
                <w:b/>
              </w:rPr>
              <w:t>Pending: Eligibility status is Unverified</w:t>
            </w:r>
            <w:r w:rsidRPr="005B17D3">
              <w:t>”</w:t>
            </w:r>
          </w:p>
        </w:tc>
        <w:tc>
          <w:tcPr>
            <w:tcW w:w="7560" w:type="dxa"/>
          </w:tcPr>
          <w:p w14:paraId="5AEC6F82" w14:textId="77777777" w:rsidR="00BE52CE" w:rsidRPr="005B17D3" w:rsidRDefault="00BE52CE" w:rsidP="00EF3896">
            <w:pPr>
              <w:pStyle w:val="BodyTextBullet2"/>
            </w:pPr>
            <w:r w:rsidRPr="005B17D3">
              <w:t>Send the 742-652A Notification of Closed Application-Eligibility Unverified with Appeal Rights letter.</w:t>
            </w:r>
          </w:p>
          <w:p w14:paraId="3B7EAC69" w14:textId="77777777" w:rsidR="00BE52CE" w:rsidRPr="005B17D3" w:rsidRDefault="00BE52CE" w:rsidP="00EF3896"/>
        </w:tc>
      </w:tr>
      <w:tr w:rsidR="00BE52CE" w:rsidRPr="005B17D3" w14:paraId="4B6B26FA" w14:textId="77777777" w:rsidTr="003875C7">
        <w:trPr>
          <w:trHeight w:val="1340"/>
          <w:tblHeader/>
        </w:trPr>
        <w:tc>
          <w:tcPr>
            <w:tcW w:w="2245" w:type="dxa"/>
          </w:tcPr>
          <w:p w14:paraId="43FE0CE1" w14:textId="77777777" w:rsidR="00BE52CE" w:rsidRPr="005B17D3" w:rsidRDefault="00BE52CE" w:rsidP="00EF3896">
            <w:r w:rsidRPr="005B17D3">
              <w:t>Enrollment status is “</w:t>
            </w:r>
            <w:r w:rsidRPr="005B17D3">
              <w:rPr>
                <w:b/>
              </w:rPr>
              <w:t>Pending: Means Test Required</w:t>
            </w:r>
            <w:r w:rsidRPr="005B17D3">
              <w:t>”</w:t>
            </w:r>
          </w:p>
        </w:tc>
        <w:tc>
          <w:tcPr>
            <w:tcW w:w="7560" w:type="dxa"/>
          </w:tcPr>
          <w:p w14:paraId="0440F7B2" w14:textId="77777777" w:rsidR="00BE52CE" w:rsidRPr="005B17D3" w:rsidRDefault="00BE52CE" w:rsidP="00EF3896">
            <w:pPr>
              <w:pStyle w:val="BodyTextBullet2"/>
            </w:pPr>
            <w:r w:rsidRPr="005B17D3">
              <w:t>Send 742-652 Notification of Closed Application-Financial Disclosure with Appeal Rights letter.</w:t>
            </w:r>
          </w:p>
        </w:tc>
      </w:tr>
      <w:tr w:rsidR="00BE52CE" w:rsidRPr="005B17D3" w14:paraId="1D07D08E" w14:textId="77777777" w:rsidTr="003875C7">
        <w:trPr>
          <w:trHeight w:val="1610"/>
          <w:tblHeader/>
        </w:trPr>
        <w:tc>
          <w:tcPr>
            <w:tcW w:w="2245" w:type="dxa"/>
          </w:tcPr>
          <w:p w14:paraId="68C33150" w14:textId="77777777" w:rsidR="00BE52CE" w:rsidRPr="005B17D3" w:rsidRDefault="00BE52CE" w:rsidP="00EF3896">
            <w:pPr>
              <w:pStyle w:val="BodyTextBullet2"/>
            </w:pPr>
            <w:r w:rsidRPr="005B17D3">
              <w:t>Exclusion conditions are not met</w:t>
            </w:r>
          </w:p>
          <w:p w14:paraId="2347CADE" w14:textId="77777777" w:rsidR="00BE52CE" w:rsidRPr="005B17D3" w:rsidRDefault="00BE52CE" w:rsidP="00EF3896"/>
        </w:tc>
        <w:tc>
          <w:tcPr>
            <w:tcW w:w="7560" w:type="dxa"/>
          </w:tcPr>
          <w:p w14:paraId="143E6358" w14:textId="77777777" w:rsidR="00BE52CE" w:rsidRPr="005B17D3" w:rsidRDefault="00BE52CE" w:rsidP="00EF3896">
            <w:pPr>
              <w:pStyle w:val="ListBullet"/>
            </w:pPr>
            <w:r w:rsidRPr="005B17D3">
              <w:t xml:space="preserve">ES automatically sets the Enrollment Status to ‘Closed Application’ on the 366th day from IPN date (Or when IPN clock expired). </w:t>
            </w:r>
          </w:p>
          <w:p w14:paraId="3875DF64" w14:textId="77777777" w:rsidR="00BE52CE" w:rsidRPr="005B17D3" w:rsidRDefault="00BE52CE" w:rsidP="00EF3896">
            <w:pPr>
              <w:pStyle w:val="ListBullet"/>
            </w:pPr>
            <w:r w:rsidRPr="005B17D3">
              <w:t>ES automatically sends a final letter when Enrollment status is updated to “Closed Application”</w:t>
            </w:r>
          </w:p>
        </w:tc>
      </w:tr>
    </w:tbl>
    <w:p w14:paraId="4FD8872A" w14:textId="77777777" w:rsidR="00BE52CE" w:rsidRPr="005B17D3" w:rsidRDefault="00BE52CE" w:rsidP="00EF3896"/>
    <w:p w14:paraId="40C63D36" w14:textId="77777777" w:rsidR="00BE52CE" w:rsidRPr="005B17D3" w:rsidRDefault="00BE52CE" w:rsidP="00EF3896">
      <w:pPr>
        <w:pStyle w:val="ListBullet"/>
        <w:numPr>
          <w:ilvl w:val="0"/>
          <w:numId w:val="0"/>
        </w:numPr>
      </w:pPr>
      <w:r w:rsidRPr="005B17D3">
        <w:t>Users cannot update the application status to 'Closed Application.’</w:t>
      </w:r>
    </w:p>
    <w:p w14:paraId="10270A20" w14:textId="77777777" w:rsidR="00BE52CE" w:rsidRPr="005B17D3" w:rsidRDefault="00BE52CE" w:rsidP="00EF3896">
      <w:pPr>
        <w:pStyle w:val="ScreenName"/>
      </w:pPr>
      <w:r w:rsidRPr="005B17D3">
        <w:t>Manual Letter Conditions</w:t>
      </w:r>
    </w:p>
    <w:p w14:paraId="44BC285E" w14:textId="77777777" w:rsidR="00BE52CE" w:rsidRPr="005B17D3" w:rsidRDefault="00BE52CE" w:rsidP="00EF3896">
      <w:r w:rsidRPr="005B17D3">
        <w:t xml:space="preserve">ES displays the </w:t>
      </w:r>
      <w:r w:rsidRPr="005B17D3">
        <w:rPr>
          <w:b/>
        </w:rPr>
        <w:t>Initial Incomplete Application - Eligibility Unverified Letter</w:t>
      </w:r>
      <w:r w:rsidRPr="005B17D3">
        <w:t xml:space="preserve"> (742-650) and </w:t>
      </w:r>
      <w:r w:rsidRPr="005B17D3">
        <w:rPr>
          <w:b/>
        </w:rPr>
        <w:t>Initial Incomplete Application - Financial Disclosure Letter</w:t>
      </w:r>
      <w:r w:rsidRPr="005B17D3">
        <w:t xml:space="preserve"> (742-651) in the </w:t>
      </w:r>
      <w:r w:rsidRPr="005B17D3">
        <w:rPr>
          <w:b/>
        </w:rPr>
        <w:t>Communications</w:t>
      </w:r>
      <w:r w:rsidRPr="005B17D3">
        <w:t xml:space="preserve"> tab, </w:t>
      </w:r>
      <w:r w:rsidRPr="005B17D3">
        <w:rPr>
          <w:b/>
        </w:rPr>
        <w:t>Available for Mailing</w:t>
      </w:r>
      <w:r w:rsidRPr="005B17D3">
        <w:t xml:space="preserve"> sub-tab. Entries appear on the </w:t>
      </w:r>
      <w:r w:rsidRPr="005B17D3">
        <w:rPr>
          <w:b/>
        </w:rPr>
        <w:t>Previously Mailed</w:t>
      </w:r>
      <w:r w:rsidRPr="005B17D3">
        <w:t xml:space="preserve"> sub-tab once mailed. </w:t>
      </w:r>
    </w:p>
    <w:p w14:paraId="01658794" w14:textId="77777777" w:rsidR="00BE52CE" w:rsidRPr="005B17D3" w:rsidRDefault="00BE52CE" w:rsidP="00EF3896">
      <w:pPr>
        <w:pStyle w:val="BodyTextBullet2"/>
      </w:pPr>
      <w:r w:rsidRPr="005B17D3">
        <w:t>Initial Pending Letters can be manually sent only within the first 29 days of the 30-day clock.</w:t>
      </w:r>
    </w:p>
    <w:p w14:paraId="2F0EDBAF" w14:textId="77777777" w:rsidR="00BE52CE" w:rsidRPr="005B17D3" w:rsidRDefault="00BE52CE" w:rsidP="00EF3896">
      <w:pPr>
        <w:pStyle w:val="ScreenName"/>
        <w:rPr>
          <w:b w:val="0"/>
        </w:rPr>
      </w:pPr>
      <w:r w:rsidRPr="005B17D3">
        <w:t>Automatic Letter Conditions</w:t>
      </w:r>
    </w:p>
    <w:p w14:paraId="680E94C6" w14:textId="77777777" w:rsidR="00BE52CE" w:rsidRPr="005B17D3" w:rsidRDefault="00BE52CE" w:rsidP="00EF3896">
      <w:r w:rsidRPr="005B17D3">
        <w:rPr>
          <w:b/>
          <w:i/>
        </w:rPr>
        <w:t xml:space="preserve"> </w:t>
      </w:r>
      <w:r w:rsidRPr="005B17D3">
        <w:t>Letters are sent automatically when:</w:t>
      </w:r>
    </w:p>
    <w:p w14:paraId="126E7139" w14:textId="77777777" w:rsidR="00BE52CE" w:rsidRPr="005B17D3" w:rsidRDefault="00BE52CE" w:rsidP="00EF3896">
      <w:pPr>
        <w:pStyle w:val="ListBullet"/>
      </w:pPr>
      <w:r w:rsidRPr="005B17D3">
        <w:t>The 30-Day clock expires.</w:t>
      </w:r>
    </w:p>
    <w:p w14:paraId="31FA481D" w14:textId="77777777" w:rsidR="00BE52CE" w:rsidRPr="005B17D3" w:rsidRDefault="00BE52CE" w:rsidP="00EF3896">
      <w:pPr>
        <w:pStyle w:val="ListBullet"/>
      </w:pPr>
      <w:r w:rsidRPr="005B17D3">
        <w:t>Incomplete Application – Eligibility Unverified Letter was NOT mailed OR re-mailed, and communication status was NOT sent to applicant or mailed by Print Vendor.</w:t>
      </w:r>
    </w:p>
    <w:p w14:paraId="69AD410C" w14:textId="77777777" w:rsidR="00BE52CE" w:rsidRPr="005B17D3" w:rsidRDefault="00BE52CE" w:rsidP="00EF3896">
      <w:pPr>
        <w:pStyle w:val="ListBullet"/>
      </w:pPr>
      <w:r w:rsidRPr="005B17D3">
        <w:t>Incomplete Application – Financial Disclosure Letter was NOT mailed OR re-mailed, and communication status was NOT sent to Print Vendor or mailed by Print Vendor.</w:t>
      </w:r>
    </w:p>
    <w:p w14:paraId="36A55243" w14:textId="689A2033" w:rsidR="00BE52CE" w:rsidRPr="005B17D3" w:rsidRDefault="00BE52CE" w:rsidP="00EF3896">
      <w:pPr>
        <w:pStyle w:val="ListBullet"/>
      </w:pPr>
      <w:r w:rsidRPr="005B17D3">
        <w:t xml:space="preserve">Enrollment status was calculated </w:t>
      </w:r>
      <w:r w:rsidR="002F3120" w:rsidRPr="005B17D3">
        <w:t>to Pending; Means Test Required</w:t>
      </w:r>
      <w:r w:rsidRPr="005B17D3">
        <w:t>,</w:t>
      </w:r>
      <w:r w:rsidR="002F3120" w:rsidRPr="005B17D3">
        <w:t xml:space="preserve"> </w:t>
      </w:r>
      <w:r w:rsidRPr="005B17D3">
        <w:t>AND 4-Day/30-Day clock was not in process.</w:t>
      </w:r>
    </w:p>
    <w:p w14:paraId="7F519333" w14:textId="77777777" w:rsidR="00BE52CE" w:rsidRPr="005B17D3" w:rsidRDefault="00BE52CE" w:rsidP="00EF3896">
      <w:pPr>
        <w:pStyle w:val="ListBullet"/>
      </w:pPr>
      <w:r w:rsidRPr="005B17D3">
        <w:t>Mailing address was updated AND 4-Day clock was not in process, AND the communication status of the previously mailed letter was in one of the following statuses:</w:t>
      </w:r>
    </w:p>
    <w:p w14:paraId="77891AF0" w14:textId="77777777" w:rsidR="00BE52CE" w:rsidRPr="005B17D3" w:rsidRDefault="00BE52CE" w:rsidP="00EF3896">
      <w:pPr>
        <w:pStyle w:val="ListBull2"/>
      </w:pPr>
      <w:r w:rsidRPr="005B17D3">
        <w:t>Return by Post Office</w:t>
      </w:r>
    </w:p>
    <w:p w14:paraId="61DB5C80" w14:textId="77777777" w:rsidR="00BE52CE" w:rsidRPr="005B17D3" w:rsidRDefault="00BE52CE" w:rsidP="00EF3896">
      <w:pPr>
        <w:pStyle w:val="ListBull2"/>
      </w:pPr>
      <w:r w:rsidRPr="005B17D3">
        <w:t>Rejected Address by Print Vendor</w:t>
      </w:r>
    </w:p>
    <w:p w14:paraId="37788952" w14:textId="77777777" w:rsidR="00BE52CE" w:rsidRPr="005B17D3" w:rsidRDefault="00BE52CE" w:rsidP="00EF3896">
      <w:pPr>
        <w:pStyle w:val="ListBull2"/>
      </w:pPr>
      <w:r w:rsidRPr="005B17D3">
        <w:t>Reject at HEC.</w:t>
      </w:r>
    </w:p>
    <w:p w14:paraId="2638DB11" w14:textId="77777777" w:rsidR="00BE52CE" w:rsidRPr="005B17D3" w:rsidRDefault="00BE52CE" w:rsidP="00474E83">
      <w:pPr>
        <w:pStyle w:val="NoteLightbulb"/>
      </w:pPr>
      <w:r w:rsidRPr="005B17D3">
        <w:rPr>
          <w:b/>
        </w:rPr>
        <w:t>Note:</w:t>
      </w:r>
      <w:r w:rsidRPr="005B17D3">
        <w:t xml:space="preserve"> Letters will not be sent if </w:t>
      </w:r>
      <w:r w:rsidRPr="005B17D3">
        <w:rPr>
          <w:rStyle w:val="Hyperlink"/>
        </w:rPr>
        <w:t>Stop Communications</w:t>
      </w:r>
      <w:r w:rsidRPr="005B17D3">
        <w:t xml:space="preserve"> (located on the </w:t>
      </w:r>
      <w:r w:rsidRPr="005B17D3">
        <w:rPr>
          <w:b/>
        </w:rPr>
        <w:t>Communications</w:t>
      </w:r>
      <w:r w:rsidRPr="005B17D3">
        <w:t xml:space="preserve"> tab) is enabled.</w:t>
      </w:r>
    </w:p>
    <w:p w14:paraId="6E38F191" w14:textId="77777777" w:rsidR="00BE52CE" w:rsidRPr="005B17D3" w:rsidRDefault="00BE52CE" w:rsidP="00EF3896">
      <w:r w:rsidRPr="005B17D3">
        <w:t xml:space="preserve">ES automatically selects qualified Veterans and generates the mail print request to the print vendor via background ES batch processes. The batch process includes all Pending Letters: </w:t>
      </w:r>
    </w:p>
    <w:p w14:paraId="19983214" w14:textId="77777777" w:rsidR="00BE52CE" w:rsidRPr="005B17D3" w:rsidRDefault="00BE52CE" w:rsidP="00EF3896">
      <w:pPr>
        <w:pStyle w:val="ListBullet"/>
      </w:pPr>
      <w:r w:rsidRPr="005B17D3">
        <w:t>Initial Pending Letters</w:t>
      </w:r>
    </w:p>
    <w:p w14:paraId="7EC5DA0A" w14:textId="77777777" w:rsidR="00BE52CE" w:rsidRPr="005B17D3" w:rsidRDefault="00BE52CE" w:rsidP="00EF3896">
      <w:pPr>
        <w:pStyle w:val="ListBullet"/>
      </w:pPr>
      <w:r w:rsidRPr="005B17D3">
        <w:t>Closed Application Letters</w:t>
      </w:r>
    </w:p>
    <w:p w14:paraId="074ABB5B" w14:textId="77777777" w:rsidR="00BE52CE" w:rsidRPr="005B17D3" w:rsidRDefault="00BE52CE" w:rsidP="00EF3896">
      <w:pPr>
        <w:pStyle w:val="ListBullet"/>
      </w:pPr>
      <w:r w:rsidRPr="005B17D3">
        <w:t>Reminder</w:t>
      </w:r>
    </w:p>
    <w:p w14:paraId="59024023" w14:textId="77777777" w:rsidR="00BE52CE" w:rsidRPr="005B17D3" w:rsidRDefault="00BE52CE" w:rsidP="00EF3896">
      <w:r w:rsidRPr="005B17D3">
        <w:t>The mail request is sent twice per week to the Print Vendor with a maximum of 750,000 records in each request. ES does not allow letters to Veterans to be included in the letter file to the Print Vendor when the following conditions exist:</w:t>
      </w:r>
    </w:p>
    <w:p w14:paraId="466373C1" w14:textId="77777777" w:rsidR="00BE52CE" w:rsidRPr="005B17D3" w:rsidRDefault="00BE52CE" w:rsidP="00EF3896">
      <w:pPr>
        <w:pStyle w:val="ListBullet"/>
      </w:pPr>
      <w:r w:rsidRPr="005B17D3">
        <w:t>A duplicate record exists.</w:t>
      </w:r>
    </w:p>
    <w:p w14:paraId="705C824F" w14:textId="77777777" w:rsidR="00BE52CE" w:rsidRPr="005B17D3" w:rsidRDefault="00BE52CE" w:rsidP="00EF3896">
      <w:pPr>
        <w:pStyle w:val="ListBullet"/>
      </w:pPr>
      <w:r w:rsidRPr="005B17D3">
        <w:t>Required field or fields are missing from the letter.</w:t>
      </w:r>
    </w:p>
    <w:p w14:paraId="280010AE" w14:textId="77777777" w:rsidR="00BE52CE" w:rsidRPr="005B17D3" w:rsidRDefault="00BE52CE" w:rsidP="00EF3896">
      <w:pPr>
        <w:pStyle w:val="ListBullet"/>
      </w:pPr>
      <w:r w:rsidRPr="005B17D3">
        <w:t>Date of Death is populated.</w:t>
      </w:r>
    </w:p>
    <w:p w14:paraId="258C9FFB" w14:textId="77777777" w:rsidR="00BE52CE" w:rsidRPr="005B17D3" w:rsidRDefault="00BE52CE" w:rsidP="00EF3896">
      <w:pPr>
        <w:pStyle w:val="ListBullet"/>
      </w:pPr>
      <w:r w:rsidRPr="005B17D3">
        <w:t>Bad Address Reason is populated.</w:t>
      </w:r>
    </w:p>
    <w:p w14:paraId="1EE21F93" w14:textId="77777777" w:rsidR="00BE52CE" w:rsidRPr="005B17D3" w:rsidRDefault="00BE52CE" w:rsidP="00EF3896">
      <w:pPr>
        <w:pStyle w:val="ListBullet"/>
      </w:pPr>
      <w:r w:rsidRPr="005B17D3">
        <w:t>Stop Communications is activated on the Communications tab.</w:t>
      </w:r>
    </w:p>
    <w:p w14:paraId="63E21780" w14:textId="77777777" w:rsidR="00BE52CE" w:rsidRPr="005B17D3" w:rsidRDefault="00BE52CE" w:rsidP="00EF3896">
      <w:pPr>
        <w:pStyle w:val="BodyTextBullet1Indented"/>
        <w:rPr>
          <w:b/>
          <w:i/>
        </w:rPr>
      </w:pPr>
    </w:p>
    <w:p w14:paraId="73AC862E" w14:textId="77777777" w:rsidR="00BE52CE" w:rsidRPr="005B17D3" w:rsidRDefault="00BE52CE" w:rsidP="00EF3896">
      <w:pPr>
        <w:pStyle w:val="BodyTextBullet1Indented"/>
        <w:rPr>
          <w:b/>
          <w:i/>
        </w:rPr>
      </w:pPr>
      <w:r w:rsidRPr="005B17D3">
        <w:rPr>
          <w:b/>
          <w:i/>
        </w:rPr>
        <w:t>Community Care (CC ) Letters Print Vendor (</w:t>
      </w:r>
      <w:r w:rsidRPr="005B17D3">
        <w:rPr>
          <w:b/>
        </w:rPr>
        <w:t>Interface Control Document</w:t>
      </w:r>
      <w:r w:rsidRPr="005B17D3">
        <w:t>)</w:t>
      </w:r>
      <w:r w:rsidRPr="005B17D3">
        <w:rPr>
          <w:b/>
          <w:i/>
        </w:rPr>
        <w:t xml:space="preserve"> ICD:</w:t>
      </w:r>
    </w:p>
    <w:p w14:paraId="3CA47624" w14:textId="77777777" w:rsidR="00BE52CE" w:rsidRPr="005B17D3" w:rsidRDefault="00BE52CE" w:rsidP="00EF3896">
      <w:pPr>
        <w:pStyle w:val="BodyTextBullet1Indented"/>
      </w:pPr>
      <w:r w:rsidRPr="005B17D3">
        <w:t xml:space="preserve">The </w:t>
      </w:r>
      <w:r w:rsidRPr="005B17D3">
        <w:rPr>
          <w:i/>
        </w:rPr>
        <w:t>CC Letters Print Vendor Interface Control Document (ICD)</w:t>
      </w:r>
      <w:r w:rsidRPr="005B17D3">
        <w:t xml:space="preserve"> describes why the letter was returned from the Print Vendor and updates the </w:t>
      </w:r>
      <w:r w:rsidRPr="005B17D3">
        <w:rPr>
          <w:b/>
        </w:rPr>
        <w:t>Communication Status</w:t>
      </w:r>
      <w:r w:rsidRPr="005B17D3">
        <w:t xml:space="preserve"> column within the </w:t>
      </w:r>
      <w:r w:rsidRPr="005B17D3">
        <w:rPr>
          <w:b/>
        </w:rPr>
        <w:t>Communications Log</w:t>
      </w:r>
      <w:r w:rsidRPr="005B17D3">
        <w:t>.</w:t>
      </w:r>
    </w:p>
    <w:p w14:paraId="0C551E6B" w14:textId="77777777" w:rsidR="00BE52CE" w:rsidRPr="005B17D3" w:rsidRDefault="00BE52CE" w:rsidP="00EF3896">
      <w:pPr>
        <w:pStyle w:val="BodyTextBullet1Indented"/>
      </w:pPr>
    </w:p>
    <w:p w14:paraId="387CB275" w14:textId="77777777" w:rsidR="00BE52CE" w:rsidRPr="005B17D3" w:rsidRDefault="00BE52CE" w:rsidP="00EF3896">
      <w:pPr>
        <w:pStyle w:val="BodyTextBullet1Indented"/>
      </w:pPr>
      <w:r w:rsidRPr="005B17D3">
        <w:t xml:space="preserve">The following </w:t>
      </w:r>
      <w:r w:rsidRPr="005B17D3">
        <w:rPr>
          <w:b/>
        </w:rPr>
        <w:t>Communication Statuses</w:t>
      </w:r>
      <w:r w:rsidRPr="005B17D3">
        <w:t xml:space="preserve"> may display: </w:t>
      </w:r>
    </w:p>
    <w:p w14:paraId="22D70633" w14:textId="77777777" w:rsidR="00BE52CE" w:rsidRPr="005B17D3" w:rsidRDefault="00BE52CE" w:rsidP="00EF3896">
      <w:pPr>
        <w:pStyle w:val="ListBullet"/>
      </w:pPr>
      <w:r w:rsidRPr="005B17D3">
        <w:rPr>
          <w:b/>
          <w:i/>
        </w:rPr>
        <w:t>Rejected Address by Print Vendor</w:t>
      </w:r>
      <w:r w:rsidRPr="005B17D3">
        <w:t>: The Print Vendor has rejected from Community Care letter file. The Print Vendor provides a Reject reason.</w:t>
      </w:r>
    </w:p>
    <w:p w14:paraId="2E15A83F" w14:textId="07344CA6" w:rsidR="00BE52CE" w:rsidRPr="005B17D3" w:rsidRDefault="00BE52CE" w:rsidP="00EF3896">
      <w:pPr>
        <w:pStyle w:val="ListBullet"/>
      </w:pPr>
      <w:r w:rsidRPr="005B17D3">
        <w:rPr>
          <w:b/>
          <w:i/>
        </w:rPr>
        <w:t>Error by Print Vendor</w:t>
      </w:r>
      <w:r w:rsidRPr="005B17D3">
        <w:t>: The Print Vendor has found a problem with the information (examples: malformed data or missing required field) provided by the ES.</w:t>
      </w:r>
    </w:p>
    <w:p w14:paraId="0FE44AF0" w14:textId="77777777" w:rsidR="00BE52CE" w:rsidRPr="005B17D3" w:rsidRDefault="00BE52CE" w:rsidP="00EF3896">
      <w:pPr>
        <w:pStyle w:val="ListBullet"/>
      </w:pPr>
      <w:r w:rsidRPr="005B17D3">
        <w:rPr>
          <w:b/>
          <w:i/>
        </w:rPr>
        <w:t>Mailed by Print Vendor</w:t>
      </w:r>
      <w:r w:rsidRPr="005B17D3">
        <w:t>: The Print Vendor successfully printed and mailed the Community Care letter to the Veteran.</w:t>
      </w:r>
    </w:p>
    <w:p w14:paraId="441B88B1" w14:textId="77777777" w:rsidR="00BE52CE" w:rsidRPr="005B17D3" w:rsidRDefault="00BE52CE" w:rsidP="00EF3896">
      <w:pPr>
        <w:pStyle w:val="ListBullet"/>
      </w:pPr>
      <w:r w:rsidRPr="005B17D3">
        <w:rPr>
          <w:b/>
          <w:i/>
        </w:rPr>
        <w:t>Returned by Post Office (PO)</w:t>
      </w:r>
      <w:r w:rsidRPr="005B17D3">
        <w:t xml:space="preserve">: Indicates Community Care letters were returned by the PO as </w:t>
      </w:r>
      <w:r w:rsidRPr="005B17D3">
        <w:rPr>
          <w:i/>
        </w:rPr>
        <w:t>Undeliverable</w:t>
      </w:r>
      <w:r w:rsidRPr="005B17D3">
        <w:t xml:space="preserve">. Undeliverable Community Care letters are identified in the </w:t>
      </w:r>
      <w:r w:rsidRPr="005B17D3">
        <w:rPr>
          <w:b/>
        </w:rPr>
        <w:t>Error Message</w:t>
      </w:r>
      <w:r w:rsidRPr="005B17D3">
        <w:t xml:space="preserve">, </w:t>
      </w:r>
      <w:r w:rsidRPr="005B17D3">
        <w:rPr>
          <w:b/>
        </w:rPr>
        <w:t>Add Comments</w:t>
      </w:r>
      <w:r w:rsidRPr="005B17D3">
        <w:t xml:space="preserve">, </w:t>
      </w:r>
      <w:r w:rsidRPr="005B17D3">
        <w:rPr>
          <w:b/>
        </w:rPr>
        <w:t>Letter</w:t>
      </w:r>
      <w:r w:rsidRPr="005B17D3">
        <w:t xml:space="preserve">, and </w:t>
      </w:r>
      <w:r w:rsidRPr="005B17D3">
        <w:rPr>
          <w:b/>
        </w:rPr>
        <w:t>Status History</w:t>
      </w:r>
      <w:r w:rsidRPr="005B17D3">
        <w:t xml:space="preserve"> panels. </w:t>
      </w:r>
    </w:p>
    <w:p w14:paraId="6F57CE48" w14:textId="77777777" w:rsidR="00BE52CE" w:rsidRPr="005B17D3" w:rsidRDefault="00BE52CE" w:rsidP="00EF3896">
      <w:pPr>
        <w:pStyle w:val="ListBullet"/>
        <w:numPr>
          <w:ilvl w:val="0"/>
          <w:numId w:val="0"/>
        </w:numPr>
        <w:ind w:left="720" w:hanging="360"/>
      </w:pPr>
    </w:p>
    <w:p w14:paraId="16919426" w14:textId="77777777" w:rsidR="00BE52CE" w:rsidRPr="005B17D3" w:rsidRDefault="00BE52CE" w:rsidP="00D8413D">
      <w:pPr>
        <w:pStyle w:val="Caption"/>
        <w:jc w:val="left"/>
      </w:pPr>
      <w:r w:rsidRPr="005B17D3">
        <w:t>365-Day Clock Process</w:t>
      </w:r>
    </w:p>
    <w:p w14:paraId="69ED302C" w14:textId="77777777" w:rsidR="00BE52CE" w:rsidRPr="005B17D3" w:rsidRDefault="00BE52CE" w:rsidP="00EF3896">
      <w:r w:rsidRPr="005B17D3">
        <w:t xml:space="preserve">ES checks if the </w:t>
      </w:r>
      <w:r w:rsidRPr="005B17D3">
        <w:rPr>
          <w:b/>
        </w:rPr>
        <w:t xml:space="preserve">Eligibility Status </w:t>
      </w:r>
      <w:r w:rsidRPr="005B17D3">
        <w:t xml:space="preserve">changed to </w:t>
      </w:r>
      <w:r w:rsidRPr="005B17D3">
        <w:rPr>
          <w:i/>
        </w:rPr>
        <w:t>Pending Verification</w:t>
      </w:r>
      <w:r w:rsidRPr="005B17D3">
        <w:t xml:space="preserve"> or </w:t>
      </w:r>
      <w:r w:rsidRPr="005B17D3">
        <w:rPr>
          <w:i/>
        </w:rPr>
        <w:t>Pending Reverification</w:t>
      </w:r>
      <w:r w:rsidRPr="005B17D3">
        <w:t>.</w:t>
      </w:r>
    </w:p>
    <w:tbl>
      <w:tblPr>
        <w:tblStyle w:val="TableGrid"/>
        <w:tblW w:w="9805" w:type="dxa"/>
        <w:tblInd w:w="360" w:type="dxa"/>
        <w:tblLook w:val="04A0" w:firstRow="1" w:lastRow="0" w:firstColumn="1" w:lastColumn="0" w:noHBand="0" w:noVBand="1"/>
        <w:tblDescription w:val="If/Then table determining if ES checks if the Eligibility Status changed to Pending Verification or Pending Reverification."/>
      </w:tblPr>
      <w:tblGrid>
        <w:gridCol w:w="1589"/>
        <w:gridCol w:w="8696"/>
      </w:tblGrid>
      <w:tr w:rsidR="00BE52CE" w:rsidRPr="005B17D3" w14:paraId="45D41CA9" w14:textId="77777777" w:rsidTr="003875C7">
        <w:trPr>
          <w:trHeight w:val="291"/>
          <w:tblHeader/>
        </w:trPr>
        <w:tc>
          <w:tcPr>
            <w:tcW w:w="2245" w:type="dxa"/>
            <w:shd w:val="clear" w:color="auto" w:fill="D9E2F3" w:themeFill="accent1" w:themeFillTint="33"/>
          </w:tcPr>
          <w:p w14:paraId="4B5DF4EE" w14:textId="77777777" w:rsidR="00BE52CE" w:rsidRPr="005B17D3" w:rsidRDefault="00BE52CE" w:rsidP="00EF3896">
            <w:pPr>
              <w:rPr>
                <w:rFonts w:ascii="Arial" w:hAnsi="Arial" w:cs="Arial"/>
                <w:b/>
                <w:sz w:val="22"/>
                <w:szCs w:val="22"/>
              </w:rPr>
            </w:pPr>
            <w:r w:rsidRPr="005B17D3">
              <w:rPr>
                <w:rFonts w:ascii="Arial" w:hAnsi="Arial" w:cs="Arial"/>
                <w:b/>
                <w:sz w:val="22"/>
                <w:szCs w:val="22"/>
              </w:rPr>
              <w:t>If</w:t>
            </w:r>
          </w:p>
        </w:tc>
        <w:tc>
          <w:tcPr>
            <w:tcW w:w="7560" w:type="dxa"/>
            <w:shd w:val="clear" w:color="auto" w:fill="D9E2F3" w:themeFill="accent1" w:themeFillTint="33"/>
          </w:tcPr>
          <w:p w14:paraId="6E8A2C58" w14:textId="77777777" w:rsidR="00BE52CE" w:rsidRPr="005B17D3" w:rsidRDefault="00BE52CE" w:rsidP="00EF3896">
            <w:pPr>
              <w:rPr>
                <w:rFonts w:ascii="Arial" w:hAnsi="Arial" w:cs="Arial"/>
                <w:b/>
                <w:sz w:val="22"/>
                <w:szCs w:val="22"/>
              </w:rPr>
            </w:pPr>
            <w:r w:rsidRPr="005B17D3">
              <w:rPr>
                <w:rFonts w:ascii="Arial" w:hAnsi="Arial" w:cs="Arial"/>
                <w:b/>
                <w:sz w:val="22"/>
                <w:szCs w:val="22"/>
              </w:rPr>
              <w:t>Then</w:t>
            </w:r>
          </w:p>
        </w:tc>
      </w:tr>
      <w:tr w:rsidR="00BE52CE" w:rsidRPr="005B17D3" w14:paraId="43639EA3" w14:textId="77777777" w:rsidTr="003875C7">
        <w:trPr>
          <w:trHeight w:val="1583"/>
          <w:tblHeader/>
        </w:trPr>
        <w:tc>
          <w:tcPr>
            <w:tcW w:w="2245" w:type="dxa"/>
          </w:tcPr>
          <w:p w14:paraId="755C606C" w14:textId="77777777" w:rsidR="00BE52CE" w:rsidRPr="005B17D3" w:rsidRDefault="00BE52CE" w:rsidP="00EF3896">
            <w:r w:rsidRPr="005B17D3">
              <w:t xml:space="preserve">Changed to Pending Verification or Pending Reverification </w:t>
            </w:r>
          </w:p>
        </w:tc>
        <w:tc>
          <w:tcPr>
            <w:tcW w:w="7560" w:type="dxa"/>
          </w:tcPr>
          <w:p w14:paraId="73EC180D" w14:textId="77777777" w:rsidR="00BE52CE" w:rsidRPr="005B17D3" w:rsidRDefault="00BE52CE" w:rsidP="00EF3896">
            <w:r w:rsidRPr="005B17D3">
              <w:t>ES checks if there are exclusion conditions by performing the Check Exclusion Conditions to pending Letters 365-day process.</w:t>
            </w:r>
          </w:p>
        </w:tc>
      </w:tr>
      <w:tr w:rsidR="00BE52CE" w:rsidRPr="005B17D3" w14:paraId="7452FA92" w14:textId="77777777" w:rsidTr="003875C7">
        <w:trPr>
          <w:trHeight w:val="1340"/>
          <w:tblHeader/>
        </w:trPr>
        <w:tc>
          <w:tcPr>
            <w:tcW w:w="2245" w:type="dxa"/>
          </w:tcPr>
          <w:p w14:paraId="5FC9AD0D" w14:textId="77777777" w:rsidR="00BE52CE" w:rsidRPr="005B17D3" w:rsidRDefault="00BE52CE" w:rsidP="00EF3896">
            <w:r w:rsidRPr="005B17D3">
              <w:t>No exclusion conditions are met</w:t>
            </w:r>
          </w:p>
        </w:tc>
        <w:tc>
          <w:tcPr>
            <w:tcW w:w="7560" w:type="dxa"/>
          </w:tcPr>
          <w:p w14:paraId="5700C3C2" w14:textId="77777777" w:rsidR="00BE52CE" w:rsidRPr="005B17D3" w:rsidRDefault="00BE52CE" w:rsidP="00EF3896">
            <w:pPr>
              <w:pStyle w:val="ListBullet"/>
              <w:numPr>
                <w:ilvl w:val="0"/>
                <w:numId w:val="0"/>
              </w:numPr>
            </w:pPr>
            <w:r w:rsidRPr="005B17D3">
              <w:t>For:</w:t>
            </w:r>
          </w:p>
          <w:p w14:paraId="5362C2DD" w14:textId="77777777" w:rsidR="00BE52CE" w:rsidRPr="005B17D3" w:rsidRDefault="00BE52CE" w:rsidP="00EF3896">
            <w:pPr>
              <w:pStyle w:val="ListBullet"/>
            </w:pPr>
            <w:r w:rsidRPr="005B17D3">
              <w:rPr>
                <w:b/>
              </w:rPr>
              <w:t>NEW APPLICANTS:</w:t>
            </w:r>
            <w:r w:rsidRPr="005B17D3">
              <w:t xml:space="preserve"> The 4-day clock is initiated for new applicants only and the 4-day clock ends. During this time the system does not automatically trigger OR allow the user to manually mail any Pending letters. </w:t>
            </w:r>
          </w:p>
          <w:p w14:paraId="0EDA8CE0" w14:textId="77777777" w:rsidR="00BE52CE" w:rsidRPr="005B17D3" w:rsidRDefault="00BE52CE" w:rsidP="00EF3896">
            <w:pPr>
              <w:pStyle w:val="ListBullet"/>
            </w:pPr>
            <w:r w:rsidRPr="005B17D3">
              <w:rPr>
                <w:b/>
              </w:rPr>
              <w:t>EXISTING APPLICANTS:</w:t>
            </w:r>
            <w:r w:rsidRPr="005B17D3">
              <w:t xml:space="preserve"> 30-day clock is initiated for existing applicants only. ES performs the Generate Automatically the Appropriate Initial Pending Letter when the 30-day clock ends.</w:t>
            </w:r>
          </w:p>
          <w:p w14:paraId="715B3920" w14:textId="77777777" w:rsidR="00BE52CE" w:rsidRPr="005B17D3" w:rsidRDefault="00BE52CE" w:rsidP="00EF3896">
            <w:pPr>
              <w:pStyle w:val="ListBullet"/>
              <w:numPr>
                <w:ilvl w:val="0"/>
                <w:numId w:val="0"/>
              </w:numPr>
              <w:ind w:left="720" w:hanging="360"/>
            </w:pPr>
          </w:p>
          <w:tbl>
            <w:tblPr>
              <w:tblStyle w:val="TableGrid"/>
              <w:tblW w:w="8460" w:type="dxa"/>
              <w:tblInd w:w="10" w:type="dxa"/>
              <w:tblLook w:val="04A0" w:firstRow="1" w:lastRow="0" w:firstColumn="1" w:lastColumn="0" w:noHBand="0" w:noVBand="1"/>
              <w:tblDescription w:val="If/Then table determining if exclusions were met, if clock was in process, or if on the 366th day, the exclusions were checked after the 365-day clock stopped and if no exclusions were met. "/>
            </w:tblPr>
            <w:tblGrid>
              <w:gridCol w:w="3053"/>
              <w:gridCol w:w="2703"/>
              <w:gridCol w:w="2704"/>
            </w:tblGrid>
            <w:tr w:rsidR="00BE52CE" w:rsidRPr="005B17D3" w14:paraId="36E8714C" w14:textId="77777777" w:rsidTr="003875C7">
              <w:trPr>
                <w:trHeight w:val="291"/>
                <w:tblHeader/>
              </w:trPr>
              <w:tc>
                <w:tcPr>
                  <w:tcW w:w="5756" w:type="dxa"/>
                  <w:gridSpan w:val="2"/>
                  <w:shd w:val="clear" w:color="auto" w:fill="D9E2F3" w:themeFill="accent1" w:themeFillTint="33"/>
                </w:tcPr>
                <w:p w14:paraId="53AB72F7" w14:textId="77777777" w:rsidR="00BE52CE" w:rsidRPr="005B17D3" w:rsidRDefault="00BE52CE" w:rsidP="00EF3896">
                  <w:pPr>
                    <w:rPr>
                      <w:rFonts w:ascii="Arial" w:hAnsi="Arial" w:cs="Arial"/>
                      <w:b/>
                      <w:sz w:val="22"/>
                      <w:szCs w:val="22"/>
                    </w:rPr>
                  </w:pPr>
                  <w:r w:rsidRPr="005B17D3">
                    <w:rPr>
                      <w:rFonts w:ascii="Arial" w:hAnsi="Arial" w:cs="Arial"/>
                      <w:b/>
                      <w:sz w:val="22"/>
                      <w:szCs w:val="22"/>
                    </w:rPr>
                    <w:t>If</w:t>
                  </w:r>
                </w:p>
              </w:tc>
              <w:tc>
                <w:tcPr>
                  <w:tcW w:w="2704" w:type="dxa"/>
                  <w:shd w:val="clear" w:color="auto" w:fill="D9E2F3" w:themeFill="accent1" w:themeFillTint="33"/>
                </w:tcPr>
                <w:p w14:paraId="73664EC3" w14:textId="77777777" w:rsidR="00BE52CE" w:rsidRPr="005B17D3" w:rsidRDefault="00BE52CE" w:rsidP="00EF3896">
                  <w:pPr>
                    <w:rPr>
                      <w:rFonts w:ascii="Arial" w:hAnsi="Arial" w:cs="Arial"/>
                      <w:b/>
                      <w:sz w:val="22"/>
                      <w:szCs w:val="22"/>
                    </w:rPr>
                  </w:pPr>
                  <w:r w:rsidRPr="005B17D3">
                    <w:rPr>
                      <w:rFonts w:ascii="Arial" w:hAnsi="Arial" w:cs="Arial"/>
                      <w:b/>
                      <w:sz w:val="22"/>
                      <w:szCs w:val="22"/>
                    </w:rPr>
                    <w:t>Then</w:t>
                  </w:r>
                </w:p>
              </w:tc>
            </w:tr>
            <w:tr w:rsidR="00BE52CE" w:rsidRPr="005B17D3" w14:paraId="33C92698" w14:textId="77777777" w:rsidTr="003875C7">
              <w:trPr>
                <w:trHeight w:val="1583"/>
                <w:tblHeader/>
              </w:trPr>
              <w:tc>
                <w:tcPr>
                  <w:tcW w:w="5756" w:type="dxa"/>
                  <w:gridSpan w:val="2"/>
                </w:tcPr>
                <w:p w14:paraId="0E4F3E2A" w14:textId="77777777" w:rsidR="00BE52CE" w:rsidRPr="005B17D3" w:rsidRDefault="00BE52CE" w:rsidP="00EF3896">
                  <w:pPr>
                    <w:pStyle w:val="BodyTextBullet2"/>
                  </w:pPr>
                  <w:r w:rsidRPr="005B17D3">
                    <w:t xml:space="preserve">If exclusion conditions are met </w:t>
                  </w:r>
                </w:p>
                <w:p w14:paraId="111084A9" w14:textId="77777777" w:rsidR="00BE52CE" w:rsidRPr="005B17D3" w:rsidRDefault="00BE52CE" w:rsidP="00EF3896"/>
              </w:tc>
              <w:tc>
                <w:tcPr>
                  <w:tcW w:w="2704" w:type="dxa"/>
                </w:tcPr>
                <w:p w14:paraId="41BE1219" w14:textId="77777777" w:rsidR="00BE52CE" w:rsidRPr="005B17D3" w:rsidRDefault="00BE52CE" w:rsidP="00EF3896">
                  <w:r w:rsidRPr="005B17D3">
                    <w:t>The 4-day, 30-day or 365-day clock stops as well as the Pending Letter 365-day process.</w:t>
                  </w:r>
                </w:p>
              </w:tc>
            </w:tr>
            <w:tr w:rsidR="00BE52CE" w:rsidRPr="005B17D3" w14:paraId="0CDFFE74" w14:textId="77777777" w:rsidTr="003875C7">
              <w:trPr>
                <w:trHeight w:val="1340"/>
                <w:tblHeader/>
              </w:trPr>
              <w:tc>
                <w:tcPr>
                  <w:tcW w:w="5756" w:type="dxa"/>
                  <w:gridSpan w:val="2"/>
                </w:tcPr>
                <w:p w14:paraId="46DA6312" w14:textId="77777777" w:rsidR="00BE52CE" w:rsidRPr="005B17D3" w:rsidRDefault="00BE52CE" w:rsidP="00EF3896">
                  <w:pPr>
                    <w:pStyle w:val="BodyTextBullet2"/>
                  </w:pPr>
                  <w:r w:rsidRPr="005B17D3">
                    <w:t xml:space="preserve">If the clock is in process </w:t>
                  </w:r>
                </w:p>
                <w:p w14:paraId="431778D0" w14:textId="77777777" w:rsidR="00BE52CE" w:rsidRPr="005B17D3" w:rsidRDefault="00BE52CE" w:rsidP="00EF3896"/>
              </w:tc>
              <w:tc>
                <w:tcPr>
                  <w:tcW w:w="2704" w:type="dxa"/>
                </w:tcPr>
                <w:p w14:paraId="7682A424" w14:textId="77777777" w:rsidR="00BE52CE" w:rsidRPr="005B17D3" w:rsidRDefault="00BE52CE" w:rsidP="00EF3896">
                  <w:pPr>
                    <w:pStyle w:val="BodyTextBullet2"/>
                  </w:pPr>
                  <w:r w:rsidRPr="005B17D3">
                    <w:t xml:space="preserve">ES will not re-start the clock unless the </w:t>
                  </w:r>
                  <w:r w:rsidRPr="005B17D3">
                    <w:rPr>
                      <w:b/>
                    </w:rPr>
                    <w:t>Eligibility Status</w:t>
                  </w:r>
                  <w:r w:rsidRPr="005B17D3">
                    <w:t xml:space="preserve"> is changed to </w:t>
                  </w:r>
                  <w:r w:rsidRPr="005B17D3">
                    <w:rPr>
                      <w:i/>
                    </w:rPr>
                    <w:t>Pending Verification</w:t>
                  </w:r>
                  <w:r w:rsidRPr="005B17D3">
                    <w:t xml:space="preserve"> or </w:t>
                  </w:r>
                  <w:r w:rsidRPr="005B17D3">
                    <w:rPr>
                      <w:i/>
                    </w:rPr>
                    <w:t>Pending Reverification</w:t>
                  </w:r>
                  <w:r w:rsidRPr="005B17D3">
                    <w:t>.</w:t>
                  </w:r>
                </w:p>
              </w:tc>
            </w:tr>
            <w:tr w:rsidR="00BE52CE" w:rsidRPr="005B17D3" w14:paraId="16D4D6F1" w14:textId="77777777" w:rsidTr="003875C7">
              <w:trPr>
                <w:trHeight w:val="1340"/>
                <w:tblHeader/>
              </w:trPr>
              <w:tc>
                <w:tcPr>
                  <w:tcW w:w="3053" w:type="dxa"/>
                </w:tcPr>
                <w:p w14:paraId="083167E9" w14:textId="77777777" w:rsidR="00BE52CE" w:rsidRPr="005B17D3" w:rsidRDefault="00BE52CE" w:rsidP="00EF3896">
                  <w:pPr>
                    <w:pStyle w:val="BodyTextBullet2"/>
                  </w:pPr>
                  <w:r w:rsidRPr="005B17D3">
                    <w:t>On the 366</w:t>
                  </w:r>
                  <w:r w:rsidRPr="005B17D3">
                    <w:rPr>
                      <w:vertAlign w:val="superscript"/>
                    </w:rPr>
                    <w:t>th</w:t>
                  </w:r>
                  <w:r w:rsidRPr="005B17D3">
                    <w:t xml:space="preserve"> day the exclusions are checked AFTER the 365-clock stopped </w:t>
                  </w:r>
                </w:p>
              </w:tc>
              <w:tc>
                <w:tcPr>
                  <w:tcW w:w="2703" w:type="dxa"/>
                </w:tcPr>
                <w:p w14:paraId="6A6BF8DC" w14:textId="77777777" w:rsidR="00BE52CE" w:rsidRPr="005B17D3" w:rsidRDefault="00BE52CE" w:rsidP="00EF3896">
                  <w:pPr>
                    <w:pStyle w:val="BodyTextBullet2"/>
                  </w:pPr>
                  <w:r w:rsidRPr="005B17D3">
                    <w:t>And if no exclusion conditions are met</w:t>
                  </w:r>
                </w:p>
              </w:tc>
              <w:tc>
                <w:tcPr>
                  <w:tcW w:w="2704" w:type="dxa"/>
                </w:tcPr>
                <w:p w14:paraId="4B36F7FF" w14:textId="77777777" w:rsidR="00BE52CE" w:rsidRPr="005B17D3" w:rsidRDefault="00BE52CE" w:rsidP="00EF3896">
                  <w:pPr>
                    <w:pStyle w:val="BodyTextBullet2"/>
                  </w:pPr>
                  <w:r w:rsidRPr="005B17D3">
                    <w:t xml:space="preserve">ES sets the </w:t>
                  </w:r>
                  <w:r w:rsidRPr="005B17D3">
                    <w:rPr>
                      <w:b/>
                    </w:rPr>
                    <w:t>Enrolment Status</w:t>
                  </w:r>
                  <w:r w:rsidRPr="005B17D3">
                    <w:t xml:space="preserve"> to </w:t>
                  </w:r>
                  <w:r w:rsidRPr="005B17D3">
                    <w:rPr>
                      <w:i/>
                    </w:rPr>
                    <w:t>Closed Application</w:t>
                  </w:r>
                  <w:r w:rsidRPr="005B17D3">
                    <w:t xml:space="preserve"> with a </w:t>
                  </w:r>
                  <w:r w:rsidRPr="005B17D3">
                    <w:rPr>
                      <w:b/>
                    </w:rPr>
                    <w:t>Reason</w:t>
                  </w:r>
                  <w:r w:rsidRPr="005B17D3">
                    <w:t xml:space="preserve"> as </w:t>
                  </w:r>
                  <w:r w:rsidRPr="005B17D3">
                    <w:rPr>
                      <w:i/>
                    </w:rPr>
                    <w:t>Abandoned Application</w:t>
                  </w:r>
                  <w:r w:rsidRPr="005B17D3">
                    <w:t xml:space="preserve"> and sets the IPN date to ‘null’ on Pending Letter Details.</w:t>
                  </w:r>
                </w:p>
              </w:tc>
            </w:tr>
          </w:tbl>
          <w:p w14:paraId="7E46A534" w14:textId="77777777" w:rsidR="00BE52CE" w:rsidRPr="005B17D3" w:rsidRDefault="00BE52CE" w:rsidP="00EF3896">
            <w:pPr>
              <w:pStyle w:val="ListBullet"/>
              <w:numPr>
                <w:ilvl w:val="0"/>
                <w:numId w:val="0"/>
              </w:numPr>
              <w:ind w:left="720" w:hanging="360"/>
            </w:pPr>
          </w:p>
          <w:p w14:paraId="773CAAEE" w14:textId="77777777" w:rsidR="00BE52CE" w:rsidRPr="005B17D3" w:rsidRDefault="00BE52CE" w:rsidP="00EF3896">
            <w:pPr>
              <w:pStyle w:val="ListBullet"/>
              <w:numPr>
                <w:ilvl w:val="0"/>
                <w:numId w:val="0"/>
              </w:numPr>
              <w:ind w:left="720" w:hanging="360"/>
            </w:pPr>
          </w:p>
          <w:p w14:paraId="6D767427" w14:textId="77777777" w:rsidR="00BE52CE" w:rsidRPr="005B17D3" w:rsidRDefault="00BE52CE" w:rsidP="00EF3896">
            <w:pPr>
              <w:pStyle w:val="ListBullet"/>
              <w:numPr>
                <w:ilvl w:val="0"/>
                <w:numId w:val="0"/>
              </w:numPr>
              <w:ind w:left="720" w:hanging="360"/>
            </w:pPr>
          </w:p>
        </w:tc>
      </w:tr>
    </w:tbl>
    <w:p w14:paraId="2E639D5D" w14:textId="77777777" w:rsidR="00BE52CE" w:rsidRPr="005B17D3" w:rsidRDefault="00BE52CE" w:rsidP="00EF3896"/>
    <w:p w14:paraId="3E98C909" w14:textId="77777777" w:rsidR="00BE52CE" w:rsidRPr="005B17D3" w:rsidRDefault="00BE52CE" w:rsidP="00EF3896"/>
    <w:p w14:paraId="0665265B" w14:textId="77777777" w:rsidR="00BE52CE" w:rsidRPr="005B17D3" w:rsidRDefault="00BE52CE" w:rsidP="00EF3896"/>
    <w:p w14:paraId="717D1A7E" w14:textId="77777777" w:rsidR="00BE52CE" w:rsidRPr="005B17D3" w:rsidRDefault="00BE52CE" w:rsidP="00EF3896"/>
    <w:p w14:paraId="676E3EC5" w14:textId="77777777" w:rsidR="00BE52CE" w:rsidRPr="005B17D3" w:rsidRDefault="00BE52CE" w:rsidP="00EF3896"/>
    <w:p w14:paraId="0B6AF418" w14:textId="77777777" w:rsidR="00BE52CE" w:rsidRPr="005B17D3" w:rsidRDefault="00BE52CE" w:rsidP="00EF3896"/>
    <w:p w14:paraId="2122FF1C" w14:textId="77777777" w:rsidR="00BE52CE" w:rsidRPr="005B17D3" w:rsidRDefault="00BE52CE" w:rsidP="00D8413D">
      <w:pPr>
        <w:pStyle w:val="Caption"/>
        <w:jc w:val="left"/>
      </w:pPr>
      <w:r w:rsidRPr="005B17D3">
        <w:t>Application Closed</w:t>
      </w:r>
    </w:p>
    <w:p w14:paraId="56A18619" w14:textId="77777777" w:rsidR="00BE52CE" w:rsidRPr="005B17D3" w:rsidRDefault="00BE52CE" w:rsidP="00EF3896">
      <w:pPr>
        <w:rPr>
          <w:noProof/>
        </w:rPr>
      </w:pPr>
      <w:r w:rsidRPr="005B17D3">
        <w:rPr>
          <w:i/>
          <w:noProof/>
        </w:rPr>
        <w:t>Application Closed</w:t>
      </w:r>
      <w:r w:rsidRPr="005B17D3">
        <w:rPr>
          <w:noProof/>
        </w:rPr>
        <w:t xml:space="preserve"> displays all of the fields that appear on the </w:t>
      </w:r>
      <w:r w:rsidRPr="005B17D3">
        <w:rPr>
          <w:i/>
          <w:noProof/>
        </w:rPr>
        <w:t>Current Enrollment</w:t>
      </w:r>
      <w:r w:rsidRPr="005B17D3">
        <w:rPr>
          <w:noProof/>
        </w:rPr>
        <w:t xml:space="preserve"> window. </w:t>
      </w:r>
    </w:p>
    <w:p w14:paraId="0DA25E61" w14:textId="77777777" w:rsidR="00BE52CE" w:rsidRPr="005B17D3" w:rsidRDefault="00BE52CE" w:rsidP="00EF3896">
      <w:pPr>
        <w:rPr>
          <w:noProof/>
        </w:rPr>
      </w:pPr>
    </w:p>
    <w:p w14:paraId="290B54EE" w14:textId="77777777" w:rsidR="00BE52CE" w:rsidRPr="005B17D3" w:rsidRDefault="00BE52CE" w:rsidP="00D8413D">
      <w:pPr>
        <w:pStyle w:val="Caption"/>
        <w:jc w:val="left"/>
      </w:pPr>
      <w:r w:rsidRPr="005B17D3">
        <w:t>Manage Pending Rules after Receiving New Application</w:t>
      </w:r>
    </w:p>
    <w:p w14:paraId="32C5EFF3" w14:textId="77777777" w:rsidR="00BE52CE" w:rsidRPr="005B17D3" w:rsidRDefault="00BE52CE" w:rsidP="00EF3896">
      <w:pPr>
        <w:pStyle w:val="BodyTextBullet2"/>
      </w:pPr>
      <w:r w:rsidRPr="005B17D3">
        <w:t xml:space="preserve">The following Manage Pending rules utilize historical information for calculations and need to be revised in order to consider only the current application data after receiving a new application. </w:t>
      </w:r>
    </w:p>
    <w:p w14:paraId="6E930DAC" w14:textId="3D1A098B" w:rsidR="00BE52CE" w:rsidRPr="005B17D3" w:rsidRDefault="00BE52CE" w:rsidP="00474E83">
      <w:pPr>
        <w:pStyle w:val="NoteLightbulb"/>
      </w:pPr>
      <w:r w:rsidRPr="005B17D3">
        <w:rPr>
          <w:b/>
        </w:rPr>
        <w:t>Note:</w:t>
      </w:r>
      <w:r w:rsidRPr="005B17D3">
        <w:t xml:space="preserve"> All Manage Pending rules are applicable when a Veteran has cancelled/declined or closed an application and submits a new application. </w:t>
      </w:r>
    </w:p>
    <w:p w14:paraId="1A807BDE" w14:textId="77777777" w:rsidR="00BE52CE" w:rsidRPr="005B17D3" w:rsidRDefault="00BE52CE" w:rsidP="00EF3896">
      <w:pPr>
        <w:pStyle w:val="BodyTextBullet2"/>
      </w:pPr>
      <w:r w:rsidRPr="005B17D3">
        <w:t>The following Manage Pending rules must be revised to handle receiving a new application:</w:t>
      </w:r>
    </w:p>
    <w:tbl>
      <w:tblPr>
        <w:tblStyle w:val="TableGrid"/>
        <w:tblW w:w="10345" w:type="dxa"/>
        <w:tblInd w:w="360" w:type="dxa"/>
        <w:tblLayout w:type="fixed"/>
        <w:tblLook w:val="04A0" w:firstRow="1" w:lastRow="0" w:firstColumn="1" w:lastColumn="0" w:noHBand="0" w:noVBand="1"/>
        <w:tblDescription w:val="Table defining Manage Pending rules. "/>
      </w:tblPr>
      <w:tblGrid>
        <w:gridCol w:w="2425"/>
        <w:gridCol w:w="7920"/>
      </w:tblGrid>
      <w:tr w:rsidR="007E4A40" w:rsidRPr="005B17D3" w14:paraId="144D3FB3" w14:textId="77777777" w:rsidTr="007E4A40">
        <w:trPr>
          <w:trHeight w:val="440"/>
          <w:tblHeader/>
        </w:trPr>
        <w:tc>
          <w:tcPr>
            <w:tcW w:w="2425" w:type="dxa"/>
            <w:shd w:val="clear" w:color="auto" w:fill="D9E2F3" w:themeFill="accent1" w:themeFillTint="33"/>
          </w:tcPr>
          <w:p w14:paraId="4E1CBB34" w14:textId="77777777" w:rsidR="007E4A40" w:rsidRPr="005B17D3" w:rsidRDefault="007E4A40" w:rsidP="00EF3896">
            <w:pPr>
              <w:pStyle w:val="BodyTextBullet2"/>
              <w:rPr>
                <w:rFonts w:ascii="Arial" w:hAnsi="Arial" w:cs="Arial"/>
                <w:b/>
                <w:sz w:val="22"/>
                <w:szCs w:val="22"/>
              </w:rPr>
            </w:pPr>
            <w:r w:rsidRPr="005B17D3">
              <w:rPr>
                <w:rFonts w:ascii="Arial" w:hAnsi="Arial" w:cs="Arial"/>
                <w:b/>
                <w:sz w:val="22"/>
                <w:szCs w:val="22"/>
              </w:rPr>
              <w:t>If</w:t>
            </w:r>
          </w:p>
        </w:tc>
        <w:tc>
          <w:tcPr>
            <w:tcW w:w="7920" w:type="dxa"/>
            <w:shd w:val="clear" w:color="auto" w:fill="D9E2F3" w:themeFill="accent1" w:themeFillTint="33"/>
          </w:tcPr>
          <w:p w14:paraId="3F46A5A3" w14:textId="77777777" w:rsidR="007E4A40" w:rsidRPr="005B17D3" w:rsidRDefault="007E4A40" w:rsidP="00EF3896">
            <w:pPr>
              <w:pStyle w:val="BodyTextBullet2"/>
              <w:rPr>
                <w:rFonts w:ascii="Arial" w:hAnsi="Arial" w:cs="Arial"/>
                <w:b/>
                <w:sz w:val="22"/>
                <w:szCs w:val="22"/>
              </w:rPr>
            </w:pPr>
            <w:r w:rsidRPr="005B17D3">
              <w:rPr>
                <w:rFonts w:ascii="Arial" w:hAnsi="Arial" w:cs="Arial"/>
                <w:b/>
                <w:sz w:val="22"/>
                <w:szCs w:val="22"/>
              </w:rPr>
              <w:t>Then</w:t>
            </w:r>
          </w:p>
        </w:tc>
      </w:tr>
      <w:tr w:rsidR="00BE52CE" w:rsidRPr="005B17D3" w14:paraId="3B6C38A2" w14:textId="77777777" w:rsidTr="007E4A40">
        <w:trPr>
          <w:trHeight w:val="1160"/>
        </w:trPr>
        <w:tc>
          <w:tcPr>
            <w:tcW w:w="2425" w:type="dxa"/>
          </w:tcPr>
          <w:p w14:paraId="72917590" w14:textId="77777777" w:rsidR="00BE52CE" w:rsidRPr="005B17D3" w:rsidRDefault="00BE52CE" w:rsidP="00EF3896">
            <w:r w:rsidRPr="005B17D3">
              <w:t>Processing a New Application for an Existing Veteran</w:t>
            </w:r>
          </w:p>
        </w:tc>
        <w:tc>
          <w:tcPr>
            <w:tcW w:w="7920" w:type="dxa"/>
          </w:tcPr>
          <w:p w14:paraId="515816B7" w14:textId="77777777" w:rsidR="00BE52CE" w:rsidRPr="005B17D3" w:rsidRDefault="00BE52CE" w:rsidP="00EF3896">
            <w:pPr>
              <w:pStyle w:val="BodyTextBullet2"/>
            </w:pPr>
            <w:r w:rsidRPr="005B17D3">
              <w:t>Veteran has applied on-line or contacted a VistA or ES user when the Enrollment Status of their current application is ‘Closed Application’ or ‘Cancelled/Declined’.</w:t>
            </w:r>
          </w:p>
        </w:tc>
      </w:tr>
      <w:tr w:rsidR="00BE52CE" w:rsidRPr="005B17D3" w14:paraId="441BF50E" w14:textId="77777777" w:rsidTr="007E4A40">
        <w:trPr>
          <w:trHeight w:val="1340"/>
        </w:trPr>
        <w:tc>
          <w:tcPr>
            <w:tcW w:w="2425" w:type="dxa"/>
          </w:tcPr>
          <w:p w14:paraId="41C563A3" w14:textId="7A6D2C47" w:rsidR="00BE52CE" w:rsidRPr="005B17D3" w:rsidRDefault="00BE52CE" w:rsidP="00EF3896">
            <w:pPr>
              <w:pStyle w:val="BodyTextBullet2"/>
            </w:pPr>
            <w:r w:rsidRPr="005B17D3">
              <w:t>Restarting the Manage Pending Clocks after Receiving a New Application</w:t>
            </w:r>
          </w:p>
          <w:p w14:paraId="4C8C3450" w14:textId="77777777" w:rsidR="00BE52CE" w:rsidRPr="005B17D3" w:rsidRDefault="00BE52CE" w:rsidP="00EF3896"/>
        </w:tc>
        <w:tc>
          <w:tcPr>
            <w:tcW w:w="7920" w:type="dxa"/>
          </w:tcPr>
          <w:p w14:paraId="39BFC192" w14:textId="77777777" w:rsidR="00BE52CE" w:rsidRPr="005B17D3" w:rsidRDefault="00BE52CE" w:rsidP="00EF3896">
            <w:pPr>
              <w:pStyle w:val="BodyTextBullet2"/>
            </w:pPr>
            <w:r w:rsidRPr="005B17D3">
              <w:t>Start a new 30-day clock after the Veteran has submitted a new application. The system verifies the Eligibility Status and all exclusion conditions.</w:t>
            </w:r>
          </w:p>
          <w:p w14:paraId="0C71D615" w14:textId="77777777" w:rsidR="00BE52CE" w:rsidRPr="005B17D3" w:rsidRDefault="00BE52CE" w:rsidP="00EF3896">
            <w:pPr>
              <w:pStyle w:val="ListBullet"/>
              <w:numPr>
                <w:ilvl w:val="0"/>
                <w:numId w:val="0"/>
              </w:numPr>
            </w:pPr>
          </w:p>
          <w:tbl>
            <w:tblPr>
              <w:tblStyle w:val="TableGrid"/>
              <w:tblW w:w="7710" w:type="dxa"/>
              <w:tblInd w:w="10" w:type="dxa"/>
              <w:tblLayout w:type="fixed"/>
              <w:tblLook w:val="04A0" w:firstRow="1" w:lastRow="0" w:firstColumn="1" w:lastColumn="0" w:noHBand="0" w:noVBand="1"/>
              <w:tblDescription w:val="If/Then table determining if exclusions were met, eligibility status, and ES starting the 30-day clock. "/>
            </w:tblPr>
            <w:tblGrid>
              <w:gridCol w:w="2820"/>
              <w:gridCol w:w="2100"/>
              <w:gridCol w:w="2790"/>
            </w:tblGrid>
            <w:tr w:rsidR="00BE52CE" w:rsidRPr="005B17D3" w14:paraId="7CACE388" w14:textId="77777777" w:rsidTr="003875C7">
              <w:trPr>
                <w:trHeight w:val="291"/>
                <w:tblHeader/>
              </w:trPr>
              <w:tc>
                <w:tcPr>
                  <w:tcW w:w="2820" w:type="dxa"/>
                  <w:shd w:val="clear" w:color="auto" w:fill="D9E2F3" w:themeFill="accent1" w:themeFillTint="33"/>
                </w:tcPr>
                <w:p w14:paraId="062EA785" w14:textId="77777777" w:rsidR="00BE52CE" w:rsidRPr="005B17D3" w:rsidRDefault="00BE52CE" w:rsidP="00EF3896">
                  <w:pPr>
                    <w:rPr>
                      <w:rFonts w:ascii="Arial" w:hAnsi="Arial" w:cs="Arial"/>
                      <w:b/>
                      <w:sz w:val="22"/>
                      <w:szCs w:val="22"/>
                    </w:rPr>
                  </w:pPr>
                  <w:r w:rsidRPr="005B17D3">
                    <w:rPr>
                      <w:rFonts w:ascii="Arial" w:hAnsi="Arial" w:cs="Arial"/>
                      <w:b/>
                      <w:sz w:val="22"/>
                      <w:szCs w:val="22"/>
                    </w:rPr>
                    <w:t>If</w:t>
                  </w:r>
                </w:p>
              </w:tc>
              <w:tc>
                <w:tcPr>
                  <w:tcW w:w="2100" w:type="dxa"/>
                  <w:shd w:val="clear" w:color="auto" w:fill="D9E2F3" w:themeFill="accent1" w:themeFillTint="33"/>
                </w:tcPr>
                <w:p w14:paraId="46DD3C28" w14:textId="77777777" w:rsidR="00BE52CE" w:rsidRPr="005B17D3" w:rsidRDefault="00BE52CE" w:rsidP="00EF3896">
                  <w:pPr>
                    <w:rPr>
                      <w:rFonts w:ascii="Arial" w:hAnsi="Arial" w:cs="Arial"/>
                      <w:b/>
                      <w:sz w:val="22"/>
                      <w:szCs w:val="22"/>
                    </w:rPr>
                  </w:pPr>
                  <w:r w:rsidRPr="005B17D3">
                    <w:rPr>
                      <w:rFonts w:ascii="Arial" w:hAnsi="Arial" w:cs="Arial"/>
                      <w:b/>
                      <w:sz w:val="22"/>
                      <w:szCs w:val="22"/>
                    </w:rPr>
                    <w:t>And</w:t>
                  </w:r>
                </w:p>
              </w:tc>
              <w:tc>
                <w:tcPr>
                  <w:tcW w:w="2790" w:type="dxa"/>
                  <w:shd w:val="clear" w:color="auto" w:fill="D9E2F3" w:themeFill="accent1" w:themeFillTint="33"/>
                </w:tcPr>
                <w:p w14:paraId="3059B621" w14:textId="77777777" w:rsidR="00BE52CE" w:rsidRPr="005B17D3" w:rsidRDefault="00BE52CE" w:rsidP="00EF3896">
                  <w:pPr>
                    <w:rPr>
                      <w:rFonts w:ascii="Arial" w:hAnsi="Arial" w:cs="Arial"/>
                      <w:b/>
                      <w:sz w:val="22"/>
                      <w:szCs w:val="22"/>
                    </w:rPr>
                  </w:pPr>
                  <w:r w:rsidRPr="005B17D3">
                    <w:rPr>
                      <w:rFonts w:ascii="Arial" w:hAnsi="Arial" w:cs="Arial"/>
                      <w:b/>
                      <w:sz w:val="22"/>
                      <w:szCs w:val="22"/>
                    </w:rPr>
                    <w:t>Then</w:t>
                  </w:r>
                </w:p>
              </w:tc>
            </w:tr>
            <w:tr w:rsidR="00BE52CE" w:rsidRPr="005B17D3" w14:paraId="6C4B9F95" w14:textId="77777777" w:rsidTr="003875C7">
              <w:trPr>
                <w:trHeight w:val="1583"/>
                <w:tblHeader/>
              </w:trPr>
              <w:tc>
                <w:tcPr>
                  <w:tcW w:w="2820" w:type="dxa"/>
                </w:tcPr>
                <w:p w14:paraId="0FA1C68E" w14:textId="77777777" w:rsidR="00BE52CE" w:rsidRPr="005B17D3" w:rsidRDefault="00BE52CE" w:rsidP="00EF3896">
                  <w:r w:rsidRPr="005B17D3">
                    <w:t xml:space="preserve">The </w:t>
                  </w:r>
                  <w:r w:rsidRPr="005B17D3">
                    <w:rPr>
                      <w:b/>
                    </w:rPr>
                    <w:t>Eligibility Status</w:t>
                  </w:r>
                  <w:r w:rsidRPr="005B17D3">
                    <w:t xml:space="preserve"> is </w:t>
                  </w:r>
                  <w:r w:rsidRPr="005B17D3">
                    <w:rPr>
                      <w:i/>
                    </w:rPr>
                    <w:t>Pending Verification</w:t>
                  </w:r>
                  <w:r w:rsidRPr="005B17D3">
                    <w:t xml:space="preserve"> or </w:t>
                  </w:r>
                  <w:r w:rsidRPr="005B17D3">
                    <w:rPr>
                      <w:i/>
                    </w:rPr>
                    <w:t>Pending Re-verification</w:t>
                  </w:r>
                </w:p>
              </w:tc>
              <w:tc>
                <w:tcPr>
                  <w:tcW w:w="2100" w:type="dxa"/>
                </w:tcPr>
                <w:p w14:paraId="4C4AE9A9" w14:textId="77777777" w:rsidR="00BE52CE" w:rsidRPr="005B17D3" w:rsidRDefault="00BE52CE" w:rsidP="00EF3896">
                  <w:r w:rsidRPr="005B17D3">
                    <w:t>No exclusion conditions are met</w:t>
                  </w:r>
                </w:p>
                <w:p w14:paraId="70F2DB72" w14:textId="77777777" w:rsidR="00BE52CE" w:rsidRPr="005B17D3" w:rsidRDefault="00BE52CE" w:rsidP="00EF3896">
                  <w:pPr>
                    <w:pStyle w:val="BodyTextBullet2"/>
                  </w:pPr>
                </w:p>
              </w:tc>
              <w:tc>
                <w:tcPr>
                  <w:tcW w:w="2790" w:type="dxa"/>
                </w:tcPr>
                <w:p w14:paraId="2FD9A990" w14:textId="77777777" w:rsidR="00BE52CE" w:rsidRPr="005B17D3" w:rsidRDefault="00BE52CE" w:rsidP="00EF3896">
                  <w:pPr>
                    <w:rPr>
                      <w:b/>
                    </w:rPr>
                  </w:pPr>
                  <w:r w:rsidRPr="005B17D3">
                    <w:t>ES starts the 30-day clock.</w:t>
                  </w:r>
                </w:p>
                <w:p w14:paraId="4C4ACA9C" w14:textId="77777777" w:rsidR="00BE52CE" w:rsidRPr="005B17D3" w:rsidRDefault="00BE52CE" w:rsidP="00474E83">
                  <w:pPr>
                    <w:pStyle w:val="NoteLightbulb"/>
                  </w:pPr>
                  <w:r w:rsidRPr="005B17D3">
                    <w:rPr>
                      <w:b/>
                    </w:rPr>
                    <w:t>Note:</w:t>
                  </w:r>
                  <w:r w:rsidRPr="005B17D3">
                    <w:t xml:space="preserve"> The Eligibility Status may or may NOT have changed.</w:t>
                  </w:r>
                </w:p>
              </w:tc>
            </w:tr>
            <w:tr w:rsidR="00BE52CE" w:rsidRPr="005B17D3" w14:paraId="0DF0B2AB" w14:textId="77777777" w:rsidTr="003875C7">
              <w:trPr>
                <w:trHeight w:val="1340"/>
                <w:tblHeader/>
              </w:trPr>
              <w:tc>
                <w:tcPr>
                  <w:tcW w:w="2820" w:type="dxa"/>
                </w:tcPr>
                <w:p w14:paraId="2C35F9F6" w14:textId="77777777" w:rsidR="00BE52CE" w:rsidRPr="005B17D3" w:rsidRDefault="00BE52CE" w:rsidP="00EF3896">
                  <w:pPr>
                    <w:pStyle w:val="BodyTextBullet2"/>
                  </w:pPr>
                  <w:r w:rsidRPr="005B17D3">
                    <w:t xml:space="preserve">If the Eligibility Status is </w:t>
                  </w:r>
                  <w:r w:rsidRPr="005B17D3">
                    <w:rPr>
                      <w:i/>
                    </w:rPr>
                    <w:t>Verified</w:t>
                  </w:r>
                </w:p>
              </w:tc>
              <w:tc>
                <w:tcPr>
                  <w:tcW w:w="2100" w:type="dxa"/>
                </w:tcPr>
                <w:p w14:paraId="2DC31C53" w14:textId="698E4159" w:rsidR="00BE52CE" w:rsidRPr="005B17D3" w:rsidRDefault="00BE52CE" w:rsidP="00EF3896">
                  <w:pPr>
                    <w:pStyle w:val="BodyTextBullet2"/>
                  </w:pPr>
                  <w:r w:rsidRPr="005B17D3">
                    <w:t>No exclusion conditions are met</w:t>
                  </w:r>
                  <w:r w:rsidR="00263CAA" w:rsidRPr="005B17D3">
                    <w:t>,</w:t>
                  </w:r>
                  <w:r w:rsidRPr="005B17D3">
                    <w:t xml:space="preserve"> and the </w:t>
                  </w:r>
                  <w:r w:rsidRPr="005B17D3">
                    <w:rPr>
                      <w:b/>
                    </w:rPr>
                    <w:t>Enrollment Status</w:t>
                  </w:r>
                  <w:r w:rsidRPr="005B17D3">
                    <w:t xml:space="preserve"> is </w:t>
                  </w:r>
                  <w:r w:rsidRPr="005B17D3">
                    <w:rPr>
                      <w:i/>
                    </w:rPr>
                    <w:t>Pending means test required</w:t>
                  </w:r>
                </w:p>
              </w:tc>
              <w:tc>
                <w:tcPr>
                  <w:tcW w:w="2790" w:type="dxa"/>
                </w:tcPr>
                <w:p w14:paraId="31225A58" w14:textId="77777777" w:rsidR="00BE52CE" w:rsidRPr="005B17D3" w:rsidRDefault="00BE52CE" w:rsidP="00EF3896">
                  <w:pPr>
                    <w:pStyle w:val="BodyTextBullet2"/>
                  </w:pPr>
                  <w:r w:rsidRPr="005B17D3">
                    <w:t>ES starts the 30-day clock.</w:t>
                  </w:r>
                </w:p>
              </w:tc>
            </w:tr>
          </w:tbl>
          <w:p w14:paraId="660315A6" w14:textId="77777777" w:rsidR="00BE52CE" w:rsidRPr="005B17D3" w:rsidRDefault="00BE52CE" w:rsidP="00EF3896">
            <w:pPr>
              <w:pStyle w:val="BodyTextBullet2"/>
            </w:pPr>
          </w:p>
          <w:p w14:paraId="1F625EBE" w14:textId="77777777" w:rsidR="00BE52CE" w:rsidRPr="005B17D3" w:rsidRDefault="00BE52CE" w:rsidP="00EF3896">
            <w:pPr>
              <w:pStyle w:val="BodyTextBullet2"/>
            </w:pPr>
            <w:r w:rsidRPr="005B17D3">
              <w:t>ES starts a new 365-day clock when the ‘mailed by print vendor’ response is received for the Initial Incomplete Application letter (742-650/742-651), which was sent after the Veteran submitted a new application.</w:t>
            </w:r>
          </w:p>
          <w:p w14:paraId="1BD965E8" w14:textId="4DBF8CCB" w:rsidR="00BE52CE" w:rsidRPr="005B17D3" w:rsidRDefault="00BE52CE" w:rsidP="00EF3896">
            <w:pPr>
              <w:pStyle w:val="ListBullet"/>
            </w:pPr>
            <w:r w:rsidRPr="005B17D3">
              <w:t>The bad address indicator will be set if the letter is returned by the post office. There is a new vendor that will work with bad addresses and/or V</w:t>
            </w:r>
            <w:r w:rsidR="002F2151" w:rsidRPr="005B17D3">
              <w:t>A Profile</w:t>
            </w:r>
            <w:r w:rsidRPr="005B17D3">
              <w:t xml:space="preserve"> that could supply a better mailing address. </w:t>
            </w:r>
          </w:p>
          <w:p w14:paraId="7E2748AC" w14:textId="77777777" w:rsidR="00BE52CE" w:rsidRPr="005B17D3" w:rsidRDefault="00BE52CE" w:rsidP="00EF3896">
            <w:pPr>
              <w:pStyle w:val="ListBullet"/>
            </w:pPr>
            <w:r w:rsidRPr="005B17D3">
              <w:t>The IPN date on all Initial Incomplete Application letters (742-650\742-651) generated prior to the Veteran submitting a new application are set to null.</w:t>
            </w:r>
          </w:p>
        </w:tc>
      </w:tr>
      <w:tr w:rsidR="00BE52CE" w:rsidRPr="005B17D3" w14:paraId="50ED029E" w14:textId="77777777" w:rsidTr="007E4A40">
        <w:trPr>
          <w:trHeight w:val="1340"/>
        </w:trPr>
        <w:tc>
          <w:tcPr>
            <w:tcW w:w="2425" w:type="dxa"/>
          </w:tcPr>
          <w:p w14:paraId="7F94FC9D" w14:textId="77777777" w:rsidR="00BE52CE" w:rsidRPr="005B17D3" w:rsidRDefault="00BE52CE" w:rsidP="00EF3896">
            <w:pPr>
              <w:pStyle w:val="BodyTextBullet2"/>
            </w:pPr>
            <w:r w:rsidRPr="005B17D3">
              <w:t>Triggering Initial Incomplete Application Letter After Receiving New Application (Trigger Letter Email)</w:t>
            </w:r>
          </w:p>
          <w:p w14:paraId="11AC0DC5" w14:textId="77777777" w:rsidR="00BE52CE" w:rsidRPr="005B17D3" w:rsidRDefault="00BE52CE" w:rsidP="00EF3896">
            <w:pPr>
              <w:pStyle w:val="BodyTextBullet2"/>
            </w:pPr>
          </w:p>
        </w:tc>
        <w:tc>
          <w:tcPr>
            <w:tcW w:w="7920" w:type="dxa"/>
          </w:tcPr>
          <w:p w14:paraId="1099066D" w14:textId="77777777" w:rsidR="00BE52CE" w:rsidRPr="005B17D3" w:rsidRDefault="00BE52CE" w:rsidP="00EF3896">
            <w:pPr>
              <w:pStyle w:val="BodyTextBullet2"/>
            </w:pPr>
            <w:r w:rsidRPr="005B17D3">
              <w:t>Automatic letter triggering for the Initial Incomplete Application letters (742-650\742-651). Thirty days after an application is removed from Cancelled/Declined or Closed Application enrollment status, the system attempts to trigger an Initial Incomplete Application Letter (742-650 or 742-651).</w:t>
            </w:r>
          </w:p>
          <w:p w14:paraId="59983E7D" w14:textId="77777777" w:rsidR="00BE52CE" w:rsidRPr="005B17D3" w:rsidRDefault="00BE52CE" w:rsidP="00EF3896">
            <w:pPr>
              <w:pStyle w:val="ScreenField"/>
            </w:pPr>
          </w:p>
          <w:tbl>
            <w:tblPr>
              <w:tblStyle w:val="TableGrid"/>
              <w:tblW w:w="7710" w:type="dxa"/>
              <w:tblInd w:w="10" w:type="dxa"/>
              <w:tblLayout w:type="fixed"/>
              <w:tblLook w:val="04A0" w:firstRow="1" w:lastRow="0" w:firstColumn="1" w:lastColumn="0" w:noHBand="0" w:noVBand="1"/>
              <w:tblDescription w:val="If/Then table determining if exclusions were met, which status Enrollment was in, and what Letter is triggered by ES."/>
            </w:tblPr>
            <w:tblGrid>
              <w:gridCol w:w="2820"/>
              <w:gridCol w:w="2100"/>
              <w:gridCol w:w="2790"/>
            </w:tblGrid>
            <w:tr w:rsidR="00BE52CE" w:rsidRPr="005B17D3" w14:paraId="47D533BD" w14:textId="77777777" w:rsidTr="003875C7">
              <w:trPr>
                <w:trHeight w:val="291"/>
                <w:tblHeader/>
              </w:trPr>
              <w:tc>
                <w:tcPr>
                  <w:tcW w:w="2820" w:type="dxa"/>
                  <w:shd w:val="clear" w:color="auto" w:fill="D9E2F3" w:themeFill="accent1" w:themeFillTint="33"/>
                </w:tcPr>
                <w:p w14:paraId="40A238C5" w14:textId="77777777" w:rsidR="00BE52CE" w:rsidRPr="005B17D3" w:rsidRDefault="00BE52CE" w:rsidP="00EF3896">
                  <w:pPr>
                    <w:rPr>
                      <w:rFonts w:ascii="Arial" w:hAnsi="Arial" w:cs="Arial"/>
                      <w:b/>
                      <w:sz w:val="22"/>
                      <w:szCs w:val="22"/>
                    </w:rPr>
                  </w:pPr>
                  <w:r w:rsidRPr="005B17D3">
                    <w:rPr>
                      <w:rFonts w:ascii="Arial" w:hAnsi="Arial" w:cs="Arial"/>
                      <w:b/>
                      <w:sz w:val="22"/>
                      <w:szCs w:val="22"/>
                    </w:rPr>
                    <w:t>If</w:t>
                  </w:r>
                </w:p>
              </w:tc>
              <w:tc>
                <w:tcPr>
                  <w:tcW w:w="2100" w:type="dxa"/>
                  <w:shd w:val="clear" w:color="auto" w:fill="D9E2F3" w:themeFill="accent1" w:themeFillTint="33"/>
                </w:tcPr>
                <w:p w14:paraId="2A68C4F8" w14:textId="77777777" w:rsidR="00BE52CE" w:rsidRPr="005B17D3" w:rsidRDefault="00BE52CE" w:rsidP="00EF3896">
                  <w:pPr>
                    <w:rPr>
                      <w:rFonts w:ascii="Arial" w:hAnsi="Arial" w:cs="Arial"/>
                      <w:b/>
                      <w:sz w:val="22"/>
                      <w:szCs w:val="22"/>
                    </w:rPr>
                  </w:pPr>
                  <w:r w:rsidRPr="005B17D3">
                    <w:rPr>
                      <w:rFonts w:ascii="Arial" w:hAnsi="Arial" w:cs="Arial"/>
                      <w:b/>
                      <w:sz w:val="22"/>
                      <w:szCs w:val="22"/>
                    </w:rPr>
                    <w:t>And</w:t>
                  </w:r>
                </w:p>
              </w:tc>
              <w:tc>
                <w:tcPr>
                  <w:tcW w:w="2790" w:type="dxa"/>
                  <w:shd w:val="clear" w:color="auto" w:fill="D9E2F3" w:themeFill="accent1" w:themeFillTint="33"/>
                </w:tcPr>
                <w:p w14:paraId="10592B0C" w14:textId="77777777" w:rsidR="00BE52CE" w:rsidRPr="005B17D3" w:rsidRDefault="00BE52CE" w:rsidP="00EF3896">
                  <w:pPr>
                    <w:rPr>
                      <w:rFonts w:ascii="Arial" w:hAnsi="Arial" w:cs="Arial"/>
                      <w:b/>
                      <w:sz w:val="22"/>
                      <w:szCs w:val="22"/>
                    </w:rPr>
                  </w:pPr>
                  <w:r w:rsidRPr="005B17D3">
                    <w:rPr>
                      <w:rFonts w:ascii="Arial" w:hAnsi="Arial" w:cs="Arial"/>
                      <w:b/>
                      <w:sz w:val="22"/>
                      <w:szCs w:val="22"/>
                    </w:rPr>
                    <w:t>Then</w:t>
                  </w:r>
                </w:p>
              </w:tc>
            </w:tr>
            <w:tr w:rsidR="00BE52CE" w:rsidRPr="005B17D3" w14:paraId="133873E4" w14:textId="77777777" w:rsidTr="003875C7">
              <w:trPr>
                <w:trHeight w:val="1583"/>
                <w:tblHeader/>
              </w:trPr>
              <w:tc>
                <w:tcPr>
                  <w:tcW w:w="2820" w:type="dxa"/>
                </w:tcPr>
                <w:p w14:paraId="592EC555" w14:textId="77777777" w:rsidR="00BE52CE" w:rsidRPr="005B17D3" w:rsidRDefault="00BE52CE" w:rsidP="00EF3896">
                  <w:r w:rsidRPr="005B17D3">
                    <w:t>No exclusion conditions are met</w:t>
                  </w:r>
                </w:p>
              </w:tc>
              <w:tc>
                <w:tcPr>
                  <w:tcW w:w="2100" w:type="dxa"/>
                </w:tcPr>
                <w:p w14:paraId="72552864" w14:textId="77777777" w:rsidR="00BE52CE" w:rsidRPr="005B17D3" w:rsidRDefault="00BE52CE" w:rsidP="00EF3896">
                  <w:pPr>
                    <w:pStyle w:val="BodyTextBullet2"/>
                  </w:pPr>
                  <w:r w:rsidRPr="005B17D3">
                    <w:t xml:space="preserve">Enrollment Status is </w:t>
                  </w:r>
                  <w:r w:rsidRPr="005B17D3">
                    <w:rPr>
                      <w:b/>
                    </w:rPr>
                    <w:t>Pending</w:t>
                  </w:r>
                  <w:r w:rsidRPr="005B17D3">
                    <w:t xml:space="preserve">; Eligibility Status is </w:t>
                  </w:r>
                  <w:r w:rsidRPr="005B17D3">
                    <w:rPr>
                      <w:b/>
                    </w:rPr>
                    <w:t>Unverified</w:t>
                  </w:r>
                </w:p>
              </w:tc>
              <w:tc>
                <w:tcPr>
                  <w:tcW w:w="2790" w:type="dxa"/>
                </w:tcPr>
                <w:p w14:paraId="47FB6E5A" w14:textId="77777777" w:rsidR="00BE52CE" w:rsidRPr="005B17D3" w:rsidRDefault="00BE52CE" w:rsidP="00EF3896">
                  <w:pPr>
                    <w:pStyle w:val="BodyTextBullet2"/>
                  </w:pPr>
                  <w:r w:rsidRPr="005B17D3">
                    <w:t xml:space="preserve">ES triggers the </w:t>
                  </w:r>
                  <w:r w:rsidRPr="005B17D3">
                    <w:br/>
                    <w:t>742-650 - Initial Incomplete Application - Eligibility Unverified Letter</w:t>
                  </w:r>
                </w:p>
                <w:p w14:paraId="13C54D70" w14:textId="77777777" w:rsidR="00BE52CE" w:rsidRPr="005B17D3" w:rsidRDefault="00BE52CE" w:rsidP="00EF3896">
                  <w:pPr>
                    <w:pStyle w:val="BodyTextBullet2"/>
                  </w:pPr>
                </w:p>
              </w:tc>
            </w:tr>
            <w:tr w:rsidR="00BE52CE" w:rsidRPr="005B17D3" w14:paraId="42218EB7" w14:textId="77777777" w:rsidTr="003875C7">
              <w:trPr>
                <w:trHeight w:val="1340"/>
                <w:tblHeader/>
              </w:trPr>
              <w:tc>
                <w:tcPr>
                  <w:tcW w:w="2820" w:type="dxa"/>
                </w:tcPr>
                <w:p w14:paraId="77C2C020" w14:textId="77777777" w:rsidR="00BE52CE" w:rsidRPr="005B17D3" w:rsidRDefault="00BE52CE" w:rsidP="00EF3896">
                  <w:pPr>
                    <w:pStyle w:val="BodyTextBullet2"/>
                  </w:pPr>
                  <w:r w:rsidRPr="005B17D3">
                    <w:t>No exclusion conditions are met</w:t>
                  </w:r>
                </w:p>
              </w:tc>
              <w:tc>
                <w:tcPr>
                  <w:tcW w:w="2100" w:type="dxa"/>
                </w:tcPr>
                <w:p w14:paraId="055184B7" w14:textId="77777777" w:rsidR="00BE52CE" w:rsidRPr="005B17D3" w:rsidRDefault="00BE52CE" w:rsidP="00EF3896">
                  <w:pPr>
                    <w:pStyle w:val="BodyTextBullet2"/>
                  </w:pPr>
                  <w:r w:rsidRPr="005B17D3">
                    <w:t xml:space="preserve">Enrollment Status is </w:t>
                  </w:r>
                  <w:r w:rsidRPr="005B17D3">
                    <w:rPr>
                      <w:b/>
                    </w:rPr>
                    <w:t>Pending</w:t>
                  </w:r>
                  <w:r w:rsidRPr="005B17D3">
                    <w:t xml:space="preserve">; </w:t>
                  </w:r>
                  <w:r w:rsidRPr="005B17D3">
                    <w:rPr>
                      <w:b/>
                    </w:rPr>
                    <w:t>Means Test Required</w:t>
                  </w:r>
                </w:p>
              </w:tc>
              <w:tc>
                <w:tcPr>
                  <w:tcW w:w="2790" w:type="dxa"/>
                </w:tcPr>
                <w:p w14:paraId="235D01FA" w14:textId="77777777" w:rsidR="00BE52CE" w:rsidRPr="005B17D3" w:rsidRDefault="00BE52CE" w:rsidP="00EF3896">
                  <w:pPr>
                    <w:pStyle w:val="BodyTextBullet2"/>
                  </w:pPr>
                  <w:r w:rsidRPr="005B17D3">
                    <w:t>ES triggers the</w:t>
                  </w:r>
                  <w:r w:rsidRPr="005B17D3">
                    <w:br/>
                  </w:r>
                  <w:r w:rsidRPr="005B17D3">
                    <w:rPr>
                      <w:i/>
                    </w:rPr>
                    <w:t xml:space="preserve">742-651 - </w:t>
                  </w:r>
                  <w:r w:rsidRPr="005B17D3">
                    <w:t>Initial Incomplete Application - Financial Disclosure Letter</w:t>
                  </w:r>
                </w:p>
              </w:tc>
            </w:tr>
          </w:tbl>
          <w:p w14:paraId="1C6CD37B" w14:textId="77777777" w:rsidR="00BE52CE" w:rsidRPr="005B17D3" w:rsidRDefault="00BE52CE" w:rsidP="00EF3896">
            <w:pPr>
              <w:pStyle w:val="ScreenFieldDesc"/>
              <w:ind w:left="0"/>
            </w:pPr>
          </w:p>
          <w:p w14:paraId="15F9D6B9" w14:textId="77777777" w:rsidR="00BE52CE" w:rsidRPr="005B17D3" w:rsidRDefault="00BE52CE" w:rsidP="00EF3896">
            <w:pPr>
              <w:pStyle w:val="ListBullet"/>
              <w:numPr>
                <w:ilvl w:val="0"/>
                <w:numId w:val="0"/>
              </w:numPr>
            </w:pPr>
            <w:r w:rsidRPr="005B17D3">
              <w:t xml:space="preserve">The ES allows a user to manually trigger </w:t>
            </w:r>
            <w:r w:rsidRPr="005B17D3">
              <w:rPr>
                <w:b/>
              </w:rPr>
              <w:t xml:space="preserve">Initial Incomplete Application Letters </w:t>
            </w:r>
            <w:r w:rsidRPr="005B17D3">
              <w:t xml:space="preserve">(742-650/742-651) from the </w:t>
            </w:r>
            <w:r w:rsidRPr="005B17D3">
              <w:rPr>
                <w:b/>
              </w:rPr>
              <w:t>Available for Mailing</w:t>
            </w:r>
            <w:r w:rsidRPr="005B17D3">
              <w:t xml:space="preserve"> tab for the first 29 days after a Veteran submits a new application. </w:t>
            </w:r>
          </w:p>
          <w:p w14:paraId="2CAF4429" w14:textId="77777777" w:rsidR="00BE52CE" w:rsidRPr="005B17D3" w:rsidRDefault="00BE52CE" w:rsidP="00EF3896">
            <w:pPr>
              <w:pStyle w:val="ScreenField"/>
            </w:pPr>
          </w:p>
          <w:tbl>
            <w:tblPr>
              <w:tblStyle w:val="TableGrid"/>
              <w:tblW w:w="7710" w:type="dxa"/>
              <w:tblInd w:w="10" w:type="dxa"/>
              <w:tblLayout w:type="fixed"/>
              <w:tblLook w:val="04A0" w:firstRow="1" w:lastRow="0" w:firstColumn="1" w:lastColumn="0" w:noHBand="0" w:noVBand="1"/>
              <w:tblDescription w:val="If/Then table determining if exclusions were met, if clock was in process, or if on the 366th day, the exclusions were checked after the 365-day clock stopped and if no exclusions were met. "/>
            </w:tblPr>
            <w:tblGrid>
              <w:gridCol w:w="2400"/>
              <w:gridCol w:w="5310"/>
            </w:tblGrid>
            <w:tr w:rsidR="00BE52CE" w:rsidRPr="005B17D3" w14:paraId="52894DF5" w14:textId="77777777" w:rsidTr="003875C7">
              <w:trPr>
                <w:trHeight w:val="291"/>
                <w:tblHeader/>
              </w:trPr>
              <w:tc>
                <w:tcPr>
                  <w:tcW w:w="2400" w:type="dxa"/>
                  <w:shd w:val="clear" w:color="auto" w:fill="D9E2F3" w:themeFill="accent1" w:themeFillTint="33"/>
                </w:tcPr>
                <w:p w14:paraId="5AD6A146" w14:textId="77777777" w:rsidR="00BE52CE" w:rsidRPr="005B17D3" w:rsidRDefault="00BE52CE" w:rsidP="00EF3896">
                  <w:pPr>
                    <w:rPr>
                      <w:rFonts w:ascii="Arial" w:hAnsi="Arial" w:cs="Arial"/>
                      <w:b/>
                      <w:sz w:val="22"/>
                      <w:szCs w:val="22"/>
                    </w:rPr>
                  </w:pPr>
                  <w:r w:rsidRPr="005B17D3">
                    <w:rPr>
                      <w:rFonts w:ascii="Arial" w:hAnsi="Arial" w:cs="Arial"/>
                      <w:b/>
                      <w:sz w:val="22"/>
                      <w:szCs w:val="22"/>
                    </w:rPr>
                    <w:t>If</w:t>
                  </w:r>
                </w:p>
              </w:tc>
              <w:tc>
                <w:tcPr>
                  <w:tcW w:w="5310" w:type="dxa"/>
                  <w:shd w:val="clear" w:color="auto" w:fill="D9E2F3" w:themeFill="accent1" w:themeFillTint="33"/>
                </w:tcPr>
                <w:p w14:paraId="76F5E619" w14:textId="77777777" w:rsidR="00BE52CE" w:rsidRPr="005B17D3" w:rsidRDefault="00BE52CE" w:rsidP="00EF3896">
                  <w:pPr>
                    <w:rPr>
                      <w:rFonts w:ascii="Arial" w:hAnsi="Arial" w:cs="Arial"/>
                      <w:b/>
                      <w:sz w:val="22"/>
                      <w:szCs w:val="22"/>
                    </w:rPr>
                  </w:pPr>
                  <w:r w:rsidRPr="005B17D3">
                    <w:rPr>
                      <w:rFonts w:ascii="Arial" w:hAnsi="Arial" w:cs="Arial"/>
                      <w:b/>
                      <w:sz w:val="22"/>
                      <w:szCs w:val="22"/>
                    </w:rPr>
                    <w:t>Then</w:t>
                  </w:r>
                </w:p>
              </w:tc>
            </w:tr>
            <w:tr w:rsidR="00BE52CE" w:rsidRPr="005B17D3" w14:paraId="21D2186F" w14:textId="77777777" w:rsidTr="003875C7">
              <w:trPr>
                <w:trHeight w:val="1583"/>
                <w:tblHeader/>
              </w:trPr>
              <w:tc>
                <w:tcPr>
                  <w:tcW w:w="2400" w:type="dxa"/>
                </w:tcPr>
                <w:p w14:paraId="78809A06" w14:textId="77777777" w:rsidR="00BE52CE" w:rsidRPr="005B17D3" w:rsidRDefault="00BE52CE" w:rsidP="00EF3896">
                  <w:pPr>
                    <w:pStyle w:val="BodyTextBullet2"/>
                    <w:rPr>
                      <w:i/>
                    </w:rPr>
                  </w:pPr>
                  <w:r w:rsidRPr="005B17D3">
                    <w:t>If the user attempts to manually mail an Initial Incomplete Application Letter after the 30-day clock has expired</w:t>
                  </w:r>
                </w:p>
              </w:tc>
              <w:tc>
                <w:tcPr>
                  <w:tcW w:w="5310" w:type="dxa"/>
                </w:tcPr>
                <w:p w14:paraId="78A1D934" w14:textId="77777777" w:rsidR="00BE52CE" w:rsidRPr="005B17D3" w:rsidRDefault="00BE52CE" w:rsidP="00EF3896">
                  <w:pPr>
                    <w:rPr>
                      <w:i/>
                    </w:rPr>
                  </w:pPr>
                  <w:r w:rsidRPr="005B17D3">
                    <w:t>The following error message is displayed:</w:t>
                  </w:r>
                  <w:r w:rsidRPr="005B17D3">
                    <w:br/>
                  </w:r>
                </w:p>
                <w:p w14:paraId="741697FF" w14:textId="77777777" w:rsidR="00BE52CE" w:rsidRPr="005B17D3" w:rsidRDefault="00BE52CE" w:rsidP="00EF3896">
                  <w:r w:rsidRPr="005B17D3">
                    <w:rPr>
                      <w:i/>
                    </w:rPr>
                    <w:t>Manual mailing is only allowed during 29 days of 30-day clock.</w:t>
                  </w:r>
                </w:p>
              </w:tc>
            </w:tr>
            <w:tr w:rsidR="00BE52CE" w:rsidRPr="005B17D3" w14:paraId="5810C6BD" w14:textId="77777777" w:rsidTr="003875C7">
              <w:trPr>
                <w:trHeight w:val="1340"/>
                <w:tblHeader/>
              </w:trPr>
              <w:tc>
                <w:tcPr>
                  <w:tcW w:w="2400" w:type="dxa"/>
                </w:tcPr>
                <w:p w14:paraId="14002B79" w14:textId="77777777" w:rsidR="00BE52CE" w:rsidRPr="005B17D3" w:rsidRDefault="00BE52CE" w:rsidP="00EF3896">
                  <w:r w:rsidRPr="005B17D3">
                    <w:t>Re-mailing</w:t>
                  </w:r>
                </w:p>
              </w:tc>
              <w:tc>
                <w:tcPr>
                  <w:tcW w:w="5310" w:type="dxa"/>
                </w:tcPr>
                <w:p w14:paraId="65908FEE" w14:textId="77777777" w:rsidR="00BE52CE" w:rsidRPr="005B17D3" w:rsidRDefault="00BE52CE" w:rsidP="00EF3896">
                  <w:pPr>
                    <w:pStyle w:val="ListBullet"/>
                  </w:pPr>
                  <w:r w:rsidRPr="005B17D3">
                    <w:t>ES only allows the user to re-mail Incomplete Application letters (742-650/742-651/742-653/742-654) that were generated as a part of the current application cycle.</w:t>
                  </w:r>
                </w:p>
                <w:p w14:paraId="75EE8888" w14:textId="77777777" w:rsidR="00BE52CE" w:rsidRPr="005B17D3" w:rsidRDefault="00BE52CE" w:rsidP="00EF3896">
                  <w:pPr>
                    <w:pStyle w:val="ListBullet"/>
                  </w:pPr>
                  <w:r w:rsidRPr="005B17D3">
                    <w:t xml:space="preserve">ES will not display re-mail links under the </w:t>
                  </w:r>
                  <w:r w:rsidRPr="005B17D3">
                    <w:rPr>
                      <w:b/>
                    </w:rPr>
                    <w:t>Previously Mailed</w:t>
                  </w:r>
                  <w:r w:rsidRPr="005B17D3">
                    <w:t xml:space="preserve"> tab for letters that were generated prior to the application being set to </w:t>
                  </w:r>
                  <w:r w:rsidRPr="005B17D3">
                    <w:rPr>
                      <w:i/>
                    </w:rPr>
                    <w:t>Cancelled/Declined</w:t>
                  </w:r>
                  <w:r w:rsidRPr="005B17D3">
                    <w:t xml:space="preserve"> or </w:t>
                  </w:r>
                  <w:r w:rsidRPr="005B17D3">
                    <w:rPr>
                      <w:i/>
                    </w:rPr>
                    <w:t>Closed</w:t>
                  </w:r>
                  <w:r w:rsidRPr="005B17D3">
                    <w:t xml:space="preserve"> status.</w:t>
                  </w:r>
                </w:p>
                <w:p w14:paraId="5AF8B8E6" w14:textId="77777777" w:rsidR="00BE52CE" w:rsidRPr="005B17D3" w:rsidRDefault="00BE52CE" w:rsidP="00EF3896">
                  <w:pPr>
                    <w:pStyle w:val="ListBullet"/>
                  </w:pPr>
                  <w:r w:rsidRPr="005B17D3">
                    <w:t>ES will not show re-mail links for letters that were generated prior to the application being closed or cancelled/declined.</w:t>
                  </w:r>
                </w:p>
                <w:p w14:paraId="12DA3430" w14:textId="77777777" w:rsidR="00BE52CE" w:rsidRPr="005B17D3" w:rsidRDefault="00BE52CE" w:rsidP="00EF3896">
                  <w:pPr>
                    <w:pStyle w:val="ListBullet"/>
                  </w:pPr>
                  <w:r w:rsidRPr="005B17D3">
                    <w:t xml:space="preserve">The </w:t>
                  </w:r>
                  <w:r w:rsidRPr="005B17D3">
                    <w:rPr>
                      <w:b/>
                    </w:rPr>
                    <w:t>Previously Mailed</w:t>
                  </w:r>
                  <w:r w:rsidRPr="005B17D3">
                    <w:t xml:space="preserve"> tab will show all the letters that were mailed for that Veteran</w:t>
                  </w:r>
                </w:p>
              </w:tc>
            </w:tr>
            <w:tr w:rsidR="00BE52CE" w:rsidRPr="005B17D3" w14:paraId="08E6160A" w14:textId="77777777" w:rsidTr="003875C7">
              <w:trPr>
                <w:trHeight w:val="1340"/>
                <w:tblHeader/>
              </w:trPr>
              <w:tc>
                <w:tcPr>
                  <w:tcW w:w="2400" w:type="dxa"/>
                </w:tcPr>
                <w:p w14:paraId="16A52E6F" w14:textId="77777777" w:rsidR="00BE52CE" w:rsidRPr="005B17D3" w:rsidRDefault="00BE52CE" w:rsidP="00EF3896">
                  <w:pPr>
                    <w:pStyle w:val="BodyTextBullet2"/>
                  </w:pPr>
                  <w:r w:rsidRPr="005B17D3">
                    <w:t>The address is updated and/or Returned/Rejected Letters from the previous application cycle</w:t>
                  </w:r>
                </w:p>
                <w:p w14:paraId="59F30FC5" w14:textId="77777777" w:rsidR="00BE52CE" w:rsidRPr="005B17D3" w:rsidRDefault="00BE52CE" w:rsidP="00EF3896"/>
              </w:tc>
              <w:tc>
                <w:tcPr>
                  <w:tcW w:w="5310" w:type="dxa"/>
                </w:tcPr>
                <w:p w14:paraId="5CB0E24A" w14:textId="77777777" w:rsidR="00BE52CE" w:rsidRPr="005B17D3" w:rsidRDefault="00BE52CE" w:rsidP="00EF3896">
                  <w:pPr>
                    <w:pStyle w:val="BodyTextBullet2"/>
                  </w:pPr>
                  <w:r w:rsidRPr="005B17D3">
                    <w:t>ES will NOT trigger a new Initial Incomplete Application Letter (742-650/742-651) for a letter generated prior to the new application with a status of: (“Returned by Post Office”, “Reject at HEC”, or “Rejected Address by Print Vendor”).</w:t>
                  </w:r>
                </w:p>
              </w:tc>
            </w:tr>
          </w:tbl>
          <w:p w14:paraId="7DE83959" w14:textId="77777777" w:rsidR="00BE52CE" w:rsidRPr="005B17D3" w:rsidRDefault="00BE52CE" w:rsidP="00EF3896">
            <w:pPr>
              <w:pStyle w:val="ListBullet"/>
              <w:numPr>
                <w:ilvl w:val="0"/>
                <w:numId w:val="0"/>
              </w:numPr>
            </w:pPr>
          </w:p>
        </w:tc>
      </w:tr>
      <w:tr w:rsidR="00BE52CE" w:rsidRPr="005B17D3" w14:paraId="01433527" w14:textId="77777777" w:rsidTr="007E4A40">
        <w:trPr>
          <w:trHeight w:val="1340"/>
        </w:trPr>
        <w:tc>
          <w:tcPr>
            <w:tcW w:w="2425" w:type="dxa"/>
          </w:tcPr>
          <w:p w14:paraId="2F8A47D5" w14:textId="77777777" w:rsidR="00BE52CE" w:rsidRPr="005B17D3" w:rsidRDefault="00BE52CE" w:rsidP="00EF3896">
            <w:pPr>
              <w:pStyle w:val="BodyTextBullet2"/>
            </w:pPr>
            <w:r w:rsidRPr="005B17D3">
              <w:t>Viewing Prior Enrollment After New Application (Manage Eligibility and Enrollment)</w:t>
            </w:r>
          </w:p>
        </w:tc>
        <w:tc>
          <w:tcPr>
            <w:tcW w:w="7920" w:type="dxa"/>
          </w:tcPr>
          <w:p w14:paraId="66F28773" w14:textId="77777777" w:rsidR="00BE52CE" w:rsidRPr="005B17D3" w:rsidRDefault="00BE52CE" w:rsidP="00EF3896">
            <w:pPr>
              <w:pStyle w:val="BodyTextBullet2"/>
            </w:pPr>
            <w:r w:rsidRPr="005B17D3">
              <w:t xml:space="preserve">ES displays previous </w:t>
            </w:r>
            <w:r w:rsidRPr="005B17D3">
              <w:rPr>
                <w:i/>
              </w:rPr>
              <w:t>Verified</w:t>
            </w:r>
            <w:r w:rsidRPr="005B17D3">
              <w:t xml:space="preserve"> statuses in the Initial Enrollment and Most Recent Enrollment sections after a new application is submitted.</w:t>
            </w:r>
          </w:p>
        </w:tc>
      </w:tr>
      <w:tr w:rsidR="00BE52CE" w:rsidRPr="005B17D3" w14:paraId="3D6AA8E4" w14:textId="77777777" w:rsidTr="007E4A40">
        <w:trPr>
          <w:trHeight w:val="1340"/>
        </w:trPr>
        <w:tc>
          <w:tcPr>
            <w:tcW w:w="2425" w:type="dxa"/>
          </w:tcPr>
          <w:p w14:paraId="0A5ABBA3" w14:textId="77777777" w:rsidR="00BE52CE" w:rsidRPr="005B17D3" w:rsidRDefault="00BE52CE" w:rsidP="00EF3896">
            <w:pPr>
              <w:pStyle w:val="BodyTextBullet2"/>
            </w:pPr>
            <w:r w:rsidRPr="005B17D3">
              <w:t>Check Exclusion Conditions After New Application (Check Exclusions for Pending 365-Day Process)</w:t>
            </w:r>
          </w:p>
          <w:p w14:paraId="55DD24F8" w14:textId="77777777" w:rsidR="00BE52CE" w:rsidRPr="005B17D3" w:rsidRDefault="00BE52CE" w:rsidP="00EF3896">
            <w:pPr>
              <w:pStyle w:val="ScreenField"/>
            </w:pPr>
          </w:p>
        </w:tc>
        <w:tc>
          <w:tcPr>
            <w:tcW w:w="7920" w:type="dxa"/>
          </w:tcPr>
          <w:p w14:paraId="1FE031BF" w14:textId="77777777" w:rsidR="00BE52CE" w:rsidRPr="005B17D3" w:rsidRDefault="00BE52CE" w:rsidP="00EF3896">
            <w:pPr>
              <w:pStyle w:val="BodyTextBullet2"/>
            </w:pPr>
            <w:r w:rsidRPr="005B17D3">
              <w:t xml:space="preserve">If the applicants </w:t>
            </w:r>
            <w:r w:rsidRPr="005B17D3">
              <w:rPr>
                <w:b/>
              </w:rPr>
              <w:t>Enrollment Status</w:t>
            </w:r>
            <w:r w:rsidRPr="005B17D3">
              <w:t xml:space="preserve"> is </w:t>
            </w:r>
            <w:r w:rsidRPr="005B17D3">
              <w:rPr>
                <w:i/>
              </w:rPr>
              <w:t>Pending; Purple Heart Unconfirmed</w:t>
            </w:r>
            <w:r w:rsidRPr="005B17D3">
              <w:t xml:space="preserve"> </w:t>
            </w:r>
          </w:p>
          <w:p w14:paraId="76E140E7" w14:textId="77777777" w:rsidR="00BE52CE" w:rsidRPr="005B17D3" w:rsidRDefault="00BE52CE" w:rsidP="00EF3896">
            <w:pPr>
              <w:pStyle w:val="BodyTextBullet2"/>
            </w:pPr>
          </w:p>
          <w:p w14:paraId="3A83D9ED" w14:textId="77777777" w:rsidR="00BE52CE" w:rsidRPr="005B17D3" w:rsidRDefault="00BE52CE" w:rsidP="00EF3896">
            <w:pPr>
              <w:pStyle w:val="BodyTextBullet2"/>
            </w:pPr>
            <w:r w:rsidRPr="005B17D3">
              <w:t xml:space="preserve">AND the applicant has a prior valid period of enrollment, </w:t>
            </w:r>
          </w:p>
          <w:p w14:paraId="6F4C2440" w14:textId="77777777" w:rsidR="00BE52CE" w:rsidRPr="005B17D3" w:rsidRDefault="00BE52CE" w:rsidP="00EF3896">
            <w:pPr>
              <w:pStyle w:val="BodyTextBullet2"/>
            </w:pPr>
          </w:p>
          <w:p w14:paraId="57178C35" w14:textId="77777777" w:rsidR="00BE52CE" w:rsidRPr="005B17D3" w:rsidRDefault="00BE52CE" w:rsidP="00EF3896">
            <w:pPr>
              <w:pStyle w:val="BodyTextBullet2"/>
            </w:pPr>
            <w:r w:rsidRPr="005B17D3">
              <w:t>ES will not exclude applications from the Pending 365-day letter process due to a verified period of enrollment prior to the application being 'cancelled/declined' or closed.</w:t>
            </w:r>
          </w:p>
        </w:tc>
      </w:tr>
    </w:tbl>
    <w:p w14:paraId="3FDE1249" w14:textId="77777777" w:rsidR="00BE52CE" w:rsidRPr="005B17D3" w:rsidRDefault="00BE52CE" w:rsidP="00EF3896">
      <w:pPr>
        <w:pStyle w:val="ScreenField"/>
      </w:pPr>
    </w:p>
    <w:p w14:paraId="45706418" w14:textId="77777777" w:rsidR="00BE52CE" w:rsidRPr="005B17D3" w:rsidRDefault="00BE52CE" w:rsidP="00EF3896">
      <w:pPr>
        <w:pStyle w:val="BodyTextBullet2"/>
      </w:pPr>
      <w:r w:rsidRPr="005B17D3">
        <w:t xml:space="preserve">Example: </w:t>
      </w:r>
    </w:p>
    <w:tbl>
      <w:tblPr>
        <w:tblStyle w:val="TableGrid"/>
        <w:tblW w:w="4772" w:type="pct"/>
        <w:tblInd w:w="355" w:type="dxa"/>
        <w:tblLook w:val="04A0" w:firstRow="1" w:lastRow="0" w:firstColumn="1" w:lastColumn="0" w:noHBand="0" w:noVBand="1"/>
        <w:tblDescription w:val="Example Enrollment status"/>
      </w:tblPr>
      <w:tblGrid>
        <w:gridCol w:w="1190"/>
        <w:gridCol w:w="2801"/>
        <w:gridCol w:w="4933"/>
      </w:tblGrid>
      <w:tr w:rsidR="00BE52CE" w:rsidRPr="005B17D3" w14:paraId="4C6ADD72" w14:textId="77777777" w:rsidTr="007E4A40">
        <w:trPr>
          <w:tblHeader/>
        </w:trPr>
        <w:tc>
          <w:tcPr>
            <w:tcW w:w="1112" w:type="dxa"/>
            <w:shd w:val="clear" w:color="auto" w:fill="D9E2F3" w:themeFill="accent1" w:themeFillTint="33"/>
          </w:tcPr>
          <w:p w14:paraId="03BCC3F0" w14:textId="77777777" w:rsidR="00BE52CE" w:rsidRPr="005B17D3" w:rsidRDefault="00BE52CE" w:rsidP="00EF3896">
            <w:pPr>
              <w:jc w:val="center"/>
              <w:rPr>
                <w:b/>
              </w:rPr>
            </w:pPr>
            <w:r w:rsidRPr="005B17D3">
              <w:rPr>
                <w:b/>
              </w:rPr>
              <w:t>Date</w:t>
            </w:r>
          </w:p>
        </w:tc>
        <w:tc>
          <w:tcPr>
            <w:tcW w:w="2814" w:type="dxa"/>
            <w:shd w:val="clear" w:color="auto" w:fill="D9E2F3" w:themeFill="accent1" w:themeFillTint="33"/>
          </w:tcPr>
          <w:p w14:paraId="7BB59225" w14:textId="77777777" w:rsidR="00BE52CE" w:rsidRPr="005B17D3" w:rsidRDefault="00BE52CE" w:rsidP="00EF3896">
            <w:pPr>
              <w:jc w:val="center"/>
              <w:rPr>
                <w:b/>
              </w:rPr>
            </w:pPr>
            <w:r w:rsidRPr="005B17D3">
              <w:rPr>
                <w:b/>
              </w:rPr>
              <w:t>Action</w:t>
            </w:r>
          </w:p>
        </w:tc>
        <w:tc>
          <w:tcPr>
            <w:tcW w:w="4997" w:type="dxa"/>
            <w:shd w:val="clear" w:color="auto" w:fill="D9E2F3" w:themeFill="accent1" w:themeFillTint="33"/>
          </w:tcPr>
          <w:p w14:paraId="7FB48BF9" w14:textId="77777777" w:rsidR="00BE52CE" w:rsidRPr="005B17D3" w:rsidRDefault="00BE52CE" w:rsidP="00EF3896">
            <w:pPr>
              <w:jc w:val="center"/>
              <w:rPr>
                <w:b/>
              </w:rPr>
            </w:pPr>
            <w:r w:rsidRPr="005B17D3">
              <w:rPr>
                <w:b/>
              </w:rPr>
              <w:t>Explanation</w:t>
            </w:r>
          </w:p>
        </w:tc>
      </w:tr>
      <w:tr w:rsidR="00BE52CE" w:rsidRPr="005B17D3" w14:paraId="659BF2C4" w14:textId="77777777" w:rsidTr="003875C7">
        <w:tc>
          <w:tcPr>
            <w:tcW w:w="1112" w:type="dxa"/>
          </w:tcPr>
          <w:p w14:paraId="3ABE4059" w14:textId="77777777" w:rsidR="00BE52CE" w:rsidRPr="005B17D3" w:rsidRDefault="00BE52CE" w:rsidP="00EF3896">
            <w:pPr>
              <w:pStyle w:val="BodyTextBullet2"/>
            </w:pPr>
            <w:r w:rsidRPr="005B17D3">
              <w:t>1/1/2017</w:t>
            </w:r>
          </w:p>
        </w:tc>
        <w:tc>
          <w:tcPr>
            <w:tcW w:w="2814" w:type="dxa"/>
          </w:tcPr>
          <w:p w14:paraId="2FB75952" w14:textId="77777777" w:rsidR="00BE52CE" w:rsidRPr="005B17D3" w:rsidRDefault="00BE52CE" w:rsidP="00EF3896">
            <w:pPr>
              <w:pStyle w:val="BodyTextBullet2"/>
            </w:pPr>
            <w:r w:rsidRPr="005B17D3">
              <w:t>Verified Enrollment</w:t>
            </w:r>
          </w:p>
        </w:tc>
        <w:tc>
          <w:tcPr>
            <w:tcW w:w="4997" w:type="dxa"/>
          </w:tcPr>
          <w:p w14:paraId="27EA611A" w14:textId="77777777" w:rsidR="00BE52CE" w:rsidRPr="005B17D3" w:rsidRDefault="00BE52CE" w:rsidP="00EF3896">
            <w:pPr>
              <w:pStyle w:val="BodyTextBullet2"/>
            </w:pPr>
            <w:r w:rsidRPr="005B17D3">
              <w:t>Verified</w:t>
            </w:r>
          </w:p>
        </w:tc>
      </w:tr>
      <w:tr w:rsidR="00BE52CE" w:rsidRPr="005B17D3" w14:paraId="1303CD70" w14:textId="77777777" w:rsidTr="003875C7">
        <w:tc>
          <w:tcPr>
            <w:tcW w:w="1112" w:type="dxa"/>
          </w:tcPr>
          <w:p w14:paraId="2ABD3E9E" w14:textId="77777777" w:rsidR="00BE52CE" w:rsidRPr="005B17D3" w:rsidRDefault="00BE52CE" w:rsidP="00EF3896">
            <w:pPr>
              <w:pStyle w:val="BodyTextBullet2"/>
            </w:pPr>
            <w:r w:rsidRPr="005B17D3">
              <w:t>2/14/2017</w:t>
            </w:r>
          </w:p>
        </w:tc>
        <w:tc>
          <w:tcPr>
            <w:tcW w:w="2814" w:type="dxa"/>
          </w:tcPr>
          <w:p w14:paraId="3917FF14" w14:textId="77777777" w:rsidR="00BE52CE" w:rsidRPr="005B17D3" w:rsidRDefault="00BE52CE" w:rsidP="00EF3896">
            <w:pPr>
              <w:pStyle w:val="BodyTextBullet2"/>
            </w:pPr>
            <w:r w:rsidRPr="005B17D3">
              <w:t>Cancelled/Declined</w:t>
            </w:r>
          </w:p>
        </w:tc>
        <w:tc>
          <w:tcPr>
            <w:tcW w:w="4997" w:type="dxa"/>
          </w:tcPr>
          <w:p w14:paraId="68A16746" w14:textId="77777777" w:rsidR="00BE52CE" w:rsidRPr="005B17D3" w:rsidRDefault="00BE52CE" w:rsidP="00EF3896">
            <w:pPr>
              <w:pStyle w:val="BodyTextBullet2"/>
            </w:pPr>
            <w:r w:rsidRPr="005B17D3">
              <w:t>User cancels or declines the status</w:t>
            </w:r>
          </w:p>
        </w:tc>
      </w:tr>
      <w:tr w:rsidR="00BE52CE" w:rsidRPr="005B17D3" w14:paraId="684D0602" w14:textId="77777777" w:rsidTr="003875C7">
        <w:tc>
          <w:tcPr>
            <w:tcW w:w="1112" w:type="dxa"/>
          </w:tcPr>
          <w:p w14:paraId="13ECEF79" w14:textId="77777777" w:rsidR="00BE52CE" w:rsidRPr="005B17D3" w:rsidRDefault="00BE52CE" w:rsidP="00EF3896">
            <w:pPr>
              <w:pStyle w:val="BodyTextBullet2"/>
            </w:pPr>
            <w:r w:rsidRPr="005B17D3">
              <w:t>4/15/2017</w:t>
            </w:r>
          </w:p>
        </w:tc>
        <w:tc>
          <w:tcPr>
            <w:tcW w:w="2814" w:type="dxa"/>
          </w:tcPr>
          <w:p w14:paraId="03ABA7C3" w14:textId="77777777" w:rsidR="00BE52CE" w:rsidRPr="005B17D3" w:rsidRDefault="00BE52CE" w:rsidP="00EF3896">
            <w:pPr>
              <w:pStyle w:val="BodyTextBullet2"/>
            </w:pPr>
            <w:r w:rsidRPr="005B17D3">
              <w:t>New Application Processed</w:t>
            </w:r>
          </w:p>
        </w:tc>
        <w:tc>
          <w:tcPr>
            <w:tcW w:w="4997" w:type="dxa"/>
          </w:tcPr>
          <w:p w14:paraId="6B4F9D28" w14:textId="77777777" w:rsidR="00BE52CE" w:rsidRPr="005B17D3" w:rsidRDefault="00BE52CE" w:rsidP="00EF3896">
            <w:pPr>
              <w:pStyle w:val="BodyTextBullet2"/>
            </w:pPr>
            <w:r w:rsidRPr="005B17D3">
              <w:t xml:space="preserve">This application does not meet the exclusion conditions as there is no “Verified” period of enrollment </w:t>
            </w:r>
            <w:r w:rsidRPr="005B17D3">
              <w:rPr>
                <w:u w:val="single"/>
              </w:rPr>
              <w:t>after</w:t>
            </w:r>
            <w:r w:rsidRPr="005B17D3">
              <w:t xml:space="preserve"> the new application was processed</w:t>
            </w:r>
          </w:p>
        </w:tc>
      </w:tr>
      <w:tr w:rsidR="00BE52CE" w:rsidRPr="005B17D3" w14:paraId="2266A970" w14:textId="77777777" w:rsidTr="003875C7">
        <w:tc>
          <w:tcPr>
            <w:tcW w:w="1112" w:type="dxa"/>
          </w:tcPr>
          <w:p w14:paraId="6DEC6BF1" w14:textId="77777777" w:rsidR="00BE52CE" w:rsidRPr="005B17D3" w:rsidRDefault="00BE52CE" w:rsidP="00EF3896">
            <w:pPr>
              <w:pStyle w:val="BodyTextBullet2"/>
            </w:pPr>
            <w:r w:rsidRPr="005B17D3">
              <w:t>5/1/2017</w:t>
            </w:r>
          </w:p>
        </w:tc>
        <w:tc>
          <w:tcPr>
            <w:tcW w:w="2814" w:type="dxa"/>
          </w:tcPr>
          <w:p w14:paraId="21F5E800" w14:textId="77777777" w:rsidR="00BE52CE" w:rsidRPr="005B17D3" w:rsidRDefault="00BE52CE" w:rsidP="00EF3896">
            <w:pPr>
              <w:pStyle w:val="BodyTextBullet2"/>
            </w:pPr>
            <w:r w:rsidRPr="005B17D3">
              <w:t>Pending; Purple Heart Unconfirmed</w:t>
            </w:r>
          </w:p>
        </w:tc>
        <w:tc>
          <w:tcPr>
            <w:tcW w:w="4997" w:type="dxa"/>
          </w:tcPr>
          <w:p w14:paraId="71D20DC1" w14:textId="77777777" w:rsidR="00BE52CE" w:rsidRPr="005B17D3" w:rsidRDefault="00BE52CE" w:rsidP="00EF3896">
            <w:pPr>
              <w:pStyle w:val="BodyTextBullet2"/>
            </w:pPr>
            <w:r w:rsidRPr="005B17D3">
              <w:t xml:space="preserve">This application does not meet the exclusion conditions as there is no “Verified” period of enrollment </w:t>
            </w:r>
            <w:r w:rsidRPr="005B17D3">
              <w:rPr>
                <w:u w:val="single"/>
              </w:rPr>
              <w:t>after</w:t>
            </w:r>
            <w:r w:rsidRPr="005B17D3">
              <w:t xml:space="preserve"> the new application was processed </w:t>
            </w:r>
          </w:p>
        </w:tc>
      </w:tr>
    </w:tbl>
    <w:p w14:paraId="577EFF22" w14:textId="77777777" w:rsidR="00BE52CE" w:rsidRPr="005B17D3" w:rsidRDefault="00BE52CE" w:rsidP="00EF3896"/>
    <w:p w14:paraId="3E0EA633" w14:textId="77777777" w:rsidR="00BE52CE" w:rsidRPr="005B17D3" w:rsidRDefault="00BE52CE" w:rsidP="00EF3896">
      <w:pPr>
        <w:pStyle w:val="BodyTextBullet2"/>
      </w:pPr>
      <w:r w:rsidRPr="005B17D3">
        <w:t xml:space="preserve">ES excludes applications from the Pending 365-day letter process only if the verified period of enrollment began </w:t>
      </w:r>
      <w:r w:rsidRPr="005B17D3">
        <w:rPr>
          <w:u w:val="single"/>
        </w:rPr>
        <w:t>after</w:t>
      </w:r>
      <w:r w:rsidRPr="005B17D3">
        <w:t xml:space="preserve"> the Veteran submitted a new application. (Verified periods from previous application cycles should not be considered.)</w:t>
      </w:r>
    </w:p>
    <w:p w14:paraId="530ACD1D" w14:textId="77777777" w:rsidR="00BE52CE" w:rsidRPr="005B17D3" w:rsidRDefault="00BE52CE" w:rsidP="00EF3896">
      <w:pPr>
        <w:pStyle w:val="BodyTextBullet2"/>
        <w:rPr>
          <w:color w:val="C00000"/>
        </w:rPr>
      </w:pPr>
      <w:r w:rsidRPr="005B17D3">
        <w:rPr>
          <w:rFonts w:eastAsia="Arial Unicode MS"/>
        </w:rPr>
        <w:t xml:space="preserve">When the applicants </w:t>
      </w:r>
      <w:r w:rsidRPr="005B17D3">
        <w:rPr>
          <w:rFonts w:eastAsia="Arial Unicode MS"/>
          <w:b/>
        </w:rPr>
        <w:t>Enrollment Status</w:t>
      </w:r>
      <w:r w:rsidRPr="005B17D3">
        <w:rPr>
          <w:rFonts w:eastAsia="Arial Unicode MS"/>
        </w:rPr>
        <w:t xml:space="preserve"> is </w:t>
      </w:r>
      <w:r w:rsidRPr="005B17D3">
        <w:rPr>
          <w:rFonts w:eastAsia="Arial Unicode MS"/>
          <w:i/>
        </w:rPr>
        <w:t>Pending; Means Test Required</w:t>
      </w:r>
      <w:r w:rsidRPr="005B17D3">
        <w:rPr>
          <w:rFonts w:eastAsia="Arial Unicode MS"/>
        </w:rPr>
        <w:t xml:space="preserve"> AND the applicant has a prior valid period of enrollment,</w:t>
      </w:r>
      <w:r w:rsidRPr="005B17D3">
        <w:t xml:space="preserve"> ES will not exclude applications from the Pending 365-day letter process due to a verified period of enrollment </w:t>
      </w:r>
      <w:r w:rsidRPr="005B17D3">
        <w:rPr>
          <w:u w:val="single"/>
        </w:rPr>
        <w:t>prior</w:t>
      </w:r>
      <w:r w:rsidRPr="005B17D3">
        <w:t xml:space="preserve"> to the application being 'cancelled/declined' or closed. </w:t>
      </w:r>
      <w:r w:rsidRPr="005B17D3">
        <w:rPr>
          <w:color w:val="C00000"/>
        </w:rPr>
        <w:t>The means test must be less than 365 days to be valid. It would only be changed if new info was added or through IVM.</w:t>
      </w:r>
    </w:p>
    <w:p w14:paraId="606BC286" w14:textId="77777777" w:rsidR="00BE52CE" w:rsidRPr="005B17D3" w:rsidRDefault="00BE52CE" w:rsidP="00EF3896">
      <w:pPr>
        <w:pStyle w:val="BodyTextBullet2"/>
      </w:pPr>
    </w:p>
    <w:p w14:paraId="21128B96" w14:textId="77777777" w:rsidR="00BE52CE" w:rsidRPr="005B17D3" w:rsidRDefault="00BE52CE" w:rsidP="00EF3896">
      <w:pPr>
        <w:pStyle w:val="BodyTextBullet2"/>
      </w:pPr>
      <w:r w:rsidRPr="005B17D3">
        <w:t xml:space="preserve">Example: </w:t>
      </w:r>
    </w:p>
    <w:tbl>
      <w:tblPr>
        <w:tblStyle w:val="TableGrid"/>
        <w:tblW w:w="4772" w:type="pct"/>
        <w:tblInd w:w="355" w:type="dxa"/>
        <w:tblLook w:val="04A0" w:firstRow="1" w:lastRow="0" w:firstColumn="1" w:lastColumn="0" w:noHBand="0" w:noVBand="1"/>
        <w:tblDescription w:val="Example enrollment status"/>
      </w:tblPr>
      <w:tblGrid>
        <w:gridCol w:w="1190"/>
        <w:gridCol w:w="2801"/>
        <w:gridCol w:w="4933"/>
      </w:tblGrid>
      <w:tr w:rsidR="00BE52CE" w:rsidRPr="005B17D3" w14:paraId="7192DEF8" w14:textId="77777777" w:rsidTr="007E4A40">
        <w:trPr>
          <w:tblHeader/>
        </w:trPr>
        <w:tc>
          <w:tcPr>
            <w:tcW w:w="1112" w:type="dxa"/>
            <w:shd w:val="clear" w:color="auto" w:fill="D9E2F3" w:themeFill="accent1" w:themeFillTint="33"/>
          </w:tcPr>
          <w:p w14:paraId="5F81CB76" w14:textId="77777777" w:rsidR="00BE52CE" w:rsidRPr="005B17D3" w:rsidRDefault="00BE52CE" w:rsidP="00EF3896">
            <w:pPr>
              <w:jc w:val="center"/>
              <w:rPr>
                <w:b/>
              </w:rPr>
            </w:pPr>
            <w:r w:rsidRPr="005B17D3">
              <w:rPr>
                <w:b/>
              </w:rPr>
              <w:t>Date</w:t>
            </w:r>
          </w:p>
        </w:tc>
        <w:tc>
          <w:tcPr>
            <w:tcW w:w="2814" w:type="dxa"/>
            <w:shd w:val="clear" w:color="auto" w:fill="D9E2F3" w:themeFill="accent1" w:themeFillTint="33"/>
          </w:tcPr>
          <w:p w14:paraId="11676322" w14:textId="77777777" w:rsidR="00BE52CE" w:rsidRPr="005B17D3" w:rsidRDefault="00BE52CE" w:rsidP="00EF3896">
            <w:pPr>
              <w:jc w:val="center"/>
              <w:rPr>
                <w:b/>
              </w:rPr>
            </w:pPr>
            <w:r w:rsidRPr="005B17D3">
              <w:rPr>
                <w:b/>
              </w:rPr>
              <w:t>Action</w:t>
            </w:r>
          </w:p>
        </w:tc>
        <w:tc>
          <w:tcPr>
            <w:tcW w:w="4997" w:type="dxa"/>
            <w:shd w:val="clear" w:color="auto" w:fill="D9E2F3" w:themeFill="accent1" w:themeFillTint="33"/>
          </w:tcPr>
          <w:p w14:paraId="4652CD18" w14:textId="77777777" w:rsidR="00BE52CE" w:rsidRPr="005B17D3" w:rsidRDefault="00BE52CE" w:rsidP="00EF3896">
            <w:pPr>
              <w:jc w:val="center"/>
              <w:rPr>
                <w:b/>
              </w:rPr>
            </w:pPr>
            <w:r w:rsidRPr="005B17D3">
              <w:rPr>
                <w:b/>
              </w:rPr>
              <w:t>Explanation</w:t>
            </w:r>
          </w:p>
        </w:tc>
      </w:tr>
      <w:tr w:rsidR="00BE52CE" w:rsidRPr="005B17D3" w14:paraId="1A6CA53D" w14:textId="77777777" w:rsidTr="003875C7">
        <w:tc>
          <w:tcPr>
            <w:tcW w:w="1112" w:type="dxa"/>
          </w:tcPr>
          <w:p w14:paraId="2A80B459" w14:textId="77777777" w:rsidR="00BE52CE" w:rsidRPr="005B17D3" w:rsidRDefault="00BE52CE" w:rsidP="00EF3896">
            <w:pPr>
              <w:pStyle w:val="BodyTextBullet2"/>
            </w:pPr>
            <w:r w:rsidRPr="005B17D3">
              <w:t>1/1/2017</w:t>
            </w:r>
          </w:p>
        </w:tc>
        <w:tc>
          <w:tcPr>
            <w:tcW w:w="2814" w:type="dxa"/>
          </w:tcPr>
          <w:p w14:paraId="269395AC" w14:textId="77777777" w:rsidR="00BE52CE" w:rsidRPr="005B17D3" w:rsidRDefault="00BE52CE" w:rsidP="00EF3896">
            <w:pPr>
              <w:pStyle w:val="BodyTextBullet2"/>
            </w:pPr>
            <w:r w:rsidRPr="005B17D3">
              <w:t>Verified Enrollment</w:t>
            </w:r>
          </w:p>
        </w:tc>
        <w:tc>
          <w:tcPr>
            <w:tcW w:w="4997" w:type="dxa"/>
          </w:tcPr>
          <w:p w14:paraId="06E1AB13" w14:textId="77777777" w:rsidR="00BE52CE" w:rsidRPr="005B17D3" w:rsidRDefault="00BE52CE" w:rsidP="00EF3896">
            <w:pPr>
              <w:pStyle w:val="BodyTextBullet2"/>
            </w:pPr>
            <w:r w:rsidRPr="005B17D3">
              <w:t>Verified</w:t>
            </w:r>
          </w:p>
        </w:tc>
      </w:tr>
      <w:tr w:rsidR="00BE52CE" w:rsidRPr="005B17D3" w14:paraId="011B43A3" w14:textId="77777777" w:rsidTr="003875C7">
        <w:tc>
          <w:tcPr>
            <w:tcW w:w="1112" w:type="dxa"/>
          </w:tcPr>
          <w:p w14:paraId="550BC484" w14:textId="77777777" w:rsidR="00BE52CE" w:rsidRPr="005B17D3" w:rsidRDefault="00BE52CE" w:rsidP="00EF3896">
            <w:pPr>
              <w:pStyle w:val="BodyTextBullet2"/>
            </w:pPr>
            <w:r w:rsidRPr="005B17D3">
              <w:t>2/14/2017</w:t>
            </w:r>
          </w:p>
        </w:tc>
        <w:tc>
          <w:tcPr>
            <w:tcW w:w="2814" w:type="dxa"/>
          </w:tcPr>
          <w:p w14:paraId="3F7ECE00" w14:textId="77777777" w:rsidR="00BE52CE" w:rsidRPr="005B17D3" w:rsidRDefault="00BE52CE" w:rsidP="00EF3896">
            <w:pPr>
              <w:pStyle w:val="BodyTextBullet2"/>
            </w:pPr>
            <w:r w:rsidRPr="005B17D3">
              <w:t>Cancelled/Declined</w:t>
            </w:r>
          </w:p>
        </w:tc>
        <w:tc>
          <w:tcPr>
            <w:tcW w:w="4997" w:type="dxa"/>
          </w:tcPr>
          <w:p w14:paraId="7EB1ABDD" w14:textId="77777777" w:rsidR="00BE52CE" w:rsidRPr="005B17D3" w:rsidRDefault="00BE52CE" w:rsidP="00EF3896">
            <w:pPr>
              <w:pStyle w:val="BodyTextBullet2"/>
            </w:pPr>
            <w:r w:rsidRPr="005B17D3">
              <w:t>User cancels or declines the status</w:t>
            </w:r>
          </w:p>
        </w:tc>
      </w:tr>
      <w:tr w:rsidR="00BE52CE" w:rsidRPr="005B17D3" w14:paraId="47F95578" w14:textId="77777777" w:rsidTr="003875C7">
        <w:tc>
          <w:tcPr>
            <w:tcW w:w="1112" w:type="dxa"/>
          </w:tcPr>
          <w:p w14:paraId="0DFE6B8E" w14:textId="77777777" w:rsidR="00BE52CE" w:rsidRPr="005B17D3" w:rsidRDefault="00BE52CE" w:rsidP="00EF3896">
            <w:pPr>
              <w:pStyle w:val="BodyTextBullet2"/>
            </w:pPr>
            <w:r w:rsidRPr="005B17D3">
              <w:t>4/15/2017</w:t>
            </w:r>
          </w:p>
        </w:tc>
        <w:tc>
          <w:tcPr>
            <w:tcW w:w="2814" w:type="dxa"/>
          </w:tcPr>
          <w:p w14:paraId="7470E7EC" w14:textId="77777777" w:rsidR="00BE52CE" w:rsidRPr="005B17D3" w:rsidRDefault="00BE52CE" w:rsidP="00EF3896">
            <w:pPr>
              <w:pStyle w:val="BodyTextBullet2"/>
            </w:pPr>
            <w:r w:rsidRPr="005B17D3">
              <w:t>New Application Processed</w:t>
            </w:r>
          </w:p>
        </w:tc>
        <w:tc>
          <w:tcPr>
            <w:tcW w:w="4997" w:type="dxa"/>
          </w:tcPr>
          <w:p w14:paraId="2A7E3D10" w14:textId="77777777" w:rsidR="00BE52CE" w:rsidRPr="005B17D3" w:rsidRDefault="00BE52CE" w:rsidP="00EF3896">
            <w:pPr>
              <w:pStyle w:val="BodyTextBullet2"/>
            </w:pPr>
            <w:r w:rsidRPr="005B17D3">
              <w:t xml:space="preserve">This application does not meet the exclusion conditions as there is no “Verified” period of enrollment </w:t>
            </w:r>
            <w:r w:rsidRPr="005B17D3">
              <w:rPr>
                <w:u w:val="single"/>
              </w:rPr>
              <w:t>after</w:t>
            </w:r>
            <w:r w:rsidRPr="005B17D3">
              <w:t xml:space="preserve"> the new application was processed</w:t>
            </w:r>
          </w:p>
        </w:tc>
      </w:tr>
      <w:tr w:rsidR="00BE52CE" w:rsidRPr="005B17D3" w14:paraId="2B969194" w14:textId="77777777" w:rsidTr="003875C7">
        <w:tc>
          <w:tcPr>
            <w:tcW w:w="1112" w:type="dxa"/>
          </w:tcPr>
          <w:p w14:paraId="4350C173" w14:textId="77777777" w:rsidR="00BE52CE" w:rsidRPr="005B17D3" w:rsidRDefault="00BE52CE" w:rsidP="00EF3896">
            <w:pPr>
              <w:pStyle w:val="BodyTextBullet2"/>
            </w:pPr>
            <w:r w:rsidRPr="005B17D3">
              <w:t>5/1/2017</w:t>
            </w:r>
          </w:p>
        </w:tc>
        <w:tc>
          <w:tcPr>
            <w:tcW w:w="2814" w:type="dxa"/>
          </w:tcPr>
          <w:p w14:paraId="0C1A1EFD" w14:textId="77777777" w:rsidR="00BE52CE" w:rsidRPr="005B17D3" w:rsidRDefault="00BE52CE" w:rsidP="00EF3896">
            <w:pPr>
              <w:pStyle w:val="BodyTextBullet2"/>
            </w:pPr>
            <w:r w:rsidRPr="005B17D3">
              <w:t xml:space="preserve">Pending; </w:t>
            </w:r>
            <w:r w:rsidRPr="005B17D3">
              <w:rPr>
                <w:rFonts w:eastAsia="Arial Unicode MS"/>
              </w:rPr>
              <w:t>Means Test Required</w:t>
            </w:r>
          </w:p>
        </w:tc>
        <w:tc>
          <w:tcPr>
            <w:tcW w:w="4997" w:type="dxa"/>
          </w:tcPr>
          <w:p w14:paraId="61238AF4" w14:textId="77777777" w:rsidR="00BE52CE" w:rsidRPr="005B17D3" w:rsidRDefault="00BE52CE" w:rsidP="00EF3896">
            <w:pPr>
              <w:pStyle w:val="BodyTextBullet2"/>
            </w:pPr>
            <w:r w:rsidRPr="005B17D3">
              <w:t xml:space="preserve">This application does not meet the exclusion conditions as there is no “Verified” period of enrollment </w:t>
            </w:r>
            <w:r w:rsidRPr="005B17D3">
              <w:rPr>
                <w:u w:val="single"/>
              </w:rPr>
              <w:t>after</w:t>
            </w:r>
            <w:r w:rsidRPr="005B17D3">
              <w:t xml:space="preserve"> the new application was processed</w:t>
            </w:r>
          </w:p>
        </w:tc>
      </w:tr>
    </w:tbl>
    <w:p w14:paraId="20F69EBD" w14:textId="77777777" w:rsidR="002327E1" w:rsidRPr="005B17D3" w:rsidRDefault="00BE52CE" w:rsidP="00EF3896">
      <w:pPr>
        <w:pStyle w:val="BodyTextBullet2"/>
      </w:pPr>
      <w:r w:rsidRPr="005B17D3">
        <w:t xml:space="preserve">ES excludes applications from the Pending 365-day letter process only if the verified period of enrollment began </w:t>
      </w:r>
      <w:r w:rsidRPr="005B17D3">
        <w:rPr>
          <w:u w:val="single"/>
        </w:rPr>
        <w:t>after</w:t>
      </w:r>
      <w:r w:rsidRPr="005B17D3">
        <w:t xml:space="preserve"> the Veteran submitted a new application. (Verified periods from previous application cycles should not be considered).</w:t>
      </w:r>
    </w:p>
    <w:p w14:paraId="3638C904" w14:textId="39919464" w:rsidR="00BE52CE" w:rsidRPr="005B17D3" w:rsidRDefault="00BE52CE" w:rsidP="00EF3896">
      <w:pPr>
        <w:pStyle w:val="BodyTextBullet2"/>
      </w:pPr>
      <w:r w:rsidRPr="005B17D3">
        <w:fldChar w:fldCharType="begin"/>
      </w:r>
      <w:r w:rsidRPr="005B17D3">
        <w:instrText xml:space="preserve"> XE "Eligibility:Current Eligibility" </w:instrText>
      </w:r>
      <w:r w:rsidRPr="005B17D3">
        <w:fldChar w:fldCharType="end"/>
      </w:r>
    </w:p>
    <w:p w14:paraId="3B845FCB" w14:textId="77777777" w:rsidR="00BE52CE" w:rsidRPr="005B17D3" w:rsidRDefault="00BE52CE" w:rsidP="00EF3896">
      <w:pPr>
        <w:pStyle w:val="BodyText"/>
        <w:rPr>
          <w:szCs w:val="24"/>
        </w:rPr>
      </w:pPr>
      <w:r w:rsidRPr="005B17D3">
        <w:rPr>
          <w:szCs w:val="24"/>
        </w:rPr>
        <w:t>Eligibility</w:t>
      </w:r>
      <w:r w:rsidRPr="005B17D3">
        <w:rPr>
          <w:szCs w:val="24"/>
        </w:rPr>
        <w:fldChar w:fldCharType="begin"/>
      </w:r>
      <w:r w:rsidRPr="005B17D3">
        <w:rPr>
          <w:szCs w:val="24"/>
        </w:rPr>
        <w:instrText xml:space="preserve"> XE "</w:instrText>
      </w:r>
      <w:r w:rsidRPr="005B17D3">
        <w:rPr>
          <w:rStyle w:val="Emphasis"/>
          <w:bCs/>
        </w:rPr>
        <w:instrText>Eligibility</w:instrText>
      </w:r>
      <w:r w:rsidRPr="005B17D3">
        <w:rPr>
          <w:szCs w:val="24"/>
        </w:rPr>
        <w:instrText xml:space="preserve">" </w:instrText>
      </w:r>
      <w:r w:rsidRPr="005B17D3">
        <w:rPr>
          <w:szCs w:val="24"/>
        </w:rPr>
        <w:fldChar w:fldCharType="end"/>
      </w:r>
      <w:r w:rsidRPr="005B17D3">
        <w:rPr>
          <w:szCs w:val="24"/>
        </w:rPr>
        <w:t xml:space="preserve"> for VA Health Care is dependent upon a number of variables that influence the final determination of services for which the Veteran qualifies. These factors include: </w:t>
      </w:r>
    </w:p>
    <w:p w14:paraId="605BB135" w14:textId="7CAC35DC" w:rsidR="00BE52CE" w:rsidRPr="005B17D3" w:rsidRDefault="00BE52CE" w:rsidP="00EF3896">
      <w:pPr>
        <w:pStyle w:val="ListBullet"/>
      </w:pPr>
      <w:r w:rsidRPr="005B17D3">
        <w:t xml:space="preserve">Nature of the </w:t>
      </w:r>
      <w:r w:rsidR="006204FA" w:rsidRPr="005B17D3">
        <w:t>Veterans</w:t>
      </w:r>
      <w:r w:rsidRPr="005B17D3">
        <w:t xml:space="preserve"> discharge from military</w:t>
      </w:r>
      <w:r w:rsidRPr="005B17D3">
        <w:fldChar w:fldCharType="begin"/>
      </w:r>
      <w:r w:rsidRPr="005B17D3">
        <w:instrText xml:space="preserve"> XE "</w:instrText>
      </w:r>
      <w:r w:rsidRPr="005B17D3">
        <w:rPr>
          <w:iCs/>
        </w:rPr>
        <w:instrText>Military:</w:instrText>
      </w:r>
      <w:r w:rsidRPr="005B17D3">
        <w:instrText xml:space="preserve">service" </w:instrText>
      </w:r>
      <w:r w:rsidRPr="005B17D3">
        <w:fldChar w:fldCharType="end"/>
      </w:r>
      <w:r w:rsidRPr="005B17D3">
        <w:t xml:space="preserve"> service </w:t>
      </w:r>
    </w:p>
    <w:p w14:paraId="38AA1C84" w14:textId="77777777" w:rsidR="00BE52CE" w:rsidRPr="005B17D3" w:rsidRDefault="00BE52CE" w:rsidP="00EF3896">
      <w:pPr>
        <w:pStyle w:val="ListBullet"/>
      </w:pPr>
      <w:r w:rsidRPr="005B17D3">
        <w:t xml:space="preserve">Length of service </w:t>
      </w:r>
    </w:p>
    <w:p w14:paraId="7114BAC2" w14:textId="2C580E77" w:rsidR="00BE52CE" w:rsidRPr="005B17D3" w:rsidRDefault="00BE52CE" w:rsidP="00EF3896">
      <w:pPr>
        <w:pStyle w:val="ListBullet"/>
      </w:pPr>
      <w:r w:rsidRPr="005B17D3">
        <w:t xml:space="preserve">VA community care adjudicated disabilities (commonly referred to as </w:t>
      </w:r>
      <w:r w:rsidR="00C0209E" w:rsidRPr="005B17D3">
        <w:t>Service Connected</w:t>
      </w:r>
      <w:r w:rsidRPr="005B17D3">
        <w:t xml:space="preserve"> disabilities) </w:t>
      </w:r>
    </w:p>
    <w:p w14:paraId="434D9744" w14:textId="77777777" w:rsidR="00BE52CE" w:rsidRPr="005B17D3" w:rsidRDefault="00BE52CE" w:rsidP="00EF3896">
      <w:pPr>
        <w:pStyle w:val="ListBullet"/>
      </w:pPr>
      <w:r w:rsidRPr="005B17D3">
        <w:t>Income</w:t>
      </w:r>
      <w:r w:rsidRPr="005B17D3">
        <w:fldChar w:fldCharType="begin"/>
      </w:r>
      <w:r w:rsidRPr="005B17D3">
        <w:instrText xml:space="preserve"> XE "Income:Eligibility:level" </w:instrText>
      </w:r>
      <w:r w:rsidRPr="005B17D3">
        <w:fldChar w:fldCharType="end"/>
      </w:r>
      <w:r w:rsidRPr="005B17D3">
        <w:t xml:space="preserve"> level </w:t>
      </w:r>
    </w:p>
    <w:p w14:paraId="12B0F009" w14:textId="77777777" w:rsidR="00BE52CE" w:rsidRPr="005B17D3" w:rsidRDefault="00BE52CE" w:rsidP="00EF3896">
      <w:pPr>
        <w:pStyle w:val="ListBullet"/>
      </w:pPr>
      <w:r w:rsidRPr="005B17D3">
        <w:t>Available VA resources</w:t>
      </w:r>
    </w:p>
    <w:p w14:paraId="28F54510" w14:textId="77777777" w:rsidR="00BE52CE" w:rsidRPr="005B17D3" w:rsidRDefault="00BE52CE" w:rsidP="00EF3896">
      <w:pPr>
        <w:pStyle w:val="BodyText"/>
        <w:rPr>
          <w:szCs w:val="24"/>
        </w:rPr>
      </w:pPr>
      <w:r w:rsidRPr="005B17D3">
        <w:rPr>
          <w:szCs w:val="24"/>
        </w:rPr>
        <w:t>Veterans must be enrolled in a VA Healthcare System to receive benefits offered in the Medical</w:t>
      </w:r>
      <w:r w:rsidRPr="005B17D3">
        <w:rPr>
          <w:szCs w:val="24"/>
        </w:rPr>
        <w:fldChar w:fldCharType="begin"/>
      </w:r>
      <w:r w:rsidRPr="005B17D3">
        <w:rPr>
          <w:szCs w:val="24"/>
        </w:rPr>
        <w:instrText xml:space="preserve"> XE "Medical:Benefits Package" </w:instrText>
      </w:r>
      <w:r w:rsidRPr="005B17D3">
        <w:rPr>
          <w:szCs w:val="24"/>
        </w:rPr>
        <w:fldChar w:fldCharType="end"/>
      </w:r>
      <w:r w:rsidRPr="005B17D3">
        <w:rPr>
          <w:szCs w:val="24"/>
        </w:rPr>
        <w:t xml:space="preserve"> Benefits Package. However, </w:t>
      </w:r>
      <w:r w:rsidRPr="005B17D3">
        <w:rPr>
          <w:i/>
          <w:szCs w:val="24"/>
        </w:rPr>
        <w:t xml:space="preserve">certain </w:t>
      </w:r>
      <w:r w:rsidRPr="005B17D3">
        <w:rPr>
          <w:szCs w:val="24"/>
        </w:rPr>
        <w:t xml:space="preserve">Veterans do not need to be enrolled in a VA Healthcare System to receive medical care benefits. </w:t>
      </w:r>
    </w:p>
    <w:p w14:paraId="64674EB4" w14:textId="77777777" w:rsidR="00BE52CE" w:rsidRPr="005B17D3" w:rsidRDefault="00BE52CE" w:rsidP="00EF3896">
      <w:pPr>
        <w:pStyle w:val="BodyText"/>
        <w:rPr>
          <w:szCs w:val="24"/>
        </w:rPr>
      </w:pPr>
      <w:r w:rsidRPr="005B17D3">
        <w:rPr>
          <w:szCs w:val="24"/>
        </w:rPr>
        <w:t xml:space="preserve">Veterans that do not need to be enrolled meet the following criteria: </w:t>
      </w:r>
    </w:p>
    <w:p w14:paraId="6A432BB3" w14:textId="461B9291" w:rsidR="00BE52CE" w:rsidRPr="005B17D3" w:rsidRDefault="00BE52CE" w:rsidP="00EF3896">
      <w:pPr>
        <w:pStyle w:val="ListBullet"/>
      </w:pPr>
      <w:r w:rsidRPr="005B17D3">
        <w:t xml:space="preserve">Veteran has been determined by VA to be 50% or more disabled from </w:t>
      </w:r>
      <w:r w:rsidR="00C0209E" w:rsidRPr="005B17D3">
        <w:t>Service Connected</w:t>
      </w:r>
      <w:r w:rsidRPr="005B17D3">
        <w:t xml:space="preserve"> (SC) conditions.</w:t>
      </w:r>
    </w:p>
    <w:p w14:paraId="2DF069D7" w14:textId="6F3D06EC" w:rsidR="00BE52CE" w:rsidRPr="005B17D3" w:rsidRDefault="00BE52CE" w:rsidP="00EF3896">
      <w:pPr>
        <w:pStyle w:val="ListBullet"/>
      </w:pPr>
      <w:r w:rsidRPr="005B17D3">
        <w:t xml:space="preserve">Veteran is seeking care for a VA rated </w:t>
      </w:r>
      <w:r w:rsidR="00C0209E" w:rsidRPr="005B17D3">
        <w:t>Service Connected</w:t>
      </w:r>
      <w:r w:rsidRPr="005B17D3">
        <w:t xml:space="preserve"> disability only.</w:t>
      </w:r>
    </w:p>
    <w:p w14:paraId="7B192196" w14:textId="77777777" w:rsidR="00BE52CE" w:rsidRPr="005B17D3" w:rsidRDefault="00BE52CE" w:rsidP="00EF3896">
      <w:pPr>
        <w:pStyle w:val="ListBullet"/>
      </w:pPr>
      <w:r w:rsidRPr="005B17D3">
        <w:t>It is less than one year since Veteran was discharged for a disability that the military</w:t>
      </w:r>
      <w:r w:rsidRPr="005B17D3">
        <w:fldChar w:fldCharType="begin"/>
      </w:r>
      <w:r w:rsidRPr="005B17D3">
        <w:instrText xml:space="preserve"> XE "</w:instrText>
      </w:r>
      <w:r w:rsidRPr="005B17D3">
        <w:rPr>
          <w:iCs/>
        </w:rPr>
        <w:instrText>Military</w:instrText>
      </w:r>
      <w:r w:rsidRPr="005B17D3">
        <w:instrText xml:space="preserve">" </w:instrText>
      </w:r>
      <w:r w:rsidRPr="005B17D3">
        <w:fldChar w:fldCharType="end"/>
      </w:r>
      <w:r w:rsidRPr="005B17D3">
        <w:t xml:space="preserve"> determined was incurred or aggravated by their service, but that VA has not yet rated.</w:t>
      </w:r>
    </w:p>
    <w:p w14:paraId="0E2A7872" w14:textId="77777777" w:rsidR="00BE52CE" w:rsidRPr="005B17D3" w:rsidRDefault="00BE52CE" w:rsidP="00EF3896">
      <w:pPr>
        <w:pStyle w:val="BodyText"/>
        <w:rPr>
          <w:szCs w:val="24"/>
        </w:rPr>
      </w:pPr>
      <w:r w:rsidRPr="005B17D3">
        <w:rPr>
          <w:szCs w:val="24"/>
        </w:rPr>
        <w:t>To apply for VA Healthcare benefits, including enrollment</w:t>
      </w:r>
      <w:r w:rsidRPr="005B17D3">
        <w:rPr>
          <w:szCs w:val="24"/>
        </w:rPr>
        <w:fldChar w:fldCharType="begin"/>
      </w:r>
      <w:r w:rsidRPr="005B17D3">
        <w:rPr>
          <w:szCs w:val="24"/>
        </w:rPr>
        <w:instrText xml:space="preserve"> XE "Enrollment" </w:instrText>
      </w:r>
      <w:r w:rsidRPr="005B17D3">
        <w:rPr>
          <w:szCs w:val="24"/>
        </w:rPr>
        <w:fldChar w:fldCharType="end"/>
      </w:r>
      <w:r w:rsidRPr="005B17D3">
        <w:rPr>
          <w:szCs w:val="24"/>
        </w:rPr>
        <w:t>, Veterans must fill out an application to determine:</w:t>
      </w:r>
    </w:p>
    <w:p w14:paraId="0E5B781F" w14:textId="77777777" w:rsidR="00BE52CE" w:rsidRPr="005B17D3" w:rsidRDefault="00BE52CE" w:rsidP="00EF3896">
      <w:pPr>
        <w:pStyle w:val="ListBullet"/>
      </w:pPr>
      <w:r w:rsidRPr="005B17D3">
        <w:t>If the individual has qualifying service as a Veteran.</w:t>
      </w:r>
    </w:p>
    <w:p w14:paraId="661BF468" w14:textId="77777777" w:rsidR="00BE52CE" w:rsidRPr="005B17D3" w:rsidRDefault="00BE52CE" w:rsidP="00EF3896">
      <w:pPr>
        <w:pStyle w:val="ListBullet"/>
      </w:pPr>
      <w:r w:rsidRPr="005B17D3">
        <w:t>The individual's Veteran status, which defines the appropriate priority group.</w:t>
      </w:r>
    </w:p>
    <w:p w14:paraId="597C2DFE" w14:textId="77777777" w:rsidR="00BE52CE" w:rsidRPr="005B17D3" w:rsidRDefault="00BE52CE" w:rsidP="00EF3896">
      <w:pPr>
        <w:pStyle w:val="ListBullet"/>
        <w:numPr>
          <w:ilvl w:val="0"/>
          <w:numId w:val="0"/>
        </w:numPr>
        <w:ind w:left="720"/>
      </w:pPr>
      <w:r w:rsidRPr="005B17D3">
        <w:fldChar w:fldCharType="begin"/>
      </w:r>
      <w:r w:rsidRPr="005B17D3">
        <w:instrText xml:space="preserve"> XE "Group:Priority" </w:instrText>
      </w:r>
      <w:r w:rsidRPr="005B17D3">
        <w:fldChar w:fldCharType="end"/>
      </w:r>
    </w:p>
    <w:p w14:paraId="0BFD5EEA" w14:textId="5BD4D5DC" w:rsidR="00BE52CE" w:rsidRPr="005B17D3" w:rsidRDefault="00BE52CE" w:rsidP="00EF3896">
      <w:r w:rsidRPr="005B17D3">
        <w:t xml:space="preserve">The </w:t>
      </w:r>
      <w:r w:rsidRPr="005B17D3">
        <w:rPr>
          <w:i/>
        </w:rPr>
        <w:t>Current Eligibility</w:t>
      </w:r>
      <w:r w:rsidRPr="005B17D3">
        <w:t xml:space="preserve"> screen displays the </w:t>
      </w:r>
      <w:r w:rsidR="006204FA" w:rsidRPr="005B17D3">
        <w:t>Veterans</w:t>
      </w:r>
      <w:r w:rsidRPr="005B17D3">
        <w:t xml:space="preserve"> current eligibility</w:t>
      </w:r>
      <w:r w:rsidRPr="005B17D3">
        <w:rPr>
          <w:i/>
          <w:iCs/>
        </w:rPr>
        <w:t xml:space="preserve"> </w:t>
      </w:r>
      <w:r w:rsidRPr="005B17D3">
        <w:t xml:space="preserve">and enrollment information. </w:t>
      </w:r>
    </w:p>
    <w:p w14:paraId="122EF13B" w14:textId="77777777" w:rsidR="00BE52CE" w:rsidRPr="005B17D3" w:rsidRDefault="00BE52CE" w:rsidP="00EF3896">
      <w:pPr>
        <w:rPr>
          <w:szCs w:val="20"/>
        </w:rPr>
      </w:pPr>
    </w:p>
    <w:p w14:paraId="2DE91D15" w14:textId="77777777" w:rsidR="00BE52CE" w:rsidRPr="005B17D3" w:rsidRDefault="00BE52CE" w:rsidP="00EF3896">
      <w:pPr>
        <w:pStyle w:val="BodyText"/>
        <w:rPr>
          <w:b/>
          <w:szCs w:val="24"/>
        </w:rPr>
      </w:pPr>
      <w:r w:rsidRPr="005B17D3">
        <w:rPr>
          <w:b/>
          <w:noProof/>
          <w:szCs w:val="24"/>
        </w:rPr>
        <w:drawing>
          <wp:inline distT="0" distB="0" distL="0" distR="0" wp14:anchorId="386C92B9" wp14:editId="38458764">
            <wp:extent cx="5943600" cy="1307465"/>
            <wp:effectExtent l="0" t="0" r="0" b="6985"/>
            <wp:docPr id="60" name="Picture 60" descr="Screen capture of Current Eligibility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rrent_eligibility.png"/>
                    <pic:cNvPicPr/>
                  </pic:nvPicPr>
                  <pic:blipFill>
                    <a:blip r:embed="rId116">
                      <a:extLst>
                        <a:ext uri="{28A0092B-C50C-407E-A947-70E740481C1C}">
                          <a14:useLocalDpi xmlns:a14="http://schemas.microsoft.com/office/drawing/2010/main" val="0"/>
                        </a:ext>
                      </a:extLst>
                    </a:blip>
                    <a:stretch>
                      <a:fillRect/>
                    </a:stretch>
                  </pic:blipFill>
                  <pic:spPr>
                    <a:xfrm>
                      <a:off x="0" y="0"/>
                      <a:ext cx="5943600" cy="1307465"/>
                    </a:xfrm>
                    <a:prstGeom prst="rect">
                      <a:avLst/>
                    </a:prstGeom>
                  </pic:spPr>
                </pic:pic>
              </a:graphicData>
            </a:graphic>
          </wp:inline>
        </w:drawing>
      </w:r>
    </w:p>
    <w:p w14:paraId="5B055924" w14:textId="43F039C2" w:rsidR="00D8462E" w:rsidRPr="005B17D3" w:rsidRDefault="00BE52CE" w:rsidP="00EF3896">
      <w:pPr>
        <w:pStyle w:val="Caption"/>
        <w:rPr>
          <w:noProof/>
        </w:rPr>
      </w:pPr>
      <w:bookmarkStart w:id="1002" w:name="_Toc31622412"/>
      <w:r w:rsidRPr="005B17D3">
        <w:t xml:space="preserve">Figure </w:t>
      </w:r>
      <w:r w:rsidRPr="005B17D3">
        <w:rPr>
          <w:noProof/>
        </w:rPr>
        <w:fldChar w:fldCharType="begin"/>
      </w:r>
      <w:r w:rsidRPr="005B17D3">
        <w:rPr>
          <w:noProof/>
        </w:rPr>
        <w:instrText xml:space="preserve"> SEQ Figure \* ARABIC </w:instrText>
      </w:r>
      <w:r w:rsidRPr="005B17D3">
        <w:rPr>
          <w:noProof/>
        </w:rPr>
        <w:fldChar w:fldCharType="separate"/>
      </w:r>
      <w:r w:rsidR="00C2105F" w:rsidRPr="005B17D3">
        <w:rPr>
          <w:noProof/>
        </w:rPr>
        <w:t>55</w:t>
      </w:r>
      <w:r w:rsidRPr="005B17D3">
        <w:rPr>
          <w:noProof/>
        </w:rPr>
        <w:fldChar w:fldCharType="end"/>
      </w:r>
      <w:r w:rsidRPr="005B17D3">
        <w:t xml:space="preserve">: </w:t>
      </w:r>
      <w:r w:rsidRPr="005B17D3">
        <w:rPr>
          <w:noProof/>
        </w:rPr>
        <w:t>Current Eligibility</w:t>
      </w:r>
      <w:bookmarkEnd w:id="1002"/>
    </w:p>
    <w:p w14:paraId="77399F61" w14:textId="77777777" w:rsidR="00BE52CE" w:rsidRPr="005B17D3" w:rsidRDefault="00BE52CE" w:rsidP="00EF3896">
      <w:pPr>
        <w:pStyle w:val="ScreenField"/>
      </w:pPr>
      <w:r w:rsidRPr="005B17D3">
        <w:t>Primary Eligibility Code:</w:t>
      </w:r>
    </w:p>
    <w:p w14:paraId="78A43C41" w14:textId="713F1155" w:rsidR="00BE52CE" w:rsidRPr="005B17D3" w:rsidRDefault="00BE52CE" w:rsidP="00EF3896">
      <w:pPr>
        <w:pStyle w:val="ScreenFieldDesc"/>
      </w:pPr>
      <w:r w:rsidRPr="005B17D3">
        <w:rPr>
          <w:b/>
        </w:rPr>
        <w:t xml:space="preserve">Primary Eligibility Code </w:t>
      </w:r>
      <w:r w:rsidRPr="005B17D3">
        <w:t xml:space="preserve">is the eligibility factor that has been found to take the highest precedence during the eligibility calculations. Primary Eligibility Code is the </w:t>
      </w:r>
      <w:r w:rsidR="006204FA" w:rsidRPr="005B17D3">
        <w:t>Veterans</w:t>
      </w:r>
      <w:r w:rsidRPr="005B17D3">
        <w:t xml:space="preserve"> current eligibility code.</w:t>
      </w:r>
    </w:p>
    <w:p w14:paraId="4FA878BB" w14:textId="6D35C8A2" w:rsidR="00BE52CE" w:rsidRPr="005B17D3" w:rsidRDefault="00BE52CE" w:rsidP="00EF3896">
      <w:pPr>
        <w:pStyle w:val="ScreenFieldDesc"/>
      </w:pPr>
      <w:r w:rsidRPr="005B17D3">
        <w:t xml:space="preserve">The Primary Eligibility Code is assigned to the Veteran based on benefit factors captured on the intake process. The Primary Eligibility Code is the primary factor that determines the </w:t>
      </w:r>
      <w:r w:rsidR="006204FA" w:rsidRPr="005B17D3">
        <w:t>Veterans</w:t>
      </w:r>
      <w:r w:rsidRPr="005B17D3">
        <w:t xml:space="preserve"> enrollment priority. The Primary Eligibility Code can be used as a single entity or in conjunction with other eligibility codes in the calculation of the enrollment priority. The Primary Eligibility Code also contributes in determining if the beneficiary needs to complete a Means Test. </w:t>
      </w:r>
    </w:p>
    <w:p w14:paraId="0D2C862A" w14:textId="04DD4AE9" w:rsidR="00BE52CE" w:rsidRPr="005B17D3" w:rsidRDefault="00C0209E" w:rsidP="00EF3896">
      <w:pPr>
        <w:pStyle w:val="ScreenField"/>
      </w:pPr>
      <w:r w:rsidRPr="005B17D3">
        <w:t>Service Connected</w:t>
      </w:r>
      <w:r w:rsidR="00BE52CE" w:rsidRPr="005B17D3">
        <w:t xml:space="preserve"> (%):</w:t>
      </w:r>
    </w:p>
    <w:p w14:paraId="00239FC6" w14:textId="42D3EE8C" w:rsidR="00BE52CE" w:rsidRPr="005B17D3" w:rsidRDefault="00C0209E" w:rsidP="00EF3896">
      <w:pPr>
        <w:pStyle w:val="ScreenFieldDesc"/>
      </w:pPr>
      <w:r w:rsidRPr="005B17D3">
        <w:rPr>
          <w:b/>
        </w:rPr>
        <w:t>Service Connected</w:t>
      </w:r>
      <w:r w:rsidR="00BE52CE" w:rsidRPr="005B17D3">
        <w:rPr>
          <w:b/>
        </w:rPr>
        <w:t xml:space="preserve"> (%)</w:t>
      </w:r>
      <w:r w:rsidR="00BE52CE" w:rsidRPr="005B17D3">
        <w:t xml:space="preserve"> is the combined </w:t>
      </w:r>
      <w:r w:rsidRPr="005B17D3">
        <w:t>Service Connected</w:t>
      </w:r>
      <w:r w:rsidR="00BE52CE" w:rsidRPr="005B17D3">
        <w:t xml:space="preserve"> percentage that is awarded to the Veteran based on Veterans Benefits Administration (VBA) claims evaluation [a number between 0-100]. </w:t>
      </w:r>
    </w:p>
    <w:p w14:paraId="71B53057" w14:textId="77777777" w:rsidR="00BE52CE" w:rsidRPr="005B17D3" w:rsidRDefault="00BE52CE" w:rsidP="00EF3896">
      <w:pPr>
        <w:pStyle w:val="ScreenField"/>
      </w:pPr>
      <w:r w:rsidRPr="005B17D3">
        <w:t>Effective Date of Combined Evaluation:</w:t>
      </w:r>
    </w:p>
    <w:p w14:paraId="4F0C6966" w14:textId="77777777" w:rsidR="00BE52CE" w:rsidRPr="005B17D3" w:rsidRDefault="00BE52CE" w:rsidP="00EF3896">
      <w:pPr>
        <w:pStyle w:val="ScreenFieldDesc"/>
      </w:pPr>
      <w:r w:rsidRPr="005B17D3">
        <w:t xml:space="preserve">The </w:t>
      </w:r>
      <w:r w:rsidRPr="005B17D3">
        <w:rPr>
          <w:b/>
        </w:rPr>
        <w:t>Effective Date of Combined Evaluation</w:t>
      </w:r>
      <w:r w:rsidRPr="005B17D3">
        <w:t xml:space="preserve"> is the date the Combined Evaluation percentage (based on eligibility factors) made by the VBA. </w:t>
      </w:r>
    </w:p>
    <w:p w14:paraId="2A345695" w14:textId="77777777" w:rsidR="00BE52CE" w:rsidRPr="005B17D3" w:rsidRDefault="00BE52CE" w:rsidP="00EF3896">
      <w:pPr>
        <w:pStyle w:val="ScreenField"/>
      </w:pPr>
      <w:r w:rsidRPr="005B17D3">
        <w:t>Eligibility Status:</w:t>
      </w:r>
    </w:p>
    <w:p w14:paraId="34EA5484" w14:textId="2B22A7FA" w:rsidR="00BE52CE" w:rsidRPr="005B17D3" w:rsidRDefault="00BE52CE" w:rsidP="00EF3896">
      <w:pPr>
        <w:pStyle w:val="ScreenFieldDesc"/>
      </w:pPr>
      <w:r w:rsidRPr="005B17D3">
        <w:rPr>
          <w:b/>
        </w:rPr>
        <w:t>Eligibility Status</w:t>
      </w:r>
      <w:r w:rsidRPr="005B17D3">
        <w:t xml:space="preserve"> is the determination status assigned to the </w:t>
      </w:r>
      <w:r w:rsidR="006204FA" w:rsidRPr="005B17D3">
        <w:t>Veterans</w:t>
      </w:r>
      <w:r w:rsidRPr="005B17D3">
        <w:t xml:space="preserve"> record. It identifies that the beneficiary is eligible for Enrollment and VHA healthcare. Values include:</w:t>
      </w:r>
    </w:p>
    <w:p w14:paraId="1CB9233F" w14:textId="77777777" w:rsidR="00BE52CE" w:rsidRPr="005B17D3" w:rsidRDefault="00BE52CE" w:rsidP="00EF3896">
      <w:pPr>
        <w:pStyle w:val="ListBullet"/>
      </w:pPr>
      <w:r w:rsidRPr="005B17D3">
        <w:t xml:space="preserve">Verified - indicates the individual's Eligibility status has been confirmed. </w:t>
      </w:r>
    </w:p>
    <w:p w14:paraId="0589F2D2" w14:textId="74A153A1" w:rsidR="00BE52CE" w:rsidRPr="005B17D3" w:rsidRDefault="00BE52CE" w:rsidP="00EF3896">
      <w:pPr>
        <w:pStyle w:val="ListBullet"/>
      </w:pPr>
      <w:r w:rsidRPr="005B17D3">
        <w:t>Pending Verification - indicates the individual's Eligibility status has not been confirmed but due process is on-going</w:t>
      </w:r>
      <w:r w:rsidR="00462307" w:rsidRPr="005B17D3">
        <w:t>,</w:t>
      </w:r>
      <w:r w:rsidRPr="005B17D3">
        <w:t xml:space="preserve"> and action is being taken to confirm the status. </w:t>
      </w:r>
    </w:p>
    <w:p w14:paraId="183507FB" w14:textId="77777777" w:rsidR="00BE52CE" w:rsidRPr="005B17D3" w:rsidRDefault="00BE52CE" w:rsidP="00EF3896">
      <w:pPr>
        <w:pStyle w:val="ListBullet"/>
      </w:pPr>
      <w:r w:rsidRPr="005B17D3">
        <w:t xml:space="preserve">Pending Re-verification - indicates individual's status was previously confirmed but that it was in error and the status is being checked. </w:t>
      </w:r>
    </w:p>
    <w:p w14:paraId="457FE9AC" w14:textId="77777777" w:rsidR="00BE52CE" w:rsidRPr="005B17D3" w:rsidRDefault="00BE52CE" w:rsidP="00EF3896">
      <w:pPr>
        <w:pStyle w:val="ScreenField"/>
      </w:pPr>
      <w:r w:rsidRPr="005B17D3">
        <w:t>Eligibility Status Date:</w:t>
      </w:r>
    </w:p>
    <w:p w14:paraId="57343BE2" w14:textId="77777777" w:rsidR="00BE52CE" w:rsidRPr="005B17D3" w:rsidRDefault="00BE52CE" w:rsidP="00EF3896">
      <w:pPr>
        <w:pStyle w:val="ScreenFieldDesc"/>
      </w:pPr>
      <w:r w:rsidRPr="005B17D3">
        <w:t xml:space="preserve">The </w:t>
      </w:r>
      <w:r w:rsidRPr="005B17D3">
        <w:rPr>
          <w:b/>
        </w:rPr>
        <w:t>Eligibility Status Date</w:t>
      </w:r>
      <w:r w:rsidRPr="005B17D3">
        <w:t xml:space="preserve"> is the date the eligibility status changed, edited, or updated. </w:t>
      </w:r>
    </w:p>
    <w:p w14:paraId="09EA231F" w14:textId="77777777" w:rsidR="00BE52CE" w:rsidRPr="005B17D3" w:rsidRDefault="00BE52CE" w:rsidP="00EF3896">
      <w:pPr>
        <w:pStyle w:val="ScreenField"/>
      </w:pPr>
      <w:r w:rsidRPr="005B17D3">
        <w:t>Eligibility Verification Source:</w:t>
      </w:r>
    </w:p>
    <w:p w14:paraId="765223D1" w14:textId="77777777" w:rsidR="00BE52CE" w:rsidRPr="005B17D3" w:rsidRDefault="00BE52CE" w:rsidP="00EF3896">
      <w:pPr>
        <w:pStyle w:val="ScreenFieldDesc"/>
      </w:pPr>
      <w:r w:rsidRPr="005B17D3">
        <w:rPr>
          <w:b/>
        </w:rPr>
        <w:t>Eligibility Verification Source</w:t>
      </w:r>
      <w:r w:rsidRPr="005B17D3">
        <w:t xml:space="preserve"> is the location the eligibility status was determined. Examples include:</w:t>
      </w:r>
    </w:p>
    <w:p w14:paraId="4834F4AC" w14:textId="77777777" w:rsidR="00BE52CE" w:rsidRPr="005B17D3" w:rsidRDefault="00BE52CE" w:rsidP="00EF3896">
      <w:pPr>
        <w:pStyle w:val="ListBullet"/>
      </w:pPr>
      <w:r w:rsidRPr="005B17D3">
        <w:t xml:space="preserve">VAMC &amp; site number </w:t>
      </w:r>
    </w:p>
    <w:p w14:paraId="329B4C1E" w14:textId="77777777" w:rsidR="00BE52CE" w:rsidRPr="005B17D3" w:rsidRDefault="00BE52CE" w:rsidP="00EF3896">
      <w:pPr>
        <w:pStyle w:val="ListBullet"/>
      </w:pPr>
      <w:r w:rsidRPr="005B17D3">
        <w:t>CEV</w:t>
      </w:r>
      <w:r w:rsidR="00D8462E" w:rsidRPr="005B17D3">
        <w:t xml:space="preserve"> </w:t>
      </w:r>
      <w:r w:rsidRPr="005B17D3">
        <w:t xml:space="preserve">(if verified from data received from VBA via AITC, AAC, or if manually updated by a HEC user.) </w:t>
      </w:r>
    </w:p>
    <w:p w14:paraId="0AC3E861" w14:textId="77777777" w:rsidR="00BE52CE" w:rsidRPr="005B17D3" w:rsidRDefault="00BE52CE" w:rsidP="00EF3896">
      <w:pPr>
        <w:pStyle w:val="ScreenField"/>
      </w:pPr>
      <w:r w:rsidRPr="005B17D3">
        <w:t>Reason Eligibility Status is Pending Verification:</w:t>
      </w:r>
    </w:p>
    <w:p w14:paraId="18B67DAC" w14:textId="77777777" w:rsidR="00BE52CE" w:rsidRPr="005B17D3" w:rsidRDefault="00BE52CE" w:rsidP="00EF3896">
      <w:pPr>
        <w:pStyle w:val="ScreenFieldDesc"/>
      </w:pPr>
      <w:r w:rsidRPr="005B17D3">
        <w:rPr>
          <w:b/>
        </w:rPr>
        <w:t xml:space="preserve">Reason Eligibility Status is Pending Verification </w:t>
      </w:r>
      <w:r w:rsidRPr="005B17D3">
        <w:t xml:space="preserve">allows the user to select a reason the eligibility status is pending verification. A textbox is displayed to allow the user to enter a reason if </w:t>
      </w:r>
      <w:r w:rsidRPr="005B17D3">
        <w:rPr>
          <w:b/>
        </w:rPr>
        <w:t>Other</w:t>
      </w:r>
      <w:r w:rsidRPr="005B17D3">
        <w:t xml:space="preserve"> is selected,</w:t>
      </w:r>
    </w:p>
    <w:p w14:paraId="2BFFFE4F" w14:textId="77777777" w:rsidR="00BE52CE" w:rsidRPr="005B17D3" w:rsidRDefault="00BE52CE" w:rsidP="00EF3896">
      <w:pPr>
        <w:pStyle w:val="ScreenFieldDesc"/>
      </w:pPr>
      <w:r w:rsidRPr="005B17D3">
        <w:t xml:space="preserve">The </w:t>
      </w:r>
      <w:r w:rsidRPr="005B17D3">
        <w:rPr>
          <w:b/>
        </w:rPr>
        <w:t>Reason Eligibility Status is Pending Verification</w:t>
      </w:r>
      <w:r w:rsidRPr="005B17D3">
        <w:t xml:space="preserve"> field is present when </w:t>
      </w:r>
      <w:r w:rsidRPr="005B17D3">
        <w:rPr>
          <w:b/>
        </w:rPr>
        <w:t xml:space="preserve">Eligibility Status </w:t>
      </w:r>
      <w:r w:rsidRPr="005B17D3">
        <w:t xml:space="preserve">is </w:t>
      </w:r>
      <w:r w:rsidRPr="005B17D3">
        <w:rPr>
          <w:i/>
        </w:rPr>
        <w:t>Pending Re-Verification</w:t>
      </w:r>
      <w:r w:rsidRPr="005B17D3">
        <w:t xml:space="preserve"> or </w:t>
      </w:r>
      <w:r w:rsidRPr="005B17D3">
        <w:rPr>
          <w:i/>
        </w:rPr>
        <w:t>Pending Verification</w:t>
      </w:r>
      <w:r w:rsidRPr="005B17D3">
        <w:t xml:space="preserve"> and will be one of following values: </w:t>
      </w:r>
    </w:p>
    <w:p w14:paraId="16CBF9D7" w14:textId="77777777" w:rsidR="00BE52CE" w:rsidRPr="005B17D3" w:rsidRDefault="00BE52CE" w:rsidP="00EF3896">
      <w:pPr>
        <w:pStyle w:val="ListBullet"/>
      </w:pPr>
      <w:r w:rsidRPr="005B17D3">
        <w:t xml:space="preserve">Active Duty </w:t>
      </w:r>
    </w:p>
    <w:p w14:paraId="2A3C581E" w14:textId="77777777" w:rsidR="00BE52CE" w:rsidRPr="005B17D3" w:rsidRDefault="00BE52CE" w:rsidP="00EF3896">
      <w:pPr>
        <w:pStyle w:val="ListBullet"/>
      </w:pPr>
      <w:r w:rsidRPr="005B17D3">
        <w:t xml:space="preserve">Demobilization </w:t>
      </w:r>
    </w:p>
    <w:p w14:paraId="680D346A" w14:textId="77777777" w:rsidR="00BE52CE" w:rsidRPr="005B17D3" w:rsidRDefault="00BE52CE" w:rsidP="00EF3896">
      <w:pPr>
        <w:pStyle w:val="ListBullet"/>
      </w:pPr>
      <w:r w:rsidRPr="005B17D3">
        <w:t xml:space="preserve">OTH (Other than Honorable) </w:t>
      </w:r>
    </w:p>
    <w:p w14:paraId="5DA0A537" w14:textId="77777777" w:rsidR="00BE52CE" w:rsidRPr="005B17D3" w:rsidRDefault="00BE52CE" w:rsidP="00EF3896">
      <w:pPr>
        <w:pStyle w:val="ListBullet"/>
      </w:pPr>
      <w:r w:rsidRPr="005B17D3">
        <w:t xml:space="preserve">Pending 7131 </w:t>
      </w:r>
    </w:p>
    <w:p w14:paraId="76EF1F98" w14:textId="77777777" w:rsidR="00BE52CE" w:rsidRPr="005B17D3" w:rsidRDefault="00BE52CE" w:rsidP="00EF3896">
      <w:pPr>
        <w:pStyle w:val="ListBullet"/>
      </w:pPr>
      <w:r w:rsidRPr="005B17D3">
        <w:t xml:space="preserve">Other </w:t>
      </w:r>
    </w:p>
    <w:p w14:paraId="4E9C0AA5" w14:textId="77777777" w:rsidR="00BE52CE" w:rsidRPr="005B17D3" w:rsidRDefault="00BE52CE" w:rsidP="00EF3896">
      <w:pPr>
        <w:pStyle w:val="ListBullet"/>
      </w:pPr>
      <w:r w:rsidRPr="005B17D3">
        <w:t xml:space="preserve">Pending Proof of Qualifying Military Service </w:t>
      </w:r>
    </w:p>
    <w:p w14:paraId="535142AB" w14:textId="77777777" w:rsidR="00BE52CE" w:rsidRPr="005B17D3" w:rsidRDefault="00BE52CE" w:rsidP="00EF3896">
      <w:pPr>
        <w:pStyle w:val="ListBullet"/>
      </w:pPr>
      <w:r w:rsidRPr="005B17D3">
        <w:t xml:space="preserve">Signature Required </w:t>
      </w:r>
    </w:p>
    <w:p w14:paraId="6F777515" w14:textId="77777777" w:rsidR="00BE52CE" w:rsidRPr="005B17D3" w:rsidRDefault="00BE52CE" w:rsidP="00EF3896">
      <w:pPr>
        <w:pStyle w:val="ScreenFieldDesc"/>
      </w:pPr>
      <w:r w:rsidRPr="005B17D3">
        <w:t xml:space="preserve">If the Veteran indicator is </w:t>
      </w:r>
      <w:r w:rsidRPr="005B17D3">
        <w:rPr>
          <w:i/>
        </w:rPr>
        <w:t>N</w:t>
      </w:r>
      <w:r w:rsidRPr="005B17D3">
        <w:t xml:space="preserve">; the </w:t>
      </w:r>
      <w:r w:rsidRPr="005B17D3">
        <w:rPr>
          <w:b/>
        </w:rPr>
        <w:t>Eligibility Status</w:t>
      </w:r>
      <w:r w:rsidRPr="005B17D3">
        <w:t xml:space="preserve"> must be</w:t>
      </w:r>
      <w:r w:rsidRPr="005B17D3">
        <w:rPr>
          <w:i/>
        </w:rPr>
        <w:t xml:space="preserve"> Verified</w:t>
      </w:r>
      <w:r w:rsidRPr="005B17D3">
        <w:t xml:space="preserve"> for non-Veteran message to appear.</w:t>
      </w:r>
    </w:p>
    <w:p w14:paraId="54D39419" w14:textId="77777777" w:rsidR="00BE52CE" w:rsidRPr="005B17D3" w:rsidRDefault="00BE52CE" w:rsidP="00EF3896">
      <w:pPr>
        <w:pStyle w:val="ScreenFieldDesc"/>
      </w:pPr>
      <w:r w:rsidRPr="005B17D3">
        <w:t>ES automatically determines when a Veteran has a prior valid period of enrollment and displays that enrollment information to exclude the applicant from the 365-day letter.</w:t>
      </w:r>
    </w:p>
    <w:p w14:paraId="53E56B75" w14:textId="77777777" w:rsidR="00BE52CE" w:rsidRPr="005B17D3" w:rsidRDefault="00BE52CE" w:rsidP="00EF3896">
      <w:pPr>
        <w:pStyle w:val="ScreenField"/>
      </w:pPr>
      <w:r w:rsidRPr="005B17D3">
        <w:t>Reason Eligibility Status Is Pending Verification Explanation:</w:t>
      </w:r>
    </w:p>
    <w:p w14:paraId="23584252" w14:textId="77777777" w:rsidR="00BE52CE" w:rsidRPr="005B17D3" w:rsidRDefault="00BE52CE" w:rsidP="00EF3896">
      <w:pPr>
        <w:pStyle w:val="ScreenFieldDesc"/>
      </w:pPr>
      <w:r w:rsidRPr="005B17D3">
        <w:rPr>
          <w:b/>
        </w:rPr>
        <w:t>Reason Eligibility Status Is Pending Verification Explanation is</w:t>
      </w:r>
      <w:r w:rsidRPr="005B17D3">
        <w:t xml:space="preserve"> a text box displayed when </w:t>
      </w:r>
      <w:r w:rsidRPr="005B17D3">
        <w:rPr>
          <w:b/>
        </w:rPr>
        <w:t>Other</w:t>
      </w:r>
      <w:r w:rsidRPr="005B17D3">
        <w:rPr>
          <w:i/>
        </w:rPr>
        <w:t xml:space="preserve"> </w:t>
      </w:r>
      <w:r w:rsidRPr="005B17D3">
        <w:t xml:space="preserve">is selected as the </w:t>
      </w:r>
      <w:r w:rsidRPr="005B17D3">
        <w:rPr>
          <w:i/>
        </w:rPr>
        <w:t>Reason Eligibility Status is Pending Verification</w:t>
      </w:r>
      <w:r w:rsidRPr="005B17D3">
        <w:t>.</w:t>
      </w:r>
    </w:p>
    <w:p w14:paraId="0BF4FCF6" w14:textId="77777777" w:rsidR="00BE52CE" w:rsidRPr="005B17D3" w:rsidRDefault="00BE52CE" w:rsidP="00EF3896">
      <w:pPr>
        <w:pStyle w:val="ScreenField"/>
      </w:pPr>
      <w:r w:rsidRPr="005B17D3">
        <w:t>Veteran Indicator:</w:t>
      </w:r>
    </w:p>
    <w:p w14:paraId="5099338C" w14:textId="77777777" w:rsidR="00BE52CE" w:rsidRPr="005B17D3" w:rsidRDefault="00BE52CE" w:rsidP="00EF3896">
      <w:pPr>
        <w:pStyle w:val="ScreenFieldDesc"/>
      </w:pPr>
      <w:r w:rsidRPr="005B17D3">
        <w:rPr>
          <w:b/>
        </w:rPr>
        <w:t>Veteran Indicator</w:t>
      </w:r>
      <w:r w:rsidRPr="005B17D3">
        <w:t xml:space="preserve"> designates whether the individual is a Veteran or non-Veteran. </w:t>
      </w:r>
    </w:p>
    <w:p w14:paraId="205B54F5" w14:textId="77777777" w:rsidR="00BE52CE" w:rsidRPr="005B17D3" w:rsidRDefault="00BE52CE" w:rsidP="00EF3896">
      <w:pPr>
        <w:pStyle w:val="ScreenField"/>
      </w:pPr>
      <w:r w:rsidRPr="005B17D3">
        <w:t>Enrollment Application Date:</w:t>
      </w:r>
    </w:p>
    <w:p w14:paraId="6AD6FF56" w14:textId="77777777" w:rsidR="00BE52CE" w:rsidRPr="005B17D3" w:rsidRDefault="00BE52CE" w:rsidP="00EF3896">
      <w:pPr>
        <w:pStyle w:val="ScreenFieldDesc"/>
      </w:pPr>
      <w:r w:rsidRPr="005B17D3">
        <w:rPr>
          <w:b/>
        </w:rPr>
        <w:t>Enrollment Application Date</w:t>
      </w:r>
      <w:r w:rsidRPr="005B17D3">
        <w:t xml:space="preserve"> is the date of the application for enrollment. Some Veteran have been enrolled automatically by ES. When this occurs, the Veteran will not have an application date.</w:t>
      </w:r>
    </w:p>
    <w:p w14:paraId="550E7942" w14:textId="77777777" w:rsidR="00BE52CE" w:rsidRPr="005B17D3" w:rsidRDefault="00BE52CE" w:rsidP="00EF3896">
      <w:pPr>
        <w:pStyle w:val="ListBullet"/>
      </w:pPr>
      <w:r w:rsidRPr="005B17D3">
        <w:t xml:space="preserve">The date of the postmark is to be entered into VistA as the Enrollment Application Date for Veterans who mail their VA Form 10-10EZ to a VA healthcare facility for processing, </w:t>
      </w:r>
    </w:p>
    <w:p w14:paraId="274EABED" w14:textId="77777777" w:rsidR="00BE52CE" w:rsidRPr="005B17D3" w:rsidRDefault="00BE52CE" w:rsidP="00EF3896">
      <w:pPr>
        <w:pStyle w:val="ListBullet"/>
      </w:pPr>
      <w:r w:rsidRPr="005B17D3">
        <w:t xml:space="preserve">The date the form is completed online is to be entered into VistA as the Enrollment Application Date for Veterans who complete their VA Form 10-10EZ online. </w:t>
      </w:r>
    </w:p>
    <w:p w14:paraId="10265980" w14:textId="7DC816DA" w:rsidR="00BE52CE" w:rsidRPr="005B17D3" w:rsidRDefault="00BE52CE" w:rsidP="00EF3896">
      <w:pPr>
        <w:pStyle w:val="ListBullet"/>
      </w:pPr>
      <w:r w:rsidRPr="005B17D3">
        <w:t xml:space="preserve">The date of the </w:t>
      </w:r>
      <w:r w:rsidR="006204FA" w:rsidRPr="005B17D3">
        <w:t>Veterans</w:t>
      </w:r>
      <w:r w:rsidRPr="005B17D3">
        <w:t xml:space="preserve"> presence at the facility for the purpose of enrolling is to be entered into VistA as the Enrollment Application Date for Veterans who apply for enrollment in person. </w:t>
      </w:r>
    </w:p>
    <w:p w14:paraId="2A443208" w14:textId="77777777" w:rsidR="00BE52CE" w:rsidRPr="005B17D3" w:rsidRDefault="00BE52CE" w:rsidP="00EF3896">
      <w:pPr>
        <w:pStyle w:val="ScreenField"/>
      </w:pPr>
      <w:r w:rsidRPr="005B17D3">
        <w:t>Enrollment Effective Date:</w:t>
      </w:r>
    </w:p>
    <w:p w14:paraId="15402F08" w14:textId="77777777" w:rsidR="00BE52CE" w:rsidRPr="005B17D3" w:rsidRDefault="00BE52CE" w:rsidP="00EF3896">
      <w:pPr>
        <w:pStyle w:val="ScreenFieldDesc"/>
      </w:pPr>
      <w:r w:rsidRPr="005B17D3">
        <w:t xml:space="preserve">The </w:t>
      </w:r>
      <w:r w:rsidRPr="005B17D3">
        <w:rPr>
          <w:b/>
        </w:rPr>
        <w:t>Enrollment Effective Date</w:t>
      </w:r>
      <w:r w:rsidRPr="005B17D3">
        <w:t xml:space="preserve"> is the effective date of the specific eligibility change for this individual. </w:t>
      </w:r>
    </w:p>
    <w:p w14:paraId="5A58FC61" w14:textId="77777777" w:rsidR="00BE52CE" w:rsidRPr="005B17D3" w:rsidRDefault="00BE52CE" w:rsidP="00EF3896">
      <w:pPr>
        <w:pStyle w:val="ScreenField"/>
      </w:pPr>
      <w:r w:rsidRPr="005B17D3">
        <w:t>Annual Check Amount:</w:t>
      </w:r>
    </w:p>
    <w:p w14:paraId="22D6F11A" w14:textId="77777777" w:rsidR="00BE52CE" w:rsidRPr="005B17D3" w:rsidRDefault="00BE52CE" w:rsidP="00EF3896">
      <w:pPr>
        <w:pStyle w:val="ScreenFieldDesc"/>
      </w:pPr>
      <w:r w:rsidRPr="005B17D3">
        <w:t xml:space="preserve">The </w:t>
      </w:r>
      <w:r w:rsidRPr="005B17D3">
        <w:rPr>
          <w:b/>
        </w:rPr>
        <w:t>Annual Check Amount</w:t>
      </w:r>
      <w:r w:rsidRPr="005B17D3">
        <w:t xml:space="preserve"> if the total annual dollar amount for A&amp;A, Housebound, Pension, and/or Disability payments from the VBA.</w:t>
      </w:r>
    </w:p>
    <w:p w14:paraId="2AEC4073" w14:textId="77777777" w:rsidR="00BE52CE" w:rsidRPr="005B17D3" w:rsidRDefault="00BE52CE" w:rsidP="00EF3896">
      <w:pPr>
        <w:pStyle w:val="ScreenField"/>
      </w:pPr>
      <w:r w:rsidRPr="005B17D3">
        <w:t>Eligibility Verification Method:</w:t>
      </w:r>
    </w:p>
    <w:p w14:paraId="447132A0" w14:textId="77777777" w:rsidR="00BE52CE" w:rsidRPr="005B17D3" w:rsidRDefault="00BE52CE" w:rsidP="00EF3896">
      <w:pPr>
        <w:pStyle w:val="ScreenFieldDesc"/>
      </w:pPr>
      <w:r w:rsidRPr="005B17D3">
        <w:rPr>
          <w:b/>
        </w:rPr>
        <w:t>Eligibility Verification Method</w:t>
      </w:r>
      <w:r w:rsidRPr="005B17D3">
        <w:t xml:space="preserve"> is the way or how the user verified the eligibility of the Veteran. </w:t>
      </w:r>
    </w:p>
    <w:p w14:paraId="45AFFC77" w14:textId="77777777" w:rsidR="00BE52CE" w:rsidRPr="005B17D3" w:rsidRDefault="00BE52CE" w:rsidP="00EF3896">
      <w:pPr>
        <w:pStyle w:val="ScreenField"/>
      </w:pPr>
      <w:r w:rsidRPr="005B17D3">
        <w:t>VBA Query Status:</w:t>
      </w:r>
    </w:p>
    <w:p w14:paraId="0B7540FE" w14:textId="77777777" w:rsidR="00BE52CE" w:rsidRPr="005B17D3" w:rsidRDefault="00BE52CE" w:rsidP="00EF3896">
      <w:pPr>
        <w:pStyle w:val="ScreenFieldDesc"/>
      </w:pPr>
      <w:r w:rsidRPr="005B17D3">
        <w:t xml:space="preserve">The </w:t>
      </w:r>
      <w:r w:rsidRPr="005B17D3">
        <w:rPr>
          <w:b/>
        </w:rPr>
        <w:t>VBA Query Status</w:t>
      </w:r>
      <w:r w:rsidRPr="005B17D3">
        <w:t xml:space="preserve"> is the query response status from the VBA for the beneficiary's eligibility. Examples include:</w:t>
      </w:r>
    </w:p>
    <w:p w14:paraId="2C4B08FF" w14:textId="77777777" w:rsidR="00BE52CE" w:rsidRPr="005B17D3" w:rsidRDefault="00BE52CE" w:rsidP="00EF3896">
      <w:pPr>
        <w:pStyle w:val="ListBullet"/>
      </w:pPr>
      <w:r w:rsidRPr="005B17D3">
        <w:t>No VBA Data on File</w:t>
      </w:r>
    </w:p>
    <w:p w14:paraId="55A4E55E" w14:textId="77777777" w:rsidR="00BE52CE" w:rsidRPr="005B17D3" w:rsidRDefault="00BE52CE" w:rsidP="00EF3896">
      <w:pPr>
        <w:pStyle w:val="ListBullet"/>
      </w:pPr>
      <w:r w:rsidRPr="005B17D3">
        <w:t>Data Accepted - Manual Upload</w:t>
      </w:r>
    </w:p>
    <w:p w14:paraId="320032F9" w14:textId="77777777" w:rsidR="00BE52CE" w:rsidRPr="005B17D3" w:rsidRDefault="00BE52CE" w:rsidP="00EF3896">
      <w:pPr>
        <w:pStyle w:val="ListBullet"/>
      </w:pPr>
      <w:r w:rsidRPr="005B17D3">
        <w:t>Auto-upload - Upload VBA Data</w:t>
      </w:r>
    </w:p>
    <w:p w14:paraId="4CB03C8B" w14:textId="77777777" w:rsidR="00BE52CE" w:rsidRPr="005B17D3" w:rsidRDefault="00BE52CE" w:rsidP="00EF3896">
      <w:pPr>
        <w:pStyle w:val="ListBullet"/>
      </w:pPr>
      <w:r w:rsidRPr="005B17D3">
        <w:t>Queried - Pending Receipt of Data</w:t>
      </w:r>
    </w:p>
    <w:p w14:paraId="200F8248" w14:textId="77777777" w:rsidR="00BE52CE" w:rsidRPr="005B17D3" w:rsidRDefault="00BE52CE" w:rsidP="00EF3896">
      <w:pPr>
        <w:pStyle w:val="ListBullet"/>
      </w:pPr>
      <w:r w:rsidRPr="005B17D3">
        <w:t>Data Pending Review</w:t>
      </w:r>
    </w:p>
    <w:p w14:paraId="0E05B935" w14:textId="77777777" w:rsidR="00BE52CE" w:rsidRPr="005B17D3" w:rsidRDefault="00BE52CE" w:rsidP="00EF3896">
      <w:pPr>
        <w:pStyle w:val="ListBullet"/>
      </w:pPr>
      <w:r w:rsidRPr="005B17D3">
        <w:t xml:space="preserve">Eligibility Data Received from AAC (AITC) </w:t>
      </w:r>
    </w:p>
    <w:p w14:paraId="0C9EF0D0" w14:textId="77777777" w:rsidR="00BE52CE" w:rsidRPr="005B17D3" w:rsidRDefault="00BE52CE" w:rsidP="00EF3896">
      <w:pPr>
        <w:pStyle w:val="ListBullet"/>
      </w:pPr>
      <w:r w:rsidRPr="005B17D3">
        <w:t>VBA Data Inconclusive</w:t>
      </w:r>
    </w:p>
    <w:p w14:paraId="488904C6" w14:textId="77777777" w:rsidR="00BE52CE" w:rsidRPr="005B17D3" w:rsidRDefault="00BE52CE" w:rsidP="00EF3896">
      <w:pPr>
        <w:pStyle w:val="ListBullet"/>
      </w:pPr>
      <w:r w:rsidRPr="005B17D3">
        <w:t>Data Rejected</w:t>
      </w:r>
    </w:p>
    <w:p w14:paraId="4B88F606" w14:textId="77777777" w:rsidR="00BE52CE" w:rsidRPr="005B17D3" w:rsidRDefault="00BE52CE" w:rsidP="00EF3896">
      <w:pPr>
        <w:pStyle w:val="ListBullet"/>
      </w:pPr>
      <w:r w:rsidRPr="005B17D3">
        <w:t xml:space="preserve">NULL </w:t>
      </w:r>
    </w:p>
    <w:p w14:paraId="605312B4" w14:textId="77777777" w:rsidR="00BE52CE" w:rsidRPr="005B17D3" w:rsidRDefault="00BE52CE" w:rsidP="00EF3896">
      <w:pPr>
        <w:pStyle w:val="ScreenField"/>
      </w:pPr>
      <w:r w:rsidRPr="005B17D3">
        <w:t>MSDS Query Status:</w:t>
      </w:r>
    </w:p>
    <w:p w14:paraId="6E016B04" w14:textId="77777777" w:rsidR="00BE52CE" w:rsidRPr="005B17D3" w:rsidRDefault="00BE52CE" w:rsidP="00EF3896">
      <w:pPr>
        <w:pStyle w:val="ScreenFieldDesc"/>
      </w:pPr>
      <w:r w:rsidRPr="005B17D3">
        <w:rPr>
          <w:b/>
        </w:rPr>
        <w:t>MSDS Query</w:t>
      </w:r>
      <w:r w:rsidRPr="005B17D3">
        <w:t xml:space="preserve"> Status is the query response status from MSDS for the Military Service information. Examples include:</w:t>
      </w:r>
    </w:p>
    <w:p w14:paraId="47735A4F" w14:textId="77777777" w:rsidR="00BE52CE" w:rsidRPr="005B17D3" w:rsidRDefault="00BE52CE" w:rsidP="00EF3896">
      <w:pPr>
        <w:pStyle w:val="ListBullet"/>
      </w:pPr>
      <w:r w:rsidRPr="005B17D3">
        <w:t xml:space="preserve">New Record – Pending Submission </w:t>
      </w:r>
    </w:p>
    <w:p w14:paraId="2F5C6B3B" w14:textId="77777777" w:rsidR="00BE52CE" w:rsidRPr="005B17D3" w:rsidRDefault="00BE52CE" w:rsidP="00EF3896">
      <w:pPr>
        <w:pStyle w:val="ListBullet"/>
      </w:pPr>
      <w:r w:rsidRPr="005B17D3">
        <w:t xml:space="preserve">Queried – Pending Response </w:t>
      </w:r>
    </w:p>
    <w:p w14:paraId="078A8ACE" w14:textId="77777777" w:rsidR="00BE52CE" w:rsidRPr="005B17D3" w:rsidRDefault="00BE52CE" w:rsidP="00EF3896">
      <w:pPr>
        <w:pStyle w:val="ListBullet"/>
      </w:pPr>
      <w:r w:rsidRPr="005B17D3">
        <w:t xml:space="preserve">Queried – No Data Received </w:t>
      </w:r>
    </w:p>
    <w:p w14:paraId="68FBC88A" w14:textId="77777777" w:rsidR="00BE52CE" w:rsidRPr="005B17D3" w:rsidRDefault="00BE52CE" w:rsidP="00EF3896">
      <w:pPr>
        <w:pStyle w:val="ListBullet"/>
      </w:pPr>
      <w:r w:rsidRPr="005B17D3">
        <w:t xml:space="preserve">Military Service Data Received </w:t>
      </w:r>
    </w:p>
    <w:p w14:paraId="1E494FD2" w14:textId="77777777" w:rsidR="00BE52CE" w:rsidRPr="005B17D3" w:rsidRDefault="00BE52CE" w:rsidP="00EF3896">
      <w:pPr>
        <w:pStyle w:val="ListBullet"/>
      </w:pPr>
      <w:r w:rsidRPr="005B17D3">
        <w:t>Military Service Data Rejected</w:t>
      </w:r>
    </w:p>
    <w:p w14:paraId="7D87DE29" w14:textId="77777777" w:rsidR="00BE52CE" w:rsidRPr="005B17D3" w:rsidRDefault="00BE52CE" w:rsidP="00EF3896">
      <w:pPr>
        <w:pStyle w:val="ListBullet"/>
      </w:pPr>
      <w:r w:rsidRPr="005B17D3">
        <w:t>Services Data Received but not Uploaded</w:t>
      </w:r>
    </w:p>
    <w:p w14:paraId="6062D7E8" w14:textId="77777777" w:rsidR="00BE52CE" w:rsidRPr="005B17D3" w:rsidRDefault="00BE52CE" w:rsidP="00EF3896">
      <w:pPr>
        <w:pStyle w:val="ListBullet"/>
      </w:pPr>
      <w:r w:rsidRPr="005B17D3">
        <w:t>No Member ID/MSDS no Queried</w:t>
      </w:r>
    </w:p>
    <w:p w14:paraId="4B01D9CA" w14:textId="77777777" w:rsidR="00BE52CE" w:rsidRPr="005B17D3" w:rsidRDefault="00BE52CE" w:rsidP="00EF3896">
      <w:pPr>
        <w:spacing w:before="60" w:after="60"/>
        <w:ind w:left="600"/>
        <w:rPr>
          <w:b/>
          <w:bCs/>
          <w:szCs w:val="20"/>
        </w:rPr>
      </w:pPr>
    </w:p>
    <w:p w14:paraId="210CF38D" w14:textId="77777777" w:rsidR="00BE52CE" w:rsidRPr="005B17D3" w:rsidRDefault="00BE52CE" w:rsidP="00EF3896">
      <w:pPr>
        <w:pStyle w:val="BodyTextBullet2"/>
      </w:pPr>
      <w:r w:rsidRPr="005B17D3">
        <w:t>Rated SC Disabilities</w:t>
      </w:r>
    </w:p>
    <w:p w14:paraId="08E8218C" w14:textId="77777777" w:rsidR="00BE52CE" w:rsidRPr="005B17D3" w:rsidRDefault="00BE52CE" w:rsidP="00EF3896">
      <w:pPr>
        <w:pStyle w:val="ScreenField"/>
      </w:pPr>
      <w:r w:rsidRPr="005B17D3">
        <w:t xml:space="preserve">Code </w:t>
      </w:r>
    </w:p>
    <w:p w14:paraId="4C5BA99D" w14:textId="40DEB407" w:rsidR="00BE52CE" w:rsidRPr="005B17D3" w:rsidRDefault="00BE52CE" w:rsidP="00EF3896">
      <w:pPr>
        <w:pStyle w:val="ScreenFieldDesc"/>
      </w:pPr>
      <w:r w:rsidRPr="005B17D3">
        <w:t xml:space="preserve">The code associated with the </w:t>
      </w:r>
      <w:r w:rsidR="00C0209E" w:rsidRPr="005B17D3">
        <w:t>Service Connected</w:t>
      </w:r>
      <w:r w:rsidRPr="005B17D3">
        <w:t xml:space="preserve"> or non-</w:t>
      </w:r>
      <w:r w:rsidR="00C0209E" w:rsidRPr="005B17D3">
        <w:t>Service Connected</w:t>
      </w:r>
      <w:r w:rsidRPr="005B17D3">
        <w:t xml:space="preserve"> medical condition for which the beneficiary has been rated. </w:t>
      </w:r>
    </w:p>
    <w:p w14:paraId="7386B6E3" w14:textId="77777777" w:rsidR="00BE52CE" w:rsidRPr="005B17D3" w:rsidRDefault="00BE52CE" w:rsidP="00EF3896">
      <w:pPr>
        <w:pStyle w:val="ScreenFieldDesc"/>
      </w:pPr>
      <w:r w:rsidRPr="005B17D3">
        <w:t>The Veterans Benefit Administration (VBA) determines the codes applicable to the Veteran through the compensation review process.</w:t>
      </w:r>
    </w:p>
    <w:p w14:paraId="12230DEA" w14:textId="77777777" w:rsidR="00BE52CE" w:rsidRPr="005B17D3" w:rsidRDefault="00BE52CE" w:rsidP="00EF3896">
      <w:pPr>
        <w:pStyle w:val="ScreenField"/>
      </w:pPr>
      <w:r w:rsidRPr="005B17D3">
        <w:t xml:space="preserve">SC % </w:t>
      </w:r>
    </w:p>
    <w:p w14:paraId="65D98FC4" w14:textId="77777777" w:rsidR="00BE52CE" w:rsidRPr="005B17D3" w:rsidRDefault="00BE52CE" w:rsidP="00EF3896">
      <w:pPr>
        <w:pStyle w:val="ScreenFieldDesc"/>
      </w:pPr>
      <w:r w:rsidRPr="005B17D3">
        <w:t>The percentage of disability typically attributable to injury or disease incurred or aggravated during active military service.</w:t>
      </w:r>
    </w:p>
    <w:p w14:paraId="666D3029" w14:textId="77777777" w:rsidR="00BE52CE" w:rsidRPr="005B17D3" w:rsidRDefault="00BE52CE" w:rsidP="00EF3896">
      <w:pPr>
        <w:pStyle w:val="ScreenFieldDesc"/>
      </w:pPr>
      <w:r w:rsidRPr="005B17D3">
        <w:rPr>
          <w:i/>
        </w:rPr>
        <w:t>SC %</w:t>
      </w:r>
      <w:r w:rsidRPr="005B17D3">
        <w:t xml:space="preserve"> data is shared with VistA.</w:t>
      </w:r>
    </w:p>
    <w:p w14:paraId="05DD8C8F" w14:textId="77777777" w:rsidR="00BE52CE" w:rsidRPr="005B17D3" w:rsidRDefault="00BE52CE" w:rsidP="00EF3896">
      <w:pPr>
        <w:pStyle w:val="RulesandMore"/>
      </w:pPr>
      <w:r w:rsidRPr="005B17D3">
        <w:t>More...</w:t>
      </w:r>
    </w:p>
    <w:p w14:paraId="1F660080" w14:textId="4A6AA803" w:rsidR="00BE52CE" w:rsidRPr="005B17D3" w:rsidRDefault="00BE52CE" w:rsidP="00EF3896">
      <w:pPr>
        <w:pStyle w:val="ListBull2"/>
      </w:pPr>
      <w:r w:rsidRPr="005B17D3">
        <w:t xml:space="preserve">A </w:t>
      </w:r>
      <w:r w:rsidR="00C0209E" w:rsidRPr="005B17D3">
        <w:t>Service Connected</w:t>
      </w:r>
      <w:r w:rsidRPr="005B17D3">
        <w:t xml:space="preserve"> rating is an official ruling by VA that your illness/condition is directly related to your active military service. </w:t>
      </w:r>
      <w:r w:rsidR="00C0209E" w:rsidRPr="005B17D3">
        <w:t>Service Connected</w:t>
      </w:r>
      <w:r w:rsidRPr="005B17D3">
        <w:t xml:space="preserve"> ratings are established by VA Regional Offices located throughout the country. </w:t>
      </w:r>
    </w:p>
    <w:p w14:paraId="272DEAF8" w14:textId="77777777" w:rsidR="00BE52CE" w:rsidRPr="005B17D3" w:rsidRDefault="00BE52CE" w:rsidP="00EF3896">
      <w:pPr>
        <w:pStyle w:val="ScreenField"/>
      </w:pPr>
      <w:r w:rsidRPr="005B17D3">
        <w:t xml:space="preserve">Description </w:t>
      </w:r>
    </w:p>
    <w:p w14:paraId="279BF5FA" w14:textId="77777777" w:rsidR="00BE52CE" w:rsidRPr="005B17D3" w:rsidRDefault="00BE52CE" w:rsidP="00EF3896">
      <w:pPr>
        <w:pStyle w:val="ScreenFieldDesc"/>
      </w:pPr>
      <w:r w:rsidRPr="005B17D3">
        <w:t>Description of the rated disability code.</w:t>
      </w:r>
    </w:p>
    <w:p w14:paraId="25382F0B" w14:textId="77777777" w:rsidR="00BE52CE" w:rsidRPr="005B17D3" w:rsidRDefault="00BE52CE" w:rsidP="00EF3896">
      <w:pPr>
        <w:pStyle w:val="ScreenField"/>
      </w:pPr>
      <w:r w:rsidRPr="005B17D3">
        <w:t xml:space="preserve">Diagnostic Extremity </w:t>
      </w:r>
    </w:p>
    <w:p w14:paraId="77718DD0" w14:textId="77777777" w:rsidR="00BE52CE" w:rsidRPr="005B17D3" w:rsidRDefault="00BE52CE" w:rsidP="00EF3896">
      <w:pPr>
        <w:pStyle w:val="ScreenFieldDesc"/>
      </w:pPr>
      <w:r w:rsidRPr="005B17D3">
        <w:t>Defined as the portion of the body in which the disability is located.</w:t>
      </w:r>
    </w:p>
    <w:p w14:paraId="5A5A5614" w14:textId="77777777" w:rsidR="00BE52CE" w:rsidRPr="005B17D3" w:rsidRDefault="00BE52CE" w:rsidP="00EF3896">
      <w:pPr>
        <w:pStyle w:val="ScreenFieldDesc"/>
      </w:pPr>
      <w:r w:rsidRPr="005B17D3">
        <w:rPr>
          <w:i/>
        </w:rPr>
        <w:t>Diagnostic Extremity</w:t>
      </w:r>
      <w:r w:rsidRPr="005B17D3">
        <w:t xml:space="preserve"> data is shared with VistA.</w:t>
      </w:r>
    </w:p>
    <w:p w14:paraId="56A51E4C" w14:textId="77777777" w:rsidR="00BE52CE" w:rsidRPr="005B17D3" w:rsidRDefault="00BE52CE" w:rsidP="00EF3896">
      <w:pPr>
        <w:pStyle w:val="ScreenFieldDesc"/>
      </w:pPr>
      <w:r w:rsidRPr="005B17D3">
        <w:t>Extremity examples include:</w:t>
      </w:r>
    </w:p>
    <w:p w14:paraId="17882C11" w14:textId="77777777" w:rsidR="00BE52CE" w:rsidRPr="005B17D3" w:rsidRDefault="00BE52CE" w:rsidP="00EF3896">
      <w:pPr>
        <w:pStyle w:val="ListBullet"/>
      </w:pPr>
      <w:r w:rsidRPr="005B17D3">
        <w:t>Left-Lower Extremity</w:t>
      </w:r>
    </w:p>
    <w:p w14:paraId="5E0F5593" w14:textId="77777777" w:rsidR="00BE52CE" w:rsidRPr="005B17D3" w:rsidRDefault="00BE52CE" w:rsidP="00EF3896">
      <w:pPr>
        <w:pStyle w:val="ListBullet"/>
      </w:pPr>
      <w:r w:rsidRPr="005B17D3">
        <w:t>Left-Upper Extremity</w:t>
      </w:r>
    </w:p>
    <w:p w14:paraId="0D52DA99" w14:textId="77777777" w:rsidR="00BE52CE" w:rsidRPr="005B17D3" w:rsidRDefault="00BE52CE" w:rsidP="00EF3896">
      <w:pPr>
        <w:pStyle w:val="ListBullet"/>
      </w:pPr>
      <w:r w:rsidRPr="005B17D3">
        <w:t>Right-Lower Extremity</w:t>
      </w:r>
    </w:p>
    <w:p w14:paraId="3E98CC2A" w14:textId="77777777" w:rsidR="00BE52CE" w:rsidRPr="005B17D3" w:rsidRDefault="00BE52CE" w:rsidP="00EF3896">
      <w:pPr>
        <w:pStyle w:val="ListBullet"/>
      </w:pPr>
      <w:r w:rsidRPr="005B17D3">
        <w:t>Right-Upper Extremity</w:t>
      </w:r>
    </w:p>
    <w:p w14:paraId="06DD4406" w14:textId="77777777" w:rsidR="00BE52CE" w:rsidRPr="005B17D3" w:rsidRDefault="00BE52CE" w:rsidP="00EF3896">
      <w:pPr>
        <w:pStyle w:val="ListBullet"/>
      </w:pPr>
      <w:r w:rsidRPr="005B17D3">
        <w:t>Both-Lower Extremities</w:t>
      </w:r>
    </w:p>
    <w:p w14:paraId="718748B5" w14:textId="77777777" w:rsidR="00BE52CE" w:rsidRPr="005B17D3" w:rsidRDefault="00BE52CE" w:rsidP="00EF3896">
      <w:pPr>
        <w:pStyle w:val="ListBullet"/>
      </w:pPr>
      <w:r w:rsidRPr="005B17D3">
        <w:t>Both-Upper Extremities</w:t>
      </w:r>
    </w:p>
    <w:p w14:paraId="6DFD403C" w14:textId="77777777" w:rsidR="00BE52CE" w:rsidRPr="005B17D3" w:rsidRDefault="00BE52CE" w:rsidP="00EF3896">
      <w:pPr>
        <w:pStyle w:val="ScreenField"/>
      </w:pPr>
      <w:r w:rsidRPr="005B17D3">
        <w:t xml:space="preserve">Original Date </w:t>
      </w:r>
    </w:p>
    <w:p w14:paraId="27964100" w14:textId="77777777" w:rsidR="00BE52CE" w:rsidRPr="005B17D3" w:rsidRDefault="00BE52CE" w:rsidP="00EF3896">
      <w:pPr>
        <w:pStyle w:val="ScreenFieldDesc"/>
      </w:pPr>
      <w:r w:rsidRPr="005B17D3">
        <w:t>Original Date is the date on which the rating determination was made.</w:t>
      </w:r>
    </w:p>
    <w:p w14:paraId="4A485293" w14:textId="77777777" w:rsidR="00BE52CE" w:rsidRPr="005B17D3" w:rsidRDefault="00BE52CE" w:rsidP="00EF3896">
      <w:pPr>
        <w:pStyle w:val="ScreenFieldDesc"/>
      </w:pPr>
      <w:r w:rsidRPr="005B17D3">
        <w:t>Original Date data is shared with VistA.</w:t>
      </w:r>
    </w:p>
    <w:p w14:paraId="5394A65F" w14:textId="77777777" w:rsidR="00BE52CE" w:rsidRPr="005B17D3" w:rsidRDefault="00BE52CE" w:rsidP="00EF3896">
      <w:pPr>
        <w:pStyle w:val="RulesandMore"/>
      </w:pPr>
      <w:r w:rsidRPr="005B17D3">
        <w:t>More...</w:t>
      </w:r>
    </w:p>
    <w:p w14:paraId="08BF639B" w14:textId="6C3E1E31" w:rsidR="00BE52CE" w:rsidRPr="005B17D3" w:rsidRDefault="00BE52CE" w:rsidP="00EF3896">
      <w:pPr>
        <w:pStyle w:val="ListBull2"/>
      </w:pPr>
      <w:r w:rsidRPr="005B17D3">
        <w:t xml:space="preserve">The original effective date for a disability is the date Veterans Benefit Administration (VBA) determines as the first day a disability is considered </w:t>
      </w:r>
      <w:r w:rsidR="00C0209E" w:rsidRPr="005B17D3">
        <w:t>Service Connected</w:t>
      </w:r>
      <w:r w:rsidRPr="005B17D3">
        <w:t>. It could be the date the disability occurred, or if the claim for disability was filed much later, the date of the claim.</w:t>
      </w:r>
    </w:p>
    <w:p w14:paraId="315CE3A9" w14:textId="77777777" w:rsidR="00BE52CE" w:rsidRPr="005B17D3" w:rsidRDefault="00BE52CE" w:rsidP="00EF3896">
      <w:pPr>
        <w:pStyle w:val="ListBull2"/>
      </w:pPr>
      <w:r w:rsidRPr="005B17D3">
        <w:t>Example: Veteran J. Smith files a SC claim in October 2002 for a Hand Injury. VBA awards in October 2004 a 20% SC for J. Smith. His original effective date is July 2002. The date the injury was incurred. In October 2005, the VBA updates this hand injury to 30% SC. Since the original rating was done after 2003, it was done in the corporate database. The original effective date remains July 2002, but the Current Effective Date is updated to September 2005, the date the new percentage was determined to take effect.</w:t>
      </w:r>
    </w:p>
    <w:p w14:paraId="6CBC852D" w14:textId="77777777" w:rsidR="006B555B" w:rsidRPr="005B17D3" w:rsidRDefault="006B555B" w:rsidP="00EF3896">
      <w:pPr>
        <w:pStyle w:val="ScreenField"/>
      </w:pPr>
    </w:p>
    <w:p w14:paraId="5396A6A1" w14:textId="43C1613F" w:rsidR="00BE52CE" w:rsidRPr="005B17D3" w:rsidRDefault="00BE52CE" w:rsidP="00EF3896">
      <w:pPr>
        <w:pStyle w:val="ScreenField"/>
      </w:pPr>
      <w:r w:rsidRPr="005B17D3">
        <w:t xml:space="preserve">Current Effective Date </w:t>
      </w:r>
    </w:p>
    <w:p w14:paraId="55835F54" w14:textId="77777777" w:rsidR="00BE52CE" w:rsidRPr="005B17D3" w:rsidRDefault="00BE52CE" w:rsidP="00EF3896">
      <w:pPr>
        <w:pStyle w:val="ScreenFieldDesc"/>
      </w:pPr>
      <w:r w:rsidRPr="005B17D3">
        <w:t>The date on which the rated disability was/is effective.</w:t>
      </w:r>
    </w:p>
    <w:p w14:paraId="2BED087C" w14:textId="77777777" w:rsidR="00BE52CE" w:rsidRPr="005B17D3" w:rsidRDefault="00BE52CE" w:rsidP="00EF3896">
      <w:pPr>
        <w:pStyle w:val="ScreenFieldDesc"/>
      </w:pPr>
      <w:r w:rsidRPr="005B17D3">
        <w:rPr>
          <w:i/>
        </w:rPr>
        <w:t>Current Effective Date</w:t>
      </w:r>
      <w:r w:rsidRPr="005B17D3">
        <w:t xml:space="preserve"> data is shared with VistA.</w:t>
      </w:r>
    </w:p>
    <w:p w14:paraId="3F6B5743" w14:textId="77777777" w:rsidR="00BE52CE" w:rsidRPr="005B17D3" w:rsidRDefault="00BE52CE" w:rsidP="00EF3896">
      <w:pPr>
        <w:pStyle w:val="RulesandMore"/>
      </w:pPr>
      <w:r w:rsidRPr="005B17D3">
        <w:t>More...</w:t>
      </w:r>
    </w:p>
    <w:p w14:paraId="13FF737E" w14:textId="2DDA673D" w:rsidR="00BE52CE" w:rsidRPr="005B17D3" w:rsidRDefault="00BE52CE" w:rsidP="00EF3896">
      <w:pPr>
        <w:pStyle w:val="ListBull2"/>
      </w:pPr>
      <w:r w:rsidRPr="005B17D3">
        <w:t xml:space="preserve">This is the latest date on which VBA establishes a new </w:t>
      </w:r>
      <w:r w:rsidR="00C0209E" w:rsidRPr="005B17D3">
        <w:t>Service Connected</w:t>
      </w:r>
      <w:r w:rsidRPr="005B17D3">
        <w:t xml:space="preserve"> disability percentage for the particular diagnostic code.</w:t>
      </w:r>
    </w:p>
    <w:p w14:paraId="4FCBAE7D" w14:textId="77777777" w:rsidR="002A126C" w:rsidRPr="005B17D3" w:rsidRDefault="002A126C" w:rsidP="00EF3896">
      <w:pPr>
        <w:pStyle w:val="ListBull2"/>
        <w:numPr>
          <w:ilvl w:val="0"/>
          <w:numId w:val="0"/>
        </w:numPr>
        <w:ind w:left="720"/>
      </w:pPr>
    </w:p>
    <w:p w14:paraId="35A3CC16" w14:textId="4FBA2DA3" w:rsidR="00BE52CE" w:rsidRPr="005B17D3" w:rsidRDefault="00BE52CE" w:rsidP="00D8413D">
      <w:pPr>
        <w:pStyle w:val="Heading4"/>
      </w:pPr>
      <w:bookmarkStart w:id="1003" w:name="_Toc289864810"/>
      <w:bookmarkStart w:id="1004" w:name="_Toc394920812"/>
      <w:bookmarkStart w:id="1005" w:name="_Toc406571148"/>
      <w:bookmarkStart w:id="1006" w:name="_Toc478746576"/>
      <w:bookmarkStart w:id="1007" w:name="_Toc482888505"/>
      <w:bookmarkStart w:id="1008" w:name="_Toc31622251"/>
      <w:bookmarkEnd w:id="995"/>
      <w:bookmarkEnd w:id="996"/>
      <w:bookmarkEnd w:id="997"/>
      <w:bookmarkEnd w:id="998"/>
      <w:bookmarkEnd w:id="999"/>
      <w:bookmarkEnd w:id="1000"/>
      <w:r w:rsidRPr="005B17D3">
        <w:t>Edit Current Eligibility</w:t>
      </w:r>
      <w:bookmarkEnd w:id="1003"/>
      <w:bookmarkEnd w:id="1004"/>
      <w:bookmarkEnd w:id="1005"/>
      <w:bookmarkEnd w:id="1006"/>
      <w:bookmarkEnd w:id="1007"/>
      <w:bookmarkEnd w:id="1008"/>
      <w:r w:rsidRPr="005B17D3">
        <w:fldChar w:fldCharType="begin"/>
      </w:r>
      <w:r w:rsidRPr="005B17D3">
        <w:instrText xml:space="preserve"> XE "Eligibility:Edit Current" </w:instrText>
      </w:r>
      <w:r w:rsidRPr="005B17D3">
        <w:fldChar w:fldCharType="end"/>
      </w:r>
    </w:p>
    <w:p w14:paraId="67D93757" w14:textId="4C031ADB" w:rsidR="00BE52CE" w:rsidRPr="005B17D3" w:rsidRDefault="00BE52CE" w:rsidP="00EF3896">
      <w:pPr>
        <w:pStyle w:val="BodyText"/>
      </w:pPr>
      <w:r w:rsidRPr="005B17D3">
        <w:t>Data in</w:t>
      </w:r>
      <w:r w:rsidR="00306800" w:rsidRPr="005B17D3">
        <w:t xml:space="preserve"> the</w:t>
      </w:r>
      <w:r w:rsidRPr="005B17D3">
        <w:t xml:space="preserve"> </w:t>
      </w:r>
      <w:r w:rsidR="00306800" w:rsidRPr="005B17D3">
        <w:rPr>
          <w:b/>
        </w:rPr>
        <w:t>Edit Current Eligibility</w:t>
      </w:r>
      <w:r w:rsidRPr="005B17D3">
        <w:t xml:space="preserve"> fields </w:t>
      </w:r>
      <w:r w:rsidR="006B555B" w:rsidRPr="005B17D3">
        <w:t>are</w:t>
      </w:r>
      <w:r w:rsidRPr="005B17D3">
        <w:t xml:space="preserve"> used to determine eligibility and enrollment </w:t>
      </w:r>
      <w:r w:rsidR="00306800" w:rsidRPr="005B17D3">
        <w:t>as well as</w:t>
      </w:r>
      <w:r w:rsidRPr="005B17D3">
        <w:t xml:space="preserve"> identify additional attributes </w:t>
      </w:r>
      <w:r w:rsidR="00306800" w:rsidRPr="005B17D3">
        <w:t>that</w:t>
      </w:r>
      <w:r w:rsidRPr="005B17D3">
        <w:t xml:space="preserve"> enhance the priority </w:t>
      </w:r>
      <w:r w:rsidR="00306800" w:rsidRPr="005B17D3">
        <w:t>of</w:t>
      </w:r>
      <w:r w:rsidRPr="005B17D3">
        <w:t xml:space="preserve"> enrollment</w:t>
      </w:r>
      <w:r w:rsidR="006B555B" w:rsidRPr="005B17D3">
        <w:t xml:space="preserve"> </w:t>
      </w:r>
      <w:r w:rsidR="00306800" w:rsidRPr="005B17D3">
        <w:t>for a</w:t>
      </w:r>
      <w:r w:rsidR="006B555B" w:rsidRPr="005B17D3">
        <w:t xml:space="preserve"> Veteran</w:t>
      </w:r>
      <w:r w:rsidRPr="005B17D3">
        <w:fldChar w:fldCharType="begin"/>
      </w:r>
      <w:r w:rsidRPr="005B17D3">
        <w:instrText xml:space="preserve"> XE "Enrollment" </w:instrText>
      </w:r>
      <w:r w:rsidRPr="005B17D3">
        <w:fldChar w:fldCharType="end"/>
      </w:r>
      <w:r w:rsidRPr="005B17D3">
        <w:t>.</w:t>
      </w:r>
    </w:p>
    <w:p w14:paraId="1051A2EF" w14:textId="77777777" w:rsidR="00C31258" w:rsidRPr="005B17D3" w:rsidRDefault="00C31258" w:rsidP="00EF3896">
      <w:pPr>
        <w:pStyle w:val="BodyText"/>
      </w:pPr>
    </w:p>
    <w:p w14:paraId="132CEC29" w14:textId="77777777" w:rsidR="00BE52CE" w:rsidRPr="005B17D3" w:rsidRDefault="00BE52CE" w:rsidP="00884662">
      <w:pPr>
        <w:pStyle w:val="BodyText"/>
        <w:numPr>
          <w:ilvl w:val="0"/>
          <w:numId w:val="221"/>
        </w:numPr>
        <w:rPr>
          <w:b/>
        </w:rPr>
      </w:pPr>
      <w:r w:rsidRPr="005B17D3">
        <w:rPr>
          <w:b/>
        </w:rPr>
        <w:t>Veteran Indicator</w:t>
      </w:r>
      <w:r w:rsidRPr="005B17D3">
        <w:rPr>
          <w:b/>
        </w:rPr>
        <w:fldChar w:fldCharType="begin"/>
      </w:r>
      <w:r w:rsidRPr="005B17D3">
        <w:rPr>
          <w:b/>
        </w:rPr>
        <w:instrText xml:space="preserve"> XE "Veteran:Indicator" </w:instrText>
      </w:r>
      <w:r w:rsidRPr="005B17D3">
        <w:rPr>
          <w:b/>
        </w:rPr>
        <w:fldChar w:fldCharType="end"/>
      </w:r>
      <w:r w:rsidRPr="005B17D3">
        <w:rPr>
          <w:b/>
        </w:rPr>
        <w:t>:</w:t>
      </w:r>
    </w:p>
    <w:p w14:paraId="3D6C956B" w14:textId="77777777" w:rsidR="00BE52CE" w:rsidRPr="005B17D3" w:rsidRDefault="00BE52CE" w:rsidP="00EF3896">
      <w:pPr>
        <w:pStyle w:val="BodyTextBullet2"/>
      </w:pPr>
      <w:r w:rsidRPr="005B17D3">
        <w:t xml:space="preserve">The Veteran status of </w:t>
      </w:r>
      <w:r w:rsidRPr="005B17D3">
        <w:rPr>
          <w:b/>
        </w:rPr>
        <w:t>Yes</w:t>
      </w:r>
      <w:r w:rsidRPr="005B17D3">
        <w:t xml:space="preserve"> or </w:t>
      </w:r>
      <w:r w:rsidRPr="005B17D3">
        <w:rPr>
          <w:b/>
        </w:rPr>
        <w:t>No</w:t>
      </w:r>
      <w:r w:rsidRPr="005B17D3">
        <w:t xml:space="preserve"> invokes the availability and/or necessitates entry/editing of certain data relating to Veteran eligibility</w:t>
      </w:r>
      <w:r w:rsidRPr="005B17D3">
        <w:fldChar w:fldCharType="begin"/>
      </w:r>
      <w:r w:rsidRPr="005B17D3">
        <w:instrText xml:space="preserve"> XE "Eligibility" </w:instrText>
      </w:r>
      <w:r w:rsidRPr="005B17D3">
        <w:fldChar w:fldCharType="end"/>
      </w:r>
      <w:r w:rsidRPr="005B17D3">
        <w:t>.</w:t>
      </w:r>
    </w:p>
    <w:p w14:paraId="09AD1060" w14:textId="77777777" w:rsidR="00BE52CE" w:rsidRPr="005B17D3" w:rsidRDefault="00BE52CE" w:rsidP="00EF3896">
      <w:pPr>
        <w:pStyle w:val="ScreenFieldDesc"/>
      </w:pPr>
      <w:r w:rsidRPr="005B17D3">
        <w:t>Determine if the patient requesting care is a Veteran of the U.S. Armed Forces.</w:t>
      </w:r>
    </w:p>
    <w:tbl>
      <w:tblPr>
        <w:tblStyle w:val="TableGrid"/>
        <w:tblW w:w="10425" w:type="dxa"/>
        <w:tblInd w:w="10" w:type="dxa"/>
        <w:tblLayout w:type="fixed"/>
        <w:tblLook w:val="04A0" w:firstRow="1" w:lastRow="0" w:firstColumn="1" w:lastColumn="0" w:noHBand="0" w:noVBand="1"/>
        <w:tblDescription w:val="If/then table to determine if the patient requesting care is a Veteran of the U.S. Armed Forces?"/>
      </w:tblPr>
      <w:tblGrid>
        <w:gridCol w:w="2400"/>
        <w:gridCol w:w="8025"/>
      </w:tblGrid>
      <w:tr w:rsidR="00BE52CE" w:rsidRPr="005B17D3" w14:paraId="75D7706B" w14:textId="77777777" w:rsidTr="003875C7">
        <w:trPr>
          <w:trHeight w:val="291"/>
          <w:tblHeader/>
        </w:trPr>
        <w:tc>
          <w:tcPr>
            <w:tcW w:w="2400" w:type="dxa"/>
            <w:shd w:val="clear" w:color="auto" w:fill="D9E2F3" w:themeFill="accent1" w:themeFillTint="33"/>
          </w:tcPr>
          <w:p w14:paraId="4F59F8EF" w14:textId="77777777" w:rsidR="00BE52CE" w:rsidRPr="005B17D3" w:rsidRDefault="00BE52CE" w:rsidP="00EF3896">
            <w:pPr>
              <w:rPr>
                <w:b/>
              </w:rPr>
            </w:pPr>
            <w:r w:rsidRPr="005B17D3">
              <w:rPr>
                <w:b/>
              </w:rPr>
              <w:t>If</w:t>
            </w:r>
          </w:p>
        </w:tc>
        <w:tc>
          <w:tcPr>
            <w:tcW w:w="8025" w:type="dxa"/>
            <w:shd w:val="clear" w:color="auto" w:fill="D9E2F3" w:themeFill="accent1" w:themeFillTint="33"/>
          </w:tcPr>
          <w:p w14:paraId="49AFBC4B" w14:textId="77777777" w:rsidR="00BE52CE" w:rsidRPr="005B17D3" w:rsidRDefault="00BE52CE" w:rsidP="00EF3896">
            <w:pPr>
              <w:rPr>
                <w:b/>
              </w:rPr>
            </w:pPr>
            <w:r w:rsidRPr="005B17D3">
              <w:rPr>
                <w:b/>
              </w:rPr>
              <w:t>Then</w:t>
            </w:r>
          </w:p>
        </w:tc>
      </w:tr>
      <w:tr w:rsidR="00BE52CE" w:rsidRPr="005B17D3" w14:paraId="4D3CB2DA" w14:textId="77777777" w:rsidTr="003875C7">
        <w:trPr>
          <w:trHeight w:val="1583"/>
          <w:tblHeader/>
        </w:trPr>
        <w:tc>
          <w:tcPr>
            <w:tcW w:w="2400" w:type="dxa"/>
          </w:tcPr>
          <w:p w14:paraId="6500BDA4" w14:textId="77777777" w:rsidR="00BE52CE" w:rsidRPr="005B17D3" w:rsidRDefault="00BE52CE" w:rsidP="00EF3896">
            <w:r w:rsidRPr="005B17D3">
              <w:t>Yes</w:t>
            </w:r>
          </w:p>
        </w:tc>
        <w:tc>
          <w:tcPr>
            <w:tcW w:w="8025" w:type="dxa"/>
          </w:tcPr>
          <w:p w14:paraId="687837AF" w14:textId="77777777" w:rsidR="00BE52CE" w:rsidRPr="005B17D3" w:rsidRDefault="00BE52CE" w:rsidP="00EF3896">
            <w:pPr>
              <w:pStyle w:val="BodyTextBullet2"/>
            </w:pPr>
            <w:r w:rsidRPr="005B17D3">
              <w:t>Veteran eligibility is based upon discharge from active military</w:t>
            </w:r>
            <w:r w:rsidRPr="005B17D3">
              <w:fldChar w:fldCharType="begin"/>
            </w:r>
            <w:r w:rsidRPr="005B17D3">
              <w:instrText xml:space="preserve"> XE "Military:service" </w:instrText>
            </w:r>
            <w:r w:rsidRPr="005B17D3">
              <w:fldChar w:fldCharType="end"/>
            </w:r>
            <w:r w:rsidRPr="005B17D3">
              <w:t xml:space="preserve"> service under other than dishonorable conditions. Active service means full-time service, other than active duty for training, as a member of the U.S. Armed forces. Verification of active duty service can be obtained via DD-214</w:t>
            </w:r>
            <w:r w:rsidRPr="005B17D3">
              <w:fldChar w:fldCharType="begin"/>
            </w:r>
            <w:r w:rsidRPr="005B17D3">
              <w:instrText xml:space="preserve"> XE "DD-214" </w:instrText>
            </w:r>
            <w:r w:rsidRPr="005B17D3">
              <w:fldChar w:fldCharType="end"/>
            </w:r>
            <w:r w:rsidRPr="005B17D3">
              <w:t xml:space="preserve">, VIS or SHARE, or other authoritative sources. </w:t>
            </w:r>
          </w:p>
          <w:p w14:paraId="66FD1F1F" w14:textId="77777777" w:rsidR="00BE52CE" w:rsidRPr="005B17D3" w:rsidRDefault="00BE52CE" w:rsidP="00EF3896">
            <w:pPr>
              <w:pStyle w:val="BodyTextBullet2"/>
            </w:pPr>
            <w:r w:rsidRPr="005B17D3">
              <w:t>For additional eligibility</w:t>
            </w:r>
            <w:r w:rsidRPr="005B17D3">
              <w:fldChar w:fldCharType="begin"/>
            </w:r>
            <w:r w:rsidRPr="005B17D3">
              <w:instrText xml:space="preserve"> XE "</w:instrText>
            </w:r>
            <w:r w:rsidRPr="005B17D3">
              <w:rPr>
                <w:szCs w:val="20"/>
              </w:rPr>
              <w:instrText>Eligibility</w:instrText>
            </w:r>
            <w:r w:rsidRPr="005B17D3">
              <w:instrText xml:space="preserve">" </w:instrText>
            </w:r>
            <w:r w:rsidRPr="005B17D3">
              <w:fldChar w:fldCharType="end"/>
            </w:r>
            <w:r w:rsidRPr="005B17D3">
              <w:t xml:space="preserve"> requirements, refer to the following section in 38 CFR: </w:t>
            </w:r>
          </w:p>
          <w:p w14:paraId="179FCD58" w14:textId="77777777" w:rsidR="00BE52CE" w:rsidRPr="005B17D3" w:rsidRDefault="00BE52CE" w:rsidP="00EF3896">
            <w:pPr>
              <w:pStyle w:val="ListBullet"/>
            </w:pPr>
            <w:r w:rsidRPr="005B17D3">
              <w:t>3.1 – Definitions</w:t>
            </w:r>
          </w:p>
          <w:p w14:paraId="68955DB7" w14:textId="77777777" w:rsidR="00BE52CE" w:rsidRPr="005B17D3" w:rsidRDefault="00BE52CE" w:rsidP="00EF3896">
            <w:pPr>
              <w:pStyle w:val="ListBullet"/>
            </w:pPr>
            <w:r w:rsidRPr="005B17D3">
              <w:t>3.2 – Periods of War</w:t>
            </w:r>
          </w:p>
          <w:p w14:paraId="453930E3" w14:textId="77777777" w:rsidR="00BE52CE" w:rsidRPr="005B17D3" w:rsidRDefault="00BE52CE" w:rsidP="00EF3896">
            <w:pPr>
              <w:pStyle w:val="ListBullet"/>
            </w:pPr>
            <w:r w:rsidRPr="005B17D3">
              <w:t>3.6 – Duty Periods</w:t>
            </w:r>
          </w:p>
          <w:p w14:paraId="3E155486" w14:textId="77777777" w:rsidR="00BE52CE" w:rsidRPr="005B17D3" w:rsidRDefault="00BE52CE" w:rsidP="00EF3896">
            <w:pPr>
              <w:pStyle w:val="ListBullet"/>
            </w:pPr>
            <w:r w:rsidRPr="005B17D3">
              <w:t>3.7 – Individuals and groups considered to have performed active military</w:t>
            </w:r>
            <w:r w:rsidRPr="005B17D3">
              <w:fldChar w:fldCharType="begin"/>
            </w:r>
            <w:r w:rsidRPr="005B17D3">
              <w:instrText xml:space="preserve"> XE "Military" </w:instrText>
            </w:r>
            <w:r w:rsidRPr="005B17D3">
              <w:fldChar w:fldCharType="end"/>
            </w:r>
            <w:r w:rsidRPr="005B17D3">
              <w:t>, naval, or air service</w:t>
            </w:r>
          </w:p>
          <w:p w14:paraId="53586D46" w14:textId="77777777" w:rsidR="00BE52CE" w:rsidRPr="005B17D3" w:rsidRDefault="00BE52CE" w:rsidP="00EF3896">
            <w:pPr>
              <w:pStyle w:val="ListBullet"/>
            </w:pPr>
            <w:r w:rsidRPr="005B17D3">
              <w:t>3.12 – Character of Discharge</w:t>
            </w:r>
          </w:p>
          <w:p w14:paraId="0264F30C" w14:textId="77777777" w:rsidR="00BE52CE" w:rsidRPr="005B17D3" w:rsidRDefault="00BE52CE" w:rsidP="00EF3896">
            <w:pPr>
              <w:pStyle w:val="ListBullet"/>
            </w:pPr>
            <w:r w:rsidRPr="005B17D3">
              <w:t>3.12a – Minimum active-duty service requirement</w:t>
            </w:r>
          </w:p>
          <w:p w14:paraId="75CCB3F3" w14:textId="77777777" w:rsidR="00BE52CE" w:rsidRPr="005B17D3" w:rsidRDefault="00BE52CE" w:rsidP="00EF3896">
            <w:pPr>
              <w:pStyle w:val="ListBullet"/>
            </w:pPr>
            <w:r w:rsidRPr="005B17D3">
              <w:t>3.13 – Discharge to change status</w:t>
            </w:r>
          </w:p>
          <w:p w14:paraId="49207202" w14:textId="77777777" w:rsidR="00BE52CE" w:rsidRPr="005B17D3" w:rsidRDefault="00BE52CE" w:rsidP="00EF3896">
            <w:pPr>
              <w:pStyle w:val="ListBullet"/>
            </w:pPr>
            <w:r w:rsidRPr="005B17D3">
              <w:t>3.14 – Validity of Enlistments</w:t>
            </w:r>
          </w:p>
          <w:p w14:paraId="7CC28386" w14:textId="77777777" w:rsidR="00BE52CE" w:rsidRPr="005B17D3" w:rsidRDefault="00BE52CE" w:rsidP="00EF3896">
            <w:pPr>
              <w:pStyle w:val="ListBullet"/>
            </w:pPr>
            <w:r w:rsidRPr="005B17D3">
              <w:t>3.15 – Computation of Service</w:t>
            </w:r>
          </w:p>
        </w:tc>
      </w:tr>
      <w:tr w:rsidR="00BE52CE" w:rsidRPr="005B17D3" w14:paraId="34A449DF" w14:textId="77777777" w:rsidTr="003875C7">
        <w:trPr>
          <w:trHeight w:val="818"/>
          <w:tblHeader/>
        </w:trPr>
        <w:tc>
          <w:tcPr>
            <w:tcW w:w="2400" w:type="dxa"/>
          </w:tcPr>
          <w:p w14:paraId="2CA622BF" w14:textId="77777777" w:rsidR="00BE52CE" w:rsidRPr="005B17D3" w:rsidRDefault="00BE52CE" w:rsidP="00EF3896">
            <w:r w:rsidRPr="005B17D3">
              <w:t>No</w:t>
            </w:r>
          </w:p>
        </w:tc>
        <w:tc>
          <w:tcPr>
            <w:tcW w:w="8025" w:type="dxa"/>
          </w:tcPr>
          <w:p w14:paraId="7C8FD326" w14:textId="77777777" w:rsidR="00BE52CE" w:rsidRPr="005B17D3" w:rsidRDefault="00BE52CE" w:rsidP="00EF3896">
            <w:pPr>
              <w:pStyle w:val="BodyTextBullet2"/>
            </w:pPr>
            <w:r w:rsidRPr="005B17D3">
              <w:rPr>
                <w:rStyle w:val="Expandingtext"/>
              </w:rPr>
              <w:t>Patient does not meet the conditions</w:t>
            </w:r>
            <w:r w:rsidRPr="005B17D3">
              <w:rPr>
                <w:rStyle w:val="Expandingtext"/>
              </w:rPr>
              <w:fldChar w:fldCharType="begin"/>
            </w:r>
            <w:r w:rsidRPr="005B17D3">
              <w:instrText xml:space="preserve"> XE "</w:instrText>
            </w:r>
            <w:r w:rsidRPr="005B17D3">
              <w:rPr>
                <w:rStyle w:val="Expandingtext"/>
              </w:rPr>
              <w:instrText>Criteria:</w:instrText>
            </w:r>
            <w:r w:rsidRPr="005B17D3">
              <w:instrText xml:space="preserve">Veteran Status" </w:instrText>
            </w:r>
            <w:r w:rsidRPr="005B17D3">
              <w:rPr>
                <w:rStyle w:val="Expandingtext"/>
              </w:rPr>
              <w:fldChar w:fldCharType="end"/>
            </w:r>
            <w:r w:rsidRPr="005B17D3">
              <w:rPr>
                <w:rStyle w:val="Expandingtext"/>
              </w:rPr>
              <w:t xml:space="preserve"> of Veteran status.</w:t>
            </w:r>
          </w:p>
        </w:tc>
      </w:tr>
    </w:tbl>
    <w:p w14:paraId="53F32712" w14:textId="751D4059" w:rsidR="009A3C55" w:rsidRPr="005B17D3" w:rsidRDefault="009A3C55" w:rsidP="00EF3896">
      <w:pPr>
        <w:pStyle w:val="ScreenFieldDesc"/>
        <w:ind w:left="0"/>
        <w:rPr>
          <w:i/>
        </w:rPr>
      </w:pPr>
    </w:p>
    <w:p w14:paraId="322EBFFF" w14:textId="77777777" w:rsidR="00BE52CE" w:rsidRPr="005B17D3" w:rsidRDefault="00BE52CE" w:rsidP="00EF3896">
      <w:pPr>
        <w:pStyle w:val="ScreenFieldDesc"/>
      </w:pPr>
      <w:r w:rsidRPr="005B17D3">
        <w:rPr>
          <w:i/>
        </w:rPr>
        <w:t>Current Eligibility</w:t>
      </w:r>
      <w:r w:rsidRPr="005B17D3">
        <w:t xml:space="preserve"> data is shared with VistA.</w:t>
      </w:r>
    </w:p>
    <w:p w14:paraId="4688670A" w14:textId="77777777" w:rsidR="00BE52CE" w:rsidRPr="005B17D3" w:rsidRDefault="00BE52CE" w:rsidP="00EF3896">
      <w:pPr>
        <w:pStyle w:val="ScreenField"/>
      </w:pPr>
    </w:p>
    <w:p w14:paraId="79E5B675" w14:textId="77777777" w:rsidR="00BE52CE" w:rsidRPr="005B17D3" w:rsidRDefault="00BE52CE" w:rsidP="00EF3896">
      <w:pPr>
        <w:pStyle w:val="ScreenField"/>
      </w:pPr>
      <w:r w:rsidRPr="005B17D3">
        <w:rPr>
          <w:noProof/>
        </w:rPr>
        <w:drawing>
          <wp:inline distT="0" distB="0" distL="0" distR="0" wp14:anchorId="5E67EC68" wp14:editId="53E52CE5">
            <wp:extent cx="119380" cy="119380"/>
            <wp:effectExtent l="19050" t="0" r="0" b="0"/>
            <wp:docPr id="683" name="Picture 683" descr="required fiel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3" descr="required field symbol"/>
                    <pic:cNvPicPr>
                      <a:picLocks noChangeAspect="1" noChangeArrowheads="1"/>
                    </pic:cNvPicPr>
                  </pic:nvPicPr>
                  <pic:blipFill>
                    <a:blip r:embed="rId33" cstate="print"/>
                    <a:srcRect/>
                    <a:stretch>
                      <a:fillRect/>
                    </a:stretch>
                  </pic:blipFill>
                  <pic:spPr bwMode="auto">
                    <a:xfrm>
                      <a:off x="0" y="0"/>
                      <a:ext cx="119380" cy="119380"/>
                    </a:xfrm>
                    <a:prstGeom prst="rect">
                      <a:avLst/>
                    </a:prstGeom>
                    <a:noFill/>
                    <a:ln w="9525">
                      <a:noFill/>
                      <a:miter lim="800000"/>
                      <a:headEnd/>
                      <a:tailEnd/>
                    </a:ln>
                  </pic:spPr>
                </pic:pic>
              </a:graphicData>
            </a:graphic>
          </wp:inline>
        </w:drawing>
      </w:r>
      <w:r w:rsidRPr="005B17D3">
        <w:t>Eligibility Status</w:t>
      </w:r>
      <w:r w:rsidRPr="005B17D3">
        <w:fldChar w:fldCharType="begin"/>
      </w:r>
      <w:r w:rsidRPr="005B17D3">
        <w:instrText xml:space="preserve"> XE "Eligibility:Status" </w:instrText>
      </w:r>
      <w:r w:rsidRPr="005B17D3">
        <w:fldChar w:fldCharType="end"/>
      </w:r>
      <w:r w:rsidRPr="005B17D3">
        <w:t>:</w:t>
      </w:r>
    </w:p>
    <w:p w14:paraId="7C959FCF" w14:textId="77777777" w:rsidR="00BE52CE" w:rsidRPr="005B17D3" w:rsidRDefault="00BE52CE" w:rsidP="00EF3896">
      <w:pPr>
        <w:pStyle w:val="ScreenFieldDesc"/>
      </w:pPr>
      <w:r w:rsidRPr="005B17D3">
        <w:rPr>
          <w:b/>
        </w:rPr>
        <w:t>Eligibility Status</w:t>
      </w:r>
      <w:r w:rsidRPr="005B17D3">
        <w:t xml:space="preserve"> is the determination status assigned</w:t>
      </w:r>
      <w:r w:rsidRPr="005B17D3">
        <w:fldChar w:fldCharType="begin"/>
      </w:r>
      <w:r w:rsidRPr="005B17D3">
        <w:instrText xml:space="preserve"> XE "Assigned" </w:instrText>
      </w:r>
      <w:r w:rsidRPr="005B17D3">
        <w:fldChar w:fldCharType="end"/>
      </w:r>
      <w:r w:rsidRPr="005B17D3">
        <w:t xml:space="preserve"> to the Veteran record. It identifies that the Veteran is eligible for enrollment</w:t>
      </w:r>
      <w:r w:rsidRPr="005B17D3">
        <w:fldChar w:fldCharType="begin"/>
      </w:r>
      <w:r w:rsidRPr="005B17D3">
        <w:instrText xml:space="preserve"> XE "Enrollment" </w:instrText>
      </w:r>
      <w:r w:rsidRPr="005B17D3">
        <w:fldChar w:fldCharType="end"/>
      </w:r>
      <w:r w:rsidRPr="005B17D3">
        <w:t xml:space="preserve"> and VHA Health Care.</w:t>
      </w:r>
    </w:p>
    <w:p w14:paraId="1320CB67" w14:textId="77777777" w:rsidR="00BE52CE" w:rsidRPr="005B17D3" w:rsidRDefault="00BE52CE" w:rsidP="00EF3896">
      <w:pPr>
        <w:pStyle w:val="ScreenFieldDesc"/>
      </w:pPr>
      <w:r w:rsidRPr="005B17D3">
        <w:t>Eligibility Status data is shared with VistA.</w:t>
      </w:r>
    </w:p>
    <w:p w14:paraId="6C27E3FD" w14:textId="77777777" w:rsidR="00BE52CE" w:rsidRPr="005B17D3" w:rsidRDefault="00BE52CE" w:rsidP="00EF3896">
      <w:pPr>
        <w:pStyle w:val="ScreenFieldDesc"/>
        <w:rPr>
          <w:rStyle w:val="Expandingtext"/>
          <w:b/>
          <w:i/>
          <w:u w:val="single"/>
        </w:rPr>
      </w:pPr>
      <w:r w:rsidRPr="005B17D3">
        <w:rPr>
          <w:i/>
        </w:rPr>
        <w:t>Verified</w:t>
      </w:r>
      <w:r w:rsidRPr="005B17D3">
        <w:t xml:space="preserve"> - indicates the individual’s Eligibility Status has been confirmed</w:t>
      </w:r>
      <w:r w:rsidRPr="005B17D3">
        <w:fldChar w:fldCharType="begin"/>
      </w:r>
      <w:r w:rsidRPr="005B17D3">
        <w:instrText xml:space="preserve"> XE "Confirmed:Eligibility Status" </w:instrText>
      </w:r>
      <w:r w:rsidRPr="005B17D3">
        <w:fldChar w:fldCharType="end"/>
      </w:r>
      <w:r w:rsidRPr="005B17D3">
        <w:t>.</w:t>
      </w:r>
    </w:p>
    <w:p w14:paraId="51625C3E" w14:textId="77777777" w:rsidR="00BE52CE" w:rsidRPr="005B17D3" w:rsidRDefault="00BE52CE" w:rsidP="00EF3896">
      <w:pPr>
        <w:ind w:left="720"/>
        <w:rPr>
          <w:rStyle w:val="Expandingtext"/>
        </w:rPr>
      </w:pPr>
      <w:r w:rsidRPr="005B17D3">
        <w:rPr>
          <w:rStyle w:val="Expandingtext"/>
          <w:b/>
          <w:i/>
          <w:u w:val="single"/>
        </w:rPr>
        <w:t>Rules...</w:t>
      </w:r>
      <w:r w:rsidRPr="005B17D3">
        <w:rPr>
          <w:rStyle w:val="Expandingtext"/>
        </w:rPr>
        <w:t xml:space="preserve"> </w:t>
      </w:r>
    </w:p>
    <w:p w14:paraId="45798FC3" w14:textId="77777777" w:rsidR="00BE52CE" w:rsidRPr="005B17D3" w:rsidRDefault="00BE52CE" w:rsidP="00EF3896">
      <w:pPr>
        <w:pStyle w:val="ListBull2"/>
      </w:pPr>
      <w:r w:rsidRPr="005B17D3">
        <w:t xml:space="preserve">If </w:t>
      </w:r>
      <w:r w:rsidRPr="005B17D3">
        <w:rPr>
          <w:iCs/>
        </w:rPr>
        <w:t>Eligibility</w:t>
      </w:r>
      <w:r w:rsidRPr="005B17D3">
        <w:rPr>
          <w:iCs/>
        </w:rPr>
        <w:fldChar w:fldCharType="begin"/>
      </w:r>
      <w:r w:rsidRPr="005B17D3">
        <w:rPr>
          <w:iCs/>
        </w:rPr>
        <w:instrText xml:space="preserve"> XE "Eligibility:Status" </w:instrText>
      </w:r>
      <w:r w:rsidRPr="005B17D3">
        <w:rPr>
          <w:iCs/>
        </w:rPr>
        <w:fldChar w:fldCharType="end"/>
      </w:r>
      <w:r w:rsidRPr="005B17D3">
        <w:t xml:space="preserve"> Status is </w:t>
      </w:r>
      <w:r w:rsidRPr="005B17D3">
        <w:rPr>
          <w:i/>
        </w:rPr>
        <w:t>Verified</w:t>
      </w:r>
      <w:r w:rsidRPr="005B17D3">
        <w:t>, Eligibility Verification Method is required.</w:t>
      </w:r>
    </w:p>
    <w:p w14:paraId="638D127D" w14:textId="205366EE" w:rsidR="00BE52CE" w:rsidRPr="005B17D3" w:rsidRDefault="00BE52CE" w:rsidP="00EF3896">
      <w:pPr>
        <w:pStyle w:val="ListBull2"/>
      </w:pPr>
      <w:r w:rsidRPr="005B17D3">
        <w:rPr>
          <w:rStyle w:val="Emphasis"/>
          <w:i w:val="0"/>
          <w:iCs w:val="0"/>
        </w:rPr>
        <w:t>Pending Verification</w:t>
      </w:r>
      <w:r w:rsidRPr="005B17D3">
        <w:rPr>
          <w:rStyle w:val="Expandingtext"/>
        </w:rPr>
        <w:t xml:space="preserve"> - indicates the individual's Eligibility Status has not been confirmed</w:t>
      </w:r>
      <w:r w:rsidRPr="005B17D3">
        <w:rPr>
          <w:rStyle w:val="Expandingtext"/>
        </w:rPr>
        <w:fldChar w:fldCharType="begin"/>
      </w:r>
      <w:r w:rsidRPr="005B17D3">
        <w:instrText xml:space="preserve"> XE "</w:instrText>
      </w:r>
      <w:r w:rsidRPr="005B17D3">
        <w:rPr>
          <w:rStyle w:val="StyleExpandingtext11pt"/>
          <w:i w:val="0"/>
          <w:sz w:val="24"/>
        </w:rPr>
        <w:instrText>Confirmed:</w:instrText>
      </w:r>
      <w:r w:rsidRPr="005B17D3">
        <w:instrText xml:space="preserve">Eligibility Status" </w:instrText>
      </w:r>
      <w:r w:rsidRPr="005B17D3">
        <w:rPr>
          <w:rStyle w:val="Expandingtext"/>
        </w:rPr>
        <w:fldChar w:fldCharType="end"/>
      </w:r>
      <w:r w:rsidRPr="005B17D3">
        <w:rPr>
          <w:rStyle w:val="Expandingtext"/>
        </w:rPr>
        <w:t xml:space="preserve"> but due process is on-going</w:t>
      </w:r>
      <w:r w:rsidR="0010541D" w:rsidRPr="005B17D3">
        <w:rPr>
          <w:rStyle w:val="Expandingtext"/>
        </w:rPr>
        <w:t>,</w:t>
      </w:r>
      <w:r w:rsidRPr="005B17D3">
        <w:rPr>
          <w:rStyle w:val="Expandingtext"/>
        </w:rPr>
        <w:t xml:space="preserve"> and action is being taken to confirm the status. </w:t>
      </w:r>
    </w:p>
    <w:p w14:paraId="360B3FC5" w14:textId="77777777" w:rsidR="00BE52CE" w:rsidRPr="005B17D3" w:rsidRDefault="00BE52CE" w:rsidP="00EF3896">
      <w:pPr>
        <w:pStyle w:val="ListBull2"/>
      </w:pPr>
      <w:r w:rsidRPr="005B17D3">
        <w:rPr>
          <w:rStyle w:val="Emphasis"/>
          <w:i w:val="0"/>
          <w:iCs w:val="0"/>
        </w:rPr>
        <w:t>Pending Re-verification</w:t>
      </w:r>
      <w:r w:rsidRPr="005B17D3">
        <w:rPr>
          <w:rStyle w:val="Expandingtext"/>
        </w:rPr>
        <w:t xml:space="preserve"> - indicates the individual’s status was previously confirmed</w:t>
      </w:r>
      <w:r w:rsidRPr="005B17D3">
        <w:rPr>
          <w:rStyle w:val="Expandingtext"/>
        </w:rPr>
        <w:fldChar w:fldCharType="begin"/>
      </w:r>
      <w:r w:rsidRPr="005B17D3">
        <w:instrText xml:space="preserve"> XE "</w:instrText>
      </w:r>
      <w:r w:rsidRPr="005B17D3">
        <w:rPr>
          <w:rStyle w:val="StyleExpandingtext11pt"/>
          <w:i w:val="0"/>
          <w:sz w:val="24"/>
        </w:rPr>
        <w:instrText>Confirmed:</w:instrText>
      </w:r>
      <w:r w:rsidRPr="005B17D3">
        <w:instrText xml:space="preserve">Eligibility Status" </w:instrText>
      </w:r>
      <w:r w:rsidRPr="005B17D3">
        <w:rPr>
          <w:rStyle w:val="Expandingtext"/>
        </w:rPr>
        <w:fldChar w:fldCharType="end"/>
      </w:r>
      <w:r w:rsidRPr="005B17D3">
        <w:rPr>
          <w:rStyle w:val="Expandingtext"/>
        </w:rPr>
        <w:t xml:space="preserve"> but that it was in error</w:t>
      </w:r>
      <w:r w:rsidRPr="005B17D3">
        <w:rPr>
          <w:rStyle w:val="Expandingtext"/>
        </w:rPr>
        <w:fldChar w:fldCharType="begin"/>
      </w:r>
      <w:r w:rsidRPr="005B17D3">
        <w:instrText xml:space="preserve"> XE "</w:instrText>
      </w:r>
      <w:r w:rsidRPr="005B17D3">
        <w:rPr>
          <w:rStyle w:val="Expandingtext"/>
        </w:rPr>
        <w:instrText>Error:</w:instrText>
      </w:r>
      <w:r w:rsidRPr="005B17D3">
        <w:instrText xml:space="preserve">Eligibility Status" </w:instrText>
      </w:r>
      <w:r w:rsidRPr="005B17D3">
        <w:rPr>
          <w:rStyle w:val="Expandingtext"/>
        </w:rPr>
        <w:fldChar w:fldCharType="end"/>
      </w:r>
      <w:r w:rsidRPr="005B17D3">
        <w:rPr>
          <w:rStyle w:val="Expandingtext"/>
        </w:rPr>
        <w:t xml:space="preserve"> and the status is being checked. </w:t>
      </w:r>
    </w:p>
    <w:p w14:paraId="689A33CB" w14:textId="77777777" w:rsidR="00BE52CE" w:rsidRPr="005B17D3" w:rsidRDefault="00BE52CE" w:rsidP="00EF3896">
      <w:pPr>
        <w:pStyle w:val="ScreenField"/>
      </w:pPr>
    </w:p>
    <w:p w14:paraId="7EC1DAAB" w14:textId="77777777" w:rsidR="00BE52CE" w:rsidRPr="005B17D3" w:rsidRDefault="00BE52CE" w:rsidP="00EF3896">
      <w:pPr>
        <w:pStyle w:val="ScreenFieldDesc"/>
      </w:pPr>
    </w:p>
    <w:p w14:paraId="6DEECFD9" w14:textId="77777777" w:rsidR="00BE52CE" w:rsidRPr="005B17D3" w:rsidRDefault="00BE52CE" w:rsidP="00EF3896">
      <w:pPr>
        <w:pStyle w:val="ScreenField"/>
      </w:pPr>
      <w:r w:rsidRPr="005B17D3">
        <w:t>Eligibility Status Date</w:t>
      </w:r>
      <w:r w:rsidRPr="005B17D3">
        <w:fldChar w:fldCharType="begin"/>
      </w:r>
      <w:r w:rsidRPr="005B17D3">
        <w:instrText xml:space="preserve"> XE "Date:Eligibility Status" </w:instrText>
      </w:r>
      <w:r w:rsidRPr="005B17D3">
        <w:fldChar w:fldCharType="end"/>
      </w:r>
      <w:r w:rsidRPr="005B17D3">
        <w:t>:</w:t>
      </w:r>
    </w:p>
    <w:p w14:paraId="7DA8B03D" w14:textId="77777777" w:rsidR="00BE52CE" w:rsidRPr="005B17D3" w:rsidRDefault="00BE52CE" w:rsidP="00EF3896">
      <w:pPr>
        <w:pStyle w:val="ScreenFieldDesc"/>
      </w:pPr>
      <w:r w:rsidRPr="005B17D3">
        <w:rPr>
          <w:b/>
        </w:rPr>
        <w:t>Eligibility Status Date</w:t>
      </w:r>
      <w:r w:rsidRPr="005B17D3">
        <w:t xml:space="preserve"> is the date the eligibility</w:t>
      </w:r>
      <w:r w:rsidRPr="005B17D3">
        <w:fldChar w:fldCharType="begin"/>
      </w:r>
      <w:r w:rsidRPr="005B17D3">
        <w:instrText xml:space="preserve"> XE "Eligibility:Status Date" </w:instrText>
      </w:r>
      <w:r w:rsidRPr="005B17D3">
        <w:fldChar w:fldCharType="end"/>
      </w:r>
      <w:r w:rsidRPr="005B17D3">
        <w:t xml:space="preserve"> status changed, updated, or edited. ES defaults to the current date.  The </w:t>
      </w:r>
      <w:r w:rsidRPr="005B17D3">
        <w:rPr>
          <w:b/>
        </w:rPr>
        <w:t>Eligibility Status Date</w:t>
      </w:r>
      <w:r w:rsidRPr="005B17D3">
        <w:t xml:space="preserve"> is editable.</w:t>
      </w:r>
    </w:p>
    <w:p w14:paraId="4B7E1077" w14:textId="77777777" w:rsidR="00BE52CE" w:rsidRPr="005B17D3" w:rsidRDefault="00BE52CE" w:rsidP="00EF3896">
      <w:pPr>
        <w:pStyle w:val="ScreenFieldDesc"/>
      </w:pPr>
      <w:r w:rsidRPr="005B17D3">
        <w:rPr>
          <w:b/>
        </w:rPr>
        <w:t>Eligibility Status Date</w:t>
      </w:r>
      <w:r w:rsidRPr="005B17D3">
        <w:t xml:space="preserve"> data is shared with VistA.</w:t>
      </w:r>
    </w:p>
    <w:p w14:paraId="3E4A8C42" w14:textId="77777777" w:rsidR="00BE52CE" w:rsidRPr="005B17D3" w:rsidRDefault="00BE52CE" w:rsidP="00EF3896">
      <w:pPr>
        <w:pStyle w:val="RulesandMore"/>
      </w:pPr>
      <w:r w:rsidRPr="005B17D3">
        <w:t>Rules...</w:t>
      </w:r>
    </w:p>
    <w:p w14:paraId="4CF39073" w14:textId="77777777" w:rsidR="00BE52CE" w:rsidRPr="005B17D3" w:rsidRDefault="00BE52CE" w:rsidP="00EF3896">
      <w:pPr>
        <w:pStyle w:val="ListBull2"/>
      </w:pPr>
      <w:r w:rsidRPr="005B17D3">
        <w:t xml:space="preserve">Requires a </w:t>
      </w:r>
      <w:r w:rsidRPr="005B17D3">
        <w:rPr>
          <w:rStyle w:val="Text-onlypopuphotspot"/>
        </w:rPr>
        <w:t>precise</w:t>
      </w:r>
      <w:r w:rsidRPr="005B17D3">
        <w:t xml:space="preserve"> date.</w:t>
      </w:r>
    </w:p>
    <w:p w14:paraId="36F968C4" w14:textId="77777777" w:rsidR="00BE52CE" w:rsidRPr="005B17D3" w:rsidRDefault="00BE52CE" w:rsidP="00EF3896">
      <w:pPr>
        <w:pStyle w:val="ListBull2"/>
      </w:pPr>
      <w:r w:rsidRPr="005B17D3">
        <w:t xml:space="preserve">May be after the </w:t>
      </w:r>
      <w:r w:rsidRPr="005B17D3">
        <w:rPr>
          <w:rStyle w:val="Hyperlink"/>
          <w:iCs/>
        </w:rPr>
        <w:t>Date of Death</w:t>
      </w:r>
      <w:r w:rsidRPr="005B17D3">
        <w:rPr>
          <w:rStyle w:val="Hyperlink"/>
          <w:iCs/>
        </w:rPr>
        <w:fldChar w:fldCharType="begin"/>
      </w:r>
      <w:r w:rsidRPr="005B17D3">
        <w:instrText xml:space="preserve"> XE "</w:instrText>
      </w:r>
      <w:r w:rsidRPr="005B17D3">
        <w:rPr>
          <w:iCs/>
        </w:rPr>
        <w:instrText>Death:</w:instrText>
      </w:r>
      <w:r w:rsidRPr="005B17D3">
        <w:instrText xml:space="preserve">Date of" </w:instrText>
      </w:r>
      <w:r w:rsidRPr="005B17D3">
        <w:rPr>
          <w:rStyle w:val="Hyperlink"/>
          <w:iCs/>
        </w:rPr>
        <w:fldChar w:fldCharType="end"/>
      </w:r>
      <w:r w:rsidRPr="005B17D3">
        <w:t>.</w:t>
      </w:r>
    </w:p>
    <w:p w14:paraId="1934EAA4" w14:textId="77777777" w:rsidR="00BE52CE" w:rsidRPr="005B17D3" w:rsidRDefault="00BE52CE" w:rsidP="00EF3896">
      <w:pPr>
        <w:pStyle w:val="ListBull2"/>
      </w:pPr>
      <w:r w:rsidRPr="005B17D3">
        <w:t>Cannot be prior to the Veterans Date of Birth.</w:t>
      </w:r>
    </w:p>
    <w:p w14:paraId="1E1A5B57" w14:textId="77777777" w:rsidR="00BE52CE" w:rsidRPr="005B17D3" w:rsidRDefault="00BE52CE" w:rsidP="00EF3896">
      <w:pPr>
        <w:pStyle w:val="ListBull2"/>
      </w:pPr>
      <w:r w:rsidRPr="005B17D3">
        <w:rPr>
          <w:rFonts w:cs="Arial"/>
        </w:rPr>
        <w:t>Cannot be a future date.</w:t>
      </w:r>
    </w:p>
    <w:p w14:paraId="742ED033" w14:textId="77777777" w:rsidR="00BE52CE" w:rsidRPr="005B17D3" w:rsidRDefault="00BE52CE" w:rsidP="00EF3896">
      <w:pPr>
        <w:pStyle w:val="ScreenField"/>
      </w:pPr>
    </w:p>
    <w:p w14:paraId="42F62C30" w14:textId="77777777" w:rsidR="00BE52CE" w:rsidRPr="005B17D3" w:rsidRDefault="00BE52CE" w:rsidP="00EF3896">
      <w:pPr>
        <w:pStyle w:val="ScreenField"/>
      </w:pPr>
      <w:r w:rsidRPr="005B17D3">
        <w:t>Eligibility</w:t>
      </w:r>
      <w:r w:rsidRPr="005B17D3">
        <w:fldChar w:fldCharType="begin"/>
      </w:r>
      <w:r w:rsidRPr="005B17D3">
        <w:instrText xml:space="preserve"> XE "Eligibility:Verification Method" </w:instrText>
      </w:r>
      <w:r w:rsidRPr="005B17D3">
        <w:fldChar w:fldCharType="end"/>
      </w:r>
      <w:r w:rsidRPr="005B17D3">
        <w:t xml:space="preserve"> Verification Method:</w:t>
      </w:r>
    </w:p>
    <w:p w14:paraId="790A0A6C" w14:textId="77777777" w:rsidR="00BE52CE" w:rsidRPr="005B17D3" w:rsidRDefault="00BE52CE" w:rsidP="00EF3896">
      <w:pPr>
        <w:pStyle w:val="ScreenFieldDesc"/>
      </w:pPr>
      <w:r w:rsidRPr="005B17D3">
        <w:rPr>
          <w:b/>
        </w:rPr>
        <w:t>Eligibility Verification Method</w:t>
      </w:r>
      <w:r w:rsidRPr="005B17D3">
        <w:t xml:space="preserve"> is the way or how the user verified the eligibility of the applicant.</w:t>
      </w:r>
    </w:p>
    <w:p w14:paraId="113EBB09" w14:textId="77777777" w:rsidR="00BE52CE" w:rsidRPr="005B17D3" w:rsidRDefault="00BE52CE" w:rsidP="00EF3896">
      <w:pPr>
        <w:pStyle w:val="RulesandMore"/>
      </w:pPr>
      <w:r w:rsidRPr="005B17D3">
        <w:t>More...</w:t>
      </w:r>
    </w:p>
    <w:p w14:paraId="2E9A0E07" w14:textId="77777777" w:rsidR="00BE52CE" w:rsidRPr="005B17D3" w:rsidRDefault="00BE52CE" w:rsidP="00EF3896">
      <w:pPr>
        <w:pStyle w:val="ListBull2"/>
      </w:pPr>
      <w:r w:rsidRPr="005B17D3">
        <w:t>Eligibility Verification Method is a "free-text" description of "how" or the "source" that eligibility status was checked and verified.</w:t>
      </w:r>
    </w:p>
    <w:tbl>
      <w:tblPr>
        <w:tblStyle w:val="TableGrid"/>
        <w:tblW w:w="9360" w:type="dxa"/>
        <w:tblInd w:w="1075" w:type="dxa"/>
        <w:tblLayout w:type="fixed"/>
        <w:tblLook w:val="04A0" w:firstRow="1" w:lastRow="0" w:firstColumn="1" w:lastColumn="0" w:noHBand="0" w:noVBand="1"/>
        <w:tblDescription w:val="If/then table to determine if the eligibility is verified by HEC or VAMC staff through the Eligibility Verification Method. "/>
      </w:tblPr>
      <w:tblGrid>
        <w:gridCol w:w="2700"/>
        <w:gridCol w:w="6660"/>
      </w:tblGrid>
      <w:tr w:rsidR="00BE52CE" w:rsidRPr="005B17D3" w14:paraId="2305CFCF" w14:textId="77777777" w:rsidTr="003875C7">
        <w:trPr>
          <w:trHeight w:val="291"/>
          <w:tblHeader/>
        </w:trPr>
        <w:tc>
          <w:tcPr>
            <w:tcW w:w="2700" w:type="dxa"/>
            <w:shd w:val="clear" w:color="auto" w:fill="D9E2F3" w:themeFill="accent1" w:themeFillTint="33"/>
          </w:tcPr>
          <w:p w14:paraId="67190080" w14:textId="77777777" w:rsidR="00BE52CE" w:rsidRPr="005B17D3" w:rsidRDefault="00BE52CE" w:rsidP="00EF3896">
            <w:pPr>
              <w:rPr>
                <w:b/>
              </w:rPr>
            </w:pPr>
            <w:r w:rsidRPr="005B17D3">
              <w:rPr>
                <w:b/>
              </w:rPr>
              <w:t>If</w:t>
            </w:r>
          </w:p>
        </w:tc>
        <w:tc>
          <w:tcPr>
            <w:tcW w:w="6660" w:type="dxa"/>
            <w:shd w:val="clear" w:color="auto" w:fill="D9E2F3" w:themeFill="accent1" w:themeFillTint="33"/>
          </w:tcPr>
          <w:p w14:paraId="45352629" w14:textId="77777777" w:rsidR="00BE52CE" w:rsidRPr="005B17D3" w:rsidRDefault="00BE52CE" w:rsidP="00EF3896">
            <w:pPr>
              <w:rPr>
                <w:b/>
              </w:rPr>
            </w:pPr>
            <w:r w:rsidRPr="005B17D3">
              <w:rPr>
                <w:b/>
              </w:rPr>
              <w:t>Then</w:t>
            </w:r>
          </w:p>
        </w:tc>
      </w:tr>
      <w:tr w:rsidR="00BE52CE" w:rsidRPr="005B17D3" w14:paraId="32B29650" w14:textId="77777777" w:rsidTr="003875C7">
        <w:trPr>
          <w:trHeight w:val="917"/>
          <w:tblHeader/>
        </w:trPr>
        <w:tc>
          <w:tcPr>
            <w:tcW w:w="2700" w:type="dxa"/>
          </w:tcPr>
          <w:p w14:paraId="3101F4AB" w14:textId="77777777" w:rsidR="00BE52CE" w:rsidRPr="005B17D3" w:rsidRDefault="00BE52CE" w:rsidP="00EF3896">
            <w:r w:rsidRPr="005B17D3">
              <w:t xml:space="preserve">Eligibility is verified by </w:t>
            </w:r>
            <w:r w:rsidRPr="005B17D3">
              <w:rPr>
                <w:rStyle w:val="Text-onlypopuphotspot"/>
              </w:rPr>
              <w:t>HEC</w:t>
            </w:r>
            <w:r w:rsidRPr="005B17D3">
              <w:t xml:space="preserve"> or </w:t>
            </w:r>
            <w:r w:rsidRPr="005B17D3">
              <w:rPr>
                <w:rStyle w:val="Text-onlypopuphotspot"/>
              </w:rPr>
              <w:t>VAMC</w:t>
            </w:r>
            <w:r w:rsidRPr="005B17D3">
              <w:t xml:space="preserve"> staff</w:t>
            </w:r>
          </w:p>
        </w:tc>
        <w:tc>
          <w:tcPr>
            <w:tcW w:w="6660" w:type="dxa"/>
          </w:tcPr>
          <w:p w14:paraId="33140E00" w14:textId="77777777" w:rsidR="00BE52CE" w:rsidRPr="005B17D3" w:rsidRDefault="00BE52CE" w:rsidP="00EF3896">
            <w:pPr>
              <w:pStyle w:val="BodyTextBullet2"/>
            </w:pPr>
            <w:r w:rsidRPr="005B17D3">
              <w:t>The entry should identify the way or how the user verified the eligibility</w:t>
            </w:r>
            <w:r w:rsidRPr="005B17D3">
              <w:fldChar w:fldCharType="begin"/>
            </w:r>
            <w:r w:rsidRPr="005B17D3">
              <w:instrText xml:space="preserve"> XE "Eligibility" </w:instrText>
            </w:r>
            <w:r w:rsidRPr="005B17D3">
              <w:fldChar w:fldCharType="end"/>
            </w:r>
            <w:r w:rsidRPr="005B17D3">
              <w:t xml:space="preserve"> for the applicant (e.g. DD-214</w:t>
            </w:r>
            <w:r w:rsidRPr="005B17D3">
              <w:fldChar w:fldCharType="begin"/>
            </w:r>
            <w:r w:rsidRPr="005B17D3">
              <w:instrText xml:space="preserve"> XE "DD-214" </w:instrText>
            </w:r>
            <w:r w:rsidRPr="005B17D3">
              <w:fldChar w:fldCharType="end"/>
            </w:r>
            <w:r w:rsidRPr="005B17D3">
              <w:t xml:space="preserve">; </w:t>
            </w:r>
            <w:r w:rsidRPr="005B17D3">
              <w:rPr>
                <w:rStyle w:val="Text-onlypopuphotspot"/>
              </w:rPr>
              <w:t>DD-215</w:t>
            </w:r>
            <w:r w:rsidRPr="005B17D3">
              <w:rPr>
                <w:rStyle w:val="Text-onlypopuphotspot"/>
              </w:rPr>
              <w:fldChar w:fldCharType="begin"/>
            </w:r>
            <w:r w:rsidRPr="005B17D3">
              <w:instrText xml:space="preserve"> XE "DD-215" </w:instrText>
            </w:r>
            <w:r w:rsidRPr="005B17D3">
              <w:rPr>
                <w:rStyle w:val="Text-onlypopuphotspot"/>
              </w:rPr>
              <w:fldChar w:fldCharType="end"/>
            </w:r>
            <w:r w:rsidRPr="005B17D3">
              <w:t xml:space="preserve">; </w:t>
            </w:r>
            <w:r w:rsidRPr="005B17D3">
              <w:rPr>
                <w:rStyle w:val="Text-onlypopuphotspot"/>
              </w:rPr>
              <w:t>WD AGO</w:t>
            </w:r>
            <w:r w:rsidRPr="005B17D3">
              <w:t xml:space="preserve"> 5355; </w:t>
            </w:r>
            <w:r w:rsidRPr="005B17D3">
              <w:rPr>
                <w:rStyle w:val="Text-onlypopuphotspot"/>
              </w:rPr>
              <w:t>VBA</w:t>
            </w:r>
            <w:r w:rsidRPr="005B17D3">
              <w:t xml:space="preserve">, SHARE; or 7131 from </w:t>
            </w:r>
            <w:r w:rsidRPr="005B17D3">
              <w:rPr>
                <w:rStyle w:val="Text-onlypopuphotspot"/>
              </w:rPr>
              <w:t>VARO</w:t>
            </w:r>
            <w:r w:rsidRPr="005B17D3">
              <w:t xml:space="preserve"> #., etc.).</w:t>
            </w:r>
          </w:p>
          <w:p w14:paraId="2369F396" w14:textId="77777777" w:rsidR="00BE52CE" w:rsidRPr="005B17D3" w:rsidRDefault="00BE52CE" w:rsidP="00EF3896">
            <w:pPr>
              <w:pStyle w:val="BodyTextBullet2"/>
            </w:pPr>
          </w:p>
        </w:tc>
      </w:tr>
      <w:tr w:rsidR="00BE52CE" w:rsidRPr="005B17D3" w14:paraId="31ABF45F" w14:textId="77777777" w:rsidTr="003875C7">
        <w:trPr>
          <w:trHeight w:val="1340"/>
          <w:tblHeader/>
        </w:trPr>
        <w:tc>
          <w:tcPr>
            <w:tcW w:w="2700" w:type="dxa"/>
          </w:tcPr>
          <w:p w14:paraId="083D4638" w14:textId="77777777" w:rsidR="00BE52CE" w:rsidRPr="005B17D3" w:rsidRDefault="00BE52CE" w:rsidP="00EF3896">
            <w:r w:rsidRPr="005B17D3">
              <w:t xml:space="preserve">Eligibility is NOT verified by </w:t>
            </w:r>
            <w:r w:rsidRPr="005B17D3">
              <w:rPr>
                <w:rStyle w:val="Text-onlypopuphotspot"/>
              </w:rPr>
              <w:t>HEC</w:t>
            </w:r>
            <w:r w:rsidRPr="005B17D3">
              <w:t xml:space="preserve"> or </w:t>
            </w:r>
            <w:r w:rsidRPr="005B17D3">
              <w:rPr>
                <w:rStyle w:val="Text-onlypopuphotspot"/>
              </w:rPr>
              <w:t>VAMC</w:t>
            </w:r>
            <w:r w:rsidRPr="005B17D3">
              <w:t xml:space="preserve"> staff</w:t>
            </w:r>
          </w:p>
        </w:tc>
        <w:tc>
          <w:tcPr>
            <w:tcW w:w="6660" w:type="dxa"/>
          </w:tcPr>
          <w:p w14:paraId="31BB8CF0" w14:textId="77777777" w:rsidR="00BE52CE" w:rsidRPr="005B17D3" w:rsidRDefault="00BE52CE" w:rsidP="00EF3896">
            <w:pPr>
              <w:pStyle w:val="BodyTextBullet2"/>
            </w:pPr>
            <w:r w:rsidRPr="005B17D3">
              <w:t>VHA staff has a duty to assist the Veteran with obtaining verification of eligibility using all resources available.</w:t>
            </w:r>
          </w:p>
          <w:p w14:paraId="031AAEAE" w14:textId="77777777" w:rsidR="00BE52CE" w:rsidRPr="005B17D3" w:rsidRDefault="00BE52CE" w:rsidP="00EF3896">
            <w:pPr>
              <w:pStyle w:val="BodyTextBullet2"/>
            </w:pPr>
          </w:p>
        </w:tc>
      </w:tr>
    </w:tbl>
    <w:p w14:paraId="2CCAABF8" w14:textId="77777777" w:rsidR="00BE52CE" w:rsidRPr="005B17D3" w:rsidRDefault="00BE52CE" w:rsidP="00EF3896">
      <w:pPr>
        <w:pStyle w:val="ScreenFieldDesc"/>
      </w:pPr>
      <w:r w:rsidRPr="005B17D3">
        <w:rPr>
          <w:b/>
        </w:rPr>
        <w:t>Eligibility Verification Method</w:t>
      </w:r>
      <w:r w:rsidRPr="005B17D3">
        <w:t xml:space="preserve"> data is shared with VistA.</w:t>
      </w:r>
    </w:p>
    <w:p w14:paraId="76341033" w14:textId="77777777" w:rsidR="00BE52CE" w:rsidRPr="005B17D3" w:rsidRDefault="00BE52CE" w:rsidP="00EF3896">
      <w:pPr>
        <w:pStyle w:val="RulesandMore"/>
      </w:pPr>
      <w:r w:rsidRPr="005B17D3">
        <w:t>Rules...</w:t>
      </w:r>
    </w:p>
    <w:p w14:paraId="465E5CD4" w14:textId="77777777" w:rsidR="00BE52CE" w:rsidRPr="005B17D3" w:rsidRDefault="00BE52CE" w:rsidP="00EF3896">
      <w:pPr>
        <w:pStyle w:val="ListBull2"/>
      </w:pPr>
      <w:r w:rsidRPr="005B17D3">
        <w:t>Must be between 2 and 50 characters or left blank.</w:t>
      </w:r>
    </w:p>
    <w:p w14:paraId="2D1C04DD" w14:textId="77777777" w:rsidR="00BE52CE" w:rsidRPr="005B17D3" w:rsidRDefault="00BE52CE" w:rsidP="00EF3896">
      <w:pPr>
        <w:pStyle w:val="ListBull2"/>
      </w:pPr>
      <w:r w:rsidRPr="005B17D3">
        <w:rPr>
          <w:iCs/>
        </w:rPr>
        <w:t>R</w:t>
      </w:r>
      <w:r w:rsidRPr="005B17D3">
        <w:t xml:space="preserve">equired when </w:t>
      </w:r>
      <w:r w:rsidRPr="005B17D3">
        <w:rPr>
          <w:iCs/>
        </w:rPr>
        <w:t>Eligibility Status</w:t>
      </w:r>
      <w:r w:rsidRPr="005B17D3">
        <w:t xml:space="preserve"> is </w:t>
      </w:r>
      <w:r w:rsidRPr="005B17D3">
        <w:rPr>
          <w:b/>
          <w:bCs/>
        </w:rPr>
        <w:t>Verified</w:t>
      </w:r>
      <w:r w:rsidRPr="005B17D3">
        <w:t>.</w:t>
      </w:r>
    </w:p>
    <w:p w14:paraId="26F34F94" w14:textId="77777777" w:rsidR="00BE52CE" w:rsidRPr="005B17D3" w:rsidRDefault="00BE52CE" w:rsidP="00EF3896">
      <w:pPr>
        <w:pStyle w:val="ScreenField"/>
      </w:pPr>
    </w:p>
    <w:p w14:paraId="5F40AA92" w14:textId="68B14C90" w:rsidR="00BE52CE" w:rsidRPr="005B17D3" w:rsidRDefault="00C0209E" w:rsidP="00EF3896">
      <w:pPr>
        <w:pStyle w:val="ScreenField"/>
      </w:pPr>
      <w:r w:rsidRPr="005B17D3">
        <w:t>Service Connected</w:t>
      </w:r>
      <w:r w:rsidR="00BE52CE" w:rsidRPr="005B17D3">
        <w:t xml:space="preserve"> (SC) (%):</w:t>
      </w:r>
    </w:p>
    <w:p w14:paraId="4EDC79A8" w14:textId="436136E1" w:rsidR="00BE52CE" w:rsidRPr="005B17D3" w:rsidRDefault="00C0209E" w:rsidP="00EF3896">
      <w:pPr>
        <w:pStyle w:val="ScreenFieldDesc"/>
      </w:pPr>
      <w:r w:rsidRPr="005B17D3">
        <w:rPr>
          <w:b/>
        </w:rPr>
        <w:t>Service Connected</w:t>
      </w:r>
      <w:r w:rsidR="00BE52CE" w:rsidRPr="005B17D3">
        <w:rPr>
          <w:b/>
        </w:rPr>
        <w:t xml:space="preserve"> (SC) (%)</w:t>
      </w:r>
      <w:r w:rsidR="00BE52CE" w:rsidRPr="005B17D3">
        <w:t xml:space="preserve"> is the combined</w:t>
      </w:r>
      <w:r w:rsidR="00BE52CE" w:rsidRPr="005B17D3">
        <w:fldChar w:fldCharType="begin"/>
      </w:r>
      <w:r w:rsidR="00BE52CE" w:rsidRPr="005B17D3">
        <w:instrText xml:space="preserve"> XE "Combined:SC %" </w:instrText>
      </w:r>
      <w:r w:rsidR="00BE52CE" w:rsidRPr="005B17D3">
        <w:fldChar w:fldCharType="end"/>
      </w:r>
      <w:r w:rsidR="00BE52CE" w:rsidRPr="005B17D3">
        <w:t xml:space="preserve"> </w:t>
      </w:r>
      <w:r w:rsidRPr="005B17D3">
        <w:t>Service Connected</w:t>
      </w:r>
      <w:r w:rsidR="00BE52CE" w:rsidRPr="005B17D3">
        <w:t xml:space="preserve"> percentage that is awarded to the Veteran based on Veterans Benefits Administration (VBA) claim</w:t>
      </w:r>
      <w:r w:rsidR="00BE52CE" w:rsidRPr="005B17D3">
        <w:fldChar w:fldCharType="begin"/>
      </w:r>
      <w:r w:rsidR="00BE52CE" w:rsidRPr="005B17D3">
        <w:instrText xml:space="preserve"> XE "Claim:evaluation" </w:instrText>
      </w:r>
      <w:r w:rsidR="00BE52CE" w:rsidRPr="005B17D3">
        <w:fldChar w:fldCharType="end"/>
      </w:r>
      <w:r w:rsidR="00BE52CE" w:rsidRPr="005B17D3">
        <w:t>s evaluation [a number between 0-100].</w:t>
      </w:r>
    </w:p>
    <w:p w14:paraId="7B33FAF8" w14:textId="77777777" w:rsidR="00BE52CE" w:rsidRPr="005B17D3" w:rsidRDefault="00BE52CE" w:rsidP="00EF3896">
      <w:pPr>
        <w:pStyle w:val="RulesandMore"/>
      </w:pPr>
    </w:p>
    <w:p w14:paraId="142FED3D" w14:textId="77777777" w:rsidR="00BE52CE" w:rsidRPr="005B17D3" w:rsidRDefault="00BE52CE" w:rsidP="00EF3896">
      <w:pPr>
        <w:pStyle w:val="RulesandMore"/>
      </w:pPr>
      <w:r w:rsidRPr="005B17D3">
        <w:t>Rules...</w:t>
      </w:r>
    </w:p>
    <w:p w14:paraId="0DACFB6E" w14:textId="77777777" w:rsidR="00BE52CE" w:rsidRPr="005B17D3" w:rsidRDefault="00BE52CE" w:rsidP="00EF3896">
      <w:pPr>
        <w:pStyle w:val="ListBull2"/>
      </w:pPr>
      <w:r w:rsidRPr="005B17D3">
        <w:t xml:space="preserve">Required when the Veteran has </w:t>
      </w:r>
      <w:r w:rsidRPr="005B17D3">
        <w:rPr>
          <w:iCs/>
        </w:rPr>
        <w:t>Rated Disability</w:t>
      </w:r>
      <w:r w:rsidRPr="005B17D3">
        <w:t xml:space="preserve"> Information.</w:t>
      </w:r>
    </w:p>
    <w:p w14:paraId="40365C44" w14:textId="77777777" w:rsidR="00BE52CE" w:rsidRPr="005B17D3" w:rsidRDefault="00BE52CE" w:rsidP="00EF3896">
      <w:pPr>
        <w:pStyle w:val="ScreenField"/>
      </w:pPr>
    </w:p>
    <w:p w14:paraId="007E641D" w14:textId="77777777" w:rsidR="00BE52CE" w:rsidRPr="005B17D3" w:rsidRDefault="00BE52CE" w:rsidP="00EF3896">
      <w:pPr>
        <w:pStyle w:val="ScreenField"/>
      </w:pPr>
      <w:r w:rsidRPr="005B17D3">
        <w:t>Effective Date</w:t>
      </w:r>
      <w:r w:rsidRPr="005B17D3">
        <w:fldChar w:fldCharType="begin"/>
      </w:r>
      <w:r w:rsidRPr="005B17D3">
        <w:instrText xml:space="preserve"> XE "Date:of Combined Evaluation Effective" </w:instrText>
      </w:r>
      <w:r w:rsidRPr="005B17D3">
        <w:fldChar w:fldCharType="end"/>
      </w:r>
      <w:r w:rsidRPr="005B17D3">
        <w:t xml:space="preserve"> of Combined</w:t>
      </w:r>
      <w:r w:rsidRPr="005B17D3">
        <w:fldChar w:fldCharType="begin"/>
      </w:r>
      <w:r w:rsidRPr="005B17D3">
        <w:instrText xml:space="preserve"> XE "Combined:Evaluation" </w:instrText>
      </w:r>
      <w:r w:rsidRPr="005B17D3">
        <w:fldChar w:fldCharType="end"/>
      </w:r>
      <w:r w:rsidRPr="005B17D3">
        <w:t xml:space="preserve"> Evaluation:</w:t>
      </w:r>
    </w:p>
    <w:p w14:paraId="0BD363FC" w14:textId="77777777" w:rsidR="00BE52CE" w:rsidRPr="005B17D3" w:rsidRDefault="00BE52CE" w:rsidP="00EF3896">
      <w:pPr>
        <w:pStyle w:val="ScreenFieldDesc"/>
      </w:pPr>
      <w:r w:rsidRPr="005B17D3">
        <w:t xml:space="preserve">The </w:t>
      </w:r>
      <w:r w:rsidRPr="005B17D3">
        <w:rPr>
          <w:b/>
        </w:rPr>
        <w:t>Effective Date of Combined Evaluation</w:t>
      </w:r>
      <w:r w:rsidRPr="005B17D3">
        <w:t xml:space="preserve"> is the date from which VA combined disability and related benefits may begin.</w:t>
      </w:r>
    </w:p>
    <w:p w14:paraId="47AF7DE9" w14:textId="77777777" w:rsidR="00BE52CE" w:rsidRPr="005B17D3" w:rsidRDefault="00BE52CE" w:rsidP="00EF3896">
      <w:pPr>
        <w:pStyle w:val="ScreenFieldDesc"/>
      </w:pPr>
      <w:r w:rsidRPr="005B17D3">
        <w:rPr>
          <w:b/>
        </w:rPr>
        <w:t>Effective Date of Combined Evaluations</w:t>
      </w:r>
      <w:r w:rsidRPr="005B17D3">
        <w:t xml:space="preserve"> data is shared with VistA.</w:t>
      </w:r>
    </w:p>
    <w:p w14:paraId="327E1DF0" w14:textId="77777777" w:rsidR="00BE52CE" w:rsidRPr="005B17D3" w:rsidRDefault="00BE52CE" w:rsidP="00EF3896">
      <w:pPr>
        <w:pStyle w:val="RulesandMore"/>
      </w:pPr>
      <w:r w:rsidRPr="005B17D3">
        <w:t>More...</w:t>
      </w:r>
    </w:p>
    <w:p w14:paraId="2B4F4A85" w14:textId="01C50FC4" w:rsidR="00BE52CE" w:rsidRPr="005B17D3" w:rsidRDefault="00BE52CE" w:rsidP="00EF3896">
      <w:pPr>
        <w:pStyle w:val="ListBull2"/>
      </w:pPr>
      <w:r w:rsidRPr="005B17D3">
        <w:t xml:space="preserve">When a </w:t>
      </w:r>
      <w:r w:rsidR="006204FA" w:rsidRPr="005B17D3">
        <w:t>Veterans</w:t>
      </w:r>
      <w:r w:rsidRPr="005B17D3">
        <w:t xml:space="preserve"> condition is determined to be </w:t>
      </w:r>
      <w:r w:rsidR="00C0209E" w:rsidRPr="005B17D3">
        <w:t>Service Connected</w:t>
      </w:r>
      <w:r w:rsidRPr="005B17D3">
        <w:t xml:space="preserve">, VBA also computes the </w:t>
      </w:r>
      <w:r w:rsidR="006204FA" w:rsidRPr="005B17D3">
        <w:rPr>
          <w:i/>
        </w:rPr>
        <w:t>Veterans</w:t>
      </w:r>
      <w:r w:rsidRPr="005B17D3">
        <w:rPr>
          <w:i/>
        </w:rPr>
        <w:t xml:space="preserve"> Percent of Combined</w:t>
      </w:r>
      <w:r w:rsidRPr="005B17D3">
        <w:rPr>
          <w:i/>
        </w:rPr>
        <w:fldChar w:fldCharType="begin"/>
      </w:r>
      <w:r w:rsidRPr="005B17D3">
        <w:rPr>
          <w:i/>
        </w:rPr>
        <w:instrText xml:space="preserve"> XE "Combined:Evaluation" </w:instrText>
      </w:r>
      <w:r w:rsidRPr="005B17D3">
        <w:rPr>
          <w:i/>
        </w:rPr>
        <w:fldChar w:fldCharType="end"/>
      </w:r>
      <w:r w:rsidRPr="005B17D3">
        <w:rPr>
          <w:i/>
        </w:rPr>
        <w:t xml:space="preserve"> Evaluation</w:t>
      </w:r>
      <w:r w:rsidRPr="005B17D3">
        <w:t xml:space="preserve">. Only </w:t>
      </w:r>
      <w:r w:rsidR="00C0209E" w:rsidRPr="005B17D3">
        <w:t>Service Connected</w:t>
      </w:r>
      <w:r w:rsidRPr="005B17D3">
        <w:t xml:space="preserve"> (SC) conditions are now included in calculating the Combined</w:t>
      </w:r>
      <w:r w:rsidRPr="005B17D3">
        <w:fldChar w:fldCharType="begin"/>
      </w:r>
      <w:r w:rsidRPr="005B17D3">
        <w:instrText xml:space="preserve"> XE "Combined:Percentage" </w:instrText>
      </w:r>
      <w:r w:rsidRPr="005B17D3">
        <w:fldChar w:fldCharType="end"/>
      </w:r>
      <w:r w:rsidRPr="005B17D3">
        <w:t xml:space="preserve"> Percent. The </w:t>
      </w:r>
      <w:r w:rsidRPr="005B17D3">
        <w:rPr>
          <w:b/>
        </w:rPr>
        <w:t xml:space="preserve">Effective Date of Combined Evaluation </w:t>
      </w:r>
      <w:r w:rsidRPr="005B17D3">
        <w:t>i</w:t>
      </w:r>
      <w:r w:rsidRPr="005B17D3">
        <w:rPr>
          <w:b/>
        </w:rPr>
        <w:t xml:space="preserve">s </w:t>
      </w:r>
      <w:r w:rsidRPr="005B17D3">
        <w:t>the date VBA began paying the Veteran compensation benefits for that Percent of Combined Evaluation.</w:t>
      </w:r>
    </w:p>
    <w:p w14:paraId="1BEA8AFD" w14:textId="77777777" w:rsidR="00BE52CE" w:rsidRPr="005B17D3" w:rsidRDefault="00BE52CE" w:rsidP="00884662">
      <w:pPr>
        <w:pStyle w:val="ListBull2"/>
        <w:numPr>
          <w:ilvl w:val="1"/>
          <w:numId w:val="64"/>
        </w:numPr>
      </w:pPr>
      <w:r w:rsidRPr="005B17D3">
        <w:t xml:space="preserve">For example, if a Veteran is determined to be 20% SC in January 2003 and is increased to 50% SC in March 2005 (but is retroactive to November 2004) and VBA starts paying the Veteran at the 50% SC rate in April 2005, the </w:t>
      </w:r>
      <w:r w:rsidRPr="005B17D3">
        <w:rPr>
          <w:i/>
        </w:rPr>
        <w:t>Effective Date of Combined Evaluation</w:t>
      </w:r>
      <w:r w:rsidRPr="005B17D3">
        <w:t xml:space="preserve"> is April 2005. It is not the effective date of the decision.</w:t>
      </w:r>
    </w:p>
    <w:p w14:paraId="0FE2C802" w14:textId="77777777" w:rsidR="00BE52CE" w:rsidRPr="005B17D3" w:rsidRDefault="00BE52CE" w:rsidP="00EF3896">
      <w:pPr>
        <w:pStyle w:val="RulesandMore"/>
      </w:pPr>
      <w:r w:rsidRPr="005B17D3">
        <w:t>Rules...</w:t>
      </w:r>
    </w:p>
    <w:p w14:paraId="0A1F9BC5" w14:textId="77777777" w:rsidR="00BE52CE" w:rsidRPr="005B17D3" w:rsidRDefault="00BE52CE" w:rsidP="00EF3896">
      <w:pPr>
        <w:pStyle w:val="ListBull2"/>
        <w:ind w:left="1368"/>
      </w:pPr>
      <w:r w:rsidRPr="005B17D3">
        <w:t>Must be a precise date.</w:t>
      </w:r>
    </w:p>
    <w:p w14:paraId="79A77A07" w14:textId="4906D476" w:rsidR="00BE52CE" w:rsidRPr="005B17D3" w:rsidRDefault="00BE52CE" w:rsidP="00EF3896">
      <w:pPr>
        <w:pStyle w:val="ListBull2"/>
        <w:ind w:left="1368"/>
      </w:pPr>
      <w:r w:rsidRPr="005B17D3">
        <w:t xml:space="preserve">Cannot be prior to the </w:t>
      </w:r>
      <w:r w:rsidR="006204FA" w:rsidRPr="005B17D3">
        <w:t>Veterans</w:t>
      </w:r>
      <w:r w:rsidRPr="005B17D3">
        <w:t xml:space="preserve"> </w:t>
      </w:r>
      <w:r w:rsidRPr="005B17D3">
        <w:rPr>
          <w:iCs/>
        </w:rPr>
        <w:t>Date of Birth</w:t>
      </w:r>
      <w:r w:rsidRPr="005B17D3">
        <w:t>.</w:t>
      </w:r>
    </w:p>
    <w:p w14:paraId="290157DB" w14:textId="0CA5B288" w:rsidR="00BE52CE" w:rsidRPr="005B17D3" w:rsidRDefault="00BE52CE" w:rsidP="00EF3896">
      <w:pPr>
        <w:pStyle w:val="ListBull2"/>
        <w:ind w:left="1368"/>
      </w:pPr>
      <w:r w:rsidRPr="005B17D3">
        <w:t xml:space="preserve">Cannot be on or after the </w:t>
      </w:r>
      <w:r w:rsidR="006204FA" w:rsidRPr="005B17D3">
        <w:t>Veterans</w:t>
      </w:r>
      <w:r w:rsidRPr="005B17D3">
        <w:t xml:space="preserve"> </w:t>
      </w:r>
      <w:r w:rsidRPr="005B17D3">
        <w:rPr>
          <w:iCs/>
        </w:rPr>
        <w:t>Date of Death</w:t>
      </w:r>
      <w:r w:rsidRPr="005B17D3">
        <w:rPr>
          <w:iCs/>
        </w:rPr>
        <w:fldChar w:fldCharType="begin"/>
      </w:r>
      <w:r w:rsidRPr="005B17D3">
        <w:instrText xml:space="preserve"> XE "</w:instrText>
      </w:r>
      <w:r w:rsidRPr="005B17D3">
        <w:rPr>
          <w:iCs/>
        </w:rPr>
        <w:instrText>Death:</w:instrText>
      </w:r>
      <w:r w:rsidRPr="005B17D3">
        <w:instrText xml:space="preserve">Date of" </w:instrText>
      </w:r>
      <w:r w:rsidRPr="005B17D3">
        <w:rPr>
          <w:iCs/>
        </w:rPr>
        <w:fldChar w:fldCharType="end"/>
      </w:r>
      <w:r w:rsidRPr="005B17D3">
        <w:t>.</w:t>
      </w:r>
    </w:p>
    <w:p w14:paraId="33942308" w14:textId="53BADF5E" w:rsidR="00BE52CE" w:rsidRPr="005B17D3" w:rsidRDefault="00BE52CE" w:rsidP="00EF3896">
      <w:pPr>
        <w:pStyle w:val="ListBull2"/>
        <w:ind w:left="1368"/>
        <w:rPr>
          <w:szCs w:val="20"/>
        </w:rPr>
      </w:pPr>
      <w:r w:rsidRPr="005B17D3">
        <w:t>Cannot be a future date.</w:t>
      </w:r>
    </w:p>
    <w:p w14:paraId="4317FB88" w14:textId="26E45982" w:rsidR="00D8413D" w:rsidRPr="005B17D3" w:rsidRDefault="00D8413D" w:rsidP="00D8413D">
      <w:pPr>
        <w:pStyle w:val="ListBull2"/>
        <w:numPr>
          <w:ilvl w:val="0"/>
          <w:numId w:val="0"/>
        </w:numPr>
        <w:rPr>
          <w:szCs w:val="20"/>
        </w:rPr>
      </w:pPr>
    </w:p>
    <w:p w14:paraId="767E08CC" w14:textId="0FCC9C0C" w:rsidR="00C31258" w:rsidRPr="005B17D3" w:rsidRDefault="00C31258" w:rsidP="00207CB8">
      <w:pPr>
        <w:pStyle w:val="ScreenName"/>
      </w:pPr>
      <w:r w:rsidRPr="005B17D3">
        <w:t>Rated SC Disabilities</w:t>
      </w:r>
    </w:p>
    <w:p w14:paraId="5C247DD5" w14:textId="77777777" w:rsidR="00C31258" w:rsidRPr="005B17D3" w:rsidRDefault="00C31258" w:rsidP="00207CB8">
      <w:pPr>
        <w:pStyle w:val="ScreenField"/>
      </w:pPr>
      <w:r w:rsidRPr="005B17D3">
        <w:t xml:space="preserve">Code: </w:t>
      </w:r>
    </w:p>
    <w:p w14:paraId="7EFC3ACD" w14:textId="77777777" w:rsidR="00C31258" w:rsidRPr="005B17D3" w:rsidRDefault="00C31258" w:rsidP="00207CB8">
      <w:pPr>
        <w:pStyle w:val="ScreenFieldDesc"/>
      </w:pPr>
      <w:r w:rsidRPr="005B17D3">
        <w:t xml:space="preserve">The </w:t>
      </w:r>
      <w:r w:rsidRPr="005B17D3">
        <w:rPr>
          <w:i/>
          <w:iCs/>
        </w:rPr>
        <w:t>Code</w:t>
      </w:r>
      <w:r w:rsidRPr="005B17D3">
        <w:t xml:space="preserve"> associated with the service-connected or non-service connected medical condition for which a Veteran has been rated. The Veterans Benefit Administration determines the codes applicable to the Veteran through the compensation review process.</w:t>
      </w:r>
    </w:p>
    <w:p w14:paraId="2D68D64A" w14:textId="77777777" w:rsidR="00C31258" w:rsidRPr="005B17D3" w:rsidRDefault="00C31258" w:rsidP="00C31258">
      <w:pPr>
        <w:pStyle w:val="NormalWeb"/>
      </w:pPr>
      <w:r w:rsidRPr="005B17D3">
        <w:t> </w:t>
      </w:r>
    </w:p>
    <w:p w14:paraId="29F1ACA0" w14:textId="77777777" w:rsidR="00C31258" w:rsidRPr="005B17D3" w:rsidRDefault="00C31258" w:rsidP="00207CB8">
      <w:pPr>
        <w:pStyle w:val="ScreenField"/>
      </w:pPr>
      <w:r w:rsidRPr="005B17D3">
        <w:t xml:space="preserve">Description: </w:t>
      </w:r>
    </w:p>
    <w:p w14:paraId="37784480" w14:textId="77777777" w:rsidR="00C31258" w:rsidRPr="005B17D3" w:rsidRDefault="00C31258" w:rsidP="00207CB8">
      <w:pPr>
        <w:pStyle w:val="ScreenFieldDesc"/>
      </w:pPr>
      <w:r w:rsidRPr="005B17D3">
        <w:t xml:space="preserve">The </w:t>
      </w:r>
      <w:r w:rsidRPr="005B17D3">
        <w:rPr>
          <w:i/>
          <w:iCs/>
        </w:rPr>
        <w:t>Description</w:t>
      </w:r>
      <w:r w:rsidRPr="005B17D3">
        <w:t xml:space="preserve"> of the rated disability code.</w:t>
      </w:r>
    </w:p>
    <w:p w14:paraId="1BE8BC31" w14:textId="77777777" w:rsidR="00C31258" w:rsidRPr="005B17D3" w:rsidRDefault="00C31258" w:rsidP="00207CB8">
      <w:pPr>
        <w:pStyle w:val="NoteLightbulb"/>
      </w:pPr>
      <w:r w:rsidRPr="005B17D3">
        <w:rPr>
          <w:b/>
          <w:bCs/>
        </w:rPr>
        <w:t>Note</w:t>
      </w:r>
      <w:r w:rsidRPr="005B17D3">
        <w:t>: This field system filled based on the valid rated disability code entered.</w:t>
      </w:r>
    </w:p>
    <w:p w14:paraId="4A886789" w14:textId="77777777" w:rsidR="00C31258" w:rsidRPr="005B17D3" w:rsidRDefault="00C31258" w:rsidP="00C31258">
      <w:pPr>
        <w:pStyle w:val="scrnfldtext"/>
      </w:pPr>
      <w:r w:rsidRPr="005B17D3">
        <w:t> </w:t>
      </w:r>
    </w:p>
    <w:p w14:paraId="6DF8D466" w14:textId="77777777" w:rsidR="00C31258" w:rsidRPr="005B17D3" w:rsidRDefault="00C31258" w:rsidP="00207CB8">
      <w:pPr>
        <w:pStyle w:val="ScreenField"/>
      </w:pPr>
      <w:r w:rsidRPr="005B17D3">
        <w:t xml:space="preserve">Diagnostic Extremity: </w:t>
      </w:r>
    </w:p>
    <w:p w14:paraId="7DF940E4" w14:textId="77777777" w:rsidR="00C31258" w:rsidRPr="005B17D3" w:rsidRDefault="00C31258" w:rsidP="00207CB8">
      <w:pPr>
        <w:pStyle w:val="ScreenFieldDesc"/>
      </w:pPr>
      <w:r w:rsidRPr="005B17D3">
        <w:t>This is defined as the portion of the body in which the disability is located.</w:t>
      </w:r>
    </w:p>
    <w:p w14:paraId="5E3B6423" w14:textId="77777777" w:rsidR="00C31258" w:rsidRPr="005B17D3" w:rsidRDefault="00C31258" w:rsidP="00207CB8">
      <w:pPr>
        <w:pStyle w:val="ScreenFieldDesc"/>
      </w:pPr>
      <w:r w:rsidRPr="005B17D3">
        <w:t>Choices are:</w:t>
      </w:r>
    </w:p>
    <w:p w14:paraId="277D6F8E" w14:textId="77777777" w:rsidR="00C31258" w:rsidRPr="005B17D3" w:rsidRDefault="00C31258" w:rsidP="00B93934">
      <w:pPr>
        <w:pStyle w:val="NormalWeb"/>
        <w:keepLines w:val="0"/>
        <w:numPr>
          <w:ilvl w:val="1"/>
          <w:numId w:val="517"/>
        </w:numPr>
        <w:spacing w:before="120" w:after="120"/>
      </w:pPr>
      <w:r w:rsidRPr="005B17D3">
        <w:t>Left Lower Extremity</w:t>
      </w:r>
    </w:p>
    <w:p w14:paraId="122D5016" w14:textId="77777777" w:rsidR="00C31258" w:rsidRPr="005B17D3" w:rsidRDefault="00C31258" w:rsidP="00B93934">
      <w:pPr>
        <w:pStyle w:val="NormalWeb"/>
        <w:keepLines w:val="0"/>
        <w:numPr>
          <w:ilvl w:val="1"/>
          <w:numId w:val="517"/>
        </w:numPr>
        <w:spacing w:before="120" w:after="120"/>
      </w:pPr>
      <w:r w:rsidRPr="005B17D3">
        <w:t>Left Upper Extremity</w:t>
      </w:r>
    </w:p>
    <w:p w14:paraId="6F6629FD" w14:textId="77777777" w:rsidR="00C31258" w:rsidRPr="005B17D3" w:rsidRDefault="00C31258" w:rsidP="00B93934">
      <w:pPr>
        <w:pStyle w:val="NormalWeb"/>
        <w:keepLines w:val="0"/>
        <w:numPr>
          <w:ilvl w:val="1"/>
          <w:numId w:val="517"/>
        </w:numPr>
        <w:spacing w:before="120" w:after="120"/>
      </w:pPr>
      <w:r w:rsidRPr="005B17D3">
        <w:t>Right Lower Extremity</w:t>
      </w:r>
    </w:p>
    <w:p w14:paraId="3D65D27C" w14:textId="77777777" w:rsidR="00C31258" w:rsidRPr="005B17D3" w:rsidRDefault="00C31258" w:rsidP="00B93934">
      <w:pPr>
        <w:pStyle w:val="NormalWeb"/>
        <w:keepLines w:val="0"/>
        <w:numPr>
          <w:ilvl w:val="1"/>
          <w:numId w:val="517"/>
        </w:numPr>
        <w:spacing w:before="120" w:after="120"/>
      </w:pPr>
      <w:r w:rsidRPr="005B17D3">
        <w:t>Right Upper Extremity</w:t>
      </w:r>
    </w:p>
    <w:p w14:paraId="0648B764" w14:textId="77777777" w:rsidR="00C31258" w:rsidRPr="005B17D3" w:rsidRDefault="00C31258" w:rsidP="00B93934">
      <w:pPr>
        <w:pStyle w:val="NormalWeb"/>
        <w:keepLines w:val="0"/>
        <w:numPr>
          <w:ilvl w:val="1"/>
          <w:numId w:val="517"/>
        </w:numPr>
        <w:spacing w:before="120" w:after="120"/>
      </w:pPr>
      <w:r w:rsidRPr="005B17D3">
        <w:t>Both Lower Extremities</w:t>
      </w:r>
    </w:p>
    <w:p w14:paraId="2EB030B9" w14:textId="77777777" w:rsidR="00C31258" w:rsidRPr="005B17D3" w:rsidRDefault="00C31258" w:rsidP="00B93934">
      <w:pPr>
        <w:pStyle w:val="NormalWeb"/>
        <w:keepLines w:val="0"/>
        <w:numPr>
          <w:ilvl w:val="1"/>
          <w:numId w:val="517"/>
        </w:numPr>
        <w:spacing w:before="120" w:after="120"/>
      </w:pPr>
      <w:r w:rsidRPr="005B17D3">
        <w:t>Both Upper Extremities</w:t>
      </w:r>
    </w:p>
    <w:p w14:paraId="384A084B" w14:textId="77777777" w:rsidR="00C31258" w:rsidRPr="005B17D3" w:rsidRDefault="00C31258" w:rsidP="00207CB8">
      <w:pPr>
        <w:pStyle w:val="ScreenFieldDesc"/>
      </w:pPr>
      <w:r w:rsidRPr="005B17D3">
        <w:t>This data is shared with VistA.</w:t>
      </w:r>
    </w:p>
    <w:p w14:paraId="0B2CEBFB" w14:textId="77777777" w:rsidR="00C31258" w:rsidRPr="005B17D3" w:rsidRDefault="00C31258" w:rsidP="00C31258">
      <w:pPr>
        <w:pStyle w:val="NormalWeb"/>
      </w:pPr>
      <w:r w:rsidRPr="005B17D3">
        <w:t> </w:t>
      </w:r>
    </w:p>
    <w:p w14:paraId="5565C1A4" w14:textId="77777777" w:rsidR="00C31258" w:rsidRPr="005B17D3" w:rsidRDefault="00C31258" w:rsidP="00207CB8">
      <w:pPr>
        <w:pStyle w:val="ScreenField"/>
      </w:pPr>
      <w:r w:rsidRPr="005B17D3">
        <w:t>Service Connected Percentage</w:t>
      </w:r>
    </w:p>
    <w:p w14:paraId="3BC29907" w14:textId="77777777" w:rsidR="00C31258" w:rsidRPr="005B17D3" w:rsidRDefault="00C31258" w:rsidP="00207CB8">
      <w:pPr>
        <w:pStyle w:val="ScreenFieldDesc"/>
      </w:pPr>
      <w:r w:rsidRPr="005B17D3">
        <w:t>This is the percentage of disability typically attributable to injury or disease incurred or aggravated during active military service.</w:t>
      </w:r>
    </w:p>
    <w:p w14:paraId="33758353" w14:textId="77777777" w:rsidR="00C31258" w:rsidRPr="005B17D3" w:rsidRDefault="00C31258" w:rsidP="00207CB8">
      <w:pPr>
        <w:pStyle w:val="ScreenFieldDesc"/>
      </w:pPr>
      <w:r w:rsidRPr="005B17D3">
        <w:t>This data is shared with VistA.</w:t>
      </w:r>
    </w:p>
    <w:p w14:paraId="3E3BE291" w14:textId="77777777" w:rsidR="00C31258" w:rsidRPr="005B17D3" w:rsidRDefault="00C31258" w:rsidP="00207CB8">
      <w:pPr>
        <w:pStyle w:val="ScreenFieldDesc"/>
      </w:pPr>
      <w:r w:rsidRPr="005B17D3">
        <w:t> </w:t>
      </w:r>
    </w:p>
    <w:p w14:paraId="1A6F9F3B" w14:textId="77777777" w:rsidR="00C31258" w:rsidRPr="005B17D3" w:rsidRDefault="00C31258" w:rsidP="00207CB8">
      <w:pPr>
        <w:pStyle w:val="ScreenFieldDesc"/>
        <w:rPr>
          <w:b/>
          <w:i/>
        </w:rPr>
      </w:pPr>
      <w:r w:rsidRPr="005B17D3">
        <w:rPr>
          <w:rStyle w:val="dropdownhotspot"/>
          <w:b/>
          <w:i/>
        </w:rPr>
        <w:t>More...</w:t>
      </w:r>
    </w:p>
    <w:p w14:paraId="473C6A02" w14:textId="77777777" w:rsidR="00C31258" w:rsidRPr="005B17D3" w:rsidRDefault="00C31258" w:rsidP="00207CB8">
      <w:pPr>
        <w:pStyle w:val="ScreenFieldDesc"/>
      </w:pPr>
      <w:r w:rsidRPr="005B17D3">
        <w:t>A service-connected rating is an official ruling by VA that the beneficiary's illness/condition is directly related to their active military service. Service-connected ratings are established by VA Regional Offices located throughout the country.</w:t>
      </w:r>
    </w:p>
    <w:p w14:paraId="73BBA4D1" w14:textId="77777777" w:rsidR="00C31258" w:rsidRPr="005B17D3" w:rsidRDefault="00C31258" w:rsidP="00C31258">
      <w:pPr>
        <w:pStyle w:val="NormalWeb"/>
      </w:pPr>
      <w:r w:rsidRPr="005B17D3">
        <w:t> </w:t>
      </w:r>
    </w:p>
    <w:p w14:paraId="00AEDAD1" w14:textId="77777777" w:rsidR="00C31258" w:rsidRPr="005B17D3" w:rsidRDefault="00C31258" w:rsidP="00C31258">
      <w:pPr>
        <w:pStyle w:val="scrnfldtext"/>
        <w:rPr>
          <w:b/>
          <w:i/>
        </w:rPr>
      </w:pPr>
      <w:r w:rsidRPr="005B17D3">
        <w:rPr>
          <w:rStyle w:val="dropdownhotspot"/>
          <w:b/>
          <w:i/>
        </w:rPr>
        <w:t>Rules...</w:t>
      </w:r>
    </w:p>
    <w:p w14:paraId="4F0D4530" w14:textId="77777777" w:rsidR="00C31258" w:rsidRPr="005B17D3" w:rsidRDefault="00C31258" w:rsidP="00B93934">
      <w:pPr>
        <w:pStyle w:val="NormalWeb"/>
        <w:keepLines w:val="0"/>
        <w:numPr>
          <w:ilvl w:val="1"/>
          <w:numId w:val="518"/>
        </w:numPr>
        <w:spacing w:before="120" w:after="120"/>
      </w:pPr>
      <w:r w:rsidRPr="005B17D3">
        <w:t xml:space="preserve">Rated Disabilities are required when </w:t>
      </w:r>
      <w:r w:rsidRPr="005B17D3">
        <w:rPr>
          <w:i/>
          <w:iCs/>
        </w:rPr>
        <w:t>Service Connected %</w:t>
      </w:r>
      <w:r w:rsidRPr="005B17D3">
        <w:t xml:space="preserve"> is zero or greater.</w:t>
      </w:r>
    </w:p>
    <w:p w14:paraId="4B24244B" w14:textId="77777777" w:rsidR="00C31258" w:rsidRPr="005B17D3" w:rsidRDefault="00C31258" w:rsidP="00B93934">
      <w:pPr>
        <w:pStyle w:val="NormalWeb"/>
        <w:keepLines w:val="0"/>
        <w:numPr>
          <w:ilvl w:val="1"/>
          <w:numId w:val="518"/>
        </w:numPr>
        <w:spacing w:before="120" w:after="120"/>
      </w:pPr>
      <w:r w:rsidRPr="005B17D3">
        <w:t>A Disability % is required for each Rated Disability entered.</w:t>
      </w:r>
    </w:p>
    <w:p w14:paraId="44913F17" w14:textId="77777777" w:rsidR="00C31258" w:rsidRPr="005B17D3" w:rsidRDefault="00C31258" w:rsidP="00C31258">
      <w:pPr>
        <w:pStyle w:val="NormalWeb"/>
      </w:pPr>
      <w:r w:rsidRPr="005B17D3">
        <w:t> </w:t>
      </w:r>
    </w:p>
    <w:p w14:paraId="132E3A23" w14:textId="77777777" w:rsidR="00C31258" w:rsidRPr="005B17D3" w:rsidRDefault="00C31258" w:rsidP="00207CB8">
      <w:pPr>
        <w:pStyle w:val="ScreenField"/>
      </w:pPr>
      <w:r w:rsidRPr="005B17D3">
        <w:t>Original Effective Date</w:t>
      </w:r>
    </w:p>
    <w:p w14:paraId="6F790FF4" w14:textId="77777777" w:rsidR="00C31258" w:rsidRPr="005B17D3" w:rsidRDefault="00C31258" w:rsidP="00207CB8">
      <w:pPr>
        <w:pStyle w:val="ScreenFieldDesc"/>
      </w:pPr>
      <w:r w:rsidRPr="005B17D3">
        <w:t>This is the effective date on which the condition was originally determined to be service-connected.</w:t>
      </w:r>
    </w:p>
    <w:p w14:paraId="6AAEF541" w14:textId="0D26CB44" w:rsidR="00C31258" w:rsidRPr="005B17D3" w:rsidRDefault="00C31258" w:rsidP="00207CB8">
      <w:pPr>
        <w:pStyle w:val="ScreenFieldDesc"/>
      </w:pPr>
      <w:r w:rsidRPr="005B17D3">
        <w:t>This data is shared with VistA. </w:t>
      </w:r>
    </w:p>
    <w:p w14:paraId="5503A843" w14:textId="77777777" w:rsidR="00C31258" w:rsidRPr="005B17D3" w:rsidRDefault="00C31258" w:rsidP="00207CB8">
      <w:pPr>
        <w:pStyle w:val="ScreenFieldDesc"/>
        <w:rPr>
          <w:b/>
          <w:i/>
        </w:rPr>
      </w:pPr>
      <w:r w:rsidRPr="005B17D3">
        <w:rPr>
          <w:rStyle w:val="dropdownhotspot"/>
          <w:b/>
          <w:i/>
        </w:rPr>
        <w:t>More...</w:t>
      </w:r>
    </w:p>
    <w:p w14:paraId="085AF087" w14:textId="77777777" w:rsidR="00C31258" w:rsidRPr="005B17D3" w:rsidRDefault="00C31258" w:rsidP="00207CB8">
      <w:pPr>
        <w:pStyle w:val="ScreenFieldDesc"/>
      </w:pPr>
      <w:r w:rsidRPr="005B17D3">
        <w:t xml:space="preserve">The </w:t>
      </w:r>
      <w:r w:rsidRPr="005B17D3">
        <w:rPr>
          <w:i/>
          <w:iCs/>
        </w:rPr>
        <w:t>Original Effective Date</w:t>
      </w:r>
      <w:r w:rsidRPr="005B17D3">
        <w:t xml:space="preserve"> for a disability is the date VBA determines as the first day a disability is considered service-connected. It could be the date on which the disability occurred, or if the claim for disability was filed much later, the date of the claim.</w:t>
      </w:r>
    </w:p>
    <w:p w14:paraId="23CA2AE2" w14:textId="77777777" w:rsidR="00C31258" w:rsidRPr="005B17D3" w:rsidRDefault="00C31258" w:rsidP="00207CB8">
      <w:pPr>
        <w:pStyle w:val="ScreenFieldDesc"/>
      </w:pPr>
      <w:r w:rsidRPr="005B17D3">
        <w:t>Example: Veteran J. Smith files a SC claim in October 2002 for a Hand Injury. VBA awards in October 2004 a 20% SC for J. Smith. His original effective date is July 2002; the date the injury was incurred. In October 2005, the VBA updates this hand injury to 30% SC. Since the original rating was done after 2003, it was done in the corporate database. The original effective date remains July 2002, but the Current Effective Date is updated to September 2005, the date the new percentage was determined to take effect.</w:t>
      </w:r>
    </w:p>
    <w:p w14:paraId="1DDBF0A7" w14:textId="77777777" w:rsidR="00C31258" w:rsidRPr="005B17D3" w:rsidRDefault="00C31258" w:rsidP="00C31258">
      <w:pPr>
        <w:pStyle w:val="NormalWeb"/>
      </w:pPr>
      <w:r w:rsidRPr="005B17D3">
        <w:t> </w:t>
      </w:r>
    </w:p>
    <w:p w14:paraId="19ABF443" w14:textId="77777777" w:rsidR="00C31258" w:rsidRPr="005B17D3" w:rsidRDefault="00C31258" w:rsidP="00C31258">
      <w:pPr>
        <w:pStyle w:val="scrnfldtext"/>
        <w:rPr>
          <w:b/>
          <w:i/>
        </w:rPr>
      </w:pPr>
      <w:r w:rsidRPr="005B17D3">
        <w:rPr>
          <w:rStyle w:val="dropdownhotspot"/>
          <w:b/>
          <w:i/>
        </w:rPr>
        <w:t>Rules...</w:t>
      </w:r>
    </w:p>
    <w:p w14:paraId="74C66DA7" w14:textId="77777777" w:rsidR="00C31258" w:rsidRPr="005B17D3" w:rsidRDefault="00C31258" w:rsidP="00B93934">
      <w:pPr>
        <w:pStyle w:val="NormalWeb"/>
        <w:keepLines w:val="0"/>
        <w:numPr>
          <w:ilvl w:val="1"/>
          <w:numId w:val="519"/>
        </w:numPr>
        <w:spacing w:before="120" w:after="120"/>
      </w:pPr>
      <w:r w:rsidRPr="005B17D3">
        <w:t xml:space="preserve">Rated Disability </w:t>
      </w:r>
      <w:r w:rsidRPr="005B17D3">
        <w:rPr>
          <w:i/>
          <w:iCs/>
        </w:rPr>
        <w:t>Original Effective Date</w:t>
      </w:r>
      <w:r w:rsidRPr="005B17D3">
        <w:t xml:space="preserve"> cannot be prior to the </w:t>
      </w:r>
      <w:r w:rsidRPr="005B17D3">
        <w:rPr>
          <w:i/>
          <w:iCs/>
        </w:rPr>
        <w:t>Date of Birth</w:t>
      </w:r>
      <w:r w:rsidRPr="005B17D3">
        <w:t>.</w:t>
      </w:r>
    </w:p>
    <w:p w14:paraId="7B698C29" w14:textId="77777777" w:rsidR="00C31258" w:rsidRPr="005B17D3" w:rsidRDefault="00C31258" w:rsidP="00B93934">
      <w:pPr>
        <w:pStyle w:val="NormalWeb"/>
        <w:keepLines w:val="0"/>
        <w:numPr>
          <w:ilvl w:val="1"/>
          <w:numId w:val="519"/>
        </w:numPr>
        <w:spacing w:before="120" w:after="120"/>
      </w:pPr>
      <w:r w:rsidRPr="005B17D3">
        <w:t xml:space="preserve">Rated Disability </w:t>
      </w:r>
      <w:r w:rsidRPr="005B17D3">
        <w:rPr>
          <w:i/>
          <w:iCs/>
        </w:rPr>
        <w:t>Original Effective Date</w:t>
      </w:r>
      <w:r w:rsidRPr="005B17D3">
        <w:t xml:space="preserve"> cannot be after the </w:t>
      </w:r>
      <w:r w:rsidRPr="005B17D3">
        <w:rPr>
          <w:i/>
          <w:iCs/>
        </w:rPr>
        <w:t>Date of Death</w:t>
      </w:r>
      <w:r w:rsidRPr="005B17D3">
        <w:t>.</w:t>
      </w:r>
    </w:p>
    <w:p w14:paraId="1B3301B3" w14:textId="77777777" w:rsidR="00C31258" w:rsidRPr="005B17D3" w:rsidRDefault="00C31258" w:rsidP="00C31258">
      <w:pPr>
        <w:pStyle w:val="NormalWeb"/>
        <w:ind w:left="600"/>
      </w:pPr>
      <w:r w:rsidRPr="005B17D3">
        <w:t> </w:t>
      </w:r>
    </w:p>
    <w:p w14:paraId="0ED4ECCC" w14:textId="77777777" w:rsidR="00C31258" w:rsidRPr="005B17D3" w:rsidRDefault="00C31258" w:rsidP="00C31258">
      <w:pPr>
        <w:pStyle w:val="screenfield0"/>
      </w:pPr>
      <w:r w:rsidRPr="005B17D3">
        <w:rPr>
          <w:rStyle w:val="dropdownhotspot"/>
        </w:rPr>
        <w:t>Current Effective Date</w:t>
      </w:r>
    </w:p>
    <w:p w14:paraId="198D0D80" w14:textId="77777777" w:rsidR="00C31258" w:rsidRPr="005B17D3" w:rsidRDefault="00C31258" w:rsidP="00207CB8">
      <w:pPr>
        <w:pStyle w:val="ScreenFieldDesc"/>
      </w:pPr>
      <w:r w:rsidRPr="005B17D3">
        <w:t>This is the date on which the rated disability was/is effective.</w:t>
      </w:r>
    </w:p>
    <w:p w14:paraId="534BB49A" w14:textId="77777777" w:rsidR="00C31258" w:rsidRPr="005B17D3" w:rsidRDefault="00C31258" w:rsidP="00207CB8">
      <w:pPr>
        <w:pStyle w:val="ScreenFieldDesc"/>
      </w:pPr>
      <w:r w:rsidRPr="005B17D3">
        <w:t>This data is shared with VistA.</w:t>
      </w:r>
    </w:p>
    <w:p w14:paraId="1A5C4E44" w14:textId="77777777" w:rsidR="00C31258" w:rsidRPr="005B17D3" w:rsidRDefault="00C31258" w:rsidP="00C31258">
      <w:pPr>
        <w:pStyle w:val="scrnfldtext"/>
      </w:pPr>
      <w:r w:rsidRPr="005B17D3">
        <w:t> </w:t>
      </w:r>
    </w:p>
    <w:p w14:paraId="623343C5" w14:textId="77777777" w:rsidR="00C31258" w:rsidRPr="005B17D3" w:rsidRDefault="00C31258" w:rsidP="00207CB8">
      <w:pPr>
        <w:pStyle w:val="ScreenFieldDesc"/>
        <w:rPr>
          <w:b/>
          <w:i/>
        </w:rPr>
      </w:pPr>
      <w:r w:rsidRPr="005B17D3">
        <w:rPr>
          <w:rStyle w:val="dropdownhotspot"/>
          <w:b/>
          <w:i/>
        </w:rPr>
        <w:t>More...</w:t>
      </w:r>
    </w:p>
    <w:p w14:paraId="63BBB7D4" w14:textId="77777777" w:rsidR="00C31258" w:rsidRPr="005B17D3" w:rsidRDefault="00C31258" w:rsidP="00207CB8">
      <w:pPr>
        <w:pStyle w:val="ScreenFieldDesc"/>
      </w:pPr>
      <w:r w:rsidRPr="005B17D3">
        <w:t>This is the most recent date VBA establishes a new service-connected disability percentage for the particular diagnostic code.</w:t>
      </w:r>
    </w:p>
    <w:p w14:paraId="338822FF" w14:textId="77777777" w:rsidR="00C31258" w:rsidRPr="005B17D3" w:rsidRDefault="00C31258" w:rsidP="00C31258">
      <w:pPr>
        <w:pStyle w:val="scrnfldtext"/>
      </w:pPr>
      <w:r w:rsidRPr="005B17D3">
        <w:t> </w:t>
      </w:r>
    </w:p>
    <w:p w14:paraId="08B36875" w14:textId="77777777" w:rsidR="00C31258" w:rsidRPr="005B17D3" w:rsidRDefault="00C31258" w:rsidP="00C31258">
      <w:pPr>
        <w:pStyle w:val="scrnfldtext"/>
        <w:rPr>
          <w:b/>
          <w:i/>
        </w:rPr>
      </w:pPr>
      <w:r w:rsidRPr="005B17D3">
        <w:rPr>
          <w:rStyle w:val="dropdownhotspot"/>
          <w:b/>
          <w:i/>
        </w:rPr>
        <w:t>Rules...</w:t>
      </w:r>
    </w:p>
    <w:p w14:paraId="65BAFF7B" w14:textId="77777777" w:rsidR="00C31258" w:rsidRPr="005B17D3" w:rsidRDefault="00C31258" w:rsidP="00B93934">
      <w:pPr>
        <w:pStyle w:val="NormalWeb"/>
        <w:keepLines w:val="0"/>
        <w:numPr>
          <w:ilvl w:val="1"/>
          <w:numId w:val="520"/>
        </w:numPr>
        <w:spacing w:before="120" w:after="120"/>
      </w:pPr>
      <w:r w:rsidRPr="005B17D3">
        <w:t xml:space="preserve">Rated Disability </w:t>
      </w:r>
      <w:r w:rsidRPr="005B17D3">
        <w:rPr>
          <w:i/>
          <w:iCs/>
        </w:rPr>
        <w:t>Current Effective Date</w:t>
      </w:r>
      <w:r w:rsidRPr="005B17D3">
        <w:t xml:space="preserve"> cannot be prior to </w:t>
      </w:r>
      <w:r w:rsidRPr="005B17D3">
        <w:rPr>
          <w:i/>
          <w:iCs/>
        </w:rPr>
        <w:t>Date of Birth</w:t>
      </w:r>
      <w:r w:rsidRPr="005B17D3">
        <w:t>.</w:t>
      </w:r>
    </w:p>
    <w:p w14:paraId="51E80D9D" w14:textId="77777777" w:rsidR="00C31258" w:rsidRPr="005B17D3" w:rsidRDefault="00C31258" w:rsidP="00B93934">
      <w:pPr>
        <w:pStyle w:val="NormalWeb"/>
        <w:keepLines w:val="0"/>
        <w:numPr>
          <w:ilvl w:val="1"/>
          <w:numId w:val="520"/>
        </w:numPr>
        <w:spacing w:before="120" w:after="120"/>
      </w:pPr>
      <w:r w:rsidRPr="005B17D3">
        <w:t xml:space="preserve">Rated Disability </w:t>
      </w:r>
      <w:r w:rsidRPr="005B17D3">
        <w:rPr>
          <w:i/>
          <w:iCs/>
        </w:rPr>
        <w:t>Current Effective Date</w:t>
      </w:r>
      <w:r w:rsidRPr="005B17D3">
        <w:t xml:space="preserve"> cannot be after </w:t>
      </w:r>
      <w:r w:rsidRPr="005B17D3">
        <w:rPr>
          <w:i/>
          <w:iCs/>
        </w:rPr>
        <w:t>Date of Death</w:t>
      </w:r>
      <w:r w:rsidRPr="005B17D3">
        <w:t>.</w:t>
      </w:r>
    </w:p>
    <w:p w14:paraId="4E5F2A82" w14:textId="77777777" w:rsidR="00C31258" w:rsidRPr="005B17D3" w:rsidRDefault="00C31258" w:rsidP="00C31258">
      <w:pPr>
        <w:pStyle w:val="NormalWeb"/>
        <w:rPr>
          <w:sz w:val="14"/>
          <w:szCs w:val="14"/>
        </w:rPr>
      </w:pPr>
      <w:r w:rsidRPr="005B17D3">
        <w:rPr>
          <w:sz w:val="14"/>
          <w:szCs w:val="14"/>
        </w:rPr>
        <w:t> </w:t>
      </w:r>
    </w:p>
    <w:p w14:paraId="33EE9B56" w14:textId="77777777" w:rsidR="00C31258" w:rsidRPr="005B17D3" w:rsidRDefault="00C31258" w:rsidP="00207CB8">
      <w:pPr>
        <w:pStyle w:val="NoteLightbulb"/>
      </w:pPr>
      <w:r w:rsidRPr="005B17D3">
        <w:rPr>
          <w:b/>
          <w:bCs/>
        </w:rPr>
        <w:t>Note</w:t>
      </w:r>
      <w:r w:rsidRPr="005B17D3">
        <w:t xml:space="preserve">: The </w:t>
      </w:r>
      <w:r w:rsidRPr="005B17D3">
        <w:rPr>
          <w:b/>
          <w:bCs/>
        </w:rPr>
        <w:t>VOA File Attachments</w:t>
      </w:r>
      <w:r w:rsidRPr="005B17D3">
        <w:t xml:space="preserve"> functionality described below will not be operational until the </w:t>
      </w:r>
      <w:r w:rsidRPr="005B17D3">
        <w:rPr>
          <w:i/>
          <w:iCs/>
        </w:rPr>
        <w:t>Veterans Online Application</w:t>
      </w:r>
      <w:r w:rsidRPr="005B17D3">
        <w:t xml:space="preserve"> is release at a later date.</w:t>
      </w:r>
    </w:p>
    <w:p w14:paraId="63CA1179" w14:textId="77777777" w:rsidR="00C31258" w:rsidRPr="005B17D3" w:rsidRDefault="00C31258" w:rsidP="00C31258">
      <w:pPr>
        <w:pStyle w:val="style12ptboldleft042"/>
      </w:pPr>
      <w:r w:rsidRPr="005B17D3">
        <w:t> </w:t>
      </w:r>
    </w:p>
    <w:p w14:paraId="5A0D49FD" w14:textId="77777777" w:rsidR="00C31258" w:rsidRPr="005B17D3" w:rsidRDefault="00C31258" w:rsidP="00207CB8">
      <w:pPr>
        <w:pStyle w:val="ScreenField"/>
      </w:pPr>
      <w:r w:rsidRPr="005B17D3">
        <w:t>VOA File Attachments (VOA)</w:t>
      </w:r>
    </w:p>
    <w:p w14:paraId="4ADC527D" w14:textId="77777777" w:rsidR="00C31258" w:rsidRPr="005B17D3" w:rsidRDefault="00C31258" w:rsidP="00207CB8">
      <w:pPr>
        <w:pStyle w:val="ScreenFieldDesc"/>
      </w:pPr>
      <w:r w:rsidRPr="005B17D3">
        <w:t>The VOA File Attachments function allows a user to view files that were attached to an application for healthcare benefits that has been submitted via the VOA Self Service system. These attachments can be copies of documents such as DD-214s, Military Orders of Award, etc. and be in a limited variety of file types. From here the user is able to view the attachments, determine what document types they contain, and indicate whether the document is (are) acceptable or not.</w:t>
      </w:r>
    </w:p>
    <w:p w14:paraId="01556E9D" w14:textId="77777777" w:rsidR="00C31258" w:rsidRPr="005B17D3" w:rsidRDefault="00C31258" w:rsidP="00C31258">
      <w:pPr>
        <w:pStyle w:val="fielddefinition"/>
      </w:pPr>
      <w:r w:rsidRPr="005B17D3">
        <w:t> </w:t>
      </w:r>
    </w:p>
    <w:p w14:paraId="45813169" w14:textId="77777777" w:rsidR="00C31258" w:rsidRPr="005B17D3" w:rsidRDefault="00C31258" w:rsidP="00207CB8">
      <w:pPr>
        <w:pStyle w:val="ScreenField"/>
      </w:pPr>
      <w:r w:rsidRPr="005B17D3">
        <w:rPr>
          <w:rStyle w:val="dropdownhotspot"/>
        </w:rPr>
        <w:t>FileName</w:t>
      </w:r>
    </w:p>
    <w:p w14:paraId="085161B7" w14:textId="77777777" w:rsidR="00C31258" w:rsidRPr="005B17D3" w:rsidRDefault="00C31258" w:rsidP="00207CB8">
      <w:pPr>
        <w:pStyle w:val="ScreenFieldDesc"/>
      </w:pPr>
      <w:r w:rsidRPr="005B17D3">
        <w:t>This is the attachment file name. When the user clicks on the file name, the system displays the contents of the selected file attachment in a new window.</w:t>
      </w:r>
    </w:p>
    <w:p w14:paraId="351E5CE2" w14:textId="77777777" w:rsidR="00C31258" w:rsidRPr="005B17D3" w:rsidRDefault="00C31258" w:rsidP="00C31258">
      <w:pPr>
        <w:pStyle w:val="scrnfldtext"/>
      </w:pPr>
      <w:r w:rsidRPr="005B17D3">
        <w:t> </w:t>
      </w:r>
    </w:p>
    <w:p w14:paraId="68DE14CE" w14:textId="77777777" w:rsidR="00C31258" w:rsidRPr="005B17D3" w:rsidRDefault="00C31258" w:rsidP="00207CB8">
      <w:pPr>
        <w:pStyle w:val="ScreenFieldDesc"/>
        <w:rPr>
          <w:b/>
          <w:i/>
        </w:rPr>
      </w:pPr>
      <w:r w:rsidRPr="005B17D3">
        <w:rPr>
          <w:rStyle w:val="dropdownhotspot"/>
          <w:b/>
          <w:i/>
        </w:rPr>
        <w:t>More...</w:t>
      </w:r>
    </w:p>
    <w:p w14:paraId="2AD10059" w14:textId="77777777" w:rsidR="00C31258" w:rsidRPr="005B17D3" w:rsidRDefault="00C31258" w:rsidP="00207CB8">
      <w:pPr>
        <w:pStyle w:val="ScreenFieldDesc"/>
      </w:pPr>
      <w:r w:rsidRPr="005B17D3">
        <w:t>This allows the user to examine the contents of the attachment in order to determine the document types (DD-214, Military Orders of Award, etc.) and whether or not to “Accept?” the documents as valid.</w:t>
      </w:r>
    </w:p>
    <w:p w14:paraId="2F07242F" w14:textId="77777777" w:rsidR="00C31258" w:rsidRPr="005B17D3" w:rsidRDefault="00C31258" w:rsidP="00C31258">
      <w:pPr>
        <w:pStyle w:val="scrnfldtext"/>
      </w:pPr>
      <w:r w:rsidRPr="005B17D3">
        <w:t> </w:t>
      </w:r>
    </w:p>
    <w:p w14:paraId="4003EE59" w14:textId="77777777" w:rsidR="00C31258" w:rsidRPr="005B17D3" w:rsidRDefault="00C31258" w:rsidP="00207CB8">
      <w:pPr>
        <w:pStyle w:val="ScreenField"/>
      </w:pPr>
      <w:r w:rsidRPr="005B17D3">
        <w:rPr>
          <w:rStyle w:val="dropdownhotspot"/>
        </w:rPr>
        <w:t>FileType</w:t>
      </w:r>
    </w:p>
    <w:p w14:paraId="71DBACE9" w14:textId="77777777" w:rsidR="00C31258" w:rsidRPr="005B17D3" w:rsidRDefault="00C31258" w:rsidP="00207CB8">
      <w:pPr>
        <w:pStyle w:val="ScreenFieldDesc"/>
      </w:pPr>
      <w:r w:rsidRPr="005B17D3">
        <w:t>This is the attachment file type. One example is pdf. The system determines the appropriate viewer/browser to use for displaying the file content based on the associated file.</w:t>
      </w:r>
    </w:p>
    <w:p w14:paraId="13856C05" w14:textId="77777777" w:rsidR="00C31258" w:rsidRPr="005B17D3" w:rsidRDefault="00C31258" w:rsidP="00C31258">
      <w:pPr>
        <w:pStyle w:val="NormalWeb"/>
      </w:pPr>
      <w:r w:rsidRPr="005B17D3">
        <w:t> </w:t>
      </w:r>
    </w:p>
    <w:p w14:paraId="008DBB96" w14:textId="77777777" w:rsidR="00C31258" w:rsidRPr="005B17D3" w:rsidRDefault="00C31258" w:rsidP="00207CB8">
      <w:pPr>
        <w:pStyle w:val="ScreenField"/>
      </w:pPr>
      <w:r w:rsidRPr="005B17D3">
        <w:t>DocType</w:t>
      </w:r>
    </w:p>
    <w:p w14:paraId="58620CB5" w14:textId="77777777" w:rsidR="00C31258" w:rsidRPr="005B17D3" w:rsidRDefault="00C31258" w:rsidP="00207CB8">
      <w:pPr>
        <w:pStyle w:val="ScreenFieldDesc"/>
      </w:pPr>
      <w:r w:rsidRPr="005B17D3">
        <w:t>The allowable values from which to select are: DD-214, DD215, WD AGO Form, Military Orders of Award, Other Official Service Records, VBA/DoD File, VBA Letter.</w:t>
      </w:r>
    </w:p>
    <w:p w14:paraId="448E63D5" w14:textId="77777777" w:rsidR="00C31258" w:rsidRPr="005B17D3" w:rsidRDefault="00C31258" w:rsidP="00207CB8">
      <w:pPr>
        <w:pStyle w:val="ScreenFieldDesc"/>
      </w:pPr>
      <w:r w:rsidRPr="005B17D3">
        <w:t> </w:t>
      </w:r>
    </w:p>
    <w:p w14:paraId="2598ACC9" w14:textId="77777777" w:rsidR="00C31258" w:rsidRPr="005B17D3" w:rsidRDefault="00C31258" w:rsidP="00207CB8">
      <w:pPr>
        <w:pStyle w:val="ScreenFieldDesc"/>
      </w:pPr>
      <w:r w:rsidRPr="005B17D3">
        <w:t>More</w:t>
      </w:r>
      <w:r w:rsidRPr="005B17D3">
        <w:rPr>
          <w:rStyle w:val="dropdownhotspot"/>
        </w:rPr>
        <w:t>...</w:t>
      </w:r>
    </w:p>
    <w:p w14:paraId="6D295CA7" w14:textId="77777777" w:rsidR="00C31258" w:rsidRPr="005B17D3" w:rsidRDefault="00C31258" w:rsidP="00207CB8">
      <w:pPr>
        <w:pStyle w:val="ScreenFieldDesc"/>
      </w:pPr>
      <w:r w:rsidRPr="005B17D3">
        <w:t xml:space="preserve">The user may “remove” a </w:t>
      </w:r>
      <w:r w:rsidRPr="005B17D3">
        <w:rPr>
          <w:i/>
          <w:iCs/>
        </w:rPr>
        <w:t>DocType</w:t>
      </w:r>
      <w:r w:rsidRPr="005B17D3">
        <w:t xml:space="preserve"> from the list by selecting “Remove it” for the </w:t>
      </w:r>
      <w:r w:rsidRPr="005B17D3">
        <w:rPr>
          <w:i/>
          <w:iCs/>
        </w:rPr>
        <w:t>DocType</w:t>
      </w:r>
      <w:r w:rsidRPr="005B17D3">
        <w:t xml:space="preserve"> and then clicking the </w:t>
      </w:r>
      <w:r w:rsidRPr="005B17D3">
        <w:rPr>
          <w:b/>
          <w:bCs/>
          <w:i/>
          <w:iCs/>
        </w:rPr>
        <w:t>UPDATE</w:t>
      </w:r>
      <w:r w:rsidRPr="005B17D3">
        <w:t xml:space="preserve"> button.</w:t>
      </w:r>
    </w:p>
    <w:p w14:paraId="66D4775D" w14:textId="77777777" w:rsidR="00C31258" w:rsidRPr="005B17D3" w:rsidRDefault="00C31258" w:rsidP="00207CB8">
      <w:pPr>
        <w:pStyle w:val="ScreenFieldDesc"/>
      </w:pPr>
      <w:r w:rsidRPr="005B17D3">
        <w:t xml:space="preserve">When “Remove it” is selected for the </w:t>
      </w:r>
      <w:r w:rsidRPr="005B17D3">
        <w:rPr>
          <w:i/>
          <w:iCs/>
        </w:rPr>
        <w:t>DocType</w:t>
      </w:r>
      <w:r w:rsidRPr="005B17D3">
        <w:t xml:space="preserve">, the </w:t>
      </w:r>
      <w:r w:rsidRPr="005B17D3">
        <w:rPr>
          <w:i/>
          <w:iCs/>
        </w:rPr>
        <w:t>Accept?</w:t>
      </w:r>
      <w:r w:rsidRPr="005B17D3">
        <w:t xml:space="preserve"> check box cannot be checked.</w:t>
      </w:r>
      <w:r w:rsidRPr="005B17D3">
        <w:rPr>
          <w:rStyle w:val="dropdownhotspot"/>
        </w:rPr>
        <w:t> </w:t>
      </w:r>
    </w:p>
    <w:p w14:paraId="7FF41EFF" w14:textId="77777777" w:rsidR="00C31258" w:rsidRPr="005B17D3" w:rsidRDefault="00C31258" w:rsidP="00C31258">
      <w:pPr>
        <w:pStyle w:val="scrnfldtext"/>
      </w:pPr>
      <w:r w:rsidRPr="005B17D3">
        <w:t> </w:t>
      </w:r>
    </w:p>
    <w:p w14:paraId="53561246" w14:textId="77777777" w:rsidR="00C31258" w:rsidRPr="005B17D3" w:rsidRDefault="00C31258" w:rsidP="00207CB8">
      <w:pPr>
        <w:pStyle w:val="ScreenField"/>
      </w:pPr>
      <w:r w:rsidRPr="005B17D3">
        <w:t>Accept?</w:t>
      </w:r>
    </w:p>
    <w:p w14:paraId="2807E82A" w14:textId="77777777" w:rsidR="00C31258" w:rsidRPr="005B17D3" w:rsidRDefault="00C31258" w:rsidP="00207CB8">
      <w:pPr>
        <w:pStyle w:val="ScreenFieldDesc"/>
      </w:pPr>
      <w:r w:rsidRPr="005B17D3">
        <w:t>The user has the ability to either accept or reject the attached document as a valid copy a Veteran’s DD-214, Military Orders of Award, etc. To accept the attachment, make sure there is a check in the check box.</w:t>
      </w:r>
    </w:p>
    <w:p w14:paraId="526259D7" w14:textId="77777777" w:rsidR="00C31258" w:rsidRPr="005B17D3" w:rsidRDefault="00C31258" w:rsidP="00C31258">
      <w:pPr>
        <w:pStyle w:val="scrnfldtext"/>
      </w:pPr>
      <w:r w:rsidRPr="005B17D3">
        <w:t> </w:t>
      </w:r>
    </w:p>
    <w:p w14:paraId="221D6AFE" w14:textId="77777777" w:rsidR="00C31258" w:rsidRPr="005B17D3" w:rsidRDefault="00C31258" w:rsidP="009F6673">
      <w:pPr>
        <w:pStyle w:val="ScreenField"/>
      </w:pPr>
      <w:r w:rsidRPr="005B17D3">
        <w:t>Updated</w:t>
      </w:r>
    </w:p>
    <w:p w14:paraId="5D9E5C9A" w14:textId="77777777" w:rsidR="00C31258" w:rsidRPr="005B17D3" w:rsidRDefault="00C31258" w:rsidP="009F6673">
      <w:pPr>
        <w:pStyle w:val="ScreenFieldDesc"/>
      </w:pPr>
      <w:r w:rsidRPr="005B17D3">
        <w:t xml:space="preserve">When a user edits the </w:t>
      </w:r>
      <w:r w:rsidRPr="005B17D3">
        <w:rPr>
          <w:i/>
          <w:iCs/>
        </w:rPr>
        <w:t>Accept?</w:t>
      </w:r>
      <w:r w:rsidRPr="005B17D3">
        <w:t xml:space="preserve"> indicator via the </w:t>
      </w:r>
      <w:r w:rsidRPr="005B17D3">
        <w:rPr>
          <w:b/>
          <w:bCs/>
          <w:i/>
          <w:iCs/>
        </w:rPr>
        <w:t>UPDATE</w:t>
      </w:r>
      <w:r w:rsidRPr="005B17D3">
        <w:t xml:space="preserve">  button, the system updates the </w:t>
      </w:r>
      <w:r w:rsidRPr="005B17D3">
        <w:rPr>
          <w:b/>
          <w:bCs/>
          <w:i/>
          <w:iCs/>
        </w:rPr>
        <w:t>Updated Date/Time</w:t>
      </w:r>
      <w:r w:rsidRPr="005B17D3">
        <w:t xml:space="preserve"> field to the current date</w:t>
      </w:r>
      <w:r w:rsidRPr="005B17D3">
        <w:rPr>
          <w:rStyle w:val="dropdownhotspot"/>
          <w:sz w:val="18"/>
          <w:szCs w:val="18"/>
        </w:rPr>
        <w:t>.</w:t>
      </w:r>
    </w:p>
    <w:p w14:paraId="1F5360FB" w14:textId="77777777" w:rsidR="00C31258" w:rsidRPr="005B17D3" w:rsidRDefault="00C31258" w:rsidP="00C31258">
      <w:pPr>
        <w:pStyle w:val="NormalWeb"/>
      </w:pPr>
      <w:r w:rsidRPr="005B17D3">
        <w:t> </w:t>
      </w:r>
    </w:p>
    <w:p w14:paraId="5CBC3946" w14:textId="77777777" w:rsidR="00C31258" w:rsidRPr="005B17D3" w:rsidRDefault="00C31258" w:rsidP="009F6673">
      <w:pPr>
        <w:pStyle w:val="ScreenField"/>
      </w:pPr>
      <w:r w:rsidRPr="005B17D3">
        <w:t>By</w:t>
      </w:r>
    </w:p>
    <w:p w14:paraId="3BEE2632" w14:textId="77777777" w:rsidR="00C31258" w:rsidRPr="005B17D3" w:rsidRDefault="00C31258" w:rsidP="009F6673">
      <w:pPr>
        <w:pStyle w:val="ScreenFieldDesc"/>
      </w:pPr>
      <w:r w:rsidRPr="005B17D3">
        <w:t xml:space="preserve">When a user edits the </w:t>
      </w:r>
      <w:r w:rsidRPr="005B17D3">
        <w:rPr>
          <w:i/>
          <w:iCs/>
        </w:rPr>
        <w:t>Accept?</w:t>
      </w:r>
      <w:r w:rsidRPr="005B17D3">
        <w:t xml:space="preserve"> indicator via the </w:t>
      </w:r>
      <w:r w:rsidRPr="005B17D3">
        <w:rPr>
          <w:b/>
          <w:bCs/>
          <w:i/>
          <w:iCs/>
        </w:rPr>
        <w:t>UPDATE</w:t>
      </w:r>
      <w:r w:rsidRPr="005B17D3">
        <w:t xml:space="preserve">  button, the system updates the </w:t>
      </w:r>
      <w:r w:rsidRPr="005B17D3">
        <w:rPr>
          <w:b/>
          <w:bCs/>
          <w:i/>
          <w:iCs/>
        </w:rPr>
        <w:t>By</w:t>
      </w:r>
      <w:r w:rsidRPr="005B17D3">
        <w:t xml:space="preserve"> field ID to the user’s ID.</w:t>
      </w:r>
    </w:p>
    <w:p w14:paraId="3A3C17FE" w14:textId="77777777" w:rsidR="00C31258" w:rsidRPr="005B17D3" w:rsidRDefault="00C31258" w:rsidP="00C31258">
      <w:pPr>
        <w:pStyle w:val="NormalWeb"/>
      </w:pPr>
      <w:r w:rsidRPr="005B17D3">
        <w:t> </w:t>
      </w:r>
    </w:p>
    <w:p w14:paraId="2E713E38" w14:textId="77777777" w:rsidR="00C31258" w:rsidRPr="005B17D3" w:rsidRDefault="00C31258" w:rsidP="009F6673">
      <w:pPr>
        <w:pStyle w:val="ScreenField"/>
      </w:pPr>
      <w:r w:rsidRPr="005B17D3">
        <w:t>ADD</w:t>
      </w:r>
    </w:p>
    <w:p w14:paraId="496CC71B" w14:textId="77777777" w:rsidR="00C31258" w:rsidRPr="005B17D3" w:rsidRDefault="00C31258" w:rsidP="009F6673">
      <w:pPr>
        <w:pStyle w:val="ScreenFieldDesc"/>
      </w:pPr>
      <w:r w:rsidRPr="005B17D3">
        <w:t xml:space="preserve">When the user clicks the </w:t>
      </w:r>
      <w:r w:rsidRPr="005B17D3">
        <w:rPr>
          <w:b/>
          <w:bCs/>
        </w:rPr>
        <w:t>ADD</w:t>
      </w:r>
      <w:r w:rsidRPr="005B17D3">
        <w:t xml:space="preserve"> link, the system allows the user to add another </w:t>
      </w:r>
      <w:r w:rsidRPr="005B17D3">
        <w:rPr>
          <w:i/>
          <w:iCs/>
        </w:rPr>
        <w:t>DocType</w:t>
      </w:r>
      <w:r w:rsidRPr="005B17D3">
        <w:t xml:space="preserve"> for a file attachment.</w:t>
      </w:r>
    </w:p>
    <w:p w14:paraId="6D1F2BB3" w14:textId="77777777" w:rsidR="00C31258" w:rsidRPr="005B17D3" w:rsidRDefault="00C31258" w:rsidP="00C31258">
      <w:pPr>
        <w:pStyle w:val="NormalWeb"/>
      </w:pPr>
      <w:r w:rsidRPr="005B17D3">
        <w:t> </w:t>
      </w:r>
    </w:p>
    <w:p w14:paraId="5FDC6A83" w14:textId="77777777" w:rsidR="00C31258" w:rsidRPr="005B17D3" w:rsidRDefault="00C31258" w:rsidP="009F6673">
      <w:pPr>
        <w:pStyle w:val="ScreenField"/>
      </w:pPr>
      <w:r w:rsidRPr="005B17D3">
        <w:t>UPDATE</w:t>
      </w:r>
    </w:p>
    <w:p w14:paraId="25EF006E" w14:textId="77777777" w:rsidR="00C31258" w:rsidRPr="005B17D3" w:rsidRDefault="00C31258" w:rsidP="009F6673">
      <w:pPr>
        <w:pStyle w:val="ScreenFieldDesc"/>
      </w:pPr>
      <w:r w:rsidRPr="005B17D3">
        <w:t xml:space="preserve">The </w:t>
      </w:r>
      <w:r w:rsidRPr="005B17D3">
        <w:rPr>
          <w:b/>
          <w:bCs/>
          <w:i/>
          <w:iCs/>
        </w:rPr>
        <w:t>UPDATE</w:t>
      </w:r>
      <w:r w:rsidRPr="005B17D3">
        <w:t xml:space="preserve"> button allows the user to update the </w:t>
      </w:r>
      <w:r w:rsidRPr="005B17D3">
        <w:rPr>
          <w:b/>
          <w:bCs/>
          <w:i/>
          <w:iCs/>
        </w:rPr>
        <w:t>DocType</w:t>
      </w:r>
      <w:r w:rsidRPr="005B17D3">
        <w:rPr>
          <w:b/>
          <w:bCs/>
        </w:rPr>
        <w:t xml:space="preserve"> and/or </w:t>
      </w:r>
      <w:r w:rsidRPr="005B17D3">
        <w:rPr>
          <w:b/>
          <w:bCs/>
          <w:i/>
          <w:iCs/>
        </w:rPr>
        <w:t>Accept?</w:t>
      </w:r>
      <w:r w:rsidRPr="005B17D3">
        <w:t xml:space="preserve"> fields. After doing so, the system updates the </w:t>
      </w:r>
      <w:r w:rsidRPr="005B17D3">
        <w:rPr>
          <w:b/>
          <w:bCs/>
          <w:i/>
          <w:iCs/>
        </w:rPr>
        <w:t>Updated Date/Time</w:t>
      </w:r>
      <w:r w:rsidRPr="005B17D3">
        <w:t xml:space="preserve"> and the </w:t>
      </w:r>
      <w:r w:rsidRPr="005B17D3">
        <w:rPr>
          <w:b/>
          <w:bCs/>
          <w:i/>
          <w:iCs/>
        </w:rPr>
        <w:t>By</w:t>
      </w:r>
      <w:r w:rsidRPr="005B17D3">
        <w:t xml:space="preserve"> fields.</w:t>
      </w:r>
    </w:p>
    <w:p w14:paraId="5CF03175" w14:textId="77777777" w:rsidR="00C31258" w:rsidRPr="005B17D3" w:rsidRDefault="00C31258" w:rsidP="00C31258">
      <w:pPr>
        <w:pStyle w:val="NormalWeb"/>
      </w:pPr>
      <w:r w:rsidRPr="005B17D3">
        <w:t> </w:t>
      </w:r>
    </w:p>
    <w:p w14:paraId="05A649DF" w14:textId="77777777" w:rsidR="00C31258" w:rsidRPr="005B17D3" w:rsidRDefault="00C31258" w:rsidP="009F6673">
      <w:pPr>
        <w:pStyle w:val="ScreenName"/>
      </w:pPr>
      <w:r w:rsidRPr="005B17D3">
        <w:t>Add/Edit POW Episode</w:t>
      </w:r>
    </w:p>
    <w:p w14:paraId="576CA6DC" w14:textId="77777777" w:rsidR="00C31258" w:rsidRPr="005B17D3" w:rsidRDefault="00C31258" w:rsidP="00C31258">
      <w:pPr>
        <w:pStyle w:val="NormalWeb"/>
      </w:pPr>
      <w:r w:rsidRPr="005B17D3">
        <w:t> </w:t>
      </w:r>
    </w:p>
    <w:p w14:paraId="7E4A1E42" w14:textId="77777777" w:rsidR="00C31258" w:rsidRPr="005B17D3" w:rsidRDefault="00C31258" w:rsidP="00BB57D7">
      <w:pPr>
        <w:pStyle w:val="ScreenField"/>
      </w:pPr>
      <w:r w:rsidRPr="005B17D3">
        <w:t xml:space="preserve">POW Indicator: </w:t>
      </w:r>
    </w:p>
    <w:p w14:paraId="7C77D018" w14:textId="77777777" w:rsidR="00C31258" w:rsidRPr="005B17D3" w:rsidRDefault="00C31258" w:rsidP="00BB57D7">
      <w:pPr>
        <w:pStyle w:val="ScreenFieldDesc"/>
      </w:pPr>
      <w:r w:rsidRPr="005B17D3">
        <w:t>Was the Veteran a Prisoner of War?</w:t>
      </w:r>
    </w:p>
    <w:p w14:paraId="1B772E52" w14:textId="77777777" w:rsidR="00C31258" w:rsidRPr="005B17D3" w:rsidRDefault="00C31258" w:rsidP="00BB57D7">
      <w:pPr>
        <w:pStyle w:val="ScreenFieldDesc"/>
      </w:pPr>
      <w:r w:rsidRPr="005B17D3">
        <w:rPr>
          <w:i/>
          <w:iCs/>
        </w:rPr>
        <w:t>Yes</w:t>
      </w:r>
      <w:r w:rsidRPr="005B17D3">
        <w:t xml:space="preserve"> - Veteran meets the criteria of formerly Prisoner Of War. Veteran was captured or detained by an enemy force. Certain fields are related to the indication of Yes.</w:t>
      </w:r>
    </w:p>
    <w:p w14:paraId="4638AE2B" w14:textId="77777777" w:rsidR="00C31258" w:rsidRPr="005B17D3" w:rsidRDefault="00C31258" w:rsidP="00BB57D7">
      <w:pPr>
        <w:pStyle w:val="ScreenFieldDesc"/>
      </w:pPr>
      <w:r w:rsidRPr="005B17D3">
        <w:rPr>
          <w:rStyle w:val="expandingtext0"/>
        </w:rPr>
        <w:t>Rules...</w:t>
      </w:r>
    </w:p>
    <w:p w14:paraId="077E922C" w14:textId="77777777" w:rsidR="00C31258" w:rsidRPr="005B17D3" w:rsidRDefault="00C31258" w:rsidP="00BB57D7">
      <w:pPr>
        <w:pStyle w:val="ScreenFieldDesc"/>
      </w:pPr>
      <w:r w:rsidRPr="005B17D3">
        <w:rPr>
          <w:sz w:val="14"/>
          <w:szCs w:val="14"/>
        </w:rPr>
        <w:t> </w:t>
      </w:r>
      <w:r w:rsidRPr="005B17D3">
        <w:t xml:space="preserve">When </w:t>
      </w:r>
      <w:r w:rsidRPr="005B17D3">
        <w:rPr>
          <w:i/>
          <w:iCs/>
        </w:rPr>
        <w:t>POW Indicator</w:t>
      </w:r>
      <w:r w:rsidRPr="005B17D3">
        <w:t xml:space="preserve"> is answered </w:t>
      </w:r>
      <w:r w:rsidRPr="005B17D3">
        <w:rPr>
          <w:b/>
          <w:bCs/>
        </w:rPr>
        <w:t>Yes</w:t>
      </w:r>
      <w:r w:rsidRPr="005B17D3">
        <w:t xml:space="preserve">, the following additional fields are required: </w:t>
      </w:r>
      <w:r w:rsidRPr="005B17D3">
        <w:rPr>
          <w:i/>
          <w:iCs/>
        </w:rPr>
        <w:t>Confinement Location</w:t>
      </w:r>
      <w:r w:rsidRPr="005B17D3">
        <w:t xml:space="preserve">, </w:t>
      </w:r>
      <w:r w:rsidRPr="005B17D3">
        <w:rPr>
          <w:i/>
          <w:iCs/>
        </w:rPr>
        <w:t>Capture/Release</w:t>
      </w:r>
      <w:r w:rsidRPr="005B17D3">
        <w:t xml:space="preserve"> Dates.</w:t>
      </w:r>
    </w:p>
    <w:p w14:paraId="1DBA60B4" w14:textId="77777777" w:rsidR="00C31258" w:rsidRPr="005B17D3" w:rsidRDefault="00C31258" w:rsidP="00BB57D7">
      <w:pPr>
        <w:pStyle w:val="ScreenFieldDesc"/>
      </w:pPr>
      <w:r w:rsidRPr="005B17D3">
        <w:rPr>
          <w:i/>
          <w:iCs/>
        </w:rPr>
        <w:t>Release Date</w:t>
      </w:r>
      <w:r w:rsidRPr="005B17D3">
        <w:t xml:space="preserve"> must be equal to or greater than the </w:t>
      </w:r>
      <w:r w:rsidRPr="005B17D3">
        <w:rPr>
          <w:i/>
          <w:iCs/>
        </w:rPr>
        <w:t>Capture Date</w:t>
      </w:r>
      <w:r w:rsidRPr="005B17D3">
        <w:t>.</w:t>
      </w:r>
    </w:p>
    <w:p w14:paraId="121C8E25" w14:textId="77777777" w:rsidR="00C31258" w:rsidRPr="005B17D3" w:rsidRDefault="00C31258" w:rsidP="00C31258">
      <w:pPr>
        <w:pStyle w:val="scrnfldtext"/>
      </w:pPr>
      <w:r w:rsidRPr="005B17D3">
        <w:rPr>
          <w:rStyle w:val="Emphasis"/>
        </w:rPr>
        <w:t>No</w:t>
      </w:r>
      <w:r w:rsidRPr="005B17D3">
        <w:t xml:space="preserve"> </w:t>
      </w:r>
      <w:r w:rsidRPr="005B17D3">
        <w:rPr>
          <w:rStyle w:val="expandingtext0"/>
        </w:rPr>
        <w:t>- Veteran was NOT a former prisoner of war.</w:t>
      </w:r>
    </w:p>
    <w:p w14:paraId="6C85D01F" w14:textId="77777777" w:rsidR="00C31258" w:rsidRPr="005B17D3" w:rsidRDefault="00C31258" w:rsidP="00C31258">
      <w:pPr>
        <w:pStyle w:val="scrnfldtext"/>
      </w:pPr>
      <w:r w:rsidRPr="005B17D3">
        <w:t>No Data</w:t>
      </w:r>
    </w:p>
    <w:p w14:paraId="648E1551" w14:textId="77777777" w:rsidR="00C31258" w:rsidRPr="005B17D3" w:rsidRDefault="00C31258" w:rsidP="00C31258">
      <w:pPr>
        <w:pStyle w:val="bodytextbullet20"/>
      </w:pPr>
      <w:r w:rsidRPr="005B17D3">
        <w:t> </w:t>
      </w:r>
    </w:p>
    <w:p w14:paraId="39D4BF89" w14:textId="77777777" w:rsidR="00C31258" w:rsidRPr="005B17D3" w:rsidRDefault="00C31258" w:rsidP="00BB57D7">
      <w:pPr>
        <w:pStyle w:val="ScreenFieldDesc"/>
        <w:rPr>
          <w:b/>
          <w:i/>
        </w:rPr>
      </w:pPr>
      <w:r w:rsidRPr="005B17D3">
        <w:rPr>
          <w:rStyle w:val="dropdownhotspot"/>
          <w:b/>
          <w:i/>
        </w:rPr>
        <w:t>More...</w:t>
      </w:r>
    </w:p>
    <w:p w14:paraId="31C4AEF5" w14:textId="77777777" w:rsidR="00C31258" w:rsidRPr="005B17D3" w:rsidRDefault="00C31258" w:rsidP="00BB57D7">
      <w:pPr>
        <w:pStyle w:val="ScreenFieldDesc"/>
      </w:pPr>
      <w:r w:rsidRPr="005B17D3">
        <w:t xml:space="preserve">Verification can be obtained from DD-214, </w:t>
      </w:r>
      <w:r w:rsidRPr="005B17D3">
        <w:rPr>
          <w:rStyle w:val="Hyperlink1"/>
        </w:rPr>
        <w:t>POW Registry</w:t>
      </w:r>
      <w:r w:rsidRPr="005B17D3">
        <w:t> or other authoritative source. Confirmed POWs have special eligibility and will be enrolled in PG 3.</w:t>
      </w:r>
    </w:p>
    <w:p w14:paraId="6178ABB8" w14:textId="77777777" w:rsidR="00C31258" w:rsidRPr="005B17D3" w:rsidRDefault="00C31258" w:rsidP="00C31258">
      <w:pPr>
        <w:pStyle w:val="NormalWeb"/>
      </w:pPr>
      <w:r w:rsidRPr="005B17D3">
        <w:t> </w:t>
      </w:r>
    </w:p>
    <w:p w14:paraId="6D608CF4" w14:textId="77777777" w:rsidR="00C31258" w:rsidRPr="005B17D3" w:rsidRDefault="00C31258" w:rsidP="00BB57D7">
      <w:pPr>
        <w:pStyle w:val="ScreenField"/>
      </w:pPr>
      <w:r w:rsidRPr="005B17D3">
        <w:rPr>
          <w:rStyle w:val="dropdownhotspot"/>
        </w:rPr>
        <w:t>POW Source:</w:t>
      </w:r>
      <w:r w:rsidRPr="005B17D3">
        <w:t xml:space="preserve"> </w:t>
      </w:r>
    </w:p>
    <w:p w14:paraId="2C0C680D" w14:textId="77777777" w:rsidR="00C31258" w:rsidRPr="005B17D3" w:rsidRDefault="00C31258" w:rsidP="00BB57D7">
      <w:pPr>
        <w:pStyle w:val="ScreenFieldDesc"/>
      </w:pPr>
      <w:r w:rsidRPr="005B17D3">
        <w:rPr>
          <w:i/>
          <w:iCs/>
        </w:rPr>
        <w:t>POW Source</w:t>
      </w:r>
      <w:r w:rsidRPr="005B17D3">
        <w:t xml:space="preserve"> is defined as the source where POW documentation was received and or reported.</w:t>
      </w:r>
    </w:p>
    <w:p w14:paraId="7300747D" w14:textId="77777777" w:rsidR="00C31258" w:rsidRPr="005B17D3" w:rsidRDefault="00C31258" w:rsidP="00BB57D7">
      <w:pPr>
        <w:pStyle w:val="ScreenFieldDesc"/>
      </w:pPr>
      <w:r w:rsidRPr="005B17D3">
        <w:t>Choices are:</w:t>
      </w:r>
    </w:p>
    <w:p w14:paraId="7381E155" w14:textId="77777777" w:rsidR="00C31258" w:rsidRPr="005B17D3" w:rsidRDefault="00C31258" w:rsidP="00B93934">
      <w:pPr>
        <w:pStyle w:val="NormalWeb"/>
        <w:keepLines w:val="0"/>
        <w:numPr>
          <w:ilvl w:val="1"/>
          <w:numId w:val="521"/>
        </w:numPr>
        <w:spacing w:before="120" w:after="120"/>
      </w:pPr>
      <w:r w:rsidRPr="005B17D3">
        <w:t>All</w:t>
      </w:r>
    </w:p>
    <w:p w14:paraId="58AE78E2" w14:textId="77777777" w:rsidR="00C31258" w:rsidRPr="005B17D3" w:rsidRDefault="00C31258" w:rsidP="00B93934">
      <w:pPr>
        <w:pStyle w:val="NormalWeb"/>
        <w:keepLines w:val="0"/>
        <w:numPr>
          <w:ilvl w:val="1"/>
          <w:numId w:val="521"/>
        </w:numPr>
        <w:spacing w:before="120" w:after="120"/>
      </w:pPr>
      <w:r w:rsidRPr="005B17D3">
        <w:t xml:space="preserve">DoD - </w:t>
      </w:r>
      <w:r w:rsidRPr="005B17D3">
        <w:rPr>
          <w:rStyle w:val="textonlypopuphotspot"/>
        </w:rPr>
        <w:t>Department of Defense</w:t>
      </w:r>
    </w:p>
    <w:p w14:paraId="38604B72" w14:textId="77777777" w:rsidR="00C31258" w:rsidRPr="005B17D3" w:rsidRDefault="00C31258" w:rsidP="00B93934">
      <w:pPr>
        <w:pStyle w:val="NormalWeb"/>
        <w:keepLines w:val="0"/>
        <w:numPr>
          <w:ilvl w:val="1"/>
          <w:numId w:val="521"/>
        </w:numPr>
        <w:spacing w:before="120" w:after="120"/>
      </w:pPr>
      <w:r w:rsidRPr="005B17D3">
        <w:t xml:space="preserve">NARA - </w:t>
      </w:r>
      <w:r w:rsidRPr="005B17D3">
        <w:rPr>
          <w:rStyle w:val="textonlypopuphotspot"/>
        </w:rPr>
        <w:t>National Archives and Records Admin</w:t>
      </w:r>
      <w:r w:rsidRPr="005B17D3">
        <w:t>.</w:t>
      </w:r>
    </w:p>
    <w:p w14:paraId="613B29FB" w14:textId="77777777" w:rsidR="00C31258" w:rsidRPr="005B17D3" w:rsidRDefault="00C31258" w:rsidP="00B93934">
      <w:pPr>
        <w:pStyle w:val="NormalWeb"/>
        <w:keepLines w:val="0"/>
        <w:numPr>
          <w:ilvl w:val="1"/>
          <w:numId w:val="521"/>
        </w:numPr>
        <w:spacing w:before="120" w:after="120"/>
      </w:pPr>
      <w:r w:rsidRPr="005B17D3">
        <w:t>Other</w:t>
      </w:r>
    </w:p>
    <w:p w14:paraId="35C66CA8" w14:textId="77777777" w:rsidR="00C31258" w:rsidRPr="005B17D3" w:rsidRDefault="00C31258" w:rsidP="00B93934">
      <w:pPr>
        <w:pStyle w:val="NormalWeb"/>
        <w:keepLines w:val="0"/>
        <w:numPr>
          <w:ilvl w:val="1"/>
          <w:numId w:val="521"/>
        </w:numPr>
        <w:spacing w:before="120" w:after="120"/>
      </w:pPr>
      <w:r w:rsidRPr="005B17D3">
        <w:rPr>
          <w:rStyle w:val="textonlypopuphotspot"/>
        </w:rPr>
        <w:t>VAMC</w:t>
      </w:r>
    </w:p>
    <w:p w14:paraId="18434725" w14:textId="77777777" w:rsidR="00C31258" w:rsidRPr="005B17D3" w:rsidRDefault="00C31258" w:rsidP="00B93934">
      <w:pPr>
        <w:pStyle w:val="NormalWeb"/>
        <w:keepLines w:val="0"/>
        <w:numPr>
          <w:ilvl w:val="1"/>
          <w:numId w:val="521"/>
        </w:numPr>
        <w:spacing w:before="120" w:after="120"/>
      </w:pPr>
      <w:r w:rsidRPr="005B17D3">
        <w:t>VBA - Veterans Benefit Administration</w:t>
      </w:r>
    </w:p>
    <w:p w14:paraId="680D0F4F" w14:textId="77777777" w:rsidR="00C31258" w:rsidRPr="005B17D3" w:rsidRDefault="00C31258" w:rsidP="00B93934">
      <w:pPr>
        <w:pStyle w:val="NormalWeb"/>
        <w:keepLines w:val="0"/>
        <w:numPr>
          <w:ilvl w:val="1"/>
          <w:numId w:val="521"/>
        </w:numPr>
        <w:spacing w:before="120" w:after="120"/>
      </w:pPr>
      <w:r w:rsidRPr="005B17D3">
        <w:t>Veteran</w:t>
      </w:r>
    </w:p>
    <w:p w14:paraId="581144BB" w14:textId="77777777" w:rsidR="00C31258" w:rsidRPr="005B17D3" w:rsidRDefault="00C31258" w:rsidP="00B93934">
      <w:pPr>
        <w:pStyle w:val="NormalWeb"/>
        <w:keepLines w:val="0"/>
        <w:numPr>
          <w:ilvl w:val="1"/>
          <w:numId w:val="521"/>
        </w:numPr>
        <w:spacing w:before="120" w:after="120"/>
      </w:pPr>
      <w:r w:rsidRPr="005B17D3">
        <w:rPr>
          <w:rStyle w:val="textonlypopuphotspot"/>
        </w:rPr>
        <w:t>VistA</w:t>
      </w:r>
    </w:p>
    <w:p w14:paraId="29869D84" w14:textId="77777777" w:rsidR="00C31258" w:rsidRPr="005B17D3" w:rsidRDefault="00C31258" w:rsidP="00C31258">
      <w:pPr>
        <w:pStyle w:val="NormalWeb"/>
      </w:pPr>
      <w:r w:rsidRPr="005B17D3">
        <w:t> </w:t>
      </w:r>
    </w:p>
    <w:p w14:paraId="2C5593CA" w14:textId="77777777" w:rsidR="00C31258" w:rsidRPr="005B17D3" w:rsidRDefault="00C31258" w:rsidP="00BB57D7">
      <w:pPr>
        <w:pStyle w:val="ScreenField"/>
      </w:pPr>
      <w:r w:rsidRPr="005B17D3">
        <w:rPr>
          <w:rStyle w:val="dropdownhotspot"/>
        </w:rPr>
        <w:t>Document Type</w:t>
      </w:r>
    </w:p>
    <w:p w14:paraId="6A13871E" w14:textId="77777777" w:rsidR="00C31258" w:rsidRPr="005B17D3" w:rsidRDefault="00C31258" w:rsidP="00BB57D7">
      <w:pPr>
        <w:pStyle w:val="ScreenFieldDesc"/>
      </w:pPr>
      <w:r w:rsidRPr="005B17D3">
        <w:t xml:space="preserve">POW </w:t>
      </w:r>
      <w:r w:rsidRPr="005B17D3">
        <w:rPr>
          <w:i/>
          <w:iCs/>
        </w:rPr>
        <w:t>Document Type</w:t>
      </w:r>
      <w:r w:rsidRPr="005B17D3">
        <w:t xml:space="preserve"> is defined as the type of document sent to the </w:t>
      </w:r>
      <w:r w:rsidRPr="005B17D3">
        <w:rPr>
          <w:rStyle w:val="textonlypopuphotspot"/>
          <w:sz w:val="18"/>
          <w:szCs w:val="18"/>
        </w:rPr>
        <w:t>HEC</w:t>
      </w:r>
      <w:r w:rsidRPr="005B17D3">
        <w:t xml:space="preserve"> for proof that Veteran was a POW.</w:t>
      </w:r>
    </w:p>
    <w:p w14:paraId="0A3388D5" w14:textId="77777777" w:rsidR="00C31258" w:rsidRPr="005B17D3" w:rsidRDefault="00C31258" w:rsidP="00C31258">
      <w:pPr>
        <w:pStyle w:val="scrnfldtext"/>
      </w:pPr>
      <w:r w:rsidRPr="005B17D3">
        <w:t> </w:t>
      </w:r>
    </w:p>
    <w:p w14:paraId="7614FB50" w14:textId="77777777" w:rsidR="00C31258" w:rsidRPr="005B17D3" w:rsidRDefault="00C31258" w:rsidP="00BB57D7">
      <w:pPr>
        <w:pStyle w:val="ScreenFieldDesc"/>
      </w:pPr>
      <w:r w:rsidRPr="005B17D3">
        <w:t>Valid types are:</w:t>
      </w:r>
    </w:p>
    <w:p w14:paraId="1DFA2526" w14:textId="77777777" w:rsidR="00C31258" w:rsidRPr="005B17D3" w:rsidRDefault="00C31258" w:rsidP="00B93934">
      <w:pPr>
        <w:pStyle w:val="NormalWeb"/>
        <w:keepLines w:val="0"/>
        <w:numPr>
          <w:ilvl w:val="1"/>
          <w:numId w:val="522"/>
        </w:numPr>
        <w:spacing w:before="120" w:after="120"/>
      </w:pPr>
      <w:r w:rsidRPr="005B17D3">
        <w:t>DD-214</w:t>
      </w:r>
    </w:p>
    <w:p w14:paraId="206FEAAA" w14:textId="77777777" w:rsidR="00C31258" w:rsidRPr="005B17D3" w:rsidRDefault="00C31258" w:rsidP="00B93934">
      <w:pPr>
        <w:pStyle w:val="NormalWeb"/>
        <w:keepLines w:val="0"/>
        <w:numPr>
          <w:ilvl w:val="1"/>
          <w:numId w:val="522"/>
        </w:numPr>
        <w:spacing w:before="120" w:after="120"/>
      </w:pPr>
      <w:r w:rsidRPr="005B17D3">
        <w:rPr>
          <w:rStyle w:val="textonlypopuphotspot"/>
        </w:rPr>
        <w:t>DD-215</w:t>
      </w:r>
    </w:p>
    <w:p w14:paraId="008A36A8" w14:textId="77777777" w:rsidR="00C31258" w:rsidRPr="005B17D3" w:rsidRDefault="00C31258" w:rsidP="00B93934">
      <w:pPr>
        <w:pStyle w:val="NormalWeb"/>
        <w:keepLines w:val="0"/>
        <w:numPr>
          <w:ilvl w:val="1"/>
          <w:numId w:val="522"/>
        </w:numPr>
        <w:spacing w:before="120" w:after="120"/>
      </w:pPr>
      <w:r w:rsidRPr="005B17D3">
        <w:rPr>
          <w:rStyle w:val="textonlypopuphotspot"/>
        </w:rPr>
        <w:t>Military Orders of Award</w:t>
      </w:r>
    </w:p>
    <w:p w14:paraId="515F75AA" w14:textId="77777777" w:rsidR="00C31258" w:rsidRPr="005B17D3" w:rsidRDefault="00C31258" w:rsidP="00B93934">
      <w:pPr>
        <w:pStyle w:val="NormalWeb"/>
        <w:keepLines w:val="0"/>
        <w:numPr>
          <w:ilvl w:val="1"/>
          <w:numId w:val="522"/>
        </w:numPr>
        <w:spacing w:before="120" w:after="120"/>
      </w:pPr>
      <w:r w:rsidRPr="005B17D3">
        <w:t>Other Official Service Records</w:t>
      </w:r>
    </w:p>
    <w:p w14:paraId="5631E229" w14:textId="77777777" w:rsidR="00C31258" w:rsidRPr="005B17D3" w:rsidRDefault="00C31258" w:rsidP="00B93934">
      <w:pPr>
        <w:pStyle w:val="NormalWeb"/>
        <w:keepLines w:val="0"/>
        <w:numPr>
          <w:ilvl w:val="1"/>
          <w:numId w:val="522"/>
        </w:numPr>
        <w:spacing w:before="120" w:after="120"/>
      </w:pPr>
      <w:r w:rsidRPr="005B17D3">
        <w:rPr>
          <w:rStyle w:val="textonlypopuphotspot"/>
        </w:rPr>
        <w:t>WD AGO</w:t>
      </w:r>
      <w:r w:rsidRPr="005B17D3">
        <w:t xml:space="preserve"> Forms</w:t>
      </w:r>
    </w:p>
    <w:p w14:paraId="52BE174F" w14:textId="77777777" w:rsidR="00C31258" w:rsidRPr="005B17D3" w:rsidRDefault="00C31258" w:rsidP="00B93934">
      <w:pPr>
        <w:pStyle w:val="NormalWeb"/>
        <w:keepLines w:val="0"/>
        <w:numPr>
          <w:ilvl w:val="1"/>
          <w:numId w:val="522"/>
        </w:numPr>
        <w:spacing w:before="120" w:after="120"/>
      </w:pPr>
      <w:r w:rsidRPr="005B17D3">
        <w:rPr>
          <w:rStyle w:val="textonlypopuphotspot"/>
        </w:rPr>
        <w:t>VBA/DoD</w:t>
      </w:r>
      <w:r w:rsidRPr="005B17D3">
        <w:t xml:space="preserve"> File</w:t>
      </w:r>
    </w:p>
    <w:p w14:paraId="6191186D" w14:textId="77777777" w:rsidR="00C31258" w:rsidRPr="005B17D3" w:rsidRDefault="00C31258" w:rsidP="00C31258">
      <w:pPr>
        <w:pStyle w:val="NormalWeb"/>
      </w:pPr>
      <w:r w:rsidRPr="005B17D3">
        <w:t> </w:t>
      </w:r>
    </w:p>
    <w:p w14:paraId="1662E890" w14:textId="32E73D8A" w:rsidR="00C31258" w:rsidRPr="005B17D3" w:rsidRDefault="00C31258" w:rsidP="00BB57D7">
      <w:pPr>
        <w:pStyle w:val="ReqField"/>
      </w:pPr>
      <w:r w:rsidRPr="005B17D3">
        <w:rPr>
          <w:rStyle w:val="dropdownhotspot"/>
        </w:rPr>
        <w:t>Capture Date</w:t>
      </w:r>
    </w:p>
    <w:p w14:paraId="6B80A36B" w14:textId="77777777" w:rsidR="00C31258" w:rsidRPr="005B17D3" w:rsidRDefault="00C31258" w:rsidP="00BB57D7">
      <w:pPr>
        <w:pStyle w:val="ScreenFieldDesc"/>
      </w:pPr>
      <w:r w:rsidRPr="005B17D3">
        <w:t>This is the date on which the Veteran entered into a listed POW camp.</w:t>
      </w:r>
    </w:p>
    <w:p w14:paraId="410A282C" w14:textId="77777777" w:rsidR="00C31258" w:rsidRPr="005B17D3" w:rsidRDefault="00C31258" w:rsidP="00BB57D7">
      <w:pPr>
        <w:pStyle w:val="ScreenFieldDesc"/>
      </w:pPr>
      <w:r w:rsidRPr="005B17D3">
        <w:t> </w:t>
      </w:r>
    </w:p>
    <w:p w14:paraId="3DB3F3D4" w14:textId="77777777" w:rsidR="00C31258" w:rsidRPr="005B17D3" w:rsidRDefault="00C31258" w:rsidP="00BB57D7">
      <w:pPr>
        <w:pStyle w:val="ScreenFieldDesc"/>
        <w:rPr>
          <w:b/>
          <w:i/>
        </w:rPr>
      </w:pPr>
      <w:r w:rsidRPr="005B17D3">
        <w:rPr>
          <w:rStyle w:val="dropdownhotspot"/>
          <w:b/>
          <w:i/>
        </w:rPr>
        <w:t>Rules...</w:t>
      </w:r>
    </w:p>
    <w:p w14:paraId="3B9DEFAC" w14:textId="77777777" w:rsidR="00C31258" w:rsidRPr="005B17D3" w:rsidRDefault="00C31258" w:rsidP="00BB57D7">
      <w:pPr>
        <w:pStyle w:val="ScreenFieldDesc"/>
      </w:pPr>
      <w:r w:rsidRPr="005B17D3">
        <w:rPr>
          <w:i/>
          <w:iCs/>
        </w:rPr>
        <w:t>Capture</w:t>
      </w:r>
      <w:r w:rsidRPr="005B17D3">
        <w:t xml:space="preserve"> and </w:t>
      </w:r>
      <w:r w:rsidRPr="005B17D3">
        <w:rPr>
          <w:i/>
          <w:iCs/>
        </w:rPr>
        <w:t>Release Dates</w:t>
      </w:r>
      <w:r w:rsidRPr="005B17D3">
        <w:t xml:space="preserve"> cannot fall after a person's </w:t>
      </w:r>
      <w:r w:rsidRPr="005B17D3">
        <w:rPr>
          <w:i/>
          <w:iCs/>
        </w:rPr>
        <w:t>Date of Death</w:t>
      </w:r>
      <w:r w:rsidRPr="005B17D3">
        <w:t>.</w:t>
      </w:r>
    </w:p>
    <w:p w14:paraId="3500634A" w14:textId="77777777" w:rsidR="00C31258" w:rsidRPr="005B17D3" w:rsidRDefault="00C31258" w:rsidP="00C31258">
      <w:pPr>
        <w:pStyle w:val="NormalWeb"/>
      </w:pPr>
      <w:r w:rsidRPr="005B17D3">
        <w:t> </w:t>
      </w:r>
    </w:p>
    <w:p w14:paraId="6AEDE47F" w14:textId="7F7DCCA8" w:rsidR="00C31258" w:rsidRPr="005B17D3" w:rsidRDefault="00C31258" w:rsidP="00BB57D7">
      <w:pPr>
        <w:pStyle w:val="ReqField"/>
      </w:pPr>
      <w:r w:rsidRPr="005B17D3">
        <w:rPr>
          <w:rStyle w:val="dropdownhotspot"/>
        </w:rPr>
        <w:t>Release Dat</w:t>
      </w:r>
      <w:r w:rsidR="00BB57D7" w:rsidRPr="005B17D3">
        <w:rPr>
          <w:rStyle w:val="dropdownhotspot"/>
        </w:rPr>
        <w:t>e</w:t>
      </w:r>
    </w:p>
    <w:p w14:paraId="4363DB71" w14:textId="77777777" w:rsidR="00C31258" w:rsidRPr="005B17D3" w:rsidRDefault="00C31258" w:rsidP="00BB57D7">
      <w:pPr>
        <w:pStyle w:val="ScreenFieldDesc"/>
      </w:pPr>
      <w:r w:rsidRPr="005B17D3">
        <w:t>This is the date on which the Veteran was released or rescued from the POW camp.</w:t>
      </w:r>
    </w:p>
    <w:p w14:paraId="68E648E7" w14:textId="77777777" w:rsidR="00C31258" w:rsidRPr="005B17D3" w:rsidRDefault="00C31258" w:rsidP="00C31258">
      <w:pPr>
        <w:pStyle w:val="fielddefinition"/>
      </w:pPr>
      <w:r w:rsidRPr="005B17D3">
        <w:t> </w:t>
      </w:r>
    </w:p>
    <w:p w14:paraId="6587B15D" w14:textId="77777777" w:rsidR="00C31258" w:rsidRPr="005B17D3" w:rsidRDefault="00C31258" w:rsidP="00BB57D7">
      <w:pPr>
        <w:pStyle w:val="ScreenFieldDesc"/>
        <w:rPr>
          <w:b/>
          <w:i/>
        </w:rPr>
      </w:pPr>
      <w:r w:rsidRPr="005B17D3">
        <w:rPr>
          <w:rStyle w:val="dropdownhotspot"/>
          <w:b/>
          <w:i/>
        </w:rPr>
        <w:t>Rules...</w:t>
      </w:r>
    </w:p>
    <w:p w14:paraId="21AC28C2" w14:textId="77777777" w:rsidR="00C31258" w:rsidRPr="005B17D3" w:rsidRDefault="00C31258" w:rsidP="00B93934">
      <w:pPr>
        <w:pStyle w:val="NormalWeb"/>
        <w:keepLines w:val="0"/>
        <w:numPr>
          <w:ilvl w:val="1"/>
          <w:numId w:val="523"/>
        </w:numPr>
        <w:spacing w:before="120" w:after="120"/>
      </w:pPr>
      <w:r w:rsidRPr="005B17D3">
        <w:rPr>
          <w:i/>
          <w:iCs/>
        </w:rPr>
        <w:t>Release Date</w:t>
      </w:r>
      <w:r w:rsidRPr="005B17D3">
        <w:t xml:space="preserve"> is required if </w:t>
      </w:r>
      <w:r w:rsidRPr="005B17D3">
        <w:rPr>
          <w:i/>
          <w:iCs/>
        </w:rPr>
        <w:t>POW Indicator</w:t>
      </w:r>
      <w:r w:rsidRPr="005B17D3">
        <w:t xml:space="preserve"> is </w:t>
      </w:r>
      <w:r w:rsidRPr="005B17D3">
        <w:rPr>
          <w:b/>
          <w:bCs/>
        </w:rPr>
        <w:t>Yes</w:t>
      </w:r>
      <w:r w:rsidRPr="005B17D3">
        <w:t>.</w:t>
      </w:r>
    </w:p>
    <w:p w14:paraId="64A46A80" w14:textId="77777777" w:rsidR="00C31258" w:rsidRPr="005B17D3" w:rsidRDefault="00C31258" w:rsidP="00B93934">
      <w:pPr>
        <w:pStyle w:val="NormalWeb"/>
        <w:keepLines w:val="0"/>
        <w:numPr>
          <w:ilvl w:val="1"/>
          <w:numId w:val="523"/>
        </w:numPr>
        <w:spacing w:before="120" w:after="120"/>
      </w:pPr>
      <w:r w:rsidRPr="005B17D3">
        <w:rPr>
          <w:i/>
          <w:iCs/>
        </w:rPr>
        <w:t>Release Date</w:t>
      </w:r>
      <w:r w:rsidRPr="005B17D3">
        <w:t> must be at least a Month and Year.</w:t>
      </w:r>
    </w:p>
    <w:p w14:paraId="12968A0B" w14:textId="77777777" w:rsidR="00C31258" w:rsidRPr="005B17D3" w:rsidRDefault="00C31258" w:rsidP="00B93934">
      <w:pPr>
        <w:pStyle w:val="NormalWeb"/>
        <w:keepLines w:val="0"/>
        <w:numPr>
          <w:ilvl w:val="1"/>
          <w:numId w:val="523"/>
        </w:numPr>
        <w:spacing w:before="120" w:after="120"/>
      </w:pPr>
      <w:r w:rsidRPr="005B17D3">
        <w:rPr>
          <w:i/>
          <w:iCs/>
        </w:rPr>
        <w:t>Release Date</w:t>
      </w:r>
      <w:r w:rsidRPr="005B17D3">
        <w:t xml:space="preserve"> must be equal to or greater than the </w:t>
      </w:r>
      <w:r w:rsidRPr="005B17D3">
        <w:rPr>
          <w:i/>
          <w:iCs/>
        </w:rPr>
        <w:t>Capture Date</w:t>
      </w:r>
      <w:r w:rsidRPr="005B17D3">
        <w:t>.</w:t>
      </w:r>
    </w:p>
    <w:p w14:paraId="343A7DCC" w14:textId="77777777" w:rsidR="00C31258" w:rsidRPr="005B17D3" w:rsidRDefault="00C31258" w:rsidP="00B93934">
      <w:pPr>
        <w:pStyle w:val="NormalWeb"/>
        <w:keepLines w:val="0"/>
        <w:numPr>
          <w:ilvl w:val="1"/>
          <w:numId w:val="523"/>
        </w:numPr>
        <w:spacing w:before="120" w:after="120"/>
      </w:pPr>
      <w:r w:rsidRPr="005B17D3">
        <w:rPr>
          <w:i/>
          <w:iCs/>
        </w:rPr>
        <w:t>Capture</w:t>
      </w:r>
      <w:r w:rsidRPr="005B17D3">
        <w:t xml:space="preserve"> and </w:t>
      </w:r>
      <w:r w:rsidRPr="005B17D3">
        <w:rPr>
          <w:i/>
          <w:iCs/>
        </w:rPr>
        <w:t>Release Dates</w:t>
      </w:r>
      <w:r w:rsidRPr="005B17D3">
        <w:t xml:space="preserve"> cannot fall after a person's </w:t>
      </w:r>
      <w:r w:rsidRPr="005B17D3">
        <w:rPr>
          <w:i/>
          <w:iCs/>
        </w:rPr>
        <w:t>Date of Death</w:t>
      </w:r>
      <w:r w:rsidRPr="005B17D3">
        <w:t>.</w:t>
      </w:r>
    </w:p>
    <w:p w14:paraId="42F8BE9F" w14:textId="77777777" w:rsidR="00C31258" w:rsidRPr="005B17D3" w:rsidRDefault="00C31258" w:rsidP="00C31258">
      <w:pPr>
        <w:pStyle w:val="NormalWeb"/>
      </w:pPr>
      <w:r w:rsidRPr="005B17D3">
        <w:t> </w:t>
      </w:r>
    </w:p>
    <w:p w14:paraId="5BB5A67D" w14:textId="77777777" w:rsidR="00C31258" w:rsidRPr="005B17D3" w:rsidRDefault="00C31258" w:rsidP="00BB57D7">
      <w:pPr>
        <w:pStyle w:val="ScreenField"/>
      </w:pPr>
      <w:r w:rsidRPr="005B17D3">
        <w:rPr>
          <w:rStyle w:val="dropdownhotspot"/>
        </w:rPr>
        <w:t>Days of Captivity</w:t>
      </w:r>
    </w:p>
    <w:p w14:paraId="62C0E33F" w14:textId="77777777" w:rsidR="00C31258" w:rsidRPr="005B17D3" w:rsidRDefault="00C31258" w:rsidP="00BB57D7">
      <w:pPr>
        <w:pStyle w:val="ScreenFieldDesc"/>
      </w:pPr>
      <w:r w:rsidRPr="005B17D3">
        <w:t xml:space="preserve">This is a system-calculated number of days between the </w:t>
      </w:r>
      <w:r w:rsidRPr="005B17D3">
        <w:rPr>
          <w:i/>
          <w:iCs/>
        </w:rPr>
        <w:t>Capture Date</w:t>
      </w:r>
      <w:r w:rsidRPr="005B17D3">
        <w:t xml:space="preserve"> and </w:t>
      </w:r>
      <w:r w:rsidRPr="005B17D3">
        <w:rPr>
          <w:i/>
          <w:iCs/>
        </w:rPr>
        <w:t>Release Date</w:t>
      </w:r>
      <w:r w:rsidRPr="005B17D3">
        <w:t>.</w:t>
      </w:r>
    </w:p>
    <w:p w14:paraId="1CDADFED" w14:textId="77777777" w:rsidR="00C31258" w:rsidRPr="005B17D3" w:rsidRDefault="00C31258" w:rsidP="00BB57D7">
      <w:pPr>
        <w:pStyle w:val="NoteLightbulb"/>
      </w:pPr>
      <w:r w:rsidRPr="005B17D3">
        <w:rPr>
          <w:sz w:val="14"/>
          <w:szCs w:val="14"/>
        </w:rPr>
        <w:t> </w:t>
      </w:r>
      <w:r w:rsidRPr="005B17D3">
        <w:rPr>
          <w:b/>
          <w:bCs/>
        </w:rPr>
        <w:t>Note</w:t>
      </w:r>
      <w:r w:rsidRPr="005B17D3">
        <w:t xml:space="preserve">: </w:t>
      </w:r>
      <w:r w:rsidRPr="005B17D3">
        <w:rPr>
          <w:i/>
          <w:iCs/>
        </w:rPr>
        <w:t>Days of Captivity</w:t>
      </w:r>
      <w:r w:rsidRPr="005B17D3">
        <w:t xml:space="preserve"> will only calculate if </w:t>
      </w:r>
      <w:r w:rsidRPr="005B17D3">
        <w:rPr>
          <w:i/>
          <w:iCs/>
        </w:rPr>
        <w:t>Capture Date</w:t>
      </w:r>
      <w:r w:rsidRPr="005B17D3">
        <w:t xml:space="preserve"> and </w:t>
      </w:r>
      <w:r w:rsidRPr="005B17D3">
        <w:rPr>
          <w:i/>
          <w:iCs/>
        </w:rPr>
        <w:t>Release Date</w:t>
      </w:r>
      <w:r w:rsidRPr="005B17D3">
        <w:t xml:space="preserve"> are both </w:t>
      </w:r>
      <w:r w:rsidRPr="005B17D3">
        <w:rPr>
          <w:rStyle w:val="textonlypopuphotspot"/>
        </w:rPr>
        <w:t>precise</w:t>
      </w:r>
      <w:r w:rsidRPr="005B17D3">
        <w:t xml:space="preserve"> dates. If the </w:t>
      </w:r>
      <w:r w:rsidRPr="005B17D3">
        <w:rPr>
          <w:i/>
          <w:iCs/>
        </w:rPr>
        <w:t>Capture Date</w:t>
      </w:r>
      <w:r w:rsidRPr="005B17D3">
        <w:t xml:space="preserve"> and </w:t>
      </w:r>
      <w:r w:rsidRPr="005B17D3">
        <w:rPr>
          <w:i/>
          <w:iCs/>
        </w:rPr>
        <w:t>Release Date</w:t>
      </w:r>
      <w:r w:rsidRPr="005B17D3">
        <w:t xml:space="preserve"> are the same, </w:t>
      </w:r>
      <w:r w:rsidRPr="005B17D3">
        <w:rPr>
          <w:i/>
          <w:iCs/>
        </w:rPr>
        <w:t>Days of Captivity</w:t>
      </w:r>
      <w:r w:rsidRPr="005B17D3">
        <w:t xml:space="preserve"> will be 1.</w:t>
      </w:r>
    </w:p>
    <w:p w14:paraId="13CD3A20" w14:textId="77777777" w:rsidR="00C31258" w:rsidRPr="005B17D3" w:rsidRDefault="00C31258" w:rsidP="00C31258">
      <w:pPr>
        <w:pStyle w:val="scrnfldtext"/>
      </w:pPr>
      <w:r w:rsidRPr="005B17D3">
        <w:t> </w:t>
      </w:r>
    </w:p>
    <w:p w14:paraId="433BABDA" w14:textId="4DB48D19" w:rsidR="00C31258" w:rsidRPr="005B17D3" w:rsidRDefault="00C31258" w:rsidP="002006FB">
      <w:pPr>
        <w:pStyle w:val="ReqField"/>
      </w:pPr>
      <w:r w:rsidRPr="005B17D3">
        <w:rPr>
          <w:rStyle w:val="dropdownhotspot"/>
        </w:rPr>
        <w:t xml:space="preserve">Confinement Location </w:t>
      </w:r>
    </w:p>
    <w:p w14:paraId="633C95F2" w14:textId="77777777" w:rsidR="00C31258" w:rsidRPr="005B17D3" w:rsidRDefault="00C31258" w:rsidP="002006FB">
      <w:pPr>
        <w:pStyle w:val="ScreenFieldDesc"/>
      </w:pPr>
      <w:r w:rsidRPr="005B17D3">
        <w:t>This is the confinement location where the Veteran was kept as a POW. Select from the dropdown list.</w:t>
      </w:r>
    </w:p>
    <w:p w14:paraId="26515742" w14:textId="77777777" w:rsidR="00C31258" w:rsidRPr="005B17D3" w:rsidRDefault="00C31258" w:rsidP="00C31258">
      <w:pPr>
        <w:pStyle w:val="NormalWeb"/>
      </w:pPr>
      <w:r w:rsidRPr="005B17D3">
        <w:t> </w:t>
      </w:r>
    </w:p>
    <w:p w14:paraId="198D3980" w14:textId="77777777" w:rsidR="00C31258" w:rsidRPr="005B17D3" w:rsidRDefault="00C31258" w:rsidP="002006FB">
      <w:pPr>
        <w:pStyle w:val="ScreenField"/>
      </w:pPr>
      <w:r w:rsidRPr="005B17D3">
        <w:rPr>
          <w:rStyle w:val="dropdownhotspot"/>
        </w:rPr>
        <w:t>Camp</w:t>
      </w:r>
    </w:p>
    <w:p w14:paraId="59E391A8" w14:textId="77777777" w:rsidR="00C31258" w:rsidRPr="005B17D3" w:rsidRDefault="00C31258" w:rsidP="002006FB">
      <w:pPr>
        <w:pStyle w:val="ScreenFieldDesc"/>
      </w:pPr>
      <w:r w:rsidRPr="005B17D3">
        <w:t>This is the camp name where the Veteran was kept as a POW. Make a selection from the dropdown list.</w:t>
      </w:r>
    </w:p>
    <w:p w14:paraId="0A57AFAE" w14:textId="77777777" w:rsidR="00C31258" w:rsidRPr="005B17D3" w:rsidRDefault="00C31258" w:rsidP="00C31258">
      <w:pPr>
        <w:pStyle w:val="scrnfldtext"/>
      </w:pPr>
      <w:r w:rsidRPr="005B17D3">
        <w:t> </w:t>
      </w:r>
    </w:p>
    <w:p w14:paraId="60FB4AED" w14:textId="77777777" w:rsidR="00C31258" w:rsidRPr="005B17D3" w:rsidRDefault="00C31258" w:rsidP="002006FB">
      <w:pPr>
        <w:pStyle w:val="ScreenFieldDesc"/>
        <w:rPr>
          <w:b/>
          <w:i/>
        </w:rPr>
      </w:pPr>
      <w:r w:rsidRPr="005B17D3">
        <w:rPr>
          <w:rStyle w:val="dropdownhotspot"/>
          <w:b/>
          <w:i/>
        </w:rPr>
        <w:t>More…</w:t>
      </w:r>
    </w:p>
    <w:p w14:paraId="23764017" w14:textId="55B8B617" w:rsidR="00C31258" w:rsidRPr="005B17D3" w:rsidRDefault="00C31258" w:rsidP="00842F92">
      <w:pPr>
        <w:pStyle w:val="NoteLightbulb"/>
      </w:pPr>
      <w:r w:rsidRPr="005B17D3">
        <w:rPr>
          <w:sz w:val="14"/>
          <w:szCs w:val="14"/>
        </w:rPr>
        <w:t> </w:t>
      </w:r>
      <w:r w:rsidRPr="005B17D3">
        <w:rPr>
          <w:b/>
          <w:bCs/>
        </w:rPr>
        <w:t>Note</w:t>
      </w:r>
      <w:r w:rsidRPr="005B17D3">
        <w:t xml:space="preserve">: </w:t>
      </w:r>
      <w:r w:rsidR="002006FB" w:rsidRPr="005B17D3">
        <w:t>T</w:t>
      </w:r>
      <w:r w:rsidRPr="005B17D3">
        <w:t>hat when a Camp name is selected, the ES automatically system fills the appropriate Camp Code and Camp City.</w:t>
      </w:r>
    </w:p>
    <w:p w14:paraId="0A856B9B" w14:textId="77777777" w:rsidR="00C31258" w:rsidRPr="005B17D3" w:rsidRDefault="00C31258" w:rsidP="00C31258">
      <w:pPr>
        <w:pStyle w:val="NormalWeb"/>
      </w:pPr>
      <w:r w:rsidRPr="005B17D3">
        <w:t> </w:t>
      </w:r>
    </w:p>
    <w:p w14:paraId="3B7DC418" w14:textId="77777777" w:rsidR="00C31258" w:rsidRPr="005B17D3" w:rsidRDefault="00C31258" w:rsidP="00390227">
      <w:pPr>
        <w:pStyle w:val="ScreenField"/>
      </w:pPr>
      <w:r w:rsidRPr="005B17D3">
        <w:t>Camp Code</w:t>
      </w:r>
    </w:p>
    <w:p w14:paraId="62D89BB1" w14:textId="77777777" w:rsidR="00C31258" w:rsidRPr="005B17D3" w:rsidRDefault="00C31258" w:rsidP="00390227">
      <w:pPr>
        <w:pStyle w:val="ScreenFieldDesc"/>
      </w:pPr>
      <w:r w:rsidRPr="005B17D3">
        <w:t>This code indicates the particular Prisoner of War camp. This is system filled.</w:t>
      </w:r>
    </w:p>
    <w:p w14:paraId="2AD9C060" w14:textId="77777777" w:rsidR="00C31258" w:rsidRPr="005B17D3" w:rsidRDefault="00C31258" w:rsidP="00C31258">
      <w:pPr>
        <w:pStyle w:val="NormalWeb"/>
      </w:pPr>
      <w:r w:rsidRPr="005B17D3">
        <w:t> </w:t>
      </w:r>
    </w:p>
    <w:p w14:paraId="7EB5EC00" w14:textId="77777777" w:rsidR="00C31258" w:rsidRPr="005B17D3" w:rsidRDefault="00C31258" w:rsidP="00390227">
      <w:pPr>
        <w:pStyle w:val="ScreenField"/>
      </w:pPr>
      <w:r w:rsidRPr="005B17D3">
        <w:rPr>
          <w:rStyle w:val="dropdownhotspot"/>
        </w:rPr>
        <w:t>Camp City:</w:t>
      </w:r>
      <w:r w:rsidRPr="005B17D3">
        <w:t xml:space="preserve"> </w:t>
      </w:r>
    </w:p>
    <w:p w14:paraId="242BC6FE" w14:textId="77777777" w:rsidR="00C31258" w:rsidRPr="005B17D3" w:rsidRDefault="00C31258" w:rsidP="00390227">
      <w:pPr>
        <w:pStyle w:val="ScreenFieldDesc"/>
      </w:pPr>
      <w:r w:rsidRPr="005B17D3">
        <w:t>The city/country in which the Prisoner of War camp was located. This is system filled.</w:t>
      </w:r>
      <w:r w:rsidRPr="005B17D3">
        <w:rPr>
          <w:rStyle w:val="dropdownhotspot"/>
        </w:rPr>
        <w:t> </w:t>
      </w:r>
    </w:p>
    <w:p w14:paraId="3E7DD604" w14:textId="77777777" w:rsidR="00C31258" w:rsidRPr="005B17D3" w:rsidRDefault="00C31258" w:rsidP="00C31258">
      <w:pPr>
        <w:pStyle w:val="NormalWeb"/>
      </w:pPr>
      <w:r w:rsidRPr="005B17D3">
        <w:t> </w:t>
      </w:r>
    </w:p>
    <w:p w14:paraId="7C8825D3" w14:textId="77777777" w:rsidR="00C31258" w:rsidRPr="005B17D3" w:rsidRDefault="00C31258" w:rsidP="00390227">
      <w:pPr>
        <w:pStyle w:val="ScreenField"/>
      </w:pPr>
      <w:r w:rsidRPr="005B17D3">
        <w:rPr>
          <w:rStyle w:val="dropdownhotspot"/>
        </w:rPr>
        <w:t>Date Entered (Edit):</w:t>
      </w:r>
      <w:r w:rsidRPr="005B17D3">
        <w:t xml:space="preserve"> </w:t>
      </w:r>
    </w:p>
    <w:p w14:paraId="0E200FB5" w14:textId="77777777" w:rsidR="00C31258" w:rsidRPr="005B17D3" w:rsidRDefault="00C31258" w:rsidP="00390227">
      <w:pPr>
        <w:pStyle w:val="ScreenFieldDesc"/>
      </w:pPr>
      <w:r w:rsidRPr="005B17D3">
        <w:t>This is the date (mm/dd/yyyy) on which the POW Episode was entered. This is system filled.</w:t>
      </w:r>
    </w:p>
    <w:p w14:paraId="7F07568F" w14:textId="77777777" w:rsidR="00C31258" w:rsidRPr="005B17D3" w:rsidRDefault="00C31258" w:rsidP="00C31258">
      <w:pPr>
        <w:pStyle w:val="NormalWeb"/>
      </w:pPr>
      <w:r w:rsidRPr="005B17D3">
        <w:t> </w:t>
      </w:r>
    </w:p>
    <w:p w14:paraId="5790BAE9" w14:textId="77777777" w:rsidR="00C31258" w:rsidRPr="005B17D3" w:rsidRDefault="00C31258" w:rsidP="00390227">
      <w:pPr>
        <w:pStyle w:val="ScreenField"/>
      </w:pPr>
      <w:r w:rsidRPr="005B17D3">
        <w:rPr>
          <w:rStyle w:val="dropdownhotspot"/>
        </w:rPr>
        <w:t>Purple Heart Status</w:t>
      </w:r>
    </w:p>
    <w:p w14:paraId="665F6C5C" w14:textId="77777777" w:rsidR="00C31258" w:rsidRPr="005B17D3" w:rsidRDefault="00C31258" w:rsidP="00390227">
      <w:pPr>
        <w:pStyle w:val="ScreenFieldDesc"/>
      </w:pPr>
      <w:r w:rsidRPr="005B17D3">
        <w:t>This is the PH status assigned to the Veteran (display only). All sites of record are notified for these statuses.</w:t>
      </w:r>
    </w:p>
    <w:p w14:paraId="75CCFEF4" w14:textId="77777777" w:rsidR="00C31258" w:rsidRPr="005B17D3" w:rsidRDefault="00C31258" w:rsidP="00C31258">
      <w:pPr>
        <w:pStyle w:val="fielddefinition"/>
      </w:pPr>
      <w:r w:rsidRPr="005B17D3">
        <w:t> </w:t>
      </w:r>
    </w:p>
    <w:p w14:paraId="545DC84E" w14:textId="77777777" w:rsidR="00C31258" w:rsidRPr="005B17D3" w:rsidRDefault="00C31258" w:rsidP="00390227">
      <w:pPr>
        <w:pStyle w:val="ScreenFieldDesc"/>
      </w:pPr>
      <w:r w:rsidRPr="005B17D3">
        <w:t>Statuses are:</w:t>
      </w:r>
    </w:p>
    <w:p w14:paraId="2CDA474E" w14:textId="77777777" w:rsidR="00C31258" w:rsidRPr="005B17D3" w:rsidRDefault="00C31258" w:rsidP="00B93934">
      <w:pPr>
        <w:pStyle w:val="bodytextbullet20"/>
        <w:numPr>
          <w:ilvl w:val="1"/>
          <w:numId w:val="524"/>
        </w:numPr>
      </w:pPr>
      <w:r w:rsidRPr="005B17D3">
        <w:rPr>
          <w:rStyle w:val="Emphasis"/>
        </w:rPr>
        <w:t>Confirmed</w:t>
      </w:r>
      <w:r w:rsidRPr="005B17D3">
        <w:rPr>
          <w:rStyle w:val="expandingtext0"/>
        </w:rPr>
        <w:t> - once the appropriate fields are annotated and the document status is acceptable (YES), the Veteran is then confirmed as a Purple Heart recipient.</w:t>
      </w:r>
    </w:p>
    <w:p w14:paraId="4CEE558D" w14:textId="77777777" w:rsidR="00C31258" w:rsidRPr="005B17D3" w:rsidRDefault="00C31258" w:rsidP="00B93934">
      <w:pPr>
        <w:pStyle w:val="bodytextbullet20"/>
        <w:numPr>
          <w:ilvl w:val="1"/>
          <w:numId w:val="524"/>
        </w:numPr>
      </w:pPr>
      <w:r w:rsidRPr="005B17D3">
        <w:rPr>
          <w:rStyle w:val="Emphasis"/>
        </w:rPr>
        <w:t>Initial Ltr Sent</w:t>
      </w:r>
      <w:r w:rsidRPr="005B17D3">
        <w:rPr>
          <w:rStyle w:val="expandingtext0"/>
        </w:rPr>
        <w:t> - initial letter has been sent to the Veteran. Awaiting reply.</w:t>
      </w:r>
    </w:p>
    <w:p w14:paraId="6E54D05F" w14:textId="77777777" w:rsidR="00C31258" w:rsidRPr="005B17D3" w:rsidRDefault="00C31258" w:rsidP="00B93934">
      <w:pPr>
        <w:pStyle w:val="bodytextbullet20"/>
        <w:numPr>
          <w:ilvl w:val="1"/>
          <w:numId w:val="524"/>
        </w:numPr>
      </w:pPr>
      <w:r w:rsidRPr="005B17D3">
        <w:rPr>
          <w:rStyle w:val="Emphasis"/>
        </w:rPr>
        <w:t>Second Ltr Sent</w:t>
      </w:r>
      <w:r w:rsidRPr="005B17D3">
        <w:t xml:space="preserve"> </w:t>
      </w:r>
      <w:r w:rsidRPr="005B17D3">
        <w:rPr>
          <w:rStyle w:val="expandingtext0"/>
        </w:rPr>
        <w:t>- the time period for a reply for the initial letter has expired and a second letter has been sent. Awaiting reply.</w:t>
      </w:r>
    </w:p>
    <w:p w14:paraId="46CAB7A9" w14:textId="77777777" w:rsidR="00C31258" w:rsidRPr="005B17D3" w:rsidRDefault="00C31258" w:rsidP="00C31258">
      <w:pPr>
        <w:pStyle w:val="NormalWeb"/>
      </w:pPr>
      <w:r w:rsidRPr="005B17D3">
        <w:t> </w:t>
      </w:r>
    </w:p>
    <w:p w14:paraId="69F49EA4" w14:textId="77777777" w:rsidR="00C31258" w:rsidRPr="005B17D3" w:rsidRDefault="00C31258" w:rsidP="00390227">
      <w:pPr>
        <w:pStyle w:val="ScreenField"/>
      </w:pPr>
      <w:r w:rsidRPr="005B17D3">
        <w:t>Pending</w:t>
      </w:r>
    </w:p>
    <w:p w14:paraId="6876E805" w14:textId="77777777" w:rsidR="00C31258" w:rsidRPr="005B17D3" w:rsidRDefault="00C31258" w:rsidP="00390227">
      <w:pPr>
        <w:pStyle w:val="ScreenFieldDesc"/>
      </w:pPr>
      <w:r w:rsidRPr="005B17D3">
        <w:rPr>
          <w:rStyle w:val="Emphasis"/>
        </w:rPr>
        <w:t>In Process</w:t>
      </w:r>
      <w:r w:rsidRPr="005B17D3">
        <w:t xml:space="preserve"> </w:t>
      </w:r>
      <w:r w:rsidRPr="005B17D3">
        <w:rPr>
          <w:rStyle w:val="expandingtext0"/>
        </w:rPr>
        <w:t>- the PH status confirmation is still being processed.</w:t>
      </w:r>
    </w:p>
    <w:p w14:paraId="34AFFDFB" w14:textId="77777777" w:rsidR="00C31258" w:rsidRPr="005B17D3" w:rsidRDefault="00C31258" w:rsidP="00C31258">
      <w:pPr>
        <w:pStyle w:val="NormalWeb"/>
      </w:pPr>
      <w:r w:rsidRPr="005B17D3">
        <w:t> </w:t>
      </w:r>
    </w:p>
    <w:p w14:paraId="5EAF4AD1" w14:textId="77777777" w:rsidR="00C31258" w:rsidRPr="005B17D3" w:rsidRDefault="00C31258" w:rsidP="00390227">
      <w:pPr>
        <w:pStyle w:val="ScreenField"/>
      </w:pPr>
      <w:r w:rsidRPr="005B17D3">
        <w:rPr>
          <w:rStyle w:val="dropdownhotspot"/>
        </w:rPr>
        <w:t>Aid &amp; Attendance</w:t>
      </w:r>
    </w:p>
    <w:p w14:paraId="05D61C74" w14:textId="77777777" w:rsidR="00C31258" w:rsidRPr="005B17D3" w:rsidRDefault="00C31258" w:rsidP="00390227">
      <w:pPr>
        <w:pStyle w:val="ScreenFieldDesc"/>
      </w:pPr>
      <w:r w:rsidRPr="005B17D3">
        <w:rPr>
          <w:rStyle w:val="Hyperlink1"/>
          <w:i/>
          <w:iCs/>
        </w:rPr>
        <w:t>Aid &amp; Attendance</w:t>
      </w:r>
      <w:r w:rsidRPr="005B17D3">
        <w:t xml:space="preserve"> indicates if the beneficiary is receiving  </w:t>
      </w:r>
      <w:r w:rsidRPr="005B17D3">
        <w:rPr>
          <w:rStyle w:val="textonlypopuphotspot"/>
        </w:rPr>
        <w:t>A&amp;A</w:t>
      </w:r>
      <w:r w:rsidRPr="005B17D3">
        <w:t> benefits from the Dept. of Veterans Affairs.</w:t>
      </w:r>
    </w:p>
    <w:p w14:paraId="020E5088" w14:textId="77777777" w:rsidR="00C31258" w:rsidRPr="005B17D3" w:rsidRDefault="00C31258" w:rsidP="00390227">
      <w:pPr>
        <w:pStyle w:val="ScreenFieldDesc"/>
      </w:pPr>
      <w:r w:rsidRPr="005B17D3">
        <w:rPr>
          <w:i/>
          <w:iCs/>
        </w:rPr>
        <w:t>Yes</w:t>
      </w:r>
      <w:r w:rsidRPr="005B17D3">
        <w:t xml:space="preserve"> - the beneficiary is in receipt of Aid &amp; Attendance</w:t>
      </w:r>
    </w:p>
    <w:p w14:paraId="7A342255" w14:textId="77777777" w:rsidR="00C31258" w:rsidRPr="005B17D3" w:rsidRDefault="00C31258" w:rsidP="00390227">
      <w:pPr>
        <w:pStyle w:val="ScreenFieldDesc"/>
      </w:pPr>
      <w:r w:rsidRPr="005B17D3">
        <w:t> </w:t>
      </w:r>
    </w:p>
    <w:p w14:paraId="3D16082C" w14:textId="77777777" w:rsidR="00C31258" w:rsidRPr="005B17D3" w:rsidRDefault="00C31258" w:rsidP="00390227">
      <w:pPr>
        <w:pStyle w:val="ScreenFieldDesc"/>
      </w:pPr>
      <w:r w:rsidRPr="005B17D3">
        <w:rPr>
          <w:rStyle w:val="expandingtext0"/>
        </w:rPr>
        <w:t>More...</w:t>
      </w:r>
    </w:p>
    <w:p w14:paraId="1144631E" w14:textId="77777777" w:rsidR="00C31258" w:rsidRPr="005B17D3" w:rsidRDefault="00C31258" w:rsidP="00390227">
      <w:pPr>
        <w:pStyle w:val="ScreenFieldDesc"/>
      </w:pPr>
      <w:r w:rsidRPr="005B17D3">
        <w:t xml:space="preserve">A&amp;A is a benefit paid in addition to monthly pension. This benefit may not be paid without eligibility to pension. A&amp;A is a benefit that VA pays to eligible beneficiaries who are permanently bedridden or so helpless as to be in need of regular aid and attendance. Verification of this benefit can be verified via </w:t>
      </w:r>
      <w:r w:rsidRPr="005B17D3">
        <w:rPr>
          <w:u w:val="single"/>
        </w:rPr>
        <w:t>VIS</w:t>
      </w:r>
      <w:r w:rsidRPr="005B17D3">
        <w:t xml:space="preserve">, </w:t>
      </w:r>
      <w:r w:rsidRPr="005B17D3">
        <w:rPr>
          <w:rStyle w:val="popupspot"/>
          <w:u w:val="single"/>
        </w:rPr>
        <w:t>SHARE</w:t>
      </w:r>
      <w:r w:rsidRPr="005B17D3">
        <w:t>, or other authoritative source. Beneficiaries in receipt of A&amp;A will be enrolled in PG 4 and will be exempt from all copays.</w:t>
      </w:r>
    </w:p>
    <w:p w14:paraId="079B354B" w14:textId="77777777" w:rsidR="00C31258" w:rsidRPr="005B17D3" w:rsidRDefault="00C31258" w:rsidP="00390227">
      <w:pPr>
        <w:pStyle w:val="ScreenFieldDesc"/>
      </w:pPr>
      <w:r w:rsidRPr="005B17D3">
        <w:rPr>
          <w:rStyle w:val="Emphasis"/>
        </w:rPr>
        <w:t>No</w:t>
      </w:r>
      <w:r w:rsidRPr="005B17D3">
        <w:t xml:space="preserve"> </w:t>
      </w:r>
      <w:r w:rsidRPr="005B17D3">
        <w:rPr>
          <w:rStyle w:val="expandingtext0"/>
        </w:rPr>
        <w:t>- the beneficiary is NOT in receipt of Aid &amp; Attendance benefits</w:t>
      </w:r>
    </w:p>
    <w:p w14:paraId="685824FB" w14:textId="77777777" w:rsidR="00C31258" w:rsidRPr="005B17D3" w:rsidRDefault="00C31258" w:rsidP="00390227">
      <w:pPr>
        <w:pStyle w:val="ScreenFieldDesc"/>
      </w:pPr>
      <w:r w:rsidRPr="005B17D3">
        <w:t>This data is shared with VistA.</w:t>
      </w:r>
    </w:p>
    <w:p w14:paraId="188FADDE" w14:textId="77777777" w:rsidR="00C31258" w:rsidRPr="005B17D3" w:rsidRDefault="00C31258" w:rsidP="00390227">
      <w:pPr>
        <w:pStyle w:val="NoteLightbulb"/>
      </w:pPr>
      <w:r w:rsidRPr="005B17D3">
        <w:rPr>
          <w:sz w:val="14"/>
          <w:szCs w:val="14"/>
        </w:rPr>
        <w:t> </w:t>
      </w:r>
      <w:r w:rsidRPr="005B17D3">
        <w:rPr>
          <w:b/>
          <w:bCs/>
        </w:rPr>
        <w:t>Note</w:t>
      </w:r>
      <w:r w:rsidRPr="005B17D3">
        <w:t xml:space="preserve">: This field cannot be edited if the </w:t>
      </w:r>
      <w:r w:rsidRPr="005B17D3">
        <w:rPr>
          <w:i/>
          <w:iCs/>
          <w:u w:val="single"/>
        </w:rPr>
        <w:t>Veteran Indicator</w:t>
      </w:r>
      <w:r w:rsidRPr="005B17D3">
        <w:t xml:space="preserve"> is </w:t>
      </w:r>
      <w:r w:rsidRPr="005B17D3">
        <w:rPr>
          <w:b/>
          <w:bCs/>
        </w:rPr>
        <w:t>No</w:t>
      </w:r>
      <w:r w:rsidRPr="005B17D3">
        <w:t>.</w:t>
      </w:r>
    </w:p>
    <w:p w14:paraId="5B0DDAB7" w14:textId="77777777" w:rsidR="00C31258" w:rsidRPr="005B17D3" w:rsidRDefault="00C31258" w:rsidP="00C31258">
      <w:pPr>
        <w:pStyle w:val="scrnfldtext"/>
      </w:pPr>
      <w:r w:rsidRPr="005B17D3">
        <w:t> </w:t>
      </w:r>
    </w:p>
    <w:p w14:paraId="3D8C79BE" w14:textId="77777777" w:rsidR="00C31258" w:rsidRPr="005B17D3" w:rsidRDefault="00C31258" w:rsidP="00390227">
      <w:pPr>
        <w:pStyle w:val="ScreenFieldDesc"/>
        <w:rPr>
          <w:b/>
          <w:i/>
        </w:rPr>
      </w:pPr>
      <w:r w:rsidRPr="005B17D3">
        <w:rPr>
          <w:rStyle w:val="dropdownhotspot"/>
          <w:b/>
          <w:i/>
        </w:rPr>
        <w:t>Rules...</w:t>
      </w:r>
    </w:p>
    <w:p w14:paraId="51275101" w14:textId="77777777" w:rsidR="00C31258" w:rsidRPr="005B17D3" w:rsidRDefault="00C31258" w:rsidP="00390227">
      <w:pPr>
        <w:pStyle w:val="ScreenFieldDesc"/>
      </w:pPr>
      <w:r w:rsidRPr="005B17D3">
        <w:t xml:space="preserve">A beneficiary cannot be both A&amp;A and </w:t>
      </w:r>
      <w:r w:rsidRPr="005B17D3">
        <w:rPr>
          <w:rStyle w:val="textonlypopuphotspot"/>
        </w:rPr>
        <w:t>HB</w:t>
      </w:r>
      <w:r w:rsidRPr="005B17D3">
        <w:t xml:space="preserve"> at the same time.</w:t>
      </w:r>
    </w:p>
    <w:p w14:paraId="6C5B6B2D" w14:textId="77777777" w:rsidR="00C31258" w:rsidRPr="005B17D3" w:rsidRDefault="00C31258" w:rsidP="00390227">
      <w:pPr>
        <w:pStyle w:val="ScreenFieldDesc"/>
      </w:pPr>
      <w:r w:rsidRPr="005B17D3">
        <w:t xml:space="preserve">If the SC % is greater than or equal to 90% and </w:t>
      </w:r>
      <w:r w:rsidRPr="005B17D3">
        <w:rPr>
          <w:i/>
          <w:iCs/>
        </w:rPr>
        <w:t>Aid &amp; Attendance</w:t>
      </w:r>
      <w:r w:rsidRPr="005B17D3">
        <w:t xml:space="preserve"> or </w:t>
      </w:r>
      <w:r w:rsidRPr="005B17D3">
        <w:rPr>
          <w:i/>
          <w:iCs/>
        </w:rPr>
        <w:t>Housebound</w:t>
      </w:r>
      <w:r w:rsidRPr="005B17D3">
        <w:t xml:space="preserve"> indicator is </w:t>
      </w:r>
      <w:r w:rsidRPr="005B17D3">
        <w:rPr>
          <w:b/>
          <w:bCs/>
        </w:rPr>
        <w:t>YES</w:t>
      </w:r>
      <w:r w:rsidRPr="005B17D3">
        <w:t xml:space="preserve">, user cannot enter </w:t>
      </w:r>
      <w:r w:rsidRPr="005B17D3">
        <w:rPr>
          <w:b/>
          <w:bCs/>
        </w:rPr>
        <w:t>Yes</w:t>
      </w:r>
      <w:r w:rsidRPr="005B17D3">
        <w:t xml:space="preserve"> for </w:t>
      </w:r>
      <w:r w:rsidRPr="005B17D3">
        <w:rPr>
          <w:i/>
          <w:iCs/>
        </w:rPr>
        <w:t>VA Pension</w:t>
      </w:r>
      <w:r w:rsidRPr="005B17D3">
        <w:t xml:space="preserve"> indicator.</w:t>
      </w:r>
    </w:p>
    <w:p w14:paraId="0A2B990F" w14:textId="77777777" w:rsidR="00C31258" w:rsidRPr="005B17D3" w:rsidRDefault="00C31258" w:rsidP="00C31258">
      <w:pPr>
        <w:pStyle w:val="scrnfldtext"/>
      </w:pPr>
      <w:r w:rsidRPr="005B17D3">
        <w:t> </w:t>
      </w:r>
    </w:p>
    <w:p w14:paraId="459B83BB" w14:textId="77777777" w:rsidR="00C31258" w:rsidRPr="005B17D3" w:rsidRDefault="00C31258" w:rsidP="00390227">
      <w:pPr>
        <w:pStyle w:val="ScreenField"/>
      </w:pPr>
      <w:r w:rsidRPr="005B17D3">
        <w:rPr>
          <w:rStyle w:val="dropdownhotspot"/>
        </w:rPr>
        <w:t>Housebound</w:t>
      </w:r>
    </w:p>
    <w:p w14:paraId="7A196802" w14:textId="77777777" w:rsidR="00C31258" w:rsidRPr="005B17D3" w:rsidRDefault="00C31258" w:rsidP="00390227">
      <w:pPr>
        <w:pStyle w:val="ScreenFieldDesc"/>
      </w:pPr>
      <w:r w:rsidRPr="005B17D3">
        <w:rPr>
          <w:rStyle w:val="textonlypopuphotspot"/>
          <w:i/>
          <w:iCs/>
        </w:rPr>
        <w:t>Housebound</w:t>
      </w:r>
      <w:r w:rsidRPr="005B17D3">
        <w:t> (HB) indicates whether the beneficiary is receiving HB benefits from the Dept. of Veterans Affairs.</w:t>
      </w:r>
    </w:p>
    <w:p w14:paraId="3BB81514" w14:textId="77777777" w:rsidR="00C31258" w:rsidRPr="005B17D3" w:rsidRDefault="00C31258" w:rsidP="00390227">
      <w:pPr>
        <w:pStyle w:val="ScreenFieldDesc"/>
      </w:pPr>
      <w:r w:rsidRPr="005B17D3">
        <w:rPr>
          <w:i/>
          <w:iCs/>
        </w:rPr>
        <w:t>Yes</w:t>
      </w:r>
      <w:r w:rsidRPr="005B17D3">
        <w:t xml:space="preserve"> - If beneficiary has been determined by VBA to be permanently HB and in receipt of HB benefits.</w:t>
      </w:r>
    </w:p>
    <w:p w14:paraId="200D7FF4" w14:textId="77777777" w:rsidR="00C31258" w:rsidRPr="005B17D3" w:rsidRDefault="00C31258" w:rsidP="00390227">
      <w:pPr>
        <w:pStyle w:val="ScreenFieldDesc"/>
      </w:pPr>
      <w:r w:rsidRPr="005B17D3">
        <w:t>More...</w:t>
      </w:r>
    </w:p>
    <w:p w14:paraId="40F26565" w14:textId="77777777" w:rsidR="00C31258" w:rsidRPr="005B17D3" w:rsidRDefault="00C31258" w:rsidP="00390227">
      <w:pPr>
        <w:pStyle w:val="ScreenFieldDesc"/>
      </w:pPr>
      <w:r w:rsidRPr="005B17D3">
        <w:rPr>
          <w:i/>
          <w:iCs/>
        </w:rPr>
        <w:t>Housebound</w:t>
      </w:r>
      <w:r w:rsidRPr="005B17D3">
        <w:t xml:space="preserve"> is paid in addition to monthly pension. Like A&amp;A, Housebound benefits may not be paid without eligibility to pension. Verification of this benefit can be verified via </w:t>
      </w:r>
      <w:r w:rsidRPr="005B17D3">
        <w:rPr>
          <w:u w:val="single"/>
        </w:rPr>
        <w:t>VIS</w:t>
      </w:r>
      <w:r w:rsidRPr="005B17D3">
        <w:t xml:space="preserve">, </w:t>
      </w:r>
      <w:r w:rsidRPr="005B17D3">
        <w:rPr>
          <w:u w:val="single"/>
        </w:rPr>
        <w:t>SHARE</w:t>
      </w:r>
      <w:r w:rsidRPr="005B17D3">
        <w:t xml:space="preserve"> or other authoritative source. Beneficiaries in receipt of HB benefits will be enrolled in PG 4 and will be exempt from all copays.</w:t>
      </w:r>
    </w:p>
    <w:p w14:paraId="2E289E8C" w14:textId="77777777" w:rsidR="00C31258" w:rsidRPr="005B17D3" w:rsidRDefault="00C31258" w:rsidP="00390227">
      <w:pPr>
        <w:pStyle w:val="ScreenFieldDesc"/>
      </w:pPr>
      <w:r w:rsidRPr="005B17D3">
        <w:rPr>
          <w:rStyle w:val="Emphasis"/>
        </w:rPr>
        <w:t>No</w:t>
      </w:r>
      <w:r w:rsidRPr="005B17D3">
        <w:t xml:space="preserve"> </w:t>
      </w:r>
      <w:r w:rsidRPr="005B17D3">
        <w:rPr>
          <w:rStyle w:val="expandingtext0"/>
        </w:rPr>
        <w:t>- If beneficiary is NOT in receipt of HB benefits.</w:t>
      </w:r>
    </w:p>
    <w:p w14:paraId="675725F1" w14:textId="77777777" w:rsidR="00C31258" w:rsidRPr="005B17D3" w:rsidRDefault="00C31258" w:rsidP="00390227">
      <w:pPr>
        <w:pStyle w:val="ScreenFieldDesc"/>
      </w:pPr>
      <w:r w:rsidRPr="005B17D3">
        <w:t>This data is shared with VistA.</w:t>
      </w:r>
    </w:p>
    <w:p w14:paraId="15577A86" w14:textId="77777777" w:rsidR="00C31258" w:rsidRPr="005B17D3" w:rsidRDefault="00C31258" w:rsidP="00390227">
      <w:pPr>
        <w:pStyle w:val="ScreenFieldDesc"/>
      </w:pPr>
      <w:r w:rsidRPr="005B17D3">
        <w:t>This field cannot be edited if the Veteran Indicator is No.</w:t>
      </w:r>
    </w:p>
    <w:p w14:paraId="580436B4" w14:textId="77777777" w:rsidR="00C31258" w:rsidRPr="005B17D3" w:rsidRDefault="00C31258" w:rsidP="00C31258">
      <w:pPr>
        <w:pStyle w:val="fielddefinition"/>
      </w:pPr>
      <w:r w:rsidRPr="005B17D3">
        <w:t> </w:t>
      </w:r>
    </w:p>
    <w:p w14:paraId="34B370EE" w14:textId="77777777" w:rsidR="00C31258" w:rsidRPr="005B17D3" w:rsidRDefault="00C31258" w:rsidP="00390227">
      <w:pPr>
        <w:pStyle w:val="ScreenFieldDesc"/>
        <w:rPr>
          <w:b/>
          <w:i/>
        </w:rPr>
      </w:pPr>
      <w:r w:rsidRPr="005B17D3">
        <w:rPr>
          <w:rStyle w:val="dropdownhotspot"/>
          <w:b/>
          <w:i/>
        </w:rPr>
        <w:t>Rules...</w:t>
      </w:r>
    </w:p>
    <w:p w14:paraId="6300369F" w14:textId="77777777" w:rsidR="00C31258" w:rsidRPr="005B17D3" w:rsidRDefault="00C31258" w:rsidP="00390227">
      <w:pPr>
        <w:pStyle w:val="ScreenFieldDesc"/>
      </w:pPr>
      <w:r w:rsidRPr="005B17D3">
        <w:t xml:space="preserve">A beneficiary cannot be both </w:t>
      </w:r>
      <w:r w:rsidRPr="005B17D3">
        <w:rPr>
          <w:rStyle w:val="textonlypopuphotspot"/>
          <w:sz w:val="18"/>
          <w:szCs w:val="18"/>
        </w:rPr>
        <w:t>A&amp;A</w:t>
      </w:r>
      <w:r w:rsidRPr="005B17D3">
        <w:t xml:space="preserve"> and HB at the same time.</w:t>
      </w:r>
    </w:p>
    <w:p w14:paraId="1A3C5BA3" w14:textId="77777777" w:rsidR="00C31258" w:rsidRPr="005B17D3" w:rsidRDefault="00C31258" w:rsidP="00390227">
      <w:pPr>
        <w:pStyle w:val="ScreenFieldDesc"/>
      </w:pPr>
      <w:r w:rsidRPr="005B17D3">
        <w:t xml:space="preserve">If the SC % is greater than or equal to 90% and </w:t>
      </w:r>
      <w:r w:rsidRPr="005B17D3">
        <w:rPr>
          <w:i/>
          <w:iCs/>
        </w:rPr>
        <w:t>Aid &amp; Attendance</w:t>
      </w:r>
      <w:r w:rsidRPr="005B17D3">
        <w:t xml:space="preserve"> or </w:t>
      </w:r>
      <w:r w:rsidRPr="005B17D3">
        <w:rPr>
          <w:i/>
          <w:iCs/>
        </w:rPr>
        <w:t>Housebound</w:t>
      </w:r>
      <w:r w:rsidRPr="005B17D3">
        <w:t xml:space="preserve"> indicator is </w:t>
      </w:r>
      <w:r w:rsidRPr="005B17D3">
        <w:rPr>
          <w:b/>
          <w:bCs/>
        </w:rPr>
        <w:t>YES,</w:t>
      </w:r>
      <w:r w:rsidRPr="005B17D3">
        <w:t xml:space="preserve"> user cannot enter </w:t>
      </w:r>
      <w:r w:rsidRPr="005B17D3">
        <w:rPr>
          <w:b/>
          <w:bCs/>
        </w:rPr>
        <w:t>Yes</w:t>
      </w:r>
      <w:r w:rsidRPr="005B17D3">
        <w:t xml:space="preserve"> for </w:t>
      </w:r>
      <w:r w:rsidRPr="005B17D3">
        <w:rPr>
          <w:i/>
          <w:iCs/>
        </w:rPr>
        <w:t>VA Pension</w:t>
      </w:r>
      <w:r w:rsidRPr="005B17D3">
        <w:t xml:space="preserve"> indicator.</w:t>
      </w:r>
      <w:r w:rsidRPr="005B17D3">
        <w:rPr>
          <w:rStyle w:val="dropdownhotspot"/>
        </w:rPr>
        <w:t> </w:t>
      </w:r>
    </w:p>
    <w:p w14:paraId="189448F2" w14:textId="77777777" w:rsidR="00C31258" w:rsidRPr="005B17D3" w:rsidRDefault="00C31258" w:rsidP="00C31258">
      <w:pPr>
        <w:pStyle w:val="NormalWeb"/>
      </w:pPr>
      <w:r w:rsidRPr="005B17D3">
        <w:t> </w:t>
      </w:r>
    </w:p>
    <w:p w14:paraId="0BBF1F65" w14:textId="77777777" w:rsidR="00C31258" w:rsidRPr="005B17D3" w:rsidRDefault="00C31258" w:rsidP="00390227">
      <w:pPr>
        <w:pStyle w:val="ScreenField"/>
      </w:pPr>
      <w:r w:rsidRPr="005B17D3">
        <w:rPr>
          <w:rStyle w:val="dropdownhotspot"/>
        </w:rPr>
        <w:t>VA Pension</w:t>
      </w:r>
    </w:p>
    <w:p w14:paraId="3E241100" w14:textId="77777777" w:rsidR="00C31258" w:rsidRPr="005B17D3" w:rsidRDefault="00C31258" w:rsidP="00390227">
      <w:pPr>
        <w:pStyle w:val="ScreenFieldDesc"/>
      </w:pPr>
      <w:r w:rsidRPr="005B17D3">
        <w:t>Is the Veteran receiving pension benefits from the Dept. of Veterans Affairs?</w:t>
      </w:r>
    </w:p>
    <w:p w14:paraId="08AD0665" w14:textId="77777777" w:rsidR="00C31258" w:rsidRPr="005B17D3" w:rsidRDefault="00C31258" w:rsidP="00390227">
      <w:pPr>
        <w:pStyle w:val="ScreenFieldDesc"/>
      </w:pPr>
      <w:r w:rsidRPr="005B17D3">
        <w:rPr>
          <w:i/>
          <w:iCs/>
        </w:rPr>
        <w:t>Yes</w:t>
      </w:r>
      <w:r w:rsidRPr="005B17D3">
        <w:t xml:space="preserve"> - If the Veteran is in receipt of a VA Pension.</w:t>
      </w:r>
    </w:p>
    <w:p w14:paraId="70DAF88D" w14:textId="77777777" w:rsidR="00C31258" w:rsidRPr="005B17D3" w:rsidRDefault="00C31258" w:rsidP="00C31258">
      <w:pPr>
        <w:pStyle w:val="NormalWeb"/>
      </w:pPr>
      <w:r w:rsidRPr="005B17D3">
        <w:t> </w:t>
      </w:r>
    </w:p>
    <w:p w14:paraId="1B7E2B57" w14:textId="77777777" w:rsidR="00C31258" w:rsidRPr="005B17D3" w:rsidRDefault="00C31258" w:rsidP="00390227">
      <w:pPr>
        <w:pStyle w:val="ScreenFieldDesc"/>
      </w:pPr>
      <w:r w:rsidRPr="005B17D3">
        <w:t>More...</w:t>
      </w:r>
    </w:p>
    <w:p w14:paraId="525174A8" w14:textId="77777777" w:rsidR="00C31258" w:rsidRPr="005B17D3" w:rsidRDefault="00C31258" w:rsidP="00390227">
      <w:pPr>
        <w:pStyle w:val="ScreenFieldDesc"/>
      </w:pPr>
      <w:r w:rsidRPr="005B17D3">
        <w:t xml:space="preserve">VA Pension is a benefit the VBA pays to wartime Veterans with limited income, and who are permanently and totally disabled or at least 65 years old. Veterans who are more seriously disabled may qualify for </w:t>
      </w:r>
      <w:r w:rsidRPr="005B17D3">
        <w:rPr>
          <w:b/>
          <w:bCs/>
          <w:color w:val="000000"/>
        </w:rPr>
        <w:t>Aid</w:t>
      </w:r>
      <w:r w:rsidRPr="005B17D3">
        <w:t xml:space="preserve"> </w:t>
      </w:r>
      <w:r w:rsidRPr="005B17D3">
        <w:rPr>
          <w:b/>
          <w:bCs/>
          <w:color w:val="000000"/>
        </w:rPr>
        <w:t>&amp; Attendance</w:t>
      </w:r>
      <w:r w:rsidRPr="005B17D3">
        <w:t xml:space="preserve"> or </w:t>
      </w:r>
      <w:r w:rsidRPr="005B17D3">
        <w:rPr>
          <w:b/>
          <w:bCs/>
          <w:color w:val="000000"/>
        </w:rPr>
        <w:t>Housebound</w:t>
      </w:r>
      <w:r w:rsidRPr="005B17D3">
        <w:t xml:space="preserve"> benefits. These are benefits that are paid in addition to the basic pension rate. The benefit can be verified by </w:t>
      </w:r>
      <w:hyperlink r:id="rId117" w:history="1">
        <w:r w:rsidRPr="005B17D3">
          <w:rPr>
            <w:rStyle w:val="Hyperlink"/>
          </w:rPr>
          <w:t>VIS</w:t>
        </w:r>
      </w:hyperlink>
      <w:r w:rsidRPr="005B17D3">
        <w:t xml:space="preserve">, </w:t>
      </w:r>
      <w:hyperlink r:id="rId118" w:history="1">
        <w:r w:rsidRPr="005B17D3">
          <w:rPr>
            <w:rStyle w:val="Hyperlink"/>
          </w:rPr>
          <w:t>SHARE</w:t>
        </w:r>
      </w:hyperlink>
      <w:r w:rsidRPr="005B17D3">
        <w:t xml:space="preserve"> or other authoritative source. Veterans in receipt of VA pension benefits will be enrolled in PG 5 and will be exempt from all copays.</w:t>
      </w:r>
    </w:p>
    <w:p w14:paraId="19F538E2" w14:textId="77777777" w:rsidR="00C31258" w:rsidRPr="005B17D3" w:rsidRDefault="00C31258" w:rsidP="00390227">
      <w:pPr>
        <w:pStyle w:val="ScreenFieldDesc"/>
      </w:pPr>
      <w:r w:rsidRPr="005B17D3">
        <w:rPr>
          <w:rStyle w:val="Emphasis"/>
        </w:rPr>
        <w:t>No</w:t>
      </w:r>
      <w:r w:rsidRPr="005B17D3">
        <w:t xml:space="preserve"> </w:t>
      </w:r>
      <w:r w:rsidRPr="005B17D3">
        <w:rPr>
          <w:rStyle w:val="expandingtext0"/>
        </w:rPr>
        <w:t>- If the Veteran is NOT in receipt of a VA Pension. This can be verified by VIS, SHARE or other authoritative source.</w:t>
      </w:r>
    </w:p>
    <w:p w14:paraId="6F94067F" w14:textId="77777777" w:rsidR="00C31258" w:rsidRPr="005B17D3" w:rsidRDefault="00C31258" w:rsidP="00390227">
      <w:pPr>
        <w:pStyle w:val="ScreenFieldDesc"/>
      </w:pPr>
      <w:r w:rsidRPr="005B17D3">
        <w:t xml:space="preserve">When the </w:t>
      </w:r>
      <w:r w:rsidRPr="005B17D3">
        <w:rPr>
          <w:i/>
          <w:iCs/>
        </w:rPr>
        <w:t>Veteran Indicator</w:t>
      </w:r>
      <w:r w:rsidRPr="005B17D3">
        <w:t xml:space="preserve"> is changed from </w:t>
      </w:r>
      <w:r w:rsidRPr="005B17D3">
        <w:rPr>
          <w:b/>
          <w:bCs/>
        </w:rPr>
        <w:t>Yes</w:t>
      </w:r>
      <w:r w:rsidRPr="005B17D3">
        <w:t xml:space="preserve"> to </w:t>
      </w:r>
      <w:r w:rsidRPr="005B17D3">
        <w:rPr>
          <w:b/>
          <w:bCs/>
        </w:rPr>
        <w:t>No</w:t>
      </w:r>
      <w:r w:rsidRPr="005B17D3">
        <w:t xml:space="preserve">, the system automatically sets several fields as follows: </w:t>
      </w:r>
      <w:r w:rsidRPr="005B17D3">
        <w:rPr>
          <w:b/>
          <w:bCs/>
          <w:i/>
          <w:iCs/>
        </w:rPr>
        <w:t>VA Pension Indicator</w:t>
      </w:r>
      <w:r w:rsidRPr="005B17D3">
        <w:t xml:space="preserve"> is set to </w:t>
      </w:r>
      <w:r w:rsidRPr="005B17D3">
        <w:rPr>
          <w:b/>
          <w:bCs/>
        </w:rPr>
        <w:t>No</w:t>
      </w:r>
      <w:r w:rsidRPr="005B17D3">
        <w:t xml:space="preserve"> and the </w:t>
      </w:r>
      <w:r w:rsidRPr="005B17D3">
        <w:rPr>
          <w:b/>
          <w:bCs/>
          <w:i/>
          <w:iCs/>
        </w:rPr>
        <w:t>Pension</w:t>
      </w:r>
      <w:r w:rsidRPr="005B17D3">
        <w:t xml:space="preserve"> </w:t>
      </w:r>
      <w:r w:rsidRPr="005B17D3">
        <w:rPr>
          <w:b/>
          <w:bCs/>
          <w:i/>
          <w:iCs/>
        </w:rPr>
        <w:t>Award Effective Date</w:t>
      </w:r>
      <w:r w:rsidRPr="005B17D3">
        <w:t xml:space="preserve"> and the </w:t>
      </w:r>
      <w:r w:rsidRPr="005B17D3">
        <w:rPr>
          <w:b/>
          <w:bCs/>
          <w:i/>
          <w:iCs/>
        </w:rPr>
        <w:t>Pension Award Reason</w:t>
      </w:r>
      <w:r w:rsidRPr="005B17D3">
        <w:t xml:space="preserve"> codes are set to null.</w:t>
      </w:r>
    </w:p>
    <w:p w14:paraId="1CCA3285" w14:textId="77777777" w:rsidR="00C31258" w:rsidRPr="005B17D3" w:rsidRDefault="00C31258" w:rsidP="00390227">
      <w:pPr>
        <w:pStyle w:val="ScreenFieldDesc"/>
      </w:pPr>
      <w:r w:rsidRPr="005B17D3">
        <w:t>This data is shared with VistA.</w:t>
      </w:r>
    </w:p>
    <w:p w14:paraId="1400DFE0" w14:textId="77777777" w:rsidR="00C31258" w:rsidRPr="005B17D3" w:rsidRDefault="00C31258" w:rsidP="00390227">
      <w:pPr>
        <w:pStyle w:val="NoteLightbulb"/>
      </w:pPr>
      <w:r w:rsidRPr="005B17D3">
        <w:rPr>
          <w:sz w:val="14"/>
          <w:szCs w:val="14"/>
        </w:rPr>
        <w:t>   </w:t>
      </w:r>
      <w:r w:rsidRPr="005B17D3">
        <w:rPr>
          <w:b/>
          <w:bCs/>
        </w:rPr>
        <w:t>Note</w:t>
      </w:r>
      <w:r w:rsidRPr="005B17D3">
        <w:t xml:space="preserve">: This field cannot be edited if the Veteran Indicator is </w:t>
      </w:r>
      <w:r w:rsidRPr="005B17D3">
        <w:rPr>
          <w:b/>
          <w:bCs/>
        </w:rPr>
        <w:t>No</w:t>
      </w:r>
      <w:r w:rsidRPr="005B17D3">
        <w:t>.</w:t>
      </w:r>
    </w:p>
    <w:p w14:paraId="009959C3" w14:textId="77777777" w:rsidR="00C31258" w:rsidRPr="005B17D3" w:rsidRDefault="00C31258" w:rsidP="00C31258">
      <w:pPr>
        <w:pStyle w:val="NormalWeb"/>
      </w:pPr>
      <w:r w:rsidRPr="005B17D3">
        <w:t> </w:t>
      </w:r>
    </w:p>
    <w:p w14:paraId="161548F6" w14:textId="77777777" w:rsidR="00C31258" w:rsidRPr="005B17D3" w:rsidRDefault="00C31258" w:rsidP="00C31258">
      <w:pPr>
        <w:pStyle w:val="scrnfldtext"/>
        <w:rPr>
          <w:b/>
          <w:i/>
        </w:rPr>
      </w:pPr>
      <w:r w:rsidRPr="005B17D3">
        <w:rPr>
          <w:rStyle w:val="dropdownhotspot"/>
          <w:b/>
          <w:i/>
        </w:rPr>
        <w:t>Rules...</w:t>
      </w:r>
    </w:p>
    <w:p w14:paraId="499CC4E8" w14:textId="77777777" w:rsidR="00C31258" w:rsidRPr="005B17D3" w:rsidRDefault="00C31258" w:rsidP="00B93934">
      <w:pPr>
        <w:pStyle w:val="bodytextbullet20"/>
        <w:numPr>
          <w:ilvl w:val="1"/>
          <w:numId w:val="525"/>
        </w:numPr>
      </w:pPr>
      <w:r w:rsidRPr="005B17D3">
        <w:t xml:space="preserve">If the SC % is greater than or equal to 90% and </w:t>
      </w:r>
      <w:r w:rsidRPr="005B17D3">
        <w:rPr>
          <w:i/>
          <w:iCs/>
        </w:rPr>
        <w:t>Aid &amp; Attendance</w:t>
      </w:r>
      <w:r w:rsidRPr="005B17D3">
        <w:t xml:space="preserve"> or </w:t>
      </w:r>
      <w:r w:rsidRPr="005B17D3">
        <w:rPr>
          <w:i/>
          <w:iCs/>
        </w:rPr>
        <w:t>Housebound</w:t>
      </w:r>
      <w:r w:rsidRPr="005B17D3">
        <w:t xml:space="preserve"> indicator is </w:t>
      </w:r>
      <w:r w:rsidRPr="005B17D3">
        <w:rPr>
          <w:b/>
          <w:bCs/>
        </w:rPr>
        <w:t>Yes,</w:t>
      </w:r>
      <w:r w:rsidRPr="005B17D3">
        <w:t xml:space="preserve"> user cannot enter </w:t>
      </w:r>
      <w:r w:rsidRPr="005B17D3">
        <w:rPr>
          <w:b/>
          <w:bCs/>
        </w:rPr>
        <w:t>Yes</w:t>
      </w:r>
      <w:r w:rsidRPr="005B17D3">
        <w:t xml:space="preserve"> for </w:t>
      </w:r>
      <w:r w:rsidRPr="005B17D3">
        <w:rPr>
          <w:i/>
          <w:iCs/>
        </w:rPr>
        <w:t>VA Pension</w:t>
      </w:r>
      <w:r w:rsidRPr="005B17D3">
        <w:t xml:space="preserve"> indicator.</w:t>
      </w:r>
    </w:p>
    <w:p w14:paraId="1E3ADED3" w14:textId="77777777" w:rsidR="00C31258" w:rsidRPr="005B17D3" w:rsidRDefault="00C31258" w:rsidP="00B93934">
      <w:pPr>
        <w:pStyle w:val="bodytextbullet20"/>
        <w:numPr>
          <w:ilvl w:val="1"/>
          <w:numId w:val="525"/>
        </w:numPr>
      </w:pPr>
      <w:r w:rsidRPr="005B17D3">
        <w:rPr>
          <w:i/>
          <w:iCs/>
        </w:rPr>
        <w:t>Receiving VA Pension</w:t>
      </w:r>
      <w:r w:rsidRPr="005B17D3">
        <w:t xml:space="preserve"> requires </w:t>
      </w:r>
      <w:r w:rsidRPr="005B17D3">
        <w:rPr>
          <w:i/>
          <w:iCs/>
        </w:rPr>
        <w:t>Annual Check Amount</w:t>
      </w:r>
      <w:r w:rsidRPr="005B17D3">
        <w:t> to be $0 or greater.</w:t>
      </w:r>
    </w:p>
    <w:p w14:paraId="5382FB0D" w14:textId="77777777" w:rsidR="00C31258" w:rsidRPr="005B17D3" w:rsidRDefault="00C31258" w:rsidP="00B93934">
      <w:pPr>
        <w:pStyle w:val="bodytextbullet20"/>
        <w:numPr>
          <w:ilvl w:val="1"/>
          <w:numId w:val="525"/>
        </w:numPr>
      </w:pPr>
      <w:r w:rsidRPr="005B17D3">
        <w:rPr>
          <w:i/>
          <w:iCs/>
        </w:rPr>
        <w:t>Receiving VA Disability Compensation</w:t>
      </w:r>
      <w:r w:rsidRPr="005B17D3">
        <w:t xml:space="preserve"> and </w:t>
      </w:r>
      <w:r w:rsidRPr="005B17D3">
        <w:rPr>
          <w:i/>
          <w:iCs/>
        </w:rPr>
        <w:t>VA Pension</w:t>
      </w:r>
      <w:r w:rsidRPr="005B17D3">
        <w:t xml:space="preserve"> indicators cannot both be </w:t>
      </w:r>
      <w:r w:rsidRPr="005B17D3">
        <w:rPr>
          <w:b/>
          <w:bCs/>
        </w:rPr>
        <w:t>Yes</w:t>
      </w:r>
      <w:r w:rsidRPr="005B17D3">
        <w:t>.</w:t>
      </w:r>
    </w:p>
    <w:p w14:paraId="62E5F69D" w14:textId="77777777" w:rsidR="00C31258" w:rsidRPr="005B17D3" w:rsidRDefault="00C31258" w:rsidP="00B93934">
      <w:pPr>
        <w:pStyle w:val="bodytextbullet20"/>
        <w:numPr>
          <w:ilvl w:val="1"/>
          <w:numId w:val="525"/>
        </w:numPr>
      </w:pPr>
      <w:r w:rsidRPr="005B17D3">
        <w:t xml:space="preserve">If the </w:t>
      </w:r>
      <w:r w:rsidRPr="005B17D3">
        <w:rPr>
          <w:i/>
          <w:iCs/>
        </w:rPr>
        <w:t>VA Pension</w:t>
      </w:r>
      <w:r w:rsidRPr="005B17D3">
        <w:t xml:space="preserve"> indicator is changed to </w:t>
      </w:r>
      <w:r w:rsidRPr="005B17D3">
        <w:rPr>
          <w:b/>
          <w:bCs/>
        </w:rPr>
        <w:t>Yes</w:t>
      </w:r>
      <w:r w:rsidRPr="005B17D3">
        <w:t xml:space="preserve">, the </w:t>
      </w:r>
      <w:r w:rsidRPr="005B17D3">
        <w:rPr>
          <w:i/>
          <w:iCs/>
        </w:rPr>
        <w:t>Pension Award Effective Date</w:t>
      </w:r>
      <w:r w:rsidRPr="005B17D3">
        <w:t xml:space="preserve"> is required</w:t>
      </w:r>
    </w:p>
    <w:p w14:paraId="2B32DD85" w14:textId="77777777" w:rsidR="00C31258" w:rsidRPr="005B17D3" w:rsidRDefault="00C31258" w:rsidP="00C31258">
      <w:pPr>
        <w:pStyle w:val="NormalWeb"/>
      </w:pPr>
      <w:r w:rsidRPr="005B17D3">
        <w:t> </w:t>
      </w:r>
    </w:p>
    <w:p w14:paraId="59691427" w14:textId="77777777" w:rsidR="00C31258" w:rsidRPr="005B17D3" w:rsidRDefault="00C31258" w:rsidP="005823A0">
      <w:pPr>
        <w:pStyle w:val="ScreenField"/>
      </w:pPr>
      <w:r w:rsidRPr="005B17D3">
        <w:rPr>
          <w:rStyle w:val="dropdownhotspot"/>
        </w:rPr>
        <w:t>Pension Award Effective Date</w:t>
      </w:r>
    </w:p>
    <w:p w14:paraId="2F36F808" w14:textId="77777777" w:rsidR="00C31258" w:rsidRPr="005B17D3" w:rsidRDefault="00C31258" w:rsidP="005823A0">
      <w:pPr>
        <w:pStyle w:val="ScreenFieldDesc"/>
      </w:pPr>
      <w:r w:rsidRPr="005B17D3">
        <w:t>This is the effective date of the original award of the VA Pension Benefit or the latest date of change to the VA Pension Award. Check the Pension Award Reason to see if the date on file is the original award or the latest change.</w:t>
      </w:r>
    </w:p>
    <w:p w14:paraId="6AD618E8" w14:textId="77777777" w:rsidR="00C31258" w:rsidRPr="005B17D3" w:rsidRDefault="00C31258" w:rsidP="00C31258">
      <w:pPr>
        <w:pStyle w:val="scrnfldtext"/>
      </w:pPr>
      <w:r w:rsidRPr="005B17D3">
        <w:t> </w:t>
      </w:r>
    </w:p>
    <w:p w14:paraId="3286597E" w14:textId="77777777" w:rsidR="00C31258" w:rsidRPr="005B17D3" w:rsidRDefault="00C31258" w:rsidP="00DC3EBA">
      <w:pPr>
        <w:pStyle w:val="ScreenFieldDesc"/>
        <w:rPr>
          <w:b/>
          <w:i/>
        </w:rPr>
      </w:pPr>
      <w:r w:rsidRPr="005B17D3">
        <w:rPr>
          <w:rStyle w:val="dropdownhotspot"/>
          <w:b/>
          <w:i/>
        </w:rPr>
        <w:t>More...</w:t>
      </w:r>
    </w:p>
    <w:p w14:paraId="67240F1D" w14:textId="77777777" w:rsidR="00C31258" w:rsidRPr="005B17D3" w:rsidRDefault="00C31258" w:rsidP="00DC3EBA">
      <w:pPr>
        <w:pStyle w:val="ScreenFieldDesc"/>
      </w:pPr>
      <w:r w:rsidRPr="005B17D3">
        <w:t>If the Pension Award Effective Date is deleted, the Pension Award Reason code is also deleted.</w:t>
      </w:r>
    </w:p>
    <w:p w14:paraId="6D64AB4B" w14:textId="77777777" w:rsidR="00C31258" w:rsidRPr="005B17D3" w:rsidRDefault="00C31258" w:rsidP="00DC3EBA">
      <w:pPr>
        <w:pStyle w:val="ScreenFieldDesc"/>
      </w:pPr>
      <w:r w:rsidRPr="005B17D3">
        <w:t> </w:t>
      </w:r>
    </w:p>
    <w:p w14:paraId="4A0C3B54" w14:textId="77777777" w:rsidR="00C31258" w:rsidRPr="005B17D3" w:rsidRDefault="00C31258" w:rsidP="00DC3EBA">
      <w:pPr>
        <w:pStyle w:val="ScreenFieldDesc"/>
        <w:rPr>
          <w:b/>
          <w:i/>
        </w:rPr>
      </w:pPr>
      <w:r w:rsidRPr="005B17D3">
        <w:rPr>
          <w:rStyle w:val="dropdownhotspot"/>
          <w:b/>
          <w:i/>
        </w:rPr>
        <w:t>Rules...</w:t>
      </w:r>
    </w:p>
    <w:p w14:paraId="524CF2AF" w14:textId="77777777" w:rsidR="00C31258" w:rsidRPr="005B17D3" w:rsidRDefault="00C31258" w:rsidP="00B93934">
      <w:pPr>
        <w:pStyle w:val="NormalWeb"/>
        <w:keepLines w:val="0"/>
        <w:numPr>
          <w:ilvl w:val="1"/>
          <w:numId w:val="526"/>
        </w:numPr>
        <w:spacing w:before="120" w:after="120"/>
      </w:pPr>
      <w:r w:rsidRPr="005B17D3">
        <w:rPr>
          <w:i/>
          <w:iCs/>
        </w:rPr>
        <w:t>Pension Award Effective Date</w:t>
      </w:r>
      <w:r w:rsidRPr="005B17D3">
        <w:t xml:space="preserve"> can be entered or edited only if the </w:t>
      </w:r>
      <w:r w:rsidRPr="005B17D3">
        <w:rPr>
          <w:i/>
          <w:iCs/>
        </w:rPr>
        <w:t>VA Pension</w:t>
      </w:r>
      <w:r w:rsidRPr="005B17D3">
        <w:t xml:space="preserve"> indicator is </w:t>
      </w:r>
      <w:r w:rsidRPr="005B17D3">
        <w:rPr>
          <w:b/>
          <w:bCs/>
        </w:rPr>
        <w:t>Yes</w:t>
      </w:r>
      <w:r w:rsidRPr="005B17D3">
        <w:t>.</w:t>
      </w:r>
    </w:p>
    <w:p w14:paraId="6D07165D" w14:textId="77777777" w:rsidR="00C31258" w:rsidRPr="005B17D3" w:rsidRDefault="00C31258" w:rsidP="00B93934">
      <w:pPr>
        <w:pStyle w:val="NormalWeb"/>
        <w:keepLines w:val="0"/>
        <w:numPr>
          <w:ilvl w:val="1"/>
          <w:numId w:val="526"/>
        </w:numPr>
        <w:spacing w:before="120" w:after="120"/>
      </w:pPr>
      <w:r w:rsidRPr="005B17D3">
        <w:rPr>
          <w:i/>
          <w:iCs/>
        </w:rPr>
        <w:t>Pension Award Effective Date</w:t>
      </w:r>
      <w:r w:rsidRPr="005B17D3">
        <w:t xml:space="preserve"> must be a </w:t>
      </w:r>
      <w:r w:rsidRPr="005B17D3">
        <w:rPr>
          <w:rStyle w:val="textonlypopuphotspot"/>
        </w:rPr>
        <w:t>precise</w:t>
      </w:r>
      <w:r w:rsidRPr="005B17D3">
        <w:t xml:space="preserve"> date.</w:t>
      </w:r>
    </w:p>
    <w:p w14:paraId="43F1D21D" w14:textId="77777777" w:rsidR="00C31258" w:rsidRPr="005B17D3" w:rsidRDefault="00C31258" w:rsidP="00B93934">
      <w:pPr>
        <w:pStyle w:val="NormalWeb"/>
        <w:keepLines w:val="0"/>
        <w:numPr>
          <w:ilvl w:val="1"/>
          <w:numId w:val="526"/>
        </w:numPr>
        <w:spacing w:before="120" w:after="120"/>
      </w:pPr>
      <w:r w:rsidRPr="005B17D3">
        <w:rPr>
          <w:i/>
          <w:iCs/>
        </w:rPr>
        <w:t>Pension</w:t>
      </w:r>
      <w:r w:rsidRPr="005B17D3">
        <w:t xml:space="preserve"> </w:t>
      </w:r>
      <w:r w:rsidRPr="005B17D3">
        <w:rPr>
          <w:i/>
          <w:iCs/>
        </w:rPr>
        <w:t>Award Effective Date</w:t>
      </w:r>
      <w:r w:rsidRPr="005B17D3">
        <w:t xml:space="preserve"> cannot be a future date.</w:t>
      </w:r>
    </w:p>
    <w:p w14:paraId="2F1684C4" w14:textId="77777777" w:rsidR="00C31258" w:rsidRPr="005B17D3" w:rsidRDefault="00C31258" w:rsidP="00B93934">
      <w:pPr>
        <w:pStyle w:val="NormalWeb"/>
        <w:keepLines w:val="0"/>
        <w:numPr>
          <w:ilvl w:val="1"/>
          <w:numId w:val="526"/>
        </w:numPr>
        <w:spacing w:before="120" w:after="120"/>
      </w:pPr>
      <w:r w:rsidRPr="005B17D3">
        <w:rPr>
          <w:i/>
          <w:iCs/>
        </w:rPr>
        <w:t>Pension Award Effective Date</w:t>
      </w:r>
      <w:r w:rsidRPr="005B17D3">
        <w:t xml:space="preserve"> cannot be prior to the </w:t>
      </w:r>
      <w:r w:rsidRPr="005B17D3">
        <w:rPr>
          <w:i/>
          <w:iCs/>
        </w:rPr>
        <w:t>Pension Termination Date</w:t>
      </w:r>
      <w:r w:rsidRPr="005B17D3">
        <w:t>.</w:t>
      </w:r>
    </w:p>
    <w:p w14:paraId="0DF03211" w14:textId="77777777" w:rsidR="00C31258" w:rsidRPr="005B17D3" w:rsidRDefault="00C31258" w:rsidP="00B93934">
      <w:pPr>
        <w:pStyle w:val="NormalWeb"/>
        <w:keepLines w:val="0"/>
        <w:numPr>
          <w:ilvl w:val="1"/>
          <w:numId w:val="526"/>
        </w:numPr>
        <w:spacing w:before="120" w:after="120"/>
      </w:pPr>
      <w:r w:rsidRPr="005B17D3">
        <w:t xml:space="preserve">If the </w:t>
      </w:r>
      <w:r w:rsidRPr="005B17D3">
        <w:rPr>
          <w:i/>
          <w:iCs/>
        </w:rPr>
        <w:t>VA Pension</w:t>
      </w:r>
      <w:r w:rsidRPr="005B17D3">
        <w:t xml:space="preserve"> indicator is changed from null to </w:t>
      </w:r>
      <w:r w:rsidRPr="005B17D3">
        <w:rPr>
          <w:b/>
          <w:bCs/>
        </w:rPr>
        <w:t>Yes</w:t>
      </w:r>
      <w:r w:rsidRPr="005B17D3">
        <w:t xml:space="preserve"> or </w:t>
      </w:r>
      <w:r w:rsidRPr="005B17D3">
        <w:rPr>
          <w:b/>
          <w:bCs/>
        </w:rPr>
        <w:t>No</w:t>
      </w:r>
      <w:r w:rsidRPr="005B17D3">
        <w:t xml:space="preserve"> to </w:t>
      </w:r>
      <w:r w:rsidRPr="005B17D3">
        <w:rPr>
          <w:b/>
          <w:bCs/>
        </w:rPr>
        <w:t>Yes</w:t>
      </w:r>
      <w:r w:rsidRPr="005B17D3">
        <w:t xml:space="preserve">, </w:t>
      </w:r>
      <w:r w:rsidRPr="005B17D3">
        <w:rPr>
          <w:i/>
          <w:iCs/>
        </w:rPr>
        <w:t>Pension Award Effective Date</w:t>
      </w:r>
      <w:r w:rsidRPr="005B17D3">
        <w:t xml:space="preserve"> is required.</w:t>
      </w:r>
    </w:p>
    <w:p w14:paraId="52BD6801" w14:textId="77777777" w:rsidR="00C31258" w:rsidRPr="005B17D3" w:rsidRDefault="00C31258" w:rsidP="00C31258">
      <w:pPr>
        <w:pStyle w:val="NormalWeb"/>
      </w:pPr>
      <w:r w:rsidRPr="005B17D3">
        <w:t> </w:t>
      </w:r>
    </w:p>
    <w:p w14:paraId="474BC02F" w14:textId="77777777" w:rsidR="00C31258" w:rsidRPr="005B17D3" w:rsidRDefault="00C31258" w:rsidP="00A53892">
      <w:pPr>
        <w:pStyle w:val="ScreenField"/>
      </w:pPr>
      <w:r w:rsidRPr="005B17D3">
        <w:rPr>
          <w:rStyle w:val="dropdownhotspot"/>
        </w:rPr>
        <w:t>Pension Award Reason</w:t>
      </w:r>
    </w:p>
    <w:p w14:paraId="4018B267" w14:textId="77777777" w:rsidR="00C31258" w:rsidRPr="005B17D3" w:rsidRDefault="00C31258" w:rsidP="00A53892">
      <w:pPr>
        <w:pStyle w:val="ScreenFieldDesc"/>
      </w:pPr>
      <w:r w:rsidRPr="005B17D3">
        <w:t xml:space="preserve">This is the reason or change reason for the </w:t>
      </w:r>
      <w:r w:rsidRPr="005B17D3">
        <w:rPr>
          <w:i/>
          <w:iCs/>
        </w:rPr>
        <w:t>Pension Award</w:t>
      </w:r>
      <w:r w:rsidRPr="005B17D3">
        <w:t>. Select from the dropdown list.</w:t>
      </w:r>
    </w:p>
    <w:p w14:paraId="0E80DF68" w14:textId="77777777" w:rsidR="00C31258" w:rsidRPr="005B17D3" w:rsidRDefault="00C31258" w:rsidP="00A53892">
      <w:pPr>
        <w:pStyle w:val="ScreenFieldDesc"/>
      </w:pPr>
      <w:r w:rsidRPr="005B17D3">
        <w:t> </w:t>
      </w:r>
    </w:p>
    <w:p w14:paraId="01073EED" w14:textId="77777777" w:rsidR="00C31258" w:rsidRPr="005B17D3" w:rsidRDefault="00C31258" w:rsidP="00A53892">
      <w:pPr>
        <w:pStyle w:val="ScreenFieldDesc"/>
        <w:rPr>
          <w:b/>
          <w:i/>
        </w:rPr>
      </w:pPr>
      <w:r w:rsidRPr="005B17D3">
        <w:rPr>
          <w:rStyle w:val="dropdownhotspot"/>
          <w:b/>
          <w:i/>
        </w:rPr>
        <w:t>Rules...</w:t>
      </w:r>
    </w:p>
    <w:p w14:paraId="0E05A8AC" w14:textId="77777777" w:rsidR="00C31258" w:rsidRPr="005B17D3" w:rsidRDefault="00C31258" w:rsidP="00A53892">
      <w:pPr>
        <w:pStyle w:val="ScreenFieldDesc"/>
      </w:pPr>
      <w:r w:rsidRPr="005B17D3">
        <w:t xml:space="preserve">If the </w:t>
      </w:r>
      <w:r w:rsidRPr="005B17D3">
        <w:rPr>
          <w:i/>
          <w:iCs/>
        </w:rPr>
        <w:t>VA Pension</w:t>
      </w:r>
      <w:r w:rsidRPr="005B17D3">
        <w:t xml:space="preserve"> indicator is changed from null to </w:t>
      </w:r>
      <w:r w:rsidRPr="005B17D3">
        <w:rPr>
          <w:b/>
          <w:bCs/>
        </w:rPr>
        <w:t>Yes</w:t>
      </w:r>
      <w:r w:rsidRPr="005B17D3">
        <w:t xml:space="preserve"> or </w:t>
      </w:r>
      <w:r w:rsidRPr="005B17D3">
        <w:rPr>
          <w:b/>
          <w:bCs/>
        </w:rPr>
        <w:t>No</w:t>
      </w:r>
      <w:r w:rsidRPr="005B17D3">
        <w:t xml:space="preserve"> to </w:t>
      </w:r>
      <w:r w:rsidRPr="005B17D3">
        <w:rPr>
          <w:b/>
          <w:bCs/>
        </w:rPr>
        <w:t>Yes</w:t>
      </w:r>
      <w:r w:rsidRPr="005B17D3">
        <w:t xml:space="preserve">, </w:t>
      </w:r>
      <w:r w:rsidRPr="005B17D3">
        <w:rPr>
          <w:i/>
          <w:iCs/>
        </w:rPr>
        <w:t>Pension Award Reason</w:t>
      </w:r>
      <w:r w:rsidRPr="005B17D3">
        <w:t xml:space="preserve"> is required.</w:t>
      </w:r>
    </w:p>
    <w:p w14:paraId="0A248629" w14:textId="77777777" w:rsidR="00C31258" w:rsidRPr="005B17D3" w:rsidRDefault="00C31258" w:rsidP="00C31258">
      <w:pPr>
        <w:pStyle w:val="scrnfldtext"/>
      </w:pPr>
      <w:r w:rsidRPr="005B17D3">
        <w:t> </w:t>
      </w:r>
    </w:p>
    <w:p w14:paraId="363B904D" w14:textId="77777777" w:rsidR="00C31258" w:rsidRPr="005B17D3" w:rsidRDefault="00C31258" w:rsidP="00A53892">
      <w:pPr>
        <w:pStyle w:val="ScreenField"/>
      </w:pPr>
      <w:r w:rsidRPr="005B17D3">
        <w:rPr>
          <w:rStyle w:val="dropdownhotspot"/>
        </w:rPr>
        <w:t>Pension Termination Date</w:t>
      </w:r>
    </w:p>
    <w:p w14:paraId="261B9B0D" w14:textId="77777777" w:rsidR="00C31258" w:rsidRPr="005B17D3" w:rsidRDefault="00C31258" w:rsidP="00A53892">
      <w:pPr>
        <w:pStyle w:val="ScreenFieldDesc"/>
      </w:pPr>
      <w:r w:rsidRPr="005B17D3">
        <w:t xml:space="preserve">This is the date on which the </w:t>
      </w:r>
      <w:r w:rsidRPr="005B17D3">
        <w:rPr>
          <w:i/>
          <w:iCs/>
        </w:rPr>
        <w:t>Pension Award</w:t>
      </w:r>
      <w:r w:rsidRPr="005B17D3">
        <w:t xml:space="preserve"> was terminated.</w:t>
      </w:r>
    </w:p>
    <w:p w14:paraId="0C17FF04" w14:textId="77777777" w:rsidR="00C31258" w:rsidRPr="005B17D3" w:rsidRDefault="00C31258" w:rsidP="00C31258">
      <w:pPr>
        <w:pStyle w:val="NormalWeb"/>
      </w:pPr>
      <w:r w:rsidRPr="005B17D3">
        <w:t> </w:t>
      </w:r>
    </w:p>
    <w:p w14:paraId="0F9F0643" w14:textId="77777777" w:rsidR="00C31258" w:rsidRPr="005B17D3" w:rsidRDefault="00C31258" w:rsidP="00A53892">
      <w:pPr>
        <w:pStyle w:val="ScreenFieldDesc"/>
        <w:rPr>
          <w:b/>
          <w:i/>
        </w:rPr>
      </w:pPr>
      <w:r w:rsidRPr="005B17D3">
        <w:rPr>
          <w:rStyle w:val="dropdownhotspot"/>
          <w:b/>
          <w:i/>
        </w:rPr>
        <w:t>Rules...</w:t>
      </w:r>
    </w:p>
    <w:p w14:paraId="62BFE898" w14:textId="77777777" w:rsidR="00C31258" w:rsidRPr="005B17D3" w:rsidRDefault="00C31258" w:rsidP="00B93934">
      <w:pPr>
        <w:pStyle w:val="NormalWeb"/>
        <w:keepLines w:val="0"/>
        <w:numPr>
          <w:ilvl w:val="1"/>
          <w:numId w:val="527"/>
        </w:numPr>
        <w:spacing w:before="120" w:after="120"/>
      </w:pPr>
      <w:r w:rsidRPr="005B17D3">
        <w:rPr>
          <w:i/>
          <w:iCs/>
        </w:rPr>
        <w:t>Pension Termination Date</w:t>
      </w:r>
      <w:r w:rsidRPr="005B17D3">
        <w:t xml:space="preserve"> must be a </w:t>
      </w:r>
      <w:r w:rsidRPr="005B17D3">
        <w:rPr>
          <w:rStyle w:val="textonlypopuphotspot"/>
        </w:rPr>
        <w:t>precise</w:t>
      </w:r>
      <w:r w:rsidRPr="005B17D3">
        <w:t xml:space="preserve"> date.</w:t>
      </w:r>
    </w:p>
    <w:p w14:paraId="774AE828" w14:textId="77777777" w:rsidR="00C31258" w:rsidRPr="005B17D3" w:rsidRDefault="00C31258" w:rsidP="00B93934">
      <w:pPr>
        <w:pStyle w:val="NormalWeb"/>
        <w:keepLines w:val="0"/>
        <w:numPr>
          <w:ilvl w:val="1"/>
          <w:numId w:val="527"/>
        </w:numPr>
        <w:spacing w:before="120" w:after="120"/>
      </w:pPr>
      <w:r w:rsidRPr="005B17D3">
        <w:rPr>
          <w:i/>
          <w:iCs/>
        </w:rPr>
        <w:t>Pension Termination Date</w:t>
      </w:r>
      <w:r w:rsidRPr="005B17D3">
        <w:t xml:space="preserve"> cannot be a future date.</w:t>
      </w:r>
    </w:p>
    <w:p w14:paraId="0FB937AD" w14:textId="77777777" w:rsidR="00C31258" w:rsidRPr="005B17D3" w:rsidRDefault="00C31258" w:rsidP="00B93934">
      <w:pPr>
        <w:pStyle w:val="NormalWeb"/>
        <w:keepLines w:val="0"/>
        <w:numPr>
          <w:ilvl w:val="1"/>
          <w:numId w:val="527"/>
        </w:numPr>
        <w:spacing w:before="120" w:after="120"/>
      </w:pPr>
      <w:r w:rsidRPr="005B17D3">
        <w:rPr>
          <w:i/>
          <w:iCs/>
        </w:rPr>
        <w:t>Pension Termination Date</w:t>
      </w:r>
      <w:r w:rsidRPr="005B17D3">
        <w:t xml:space="preserve"> can only be entered when the </w:t>
      </w:r>
      <w:r w:rsidRPr="005B17D3">
        <w:rPr>
          <w:i/>
          <w:iCs/>
        </w:rPr>
        <w:t>VA Pension</w:t>
      </w:r>
      <w:r w:rsidRPr="005B17D3">
        <w:t xml:space="preserve"> indicator is </w:t>
      </w:r>
      <w:r w:rsidRPr="005B17D3">
        <w:rPr>
          <w:b/>
          <w:bCs/>
        </w:rPr>
        <w:t>No</w:t>
      </w:r>
      <w:r w:rsidRPr="005B17D3">
        <w:t>.</w:t>
      </w:r>
    </w:p>
    <w:p w14:paraId="4F99A61D" w14:textId="77777777" w:rsidR="00C31258" w:rsidRPr="005B17D3" w:rsidRDefault="00C31258" w:rsidP="00B93934">
      <w:pPr>
        <w:pStyle w:val="NormalWeb"/>
        <w:keepLines w:val="0"/>
        <w:numPr>
          <w:ilvl w:val="1"/>
          <w:numId w:val="527"/>
        </w:numPr>
        <w:spacing w:before="120" w:after="120"/>
      </w:pPr>
      <w:r w:rsidRPr="005B17D3">
        <w:t xml:space="preserve">The </w:t>
      </w:r>
      <w:r w:rsidRPr="005B17D3">
        <w:rPr>
          <w:i/>
          <w:iCs/>
        </w:rPr>
        <w:t>Pension Termination Date</w:t>
      </w:r>
      <w:r w:rsidRPr="005B17D3">
        <w:t xml:space="preserve"> cannot prior to the </w:t>
      </w:r>
      <w:r w:rsidRPr="005B17D3">
        <w:rPr>
          <w:i/>
          <w:iCs/>
        </w:rPr>
        <w:t>Pension Award Effective Date</w:t>
      </w:r>
      <w:r w:rsidRPr="005B17D3">
        <w:t>.</w:t>
      </w:r>
    </w:p>
    <w:p w14:paraId="54867E33" w14:textId="77777777" w:rsidR="00C31258" w:rsidRPr="005B17D3" w:rsidRDefault="00C31258" w:rsidP="00B93934">
      <w:pPr>
        <w:pStyle w:val="NormalWeb"/>
        <w:keepLines w:val="0"/>
        <w:numPr>
          <w:ilvl w:val="1"/>
          <w:numId w:val="527"/>
        </w:numPr>
        <w:spacing w:before="120" w:after="120"/>
      </w:pPr>
      <w:r w:rsidRPr="005B17D3">
        <w:t xml:space="preserve">If the </w:t>
      </w:r>
      <w:r w:rsidRPr="005B17D3">
        <w:rPr>
          <w:i/>
          <w:iCs/>
        </w:rPr>
        <w:t>VA Pension</w:t>
      </w:r>
      <w:r w:rsidRPr="005B17D3">
        <w:t xml:space="preserve"> indicator is changed from null to </w:t>
      </w:r>
      <w:r w:rsidRPr="005B17D3">
        <w:rPr>
          <w:b/>
          <w:bCs/>
        </w:rPr>
        <w:t>No</w:t>
      </w:r>
      <w:r w:rsidRPr="005B17D3">
        <w:t xml:space="preserve"> or </w:t>
      </w:r>
      <w:r w:rsidRPr="005B17D3">
        <w:rPr>
          <w:b/>
          <w:bCs/>
        </w:rPr>
        <w:t>Yes</w:t>
      </w:r>
      <w:r w:rsidRPr="005B17D3">
        <w:t xml:space="preserve"> to </w:t>
      </w:r>
      <w:r w:rsidRPr="005B17D3">
        <w:rPr>
          <w:b/>
          <w:bCs/>
        </w:rPr>
        <w:t>No</w:t>
      </w:r>
      <w:r w:rsidRPr="005B17D3">
        <w:t xml:space="preserve">, </w:t>
      </w:r>
      <w:r w:rsidRPr="005B17D3">
        <w:rPr>
          <w:i/>
          <w:iCs/>
        </w:rPr>
        <w:t>Pension Termination Date</w:t>
      </w:r>
      <w:r w:rsidRPr="005B17D3">
        <w:t xml:space="preserve"> is required and at least 1 </w:t>
      </w:r>
      <w:r w:rsidRPr="005B17D3">
        <w:rPr>
          <w:i/>
          <w:iCs/>
        </w:rPr>
        <w:t>Pension Termination Reason</w:t>
      </w:r>
      <w:r w:rsidRPr="005B17D3">
        <w:t xml:space="preserve"> is required.</w:t>
      </w:r>
    </w:p>
    <w:p w14:paraId="46A4584C" w14:textId="77777777" w:rsidR="00C31258" w:rsidRPr="005B17D3" w:rsidRDefault="00C31258" w:rsidP="00C31258">
      <w:pPr>
        <w:pStyle w:val="NormalWeb"/>
      </w:pPr>
      <w:r w:rsidRPr="005B17D3">
        <w:t> </w:t>
      </w:r>
    </w:p>
    <w:p w14:paraId="29DC396C" w14:textId="77777777" w:rsidR="00C31258" w:rsidRPr="005B17D3" w:rsidRDefault="00C31258" w:rsidP="00A53892">
      <w:pPr>
        <w:pStyle w:val="ScreenField"/>
      </w:pPr>
      <w:r w:rsidRPr="005B17D3">
        <w:rPr>
          <w:rStyle w:val="dropdownhotspot"/>
        </w:rPr>
        <w:t>Pension Termination Reason 1</w:t>
      </w:r>
    </w:p>
    <w:p w14:paraId="0093A799" w14:textId="77777777" w:rsidR="00C31258" w:rsidRPr="005B17D3" w:rsidRDefault="00C31258" w:rsidP="00A53892">
      <w:pPr>
        <w:pStyle w:val="ScreenFieldDesc"/>
      </w:pPr>
      <w:r w:rsidRPr="005B17D3">
        <w:t xml:space="preserve">This represents the first reason the pension was terminated. Termination of the </w:t>
      </w:r>
      <w:r w:rsidRPr="005B17D3">
        <w:rPr>
          <w:i/>
          <w:iCs/>
        </w:rPr>
        <w:t>VA Pension</w:t>
      </w:r>
      <w:r w:rsidRPr="005B17D3">
        <w:t xml:space="preserve"> benefit can be for multiple reasons. VBA shares the most recent four codes on file.</w:t>
      </w:r>
    </w:p>
    <w:p w14:paraId="3B91575F" w14:textId="77777777" w:rsidR="00C31258" w:rsidRPr="005B17D3" w:rsidRDefault="00C31258" w:rsidP="00C31258">
      <w:pPr>
        <w:pStyle w:val="NormalWeb"/>
      </w:pPr>
      <w:r w:rsidRPr="005B17D3">
        <w:t> </w:t>
      </w:r>
    </w:p>
    <w:p w14:paraId="51D1B998" w14:textId="77777777" w:rsidR="00C31258" w:rsidRPr="005B17D3" w:rsidRDefault="00C31258" w:rsidP="00A53892">
      <w:pPr>
        <w:pStyle w:val="ScreenFieldDesc"/>
      </w:pPr>
      <w:r w:rsidRPr="005B17D3">
        <w:rPr>
          <w:rStyle w:val="dropdownhotspot"/>
          <w:b/>
          <w:i/>
        </w:rPr>
        <w:t>Rules...</w:t>
      </w:r>
    </w:p>
    <w:p w14:paraId="75C9D89A" w14:textId="77777777" w:rsidR="00C31258" w:rsidRPr="005B17D3" w:rsidRDefault="00C31258" w:rsidP="00A53892">
      <w:pPr>
        <w:pStyle w:val="ScreenFieldDesc"/>
      </w:pPr>
      <w:r w:rsidRPr="005B17D3">
        <w:t xml:space="preserve">If the </w:t>
      </w:r>
      <w:r w:rsidRPr="005B17D3">
        <w:rPr>
          <w:iCs/>
        </w:rPr>
        <w:t>VA Pension</w:t>
      </w:r>
      <w:r w:rsidRPr="005B17D3">
        <w:t xml:space="preserve"> indicator is changed from null to </w:t>
      </w:r>
      <w:r w:rsidRPr="005B17D3">
        <w:rPr>
          <w:bCs/>
        </w:rPr>
        <w:t>No</w:t>
      </w:r>
      <w:r w:rsidRPr="005B17D3">
        <w:t xml:space="preserve"> or </w:t>
      </w:r>
      <w:r w:rsidRPr="005B17D3">
        <w:rPr>
          <w:bCs/>
        </w:rPr>
        <w:t>Yes</w:t>
      </w:r>
      <w:r w:rsidRPr="005B17D3">
        <w:t xml:space="preserve"> to </w:t>
      </w:r>
      <w:r w:rsidRPr="005B17D3">
        <w:rPr>
          <w:bCs/>
        </w:rPr>
        <w:t>No</w:t>
      </w:r>
      <w:r w:rsidRPr="005B17D3">
        <w:t xml:space="preserve">, </w:t>
      </w:r>
      <w:r w:rsidRPr="005B17D3">
        <w:rPr>
          <w:iCs/>
        </w:rPr>
        <w:t>Pension Award Termination Date</w:t>
      </w:r>
      <w:r w:rsidRPr="005B17D3">
        <w:t xml:space="preserve"> is required and at least 1 </w:t>
      </w:r>
      <w:r w:rsidRPr="005B17D3">
        <w:rPr>
          <w:iCs/>
        </w:rPr>
        <w:t>Pension Termination Reason</w:t>
      </w:r>
      <w:r w:rsidRPr="005B17D3">
        <w:t xml:space="preserve"> is required.</w:t>
      </w:r>
    </w:p>
    <w:p w14:paraId="5B878AB9" w14:textId="77777777" w:rsidR="00C31258" w:rsidRPr="005B17D3" w:rsidRDefault="00C31258" w:rsidP="00A53892">
      <w:pPr>
        <w:pStyle w:val="ScreenFieldDesc"/>
      </w:pPr>
      <w:r w:rsidRPr="005B17D3">
        <w:t> </w:t>
      </w:r>
    </w:p>
    <w:p w14:paraId="79E1C1EE" w14:textId="77777777" w:rsidR="00C31258" w:rsidRPr="005B17D3" w:rsidRDefault="00C31258" w:rsidP="00A53892">
      <w:pPr>
        <w:pStyle w:val="ScreenField"/>
      </w:pPr>
      <w:r w:rsidRPr="005B17D3">
        <w:rPr>
          <w:rStyle w:val="dropdownhotspot"/>
        </w:rPr>
        <w:t>Pension Termination Reason 2</w:t>
      </w:r>
    </w:p>
    <w:p w14:paraId="64D9C8C9" w14:textId="77777777" w:rsidR="00C31258" w:rsidRPr="005B17D3" w:rsidRDefault="00C31258" w:rsidP="00A53892">
      <w:pPr>
        <w:pStyle w:val="ScreenFieldDesc"/>
      </w:pPr>
      <w:r w:rsidRPr="005B17D3">
        <w:t>This represents the second reason the pension was terminated.</w:t>
      </w:r>
    </w:p>
    <w:p w14:paraId="11F8B4A5" w14:textId="77777777" w:rsidR="00C31258" w:rsidRPr="005B17D3" w:rsidRDefault="00C31258" w:rsidP="00C31258">
      <w:pPr>
        <w:pStyle w:val="NormalWeb"/>
      </w:pPr>
      <w:r w:rsidRPr="005B17D3">
        <w:t> </w:t>
      </w:r>
    </w:p>
    <w:p w14:paraId="0D36C775" w14:textId="77777777" w:rsidR="00C31258" w:rsidRPr="005B17D3" w:rsidRDefault="00C31258" w:rsidP="00A53892">
      <w:pPr>
        <w:pStyle w:val="ScreenField"/>
      </w:pPr>
      <w:r w:rsidRPr="005B17D3">
        <w:rPr>
          <w:rStyle w:val="dropdownhotspot"/>
        </w:rPr>
        <w:t>Pension Termination Reason 3</w:t>
      </w:r>
    </w:p>
    <w:p w14:paraId="098E78BF" w14:textId="77777777" w:rsidR="00C31258" w:rsidRPr="005B17D3" w:rsidRDefault="00C31258" w:rsidP="00A53892">
      <w:pPr>
        <w:pStyle w:val="ScreenFieldDesc"/>
      </w:pPr>
      <w:r w:rsidRPr="005B17D3">
        <w:t>This represents the third reason the pension was terminated.</w:t>
      </w:r>
    </w:p>
    <w:p w14:paraId="39BAF56E" w14:textId="77777777" w:rsidR="00C31258" w:rsidRPr="005B17D3" w:rsidRDefault="00C31258" w:rsidP="00C31258">
      <w:pPr>
        <w:pStyle w:val="NormalWeb"/>
      </w:pPr>
      <w:r w:rsidRPr="005B17D3">
        <w:t> </w:t>
      </w:r>
    </w:p>
    <w:p w14:paraId="54663FB9" w14:textId="77777777" w:rsidR="00C31258" w:rsidRPr="005B17D3" w:rsidRDefault="00C31258" w:rsidP="00A53892">
      <w:pPr>
        <w:pStyle w:val="ScreenField"/>
      </w:pPr>
      <w:r w:rsidRPr="005B17D3">
        <w:rPr>
          <w:rStyle w:val="dropdownhotspot"/>
        </w:rPr>
        <w:t>Pension Termination Reason 4</w:t>
      </w:r>
    </w:p>
    <w:p w14:paraId="71A76FF9" w14:textId="77777777" w:rsidR="00C31258" w:rsidRPr="005B17D3" w:rsidRDefault="00C31258" w:rsidP="00A53892">
      <w:pPr>
        <w:pStyle w:val="ScreenFieldDesc"/>
      </w:pPr>
      <w:r w:rsidRPr="005B17D3">
        <w:t>This represents the fourth reason the pension was terminated.</w:t>
      </w:r>
      <w:r w:rsidRPr="005B17D3">
        <w:rPr>
          <w:rStyle w:val="dropdownhotspot"/>
        </w:rPr>
        <w:t> </w:t>
      </w:r>
    </w:p>
    <w:p w14:paraId="3F7FA682" w14:textId="77777777" w:rsidR="00C31258" w:rsidRPr="005B17D3" w:rsidRDefault="00C31258" w:rsidP="00C31258">
      <w:pPr>
        <w:pStyle w:val="NormalWeb"/>
      </w:pPr>
      <w:r w:rsidRPr="005B17D3">
        <w:t> </w:t>
      </w:r>
    </w:p>
    <w:p w14:paraId="1F23973B" w14:textId="77777777" w:rsidR="00C31258" w:rsidRPr="005B17D3" w:rsidRDefault="00C31258" w:rsidP="00A53892">
      <w:pPr>
        <w:pStyle w:val="ScreenField"/>
      </w:pPr>
      <w:r w:rsidRPr="005B17D3">
        <w:rPr>
          <w:rStyle w:val="dropdownhotspot"/>
        </w:rPr>
        <w:t>Receiving VA Disability Compensation</w:t>
      </w:r>
    </w:p>
    <w:p w14:paraId="336D6948" w14:textId="77777777" w:rsidR="00C31258" w:rsidRPr="005B17D3" w:rsidRDefault="00C31258" w:rsidP="00A53892">
      <w:pPr>
        <w:pStyle w:val="ScreenFieldDesc"/>
      </w:pPr>
      <w:r w:rsidRPr="005B17D3">
        <w:t>This indicates whether the Veteran is receiving disability payments.</w:t>
      </w:r>
    </w:p>
    <w:p w14:paraId="076CC780" w14:textId="77777777" w:rsidR="00C31258" w:rsidRPr="005B17D3" w:rsidRDefault="00C31258" w:rsidP="00A53892">
      <w:pPr>
        <w:pStyle w:val="ScreenFieldDesc"/>
      </w:pPr>
      <w:r w:rsidRPr="005B17D3">
        <w:rPr>
          <w:i/>
          <w:iCs/>
        </w:rPr>
        <w:t>Yes</w:t>
      </w:r>
      <w:r w:rsidRPr="005B17D3">
        <w:t xml:space="preserve"> - If Veteran is in receipt of disability compensation (monetary) as a result of injuries or diseases sustained or aggravated while on active duty as awarded by VBA.</w:t>
      </w:r>
    </w:p>
    <w:p w14:paraId="732E32E4" w14:textId="77777777" w:rsidR="00C31258" w:rsidRPr="005B17D3" w:rsidRDefault="00C31258" w:rsidP="00A53892">
      <w:pPr>
        <w:pStyle w:val="ScreenFieldDesc"/>
      </w:pPr>
      <w:r w:rsidRPr="005B17D3">
        <w:t> </w:t>
      </w:r>
    </w:p>
    <w:p w14:paraId="4E635A46" w14:textId="77777777" w:rsidR="00C31258" w:rsidRPr="005B17D3" w:rsidRDefault="00C31258" w:rsidP="00A53892">
      <w:pPr>
        <w:pStyle w:val="ScreenFieldDesc"/>
        <w:rPr>
          <w:b/>
          <w:i/>
        </w:rPr>
      </w:pPr>
      <w:r w:rsidRPr="005B17D3">
        <w:rPr>
          <w:rStyle w:val="expandingtext0"/>
          <w:b/>
          <w:i/>
        </w:rPr>
        <w:t>More...</w:t>
      </w:r>
    </w:p>
    <w:p w14:paraId="548B1C99" w14:textId="19CB0E23" w:rsidR="00C31258" w:rsidRPr="005B17D3" w:rsidRDefault="00C31258" w:rsidP="00A53892">
      <w:pPr>
        <w:pStyle w:val="ScreenFieldDesc"/>
      </w:pPr>
      <w:r w:rsidRPr="005B17D3">
        <w:t>Receipt of disability compensation can be verified via VIS, SHARE, VA letter of rating, or other verified authoritative source. These Veterans are exempt from copays for medical care, but may be required to make copays for prescriptions, for NON-service connected conditions.</w:t>
      </w:r>
    </w:p>
    <w:p w14:paraId="77D50C5E" w14:textId="77777777" w:rsidR="00C31258" w:rsidRPr="005B17D3" w:rsidRDefault="00C31258" w:rsidP="00A53892">
      <w:pPr>
        <w:pStyle w:val="ScreenFieldDesc"/>
      </w:pPr>
      <w:r w:rsidRPr="005B17D3">
        <w:rPr>
          <w:rStyle w:val="Emphasis"/>
        </w:rPr>
        <w:t>No</w:t>
      </w:r>
      <w:r w:rsidRPr="005B17D3">
        <w:t xml:space="preserve"> </w:t>
      </w:r>
      <w:r w:rsidRPr="005B17D3">
        <w:rPr>
          <w:rStyle w:val="expandingtext0"/>
        </w:rPr>
        <w:t>- If Veteran is NOT in receipt of a rated service-connected VA disability compensation. This can be verified via SHARE or other authoritative source.</w:t>
      </w:r>
    </w:p>
    <w:p w14:paraId="43487CD7" w14:textId="77777777" w:rsidR="00C31258" w:rsidRPr="005B17D3" w:rsidRDefault="00C31258" w:rsidP="00A53892">
      <w:pPr>
        <w:pStyle w:val="ScreenFieldDesc"/>
      </w:pPr>
      <w:r w:rsidRPr="005B17D3">
        <w:t>This data is shared with VistA.</w:t>
      </w:r>
    </w:p>
    <w:p w14:paraId="4EEA2656" w14:textId="77777777" w:rsidR="00C31258" w:rsidRPr="005B17D3" w:rsidRDefault="00C31258" w:rsidP="00C31258">
      <w:pPr>
        <w:pStyle w:val="NormalWeb"/>
      </w:pPr>
      <w:r w:rsidRPr="005B17D3">
        <w:t> </w:t>
      </w:r>
    </w:p>
    <w:p w14:paraId="07CD901B" w14:textId="77777777" w:rsidR="00C31258" w:rsidRPr="005B17D3" w:rsidRDefault="00C31258" w:rsidP="00A53892">
      <w:pPr>
        <w:pStyle w:val="ScreenFieldDesc"/>
      </w:pPr>
      <w:r w:rsidRPr="005B17D3">
        <w:rPr>
          <w:rStyle w:val="dropdownhotspot"/>
          <w:b/>
          <w:i/>
        </w:rPr>
        <w:t>Rules...</w:t>
      </w:r>
    </w:p>
    <w:p w14:paraId="741E0DA2" w14:textId="77777777" w:rsidR="00C31258" w:rsidRPr="005B17D3" w:rsidRDefault="00C31258" w:rsidP="00B93934">
      <w:pPr>
        <w:pStyle w:val="NormalWeb"/>
        <w:keepLines w:val="0"/>
        <w:numPr>
          <w:ilvl w:val="0"/>
          <w:numId w:val="528"/>
        </w:numPr>
        <w:spacing w:before="120" w:after="120"/>
      </w:pPr>
      <w:r w:rsidRPr="005B17D3">
        <w:rPr>
          <w:i/>
          <w:iCs/>
        </w:rPr>
        <w:t>Receiving VA Disability Compensation</w:t>
      </w:r>
      <w:r w:rsidRPr="005B17D3">
        <w:t xml:space="preserve"> requires an </w:t>
      </w:r>
      <w:r w:rsidRPr="005B17D3">
        <w:rPr>
          <w:i/>
          <w:iCs/>
        </w:rPr>
        <w:t>Annual Check Amount</w:t>
      </w:r>
      <w:r w:rsidRPr="005B17D3">
        <w:t> greater than zero.</w:t>
      </w:r>
    </w:p>
    <w:p w14:paraId="3FFDF809" w14:textId="77777777" w:rsidR="00C31258" w:rsidRPr="005B17D3" w:rsidRDefault="00C31258" w:rsidP="00B93934">
      <w:pPr>
        <w:pStyle w:val="NormalWeb"/>
        <w:keepLines w:val="0"/>
        <w:numPr>
          <w:ilvl w:val="0"/>
          <w:numId w:val="528"/>
        </w:numPr>
        <w:spacing w:before="120" w:after="120"/>
      </w:pPr>
      <w:r w:rsidRPr="005B17D3">
        <w:rPr>
          <w:i/>
          <w:iCs/>
        </w:rPr>
        <w:t>Receiving VA Disability Compensation</w:t>
      </w:r>
      <w:r w:rsidRPr="005B17D3">
        <w:t xml:space="preserve"> and </w:t>
      </w:r>
      <w:r w:rsidRPr="005B17D3">
        <w:rPr>
          <w:i/>
          <w:iCs/>
        </w:rPr>
        <w:t>VA Pension</w:t>
      </w:r>
      <w:r w:rsidRPr="005B17D3">
        <w:t xml:space="preserve"> indicators cannot both be </w:t>
      </w:r>
      <w:r w:rsidRPr="005B17D3">
        <w:rPr>
          <w:b/>
          <w:bCs/>
        </w:rPr>
        <w:t>Yes</w:t>
      </w:r>
      <w:r w:rsidRPr="005B17D3">
        <w:t>.</w:t>
      </w:r>
    </w:p>
    <w:p w14:paraId="0D215899" w14:textId="77777777" w:rsidR="00C31258" w:rsidRPr="005B17D3" w:rsidRDefault="00C31258" w:rsidP="00C31258">
      <w:pPr>
        <w:pStyle w:val="NormalWeb"/>
      </w:pPr>
      <w:r w:rsidRPr="005B17D3">
        <w:t> </w:t>
      </w:r>
    </w:p>
    <w:p w14:paraId="5350AB90" w14:textId="77777777" w:rsidR="00C31258" w:rsidRPr="005B17D3" w:rsidRDefault="00C31258" w:rsidP="00A53892">
      <w:pPr>
        <w:pStyle w:val="ScreenField"/>
      </w:pPr>
      <w:r w:rsidRPr="005B17D3">
        <w:rPr>
          <w:rStyle w:val="dropdownhotspot"/>
        </w:rPr>
        <w:t>Total Monthly Check Amount</w:t>
      </w:r>
      <w:r w:rsidRPr="005B17D3">
        <w:t xml:space="preserve"> </w:t>
      </w:r>
    </w:p>
    <w:p w14:paraId="58D2A62D" w14:textId="77777777" w:rsidR="00C31258" w:rsidRPr="005B17D3" w:rsidRDefault="00C31258" w:rsidP="00A53892">
      <w:pPr>
        <w:pStyle w:val="ScreenFieldDesc"/>
      </w:pPr>
      <w:r w:rsidRPr="005B17D3">
        <w:rPr>
          <w:i/>
          <w:iCs/>
        </w:rPr>
        <w:t>Total Monthly Check Amount</w:t>
      </w:r>
      <w:r w:rsidRPr="005B17D3">
        <w:t xml:space="preserve"> is defined as a total monthly dollar amount for </w:t>
      </w:r>
      <w:r w:rsidRPr="005B17D3">
        <w:rPr>
          <w:rStyle w:val="textonlypopuphotspot"/>
          <w:sz w:val="18"/>
          <w:szCs w:val="18"/>
        </w:rPr>
        <w:t>A&amp;A</w:t>
      </w:r>
      <w:r w:rsidRPr="005B17D3">
        <w:t xml:space="preserve">, </w:t>
      </w:r>
      <w:r w:rsidRPr="005B17D3">
        <w:rPr>
          <w:rStyle w:val="textonlypopuphotspot"/>
        </w:rPr>
        <w:t>Housebound</w:t>
      </w:r>
      <w:r w:rsidRPr="005B17D3">
        <w:t>, Pension, and/or Disability payments from the VBA.</w:t>
      </w:r>
    </w:p>
    <w:p w14:paraId="243DF7A6" w14:textId="77777777" w:rsidR="00C31258" w:rsidRPr="005B17D3" w:rsidRDefault="00C31258" w:rsidP="00A53892">
      <w:pPr>
        <w:pStyle w:val="ScreenFieldDesc"/>
      </w:pPr>
      <w:r w:rsidRPr="005B17D3">
        <w:t> </w:t>
      </w:r>
    </w:p>
    <w:p w14:paraId="785252F9" w14:textId="77777777" w:rsidR="00C31258" w:rsidRPr="005B17D3" w:rsidRDefault="00C31258" w:rsidP="00A53892">
      <w:pPr>
        <w:pStyle w:val="ScreenFieldDesc"/>
      </w:pPr>
      <w:r w:rsidRPr="005B17D3">
        <w:rPr>
          <w:rStyle w:val="dropdownhotspot"/>
        </w:rPr>
        <w:t>Rules...</w:t>
      </w:r>
    </w:p>
    <w:p w14:paraId="09461917" w14:textId="77777777" w:rsidR="00C31258" w:rsidRPr="005B17D3" w:rsidRDefault="00C31258" w:rsidP="00A53892">
      <w:pPr>
        <w:pStyle w:val="ScreenFieldDesc"/>
      </w:pPr>
      <w:r w:rsidRPr="005B17D3">
        <w:t xml:space="preserve">If the </w:t>
      </w:r>
      <w:r w:rsidRPr="005B17D3">
        <w:rPr>
          <w:i/>
          <w:iCs/>
        </w:rPr>
        <w:t>VA Pension</w:t>
      </w:r>
      <w:r w:rsidRPr="005B17D3">
        <w:t xml:space="preserve"> indicator is set to </w:t>
      </w:r>
      <w:r w:rsidRPr="005B17D3">
        <w:rPr>
          <w:b/>
          <w:bCs/>
        </w:rPr>
        <w:t>Yes</w:t>
      </w:r>
      <w:r w:rsidRPr="005B17D3">
        <w:t xml:space="preserve">, then </w:t>
      </w:r>
      <w:r w:rsidRPr="005B17D3">
        <w:rPr>
          <w:i/>
          <w:iCs/>
        </w:rPr>
        <w:t>Total Monthly Check Amount</w:t>
      </w:r>
      <w:r w:rsidRPr="005B17D3">
        <w:t xml:space="preserve"> must be greater than or equal to $0</w:t>
      </w:r>
      <w:r w:rsidRPr="005B17D3">
        <w:rPr>
          <w:sz w:val="18"/>
          <w:szCs w:val="18"/>
        </w:rPr>
        <w:t>.</w:t>
      </w:r>
      <w:r w:rsidRPr="005B17D3">
        <w:rPr>
          <w:rStyle w:val="dropdownhotspot"/>
        </w:rPr>
        <w:t> </w:t>
      </w:r>
    </w:p>
    <w:p w14:paraId="613D39EE" w14:textId="77777777" w:rsidR="00C31258" w:rsidRPr="005B17D3" w:rsidRDefault="00C31258" w:rsidP="00C31258">
      <w:pPr>
        <w:pStyle w:val="NormalWeb"/>
      </w:pPr>
      <w:r w:rsidRPr="005B17D3">
        <w:t> </w:t>
      </w:r>
    </w:p>
    <w:p w14:paraId="04E4509B" w14:textId="77777777" w:rsidR="00C31258" w:rsidRPr="005B17D3" w:rsidRDefault="00C31258" w:rsidP="00483643">
      <w:pPr>
        <w:pStyle w:val="ScreenField"/>
      </w:pPr>
      <w:r w:rsidRPr="005B17D3">
        <w:rPr>
          <w:rStyle w:val="dropdownhotspot"/>
        </w:rPr>
        <w:t>Annual Check Amount:</w:t>
      </w:r>
      <w:r w:rsidRPr="005B17D3">
        <w:t xml:space="preserve"> </w:t>
      </w:r>
    </w:p>
    <w:p w14:paraId="45F5086D" w14:textId="77777777" w:rsidR="00C31258" w:rsidRPr="005B17D3" w:rsidRDefault="00C31258" w:rsidP="00483643">
      <w:pPr>
        <w:pStyle w:val="ScreenFieldDesc"/>
      </w:pPr>
      <w:r w:rsidRPr="005B17D3">
        <w:rPr>
          <w:i/>
          <w:iCs/>
        </w:rPr>
        <w:t>Annual Check Amount</w:t>
      </w:r>
      <w:r w:rsidRPr="005B17D3">
        <w:t xml:space="preserve"> is a total annual dollar amount for </w:t>
      </w:r>
      <w:r w:rsidRPr="005B17D3">
        <w:rPr>
          <w:rStyle w:val="textonlypopuphotspot"/>
        </w:rPr>
        <w:t>A&amp;A</w:t>
      </w:r>
      <w:r w:rsidRPr="005B17D3">
        <w:t xml:space="preserve">, </w:t>
      </w:r>
      <w:r w:rsidRPr="005B17D3">
        <w:rPr>
          <w:rStyle w:val="textonlypopuphotspot"/>
        </w:rPr>
        <w:t>Housebound</w:t>
      </w:r>
      <w:r w:rsidRPr="005B17D3">
        <w:t>, Pension, and/or Disability payments from the VBA.</w:t>
      </w:r>
    </w:p>
    <w:p w14:paraId="64510753" w14:textId="77777777" w:rsidR="00C31258" w:rsidRPr="005B17D3" w:rsidRDefault="00C31258" w:rsidP="00483643">
      <w:pPr>
        <w:pStyle w:val="ScreenFieldDesc"/>
      </w:pPr>
      <w:r w:rsidRPr="005B17D3">
        <w:t xml:space="preserve">Annual Check Amount is system filled based on the amount entered in the </w:t>
      </w:r>
      <w:r w:rsidRPr="005B17D3">
        <w:rPr>
          <w:b/>
          <w:bCs/>
          <w:i/>
          <w:iCs/>
        </w:rPr>
        <w:t>Total Monthly Check Amount</w:t>
      </w:r>
      <w:r w:rsidRPr="005B17D3">
        <w:t xml:space="preserve"> field.</w:t>
      </w:r>
    </w:p>
    <w:p w14:paraId="1392F12B" w14:textId="77777777" w:rsidR="00C31258" w:rsidRPr="005B17D3" w:rsidRDefault="00C31258" w:rsidP="00483643">
      <w:pPr>
        <w:pStyle w:val="ScreenFieldDesc"/>
      </w:pPr>
      <w:r w:rsidRPr="005B17D3">
        <w:t>This data is shared with VistA.</w:t>
      </w:r>
    </w:p>
    <w:p w14:paraId="073AB553" w14:textId="77777777" w:rsidR="00C31258" w:rsidRPr="005B17D3" w:rsidRDefault="00C31258" w:rsidP="00C31258">
      <w:pPr>
        <w:pStyle w:val="NormalWeb"/>
      </w:pPr>
      <w:r w:rsidRPr="005B17D3">
        <w:t> </w:t>
      </w:r>
    </w:p>
    <w:p w14:paraId="724AD531" w14:textId="77777777" w:rsidR="00C31258" w:rsidRPr="005B17D3" w:rsidRDefault="00C31258" w:rsidP="00483643">
      <w:pPr>
        <w:pStyle w:val="ScreenFieldDesc"/>
        <w:rPr>
          <w:b/>
          <w:i/>
        </w:rPr>
      </w:pPr>
      <w:r w:rsidRPr="005B17D3">
        <w:rPr>
          <w:rStyle w:val="dropdownhotspot"/>
          <w:b/>
          <w:i/>
        </w:rPr>
        <w:t>Rules...</w:t>
      </w:r>
    </w:p>
    <w:p w14:paraId="3BE1A0CD" w14:textId="77777777" w:rsidR="00C31258" w:rsidRPr="005B17D3" w:rsidRDefault="00C31258" w:rsidP="00B93934">
      <w:pPr>
        <w:pStyle w:val="NormalWeb"/>
        <w:keepLines w:val="0"/>
        <w:numPr>
          <w:ilvl w:val="1"/>
          <w:numId w:val="529"/>
        </w:numPr>
        <w:spacing w:before="120" w:after="120"/>
      </w:pPr>
      <w:r w:rsidRPr="005B17D3">
        <w:t> </w:t>
      </w:r>
      <w:r w:rsidRPr="005B17D3">
        <w:rPr>
          <w:i/>
          <w:iCs/>
        </w:rPr>
        <w:t>Annual Check Amount</w:t>
      </w:r>
      <w:r w:rsidRPr="005B17D3">
        <w:t xml:space="preserve"> is required when </w:t>
      </w:r>
      <w:r w:rsidRPr="005B17D3">
        <w:rPr>
          <w:i/>
          <w:iCs/>
        </w:rPr>
        <w:t>Receiving VA Disability</w:t>
      </w:r>
      <w:r w:rsidRPr="005B17D3">
        <w:t xml:space="preserve"> Compensation is </w:t>
      </w:r>
      <w:r w:rsidRPr="005B17D3">
        <w:rPr>
          <w:b/>
          <w:bCs/>
        </w:rPr>
        <w:t>Yes</w:t>
      </w:r>
      <w:r w:rsidRPr="005B17D3">
        <w:t>.</w:t>
      </w:r>
    </w:p>
    <w:p w14:paraId="59E2B6CE" w14:textId="77777777" w:rsidR="00C31258" w:rsidRPr="005B17D3" w:rsidRDefault="00C31258" w:rsidP="00B93934">
      <w:pPr>
        <w:pStyle w:val="NormalWeb"/>
        <w:keepLines w:val="0"/>
        <w:numPr>
          <w:ilvl w:val="1"/>
          <w:numId w:val="529"/>
        </w:numPr>
        <w:spacing w:before="120" w:after="120"/>
      </w:pPr>
      <w:r w:rsidRPr="005B17D3">
        <w:rPr>
          <w:i/>
          <w:iCs/>
        </w:rPr>
        <w:t>Annual Check Amount</w:t>
      </w:r>
      <w:r w:rsidRPr="005B17D3">
        <w:t xml:space="preserve"> greater than zero is required when </w:t>
      </w:r>
      <w:r w:rsidRPr="005B17D3">
        <w:rPr>
          <w:i/>
          <w:iCs/>
        </w:rPr>
        <w:t>Permanent &amp; Total</w:t>
      </w:r>
      <w:r w:rsidRPr="005B17D3">
        <w:t xml:space="preserve"> is </w:t>
      </w:r>
      <w:r w:rsidRPr="005B17D3">
        <w:rPr>
          <w:b/>
          <w:bCs/>
        </w:rPr>
        <w:t>Yes</w:t>
      </w:r>
      <w:r w:rsidRPr="005B17D3">
        <w:t>.</w:t>
      </w:r>
    </w:p>
    <w:p w14:paraId="698BF0F9" w14:textId="77777777" w:rsidR="00C31258" w:rsidRPr="005B17D3" w:rsidRDefault="00C31258" w:rsidP="00B93934">
      <w:pPr>
        <w:pStyle w:val="NormalWeb"/>
        <w:keepLines w:val="0"/>
        <w:numPr>
          <w:ilvl w:val="1"/>
          <w:numId w:val="529"/>
        </w:numPr>
        <w:spacing w:before="120" w:after="120"/>
      </w:pPr>
      <w:r w:rsidRPr="005B17D3">
        <w:rPr>
          <w:i/>
          <w:iCs/>
        </w:rPr>
        <w:t>Annual Check Amount</w:t>
      </w:r>
      <w:r w:rsidRPr="005B17D3">
        <w:t xml:space="preserve"> must be greater than or equal to $0.00 and less than or equal to $99999.00.</w:t>
      </w:r>
    </w:p>
    <w:p w14:paraId="38A86F20" w14:textId="77777777" w:rsidR="00C31258" w:rsidRPr="005B17D3" w:rsidRDefault="00C31258" w:rsidP="00C31258">
      <w:pPr>
        <w:pStyle w:val="NormalWeb"/>
      </w:pPr>
      <w:r w:rsidRPr="005B17D3">
        <w:t> </w:t>
      </w:r>
    </w:p>
    <w:p w14:paraId="30BC0354" w14:textId="77777777" w:rsidR="00C31258" w:rsidRPr="005B17D3" w:rsidRDefault="00C31258" w:rsidP="00483643">
      <w:pPr>
        <w:pStyle w:val="ScreenField"/>
      </w:pPr>
      <w:r w:rsidRPr="005B17D3">
        <w:t>Unemployable</w:t>
      </w:r>
    </w:p>
    <w:p w14:paraId="37D88C27" w14:textId="77777777" w:rsidR="00C31258" w:rsidRPr="005B17D3" w:rsidRDefault="00C31258" w:rsidP="00483643">
      <w:pPr>
        <w:pStyle w:val="ScreenFieldDesc"/>
      </w:pPr>
      <w:r w:rsidRPr="005B17D3">
        <w:t>A code that indicates whether this Veteran is rated unemployable by the VARO due to a service-connected condition.</w:t>
      </w:r>
    </w:p>
    <w:p w14:paraId="09857775" w14:textId="77777777" w:rsidR="00C31258" w:rsidRPr="005B17D3" w:rsidRDefault="00C31258" w:rsidP="00483643">
      <w:pPr>
        <w:pStyle w:val="ScreenFieldDesc"/>
      </w:pPr>
      <w:r w:rsidRPr="005B17D3">
        <w:t>This data is shared with VistA.</w:t>
      </w:r>
    </w:p>
    <w:p w14:paraId="60447B53" w14:textId="77777777" w:rsidR="00C31258" w:rsidRPr="005B17D3" w:rsidRDefault="00C31258" w:rsidP="00C31258">
      <w:pPr>
        <w:pStyle w:val="scrnfldtext"/>
      </w:pPr>
      <w:r w:rsidRPr="005B17D3">
        <w:t> </w:t>
      </w:r>
    </w:p>
    <w:p w14:paraId="3E3C055B" w14:textId="77777777" w:rsidR="00C31258" w:rsidRPr="005B17D3" w:rsidRDefault="00C31258" w:rsidP="00483643">
      <w:pPr>
        <w:pStyle w:val="scrnfldtext"/>
        <w:numPr>
          <w:ilvl w:val="0"/>
          <w:numId w:val="151"/>
        </w:numPr>
      </w:pPr>
      <w:r w:rsidRPr="005B17D3">
        <w:rPr>
          <w:b/>
          <w:bCs/>
        </w:rPr>
        <w:t>Note</w:t>
      </w:r>
      <w:r w:rsidRPr="005B17D3">
        <w:t xml:space="preserve">: This field cannot be edited if the Veteran Indicator is </w:t>
      </w:r>
      <w:r w:rsidRPr="005B17D3">
        <w:rPr>
          <w:b/>
          <w:bCs/>
        </w:rPr>
        <w:t>No</w:t>
      </w:r>
      <w:r w:rsidRPr="005B17D3">
        <w:t>.</w:t>
      </w:r>
    </w:p>
    <w:p w14:paraId="1FA6449C" w14:textId="77777777" w:rsidR="00C31258" w:rsidRPr="005B17D3" w:rsidRDefault="00C31258" w:rsidP="00C31258">
      <w:pPr>
        <w:pStyle w:val="scrnfldtext"/>
      </w:pPr>
      <w:r w:rsidRPr="005B17D3">
        <w:t> </w:t>
      </w:r>
    </w:p>
    <w:p w14:paraId="48A2D243" w14:textId="77777777" w:rsidR="00C31258" w:rsidRPr="005B17D3" w:rsidRDefault="00C31258" w:rsidP="00483643">
      <w:pPr>
        <w:pStyle w:val="ScreenFieldDesc"/>
      </w:pPr>
      <w:r w:rsidRPr="005B17D3">
        <w:rPr>
          <w:rStyle w:val="Emphasis"/>
        </w:rPr>
        <w:t>Yes</w:t>
      </w:r>
      <w:r w:rsidRPr="005B17D3">
        <w:t xml:space="preserve"> - If </w:t>
      </w:r>
      <w:r w:rsidRPr="005B17D3">
        <w:rPr>
          <w:b/>
          <w:bCs/>
        </w:rPr>
        <w:t>Yes</w:t>
      </w:r>
      <w:r w:rsidRPr="005B17D3">
        <w:t>, the Veteran must have SC% equal to or greater than 10% and less than or equal to 100%, and the Annual Check Amount must be greater than $0.</w:t>
      </w:r>
    </w:p>
    <w:p w14:paraId="29693A05" w14:textId="77777777" w:rsidR="00C31258" w:rsidRPr="005B17D3" w:rsidRDefault="00C31258" w:rsidP="00483643">
      <w:pPr>
        <w:pStyle w:val="ScreenFieldDesc"/>
      </w:pPr>
      <w:r w:rsidRPr="005B17D3">
        <w:t>No</w:t>
      </w:r>
    </w:p>
    <w:p w14:paraId="44E397F3" w14:textId="77777777" w:rsidR="00C31258" w:rsidRPr="005B17D3" w:rsidRDefault="00C31258" w:rsidP="00C31258">
      <w:pPr>
        <w:pStyle w:val="NormalWeb"/>
      </w:pPr>
      <w:r w:rsidRPr="005B17D3">
        <w:t> </w:t>
      </w:r>
    </w:p>
    <w:p w14:paraId="6A491FB7" w14:textId="77777777" w:rsidR="00C31258" w:rsidRPr="005B17D3" w:rsidRDefault="00C31258" w:rsidP="00225A6F">
      <w:pPr>
        <w:pStyle w:val="ScreenField"/>
      </w:pPr>
      <w:r w:rsidRPr="005B17D3">
        <w:t>Permanent &amp; Total</w:t>
      </w:r>
    </w:p>
    <w:p w14:paraId="1252928A" w14:textId="77777777" w:rsidR="00C31258" w:rsidRPr="005B17D3" w:rsidRDefault="00C31258" w:rsidP="00225A6F">
      <w:pPr>
        <w:pStyle w:val="ScreenFieldDesc"/>
      </w:pPr>
      <w:r w:rsidRPr="005B17D3">
        <w:rPr>
          <w:i/>
          <w:iCs/>
        </w:rPr>
        <w:t>Permanent &amp; Total</w:t>
      </w:r>
      <w:r w:rsidRPr="005B17D3">
        <w:t xml:space="preserve"> indicates whether the Veteran is permanently and totally disabled determined by </w:t>
      </w:r>
      <w:r w:rsidRPr="005B17D3">
        <w:rPr>
          <w:rStyle w:val="textonlypopuphotspot"/>
        </w:rPr>
        <w:t>VARO</w:t>
      </w:r>
      <w:r w:rsidRPr="005B17D3">
        <w:t xml:space="preserve"> due to a service-connected condition.</w:t>
      </w:r>
    </w:p>
    <w:p w14:paraId="04CC708F" w14:textId="77777777" w:rsidR="00C31258" w:rsidRPr="005B17D3" w:rsidRDefault="00C31258" w:rsidP="00225A6F">
      <w:pPr>
        <w:pStyle w:val="ScreenFieldDesc"/>
      </w:pPr>
      <w:r w:rsidRPr="005B17D3">
        <w:t>This data is shared with VistA.</w:t>
      </w:r>
    </w:p>
    <w:p w14:paraId="3206C8CF" w14:textId="77777777" w:rsidR="00C31258" w:rsidRPr="005B17D3" w:rsidRDefault="00C31258" w:rsidP="00C31258">
      <w:pPr>
        <w:pStyle w:val="scrnfldtext"/>
      </w:pPr>
      <w:r w:rsidRPr="005B17D3">
        <w:t> </w:t>
      </w:r>
    </w:p>
    <w:p w14:paraId="49528324" w14:textId="77777777" w:rsidR="00C31258" w:rsidRPr="005B17D3" w:rsidRDefault="00C31258" w:rsidP="00225A6F">
      <w:pPr>
        <w:pStyle w:val="NoteLightbulb"/>
      </w:pPr>
      <w:r w:rsidRPr="005B17D3">
        <w:rPr>
          <w:b/>
          <w:bCs/>
        </w:rPr>
        <w:t>Note</w:t>
      </w:r>
      <w:r w:rsidRPr="005B17D3">
        <w:t xml:space="preserve">: This field cannot be edited if the </w:t>
      </w:r>
      <w:r w:rsidRPr="005B17D3">
        <w:rPr>
          <w:i/>
          <w:iCs/>
          <w:u w:val="single"/>
        </w:rPr>
        <w:t>Veteran Indicator</w:t>
      </w:r>
      <w:r w:rsidRPr="005B17D3">
        <w:t xml:space="preserve"> is </w:t>
      </w:r>
      <w:r w:rsidRPr="005B17D3">
        <w:rPr>
          <w:b/>
          <w:bCs/>
        </w:rPr>
        <w:t>No</w:t>
      </w:r>
      <w:r w:rsidRPr="005B17D3">
        <w:t>.</w:t>
      </w:r>
    </w:p>
    <w:p w14:paraId="7D7DE307" w14:textId="77777777" w:rsidR="00C31258" w:rsidRPr="005B17D3" w:rsidRDefault="00C31258" w:rsidP="00C31258">
      <w:pPr>
        <w:pStyle w:val="scrnfldtext"/>
      </w:pPr>
      <w:r w:rsidRPr="005B17D3">
        <w:t> </w:t>
      </w:r>
    </w:p>
    <w:p w14:paraId="617B7369" w14:textId="77777777" w:rsidR="00C31258" w:rsidRPr="005B17D3" w:rsidRDefault="00C31258" w:rsidP="00495159">
      <w:pPr>
        <w:pStyle w:val="ScreenFieldDesc"/>
      </w:pPr>
      <w:r w:rsidRPr="005B17D3">
        <w:t>Acceptable choices are:</w:t>
      </w:r>
    </w:p>
    <w:p w14:paraId="58076453" w14:textId="77777777" w:rsidR="00C31258" w:rsidRPr="005B17D3" w:rsidRDefault="00C31258" w:rsidP="00495159">
      <w:pPr>
        <w:pStyle w:val="ScreenFieldDesc"/>
      </w:pPr>
      <w:r w:rsidRPr="005B17D3">
        <w:rPr>
          <w:i/>
          <w:iCs/>
        </w:rPr>
        <w:t>Yes</w:t>
      </w:r>
      <w:r w:rsidRPr="005B17D3">
        <w:t xml:space="preserve"> - Veteran is rated P&amp;T by VBA.</w:t>
      </w:r>
    </w:p>
    <w:p w14:paraId="2EA0B48C" w14:textId="77777777" w:rsidR="00C31258" w:rsidRPr="005B17D3" w:rsidRDefault="00C31258" w:rsidP="00495159">
      <w:pPr>
        <w:pStyle w:val="ScreenFieldDesc"/>
      </w:pPr>
      <w:r w:rsidRPr="005B17D3">
        <w:t> </w:t>
      </w:r>
    </w:p>
    <w:p w14:paraId="663B2404" w14:textId="77777777" w:rsidR="00C31258" w:rsidRPr="005B17D3" w:rsidRDefault="00C31258" w:rsidP="00495159">
      <w:pPr>
        <w:pStyle w:val="ScreenFieldDesc"/>
        <w:rPr>
          <w:b/>
          <w:i/>
        </w:rPr>
      </w:pPr>
      <w:r w:rsidRPr="005B17D3">
        <w:rPr>
          <w:b/>
          <w:i/>
        </w:rPr>
        <w:t>More...</w:t>
      </w:r>
    </w:p>
    <w:p w14:paraId="05E1A066" w14:textId="77777777" w:rsidR="00C31258" w:rsidRPr="005B17D3" w:rsidRDefault="00C31258" w:rsidP="00495159">
      <w:pPr>
        <w:pStyle w:val="ScreenFieldDesc"/>
      </w:pPr>
      <w:r w:rsidRPr="005B17D3">
        <w:rPr>
          <w:iCs/>
        </w:rPr>
        <w:t>P&amp;T</w:t>
      </w:r>
      <w:r w:rsidRPr="005B17D3">
        <w:t xml:space="preserve"> </w:t>
      </w:r>
      <w:r w:rsidRPr="005B17D3">
        <w:rPr>
          <w:iCs/>
        </w:rPr>
        <w:t>is a rated disability which demonstrates that the Veteran is unable to have gainful employment. P&amp;T rating can be verified by VIS, SHARE or VA rating/award letter. The Veteran is exempt from means/copay testing and will be enrolled in the appropriate PG (1-3) depending on SC disability percentage.</w:t>
      </w:r>
    </w:p>
    <w:p w14:paraId="3BD30E98" w14:textId="77777777" w:rsidR="00C31258" w:rsidRPr="005B17D3" w:rsidRDefault="00C31258" w:rsidP="00495159">
      <w:pPr>
        <w:pStyle w:val="ScreenFieldDesc"/>
      </w:pPr>
      <w:r w:rsidRPr="005B17D3">
        <w:t> </w:t>
      </w:r>
    </w:p>
    <w:p w14:paraId="2AE3B722" w14:textId="77777777" w:rsidR="00C31258" w:rsidRPr="005B17D3" w:rsidRDefault="00C31258" w:rsidP="00495159">
      <w:pPr>
        <w:pStyle w:val="ScreenFieldDesc"/>
        <w:rPr>
          <w:b/>
          <w:i/>
        </w:rPr>
      </w:pPr>
      <w:r w:rsidRPr="005B17D3">
        <w:rPr>
          <w:b/>
          <w:i/>
        </w:rPr>
        <w:t>Rules...</w:t>
      </w:r>
    </w:p>
    <w:p w14:paraId="7CF56BFD" w14:textId="77777777" w:rsidR="00C31258" w:rsidRPr="005B17D3" w:rsidRDefault="00C31258" w:rsidP="00495159">
      <w:pPr>
        <w:pStyle w:val="ScreenFieldDesc"/>
      </w:pPr>
      <w:r w:rsidRPr="005B17D3">
        <w:rPr>
          <w:rStyle w:val="expandtext"/>
          <w:color w:val="000000"/>
        </w:rPr>
        <w:t xml:space="preserve">If </w:t>
      </w:r>
      <w:r w:rsidRPr="005B17D3">
        <w:rPr>
          <w:rStyle w:val="expandtext"/>
          <w:b/>
          <w:bCs/>
          <w:color w:val="000000"/>
        </w:rPr>
        <w:t>Yes</w:t>
      </w:r>
      <w:r w:rsidRPr="005B17D3">
        <w:rPr>
          <w:rStyle w:val="expandtext"/>
          <w:color w:val="000000"/>
        </w:rPr>
        <w:t xml:space="preserve">, the Veteran must have SC% equal to or greater than 10% and less than or equal to 100%, and the Annual Check Amount must be greater than zero. If </w:t>
      </w:r>
      <w:r w:rsidRPr="005B17D3">
        <w:rPr>
          <w:rStyle w:val="expandtext"/>
          <w:b/>
          <w:bCs/>
          <w:color w:val="000000"/>
        </w:rPr>
        <w:t>Yes</w:t>
      </w:r>
      <w:r w:rsidRPr="005B17D3">
        <w:rPr>
          <w:rStyle w:val="expandtext"/>
          <w:color w:val="000000"/>
        </w:rPr>
        <w:t>, an effective date must be entered.</w:t>
      </w:r>
    </w:p>
    <w:p w14:paraId="6E3CC48A" w14:textId="77777777" w:rsidR="00C31258" w:rsidRPr="005B17D3" w:rsidRDefault="00C31258" w:rsidP="00495159">
      <w:pPr>
        <w:pStyle w:val="ScreenFieldDesc"/>
      </w:pPr>
      <w:r w:rsidRPr="005B17D3">
        <w:rPr>
          <w:rStyle w:val="Emphasis"/>
        </w:rPr>
        <w:t>No</w:t>
      </w:r>
      <w:r w:rsidRPr="005B17D3">
        <w:t xml:space="preserve"> </w:t>
      </w:r>
      <w:r w:rsidRPr="005B17D3">
        <w:rPr>
          <w:rStyle w:val="expandingtext0"/>
        </w:rPr>
        <w:t>- If Veteran has not been rated P&amp;T. This can be verified by using SHARE or other authoritative source.</w:t>
      </w:r>
    </w:p>
    <w:p w14:paraId="2C4CD73F" w14:textId="77777777" w:rsidR="00C31258" w:rsidRPr="005B17D3" w:rsidRDefault="00C31258" w:rsidP="00C31258">
      <w:pPr>
        <w:pStyle w:val="NormalWeb"/>
      </w:pPr>
      <w:r w:rsidRPr="005B17D3">
        <w:t> </w:t>
      </w:r>
    </w:p>
    <w:p w14:paraId="1AEA6222" w14:textId="77777777" w:rsidR="00C31258" w:rsidRPr="005B17D3" w:rsidRDefault="00C31258" w:rsidP="00495159">
      <w:pPr>
        <w:pStyle w:val="ScreenFieldDesc"/>
        <w:rPr>
          <w:b/>
          <w:i/>
        </w:rPr>
      </w:pPr>
      <w:r w:rsidRPr="005B17D3">
        <w:rPr>
          <w:b/>
          <w:i/>
        </w:rPr>
        <w:t>More...</w:t>
      </w:r>
    </w:p>
    <w:p w14:paraId="2CC36874" w14:textId="77777777" w:rsidR="00C31258" w:rsidRPr="005B17D3" w:rsidRDefault="00C31258" w:rsidP="00495159">
      <w:pPr>
        <w:pStyle w:val="ScreenFieldDesc"/>
      </w:pPr>
      <w:r w:rsidRPr="005B17D3">
        <w:t>If the Veteran has only one Rated Disability, the SC% must be equal to or greater than 60%.</w:t>
      </w:r>
    </w:p>
    <w:p w14:paraId="5F8AE329" w14:textId="77777777" w:rsidR="00C31258" w:rsidRPr="005B17D3" w:rsidRDefault="00C31258" w:rsidP="00495159">
      <w:pPr>
        <w:pStyle w:val="ScreenFieldDesc"/>
      </w:pPr>
      <w:r w:rsidRPr="005B17D3">
        <w:t>OR</w:t>
      </w:r>
    </w:p>
    <w:p w14:paraId="6E397E7F" w14:textId="77777777" w:rsidR="00C31258" w:rsidRPr="005B17D3" w:rsidRDefault="00C31258" w:rsidP="00495159">
      <w:pPr>
        <w:pStyle w:val="ScreenFieldDesc"/>
      </w:pPr>
      <w:r w:rsidRPr="005B17D3">
        <w:t>If the Veteran has more than one Rated Disability, then the SC% must be equal to or greater than 70% AND one of the Rated Disabilities must have SC% equal to or greater than 40%. When not sure about entering P&amp;T, leave it out of your update.</w:t>
      </w:r>
      <w:r w:rsidRPr="005B17D3">
        <w:rPr>
          <w:rStyle w:val="dropdownhotspot"/>
        </w:rPr>
        <w:t> </w:t>
      </w:r>
    </w:p>
    <w:p w14:paraId="2EB6CFD7" w14:textId="77777777" w:rsidR="00C31258" w:rsidRPr="005B17D3" w:rsidRDefault="00C31258" w:rsidP="00C31258">
      <w:pPr>
        <w:pStyle w:val="NormalWeb"/>
      </w:pPr>
      <w:r w:rsidRPr="005B17D3">
        <w:t> </w:t>
      </w:r>
    </w:p>
    <w:p w14:paraId="36502EC4" w14:textId="77777777" w:rsidR="00C31258" w:rsidRPr="005B17D3" w:rsidRDefault="00C31258" w:rsidP="00032A60">
      <w:pPr>
        <w:pStyle w:val="ScreenField"/>
      </w:pPr>
      <w:r w:rsidRPr="005B17D3">
        <w:t>Permanent &amp; Total Effective Date</w:t>
      </w:r>
    </w:p>
    <w:p w14:paraId="3D1EEFDE" w14:textId="77777777" w:rsidR="00C31258" w:rsidRPr="005B17D3" w:rsidRDefault="00C31258" w:rsidP="00032A60">
      <w:pPr>
        <w:pStyle w:val="ScreenFieldDesc"/>
      </w:pPr>
      <w:r w:rsidRPr="005B17D3">
        <w:t xml:space="preserve">If </w:t>
      </w:r>
      <w:r w:rsidRPr="005B17D3">
        <w:rPr>
          <w:i/>
          <w:iCs/>
        </w:rPr>
        <w:t>Permanent &amp; Total</w:t>
      </w:r>
      <w:r w:rsidRPr="005B17D3">
        <w:t xml:space="preserve"> is marked as </w:t>
      </w:r>
      <w:r w:rsidRPr="005B17D3">
        <w:rPr>
          <w:b/>
          <w:bCs/>
        </w:rPr>
        <w:t>Yes</w:t>
      </w:r>
      <w:r w:rsidRPr="005B17D3">
        <w:t xml:space="preserve">, this is the effective date on which the Veteran became permanently and totally disabled as determined by </w:t>
      </w:r>
      <w:r w:rsidRPr="005B17D3">
        <w:rPr>
          <w:rStyle w:val="textonlypopuphotspot"/>
          <w:sz w:val="18"/>
          <w:szCs w:val="18"/>
        </w:rPr>
        <w:t>VARO</w:t>
      </w:r>
      <w:r w:rsidRPr="005B17D3">
        <w:t xml:space="preserve"> due to a service-connected condition.</w:t>
      </w:r>
    </w:p>
    <w:p w14:paraId="66E4E93E" w14:textId="77777777" w:rsidR="00C31258" w:rsidRPr="005B17D3" w:rsidRDefault="00C31258" w:rsidP="00032A60">
      <w:pPr>
        <w:pStyle w:val="ScreenFieldDesc"/>
      </w:pPr>
      <w:r w:rsidRPr="005B17D3">
        <w:t>This data is shared with VistA.</w:t>
      </w:r>
    </w:p>
    <w:p w14:paraId="76D4E84E" w14:textId="77777777" w:rsidR="00C31258" w:rsidRPr="005B17D3" w:rsidRDefault="00C31258" w:rsidP="00C31258">
      <w:pPr>
        <w:pStyle w:val="scrnfldtext"/>
      </w:pPr>
      <w:r w:rsidRPr="005B17D3">
        <w:t> </w:t>
      </w:r>
    </w:p>
    <w:p w14:paraId="60E0F10B" w14:textId="77777777" w:rsidR="00C31258" w:rsidRPr="005B17D3" w:rsidRDefault="00C31258" w:rsidP="00C31258">
      <w:pPr>
        <w:pStyle w:val="scrnfldtext"/>
        <w:rPr>
          <w:b/>
          <w:i/>
        </w:rPr>
      </w:pPr>
      <w:r w:rsidRPr="005B17D3">
        <w:rPr>
          <w:b/>
          <w:i/>
        </w:rPr>
        <w:t>Rules...</w:t>
      </w:r>
    </w:p>
    <w:p w14:paraId="308C24D0" w14:textId="77777777" w:rsidR="00C31258" w:rsidRPr="005B17D3" w:rsidRDefault="00C31258" w:rsidP="00B93934">
      <w:pPr>
        <w:pStyle w:val="NormalWeb"/>
        <w:keepLines w:val="0"/>
        <w:numPr>
          <w:ilvl w:val="1"/>
          <w:numId w:val="530"/>
        </w:numPr>
        <w:spacing w:before="120" w:after="120"/>
      </w:pPr>
      <w:r w:rsidRPr="005B17D3">
        <w:rPr>
          <w:i/>
          <w:iCs/>
        </w:rPr>
        <w:t>P&amp;T Effective Date</w:t>
      </w:r>
      <w:r w:rsidRPr="005B17D3">
        <w:t xml:space="preserve"> must be a </w:t>
      </w:r>
      <w:r w:rsidRPr="005B17D3">
        <w:rPr>
          <w:rStyle w:val="textonlypopuphotspot"/>
        </w:rPr>
        <w:t>precise</w:t>
      </w:r>
      <w:r w:rsidRPr="005B17D3">
        <w:t xml:space="preserve"> date.</w:t>
      </w:r>
    </w:p>
    <w:p w14:paraId="0B6D1609" w14:textId="77777777" w:rsidR="00C31258" w:rsidRPr="005B17D3" w:rsidRDefault="00C31258" w:rsidP="00B93934">
      <w:pPr>
        <w:pStyle w:val="NormalWeb"/>
        <w:keepLines w:val="0"/>
        <w:numPr>
          <w:ilvl w:val="1"/>
          <w:numId w:val="530"/>
        </w:numPr>
        <w:spacing w:before="120" w:after="120"/>
      </w:pPr>
      <w:r w:rsidRPr="005B17D3">
        <w:rPr>
          <w:i/>
          <w:iCs/>
        </w:rPr>
        <w:t>P&amp;T Effective Date</w:t>
      </w:r>
      <w:r w:rsidRPr="005B17D3">
        <w:t xml:space="preserve"> cannot be a future date</w:t>
      </w:r>
      <w:r w:rsidRPr="005B17D3">
        <w:rPr>
          <w:i/>
          <w:iCs/>
        </w:rPr>
        <w:t>.</w:t>
      </w:r>
    </w:p>
    <w:p w14:paraId="72F2FBE8" w14:textId="77777777" w:rsidR="00C31258" w:rsidRPr="005B17D3" w:rsidRDefault="00C31258" w:rsidP="00B93934">
      <w:pPr>
        <w:pStyle w:val="NormalWeb"/>
        <w:keepLines w:val="0"/>
        <w:numPr>
          <w:ilvl w:val="1"/>
          <w:numId w:val="530"/>
        </w:numPr>
        <w:spacing w:before="120" w:after="120"/>
      </w:pPr>
      <w:r w:rsidRPr="005B17D3">
        <w:rPr>
          <w:i/>
          <w:iCs/>
        </w:rPr>
        <w:t>P&amp;T Effective Date</w:t>
      </w:r>
      <w:r w:rsidRPr="005B17D3">
        <w:t xml:space="preserve"> cannot be prior to the </w:t>
      </w:r>
      <w:r w:rsidRPr="005B17D3">
        <w:rPr>
          <w:i/>
          <w:iCs/>
        </w:rPr>
        <w:t>Date of Birth.</w:t>
      </w:r>
    </w:p>
    <w:p w14:paraId="6EB6ECAA" w14:textId="77777777" w:rsidR="00C31258" w:rsidRPr="005B17D3" w:rsidRDefault="00C31258" w:rsidP="00B93934">
      <w:pPr>
        <w:pStyle w:val="NormalWeb"/>
        <w:keepLines w:val="0"/>
        <w:numPr>
          <w:ilvl w:val="1"/>
          <w:numId w:val="530"/>
        </w:numPr>
        <w:spacing w:before="120" w:after="120"/>
      </w:pPr>
      <w:r w:rsidRPr="005B17D3">
        <w:rPr>
          <w:i/>
          <w:iCs/>
        </w:rPr>
        <w:t>P&amp;T Effective Date</w:t>
      </w:r>
      <w:r w:rsidRPr="005B17D3">
        <w:t xml:space="preserve"> cannot be after the</w:t>
      </w:r>
      <w:r w:rsidRPr="005B17D3">
        <w:rPr>
          <w:i/>
          <w:iCs/>
        </w:rPr>
        <w:t>Date of Death</w:t>
      </w:r>
    </w:p>
    <w:p w14:paraId="7AA2197C" w14:textId="77777777" w:rsidR="00C31258" w:rsidRPr="005B17D3" w:rsidRDefault="00C31258" w:rsidP="00C31258">
      <w:pPr>
        <w:pStyle w:val="NormalWeb"/>
      </w:pPr>
      <w:r w:rsidRPr="005B17D3">
        <w:t> </w:t>
      </w:r>
    </w:p>
    <w:p w14:paraId="37B8A142" w14:textId="77777777" w:rsidR="00C31258" w:rsidRPr="005B17D3" w:rsidRDefault="00C31258" w:rsidP="00032A60">
      <w:pPr>
        <w:pStyle w:val="ScreenField"/>
      </w:pPr>
      <w:r w:rsidRPr="005B17D3">
        <w:rPr>
          <w:rStyle w:val="dropdownhotspot"/>
        </w:rPr>
        <w:t>Rated Incompetent:</w:t>
      </w:r>
      <w:r w:rsidRPr="005B17D3">
        <w:t xml:space="preserve"> </w:t>
      </w:r>
    </w:p>
    <w:p w14:paraId="410F3A84" w14:textId="77777777" w:rsidR="00C31258" w:rsidRPr="005B17D3" w:rsidRDefault="00C31258" w:rsidP="00032A60">
      <w:pPr>
        <w:pStyle w:val="ScreenFieldDesc"/>
      </w:pPr>
      <w:r w:rsidRPr="005B17D3">
        <w:rPr>
          <w:i/>
          <w:iCs/>
        </w:rPr>
        <w:t>Rated Incompetent</w:t>
      </w:r>
      <w:r w:rsidRPr="005B17D3">
        <w:t xml:space="preserve"> indicates whether a Veteran has been rated incompetent by the </w:t>
      </w:r>
      <w:r w:rsidRPr="005B17D3">
        <w:rPr>
          <w:rStyle w:val="textonlypopuphotspot"/>
        </w:rPr>
        <w:t>VA</w:t>
      </w:r>
      <w:r w:rsidRPr="005B17D3">
        <w:t xml:space="preserve"> to handle his/her funds.</w:t>
      </w:r>
    </w:p>
    <w:p w14:paraId="0044B61E" w14:textId="77777777" w:rsidR="00C31258" w:rsidRPr="005B17D3" w:rsidRDefault="00C31258" w:rsidP="00032A60">
      <w:pPr>
        <w:pStyle w:val="ScreenFieldDesc"/>
      </w:pPr>
      <w:r w:rsidRPr="005B17D3">
        <w:t>Acceptable choices are:</w:t>
      </w:r>
    </w:p>
    <w:p w14:paraId="670B6068" w14:textId="77777777" w:rsidR="00C31258" w:rsidRPr="005B17D3" w:rsidRDefault="00C31258" w:rsidP="00032A60">
      <w:pPr>
        <w:pStyle w:val="ScreenFieldDesc"/>
      </w:pPr>
      <w:r w:rsidRPr="005B17D3">
        <w:t>Yes - Veteran is determined to be Rated Incompetent by the VBA, or civil authorities.</w:t>
      </w:r>
    </w:p>
    <w:p w14:paraId="3A7E68E0" w14:textId="77777777" w:rsidR="00C31258" w:rsidRPr="005B17D3" w:rsidRDefault="00C31258" w:rsidP="00032A60">
      <w:pPr>
        <w:pStyle w:val="ScreenFieldDesc"/>
        <w:rPr>
          <w:b/>
          <w:i/>
        </w:rPr>
      </w:pPr>
      <w:r w:rsidRPr="005B17D3">
        <w:rPr>
          <w:rStyle w:val="expandingtext0"/>
          <w:b/>
          <w:i/>
        </w:rPr>
        <w:t>More... </w:t>
      </w:r>
    </w:p>
    <w:p w14:paraId="1E8A1B3D" w14:textId="77777777" w:rsidR="00C31258" w:rsidRPr="005B17D3" w:rsidRDefault="00C31258" w:rsidP="00032A60">
      <w:pPr>
        <w:pStyle w:val="ScreenFieldDesc"/>
      </w:pPr>
      <w:r w:rsidRPr="005B17D3">
        <w:t xml:space="preserve">Verify incompetent rating via VBA award letter, VIS or </w:t>
      </w:r>
      <w:r w:rsidRPr="005B17D3">
        <w:rPr>
          <w:rStyle w:val="popupspot"/>
        </w:rPr>
        <w:t>SHARE</w:t>
      </w:r>
      <w:r w:rsidRPr="005B17D3">
        <w:t>. No impact to eligibility. User needs to document the Veteran’s Legal Guardian using Power of Attorney as a source.</w:t>
      </w:r>
    </w:p>
    <w:p w14:paraId="3343C00A" w14:textId="77777777" w:rsidR="00C31258" w:rsidRPr="005B17D3" w:rsidRDefault="00C31258" w:rsidP="00032A60">
      <w:pPr>
        <w:pStyle w:val="ScreenFieldDesc"/>
      </w:pPr>
      <w:r w:rsidRPr="005B17D3">
        <w:rPr>
          <w:rStyle w:val="Emphasis"/>
        </w:rPr>
        <w:t>No</w:t>
      </w:r>
      <w:r w:rsidRPr="005B17D3">
        <w:t xml:space="preserve"> </w:t>
      </w:r>
      <w:r w:rsidRPr="005B17D3">
        <w:rPr>
          <w:rStyle w:val="expandingtext0"/>
        </w:rPr>
        <w:t>- Veteran is NOT determined to be Rated Incompetent.</w:t>
      </w:r>
    </w:p>
    <w:p w14:paraId="492B010C" w14:textId="77777777" w:rsidR="00C31258" w:rsidRPr="005B17D3" w:rsidRDefault="00C31258" w:rsidP="00032A60">
      <w:pPr>
        <w:pStyle w:val="ScreenFieldDesc"/>
      </w:pPr>
      <w:r w:rsidRPr="005B17D3">
        <w:t>No Data</w:t>
      </w:r>
    </w:p>
    <w:p w14:paraId="11D3F2CB" w14:textId="77777777" w:rsidR="00C31258" w:rsidRPr="005B17D3" w:rsidRDefault="00C31258" w:rsidP="00032A60">
      <w:pPr>
        <w:pStyle w:val="ScreenFieldDesc"/>
      </w:pPr>
      <w:r w:rsidRPr="005B17D3">
        <w:t>This data is shared with VistA.</w:t>
      </w:r>
    </w:p>
    <w:p w14:paraId="0B160986" w14:textId="77777777" w:rsidR="00C31258" w:rsidRPr="005B17D3" w:rsidRDefault="00C31258" w:rsidP="00C31258">
      <w:pPr>
        <w:pStyle w:val="scrnfldtext"/>
      </w:pPr>
      <w:r w:rsidRPr="005B17D3">
        <w:t> </w:t>
      </w:r>
    </w:p>
    <w:p w14:paraId="677820DC" w14:textId="77777777" w:rsidR="00C31258" w:rsidRPr="005B17D3" w:rsidRDefault="00C31258" w:rsidP="00032A60">
      <w:pPr>
        <w:pStyle w:val="NoteLightbulb"/>
      </w:pPr>
      <w:r w:rsidRPr="005B17D3">
        <w:rPr>
          <w:sz w:val="14"/>
          <w:szCs w:val="14"/>
        </w:rPr>
        <w:t> </w:t>
      </w:r>
      <w:r w:rsidRPr="005B17D3">
        <w:rPr>
          <w:b/>
          <w:bCs/>
        </w:rPr>
        <w:t>Note</w:t>
      </w:r>
      <w:r w:rsidRPr="005B17D3">
        <w:t xml:space="preserve">: This field cannot be edited if the </w:t>
      </w:r>
      <w:r w:rsidRPr="005B17D3">
        <w:rPr>
          <w:i/>
          <w:iCs/>
          <w:u w:val="single"/>
        </w:rPr>
        <w:t xml:space="preserve">Veteran </w:t>
      </w:r>
      <w:r w:rsidRPr="005B17D3">
        <w:rPr>
          <w:rStyle w:val="NoteLightbulbChar"/>
        </w:rPr>
        <w:t>Indicator is No.</w:t>
      </w:r>
    </w:p>
    <w:p w14:paraId="06918732" w14:textId="77777777" w:rsidR="00C31258" w:rsidRPr="005B17D3" w:rsidRDefault="00C31258" w:rsidP="00C31258">
      <w:pPr>
        <w:pStyle w:val="NormalWeb"/>
      </w:pPr>
      <w:r w:rsidRPr="005B17D3">
        <w:t> </w:t>
      </w:r>
    </w:p>
    <w:p w14:paraId="17FC3287" w14:textId="77777777" w:rsidR="00C31258" w:rsidRPr="005B17D3" w:rsidRDefault="00C31258" w:rsidP="00032A60">
      <w:pPr>
        <w:pStyle w:val="ScreenField"/>
      </w:pPr>
      <w:r w:rsidRPr="005B17D3">
        <w:t>Civil Date</w:t>
      </w:r>
    </w:p>
    <w:p w14:paraId="412B22B6" w14:textId="77777777" w:rsidR="00C31258" w:rsidRPr="005B17D3" w:rsidRDefault="00C31258" w:rsidP="00032A60">
      <w:pPr>
        <w:pStyle w:val="ScreenFieldDesc"/>
      </w:pPr>
      <w:r w:rsidRPr="005B17D3">
        <w:t>Date Ruled Incompetent (Civil) is the date on which the Veteran was ruled incompetent to handle her/his personal funds.</w:t>
      </w:r>
      <w:r w:rsidRPr="005B17D3">
        <w:rPr>
          <w:rStyle w:val="dropdownhotspot"/>
        </w:rPr>
        <w:t> </w:t>
      </w:r>
    </w:p>
    <w:p w14:paraId="2EDF6667" w14:textId="77777777" w:rsidR="00C31258" w:rsidRPr="005B17D3" w:rsidRDefault="00C31258" w:rsidP="00032A60">
      <w:pPr>
        <w:pStyle w:val="ScreenFieldDesc"/>
      </w:pPr>
      <w:r w:rsidRPr="005B17D3">
        <w:t> </w:t>
      </w:r>
    </w:p>
    <w:p w14:paraId="4B683F6E" w14:textId="77777777" w:rsidR="00C31258" w:rsidRPr="005B17D3" w:rsidRDefault="00C31258" w:rsidP="00032A60">
      <w:pPr>
        <w:pStyle w:val="ScreenFieldDesc"/>
        <w:rPr>
          <w:b/>
          <w:i/>
        </w:rPr>
      </w:pPr>
      <w:r w:rsidRPr="005B17D3">
        <w:rPr>
          <w:rStyle w:val="dropdownhotspot"/>
          <w:b/>
          <w:i/>
        </w:rPr>
        <w:t>Rules...</w:t>
      </w:r>
    </w:p>
    <w:p w14:paraId="795639C5" w14:textId="77777777" w:rsidR="00C31258" w:rsidRPr="005B17D3" w:rsidRDefault="00C31258" w:rsidP="00B93934">
      <w:pPr>
        <w:pStyle w:val="NormalWeb"/>
        <w:keepLines w:val="0"/>
        <w:numPr>
          <w:ilvl w:val="1"/>
          <w:numId w:val="531"/>
        </w:numPr>
        <w:spacing w:before="120" w:after="120"/>
      </w:pPr>
      <w:r w:rsidRPr="005B17D3">
        <w:t xml:space="preserve">Rated Incompetent </w:t>
      </w:r>
      <w:r w:rsidRPr="005B17D3">
        <w:rPr>
          <w:i/>
          <w:iCs/>
        </w:rPr>
        <w:t>Civil Date</w:t>
      </w:r>
      <w:r w:rsidRPr="005B17D3">
        <w:t xml:space="preserve"> cannot be a future date, but must be after Veterans </w:t>
      </w:r>
      <w:r w:rsidRPr="005B17D3">
        <w:rPr>
          <w:rStyle w:val="textonlypopuphotspot"/>
        </w:rPr>
        <w:t>DOB</w:t>
      </w:r>
      <w:r w:rsidRPr="005B17D3">
        <w:t>.</w:t>
      </w:r>
    </w:p>
    <w:p w14:paraId="7BF34076" w14:textId="77777777" w:rsidR="00C31258" w:rsidRPr="005B17D3" w:rsidRDefault="00C31258" w:rsidP="00B93934">
      <w:pPr>
        <w:pStyle w:val="NormalWeb"/>
        <w:keepLines w:val="0"/>
        <w:numPr>
          <w:ilvl w:val="1"/>
          <w:numId w:val="531"/>
        </w:numPr>
        <w:spacing w:before="120" w:after="120"/>
      </w:pPr>
      <w:r w:rsidRPr="005B17D3">
        <w:t xml:space="preserve">Rated Incompetent </w:t>
      </w:r>
      <w:r w:rsidRPr="005B17D3">
        <w:rPr>
          <w:i/>
          <w:iCs/>
        </w:rPr>
        <w:t>Civil Date</w:t>
      </w:r>
      <w:r w:rsidRPr="005B17D3">
        <w:t xml:space="preserve"> cannot be after the Veterans </w:t>
      </w:r>
      <w:r w:rsidRPr="005B17D3">
        <w:rPr>
          <w:i/>
          <w:iCs/>
        </w:rPr>
        <w:t>Date of Deat</w:t>
      </w:r>
      <w:r w:rsidRPr="005B17D3">
        <w:t>h.</w:t>
      </w:r>
    </w:p>
    <w:p w14:paraId="3DFCDF7C" w14:textId="77777777" w:rsidR="00C31258" w:rsidRPr="005B17D3" w:rsidRDefault="00C31258" w:rsidP="00C31258">
      <w:pPr>
        <w:pStyle w:val="screenfield0"/>
      </w:pPr>
      <w:r w:rsidRPr="005B17D3">
        <w:t> </w:t>
      </w:r>
    </w:p>
    <w:p w14:paraId="29167230" w14:textId="77777777" w:rsidR="00C31258" w:rsidRPr="005B17D3" w:rsidRDefault="00C31258" w:rsidP="00032A60">
      <w:pPr>
        <w:pStyle w:val="ScreenField"/>
      </w:pPr>
      <w:r w:rsidRPr="005B17D3">
        <w:rPr>
          <w:rStyle w:val="dropdownhotspot"/>
        </w:rPr>
        <w:t>VA Date</w:t>
      </w:r>
    </w:p>
    <w:p w14:paraId="5D27629E" w14:textId="77777777" w:rsidR="00C31258" w:rsidRPr="005B17D3" w:rsidRDefault="00C31258" w:rsidP="00032A60">
      <w:pPr>
        <w:pStyle w:val="ScreenFieldDesc"/>
      </w:pPr>
      <w:r w:rsidRPr="005B17D3">
        <w:t>Date Ruled Incompetent (VA) is the date on which the Veteran was ruled incompetent to handle her/his VA Funds.</w:t>
      </w:r>
    </w:p>
    <w:p w14:paraId="4AFF36AB" w14:textId="77777777" w:rsidR="00C31258" w:rsidRPr="005B17D3" w:rsidRDefault="00C31258" w:rsidP="00C31258">
      <w:pPr>
        <w:pStyle w:val="NormalWeb"/>
      </w:pPr>
      <w:r w:rsidRPr="005B17D3">
        <w:t> </w:t>
      </w:r>
    </w:p>
    <w:p w14:paraId="3BE10DD8" w14:textId="77777777" w:rsidR="00C31258" w:rsidRPr="005B17D3" w:rsidRDefault="00C31258" w:rsidP="00032A60">
      <w:pPr>
        <w:pStyle w:val="ScreenFieldDesc"/>
        <w:rPr>
          <w:b/>
          <w:i/>
        </w:rPr>
      </w:pPr>
      <w:r w:rsidRPr="005B17D3">
        <w:rPr>
          <w:rStyle w:val="dropdownhotspot"/>
          <w:b/>
          <w:i/>
        </w:rPr>
        <w:t>Rules...</w:t>
      </w:r>
    </w:p>
    <w:p w14:paraId="43DCFB80" w14:textId="77777777" w:rsidR="00C31258" w:rsidRPr="005B17D3" w:rsidRDefault="00C31258" w:rsidP="00B93934">
      <w:pPr>
        <w:pStyle w:val="NormalWeb"/>
        <w:keepLines w:val="0"/>
        <w:numPr>
          <w:ilvl w:val="1"/>
          <w:numId w:val="532"/>
        </w:numPr>
        <w:spacing w:before="120" w:after="120"/>
      </w:pPr>
      <w:r w:rsidRPr="005B17D3">
        <w:t> If the year is omitted, the system uses CURRENT YEAR.</w:t>
      </w:r>
    </w:p>
    <w:p w14:paraId="0FA923C9" w14:textId="77777777" w:rsidR="00C31258" w:rsidRPr="005B17D3" w:rsidRDefault="00C31258" w:rsidP="00B93934">
      <w:pPr>
        <w:pStyle w:val="NormalWeb"/>
        <w:keepLines w:val="0"/>
        <w:numPr>
          <w:ilvl w:val="1"/>
          <w:numId w:val="532"/>
        </w:numPr>
        <w:spacing w:before="120" w:after="120"/>
      </w:pPr>
      <w:r w:rsidRPr="005B17D3">
        <w:t xml:space="preserve">Rated Incompetent </w:t>
      </w:r>
      <w:r w:rsidRPr="005B17D3">
        <w:rPr>
          <w:i/>
          <w:iCs/>
        </w:rPr>
        <w:t>VA Date</w:t>
      </w:r>
      <w:r w:rsidRPr="005B17D3">
        <w:t xml:space="preserve"> cannot be a future date, must be after Veterans DOB.</w:t>
      </w:r>
    </w:p>
    <w:p w14:paraId="66CE9808" w14:textId="77777777" w:rsidR="00C31258" w:rsidRPr="005B17D3" w:rsidRDefault="00C31258" w:rsidP="00B93934">
      <w:pPr>
        <w:pStyle w:val="NormalWeb"/>
        <w:keepLines w:val="0"/>
        <w:numPr>
          <w:ilvl w:val="1"/>
          <w:numId w:val="532"/>
        </w:numPr>
        <w:spacing w:before="120" w:after="120"/>
      </w:pPr>
      <w:r w:rsidRPr="005B17D3">
        <w:t xml:space="preserve">Rated Incompetent </w:t>
      </w:r>
      <w:r w:rsidRPr="005B17D3">
        <w:rPr>
          <w:i/>
          <w:iCs/>
        </w:rPr>
        <w:t>VA Date</w:t>
      </w:r>
      <w:r w:rsidRPr="005B17D3">
        <w:t xml:space="preserve"> cannot be after the Veterans </w:t>
      </w:r>
      <w:r w:rsidRPr="005B17D3">
        <w:rPr>
          <w:i/>
          <w:iCs/>
        </w:rPr>
        <w:t>Date of Death</w:t>
      </w:r>
      <w:r w:rsidRPr="005B17D3">
        <w:t>.</w:t>
      </w:r>
    </w:p>
    <w:p w14:paraId="1EAB45B9" w14:textId="77777777" w:rsidR="00C31258" w:rsidRPr="005B17D3" w:rsidRDefault="00C31258" w:rsidP="00C31258">
      <w:pPr>
        <w:pStyle w:val="NormalWeb"/>
      </w:pPr>
      <w:r w:rsidRPr="005B17D3">
        <w:t> </w:t>
      </w:r>
    </w:p>
    <w:p w14:paraId="2B9E8361" w14:textId="77777777" w:rsidR="00C31258" w:rsidRPr="005B17D3" w:rsidRDefault="00C31258" w:rsidP="00D6320B">
      <w:pPr>
        <w:pStyle w:val="ScreenField"/>
      </w:pPr>
      <w:r w:rsidRPr="005B17D3">
        <w:rPr>
          <w:rStyle w:val="dropdownhotspot"/>
        </w:rPr>
        <w:t>Eligibility for Medicaid</w:t>
      </w:r>
    </w:p>
    <w:p w14:paraId="7B22EA6A" w14:textId="77777777" w:rsidR="00C31258" w:rsidRPr="005B17D3" w:rsidRDefault="00C31258" w:rsidP="0072212E">
      <w:pPr>
        <w:pStyle w:val="ScreenFieldDesc"/>
      </w:pPr>
      <w:r w:rsidRPr="005B17D3">
        <w:rPr>
          <w:i/>
          <w:iCs/>
        </w:rPr>
        <w:t>Eligible for Medicaid</w:t>
      </w:r>
      <w:r w:rsidRPr="005B17D3">
        <w:t xml:space="preserve"> indicates whether this beneficiary is eligible to receive </w:t>
      </w:r>
      <w:r w:rsidRPr="005B17D3">
        <w:rPr>
          <w:rStyle w:val="textonlypopuphotspot"/>
        </w:rPr>
        <w:t>Medicaid</w:t>
      </w:r>
      <w:r w:rsidRPr="005B17D3">
        <w:t xml:space="preserve"> coverage.</w:t>
      </w:r>
    </w:p>
    <w:p w14:paraId="0587DDF8" w14:textId="77777777" w:rsidR="00C31258" w:rsidRPr="005B17D3" w:rsidRDefault="00C31258" w:rsidP="0072212E">
      <w:pPr>
        <w:pStyle w:val="ScreenFieldDesc"/>
      </w:pPr>
      <w:r w:rsidRPr="005B17D3">
        <w:rPr>
          <w:rStyle w:val="Emphasis"/>
        </w:rPr>
        <w:t>Yes</w:t>
      </w:r>
      <w:r w:rsidRPr="005B17D3">
        <w:t xml:space="preserve"> </w:t>
      </w:r>
      <w:r w:rsidRPr="005B17D3">
        <w:rPr>
          <w:rStyle w:val="expandingtext0"/>
        </w:rPr>
        <w:t>- Beneficiary is in receipt of Medicaid benefits or other state sponsored compatible benefits.</w:t>
      </w:r>
    </w:p>
    <w:p w14:paraId="485B3781" w14:textId="77777777" w:rsidR="00C31258" w:rsidRPr="005B17D3" w:rsidRDefault="00C31258" w:rsidP="0072212E">
      <w:pPr>
        <w:pStyle w:val="ScreenFieldDesc"/>
      </w:pPr>
      <w:r w:rsidRPr="005B17D3">
        <w:t> </w:t>
      </w:r>
    </w:p>
    <w:p w14:paraId="6E6D237B" w14:textId="77777777" w:rsidR="00C31258" w:rsidRPr="005B17D3" w:rsidRDefault="00C31258" w:rsidP="0072212E">
      <w:pPr>
        <w:pStyle w:val="ScreenFieldDesc"/>
        <w:rPr>
          <w:b/>
          <w:i/>
        </w:rPr>
      </w:pPr>
      <w:r w:rsidRPr="005B17D3">
        <w:rPr>
          <w:b/>
          <w:i/>
        </w:rPr>
        <w:t>More...</w:t>
      </w:r>
    </w:p>
    <w:p w14:paraId="6BF71ACB" w14:textId="77777777" w:rsidR="00C31258" w:rsidRPr="005B17D3" w:rsidRDefault="00C31258" w:rsidP="0072212E">
      <w:pPr>
        <w:pStyle w:val="ScreenFieldDesc"/>
      </w:pPr>
      <w:r w:rsidRPr="005B17D3">
        <w:t>Beneficiary is not required to complete financial assessment tests. Verify with beneficiary and obtain copy of Medicaid card. States that do not have Medicaid offer a compatible benefit. Appropriate state confirmation document should be obtained.</w:t>
      </w:r>
    </w:p>
    <w:p w14:paraId="01CBDA5B" w14:textId="77777777" w:rsidR="00C31258" w:rsidRPr="005B17D3" w:rsidRDefault="00C31258" w:rsidP="0072212E">
      <w:pPr>
        <w:pStyle w:val="ScreenFieldDesc"/>
      </w:pPr>
      <w:r w:rsidRPr="005B17D3">
        <w:rPr>
          <w:rStyle w:val="Emphasis"/>
        </w:rPr>
        <w:t>No</w:t>
      </w:r>
      <w:r w:rsidRPr="005B17D3">
        <w:t xml:space="preserve"> </w:t>
      </w:r>
      <w:r w:rsidRPr="005B17D3">
        <w:rPr>
          <w:rStyle w:val="expandingtext0"/>
        </w:rPr>
        <w:t>- Beneficiary is NOT in receipt of Medicaid or compatible benefits.</w:t>
      </w:r>
    </w:p>
    <w:p w14:paraId="04848B3C" w14:textId="77777777" w:rsidR="00C31258" w:rsidRPr="005B17D3" w:rsidRDefault="00C31258" w:rsidP="0072212E">
      <w:pPr>
        <w:pStyle w:val="ScreenFieldDesc"/>
      </w:pPr>
      <w:r w:rsidRPr="005B17D3">
        <w:t>No Data</w:t>
      </w:r>
    </w:p>
    <w:p w14:paraId="6BDE3CC9" w14:textId="77777777" w:rsidR="00C31258" w:rsidRPr="005B17D3" w:rsidRDefault="00C31258" w:rsidP="0072212E">
      <w:pPr>
        <w:pStyle w:val="ScreenFieldDesc"/>
      </w:pPr>
      <w:r w:rsidRPr="005B17D3">
        <w:t>This data is shared with VistA.</w:t>
      </w:r>
    </w:p>
    <w:p w14:paraId="47CEE07F" w14:textId="77777777" w:rsidR="00C31258" w:rsidRPr="005B17D3" w:rsidRDefault="00C31258" w:rsidP="0072212E">
      <w:pPr>
        <w:pStyle w:val="ScreenFieldDesc"/>
      </w:pPr>
      <w:r w:rsidRPr="005B17D3">
        <w:t> </w:t>
      </w:r>
    </w:p>
    <w:p w14:paraId="66875202" w14:textId="77777777" w:rsidR="00C31258" w:rsidRPr="005B17D3" w:rsidRDefault="00C31258" w:rsidP="0072212E">
      <w:pPr>
        <w:pStyle w:val="ScreenFieldDesc"/>
      </w:pPr>
      <w:r w:rsidRPr="005B17D3">
        <w:rPr>
          <w:sz w:val="14"/>
          <w:szCs w:val="14"/>
        </w:rPr>
        <w:t>  </w:t>
      </w:r>
      <w:r w:rsidRPr="005B17D3">
        <w:rPr>
          <w:b/>
          <w:bCs/>
        </w:rPr>
        <w:t>Note</w:t>
      </w:r>
      <w:r w:rsidRPr="005B17D3">
        <w:t xml:space="preserve">: This field cannot be edited if the </w:t>
      </w:r>
      <w:r w:rsidRPr="005B17D3">
        <w:rPr>
          <w:i/>
          <w:iCs/>
          <w:u w:val="single"/>
        </w:rPr>
        <w:t>Veteran Indicator</w:t>
      </w:r>
      <w:r w:rsidRPr="005B17D3">
        <w:t xml:space="preserve"> is </w:t>
      </w:r>
      <w:r w:rsidRPr="005B17D3">
        <w:rPr>
          <w:b/>
          <w:bCs/>
        </w:rPr>
        <w:t>No</w:t>
      </w:r>
      <w:r w:rsidRPr="005B17D3">
        <w:t>.</w:t>
      </w:r>
    </w:p>
    <w:p w14:paraId="706209D0" w14:textId="77777777" w:rsidR="00C31258" w:rsidRPr="005B17D3" w:rsidRDefault="00C31258" w:rsidP="00C31258">
      <w:pPr>
        <w:pStyle w:val="NormalWeb"/>
      </w:pPr>
      <w:r w:rsidRPr="005B17D3">
        <w:t> </w:t>
      </w:r>
    </w:p>
    <w:p w14:paraId="7C1F70C3" w14:textId="77777777" w:rsidR="00C31258" w:rsidRPr="005B17D3" w:rsidRDefault="00C31258" w:rsidP="00E05A4E">
      <w:pPr>
        <w:pStyle w:val="ScreenField"/>
      </w:pPr>
      <w:r w:rsidRPr="005B17D3">
        <w:rPr>
          <w:rStyle w:val="dropdownhotspot"/>
        </w:rPr>
        <w:t>Date Medicaid Last Updated</w:t>
      </w:r>
    </w:p>
    <w:p w14:paraId="5D35E0F3" w14:textId="77777777" w:rsidR="00C31258" w:rsidRPr="005B17D3" w:rsidRDefault="00C31258" w:rsidP="00E05A4E">
      <w:pPr>
        <w:pStyle w:val="ScreenFieldDesc"/>
      </w:pPr>
      <w:r w:rsidRPr="005B17D3">
        <w:t xml:space="preserve">Date Medicaid Last Updated is the date the Eligibility for </w:t>
      </w:r>
      <w:r w:rsidRPr="005B17D3">
        <w:rPr>
          <w:rStyle w:val="textonlypopuphotspot"/>
          <w:i/>
          <w:iCs/>
        </w:rPr>
        <w:t>Medicaid</w:t>
      </w:r>
      <w:r w:rsidRPr="005B17D3">
        <w:t xml:space="preserve"> indicator was last updated.</w:t>
      </w:r>
    </w:p>
    <w:p w14:paraId="7703AAB5" w14:textId="77777777" w:rsidR="00C31258" w:rsidRPr="005B17D3" w:rsidRDefault="00C31258" w:rsidP="00E119EC">
      <w:pPr>
        <w:pStyle w:val="NoteLightbulb"/>
      </w:pPr>
      <w:r w:rsidRPr="005B17D3">
        <w:rPr>
          <w:b/>
          <w:bCs/>
        </w:rPr>
        <w:t>Note</w:t>
      </w:r>
      <w:r w:rsidRPr="005B17D3">
        <w:t xml:space="preserve">: This field cannot be edited if the </w:t>
      </w:r>
      <w:r w:rsidRPr="005B17D3">
        <w:rPr>
          <w:i/>
          <w:iCs/>
          <w:u w:val="single"/>
        </w:rPr>
        <w:t>Veteran Indicator</w:t>
      </w:r>
      <w:r w:rsidRPr="005B17D3">
        <w:t xml:space="preserve"> is </w:t>
      </w:r>
      <w:r w:rsidRPr="005B17D3">
        <w:rPr>
          <w:b/>
          <w:bCs/>
        </w:rPr>
        <w:t>No</w:t>
      </w:r>
      <w:r w:rsidRPr="005B17D3">
        <w:t>.</w:t>
      </w:r>
    </w:p>
    <w:p w14:paraId="62B8D930" w14:textId="77777777" w:rsidR="00C31258" w:rsidRPr="005B17D3" w:rsidRDefault="00C31258" w:rsidP="00E05A4E">
      <w:pPr>
        <w:pStyle w:val="ScreenFieldDesc"/>
      </w:pPr>
      <w:r w:rsidRPr="005B17D3">
        <w:t> </w:t>
      </w:r>
    </w:p>
    <w:p w14:paraId="6870F4F4" w14:textId="77777777" w:rsidR="00C31258" w:rsidRPr="005B17D3" w:rsidRDefault="00C31258" w:rsidP="00E05A4E">
      <w:pPr>
        <w:pStyle w:val="ScreenFieldDesc"/>
        <w:rPr>
          <w:b/>
          <w:i/>
        </w:rPr>
      </w:pPr>
      <w:r w:rsidRPr="005B17D3">
        <w:rPr>
          <w:b/>
          <w:i/>
        </w:rPr>
        <w:t>Rules...</w:t>
      </w:r>
    </w:p>
    <w:p w14:paraId="507231C5" w14:textId="77777777" w:rsidR="00C31258" w:rsidRPr="005B17D3" w:rsidRDefault="00C31258" w:rsidP="00E05A4E">
      <w:pPr>
        <w:pStyle w:val="ScreenFieldDesc"/>
      </w:pPr>
      <w:r w:rsidRPr="005B17D3">
        <w:rPr>
          <w:i/>
          <w:iCs/>
        </w:rPr>
        <w:t>Date Medicaid Last Updated</w:t>
      </w:r>
      <w:r w:rsidRPr="005B17D3">
        <w:t xml:space="preserve"> cannot be a future date.</w:t>
      </w:r>
    </w:p>
    <w:p w14:paraId="47EC3971" w14:textId="77777777" w:rsidR="00C31258" w:rsidRPr="005B17D3" w:rsidRDefault="00C31258" w:rsidP="00E05A4E">
      <w:pPr>
        <w:pStyle w:val="ScreenFieldDesc"/>
      </w:pPr>
      <w:r w:rsidRPr="005B17D3">
        <w:t>This data is shared with VistA.</w:t>
      </w:r>
    </w:p>
    <w:p w14:paraId="4C648CF3" w14:textId="77777777" w:rsidR="00C31258" w:rsidRPr="005B17D3" w:rsidRDefault="00C31258" w:rsidP="00C31258">
      <w:pPr>
        <w:pStyle w:val="NormalWeb"/>
      </w:pPr>
      <w:r w:rsidRPr="005B17D3">
        <w:t> </w:t>
      </w:r>
    </w:p>
    <w:p w14:paraId="48802B81" w14:textId="77777777" w:rsidR="00C31258" w:rsidRPr="005B17D3" w:rsidRDefault="00C31258" w:rsidP="00E119EC">
      <w:pPr>
        <w:pStyle w:val="ScreenField"/>
      </w:pPr>
      <w:r w:rsidRPr="005B17D3">
        <w:t>Ineligible Date</w:t>
      </w:r>
    </w:p>
    <w:p w14:paraId="7811DCE9" w14:textId="77777777" w:rsidR="00C31258" w:rsidRPr="005B17D3" w:rsidRDefault="00C31258" w:rsidP="00E119EC">
      <w:pPr>
        <w:pStyle w:val="ScreenFieldDesc"/>
      </w:pPr>
      <w:r w:rsidRPr="005B17D3">
        <w:t xml:space="preserve">The effective date on which this beneficiary was found to be ineligible for </w:t>
      </w:r>
      <w:r w:rsidRPr="005B17D3">
        <w:rPr>
          <w:rStyle w:val="textonlypopuphotspot"/>
        </w:rPr>
        <w:t>VHA</w:t>
      </w:r>
      <w:r w:rsidRPr="005B17D3">
        <w:t xml:space="preserve"> Health Care.</w:t>
      </w:r>
    </w:p>
    <w:p w14:paraId="6054C9CF" w14:textId="77777777" w:rsidR="00C31258" w:rsidRPr="005B17D3" w:rsidRDefault="00C31258" w:rsidP="00E119EC">
      <w:pPr>
        <w:pStyle w:val="ScreenFieldDesc"/>
      </w:pPr>
      <w:r w:rsidRPr="005B17D3">
        <w:t>This data is shared with VistA.</w:t>
      </w:r>
      <w:r w:rsidRPr="005B17D3">
        <w:rPr>
          <w:rStyle w:val="dropdownhotspot"/>
        </w:rPr>
        <w:t> </w:t>
      </w:r>
    </w:p>
    <w:p w14:paraId="2FCEEB15" w14:textId="77777777" w:rsidR="00C31258" w:rsidRPr="005B17D3" w:rsidRDefault="00C31258" w:rsidP="00E119EC">
      <w:pPr>
        <w:pStyle w:val="ScreenFieldDesc"/>
      </w:pPr>
      <w:r w:rsidRPr="005B17D3">
        <w:t> </w:t>
      </w:r>
    </w:p>
    <w:p w14:paraId="301D5926" w14:textId="77777777" w:rsidR="00C31258" w:rsidRPr="005B17D3" w:rsidRDefault="00C31258" w:rsidP="00E119EC">
      <w:pPr>
        <w:pStyle w:val="ScreenFieldDesc"/>
        <w:rPr>
          <w:b/>
          <w:i/>
        </w:rPr>
      </w:pPr>
      <w:r w:rsidRPr="005B17D3">
        <w:rPr>
          <w:rStyle w:val="dropdownhotspot"/>
          <w:b/>
          <w:i/>
        </w:rPr>
        <w:t>Rules...</w:t>
      </w:r>
    </w:p>
    <w:p w14:paraId="70F1DC72" w14:textId="77777777" w:rsidR="00C31258" w:rsidRPr="005B17D3" w:rsidRDefault="00C31258" w:rsidP="00B93934">
      <w:pPr>
        <w:pStyle w:val="NormalWeb"/>
        <w:keepLines w:val="0"/>
        <w:numPr>
          <w:ilvl w:val="1"/>
          <w:numId w:val="533"/>
        </w:numPr>
        <w:spacing w:before="120" w:after="120"/>
      </w:pPr>
      <w:r w:rsidRPr="005B17D3">
        <w:rPr>
          <w:i/>
          <w:iCs/>
        </w:rPr>
        <w:t>Ineligible Reason</w:t>
      </w:r>
      <w:r w:rsidRPr="005B17D3">
        <w:t xml:space="preserve"> is required when an </w:t>
      </w:r>
      <w:r w:rsidRPr="005B17D3">
        <w:rPr>
          <w:i/>
          <w:iCs/>
        </w:rPr>
        <w:t>Ineligible Date</w:t>
      </w:r>
      <w:r w:rsidRPr="005B17D3">
        <w:t xml:space="preserve"> is entered.</w:t>
      </w:r>
    </w:p>
    <w:p w14:paraId="09A2F2DC" w14:textId="77777777" w:rsidR="00C31258" w:rsidRPr="005B17D3" w:rsidRDefault="00C31258" w:rsidP="00B93934">
      <w:pPr>
        <w:pStyle w:val="NormalWeb"/>
        <w:keepLines w:val="0"/>
        <w:numPr>
          <w:ilvl w:val="1"/>
          <w:numId w:val="533"/>
        </w:numPr>
        <w:spacing w:before="120" w:after="120"/>
      </w:pPr>
      <w:r w:rsidRPr="005B17D3">
        <w:t xml:space="preserve">The </w:t>
      </w:r>
      <w:r w:rsidRPr="005B17D3">
        <w:rPr>
          <w:i/>
          <w:iCs/>
        </w:rPr>
        <w:t>Ineligible VARO Decision</w:t>
      </w:r>
      <w:r w:rsidRPr="005B17D3">
        <w:t xml:space="preserve"> is required when an </w:t>
      </w:r>
      <w:r w:rsidRPr="005B17D3">
        <w:rPr>
          <w:i/>
          <w:iCs/>
        </w:rPr>
        <w:t>Ineligible Date</w:t>
      </w:r>
      <w:r w:rsidRPr="005B17D3">
        <w:t xml:space="preserve"> is entered.</w:t>
      </w:r>
    </w:p>
    <w:p w14:paraId="4B4B95B2" w14:textId="77777777" w:rsidR="00C31258" w:rsidRPr="005B17D3" w:rsidRDefault="00C31258" w:rsidP="00B93934">
      <w:pPr>
        <w:pStyle w:val="NormalWeb"/>
        <w:keepLines w:val="0"/>
        <w:numPr>
          <w:ilvl w:val="1"/>
          <w:numId w:val="533"/>
        </w:numPr>
        <w:spacing w:before="120" w:after="120"/>
      </w:pPr>
      <w:r w:rsidRPr="005B17D3">
        <w:t xml:space="preserve">The </w:t>
      </w:r>
      <w:r w:rsidRPr="005B17D3">
        <w:rPr>
          <w:i/>
          <w:iCs/>
        </w:rPr>
        <w:t>Ineligible Date</w:t>
      </w:r>
      <w:r w:rsidRPr="005B17D3">
        <w:t xml:space="preserve"> cannot be prior to the earliest </w:t>
      </w:r>
      <w:r w:rsidRPr="005B17D3">
        <w:rPr>
          <w:rStyle w:val="textonlypopuphotspot"/>
        </w:rPr>
        <w:t>Service Entry Date</w:t>
      </w:r>
      <w:r w:rsidRPr="005B17D3">
        <w:t>.</w:t>
      </w:r>
    </w:p>
    <w:p w14:paraId="2DBABB36" w14:textId="77777777" w:rsidR="00C31258" w:rsidRPr="005B17D3" w:rsidRDefault="00C31258" w:rsidP="00B93934">
      <w:pPr>
        <w:pStyle w:val="NormalWeb"/>
        <w:keepLines w:val="0"/>
        <w:numPr>
          <w:ilvl w:val="1"/>
          <w:numId w:val="533"/>
        </w:numPr>
        <w:spacing w:before="120" w:after="120"/>
      </w:pPr>
      <w:r w:rsidRPr="005B17D3">
        <w:rPr>
          <w:i/>
          <w:iCs/>
        </w:rPr>
        <w:t>Ineligible Date</w:t>
      </w:r>
      <w:r w:rsidRPr="005B17D3">
        <w:t xml:space="preserve"> must be a </w:t>
      </w:r>
      <w:r w:rsidRPr="005B17D3">
        <w:rPr>
          <w:rStyle w:val="textonlypopuphotspot"/>
        </w:rPr>
        <w:t>precise</w:t>
      </w:r>
      <w:r w:rsidRPr="005B17D3">
        <w:t xml:space="preserve"> date.</w:t>
      </w:r>
    </w:p>
    <w:p w14:paraId="6FACCF85" w14:textId="77777777" w:rsidR="00C31258" w:rsidRPr="005B17D3" w:rsidRDefault="00C31258" w:rsidP="00B93934">
      <w:pPr>
        <w:pStyle w:val="NormalWeb"/>
        <w:keepLines w:val="0"/>
        <w:numPr>
          <w:ilvl w:val="1"/>
          <w:numId w:val="533"/>
        </w:numPr>
        <w:spacing w:before="120" w:after="120"/>
      </w:pPr>
      <w:r w:rsidRPr="005B17D3">
        <w:rPr>
          <w:i/>
          <w:iCs/>
        </w:rPr>
        <w:t>Ineligible Date</w:t>
      </w:r>
      <w:r w:rsidRPr="005B17D3">
        <w:t xml:space="preserve"> cannot be a future date.</w:t>
      </w:r>
    </w:p>
    <w:p w14:paraId="53A21767" w14:textId="77777777" w:rsidR="00C31258" w:rsidRPr="005B17D3" w:rsidRDefault="00C31258" w:rsidP="00B93934">
      <w:pPr>
        <w:pStyle w:val="NormalWeb"/>
        <w:keepLines w:val="0"/>
        <w:numPr>
          <w:ilvl w:val="1"/>
          <w:numId w:val="533"/>
        </w:numPr>
        <w:spacing w:before="120" w:after="120"/>
      </w:pPr>
      <w:r w:rsidRPr="005B17D3">
        <w:rPr>
          <w:i/>
          <w:iCs/>
        </w:rPr>
        <w:t>Ineligible Date</w:t>
      </w:r>
      <w:r w:rsidRPr="005B17D3">
        <w:t xml:space="preserve"> cannot be a prior to the </w:t>
      </w:r>
      <w:r w:rsidRPr="005B17D3">
        <w:rPr>
          <w:i/>
          <w:iCs/>
        </w:rPr>
        <w:t>Date of Birth</w:t>
      </w:r>
      <w:r w:rsidRPr="005B17D3">
        <w:t>.</w:t>
      </w:r>
    </w:p>
    <w:p w14:paraId="0C68AE73" w14:textId="77777777" w:rsidR="00C31258" w:rsidRPr="005B17D3" w:rsidRDefault="00C31258" w:rsidP="00C31258">
      <w:pPr>
        <w:pStyle w:val="NormalWeb"/>
      </w:pPr>
      <w:r w:rsidRPr="005B17D3">
        <w:t> </w:t>
      </w:r>
    </w:p>
    <w:p w14:paraId="26F93810" w14:textId="77777777" w:rsidR="00C31258" w:rsidRPr="005B17D3" w:rsidRDefault="00C31258" w:rsidP="00E119EC">
      <w:pPr>
        <w:pStyle w:val="ScreenField"/>
      </w:pPr>
      <w:r w:rsidRPr="005B17D3">
        <w:rPr>
          <w:rStyle w:val="dropdownhotspot"/>
        </w:rPr>
        <w:t>Ineligible Reason (Required Field)</w:t>
      </w:r>
    </w:p>
    <w:p w14:paraId="41E87FD3" w14:textId="77777777" w:rsidR="00C31258" w:rsidRPr="005B17D3" w:rsidRDefault="00C31258" w:rsidP="00E119EC">
      <w:pPr>
        <w:pStyle w:val="ScreenFieldDesc"/>
      </w:pPr>
      <w:r w:rsidRPr="005B17D3">
        <w:t xml:space="preserve">The reason why the beneficiary is ineligible for enrollment into the VA healthcare system. This field is required if an </w:t>
      </w:r>
      <w:r w:rsidRPr="005B17D3">
        <w:rPr>
          <w:i/>
          <w:iCs/>
        </w:rPr>
        <w:t>Ineligible Date</w:t>
      </w:r>
      <w:r w:rsidRPr="005B17D3">
        <w:t xml:space="preserve"> is entered (i.e., Active Duty for Training Only, Served Less Than 24 months, DVA per VARO, OTH Char of Svc-Admin Decision Req).</w:t>
      </w:r>
    </w:p>
    <w:p w14:paraId="0F7C9C78" w14:textId="77777777" w:rsidR="00C31258" w:rsidRPr="005B17D3" w:rsidRDefault="00C31258" w:rsidP="00E119EC">
      <w:pPr>
        <w:pStyle w:val="ScreenFieldDesc"/>
      </w:pPr>
      <w:r w:rsidRPr="005B17D3">
        <w:t>This data is shared with VistA.</w:t>
      </w:r>
    </w:p>
    <w:p w14:paraId="3A8B60C4" w14:textId="77777777" w:rsidR="00C31258" w:rsidRPr="005B17D3" w:rsidRDefault="00C31258" w:rsidP="00C31258">
      <w:pPr>
        <w:pStyle w:val="NormalWeb"/>
      </w:pPr>
      <w:r w:rsidRPr="005B17D3">
        <w:t> </w:t>
      </w:r>
    </w:p>
    <w:p w14:paraId="100C0963" w14:textId="77777777" w:rsidR="00C31258" w:rsidRPr="005B17D3" w:rsidRDefault="00C31258" w:rsidP="00E119EC">
      <w:pPr>
        <w:pStyle w:val="ScreenFieldDesc"/>
      </w:pPr>
      <w:r w:rsidRPr="005B17D3">
        <w:rPr>
          <w:rStyle w:val="dropdownhotspot"/>
          <w:b/>
          <w:i/>
        </w:rPr>
        <w:t>Rules...</w:t>
      </w:r>
    </w:p>
    <w:p w14:paraId="38D0C7B3" w14:textId="77777777" w:rsidR="00C31258" w:rsidRPr="005B17D3" w:rsidRDefault="00C31258" w:rsidP="00B93934">
      <w:pPr>
        <w:pStyle w:val="NormalWeb"/>
        <w:keepLines w:val="0"/>
        <w:numPr>
          <w:ilvl w:val="1"/>
          <w:numId w:val="534"/>
        </w:numPr>
        <w:spacing w:before="120" w:after="120"/>
      </w:pPr>
      <w:r w:rsidRPr="005B17D3">
        <w:rPr>
          <w:i/>
          <w:iCs/>
        </w:rPr>
        <w:t>Ineligible Reason</w:t>
      </w:r>
      <w:r w:rsidRPr="005B17D3">
        <w:t xml:space="preserve"> character length must be 1 - 40 characters.</w:t>
      </w:r>
    </w:p>
    <w:p w14:paraId="3C89E25D" w14:textId="77777777" w:rsidR="00C31258" w:rsidRPr="005B17D3" w:rsidRDefault="00C31258" w:rsidP="00B93934">
      <w:pPr>
        <w:pStyle w:val="NormalWeb"/>
        <w:keepLines w:val="0"/>
        <w:numPr>
          <w:ilvl w:val="1"/>
          <w:numId w:val="534"/>
        </w:numPr>
        <w:spacing w:before="120" w:after="120"/>
      </w:pPr>
      <w:r w:rsidRPr="005B17D3">
        <w:rPr>
          <w:i/>
          <w:iCs/>
        </w:rPr>
        <w:t>Ineligible Reason</w:t>
      </w:r>
      <w:r w:rsidRPr="005B17D3">
        <w:t xml:space="preserve"> is required when there is an </w:t>
      </w:r>
      <w:r w:rsidRPr="005B17D3">
        <w:rPr>
          <w:i/>
          <w:iCs/>
        </w:rPr>
        <w:t>Ineligible Date</w:t>
      </w:r>
      <w:r w:rsidRPr="005B17D3">
        <w:t>.</w:t>
      </w:r>
    </w:p>
    <w:p w14:paraId="10BDD671" w14:textId="77777777" w:rsidR="00C31258" w:rsidRPr="005B17D3" w:rsidRDefault="00C31258" w:rsidP="00C31258">
      <w:pPr>
        <w:pStyle w:val="NormalWeb"/>
      </w:pPr>
      <w:r w:rsidRPr="005B17D3">
        <w:t> </w:t>
      </w:r>
    </w:p>
    <w:p w14:paraId="5DD8598F" w14:textId="77777777" w:rsidR="00C31258" w:rsidRPr="005B17D3" w:rsidRDefault="00C31258" w:rsidP="00E119EC">
      <w:pPr>
        <w:pStyle w:val="ScreenField"/>
      </w:pPr>
      <w:r w:rsidRPr="005B17D3">
        <w:rPr>
          <w:rStyle w:val="dropdownhotspot"/>
        </w:rPr>
        <w:t>Ineligible VARO Decision</w:t>
      </w:r>
    </w:p>
    <w:p w14:paraId="4FF098BE" w14:textId="77777777" w:rsidR="00C31258" w:rsidRPr="005B17D3" w:rsidRDefault="00C31258" w:rsidP="00E119EC">
      <w:pPr>
        <w:pStyle w:val="ScreenFieldDesc"/>
      </w:pPr>
      <w:r w:rsidRPr="005B17D3">
        <w:t xml:space="preserve">The </w:t>
      </w:r>
      <w:r w:rsidRPr="005B17D3">
        <w:rPr>
          <w:rStyle w:val="textonlypopuphotspot"/>
        </w:rPr>
        <w:t>VARO</w:t>
      </w:r>
      <w:r w:rsidRPr="005B17D3">
        <w:t xml:space="preserve"> reason why the beneficiary is ineligible for treatment, if </w:t>
      </w:r>
      <w:r w:rsidRPr="005B17D3">
        <w:rPr>
          <w:i/>
          <w:iCs/>
        </w:rPr>
        <w:t>Ineligible Date</w:t>
      </w:r>
      <w:r w:rsidRPr="005B17D3">
        <w:t xml:space="preserve"> is entered. If available, enter VARO Station Number and Date of Decision.</w:t>
      </w:r>
    </w:p>
    <w:p w14:paraId="5C208A09" w14:textId="77777777" w:rsidR="00C31258" w:rsidRPr="005B17D3" w:rsidRDefault="00C31258" w:rsidP="00E119EC">
      <w:pPr>
        <w:pStyle w:val="ScreenFieldDesc"/>
      </w:pPr>
      <w:r w:rsidRPr="005B17D3">
        <w:t>This data is shared with VistA.</w:t>
      </w:r>
    </w:p>
    <w:p w14:paraId="675C7361" w14:textId="77777777" w:rsidR="00C31258" w:rsidRPr="005B17D3" w:rsidRDefault="00C31258" w:rsidP="00C31258">
      <w:pPr>
        <w:pStyle w:val="NormalWeb"/>
      </w:pPr>
      <w:r w:rsidRPr="005B17D3">
        <w:t> </w:t>
      </w:r>
    </w:p>
    <w:p w14:paraId="60C33098" w14:textId="77777777" w:rsidR="00C31258" w:rsidRPr="005B17D3" w:rsidRDefault="00C31258" w:rsidP="00C31258">
      <w:pPr>
        <w:pStyle w:val="scrnfldtext"/>
        <w:rPr>
          <w:b/>
          <w:i/>
        </w:rPr>
      </w:pPr>
      <w:r w:rsidRPr="005B17D3">
        <w:rPr>
          <w:rStyle w:val="dropdownhotspot"/>
          <w:b/>
          <w:i/>
        </w:rPr>
        <w:t>Rules...</w:t>
      </w:r>
    </w:p>
    <w:p w14:paraId="3B2C27B0" w14:textId="77777777" w:rsidR="00C31258" w:rsidRPr="005B17D3" w:rsidRDefault="00C31258" w:rsidP="00B93934">
      <w:pPr>
        <w:pStyle w:val="NormalWeb"/>
        <w:keepLines w:val="0"/>
        <w:numPr>
          <w:ilvl w:val="1"/>
          <w:numId w:val="535"/>
        </w:numPr>
        <w:spacing w:before="120" w:after="120"/>
      </w:pPr>
      <w:r w:rsidRPr="005B17D3">
        <w:t>This field is not required unless an Ineligible Date is entered.</w:t>
      </w:r>
    </w:p>
    <w:p w14:paraId="27FB5711" w14:textId="77777777" w:rsidR="00C31258" w:rsidRPr="005B17D3" w:rsidRDefault="00C31258" w:rsidP="00B93934">
      <w:pPr>
        <w:pStyle w:val="NormalWeb"/>
        <w:keepLines w:val="0"/>
        <w:numPr>
          <w:ilvl w:val="1"/>
          <w:numId w:val="535"/>
        </w:numPr>
        <w:spacing w:before="120" w:after="120"/>
      </w:pPr>
      <w:r w:rsidRPr="005B17D3">
        <w:t>Character length for Ineligible VARO Decision should be between 3 and 75 characters.</w:t>
      </w:r>
    </w:p>
    <w:p w14:paraId="7047EFA1" w14:textId="5C61B921" w:rsidR="00C31258" w:rsidRPr="005B17D3" w:rsidRDefault="00C31258" w:rsidP="00C31258">
      <w:pPr>
        <w:pStyle w:val="style12ptboldleft042"/>
        <w:rPr>
          <w:b/>
          <w:bCs/>
          <w:u w:val="single"/>
        </w:rPr>
      </w:pPr>
    </w:p>
    <w:p w14:paraId="12C0E622" w14:textId="77777777" w:rsidR="00C31258" w:rsidRPr="005B17D3" w:rsidRDefault="00C31258" w:rsidP="00C31258">
      <w:pPr>
        <w:pStyle w:val="screenname0"/>
      </w:pPr>
      <w:r w:rsidRPr="005B17D3">
        <w:t>Other Eligibility Factors</w:t>
      </w:r>
    </w:p>
    <w:p w14:paraId="0D495689" w14:textId="2C081330" w:rsidR="00C31258" w:rsidRPr="005B17D3" w:rsidRDefault="00C31258" w:rsidP="00C31258">
      <w:pPr>
        <w:pStyle w:val="style12ptboldleft042"/>
        <w:rPr>
          <w:b/>
          <w:bCs/>
          <w:u w:val="single"/>
        </w:rPr>
      </w:pPr>
    </w:p>
    <w:p w14:paraId="51897161" w14:textId="77777777" w:rsidR="00C31258" w:rsidRPr="005B17D3" w:rsidRDefault="00C31258" w:rsidP="00E80060">
      <w:pPr>
        <w:pStyle w:val="ScreenField"/>
      </w:pPr>
      <w:r w:rsidRPr="005B17D3">
        <w:t>Discharge Due to Disability</w:t>
      </w:r>
    </w:p>
    <w:p w14:paraId="20CF6524" w14:textId="77777777" w:rsidR="00C31258" w:rsidRPr="005B17D3" w:rsidRDefault="00C31258" w:rsidP="00E80060">
      <w:pPr>
        <w:pStyle w:val="ScreenFieldDesc"/>
      </w:pPr>
      <w:r w:rsidRPr="005B17D3">
        <w:rPr>
          <w:i/>
          <w:iCs/>
        </w:rPr>
        <w:t>Discharge Due to Disability</w:t>
      </w:r>
      <w:r w:rsidRPr="005B17D3">
        <w:t xml:space="preserve"> is an indicator that is collected on the 1010EZ form or systematically set based on business rules applied to data received from MSDS to reflect that the Veteran has been discharged from military for a disability incurred or aggravated in the line of duty.</w:t>
      </w:r>
    </w:p>
    <w:p w14:paraId="4F67D3D2" w14:textId="77777777" w:rsidR="00C31258" w:rsidRPr="005B17D3" w:rsidRDefault="00C31258" w:rsidP="00E80060">
      <w:pPr>
        <w:pStyle w:val="ScreenFieldDesc"/>
      </w:pPr>
      <w:r w:rsidRPr="005B17D3">
        <w:rPr>
          <w:rStyle w:val="Emphasis"/>
        </w:rPr>
        <w:t>Yes</w:t>
      </w:r>
      <w:r w:rsidRPr="005B17D3">
        <w:t xml:space="preserve"> - Veteran was discharged from a branch of the Armed Forces due to a disability incurred in or aggravated in the line of duty.</w:t>
      </w:r>
      <w:r w:rsidRPr="005B17D3">
        <w:rPr>
          <w:rStyle w:val="expandingtext0"/>
        </w:rPr>
        <w:t> </w:t>
      </w:r>
    </w:p>
    <w:p w14:paraId="5D35EC8A" w14:textId="77777777" w:rsidR="00C31258" w:rsidRPr="005B17D3" w:rsidRDefault="00C31258" w:rsidP="00E80060">
      <w:pPr>
        <w:pStyle w:val="ScreenFieldDesc"/>
      </w:pPr>
      <w:r w:rsidRPr="005B17D3">
        <w:t> </w:t>
      </w:r>
    </w:p>
    <w:p w14:paraId="78C04E62" w14:textId="77777777" w:rsidR="00C31258" w:rsidRPr="005B17D3" w:rsidRDefault="00C31258" w:rsidP="00E80060">
      <w:pPr>
        <w:pStyle w:val="ScreenFieldDesc"/>
        <w:rPr>
          <w:b/>
          <w:i/>
        </w:rPr>
      </w:pPr>
      <w:r w:rsidRPr="005B17D3">
        <w:rPr>
          <w:b/>
          <w:i/>
        </w:rPr>
        <w:t>More...</w:t>
      </w:r>
    </w:p>
    <w:p w14:paraId="048C0728" w14:textId="77777777" w:rsidR="00C31258" w:rsidRPr="005B17D3" w:rsidRDefault="00C31258" w:rsidP="00B93934">
      <w:pPr>
        <w:pStyle w:val="NormalWeb"/>
        <w:keepLines w:val="0"/>
        <w:numPr>
          <w:ilvl w:val="1"/>
          <w:numId w:val="544"/>
        </w:numPr>
        <w:spacing w:before="120" w:after="120"/>
      </w:pPr>
      <w:r w:rsidRPr="005B17D3">
        <w:t>Discharge is indicated on the DD-214, DD-215, or other VBA/DoD sources. Veterans discharged due to disability are placed in Priority Group 3 unless other attributes place them into a higher priority group and Veteran is no longer required to take the income assessment.</w:t>
      </w:r>
    </w:p>
    <w:p w14:paraId="0AFB3F42" w14:textId="77777777" w:rsidR="00C31258" w:rsidRPr="005B17D3" w:rsidRDefault="00C31258" w:rsidP="00B93934">
      <w:pPr>
        <w:pStyle w:val="NormalWeb"/>
        <w:keepLines w:val="0"/>
        <w:numPr>
          <w:ilvl w:val="1"/>
          <w:numId w:val="544"/>
        </w:numPr>
        <w:spacing w:before="120" w:after="120"/>
      </w:pPr>
      <w:r w:rsidRPr="005B17D3">
        <w:t>Discharge Due to Disability is systematically set to “Yes” when any ‘regular’ service episode has a Narrative Reason For Separation of:</w:t>
      </w:r>
    </w:p>
    <w:p w14:paraId="63B68384" w14:textId="77777777" w:rsidR="00C31258" w:rsidRPr="005B17D3" w:rsidRDefault="00C31258" w:rsidP="00B93934">
      <w:pPr>
        <w:pStyle w:val="listbull20"/>
        <w:numPr>
          <w:ilvl w:val="0"/>
          <w:numId w:val="543"/>
        </w:numPr>
        <w:spacing w:before="60" w:after="60"/>
      </w:pPr>
      <w:r w:rsidRPr="005B17D3">
        <w:t>DISABILITY, SEVERANCE PAY, COMBAT RELATED (ENHANCED)</w:t>
      </w:r>
    </w:p>
    <w:p w14:paraId="6BE05629" w14:textId="77777777" w:rsidR="00C31258" w:rsidRPr="005B17D3" w:rsidRDefault="00C31258" w:rsidP="00B93934">
      <w:pPr>
        <w:pStyle w:val="listbull20"/>
        <w:numPr>
          <w:ilvl w:val="0"/>
          <w:numId w:val="543"/>
        </w:numPr>
        <w:spacing w:before="60" w:after="60"/>
      </w:pPr>
      <w:r w:rsidRPr="005B17D3">
        <w:t>DISABILITY, SEVERANCE PAY, NON COMBAT (ENHANCED)</w:t>
      </w:r>
    </w:p>
    <w:p w14:paraId="185662BA" w14:textId="77777777" w:rsidR="00C31258" w:rsidRPr="005B17D3" w:rsidRDefault="00C31258" w:rsidP="00B93934">
      <w:pPr>
        <w:pStyle w:val="listbull20"/>
        <w:numPr>
          <w:ilvl w:val="0"/>
          <w:numId w:val="543"/>
        </w:numPr>
        <w:spacing w:before="60" w:after="60"/>
      </w:pPr>
      <w:r w:rsidRPr="005B17D3">
        <w:t>DISABILITY, SEVERANCE PAY (ENHANCED)</w:t>
      </w:r>
    </w:p>
    <w:p w14:paraId="4516288D" w14:textId="77777777" w:rsidR="00C31258" w:rsidRPr="005B17D3" w:rsidRDefault="00C31258" w:rsidP="00B93934">
      <w:pPr>
        <w:pStyle w:val="listbull20"/>
        <w:numPr>
          <w:ilvl w:val="0"/>
          <w:numId w:val="543"/>
        </w:numPr>
        <w:spacing w:before="60" w:after="60"/>
      </w:pPr>
      <w:r w:rsidRPr="005B17D3">
        <w:t>DISABILITY, AGGRAVATION (ENHANCED)</w:t>
      </w:r>
    </w:p>
    <w:p w14:paraId="7E1E7ECA" w14:textId="77777777" w:rsidR="00C31258" w:rsidRPr="005B17D3" w:rsidRDefault="00C31258" w:rsidP="00B93934">
      <w:pPr>
        <w:pStyle w:val="listbull20"/>
        <w:numPr>
          <w:ilvl w:val="0"/>
          <w:numId w:val="543"/>
        </w:numPr>
        <w:spacing w:before="60" w:after="60"/>
      </w:pPr>
      <w:r w:rsidRPr="005B17D3">
        <w:t>DISABILITY, OTHER (ENHANCED)</w:t>
      </w:r>
    </w:p>
    <w:p w14:paraId="72F2F5DA" w14:textId="77777777" w:rsidR="00C31258" w:rsidRPr="005B17D3" w:rsidRDefault="00C31258" w:rsidP="00B93934">
      <w:pPr>
        <w:pStyle w:val="listbull20"/>
        <w:numPr>
          <w:ilvl w:val="0"/>
          <w:numId w:val="543"/>
        </w:numPr>
        <w:spacing w:before="60" w:after="60"/>
      </w:pPr>
      <w:r w:rsidRPr="005B17D3">
        <w:t>DISABILITY, SEVERANCE PAY, COMBAT RELATED</w:t>
      </w:r>
    </w:p>
    <w:p w14:paraId="6DCEB0BE" w14:textId="77777777" w:rsidR="00C31258" w:rsidRPr="005B17D3" w:rsidRDefault="00C31258" w:rsidP="00B93934">
      <w:pPr>
        <w:pStyle w:val="listbull20"/>
        <w:numPr>
          <w:ilvl w:val="0"/>
          <w:numId w:val="543"/>
        </w:numPr>
        <w:spacing w:before="60" w:after="60"/>
      </w:pPr>
      <w:r w:rsidRPr="005B17D3">
        <w:t>DISABILITY, SEVERANCE PAY</w:t>
      </w:r>
    </w:p>
    <w:p w14:paraId="2D5F4F4D" w14:textId="77777777" w:rsidR="00C31258" w:rsidRPr="005B17D3" w:rsidRDefault="00C31258" w:rsidP="00B93934">
      <w:pPr>
        <w:pStyle w:val="listbull20"/>
        <w:numPr>
          <w:ilvl w:val="0"/>
          <w:numId w:val="543"/>
        </w:numPr>
        <w:spacing w:before="60" w:after="60"/>
      </w:pPr>
      <w:r w:rsidRPr="005B17D3">
        <w:t>DISABILITY, SEVERANCE PAY, NON COMBAT</w:t>
      </w:r>
    </w:p>
    <w:p w14:paraId="3C721490" w14:textId="77777777" w:rsidR="00C31258" w:rsidRPr="005B17D3" w:rsidRDefault="00C31258" w:rsidP="00B93934">
      <w:pPr>
        <w:pStyle w:val="listbull20"/>
        <w:numPr>
          <w:ilvl w:val="0"/>
          <w:numId w:val="543"/>
        </w:numPr>
        <w:spacing w:before="60" w:after="60"/>
      </w:pPr>
      <w:r w:rsidRPr="005B17D3">
        <w:t>DISABILITY, AGGRAVATION</w:t>
      </w:r>
    </w:p>
    <w:p w14:paraId="7F8BBF1C" w14:textId="77777777" w:rsidR="00C31258" w:rsidRPr="005B17D3" w:rsidRDefault="00C31258" w:rsidP="00B93934">
      <w:pPr>
        <w:pStyle w:val="listbull20"/>
        <w:numPr>
          <w:ilvl w:val="0"/>
          <w:numId w:val="543"/>
        </w:numPr>
        <w:spacing w:before="60" w:after="60"/>
      </w:pPr>
      <w:r w:rsidRPr="005B17D3">
        <w:t>DISABILITY, OTHER</w:t>
      </w:r>
    </w:p>
    <w:p w14:paraId="2F2F9D78" w14:textId="77777777" w:rsidR="00C31258" w:rsidRPr="005B17D3" w:rsidRDefault="00C31258" w:rsidP="00B93934">
      <w:pPr>
        <w:pStyle w:val="listbull20"/>
        <w:numPr>
          <w:ilvl w:val="0"/>
          <w:numId w:val="543"/>
        </w:numPr>
        <w:spacing w:before="60" w:after="60"/>
      </w:pPr>
      <w:r w:rsidRPr="005B17D3">
        <w:t>DISABILITY, PERMANENT (ENHANCED)</w:t>
      </w:r>
    </w:p>
    <w:p w14:paraId="50B8C7A7" w14:textId="77777777" w:rsidR="00C31258" w:rsidRPr="005B17D3" w:rsidRDefault="00C31258" w:rsidP="00B93934">
      <w:pPr>
        <w:pStyle w:val="listbull20"/>
        <w:numPr>
          <w:ilvl w:val="0"/>
          <w:numId w:val="543"/>
        </w:numPr>
        <w:spacing w:before="60" w:after="60"/>
      </w:pPr>
      <w:r w:rsidRPr="005B17D3">
        <w:t>DISABILITY, TEMPORARY (ENHANCED)</w:t>
      </w:r>
    </w:p>
    <w:p w14:paraId="5BD0414F" w14:textId="77777777" w:rsidR="00C31258" w:rsidRPr="005B17D3" w:rsidRDefault="00C31258" w:rsidP="00B93934">
      <w:pPr>
        <w:pStyle w:val="listbull20"/>
        <w:numPr>
          <w:ilvl w:val="0"/>
          <w:numId w:val="543"/>
        </w:numPr>
        <w:spacing w:before="60" w:after="60"/>
      </w:pPr>
      <w:r w:rsidRPr="005B17D3">
        <w:t>DISABILITY, PERMANENT</w:t>
      </w:r>
    </w:p>
    <w:p w14:paraId="3BBC1213" w14:textId="77777777" w:rsidR="00E80060" w:rsidRPr="005B17D3" w:rsidRDefault="00C31258" w:rsidP="00B93934">
      <w:pPr>
        <w:pStyle w:val="listbull20"/>
        <w:numPr>
          <w:ilvl w:val="0"/>
          <w:numId w:val="543"/>
        </w:numPr>
        <w:spacing w:before="60" w:after="60"/>
      </w:pPr>
      <w:r w:rsidRPr="005B17D3">
        <w:t>DISABILITY, TEMPORARY</w:t>
      </w:r>
    </w:p>
    <w:p w14:paraId="766E0E20" w14:textId="46300852" w:rsidR="00C31258" w:rsidRPr="005B17D3" w:rsidRDefault="00C31258" w:rsidP="00B93934">
      <w:pPr>
        <w:pStyle w:val="ScreenFieldDesc"/>
        <w:numPr>
          <w:ilvl w:val="0"/>
          <w:numId w:val="545"/>
        </w:numPr>
      </w:pPr>
      <w:r w:rsidRPr="005B17D3">
        <w:t>OR for ‘guard and reserve service’, any service episode has a Narrative Reason for Separation as stated above AND the service episode is not related to training.</w:t>
      </w:r>
    </w:p>
    <w:p w14:paraId="7720D024" w14:textId="77777777" w:rsidR="00C31258" w:rsidRPr="005B17D3" w:rsidRDefault="00C31258" w:rsidP="00FE03DE">
      <w:pPr>
        <w:pStyle w:val="ScreenFieldDesc"/>
      </w:pPr>
      <w:r w:rsidRPr="005B17D3">
        <w:rPr>
          <w:rStyle w:val="Emphasis"/>
        </w:rPr>
        <w:t>No</w:t>
      </w:r>
      <w:r w:rsidRPr="005B17D3">
        <w:t xml:space="preserve"> </w:t>
      </w:r>
      <w:r w:rsidRPr="005B17D3">
        <w:rPr>
          <w:rStyle w:val="expandingtext0"/>
        </w:rPr>
        <w:t>- Veteran was NOT discharged due to a disability incurred or aggravated in the line of duty.</w:t>
      </w:r>
    </w:p>
    <w:p w14:paraId="40DDF249" w14:textId="77777777" w:rsidR="00C31258" w:rsidRPr="005B17D3" w:rsidRDefault="00C31258" w:rsidP="00FE03DE">
      <w:pPr>
        <w:pStyle w:val="ScreenFieldDesc"/>
      </w:pPr>
      <w:r w:rsidRPr="005B17D3">
        <w:t xml:space="preserve">No </w:t>
      </w:r>
      <w:r w:rsidRPr="005B17D3">
        <w:rPr>
          <w:rStyle w:val="expandingtext0"/>
        </w:rPr>
        <w:t>Data</w:t>
      </w:r>
    </w:p>
    <w:p w14:paraId="1DA4A214" w14:textId="77777777" w:rsidR="00C31258" w:rsidRPr="005B17D3" w:rsidRDefault="00C31258" w:rsidP="00C31258">
      <w:pPr>
        <w:pStyle w:val="NormalWeb"/>
      </w:pPr>
      <w:r w:rsidRPr="005B17D3">
        <w:t> </w:t>
      </w:r>
    </w:p>
    <w:p w14:paraId="4FEA9EA6" w14:textId="77777777" w:rsidR="00C31258" w:rsidRPr="005B17D3" w:rsidRDefault="00C31258" w:rsidP="00FE03DE">
      <w:pPr>
        <w:pStyle w:val="ScreenField"/>
      </w:pPr>
      <w:r w:rsidRPr="005B17D3">
        <w:t>Military Disability Retirement</w:t>
      </w:r>
    </w:p>
    <w:p w14:paraId="76D527C9" w14:textId="77777777" w:rsidR="00C31258" w:rsidRPr="005B17D3" w:rsidRDefault="00C31258" w:rsidP="00FE03DE">
      <w:pPr>
        <w:pStyle w:val="ScreenFieldDesc"/>
      </w:pPr>
      <w:r w:rsidRPr="005B17D3">
        <w:t>Is the patient receiving disability retirement from the U.S. Armed Forces due to a disability incurred while serving?</w:t>
      </w:r>
    </w:p>
    <w:p w14:paraId="6A642FEB" w14:textId="77777777" w:rsidR="00C31258" w:rsidRPr="005B17D3" w:rsidRDefault="00C31258" w:rsidP="00FE03DE">
      <w:pPr>
        <w:pStyle w:val="ScreenFieldDesc"/>
      </w:pPr>
      <w:r w:rsidRPr="005B17D3">
        <w:rPr>
          <w:rStyle w:val="Emphasis"/>
        </w:rPr>
        <w:t>Yes</w:t>
      </w:r>
      <w:r w:rsidRPr="005B17D3">
        <w:t xml:space="preserve"> </w:t>
      </w:r>
      <w:r w:rsidRPr="005B17D3">
        <w:rPr>
          <w:rStyle w:val="expandingtext0"/>
        </w:rPr>
        <w:t>- Veteran is retired from a branch of the armed forces due to a disability incurred or aggravated in the line of duty and is in receipt of military disability retirement pay.</w:t>
      </w:r>
    </w:p>
    <w:p w14:paraId="208F4BC6" w14:textId="77777777" w:rsidR="00C31258" w:rsidRPr="005B17D3" w:rsidRDefault="00C31258" w:rsidP="00FE03DE">
      <w:pPr>
        <w:pStyle w:val="ScreenFieldDesc"/>
      </w:pPr>
      <w:r w:rsidRPr="005B17D3">
        <w:t> </w:t>
      </w:r>
    </w:p>
    <w:p w14:paraId="345AB902" w14:textId="77777777" w:rsidR="00C31258" w:rsidRPr="005B17D3" w:rsidRDefault="00C31258" w:rsidP="00FE03DE">
      <w:pPr>
        <w:pStyle w:val="ScreenFieldDesc"/>
      </w:pPr>
      <w:r w:rsidRPr="005B17D3">
        <w:t>More...</w:t>
      </w:r>
    </w:p>
    <w:p w14:paraId="17783F8C" w14:textId="77777777" w:rsidR="00C31258" w:rsidRPr="005B17D3" w:rsidRDefault="00C31258" w:rsidP="00FE03DE">
      <w:pPr>
        <w:pStyle w:val="ScreenFieldDesc"/>
      </w:pPr>
      <w:r w:rsidRPr="005B17D3">
        <w:t xml:space="preserve">Verify via DD-214, </w:t>
      </w:r>
      <w:r w:rsidRPr="005B17D3">
        <w:rPr>
          <w:rStyle w:val="popupspot"/>
        </w:rPr>
        <w:t>query VBA,</w:t>
      </w:r>
      <w:r w:rsidRPr="005B17D3">
        <w:t xml:space="preserve"> VIS or </w:t>
      </w:r>
      <w:r w:rsidRPr="005B17D3">
        <w:rPr>
          <w:rStyle w:val="popupspot"/>
        </w:rPr>
        <w:t>SHARE</w:t>
      </w:r>
      <w:r w:rsidRPr="005B17D3">
        <w:t>. This does not apply to Veterans retired for length of service. Veterans receiving Military Disability Retirement are placed in PG 3 unless other attributes place them into a higher priority group and Veteran is no longer required to take the income assessment.</w:t>
      </w:r>
    </w:p>
    <w:p w14:paraId="7B2A8BB6" w14:textId="77777777" w:rsidR="00C31258" w:rsidRPr="005B17D3" w:rsidRDefault="00C31258" w:rsidP="00FE03DE">
      <w:pPr>
        <w:pStyle w:val="ScreenFieldDesc"/>
      </w:pPr>
      <w:r w:rsidRPr="005B17D3">
        <w:rPr>
          <w:rStyle w:val="Emphasis"/>
        </w:rPr>
        <w:t>No</w:t>
      </w:r>
      <w:r w:rsidRPr="005B17D3">
        <w:t xml:space="preserve"> </w:t>
      </w:r>
      <w:r w:rsidRPr="005B17D3">
        <w:rPr>
          <w:rStyle w:val="expandingtext0"/>
        </w:rPr>
        <w:t>- Veteran is NOT retired from the armed forces due to a disability.</w:t>
      </w:r>
    </w:p>
    <w:p w14:paraId="2A3ECB9D" w14:textId="77777777" w:rsidR="00C31258" w:rsidRPr="005B17D3" w:rsidRDefault="00C31258" w:rsidP="00FE03DE">
      <w:pPr>
        <w:pStyle w:val="ScreenFieldDesc"/>
      </w:pPr>
      <w:r w:rsidRPr="005B17D3">
        <w:t xml:space="preserve">No </w:t>
      </w:r>
      <w:r w:rsidRPr="005B17D3">
        <w:rPr>
          <w:rStyle w:val="expandingtext0"/>
        </w:rPr>
        <w:t>Data.</w:t>
      </w:r>
    </w:p>
    <w:p w14:paraId="461621AC" w14:textId="77777777" w:rsidR="00C31258" w:rsidRPr="005B17D3" w:rsidRDefault="00C31258" w:rsidP="00C31258">
      <w:pPr>
        <w:pStyle w:val="NormalWeb"/>
      </w:pPr>
      <w:r w:rsidRPr="005B17D3">
        <w:t> </w:t>
      </w:r>
    </w:p>
    <w:p w14:paraId="5A16A2F1" w14:textId="77777777" w:rsidR="00C31258" w:rsidRPr="005B17D3" w:rsidRDefault="00C31258" w:rsidP="000F219E">
      <w:pPr>
        <w:pStyle w:val="ScreenField"/>
      </w:pPr>
      <w:r w:rsidRPr="005B17D3">
        <w:t>Agent Orange Exposure Location</w:t>
      </w:r>
    </w:p>
    <w:p w14:paraId="3175E120" w14:textId="77777777" w:rsidR="00C31258" w:rsidRPr="005B17D3" w:rsidRDefault="00C31258" w:rsidP="000F219E">
      <w:pPr>
        <w:pStyle w:val="ScreenFieldDesc"/>
      </w:pPr>
      <w:r w:rsidRPr="005B17D3">
        <w:rPr>
          <w:i/>
          <w:iCs/>
        </w:rPr>
        <w:t>Agent Orange Exposure Location</w:t>
      </w:r>
      <w:r w:rsidRPr="005B17D3">
        <w:t xml:space="preserve"> is the location where a Veteran was exposed to </w:t>
      </w:r>
      <w:r w:rsidRPr="005B17D3">
        <w:rPr>
          <w:rStyle w:val="textonlypopuphotspot"/>
        </w:rPr>
        <w:t>Agent Orange</w:t>
      </w:r>
      <w:r w:rsidRPr="005B17D3">
        <w:t>.</w:t>
      </w:r>
    </w:p>
    <w:p w14:paraId="124A5FD8" w14:textId="77777777" w:rsidR="00C31258" w:rsidRPr="005B17D3" w:rsidRDefault="00C31258" w:rsidP="00B93934">
      <w:pPr>
        <w:pStyle w:val="NormalWeb"/>
        <w:keepLines w:val="0"/>
        <w:numPr>
          <w:ilvl w:val="1"/>
          <w:numId w:val="542"/>
        </w:numPr>
        <w:spacing w:before="120" w:after="120"/>
      </w:pPr>
      <w:r w:rsidRPr="005B17D3">
        <w:t>Not Exposed</w:t>
      </w:r>
    </w:p>
    <w:p w14:paraId="4A4BA56E" w14:textId="77777777" w:rsidR="00C31258" w:rsidRPr="005B17D3" w:rsidRDefault="00C31258" w:rsidP="00B93934">
      <w:pPr>
        <w:pStyle w:val="NormalWeb"/>
        <w:keepLines w:val="0"/>
        <w:numPr>
          <w:ilvl w:val="1"/>
          <w:numId w:val="542"/>
        </w:numPr>
        <w:spacing w:before="120" w:after="120"/>
      </w:pPr>
      <w:r w:rsidRPr="005B17D3">
        <w:t>Korean DMZ</w:t>
      </w:r>
    </w:p>
    <w:p w14:paraId="53163D22" w14:textId="77777777" w:rsidR="00C31258" w:rsidRPr="005B17D3" w:rsidRDefault="00C31258" w:rsidP="00B93934">
      <w:pPr>
        <w:pStyle w:val="NormalWeb"/>
        <w:keepLines w:val="0"/>
        <w:numPr>
          <w:ilvl w:val="1"/>
          <w:numId w:val="542"/>
        </w:numPr>
        <w:spacing w:before="120" w:after="120"/>
      </w:pPr>
      <w:r w:rsidRPr="005B17D3">
        <w:t>Other</w:t>
      </w:r>
    </w:p>
    <w:p w14:paraId="173428D5" w14:textId="77777777" w:rsidR="00C31258" w:rsidRPr="005B17D3" w:rsidRDefault="00C31258" w:rsidP="00B93934">
      <w:pPr>
        <w:pStyle w:val="NormalWeb"/>
        <w:keepLines w:val="0"/>
        <w:numPr>
          <w:ilvl w:val="1"/>
          <w:numId w:val="542"/>
        </w:numPr>
        <w:spacing w:before="120" w:after="120"/>
      </w:pPr>
      <w:r w:rsidRPr="005B17D3">
        <w:t>Vietnam</w:t>
      </w:r>
    </w:p>
    <w:p w14:paraId="470F20EF" w14:textId="77777777" w:rsidR="00C31258" w:rsidRPr="005B17D3" w:rsidRDefault="00C31258" w:rsidP="000F219E">
      <w:pPr>
        <w:pStyle w:val="ScreenFieldDesc"/>
      </w:pPr>
      <w:r w:rsidRPr="005B17D3">
        <w:t>This data is shared with VistA.</w:t>
      </w:r>
    </w:p>
    <w:p w14:paraId="2A6F5B73" w14:textId="77777777" w:rsidR="00C31258" w:rsidRPr="005B17D3" w:rsidRDefault="00C31258" w:rsidP="00C31258">
      <w:pPr>
        <w:pStyle w:val="NormalWeb"/>
      </w:pPr>
      <w:r w:rsidRPr="005B17D3">
        <w:t> </w:t>
      </w:r>
    </w:p>
    <w:p w14:paraId="0D141077" w14:textId="77777777" w:rsidR="00C31258" w:rsidRPr="005B17D3" w:rsidRDefault="00C31258" w:rsidP="000F219E">
      <w:pPr>
        <w:pStyle w:val="ScreenField"/>
      </w:pPr>
      <w:r w:rsidRPr="005B17D3">
        <w:rPr>
          <w:rStyle w:val="dropdownhotspot"/>
        </w:rPr>
        <w:t>Radiation Exposure Method</w:t>
      </w:r>
    </w:p>
    <w:p w14:paraId="55C855DC" w14:textId="77777777" w:rsidR="00C31258" w:rsidRPr="005B17D3" w:rsidRDefault="00C31258" w:rsidP="000F219E">
      <w:pPr>
        <w:pStyle w:val="ScreenFieldDesc"/>
      </w:pPr>
      <w:r w:rsidRPr="005B17D3">
        <w:rPr>
          <w:i/>
          <w:iCs/>
        </w:rPr>
        <w:t>Radiation Exposure Method</w:t>
      </w:r>
      <w:r w:rsidRPr="005B17D3">
        <w:t xml:space="preserve"> is the method by which this patient was exposed to ionizing radiation.</w:t>
      </w:r>
    </w:p>
    <w:p w14:paraId="0192AE58" w14:textId="77777777" w:rsidR="00C31258" w:rsidRPr="005B17D3" w:rsidRDefault="00C31258" w:rsidP="00B93934">
      <w:pPr>
        <w:pStyle w:val="NormalWeb"/>
        <w:keepLines w:val="0"/>
        <w:numPr>
          <w:ilvl w:val="1"/>
          <w:numId w:val="541"/>
        </w:numPr>
        <w:spacing w:before="120" w:after="120"/>
      </w:pPr>
      <w:r w:rsidRPr="005B17D3">
        <w:rPr>
          <w:rStyle w:val="Emphasis"/>
        </w:rPr>
        <w:t>Not Exposed</w:t>
      </w:r>
    </w:p>
    <w:p w14:paraId="73371C24" w14:textId="77777777" w:rsidR="00C31258" w:rsidRPr="005B17D3" w:rsidRDefault="00C31258" w:rsidP="00B93934">
      <w:pPr>
        <w:pStyle w:val="NormalWeb"/>
        <w:keepLines w:val="0"/>
        <w:numPr>
          <w:ilvl w:val="1"/>
          <w:numId w:val="541"/>
        </w:numPr>
        <w:spacing w:before="120" w:after="120"/>
      </w:pPr>
      <w:r w:rsidRPr="005B17D3">
        <w:rPr>
          <w:rStyle w:val="Emphasis"/>
        </w:rPr>
        <w:t>Nagasaki/Hiroshima</w:t>
      </w:r>
      <w:r w:rsidRPr="005B17D3">
        <w:rPr>
          <w:rStyle w:val="expandingtext0"/>
        </w:rPr>
        <w:t>- if the Veteran was exposed to ionizing radiation as a POW or while serving in Hiroshima and/or Nagasaki, Japan from August 6, 1945 through July 1, 1946.</w:t>
      </w:r>
    </w:p>
    <w:p w14:paraId="243F776F" w14:textId="77777777" w:rsidR="00C31258" w:rsidRPr="005B17D3" w:rsidRDefault="00C31258" w:rsidP="00B93934">
      <w:pPr>
        <w:pStyle w:val="NormalWeb"/>
        <w:keepLines w:val="0"/>
        <w:numPr>
          <w:ilvl w:val="1"/>
          <w:numId w:val="541"/>
        </w:numPr>
        <w:spacing w:before="120" w:after="120"/>
      </w:pPr>
      <w:r w:rsidRPr="005B17D3">
        <w:rPr>
          <w:rStyle w:val="Emphasis"/>
        </w:rPr>
        <w:t>Atmospheric Nuclear Testing</w:t>
      </w:r>
      <w:r w:rsidRPr="005B17D3">
        <w:t xml:space="preserve"> - if exposure occurred at an atmospheric nuclear device test site (e.g. the Pacific Islands, NM or NV).</w:t>
      </w:r>
    </w:p>
    <w:p w14:paraId="31D5A0FC" w14:textId="77777777" w:rsidR="00C31258" w:rsidRPr="005B17D3" w:rsidRDefault="00C31258" w:rsidP="00B93934">
      <w:pPr>
        <w:pStyle w:val="NormalWeb"/>
        <w:keepLines w:val="0"/>
        <w:numPr>
          <w:ilvl w:val="1"/>
          <w:numId w:val="541"/>
        </w:numPr>
        <w:spacing w:before="120" w:after="120"/>
      </w:pPr>
      <w:r w:rsidRPr="005B17D3">
        <w:rPr>
          <w:rStyle w:val="Emphasis"/>
        </w:rPr>
        <w:t>H/N and Atmospheric Testing</w:t>
      </w:r>
      <w:r w:rsidRPr="005B17D3">
        <w:t xml:space="preserve"> </w:t>
      </w:r>
      <w:r w:rsidRPr="005B17D3">
        <w:rPr>
          <w:rStyle w:val="expandingtext0"/>
        </w:rPr>
        <w:t>- if exposure occurred as a POW in Hiroshima or Nagasaki AND at an atmospheric nuclear device test site.</w:t>
      </w:r>
    </w:p>
    <w:p w14:paraId="6B8DBE35" w14:textId="77777777" w:rsidR="00C31258" w:rsidRPr="005B17D3" w:rsidRDefault="00C31258" w:rsidP="00B93934">
      <w:pPr>
        <w:pStyle w:val="NormalWeb"/>
        <w:keepLines w:val="0"/>
        <w:numPr>
          <w:ilvl w:val="1"/>
          <w:numId w:val="541"/>
        </w:numPr>
        <w:spacing w:before="120" w:after="120"/>
      </w:pPr>
      <w:r w:rsidRPr="005B17D3">
        <w:rPr>
          <w:rStyle w:val="Emphasis"/>
        </w:rPr>
        <w:t>Underground Nuclear Testing</w:t>
      </w:r>
      <w:r w:rsidRPr="005B17D3">
        <w:t xml:space="preserve"> </w:t>
      </w:r>
      <w:r w:rsidRPr="005B17D3">
        <w:rPr>
          <w:rStyle w:val="expandingtext0"/>
        </w:rPr>
        <w:t>- if exposure occurred while at Longshot, Milrow, or Cannikin underground nuclear tests at Amchitka Island, AK prior to January 1, 1974.</w:t>
      </w:r>
    </w:p>
    <w:p w14:paraId="37C6EF37" w14:textId="77777777" w:rsidR="00C31258" w:rsidRPr="005B17D3" w:rsidRDefault="00C31258" w:rsidP="00B93934">
      <w:pPr>
        <w:pStyle w:val="NormalWeb"/>
        <w:keepLines w:val="0"/>
        <w:numPr>
          <w:ilvl w:val="1"/>
          <w:numId w:val="541"/>
        </w:numPr>
        <w:spacing w:before="120" w:after="120"/>
      </w:pPr>
      <w:r w:rsidRPr="005B17D3">
        <w:rPr>
          <w:rStyle w:val="Emphasis"/>
        </w:rPr>
        <w:t>Exposure at Nuclear Facility</w:t>
      </w:r>
      <w:r w:rsidRPr="005B17D3">
        <w:rPr>
          <w:rStyle w:val="expandingtext0"/>
        </w:rPr>
        <w:t> - if exposure occurred while at Department of Energy plants at Paducah, KY, Portsmouth, OH or the K25 area at Oak Ridge, TN for at least 250 days before February 1, 1992.</w:t>
      </w:r>
    </w:p>
    <w:p w14:paraId="65D3E379" w14:textId="77777777" w:rsidR="00C31258" w:rsidRPr="005B17D3" w:rsidRDefault="00C31258" w:rsidP="00B93934">
      <w:pPr>
        <w:pStyle w:val="NormalWeb"/>
        <w:keepLines w:val="0"/>
        <w:numPr>
          <w:ilvl w:val="1"/>
          <w:numId w:val="541"/>
        </w:numPr>
        <w:spacing w:before="120" w:after="120"/>
      </w:pPr>
      <w:r w:rsidRPr="005B17D3">
        <w:rPr>
          <w:rStyle w:val="expandingtext0"/>
          <w:i/>
          <w:iCs/>
        </w:rPr>
        <w:t>Other</w:t>
      </w:r>
      <w:r w:rsidRPr="005B17D3">
        <w:rPr>
          <w:rStyle w:val="expandingtext0"/>
        </w:rPr>
        <w:t xml:space="preserve"> -</w:t>
      </w:r>
      <w:r w:rsidRPr="005B17D3">
        <w:t xml:space="preserve"> a method that does not fit any of the other categories.</w:t>
      </w:r>
    </w:p>
    <w:p w14:paraId="0CCA98A3" w14:textId="77777777" w:rsidR="00C31258" w:rsidRPr="005B17D3" w:rsidRDefault="00C31258" w:rsidP="00C31258">
      <w:pPr>
        <w:pStyle w:val="screenfield0"/>
      </w:pPr>
      <w:r w:rsidRPr="005B17D3">
        <w:t> </w:t>
      </w:r>
    </w:p>
    <w:p w14:paraId="534E6C79" w14:textId="77777777" w:rsidR="00C31258" w:rsidRPr="005B17D3" w:rsidRDefault="00C31258" w:rsidP="000F219E">
      <w:pPr>
        <w:pStyle w:val="ScreenField"/>
      </w:pPr>
      <w:r w:rsidRPr="005B17D3">
        <w:t>SW Asia Conditions</w:t>
      </w:r>
    </w:p>
    <w:p w14:paraId="02A42DD6" w14:textId="77777777" w:rsidR="00C31258" w:rsidRPr="005B17D3" w:rsidRDefault="00C31258" w:rsidP="000F219E">
      <w:pPr>
        <w:pStyle w:val="ScreenFieldDesc"/>
      </w:pPr>
      <w:r w:rsidRPr="005B17D3">
        <w:rPr>
          <w:i/>
          <w:iCs/>
        </w:rPr>
        <w:t>SW Asia Conditions</w:t>
      </w:r>
      <w:r w:rsidRPr="005B17D3">
        <w:t xml:space="preserve"> indicates whether the Veteran was exposed to environmental contaminants while serving in the Military.</w:t>
      </w:r>
    </w:p>
    <w:p w14:paraId="6F7F0FFB" w14:textId="77777777" w:rsidR="00C31258" w:rsidRPr="005B17D3" w:rsidRDefault="00C31258" w:rsidP="000F219E">
      <w:pPr>
        <w:pStyle w:val="ScreenFieldDesc"/>
      </w:pPr>
      <w:r w:rsidRPr="005B17D3">
        <w:rPr>
          <w:rStyle w:val="Emphasis"/>
        </w:rPr>
        <w:t>Yes</w:t>
      </w:r>
      <w:r w:rsidRPr="005B17D3">
        <w:t xml:space="preserve"> </w:t>
      </w:r>
      <w:r w:rsidRPr="005B17D3">
        <w:rPr>
          <w:rStyle w:val="expandingtext0"/>
        </w:rPr>
        <w:t>- The Veteran served in SW Asia Theater of operation during the Persian Gulf War, which began in 1990.</w:t>
      </w:r>
    </w:p>
    <w:p w14:paraId="7894F496" w14:textId="77777777" w:rsidR="00C31258" w:rsidRPr="005B17D3" w:rsidRDefault="00C31258" w:rsidP="000F219E">
      <w:pPr>
        <w:pStyle w:val="ScreenFieldDesc"/>
      </w:pPr>
      <w:r w:rsidRPr="005B17D3">
        <w:t> </w:t>
      </w:r>
    </w:p>
    <w:p w14:paraId="05781EB3" w14:textId="77777777" w:rsidR="00C31258" w:rsidRPr="005B17D3" w:rsidRDefault="00C31258" w:rsidP="000F219E">
      <w:pPr>
        <w:pStyle w:val="ScreenFieldDesc"/>
        <w:rPr>
          <w:b/>
          <w:i/>
        </w:rPr>
      </w:pPr>
      <w:r w:rsidRPr="005B17D3">
        <w:rPr>
          <w:b/>
          <w:i/>
        </w:rPr>
        <w:t>More...</w:t>
      </w:r>
    </w:p>
    <w:p w14:paraId="6C3E6469" w14:textId="77777777" w:rsidR="00C31258" w:rsidRPr="005B17D3" w:rsidRDefault="00C31258" w:rsidP="000F219E">
      <w:pPr>
        <w:pStyle w:val="ScreenFieldDesc"/>
      </w:pPr>
      <w:r w:rsidRPr="005B17D3">
        <w:t xml:space="preserve">This does not apply to Veterans who served in the SW Asia Theater 11-11-1998 or later. The SW Asia theaters of operations includes Iraq, Kuwait, Saudi Arabia, the neutral zone between Iraq and Saudi Arabia, Bahrain, Qatar, the United Arab Emirates, Oman, the Gulf of Aden, the Gulf of Oman, the Persian Gulf, the Arabian Sea, the Red Sea, and the airspace above these locations. Verify service dates via DD-214, VIS, </w:t>
      </w:r>
      <w:r w:rsidRPr="005B17D3">
        <w:rPr>
          <w:rStyle w:val="popupspot"/>
        </w:rPr>
        <w:t>SHARE</w:t>
      </w:r>
      <w:r w:rsidRPr="005B17D3">
        <w:t xml:space="preserve"> or other authoritative source.</w:t>
      </w:r>
    </w:p>
    <w:p w14:paraId="309EF081" w14:textId="77777777" w:rsidR="00C31258" w:rsidRPr="005B17D3" w:rsidRDefault="00C31258" w:rsidP="000F219E">
      <w:pPr>
        <w:pStyle w:val="ScreenFieldDesc"/>
      </w:pPr>
      <w:r w:rsidRPr="005B17D3">
        <w:rPr>
          <w:rStyle w:val="Emphasis"/>
        </w:rPr>
        <w:t>No</w:t>
      </w:r>
      <w:r w:rsidRPr="005B17D3">
        <w:t xml:space="preserve"> </w:t>
      </w:r>
      <w:r w:rsidRPr="005B17D3">
        <w:rPr>
          <w:rStyle w:val="expandingtext0"/>
        </w:rPr>
        <w:t>- The Veteran has no service in the SW Asia Theater of Operations during the Persian Gulf War or does not claim need for care for conditions related to service in SW Asia during the Persian Gulf War, which began in 1990.</w:t>
      </w:r>
    </w:p>
    <w:p w14:paraId="5C7D4F1E" w14:textId="77777777" w:rsidR="00C31258" w:rsidRPr="005B17D3" w:rsidRDefault="00C31258" w:rsidP="00C31258">
      <w:pPr>
        <w:pStyle w:val="NormalWeb"/>
      </w:pPr>
      <w:r w:rsidRPr="005B17D3">
        <w:t> </w:t>
      </w:r>
    </w:p>
    <w:p w14:paraId="4E510BF6" w14:textId="77777777" w:rsidR="00C31258" w:rsidRPr="005B17D3" w:rsidRDefault="00C31258" w:rsidP="000F219E">
      <w:pPr>
        <w:pStyle w:val="ScreenField"/>
      </w:pPr>
      <w:r w:rsidRPr="005B17D3">
        <w:t>Spinal Cord Injur</w:t>
      </w:r>
    </w:p>
    <w:p w14:paraId="1644C2F2" w14:textId="77777777" w:rsidR="00C31258" w:rsidRPr="005B17D3" w:rsidRDefault="00C31258" w:rsidP="000F219E">
      <w:pPr>
        <w:pStyle w:val="ScreenFieldDesc"/>
      </w:pPr>
      <w:r w:rsidRPr="005B17D3">
        <w:rPr>
          <w:i/>
          <w:iCs/>
        </w:rPr>
        <w:t>Spinal Cord Injury</w:t>
      </w:r>
      <w:r w:rsidRPr="005B17D3">
        <w:t xml:space="preserve"> indicates whether the registrant suffers from a spinal cord injury and to what degree.</w:t>
      </w:r>
    </w:p>
    <w:p w14:paraId="66F78AF0" w14:textId="77777777" w:rsidR="00C31258" w:rsidRPr="005B17D3" w:rsidRDefault="00C31258" w:rsidP="000F219E">
      <w:pPr>
        <w:pStyle w:val="ScreenFieldDesc"/>
      </w:pPr>
      <w:r w:rsidRPr="005B17D3">
        <w:t>This field is display only.</w:t>
      </w:r>
    </w:p>
    <w:p w14:paraId="419A0EE6" w14:textId="77777777" w:rsidR="00C31258" w:rsidRPr="005B17D3" w:rsidRDefault="00C31258" w:rsidP="00C31258">
      <w:pPr>
        <w:pStyle w:val="NormalWeb"/>
      </w:pPr>
      <w:r w:rsidRPr="005B17D3">
        <w:t> </w:t>
      </w:r>
    </w:p>
    <w:p w14:paraId="4E3A751B" w14:textId="77777777" w:rsidR="00C31258" w:rsidRPr="005B17D3" w:rsidRDefault="00C31258" w:rsidP="000F219E">
      <w:pPr>
        <w:pStyle w:val="ScreenField"/>
      </w:pPr>
      <w:r w:rsidRPr="005B17D3">
        <w:t>Nose and Throat Radium Treatments</w:t>
      </w:r>
    </w:p>
    <w:p w14:paraId="33AB67B3" w14:textId="77777777" w:rsidR="00C31258" w:rsidRPr="005B17D3" w:rsidRDefault="00C31258" w:rsidP="000F219E">
      <w:pPr>
        <w:pStyle w:val="ScreenFieldDesc"/>
      </w:pPr>
      <w:r w:rsidRPr="005B17D3">
        <w:rPr>
          <w:i/>
          <w:iCs/>
        </w:rPr>
        <w:t>Nose and Throat Radium Treatments</w:t>
      </w:r>
      <w:r w:rsidRPr="005B17D3">
        <w:t xml:space="preserve"> indicates whether the registrant underwent NTR treatments while serving in the military or whether it's unknown.</w:t>
      </w:r>
    </w:p>
    <w:p w14:paraId="51B5FE2A" w14:textId="77777777" w:rsidR="00C31258" w:rsidRPr="005B17D3" w:rsidRDefault="00C31258" w:rsidP="000F219E">
      <w:pPr>
        <w:pStyle w:val="ScreenFieldDesc"/>
      </w:pPr>
      <w:r w:rsidRPr="005B17D3">
        <w:t>This field is display only.</w:t>
      </w:r>
      <w:r w:rsidRPr="005B17D3">
        <w:rPr>
          <w:rStyle w:val="dropdownhotspot"/>
        </w:rPr>
        <w:t> </w:t>
      </w:r>
    </w:p>
    <w:p w14:paraId="4DE47DAE" w14:textId="77777777" w:rsidR="00C31258" w:rsidRPr="005B17D3" w:rsidRDefault="00C31258" w:rsidP="000F219E">
      <w:pPr>
        <w:pStyle w:val="ScreenFieldDesc"/>
      </w:pPr>
      <w:r w:rsidRPr="005B17D3">
        <w:t> </w:t>
      </w:r>
    </w:p>
    <w:p w14:paraId="51B64FAE" w14:textId="77777777" w:rsidR="00C31258" w:rsidRPr="005B17D3" w:rsidRDefault="00C31258" w:rsidP="000F219E">
      <w:pPr>
        <w:pStyle w:val="ScreenFieldDesc"/>
      </w:pPr>
      <w:r w:rsidRPr="005B17D3">
        <w:rPr>
          <w:rStyle w:val="dropdownhotspot"/>
        </w:rPr>
        <w:t>More...</w:t>
      </w:r>
    </w:p>
    <w:p w14:paraId="5A1BAD63" w14:textId="77777777" w:rsidR="00C31258" w:rsidRPr="005B17D3" w:rsidRDefault="00C31258" w:rsidP="000F219E">
      <w:pPr>
        <w:pStyle w:val="ScreenFieldDesc"/>
      </w:pPr>
      <w:r w:rsidRPr="005B17D3">
        <w:t>Veterans who served as an aviator in the active military, naval, or air service before the end of the Korean conflict or received submarine training in active naval service before January 1, 1965 may have received nasopharyngeal radium treatment (NPR) while in the military. Some Veterans who received this treatment may have head and/or neck cancer that may be related to the exposure. These Veterans are provided care for this condition at no cost.</w:t>
      </w:r>
    </w:p>
    <w:p w14:paraId="72D78D5F" w14:textId="77777777" w:rsidR="00C31258" w:rsidRPr="005B17D3" w:rsidRDefault="00C31258" w:rsidP="00C31258">
      <w:pPr>
        <w:pStyle w:val="NormalWeb"/>
      </w:pPr>
      <w:r w:rsidRPr="005B17D3">
        <w:t> </w:t>
      </w:r>
    </w:p>
    <w:p w14:paraId="5257709E" w14:textId="77777777" w:rsidR="00C31258" w:rsidRPr="005B17D3" w:rsidRDefault="00C31258" w:rsidP="000F219E">
      <w:pPr>
        <w:pStyle w:val="ScreenField"/>
      </w:pPr>
      <w:r w:rsidRPr="005B17D3">
        <w:t>Camp Lejeune Eligibility</w:t>
      </w:r>
    </w:p>
    <w:p w14:paraId="7F884805" w14:textId="77777777" w:rsidR="00C31258" w:rsidRPr="005B17D3" w:rsidRDefault="00C31258" w:rsidP="000F219E">
      <w:pPr>
        <w:pStyle w:val="ScreenFieldDesc"/>
      </w:pPr>
      <w:r w:rsidRPr="005B17D3">
        <w:rPr>
          <w:rStyle w:val="Emphasis"/>
        </w:rPr>
        <w:t>Yes</w:t>
      </w:r>
      <w:r w:rsidRPr="005B17D3">
        <w:t xml:space="preserve"> </w:t>
      </w:r>
      <w:r w:rsidRPr="005B17D3">
        <w:rPr>
          <w:rStyle w:val="expandingtext0"/>
        </w:rPr>
        <w:t>- If the Veteran is</w:t>
      </w:r>
      <w:r w:rsidRPr="005B17D3">
        <w:t xml:space="preserve"> </w:t>
      </w:r>
      <w:r w:rsidRPr="005B17D3">
        <w:rPr>
          <w:i/>
          <w:iCs/>
        </w:rPr>
        <w:t>Camp Lejeune</w:t>
      </w:r>
      <w:r w:rsidRPr="005B17D3">
        <w:t xml:space="preserve"> eligible</w:t>
      </w:r>
      <w:r w:rsidRPr="005B17D3">
        <w:rPr>
          <w:rStyle w:val="expandingtext0"/>
        </w:rPr>
        <w:t>.</w:t>
      </w:r>
    </w:p>
    <w:p w14:paraId="2A3FD3DD" w14:textId="77777777" w:rsidR="00C31258" w:rsidRPr="005B17D3" w:rsidRDefault="00C31258" w:rsidP="000F219E">
      <w:pPr>
        <w:pStyle w:val="ScreenFieldDesc"/>
      </w:pPr>
      <w:r w:rsidRPr="005B17D3">
        <w:rPr>
          <w:rStyle w:val="Emphasis"/>
        </w:rPr>
        <w:t>No</w:t>
      </w:r>
      <w:r w:rsidRPr="005B17D3">
        <w:t xml:space="preserve"> </w:t>
      </w:r>
      <w:r w:rsidRPr="005B17D3">
        <w:rPr>
          <w:rStyle w:val="expandingtext0"/>
        </w:rPr>
        <w:t>- If the Veteran is not</w:t>
      </w:r>
      <w:r w:rsidRPr="005B17D3">
        <w:t xml:space="preserve"> </w:t>
      </w:r>
      <w:r w:rsidRPr="005B17D3">
        <w:rPr>
          <w:i/>
          <w:iCs/>
        </w:rPr>
        <w:t>Camp Lejeune</w:t>
      </w:r>
      <w:r w:rsidRPr="005B17D3">
        <w:t xml:space="preserve"> eligible</w:t>
      </w:r>
      <w:r w:rsidRPr="005B17D3">
        <w:rPr>
          <w:rStyle w:val="expandingtext0"/>
        </w:rPr>
        <w:t>.</w:t>
      </w:r>
      <w:r w:rsidRPr="005B17D3">
        <w:rPr>
          <w:rStyle w:val="dropdownhotspot"/>
        </w:rPr>
        <w:t> </w:t>
      </w:r>
    </w:p>
    <w:p w14:paraId="6DAF9C6D" w14:textId="77777777" w:rsidR="00C31258" w:rsidRPr="005B17D3" w:rsidRDefault="00C31258" w:rsidP="000F219E">
      <w:pPr>
        <w:pStyle w:val="ScreenFieldDesc"/>
      </w:pPr>
      <w:r w:rsidRPr="005B17D3">
        <w:t> </w:t>
      </w:r>
    </w:p>
    <w:p w14:paraId="0510E4F5" w14:textId="77777777" w:rsidR="00C31258" w:rsidRPr="005B17D3" w:rsidRDefault="00C31258" w:rsidP="000F219E">
      <w:pPr>
        <w:pStyle w:val="ScreenFieldDesc"/>
        <w:rPr>
          <w:b/>
          <w:i/>
        </w:rPr>
      </w:pPr>
      <w:r w:rsidRPr="005B17D3">
        <w:rPr>
          <w:b/>
          <w:i/>
        </w:rPr>
        <w:t>More...</w:t>
      </w:r>
    </w:p>
    <w:p w14:paraId="742C3915" w14:textId="77777777" w:rsidR="00C31258" w:rsidRPr="005B17D3" w:rsidRDefault="00C31258" w:rsidP="000F219E">
      <w:pPr>
        <w:pStyle w:val="ScreenFieldDesc"/>
      </w:pPr>
      <w:r w:rsidRPr="005B17D3">
        <w:rPr>
          <w:i/>
          <w:iCs/>
        </w:rPr>
        <w:t>Camp Lejeune Eligibility</w:t>
      </w:r>
      <w:r w:rsidRPr="005B17D3">
        <w:t xml:space="preserve"> indicates whether the registrant served at the U.S. Marine Corps Base Camp Lejeune (CL), NC for no less than one or more periods of time that equal to at least 30 days between the dates August 1, 1953 to December 31, 1987. The periods of service do not have to be served consecutively. The Veteran must also have a character of discharge other than one of the following:</w:t>
      </w:r>
    </w:p>
    <w:p w14:paraId="5F96CFAA" w14:textId="77777777" w:rsidR="00C31258" w:rsidRPr="005B17D3" w:rsidRDefault="00C31258" w:rsidP="00B93934">
      <w:pPr>
        <w:pStyle w:val="NormalWeb"/>
        <w:keepLines w:val="0"/>
        <w:numPr>
          <w:ilvl w:val="1"/>
          <w:numId w:val="540"/>
        </w:numPr>
        <w:spacing w:before="120" w:after="120"/>
      </w:pPr>
      <w:r w:rsidRPr="005B17D3">
        <w:rPr>
          <w:rStyle w:val="expandingtext0"/>
        </w:rPr>
        <w:t>Dishonorable</w:t>
      </w:r>
    </w:p>
    <w:p w14:paraId="37A9A279" w14:textId="77777777" w:rsidR="00C31258" w:rsidRPr="005B17D3" w:rsidRDefault="00C31258" w:rsidP="00B93934">
      <w:pPr>
        <w:pStyle w:val="NormalWeb"/>
        <w:keepLines w:val="0"/>
        <w:numPr>
          <w:ilvl w:val="1"/>
          <w:numId w:val="540"/>
        </w:numPr>
        <w:spacing w:before="120" w:after="120"/>
      </w:pPr>
      <w:r w:rsidRPr="005B17D3">
        <w:rPr>
          <w:rStyle w:val="expandingtext0"/>
        </w:rPr>
        <w:t>Other than Honorable</w:t>
      </w:r>
    </w:p>
    <w:p w14:paraId="01CABD26" w14:textId="77777777" w:rsidR="00C31258" w:rsidRPr="005B17D3" w:rsidRDefault="00C31258" w:rsidP="00B93934">
      <w:pPr>
        <w:pStyle w:val="NormalWeb"/>
        <w:keepLines w:val="0"/>
        <w:numPr>
          <w:ilvl w:val="1"/>
          <w:numId w:val="540"/>
        </w:numPr>
        <w:spacing w:before="120" w:after="120"/>
      </w:pPr>
      <w:r w:rsidRPr="005B17D3">
        <w:rPr>
          <w:rStyle w:val="expandingtext0"/>
        </w:rPr>
        <w:t>Undesirable</w:t>
      </w:r>
    </w:p>
    <w:p w14:paraId="59C70F54" w14:textId="77777777" w:rsidR="00C31258" w:rsidRPr="005B17D3" w:rsidRDefault="00C31258" w:rsidP="00B93934">
      <w:pPr>
        <w:pStyle w:val="NormalWeb"/>
        <w:keepLines w:val="0"/>
        <w:numPr>
          <w:ilvl w:val="1"/>
          <w:numId w:val="540"/>
        </w:numPr>
        <w:spacing w:before="120" w:after="120"/>
      </w:pPr>
      <w:r w:rsidRPr="005B17D3">
        <w:rPr>
          <w:rStyle w:val="expandingtext0"/>
        </w:rPr>
        <w:t>Bad Conduct</w:t>
      </w:r>
    </w:p>
    <w:p w14:paraId="44A3F005" w14:textId="77777777" w:rsidR="00C31258" w:rsidRPr="005B17D3" w:rsidRDefault="00C31258" w:rsidP="00B93934">
      <w:pPr>
        <w:pStyle w:val="NormalWeb"/>
        <w:keepLines w:val="0"/>
        <w:numPr>
          <w:ilvl w:val="1"/>
          <w:numId w:val="540"/>
        </w:numPr>
        <w:spacing w:before="120" w:after="120"/>
      </w:pPr>
      <w:r w:rsidRPr="005B17D3">
        <w:rPr>
          <w:rStyle w:val="expandingtext0"/>
        </w:rPr>
        <w:t>Dishonorable-VA</w:t>
      </w:r>
    </w:p>
    <w:p w14:paraId="603BCCE0" w14:textId="77777777" w:rsidR="00C31258" w:rsidRPr="005B17D3" w:rsidRDefault="00C31258" w:rsidP="00C31258">
      <w:pPr>
        <w:pStyle w:val="NormalWeb"/>
        <w:rPr>
          <w:sz w:val="14"/>
          <w:szCs w:val="14"/>
        </w:rPr>
      </w:pPr>
      <w:r w:rsidRPr="005B17D3">
        <w:rPr>
          <w:sz w:val="14"/>
          <w:szCs w:val="14"/>
        </w:rPr>
        <w:t> </w:t>
      </w:r>
    </w:p>
    <w:p w14:paraId="712F9E24" w14:textId="77777777" w:rsidR="00C31258" w:rsidRPr="005B17D3" w:rsidRDefault="00C31258" w:rsidP="000F219E">
      <w:pPr>
        <w:pStyle w:val="ScreenFieldDesc"/>
      </w:pPr>
      <w:r w:rsidRPr="005B17D3">
        <w:rPr>
          <w:b/>
          <w:bCs/>
        </w:rPr>
        <w:t>Note</w:t>
      </w:r>
      <w:r w:rsidRPr="005B17D3">
        <w:t xml:space="preserve">: </w:t>
      </w:r>
      <w:r w:rsidRPr="005B17D3">
        <w:rPr>
          <w:rStyle w:val="NoteLightbulbChar"/>
        </w:rPr>
        <w:t>When certain Camp Lejeune eligibility (CLE) rules are met, the CLE indicator allows the user to manually select a Camp Lejeune Eligibility value. Otherwise, the field is disabled.</w:t>
      </w:r>
    </w:p>
    <w:p w14:paraId="4AD2B314" w14:textId="77777777" w:rsidR="00C31258" w:rsidRPr="005B17D3" w:rsidRDefault="00C31258" w:rsidP="00E119EC">
      <w:pPr>
        <w:pStyle w:val="ScreenFieldDesc"/>
      </w:pPr>
      <w:r w:rsidRPr="005B17D3">
        <w:t>This data is shared with VistA.</w:t>
      </w:r>
    </w:p>
    <w:p w14:paraId="102CE49B" w14:textId="77777777" w:rsidR="00C31258" w:rsidRPr="005B17D3" w:rsidRDefault="00C31258" w:rsidP="00C31258">
      <w:pPr>
        <w:pStyle w:val="NormalWeb"/>
      </w:pPr>
      <w:r w:rsidRPr="005B17D3">
        <w:t> </w:t>
      </w:r>
    </w:p>
    <w:p w14:paraId="254AB5B9" w14:textId="77777777" w:rsidR="00C31258" w:rsidRPr="005B17D3" w:rsidRDefault="00C31258" w:rsidP="00E119EC">
      <w:pPr>
        <w:pStyle w:val="ScreenField"/>
      </w:pPr>
      <w:r w:rsidRPr="005B17D3">
        <w:t>Verified Methods</w:t>
      </w:r>
    </w:p>
    <w:p w14:paraId="3E2A4283" w14:textId="77777777" w:rsidR="00C31258" w:rsidRPr="005B17D3" w:rsidRDefault="00C31258" w:rsidP="00E119EC">
      <w:pPr>
        <w:pStyle w:val="NoteLightbulb"/>
      </w:pPr>
      <w:r w:rsidRPr="005B17D3">
        <w:rPr>
          <w:b/>
          <w:bCs/>
        </w:rPr>
        <w:t>Note</w:t>
      </w:r>
      <w:r w:rsidRPr="005B17D3">
        <w:t xml:space="preserve">: </w:t>
      </w:r>
      <w:r w:rsidRPr="005B17D3">
        <w:rPr>
          <w:i/>
          <w:iCs/>
        </w:rPr>
        <w:t>Verified Methods</w:t>
      </w:r>
      <w:r w:rsidRPr="005B17D3">
        <w:t xml:space="preserve"> and the CL fields that follow display only if the </w:t>
      </w:r>
      <w:r w:rsidRPr="005B17D3">
        <w:rPr>
          <w:i/>
          <w:iCs/>
          <w:u w:val="single"/>
        </w:rPr>
        <w:t>Camp Lejeune Eligibility</w:t>
      </w:r>
      <w:r w:rsidRPr="005B17D3">
        <w:t xml:space="preserve"> indicator is </w:t>
      </w:r>
      <w:r w:rsidRPr="005B17D3">
        <w:rPr>
          <w:i/>
          <w:iCs/>
        </w:rPr>
        <w:t>Yes</w:t>
      </w:r>
      <w:r w:rsidRPr="005B17D3">
        <w:t>.</w:t>
      </w:r>
    </w:p>
    <w:p w14:paraId="7646804A" w14:textId="77777777" w:rsidR="00C31258" w:rsidRPr="005B17D3" w:rsidRDefault="00C31258" w:rsidP="00E119EC">
      <w:pPr>
        <w:pStyle w:val="ScreenFieldDesc"/>
      </w:pPr>
      <w:r w:rsidRPr="005B17D3">
        <w:t> </w:t>
      </w:r>
    </w:p>
    <w:p w14:paraId="09B49BE2" w14:textId="77777777" w:rsidR="00C31258" w:rsidRPr="005B17D3" w:rsidRDefault="00C31258" w:rsidP="00E119EC">
      <w:pPr>
        <w:pStyle w:val="ScreenFieldDesc"/>
      </w:pPr>
      <w:r w:rsidRPr="005B17D3">
        <w:rPr>
          <w:rStyle w:val="dropdownhotspot"/>
        </w:rPr>
        <w:t>More...</w:t>
      </w:r>
    </w:p>
    <w:p w14:paraId="70CCF076" w14:textId="77777777" w:rsidR="00C31258" w:rsidRPr="005B17D3" w:rsidRDefault="00C31258" w:rsidP="00B93934">
      <w:pPr>
        <w:pStyle w:val="NormalWeb"/>
        <w:keepLines w:val="0"/>
        <w:numPr>
          <w:ilvl w:val="1"/>
          <w:numId w:val="539"/>
        </w:numPr>
        <w:spacing w:before="120" w:after="120"/>
      </w:pPr>
      <w:r w:rsidRPr="005B17D3">
        <w:t>This field presents a list of values from which the user may select one or more methods indicating the manner used to collect proof of Camp Lejeune residency.</w:t>
      </w:r>
    </w:p>
    <w:p w14:paraId="0131C406" w14:textId="77777777" w:rsidR="00C31258" w:rsidRPr="005B17D3" w:rsidRDefault="00C31258" w:rsidP="00B93934">
      <w:pPr>
        <w:pStyle w:val="NormalWeb"/>
        <w:keepLines w:val="0"/>
        <w:numPr>
          <w:ilvl w:val="1"/>
          <w:numId w:val="539"/>
        </w:numPr>
        <w:spacing w:before="120" w:after="120"/>
      </w:pPr>
      <w:r w:rsidRPr="005B17D3">
        <w:t>These values may come from other sources.</w:t>
      </w:r>
    </w:p>
    <w:p w14:paraId="6D39D60C" w14:textId="77777777" w:rsidR="00C31258" w:rsidRPr="005B17D3" w:rsidRDefault="00C31258" w:rsidP="00C31258">
      <w:pPr>
        <w:pStyle w:val="NormalWeb"/>
      </w:pPr>
      <w:r w:rsidRPr="005B17D3">
        <w:t> </w:t>
      </w:r>
    </w:p>
    <w:p w14:paraId="5ED56938" w14:textId="77777777" w:rsidR="00C31258" w:rsidRPr="005B17D3" w:rsidRDefault="00C31258" w:rsidP="00E119EC">
      <w:pPr>
        <w:pStyle w:val="ScreenFieldDesc"/>
      </w:pPr>
      <w:r w:rsidRPr="005B17D3">
        <w:rPr>
          <w:rStyle w:val="dropdownhotspot"/>
        </w:rPr>
        <w:t>Rules...</w:t>
      </w:r>
    </w:p>
    <w:p w14:paraId="3C326D13" w14:textId="77777777" w:rsidR="00C31258" w:rsidRPr="005B17D3" w:rsidRDefault="00C31258" w:rsidP="00E119EC">
      <w:pPr>
        <w:pStyle w:val="ScreenFieldDesc"/>
      </w:pPr>
      <w:r w:rsidRPr="005B17D3">
        <w:t>Once any Camp Lejeune Verified Method has been selected, at least one must remain selected.</w:t>
      </w:r>
    </w:p>
    <w:p w14:paraId="758F42AC" w14:textId="77777777" w:rsidR="00C31258" w:rsidRPr="005B17D3" w:rsidRDefault="00C31258" w:rsidP="00C31258">
      <w:pPr>
        <w:pStyle w:val="NormalWeb"/>
      </w:pPr>
      <w:r w:rsidRPr="005B17D3">
        <w:t> </w:t>
      </w:r>
    </w:p>
    <w:p w14:paraId="13FDB959" w14:textId="77777777" w:rsidR="00C31258" w:rsidRPr="005B17D3" w:rsidRDefault="00C31258" w:rsidP="00E119EC">
      <w:pPr>
        <w:pStyle w:val="ScreenField"/>
      </w:pPr>
      <w:r w:rsidRPr="005B17D3">
        <w:t>Comments</w:t>
      </w:r>
    </w:p>
    <w:p w14:paraId="07BC3E5D" w14:textId="77777777" w:rsidR="00C31258" w:rsidRPr="005B17D3" w:rsidRDefault="00C31258" w:rsidP="00E119EC">
      <w:pPr>
        <w:pStyle w:val="ScreenFieldDesc"/>
      </w:pPr>
      <w:r w:rsidRPr="005B17D3">
        <w:t xml:space="preserve">The free text 200-character </w:t>
      </w:r>
      <w:r w:rsidRPr="005B17D3">
        <w:rPr>
          <w:b/>
          <w:bCs/>
          <w:i/>
          <w:iCs/>
        </w:rPr>
        <w:t>Comments</w:t>
      </w:r>
      <w:r w:rsidRPr="005B17D3">
        <w:t xml:space="preserve"> field is enabled and required if a Verified Method of </w:t>
      </w:r>
      <w:r w:rsidRPr="005B17D3">
        <w:rPr>
          <w:b/>
          <w:bCs/>
        </w:rPr>
        <w:t>OTHER</w:t>
      </w:r>
      <w:r w:rsidRPr="005B17D3">
        <w:t xml:space="preserve"> is selected.</w:t>
      </w:r>
    </w:p>
    <w:p w14:paraId="5BB11DA5" w14:textId="77777777" w:rsidR="00C31258" w:rsidRPr="005B17D3" w:rsidRDefault="00C31258" w:rsidP="00C31258">
      <w:pPr>
        <w:pStyle w:val="NormalWeb"/>
      </w:pPr>
      <w:r w:rsidRPr="005B17D3">
        <w:t> </w:t>
      </w:r>
    </w:p>
    <w:p w14:paraId="34CB350F" w14:textId="77777777" w:rsidR="00C31258" w:rsidRPr="005B17D3" w:rsidRDefault="00C31258" w:rsidP="00E119EC">
      <w:pPr>
        <w:pStyle w:val="ScreenField"/>
      </w:pPr>
      <w:r w:rsidRPr="005B17D3">
        <w:t>CL Date Registered</w:t>
      </w:r>
    </w:p>
    <w:p w14:paraId="72BF4C6C" w14:textId="77777777" w:rsidR="00C31258" w:rsidRPr="005B17D3" w:rsidRDefault="00C31258" w:rsidP="00E119EC">
      <w:pPr>
        <w:pStyle w:val="ScreenFieldDesc"/>
      </w:pPr>
      <w:r w:rsidRPr="005B17D3">
        <w:t xml:space="preserve">The </w:t>
      </w:r>
      <w:r w:rsidRPr="005B17D3">
        <w:rPr>
          <w:b/>
          <w:bCs/>
          <w:i/>
          <w:iCs/>
        </w:rPr>
        <w:t>CL Date Registered</w:t>
      </w:r>
      <w:r w:rsidRPr="005B17D3">
        <w:t xml:space="preserve"> field displays the initial date on which the Veteran first claimed Camp Lejeune Eligibility.</w:t>
      </w:r>
    </w:p>
    <w:p w14:paraId="2FE3D27B" w14:textId="77777777" w:rsidR="00C31258" w:rsidRPr="005B17D3" w:rsidRDefault="00C31258" w:rsidP="00C31258">
      <w:pPr>
        <w:pStyle w:val="NormalWeb"/>
      </w:pPr>
      <w:r w:rsidRPr="005B17D3">
        <w:t> </w:t>
      </w:r>
    </w:p>
    <w:p w14:paraId="520E8D47" w14:textId="77777777" w:rsidR="00C31258" w:rsidRPr="005B17D3" w:rsidRDefault="00C31258" w:rsidP="00C31258">
      <w:pPr>
        <w:pStyle w:val="scrnfldtext"/>
        <w:rPr>
          <w:b/>
          <w:i/>
        </w:rPr>
      </w:pPr>
      <w:r w:rsidRPr="005B17D3">
        <w:rPr>
          <w:rStyle w:val="dropdownhotspot"/>
          <w:b/>
          <w:i/>
        </w:rPr>
        <w:t>More...</w:t>
      </w:r>
    </w:p>
    <w:p w14:paraId="134EB968" w14:textId="77777777" w:rsidR="00C31258" w:rsidRPr="005B17D3" w:rsidRDefault="00C31258" w:rsidP="00B93934">
      <w:pPr>
        <w:pStyle w:val="NormalWeb"/>
        <w:keepLines w:val="0"/>
        <w:numPr>
          <w:ilvl w:val="1"/>
          <w:numId w:val="538"/>
        </w:numPr>
        <w:spacing w:before="120" w:after="120"/>
      </w:pPr>
      <w:r w:rsidRPr="005B17D3">
        <w:t xml:space="preserve">When an ES user registers a Veteran, the system populates the </w:t>
      </w:r>
      <w:r w:rsidRPr="005B17D3">
        <w:rPr>
          <w:b/>
          <w:bCs/>
          <w:i/>
          <w:iCs/>
        </w:rPr>
        <w:t>CL Date Registered</w:t>
      </w:r>
      <w:r w:rsidRPr="005B17D3">
        <w:t xml:space="preserve"> field value to the current system date if the </w:t>
      </w:r>
      <w:r w:rsidRPr="005B17D3">
        <w:rPr>
          <w:i/>
          <w:iCs/>
        </w:rPr>
        <w:t>Camp Lejeune Eligibility</w:t>
      </w:r>
      <w:r w:rsidRPr="005B17D3">
        <w:t xml:space="preserve"> indicator is set to </w:t>
      </w:r>
      <w:r w:rsidRPr="005B17D3">
        <w:rPr>
          <w:i/>
          <w:iCs/>
        </w:rPr>
        <w:t>Yes</w:t>
      </w:r>
      <w:r w:rsidRPr="005B17D3">
        <w:t>.</w:t>
      </w:r>
    </w:p>
    <w:p w14:paraId="4E2B91BD" w14:textId="77777777" w:rsidR="00C31258" w:rsidRPr="005B17D3" w:rsidRDefault="00C31258" w:rsidP="00B93934">
      <w:pPr>
        <w:pStyle w:val="NormalWeb"/>
        <w:keepLines w:val="0"/>
        <w:numPr>
          <w:ilvl w:val="1"/>
          <w:numId w:val="538"/>
        </w:numPr>
        <w:spacing w:before="120" w:after="120"/>
      </w:pPr>
      <w:r w:rsidRPr="005B17D3">
        <w:t>This field may also be populated through an upload of a CLEAR extract. See Camp Lejeune Eligibility</w:t>
      </w:r>
    </w:p>
    <w:p w14:paraId="7882DA05" w14:textId="77777777" w:rsidR="00C31258" w:rsidRPr="005B17D3" w:rsidRDefault="00C31258" w:rsidP="00B93934">
      <w:pPr>
        <w:pStyle w:val="NormalWeb"/>
        <w:keepLines w:val="0"/>
        <w:numPr>
          <w:ilvl w:val="1"/>
          <w:numId w:val="538"/>
        </w:numPr>
        <w:spacing w:before="120" w:after="120"/>
      </w:pPr>
      <w:r w:rsidRPr="005B17D3">
        <w:t>This field is editable.</w:t>
      </w:r>
    </w:p>
    <w:p w14:paraId="4EF2F444" w14:textId="77777777" w:rsidR="00C31258" w:rsidRPr="005B17D3" w:rsidRDefault="00C31258" w:rsidP="00C31258">
      <w:pPr>
        <w:pStyle w:val="NormalWeb"/>
      </w:pPr>
      <w:r w:rsidRPr="005B17D3">
        <w:t> </w:t>
      </w:r>
    </w:p>
    <w:p w14:paraId="5991B7AF" w14:textId="77777777" w:rsidR="00C31258" w:rsidRPr="005B17D3" w:rsidRDefault="00C31258" w:rsidP="00E119EC">
      <w:pPr>
        <w:pStyle w:val="ScreenField"/>
      </w:pPr>
      <w:r w:rsidRPr="005B17D3">
        <w:t>CL Eligibility Change Site</w:t>
      </w:r>
    </w:p>
    <w:p w14:paraId="46408C64" w14:textId="77777777" w:rsidR="00C31258" w:rsidRPr="005B17D3" w:rsidRDefault="00C31258" w:rsidP="00E119EC">
      <w:pPr>
        <w:pStyle w:val="ScreenFieldDesc"/>
      </w:pPr>
      <w:r w:rsidRPr="005B17D3">
        <w:t xml:space="preserve">The </w:t>
      </w:r>
      <w:r w:rsidRPr="005B17D3">
        <w:rPr>
          <w:b/>
          <w:bCs/>
          <w:i/>
          <w:iCs/>
        </w:rPr>
        <w:t>CL Eligibility Change Site</w:t>
      </w:r>
      <w:r w:rsidRPr="005B17D3">
        <w:t xml:space="preserve"> field displays the point-of-entry site that last changed the on file Camp Lejeune record.</w:t>
      </w:r>
    </w:p>
    <w:p w14:paraId="3556ADAC" w14:textId="77777777" w:rsidR="00C31258" w:rsidRPr="005B17D3" w:rsidRDefault="00C31258" w:rsidP="00E119EC">
      <w:pPr>
        <w:pStyle w:val="ScreenFieldDesc"/>
      </w:pPr>
      <w:r w:rsidRPr="005B17D3">
        <w:t>This system-filled field is display only.</w:t>
      </w:r>
    </w:p>
    <w:p w14:paraId="5951750D" w14:textId="77777777" w:rsidR="00C31258" w:rsidRPr="005B17D3" w:rsidRDefault="00C31258" w:rsidP="00E119EC">
      <w:pPr>
        <w:pStyle w:val="ScreenFieldDesc"/>
      </w:pPr>
      <w:r w:rsidRPr="005B17D3">
        <w:t> </w:t>
      </w:r>
    </w:p>
    <w:p w14:paraId="25045E33" w14:textId="77777777" w:rsidR="00C31258" w:rsidRPr="005B17D3" w:rsidRDefault="00C31258" w:rsidP="00E119EC">
      <w:pPr>
        <w:pStyle w:val="ScreenFieldDesc"/>
        <w:rPr>
          <w:b/>
          <w:i/>
        </w:rPr>
      </w:pPr>
      <w:r w:rsidRPr="005B17D3">
        <w:rPr>
          <w:rStyle w:val="dropdownhotspot"/>
          <w:b/>
          <w:i/>
        </w:rPr>
        <w:t>More...</w:t>
      </w:r>
    </w:p>
    <w:p w14:paraId="339E8246" w14:textId="77777777" w:rsidR="00C31258" w:rsidRPr="005B17D3" w:rsidRDefault="00C31258" w:rsidP="00E119EC">
      <w:pPr>
        <w:pStyle w:val="ScreenFieldDesc"/>
      </w:pPr>
      <w:r w:rsidRPr="005B17D3">
        <w:t>Valid values include…</w:t>
      </w:r>
    </w:p>
    <w:p w14:paraId="62F896A9" w14:textId="77777777" w:rsidR="00C31258" w:rsidRPr="005B17D3" w:rsidRDefault="00C31258" w:rsidP="00B93934">
      <w:pPr>
        <w:pStyle w:val="NormalWeb"/>
        <w:keepLines w:val="0"/>
        <w:numPr>
          <w:ilvl w:val="1"/>
          <w:numId w:val="537"/>
        </w:numPr>
        <w:spacing w:before="120" w:after="120"/>
      </w:pPr>
      <w:r w:rsidRPr="005B17D3">
        <w:t>&lt;VAMC Site&gt; (if changed by a VistA VA facility)</w:t>
      </w:r>
    </w:p>
    <w:p w14:paraId="75B8CC6D" w14:textId="77777777" w:rsidR="00C31258" w:rsidRPr="005B17D3" w:rsidRDefault="00C31258" w:rsidP="00B93934">
      <w:pPr>
        <w:pStyle w:val="NormalWeb"/>
        <w:keepLines w:val="0"/>
        <w:numPr>
          <w:ilvl w:val="1"/>
          <w:numId w:val="537"/>
        </w:numPr>
        <w:spacing w:before="120" w:after="120"/>
      </w:pPr>
      <w:r w:rsidRPr="005B17D3">
        <w:t>HEC (if changed by the ES)</w:t>
      </w:r>
    </w:p>
    <w:p w14:paraId="4D87552D" w14:textId="77777777" w:rsidR="00C31258" w:rsidRPr="005B17D3" w:rsidRDefault="00C31258" w:rsidP="00C31258">
      <w:pPr>
        <w:pStyle w:val="NormalWeb"/>
      </w:pPr>
      <w:r w:rsidRPr="005B17D3">
        <w:t> </w:t>
      </w:r>
    </w:p>
    <w:p w14:paraId="5BDB889F" w14:textId="77777777" w:rsidR="00C31258" w:rsidRPr="005B17D3" w:rsidRDefault="00C31258" w:rsidP="00E119EC">
      <w:pPr>
        <w:pStyle w:val="ScreenField"/>
      </w:pPr>
      <w:r w:rsidRPr="005B17D3">
        <w:t>CL Eligibility Source of Change</w:t>
      </w:r>
    </w:p>
    <w:p w14:paraId="10151D79" w14:textId="77777777" w:rsidR="00C31258" w:rsidRPr="005B17D3" w:rsidRDefault="00C31258" w:rsidP="00E119EC">
      <w:pPr>
        <w:pStyle w:val="ScreenFieldDesc"/>
      </w:pPr>
      <w:r w:rsidRPr="005B17D3">
        <w:t xml:space="preserve">The </w:t>
      </w:r>
      <w:r w:rsidRPr="005B17D3">
        <w:rPr>
          <w:b/>
          <w:bCs/>
          <w:i/>
          <w:iCs/>
        </w:rPr>
        <w:t>CL Eligibility Source of Change</w:t>
      </w:r>
      <w:r w:rsidRPr="005B17D3">
        <w:t xml:space="preserve"> field displays the source that last made a change to the on-file Camp Lejeune record.</w:t>
      </w:r>
    </w:p>
    <w:p w14:paraId="1518590A" w14:textId="77777777" w:rsidR="00C31258" w:rsidRPr="005B17D3" w:rsidRDefault="00C31258" w:rsidP="00E119EC">
      <w:pPr>
        <w:pStyle w:val="ScreenFieldDesc"/>
      </w:pPr>
      <w:r w:rsidRPr="005B17D3">
        <w:t> </w:t>
      </w:r>
    </w:p>
    <w:p w14:paraId="621CA34E" w14:textId="77777777" w:rsidR="00C31258" w:rsidRPr="005B17D3" w:rsidRDefault="00C31258" w:rsidP="00E119EC">
      <w:pPr>
        <w:pStyle w:val="ScreenFieldDesc"/>
      </w:pPr>
      <w:r w:rsidRPr="005B17D3">
        <w:rPr>
          <w:rStyle w:val="dropdownhotspot"/>
        </w:rPr>
        <w:t>More...</w:t>
      </w:r>
    </w:p>
    <w:p w14:paraId="7FB1DCE5" w14:textId="77777777" w:rsidR="00C31258" w:rsidRPr="005B17D3" w:rsidRDefault="00C31258" w:rsidP="00E119EC">
      <w:pPr>
        <w:pStyle w:val="ScreenFieldDesc"/>
      </w:pPr>
      <w:r w:rsidRPr="005B17D3">
        <w:t>Valid values include…</w:t>
      </w:r>
    </w:p>
    <w:p w14:paraId="65743D2B" w14:textId="77777777" w:rsidR="00C31258" w:rsidRPr="005B17D3" w:rsidRDefault="00C31258" w:rsidP="00B93934">
      <w:pPr>
        <w:pStyle w:val="NormalWeb"/>
        <w:keepLines w:val="0"/>
        <w:numPr>
          <w:ilvl w:val="1"/>
          <w:numId w:val="536"/>
        </w:numPr>
        <w:spacing w:before="120" w:after="120"/>
      </w:pPr>
      <w:r w:rsidRPr="005B17D3">
        <w:t>&lt;ES User Name&gt; (edited by ES user)</w:t>
      </w:r>
    </w:p>
    <w:p w14:paraId="375B7DC1" w14:textId="77777777" w:rsidR="00C31258" w:rsidRPr="005B17D3" w:rsidRDefault="00C31258" w:rsidP="00B93934">
      <w:pPr>
        <w:pStyle w:val="NormalWeb"/>
        <w:keepLines w:val="0"/>
        <w:numPr>
          <w:ilvl w:val="1"/>
          <w:numId w:val="536"/>
        </w:numPr>
        <w:spacing w:before="120" w:after="120"/>
      </w:pPr>
      <w:r w:rsidRPr="005B17D3">
        <w:t>VAMC (when the record is created from VistA VAMC received updates)</w:t>
      </w:r>
    </w:p>
    <w:p w14:paraId="4BF41481" w14:textId="77777777" w:rsidR="00C31258" w:rsidRPr="005B17D3" w:rsidRDefault="00C31258" w:rsidP="00B93934">
      <w:pPr>
        <w:pStyle w:val="NormalWeb"/>
        <w:keepLines w:val="0"/>
        <w:numPr>
          <w:ilvl w:val="1"/>
          <w:numId w:val="536"/>
        </w:numPr>
        <w:spacing w:before="120" w:after="120"/>
      </w:pPr>
      <w:r w:rsidRPr="005B17D3">
        <w:t>CEV (modified by ES in an automated way {e.g. through a response from MSDS which triggered a change to MSE data and in turn, a change to the Camp Lejeune record})</w:t>
      </w:r>
    </w:p>
    <w:p w14:paraId="6DC365F6" w14:textId="77777777" w:rsidR="00C31258" w:rsidRPr="005B17D3" w:rsidRDefault="00C31258" w:rsidP="00B93934">
      <w:pPr>
        <w:pStyle w:val="NormalWeb"/>
        <w:keepLines w:val="0"/>
        <w:numPr>
          <w:ilvl w:val="1"/>
          <w:numId w:val="536"/>
        </w:numPr>
        <w:spacing w:before="120" w:after="120"/>
      </w:pPr>
      <w:r w:rsidRPr="005B17D3">
        <w:t>VOA (when the record is modified from a VOA submission)</w:t>
      </w:r>
    </w:p>
    <w:p w14:paraId="7C2B8B0B" w14:textId="77777777" w:rsidR="00C31258" w:rsidRPr="005B17D3" w:rsidRDefault="00C31258" w:rsidP="00B93934">
      <w:pPr>
        <w:pStyle w:val="NormalWeb"/>
        <w:keepLines w:val="0"/>
        <w:numPr>
          <w:ilvl w:val="1"/>
          <w:numId w:val="536"/>
        </w:numPr>
        <w:spacing w:before="120" w:after="120"/>
      </w:pPr>
      <w:r w:rsidRPr="005B17D3">
        <w:t>CLEAR (record is modified as a result of processing a CLEAR extract file)</w:t>
      </w:r>
    </w:p>
    <w:p w14:paraId="2D822ECA" w14:textId="77777777" w:rsidR="00C31258" w:rsidRPr="005B17D3" w:rsidRDefault="00C31258" w:rsidP="00B93934">
      <w:pPr>
        <w:pStyle w:val="NormalWeb"/>
        <w:keepLines w:val="0"/>
        <w:numPr>
          <w:ilvl w:val="1"/>
          <w:numId w:val="536"/>
        </w:numPr>
        <w:spacing w:before="120" w:after="120"/>
      </w:pPr>
      <w:r w:rsidRPr="005B17D3">
        <w:t>DoD (for future use)</w:t>
      </w:r>
    </w:p>
    <w:p w14:paraId="7649D6B8" w14:textId="77777777" w:rsidR="00C31258" w:rsidRPr="005B17D3" w:rsidRDefault="00C31258" w:rsidP="00B93934">
      <w:pPr>
        <w:pStyle w:val="NormalWeb"/>
        <w:keepLines w:val="0"/>
        <w:numPr>
          <w:ilvl w:val="1"/>
          <w:numId w:val="536"/>
        </w:numPr>
        <w:spacing w:before="120" w:after="120"/>
      </w:pPr>
      <w:r w:rsidRPr="005B17D3">
        <w:t>Other (for future use)</w:t>
      </w:r>
    </w:p>
    <w:p w14:paraId="09BF3ACC" w14:textId="77777777" w:rsidR="00C31258" w:rsidRPr="005B17D3" w:rsidRDefault="00C31258" w:rsidP="00E119EC">
      <w:pPr>
        <w:pStyle w:val="ScreenFieldDesc"/>
      </w:pPr>
      <w:r w:rsidRPr="005B17D3">
        <w:t>This system-filled field is display only.</w:t>
      </w:r>
    </w:p>
    <w:p w14:paraId="083F5198" w14:textId="77777777" w:rsidR="00C31258" w:rsidRPr="005B17D3" w:rsidRDefault="00C31258" w:rsidP="00C31258">
      <w:pPr>
        <w:pStyle w:val="NormalWeb"/>
      </w:pPr>
      <w:r w:rsidRPr="005B17D3">
        <w:t> </w:t>
      </w:r>
    </w:p>
    <w:p w14:paraId="6422F864" w14:textId="69D1E6B1" w:rsidR="00C31258" w:rsidRPr="005B17D3" w:rsidRDefault="00C31258" w:rsidP="00E119EC">
      <w:pPr>
        <w:pStyle w:val="ScreenName"/>
      </w:pPr>
      <w:r w:rsidRPr="005B17D3">
        <w:t>Non</w:t>
      </w:r>
      <w:r w:rsidR="00E119EC" w:rsidRPr="005B17D3">
        <w:t>-</w:t>
      </w:r>
      <w:r w:rsidRPr="005B17D3">
        <w:t>Veteran Eligibility Codes</w:t>
      </w:r>
    </w:p>
    <w:p w14:paraId="2CA01150" w14:textId="77777777" w:rsidR="00C31258" w:rsidRPr="005B17D3" w:rsidRDefault="00C31258" w:rsidP="00E119EC">
      <w:pPr>
        <w:pStyle w:val="ScreenField"/>
      </w:pPr>
      <w:r w:rsidRPr="005B17D3">
        <w:t>TRICARE</w:t>
      </w:r>
    </w:p>
    <w:p w14:paraId="13C4EB07" w14:textId="77777777" w:rsidR="00C31258" w:rsidRPr="005B17D3" w:rsidRDefault="00C31258" w:rsidP="00E119EC">
      <w:pPr>
        <w:pStyle w:val="ScreenFieldDesc"/>
      </w:pPr>
      <w:r w:rsidRPr="005B17D3">
        <w:rPr>
          <w:i/>
          <w:iCs/>
        </w:rPr>
        <w:t>TRICARE</w:t>
      </w:r>
      <w:r w:rsidRPr="005B17D3">
        <w:t xml:space="preserve"> is the Department of Defense regionally managed Healthcare program for service families.</w:t>
      </w:r>
      <w:r w:rsidRPr="005B17D3">
        <w:rPr>
          <w:rStyle w:val="dropdownhotspot"/>
        </w:rPr>
        <w:t> </w:t>
      </w:r>
    </w:p>
    <w:p w14:paraId="04793188" w14:textId="77777777" w:rsidR="00C31258" w:rsidRPr="005B17D3" w:rsidRDefault="00C31258" w:rsidP="00E119EC">
      <w:pPr>
        <w:pStyle w:val="ScreenFieldDesc"/>
      </w:pPr>
      <w:r w:rsidRPr="005B17D3">
        <w:t> </w:t>
      </w:r>
    </w:p>
    <w:p w14:paraId="386DD48C" w14:textId="77777777" w:rsidR="00C31258" w:rsidRPr="005B17D3" w:rsidRDefault="00C31258" w:rsidP="00E119EC">
      <w:pPr>
        <w:pStyle w:val="ScreenFieldDesc"/>
      </w:pPr>
      <w:r w:rsidRPr="005B17D3">
        <w:rPr>
          <w:rStyle w:val="dropdownhotspot"/>
        </w:rPr>
        <w:t>More...</w:t>
      </w:r>
    </w:p>
    <w:p w14:paraId="687FC3CB" w14:textId="77777777" w:rsidR="00C31258" w:rsidRPr="005B17D3" w:rsidRDefault="00C31258" w:rsidP="00E119EC">
      <w:pPr>
        <w:pStyle w:val="ScreenFieldDesc"/>
      </w:pPr>
      <w:r w:rsidRPr="005B17D3">
        <w:rPr>
          <w:i/>
          <w:iCs/>
        </w:rPr>
        <w:t>TRICARE</w:t>
      </w:r>
      <w:r w:rsidRPr="005B17D3">
        <w:t xml:space="preserve"> Online may be used to make medical appointments, review medical claims, order prescription renewals or refills, and make enrollment changes. The system may also permit users to communicate electronically with healthcare providers, create or customize a </w:t>
      </w:r>
      <w:r w:rsidRPr="005B17D3">
        <w:rPr>
          <w:i/>
          <w:iCs/>
        </w:rPr>
        <w:t>TRICARE</w:t>
      </w:r>
      <w:r w:rsidRPr="005B17D3">
        <w:t xml:space="preserve"> Online web page, and use the Personal Health Care Manager.</w:t>
      </w:r>
    </w:p>
    <w:p w14:paraId="088720C9" w14:textId="77777777" w:rsidR="00C31258" w:rsidRPr="005B17D3" w:rsidRDefault="00C31258" w:rsidP="00C31258">
      <w:pPr>
        <w:pStyle w:val="scrnfldtext"/>
      </w:pPr>
      <w:r w:rsidRPr="005B17D3">
        <w:t> </w:t>
      </w:r>
    </w:p>
    <w:p w14:paraId="430170EC" w14:textId="77777777" w:rsidR="00C31258" w:rsidRPr="005B17D3" w:rsidRDefault="00C31258" w:rsidP="00E119EC">
      <w:pPr>
        <w:pStyle w:val="ScreenField"/>
      </w:pPr>
      <w:r w:rsidRPr="005B17D3">
        <w:t>Sharing Agreement</w:t>
      </w:r>
    </w:p>
    <w:p w14:paraId="2955E687" w14:textId="77777777" w:rsidR="00C31258" w:rsidRPr="005B17D3" w:rsidRDefault="00C31258" w:rsidP="00E119EC">
      <w:pPr>
        <w:pStyle w:val="ScreenFieldDesc"/>
      </w:pPr>
      <w:r w:rsidRPr="005B17D3">
        <w:t xml:space="preserve">This is defined as resources sharing between the two departments encompassing a wide range of services, from the construction of joint medical facilities for use by </w:t>
      </w:r>
      <w:r w:rsidRPr="005B17D3">
        <w:rPr>
          <w:rStyle w:val="textonlypopuphotspot"/>
        </w:rPr>
        <w:t>VA</w:t>
      </w:r>
      <w:r w:rsidRPr="005B17D3">
        <w:t>/</w:t>
      </w:r>
      <w:r w:rsidRPr="005B17D3">
        <w:rPr>
          <w:rStyle w:val="textonlypopuphotspot"/>
        </w:rPr>
        <w:t>DoD</w:t>
      </w:r>
      <w:r w:rsidRPr="005B17D3">
        <w:t xml:space="preserve"> beneficiaries to joint use of laboratory or laundry services.</w:t>
      </w:r>
    </w:p>
    <w:p w14:paraId="5F7985E2" w14:textId="77777777" w:rsidR="00C31258" w:rsidRPr="005B17D3" w:rsidRDefault="00C31258" w:rsidP="00E119EC">
      <w:pPr>
        <w:pStyle w:val="ScreenFieldDesc"/>
      </w:pPr>
      <w:r w:rsidRPr="005B17D3">
        <w:t> </w:t>
      </w:r>
    </w:p>
    <w:p w14:paraId="54121BD2" w14:textId="77777777" w:rsidR="00C31258" w:rsidRPr="005B17D3" w:rsidRDefault="00C31258" w:rsidP="00E119EC">
      <w:pPr>
        <w:pStyle w:val="ScreenFieldDesc"/>
        <w:rPr>
          <w:b/>
          <w:i/>
        </w:rPr>
      </w:pPr>
      <w:r w:rsidRPr="005B17D3">
        <w:rPr>
          <w:rStyle w:val="dropdownhotspot"/>
          <w:b/>
          <w:i/>
        </w:rPr>
        <w:t>More...</w:t>
      </w:r>
    </w:p>
    <w:p w14:paraId="55C236A2" w14:textId="77777777" w:rsidR="00C31258" w:rsidRPr="005B17D3" w:rsidRDefault="00C31258" w:rsidP="00E119EC">
      <w:pPr>
        <w:pStyle w:val="ScreenFieldDesc"/>
      </w:pPr>
      <w:r w:rsidRPr="005B17D3">
        <w:t>The purpose of the VA/DoD Healthcare Resources Sharing Program is to encourage the cost-effective use of Federal Healthcare resources by minimizing the duplication, and the under use of Healthcare resources, while benefiting both VA and DoD beneficiaries.</w:t>
      </w:r>
    </w:p>
    <w:p w14:paraId="16B6BB8C" w14:textId="77777777" w:rsidR="00C31258" w:rsidRPr="005B17D3" w:rsidRDefault="00C31258" w:rsidP="00C31258">
      <w:pPr>
        <w:pStyle w:val="scrnfldtext"/>
      </w:pPr>
      <w:r w:rsidRPr="005B17D3">
        <w:t> </w:t>
      </w:r>
    </w:p>
    <w:p w14:paraId="7B45A367" w14:textId="77777777" w:rsidR="00C31258" w:rsidRPr="005B17D3" w:rsidRDefault="00C31258" w:rsidP="00E119EC">
      <w:pPr>
        <w:pStyle w:val="ScreenField"/>
      </w:pPr>
      <w:r w:rsidRPr="005B17D3">
        <w:rPr>
          <w:rStyle w:val="dropdownhotspot"/>
        </w:rPr>
        <w:t>Allied Veteran Country</w:t>
      </w:r>
    </w:p>
    <w:p w14:paraId="399A9370" w14:textId="77777777" w:rsidR="00C31258" w:rsidRPr="005B17D3" w:rsidRDefault="00C31258" w:rsidP="00E119EC">
      <w:pPr>
        <w:pStyle w:val="ScreenFieldDesc"/>
      </w:pPr>
      <w:r w:rsidRPr="005B17D3">
        <w:t>This is defined as the beneficiary's allied country of origin.</w:t>
      </w:r>
    </w:p>
    <w:p w14:paraId="7A17149D" w14:textId="77777777" w:rsidR="00C31258" w:rsidRPr="005B17D3" w:rsidRDefault="00C31258" w:rsidP="00E119EC">
      <w:pPr>
        <w:pStyle w:val="ScreenFieldDesc"/>
      </w:pPr>
      <w:r w:rsidRPr="005B17D3">
        <w:t>This data is shared with VistA.</w:t>
      </w:r>
    </w:p>
    <w:p w14:paraId="627EBE93" w14:textId="77777777" w:rsidR="00C31258" w:rsidRPr="005B17D3" w:rsidRDefault="00C31258" w:rsidP="00E119EC">
      <w:pPr>
        <w:pStyle w:val="ScreenFieldDesc"/>
      </w:pPr>
      <w:r w:rsidRPr="005B17D3">
        <w:t> </w:t>
      </w:r>
    </w:p>
    <w:p w14:paraId="3361EAD7" w14:textId="77777777" w:rsidR="00C31258" w:rsidRPr="005B17D3" w:rsidRDefault="00C31258" w:rsidP="00E119EC">
      <w:pPr>
        <w:pStyle w:val="ScreenFieldDesc"/>
        <w:rPr>
          <w:b/>
          <w:i/>
        </w:rPr>
      </w:pPr>
      <w:r w:rsidRPr="005B17D3">
        <w:rPr>
          <w:rStyle w:val="dropdownhotspot"/>
          <w:b/>
          <w:i/>
        </w:rPr>
        <w:t>Rules...</w:t>
      </w:r>
    </w:p>
    <w:p w14:paraId="4E7B00FD" w14:textId="77777777" w:rsidR="00C31258" w:rsidRPr="005B17D3" w:rsidRDefault="00C31258" w:rsidP="00E119EC">
      <w:pPr>
        <w:pStyle w:val="ScreenFieldDesc"/>
      </w:pPr>
      <w:r w:rsidRPr="005B17D3">
        <w:t xml:space="preserve">If </w:t>
      </w:r>
      <w:r w:rsidRPr="005B17D3">
        <w:rPr>
          <w:rStyle w:val="expandingtext0"/>
        </w:rPr>
        <w:t>an</w:t>
      </w:r>
      <w:r w:rsidRPr="005B17D3">
        <w:t xml:space="preserve"> Allied country is selected, the beneficiary will be assigned an </w:t>
      </w:r>
      <w:r w:rsidRPr="005B17D3">
        <w:rPr>
          <w:i/>
          <w:iCs/>
        </w:rPr>
        <w:t>Eligibility Code</w:t>
      </w:r>
      <w:r w:rsidRPr="005B17D3">
        <w:t xml:space="preserve"> of </w:t>
      </w:r>
      <w:r w:rsidRPr="005B17D3">
        <w:rPr>
          <w:b/>
          <w:bCs/>
        </w:rPr>
        <w:t>Allied Veteran</w:t>
      </w:r>
      <w:r w:rsidRPr="005B17D3">
        <w:t xml:space="preserve">. The </w:t>
      </w:r>
      <w:r w:rsidRPr="005B17D3">
        <w:rPr>
          <w:i/>
          <w:iCs/>
        </w:rPr>
        <w:t>Allied Veteran Country</w:t>
      </w:r>
      <w:r w:rsidRPr="005B17D3">
        <w:t xml:space="preserve"> is required information for registration as an Allied Beneficiary. Authorized selections are (1) Canada or (2) United Kingdom (UK) Great (GRT) Britain / N. Ireland. Qualifying service with Poland and/or Czechoslovakia grants Veterans eligibility as a non-service connected beneficiary, provided they meet the qualifications as outlined in the Allied Beneficiary Handbook.</w:t>
      </w:r>
    </w:p>
    <w:p w14:paraId="5FE1BD4E" w14:textId="77777777" w:rsidR="00C31258" w:rsidRPr="005B17D3" w:rsidRDefault="00C31258" w:rsidP="00E119EC">
      <w:pPr>
        <w:pStyle w:val="ScreenFieldDesc"/>
      </w:pPr>
      <w:r w:rsidRPr="005B17D3">
        <w:t> </w:t>
      </w:r>
    </w:p>
    <w:p w14:paraId="7228398B" w14:textId="77777777" w:rsidR="00C31258" w:rsidRPr="005B17D3" w:rsidRDefault="00C31258" w:rsidP="00E119EC">
      <w:pPr>
        <w:pStyle w:val="ScreenFieldDesc"/>
        <w:rPr>
          <w:b/>
          <w:i/>
        </w:rPr>
      </w:pPr>
      <w:r w:rsidRPr="005B17D3">
        <w:rPr>
          <w:rStyle w:val="dropdownhotspot"/>
          <w:b/>
          <w:i/>
        </w:rPr>
        <w:t>More...</w:t>
      </w:r>
    </w:p>
    <w:p w14:paraId="0C346C08" w14:textId="77777777" w:rsidR="00C31258" w:rsidRPr="005B17D3" w:rsidRDefault="00C31258" w:rsidP="00E119EC">
      <w:pPr>
        <w:pStyle w:val="ScreenFieldDesc"/>
      </w:pPr>
      <w:r w:rsidRPr="005B17D3">
        <w:t xml:space="preserve">Qualifying Allied Beneficiaries are eligible for treatment for SC conditions only and the Allied Country should authorize the care and reimburse VA. Allied Beneficiaries are individuals receiving a war pension or equivalent for service-related conditions or disabilities from a country who was allied or associated with the United States in World War I (except any nation which was an enemy of the United States during World War II), or in World War II, with agreements requiring reimbursement (reciprocal agreements) with the United States (currently only England (UK. Grt. Britain / N. Ireland) and Canada). If the Allied Beneficiaries served with Poland and/or Czechoslovakia and are in receipt of a VA monetary benefit from Great (GRT) Britain based on a SC condition, they can elect to be registered as an Allied Beneficiary and country of UK. Grt. Britain / N. Ireland will be selected as the </w:t>
      </w:r>
      <w:r w:rsidRPr="005B17D3">
        <w:rPr>
          <w:i/>
          <w:iCs/>
        </w:rPr>
        <w:t>Allied Veteran Country</w:t>
      </w:r>
      <w:r w:rsidRPr="005B17D3">
        <w:t>. Allied Beneficiaries are eligible for treatment for SC conditions only and the Allied Country should be billed for their care. Poland and/or Czechoslovakia Veterans cannot elect both Allied Veteran Status and non-service connected eligibility.</w:t>
      </w:r>
    </w:p>
    <w:p w14:paraId="52211CFD" w14:textId="77777777" w:rsidR="00C31258" w:rsidRPr="005B17D3" w:rsidRDefault="00C31258" w:rsidP="00C31258">
      <w:pPr>
        <w:pStyle w:val="NormalWeb"/>
      </w:pPr>
      <w:r w:rsidRPr="005B17D3">
        <w:t> </w:t>
      </w:r>
    </w:p>
    <w:p w14:paraId="5B61E495" w14:textId="77777777" w:rsidR="00C31258" w:rsidRPr="005B17D3" w:rsidRDefault="00C31258" w:rsidP="00E119EC">
      <w:pPr>
        <w:pStyle w:val="ScreenField"/>
      </w:pPr>
      <w:r w:rsidRPr="005B17D3">
        <w:t>CHAMPVA</w:t>
      </w:r>
    </w:p>
    <w:p w14:paraId="558B1DB1" w14:textId="77777777" w:rsidR="00C31258" w:rsidRPr="005B17D3" w:rsidRDefault="00C31258" w:rsidP="00E119EC">
      <w:pPr>
        <w:pStyle w:val="ScreenFieldDesc"/>
      </w:pPr>
      <w:r w:rsidRPr="005B17D3">
        <w:t>Civilian Health and Medical Program of the Uniformed Services or Veterans Affairs (</w:t>
      </w:r>
      <w:r w:rsidRPr="005B17D3">
        <w:rPr>
          <w:i/>
          <w:iCs/>
        </w:rPr>
        <w:t>CHAMPVA</w:t>
      </w:r>
      <w:r w:rsidRPr="005B17D3">
        <w:t>) is an insurance program in which the VA shares the cost of covered healthcare services and supplies for active duty and retired career military persons, their dependents, and survivors.</w:t>
      </w:r>
    </w:p>
    <w:p w14:paraId="54FEE8EA" w14:textId="77777777" w:rsidR="00C31258" w:rsidRPr="005B17D3" w:rsidRDefault="00C31258" w:rsidP="00E119EC">
      <w:pPr>
        <w:pStyle w:val="ScreenFieldDesc"/>
      </w:pPr>
      <w:r w:rsidRPr="005B17D3">
        <w:rPr>
          <w:rStyle w:val="Emphasis"/>
        </w:rPr>
        <w:t>Yes</w:t>
      </w:r>
      <w:r w:rsidRPr="005B17D3">
        <w:t xml:space="preserve"> </w:t>
      </w:r>
      <w:r w:rsidRPr="005B17D3">
        <w:rPr>
          <w:rStyle w:val="expandingtext0"/>
        </w:rPr>
        <w:t>– The spouse or widower and the children of a Veteran who meet the criteria of CHAMPVA eligibility. </w:t>
      </w:r>
    </w:p>
    <w:p w14:paraId="523A3C23" w14:textId="77777777" w:rsidR="00C31258" w:rsidRPr="005B17D3" w:rsidRDefault="00C31258" w:rsidP="00E119EC">
      <w:pPr>
        <w:pStyle w:val="ScreenFieldDesc"/>
      </w:pPr>
      <w:r w:rsidRPr="005B17D3">
        <w:t> </w:t>
      </w:r>
    </w:p>
    <w:p w14:paraId="1F21F078" w14:textId="77777777" w:rsidR="00C31258" w:rsidRPr="005B17D3" w:rsidRDefault="00C31258" w:rsidP="00E119EC">
      <w:pPr>
        <w:pStyle w:val="ScreenFieldDesc"/>
        <w:rPr>
          <w:b/>
          <w:i/>
        </w:rPr>
      </w:pPr>
      <w:r w:rsidRPr="005B17D3">
        <w:rPr>
          <w:b/>
          <w:i/>
        </w:rPr>
        <w:t>More...</w:t>
      </w:r>
    </w:p>
    <w:p w14:paraId="7412F8B1" w14:textId="2C6FFE27" w:rsidR="00C31258" w:rsidRPr="005B17D3" w:rsidRDefault="00C31258" w:rsidP="00E119EC">
      <w:pPr>
        <w:pStyle w:val="ScreenFieldDesc"/>
      </w:pPr>
      <w:r w:rsidRPr="005B17D3">
        <w:t>Eligibility includes the dependents of Veterans who are rated permanently and totally disabled due to a service-connected disability, or were rated permanently and totally disabled due to a service-connected condition at the time of death, or died of a service-connected disability, or died on active duty and the dependents who are not otherwise eligible for DoD TRICARE benefits. CHAMPVA is a health benefits program in which the Department of Veterans Affairs (VA) shares the cost of certain healthcare services and supplies with eligible beneficiaries.</w:t>
      </w:r>
    </w:p>
    <w:p w14:paraId="16DB9AFC" w14:textId="77777777" w:rsidR="00C31258" w:rsidRPr="005B17D3" w:rsidRDefault="00C31258" w:rsidP="00E119EC">
      <w:pPr>
        <w:pStyle w:val="ScreenFieldDesc"/>
      </w:pPr>
      <w:r w:rsidRPr="005B17D3">
        <w:rPr>
          <w:rStyle w:val="Emphasis"/>
        </w:rPr>
        <w:t>No</w:t>
      </w:r>
      <w:r w:rsidRPr="005B17D3">
        <w:t xml:space="preserve"> </w:t>
      </w:r>
      <w:r w:rsidRPr="005B17D3">
        <w:rPr>
          <w:rStyle w:val="expandingtext0"/>
        </w:rPr>
        <w:t>– The beneficiary does NOT meet the criteria of CHAMPVA eligibility.</w:t>
      </w:r>
    </w:p>
    <w:p w14:paraId="01D5729E" w14:textId="77777777" w:rsidR="00C31258" w:rsidRPr="005B17D3" w:rsidRDefault="00C31258" w:rsidP="00C31258">
      <w:pPr>
        <w:pStyle w:val="NormalWeb"/>
      </w:pPr>
      <w:r w:rsidRPr="005B17D3">
        <w:t> </w:t>
      </w:r>
    </w:p>
    <w:p w14:paraId="749ACC4C" w14:textId="77777777" w:rsidR="00C31258" w:rsidRPr="005B17D3" w:rsidRDefault="00C31258" w:rsidP="00E119EC">
      <w:pPr>
        <w:pStyle w:val="ScreenField"/>
      </w:pPr>
      <w:r w:rsidRPr="005B17D3">
        <w:t>Employee</w:t>
      </w:r>
    </w:p>
    <w:p w14:paraId="719C6297" w14:textId="77777777" w:rsidR="00C31258" w:rsidRPr="005B17D3" w:rsidRDefault="00C31258" w:rsidP="00E119EC">
      <w:pPr>
        <w:pStyle w:val="ScreenFieldDesc"/>
      </w:pPr>
      <w:r w:rsidRPr="005B17D3">
        <w:t>This is an employee of the VAMC.</w:t>
      </w:r>
    </w:p>
    <w:p w14:paraId="177F29AD" w14:textId="77777777" w:rsidR="00C31258" w:rsidRPr="005B17D3" w:rsidRDefault="00C31258" w:rsidP="00E119EC">
      <w:pPr>
        <w:pStyle w:val="ScreenFieldDesc"/>
      </w:pPr>
      <w:r w:rsidRPr="005B17D3">
        <w:rPr>
          <w:rStyle w:val="Emphasis"/>
        </w:rPr>
        <w:t>Yes</w:t>
      </w:r>
      <w:r w:rsidRPr="005B17D3">
        <w:t xml:space="preserve"> </w:t>
      </w:r>
      <w:r w:rsidRPr="005B17D3">
        <w:rPr>
          <w:rStyle w:val="expandingtext0"/>
        </w:rPr>
        <w:t>– The beneficiary is an employee of the VAMC or one of its associated sister facilities.</w:t>
      </w:r>
    </w:p>
    <w:p w14:paraId="046E9E34" w14:textId="77777777" w:rsidR="00C31258" w:rsidRPr="005B17D3" w:rsidRDefault="00C31258" w:rsidP="00E119EC">
      <w:pPr>
        <w:pStyle w:val="ScreenFieldDesc"/>
      </w:pPr>
      <w:r w:rsidRPr="005B17D3">
        <w:t> </w:t>
      </w:r>
    </w:p>
    <w:p w14:paraId="22B7E7E4" w14:textId="77777777" w:rsidR="00C31258" w:rsidRPr="005B17D3" w:rsidRDefault="00C31258" w:rsidP="00E119EC">
      <w:pPr>
        <w:pStyle w:val="ScreenFieldDesc"/>
        <w:rPr>
          <w:b/>
          <w:i/>
        </w:rPr>
      </w:pPr>
      <w:r w:rsidRPr="005B17D3">
        <w:rPr>
          <w:b/>
          <w:i/>
        </w:rPr>
        <w:t>More...</w:t>
      </w:r>
    </w:p>
    <w:p w14:paraId="0447D5BF" w14:textId="77777777" w:rsidR="00C31258" w:rsidRPr="005B17D3" w:rsidRDefault="00C31258" w:rsidP="00E119EC">
      <w:pPr>
        <w:pStyle w:val="ScreenFieldDesc"/>
      </w:pPr>
      <w:r w:rsidRPr="005B17D3">
        <w:t xml:space="preserve">If </w:t>
      </w:r>
      <w:r w:rsidRPr="005B17D3">
        <w:rPr>
          <w:b/>
          <w:bCs/>
        </w:rPr>
        <w:t>Yes</w:t>
      </w:r>
      <w:r w:rsidRPr="005B17D3">
        <w:t xml:space="preserve"> is selected, then the patient is marked as </w:t>
      </w:r>
      <w:r w:rsidRPr="005B17D3">
        <w:rPr>
          <w:i/>
          <w:iCs/>
        </w:rPr>
        <w:t>Sensitive</w:t>
      </w:r>
      <w:r w:rsidRPr="005B17D3">
        <w:t>.</w:t>
      </w:r>
    </w:p>
    <w:p w14:paraId="52DFB18A" w14:textId="77777777" w:rsidR="00C31258" w:rsidRPr="005B17D3" w:rsidRDefault="00C31258" w:rsidP="00E119EC">
      <w:pPr>
        <w:pStyle w:val="ScreenFieldDesc"/>
      </w:pPr>
      <w:r w:rsidRPr="005B17D3">
        <w:rPr>
          <w:rStyle w:val="Emphasis"/>
        </w:rPr>
        <w:t>No</w:t>
      </w:r>
      <w:r w:rsidRPr="005B17D3">
        <w:t xml:space="preserve"> </w:t>
      </w:r>
      <w:r w:rsidRPr="005B17D3">
        <w:rPr>
          <w:rStyle w:val="expandingtext0"/>
        </w:rPr>
        <w:t>– The beneficiary is NOT an employee of the VAMC.</w:t>
      </w:r>
    </w:p>
    <w:p w14:paraId="6AAADAF7" w14:textId="77777777" w:rsidR="00C31258" w:rsidRPr="005B17D3" w:rsidRDefault="00C31258" w:rsidP="00C31258">
      <w:pPr>
        <w:pStyle w:val="NormalWeb"/>
      </w:pPr>
      <w:r w:rsidRPr="005B17D3">
        <w:t> </w:t>
      </w:r>
    </w:p>
    <w:p w14:paraId="379F1BC9" w14:textId="77777777" w:rsidR="00C31258" w:rsidRPr="005B17D3" w:rsidRDefault="00C31258" w:rsidP="00E119EC">
      <w:pPr>
        <w:pStyle w:val="ScreenField"/>
      </w:pPr>
      <w:r w:rsidRPr="005B17D3">
        <w:t>Collateral Of Vet</w:t>
      </w:r>
    </w:p>
    <w:p w14:paraId="6DF9B0A1" w14:textId="77777777" w:rsidR="00C31258" w:rsidRPr="005B17D3" w:rsidRDefault="00C31258" w:rsidP="00E119EC">
      <w:pPr>
        <w:pStyle w:val="ScreenFieldDesc"/>
      </w:pPr>
      <w:r w:rsidRPr="005B17D3">
        <w:rPr>
          <w:i/>
          <w:iCs/>
        </w:rPr>
        <w:t>Collateral of Veteran</w:t>
      </w:r>
      <w:r w:rsidRPr="005B17D3">
        <w:t xml:space="preserve"> is a person related to or associated with a Veteran receiving care from the VA. The beneficiary is seen by a professional member of the VA Health Care facility's staff either within the facility or at a site away from the facility for reasons relating to the Veterans clinical care.</w:t>
      </w:r>
    </w:p>
    <w:p w14:paraId="1EF9FCB0" w14:textId="77777777" w:rsidR="00C31258" w:rsidRPr="005B17D3" w:rsidRDefault="00C31258" w:rsidP="00E119EC">
      <w:pPr>
        <w:pStyle w:val="ScreenFieldDesc"/>
      </w:pPr>
      <w:r w:rsidRPr="005B17D3">
        <w:rPr>
          <w:rStyle w:val="Emphasis"/>
        </w:rPr>
        <w:t>Yes</w:t>
      </w:r>
      <w:r w:rsidRPr="005B17D3">
        <w:t xml:space="preserve"> </w:t>
      </w:r>
      <w:r w:rsidRPr="005B17D3">
        <w:rPr>
          <w:rStyle w:val="expandingtext0"/>
        </w:rPr>
        <w:t>– The beneficiary is not a Veteran but is associated with a Veteran through a specific program of care.</w:t>
      </w:r>
    </w:p>
    <w:p w14:paraId="775FAA80" w14:textId="77777777" w:rsidR="00C31258" w:rsidRPr="005B17D3" w:rsidRDefault="00C31258" w:rsidP="00E119EC">
      <w:pPr>
        <w:pStyle w:val="ScreenFieldDesc"/>
      </w:pPr>
      <w:r w:rsidRPr="005B17D3">
        <w:t> </w:t>
      </w:r>
    </w:p>
    <w:p w14:paraId="2C1CE40A" w14:textId="77777777" w:rsidR="00C31258" w:rsidRPr="005B17D3" w:rsidRDefault="00C31258" w:rsidP="00E119EC">
      <w:pPr>
        <w:pStyle w:val="ScreenFieldDesc"/>
      </w:pPr>
      <w:r w:rsidRPr="005B17D3">
        <w:t>More...</w:t>
      </w:r>
    </w:p>
    <w:p w14:paraId="6B653111" w14:textId="77777777" w:rsidR="00C31258" w:rsidRPr="005B17D3" w:rsidRDefault="00C31258" w:rsidP="00E119EC">
      <w:pPr>
        <w:pStyle w:val="ScreenFieldDesc"/>
      </w:pPr>
      <w:r w:rsidRPr="005B17D3">
        <w:t>The purpose of this clinical contact must be an integral part of the Veterans treatment plan; it must be documented in the treatment plan and progress notes in such a way as to demonstrate the role of the person in assisting the Veteran to achieve a specific treatment goal or goals. Examples of appropriate designation of a collateral visit include: initial and follow-up contacts for a person assisting a Veterans physical rehabilitation program in the home; participation of a family member in outpatient family psychotherapy; continuing education and follow through with primary care giver such as residential care sponsor.. Examples include spouse/child or associate of Veteran.</w:t>
      </w:r>
    </w:p>
    <w:p w14:paraId="2418466C" w14:textId="77777777" w:rsidR="00C31258" w:rsidRPr="005B17D3" w:rsidRDefault="00C31258" w:rsidP="00E119EC">
      <w:pPr>
        <w:pStyle w:val="ScreenFieldDesc"/>
      </w:pPr>
      <w:r w:rsidRPr="005B17D3">
        <w:rPr>
          <w:rStyle w:val="Emphasis"/>
        </w:rPr>
        <w:t>No</w:t>
      </w:r>
      <w:r w:rsidRPr="005B17D3">
        <w:t xml:space="preserve"> </w:t>
      </w:r>
      <w:r w:rsidRPr="005B17D3">
        <w:rPr>
          <w:rStyle w:val="expandingtext0"/>
        </w:rPr>
        <w:t>– The beneficiary does NOT meet the criteria for collateral of vet.</w:t>
      </w:r>
    </w:p>
    <w:p w14:paraId="525270C7" w14:textId="77777777" w:rsidR="00C31258" w:rsidRPr="005B17D3" w:rsidRDefault="00C31258" w:rsidP="00C31258">
      <w:pPr>
        <w:pStyle w:val="scrnfldtext"/>
      </w:pPr>
      <w:r w:rsidRPr="005B17D3">
        <w:t> </w:t>
      </w:r>
    </w:p>
    <w:p w14:paraId="3FBD7070" w14:textId="77777777" w:rsidR="00C31258" w:rsidRPr="005B17D3" w:rsidRDefault="00C31258" w:rsidP="00E119EC">
      <w:pPr>
        <w:pStyle w:val="ScreenField"/>
      </w:pPr>
      <w:r w:rsidRPr="005B17D3">
        <w:t>Other Federal Agency</w:t>
      </w:r>
    </w:p>
    <w:p w14:paraId="618F52F9" w14:textId="77777777" w:rsidR="00C31258" w:rsidRPr="005B17D3" w:rsidRDefault="00C31258" w:rsidP="00E119EC">
      <w:pPr>
        <w:pStyle w:val="ScreenFieldDesc"/>
      </w:pPr>
      <w:r w:rsidRPr="005B17D3">
        <w:t xml:space="preserve">This is defined as another source for the beneficiary's rated </w:t>
      </w:r>
      <w:r w:rsidRPr="005B17D3">
        <w:rPr>
          <w:sz w:val="18"/>
          <w:szCs w:val="18"/>
        </w:rPr>
        <w:t>SC</w:t>
      </w:r>
      <w:r w:rsidRPr="005B17D3">
        <w:t xml:space="preserve"> disability. Examples might include any organization of the U.S. Government, such as </w:t>
      </w:r>
      <w:r w:rsidRPr="005B17D3">
        <w:rPr>
          <w:b/>
          <w:bCs/>
        </w:rPr>
        <w:t>Department of Defense</w:t>
      </w:r>
      <w:r w:rsidRPr="005B17D3">
        <w:t xml:space="preserve">, </w:t>
      </w:r>
      <w:r w:rsidRPr="005B17D3">
        <w:rPr>
          <w:b/>
          <w:bCs/>
        </w:rPr>
        <w:t>Department of the Army</w:t>
      </w:r>
      <w:r w:rsidRPr="005B17D3">
        <w:t xml:space="preserve"> etc.</w:t>
      </w:r>
    </w:p>
    <w:p w14:paraId="526F15F0" w14:textId="40D41751" w:rsidR="00C31258" w:rsidRPr="005B17D3" w:rsidRDefault="00C31258" w:rsidP="00C31258">
      <w:pPr>
        <w:pStyle w:val="NormalWeb"/>
      </w:pPr>
      <w:r w:rsidRPr="005B17D3">
        <w:t> </w:t>
      </w:r>
    </w:p>
    <w:p w14:paraId="238F60A9" w14:textId="762915AB" w:rsidR="00344A6C" w:rsidRPr="005B17D3" w:rsidRDefault="00344A6C" w:rsidP="00344A6C">
      <w:pPr>
        <w:pStyle w:val="ScreenField"/>
      </w:pPr>
      <w:r w:rsidRPr="005B17D3">
        <w:t>Expanded MH Care Non-Enrollee:</w:t>
      </w:r>
    </w:p>
    <w:p w14:paraId="2578FCD8" w14:textId="50A209EA" w:rsidR="00344A6C" w:rsidRPr="005B17D3" w:rsidRDefault="00344A6C" w:rsidP="00344A6C">
      <w:pPr>
        <w:pStyle w:val="ScreenFieldDesc"/>
      </w:pPr>
      <w:r w:rsidRPr="005B17D3">
        <w:rPr>
          <w:shd w:val="clear" w:color="auto" w:fill="FFFFFF"/>
        </w:rPr>
        <w:t>U</w:t>
      </w:r>
      <w:r w:rsidR="00F56F6E" w:rsidRPr="005B17D3">
        <w:rPr>
          <w:shd w:val="clear" w:color="auto" w:fill="FFFFFF"/>
        </w:rPr>
        <w:t>sers can add “</w:t>
      </w:r>
      <w:r w:rsidR="00F56F6E" w:rsidRPr="005B17D3">
        <w:t xml:space="preserve">Expanded MH Care Non-Enrollee” as a non-Veteran primary eligibility code by selecting the “Yes” or “No” radio button “Expanded MH Care Non-Enrollee” options. </w:t>
      </w:r>
    </w:p>
    <w:p w14:paraId="73633C48" w14:textId="77777777" w:rsidR="00344A6C" w:rsidRPr="005B17D3" w:rsidRDefault="00344A6C" w:rsidP="00344A6C">
      <w:pPr>
        <w:pStyle w:val="ScreenField"/>
      </w:pPr>
    </w:p>
    <w:p w14:paraId="6EDDAA8A" w14:textId="7B3A68B0" w:rsidR="00344A6C" w:rsidRPr="005B17D3" w:rsidRDefault="00344A6C" w:rsidP="00344A6C">
      <w:pPr>
        <w:pStyle w:val="ScreenField"/>
      </w:pPr>
      <w:r w:rsidRPr="005B17D3">
        <w:t>OTH Eligibility Factor:</w:t>
      </w:r>
    </w:p>
    <w:p w14:paraId="271E555C" w14:textId="0EAE2BA1" w:rsidR="00F56F6E" w:rsidRPr="005B17D3" w:rsidRDefault="00F56F6E" w:rsidP="00344A6C">
      <w:pPr>
        <w:pStyle w:val="ScreenFieldDesc"/>
      </w:pPr>
      <w:r w:rsidRPr="005B17D3">
        <w:t>If the user selects the “Yes” radio button</w:t>
      </w:r>
      <w:r w:rsidR="00344A6C" w:rsidRPr="005B17D3">
        <w:t xml:space="preserve"> on </w:t>
      </w:r>
      <w:r w:rsidR="00344A6C" w:rsidRPr="005B17D3">
        <w:rPr>
          <w:i/>
        </w:rPr>
        <w:t>Expanded MH Care Non-Enrollee</w:t>
      </w:r>
      <w:r w:rsidRPr="005B17D3">
        <w:t xml:space="preserve">, </w:t>
      </w:r>
      <w:r w:rsidR="00344A6C" w:rsidRPr="005B17D3">
        <w:t>the</w:t>
      </w:r>
      <w:r w:rsidRPr="005B17D3">
        <w:t xml:space="preserve"> “OTH Eligibility Factor” dropdown expands and displays the following eligibility factors: </w:t>
      </w:r>
    </w:p>
    <w:p w14:paraId="51BD7307" w14:textId="77777777" w:rsidR="00F56F6E" w:rsidRPr="005B17D3" w:rsidRDefault="00F56F6E" w:rsidP="00F56F6E">
      <w:pPr>
        <w:pStyle w:val="BodyTextBullet2"/>
        <w:numPr>
          <w:ilvl w:val="0"/>
          <w:numId w:val="421"/>
        </w:numPr>
      </w:pPr>
      <w:r w:rsidRPr="005B17D3">
        <w:t>Emergent MH OTH</w:t>
      </w:r>
    </w:p>
    <w:p w14:paraId="6BF2ADC1" w14:textId="06127588" w:rsidR="00F56F6E" w:rsidRPr="005B17D3" w:rsidRDefault="00F56F6E" w:rsidP="00F56F6E">
      <w:pPr>
        <w:pStyle w:val="BodyTextBullet2"/>
        <w:numPr>
          <w:ilvl w:val="0"/>
          <w:numId w:val="421"/>
        </w:numPr>
      </w:pPr>
      <w:r w:rsidRPr="005B17D3">
        <w:t>Extended MH OTH</w:t>
      </w:r>
    </w:p>
    <w:p w14:paraId="2C159B10" w14:textId="77777777" w:rsidR="003C2656" w:rsidRPr="005B17D3" w:rsidRDefault="003C2656" w:rsidP="003C2656">
      <w:pPr>
        <w:pStyle w:val="Body0"/>
      </w:pPr>
    </w:p>
    <w:p w14:paraId="53EA7A0C" w14:textId="77777777" w:rsidR="003C2656" w:rsidRPr="005B17D3" w:rsidRDefault="003C2656" w:rsidP="003C2656">
      <w:pPr>
        <w:pStyle w:val="Body0"/>
        <w:keepNext/>
        <w:jc w:val="center"/>
      </w:pPr>
      <w:r w:rsidRPr="005B17D3">
        <w:rPr>
          <w:noProof/>
        </w:rPr>
        <w:drawing>
          <wp:inline distT="0" distB="0" distL="0" distR="0" wp14:anchorId="16B25A78" wp14:editId="53456F88">
            <wp:extent cx="4128755" cy="1038225"/>
            <wp:effectExtent l="0" t="0" r="5715" b="0"/>
            <wp:docPr id="1379" name="Picture 1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a:srcRect l="32372" t="80673" r="40224" b="7070"/>
                    <a:stretch/>
                  </pic:blipFill>
                  <pic:spPr bwMode="auto">
                    <a:xfrm>
                      <a:off x="0" y="0"/>
                      <a:ext cx="4138423" cy="1040656"/>
                    </a:xfrm>
                    <a:prstGeom prst="rect">
                      <a:avLst/>
                    </a:prstGeom>
                    <a:ln>
                      <a:noFill/>
                    </a:ln>
                    <a:extLst>
                      <a:ext uri="{53640926-AAD7-44D8-BBD7-CCE9431645EC}">
                        <a14:shadowObscured xmlns:a14="http://schemas.microsoft.com/office/drawing/2010/main"/>
                      </a:ext>
                    </a:extLst>
                  </pic:spPr>
                </pic:pic>
              </a:graphicData>
            </a:graphic>
          </wp:inline>
        </w:drawing>
      </w:r>
    </w:p>
    <w:p w14:paraId="6558F1E7" w14:textId="4D38D814" w:rsidR="003C2656" w:rsidRPr="005B17D3" w:rsidRDefault="003C2656" w:rsidP="003C2656">
      <w:pPr>
        <w:pStyle w:val="Caption"/>
      </w:pPr>
      <w:bookmarkStart w:id="1009" w:name="_Toc31622413"/>
      <w:r w:rsidRPr="005B17D3">
        <w:t xml:space="preserve">Figure </w:t>
      </w:r>
      <w:r w:rsidR="005B17D3" w:rsidRPr="005B17D3">
        <w:fldChar w:fldCharType="begin"/>
      </w:r>
      <w:r w:rsidR="005B17D3" w:rsidRPr="005B17D3">
        <w:instrText xml:space="preserve"> SEQ Figure \* ARABIC </w:instrText>
      </w:r>
      <w:r w:rsidR="005B17D3" w:rsidRPr="005B17D3">
        <w:fldChar w:fldCharType="separate"/>
      </w:r>
      <w:r w:rsidR="00C2105F" w:rsidRPr="005B17D3">
        <w:rPr>
          <w:noProof/>
        </w:rPr>
        <w:t>56</w:t>
      </w:r>
      <w:r w:rsidR="005B17D3" w:rsidRPr="005B17D3">
        <w:rPr>
          <w:noProof/>
        </w:rPr>
        <w:fldChar w:fldCharType="end"/>
      </w:r>
      <w:r w:rsidRPr="005B17D3">
        <w:t>: Expanded OTH Eligibility Factor Dropdown</w:t>
      </w:r>
      <w:bookmarkEnd w:id="1009"/>
    </w:p>
    <w:p w14:paraId="20451911" w14:textId="77777777" w:rsidR="003C2656" w:rsidRPr="005B17D3" w:rsidRDefault="003C2656" w:rsidP="003C2656">
      <w:pPr>
        <w:pStyle w:val="Body0"/>
      </w:pPr>
    </w:p>
    <w:p w14:paraId="15DF551B" w14:textId="77777777" w:rsidR="003C2656" w:rsidRPr="005B17D3" w:rsidRDefault="003C2656" w:rsidP="003C2656">
      <w:pPr>
        <w:pStyle w:val="NoteLightbulb"/>
      </w:pPr>
      <w:r w:rsidRPr="005B17D3">
        <w:rPr>
          <w:b/>
        </w:rPr>
        <w:t>Note:</w:t>
      </w:r>
      <w:r w:rsidRPr="005B17D3">
        <w:t xml:space="preserve"> The Enrollment System initially defaults to the radio button, “No data” on the </w:t>
      </w:r>
      <w:r w:rsidRPr="005B17D3">
        <w:rPr>
          <w:b/>
        </w:rPr>
        <w:t>Expanded MH Care Non-Enrollee</w:t>
      </w:r>
      <w:r w:rsidRPr="005B17D3">
        <w:t xml:space="preserve"> field. </w:t>
      </w:r>
    </w:p>
    <w:p w14:paraId="33D09B91" w14:textId="77777777" w:rsidR="003C2656" w:rsidRPr="005B17D3" w:rsidRDefault="003C2656" w:rsidP="003C2656">
      <w:pPr>
        <w:pStyle w:val="Body0"/>
      </w:pPr>
    </w:p>
    <w:p w14:paraId="64ECCA56" w14:textId="77777777" w:rsidR="003C2656" w:rsidRPr="005B17D3" w:rsidRDefault="003C2656" w:rsidP="003C2656">
      <w:pPr>
        <w:pStyle w:val="Body0"/>
        <w:keepNext/>
        <w:jc w:val="center"/>
      </w:pPr>
      <w:r w:rsidRPr="005B17D3">
        <w:rPr>
          <w:noProof/>
        </w:rPr>
        <w:drawing>
          <wp:inline distT="0" distB="0" distL="0" distR="0" wp14:anchorId="29D48841" wp14:editId="597BE2E7">
            <wp:extent cx="4371975" cy="704850"/>
            <wp:effectExtent l="0" t="0" r="9525" b="0"/>
            <wp:docPr id="1381" name="Picture 1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371975" cy="704850"/>
                    </a:xfrm>
                    <a:prstGeom prst="rect">
                      <a:avLst/>
                    </a:prstGeom>
                  </pic:spPr>
                </pic:pic>
              </a:graphicData>
            </a:graphic>
          </wp:inline>
        </w:drawing>
      </w:r>
    </w:p>
    <w:p w14:paraId="6B1B3C13" w14:textId="24627CA2" w:rsidR="003C2656" w:rsidRPr="005B17D3" w:rsidRDefault="003C2656" w:rsidP="003C2656">
      <w:pPr>
        <w:pStyle w:val="Caption"/>
      </w:pPr>
      <w:bookmarkStart w:id="1010" w:name="_Toc31622414"/>
      <w:r w:rsidRPr="005B17D3">
        <w:t xml:space="preserve">Figure </w:t>
      </w:r>
      <w:r w:rsidR="005B17D3" w:rsidRPr="005B17D3">
        <w:fldChar w:fldCharType="begin"/>
      </w:r>
      <w:r w:rsidR="005B17D3" w:rsidRPr="005B17D3">
        <w:instrText xml:space="preserve"> SEQ Figure \* ARABIC </w:instrText>
      </w:r>
      <w:r w:rsidR="005B17D3" w:rsidRPr="005B17D3">
        <w:fldChar w:fldCharType="separate"/>
      </w:r>
      <w:r w:rsidR="00C2105F" w:rsidRPr="005B17D3">
        <w:rPr>
          <w:noProof/>
        </w:rPr>
        <w:t>57</w:t>
      </w:r>
      <w:r w:rsidR="005B17D3" w:rsidRPr="005B17D3">
        <w:rPr>
          <w:noProof/>
        </w:rPr>
        <w:fldChar w:fldCharType="end"/>
      </w:r>
      <w:r w:rsidRPr="005B17D3">
        <w:t>: Expanded MH Care Non-Enrollee “No Data” defaulted radio button</w:t>
      </w:r>
      <w:bookmarkEnd w:id="1010"/>
    </w:p>
    <w:p w14:paraId="0EDCA841" w14:textId="77777777" w:rsidR="003C2656" w:rsidRPr="005B17D3" w:rsidRDefault="003C2656" w:rsidP="003C2656">
      <w:pPr>
        <w:pStyle w:val="BodyText"/>
      </w:pPr>
    </w:p>
    <w:p w14:paraId="422F8920" w14:textId="77777777" w:rsidR="003C2656" w:rsidRPr="005B17D3" w:rsidRDefault="003C2656" w:rsidP="003C2656">
      <w:pPr>
        <w:pStyle w:val="BodyTextBullet1"/>
      </w:pPr>
      <w:r w:rsidRPr="005B17D3">
        <w:t xml:space="preserve">The user must select either the “Emergent MH OTH” or the “Extended MH OTH” from the </w:t>
      </w:r>
      <w:r w:rsidRPr="005B17D3">
        <w:rPr>
          <w:b/>
        </w:rPr>
        <w:t xml:space="preserve">OTH Eligibility Factor </w:t>
      </w:r>
      <w:r w:rsidRPr="005B17D3">
        <w:t xml:space="preserve">dropdown. If the user selects “Emergent MH OTH”, additional fields expand and display 90-day and 365-day periods. </w:t>
      </w:r>
      <w:bookmarkStart w:id="1011" w:name="_Hlk15464727"/>
      <w:r w:rsidRPr="005B17D3">
        <w:t xml:space="preserve">The Enrollment System then determines if there was a prior 90-day period for that record in the current 365-day period. </w:t>
      </w:r>
      <w:bookmarkStart w:id="1012" w:name="_Hlk10795490"/>
      <w:bookmarkEnd w:id="1011"/>
    </w:p>
    <w:p w14:paraId="34AC5D5A" w14:textId="77777777" w:rsidR="003C2656" w:rsidRPr="005B17D3" w:rsidRDefault="003C2656" w:rsidP="003C2656">
      <w:pPr>
        <w:pStyle w:val="Body0"/>
      </w:pPr>
    </w:p>
    <w:tbl>
      <w:tblPr>
        <w:tblStyle w:val="TableGrid"/>
        <w:tblW w:w="0" w:type="auto"/>
        <w:tblLook w:val="04A0" w:firstRow="1" w:lastRow="0" w:firstColumn="1" w:lastColumn="0" w:noHBand="0" w:noVBand="1"/>
      </w:tblPr>
      <w:tblGrid>
        <w:gridCol w:w="4675"/>
        <w:gridCol w:w="4675"/>
      </w:tblGrid>
      <w:tr w:rsidR="003C2656" w:rsidRPr="005B17D3" w14:paraId="23A27471" w14:textId="77777777" w:rsidTr="000B219F">
        <w:trPr>
          <w:tblHeader/>
        </w:trPr>
        <w:tc>
          <w:tcPr>
            <w:tcW w:w="4675" w:type="dxa"/>
            <w:shd w:val="clear" w:color="auto" w:fill="D9E2F3" w:themeFill="accent1" w:themeFillTint="33"/>
          </w:tcPr>
          <w:p w14:paraId="53861F89" w14:textId="77777777" w:rsidR="003C2656" w:rsidRPr="005B17D3" w:rsidRDefault="003C2656" w:rsidP="000B219F">
            <w:pPr>
              <w:pStyle w:val="BodyTextBullet1"/>
              <w:rPr>
                <w:rFonts w:ascii="Arial" w:hAnsi="Arial" w:cs="Arial"/>
                <w:b/>
                <w:sz w:val="22"/>
                <w:szCs w:val="22"/>
              </w:rPr>
            </w:pPr>
            <w:r w:rsidRPr="005B17D3">
              <w:rPr>
                <w:rFonts w:ascii="Arial" w:hAnsi="Arial" w:cs="Arial"/>
                <w:b/>
                <w:sz w:val="22"/>
                <w:szCs w:val="22"/>
              </w:rPr>
              <w:t>If</w:t>
            </w:r>
          </w:p>
        </w:tc>
        <w:tc>
          <w:tcPr>
            <w:tcW w:w="4675" w:type="dxa"/>
            <w:shd w:val="clear" w:color="auto" w:fill="D9E2F3" w:themeFill="accent1" w:themeFillTint="33"/>
          </w:tcPr>
          <w:p w14:paraId="5B749C71" w14:textId="77777777" w:rsidR="003C2656" w:rsidRPr="005B17D3" w:rsidRDefault="003C2656" w:rsidP="000B219F">
            <w:pPr>
              <w:pStyle w:val="BodyTextBullet1"/>
              <w:rPr>
                <w:rFonts w:ascii="Arial" w:hAnsi="Arial" w:cs="Arial"/>
                <w:b/>
                <w:sz w:val="22"/>
                <w:szCs w:val="22"/>
              </w:rPr>
            </w:pPr>
            <w:r w:rsidRPr="005B17D3">
              <w:rPr>
                <w:rFonts w:ascii="Arial" w:hAnsi="Arial" w:cs="Arial"/>
                <w:b/>
                <w:sz w:val="22"/>
                <w:szCs w:val="22"/>
              </w:rPr>
              <w:t>Then</w:t>
            </w:r>
          </w:p>
        </w:tc>
      </w:tr>
      <w:tr w:rsidR="003C2656" w:rsidRPr="005B17D3" w14:paraId="2DA13196" w14:textId="77777777" w:rsidTr="000B219F">
        <w:tc>
          <w:tcPr>
            <w:tcW w:w="4675" w:type="dxa"/>
          </w:tcPr>
          <w:p w14:paraId="2A59E147" w14:textId="77777777" w:rsidR="003C2656" w:rsidRPr="005B17D3" w:rsidRDefault="003C2656" w:rsidP="000B219F">
            <w:pPr>
              <w:pStyle w:val="BodyTextBullet1"/>
            </w:pPr>
            <w:r w:rsidRPr="005B17D3">
              <w:t>Yes</w:t>
            </w:r>
          </w:p>
        </w:tc>
        <w:tc>
          <w:tcPr>
            <w:tcW w:w="4675" w:type="dxa"/>
          </w:tcPr>
          <w:p w14:paraId="55242C8B" w14:textId="77777777" w:rsidR="003C2656" w:rsidRPr="005B17D3" w:rsidRDefault="003C2656" w:rsidP="000B219F">
            <w:pPr>
              <w:pStyle w:val="BodyTextBullet1"/>
            </w:pPr>
            <w:r w:rsidRPr="005B17D3">
              <w:t xml:space="preserve">The Enrollment System considers the start date of the 90-day period. </w:t>
            </w:r>
          </w:p>
          <w:p w14:paraId="67CDC2D6" w14:textId="77777777" w:rsidR="003C2656" w:rsidRPr="005B17D3" w:rsidRDefault="003C2656" w:rsidP="000B219F">
            <w:pPr>
              <w:pStyle w:val="BodyTextBullet1"/>
            </w:pPr>
          </w:p>
          <w:p w14:paraId="5BB86CA0" w14:textId="77777777" w:rsidR="003C2656" w:rsidRPr="005B17D3" w:rsidRDefault="003C2656" w:rsidP="000B219F">
            <w:pPr>
              <w:pStyle w:val="NoteLightbulb"/>
            </w:pPr>
            <w:r w:rsidRPr="005B17D3">
              <w:rPr>
                <w:b/>
              </w:rPr>
              <w:t>Note:</w:t>
            </w:r>
            <w:r w:rsidRPr="005B17D3">
              <w:t xml:space="preserve"> The start date is the date the application was submitted to the Enrollment System.</w:t>
            </w:r>
          </w:p>
          <w:p w14:paraId="4D2C0AA5" w14:textId="77777777" w:rsidR="003C2656" w:rsidRPr="005B17D3" w:rsidRDefault="003C2656" w:rsidP="000B219F">
            <w:pPr>
              <w:pStyle w:val="BodyTextBullet1"/>
            </w:pPr>
          </w:p>
        </w:tc>
      </w:tr>
      <w:tr w:rsidR="003C2656" w:rsidRPr="005B17D3" w14:paraId="277DFD27" w14:textId="77777777" w:rsidTr="000B219F">
        <w:tc>
          <w:tcPr>
            <w:tcW w:w="4675" w:type="dxa"/>
          </w:tcPr>
          <w:p w14:paraId="1BF81293" w14:textId="77777777" w:rsidR="003C2656" w:rsidRPr="005B17D3" w:rsidRDefault="003C2656" w:rsidP="000B219F">
            <w:pPr>
              <w:pStyle w:val="BodyTextBullet1"/>
            </w:pPr>
            <w:r w:rsidRPr="005B17D3">
              <w:t>The start date is older than 90 days</w:t>
            </w:r>
          </w:p>
        </w:tc>
        <w:tc>
          <w:tcPr>
            <w:tcW w:w="4675" w:type="dxa"/>
          </w:tcPr>
          <w:p w14:paraId="16ED4508" w14:textId="77777777" w:rsidR="003C2656" w:rsidRPr="005B17D3" w:rsidRDefault="003C2656" w:rsidP="000B219F">
            <w:pPr>
              <w:pStyle w:val="BodyTextBullet1"/>
            </w:pPr>
            <w:r w:rsidRPr="005B17D3">
              <w:t xml:space="preserve">Proceed to the “Add Subsequent 90-Day Period of Care” feature. </w:t>
            </w:r>
          </w:p>
        </w:tc>
      </w:tr>
      <w:tr w:rsidR="003C2656" w:rsidRPr="005B17D3" w14:paraId="3C06F266" w14:textId="77777777" w:rsidTr="000B219F">
        <w:tc>
          <w:tcPr>
            <w:tcW w:w="4675" w:type="dxa"/>
          </w:tcPr>
          <w:p w14:paraId="27659251" w14:textId="77777777" w:rsidR="003C2656" w:rsidRPr="005B17D3" w:rsidRDefault="003C2656" w:rsidP="000B219F">
            <w:pPr>
              <w:pStyle w:val="BodyTextBullet1"/>
            </w:pPr>
            <w:r w:rsidRPr="005B17D3">
              <w:t>The start date is less than or equal to 90 days old</w:t>
            </w:r>
          </w:p>
        </w:tc>
        <w:tc>
          <w:tcPr>
            <w:tcW w:w="4675" w:type="dxa"/>
          </w:tcPr>
          <w:p w14:paraId="7EAAFC66" w14:textId="77777777" w:rsidR="003C2656" w:rsidRPr="005B17D3" w:rsidRDefault="003C2656" w:rsidP="000B219F">
            <w:pPr>
              <w:pStyle w:val="BodyTextBullet1"/>
            </w:pPr>
            <w:r w:rsidRPr="005B17D3">
              <w:t xml:space="preserve">Resume the 90-day period (displays the remaining days from the original start date). </w:t>
            </w:r>
          </w:p>
          <w:p w14:paraId="00A1C022" w14:textId="77777777" w:rsidR="003C2656" w:rsidRPr="005B17D3" w:rsidRDefault="003C2656" w:rsidP="000B219F">
            <w:pPr>
              <w:pStyle w:val="BodyTextBullet1"/>
            </w:pPr>
          </w:p>
          <w:p w14:paraId="58547B31" w14:textId="77777777" w:rsidR="003C2656" w:rsidRPr="005B17D3" w:rsidRDefault="003C2656" w:rsidP="000B219F">
            <w:pPr>
              <w:pStyle w:val="BodyTextBullet1"/>
            </w:pPr>
            <w:r w:rsidRPr="005B17D3">
              <w:t xml:space="preserve">For example: If the 90-day period started on 4/1/2019, then on 4/10/2019 the remaining days </w:t>
            </w:r>
            <w:r w:rsidRPr="005B17D3">
              <w:rPr>
                <w:rStyle w:val="BodyChar"/>
                <w:rFonts w:ascii="Times New Roman" w:hAnsi="Times New Roman" w:cs="Times New Roman"/>
                <w:color w:val="auto"/>
                <w:sz w:val="24"/>
                <w:szCs w:val="24"/>
              </w:rPr>
              <w:t>displays “80”.</w:t>
            </w:r>
          </w:p>
        </w:tc>
      </w:tr>
      <w:tr w:rsidR="003C2656" w:rsidRPr="005B17D3" w14:paraId="6260C8F5" w14:textId="77777777" w:rsidTr="000B219F">
        <w:tc>
          <w:tcPr>
            <w:tcW w:w="4675" w:type="dxa"/>
          </w:tcPr>
          <w:p w14:paraId="718E1210" w14:textId="77777777" w:rsidR="003C2656" w:rsidRPr="005B17D3" w:rsidRDefault="003C2656" w:rsidP="000B219F">
            <w:pPr>
              <w:pStyle w:val="BodyTextBullet1"/>
            </w:pPr>
            <w:r w:rsidRPr="005B17D3">
              <w:t>No</w:t>
            </w:r>
          </w:p>
        </w:tc>
        <w:tc>
          <w:tcPr>
            <w:tcW w:w="4675" w:type="dxa"/>
          </w:tcPr>
          <w:p w14:paraId="7257D5F0" w14:textId="77777777" w:rsidR="003C2656" w:rsidRPr="005B17D3" w:rsidRDefault="003C2656" w:rsidP="000B219F">
            <w:pPr>
              <w:pStyle w:val="BodyTextBullet1"/>
            </w:pPr>
            <w:r w:rsidRPr="005B17D3">
              <w:t>The Enrollment System starts the Initial 90-day and 365-day periods of care and performs the following functions:</w:t>
            </w:r>
          </w:p>
          <w:p w14:paraId="2EB74835" w14:textId="77777777" w:rsidR="003C2656" w:rsidRPr="005B17D3" w:rsidRDefault="003C2656" w:rsidP="000B219F">
            <w:pPr>
              <w:pStyle w:val="BodyTextBullet1"/>
            </w:pPr>
          </w:p>
          <w:p w14:paraId="4859E202" w14:textId="77777777" w:rsidR="003C2656" w:rsidRPr="005B17D3" w:rsidRDefault="003C2656" w:rsidP="000B219F">
            <w:pPr>
              <w:pStyle w:val="BodyTextBullet1"/>
              <w:numPr>
                <w:ilvl w:val="0"/>
                <w:numId w:val="418"/>
              </w:numPr>
            </w:pPr>
            <w:r w:rsidRPr="005B17D3">
              <w:t>Sets the start date to the current date (default to the date when the user selected “Emergent MH OTH”).</w:t>
            </w:r>
          </w:p>
          <w:p w14:paraId="3B404EE1" w14:textId="77777777" w:rsidR="003C2656" w:rsidRPr="005B17D3" w:rsidRDefault="003C2656" w:rsidP="000B219F">
            <w:pPr>
              <w:pStyle w:val="BodyTextBullet1"/>
              <w:numPr>
                <w:ilvl w:val="0"/>
                <w:numId w:val="418"/>
              </w:numPr>
            </w:pPr>
            <w:r w:rsidRPr="005B17D3">
              <w:t>Sets the end date for the initial 90-day period of care.</w:t>
            </w:r>
          </w:p>
          <w:p w14:paraId="2D1ED3A6" w14:textId="77777777" w:rsidR="003C2656" w:rsidRPr="005B17D3" w:rsidRDefault="003C2656" w:rsidP="000B219F">
            <w:pPr>
              <w:pStyle w:val="BodyTextBullet1"/>
              <w:numPr>
                <w:ilvl w:val="0"/>
                <w:numId w:val="419"/>
              </w:numPr>
            </w:pPr>
            <w:r w:rsidRPr="005B17D3">
              <w:t>Sets the authorization status to “Approved” for the initial 90-day period of care.</w:t>
            </w:r>
          </w:p>
          <w:p w14:paraId="12AA4CD7" w14:textId="77777777" w:rsidR="003C2656" w:rsidRPr="005B17D3" w:rsidRDefault="003C2656" w:rsidP="000B219F">
            <w:pPr>
              <w:pStyle w:val="BodyTextBullet1"/>
            </w:pPr>
          </w:p>
          <w:p w14:paraId="2A529D2A" w14:textId="77777777" w:rsidR="003C2656" w:rsidRPr="005B17D3" w:rsidRDefault="003C2656" w:rsidP="000B219F">
            <w:pPr>
              <w:pStyle w:val="BodyTextBullet1"/>
            </w:pPr>
            <w:r w:rsidRPr="005B17D3">
              <w:t xml:space="preserve">Once the Enrollment System performs the changes, </w:t>
            </w:r>
          </w:p>
          <w:p w14:paraId="3E640B8E" w14:textId="77777777" w:rsidR="003C2656" w:rsidRPr="005B17D3" w:rsidRDefault="003C2656" w:rsidP="000B219F">
            <w:pPr>
              <w:pStyle w:val="BodyTextBullet1"/>
            </w:pPr>
          </w:p>
          <w:p w14:paraId="1F1C2260" w14:textId="77777777" w:rsidR="003C2656" w:rsidRPr="005B17D3" w:rsidRDefault="003C2656" w:rsidP="000B219F">
            <w:pPr>
              <w:pStyle w:val="BodyTextBullet1"/>
              <w:numPr>
                <w:ilvl w:val="0"/>
                <w:numId w:val="420"/>
              </w:numPr>
            </w:pPr>
            <w:r w:rsidRPr="005B17D3">
              <w:t xml:space="preserve">Click the </w:t>
            </w:r>
            <w:r w:rsidRPr="005B17D3">
              <w:rPr>
                <w:b/>
              </w:rPr>
              <w:t>Accept Changes</w:t>
            </w:r>
            <w:r w:rsidRPr="005B17D3">
              <w:t xml:space="preserve"> button.</w:t>
            </w:r>
          </w:p>
          <w:p w14:paraId="155F83E9" w14:textId="77777777" w:rsidR="003C2656" w:rsidRPr="005B17D3" w:rsidRDefault="003C2656" w:rsidP="000B219F">
            <w:pPr>
              <w:pStyle w:val="BodyTextBullet1"/>
            </w:pPr>
          </w:p>
          <w:p w14:paraId="0C543C9E" w14:textId="77777777" w:rsidR="003C2656" w:rsidRPr="005B17D3" w:rsidRDefault="003C2656" w:rsidP="000B219F">
            <w:pPr>
              <w:pStyle w:val="BodyTextBullet1"/>
            </w:pPr>
            <w:r w:rsidRPr="005B17D3">
              <w:t xml:space="preserve">Upon clicking the </w:t>
            </w:r>
            <w:r w:rsidRPr="005B17D3">
              <w:rPr>
                <w:b/>
              </w:rPr>
              <w:t>Accept Changes</w:t>
            </w:r>
            <w:r w:rsidRPr="005B17D3">
              <w:t xml:space="preserve"> button, the Enrollment System performs the following field validations: </w:t>
            </w:r>
          </w:p>
          <w:p w14:paraId="16A62B01" w14:textId="77777777" w:rsidR="003C2656" w:rsidRPr="005B17D3" w:rsidRDefault="003C2656" w:rsidP="000B219F">
            <w:pPr>
              <w:pStyle w:val="BodyTextBullet1"/>
            </w:pPr>
            <w:r w:rsidRPr="005B17D3">
              <w:t xml:space="preserve">If the Veteran Indicator is “Yes” </w:t>
            </w:r>
          </w:p>
          <w:p w14:paraId="7FCC8247" w14:textId="77777777" w:rsidR="003C2656" w:rsidRPr="005B17D3" w:rsidRDefault="003C2656" w:rsidP="000B219F">
            <w:pPr>
              <w:pStyle w:val="BodyTextBullet1"/>
            </w:pPr>
          </w:p>
          <w:p w14:paraId="63AED17B" w14:textId="77777777" w:rsidR="003C2656" w:rsidRPr="005B17D3" w:rsidRDefault="003C2656" w:rsidP="000B219F">
            <w:pPr>
              <w:pStyle w:val="BodyTextBullet1"/>
            </w:pPr>
            <w:r w:rsidRPr="005B17D3">
              <w:t xml:space="preserve">OR, </w:t>
            </w:r>
          </w:p>
          <w:p w14:paraId="44A746E8" w14:textId="77777777" w:rsidR="003C2656" w:rsidRPr="005B17D3" w:rsidRDefault="003C2656" w:rsidP="000B219F">
            <w:pPr>
              <w:pStyle w:val="BodyTextBullet1"/>
            </w:pPr>
          </w:p>
          <w:p w14:paraId="60580959" w14:textId="77777777" w:rsidR="003C2656" w:rsidRPr="005B17D3" w:rsidRDefault="003C2656" w:rsidP="000B219F">
            <w:pPr>
              <w:pStyle w:val="BodyTextBullet1"/>
            </w:pPr>
            <w:r w:rsidRPr="005B17D3">
              <w:t xml:space="preserve">If the Service Connected % is NOT null </w:t>
            </w:r>
          </w:p>
          <w:p w14:paraId="2C6B77B8" w14:textId="77777777" w:rsidR="003C2656" w:rsidRPr="005B17D3" w:rsidRDefault="003C2656" w:rsidP="000B219F">
            <w:pPr>
              <w:pStyle w:val="BodyTextBullet1"/>
            </w:pPr>
          </w:p>
          <w:p w14:paraId="31DCA643" w14:textId="77777777" w:rsidR="003C2656" w:rsidRPr="005B17D3" w:rsidRDefault="003C2656" w:rsidP="000B219F">
            <w:pPr>
              <w:pStyle w:val="BodyTextBullet1"/>
            </w:pPr>
            <w:r w:rsidRPr="005B17D3">
              <w:t xml:space="preserve">AND, </w:t>
            </w:r>
          </w:p>
          <w:p w14:paraId="78E318B3" w14:textId="77777777" w:rsidR="003C2656" w:rsidRPr="005B17D3" w:rsidRDefault="003C2656" w:rsidP="000B219F">
            <w:pPr>
              <w:pStyle w:val="BodyTextBullet1"/>
            </w:pPr>
          </w:p>
          <w:p w14:paraId="3B378C5B" w14:textId="77777777" w:rsidR="003C2656" w:rsidRPr="005B17D3" w:rsidRDefault="003C2656" w:rsidP="000B219F">
            <w:pPr>
              <w:pStyle w:val="BodyTextBullet1"/>
            </w:pPr>
            <w:r w:rsidRPr="005B17D3">
              <w:t xml:space="preserve">The user selects “Yes” for the Expanded MH Care Non-Enrollee, then the Enrollment System displays the following error message: </w:t>
            </w:r>
          </w:p>
          <w:p w14:paraId="5D104650" w14:textId="77777777" w:rsidR="003C2656" w:rsidRPr="005B17D3" w:rsidRDefault="003C2656" w:rsidP="000B219F">
            <w:pPr>
              <w:pStyle w:val="BodyTextBullet1"/>
            </w:pPr>
          </w:p>
          <w:p w14:paraId="5466614C" w14:textId="77777777" w:rsidR="003C2656" w:rsidRPr="005B17D3" w:rsidRDefault="003C2656" w:rsidP="000B219F">
            <w:pPr>
              <w:pStyle w:val="BodyTextBullet1"/>
              <w:rPr>
                <w:i/>
              </w:rPr>
            </w:pPr>
            <w:r w:rsidRPr="005B17D3">
              <w:rPr>
                <w:i/>
              </w:rPr>
              <w:t>“User should be Non-Veteran when MH OTH Indicator is Yes.”</w:t>
            </w:r>
          </w:p>
          <w:p w14:paraId="76AF9293" w14:textId="77777777" w:rsidR="003C2656" w:rsidRPr="005B17D3" w:rsidRDefault="003C2656" w:rsidP="000B219F">
            <w:pPr>
              <w:pStyle w:val="BodyTextBullet1"/>
            </w:pPr>
          </w:p>
          <w:p w14:paraId="4896F5CE" w14:textId="77777777" w:rsidR="003C2656" w:rsidRPr="005B17D3" w:rsidRDefault="003C2656" w:rsidP="000B219F">
            <w:pPr>
              <w:pStyle w:val="BodyTextBullet1"/>
            </w:pPr>
            <w:r w:rsidRPr="005B17D3">
              <w:t xml:space="preserve">If an OTH Eligibility Factor value has not been selected, the following error message displays: “An OTH eligibility factor must be selected.” </w:t>
            </w:r>
          </w:p>
        </w:tc>
      </w:tr>
    </w:tbl>
    <w:p w14:paraId="360A5923" w14:textId="77777777" w:rsidR="003C2656" w:rsidRPr="005B17D3" w:rsidRDefault="003C2656" w:rsidP="003C2656">
      <w:pPr>
        <w:spacing w:after="200" w:line="276" w:lineRule="auto"/>
        <w:rPr>
          <w:sz w:val="20"/>
          <w:szCs w:val="20"/>
        </w:rPr>
      </w:pPr>
    </w:p>
    <w:bookmarkEnd w:id="1012"/>
    <w:p w14:paraId="460A7067" w14:textId="77777777" w:rsidR="003C2656" w:rsidRPr="005B17D3" w:rsidRDefault="003C2656" w:rsidP="003C2656">
      <w:pPr>
        <w:pStyle w:val="BodyTextBullet1"/>
        <w:rPr>
          <w:color w:val="000000"/>
          <w:shd w:val="clear" w:color="auto" w:fill="FFFFFF"/>
        </w:rPr>
      </w:pPr>
      <w:r w:rsidRPr="005B17D3">
        <w:t xml:space="preserve">After the Enrollment System processes the request and adds the initial 90-day period of care, a read-only </w:t>
      </w:r>
      <w:r w:rsidRPr="005B17D3">
        <w:rPr>
          <w:b/>
        </w:rPr>
        <w:t>Remaining Days</w:t>
      </w:r>
      <w:r w:rsidRPr="005B17D3">
        <w:t xml:space="preserve"> field displays. The Enrollment System allows the user to identify where the Veteran falls within the 90-day period of care during mental health care treatment and displays the remaining days within the current 90-day period of care. For example: If the 90-day period started on 4/1/2019, then on 4/10/2019 the remaining days </w:t>
      </w:r>
      <w:r w:rsidRPr="005B17D3">
        <w:rPr>
          <w:rStyle w:val="BodyChar"/>
        </w:rPr>
        <w:t>displays “80”.</w:t>
      </w:r>
    </w:p>
    <w:p w14:paraId="1986ED59" w14:textId="77777777" w:rsidR="003C2656" w:rsidRPr="005B17D3" w:rsidRDefault="003C2656" w:rsidP="003C2656">
      <w:pPr>
        <w:pStyle w:val="BodyTextBullet1"/>
        <w:rPr>
          <w:shd w:val="clear" w:color="auto" w:fill="FFFFFF"/>
        </w:rPr>
      </w:pPr>
      <w:r w:rsidRPr="005B17D3">
        <w:rPr>
          <w:shd w:val="clear" w:color="auto" w:fill="FFFFFF"/>
        </w:rPr>
        <w:t xml:space="preserve">On the </w:t>
      </w:r>
      <w:r w:rsidRPr="005B17D3">
        <w:rPr>
          <w:b/>
          <w:shd w:val="clear" w:color="auto" w:fill="FFFFFF"/>
        </w:rPr>
        <w:t>Edit Current Eligibility</w:t>
      </w:r>
      <w:r w:rsidRPr="005B17D3">
        <w:rPr>
          <w:shd w:val="clear" w:color="auto" w:fill="FFFFFF"/>
        </w:rPr>
        <w:t xml:space="preserve"> screen, the eligibility status becomes “Verified” and the enrollment status becomes “Not Applicable”. </w:t>
      </w:r>
    </w:p>
    <w:p w14:paraId="684C1F36" w14:textId="77777777" w:rsidR="003C2656" w:rsidRPr="005B17D3" w:rsidRDefault="003C2656" w:rsidP="003C2656">
      <w:pPr>
        <w:pStyle w:val="BodyTextBullet1"/>
        <w:rPr>
          <w:rFonts w:eastAsia="Arial"/>
        </w:rPr>
      </w:pPr>
      <w:r w:rsidRPr="005B17D3">
        <w:t>After the Enrollment System adds the initial 90-day period of care,</w:t>
      </w:r>
      <w:r w:rsidRPr="005B17D3">
        <w:rPr>
          <w:shd w:val="clear" w:color="auto" w:fill="FFFFFF"/>
        </w:rPr>
        <w:t xml:space="preserve"> </w:t>
      </w:r>
      <w:r w:rsidRPr="005B17D3">
        <w:rPr>
          <w:rFonts w:eastAsia="Arial"/>
        </w:rPr>
        <w:t xml:space="preserve">the Enrollment System determines if an initial 90-day period exists within a current 365-day period. </w:t>
      </w:r>
    </w:p>
    <w:p w14:paraId="4B563714" w14:textId="77777777" w:rsidR="003C2656" w:rsidRPr="005B17D3" w:rsidRDefault="003C2656" w:rsidP="003C2656">
      <w:pPr>
        <w:pStyle w:val="BodyText"/>
        <w:rPr>
          <w:rFonts w:eastAsia="Arial"/>
          <w:color w:val="000000"/>
          <w:sz w:val="20"/>
        </w:rPr>
      </w:pPr>
    </w:p>
    <w:tbl>
      <w:tblPr>
        <w:tblStyle w:val="TableGrid"/>
        <w:tblW w:w="0" w:type="auto"/>
        <w:tblLook w:val="04A0" w:firstRow="1" w:lastRow="0" w:firstColumn="1" w:lastColumn="0" w:noHBand="0" w:noVBand="1"/>
      </w:tblPr>
      <w:tblGrid>
        <w:gridCol w:w="4675"/>
        <w:gridCol w:w="4675"/>
      </w:tblGrid>
      <w:tr w:rsidR="003C2656" w:rsidRPr="005B17D3" w14:paraId="53B5A0FB" w14:textId="77777777" w:rsidTr="000B219F">
        <w:trPr>
          <w:tblHeader/>
        </w:trPr>
        <w:tc>
          <w:tcPr>
            <w:tcW w:w="4675"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458BD9A6" w14:textId="77777777" w:rsidR="003C2656" w:rsidRPr="005B17D3" w:rsidRDefault="003C2656" w:rsidP="000B219F">
            <w:pPr>
              <w:pStyle w:val="BodyTextBullet2"/>
              <w:rPr>
                <w:rFonts w:ascii="Arial" w:eastAsia="Arial" w:hAnsi="Arial" w:cs="Arial"/>
                <w:b/>
                <w:sz w:val="22"/>
                <w:szCs w:val="22"/>
              </w:rPr>
            </w:pPr>
            <w:r w:rsidRPr="005B17D3">
              <w:rPr>
                <w:rFonts w:ascii="Arial" w:eastAsia="Arial" w:hAnsi="Arial" w:cs="Arial"/>
                <w:b/>
                <w:sz w:val="22"/>
                <w:szCs w:val="22"/>
              </w:rPr>
              <w:t>If</w:t>
            </w:r>
          </w:p>
        </w:tc>
        <w:tc>
          <w:tcPr>
            <w:tcW w:w="4675"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212997EA" w14:textId="77777777" w:rsidR="003C2656" w:rsidRPr="005B17D3" w:rsidRDefault="003C2656" w:rsidP="000B219F">
            <w:pPr>
              <w:pStyle w:val="BodyTextBullet2"/>
              <w:rPr>
                <w:rFonts w:ascii="Arial" w:eastAsia="Arial" w:hAnsi="Arial" w:cs="Arial"/>
                <w:b/>
                <w:sz w:val="22"/>
                <w:szCs w:val="22"/>
              </w:rPr>
            </w:pPr>
            <w:r w:rsidRPr="005B17D3">
              <w:rPr>
                <w:rFonts w:ascii="Arial" w:eastAsia="Arial" w:hAnsi="Arial" w:cs="Arial"/>
                <w:b/>
                <w:sz w:val="22"/>
                <w:szCs w:val="22"/>
              </w:rPr>
              <w:t>Then</w:t>
            </w:r>
          </w:p>
        </w:tc>
      </w:tr>
      <w:tr w:rsidR="003C2656" w:rsidRPr="005B17D3" w14:paraId="5CDA1A2E" w14:textId="77777777" w:rsidTr="000B219F">
        <w:tc>
          <w:tcPr>
            <w:tcW w:w="4675" w:type="dxa"/>
            <w:tcBorders>
              <w:top w:val="single" w:sz="4" w:space="0" w:color="auto"/>
              <w:left w:val="single" w:sz="4" w:space="0" w:color="auto"/>
              <w:bottom w:val="single" w:sz="4" w:space="0" w:color="auto"/>
              <w:right w:val="single" w:sz="4" w:space="0" w:color="auto"/>
            </w:tcBorders>
            <w:hideMark/>
          </w:tcPr>
          <w:p w14:paraId="79EDA721" w14:textId="77777777" w:rsidR="003C2656" w:rsidRPr="005B17D3" w:rsidRDefault="003C2656" w:rsidP="000B219F">
            <w:pPr>
              <w:pStyle w:val="BodyTextBullet2"/>
              <w:rPr>
                <w:rFonts w:eastAsia="Arial"/>
              </w:rPr>
            </w:pPr>
            <w:r w:rsidRPr="005B17D3">
              <w:rPr>
                <w:rFonts w:eastAsia="Arial"/>
              </w:rPr>
              <w:t xml:space="preserve">The initial 90-day period of care does </w:t>
            </w:r>
            <w:r w:rsidRPr="005B17D3">
              <w:rPr>
                <w:rFonts w:eastAsia="Arial"/>
              </w:rPr>
              <w:softHyphen/>
              <w:t>NOT exist</w:t>
            </w:r>
          </w:p>
        </w:tc>
        <w:tc>
          <w:tcPr>
            <w:tcW w:w="4675" w:type="dxa"/>
            <w:tcBorders>
              <w:top w:val="single" w:sz="4" w:space="0" w:color="auto"/>
              <w:left w:val="single" w:sz="4" w:space="0" w:color="auto"/>
              <w:bottom w:val="single" w:sz="4" w:space="0" w:color="auto"/>
              <w:right w:val="single" w:sz="4" w:space="0" w:color="auto"/>
            </w:tcBorders>
          </w:tcPr>
          <w:p w14:paraId="2D31970C" w14:textId="77777777" w:rsidR="003C2656" w:rsidRPr="005B17D3" w:rsidRDefault="003C2656" w:rsidP="000B219F">
            <w:pPr>
              <w:pStyle w:val="BodyTextBullet2"/>
              <w:rPr>
                <w:rFonts w:eastAsia="Arial"/>
              </w:rPr>
            </w:pPr>
            <w:r w:rsidRPr="005B17D3">
              <w:rPr>
                <w:rFonts w:eastAsia="Arial"/>
              </w:rPr>
              <w:t xml:space="preserve">The Enrollment System will NOT allow the user to add Authorization Status. </w:t>
            </w:r>
          </w:p>
          <w:p w14:paraId="627C7D27" w14:textId="77777777" w:rsidR="003C2656" w:rsidRPr="005B17D3" w:rsidRDefault="003C2656" w:rsidP="000B219F">
            <w:pPr>
              <w:pStyle w:val="BodyTextBullet2"/>
              <w:rPr>
                <w:rFonts w:eastAsia="Arial"/>
              </w:rPr>
            </w:pPr>
          </w:p>
        </w:tc>
      </w:tr>
      <w:tr w:rsidR="003C2656" w:rsidRPr="005B17D3" w14:paraId="493709D1" w14:textId="77777777" w:rsidTr="000B219F">
        <w:tc>
          <w:tcPr>
            <w:tcW w:w="4675" w:type="dxa"/>
            <w:tcBorders>
              <w:top w:val="single" w:sz="4" w:space="0" w:color="auto"/>
              <w:left w:val="single" w:sz="4" w:space="0" w:color="auto"/>
              <w:bottom w:val="single" w:sz="4" w:space="0" w:color="auto"/>
              <w:right w:val="single" w:sz="4" w:space="0" w:color="auto"/>
            </w:tcBorders>
            <w:hideMark/>
          </w:tcPr>
          <w:p w14:paraId="362B4ED2" w14:textId="77777777" w:rsidR="003C2656" w:rsidRPr="005B17D3" w:rsidRDefault="003C2656" w:rsidP="000B219F">
            <w:pPr>
              <w:pStyle w:val="BodyTextBullet2"/>
              <w:rPr>
                <w:rFonts w:eastAsia="Arial"/>
              </w:rPr>
            </w:pPr>
            <w:r w:rsidRPr="005B17D3">
              <w:rPr>
                <w:rFonts w:eastAsia="Arial"/>
              </w:rPr>
              <w:t>A subsequent 90-day period of care is being added, but the start date falls after the end of the first 365-day period</w:t>
            </w:r>
          </w:p>
        </w:tc>
        <w:tc>
          <w:tcPr>
            <w:tcW w:w="4675" w:type="dxa"/>
            <w:tcBorders>
              <w:top w:val="single" w:sz="4" w:space="0" w:color="auto"/>
              <w:left w:val="single" w:sz="4" w:space="0" w:color="auto"/>
              <w:bottom w:val="single" w:sz="4" w:space="0" w:color="auto"/>
              <w:right w:val="single" w:sz="4" w:space="0" w:color="auto"/>
            </w:tcBorders>
            <w:hideMark/>
          </w:tcPr>
          <w:p w14:paraId="367BAEA6" w14:textId="77777777" w:rsidR="003C2656" w:rsidRPr="005B17D3" w:rsidRDefault="003C2656" w:rsidP="000B219F">
            <w:pPr>
              <w:pStyle w:val="BodyTextBullet2"/>
              <w:rPr>
                <w:rFonts w:eastAsia="Arial"/>
              </w:rPr>
            </w:pPr>
            <w:r w:rsidRPr="005B17D3">
              <w:rPr>
                <w:rFonts w:eastAsia="Arial"/>
              </w:rPr>
              <w:t>The Enrollment System treats the start date as an initial 90-day period for a new 365-day period.</w:t>
            </w:r>
          </w:p>
          <w:p w14:paraId="41E7E069" w14:textId="77777777" w:rsidR="003C2656" w:rsidRPr="005B17D3" w:rsidRDefault="003C2656" w:rsidP="000B219F">
            <w:pPr>
              <w:pStyle w:val="BodyTextBullet2"/>
              <w:rPr>
                <w:rFonts w:eastAsia="Arial"/>
              </w:rPr>
            </w:pPr>
          </w:p>
          <w:p w14:paraId="7798E845" w14:textId="77777777" w:rsidR="003C2656" w:rsidRPr="005B17D3" w:rsidRDefault="003C2656" w:rsidP="000B219F">
            <w:pPr>
              <w:pStyle w:val="BodyTextBullet2"/>
              <w:rPr>
                <w:rFonts w:eastAsia="Arial"/>
              </w:rPr>
            </w:pPr>
            <w:r w:rsidRPr="005B17D3">
              <w:rPr>
                <w:rFonts w:eastAsia="Arial"/>
              </w:rPr>
              <w:t>Ex: 365-Day Period: 2</w:t>
            </w:r>
          </w:p>
          <w:p w14:paraId="40138DE3" w14:textId="77777777" w:rsidR="003C2656" w:rsidRPr="005B17D3" w:rsidRDefault="003C2656" w:rsidP="000B219F">
            <w:pPr>
              <w:pStyle w:val="BodyTextBullet2"/>
              <w:rPr>
                <w:rFonts w:eastAsia="Arial"/>
              </w:rPr>
            </w:pPr>
            <w:r w:rsidRPr="005B17D3">
              <w:rPr>
                <w:rFonts w:eastAsia="Arial"/>
              </w:rPr>
              <w:t xml:space="preserve">        90-Day Period:  1</w:t>
            </w:r>
          </w:p>
        </w:tc>
      </w:tr>
      <w:tr w:rsidR="003C2656" w:rsidRPr="005B17D3" w14:paraId="5A173BA0" w14:textId="77777777" w:rsidTr="000B219F">
        <w:tc>
          <w:tcPr>
            <w:tcW w:w="4675" w:type="dxa"/>
            <w:tcBorders>
              <w:top w:val="single" w:sz="4" w:space="0" w:color="auto"/>
              <w:left w:val="single" w:sz="4" w:space="0" w:color="auto"/>
              <w:bottom w:val="single" w:sz="4" w:space="0" w:color="auto"/>
              <w:right w:val="single" w:sz="4" w:space="0" w:color="auto"/>
            </w:tcBorders>
            <w:hideMark/>
          </w:tcPr>
          <w:p w14:paraId="5F807449" w14:textId="77777777" w:rsidR="003C2656" w:rsidRPr="005B17D3" w:rsidRDefault="003C2656" w:rsidP="000B219F">
            <w:pPr>
              <w:pStyle w:val="BodyTextBullet2"/>
              <w:rPr>
                <w:rFonts w:eastAsia="Arial"/>
              </w:rPr>
            </w:pPr>
            <w:r w:rsidRPr="005B17D3">
              <w:rPr>
                <w:rFonts w:eastAsia="Arial"/>
              </w:rPr>
              <w:t>There is NOT an initial 90-day period of care within the current 365-day period</w:t>
            </w:r>
          </w:p>
        </w:tc>
        <w:tc>
          <w:tcPr>
            <w:tcW w:w="4675" w:type="dxa"/>
            <w:tcBorders>
              <w:top w:val="single" w:sz="4" w:space="0" w:color="auto"/>
              <w:left w:val="single" w:sz="4" w:space="0" w:color="auto"/>
              <w:bottom w:val="single" w:sz="4" w:space="0" w:color="auto"/>
              <w:right w:val="single" w:sz="4" w:space="0" w:color="auto"/>
            </w:tcBorders>
            <w:hideMark/>
          </w:tcPr>
          <w:p w14:paraId="5DF9FACC" w14:textId="77777777" w:rsidR="003C2656" w:rsidRPr="005B17D3" w:rsidRDefault="003C2656" w:rsidP="000B219F">
            <w:pPr>
              <w:pStyle w:val="BodyTextBullet2"/>
              <w:rPr>
                <w:rFonts w:eastAsia="Arial"/>
              </w:rPr>
            </w:pPr>
            <w:r w:rsidRPr="005B17D3">
              <w:rPr>
                <w:rFonts w:eastAsia="Arial"/>
              </w:rPr>
              <w:t>The Enrollment System will NOT allow the user to add Authorization Status for the first 90-day period added in a new 365-day period.</w:t>
            </w:r>
          </w:p>
        </w:tc>
      </w:tr>
      <w:tr w:rsidR="003C2656" w:rsidRPr="005B17D3" w14:paraId="4E12930F" w14:textId="77777777" w:rsidTr="000B219F">
        <w:tc>
          <w:tcPr>
            <w:tcW w:w="4675" w:type="dxa"/>
            <w:tcBorders>
              <w:top w:val="single" w:sz="4" w:space="0" w:color="auto"/>
              <w:left w:val="single" w:sz="4" w:space="0" w:color="auto"/>
              <w:bottom w:val="single" w:sz="4" w:space="0" w:color="auto"/>
              <w:right w:val="single" w:sz="4" w:space="0" w:color="auto"/>
            </w:tcBorders>
            <w:hideMark/>
          </w:tcPr>
          <w:p w14:paraId="485748F5" w14:textId="77777777" w:rsidR="003C2656" w:rsidRPr="005B17D3" w:rsidRDefault="003C2656" w:rsidP="000B219F">
            <w:pPr>
              <w:pStyle w:val="BodyTextBullet2"/>
              <w:rPr>
                <w:rFonts w:eastAsia="Arial"/>
              </w:rPr>
            </w:pPr>
            <w:r w:rsidRPr="005B17D3">
              <w:rPr>
                <w:rFonts w:eastAsia="Arial"/>
              </w:rPr>
              <w:t>There IS an initial 90-day period of care within the current 365-day period</w:t>
            </w:r>
          </w:p>
        </w:tc>
        <w:tc>
          <w:tcPr>
            <w:tcW w:w="4675" w:type="dxa"/>
            <w:tcBorders>
              <w:top w:val="single" w:sz="4" w:space="0" w:color="auto"/>
              <w:left w:val="single" w:sz="4" w:space="0" w:color="auto"/>
              <w:bottom w:val="single" w:sz="4" w:space="0" w:color="auto"/>
              <w:right w:val="single" w:sz="4" w:space="0" w:color="auto"/>
            </w:tcBorders>
          </w:tcPr>
          <w:p w14:paraId="5796C50E" w14:textId="77777777" w:rsidR="003C2656" w:rsidRPr="005B17D3" w:rsidRDefault="003C2656" w:rsidP="000B219F">
            <w:pPr>
              <w:pStyle w:val="BodyTextBullet2"/>
              <w:rPr>
                <w:rFonts w:eastAsia="Arial"/>
              </w:rPr>
            </w:pPr>
            <w:r w:rsidRPr="005B17D3">
              <w:rPr>
                <w:rFonts w:eastAsia="Arial"/>
              </w:rPr>
              <w:t>The Enrollment System requires the user to enter Authorization Information in order to add a subsequent 90-day period of care.</w:t>
            </w:r>
          </w:p>
        </w:tc>
      </w:tr>
    </w:tbl>
    <w:p w14:paraId="39A092A5" w14:textId="77777777" w:rsidR="003C2656" w:rsidRPr="005B17D3" w:rsidRDefault="003C2656" w:rsidP="003C2656">
      <w:pPr>
        <w:pStyle w:val="Body0"/>
      </w:pPr>
    </w:p>
    <w:p w14:paraId="6026A8DE" w14:textId="77777777" w:rsidR="003C2656" w:rsidRPr="005B17D3" w:rsidRDefault="003C2656" w:rsidP="003C2656">
      <w:pPr>
        <w:pStyle w:val="Caption"/>
        <w:jc w:val="left"/>
      </w:pPr>
      <w:bookmarkStart w:id="1013" w:name="_Hlk8912841"/>
      <w:r w:rsidRPr="005B17D3">
        <w:t>Add, Edit or Update the Authorization Status</w:t>
      </w:r>
    </w:p>
    <w:p w14:paraId="46294030" w14:textId="77777777" w:rsidR="003C2656" w:rsidRPr="005B17D3" w:rsidRDefault="003C2656" w:rsidP="003C2656">
      <w:pPr>
        <w:pStyle w:val="BodyTextBullet1"/>
      </w:pPr>
      <w:r w:rsidRPr="005B17D3">
        <w:t xml:space="preserve">Authorization Status is the status of a 90-day period of care that has been added. Authorization Status is located on the </w:t>
      </w:r>
      <w:r w:rsidRPr="005B17D3">
        <w:rPr>
          <w:b/>
        </w:rPr>
        <w:t>Edit Current Eligibility</w:t>
      </w:r>
      <w:r w:rsidRPr="005B17D3">
        <w:t xml:space="preserve"> screen of the Enrollment System.</w:t>
      </w:r>
    </w:p>
    <w:p w14:paraId="37904EB9" w14:textId="77777777" w:rsidR="003C2656" w:rsidRPr="005B17D3" w:rsidRDefault="003C2656" w:rsidP="003C2656">
      <w:pPr>
        <w:pStyle w:val="BodyTextBullet1"/>
        <w:rPr>
          <w:rFonts w:eastAsia="Arial"/>
        </w:rPr>
      </w:pPr>
      <w:r w:rsidRPr="005B17D3">
        <w:rPr>
          <w:rFonts w:eastAsia="Arial"/>
        </w:rPr>
        <w:t xml:space="preserve">The Enrollment System displays an “Authorization Status” drop-down with the following options: </w:t>
      </w:r>
    </w:p>
    <w:p w14:paraId="3628EE84" w14:textId="77777777" w:rsidR="003C2656" w:rsidRPr="005B17D3" w:rsidRDefault="003C2656" w:rsidP="003C2656">
      <w:pPr>
        <w:pStyle w:val="BodyTextBullet1"/>
        <w:numPr>
          <w:ilvl w:val="0"/>
          <w:numId w:val="412"/>
        </w:numPr>
        <w:rPr>
          <w:rFonts w:eastAsia="Arial"/>
        </w:rPr>
      </w:pPr>
      <w:r w:rsidRPr="005B17D3">
        <w:rPr>
          <w:rFonts w:eastAsia="Arial"/>
        </w:rPr>
        <w:t>Approved</w:t>
      </w:r>
    </w:p>
    <w:p w14:paraId="5B531997" w14:textId="77777777" w:rsidR="003C2656" w:rsidRPr="005B17D3" w:rsidRDefault="003C2656" w:rsidP="003C2656">
      <w:pPr>
        <w:pStyle w:val="BodyTextBullet1"/>
        <w:numPr>
          <w:ilvl w:val="0"/>
          <w:numId w:val="412"/>
        </w:numPr>
        <w:rPr>
          <w:rFonts w:eastAsia="Arial"/>
        </w:rPr>
      </w:pPr>
      <w:r w:rsidRPr="005B17D3">
        <w:rPr>
          <w:rFonts w:eastAsia="Arial"/>
        </w:rPr>
        <w:t>Denied</w:t>
      </w:r>
    </w:p>
    <w:p w14:paraId="1E099551" w14:textId="77777777" w:rsidR="003C2656" w:rsidRPr="005B17D3" w:rsidRDefault="003C2656" w:rsidP="003C2656">
      <w:pPr>
        <w:pStyle w:val="BodyTextBullet1"/>
        <w:numPr>
          <w:ilvl w:val="0"/>
          <w:numId w:val="412"/>
        </w:numPr>
        <w:rPr>
          <w:rFonts w:eastAsia="Arial"/>
        </w:rPr>
      </w:pPr>
      <w:r w:rsidRPr="005B17D3">
        <w:rPr>
          <w:rFonts w:eastAsia="Arial"/>
        </w:rPr>
        <w:t>Pending</w:t>
      </w:r>
    </w:p>
    <w:p w14:paraId="70B207A2" w14:textId="77777777" w:rsidR="003C2656" w:rsidRPr="005B17D3" w:rsidRDefault="003C2656" w:rsidP="003C2656">
      <w:pPr>
        <w:pStyle w:val="BodyText"/>
      </w:pPr>
    </w:p>
    <w:tbl>
      <w:tblPr>
        <w:tblStyle w:val="TableGrid"/>
        <w:tblW w:w="10075" w:type="dxa"/>
        <w:tblLook w:val="04A0" w:firstRow="1" w:lastRow="0" w:firstColumn="1" w:lastColumn="0" w:noHBand="0" w:noVBand="1"/>
      </w:tblPr>
      <w:tblGrid>
        <w:gridCol w:w="4675"/>
        <w:gridCol w:w="5400"/>
      </w:tblGrid>
      <w:tr w:rsidR="003C2656" w:rsidRPr="005B17D3" w14:paraId="6F5255C4" w14:textId="77777777" w:rsidTr="000B219F">
        <w:trPr>
          <w:tblHeader/>
        </w:trPr>
        <w:tc>
          <w:tcPr>
            <w:tcW w:w="4675" w:type="dxa"/>
            <w:shd w:val="clear" w:color="auto" w:fill="D9E2F3" w:themeFill="accent1" w:themeFillTint="33"/>
          </w:tcPr>
          <w:p w14:paraId="78DBCF6E" w14:textId="77777777" w:rsidR="003C2656" w:rsidRPr="005B17D3" w:rsidRDefault="003C2656" w:rsidP="000B219F">
            <w:pPr>
              <w:pStyle w:val="BodyTextBullet1"/>
              <w:rPr>
                <w:b/>
              </w:rPr>
            </w:pPr>
            <w:r w:rsidRPr="005B17D3">
              <w:rPr>
                <w:b/>
              </w:rPr>
              <w:t>If</w:t>
            </w:r>
          </w:p>
        </w:tc>
        <w:tc>
          <w:tcPr>
            <w:tcW w:w="5400" w:type="dxa"/>
            <w:shd w:val="clear" w:color="auto" w:fill="D9E2F3" w:themeFill="accent1" w:themeFillTint="33"/>
          </w:tcPr>
          <w:p w14:paraId="23B19949" w14:textId="77777777" w:rsidR="003C2656" w:rsidRPr="005B17D3" w:rsidRDefault="003C2656" w:rsidP="000B219F">
            <w:pPr>
              <w:pStyle w:val="BodyTextBullet1"/>
              <w:rPr>
                <w:b/>
              </w:rPr>
            </w:pPr>
            <w:r w:rsidRPr="005B17D3">
              <w:rPr>
                <w:b/>
              </w:rPr>
              <w:t>Then</w:t>
            </w:r>
          </w:p>
        </w:tc>
      </w:tr>
      <w:tr w:rsidR="003C2656" w:rsidRPr="005B17D3" w14:paraId="2809CD89" w14:textId="77777777" w:rsidTr="000B219F">
        <w:tc>
          <w:tcPr>
            <w:tcW w:w="4675" w:type="dxa"/>
          </w:tcPr>
          <w:p w14:paraId="44B12EA6" w14:textId="77777777" w:rsidR="003C2656" w:rsidRPr="005B17D3" w:rsidRDefault="003C2656" w:rsidP="000B219F">
            <w:pPr>
              <w:pStyle w:val="BodyTextBullet1"/>
            </w:pPr>
            <w:r w:rsidRPr="005B17D3">
              <w:rPr>
                <w:rFonts w:eastAsia="Arial"/>
              </w:rPr>
              <w:t>The user selects “Approved”</w:t>
            </w:r>
          </w:p>
        </w:tc>
        <w:tc>
          <w:tcPr>
            <w:tcW w:w="5400" w:type="dxa"/>
          </w:tcPr>
          <w:p w14:paraId="5C576640" w14:textId="77777777" w:rsidR="003C2656" w:rsidRPr="005B17D3" w:rsidRDefault="003C2656" w:rsidP="000B219F">
            <w:pPr>
              <w:pStyle w:val="BodyTextBullet1"/>
              <w:rPr>
                <w:rFonts w:eastAsia="Arial"/>
              </w:rPr>
            </w:pPr>
            <w:r w:rsidRPr="005B17D3">
              <w:rPr>
                <w:rFonts w:eastAsia="Arial"/>
              </w:rPr>
              <w:t xml:space="preserve">The Enrollment System displays the additional required fields below: </w:t>
            </w:r>
          </w:p>
          <w:p w14:paraId="1FFA9E30" w14:textId="77777777" w:rsidR="003C2656" w:rsidRPr="005B17D3" w:rsidRDefault="003C2656" w:rsidP="000B219F">
            <w:pPr>
              <w:pStyle w:val="BodyTextBullet1"/>
              <w:rPr>
                <w:rFonts w:eastAsia="Arial"/>
              </w:rPr>
            </w:pPr>
          </w:p>
          <w:p w14:paraId="6C93515B" w14:textId="77777777" w:rsidR="003C2656" w:rsidRPr="005B17D3" w:rsidRDefault="003C2656" w:rsidP="000B219F">
            <w:pPr>
              <w:pStyle w:val="BodyTextBullet1"/>
              <w:numPr>
                <w:ilvl w:val="0"/>
                <w:numId w:val="413"/>
              </w:numPr>
              <w:rPr>
                <w:rFonts w:eastAsia="Arial"/>
              </w:rPr>
            </w:pPr>
            <w:r w:rsidRPr="005B17D3">
              <w:rPr>
                <w:rFonts w:eastAsia="Arial"/>
              </w:rPr>
              <w:t xml:space="preserve">Authorized By </w:t>
            </w:r>
          </w:p>
          <w:p w14:paraId="6AA4F98E" w14:textId="77777777" w:rsidR="003C2656" w:rsidRPr="005B17D3" w:rsidRDefault="003C2656" w:rsidP="000B219F">
            <w:pPr>
              <w:pStyle w:val="BodyTextBullet1"/>
              <w:numPr>
                <w:ilvl w:val="0"/>
                <w:numId w:val="414"/>
              </w:numPr>
              <w:rPr>
                <w:rFonts w:eastAsia="Arial"/>
              </w:rPr>
            </w:pPr>
            <w:r w:rsidRPr="005B17D3">
              <w:rPr>
                <w:rFonts w:eastAsia="Arial"/>
              </w:rPr>
              <w:t>Free form text box with character limit of 60 characters and special characters &amp;, ^, \, ~, and | are not allowed.</w:t>
            </w:r>
          </w:p>
          <w:p w14:paraId="5606B332" w14:textId="77777777" w:rsidR="003C2656" w:rsidRPr="005B17D3" w:rsidRDefault="003C2656" w:rsidP="000B219F">
            <w:pPr>
              <w:pStyle w:val="BodyTextBullet1"/>
              <w:numPr>
                <w:ilvl w:val="2"/>
                <w:numId w:val="459"/>
              </w:numPr>
              <w:rPr>
                <w:rFonts w:eastAsia="Arial"/>
              </w:rPr>
            </w:pPr>
            <w:r w:rsidRPr="005B17D3">
              <w:rPr>
                <w:rFonts w:eastAsia="Arial"/>
              </w:rPr>
              <w:t>If the Authorized By entered includes any of the special characters &amp;, ^, \, ~ or |, then the following error message displays: “</w:t>
            </w:r>
            <w:r w:rsidRPr="005B17D3">
              <w:rPr>
                <w:rFonts w:eastAsia="Arial"/>
                <w:i/>
              </w:rPr>
              <w:t>Authorization By contains one of the following special characters ‘~|\^&amp;’</w:t>
            </w:r>
            <w:r w:rsidRPr="005B17D3">
              <w:rPr>
                <w:rFonts w:eastAsia="Arial"/>
              </w:rPr>
              <w:t>”.</w:t>
            </w:r>
          </w:p>
          <w:p w14:paraId="5A15739B" w14:textId="77777777" w:rsidR="003C2656" w:rsidRPr="005B17D3" w:rsidRDefault="003C2656" w:rsidP="000B219F">
            <w:pPr>
              <w:pStyle w:val="BodyTextBullet1"/>
              <w:numPr>
                <w:ilvl w:val="0"/>
                <w:numId w:val="414"/>
              </w:numPr>
              <w:rPr>
                <w:rFonts w:eastAsia="Arial"/>
              </w:rPr>
            </w:pPr>
            <w:r w:rsidRPr="005B17D3">
              <w:rPr>
                <w:rFonts w:eastAsia="Arial"/>
              </w:rPr>
              <w:t xml:space="preserve">The user cannot edit this field after submitting changes. </w:t>
            </w:r>
          </w:p>
          <w:p w14:paraId="0400F779" w14:textId="77777777" w:rsidR="003C2656" w:rsidRPr="005B17D3" w:rsidRDefault="003C2656" w:rsidP="000B219F">
            <w:pPr>
              <w:pStyle w:val="BodyTextBullet1"/>
              <w:rPr>
                <w:rFonts w:eastAsia="Arial"/>
              </w:rPr>
            </w:pPr>
          </w:p>
          <w:p w14:paraId="3422A198" w14:textId="77777777" w:rsidR="003C2656" w:rsidRPr="005B17D3" w:rsidRDefault="003C2656" w:rsidP="000B219F">
            <w:pPr>
              <w:pStyle w:val="BodyTextBullet1"/>
              <w:numPr>
                <w:ilvl w:val="0"/>
                <w:numId w:val="413"/>
              </w:numPr>
              <w:rPr>
                <w:rFonts w:eastAsia="Arial"/>
              </w:rPr>
            </w:pPr>
            <w:r w:rsidRPr="005B17D3">
              <w:rPr>
                <w:rFonts w:eastAsia="Arial"/>
              </w:rPr>
              <w:t>Authorization Received Date</w:t>
            </w:r>
          </w:p>
          <w:p w14:paraId="2F9E0662" w14:textId="77777777" w:rsidR="003C2656" w:rsidRPr="005B17D3" w:rsidRDefault="003C2656" w:rsidP="000B219F">
            <w:pPr>
              <w:pStyle w:val="BodyTextBullet1"/>
              <w:numPr>
                <w:ilvl w:val="0"/>
                <w:numId w:val="415"/>
              </w:numPr>
              <w:rPr>
                <w:rFonts w:eastAsia="Arial"/>
              </w:rPr>
            </w:pPr>
            <w:r w:rsidRPr="005B17D3">
              <w:rPr>
                <w:rFonts w:eastAsia="Arial"/>
              </w:rPr>
              <w:t xml:space="preserve">Authorization Received Date field (mm/dd/yyyy) </w:t>
            </w:r>
          </w:p>
          <w:p w14:paraId="5C679FFD" w14:textId="77777777" w:rsidR="003C2656" w:rsidRPr="005B17D3" w:rsidRDefault="003C2656" w:rsidP="000B219F">
            <w:pPr>
              <w:pStyle w:val="BodyTextBullet1"/>
              <w:ind w:left="360"/>
              <w:rPr>
                <w:rFonts w:eastAsia="Arial"/>
              </w:rPr>
            </w:pPr>
          </w:p>
          <w:p w14:paraId="0E718434" w14:textId="77777777" w:rsidR="003C2656" w:rsidRPr="005B17D3" w:rsidRDefault="003C2656" w:rsidP="000B219F">
            <w:pPr>
              <w:pStyle w:val="BodyTextBullet1"/>
              <w:rPr>
                <w:rFonts w:eastAsia="Arial"/>
              </w:rPr>
            </w:pPr>
            <w:r w:rsidRPr="005B17D3">
              <w:rPr>
                <w:rFonts w:eastAsia="Arial"/>
              </w:rPr>
              <w:t>The</w:t>
            </w:r>
            <w:r w:rsidRPr="005B17D3">
              <w:t xml:space="preserve"> user can create a new authorization request</w:t>
            </w:r>
            <w:r w:rsidRPr="005B17D3">
              <w:rPr>
                <w:rFonts w:eastAsia="Arial"/>
              </w:rPr>
              <w:t xml:space="preserve"> and then will be able to enter a date into the </w:t>
            </w:r>
            <w:r w:rsidRPr="005B17D3">
              <w:rPr>
                <w:rFonts w:eastAsia="Arial"/>
                <w:b/>
              </w:rPr>
              <w:t>Date Request Submitted</w:t>
            </w:r>
            <w:r w:rsidRPr="005B17D3">
              <w:rPr>
                <w:rFonts w:eastAsia="Arial"/>
              </w:rPr>
              <w:t xml:space="preserve"> field.  However, after submitting the new authorization request, the user will not be able to edit the date.</w:t>
            </w:r>
          </w:p>
          <w:p w14:paraId="33E989D2" w14:textId="77777777" w:rsidR="003C2656" w:rsidRPr="005B17D3" w:rsidRDefault="003C2656" w:rsidP="000B219F">
            <w:pPr>
              <w:pStyle w:val="BodyTextBullet1"/>
              <w:rPr>
                <w:rFonts w:eastAsia="Arial"/>
              </w:rPr>
            </w:pPr>
          </w:p>
          <w:p w14:paraId="21590958" w14:textId="77777777" w:rsidR="003C2656" w:rsidRPr="005B17D3" w:rsidRDefault="003C2656" w:rsidP="000B219F">
            <w:pPr>
              <w:pStyle w:val="BodyTextBullet1"/>
              <w:numPr>
                <w:ilvl w:val="0"/>
                <w:numId w:val="413"/>
              </w:numPr>
              <w:rPr>
                <w:rFonts w:eastAsia="Arial"/>
              </w:rPr>
            </w:pPr>
            <w:r w:rsidRPr="005B17D3">
              <w:rPr>
                <w:rFonts w:eastAsia="Arial"/>
              </w:rPr>
              <w:t>Start Date</w:t>
            </w:r>
          </w:p>
          <w:p w14:paraId="6FC83674" w14:textId="77777777" w:rsidR="003C2656" w:rsidRPr="005B17D3" w:rsidRDefault="003C2656" w:rsidP="000B219F">
            <w:pPr>
              <w:pStyle w:val="BodyTextBullet1"/>
              <w:numPr>
                <w:ilvl w:val="0"/>
                <w:numId w:val="415"/>
              </w:numPr>
              <w:rPr>
                <w:rFonts w:eastAsia="Arial"/>
              </w:rPr>
            </w:pPr>
            <w:r w:rsidRPr="005B17D3">
              <w:rPr>
                <w:rFonts w:eastAsia="Arial"/>
              </w:rPr>
              <w:t xml:space="preserve">Date field (mm/dd/yyyy) </w:t>
            </w:r>
          </w:p>
          <w:p w14:paraId="6EDDF6E6" w14:textId="77777777" w:rsidR="003C2656" w:rsidRPr="005B17D3" w:rsidRDefault="003C2656" w:rsidP="000B219F">
            <w:pPr>
              <w:pStyle w:val="BodyTextBullet1"/>
              <w:numPr>
                <w:ilvl w:val="0"/>
                <w:numId w:val="416"/>
              </w:numPr>
              <w:rPr>
                <w:rFonts w:eastAsia="Arial"/>
              </w:rPr>
            </w:pPr>
            <w:r w:rsidRPr="005B17D3">
              <w:rPr>
                <w:rFonts w:eastAsia="Arial"/>
              </w:rPr>
              <w:t xml:space="preserve">The user cannot edit this field after submitting changes. </w:t>
            </w:r>
          </w:p>
          <w:p w14:paraId="5455D202" w14:textId="77777777" w:rsidR="003C2656" w:rsidRPr="005B17D3" w:rsidRDefault="003C2656" w:rsidP="000B219F">
            <w:pPr>
              <w:pStyle w:val="BodyTextBullet1"/>
              <w:rPr>
                <w:rFonts w:eastAsia="Arial"/>
                <w:b/>
              </w:rPr>
            </w:pPr>
          </w:p>
          <w:p w14:paraId="7B668BB0" w14:textId="77777777" w:rsidR="003C2656" w:rsidRPr="005B17D3" w:rsidRDefault="003C2656" w:rsidP="000B219F">
            <w:pPr>
              <w:pStyle w:val="BodyTextBullet2"/>
            </w:pPr>
            <w:r w:rsidRPr="005B17D3">
              <w:t xml:space="preserve">If the authorization status is “Approved”, the user cannot add more than one future subsequent 90-day period during the current 90-day period of care. Users can only add one future 90-day period of care while the applicant is in their current 90-day period of care. </w:t>
            </w:r>
            <w:r w:rsidRPr="005B17D3">
              <w:rPr>
                <w:rFonts w:eastAsia="Arial"/>
              </w:rPr>
              <w:t xml:space="preserve">If the user attempts to add more than one future subsequent record during the current 90-day period, then following error message displays: </w:t>
            </w:r>
            <w:r w:rsidRPr="005B17D3">
              <w:rPr>
                <w:rFonts w:eastAsia="Arial"/>
                <w:i/>
              </w:rPr>
              <w:t>“Only one future subsequent record can exist.”</w:t>
            </w:r>
          </w:p>
        </w:tc>
      </w:tr>
      <w:tr w:rsidR="003C2656" w:rsidRPr="005B17D3" w14:paraId="26293100" w14:textId="77777777" w:rsidTr="000B219F">
        <w:tc>
          <w:tcPr>
            <w:tcW w:w="4675" w:type="dxa"/>
          </w:tcPr>
          <w:p w14:paraId="1B1EB825" w14:textId="77777777" w:rsidR="003C2656" w:rsidRPr="005B17D3" w:rsidRDefault="003C2656" w:rsidP="000B219F">
            <w:pPr>
              <w:pStyle w:val="BodyTextBullet1"/>
            </w:pPr>
            <w:r w:rsidRPr="005B17D3">
              <w:rPr>
                <w:rFonts w:eastAsia="Arial"/>
              </w:rPr>
              <w:t>The user selects “Denied”</w:t>
            </w:r>
          </w:p>
        </w:tc>
        <w:tc>
          <w:tcPr>
            <w:tcW w:w="5400" w:type="dxa"/>
          </w:tcPr>
          <w:p w14:paraId="048B1FD6" w14:textId="77777777" w:rsidR="003C2656" w:rsidRPr="005B17D3" w:rsidRDefault="003C2656" w:rsidP="000B219F">
            <w:pPr>
              <w:pStyle w:val="BodyTextBullet1"/>
              <w:rPr>
                <w:rFonts w:eastAsia="Arial"/>
              </w:rPr>
            </w:pPr>
            <w:r w:rsidRPr="005B17D3">
              <w:rPr>
                <w:rFonts w:eastAsia="Arial"/>
              </w:rPr>
              <w:t xml:space="preserve">The Enrollment System displays the additional required field: </w:t>
            </w:r>
          </w:p>
          <w:p w14:paraId="685117A7" w14:textId="77777777" w:rsidR="003C2656" w:rsidRPr="005B17D3" w:rsidRDefault="003C2656" w:rsidP="000B219F">
            <w:pPr>
              <w:pStyle w:val="BodyTextBullet1"/>
              <w:rPr>
                <w:rFonts w:eastAsia="Arial"/>
              </w:rPr>
            </w:pPr>
          </w:p>
          <w:p w14:paraId="0A054361" w14:textId="77777777" w:rsidR="003C2656" w:rsidRPr="005B17D3" w:rsidRDefault="003C2656" w:rsidP="000B219F">
            <w:pPr>
              <w:pStyle w:val="BodyTextBullet1"/>
              <w:numPr>
                <w:ilvl w:val="0"/>
                <w:numId w:val="413"/>
              </w:numPr>
              <w:ind w:left="1066"/>
              <w:rPr>
                <w:rFonts w:eastAsia="Arial"/>
              </w:rPr>
            </w:pPr>
            <w:r w:rsidRPr="005B17D3">
              <w:rPr>
                <w:rFonts w:eastAsia="Arial"/>
              </w:rPr>
              <w:t>Comments/Reason</w:t>
            </w:r>
          </w:p>
          <w:p w14:paraId="06F68E53" w14:textId="77777777" w:rsidR="003C2656" w:rsidRPr="005B17D3" w:rsidRDefault="003C2656" w:rsidP="000B219F">
            <w:pPr>
              <w:pStyle w:val="BodyTextBullet1"/>
              <w:numPr>
                <w:ilvl w:val="1"/>
                <w:numId w:val="415"/>
              </w:numPr>
              <w:rPr>
                <w:rFonts w:eastAsia="Arial"/>
              </w:rPr>
            </w:pPr>
            <w:r w:rsidRPr="005B17D3">
              <w:rPr>
                <w:rFonts w:eastAsia="Arial"/>
              </w:rPr>
              <w:t>Free form text box with character limit of 60 characters and special characters &amp;, ^, \, ~, and | are not allowed.</w:t>
            </w:r>
          </w:p>
          <w:p w14:paraId="3BBEAE77" w14:textId="77777777" w:rsidR="003C2656" w:rsidRPr="005B17D3" w:rsidRDefault="003C2656" w:rsidP="000B219F">
            <w:pPr>
              <w:pStyle w:val="BodyTextBullet1"/>
              <w:numPr>
                <w:ilvl w:val="2"/>
                <w:numId w:val="415"/>
              </w:numPr>
              <w:rPr>
                <w:rFonts w:eastAsia="Arial"/>
              </w:rPr>
            </w:pPr>
            <w:r w:rsidRPr="005B17D3">
              <w:rPr>
                <w:rFonts w:eastAsia="Arial"/>
              </w:rPr>
              <w:t>If the Comment/Reason entered includes any of the special characters &amp;, ^, \, ~ or |, then the following error message displays: “</w:t>
            </w:r>
            <w:r w:rsidRPr="005B17D3">
              <w:rPr>
                <w:rFonts w:eastAsia="Arial"/>
                <w:i/>
              </w:rPr>
              <w:t>Comments/Reason contains one of the following special characters ‘~|\^&amp;’</w:t>
            </w:r>
            <w:r w:rsidRPr="005B17D3">
              <w:rPr>
                <w:rFonts w:eastAsia="Arial"/>
              </w:rPr>
              <w:t>”.</w:t>
            </w:r>
          </w:p>
          <w:p w14:paraId="1D37DA6F" w14:textId="77777777" w:rsidR="003C2656" w:rsidRPr="005B17D3" w:rsidRDefault="003C2656" w:rsidP="000B219F">
            <w:pPr>
              <w:pStyle w:val="BodyTextBullet1"/>
              <w:numPr>
                <w:ilvl w:val="1"/>
                <w:numId w:val="415"/>
              </w:numPr>
              <w:rPr>
                <w:rFonts w:eastAsia="Arial"/>
              </w:rPr>
            </w:pPr>
            <w:r w:rsidRPr="005B17D3">
              <w:rPr>
                <w:rFonts w:eastAsia="Arial"/>
              </w:rPr>
              <w:t xml:space="preserve">The user cannot edit this field after submitting changes. </w:t>
            </w:r>
          </w:p>
          <w:p w14:paraId="02C38794" w14:textId="77777777" w:rsidR="003C2656" w:rsidRPr="005B17D3" w:rsidRDefault="003C2656" w:rsidP="000B219F">
            <w:pPr>
              <w:pStyle w:val="BodyTextBullet1"/>
              <w:rPr>
                <w:rFonts w:eastAsia="Arial"/>
              </w:rPr>
            </w:pPr>
          </w:p>
          <w:p w14:paraId="2234F589" w14:textId="77777777" w:rsidR="003C2656" w:rsidRPr="005B17D3" w:rsidRDefault="003C2656" w:rsidP="000B219F">
            <w:pPr>
              <w:pStyle w:val="BodyTextBullet1"/>
              <w:rPr>
                <w:rFonts w:eastAsia="Arial"/>
              </w:rPr>
            </w:pPr>
            <w:r w:rsidRPr="005B17D3">
              <w:rPr>
                <w:rFonts w:eastAsia="Arial"/>
              </w:rPr>
              <w:t>The</w:t>
            </w:r>
            <w:r w:rsidRPr="005B17D3">
              <w:t xml:space="preserve"> user can create a new authorization request</w:t>
            </w:r>
            <w:r w:rsidRPr="005B17D3">
              <w:rPr>
                <w:rFonts w:eastAsia="Arial"/>
              </w:rPr>
              <w:t xml:space="preserve"> and then will be able to enter a date into the </w:t>
            </w:r>
            <w:r w:rsidRPr="005B17D3">
              <w:rPr>
                <w:rFonts w:eastAsia="Arial"/>
                <w:b/>
              </w:rPr>
              <w:t>Date Request Submitted</w:t>
            </w:r>
            <w:r w:rsidRPr="005B17D3">
              <w:rPr>
                <w:rFonts w:eastAsia="Arial"/>
              </w:rPr>
              <w:t xml:space="preserve"> field.  However, after submitting the new authorization request, the user will not be able to edit the date.</w:t>
            </w:r>
          </w:p>
          <w:p w14:paraId="64BC4829" w14:textId="77777777" w:rsidR="003C2656" w:rsidRPr="005B17D3" w:rsidRDefault="003C2656" w:rsidP="000B219F">
            <w:pPr>
              <w:pStyle w:val="BodyTextBullet2"/>
              <w:rPr>
                <w:rFonts w:eastAsia="Arial"/>
              </w:rPr>
            </w:pPr>
            <w:r w:rsidRPr="005B17D3">
              <w:rPr>
                <w:rStyle w:val="BodyChar"/>
                <w:rFonts w:ascii="Times New Roman" w:hAnsi="Times New Roman" w:cs="Times New Roman"/>
                <w:sz w:val="24"/>
                <w:szCs w:val="24"/>
              </w:rPr>
              <w:t>Once a final decision, of either an approval or denial has been made, the user cannot change the Authorization Status.</w:t>
            </w:r>
          </w:p>
        </w:tc>
      </w:tr>
      <w:tr w:rsidR="003C2656" w:rsidRPr="005B17D3" w14:paraId="152B41C6" w14:textId="77777777" w:rsidTr="000B219F">
        <w:tc>
          <w:tcPr>
            <w:tcW w:w="4675" w:type="dxa"/>
          </w:tcPr>
          <w:p w14:paraId="15499A41" w14:textId="77777777" w:rsidR="003C2656" w:rsidRPr="005B17D3" w:rsidRDefault="003C2656" w:rsidP="000B219F">
            <w:pPr>
              <w:pStyle w:val="BodyTextBullet1"/>
            </w:pPr>
            <w:r w:rsidRPr="005B17D3">
              <w:rPr>
                <w:rFonts w:eastAsia="Arial"/>
              </w:rPr>
              <w:t>The user selects “Pending”</w:t>
            </w:r>
          </w:p>
        </w:tc>
        <w:tc>
          <w:tcPr>
            <w:tcW w:w="5400" w:type="dxa"/>
          </w:tcPr>
          <w:p w14:paraId="43AF6D81" w14:textId="77777777" w:rsidR="003C2656" w:rsidRPr="005B17D3" w:rsidRDefault="003C2656" w:rsidP="000B219F">
            <w:pPr>
              <w:pStyle w:val="BodyTextBullet1"/>
              <w:rPr>
                <w:rFonts w:eastAsia="Arial"/>
              </w:rPr>
            </w:pPr>
            <w:r w:rsidRPr="005B17D3">
              <w:rPr>
                <w:rFonts w:eastAsia="Arial"/>
              </w:rPr>
              <w:t>No other fields display</w:t>
            </w:r>
            <w:r w:rsidRPr="005B17D3">
              <w:rPr>
                <w:rFonts w:ascii="Arial" w:eastAsia="Arial" w:hAnsi="Arial"/>
                <w:color w:val="000000"/>
              </w:rPr>
              <w:t xml:space="preserve"> </w:t>
            </w:r>
            <w:r w:rsidRPr="005B17D3">
              <w:rPr>
                <w:rFonts w:eastAsia="Arial"/>
              </w:rPr>
              <w:t xml:space="preserve">other than the </w:t>
            </w:r>
            <w:r w:rsidRPr="005B17D3">
              <w:rPr>
                <w:rFonts w:eastAsia="Arial"/>
                <w:b/>
              </w:rPr>
              <w:t xml:space="preserve">Date Request Submitted </w:t>
            </w:r>
            <w:r w:rsidRPr="005B17D3">
              <w:rPr>
                <w:rFonts w:eastAsia="Arial"/>
              </w:rPr>
              <w:t>field.</w:t>
            </w:r>
          </w:p>
          <w:p w14:paraId="3C08C90D" w14:textId="77777777" w:rsidR="003C2656" w:rsidRPr="005B17D3" w:rsidRDefault="003C2656" w:rsidP="000B219F">
            <w:pPr>
              <w:pStyle w:val="BodyTextBullet1"/>
              <w:rPr>
                <w:rStyle w:val="CommentReference"/>
                <w:rFonts w:ascii="Arial" w:hAnsi="Arial"/>
              </w:rPr>
            </w:pPr>
          </w:p>
          <w:p w14:paraId="3815D3BC" w14:textId="77777777" w:rsidR="003C2656" w:rsidRPr="005B17D3" w:rsidRDefault="003C2656" w:rsidP="000B219F">
            <w:pPr>
              <w:pStyle w:val="BodyTextBullet1"/>
              <w:rPr>
                <w:rFonts w:eastAsia="Arial"/>
              </w:rPr>
            </w:pPr>
            <w:r w:rsidRPr="005B17D3">
              <w:rPr>
                <w:rFonts w:eastAsia="Arial"/>
              </w:rPr>
              <w:t xml:space="preserve">The Enrollment System determines if there is an existing authorization record with a “Pending” status. </w:t>
            </w:r>
          </w:p>
          <w:p w14:paraId="3868AF3C" w14:textId="77777777" w:rsidR="003C2656" w:rsidRPr="005B17D3" w:rsidRDefault="003C2656" w:rsidP="000B219F">
            <w:pPr>
              <w:pStyle w:val="BodyTextBullet1"/>
              <w:rPr>
                <w:rFonts w:eastAsia="Arial"/>
              </w:rPr>
            </w:pPr>
          </w:p>
          <w:p w14:paraId="231765C5" w14:textId="77777777" w:rsidR="003C2656" w:rsidRPr="005B17D3" w:rsidRDefault="003C2656" w:rsidP="000B219F">
            <w:pPr>
              <w:pStyle w:val="BodyTextBullet1"/>
              <w:numPr>
                <w:ilvl w:val="0"/>
                <w:numId w:val="417"/>
              </w:numPr>
              <w:rPr>
                <w:rFonts w:eastAsia="Arial"/>
              </w:rPr>
            </w:pPr>
            <w:r w:rsidRPr="005B17D3">
              <w:rPr>
                <w:rFonts w:eastAsia="Arial"/>
              </w:rPr>
              <w:t xml:space="preserve">If there is an existing authorization record with a “Pending” status, then the user cannot add a new authorization record. </w:t>
            </w:r>
          </w:p>
          <w:p w14:paraId="53A7E94B" w14:textId="77777777" w:rsidR="003C2656" w:rsidRPr="005B17D3" w:rsidRDefault="003C2656" w:rsidP="000B219F">
            <w:pPr>
              <w:pStyle w:val="BodyTextBullet1"/>
              <w:numPr>
                <w:ilvl w:val="0"/>
                <w:numId w:val="417"/>
              </w:numPr>
              <w:rPr>
                <w:rFonts w:eastAsia="Arial"/>
              </w:rPr>
            </w:pPr>
            <w:r w:rsidRPr="005B17D3">
              <w:rPr>
                <w:rFonts w:eastAsia="Arial"/>
              </w:rPr>
              <w:t xml:space="preserve">If there are no existing authorization records with a “Pending” status, then the user can add a new authorization record. </w:t>
            </w:r>
          </w:p>
          <w:p w14:paraId="6BADBAF5" w14:textId="77777777" w:rsidR="003C2656" w:rsidRPr="005B17D3" w:rsidRDefault="003C2656" w:rsidP="000B219F">
            <w:pPr>
              <w:pStyle w:val="BodyTextBullet1"/>
              <w:rPr>
                <w:rFonts w:eastAsia="Arial"/>
                <w:b/>
              </w:rPr>
            </w:pPr>
          </w:p>
          <w:p w14:paraId="02EA4B9C" w14:textId="77777777" w:rsidR="003C2656" w:rsidRPr="005B17D3" w:rsidRDefault="003C2656" w:rsidP="000B219F">
            <w:pPr>
              <w:pStyle w:val="NoteLightbulb"/>
              <w:rPr>
                <w:rFonts w:eastAsia="Arial"/>
              </w:rPr>
            </w:pPr>
            <w:r w:rsidRPr="005B17D3">
              <w:rPr>
                <w:rFonts w:eastAsia="Arial"/>
                <w:b/>
              </w:rPr>
              <w:t>Note:</w:t>
            </w:r>
            <w:r w:rsidRPr="005B17D3">
              <w:rPr>
                <w:rFonts w:eastAsia="Arial"/>
              </w:rPr>
              <w:t xml:space="preserve"> There cannot be multiple authorization records with “Pending” status. </w:t>
            </w:r>
          </w:p>
          <w:p w14:paraId="716343DC" w14:textId="77777777" w:rsidR="003C2656" w:rsidRPr="005B17D3" w:rsidRDefault="003C2656" w:rsidP="000B219F">
            <w:pPr>
              <w:pStyle w:val="BodyTextBullet1"/>
              <w:rPr>
                <w:rFonts w:eastAsia="Arial"/>
              </w:rPr>
            </w:pPr>
          </w:p>
          <w:p w14:paraId="082F44DD" w14:textId="77777777" w:rsidR="003C2656" w:rsidRPr="005B17D3" w:rsidRDefault="003C2656" w:rsidP="000B219F">
            <w:pPr>
              <w:pStyle w:val="BodyTextBullet1"/>
              <w:rPr>
                <w:rFonts w:eastAsia="Arial"/>
              </w:rPr>
            </w:pPr>
            <w:r w:rsidRPr="005B17D3">
              <w:rPr>
                <w:rFonts w:eastAsia="Arial"/>
              </w:rPr>
              <w:t xml:space="preserve">The Enrollment System will not allow the user to select authorization status of “Pending” while creating a new request.  </w:t>
            </w:r>
          </w:p>
          <w:p w14:paraId="18719918" w14:textId="77777777" w:rsidR="003C2656" w:rsidRPr="005B17D3" w:rsidRDefault="003C2656" w:rsidP="000B219F">
            <w:pPr>
              <w:pStyle w:val="BodyTextBullet1"/>
              <w:rPr>
                <w:rFonts w:eastAsia="Arial"/>
              </w:rPr>
            </w:pPr>
          </w:p>
          <w:p w14:paraId="590AFA25" w14:textId="77777777" w:rsidR="003C2656" w:rsidRPr="005B17D3" w:rsidRDefault="003C2656" w:rsidP="000B219F">
            <w:pPr>
              <w:pStyle w:val="BodyTextBullet1"/>
            </w:pPr>
            <w:r w:rsidRPr="005B17D3">
              <w:rPr>
                <w:rStyle w:val="BodyChar"/>
                <w:rFonts w:ascii="Times New Roman" w:hAnsi="Times New Roman" w:cs="Times New Roman"/>
                <w:color w:val="auto"/>
                <w:sz w:val="24"/>
                <w:szCs w:val="24"/>
              </w:rPr>
              <w:t>Once a final decision, of either an approval or denial has been made, the user cannot change the Authorization Status.</w:t>
            </w:r>
          </w:p>
        </w:tc>
      </w:tr>
    </w:tbl>
    <w:p w14:paraId="378704B9" w14:textId="77777777" w:rsidR="003C2656" w:rsidRPr="005B17D3" w:rsidRDefault="003C2656" w:rsidP="003C2656">
      <w:pPr>
        <w:pStyle w:val="Body0"/>
        <w:rPr>
          <w:rFonts w:eastAsia="Arial"/>
        </w:rPr>
      </w:pPr>
    </w:p>
    <w:p w14:paraId="51CD0519" w14:textId="77777777" w:rsidR="003C2656" w:rsidRPr="005B17D3" w:rsidRDefault="003C2656" w:rsidP="003C2656">
      <w:pPr>
        <w:pStyle w:val="BodyTextBullet2"/>
        <w:rPr>
          <w:rFonts w:eastAsia="Arial"/>
        </w:rPr>
      </w:pPr>
      <w:r w:rsidRPr="005B17D3">
        <w:rPr>
          <w:rFonts w:eastAsia="Arial"/>
        </w:rPr>
        <w:t xml:space="preserve">Once the user clicks the </w:t>
      </w:r>
      <w:r w:rsidRPr="005B17D3">
        <w:rPr>
          <w:rFonts w:eastAsia="Arial"/>
          <w:b/>
        </w:rPr>
        <w:t>Accept Changes</w:t>
      </w:r>
      <w:r w:rsidRPr="005B17D3">
        <w:rPr>
          <w:rFonts w:eastAsia="Arial"/>
        </w:rPr>
        <w:t xml:space="preserve"> button, the Enrollment System will save the status and related fields that the user has selected and entered.</w:t>
      </w:r>
    </w:p>
    <w:p w14:paraId="41496C65" w14:textId="77777777" w:rsidR="003C2656" w:rsidRPr="005B17D3" w:rsidRDefault="003C2656" w:rsidP="003C2656">
      <w:pPr>
        <w:pStyle w:val="BodyTextBullet2"/>
        <w:rPr>
          <w:rFonts w:eastAsia="Arial"/>
          <w:color w:val="FF0000"/>
        </w:rPr>
      </w:pPr>
      <w:r w:rsidRPr="005B17D3">
        <w:rPr>
          <w:rFonts w:eastAsia="Arial"/>
        </w:rPr>
        <w:t>Enrollment System users with required permissions can edit or delete the 90-day periods of care information for the current 365-day period only for correcting data. If the 90-day period has been edited, the Enrollment System adjusts all affected dates.</w:t>
      </w:r>
    </w:p>
    <w:p w14:paraId="38D03024" w14:textId="77777777" w:rsidR="003C2656" w:rsidRPr="005B17D3" w:rsidRDefault="003C2656" w:rsidP="003C2656">
      <w:pPr>
        <w:pStyle w:val="Body0"/>
        <w:rPr>
          <w:rFonts w:eastAsia="Arial"/>
          <w:b/>
          <w:color w:val="000000"/>
        </w:rPr>
      </w:pPr>
    </w:p>
    <w:p w14:paraId="25D39991" w14:textId="77777777" w:rsidR="003C2656" w:rsidRPr="005B17D3" w:rsidRDefault="003C2656" w:rsidP="003C2656">
      <w:pPr>
        <w:pStyle w:val="Caption"/>
        <w:jc w:val="left"/>
        <w:rPr>
          <w:rFonts w:eastAsia="Arial"/>
        </w:rPr>
      </w:pPr>
      <w:r w:rsidRPr="005B17D3">
        <w:rPr>
          <w:rFonts w:eastAsia="Arial"/>
        </w:rPr>
        <w:t xml:space="preserve">SHRPE Field Validations </w:t>
      </w:r>
      <w:bookmarkStart w:id="1014" w:name="_Hlk10795624"/>
    </w:p>
    <w:bookmarkEnd w:id="1014"/>
    <w:p w14:paraId="41B703E7" w14:textId="77777777" w:rsidR="003C2656" w:rsidRPr="005B17D3" w:rsidRDefault="003C2656" w:rsidP="003C2656">
      <w:pPr>
        <w:pStyle w:val="BodyTextBullet1"/>
        <w:rPr>
          <w:rFonts w:eastAsia="Arial"/>
        </w:rPr>
      </w:pPr>
      <w:r w:rsidRPr="005B17D3">
        <w:rPr>
          <w:rFonts w:eastAsia="Arial"/>
        </w:rPr>
        <w:t xml:space="preserve">Once the Enrollment System user clicks the </w:t>
      </w:r>
      <w:r w:rsidRPr="005B17D3">
        <w:rPr>
          <w:rFonts w:eastAsia="Arial"/>
          <w:b/>
        </w:rPr>
        <w:t>Accept Changes</w:t>
      </w:r>
      <w:r w:rsidRPr="005B17D3">
        <w:rPr>
          <w:rFonts w:eastAsia="Arial"/>
        </w:rPr>
        <w:t xml:space="preserve"> button, the Enrollment System determines if the following SHRPE field validations were met:</w:t>
      </w:r>
    </w:p>
    <w:p w14:paraId="251D7F8C" w14:textId="77777777" w:rsidR="003C2656" w:rsidRPr="005B17D3" w:rsidRDefault="003C2656" w:rsidP="003C2656">
      <w:pPr>
        <w:pStyle w:val="ListParagraph"/>
        <w:spacing w:after="200" w:line="276" w:lineRule="auto"/>
        <w:ind w:left="1440"/>
        <w:rPr>
          <w:szCs w:val="20"/>
        </w:rPr>
      </w:pPr>
    </w:p>
    <w:tbl>
      <w:tblPr>
        <w:tblStyle w:val="TableGrid"/>
        <w:tblW w:w="0" w:type="auto"/>
        <w:tblLook w:val="04A0" w:firstRow="1" w:lastRow="0" w:firstColumn="1" w:lastColumn="0" w:noHBand="0" w:noVBand="1"/>
      </w:tblPr>
      <w:tblGrid>
        <w:gridCol w:w="4675"/>
        <w:gridCol w:w="4675"/>
      </w:tblGrid>
      <w:tr w:rsidR="003C2656" w:rsidRPr="005B17D3" w14:paraId="4BAAFC61" w14:textId="77777777" w:rsidTr="000B219F">
        <w:trPr>
          <w:tblHeader/>
        </w:trPr>
        <w:tc>
          <w:tcPr>
            <w:tcW w:w="4675" w:type="dxa"/>
            <w:shd w:val="clear" w:color="auto" w:fill="D9E2F3" w:themeFill="accent1" w:themeFillTint="33"/>
          </w:tcPr>
          <w:p w14:paraId="77B2F466" w14:textId="77777777" w:rsidR="003C2656" w:rsidRPr="005B17D3" w:rsidRDefault="003C2656" w:rsidP="000B219F">
            <w:pPr>
              <w:pStyle w:val="BodyTextBullet1"/>
              <w:rPr>
                <w:b/>
              </w:rPr>
            </w:pPr>
            <w:r w:rsidRPr="005B17D3">
              <w:rPr>
                <w:b/>
              </w:rPr>
              <w:t>If</w:t>
            </w:r>
          </w:p>
        </w:tc>
        <w:tc>
          <w:tcPr>
            <w:tcW w:w="4675" w:type="dxa"/>
            <w:shd w:val="clear" w:color="auto" w:fill="D9E2F3" w:themeFill="accent1" w:themeFillTint="33"/>
          </w:tcPr>
          <w:p w14:paraId="2756E564" w14:textId="77777777" w:rsidR="003C2656" w:rsidRPr="005B17D3" w:rsidRDefault="003C2656" w:rsidP="000B219F">
            <w:pPr>
              <w:pStyle w:val="BodyTextBullet1"/>
              <w:rPr>
                <w:b/>
              </w:rPr>
            </w:pPr>
            <w:r w:rsidRPr="005B17D3">
              <w:rPr>
                <w:b/>
              </w:rPr>
              <w:t>Then</w:t>
            </w:r>
          </w:p>
        </w:tc>
      </w:tr>
      <w:tr w:rsidR="003C2656" w:rsidRPr="005B17D3" w14:paraId="02EFF32E" w14:textId="77777777" w:rsidTr="000B219F">
        <w:tc>
          <w:tcPr>
            <w:tcW w:w="4675" w:type="dxa"/>
          </w:tcPr>
          <w:p w14:paraId="79A0E0EA" w14:textId="77777777" w:rsidR="003C2656" w:rsidRPr="005B17D3" w:rsidRDefault="003C2656" w:rsidP="000B219F">
            <w:pPr>
              <w:pStyle w:val="BodyTextBullet1"/>
            </w:pPr>
            <w:r w:rsidRPr="005B17D3">
              <w:t>Date Request Submitted is not entered</w:t>
            </w:r>
          </w:p>
        </w:tc>
        <w:tc>
          <w:tcPr>
            <w:tcW w:w="4675" w:type="dxa"/>
          </w:tcPr>
          <w:p w14:paraId="2BE15C62" w14:textId="77777777" w:rsidR="003C2656" w:rsidRPr="005B17D3" w:rsidRDefault="003C2656" w:rsidP="000B219F">
            <w:pPr>
              <w:pStyle w:val="BodyTextBullet1"/>
            </w:pPr>
            <w:r w:rsidRPr="005B17D3">
              <w:t xml:space="preserve">The Enrollment System displays the following error message: </w:t>
            </w:r>
          </w:p>
          <w:p w14:paraId="7FA1DA50" w14:textId="77777777" w:rsidR="003C2656" w:rsidRPr="005B17D3" w:rsidRDefault="003C2656" w:rsidP="000B219F">
            <w:pPr>
              <w:pStyle w:val="BodyTextBullet1"/>
            </w:pPr>
          </w:p>
          <w:p w14:paraId="7F413089" w14:textId="77777777" w:rsidR="003C2656" w:rsidRPr="005B17D3" w:rsidRDefault="003C2656" w:rsidP="000B219F">
            <w:pPr>
              <w:pStyle w:val="BodyTextBullet1"/>
              <w:rPr>
                <w:i/>
              </w:rPr>
            </w:pPr>
            <w:r w:rsidRPr="005B17D3">
              <w:rPr>
                <w:i/>
              </w:rPr>
              <w:t>“Date Request Submitted is required.”</w:t>
            </w:r>
          </w:p>
        </w:tc>
      </w:tr>
      <w:tr w:rsidR="003C2656" w:rsidRPr="005B17D3" w14:paraId="3F5E7C51" w14:textId="77777777" w:rsidTr="000B219F">
        <w:tc>
          <w:tcPr>
            <w:tcW w:w="4675" w:type="dxa"/>
          </w:tcPr>
          <w:p w14:paraId="4A50E57B" w14:textId="77777777" w:rsidR="003C2656" w:rsidRPr="005B17D3" w:rsidRDefault="003C2656" w:rsidP="000B219F">
            <w:pPr>
              <w:pStyle w:val="BodyTextBullet1"/>
            </w:pPr>
            <w:r w:rsidRPr="005B17D3">
              <w:t>Date Request Submitted is a future date,</w:t>
            </w:r>
          </w:p>
        </w:tc>
        <w:tc>
          <w:tcPr>
            <w:tcW w:w="4675" w:type="dxa"/>
          </w:tcPr>
          <w:p w14:paraId="1C807B40" w14:textId="77777777" w:rsidR="003C2656" w:rsidRPr="005B17D3" w:rsidRDefault="003C2656" w:rsidP="000B219F">
            <w:pPr>
              <w:pStyle w:val="BodyTextBullet1"/>
            </w:pPr>
            <w:r w:rsidRPr="005B17D3">
              <w:t xml:space="preserve">The Enrollment System displays the following error message: </w:t>
            </w:r>
          </w:p>
          <w:p w14:paraId="08050F62" w14:textId="77777777" w:rsidR="003C2656" w:rsidRPr="005B17D3" w:rsidRDefault="003C2656" w:rsidP="000B219F">
            <w:pPr>
              <w:pStyle w:val="BodyTextBullet1"/>
            </w:pPr>
          </w:p>
          <w:p w14:paraId="452BE0DE" w14:textId="77777777" w:rsidR="003C2656" w:rsidRPr="005B17D3" w:rsidRDefault="003C2656" w:rsidP="000B219F">
            <w:pPr>
              <w:pStyle w:val="BodyTextBullet1"/>
              <w:rPr>
                <w:i/>
              </w:rPr>
            </w:pPr>
            <w:r w:rsidRPr="005B17D3">
              <w:rPr>
                <w:i/>
              </w:rPr>
              <w:t>“Date Request Submitted must be a valid date.”</w:t>
            </w:r>
          </w:p>
        </w:tc>
      </w:tr>
      <w:tr w:rsidR="003C2656" w:rsidRPr="005B17D3" w14:paraId="6F1B4670" w14:textId="77777777" w:rsidTr="000B219F">
        <w:tc>
          <w:tcPr>
            <w:tcW w:w="4675" w:type="dxa"/>
          </w:tcPr>
          <w:p w14:paraId="26D3F6D6" w14:textId="77777777" w:rsidR="003C2656" w:rsidRPr="005B17D3" w:rsidRDefault="003C2656" w:rsidP="000B219F">
            <w:pPr>
              <w:pStyle w:val="BodyTextBullet1"/>
            </w:pPr>
            <w:r w:rsidRPr="005B17D3">
              <w:t>Authorization Status value has not been selected</w:t>
            </w:r>
          </w:p>
        </w:tc>
        <w:tc>
          <w:tcPr>
            <w:tcW w:w="4675" w:type="dxa"/>
          </w:tcPr>
          <w:p w14:paraId="2CB12731" w14:textId="77777777" w:rsidR="003C2656" w:rsidRPr="005B17D3" w:rsidRDefault="003C2656" w:rsidP="000B219F">
            <w:pPr>
              <w:pStyle w:val="BodyTextBullet1"/>
            </w:pPr>
            <w:r w:rsidRPr="005B17D3">
              <w:t xml:space="preserve">The Enrollment System displays the following error message: </w:t>
            </w:r>
          </w:p>
          <w:p w14:paraId="2339462A" w14:textId="77777777" w:rsidR="003C2656" w:rsidRPr="005B17D3" w:rsidRDefault="003C2656" w:rsidP="000B219F">
            <w:pPr>
              <w:pStyle w:val="BodyTextBullet1"/>
            </w:pPr>
          </w:p>
          <w:p w14:paraId="6745780C" w14:textId="77777777" w:rsidR="003C2656" w:rsidRPr="005B17D3" w:rsidRDefault="003C2656" w:rsidP="000B219F">
            <w:pPr>
              <w:pStyle w:val="BodyTextBullet1"/>
              <w:rPr>
                <w:i/>
              </w:rPr>
            </w:pPr>
            <w:r w:rsidRPr="005B17D3">
              <w:rPr>
                <w:i/>
              </w:rPr>
              <w:t>“An Authorization Status must be selected.”</w:t>
            </w:r>
          </w:p>
        </w:tc>
      </w:tr>
      <w:tr w:rsidR="003C2656" w:rsidRPr="005B17D3" w14:paraId="10E27DAC" w14:textId="77777777" w:rsidTr="000B219F">
        <w:tc>
          <w:tcPr>
            <w:tcW w:w="4675" w:type="dxa"/>
          </w:tcPr>
          <w:p w14:paraId="046A2DFA" w14:textId="77777777" w:rsidR="003C2656" w:rsidRPr="005B17D3" w:rsidRDefault="003C2656" w:rsidP="000B219F">
            <w:pPr>
              <w:pStyle w:val="BodyTextBullet1"/>
            </w:pPr>
            <w:r w:rsidRPr="005B17D3">
              <w:t>Authorized By is not entered</w:t>
            </w:r>
          </w:p>
        </w:tc>
        <w:tc>
          <w:tcPr>
            <w:tcW w:w="4675" w:type="dxa"/>
          </w:tcPr>
          <w:p w14:paraId="787289E3" w14:textId="77777777" w:rsidR="003C2656" w:rsidRPr="005B17D3" w:rsidRDefault="003C2656" w:rsidP="000B219F">
            <w:pPr>
              <w:pStyle w:val="BodyTextBullet1"/>
            </w:pPr>
            <w:r w:rsidRPr="005B17D3">
              <w:t xml:space="preserve">The Enrollment System displays the following error message: </w:t>
            </w:r>
          </w:p>
          <w:p w14:paraId="5D20C0E6" w14:textId="77777777" w:rsidR="003C2656" w:rsidRPr="005B17D3" w:rsidRDefault="003C2656" w:rsidP="000B219F">
            <w:pPr>
              <w:pStyle w:val="BodyTextBullet1"/>
            </w:pPr>
          </w:p>
          <w:p w14:paraId="4C952613" w14:textId="77777777" w:rsidR="003C2656" w:rsidRPr="005B17D3" w:rsidRDefault="003C2656" w:rsidP="000B219F">
            <w:pPr>
              <w:pStyle w:val="BodyTextBullet1"/>
              <w:rPr>
                <w:i/>
              </w:rPr>
            </w:pPr>
            <w:r w:rsidRPr="005B17D3">
              <w:rPr>
                <w:i/>
              </w:rPr>
              <w:t>“Authorized By is required.”</w:t>
            </w:r>
          </w:p>
        </w:tc>
      </w:tr>
      <w:tr w:rsidR="003C2656" w:rsidRPr="005B17D3" w14:paraId="7C5ED59B" w14:textId="77777777" w:rsidTr="000B219F">
        <w:tc>
          <w:tcPr>
            <w:tcW w:w="4675" w:type="dxa"/>
          </w:tcPr>
          <w:p w14:paraId="5BFBEFFF" w14:textId="77777777" w:rsidR="003C2656" w:rsidRPr="005B17D3" w:rsidRDefault="003C2656" w:rsidP="000B219F">
            <w:pPr>
              <w:pStyle w:val="BodyTextBullet1"/>
            </w:pPr>
            <w:r w:rsidRPr="005B17D3">
              <w:t>Authorization Received Date is not entered</w:t>
            </w:r>
          </w:p>
        </w:tc>
        <w:tc>
          <w:tcPr>
            <w:tcW w:w="4675" w:type="dxa"/>
          </w:tcPr>
          <w:p w14:paraId="6B32F289" w14:textId="77777777" w:rsidR="003C2656" w:rsidRPr="005B17D3" w:rsidRDefault="003C2656" w:rsidP="000B219F">
            <w:pPr>
              <w:pStyle w:val="BodyTextBullet1"/>
            </w:pPr>
            <w:r w:rsidRPr="005B17D3">
              <w:t xml:space="preserve">The Enrollment System displays the following error message: </w:t>
            </w:r>
          </w:p>
          <w:p w14:paraId="1C8F5700" w14:textId="77777777" w:rsidR="003C2656" w:rsidRPr="005B17D3" w:rsidRDefault="003C2656" w:rsidP="000B219F">
            <w:pPr>
              <w:pStyle w:val="BodyTextBullet1"/>
            </w:pPr>
          </w:p>
          <w:p w14:paraId="42095DC3" w14:textId="77777777" w:rsidR="003C2656" w:rsidRPr="005B17D3" w:rsidRDefault="003C2656" w:rsidP="000B219F">
            <w:pPr>
              <w:pStyle w:val="BodyTextBullet1"/>
              <w:rPr>
                <w:i/>
              </w:rPr>
            </w:pPr>
            <w:r w:rsidRPr="005B17D3">
              <w:rPr>
                <w:i/>
              </w:rPr>
              <w:t>“Authorization Received Date is required.”</w:t>
            </w:r>
          </w:p>
        </w:tc>
      </w:tr>
      <w:tr w:rsidR="003C2656" w:rsidRPr="005B17D3" w14:paraId="663BC762" w14:textId="77777777" w:rsidTr="000B219F">
        <w:tc>
          <w:tcPr>
            <w:tcW w:w="4675" w:type="dxa"/>
          </w:tcPr>
          <w:p w14:paraId="5D359E5B" w14:textId="77777777" w:rsidR="003C2656" w:rsidRPr="005B17D3" w:rsidRDefault="003C2656" w:rsidP="000B219F">
            <w:pPr>
              <w:pStyle w:val="body"/>
            </w:pPr>
            <w:r w:rsidRPr="005B17D3">
              <w:t>The Authorization Received Date is a future date</w:t>
            </w:r>
          </w:p>
          <w:p w14:paraId="6D08FD6B" w14:textId="77777777" w:rsidR="003C2656" w:rsidRPr="005B17D3" w:rsidRDefault="003C2656" w:rsidP="000B219F">
            <w:pPr>
              <w:pStyle w:val="BodyTextBullet1"/>
            </w:pPr>
          </w:p>
        </w:tc>
        <w:tc>
          <w:tcPr>
            <w:tcW w:w="4675" w:type="dxa"/>
          </w:tcPr>
          <w:p w14:paraId="0CEEF573" w14:textId="77777777" w:rsidR="003C2656" w:rsidRPr="005B17D3" w:rsidRDefault="003C2656" w:rsidP="000B219F">
            <w:pPr>
              <w:pStyle w:val="BodyTextBullet1"/>
            </w:pPr>
            <w:r w:rsidRPr="005B17D3">
              <w:t xml:space="preserve">The following error message displays: </w:t>
            </w:r>
          </w:p>
          <w:p w14:paraId="464AEEC1" w14:textId="77777777" w:rsidR="003C2656" w:rsidRPr="005B17D3" w:rsidRDefault="003C2656" w:rsidP="000B219F">
            <w:pPr>
              <w:pStyle w:val="BodyTextBullet1"/>
            </w:pPr>
          </w:p>
          <w:p w14:paraId="43B641DF" w14:textId="77777777" w:rsidR="003C2656" w:rsidRPr="005B17D3" w:rsidRDefault="003C2656" w:rsidP="000B219F">
            <w:pPr>
              <w:pStyle w:val="BodyTextBullet1"/>
            </w:pPr>
            <w:r w:rsidRPr="005B17D3">
              <w:t>“</w:t>
            </w:r>
            <w:r w:rsidRPr="005B17D3">
              <w:rPr>
                <w:i/>
              </w:rPr>
              <w:t>Authorization Received Date must be a valid date</w:t>
            </w:r>
            <w:r w:rsidRPr="005B17D3">
              <w:t>.”</w:t>
            </w:r>
          </w:p>
          <w:p w14:paraId="4209E719" w14:textId="77777777" w:rsidR="003C2656" w:rsidRPr="005B17D3" w:rsidRDefault="003C2656" w:rsidP="000B219F">
            <w:pPr>
              <w:pStyle w:val="BodyTextBullet1"/>
            </w:pPr>
          </w:p>
          <w:p w14:paraId="10F370D1" w14:textId="77777777" w:rsidR="003C2656" w:rsidRPr="005B17D3" w:rsidRDefault="003C2656" w:rsidP="000B219F">
            <w:pPr>
              <w:pStyle w:val="BodyTextBullet1"/>
            </w:pPr>
            <w:r w:rsidRPr="005B17D3">
              <w:t>The Enrollment System does not allow the user to add a future date for the Authorization Received Date.</w:t>
            </w:r>
          </w:p>
        </w:tc>
      </w:tr>
      <w:tr w:rsidR="003C2656" w:rsidRPr="005B17D3" w14:paraId="2EBB42E8" w14:textId="77777777" w:rsidTr="000B219F">
        <w:tc>
          <w:tcPr>
            <w:tcW w:w="4675" w:type="dxa"/>
          </w:tcPr>
          <w:p w14:paraId="1E5CE30E" w14:textId="77777777" w:rsidR="003C2656" w:rsidRPr="005B17D3" w:rsidRDefault="003C2656" w:rsidP="000B219F">
            <w:pPr>
              <w:pStyle w:val="BodyTextBullet1"/>
            </w:pPr>
            <w:r w:rsidRPr="005B17D3">
              <w:t>Comment/Reason is not entered</w:t>
            </w:r>
          </w:p>
        </w:tc>
        <w:tc>
          <w:tcPr>
            <w:tcW w:w="4675" w:type="dxa"/>
          </w:tcPr>
          <w:p w14:paraId="6C7F4B80" w14:textId="77777777" w:rsidR="003C2656" w:rsidRPr="005B17D3" w:rsidRDefault="003C2656" w:rsidP="000B219F">
            <w:pPr>
              <w:pStyle w:val="BodyTextBullet1"/>
            </w:pPr>
            <w:r w:rsidRPr="005B17D3">
              <w:t xml:space="preserve">The Enrollment System displays the following error message: </w:t>
            </w:r>
          </w:p>
          <w:p w14:paraId="6A806F46" w14:textId="77777777" w:rsidR="003C2656" w:rsidRPr="005B17D3" w:rsidRDefault="003C2656" w:rsidP="000B219F">
            <w:pPr>
              <w:pStyle w:val="BodyTextBullet1"/>
            </w:pPr>
          </w:p>
          <w:p w14:paraId="5C39C158" w14:textId="77777777" w:rsidR="003C2656" w:rsidRPr="005B17D3" w:rsidRDefault="003C2656" w:rsidP="000B219F">
            <w:pPr>
              <w:pStyle w:val="BodyTextBullet1"/>
              <w:rPr>
                <w:i/>
              </w:rPr>
            </w:pPr>
            <w:r w:rsidRPr="005B17D3">
              <w:rPr>
                <w:i/>
              </w:rPr>
              <w:t>“Comments/Reason is required.”</w:t>
            </w:r>
          </w:p>
        </w:tc>
      </w:tr>
      <w:tr w:rsidR="003C2656" w:rsidRPr="005B17D3" w14:paraId="0E9CE8B6" w14:textId="77777777" w:rsidTr="000B219F">
        <w:trPr>
          <w:trHeight w:val="989"/>
        </w:trPr>
        <w:tc>
          <w:tcPr>
            <w:tcW w:w="4675" w:type="dxa"/>
          </w:tcPr>
          <w:p w14:paraId="6102945F" w14:textId="77777777" w:rsidR="003C2656" w:rsidRPr="005B17D3" w:rsidRDefault="003C2656" w:rsidP="000B219F">
            <w:pPr>
              <w:pStyle w:val="body"/>
            </w:pPr>
            <w:r w:rsidRPr="005B17D3">
              <w:t>The user attempts to add more than one future subsequent record (in “Approved” status) during the current 90-day period</w:t>
            </w:r>
          </w:p>
        </w:tc>
        <w:tc>
          <w:tcPr>
            <w:tcW w:w="4675" w:type="dxa"/>
          </w:tcPr>
          <w:p w14:paraId="3B02F567" w14:textId="77777777" w:rsidR="003C2656" w:rsidRPr="005B17D3" w:rsidRDefault="003C2656" w:rsidP="000B219F">
            <w:pPr>
              <w:pStyle w:val="BodyTextBullet1"/>
            </w:pPr>
            <w:r w:rsidRPr="005B17D3">
              <w:t xml:space="preserve">The Enrollment System displays the following error message: </w:t>
            </w:r>
          </w:p>
          <w:p w14:paraId="7B8D31AD" w14:textId="77777777" w:rsidR="003C2656" w:rsidRPr="005B17D3" w:rsidRDefault="003C2656" w:rsidP="000B219F">
            <w:pPr>
              <w:pStyle w:val="BodyTextBullet1"/>
            </w:pPr>
          </w:p>
          <w:p w14:paraId="72B7C211" w14:textId="77777777" w:rsidR="003C2656" w:rsidRPr="005B17D3" w:rsidRDefault="003C2656" w:rsidP="000B219F">
            <w:pPr>
              <w:pStyle w:val="BodyTextBullet1"/>
              <w:rPr>
                <w:i/>
              </w:rPr>
            </w:pPr>
            <w:r w:rsidRPr="005B17D3">
              <w:rPr>
                <w:i/>
              </w:rPr>
              <w:t>“Only one future subsequent record can exist.”</w:t>
            </w:r>
          </w:p>
        </w:tc>
      </w:tr>
    </w:tbl>
    <w:p w14:paraId="34983C33" w14:textId="77777777" w:rsidR="003C2656" w:rsidRPr="005B17D3" w:rsidRDefault="003C2656" w:rsidP="003C2656">
      <w:pPr>
        <w:spacing w:after="200" w:line="276" w:lineRule="auto"/>
        <w:rPr>
          <w:sz w:val="20"/>
          <w:szCs w:val="20"/>
        </w:rPr>
      </w:pPr>
    </w:p>
    <w:p w14:paraId="4F4A3F34" w14:textId="77777777" w:rsidR="003C2656" w:rsidRPr="005B17D3" w:rsidRDefault="003C2656" w:rsidP="003C2656">
      <w:pPr>
        <w:pStyle w:val="Caption"/>
        <w:jc w:val="left"/>
      </w:pPr>
      <w:r w:rsidRPr="005B17D3">
        <w:t xml:space="preserve">Start Date Validations </w:t>
      </w:r>
    </w:p>
    <w:p w14:paraId="6E677D16" w14:textId="77777777" w:rsidR="003C2656" w:rsidRPr="005B17D3" w:rsidRDefault="003C2656" w:rsidP="003C2656">
      <w:pPr>
        <w:pStyle w:val="BodyTextBullet1"/>
        <w:rPr>
          <w:rFonts w:eastAsia="Arial"/>
        </w:rPr>
      </w:pPr>
      <w:r w:rsidRPr="005B17D3">
        <w:rPr>
          <w:rFonts w:eastAsia="Arial"/>
        </w:rPr>
        <w:t xml:space="preserve">The Enrollment System determines if following SHRPE start date validations were met: </w:t>
      </w:r>
    </w:p>
    <w:p w14:paraId="1336B4F9" w14:textId="77777777" w:rsidR="003C2656" w:rsidRPr="005B17D3" w:rsidRDefault="003C2656" w:rsidP="003C2656">
      <w:pPr>
        <w:pStyle w:val="Body0"/>
        <w:rPr>
          <w:rFonts w:asciiTheme="minorHAnsi" w:hAnsiTheme="minorHAnsi"/>
          <w:b/>
          <w:szCs w:val="24"/>
        </w:rPr>
      </w:pPr>
    </w:p>
    <w:tbl>
      <w:tblPr>
        <w:tblStyle w:val="TableGrid"/>
        <w:tblW w:w="0" w:type="auto"/>
        <w:tblLook w:val="04A0" w:firstRow="1" w:lastRow="0" w:firstColumn="1" w:lastColumn="0" w:noHBand="0" w:noVBand="1"/>
      </w:tblPr>
      <w:tblGrid>
        <w:gridCol w:w="4675"/>
        <w:gridCol w:w="4675"/>
      </w:tblGrid>
      <w:tr w:rsidR="003C2656" w:rsidRPr="005B17D3" w14:paraId="1A1EE4F9" w14:textId="77777777" w:rsidTr="000B219F">
        <w:trPr>
          <w:tblHeader/>
        </w:trPr>
        <w:tc>
          <w:tcPr>
            <w:tcW w:w="4675" w:type="dxa"/>
            <w:shd w:val="clear" w:color="auto" w:fill="D9E2F3" w:themeFill="accent1" w:themeFillTint="33"/>
          </w:tcPr>
          <w:p w14:paraId="34C9713A" w14:textId="77777777" w:rsidR="003C2656" w:rsidRPr="005B17D3" w:rsidRDefault="003C2656" w:rsidP="000B219F">
            <w:pPr>
              <w:pStyle w:val="BodyTextBullet1"/>
              <w:rPr>
                <w:b/>
              </w:rPr>
            </w:pPr>
            <w:r w:rsidRPr="005B17D3">
              <w:rPr>
                <w:b/>
              </w:rPr>
              <w:t>If</w:t>
            </w:r>
          </w:p>
        </w:tc>
        <w:tc>
          <w:tcPr>
            <w:tcW w:w="4675" w:type="dxa"/>
            <w:shd w:val="clear" w:color="auto" w:fill="D9E2F3" w:themeFill="accent1" w:themeFillTint="33"/>
          </w:tcPr>
          <w:p w14:paraId="2F097D76" w14:textId="77777777" w:rsidR="003C2656" w:rsidRPr="005B17D3" w:rsidRDefault="003C2656" w:rsidP="000B219F">
            <w:pPr>
              <w:pStyle w:val="BodyTextBullet1"/>
              <w:rPr>
                <w:b/>
              </w:rPr>
            </w:pPr>
            <w:r w:rsidRPr="005B17D3">
              <w:rPr>
                <w:b/>
              </w:rPr>
              <w:t>Then</w:t>
            </w:r>
          </w:p>
        </w:tc>
      </w:tr>
      <w:tr w:rsidR="003C2656" w:rsidRPr="005B17D3" w14:paraId="6FA03779" w14:textId="77777777" w:rsidTr="000B219F">
        <w:tc>
          <w:tcPr>
            <w:tcW w:w="4675" w:type="dxa"/>
          </w:tcPr>
          <w:p w14:paraId="2E42D46A" w14:textId="77777777" w:rsidR="003C2656" w:rsidRPr="005B17D3" w:rsidRDefault="003C2656" w:rsidP="000B219F">
            <w:pPr>
              <w:pStyle w:val="BodyTextBullet1"/>
            </w:pPr>
            <w:bookmarkStart w:id="1015" w:name="_Hlk17793758"/>
            <w:r w:rsidRPr="005B17D3">
              <w:t>Start Date is not entered</w:t>
            </w:r>
          </w:p>
        </w:tc>
        <w:tc>
          <w:tcPr>
            <w:tcW w:w="4675" w:type="dxa"/>
          </w:tcPr>
          <w:p w14:paraId="54DBA393" w14:textId="77777777" w:rsidR="003C2656" w:rsidRPr="005B17D3" w:rsidRDefault="003C2656" w:rsidP="000B219F">
            <w:pPr>
              <w:pStyle w:val="BodyTextBullet1"/>
            </w:pPr>
            <w:r w:rsidRPr="005B17D3">
              <w:t>The Enrollment System displays the following error message:</w:t>
            </w:r>
          </w:p>
          <w:p w14:paraId="091F19AB" w14:textId="77777777" w:rsidR="003C2656" w:rsidRPr="005B17D3" w:rsidRDefault="003C2656" w:rsidP="000B219F">
            <w:pPr>
              <w:pStyle w:val="BodyTextBullet1"/>
            </w:pPr>
          </w:p>
          <w:p w14:paraId="092871BE" w14:textId="77777777" w:rsidR="003C2656" w:rsidRPr="005B17D3" w:rsidRDefault="003C2656" w:rsidP="000B219F">
            <w:pPr>
              <w:pStyle w:val="BodyTextBullet1"/>
              <w:rPr>
                <w:i/>
              </w:rPr>
            </w:pPr>
            <w:r w:rsidRPr="005B17D3">
              <w:rPr>
                <w:i/>
              </w:rPr>
              <w:t>“Start date is required”.</w:t>
            </w:r>
          </w:p>
        </w:tc>
      </w:tr>
      <w:bookmarkEnd w:id="1015"/>
      <w:tr w:rsidR="003C2656" w:rsidRPr="005B17D3" w14:paraId="42B4DC20" w14:textId="77777777" w:rsidTr="000B219F">
        <w:tc>
          <w:tcPr>
            <w:tcW w:w="4675" w:type="dxa"/>
          </w:tcPr>
          <w:p w14:paraId="707D18A9" w14:textId="77777777" w:rsidR="003C2656" w:rsidRPr="005B17D3" w:rsidRDefault="003C2656" w:rsidP="000B219F">
            <w:pPr>
              <w:pStyle w:val="BodyTextBullet1"/>
            </w:pPr>
            <w:r w:rsidRPr="005B17D3">
              <w:t>Start Date is entered</w:t>
            </w:r>
          </w:p>
        </w:tc>
        <w:tc>
          <w:tcPr>
            <w:tcW w:w="4675" w:type="dxa"/>
          </w:tcPr>
          <w:p w14:paraId="0A280768" w14:textId="77777777" w:rsidR="003C2656" w:rsidRPr="005B17D3" w:rsidRDefault="003C2656" w:rsidP="000B219F">
            <w:pPr>
              <w:pStyle w:val="BodyTextBullet1"/>
            </w:pPr>
            <w:r w:rsidRPr="005B17D3">
              <w:t>The Enrollment System checks the following conditions:</w:t>
            </w:r>
          </w:p>
          <w:p w14:paraId="3CB0C592" w14:textId="77777777" w:rsidR="003C2656" w:rsidRPr="005B17D3" w:rsidRDefault="003C2656" w:rsidP="000B219F">
            <w:pPr>
              <w:pStyle w:val="BodyTextBullet1"/>
              <w:numPr>
                <w:ilvl w:val="0"/>
                <w:numId w:val="411"/>
              </w:numPr>
            </w:pPr>
            <w:r w:rsidRPr="005B17D3">
              <w:t>The start date shall not fall within an existing 90-day period of care.</w:t>
            </w:r>
          </w:p>
          <w:p w14:paraId="649852FF" w14:textId="77777777" w:rsidR="003C2656" w:rsidRPr="005B17D3" w:rsidRDefault="003C2656" w:rsidP="000B219F">
            <w:pPr>
              <w:pStyle w:val="BodyTextBullet1"/>
              <w:numPr>
                <w:ilvl w:val="0"/>
                <w:numId w:val="411"/>
              </w:numPr>
            </w:pPr>
            <w:r w:rsidRPr="005B17D3">
              <w:t>The start date of the subsequent 90-day period of care shall be prior to the end date of the 365-day period.</w:t>
            </w:r>
          </w:p>
        </w:tc>
      </w:tr>
      <w:tr w:rsidR="003C2656" w:rsidRPr="005B17D3" w14:paraId="5E4267EF" w14:textId="77777777" w:rsidTr="000B219F">
        <w:tc>
          <w:tcPr>
            <w:tcW w:w="4675" w:type="dxa"/>
          </w:tcPr>
          <w:p w14:paraId="2F6D8926" w14:textId="77777777" w:rsidR="003C2656" w:rsidRPr="005B17D3" w:rsidRDefault="003C2656" w:rsidP="000B219F">
            <w:pPr>
              <w:pStyle w:val="BodyTextBullet1"/>
            </w:pPr>
            <w:r w:rsidRPr="005B17D3">
              <w:t>The Enrollment System user attempts to add a 90-day period of care after the second 90-day period has been applied in a given 365-day period</w:t>
            </w:r>
          </w:p>
        </w:tc>
        <w:tc>
          <w:tcPr>
            <w:tcW w:w="4675" w:type="dxa"/>
          </w:tcPr>
          <w:p w14:paraId="18334243" w14:textId="77777777" w:rsidR="003C2656" w:rsidRPr="005B17D3" w:rsidRDefault="003C2656" w:rsidP="000B219F">
            <w:pPr>
              <w:pStyle w:val="BodyTextBullet1"/>
            </w:pPr>
            <w:r w:rsidRPr="005B17D3">
              <w:t xml:space="preserve">The Enrollment System displays the following warning message to prompt the user: </w:t>
            </w:r>
          </w:p>
          <w:p w14:paraId="0181B473" w14:textId="77777777" w:rsidR="003C2656" w:rsidRPr="005B17D3" w:rsidRDefault="003C2656" w:rsidP="000B219F">
            <w:pPr>
              <w:pStyle w:val="BodyTextBullet1"/>
            </w:pPr>
          </w:p>
          <w:p w14:paraId="67F4446A" w14:textId="77777777" w:rsidR="003C2656" w:rsidRPr="005B17D3" w:rsidRDefault="003C2656" w:rsidP="000B219F">
            <w:pPr>
              <w:pStyle w:val="BodyTextBullet1"/>
              <w:rPr>
                <w:i/>
              </w:rPr>
            </w:pPr>
            <w:r w:rsidRPr="005B17D3">
              <w:rPr>
                <w:i/>
              </w:rPr>
              <w:t>“This person has already received at least two 90-day periods of care.”</w:t>
            </w:r>
          </w:p>
          <w:p w14:paraId="20F18FE5" w14:textId="77777777" w:rsidR="003C2656" w:rsidRPr="005B17D3" w:rsidRDefault="003C2656" w:rsidP="000B219F">
            <w:pPr>
              <w:pStyle w:val="BodyTextBullet1"/>
              <w:rPr>
                <w:i/>
              </w:rPr>
            </w:pPr>
          </w:p>
          <w:p w14:paraId="6E2A0D05" w14:textId="77777777" w:rsidR="003C2656" w:rsidRPr="005B17D3" w:rsidRDefault="003C2656" w:rsidP="000B219F">
            <w:pPr>
              <w:pStyle w:val="BodyTextBullet1"/>
              <w:rPr>
                <w:rFonts w:asciiTheme="minorHAnsi" w:hAnsiTheme="minorHAnsi"/>
                <w:b/>
              </w:rPr>
            </w:pPr>
            <w:r w:rsidRPr="005B17D3">
              <w:t xml:space="preserve">The Enrollment System user can click the </w:t>
            </w:r>
            <w:r w:rsidRPr="005B17D3">
              <w:rPr>
                <w:b/>
              </w:rPr>
              <w:t>OK</w:t>
            </w:r>
            <w:r w:rsidRPr="005B17D3">
              <w:t xml:space="preserve"> button, and add another 90-day period of care, if approved.  </w:t>
            </w:r>
          </w:p>
        </w:tc>
      </w:tr>
    </w:tbl>
    <w:p w14:paraId="349A240D" w14:textId="77777777" w:rsidR="003C2656" w:rsidRPr="005B17D3" w:rsidRDefault="003C2656" w:rsidP="003C2656">
      <w:pPr>
        <w:pStyle w:val="Body0"/>
        <w:rPr>
          <w:rFonts w:asciiTheme="minorHAnsi" w:hAnsiTheme="minorHAnsi"/>
          <w:b/>
          <w:szCs w:val="24"/>
        </w:rPr>
      </w:pPr>
    </w:p>
    <w:bookmarkEnd w:id="1013"/>
    <w:p w14:paraId="1865D39A" w14:textId="77777777" w:rsidR="003C2656" w:rsidRPr="005B17D3" w:rsidRDefault="003C2656" w:rsidP="003C2656">
      <w:pPr>
        <w:rPr>
          <w:rFonts w:eastAsia="Arial"/>
          <w:color w:val="000000"/>
          <w:sz w:val="20"/>
          <w:szCs w:val="20"/>
        </w:rPr>
      </w:pPr>
    </w:p>
    <w:p w14:paraId="15737C5C" w14:textId="77777777" w:rsidR="003C2656" w:rsidRPr="005B17D3" w:rsidRDefault="003C2656" w:rsidP="003C2656">
      <w:pPr>
        <w:pStyle w:val="Caption"/>
        <w:jc w:val="left"/>
      </w:pPr>
      <w:bookmarkStart w:id="1016" w:name="_Hlk8916214"/>
      <w:r w:rsidRPr="005B17D3">
        <w:t xml:space="preserve">Expire 90-Day Period of Care </w:t>
      </w:r>
    </w:p>
    <w:p w14:paraId="0A769EDB" w14:textId="77777777" w:rsidR="003C2656" w:rsidRPr="005B17D3" w:rsidRDefault="003C2656" w:rsidP="003C2656">
      <w:pPr>
        <w:pStyle w:val="BodyTextBullet2"/>
      </w:pPr>
      <w:r w:rsidRPr="005B17D3">
        <w:t>If a subsequent 90-day period of care has not been added and authorized, upon reaching the 91</w:t>
      </w:r>
      <w:r w:rsidRPr="005B17D3">
        <w:rPr>
          <w:vertAlign w:val="superscript"/>
        </w:rPr>
        <w:t>st</w:t>
      </w:r>
      <w:r w:rsidRPr="005B17D3">
        <w:t xml:space="preserve"> day of the current 90-day period, the Enrollment System expires the current 90-day period of care and continues to display the current Primary Eligibility Code and OTH Eligibility Factor. </w:t>
      </w:r>
      <w:bookmarkStart w:id="1017" w:name="_Hlk8916008"/>
      <w:r w:rsidRPr="005B17D3">
        <w:t xml:space="preserve">Furthermore, the Enrollment System will not change the </w:t>
      </w:r>
      <w:r w:rsidRPr="005B17D3">
        <w:rPr>
          <w:b/>
        </w:rPr>
        <w:t>Expanded MH Care Non-Enrollees</w:t>
      </w:r>
      <w:r w:rsidRPr="005B17D3">
        <w:t xml:space="preserve"> radio button from “Yes” to “No”, and “0” displays in the </w:t>
      </w:r>
      <w:r w:rsidRPr="005B17D3">
        <w:rPr>
          <w:b/>
        </w:rPr>
        <w:t>Remaining Days</w:t>
      </w:r>
      <w:r w:rsidRPr="005B17D3">
        <w:t xml:space="preserve"> field.</w:t>
      </w:r>
    </w:p>
    <w:p w14:paraId="03B8EB57" w14:textId="77777777" w:rsidR="003C2656" w:rsidRPr="005B17D3" w:rsidRDefault="003C2656" w:rsidP="003C2656">
      <w:pPr>
        <w:spacing w:after="200" w:line="276" w:lineRule="auto"/>
        <w:rPr>
          <w:sz w:val="20"/>
          <w:szCs w:val="20"/>
        </w:rPr>
      </w:pPr>
    </w:p>
    <w:bookmarkEnd w:id="1017"/>
    <w:p w14:paraId="6829096C" w14:textId="77777777" w:rsidR="003C2656" w:rsidRPr="005B17D3" w:rsidRDefault="003C2656" w:rsidP="003C2656">
      <w:pPr>
        <w:pStyle w:val="Caption"/>
        <w:jc w:val="left"/>
      </w:pPr>
      <w:r w:rsidRPr="005B17D3">
        <w:t>Inactivate 90-Day Period of Care and 365-Day Perio</w:t>
      </w:r>
      <w:bookmarkEnd w:id="1016"/>
      <w:r w:rsidRPr="005B17D3">
        <w:t>d</w:t>
      </w:r>
    </w:p>
    <w:p w14:paraId="095B6382" w14:textId="77777777" w:rsidR="003C2656" w:rsidRPr="005B17D3" w:rsidRDefault="003C2656" w:rsidP="003C2656">
      <w:pPr>
        <w:pStyle w:val="BodyTextBullet1"/>
      </w:pPr>
      <w:r w:rsidRPr="005B17D3">
        <w:t>The Enrollment Systems inactivates and stops the 90-day period(s) of care if:</w:t>
      </w:r>
    </w:p>
    <w:p w14:paraId="12051B97" w14:textId="77777777" w:rsidR="003C2656" w:rsidRPr="005B17D3" w:rsidRDefault="003C2656" w:rsidP="003C2656">
      <w:pPr>
        <w:pStyle w:val="BodyTextBullet1"/>
      </w:pPr>
    </w:p>
    <w:p w14:paraId="69002D85" w14:textId="77777777" w:rsidR="003C2656" w:rsidRPr="005B17D3" w:rsidRDefault="003C2656" w:rsidP="003C2656">
      <w:pPr>
        <w:pStyle w:val="BodyTextBullet1"/>
        <w:numPr>
          <w:ilvl w:val="0"/>
          <w:numId w:val="423"/>
        </w:numPr>
      </w:pPr>
      <w:r w:rsidRPr="005B17D3">
        <w:t>The primary eligibility code changed and is no longer “Expanded MH Care Non-Enrollees”.</w:t>
      </w:r>
    </w:p>
    <w:p w14:paraId="46DF33F6" w14:textId="77777777" w:rsidR="003C2656" w:rsidRPr="005B17D3" w:rsidRDefault="003C2656" w:rsidP="003C2656">
      <w:pPr>
        <w:pStyle w:val="NoteLightbulb"/>
      </w:pPr>
      <w:r w:rsidRPr="005B17D3">
        <w:rPr>
          <w:b/>
        </w:rPr>
        <w:t>Note:</w:t>
      </w:r>
      <w:r w:rsidRPr="005B17D3">
        <w:t xml:space="preserve"> This can be due to completion of Veterans Benefits Administration (VBA) adjudication.</w:t>
      </w:r>
    </w:p>
    <w:p w14:paraId="7BD94CBD" w14:textId="77777777" w:rsidR="003C2656" w:rsidRPr="005B17D3" w:rsidRDefault="003C2656" w:rsidP="003C2656">
      <w:pPr>
        <w:pStyle w:val="BodyTextBullet1"/>
      </w:pPr>
    </w:p>
    <w:p w14:paraId="5A61EFD6" w14:textId="77777777" w:rsidR="003C2656" w:rsidRPr="005B17D3" w:rsidRDefault="003C2656" w:rsidP="003C2656">
      <w:pPr>
        <w:pStyle w:val="BodyTextBullet1"/>
      </w:pPr>
      <w:r w:rsidRPr="005B17D3">
        <w:t>Once the Enrollment System stops the 90-day period, the eligibility is recalculated, and “Expanded MH Care Non-Enrollee” radio button changes from “Yes” to “No”.</w:t>
      </w:r>
    </w:p>
    <w:p w14:paraId="7A3AC446" w14:textId="77777777" w:rsidR="003C2656" w:rsidRPr="005B17D3" w:rsidRDefault="003C2656" w:rsidP="003C2656">
      <w:pPr>
        <w:pStyle w:val="NoteLightbulb"/>
      </w:pPr>
      <w:r w:rsidRPr="005B17D3">
        <w:rPr>
          <w:b/>
        </w:rPr>
        <w:t>Note:</w:t>
      </w:r>
      <w:r w:rsidRPr="005B17D3">
        <w:t xml:space="preserve"> If the Enrollment System user updates the Person information and changes the eligibility code back to “Expanded MH Care Non-Enrollee”, they can do so, there are no restrictions. If the Eligibility Code is changed back to “Expanded MH Care Non-Enrollee”, the Enrollment System also allows the OTH Eligibility Factor and the 90-day and 365-day periods to resume as well and checks to see if there was a prior 90-day period for this record after the application date in the current 365-day period occurs. </w:t>
      </w:r>
    </w:p>
    <w:p w14:paraId="3B88A1F9" w14:textId="77777777" w:rsidR="003C2656" w:rsidRPr="005B17D3" w:rsidRDefault="003C2656" w:rsidP="003C2656">
      <w:pPr>
        <w:pStyle w:val="BodyTextBullet1"/>
      </w:pPr>
      <w:bookmarkStart w:id="1018" w:name="_Hlk8913866"/>
    </w:p>
    <w:p w14:paraId="03BAA0B5" w14:textId="77777777" w:rsidR="003C2656" w:rsidRPr="005B17D3" w:rsidRDefault="003C2656" w:rsidP="003C2656">
      <w:pPr>
        <w:pStyle w:val="Caption"/>
        <w:jc w:val="left"/>
        <w:rPr>
          <w:shd w:val="clear" w:color="auto" w:fill="FFFFFF"/>
        </w:rPr>
      </w:pPr>
      <w:r w:rsidRPr="005B17D3">
        <w:t>Receive, Process and Send Expanded MH Care Non-Enrollee Information</w:t>
      </w:r>
    </w:p>
    <w:p w14:paraId="29B3EBAA" w14:textId="77777777" w:rsidR="003C2656" w:rsidRPr="005B17D3" w:rsidRDefault="003C2656" w:rsidP="003C2656">
      <w:pPr>
        <w:pStyle w:val="BodyTextBullet2"/>
      </w:pPr>
      <w:r w:rsidRPr="005B17D3">
        <w:t xml:space="preserve">The Enrollment System receives and processes “Expanded Mental Health (MH) Care Non-Enrollee” information (MH Eligibility code and OTH Eligibility factors) and sends a Z11 message containing the MH Eligibility code and OTH Eligibility factors to VistA. </w:t>
      </w:r>
    </w:p>
    <w:p w14:paraId="76649D2A" w14:textId="77777777" w:rsidR="003C2656" w:rsidRPr="005B17D3" w:rsidRDefault="003C2656" w:rsidP="003C2656">
      <w:pPr>
        <w:pStyle w:val="NoteLightbulb"/>
        <w:rPr>
          <w:rFonts w:eastAsia="Arial"/>
        </w:rPr>
      </w:pPr>
      <w:r w:rsidRPr="005B17D3">
        <w:rPr>
          <w:rFonts w:eastAsia="Arial"/>
          <w:b/>
        </w:rPr>
        <w:t>Note:</w:t>
      </w:r>
      <w:r w:rsidRPr="005B17D3">
        <w:rPr>
          <w:rFonts w:eastAsia="Arial"/>
        </w:rPr>
        <w:t xml:space="preserve"> A Z11 message is triggered to VistA from the Enrollment System on all changes, not just Enrollment status updates. </w:t>
      </w:r>
    </w:p>
    <w:p w14:paraId="0CEE4E3F" w14:textId="77777777" w:rsidR="003C2656" w:rsidRPr="005B17D3" w:rsidRDefault="003C2656" w:rsidP="003C2656">
      <w:pPr>
        <w:pStyle w:val="BodyTextBullet2"/>
        <w:rPr>
          <w:rFonts w:eastAsia="Arial"/>
        </w:rPr>
      </w:pPr>
    </w:p>
    <w:p w14:paraId="2D3C6F46" w14:textId="77777777" w:rsidR="003C2656" w:rsidRPr="005B17D3" w:rsidRDefault="003C2656" w:rsidP="003C2656">
      <w:pPr>
        <w:pStyle w:val="BodyTextBullet2"/>
        <w:rPr>
          <w:rFonts w:eastAsia="Arial"/>
        </w:rPr>
      </w:pPr>
      <w:r w:rsidRPr="005B17D3">
        <w:rPr>
          <w:rFonts w:eastAsia="Arial"/>
        </w:rPr>
        <w:t>How the processing works is the Enrollment System recognizes and matches each OTH Eligibility Factor name in the Enrollment System with the Expanded MH Care type name in VistA. The Enrollment status is then set to ‘Not Applicable’ and the Enrollment System rejects the additional 90-day period of care that is sent from another Veterans Affairs Medical Center (VAMC) ONLY IF the Veteran has a 90-day period of care established at their original VA site.</w:t>
      </w:r>
    </w:p>
    <w:p w14:paraId="0285A69A" w14:textId="77777777" w:rsidR="003C2656" w:rsidRPr="005B17D3" w:rsidRDefault="003C2656" w:rsidP="003C2656">
      <w:pPr>
        <w:pStyle w:val="Body0"/>
        <w:rPr>
          <w:rFonts w:eastAsia="Arial"/>
        </w:rPr>
      </w:pPr>
    </w:p>
    <w:tbl>
      <w:tblPr>
        <w:tblStyle w:val="TableGrid"/>
        <w:tblW w:w="0" w:type="auto"/>
        <w:tblLook w:val="04A0" w:firstRow="1" w:lastRow="0" w:firstColumn="1" w:lastColumn="0" w:noHBand="0" w:noVBand="1"/>
      </w:tblPr>
      <w:tblGrid>
        <w:gridCol w:w="3366"/>
        <w:gridCol w:w="2791"/>
        <w:gridCol w:w="3193"/>
      </w:tblGrid>
      <w:tr w:rsidR="003C2656" w:rsidRPr="005B17D3" w14:paraId="18BF5340" w14:textId="77777777" w:rsidTr="000B219F">
        <w:trPr>
          <w:tblHeader/>
        </w:trPr>
        <w:tc>
          <w:tcPr>
            <w:tcW w:w="3366" w:type="dxa"/>
            <w:shd w:val="clear" w:color="auto" w:fill="D9E2F3" w:themeFill="accent1" w:themeFillTint="33"/>
          </w:tcPr>
          <w:p w14:paraId="5C551113" w14:textId="77777777" w:rsidR="003C2656" w:rsidRPr="005B17D3" w:rsidRDefault="003C2656" w:rsidP="000B219F">
            <w:pPr>
              <w:pStyle w:val="BodyTextBullet2"/>
              <w:rPr>
                <w:rFonts w:eastAsia="Arial"/>
                <w:b/>
              </w:rPr>
            </w:pPr>
            <w:r w:rsidRPr="005B17D3">
              <w:rPr>
                <w:rFonts w:eastAsia="Arial"/>
                <w:b/>
              </w:rPr>
              <w:t>If</w:t>
            </w:r>
          </w:p>
        </w:tc>
        <w:tc>
          <w:tcPr>
            <w:tcW w:w="2791" w:type="dxa"/>
            <w:shd w:val="clear" w:color="auto" w:fill="D9E2F3" w:themeFill="accent1" w:themeFillTint="33"/>
          </w:tcPr>
          <w:p w14:paraId="467CE969" w14:textId="77777777" w:rsidR="003C2656" w:rsidRPr="005B17D3" w:rsidRDefault="003C2656" w:rsidP="000B219F">
            <w:pPr>
              <w:pStyle w:val="BodyTextBullet2"/>
              <w:rPr>
                <w:rFonts w:eastAsia="Arial"/>
                <w:b/>
              </w:rPr>
            </w:pPr>
            <w:r w:rsidRPr="005B17D3">
              <w:rPr>
                <w:rFonts w:eastAsia="Arial"/>
                <w:b/>
              </w:rPr>
              <w:t>And</w:t>
            </w:r>
          </w:p>
        </w:tc>
        <w:tc>
          <w:tcPr>
            <w:tcW w:w="3193" w:type="dxa"/>
            <w:shd w:val="clear" w:color="auto" w:fill="D9E2F3" w:themeFill="accent1" w:themeFillTint="33"/>
          </w:tcPr>
          <w:p w14:paraId="41133404" w14:textId="77777777" w:rsidR="003C2656" w:rsidRPr="005B17D3" w:rsidRDefault="003C2656" w:rsidP="000B219F">
            <w:pPr>
              <w:pStyle w:val="BodyTextBullet2"/>
              <w:rPr>
                <w:rFonts w:eastAsia="Arial"/>
                <w:b/>
              </w:rPr>
            </w:pPr>
            <w:r w:rsidRPr="005B17D3">
              <w:rPr>
                <w:rFonts w:eastAsia="Arial"/>
                <w:b/>
              </w:rPr>
              <w:t>Then</w:t>
            </w:r>
          </w:p>
        </w:tc>
      </w:tr>
      <w:tr w:rsidR="003C2656" w:rsidRPr="005B17D3" w14:paraId="53492661" w14:textId="77777777" w:rsidTr="000B219F">
        <w:tc>
          <w:tcPr>
            <w:tcW w:w="3366" w:type="dxa"/>
          </w:tcPr>
          <w:p w14:paraId="7EE970E6" w14:textId="77777777" w:rsidR="003C2656" w:rsidRPr="005B17D3" w:rsidRDefault="003C2656" w:rsidP="000B219F">
            <w:pPr>
              <w:pStyle w:val="BodyTextBullet2"/>
              <w:rPr>
                <w:rFonts w:eastAsia="Arial"/>
              </w:rPr>
            </w:pPr>
            <w:r w:rsidRPr="005B17D3">
              <w:rPr>
                <w:rFonts w:eastAsia="Arial"/>
              </w:rPr>
              <w:t>The Enrollment System already has a 90-day period of care in place for the Veteran and receives another 90-day period of care with a conflicting Start Date</w:t>
            </w:r>
          </w:p>
        </w:tc>
        <w:tc>
          <w:tcPr>
            <w:tcW w:w="2791" w:type="dxa"/>
          </w:tcPr>
          <w:p w14:paraId="5C9D1FAA" w14:textId="77777777" w:rsidR="003C2656" w:rsidRPr="005B17D3" w:rsidRDefault="003C2656" w:rsidP="000B219F">
            <w:pPr>
              <w:pStyle w:val="BodyTextBullet2"/>
              <w:rPr>
                <w:rFonts w:eastAsia="Arial"/>
              </w:rPr>
            </w:pPr>
          </w:p>
        </w:tc>
        <w:tc>
          <w:tcPr>
            <w:tcW w:w="3193" w:type="dxa"/>
          </w:tcPr>
          <w:p w14:paraId="12D49D32" w14:textId="77777777" w:rsidR="003C2656" w:rsidRPr="005B17D3" w:rsidRDefault="003C2656" w:rsidP="000B219F">
            <w:pPr>
              <w:pStyle w:val="BodyTextBullet2"/>
              <w:rPr>
                <w:rFonts w:eastAsia="Arial"/>
              </w:rPr>
            </w:pPr>
            <w:r w:rsidRPr="005B17D3">
              <w:rPr>
                <w:rFonts w:eastAsia="Arial"/>
              </w:rPr>
              <w:t>The Enrollment System rejects it.</w:t>
            </w:r>
          </w:p>
          <w:p w14:paraId="019F31E1" w14:textId="77777777" w:rsidR="003C2656" w:rsidRPr="005B17D3" w:rsidRDefault="003C2656" w:rsidP="000B219F">
            <w:pPr>
              <w:pStyle w:val="BodyTextBullet2"/>
              <w:rPr>
                <w:rFonts w:eastAsia="Arial"/>
              </w:rPr>
            </w:pPr>
          </w:p>
        </w:tc>
      </w:tr>
      <w:tr w:rsidR="003C2656" w:rsidRPr="005B17D3" w14:paraId="2E55FBE8" w14:textId="77777777" w:rsidTr="000B219F">
        <w:tc>
          <w:tcPr>
            <w:tcW w:w="3366" w:type="dxa"/>
          </w:tcPr>
          <w:p w14:paraId="3852466F" w14:textId="77777777" w:rsidR="003C2656" w:rsidRPr="005B17D3" w:rsidRDefault="003C2656" w:rsidP="000B219F">
            <w:pPr>
              <w:pStyle w:val="BodyTextBullet2"/>
              <w:rPr>
                <w:rFonts w:eastAsia="Arial"/>
              </w:rPr>
            </w:pPr>
            <w:r w:rsidRPr="005B17D3">
              <w:rPr>
                <w:rFonts w:eastAsia="Arial"/>
              </w:rPr>
              <w:t>The Enrollment System already has an initial 90-day period of care and one or more subsequent 90-day periods (period 1, 2, 3, or 4) in place for the former servicemember.</w:t>
            </w:r>
          </w:p>
          <w:p w14:paraId="4764E48B" w14:textId="77777777" w:rsidR="003C2656" w:rsidRPr="005B17D3" w:rsidRDefault="003C2656" w:rsidP="000B219F">
            <w:pPr>
              <w:pStyle w:val="BodyTextBullet2"/>
              <w:rPr>
                <w:rFonts w:eastAsia="Arial"/>
              </w:rPr>
            </w:pPr>
          </w:p>
          <w:p w14:paraId="04A088A2" w14:textId="77777777" w:rsidR="003C2656" w:rsidRPr="005B17D3" w:rsidRDefault="003C2656" w:rsidP="000B219F">
            <w:pPr>
              <w:pStyle w:val="NoteLightbulb"/>
              <w:rPr>
                <w:rFonts w:eastAsia="Arial"/>
              </w:rPr>
            </w:pPr>
            <w:r w:rsidRPr="005B17D3">
              <w:rPr>
                <w:rFonts w:eastAsia="Arial"/>
                <w:b/>
              </w:rPr>
              <w:t>Note:</w:t>
            </w:r>
            <w:r w:rsidRPr="005B17D3">
              <w:rPr>
                <w:rFonts w:eastAsia="Arial"/>
              </w:rPr>
              <w:t xml:space="preserve"> </w:t>
            </w:r>
            <w:r w:rsidRPr="005B17D3">
              <w:t>Each 365-Day Period and 90-Day Period of Care is given a numeric value (1, 2, 3, or 4).</w:t>
            </w:r>
          </w:p>
        </w:tc>
        <w:tc>
          <w:tcPr>
            <w:tcW w:w="2791" w:type="dxa"/>
          </w:tcPr>
          <w:p w14:paraId="1DA6640E" w14:textId="77777777" w:rsidR="003C2656" w:rsidRPr="005B17D3" w:rsidRDefault="003C2656" w:rsidP="000B219F">
            <w:pPr>
              <w:pStyle w:val="BodyTextBullet2"/>
              <w:rPr>
                <w:rFonts w:eastAsia="Arial"/>
              </w:rPr>
            </w:pPr>
            <w:r w:rsidRPr="005B17D3">
              <w:rPr>
                <w:rFonts w:eastAsia="Arial"/>
              </w:rPr>
              <w:t>The Enrollment System receives a new 90-day period of care from VistA that does not have the next period number (example, “period 1”) in the information they receive from VistA</w:t>
            </w:r>
          </w:p>
        </w:tc>
        <w:tc>
          <w:tcPr>
            <w:tcW w:w="3193" w:type="dxa"/>
          </w:tcPr>
          <w:p w14:paraId="13591F37" w14:textId="77777777" w:rsidR="003C2656" w:rsidRPr="005B17D3" w:rsidRDefault="003C2656" w:rsidP="000B219F">
            <w:pPr>
              <w:pStyle w:val="BodyTextBullet2"/>
              <w:rPr>
                <w:rFonts w:eastAsia="Arial"/>
              </w:rPr>
            </w:pPr>
            <w:r w:rsidRPr="005B17D3">
              <w:rPr>
                <w:rFonts w:eastAsia="Arial"/>
              </w:rPr>
              <w:t>The Enrollment System rejects it.</w:t>
            </w:r>
          </w:p>
          <w:p w14:paraId="5D0F4850" w14:textId="77777777" w:rsidR="003C2656" w:rsidRPr="005B17D3" w:rsidRDefault="003C2656" w:rsidP="000B219F">
            <w:pPr>
              <w:pStyle w:val="BodyTextBullet2"/>
              <w:rPr>
                <w:rFonts w:eastAsia="Arial"/>
              </w:rPr>
            </w:pPr>
          </w:p>
        </w:tc>
      </w:tr>
      <w:bookmarkEnd w:id="1018"/>
    </w:tbl>
    <w:p w14:paraId="33ADBAC4" w14:textId="77777777" w:rsidR="003C2656" w:rsidRPr="005B17D3" w:rsidRDefault="003C2656" w:rsidP="003C2656"/>
    <w:p w14:paraId="2AE2AF9F" w14:textId="77777777" w:rsidR="003C2656" w:rsidRPr="005B17D3" w:rsidRDefault="003C2656" w:rsidP="003C2656">
      <w:pPr>
        <w:pStyle w:val="Caption"/>
        <w:jc w:val="left"/>
      </w:pPr>
      <w:bookmarkStart w:id="1019" w:name="_Hlk20384571"/>
      <w:r w:rsidRPr="005B17D3">
        <w:t>Display Other Than Honorable (OTH) Eligibility Code and Eligibility Factor</w:t>
      </w:r>
    </w:p>
    <w:p w14:paraId="55782600" w14:textId="77777777" w:rsidR="003C2656" w:rsidRPr="005B17D3" w:rsidRDefault="003C2656" w:rsidP="003C2656">
      <w:pPr>
        <w:pStyle w:val="BodyTextBullet2"/>
        <w:rPr>
          <w:color w:val="auto"/>
        </w:rPr>
      </w:pPr>
      <w:r w:rsidRPr="005B17D3">
        <w:rPr>
          <w:color w:val="auto"/>
        </w:rPr>
        <w:t xml:space="preserve">The Enrollment System displays the new OTH eligibility code and eligibility factor on the </w:t>
      </w:r>
      <w:r w:rsidRPr="005B17D3">
        <w:rPr>
          <w:b/>
          <w:bCs w:val="0"/>
          <w:color w:val="auto"/>
        </w:rPr>
        <w:t>Eligibility</w:t>
      </w:r>
      <w:r w:rsidRPr="005B17D3">
        <w:rPr>
          <w:color w:val="auto"/>
        </w:rPr>
        <w:t xml:space="preserve"> screen in a panel called, </w:t>
      </w:r>
      <w:r w:rsidRPr="005B17D3">
        <w:rPr>
          <w:b/>
          <w:bCs w:val="0"/>
          <w:color w:val="auto"/>
        </w:rPr>
        <w:t>Expanded Mental Health Care</w:t>
      </w:r>
      <w:r w:rsidRPr="005B17D3">
        <w:rPr>
          <w:color w:val="auto"/>
        </w:rPr>
        <w:t xml:space="preserve">. The Enrollment System always displays the </w:t>
      </w:r>
      <w:r w:rsidRPr="005B17D3">
        <w:rPr>
          <w:b/>
          <w:bCs w:val="0"/>
          <w:color w:val="auto"/>
        </w:rPr>
        <w:t>Expanded Mental Health Care</w:t>
      </w:r>
      <w:r w:rsidRPr="005B17D3">
        <w:rPr>
          <w:color w:val="auto"/>
        </w:rPr>
        <w:t xml:space="preserve"> panel but, will only display the OTH eligibility factor if the primary eligibility code is set to “Expanded MH Care Non-Enrollee” (even if the 90-day period expired and there is no future (authorized) 90-day period of care for the applicant). But, if the primary eligibility code entered into the Enrollment System is not “Expanded MH Care Non-Enrollee”, then the </w:t>
      </w:r>
      <w:r w:rsidRPr="005B17D3">
        <w:rPr>
          <w:b/>
          <w:bCs w:val="0"/>
          <w:color w:val="auto"/>
        </w:rPr>
        <w:t>Expanded Mental Health Care</w:t>
      </w:r>
      <w:r w:rsidRPr="005B17D3">
        <w:rPr>
          <w:color w:val="auto"/>
        </w:rPr>
        <w:t xml:space="preserve"> panel displays, "No data available”. </w:t>
      </w:r>
    </w:p>
    <w:bookmarkEnd w:id="1019"/>
    <w:p w14:paraId="7D56B386" w14:textId="77777777" w:rsidR="003C2656" w:rsidRPr="005B17D3" w:rsidRDefault="003C2656" w:rsidP="003C2656">
      <w:pPr>
        <w:pStyle w:val="NoteLightbulb"/>
        <w:rPr>
          <w:shd w:val="clear" w:color="auto" w:fill="FFFFFF"/>
        </w:rPr>
      </w:pPr>
      <w:r w:rsidRPr="005B17D3">
        <w:rPr>
          <w:rFonts w:eastAsia="Arial"/>
          <w:b/>
        </w:rPr>
        <w:t>Note:</w:t>
      </w:r>
      <w:r w:rsidRPr="005B17D3">
        <w:rPr>
          <w:rFonts w:eastAsia="Arial"/>
        </w:rPr>
        <w:t xml:space="preserve"> VistA or the Enrollment System will not remove the “Expanded MH Care Non-Enrollee” Primary Eligibility code automatically after completion of a 90-day period of care. </w:t>
      </w:r>
    </w:p>
    <w:p w14:paraId="0232209B" w14:textId="77777777" w:rsidR="003C2656" w:rsidRPr="005B17D3" w:rsidRDefault="003C2656" w:rsidP="003C2656">
      <w:pPr>
        <w:pStyle w:val="BodyTextBullet2"/>
        <w:rPr>
          <w:shd w:val="clear" w:color="auto" w:fill="FFFFFF"/>
        </w:rPr>
      </w:pPr>
      <w:bookmarkStart w:id="1020" w:name="_Hlk17797526"/>
    </w:p>
    <w:p w14:paraId="581996C6" w14:textId="77777777" w:rsidR="003C2656" w:rsidRPr="005B17D3" w:rsidRDefault="003C2656" w:rsidP="003C2656">
      <w:pPr>
        <w:pStyle w:val="BodyTextBullet2"/>
        <w:rPr>
          <w:shd w:val="clear" w:color="auto" w:fill="FFFFFF"/>
        </w:rPr>
      </w:pPr>
      <w:r w:rsidRPr="005B17D3">
        <w:rPr>
          <w:shd w:val="clear" w:color="auto" w:fill="FFFFFF"/>
        </w:rPr>
        <w:t xml:space="preserve">The Enrollment System determines the type of information that displays depending on if the eligibility factor is “Extended MH OTH” or “Emergent MH OTH”. </w:t>
      </w:r>
    </w:p>
    <w:p w14:paraId="68BA1A2C" w14:textId="77777777" w:rsidR="003C2656" w:rsidRPr="005B17D3" w:rsidRDefault="003C2656" w:rsidP="003C2656">
      <w:pPr>
        <w:pStyle w:val="BodyTextBullet2"/>
        <w:rPr>
          <w:shd w:val="clear" w:color="auto" w:fill="FFFFFF"/>
        </w:rPr>
      </w:pPr>
    </w:p>
    <w:tbl>
      <w:tblPr>
        <w:tblStyle w:val="TableGrid"/>
        <w:tblW w:w="0" w:type="auto"/>
        <w:tblLook w:val="04A0" w:firstRow="1" w:lastRow="0" w:firstColumn="1" w:lastColumn="0" w:noHBand="0" w:noVBand="1"/>
      </w:tblPr>
      <w:tblGrid>
        <w:gridCol w:w="4675"/>
        <w:gridCol w:w="4675"/>
      </w:tblGrid>
      <w:tr w:rsidR="003C2656" w:rsidRPr="005B17D3" w14:paraId="24B2DF83" w14:textId="77777777" w:rsidTr="000B219F">
        <w:trPr>
          <w:tblHeader/>
        </w:trPr>
        <w:tc>
          <w:tcPr>
            <w:tcW w:w="4675" w:type="dxa"/>
            <w:shd w:val="clear" w:color="auto" w:fill="D9E2F3" w:themeFill="accent1" w:themeFillTint="33"/>
          </w:tcPr>
          <w:p w14:paraId="468AFE93" w14:textId="77777777" w:rsidR="003C2656" w:rsidRPr="005B17D3" w:rsidRDefault="003C2656" w:rsidP="000B219F">
            <w:pPr>
              <w:pStyle w:val="BodyTextBullet2"/>
              <w:rPr>
                <w:b/>
              </w:rPr>
            </w:pPr>
            <w:r w:rsidRPr="005B17D3">
              <w:rPr>
                <w:b/>
              </w:rPr>
              <w:t>If</w:t>
            </w:r>
          </w:p>
        </w:tc>
        <w:tc>
          <w:tcPr>
            <w:tcW w:w="4675" w:type="dxa"/>
            <w:shd w:val="clear" w:color="auto" w:fill="D9E2F3" w:themeFill="accent1" w:themeFillTint="33"/>
          </w:tcPr>
          <w:p w14:paraId="5D551927" w14:textId="77777777" w:rsidR="003C2656" w:rsidRPr="005B17D3" w:rsidRDefault="003C2656" w:rsidP="000B219F">
            <w:pPr>
              <w:pStyle w:val="BodyTextBullet2"/>
              <w:rPr>
                <w:b/>
              </w:rPr>
            </w:pPr>
            <w:r w:rsidRPr="005B17D3">
              <w:rPr>
                <w:b/>
              </w:rPr>
              <w:t>Then</w:t>
            </w:r>
          </w:p>
        </w:tc>
      </w:tr>
      <w:tr w:rsidR="003C2656" w:rsidRPr="005B17D3" w14:paraId="0E4520F2" w14:textId="77777777" w:rsidTr="000B219F">
        <w:tc>
          <w:tcPr>
            <w:tcW w:w="4675" w:type="dxa"/>
          </w:tcPr>
          <w:p w14:paraId="7D355F1B" w14:textId="77777777" w:rsidR="003C2656" w:rsidRPr="005B17D3" w:rsidRDefault="003C2656" w:rsidP="000B219F">
            <w:pPr>
              <w:pStyle w:val="BodyTextBullet1"/>
            </w:pPr>
            <w:r w:rsidRPr="005B17D3">
              <w:rPr>
                <w:rFonts w:eastAsia="Arial"/>
              </w:rPr>
              <w:t>Eligibility factor is “Extended MH OTH”</w:t>
            </w:r>
          </w:p>
        </w:tc>
        <w:tc>
          <w:tcPr>
            <w:tcW w:w="4675" w:type="dxa"/>
          </w:tcPr>
          <w:p w14:paraId="038E89B2" w14:textId="77777777" w:rsidR="003C2656" w:rsidRPr="005B17D3" w:rsidRDefault="003C2656" w:rsidP="000B219F">
            <w:pPr>
              <w:pStyle w:val="BodyTextBullet1"/>
            </w:pPr>
            <w:r w:rsidRPr="005B17D3">
              <w:rPr>
                <w:rFonts w:eastAsia="Arial"/>
              </w:rPr>
              <w:t>“OTH Eligibility Factor” displays.</w:t>
            </w:r>
          </w:p>
        </w:tc>
      </w:tr>
      <w:tr w:rsidR="003C2656" w:rsidRPr="005B17D3" w14:paraId="3978D3CA" w14:textId="77777777" w:rsidTr="000B219F">
        <w:tc>
          <w:tcPr>
            <w:tcW w:w="4675" w:type="dxa"/>
          </w:tcPr>
          <w:p w14:paraId="0D0DAEFF" w14:textId="77777777" w:rsidR="003C2656" w:rsidRPr="005B17D3" w:rsidRDefault="003C2656" w:rsidP="000B219F">
            <w:pPr>
              <w:pStyle w:val="BodyTextBullet1"/>
              <w:rPr>
                <w:shd w:val="clear" w:color="auto" w:fill="FFFFFF"/>
              </w:rPr>
            </w:pPr>
            <w:r w:rsidRPr="005B17D3">
              <w:rPr>
                <w:rFonts w:eastAsia="Arial"/>
              </w:rPr>
              <w:t>Eligibility factor is “Emergent MH OTH”</w:t>
            </w:r>
          </w:p>
        </w:tc>
        <w:tc>
          <w:tcPr>
            <w:tcW w:w="4675" w:type="dxa"/>
          </w:tcPr>
          <w:p w14:paraId="60FF2043" w14:textId="77777777" w:rsidR="003C2656" w:rsidRPr="005B17D3" w:rsidRDefault="003C2656" w:rsidP="000B219F">
            <w:pPr>
              <w:pStyle w:val="BodyTextBullet1"/>
              <w:rPr>
                <w:rFonts w:eastAsia="Arial"/>
              </w:rPr>
            </w:pPr>
            <w:r w:rsidRPr="005B17D3">
              <w:rPr>
                <w:rFonts w:eastAsia="Arial"/>
              </w:rPr>
              <w:t xml:space="preserve">The following information displays: </w:t>
            </w:r>
          </w:p>
          <w:p w14:paraId="368589F3" w14:textId="77777777" w:rsidR="003C2656" w:rsidRPr="005B17D3" w:rsidRDefault="003C2656" w:rsidP="000B219F">
            <w:pPr>
              <w:pStyle w:val="BodyTextBullet1"/>
              <w:rPr>
                <w:rFonts w:eastAsia="Arial"/>
              </w:rPr>
            </w:pPr>
          </w:p>
          <w:p w14:paraId="3C0A006D" w14:textId="77777777" w:rsidR="003C2656" w:rsidRPr="005B17D3" w:rsidRDefault="003C2656" w:rsidP="000B219F">
            <w:pPr>
              <w:pStyle w:val="BodyTextBullet1"/>
              <w:numPr>
                <w:ilvl w:val="0"/>
                <w:numId w:val="422"/>
              </w:numPr>
              <w:rPr>
                <w:rFonts w:eastAsia="Arial"/>
              </w:rPr>
            </w:pPr>
            <w:r w:rsidRPr="005B17D3">
              <w:rPr>
                <w:rFonts w:eastAsia="Arial"/>
              </w:rPr>
              <w:t>OTH Eligibility Factor</w:t>
            </w:r>
          </w:p>
          <w:p w14:paraId="66BF2492" w14:textId="77777777" w:rsidR="003C2656" w:rsidRPr="005B17D3" w:rsidRDefault="003C2656" w:rsidP="000B219F">
            <w:pPr>
              <w:pStyle w:val="BodyTextBullet1"/>
              <w:numPr>
                <w:ilvl w:val="0"/>
                <w:numId w:val="422"/>
              </w:numPr>
              <w:rPr>
                <w:rFonts w:eastAsia="Arial"/>
              </w:rPr>
            </w:pPr>
            <w:r w:rsidRPr="005B17D3">
              <w:rPr>
                <w:rFonts w:eastAsia="Arial"/>
              </w:rPr>
              <w:t>365-Day Period</w:t>
            </w:r>
          </w:p>
          <w:p w14:paraId="4DEAE01C" w14:textId="77777777" w:rsidR="003C2656" w:rsidRPr="005B17D3" w:rsidRDefault="003C2656" w:rsidP="000B219F">
            <w:pPr>
              <w:pStyle w:val="BodyTextBullet1"/>
              <w:numPr>
                <w:ilvl w:val="0"/>
                <w:numId w:val="422"/>
              </w:numPr>
              <w:rPr>
                <w:rFonts w:eastAsia="Arial"/>
              </w:rPr>
            </w:pPr>
            <w:r w:rsidRPr="005B17D3">
              <w:rPr>
                <w:rFonts w:eastAsia="Arial"/>
              </w:rPr>
              <w:t>Current 90-Day Period of Care</w:t>
            </w:r>
          </w:p>
          <w:p w14:paraId="46A481AA" w14:textId="77777777" w:rsidR="003C2656" w:rsidRPr="005B17D3" w:rsidRDefault="003C2656" w:rsidP="000B219F">
            <w:pPr>
              <w:pStyle w:val="BodyTextBullet1"/>
              <w:numPr>
                <w:ilvl w:val="0"/>
                <w:numId w:val="422"/>
              </w:numPr>
              <w:rPr>
                <w:rFonts w:eastAsia="Arial"/>
              </w:rPr>
            </w:pPr>
            <w:r w:rsidRPr="005B17D3">
              <w:rPr>
                <w:rFonts w:eastAsia="Arial"/>
              </w:rPr>
              <w:t>Remaining Days (for the current 90-day period of care)</w:t>
            </w:r>
          </w:p>
          <w:p w14:paraId="300F3B63" w14:textId="77777777" w:rsidR="003C2656" w:rsidRPr="005B17D3" w:rsidRDefault="003C2656" w:rsidP="000B219F">
            <w:pPr>
              <w:pStyle w:val="BodyTextBullet1"/>
              <w:numPr>
                <w:ilvl w:val="0"/>
                <w:numId w:val="422"/>
              </w:numPr>
              <w:rPr>
                <w:rFonts w:eastAsia="Arial"/>
              </w:rPr>
            </w:pPr>
            <w:r w:rsidRPr="005B17D3">
              <w:rPr>
                <w:rFonts w:eastAsia="Arial"/>
              </w:rPr>
              <w:t>The authorization request information (for the current 90-day period of care)</w:t>
            </w:r>
          </w:p>
          <w:p w14:paraId="53661CA1" w14:textId="77777777" w:rsidR="003C2656" w:rsidRPr="005B17D3" w:rsidRDefault="003C2656" w:rsidP="000B219F">
            <w:pPr>
              <w:pStyle w:val="BodyTextBullet1"/>
              <w:numPr>
                <w:ilvl w:val="0"/>
                <w:numId w:val="422"/>
              </w:numPr>
              <w:rPr>
                <w:rFonts w:eastAsia="Arial"/>
              </w:rPr>
            </w:pPr>
            <w:r w:rsidRPr="005B17D3">
              <w:rPr>
                <w:rFonts w:eastAsia="Arial"/>
              </w:rPr>
              <w:t>All Previous 90-day periods of care</w:t>
            </w:r>
          </w:p>
          <w:p w14:paraId="0F653A43" w14:textId="77777777" w:rsidR="003C2656" w:rsidRPr="005B17D3" w:rsidRDefault="003C2656" w:rsidP="000B219F">
            <w:pPr>
              <w:pStyle w:val="BodyTextBullet1"/>
              <w:rPr>
                <w:shd w:val="clear" w:color="auto" w:fill="FFFFFF"/>
              </w:rPr>
            </w:pPr>
          </w:p>
        </w:tc>
      </w:tr>
    </w:tbl>
    <w:p w14:paraId="6B61AFBE" w14:textId="77777777" w:rsidR="003C2656" w:rsidRPr="005B17D3" w:rsidRDefault="003C2656" w:rsidP="003C2656">
      <w:pPr>
        <w:pStyle w:val="Body0"/>
        <w:rPr>
          <w:rFonts w:eastAsia="Arial"/>
        </w:rPr>
      </w:pPr>
      <w:r w:rsidRPr="005B17D3">
        <w:rPr>
          <w:shd w:val="clear" w:color="auto" w:fill="FFFFFF"/>
        </w:rPr>
        <w:t xml:space="preserve"> </w:t>
      </w:r>
    </w:p>
    <w:p w14:paraId="1D9FF12E" w14:textId="53F4A9E2" w:rsidR="003C2656" w:rsidRPr="005B17D3" w:rsidRDefault="003C2656" w:rsidP="003C2656">
      <w:pPr>
        <w:pStyle w:val="BodyTextBullet1"/>
        <w:rPr>
          <w:rFonts w:eastAsia="Arial"/>
        </w:rPr>
      </w:pPr>
      <w:r w:rsidRPr="005B17D3">
        <w:rPr>
          <w:rFonts w:eastAsia="Arial"/>
        </w:rPr>
        <w:t xml:space="preserve">The Enrollment System stores and displays updates on the </w:t>
      </w:r>
      <w:r w:rsidRPr="005B17D3">
        <w:rPr>
          <w:rFonts w:eastAsia="Arial"/>
          <w:b/>
        </w:rPr>
        <w:t xml:space="preserve">View Historical </w:t>
      </w:r>
      <w:r w:rsidR="00022A21" w:rsidRPr="005B17D3">
        <w:rPr>
          <w:b/>
        </w:rPr>
        <w:t>VHA Profiles</w:t>
      </w:r>
      <w:r w:rsidRPr="005B17D3">
        <w:t xml:space="preserve"> </w:t>
      </w:r>
      <w:r w:rsidRPr="005B17D3">
        <w:rPr>
          <w:rFonts w:eastAsia="Arial"/>
          <w:b/>
        </w:rPr>
        <w:t>screen</w:t>
      </w:r>
      <w:r w:rsidRPr="005B17D3">
        <w:rPr>
          <w:rFonts w:eastAsia="Arial"/>
        </w:rPr>
        <w:t xml:space="preserve">. </w:t>
      </w:r>
      <w:bookmarkEnd w:id="1020"/>
    </w:p>
    <w:p w14:paraId="1BF42D95" w14:textId="77777777" w:rsidR="003C2656" w:rsidRPr="005B17D3" w:rsidRDefault="003C2656" w:rsidP="003C2656">
      <w:pPr>
        <w:pStyle w:val="BodyTextBullet1"/>
        <w:rPr>
          <w:rFonts w:eastAsia="Arial"/>
        </w:rPr>
      </w:pPr>
    </w:p>
    <w:p w14:paraId="018565A1" w14:textId="5A2DCA72" w:rsidR="003C2656" w:rsidRPr="005B17D3" w:rsidRDefault="00022A21" w:rsidP="003C2656">
      <w:pPr>
        <w:pStyle w:val="Caption"/>
        <w:jc w:val="left"/>
      </w:pPr>
      <w:r w:rsidRPr="005B17D3">
        <w:rPr>
          <w:rFonts w:cs="Times New Roman"/>
        </w:rPr>
        <w:t>VHA Profiles</w:t>
      </w:r>
      <w:r w:rsidR="003C2656" w:rsidRPr="005B17D3">
        <w:t xml:space="preserve"> Update for Other Than Honorable</w:t>
      </w:r>
    </w:p>
    <w:p w14:paraId="75988350" w14:textId="45075DB2" w:rsidR="003C2656" w:rsidRPr="005B17D3" w:rsidRDefault="003C2656" w:rsidP="003C2656">
      <w:pPr>
        <w:pStyle w:val="BodyTextBullet2"/>
      </w:pPr>
      <w:r w:rsidRPr="005B17D3">
        <w:t xml:space="preserve">The Enrollment System ties the “Other – Restricted Medical Benefit” </w:t>
      </w:r>
      <w:r w:rsidR="00022A21" w:rsidRPr="005B17D3">
        <w:rPr>
          <w:color w:val="auto"/>
        </w:rPr>
        <w:t>VHAPs</w:t>
      </w:r>
      <w:r w:rsidRPr="005B17D3">
        <w:t xml:space="preserve"> to the “Expanded MH Care Non-Enrollee” Primary Eligibility Code when the following conditions are met:</w:t>
      </w:r>
    </w:p>
    <w:p w14:paraId="76F28C3F" w14:textId="77777777" w:rsidR="003C2656" w:rsidRPr="005B17D3" w:rsidRDefault="003C2656" w:rsidP="003C2656">
      <w:pPr>
        <w:pStyle w:val="BodyTextBullet2"/>
      </w:pPr>
    </w:p>
    <w:p w14:paraId="51FB3FC0" w14:textId="77777777" w:rsidR="003C2656" w:rsidRPr="005B17D3" w:rsidRDefault="003C2656" w:rsidP="003C2656">
      <w:pPr>
        <w:pStyle w:val="BodyTextBullet2"/>
        <w:numPr>
          <w:ilvl w:val="0"/>
          <w:numId w:val="410"/>
        </w:numPr>
      </w:pPr>
      <w:r w:rsidRPr="005B17D3">
        <w:t>The Eligibility Status is “Verified”.</w:t>
      </w:r>
    </w:p>
    <w:p w14:paraId="2EC99420" w14:textId="77777777" w:rsidR="003C2656" w:rsidRPr="005B17D3" w:rsidRDefault="003C2656" w:rsidP="003C2656">
      <w:pPr>
        <w:pStyle w:val="BodyTextBullet2"/>
        <w:numPr>
          <w:ilvl w:val="0"/>
          <w:numId w:val="410"/>
        </w:numPr>
      </w:pPr>
      <w:r w:rsidRPr="005B17D3">
        <w:t>The Veteran Indicator is “No”.</w:t>
      </w:r>
    </w:p>
    <w:p w14:paraId="06444E45" w14:textId="77777777" w:rsidR="003C2656" w:rsidRPr="005B17D3" w:rsidRDefault="003C2656" w:rsidP="003C2656">
      <w:pPr>
        <w:pStyle w:val="BodyTextBullet2"/>
        <w:numPr>
          <w:ilvl w:val="0"/>
          <w:numId w:val="410"/>
        </w:numPr>
      </w:pPr>
      <w:r w:rsidRPr="005B17D3">
        <w:t>The Enrollment Status is “Not Applicable”.</w:t>
      </w:r>
    </w:p>
    <w:p w14:paraId="057B5ADA" w14:textId="77777777" w:rsidR="003C2656" w:rsidRPr="005B17D3" w:rsidRDefault="003C2656" w:rsidP="003C2656">
      <w:pPr>
        <w:pStyle w:val="BodyTextBullet2"/>
      </w:pPr>
    </w:p>
    <w:p w14:paraId="68590FFF" w14:textId="2485D72B" w:rsidR="003C2656" w:rsidRPr="005B17D3" w:rsidRDefault="003C2656" w:rsidP="003C2656">
      <w:pPr>
        <w:pStyle w:val="BodyTextBullet2"/>
      </w:pPr>
      <w:r w:rsidRPr="005B17D3">
        <w:t>Qualified former Servicemembers, who are “other than honorable”, will receive the “</w:t>
      </w:r>
      <w:r w:rsidRPr="005B17D3">
        <w:rPr>
          <w:rFonts w:eastAsia="Arial"/>
        </w:rPr>
        <w:t>Other – Restricted Medical Benefit</w:t>
      </w:r>
      <w:r w:rsidRPr="005B17D3">
        <w:t xml:space="preserve">” </w:t>
      </w:r>
      <w:r w:rsidR="003A4337" w:rsidRPr="005B17D3">
        <w:t>plan</w:t>
      </w:r>
      <w:r w:rsidRPr="005B17D3">
        <w:t>, which does not have a priority group. The priority group displays as “N/A”.</w:t>
      </w:r>
    </w:p>
    <w:p w14:paraId="3BC78952" w14:textId="77777777" w:rsidR="003C2656" w:rsidRPr="005B17D3" w:rsidRDefault="003C2656" w:rsidP="003C2656">
      <w:pPr>
        <w:pStyle w:val="BodyTextBullet2"/>
      </w:pPr>
    </w:p>
    <w:p w14:paraId="70EBE6E7" w14:textId="77777777" w:rsidR="003C2656" w:rsidRPr="005B17D3" w:rsidRDefault="003C2656" w:rsidP="003C2656">
      <w:pPr>
        <w:pStyle w:val="Caption"/>
        <w:jc w:val="left"/>
      </w:pPr>
      <w:r w:rsidRPr="005B17D3">
        <w:t>Calculating 90-Day Periods</w:t>
      </w:r>
    </w:p>
    <w:p w14:paraId="25061D23" w14:textId="77777777" w:rsidR="003C2656" w:rsidRPr="005B17D3" w:rsidRDefault="003C2656" w:rsidP="003C2656">
      <w:pPr>
        <w:pStyle w:val="BodyTextBullet1"/>
      </w:pPr>
      <w:r w:rsidRPr="005B17D3">
        <w:t>The initial 90-day period of care in any 365-day period has a total of 91 days. The End Date equals “Start Date + 90 days”.</w:t>
      </w:r>
    </w:p>
    <w:p w14:paraId="76988CDF" w14:textId="77777777" w:rsidR="003C2656" w:rsidRPr="005B17D3" w:rsidRDefault="003C2656" w:rsidP="003C2656">
      <w:pPr>
        <w:pStyle w:val="BodyTextBullet1"/>
        <w:ind w:left="1440"/>
      </w:pPr>
      <w:r w:rsidRPr="005B17D3">
        <w:rPr>
          <w:b/>
        </w:rPr>
        <w:t>Example:</w:t>
      </w:r>
      <w:r w:rsidRPr="005B17D3">
        <w:t xml:space="preserve"> If the initial period’s Start Date is “09/26/2019”, then the End Date will be “12/25/2019” (09/26 + 90 days).</w:t>
      </w:r>
    </w:p>
    <w:p w14:paraId="556139F3" w14:textId="77777777" w:rsidR="003C2656" w:rsidRPr="005B17D3" w:rsidRDefault="003C2656" w:rsidP="003C2656">
      <w:pPr>
        <w:pStyle w:val="BodyTextBullet1"/>
      </w:pPr>
    </w:p>
    <w:p w14:paraId="0DF911B2" w14:textId="77777777" w:rsidR="003C2656" w:rsidRPr="005B17D3" w:rsidRDefault="003C2656" w:rsidP="003C2656">
      <w:pPr>
        <w:pStyle w:val="BodyTextBullet1"/>
      </w:pPr>
      <w:r w:rsidRPr="005B17D3">
        <w:t>Any additional 90-day periods of care within a 365-day period will have a total of 90 days. The End Date will equal “Start Date + 89 days.”</w:t>
      </w:r>
    </w:p>
    <w:p w14:paraId="27289B27" w14:textId="77777777" w:rsidR="003C2656" w:rsidRPr="005B17D3" w:rsidRDefault="003C2656" w:rsidP="003C2656">
      <w:pPr>
        <w:pStyle w:val="BodyTextBullet1"/>
        <w:ind w:left="1440"/>
      </w:pPr>
      <w:r w:rsidRPr="005B17D3">
        <w:rPr>
          <w:b/>
        </w:rPr>
        <w:t>Example</w:t>
      </w:r>
      <w:r w:rsidRPr="005B17D3">
        <w:t>: If a subsequent period’s Start Date is “12/26/2019”, then the End Date will be “3/24/2020” (12/26 + 89 days).</w:t>
      </w:r>
    </w:p>
    <w:p w14:paraId="5BD4F791" w14:textId="77777777" w:rsidR="003C2656" w:rsidRPr="005B17D3" w:rsidRDefault="003C2656" w:rsidP="003C2656">
      <w:pPr>
        <w:spacing w:after="200" w:line="276" w:lineRule="auto"/>
        <w:rPr>
          <w:szCs w:val="20"/>
        </w:rPr>
      </w:pPr>
    </w:p>
    <w:p w14:paraId="142A4BB2" w14:textId="77777777" w:rsidR="003C2656" w:rsidRPr="005B17D3" w:rsidRDefault="003C2656" w:rsidP="003C2656">
      <w:pPr>
        <w:keepNext/>
        <w:spacing w:after="200" w:line="276" w:lineRule="auto"/>
      </w:pPr>
      <w:ins w:id="1021" w:author="Tischer, Stephanie, VBASPT" w:date="2019-10-07T10:34:00Z">
        <w:r w:rsidRPr="005B17D3">
          <w:rPr>
            <w:noProof/>
          </w:rPr>
          <w:drawing>
            <wp:inline distT="0" distB="0" distL="0" distR="0" wp14:anchorId="00BCA817" wp14:editId="60892A9C">
              <wp:extent cx="5943600" cy="1979295"/>
              <wp:effectExtent l="0" t="0" r="0" b="1905"/>
              <wp:docPr id="1536" name="Picture 1536" descr="Screen shot of an Initial 90-day period of care and an additional 90-day period of c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1979295"/>
                      </a:xfrm>
                      <a:prstGeom prst="rect">
                        <a:avLst/>
                      </a:prstGeom>
                    </pic:spPr>
                  </pic:pic>
                </a:graphicData>
              </a:graphic>
            </wp:inline>
          </w:drawing>
        </w:r>
      </w:ins>
    </w:p>
    <w:p w14:paraId="35A6B339" w14:textId="6F49BC16" w:rsidR="003C2656" w:rsidRPr="005B17D3" w:rsidRDefault="003C2656" w:rsidP="003C2656">
      <w:pPr>
        <w:pStyle w:val="Caption"/>
        <w:rPr>
          <w:szCs w:val="20"/>
        </w:rPr>
      </w:pPr>
      <w:bookmarkStart w:id="1022" w:name="_Toc31622415"/>
      <w:r w:rsidRPr="005B17D3">
        <w:t xml:space="preserve">Figure </w:t>
      </w:r>
      <w:fldSimple w:instr=" SEQ Figure \* ARABIC ">
        <w:r w:rsidR="00C2105F" w:rsidRPr="005B17D3">
          <w:rPr>
            <w:noProof/>
          </w:rPr>
          <w:t>58</w:t>
        </w:r>
      </w:fldSimple>
      <w:r w:rsidRPr="005B17D3">
        <w:t>: Initial 90-day period of care and an additional 90-day period of care</w:t>
      </w:r>
      <w:bookmarkEnd w:id="1022"/>
    </w:p>
    <w:p w14:paraId="57365717" w14:textId="77777777" w:rsidR="003C2656" w:rsidRPr="005B17D3" w:rsidRDefault="003C2656" w:rsidP="003C2656">
      <w:pPr>
        <w:spacing w:after="200" w:line="276" w:lineRule="auto"/>
        <w:rPr>
          <w:szCs w:val="20"/>
        </w:rPr>
      </w:pPr>
    </w:p>
    <w:p w14:paraId="5AB7EED6" w14:textId="77777777" w:rsidR="003C2656" w:rsidRPr="005B17D3" w:rsidRDefault="003C2656" w:rsidP="003C2656">
      <w:pPr>
        <w:pStyle w:val="Caption"/>
        <w:jc w:val="left"/>
      </w:pPr>
      <w:r w:rsidRPr="005B17D3">
        <w:t>15-Day Backdating and Forward Dating for Subsequent 90-Day Periods</w:t>
      </w:r>
    </w:p>
    <w:p w14:paraId="5D526DA5" w14:textId="77777777" w:rsidR="003C2656" w:rsidRPr="005B17D3" w:rsidRDefault="003C2656" w:rsidP="003C2656">
      <w:pPr>
        <w:pStyle w:val="BodyTextBullet1"/>
        <w:rPr>
          <w:shd w:val="clear" w:color="auto" w:fill="FFFFFF"/>
        </w:rPr>
      </w:pPr>
      <w:r w:rsidRPr="005B17D3">
        <w:rPr>
          <w:shd w:val="clear" w:color="auto" w:fill="FFFFFF"/>
        </w:rPr>
        <w:t xml:space="preserve">Determine the 15-day backdating and forward dating for subsequent 90-day periods. </w:t>
      </w:r>
    </w:p>
    <w:p w14:paraId="3E452DFB" w14:textId="77777777" w:rsidR="003C2656" w:rsidRPr="005B17D3" w:rsidRDefault="003C2656" w:rsidP="003C2656">
      <w:pPr>
        <w:pStyle w:val="BodyText"/>
        <w:contextualSpacing/>
        <w:rPr>
          <w:rFonts w:ascii="Arial" w:hAnsi="Arial" w:cs="Arial"/>
          <w:color w:val="000000"/>
          <w:sz w:val="20"/>
          <w:shd w:val="clear" w:color="auto" w:fill="FFFFFF"/>
        </w:rPr>
      </w:pPr>
    </w:p>
    <w:tbl>
      <w:tblPr>
        <w:tblStyle w:val="TableGrid"/>
        <w:tblW w:w="0" w:type="auto"/>
        <w:tblLook w:val="04A0" w:firstRow="1" w:lastRow="0" w:firstColumn="1" w:lastColumn="0" w:noHBand="0" w:noVBand="1"/>
      </w:tblPr>
      <w:tblGrid>
        <w:gridCol w:w="4675"/>
        <w:gridCol w:w="4675"/>
      </w:tblGrid>
      <w:tr w:rsidR="003C2656" w:rsidRPr="005B17D3" w14:paraId="16205ED4" w14:textId="77777777" w:rsidTr="000B219F">
        <w:trPr>
          <w:tblHeader/>
        </w:trPr>
        <w:tc>
          <w:tcPr>
            <w:tcW w:w="4675" w:type="dxa"/>
            <w:shd w:val="clear" w:color="auto" w:fill="D9E2F3" w:themeFill="accent1" w:themeFillTint="33"/>
          </w:tcPr>
          <w:p w14:paraId="7F01C441" w14:textId="77777777" w:rsidR="003C2656" w:rsidRPr="005B17D3" w:rsidRDefault="003C2656" w:rsidP="000B219F">
            <w:pPr>
              <w:pStyle w:val="body"/>
              <w:rPr>
                <w:rFonts w:ascii="Arial" w:hAnsi="Arial" w:cs="Arial"/>
                <w:b/>
                <w:sz w:val="22"/>
                <w:szCs w:val="22"/>
                <w:shd w:val="clear" w:color="auto" w:fill="FFFFFF"/>
              </w:rPr>
            </w:pPr>
            <w:r w:rsidRPr="005B17D3">
              <w:rPr>
                <w:rFonts w:ascii="Arial" w:hAnsi="Arial" w:cs="Arial"/>
                <w:b/>
                <w:sz w:val="22"/>
                <w:szCs w:val="22"/>
                <w:shd w:val="clear" w:color="auto" w:fill="FFFFFF"/>
              </w:rPr>
              <w:t>If</w:t>
            </w:r>
          </w:p>
        </w:tc>
        <w:tc>
          <w:tcPr>
            <w:tcW w:w="4675" w:type="dxa"/>
            <w:shd w:val="clear" w:color="auto" w:fill="D9E2F3" w:themeFill="accent1" w:themeFillTint="33"/>
          </w:tcPr>
          <w:p w14:paraId="01D2FC29" w14:textId="77777777" w:rsidR="003C2656" w:rsidRPr="005B17D3" w:rsidRDefault="003C2656" w:rsidP="000B219F">
            <w:pPr>
              <w:pStyle w:val="body"/>
              <w:rPr>
                <w:rFonts w:ascii="Arial" w:hAnsi="Arial" w:cs="Arial"/>
                <w:b/>
                <w:sz w:val="22"/>
                <w:szCs w:val="22"/>
                <w:shd w:val="clear" w:color="auto" w:fill="FFFFFF"/>
              </w:rPr>
            </w:pPr>
            <w:r w:rsidRPr="005B17D3">
              <w:rPr>
                <w:rFonts w:ascii="Arial" w:hAnsi="Arial" w:cs="Arial"/>
                <w:b/>
                <w:sz w:val="22"/>
                <w:szCs w:val="22"/>
                <w:shd w:val="clear" w:color="auto" w:fill="FFFFFF"/>
              </w:rPr>
              <w:t>Then</w:t>
            </w:r>
          </w:p>
        </w:tc>
      </w:tr>
      <w:tr w:rsidR="003C2656" w:rsidRPr="005B17D3" w14:paraId="5E252FC7" w14:textId="77777777" w:rsidTr="000B219F">
        <w:tc>
          <w:tcPr>
            <w:tcW w:w="4675" w:type="dxa"/>
          </w:tcPr>
          <w:p w14:paraId="72E2ABC1" w14:textId="77777777" w:rsidR="003C2656" w:rsidRPr="005B17D3" w:rsidRDefault="003C2656" w:rsidP="000B219F">
            <w:pPr>
              <w:pStyle w:val="BodyTextBullet1"/>
              <w:rPr>
                <w:shd w:val="clear" w:color="auto" w:fill="FFFFFF"/>
              </w:rPr>
            </w:pPr>
            <w:r w:rsidRPr="005B17D3">
              <w:rPr>
                <w:shd w:val="clear" w:color="auto" w:fill="FFFFFF"/>
              </w:rPr>
              <w:t>The current 90-day period is ACTIVE</w:t>
            </w:r>
          </w:p>
        </w:tc>
        <w:tc>
          <w:tcPr>
            <w:tcW w:w="4675" w:type="dxa"/>
          </w:tcPr>
          <w:p w14:paraId="7CE3F98E" w14:textId="77777777" w:rsidR="003C2656" w:rsidRPr="005B17D3" w:rsidRDefault="003C2656" w:rsidP="000B219F">
            <w:pPr>
              <w:pStyle w:val="BodyTextBullet1"/>
              <w:rPr>
                <w:shd w:val="clear" w:color="auto" w:fill="FFFFFF"/>
              </w:rPr>
            </w:pPr>
            <w:r w:rsidRPr="005B17D3">
              <w:rPr>
                <w:shd w:val="clear" w:color="auto" w:fill="FFFFFF"/>
              </w:rPr>
              <w:t>The Start Date of the subsequent 90-day period shall be limited to the “current period’s End Date+ 1” (the next consecutive day after the current period ends) through forward-dating up to 15 days.</w:t>
            </w:r>
          </w:p>
          <w:p w14:paraId="50E9B2E6" w14:textId="77777777" w:rsidR="003C2656" w:rsidRPr="005B17D3" w:rsidRDefault="003C2656" w:rsidP="000B219F">
            <w:pPr>
              <w:pStyle w:val="BodyTextBullet1"/>
              <w:rPr>
                <w:shd w:val="clear" w:color="auto" w:fill="FFFFFF"/>
              </w:rPr>
            </w:pPr>
          </w:p>
          <w:p w14:paraId="3080F434" w14:textId="77777777" w:rsidR="003C2656" w:rsidRPr="005B17D3" w:rsidRDefault="003C2656" w:rsidP="000B219F">
            <w:pPr>
              <w:pStyle w:val="BodyTextBullet1"/>
              <w:rPr>
                <w:shd w:val="clear" w:color="auto" w:fill="FFFFFF"/>
              </w:rPr>
            </w:pPr>
            <w:r w:rsidRPr="005B17D3">
              <w:rPr>
                <w:b/>
                <w:shd w:val="clear" w:color="auto" w:fill="FFFFFF"/>
              </w:rPr>
              <w:t>Example:</w:t>
            </w:r>
            <w:r w:rsidRPr="005B17D3">
              <w:rPr>
                <w:shd w:val="clear" w:color="auto" w:fill="FFFFFF"/>
              </w:rPr>
              <w:t xml:space="preserve"> If the current 90-day period has an End Date is “10/29/2019”, then the Start Date range for the new subsequent 90-day period will be “10/30/2019 through 11/14/2019”.</w:t>
            </w:r>
          </w:p>
        </w:tc>
      </w:tr>
      <w:tr w:rsidR="003C2656" w:rsidRPr="005B17D3" w14:paraId="5AAFC67D" w14:textId="77777777" w:rsidTr="000B219F">
        <w:tc>
          <w:tcPr>
            <w:tcW w:w="4675" w:type="dxa"/>
          </w:tcPr>
          <w:p w14:paraId="53A6CAAC" w14:textId="77777777" w:rsidR="003C2656" w:rsidRPr="005B17D3" w:rsidRDefault="003C2656" w:rsidP="000B219F">
            <w:pPr>
              <w:pStyle w:val="BodyTextBullet1"/>
              <w:rPr>
                <w:shd w:val="clear" w:color="auto" w:fill="FFFFFF"/>
              </w:rPr>
            </w:pPr>
            <w:r w:rsidRPr="005B17D3">
              <w:rPr>
                <w:shd w:val="clear" w:color="auto" w:fill="FFFFFF"/>
              </w:rPr>
              <w:t>The current 90-day period is EXPIRED</w:t>
            </w:r>
          </w:p>
        </w:tc>
        <w:tc>
          <w:tcPr>
            <w:tcW w:w="4675" w:type="dxa"/>
          </w:tcPr>
          <w:p w14:paraId="40B9F91C" w14:textId="77777777" w:rsidR="003C2656" w:rsidRPr="005B17D3" w:rsidRDefault="003C2656" w:rsidP="000B219F">
            <w:pPr>
              <w:pStyle w:val="BodyTextBullet1"/>
              <w:rPr>
                <w:szCs w:val="20"/>
              </w:rPr>
            </w:pPr>
            <w:r w:rsidRPr="005B17D3">
              <w:rPr>
                <w:szCs w:val="20"/>
              </w:rPr>
              <w:t>The Start Date of the subsequent 90-day period shall be limited to backdating and forward-dating up to 15 days from the current date.</w:t>
            </w:r>
          </w:p>
          <w:p w14:paraId="39966BBB" w14:textId="77777777" w:rsidR="003C2656" w:rsidRPr="005B17D3" w:rsidRDefault="003C2656" w:rsidP="000B219F">
            <w:pPr>
              <w:pStyle w:val="BodyTextBullet1"/>
              <w:rPr>
                <w:szCs w:val="20"/>
              </w:rPr>
            </w:pPr>
            <w:r w:rsidRPr="005B17D3">
              <w:rPr>
                <w:b/>
                <w:szCs w:val="20"/>
              </w:rPr>
              <w:t>Example:</w:t>
            </w:r>
            <w:r w:rsidRPr="005B17D3">
              <w:rPr>
                <w:szCs w:val="20"/>
              </w:rPr>
              <w:t xml:space="preserve"> If the current 90-day period ended on 9/09/2019 and the current date is 9/26/2019, then the Start Date range for the new subsequent 90-day period will be 9/11/2019 through 10/11/2019.</w:t>
            </w:r>
          </w:p>
        </w:tc>
      </w:tr>
    </w:tbl>
    <w:p w14:paraId="245E9648" w14:textId="77777777" w:rsidR="003C2656" w:rsidRPr="005B17D3" w:rsidRDefault="003C2656" w:rsidP="003C2656">
      <w:pPr>
        <w:pStyle w:val="BodyText"/>
        <w:contextualSpacing/>
        <w:rPr>
          <w:rFonts w:ascii="Arial" w:hAnsi="Arial" w:cs="Arial"/>
          <w:color w:val="000000"/>
          <w:sz w:val="20"/>
          <w:shd w:val="clear" w:color="auto" w:fill="FFFFFF"/>
        </w:rPr>
      </w:pPr>
      <w:r w:rsidRPr="005B17D3">
        <w:rPr>
          <w:rFonts w:ascii="Arial" w:hAnsi="Arial" w:cs="Arial"/>
          <w:color w:val="000000"/>
          <w:sz w:val="20"/>
          <w:shd w:val="clear" w:color="auto" w:fill="FFFFFF"/>
        </w:rPr>
        <w:t xml:space="preserve"> </w:t>
      </w:r>
    </w:p>
    <w:p w14:paraId="5BB81F12" w14:textId="77777777" w:rsidR="003C2656" w:rsidRPr="005B17D3" w:rsidRDefault="003C2656" w:rsidP="003C2656">
      <w:pPr>
        <w:pStyle w:val="BodyTextBullet1"/>
      </w:pPr>
      <w:r w:rsidRPr="005B17D3">
        <w:t xml:space="preserve">Upon clicking the </w:t>
      </w:r>
      <w:r w:rsidRPr="005B17D3">
        <w:rPr>
          <w:b/>
        </w:rPr>
        <w:t>Accept Changes</w:t>
      </w:r>
      <w:r w:rsidRPr="005B17D3">
        <w:t xml:space="preserve"> button, the following validations are performed:</w:t>
      </w:r>
    </w:p>
    <w:p w14:paraId="418CEA5A" w14:textId="77777777" w:rsidR="003C2656" w:rsidRPr="005B17D3" w:rsidRDefault="003C2656" w:rsidP="003C2656">
      <w:pPr>
        <w:pStyle w:val="BodyTextBullet1"/>
      </w:pPr>
    </w:p>
    <w:tbl>
      <w:tblPr>
        <w:tblStyle w:val="TableGrid"/>
        <w:tblW w:w="0" w:type="auto"/>
        <w:tblLook w:val="04A0" w:firstRow="1" w:lastRow="0" w:firstColumn="1" w:lastColumn="0" w:noHBand="0" w:noVBand="1"/>
      </w:tblPr>
      <w:tblGrid>
        <w:gridCol w:w="4675"/>
        <w:gridCol w:w="4675"/>
      </w:tblGrid>
      <w:tr w:rsidR="003C2656" w:rsidRPr="005B17D3" w14:paraId="3C34D97E" w14:textId="77777777" w:rsidTr="000B219F">
        <w:trPr>
          <w:tblHeader/>
        </w:trPr>
        <w:tc>
          <w:tcPr>
            <w:tcW w:w="4675" w:type="dxa"/>
            <w:shd w:val="clear" w:color="auto" w:fill="D9E2F3" w:themeFill="accent1" w:themeFillTint="33"/>
          </w:tcPr>
          <w:p w14:paraId="56075F5A" w14:textId="77777777" w:rsidR="003C2656" w:rsidRPr="005B17D3" w:rsidRDefault="003C2656" w:rsidP="000B219F">
            <w:pPr>
              <w:pStyle w:val="body"/>
              <w:rPr>
                <w:rFonts w:ascii="Arial" w:hAnsi="Arial" w:cs="Arial"/>
                <w:b/>
                <w:sz w:val="22"/>
                <w:szCs w:val="22"/>
                <w:shd w:val="clear" w:color="auto" w:fill="FFFFFF"/>
              </w:rPr>
            </w:pPr>
            <w:r w:rsidRPr="005B17D3">
              <w:rPr>
                <w:rFonts w:ascii="Arial" w:hAnsi="Arial" w:cs="Arial"/>
                <w:b/>
                <w:sz w:val="22"/>
                <w:szCs w:val="22"/>
                <w:shd w:val="clear" w:color="auto" w:fill="FFFFFF"/>
              </w:rPr>
              <w:t>If</w:t>
            </w:r>
          </w:p>
        </w:tc>
        <w:tc>
          <w:tcPr>
            <w:tcW w:w="4675" w:type="dxa"/>
            <w:shd w:val="clear" w:color="auto" w:fill="D9E2F3" w:themeFill="accent1" w:themeFillTint="33"/>
          </w:tcPr>
          <w:p w14:paraId="73E1E5AB" w14:textId="77777777" w:rsidR="003C2656" w:rsidRPr="005B17D3" w:rsidRDefault="003C2656" w:rsidP="000B219F">
            <w:pPr>
              <w:pStyle w:val="body"/>
              <w:rPr>
                <w:rFonts w:ascii="Arial" w:hAnsi="Arial" w:cs="Arial"/>
                <w:b/>
                <w:sz w:val="22"/>
                <w:szCs w:val="22"/>
                <w:shd w:val="clear" w:color="auto" w:fill="FFFFFF"/>
              </w:rPr>
            </w:pPr>
            <w:r w:rsidRPr="005B17D3">
              <w:rPr>
                <w:rFonts w:ascii="Arial" w:hAnsi="Arial" w:cs="Arial"/>
                <w:b/>
                <w:sz w:val="22"/>
                <w:szCs w:val="22"/>
                <w:shd w:val="clear" w:color="auto" w:fill="FFFFFF"/>
              </w:rPr>
              <w:t>Then</w:t>
            </w:r>
          </w:p>
        </w:tc>
      </w:tr>
      <w:tr w:rsidR="003C2656" w:rsidRPr="005B17D3" w14:paraId="19A55053" w14:textId="77777777" w:rsidTr="000B219F">
        <w:tc>
          <w:tcPr>
            <w:tcW w:w="4675" w:type="dxa"/>
          </w:tcPr>
          <w:p w14:paraId="528880BA" w14:textId="77777777" w:rsidR="003C2656" w:rsidRPr="005B17D3" w:rsidRDefault="003C2656" w:rsidP="000B219F">
            <w:pPr>
              <w:pStyle w:val="BodyTextBullet1"/>
              <w:rPr>
                <w:color w:val="000000"/>
                <w:shd w:val="clear" w:color="auto" w:fill="FFFFFF"/>
              </w:rPr>
            </w:pPr>
            <w:r w:rsidRPr="005B17D3">
              <w:t>The Start Date is not between “current period’s End Date + 1” and “(current period’s End Date + 1) + 15”</w:t>
            </w:r>
          </w:p>
        </w:tc>
        <w:tc>
          <w:tcPr>
            <w:tcW w:w="4675" w:type="dxa"/>
          </w:tcPr>
          <w:p w14:paraId="59BF441F" w14:textId="77777777" w:rsidR="003C2656" w:rsidRPr="005B17D3" w:rsidRDefault="003C2656" w:rsidP="000B219F">
            <w:pPr>
              <w:pStyle w:val="BodyTextBullet1"/>
              <w:rPr>
                <w:color w:val="000000"/>
                <w:shd w:val="clear" w:color="auto" w:fill="FFFFFF"/>
              </w:rPr>
            </w:pPr>
            <w:r w:rsidRPr="005B17D3">
              <w:t>Display the following error message: “Start Date can only be from the day after current period ends up to +15 days”.</w:t>
            </w:r>
          </w:p>
        </w:tc>
      </w:tr>
      <w:tr w:rsidR="003C2656" w:rsidRPr="005B17D3" w14:paraId="4303BA43" w14:textId="77777777" w:rsidTr="000B219F">
        <w:tc>
          <w:tcPr>
            <w:tcW w:w="4675" w:type="dxa"/>
          </w:tcPr>
          <w:p w14:paraId="76074BAD" w14:textId="77777777" w:rsidR="003C2656" w:rsidRPr="005B17D3" w:rsidRDefault="003C2656" w:rsidP="000B219F">
            <w:pPr>
              <w:pStyle w:val="BodyTextBullet1"/>
              <w:rPr>
                <w:color w:val="000000"/>
                <w:shd w:val="clear" w:color="auto" w:fill="FFFFFF"/>
              </w:rPr>
            </w:pPr>
            <w:r w:rsidRPr="005B17D3">
              <w:t>The Start Date is not between “current date ─ 15” and “current date + 15”</w:t>
            </w:r>
          </w:p>
        </w:tc>
        <w:tc>
          <w:tcPr>
            <w:tcW w:w="4675" w:type="dxa"/>
          </w:tcPr>
          <w:p w14:paraId="10EF2FA6" w14:textId="77777777" w:rsidR="003C2656" w:rsidRPr="005B17D3" w:rsidRDefault="003C2656" w:rsidP="000B219F">
            <w:pPr>
              <w:pStyle w:val="BodyTextBullet1"/>
              <w:rPr>
                <w:color w:val="000000"/>
                <w:shd w:val="clear" w:color="auto" w:fill="FFFFFF"/>
              </w:rPr>
            </w:pPr>
            <w:r w:rsidRPr="005B17D3">
              <w:t>Display the following error message: “Start Date can only be +/- 15 days from today”.</w:t>
            </w:r>
          </w:p>
        </w:tc>
      </w:tr>
    </w:tbl>
    <w:p w14:paraId="010D76B5" w14:textId="77777777" w:rsidR="003C2656" w:rsidRPr="005B17D3" w:rsidRDefault="003C2656" w:rsidP="003C2656"/>
    <w:p w14:paraId="7C8FB379" w14:textId="77777777" w:rsidR="003C2656" w:rsidRPr="005B17D3" w:rsidRDefault="003C2656" w:rsidP="003C2656"/>
    <w:p w14:paraId="2FE5323A" w14:textId="77777777" w:rsidR="003C2656" w:rsidRPr="005B17D3" w:rsidRDefault="003C2656" w:rsidP="003C2656">
      <w:pPr>
        <w:keepNext/>
      </w:pPr>
      <w:r w:rsidRPr="005B17D3">
        <w:rPr>
          <w:noProof/>
        </w:rPr>
        <w:drawing>
          <wp:inline distT="0" distB="0" distL="0" distR="0" wp14:anchorId="09347B9E" wp14:editId="3D770C47">
            <wp:extent cx="5934075" cy="1200150"/>
            <wp:effectExtent l="0" t="0" r="9525" b="0"/>
            <wp:docPr id="1553" name="Picture 1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34075" cy="1200150"/>
                    </a:xfrm>
                    <a:prstGeom prst="rect">
                      <a:avLst/>
                    </a:prstGeom>
                  </pic:spPr>
                </pic:pic>
              </a:graphicData>
            </a:graphic>
          </wp:inline>
        </w:drawing>
      </w:r>
    </w:p>
    <w:p w14:paraId="06C4B776" w14:textId="2695F615" w:rsidR="003C2656" w:rsidRPr="005B17D3" w:rsidRDefault="003C2656" w:rsidP="003C2656">
      <w:pPr>
        <w:pStyle w:val="Caption"/>
        <w:rPr>
          <w:noProof/>
        </w:rPr>
      </w:pPr>
      <w:bookmarkStart w:id="1023" w:name="_Toc31622416"/>
      <w:r w:rsidRPr="005B17D3">
        <w:t xml:space="preserve">Figure </w:t>
      </w:r>
      <w:fldSimple w:instr=" SEQ Figure \* ARABIC ">
        <w:r w:rsidR="00C2105F" w:rsidRPr="005B17D3">
          <w:rPr>
            <w:noProof/>
          </w:rPr>
          <w:t>59</w:t>
        </w:r>
      </w:fldSimple>
      <w:r w:rsidRPr="005B17D3">
        <w:t>: Active current 90-day period of care</w:t>
      </w:r>
      <w:bookmarkEnd w:id="1023"/>
    </w:p>
    <w:p w14:paraId="43BEDBEB" w14:textId="77777777" w:rsidR="003C2656" w:rsidRPr="005B17D3" w:rsidRDefault="003C2656" w:rsidP="003C2656">
      <w:pPr>
        <w:rPr>
          <w:noProof/>
        </w:rPr>
      </w:pPr>
    </w:p>
    <w:p w14:paraId="0C07AD1A" w14:textId="77777777" w:rsidR="003C2656" w:rsidRPr="005B17D3" w:rsidRDefault="003C2656" w:rsidP="003C2656">
      <w:pPr>
        <w:keepNext/>
      </w:pPr>
      <w:r w:rsidRPr="005B17D3">
        <w:rPr>
          <w:noProof/>
        </w:rPr>
        <w:drawing>
          <wp:inline distT="0" distB="0" distL="0" distR="0" wp14:anchorId="1B1EDC42" wp14:editId="09F48900">
            <wp:extent cx="5895975" cy="1200150"/>
            <wp:effectExtent l="0" t="0" r="9525" b="0"/>
            <wp:docPr id="1554" name="Picture 1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895975" cy="1200150"/>
                    </a:xfrm>
                    <a:prstGeom prst="rect">
                      <a:avLst/>
                    </a:prstGeom>
                  </pic:spPr>
                </pic:pic>
              </a:graphicData>
            </a:graphic>
          </wp:inline>
        </w:drawing>
      </w:r>
    </w:p>
    <w:p w14:paraId="5D15E596" w14:textId="62D8335E" w:rsidR="003C2656" w:rsidRPr="005B17D3" w:rsidRDefault="003C2656" w:rsidP="003C2656">
      <w:pPr>
        <w:pStyle w:val="Caption"/>
      </w:pPr>
      <w:bookmarkStart w:id="1024" w:name="_Toc31622417"/>
      <w:r w:rsidRPr="005B17D3">
        <w:t xml:space="preserve">Figure </w:t>
      </w:r>
      <w:fldSimple w:instr=" SEQ Figure \* ARABIC ">
        <w:r w:rsidR="00C2105F" w:rsidRPr="005B17D3">
          <w:rPr>
            <w:noProof/>
          </w:rPr>
          <w:t>60</w:t>
        </w:r>
      </w:fldSimple>
      <w:r w:rsidRPr="005B17D3">
        <w:t>: Expired current 90-day period of care</w:t>
      </w:r>
      <w:bookmarkEnd w:id="1024"/>
    </w:p>
    <w:p w14:paraId="43EA3E6E" w14:textId="0C69ED90" w:rsidR="00344A6C" w:rsidRPr="005B17D3" w:rsidRDefault="00C31258" w:rsidP="004755A0">
      <w:pPr>
        <w:pStyle w:val="NormalWeb"/>
      </w:pPr>
      <w:r w:rsidRPr="005B17D3">
        <w:t> </w:t>
      </w:r>
    </w:p>
    <w:p w14:paraId="73D00F8B" w14:textId="77777777" w:rsidR="00C43211" w:rsidRPr="005B17D3" w:rsidRDefault="00C43211" w:rsidP="00C43211">
      <w:pPr>
        <w:pStyle w:val="Heading4"/>
      </w:pPr>
      <w:bookmarkStart w:id="1025" w:name="_Toc478746578"/>
      <w:bookmarkStart w:id="1026" w:name="_Toc482888507"/>
      <w:bookmarkStart w:id="1027" w:name="_Ref483479298"/>
      <w:bookmarkStart w:id="1028" w:name="_Toc31622252"/>
      <w:bookmarkStart w:id="1029" w:name="_Toc289864811"/>
      <w:bookmarkStart w:id="1030" w:name="_Toc394920814"/>
      <w:bookmarkStart w:id="1031" w:name="_Toc406571150"/>
      <w:r w:rsidRPr="005B17D3">
        <w:t>Edit Purple Heart</w:t>
      </w:r>
      <w:bookmarkEnd w:id="1025"/>
      <w:bookmarkEnd w:id="1026"/>
      <w:bookmarkEnd w:id="1027"/>
      <w:bookmarkEnd w:id="1028"/>
      <w:r w:rsidRPr="005B17D3">
        <w:fldChar w:fldCharType="begin"/>
      </w:r>
      <w:r w:rsidRPr="005B17D3">
        <w:instrText xml:space="preserve"> XE "Eligibility:Edit Current" </w:instrText>
      </w:r>
      <w:r w:rsidRPr="005B17D3">
        <w:fldChar w:fldCharType="end"/>
      </w:r>
    </w:p>
    <w:bookmarkEnd w:id="1029"/>
    <w:bookmarkEnd w:id="1030"/>
    <w:bookmarkEnd w:id="1031"/>
    <w:p w14:paraId="0FF142D5" w14:textId="77777777" w:rsidR="00C43211" w:rsidRPr="005B17D3" w:rsidRDefault="00C43211" w:rsidP="00C43211">
      <w:pPr>
        <w:pStyle w:val="BodyText"/>
      </w:pPr>
      <w:r w:rsidRPr="005B17D3">
        <w:t>Purple Heart (PH) is a medal awarded to a member of the military</w:t>
      </w:r>
      <w:r w:rsidRPr="005B17D3">
        <w:fldChar w:fldCharType="begin"/>
      </w:r>
      <w:r w:rsidRPr="005B17D3">
        <w:instrText xml:space="preserve"> XE "Military:PH" </w:instrText>
      </w:r>
      <w:r w:rsidRPr="005B17D3">
        <w:fldChar w:fldCharType="end"/>
      </w:r>
      <w:r w:rsidRPr="005B17D3">
        <w:t xml:space="preserve"> who has been wounded or killed in combat</w:t>
      </w:r>
      <w:r w:rsidRPr="005B17D3">
        <w:fldChar w:fldCharType="begin"/>
      </w:r>
      <w:r w:rsidRPr="005B17D3">
        <w:instrText xml:space="preserve"> XE "Combat" </w:instrText>
      </w:r>
      <w:r w:rsidRPr="005B17D3">
        <w:fldChar w:fldCharType="end"/>
      </w:r>
      <w:r w:rsidRPr="005B17D3">
        <w:t xml:space="preserve"> or hostile forces. </w:t>
      </w:r>
      <w:r w:rsidRPr="005B17D3">
        <w:rPr>
          <w:iCs/>
        </w:rPr>
        <w:t>Purple Heart</w:t>
      </w:r>
      <w:r w:rsidRPr="005B17D3">
        <w:t xml:space="preserve"> Recipients must be confirmed</w:t>
      </w:r>
      <w:r w:rsidRPr="005B17D3">
        <w:fldChar w:fldCharType="begin"/>
      </w:r>
      <w:r w:rsidRPr="005B17D3">
        <w:instrText xml:space="preserve"> XE "Confirmed:PH Status" </w:instrText>
      </w:r>
      <w:r w:rsidRPr="005B17D3">
        <w:fldChar w:fldCharType="end"/>
      </w:r>
      <w:r w:rsidRPr="005B17D3">
        <w:t xml:space="preserve"> using a DD-214</w:t>
      </w:r>
      <w:r w:rsidRPr="005B17D3">
        <w:fldChar w:fldCharType="begin"/>
      </w:r>
      <w:r w:rsidRPr="005B17D3">
        <w:instrText xml:space="preserve"> XE "DD-214" </w:instrText>
      </w:r>
      <w:r w:rsidRPr="005B17D3">
        <w:fldChar w:fldCharType="end"/>
      </w:r>
      <w:r w:rsidRPr="005B17D3">
        <w:t xml:space="preserve"> (Discharge), DD-215</w:t>
      </w:r>
      <w:r w:rsidRPr="005B17D3">
        <w:fldChar w:fldCharType="begin"/>
      </w:r>
      <w:r w:rsidRPr="005B17D3">
        <w:instrText xml:space="preserve"> XE "</w:instrText>
      </w:r>
      <w:r w:rsidRPr="005B17D3">
        <w:rPr>
          <w:bCs/>
        </w:rPr>
        <w:instrText>DD-215</w:instrText>
      </w:r>
      <w:r w:rsidRPr="005B17D3">
        <w:instrText xml:space="preserve">" </w:instrText>
      </w:r>
      <w:r w:rsidRPr="005B17D3">
        <w:fldChar w:fldCharType="end"/>
      </w:r>
      <w:r w:rsidRPr="005B17D3">
        <w:t xml:space="preserve"> (Correction to Discharge), </w:t>
      </w:r>
      <w:bookmarkStart w:id="1032" w:name="OLE_LINK65"/>
      <w:bookmarkStart w:id="1033" w:name="OLE_LINK66"/>
      <w:r w:rsidRPr="005B17D3">
        <w:t>WD AGO</w:t>
      </w:r>
      <w:bookmarkEnd w:id="1032"/>
      <w:bookmarkEnd w:id="1033"/>
      <w:r w:rsidRPr="005B17D3">
        <w:t xml:space="preserve"> (War Department Adjutant General's Office</w:t>
      </w:r>
      <w:r w:rsidRPr="005B17D3">
        <w:fldChar w:fldCharType="begin"/>
      </w:r>
      <w:r w:rsidRPr="005B17D3">
        <w:instrText xml:space="preserve"> XE "Office:WD AGO Form" </w:instrText>
      </w:r>
      <w:r w:rsidRPr="005B17D3">
        <w:fldChar w:fldCharType="end"/>
      </w:r>
      <w:r w:rsidRPr="005B17D3">
        <w:t xml:space="preserve"> Form), Service Records</w:t>
      </w:r>
      <w:r w:rsidRPr="005B17D3">
        <w:fldChar w:fldCharType="begin"/>
      </w:r>
      <w:r w:rsidRPr="005B17D3">
        <w:instrText xml:space="preserve"> XE "Records:Edit Purple Heart:Service" </w:instrText>
      </w:r>
      <w:r w:rsidRPr="005B17D3">
        <w:fldChar w:fldCharType="end"/>
      </w:r>
      <w:r w:rsidRPr="005B17D3">
        <w:t xml:space="preserve"> showing the award, Military</w:t>
      </w:r>
      <w:r w:rsidRPr="005B17D3">
        <w:fldChar w:fldCharType="begin"/>
      </w:r>
      <w:r w:rsidRPr="005B17D3">
        <w:instrText xml:space="preserve"> XE "Military:Orders of Award" </w:instrText>
      </w:r>
      <w:r w:rsidRPr="005B17D3">
        <w:fldChar w:fldCharType="end"/>
      </w:r>
      <w:r w:rsidRPr="005B17D3">
        <w:t xml:space="preserve"> Orders of the Award</w:t>
      </w:r>
      <w:r w:rsidRPr="005B17D3">
        <w:fldChar w:fldCharType="begin"/>
      </w:r>
      <w:r w:rsidRPr="005B17D3">
        <w:instrText xml:space="preserve"> XE "Award:Military Orders of" </w:instrText>
      </w:r>
      <w:r w:rsidRPr="005B17D3">
        <w:fldChar w:fldCharType="end"/>
      </w:r>
      <w:r w:rsidRPr="005B17D3">
        <w:t>, or other authoritative sources. A copy of the certificate in and of itself is not confirmation of PH status. Confirmed PH recipients will be enrolled in PG 3 and will be exempt from outpatient medical</w:t>
      </w:r>
      <w:r w:rsidRPr="005B17D3">
        <w:fldChar w:fldCharType="begin"/>
      </w:r>
      <w:r w:rsidRPr="005B17D3">
        <w:instrText xml:space="preserve"> XE "Medical:care copay" </w:instrText>
      </w:r>
      <w:r w:rsidRPr="005B17D3">
        <w:fldChar w:fldCharType="end"/>
      </w:r>
      <w:r w:rsidRPr="005B17D3">
        <w:t xml:space="preserve"> care copay</w:t>
      </w:r>
      <w:r w:rsidRPr="005B17D3">
        <w:fldChar w:fldCharType="begin"/>
      </w:r>
      <w:r w:rsidRPr="005B17D3">
        <w:instrText xml:space="preserve"> XE "Copay:Purple Heart" </w:instrText>
      </w:r>
      <w:r w:rsidRPr="005B17D3">
        <w:fldChar w:fldCharType="end"/>
      </w:r>
      <w:r w:rsidRPr="005B17D3">
        <w:t>s.</w:t>
      </w:r>
    </w:p>
    <w:p w14:paraId="359D9842" w14:textId="77777777" w:rsidR="00C43211" w:rsidRPr="005B17D3" w:rsidRDefault="00C43211" w:rsidP="00C43211">
      <w:pPr>
        <w:pStyle w:val="BodyText"/>
      </w:pPr>
      <w:r w:rsidRPr="005B17D3">
        <w:t>A Mariner's medal, while it may be similar to a PH, is not the same. Therefore, this beneficiary cannot be listed as a PH recipient.</w:t>
      </w:r>
    </w:p>
    <w:p w14:paraId="79E6DC43" w14:textId="77777777" w:rsidR="00C43211" w:rsidRPr="005B17D3" w:rsidRDefault="00C43211" w:rsidP="00C43211">
      <w:pPr>
        <w:pStyle w:val="BodyText"/>
        <w:jc w:val="right"/>
        <w:rPr>
          <w:rStyle w:val="Text-onlypopuphotspot"/>
          <w:b/>
          <w:u w:val="single"/>
        </w:rPr>
      </w:pPr>
    </w:p>
    <w:p w14:paraId="289CF0B3" w14:textId="77777777" w:rsidR="00C43211" w:rsidRPr="005B17D3" w:rsidRDefault="00C43211" w:rsidP="00C43211">
      <w:pPr>
        <w:pStyle w:val="BodyText"/>
        <w:jc w:val="right"/>
        <w:rPr>
          <w:b/>
          <w:u w:val="single"/>
        </w:rPr>
      </w:pPr>
      <w:r w:rsidRPr="005B17D3">
        <w:rPr>
          <w:rStyle w:val="Text-onlypopuphotspot"/>
          <w:b/>
          <w:u w:val="single"/>
        </w:rPr>
        <w:t>VIEW</w:t>
      </w:r>
      <w:r w:rsidRPr="005B17D3">
        <w:rPr>
          <w:rStyle w:val="Text-onlypopuphotspot"/>
          <w:b/>
          <w:u w:val="single"/>
        </w:rPr>
        <w:fldChar w:fldCharType="begin"/>
      </w:r>
      <w:r w:rsidRPr="005B17D3">
        <w:rPr>
          <w:b/>
          <w:u w:val="single"/>
        </w:rPr>
        <w:instrText xml:space="preserve"> XE "</w:instrText>
      </w:r>
      <w:r w:rsidRPr="005B17D3">
        <w:rPr>
          <w:rStyle w:val="Text-onlypopuphotspot"/>
          <w:b/>
          <w:u w:val="single"/>
        </w:rPr>
        <w:instrText>View:</w:instrText>
      </w:r>
      <w:r w:rsidRPr="005B17D3">
        <w:rPr>
          <w:b/>
          <w:u w:val="single"/>
        </w:rPr>
        <w:instrText xml:space="preserve">Edit Purple Heart:Historical" </w:instrText>
      </w:r>
      <w:r w:rsidRPr="005B17D3">
        <w:rPr>
          <w:rStyle w:val="Text-onlypopuphotspot"/>
          <w:b/>
          <w:u w:val="single"/>
        </w:rPr>
        <w:fldChar w:fldCharType="end"/>
      </w:r>
      <w:r w:rsidRPr="005B17D3">
        <w:rPr>
          <w:rStyle w:val="Text-onlypopuphotspot"/>
          <w:b/>
          <w:u w:val="single"/>
        </w:rPr>
        <w:t xml:space="preserve"> HISTORICAL PURPLE HEART</w:t>
      </w:r>
    </w:p>
    <w:p w14:paraId="27CACE55" w14:textId="77777777" w:rsidR="00C43211" w:rsidRPr="005B17D3" w:rsidRDefault="00C43211" w:rsidP="00C43211">
      <w:pPr>
        <w:pStyle w:val="ScreenField"/>
      </w:pPr>
      <w:r w:rsidRPr="005B17D3">
        <w:t>Purple Heart Status:</w:t>
      </w:r>
    </w:p>
    <w:p w14:paraId="2A5A5B69" w14:textId="77777777" w:rsidR="00C43211" w:rsidRPr="005B17D3" w:rsidRDefault="00C43211" w:rsidP="00C43211">
      <w:pPr>
        <w:pStyle w:val="ScreenFieldDesc"/>
      </w:pPr>
      <w:r w:rsidRPr="005B17D3">
        <w:t>Purple Heart Status is the Purple Heart status assigned</w:t>
      </w:r>
      <w:r w:rsidRPr="005B17D3">
        <w:fldChar w:fldCharType="begin"/>
      </w:r>
      <w:r w:rsidRPr="005B17D3">
        <w:instrText xml:space="preserve"> XE "Assigned" </w:instrText>
      </w:r>
      <w:r w:rsidRPr="005B17D3">
        <w:fldChar w:fldCharType="end"/>
      </w:r>
      <w:r w:rsidRPr="005B17D3">
        <w:t xml:space="preserve"> to the Veteran (display only). Statuses are:</w:t>
      </w:r>
    </w:p>
    <w:p w14:paraId="67719E63" w14:textId="77777777" w:rsidR="00C43211" w:rsidRPr="005B17D3" w:rsidRDefault="00C43211" w:rsidP="00C43211">
      <w:pPr>
        <w:pStyle w:val="ListBull2"/>
      </w:pPr>
      <w:r w:rsidRPr="005B17D3">
        <w:rPr>
          <w:rStyle w:val="Emphasis"/>
        </w:rPr>
        <w:t>Confirmed</w:t>
      </w:r>
      <w:r w:rsidRPr="005B17D3">
        <w:rPr>
          <w:rStyle w:val="Emphasis"/>
        </w:rPr>
        <w:fldChar w:fldCharType="begin"/>
      </w:r>
      <w:r w:rsidRPr="005B17D3">
        <w:instrText xml:space="preserve"> XE "Confirmed:PH Status" </w:instrText>
      </w:r>
      <w:r w:rsidRPr="005B17D3">
        <w:rPr>
          <w:rStyle w:val="Emphasis"/>
        </w:rPr>
        <w:fldChar w:fldCharType="end"/>
      </w:r>
      <w:r w:rsidRPr="005B17D3">
        <w:rPr>
          <w:rStyle w:val="Expandingtext"/>
        </w:rPr>
        <w:t xml:space="preserve"> - once the appropriate fields are annotated and the document status is acceptable, </w:t>
      </w:r>
      <w:r w:rsidRPr="005B17D3">
        <w:rPr>
          <w:rStyle w:val="Expandingtext"/>
          <w:b/>
          <w:bCs/>
        </w:rPr>
        <w:t>YES</w:t>
      </w:r>
      <w:r w:rsidRPr="005B17D3">
        <w:rPr>
          <w:rStyle w:val="Expandingtext"/>
        </w:rPr>
        <w:t xml:space="preserve">, the Veteran is then confirmed as a Purple Heart recipient. All sites of record are notified. </w:t>
      </w:r>
    </w:p>
    <w:p w14:paraId="0CD6349A" w14:textId="77777777" w:rsidR="00C43211" w:rsidRPr="005B17D3" w:rsidRDefault="00C43211" w:rsidP="00C43211">
      <w:pPr>
        <w:pStyle w:val="ListBull2"/>
      </w:pPr>
      <w:r w:rsidRPr="005B17D3">
        <w:rPr>
          <w:rStyle w:val="Emphasis"/>
        </w:rPr>
        <w:t>In Process</w:t>
      </w:r>
      <w:r w:rsidRPr="005B17D3">
        <w:rPr>
          <w:rStyle w:val="Expandingtext"/>
        </w:rPr>
        <w:t xml:space="preserve"> - the Purple Heart status confirmation is still being processed. All sites of record are notified. </w:t>
      </w:r>
    </w:p>
    <w:p w14:paraId="10ACBC5C" w14:textId="77777777" w:rsidR="00C43211" w:rsidRPr="005B17D3" w:rsidRDefault="00C43211" w:rsidP="00C43211">
      <w:pPr>
        <w:pStyle w:val="ListBull2"/>
      </w:pPr>
      <w:r w:rsidRPr="005B17D3">
        <w:rPr>
          <w:rStyle w:val="Emphasis"/>
        </w:rPr>
        <w:t>Initial Ltr Sent</w:t>
      </w:r>
      <w:r w:rsidRPr="005B17D3">
        <w:rPr>
          <w:rStyle w:val="Emphasis"/>
        </w:rPr>
        <w:fldChar w:fldCharType="begin"/>
      </w:r>
      <w:r w:rsidRPr="005B17D3">
        <w:instrText xml:space="preserve"> XE "</w:instrText>
      </w:r>
      <w:r w:rsidRPr="005B17D3">
        <w:rPr>
          <w:rStyle w:val="Emphasis"/>
        </w:rPr>
        <w:instrText>Initial Ltr Sent:</w:instrText>
      </w:r>
      <w:r w:rsidRPr="005B17D3">
        <w:instrText xml:space="preserve">Purple Heart Status" </w:instrText>
      </w:r>
      <w:r w:rsidRPr="005B17D3">
        <w:rPr>
          <w:rStyle w:val="Emphasis"/>
        </w:rPr>
        <w:fldChar w:fldCharType="end"/>
      </w:r>
      <w:r w:rsidRPr="005B17D3">
        <w:rPr>
          <w:rStyle w:val="Expandingtext"/>
        </w:rPr>
        <w:t xml:space="preserve"> - initial letter</w:t>
      </w:r>
      <w:r w:rsidRPr="005B17D3">
        <w:rPr>
          <w:rStyle w:val="Expandingtext"/>
        </w:rPr>
        <w:fldChar w:fldCharType="begin"/>
      </w:r>
      <w:r w:rsidRPr="005B17D3">
        <w:instrText xml:space="preserve"> XE "</w:instrText>
      </w:r>
      <w:r w:rsidRPr="005B17D3">
        <w:rPr>
          <w:rStyle w:val="Expandingtext"/>
        </w:rPr>
        <w:instrText>Letter:</w:instrText>
      </w:r>
      <w:r w:rsidRPr="005B17D3">
        <w:instrText xml:space="preserve">PH Status:initial" </w:instrText>
      </w:r>
      <w:r w:rsidRPr="005B17D3">
        <w:rPr>
          <w:rStyle w:val="Expandingtext"/>
        </w:rPr>
        <w:fldChar w:fldCharType="end"/>
      </w:r>
      <w:r w:rsidRPr="005B17D3">
        <w:rPr>
          <w:rStyle w:val="Expandingtext"/>
        </w:rPr>
        <w:t xml:space="preserve"> has been sent to the Veteran. Awaiting</w:t>
      </w:r>
      <w:r w:rsidRPr="005B17D3">
        <w:rPr>
          <w:rStyle w:val="Expandingtext"/>
        </w:rPr>
        <w:fldChar w:fldCharType="begin"/>
      </w:r>
      <w:r w:rsidRPr="005B17D3">
        <w:instrText xml:space="preserve"> XE “Awaiting</w:instrText>
      </w:r>
      <w:r w:rsidRPr="005B17D3">
        <w:rPr>
          <w:rStyle w:val="Expandingtext"/>
        </w:rPr>
        <w:instrText>:</w:instrText>
      </w:r>
      <w:r w:rsidRPr="005B17D3">
        <w:instrText xml:space="preserve">reply" </w:instrText>
      </w:r>
      <w:r w:rsidRPr="005B17D3">
        <w:rPr>
          <w:rStyle w:val="Expandingtext"/>
        </w:rPr>
        <w:fldChar w:fldCharType="end"/>
      </w:r>
      <w:r w:rsidRPr="005B17D3">
        <w:rPr>
          <w:rStyle w:val="Expandingtext"/>
        </w:rPr>
        <w:t xml:space="preserve"> reply. All sites of record are notified. </w:t>
      </w:r>
    </w:p>
    <w:p w14:paraId="4DC2C2AE" w14:textId="77777777" w:rsidR="00C43211" w:rsidRPr="005B17D3" w:rsidRDefault="00C43211" w:rsidP="00C43211">
      <w:pPr>
        <w:pStyle w:val="ListBull2"/>
        <w:rPr>
          <w:rStyle w:val="Expandingtext"/>
        </w:rPr>
      </w:pPr>
      <w:r w:rsidRPr="005B17D3">
        <w:rPr>
          <w:rStyle w:val="Emphasis"/>
        </w:rPr>
        <w:t>Pending</w:t>
      </w:r>
      <w:r w:rsidRPr="005B17D3">
        <w:rPr>
          <w:rStyle w:val="Expandingtext"/>
        </w:rPr>
        <w:t xml:space="preserve"> - All sites of record are notified. </w:t>
      </w:r>
    </w:p>
    <w:p w14:paraId="43B35BF6" w14:textId="77777777" w:rsidR="00C43211" w:rsidRPr="005B17D3" w:rsidRDefault="00C43211" w:rsidP="00C43211">
      <w:pPr>
        <w:pStyle w:val="ListBull2"/>
      </w:pPr>
      <w:r w:rsidRPr="005B17D3">
        <w:rPr>
          <w:rStyle w:val="Emphasis"/>
        </w:rPr>
        <w:t>Rejected</w:t>
      </w:r>
      <w:r w:rsidRPr="005B17D3">
        <w:rPr>
          <w:rStyle w:val="Expandingtext"/>
        </w:rPr>
        <w:t xml:space="preserve"> - All sites of record are notified. </w:t>
      </w:r>
    </w:p>
    <w:p w14:paraId="52DBC289" w14:textId="77777777" w:rsidR="00C43211" w:rsidRPr="005B17D3" w:rsidRDefault="00C43211" w:rsidP="00C43211">
      <w:pPr>
        <w:pStyle w:val="ScreenField"/>
      </w:pPr>
    </w:p>
    <w:p w14:paraId="53C2D743" w14:textId="77777777" w:rsidR="00C43211" w:rsidRPr="005B17D3" w:rsidRDefault="00C43211" w:rsidP="00C43211">
      <w:pPr>
        <w:pStyle w:val="ScreenField"/>
      </w:pPr>
      <w:r w:rsidRPr="005B17D3">
        <w:t>Status Update:</w:t>
      </w:r>
    </w:p>
    <w:p w14:paraId="74C908D7" w14:textId="77777777" w:rsidR="00C43211" w:rsidRPr="005B17D3" w:rsidRDefault="00C43211" w:rsidP="00C43211">
      <w:pPr>
        <w:pStyle w:val="ScreenFieldDesc"/>
      </w:pPr>
      <w:r w:rsidRPr="005B17D3">
        <w:t>Status Update is the date</w:t>
      </w:r>
      <w:r w:rsidRPr="005B17D3">
        <w:fldChar w:fldCharType="begin"/>
      </w:r>
      <w:r w:rsidRPr="005B17D3">
        <w:instrText xml:space="preserve"> XE "Date:PH Status last updated" </w:instrText>
      </w:r>
      <w:r w:rsidRPr="005B17D3">
        <w:fldChar w:fldCharType="end"/>
      </w:r>
      <w:r w:rsidRPr="005B17D3">
        <w:t xml:space="preserve"> the beneficiary's </w:t>
      </w:r>
      <w:bookmarkStart w:id="1034" w:name="OLE_LINK45"/>
      <w:bookmarkStart w:id="1035" w:name="OLE_LINK46"/>
      <w:r w:rsidRPr="005B17D3">
        <w:t>PH</w:t>
      </w:r>
      <w:r w:rsidRPr="005B17D3">
        <w:rPr>
          <w:i/>
        </w:rPr>
        <w:t xml:space="preserve"> Status</w:t>
      </w:r>
      <w:r w:rsidRPr="005B17D3">
        <w:t xml:space="preserve"> was last updated</w:t>
      </w:r>
      <w:bookmarkEnd w:id="1034"/>
      <w:bookmarkEnd w:id="1035"/>
      <w:r w:rsidRPr="005B17D3">
        <w:t xml:space="preserve"> (display only).</w:t>
      </w:r>
    </w:p>
    <w:p w14:paraId="5F6528B3" w14:textId="77777777" w:rsidR="00C43211" w:rsidRPr="005B17D3" w:rsidRDefault="00C43211" w:rsidP="00C43211">
      <w:pPr>
        <w:pStyle w:val="ScreenField"/>
      </w:pPr>
    </w:p>
    <w:p w14:paraId="46D739F6" w14:textId="77777777" w:rsidR="00C43211" w:rsidRPr="005B17D3" w:rsidRDefault="00C43211" w:rsidP="00C43211">
      <w:pPr>
        <w:pStyle w:val="ScreenField"/>
      </w:pPr>
      <w:r w:rsidRPr="005B17D3">
        <w:t>Purple Heart Facility</w:t>
      </w:r>
      <w:r w:rsidRPr="005B17D3">
        <w:fldChar w:fldCharType="begin"/>
      </w:r>
      <w:r w:rsidRPr="005B17D3">
        <w:instrText xml:space="preserve"> XE "Facility:Purple Heart" </w:instrText>
      </w:r>
      <w:r w:rsidRPr="005B17D3">
        <w:fldChar w:fldCharType="end"/>
      </w:r>
      <w:r w:rsidRPr="005B17D3">
        <w:t>:</w:t>
      </w:r>
    </w:p>
    <w:p w14:paraId="49D77187" w14:textId="77777777" w:rsidR="00C43211" w:rsidRPr="005B17D3" w:rsidRDefault="00C43211" w:rsidP="00C43211">
      <w:pPr>
        <w:pStyle w:val="ScreenFieldDesc"/>
      </w:pPr>
      <w:r w:rsidRPr="005B17D3">
        <w:t>Purple Heart Facility is the facility from which the Purple Heart information was received (display only).</w:t>
      </w:r>
    </w:p>
    <w:p w14:paraId="692B15BE" w14:textId="77777777" w:rsidR="00C43211" w:rsidRPr="005B17D3" w:rsidRDefault="00C43211" w:rsidP="00C43211">
      <w:pPr>
        <w:pStyle w:val="ScreenField"/>
      </w:pPr>
    </w:p>
    <w:p w14:paraId="34EE01BA" w14:textId="77777777" w:rsidR="00C43211" w:rsidRPr="005B17D3" w:rsidRDefault="00C43211" w:rsidP="00C43211">
      <w:pPr>
        <w:pStyle w:val="ScreenField"/>
      </w:pPr>
      <w:r w:rsidRPr="005B17D3">
        <w:t>Assigned</w:t>
      </w:r>
      <w:r w:rsidRPr="005B17D3">
        <w:fldChar w:fldCharType="begin"/>
      </w:r>
      <w:r w:rsidRPr="005B17D3">
        <w:instrText xml:space="preserve"> XE "Assigned:LAS" </w:instrText>
      </w:r>
      <w:r w:rsidRPr="005B17D3">
        <w:fldChar w:fldCharType="end"/>
      </w:r>
      <w:r w:rsidRPr="005B17D3">
        <w:t xml:space="preserve"> LAS:</w:t>
      </w:r>
    </w:p>
    <w:p w14:paraId="29C4FF09" w14:textId="77777777" w:rsidR="00C43211" w:rsidRPr="005B17D3" w:rsidRDefault="00C43211" w:rsidP="00C43211">
      <w:pPr>
        <w:pStyle w:val="ScreenFieldDesc"/>
      </w:pPr>
      <w:r w:rsidRPr="005B17D3">
        <w:t>The Legal Administrative Specialist (LAS) assigned to the case (display only).</w:t>
      </w:r>
    </w:p>
    <w:p w14:paraId="0578B42C" w14:textId="77777777" w:rsidR="00C43211" w:rsidRPr="005B17D3" w:rsidRDefault="00C43211" w:rsidP="00C43211">
      <w:pPr>
        <w:pStyle w:val="ScreenFieldDesc"/>
      </w:pPr>
      <w:r w:rsidRPr="005B17D3">
        <w:t xml:space="preserve">The </w:t>
      </w:r>
      <w:r w:rsidRPr="005B17D3">
        <w:rPr>
          <w:b/>
        </w:rPr>
        <w:t>Assigned LAS</w:t>
      </w:r>
      <w:r w:rsidRPr="005B17D3">
        <w:t xml:space="preserve"> field is editable for users with the proper permissions.</w:t>
      </w:r>
    </w:p>
    <w:p w14:paraId="02A49C6F" w14:textId="77777777" w:rsidR="00C43211" w:rsidRPr="005B17D3" w:rsidRDefault="00C43211" w:rsidP="00C43211">
      <w:pPr>
        <w:pStyle w:val="ScreenField"/>
      </w:pPr>
    </w:p>
    <w:p w14:paraId="0011F464" w14:textId="77777777" w:rsidR="00C43211" w:rsidRPr="005B17D3" w:rsidRDefault="00C43211" w:rsidP="00C43211">
      <w:pPr>
        <w:pStyle w:val="ScreenField"/>
      </w:pPr>
      <w:r w:rsidRPr="005B17D3">
        <w:t>Rejected Remarks:</w:t>
      </w:r>
    </w:p>
    <w:p w14:paraId="4BD95E4C" w14:textId="77777777" w:rsidR="00C43211" w:rsidRPr="005B17D3" w:rsidRDefault="00C43211" w:rsidP="00C43211">
      <w:pPr>
        <w:pStyle w:val="ScreenFieldDesc"/>
      </w:pPr>
      <w:r w:rsidRPr="005B17D3">
        <w:t>Rejected Remarks is a remark for why PH was rejected. Select from the dropdown.</w:t>
      </w:r>
    </w:p>
    <w:p w14:paraId="6D035C66" w14:textId="77777777" w:rsidR="00C43211" w:rsidRPr="005B17D3" w:rsidRDefault="00C43211" w:rsidP="00C43211">
      <w:pPr>
        <w:pStyle w:val="ScreenField"/>
      </w:pPr>
    </w:p>
    <w:p w14:paraId="34FC994F" w14:textId="77777777" w:rsidR="00C43211" w:rsidRPr="005B17D3" w:rsidRDefault="00C43211" w:rsidP="00C43211">
      <w:pPr>
        <w:pStyle w:val="ScreenField"/>
      </w:pPr>
      <w:r w:rsidRPr="005B17D3">
        <w:t>Last Update Date</w:t>
      </w:r>
      <w:r w:rsidRPr="005B17D3">
        <w:fldChar w:fldCharType="begin"/>
      </w:r>
      <w:r w:rsidRPr="005B17D3">
        <w:instrText xml:space="preserve"> XE "Date:PH Last Updated" </w:instrText>
      </w:r>
      <w:r w:rsidRPr="005B17D3">
        <w:fldChar w:fldCharType="end"/>
      </w:r>
      <w:r w:rsidRPr="005B17D3">
        <w:t>:</w:t>
      </w:r>
    </w:p>
    <w:p w14:paraId="59924709" w14:textId="77777777" w:rsidR="00C43211" w:rsidRPr="005B17D3" w:rsidRDefault="00C43211" w:rsidP="00C43211">
      <w:pPr>
        <w:pStyle w:val="ScreenFieldDesc"/>
      </w:pPr>
      <w:r w:rsidRPr="005B17D3">
        <w:t>Last Update Date is the date and time the record was last updated (Read-Only).</w:t>
      </w:r>
    </w:p>
    <w:p w14:paraId="5BBC0E37" w14:textId="77777777" w:rsidR="00C43211" w:rsidRPr="005B17D3" w:rsidRDefault="00C43211" w:rsidP="00C43211">
      <w:pPr>
        <w:pStyle w:val="ScreenField"/>
      </w:pPr>
    </w:p>
    <w:p w14:paraId="587A4E0A" w14:textId="77777777" w:rsidR="00C43211" w:rsidRPr="005B17D3" w:rsidRDefault="00C43211" w:rsidP="00C43211">
      <w:pPr>
        <w:pStyle w:val="ScreenField"/>
      </w:pPr>
      <w:r w:rsidRPr="005B17D3">
        <w:t>Last Updated By:</w:t>
      </w:r>
    </w:p>
    <w:p w14:paraId="6710AB59" w14:textId="77777777" w:rsidR="00C43211" w:rsidRPr="005B17D3" w:rsidRDefault="00C43211" w:rsidP="00C43211">
      <w:pPr>
        <w:pStyle w:val="ScreenFieldDesc"/>
      </w:pPr>
      <w:r w:rsidRPr="005B17D3">
        <w:t>Last Updated By is the user who made the last update (Read-Only).</w:t>
      </w:r>
    </w:p>
    <w:p w14:paraId="058A6DBF" w14:textId="77777777" w:rsidR="00C43211" w:rsidRPr="005B17D3" w:rsidRDefault="00C43211" w:rsidP="00C43211">
      <w:pPr>
        <w:pStyle w:val="NoteLightbulb"/>
      </w:pPr>
      <w:r w:rsidRPr="005B17D3">
        <w:rPr>
          <w:b/>
        </w:rPr>
        <w:t>Note</w:t>
      </w:r>
      <w:r w:rsidRPr="005B17D3">
        <w:t xml:space="preserve">: The </w:t>
      </w:r>
      <w:r w:rsidRPr="005B17D3">
        <w:rPr>
          <w:b/>
        </w:rPr>
        <w:t>VOA File Attachments</w:t>
      </w:r>
      <w:r w:rsidRPr="005B17D3">
        <w:t xml:space="preserve"> functionality described below will not be operational until the </w:t>
      </w:r>
      <w:r w:rsidRPr="005B17D3">
        <w:rPr>
          <w:i/>
        </w:rPr>
        <w:t>Veterans Online Application</w:t>
      </w:r>
      <w:r w:rsidRPr="005B17D3">
        <w:t xml:space="preserve"> is release at a later date.</w:t>
      </w:r>
    </w:p>
    <w:p w14:paraId="179212FC" w14:textId="77777777" w:rsidR="00C31258" w:rsidRPr="005B17D3" w:rsidRDefault="00C31258" w:rsidP="00C31258">
      <w:pPr>
        <w:pStyle w:val="ScreenField"/>
      </w:pPr>
    </w:p>
    <w:p w14:paraId="40439DA5" w14:textId="77777777" w:rsidR="00C31258" w:rsidRPr="005B17D3" w:rsidRDefault="00C31258" w:rsidP="00C31258">
      <w:pPr>
        <w:pStyle w:val="ScreenField"/>
      </w:pPr>
    </w:p>
    <w:p w14:paraId="2AA0E7E5" w14:textId="59EEFBED" w:rsidR="00C43211" w:rsidRPr="005B17D3" w:rsidRDefault="00C43211" w:rsidP="00C31258">
      <w:pPr>
        <w:pStyle w:val="ScreenField"/>
      </w:pPr>
      <w:r w:rsidRPr="005B17D3">
        <w:t xml:space="preserve">VOA </w:t>
      </w:r>
      <w:r w:rsidRPr="005B17D3">
        <w:fldChar w:fldCharType="begin"/>
      </w:r>
      <w:r w:rsidRPr="005B17D3">
        <w:instrText xml:space="preserve"> XE "VOA:File Attachments" </w:instrText>
      </w:r>
      <w:r w:rsidRPr="005B17D3">
        <w:fldChar w:fldCharType="end"/>
      </w:r>
      <w:r w:rsidRPr="005B17D3">
        <w:t>File Attachments</w:t>
      </w:r>
      <w:r w:rsidRPr="005B17D3">
        <w:fldChar w:fldCharType="begin"/>
      </w:r>
      <w:r w:rsidRPr="005B17D3">
        <w:instrText xml:space="preserve"> XE "View:Attachments" </w:instrText>
      </w:r>
      <w:r w:rsidRPr="005B17D3">
        <w:fldChar w:fldCharType="end"/>
      </w:r>
      <w:r w:rsidR="00C31258" w:rsidRPr="005B17D3">
        <w:t>:</w:t>
      </w:r>
    </w:p>
    <w:p w14:paraId="79ECF5CF" w14:textId="77777777" w:rsidR="00C43211" w:rsidRPr="005B17D3" w:rsidRDefault="00C43211" w:rsidP="00C43211">
      <w:pPr>
        <w:pStyle w:val="ScreenFieldDesc"/>
      </w:pPr>
      <w:r w:rsidRPr="005B17D3">
        <w:t xml:space="preserve">The </w:t>
      </w:r>
      <w:r w:rsidRPr="005B17D3">
        <w:rPr>
          <w:b/>
        </w:rPr>
        <w:t>VOA File Attachments</w:t>
      </w:r>
      <w:r w:rsidRPr="005B17D3">
        <w:t xml:space="preserve"> function allows a user to view files that were attached to an application for healthcare benefits that has been submitted via the VOA Self Service system. These attachments can be copies of documents such as DD-214s, Military Orders of Award, etc. and be in a limited variety of file types. Users are able to view the attachments, determine what document types they contain, and indicate whether the documents are acceptable or not.</w:t>
      </w:r>
    </w:p>
    <w:p w14:paraId="129EFA31" w14:textId="77777777" w:rsidR="00C43211" w:rsidRPr="005B17D3" w:rsidRDefault="00C43211" w:rsidP="00C43211">
      <w:pPr>
        <w:pStyle w:val="ScreenField"/>
      </w:pPr>
    </w:p>
    <w:p w14:paraId="77F0E42B" w14:textId="77777777" w:rsidR="00C43211" w:rsidRPr="005B17D3" w:rsidRDefault="00C43211" w:rsidP="00C43211">
      <w:pPr>
        <w:pStyle w:val="ScreenField"/>
      </w:pPr>
      <w:r w:rsidRPr="005B17D3">
        <w:t>File Name:</w:t>
      </w:r>
    </w:p>
    <w:p w14:paraId="6F6E3290" w14:textId="77777777" w:rsidR="00C43211" w:rsidRPr="005B17D3" w:rsidRDefault="00C43211" w:rsidP="00C43211">
      <w:pPr>
        <w:pStyle w:val="ScreenFieldDesc"/>
      </w:pPr>
      <w:r w:rsidRPr="005B17D3">
        <w:t>File Name is the attachment file name. If the user clicks on the file name, the system displays the contents of the selected file attachment in a new window.</w:t>
      </w:r>
    </w:p>
    <w:p w14:paraId="7196C2B5" w14:textId="77777777" w:rsidR="00C43211" w:rsidRPr="005B17D3" w:rsidRDefault="00C43211" w:rsidP="00C43211">
      <w:pPr>
        <w:pStyle w:val="ScreenField"/>
      </w:pPr>
    </w:p>
    <w:p w14:paraId="3FB89875" w14:textId="77777777" w:rsidR="00C43211" w:rsidRPr="005B17D3" w:rsidRDefault="00C43211" w:rsidP="00C43211">
      <w:pPr>
        <w:pStyle w:val="ScreenField"/>
      </w:pPr>
      <w:r w:rsidRPr="005B17D3">
        <w:t>File Type:</w:t>
      </w:r>
    </w:p>
    <w:p w14:paraId="27BDA057" w14:textId="77777777" w:rsidR="00C43211" w:rsidRPr="005B17D3" w:rsidRDefault="00C43211" w:rsidP="00C43211">
      <w:pPr>
        <w:pStyle w:val="ScreenFieldDesc"/>
      </w:pPr>
      <w:r w:rsidRPr="005B17D3">
        <w:t>File Type is the attachment file type. One example is pdf. The system determines the appropriate viewer/browser to use for displaying the file content based on the associated file.</w:t>
      </w:r>
    </w:p>
    <w:p w14:paraId="30BCE94C" w14:textId="77777777" w:rsidR="00C43211" w:rsidRPr="005B17D3" w:rsidRDefault="00C43211" w:rsidP="00C43211">
      <w:pPr>
        <w:pStyle w:val="ScreenField"/>
      </w:pPr>
    </w:p>
    <w:p w14:paraId="5A4ECB38" w14:textId="77777777" w:rsidR="00C43211" w:rsidRPr="005B17D3" w:rsidRDefault="00C43211" w:rsidP="00C43211">
      <w:pPr>
        <w:pStyle w:val="ScreenField"/>
      </w:pPr>
      <w:r w:rsidRPr="005B17D3">
        <w:t>Doc Type:</w:t>
      </w:r>
    </w:p>
    <w:p w14:paraId="1BD70F8B" w14:textId="77777777" w:rsidR="00C43211" w:rsidRPr="005B17D3" w:rsidRDefault="00C43211" w:rsidP="00C43211">
      <w:pPr>
        <w:pStyle w:val="ScreenFieldDesc"/>
      </w:pPr>
      <w:r w:rsidRPr="005B17D3">
        <w:t>Doc Type are allowable values from which to select are: DD-214, DD-215, WD AGO Form, Military Orders of Award, Other Official Service Records, VBA/DoD File, VBA Letter.</w:t>
      </w:r>
    </w:p>
    <w:p w14:paraId="247C0610" w14:textId="77777777" w:rsidR="00C43211" w:rsidRPr="005B17D3" w:rsidRDefault="00C43211" w:rsidP="00C43211">
      <w:pPr>
        <w:pStyle w:val="ScreenField"/>
      </w:pPr>
    </w:p>
    <w:p w14:paraId="450160FD" w14:textId="77777777" w:rsidR="00C43211" w:rsidRPr="005B17D3" w:rsidRDefault="00C43211" w:rsidP="00C43211">
      <w:pPr>
        <w:pStyle w:val="ScreenField"/>
      </w:pPr>
      <w:r w:rsidRPr="005B17D3">
        <w:t>Accept?:</w:t>
      </w:r>
    </w:p>
    <w:p w14:paraId="60F2A732" w14:textId="77777777" w:rsidR="00C43211" w:rsidRPr="005B17D3" w:rsidRDefault="00C43211" w:rsidP="00C43211">
      <w:pPr>
        <w:pStyle w:val="ScreenFieldDesc"/>
      </w:pPr>
      <w:r w:rsidRPr="005B17D3">
        <w:t>Accept? allows users the ability to either accept or reject the attached document. The decision is displayed here.</w:t>
      </w:r>
    </w:p>
    <w:p w14:paraId="58050879" w14:textId="77777777" w:rsidR="00C43211" w:rsidRPr="005B17D3" w:rsidRDefault="00C43211" w:rsidP="00C43211">
      <w:pPr>
        <w:pStyle w:val="ScreenField"/>
      </w:pPr>
    </w:p>
    <w:p w14:paraId="5422E598" w14:textId="77777777" w:rsidR="00C43211" w:rsidRPr="005B17D3" w:rsidRDefault="00C43211" w:rsidP="00C43211">
      <w:pPr>
        <w:pStyle w:val="ScreenField"/>
      </w:pPr>
      <w:r w:rsidRPr="005B17D3">
        <w:t>Updated:</w:t>
      </w:r>
    </w:p>
    <w:p w14:paraId="59CED7AD" w14:textId="77777777" w:rsidR="00C43211" w:rsidRPr="005B17D3" w:rsidRDefault="00C43211" w:rsidP="00C43211">
      <w:pPr>
        <w:pStyle w:val="ScreenFieldDesc"/>
        <w:rPr>
          <w:b/>
          <w:i/>
          <w:sz w:val="18"/>
          <w:szCs w:val="18"/>
        </w:rPr>
      </w:pPr>
      <w:r w:rsidRPr="005B17D3">
        <w:t xml:space="preserve">When a user edits the Accept? indicator via the </w:t>
      </w:r>
      <w:r w:rsidRPr="005B17D3">
        <w:rPr>
          <w:b/>
        </w:rPr>
        <w:t>UPDATE</w:t>
      </w:r>
      <w:r w:rsidRPr="005B17D3">
        <w:t xml:space="preserve"> button, ES updates the </w:t>
      </w:r>
      <w:r w:rsidRPr="005B17D3">
        <w:rPr>
          <w:b/>
        </w:rPr>
        <w:t>Updated Date/Time</w:t>
      </w:r>
      <w:r w:rsidRPr="005B17D3">
        <w:t xml:space="preserve"> field to the current date</w:t>
      </w:r>
      <w:r w:rsidRPr="005B17D3">
        <w:rPr>
          <w:sz w:val="18"/>
          <w:szCs w:val="18"/>
        </w:rPr>
        <w:t>.</w:t>
      </w:r>
    </w:p>
    <w:p w14:paraId="6F34F16B" w14:textId="77777777" w:rsidR="00C43211" w:rsidRPr="005B17D3" w:rsidRDefault="00C43211" w:rsidP="00C43211">
      <w:pPr>
        <w:pStyle w:val="ScreenField"/>
      </w:pPr>
    </w:p>
    <w:p w14:paraId="5D1E9373" w14:textId="77777777" w:rsidR="00C43211" w:rsidRPr="005B17D3" w:rsidRDefault="00C43211" w:rsidP="00C43211">
      <w:pPr>
        <w:pStyle w:val="ScreenField"/>
      </w:pPr>
      <w:r w:rsidRPr="005B17D3">
        <w:t>By:</w:t>
      </w:r>
    </w:p>
    <w:p w14:paraId="790B8D19" w14:textId="77777777" w:rsidR="00C43211" w:rsidRPr="005B17D3" w:rsidRDefault="00C43211" w:rsidP="00C43211">
      <w:pPr>
        <w:pStyle w:val="ScreenFieldDesc"/>
      </w:pPr>
      <w:r w:rsidRPr="005B17D3">
        <w:t xml:space="preserve">When a user edits the Accept? indicator via the </w:t>
      </w:r>
      <w:r w:rsidRPr="005B17D3">
        <w:rPr>
          <w:b/>
        </w:rPr>
        <w:t>UPDATE</w:t>
      </w:r>
      <w:r w:rsidRPr="005B17D3">
        <w:t xml:space="preserve"> button, the system updates the </w:t>
      </w:r>
      <w:r w:rsidRPr="005B17D3">
        <w:rPr>
          <w:b/>
        </w:rPr>
        <w:t>By</w:t>
      </w:r>
      <w:r w:rsidRPr="005B17D3">
        <w:t xml:space="preserve"> field ID to the user’s ID.</w:t>
      </w:r>
    </w:p>
    <w:p w14:paraId="4B30EE9E" w14:textId="77777777" w:rsidR="00C43211" w:rsidRPr="005B17D3" w:rsidRDefault="00C43211" w:rsidP="00C43211">
      <w:pPr>
        <w:pStyle w:val="ScreenField"/>
      </w:pPr>
    </w:p>
    <w:p w14:paraId="2F3F0B07" w14:textId="77777777" w:rsidR="00C43211" w:rsidRPr="005B17D3" w:rsidRDefault="00C43211" w:rsidP="00C43211">
      <w:pPr>
        <w:pStyle w:val="ScreenField"/>
      </w:pPr>
      <w:r w:rsidRPr="005B17D3">
        <w:t>ADD:</w:t>
      </w:r>
    </w:p>
    <w:p w14:paraId="2096C70A" w14:textId="77777777" w:rsidR="00C43211" w:rsidRPr="005B17D3" w:rsidRDefault="00C43211" w:rsidP="00C43211">
      <w:pPr>
        <w:pStyle w:val="ScreenFieldDesc"/>
        <w:rPr>
          <w:b/>
          <w:i/>
          <w:sz w:val="18"/>
          <w:szCs w:val="18"/>
        </w:rPr>
      </w:pPr>
      <w:r w:rsidRPr="005B17D3">
        <w:t>When the user clic</w:t>
      </w:r>
      <w:r w:rsidRPr="005B17D3">
        <w:rPr>
          <w:bCs/>
          <w:noProof/>
        </w:rPr>
        <w:t xml:space="preserve">ks the </w:t>
      </w:r>
      <w:r w:rsidRPr="005B17D3">
        <w:rPr>
          <w:b/>
        </w:rPr>
        <w:t>ADD</w:t>
      </w:r>
      <w:r w:rsidRPr="005B17D3">
        <w:rPr>
          <w:bCs/>
          <w:noProof/>
        </w:rPr>
        <w:t xml:space="preserve"> link, the sy</w:t>
      </w:r>
      <w:r w:rsidRPr="005B17D3">
        <w:t>stem allows the user to add another DocType for a file attachment.</w:t>
      </w:r>
    </w:p>
    <w:p w14:paraId="535E86A6" w14:textId="77777777" w:rsidR="00C43211" w:rsidRPr="005B17D3" w:rsidRDefault="00C43211" w:rsidP="00C43211">
      <w:pPr>
        <w:pStyle w:val="ScreenField"/>
      </w:pPr>
    </w:p>
    <w:p w14:paraId="6C607B19" w14:textId="77777777" w:rsidR="00C43211" w:rsidRPr="005B17D3" w:rsidRDefault="00C43211" w:rsidP="00C43211">
      <w:pPr>
        <w:pStyle w:val="ScreenField"/>
      </w:pPr>
      <w:r w:rsidRPr="005B17D3">
        <w:t>UPDATE</w:t>
      </w:r>
    </w:p>
    <w:p w14:paraId="4C5F6465" w14:textId="77777777" w:rsidR="00C43211" w:rsidRPr="005B17D3" w:rsidRDefault="00C43211" w:rsidP="00C43211">
      <w:pPr>
        <w:pStyle w:val="ScreenFieldDesc"/>
      </w:pPr>
      <w:r w:rsidRPr="005B17D3">
        <w:t xml:space="preserve">The </w:t>
      </w:r>
      <w:r w:rsidRPr="005B17D3">
        <w:rPr>
          <w:b/>
        </w:rPr>
        <w:t xml:space="preserve">UPDATE </w:t>
      </w:r>
      <w:r w:rsidRPr="005B17D3">
        <w:t xml:space="preserve">button allows the user to update the </w:t>
      </w:r>
      <w:r w:rsidRPr="005B17D3">
        <w:rPr>
          <w:b/>
        </w:rPr>
        <w:t>Doc Type</w:t>
      </w:r>
      <w:r w:rsidRPr="005B17D3">
        <w:t xml:space="preserve"> and/or </w:t>
      </w:r>
      <w:r w:rsidRPr="005B17D3">
        <w:rPr>
          <w:b/>
        </w:rPr>
        <w:t>Accept?</w:t>
      </w:r>
      <w:r w:rsidRPr="005B17D3">
        <w:rPr>
          <w:i/>
        </w:rPr>
        <w:t xml:space="preserve"> </w:t>
      </w:r>
      <w:r w:rsidRPr="005B17D3">
        <w:t xml:space="preserve">fields. After doing so, the system updates the </w:t>
      </w:r>
      <w:r w:rsidRPr="005B17D3">
        <w:rPr>
          <w:b/>
        </w:rPr>
        <w:t xml:space="preserve">Updated </w:t>
      </w:r>
      <w:r w:rsidRPr="005B17D3">
        <w:t xml:space="preserve">date/time and the </w:t>
      </w:r>
      <w:r w:rsidRPr="005B17D3">
        <w:rPr>
          <w:b/>
        </w:rPr>
        <w:t xml:space="preserve">By </w:t>
      </w:r>
      <w:r w:rsidRPr="005B17D3">
        <w:t>fields.</w:t>
      </w:r>
    </w:p>
    <w:p w14:paraId="029B4957" w14:textId="667CEAEE" w:rsidR="00C43211" w:rsidRPr="005B17D3" w:rsidRDefault="00C43211" w:rsidP="00C43211">
      <w:pPr>
        <w:pStyle w:val="ScreenField"/>
        <w:rPr>
          <w:lang w:val="fr-FR"/>
        </w:rPr>
      </w:pPr>
    </w:p>
    <w:p w14:paraId="18DCEA0E" w14:textId="77777777" w:rsidR="00430072" w:rsidRPr="005B17D3" w:rsidRDefault="00430072" w:rsidP="00430072">
      <w:pPr>
        <w:jc w:val="right"/>
        <w:rPr>
          <w:b/>
          <w:bCs/>
          <w:szCs w:val="20"/>
          <w:u w:val="single"/>
          <w:lang w:val="fr-FR"/>
        </w:rPr>
      </w:pPr>
      <w:r w:rsidRPr="005B17D3">
        <w:rPr>
          <w:rStyle w:val="Text-onlypopuphotspot"/>
          <w:b/>
          <w:bCs/>
          <w:szCs w:val="20"/>
          <w:u w:val="single"/>
          <w:lang w:val="fr-FR"/>
        </w:rPr>
        <w:t>LOG NEW</w:t>
      </w:r>
      <w:r w:rsidRPr="005B17D3">
        <w:rPr>
          <w:rStyle w:val="Text-onlypopuphotspot"/>
          <w:b/>
          <w:bCs/>
          <w:szCs w:val="20"/>
          <w:u w:val="single"/>
        </w:rPr>
        <w:fldChar w:fldCharType="begin"/>
      </w:r>
      <w:r w:rsidRPr="005B17D3">
        <w:rPr>
          <w:b/>
          <w:u w:val="single"/>
          <w:lang w:val="fr-FR"/>
        </w:rPr>
        <w:instrText xml:space="preserve"> XE "PH:</w:instrText>
      </w:r>
      <w:r w:rsidRPr="005B17D3">
        <w:rPr>
          <w:rStyle w:val="Text-onlypopuphotspot"/>
          <w:b/>
          <w:bCs/>
          <w:szCs w:val="20"/>
          <w:u w:val="single"/>
          <w:lang w:val="fr-FR"/>
        </w:rPr>
        <w:instrText>New:</w:instrText>
      </w:r>
      <w:r w:rsidRPr="005B17D3">
        <w:rPr>
          <w:b/>
          <w:u w:val="single"/>
          <w:lang w:val="fr-FR"/>
        </w:rPr>
        <w:instrText xml:space="preserve">Log Document" </w:instrText>
      </w:r>
      <w:r w:rsidRPr="005B17D3">
        <w:rPr>
          <w:rStyle w:val="Text-onlypopuphotspot"/>
          <w:b/>
          <w:bCs/>
          <w:szCs w:val="20"/>
          <w:u w:val="single"/>
        </w:rPr>
        <w:fldChar w:fldCharType="end"/>
      </w:r>
      <w:r w:rsidRPr="005B17D3">
        <w:rPr>
          <w:rStyle w:val="Text-onlypopuphotspot"/>
          <w:b/>
          <w:bCs/>
          <w:szCs w:val="20"/>
          <w:u w:val="single"/>
          <w:lang w:val="fr-FR"/>
        </w:rPr>
        <w:t xml:space="preserve"> DOCUMENT</w:t>
      </w:r>
    </w:p>
    <w:p w14:paraId="68D6F0B3" w14:textId="5A58A9EF" w:rsidR="00430072" w:rsidRPr="005B17D3" w:rsidRDefault="00430072" w:rsidP="00430072">
      <w:pPr>
        <w:pStyle w:val="ScreenName"/>
        <w:rPr>
          <w:lang w:val="fr-FR"/>
        </w:rPr>
      </w:pPr>
      <w:r w:rsidRPr="005B17D3">
        <w:rPr>
          <w:lang w:val="fr-FR"/>
        </w:rPr>
        <w:t>New</w:t>
      </w:r>
      <w:r w:rsidRPr="005B17D3">
        <w:fldChar w:fldCharType="begin"/>
      </w:r>
      <w:r w:rsidRPr="005B17D3">
        <w:rPr>
          <w:lang w:val="fr-FR"/>
        </w:rPr>
        <w:instrText xml:space="preserve"> XE "New:PH:Document Receipt" </w:instrText>
      </w:r>
      <w:r w:rsidRPr="005B17D3">
        <w:fldChar w:fldCharType="end"/>
      </w:r>
      <w:r w:rsidRPr="005B17D3">
        <w:rPr>
          <w:lang w:val="fr-FR"/>
        </w:rPr>
        <w:t xml:space="preserve"> Document </w:t>
      </w:r>
      <w:r w:rsidRPr="005B17D3">
        <w:t>Receipt</w:t>
      </w:r>
    </w:p>
    <w:p w14:paraId="1A594F7F" w14:textId="77777777" w:rsidR="00C43211" w:rsidRPr="005B17D3" w:rsidRDefault="00C43211" w:rsidP="00C43211">
      <w:pPr>
        <w:pStyle w:val="ScreenField"/>
        <w:rPr>
          <w:lang w:val="fr-FR"/>
        </w:rPr>
      </w:pPr>
      <w:r w:rsidRPr="005B17D3">
        <w:rPr>
          <w:lang w:val="fr-FR"/>
        </w:rPr>
        <w:t xml:space="preserve">Document </w:t>
      </w:r>
      <w:r w:rsidRPr="005B17D3">
        <w:t>Receipt</w:t>
      </w:r>
    </w:p>
    <w:p w14:paraId="6F4B7A27" w14:textId="77777777" w:rsidR="00C43211" w:rsidRPr="005B17D3" w:rsidRDefault="00C43211" w:rsidP="00C43211">
      <w:pPr>
        <w:pStyle w:val="ScreenField"/>
        <w:rPr>
          <w:lang w:val="fr-FR"/>
        </w:rPr>
      </w:pPr>
      <w:r w:rsidRPr="005B17D3">
        <w:rPr>
          <w:lang w:val="fr-FR"/>
        </w:rPr>
        <w:t xml:space="preserve">Document </w:t>
      </w:r>
      <w:r w:rsidRPr="005B17D3">
        <w:t>Receipt</w:t>
      </w:r>
      <w:r w:rsidRPr="005B17D3">
        <w:rPr>
          <w:lang w:val="fr-FR"/>
        </w:rPr>
        <w:t xml:space="preserve"> Date</w:t>
      </w:r>
      <w:r w:rsidRPr="005B17D3">
        <w:fldChar w:fldCharType="begin"/>
      </w:r>
      <w:r w:rsidRPr="005B17D3">
        <w:rPr>
          <w:lang w:val="fr-FR"/>
        </w:rPr>
        <w:instrText xml:space="preserve"> XE "Date:Document Receipt" </w:instrText>
      </w:r>
      <w:r w:rsidRPr="005B17D3">
        <w:fldChar w:fldCharType="end"/>
      </w:r>
      <w:r w:rsidRPr="005B17D3">
        <w:t>:</w:t>
      </w:r>
    </w:p>
    <w:p w14:paraId="3D9A11CB" w14:textId="77777777" w:rsidR="00C43211" w:rsidRPr="005B17D3" w:rsidRDefault="00C43211" w:rsidP="00C43211">
      <w:pPr>
        <w:pStyle w:val="ScreenFieldDesc"/>
      </w:pPr>
      <w:r w:rsidRPr="005B17D3">
        <w:t>Enter the date the Purple Heart documentation was received.</w:t>
      </w:r>
    </w:p>
    <w:p w14:paraId="5AA97AAD" w14:textId="77777777" w:rsidR="00C43211" w:rsidRPr="005B17D3" w:rsidRDefault="00C43211" w:rsidP="00C43211">
      <w:pPr>
        <w:pStyle w:val="RulesandMore"/>
      </w:pPr>
      <w:r w:rsidRPr="005B17D3">
        <w:t>Rules...</w:t>
      </w:r>
    </w:p>
    <w:p w14:paraId="32D42833" w14:textId="77777777" w:rsidR="00C43211" w:rsidRPr="005B17D3" w:rsidRDefault="00C43211" w:rsidP="00C43211">
      <w:pPr>
        <w:pStyle w:val="ListBull2"/>
      </w:pPr>
      <w:r w:rsidRPr="005B17D3">
        <w:t>Format: mm/dd/yyyy</w:t>
      </w:r>
    </w:p>
    <w:p w14:paraId="1016EED8" w14:textId="77777777" w:rsidR="00C43211" w:rsidRPr="005B17D3" w:rsidRDefault="00C43211" w:rsidP="00C43211">
      <w:pPr>
        <w:pStyle w:val="ScreenField"/>
      </w:pPr>
    </w:p>
    <w:p w14:paraId="5AD57E6D" w14:textId="77777777" w:rsidR="00C43211" w:rsidRPr="005B17D3" w:rsidRDefault="00C43211" w:rsidP="00C43211">
      <w:pPr>
        <w:pStyle w:val="ScreenField"/>
      </w:pPr>
      <w:r w:rsidRPr="005B17D3">
        <w:t>Document Log In Date</w:t>
      </w:r>
      <w:r w:rsidRPr="005B17D3">
        <w:fldChar w:fldCharType="begin"/>
      </w:r>
      <w:r w:rsidRPr="005B17D3">
        <w:instrText xml:space="preserve"> XE "Date:Document Log In" </w:instrText>
      </w:r>
      <w:r w:rsidRPr="005B17D3">
        <w:fldChar w:fldCharType="end"/>
      </w:r>
      <w:r w:rsidRPr="005B17D3">
        <w:t>:</w:t>
      </w:r>
    </w:p>
    <w:p w14:paraId="4B601103" w14:textId="457FDFF4" w:rsidR="00C43211" w:rsidRPr="005B17D3" w:rsidRDefault="00C43211" w:rsidP="00C43211">
      <w:pPr>
        <w:pStyle w:val="ScreenFieldDesc"/>
      </w:pPr>
      <w:r w:rsidRPr="005B17D3">
        <w:t>Document Log In Date is the date the confirmation documentation was logged in (display only).</w:t>
      </w:r>
    </w:p>
    <w:p w14:paraId="55BF6550" w14:textId="2A9E8774" w:rsidR="00430072" w:rsidRPr="005B17D3" w:rsidRDefault="00430072" w:rsidP="00430072">
      <w:pPr>
        <w:pStyle w:val="ScreenField"/>
      </w:pPr>
    </w:p>
    <w:p w14:paraId="295550E7" w14:textId="77777777" w:rsidR="00430072" w:rsidRPr="005B17D3" w:rsidRDefault="00430072" w:rsidP="00430072">
      <w:pPr>
        <w:pStyle w:val="ScreenField"/>
      </w:pPr>
      <w:r w:rsidRPr="005B17D3">
        <w:t>Assigned</w:t>
      </w:r>
      <w:r w:rsidRPr="005B17D3">
        <w:fldChar w:fldCharType="begin"/>
      </w:r>
      <w:r w:rsidRPr="005B17D3">
        <w:instrText xml:space="preserve"> XE "Assigned:LAS" </w:instrText>
      </w:r>
      <w:r w:rsidRPr="005B17D3">
        <w:fldChar w:fldCharType="end"/>
      </w:r>
      <w:r w:rsidRPr="005B17D3">
        <w:t xml:space="preserve"> LAS:</w:t>
      </w:r>
    </w:p>
    <w:p w14:paraId="490D79E5" w14:textId="77777777" w:rsidR="00430072" w:rsidRPr="005B17D3" w:rsidRDefault="00430072" w:rsidP="00430072">
      <w:pPr>
        <w:pStyle w:val="ScreenFieldDesc"/>
      </w:pPr>
      <w:r w:rsidRPr="005B17D3">
        <w:t>Select the Legal Administrative Specialist (LAS) to be assigned to the case from the dropdown.</w:t>
      </w:r>
    </w:p>
    <w:p w14:paraId="3F796BC5" w14:textId="77777777" w:rsidR="00C43211" w:rsidRPr="005B17D3" w:rsidRDefault="00C43211" w:rsidP="00C43211">
      <w:pPr>
        <w:pStyle w:val="ScreenField"/>
      </w:pPr>
    </w:p>
    <w:p w14:paraId="30282994" w14:textId="77777777" w:rsidR="00C43211" w:rsidRPr="005B17D3" w:rsidRDefault="00C43211" w:rsidP="00C43211">
      <w:pPr>
        <w:pStyle w:val="ScreenField"/>
      </w:pPr>
      <w:r w:rsidRPr="005B17D3">
        <w:t>Document Type:</w:t>
      </w:r>
    </w:p>
    <w:p w14:paraId="0FCFD169" w14:textId="77777777" w:rsidR="00C43211" w:rsidRPr="005B17D3" w:rsidRDefault="00C43211" w:rsidP="00C43211">
      <w:pPr>
        <w:pStyle w:val="ScreenFieldDesc"/>
      </w:pPr>
      <w:r w:rsidRPr="005B17D3">
        <w:t>Select the type of confirmation Purple Heart documentation from the dropdown.</w:t>
      </w:r>
    </w:p>
    <w:p w14:paraId="32A156ED" w14:textId="77777777" w:rsidR="00C43211" w:rsidRPr="005B17D3" w:rsidRDefault="00C43211" w:rsidP="00C43211">
      <w:pPr>
        <w:pStyle w:val="ScreenField"/>
      </w:pPr>
    </w:p>
    <w:p w14:paraId="72909B42" w14:textId="77777777" w:rsidR="00C43211" w:rsidRPr="005B17D3" w:rsidRDefault="00C43211" w:rsidP="00C43211">
      <w:pPr>
        <w:pStyle w:val="ScreenField"/>
      </w:pPr>
      <w:r w:rsidRPr="005B17D3">
        <w:t>Data Source:</w:t>
      </w:r>
    </w:p>
    <w:p w14:paraId="30A13906" w14:textId="77777777" w:rsidR="00C43211" w:rsidRPr="005B17D3" w:rsidRDefault="00C43211" w:rsidP="00C43211">
      <w:pPr>
        <w:pStyle w:val="ScreenFieldDesc"/>
      </w:pPr>
      <w:r w:rsidRPr="005B17D3">
        <w:t>Select the data source for the confirmation Purple Heart documentation from the dropdown.</w:t>
      </w:r>
    </w:p>
    <w:p w14:paraId="3415735F" w14:textId="77777777" w:rsidR="00C43211" w:rsidRPr="005B17D3" w:rsidRDefault="00C43211" w:rsidP="00C43211">
      <w:pPr>
        <w:pStyle w:val="ScreenField"/>
      </w:pPr>
    </w:p>
    <w:p w14:paraId="35F7D556" w14:textId="77777777" w:rsidR="00C43211" w:rsidRPr="005B17D3" w:rsidRDefault="00C43211" w:rsidP="00C43211">
      <w:pPr>
        <w:pStyle w:val="ScreenField"/>
      </w:pPr>
      <w:r w:rsidRPr="005B17D3">
        <w:t>Document Acceptable:</w:t>
      </w:r>
    </w:p>
    <w:p w14:paraId="7FC00534" w14:textId="77777777" w:rsidR="00C43211" w:rsidRPr="005B17D3" w:rsidRDefault="00C43211" w:rsidP="00C43211">
      <w:pPr>
        <w:pStyle w:val="ScreenFieldDesc"/>
      </w:pPr>
      <w:r w:rsidRPr="005B17D3">
        <w:t>Is documentation acceptable?</w:t>
      </w:r>
    </w:p>
    <w:tbl>
      <w:tblPr>
        <w:tblStyle w:val="TableGrid"/>
        <w:tblW w:w="9360" w:type="dxa"/>
        <w:tblInd w:w="1075" w:type="dxa"/>
        <w:tblLayout w:type="fixed"/>
        <w:tblLook w:val="04A0" w:firstRow="1" w:lastRow="0" w:firstColumn="1" w:lastColumn="0" w:noHBand="0" w:noVBand="1"/>
        <w:tblDescription w:val="If/then table to determine if the document is acceptable. "/>
      </w:tblPr>
      <w:tblGrid>
        <w:gridCol w:w="2700"/>
        <w:gridCol w:w="6660"/>
      </w:tblGrid>
      <w:tr w:rsidR="00C43211" w:rsidRPr="005B17D3" w14:paraId="6CCAF66E" w14:textId="77777777" w:rsidTr="00C31258">
        <w:trPr>
          <w:trHeight w:val="291"/>
          <w:tblHeader/>
        </w:trPr>
        <w:tc>
          <w:tcPr>
            <w:tcW w:w="2700" w:type="dxa"/>
            <w:shd w:val="clear" w:color="auto" w:fill="D9E2F3" w:themeFill="accent1" w:themeFillTint="33"/>
          </w:tcPr>
          <w:p w14:paraId="0494883E" w14:textId="77777777" w:rsidR="00C43211" w:rsidRPr="005B17D3" w:rsidRDefault="00C43211" w:rsidP="00C31258">
            <w:pPr>
              <w:rPr>
                <w:b/>
              </w:rPr>
            </w:pPr>
            <w:r w:rsidRPr="005B17D3">
              <w:rPr>
                <w:b/>
              </w:rPr>
              <w:t>If</w:t>
            </w:r>
          </w:p>
        </w:tc>
        <w:tc>
          <w:tcPr>
            <w:tcW w:w="6660" w:type="dxa"/>
            <w:shd w:val="clear" w:color="auto" w:fill="D9E2F3" w:themeFill="accent1" w:themeFillTint="33"/>
          </w:tcPr>
          <w:p w14:paraId="513B58D0" w14:textId="77777777" w:rsidR="00C43211" w:rsidRPr="005B17D3" w:rsidRDefault="00C43211" w:rsidP="00C31258">
            <w:pPr>
              <w:rPr>
                <w:b/>
              </w:rPr>
            </w:pPr>
            <w:r w:rsidRPr="005B17D3">
              <w:rPr>
                <w:b/>
              </w:rPr>
              <w:t>Then</w:t>
            </w:r>
          </w:p>
        </w:tc>
      </w:tr>
      <w:tr w:rsidR="00C43211" w:rsidRPr="005B17D3" w14:paraId="094B63A1" w14:textId="77777777" w:rsidTr="00C31258">
        <w:trPr>
          <w:trHeight w:val="917"/>
          <w:tblHeader/>
        </w:trPr>
        <w:tc>
          <w:tcPr>
            <w:tcW w:w="2700" w:type="dxa"/>
          </w:tcPr>
          <w:p w14:paraId="415CD61E" w14:textId="77777777" w:rsidR="00C43211" w:rsidRPr="005B17D3" w:rsidRDefault="00C43211" w:rsidP="00C31258">
            <w:pPr>
              <w:pStyle w:val="BodyTextBullet2"/>
            </w:pPr>
            <w:r w:rsidRPr="005B17D3">
              <w:t>Yes</w:t>
            </w:r>
          </w:p>
        </w:tc>
        <w:tc>
          <w:tcPr>
            <w:tcW w:w="6660" w:type="dxa"/>
          </w:tcPr>
          <w:p w14:paraId="218F15FE" w14:textId="77777777" w:rsidR="00C43211" w:rsidRPr="005B17D3" w:rsidRDefault="00C43211" w:rsidP="00C31258">
            <w:pPr>
              <w:pStyle w:val="BodyTextBullet2"/>
            </w:pPr>
            <w:r w:rsidRPr="005B17D3">
              <w:t>Document is acceptable.</w:t>
            </w:r>
          </w:p>
        </w:tc>
      </w:tr>
      <w:tr w:rsidR="00C43211" w:rsidRPr="005B17D3" w14:paraId="71761062" w14:textId="77777777" w:rsidTr="00C31258">
        <w:trPr>
          <w:trHeight w:val="665"/>
          <w:tblHeader/>
        </w:trPr>
        <w:tc>
          <w:tcPr>
            <w:tcW w:w="2700" w:type="dxa"/>
          </w:tcPr>
          <w:p w14:paraId="2C39CD5D" w14:textId="77777777" w:rsidR="00C43211" w:rsidRPr="005B17D3" w:rsidRDefault="00C43211" w:rsidP="00C31258">
            <w:pPr>
              <w:pStyle w:val="BodyTextBullet2"/>
            </w:pPr>
            <w:r w:rsidRPr="005B17D3">
              <w:t>No</w:t>
            </w:r>
          </w:p>
        </w:tc>
        <w:tc>
          <w:tcPr>
            <w:tcW w:w="6660" w:type="dxa"/>
          </w:tcPr>
          <w:p w14:paraId="40883344" w14:textId="77777777" w:rsidR="00C43211" w:rsidRPr="005B17D3" w:rsidRDefault="00C43211" w:rsidP="00C31258">
            <w:pPr>
              <w:pStyle w:val="BodyTextBullet2"/>
            </w:pPr>
            <w:r w:rsidRPr="005B17D3">
              <w:rPr>
                <w:rStyle w:val="Expandingtext"/>
              </w:rPr>
              <w:t xml:space="preserve">User may enter Unacceptable Remarks if answering </w:t>
            </w:r>
            <w:r w:rsidRPr="005B17D3">
              <w:rPr>
                <w:rStyle w:val="Expandingtext"/>
                <w:b/>
                <w:bCs w:val="0"/>
              </w:rPr>
              <w:t>No</w:t>
            </w:r>
            <w:r w:rsidRPr="005B17D3">
              <w:rPr>
                <w:rStyle w:val="Expandingtext"/>
              </w:rPr>
              <w:t xml:space="preserve"> to Document Acceptable.</w:t>
            </w:r>
          </w:p>
          <w:p w14:paraId="4423804F" w14:textId="77777777" w:rsidR="00C43211" w:rsidRPr="005B17D3" w:rsidRDefault="00C43211" w:rsidP="00C31258">
            <w:pPr>
              <w:pStyle w:val="BodyTextBullet2"/>
              <w:rPr>
                <w:b/>
                <w:i/>
              </w:rPr>
            </w:pPr>
            <w:r w:rsidRPr="005B17D3">
              <w:rPr>
                <w:b/>
                <w:i/>
              </w:rPr>
              <w:t>Rules...</w:t>
            </w:r>
          </w:p>
          <w:p w14:paraId="20FE30EA" w14:textId="77777777" w:rsidR="00C43211" w:rsidRPr="005B17D3" w:rsidRDefault="00C43211" w:rsidP="00C31258">
            <w:pPr>
              <w:pStyle w:val="ListBull2"/>
            </w:pPr>
            <w:r w:rsidRPr="005B17D3">
              <w:t>The PH certificate or medal alone cannot be used for documentation. Additional documentation supporting the Veterans PH Award</w:t>
            </w:r>
            <w:r w:rsidRPr="005B17D3">
              <w:fldChar w:fldCharType="begin"/>
            </w:r>
            <w:r w:rsidRPr="005B17D3">
              <w:instrText xml:space="preserve"> XE "Award:PH" </w:instrText>
            </w:r>
            <w:r w:rsidRPr="005B17D3">
              <w:fldChar w:fldCharType="end"/>
            </w:r>
            <w:r w:rsidRPr="005B17D3">
              <w:t xml:space="preserve"> must be provided. For example, any one of the following documents is acceptable:</w:t>
            </w:r>
          </w:p>
          <w:p w14:paraId="52A74F28" w14:textId="77777777" w:rsidR="00C43211" w:rsidRPr="005B17D3" w:rsidRDefault="00C43211" w:rsidP="00C31258">
            <w:pPr>
              <w:pStyle w:val="ListBull2"/>
            </w:pPr>
            <w:r w:rsidRPr="005B17D3">
              <w:t>DD-214</w:t>
            </w:r>
            <w:r w:rsidRPr="005B17D3">
              <w:fldChar w:fldCharType="begin"/>
            </w:r>
            <w:r w:rsidRPr="005B17D3">
              <w:instrText xml:space="preserve"> XE "DD-214" </w:instrText>
            </w:r>
            <w:r w:rsidRPr="005B17D3">
              <w:fldChar w:fldCharType="end"/>
            </w:r>
            <w:r w:rsidRPr="005B17D3">
              <w:t xml:space="preserve"> (Discharge)</w:t>
            </w:r>
          </w:p>
          <w:p w14:paraId="77949CAD" w14:textId="77777777" w:rsidR="00C43211" w:rsidRPr="005B17D3" w:rsidRDefault="00C43211" w:rsidP="00C31258">
            <w:pPr>
              <w:pStyle w:val="ListBull2"/>
            </w:pPr>
            <w:r w:rsidRPr="005B17D3">
              <w:rPr>
                <w:rStyle w:val="Text-onlypopuphotspot"/>
              </w:rPr>
              <w:t>DD-215</w:t>
            </w:r>
            <w:r w:rsidRPr="005B17D3">
              <w:rPr>
                <w:rStyle w:val="Text-onlypopuphotspot"/>
              </w:rPr>
              <w:fldChar w:fldCharType="begin"/>
            </w:r>
            <w:r w:rsidRPr="005B17D3">
              <w:instrText xml:space="preserve"> XE "</w:instrText>
            </w:r>
            <w:r w:rsidRPr="005B17D3">
              <w:rPr>
                <w:bCs/>
              </w:rPr>
              <w:instrText>DD-215</w:instrText>
            </w:r>
            <w:r w:rsidRPr="005B17D3">
              <w:instrText xml:space="preserve">" </w:instrText>
            </w:r>
            <w:r w:rsidRPr="005B17D3">
              <w:rPr>
                <w:rStyle w:val="Text-onlypopuphotspot"/>
              </w:rPr>
              <w:fldChar w:fldCharType="end"/>
            </w:r>
            <w:r w:rsidRPr="005B17D3">
              <w:t xml:space="preserve"> (Discharge Update)</w:t>
            </w:r>
          </w:p>
          <w:p w14:paraId="1B4B8F50" w14:textId="77777777" w:rsidR="00C43211" w:rsidRPr="005B17D3" w:rsidRDefault="00C43211" w:rsidP="00C31258">
            <w:pPr>
              <w:pStyle w:val="ListBull2"/>
            </w:pPr>
            <w:r w:rsidRPr="005B17D3">
              <w:t>World War II Veterans may present the discharge or separation document issued by the War Department Adjutant General's Office</w:t>
            </w:r>
            <w:r w:rsidRPr="005B17D3">
              <w:fldChar w:fldCharType="begin"/>
            </w:r>
            <w:r w:rsidRPr="005B17D3">
              <w:instrText xml:space="preserve"> XE "Office:WD AGO" </w:instrText>
            </w:r>
            <w:r w:rsidRPr="005B17D3">
              <w:fldChar w:fldCharType="end"/>
            </w:r>
            <w:r w:rsidRPr="005B17D3">
              <w:t xml:space="preserve"> (WD AGO)</w:t>
            </w:r>
          </w:p>
          <w:p w14:paraId="3CC5AA48" w14:textId="77777777" w:rsidR="00C43211" w:rsidRPr="005B17D3" w:rsidRDefault="00C43211" w:rsidP="00C31258">
            <w:pPr>
              <w:pStyle w:val="ListBull2"/>
            </w:pPr>
            <w:r w:rsidRPr="005B17D3">
              <w:t>Service Records</w:t>
            </w:r>
            <w:r w:rsidRPr="005B17D3">
              <w:fldChar w:fldCharType="begin"/>
            </w:r>
            <w:r w:rsidRPr="005B17D3">
              <w:instrText xml:space="preserve"> XE "Records:Edit Purple Heart:Service" </w:instrText>
            </w:r>
            <w:r w:rsidRPr="005B17D3">
              <w:fldChar w:fldCharType="end"/>
            </w:r>
            <w:r w:rsidRPr="005B17D3">
              <w:t xml:space="preserve"> showing the award</w:t>
            </w:r>
            <w:r w:rsidRPr="005B17D3">
              <w:fldChar w:fldCharType="begin"/>
            </w:r>
            <w:r w:rsidRPr="005B17D3">
              <w:instrText xml:space="preserve"> XE "Award:Service Records showing" </w:instrText>
            </w:r>
            <w:r w:rsidRPr="005B17D3">
              <w:fldChar w:fldCharType="end"/>
            </w:r>
          </w:p>
          <w:p w14:paraId="06226B2B" w14:textId="77777777" w:rsidR="00C43211" w:rsidRPr="005B17D3" w:rsidRDefault="00C43211" w:rsidP="00C31258">
            <w:pPr>
              <w:pStyle w:val="ListBull2"/>
            </w:pPr>
            <w:r w:rsidRPr="005B17D3">
              <w:t>Military</w:t>
            </w:r>
            <w:r w:rsidRPr="005B17D3">
              <w:fldChar w:fldCharType="begin"/>
            </w:r>
            <w:r w:rsidRPr="005B17D3">
              <w:instrText xml:space="preserve"> XE "Military:Orders of Award" </w:instrText>
            </w:r>
            <w:r w:rsidRPr="005B17D3">
              <w:fldChar w:fldCharType="end"/>
            </w:r>
            <w:r w:rsidRPr="005B17D3">
              <w:t xml:space="preserve"> Orders of the Award</w:t>
            </w:r>
          </w:p>
        </w:tc>
      </w:tr>
    </w:tbl>
    <w:p w14:paraId="595F6F8B" w14:textId="77777777" w:rsidR="00C43211" w:rsidRPr="005B17D3" w:rsidRDefault="00C43211" w:rsidP="00C43211">
      <w:pPr>
        <w:pStyle w:val="ScreenFieldDesc"/>
      </w:pPr>
      <w:r w:rsidRPr="005B17D3">
        <w:fldChar w:fldCharType="begin"/>
      </w:r>
      <w:r w:rsidRPr="005B17D3">
        <w:instrText xml:space="preserve"> XE "Award:Military Orders of" </w:instrText>
      </w:r>
      <w:r w:rsidRPr="005B17D3">
        <w:fldChar w:fldCharType="end"/>
      </w:r>
    </w:p>
    <w:p w14:paraId="3D470FB9" w14:textId="77777777" w:rsidR="00C43211" w:rsidRPr="005B17D3" w:rsidRDefault="00C43211" w:rsidP="00C43211">
      <w:pPr>
        <w:pStyle w:val="ScreenField"/>
      </w:pPr>
      <w:r w:rsidRPr="005B17D3">
        <w:t>Unacceptable Remark:</w:t>
      </w:r>
    </w:p>
    <w:p w14:paraId="6C332641" w14:textId="3BB9BC91" w:rsidR="00C43211" w:rsidRPr="005B17D3" w:rsidRDefault="00C43211" w:rsidP="008B46A1">
      <w:pPr>
        <w:pStyle w:val="ScreenFieldDesc"/>
      </w:pPr>
      <w:r w:rsidRPr="005B17D3">
        <w:t>Enter the reason why the confirmation PH documentation is unacceptable.</w:t>
      </w:r>
    </w:p>
    <w:p w14:paraId="29E6410C" w14:textId="347050F2" w:rsidR="00430072" w:rsidRPr="005B17D3" w:rsidRDefault="00430072" w:rsidP="00430072">
      <w:pPr>
        <w:pStyle w:val="ScreenField"/>
      </w:pPr>
    </w:p>
    <w:p w14:paraId="2D2B9345" w14:textId="77777777" w:rsidR="009815AD" w:rsidRPr="005B17D3" w:rsidRDefault="009815AD" w:rsidP="000B1F4A">
      <w:pPr>
        <w:pStyle w:val="Heading4"/>
      </w:pPr>
      <w:bookmarkStart w:id="1036" w:name="_Toc482888508"/>
      <w:bookmarkStart w:id="1037" w:name="_Ref483479308"/>
      <w:bookmarkStart w:id="1038" w:name="_Ref483479310"/>
      <w:bookmarkStart w:id="1039" w:name="_Toc31622253"/>
      <w:r w:rsidRPr="005B17D3">
        <w:t>View Historical Eligibility</w:t>
      </w:r>
      <w:bookmarkEnd w:id="1036"/>
      <w:bookmarkEnd w:id="1037"/>
      <w:bookmarkEnd w:id="1038"/>
      <w:bookmarkEnd w:id="1039"/>
    </w:p>
    <w:p w14:paraId="7BBD877E" w14:textId="77777777" w:rsidR="009815AD" w:rsidRPr="005B17D3" w:rsidRDefault="009815AD" w:rsidP="009815AD">
      <w:pPr>
        <w:pStyle w:val="BodyTextBullet2"/>
      </w:pPr>
      <w:r w:rsidRPr="005B17D3">
        <w:t xml:space="preserve">All fields that appear on the </w:t>
      </w:r>
      <w:r w:rsidRPr="005B17D3">
        <w:rPr>
          <w:b/>
        </w:rPr>
        <w:t>History</w:t>
      </w:r>
      <w:r w:rsidRPr="005B17D3">
        <w:t xml:space="preserve"> screen are ES populated, read only fields. These are the same fields that appear on the </w:t>
      </w:r>
      <w:r w:rsidRPr="005B17D3">
        <w:rPr>
          <w:b/>
        </w:rPr>
        <w:t xml:space="preserve">Eligibility </w:t>
      </w:r>
      <w:r w:rsidRPr="005B17D3">
        <w:t>screen.</w:t>
      </w:r>
    </w:p>
    <w:p w14:paraId="3103ED47" w14:textId="77777777" w:rsidR="009815AD" w:rsidRPr="005B17D3" w:rsidRDefault="009815AD" w:rsidP="009815AD">
      <w:pPr>
        <w:pStyle w:val="BodyTextBullet2"/>
      </w:pPr>
      <w:r w:rsidRPr="005B17D3">
        <w:t xml:space="preserve">These fields are: </w:t>
      </w:r>
      <w:r w:rsidRPr="005B17D3">
        <w:rPr>
          <w:b/>
        </w:rPr>
        <w:t>Eligibility Details</w:t>
      </w:r>
      <w:r w:rsidRPr="005B17D3">
        <w:t xml:space="preserve">, </w:t>
      </w:r>
      <w:r w:rsidRPr="005B17D3">
        <w:rPr>
          <w:b/>
        </w:rPr>
        <w:t>Old Value</w:t>
      </w:r>
      <w:r w:rsidRPr="005B17D3">
        <w:t xml:space="preserve">, </w:t>
      </w:r>
      <w:r w:rsidRPr="005B17D3">
        <w:rPr>
          <w:b/>
        </w:rPr>
        <w:t>New Value</w:t>
      </w:r>
      <w:r w:rsidRPr="005B17D3">
        <w:t xml:space="preserve">, </w:t>
      </w:r>
      <w:r w:rsidRPr="005B17D3">
        <w:rPr>
          <w:b/>
        </w:rPr>
        <w:t>Data Changed</w:t>
      </w:r>
      <w:r w:rsidRPr="005B17D3">
        <w:t>.</w:t>
      </w:r>
    </w:p>
    <w:p w14:paraId="53DE1A1F" w14:textId="0A9CF8AC" w:rsidR="009815AD" w:rsidRPr="005B17D3" w:rsidRDefault="009815AD" w:rsidP="009815AD">
      <w:pPr>
        <w:pStyle w:val="ScreenFieldDesc"/>
      </w:pPr>
    </w:p>
    <w:p w14:paraId="42FC970E" w14:textId="6F3BD33E" w:rsidR="009815AD" w:rsidRPr="005B17D3" w:rsidRDefault="009815AD" w:rsidP="009815AD">
      <w:pPr>
        <w:pStyle w:val="ScreenField"/>
      </w:pPr>
    </w:p>
    <w:p w14:paraId="6523E596" w14:textId="77777777" w:rsidR="009815AD" w:rsidRPr="005B17D3" w:rsidRDefault="009815AD" w:rsidP="009815AD">
      <w:pPr>
        <w:pStyle w:val="ScreenFieldDesc"/>
      </w:pPr>
    </w:p>
    <w:p w14:paraId="5510C5C4" w14:textId="77777777" w:rsidR="00BE52CE" w:rsidRPr="005B17D3" w:rsidRDefault="00BE52CE" w:rsidP="00D8413D">
      <w:pPr>
        <w:pStyle w:val="Heading3"/>
      </w:pPr>
      <w:bookmarkStart w:id="1040" w:name="_Toc31622254"/>
      <w:r w:rsidRPr="005B17D3">
        <w:t>Rated SC Disabilities</w:t>
      </w:r>
      <w:bookmarkEnd w:id="1040"/>
    </w:p>
    <w:p w14:paraId="7F7FE490" w14:textId="77777777" w:rsidR="00BE52CE" w:rsidRPr="005B17D3" w:rsidRDefault="00BE52CE" w:rsidP="00EF3896">
      <w:pPr>
        <w:pStyle w:val="ScreenField"/>
        <w:rPr>
          <w:rStyle w:val="StyleDrop-downhotspot11ptUnderline"/>
          <w:bCs w:val="0"/>
          <w:iCs w:val="0"/>
          <w:sz w:val="24"/>
          <w:u w:val="none"/>
        </w:rPr>
      </w:pPr>
      <w:r w:rsidRPr="005B17D3">
        <w:rPr>
          <w:rStyle w:val="StyleDrop-downhotspot11ptUnderline"/>
          <w:bCs w:val="0"/>
          <w:iCs w:val="0"/>
          <w:sz w:val="24"/>
          <w:u w:val="none"/>
        </w:rPr>
        <w:t>Code:</w:t>
      </w:r>
    </w:p>
    <w:p w14:paraId="68706BE2" w14:textId="7F6BF08A" w:rsidR="00BE52CE" w:rsidRPr="005B17D3" w:rsidRDefault="00BE52CE" w:rsidP="00EF3896">
      <w:pPr>
        <w:pStyle w:val="ScreenFieldDesc"/>
      </w:pPr>
      <w:r w:rsidRPr="005B17D3">
        <w:t xml:space="preserve">The code is associated with the </w:t>
      </w:r>
      <w:r w:rsidR="00C0209E" w:rsidRPr="005B17D3">
        <w:t>Service Connected</w:t>
      </w:r>
      <w:r w:rsidRPr="005B17D3">
        <w:t xml:space="preserve"> (SC) or non-</w:t>
      </w:r>
      <w:r w:rsidR="00C0209E" w:rsidRPr="005B17D3">
        <w:t>Service Connected</w:t>
      </w:r>
      <w:r w:rsidRPr="005B17D3">
        <w:t xml:space="preserve"> medical</w:t>
      </w:r>
      <w:r w:rsidRPr="005B17D3">
        <w:fldChar w:fldCharType="begin"/>
      </w:r>
      <w:r w:rsidRPr="005B17D3">
        <w:instrText xml:space="preserve"> XE "Medical:condition" </w:instrText>
      </w:r>
      <w:r w:rsidRPr="005B17D3">
        <w:fldChar w:fldCharType="end"/>
      </w:r>
      <w:r w:rsidRPr="005B17D3">
        <w:t xml:space="preserve"> condition for which a Veteran has been rated. The Veterans Benefit Administration (VBA) determines the codes applicable to the Veteran through the compensation review process.</w:t>
      </w:r>
    </w:p>
    <w:p w14:paraId="3BE7BBCE" w14:textId="77777777" w:rsidR="00BE52CE" w:rsidRPr="005B17D3" w:rsidRDefault="00BE52CE" w:rsidP="00EF3896">
      <w:pPr>
        <w:pStyle w:val="ScreenField"/>
      </w:pPr>
      <w:r w:rsidRPr="005B17D3">
        <w:t>Description:</w:t>
      </w:r>
    </w:p>
    <w:p w14:paraId="441CAD98" w14:textId="77777777" w:rsidR="00BE52CE" w:rsidRPr="005B17D3" w:rsidRDefault="00BE52CE" w:rsidP="00EF3896">
      <w:pPr>
        <w:pStyle w:val="ScreenFieldDesc"/>
      </w:pPr>
      <w:r w:rsidRPr="005B17D3">
        <w:t>Description</w:t>
      </w:r>
      <w:r w:rsidRPr="005B17D3">
        <w:rPr>
          <w:i/>
        </w:rPr>
        <w:t xml:space="preserve"> </w:t>
      </w:r>
      <w:r w:rsidRPr="005B17D3">
        <w:t>of the rated disability code.</w:t>
      </w:r>
    </w:p>
    <w:p w14:paraId="1B3C7F4E" w14:textId="77777777" w:rsidR="00BE52CE" w:rsidRPr="005B17D3" w:rsidRDefault="00BE52CE" w:rsidP="00474E83">
      <w:pPr>
        <w:pStyle w:val="NoteLightbulb"/>
      </w:pPr>
      <w:r w:rsidRPr="005B17D3">
        <w:rPr>
          <w:b/>
        </w:rPr>
        <w:t>Note</w:t>
      </w:r>
      <w:r w:rsidRPr="005B17D3">
        <w:t>: This field system filled based on the valid rated disability code entered.</w:t>
      </w:r>
    </w:p>
    <w:p w14:paraId="7AEC9A11" w14:textId="77777777" w:rsidR="00BE52CE" w:rsidRPr="005B17D3" w:rsidRDefault="00BE52CE" w:rsidP="00EF3896">
      <w:pPr>
        <w:pStyle w:val="ScreenField"/>
      </w:pPr>
      <w:r w:rsidRPr="005B17D3">
        <w:t>Diagnostic Extremity:</w:t>
      </w:r>
    </w:p>
    <w:p w14:paraId="61DF69FF" w14:textId="77777777" w:rsidR="00BE52CE" w:rsidRPr="005B17D3" w:rsidRDefault="00BE52CE" w:rsidP="00EF3896">
      <w:pPr>
        <w:pStyle w:val="ScreenFieldDesc"/>
      </w:pPr>
      <w:r w:rsidRPr="005B17D3">
        <w:t xml:space="preserve">Diagnostic Extremity is defined as the portion of the body in which the disability is located. </w:t>
      </w:r>
    </w:p>
    <w:p w14:paraId="52F24429" w14:textId="77777777" w:rsidR="00BE52CE" w:rsidRPr="005B17D3" w:rsidRDefault="00BE52CE" w:rsidP="00EF3896">
      <w:pPr>
        <w:pStyle w:val="ScreenFieldDesc"/>
      </w:pPr>
      <w:r w:rsidRPr="005B17D3">
        <w:t>Extremity choices are:</w:t>
      </w:r>
    </w:p>
    <w:p w14:paraId="332DC1A5" w14:textId="77777777" w:rsidR="00BE52CE" w:rsidRPr="005B17D3" w:rsidRDefault="00BE52CE" w:rsidP="00EF3896">
      <w:pPr>
        <w:pStyle w:val="ListBull2"/>
      </w:pPr>
      <w:r w:rsidRPr="005B17D3">
        <w:t>Left-Lower Extremity</w:t>
      </w:r>
    </w:p>
    <w:p w14:paraId="7D6AAE3B" w14:textId="77777777" w:rsidR="00BE52CE" w:rsidRPr="005B17D3" w:rsidRDefault="00BE52CE" w:rsidP="00EF3896">
      <w:pPr>
        <w:pStyle w:val="ListBull2"/>
      </w:pPr>
      <w:r w:rsidRPr="005B17D3">
        <w:t>Left-Upper Extremity</w:t>
      </w:r>
    </w:p>
    <w:p w14:paraId="00AAFEBB" w14:textId="77777777" w:rsidR="00BE52CE" w:rsidRPr="005B17D3" w:rsidRDefault="00BE52CE" w:rsidP="00EF3896">
      <w:pPr>
        <w:pStyle w:val="ListBull2"/>
      </w:pPr>
      <w:r w:rsidRPr="005B17D3">
        <w:t>Right-Lower Extremity</w:t>
      </w:r>
    </w:p>
    <w:p w14:paraId="3AFAF1A0" w14:textId="77777777" w:rsidR="00BE52CE" w:rsidRPr="005B17D3" w:rsidRDefault="00BE52CE" w:rsidP="00EF3896">
      <w:pPr>
        <w:pStyle w:val="ListBull2"/>
      </w:pPr>
      <w:r w:rsidRPr="005B17D3">
        <w:t>Right-Upper Extremity</w:t>
      </w:r>
    </w:p>
    <w:p w14:paraId="4814489D" w14:textId="77777777" w:rsidR="00BE52CE" w:rsidRPr="005B17D3" w:rsidRDefault="00BE52CE" w:rsidP="00EF3896">
      <w:pPr>
        <w:pStyle w:val="ListBull2"/>
      </w:pPr>
      <w:r w:rsidRPr="005B17D3">
        <w:t>Both-Lower Extremities</w:t>
      </w:r>
    </w:p>
    <w:p w14:paraId="4D328AE6" w14:textId="77777777" w:rsidR="00BE52CE" w:rsidRPr="005B17D3" w:rsidRDefault="00BE52CE" w:rsidP="00EF3896">
      <w:pPr>
        <w:pStyle w:val="ListBull2"/>
      </w:pPr>
      <w:r w:rsidRPr="005B17D3">
        <w:t>Both-Upper Extremities</w:t>
      </w:r>
    </w:p>
    <w:p w14:paraId="2707678F" w14:textId="77777777" w:rsidR="00BE52CE" w:rsidRPr="005B17D3" w:rsidRDefault="00BE52CE" w:rsidP="00EF3896">
      <w:pPr>
        <w:pStyle w:val="ScreenFieldDesc"/>
      </w:pPr>
      <w:r w:rsidRPr="005B17D3">
        <w:t>Diagnostic Extremity data is shared with VistA.</w:t>
      </w:r>
    </w:p>
    <w:p w14:paraId="621C8FCC" w14:textId="77777777" w:rsidR="00BE52CE" w:rsidRPr="005B17D3" w:rsidRDefault="00BE52CE" w:rsidP="00EF3896">
      <w:pPr>
        <w:pStyle w:val="ScreenField"/>
      </w:pPr>
    </w:p>
    <w:p w14:paraId="7CC55D72" w14:textId="422A9A37" w:rsidR="00BE52CE" w:rsidRPr="005B17D3" w:rsidRDefault="00C0209E" w:rsidP="00EF3896">
      <w:pPr>
        <w:pStyle w:val="ScreenField"/>
      </w:pPr>
      <w:r w:rsidRPr="005B17D3">
        <w:t>Service Connected</w:t>
      </w:r>
      <w:r w:rsidR="00BE52CE" w:rsidRPr="005B17D3">
        <w:t xml:space="preserve"> Percentage (%):</w:t>
      </w:r>
    </w:p>
    <w:p w14:paraId="3A9EE489" w14:textId="5DACEE42" w:rsidR="00BE52CE" w:rsidRPr="005B17D3" w:rsidRDefault="00C0209E" w:rsidP="00EF3896">
      <w:pPr>
        <w:pStyle w:val="ScreenFieldDesc"/>
      </w:pPr>
      <w:r w:rsidRPr="005B17D3">
        <w:t>Service Connected</w:t>
      </w:r>
      <w:r w:rsidR="00BE52CE" w:rsidRPr="005B17D3">
        <w:t xml:space="preserve"> Percentage (%) is the percentage of disability typically attributable to injury or disease incurred or aggravated during active military service.</w:t>
      </w:r>
    </w:p>
    <w:p w14:paraId="7CB23B00" w14:textId="1CE2ABA2" w:rsidR="00BE52CE" w:rsidRPr="005B17D3" w:rsidRDefault="00C0209E" w:rsidP="00EF3896">
      <w:pPr>
        <w:pStyle w:val="ScreenFieldDesc"/>
      </w:pPr>
      <w:r w:rsidRPr="005B17D3">
        <w:t>Service Connected</w:t>
      </w:r>
      <w:r w:rsidR="00BE52CE" w:rsidRPr="005B17D3">
        <w:t xml:space="preserve"> Percentage (%) data is shared with VistA.</w:t>
      </w:r>
    </w:p>
    <w:p w14:paraId="5C8E6A08" w14:textId="77777777" w:rsidR="00BE52CE" w:rsidRPr="005B17D3" w:rsidRDefault="00BE52CE" w:rsidP="00EF3896">
      <w:pPr>
        <w:pStyle w:val="RulesandMore"/>
      </w:pPr>
      <w:r w:rsidRPr="005B17D3">
        <w:t>More...</w:t>
      </w:r>
    </w:p>
    <w:p w14:paraId="5E8698A2" w14:textId="43EE523E" w:rsidR="00BE52CE" w:rsidRPr="005B17D3" w:rsidRDefault="00BE52CE" w:rsidP="00EF3896">
      <w:pPr>
        <w:pStyle w:val="ListBull2"/>
      </w:pPr>
      <w:r w:rsidRPr="005B17D3">
        <w:t xml:space="preserve">A </w:t>
      </w:r>
      <w:r w:rsidR="00C0209E" w:rsidRPr="005B17D3">
        <w:t>Service Connected</w:t>
      </w:r>
      <w:r w:rsidRPr="005B17D3">
        <w:t xml:space="preserve"> rating is an official ruling by VA that the beneficiary's illness/condition is directly related to their active military service. </w:t>
      </w:r>
      <w:r w:rsidR="00C0209E" w:rsidRPr="005B17D3">
        <w:t>Service Connected</w:t>
      </w:r>
      <w:r w:rsidRPr="005B17D3">
        <w:t xml:space="preserve"> ratings are established by VA Regional Office</w:t>
      </w:r>
      <w:r w:rsidRPr="005B17D3">
        <w:fldChar w:fldCharType="begin"/>
      </w:r>
      <w:r w:rsidRPr="005B17D3">
        <w:instrText xml:space="preserve"> XE "Office:VA Regional" </w:instrText>
      </w:r>
      <w:r w:rsidRPr="005B17D3">
        <w:fldChar w:fldCharType="end"/>
      </w:r>
      <w:r w:rsidRPr="005B17D3">
        <w:t>s located throughout the country.</w:t>
      </w:r>
    </w:p>
    <w:p w14:paraId="6C9A75FC" w14:textId="77777777" w:rsidR="009A3C55" w:rsidRPr="005B17D3" w:rsidRDefault="009A3C55" w:rsidP="00EF3896">
      <w:pPr>
        <w:pStyle w:val="RulesandMore"/>
      </w:pPr>
    </w:p>
    <w:p w14:paraId="7CAD3D67" w14:textId="77777777" w:rsidR="00BE52CE" w:rsidRPr="005B17D3" w:rsidRDefault="00BE52CE" w:rsidP="00EF3896">
      <w:pPr>
        <w:pStyle w:val="RulesandMore"/>
      </w:pPr>
      <w:r w:rsidRPr="005B17D3">
        <w:t>Rules...</w:t>
      </w:r>
    </w:p>
    <w:p w14:paraId="1D19982C" w14:textId="30F5852B" w:rsidR="00BE52CE" w:rsidRPr="005B17D3" w:rsidRDefault="00BE52CE" w:rsidP="00EF3896">
      <w:pPr>
        <w:pStyle w:val="ListBull2"/>
      </w:pPr>
      <w:r w:rsidRPr="005B17D3">
        <w:t xml:space="preserve">Rated Disabilities are required when </w:t>
      </w:r>
      <w:r w:rsidR="00C0209E" w:rsidRPr="005B17D3">
        <w:rPr>
          <w:i/>
          <w:iCs/>
        </w:rPr>
        <w:t>Service Connected</w:t>
      </w:r>
      <w:r w:rsidRPr="005B17D3">
        <w:rPr>
          <w:i/>
          <w:iCs/>
        </w:rPr>
        <w:t xml:space="preserve"> Percentage (%)</w:t>
      </w:r>
      <w:r w:rsidRPr="005B17D3">
        <w:t xml:space="preserve"> is zero or greater.</w:t>
      </w:r>
    </w:p>
    <w:p w14:paraId="79EF9E48" w14:textId="77777777" w:rsidR="00BE52CE" w:rsidRPr="005B17D3" w:rsidRDefault="00BE52CE" w:rsidP="00EF3896">
      <w:pPr>
        <w:pStyle w:val="ListBull2"/>
      </w:pPr>
      <w:r w:rsidRPr="005B17D3">
        <w:t>A Disability % is required for each Rated Disability entered.</w:t>
      </w:r>
    </w:p>
    <w:p w14:paraId="7898293D" w14:textId="77777777" w:rsidR="00BE52CE" w:rsidRPr="005B17D3" w:rsidRDefault="00BE52CE" w:rsidP="00EF3896">
      <w:pPr>
        <w:pStyle w:val="ScreenField"/>
      </w:pPr>
    </w:p>
    <w:p w14:paraId="0072F762" w14:textId="77777777" w:rsidR="00BE52CE" w:rsidRPr="005B17D3" w:rsidRDefault="00BE52CE" w:rsidP="00EF3896">
      <w:pPr>
        <w:pStyle w:val="ScreenField"/>
      </w:pPr>
      <w:r w:rsidRPr="005B17D3">
        <w:t>Original Effective Date</w:t>
      </w:r>
      <w:r w:rsidRPr="005B17D3">
        <w:fldChar w:fldCharType="begin"/>
      </w:r>
      <w:r w:rsidRPr="005B17D3">
        <w:instrText xml:space="preserve"> XE "Date: Rated SC Disabilities Original Effective" </w:instrText>
      </w:r>
      <w:r w:rsidRPr="005B17D3">
        <w:fldChar w:fldCharType="end"/>
      </w:r>
      <w:r w:rsidRPr="005B17D3">
        <w:t>:</w:t>
      </w:r>
    </w:p>
    <w:p w14:paraId="55892592" w14:textId="39A155ED" w:rsidR="00BE52CE" w:rsidRPr="005B17D3" w:rsidRDefault="00BE52CE" w:rsidP="00EF3896">
      <w:pPr>
        <w:pStyle w:val="ScreenFieldDesc"/>
      </w:pPr>
      <w:r w:rsidRPr="005B17D3">
        <w:t xml:space="preserve">Original Effective Date is the effective date on which the condition was originally determined to be </w:t>
      </w:r>
      <w:r w:rsidR="00C0209E" w:rsidRPr="005B17D3">
        <w:t>Service Connected</w:t>
      </w:r>
      <w:r w:rsidRPr="005B17D3">
        <w:t>.</w:t>
      </w:r>
    </w:p>
    <w:p w14:paraId="09732A02" w14:textId="77777777" w:rsidR="00BE52CE" w:rsidRPr="005B17D3" w:rsidRDefault="00BE52CE" w:rsidP="00EF3896">
      <w:pPr>
        <w:pStyle w:val="ScreenFieldDesc"/>
      </w:pPr>
      <w:r w:rsidRPr="005B17D3">
        <w:t>Original Effective Date data is shared with VistA.</w:t>
      </w:r>
    </w:p>
    <w:p w14:paraId="221F571C" w14:textId="77777777" w:rsidR="00BE52CE" w:rsidRPr="005B17D3" w:rsidRDefault="00BE52CE" w:rsidP="00EF3896">
      <w:pPr>
        <w:pStyle w:val="RulesandMore"/>
      </w:pPr>
      <w:r w:rsidRPr="005B17D3">
        <w:t>More...</w:t>
      </w:r>
    </w:p>
    <w:p w14:paraId="275D927B" w14:textId="6C543904" w:rsidR="00BE52CE" w:rsidRPr="005B17D3" w:rsidRDefault="00BE52CE" w:rsidP="00EF3896">
      <w:pPr>
        <w:pStyle w:val="ListBull2"/>
      </w:pPr>
      <w:r w:rsidRPr="005B17D3">
        <w:t xml:space="preserve">The Original Effective Date for a disability is the date Veterans Benefit Administration (VBA) determines as the first day a disability is considered </w:t>
      </w:r>
      <w:r w:rsidR="00C0209E" w:rsidRPr="005B17D3">
        <w:t>Service Connected</w:t>
      </w:r>
      <w:r w:rsidRPr="005B17D3">
        <w:t>. It could be the date on which the disability occurred, or if the claim</w:t>
      </w:r>
      <w:r w:rsidRPr="005B17D3">
        <w:fldChar w:fldCharType="begin"/>
      </w:r>
      <w:r w:rsidRPr="005B17D3">
        <w:instrText xml:space="preserve"> XE "Claim" </w:instrText>
      </w:r>
      <w:r w:rsidRPr="005B17D3">
        <w:fldChar w:fldCharType="end"/>
      </w:r>
      <w:r w:rsidRPr="005B17D3">
        <w:t xml:space="preserve"> for disability was filed much later, the date of the claim.</w:t>
      </w:r>
    </w:p>
    <w:p w14:paraId="4BC95332" w14:textId="77777777" w:rsidR="00BE52CE" w:rsidRPr="005B17D3" w:rsidRDefault="00BE52CE" w:rsidP="00884662">
      <w:pPr>
        <w:pStyle w:val="ListBull2"/>
        <w:numPr>
          <w:ilvl w:val="1"/>
          <w:numId w:val="64"/>
        </w:numPr>
      </w:pPr>
      <w:r w:rsidRPr="005B17D3">
        <w:t>Example: Veteran J. Smith files a SC claim in October 2002 for a Hand Injury. VBA awards in October 2004 a 20% SC for J. Smith. His original effective date is July 2002; the date the injury was incurred. In October 2005, the VBA updates this hand injury to 30% SC. Since the original rating was done after 2003, it was done in the corporate database. The original effective date remains July 2002, but the Current Effective Date is updated to September 2005, the date the new</w:t>
      </w:r>
      <w:r w:rsidRPr="005B17D3">
        <w:fldChar w:fldCharType="begin"/>
      </w:r>
      <w:r w:rsidRPr="005B17D3">
        <w:instrText xml:space="preserve"> XE "New:SC percentage original effective date" </w:instrText>
      </w:r>
      <w:r w:rsidRPr="005B17D3">
        <w:fldChar w:fldCharType="end"/>
      </w:r>
      <w:r w:rsidRPr="005B17D3">
        <w:t xml:space="preserve"> percentage was determined to take effect.</w:t>
      </w:r>
    </w:p>
    <w:p w14:paraId="05898F31" w14:textId="77777777" w:rsidR="00BE52CE" w:rsidRPr="005B17D3" w:rsidRDefault="00BE52CE" w:rsidP="00EF3896">
      <w:pPr>
        <w:pStyle w:val="RulesandMore"/>
      </w:pPr>
      <w:r w:rsidRPr="005B17D3">
        <w:t>Rules...</w:t>
      </w:r>
    </w:p>
    <w:p w14:paraId="0946FF1B" w14:textId="77777777" w:rsidR="00BE52CE" w:rsidRPr="005B17D3" w:rsidRDefault="00BE52CE" w:rsidP="00EF3896">
      <w:pPr>
        <w:pStyle w:val="ListBull2"/>
      </w:pPr>
      <w:r w:rsidRPr="005B17D3">
        <w:t xml:space="preserve">Rated Disability </w:t>
      </w:r>
      <w:r w:rsidRPr="005B17D3">
        <w:rPr>
          <w:i/>
          <w:iCs/>
        </w:rPr>
        <w:t>Original Effective Date</w:t>
      </w:r>
      <w:r w:rsidRPr="005B17D3">
        <w:t xml:space="preserve"> cannot be prior to the </w:t>
      </w:r>
      <w:r w:rsidRPr="005B17D3">
        <w:rPr>
          <w:i/>
          <w:iCs/>
        </w:rPr>
        <w:t>Date of Birth</w:t>
      </w:r>
      <w:r w:rsidRPr="005B17D3">
        <w:t>.</w:t>
      </w:r>
    </w:p>
    <w:p w14:paraId="03B55A0C" w14:textId="77777777" w:rsidR="00BE52CE" w:rsidRPr="005B17D3" w:rsidRDefault="00BE52CE" w:rsidP="00EF3896">
      <w:pPr>
        <w:pStyle w:val="ListBull2"/>
      </w:pPr>
      <w:r w:rsidRPr="005B17D3">
        <w:t xml:space="preserve">Rated Disability </w:t>
      </w:r>
      <w:r w:rsidRPr="005B17D3">
        <w:rPr>
          <w:i/>
          <w:iCs/>
        </w:rPr>
        <w:t>Original Effective Date</w:t>
      </w:r>
      <w:r w:rsidRPr="005B17D3">
        <w:t xml:space="preserve"> cannot be after the </w:t>
      </w:r>
      <w:r w:rsidRPr="005B17D3">
        <w:rPr>
          <w:i/>
          <w:iCs/>
        </w:rPr>
        <w:t>Date of Death</w:t>
      </w:r>
      <w:r w:rsidRPr="005B17D3">
        <w:rPr>
          <w:i/>
          <w:iCs/>
        </w:rPr>
        <w:fldChar w:fldCharType="begin"/>
      </w:r>
      <w:r w:rsidRPr="005B17D3">
        <w:instrText xml:space="preserve"> XE "</w:instrText>
      </w:r>
      <w:r w:rsidRPr="005B17D3">
        <w:rPr>
          <w:iCs/>
        </w:rPr>
        <w:instrText>Death:</w:instrText>
      </w:r>
      <w:r w:rsidRPr="005B17D3">
        <w:instrText xml:space="preserve">Date of" </w:instrText>
      </w:r>
      <w:r w:rsidRPr="005B17D3">
        <w:rPr>
          <w:i/>
          <w:iCs/>
        </w:rPr>
        <w:fldChar w:fldCharType="end"/>
      </w:r>
      <w:r w:rsidRPr="005B17D3">
        <w:t>.</w:t>
      </w:r>
    </w:p>
    <w:p w14:paraId="5F4C2A6A" w14:textId="77777777" w:rsidR="00BE52CE" w:rsidRPr="005B17D3" w:rsidRDefault="00BE52CE" w:rsidP="00EF3896">
      <w:pPr>
        <w:pStyle w:val="ScreenField"/>
      </w:pPr>
    </w:p>
    <w:p w14:paraId="08041D39" w14:textId="77777777" w:rsidR="00BE52CE" w:rsidRPr="005B17D3" w:rsidRDefault="00BE52CE" w:rsidP="00EF3896">
      <w:pPr>
        <w:pStyle w:val="ScreenField"/>
      </w:pPr>
      <w:r w:rsidRPr="005B17D3">
        <w:t>Current Effective Date</w:t>
      </w:r>
      <w:r w:rsidRPr="005B17D3">
        <w:fldChar w:fldCharType="begin"/>
      </w:r>
      <w:r w:rsidRPr="005B17D3">
        <w:instrText xml:space="preserve"> XE "Date: Rated SC Disabilities Current Effective" </w:instrText>
      </w:r>
      <w:r w:rsidRPr="005B17D3">
        <w:fldChar w:fldCharType="end"/>
      </w:r>
      <w:r w:rsidRPr="005B17D3">
        <w:t>:</w:t>
      </w:r>
    </w:p>
    <w:p w14:paraId="20E1B8B9" w14:textId="77777777" w:rsidR="00BE52CE" w:rsidRPr="005B17D3" w:rsidRDefault="00BE52CE" w:rsidP="00EF3896">
      <w:pPr>
        <w:pStyle w:val="ScreenFieldDesc"/>
      </w:pPr>
      <w:r w:rsidRPr="005B17D3">
        <w:t>Current Effective Date is the date on which the rated disability was/is effective.</w:t>
      </w:r>
    </w:p>
    <w:p w14:paraId="0E7860B6" w14:textId="77777777" w:rsidR="00BE52CE" w:rsidRPr="005B17D3" w:rsidRDefault="00BE52CE" w:rsidP="00EF3896">
      <w:pPr>
        <w:pStyle w:val="ScreenFieldDesc"/>
      </w:pPr>
      <w:r w:rsidRPr="005B17D3">
        <w:t>Current Effective Date data is shared with VistA.</w:t>
      </w:r>
    </w:p>
    <w:p w14:paraId="3B22CEE1" w14:textId="77777777" w:rsidR="00BE52CE" w:rsidRPr="005B17D3" w:rsidRDefault="00BE52CE" w:rsidP="00EF3896">
      <w:pPr>
        <w:pStyle w:val="RulesandMore"/>
      </w:pPr>
      <w:r w:rsidRPr="005B17D3">
        <w:t>More...</w:t>
      </w:r>
    </w:p>
    <w:p w14:paraId="41676062" w14:textId="370DD443" w:rsidR="00BE52CE" w:rsidRPr="005B17D3" w:rsidRDefault="00BE52CE" w:rsidP="00EF3896">
      <w:pPr>
        <w:pStyle w:val="ListBull2"/>
      </w:pPr>
      <w:r w:rsidRPr="005B17D3">
        <w:t>Current Effective Date is the most recent date Veterans Benefit Administration (VBA) establishes a new</w:t>
      </w:r>
      <w:r w:rsidRPr="005B17D3">
        <w:fldChar w:fldCharType="begin"/>
      </w:r>
      <w:r w:rsidRPr="005B17D3">
        <w:instrText xml:space="preserve"> XE "New:SC disability percentage" </w:instrText>
      </w:r>
      <w:r w:rsidRPr="005B17D3">
        <w:fldChar w:fldCharType="end"/>
      </w:r>
      <w:r w:rsidRPr="005B17D3">
        <w:t xml:space="preserve"> </w:t>
      </w:r>
      <w:r w:rsidR="00C0209E" w:rsidRPr="005B17D3">
        <w:t>Service Connected</w:t>
      </w:r>
      <w:r w:rsidRPr="005B17D3">
        <w:t xml:space="preserve"> disability percentage for the particular diagnostic code.</w:t>
      </w:r>
    </w:p>
    <w:p w14:paraId="35E976DB" w14:textId="77777777" w:rsidR="00BE52CE" w:rsidRPr="005B17D3" w:rsidRDefault="00BE52CE" w:rsidP="00EF3896">
      <w:pPr>
        <w:pStyle w:val="RulesandMore"/>
      </w:pPr>
      <w:r w:rsidRPr="005B17D3">
        <w:t>Rules...</w:t>
      </w:r>
    </w:p>
    <w:p w14:paraId="58816E92" w14:textId="77777777" w:rsidR="00BE52CE" w:rsidRPr="005B17D3" w:rsidRDefault="00BE52CE" w:rsidP="00EF3896">
      <w:pPr>
        <w:pStyle w:val="ListBull2"/>
      </w:pPr>
      <w:r w:rsidRPr="005B17D3">
        <w:t xml:space="preserve">Rated Disability </w:t>
      </w:r>
      <w:r w:rsidRPr="005B17D3">
        <w:rPr>
          <w:i/>
          <w:iCs/>
        </w:rPr>
        <w:t>Current Effective Date</w:t>
      </w:r>
      <w:r w:rsidRPr="005B17D3">
        <w:t xml:space="preserve"> cannot be prior to </w:t>
      </w:r>
      <w:r w:rsidRPr="005B17D3">
        <w:rPr>
          <w:i/>
          <w:iCs/>
        </w:rPr>
        <w:t>Date of Birth</w:t>
      </w:r>
      <w:r w:rsidRPr="005B17D3">
        <w:t>.</w:t>
      </w:r>
    </w:p>
    <w:p w14:paraId="787BCE06" w14:textId="77777777" w:rsidR="00BE52CE" w:rsidRPr="005B17D3" w:rsidRDefault="00BE52CE" w:rsidP="00EF3896">
      <w:pPr>
        <w:pStyle w:val="ListBull2"/>
      </w:pPr>
      <w:r w:rsidRPr="005B17D3">
        <w:t xml:space="preserve">Rated Disability </w:t>
      </w:r>
      <w:r w:rsidRPr="005B17D3">
        <w:rPr>
          <w:i/>
          <w:iCs/>
        </w:rPr>
        <w:t>Current Effective Date</w:t>
      </w:r>
      <w:r w:rsidRPr="005B17D3">
        <w:t xml:space="preserve"> cannot be after </w:t>
      </w:r>
      <w:r w:rsidRPr="005B17D3">
        <w:rPr>
          <w:i/>
          <w:iCs/>
        </w:rPr>
        <w:t>Date of Death</w:t>
      </w:r>
      <w:r w:rsidRPr="005B17D3">
        <w:t>.</w:t>
      </w:r>
    </w:p>
    <w:p w14:paraId="409BA71A" w14:textId="77777777" w:rsidR="00BE52CE" w:rsidRPr="005B17D3" w:rsidRDefault="00BE52CE" w:rsidP="00474E83">
      <w:pPr>
        <w:pStyle w:val="NoteLightbulb"/>
      </w:pPr>
      <w:r w:rsidRPr="005B17D3">
        <w:rPr>
          <w:b/>
        </w:rPr>
        <w:t>Note</w:t>
      </w:r>
      <w:r w:rsidRPr="005B17D3">
        <w:t xml:space="preserve">: The </w:t>
      </w:r>
      <w:r w:rsidRPr="005B17D3">
        <w:rPr>
          <w:b/>
        </w:rPr>
        <w:t>VOA File Attachments</w:t>
      </w:r>
      <w:r w:rsidRPr="005B17D3">
        <w:t xml:space="preserve"> functionality described below will not be operational until the </w:t>
      </w:r>
      <w:r w:rsidRPr="005B17D3">
        <w:rPr>
          <w:i/>
        </w:rPr>
        <w:t>Veterans Online Application</w:t>
      </w:r>
      <w:r w:rsidRPr="005B17D3">
        <w:t xml:space="preserve"> is release at a later date.</w:t>
      </w:r>
    </w:p>
    <w:p w14:paraId="2E667214" w14:textId="77777777" w:rsidR="00BE52CE" w:rsidRPr="005B17D3" w:rsidRDefault="00BE52CE" w:rsidP="00EF3896">
      <w:pPr>
        <w:pStyle w:val="ScreenName"/>
      </w:pPr>
      <w:r w:rsidRPr="005B17D3">
        <w:t xml:space="preserve">Veterans Online Application (VOA) </w:t>
      </w:r>
      <w:r w:rsidRPr="005B17D3">
        <w:fldChar w:fldCharType="begin"/>
      </w:r>
      <w:r w:rsidRPr="005B17D3">
        <w:instrText xml:space="preserve"> XE "VOA:File Attachments" </w:instrText>
      </w:r>
      <w:r w:rsidRPr="005B17D3">
        <w:fldChar w:fldCharType="end"/>
      </w:r>
      <w:r w:rsidRPr="005B17D3">
        <w:t>File Attachments</w:t>
      </w:r>
      <w:r w:rsidRPr="005B17D3">
        <w:fldChar w:fldCharType="begin"/>
      </w:r>
      <w:r w:rsidRPr="005B17D3">
        <w:instrText xml:space="preserve"> XE "View:Attachments" </w:instrText>
      </w:r>
      <w:r w:rsidRPr="005B17D3">
        <w:fldChar w:fldCharType="end"/>
      </w:r>
      <w:r w:rsidRPr="005B17D3">
        <w:t xml:space="preserve"> </w:t>
      </w:r>
    </w:p>
    <w:p w14:paraId="2B3336BE" w14:textId="77777777" w:rsidR="00BE52CE" w:rsidRPr="005B17D3" w:rsidRDefault="00BE52CE" w:rsidP="00EF3896">
      <w:pPr>
        <w:pStyle w:val="BodyTextBullet2"/>
      </w:pPr>
      <w:r w:rsidRPr="005B17D3">
        <w:t xml:space="preserve">The </w:t>
      </w:r>
      <w:r w:rsidRPr="005B17D3">
        <w:rPr>
          <w:b/>
        </w:rPr>
        <w:t>VOA File Attachments</w:t>
      </w:r>
      <w:r w:rsidRPr="005B17D3">
        <w:t xml:space="preserve"> function allows a user to view files that were attached to an application for healthcare benefits that has been submitted via the VOA Self Service system. </w:t>
      </w:r>
    </w:p>
    <w:p w14:paraId="66C7E9D1" w14:textId="77777777" w:rsidR="00BE52CE" w:rsidRPr="005B17D3" w:rsidRDefault="00BE52CE" w:rsidP="00EF3896">
      <w:pPr>
        <w:pStyle w:val="BodyTextBullet2"/>
      </w:pPr>
      <w:r w:rsidRPr="005B17D3">
        <w:t xml:space="preserve">VOA file attachments can be copies of documents such as </w:t>
      </w:r>
      <w:r w:rsidRPr="005B17D3">
        <w:rPr>
          <w:i/>
        </w:rPr>
        <w:t>DD-214s</w:t>
      </w:r>
      <w:r w:rsidRPr="005B17D3">
        <w:t xml:space="preserve">, </w:t>
      </w:r>
      <w:r w:rsidRPr="005B17D3">
        <w:rPr>
          <w:i/>
        </w:rPr>
        <w:t>Military Orders of Award</w:t>
      </w:r>
      <w:r w:rsidRPr="005B17D3">
        <w:t>, etc. and be in a limited variety of file types. Users are able to view the attachments, determine what document types they contain, and indicate whether the document is (are) acceptable or not.</w:t>
      </w:r>
    </w:p>
    <w:p w14:paraId="1E61EC1E" w14:textId="77777777" w:rsidR="00BE52CE" w:rsidRPr="005B17D3" w:rsidRDefault="00BE52CE" w:rsidP="00EF3896">
      <w:pPr>
        <w:pStyle w:val="BodyTextBullet2"/>
      </w:pPr>
      <w:r w:rsidRPr="005B17D3">
        <w:t>Click the</w:t>
      </w:r>
      <w:r w:rsidRPr="005B17D3">
        <w:rPr>
          <w:noProof/>
        </w:rPr>
        <w:drawing>
          <wp:inline distT="0" distB="0" distL="0" distR="0" wp14:anchorId="19F8223D" wp14:editId="5F4637DA">
            <wp:extent cx="119380" cy="142875"/>
            <wp:effectExtent l="19050" t="0" r="0" b="0"/>
            <wp:docPr id="58" name="Picture 58" descr="right arrow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9" descr="right arrow symbol"/>
                    <pic:cNvPicPr>
                      <a:picLocks noChangeAspect="1" noChangeArrowheads="1"/>
                    </pic:cNvPicPr>
                  </pic:nvPicPr>
                  <pic:blipFill>
                    <a:blip r:embed="rId124" cstate="print"/>
                    <a:srcRect b="24001"/>
                    <a:stretch>
                      <a:fillRect/>
                    </a:stretch>
                  </pic:blipFill>
                  <pic:spPr bwMode="auto">
                    <a:xfrm>
                      <a:off x="0" y="0"/>
                      <a:ext cx="119380" cy="142875"/>
                    </a:xfrm>
                    <a:prstGeom prst="rect">
                      <a:avLst/>
                    </a:prstGeom>
                    <a:noFill/>
                    <a:ln w="9525">
                      <a:noFill/>
                      <a:miter lim="800000"/>
                      <a:headEnd/>
                      <a:tailEnd/>
                    </a:ln>
                  </pic:spPr>
                </pic:pic>
              </a:graphicData>
            </a:graphic>
          </wp:inline>
        </w:drawing>
      </w:r>
      <w:r w:rsidRPr="005B17D3">
        <w:t>arrow to expand the VOA file attachments</w:t>
      </w:r>
      <w:r w:rsidRPr="005B17D3">
        <w:fldChar w:fldCharType="begin"/>
      </w:r>
      <w:r w:rsidRPr="005B17D3">
        <w:instrText xml:space="preserve"> XE "Attachment:File(s)" </w:instrText>
      </w:r>
      <w:r w:rsidRPr="005B17D3">
        <w:fldChar w:fldCharType="end"/>
      </w:r>
      <w:r w:rsidRPr="005B17D3">
        <w:t xml:space="preserve"> list.</w:t>
      </w:r>
    </w:p>
    <w:p w14:paraId="2DABF1AC" w14:textId="77777777" w:rsidR="00BE52CE" w:rsidRPr="005B17D3" w:rsidRDefault="00BE52CE" w:rsidP="00EF3896">
      <w:pPr>
        <w:pStyle w:val="BodyTextBullet2"/>
      </w:pPr>
    </w:p>
    <w:p w14:paraId="386324DB" w14:textId="77777777" w:rsidR="00BE52CE" w:rsidRPr="005B17D3" w:rsidRDefault="00BE52CE" w:rsidP="00EF3896">
      <w:pPr>
        <w:pStyle w:val="ScreenField"/>
      </w:pPr>
      <w:r w:rsidRPr="005B17D3">
        <w:t>FileName</w:t>
      </w:r>
    </w:p>
    <w:p w14:paraId="4E89C970" w14:textId="77777777" w:rsidR="00BE52CE" w:rsidRPr="005B17D3" w:rsidRDefault="00BE52CE" w:rsidP="00EF3896">
      <w:pPr>
        <w:pStyle w:val="ScreenFieldDesc"/>
      </w:pPr>
      <w:r w:rsidRPr="005B17D3">
        <w:t xml:space="preserve">FileName is the attachment file name. When the user clicks on the file name, ES displays the contents of the selected file attachment in a new window. </w:t>
      </w:r>
    </w:p>
    <w:p w14:paraId="1701AC66" w14:textId="77777777" w:rsidR="00BE52CE" w:rsidRPr="005B17D3" w:rsidRDefault="00BE52CE" w:rsidP="00EF3896">
      <w:pPr>
        <w:pStyle w:val="RulesandMore"/>
      </w:pPr>
      <w:r w:rsidRPr="005B17D3">
        <w:t>More...</w:t>
      </w:r>
    </w:p>
    <w:p w14:paraId="363F8F4F" w14:textId="77777777" w:rsidR="00BE52CE" w:rsidRPr="005B17D3" w:rsidRDefault="00BE52CE" w:rsidP="00EF3896">
      <w:pPr>
        <w:pStyle w:val="ListBull2"/>
      </w:pPr>
      <w:r w:rsidRPr="005B17D3">
        <w:t xml:space="preserve">FileName allows the user to examine the contents of the attachment in order to determine the document types such as: </w:t>
      </w:r>
      <w:r w:rsidRPr="005B17D3">
        <w:rPr>
          <w:i/>
        </w:rPr>
        <w:t>DD-214</w:t>
      </w:r>
      <w:r w:rsidRPr="005B17D3">
        <w:t xml:space="preserve">, </w:t>
      </w:r>
      <w:r w:rsidRPr="005B17D3">
        <w:rPr>
          <w:i/>
        </w:rPr>
        <w:t>Military Orders of Award</w:t>
      </w:r>
      <w:r w:rsidRPr="005B17D3">
        <w:t xml:space="preserve">, etc., and whether or not to </w:t>
      </w:r>
      <w:r w:rsidRPr="005B17D3">
        <w:rPr>
          <w:b/>
        </w:rPr>
        <w:t>Accept?</w:t>
      </w:r>
      <w:r w:rsidRPr="005B17D3">
        <w:t xml:space="preserve"> the documents as valid.</w:t>
      </w:r>
    </w:p>
    <w:p w14:paraId="3F69A3C3" w14:textId="77777777" w:rsidR="00BE52CE" w:rsidRPr="005B17D3" w:rsidRDefault="00BE52CE" w:rsidP="00EF3896">
      <w:pPr>
        <w:pStyle w:val="ScreenField"/>
      </w:pPr>
      <w:r w:rsidRPr="005B17D3">
        <w:t>FileType</w:t>
      </w:r>
    </w:p>
    <w:p w14:paraId="52BC566A" w14:textId="77777777" w:rsidR="00BE52CE" w:rsidRPr="005B17D3" w:rsidRDefault="00BE52CE" w:rsidP="00EF3896">
      <w:pPr>
        <w:pStyle w:val="ScreenFieldDesc"/>
      </w:pPr>
      <w:r w:rsidRPr="005B17D3">
        <w:t>FileType is the attachment file type. One example is pdf. ES determines the appropriate viewer/browser to use for displaying the file content based on the associated file.</w:t>
      </w:r>
    </w:p>
    <w:p w14:paraId="67A42DE7" w14:textId="77777777" w:rsidR="00BE52CE" w:rsidRPr="005B17D3" w:rsidRDefault="00BE52CE" w:rsidP="00EF3896">
      <w:pPr>
        <w:pStyle w:val="ScreenField"/>
      </w:pPr>
    </w:p>
    <w:p w14:paraId="2081DE79" w14:textId="77777777" w:rsidR="00BE52CE" w:rsidRPr="005B17D3" w:rsidRDefault="00BE52CE" w:rsidP="00EF3896">
      <w:pPr>
        <w:pStyle w:val="ScreenField"/>
      </w:pPr>
      <w:r w:rsidRPr="005B17D3">
        <w:t>DocType</w:t>
      </w:r>
    </w:p>
    <w:p w14:paraId="31407C7C" w14:textId="77777777" w:rsidR="00BE52CE" w:rsidRPr="005B17D3" w:rsidRDefault="00BE52CE" w:rsidP="00EF3896">
      <w:pPr>
        <w:pStyle w:val="ScreenFieldDesc"/>
      </w:pPr>
      <w:r w:rsidRPr="005B17D3">
        <w:t xml:space="preserve">DocType is the allowable values from which to select are: </w:t>
      </w:r>
      <w:r w:rsidRPr="005B17D3">
        <w:rPr>
          <w:i/>
        </w:rPr>
        <w:t>DD-214</w:t>
      </w:r>
      <w:r w:rsidRPr="005B17D3">
        <w:t xml:space="preserve">, </w:t>
      </w:r>
      <w:r w:rsidRPr="005B17D3">
        <w:rPr>
          <w:i/>
        </w:rPr>
        <w:t>DD215</w:t>
      </w:r>
      <w:r w:rsidRPr="005B17D3">
        <w:t xml:space="preserve">, </w:t>
      </w:r>
      <w:r w:rsidRPr="005B17D3">
        <w:rPr>
          <w:i/>
        </w:rPr>
        <w:t>WD AGO Form</w:t>
      </w:r>
      <w:r w:rsidRPr="005B17D3">
        <w:t xml:space="preserve">, </w:t>
      </w:r>
      <w:r w:rsidRPr="005B17D3">
        <w:rPr>
          <w:i/>
        </w:rPr>
        <w:t>Military Orders of Award</w:t>
      </w:r>
      <w:r w:rsidRPr="005B17D3">
        <w:t xml:space="preserve">, </w:t>
      </w:r>
      <w:r w:rsidRPr="005B17D3">
        <w:rPr>
          <w:i/>
        </w:rPr>
        <w:t>Other Official Service Records</w:t>
      </w:r>
      <w:r w:rsidRPr="005B17D3">
        <w:t xml:space="preserve">, </w:t>
      </w:r>
      <w:r w:rsidRPr="005B17D3">
        <w:rPr>
          <w:i/>
        </w:rPr>
        <w:t>VBA/DoD File</w:t>
      </w:r>
      <w:r w:rsidRPr="005B17D3">
        <w:t xml:space="preserve">, </w:t>
      </w:r>
      <w:r w:rsidRPr="005B17D3">
        <w:rPr>
          <w:i/>
        </w:rPr>
        <w:t>VBA Letter</w:t>
      </w:r>
      <w:r w:rsidRPr="005B17D3">
        <w:t>.</w:t>
      </w:r>
    </w:p>
    <w:p w14:paraId="11F46130" w14:textId="77777777" w:rsidR="00BE52CE" w:rsidRPr="005B17D3" w:rsidRDefault="00BE52CE" w:rsidP="00EF3896">
      <w:pPr>
        <w:pStyle w:val="RulesandMore"/>
      </w:pPr>
      <w:r w:rsidRPr="005B17D3">
        <w:t>More...</w:t>
      </w:r>
    </w:p>
    <w:p w14:paraId="6741347E" w14:textId="77777777" w:rsidR="00BE52CE" w:rsidRPr="005B17D3" w:rsidRDefault="00BE52CE" w:rsidP="00EF3896">
      <w:pPr>
        <w:pStyle w:val="ListBull2"/>
      </w:pPr>
      <w:r w:rsidRPr="005B17D3">
        <w:t xml:space="preserve">Users may “remove” a </w:t>
      </w:r>
      <w:r w:rsidRPr="005B17D3">
        <w:rPr>
          <w:i/>
        </w:rPr>
        <w:t>DocType</w:t>
      </w:r>
      <w:r w:rsidRPr="005B17D3">
        <w:t xml:space="preserve"> from the list by selecting “Remove it” for the </w:t>
      </w:r>
      <w:r w:rsidRPr="005B17D3">
        <w:rPr>
          <w:i/>
        </w:rPr>
        <w:t>DocType</w:t>
      </w:r>
      <w:r w:rsidRPr="005B17D3">
        <w:t xml:space="preserve"> and then clicking the </w:t>
      </w:r>
      <w:r w:rsidRPr="005B17D3">
        <w:rPr>
          <w:b/>
        </w:rPr>
        <w:t>UPDATE</w:t>
      </w:r>
      <w:r w:rsidRPr="005B17D3">
        <w:t xml:space="preserve"> button.</w:t>
      </w:r>
    </w:p>
    <w:p w14:paraId="4B87BF9B" w14:textId="77777777" w:rsidR="00BE52CE" w:rsidRPr="005B17D3" w:rsidRDefault="00BE52CE" w:rsidP="00884662">
      <w:pPr>
        <w:pStyle w:val="ListBull2"/>
        <w:numPr>
          <w:ilvl w:val="1"/>
          <w:numId w:val="64"/>
        </w:numPr>
      </w:pPr>
      <w:r w:rsidRPr="005B17D3">
        <w:t xml:space="preserve">The </w:t>
      </w:r>
      <w:r w:rsidRPr="005B17D3">
        <w:rPr>
          <w:b/>
        </w:rPr>
        <w:t>Accept?</w:t>
      </w:r>
      <w:r w:rsidRPr="005B17D3">
        <w:t xml:space="preserve"> check box cannot be checked when “Remove it” is selected for the DocType. </w:t>
      </w:r>
    </w:p>
    <w:p w14:paraId="674C86A3" w14:textId="77777777" w:rsidR="0026653F" w:rsidRPr="005B17D3" w:rsidRDefault="0026653F" w:rsidP="00EF3896">
      <w:pPr>
        <w:pStyle w:val="ScreenField"/>
      </w:pPr>
    </w:p>
    <w:p w14:paraId="31CE847C" w14:textId="3BD14B8F" w:rsidR="00BE52CE" w:rsidRPr="005B17D3" w:rsidRDefault="00BE52CE" w:rsidP="00EF3896">
      <w:pPr>
        <w:pStyle w:val="ScreenField"/>
      </w:pPr>
      <w:r w:rsidRPr="005B17D3">
        <w:t>Accept?</w:t>
      </w:r>
    </w:p>
    <w:p w14:paraId="2F36C840" w14:textId="6DA28D4F" w:rsidR="00BE52CE" w:rsidRPr="005B17D3" w:rsidRDefault="00BE52CE" w:rsidP="00EF3896">
      <w:pPr>
        <w:pStyle w:val="ScreenFieldDesc"/>
      </w:pPr>
      <w:r w:rsidRPr="005B17D3">
        <w:t xml:space="preserve">The user has the ability to either accept or reject the attached document as a valid copy a </w:t>
      </w:r>
      <w:r w:rsidR="006204FA" w:rsidRPr="005B17D3">
        <w:rPr>
          <w:i/>
        </w:rPr>
        <w:t>Veterans</w:t>
      </w:r>
      <w:r w:rsidRPr="005B17D3">
        <w:rPr>
          <w:i/>
        </w:rPr>
        <w:t xml:space="preserve"> DD-214</w:t>
      </w:r>
      <w:r w:rsidRPr="005B17D3">
        <w:t xml:space="preserve">, </w:t>
      </w:r>
      <w:r w:rsidRPr="005B17D3">
        <w:rPr>
          <w:i/>
        </w:rPr>
        <w:t>Military Orders of Award</w:t>
      </w:r>
      <w:r w:rsidRPr="005B17D3">
        <w:t>, etc. Make sure there is a check in the Accept? chec</w:t>
      </w:r>
      <w:r w:rsidR="00C96A83" w:rsidRPr="005B17D3">
        <w:t>k box to accept the attachment.</w:t>
      </w:r>
    </w:p>
    <w:p w14:paraId="3F6C60FB" w14:textId="77777777" w:rsidR="0026653F" w:rsidRPr="005B17D3" w:rsidRDefault="0026653F" w:rsidP="00EF3896">
      <w:pPr>
        <w:pStyle w:val="ScreenField"/>
      </w:pPr>
    </w:p>
    <w:p w14:paraId="63AD036F" w14:textId="2E850061" w:rsidR="00BE52CE" w:rsidRPr="005B17D3" w:rsidRDefault="00BE52CE" w:rsidP="00EF3896">
      <w:pPr>
        <w:pStyle w:val="ScreenField"/>
      </w:pPr>
      <w:r w:rsidRPr="005B17D3">
        <w:t>Updated</w:t>
      </w:r>
    </w:p>
    <w:p w14:paraId="11EEB089" w14:textId="04E09799" w:rsidR="00BE52CE" w:rsidRPr="005B17D3" w:rsidRDefault="00BE52CE" w:rsidP="00EF3896">
      <w:pPr>
        <w:pStyle w:val="ScreenFieldDesc"/>
        <w:rPr>
          <w:b/>
          <w:i/>
          <w:sz w:val="18"/>
          <w:szCs w:val="18"/>
        </w:rPr>
      </w:pPr>
      <w:r w:rsidRPr="005B17D3">
        <w:t xml:space="preserve">ES updates the Updated Date/Time field to the current date when a user edits the </w:t>
      </w:r>
      <w:r w:rsidRPr="005B17D3">
        <w:rPr>
          <w:b/>
        </w:rPr>
        <w:t>Accept?</w:t>
      </w:r>
      <w:r w:rsidRPr="005B17D3">
        <w:t xml:space="preserve"> indicator via the </w:t>
      </w:r>
      <w:r w:rsidRPr="005B17D3">
        <w:rPr>
          <w:b/>
        </w:rPr>
        <w:t>UPDATE</w:t>
      </w:r>
      <w:r w:rsidRPr="005B17D3">
        <w:t xml:space="preserve"> button. </w:t>
      </w:r>
    </w:p>
    <w:p w14:paraId="18D13FB0" w14:textId="77777777" w:rsidR="0026653F" w:rsidRPr="005B17D3" w:rsidRDefault="0026653F" w:rsidP="00EF3896">
      <w:pPr>
        <w:pStyle w:val="ScreenField"/>
      </w:pPr>
    </w:p>
    <w:p w14:paraId="0CF72674" w14:textId="315EB1A1" w:rsidR="00BE52CE" w:rsidRPr="005B17D3" w:rsidRDefault="00BE52CE" w:rsidP="00EF3896">
      <w:pPr>
        <w:pStyle w:val="ScreenField"/>
      </w:pPr>
      <w:r w:rsidRPr="005B17D3">
        <w:t>By</w:t>
      </w:r>
    </w:p>
    <w:p w14:paraId="6C398B55" w14:textId="07925E82" w:rsidR="00BE52CE" w:rsidRPr="005B17D3" w:rsidRDefault="00BE52CE" w:rsidP="00EF3896">
      <w:pPr>
        <w:pStyle w:val="ScreenFieldDesc"/>
        <w:rPr>
          <w:b/>
          <w:i/>
          <w:sz w:val="18"/>
          <w:szCs w:val="18"/>
        </w:rPr>
      </w:pPr>
      <w:r w:rsidRPr="005B17D3">
        <w:t xml:space="preserve">ES updates the By field ID to the user’s ID when a user edits the </w:t>
      </w:r>
      <w:r w:rsidRPr="005B17D3">
        <w:rPr>
          <w:b/>
        </w:rPr>
        <w:t>Accept?</w:t>
      </w:r>
      <w:r w:rsidRPr="005B17D3">
        <w:t xml:space="preserve"> indicator via the </w:t>
      </w:r>
      <w:r w:rsidRPr="005B17D3">
        <w:rPr>
          <w:b/>
        </w:rPr>
        <w:t>UPDATE</w:t>
      </w:r>
      <w:r w:rsidRPr="005B17D3">
        <w:t xml:space="preserve"> button.</w:t>
      </w:r>
    </w:p>
    <w:p w14:paraId="7D228BEB" w14:textId="77777777" w:rsidR="0026653F" w:rsidRPr="005B17D3" w:rsidRDefault="0026653F" w:rsidP="00EF3896">
      <w:pPr>
        <w:pStyle w:val="ScreenField"/>
      </w:pPr>
    </w:p>
    <w:p w14:paraId="76A33EDA" w14:textId="5500073D" w:rsidR="00BE52CE" w:rsidRPr="005B17D3" w:rsidRDefault="00BE52CE" w:rsidP="00EF3896">
      <w:pPr>
        <w:pStyle w:val="ScreenField"/>
      </w:pPr>
      <w:r w:rsidRPr="005B17D3">
        <w:t>ADD</w:t>
      </w:r>
    </w:p>
    <w:p w14:paraId="2DED347A" w14:textId="6AE71918" w:rsidR="00BE52CE" w:rsidRPr="005B17D3" w:rsidRDefault="00BE52CE" w:rsidP="00EF3896">
      <w:pPr>
        <w:pStyle w:val="ScreenFieldDesc"/>
        <w:rPr>
          <w:b/>
          <w:i/>
          <w:sz w:val="18"/>
          <w:szCs w:val="18"/>
        </w:rPr>
      </w:pPr>
      <w:r w:rsidRPr="005B17D3">
        <w:t xml:space="preserve">ES allows the user to add another DocType for a file attachment when the user clicks the </w:t>
      </w:r>
      <w:r w:rsidRPr="005B17D3">
        <w:rPr>
          <w:color w:val="0000FF"/>
          <w:u w:val="single"/>
        </w:rPr>
        <w:t>ADD</w:t>
      </w:r>
      <w:r w:rsidRPr="005B17D3">
        <w:t xml:space="preserve"> link. </w:t>
      </w:r>
    </w:p>
    <w:p w14:paraId="30D0CAC7" w14:textId="77777777" w:rsidR="0026653F" w:rsidRPr="005B17D3" w:rsidRDefault="0026653F" w:rsidP="00EF3896">
      <w:pPr>
        <w:pStyle w:val="ScreenField"/>
      </w:pPr>
    </w:p>
    <w:p w14:paraId="0002FAA0" w14:textId="643DC58E" w:rsidR="00BE52CE" w:rsidRPr="005B17D3" w:rsidRDefault="00BE52CE" w:rsidP="00EF3896">
      <w:pPr>
        <w:pStyle w:val="ScreenField"/>
      </w:pPr>
      <w:r w:rsidRPr="005B17D3">
        <w:t>UPDATE</w:t>
      </w:r>
    </w:p>
    <w:p w14:paraId="0D55787C" w14:textId="03A3EE84" w:rsidR="00BE52CE" w:rsidRPr="005B17D3" w:rsidRDefault="00BE52CE" w:rsidP="00EF3896">
      <w:pPr>
        <w:pStyle w:val="ScreenFieldDesc"/>
      </w:pPr>
      <w:r w:rsidRPr="005B17D3">
        <w:t xml:space="preserve">The </w:t>
      </w:r>
      <w:r w:rsidRPr="005B17D3">
        <w:rPr>
          <w:b/>
        </w:rPr>
        <w:t xml:space="preserve">UPDATE </w:t>
      </w:r>
      <w:r w:rsidRPr="005B17D3">
        <w:t xml:space="preserve">button allows the user to update the </w:t>
      </w:r>
      <w:r w:rsidRPr="005B17D3">
        <w:rPr>
          <w:b/>
        </w:rPr>
        <w:t xml:space="preserve">DocType </w:t>
      </w:r>
      <w:r w:rsidRPr="005B17D3">
        <w:t>and/or</w:t>
      </w:r>
      <w:r w:rsidRPr="005B17D3">
        <w:rPr>
          <w:b/>
        </w:rPr>
        <w:t xml:space="preserve"> Accept? </w:t>
      </w:r>
      <w:r w:rsidRPr="005B17D3">
        <w:t xml:space="preserve">fields. ES updates the </w:t>
      </w:r>
      <w:r w:rsidRPr="005B17D3">
        <w:rPr>
          <w:b/>
          <w:i/>
        </w:rPr>
        <w:t>Updated Date/Time</w:t>
      </w:r>
      <w:r w:rsidRPr="005B17D3">
        <w:t xml:space="preserve"> and the </w:t>
      </w:r>
      <w:r w:rsidRPr="005B17D3">
        <w:rPr>
          <w:b/>
          <w:i/>
        </w:rPr>
        <w:t>By</w:t>
      </w:r>
      <w:r w:rsidRPr="005B17D3">
        <w:rPr>
          <w:b/>
        </w:rPr>
        <w:t xml:space="preserve"> </w:t>
      </w:r>
      <w:r w:rsidRPr="005B17D3">
        <w:t xml:space="preserve">fields after clicking </w:t>
      </w:r>
      <w:r w:rsidRPr="005B17D3">
        <w:rPr>
          <w:b/>
        </w:rPr>
        <w:t>UPDATE</w:t>
      </w:r>
      <w:r w:rsidRPr="005B17D3">
        <w:t>.</w:t>
      </w:r>
    </w:p>
    <w:p w14:paraId="4301EBA9" w14:textId="77777777" w:rsidR="0026653F" w:rsidRPr="005B17D3" w:rsidRDefault="0026653F" w:rsidP="0026653F">
      <w:pPr>
        <w:pStyle w:val="ScreenField"/>
      </w:pPr>
    </w:p>
    <w:p w14:paraId="1696AFB2" w14:textId="59D9627B" w:rsidR="0026653F" w:rsidRPr="005B17D3" w:rsidRDefault="0026653F" w:rsidP="0026653F">
      <w:pPr>
        <w:pStyle w:val="Heading3"/>
      </w:pPr>
      <w:bookmarkStart w:id="1041" w:name="_Toc31622255"/>
      <w:r w:rsidRPr="005B17D3">
        <w:t>Prisoner of War</w:t>
      </w:r>
      <w:bookmarkEnd w:id="1041"/>
    </w:p>
    <w:p w14:paraId="22FBF4E8" w14:textId="7DD6054F" w:rsidR="00BE52CE" w:rsidRPr="005B17D3" w:rsidRDefault="00BE52CE" w:rsidP="00EF3896">
      <w:pPr>
        <w:pStyle w:val="ScreenName"/>
      </w:pPr>
      <w:r w:rsidRPr="005B17D3">
        <w:t>Add/Edit POW Episode</w:t>
      </w:r>
    </w:p>
    <w:p w14:paraId="36EF3102" w14:textId="77777777" w:rsidR="00BE52CE" w:rsidRPr="005B17D3" w:rsidRDefault="00BE52CE" w:rsidP="00EF3896">
      <w:pPr>
        <w:pStyle w:val="ScreenField"/>
        <w:rPr>
          <w:rStyle w:val="StyleDrop-downhotspot11ptUnderline"/>
          <w:bCs w:val="0"/>
          <w:iCs w:val="0"/>
          <w:sz w:val="24"/>
          <w:u w:val="none"/>
        </w:rPr>
      </w:pPr>
      <w:r w:rsidRPr="005B17D3">
        <w:rPr>
          <w:rStyle w:val="StyleDrop-downhotspot11ptUnderline"/>
          <w:bCs w:val="0"/>
          <w:iCs w:val="0"/>
          <w:sz w:val="24"/>
          <w:u w:val="none"/>
        </w:rPr>
        <w:t>POW Indicator:</w:t>
      </w:r>
    </w:p>
    <w:p w14:paraId="1137FA76" w14:textId="77777777" w:rsidR="00BE52CE" w:rsidRPr="005B17D3" w:rsidRDefault="00BE52CE" w:rsidP="00EF3896">
      <w:pPr>
        <w:pStyle w:val="ScreenFieldDesc"/>
      </w:pPr>
      <w:r w:rsidRPr="005B17D3">
        <w:t>Determine if Veteran was a Prisoner of War (POW).</w:t>
      </w:r>
    </w:p>
    <w:tbl>
      <w:tblPr>
        <w:tblStyle w:val="TableGrid"/>
        <w:tblW w:w="9360" w:type="dxa"/>
        <w:tblInd w:w="1075" w:type="dxa"/>
        <w:tblLayout w:type="fixed"/>
        <w:tblLook w:val="04A0" w:firstRow="1" w:lastRow="0" w:firstColumn="1" w:lastColumn="0" w:noHBand="0" w:noVBand="1"/>
        <w:tblDescription w:val="If/then table to determine if Veteran was a Prisoner of War (POW)."/>
      </w:tblPr>
      <w:tblGrid>
        <w:gridCol w:w="2700"/>
        <w:gridCol w:w="6660"/>
      </w:tblGrid>
      <w:tr w:rsidR="00BE52CE" w:rsidRPr="005B17D3" w14:paraId="1E7E1817" w14:textId="77777777" w:rsidTr="003875C7">
        <w:trPr>
          <w:trHeight w:val="291"/>
          <w:tblHeader/>
        </w:trPr>
        <w:tc>
          <w:tcPr>
            <w:tcW w:w="2700" w:type="dxa"/>
            <w:shd w:val="clear" w:color="auto" w:fill="D9E2F3" w:themeFill="accent1" w:themeFillTint="33"/>
          </w:tcPr>
          <w:p w14:paraId="2B904774" w14:textId="77777777" w:rsidR="00BE52CE" w:rsidRPr="005B17D3" w:rsidRDefault="00BE52CE" w:rsidP="00EF3896">
            <w:pPr>
              <w:rPr>
                <w:b/>
              </w:rPr>
            </w:pPr>
            <w:r w:rsidRPr="005B17D3">
              <w:rPr>
                <w:b/>
              </w:rPr>
              <w:t>If</w:t>
            </w:r>
          </w:p>
        </w:tc>
        <w:tc>
          <w:tcPr>
            <w:tcW w:w="6660" w:type="dxa"/>
            <w:shd w:val="clear" w:color="auto" w:fill="D9E2F3" w:themeFill="accent1" w:themeFillTint="33"/>
          </w:tcPr>
          <w:p w14:paraId="5911E4A9" w14:textId="77777777" w:rsidR="00BE52CE" w:rsidRPr="005B17D3" w:rsidRDefault="00BE52CE" w:rsidP="00EF3896">
            <w:pPr>
              <w:rPr>
                <w:b/>
              </w:rPr>
            </w:pPr>
            <w:r w:rsidRPr="005B17D3">
              <w:rPr>
                <w:b/>
              </w:rPr>
              <w:t>Then</w:t>
            </w:r>
          </w:p>
        </w:tc>
      </w:tr>
      <w:tr w:rsidR="00BE52CE" w:rsidRPr="005B17D3" w14:paraId="28534BAA" w14:textId="77777777" w:rsidTr="003875C7">
        <w:trPr>
          <w:trHeight w:val="917"/>
          <w:tblHeader/>
        </w:trPr>
        <w:tc>
          <w:tcPr>
            <w:tcW w:w="2700" w:type="dxa"/>
          </w:tcPr>
          <w:p w14:paraId="666EE506" w14:textId="77777777" w:rsidR="00BE52CE" w:rsidRPr="005B17D3" w:rsidRDefault="00BE52CE" w:rsidP="00EF3896">
            <w:r w:rsidRPr="005B17D3">
              <w:t>Yes</w:t>
            </w:r>
          </w:p>
        </w:tc>
        <w:tc>
          <w:tcPr>
            <w:tcW w:w="6660" w:type="dxa"/>
          </w:tcPr>
          <w:p w14:paraId="4754F9A3" w14:textId="77777777" w:rsidR="00BE52CE" w:rsidRPr="005B17D3" w:rsidRDefault="00BE52CE" w:rsidP="00EF3896">
            <w:pPr>
              <w:pStyle w:val="BodyTextBullet2"/>
            </w:pPr>
            <w:r w:rsidRPr="005B17D3">
              <w:t>Veteran meets the criteria</w:t>
            </w:r>
            <w:r w:rsidRPr="005B17D3">
              <w:fldChar w:fldCharType="begin"/>
            </w:r>
            <w:r w:rsidRPr="005B17D3">
              <w:instrText xml:space="preserve"> XE "Criteria:POW" </w:instrText>
            </w:r>
            <w:r w:rsidRPr="005B17D3">
              <w:fldChar w:fldCharType="end"/>
            </w:r>
            <w:r w:rsidRPr="005B17D3">
              <w:t xml:space="preserve"> of formerly Prisoner Of War. Veteran was captured or detained by an enemy force. Certain fields are related to the indication of Yes. </w:t>
            </w:r>
            <w:r w:rsidRPr="005B17D3">
              <w:br/>
            </w:r>
            <w:r w:rsidRPr="005B17D3">
              <w:rPr>
                <w:rStyle w:val="Expandingtext"/>
                <w:sz w:val="18"/>
                <w:szCs w:val="18"/>
              </w:rPr>
              <w:br/>
            </w:r>
            <w:r w:rsidRPr="005B17D3">
              <w:t xml:space="preserve">Rules... </w:t>
            </w:r>
          </w:p>
          <w:p w14:paraId="21F9AF9E" w14:textId="77777777" w:rsidR="00BE52CE" w:rsidRPr="005B17D3" w:rsidRDefault="00BE52CE" w:rsidP="00EF3896">
            <w:pPr>
              <w:pStyle w:val="ListBull2"/>
            </w:pPr>
            <w:r w:rsidRPr="005B17D3">
              <w:t xml:space="preserve">When </w:t>
            </w:r>
            <w:r w:rsidRPr="005B17D3">
              <w:rPr>
                <w:i/>
                <w:iCs/>
              </w:rPr>
              <w:t>POW Indicator</w:t>
            </w:r>
            <w:r w:rsidRPr="005B17D3">
              <w:t xml:space="preserve"> is answered </w:t>
            </w:r>
            <w:r w:rsidRPr="005B17D3">
              <w:rPr>
                <w:bCs/>
              </w:rPr>
              <w:t>Yes</w:t>
            </w:r>
            <w:r w:rsidRPr="005B17D3">
              <w:t xml:space="preserve">, the following additional fields are required: </w:t>
            </w:r>
          </w:p>
          <w:p w14:paraId="02D30C3B" w14:textId="77777777" w:rsidR="00BE52CE" w:rsidRPr="005B17D3" w:rsidRDefault="00BE52CE" w:rsidP="00884662">
            <w:pPr>
              <w:pStyle w:val="ListBull2"/>
              <w:numPr>
                <w:ilvl w:val="1"/>
                <w:numId w:val="64"/>
              </w:numPr>
            </w:pPr>
            <w:r w:rsidRPr="005B17D3">
              <w:rPr>
                <w:iCs/>
              </w:rPr>
              <w:t>Confinement Location</w:t>
            </w:r>
            <w:r w:rsidRPr="005B17D3">
              <w:rPr>
                <w:iCs/>
              </w:rPr>
              <w:fldChar w:fldCharType="begin"/>
            </w:r>
            <w:r w:rsidRPr="005B17D3">
              <w:instrText xml:space="preserve"> XE "</w:instrText>
            </w:r>
            <w:r w:rsidRPr="005B17D3">
              <w:rPr>
                <w:iCs/>
              </w:rPr>
              <w:instrText>Confinement Location</w:instrText>
            </w:r>
            <w:r w:rsidRPr="005B17D3">
              <w:instrText xml:space="preserve">" </w:instrText>
            </w:r>
            <w:r w:rsidRPr="005B17D3">
              <w:rPr>
                <w:iCs/>
              </w:rPr>
              <w:fldChar w:fldCharType="end"/>
            </w:r>
            <w:r w:rsidRPr="005B17D3">
              <w:t xml:space="preserve">, </w:t>
            </w:r>
          </w:p>
          <w:p w14:paraId="7588E003" w14:textId="77777777" w:rsidR="00BE52CE" w:rsidRPr="005B17D3" w:rsidRDefault="00BE52CE" w:rsidP="00884662">
            <w:pPr>
              <w:pStyle w:val="ListBull2"/>
              <w:numPr>
                <w:ilvl w:val="1"/>
                <w:numId w:val="64"/>
              </w:numPr>
            </w:pPr>
            <w:r w:rsidRPr="005B17D3">
              <w:rPr>
                <w:iCs/>
              </w:rPr>
              <w:t>Capture/Release</w:t>
            </w:r>
            <w:r w:rsidRPr="005B17D3">
              <w:t xml:space="preserve"> Date</w:t>
            </w:r>
            <w:r w:rsidRPr="005B17D3">
              <w:fldChar w:fldCharType="begin"/>
            </w:r>
            <w:r w:rsidRPr="005B17D3">
              <w:instrText xml:space="preserve"> XE "Date:POW Capture/Release" </w:instrText>
            </w:r>
            <w:r w:rsidRPr="005B17D3">
              <w:fldChar w:fldCharType="end"/>
            </w:r>
            <w:r w:rsidRPr="005B17D3">
              <w:t>s</w:t>
            </w:r>
          </w:p>
          <w:p w14:paraId="1F06D638" w14:textId="77777777" w:rsidR="00BE52CE" w:rsidRPr="005B17D3" w:rsidRDefault="00BE52CE" w:rsidP="00EF3896">
            <w:pPr>
              <w:pStyle w:val="ListBull2"/>
            </w:pPr>
            <w:r w:rsidRPr="005B17D3">
              <w:rPr>
                <w:i/>
                <w:iCs/>
              </w:rPr>
              <w:t>Release Date</w:t>
            </w:r>
            <w:r w:rsidRPr="005B17D3">
              <w:rPr>
                <w:i/>
                <w:iCs/>
              </w:rPr>
              <w:fldChar w:fldCharType="begin"/>
            </w:r>
            <w:r w:rsidRPr="005B17D3">
              <w:instrText xml:space="preserve"> XE "</w:instrText>
            </w:r>
            <w:r w:rsidRPr="005B17D3">
              <w:rPr>
                <w:iCs/>
              </w:rPr>
              <w:instrText>Release Date</w:instrText>
            </w:r>
            <w:r w:rsidRPr="005B17D3">
              <w:instrText xml:space="preserve">" </w:instrText>
            </w:r>
            <w:r w:rsidRPr="005B17D3">
              <w:rPr>
                <w:i/>
                <w:iCs/>
              </w:rPr>
              <w:fldChar w:fldCharType="end"/>
            </w:r>
            <w:r w:rsidRPr="005B17D3">
              <w:t xml:space="preserve"> must be equal to or greater than the </w:t>
            </w:r>
            <w:r w:rsidRPr="005B17D3">
              <w:rPr>
                <w:i/>
                <w:iCs/>
              </w:rPr>
              <w:t>Capture Date</w:t>
            </w:r>
            <w:r w:rsidRPr="005B17D3">
              <w:rPr>
                <w:i/>
                <w:iCs/>
              </w:rPr>
              <w:fldChar w:fldCharType="begin"/>
            </w:r>
            <w:r w:rsidRPr="005B17D3">
              <w:instrText xml:space="preserve"> XE "</w:instrText>
            </w:r>
            <w:r w:rsidRPr="005B17D3">
              <w:rPr>
                <w:iCs/>
              </w:rPr>
              <w:instrText>Capture Date</w:instrText>
            </w:r>
            <w:r w:rsidRPr="005B17D3">
              <w:instrText xml:space="preserve">" </w:instrText>
            </w:r>
            <w:r w:rsidRPr="005B17D3">
              <w:rPr>
                <w:i/>
                <w:iCs/>
              </w:rPr>
              <w:fldChar w:fldCharType="end"/>
            </w:r>
            <w:r w:rsidRPr="005B17D3">
              <w:t>.</w:t>
            </w:r>
          </w:p>
          <w:p w14:paraId="6454E7F3" w14:textId="77777777" w:rsidR="00BE52CE" w:rsidRPr="005B17D3" w:rsidRDefault="00BE52CE" w:rsidP="00EF3896">
            <w:pPr>
              <w:pStyle w:val="BodyTextBullet2"/>
            </w:pPr>
          </w:p>
        </w:tc>
      </w:tr>
      <w:tr w:rsidR="00BE52CE" w:rsidRPr="005B17D3" w14:paraId="24535FC8" w14:textId="77777777" w:rsidTr="003875C7">
        <w:trPr>
          <w:trHeight w:val="1340"/>
          <w:tblHeader/>
        </w:trPr>
        <w:tc>
          <w:tcPr>
            <w:tcW w:w="2700" w:type="dxa"/>
          </w:tcPr>
          <w:p w14:paraId="1E8A924D" w14:textId="77777777" w:rsidR="00BE52CE" w:rsidRPr="005B17D3" w:rsidRDefault="00BE52CE" w:rsidP="00EF3896">
            <w:r w:rsidRPr="005B17D3">
              <w:t>No</w:t>
            </w:r>
          </w:p>
        </w:tc>
        <w:tc>
          <w:tcPr>
            <w:tcW w:w="6660" w:type="dxa"/>
          </w:tcPr>
          <w:p w14:paraId="451B49C5" w14:textId="77777777" w:rsidR="00BE52CE" w:rsidRPr="005B17D3" w:rsidRDefault="00BE52CE" w:rsidP="00EF3896">
            <w:pPr>
              <w:pStyle w:val="BodyTextBullet2"/>
            </w:pPr>
            <w:r w:rsidRPr="005B17D3">
              <w:rPr>
                <w:rStyle w:val="Expandingtext"/>
              </w:rPr>
              <w:t xml:space="preserve">Veteran was NOT a former prisoner of war. </w:t>
            </w:r>
          </w:p>
          <w:p w14:paraId="42E9F471" w14:textId="77777777" w:rsidR="00BE52CE" w:rsidRPr="005B17D3" w:rsidRDefault="00BE52CE" w:rsidP="00EF3896">
            <w:pPr>
              <w:pStyle w:val="BodyTextBullet2"/>
            </w:pPr>
          </w:p>
        </w:tc>
      </w:tr>
    </w:tbl>
    <w:p w14:paraId="2D8E2F22" w14:textId="77777777" w:rsidR="00BE52CE" w:rsidRPr="005B17D3" w:rsidRDefault="00BE52CE" w:rsidP="00EF3896">
      <w:pPr>
        <w:pStyle w:val="ScreenFieldDesc"/>
      </w:pPr>
    </w:p>
    <w:p w14:paraId="42B2FD06" w14:textId="77777777" w:rsidR="00BE52CE" w:rsidRPr="005B17D3" w:rsidRDefault="00BE52CE" w:rsidP="00EF3896">
      <w:pPr>
        <w:pStyle w:val="ScreenFieldDesc"/>
      </w:pPr>
      <w:r w:rsidRPr="005B17D3">
        <w:t xml:space="preserve">POW Indicator data is not shared with VistA </w:t>
      </w:r>
    </w:p>
    <w:p w14:paraId="67A1A891" w14:textId="77777777" w:rsidR="00BE52CE" w:rsidRPr="005B17D3" w:rsidRDefault="00BE52CE" w:rsidP="00EF3896">
      <w:pPr>
        <w:pStyle w:val="RulesandMore"/>
      </w:pPr>
      <w:r w:rsidRPr="005B17D3">
        <w:t>More...</w:t>
      </w:r>
    </w:p>
    <w:p w14:paraId="3FCCB744" w14:textId="77777777" w:rsidR="00BE52CE" w:rsidRPr="005B17D3" w:rsidRDefault="00BE52CE" w:rsidP="00EF3896">
      <w:pPr>
        <w:pStyle w:val="ListBull2"/>
      </w:pPr>
      <w:r w:rsidRPr="005B17D3">
        <w:t>Verification can be obtained from DD-214</w:t>
      </w:r>
      <w:r w:rsidRPr="005B17D3">
        <w:fldChar w:fldCharType="begin"/>
      </w:r>
      <w:r w:rsidRPr="005B17D3">
        <w:instrText xml:space="preserve"> XE "DD-214" </w:instrText>
      </w:r>
      <w:r w:rsidRPr="005B17D3">
        <w:fldChar w:fldCharType="end"/>
      </w:r>
      <w:r w:rsidRPr="005B17D3">
        <w:t xml:space="preserve">, </w:t>
      </w:r>
      <w:r w:rsidRPr="005B17D3">
        <w:rPr>
          <w:rStyle w:val="Hyperlink"/>
        </w:rPr>
        <w:t>POW Registry</w:t>
      </w:r>
      <w:r w:rsidRPr="005B17D3">
        <w:rPr>
          <w:rStyle w:val="Hyperlink"/>
        </w:rPr>
        <w:fldChar w:fldCharType="begin"/>
      </w:r>
      <w:r w:rsidRPr="005B17D3">
        <w:instrText xml:space="preserve"> XE "</w:instrText>
      </w:r>
      <w:r w:rsidRPr="005B17D3">
        <w:rPr>
          <w:rStyle w:val="Hyperlink"/>
        </w:rPr>
        <w:instrText>Registry:</w:instrText>
      </w:r>
      <w:r w:rsidRPr="005B17D3">
        <w:instrText xml:space="preserve">POW Indicator:POW" </w:instrText>
      </w:r>
      <w:r w:rsidRPr="005B17D3">
        <w:rPr>
          <w:rStyle w:val="Hyperlink"/>
        </w:rPr>
        <w:fldChar w:fldCharType="end"/>
      </w:r>
      <w:r w:rsidRPr="005B17D3">
        <w:t xml:space="preserve"> or other authoritative source. Confirmed</w:t>
      </w:r>
      <w:r w:rsidRPr="005B17D3">
        <w:fldChar w:fldCharType="begin"/>
      </w:r>
      <w:r w:rsidRPr="005B17D3">
        <w:instrText xml:space="preserve"> XE "Confirmed:POW" </w:instrText>
      </w:r>
      <w:r w:rsidRPr="005B17D3">
        <w:fldChar w:fldCharType="end"/>
      </w:r>
      <w:r w:rsidRPr="005B17D3">
        <w:t xml:space="preserve"> POWs have special eligibility</w:t>
      </w:r>
      <w:r w:rsidRPr="005B17D3">
        <w:fldChar w:fldCharType="begin"/>
      </w:r>
      <w:r w:rsidRPr="005B17D3">
        <w:instrText xml:space="preserve"> XE "Eligibility" </w:instrText>
      </w:r>
      <w:r w:rsidRPr="005B17D3">
        <w:fldChar w:fldCharType="end"/>
      </w:r>
      <w:r w:rsidRPr="005B17D3">
        <w:t xml:space="preserve"> and will be enrolled in PG 3.</w:t>
      </w:r>
    </w:p>
    <w:p w14:paraId="2B9F7775" w14:textId="77777777" w:rsidR="00BE52CE" w:rsidRPr="005B17D3" w:rsidRDefault="00BE52CE" w:rsidP="00EF3896">
      <w:pPr>
        <w:pStyle w:val="ScreenField"/>
      </w:pPr>
    </w:p>
    <w:p w14:paraId="1FB68F7C" w14:textId="77777777" w:rsidR="00BE52CE" w:rsidRPr="005B17D3" w:rsidRDefault="00BE52CE" w:rsidP="00EF3896">
      <w:pPr>
        <w:pStyle w:val="ScreenField"/>
      </w:pPr>
      <w:r w:rsidRPr="005B17D3">
        <w:t>POW Source:</w:t>
      </w:r>
    </w:p>
    <w:p w14:paraId="39AB4291" w14:textId="77777777" w:rsidR="00BE52CE" w:rsidRPr="005B17D3" w:rsidRDefault="00BE52CE" w:rsidP="00EF3896">
      <w:pPr>
        <w:pStyle w:val="ScreenFieldDesc"/>
      </w:pPr>
      <w:r w:rsidRPr="005B17D3">
        <w:t>POW Source is defined as the source where POW documentation was received and/or reported. Choices are:</w:t>
      </w:r>
    </w:p>
    <w:p w14:paraId="7A258931" w14:textId="77777777" w:rsidR="00BE52CE" w:rsidRPr="005B17D3" w:rsidRDefault="00BE52CE" w:rsidP="00EF3896">
      <w:pPr>
        <w:pStyle w:val="ListBullet"/>
      </w:pPr>
      <w:r w:rsidRPr="005B17D3">
        <w:t>All</w:t>
      </w:r>
    </w:p>
    <w:p w14:paraId="0D0D18CF" w14:textId="77777777" w:rsidR="00BE52CE" w:rsidRPr="005B17D3" w:rsidRDefault="00BE52CE" w:rsidP="00EF3896">
      <w:pPr>
        <w:pStyle w:val="ListBullet"/>
      </w:pPr>
      <w:r w:rsidRPr="005B17D3">
        <w:t xml:space="preserve">DoD - </w:t>
      </w:r>
      <w:r w:rsidRPr="005B17D3">
        <w:rPr>
          <w:rStyle w:val="Text-onlypopuphotspot"/>
        </w:rPr>
        <w:t>Department of Defense</w:t>
      </w:r>
    </w:p>
    <w:p w14:paraId="4A7D885A" w14:textId="77777777" w:rsidR="00BE52CE" w:rsidRPr="005B17D3" w:rsidRDefault="00BE52CE" w:rsidP="00EF3896">
      <w:pPr>
        <w:pStyle w:val="ListBullet"/>
      </w:pPr>
      <w:r w:rsidRPr="005B17D3">
        <w:t xml:space="preserve">NARA - </w:t>
      </w:r>
      <w:r w:rsidRPr="005B17D3">
        <w:rPr>
          <w:rStyle w:val="Text-onlypopuphotspot"/>
        </w:rPr>
        <w:t>National Archives and Records</w:t>
      </w:r>
      <w:r w:rsidRPr="005B17D3">
        <w:rPr>
          <w:rStyle w:val="Text-onlypopuphotspot"/>
        </w:rPr>
        <w:fldChar w:fldCharType="begin"/>
      </w:r>
      <w:r w:rsidRPr="005B17D3">
        <w:instrText xml:space="preserve"> XE "</w:instrText>
      </w:r>
      <w:r w:rsidRPr="005B17D3">
        <w:rPr>
          <w:rStyle w:val="Text-onlypopuphotspot"/>
        </w:rPr>
        <w:instrText>Records:</w:instrText>
      </w:r>
      <w:r w:rsidRPr="005B17D3">
        <w:instrText xml:space="preserve">Edit Current Eligiblity:POW Source" </w:instrText>
      </w:r>
      <w:r w:rsidRPr="005B17D3">
        <w:rPr>
          <w:rStyle w:val="Text-onlypopuphotspot"/>
        </w:rPr>
        <w:fldChar w:fldCharType="end"/>
      </w:r>
      <w:r w:rsidRPr="005B17D3">
        <w:rPr>
          <w:rStyle w:val="Text-onlypopuphotspot"/>
        </w:rPr>
        <w:t xml:space="preserve"> Admin</w:t>
      </w:r>
      <w:r w:rsidRPr="005B17D3">
        <w:t>.</w:t>
      </w:r>
    </w:p>
    <w:p w14:paraId="4CE4C5A7" w14:textId="77777777" w:rsidR="00BE52CE" w:rsidRPr="005B17D3" w:rsidRDefault="00BE52CE" w:rsidP="00EF3896">
      <w:pPr>
        <w:pStyle w:val="ListBullet"/>
      </w:pPr>
      <w:r w:rsidRPr="005B17D3">
        <w:t>Other</w:t>
      </w:r>
    </w:p>
    <w:p w14:paraId="7F7F7327" w14:textId="77777777" w:rsidR="00BE52CE" w:rsidRPr="005B17D3" w:rsidRDefault="00BE52CE" w:rsidP="00EF3896">
      <w:pPr>
        <w:pStyle w:val="ListBullet"/>
      </w:pPr>
      <w:r w:rsidRPr="005B17D3">
        <w:rPr>
          <w:rStyle w:val="Text-onlypopuphotspot"/>
        </w:rPr>
        <w:t>VAMC</w:t>
      </w:r>
    </w:p>
    <w:p w14:paraId="5771970D" w14:textId="77777777" w:rsidR="00BE52CE" w:rsidRPr="005B17D3" w:rsidRDefault="00BE52CE" w:rsidP="00EF3896">
      <w:pPr>
        <w:pStyle w:val="ListBullet"/>
      </w:pPr>
      <w:r w:rsidRPr="005B17D3">
        <w:t>VBA - Veterans Benefit Administration</w:t>
      </w:r>
    </w:p>
    <w:p w14:paraId="3BBCBF8A" w14:textId="77777777" w:rsidR="00BE52CE" w:rsidRPr="005B17D3" w:rsidRDefault="00BE52CE" w:rsidP="00EF3896">
      <w:pPr>
        <w:pStyle w:val="ListBullet"/>
      </w:pPr>
      <w:r w:rsidRPr="005B17D3">
        <w:t>Veteran</w:t>
      </w:r>
    </w:p>
    <w:p w14:paraId="530CE799" w14:textId="77777777" w:rsidR="00BE52CE" w:rsidRPr="005B17D3" w:rsidRDefault="00BE52CE" w:rsidP="00EF3896">
      <w:pPr>
        <w:pStyle w:val="ListBullet"/>
      </w:pPr>
      <w:r w:rsidRPr="005B17D3">
        <w:rPr>
          <w:rStyle w:val="Text-onlypopuphotspot"/>
        </w:rPr>
        <w:t>VistA</w:t>
      </w:r>
    </w:p>
    <w:p w14:paraId="311DC9F3" w14:textId="77777777" w:rsidR="00BE52CE" w:rsidRPr="005B17D3" w:rsidRDefault="00BE52CE" w:rsidP="00EF3896">
      <w:pPr>
        <w:pStyle w:val="ScreenField"/>
      </w:pPr>
    </w:p>
    <w:p w14:paraId="5ED9424C" w14:textId="77777777" w:rsidR="00BE52CE" w:rsidRPr="005B17D3" w:rsidRDefault="00BE52CE" w:rsidP="00EF3896">
      <w:pPr>
        <w:pStyle w:val="ScreenField"/>
      </w:pPr>
      <w:r w:rsidRPr="005B17D3">
        <w:t>Document Type:</w:t>
      </w:r>
    </w:p>
    <w:p w14:paraId="4FD14157" w14:textId="77777777" w:rsidR="00BE52CE" w:rsidRPr="005B17D3" w:rsidRDefault="00BE52CE" w:rsidP="00EF3896">
      <w:pPr>
        <w:pStyle w:val="ScreenFieldDesc"/>
      </w:pPr>
      <w:r w:rsidRPr="005B17D3">
        <w:t xml:space="preserve">POW Document Type is defined as the type of document sent to the </w:t>
      </w:r>
      <w:r w:rsidRPr="005B17D3">
        <w:rPr>
          <w:rStyle w:val="Text-onlypopuphotspot"/>
          <w:sz w:val="18"/>
          <w:szCs w:val="18"/>
        </w:rPr>
        <w:t>HEC</w:t>
      </w:r>
      <w:r w:rsidRPr="005B17D3">
        <w:t xml:space="preserve"> for proof that Veteran was a POW. Valid types are:</w:t>
      </w:r>
    </w:p>
    <w:p w14:paraId="29C47761" w14:textId="77777777" w:rsidR="00BE52CE" w:rsidRPr="005B17D3" w:rsidRDefault="00BE52CE" w:rsidP="00EF3896">
      <w:pPr>
        <w:pStyle w:val="ListBullet"/>
      </w:pPr>
      <w:r w:rsidRPr="005B17D3">
        <w:t>DD-214</w:t>
      </w:r>
      <w:r w:rsidRPr="005B17D3">
        <w:fldChar w:fldCharType="begin"/>
      </w:r>
      <w:r w:rsidRPr="005B17D3">
        <w:instrText xml:space="preserve"> XE "DD-214" </w:instrText>
      </w:r>
      <w:r w:rsidRPr="005B17D3">
        <w:fldChar w:fldCharType="end"/>
      </w:r>
    </w:p>
    <w:p w14:paraId="712496BB" w14:textId="77777777" w:rsidR="00BE52CE" w:rsidRPr="005B17D3" w:rsidRDefault="00BE52CE" w:rsidP="00EF3896">
      <w:pPr>
        <w:pStyle w:val="ListBullet"/>
      </w:pPr>
      <w:r w:rsidRPr="005B17D3">
        <w:rPr>
          <w:rStyle w:val="Text-onlypopuphotspot"/>
        </w:rPr>
        <w:t>DD-215</w:t>
      </w:r>
      <w:r w:rsidRPr="005B17D3">
        <w:rPr>
          <w:rStyle w:val="Text-onlypopuphotspot"/>
        </w:rPr>
        <w:fldChar w:fldCharType="begin"/>
      </w:r>
      <w:r w:rsidRPr="005B17D3">
        <w:instrText xml:space="preserve"> XE "</w:instrText>
      </w:r>
      <w:r w:rsidRPr="005B17D3">
        <w:rPr>
          <w:bCs/>
        </w:rPr>
        <w:instrText>DD-215</w:instrText>
      </w:r>
      <w:r w:rsidRPr="005B17D3">
        <w:instrText xml:space="preserve">" </w:instrText>
      </w:r>
      <w:r w:rsidRPr="005B17D3">
        <w:rPr>
          <w:rStyle w:val="Text-onlypopuphotspot"/>
        </w:rPr>
        <w:fldChar w:fldCharType="end"/>
      </w:r>
    </w:p>
    <w:p w14:paraId="23B7839D" w14:textId="77777777" w:rsidR="00BE52CE" w:rsidRPr="005B17D3" w:rsidRDefault="00BE52CE" w:rsidP="00EF3896">
      <w:pPr>
        <w:pStyle w:val="ListBullet"/>
      </w:pPr>
      <w:r w:rsidRPr="005B17D3">
        <w:rPr>
          <w:rStyle w:val="Text-onlypopuphotspot"/>
        </w:rPr>
        <w:t>Military</w:t>
      </w:r>
      <w:r w:rsidRPr="005B17D3">
        <w:rPr>
          <w:rStyle w:val="Text-onlypopuphotspot"/>
        </w:rPr>
        <w:fldChar w:fldCharType="begin"/>
      </w:r>
      <w:r w:rsidRPr="005B17D3">
        <w:instrText xml:space="preserve"> XE "Military:Orders of Award" </w:instrText>
      </w:r>
      <w:r w:rsidRPr="005B17D3">
        <w:rPr>
          <w:rStyle w:val="Text-onlypopuphotspot"/>
        </w:rPr>
        <w:fldChar w:fldCharType="end"/>
      </w:r>
      <w:r w:rsidRPr="005B17D3">
        <w:rPr>
          <w:rStyle w:val="Text-onlypopuphotspot"/>
        </w:rPr>
        <w:t xml:space="preserve"> Orders of Award</w:t>
      </w:r>
      <w:r w:rsidRPr="005B17D3">
        <w:rPr>
          <w:rStyle w:val="Text-onlypopuphotspot"/>
        </w:rPr>
        <w:fldChar w:fldCharType="begin"/>
      </w:r>
      <w:r w:rsidRPr="005B17D3">
        <w:instrText xml:space="preserve"> XE "Award:Military Orders of" </w:instrText>
      </w:r>
      <w:r w:rsidRPr="005B17D3">
        <w:rPr>
          <w:rStyle w:val="Text-onlypopuphotspot"/>
        </w:rPr>
        <w:fldChar w:fldCharType="end"/>
      </w:r>
    </w:p>
    <w:p w14:paraId="5240E54B" w14:textId="77777777" w:rsidR="00BE52CE" w:rsidRPr="005B17D3" w:rsidRDefault="00BE52CE" w:rsidP="00EF3896">
      <w:pPr>
        <w:pStyle w:val="ListBullet"/>
      </w:pPr>
      <w:r w:rsidRPr="005B17D3">
        <w:t>Other Official Service Records</w:t>
      </w:r>
      <w:r w:rsidRPr="005B17D3">
        <w:rPr>
          <w:rStyle w:val="Text-onlypopuphotspot"/>
        </w:rPr>
        <w:fldChar w:fldCharType="begin"/>
      </w:r>
      <w:r w:rsidRPr="005B17D3">
        <w:instrText xml:space="preserve"> XE "</w:instrText>
      </w:r>
      <w:r w:rsidRPr="005B17D3">
        <w:rPr>
          <w:rStyle w:val="Text-onlypopuphotspot"/>
        </w:rPr>
        <w:instrText>Records:</w:instrText>
      </w:r>
      <w:r w:rsidRPr="005B17D3">
        <w:instrText xml:space="preserve">Edit Current Eligiblity:Document Type" </w:instrText>
      </w:r>
      <w:r w:rsidRPr="005B17D3">
        <w:rPr>
          <w:rStyle w:val="Text-onlypopuphotspot"/>
        </w:rPr>
        <w:fldChar w:fldCharType="end"/>
      </w:r>
    </w:p>
    <w:p w14:paraId="1EA93E1F" w14:textId="77777777" w:rsidR="00BE52CE" w:rsidRPr="005B17D3" w:rsidRDefault="00BE52CE" w:rsidP="00EF3896">
      <w:pPr>
        <w:pStyle w:val="ListBullet"/>
      </w:pPr>
      <w:r w:rsidRPr="005B17D3">
        <w:rPr>
          <w:rStyle w:val="Text-onlypopuphotspot"/>
        </w:rPr>
        <w:t>WD AGO</w:t>
      </w:r>
      <w:r w:rsidRPr="005B17D3">
        <w:t xml:space="preserve"> Forms</w:t>
      </w:r>
    </w:p>
    <w:p w14:paraId="5DC0F6DD" w14:textId="77777777" w:rsidR="00BE52CE" w:rsidRPr="005B17D3" w:rsidRDefault="00BE52CE" w:rsidP="00EF3896">
      <w:pPr>
        <w:pStyle w:val="ListBullet"/>
      </w:pPr>
      <w:r w:rsidRPr="005B17D3">
        <w:rPr>
          <w:rStyle w:val="Text-onlypopuphotspot"/>
        </w:rPr>
        <w:t>VBA/DoD</w:t>
      </w:r>
      <w:r w:rsidRPr="005B17D3">
        <w:t xml:space="preserve"> File</w:t>
      </w:r>
      <w:r w:rsidRPr="005B17D3">
        <w:fldChar w:fldCharType="begin"/>
      </w:r>
      <w:r w:rsidRPr="005B17D3">
        <w:instrText xml:space="preserve"> XE "File:VBA/DoD" </w:instrText>
      </w:r>
      <w:r w:rsidRPr="005B17D3">
        <w:fldChar w:fldCharType="end"/>
      </w:r>
    </w:p>
    <w:p w14:paraId="4ECB60B0" w14:textId="77777777" w:rsidR="00BE52CE" w:rsidRPr="005B17D3" w:rsidRDefault="00BE52CE" w:rsidP="00EF3896">
      <w:pPr>
        <w:pStyle w:val="ScreenField"/>
      </w:pPr>
    </w:p>
    <w:p w14:paraId="6B49290F" w14:textId="77777777" w:rsidR="00BE52CE" w:rsidRPr="005B17D3" w:rsidRDefault="00BE52CE" w:rsidP="00EF3896">
      <w:pPr>
        <w:pStyle w:val="ScreenField"/>
      </w:pPr>
      <w:r w:rsidRPr="005B17D3">
        <w:rPr>
          <w:noProof/>
        </w:rPr>
        <w:drawing>
          <wp:inline distT="0" distB="0" distL="0" distR="0" wp14:anchorId="23D9A128" wp14:editId="6F0831C7">
            <wp:extent cx="119380" cy="119380"/>
            <wp:effectExtent l="19050" t="0" r="0" b="0"/>
            <wp:docPr id="727" name="Picture 727" descr="required fiel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7" descr="required field symbol"/>
                    <pic:cNvPicPr>
                      <a:picLocks noChangeAspect="1" noChangeArrowheads="1"/>
                    </pic:cNvPicPr>
                  </pic:nvPicPr>
                  <pic:blipFill>
                    <a:blip r:embed="rId33" cstate="print"/>
                    <a:srcRect/>
                    <a:stretch>
                      <a:fillRect/>
                    </a:stretch>
                  </pic:blipFill>
                  <pic:spPr bwMode="auto">
                    <a:xfrm>
                      <a:off x="0" y="0"/>
                      <a:ext cx="119380" cy="119380"/>
                    </a:xfrm>
                    <a:prstGeom prst="rect">
                      <a:avLst/>
                    </a:prstGeom>
                    <a:noFill/>
                    <a:ln w="9525">
                      <a:noFill/>
                      <a:miter lim="800000"/>
                      <a:headEnd/>
                      <a:tailEnd/>
                    </a:ln>
                  </pic:spPr>
                </pic:pic>
              </a:graphicData>
            </a:graphic>
          </wp:inline>
        </w:drawing>
      </w:r>
      <w:r w:rsidRPr="005B17D3">
        <w:t>Capture Date</w:t>
      </w:r>
      <w:r w:rsidRPr="005B17D3">
        <w:fldChar w:fldCharType="begin"/>
      </w:r>
      <w:r w:rsidRPr="005B17D3">
        <w:instrText xml:space="preserve"> XE "Date:POW Capture" </w:instrText>
      </w:r>
      <w:r w:rsidRPr="005B17D3">
        <w:fldChar w:fldCharType="end"/>
      </w:r>
      <w:r w:rsidRPr="005B17D3">
        <w:fldChar w:fldCharType="begin"/>
      </w:r>
      <w:r w:rsidRPr="005B17D3">
        <w:instrText xml:space="preserve"> XE "Capture Date" </w:instrText>
      </w:r>
      <w:r w:rsidRPr="005B17D3">
        <w:fldChar w:fldCharType="end"/>
      </w:r>
      <w:r w:rsidRPr="005B17D3">
        <w:t>:</w:t>
      </w:r>
    </w:p>
    <w:p w14:paraId="70B91E94" w14:textId="77777777" w:rsidR="00BE52CE" w:rsidRPr="005B17D3" w:rsidRDefault="00BE52CE" w:rsidP="00EF3896">
      <w:pPr>
        <w:pStyle w:val="ScreenFieldDesc"/>
      </w:pPr>
      <w:r w:rsidRPr="005B17D3">
        <w:t>Capture Date is the date on which the Veteran entered into a listed POW camp.</w:t>
      </w:r>
    </w:p>
    <w:p w14:paraId="08D716F8" w14:textId="77777777" w:rsidR="00BE52CE" w:rsidRPr="005B17D3" w:rsidRDefault="00BE52CE" w:rsidP="00EF3896">
      <w:pPr>
        <w:pStyle w:val="RulesandMore"/>
      </w:pPr>
      <w:r w:rsidRPr="005B17D3">
        <w:t>Rules...</w:t>
      </w:r>
    </w:p>
    <w:p w14:paraId="3E98DDAB" w14:textId="77777777" w:rsidR="00BE52CE" w:rsidRPr="005B17D3" w:rsidRDefault="00BE52CE" w:rsidP="00EF3896">
      <w:pPr>
        <w:pStyle w:val="ListBull2"/>
      </w:pPr>
      <w:r w:rsidRPr="005B17D3">
        <w:rPr>
          <w:i/>
        </w:rPr>
        <w:t>Capture</w:t>
      </w:r>
      <w:r w:rsidRPr="005B17D3">
        <w:t xml:space="preserve"> and </w:t>
      </w:r>
      <w:r w:rsidRPr="005B17D3">
        <w:rPr>
          <w:i/>
        </w:rPr>
        <w:t>Release Dates</w:t>
      </w:r>
      <w:r w:rsidRPr="005B17D3">
        <w:t xml:space="preserve"> cannot fall after a person's </w:t>
      </w:r>
      <w:r w:rsidRPr="005B17D3">
        <w:rPr>
          <w:i/>
        </w:rPr>
        <w:t>Date of Death</w:t>
      </w:r>
      <w:r w:rsidRPr="005B17D3">
        <w:rPr>
          <w:i/>
        </w:rPr>
        <w:fldChar w:fldCharType="begin"/>
      </w:r>
      <w:r w:rsidRPr="005B17D3">
        <w:instrText xml:space="preserve"> XE "Death:Date of" </w:instrText>
      </w:r>
      <w:r w:rsidRPr="005B17D3">
        <w:rPr>
          <w:i/>
        </w:rPr>
        <w:fldChar w:fldCharType="end"/>
      </w:r>
      <w:r w:rsidRPr="005B17D3">
        <w:t>.</w:t>
      </w:r>
    </w:p>
    <w:p w14:paraId="097CBE18" w14:textId="77777777" w:rsidR="00BE52CE" w:rsidRPr="005B17D3" w:rsidRDefault="00BE52CE" w:rsidP="00EF3896">
      <w:pPr>
        <w:pStyle w:val="ScreenField"/>
      </w:pPr>
    </w:p>
    <w:p w14:paraId="11955173" w14:textId="77777777" w:rsidR="00BE52CE" w:rsidRPr="005B17D3" w:rsidRDefault="00BE52CE" w:rsidP="00EF3896">
      <w:pPr>
        <w:pStyle w:val="ScreenField"/>
      </w:pPr>
      <w:r w:rsidRPr="005B17D3">
        <w:rPr>
          <w:noProof/>
        </w:rPr>
        <w:drawing>
          <wp:inline distT="0" distB="0" distL="0" distR="0" wp14:anchorId="286A8C9D" wp14:editId="1AA13D7A">
            <wp:extent cx="119380" cy="119380"/>
            <wp:effectExtent l="19050" t="0" r="0" b="0"/>
            <wp:docPr id="732" name="Picture 732" descr="required fiel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2" descr="required field symbol"/>
                    <pic:cNvPicPr>
                      <a:picLocks noChangeAspect="1" noChangeArrowheads="1"/>
                    </pic:cNvPicPr>
                  </pic:nvPicPr>
                  <pic:blipFill>
                    <a:blip r:embed="rId33" cstate="print"/>
                    <a:srcRect/>
                    <a:stretch>
                      <a:fillRect/>
                    </a:stretch>
                  </pic:blipFill>
                  <pic:spPr bwMode="auto">
                    <a:xfrm>
                      <a:off x="0" y="0"/>
                      <a:ext cx="119380" cy="119380"/>
                    </a:xfrm>
                    <a:prstGeom prst="rect">
                      <a:avLst/>
                    </a:prstGeom>
                    <a:noFill/>
                    <a:ln w="9525">
                      <a:noFill/>
                      <a:miter lim="800000"/>
                      <a:headEnd/>
                      <a:tailEnd/>
                    </a:ln>
                  </pic:spPr>
                </pic:pic>
              </a:graphicData>
            </a:graphic>
          </wp:inline>
        </w:drawing>
      </w:r>
      <w:r w:rsidRPr="005B17D3">
        <w:t>Release Date</w:t>
      </w:r>
      <w:r w:rsidRPr="005B17D3">
        <w:fldChar w:fldCharType="begin"/>
      </w:r>
      <w:r w:rsidRPr="005B17D3">
        <w:instrText xml:space="preserve"> XE "Date:POW Release" </w:instrText>
      </w:r>
      <w:r w:rsidRPr="005B17D3">
        <w:fldChar w:fldCharType="end"/>
      </w:r>
      <w:r w:rsidRPr="005B17D3">
        <w:fldChar w:fldCharType="begin"/>
      </w:r>
      <w:r w:rsidRPr="005B17D3">
        <w:instrText xml:space="preserve"> XE "Release Date" </w:instrText>
      </w:r>
      <w:r w:rsidRPr="005B17D3">
        <w:fldChar w:fldCharType="end"/>
      </w:r>
      <w:r w:rsidRPr="005B17D3">
        <w:t>:</w:t>
      </w:r>
    </w:p>
    <w:p w14:paraId="28625B22" w14:textId="77777777" w:rsidR="00BE52CE" w:rsidRPr="005B17D3" w:rsidRDefault="00BE52CE" w:rsidP="00EF3896">
      <w:pPr>
        <w:pStyle w:val="ScreenFieldDesc"/>
      </w:pPr>
      <w:r w:rsidRPr="005B17D3">
        <w:t>Release Date is the date on which the Veteran was released or rescued from the POW camp.</w:t>
      </w:r>
    </w:p>
    <w:p w14:paraId="604EDD39" w14:textId="77777777" w:rsidR="00BE52CE" w:rsidRPr="005B17D3" w:rsidRDefault="00BE52CE" w:rsidP="00EF3896">
      <w:pPr>
        <w:pStyle w:val="RulesandMore"/>
      </w:pPr>
      <w:r w:rsidRPr="005B17D3">
        <w:t>Rules...</w:t>
      </w:r>
    </w:p>
    <w:p w14:paraId="4C89C48C" w14:textId="77777777" w:rsidR="00BE52CE" w:rsidRPr="005B17D3" w:rsidRDefault="00BE52CE" w:rsidP="00EF3896">
      <w:pPr>
        <w:pStyle w:val="RulesandMore"/>
        <w:rPr>
          <w:b w:val="0"/>
          <w:i w:val="0"/>
        </w:rPr>
      </w:pPr>
      <w:r w:rsidRPr="005B17D3">
        <w:rPr>
          <w:b w:val="0"/>
          <w:i w:val="0"/>
        </w:rPr>
        <w:t>Release Date:</w:t>
      </w:r>
    </w:p>
    <w:p w14:paraId="5C461DD4" w14:textId="77777777" w:rsidR="00BE52CE" w:rsidRPr="005B17D3" w:rsidRDefault="00BE52CE" w:rsidP="00EF3896">
      <w:pPr>
        <w:pStyle w:val="ListBull2"/>
      </w:pPr>
      <w:r w:rsidRPr="005B17D3">
        <w:t xml:space="preserve">Is required if POW Indicator is </w:t>
      </w:r>
      <w:r w:rsidRPr="005B17D3">
        <w:rPr>
          <w:b/>
          <w:bCs/>
        </w:rPr>
        <w:t>Yes</w:t>
      </w:r>
      <w:r w:rsidRPr="005B17D3">
        <w:t>.</w:t>
      </w:r>
    </w:p>
    <w:p w14:paraId="08F3283C" w14:textId="77777777" w:rsidR="00BE52CE" w:rsidRPr="005B17D3" w:rsidRDefault="00BE52CE" w:rsidP="00EF3896">
      <w:pPr>
        <w:pStyle w:val="ListBull2"/>
      </w:pPr>
      <w:r w:rsidRPr="005B17D3">
        <w:t>Must be at least a Month and Year.</w:t>
      </w:r>
    </w:p>
    <w:p w14:paraId="735B2D95" w14:textId="77777777" w:rsidR="00BE52CE" w:rsidRPr="005B17D3" w:rsidRDefault="00BE52CE" w:rsidP="00EF3896">
      <w:pPr>
        <w:pStyle w:val="ListBull2"/>
      </w:pPr>
      <w:r w:rsidRPr="005B17D3">
        <w:t>Must be equal to or greater than the Capture Date</w:t>
      </w:r>
      <w:r w:rsidRPr="005B17D3">
        <w:fldChar w:fldCharType="begin"/>
      </w:r>
      <w:r w:rsidRPr="005B17D3">
        <w:instrText xml:space="preserve"> XE "Capture Date" </w:instrText>
      </w:r>
      <w:r w:rsidRPr="005B17D3">
        <w:fldChar w:fldCharType="end"/>
      </w:r>
      <w:r w:rsidRPr="005B17D3">
        <w:t>.</w:t>
      </w:r>
    </w:p>
    <w:p w14:paraId="0BF09848" w14:textId="77777777" w:rsidR="00BE52CE" w:rsidRPr="005B17D3" w:rsidRDefault="00BE52CE" w:rsidP="00EF3896">
      <w:pPr>
        <w:pStyle w:val="ListBull2"/>
      </w:pPr>
      <w:r w:rsidRPr="005B17D3">
        <w:t>Capture and Release Dates cannot fall after a person's Date of Death</w:t>
      </w:r>
      <w:r w:rsidRPr="005B17D3">
        <w:fldChar w:fldCharType="begin"/>
      </w:r>
      <w:r w:rsidRPr="005B17D3">
        <w:instrText xml:space="preserve"> XE "Death:Date of" </w:instrText>
      </w:r>
      <w:r w:rsidRPr="005B17D3">
        <w:fldChar w:fldCharType="end"/>
      </w:r>
      <w:r w:rsidRPr="005B17D3">
        <w:t>.</w:t>
      </w:r>
    </w:p>
    <w:p w14:paraId="280EAC0B" w14:textId="77777777" w:rsidR="00BE52CE" w:rsidRPr="005B17D3" w:rsidRDefault="00BE52CE" w:rsidP="00EF3896">
      <w:pPr>
        <w:pStyle w:val="ScreenField"/>
      </w:pPr>
    </w:p>
    <w:p w14:paraId="55EAEA13" w14:textId="77777777" w:rsidR="00BE52CE" w:rsidRPr="005B17D3" w:rsidRDefault="00BE52CE" w:rsidP="00EF3896">
      <w:pPr>
        <w:pStyle w:val="ScreenField"/>
      </w:pPr>
      <w:r w:rsidRPr="005B17D3">
        <w:t>Days of Captivity:</w:t>
      </w:r>
    </w:p>
    <w:p w14:paraId="3022D111" w14:textId="77777777" w:rsidR="00BE52CE" w:rsidRPr="005B17D3" w:rsidRDefault="00BE52CE" w:rsidP="00EF3896">
      <w:pPr>
        <w:pStyle w:val="ScreenFieldDesc"/>
      </w:pPr>
      <w:r w:rsidRPr="005B17D3">
        <w:t xml:space="preserve">This is an ES-calculated number of days between the </w:t>
      </w:r>
      <w:r w:rsidRPr="005B17D3">
        <w:rPr>
          <w:i/>
        </w:rPr>
        <w:t>Capture Date</w:t>
      </w:r>
      <w:r w:rsidRPr="005B17D3">
        <w:rPr>
          <w:i/>
        </w:rPr>
        <w:fldChar w:fldCharType="begin"/>
      </w:r>
      <w:r w:rsidRPr="005B17D3">
        <w:instrText xml:space="preserve"> XE "Capture Date" </w:instrText>
      </w:r>
      <w:r w:rsidRPr="005B17D3">
        <w:rPr>
          <w:i/>
        </w:rPr>
        <w:fldChar w:fldCharType="end"/>
      </w:r>
      <w:r w:rsidRPr="005B17D3">
        <w:t xml:space="preserve"> and </w:t>
      </w:r>
      <w:r w:rsidRPr="005B17D3">
        <w:rPr>
          <w:i/>
        </w:rPr>
        <w:t>Release Date</w:t>
      </w:r>
      <w:r w:rsidRPr="005B17D3">
        <w:rPr>
          <w:i/>
        </w:rPr>
        <w:fldChar w:fldCharType="begin"/>
      </w:r>
      <w:r w:rsidRPr="005B17D3">
        <w:instrText xml:space="preserve"> XE "Release Date" </w:instrText>
      </w:r>
      <w:r w:rsidRPr="005B17D3">
        <w:rPr>
          <w:i/>
        </w:rPr>
        <w:fldChar w:fldCharType="end"/>
      </w:r>
      <w:r w:rsidRPr="005B17D3">
        <w:t>.</w:t>
      </w:r>
    </w:p>
    <w:p w14:paraId="42BB3DCF" w14:textId="77777777" w:rsidR="00BE52CE" w:rsidRPr="005B17D3" w:rsidRDefault="00BE52CE" w:rsidP="00474E83">
      <w:pPr>
        <w:pStyle w:val="NoteLightbulb"/>
      </w:pPr>
      <w:r w:rsidRPr="005B17D3">
        <w:rPr>
          <w:b/>
        </w:rPr>
        <w:t>Note</w:t>
      </w:r>
      <w:r w:rsidRPr="005B17D3">
        <w:t xml:space="preserve">: </w:t>
      </w:r>
      <w:r w:rsidRPr="005B17D3">
        <w:rPr>
          <w:i/>
        </w:rPr>
        <w:t>Days of Captivity</w:t>
      </w:r>
      <w:r w:rsidRPr="005B17D3">
        <w:t xml:space="preserve"> will only calculate if </w:t>
      </w:r>
      <w:r w:rsidRPr="005B17D3">
        <w:rPr>
          <w:i/>
        </w:rPr>
        <w:t>Capture Date</w:t>
      </w:r>
      <w:r w:rsidRPr="005B17D3">
        <w:rPr>
          <w:i/>
        </w:rPr>
        <w:fldChar w:fldCharType="begin"/>
      </w:r>
      <w:r w:rsidRPr="005B17D3">
        <w:instrText xml:space="preserve"> XE "Capture Date" </w:instrText>
      </w:r>
      <w:r w:rsidRPr="005B17D3">
        <w:rPr>
          <w:i/>
        </w:rPr>
        <w:fldChar w:fldCharType="end"/>
      </w:r>
      <w:r w:rsidRPr="005B17D3">
        <w:t xml:space="preserve"> and </w:t>
      </w:r>
      <w:r w:rsidRPr="005B17D3">
        <w:rPr>
          <w:i/>
        </w:rPr>
        <w:t>Release Date</w:t>
      </w:r>
      <w:r w:rsidRPr="005B17D3">
        <w:rPr>
          <w:i/>
        </w:rPr>
        <w:fldChar w:fldCharType="begin"/>
      </w:r>
      <w:r w:rsidRPr="005B17D3">
        <w:instrText xml:space="preserve"> XE "Release Date" </w:instrText>
      </w:r>
      <w:r w:rsidRPr="005B17D3">
        <w:rPr>
          <w:i/>
        </w:rPr>
        <w:fldChar w:fldCharType="end"/>
      </w:r>
      <w:r w:rsidRPr="005B17D3">
        <w:t xml:space="preserve"> are both </w:t>
      </w:r>
      <w:r w:rsidRPr="005B17D3">
        <w:rPr>
          <w:rStyle w:val="Text-onlypopuphotspot"/>
        </w:rPr>
        <w:t>precise</w:t>
      </w:r>
      <w:r w:rsidRPr="005B17D3">
        <w:t xml:space="preserve"> dates. If the </w:t>
      </w:r>
      <w:r w:rsidRPr="005B17D3">
        <w:rPr>
          <w:i/>
        </w:rPr>
        <w:t>Capture Date</w:t>
      </w:r>
      <w:r w:rsidRPr="005B17D3">
        <w:rPr>
          <w:i/>
        </w:rPr>
        <w:fldChar w:fldCharType="begin"/>
      </w:r>
      <w:r w:rsidRPr="005B17D3">
        <w:instrText xml:space="preserve"> XE "Capture Date" </w:instrText>
      </w:r>
      <w:r w:rsidRPr="005B17D3">
        <w:rPr>
          <w:i/>
        </w:rPr>
        <w:fldChar w:fldCharType="end"/>
      </w:r>
      <w:r w:rsidRPr="005B17D3">
        <w:t xml:space="preserve"> and </w:t>
      </w:r>
      <w:r w:rsidRPr="005B17D3">
        <w:rPr>
          <w:i/>
        </w:rPr>
        <w:t xml:space="preserve">Release Date </w:t>
      </w:r>
      <w:r w:rsidRPr="005B17D3">
        <w:t xml:space="preserve">are the same, </w:t>
      </w:r>
      <w:r w:rsidRPr="005B17D3">
        <w:rPr>
          <w:i/>
        </w:rPr>
        <w:t>Days of Captivity</w:t>
      </w:r>
      <w:r w:rsidRPr="005B17D3">
        <w:t xml:space="preserve"> will be 1.</w:t>
      </w:r>
    </w:p>
    <w:p w14:paraId="243F16BA" w14:textId="77777777" w:rsidR="00BE52CE" w:rsidRPr="005B17D3" w:rsidRDefault="00BE52CE" w:rsidP="00EF3896">
      <w:pPr>
        <w:pStyle w:val="ScreenField"/>
      </w:pPr>
    </w:p>
    <w:p w14:paraId="23579FF5" w14:textId="77777777" w:rsidR="00BE52CE" w:rsidRPr="005B17D3" w:rsidRDefault="00BE52CE" w:rsidP="00EF3896">
      <w:pPr>
        <w:pStyle w:val="ScreenField"/>
      </w:pPr>
      <w:r w:rsidRPr="005B17D3">
        <w:rPr>
          <w:noProof/>
        </w:rPr>
        <w:drawing>
          <wp:inline distT="0" distB="0" distL="0" distR="0" wp14:anchorId="36C02E03" wp14:editId="05B207E1">
            <wp:extent cx="119380" cy="119380"/>
            <wp:effectExtent l="19050" t="0" r="0" b="0"/>
            <wp:docPr id="738" name="Picture 738" descr="required fiel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8" descr="required field symbol"/>
                    <pic:cNvPicPr>
                      <a:picLocks noChangeAspect="1" noChangeArrowheads="1"/>
                    </pic:cNvPicPr>
                  </pic:nvPicPr>
                  <pic:blipFill>
                    <a:blip r:embed="rId33" cstate="print"/>
                    <a:srcRect/>
                    <a:stretch>
                      <a:fillRect/>
                    </a:stretch>
                  </pic:blipFill>
                  <pic:spPr bwMode="auto">
                    <a:xfrm>
                      <a:off x="0" y="0"/>
                      <a:ext cx="119380" cy="119380"/>
                    </a:xfrm>
                    <a:prstGeom prst="rect">
                      <a:avLst/>
                    </a:prstGeom>
                    <a:noFill/>
                    <a:ln w="9525">
                      <a:noFill/>
                      <a:miter lim="800000"/>
                      <a:headEnd/>
                      <a:tailEnd/>
                    </a:ln>
                  </pic:spPr>
                </pic:pic>
              </a:graphicData>
            </a:graphic>
          </wp:inline>
        </w:drawing>
      </w:r>
      <w:r w:rsidRPr="005B17D3">
        <w:t>Confinement Location</w:t>
      </w:r>
      <w:r w:rsidRPr="005B17D3">
        <w:fldChar w:fldCharType="begin"/>
      </w:r>
      <w:r w:rsidRPr="005B17D3">
        <w:instrText xml:space="preserve"> XE "Confinement Location" </w:instrText>
      </w:r>
      <w:r w:rsidRPr="005B17D3">
        <w:fldChar w:fldCharType="end"/>
      </w:r>
      <w:r w:rsidRPr="005B17D3">
        <w:t>:</w:t>
      </w:r>
    </w:p>
    <w:p w14:paraId="73A0514B" w14:textId="77777777" w:rsidR="00BE52CE" w:rsidRPr="005B17D3" w:rsidRDefault="00BE52CE" w:rsidP="00EF3896">
      <w:pPr>
        <w:pStyle w:val="ScreenFieldDesc"/>
      </w:pPr>
      <w:r w:rsidRPr="005B17D3">
        <w:t>Confinement Location is the confinement location where the Veteran was kept as a POW. Select from the dropdown list.</w:t>
      </w:r>
    </w:p>
    <w:p w14:paraId="685B9B89" w14:textId="77777777" w:rsidR="00BE52CE" w:rsidRPr="005B17D3" w:rsidRDefault="00BE52CE" w:rsidP="00EF3896">
      <w:pPr>
        <w:pStyle w:val="ScreenField"/>
      </w:pPr>
    </w:p>
    <w:p w14:paraId="1D6AC930" w14:textId="77777777" w:rsidR="00BE52CE" w:rsidRPr="005B17D3" w:rsidRDefault="00BE52CE" w:rsidP="00EF3896">
      <w:pPr>
        <w:pStyle w:val="ScreenField"/>
      </w:pPr>
      <w:r w:rsidRPr="005B17D3">
        <w:t>Camp:</w:t>
      </w:r>
    </w:p>
    <w:p w14:paraId="24B4F7ED" w14:textId="77777777" w:rsidR="00BE52CE" w:rsidRPr="005B17D3" w:rsidRDefault="00BE52CE" w:rsidP="00EF3896">
      <w:pPr>
        <w:pStyle w:val="ScreenFieldDesc"/>
      </w:pPr>
      <w:r w:rsidRPr="005B17D3">
        <w:t>Camp is the camp name where the Veteran was kept as a POW. Make a selection from the dropdown list.</w:t>
      </w:r>
    </w:p>
    <w:p w14:paraId="4D980F7F" w14:textId="77777777" w:rsidR="00BE52CE" w:rsidRPr="005B17D3" w:rsidRDefault="00BE52CE" w:rsidP="00474E83">
      <w:pPr>
        <w:pStyle w:val="NoteLightbulb"/>
      </w:pPr>
      <w:r w:rsidRPr="005B17D3">
        <w:rPr>
          <w:b/>
        </w:rPr>
        <w:t>Note</w:t>
      </w:r>
      <w:r w:rsidRPr="005B17D3">
        <w:t>: that when a Camp name is selected, the ES automatically system fills the appropriate Camp Code and Camp City.</w:t>
      </w:r>
    </w:p>
    <w:p w14:paraId="7D7D78A8" w14:textId="77777777" w:rsidR="0026653F" w:rsidRPr="005B17D3" w:rsidRDefault="0026653F" w:rsidP="00EF3896">
      <w:pPr>
        <w:pStyle w:val="ScreenField"/>
      </w:pPr>
    </w:p>
    <w:p w14:paraId="5D975127" w14:textId="3BBA8497" w:rsidR="00BE52CE" w:rsidRPr="005B17D3" w:rsidRDefault="00BE52CE" w:rsidP="00EF3896">
      <w:pPr>
        <w:pStyle w:val="ScreenField"/>
      </w:pPr>
      <w:r w:rsidRPr="005B17D3">
        <w:t>Camp Code:</w:t>
      </w:r>
    </w:p>
    <w:p w14:paraId="5BE1BEBD" w14:textId="59884810" w:rsidR="00BE52CE" w:rsidRPr="005B17D3" w:rsidRDefault="00BE52CE" w:rsidP="00EF3896">
      <w:pPr>
        <w:pStyle w:val="ScreenFieldDesc"/>
      </w:pPr>
      <w:r w:rsidRPr="005B17D3">
        <w:t>This ES-system filled code indicates the p</w:t>
      </w:r>
      <w:r w:rsidR="00C96A83" w:rsidRPr="005B17D3">
        <w:t>articular Prisoner of War camp.</w:t>
      </w:r>
    </w:p>
    <w:p w14:paraId="536CE42A" w14:textId="77777777" w:rsidR="0026653F" w:rsidRPr="005B17D3" w:rsidRDefault="0026653F" w:rsidP="00EF3896">
      <w:pPr>
        <w:pStyle w:val="ScreenField"/>
      </w:pPr>
    </w:p>
    <w:p w14:paraId="7E5F3A23" w14:textId="518AC323" w:rsidR="00BE52CE" w:rsidRPr="005B17D3" w:rsidRDefault="00BE52CE" w:rsidP="00EF3896">
      <w:pPr>
        <w:pStyle w:val="ScreenField"/>
      </w:pPr>
      <w:r w:rsidRPr="005B17D3">
        <w:t>Camp City:</w:t>
      </w:r>
    </w:p>
    <w:p w14:paraId="7469E438" w14:textId="67EA1430" w:rsidR="00BE52CE" w:rsidRPr="005B17D3" w:rsidRDefault="00BE52CE" w:rsidP="00EF3896">
      <w:pPr>
        <w:pStyle w:val="ScreenFieldDesc"/>
        <w:rPr>
          <w:b/>
          <w:i/>
          <w:u w:val="single"/>
        </w:rPr>
      </w:pPr>
      <w:r w:rsidRPr="005B17D3">
        <w:t>The city/country in which the Prisoner of War camp was located. This is ES filled.</w:t>
      </w:r>
    </w:p>
    <w:p w14:paraId="4A5B99FC" w14:textId="77777777" w:rsidR="0026653F" w:rsidRPr="005B17D3" w:rsidRDefault="0026653F" w:rsidP="00EF3896">
      <w:pPr>
        <w:pStyle w:val="ScreenField"/>
      </w:pPr>
    </w:p>
    <w:p w14:paraId="1D652CC9" w14:textId="1379FFEB" w:rsidR="00BE52CE" w:rsidRPr="005B17D3" w:rsidRDefault="00BE52CE" w:rsidP="00EF3896">
      <w:pPr>
        <w:pStyle w:val="ScreenField"/>
      </w:pPr>
      <w:r w:rsidRPr="005B17D3">
        <w:t>Date Entered (Edit):</w:t>
      </w:r>
    </w:p>
    <w:p w14:paraId="7F785A47" w14:textId="3CC608D2" w:rsidR="009A3C55" w:rsidRPr="005B17D3" w:rsidRDefault="00BE52CE" w:rsidP="00EF3896">
      <w:pPr>
        <w:pStyle w:val="ScreenFieldDesc"/>
      </w:pPr>
      <w:r w:rsidRPr="005B17D3">
        <w:t xml:space="preserve">Date Entered (Edit) is the date (mm/dd/yyyy) on which the POW Episode </w:t>
      </w:r>
      <w:r w:rsidR="00C96A83" w:rsidRPr="005B17D3">
        <w:t>was entered. This is ES filled.</w:t>
      </w:r>
    </w:p>
    <w:p w14:paraId="29E6238B" w14:textId="77777777" w:rsidR="0026653F" w:rsidRPr="005B17D3" w:rsidRDefault="0026653F" w:rsidP="00EF3896">
      <w:pPr>
        <w:pStyle w:val="ScreenField"/>
      </w:pPr>
    </w:p>
    <w:p w14:paraId="472C588B" w14:textId="372F3A8E" w:rsidR="00BE52CE" w:rsidRPr="005B17D3" w:rsidRDefault="00BE52CE" w:rsidP="00EF3896">
      <w:pPr>
        <w:pStyle w:val="ScreenField"/>
      </w:pPr>
      <w:r w:rsidRPr="005B17D3">
        <w:t>Purple Heart Status:</w:t>
      </w:r>
    </w:p>
    <w:p w14:paraId="0B4DA4FD" w14:textId="77777777" w:rsidR="00BE52CE" w:rsidRPr="005B17D3" w:rsidRDefault="00BE52CE" w:rsidP="00EF3896">
      <w:pPr>
        <w:pStyle w:val="ScreenFieldDesc"/>
      </w:pPr>
      <w:r w:rsidRPr="005B17D3">
        <w:t>Purple Heart Status is the Purple Heart (PH) status assigned</w:t>
      </w:r>
      <w:r w:rsidRPr="005B17D3">
        <w:fldChar w:fldCharType="begin"/>
      </w:r>
      <w:r w:rsidRPr="005B17D3">
        <w:instrText xml:space="preserve"> XE "Assigned" </w:instrText>
      </w:r>
      <w:r w:rsidRPr="005B17D3">
        <w:fldChar w:fldCharType="end"/>
      </w:r>
      <w:r w:rsidRPr="005B17D3">
        <w:t xml:space="preserve"> to the Veteran (display only). All sites of record are notified for these statuses. Statuses are:</w:t>
      </w:r>
    </w:p>
    <w:p w14:paraId="3CBF453E" w14:textId="77777777" w:rsidR="00BE52CE" w:rsidRPr="005B17D3" w:rsidRDefault="00BE52CE" w:rsidP="00EF3896">
      <w:pPr>
        <w:pStyle w:val="ListBullet"/>
      </w:pPr>
      <w:r w:rsidRPr="005B17D3">
        <w:rPr>
          <w:rStyle w:val="Emphasis"/>
          <w:iCs w:val="0"/>
        </w:rPr>
        <w:t>Confirmed</w:t>
      </w:r>
      <w:r w:rsidRPr="005B17D3">
        <w:rPr>
          <w:rStyle w:val="Emphasis"/>
          <w:iCs w:val="0"/>
        </w:rPr>
        <w:fldChar w:fldCharType="begin"/>
      </w:r>
      <w:r w:rsidRPr="005B17D3">
        <w:instrText xml:space="preserve"> XE "</w:instrText>
      </w:r>
      <w:r w:rsidRPr="005B17D3">
        <w:rPr>
          <w:rStyle w:val="Emphasis"/>
          <w:iCs w:val="0"/>
        </w:rPr>
        <w:instrText>Confirmed:</w:instrText>
      </w:r>
      <w:r w:rsidRPr="005B17D3">
        <w:instrText xml:space="preserve">PH Status" </w:instrText>
      </w:r>
      <w:r w:rsidRPr="005B17D3">
        <w:rPr>
          <w:rStyle w:val="Emphasis"/>
          <w:iCs w:val="0"/>
        </w:rPr>
        <w:fldChar w:fldCharType="end"/>
      </w:r>
      <w:r w:rsidRPr="005B17D3">
        <w:rPr>
          <w:rStyle w:val="Expandingtext"/>
        </w:rPr>
        <w:t xml:space="preserve"> - once the appropriate fields are annotated and the document status is acceptable (YES), the Veteran is then confirmed as a Purple Heart recipient. </w:t>
      </w:r>
    </w:p>
    <w:p w14:paraId="10D0325E" w14:textId="77777777" w:rsidR="00BE52CE" w:rsidRPr="005B17D3" w:rsidRDefault="00BE52CE" w:rsidP="00EF3896">
      <w:pPr>
        <w:pStyle w:val="ListBullet"/>
      </w:pPr>
      <w:r w:rsidRPr="005B17D3">
        <w:rPr>
          <w:rStyle w:val="Emphasis"/>
          <w:iCs w:val="0"/>
        </w:rPr>
        <w:t>Initial Ltr Sent</w:t>
      </w:r>
      <w:r w:rsidRPr="005B17D3">
        <w:rPr>
          <w:rStyle w:val="Emphasis"/>
          <w:iCs w:val="0"/>
        </w:rPr>
        <w:fldChar w:fldCharType="begin"/>
      </w:r>
      <w:r w:rsidRPr="005B17D3">
        <w:instrText xml:space="preserve"> XE "</w:instrText>
      </w:r>
      <w:r w:rsidRPr="005B17D3">
        <w:rPr>
          <w:rStyle w:val="Emphasis"/>
          <w:iCs w:val="0"/>
        </w:rPr>
        <w:instrText>Initial Ltr Sent:</w:instrText>
      </w:r>
      <w:r w:rsidRPr="005B17D3">
        <w:instrText xml:space="preserve">Purple Heart Status" </w:instrText>
      </w:r>
      <w:r w:rsidRPr="005B17D3">
        <w:rPr>
          <w:rStyle w:val="Emphasis"/>
          <w:iCs w:val="0"/>
        </w:rPr>
        <w:fldChar w:fldCharType="end"/>
      </w:r>
      <w:r w:rsidRPr="005B17D3">
        <w:rPr>
          <w:rStyle w:val="Expandingtext"/>
        </w:rPr>
        <w:t xml:space="preserve"> - initial letter</w:t>
      </w:r>
      <w:r w:rsidRPr="005B17D3">
        <w:rPr>
          <w:rStyle w:val="Expandingtext"/>
        </w:rPr>
        <w:fldChar w:fldCharType="begin"/>
      </w:r>
      <w:r w:rsidRPr="005B17D3">
        <w:instrText xml:space="preserve"> XE "</w:instrText>
      </w:r>
      <w:r w:rsidRPr="005B17D3">
        <w:rPr>
          <w:rStyle w:val="Expandingtext"/>
        </w:rPr>
        <w:instrText>Letter:</w:instrText>
      </w:r>
      <w:r w:rsidRPr="005B17D3">
        <w:instrText xml:space="preserve">PH Status:initial" </w:instrText>
      </w:r>
      <w:r w:rsidRPr="005B17D3">
        <w:rPr>
          <w:rStyle w:val="Expandingtext"/>
        </w:rPr>
        <w:fldChar w:fldCharType="end"/>
      </w:r>
      <w:r w:rsidRPr="005B17D3">
        <w:rPr>
          <w:rStyle w:val="Expandingtext"/>
        </w:rPr>
        <w:t xml:space="preserve"> has been sent to the Veteran. Awaiting</w:t>
      </w:r>
      <w:r w:rsidRPr="005B17D3">
        <w:rPr>
          <w:rStyle w:val="Expandingtext"/>
        </w:rPr>
        <w:fldChar w:fldCharType="begin"/>
      </w:r>
      <w:r w:rsidRPr="005B17D3">
        <w:instrText xml:space="preserve"> XE “Awaiting</w:instrText>
      </w:r>
      <w:r w:rsidRPr="005B17D3">
        <w:rPr>
          <w:rStyle w:val="Expandingtext"/>
        </w:rPr>
        <w:instrText>:</w:instrText>
      </w:r>
      <w:r w:rsidRPr="005B17D3">
        <w:instrText xml:space="preserve">reply" </w:instrText>
      </w:r>
      <w:r w:rsidRPr="005B17D3">
        <w:rPr>
          <w:rStyle w:val="Expandingtext"/>
        </w:rPr>
        <w:fldChar w:fldCharType="end"/>
      </w:r>
      <w:r w:rsidRPr="005B17D3">
        <w:rPr>
          <w:rStyle w:val="Expandingtext"/>
        </w:rPr>
        <w:t xml:space="preserve"> reply. </w:t>
      </w:r>
    </w:p>
    <w:p w14:paraId="1E2907A2" w14:textId="77777777" w:rsidR="00BE52CE" w:rsidRPr="005B17D3" w:rsidRDefault="00BE52CE" w:rsidP="00EF3896">
      <w:pPr>
        <w:pStyle w:val="ListBullet"/>
      </w:pPr>
      <w:r w:rsidRPr="005B17D3">
        <w:rPr>
          <w:rStyle w:val="Emphasis"/>
          <w:iCs w:val="0"/>
        </w:rPr>
        <w:t>Second Ltr Sent</w:t>
      </w:r>
      <w:r w:rsidRPr="005B17D3">
        <w:rPr>
          <w:rStyle w:val="Expandingtext"/>
        </w:rPr>
        <w:t xml:space="preserve"> - the time period for a reply for the initial letter</w:t>
      </w:r>
      <w:r w:rsidRPr="005B17D3">
        <w:rPr>
          <w:rStyle w:val="Expandingtext"/>
        </w:rPr>
        <w:fldChar w:fldCharType="begin"/>
      </w:r>
      <w:r w:rsidRPr="005B17D3">
        <w:instrText xml:space="preserve"> XE "</w:instrText>
      </w:r>
      <w:r w:rsidRPr="005B17D3">
        <w:rPr>
          <w:rStyle w:val="Expandingtext"/>
        </w:rPr>
        <w:instrText>Letter:</w:instrText>
      </w:r>
      <w:r w:rsidRPr="005B17D3">
        <w:instrText xml:space="preserve">PH Status:second" </w:instrText>
      </w:r>
      <w:r w:rsidRPr="005B17D3">
        <w:rPr>
          <w:rStyle w:val="Expandingtext"/>
        </w:rPr>
        <w:fldChar w:fldCharType="end"/>
      </w:r>
      <w:r w:rsidRPr="005B17D3">
        <w:rPr>
          <w:rStyle w:val="Expandingtext"/>
        </w:rPr>
        <w:t xml:space="preserve"> has expired and a second letter has been sent. Awaiting</w:t>
      </w:r>
      <w:r w:rsidRPr="005B17D3">
        <w:rPr>
          <w:rStyle w:val="Expandingtext"/>
        </w:rPr>
        <w:fldChar w:fldCharType="begin"/>
      </w:r>
      <w:r w:rsidRPr="005B17D3">
        <w:instrText xml:space="preserve"> XE “Awaiting</w:instrText>
      </w:r>
      <w:r w:rsidRPr="005B17D3">
        <w:rPr>
          <w:rStyle w:val="Expandingtext"/>
        </w:rPr>
        <w:instrText>:</w:instrText>
      </w:r>
      <w:r w:rsidRPr="005B17D3">
        <w:instrText xml:space="preserve">reply" </w:instrText>
      </w:r>
      <w:r w:rsidRPr="005B17D3">
        <w:rPr>
          <w:rStyle w:val="Expandingtext"/>
        </w:rPr>
        <w:fldChar w:fldCharType="end"/>
      </w:r>
      <w:r w:rsidRPr="005B17D3">
        <w:rPr>
          <w:rStyle w:val="Expandingtext"/>
        </w:rPr>
        <w:t xml:space="preserve"> reply. </w:t>
      </w:r>
    </w:p>
    <w:p w14:paraId="27169045" w14:textId="77777777" w:rsidR="00BE52CE" w:rsidRPr="005B17D3" w:rsidRDefault="00BE52CE" w:rsidP="00EF3896">
      <w:pPr>
        <w:pStyle w:val="ListBullet"/>
      </w:pPr>
      <w:r w:rsidRPr="005B17D3">
        <w:rPr>
          <w:i/>
        </w:rPr>
        <w:t>Pending</w:t>
      </w:r>
    </w:p>
    <w:p w14:paraId="27A9664F" w14:textId="77777777" w:rsidR="00BE52CE" w:rsidRPr="005B17D3" w:rsidRDefault="00BE52CE" w:rsidP="00EF3896">
      <w:pPr>
        <w:pStyle w:val="ListBullet"/>
      </w:pPr>
      <w:r w:rsidRPr="005B17D3">
        <w:rPr>
          <w:rStyle w:val="Emphasis"/>
          <w:iCs w:val="0"/>
        </w:rPr>
        <w:t>In Process</w:t>
      </w:r>
      <w:r w:rsidRPr="005B17D3">
        <w:rPr>
          <w:rStyle w:val="Expandingtext"/>
        </w:rPr>
        <w:t xml:space="preserve"> - the PH status confirmation is still being processed. </w:t>
      </w:r>
    </w:p>
    <w:p w14:paraId="28C6A3DE" w14:textId="77777777" w:rsidR="00BE52CE" w:rsidRPr="005B17D3" w:rsidRDefault="00BE52CE" w:rsidP="00EF3896">
      <w:pPr>
        <w:pStyle w:val="ScreenField"/>
      </w:pPr>
    </w:p>
    <w:p w14:paraId="678933D8" w14:textId="77777777" w:rsidR="00BE52CE" w:rsidRPr="005B17D3" w:rsidRDefault="00BE52CE" w:rsidP="00EF3896">
      <w:pPr>
        <w:pStyle w:val="ScreenField"/>
      </w:pPr>
      <w:r w:rsidRPr="005B17D3">
        <w:t>Aid &amp; Attendance</w:t>
      </w:r>
      <w:r w:rsidRPr="005B17D3">
        <w:fldChar w:fldCharType="begin"/>
      </w:r>
      <w:r w:rsidRPr="005B17D3">
        <w:instrText xml:space="preserve"> XE "Aid &amp; Attendance" </w:instrText>
      </w:r>
      <w:r w:rsidRPr="005B17D3">
        <w:fldChar w:fldCharType="end"/>
      </w:r>
      <w:r w:rsidRPr="005B17D3">
        <w:t>:</w:t>
      </w:r>
    </w:p>
    <w:p w14:paraId="1596C827" w14:textId="77777777" w:rsidR="00BE52CE" w:rsidRPr="005B17D3" w:rsidRDefault="00BE52CE" w:rsidP="00EF3896">
      <w:pPr>
        <w:pStyle w:val="ScreenFieldDesc"/>
      </w:pPr>
      <w:r w:rsidRPr="005B17D3">
        <w:rPr>
          <w:rStyle w:val="Hyperlink"/>
          <w:iCs/>
          <w:color w:val="000000" w:themeColor="text1"/>
        </w:rPr>
        <w:t>Aid &amp; Attendance</w:t>
      </w:r>
      <w:r w:rsidRPr="005B17D3">
        <w:rPr>
          <w:color w:val="000000" w:themeColor="text1"/>
        </w:rPr>
        <w:t xml:space="preserve"> </w:t>
      </w:r>
      <w:r w:rsidRPr="005B17D3">
        <w:t xml:space="preserve">indicates if the Veteran is receiving </w:t>
      </w:r>
      <w:r w:rsidRPr="005B17D3">
        <w:rPr>
          <w:rStyle w:val="Text-onlypopuphotspot"/>
        </w:rPr>
        <w:t>A&amp;A</w:t>
      </w:r>
      <w:r w:rsidRPr="005B17D3">
        <w:fldChar w:fldCharType="begin"/>
      </w:r>
      <w:r w:rsidRPr="005B17D3">
        <w:instrText xml:space="preserve"> XE "</w:instrText>
      </w:r>
      <w:r w:rsidRPr="005B17D3">
        <w:rPr>
          <w:b/>
        </w:rPr>
        <w:instrText>Receiving</w:instrText>
      </w:r>
      <w:r w:rsidRPr="005B17D3">
        <w:instrText xml:space="preserve">:A&amp;A " \* MERGEFORMAT </w:instrText>
      </w:r>
      <w:r w:rsidRPr="005B17D3">
        <w:fldChar w:fldCharType="end"/>
      </w:r>
      <w:r w:rsidRPr="005B17D3">
        <w:fldChar w:fldCharType="begin"/>
      </w:r>
      <w:r w:rsidRPr="005B17D3">
        <w:instrText xml:space="preserve"> XE "A&amp;A:receiving " \* MERGEFORMAT </w:instrText>
      </w:r>
      <w:r w:rsidRPr="005B17D3">
        <w:fldChar w:fldCharType="end"/>
      </w:r>
      <w:r w:rsidRPr="005B17D3">
        <w:t xml:space="preserve"> benefits from the Dept. of Veterans Affairs.</w:t>
      </w:r>
    </w:p>
    <w:p w14:paraId="54893C1C" w14:textId="77777777" w:rsidR="00BE52CE" w:rsidRPr="005B17D3" w:rsidRDefault="00BE52CE" w:rsidP="00EF3896">
      <w:pPr>
        <w:pStyle w:val="ScreenFieldDesc"/>
      </w:pPr>
    </w:p>
    <w:tbl>
      <w:tblPr>
        <w:tblStyle w:val="TableGrid"/>
        <w:tblW w:w="9360" w:type="dxa"/>
        <w:tblInd w:w="1075" w:type="dxa"/>
        <w:tblLayout w:type="fixed"/>
        <w:tblLook w:val="04A0" w:firstRow="1" w:lastRow="0" w:firstColumn="1" w:lastColumn="0" w:noHBand="0" w:noVBand="1"/>
        <w:tblDescription w:val="If/then table to determine if Veteran is receiving Aid &amp; Attendance from the VA."/>
      </w:tblPr>
      <w:tblGrid>
        <w:gridCol w:w="2700"/>
        <w:gridCol w:w="6660"/>
      </w:tblGrid>
      <w:tr w:rsidR="00BE52CE" w:rsidRPr="005B17D3" w14:paraId="6EE28CBC" w14:textId="77777777" w:rsidTr="003875C7">
        <w:trPr>
          <w:trHeight w:val="291"/>
          <w:tblHeader/>
        </w:trPr>
        <w:tc>
          <w:tcPr>
            <w:tcW w:w="2700" w:type="dxa"/>
            <w:shd w:val="clear" w:color="auto" w:fill="D9E2F3" w:themeFill="accent1" w:themeFillTint="33"/>
          </w:tcPr>
          <w:p w14:paraId="2FD3E400" w14:textId="77777777" w:rsidR="00BE52CE" w:rsidRPr="005B17D3" w:rsidRDefault="00BE52CE" w:rsidP="00EF3896">
            <w:pPr>
              <w:rPr>
                <w:b/>
              </w:rPr>
            </w:pPr>
            <w:r w:rsidRPr="005B17D3">
              <w:rPr>
                <w:b/>
              </w:rPr>
              <w:t>If</w:t>
            </w:r>
          </w:p>
        </w:tc>
        <w:tc>
          <w:tcPr>
            <w:tcW w:w="6660" w:type="dxa"/>
            <w:shd w:val="clear" w:color="auto" w:fill="D9E2F3" w:themeFill="accent1" w:themeFillTint="33"/>
          </w:tcPr>
          <w:p w14:paraId="6EDEA811" w14:textId="77777777" w:rsidR="00BE52CE" w:rsidRPr="005B17D3" w:rsidRDefault="00BE52CE" w:rsidP="00EF3896">
            <w:pPr>
              <w:rPr>
                <w:b/>
              </w:rPr>
            </w:pPr>
            <w:r w:rsidRPr="005B17D3">
              <w:rPr>
                <w:b/>
              </w:rPr>
              <w:t>Then</w:t>
            </w:r>
          </w:p>
        </w:tc>
      </w:tr>
      <w:tr w:rsidR="00BE52CE" w:rsidRPr="005B17D3" w14:paraId="2F288539" w14:textId="77777777" w:rsidTr="003875C7">
        <w:trPr>
          <w:trHeight w:val="917"/>
          <w:tblHeader/>
        </w:trPr>
        <w:tc>
          <w:tcPr>
            <w:tcW w:w="2700" w:type="dxa"/>
          </w:tcPr>
          <w:p w14:paraId="043DEC2E" w14:textId="77777777" w:rsidR="00BE52CE" w:rsidRPr="005B17D3" w:rsidRDefault="00BE52CE" w:rsidP="00EF3896">
            <w:r w:rsidRPr="005B17D3">
              <w:t>Yes</w:t>
            </w:r>
          </w:p>
        </w:tc>
        <w:tc>
          <w:tcPr>
            <w:tcW w:w="6660" w:type="dxa"/>
          </w:tcPr>
          <w:p w14:paraId="569A5922" w14:textId="77777777" w:rsidR="00BE52CE" w:rsidRPr="005B17D3" w:rsidRDefault="00BE52CE" w:rsidP="00EF3896">
            <w:pPr>
              <w:pStyle w:val="BodyTextBullet2"/>
              <w:rPr>
                <w:rStyle w:val="Expandingtext"/>
                <w:sz w:val="18"/>
                <w:szCs w:val="18"/>
              </w:rPr>
            </w:pPr>
            <w:r w:rsidRPr="005B17D3">
              <w:t>The Veteran is in receipt of Aid &amp; Attendance</w:t>
            </w:r>
          </w:p>
          <w:p w14:paraId="7A5A3E92" w14:textId="77777777" w:rsidR="00BE52CE" w:rsidRPr="005B17D3" w:rsidRDefault="00BE52CE" w:rsidP="00EF3896">
            <w:pPr>
              <w:pStyle w:val="ListBullet"/>
            </w:pPr>
            <w:r w:rsidRPr="005B17D3">
              <w:t xml:space="preserve">Aid &amp; Attendance is a benefit paid in addition to monthly pension. </w:t>
            </w:r>
          </w:p>
          <w:p w14:paraId="731F6358" w14:textId="77777777" w:rsidR="00BE52CE" w:rsidRPr="005B17D3" w:rsidRDefault="00BE52CE" w:rsidP="00EF3896">
            <w:pPr>
              <w:pStyle w:val="ListBullet"/>
            </w:pPr>
            <w:r w:rsidRPr="005B17D3">
              <w:t xml:space="preserve">Aid &amp; Attendance benefit may not be paid without eligibility to pension. </w:t>
            </w:r>
          </w:p>
          <w:p w14:paraId="16330DFF" w14:textId="77777777" w:rsidR="00BE52CE" w:rsidRPr="005B17D3" w:rsidRDefault="00BE52CE" w:rsidP="00EF3896">
            <w:pPr>
              <w:pStyle w:val="ListBullet"/>
            </w:pPr>
            <w:r w:rsidRPr="005B17D3">
              <w:t xml:space="preserve">Aid &amp; Attendance is a benefit that VA pays to eligible beneficiaries who are permanently bedridden or so helpless as to be in need of regular aid and attendance. </w:t>
            </w:r>
          </w:p>
          <w:p w14:paraId="3FACC02F" w14:textId="77777777" w:rsidR="00BE52CE" w:rsidRPr="005B17D3" w:rsidRDefault="00BE52CE" w:rsidP="00EF3896">
            <w:pPr>
              <w:pStyle w:val="ListBullet"/>
            </w:pPr>
            <w:r w:rsidRPr="005B17D3">
              <w:t xml:space="preserve">Verification of this benefit can be verified via </w:t>
            </w:r>
            <w:r w:rsidRPr="005B17D3">
              <w:rPr>
                <w:u w:val="single"/>
              </w:rPr>
              <w:t>VIS</w:t>
            </w:r>
            <w:r w:rsidRPr="005B17D3">
              <w:t xml:space="preserve">, </w:t>
            </w:r>
            <w:r w:rsidRPr="005B17D3">
              <w:rPr>
                <w:rStyle w:val="popupspot"/>
                <w:u w:val="single"/>
              </w:rPr>
              <w:t>SHARE</w:t>
            </w:r>
            <w:r w:rsidRPr="005B17D3">
              <w:t xml:space="preserve">, or other authoritative source. </w:t>
            </w:r>
          </w:p>
          <w:p w14:paraId="6155AF07" w14:textId="77777777" w:rsidR="00BE52CE" w:rsidRPr="005B17D3" w:rsidRDefault="00BE52CE" w:rsidP="00EF3896">
            <w:pPr>
              <w:pStyle w:val="ListBullet"/>
            </w:pPr>
            <w:r w:rsidRPr="005B17D3">
              <w:t>Veterans in receipt of Aid &amp; Attendance will be enrolled in PG 4 and will be exempt from all copay</w:t>
            </w:r>
            <w:r w:rsidRPr="005B17D3">
              <w:fldChar w:fldCharType="begin"/>
            </w:r>
            <w:r w:rsidRPr="005B17D3">
              <w:instrText xml:space="preserve"> XE "Copay:A&amp;A" </w:instrText>
            </w:r>
            <w:r w:rsidRPr="005B17D3">
              <w:fldChar w:fldCharType="end"/>
            </w:r>
            <w:r w:rsidRPr="005B17D3">
              <w:t>s.</w:t>
            </w:r>
          </w:p>
        </w:tc>
      </w:tr>
      <w:tr w:rsidR="00BE52CE" w:rsidRPr="005B17D3" w14:paraId="50B197F3" w14:textId="77777777" w:rsidTr="003875C7">
        <w:trPr>
          <w:trHeight w:val="1340"/>
          <w:tblHeader/>
        </w:trPr>
        <w:tc>
          <w:tcPr>
            <w:tcW w:w="2700" w:type="dxa"/>
          </w:tcPr>
          <w:p w14:paraId="408BA1D7" w14:textId="77777777" w:rsidR="00BE52CE" w:rsidRPr="005B17D3" w:rsidRDefault="00BE52CE" w:rsidP="00EF3896">
            <w:r w:rsidRPr="005B17D3">
              <w:t>No</w:t>
            </w:r>
          </w:p>
        </w:tc>
        <w:tc>
          <w:tcPr>
            <w:tcW w:w="6660" w:type="dxa"/>
          </w:tcPr>
          <w:p w14:paraId="47CC8F8B" w14:textId="77777777" w:rsidR="00BE52CE" w:rsidRPr="005B17D3" w:rsidRDefault="00BE52CE" w:rsidP="00EF3896">
            <w:pPr>
              <w:pStyle w:val="BodyTextBullet2"/>
              <w:rPr>
                <w:rStyle w:val="Expandingtext"/>
              </w:rPr>
            </w:pPr>
            <w:r w:rsidRPr="005B17D3">
              <w:rPr>
                <w:rStyle w:val="Expandingtext"/>
              </w:rPr>
              <w:t>The Veteran is NOT in receipt of Aid &amp; Attendance</w:t>
            </w:r>
            <w:r w:rsidRPr="005B17D3">
              <w:rPr>
                <w:rStyle w:val="Expandingtext"/>
              </w:rPr>
              <w:fldChar w:fldCharType="begin"/>
            </w:r>
            <w:r w:rsidRPr="005B17D3">
              <w:instrText xml:space="preserve"> XE "</w:instrText>
            </w:r>
            <w:r w:rsidRPr="005B17D3">
              <w:rPr>
                <w:rStyle w:val="Expandingtext"/>
              </w:rPr>
              <w:instrText>Aid &amp; Attendance</w:instrText>
            </w:r>
            <w:r w:rsidRPr="005B17D3">
              <w:instrText xml:space="preserve">" </w:instrText>
            </w:r>
            <w:r w:rsidRPr="005B17D3">
              <w:rPr>
                <w:rStyle w:val="Expandingtext"/>
              </w:rPr>
              <w:fldChar w:fldCharType="end"/>
            </w:r>
            <w:r w:rsidRPr="005B17D3">
              <w:rPr>
                <w:rStyle w:val="Expandingtext"/>
              </w:rPr>
              <w:t xml:space="preserve"> benefits.</w:t>
            </w:r>
          </w:p>
          <w:p w14:paraId="0DABAA8E" w14:textId="77777777" w:rsidR="00BE52CE" w:rsidRPr="005B17D3" w:rsidRDefault="00BE52CE" w:rsidP="00EF3896">
            <w:pPr>
              <w:pStyle w:val="BodyTextBullet2"/>
            </w:pPr>
          </w:p>
          <w:p w14:paraId="0DBAC203" w14:textId="77777777" w:rsidR="00BE52CE" w:rsidRPr="005B17D3" w:rsidRDefault="00BE52CE" w:rsidP="00474E83">
            <w:pPr>
              <w:pStyle w:val="NoteLightbulb"/>
            </w:pPr>
            <w:r w:rsidRPr="005B17D3">
              <w:rPr>
                <w:b/>
              </w:rPr>
              <w:t>Note</w:t>
            </w:r>
            <w:r w:rsidRPr="005B17D3">
              <w:t xml:space="preserve">: </w:t>
            </w:r>
            <w:r w:rsidRPr="005B17D3">
              <w:rPr>
                <w:b/>
              </w:rPr>
              <w:t>Aid &amp; Attendance</w:t>
            </w:r>
            <w:r w:rsidRPr="005B17D3">
              <w:t xml:space="preserve"> field cannot be edited if </w:t>
            </w:r>
            <w:r w:rsidRPr="005B17D3">
              <w:rPr>
                <w:i/>
                <w:u w:val="single"/>
              </w:rPr>
              <w:t>Veteran Indicator</w:t>
            </w:r>
            <w:r w:rsidRPr="005B17D3">
              <w:t xml:space="preserve"> is </w:t>
            </w:r>
            <w:r w:rsidRPr="005B17D3">
              <w:rPr>
                <w:b/>
              </w:rPr>
              <w:t>No</w:t>
            </w:r>
            <w:r w:rsidRPr="005B17D3">
              <w:t>.</w:t>
            </w:r>
          </w:p>
        </w:tc>
      </w:tr>
    </w:tbl>
    <w:p w14:paraId="481F1B38" w14:textId="77777777" w:rsidR="00BE52CE" w:rsidRPr="005B17D3" w:rsidRDefault="00BE52CE" w:rsidP="00EF3896">
      <w:pPr>
        <w:pStyle w:val="ScreenField"/>
      </w:pPr>
    </w:p>
    <w:p w14:paraId="6C641A4B" w14:textId="77777777" w:rsidR="00BE52CE" w:rsidRPr="005B17D3" w:rsidRDefault="00BE52CE" w:rsidP="00EF3896">
      <w:pPr>
        <w:pStyle w:val="ScreenFieldDesc"/>
      </w:pPr>
      <w:r w:rsidRPr="005B17D3">
        <w:t>Aid &amp; Attendance data is shared with VistA.</w:t>
      </w:r>
    </w:p>
    <w:p w14:paraId="57519F1D" w14:textId="77777777" w:rsidR="00BE52CE" w:rsidRPr="005B17D3" w:rsidRDefault="00BE52CE" w:rsidP="00EF3896">
      <w:pPr>
        <w:pStyle w:val="BodyTextBullet2"/>
      </w:pPr>
    </w:p>
    <w:p w14:paraId="7151FCB7" w14:textId="77777777" w:rsidR="00BE52CE" w:rsidRPr="005B17D3" w:rsidRDefault="00BE52CE" w:rsidP="00EF3896">
      <w:pPr>
        <w:pStyle w:val="RulesandMore"/>
      </w:pPr>
      <w:r w:rsidRPr="005B17D3">
        <w:t>Rules...</w:t>
      </w:r>
    </w:p>
    <w:p w14:paraId="7158E8DF" w14:textId="77777777" w:rsidR="00BE52CE" w:rsidRPr="005B17D3" w:rsidRDefault="00BE52CE" w:rsidP="00EF3896">
      <w:pPr>
        <w:pStyle w:val="ListBull2"/>
      </w:pPr>
      <w:r w:rsidRPr="005B17D3">
        <w:t xml:space="preserve">A Veteran cannot be both Aid &amp; Attendance and </w:t>
      </w:r>
      <w:r w:rsidRPr="005B17D3">
        <w:rPr>
          <w:rStyle w:val="Text-onlypopuphotspot"/>
        </w:rPr>
        <w:t>House Bound (HB)</w:t>
      </w:r>
      <w:r w:rsidRPr="005B17D3">
        <w:t xml:space="preserve"> at the same time.</w:t>
      </w:r>
    </w:p>
    <w:p w14:paraId="7AEA9E88" w14:textId="72208F73" w:rsidR="00BE52CE" w:rsidRPr="005B17D3" w:rsidRDefault="00BE52CE" w:rsidP="00EF3896">
      <w:pPr>
        <w:pStyle w:val="ListBull2"/>
      </w:pPr>
      <w:r w:rsidRPr="005B17D3">
        <w:t xml:space="preserve">If the </w:t>
      </w:r>
      <w:r w:rsidR="00C0209E" w:rsidRPr="005B17D3">
        <w:t>Service Connected</w:t>
      </w:r>
      <w:r w:rsidRPr="005B17D3">
        <w:t xml:space="preserve"> % is greater than or equal to 90% and </w:t>
      </w:r>
      <w:r w:rsidRPr="005B17D3">
        <w:rPr>
          <w:i/>
        </w:rPr>
        <w:t>Aid &amp; Attendance</w:t>
      </w:r>
      <w:r w:rsidRPr="005B17D3">
        <w:t xml:space="preserve"> or </w:t>
      </w:r>
      <w:r w:rsidRPr="005B17D3">
        <w:rPr>
          <w:i/>
        </w:rPr>
        <w:t>Housebound</w:t>
      </w:r>
      <w:r w:rsidRPr="005B17D3">
        <w:rPr>
          <w:i/>
        </w:rPr>
        <w:fldChar w:fldCharType="begin"/>
      </w:r>
      <w:r w:rsidRPr="005B17D3">
        <w:rPr>
          <w:i/>
        </w:rPr>
        <w:instrText xml:space="preserve"> XE "Housebound:indicator" </w:instrText>
      </w:r>
      <w:r w:rsidRPr="005B17D3">
        <w:rPr>
          <w:i/>
        </w:rPr>
        <w:fldChar w:fldCharType="end"/>
      </w:r>
      <w:r w:rsidRPr="005B17D3">
        <w:t xml:space="preserve"> indicator is </w:t>
      </w:r>
      <w:r w:rsidRPr="005B17D3">
        <w:rPr>
          <w:b/>
        </w:rPr>
        <w:t>YES</w:t>
      </w:r>
      <w:r w:rsidRPr="005B17D3">
        <w:t xml:space="preserve">, user cannot enter </w:t>
      </w:r>
      <w:r w:rsidRPr="005B17D3">
        <w:rPr>
          <w:b/>
        </w:rPr>
        <w:t>Yes</w:t>
      </w:r>
      <w:r w:rsidRPr="005B17D3">
        <w:t xml:space="preserve"> for </w:t>
      </w:r>
      <w:r w:rsidRPr="005B17D3">
        <w:rPr>
          <w:i/>
        </w:rPr>
        <w:t>VA Pension</w:t>
      </w:r>
      <w:r w:rsidRPr="005B17D3">
        <w:t xml:space="preserve"> indicator.</w:t>
      </w:r>
    </w:p>
    <w:p w14:paraId="15D0BA6D" w14:textId="77777777" w:rsidR="00BE52CE" w:rsidRPr="005B17D3" w:rsidRDefault="00BE52CE" w:rsidP="00EF3896">
      <w:pPr>
        <w:pStyle w:val="ScreenField"/>
      </w:pPr>
    </w:p>
    <w:p w14:paraId="038C942F" w14:textId="77777777" w:rsidR="00BE52CE" w:rsidRPr="005B17D3" w:rsidRDefault="00BE52CE" w:rsidP="00EF3896">
      <w:pPr>
        <w:pStyle w:val="ScreenField"/>
      </w:pPr>
      <w:r w:rsidRPr="005B17D3">
        <w:t>Housebound:</w:t>
      </w:r>
    </w:p>
    <w:p w14:paraId="431D8579" w14:textId="77777777" w:rsidR="00BE52CE" w:rsidRPr="005B17D3" w:rsidRDefault="00BE52CE" w:rsidP="00EF3896">
      <w:pPr>
        <w:pStyle w:val="ScreenFieldDesc"/>
      </w:pPr>
      <w:r w:rsidRPr="005B17D3">
        <w:rPr>
          <w:rStyle w:val="Text-onlypopuphotspot"/>
          <w:iCs/>
        </w:rPr>
        <w:t>Housebound</w:t>
      </w:r>
      <w:r w:rsidRPr="005B17D3">
        <w:rPr>
          <w:rStyle w:val="Text-onlypopuphotspot"/>
          <w:iCs/>
        </w:rPr>
        <w:fldChar w:fldCharType="begin"/>
      </w:r>
      <w:r w:rsidRPr="005B17D3">
        <w:instrText xml:space="preserve"> XE "Housebound" </w:instrText>
      </w:r>
      <w:r w:rsidRPr="005B17D3">
        <w:rPr>
          <w:rStyle w:val="Text-onlypopuphotspot"/>
          <w:iCs/>
        </w:rPr>
        <w:fldChar w:fldCharType="end"/>
      </w:r>
      <w:r w:rsidRPr="005B17D3">
        <w:t xml:space="preserve"> (HB) indicates whether the Veteran is receiving HB benefits from the Dept. of Veterans Affairs.</w:t>
      </w:r>
    </w:p>
    <w:p w14:paraId="5E9647D9" w14:textId="77777777" w:rsidR="00BE52CE" w:rsidRPr="005B17D3" w:rsidRDefault="00BE52CE" w:rsidP="00EF3896">
      <w:pPr>
        <w:pStyle w:val="ScreenFieldDesc"/>
      </w:pPr>
      <w:r w:rsidRPr="005B17D3">
        <w:t>Veterans Benefits Administration (VBA) determines if Veteran is permanently HB and in receipt of HB benefits.</w:t>
      </w:r>
    </w:p>
    <w:p w14:paraId="464F4851" w14:textId="77777777" w:rsidR="00BE52CE" w:rsidRPr="005B17D3" w:rsidRDefault="00BE52CE" w:rsidP="00EF3896">
      <w:pPr>
        <w:pStyle w:val="ScreenFieldDesc"/>
      </w:pPr>
    </w:p>
    <w:tbl>
      <w:tblPr>
        <w:tblStyle w:val="TableGrid"/>
        <w:tblW w:w="9360" w:type="dxa"/>
        <w:tblInd w:w="1075" w:type="dxa"/>
        <w:tblLayout w:type="fixed"/>
        <w:tblLook w:val="04A0" w:firstRow="1" w:lastRow="0" w:firstColumn="1" w:lastColumn="0" w:noHBand="0" w:noVBand="1"/>
        <w:tblDescription w:val="If/then table to determine if Veteran is receiving Housebound (HB) benefits from the VA."/>
      </w:tblPr>
      <w:tblGrid>
        <w:gridCol w:w="2700"/>
        <w:gridCol w:w="6660"/>
      </w:tblGrid>
      <w:tr w:rsidR="00BE52CE" w:rsidRPr="005B17D3" w14:paraId="3BF78EE4" w14:textId="77777777" w:rsidTr="003875C7">
        <w:trPr>
          <w:trHeight w:val="291"/>
          <w:tblHeader/>
        </w:trPr>
        <w:tc>
          <w:tcPr>
            <w:tcW w:w="2700" w:type="dxa"/>
            <w:shd w:val="clear" w:color="auto" w:fill="D9E2F3" w:themeFill="accent1" w:themeFillTint="33"/>
          </w:tcPr>
          <w:p w14:paraId="6A962842" w14:textId="77777777" w:rsidR="00BE52CE" w:rsidRPr="005B17D3" w:rsidRDefault="00BE52CE" w:rsidP="00EF3896">
            <w:pPr>
              <w:rPr>
                <w:b/>
              </w:rPr>
            </w:pPr>
            <w:r w:rsidRPr="005B17D3">
              <w:rPr>
                <w:b/>
              </w:rPr>
              <w:t>If</w:t>
            </w:r>
          </w:p>
        </w:tc>
        <w:tc>
          <w:tcPr>
            <w:tcW w:w="6660" w:type="dxa"/>
            <w:shd w:val="clear" w:color="auto" w:fill="D9E2F3" w:themeFill="accent1" w:themeFillTint="33"/>
          </w:tcPr>
          <w:p w14:paraId="1D936E34" w14:textId="77777777" w:rsidR="00BE52CE" w:rsidRPr="005B17D3" w:rsidRDefault="00BE52CE" w:rsidP="00EF3896">
            <w:pPr>
              <w:rPr>
                <w:b/>
              </w:rPr>
            </w:pPr>
            <w:r w:rsidRPr="005B17D3">
              <w:rPr>
                <w:b/>
              </w:rPr>
              <w:t>Then</w:t>
            </w:r>
          </w:p>
        </w:tc>
      </w:tr>
      <w:tr w:rsidR="00BE52CE" w:rsidRPr="005B17D3" w14:paraId="2E343CE9" w14:textId="77777777" w:rsidTr="003875C7">
        <w:trPr>
          <w:trHeight w:val="917"/>
          <w:tblHeader/>
        </w:trPr>
        <w:tc>
          <w:tcPr>
            <w:tcW w:w="2700" w:type="dxa"/>
          </w:tcPr>
          <w:p w14:paraId="23319E0A" w14:textId="77777777" w:rsidR="00BE52CE" w:rsidRPr="005B17D3" w:rsidRDefault="00BE52CE" w:rsidP="00EF3896">
            <w:r w:rsidRPr="005B17D3">
              <w:t>Yes</w:t>
            </w:r>
          </w:p>
        </w:tc>
        <w:tc>
          <w:tcPr>
            <w:tcW w:w="6660" w:type="dxa"/>
          </w:tcPr>
          <w:p w14:paraId="4188BDF9" w14:textId="77777777" w:rsidR="00BE52CE" w:rsidRPr="005B17D3" w:rsidRDefault="00BE52CE" w:rsidP="00EF3896">
            <w:pPr>
              <w:pStyle w:val="BodyTextBullet2"/>
            </w:pPr>
            <w:r w:rsidRPr="005B17D3">
              <w:t xml:space="preserve">Housebound (HB) is paid in addition to monthly pension. Like Aid &amp; Attendance, Housebound benefits may not be paid without eligibility to pension. </w:t>
            </w:r>
          </w:p>
          <w:p w14:paraId="35ECD937" w14:textId="77777777" w:rsidR="00BE52CE" w:rsidRPr="005B17D3" w:rsidRDefault="00BE52CE" w:rsidP="00EF3896">
            <w:pPr>
              <w:pStyle w:val="ListBullet"/>
            </w:pPr>
            <w:r w:rsidRPr="005B17D3">
              <w:t xml:space="preserve">Verification of this benefit can be verified via </w:t>
            </w:r>
            <w:r w:rsidRPr="005B17D3">
              <w:rPr>
                <w:u w:val="single"/>
              </w:rPr>
              <w:t>VIS</w:t>
            </w:r>
            <w:r w:rsidRPr="005B17D3">
              <w:t xml:space="preserve">, </w:t>
            </w:r>
            <w:r w:rsidRPr="005B17D3">
              <w:rPr>
                <w:u w:val="single"/>
              </w:rPr>
              <w:t>SHARE</w:t>
            </w:r>
            <w:r w:rsidRPr="005B17D3">
              <w:t xml:space="preserve"> or other authoritative source. </w:t>
            </w:r>
          </w:p>
          <w:p w14:paraId="5A55F210" w14:textId="77777777" w:rsidR="00BE52CE" w:rsidRPr="005B17D3" w:rsidRDefault="00BE52CE" w:rsidP="00EF3896">
            <w:pPr>
              <w:pStyle w:val="ListBullet"/>
            </w:pPr>
            <w:r w:rsidRPr="005B17D3">
              <w:t xml:space="preserve">Veterans in receipt of HB benefits will be enrolled in </w:t>
            </w:r>
            <w:r w:rsidRPr="005B17D3">
              <w:rPr>
                <w:b/>
              </w:rPr>
              <w:t>PG 4</w:t>
            </w:r>
            <w:r w:rsidRPr="005B17D3">
              <w:t xml:space="preserve"> and will be exempt from all copay</w:t>
            </w:r>
            <w:r w:rsidRPr="005B17D3">
              <w:fldChar w:fldCharType="begin"/>
            </w:r>
            <w:r w:rsidRPr="005B17D3">
              <w:instrText xml:space="preserve"> XE "Copay:Housebound" </w:instrText>
            </w:r>
            <w:r w:rsidRPr="005B17D3">
              <w:fldChar w:fldCharType="end"/>
            </w:r>
            <w:r w:rsidRPr="005B17D3">
              <w:t>s.</w:t>
            </w:r>
          </w:p>
        </w:tc>
      </w:tr>
      <w:tr w:rsidR="00BE52CE" w:rsidRPr="005B17D3" w14:paraId="57685390" w14:textId="77777777" w:rsidTr="003875C7">
        <w:trPr>
          <w:trHeight w:val="1340"/>
          <w:tblHeader/>
        </w:trPr>
        <w:tc>
          <w:tcPr>
            <w:tcW w:w="2700" w:type="dxa"/>
          </w:tcPr>
          <w:p w14:paraId="25117C1B" w14:textId="77777777" w:rsidR="00BE52CE" w:rsidRPr="005B17D3" w:rsidRDefault="00BE52CE" w:rsidP="00EF3896">
            <w:r w:rsidRPr="005B17D3">
              <w:t>No</w:t>
            </w:r>
          </w:p>
        </w:tc>
        <w:tc>
          <w:tcPr>
            <w:tcW w:w="6660" w:type="dxa"/>
          </w:tcPr>
          <w:p w14:paraId="2AD2D9E6" w14:textId="77777777" w:rsidR="00BE52CE" w:rsidRPr="005B17D3" w:rsidRDefault="00BE52CE" w:rsidP="00EF3896">
            <w:pPr>
              <w:pStyle w:val="BodyTextBullet2"/>
              <w:rPr>
                <w:rStyle w:val="Expandingtext"/>
              </w:rPr>
            </w:pPr>
            <w:r w:rsidRPr="005B17D3">
              <w:rPr>
                <w:rStyle w:val="Expandingtext"/>
              </w:rPr>
              <w:t>Veteran is NOT in receipt of HB benefits.</w:t>
            </w:r>
          </w:p>
          <w:p w14:paraId="75FE07F8" w14:textId="77777777" w:rsidR="00BE52CE" w:rsidRPr="005B17D3" w:rsidRDefault="00BE52CE" w:rsidP="00EF3896">
            <w:pPr>
              <w:pStyle w:val="BodyTextBullet2"/>
              <w:rPr>
                <w:rStyle w:val="Expandingtext"/>
              </w:rPr>
            </w:pPr>
            <w:r w:rsidRPr="005B17D3">
              <w:rPr>
                <w:rStyle w:val="Expandingtext"/>
              </w:rPr>
              <w:t xml:space="preserve"> </w:t>
            </w:r>
          </w:p>
          <w:p w14:paraId="2D84B6DF" w14:textId="77777777" w:rsidR="00BE52CE" w:rsidRPr="005B17D3" w:rsidRDefault="00BE52CE" w:rsidP="00474E83">
            <w:pPr>
              <w:pStyle w:val="NoteLightbulb"/>
            </w:pPr>
            <w:r w:rsidRPr="005B17D3">
              <w:rPr>
                <w:b/>
              </w:rPr>
              <w:t>Note</w:t>
            </w:r>
            <w:r w:rsidRPr="005B17D3">
              <w:t xml:space="preserve">: </w:t>
            </w:r>
            <w:r w:rsidRPr="005B17D3">
              <w:rPr>
                <w:b/>
              </w:rPr>
              <w:t>Housebound</w:t>
            </w:r>
            <w:r w:rsidRPr="005B17D3">
              <w:t xml:space="preserve"> field cannot be edited if </w:t>
            </w:r>
            <w:r w:rsidRPr="005B17D3">
              <w:rPr>
                <w:i/>
                <w:u w:val="single"/>
              </w:rPr>
              <w:t>Veteran Indicator</w:t>
            </w:r>
            <w:r w:rsidRPr="005B17D3">
              <w:t xml:space="preserve"> is </w:t>
            </w:r>
            <w:r w:rsidRPr="005B17D3">
              <w:rPr>
                <w:b/>
              </w:rPr>
              <w:t>No</w:t>
            </w:r>
            <w:r w:rsidRPr="005B17D3">
              <w:t>.</w:t>
            </w:r>
          </w:p>
        </w:tc>
      </w:tr>
    </w:tbl>
    <w:p w14:paraId="585AB140" w14:textId="77777777" w:rsidR="00BE52CE" w:rsidRPr="005B17D3" w:rsidRDefault="00BE52CE" w:rsidP="00EF3896">
      <w:pPr>
        <w:pStyle w:val="ScreenField"/>
      </w:pPr>
    </w:p>
    <w:p w14:paraId="2A4EBA58" w14:textId="77777777" w:rsidR="00BE52CE" w:rsidRPr="005B17D3" w:rsidRDefault="00BE52CE" w:rsidP="00EF3896">
      <w:pPr>
        <w:pStyle w:val="RulesandMore"/>
      </w:pPr>
      <w:r w:rsidRPr="005B17D3">
        <w:t>Rules...</w:t>
      </w:r>
    </w:p>
    <w:p w14:paraId="294F907F" w14:textId="77777777" w:rsidR="00BE52CE" w:rsidRPr="005B17D3" w:rsidRDefault="00BE52CE" w:rsidP="00EF3896">
      <w:pPr>
        <w:pStyle w:val="ListBull2"/>
      </w:pPr>
      <w:r w:rsidRPr="005B17D3">
        <w:t xml:space="preserve">A Veteran cannot be both Aid &amp; Attendance and </w:t>
      </w:r>
      <w:r w:rsidRPr="005B17D3">
        <w:rPr>
          <w:rStyle w:val="Text-onlypopuphotspot"/>
        </w:rPr>
        <w:t>House Bound (HB)</w:t>
      </w:r>
      <w:r w:rsidRPr="005B17D3">
        <w:t xml:space="preserve"> at the same time.</w:t>
      </w:r>
    </w:p>
    <w:p w14:paraId="6C671966" w14:textId="490A59CF" w:rsidR="00BE52CE" w:rsidRPr="005B17D3" w:rsidRDefault="00BE52CE" w:rsidP="00EF3896">
      <w:pPr>
        <w:pStyle w:val="ListBull2"/>
      </w:pPr>
      <w:r w:rsidRPr="005B17D3">
        <w:t xml:space="preserve">If the </w:t>
      </w:r>
      <w:r w:rsidR="00C0209E" w:rsidRPr="005B17D3">
        <w:t>Service Connected</w:t>
      </w:r>
      <w:r w:rsidRPr="005B17D3">
        <w:t xml:space="preserve"> % is greater than or equal to 90% and </w:t>
      </w:r>
      <w:r w:rsidRPr="005B17D3">
        <w:rPr>
          <w:i/>
        </w:rPr>
        <w:t>Aid &amp; Attendance</w:t>
      </w:r>
      <w:r w:rsidRPr="005B17D3">
        <w:t xml:space="preserve"> or </w:t>
      </w:r>
      <w:r w:rsidRPr="005B17D3">
        <w:rPr>
          <w:i/>
        </w:rPr>
        <w:t>Housebound</w:t>
      </w:r>
      <w:r w:rsidRPr="005B17D3">
        <w:rPr>
          <w:i/>
        </w:rPr>
        <w:fldChar w:fldCharType="begin"/>
      </w:r>
      <w:r w:rsidRPr="005B17D3">
        <w:rPr>
          <w:i/>
        </w:rPr>
        <w:instrText xml:space="preserve"> XE "Housebound:indicator" </w:instrText>
      </w:r>
      <w:r w:rsidRPr="005B17D3">
        <w:rPr>
          <w:i/>
        </w:rPr>
        <w:fldChar w:fldCharType="end"/>
      </w:r>
      <w:r w:rsidRPr="005B17D3">
        <w:t xml:space="preserve"> indicator is </w:t>
      </w:r>
      <w:r w:rsidRPr="005B17D3">
        <w:rPr>
          <w:b/>
        </w:rPr>
        <w:t>YES</w:t>
      </w:r>
      <w:r w:rsidRPr="005B17D3">
        <w:t xml:space="preserve">, user cannot enter </w:t>
      </w:r>
      <w:r w:rsidRPr="005B17D3">
        <w:rPr>
          <w:b/>
        </w:rPr>
        <w:t>Yes</w:t>
      </w:r>
      <w:r w:rsidRPr="005B17D3">
        <w:t xml:space="preserve"> for </w:t>
      </w:r>
      <w:r w:rsidRPr="005B17D3">
        <w:rPr>
          <w:i/>
        </w:rPr>
        <w:t>VA Pension</w:t>
      </w:r>
      <w:r w:rsidRPr="005B17D3">
        <w:t xml:space="preserve"> indicator.</w:t>
      </w:r>
    </w:p>
    <w:p w14:paraId="4A463FE9" w14:textId="77777777" w:rsidR="00BE52CE" w:rsidRPr="005B17D3" w:rsidRDefault="00BE52CE" w:rsidP="00EF3896">
      <w:pPr>
        <w:pStyle w:val="ListBull2"/>
        <w:numPr>
          <w:ilvl w:val="0"/>
          <w:numId w:val="0"/>
        </w:numPr>
        <w:ind w:left="720"/>
      </w:pPr>
    </w:p>
    <w:p w14:paraId="040EB02E" w14:textId="77777777" w:rsidR="00BE52CE" w:rsidRPr="005B17D3" w:rsidRDefault="00BE52CE" w:rsidP="00EF3896">
      <w:pPr>
        <w:pStyle w:val="ListBull2"/>
        <w:numPr>
          <w:ilvl w:val="0"/>
          <w:numId w:val="0"/>
        </w:numPr>
        <w:ind w:left="720"/>
      </w:pPr>
      <w:r w:rsidRPr="005B17D3">
        <w:t>Housebound data is shared with VistA.</w:t>
      </w:r>
    </w:p>
    <w:p w14:paraId="428982B8" w14:textId="77777777" w:rsidR="00BE52CE" w:rsidRPr="005B17D3" w:rsidRDefault="00BE52CE" w:rsidP="00EF3896">
      <w:pPr>
        <w:pStyle w:val="ListBull2"/>
        <w:numPr>
          <w:ilvl w:val="0"/>
          <w:numId w:val="0"/>
        </w:numPr>
        <w:ind w:left="720"/>
      </w:pPr>
    </w:p>
    <w:p w14:paraId="3068948D" w14:textId="77777777" w:rsidR="00BE52CE" w:rsidRPr="005B17D3" w:rsidRDefault="00BE52CE" w:rsidP="00EF3896">
      <w:pPr>
        <w:pStyle w:val="ScreenField"/>
      </w:pPr>
      <w:r w:rsidRPr="005B17D3">
        <w:t>VA Pension</w:t>
      </w:r>
      <w:r w:rsidRPr="005B17D3">
        <w:fldChar w:fldCharType="begin"/>
      </w:r>
      <w:r w:rsidRPr="005B17D3">
        <w:instrText xml:space="preserve"> XE "</w:instrText>
      </w:r>
      <w:r w:rsidRPr="005B17D3">
        <w:rPr>
          <w:b w:val="0"/>
        </w:rPr>
        <w:instrText>Pension</w:instrText>
      </w:r>
      <w:r w:rsidRPr="005B17D3">
        <w:instrText xml:space="preserve">:VA" </w:instrText>
      </w:r>
      <w:r w:rsidRPr="005B17D3">
        <w:fldChar w:fldCharType="end"/>
      </w:r>
      <w:r w:rsidRPr="005B17D3">
        <w:t>:</w:t>
      </w:r>
    </w:p>
    <w:p w14:paraId="3717B88B" w14:textId="77777777" w:rsidR="00BE52CE" w:rsidRPr="005B17D3" w:rsidRDefault="00BE52CE" w:rsidP="00EF3896">
      <w:pPr>
        <w:pStyle w:val="ScreenFieldDesc"/>
      </w:pPr>
      <w:r w:rsidRPr="005B17D3">
        <w:t>Is the Veteran receiving pension benefits from the Dept. of Veterans Affairs?</w:t>
      </w:r>
    </w:p>
    <w:p w14:paraId="240F85BD" w14:textId="77777777" w:rsidR="00BE52CE" w:rsidRPr="005B17D3" w:rsidRDefault="00BE52CE" w:rsidP="00EF3896">
      <w:pPr>
        <w:pStyle w:val="ScreenFieldDesc"/>
        <w:rPr>
          <w:sz w:val="18"/>
          <w:szCs w:val="18"/>
        </w:rPr>
      </w:pPr>
    </w:p>
    <w:p w14:paraId="028A63F4" w14:textId="77777777" w:rsidR="00BE52CE" w:rsidRPr="005B17D3" w:rsidRDefault="00BE52CE" w:rsidP="00EF3896">
      <w:pPr>
        <w:pStyle w:val="ScreenField"/>
      </w:pPr>
    </w:p>
    <w:tbl>
      <w:tblPr>
        <w:tblStyle w:val="TableGrid"/>
        <w:tblW w:w="9360" w:type="dxa"/>
        <w:tblInd w:w="1075" w:type="dxa"/>
        <w:tblLayout w:type="fixed"/>
        <w:tblLook w:val="04A0" w:firstRow="1" w:lastRow="0" w:firstColumn="1" w:lastColumn="0" w:noHBand="0" w:noVBand="1"/>
        <w:tblDescription w:val="If/then table to determine if Veteran is receiving VA Pension from the VA."/>
      </w:tblPr>
      <w:tblGrid>
        <w:gridCol w:w="2700"/>
        <w:gridCol w:w="6660"/>
      </w:tblGrid>
      <w:tr w:rsidR="00BE52CE" w:rsidRPr="005B17D3" w14:paraId="20C6F0F6" w14:textId="77777777" w:rsidTr="003875C7">
        <w:trPr>
          <w:trHeight w:val="291"/>
          <w:tblHeader/>
        </w:trPr>
        <w:tc>
          <w:tcPr>
            <w:tcW w:w="2700" w:type="dxa"/>
            <w:shd w:val="clear" w:color="auto" w:fill="D9E2F3" w:themeFill="accent1" w:themeFillTint="33"/>
          </w:tcPr>
          <w:p w14:paraId="12293546" w14:textId="77777777" w:rsidR="00BE52CE" w:rsidRPr="005B17D3" w:rsidRDefault="00BE52CE" w:rsidP="00EF3896">
            <w:pPr>
              <w:rPr>
                <w:b/>
              </w:rPr>
            </w:pPr>
            <w:r w:rsidRPr="005B17D3">
              <w:rPr>
                <w:b/>
              </w:rPr>
              <w:t>If</w:t>
            </w:r>
          </w:p>
        </w:tc>
        <w:tc>
          <w:tcPr>
            <w:tcW w:w="6660" w:type="dxa"/>
            <w:shd w:val="clear" w:color="auto" w:fill="D9E2F3" w:themeFill="accent1" w:themeFillTint="33"/>
          </w:tcPr>
          <w:p w14:paraId="51ED89A9" w14:textId="77777777" w:rsidR="00BE52CE" w:rsidRPr="005B17D3" w:rsidRDefault="00BE52CE" w:rsidP="00EF3896">
            <w:pPr>
              <w:rPr>
                <w:b/>
              </w:rPr>
            </w:pPr>
            <w:r w:rsidRPr="005B17D3">
              <w:rPr>
                <w:b/>
              </w:rPr>
              <w:t>Then</w:t>
            </w:r>
          </w:p>
        </w:tc>
      </w:tr>
      <w:tr w:rsidR="00BE52CE" w:rsidRPr="005B17D3" w14:paraId="47AEF1E5" w14:textId="77777777" w:rsidTr="003875C7">
        <w:trPr>
          <w:trHeight w:val="917"/>
          <w:tblHeader/>
        </w:trPr>
        <w:tc>
          <w:tcPr>
            <w:tcW w:w="2700" w:type="dxa"/>
          </w:tcPr>
          <w:p w14:paraId="0B16DBAC" w14:textId="77777777" w:rsidR="00BE52CE" w:rsidRPr="005B17D3" w:rsidRDefault="00BE52CE" w:rsidP="00EF3896">
            <w:r w:rsidRPr="005B17D3">
              <w:t>Yes</w:t>
            </w:r>
          </w:p>
        </w:tc>
        <w:tc>
          <w:tcPr>
            <w:tcW w:w="6660" w:type="dxa"/>
          </w:tcPr>
          <w:p w14:paraId="06F601D9" w14:textId="77777777" w:rsidR="00BE52CE" w:rsidRPr="005B17D3" w:rsidRDefault="00BE52CE" w:rsidP="00EF3896">
            <w:pPr>
              <w:pStyle w:val="BodyTextBullet2"/>
            </w:pPr>
            <w:r w:rsidRPr="005B17D3">
              <w:t>VA Pension is a benefit the VBA pays to wartime Veterans with limited income</w:t>
            </w:r>
            <w:r w:rsidRPr="005B17D3">
              <w:fldChar w:fldCharType="begin"/>
            </w:r>
            <w:r w:rsidRPr="005B17D3">
              <w:instrText xml:space="preserve"> XE "Income:Eligibility:limited" </w:instrText>
            </w:r>
            <w:r w:rsidRPr="005B17D3">
              <w:fldChar w:fldCharType="end"/>
            </w:r>
            <w:r w:rsidRPr="005B17D3">
              <w:t xml:space="preserve">, and who are permanently and totally disabled or at least 65 years old. </w:t>
            </w:r>
          </w:p>
          <w:p w14:paraId="26B18354" w14:textId="77777777" w:rsidR="00BE52CE" w:rsidRPr="005B17D3" w:rsidRDefault="00BE52CE" w:rsidP="00EF3896">
            <w:pPr>
              <w:pStyle w:val="ListBullet"/>
            </w:pPr>
            <w:r w:rsidRPr="005B17D3">
              <w:t xml:space="preserve">Veterans who are more seriously disabled may qualify for </w:t>
            </w:r>
            <w:hyperlink r:id="rId125" w:anchor="7" w:history="1">
              <w:r w:rsidRPr="005B17D3">
                <w:rPr>
                  <w:rStyle w:val="Hyperlink"/>
                </w:rPr>
                <w:t xml:space="preserve">Aid </w:t>
              </w:r>
              <w:r w:rsidRPr="005B17D3">
                <w:rPr>
                  <w:rStyle w:val="Hyperlink"/>
                  <w:bCs/>
                </w:rPr>
                <w:t>&amp;</w:t>
              </w:r>
              <w:r w:rsidRPr="005B17D3">
                <w:rPr>
                  <w:rStyle w:val="Hyperlink"/>
                </w:rPr>
                <w:t xml:space="preserve"> Attendance or Housebound</w:t>
              </w:r>
            </w:hyperlink>
            <w:r w:rsidRPr="005B17D3">
              <w:t xml:space="preserve"> benefits. </w:t>
            </w:r>
          </w:p>
          <w:p w14:paraId="0307E86A" w14:textId="77777777" w:rsidR="00BE52CE" w:rsidRPr="005B17D3" w:rsidRDefault="005B17D3" w:rsidP="00EF3896">
            <w:pPr>
              <w:pStyle w:val="ListBullet"/>
            </w:pPr>
            <w:hyperlink r:id="rId126" w:anchor="7" w:history="1">
              <w:r w:rsidR="00BE52CE" w:rsidRPr="005B17D3">
                <w:rPr>
                  <w:rStyle w:val="Hyperlink"/>
                </w:rPr>
                <w:t xml:space="preserve">Aid </w:t>
              </w:r>
              <w:r w:rsidR="00BE52CE" w:rsidRPr="005B17D3">
                <w:rPr>
                  <w:rStyle w:val="Hyperlink"/>
                  <w:bCs/>
                </w:rPr>
                <w:t>&amp;</w:t>
              </w:r>
              <w:r w:rsidR="00BE52CE" w:rsidRPr="005B17D3">
                <w:rPr>
                  <w:rStyle w:val="Hyperlink"/>
                </w:rPr>
                <w:t xml:space="preserve"> Attendance or Housebound</w:t>
              </w:r>
            </w:hyperlink>
            <w:r w:rsidR="00BE52CE" w:rsidRPr="005B17D3">
              <w:t xml:space="preserve"> benefits  are benefits that are paid in addition to the basic pension rate. </w:t>
            </w:r>
          </w:p>
          <w:p w14:paraId="616BD524" w14:textId="77777777" w:rsidR="00BE52CE" w:rsidRPr="005B17D3" w:rsidRDefault="00BE52CE" w:rsidP="00EF3896">
            <w:pPr>
              <w:pStyle w:val="ListBullet"/>
            </w:pPr>
            <w:r w:rsidRPr="005B17D3">
              <w:t xml:space="preserve">VA Pension benefit can be verified by </w:t>
            </w:r>
            <w:hyperlink r:id="rId127" w:history="1">
              <w:r w:rsidRPr="005B17D3">
                <w:t>VIS</w:t>
              </w:r>
            </w:hyperlink>
            <w:r w:rsidRPr="005B17D3">
              <w:t xml:space="preserve">, </w:t>
            </w:r>
            <w:hyperlink r:id="rId128" w:history="1">
              <w:r w:rsidRPr="005B17D3">
                <w:t>SHARE</w:t>
              </w:r>
            </w:hyperlink>
            <w:r w:rsidRPr="005B17D3">
              <w:t xml:space="preserve"> or other authoritative source. </w:t>
            </w:r>
          </w:p>
          <w:p w14:paraId="00DCAD7C" w14:textId="77777777" w:rsidR="00BE52CE" w:rsidRPr="005B17D3" w:rsidRDefault="00BE52CE" w:rsidP="00EF3896">
            <w:pPr>
              <w:pStyle w:val="ListBullet"/>
            </w:pPr>
            <w:r w:rsidRPr="005B17D3">
              <w:t>Veterans in receipt of VA pension benefits will be enrolled in</w:t>
            </w:r>
            <w:r w:rsidRPr="005B17D3">
              <w:rPr>
                <w:b/>
              </w:rPr>
              <w:t xml:space="preserve"> PG 5</w:t>
            </w:r>
            <w:r w:rsidRPr="005B17D3">
              <w:t xml:space="preserve"> and will be exempt from all copay</w:t>
            </w:r>
            <w:r w:rsidRPr="005B17D3">
              <w:fldChar w:fldCharType="begin"/>
            </w:r>
            <w:r w:rsidRPr="005B17D3">
              <w:instrText xml:space="preserve"> XE "Copay:VA Pension" </w:instrText>
            </w:r>
            <w:r w:rsidRPr="005B17D3">
              <w:fldChar w:fldCharType="end"/>
            </w:r>
            <w:r w:rsidRPr="005B17D3">
              <w:t>s.</w:t>
            </w:r>
          </w:p>
          <w:p w14:paraId="2CF82BA4" w14:textId="77777777" w:rsidR="00BE52CE" w:rsidRPr="005B17D3" w:rsidRDefault="00BE52CE" w:rsidP="00EF3896">
            <w:pPr>
              <w:pStyle w:val="BodyTextBullet2"/>
            </w:pPr>
          </w:p>
        </w:tc>
      </w:tr>
      <w:tr w:rsidR="00BE52CE" w:rsidRPr="005B17D3" w14:paraId="50E82A78" w14:textId="77777777" w:rsidTr="003875C7">
        <w:trPr>
          <w:trHeight w:val="1340"/>
          <w:tblHeader/>
        </w:trPr>
        <w:tc>
          <w:tcPr>
            <w:tcW w:w="2700" w:type="dxa"/>
          </w:tcPr>
          <w:p w14:paraId="1D82AFD4" w14:textId="77777777" w:rsidR="00BE52CE" w:rsidRPr="005B17D3" w:rsidRDefault="00BE52CE" w:rsidP="00EF3896">
            <w:r w:rsidRPr="005B17D3">
              <w:t>No</w:t>
            </w:r>
          </w:p>
        </w:tc>
        <w:tc>
          <w:tcPr>
            <w:tcW w:w="6660" w:type="dxa"/>
          </w:tcPr>
          <w:p w14:paraId="39A01AB4" w14:textId="77777777" w:rsidR="00BE52CE" w:rsidRPr="005B17D3" w:rsidRDefault="00BE52CE" w:rsidP="00EF3896">
            <w:pPr>
              <w:pStyle w:val="BodyTextBullet2"/>
            </w:pPr>
            <w:r w:rsidRPr="005B17D3">
              <w:rPr>
                <w:rStyle w:val="Expandingtext"/>
              </w:rPr>
              <w:t xml:space="preserve">This can be verified by VIS, SHARE or other authoritative source. </w:t>
            </w:r>
          </w:p>
          <w:p w14:paraId="4E2D3831" w14:textId="77777777" w:rsidR="00BE52CE" w:rsidRPr="005B17D3" w:rsidRDefault="00BE52CE" w:rsidP="00EF3896">
            <w:pPr>
              <w:pStyle w:val="BodyTextBullet2"/>
            </w:pPr>
            <w:r w:rsidRPr="005B17D3">
              <w:t xml:space="preserve">When the Veteran Indicator is changed from </w:t>
            </w:r>
            <w:r w:rsidRPr="005B17D3">
              <w:rPr>
                <w:b/>
              </w:rPr>
              <w:t>Yes</w:t>
            </w:r>
            <w:r w:rsidRPr="005B17D3">
              <w:t xml:space="preserve"> to </w:t>
            </w:r>
            <w:r w:rsidRPr="005B17D3">
              <w:rPr>
                <w:b/>
              </w:rPr>
              <w:t>No</w:t>
            </w:r>
            <w:r w:rsidRPr="005B17D3">
              <w:t xml:space="preserve">, ES automatically sets several fields as follows: </w:t>
            </w:r>
          </w:p>
          <w:p w14:paraId="37D1909C" w14:textId="77777777" w:rsidR="00BE52CE" w:rsidRPr="005B17D3" w:rsidRDefault="00BE52CE" w:rsidP="00EF3896">
            <w:pPr>
              <w:pStyle w:val="BodyTextBullet2"/>
            </w:pPr>
            <w:r w:rsidRPr="005B17D3">
              <w:t>VA Pension Indicator is set to No and the Pension Award Effective Date and the Pension Award Reason codes are set to null.</w:t>
            </w:r>
          </w:p>
          <w:p w14:paraId="7DA57E38" w14:textId="77777777" w:rsidR="00BE52CE" w:rsidRPr="005B17D3" w:rsidRDefault="00BE52CE" w:rsidP="00474E83">
            <w:pPr>
              <w:pStyle w:val="NoteLightbulb"/>
            </w:pPr>
            <w:r w:rsidRPr="005B17D3">
              <w:rPr>
                <w:b/>
              </w:rPr>
              <w:t>Note</w:t>
            </w:r>
            <w:r w:rsidRPr="005B17D3">
              <w:t xml:space="preserve">: </w:t>
            </w:r>
            <w:r w:rsidRPr="005B17D3">
              <w:rPr>
                <w:b/>
              </w:rPr>
              <w:t>VA Pension</w:t>
            </w:r>
            <w:r w:rsidRPr="005B17D3">
              <w:t xml:space="preserve"> field cannot be edited if </w:t>
            </w:r>
            <w:r w:rsidRPr="005B17D3">
              <w:rPr>
                <w:i/>
                <w:u w:val="single"/>
              </w:rPr>
              <w:t>Veteran Indicator</w:t>
            </w:r>
            <w:r w:rsidRPr="005B17D3">
              <w:t xml:space="preserve"> is </w:t>
            </w:r>
            <w:r w:rsidRPr="005B17D3">
              <w:rPr>
                <w:b/>
              </w:rPr>
              <w:t>No</w:t>
            </w:r>
            <w:r w:rsidRPr="005B17D3">
              <w:t>.</w:t>
            </w:r>
          </w:p>
        </w:tc>
      </w:tr>
    </w:tbl>
    <w:p w14:paraId="75B22ECF" w14:textId="77777777" w:rsidR="00BE52CE" w:rsidRPr="005B17D3" w:rsidRDefault="00BE52CE" w:rsidP="00EF3896">
      <w:pPr>
        <w:pStyle w:val="ScreenFieldDesc"/>
      </w:pPr>
    </w:p>
    <w:p w14:paraId="4FBAA6A5" w14:textId="77777777" w:rsidR="00BE52CE" w:rsidRPr="005B17D3" w:rsidRDefault="00BE52CE" w:rsidP="00EF3896">
      <w:pPr>
        <w:pStyle w:val="RulesandMore"/>
      </w:pPr>
      <w:r w:rsidRPr="005B17D3">
        <w:t>Rules...</w:t>
      </w:r>
    </w:p>
    <w:p w14:paraId="4697F410" w14:textId="608899D4" w:rsidR="00BE52CE" w:rsidRPr="005B17D3" w:rsidRDefault="00BE52CE" w:rsidP="00EF3896">
      <w:pPr>
        <w:pStyle w:val="ListBull2"/>
      </w:pPr>
      <w:r w:rsidRPr="005B17D3">
        <w:t xml:space="preserve">If the </w:t>
      </w:r>
      <w:r w:rsidR="00C0209E" w:rsidRPr="005B17D3">
        <w:t>Service Connected</w:t>
      </w:r>
      <w:r w:rsidRPr="005B17D3">
        <w:t xml:space="preserve"> % is greater than or equal to 90% and </w:t>
      </w:r>
      <w:r w:rsidRPr="005B17D3">
        <w:rPr>
          <w:iCs/>
        </w:rPr>
        <w:t>Aid &amp; Attendance</w:t>
      </w:r>
      <w:r w:rsidRPr="005B17D3">
        <w:rPr>
          <w:iCs/>
        </w:rPr>
        <w:fldChar w:fldCharType="begin"/>
      </w:r>
      <w:r w:rsidRPr="005B17D3">
        <w:instrText xml:space="preserve"> XE "</w:instrText>
      </w:r>
      <w:r w:rsidRPr="005B17D3">
        <w:rPr>
          <w:rStyle w:val="Expandingtext"/>
        </w:rPr>
        <w:instrText>Aid &amp; Attendance</w:instrText>
      </w:r>
      <w:r w:rsidRPr="005B17D3">
        <w:instrText xml:space="preserve">" </w:instrText>
      </w:r>
      <w:r w:rsidRPr="005B17D3">
        <w:rPr>
          <w:iCs/>
        </w:rPr>
        <w:fldChar w:fldCharType="end"/>
      </w:r>
      <w:r w:rsidRPr="005B17D3">
        <w:t xml:space="preserve"> or </w:t>
      </w:r>
      <w:r w:rsidRPr="005B17D3">
        <w:rPr>
          <w:iCs/>
        </w:rPr>
        <w:t>Housebound</w:t>
      </w:r>
      <w:r w:rsidRPr="005B17D3">
        <w:rPr>
          <w:iCs/>
        </w:rPr>
        <w:fldChar w:fldCharType="begin"/>
      </w:r>
      <w:r w:rsidRPr="005B17D3">
        <w:instrText xml:space="preserve"> XE "</w:instrText>
      </w:r>
      <w:r w:rsidRPr="005B17D3">
        <w:rPr>
          <w:iCs/>
        </w:rPr>
        <w:instrText>Housebound:</w:instrText>
      </w:r>
      <w:r w:rsidRPr="005B17D3">
        <w:instrText xml:space="preserve">indicator" </w:instrText>
      </w:r>
      <w:r w:rsidRPr="005B17D3">
        <w:rPr>
          <w:iCs/>
        </w:rPr>
        <w:fldChar w:fldCharType="end"/>
      </w:r>
      <w:r w:rsidRPr="005B17D3">
        <w:t xml:space="preserve"> indicator is </w:t>
      </w:r>
      <w:r w:rsidRPr="005B17D3">
        <w:rPr>
          <w:b/>
          <w:bCs/>
        </w:rPr>
        <w:t>Yes,</w:t>
      </w:r>
      <w:r w:rsidRPr="005B17D3">
        <w:t xml:space="preserve"> user cannot enter </w:t>
      </w:r>
      <w:r w:rsidRPr="005B17D3">
        <w:rPr>
          <w:b/>
          <w:bCs/>
        </w:rPr>
        <w:t>Yes</w:t>
      </w:r>
      <w:r w:rsidRPr="005B17D3">
        <w:t xml:space="preserve"> for </w:t>
      </w:r>
      <w:r w:rsidRPr="005B17D3">
        <w:rPr>
          <w:iCs/>
        </w:rPr>
        <w:t>VA Pension</w:t>
      </w:r>
      <w:r w:rsidRPr="005B17D3">
        <w:t xml:space="preserve"> indicator.</w:t>
      </w:r>
    </w:p>
    <w:p w14:paraId="4E7AE7C6" w14:textId="77777777" w:rsidR="00BE52CE" w:rsidRPr="005B17D3" w:rsidRDefault="00BE52CE" w:rsidP="00EF3896">
      <w:pPr>
        <w:pStyle w:val="ListBull2"/>
      </w:pPr>
      <w:r w:rsidRPr="005B17D3">
        <w:rPr>
          <w:iCs/>
        </w:rPr>
        <w:t>Receiving VA Pension</w:t>
      </w:r>
      <w:r w:rsidRPr="005B17D3">
        <w:t xml:space="preserve"> requires </w:t>
      </w:r>
      <w:r w:rsidRPr="005B17D3">
        <w:rPr>
          <w:iCs/>
        </w:rPr>
        <w:t>Annual Check Amount</w:t>
      </w:r>
      <w:r w:rsidRPr="005B17D3">
        <w:rPr>
          <w:iCs/>
        </w:rPr>
        <w:fldChar w:fldCharType="begin"/>
      </w:r>
      <w:r w:rsidRPr="005B17D3">
        <w:instrText xml:space="preserve"> XE "</w:instrText>
      </w:r>
      <w:r w:rsidRPr="005B17D3">
        <w:rPr>
          <w:iCs/>
        </w:rPr>
        <w:instrText>Annual Check Amount</w:instrText>
      </w:r>
      <w:r w:rsidRPr="005B17D3">
        <w:instrText xml:space="preserve">" </w:instrText>
      </w:r>
      <w:r w:rsidRPr="005B17D3">
        <w:rPr>
          <w:iCs/>
        </w:rPr>
        <w:fldChar w:fldCharType="end"/>
      </w:r>
      <w:r w:rsidRPr="005B17D3">
        <w:t xml:space="preserve"> to be $0 or greater.</w:t>
      </w:r>
    </w:p>
    <w:p w14:paraId="5C1A683A" w14:textId="77777777" w:rsidR="00BE52CE" w:rsidRPr="005B17D3" w:rsidRDefault="00BE52CE" w:rsidP="00EF3896">
      <w:pPr>
        <w:pStyle w:val="ListBull2"/>
      </w:pPr>
      <w:r w:rsidRPr="005B17D3">
        <w:rPr>
          <w:iCs/>
        </w:rPr>
        <w:t xml:space="preserve">Receiving VA Disability Compensation </w:t>
      </w:r>
      <w:r w:rsidRPr="005B17D3">
        <w:t xml:space="preserve">and </w:t>
      </w:r>
      <w:r w:rsidRPr="005B17D3">
        <w:rPr>
          <w:iCs/>
        </w:rPr>
        <w:t>VA Pension</w:t>
      </w:r>
      <w:r w:rsidRPr="005B17D3">
        <w:t xml:space="preserve"> indicators cannot both be </w:t>
      </w:r>
      <w:r w:rsidRPr="005B17D3">
        <w:rPr>
          <w:b/>
          <w:bCs/>
        </w:rPr>
        <w:t>Yes</w:t>
      </w:r>
      <w:r w:rsidRPr="005B17D3">
        <w:t>.</w:t>
      </w:r>
    </w:p>
    <w:p w14:paraId="7C1D55FA" w14:textId="77777777" w:rsidR="00BE52CE" w:rsidRPr="005B17D3" w:rsidRDefault="00BE52CE" w:rsidP="00EF3896">
      <w:pPr>
        <w:pStyle w:val="ListBull2"/>
        <w:rPr>
          <w:iCs/>
        </w:rPr>
      </w:pPr>
      <w:r w:rsidRPr="005B17D3">
        <w:rPr>
          <w:iCs/>
        </w:rPr>
        <w:t xml:space="preserve">If the VA Pension indicator is changed to </w:t>
      </w:r>
      <w:r w:rsidRPr="005B17D3">
        <w:rPr>
          <w:b/>
          <w:iCs/>
        </w:rPr>
        <w:t>Yes</w:t>
      </w:r>
      <w:r w:rsidRPr="005B17D3">
        <w:rPr>
          <w:iCs/>
        </w:rPr>
        <w:t>, the Pension Award Effective Date</w:t>
      </w:r>
      <w:r w:rsidRPr="005B17D3">
        <w:t xml:space="preserve"> is required</w:t>
      </w:r>
    </w:p>
    <w:p w14:paraId="0C786104" w14:textId="77777777" w:rsidR="00BE52CE" w:rsidRPr="005B17D3" w:rsidRDefault="00BE52CE" w:rsidP="00EF3896">
      <w:pPr>
        <w:pStyle w:val="ScreenFieldDesc"/>
      </w:pPr>
      <w:r w:rsidRPr="005B17D3">
        <w:t>VA Pension data is shared with VistA.</w:t>
      </w:r>
    </w:p>
    <w:p w14:paraId="012EA069" w14:textId="77777777" w:rsidR="00BE52CE" w:rsidRPr="005B17D3" w:rsidRDefault="00BE52CE" w:rsidP="00EF3896">
      <w:pPr>
        <w:pStyle w:val="ScreenField"/>
      </w:pPr>
    </w:p>
    <w:p w14:paraId="74CC9A55" w14:textId="77777777" w:rsidR="00BE52CE" w:rsidRPr="005B17D3" w:rsidRDefault="00BE52CE" w:rsidP="00EF3896">
      <w:pPr>
        <w:pStyle w:val="ScreenField"/>
      </w:pPr>
      <w:r w:rsidRPr="005B17D3">
        <w:t>Pension Award Effective Date</w:t>
      </w:r>
      <w:r w:rsidRPr="005B17D3">
        <w:fldChar w:fldCharType="begin"/>
      </w:r>
      <w:r w:rsidRPr="005B17D3">
        <w:instrText xml:space="preserve"> XE "Pension:Award Effective Date" </w:instrText>
      </w:r>
      <w:r w:rsidRPr="005B17D3">
        <w:fldChar w:fldCharType="end"/>
      </w:r>
      <w:r w:rsidRPr="005B17D3">
        <w:t>:</w:t>
      </w:r>
    </w:p>
    <w:p w14:paraId="6849A5F0" w14:textId="77777777" w:rsidR="00BE52CE" w:rsidRPr="005B17D3" w:rsidRDefault="00BE52CE" w:rsidP="00EF3896">
      <w:pPr>
        <w:pStyle w:val="ScreenFieldDesc"/>
      </w:pPr>
      <w:r w:rsidRPr="005B17D3">
        <w:t xml:space="preserve">Pension Award Effective Date is the effective date of the original award of the VA Pension Benefit or the latest date of change to the VA Pension Award. Check the </w:t>
      </w:r>
      <w:r w:rsidRPr="005B17D3">
        <w:rPr>
          <w:b/>
        </w:rPr>
        <w:t>Pension Award Reason to</w:t>
      </w:r>
      <w:r w:rsidRPr="005B17D3">
        <w:t xml:space="preserve"> see if the date on file is the original award or the latest change.</w:t>
      </w:r>
    </w:p>
    <w:p w14:paraId="6C6FE5B1" w14:textId="77777777" w:rsidR="00BE52CE" w:rsidRPr="005B17D3" w:rsidRDefault="00BE52CE" w:rsidP="00EF3896">
      <w:pPr>
        <w:pStyle w:val="RulesandMore"/>
      </w:pPr>
      <w:r w:rsidRPr="005B17D3">
        <w:t>More...</w:t>
      </w:r>
    </w:p>
    <w:p w14:paraId="1BCB9AA9" w14:textId="77777777" w:rsidR="00BE52CE" w:rsidRPr="005B17D3" w:rsidRDefault="00BE52CE" w:rsidP="00EF3896">
      <w:pPr>
        <w:pStyle w:val="ListBull2"/>
      </w:pPr>
      <w:r w:rsidRPr="005B17D3">
        <w:t>If the Pension Award Effective Date is deleted, the Pension Award Reason code is also deleted.</w:t>
      </w:r>
    </w:p>
    <w:p w14:paraId="5C8DB5A2" w14:textId="77777777" w:rsidR="0026653F" w:rsidRPr="005B17D3" w:rsidRDefault="0026653F" w:rsidP="00EF3896">
      <w:pPr>
        <w:pStyle w:val="RulesandMore"/>
      </w:pPr>
    </w:p>
    <w:p w14:paraId="6CF8F379" w14:textId="7CEE49AF" w:rsidR="00BE52CE" w:rsidRPr="005B17D3" w:rsidRDefault="00BE52CE" w:rsidP="00EF3896">
      <w:pPr>
        <w:pStyle w:val="RulesandMore"/>
      </w:pPr>
      <w:r w:rsidRPr="005B17D3">
        <w:t>Rules...</w:t>
      </w:r>
    </w:p>
    <w:p w14:paraId="25A15DFF" w14:textId="77777777" w:rsidR="00BE52CE" w:rsidRPr="005B17D3" w:rsidRDefault="00BE52CE" w:rsidP="00EF3896">
      <w:pPr>
        <w:pStyle w:val="RulesandMore"/>
        <w:rPr>
          <w:i w:val="0"/>
        </w:rPr>
      </w:pPr>
      <w:r w:rsidRPr="005B17D3">
        <w:rPr>
          <w:i w:val="0"/>
        </w:rPr>
        <w:t>Pension Award Effective Date:</w:t>
      </w:r>
    </w:p>
    <w:p w14:paraId="3A9FCEFD" w14:textId="77777777" w:rsidR="00BE52CE" w:rsidRPr="005B17D3" w:rsidRDefault="00BE52CE" w:rsidP="00EF3896">
      <w:pPr>
        <w:pStyle w:val="ListBull2"/>
      </w:pPr>
      <w:r w:rsidRPr="005B17D3">
        <w:rPr>
          <w:lang w:bidi="en-US"/>
        </w:rPr>
        <w:t xml:space="preserve">Can be entered or edited only if the VA Pension indicator is </w:t>
      </w:r>
      <w:r w:rsidRPr="005B17D3">
        <w:rPr>
          <w:b/>
          <w:lang w:bidi="en-US"/>
        </w:rPr>
        <w:t>Yes</w:t>
      </w:r>
      <w:r w:rsidRPr="005B17D3">
        <w:rPr>
          <w:lang w:bidi="en-US"/>
        </w:rPr>
        <w:t>.</w:t>
      </w:r>
    </w:p>
    <w:p w14:paraId="1FD4811A" w14:textId="77777777" w:rsidR="00BE52CE" w:rsidRPr="005B17D3" w:rsidRDefault="00BE52CE" w:rsidP="00EF3896">
      <w:pPr>
        <w:pStyle w:val="ListBull2"/>
      </w:pPr>
      <w:r w:rsidRPr="005B17D3">
        <w:t xml:space="preserve">Must be a </w:t>
      </w:r>
      <w:r w:rsidRPr="005B17D3">
        <w:rPr>
          <w:rStyle w:val="Text-onlypopuphotspot"/>
        </w:rPr>
        <w:t>precise</w:t>
      </w:r>
      <w:r w:rsidRPr="005B17D3">
        <w:t xml:space="preserve"> date.</w:t>
      </w:r>
    </w:p>
    <w:p w14:paraId="366976F9" w14:textId="77777777" w:rsidR="00BE52CE" w:rsidRPr="005B17D3" w:rsidRDefault="00BE52CE" w:rsidP="00EF3896">
      <w:pPr>
        <w:pStyle w:val="ListBull2"/>
      </w:pPr>
      <w:r w:rsidRPr="005B17D3">
        <w:t>Cannot be a future date.</w:t>
      </w:r>
    </w:p>
    <w:p w14:paraId="0705EE99" w14:textId="77777777" w:rsidR="00BE52CE" w:rsidRPr="005B17D3" w:rsidRDefault="00BE52CE" w:rsidP="00EF3896">
      <w:pPr>
        <w:pStyle w:val="ListBull2"/>
      </w:pPr>
      <w:r w:rsidRPr="005B17D3">
        <w:rPr>
          <w:lang w:bidi="en-US"/>
        </w:rPr>
        <w:t>Cannot be prior to the Pension Termination Date.</w:t>
      </w:r>
    </w:p>
    <w:p w14:paraId="099F29A5" w14:textId="77777777" w:rsidR="00BE52CE" w:rsidRPr="005B17D3" w:rsidRDefault="00BE52CE" w:rsidP="00EF3896">
      <w:pPr>
        <w:pStyle w:val="ListBull2"/>
        <w:rPr>
          <w:iCs/>
        </w:rPr>
      </w:pPr>
      <w:r w:rsidRPr="005B17D3">
        <w:rPr>
          <w:iCs/>
        </w:rPr>
        <w:t>Pension Award Effective Date</w:t>
      </w:r>
      <w:r w:rsidRPr="005B17D3">
        <w:t xml:space="preserve"> is required </w:t>
      </w:r>
      <w:r w:rsidRPr="005B17D3">
        <w:rPr>
          <w:iCs/>
        </w:rPr>
        <w:t xml:space="preserve">if the VA Pension indicator is changed from null to </w:t>
      </w:r>
      <w:r w:rsidRPr="005B17D3">
        <w:rPr>
          <w:b/>
          <w:iCs/>
        </w:rPr>
        <w:t xml:space="preserve">Yes </w:t>
      </w:r>
      <w:r w:rsidRPr="005B17D3">
        <w:rPr>
          <w:iCs/>
        </w:rPr>
        <w:t xml:space="preserve">or </w:t>
      </w:r>
      <w:r w:rsidRPr="005B17D3">
        <w:rPr>
          <w:b/>
          <w:iCs/>
        </w:rPr>
        <w:t>No</w:t>
      </w:r>
      <w:r w:rsidRPr="005B17D3">
        <w:rPr>
          <w:iCs/>
        </w:rPr>
        <w:t xml:space="preserve"> to </w:t>
      </w:r>
      <w:r w:rsidRPr="005B17D3">
        <w:rPr>
          <w:b/>
          <w:iCs/>
        </w:rPr>
        <w:t>Yes</w:t>
      </w:r>
      <w:r w:rsidRPr="005B17D3">
        <w:rPr>
          <w:iCs/>
        </w:rPr>
        <w:t xml:space="preserve">. </w:t>
      </w:r>
    </w:p>
    <w:p w14:paraId="3A0D4C0D" w14:textId="77777777" w:rsidR="00BE52CE" w:rsidRPr="005B17D3" w:rsidRDefault="00BE52CE" w:rsidP="00EF3896">
      <w:pPr>
        <w:pStyle w:val="ScreenField"/>
      </w:pPr>
    </w:p>
    <w:p w14:paraId="2B2B4F8A" w14:textId="77777777" w:rsidR="00BE52CE" w:rsidRPr="005B17D3" w:rsidRDefault="00BE52CE" w:rsidP="00EF3896">
      <w:pPr>
        <w:pStyle w:val="ScreenField"/>
      </w:pPr>
      <w:r w:rsidRPr="005B17D3">
        <w:t xml:space="preserve">Pension Award Reason: </w:t>
      </w:r>
      <w:r w:rsidRPr="005B17D3">
        <w:fldChar w:fldCharType="begin"/>
      </w:r>
      <w:r w:rsidRPr="005B17D3">
        <w:instrText xml:space="preserve"> XE "Pension:Award Reason" </w:instrText>
      </w:r>
      <w:r w:rsidRPr="005B17D3">
        <w:fldChar w:fldCharType="end"/>
      </w:r>
    </w:p>
    <w:p w14:paraId="3797192E" w14:textId="77777777" w:rsidR="00BE52CE" w:rsidRPr="005B17D3" w:rsidRDefault="00BE52CE" w:rsidP="00EF3896">
      <w:pPr>
        <w:pStyle w:val="ScreenFieldDesc"/>
      </w:pPr>
      <w:r w:rsidRPr="005B17D3">
        <w:t xml:space="preserve">Pension Award Reason is the reason or change reason for the </w:t>
      </w:r>
      <w:r w:rsidRPr="005B17D3">
        <w:rPr>
          <w:i/>
        </w:rPr>
        <w:t>Pension Award</w:t>
      </w:r>
      <w:r w:rsidRPr="005B17D3">
        <w:t>. Select from the dropdown list.</w:t>
      </w:r>
    </w:p>
    <w:p w14:paraId="3AADCE75" w14:textId="77777777" w:rsidR="00BE52CE" w:rsidRPr="005B17D3" w:rsidRDefault="00BE52CE" w:rsidP="00EF3896">
      <w:pPr>
        <w:pStyle w:val="RulesandMore"/>
      </w:pPr>
      <w:r w:rsidRPr="005B17D3">
        <w:t>Rules...</w:t>
      </w:r>
    </w:p>
    <w:p w14:paraId="38D622B0" w14:textId="77777777" w:rsidR="00BE52CE" w:rsidRPr="005B17D3" w:rsidRDefault="00BE52CE" w:rsidP="00EF3896">
      <w:pPr>
        <w:pStyle w:val="ListBull2"/>
      </w:pPr>
      <w:r w:rsidRPr="005B17D3">
        <w:rPr>
          <w:i/>
        </w:rPr>
        <w:t>Pension Award Reason</w:t>
      </w:r>
      <w:r w:rsidRPr="005B17D3">
        <w:t xml:space="preserve"> is required if the </w:t>
      </w:r>
      <w:r w:rsidRPr="005B17D3">
        <w:rPr>
          <w:i/>
        </w:rPr>
        <w:t>VA Pension</w:t>
      </w:r>
      <w:r w:rsidRPr="005B17D3">
        <w:t xml:space="preserve"> indicator is changed from null to </w:t>
      </w:r>
      <w:r w:rsidRPr="005B17D3">
        <w:rPr>
          <w:b/>
        </w:rPr>
        <w:t xml:space="preserve">Yes </w:t>
      </w:r>
      <w:r w:rsidRPr="005B17D3">
        <w:t xml:space="preserve">or </w:t>
      </w:r>
      <w:r w:rsidRPr="005B17D3">
        <w:rPr>
          <w:b/>
        </w:rPr>
        <w:t>No</w:t>
      </w:r>
      <w:r w:rsidRPr="005B17D3">
        <w:t xml:space="preserve"> to </w:t>
      </w:r>
      <w:r w:rsidRPr="005B17D3">
        <w:rPr>
          <w:b/>
        </w:rPr>
        <w:t>Yes</w:t>
      </w:r>
      <w:r w:rsidRPr="005B17D3">
        <w:t xml:space="preserve">. </w:t>
      </w:r>
    </w:p>
    <w:p w14:paraId="09FD9F05" w14:textId="77777777" w:rsidR="00BE52CE" w:rsidRPr="005B17D3" w:rsidRDefault="00BE52CE" w:rsidP="00EF3896">
      <w:pPr>
        <w:pStyle w:val="ScreenField"/>
      </w:pPr>
    </w:p>
    <w:p w14:paraId="61CA3790" w14:textId="77777777" w:rsidR="00BE52CE" w:rsidRPr="005B17D3" w:rsidRDefault="00BE52CE" w:rsidP="00EF3896">
      <w:pPr>
        <w:pStyle w:val="ScreenField"/>
      </w:pPr>
      <w:r w:rsidRPr="005B17D3">
        <w:t xml:space="preserve">Pension Termination Date: </w:t>
      </w:r>
      <w:r w:rsidRPr="005B17D3">
        <w:fldChar w:fldCharType="begin"/>
      </w:r>
      <w:r w:rsidRPr="005B17D3">
        <w:instrText xml:space="preserve"> XE "Pension:Termination Date" </w:instrText>
      </w:r>
      <w:r w:rsidRPr="005B17D3">
        <w:fldChar w:fldCharType="end"/>
      </w:r>
    </w:p>
    <w:p w14:paraId="25C28AB9" w14:textId="77777777" w:rsidR="00BE52CE" w:rsidRPr="005B17D3" w:rsidRDefault="00BE52CE" w:rsidP="00EF3896">
      <w:pPr>
        <w:pStyle w:val="ScreenFieldDesc"/>
      </w:pPr>
      <w:r w:rsidRPr="005B17D3">
        <w:t xml:space="preserve">Pension Termination Date is the date on which the </w:t>
      </w:r>
      <w:r w:rsidRPr="005B17D3">
        <w:rPr>
          <w:i/>
        </w:rPr>
        <w:t>Pension Award</w:t>
      </w:r>
      <w:r w:rsidRPr="005B17D3">
        <w:t xml:space="preserve"> was terminated.</w:t>
      </w:r>
    </w:p>
    <w:p w14:paraId="335094E7" w14:textId="77777777" w:rsidR="00BE52CE" w:rsidRPr="005B17D3" w:rsidRDefault="00BE52CE" w:rsidP="00EF3896">
      <w:pPr>
        <w:pStyle w:val="RulesandMore"/>
      </w:pPr>
      <w:r w:rsidRPr="005B17D3">
        <w:t>Rules...</w:t>
      </w:r>
    </w:p>
    <w:p w14:paraId="356D3683" w14:textId="77777777" w:rsidR="00BE52CE" w:rsidRPr="005B17D3" w:rsidRDefault="00BE52CE" w:rsidP="00EF3896">
      <w:pPr>
        <w:pStyle w:val="RulesandMore"/>
        <w:rPr>
          <w:i w:val="0"/>
        </w:rPr>
      </w:pPr>
      <w:r w:rsidRPr="005B17D3">
        <w:rPr>
          <w:i w:val="0"/>
        </w:rPr>
        <w:t>Pension Terminated Date:</w:t>
      </w:r>
    </w:p>
    <w:p w14:paraId="39D11C34" w14:textId="77777777" w:rsidR="00BE52CE" w:rsidRPr="005B17D3" w:rsidRDefault="00BE52CE" w:rsidP="00EF3896">
      <w:pPr>
        <w:pStyle w:val="ListBull2"/>
      </w:pPr>
      <w:r w:rsidRPr="005B17D3">
        <w:t xml:space="preserve">Must be a </w:t>
      </w:r>
      <w:r w:rsidRPr="005B17D3">
        <w:rPr>
          <w:rStyle w:val="Text-onlypopuphotspot"/>
        </w:rPr>
        <w:t>precise</w:t>
      </w:r>
      <w:r w:rsidRPr="005B17D3">
        <w:t xml:space="preserve"> date.</w:t>
      </w:r>
    </w:p>
    <w:p w14:paraId="2633BDDA" w14:textId="77777777" w:rsidR="00BE52CE" w:rsidRPr="005B17D3" w:rsidRDefault="00BE52CE" w:rsidP="00EF3896">
      <w:pPr>
        <w:pStyle w:val="ListBull2"/>
      </w:pPr>
      <w:r w:rsidRPr="005B17D3">
        <w:t>Cannot be a future date.</w:t>
      </w:r>
    </w:p>
    <w:p w14:paraId="2A070832" w14:textId="77777777" w:rsidR="00BE52CE" w:rsidRPr="005B17D3" w:rsidRDefault="00BE52CE" w:rsidP="00EF3896">
      <w:pPr>
        <w:pStyle w:val="ListBull2"/>
      </w:pPr>
      <w:r w:rsidRPr="005B17D3">
        <w:rPr>
          <w:lang w:bidi="en-US"/>
        </w:rPr>
        <w:t xml:space="preserve">Can only be entered when the </w:t>
      </w:r>
      <w:r w:rsidRPr="005B17D3">
        <w:rPr>
          <w:i/>
          <w:lang w:bidi="en-US"/>
        </w:rPr>
        <w:t>VA Pension</w:t>
      </w:r>
      <w:r w:rsidRPr="005B17D3">
        <w:rPr>
          <w:lang w:bidi="en-US"/>
        </w:rPr>
        <w:t xml:space="preserve"> indicator is </w:t>
      </w:r>
      <w:r w:rsidRPr="005B17D3">
        <w:rPr>
          <w:b/>
          <w:lang w:bidi="en-US"/>
        </w:rPr>
        <w:t>No</w:t>
      </w:r>
      <w:r w:rsidRPr="005B17D3">
        <w:rPr>
          <w:lang w:bidi="en-US"/>
        </w:rPr>
        <w:t>.</w:t>
      </w:r>
    </w:p>
    <w:p w14:paraId="6AD24240" w14:textId="77777777" w:rsidR="00BE52CE" w:rsidRPr="005B17D3" w:rsidRDefault="00BE52CE" w:rsidP="00EF3896">
      <w:pPr>
        <w:pStyle w:val="ListBull2"/>
      </w:pPr>
      <w:r w:rsidRPr="005B17D3">
        <w:rPr>
          <w:lang w:bidi="en-US"/>
        </w:rPr>
        <w:t xml:space="preserve">Cannot prior to the </w:t>
      </w:r>
      <w:r w:rsidRPr="005B17D3">
        <w:rPr>
          <w:i/>
          <w:lang w:bidi="en-US"/>
        </w:rPr>
        <w:t>Pension Award Effective Date</w:t>
      </w:r>
      <w:r w:rsidRPr="005B17D3">
        <w:rPr>
          <w:lang w:bidi="en-US"/>
        </w:rPr>
        <w:t>.</w:t>
      </w:r>
    </w:p>
    <w:p w14:paraId="1F447428" w14:textId="77777777" w:rsidR="00BE52CE" w:rsidRPr="005B17D3" w:rsidRDefault="00BE52CE" w:rsidP="00EF3896">
      <w:pPr>
        <w:pStyle w:val="ListBull2"/>
      </w:pPr>
      <w:r w:rsidRPr="005B17D3">
        <w:rPr>
          <w:i/>
          <w:iCs/>
        </w:rPr>
        <w:t>Pension Termination Date</w:t>
      </w:r>
      <w:r w:rsidRPr="005B17D3">
        <w:t xml:space="preserve"> is required and at least 1 </w:t>
      </w:r>
      <w:r w:rsidRPr="005B17D3">
        <w:rPr>
          <w:i/>
        </w:rPr>
        <w:t>Pension Termination Reason</w:t>
      </w:r>
      <w:r w:rsidRPr="005B17D3">
        <w:t xml:space="preserve"> is required</w:t>
      </w:r>
      <w:r w:rsidRPr="005B17D3">
        <w:rPr>
          <w:iCs/>
        </w:rPr>
        <w:t xml:space="preserve"> if the </w:t>
      </w:r>
      <w:r w:rsidRPr="005B17D3">
        <w:rPr>
          <w:i/>
          <w:iCs/>
        </w:rPr>
        <w:t>VA Pension</w:t>
      </w:r>
      <w:r w:rsidRPr="005B17D3">
        <w:rPr>
          <w:iCs/>
        </w:rPr>
        <w:t xml:space="preserve"> indicator is changed from null to </w:t>
      </w:r>
      <w:r w:rsidRPr="005B17D3">
        <w:rPr>
          <w:b/>
          <w:iCs/>
        </w:rPr>
        <w:t xml:space="preserve">No </w:t>
      </w:r>
      <w:r w:rsidRPr="005B17D3">
        <w:rPr>
          <w:iCs/>
        </w:rPr>
        <w:t xml:space="preserve">or </w:t>
      </w:r>
      <w:r w:rsidRPr="005B17D3">
        <w:rPr>
          <w:b/>
          <w:iCs/>
        </w:rPr>
        <w:t>Yes</w:t>
      </w:r>
      <w:r w:rsidRPr="005B17D3">
        <w:rPr>
          <w:b/>
        </w:rPr>
        <w:t xml:space="preserve"> </w:t>
      </w:r>
      <w:r w:rsidRPr="005B17D3">
        <w:rPr>
          <w:iCs/>
        </w:rPr>
        <w:t xml:space="preserve">to </w:t>
      </w:r>
      <w:r w:rsidRPr="005B17D3">
        <w:rPr>
          <w:b/>
          <w:iCs/>
        </w:rPr>
        <w:t>No</w:t>
      </w:r>
      <w:r w:rsidRPr="005B17D3">
        <w:rPr>
          <w:iCs/>
        </w:rPr>
        <w:t xml:space="preserve">. </w:t>
      </w:r>
    </w:p>
    <w:p w14:paraId="2028F362" w14:textId="77777777" w:rsidR="00BE52CE" w:rsidRPr="005B17D3" w:rsidRDefault="00BE52CE" w:rsidP="00EF3896">
      <w:pPr>
        <w:pStyle w:val="ScreenField"/>
      </w:pPr>
    </w:p>
    <w:p w14:paraId="5E0DA9B3" w14:textId="77777777" w:rsidR="00BE52CE" w:rsidRPr="005B17D3" w:rsidRDefault="00BE52CE" w:rsidP="00EF3896">
      <w:pPr>
        <w:pStyle w:val="ScreenField"/>
      </w:pPr>
      <w:r w:rsidRPr="005B17D3">
        <w:t xml:space="preserve">Pension Termination Reason 1: </w:t>
      </w:r>
      <w:r w:rsidRPr="005B17D3">
        <w:fldChar w:fldCharType="begin"/>
      </w:r>
      <w:r w:rsidRPr="005B17D3">
        <w:instrText xml:space="preserve"> XE "Pension:Termination Reason" </w:instrText>
      </w:r>
      <w:r w:rsidRPr="005B17D3">
        <w:fldChar w:fldCharType="end"/>
      </w:r>
    </w:p>
    <w:p w14:paraId="4D343395" w14:textId="77777777" w:rsidR="00BE52CE" w:rsidRPr="005B17D3" w:rsidRDefault="00BE52CE" w:rsidP="00EF3896">
      <w:pPr>
        <w:pStyle w:val="ScreenFieldDesc"/>
      </w:pPr>
      <w:r w:rsidRPr="005B17D3">
        <w:t xml:space="preserve">Pension Termination Reason 1 represents the first reason the pension was terminated. Termination of the </w:t>
      </w:r>
      <w:r w:rsidRPr="005B17D3">
        <w:rPr>
          <w:i/>
        </w:rPr>
        <w:t>VA Pension</w:t>
      </w:r>
      <w:r w:rsidRPr="005B17D3">
        <w:t xml:space="preserve"> benefit can be for multiple reasons. Veterans Benefit Administration (VBA) shares the most recent four codes on file.</w:t>
      </w:r>
    </w:p>
    <w:p w14:paraId="66ABC91F" w14:textId="77777777" w:rsidR="009A3C55" w:rsidRPr="005B17D3" w:rsidRDefault="009A3C55" w:rsidP="00EF3896">
      <w:pPr>
        <w:pStyle w:val="RulesandMore"/>
      </w:pPr>
    </w:p>
    <w:p w14:paraId="674F9CFA" w14:textId="77777777" w:rsidR="00BE52CE" w:rsidRPr="005B17D3" w:rsidRDefault="00BE52CE" w:rsidP="00EF3896">
      <w:pPr>
        <w:pStyle w:val="RulesandMore"/>
      </w:pPr>
      <w:r w:rsidRPr="005B17D3">
        <w:t>Rules...</w:t>
      </w:r>
    </w:p>
    <w:p w14:paraId="7446002E" w14:textId="77777777" w:rsidR="00BE52CE" w:rsidRPr="005B17D3" w:rsidRDefault="00BE52CE" w:rsidP="00EF3896">
      <w:pPr>
        <w:pStyle w:val="ListBull2"/>
      </w:pPr>
      <w:r w:rsidRPr="005B17D3">
        <w:rPr>
          <w:i/>
        </w:rPr>
        <w:t>Pension Award Termination Date</w:t>
      </w:r>
      <w:r w:rsidRPr="005B17D3">
        <w:t xml:space="preserve"> is required and at least 1 </w:t>
      </w:r>
      <w:r w:rsidRPr="005B17D3">
        <w:rPr>
          <w:i/>
        </w:rPr>
        <w:t>Pension Termination Reason</w:t>
      </w:r>
      <w:r w:rsidRPr="005B17D3">
        <w:t xml:space="preserve"> is required if the VA Pension indicator is changed from null to No or Yes to No.</w:t>
      </w:r>
    </w:p>
    <w:p w14:paraId="3C81CAFD" w14:textId="77777777" w:rsidR="00BE52CE" w:rsidRPr="005B17D3" w:rsidRDefault="00BE52CE" w:rsidP="00EF3896">
      <w:pPr>
        <w:pStyle w:val="ListBull2"/>
        <w:numPr>
          <w:ilvl w:val="0"/>
          <w:numId w:val="0"/>
        </w:numPr>
        <w:ind w:left="720"/>
      </w:pPr>
    </w:p>
    <w:p w14:paraId="5A552380" w14:textId="77777777" w:rsidR="00BE52CE" w:rsidRPr="005B17D3" w:rsidRDefault="00BE52CE" w:rsidP="00EF3896">
      <w:pPr>
        <w:pStyle w:val="ScreenField"/>
      </w:pPr>
      <w:r w:rsidRPr="005B17D3">
        <w:t>Pension Termination Reason 2:</w:t>
      </w:r>
    </w:p>
    <w:p w14:paraId="1D8D87E8" w14:textId="151DB83A" w:rsidR="00BE52CE" w:rsidRPr="005B17D3" w:rsidRDefault="00BE52CE" w:rsidP="00EF3896">
      <w:pPr>
        <w:pStyle w:val="ScreenFieldDesc"/>
      </w:pPr>
      <w:r w:rsidRPr="005B17D3">
        <w:t>Pension Termination Reason 2 represents the second rea</w:t>
      </w:r>
      <w:r w:rsidR="00C96A83" w:rsidRPr="005B17D3">
        <w:t>son the pension was terminated.</w:t>
      </w:r>
    </w:p>
    <w:p w14:paraId="0925460F" w14:textId="77777777" w:rsidR="00D8413D" w:rsidRPr="005B17D3" w:rsidRDefault="00D8413D" w:rsidP="00EF3896">
      <w:pPr>
        <w:pStyle w:val="ScreenField"/>
      </w:pPr>
    </w:p>
    <w:p w14:paraId="59A39244" w14:textId="0A1956D8" w:rsidR="00BE52CE" w:rsidRPr="005B17D3" w:rsidRDefault="00BE52CE" w:rsidP="00EF3896">
      <w:pPr>
        <w:pStyle w:val="ScreenField"/>
      </w:pPr>
      <w:r w:rsidRPr="005B17D3">
        <w:t>Pension Termination Reason 3:</w:t>
      </w:r>
    </w:p>
    <w:p w14:paraId="726D108F" w14:textId="17B7E052" w:rsidR="00BE52CE" w:rsidRPr="005B17D3" w:rsidRDefault="00BE52CE" w:rsidP="00EF3896">
      <w:pPr>
        <w:pStyle w:val="ScreenFieldDesc"/>
      </w:pPr>
      <w:r w:rsidRPr="005B17D3">
        <w:t>Pension Termination Reason 3 represents the third rea</w:t>
      </w:r>
      <w:r w:rsidR="00C96A83" w:rsidRPr="005B17D3">
        <w:t>son the pension was terminated.</w:t>
      </w:r>
    </w:p>
    <w:p w14:paraId="13656251" w14:textId="77777777" w:rsidR="00D8413D" w:rsidRPr="005B17D3" w:rsidRDefault="00D8413D" w:rsidP="00EF3896">
      <w:pPr>
        <w:pStyle w:val="ScreenField"/>
      </w:pPr>
    </w:p>
    <w:p w14:paraId="5D21335C" w14:textId="75FD59A7" w:rsidR="00BE52CE" w:rsidRPr="005B17D3" w:rsidRDefault="00BE52CE" w:rsidP="00EF3896">
      <w:pPr>
        <w:pStyle w:val="ScreenField"/>
      </w:pPr>
      <w:r w:rsidRPr="005B17D3">
        <w:t>Pension Termination Reason 4:</w:t>
      </w:r>
    </w:p>
    <w:p w14:paraId="1A51741D" w14:textId="3F1E5D90" w:rsidR="00BE52CE" w:rsidRPr="005B17D3" w:rsidRDefault="00BE52CE" w:rsidP="00EF3896">
      <w:pPr>
        <w:pStyle w:val="ScreenFieldDesc"/>
        <w:rPr>
          <w:b/>
          <w:i/>
        </w:rPr>
      </w:pPr>
      <w:r w:rsidRPr="005B17D3">
        <w:t>Pension Termination Reason 4 represents the fourth reason the pension was terminated.</w:t>
      </w:r>
    </w:p>
    <w:p w14:paraId="5748C46E" w14:textId="77777777" w:rsidR="00D8413D" w:rsidRPr="005B17D3" w:rsidRDefault="00D8413D" w:rsidP="00EF3896">
      <w:pPr>
        <w:pStyle w:val="ScreenField"/>
      </w:pPr>
    </w:p>
    <w:p w14:paraId="41E0370E" w14:textId="337980A3" w:rsidR="00BE52CE" w:rsidRPr="005B17D3" w:rsidRDefault="00BE52CE" w:rsidP="00EF3896">
      <w:pPr>
        <w:pStyle w:val="ScreenField"/>
      </w:pPr>
      <w:r w:rsidRPr="005B17D3">
        <w:t>Receiving VA Disability Compensation:</w:t>
      </w:r>
    </w:p>
    <w:p w14:paraId="51ACE89B" w14:textId="77777777" w:rsidR="00BE52CE" w:rsidRPr="005B17D3" w:rsidRDefault="00BE52CE" w:rsidP="00EF3896">
      <w:pPr>
        <w:pStyle w:val="ScreenFieldDesc"/>
      </w:pPr>
      <w:r w:rsidRPr="005B17D3">
        <w:t>Receiving VA Disability Compensation indicates whether the Veteran is receiving disability payments.</w:t>
      </w:r>
    </w:p>
    <w:p w14:paraId="716457F3" w14:textId="77777777" w:rsidR="00BE52CE" w:rsidRPr="005B17D3" w:rsidRDefault="00BE52CE" w:rsidP="00EF3896">
      <w:pPr>
        <w:pStyle w:val="ScreenField"/>
      </w:pPr>
    </w:p>
    <w:tbl>
      <w:tblPr>
        <w:tblStyle w:val="TableGrid"/>
        <w:tblW w:w="9360" w:type="dxa"/>
        <w:tblInd w:w="1075" w:type="dxa"/>
        <w:tblLayout w:type="fixed"/>
        <w:tblLook w:val="04A0" w:firstRow="1" w:lastRow="0" w:firstColumn="1" w:lastColumn="0" w:noHBand="0" w:noVBand="1"/>
        <w:tblDescription w:val="If/then table to determine if Veteran is receiving disability compensation."/>
      </w:tblPr>
      <w:tblGrid>
        <w:gridCol w:w="2700"/>
        <w:gridCol w:w="6660"/>
      </w:tblGrid>
      <w:tr w:rsidR="00BE52CE" w:rsidRPr="005B17D3" w14:paraId="77C6ECBA" w14:textId="77777777" w:rsidTr="003875C7">
        <w:trPr>
          <w:trHeight w:val="291"/>
          <w:tblHeader/>
        </w:trPr>
        <w:tc>
          <w:tcPr>
            <w:tcW w:w="2700" w:type="dxa"/>
            <w:shd w:val="clear" w:color="auto" w:fill="D9E2F3" w:themeFill="accent1" w:themeFillTint="33"/>
          </w:tcPr>
          <w:p w14:paraId="318EF6B8" w14:textId="77777777" w:rsidR="00BE52CE" w:rsidRPr="005B17D3" w:rsidRDefault="00BE52CE" w:rsidP="00EF3896">
            <w:pPr>
              <w:rPr>
                <w:b/>
              </w:rPr>
            </w:pPr>
            <w:r w:rsidRPr="005B17D3">
              <w:rPr>
                <w:b/>
              </w:rPr>
              <w:t>If</w:t>
            </w:r>
          </w:p>
        </w:tc>
        <w:tc>
          <w:tcPr>
            <w:tcW w:w="6660" w:type="dxa"/>
            <w:shd w:val="clear" w:color="auto" w:fill="D9E2F3" w:themeFill="accent1" w:themeFillTint="33"/>
          </w:tcPr>
          <w:p w14:paraId="549BCAFB" w14:textId="77777777" w:rsidR="00BE52CE" w:rsidRPr="005B17D3" w:rsidRDefault="00BE52CE" w:rsidP="00EF3896">
            <w:pPr>
              <w:rPr>
                <w:b/>
              </w:rPr>
            </w:pPr>
            <w:r w:rsidRPr="005B17D3">
              <w:rPr>
                <w:b/>
              </w:rPr>
              <w:t>Then</w:t>
            </w:r>
          </w:p>
        </w:tc>
      </w:tr>
      <w:tr w:rsidR="00BE52CE" w:rsidRPr="005B17D3" w14:paraId="7315D21E" w14:textId="77777777" w:rsidTr="003875C7">
        <w:trPr>
          <w:trHeight w:val="917"/>
          <w:tblHeader/>
        </w:trPr>
        <w:tc>
          <w:tcPr>
            <w:tcW w:w="2700" w:type="dxa"/>
          </w:tcPr>
          <w:p w14:paraId="25748AD7" w14:textId="77777777" w:rsidR="00BE52CE" w:rsidRPr="005B17D3" w:rsidRDefault="00BE52CE" w:rsidP="00EF3896">
            <w:r w:rsidRPr="005B17D3">
              <w:t>Yes</w:t>
            </w:r>
          </w:p>
        </w:tc>
        <w:tc>
          <w:tcPr>
            <w:tcW w:w="6660" w:type="dxa"/>
          </w:tcPr>
          <w:p w14:paraId="02FF29E8" w14:textId="77777777" w:rsidR="00BE52CE" w:rsidRPr="005B17D3" w:rsidRDefault="00BE52CE" w:rsidP="00EF3896">
            <w:pPr>
              <w:pStyle w:val="BodyTextBullet2"/>
            </w:pPr>
            <w:r w:rsidRPr="005B17D3">
              <w:t>Veteran is in receipt of disability compensation (monetary) as a result of injuries or diseases sustained or aggravated while on active duty as awarded by VBA.</w:t>
            </w:r>
          </w:p>
          <w:p w14:paraId="11F76DEB" w14:textId="77777777" w:rsidR="00BE52CE" w:rsidRPr="005B17D3" w:rsidRDefault="00BE52CE" w:rsidP="00EF3896">
            <w:pPr>
              <w:pStyle w:val="BodyTextBullet2"/>
              <w:rPr>
                <w:b/>
                <w:i/>
              </w:rPr>
            </w:pPr>
            <w:r w:rsidRPr="005B17D3">
              <w:rPr>
                <w:b/>
                <w:i/>
              </w:rPr>
              <w:t xml:space="preserve">More... </w:t>
            </w:r>
          </w:p>
          <w:p w14:paraId="34426B29" w14:textId="695918B2" w:rsidR="00BE52CE" w:rsidRPr="005B17D3" w:rsidRDefault="00BE52CE" w:rsidP="00EF3896">
            <w:pPr>
              <w:pStyle w:val="ListBull2"/>
            </w:pPr>
            <w:r w:rsidRPr="005B17D3">
              <w:t xml:space="preserve">Receipt of disability compensation can be verified via </w:t>
            </w:r>
            <w:hyperlink r:id="rId129" w:history="1">
              <w:r w:rsidRPr="005B17D3">
                <w:t>VIS</w:t>
              </w:r>
            </w:hyperlink>
            <w:r w:rsidRPr="005B17D3">
              <w:t xml:space="preserve">, </w:t>
            </w:r>
            <w:hyperlink r:id="rId130" w:history="1">
              <w:r w:rsidRPr="005B17D3">
                <w:t>SHARE</w:t>
              </w:r>
            </w:hyperlink>
            <w:r w:rsidRPr="005B17D3">
              <w:t>, VA letter</w:t>
            </w:r>
            <w:r w:rsidRPr="005B17D3">
              <w:fldChar w:fldCharType="begin"/>
            </w:r>
            <w:r w:rsidRPr="005B17D3">
              <w:instrText xml:space="preserve"> XE "Letter:Receiving VA Disability Comp:VA" </w:instrText>
            </w:r>
            <w:r w:rsidRPr="005B17D3">
              <w:fldChar w:fldCharType="end"/>
            </w:r>
            <w:r w:rsidRPr="005B17D3">
              <w:t xml:space="preserve"> of rating, or other verified authoritative source. These Veterans are exempt from copays</w:t>
            </w:r>
            <w:r w:rsidRPr="005B17D3">
              <w:fldChar w:fldCharType="begin"/>
            </w:r>
            <w:r w:rsidRPr="005B17D3">
              <w:instrText xml:space="preserve"> XE "Copay:Rec. VA Disability Compensation" </w:instrText>
            </w:r>
            <w:r w:rsidRPr="005B17D3">
              <w:fldChar w:fldCharType="end"/>
            </w:r>
            <w:r w:rsidRPr="005B17D3">
              <w:t xml:space="preserve"> for medical</w:t>
            </w:r>
            <w:r w:rsidRPr="005B17D3">
              <w:fldChar w:fldCharType="begin"/>
            </w:r>
            <w:r w:rsidRPr="005B17D3">
              <w:instrText xml:space="preserve"> XE "Medical:care" </w:instrText>
            </w:r>
            <w:r w:rsidRPr="005B17D3">
              <w:fldChar w:fldCharType="end"/>
            </w:r>
            <w:r w:rsidRPr="005B17D3">
              <w:t xml:space="preserve"> care, but may be required to make copays for prescriptions, for NON-</w:t>
            </w:r>
            <w:r w:rsidR="00C0209E" w:rsidRPr="005B17D3">
              <w:t>Service Connected</w:t>
            </w:r>
            <w:r w:rsidRPr="005B17D3">
              <w:t xml:space="preserve"> conditions.</w:t>
            </w:r>
          </w:p>
        </w:tc>
      </w:tr>
      <w:tr w:rsidR="00BE52CE" w:rsidRPr="005B17D3" w14:paraId="3D97C0B7" w14:textId="77777777" w:rsidTr="003875C7">
        <w:trPr>
          <w:trHeight w:val="1340"/>
          <w:tblHeader/>
        </w:trPr>
        <w:tc>
          <w:tcPr>
            <w:tcW w:w="2700" w:type="dxa"/>
          </w:tcPr>
          <w:p w14:paraId="272ABB04" w14:textId="77777777" w:rsidR="00BE52CE" w:rsidRPr="005B17D3" w:rsidRDefault="00BE52CE" w:rsidP="00EF3896">
            <w:r w:rsidRPr="005B17D3">
              <w:t>No</w:t>
            </w:r>
          </w:p>
        </w:tc>
        <w:tc>
          <w:tcPr>
            <w:tcW w:w="6660" w:type="dxa"/>
          </w:tcPr>
          <w:p w14:paraId="2D555482" w14:textId="40EB3468" w:rsidR="00BE52CE" w:rsidRPr="005B17D3" w:rsidRDefault="00BE52CE" w:rsidP="00EF3896">
            <w:pPr>
              <w:pStyle w:val="BodyTextBullet2"/>
            </w:pPr>
            <w:r w:rsidRPr="005B17D3">
              <w:rPr>
                <w:noProof/>
              </w:rPr>
              <w:t xml:space="preserve">Veteran is NOT in receipt of a rated </w:t>
            </w:r>
            <w:r w:rsidR="00C0209E" w:rsidRPr="005B17D3">
              <w:rPr>
                <w:noProof/>
              </w:rPr>
              <w:t>Service Connected</w:t>
            </w:r>
            <w:r w:rsidRPr="005B17D3">
              <w:rPr>
                <w:noProof/>
              </w:rPr>
              <w:t xml:space="preserve"> VA disability compensation. This can be verified via SHARE or other authoritative source.</w:t>
            </w:r>
          </w:p>
        </w:tc>
      </w:tr>
    </w:tbl>
    <w:p w14:paraId="01C8FCE2" w14:textId="77777777" w:rsidR="00BE52CE" w:rsidRPr="005B17D3" w:rsidRDefault="00BE52CE" w:rsidP="00EF3896">
      <w:pPr>
        <w:pStyle w:val="ScreenFieldDesc"/>
        <w:ind w:left="0"/>
        <w:rPr>
          <w:noProof/>
        </w:rPr>
      </w:pPr>
    </w:p>
    <w:p w14:paraId="169A19C2" w14:textId="77777777" w:rsidR="00BE52CE" w:rsidRPr="005B17D3" w:rsidRDefault="00BE52CE" w:rsidP="00EF3896">
      <w:pPr>
        <w:pStyle w:val="ScreenFieldDesc"/>
      </w:pPr>
      <w:r w:rsidRPr="005B17D3">
        <w:t>Receiving VA Disability Compensation data is shared with VistA.</w:t>
      </w:r>
    </w:p>
    <w:p w14:paraId="30DAEF09" w14:textId="77777777" w:rsidR="00BE52CE" w:rsidRPr="005B17D3" w:rsidRDefault="00BE52CE" w:rsidP="00EF3896">
      <w:pPr>
        <w:pStyle w:val="RulesandMore"/>
      </w:pPr>
      <w:r w:rsidRPr="005B17D3">
        <w:t>Rules...</w:t>
      </w:r>
    </w:p>
    <w:p w14:paraId="5A1108A8" w14:textId="77777777" w:rsidR="00BE52CE" w:rsidRPr="005B17D3" w:rsidRDefault="00BE52CE" w:rsidP="00EF3896">
      <w:pPr>
        <w:pStyle w:val="ListBull2"/>
      </w:pPr>
      <w:r w:rsidRPr="005B17D3">
        <w:t>Receiving VA Disability Compensation requires an Annual Check Amount</w:t>
      </w:r>
      <w:r w:rsidRPr="005B17D3">
        <w:fldChar w:fldCharType="begin"/>
      </w:r>
      <w:r w:rsidRPr="005B17D3">
        <w:instrText xml:space="preserve"> XE "Annual Check Amount" </w:instrText>
      </w:r>
      <w:r w:rsidRPr="005B17D3">
        <w:fldChar w:fldCharType="end"/>
      </w:r>
      <w:r w:rsidRPr="005B17D3">
        <w:t xml:space="preserve"> greater than zero.</w:t>
      </w:r>
    </w:p>
    <w:p w14:paraId="5A85ED72" w14:textId="77777777" w:rsidR="00BE52CE" w:rsidRPr="005B17D3" w:rsidRDefault="00BE52CE" w:rsidP="00EF3896">
      <w:pPr>
        <w:pStyle w:val="ListBull2"/>
      </w:pPr>
      <w:r w:rsidRPr="005B17D3">
        <w:t xml:space="preserve">Receiving VA Disability Compensation and VA Pension indicators cannot both be </w:t>
      </w:r>
      <w:r w:rsidRPr="005B17D3">
        <w:rPr>
          <w:b/>
          <w:bCs/>
        </w:rPr>
        <w:t>Yes</w:t>
      </w:r>
      <w:r w:rsidRPr="005B17D3">
        <w:t>.</w:t>
      </w:r>
    </w:p>
    <w:p w14:paraId="5EF31524" w14:textId="77777777" w:rsidR="00BE52CE" w:rsidRPr="005B17D3" w:rsidRDefault="00BE52CE" w:rsidP="00EF3896">
      <w:pPr>
        <w:pStyle w:val="ScreenField"/>
      </w:pPr>
    </w:p>
    <w:p w14:paraId="2E7EE10B" w14:textId="77777777" w:rsidR="00BE52CE" w:rsidRPr="005B17D3" w:rsidRDefault="00BE52CE" w:rsidP="00EF3896">
      <w:pPr>
        <w:pStyle w:val="ScreenField"/>
      </w:pPr>
      <w:r w:rsidRPr="005B17D3">
        <w:t>Total Monthly Check Amount:</w:t>
      </w:r>
    </w:p>
    <w:p w14:paraId="548C2A1A" w14:textId="77777777" w:rsidR="00BE52CE" w:rsidRPr="005B17D3" w:rsidRDefault="00BE52CE" w:rsidP="00EF3896">
      <w:pPr>
        <w:pStyle w:val="ScreenFieldDesc"/>
      </w:pPr>
      <w:r w:rsidRPr="005B17D3">
        <w:t xml:space="preserve">Total Monthly Check Amount is defined as a total monthly dollar amount for </w:t>
      </w:r>
      <w:r w:rsidRPr="005B17D3">
        <w:rPr>
          <w:rStyle w:val="Text-onlypopuphotspot"/>
        </w:rPr>
        <w:t>A&amp;A</w:t>
      </w:r>
      <w:r w:rsidRPr="005B17D3">
        <w:t xml:space="preserve">, </w:t>
      </w:r>
      <w:r w:rsidRPr="005B17D3">
        <w:rPr>
          <w:rStyle w:val="Text-onlypopuphotspot"/>
        </w:rPr>
        <w:t>Housebound</w:t>
      </w:r>
      <w:bookmarkStart w:id="1042" w:name="OLE_LINK55"/>
      <w:bookmarkStart w:id="1043" w:name="OLE_LINK56"/>
      <w:r w:rsidRPr="005B17D3">
        <w:rPr>
          <w:rStyle w:val="Text-onlypopuphotspot"/>
        </w:rPr>
        <w:fldChar w:fldCharType="begin"/>
      </w:r>
      <w:r w:rsidRPr="005B17D3">
        <w:instrText xml:space="preserve"> XE "Housebound:Total Monthly Check Amount" </w:instrText>
      </w:r>
      <w:r w:rsidRPr="005B17D3">
        <w:rPr>
          <w:rStyle w:val="Text-onlypopuphotspot"/>
        </w:rPr>
        <w:fldChar w:fldCharType="end"/>
      </w:r>
      <w:bookmarkEnd w:id="1042"/>
      <w:bookmarkEnd w:id="1043"/>
      <w:r w:rsidRPr="005B17D3">
        <w:t>, Pension, and/or Disability payments from the VBA.</w:t>
      </w:r>
    </w:p>
    <w:p w14:paraId="20380FBF" w14:textId="77777777" w:rsidR="00BE52CE" w:rsidRPr="005B17D3" w:rsidRDefault="00BE52CE" w:rsidP="00EF3896">
      <w:pPr>
        <w:pStyle w:val="RulesandMore"/>
      </w:pPr>
      <w:r w:rsidRPr="005B17D3">
        <w:t>Rules...</w:t>
      </w:r>
    </w:p>
    <w:p w14:paraId="21C0E63C" w14:textId="77777777" w:rsidR="00BE52CE" w:rsidRPr="005B17D3" w:rsidRDefault="00BE52CE" w:rsidP="00EF3896">
      <w:pPr>
        <w:pStyle w:val="ListBull2"/>
      </w:pPr>
      <w:r w:rsidRPr="005B17D3">
        <w:t>Total Monthly Check Amount must be greater than or equal to $0 if the VA Pension indicator is set to Yes.</w:t>
      </w:r>
    </w:p>
    <w:p w14:paraId="004D4918" w14:textId="77777777" w:rsidR="00BE52CE" w:rsidRPr="005B17D3" w:rsidRDefault="00BE52CE" w:rsidP="00EF3896">
      <w:pPr>
        <w:pStyle w:val="ScreenField"/>
      </w:pPr>
    </w:p>
    <w:p w14:paraId="2FF9C129" w14:textId="77777777" w:rsidR="00BE52CE" w:rsidRPr="005B17D3" w:rsidRDefault="00BE52CE" w:rsidP="00EF3896">
      <w:pPr>
        <w:pStyle w:val="ScreenField"/>
      </w:pPr>
      <w:r w:rsidRPr="005B17D3">
        <w:t>Annual Check Amount</w:t>
      </w:r>
      <w:r w:rsidRPr="005B17D3">
        <w:fldChar w:fldCharType="begin"/>
      </w:r>
      <w:r w:rsidRPr="005B17D3">
        <w:instrText xml:space="preserve"> XE "Annual Check Amount" </w:instrText>
      </w:r>
      <w:r w:rsidRPr="005B17D3">
        <w:fldChar w:fldCharType="end"/>
      </w:r>
      <w:r w:rsidRPr="005B17D3">
        <w:t>:</w:t>
      </w:r>
    </w:p>
    <w:p w14:paraId="1B741884" w14:textId="77777777" w:rsidR="00BE52CE" w:rsidRPr="005B17D3" w:rsidRDefault="00BE52CE" w:rsidP="00EF3896">
      <w:pPr>
        <w:pStyle w:val="ScreenFieldDesc"/>
      </w:pPr>
      <w:r w:rsidRPr="005B17D3">
        <w:t xml:space="preserve">Annual Check Amount is a total annual dollar amount for </w:t>
      </w:r>
      <w:r w:rsidRPr="005B17D3">
        <w:rPr>
          <w:rStyle w:val="Text-onlypopuphotspot"/>
        </w:rPr>
        <w:t>A&amp;A</w:t>
      </w:r>
      <w:r w:rsidRPr="005B17D3">
        <w:t xml:space="preserve">, </w:t>
      </w:r>
      <w:r w:rsidRPr="005B17D3">
        <w:rPr>
          <w:rStyle w:val="Text-onlypopuphotspot"/>
        </w:rPr>
        <w:t>Housebound</w:t>
      </w:r>
      <w:r w:rsidRPr="005B17D3">
        <w:rPr>
          <w:rStyle w:val="Text-onlypopuphotspot"/>
        </w:rPr>
        <w:fldChar w:fldCharType="begin"/>
      </w:r>
      <w:r w:rsidRPr="005B17D3">
        <w:instrText xml:space="preserve"> XE "Housebound:Annual Check Amount" </w:instrText>
      </w:r>
      <w:r w:rsidRPr="005B17D3">
        <w:rPr>
          <w:rStyle w:val="Text-onlypopuphotspot"/>
        </w:rPr>
        <w:fldChar w:fldCharType="end"/>
      </w:r>
      <w:r w:rsidRPr="005B17D3">
        <w:t>, Pension, and/or Disability payments from the VBA.</w:t>
      </w:r>
    </w:p>
    <w:p w14:paraId="4FDD40EA" w14:textId="77777777" w:rsidR="00BE52CE" w:rsidRPr="005B17D3" w:rsidRDefault="00BE52CE" w:rsidP="00EF3896">
      <w:pPr>
        <w:pStyle w:val="ScreenFieldDesc"/>
      </w:pPr>
      <w:r w:rsidRPr="005B17D3">
        <w:t xml:space="preserve">Annual Check Amount is ES filled based on the amount entered in the </w:t>
      </w:r>
      <w:r w:rsidRPr="005B17D3">
        <w:rPr>
          <w:b/>
        </w:rPr>
        <w:t>Total Monthly Check Amount</w:t>
      </w:r>
      <w:r w:rsidRPr="005B17D3">
        <w:rPr>
          <w:b/>
          <w:i/>
        </w:rPr>
        <w:t xml:space="preserve"> </w:t>
      </w:r>
      <w:r w:rsidRPr="005B17D3">
        <w:t>field.</w:t>
      </w:r>
    </w:p>
    <w:p w14:paraId="76103D5A" w14:textId="77777777" w:rsidR="00BE52CE" w:rsidRPr="005B17D3" w:rsidRDefault="00BE52CE" w:rsidP="00EF3896">
      <w:pPr>
        <w:pStyle w:val="ScreenFieldDesc"/>
      </w:pPr>
      <w:r w:rsidRPr="005B17D3">
        <w:t>Annual Check Amount data is shared with VistA.</w:t>
      </w:r>
    </w:p>
    <w:p w14:paraId="680E988F" w14:textId="77777777" w:rsidR="00BE52CE" w:rsidRPr="005B17D3" w:rsidRDefault="00BE52CE" w:rsidP="00EF3896">
      <w:pPr>
        <w:pStyle w:val="RulesandMore"/>
      </w:pPr>
      <w:r w:rsidRPr="005B17D3">
        <w:t>Rules...</w:t>
      </w:r>
    </w:p>
    <w:p w14:paraId="12FF9153" w14:textId="77777777" w:rsidR="00BE52CE" w:rsidRPr="005B17D3" w:rsidRDefault="00BE52CE" w:rsidP="00EF3896">
      <w:pPr>
        <w:pStyle w:val="RulesandMore"/>
        <w:rPr>
          <w:i w:val="0"/>
        </w:rPr>
      </w:pPr>
      <w:r w:rsidRPr="005B17D3">
        <w:rPr>
          <w:i w:val="0"/>
        </w:rPr>
        <w:t>Annual Check Amount:</w:t>
      </w:r>
    </w:p>
    <w:p w14:paraId="7176DBCA" w14:textId="77777777" w:rsidR="00BE52CE" w:rsidRPr="005B17D3" w:rsidRDefault="00BE52CE" w:rsidP="00884662">
      <w:pPr>
        <w:pStyle w:val="BodyTextBullet2"/>
        <w:numPr>
          <w:ilvl w:val="0"/>
          <w:numId w:val="126"/>
        </w:numPr>
      </w:pPr>
      <w:r w:rsidRPr="005B17D3">
        <w:t xml:space="preserve">Is required when </w:t>
      </w:r>
      <w:r w:rsidRPr="005B17D3">
        <w:rPr>
          <w:i/>
        </w:rPr>
        <w:t>Receiving VA Disability</w:t>
      </w:r>
      <w:r w:rsidRPr="005B17D3">
        <w:t xml:space="preserve"> Compensation is </w:t>
      </w:r>
      <w:r w:rsidRPr="005B17D3">
        <w:rPr>
          <w:b/>
        </w:rPr>
        <w:t>Yes</w:t>
      </w:r>
      <w:r w:rsidRPr="005B17D3">
        <w:t>.</w:t>
      </w:r>
    </w:p>
    <w:p w14:paraId="77DACEE3" w14:textId="77777777" w:rsidR="00BE52CE" w:rsidRPr="005B17D3" w:rsidRDefault="00BE52CE" w:rsidP="00884662">
      <w:pPr>
        <w:pStyle w:val="BodyTextBullet2"/>
        <w:numPr>
          <w:ilvl w:val="0"/>
          <w:numId w:val="126"/>
        </w:numPr>
      </w:pPr>
      <w:r w:rsidRPr="005B17D3">
        <w:t xml:space="preserve">Must be greater than zero is required when </w:t>
      </w:r>
      <w:r w:rsidRPr="005B17D3">
        <w:rPr>
          <w:i/>
        </w:rPr>
        <w:t>Permanent &amp; Total</w:t>
      </w:r>
      <w:r w:rsidRPr="005B17D3">
        <w:t xml:space="preserve"> is </w:t>
      </w:r>
      <w:r w:rsidRPr="005B17D3">
        <w:rPr>
          <w:b/>
        </w:rPr>
        <w:t>Yes</w:t>
      </w:r>
      <w:r w:rsidRPr="005B17D3">
        <w:t xml:space="preserve">. </w:t>
      </w:r>
    </w:p>
    <w:p w14:paraId="203FDA12" w14:textId="77777777" w:rsidR="00BE52CE" w:rsidRPr="005B17D3" w:rsidRDefault="00BE52CE" w:rsidP="00884662">
      <w:pPr>
        <w:pStyle w:val="BodyTextBullet2"/>
        <w:numPr>
          <w:ilvl w:val="0"/>
          <w:numId w:val="126"/>
        </w:numPr>
      </w:pPr>
      <w:r w:rsidRPr="005B17D3">
        <w:t>Must be greater than or equal to $0.00 and less than or equal to $99999.00.</w:t>
      </w:r>
    </w:p>
    <w:p w14:paraId="4C9DA4E7" w14:textId="77777777" w:rsidR="00BE52CE" w:rsidRPr="005B17D3" w:rsidRDefault="00BE52CE" w:rsidP="00EF3896">
      <w:pPr>
        <w:pStyle w:val="ScreenField"/>
      </w:pPr>
    </w:p>
    <w:p w14:paraId="56CC0CE1" w14:textId="77777777" w:rsidR="00BE52CE" w:rsidRPr="005B17D3" w:rsidRDefault="00BE52CE" w:rsidP="00EF3896">
      <w:pPr>
        <w:pStyle w:val="ScreenField"/>
      </w:pPr>
      <w:r w:rsidRPr="005B17D3">
        <w:t>Unemployable:</w:t>
      </w:r>
    </w:p>
    <w:p w14:paraId="6D170135" w14:textId="191F341F" w:rsidR="00BE52CE" w:rsidRPr="005B17D3" w:rsidRDefault="00BE52CE" w:rsidP="00EF3896">
      <w:pPr>
        <w:pStyle w:val="ScreenFieldDesc"/>
      </w:pPr>
      <w:r w:rsidRPr="005B17D3">
        <w:t xml:space="preserve">A code that indicates whether this Veteran is rated unemployable by the VARO due to a </w:t>
      </w:r>
      <w:r w:rsidR="00C0209E" w:rsidRPr="005B17D3">
        <w:t>Service Connected</w:t>
      </w:r>
      <w:r w:rsidRPr="005B17D3">
        <w:t xml:space="preserve"> condition.</w:t>
      </w:r>
    </w:p>
    <w:p w14:paraId="6BB7B96E" w14:textId="368AC67B" w:rsidR="00BE52CE" w:rsidRPr="005B17D3" w:rsidRDefault="00BE52CE" w:rsidP="00EF3896">
      <w:pPr>
        <w:pStyle w:val="ScreenFieldDesc"/>
        <w:rPr>
          <w:rStyle w:val="Emphasis"/>
          <w:i w:val="0"/>
          <w:iCs w:val="0"/>
        </w:rPr>
      </w:pPr>
      <w:r w:rsidRPr="005B17D3">
        <w:t>Unemploy</w:t>
      </w:r>
      <w:r w:rsidR="00C96A83" w:rsidRPr="005B17D3">
        <w:t>able data is shared with VistA.</w:t>
      </w:r>
    </w:p>
    <w:p w14:paraId="0251949F" w14:textId="16F8FBD4" w:rsidR="00BE52CE" w:rsidRPr="005B17D3" w:rsidRDefault="00BE52CE" w:rsidP="00EF3896">
      <w:pPr>
        <w:pStyle w:val="ScreenFieldDesc"/>
        <w:rPr>
          <w:rStyle w:val="Expandingtext"/>
        </w:rPr>
      </w:pPr>
      <w:r w:rsidRPr="005B17D3">
        <w:rPr>
          <w:rStyle w:val="Emphasis"/>
          <w:iCs w:val="0"/>
        </w:rPr>
        <w:t>Yes</w:t>
      </w:r>
      <w:r w:rsidRPr="005B17D3">
        <w:rPr>
          <w:rStyle w:val="Expandingtext"/>
        </w:rPr>
        <w:t xml:space="preserve"> - Veteran must have </w:t>
      </w:r>
      <w:r w:rsidR="00C0209E" w:rsidRPr="005B17D3">
        <w:rPr>
          <w:rStyle w:val="Expandingtext"/>
        </w:rPr>
        <w:t>Service Connected</w:t>
      </w:r>
      <w:r w:rsidRPr="005B17D3">
        <w:rPr>
          <w:rStyle w:val="Expandingtext"/>
        </w:rPr>
        <w:t xml:space="preserve"> % equal to or greater than 10% and less than or equal to 100%, and the Annual Check Amount</w:t>
      </w:r>
      <w:r w:rsidRPr="005B17D3">
        <w:rPr>
          <w:rStyle w:val="Expandingtext"/>
        </w:rPr>
        <w:fldChar w:fldCharType="begin"/>
      </w:r>
      <w:r w:rsidRPr="005B17D3">
        <w:instrText xml:space="preserve"> XE "Annual Check Amount" </w:instrText>
      </w:r>
      <w:r w:rsidRPr="005B17D3">
        <w:rPr>
          <w:rStyle w:val="Expandingtext"/>
        </w:rPr>
        <w:fldChar w:fldCharType="end"/>
      </w:r>
      <w:r w:rsidRPr="005B17D3">
        <w:rPr>
          <w:rStyle w:val="Expandingtext"/>
        </w:rPr>
        <w:t xml:space="preserve"> must be greater than $0. </w:t>
      </w:r>
    </w:p>
    <w:p w14:paraId="0EBF3B5B" w14:textId="77777777" w:rsidR="00BE52CE" w:rsidRPr="005B17D3" w:rsidRDefault="00BE52CE" w:rsidP="00EF3896">
      <w:pPr>
        <w:pStyle w:val="ScreenField"/>
      </w:pPr>
    </w:p>
    <w:p w14:paraId="5954D040" w14:textId="77777777" w:rsidR="00BE52CE" w:rsidRPr="005B17D3" w:rsidRDefault="00BE52CE" w:rsidP="00474E83">
      <w:pPr>
        <w:pStyle w:val="NoteLightbulb"/>
      </w:pPr>
      <w:r w:rsidRPr="005B17D3">
        <w:rPr>
          <w:b/>
        </w:rPr>
        <w:t>Note</w:t>
      </w:r>
      <w:r w:rsidRPr="005B17D3">
        <w:t xml:space="preserve">: </w:t>
      </w:r>
      <w:r w:rsidRPr="005B17D3">
        <w:rPr>
          <w:b/>
        </w:rPr>
        <w:t xml:space="preserve">Unemployable </w:t>
      </w:r>
      <w:r w:rsidRPr="005B17D3">
        <w:t xml:space="preserve">field cannot be edited if the Veteran Indicator is </w:t>
      </w:r>
      <w:r w:rsidRPr="005B17D3">
        <w:rPr>
          <w:b/>
        </w:rPr>
        <w:t>No</w:t>
      </w:r>
      <w:r w:rsidRPr="005B17D3">
        <w:t>.</w:t>
      </w:r>
    </w:p>
    <w:p w14:paraId="25C60EF4" w14:textId="77777777" w:rsidR="00BE52CE" w:rsidRPr="005B17D3" w:rsidRDefault="00BE52CE" w:rsidP="00EF3896">
      <w:pPr>
        <w:pStyle w:val="ScreenField"/>
      </w:pPr>
    </w:p>
    <w:p w14:paraId="3A38691A" w14:textId="77777777" w:rsidR="00BE52CE" w:rsidRPr="005B17D3" w:rsidRDefault="00BE52CE" w:rsidP="00EF3896">
      <w:pPr>
        <w:pStyle w:val="ScreenField"/>
      </w:pPr>
    </w:p>
    <w:p w14:paraId="2124E8B5" w14:textId="77777777" w:rsidR="00BE52CE" w:rsidRPr="005B17D3" w:rsidRDefault="00BE52CE" w:rsidP="00EF3896">
      <w:pPr>
        <w:pStyle w:val="ScreenField"/>
      </w:pPr>
      <w:r w:rsidRPr="005B17D3">
        <w:t>Permanent &amp; Total (P&amp;T):</w:t>
      </w:r>
    </w:p>
    <w:p w14:paraId="20002E90" w14:textId="360B459E" w:rsidR="00BE52CE" w:rsidRPr="005B17D3" w:rsidRDefault="00BE52CE" w:rsidP="00EF3896">
      <w:pPr>
        <w:pStyle w:val="ScreenFieldDesc"/>
      </w:pPr>
      <w:r w:rsidRPr="005B17D3">
        <w:t xml:space="preserve">Permanent &amp; Total (P&amp;T) indicates whether the Veteran is permanently and totally disabled determined by </w:t>
      </w:r>
      <w:r w:rsidRPr="005B17D3">
        <w:rPr>
          <w:rStyle w:val="Text-onlypopuphotspot"/>
        </w:rPr>
        <w:t>VARO</w:t>
      </w:r>
      <w:r w:rsidRPr="005B17D3">
        <w:t xml:space="preserve"> due to a </w:t>
      </w:r>
      <w:r w:rsidR="00C0209E" w:rsidRPr="005B17D3">
        <w:t>Service Connected</w:t>
      </w:r>
      <w:r w:rsidRPr="005B17D3">
        <w:t xml:space="preserve"> condition.</w:t>
      </w:r>
    </w:p>
    <w:p w14:paraId="420716BD" w14:textId="77777777" w:rsidR="00BE52CE" w:rsidRPr="005B17D3" w:rsidRDefault="00BE52CE" w:rsidP="00EF3896">
      <w:pPr>
        <w:pStyle w:val="ScreenField"/>
      </w:pPr>
    </w:p>
    <w:tbl>
      <w:tblPr>
        <w:tblStyle w:val="TableGrid"/>
        <w:tblW w:w="9360" w:type="dxa"/>
        <w:tblInd w:w="1075" w:type="dxa"/>
        <w:tblLayout w:type="fixed"/>
        <w:tblLook w:val="04A0" w:firstRow="1" w:lastRow="0" w:firstColumn="1" w:lastColumn="0" w:noHBand="0" w:noVBand="1"/>
        <w:tblDescription w:val="If/then table to determine Permanent and Total disability. "/>
      </w:tblPr>
      <w:tblGrid>
        <w:gridCol w:w="2700"/>
        <w:gridCol w:w="6660"/>
      </w:tblGrid>
      <w:tr w:rsidR="00BE52CE" w:rsidRPr="005B17D3" w14:paraId="06585412" w14:textId="77777777" w:rsidTr="003875C7">
        <w:trPr>
          <w:trHeight w:val="291"/>
          <w:tblHeader/>
        </w:trPr>
        <w:tc>
          <w:tcPr>
            <w:tcW w:w="2700" w:type="dxa"/>
            <w:shd w:val="clear" w:color="auto" w:fill="D9E2F3" w:themeFill="accent1" w:themeFillTint="33"/>
          </w:tcPr>
          <w:p w14:paraId="250034FE" w14:textId="77777777" w:rsidR="00BE52CE" w:rsidRPr="005B17D3" w:rsidRDefault="00BE52CE" w:rsidP="00EF3896">
            <w:pPr>
              <w:rPr>
                <w:b/>
              </w:rPr>
            </w:pPr>
            <w:r w:rsidRPr="005B17D3">
              <w:rPr>
                <w:b/>
              </w:rPr>
              <w:t>If</w:t>
            </w:r>
          </w:p>
        </w:tc>
        <w:tc>
          <w:tcPr>
            <w:tcW w:w="6660" w:type="dxa"/>
            <w:shd w:val="clear" w:color="auto" w:fill="D9E2F3" w:themeFill="accent1" w:themeFillTint="33"/>
          </w:tcPr>
          <w:p w14:paraId="13FDB012" w14:textId="77777777" w:rsidR="00BE52CE" w:rsidRPr="005B17D3" w:rsidRDefault="00BE52CE" w:rsidP="00EF3896">
            <w:pPr>
              <w:rPr>
                <w:b/>
              </w:rPr>
            </w:pPr>
            <w:r w:rsidRPr="005B17D3">
              <w:rPr>
                <w:b/>
              </w:rPr>
              <w:t>Then</w:t>
            </w:r>
          </w:p>
        </w:tc>
      </w:tr>
      <w:tr w:rsidR="00BE52CE" w:rsidRPr="005B17D3" w14:paraId="3BB46AA5" w14:textId="77777777" w:rsidTr="003875C7">
        <w:trPr>
          <w:trHeight w:val="917"/>
          <w:tblHeader/>
        </w:trPr>
        <w:tc>
          <w:tcPr>
            <w:tcW w:w="2700" w:type="dxa"/>
          </w:tcPr>
          <w:p w14:paraId="059DEC7E" w14:textId="77777777" w:rsidR="00BE52CE" w:rsidRPr="005B17D3" w:rsidRDefault="00BE52CE" w:rsidP="00EF3896">
            <w:r w:rsidRPr="005B17D3">
              <w:t>Yes</w:t>
            </w:r>
          </w:p>
        </w:tc>
        <w:tc>
          <w:tcPr>
            <w:tcW w:w="6660" w:type="dxa"/>
          </w:tcPr>
          <w:p w14:paraId="168648DC" w14:textId="77777777" w:rsidR="00BE52CE" w:rsidRPr="005B17D3" w:rsidRDefault="00BE52CE" w:rsidP="00EF3896">
            <w:pPr>
              <w:pStyle w:val="BodyTextBullet2"/>
            </w:pPr>
            <w:r w:rsidRPr="005B17D3">
              <w:t>Veteran is rated P&amp;T by Veterans Benefit Administration (VBA).</w:t>
            </w:r>
          </w:p>
          <w:p w14:paraId="38A5E468" w14:textId="77777777" w:rsidR="00BE52CE" w:rsidRPr="005B17D3" w:rsidRDefault="00BE52CE" w:rsidP="00EF3896">
            <w:pPr>
              <w:pStyle w:val="BodyTextBullet2"/>
            </w:pPr>
            <w:r w:rsidRPr="005B17D3">
              <w:t xml:space="preserve">More... </w:t>
            </w:r>
          </w:p>
          <w:p w14:paraId="4F38445E" w14:textId="1B8617FF" w:rsidR="00BE52CE" w:rsidRPr="005B17D3" w:rsidRDefault="00BE52CE" w:rsidP="00EF3896">
            <w:pPr>
              <w:pStyle w:val="ListBull2"/>
            </w:pPr>
            <w:r w:rsidRPr="005B17D3">
              <w:t>P&amp;T is a rated disability which demonstrates that the Veteran is unable to have gainful employment</w:t>
            </w:r>
            <w:r w:rsidRPr="005B17D3">
              <w:fldChar w:fldCharType="begin"/>
            </w:r>
            <w:r w:rsidRPr="005B17D3">
              <w:instrText xml:space="preserve"> XE "Employment" </w:instrText>
            </w:r>
            <w:r w:rsidRPr="005B17D3">
              <w:fldChar w:fldCharType="end"/>
            </w:r>
            <w:r w:rsidRPr="005B17D3">
              <w:t>. P&amp;T rating can be verified by VIS, SHARE or VA rating/award</w:t>
            </w:r>
            <w:r w:rsidRPr="005B17D3">
              <w:fldChar w:fldCharType="begin"/>
            </w:r>
            <w:r w:rsidRPr="005B17D3">
              <w:instrText xml:space="preserve"> XE "Award:letter" </w:instrText>
            </w:r>
            <w:r w:rsidRPr="005B17D3">
              <w:fldChar w:fldCharType="end"/>
            </w:r>
            <w:r w:rsidRPr="005B17D3">
              <w:t xml:space="preserve"> letter</w:t>
            </w:r>
            <w:r w:rsidRPr="005B17D3">
              <w:fldChar w:fldCharType="begin"/>
            </w:r>
            <w:r w:rsidRPr="005B17D3">
              <w:instrText xml:space="preserve"> XE "Letter:P&amp;T:VA rating/award" </w:instrText>
            </w:r>
            <w:r w:rsidRPr="005B17D3">
              <w:fldChar w:fldCharType="end"/>
            </w:r>
            <w:r w:rsidRPr="005B17D3">
              <w:t>. The Veteran is exempt from means/copay</w:t>
            </w:r>
            <w:r w:rsidRPr="005B17D3">
              <w:fldChar w:fldCharType="begin"/>
            </w:r>
            <w:r w:rsidRPr="005B17D3">
              <w:instrText xml:space="preserve"> XE "Copay:P&amp;T" </w:instrText>
            </w:r>
            <w:r w:rsidRPr="005B17D3">
              <w:fldChar w:fldCharType="end"/>
            </w:r>
            <w:r w:rsidRPr="005B17D3">
              <w:t xml:space="preserve"> testing and will be enrolled in the appropriate PG (1-3) depending on </w:t>
            </w:r>
            <w:r w:rsidR="00C0209E" w:rsidRPr="005B17D3">
              <w:t>Service Connected</w:t>
            </w:r>
            <w:r w:rsidRPr="005B17D3">
              <w:t xml:space="preserve"> disability percentage. </w:t>
            </w:r>
          </w:p>
          <w:p w14:paraId="3CA3BB24" w14:textId="77777777" w:rsidR="00BE52CE" w:rsidRPr="005B17D3" w:rsidRDefault="00BE52CE" w:rsidP="00EF3896">
            <w:pPr>
              <w:pStyle w:val="ListBull2"/>
              <w:numPr>
                <w:ilvl w:val="0"/>
                <w:numId w:val="0"/>
              </w:numPr>
            </w:pPr>
          </w:p>
          <w:tbl>
            <w:tblPr>
              <w:tblStyle w:val="TableGrid"/>
              <w:tblW w:w="6370" w:type="dxa"/>
              <w:tblLayout w:type="fixed"/>
              <w:tblLook w:val="04A0" w:firstRow="1" w:lastRow="0" w:firstColumn="1" w:lastColumn="0" w:noHBand="0" w:noVBand="1"/>
              <w:tblDescription w:val="If/then table to determine if Veteran has one or more than one Rated Disability. "/>
            </w:tblPr>
            <w:tblGrid>
              <w:gridCol w:w="2320"/>
              <w:gridCol w:w="4050"/>
            </w:tblGrid>
            <w:tr w:rsidR="00BE52CE" w:rsidRPr="005B17D3" w14:paraId="5E20E658" w14:textId="77777777" w:rsidTr="003875C7">
              <w:trPr>
                <w:trHeight w:val="291"/>
                <w:tblHeader/>
              </w:trPr>
              <w:tc>
                <w:tcPr>
                  <w:tcW w:w="2320" w:type="dxa"/>
                  <w:shd w:val="clear" w:color="auto" w:fill="D9E2F3" w:themeFill="accent1" w:themeFillTint="33"/>
                </w:tcPr>
                <w:p w14:paraId="704F2A9E" w14:textId="77777777" w:rsidR="00BE52CE" w:rsidRPr="005B17D3" w:rsidRDefault="00BE52CE" w:rsidP="00EF3896">
                  <w:pPr>
                    <w:rPr>
                      <w:b/>
                    </w:rPr>
                  </w:pPr>
                  <w:r w:rsidRPr="005B17D3">
                    <w:rPr>
                      <w:b/>
                    </w:rPr>
                    <w:t>If</w:t>
                  </w:r>
                </w:p>
              </w:tc>
              <w:tc>
                <w:tcPr>
                  <w:tcW w:w="4050" w:type="dxa"/>
                  <w:shd w:val="clear" w:color="auto" w:fill="D9E2F3" w:themeFill="accent1" w:themeFillTint="33"/>
                </w:tcPr>
                <w:p w14:paraId="2822E7BC" w14:textId="77777777" w:rsidR="00BE52CE" w:rsidRPr="005B17D3" w:rsidRDefault="00BE52CE" w:rsidP="00EF3896">
                  <w:pPr>
                    <w:rPr>
                      <w:b/>
                    </w:rPr>
                  </w:pPr>
                  <w:r w:rsidRPr="005B17D3">
                    <w:rPr>
                      <w:b/>
                    </w:rPr>
                    <w:t>Then</w:t>
                  </w:r>
                </w:p>
              </w:tc>
            </w:tr>
            <w:tr w:rsidR="00BE52CE" w:rsidRPr="005B17D3" w14:paraId="72212C15" w14:textId="77777777" w:rsidTr="003875C7">
              <w:trPr>
                <w:trHeight w:val="917"/>
                <w:tblHeader/>
              </w:trPr>
              <w:tc>
                <w:tcPr>
                  <w:tcW w:w="2320" w:type="dxa"/>
                </w:tcPr>
                <w:p w14:paraId="2F31B003" w14:textId="77777777" w:rsidR="00BE52CE" w:rsidRPr="005B17D3" w:rsidRDefault="00BE52CE" w:rsidP="00EF3896">
                  <w:pPr>
                    <w:pStyle w:val="BodyTextBullet2"/>
                  </w:pPr>
                  <w:r w:rsidRPr="005B17D3">
                    <w:t>Veteran has only one Rated Disability</w:t>
                  </w:r>
                </w:p>
              </w:tc>
              <w:tc>
                <w:tcPr>
                  <w:tcW w:w="4050" w:type="dxa"/>
                </w:tcPr>
                <w:p w14:paraId="203A281A" w14:textId="4F9ABAB0" w:rsidR="00BE52CE" w:rsidRPr="005B17D3" w:rsidRDefault="00C0209E" w:rsidP="00EF3896">
                  <w:pPr>
                    <w:pStyle w:val="BodyTextBullet2"/>
                  </w:pPr>
                  <w:r w:rsidRPr="005B17D3">
                    <w:t>Service Connected</w:t>
                  </w:r>
                  <w:r w:rsidR="00BE52CE" w:rsidRPr="005B17D3">
                    <w:t xml:space="preserve"> % must be equal to or greater than 60%.</w:t>
                  </w:r>
                </w:p>
              </w:tc>
            </w:tr>
            <w:tr w:rsidR="00BE52CE" w:rsidRPr="005B17D3" w14:paraId="107CCE5F" w14:textId="77777777" w:rsidTr="003875C7">
              <w:trPr>
                <w:trHeight w:val="1340"/>
                <w:tblHeader/>
              </w:trPr>
              <w:tc>
                <w:tcPr>
                  <w:tcW w:w="2320" w:type="dxa"/>
                </w:tcPr>
                <w:p w14:paraId="7DA51C22" w14:textId="77777777" w:rsidR="00BE52CE" w:rsidRPr="005B17D3" w:rsidRDefault="00BE52CE" w:rsidP="00EF3896">
                  <w:pPr>
                    <w:pStyle w:val="BodyTextBullet2"/>
                  </w:pPr>
                  <w:r w:rsidRPr="005B17D3">
                    <w:t>Veteran has more than one Rated Disability</w:t>
                  </w:r>
                </w:p>
              </w:tc>
              <w:tc>
                <w:tcPr>
                  <w:tcW w:w="4050" w:type="dxa"/>
                </w:tcPr>
                <w:p w14:paraId="423543F4" w14:textId="61F724C8" w:rsidR="00BE52CE" w:rsidRPr="005B17D3" w:rsidRDefault="00C0209E" w:rsidP="00EF3896">
                  <w:pPr>
                    <w:pStyle w:val="BodyTextBullet2"/>
                  </w:pPr>
                  <w:r w:rsidRPr="005B17D3">
                    <w:t>Service Connected</w:t>
                  </w:r>
                  <w:r w:rsidR="00BE52CE" w:rsidRPr="005B17D3">
                    <w:t xml:space="preserve"> % must be equal to or greater than 70% AND one of the Rated Disabilities must have </w:t>
                  </w:r>
                  <w:r w:rsidRPr="005B17D3">
                    <w:t>Service Connected</w:t>
                  </w:r>
                  <w:r w:rsidR="00BE52CE" w:rsidRPr="005B17D3">
                    <w:t xml:space="preserve"> % equal to or greater than 40%. When not sure about entering P&amp;T, leave it out of your update.</w:t>
                  </w:r>
                </w:p>
              </w:tc>
            </w:tr>
          </w:tbl>
          <w:p w14:paraId="1F05C71D" w14:textId="77777777" w:rsidR="00BE52CE" w:rsidRPr="005B17D3" w:rsidRDefault="00BE52CE" w:rsidP="00EF3896">
            <w:pPr>
              <w:pStyle w:val="ListBull2"/>
              <w:numPr>
                <w:ilvl w:val="0"/>
                <w:numId w:val="0"/>
              </w:numPr>
              <w:ind w:left="1080" w:hanging="360"/>
            </w:pPr>
          </w:p>
        </w:tc>
      </w:tr>
      <w:tr w:rsidR="00BE52CE" w:rsidRPr="005B17D3" w14:paraId="12E93046" w14:textId="77777777" w:rsidTr="003875C7">
        <w:trPr>
          <w:trHeight w:val="1340"/>
          <w:tblHeader/>
        </w:trPr>
        <w:tc>
          <w:tcPr>
            <w:tcW w:w="2700" w:type="dxa"/>
          </w:tcPr>
          <w:p w14:paraId="136BFDE2" w14:textId="77777777" w:rsidR="00BE52CE" w:rsidRPr="005B17D3" w:rsidRDefault="00BE52CE" w:rsidP="00EF3896">
            <w:r w:rsidRPr="005B17D3">
              <w:t>No</w:t>
            </w:r>
          </w:p>
        </w:tc>
        <w:tc>
          <w:tcPr>
            <w:tcW w:w="6660" w:type="dxa"/>
          </w:tcPr>
          <w:p w14:paraId="30F77496" w14:textId="77777777" w:rsidR="00BE52CE" w:rsidRPr="005B17D3" w:rsidRDefault="00BE52CE" w:rsidP="00EF3896">
            <w:pPr>
              <w:pStyle w:val="BodyTextBullet2"/>
              <w:rPr>
                <w:rStyle w:val="Expandingtext"/>
              </w:rPr>
            </w:pPr>
            <w:r w:rsidRPr="005B17D3">
              <w:rPr>
                <w:rStyle w:val="Expandingtext"/>
              </w:rPr>
              <w:t>Veteran has not been rated P&amp;T. This can be verified by using SHARE or other authoritative source.</w:t>
            </w:r>
          </w:p>
          <w:p w14:paraId="20405BC9" w14:textId="77777777" w:rsidR="00BE52CE" w:rsidRPr="005B17D3" w:rsidRDefault="00BE52CE" w:rsidP="00EF3896">
            <w:pPr>
              <w:pStyle w:val="BodyTextBullet2"/>
            </w:pPr>
          </w:p>
          <w:p w14:paraId="600DF7D3" w14:textId="2BA63587" w:rsidR="00BE52CE" w:rsidRPr="005B17D3" w:rsidRDefault="00BE52CE" w:rsidP="00474E83">
            <w:pPr>
              <w:pStyle w:val="NoteLightbulb"/>
            </w:pPr>
            <w:r w:rsidRPr="005B17D3">
              <w:rPr>
                <w:b/>
              </w:rPr>
              <w:t>Note</w:t>
            </w:r>
            <w:r w:rsidRPr="005B17D3">
              <w:t xml:space="preserve">: </w:t>
            </w:r>
            <w:r w:rsidRPr="005B17D3">
              <w:rPr>
                <w:b/>
              </w:rPr>
              <w:t>Permanent &amp; Tool</w:t>
            </w:r>
            <w:r w:rsidRPr="005B17D3">
              <w:t xml:space="preserve"> field cannot</w:t>
            </w:r>
            <w:r w:rsidR="00990512" w:rsidRPr="005B17D3">
              <w:t xml:space="preserve"> be edited if</w:t>
            </w:r>
            <w:r w:rsidRPr="005B17D3">
              <w:t xml:space="preserve"> </w:t>
            </w:r>
            <w:r w:rsidRPr="005B17D3">
              <w:rPr>
                <w:i/>
                <w:u w:val="single"/>
              </w:rPr>
              <w:t>Veteran Indicator</w:t>
            </w:r>
            <w:r w:rsidRPr="005B17D3">
              <w:t xml:space="preserve"> is </w:t>
            </w:r>
            <w:r w:rsidRPr="005B17D3">
              <w:rPr>
                <w:b/>
              </w:rPr>
              <w:t>No</w:t>
            </w:r>
            <w:r w:rsidRPr="005B17D3">
              <w:t>.</w:t>
            </w:r>
          </w:p>
        </w:tc>
      </w:tr>
    </w:tbl>
    <w:p w14:paraId="16EDA002" w14:textId="77777777" w:rsidR="00BE52CE" w:rsidRPr="005B17D3" w:rsidRDefault="00BE52CE" w:rsidP="00EF3896">
      <w:pPr>
        <w:pStyle w:val="ScreenFieldDesc"/>
        <w:ind w:left="0"/>
      </w:pPr>
    </w:p>
    <w:p w14:paraId="35203782" w14:textId="77777777" w:rsidR="00BE52CE" w:rsidRPr="005B17D3" w:rsidRDefault="00BE52CE" w:rsidP="00EF3896">
      <w:pPr>
        <w:pStyle w:val="RulesandMore"/>
      </w:pPr>
      <w:r w:rsidRPr="005B17D3">
        <w:t xml:space="preserve">Rules... </w:t>
      </w:r>
    </w:p>
    <w:p w14:paraId="2FFE3458" w14:textId="77777777" w:rsidR="00BE52CE" w:rsidRPr="005B17D3" w:rsidRDefault="00BE52CE" w:rsidP="00EF3896">
      <w:pPr>
        <w:pStyle w:val="ListBull2"/>
        <w:rPr>
          <w:rStyle w:val="expandtext"/>
        </w:rPr>
      </w:pPr>
      <w:r w:rsidRPr="005B17D3">
        <w:rPr>
          <w:rStyle w:val="expandtext"/>
        </w:rPr>
        <w:t xml:space="preserve">If </w:t>
      </w:r>
      <w:r w:rsidRPr="005B17D3">
        <w:rPr>
          <w:rStyle w:val="expandtext"/>
          <w:b/>
        </w:rPr>
        <w:t>Yes</w:t>
      </w:r>
      <w:r w:rsidRPr="005B17D3">
        <w:rPr>
          <w:rStyle w:val="expandtext"/>
        </w:rPr>
        <w:t>, the Veteran must have SC% equal to or greater than 10% and less than or equal to 100%, and the Annual Check Amount</w:t>
      </w:r>
      <w:r w:rsidRPr="005B17D3">
        <w:rPr>
          <w:rStyle w:val="expandtext"/>
        </w:rPr>
        <w:fldChar w:fldCharType="begin"/>
      </w:r>
      <w:r w:rsidRPr="005B17D3">
        <w:instrText xml:space="preserve"> XE "Annual Check Amount" </w:instrText>
      </w:r>
      <w:r w:rsidRPr="005B17D3">
        <w:rPr>
          <w:rStyle w:val="expandtext"/>
        </w:rPr>
        <w:fldChar w:fldCharType="end"/>
      </w:r>
      <w:r w:rsidRPr="005B17D3">
        <w:rPr>
          <w:rStyle w:val="expandtext"/>
        </w:rPr>
        <w:t xml:space="preserve"> must be greater than zero. If </w:t>
      </w:r>
      <w:r w:rsidRPr="005B17D3">
        <w:rPr>
          <w:rStyle w:val="expandtext"/>
          <w:b/>
        </w:rPr>
        <w:t>Yes</w:t>
      </w:r>
      <w:r w:rsidRPr="005B17D3">
        <w:rPr>
          <w:rStyle w:val="expandtext"/>
        </w:rPr>
        <w:t>, an effective date must be entered.</w:t>
      </w:r>
    </w:p>
    <w:p w14:paraId="7587EBAC" w14:textId="4F0275BD" w:rsidR="00BE52CE" w:rsidRPr="005B17D3" w:rsidRDefault="00BE52CE" w:rsidP="00EF3896">
      <w:pPr>
        <w:pStyle w:val="ScreenFieldDesc"/>
        <w:ind w:left="0"/>
      </w:pPr>
    </w:p>
    <w:p w14:paraId="7A6928E8" w14:textId="77777777" w:rsidR="00BE52CE" w:rsidRPr="005B17D3" w:rsidRDefault="00BE52CE" w:rsidP="00EF3896">
      <w:pPr>
        <w:pStyle w:val="ScreenFieldDesc"/>
      </w:pPr>
      <w:r w:rsidRPr="005B17D3">
        <w:t>Permanent &amp; Tool data is shared with VistA.</w:t>
      </w:r>
    </w:p>
    <w:p w14:paraId="2F533D33" w14:textId="77777777" w:rsidR="00BE52CE" w:rsidRPr="005B17D3" w:rsidRDefault="00BE52CE" w:rsidP="00EF3896">
      <w:pPr>
        <w:pStyle w:val="ScreenField"/>
      </w:pPr>
    </w:p>
    <w:p w14:paraId="275F9D2E" w14:textId="77777777" w:rsidR="00BE52CE" w:rsidRPr="005B17D3" w:rsidRDefault="00BE52CE" w:rsidP="00EF3896">
      <w:pPr>
        <w:pStyle w:val="ScreenField"/>
      </w:pPr>
      <w:r w:rsidRPr="005B17D3">
        <w:t>Permanent &amp; Total (P&amp;T) Effective Date</w:t>
      </w:r>
      <w:r w:rsidRPr="005B17D3">
        <w:fldChar w:fldCharType="begin"/>
      </w:r>
      <w:r w:rsidRPr="005B17D3">
        <w:instrText xml:space="preserve"> XE "Date:Permanent &amp; Total Effective" </w:instrText>
      </w:r>
      <w:r w:rsidRPr="005B17D3">
        <w:fldChar w:fldCharType="end"/>
      </w:r>
      <w:r w:rsidRPr="005B17D3">
        <w:t>:</w:t>
      </w:r>
    </w:p>
    <w:p w14:paraId="1A1DA469" w14:textId="130615F7" w:rsidR="00BE52CE" w:rsidRPr="005B17D3" w:rsidRDefault="00BE52CE" w:rsidP="00EF3896">
      <w:pPr>
        <w:pStyle w:val="ScreenFieldDesc"/>
      </w:pPr>
      <w:r w:rsidRPr="005B17D3">
        <w:t xml:space="preserve">If Permanent &amp; Total (P&amp;T) is marked as </w:t>
      </w:r>
      <w:r w:rsidRPr="005B17D3">
        <w:rPr>
          <w:b/>
          <w:bCs/>
        </w:rPr>
        <w:t>Yes</w:t>
      </w:r>
      <w:r w:rsidRPr="005B17D3">
        <w:t xml:space="preserve">, this is the effective date on which the Veteran became permanently and totally disabled as determined by </w:t>
      </w:r>
      <w:r w:rsidRPr="005B17D3">
        <w:rPr>
          <w:rStyle w:val="Text-onlypopuphotspot"/>
          <w:sz w:val="18"/>
          <w:szCs w:val="18"/>
        </w:rPr>
        <w:t>VARO</w:t>
      </w:r>
      <w:r w:rsidRPr="005B17D3">
        <w:t xml:space="preserve"> due to a </w:t>
      </w:r>
      <w:r w:rsidR="00C0209E" w:rsidRPr="005B17D3">
        <w:t>Service Connected</w:t>
      </w:r>
      <w:r w:rsidRPr="005B17D3">
        <w:t xml:space="preserve"> condition.</w:t>
      </w:r>
    </w:p>
    <w:p w14:paraId="7E391A8B" w14:textId="77777777" w:rsidR="00BE52CE" w:rsidRPr="005B17D3" w:rsidRDefault="00BE52CE" w:rsidP="00EF3896">
      <w:pPr>
        <w:pStyle w:val="ScreenFieldDesc"/>
      </w:pPr>
      <w:r w:rsidRPr="005B17D3">
        <w:t>Permanent &amp; Total Effective Date data is shared with VistA.</w:t>
      </w:r>
    </w:p>
    <w:p w14:paraId="52E5AB54" w14:textId="77777777" w:rsidR="0026653F" w:rsidRPr="005B17D3" w:rsidRDefault="0026653F" w:rsidP="00EF3896">
      <w:pPr>
        <w:pStyle w:val="RulesandMore"/>
        <w:rPr>
          <w:noProof/>
        </w:rPr>
      </w:pPr>
    </w:p>
    <w:p w14:paraId="6FBC54DB" w14:textId="437DF9D1" w:rsidR="00BE52CE" w:rsidRPr="005B17D3" w:rsidRDefault="00BE52CE" w:rsidP="00EF3896">
      <w:pPr>
        <w:pStyle w:val="RulesandMore"/>
        <w:rPr>
          <w:noProof/>
        </w:rPr>
      </w:pPr>
      <w:r w:rsidRPr="005B17D3">
        <w:rPr>
          <w:noProof/>
        </w:rPr>
        <w:t>Rules...</w:t>
      </w:r>
    </w:p>
    <w:p w14:paraId="27105A42" w14:textId="77777777" w:rsidR="00BE52CE" w:rsidRPr="005B17D3" w:rsidRDefault="00BE52CE" w:rsidP="00EF3896">
      <w:pPr>
        <w:pStyle w:val="RulesandMore"/>
        <w:rPr>
          <w:i w:val="0"/>
          <w:noProof/>
        </w:rPr>
      </w:pPr>
      <w:r w:rsidRPr="005B17D3">
        <w:rPr>
          <w:i w:val="0"/>
          <w:noProof/>
        </w:rPr>
        <w:t>P&amp;T Effective Date:</w:t>
      </w:r>
    </w:p>
    <w:p w14:paraId="396363D4" w14:textId="77777777" w:rsidR="00BE52CE" w:rsidRPr="005B17D3" w:rsidRDefault="00BE52CE" w:rsidP="00EF3896">
      <w:pPr>
        <w:pStyle w:val="ListBull2"/>
      </w:pPr>
      <w:r w:rsidRPr="005B17D3">
        <w:t xml:space="preserve">Must be a </w:t>
      </w:r>
      <w:r w:rsidRPr="005B17D3">
        <w:rPr>
          <w:rStyle w:val="Text-onlypopuphotspot"/>
        </w:rPr>
        <w:t>precise</w:t>
      </w:r>
      <w:r w:rsidRPr="005B17D3">
        <w:t xml:space="preserve"> date.</w:t>
      </w:r>
    </w:p>
    <w:p w14:paraId="34F98B4A" w14:textId="77777777" w:rsidR="00BE52CE" w:rsidRPr="005B17D3" w:rsidRDefault="00BE52CE" w:rsidP="00EF3896">
      <w:pPr>
        <w:pStyle w:val="ListBull2"/>
        <w:rPr>
          <w:i/>
          <w:iCs/>
        </w:rPr>
      </w:pPr>
      <w:r w:rsidRPr="005B17D3">
        <w:rPr>
          <w:iCs/>
        </w:rPr>
        <w:t>Cannot be a future date</w:t>
      </w:r>
      <w:r w:rsidRPr="005B17D3">
        <w:rPr>
          <w:i/>
          <w:iCs/>
        </w:rPr>
        <w:t>.</w:t>
      </w:r>
    </w:p>
    <w:p w14:paraId="64617677" w14:textId="77777777" w:rsidR="00BE52CE" w:rsidRPr="005B17D3" w:rsidRDefault="00BE52CE" w:rsidP="00EF3896">
      <w:pPr>
        <w:pStyle w:val="ListBull2"/>
        <w:rPr>
          <w:iCs/>
        </w:rPr>
      </w:pPr>
      <w:r w:rsidRPr="005B17D3">
        <w:rPr>
          <w:iCs/>
        </w:rPr>
        <w:t>Cannot be prior to the</w:t>
      </w:r>
      <w:r w:rsidRPr="005B17D3">
        <w:rPr>
          <w:i/>
          <w:iCs/>
        </w:rPr>
        <w:t xml:space="preserve"> </w:t>
      </w:r>
      <w:r w:rsidRPr="005B17D3">
        <w:rPr>
          <w:iCs/>
        </w:rPr>
        <w:t>Date of Birth.</w:t>
      </w:r>
    </w:p>
    <w:p w14:paraId="0A0A923E" w14:textId="77777777" w:rsidR="00BE52CE" w:rsidRPr="005B17D3" w:rsidRDefault="00BE52CE" w:rsidP="00EF3896">
      <w:pPr>
        <w:pStyle w:val="ListBull2"/>
        <w:rPr>
          <w:iCs/>
        </w:rPr>
      </w:pPr>
      <w:r w:rsidRPr="005B17D3">
        <w:rPr>
          <w:iCs/>
        </w:rPr>
        <w:t>Cannot be after the Date of Death.</w:t>
      </w:r>
    </w:p>
    <w:p w14:paraId="52991449" w14:textId="77777777" w:rsidR="00BE52CE" w:rsidRPr="005B17D3" w:rsidRDefault="00BE52CE" w:rsidP="00EF3896">
      <w:pPr>
        <w:pStyle w:val="ScreenField"/>
      </w:pPr>
    </w:p>
    <w:p w14:paraId="55AC2476" w14:textId="77777777" w:rsidR="00BE52CE" w:rsidRPr="005B17D3" w:rsidRDefault="00BE52CE" w:rsidP="00EF3896">
      <w:pPr>
        <w:pStyle w:val="ScreenField"/>
      </w:pPr>
      <w:r w:rsidRPr="005B17D3">
        <w:t>Rated Incompetent:</w:t>
      </w:r>
    </w:p>
    <w:p w14:paraId="47FFAAF1" w14:textId="77777777" w:rsidR="00BE52CE" w:rsidRPr="005B17D3" w:rsidRDefault="00BE52CE" w:rsidP="00EF3896">
      <w:pPr>
        <w:pStyle w:val="ScreenFieldDesc"/>
      </w:pPr>
      <w:r w:rsidRPr="005B17D3">
        <w:t xml:space="preserve">Rated Incompetent indicates whether a Veteran has been rated incompetent by the </w:t>
      </w:r>
      <w:r w:rsidRPr="005B17D3">
        <w:rPr>
          <w:rStyle w:val="Text-onlypopuphotspot"/>
        </w:rPr>
        <w:t>VA</w:t>
      </w:r>
      <w:r w:rsidRPr="005B17D3">
        <w:t xml:space="preserve"> to handle his/her funds.</w:t>
      </w:r>
    </w:p>
    <w:p w14:paraId="364DC4DB" w14:textId="77777777" w:rsidR="00BE52CE" w:rsidRPr="005B17D3" w:rsidRDefault="00BE52CE" w:rsidP="00EF3896">
      <w:pPr>
        <w:pStyle w:val="ScreenField"/>
      </w:pPr>
    </w:p>
    <w:tbl>
      <w:tblPr>
        <w:tblStyle w:val="TableGrid"/>
        <w:tblW w:w="9360" w:type="dxa"/>
        <w:tblInd w:w="1075" w:type="dxa"/>
        <w:tblLayout w:type="fixed"/>
        <w:tblLook w:val="04A0" w:firstRow="1" w:lastRow="0" w:firstColumn="1" w:lastColumn="0" w:noHBand="0" w:noVBand="1"/>
        <w:tblDescription w:val="If/then table to determine Rated Incompetance. "/>
      </w:tblPr>
      <w:tblGrid>
        <w:gridCol w:w="2700"/>
        <w:gridCol w:w="6660"/>
      </w:tblGrid>
      <w:tr w:rsidR="00BE52CE" w:rsidRPr="005B17D3" w14:paraId="148FE994" w14:textId="77777777" w:rsidTr="003875C7">
        <w:trPr>
          <w:trHeight w:val="291"/>
          <w:tblHeader/>
        </w:trPr>
        <w:tc>
          <w:tcPr>
            <w:tcW w:w="2700" w:type="dxa"/>
            <w:shd w:val="clear" w:color="auto" w:fill="D9E2F3" w:themeFill="accent1" w:themeFillTint="33"/>
          </w:tcPr>
          <w:p w14:paraId="6085CF36" w14:textId="77777777" w:rsidR="00BE52CE" w:rsidRPr="005B17D3" w:rsidRDefault="00BE52CE" w:rsidP="00EF3896">
            <w:pPr>
              <w:rPr>
                <w:b/>
              </w:rPr>
            </w:pPr>
            <w:r w:rsidRPr="005B17D3">
              <w:rPr>
                <w:b/>
              </w:rPr>
              <w:t>If</w:t>
            </w:r>
          </w:p>
        </w:tc>
        <w:tc>
          <w:tcPr>
            <w:tcW w:w="6660" w:type="dxa"/>
            <w:shd w:val="clear" w:color="auto" w:fill="D9E2F3" w:themeFill="accent1" w:themeFillTint="33"/>
          </w:tcPr>
          <w:p w14:paraId="086B39AA" w14:textId="77777777" w:rsidR="00BE52CE" w:rsidRPr="005B17D3" w:rsidRDefault="00BE52CE" w:rsidP="00EF3896">
            <w:pPr>
              <w:rPr>
                <w:b/>
              </w:rPr>
            </w:pPr>
            <w:r w:rsidRPr="005B17D3">
              <w:rPr>
                <w:b/>
              </w:rPr>
              <w:t>Then</w:t>
            </w:r>
          </w:p>
        </w:tc>
      </w:tr>
      <w:tr w:rsidR="00BE52CE" w:rsidRPr="005B17D3" w14:paraId="101ABF73" w14:textId="77777777" w:rsidTr="003875C7">
        <w:trPr>
          <w:trHeight w:val="917"/>
          <w:tblHeader/>
        </w:trPr>
        <w:tc>
          <w:tcPr>
            <w:tcW w:w="2700" w:type="dxa"/>
          </w:tcPr>
          <w:p w14:paraId="70009CCB" w14:textId="77777777" w:rsidR="00BE52CE" w:rsidRPr="005B17D3" w:rsidRDefault="00BE52CE" w:rsidP="00EF3896">
            <w:r w:rsidRPr="005B17D3">
              <w:t>Yes</w:t>
            </w:r>
          </w:p>
        </w:tc>
        <w:tc>
          <w:tcPr>
            <w:tcW w:w="6660" w:type="dxa"/>
          </w:tcPr>
          <w:p w14:paraId="628C0344" w14:textId="77777777" w:rsidR="00BE52CE" w:rsidRPr="005B17D3" w:rsidRDefault="00BE52CE" w:rsidP="00EF3896">
            <w:pPr>
              <w:pStyle w:val="BodyTextBullet2"/>
            </w:pPr>
            <w:r w:rsidRPr="005B17D3">
              <w:t>Veteran is determined to be Rated Incompetent by Veterans Benefit Administration (VBA), or civil authorities.</w:t>
            </w:r>
          </w:p>
          <w:p w14:paraId="30663AB8" w14:textId="77777777" w:rsidR="00BE52CE" w:rsidRPr="005B17D3" w:rsidRDefault="00BE52CE" w:rsidP="00EF3896">
            <w:pPr>
              <w:pStyle w:val="BodyTextBullet2"/>
              <w:rPr>
                <w:rStyle w:val="Expandingtext"/>
                <w:b/>
                <w:i/>
                <w:u w:val="single"/>
              </w:rPr>
            </w:pPr>
            <w:r w:rsidRPr="005B17D3">
              <w:t>More...</w:t>
            </w:r>
            <w:r w:rsidRPr="005B17D3">
              <w:rPr>
                <w:rStyle w:val="Expandingtext"/>
                <w:b/>
                <w:i/>
                <w:u w:val="single"/>
              </w:rPr>
              <w:t xml:space="preserve"> </w:t>
            </w:r>
          </w:p>
          <w:p w14:paraId="36E87D46" w14:textId="6A0C812F" w:rsidR="00BE52CE" w:rsidRPr="005B17D3" w:rsidRDefault="00BE52CE" w:rsidP="00EF3896">
            <w:pPr>
              <w:pStyle w:val="ListBull2"/>
            </w:pPr>
            <w:r w:rsidRPr="005B17D3">
              <w:t>Verify incompetent rating via VBA award</w:t>
            </w:r>
            <w:r w:rsidRPr="005B17D3">
              <w:fldChar w:fldCharType="begin"/>
            </w:r>
            <w:r w:rsidRPr="005B17D3">
              <w:instrText xml:space="preserve"> XE "Award:letter" </w:instrText>
            </w:r>
            <w:r w:rsidRPr="005B17D3">
              <w:fldChar w:fldCharType="end"/>
            </w:r>
            <w:r w:rsidRPr="005B17D3">
              <w:t xml:space="preserve"> letter</w:t>
            </w:r>
            <w:r w:rsidRPr="005B17D3">
              <w:fldChar w:fldCharType="begin"/>
            </w:r>
            <w:r w:rsidRPr="005B17D3">
              <w:instrText xml:space="preserve"> XE "Letter:Rated Incompetent:VBA award" </w:instrText>
            </w:r>
            <w:r w:rsidRPr="005B17D3">
              <w:fldChar w:fldCharType="end"/>
            </w:r>
            <w:r w:rsidRPr="005B17D3">
              <w:t xml:space="preserve">, VIS or </w:t>
            </w:r>
            <w:r w:rsidRPr="005B17D3">
              <w:rPr>
                <w:rStyle w:val="popupspot"/>
              </w:rPr>
              <w:t>SHARE</w:t>
            </w:r>
            <w:r w:rsidRPr="005B17D3">
              <w:t>. No impact to eligibility</w:t>
            </w:r>
            <w:r w:rsidRPr="005B17D3">
              <w:fldChar w:fldCharType="begin"/>
            </w:r>
            <w:r w:rsidRPr="005B17D3">
              <w:instrText xml:space="preserve"> XE "Eligibility" </w:instrText>
            </w:r>
            <w:r w:rsidRPr="005B17D3">
              <w:fldChar w:fldCharType="end"/>
            </w:r>
            <w:r w:rsidRPr="005B17D3">
              <w:t xml:space="preserve">. User needs to document the </w:t>
            </w:r>
            <w:r w:rsidR="006204FA" w:rsidRPr="005B17D3">
              <w:t>Veterans</w:t>
            </w:r>
            <w:r w:rsidRPr="005B17D3">
              <w:t xml:space="preserve"> Legal Guardian using Power of Attorney</w:t>
            </w:r>
            <w:r w:rsidRPr="005B17D3">
              <w:fldChar w:fldCharType="begin"/>
            </w:r>
            <w:r w:rsidRPr="005B17D3">
              <w:instrText xml:space="preserve"> XE "Power of Attorney" </w:instrText>
            </w:r>
            <w:r w:rsidRPr="005B17D3">
              <w:fldChar w:fldCharType="end"/>
            </w:r>
            <w:r w:rsidRPr="005B17D3">
              <w:fldChar w:fldCharType="begin"/>
            </w:r>
            <w:r w:rsidRPr="005B17D3">
              <w:instrText xml:space="preserve"> XE "Attorney:Power of" </w:instrText>
            </w:r>
            <w:r w:rsidRPr="005B17D3">
              <w:fldChar w:fldCharType="end"/>
            </w:r>
            <w:r w:rsidRPr="005B17D3">
              <w:t xml:space="preserve"> as a source.</w:t>
            </w:r>
          </w:p>
        </w:tc>
      </w:tr>
      <w:tr w:rsidR="00BE52CE" w:rsidRPr="005B17D3" w14:paraId="17353DB1" w14:textId="77777777" w:rsidTr="003875C7">
        <w:trPr>
          <w:trHeight w:val="1340"/>
          <w:tblHeader/>
        </w:trPr>
        <w:tc>
          <w:tcPr>
            <w:tcW w:w="2700" w:type="dxa"/>
          </w:tcPr>
          <w:p w14:paraId="6D2F4A29" w14:textId="77777777" w:rsidR="00BE52CE" w:rsidRPr="005B17D3" w:rsidRDefault="00BE52CE" w:rsidP="00EF3896">
            <w:r w:rsidRPr="005B17D3">
              <w:t>No</w:t>
            </w:r>
          </w:p>
        </w:tc>
        <w:tc>
          <w:tcPr>
            <w:tcW w:w="6660" w:type="dxa"/>
          </w:tcPr>
          <w:p w14:paraId="4A3CE741" w14:textId="77777777" w:rsidR="00BE52CE" w:rsidRPr="005B17D3" w:rsidRDefault="00BE52CE" w:rsidP="00EF3896">
            <w:pPr>
              <w:pStyle w:val="BodyTextBullet2"/>
            </w:pPr>
            <w:r w:rsidRPr="005B17D3">
              <w:rPr>
                <w:rStyle w:val="Expandingtext"/>
              </w:rPr>
              <w:t xml:space="preserve">Veteran is NOT determined to be Rated Incompetent. </w:t>
            </w:r>
          </w:p>
          <w:p w14:paraId="1D8072DF" w14:textId="77777777" w:rsidR="00BE52CE" w:rsidRPr="005B17D3" w:rsidRDefault="00BE52CE" w:rsidP="00EF3896">
            <w:pPr>
              <w:pStyle w:val="BodyTextBullet2"/>
            </w:pPr>
          </w:p>
          <w:p w14:paraId="5F6094B1" w14:textId="0DB82F99" w:rsidR="00BE52CE" w:rsidRPr="005B17D3" w:rsidRDefault="00BE52CE" w:rsidP="00474E83">
            <w:pPr>
              <w:pStyle w:val="NoteLightbulb"/>
            </w:pPr>
            <w:r w:rsidRPr="005B17D3">
              <w:rPr>
                <w:b/>
              </w:rPr>
              <w:t>Note</w:t>
            </w:r>
            <w:r w:rsidRPr="005B17D3">
              <w:t xml:space="preserve">: </w:t>
            </w:r>
            <w:r w:rsidRPr="005B17D3">
              <w:rPr>
                <w:b/>
              </w:rPr>
              <w:t>Rated Incompetent</w:t>
            </w:r>
            <w:r w:rsidR="00990512" w:rsidRPr="005B17D3">
              <w:t xml:space="preserve"> field cannot be edited if</w:t>
            </w:r>
            <w:r w:rsidRPr="005B17D3">
              <w:t xml:space="preserve"> </w:t>
            </w:r>
            <w:r w:rsidRPr="005B17D3">
              <w:rPr>
                <w:i/>
                <w:u w:val="single"/>
              </w:rPr>
              <w:t>Veteran Indicator</w:t>
            </w:r>
            <w:r w:rsidRPr="005B17D3">
              <w:t xml:space="preserve"> is </w:t>
            </w:r>
            <w:r w:rsidRPr="005B17D3">
              <w:rPr>
                <w:b/>
              </w:rPr>
              <w:t>No</w:t>
            </w:r>
            <w:r w:rsidRPr="005B17D3">
              <w:t>.</w:t>
            </w:r>
          </w:p>
        </w:tc>
      </w:tr>
    </w:tbl>
    <w:p w14:paraId="708C7EA6" w14:textId="77777777" w:rsidR="00BE52CE" w:rsidRPr="005B17D3" w:rsidRDefault="00BE52CE" w:rsidP="00EF3896">
      <w:pPr>
        <w:pStyle w:val="ScreenFieldDesc"/>
        <w:ind w:left="0"/>
      </w:pPr>
    </w:p>
    <w:p w14:paraId="58E38DDB" w14:textId="77777777" w:rsidR="00BE52CE" w:rsidRPr="005B17D3" w:rsidRDefault="00BE52CE" w:rsidP="00EF3896">
      <w:pPr>
        <w:pStyle w:val="ScreenFieldDesc"/>
      </w:pPr>
      <w:r w:rsidRPr="005B17D3">
        <w:t>Rated Incompetent data is shared with VistA.</w:t>
      </w:r>
    </w:p>
    <w:p w14:paraId="2CC5E599" w14:textId="77777777" w:rsidR="00BE52CE" w:rsidRPr="005B17D3" w:rsidRDefault="00BE52CE" w:rsidP="00EF3896">
      <w:pPr>
        <w:pStyle w:val="ScreenField"/>
      </w:pPr>
    </w:p>
    <w:p w14:paraId="3F05ECA8" w14:textId="77777777" w:rsidR="00BE52CE" w:rsidRPr="005B17D3" w:rsidRDefault="00BE52CE" w:rsidP="00EF3896">
      <w:pPr>
        <w:pStyle w:val="ScreenField"/>
      </w:pPr>
      <w:r w:rsidRPr="005B17D3">
        <w:t>Civil Date</w:t>
      </w:r>
      <w:r w:rsidRPr="005B17D3">
        <w:fldChar w:fldCharType="begin"/>
      </w:r>
      <w:r w:rsidRPr="005B17D3">
        <w:instrText xml:space="preserve"> XE "Date:Civil" </w:instrText>
      </w:r>
      <w:r w:rsidRPr="005B17D3">
        <w:fldChar w:fldCharType="end"/>
      </w:r>
      <w:r w:rsidRPr="005B17D3">
        <w:t>:</w:t>
      </w:r>
    </w:p>
    <w:p w14:paraId="6154CD35" w14:textId="77777777" w:rsidR="00BE52CE" w:rsidRPr="005B17D3" w:rsidRDefault="00BE52CE" w:rsidP="00EF3896">
      <w:pPr>
        <w:pStyle w:val="ScreenFieldDesc"/>
      </w:pPr>
      <w:r w:rsidRPr="005B17D3">
        <w:t>Date Ruled Incompetent (Civil Date) is the date on which the Veteran was ruled incompetent to handle her/his personal funds.</w:t>
      </w:r>
    </w:p>
    <w:p w14:paraId="0D5164D7" w14:textId="77777777" w:rsidR="00BE52CE" w:rsidRPr="005B17D3" w:rsidRDefault="00BE52CE" w:rsidP="00EF3896">
      <w:pPr>
        <w:pStyle w:val="RulesandMore"/>
      </w:pPr>
      <w:r w:rsidRPr="005B17D3">
        <w:t>Rules...</w:t>
      </w:r>
    </w:p>
    <w:p w14:paraId="069645E1" w14:textId="77777777" w:rsidR="00BE52CE" w:rsidRPr="005B17D3" w:rsidRDefault="00BE52CE" w:rsidP="00EF3896">
      <w:pPr>
        <w:pStyle w:val="RulesandMore"/>
        <w:rPr>
          <w:i w:val="0"/>
        </w:rPr>
      </w:pPr>
      <w:r w:rsidRPr="005B17D3">
        <w:rPr>
          <w:i w:val="0"/>
        </w:rPr>
        <w:t>Date Rate Incompetent (Civil Date):</w:t>
      </w:r>
    </w:p>
    <w:p w14:paraId="4E037DF0" w14:textId="264F7D27" w:rsidR="00BE52CE" w:rsidRPr="005B17D3" w:rsidRDefault="00BE52CE" w:rsidP="00EF3896">
      <w:pPr>
        <w:pStyle w:val="ListBull2"/>
      </w:pPr>
      <w:r w:rsidRPr="005B17D3">
        <w:t xml:space="preserve">Cannot be a future date but must be after </w:t>
      </w:r>
      <w:r w:rsidR="006204FA" w:rsidRPr="005B17D3">
        <w:t>Veterans</w:t>
      </w:r>
      <w:r w:rsidRPr="005B17D3">
        <w:t xml:space="preserve"> </w:t>
      </w:r>
      <w:r w:rsidRPr="005B17D3">
        <w:rPr>
          <w:rStyle w:val="Text-onlypopuphotspot"/>
        </w:rPr>
        <w:t>DOB</w:t>
      </w:r>
      <w:r w:rsidRPr="005B17D3">
        <w:t>.</w:t>
      </w:r>
    </w:p>
    <w:p w14:paraId="770338AD" w14:textId="39FC5B2E" w:rsidR="00BE52CE" w:rsidRPr="005B17D3" w:rsidRDefault="00BE52CE" w:rsidP="00EF3896">
      <w:pPr>
        <w:pStyle w:val="ListBull2"/>
      </w:pPr>
      <w:r w:rsidRPr="005B17D3">
        <w:t xml:space="preserve">Cannot be after the </w:t>
      </w:r>
      <w:r w:rsidR="006204FA" w:rsidRPr="005B17D3">
        <w:t>Veterans</w:t>
      </w:r>
      <w:r w:rsidRPr="005B17D3">
        <w:t xml:space="preserve"> </w:t>
      </w:r>
      <w:r w:rsidRPr="005B17D3">
        <w:rPr>
          <w:i/>
        </w:rPr>
        <w:t>Date of Deat</w:t>
      </w:r>
      <w:r w:rsidRPr="005B17D3">
        <w:t>h.</w:t>
      </w:r>
    </w:p>
    <w:p w14:paraId="51A2328B" w14:textId="77777777" w:rsidR="00BE52CE" w:rsidRPr="005B17D3" w:rsidRDefault="00BE52CE" w:rsidP="00EF3896">
      <w:pPr>
        <w:pStyle w:val="ScreenField"/>
      </w:pPr>
    </w:p>
    <w:p w14:paraId="5679D556" w14:textId="77777777" w:rsidR="00BE52CE" w:rsidRPr="005B17D3" w:rsidRDefault="00BE52CE" w:rsidP="00EF3896">
      <w:pPr>
        <w:pStyle w:val="ScreenField"/>
      </w:pPr>
      <w:r w:rsidRPr="005B17D3">
        <w:t>VA Date</w:t>
      </w:r>
      <w:r w:rsidRPr="005B17D3">
        <w:fldChar w:fldCharType="begin"/>
      </w:r>
      <w:r w:rsidRPr="005B17D3">
        <w:instrText xml:space="preserve"> XE "Date:VA" </w:instrText>
      </w:r>
      <w:r w:rsidRPr="005B17D3">
        <w:fldChar w:fldCharType="end"/>
      </w:r>
      <w:r w:rsidRPr="005B17D3">
        <w:t>:</w:t>
      </w:r>
    </w:p>
    <w:p w14:paraId="1AFA3217" w14:textId="77777777" w:rsidR="00BE52CE" w:rsidRPr="005B17D3" w:rsidRDefault="00BE52CE" w:rsidP="00EF3896">
      <w:pPr>
        <w:pStyle w:val="ScreenFieldDesc"/>
      </w:pPr>
      <w:r w:rsidRPr="005B17D3">
        <w:t>Date Ruled Incompetent (VA Date) is the date on which the Veteran was ruled incompetent to handle her/his VA Funds.</w:t>
      </w:r>
    </w:p>
    <w:p w14:paraId="0B605AC6" w14:textId="77777777" w:rsidR="00BE52CE" w:rsidRPr="005B17D3" w:rsidRDefault="00BE52CE" w:rsidP="00EF3896">
      <w:pPr>
        <w:pStyle w:val="RulesandMore"/>
      </w:pPr>
      <w:r w:rsidRPr="005B17D3">
        <w:t>Rules...</w:t>
      </w:r>
    </w:p>
    <w:p w14:paraId="0A871D2C" w14:textId="77777777" w:rsidR="00BE52CE" w:rsidRPr="005B17D3" w:rsidRDefault="00BE52CE" w:rsidP="00EF3896">
      <w:pPr>
        <w:pStyle w:val="RulesandMore"/>
        <w:rPr>
          <w:i w:val="0"/>
        </w:rPr>
      </w:pPr>
      <w:r w:rsidRPr="005B17D3">
        <w:rPr>
          <w:i w:val="0"/>
        </w:rPr>
        <w:t>Date Ruled Incompetent (VA Date):</w:t>
      </w:r>
    </w:p>
    <w:p w14:paraId="7C76E025" w14:textId="77777777" w:rsidR="00BE52CE" w:rsidRPr="005B17D3" w:rsidRDefault="00BE52CE" w:rsidP="00EF3896">
      <w:pPr>
        <w:pStyle w:val="ListBull2"/>
      </w:pPr>
      <w:r w:rsidRPr="005B17D3">
        <w:rPr>
          <w:iCs/>
        </w:rPr>
        <w:t>If</w:t>
      </w:r>
      <w:r w:rsidRPr="005B17D3">
        <w:t xml:space="preserve"> the year is omitted, the system uses CURRENT YEAR.</w:t>
      </w:r>
    </w:p>
    <w:p w14:paraId="7781F05C" w14:textId="1AEB6ADD" w:rsidR="00BE52CE" w:rsidRPr="005B17D3" w:rsidRDefault="00BE52CE" w:rsidP="00EF3896">
      <w:pPr>
        <w:pStyle w:val="ListBull2"/>
      </w:pPr>
      <w:r w:rsidRPr="005B17D3">
        <w:t xml:space="preserve">Cannot be a future date, must be after </w:t>
      </w:r>
      <w:r w:rsidR="006204FA" w:rsidRPr="005B17D3">
        <w:t>Veterans</w:t>
      </w:r>
      <w:r w:rsidRPr="005B17D3">
        <w:t xml:space="preserve"> DOB.</w:t>
      </w:r>
    </w:p>
    <w:p w14:paraId="4EEF029D" w14:textId="4EAAE8FA" w:rsidR="00BE52CE" w:rsidRPr="005B17D3" w:rsidRDefault="00BE52CE" w:rsidP="00EF3896">
      <w:pPr>
        <w:pStyle w:val="ListBull2"/>
      </w:pPr>
      <w:r w:rsidRPr="005B17D3">
        <w:t xml:space="preserve">Cannot be after the </w:t>
      </w:r>
      <w:r w:rsidR="006204FA" w:rsidRPr="005B17D3">
        <w:t>Veterans</w:t>
      </w:r>
      <w:r w:rsidRPr="005B17D3">
        <w:t xml:space="preserve"> </w:t>
      </w:r>
      <w:r w:rsidRPr="005B17D3">
        <w:rPr>
          <w:i/>
        </w:rPr>
        <w:t>Date of Death</w:t>
      </w:r>
      <w:r w:rsidRPr="005B17D3">
        <w:t>.</w:t>
      </w:r>
    </w:p>
    <w:p w14:paraId="4244315A" w14:textId="77777777" w:rsidR="00BE52CE" w:rsidRPr="005B17D3" w:rsidRDefault="00BE52CE" w:rsidP="00EF3896">
      <w:pPr>
        <w:pStyle w:val="ScreenField"/>
      </w:pPr>
    </w:p>
    <w:p w14:paraId="4D262E40" w14:textId="77777777" w:rsidR="00BE52CE" w:rsidRPr="005B17D3" w:rsidRDefault="00BE52CE" w:rsidP="00EF3896">
      <w:pPr>
        <w:pStyle w:val="ScreenField"/>
      </w:pPr>
      <w:r w:rsidRPr="005B17D3">
        <w:t>Eligibility</w:t>
      </w:r>
      <w:r w:rsidRPr="005B17D3">
        <w:fldChar w:fldCharType="begin"/>
      </w:r>
      <w:r w:rsidRPr="005B17D3">
        <w:instrText xml:space="preserve"> XE "Eligibility:for Medicaid" </w:instrText>
      </w:r>
      <w:r w:rsidRPr="005B17D3">
        <w:fldChar w:fldCharType="end"/>
      </w:r>
      <w:r w:rsidRPr="005B17D3">
        <w:t xml:space="preserve"> for Medicaid:</w:t>
      </w:r>
    </w:p>
    <w:p w14:paraId="4CC91DF3" w14:textId="77777777" w:rsidR="00BE52CE" w:rsidRPr="005B17D3" w:rsidRDefault="00BE52CE" w:rsidP="00EF3896">
      <w:pPr>
        <w:pStyle w:val="ScreenFieldDesc"/>
      </w:pPr>
      <w:r w:rsidRPr="005B17D3">
        <w:t xml:space="preserve">Eligible for Medicaid indicates whether Veteran is eligible to receive </w:t>
      </w:r>
      <w:r w:rsidRPr="005B17D3">
        <w:rPr>
          <w:rStyle w:val="Text-onlypopuphotspot"/>
        </w:rPr>
        <w:t>Medicaid</w:t>
      </w:r>
      <w:r w:rsidRPr="005B17D3">
        <w:t xml:space="preserve"> coverage.</w:t>
      </w:r>
    </w:p>
    <w:p w14:paraId="5A8EBECE" w14:textId="77777777" w:rsidR="00BE52CE" w:rsidRPr="005B17D3" w:rsidRDefault="00BE52CE" w:rsidP="00EF3896">
      <w:pPr>
        <w:pStyle w:val="ScreenField"/>
      </w:pPr>
    </w:p>
    <w:tbl>
      <w:tblPr>
        <w:tblStyle w:val="TableGrid"/>
        <w:tblW w:w="9360" w:type="dxa"/>
        <w:tblInd w:w="1075" w:type="dxa"/>
        <w:tblLayout w:type="fixed"/>
        <w:tblLook w:val="04A0" w:firstRow="1" w:lastRow="0" w:firstColumn="1" w:lastColumn="0" w:noHBand="0" w:noVBand="1"/>
        <w:tblDescription w:val="If/then table to determine Medicaid eligibility. "/>
      </w:tblPr>
      <w:tblGrid>
        <w:gridCol w:w="2700"/>
        <w:gridCol w:w="6660"/>
      </w:tblGrid>
      <w:tr w:rsidR="00BE52CE" w:rsidRPr="005B17D3" w14:paraId="2D00D676" w14:textId="77777777" w:rsidTr="003875C7">
        <w:trPr>
          <w:trHeight w:val="291"/>
          <w:tblHeader/>
        </w:trPr>
        <w:tc>
          <w:tcPr>
            <w:tcW w:w="2700" w:type="dxa"/>
            <w:shd w:val="clear" w:color="auto" w:fill="D9E2F3" w:themeFill="accent1" w:themeFillTint="33"/>
          </w:tcPr>
          <w:p w14:paraId="313AC246" w14:textId="77777777" w:rsidR="00BE52CE" w:rsidRPr="005B17D3" w:rsidRDefault="00BE52CE" w:rsidP="00EF3896">
            <w:pPr>
              <w:rPr>
                <w:b/>
              </w:rPr>
            </w:pPr>
            <w:r w:rsidRPr="005B17D3">
              <w:rPr>
                <w:b/>
              </w:rPr>
              <w:t>If</w:t>
            </w:r>
          </w:p>
        </w:tc>
        <w:tc>
          <w:tcPr>
            <w:tcW w:w="6660" w:type="dxa"/>
            <w:shd w:val="clear" w:color="auto" w:fill="D9E2F3" w:themeFill="accent1" w:themeFillTint="33"/>
          </w:tcPr>
          <w:p w14:paraId="363BBE50" w14:textId="77777777" w:rsidR="00BE52CE" w:rsidRPr="005B17D3" w:rsidRDefault="00BE52CE" w:rsidP="00EF3896">
            <w:pPr>
              <w:rPr>
                <w:b/>
              </w:rPr>
            </w:pPr>
            <w:r w:rsidRPr="005B17D3">
              <w:rPr>
                <w:b/>
              </w:rPr>
              <w:t>Then</w:t>
            </w:r>
          </w:p>
        </w:tc>
      </w:tr>
      <w:tr w:rsidR="00BE52CE" w:rsidRPr="005B17D3" w14:paraId="436EBD85" w14:textId="77777777" w:rsidTr="003875C7">
        <w:trPr>
          <w:trHeight w:val="917"/>
          <w:tblHeader/>
        </w:trPr>
        <w:tc>
          <w:tcPr>
            <w:tcW w:w="2700" w:type="dxa"/>
          </w:tcPr>
          <w:p w14:paraId="143026B7" w14:textId="77777777" w:rsidR="00BE52CE" w:rsidRPr="005B17D3" w:rsidRDefault="00BE52CE" w:rsidP="00EF3896">
            <w:r w:rsidRPr="005B17D3">
              <w:t>Yes</w:t>
            </w:r>
          </w:p>
        </w:tc>
        <w:tc>
          <w:tcPr>
            <w:tcW w:w="6660" w:type="dxa"/>
          </w:tcPr>
          <w:p w14:paraId="1649F6A7" w14:textId="77777777" w:rsidR="00BE52CE" w:rsidRPr="005B17D3" w:rsidRDefault="00BE52CE" w:rsidP="00EF3896">
            <w:pPr>
              <w:pStyle w:val="BodyTextBullet2"/>
              <w:rPr>
                <w:sz w:val="18"/>
                <w:szCs w:val="18"/>
              </w:rPr>
            </w:pPr>
            <w:r w:rsidRPr="005B17D3">
              <w:rPr>
                <w:rStyle w:val="Expandingtext"/>
              </w:rPr>
              <w:t>The Veteran is in receipt of Medicaid benefits or other state sponsored compatible benefits.</w:t>
            </w:r>
          </w:p>
          <w:p w14:paraId="2E8812AD" w14:textId="77777777" w:rsidR="00BE52CE" w:rsidRPr="005B17D3" w:rsidRDefault="00BE52CE" w:rsidP="00EF3896">
            <w:pPr>
              <w:pStyle w:val="BodyTextBullet2"/>
              <w:rPr>
                <w:rStyle w:val="Expandingtext"/>
                <w:b/>
                <w:i/>
              </w:rPr>
            </w:pPr>
            <w:r w:rsidRPr="005B17D3">
              <w:t>More...</w:t>
            </w:r>
            <w:r w:rsidRPr="005B17D3">
              <w:rPr>
                <w:rStyle w:val="Expandingtext"/>
                <w:b/>
                <w:i/>
              </w:rPr>
              <w:t xml:space="preserve"> </w:t>
            </w:r>
          </w:p>
          <w:p w14:paraId="2309A0E9" w14:textId="2E00A566" w:rsidR="00BE52CE" w:rsidRPr="005B17D3" w:rsidRDefault="00BE52CE" w:rsidP="00EF3896">
            <w:pPr>
              <w:pStyle w:val="ListBull2"/>
            </w:pPr>
            <w:r w:rsidRPr="005B17D3">
              <w:t>Veteran is not required to complete financial</w:t>
            </w:r>
            <w:r w:rsidRPr="005B17D3">
              <w:fldChar w:fldCharType="begin"/>
            </w:r>
            <w:r w:rsidRPr="005B17D3">
              <w:instrText xml:space="preserve"> XE "</w:instrText>
            </w:r>
            <w:r w:rsidRPr="005B17D3">
              <w:rPr>
                <w:rFonts w:cs="Arial"/>
              </w:rPr>
              <w:instrText>Financial:</w:instrText>
            </w:r>
            <w:r w:rsidRPr="005B17D3">
              <w:instrText xml:space="preserve">Assessment" </w:instrText>
            </w:r>
            <w:r w:rsidRPr="005B17D3">
              <w:fldChar w:fldCharType="end"/>
            </w:r>
            <w:r w:rsidRPr="005B17D3">
              <w:t xml:space="preserve"> assessment tests. Verify with Veteran and obtain copy of Medicaid card. States that do not have Medicaid offer a compatible benefit. Appropriate state confirmation document should be obtained.</w:t>
            </w:r>
          </w:p>
        </w:tc>
      </w:tr>
      <w:tr w:rsidR="00BE52CE" w:rsidRPr="005B17D3" w14:paraId="5D91C809" w14:textId="77777777" w:rsidTr="003875C7">
        <w:trPr>
          <w:trHeight w:val="1340"/>
          <w:tblHeader/>
        </w:trPr>
        <w:tc>
          <w:tcPr>
            <w:tcW w:w="2700" w:type="dxa"/>
          </w:tcPr>
          <w:p w14:paraId="0A697DF9" w14:textId="77777777" w:rsidR="00BE52CE" w:rsidRPr="005B17D3" w:rsidRDefault="00BE52CE" w:rsidP="00EF3896">
            <w:r w:rsidRPr="005B17D3">
              <w:t>No</w:t>
            </w:r>
          </w:p>
        </w:tc>
        <w:tc>
          <w:tcPr>
            <w:tcW w:w="6660" w:type="dxa"/>
          </w:tcPr>
          <w:p w14:paraId="0C126718" w14:textId="77777777" w:rsidR="00BE52CE" w:rsidRPr="005B17D3" w:rsidRDefault="00BE52CE" w:rsidP="00EF3896">
            <w:pPr>
              <w:pStyle w:val="BodyTextBullet2"/>
              <w:rPr>
                <w:rStyle w:val="Expandingtext"/>
              </w:rPr>
            </w:pPr>
            <w:r w:rsidRPr="005B17D3">
              <w:rPr>
                <w:rStyle w:val="Expandingtext"/>
              </w:rPr>
              <w:t xml:space="preserve">Veteran is NOT in receipt of Medicaid or compatible benefits. </w:t>
            </w:r>
          </w:p>
          <w:p w14:paraId="3909A896" w14:textId="77777777" w:rsidR="00BE52CE" w:rsidRPr="005B17D3" w:rsidRDefault="00BE52CE" w:rsidP="00EF3896">
            <w:pPr>
              <w:pStyle w:val="BodyTextBullet2"/>
            </w:pPr>
          </w:p>
          <w:p w14:paraId="7360A473" w14:textId="3E889337" w:rsidR="00BE52CE" w:rsidRPr="005B17D3" w:rsidRDefault="00BE52CE" w:rsidP="00474E83">
            <w:pPr>
              <w:pStyle w:val="NoteLightbulb"/>
            </w:pPr>
            <w:r w:rsidRPr="005B17D3">
              <w:rPr>
                <w:b/>
              </w:rPr>
              <w:t>Note</w:t>
            </w:r>
            <w:r w:rsidRPr="005B17D3">
              <w:t xml:space="preserve">: </w:t>
            </w:r>
            <w:r w:rsidRPr="005B17D3">
              <w:rPr>
                <w:b/>
              </w:rPr>
              <w:t>Eligibility for Medicaid</w:t>
            </w:r>
            <w:r w:rsidR="00990512" w:rsidRPr="005B17D3">
              <w:t xml:space="preserve"> field cannot be edited if </w:t>
            </w:r>
            <w:r w:rsidRPr="005B17D3">
              <w:rPr>
                <w:i/>
                <w:u w:val="single"/>
              </w:rPr>
              <w:t>Veteran Indicator</w:t>
            </w:r>
            <w:r w:rsidRPr="005B17D3">
              <w:t xml:space="preserve"> is </w:t>
            </w:r>
            <w:r w:rsidRPr="005B17D3">
              <w:rPr>
                <w:b/>
              </w:rPr>
              <w:t>No</w:t>
            </w:r>
            <w:r w:rsidRPr="005B17D3">
              <w:t>.</w:t>
            </w:r>
          </w:p>
        </w:tc>
      </w:tr>
    </w:tbl>
    <w:p w14:paraId="3CB3EFA4" w14:textId="77777777" w:rsidR="00BE52CE" w:rsidRPr="005B17D3" w:rsidRDefault="00BE52CE" w:rsidP="00EF3896">
      <w:pPr>
        <w:pStyle w:val="ScreenFieldDesc"/>
      </w:pPr>
    </w:p>
    <w:p w14:paraId="5DFD2F68" w14:textId="77777777" w:rsidR="00BE52CE" w:rsidRPr="005B17D3" w:rsidRDefault="00BE52CE" w:rsidP="00EF3896">
      <w:pPr>
        <w:pStyle w:val="ScreenFieldDesc"/>
      </w:pPr>
      <w:r w:rsidRPr="005B17D3">
        <w:t>Eligibility for Medicaid data is shared with VistA.</w:t>
      </w:r>
    </w:p>
    <w:p w14:paraId="551097E6" w14:textId="77777777" w:rsidR="00BE52CE" w:rsidRPr="005B17D3" w:rsidRDefault="00BE52CE" w:rsidP="00EF3896">
      <w:pPr>
        <w:pStyle w:val="ScreenField"/>
      </w:pPr>
    </w:p>
    <w:p w14:paraId="78A03AB4" w14:textId="77777777" w:rsidR="00BE52CE" w:rsidRPr="005B17D3" w:rsidRDefault="00BE52CE" w:rsidP="00EF3896">
      <w:pPr>
        <w:pStyle w:val="ScreenField"/>
      </w:pPr>
      <w:r w:rsidRPr="005B17D3">
        <w:t>Date</w:t>
      </w:r>
      <w:r w:rsidRPr="005B17D3">
        <w:fldChar w:fldCharType="begin"/>
      </w:r>
      <w:r w:rsidRPr="005B17D3">
        <w:instrText xml:space="preserve"> XE "Date:Medicaid Last Updated" </w:instrText>
      </w:r>
      <w:r w:rsidRPr="005B17D3">
        <w:fldChar w:fldCharType="end"/>
      </w:r>
      <w:r w:rsidRPr="005B17D3">
        <w:t xml:space="preserve"> Medicaid Last Updated:</w:t>
      </w:r>
    </w:p>
    <w:p w14:paraId="35F8F7AA" w14:textId="77777777" w:rsidR="00BE52CE" w:rsidRPr="005B17D3" w:rsidRDefault="00BE52CE" w:rsidP="00EF3896">
      <w:pPr>
        <w:pStyle w:val="ScreenFieldDesc"/>
      </w:pPr>
      <w:r w:rsidRPr="005B17D3">
        <w:t xml:space="preserve">Date Medicaid Last Updated is the date the Eligibility for </w:t>
      </w:r>
      <w:r w:rsidRPr="005B17D3">
        <w:rPr>
          <w:rStyle w:val="Text-onlypopuphotspot"/>
          <w:iCs/>
        </w:rPr>
        <w:t>Medicaid</w:t>
      </w:r>
      <w:r w:rsidRPr="005B17D3">
        <w:t xml:space="preserve"> indicator was last updated.</w:t>
      </w:r>
    </w:p>
    <w:p w14:paraId="2B41FA5E" w14:textId="77777777" w:rsidR="00BE52CE" w:rsidRPr="005B17D3" w:rsidRDefault="00BE52CE" w:rsidP="00474E83">
      <w:pPr>
        <w:pStyle w:val="NoteLightbulb"/>
      </w:pPr>
      <w:r w:rsidRPr="005B17D3">
        <w:rPr>
          <w:b/>
        </w:rPr>
        <w:t>Note</w:t>
      </w:r>
      <w:r w:rsidRPr="005B17D3">
        <w:t xml:space="preserve">: The </w:t>
      </w:r>
      <w:r w:rsidRPr="005B17D3">
        <w:rPr>
          <w:b/>
        </w:rPr>
        <w:t>Date Medicaid Last Updated</w:t>
      </w:r>
      <w:r w:rsidRPr="005B17D3">
        <w:t xml:space="preserve"> field cannot be edited if the </w:t>
      </w:r>
      <w:r w:rsidRPr="005B17D3">
        <w:rPr>
          <w:i/>
          <w:u w:val="single"/>
        </w:rPr>
        <w:t>Veteran Indicator</w:t>
      </w:r>
      <w:r w:rsidRPr="005B17D3">
        <w:t xml:space="preserve"> is </w:t>
      </w:r>
      <w:r w:rsidRPr="005B17D3">
        <w:rPr>
          <w:b/>
        </w:rPr>
        <w:t>No</w:t>
      </w:r>
      <w:r w:rsidRPr="005B17D3">
        <w:t>.</w:t>
      </w:r>
    </w:p>
    <w:p w14:paraId="1D2EB82D" w14:textId="77777777" w:rsidR="00BE52CE" w:rsidRPr="005B17D3" w:rsidRDefault="00BE52CE" w:rsidP="00EF3896">
      <w:pPr>
        <w:pStyle w:val="RulesandMore"/>
        <w:rPr>
          <w:noProof/>
        </w:rPr>
      </w:pPr>
      <w:r w:rsidRPr="005B17D3">
        <w:rPr>
          <w:noProof/>
        </w:rPr>
        <w:t>Rules...</w:t>
      </w:r>
    </w:p>
    <w:p w14:paraId="245C4987" w14:textId="77777777" w:rsidR="00BE52CE" w:rsidRPr="005B17D3" w:rsidRDefault="00BE52CE" w:rsidP="00EF3896">
      <w:pPr>
        <w:pStyle w:val="ListBull2"/>
      </w:pPr>
      <w:r w:rsidRPr="005B17D3">
        <w:t>Date</w:t>
      </w:r>
      <w:r w:rsidRPr="005B17D3">
        <w:rPr>
          <w:iCs/>
        </w:rPr>
        <w:t xml:space="preserve"> Medicaid Last Updated c</w:t>
      </w:r>
      <w:r w:rsidRPr="005B17D3">
        <w:t>annot be a future date.</w:t>
      </w:r>
    </w:p>
    <w:p w14:paraId="037D75D8" w14:textId="77777777" w:rsidR="00BE52CE" w:rsidRPr="005B17D3" w:rsidRDefault="00BE52CE" w:rsidP="00EF3896">
      <w:pPr>
        <w:pStyle w:val="ScreenFieldDesc"/>
      </w:pPr>
      <w:r w:rsidRPr="005B17D3">
        <w:t>Date Medicaid Last Updated data is shared with VistA.</w:t>
      </w:r>
    </w:p>
    <w:p w14:paraId="7F1EA2FA" w14:textId="77777777" w:rsidR="00BE52CE" w:rsidRPr="005B17D3" w:rsidRDefault="00BE52CE" w:rsidP="00EF3896">
      <w:pPr>
        <w:pStyle w:val="ScreenField"/>
      </w:pPr>
    </w:p>
    <w:p w14:paraId="555F43E9" w14:textId="77777777" w:rsidR="00BE52CE" w:rsidRPr="005B17D3" w:rsidRDefault="00BE52CE" w:rsidP="00EF3896">
      <w:pPr>
        <w:pStyle w:val="ScreenField"/>
      </w:pPr>
      <w:r w:rsidRPr="005B17D3">
        <w:t>Ineligible Date</w:t>
      </w:r>
      <w:r w:rsidRPr="005B17D3">
        <w:fldChar w:fldCharType="begin"/>
      </w:r>
      <w:r w:rsidRPr="005B17D3">
        <w:instrText xml:space="preserve"> XE "Date:Ineligible" </w:instrText>
      </w:r>
      <w:r w:rsidRPr="005B17D3">
        <w:fldChar w:fldCharType="end"/>
      </w:r>
      <w:r w:rsidRPr="005B17D3">
        <w:t>:</w:t>
      </w:r>
    </w:p>
    <w:p w14:paraId="42BD1B7C" w14:textId="77777777" w:rsidR="00BE52CE" w:rsidRPr="005B17D3" w:rsidRDefault="00BE52CE" w:rsidP="00EF3896">
      <w:pPr>
        <w:pStyle w:val="ScreenFieldDesc"/>
      </w:pPr>
      <w:r w:rsidRPr="005B17D3">
        <w:t>Ineligible Date is the effective date on which this Veteran was found to be ineligible</w:t>
      </w:r>
      <w:r w:rsidRPr="005B17D3">
        <w:fldChar w:fldCharType="begin"/>
      </w:r>
      <w:r w:rsidRPr="005B17D3">
        <w:instrText xml:space="preserve"> XE "Ineligible:Date" </w:instrText>
      </w:r>
      <w:r w:rsidRPr="005B17D3">
        <w:fldChar w:fldCharType="end"/>
      </w:r>
      <w:r w:rsidRPr="005B17D3">
        <w:t xml:space="preserve"> for </w:t>
      </w:r>
      <w:r w:rsidRPr="005B17D3">
        <w:rPr>
          <w:rStyle w:val="Text-onlypopuphotspot"/>
        </w:rPr>
        <w:t>VHA</w:t>
      </w:r>
      <w:r w:rsidRPr="005B17D3">
        <w:t xml:space="preserve"> Health Care.</w:t>
      </w:r>
    </w:p>
    <w:p w14:paraId="6BD435B7" w14:textId="77777777" w:rsidR="00BE52CE" w:rsidRPr="005B17D3" w:rsidRDefault="00BE52CE" w:rsidP="00EF3896">
      <w:pPr>
        <w:pStyle w:val="ScreenFieldDesc"/>
      </w:pPr>
      <w:r w:rsidRPr="005B17D3">
        <w:t>Ineligible Date data is shared with VistA.</w:t>
      </w:r>
    </w:p>
    <w:p w14:paraId="471DAD3C" w14:textId="77777777" w:rsidR="00BE52CE" w:rsidRPr="005B17D3" w:rsidRDefault="00BE52CE" w:rsidP="00EF3896">
      <w:pPr>
        <w:pStyle w:val="RulesandMore"/>
      </w:pPr>
      <w:r w:rsidRPr="005B17D3">
        <w:t>Rules...</w:t>
      </w:r>
    </w:p>
    <w:p w14:paraId="588BA519" w14:textId="77777777" w:rsidR="00BE52CE" w:rsidRPr="005B17D3" w:rsidRDefault="00BE52CE" w:rsidP="00EF3896">
      <w:pPr>
        <w:pStyle w:val="RulesandMore"/>
        <w:rPr>
          <w:i w:val="0"/>
        </w:rPr>
      </w:pPr>
      <w:r w:rsidRPr="005B17D3">
        <w:rPr>
          <w:i w:val="0"/>
        </w:rPr>
        <w:t>Ineligible Date:</w:t>
      </w:r>
    </w:p>
    <w:p w14:paraId="004982CF" w14:textId="77777777" w:rsidR="00BE52CE" w:rsidRPr="005B17D3" w:rsidRDefault="00BE52CE" w:rsidP="00EF3896">
      <w:pPr>
        <w:pStyle w:val="ListBull2"/>
      </w:pPr>
      <w:r w:rsidRPr="005B17D3">
        <w:t xml:space="preserve">Must be a </w:t>
      </w:r>
      <w:r w:rsidRPr="005B17D3">
        <w:rPr>
          <w:rStyle w:val="Text-onlypopuphotspot"/>
        </w:rPr>
        <w:t>precise</w:t>
      </w:r>
      <w:r w:rsidRPr="005B17D3">
        <w:t xml:space="preserve"> date.</w:t>
      </w:r>
    </w:p>
    <w:p w14:paraId="1F2BE0B2" w14:textId="77777777" w:rsidR="00BE52CE" w:rsidRPr="005B17D3" w:rsidRDefault="00BE52CE" w:rsidP="00EF3896">
      <w:pPr>
        <w:pStyle w:val="ListBull2"/>
      </w:pPr>
      <w:r w:rsidRPr="005B17D3">
        <w:t>Cannot be a future date.</w:t>
      </w:r>
    </w:p>
    <w:p w14:paraId="7157C78E" w14:textId="77777777" w:rsidR="00BE52CE" w:rsidRPr="005B17D3" w:rsidRDefault="00BE52CE" w:rsidP="00EF3896">
      <w:pPr>
        <w:pStyle w:val="ListBull2"/>
      </w:pPr>
      <w:r w:rsidRPr="005B17D3">
        <w:t>Cannot be a prior to the Date of Birth.</w:t>
      </w:r>
    </w:p>
    <w:p w14:paraId="4F8F9855" w14:textId="77777777" w:rsidR="00BE52CE" w:rsidRPr="005B17D3" w:rsidRDefault="00BE52CE" w:rsidP="00EF3896">
      <w:pPr>
        <w:pStyle w:val="ListBull2"/>
      </w:pPr>
      <w:r w:rsidRPr="005B17D3">
        <w:rPr>
          <w:i/>
        </w:rPr>
        <w:t>Ineligible</w:t>
      </w:r>
      <w:r w:rsidRPr="005B17D3">
        <w:rPr>
          <w:i/>
          <w:iCs/>
        </w:rPr>
        <w:t xml:space="preserve"> Reason</w:t>
      </w:r>
      <w:r w:rsidRPr="005B17D3">
        <w:t xml:space="preserve"> is required when an </w:t>
      </w:r>
      <w:r w:rsidRPr="005B17D3">
        <w:rPr>
          <w:iCs/>
        </w:rPr>
        <w:t>Ineligible Date</w:t>
      </w:r>
      <w:r w:rsidRPr="005B17D3">
        <w:t xml:space="preserve"> is entered.</w:t>
      </w:r>
    </w:p>
    <w:p w14:paraId="52D3D78F" w14:textId="77777777" w:rsidR="00BE52CE" w:rsidRPr="005B17D3" w:rsidRDefault="00BE52CE" w:rsidP="00EF3896">
      <w:pPr>
        <w:pStyle w:val="ListBull2"/>
      </w:pPr>
      <w:bookmarkStart w:id="1044" w:name="OLE_LINK111"/>
      <w:bookmarkStart w:id="1045" w:name="OLE_LINK112"/>
      <w:r w:rsidRPr="005B17D3">
        <w:t xml:space="preserve">The </w:t>
      </w:r>
      <w:r w:rsidRPr="005B17D3">
        <w:rPr>
          <w:i/>
        </w:rPr>
        <w:t>Ineligible</w:t>
      </w:r>
      <w:r w:rsidRPr="005B17D3">
        <w:rPr>
          <w:i/>
          <w:iCs/>
        </w:rPr>
        <w:t xml:space="preserve"> VARO Decision</w:t>
      </w:r>
      <w:r w:rsidRPr="005B17D3" w:rsidDel="00FF0D90">
        <w:rPr>
          <w:i/>
          <w:iCs/>
        </w:rPr>
        <w:t xml:space="preserve"> </w:t>
      </w:r>
      <w:r w:rsidRPr="005B17D3">
        <w:t xml:space="preserve">is required when an </w:t>
      </w:r>
      <w:r w:rsidRPr="005B17D3">
        <w:rPr>
          <w:iCs/>
        </w:rPr>
        <w:t>Ineligible Date</w:t>
      </w:r>
      <w:r w:rsidRPr="005B17D3">
        <w:t xml:space="preserve"> is entered.</w:t>
      </w:r>
      <w:bookmarkEnd w:id="1044"/>
      <w:bookmarkEnd w:id="1045"/>
    </w:p>
    <w:p w14:paraId="24016B42" w14:textId="77777777" w:rsidR="00BE52CE" w:rsidRPr="005B17D3" w:rsidRDefault="00BE52CE" w:rsidP="00EF3896">
      <w:pPr>
        <w:pStyle w:val="ListBull2"/>
      </w:pPr>
      <w:r w:rsidRPr="005B17D3">
        <w:t>The Ineligible</w:t>
      </w:r>
      <w:r w:rsidRPr="005B17D3">
        <w:rPr>
          <w:iCs/>
        </w:rPr>
        <w:t xml:space="preserve"> Date</w:t>
      </w:r>
      <w:r w:rsidRPr="005B17D3">
        <w:t xml:space="preserve"> cannot be prior to the earliest </w:t>
      </w:r>
      <w:r w:rsidRPr="005B17D3">
        <w:rPr>
          <w:rStyle w:val="Text-onlypopuphotspot"/>
        </w:rPr>
        <w:t>Service Entry Date</w:t>
      </w:r>
      <w:r w:rsidRPr="005B17D3">
        <w:t>.</w:t>
      </w:r>
    </w:p>
    <w:p w14:paraId="657C8270" w14:textId="77777777" w:rsidR="00BE52CE" w:rsidRPr="005B17D3" w:rsidRDefault="00BE52CE" w:rsidP="00EF3896">
      <w:pPr>
        <w:pStyle w:val="ListBull2"/>
        <w:numPr>
          <w:ilvl w:val="0"/>
          <w:numId w:val="0"/>
        </w:numPr>
      </w:pPr>
    </w:p>
    <w:p w14:paraId="74A4FD1E" w14:textId="77777777" w:rsidR="00BE52CE" w:rsidRPr="005B17D3" w:rsidRDefault="00BE52CE" w:rsidP="00EF3896">
      <w:pPr>
        <w:pStyle w:val="ScreenField"/>
      </w:pPr>
      <w:r w:rsidRPr="005B17D3">
        <w:rPr>
          <w:noProof/>
        </w:rPr>
        <w:drawing>
          <wp:inline distT="0" distB="0" distL="0" distR="0" wp14:anchorId="19E4ED9A" wp14:editId="7E7BDC85">
            <wp:extent cx="119380" cy="119380"/>
            <wp:effectExtent l="19050" t="0" r="0" b="0"/>
            <wp:docPr id="787" name="Picture 787" descr="required fiel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7" descr="required field symbol"/>
                    <pic:cNvPicPr>
                      <a:picLocks noChangeAspect="1" noChangeArrowheads="1"/>
                    </pic:cNvPicPr>
                  </pic:nvPicPr>
                  <pic:blipFill>
                    <a:blip r:embed="rId33" cstate="print"/>
                    <a:srcRect/>
                    <a:stretch>
                      <a:fillRect/>
                    </a:stretch>
                  </pic:blipFill>
                  <pic:spPr bwMode="auto">
                    <a:xfrm>
                      <a:off x="0" y="0"/>
                      <a:ext cx="119380" cy="119380"/>
                    </a:xfrm>
                    <a:prstGeom prst="rect">
                      <a:avLst/>
                    </a:prstGeom>
                    <a:noFill/>
                    <a:ln w="9525">
                      <a:noFill/>
                      <a:miter lim="800000"/>
                      <a:headEnd/>
                      <a:tailEnd/>
                    </a:ln>
                  </pic:spPr>
                </pic:pic>
              </a:graphicData>
            </a:graphic>
          </wp:inline>
        </w:drawing>
      </w:r>
      <w:r w:rsidRPr="005B17D3">
        <w:t>Ineligible Reason:</w:t>
      </w:r>
    </w:p>
    <w:p w14:paraId="788F6074" w14:textId="77777777" w:rsidR="00BE52CE" w:rsidRPr="005B17D3" w:rsidRDefault="00BE52CE" w:rsidP="00EF3896">
      <w:pPr>
        <w:pStyle w:val="ScreenFieldDesc"/>
      </w:pPr>
      <w:r w:rsidRPr="005B17D3">
        <w:t>Ineligible Reason is the reason why the Veteran is ineligible</w:t>
      </w:r>
      <w:r w:rsidRPr="005B17D3">
        <w:fldChar w:fldCharType="begin"/>
      </w:r>
      <w:r w:rsidRPr="005B17D3">
        <w:instrText xml:space="preserve"> XE "Ineligible:Reason" </w:instrText>
      </w:r>
      <w:r w:rsidRPr="005B17D3">
        <w:fldChar w:fldCharType="end"/>
      </w:r>
      <w:r w:rsidRPr="005B17D3">
        <w:t xml:space="preserve"> for enrollment</w:t>
      </w:r>
      <w:r w:rsidRPr="005B17D3">
        <w:fldChar w:fldCharType="begin"/>
      </w:r>
      <w:r w:rsidRPr="005B17D3">
        <w:instrText xml:space="preserve"> XE "Enrollment" </w:instrText>
      </w:r>
      <w:r w:rsidRPr="005B17D3">
        <w:fldChar w:fldCharType="end"/>
      </w:r>
      <w:r w:rsidRPr="005B17D3">
        <w:t xml:space="preserve"> into the VA healthcare system. The Ineligible Reason field is required if an </w:t>
      </w:r>
      <w:r w:rsidRPr="005B17D3">
        <w:rPr>
          <w:i/>
        </w:rPr>
        <w:t>Ineligible Date</w:t>
      </w:r>
      <w:r w:rsidRPr="005B17D3">
        <w:t xml:space="preserve"> is entered. </w:t>
      </w:r>
    </w:p>
    <w:p w14:paraId="2F744C62" w14:textId="77777777" w:rsidR="00BE52CE" w:rsidRPr="005B17D3" w:rsidRDefault="00BE52CE" w:rsidP="00EF3896">
      <w:pPr>
        <w:pStyle w:val="ScreenFieldDesc"/>
      </w:pPr>
      <w:r w:rsidRPr="005B17D3">
        <w:t xml:space="preserve">Ineligible Reasons include: </w:t>
      </w:r>
    </w:p>
    <w:p w14:paraId="1BA32A63" w14:textId="77777777" w:rsidR="00BE52CE" w:rsidRPr="005B17D3" w:rsidRDefault="00BE52CE" w:rsidP="00EF3896">
      <w:pPr>
        <w:pStyle w:val="ListBullet"/>
      </w:pPr>
      <w:r w:rsidRPr="005B17D3">
        <w:t xml:space="preserve">Active Duty for Training Only </w:t>
      </w:r>
    </w:p>
    <w:p w14:paraId="5D9DE930" w14:textId="77777777" w:rsidR="00BE52CE" w:rsidRPr="005B17D3" w:rsidRDefault="00BE52CE" w:rsidP="00EF3896">
      <w:pPr>
        <w:pStyle w:val="ListBullet"/>
      </w:pPr>
      <w:r w:rsidRPr="005B17D3">
        <w:t xml:space="preserve">Served Less Than 24 months </w:t>
      </w:r>
    </w:p>
    <w:p w14:paraId="0E07AC62" w14:textId="77777777" w:rsidR="00BE52CE" w:rsidRPr="005B17D3" w:rsidRDefault="00BE52CE" w:rsidP="00EF3896">
      <w:pPr>
        <w:pStyle w:val="ListBullet"/>
      </w:pPr>
      <w:r w:rsidRPr="005B17D3">
        <w:t xml:space="preserve">DVA per VARO </w:t>
      </w:r>
    </w:p>
    <w:p w14:paraId="576CEC30" w14:textId="77777777" w:rsidR="00BE52CE" w:rsidRPr="005B17D3" w:rsidRDefault="00BE52CE" w:rsidP="00EF3896">
      <w:pPr>
        <w:pStyle w:val="ListBullet"/>
      </w:pPr>
      <w:r w:rsidRPr="005B17D3">
        <w:t>OTH Char of Svc-Admin Decision Req</w:t>
      </w:r>
    </w:p>
    <w:p w14:paraId="08ADDD4F" w14:textId="77777777" w:rsidR="00BE52CE" w:rsidRPr="005B17D3" w:rsidRDefault="00BE52CE" w:rsidP="00EF3896">
      <w:pPr>
        <w:pStyle w:val="ScreenFieldDesc"/>
      </w:pPr>
      <w:r w:rsidRPr="005B17D3">
        <w:t>Ineligible Reason data is shared with VistA.</w:t>
      </w:r>
    </w:p>
    <w:p w14:paraId="110FDA72" w14:textId="77777777" w:rsidR="00BE52CE" w:rsidRPr="005B17D3" w:rsidRDefault="00BE52CE" w:rsidP="00EF3896">
      <w:pPr>
        <w:pStyle w:val="RulesandMore"/>
      </w:pPr>
      <w:r w:rsidRPr="005B17D3">
        <w:t>Rules...</w:t>
      </w:r>
    </w:p>
    <w:p w14:paraId="283C0A7A" w14:textId="77777777" w:rsidR="00BE52CE" w:rsidRPr="005B17D3" w:rsidRDefault="00BE52CE" w:rsidP="00EF3896">
      <w:pPr>
        <w:pStyle w:val="RulesandMore"/>
        <w:rPr>
          <w:i w:val="0"/>
        </w:rPr>
      </w:pPr>
      <w:r w:rsidRPr="005B17D3">
        <w:rPr>
          <w:i w:val="0"/>
        </w:rPr>
        <w:t>Ineligible Reason:</w:t>
      </w:r>
    </w:p>
    <w:p w14:paraId="226AB39A" w14:textId="77777777" w:rsidR="00BE52CE" w:rsidRPr="005B17D3" w:rsidRDefault="00BE52CE" w:rsidP="00EF3896">
      <w:pPr>
        <w:pStyle w:val="ListBull2"/>
      </w:pPr>
      <w:r w:rsidRPr="005B17D3">
        <w:t>Character length must be 1 - 40 characters.</w:t>
      </w:r>
    </w:p>
    <w:p w14:paraId="7278E725" w14:textId="77777777" w:rsidR="00BE52CE" w:rsidRPr="005B17D3" w:rsidRDefault="00BE52CE" w:rsidP="00EF3896">
      <w:pPr>
        <w:pStyle w:val="ListBull2"/>
      </w:pPr>
      <w:r w:rsidRPr="005B17D3">
        <w:t xml:space="preserve">Is required when there is an </w:t>
      </w:r>
      <w:r w:rsidRPr="005B17D3">
        <w:rPr>
          <w:i/>
          <w:iCs/>
        </w:rPr>
        <w:t>Ineligible Date</w:t>
      </w:r>
      <w:r w:rsidRPr="005B17D3">
        <w:t>.</w:t>
      </w:r>
    </w:p>
    <w:p w14:paraId="23486C3B" w14:textId="77777777" w:rsidR="00BE52CE" w:rsidRPr="005B17D3" w:rsidRDefault="00BE52CE" w:rsidP="00EF3896">
      <w:pPr>
        <w:pStyle w:val="ListBull2"/>
        <w:numPr>
          <w:ilvl w:val="0"/>
          <w:numId w:val="0"/>
        </w:numPr>
      </w:pPr>
    </w:p>
    <w:p w14:paraId="2C6CDB97" w14:textId="77777777" w:rsidR="00BE52CE" w:rsidRPr="005B17D3" w:rsidRDefault="00BE52CE" w:rsidP="00EF3896">
      <w:pPr>
        <w:pStyle w:val="ScreenField"/>
      </w:pPr>
      <w:r w:rsidRPr="005B17D3">
        <w:t>Ineligible VARO Decision:</w:t>
      </w:r>
    </w:p>
    <w:p w14:paraId="6731069F" w14:textId="77777777" w:rsidR="00BE52CE" w:rsidRPr="005B17D3" w:rsidRDefault="00BE52CE" w:rsidP="00EF3896">
      <w:pPr>
        <w:pStyle w:val="ScreenFieldDesc"/>
      </w:pPr>
      <w:r w:rsidRPr="005B17D3">
        <w:t>The Ineligible VARO Decision is why the Veteran is ineligible</w:t>
      </w:r>
      <w:r w:rsidRPr="005B17D3">
        <w:fldChar w:fldCharType="begin"/>
      </w:r>
      <w:r w:rsidRPr="005B17D3">
        <w:instrText xml:space="preserve"> XE "Ineligible:VARO Decision" </w:instrText>
      </w:r>
      <w:r w:rsidRPr="005B17D3">
        <w:fldChar w:fldCharType="end"/>
      </w:r>
      <w:r w:rsidRPr="005B17D3">
        <w:t xml:space="preserve"> for treatment if </w:t>
      </w:r>
      <w:r w:rsidRPr="005B17D3">
        <w:rPr>
          <w:i/>
        </w:rPr>
        <w:t>Ineligible Date</w:t>
      </w:r>
      <w:r w:rsidRPr="005B17D3">
        <w:t xml:space="preserve"> is entered. If available, enter </w:t>
      </w:r>
      <w:r w:rsidRPr="005B17D3">
        <w:rPr>
          <w:i/>
        </w:rPr>
        <w:t>VARO Station Number</w:t>
      </w:r>
      <w:r w:rsidRPr="005B17D3">
        <w:t xml:space="preserve"> and </w:t>
      </w:r>
      <w:r w:rsidRPr="005B17D3">
        <w:rPr>
          <w:i/>
        </w:rPr>
        <w:t>Date</w:t>
      </w:r>
      <w:r w:rsidRPr="005B17D3">
        <w:rPr>
          <w:i/>
        </w:rPr>
        <w:fldChar w:fldCharType="begin"/>
      </w:r>
      <w:r w:rsidRPr="005B17D3">
        <w:rPr>
          <w:i/>
        </w:rPr>
        <w:instrText xml:space="preserve"> XE "Date:Ineligible VARO Decision" </w:instrText>
      </w:r>
      <w:r w:rsidRPr="005B17D3">
        <w:rPr>
          <w:i/>
        </w:rPr>
        <w:fldChar w:fldCharType="end"/>
      </w:r>
      <w:r w:rsidRPr="005B17D3">
        <w:rPr>
          <w:i/>
        </w:rPr>
        <w:t xml:space="preserve"> of Decision</w:t>
      </w:r>
      <w:r w:rsidRPr="005B17D3">
        <w:t>.</w:t>
      </w:r>
    </w:p>
    <w:p w14:paraId="5ED7E8A3" w14:textId="77777777" w:rsidR="00BE52CE" w:rsidRPr="005B17D3" w:rsidRDefault="00BE52CE" w:rsidP="00EF3896">
      <w:pPr>
        <w:pStyle w:val="ScreenFieldDesc"/>
      </w:pPr>
      <w:r w:rsidRPr="005B17D3">
        <w:t>Ineligible VARO Decision data is shared with VistA.</w:t>
      </w:r>
    </w:p>
    <w:p w14:paraId="1C049E1E" w14:textId="77777777" w:rsidR="00BE52CE" w:rsidRPr="005B17D3" w:rsidRDefault="00BE52CE" w:rsidP="00EF3896">
      <w:pPr>
        <w:pStyle w:val="RulesandMore"/>
      </w:pPr>
      <w:r w:rsidRPr="005B17D3">
        <w:t>Rules...</w:t>
      </w:r>
    </w:p>
    <w:p w14:paraId="7832A3C3" w14:textId="77777777" w:rsidR="00BE52CE" w:rsidRPr="005B17D3" w:rsidRDefault="00BE52CE" w:rsidP="00EF3896">
      <w:pPr>
        <w:pStyle w:val="RulesandMore"/>
        <w:rPr>
          <w:i w:val="0"/>
        </w:rPr>
      </w:pPr>
      <w:r w:rsidRPr="005B17D3">
        <w:rPr>
          <w:i w:val="0"/>
        </w:rPr>
        <w:t>Ineligible VARO Decision:</w:t>
      </w:r>
    </w:p>
    <w:p w14:paraId="49C158E4" w14:textId="77777777" w:rsidR="00BE52CE" w:rsidRPr="005B17D3" w:rsidRDefault="00BE52CE" w:rsidP="00EF3896">
      <w:pPr>
        <w:pStyle w:val="ListBull2"/>
      </w:pPr>
      <w:r w:rsidRPr="005B17D3">
        <w:t>Is not required unless an Ineligible</w:t>
      </w:r>
      <w:r w:rsidRPr="005B17D3">
        <w:fldChar w:fldCharType="begin"/>
      </w:r>
      <w:r w:rsidRPr="005B17D3">
        <w:instrText xml:space="preserve"> XE "Ineligible:Date" </w:instrText>
      </w:r>
      <w:r w:rsidRPr="005B17D3">
        <w:fldChar w:fldCharType="end"/>
      </w:r>
      <w:r w:rsidRPr="005B17D3">
        <w:t xml:space="preserve"> Date is entered.</w:t>
      </w:r>
    </w:p>
    <w:p w14:paraId="197BEFC8" w14:textId="77777777" w:rsidR="00BE52CE" w:rsidRPr="005B17D3" w:rsidRDefault="00BE52CE" w:rsidP="00EF3896">
      <w:pPr>
        <w:pStyle w:val="ListBull2"/>
      </w:pPr>
      <w:r w:rsidRPr="005B17D3">
        <w:t>Character length for Ineligible</w:t>
      </w:r>
      <w:r w:rsidRPr="005B17D3">
        <w:fldChar w:fldCharType="begin"/>
      </w:r>
      <w:r w:rsidRPr="005B17D3">
        <w:instrText xml:space="preserve"> XE "Ineligible:VARO Decision" </w:instrText>
      </w:r>
      <w:r w:rsidRPr="005B17D3">
        <w:fldChar w:fldCharType="end"/>
      </w:r>
      <w:r w:rsidRPr="005B17D3">
        <w:t xml:space="preserve"> VARO Decision should be between 3 and 75 characters.</w:t>
      </w:r>
    </w:p>
    <w:p w14:paraId="1AB80D24" w14:textId="77777777" w:rsidR="00BE52CE" w:rsidRPr="005B17D3" w:rsidRDefault="00BE52CE" w:rsidP="00EF3896">
      <w:pPr>
        <w:pStyle w:val="ScreenName"/>
      </w:pPr>
      <w:r w:rsidRPr="005B17D3">
        <w:t>Non-Veteran Eligibility</w:t>
      </w:r>
      <w:r w:rsidRPr="005B17D3">
        <w:fldChar w:fldCharType="begin"/>
      </w:r>
      <w:r w:rsidRPr="005B17D3">
        <w:instrText xml:space="preserve"> XE "Eligibility:Non-Veteran Codes" </w:instrText>
      </w:r>
      <w:r w:rsidRPr="005B17D3">
        <w:fldChar w:fldCharType="end"/>
      </w:r>
      <w:r w:rsidRPr="005B17D3">
        <w:t xml:space="preserve"> Codes</w:t>
      </w:r>
    </w:p>
    <w:p w14:paraId="21DCCCFC" w14:textId="77777777" w:rsidR="00BE52CE" w:rsidRPr="005B17D3" w:rsidRDefault="00BE52CE" w:rsidP="00EF3896">
      <w:pPr>
        <w:pStyle w:val="ScreenField"/>
        <w:rPr>
          <w:rStyle w:val="StyleDrop-downhotspot11ptUnderline"/>
          <w:bCs w:val="0"/>
          <w:iCs w:val="0"/>
          <w:sz w:val="24"/>
          <w:u w:val="none"/>
        </w:rPr>
      </w:pPr>
      <w:r w:rsidRPr="005B17D3">
        <w:rPr>
          <w:rStyle w:val="StyleDrop-downhotspot11ptUnderline"/>
          <w:bCs w:val="0"/>
          <w:iCs w:val="0"/>
          <w:sz w:val="24"/>
          <w:u w:val="none"/>
        </w:rPr>
        <w:t>TRICARE:</w:t>
      </w:r>
    </w:p>
    <w:p w14:paraId="2EB0AE26" w14:textId="77777777" w:rsidR="00BE52CE" w:rsidRPr="005B17D3" w:rsidRDefault="00BE52CE" w:rsidP="00EF3896">
      <w:pPr>
        <w:pStyle w:val="ScreenFieldDesc"/>
        <w:rPr>
          <w:b/>
          <w:i/>
          <w:u w:val="single"/>
        </w:rPr>
      </w:pPr>
      <w:r w:rsidRPr="005B17D3">
        <w:t>TRICARE is the Department of Defense (DoD) regionally managed Healthcare program for service families.</w:t>
      </w:r>
    </w:p>
    <w:p w14:paraId="4B15B009" w14:textId="77777777" w:rsidR="00BE52CE" w:rsidRPr="005B17D3" w:rsidRDefault="00BE52CE" w:rsidP="00EF3896">
      <w:pPr>
        <w:pStyle w:val="RulesandMore"/>
      </w:pPr>
      <w:r w:rsidRPr="005B17D3">
        <w:t>More...</w:t>
      </w:r>
    </w:p>
    <w:p w14:paraId="1A0F2702" w14:textId="77777777" w:rsidR="00BE52CE" w:rsidRPr="005B17D3" w:rsidRDefault="00BE52CE" w:rsidP="00EF3896">
      <w:pPr>
        <w:pStyle w:val="ListBull2"/>
      </w:pPr>
      <w:r w:rsidRPr="005B17D3">
        <w:t>TRICARE Online may be used to make medical</w:t>
      </w:r>
      <w:r w:rsidRPr="005B17D3">
        <w:fldChar w:fldCharType="begin"/>
      </w:r>
      <w:r w:rsidRPr="005B17D3">
        <w:instrText xml:space="preserve"> XE "Medical:appointments" </w:instrText>
      </w:r>
      <w:r w:rsidRPr="005B17D3">
        <w:fldChar w:fldCharType="end"/>
      </w:r>
      <w:r w:rsidRPr="005B17D3">
        <w:t xml:space="preserve"> appointments, review medical</w:t>
      </w:r>
      <w:r w:rsidRPr="005B17D3">
        <w:fldChar w:fldCharType="begin"/>
      </w:r>
      <w:r w:rsidRPr="005B17D3">
        <w:instrText xml:space="preserve"> XE "Medical:claim" </w:instrText>
      </w:r>
      <w:r w:rsidRPr="005B17D3">
        <w:fldChar w:fldCharType="end"/>
      </w:r>
      <w:r w:rsidRPr="005B17D3">
        <w:t xml:space="preserve"> claim</w:t>
      </w:r>
      <w:r w:rsidRPr="005B17D3">
        <w:fldChar w:fldCharType="begin"/>
      </w:r>
      <w:r w:rsidRPr="005B17D3">
        <w:instrText xml:space="preserve"> XE "</w:instrText>
      </w:r>
      <w:r w:rsidRPr="005B17D3">
        <w:rPr>
          <w:rStyle w:val="Expandingtext"/>
          <w:sz w:val="18"/>
          <w:szCs w:val="18"/>
        </w:rPr>
        <w:instrText>Claim</w:instrText>
      </w:r>
      <w:r w:rsidRPr="005B17D3">
        <w:instrText xml:space="preserve">" </w:instrText>
      </w:r>
      <w:r w:rsidRPr="005B17D3">
        <w:fldChar w:fldCharType="end"/>
      </w:r>
      <w:r w:rsidRPr="005B17D3">
        <w:t>s, order prescription renewals or refills, and make enrollment</w:t>
      </w:r>
      <w:r w:rsidRPr="005B17D3">
        <w:fldChar w:fldCharType="begin"/>
      </w:r>
      <w:r w:rsidRPr="005B17D3">
        <w:instrText xml:space="preserve"> XE "Enrollment" </w:instrText>
      </w:r>
      <w:r w:rsidRPr="005B17D3">
        <w:fldChar w:fldCharType="end"/>
      </w:r>
      <w:r w:rsidRPr="005B17D3">
        <w:t xml:space="preserve"> changes. The system may also permit users to communicate electronically with healthcare providers, create or customize a TRICARE Online web page, and use the Personal Health Care Manager.</w:t>
      </w:r>
    </w:p>
    <w:p w14:paraId="05B4F258" w14:textId="77777777" w:rsidR="00C43211" w:rsidRPr="005B17D3" w:rsidRDefault="00C43211" w:rsidP="00EF3896">
      <w:pPr>
        <w:pStyle w:val="ScreenField"/>
      </w:pPr>
    </w:p>
    <w:p w14:paraId="5258341E" w14:textId="7D21688D" w:rsidR="00BE52CE" w:rsidRPr="005B17D3" w:rsidRDefault="00BE52CE" w:rsidP="00EF3896">
      <w:pPr>
        <w:pStyle w:val="ScreenField"/>
      </w:pPr>
      <w:r w:rsidRPr="005B17D3">
        <w:t>Sharing Agreement</w:t>
      </w:r>
      <w:r w:rsidRPr="005B17D3">
        <w:fldChar w:fldCharType="begin"/>
      </w:r>
      <w:r w:rsidRPr="005B17D3">
        <w:instrText xml:space="preserve"> XE "Agreement:Sharing" </w:instrText>
      </w:r>
      <w:r w:rsidRPr="005B17D3">
        <w:fldChar w:fldCharType="end"/>
      </w:r>
      <w:r w:rsidRPr="005B17D3">
        <w:t>:</w:t>
      </w:r>
    </w:p>
    <w:p w14:paraId="1CD44C2D" w14:textId="77777777" w:rsidR="00BE52CE" w:rsidRPr="005B17D3" w:rsidRDefault="00BE52CE" w:rsidP="00EF3896">
      <w:pPr>
        <w:pStyle w:val="ScreenFieldDesc"/>
      </w:pPr>
      <w:r w:rsidRPr="005B17D3">
        <w:t>Sharing Agreement is defined as resources sharing between the two departments encompassing a wide range of services, from the construction of joint medical</w:t>
      </w:r>
      <w:r w:rsidRPr="005B17D3">
        <w:fldChar w:fldCharType="begin"/>
      </w:r>
      <w:r w:rsidRPr="005B17D3">
        <w:instrText xml:space="preserve"> XE "Medical:facilities" </w:instrText>
      </w:r>
      <w:r w:rsidRPr="005B17D3">
        <w:fldChar w:fldCharType="end"/>
      </w:r>
      <w:r w:rsidRPr="005B17D3">
        <w:t xml:space="preserve"> facilities for use by </w:t>
      </w:r>
      <w:r w:rsidRPr="005B17D3">
        <w:rPr>
          <w:rStyle w:val="Text-onlypopuphotspot"/>
        </w:rPr>
        <w:t>VA</w:t>
      </w:r>
      <w:r w:rsidRPr="005B17D3">
        <w:t>/</w:t>
      </w:r>
      <w:r w:rsidRPr="005B17D3">
        <w:rPr>
          <w:rStyle w:val="Text-onlypopuphotspot"/>
        </w:rPr>
        <w:t>DoD</w:t>
      </w:r>
      <w:r w:rsidRPr="005B17D3">
        <w:t xml:space="preserve"> beneficiaries to joint use of laboratory or laundry services.</w:t>
      </w:r>
    </w:p>
    <w:p w14:paraId="177B15B2" w14:textId="77777777" w:rsidR="00BE52CE" w:rsidRPr="005B17D3" w:rsidRDefault="00BE52CE" w:rsidP="00EF3896">
      <w:pPr>
        <w:pStyle w:val="RulesandMore"/>
      </w:pPr>
      <w:r w:rsidRPr="005B17D3">
        <w:t>More...</w:t>
      </w:r>
    </w:p>
    <w:p w14:paraId="67FBFBBE" w14:textId="77777777" w:rsidR="00BE52CE" w:rsidRPr="005B17D3" w:rsidRDefault="00BE52CE" w:rsidP="00EF3896">
      <w:pPr>
        <w:pStyle w:val="ListBull2"/>
      </w:pPr>
      <w:r w:rsidRPr="005B17D3">
        <w:t>The purpose of the VA/DoD Healthcare Resources Sharing Program is to encourage the cost-effective use of Federal Healthcare resources by minimizing the duplication, and the under use of Healthcare resources, while benefiting both VA and DoD beneficiaries.</w:t>
      </w:r>
    </w:p>
    <w:p w14:paraId="6D49452F" w14:textId="77777777" w:rsidR="00C43211" w:rsidRPr="005B17D3" w:rsidRDefault="00C43211" w:rsidP="00EF3896">
      <w:pPr>
        <w:pStyle w:val="ScreenField"/>
      </w:pPr>
    </w:p>
    <w:p w14:paraId="48F59D10" w14:textId="09C1DD09" w:rsidR="00BE52CE" w:rsidRPr="005B17D3" w:rsidRDefault="00BE52CE" w:rsidP="00EF3896">
      <w:pPr>
        <w:pStyle w:val="ScreenField"/>
      </w:pPr>
      <w:r w:rsidRPr="005B17D3">
        <w:t>Allied Veteran Country</w:t>
      </w:r>
      <w:r w:rsidRPr="005B17D3">
        <w:fldChar w:fldCharType="begin"/>
      </w:r>
      <w:r w:rsidRPr="005B17D3">
        <w:instrText xml:space="preserve"> XE "Allied Veteran:Country" </w:instrText>
      </w:r>
      <w:r w:rsidRPr="005B17D3">
        <w:fldChar w:fldCharType="end"/>
      </w:r>
      <w:r w:rsidRPr="005B17D3">
        <w:t>:</w:t>
      </w:r>
    </w:p>
    <w:p w14:paraId="11973E04" w14:textId="7D2FE3CA" w:rsidR="00BE52CE" w:rsidRPr="005B17D3" w:rsidRDefault="00BE52CE" w:rsidP="00EF3896">
      <w:pPr>
        <w:pStyle w:val="ScreenFieldDesc"/>
      </w:pPr>
      <w:r w:rsidRPr="005B17D3">
        <w:t xml:space="preserve">Allied Veteran Country is defined as the </w:t>
      </w:r>
      <w:r w:rsidR="006204FA" w:rsidRPr="005B17D3">
        <w:t>Veterans</w:t>
      </w:r>
      <w:r w:rsidRPr="005B17D3">
        <w:t xml:space="preserve"> allied country of origin.</w:t>
      </w:r>
    </w:p>
    <w:p w14:paraId="7232D2B4" w14:textId="77777777" w:rsidR="00BE52CE" w:rsidRPr="005B17D3" w:rsidRDefault="00BE52CE" w:rsidP="00EF3896">
      <w:pPr>
        <w:pStyle w:val="ScreenFieldDesc"/>
      </w:pPr>
      <w:r w:rsidRPr="005B17D3">
        <w:t>Allied Veteran Country data is shared with VistA.</w:t>
      </w:r>
    </w:p>
    <w:p w14:paraId="22CA2686" w14:textId="77777777" w:rsidR="00BE52CE" w:rsidRPr="005B17D3" w:rsidRDefault="00BE52CE" w:rsidP="00EF3896">
      <w:pPr>
        <w:pStyle w:val="RulesandMore"/>
      </w:pPr>
      <w:r w:rsidRPr="005B17D3">
        <w:t>Rules...</w:t>
      </w:r>
    </w:p>
    <w:p w14:paraId="4034A225" w14:textId="77777777" w:rsidR="00BE52CE" w:rsidRPr="005B17D3" w:rsidRDefault="00BE52CE" w:rsidP="00EF3896">
      <w:pPr>
        <w:pStyle w:val="ListBull2"/>
      </w:pPr>
      <w:r w:rsidRPr="005B17D3">
        <w:t xml:space="preserve">Veteran will be assigned an Eligibility Code of Allied Veteran if </w:t>
      </w:r>
      <w:r w:rsidRPr="005B17D3">
        <w:rPr>
          <w:rStyle w:val="Expandingtext"/>
        </w:rPr>
        <w:t>an</w:t>
      </w:r>
      <w:r w:rsidRPr="005B17D3">
        <w:t xml:space="preserve"> Allied Veteran Country is selected. </w:t>
      </w:r>
    </w:p>
    <w:p w14:paraId="3E3D3983" w14:textId="77777777" w:rsidR="00BE52CE" w:rsidRPr="005B17D3" w:rsidRDefault="00BE52CE" w:rsidP="00EF3896">
      <w:pPr>
        <w:pStyle w:val="ListBull2"/>
      </w:pPr>
      <w:r w:rsidRPr="005B17D3">
        <w:rPr>
          <w:iCs/>
        </w:rPr>
        <w:t>Allied Veteran Country</w:t>
      </w:r>
      <w:r w:rsidRPr="005B17D3">
        <w:t xml:space="preserve"> is required information for registration as an Allied Beneficiary. Authorized selections are: </w:t>
      </w:r>
    </w:p>
    <w:p w14:paraId="4DD428C9" w14:textId="77777777" w:rsidR="00BE52CE" w:rsidRPr="005B17D3" w:rsidRDefault="00BE52CE" w:rsidP="00884662">
      <w:pPr>
        <w:pStyle w:val="ListBull2"/>
        <w:numPr>
          <w:ilvl w:val="1"/>
          <w:numId w:val="64"/>
        </w:numPr>
      </w:pPr>
      <w:r w:rsidRPr="005B17D3">
        <w:t>Canada, United Kingdom (UK), Great Britain / N. Ireland (GRT).</w:t>
      </w:r>
    </w:p>
    <w:p w14:paraId="5F2D8AD3" w14:textId="7687300F" w:rsidR="00BE52CE" w:rsidRPr="005B17D3" w:rsidRDefault="00BE52CE" w:rsidP="00884662">
      <w:pPr>
        <w:pStyle w:val="ListBull2"/>
        <w:numPr>
          <w:ilvl w:val="1"/>
          <w:numId w:val="64"/>
        </w:numPr>
      </w:pPr>
      <w:r w:rsidRPr="005B17D3">
        <w:t>Qualifying service with Poland and/or Czechoslovakia grants Veterans eligibility as a non-</w:t>
      </w:r>
      <w:r w:rsidR="00C0209E" w:rsidRPr="005B17D3">
        <w:t>Service Connected</w:t>
      </w:r>
      <w:r w:rsidRPr="005B17D3">
        <w:t xml:space="preserve"> Veteran, provided they meet the qualifications as outlined in the Allied Beneficiary Handbook.</w:t>
      </w:r>
    </w:p>
    <w:p w14:paraId="71339864" w14:textId="77777777" w:rsidR="00BE52CE" w:rsidRPr="005B17D3" w:rsidRDefault="00BE52CE" w:rsidP="00EF3896">
      <w:pPr>
        <w:pStyle w:val="RulesandMore"/>
      </w:pPr>
      <w:r w:rsidRPr="005B17D3">
        <w:t xml:space="preserve">More... </w:t>
      </w:r>
    </w:p>
    <w:p w14:paraId="636A2911" w14:textId="61706D7B" w:rsidR="00BE52CE" w:rsidRPr="005B17D3" w:rsidRDefault="00BE52CE" w:rsidP="00EF3896">
      <w:pPr>
        <w:pStyle w:val="ListBull2"/>
        <w:rPr>
          <w:b/>
          <w:i/>
          <w:sz w:val="18"/>
          <w:szCs w:val="18"/>
        </w:rPr>
      </w:pPr>
      <w:r w:rsidRPr="005B17D3">
        <w:t xml:space="preserve">Qualifying Allied Beneficiaries are eligible for treatment for </w:t>
      </w:r>
      <w:r w:rsidR="00C0209E" w:rsidRPr="005B17D3">
        <w:t>Service Connected</w:t>
      </w:r>
      <w:r w:rsidRPr="005B17D3">
        <w:t xml:space="preserve"> conditions only and the Allied Country should authorize the care and reimburse VA. </w:t>
      </w:r>
    </w:p>
    <w:p w14:paraId="7AB64B03" w14:textId="74088881" w:rsidR="00BE52CE" w:rsidRPr="005B17D3" w:rsidRDefault="00BE52CE" w:rsidP="00EF3896">
      <w:pPr>
        <w:pStyle w:val="ListBull2"/>
        <w:rPr>
          <w:b/>
          <w:i/>
          <w:sz w:val="18"/>
          <w:szCs w:val="18"/>
        </w:rPr>
      </w:pPr>
      <w:r w:rsidRPr="005B17D3">
        <w:t xml:space="preserve">Allied Beneficiaries are individuals receiving a war pension or equivalent for </w:t>
      </w:r>
      <w:r w:rsidR="00C0209E" w:rsidRPr="005B17D3">
        <w:t>Service Connected</w:t>
      </w:r>
      <w:r w:rsidRPr="005B17D3">
        <w:t xml:space="preserve"> conditions or disabilities from a country who was allied or associated with the United States in World War I (except any nation which was an enemy of the United States during World War II), or in World War II, with agreements requiring reimbursement (reciprocal agreements) with the United States (currently only England (UK., Great Britain / N. Ireland) and Canada). </w:t>
      </w:r>
    </w:p>
    <w:p w14:paraId="3E68AA20" w14:textId="656B5F68" w:rsidR="00BE52CE" w:rsidRPr="005B17D3" w:rsidRDefault="00BE52CE" w:rsidP="00EF3896">
      <w:pPr>
        <w:pStyle w:val="ListBull2"/>
        <w:rPr>
          <w:b/>
          <w:i/>
          <w:sz w:val="18"/>
          <w:szCs w:val="18"/>
        </w:rPr>
      </w:pPr>
      <w:r w:rsidRPr="005B17D3">
        <w:t xml:space="preserve">If the Allied Beneficiaries served with Poland and/or Czechoslovakia and are in receipt of a VA monetary benefit from Great Britain (GRT) based on a </w:t>
      </w:r>
      <w:r w:rsidR="00C0209E" w:rsidRPr="005B17D3">
        <w:t>Service Connected</w:t>
      </w:r>
      <w:r w:rsidRPr="005B17D3">
        <w:t xml:space="preserve"> condition, they can elect to be registered as an Allied Beneficiary, and country of UK. Grt. Britain / N. Ireland will be selected as the Allied Veteran Country. Allied Beneficiaries are eligible for treatment for </w:t>
      </w:r>
      <w:r w:rsidR="00C0209E" w:rsidRPr="005B17D3">
        <w:t>Service Connected</w:t>
      </w:r>
      <w:r w:rsidRPr="005B17D3">
        <w:t xml:space="preserve"> conditions only and the Allied Country should be billed for their care. Poland and/or Czechoslovakia Veterans cannot elect both Allied Veteran Status and non-</w:t>
      </w:r>
      <w:r w:rsidR="00C0209E" w:rsidRPr="005B17D3">
        <w:t>Service Connected</w:t>
      </w:r>
      <w:r w:rsidRPr="005B17D3">
        <w:t xml:space="preserve"> eligibility.</w:t>
      </w:r>
    </w:p>
    <w:p w14:paraId="5053672A" w14:textId="77777777" w:rsidR="00BE52CE" w:rsidRPr="005B17D3" w:rsidRDefault="00BE52CE" w:rsidP="00EF3896">
      <w:pPr>
        <w:pStyle w:val="ListBull2"/>
        <w:numPr>
          <w:ilvl w:val="0"/>
          <w:numId w:val="0"/>
        </w:numPr>
        <w:rPr>
          <w:b/>
          <w:i/>
          <w:sz w:val="18"/>
          <w:szCs w:val="18"/>
        </w:rPr>
      </w:pPr>
    </w:p>
    <w:p w14:paraId="2AA9926C" w14:textId="77777777" w:rsidR="00BE52CE" w:rsidRPr="005B17D3" w:rsidRDefault="00BE52CE" w:rsidP="00EF3896">
      <w:pPr>
        <w:pStyle w:val="ScreenField"/>
      </w:pPr>
      <w:r w:rsidRPr="005B17D3">
        <w:t>CHAMPVA</w:t>
      </w:r>
      <w:r w:rsidRPr="005B17D3">
        <w:fldChar w:fldCharType="begin"/>
      </w:r>
      <w:r w:rsidRPr="005B17D3">
        <w:instrText xml:space="preserve"> XE "CHAMPVA" </w:instrText>
      </w:r>
      <w:r w:rsidRPr="005B17D3">
        <w:fldChar w:fldCharType="end"/>
      </w:r>
      <w:r w:rsidRPr="005B17D3">
        <w:t>:</w:t>
      </w:r>
    </w:p>
    <w:p w14:paraId="4662FCBF" w14:textId="65D6F46E" w:rsidR="00BE52CE" w:rsidRPr="005B17D3" w:rsidRDefault="00BE52CE" w:rsidP="00EF3896">
      <w:pPr>
        <w:pStyle w:val="ScreenFieldDesc"/>
      </w:pPr>
      <w:r w:rsidRPr="005B17D3">
        <w:t>Civilian Health and Medical</w:t>
      </w:r>
      <w:r w:rsidRPr="005B17D3">
        <w:fldChar w:fldCharType="begin"/>
      </w:r>
      <w:r w:rsidRPr="005B17D3">
        <w:instrText xml:space="preserve"> XE "Medical: Civilian Health and Medical Program of the Uniformed Services" </w:instrText>
      </w:r>
      <w:r w:rsidRPr="005B17D3">
        <w:fldChar w:fldCharType="end"/>
      </w:r>
      <w:r w:rsidRPr="005B17D3">
        <w:t xml:space="preserve"> Program of the Uniformed Services or </w:t>
      </w:r>
      <w:r w:rsidR="006204FA" w:rsidRPr="005B17D3">
        <w:t>Veterans</w:t>
      </w:r>
      <w:r w:rsidRPr="005B17D3">
        <w:t xml:space="preserve"> Affairs (</w:t>
      </w:r>
      <w:r w:rsidRPr="005B17D3">
        <w:rPr>
          <w:i/>
        </w:rPr>
        <w:t>CHAMPVA</w:t>
      </w:r>
      <w:r w:rsidRPr="005B17D3">
        <w:t>) is an insurance</w:t>
      </w:r>
      <w:r w:rsidRPr="005B17D3">
        <w:fldChar w:fldCharType="begin"/>
      </w:r>
      <w:r w:rsidRPr="005B17D3">
        <w:instrText xml:space="preserve"> XE "Insurance:CHAMPVA" </w:instrText>
      </w:r>
      <w:r w:rsidRPr="005B17D3">
        <w:fldChar w:fldCharType="end"/>
      </w:r>
      <w:r w:rsidRPr="005B17D3">
        <w:t xml:space="preserve"> program in which the VA shares the cost of covered healthcare services and supplies for active duty and retired career military</w:t>
      </w:r>
      <w:r w:rsidRPr="005B17D3">
        <w:fldChar w:fldCharType="begin"/>
      </w:r>
      <w:r w:rsidRPr="005B17D3">
        <w:instrText xml:space="preserve"> XE "Military" </w:instrText>
      </w:r>
      <w:r w:rsidRPr="005B17D3">
        <w:fldChar w:fldCharType="end"/>
      </w:r>
      <w:r w:rsidRPr="005B17D3">
        <w:t xml:space="preserve"> persons, their dependents, and survivors.</w:t>
      </w:r>
    </w:p>
    <w:tbl>
      <w:tblPr>
        <w:tblStyle w:val="TableGrid"/>
        <w:tblW w:w="9360" w:type="dxa"/>
        <w:tblInd w:w="1075" w:type="dxa"/>
        <w:tblLayout w:type="fixed"/>
        <w:tblLook w:val="04A0" w:firstRow="1" w:lastRow="0" w:firstColumn="1" w:lastColumn="0" w:noHBand="0" w:noVBand="1"/>
        <w:tblDescription w:val="If/then table to determine if spouse, widower, and children of a Veteran are eligible for CHAMPVA. "/>
      </w:tblPr>
      <w:tblGrid>
        <w:gridCol w:w="2700"/>
        <w:gridCol w:w="6660"/>
      </w:tblGrid>
      <w:tr w:rsidR="00BE52CE" w:rsidRPr="005B17D3" w14:paraId="62D7168C" w14:textId="77777777" w:rsidTr="003875C7">
        <w:trPr>
          <w:trHeight w:val="291"/>
          <w:tblHeader/>
        </w:trPr>
        <w:tc>
          <w:tcPr>
            <w:tcW w:w="2700" w:type="dxa"/>
            <w:shd w:val="clear" w:color="auto" w:fill="D9E2F3" w:themeFill="accent1" w:themeFillTint="33"/>
          </w:tcPr>
          <w:p w14:paraId="5E86F81D" w14:textId="77777777" w:rsidR="00BE52CE" w:rsidRPr="005B17D3" w:rsidRDefault="00BE52CE" w:rsidP="00EF3896">
            <w:pPr>
              <w:rPr>
                <w:rFonts w:ascii="Arial" w:hAnsi="Arial" w:cs="Arial"/>
                <w:b/>
                <w:sz w:val="22"/>
                <w:szCs w:val="22"/>
              </w:rPr>
            </w:pPr>
            <w:r w:rsidRPr="005B17D3">
              <w:rPr>
                <w:rFonts w:ascii="Arial" w:hAnsi="Arial" w:cs="Arial"/>
                <w:b/>
                <w:sz w:val="22"/>
                <w:szCs w:val="22"/>
              </w:rPr>
              <w:t>If</w:t>
            </w:r>
          </w:p>
        </w:tc>
        <w:tc>
          <w:tcPr>
            <w:tcW w:w="6660" w:type="dxa"/>
            <w:shd w:val="clear" w:color="auto" w:fill="D9E2F3" w:themeFill="accent1" w:themeFillTint="33"/>
          </w:tcPr>
          <w:p w14:paraId="7AE94A5F" w14:textId="77777777" w:rsidR="00BE52CE" w:rsidRPr="005B17D3" w:rsidRDefault="00BE52CE" w:rsidP="00EF3896">
            <w:pPr>
              <w:rPr>
                <w:rFonts w:ascii="Arial" w:hAnsi="Arial" w:cs="Arial"/>
                <w:b/>
                <w:sz w:val="22"/>
                <w:szCs w:val="22"/>
              </w:rPr>
            </w:pPr>
            <w:r w:rsidRPr="005B17D3">
              <w:rPr>
                <w:rFonts w:ascii="Arial" w:hAnsi="Arial" w:cs="Arial"/>
                <w:b/>
                <w:sz w:val="22"/>
                <w:szCs w:val="22"/>
              </w:rPr>
              <w:t>Then</w:t>
            </w:r>
          </w:p>
        </w:tc>
      </w:tr>
      <w:tr w:rsidR="00BE52CE" w:rsidRPr="005B17D3" w14:paraId="105199B8" w14:textId="77777777" w:rsidTr="003875C7">
        <w:trPr>
          <w:trHeight w:val="917"/>
          <w:tblHeader/>
        </w:trPr>
        <w:tc>
          <w:tcPr>
            <w:tcW w:w="2700" w:type="dxa"/>
          </w:tcPr>
          <w:p w14:paraId="7088D265" w14:textId="77777777" w:rsidR="00BE52CE" w:rsidRPr="005B17D3" w:rsidRDefault="00BE52CE" w:rsidP="00EF3896">
            <w:pPr>
              <w:pStyle w:val="BodyTextBullet2"/>
            </w:pPr>
            <w:r w:rsidRPr="005B17D3">
              <w:t>Yes</w:t>
            </w:r>
          </w:p>
        </w:tc>
        <w:tc>
          <w:tcPr>
            <w:tcW w:w="6660" w:type="dxa"/>
          </w:tcPr>
          <w:p w14:paraId="4BFC6F37" w14:textId="77777777" w:rsidR="00BE52CE" w:rsidRPr="005B17D3" w:rsidRDefault="00BE52CE" w:rsidP="00EF3896">
            <w:pPr>
              <w:pStyle w:val="BodyTextBullet2"/>
              <w:rPr>
                <w:rStyle w:val="Expandingtext"/>
              </w:rPr>
            </w:pPr>
            <w:r w:rsidRPr="005B17D3">
              <w:rPr>
                <w:rStyle w:val="Expandingtext"/>
              </w:rPr>
              <w:t>The spouse</w:t>
            </w:r>
            <w:r w:rsidRPr="005B17D3">
              <w:rPr>
                <w:rStyle w:val="Expandingtext"/>
              </w:rPr>
              <w:fldChar w:fldCharType="begin"/>
            </w:r>
            <w:r w:rsidRPr="005B17D3">
              <w:instrText xml:space="preserve"> XE "</w:instrText>
            </w:r>
            <w:r w:rsidRPr="005B17D3">
              <w:rPr>
                <w:rStyle w:val="Expandingtext"/>
              </w:rPr>
              <w:instrText>Spouse:</w:instrText>
            </w:r>
            <w:r w:rsidRPr="005B17D3">
              <w:instrText xml:space="preserve">CHAMPVA" </w:instrText>
            </w:r>
            <w:r w:rsidRPr="005B17D3">
              <w:rPr>
                <w:rStyle w:val="Expandingtext"/>
              </w:rPr>
              <w:fldChar w:fldCharType="end"/>
            </w:r>
            <w:r w:rsidRPr="005B17D3">
              <w:rPr>
                <w:rStyle w:val="Expandingtext"/>
              </w:rPr>
              <w:t xml:space="preserve"> or widower, and the children of a Veteran meet the criteria</w:t>
            </w:r>
            <w:r w:rsidRPr="005B17D3">
              <w:rPr>
                <w:rStyle w:val="Expandingtext"/>
              </w:rPr>
              <w:fldChar w:fldCharType="begin"/>
            </w:r>
            <w:r w:rsidRPr="005B17D3">
              <w:instrText xml:space="preserve"> XE "</w:instrText>
            </w:r>
            <w:r w:rsidRPr="005B17D3">
              <w:rPr>
                <w:rStyle w:val="Expandingtext"/>
              </w:rPr>
              <w:instrText>Criteria:</w:instrText>
            </w:r>
            <w:r w:rsidRPr="005B17D3">
              <w:instrText xml:space="preserve">CHAMPVA" </w:instrText>
            </w:r>
            <w:r w:rsidRPr="005B17D3">
              <w:rPr>
                <w:rStyle w:val="Expandingtext"/>
              </w:rPr>
              <w:fldChar w:fldCharType="end"/>
            </w:r>
            <w:r w:rsidRPr="005B17D3">
              <w:rPr>
                <w:rStyle w:val="Expandingtext"/>
              </w:rPr>
              <w:t xml:space="preserve"> of CHAMPVA eligibility.</w:t>
            </w:r>
            <w:r w:rsidRPr="005B17D3">
              <w:rPr>
                <w:rStyle w:val="Expandingtext"/>
              </w:rPr>
              <w:fldChar w:fldCharType="begin"/>
            </w:r>
            <w:r w:rsidRPr="005B17D3">
              <w:instrText xml:space="preserve"> XE "Eligibility" </w:instrText>
            </w:r>
            <w:r w:rsidRPr="005B17D3">
              <w:rPr>
                <w:rStyle w:val="Expandingtext"/>
              </w:rPr>
              <w:fldChar w:fldCharType="end"/>
            </w:r>
            <w:r w:rsidRPr="005B17D3">
              <w:rPr>
                <w:rStyle w:val="Expandingtext"/>
              </w:rPr>
              <w:t xml:space="preserve"> </w:t>
            </w:r>
          </w:p>
          <w:p w14:paraId="2E437B01" w14:textId="77777777" w:rsidR="00BE52CE" w:rsidRPr="005B17D3" w:rsidRDefault="00BE52CE" w:rsidP="00EF3896">
            <w:pPr>
              <w:pStyle w:val="BodyTextBullet2"/>
              <w:rPr>
                <w:b/>
                <w:i/>
              </w:rPr>
            </w:pPr>
            <w:r w:rsidRPr="005B17D3">
              <w:rPr>
                <w:b/>
                <w:i/>
              </w:rPr>
              <w:t xml:space="preserve">More... </w:t>
            </w:r>
          </w:p>
          <w:p w14:paraId="6DD2B006" w14:textId="1321B4E5" w:rsidR="00BE52CE" w:rsidRPr="005B17D3" w:rsidRDefault="00BE52CE" w:rsidP="00EF3896">
            <w:pPr>
              <w:pStyle w:val="ListBull2"/>
            </w:pPr>
            <w:r w:rsidRPr="005B17D3">
              <w:t>Eligibility</w:t>
            </w:r>
            <w:r w:rsidRPr="005B17D3">
              <w:fldChar w:fldCharType="begin"/>
            </w:r>
            <w:r w:rsidRPr="005B17D3">
              <w:instrText xml:space="preserve"> XE "Eligibility" </w:instrText>
            </w:r>
            <w:r w:rsidRPr="005B17D3">
              <w:fldChar w:fldCharType="end"/>
            </w:r>
            <w:r w:rsidRPr="005B17D3">
              <w:t xml:space="preserve"> includes the dependents of Veterans who are rated permanently and totally disabled due to a </w:t>
            </w:r>
            <w:r w:rsidR="00C0209E" w:rsidRPr="005B17D3">
              <w:t>Service Connected</w:t>
            </w:r>
            <w:r w:rsidRPr="005B17D3">
              <w:t xml:space="preserve"> disability, or were rated permanently and totally disabled due to a </w:t>
            </w:r>
            <w:r w:rsidR="00C0209E" w:rsidRPr="005B17D3">
              <w:t>Service Connected</w:t>
            </w:r>
            <w:r w:rsidRPr="005B17D3">
              <w:t xml:space="preserve"> condition at the time of death</w:t>
            </w:r>
            <w:r w:rsidRPr="005B17D3">
              <w:fldChar w:fldCharType="begin"/>
            </w:r>
            <w:r w:rsidRPr="005B17D3">
              <w:instrText xml:space="preserve"> XE "Death:time of" </w:instrText>
            </w:r>
            <w:r w:rsidRPr="005B17D3">
              <w:fldChar w:fldCharType="end"/>
            </w:r>
            <w:r w:rsidRPr="005B17D3">
              <w:t xml:space="preserve">, or died of a </w:t>
            </w:r>
            <w:r w:rsidR="00C0209E" w:rsidRPr="005B17D3">
              <w:t>Service Connected</w:t>
            </w:r>
            <w:r w:rsidRPr="005B17D3">
              <w:t xml:space="preserve"> disability, or died on active duty and the dependents who are not otherwise eligible for </w:t>
            </w:r>
            <w:hyperlink r:id="rId131" w:history="1">
              <w:r w:rsidRPr="005B17D3">
                <w:t>DoD</w:t>
              </w:r>
            </w:hyperlink>
            <w:r w:rsidRPr="005B17D3">
              <w:t> </w:t>
            </w:r>
            <w:hyperlink r:id="rId132" w:history="1">
              <w:r w:rsidRPr="005B17D3">
                <w:t>TRICARE</w:t>
              </w:r>
            </w:hyperlink>
            <w:r w:rsidRPr="005B17D3">
              <w:t xml:space="preserve"> benefits. </w:t>
            </w:r>
          </w:p>
          <w:p w14:paraId="146C0D94" w14:textId="299205F2" w:rsidR="00BE52CE" w:rsidRPr="005B17D3" w:rsidRDefault="00BE52CE" w:rsidP="00EF3896">
            <w:pPr>
              <w:pStyle w:val="ListBull2"/>
            </w:pPr>
            <w:r w:rsidRPr="005B17D3">
              <w:t>CHAMPVA is a health benefits program in which the Department of Veterans Affairs (VA) shares the cost of certain healthcare services and supplies with eligible Veterans.</w:t>
            </w:r>
          </w:p>
        </w:tc>
      </w:tr>
      <w:tr w:rsidR="00BE52CE" w:rsidRPr="005B17D3" w14:paraId="5A497D64" w14:textId="77777777" w:rsidTr="003875C7">
        <w:trPr>
          <w:trHeight w:val="665"/>
          <w:tblHeader/>
        </w:trPr>
        <w:tc>
          <w:tcPr>
            <w:tcW w:w="2700" w:type="dxa"/>
          </w:tcPr>
          <w:p w14:paraId="2582EF1A" w14:textId="77777777" w:rsidR="00BE52CE" w:rsidRPr="005B17D3" w:rsidRDefault="00BE52CE" w:rsidP="00EF3896">
            <w:pPr>
              <w:pStyle w:val="BodyTextBullet2"/>
            </w:pPr>
            <w:r w:rsidRPr="005B17D3">
              <w:t>No</w:t>
            </w:r>
          </w:p>
        </w:tc>
        <w:tc>
          <w:tcPr>
            <w:tcW w:w="6660" w:type="dxa"/>
          </w:tcPr>
          <w:p w14:paraId="2B1B8852" w14:textId="77777777" w:rsidR="00BE52CE" w:rsidRPr="005B17D3" w:rsidRDefault="00BE52CE" w:rsidP="00EF3896">
            <w:pPr>
              <w:pStyle w:val="BodyTextBullet2"/>
            </w:pPr>
            <w:r w:rsidRPr="005B17D3">
              <w:rPr>
                <w:rStyle w:val="Expandingtext"/>
              </w:rPr>
              <w:t>The Veteran does NOT meet the criteria</w:t>
            </w:r>
            <w:r w:rsidRPr="005B17D3">
              <w:rPr>
                <w:rStyle w:val="Expandingtext"/>
              </w:rPr>
              <w:fldChar w:fldCharType="begin"/>
            </w:r>
            <w:r w:rsidRPr="005B17D3">
              <w:instrText xml:space="preserve"> XE "</w:instrText>
            </w:r>
            <w:r w:rsidRPr="005B17D3">
              <w:rPr>
                <w:rStyle w:val="Expandingtext"/>
              </w:rPr>
              <w:instrText>Criteria:</w:instrText>
            </w:r>
            <w:r w:rsidRPr="005B17D3">
              <w:instrText xml:space="preserve">CHAMPVA" </w:instrText>
            </w:r>
            <w:r w:rsidRPr="005B17D3">
              <w:rPr>
                <w:rStyle w:val="Expandingtext"/>
              </w:rPr>
              <w:fldChar w:fldCharType="end"/>
            </w:r>
            <w:r w:rsidRPr="005B17D3">
              <w:rPr>
                <w:rStyle w:val="Expandingtext"/>
              </w:rPr>
              <w:t xml:space="preserve"> of CHAMPVA eligibility. </w:t>
            </w:r>
          </w:p>
        </w:tc>
      </w:tr>
    </w:tbl>
    <w:p w14:paraId="505C49BB" w14:textId="77777777" w:rsidR="00BE52CE" w:rsidRPr="005B17D3" w:rsidRDefault="00BE52CE" w:rsidP="00EF3896">
      <w:pPr>
        <w:pStyle w:val="ScreenFieldDesc"/>
        <w:ind w:left="0"/>
      </w:pPr>
    </w:p>
    <w:p w14:paraId="7F85740E" w14:textId="77777777" w:rsidR="00BE52CE" w:rsidRPr="005B17D3" w:rsidRDefault="00BE52CE" w:rsidP="00EF3896">
      <w:pPr>
        <w:pStyle w:val="ScreenField"/>
      </w:pPr>
      <w:r w:rsidRPr="005B17D3">
        <w:t>Employee:</w:t>
      </w:r>
    </w:p>
    <w:p w14:paraId="3DC23738" w14:textId="77777777" w:rsidR="00BE52CE" w:rsidRPr="005B17D3" w:rsidRDefault="00BE52CE" w:rsidP="00EF3896">
      <w:pPr>
        <w:pStyle w:val="ScreenFieldDesc"/>
      </w:pPr>
      <w:r w:rsidRPr="005B17D3">
        <w:t>Determine if the Veteran is an employee of the VAMC.</w:t>
      </w:r>
    </w:p>
    <w:p w14:paraId="5ECD3C2E" w14:textId="77777777" w:rsidR="00BE52CE" w:rsidRPr="005B17D3" w:rsidRDefault="00BE52CE" w:rsidP="00EF3896">
      <w:pPr>
        <w:pStyle w:val="ScreenField"/>
      </w:pPr>
    </w:p>
    <w:tbl>
      <w:tblPr>
        <w:tblStyle w:val="TableGrid"/>
        <w:tblW w:w="9360" w:type="dxa"/>
        <w:tblInd w:w="1075" w:type="dxa"/>
        <w:tblLayout w:type="fixed"/>
        <w:tblLook w:val="04A0" w:firstRow="1" w:lastRow="0" w:firstColumn="1" w:lastColumn="0" w:noHBand="0" w:noVBand="1"/>
        <w:tblDescription w:val="If/then table to determine Medicaid eligibility. "/>
      </w:tblPr>
      <w:tblGrid>
        <w:gridCol w:w="2700"/>
        <w:gridCol w:w="6660"/>
      </w:tblGrid>
      <w:tr w:rsidR="00BE52CE" w:rsidRPr="005B17D3" w14:paraId="5E8599A1" w14:textId="77777777" w:rsidTr="003875C7">
        <w:trPr>
          <w:trHeight w:val="291"/>
          <w:tblHeader/>
        </w:trPr>
        <w:tc>
          <w:tcPr>
            <w:tcW w:w="2700" w:type="dxa"/>
            <w:shd w:val="clear" w:color="auto" w:fill="D9E2F3" w:themeFill="accent1" w:themeFillTint="33"/>
          </w:tcPr>
          <w:p w14:paraId="028A8C94" w14:textId="77777777" w:rsidR="00BE52CE" w:rsidRPr="005B17D3" w:rsidRDefault="00BE52CE" w:rsidP="00EF3896">
            <w:pPr>
              <w:rPr>
                <w:rFonts w:ascii="Arial" w:hAnsi="Arial" w:cs="Arial"/>
                <w:b/>
                <w:sz w:val="22"/>
                <w:szCs w:val="22"/>
              </w:rPr>
            </w:pPr>
            <w:r w:rsidRPr="005B17D3">
              <w:rPr>
                <w:rFonts w:ascii="Arial" w:hAnsi="Arial" w:cs="Arial"/>
                <w:b/>
                <w:sz w:val="22"/>
                <w:szCs w:val="22"/>
              </w:rPr>
              <w:t>If</w:t>
            </w:r>
          </w:p>
        </w:tc>
        <w:tc>
          <w:tcPr>
            <w:tcW w:w="6660" w:type="dxa"/>
            <w:shd w:val="clear" w:color="auto" w:fill="D9E2F3" w:themeFill="accent1" w:themeFillTint="33"/>
          </w:tcPr>
          <w:p w14:paraId="183FB168" w14:textId="77777777" w:rsidR="00BE52CE" w:rsidRPr="005B17D3" w:rsidRDefault="00BE52CE" w:rsidP="00EF3896">
            <w:pPr>
              <w:rPr>
                <w:rFonts w:ascii="Arial" w:hAnsi="Arial" w:cs="Arial"/>
                <w:b/>
                <w:sz w:val="22"/>
                <w:szCs w:val="22"/>
              </w:rPr>
            </w:pPr>
            <w:r w:rsidRPr="005B17D3">
              <w:rPr>
                <w:rFonts w:ascii="Arial" w:hAnsi="Arial" w:cs="Arial"/>
                <w:b/>
                <w:sz w:val="22"/>
                <w:szCs w:val="22"/>
              </w:rPr>
              <w:t>Then</w:t>
            </w:r>
          </w:p>
        </w:tc>
      </w:tr>
      <w:tr w:rsidR="00BE52CE" w:rsidRPr="005B17D3" w14:paraId="0918912E" w14:textId="77777777" w:rsidTr="003875C7">
        <w:trPr>
          <w:trHeight w:val="917"/>
          <w:tblHeader/>
        </w:trPr>
        <w:tc>
          <w:tcPr>
            <w:tcW w:w="2700" w:type="dxa"/>
          </w:tcPr>
          <w:p w14:paraId="4663A4D5" w14:textId="77777777" w:rsidR="00BE52CE" w:rsidRPr="005B17D3" w:rsidRDefault="00BE52CE" w:rsidP="00EF3896">
            <w:pPr>
              <w:pStyle w:val="BodyTextBullet2"/>
            </w:pPr>
            <w:r w:rsidRPr="005B17D3">
              <w:t>Yes</w:t>
            </w:r>
          </w:p>
        </w:tc>
        <w:tc>
          <w:tcPr>
            <w:tcW w:w="6660" w:type="dxa"/>
          </w:tcPr>
          <w:p w14:paraId="77B75611" w14:textId="77777777" w:rsidR="00BE52CE" w:rsidRPr="005B17D3" w:rsidRDefault="00BE52CE" w:rsidP="00EF3896">
            <w:pPr>
              <w:pStyle w:val="BodyTextBullet2"/>
              <w:rPr>
                <w:rStyle w:val="Expandingtext"/>
              </w:rPr>
            </w:pPr>
            <w:r w:rsidRPr="005B17D3">
              <w:rPr>
                <w:rStyle w:val="Expandingtext"/>
              </w:rPr>
              <w:t>The Veteran is an employee of the VAMC or one of its associated sister facilities.</w:t>
            </w:r>
          </w:p>
          <w:p w14:paraId="4F6DD072" w14:textId="77777777" w:rsidR="00BE52CE" w:rsidRPr="005B17D3" w:rsidRDefault="00BE52CE" w:rsidP="00EF3896">
            <w:pPr>
              <w:pStyle w:val="ListBull2"/>
            </w:pPr>
            <w:r w:rsidRPr="005B17D3">
              <w:t xml:space="preserve">The Veteran is marked as </w:t>
            </w:r>
            <w:r w:rsidRPr="005B17D3">
              <w:rPr>
                <w:i/>
              </w:rPr>
              <w:t xml:space="preserve">Sensitive </w:t>
            </w:r>
            <w:r w:rsidRPr="005B17D3">
              <w:t xml:space="preserve">if </w:t>
            </w:r>
            <w:r w:rsidRPr="005B17D3">
              <w:rPr>
                <w:b/>
              </w:rPr>
              <w:t>Yes</w:t>
            </w:r>
            <w:r w:rsidRPr="005B17D3">
              <w:t xml:space="preserve"> is selected.</w:t>
            </w:r>
          </w:p>
          <w:p w14:paraId="42E2926F" w14:textId="77777777" w:rsidR="00BE52CE" w:rsidRPr="005B17D3" w:rsidRDefault="00BE52CE" w:rsidP="00EF3896">
            <w:pPr>
              <w:pStyle w:val="BodyTextBullet2"/>
            </w:pPr>
          </w:p>
        </w:tc>
      </w:tr>
      <w:tr w:rsidR="00BE52CE" w:rsidRPr="005B17D3" w14:paraId="1DE8B83B" w14:textId="77777777" w:rsidTr="003875C7">
        <w:trPr>
          <w:trHeight w:val="620"/>
          <w:tblHeader/>
        </w:trPr>
        <w:tc>
          <w:tcPr>
            <w:tcW w:w="2700" w:type="dxa"/>
          </w:tcPr>
          <w:p w14:paraId="0E8657EC" w14:textId="77777777" w:rsidR="00BE52CE" w:rsidRPr="005B17D3" w:rsidRDefault="00BE52CE" w:rsidP="00EF3896">
            <w:pPr>
              <w:pStyle w:val="BodyTextBullet2"/>
            </w:pPr>
            <w:r w:rsidRPr="005B17D3">
              <w:t>No</w:t>
            </w:r>
          </w:p>
        </w:tc>
        <w:tc>
          <w:tcPr>
            <w:tcW w:w="6660" w:type="dxa"/>
          </w:tcPr>
          <w:p w14:paraId="52E7B3C7" w14:textId="77777777" w:rsidR="00BE52CE" w:rsidRPr="005B17D3" w:rsidRDefault="00BE52CE" w:rsidP="00EF3896">
            <w:pPr>
              <w:pStyle w:val="BodyTextBullet2"/>
            </w:pPr>
            <w:r w:rsidRPr="005B17D3">
              <w:rPr>
                <w:rStyle w:val="Expandingtext"/>
              </w:rPr>
              <w:t xml:space="preserve">The Veteran is NOT an employee of the VAMC. </w:t>
            </w:r>
          </w:p>
        </w:tc>
      </w:tr>
    </w:tbl>
    <w:p w14:paraId="03F0683C" w14:textId="77777777" w:rsidR="00BE52CE" w:rsidRPr="005B17D3" w:rsidRDefault="00BE52CE" w:rsidP="00EF3896">
      <w:pPr>
        <w:pStyle w:val="ScreenFieldDesc"/>
        <w:ind w:left="0"/>
      </w:pPr>
    </w:p>
    <w:p w14:paraId="38DB6D23" w14:textId="54B286CA" w:rsidR="00BE52CE" w:rsidRPr="005B17D3" w:rsidRDefault="00BE52CE" w:rsidP="00EF3896">
      <w:pPr>
        <w:pStyle w:val="ScreenField"/>
      </w:pPr>
      <w:r w:rsidRPr="005B17D3">
        <w:t xml:space="preserve">Collateral </w:t>
      </w:r>
      <w:r w:rsidR="007F0AB3" w:rsidRPr="005B17D3">
        <w:t>o</w:t>
      </w:r>
      <w:r w:rsidRPr="005B17D3">
        <w:t>f Vet:</w:t>
      </w:r>
    </w:p>
    <w:p w14:paraId="54F6990D" w14:textId="06BC3839" w:rsidR="00BE52CE" w:rsidRPr="005B17D3" w:rsidRDefault="00BE52CE" w:rsidP="00EF3896">
      <w:pPr>
        <w:pStyle w:val="ScreenFieldDesc"/>
      </w:pPr>
      <w:r w:rsidRPr="005B17D3">
        <w:t>Collateral of Veteran is a person related to or associated with a Veteran receiving care from the VA. The person is seen by a professional member of the VA Health Care facility's staff either within the facility</w:t>
      </w:r>
      <w:r w:rsidRPr="005B17D3">
        <w:fldChar w:fldCharType="begin"/>
      </w:r>
      <w:r w:rsidRPr="005B17D3">
        <w:instrText xml:space="preserve"> XE "Facility" </w:instrText>
      </w:r>
      <w:r w:rsidRPr="005B17D3">
        <w:fldChar w:fldCharType="end"/>
      </w:r>
      <w:r w:rsidRPr="005B17D3">
        <w:t xml:space="preserve"> or at a site away from the facility for reasons relating to the </w:t>
      </w:r>
      <w:r w:rsidR="006204FA" w:rsidRPr="005B17D3">
        <w:t>Veterans</w:t>
      </w:r>
      <w:r w:rsidRPr="005B17D3">
        <w:t xml:space="preserve"> clinical care.</w:t>
      </w:r>
    </w:p>
    <w:tbl>
      <w:tblPr>
        <w:tblStyle w:val="TableGrid"/>
        <w:tblW w:w="9360" w:type="dxa"/>
        <w:tblInd w:w="1075" w:type="dxa"/>
        <w:tblLayout w:type="fixed"/>
        <w:tblLook w:val="04A0" w:firstRow="1" w:lastRow="0" w:firstColumn="1" w:lastColumn="0" w:noHBand="0" w:noVBand="1"/>
        <w:tblDescription w:val="If/then table to determine if a person is a Collateral of a Vet."/>
      </w:tblPr>
      <w:tblGrid>
        <w:gridCol w:w="2700"/>
        <w:gridCol w:w="6660"/>
      </w:tblGrid>
      <w:tr w:rsidR="00BE52CE" w:rsidRPr="005B17D3" w14:paraId="03453113" w14:textId="77777777" w:rsidTr="003875C7">
        <w:trPr>
          <w:trHeight w:val="291"/>
          <w:tblHeader/>
        </w:trPr>
        <w:tc>
          <w:tcPr>
            <w:tcW w:w="2700" w:type="dxa"/>
            <w:shd w:val="clear" w:color="auto" w:fill="D9E2F3" w:themeFill="accent1" w:themeFillTint="33"/>
          </w:tcPr>
          <w:p w14:paraId="135A708D" w14:textId="77777777" w:rsidR="00BE52CE" w:rsidRPr="005B17D3" w:rsidRDefault="00BE52CE" w:rsidP="00EF3896">
            <w:pPr>
              <w:rPr>
                <w:rFonts w:ascii="Arial" w:hAnsi="Arial" w:cs="Arial"/>
                <w:b/>
                <w:sz w:val="22"/>
                <w:szCs w:val="22"/>
              </w:rPr>
            </w:pPr>
            <w:r w:rsidRPr="005B17D3">
              <w:rPr>
                <w:rFonts w:ascii="Arial" w:hAnsi="Arial" w:cs="Arial"/>
                <w:b/>
                <w:sz w:val="22"/>
                <w:szCs w:val="22"/>
              </w:rPr>
              <w:t>If</w:t>
            </w:r>
          </w:p>
        </w:tc>
        <w:tc>
          <w:tcPr>
            <w:tcW w:w="6660" w:type="dxa"/>
            <w:shd w:val="clear" w:color="auto" w:fill="D9E2F3" w:themeFill="accent1" w:themeFillTint="33"/>
          </w:tcPr>
          <w:p w14:paraId="0F9C891F" w14:textId="77777777" w:rsidR="00BE52CE" w:rsidRPr="005B17D3" w:rsidRDefault="00BE52CE" w:rsidP="00EF3896">
            <w:pPr>
              <w:rPr>
                <w:rFonts w:ascii="Arial" w:hAnsi="Arial" w:cs="Arial"/>
                <w:b/>
                <w:sz w:val="22"/>
                <w:szCs w:val="22"/>
              </w:rPr>
            </w:pPr>
            <w:r w:rsidRPr="005B17D3">
              <w:rPr>
                <w:rFonts w:ascii="Arial" w:hAnsi="Arial" w:cs="Arial"/>
                <w:b/>
                <w:sz w:val="22"/>
                <w:szCs w:val="22"/>
              </w:rPr>
              <w:t>Then</w:t>
            </w:r>
          </w:p>
        </w:tc>
      </w:tr>
      <w:tr w:rsidR="00BE52CE" w:rsidRPr="005B17D3" w14:paraId="3F646FB2" w14:textId="77777777" w:rsidTr="003875C7">
        <w:trPr>
          <w:trHeight w:val="917"/>
          <w:tblHeader/>
        </w:trPr>
        <w:tc>
          <w:tcPr>
            <w:tcW w:w="2700" w:type="dxa"/>
          </w:tcPr>
          <w:p w14:paraId="10784BF8" w14:textId="77777777" w:rsidR="00BE52CE" w:rsidRPr="005B17D3" w:rsidRDefault="00BE52CE" w:rsidP="00EF3896">
            <w:pPr>
              <w:pStyle w:val="BodyTextBullet2"/>
            </w:pPr>
            <w:r w:rsidRPr="005B17D3">
              <w:t>Yes</w:t>
            </w:r>
          </w:p>
        </w:tc>
        <w:tc>
          <w:tcPr>
            <w:tcW w:w="6660" w:type="dxa"/>
          </w:tcPr>
          <w:p w14:paraId="7207270F" w14:textId="77777777" w:rsidR="00BE52CE" w:rsidRPr="005B17D3" w:rsidRDefault="00BE52CE" w:rsidP="00EF3896">
            <w:pPr>
              <w:pStyle w:val="BodyTextBullet2"/>
              <w:rPr>
                <w:rStyle w:val="Expandingtext"/>
              </w:rPr>
            </w:pPr>
            <w:r w:rsidRPr="005B17D3">
              <w:rPr>
                <w:rStyle w:val="Expandingtext"/>
              </w:rPr>
              <w:t>The person is not a Veteran but is associated with a Veteran through a specific program of care.</w:t>
            </w:r>
          </w:p>
          <w:p w14:paraId="1772639C" w14:textId="77777777" w:rsidR="00BE52CE" w:rsidRPr="005B17D3" w:rsidRDefault="00BE52CE" w:rsidP="00EF3896">
            <w:pPr>
              <w:pStyle w:val="BodyTextBullet2"/>
              <w:rPr>
                <w:b/>
                <w:i/>
              </w:rPr>
            </w:pPr>
            <w:r w:rsidRPr="005B17D3">
              <w:rPr>
                <w:b/>
                <w:i/>
              </w:rPr>
              <w:t xml:space="preserve">More... </w:t>
            </w:r>
          </w:p>
          <w:p w14:paraId="1A642693" w14:textId="77777777" w:rsidR="00BE52CE" w:rsidRPr="005B17D3" w:rsidRDefault="00BE52CE" w:rsidP="00EF3896">
            <w:pPr>
              <w:pStyle w:val="ListBull2"/>
            </w:pPr>
            <w:r w:rsidRPr="005B17D3">
              <w:t xml:space="preserve">The purpose of the specific program of care must be an integral part of the person's treatment plan. </w:t>
            </w:r>
          </w:p>
          <w:p w14:paraId="0F289326" w14:textId="77777777" w:rsidR="00BE52CE" w:rsidRPr="005B17D3" w:rsidRDefault="00BE52CE" w:rsidP="00EF3896">
            <w:pPr>
              <w:pStyle w:val="ListBull2"/>
            </w:pPr>
            <w:r w:rsidRPr="005B17D3">
              <w:t>This specific program of care must be documented in the treatment plan in such a way as to demonstrate the role</w:t>
            </w:r>
            <w:r w:rsidRPr="005B17D3">
              <w:fldChar w:fldCharType="begin"/>
            </w:r>
            <w:r w:rsidRPr="005B17D3">
              <w:instrText xml:space="preserve"> XE "Role" </w:instrText>
            </w:r>
            <w:r w:rsidRPr="005B17D3">
              <w:fldChar w:fldCharType="end"/>
            </w:r>
            <w:r w:rsidRPr="005B17D3">
              <w:t xml:space="preserve"> of the person in assisting the Veteran to achieve a specific treatment goal or goals. </w:t>
            </w:r>
          </w:p>
          <w:p w14:paraId="22A1BFB2" w14:textId="77777777" w:rsidR="00BE52CE" w:rsidRPr="005B17D3" w:rsidRDefault="00BE52CE" w:rsidP="00884662">
            <w:pPr>
              <w:pStyle w:val="ListBull2"/>
              <w:numPr>
                <w:ilvl w:val="1"/>
                <w:numId w:val="64"/>
              </w:numPr>
            </w:pPr>
            <w:r w:rsidRPr="005B17D3">
              <w:t xml:space="preserve">Examples of appropriate designation of a collateral visit include: </w:t>
            </w:r>
          </w:p>
          <w:p w14:paraId="3243CD8E" w14:textId="1E22A8A2" w:rsidR="00BE52CE" w:rsidRPr="005B17D3" w:rsidRDefault="00BE52CE" w:rsidP="00884662">
            <w:pPr>
              <w:pStyle w:val="ListBull2"/>
              <w:numPr>
                <w:ilvl w:val="2"/>
                <w:numId w:val="64"/>
              </w:numPr>
            </w:pPr>
            <w:r w:rsidRPr="005B17D3">
              <w:t xml:space="preserve">Initial and follow-up contacts for a person assisting a </w:t>
            </w:r>
            <w:r w:rsidR="006204FA" w:rsidRPr="005B17D3">
              <w:t>Veterans</w:t>
            </w:r>
            <w:r w:rsidRPr="005B17D3">
              <w:t xml:space="preserve"> physical rehabilitation program in the home;</w:t>
            </w:r>
          </w:p>
          <w:p w14:paraId="6E319BC5" w14:textId="77777777" w:rsidR="00BE52CE" w:rsidRPr="005B17D3" w:rsidRDefault="00BE52CE" w:rsidP="00884662">
            <w:pPr>
              <w:pStyle w:val="ListBull2"/>
              <w:numPr>
                <w:ilvl w:val="2"/>
                <w:numId w:val="64"/>
              </w:numPr>
            </w:pPr>
            <w:r w:rsidRPr="005B17D3">
              <w:t>Participation of a family member in outpatient family psychotherapy;</w:t>
            </w:r>
          </w:p>
          <w:p w14:paraId="0031D6F2" w14:textId="77777777" w:rsidR="00BE52CE" w:rsidRPr="005B17D3" w:rsidRDefault="00BE52CE" w:rsidP="00884662">
            <w:pPr>
              <w:pStyle w:val="ListBull2"/>
              <w:numPr>
                <w:ilvl w:val="2"/>
                <w:numId w:val="64"/>
              </w:numPr>
            </w:pPr>
            <w:r w:rsidRPr="005B17D3">
              <w:t xml:space="preserve">Continuing education and follow through with primary care giver such as residential care sponsor. </w:t>
            </w:r>
          </w:p>
          <w:p w14:paraId="130FB77E" w14:textId="77777777" w:rsidR="00BE52CE" w:rsidRPr="005B17D3" w:rsidRDefault="00BE52CE" w:rsidP="00884662">
            <w:pPr>
              <w:pStyle w:val="ListBull2"/>
              <w:numPr>
                <w:ilvl w:val="3"/>
                <w:numId w:val="64"/>
              </w:numPr>
            </w:pPr>
            <w:r w:rsidRPr="005B17D3">
              <w:t>Examples include spouse</w:t>
            </w:r>
            <w:r w:rsidRPr="005B17D3">
              <w:fldChar w:fldCharType="begin"/>
            </w:r>
            <w:r w:rsidRPr="005B17D3">
              <w:instrText xml:space="preserve"> XE "Spouse" </w:instrText>
            </w:r>
            <w:r w:rsidRPr="005B17D3">
              <w:fldChar w:fldCharType="end"/>
            </w:r>
            <w:r w:rsidRPr="005B17D3">
              <w:t>/child</w:t>
            </w:r>
            <w:r w:rsidRPr="005B17D3">
              <w:fldChar w:fldCharType="begin"/>
            </w:r>
            <w:r w:rsidRPr="005B17D3">
              <w:instrText xml:space="preserve"> XE "</w:instrText>
            </w:r>
            <w:r w:rsidRPr="005B17D3">
              <w:rPr>
                <w:b/>
              </w:rPr>
              <w:instrText>Child</w:instrText>
            </w:r>
            <w:r w:rsidRPr="005B17D3">
              <w:instrText xml:space="preserve">" </w:instrText>
            </w:r>
            <w:r w:rsidRPr="005B17D3">
              <w:fldChar w:fldCharType="end"/>
            </w:r>
            <w:r w:rsidRPr="005B17D3">
              <w:t xml:space="preserve"> or associate of Veteran.</w:t>
            </w:r>
          </w:p>
          <w:p w14:paraId="5CFF0B61" w14:textId="77777777" w:rsidR="00BE52CE" w:rsidRPr="005B17D3" w:rsidRDefault="00BE52CE" w:rsidP="00EF3896">
            <w:pPr>
              <w:pStyle w:val="BodyTextBullet2"/>
            </w:pPr>
          </w:p>
        </w:tc>
      </w:tr>
      <w:tr w:rsidR="00BE52CE" w:rsidRPr="005B17D3" w14:paraId="193E5152" w14:textId="77777777" w:rsidTr="003875C7">
        <w:trPr>
          <w:trHeight w:val="665"/>
          <w:tblHeader/>
        </w:trPr>
        <w:tc>
          <w:tcPr>
            <w:tcW w:w="2700" w:type="dxa"/>
          </w:tcPr>
          <w:p w14:paraId="0B1DDB74" w14:textId="77777777" w:rsidR="00BE52CE" w:rsidRPr="005B17D3" w:rsidRDefault="00BE52CE" w:rsidP="00EF3896">
            <w:pPr>
              <w:pStyle w:val="BodyTextBullet2"/>
            </w:pPr>
            <w:r w:rsidRPr="005B17D3">
              <w:t>No</w:t>
            </w:r>
          </w:p>
        </w:tc>
        <w:tc>
          <w:tcPr>
            <w:tcW w:w="6660" w:type="dxa"/>
          </w:tcPr>
          <w:p w14:paraId="1378B82D" w14:textId="77777777" w:rsidR="00BE52CE" w:rsidRPr="005B17D3" w:rsidRDefault="00BE52CE" w:rsidP="00EF3896">
            <w:pPr>
              <w:pStyle w:val="BodyTextBullet2"/>
            </w:pPr>
            <w:r w:rsidRPr="005B17D3">
              <w:rPr>
                <w:rStyle w:val="Expandingtext"/>
              </w:rPr>
              <w:t>The person does NOT meet the criteria</w:t>
            </w:r>
            <w:r w:rsidRPr="005B17D3">
              <w:rPr>
                <w:rStyle w:val="Expandingtext"/>
              </w:rPr>
              <w:fldChar w:fldCharType="begin"/>
            </w:r>
            <w:r w:rsidRPr="005B17D3">
              <w:instrText xml:space="preserve"> XE "</w:instrText>
            </w:r>
            <w:r w:rsidRPr="005B17D3">
              <w:rPr>
                <w:rStyle w:val="Expandingtext"/>
              </w:rPr>
              <w:instrText>Criteria:</w:instrText>
            </w:r>
            <w:r w:rsidRPr="005B17D3">
              <w:instrText xml:space="preserve">collateral of vet" </w:instrText>
            </w:r>
            <w:r w:rsidRPr="005B17D3">
              <w:rPr>
                <w:rStyle w:val="Expandingtext"/>
              </w:rPr>
              <w:fldChar w:fldCharType="end"/>
            </w:r>
            <w:r w:rsidRPr="005B17D3">
              <w:rPr>
                <w:rStyle w:val="Expandingtext"/>
              </w:rPr>
              <w:t xml:space="preserve"> for collateral of vet.</w:t>
            </w:r>
          </w:p>
        </w:tc>
      </w:tr>
    </w:tbl>
    <w:p w14:paraId="06C26865" w14:textId="77777777" w:rsidR="00BE52CE" w:rsidRPr="005B17D3" w:rsidRDefault="00BE52CE" w:rsidP="00EF3896">
      <w:pPr>
        <w:pStyle w:val="ScreenField"/>
      </w:pPr>
    </w:p>
    <w:p w14:paraId="6B2BA79B" w14:textId="77777777" w:rsidR="00BE52CE" w:rsidRPr="005B17D3" w:rsidRDefault="00BE52CE" w:rsidP="00EF3896">
      <w:pPr>
        <w:pStyle w:val="ScreenField"/>
      </w:pPr>
      <w:r w:rsidRPr="005B17D3">
        <w:t>Other Federal Agency:</w:t>
      </w:r>
    </w:p>
    <w:p w14:paraId="04C9D900" w14:textId="77777777" w:rsidR="00BE52CE" w:rsidRPr="005B17D3" w:rsidRDefault="00BE52CE" w:rsidP="00EF3896">
      <w:pPr>
        <w:pStyle w:val="ScreenFieldDesc"/>
      </w:pPr>
      <w:r w:rsidRPr="005B17D3">
        <w:t xml:space="preserve">Other Federal Agency is defined as another source for the beneficiary's rated </w:t>
      </w:r>
      <w:r w:rsidRPr="005B17D3">
        <w:rPr>
          <w:rStyle w:val="Text-onlypopuphotspot"/>
          <w:sz w:val="18"/>
          <w:szCs w:val="18"/>
        </w:rPr>
        <w:t>SC</w:t>
      </w:r>
      <w:r w:rsidRPr="005B17D3">
        <w:t xml:space="preserve"> disability. Examples might include any organization of the U.S. Government, such as </w:t>
      </w:r>
      <w:r w:rsidRPr="005B17D3">
        <w:rPr>
          <w:b/>
          <w:bCs/>
        </w:rPr>
        <w:t>Department of Defense</w:t>
      </w:r>
      <w:r w:rsidRPr="005B17D3">
        <w:t xml:space="preserve">, </w:t>
      </w:r>
      <w:r w:rsidRPr="005B17D3">
        <w:rPr>
          <w:b/>
          <w:bCs/>
        </w:rPr>
        <w:t>Department of the Army</w:t>
      </w:r>
      <w:r w:rsidRPr="005B17D3">
        <w:t xml:space="preserve"> etc.</w:t>
      </w:r>
    </w:p>
    <w:p w14:paraId="4E9699DC" w14:textId="77777777" w:rsidR="00BE52CE" w:rsidRPr="005B17D3" w:rsidRDefault="00BE52CE" w:rsidP="00EF3896">
      <w:pPr>
        <w:pStyle w:val="BodyText"/>
        <w:numPr>
          <w:ilvl w:val="0"/>
          <w:numId w:val="37"/>
        </w:numPr>
      </w:pPr>
      <w:r w:rsidRPr="005B17D3">
        <w:t>Indicates Required Field.</w:t>
      </w:r>
    </w:p>
    <w:p w14:paraId="266DF8AB" w14:textId="77777777" w:rsidR="00A23F51" w:rsidRPr="005B17D3" w:rsidRDefault="00A23F51" w:rsidP="00EF3896">
      <w:pPr>
        <w:pStyle w:val="ScreenField"/>
      </w:pPr>
    </w:p>
    <w:p w14:paraId="18655B34" w14:textId="77777777" w:rsidR="00BE52CE" w:rsidRPr="005B17D3" w:rsidRDefault="00BE52CE" w:rsidP="00EF3896">
      <w:pPr>
        <w:pStyle w:val="BodyTextBullet2"/>
      </w:pPr>
      <w:bookmarkStart w:id="1046" w:name="_Toc478746579"/>
      <w:bookmarkStart w:id="1047" w:name="_Toc289864812"/>
      <w:bookmarkStart w:id="1048" w:name="_Toc394920815"/>
      <w:bookmarkStart w:id="1049" w:name="_Toc406571151"/>
    </w:p>
    <w:p w14:paraId="2439369A" w14:textId="77777777" w:rsidR="00325A78" w:rsidRPr="005B17D3" w:rsidRDefault="00325A78" w:rsidP="00E811A8">
      <w:pPr>
        <w:pStyle w:val="ScreenName"/>
      </w:pPr>
      <w:bookmarkStart w:id="1050" w:name="HealthBenefitPlans"/>
      <w:bookmarkStart w:id="1051" w:name="_Toc478746580"/>
      <w:bookmarkStart w:id="1052" w:name="_Toc482888510"/>
      <w:bookmarkEnd w:id="1046"/>
    </w:p>
    <w:p w14:paraId="41A2ED0C" w14:textId="77777777" w:rsidR="00325A78" w:rsidRPr="005B17D3" w:rsidRDefault="00325A78" w:rsidP="00E811A8">
      <w:pPr>
        <w:pStyle w:val="ScreenName"/>
      </w:pPr>
    </w:p>
    <w:p w14:paraId="52BC0073" w14:textId="41F07AC7" w:rsidR="00083271" w:rsidRPr="005B17D3" w:rsidRDefault="00083271" w:rsidP="00E811A8">
      <w:pPr>
        <w:pStyle w:val="ScreenName"/>
      </w:pPr>
      <w:r w:rsidRPr="005B17D3">
        <w:t>Selecting Period of Service</w:t>
      </w:r>
    </w:p>
    <w:p w14:paraId="116A1D1D" w14:textId="77777777" w:rsidR="00083271" w:rsidRPr="005B17D3" w:rsidRDefault="00083271" w:rsidP="00EF3896">
      <w:pPr>
        <w:pStyle w:val="BodyTextBullet2"/>
      </w:pPr>
      <w:r w:rsidRPr="005B17D3">
        <w:t xml:space="preserve">The </w:t>
      </w:r>
      <w:r w:rsidRPr="005B17D3">
        <w:rPr>
          <w:b/>
          <w:iCs/>
        </w:rPr>
        <w:t>Select Period of Service</w:t>
      </w:r>
      <w:r w:rsidRPr="005B17D3">
        <w:rPr>
          <w:b/>
          <w:iCs/>
        </w:rPr>
        <w:fldChar w:fldCharType="begin"/>
      </w:r>
      <w:r w:rsidRPr="005B17D3">
        <w:rPr>
          <w:b/>
        </w:rPr>
        <w:instrText xml:space="preserve"> XE "</w:instrText>
      </w:r>
      <w:r w:rsidRPr="005B17D3">
        <w:rPr>
          <w:b/>
          <w:iCs/>
        </w:rPr>
        <w:instrText>Period of Service:</w:instrText>
      </w:r>
      <w:r w:rsidRPr="005B17D3">
        <w:rPr>
          <w:b/>
        </w:rPr>
        <w:instrText xml:space="preserve">Select" </w:instrText>
      </w:r>
      <w:r w:rsidRPr="005B17D3">
        <w:rPr>
          <w:b/>
          <w:iCs/>
        </w:rPr>
        <w:fldChar w:fldCharType="end"/>
      </w:r>
      <w:r w:rsidRPr="005B17D3">
        <w:t xml:space="preserve"> screen displays when user has manually changed the </w:t>
      </w:r>
      <w:r w:rsidRPr="005B17D3">
        <w:rPr>
          <w:i/>
          <w:iCs/>
        </w:rPr>
        <w:t>Veteran Indicator</w:t>
      </w:r>
      <w:r w:rsidRPr="005B17D3">
        <w:t xml:space="preserve"> on the </w:t>
      </w:r>
      <w:r w:rsidRPr="005B17D3">
        <w:rPr>
          <w:rStyle w:val="Hyperlink"/>
          <w:b/>
          <w:iCs/>
          <w:color w:val="auto"/>
        </w:rPr>
        <w:t>Edit Current Eligibility</w:t>
      </w:r>
      <w:r w:rsidRPr="005B17D3">
        <w:rPr>
          <w:rStyle w:val="Hyperlink"/>
          <w:b/>
          <w:iCs/>
          <w:color w:val="auto"/>
        </w:rPr>
        <w:fldChar w:fldCharType="begin"/>
      </w:r>
      <w:r w:rsidRPr="005B17D3">
        <w:rPr>
          <w:b/>
        </w:rPr>
        <w:instrText xml:space="preserve"> XE "</w:instrText>
      </w:r>
      <w:r w:rsidRPr="005B17D3">
        <w:rPr>
          <w:b/>
          <w:iCs/>
        </w:rPr>
        <w:instrText>Eligibility:</w:instrText>
      </w:r>
      <w:r w:rsidRPr="005B17D3">
        <w:rPr>
          <w:b/>
        </w:rPr>
        <w:instrText xml:space="preserve">Edit Current" </w:instrText>
      </w:r>
      <w:r w:rsidRPr="005B17D3">
        <w:rPr>
          <w:rStyle w:val="Hyperlink"/>
          <w:b/>
          <w:iCs/>
          <w:color w:val="auto"/>
        </w:rPr>
        <w:fldChar w:fldCharType="end"/>
      </w:r>
      <w:r w:rsidRPr="005B17D3">
        <w:t xml:space="preserve"> screen from </w:t>
      </w:r>
      <w:r w:rsidRPr="005B17D3">
        <w:rPr>
          <w:b/>
        </w:rPr>
        <w:t>Yes</w:t>
      </w:r>
      <w:r w:rsidRPr="005B17D3">
        <w:t xml:space="preserve"> to </w:t>
      </w:r>
      <w:r w:rsidRPr="005B17D3">
        <w:rPr>
          <w:b/>
        </w:rPr>
        <w:t>No</w:t>
      </w:r>
      <w:r w:rsidRPr="005B17D3">
        <w:t xml:space="preserve">, (making a Veteran a non-Veteran) and clicked the </w:t>
      </w:r>
      <w:r w:rsidRPr="005B17D3">
        <w:rPr>
          <w:b/>
          <w:iCs/>
        </w:rPr>
        <w:t>Accept Changes</w:t>
      </w:r>
      <w:r w:rsidRPr="005B17D3">
        <w:t xml:space="preserve"> button.</w:t>
      </w:r>
    </w:p>
    <w:p w14:paraId="2EEB9324" w14:textId="77777777" w:rsidR="00083271" w:rsidRPr="005B17D3" w:rsidRDefault="00083271" w:rsidP="00EF3896">
      <w:pPr>
        <w:pStyle w:val="BodyTextBullet2"/>
      </w:pPr>
      <w:r w:rsidRPr="005B17D3">
        <w:t xml:space="preserve">The </w:t>
      </w:r>
      <w:r w:rsidRPr="005B17D3">
        <w:rPr>
          <w:i/>
          <w:iCs/>
        </w:rPr>
        <w:t>Period of Service</w:t>
      </w:r>
      <w:r w:rsidRPr="005B17D3">
        <w:rPr>
          <w:i/>
          <w:iCs/>
        </w:rPr>
        <w:fldChar w:fldCharType="begin"/>
      </w:r>
      <w:r w:rsidRPr="005B17D3">
        <w:instrText xml:space="preserve"> XE "</w:instrText>
      </w:r>
      <w:r w:rsidRPr="005B17D3">
        <w:rPr>
          <w:iCs/>
        </w:rPr>
        <w:instrText>Period of Service:</w:instrText>
      </w:r>
      <w:r w:rsidRPr="005B17D3">
        <w:instrText xml:space="preserve">dropdowns selections" </w:instrText>
      </w:r>
      <w:r w:rsidRPr="005B17D3">
        <w:rPr>
          <w:i/>
          <w:iCs/>
        </w:rPr>
        <w:fldChar w:fldCharType="end"/>
      </w:r>
      <w:r w:rsidRPr="005B17D3">
        <w:t xml:space="preserve"> </w:t>
      </w:r>
      <w:r w:rsidRPr="005B17D3">
        <w:rPr>
          <w:i/>
        </w:rPr>
        <w:t>(POS)</w:t>
      </w:r>
      <w:r w:rsidRPr="005B17D3">
        <w:t xml:space="preserve"> values available are contingent on the specific </w:t>
      </w:r>
      <w:r w:rsidRPr="005B17D3">
        <w:rPr>
          <w:i/>
          <w:iCs/>
        </w:rPr>
        <w:t>Non-Veteran Eligibility Code</w:t>
      </w:r>
      <w:r w:rsidRPr="005B17D3">
        <w:t xml:space="preserve"> selected. If multiple </w:t>
      </w:r>
      <w:r w:rsidRPr="005B17D3">
        <w:rPr>
          <w:i/>
          <w:iCs/>
        </w:rPr>
        <w:t xml:space="preserve">Non-Veteran Eligibility Codes </w:t>
      </w:r>
      <w:r w:rsidRPr="005B17D3">
        <w:t xml:space="preserve">are selected, ES will determine the available </w:t>
      </w:r>
      <w:r w:rsidRPr="005B17D3">
        <w:rPr>
          <w:i/>
          <w:iCs/>
        </w:rPr>
        <w:t xml:space="preserve">Period of Service </w:t>
      </w:r>
      <w:r w:rsidRPr="005B17D3">
        <w:t>dropdown selections based on a hierarchy. Only one POS may be selected. ES will not allow the submission of the data until the POS is entered.</w:t>
      </w:r>
    </w:p>
    <w:p w14:paraId="1E7888FF" w14:textId="77777777" w:rsidR="00083271" w:rsidRPr="005B17D3" w:rsidRDefault="00083271" w:rsidP="00EF3896">
      <w:pPr>
        <w:pStyle w:val="ScreenField"/>
      </w:pPr>
      <w:r w:rsidRPr="005B17D3">
        <w:t>Primary Eligibility</w:t>
      </w:r>
      <w:r w:rsidRPr="005B17D3">
        <w:fldChar w:fldCharType="begin"/>
      </w:r>
      <w:r w:rsidRPr="005B17D3">
        <w:instrText xml:space="preserve"> XE "Eligibility:Primary Code" </w:instrText>
      </w:r>
      <w:r w:rsidRPr="005B17D3">
        <w:fldChar w:fldCharType="end"/>
      </w:r>
      <w:r w:rsidRPr="005B17D3">
        <w:t xml:space="preserve"> Code:</w:t>
      </w:r>
    </w:p>
    <w:p w14:paraId="112C6BF7" w14:textId="77777777" w:rsidR="00083271" w:rsidRPr="005B17D3" w:rsidRDefault="00083271" w:rsidP="00EF3896">
      <w:pPr>
        <w:pStyle w:val="ScreenFieldDesc"/>
      </w:pPr>
      <w:r w:rsidRPr="005B17D3">
        <w:t xml:space="preserve">Primary Eligibility Code is the </w:t>
      </w:r>
      <w:r w:rsidRPr="005B17D3">
        <w:rPr>
          <w:i/>
        </w:rPr>
        <w:t>Non-Veteran Eligibility</w:t>
      </w:r>
      <w:r w:rsidRPr="005B17D3">
        <w:rPr>
          <w:i/>
        </w:rPr>
        <w:fldChar w:fldCharType="begin"/>
      </w:r>
      <w:r w:rsidRPr="005B17D3">
        <w:instrText xml:space="preserve"> XE "Eligibility:Non-Veteran Code" </w:instrText>
      </w:r>
      <w:r w:rsidRPr="005B17D3">
        <w:rPr>
          <w:i/>
        </w:rPr>
        <w:fldChar w:fldCharType="end"/>
      </w:r>
      <w:r w:rsidRPr="005B17D3">
        <w:rPr>
          <w:i/>
        </w:rPr>
        <w:t xml:space="preserve"> Code </w:t>
      </w:r>
      <w:r w:rsidRPr="005B17D3">
        <w:t xml:space="preserve">that has been selected on the </w:t>
      </w:r>
      <w:r w:rsidRPr="005B17D3">
        <w:rPr>
          <w:rStyle w:val="Hyperlink"/>
          <w:b/>
          <w:iCs/>
          <w:color w:val="auto"/>
          <w:u w:val="none"/>
        </w:rPr>
        <w:t>Edit Current Eligibility</w:t>
      </w:r>
      <w:r w:rsidRPr="005B17D3">
        <w:t xml:space="preserve"> screen.</w:t>
      </w:r>
    </w:p>
    <w:p w14:paraId="7036A796" w14:textId="77777777" w:rsidR="00083271" w:rsidRPr="005B17D3" w:rsidRDefault="00083271" w:rsidP="00EF3896">
      <w:pPr>
        <w:pStyle w:val="ScreenFieldDesc"/>
      </w:pPr>
      <w:r w:rsidRPr="005B17D3">
        <w:t>ES filled.</w:t>
      </w:r>
    </w:p>
    <w:p w14:paraId="7BC822EB" w14:textId="77777777" w:rsidR="00083271" w:rsidRPr="005B17D3" w:rsidRDefault="00083271" w:rsidP="00EF3896">
      <w:pPr>
        <w:pStyle w:val="ScreenField"/>
      </w:pPr>
    </w:p>
    <w:p w14:paraId="47F09445" w14:textId="77777777" w:rsidR="00083271" w:rsidRPr="005B17D3" w:rsidRDefault="00083271" w:rsidP="00EF3896">
      <w:pPr>
        <w:pStyle w:val="ScreenField"/>
      </w:pPr>
      <w:r w:rsidRPr="005B17D3">
        <w:rPr>
          <w:noProof/>
        </w:rPr>
        <w:drawing>
          <wp:inline distT="0" distB="0" distL="0" distR="0" wp14:anchorId="32534108" wp14:editId="3EF296A4">
            <wp:extent cx="103505" cy="103505"/>
            <wp:effectExtent l="19050" t="0" r="0" b="0"/>
            <wp:docPr id="946" name="Picture 946" descr="required fiel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6" descr="required field symbol"/>
                    <pic:cNvPicPr>
                      <a:picLocks noChangeAspect="1" noChangeArrowheads="1"/>
                    </pic:cNvPicPr>
                  </pic:nvPicPr>
                  <pic:blipFill>
                    <a:blip r:embed="rId33" cstate="print"/>
                    <a:srcRect/>
                    <a:stretch>
                      <a:fillRect/>
                    </a:stretch>
                  </pic:blipFill>
                  <pic:spPr bwMode="auto">
                    <a:xfrm>
                      <a:off x="0" y="0"/>
                      <a:ext cx="103505" cy="103505"/>
                    </a:xfrm>
                    <a:prstGeom prst="rect">
                      <a:avLst/>
                    </a:prstGeom>
                    <a:noFill/>
                    <a:ln w="9525">
                      <a:noFill/>
                      <a:miter lim="800000"/>
                      <a:headEnd/>
                      <a:tailEnd/>
                    </a:ln>
                  </pic:spPr>
                </pic:pic>
              </a:graphicData>
            </a:graphic>
          </wp:inline>
        </w:drawing>
      </w:r>
      <w:r w:rsidRPr="005B17D3">
        <w:t>Period of Service:</w:t>
      </w:r>
    </w:p>
    <w:p w14:paraId="7375017E" w14:textId="77777777" w:rsidR="00083271" w:rsidRPr="005B17D3" w:rsidRDefault="00083271" w:rsidP="00EF3896">
      <w:pPr>
        <w:pStyle w:val="ScreenFieldDesc"/>
      </w:pPr>
      <w:r w:rsidRPr="005B17D3">
        <w:rPr>
          <w:i/>
        </w:rPr>
        <w:t>Period of Service</w:t>
      </w:r>
      <w:r w:rsidRPr="005B17D3">
        <w:rPr>
          <w:i/>
        </w:rPr>
        <w:fldChar w:fldCharType="begin"/>
      </w:r>
      <w:r w:rsidRPr="005B17D3">
        <w:instrText xml:space="preserve"> XE "Period of Service" </w:instrText>
      </w:r>
      <w:r w:rsidRPr="005B17D3">
        <w:rPr>
          <w:i/>
        </w:rPr>
        <w:fldChar w:fldCharType="end"/>
      </w:r>
      <w:r w:rsidRPr="005B17D3">
        <w:t xml:space="preserve"> (POS) is the POS which best classifies the Veteran. The primary period of service is the POS that takes precedence in determining the highest benefits afforded to the beneficiary.</w:t>
      </w:r>
    </w:p>
    <w:p w14:paraId="6AC72439" w14:textId="77777777" w:rsidR="00083271" w:rsidRPr="005B17D3" w:rsidRDefault="00083271" w:rsidP="00EF3896">
      <w:pPr>
        <w:pStyle w:val="ScreenFieldDesc"/>
      </w:pPr>
      <w:r w:rsidRPr="005B17D3">
        <w:t>POS data is shared with VistA.</w:t>
      </w:r>
    </w:p>
    <w:p w14:paraId="74C59CCF" w14:textId="77777777" w:rsidR="00083271" w:rsidRPr="005B17D3" w:rsidRDefault="00083271" w:rsidP="00EF3896">
      <w:pPr>
        <w:pStyle w:val="RulesandMore"/>
      </w:pPr>
      <w:r w:rsidRPr="005B17D3">
        <w:t>More...</w:t>
      </w:r>
    </w:p>
    <w:p w14:paraId="5C1DA603" w14:textId="77777777" w:rsidR="00083271" w:rsidRPr="005B17D3" w:rsidRDefault="00083271" w:rsidP="00EF3896">
      <w:pPr>
        <w:pStyle w:val="ListBull2"/>
      </w:pPr>
      <w:r w:rsidRPr="005B17D3">
        <w:t>Users</w:t>
      </w:r>
      <w:r w:rsidRPr="005B17D3">
        <w:fldChar w:fldCharType="begin"/>
      </w:r>
      <w:r w:rsidRPr="005B17D3">
        <w:instrText xml:space="preserve"> XE "User:Select Period of Service:Period of Service:manually enter" </w:instrText>
      </w:r>
      <w:r w:rsidRPr="005B17D3">
        <w:fldChar w:fldCharType="end"/>
      </w:r>
      <w:r w:rsidRPr="005B17D3">
        <w:t xml:space="preserve"> must manually enter a </w:t>
      </w:r>
      <w:r w:rsidRPr="005B17D3">
        <w:rPr>
          <w:i/>
        </w:rPr>
        <w:t>Period of Service</w:t>
      </w:r>
      <w:r w:rsidRPr="005B17D3">
        <w:t xml:space="preserve"> if they manually change the </w:t>
      </w:r>
      <w:r w:rsidRPr="005B17D3">
        <w:rPr>
          <w:i/>
        </w:rPr>
        <w:t xml:space="preserve">Veteran Indicator </w:t>
      </w:r>
      <w:r w:rsidRPr="005B17D3">
        <w:t xml:space="preserve">from </w:t>
      </w:r>
      <w:r w:rsidRPr="005B17D3">
        <w:rPr>
          <w:b/>
          <w:bCs/>
        </w:rPr>
        <w:t>Yes</w:t>
      </w:r>
      <w:r w:rsidRPr="005B17D3">
        <w:t xml:space="preserve"> to </w:t>
      </w:r>
      <w:r w:rsidRPr="005B17D3">
        <w:rPr>
          <w:b/>
          <w:bCs/>
        </w:rPr>
        <w:t>No</w:t>
      </w:r>
      <w:r w:rsidRPr="005B17D3">
        <w:t>, making a Veteran a non-Veteran.</w:t>
      </w:r>
    </w:p>
    <w:p w14:paraId="7876A1D2" w14:textId="77777777" w:rsidR="00083271" w:rsidRPr="005B17D3" w:rsidRDefault="00083271" w:rsidP="00EF3896">
      <w:pPr>
        <w:pStyle w:val="ListBull2"/>
      </w:pPr>
      <w:r w:rsidRPr="005B17D3">
        <w:t xml:space="preserve">The </w:t>
      </w:r>
      <w:r w:rsidRPr="005B17D3">
        <w:rPr>
          <w:i/>
        </w:rPr>
        <w:t>Period of Service</w:t>
      </w:r>
      <w:r w:rsidRPr="005B17D3">
        <w:t xml:space="preserve"> is contingent on the specific </w:t>
      </w:r>
      <w:r w:rsidRPr="005B17D3">
        <w:rPr>
          <w:i/>
        </w:rPr>
        <w:t>Non-Veteran Eligibility</w:t>
      </w:r>
      <w:r w:rsidRPr="005B17D3">
        <w:rPr>
          <w:i/>
        </w:rPr>
        <w:fldChar w:fldCharType="begin"/>
      </w:r>
      <w:r w:rsidRPr="005B17D3">
        <w:instrText xml:space="preserve"> XE "Eligibility:Non-Veteran Code" </w:instrText>
      </w:r>
      <w:r w:rsidRPr="005B17D3">
        <w:rPr>
          <w:i/>
        </w:rPr>
        <w:fldChar w:fldCharType="end"/>
      </w:r>
      <w:r w:rsidRPr="005B17D3">
        <w:rPr>
          <w:i/>
        </w:rPr>
        <w:t xml:space="preserve"> Code</w:t>
      </w:r>
      <w:r w:rsidRPr="005B17D3">
        <w:t xml:space="preserve"> that has been entered on the </w:t>
      </w:r>
      <w:r w:rsidRPr="005B17D3">
        <w:rPr>
          <w:rStyle w:val="Hyperlink"/>
          <w:b/>
          <w:iCs/>
          <w:color w:val="auto"/>
          <w:u w:val="none"/>
        </w:rPr>
        <w:t>Edit Current Eligibility</w:t>
      </w:r>
      <w:r w:rsidRPr="005B17D3">
        <w:t xml:space="preserve"> screen. </w:t>
      </w:r>
    </w:p>
    <w:p w14:paraId="7A2AE23B" w14:textId="77777777" w:rsidR="00083271" w:rsidRPr="005B17D3" w:rsidRDefault="00083271" w:rsidP="00EF3896">
      <w:pPr>
        <w:pStyle w:val="ListBull2"/>
      </w:pPr>
      <w:r w:rsidRPr="005B17D3">
        <w:t xml:space="preserve">ES will determine the available </w:t>
      </w:r>
      <w:r w:rsidRPr="005B17D3">
        <w:rPr>
          <w:i/>
        </w:rPr>
        <w:t xml:space="preserve">Period of Service </w:t>
      </w:r>
      <w:r w:rsidRPr="005B17D3">
        <w:t xml:space="preserve">dropdown selections based on a hierarchy if multiple </w:t>
      </w:r>
      <w:r w:rsidRPr="005B17D3">
        <w:rPr>
          <w:i/>
        </w:rPr>
        <w:t>Non-Veteran Eligibility</w:t>
      </w:r>
      <w:r w:rsidRPr="005B17D3">
        <w:rPr>
          <w:i/>
        </w:rPr>
        <w:fldChar w:fldCharType="begin"/>
      </w:r>
      <w:r w:rsidRPr="005B17D3">
        <w:instrText xml:space="preserve"> XE "Eligibility:Non-Veteran Code" </w:instrText>
      </w:r>
      <w:r w:rsidRPr="005B17D3">
        <w:rPr>
          <w:i/>
        </w:rPr>
        <w:fldChar w:fldCharType="end"/>
      </w:r>
      <w:r w:rsidRPr="005B17D3">
        <w:rPr>
          <w:i/>
        </w:rPr>
        <w:t xml:space="preserve"> Codes </w:t>
      </w:r>
      <w:r w:rsidRPr="005B17D3">
        <w:t>are selected,</w:t>
      </w:r>
    </w:p>
    <w:p w14:paraId="5A35F5D5" w14:textId="77777777" w:rsidR="00083271" w:rsidRPr="005B17D3" w:rsidRDefault="00083271" w:rsidP="00EF3896">
      <w:pPr>
        <w:pStyle w:val="ListBull2"/>
      </w:pPr>
      <w:r w:rsidRPr="005B17D3">
        <w:t>Only one POS may be entered.</w:t>
      </w:r>
    </w:p>
    <w:p w14:paraId="6324C4B8" w14:textId="64AF4C64" w:rsidR="00083271" w:rsidRPr="005B17D3" w:rsidRDefault="00083271" w:rsidP="00884662">
      <w:pPr>
        <w:pStyle w:val="BodyText"/>
        <w:numPr>
          <w:ilvl w:val="0"/>
          <w:numId w:val="225"/>
        </w:numPr>
      </w:pPr>
      <w:r w:rsidRPr="005B17D3">
        <w:t>Indicates Required Field</w:t>
      </w:r>
    </w:p>
    <w:p w14:paraId="20E85F31" w14:textId="77777777" w:rsidR="003575B0" w:rsidRPr="005B17D3" w:rsidRDefault="003575B0" w:rsidP="00EF3896">
      <w:pPr>
        <w:pStyle w:val="BodyTextBullet1"/>
      </w:pPr>
      <w:bookmarkStart w:id="1053" w:name="_Toc456179235"/>
      <w:bookmarkStart w:id="1054" w:name="_Hlk24557863"/>
    </w:p>
    <w:p w14:paraId="2C0145AC" w14:textId="577797D1" w:rsidR="00F76F0D" w:rsidRPr="005B17D3" w:rsidRDefault="00946AE1" w:rsidP="005E43C6">
      <w:pPr>
        <w:pStyle w:val="Heading3"/>
      </w:pPr>
      <w:bookmarkStart w:id="1055" w:name="_Toc31622256"/>
      <w:bookmarkStart w:id="1056" w:name="Copay_Billing_Categories"/>
      <w:bookmarkStart w:id="1057" w:name="VHA_Profiles_Eligibility"/>
      <w:bookmarkEnd w:id="1050"/>
      <w:bookmarkEnd w:id="1053"/>
      <w:bookmarkEnd w:id="1054"/>
      <w:r w:rsidRPr="005B17D3">
        <w:t>VHA Profiles</w:t>
      </w:r>
      <w:bookmarkEnd w:id="1055"/>
      <w:r w:rsidR="00F76F0D" w:rsidRPr="005B17D3">
        <w:fldChar w:fldCharType="begin"/>
      </w:r>
      <w:r w:rsidR="00F76F0D" w:rsidRPr="005B17D3">
        <w:instrText xml:space="preserve"> XE "Health Benefit Plans" </w:instrText>
      </w:r>
      <w:r w:rsidR="00F76F0D" w:rsidRPr="005B17D3">
        <w:fldChar w:fldCharType="end"/>
      </w:r>
    </w:p>
    <w:bookmarkEnd w:id="1056"/>
    <w:bookmarkEnd w:id="1057"/>
    <w:p w14:paraId="40C2737A" w14:textId="77777777" w:rsidR="00BB1AD2" w:rsidRPr="005B17D3" w:rsidRDefault="00BB1AD2" w:rsidP="00BB1AD2"/>
    <w:p w14:paraId="0265267A" w14:textId="77777777" w:rsidR="00C2105F" w:rsidRPr="005B17D3" w:rsidRDefault="00DA0648" w:rsidP="00DA0648">
      <w:pPr>
        <w:rPr>
          <w:color w:val="000000"/>
          <w:shd w:val="clear" w:color="auto" w:fill="FFFFFF"/>
        </w:rPr>
      </w:pPr>
      <w:r w:rsidRPr="005B17D3">
        <w:rPr>
          <w:color w:val="000000"/>
          <w:shd w:val="clear" w:color="auto" w:fill="FFFFFF"/>
        </w:rPr>
        <w:t xml:space="preserve">A </w:t>
      </w:r>
      <w:r w:rsidR="00022A21" w:rsidRPr="005B17D3">
        <w:rPr>
          <w:b/>
        </w:rPr>
        <w:t>VHA Profile</w:t>
      </w:r>
      <w:r w:rsidRPr="005B17D3">
        <w:rPr>
          <w:b/>
        </w:rPr>
        <w:t>s</w:t>
      </w:r>
      <w:r w:rsidRPr="005B17D3">
        <w:t xml:space="preserve"> </w:t>
      </w:r>
      <w:r w:rsidRPr="005B17D3">
        <w:rPr>
          <w:color w:val="000000"/>
          <w:shd w:val="clear" w:color="auto" w:fill="FFFFFF"/>
        </w:rPr>
        <w:t xml:space="preserve"> link displays on the </w:t>
      </w:r>
      <w:r w:rsidRPr="005B17D3">
        <w:rPr>
          <w:b/>
          <w:color w:val="000000"/>
          <w:shd w:val="clear" w:color="auto" w:fill="FFFFFF"/>
        </w:rPr>
        <w:t xml:space="preserve">Update Current Eligibility </w:t>
      </w:r>
      <w:r w:rsidRPr="005B17D3">
        <w:rPr>
          <w:color w:val="000000"/>
          <w:shd w:val="clear" w:color="auto" w:fill="FFFFFF"/>
        </w:rPr>
        <w:t xml:space="preserve">panel on the </w:t>
      </w:r>
      <w:r w:rsidRPr="005B17D3">
        <w:rPr>
          <w:b/>
          <w:color w:val="000000"/>
          <w:shd w:val="clear" w:color="auto" w:fill="FFFFFF"/>
        </w:rPr>
        <w:t>Overview</w:t>
      </w:r>
      <w:r w:rsidRPr="005B17D3">
        <w:rPr>
          <w:color w:val="000000"/>
          <w:shd w:val="clear" w:color="auto" w:fill="FFFFFF"/>
        </w:rPr>
        <w:t xml:space="preserve"> screen.</w:t>
      </w:r>
      <w:ins w:id="1058" w:author="Wills, Cheryl G.,  OCC" w:date="2020-01-16T12:28:00Z">
        <w:r w:rsidRPr="005B17D3">
          <w:rPr>
            <w:color w:val="000000"/>
            <w:shd w:val="clear" w:color="auto" w:fill="FFFFFF"/>
          </w:rPr>
          <w:t xml:space="preserve"> </w:t>
        </w:r>
      </w:ins>
      <w:del w:id="1059" w:author="Wills, Cheryl G.,  OCC" w:date="2020-01-16T12:23:00Z">
        <w:r w:rsidRPr="005B17D3" w:rsidDel="00637EE8">
          <w:rPr>
            <w:color w:val="000000"/>
            <w:shd w:val="clear" w:color="auto" w:fill="FFFFFF"/>
          </w:rPr>
          <w:delText xml:space="preserve"> </w:delText>
        </w:r>
      </w:del>
    </w:p>
    <w:p w14:paraId="74502980" w14:textId="77777777" w:rsidR="00C2105F" w:rsidRPr="005B17D3" w:rsidRDefault="00C2105F" w:rsidP="00DA0648">
      <w:pPr>
        <w:rPr>
          <w:color w:val="000000"/>
          <w:shd w:val="clear" w:color="auto" w:fill="FFFFFF"/>
        </w:rPr>
      </w:pPr>
    </w:p>
    <w:p w14:paraId="277438A0" w14:textId="77777777" w:rsidR="00C2105F" w:rsidRPr="005B17D3" w:rsidRDefault="00C2105F" w:rsidP="00C2105F">
      <w:pPr>
        <w:keepNext/>
        <w:jc w:val="center"/>
      </w:pPr>
      <w:r w:rsidRPr="005B17D3">
        <w:rPr>
          <w:noProof/>
        </w:rPr>
        <w:drawing>
          <wp:inline distT="0" distB="0" distL="0" distR="0" wp14:anchorId="2CC591FC" wp14:editId="09BB4741">
            <wp:extent cx="5943600" cy="1873250"/>
            <wp:effectExtent l="0" t="0" r="0" b="0"/>
            <wp:docPr id="1378" name="Picture 1378" descr="Screen shot of the VHA Profiles link on Update Current Eligibility pa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1873250"/>
                    </a:xfrm>
                    <a:prstGeom prst="rect">
                      <a:avLst/>
                    </a:prstGeom>
                  </pic:spPr>
                </pic:pic>
              </a:graphicData>
            </a:graphic>
          </wp:inline>
        </w:drawing>
      </w:r>
    </w:p>
    <w:p w14:paraId="5388C1A8" w14:textId="26E5BCB6" w:rsidR="00C2105F" w:rsidRPr="005B17D3" w:rsidRDefault="00C2105F" w:rsidP="00C2105F">
      <w:pPr>
        <w:pStyle w:val="Caption"/>
        <w:rPr>
          <w:color w:val="000000"/>
          <w:shd w:val="clear" w:color="auto" w:fill="FFFFFF"/>
        </w:rPr>
      </w:pPr>
      <w:bookmarkStart w:id="1060" w:name="_Toc31622418"/>
      <w:r w:rsidRPr="005B17D3">
        <w:t xml:space="preserve">Figure </w:t>
      </w:r>
      <w:fldSimple w:instr=" SEQ Figure \* ARABIC ">
        <w:r w:rsidRPr="005B17D3">
          <w:rPr>
            <w:noProof/>
          </w:rPr>
          <w:t>61</w:t>
        </w:r>
      </w:fldSimple>
      <w:r w:rsidRPr="005B17D3">
        <w:t>: VHA Profiles link on Update Current Eligibility panel</w:t>
      </w:r>
      <w:bookmarkEnd w:id="1060"/>
    </w:p>
    <w:p w14:paraId="29180FAD" w14:textId="77777777" w:rsidR="00C2105F" w:rsidRPr="005B17D3" w:rsidRDefault="00C2105F" w:rsidP="00DA0648">
      <w:pPr>
        <w:rPr>
          <w:color w:val="000000"/>
          <w:shd w:val="clear" w:color="auto" w:fill="FFFFFF"/>
        </w:rPr>
      </w:pPr>
    </w:p>
    <w:p w14:paraId="12FA3064" w14:textId="77777777" w:rsidR="00635E63" w:rsidRPr="005B17D3" w:rsidRDefault="00DA0648" w:rsidP="00DA0648">
      <w:pPr>
        <w:rPr>
          <w:color w:val="000000"/>
          <w:shd w:val="clear" w:color="auto" w:fill="FFFFFF"/>
        </w:rPr>
      </w:pPr>
      <w:r w:rsidRPr="005B17D3">
        <w:rPr>
          <w:color w:val="000000"/>
          <w:shd w:val="clear" w:color="auto" w:fill="FFFFFF"/>
        </w:rPr>
        <w:t>Clicking the link takes the user to</w:t>
      </w:r>
      <w:r w:rsidR="006544BB" w:rsidRPr="005B17D3">
        <w:rPr>
          <w:color w:val="000000"/>
          <w:shd w:val="clear" w:color="auto" w:fill="FFFFFF"/>
        </w:rPr>
        <w:t xml:space="preserve"> the</w:t>
      </w:r>
      <w:r w:rsidRPr="005B17D3">
        <w:rPr>
          <w:color w:val="000000"/>
          <w:shd w:val="clear" w:color="auto" w:fill="FFFFFF"/>
        </w:rPr>
        <w:t xml:space="preserve"> </w:t>
      </w:r>
      <w:bookmarkStart w:id="1061" w:name="_Hlk30075131"/>
      <w:r w:rsidR="00022A21" w:rsidRPr="005B17D3">
        <w:rPr>
          <w:b/>
        </w:rPr>
        <w:t>VHA Profile</w:t>
      </w:r>
      <w:r w:rsidRPr="005B17D3">
        <w:rPr>
          <w:b/>
        </w:rPr>
        <w:t>s</w:t>
      </w:r>
      <w:r w:rsidRPr="005B17D3">
        <w:t xml:space="preserve"> </w:t>
      </w:r>
      <w:bookmarkEnd w:id="1061"/>
      <w:r w:rsidRPr="005B17D3">
        <w:rPr>
          <w:color w:val="000000"/>
          <w:shd w:val="clear" w:color="auto" w:fill="FFFFFF"/>
        </w:rPr>
        <w:t xml:space="preserve">screen where individual categories assigned to the record are displayed. </w:t>
      </w:r>
    </w:p>
    <w:p w14:paraId="7D67243E" w14:textId="77777777" w:rsidR="00635E63" w:rsidRPr="005B17D3" w:rsidRDefault="00635E63" w:rsidP="00DA0648">
      <w:pPr>
        <w:rPr>
          <w:color w:val="000000"/>
          <w:shd w:val="clear" w:color="auto" w:fill="FFFFFF"/>
        </w:rPr>
      </w:pPr>
    </w:p>
    <w:p w14:paraId="3EDDCFAF" w14:textId="529335B9" w:rsidR="00635E63" w:rsidRPr="005B17D3" w:rsidRDefault="00635E63" w:rsidP="00635E63">
      <w:pPr>
        <w:pStyle w:val="BodyTextBullet2"/>
        <w:rPr>
          <w:shd w:val="clear" w:color="auto" w:fill="FFFFFF"/>
        </w:rPr>
      </w:pPr>
      <w:r w:rsidRPr="005B17D3">
        <w:rPr>
          <w:shd w:val="clear" w:color="auto" w:fill="FFFFFF"/>
        </w:rPr>
        <w:t xml:space="preserve">The </w:t>
      </w:r>
      <w:r w:rsidRPr="005B17D3">
        <w:rPr>
          <w:b/>
          <w:shd w:val="clear" w:color="auto" w:fill="FFFFFF"/>
        </w:rPr>
        <w:t xml:space="preserve">VHA Profiles </w:t>
      </w:r>
      <w:r w:rsidRPr="005B17D3">
        <w:rPr>
          <w:shd w:val="clear" w:color="auto" w:fill="FFFFFF"/>
        </w:rPr>
        <w:t>screen contains names of the VHAPs in blue font with a red arrow (</w:t>
      </w:r>
      <w:r w:rsidRPr="005B17D3">
        <w:rPr>
          <w:noProof/>
        </w:rPr>
        <w:drawing>
          <wp:inline distT="0" distB="0" distL="0" distR="0" wp14:anchorId="4F03A455" wp14:editId="59C43BA7">
            <wp:extent cx="161377" cy="169545"/>
            <wp:effectExtent l="0" t="0" r="0" b="1905"/>
            <wp:docPr id="1563" name="Picture 1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a:srcRect l="1" t="1" r="-2" b="18813"/>
                    <a:stretch/>
                  </pic:blipFill>
                  <pic:spPr bwMode="auto">
                    <a:xfrm>
                      <a:off x="0" y="0"/>
                      <a:ext cx="161377" cy="169545"/>
                    </a:xfrm>
                    <a:prstGeom prst="rect">
                      <a:avLst/>
                    </a:prstGeom>
                    <a:ln>
                      <a:noFill/>
                    </a:ln>
                    <a:extLst>
                      <a:ext uri="{53640926-AAD7-44D8-BBD7-CCE9431645EC}">
                        <a14:shadowObscured xmlns:a14="http://schemas.microsoft.com/office/drawing/2010/main"/>
                      </a:ext>
                    </a:extLst>
                  </pic:spPr>
                </pic:pic>
              </a:graphicData>
            </a:graphic>
          </wp:inline>
        </w:drawing>
      </w:r>
      <w:r w:rsidRPr="005B17D3">
        <w:rPr>
          <w:shd w:val="clear" w:color="auto" w:fill="FFFFFF"/>
        </w:rPr>
        <w:t>) denoting a dropdown. When a user clicks a blue VHAP dropdown, a short description of the V</w:t>
      </w:r>
      <w:r w:rsidR="00F01811" w:rsidRPr="005B17D3">
        <w:rPr>
          <w:shd w:val="clear" w:color="auto" w:fill="FFFFFF"/>
        </w:rPr>
        <w:t>HA</w:t>
      </w:r>
      <w:r w:rsidRPr="005B17D3">
        <w:rPr>
          <w:shd w:val="clear" w:color="auto" w:fill="FFFFFF"/>
        </w:rPr>
        <w:t xml:space="preserve">P displays. </w:t>
      </w:r>
    </w:p>
    <w:p w14:paraId="5E7537E0" w14:textId="77777777" w:rsidR="00635E63" w:rsidRPr="005B17D3" w:rsidRDefault="00635E63" w:rsidP="00635E63">
      <w:pPr>
        <w:rPr>
          <w:color w:val="000000"/>
          <w:shd w:val="clear" w:color="auto" w:fill="FFFFFF"/>
        </w:rPr>
      </w:pPr>
    </w:p>
    <w:p w14:paraId="51ED7B45" w14:textId="77777777" w:rsidR="00635E63" w:rsidRPr="005B17D3" w:rsidRDefault="00635E63" w:rsidP="00635E63">
      <w:pPr>
        <w:keepNext/>
        <w:jc w:val="center"/>
      </w:pPr>
      <w:r w:rsidRPr="005B17D3">
        <w:rPr>
          <w:noProof/>
        </w:rPr>
        <w:drawing>
          <wp:inline distT="0" distB="0" distL="0" distR="0" wp14:anchorId="58314949" wp14:editId="3D366114">
            <wp:extent cx="5076825" cy="1266825"/>
            <wp:effectExtent l="0" t="0" r="9525" b="9525"/>
            <wp:docPr id="1559" name="Picture 1559" descr="A short description of the VMBP displays when a user clicks a VHAP blue drop dow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076825" cy="1266825"/>
                    </a:xfrm>
                    <a:prstGeom prst="rect">
                      <a:avLst/>
                    </a:prstGeom>
                  </pic:spPr>
                </pic:pic>
              </a:graphicData>
            </a:graphic>
          </wp:inline>
        </w:drawing>
      </w:r>
    </w:p>
    <w:p w14:paraId="1E9ED950" w14:textId="6563F10E" w:rsidR="00635E63" w:rsidRPr="005B17D3" w:rsidRDefault="00635E63" w:rsidP="00635E63">
      <w:pPr>
        <w:pStyle w:val="Caption"/>
      </w:pPr>
      <w:bookmarkStart w:id="1062" w:name="_Toc31622419"/>
      <w:r w:rsidRPr="005B17D3">
        <w:t xml:space="preserve">Figure </w:t>
      </w:r>
      <w:fldSimple w:instr=" SEQ Figure \* ARABIC ">
        <w:r w:rsidRPr="005B17D3">
          <w:rPr>
            <w:noProof/>
          </w:rPr>
          <w:t>62</w:t>
        </w:r>
      </w:fldSimple>
      <w:r w:rsidRPr="005B17D3">
        <w:t>: Short V</w:t>
      </w:r>
      <w:r w:rsidR="009649D9" w:rsidRPr="005B17D3">
        <w:t>HA</w:t>
      </w:r>
      <w:r w:rsidRPr="005B17D3">
        <w:t>P description</w:t>
      </w:r>
      <w:bookmarkEnd w:id="1062"/>
      <w:r w:rsidRPr="005B17D3">
        <w:t xml:space="preserve"> </w:t>
      </w:r>
    </w:p>
    <w:p w14:paraId="75F7CF6F" w14:textId="77777777" w:rsidR="00635E63" w:rsidRPr="005B17D3" w:rsidRDefault="00635E63" w:rsidP="00DA0648">
      <w:pPr>
        <w:rPr>
          <w:color w:val="000000"/>
          <w:shd w:val="clear" w:color="auto" w:fill="FFFFFF"/>
        </w:rPr>
      </w:pPr>
    </w:p>
    <w:p w14:paraId="731D778A" w14:textId="6A371727" w:rsidR="00DA0648" w:rsidRPr="005B17D3" w:rsidRDefault="00DA0648" w:rsidP="00DA0648">
      <w:pPr>
        <w:rPr>
          <w:color w:val="000000"/>
          <w:shd w:val="clear" w:color="auto" w:fill="FFFFFF"/>
        </w:rPr>
      </w:pPr>
      <w:r w:rsidRPr="005B17D3">
        <w:rPr>
          <w:color w:val="000000"/>
          <w:shd w:val="clear" w:color="auto" w:fill="FFFFFF"/>
        </w:rPr>
        <w:t xml:space="preserve">Longer, more detailed descriptions are found by clicking </w:t>
      </w:r>
      <w:hyperlink w:anchor="_Veteran_Medical_Benefit" w:history="1">
        <w:r w:rsidRPr="005B17D3">
          <w:rPr>
            <w:color w:val="0000FF"/>
            <w:u w:val="single"/>
            <w:shd w:val="clear" w:color="auto" w:fill="FFFFFF"/>
          </w:rPr>
          <w:t>here</w:t>
        </w:r>
      </w:hyperlink>
      <w:r w:rsidRPr="005B17D3">
        <w:rPr>
          <w:color w:val="000000"/>
          <w:shd w:val="clear" w:color="auto" w:fill="FFFFFF"/>
        </w:rPr>
        <w:t xml:space="preserve"> or by clicking the screen </w:t>
      </w:r>
      <w:r w:rsidRPr="005B17D3">
        <w:rPr>
          <w:b/>
          <w:color w:val="000000"/>
          <w:shd w:val="clear" w:color="auto" w:fill="FFFFFF"/>
        </w:rPr>
        <w:t>Help</w:t>
      </w:r>
      <w:r w:rsidRPr="005B17D3">
        <w:rPr>
          <w:color w:val="000000"/>
          <w:shd w:val="clear" w:color="auto" w:fill="FFFFFF"/>
        </w:rPr>
        <w:t xml:space="preserve"> button located to the right under </w:t>
      </w:r>
      <w:r w:rsidRPr="005B17D3">
        <w:rPr>
          <w:b/>
          <w:color w:val="000000"/>
          <w:shd w:val="clear" w:color="auto" w:fill="FFFFFF"/>
        </w:rPr>
        <w:t>Eligibility</w:t>
      </w:r>
      <w:r w:rsidRPr="005B17D3">
        <w:rPr>
          <w:color w:val="000000"/>
          <w:shd w:val="clear" w:color="auto" w:fill="FFFFFF"/>
        </w:rPr>
        <w:t xml:space="preserve"> </w:t>
      </w:r>
      <w:r w:rsidRPr="005B17D3">
        <w:rPr>
          <w:rFonts w:cstheme="minorHAnsi"/>
          <w:color w:val="000000"/>
          <w:shd w:val="clear" w:color="auto" w:fill="FFFFFF"/>
        </w:rPr>
        <w:t xml:space="preserve">→ </w:t>
      </w:r>
      <w:r w:rsidR="00022A21" w:rsidRPr="005B17D3">
        <w:rPr>
          <w:b/>
        </w:rPr>
        <w:t>VHA Profile</w:t>
      </w:r>
      <w:r w:rsidRPr="005B17D3">
        <w:t xml:space="preserve"> </w:t>
      </w:r>
      <w:r w:rsidRPr="005B17D3">
        <w:rPr>
          <w:color w:val="000000"/>
          <w:shd w:val="clear" w:color="auto" w:fill="FFFFFF"/>
        </w:rPr>
        <w:t>screens.</w:t>
      </w:r>
    </w:p>
    <w:p w14:paraId="4C7FD8C7" w14:textId="20A3BB11" w:rsidR="00DA0648" w:rsidRPr="005B17D3" w:rsidRDefault="00DA0648" w:rsidP="00DA0648">
      <w:pPr>
        <w:spacing w:before="120" w:after="120"/>
        <w:rPr>
          <w:szCs w:val="20"/>
        </w:rPr>
      </w:pPr>
      <w:r w:rsidRPr="005B17D3">
        <w:rPr>
          <w:szCs w:val="20"/>
        </w:rPr>
        <w:t xml:space="preserve">Users with the appropriate </w:t>
      </w:r>
      <w:r w:rsidRPr="005B17D3">
        <w:rPr>
          <w:i/>
          <w:iCs/>
          <w:szCs w:val="20"/>
        </w:rPr>
        <w:t>Role/Capabilities</w:t>
      </w:r>
      <w:r w:rsidRPr="005B17D3">
        <w:rPr>
          <w:szCs w:val="20"/>
        </w:rPr>
        <w:t xml:space="preserve"> may </w:t>
      </w:r>
      <w:r w:rsidRPr="005B17D3">
        <w:rPr>
          <w:b/>
          <w:szCs w:val="20"/>
        </w:rPr>
        <w:t>View</w:t>
      </w:r>
      <w:r w:rsidRPr="005B17D3">
        <w:rPr>
          <w:szCs w:val="20"/>
        </w:rPr>
        <w:t xml:space="preserve">, </w:t>
      </w:r>
      <w:r w:rsidRPr="005B17D3">
        <w:rPr>
          <w:b/>
          <w:szCs w:val="20"/>
        </w:rPr>
        <w:t>Assign</w:t>
      </w:r>
      <w:r w:rsidRPr="005B17D3">
        <w:rPr>
          <w:szCs w:val="20"/>
        </w:rPr>
        <w:t xml:space="preserve"> and </w:t>
      </w:r>
      <w:r w:rsidRPr="005B17D3">
        <w:rPr>
          <w:b/>
          <w:szCs w:val="20"/>
        </w:rPr>
        <w:t>Unassign</w:t>
      </w:r>
      <w:r w:rsidRPr="005B17D3">
        <w:rPr>
          <w:szCs w:val="20"/>
        </w:rPr>
        <w:t xml:space="preserve"> </w:t>
      </w:r>
      <w:r w:rsidR="00336D9B" w:rsidRPr="005B17D3">
        <w:rPr>
          <w:szCs w:val="20"/>
        </w:rPr>
        <w:t>profiles</w:t>
      </w:r>
      <w:r w:rsidRPr="005B17D3">
        <w:rPr>
          <w:szCs w:val="20"/>
        </w:rPr>
        <w:t xml:space="preserve"> to a record. If a Veteran has a “Deceased” enrollment status, the Enrollment System will unassign their </w:t>
      </w:r>
      <w:r w:rsidR="006E7F2D" w:rsidRPr="005B17D3">
        <w:rPr>
          <w:szCs w:val="20"/>
        </w:rPr>
        <w:t>profile</w:t>
      </w:r>
      <w:r w:rsidRPr="005B17D3">
        <w:rPr>
          <w:szCs w:val="20"/>
        </w:rPr>
        <w:t xml:space="preserve">, move the unassigned to the History screen, and prevent the user from assigning a </w:t>
      </w:r>
      <w:r w:rsidR="00E430F2" w:rsidRPr="005B17D3">
        <w:rPr>
          <w:szCs w:val="20"/>
        </w:rPr>
        <w:t>profile</w:t>
      </w:r>
      <w:r w:rsidRPr="005B17D3">
        <w:rPr>
          <w:szCs w:val="20"/>
        </w:rPr>
        <w:t xml:space="preserve"> to the deceased Veteran by graying out and disabling the </w:t>
      </w:r>
      <w:r w:rsidR="00E430F2" w:rsidRPr="005B17D3">
        <w:rPr>
          <w:szCs w:val="20"/>
        </w:rPr>
        <w:t>profile</w:t>
      </w:r>
      <w:r w:rsidRPr="005B17D3">
        <w:rPr>
          <w:szCs w:val="20"/>
        </w:rPr>
        <w:t xml:space="preserve"> checkbox. </w:t>
      </w:r>
    </w:p>
    <w:p w14:paraId="5FAC16A5" w14:textId="3624DE93" w:rsidR="00DA0648" w:rsidRPr="005B17D3" w:rsidRDefault="00DA0648" w:rsidP="00DA0648">
      <w:r w:rsidRPr="005B17D3">
        <w:t xml:space="preserve">On the </w:t>
      </w:r>
      <w:r w:rsidR="00336D9B" w:rsidRPr="005B17D3">
        <w:rPr>
          <w:b/>
        </w:rPr>
        <w:t>VHA Profiles</w:t>
      </w:r>
      <w:r w:rsidRPr="005B17D3">
        <w:t xml:space="preserve"> </w:t>
      </w:r>
      <w:r w:rsidRPr="005B17D3">
        <w:rPr>
          <w:b/>
        </w:rPr>
        <w:t>Assigned and Available</w:t>
      </w:r>
      <w:r w:rsidRPr="005B17D3">
        <w:t xml:space="preserve"> screen, users will find grayed-out (non-selectable) </w:t>
      </w:r>
      <w:r w:rsidR="006E7F2D" w:rsidRPr="005B17D3">
        <w:t xml:space="preserve">profiles </w:t>
      </w:r>
      <w:r w:rsidRPr="005B17D3">
        <w:t xml:space="preserve">and selectable </w:t>
      </w:r>
      <w:r w:rsidR="006E7F2D" w:rsidRPr="005B17D3">
        <w:t>profiles</w:t>
      </w:r>
      <w:r w:rsidRPr="005B17D3">
        <w:t xml:space="preserve">. If a </w:t>
      </w:r>
      <w:r w:rsidR="006E7F2D" w:rsidRPr="005B17D3">
        <w:t>profile</w:t>
      </w:r>
      <w:r w:rsidRPr="005B17D3">
        <w:t xml:space="preserve"> has automated rules, it cannot be assigned by a user and the </w:t>
      </w:r>
      <w:r w:rsidR="00FF6E41" w:rsidRPr="005B17D3">
        <w:t>profile</w:t>
      </w:r>
      <w:r w:rsidRPr="005B17D3">
        <w:t xml:space="preserve"> will be grayed out. If a </w:t>
      </w:r>
      <w:r w:rsidR="00E430F2" w:rsidRPr="005B17D3">
        <w:t>profile</w:t>
      </w:r>
      <w:r w:rsidRPr="005B17D3">
        <w:t xml:space="preserve"> does not have automated rules</w:t>
      </w:r>
      <w:r w:rsidR="0005368A" w:rsidRPr="005B17D3">
        <w:t>,</w:t>
      </w:r>
      <w:r w:rsidRPr="005B17D3">
        <w:t xml:space="preserve"> it can be assigned by a user with the appropriate capability. </w:t>
      </w:r>
    </w:p>
    <w:p w14:paraId="67ED954D" w14:textId="06624739" w:rsidR="00DA0648" w:rsidRPr="005B17D3" w:rsidRDefault="00DA0648" w:rsidP="00DA0648">
      <w:pPr>
        <w:spacing w:before="120" w:after="60"/>
        <w:rPr>
          <w:bCs/>
          <w:color w:val="222222"/>
        </w:rPr>
      </w:pPr>
      <w:r w:rsidRPr="005B17D3">
        <w:rPr>
          <w:bCs/>
          <w:color w:val="222222"/>
        </w:rPr>
        <w:t xml:space="preserve">The Enrollment System automatically assigns and unassigns core, carve out, and Community Care </w:t>
      </w:r>
      <w:r w:rsidR="00FF6E41" w:rsidRPr="005B17D3">
        <w:rPr>
          <w:bCs/>
          <w:color w:val="222222"/>
        </w:rPr>
        <w:t>profiles</w:t>
      </w:r>
      <w:r w:rsidRPr="005B17D3">
        <w:rPr>
          <w:bCs/>
          <w:color w:val="222222"/>
        </w:rPr>
        <w:t xml:space="preserve"> to records when the record qualifies or unqualifies, based on the eligibility rules for each </w:t>
      </w:r>
      <w:r w:rsidR="00FF6E41" w:rsidRPr="005B17D3">
        <w:rPr>
          <w:bCs/>
          <w:color w:val="222222"/>
        </w:rPr>
        <w:t>profile</w:t>
      </w:r>
      <w:r w:rsidRPr="005B17D3">
        <w:rPr>
          <w:bCs/>
          <w:color w:val="222222"/>
        </w:rPr>
        <w:t>. The eligibility factors for each record can be changed by an Enrollment System user, by an external system message, or</w:t>
      </w:r>
      <w:r w:rsidR="00F95E84" w:rsidRPr="005B17D3">
        <w:rPr>
          <w:bCs/>
          <w:color w:val="222222"/>
        </w:rPr>
        <w:t xml:space="preserve"> the</w:t>
      </w:r>
      <w:r w:rsidRPr="005B17D3">
        <w:rPr>
          <w:bCs/>
          <w:color w:val="222222"/>
        </w:rPr>
        <w:t xml:space="preserve"> Extract, Transform and Load process. For example, the Enrollment System could receive rated disability information from VBA which can cause a change to the core </w:t>
      </w:r>
      <w:r w:rsidR="00FF6E41" w:rsidRPr="005B17D3">
        <w:rPr>
          <w:bCs/>
          <w:color w:val="222222"/>
        </w:rPr>
        <w:t>profile</w:t>
      </w:r>
      <w:r w:rsidRPr="005B17D3">
        <w:rPr>
          <w:bCs/>
          <w:color w:val="222222"/>
        </w:rPr>
        <w:t xml:space="preserve"> assigned to a Veterans record. </w:t>
      </w:r>
    </w:p>
    <w:p w14:paraId="20859141" w14:textId="77777777" w:rsidR="00DA0648" w:rsidRPr="005B17D3" w:rsidRDefault="00DA0648" w:rsidP="00DA0648"/>
    <w:p w14:paraId="3F221BC4" w14:textId="77777777" w:rsidR="00DA0648" w:rsidRPr="005B17D3" w:rsidRDefault="00DA0648" w:rsidP="00FF6E41">
      <w:pPr>
        <w:pStyle w:val="NoteLightbulb"/>
        <w:rPr>
          <w:b/>
        </w:rPr>
      </w:pPr>
      <w:r w:rsidRPr="005B17D3">
        <w:rPr>
          <w:b/>
        </w:rPr>
        <w:t xml:space="preserve">Notes: </w:t>
      </w:r>
    </w:p>
    <w:p w14:paraId="1A900E0A" w14:textId="77777777" w:rsidR="00DA0648" w:rsidRPr="005B17D3" w:rsidRDefault="00DA0648" w:rsidP="00DA0648">
      <w:pPr>
        <w:keepLines/>
        <w:ind w:left="720" w:hanging="360"/>
        <w:contextualSpacing/>
        <w:rPr>
          <w:b/>
        </w:rPr>
      </w:pPr>
    </w:p>
    <w:p w14:paraId="23775553" w14:textId="10761F65" w:rsidR="00DA0648" w:rsidRPr="005B17D3" w:rsidDel="00316CDD" w:rsidRDefault="00DA0648" w:rsidP="00FF6E41">
      <w:pPr>
        <w:pStyle w:val="NoteYellowBullet"/>
        <w:rPr>
          <w:del w:id="1063" w:author="Wills, Cheryl G.,  OCC" w:date="2020-01-16T11:51:00Z"/>
          <w:rFonts w:eastAsiaTheme="minorHAnsi"/>
        </w:rPr>
      </w:pPr>
      <w:r w:rsidRPr="005B17D3">
        <w:t xml:space="preserve">Assigning and unassigning of core or carve out </w:t>
      </w:r>
      <w:r w:rsidR="00336D9B" w:rsidRPr="005B17D3">
        <w:t>profiles</w:t>
      </w:r>
      <w:r w:rsidRPr="005B17D3">
        <w:t xml:space="preserve"> do not impact the assigning and/or unassigning of Community Care </w:t>
      </w:r>
      <w:r w:rsidR="00336D9B" w:rsidRPr="005B17D3">
        <w:t>profiles</w:t>
      </w:r>
      <w:r w:rsidRPr="005B17D3">
        <w:t>.</w:t>
      </w:r>
      <w:ins w:id="1064" w:author="Wills, Cheryl G.,  OCC" w:date="2020-01-16T12:29:00Z">
        <w:r w:rsidRPr="005B17D3">
          <w:t xml:space="preserve"> </w:t>
        </w:r>
      </w:ins>
    </w:p>
    <w:p w14:paraId="590B9F42" w14:textId="77777777" w:rsidR="00336D9B" w:rsidRPr="005B17D3" w:rsidRDefault="00DA0648" w:rsidP="00FF6E41">
      <w:pPr>
        <w:pStyle w:val="NoteYellowBullet"/>
      </w:pPr>
      <w:r w:rsidRPr="005B17D3">
        <w:t>Categories will display in the Eligibility tab and the Community Care Outcome panel on the Community Care Determination screen.</w:t>
      </w:r>
      <w:bookmarkStart w:id="1065" w:name="_Toc394920811"/>
      <w:bookmarkStart w:id="1066" w:name="_Toc406571147"/>
    </w:p>
    <w:p w14:paraId="757D9B60" w14:textId="77777777" w:rsidR="00336D9B" w:rsidRPr="005B17D3" w:rsidRDefault="00336D9B" w:rsidP="00336D9B">
      <w:pPr>
        <w:pStyle w:val="BodyTextBullet1"/>
        <w:ind w:left="360"/>
      </w:pPr>
    </w:p>
    <w:p w14:paraId="644A9A32" w14:textId="4866B96C" w:rsidR="00DA0648" w:rsidRPr="005B17D3" w:rsidRDefault="00336D9B" w:rsidP="00336D9B">
      <w:pPr>
        <w:pStyle w:val="BodyTextBullet1"/>
      </w:pPr>
      <w:r w:rsidRPr="005B17D3">
        <w:rPr>
          <w:b/>
        </w:rPr>
        <w:t>VHA Profile</w:t>
      </w:r>
      <w:r w:rsidR="00DA0648" w:rsidRPr="005B17D3">
        <w:rPr>
          <w:b/>
        </w:rPr>
        <w:t xml:space="preserve">s Assigned – Unselect to </w:t>
      </w:r>
      <w:bookmarkEnd w:id="1065"/>
      <w:bookmarkEnd w:id="1066"/>
      <w:r w:rsidR="00DA0648" w:rsidRPr="005B17D3">
        <w:rPr>
          <w:b/>
        </w:rPr>
        <w:t xml:space="preserve">Unassign </w:t>
      </w:r>
    </w:p>
    <w:p w14:paraId="1D0A63B5" w14:textId="2AD3CF5D" w:rsidR="00DA0648" w:rsidRPr="005B17D3" w:rsidRDefault="00DA0648" w:rsidP="00DA0648">
      <w:pPr>
        <w:spacing w:before="120" w:after="60"/>
        <w:rPr>
          <w:bCs/>
          <w:color w:val="222222"/>
        </w:rPr>
      </w:pPr>
      <w:r w:rsidRPr="005B17D3">
        <w:rPr>
          <w:bCs/>
          <w:color w:val="222222"/>
        </w:rPr>
        <w:t xml:space="preserve">The </w:t>
      </w:r>
      <w:r w:rsidR="00336D9B" w:rsidRPr="005B17D3">
        <w:rPr>
          <w:b/>
        </w:rPr>
        <w:t>VHA Profile</w:t>
      </w:r>
      <w:r w:rsidRPr="005B17D3">
        <w:rPr>
          <w:b/>
        </w:rPr>
        <w:t xml:space="preserve">s </w:t>
      </w:r>
      <w:r w:rsidRPr="005B17D3">
        <w:rPr>
          <w:b/>
          <w:bCs/>
          <w:color w:val="222222"/>
        </w:rPr>
        <w:t>Assigned – Unselect to Unassign</w:t>
      </w:r>
      <w:r w:rsidRPr="005B17D3">
        <w:rPr>
          <w:bCs/>
          <w:color w:val="222222"/>
        </w:rPr>
        <w:t xml:space="preserve"> screen displays categories assigned to a Veteran with the date and time the </w:t>
      </w:r>
      <w:r w:rsidR="00E430F2" w:rsidRPr="005B17D3">
        <w:rPr>
          <w:bCs/>
          <w:color w:val="222222"/>
        </w:rPr>
        <w:t>profile</w:t>
      </w:r>
      <w:r w:rsidRPr="005B17D3">
        <w:rPr>
          <w:bCs/>
          <w:color w:val="222222"/>
        </w:rPr>
        <w:t xml:space="preserve"> was last updated. Unselect the </w:t>
      </w:r>
      <w:r w:rsidR="00E430F2" w:rsidRPr="005B17D3">
        <w:rPr>
          <w:bCs/>
          <w:color w:val="222222"/>
        </w:rPr>
        <w:t>profile</w:t>
      </w:r>
      <w:r w:rsidRPr="005B17D3">
        <w:rPr>
          <w:bCs/>
          <w:color w:val="222222"/>
        </w:rPr>
        <w:t xml:space="preserve"> by clicking the non-grayed out check box by the </w:t>
      </w:r>
      <w:r w:rsidR="00E430F2" w:rsidRPr="005B17D3">
        <w:rPr>
          <w:bCs/>
          <w:color w:val="222222"/>
        </w:rPr>
        <w:t>profile</w:t>
      </w:r>
      <w:r w:rsidRPr="005B17D3">
        <w:rPr>
          <w:bCs/>
          <w:color w:val="222222"/>
        </w:rPr>
        <w:t xml:space="preserve"> to "unassign" a </w:t>
      </w:r>
      <w:r w:rsidR="00E430F2" w:rsidRPr="005B17D3">
        <w:rPr>
          <w:bCs/>
          <w:color w:val="222222"/>
        </w:rPr>
        <w:t>profile</w:t>
      </w:r>
      <w:r w:rsidRPr="005B17D3">
        <w:rPr>
          <w:bCs/>
          <w:color w:val="222222"/>
        </w:rPr>
        <w:t xml:space="preserve"> from a record</w:t>
      </w:r>
      <w:ins w:id="1067" w:author="Wills, Cheryl G.,  OCC" w:date="2020-01-16T12:08:00Z">
        <w:r w:rsidRPr="005B17D3">
          <w:rPr>
            <w:bCs/>
            <w:color w:val="222222"/>
          </w:rPr>
          <w:t xml:space="preserve">. </w:t>
        </w:r>
      </w:ins>
      <w:r w:rsidRPr="005B17D3">
        <w:rPr>
          <w:bCs/>
          <w:color w:val="222222"/>
        </w:rPr>
        <w:t xml:space="preserve">Click the </w:t>
      </w:r>
      <w:r w:rsidRPr="005B17D3">
        <w:rPr>
          <w:b/>
          <w:bCs/>
          <w:color w:val="222222"/>
        </w:rPr>
        <w:t>UPDATE</w:t>
      </w:r>
      <w:r w:rsidRPr="005B17D3">
        <w:rPr>
          <w:bCs/>
          <w:color w:val="222222"/>
        </w:rPr>
        <w:t xml:space="preserve"> button when finished. The </w:t>
      </w:r>
      <w:r w:rsidRPr="005B17D3">
        <w:rPr>
          <w:b/>
          <w:bCs/>
          <w:color w:val="222222"/>
        </w:rPr>
        <w:t>Current Eligibility</w:t>
      </w:r>
      <w:r w:rsidRPr="005B17D3">
        <w:rPr>
          <w:bCs/>
          <w:color w:val="222222"/>
        </w:rPr>
        <w:t xml:space="preserve"> screen appears with a confirmation message that the "</w:t>
      </w:r>
      <w:r w:rsidR="00314B96" w:rsidRPr="005B17D3">
        <w:rPr>
          <w:i/>
        </w:rPr>
        <w:t>VHA Profile</w:t>
      </w:r>
      <w:r w:rsidRPr="005B17D3">
        <w:rPr>
          <w:i/>
        </w:rPr>
        <w:t>s</w:t>
      </w:r>
      <w:r w:rsidRPr="005B17D3">
        <w:rPr>
          <w:bCs/>
          <w:i/>
          <w:color w:val="222222"/>
        </w:rPr>
        <w:t xml:space="preserve"> updated successfully</w:t>
      </w:r>
      <w:r w:rsidRPr="005B17D3">
        <w:rPr>
          <w:bCs/>
          <w:color w:val="222222"/>
        </w:rPr>
        <w:t>".</w:t>
      </w:r>
    </w:p>
    <w:p w14:paraId="329FCDAD" w14:textId="18140979" w:rsidR="00DA0648" w:rsidRPr="005B17D3" w:rsidRDefault="00DA0648" w:rsidP="00DA0648">
      <w:pPr>
        <w:spacing w:before="120" w:after="60"/>
        <w:rPr>
          <w:bCs/>
          <w:color w:val="222222"/>
        </w:rPr>
      </w:pPr>
      <w:r w:rsidRPr="005B17D3">
        <w:rPr>
          <w:bCs/>
          <w:color w:val="222222"/>
        </w:rPr>
        <w:t xml:space="preserve">The Enrollment System automatically assigns and unassigns core, carve out, and Community Care </w:t>
      </w:r>
      <w:r w:rsidR="00336D9B" w:rsidRPr="005B17D3">
        <w:rPr>
          <w:bCs/>
          <w:color w:val="222222"/>
        </w:rPr>
        <w:t>profiles</w:t>
      </w:r>
      <w:r w:rsidRPr="005B17D3">
        <w:rPr>
          <w:bCs/>
          <w:color w:val="222222"/>
        </w:rPr>
        <w:t xml:space="preserve"> to records when the record qualifies (or unqualifies), based on the eligibility rules for each. Eligibility factors for each record can be changed by an Enrollment System user, by an external system message, or</w:t>
      </w:r>
      <w:r w:rsidR="0046418E" w:rsidRPr="005B17D3">
        <w:rPr>
          <w:bCs/>
          <w:color w:val="222222"/>
        </w:rPr>
        <w:t xml:space="preserve"> the</w:t>
      </w:r>
      <w:r w:rsidRPr="005B17D3">
        <w:rPr>
          <w:bCs/>
          <w:color w:val="222222"/>
        </w:rPr>
        <w:t xml:space="preserve"> Extract, Transform and Load process. For example, the Enrollment System could receive a </w:t>
      </w:r>
      <w:r w:rsidRPr="005B17D3">
        <w:rPr>
          <w:bCs/>
          <w:i/>
          <w:color w:val="222222"/>
        </w:rPr>
        <w:t>Military Service Data Sharing (MSDS</w:t>
      </w:r>
      <w:r w:rsidRPr="005B17D3">
        <w:rPr>
          <w:bCs/>
          <w:color w:val="222222"/>
        </w:rPr>
        <w:t xml:space="preserve">) message with updated military service information that could cause a change to the core </w:t>
      </w:r>
      <w:r w:rsidR="00E430F2" w:rsidRPr="005B17D3">
        <w:rPr>
          <w:bCs/>
          <w:color w:val="222222"/>
        </w:rPr>
        <w:t>profile</w:t>
      </w:r>
      <w:r w:rsidRPr="005B17D3">
        <w:rPr>
          <w:bCs/>
          <w:color w:val="222222"/>
        </w:rPr>
        <w:t xml:space="preserve"> assigned to a record. </w:t>
      </w:r>
    </w:p>
    <w:p w14:paraId="37A24528" w14:textId="77777777" w:rsidR="00DA0648" w:rsidRPr="005B17D3" w:rsidRDefault="00DA0648" w:rsidP="00DA0648">
      <w:pPr>
        <w:keepLines/>
        <w:spacing w:before="120" w:after="120"/>
        <w:rPr>
          <w:szCs w:val="20"/>
        </w:rPr>
      </w:pPr>
    </w:p>
    <w:p w14:paraId="267C16A7" w14:textId="41150787" w:rsidR="000E6B24" w:rsidRPr="005B17D3" w:rsidRDefault="000E6B24" w:rsidP="000E6B24">
      <w:pPr>
        <w:keepNext/>
      </w:pPr>
    </w:p>
    <w:p w14:paraId="4C8D57C1" w14:textId="332AF9C8" w:rsidR="008D5B67" w:rsidRPr="005B17D3" w:rsidRDefault="008D5B67" w:rsidP="000E6B24">
      <w:pPr>
        <w:pStyle w:val="Caption"/>
      </w:pPr>
      <w:r w:rsidRPr="005B17D3">
        <w:rPr>
          <w:noProof/>
        </w:rPr>
        <w:drawing>
          <wp:inline distT="0" distB="0" distL="0" distR="0" wp14:anchorId="12BD457A" wp14:editId="38FDA595">
            <wp:extent cx="5943600" cy="799465"/>
            <wp:effectExtent l="0" t="0" r="0" b="635"/>
            <wp:docPr id="42" name="Picture 42" descr="Screen shot of Veterans Medical Benefit Plans Assigned – Unselect to Unas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799465"/>
                    </a:xfrm>
                    <a:prstGeom prst="rect">
                      <a:avLst/>
                    </a:prstGeom>
                  </pic:spPr>
                </pic:pic>
              </a:graphicData>
            </a:graphic>
          </wp:inline>
        </w:drawing>
      </w:r>
    </w:p>
    <w:p w14:paraId="017DDCCA" w14:textId="40848845" w:rsidR="000E6B24" w:rsidRPr="005B17D3" w:rsidRDefault="000E6B24" w:rsidP="000E6B24">
      <w:pPr>
        <w:pStyle w:val="Caption"/>
      </w:pPr>
      <w:bookmarkStart w:id="1068" w:name="_Toc31622420"/>
      <w:r w:rsidRPr="005B17D3">
        <w:t xml:space="preserve">Figure </w:t>
      </w:r>
      <w:r w:rsidR="005B17D3" w:rsidRPr="005B17D3">
        <w:fldChar w:fldCharType="begin"/>
      </w:r>
      <w:r w:rsidR="005B17D3" w:rsidRPr="005B17D3">
        <w:instrText xml:space="preserve"> SEQ Figure \* ARABIC </w:instrText>
      </w:r>
      <w:r w:rsidR="005B17D3" w:rsidRPr="005B17D3">
        <w:fldChar w:fldCharType="separate"/>
      </w:r>
      <w:r w:rsidR="008613D7" w:rsidRPr="005B17D3">
        <w:rPr>
          <w:noProof/>
        </w:rPr>
        <w:t>63</w:t>
      </w:r>
      <w:r w:rsidR="005B17D3" w:rsidRPr="005B17D3">
        <w:rPr>
          <w:noProof/>
        </w:rPr>
        <w:fldChar w:fldCharType="end"/>
      </w:r>
      <w:r w:rsidRPr="005B17D3">
        <w:t>: VHA Profiles Assigned – Unselect to Unassign</w:t>
      </w:r>
      <w:bookmarkEnd w:id="1068"/>
    </w:p>
    <w:p w14:paraId="5CECD8D7" w14:textId="7B01FEF1" w:rsidR="00DA0648" w:rsidRPr="005B17D3" w:rsidRDefault="00DA0648" w:rsidP="000E6B24">
      <w:pPr>
        <w:keepNext/>
      </w:pPr>
    </w:p>
    <w:p w14:paraId="05478753" w14:textId="3E37BAA2" w:rsidR="00DA0648" w:rsidRPr="005B17D3" w:rsidRDefault="00DA0648" w:rsidP="00DA0648">
      <w:pPr>
        <w:keepLines/>
        <w:spacing w:before="120" w:after="120"/>
        <w:rPr>
          <w:szCs w:val="20"/>
        </w:rPr>
      </w:pPr>
      <w:r w:rsidRPr="005B17D3">
        <w:rPr>
          <w:szCs w:val="20"/>
        </w:rPr>
        <w:t xml:space="preserve">Users may also click on the </w:t>
      </w:r>
      <w:r w:rsidRPr="005B17D3">
        <w:rPr>
          <w:b/>
          <w:iCs/>
          <w:szCs w:val="20"/>
        </w:rPr>
        <w:t>View Historical</w:t>
      </w:r>
      <w:r w:rsidRPr="005B17D3">
        <w:rPr>
          <w:b/>
          <w:iCs/>
          <w:szCs w:val="20"/>
        </w:rPr>
        <w:fldChar w:fldCharType="begin"/>
      </w:r>
      <w:r w:rsidRPr="005B17D3">
        <w:rPr>
          <w:b/>
          <w:szCs w:val="20"/>
        </w:rPr>
        <w:instrText xml:space="preserve"> XE "Historical:clinical determination link" </w:instrText>
      </w:r>
      <w:r w:rsidRPr="005B17D3">
        <w:rPr>
          <w:b/>
          <w:iCs/>
          <w:szCs w:val="20"/>
        </w:rPr>
        <w:fldChar w:fldCharType="end"/>
      </w:r>
      <w:r w:rsidRPr="005B17D3">
        <w:rPr>
          <w:b/>
          <w:iCs/>
          <w:szCs w:val="20"/>
        </w:rPr>
        <w:t xml:space="preserve"> </w:t>
      </w:r>
      <w:r w:rsidR="005A7E91" w:rsidRPr="005B17D3">
        <w:rPr>
          <w:b/>
        </w:rPr>
        <w:t>VHA Profile</w:t>
      </w:r>
      <w:r w:rsidRPr="005B17D3">
        <w:rPr>
          <w:b/>
        </w:rPr>
        <w:t xml:space="preserve">s </w:t>
      </w:r>
      <w:r w:rsidRPr="005B17D3">
        <w:rPr>
          <w:szCs w:val="20"/>
        </w:rPr>
        <w:t xml:space="preserve">link for historical </w:t>
      </w:r>
      <w:r w:rsidR="005A7E91" w:rsidRPr="005B17D3">
        <w:rPr>
          <w:szCs w:val="20"/>
        </w:rPr>
        <w:t>profile</w:t>
      </w:r>
      <w:r w:rsidRPr="005B17D3">
        <w:rPr>
          <w:szCs w:val="20"/>
        </w:rPr>
        <w:t xml:space="preserve"> information from the </w:t>
      </w:r>
      <w:r w:rsidRPr="005B17D3">
        <w:rPr>
          <w:b/>
          <w:iCs/>
          <w:szCs w:val="20"/>
        </w:rPr>
        <w:t xml:space="preserve">View </w:t>
      </w:r>
      <w:r w:rsidR="005A7E91" w:rsidRPr="005B17D3">
        <w:rPr>
          <w:b/>
        </w:rPr>
        <w:t>VHA Profile</w:t>
      </w:r>
      <w:r w:rsidRPr="005B17D3">
        <w:rPr>
          <w:b/>
        </w:rPr>
        <w:t xml:space="preserve">s </w:t>
      </w:r>
      <w:r w:rsidRPr="005B17D3">
        <w:rPr>
          <w:szCs w:val="20"/>
        </w:rPr>
        <w:t>screen.</w:t>
      </w:r>
    </w:p>
    <w:p w14:paraId="241F3F1D" w14:textId="77777777" w:rsidR="00DA0648" w:rsidRPr="005B17D3" w:rsidRDefault="00DA0648" w:rsidP="00DA0648">
      <w:pPr>
        <w:widowControl w:val="0"/>
        <w:spacing w:before="120" w:after="60"/>
        <w:rPr>
          <w:b/>
          <w:i/>
          <w:szCs w:val="20"/>
        </w:rPr>
      </w:pPr>
    </w:p>
    <w:p w14:paraId="5DC50BB5" w14:textId="75CF6B1B" w:rsidR="00DA0648" w:rsidRPr="005B17D3" w:rsidRDefault="005A7E91" w:rsidP="00DA0648">
      <w:pPr>
        <w:rPr>
          <w:b/>
        </w:rPr>
      </w:pPr>
      <w:r w:rsidRPr="005B17D3">
        <w:rPr>
          <w:b/>
        </w:rPr>
        <w:t>VHA Profile</w:t>
      </w:r>
      <w:r w:rsidR="00DA0648" w:rsidRPr="005B17D3">
        <w:rPr>
          <w:b/>
        </w:rPr>
        <w:t>s Available – Select to Assign</w:t>
      </w:r>
    </w:p>
    <w:p w14:paraId="6B5F063A" w14:textId="68031320" w:rsidR="00DA0648" w:rsidRPr="005B17D3" w:rsidRDefault="00DA0648" w:rsidP="00DA0648">
      <w:pPr>
        <w:spacing w:before="120" w:after="120"/>
        <w:rPr>
          <w:szCs w:val="20"/>
        </w:rPr>
      </w:pPr>
      <w:r w:rsidRPr="005B17D3">
        <w:rPr>
          <w:szCs w:val="20"/>
        </w:rPr>
        <w:t xml:space="preserve">The </w:t>
      </w:r>
      <w:r w:rsidR="005A7E91" w:rsidRPr="005B17D3">
        <w:rPr>
          <w:b/>
        </w:rPr>
        <w:t>VHA Profiles</w:t>
      </w:r>
      <w:r w:rsidRPr="005B17D3">
        <w:rPr>
          <w:b/>
        </w:rPr>
        <w:t xml:space="preserve"> </w:t>
      </w:r>
      <w:r w:rsidRPr="005B17D3">
        <w:rPr>
          <w:b/>
          <w:szCs w:val="20"/>
        </w:rPr>
        <w:t>Available – Select to Assign</w:t>
      </w:r>
      <w:r w:rsidRPr="005B17D3">
        <w:rPr>
          <w:szCs w:val="20"/>
        </w:rPr>
        <w:t xml:space="preserve"> screen displays available </w:t>
      </w:r>
      <w:r w:rsidR="005A7E91" w:rsidRPr="005B17D3">
        <w:rPr>
          <w:szCs w:val="20"/>
        </w:rPr>
        <w:t>profile</w:t>
      </w:r>
      <w:r w:rsidRPr="005B17D3">
        <w:rPr>
          <w:szCs w:val="20"/>
        </w:rPr>
        <w:t xml:space="preserve">s assigned to a Veteran. Select the </w:t>
      </w:r>
      <w:r w:rsidR="005A7E91" w:rsidRPr="005B17D3">
        <w:rPr>
          <w:szCs w:val="20"/>
        </w:rPr>
        <w:t>profile</w:t>
      </w:r>
      <w:r w:rsidRPr="005B17D3">
        <w:rPr>
          <w:szCs w:val="20"/>
        </w:rPr>
        <w:t xml:space="preserve"> by clicking the checkbox by the </w:t>
      </w:r>
      <w:r w:rsidR="005A7E91" w:rsidRPr="005B17D3">
        <w:rPr>
          <w:szCs w:val="20"/>
        </w:rPr>
        <w:t>profile</w:t>
      </w:r>
      <w:r w:rsidRPr="005B17D3">
        <w:rPr>
          <w:szCs w:val="20"/>
        </w:rPr>
        <w:t xml:space="preserve"> to "add" a </w:t>
      </w:r>
      <w:r w:rsidR="005A7E91" w:rsidRPr="005B17D3">
        <w:rPr>
          <w:szCs w:val="20"/>
        </w:rPr>
        <w:t>profile</w:t>
      </w:r>
      <w:r w:rsidRPr="005B17D3">
        <w:rPr>
          <w:szCs w:val="20"/>
        </w:rPr>
        <w:t xml:space="preserve"> to a record. Do this for any or all available </w:t>
      </w:r>
      <w:r w:rsidR="005A7E91" w:rsidRPr="005B17D3">
        <w:rPr>
          <w:szCs w:val="20"/>
        </w:rPr>
        <w:t>profile</w:t>
      </w:r>
      <w:r w:rsidRPr="005B17D3">
        <w:rPr>
          <w:szCs w:val="20"/>
        </w:rPr>
        <w:t>s that are appropriate for the record.</w:t>
      </w:r>
    </w:p>
    <w:p w14:paraId="377ED95B" w14:textId="0B992181" w:rsidR="00DA0648" w:rsidRPr="005B17D3" w:rsidRDefault="00DA0648" w:rsidP="00DA0648">
      <w:pPr>
        <w:spacing w:before="120" w:after="120"/>
        <w:rPr>
          <w:szCs w:val="20"/>
        </w:rPr>
      </w:pPr>
      <w:r w:rsidRPr="005B17D3">
        <w:rPr>
          <w:szCs w:val="20"/>
        </w:rPr>
        <w:t xml:space="preserve">Click the </w:t>
      </w:r>
      <w:r w:rsidRPr="005B17D3">
        <w:rPr>
          <w:b/>
          <w:szCs w:val="20"/>
        </w:rPr>
        <w:t>UPDATE</w:t>
      </w:r>
      <w:r w:rsidRPr="005B17D3">
        <w:rPr>
          <w:szCs w:val="20"/>
        </w:rPr>
        <w:t xml:space="preserve"> button when finished. The </w:t>
      </w:r>
      <w:r w:rsidRPr="005B17D3">
        <w:rPr>
          <w:b/>
          <w:szCs w:val="20"/>
        </w:rPr>
        <w:t>Current Eligibility</w:t>
      </w:r>
      <w:r w:rsidRPr="005B17D3">
        <w:rPr>
          <w:szCs w:val="20"/>
        </w:rPr>
        <w:t xml:space="preserve"> screen displays with a confirmation message that the "</w:t>
      </w:r>
      <w:r w:rsidRPr="005B17D3">
        <w:rPr>
          <w:b/>
        </w:rPr>
        <w:t xml:space="preserve"> </w:t>
      </w:r>
      <w:r w:rsidR="005A7E91" w:rsidRPr="005B17D3">
        <w:rPr>
          <w:i/>
          <w:szCs w:val="20"/>
        </w:rPr>
        <w:t>VHA Profile</w:t>
      </w:r>
      <w:r w:rsidRPr="005B17D3">
        <w:rPr>
          <w:i/>
          <w:szCs w:val="20"/>
        </w:rPr>
        <w:t>s updated successfully</w:t>
      </w:r>
      <w:r w:rsidRPr="005B17D3">
        <w:rPr>
          <w:szCs w:val="20"/>
        </w:rPr>
        <w:t>".</w:t>
      </w:r>
    </w:p>
    <w:p w14:paraId="18653C52" w14:textId="795029FB" w:rsidR="00DA0648" w:rsidRPr="005B17D3" w:rsidRDefault="00DA0648" w:rsidP="00DA0648">
      <w:pPr>
        <w:keepLines/>
        <w:ind w:left="720" w:hanging="360"/>
        <w:contextualSpacing/>
      </w:pPr>
      <w:r w:rsidRPr="005B17D3">
        <w:rPr>
          <w:b/>
        </w:rPr>
        <w:t>Note:</w:t>
      </w:r>
      <w:r w:rsidRPr="005B17D3">
        <w:t xml:space="preserve"> Grayed out checkboxes are </w:t>
      </w:r>
      <w:r w:rsidR="005A7E91" w:rsidRPr="005B17D3">
        <w:t>profile</w:t>
      </w:r>
      <w:r w:rsidRPr="005B17D3">
        <w:t xml:space="preserve">s that can only be assigned or unassigned by the Enrollment System. Non-grayed out checkboxes are </w:t>
      </w:r>
      <w:r w:rsidR="005A7E91" w:rsidRPr="005B17D3">
        <w:t>profile</w:t>
      </w:r>
      <w:r w:rsidRPr="005B17D3">
        <w:t>s that can be manually assigned by users with the appropriate role/capabilities.</w:t>
      </w:r>
    </w:p>
    <w:p w14:paraId="09D2D53C" w14:textId="77777777" w:rsidR="00F04568" w:rsidRPr="005B17D3" w:rsidRDefault="00F04568" w:rsidP="00DA0648">
      <w:pPr>
        <w:widowControl w:val="0"/>
        <w:spacing w:before="120" w:after="60"/>
        <w:rPr>
          <w:b/>
          <w:i/>
          <w:szCs w:val="20"/>
        </w:rPr>
      </w:pPr>
    </w:p>
    <w:p w14:paraId="4DEBD96D" w14:textId="2DEB76D2" w:rsidR="000E6B24" w:rsidRPr="005B17D3" w:rsidRDefault="00F04568" w:rsidP="00F04568">
      <w:pPr>
        <w:widowControl w:val="0"/>
        <w:spacing w:before="120" w:after="60"/>
        <w:rPr>
          <w:b/>
          <w:i/>
          <w:szCs w:val="20"/>
        </w:rPr>
      </w:pPr>
      <w:r w:rsidRPr="005B17D3">
        <w:rPr>
          <w:noProof/>
        </w:rPr>
        <w:drawing>
          <wp:inline distT="0" distB="0" distL="0" distR="0" wp14:anchorId="7F60A2EA" wp14:editId="6F3E74AA">
            <wp:extent cx="5943600" cy="1337310"/>
            <wp:effectExtent l="0" t="0" r="0" b="0"/>
            <wp:docPr id="63" name="Picture 63" descr="Screen shot of the Veteran Medical Benefit Plans Available – Select to Assign pa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1337310"/>
                    </a:xfrm>
                    <a:prstGeom prst="rect">
                      <a:avLst/>
                    </a:prstGeom>
                  </pic:spPr>
                </pic:pic>
              </a:graphicData>
            </a:graphic>
          </wp:inline>
        </w:drawing>
      </w:r>
      <w:r w:rsidRPr="005B17D3">
        <w:rPr>
          <w:b/>
          <w:i/>
          <w:szCs w:val="20"/>
        </w:rPr>
        <w:t xml:space="preserve"> </w:t>
      </w:r>
      <w:r w:rsidR="00DA0648" w:rsidRPr="005B17D3">
        <w:rPr>
          <w:b/>
          <w:i/>
          <w:szCs w:val="20"/>
        </w:rPr>
        <w:fldChar w:fldCharType="begin"/>
      </w:r>
      <w:r w:rsidR="00DA0648" w:rsidRPr="005B17D3">
        <w:rPr>
          <w:b/>
          <w:i/>
          <w:szCs w:val="20"/>
        </w:rPr>
        <w:instrText xml:space="preserve"> XE "Health Benefit Plans:Assign" </w:instrText>
      </w:r>
      <w:r w:rsidR="00DA0648" w:rsidRPr="005B17D3">
        <w:rPr>
          <w:b/>
          <w:i/>
          <w:szCs w:val="20"/>
        </w:rPr>
        <w:fldChar w:fldCharType="end"/>
      </w:r>
    </w:p>
    <w:p w14:paraId="6C010901" w14:textId="6236043D" w:rsidR="000E6B24" w:rsidRPr="005B17D3" w:rsidRDefault="000E6B24" w:rsidP="000E6B24">
      <w:pPr>
        <w:pStyle w:val="Caption"/>
      </w:pPr>
      <w:bookmarkStart w:id="1069" w:name="_Toc31622421"/>
      <w:r w:rsidRPr="005B17D3">
        <w:t xml:space="preserve">Figure </w:t>
      </w:r>
      <w:r w:rsidR="005B17D3" w:rsidRPr="005B17D3">
        <w:fldChar w:fldCharType="begin"/>
      </w:r>
      <w:r w:rsidR="005B17D3" w:rsidRPr="005B17D3">
        <w:instrText xml:space="preserve"> SEQ Figure \* ARABIC </w:instrText>
      </w:r>
      <w:r w:rsidR="005B17D3" w:rsidRPr="005B17D3">
        <w:fldChar w:fldCharType="separate"/>
      </w:r>
      <w:r w:rsidR="008613D7" w:rsidRPr="005B17D3">
        <w:rPr>
          <w:noProof/>
        </w:rPr>
        <w:t>64</w:t>
      </w:r>
      <w:r w:rsidR="005B17D3" w:rsidRPr="005B17D3">
        <w:rPr>
          <w:noProof/>
        </w:rPr>
        <w:fldChar w:fldCharType="end"/>
      </w:r>
      <w:r w:rsidRPr="005B17D3">
        <w:t>: VHA Profiles Available – Select to Assign</w:t>
      </w:r>
      <w:bookmarkEnd w:id="1069"/>
    </w:p>
    <w:p w14:paraId="543B87F3" w14:textId="50BF1740" w:rsidR="00DA0648" w:rsidRPr="005B17D3" w:rsidRDefault="00DA0648" w:rsidP="00DA0648">
      <w:pPr>
        <w:keepNext/>
        <w:spacing w:before="120" w:after="120"/>
        <w:rPr>
          <w:szCs w:val="20"/>
        </w:rPr>
      </w:pPr>
    </w:p>
    <w:p w14:paraId="19D04B13" w14:textId="19514298" w:rsidR="00DA0648" w:rsidRPr="005B17D3" w:rsidRDefault="00DA0648" w:rsidP="00DA0648">
      <w:pPr>
        <w:spacing w:before="120" w:after="120"/>
        <w:rPr>
          <w:szCs w:val="20"/>
        </w:rPr>
      </w:pPr>
      <w:r w:rsidRPr="005B17D3">
        <w:rPr>
          <w:b/>
          <w:szCs w:val="20"/>
        </w:rPr>
        <w:t xml:space="preserve">View Historical </w:t>
      </w:r>
      <w:r w:rsidR="005A7E91" w:rsidRPr="005B17D3">
        <w:rPr>
          <w:b/>
        </w:rPr>
        <w:t>VHA Profiles</w:t>
      </w:r>
      <w:r w:rsidRPr="005B17D3">
        <w:rPr>
          <w:szCs w:val="20"/>
        </w:rPr>
        <w:t xml:space="preserve"> </w:t>
      </w:r>
    </w:p>
    <w:p w14:paraId="66DCD3C5" w14:textId="749D0144" w:rsidR="00DA0648" w:rsidRPr="005B17D3" w:rsidRDefault="00DA0648" w:rsidP="00DA0648">
      <w:pPr>
        <w:spacing w:before="120" w:after="120"/>
        <w:rPr>
          <w:szCs w:val="20"/>
        </w:rPr>
      </w:pPr>
      <w:r w:rsidRPr="005B17D3">
        <w:rPr>
          <w:szCs w:val="20"/>
        </w:rPr>
        <w:t xml:space="preserve">Users can click the </w:t>
      </w:r>
      <w:r w:rsidRPr="005B17D3">
        <w:rPr>
          <w:b/>
          <w:szCs w:val="20"/>
        </w:rPr>
        <w:t xml:space="preserve">VIEW HISTORICAL </w:t>
      </w:r>
      <w:r w:rsidR="005A7E91" w:rsidRPr="005B17D3">
        <w:rPr>
          <w:b/>
        </w:rPr>
        <w:t>VHA PROFILE</w:t>
      </w:r>
      <w:r w:rsidRPr="005B17D3">
        <w:rPr>
          <w:b/>
        </w:rPr>
        <w:t xml:space="preserve">S </w:t>
      </w:r>
      <w:r w:rsidRPr="005B17D3">
        <w:rPr>
          <w:szCs w:val="20"/>
        </w:rPr>
        <w:t>link to view read-only</w:t>
      </w:r>
      <w:r w:rsidR="00145023" w:rsidRPr="005B17D3">
        <w:rPr>
          <w:szCs w:val="20"/>
        </w:rPr>
        <w:t>,</w:t>
      </w:r>
      <w:r w:rsidRPr="005B17D3">
        <w:rPr>
          <w:szCs w:val="20"/>
        </w:rPr>
        <w:t xml:space="preserve"> historical </w:t>
      </w:r>
      <w:r w:rsidR="005A7E91" w:rsidRPr="005B17D3">
        <w:rPr>
          <w:szCs w:val="20"/>
        </w:rPr>
        <w:t>profile</w:t>
      </w:r>
      <w:r w:rsidRPr="005B17D3">
        <w:rPr>
          <w:szCs w:val="20"/>
        </w:rPr>
        <w:t xml:space="preserve"> information. On the History screen, changes are identified in red text under the New Value column. Enrollment System users can view the data changed by clicking the </w:t>
      </w:r>
      <w:r w:rsidRPr="005B17D3">
        <w:rPr>
          <w:b/>
          <w:szCs w:val="20"/>
        </w:rPr>
        <w:t>Data Changed</w:t>
      </w:r>
      <w:r w:rsidRPr="005B17D3">
        <w:rPr>
          <w:szCs w:val="20"/>
        </w:rPr>
        <w:t xml:space="preserve"> buttons</w:t>
      </w:r>
      <w:r w:rsidRPr="005B17D3">
        <w:rPr>
          <w:noProof/>
        </w:rPr>
        <w:t xml:space="preserve"> </w:t>
      </w:r>
      <w:r w:rsidRPr="005B17D3">
        <w:rPr>
          <w:noProof/>
        </w:rPr>
        <w:drawing>
          <wp:inline distT="0" distB="0" distL="0" distR="0" wp14:anchorId="008C663B" wp14:editId="253A9F6E">
            <wp:extent cx="151130" cy="151130"/>
            <wp:effectExtent l="0" t="0" r="1270" b="1270"/>
            <wp:docPr id="1562" name="Picture 1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r w:rsidRPr="005B17D3">
        <w:rPr>
          <w:szCs w:val="20"/>
        </w:rPr>
        <w:t>.</w:t>
      </w:r>
    </w:p>
    <w:p w14:paraId="15537186" w14:textId="4D69C57B" w:rsidR="00B74DAD" w:rsidRPr="005B17D3" w:rsidRDefault="00B74DAD" w:rsidP="00DA0648">
      <w:pPr>
        <w:spacing w:before="120" w:after="120"/>
        <w:rPr>
          <w:szCs w:val="20"/>
        </w:rPr>
      </w:pPr>
    </w:p>
    <w:p w14:paraId="6DC9DE9E" w14:textId="0311F442" w:rsidR="00B74DAD" w:rsidRPr="005B17D3" w:rsidRDefault="00B74DAD" w:rsidP="00B74DAD">
      <w:pPr>
        <w:pStyle w:val="Heading3"/>
      </w:pPr>
      <w:bookmarkStart w:id="1070" w:name="_Toc31622257"/>
      <w:r w:rsidRPr="005B17D3">
        <w:t>Secondary Eligibility Codes</w:t>
      </w:r>
      <w:bookmarkEnd w:id="1070"/>
      <w:r w:rsidRPr="005B17D3">
        <w:t xml:space="preserve"> </w:t>
      </w:r>
    </w:p>
    <w:p w14:paraId="72DF2ADD" w14:textId="3B07E0F5" w:rsidR="00F11A41" w:rsidRPr="005B17D3" w:rsidRDefault="00F11A41" w:rsidP="00F11A41">
      <w:pPr>
        <w:pStyle w:val="BodyTextBullet2"/>
      </w:pPr>
      <w:r w:rsidRPr="005B17D3">
        <w:t xml:space="preserve">The Enrollment System completes the calculation of the Primary Eligibility Code and determines if the </w:t>
      </w:r>
      <w:r w:rsidR="00BE3473" w:rsidRPr="005B17D3">
        <w:t>V</w:t>
      </w:r>
      <w:r w:rsidRPr="005B17D3">
        <w:t>eteran record has no, one</w:t>
      </w:r>
      <w:r w:rsidR="003D2AEE" w:rsidRPr="005B17D3">
        <w:t>,</w:t>
      </w:r>
      <w:r w:rsidRPr="005B17D3">
        <w:t xml:space="preserve"> or </w:t>
      </w:r>
      <w:r w:rsidR="004F477D" w:rsidRPr="005B17D3">
        <w:t>m</w:t>
      </w:r>
      <w:r w:rsidRPr="005B17D3">
        <w:t xml:space="preserve">any Secondary Eligibility Codes. </w:t>
      </w:r>
    </w:p>
    <w:p w14:paraId="1988531E" w14:textId="65C45F68" w:rsidR="00F11A41" w:rsidRPr="005B17D3" w:rsidRDefault="00F11A41" w:rsidP="00F11A41">
      <w:pPr>
        <w:pStyle w:val="NoteLightbulb"/>
      </w:pPr>
      <w:r w:rsidRPr="005B17D3">
        <w:rPr>
          <w:b/>
        </w:rPr>
        <w:t>Note:</w:t>
      </w:r>
      <w:r w:rsidRPr="005B17D3">
        <w:t xml:space="preserve"> Cannot have a Secondary Eligibility Code without a Primary Eligibility Code.</w:t>
      </w:r>
    </w:p>
    <w:p w14:paraId="44694782" w14:textId="02FF5ACA" w:rsidR="00F11A41" w:rsidRPr="005B17D3" w:rsidRDefault="00F11A41" w:rsidP="00F11A41">
      <w:pPr>
        <w:pStyle w:val="BodyTextBullet2"/>
      </w:pPr>
      <w:r w:rsidRPr="005B17D3">
        <w:t>The system does not assign any eligibility code as both a “Primary” and a “Secondary” eligibility code</w:t>
      </w:r>
      <w:r w:rsidR="00BC1010" w:rsidRPr="005B17D3">
        <w:t>. The system</w:t>
      </w:r>
      <w:r w:rsidRPr="005B17D3">
        <w:t xml:space="preserve"> assigns the Secondary Eligibility Code in the following order of precedence:</w:t>
      </w:r>
    </w:p>
    <w:p w14:paraId="512CABE3" w14:textId="39CB06BF" w:rsidR="00924521" w:rsidRPr="005B17D3" w:rsidRDefault="00924521" w:rsidP="00F11A41">
      <w:pPr>
        <w:pStyle w:val="BodyTextBullet2"/>
      </w:pPr>
    </w:p>
    <w:p w14:paraId="3CCE9AB7" w14:textId="7F303120" w:rsidR="00924521" w:rsidRPr="005B17D3" w:rsidRDefault="00924521" w:rsidP="00924521">
      <w:pPr>
        <w:pStyle w:val="BodyTextBullet1"/>
        <w:rPr>
          <w:b/>
        </w:rPr>
      </w:pPr>
      <w:r w:rsidRPr="005B17D3">
        <w:rPr>
          <w:b/>
        </w:rPr>
        <w:t>Veteran Eligibility Codes:</w:t>
      </w:r>
    </w:p>
    <w:p w14:paraId="2B82DDB8" w14:textId="77777777" w:rsidR="00F11A41" w:rsidRPr="005B17D3" w:rsidRDefault="00F11A41" w:rsidP="001470FA">
      <w:pPr>
        <w:pStyle w:val="BodyTextBullet2"/>
        <w:numPr>
          <w:ilvl w:val="0"/>
          <w:numId w:val="514"/>
        </w:numPr>
      </w:pPr>
      <w:r w:rsidRPr="005B17D3">
        <w:t>Prisoner of War</w:t>
      </w:r>
    </w:p>
    <w:p w14:paraId="5680B11C" w14:textId="77777777" w:rsidR="00F11A41" w:rsidRPr="005B17D3" w:rsidRDefault="00F11A41" w:rsidP="001470FA">
      <w:pPr>
        <w:pStyle w:val="BodyTextBullet2"/>
        <w:numPr>
          <w:ilvl w:val="0"/>
          <w:numId w:val="514"/>
        </w:numPr>
      </w:pPr>
      <w:r w:rsidRPr="005B17D3">
        <w:t>Purple Heart Recipient</w:t>
      </w:r>
    </w:p>
    <w:p w14:paraId="22177423" w14:textId="77777777" w:rsidR="00F11A41" w:rsidRPr="005B17D3" w:rsidRDefault="00F11A41" w:rsidP="001470FA">
      <w:pPr>
        <w:pStyle w:val="BodyTextBullet2"/>
        <w:numPr>
          <w:ilvl w:val="0"/>
          <w:numId w:val="514"/>
        </w:numPr>
      </w:pPr>
      <w:r w:rsidRPr="005B17D3">
        <w:t>Aid &amp; Attendance</w:t>
      </w:r>
    </w:p>
    <w:p w14:paraId="78CF2AF1" w14:textId="77777777" w:rsidR="00F11A41" w:rsidRPr="005B17D3" w:rsidRDefault="00F11A41" w:rsidP="001470FA">
      <w:pPr>
        <w:pStyle w:val="BodyTextBullet2"/>
        <w:numPr>
          <w:ilvl w:val="0"/>
          <w:numId w:val="514"/>
        </w:numPr>
      </w:pPr>
      <w:r w:rsidRPr="005B17D3">
        <w:t>Housebound</w:t>
      </w:r>
    </w:p>
    <w:p w14:paraId="3EAF63A6" w14:textId="77777777" w:rsidR="00F11A41" w:rsidRPr="005B17D3" w:rsidRDefault="00F11A41" w:rsidP="001470FA">
      <w:pPr>
        <w:pStyle w:val="BodyTextBullet2"/>
        <w:numPr>
          <w:ilvl w:val="0"/>
          <w:numId w:val="514"/>
        </w:numPr>
      </w:pPr>
      <w:r w:rsidRPr="005B17D3">
        <w:t>NSC, VA Pension</w:t>
      </w:r>
    </w:p>
    <w:p w14:paraId="23879A99" w14:textId="68352FA7" w:rsidR="00F11A41" w:rsidRPr="005B17D3" w:rsidRDefault="00F11A41" w:rsidP="001470FA">
      <w:pPr>
        <w:pStyle w:val="BodyTextBullet2"/>
        <w:numPr>
          <w:ilvl w:val="0"/>
          <w:numId w:val="514"/>
        </w:numPr>
      </w:pPr>
      <w:r w:rsidRPr="005B17D3">
        <w:t>World War I</w:t>
      </w:r>
    </w:p>
    <w:p w14:paraId="3EC70BEB" w14:textId="77777777" w:rsidR="00924521" w:rsidRPr="005B17D3" w:rsidRDefault="00924521" w:rsidP="00924521">
      <w:pPr>
        <w:pStyle w:val="BodyTextBullet2"/>
      </w:pPr>
    </w:p>
    <w:p w14:paraId="244296CE" w14:textId="19647AC8" w:rsidR="00F11A41" w:rsidRPr="005B17D3" w:rsidRDefault="00F11A41" w:rsidP="00924521">
      <w:pPr>
        <w:pStyle w:val="BodyTextBullet2"/>
        <w:rPr>
          <w:b/>
        </w:rPr>
      </w:pPr>
      <w:r w:rsidRPr="005B17D3">
        <w:rPr>
          <w:b/>
        </w:rPr>
        <w:t>Non- Veteran Eligibility Codes:</w:t>
      </w:r>
    </w:p>
    <w:p w14:paraId="29A031A8" w14:textId="77777777" w:rsidR="00F11A41" w:rsidRPr="005B17D3" w:rsidRDefault="00F11A41" w:rsidP="001470FA">
      <w:pPr>
        <w:pStyle w:val="BodyTextBullet2"/>
        <w:numPr>
          <w:ilvl w:val="0"/>
          <w:numId w:val="515"/>
        </w:numPr>
      </w:pPr>
      <w:r w:rsidRPr="005B17D3">
        <w:t>Humanitarian Emergency</w:t>
      </w:r>
    </w:p>
    <w:p w14:paraId="019DC530" w14:textId="77777777" w:rsidR="00F11A41" w:rsidRPr="005B17D3" w:rsidRDefault="00F11A41" w:rsidP="001470FA">
      <w:pPr>
        <w:pStyle w:val="BodyTextBullet2"/>
        <w:numPr>
          <w:ilvl w:val="0"/>
          <w:numId w:val="516"/>
        </w:numPr>
      </w:pPr>
      <w:r w:rsidRPr="005B17D3">
        <w:t>Sharing Agreement</w:t>
      </w:r>
    </w:p>
    <w:p w14:paraId="1CA27D09" w14:textId="77777777" w:rsidR="00F11A41" w:rsidRPr="005B17D3" w:rsidRDefault="00F11A41" w:rsidP="001470FA">
      <w:pPr>
        <w:pStyle w:val="BodyTextBullet2"/>
        <w:numPr>
          <w:ilvl w:val="0"/>
          <w:numId w:val="516"/>
        </w:numPr>
      </w:pPr>
      <w:r w:rsidRPr="005B17D3">
        <w:t>TRICARE</w:t>
      </w:r>
    </w:p>
    <w:p w14:paraId="20A37766" w14:textId="77777777" w:rsidR="00F11A41" w:rsidRPr="005B17D3" w:rsidRDefault="00F11A41" w:rsidP="001470FA">
      <w:pPr>
        <w:pStyle w:val="BodyTextBullet2"/>
        <w:numPr>
          <w:ilvl w:val="0"/>
          <w:numId w:val="516"/>
        </w:numPr>
      </w:pPr>
      <w:r w:rsidRPr="005B17D3">
        <w:t>Allied Veteran</w:t>
      </w:r>
    </w:p>
    <w:p w14:paraId="3A283AB7" w14:textId="77777777" w:rsidR="00F11A41" w:rsidRPr="005B17D3" w:rsidRDefault="00F11A41" w:rsidP="001470FA">
      <w:pPr>
        <w:pStyle w:val="BodyTextBullet2"/>
        <w:numPr>
          <w:ilvl w:val="0"/>
          <w:numId w:val="516"/>
        </w:numPr>
      </w:pPr>
      <w:r w:rsidRPr="005B17D3">
        <w:t>CHAMPVA</w:t>
      </w:r>
    </w:p>
    <w:p w14:paraId="34615895" w14:textId="77777777" w:rsidR="00F11A41" w:rsidRPr="005B17D3" w:rsidRDefault="00F11A41" w:rsidP="001470FA">
      <w:pPr>
        <w:pStyle w:val="BodyTextBullet2"/>
        <w:numPr>
          <w:ilvl w:val="0"/>
          <w:numId w:val="516"/>
        </w:numPr>
      </w:pPr>
      <w:r w:rsidRPr="005B17D3">
        <w:t>Employee</w:t>
      </w:r>
    </w:p>
    <w:p w14:paraId="1590230C" w14:textId="77777777" w:rsidR="00F11A41" w:rsidRPr="005B17D3" w:rsidRDefault="00F11A41" w:rsidP="001470FA">
      <w:pPr>
        <w:pStyle w:val="BodyTextBullet2"/>
        <w:numPr>
          <w:ilvl w:val="0"/>
          <w:numId w:val="516"/>
        </w:numPr>
      </w:pPr>
      <w:r w:rsidRPr="005B17D3">
        <w:t>Collateral of Vet</w:t>
      </w:r>
    </w:p>
    <w:p w14:paraId="559D51CF" w14:textId="77777777" w:rsidR="00F11A41" w:rsidRPr="005B17D3" w:rsidRDefault="00F11A41" w:rsidP="001470FA">
      <w:pPr>
        <w:pStyle w:val="BodyTextBullet2"/>
        <w:numPr>
          <w:ilvl w:val="0"/>
          <w:numId w:val="516"/>
        </w:numPr>
      </w:pPr>
      <w:r w:rsidRPr="005B17D3">
        <w:t>Other Federal Agency</w:t>
      </w:r>
    </w:p>
    <w:p w14:paraId="042A1E9F" w14:textId="77777777" w:rsidR="00DA0648" w:rsidRPr="005B17D3" w:rsidRDefault="00DA0648" w:rsidP="00DF1731">
      <w:pPr>
        <w:pStyle w:val="BodyTextBullet2"/>
        <w:rPr>
          <w:color w:val="0000FF"/>
          <w:u w:val="single"/>
        </w:rPr>
      </w:pPr>
      <w:bookmarkStart w:id="1071" w:name="_Toc289864813"/>
      <w:bookmarkStart w:id="1072" w:name="_Toc394920816"/>
      <w:bookmarkStart w:id="1073" w:name="_Toc406571152"/>
      <w:bookmarkStart w:id="1074" w:name="_Toc478746581"/>
      <w:bookmarkStart w:id="1075" w:name="_Toc482888511"/>
      <w:bookmarkEnd w:id="1047"/>
      <w:bookmarkEnd w:id="1048"/>
      <w:bookmarkEnd w:id="1049"/>
      <w:bookmarkEnd w:id="1051"/>
      <w:bookmarkEnd w:id="1052"/>
    </w:p>
    <w:p w14:paraId="5A72364E" w14:textId="77777777" w:rsidR="007B328F" w:rsidRPr="005B17D3" w:rsidRDefault="007B328F" w:rsidP="00EF3896">
      <w:pPr>
        <w:pStyle w:val="Heading3"/>
        <w:rPr>
          <w:szCs w:val="20"/>
        </w:rPr>
      </w:pPr>
      <w:bookmarkStart w:id="1076" w:name="_Toc31622258"/>
      <w:r w:rsidRPr="005B17D3">
        <w:t>Other Eligibility</w:t>
      </w:r>
      <w:r w:rsidRPr="005B17D3">
        <w:fldChar w:fldCharType="begin"/>
      </w:r>
      <w:r w:rsidRPr="005B17D3">
        <w:instrText xml:space="preserve"> XE "Eligibility:Other Factors" </w:instrText>
      </w:r>
      <w:r w:rsidRPr="005B17D3">
        <w:fldChar w:fldCharType="end"/>
      </w:r>
      <w:r w:rsidRPr="005B17D3">
        <w:t xml:space="preserve"> Factors</w:t>
      </w:r>
      <w:bookmarkEnd w:id="1076"/>
    </w:p>
    <w:p w14:paraId="6A9A45EB" w14:textId="77777777" w:rsidR="007B328F" w:rsidRPr="005B17D3" w:rsidRDefault="007B328F" w:rsidP="00EF3896">
      <w:pPr>
        <w:pStyle w:val="BodyText"/>
        <w:jc w:val="right"/>
        <w:rPr>
          <w:b/>
          <w:u w:val="single"/>
        </w:rPr>
      </w:pPr>
      <w:r w:rsidRPr="005B17D3">
        <w:rPr>
          <w:rStyle w:val="Hyperlink"/>
          <w:b/>
          <w:color w:val="auto"/>
        </w:rPr>
        <w:t>VIEW</w:t>
      </w:r>
      <w:r w:rsidRPr="005B17D3">
        <w:rPr>
          <w:rStyle w:val="Hyperlink"/>
          <w:b/>
          <w:color w:val="auto"/>
        </w:rPr>
        <w:fldChar w:fldCharType="begin"/>
      </w:r>
      <w:r w:rsidRPr="005B17D3">
        <w:rPr>
          <w:b/>
          <w:u w:val="single"/>
        </w:rPr>
        <w:instrText xml:space="preserve"> XE "</w:instrText>
      </w:r>
      <w:r w:rsidRPr="005B17D3">
        <w:rPr>
          <w:rStyle w:val="Hyperlink"/>
          <w:b/>
          <w:color w:val="auto"/>
        </w:rPr>
        <w:instrText>View:</w:instrText>
      </w:r>
      <w:r w:rsidRPr="005B17D3">
        <w:rPr>
          <w:b/>
          <w:u w:val="single"/>
        </w:rPr>
        <w:instrText xml:space="preserve">Eligibility:Other Eligibility:Clinical Determination" </w:instrText>
      </w:r>
      <w:r w:rsidRPr="005B17D3">
        <w:rPr>
          <w:rStyle w:val="Hyperlink"/>
          <w:b/>
          <w:color w:val="auto"/>
        </w:rPr>
        <w:fldChar w:fldCharType="end"/>
      </w:r>
      <w:r w:rsidRPr="005B17D3">
        <w:rPr>
          <w:rStyle w:val="Hyperlink"/>
          <w:b/>
          <w:color w:val="auto"/>
        </w:rPr>
        <w:t xml:space="preserve"> CLINICAL DETERMINATION</w:t>
      </w:r>
      <w:r w:rsidRPr="005B17D3">
        <w:rPr>
          <w:b/>
          <w:u w:val="single"/>
        </w:rPr>
        <w:t xml:space="preserve"> </w:t>
      </w:r>
    </w:p>
    <w:p w14:paraId="3B7944AD" w14:textId="77777777" w:rsidR="007B328F" w:rsidRPr="005B17D3" w:rsidRDefault="007B328F" w:rsidP="00EF3896">
      <w:pPr>
        <w:pStyle w:val="BodyText"/>
      </w:pPr>
      <w:r w:rsidRPr="005B17D3">
        <w:t xml:space="preserve">On the </w:t>
      </w:r>
      <w:r w:rsidRPr="005B17D3">
        <w:rPr>
          <w:b/>
        </w:rPr>
        <w:t>VIEW CLINICAL DETERMINATION</w:t>
      </w:r>
      <w:r w:rsidRPr="005B17D3">
        <w:t xml:space="preserve"> screen, various other eligibility factors for the beneficiary are displayed. Examples include but are not be limited to:</w:t>
      </w:r>
    </w:p>
    <w:p w14:paraId="364C87CD" w14:textId="77777777" w:rsidR="007B328F" w:rsidRPr="005B17D3" w:rsidRDefault="007B328F" w:rsidP="00EF3896">
      <w:pPr>
        <w:pStyle w:val="ListBullet"/>
      </w:pPr>
      <w:bookmarkStart w:id="1077" w:name="CLVp204"/>
      <w:bookmarkEnd w:id="1077"/>
      <w:r w:rsidRPr="005B17D3">
        <w:t>Environmental Contaminants</w:t>
      </w:r>
      <w:r w:rsidRPr="005B17D3">
        <w:fldChar w:fldCharType="begin"/>
      </w:r>
      <w:r w:rsidRPr="005B17D3">
        <w:instrText xml:space="preserve"> XE "Environmental Contaminants" \t "See also SW Asia Conditions" </w:instrText>
      </w:r>
      <w:r w:rsidRPr="005B17D3">
        <w:fldChar w:fldCharType="end"/>
      </w:r>
      <w:r w:rsidRPr="005B17D3">
        <w:fldChar w:fldCharType="begin"/>
      </w:r>
      <w:r w:rsidRPr="005B17D3">
        <w:instrText xml:space="preserve"> XE "Environmental Contaminants" </w:instrText>
      </w:r>
      <w:r w:rsidRPr="005B17D3">
        <w:fldChar w:fldCharType="end"/>
      </w:r>
      <w:r w:rsidRPr="005B17D3">
        <w:t xml:space="preserve"> </w:t>
      </w:r>
    </w:p>
    <w:p w14:paraId="31028CFB" w14:textId="77777777" w:rsidR="007B328F" w:rsidRPr="005B17D3" w:rsidRDefault="007B328F" w:rsidP="00EF3896">
      <w:pPr>
        <w:pStyle w:val="ListBullet"/>
      </w:pPr>
      <w:r w:rsidRPr="005B17D3">
        <w:t>Radiation Exposure</w:t>
      </w:r>
    </w:p>
    <w:p w14:paraId="49E733ED" w14:textId="77777777" w:rsidR="007B328F" w:rsidRPr="005B17D3" w:rsidRDefault="007B328F" w:rsidP="00EF3896">
      <w:pPr>
        <w:pStyle w:val="ListBullet"/>
      </w:pPr>
      <w:r w:rsidRPr="005B17D3">
        <w:t>Receiving Military</w:t>
      </w:r>
      <w:r w:rsidRPr="005B17D3">
        <w:fldChar w:fldCharType="begin"/>
      </w:r>
      <w:r w:rsidRPr="005B17D3">
        <w:instrText xml:space="preserve"> XE "Military:Receiving Disability Retirement" </w:instrText>
      </w:r>
      <w:r w:rsidRPr="005B17D3">
        <w:fldChar w:fldCharType="end"/>
      </w:r>
      <w:r w:rsidRPr="005B17D3">
        <w:t xml:space="preserve"> Disability Retirement </w:t>
      </w:r>
    </w:p>
    <w:p w14:paraId="45BFF486" w14:textId="77777777" w:rsidR="007B328F" w:rsidRPr="005B17D3" w:rsidRDefault="007B328F" w:rsidP="00EF3896">
      <w:pPr>
        <w:pStyle w:val="ListBullet"/>
      </w:pPr>
      <w:r w:rsidRPr="005B17D3">
        <w:t>Catastrophic Disability</w:t>
      </w:r>
      <w:r w:rsidRPr="005B17D3">
        <w:fldChar w:fldCharType="begin"/>
      </w:r>
      <w:r w:rsidRPr="005B17D3">
        <w:instrText xml:space="preserve"> XE "</w:instrText>
      </w:r>
      <w:r w:rsidRPr="005B17D3">
        <w:rPr>
          <w:b/>
        </w:rPr>
        <w:instrText>Catastrophic Disability</w:instrText>
      </w:r>
      <w:r w:rsidRPr="005B17D3">
        <w:instrText xml:space="preserve">" </w:instrText>
      </w:r>
      <w:r w:rsidRPr="005B17D3">
        <w:fldChar w:fldCharType="end"/>
      </w:r>
    </w:p>
    <w:p w14:paraId="701481F5" w14:textId="77777777" w:rsidR="007B328F" w:rsidRPr="005B17D3" w:rsidRDefault="007B328F" w:rsidP="00EF3896">
      <w:pPr>
        <w:pStyle w:val="ListBullet"/>
      </w:pPr>
      <w:r w:rsidRPr="005B17D3">
        <w:t>Military</w:t>
      </w:r>
      <w:r w:rsidRPr="005B17D3">
        <w:fldChar w:fldCharType="begin"/>
      </w:r>
      <w:r w:rsidRPr="005B17D3">
        <w:instrText xml:space="preserve"> XE "Military:Sexual Trama" </w:instrText>
      </w:r>
      <w:r w:rsidRPr="005B17D3">
        <w:fldChar w:fldCharType="end"/>
      </w:r>
      <w:r w:rsidRPr="005B17D3">
        <w:t xml:space="preserve"> Sexual Trauma </w:t>
      </w:r>
    </w:p>
    <w:p w14:paraId="5DCA8691" w14:textId="77777777" w:rsidR="007B328F" w:rsidRPr="005B17D3" w:rsidRDefault="007B328F" w:rsidP="00EF3896">
      <w:pPr>
        <w:pStyle w:val="ListBullet"/>
      </w:pPr>
      <w:r w:rsidRPr="005B17D3">
        <w:t>Nose Throat Radium</w:t>
      </w:r>
    </w:p>
    <w:p w14:paraId="3D995E8A" w14:textId="77777777" w:rsidR="007B328F" w:rsidRPr="005B17D3" w:rsidRDefault="007B328F" w:rsidP="00EF3896">
      <w:pPr>
        <w:pStyle w:val="ListBullet"/>
      </w:pPr>
      <w:r w:rsidRPr="005B17D3">
        <w:t>Spinal Cord Injury</w:t>
      </w:r>
    </w:p>
    <w:p w14:paraId="3FCCA342" w14:textId="77777777" w:rsidR="007B328F" w:rsidRPr="005B17D3" w:rsidRDefault="007B328F" w:rsidP="00EF3896">
      <w:pPr>
        <w:pStyle w:val="ListBullet"/>
      </w:pPr>
      <w:r w:rsidRPr="005B17D3">
        <w:t>Combat</w:t>
      </w:r>
      <w:r w:rsidRPr="005B17D3">
        <w:fldChar w:fldCharType="begin"/>
      </w:r>
      <w:r w:rsidRPr="005B17D3">
        <w:instrText xml:space="preserve"> XE "Combat:Veteran Eligible" </w:instrText>
      </w:r>
      <w:r w:rsidRPr="005B17D3">
        <w:fldChar w:fldCharType="end"/>
      </w:r>
      <w:r w:rsidRPr="005B17D3">
        <w:t xml:space="preserve"> Veteran Eligible </w:t>
      </w:r>
    </w:p>
    <w:p w14:paraId="289FEDA0" w14:textId="77777777" w:rsidR="007B328F" w:rsidRPr="005B17D3" w:rsidRDefault="007B328F" w:rsidP="00EF3896">
      <w:pPr>
        <w:pStyle w:val="ListBullet"/>
      </w:pPr>
      <w:r w:rsidRPr="005B17D3">
        <w:t xml:space="preserve">SHAD </w:t>
      </w:r>
    </w:p>
    <w:p w14:paraId="1A6BD404" w14:textId="77777777" w:rsidR="007B328F" w:rsidRPr="005B17D3" w:rsidRDefault="007B328F" w:rsidP="00EF3896">
      <w:pPr>
        <w:pStyle w:val="ListBullet"/>
      </w:pPr>
      <w:r w:rsidRPr="005B17D3">
        <w:t>Camp Lejeune</w:t>
      </w:r>
      <w:r w:rsidRPr="005B17D3">
        <w:fldChar w:fldCharType="begin"/>
      </w:r>
      <w:r w:rsidRPr="005B17D3">
        <w:instrText xml:space="preserve"> XE "Camp Lejeune" </w:instrText>
      </w:r>
      <w:r w:rsidRPr="005B17D3">
        <w:fldChar w:fldCharType="end"/>
      </w:r>
      <w:r w:rsidRPr="005B17D3">
        <w:t xml:space="preserve"> </w:t>
      </w:r>
    </w:p>
    <w:p w14:paraId="67C78455" w14:textId="77777777" w:rsidR="004E71E6" w:rsidRPr="005B17D3" w:rsidRDefault="004E71E6" w:rsidP="004E71E6">
      <w:pPr>
        <w:pStyle w:val="NoteLightbulb"/>
        <w:numPr>
          <w:ilvl w:val="0"/>
          <w:numId w:val="0"/>
        </w:numPr>
        <w:ind w:left="360"/>
      </w:pPr>
    </w:p>
    <w:p w14:paraId="35B15C78" w14:textId="548CDFAC" w:rsidR="007B328F" w:rsidRPr="005B17D3" w:rsidRDefault="007B328F" w:rsidP="00474E83">
      <w:pPr>
        <w:pStyle w:val="NoteLightbulb"/>
      </w:pPr>
      <w:r w:rsidRPr="005B17D3">
        <w:rPr>
          <w:b/>
          <w:bCs/>
        </w:rPr>
        <w:t>Note</w:t>
      </w:r>
      <w:r w:rsidRPr="005B17D3">
        <w:t xml:space="preserve">: VA amended the regulation concerning how a Veteran is determined catastrophically disabled for the purposes of enrollment in PG 4. Prior regulations relied on specific codes from the following: </w:t>
      </w:r>
    </w:p>
    <w:p w14:paraId="3B6DAF03" w14:textId="77777777" w:rsidR="004946D3" w:rsidRPr="005B17D3" w:rsidRDefault="004946D3" w:rsidP="004946D3">
      <w:pPr>
        <w:pStyle w:val="NoteLightbulb"/>
        <w:numPr>
          <w:ilvl w:val="0"/>
          <w:numId w:val="0"/>
        </w:numPr>
        <w:ind w:left="360"/>
      </w:pPr>
    </w:p>
    <w:p w14:paraId="70353837" w14:textId="77777777" w:rsidR="007B328F" w:rsidRPr="005B17D3" w:rsidRDefault="007B328F" w:rsidP="00884662">
      <w:pPr>
        <w:pStyle w:val="NoteLightbulb"/>
        <w:numPr>
          <w:ilvl w:val="0"/>
          <w:numId w:val="222"/>
        </w:numPr>
      </w:pPr>
      <w:r w:rsidRPr="005B17D3">
        <w:t xml:space="preserve">International Classification of Diseases </w:t>
      </w:r>
    </w:p>
    <w:p w14:paraId="44BA80E7" w14:textId="77777777" w:rsidR="007B328F" w:rsidRPr="005B17D3" w:rsidRDefault="007B328F" w:rsidP="00884662">
      <w:pPr>
        <w:pStyle w:val="NoteLightbulb"/>
        <w:numPr>
          <w:ilvl w:val="0"/>
          <w:numId w:val="222"/>
        </w:numPr>
      </w:pPr>
      <w:r w:rsidRPr="005B17D3">
        <w:t xml:space="preserve">Ninth Revision </w:t>
      </w:r>
    </w:p>
    <w:p w14:paraId="41EFFF8D" w14:textId="77777777" w:rsidR="007B328F" w:rsidRPr="005B17D3" w:rsidRDefault="007B328F" w:rsidP="00884662">
      <w:pPr>
        <w:pStyle w:val="NoteLightbulb"/>
        <w:numPr>
          <w:ilvl w:val="0"/>
          <w:numId w:val="222"/>
        </w:numPr>
      </w:pPr>
      <w:r w:rsidRPr="005B17D3">
        <w:t xml:space="preserve">Clinical Modification (ICD-9-CM) </w:t>
      </w:r>
      <w:r w:rsidRPr="005B17D3">
        <w:fldChar w:fldCharType="begin"/>
      </w:r>
      <w:r w:rsidRPr="005B17D3">
        <w:instrText xml:space="preserve"> XE "ICD-9-CM/ICD 10 data" </w:instrText>
      </w:r>
      <w:r w:rsidRPr="005B17D3">
        <w:fldChar w:fldCharType="end"/>
      </w:r>
      <w:r w:rsidRPr="005B17D3">
        <w:t xml:space="preserve"> </w:t>
      </w:r>
    </w:p>
    <w:p w14:paraId="2F2B91B3" w14:textId="77777777" w:rsidR="007B328F" w:rsidRPr="005B17D3" w:rsidRDefault="007B328F" w:rsidP="00884662">
      <w:pPr>
        <w:pStyle w:val="NoteLightbulb"/>
        <w:numPr>
          <w:ilvl w:val="0"/>
          <w:numId w:val="222"/>
        </w:numPr>
      </w:pPr>
      <w:r w:rsidRPr="005B17D3">
        <w:t>Current Procedural Terminology (CPT</w:t>
      </w:r>
      <w:r w:rsidRPr="005B17D3">
        <w:rPr>
          <w:vertAlign w:val="superscript"/>
        </w:rPr>
        <w:t>®</w:t>
      </w:r>
      <w:r w:rsidRPr="005B17D3">
        <w:t xml:space="preserve">) </w:t>
      </w:r>
    </w:p>
    <w:p w14:paraId="7F03EC4A" w14:textId="77777777" w:rsidR="004946D3" w:rsidRPr="005B17D3" w:rsidRDefault="004946D3" w:rsidP="00474E83">
      <w:pPr>
        <w:pStyle w:val="NoteLightbulb"/>
        <w:numPr>
          <w:ilvl w:val="0"/>
          <w:numId w:val="0"/>
        </w:numPr>
        <w:ind w:left="1800"/>
      </w:pPr>
    </w:p>
    <w:p w14:paraId="1E2E7091" w14:textId="7DD58482" w:rsidR="00382009" w:rsidRPr="005B17D3" w:rsidRDefault="007B328F" w:rsidP="00427114">
      <w:pPr>
        <w:pStyle w:val="NoteLightbulb"/>
        <w:numPr>
          <w:ilvl w:val="0"/>
          <w:numId w:val="0"/>
        </w:numPr>
        <w:ind w:left="720"/>
      </w:pPr>
      <w:r w:rsidRPr="005B17D3">
        <w:t>The use of ICD-9-CM, ICD-10-CM, and CPT</w:t>
      </w:r>
      <w:r w:rsidRPr="005B17D3">
        <w:rPr>
          <w:vertAlign w:val="superscript"/>
        </w:rPr>
        <w:t xml:space="preserve">® </w:t>
      </w:r>
      <w:r w:rsidRPr="005B17D3">
        <w:t>codes in determining CD was eliminated. This ensures that CD regulations will not be out of date when new code versions are published. The revisions also broadened some of the clinical criteria for a finding of CD.</w:t>
      </w:r>
    </w:p>
    <w:p w14:paraId="3D53377A" w14:textId="27310235" w:rsidR="007B328F" w:rsidRPr="005B17D3" w:rsidRDefault="007B328F" w:rsidP="00EF3896">
      <w:pPr>
        <w:pStyle w:val="BodyText"/>
        <w:rPr>
          <w:szCs w:val="24"/>
        </w:rPr>
      </w:pPr>
      <w:r w:rsidRPr="005B17D3">
        <w:rPr>
          <w:szCs w:val="24"/>
        </w:rPr>
        <w:t>User</w:t>
      </w:r>
      <w:r w:rsidRPr="005B17D3">
        <w:rPr>
          <w:szCs w:val="24"/>
        </w:rPr>
        <w:fldChar w:fldCharType="begin"/>
      </w:r>
      <w:r w:rsidRPr="005B17D3">
        <w:rPr>
          <w:szCs w:val="24"/>
        </w:rPr>
        <w:instrText xml:space="preserve"> XE "User:Eligibility:View Clinical Determination information" </w:instrText>
      </w:r>
      <w:r w:rsidRPr="005B17D3">
        <w:rPr>
          <w:szCs w:val="24"/>
        </w:rPr>
        <w:fldChar w:fldCharType="end"/>
      </w:r>
      <w:r w:rsidRPr="005B17D3">
        <w:rPr>
          <w:szCs w:val="24"/>
        </w:rPr>
        <w:t xml:space="preserve"> may click on the </w:t>
      </w:r>
      <w:r w:rsidRPr="005B17D3">
        <w:rPr>
          <w:b/>
          <w:iCs/>
          <w:szCs w:val="24"/>
        </w:rPr>
        <w:t>View Clinical Determination</w:t>
      </w:r>
      <w:r w:rsidRPr="005B17D3">
        <w:rPr>
          <w:szCs w:val="24"/>
        </w:rPr>
        <w:t xml:space="preserve"> link to access current and historical</w:t>
      </w:r>
      <w:r w:rsidRPr="005B17D3">
        <w:rPr>
          <w:szCs w:val="24"/>
        </w:rPr>
        <w:fldChar w:fldCharType="begin"/>
      </w:r>
      <w:r w:rsidRPr="005B17D3">
        <w:rPr>
          <w:szCs w:val="24"/>
        </w:rPr>
        <w:instrText xml:space="preserve"> XE "Historical:clinical determination information" </w:instrText>
      </w:r>
      <w:r w:rsidRPr="005B17D3">
        <w:rPr>
          <w:szCs w:val="24"/>
        </w:rPr>
        <w:fldChar w:fldCharType="end"/>
      </w:r>
      <w:r w:rsidRPr="005B17D3">
        <w:rPr>
          <w:szCs w:val="24"/>
        </w:rPr>
        <w:t xml:space="preserve"> clinical determination</w:t>
      </w:r>
      <w:r w:rsidRPr="005B17D3">
        <w:rPr>
          <w:szCs w:val="24"/>
        </w:rPr>
        <w:fldChar w:fldCharType="begin"/>
      </w:r>
      <w:r w:rsidRPr="005B17D3">
        <w:rPr>
          <w:szCs w:val="24"/>
        </w:rPr>
        <w:instrText xml:space="preserve"> XE "Clinical Determination" </w:instrText>
      </w:r>
      <w:r w:rsidRPr="005B17D3">
        <w:rPr>
          <w:szCs w:val="24"/>
        </w:rPr>
        <w:fldChar w:fldCharType="end"/>
      </w:r>
      <w:r w:rsidRPr="005B17D3">
        <w:rPr>
          <w:szCs w:val="24"/>
        </w:rPr>
        <w:t xml:space="preserve"> information. Clinical determination information consists of Catastrophic Disability</w:t>
      </w:r>
      <w:r w:rsidRPr="005B17D3">
        <w:rPr>
          <w:szCs w:val="24"/>
        </w:rPr>
        <w:fldChar w:fldCharType="begin"/>
      </w:r>
      <w:r w:rsidRPr="005B17D3">
        <w:rPr>
          <w:szCs w:val="24"/>
        </w:rPr>
        <w:instrText xml:space="preserve"> XE "Catastrophic Disability" </w:instrText>
      </w:r>
      <w:r w:rsidRPr="005B17D3">
        <w:rPr>
          <w:szCs w:val="24"/>
        </w:rPr>
        <w:fldChar w:fldCharType="end"/>
      </w:r>
      <w:r w:rsidRPr="005B17D3">
        <w:rPr>
          <w:szCs w:val="24"/>
        </w:rPr>
        <w:t xml:space="preserve"> (CD), which includes the CD Descriptor, Military</w:t>
      </w:r>
      <w:r w:rsidRPr="005B17D3">
        <w:rPr>
          <w:szCs w:val="24"/>
        </w:rPr>
        <w:fldChar w:fldCharType="begin"/>
      </w:r>
      <w:r w:rsidRPr="005B17D3">
        <w:rPr>
          <w:szCs w:val="24"/>
        </w:rPr>
        <w:instrText xml:space="preserve"> XE "Military:Sexual Trama" </w:instrText>
      </w:r>
      <w:r w:rsidRPr="005B17D3">
        <w:rPr>
          <w:szCs w:val="24"/>
        </w:rPr>
        <w:fldChar w:fldCharType="end"/>
      </w:r>
      <w:r w:rsidRPr="005B17D3">
        <w:rPr>
          <w:szCs w:val="24"/>
        </w:rPr>
        <w:t xml:space="preserve"> Sexual Trauma (MST), Nose Throat Radium (NTR), and Spinal Cord Injury information. This information is collected at the VAMC and sent to </w:t>
      </w:r>
      <w:r w:rsidRPr="005B17D3">
        <w:rPr>
          <w:rStyle w:val="Text-onlypopuphotspot"/>
          <w:szCs w:val="24"/>
        </w:rPr>
        <w:t>ES</w:t>
      </w:r>
      <w:r w:rsidRPr="005B17D3">
        <w:rPr>
          <w:rStyle w:val="Text-onlypopuphotspot"/>
          <w:szCs w:val="24"/>
        </w:rPr>
        <w:fldChar w:fldCharType="begin"/>
      </w:r>
      <w:r w:rsidRPr="005B17D3">
        <w:rPr>
          <w:szCs w:val="24"/>
        </w:rPr>
        <w:instrText xml:space="preserve"> XE "</w:instrText>
      </w:r>
      <w:r w:rsidRPr="005B17D3">
        <w:rPr>
          <w:rStyle w:val="Text-onlypopuphotspot"/>
          <w:szCs w:val="24"/>
        </w:rPr>
        <w:instrText>ES</w:instrText>
      </w:r>
      <w:r w:rsidRPr="005B17D3">
        <w:rPr>
          <w:szCs w:val="24"/>
        </w:rPr>
        <w:instrText xml:space="preserve">" </w:instrText>
      </w:r>
      <w:r w:rsidRPr="005B17D3">
        <w:rPr>
          <w:rStyle w:val="Text-onlypopuphotspot"/>
          <w:szCs w:val="24"/>
        </w:rPr>
        <w:fldChar w:fldCharType="end"/>
      </w:r>
      <w:r w:rsidRPr="005B17D3">
        <w:rPr>
          <w:szCs w:val="24"/>
        </w:rPr>
        <w:t xml:space="preserve"> to be used in Eligibility</w:t>
      </w:r>
      <w:r w:rsidRPr="005B17D3">
        <w:rPr>
          <w:szCs w:val="24"/>
        </w:rPr>
        <w:fldChar w:fldCharType="begin"/>
      </w:r>
      <w:r w:rsidRPr="005B17D3">
        <w:rPr>
          <w:szCs w:val="24"/>
        </w:rPr>
        <w:instrText xml:space="preserve"> XE "Eligibility" </w:instrText>
      </w:r>
      <w:r w:rsidRPr="005B17D3">
        <w:rPr>
          <w:szCs w:val="24"/>
        </w:rPr>
        <w:fldChar w:fldCharType="end"/>
      </w:r>
      <w:r w:rsidRPr="005B17D3">
        <w:rPr>
          <w:szCs w:val="24"/>
        </w:rPr>
        <w:t xml:space="preserve"> and Enrollment</w:t>
      </w:r>
      <w:r w:rsidRPr="005B17D3">
        <w:rPr>
          <w:szCs w:val="24"/>
        </w:rPr>
        <w:fldChar w:fldCharType="begin"/>
      </w:r>
      <w:r w:rsidRPr="005B17D3">
        <w:rPr>
          <w:szCs w:val="24"/>
        </w:rPr>
        <w:instrText xml:space="preserve"> XE "Enrollment:Processing" </w:instrText>
      </w:r>
      <w:r w:rsidRPr="005B17D3">
        <w:rPr>
          <w:szCs w:val="24"/>
        </w:rPr>
        <w:fldChar w:fldCharType="end"/>
      </w:r>
      <w:r w:rsidRPr="005B17D3">
        <w:rPr>
          <w:szCs w:val="24"/>
        </w:rPr>
        <w:t xml:space="preserve"> Processing. Clinical determination information is shared with the VistA sites the beneficiary has visited.</w:t>
      </w:r>
    </w:p>
    <w:p w14:paraId="3C842075" w14:textId="77777777" w:rsidR="007B328F" w:rsidRPr="005B17D3" w:rsidRDefault="007B328F" w:rsidP="00EF3896">
      <w:pPr>
        <w:pStyle w:val="BodyText"/>
        <w:rPr>
          <w:szCs w:val="24"/>
        </w:rPr>
      </w:pPr>
      <w:r w:rsidRPr="005B17D3">
        <w:rPr>
          <w:szCs w:val="24"/>
        </w:rPr>
        <w:t xml:space="preserve">Because ES no longer collects </w:t>
      </w:r>
      <w:r w:rsidRPr="005B17D3">
        <w:rPr>
          <w:szCs w:val="24"/>
        </w:rPr>
        <w:fldChar w:fldCharType="begin"/>
      </w:r>
      <w:r w:rsidRPr="005B17D3">
        <w:rPr>
          <w:szCs w:val="24"/>
        </w:rPr>
        <w:instrText xml:space="preserve"> XE "Catastrophic Disability:ICD Data" </w:instrText>
      </w:r>
      <w:r w:rsidRPr="005B17D3">
        <w:rPr>
          <w:szCs w:val="24"/>
        </w:rPr>
        <w:fldChar w:fldCharType="end"/>
      </w:r>
      <w:r w:rsidRPr="005B17D3">
        <w:rPr>
          <w:szCs w:val="24"/>
        </w:rPr>
        <w:t xml:space="preserve">ICD data, “CD Condition”, “CD Procedure” and “CD Diagnosis” data categories on the </w:t>
      </w:r>
      <w:r w:rsidRPr="005B17D3">
        <w:rPr>
          <w:b/>
          <w:iCs/>
          <w:szCs w:val="24"/>
        </w:rPr>
        <w:t>Clinical Determination</w:t>
      </w:r>
      <w:r w:rsidRPr="005B17D3">
        <w:rPr>
          <w:i/>
          <w:iCs/>
          <w:szCs w:val="24"/>
        </w:rPr>
        <w:t xml:space="preserve"> </w:t>
      </w:r>
      <w:r w:rsidRPr="005B17D3">
        <w:rPr>
          <w:szCs w:val="24"/>
        </w:rPr>
        <w:t>screen were replaced with “CD Descriptor</w:t>
      </w:r>
      <w:r w:rsidRPr="005B17D3">
        <w:rPr>
          <w:szCs w:val="24"/>
        </w:rPr>
        <w:fldChar w:fldCharType="begin"/>
      </w:r>
      <w:r w:rsidRPr="005B17D3">
        <w:rPr>
          <w:szCs w:val="24"/>
        </w:rPr>
        <w:instrText xml:space="preserve"> XE "CD Descriptor" </w:instrText>
      </w:r>
      <w:r w:rsidRPr="005B17D3">
        <w:rPr>
          <w:szCs w:val="24"/>
        </w:rPr>
        <w:fldChar w:fldCharType="end"/>
      </w:r>
      <w:r w:rsidRPr="005B17D3">
        <w:rPr>
          <w:szCs w:val="24"/>
        </w:rPr>
        <w:t xml:space="preserve">” data. </w:t>
      </w:r>
      <w:r w:rsidRPr="005B17D3">
        <w:rPr>
          <w:szCs w:val="24"/>
        </w:rPr>
        <w:fldChar w:fldCharType="begin"/>
      </w:r>
      <w:r w:rsidRPr="005B17D3">
        <w:rPr>
          <w:szCs w:val="24"/>
        </w:rPr>
        <w:instrText xml:space="preserve"> XE "Catastrophic Disability:CD Descriptor" </w:instrText>
      </w:r>
      <w:r w:rsidRPr="005B17D3">
        <w:rPr>
          <w:szCs w:val="24"/>
        </w:rPr>
        <w:fldChar w:fldCharType="end"/>
      </w:r>
    </w:p>
    <w:p w14:paraId="33DDF9E1" w14:textId="40FFA604" w:rsidR="007B328F" w:rsidRPr="005B17D3" w:rsidRDefault="007B328F" w:rsidP="00EF3896">
      <w:pPr>
        <w:pStyle w:val="BodyTextBullet2"/>
      </w:pPr>
      <w:r w:rsidRPr="005B17D3">
        <w:t xml:space="preserve">Users may also click the </w:t>
      </w:r>
      <w:r w:rsidRPr="005B17D3">
        <w:rPr>
          <w:b/>
          <w:iCs/>
          <w:color w:val="auto"/>
        </w:rPr>
        <w:t>View Historical</w:t>
      </w:r>
      <w:r w:rsidRPr="005B17D3">
        <w:rPr>
          <w:b/>
          <w:iCs/>
          <w:color w:val="auto"/>
        </w:rPr>
        <w:fldChar w:fldCharType="begin"/>
      </w:r>
      <w:r w:rsidRPr="005B17D3">
        <w:rPr>
          <w:b/>
          <w:color w:val="auto"/>
        </w:rPr>
        <w:instrText xml:space="preserve"> XE "Historical:clinical determination link" </w:instrText>
      </w:r>
      <w:r w:rsidRPr="005B17D3">
        <w:rPr>
          <w:b/>
          <w:iCs/>
          <w:color w:val="auto"/>
        </w:rPr>
        <w:fldChar w:fldCharType="end"/>
      </w:r>
      <w:r w:rsidRPr="005B17D3">
        <w:rPr>
          <w:b/>
          <w:iCs/>
          <w:color w:val="auto"/>
        </w:rPr>
        <w:t xml:space="preserve"> Retired CD Fields</w:t>
      </w:r>
      <w:r w:rsidRPr="005B17D3">
        <w:rPr>
          <w:color w:val="auto"/>
        </w:rPr>
        <w:t xml:space="preserve"> </w:t>
      </w:r>
      <w:r w:rsidRPr="005B17D3">
        <w:t xml:space="preserve">link for historical clinical determination information from the </w:t>
      </w:r>
      <w:r w:rsidRPr="005B17D3">
        <w:rPr>
          <w:b/>
          <w:iCs/>
        </w:rPr>
        <w:t>Clinical Determination</w:t>
      </w:r>
      <w:r w:rsidRPr="005B17D3">
        <w:rPr>
          <w:i/>
          <w:iCs/>
        </w:rPr>
        <w:t xml:space="preserve"> </w:t>
      </w:r>
      <w:r w:rsidRPr="005B17D3">
        <w:t xml:space="preserve">screen. The removed historical ICD data will remain on file on the </w:t>
      </w:r>
      <w:r w:rsidRPr="005B17D3">
        <w:rPr>
          <w:b/>
        </w:rPr>
        <w:t>Retired Catastrophic Disability Fields Change History</w:t>
      </w:r>
      <w:r w:rsidRPr="005B17D3">
        <w:t xml:space="preserve"> screen.</w:t>
      </w:r>
    </w:p>
    <w:p w14:paraId="2A90B275" w14:textId="0C1B0587" w:rsidR="00BC5D53" w:rsidRPr="005B17D3" w:rsidRDefault="00BC5D53" w:rsidP="00EF3896">
      <w:pPr>
        <w:pStyle w:val="BodyTextBullet2"/>
      </w:pPr>
    </w:p>
    <w:p w14:paraId="09CE91EC" w14:textId="77777777" w:rsidR="00BC5D53" w:rsidRPr="005B17D3" w:rsidRDefault="00BC5D53" w:rsidP="00BC5D53">
      <w:pPr>
        <w:pStyle w:val="ScreenName"/>
      </w:pPr>
      <w:r w:rsidRPr="005B17D3">
        <w:t>Other Eligibility</w:t>
      </w:r>
      <w:r w:rsidRPr="005B17D3">
        <w:fldChar w:fldCharType="begin"/>
      </w:r>
      <w:r w:rsidRPr="005B17D3">
        <w:instrText xml:space="preserve"> XE "</w:instrText>
      </w:r>
      <w:r w:rsidRPr="005B17D3">
        <w:rPr>
          <w:iCs/>
          <w:sz w:val="18"/>
          <w:szCs w:val="18"/>
        </w:rPr>
        <w:instrText>Eligibility:</w:instrText>
      </w:r>
      <w:r w:rsidRPr="005B17D3">
        <w:instrText xml:space="preserve">Other Factors" </w:instrText>
      </w:r>
      <w:r w:rsidRPr="005B17D3">
        <w:fldChar w:fldCharType="end"/>
      </w:r>
      <w:r w:rsidRPr="005B17D3">
        <w:t xml:space="preserve"> Factors</w:t>
      </w:r>
    </w:p>
    <w:p w14:paraId="54C0B6DE" w14:textId="77777777" w:rsidR="00BC5D53" w:rsidRPr="005B17D3" w:rsidRDefault="00BC5D53" w:rsidP="00BC5D53">
      <w:pPr>
        <w:pStyle w:val="ScreenField"/>
        <w:rPr>
          <w:rStyle w:val="StyleDrop-downhotspot11ptUnderline"/>
          <w:bCs w:val="0"/>
          <w:iCs w:val="0"/>
          <w:sz w:val="24"/>
          <w:u w:val="none"/>
        </w:rPr>
      </w:pPr>
      <w:r w:rsidRPr="005B17D3">
        <w:rPr>
          <w:rStyle w:val="StyleDrop-downhotspot11ptUnderline"/>
          <w:bCs w:val="0"/>
          <w:iCs w:val="0"/>
          <w:sz w:val="24"/>
          <w:u w:val="none"/>
        </w:rPr>
        <w:t>Discharge Due to Disability:</w:t>
      </w:r>
    </w:p>
    <w:p w14:paraId="00343BF8" w14:textId="77777777" w:rsidR="00BC5D53" w:rsidRPr="005B17D3" w:rsidRDefault="00BC5D53" w:rsidP="00BC5D53">
      <w:pPr>
        <w:pStyle w:val="ScreenFieldDesc"/>
      </w:pPr>
      <w:r w:rsidRPr="005B17D3">
        <w:t xml:space="preserve">Discharge Due to Disability is an indicator that is collected on the </w:t>
      </w:r>
      <w:r w:rsidRPr="005B17D3">
        <w:rPr>
          <w:rStyle w:val="Text-onlypopuphotspot"/>
        </w:rPr>
        <w:t>10-10EZ form or systematically set based on business rules applied to data received from MSDS</w:t>
      </w:r>
      <w:r w:rsidRPr="005B17D3">
        <w:t xml:space="preserve"> to reflect that the Veteran has been discharged from military</w:t>
      </w:r>
      <w:r w:rsidRPr="005B17D3">
        <w:fldChar w:fldCharType="begin"/>
      </w:r>
      <w:r w:rsidRPr="005B17D3">
        <w:instrText xml:space="preserve"> XE "Military" </w:instrText>
      </w:r>
      <w:r w:rsidRPr="005B17D3">
        <w:fldChar w:fldCharType="end"/>
      </w:r>
      <w:r w:rsidRPr="005B17D3">
        <w:t xml:space="preserve"> for a disability incurred or aggravated in the line of duty.</w:t>
      </w:r>
    </w:p>
    <w:p w14:paraId="6EED39FC" w14:textId="77777777" w:rsidR="00BC5D53" w:rsidRPr="005B17D3" w:rsidRDefault="00BC5D53" w:rsidP="00BC5D53">
      <w:pPr>
        <w:pStyle w:val="ScreenFieldDesc"/>
      </w:pPr>
      <w:r w:rsidRPr="005B17D3">
        <w:rPr>
          <w:rStyle w:val="Emphasis"/>
        </w:rPr>
        <w:t>Yes</w:t>
      </w:r>
      <w:r w:rsidRPr="005B17D3">
        <w:rPr>
          <w:rStyle w:val="Expandingtext"/>
        </w:rPr>
        <w:t xml:space="preserve"> - Veteran was discharged from a branch of the Armed Forces due to a disability incurred in or aggravated in the line of duty.</w:t>
      </w:r>
      <w:r w:rsidRPr="005B17D3">
        <w:rPr>
          <w:rStyle w:val="Expandingtext"/>
          <w:sz w:val="18"/>
          <w:szCs w:val="18"/>
        </w:rPr>
        <w:br/>
      </w:r>
      <w:r w:rsidRPr="005B17D3">
        <w:t xml:space="preserve">More... </w:t>
      </w:r>
    </w:p>
    <w:p w14:paraId="1DD66ECA" w14:textId="77777777" w:rsidR="00BC5D53" w:rsidRPr="005B17D3" w:rsidRDefault="00BC5D53" w:rsidP="00BC5D53">
      <w:pPr>
        <w:pStyle w:val="ScreenFieldDesc"/>
      </w:pPr>
      <w:r w:rsidRPr="005B17D3">
        <w:t>Discharge is indicated on the DD-214</w:t>
      </w:r>
      <w:r w:rsidRPr="005B17D3">
        <w:fldChar w:fldCharType="begin"/>
      </w:r>
      <w:r w:rsidRPr="005B17D3">
        <w:instrText xml:space="preserve"> XE "DD-214" </w:instrText>
      </w:r>
      <w:r w:rsidRPr="005B17D3">
        <w:fldChar w:fldCharType="end"/>
      </w:r>
      <w:r w:rsidRPr="005B17D3">
        <w:t>, DD-215</w:t>
      </w:r>
      <w:r w:rsidRPr="005B17D3">
        <w:fldChar w:fldCharType="begin"/>
      </w:r>
      <w:r w:rsidRPr="005B17D3">
        <w:instrText xml:space="preserve"> XE "DD-215" </w:instrText>
      </w:r>
      <w:r w:rsidRPr="005B17D3">
        <w:fldChar w:fldCharType="end"/>
      </w:r>
      <w:r w:rsidRPr="005B17D3">
        <w:t>, or other VBA/DoD sources. Veterans discharged due to disability are placed in Priority Group</w:t>
      </w:r>
      <w:r w:rsidRPr="005B17D3">
        <w:fldChar w:fldCharType="begin"/>
      </w:r>
      <w:r w:rsidRPr="005B17D3">
        <w:instrText xml:space="preserve"> XE "Group:Priority" </w:instrText>
      </w:r>
      <w:r w:rsidRPr="005B17D3">
        <w:fldChar w:fldCharType="end"/>
      </w:r>
      <w:r w:rsidRPr="005B17D3">
        <w:t xml:space="preserve"> 3 unless other attributes place them into a higher priority group and Veteran is no longer required to take the income</w:t>
      </w:r>
      <w:r w:rsidRPr="005B17D3">
        <w:fldChar w:fldCharType="begin"/>
      </w:r>
      <w:r w:rsidRPr="005B17D3">
        <w:instrText xml:space="preserve"> XE "Income:Eligibility:assessment" </w:instrText>
      </w:r>
      <w:r w:rsidRPr="005B17D3">
        <w:fldChar w:fldCharType="end"/>
      </w:r>
      <w:r w:rsidRPr="005B17D3">
        <w:t xml:space="preserve"> assessment.</w:t>
      </w:r>
    </w:p>
    <w:p w14:paraId="4664EF02" w14:textId="77777777" w:rsidR="00BC5D53" w:rsidRPr="005B17D3" w:rsidRDefault="00BC5D53" w:rsidP="00BC5D53">
      <w:pPr>
        <w:pStyle w:val="ScreenFieldDesc"/>
      </w:pPr>
      <w:r w:rsidRPr="005B17D3">
        <w:t xml:space="preserve">Discharge Due to Disability is systematically set to “Yes” when any ‘regular’ service episode has a Narrative Reason For Separation of: </w:t>
      </w:r>
    </w:p>
    <w:p w14:paraId="2931FF56" w14:textId="77777777" w:rsidR="00BC5D53" w:rsidRPr="005B17D3" w:rsidRDefault="00BC5D53" w:rsidP="00BC5D53">
      <w:pPr>
        <w:pStyle w:val="ListBull2"/>
      </w:pPr>
      <w:r w:rsidRPr="005B17D3">
        <w:t>DISABILITY, SEVERANCE PAY, COMBAT RELATED (ENHANCED)</w:t>
      </w:r>
    </w:p>
    <w:p w14:paraId="7E1D5763" w14:textId="77777777" w:rsidR="00BC5D53" w:rsidRPr="005B17D3" w:rsidRDefault="00BC5D53" w:rsidP="00BC5D53">
      <w:pPr>
        <w:pStyle w:val="ListBull2"/>
      </w:pPr>
      <w:r w:rsidRPr="005B17D3">
        <w:t>DISABILITY, SEVERANCE PAY, NON COMBAT (ENHANCED)</w:t>
      </w:r>
    </w:p>
    <w:p w14:paraId="46AE664D" w14:textId="77777777" w:rsidR="00BC5D53" w:rsidRPr="005B17D3" w:rsidRDefault="00BC5D53" w:rsidP="00BC5D53">
      <w:pPr>
        <w:pStyle w:val="ListBull2"/>
      </w:pPr>
      <w:r w:rsidRPr="005B17D3">
        <w:t>DISABILITY, SEVERANCE PAY (ENHANCED)</w:t>
      </w:r>
    </w:p>
    <w:p w14:paraId="2B978332" w14:textId="77777777" w:rsidR="00BC5D53" w:rsidRPr="005B17D3" w:rsidRDefault="00BC5D53" w:rsidP="00BC5D53">
      <w:pPr>
        <w:pStyle w:val="ListBull2"/>
      </w:pPr>
      <w:r w:rsidRPr="005B17D3">
        <w:t>DISABILITY, AGGRAVATION (ENHANCED)</w:t>
      </w:r>
    </w:p>
    <w:p w14:paraId="6E90EC3A" w14:textId="77777777" w:rsidR="00BC5D53" w:rsidRPr="005B17D3" w:rsidRDefault="00BC5D53" w:rsidP="00BC5D53">
      <w:pPr>
        <w:pStyle w:val="ListBull2"/>
      </w:pPr>
      <w:r w:rsidRPr="005B17D3">
        <w:t>DISABILITY, OTHER (ENHANCED)</w:t>
      </w:r>
    </w:p>
    <w:p w14:paraId="48C36FD2" w14:textId="77777777" w:rsidR="00BC5D53" w:rsidRPr="005B17D3" w:rsidRDefault="00BC5D53" w:rsidP="00BC5D53">
      <w:pPr>
        <w:pStyle w:val="ListBull2"/>
      </w:pPr>
      <w:r w:rsidRPr="005B17D3">
        <w:t>DISABILITY, SEVERANCE PAY, COMBAT RELATED</w:t>
      </w:r>
    </w:p>
    <w:p w14:paraId="0CA5A3C8" w14:textId="77777777" w:rsidR="00BC5D53" w:rsidRPr="005B17D3" w:rsidRDefault="00BC5D53" w:rsidP="00BC5D53">
      <w:pPr>
        <w:pStyle w:val="ListBull2"/>
      </w:pPr>
      <w:r w:rsidRPr="005B17D3">
        <w:t>DISABILITY, SEVERANCE PAY</w:t>
      </w:r>
    </w:p>
    <w:p w14:paraId="4988F6FD" w14:textId="77777777" w:rsidR="00BC5D53" w:rsidRPr="005B17D3" w:rsidRDefault="00BC5D53" w:rsidP="00BC5D53">
      <w:pPr>
        <w:pStyle w:val="ListBull2"/>
      </w:pPr>
      <w:r w:rsidRPr="005B17D3">
        <w:t>DISABILITY, SEVERANCE PAY, NON COMBAT</w:t>
      </w:r>
    </w:p>
    <w:p w14:paraId="26781EC1" w14:textId="77777777" w:rsidR="00BC5D53" w:rsidRPr="005B17D3" w:rsidRDefault="00BC5D53" w:rsidP="00BC5D53">
      <w:pPr>
        <w:pStyle w:val="ListBull2"/>
      </w:pPr>
      <w:r w:rsidRPr="005B17D3">
        <w:t>DISABILITY, AGGRAVATION</w:t>
      </w:r>
    </w:p>
    <w:p w14:paraId="69409998" w14:textId="77777777" w:rsidR="00BC5D53" w:rsidRPr="005B17D3" w:rsidRDefault="00BC5D53" w:rsidP="00BC5D53">
      <w:pPr>
        <w:pStyle w:val="ListBull2"/>
      </w:pPr>
      <w:r w:rsidRPr="005B17D3">
        <w:t>DISABILITY, OTHER</w:t>
      </w:r>
    </w:p>
    <w:p w14:paraId="6E5140FF" w14:textId="77777777" w:rsidR="00BC5D53" w:rsidRPr="005B17D3" w:rsidRDefault="00BC5D53" w:rsidP="00BC5D53">
      <w:pPr>
        <w:pStyle w:val="ListBull2"/>
      </w:pPr>
      <w:r w:rsidRPr="005B17D3">
        <w:t>DISABILITY, PERMANENT (ENHANCED)</w:t>
      </w:r>
    </w:p>
    <w:p w14:paraId="3E375C3D" w14:textId="77777777" w:rsidR="00BC5D53" w:rsidRPr="005B17D3" w:rsidRDefault="00BC5D53" w:rsidP="00BC5D53">
      <w:pPr>
        <w:pStyle w:val="ListBull2"/>
      </w:pPr>
      <w:r w:rsidRPr="005B17D3">
        <w:t>DISABILITY, TEMPORARY (ENHANCED)</w:t>
      </w:r>
    </w:p>
    <w:p w14:paraId="6CDA75B0" w14:textId="77777777" w:rsidR="00BC5D53" w:rsidRPr="005B17D3" w:rsidRDefault="00BC5D53" w:rsidP="00BC5D53">
      <w:pPr>
        <w:pStyle w:val="ListBull2"/>
      </w:pPr>
      <w:r w:rsidRPr="005B17D3">
        <w:t>DISABILITY, PERMANENT</w:t>
      </w:r>
    </w:p>
    <w:p w14:paraId="13E1BF80" w14:textId="77777777" w:rsidR="00BC5D53" w:rsidRPr="005B17D3" w:rsidRDefault="00BC5D53" w:rsidP="00BC5D53">
      <w:pPr>
        <w:pStyle w:val="ListBull2"/>
      </w:pPr>
      <w:r w:rsidRPr="005B17D3">
        <w:t>DISABILITY, TEMPORARY</w:t>
      </w:r>
    </w:p>
    <w:p w14:paraId="567C4DF7" w14:textId="77777777" w:rsidR="00BC5D53" w:rsidRPr="005B17D3" w:rsidRDefault="00BC5D53" w:rsidP="00BC5D53">
      <w:pPr>
        <w:pStyle w:val="ScreenFieldDesc"/>
      </w:pPr>
      <w:r w:rsidRPr="005B17D3">
        <w:t>OR for ‘guard and reserve service’, any service episode has a Narrative Reason for Separation as stated above AND the service episode is not related to training.</w:t>
      </w:r>
    </w:p>
    <w:p w14:paraId="79C7ECF8" w14:textId="77777777" w:rsidR="00BC5D53" w:rsidRPr="005B17D3" w:rsidRDefault="00BC5D53" w:rsidP="00BC5D53">
      <w:pPr>
        <w:pStyle w:val="ScreenField"/>
      </w:pPr>
    </w:p>
    <w:p w14:paraId="05DAEA0C" w14:textId="77777777" w:rsidR="00BC5D53" w:rsidRPr="005B17D3" w:rsidRDefault="00BC5D53" w:rsidP="00BC5D53">
      <w:pPr>
        <w:pStyle w:val="ScreenField"/>
      </w:pPr>
      <w:r w:rsidRPr="005B17D3">
        <w:t>Military Disability Retirement</w:t>
      </w:r>
      <w:r w:rsidRPr="005B17D3">
        <w:fldChar w:fldCharType="begin"/>
      </w:r>
      <w:r w:rsidRPr="005B17D3">
        <w:instrText xml:space="preserve"> XE "Military:Disability Retirement" </w:instrText>
      </w:r>
      <w:r w:rsidRPr="005B17D3">
        <w:fldChar w:fldCharType="end"/>
      </w:r>
      <w:r w:rsidRPr="005B17D3">
        <w:t>:</w:t>
      </w:r>
    </w:p>
    <w:p w14:paraId="3A517CE4" w14:textId="77777777" w:rsidR="00BC5D53" w:rsidRPr="005B17D3" w:rsidRDefault="00BC5D53" w:rsidP="00BC5D53">
      <w:pPr>
        <w:pStyle w:val="ScreenFieldDesc"/>
      </w:pPr>
      <w:r w:rsidRPr="005B17D3">
        <w:t>Is the Veteran receiving disability retirement from the U.S. Armed Forces due to a disability incurred while serving?</w:t>
      </w:r>
    </w:p>
    <w:p w14:paraId="633108F3" w14:textId="77777777" w:rsidR="00BC5D53" w:rsidRPr="005B17D3" w:rsidRDefault="00BC5D53" w:rsidP="00BC5D53">
      <w:pPr>
        <w:pStyle w:val="ScreenField"/>
      </w:pPr>
    </w:p>
    <w:tbl>
      <w:tblPr>
        <w:tblStyle w:val="TableGrid"/>
        <w:tblW w:w="9360" w:type="dxa"/>
        <w:tblInd w:w="1075" w:type="dxa"/>
        <w:tblLayout w:type="fixed"/>
        <w:tblLook w:val="04A0" w:firstRow="1" w:lastRow="0" w:firstColumn="1" w:lastColumn="0" w:noHBand="0" w:noVBand="1"/>
        <w:tblDescription w:val="If/then table to determine if Veteran is receiving disability retirement from the U.S. Armed Forces due to a disability incurred while serving."/>
      </w:tblPr>
      <w:tblGrid>
        <w:gridCol w:w="2700"/>
        <w:gridCol w:w="6660"/>
      </w:tblGrid>
      <w:tr w:rsidR="00BC5D53" w:rsidRPr="005B17D3" w14:paraId="0864E235" w14:textId="77777777" w:rsidTr="00C31258">
        <w:trPr>
          <w:trHeight w:val="291"/>
          <w:tblHeader/>
        </w:trPr>
        <w:tc>
          <w:tcPr>
            <w:tcW w:w="2700" w:type="dxa"/>
            <w:shd w:val="clear" w:color="auto" w:fill="D9E2F3" w:themeFill="accent1" w:themeFillTint="33"/>
          </w:tcPr>
          <w:p w14:paraId="6B312F1C" w14:textId="77777777" w:rsidR="00BC5D53" w:rsidRPr="005B17D3" w:rsidRDefault="00BC5D53" w:rsidP="00C31258">
            <w:pPr>
              <w:rPr>
                <w:rFonts w:ascii="Arial" w:hAnsi="Arial" w:cs="Arial"/>
                <w:b/>
                <w:sz w:val="22"/>
                <w:szCs w:val="22"/>
              </w:rPr>
            </w:pPr>
            <w:r w:rsidRPr="005B17D3">
              <w:rPr>
                <w:rFonts w:ascii="Arial" w:hAnsi="Arial" w:cs="Arial"/>
                <w:b/>
                <w:sz w:val="22"/>
                <w:szCs w:val="22"/>
              </w:rPr>
              <w:t>If</w:t>
            </w:r>
          </w:p>
        </w:tc>
        <w:tc>
          <w:tcPr>
            <w:tcW w:w="6660" w:type="dxa"/>
            <w:shd w:val="clear" w:color="auto" w:fill="D9E2F3" w:themeFill="accent1" w:themeFillTint="33"/>
          </w:tcPr>
          <w:p w14:paraId="58E94765" w14:textId="77777777" w:rsidR="00BC5D53" w:rsidRPr="005B17D3" w:rsidRDefault="00BC5D53" w:rsidP="00C31258">
            <w:pPr>
              <w:rPr>
                <w:rFonts w:ascii="Arial" w:hAnsi="Arial" w:cs="Arial"/>
                <w:b/>
                <w:sz w:val="22"/>
                <w:szCs w:val="22"/>
              </w:rPr>
            </w:pPr>
            <w:r w:rsidRPr="005B17D3">
              <w:rPr>
                <w:rFonts w:ascii="Arial" w:hAnsi="Arial" w:cs="Arial"/>
                <w:b/>
                <w:sz w:val="22"/>
                <w:szCs w:val="22"/>
              </w:rPr>
              <w:t>Then</w:t>
            </w:r>
          </w:p>
        </w:tc>
      </w:tr>
      <w:tr w:rsidR="00BC5D53" w:rsidRPr="005B17D3" w14:paraId="79D5989A" w14:textId="77777777" w:rsidTr="00C31258">
        <w:trPr>
          <w:trHeight w:val="917"/>
          <w:tblHeader/>
        </w:trPr>
        <w:tc>
          <w:tcPr>
            <w:tcW w:w="2700" w:type="dxa"/>
          </w:tcPr>
          <w:p w14:paraId="2146D00A" w14:textId="77777777" w:rsidR="00BC5D53" w:rsidRPr="005B17D3" w:rsidRDefault="00BC5D53" w:rsidP="00C31258">
            <w:pPr>
              <w:pStyle w:val="BodyTextBullet2"/>
            </w:pPr>
            <w:r w:rsidRPr="005B17D3">
              <w:t>Yes</w:t>
            </w:r>
          </w:p>
        </w:tc>
        <w:tc>
          <w:tcPr>
            <w:tcW w:w="6660" w:type="dxa"/>
          </w:tcPr>
          <w:p w14:paraId="34A7DFBB" w14:textId="77777777" w:rsidR="00BC5D53" w:rsidRPr="005B17D3" w:rsidRDefault="00BC5D53" w:rsidP="00C31258">
            <w:pPr>
              <w:pStyle w:val="BodyTextBullet2"/>
              <w:rPr>
                <w:rStyle w:val="Expandingtext"/>
              </w:rPr>
            </w:pPr>
            <w:r w:rsidRPr="005B17D3">
              <w:rPr>
                <w:rStyle w:val="Expandingtext"/>
              </w:rPr>
              <w:t>Veteran is retired from a branch of the armed forces due to a disability incurred or aggravated in the line of duty and is in receipt of military</w:t>
            </w:r>
            <w:r w:rsidRPr="005B17D3">
              <w:rPr>
                <w:rStyle w:val="Expandingtext"/>
              </w:rPr>
              <w:fldChar w:fldCharType="begin"/>
            </w:r>
            <w:r w:rsidRPr="005B17D3">
              <w:instrText xml:space="preserve"> XE "Military:disability" </w:instrText>
            </w:r>
            <w:r w:rsidRPr="005B17D3">
              <w:rPr>
                <w:rStyle w:val="Expandingtext"/>
              </w:rPr>
              <w:fldChar w:fldCharType="end"/>
            </w:r>
            <w:r w:rsidRPr="005B17D3">
              <w:rPr>
                <w:rStyle w:val="Expandingtext"/>
              </w:rPr>
              <w:t xml:space="preserve"> disability retirement pay.</w:t>
            </w:r>
          </w:p>
          <w:p w14:paraId="273EE971" w14:textId="77777777" w:rsidR="00BC5D53" w:rsidRPr="005B17D3" w:rsidRDefault="00BC5D53" w:rsidP="00C31258">
            <w:pPr>
              <w:pStyle w:val="BodyTextBullet2"/>
              <w:rPr>
                <w:rStyle w:val="Expandingtext"/>
                <w:b/>
                <w:i/>
              </w:rPr>
            </w:pPr>
            <w:r w:rsidRPr="005B17D3">
              <w:rPr>
                <w:rStyle w:val="Expandingtext"/>
                <w:b/>
                <w:i/>
              </w:rPr>
              <w:t xml:space="preserve">More... </w:t>
            </w:r>
          </w:p>
          <w:p w14:paraId="338E6C18" w14:textId="77777777" w:rsidR="00BC5D53" w:rsidRPr="005B17D3" w:rsidRDefault="00BC5D53" w:rsidP="00C31258">
            <w:pPr>
              <w:pStyle w:val="ListBull2"/>
            </w:pPr>
            <w:r w:rsidRPr="005B17D3">
              <w:t>Verify via DD-214</w:t>
            </w:r>
            <w:r w:rsidRPr="005B17D3">
              <w:fldChar w:fldCharType="begin"/>
            </w:r>
            <w:r w:rsidRPr="005B17D3">
              <w:instrText xml:space="preserve"> XE "DD-214" </w:instrText>
            </w:r>
            <w:r w:rsidRPr="005B17D3">
              <w:fldChar w:fldCharType="end"/>
            </w:r>
            <w:r w:rsidRPr="005B17D3">
              <w:t xml:space="preserve">, </w:t>
            </w:r>
            <w:r w:rsidRPr="005B17D3">
              <w:rPr>
                <w:rStyle w:val="popupspot"/>
              </w:rPr>
              <w:t>query VBA,</w:t>
            </w:r>
            <w:r w:rsidRPr="005B17D3">
              <w:t xml:space="preserve"> VIS or </w:t>
            </w:r>
            <w:r w:rsidRPr="005B17D3">
              <w:rPr>
                <w:rStyle w:val="popupspot"/>
              </w:rPr>
              <w:t>SHARE</w:t>
            </w:r>
            <w:r w:rsidRPr="005B17D3">
              <w:t>. This does not apply to Veterans retired for length of service. Veterans receiving Military</w:t>
            </w:r>
            <w:r w:rsidRPr="005B17D3">
              <w:fldChar w:fldCharType="begin"/>
            </w:r>
            <w:r w:rsidRPr="005B17D3">
              <w:instrText xml:space="preserve"> XE "Military:Disability Retirement" </w:instrText>
            </w:r>
            <w:r w:rsidRPr="005B17D3">
              <w:fldChar w:fldCharType="end"/>
            </w:r>
            <w:r w:rsidRPr="005B17D3">
              <w:t xml:space="preserve"> Disability Retirement are placed in PG 3 unless other attributes place them into a higher priority group</w:t>
            </w:r>
            <w:r w:rsidRPr="005B17D3">
              <w:fldChar w:fldCharType="begin"/>
            </w:r>
            <w:r w:rsidRPr="005B17D3">
              <w:instrText xml:space="preserve"> XE "Group:Priority" </w:instrText>
            </w:r>
            <w:r w:rsidRPr="005B17D3">
              <w:fldChar w:fldCharType="end"/>
            </w:r>
            <w:r w:rsidRPr="005B17D3">
              <w:t xml:space="preserve"> and Veteran is no longer required to take the income</w:t>
            </w:r>
            <w:r w:rsidRPr="005B17D3">
              <w:fldChar w:fldCharType="begin"/>
            </w:r>
            <w:r w:rsidRPr="005B17D3">
              <w:instrText xml:space="preserve"> XE "Income:Eligibility:assessment" </w:instrText>
            </w:r>
            <w:r w:rsidRPr="005B17D3">
              <w:fldChar w:fldCharType="end"/>
            </w:r>
            <w:r w:rsidRPr="005B17D3">
              <w:t xml:space="preserve"> assessment.</w:t>
            </w:r>
          </w:p>
        </w:tc>
      </w:tr>
      <w:tr w:rsidR="00BC5D53" w:rsidRPr="005B17D3" w14:paraId="754170DA" w14:textId="77777777" w:rsidTr="00C31258">
        <w:trPr>
          <w:trHeight w:val="575"/>
          <w:tblHeader/>
        </w:trPr>
        <w:tc>
          <w:tcPr>
            <w:tcW w:w="2700" w:type="dxa"/>
          </w:tcPr>
          <w:p w14:paraId="124C3B84" w14:textId="77777777" w:rsidR="00BC5D53" w:rsidRPr="005B17D3" w:rsidRDefault="00BC5D53" w:rsidP="00C31258">
            <w:pPr>
              <w:pStyle w:val="BodyTextBullet2"/>
            </w:pPr>
            <w:r w:rsidRPr="005B17D3">
              <w:t>No</w:t>
            </w:r>
          </w:p>
        </w:tc>
        <w:tc>
          <w:tcPr>
            <w:tcW w:w="6660" w:type="dxa"/>
          </w:tcPr>
          <w:p w14:paraId="1193FC44" w14:textId="77777777" w:rsidR="00BC5D53" w:rsidRPr="005B17D3" w:rsidRDefault="00BC5D53" w:rsidP="00C31258">
            <w:pPr>
              <w:pStyle w:val="BodyTextBullet2"/>
            </w:pPr>
            <w:r w:rsidRPr="005B17D3">
              <w:rPr>
                <w:rStyle w:val="Expandingtext"/>
              </w:rPr>
              <w:t xml:space="preserve">Veteran is NOT retired from the armed forces due to a disability. </w:t>
            </w:r>
          </w:p>
        </w:tc>
      </w:tr>
    </w:tbl>
    <w:p w14:paraId="6A934537" w14:textId="77777777" w:rsidR="00BC5D53" w:rsidRPr="005B17D3" w:rsidRDefault="00BC5D53" w:rsidP="00BC5D53">
      <w:pPr>
        <w:pStyle w:val="ScreenFieldDesc"/>
        <w:ind w:left="0"/>
      </w:pPr>
    </w:p>
    <w:p w14:paraId="2ED35015" w14:textId="77777777" w:rsidR="00BC5D53" w:rsidRPr="005B17D3" w:rsidRDefault="00BC5D53" w:rsidP="00BC5D53">
      <w:pPr>
        <w:pStyle w:val="ScreenField"/>
      </w:pPr>
      <w:r w:rsidRPr="005B17D3">
        <w:t>Agent Orange</w:t>
      </w:r>
      <w:bookmarkStart w:id="1078" w:name="OLE_LINK92"/>
      <w:bookmarkStart w:id="1079" w:name="OLE_LINK97"/>
      <w:r w:rsidRPr="005B17D3">
        <w:fldChar w:fldCharType="begin"/>
      </w:r>
      <w:r w:rsidRPr="005B17D3">
        <w:instrText xml:space="preserve"> XE "Agent Orange:Exposure Location" </w:instrText>
      </w:r>
      <w:r w:rsidRPr="005B17D3">
        <w:fldChar w:fldCharType="end"/>
      </w:r>
      <w:bookmarkEnd w:id="1078"/>
      <w:bookmarkEnd w:id="1079"/>
      <w:r w:rsidRPr="005B17D3">
        <w:t xml:space="preserve"> Exposure Location:</w:t>
      </w:r>
    </w:p>
    <w:p w14:paraId="7BB40E31" w14:textId="77777777" w:rsidR="00BC5D53" w:rsidRPr="005B17D3" w:rsidRDefault="00BC5D53" w:rsidP="00BC5D53">
      <w:pPr>
        <w:pStyle w:val="ScreenFieldDesc"/>
      </w:pPr>
      <w:r w:rsidRPr="005B17D3">
        <w:t xml:space="preserve">Agent Orange Exposure Location is the location where a Veteran was exposed to </w:t>
      </w:r>
      <w:r w:rsidRPr="005B17D3">
        <w:rPr>
          <w:rStyle w:val="Text-onlypopuphotspot"/>
        </w:rPr>
        <w:t>Agent Orange</w:t>
      </w:r>
      <w:r w:rsidRPr="005B17D3">
        <w:t>.</w:t>
      </w:r>
    </w:p>
    <w:p w14:paraId="45916277" w14:textId="77777777" w:rsidR="00BC5D53" w:rsidRPr="005B17D3" w:rsidRDefault="00BC5D53" w:rsidP="00BC5D53">
      <w:pPr>
        <w:pStyle w:val="ListBull2"/>
      </w:pPr>
      <w:r w:rsidRPr="005B17D3">
        <w:t>Not Exposed</w:t>
      </w:r>
    </w:p>
    <w:p w14:paraId="757B4206" w14:textId="77777777" w:rsidR="00BC5D53" w:rsidRPr="005B17D3" w:rsidRDefault="00BC5D53" w:rsidP="00BC5D53">
      <w:pPr>
        <w:pStyle w:val="ListBull2"/>
      </w:pPr>
      <w:r w:rsidRPr="005B17D3">
        <w:t>Korean DMZ</w:t>
      </w:r>
    </w:p>
    <w:p w14:paraId="14A0D55F" w14:textId="77777777" w:rsidR="00BC5D53" w:rsidRPr="005B17D3" w:rsidRDefault="00BC5D53" w:rsidP="00BC5D53">
      <w:pPr>
        <w:pStyle w:val="ListBull2"/>
      </w:pPr>
      <w:r w:rsidRPr="005B17D3">
        <w:t>Other</w:t>
      </w:r>
    </w:p>
    <w:p w14:paraId="79265448" w14:textId="77777777" w:rsidR="00BC5D53" w:rsidRPr="005B17D3" w:rsidRDefault="00BC5D53" w:rsidP="00BC5D53">
      <w:pPr>
        <w:pStyle w:val="ListBull2"/>
      </w:pPr>
      <w:r w:rsidRPr="005B17D3">
        <w:t>Vietnam</w:t>
      </w:r>
    </w:p>
    <w:p w14:paraId="4E7C45E4" w14:textId="77777777" w:rsidR="00BC5D53" w:rsidRPr="005B17D3" w:rsidRDefault="00BC5D53" w:rsidP="00BC5D53">
      <w:pPr>
        <w:pStyle w:val="ScreenFieldDesc"/>
      </w:pPr>
      <w:r w:rsidRPr="005B17D3">
        <w:t>Agent Orange Exposure Location data is shared with VistA.</w:t>
      </w:r>
    </w:p>
    <w:p w14:paraId="10921FDC" w14:textId="77777777" w:rsidR="00BC5D53" w:rsidRPr="005B17D3" w:rsidRDefault="00BC5D53" w:rsidP="00BC5D53">
      <w:pPr>
        <w:pStyle w:val="ScreenField"/>
      </w:pPr>
    </w:p>
    <w:p w14:paraId="50DD0134" w14:textId="77777777" w:rsidR="00BC5D53" w:rsidRPr="005B17D3" w:rsidRDefault="00BC5D53" w:rsidP="00BC5D53">
      <w:pPr>
        <w:pStyle w:val="ScreenField"/>
      </w:pPr>
      <w:r w:rsidRPr="005B17D3">
        <w:t>Radiation Exposure Method:</w:t>
      </w:r>
    </w:p>
    <w:p w14:paraId="49841044" w14:textId="77777777" w:rsidR="00BC5D53" w:rsidRPr="005B17D3" w:rsidRDefault="00BC5D53" w:rsidP="00BC5D53">
      <w:pPr>
        <w:pStyle w:val="ScreenFieldDesc"/>
      </w:pPr>
      <w:r w:rsidRPr="005B17D3">
        <w:t>Radiation Exposure Method is the method by which this patient was exposed to ionizing radiation</w:t>
      </w:r>
      <w:r w:rsidRPr="005B17D3">
        <w:fldChar w:fldCharType="begin"/>
      </w:r>
      <w:r w:rsidRPr="005B17D3">
        <w:instrText xml:space="preserve"> XE "</w:instrText>
      </w:r>
      <w:r w:rsidRPr="005B17D3">
        <w:rPr>
          <w:b/>
        </w:rPr>
        <w:instrText>Ionizing Radiation</w:instrText>
      </w:r>
      <w:r w:rsidRPr="005B17D3">
        <w:instrText xml:space="preserve">:Radiation Exposure Method" </w:instrText>
      </w:r>
      <w:r w:rsidRPr="005B17D3">
        <w:fldChar w:fldCharType="end"/>
      </w:r>
      <w:r w:rsidRPr="005B17D3">
        <w:t>.</w:t>
      </w:r>
    </w:p>
    <w:p w14:paraId="6A70DB84" w14:textId="77777777" w:rsidR="00BC5D53" w:rsidRPr="005B17D3" w:rsidRDefault="00BC5D53" w:rsidP="00BC5D53">
      <w:pPr>
        <w:pStyle w:val="ListBull2"/>
        <w:rPr>
          <w:rStyle w:val="Emphasis"/>
          <w:i w:val="0"/>
          <w:iCs w:val="0"/>
        </w:rPr>
      </w:pPr>
      <w:r w:rsidRPr="005B17D3">
        <w:rPr>
          <w:rStyle w:val="Emphasis"/>
          <w:i w:val="0"/>
          <w:iCs w:val="0"/>
        </w:rPr>
        <w:t>Not Exposed</w:t>
      </w:r>
    </w:p>
    <w:p w14:paraId="06A2367E" w14:textId="77777777" w:rsidR="00BC5D53" w:rsidRPr="005B17D3" w:rsidRDefault="00BC5D53" w:rsidP="00BC5D53">
      <w:pPr>
        <w:pStyle w:val="ListBull2"/>
      </w:pPr>
      <w:r w:rsidRPr="005B17D3">
        <w:rPr>
          <w:rStyle w:val="Emphasis"/>
          <w:iCs w:val="0"/>
        </w:rPr>
        <w:t>Nagasaki/Hiroshima</w:t>
      </w:r>
      <w:r w:rsidRPr="005B17D3">
        <w:rPr>
          <w:rStyle w:val="Expandingtext"/>
        </w:rPr>
        <w:t xml:space="preserve"> - if the Veteran was exposed to ionizing radiation</w:t>
      </w:r>
      <w:r w:rsidRPr="005B17D3">
        <w:rPr>
          <w:rStyle w:val="Expandingtext"/>
        </w:rPr>
        <w:fldChar w:fldCharType="begin"/>
      </w:r>
      <w:r w:rsidRPr="005B17D3">
        <w:instrText xml:space="preserve"> XE "Ionizing Radiation:POW" </w:instrText>
      </w:r>
      <w:r w:rsidRPr="005B17D3">
        <w:rPr>
          <w:rStyle w:val="Expandingtext"/>
        </w:rPr>
        <w:fldChar w:fldCharType="end"/>
      </w:r>
      <w:r w:rsidRPr="005B17D3">
        <w:rPr>
          <w:rStyle w:val="Expandingtext"/>
        </w:rPr>
        <w:t xml:space="preserve"> as a POW or while serving in Hiroshima and/or Nagasaki, Japan from August 6, 1945 through July 1, 1946.</w:t>
      </w:r>
    </w:p>
    <w:p w14:paraId="18112398" w14:textId="77777777" w:rsidR="00BC5D53" w:rsidRPr="005B17D3" w:rsidRDefault="00BC5D53" w:rsidP="00BC5D53">
      <w:pPr>
        <w:pStyle w:val="ListBull2"/>
      </w:pPr>
      <w:r w:rsidRPr="005B17D3">
        <w:rPr>
          <w:rStyle w:val="Emphasis"/>
          <w:iCs w:val="0"/>
        </w:rPr>
        <w:t>Atmospheric Nuclear Testing</w:t>
      </w:r>
      <w:r w:rsidRPr="005B17D3">
        <w:t xml:space="preserve"> - if exposure occurred at an atmospheric nuclear device test site (e.g. the Pacific Islands, NM or NV).</w:t>
      </w:r>
    </w:p>
    <w:p w14:paraId="648F2AF3" w14:textId="77777777" w:rsidR="00BC5D53" w:rsidRPr="005B17D3" w:rsidRDefault="00BC5D53" w:rsidP="00BC5D53">
      <w:pPr>
        <w:pStyle w:val="ListBull2"/>
        <w:rPr>
          <w:rStyle w:val="Emphasis"/>
          <w:i w:val="0"/>
          <w:iCs w:val="0"/>
        </w:rPr>
      </w:pPr>
      <w:r w:rsidRPr="005B17D3">
        <w:rPr>
          <w:rStyle w:val="Emphasis"/>
          <w:iCs w:val="0"/>
        </w:rPr>
        <w:t>H/N and Atmospheric Testing</w:t>
      </w:r>
      <w:r w:rsidRPr="005B17D3">
        <w:rPr>
          <w:rStyle w:val="Expandingtext"/>
        </w:rPr>
        <w:t xml:space="preserve"> - if exposure occurred as a POW in Hiroshima or Nagasaki AND at an atmospheric nuclear device test site.</w:t>
      </w:r>
    </w:p>
    <w:p w14:paraId="636F96F9" w14:textId="77777777" w:rsidR="00BC5D53" w:rsidRPr="005B17D3" w:rsidRDefault="00BC5D53" w:rsidP="00BC5D53">
      <w:pPr>
        <w:pStyle w:val="ListBull2"/>
      </w:pPr>
      <w:r w:rsidRPr="005B17D3">
        <w:rPr>
          <w:rStyle w:val="Emphasis"/>
          <w:iCs w:val="0"/>
        </w:rPr>
        <w:t>Underground Nuclear Testing</w:t>
      </w:r>
      <w:r w:rsidRPr="005B17D3">
        <w:rPr>
          <w:rStyle w:val="Expandingtext"/>
        </w:rPr>
        <w:t xml:space="preserve"> - if exposure occurred while at Longshot</w:t>
      </w:r>
      <w:r w:rsidRPr="005B17D3">
        <w:rPr>
          <w:rStyle w:val="Expandingtext"/>
        </w:rPr>
        <w:fldChar w:fldCharType="begin"/>
      </w:r>
      <w:r w:rsidRPr="005B17D3">
        <w:instrText xml:space="preserve"> XE "</w:instrText>
      </w:r>
      <w:r w:rsidRPr="005B17D3">
        <w:rPr>
          <w:rStyle w:val="Expandingtext"/>
        </w:rPr>
        <w:instrText>Longshot</w:instrText>
      </w:r>
      <w:r w:rsidRPr="005B17D3">
        <w:instrText xml:space="preserve">" </w:instrText>
      </w:r>
      <w:r w:rsidRPr="005B17D3">
        <w:rPr>
          <w:rStyle w:val="Expandingtext"/>
        </w:rPr>
        <w:fldChar w:fldCharType="end"/>
      </w:r>
      <w:r w:rsidRPr="005B17D3">
        <w:rPr>
          <w:rStyle w:val="Expandingtext"/>
        </w:rPr>
        <w:t>, Milrow</w:t>
      </w:r>
      <w:r w:rsidRPr="005B17D3">
        <w:rPr>
          <w:rStyle w:val="Expandingtext"/>
        </w:rPr>
        <w:fldChar w:fldCharType="begin"/>
      </w:r>
      <w:r w:rsidRPr="005B17D3">
        <w:instrText xml:space="preserve"> XE "</w:instrText>
      </w:r>
      <w:r w:rsidRPr="005B17D3">
        <w:rPr>
          <w:rStyle w:val="Expandingtext"/>
        </w:rPr>
        <w:instrText>Milrow</w:instrText>
      </w:r>
      <w:r w:rsidRPr="005B17D3">
        <w:instrText xml:space="preserve">" </w:instrText>
      </w:r>
      <w:r w:rsidRPr="005B17D3">
        <w:rPr>
          <w:rStyle w:val="Expandingtext"/>
        </w:rPr>
        <w:fldChar w:fldCharType="end"/>
      </w:r>
      <w:r w:rsidRPr="005B17D3">
        <w:rPr>
          <w:rStyle w:val="Expandingtext"/>
        </w:rPr>
        <w:t>, or Cannikin</w:t>
      </w:r>
      <w:r w:rsidRPr="005B17D3">
        <w:rPr>
          <w:rStyle w:val="Expandingtext"/>
        </w:rPr>
        <w:fldChar w:fldCharType="begin"/>
      </w:r>
      <w:r w:rsidRPr="005B17D3">
        <w:instrText xml:space="preserve"> XE "</w:instrText>
      </w:r>
      <w:r w:rsidRPr="005B17D3">
        <w:rPr>
          <w:rStyle w:val="Expandingtext"/>
        </w:rPr>
        <w:instrText>Cannikin</w:instrText>
      </w:r>
      <w:r w:rsidRPr="005B17D3">
        <w:instrText xml:space="preserve">" </w:instrText>
      </w:r>
      <w:r w:rsidRPr="005B17D3">
        <w:rPr>
          <w:rStyle w:val="Expandingtext"/>
        </w:rPr>
        <w:fldChar w:fldCharType="end"/>
      </w:r>
      <w:r w:rsidRPr="005B17D3">
        <w:rPr>
          <w:rStyle w:val="Expandingtext"/>
        </w:rPr>
        <w:t xml:space="preserve"> underground nuclear tests at Amchitka Island</w:t>
      </w:r>
      <w:r w:rsidRPr="005B17D3">
        <w:rPr>
          <w:rStyle w:val="Expandingtext"/>
        </w:rPr>
        <w:fldChar w:fldCharType="begin"/>
      </w:r>
      <w:r w:rsidRPr="005B17D3">
        <w:instrText xml:space="preserve"> XE "</w:instrText>
      </w:r>
      <w:r w:rsidRPr="005B17D3">
        <w:rPr>
          <w:rStyle w:val="Expandingtext"/>
        </w:rPr>
        <w:instrText>Amchitka Island</w:instrText>
      </w:r>
      <w:r w:rsidRPr="005B17D3">
        <w:instrText xml:space="preserve">" </w:instrText>
      </w:r>
      <w:r w:rsidRPr="005B17D3">
        <w:rPr>
          <w:rStyle w:val="Expandingtext"/>
        </w:rPr>
        <w:fldChar w:fldCharType="end"/>
      </w:r>
      <w:r w:rsidRPr="005B17D3">
        <w:rPr>
          <w:rStyle w:val="Expandingtext"/>
        </w:rPr>
        <w:t xml:space="preserve">, AK prior to January 1, 1974. </w:t>
      </w:r>
    </w:p>
    <w:p w14:paraId="4AFFC179" w14:textId="77777777" w:rsidR="00BC5D53" w:rsidRPr="005B17D3" w:rsidRDefault="00BC5D53" w:rsidP="00BC5D53">
      <w:pPr>
        <w:pStyle w:val="ListBull2"/>
        <w:rPr>
          <w:rStyle w:val="Expandingtext"/>
        </w:rPr>
      </w:pPr>
      <w:r w:rsidRPr="005B17D3">
        <w:rPr>
          <w:rStyle w:val="Emphasis"/>
          <w:iCs w:val="0"/>
        </w:rPr>
        <w:t>Exposure at Nuclear Facility</w:t>
      </w:r>
      <w:r w:rsidRPr="005B17D3">
        <w:rPr>
          <w:rStyle w:val="Emphasis"/>
          <w:iCs w:val="0"/>
        </w:rPr>
        <w:fldChar w:fldCharType="begin"/>
      </w:r>
      <w:r w:rsidRPr="005B17D3">
        <w:instrText xml:space="preserve"> XE "Facility:Exposure at Nuclear" </w:instrText>
      </w:r>
      <w:r w:rsidRPr="005B17D3">
        <w:rPr>
          <w:rStyle w:val="Emphasis"/>
          <w:iCs w:val="0"/>
        </w:rPr>
        <w:fldChar w:fldCharType="end"/>
      </w:r>
      <w:r w:rsidRPr="005B17D3">
        <w:rPr>
          <w:rStyle w:val="Expandingtext"/>
        </w:rPr>
        <w:t xml:space="preserve"> - if exposure occurred while at Department of Energy plants at Paducah, KY, Portsmouth, OH or the K25 area at Oak Ridge, TN for at least 250 days before February 1, 1992.</w:t>
      </w:r>
    </w:p>
    <w:p w14:paraId="50AE11D4" w14:textId="77777777" w:rsidR="00BC5D53" w:rsidRPr="005B17D3" w:rsidRDefault="00BC5D53" w:rsidP="00BC5D53">
      <w:pPr>
        <w:pStyle w:val="ListBull2"/>
      </w:pPr>
      <w:r w:rsidRPr="005B17D3">
        <w:rPr>
          <w:rStyle w:val="Expandingtext"/>
          <w:i/>
        </w:rPr>
        <w:t>Other</w:t>
      </w:r>
      <w:r w:rsidRPr="005B17D3">
        <w:rPr>
          <w:rStyle w:val="Expandingtext"/>
        </w:rPr>
        <w:t xml:space="preserve"> - </w:t>
      </w:r>
      <w:r w:rsidRPr="005B17D3">
        <w:t>a method that does not fit any of the other categories.</w:t>
      </w:r>
    </w:p>
    <w:p w14:paraId="40EEC7CF" w14:textId="77777777" w:rsidR="00BC5D53" w:rsidRPr="005B17D3" w:rsidRDefault="00BC5D53" w:rsidP="00BC5D53">
      <w:pPr>
        <w:pStyle w:val="ScreenField"/>
      </w:pPr>
    </w:p>
    <w:p w14:paraId="23742937" w14:textId="77777777" w:rsidR="00BC5D53" w:rsidRPr="005B17D3" w:rsidRDefault="00BC5D53" w:rsidP="00BC5D53">
      <w:pPr>
        <w:pStyle w:val="ScreenField"/>
      </w:pPr>
      <w:r w:rsidRPr="005B17D3">
        <w:t>SW Asia Conditions:</w:t>
      </w:r>
    </w:p>
    <w:p w14:paraId="3A5DF4BA" w14:textId="77777777" w:rsidR="00BC5D53" w:rsidRPr="005B17D3" w:rsidRDefault="00BC5D53" w:rsidP="00BC5D53">
      <w:pPr>
        <w:pStyle w:val="ScreenFieldDesc"/>
      </w:pPr>
      <w:r w:rsidRPr="005B17D3">
        <w:t>SW Asia Conditions indicates whether the Veteran was exposed to environmental contaminants</w:t>
      </w:r>
      <w:r w:rsidRPr="005B17D3">
        <w:fldChar w:fldCharType="begin"/>
      </w:r>
      <w:r w:rsidRPr="005B17D3">
        <w:instrText xml:space="preserve"> XE "</w:instrText>
      </w:r>
      <w:r w:rsidRPr="005B17D3">
        <w:rPr>
          <w:rStyle w:val="Text-onlypopuphotspot"/>
          <w:sz w:val="18"/>
          <w:szCs w:val="18"/>
        </w:rPr>
        <w:instrText>Environmental Contaminants</w:instrText>
      </w:r>
      <w:r w:rsidRPr="005B17D3">
        <w:instrText xml:space="preserve">" </w:instrText>
      </w:r>
      <w:r w:rsidRPr="005B17D3">
        <w:fldChar w:fldCharType="end"/>
      </w:r>
      <w:r w:rsidRPr="005B17D3">
        <w:t xml:space="preserve"> while serving in the Military</w:t>
      </w:r>
      <w:r w:rsidRPr="005B17D3">
        <w:fldChar w:fldCharType="begin"/>
      </w:r>
      <w:r w:rsidRPr="005B17D3">
        <w:instrText xml:space="preserve"> XE "Military" </w:instrText>
      </w:r>
      <w:r w:rsidRPr="005B17D3">
        <w:fldChar w:fldCharType="end"/>
      </w:r>
      <w:r w:rsidRPr="005B17D3">
        <w:t>.</w:t>
      </w:r>
    </w:p>
    <w:p w14:paraId="418263EE" w14:textId="77777777" w:rsidR="00BC5D53" w:rsidRPr="005B17D3" w:rsidRDefault="00BC5D53" w:rsidP="00BC5D53">
      <w:pPr>
        <w:pStyle w:val="ScreenField"/>
      </w:pPr>
    </w:p>
    <w:tbl>
      <w:tblPr>
        <w:tblStyle w:val="TableGrid"/>
        <w:tblW w:w="9360" w:type="dxa"/>
        <w:tblInd w:w="1075" w:type="dxa"/>
        <w:tblLayout w:type="fixed"/>
        <w:tblLook w:val="04A0" w:firstRow="1" w:lastRow="0" w:firstColumn="1" w:lastColumn="0" w:noHBand="0" w:noVBand="1"/>
        <w:tblDescription w:val="If/then table to determine if Veteran served in SW Asia Theater of operation during the Persian Gulf War."/>
      </w:tblPr>
      <w:tblGrid>
        <w:gridCol w:w="2700"/>
        <w:gridCol w:w="6660"/>
      </w:tblGrid>
      <w:tr w:rsidR="00BC5D53" w:rsidRPr="005B17D3" w14:paraId="7F2D584A" w14:textId="77777777" w:rsidTr="00C31258">
        <w:trPr>
          <w:trHeight w:val="291"/>
          <w:tblHeader/>
        </w:trPr>
        <w:tc>
          <w:tcPr>
            <w:tcW w:w="2700" w:type="dxa"/>
            <w:shd w:val="clear" w:color="auto" w:fill="D9E2F3" w:themeFill="accent1" w:themeFillTint="33"/>
          </w:tcPr>
          <w:p w14:paraId="42406B91" w14:textId="77777777" w:rsidR="00BC5D53" w:rsidRPr="005B17D3" w:rsidRDefault="00BC5D53" w:rsidP="00C31258">
            <w:pPr>
              <w:rPr>
                <w:rFonts w:ascii="Arial" w:hAnsi="Arial" w:cs="Arial"/>
                <w:b/>
                <w:sz w:val="22"/>
                <w:szCs w:val="22"/>
              </w:rPr>
            </w:pPr>
            <w:r w:rsidRPr="005B17D3">
              <w:rPr>
                <w:rFonts w:ascii="Arial" w:hAnsi="Arial" w:cs="Arial"/>
                <w:b/>
                <w:sz w:val="22"/>
                <w:szCs w:val="22"/>
              </w:rPr>
              <w:t>If</w:t>
            </w:r>
          </w:p>
        </w:tc>
        <w:tc>
          <w:tcPr>
            <w:tcW w:w="6660" w:type="dxa"/>
            <w:shd w:val="clear" w:color="auto" w:fill="D9E2F3" w:themeFill="accent1" w:themeFillTint="33"/>
          </w:tcPr>
          <w:p w14:paraId="3C6B65CE" w14:textId="77777777" w:rsidR="00BC5D53" w:rsidRPr="005B17D3" w:rsidRDefault="00BC5D53" w:rsidP="00C31258">
            <w:pPr>
              <w:rPr>
                <w:rFonts w:ascii="Arial" w:hAnsi="Arial" w:cs="Arial"/>
                <w:b/>
                <w:sz w:val="22"/>
                <w:szCs w:val="22"/>
              </w:rPr>
            </w:pPr>
            <w:r w:rsidRPr="005B17D3">
              <w:rPr>
                <w:rFonts w:ascii="Arial" w:hAnsi="Arial" w:cs="Arial"/>
                <w:b/>
                <w:sz w:val="22"/>
                <w:szCs w:val="22"/>
              </w:rPr>
              <w:t>Then</w:t>
            </w:r>
          </w:p>
        </w:tc>
      </w:tr>
      <w:tr w:rsidR="00BC5D53" w:rsidRPr="005B17D3" w14:paraId="1E83DFC6" w14:textId="77777777" w:rsidTr="00C31258">
        <w:trPr>
          <w:trHeight w:val="917"/>
          <w:tblHeader/>
        </w:trPr>
        <w:tc>
          <w:tcPr>
            <w:tcW w:w="2700" w:type="dxa"/>
          </w:tcPr>
          <w:p w14:paraId="09A10187" w14:textId="77777777" w:rsidR="00BC5D53" w:rsidRPr="005B17D3" w:rsidRDefault="00BC5D53" w:rsidP="00C31258">
            <w:r w:rsidRPr="005B17D3">
              <w:t>Yes</w:t>
            </w:r>
          </w:p>
        </w:tc>
        <w:tc>
          <w:tcPr>
            <w:tcW w:w="6660" w:type="dxa"/>
          </w:tcPr>
          <w:p w14:paraId="00C4483A" w14:textId="77777777" w:rsidR="00BC5D53" w:rsidRPr="005B17D3" w:rsidRDefault="00BC5D53" w:rsidP="00C31258">
            <w:pPr>
              <w:pStyle w:val="BodyTextBullet2"/>
              <w:rPr>
                <w:rStyle w:val="Expandingtext"/>
              </w:rPr>
            </w:pPr>
            <w:r w:rsidRPr="005B17D3">
              <w:rPr>
                <w:rStyle w:val="Expandingtext"/>
              </w:rPr>
              <w:t>The Veteran served in SW Asia Theater of operation during the Persian Gulf War, which began in 1990.</w:t>
            </w:r>
          </w:p>
          <w:p w14:paraId="051384AF" w14:textId="77777777" w:rsidR="00BC5D53" w:rsidRPr="005B17D3" w:rsidRDefault="00BC5D53" w:rsidP="00C31258">
            <w:pPr>
              <w:pStyle w:val="BodyTextBullet2"/>
              <w:rPr>
                <w:rStyle w:val="Expandingtext"/>
                <w:b/>
                <w:i/>
              </w:rPr>
            </w:pPr>
            <w:r w:rsidRPr="005B17D3">
              <w:rPr>
                <w:rStyle w:val="Expandingtext"/>
                <w:b/>
                <w:i/>
              </w:rPr>
              <w:t xml:space="preserve">More... </w:t>
            </w:r>
          </w:p>
          <w:p w14:paraId="58D5D61C" w14:textId="77777777" w:rsidR="00BC5D53" w:rsidRPr="005B17D3" w:rsidRDefault="00BC5D53" w:rsidP="00C31258">
            <w:pPr>
              <w:pStyle w:val="ListBull2"/>
            </w:pPr>
            <w:r w:rsidRPr="005B17D3">
              <w:t>This does not apply to Veterans who served in the SW Asia Theater 11-11-1998 or later. The SW Asia theaters of operations includes Iraq, Kuwait, Saudi Arabia, the neutral zone between Iraq and Saudi Arabia, Bahrain, Qatar, the United Arab Emirates, Oman, the Gulf of Aden, the Gulf of Oman, the Persian Gulf, the Arabian Sea, the Red Sea, and the airspace above these locations. Verify service dates via DD-214</w:t>
            </w:r>
            <w:r w:rsidRPr="005B17D3">
              <w:fldChar w:fldCharType="begin"/>
            </w:r>
            <w:r w:rsidRPr="005B17D3">
              <w:instrText xml:space="preserve"> XE "DD-214" </w:instrText>
            </w:r>
            <w:r w:rsidRPr="005B17D3">
              <w:fldChar w:fldCharType="end"/>
            </w:r>
            <w:r w:rsidRPr="005B17D3">
              <w:t xml:space="preserve">, VIS, </w:t>
            </w:r>
            <w:r w:rsidRPr="005B17D3">
              <w:rPr>
                <w:rStyle w:val="popupspot"/>
              </w:rPr>
              <w:t>SHARE</w:t>
            </w:r>
            <w:r w:rsidRPr="005B17D3">
              <w:t xml:space="preserve"> or other authoritative source.</w:t>
            </w:r>
          </w:p>
        </w:tc>
      </w:tr>
      <w:tr w:rsidR="00BC5D53" w:rsidRPr="005B17D3" w14:paraId="4165C4A4" w14:textId="77777777" w:rsidTr="00C31258">
        <w:trPr>
          <w:trHeight w:val="1340"/>
          <w:tblHeader/>
        </w:trPr>
        <w:tc>
          <w:tcPr>
            <w:tcW w:w="2700" w:type="dxa"/>
          </w:tcPr>
          <w:p w14:paraId="442C8339" w14:textId="77777777" w:rsidR="00BC5D53" w:rsidRPr="005B17D3" w:rsidRDefault="00BC5D53" w:rsidP="00C31258">
            <w:r w:rsidRPr="005B17D3">
              <w:t>No</w:t>
            </w:r>
          </w:p>
        </w:tc>
        <w:tc>
          <w:tcPr>
            <w:tcW w:w="6660" w:type="dxa"/>
          </w:tcPr>
          <w:p w14:paraId="7AB308CE" w14:textId="77777777" w:rsidR="00BC5D53" w:rsidRPr="005B17D3" w:rsidRDefault="00BC5D53" w:rsidP="00C31258">
            <w:pPr>
              <w:pStyle w:val="BodyTextBullet2"/>
            </w:pPr>
            <w:r w:rsidRPr="005B17D3">
              <w:rPr>
                <w:rStyle w:val="Expandingtext"/>
              </w:rPr>
              <w:t>The Veteran has no service in the SW Asia Theater of Operations during the Persian Gulf War or does not claim</w:t>
            </w:r>
            <w:r w:rsidRPr="005B17D3">
              <w:rPr>
                <w:rStyle w:val="Expandingtext"/>
              </w:rPr>
              <w:fldChar w:fldCharType="begin"/>
            </w:r>
            <w:r w:rsidRPr="005B17D3">
              <w:instrText xml:space="preserve"> XE "</w:instrText>
            </w:r>
            <w:r w:rsidRPr="005B17D3">
              <w:rPr>
                <w:rStyle w:val="Expandingtext"/>
              </w:rPr>
              <w:instrText>Claim</w:instrText>
            </w:r>
            <w:r w:rsidRPr="005B17D3">
              <w:instrText xml:space="preserve">" </w:instrText>
            </w:r>
            <w:r w:rsidRPr="005B17D3">
              <w:rPr>
                <w:rStyle w:val="Expandingtext"/>
              </w:rPr>
              <w:fldChar w:fldCharType="end"/>
            </w:r>
            <w:r w:rsidRPr="005B17D3">
              <w:rPr>
                <w:rStyle w:val="Expandingtext"/>
              </w:rPr>
              <w:t xml:space="preserve"> need for care for conditions related to service in SW Asia during the Persian Gulf War, which began in 1990.</w:t>
            </w:r>
          </w:p>
        </w:tc>
      </w:tr>
    </w:tbl>
    <w:p w14:paraId="7835A084" w14:textId="77777777" w:rsidR="00BC5D53" w:rsidRPr="005B17D3" w:rsidRDefault="00BC5D53" w:rsidP="00BC5D53">
      <w:pPr>
        <w:pStyle w:val="ScreenFieldDesc"/>
        <w:ind w:left="0"/>
      </w:pPr>
    </w:p>
    <w:p w14:paraId="3C5BD918" w14:textId="77777777" w:rsidR="00BC5D53" w:rsidRPr="005B17D3" w:rsidRDefault="00BC5D53" w:rsidP="00BC5D53">
      <w:pPr>
        <w:pStyle w:val="ScreenField"/>
      </w:pPr>
      <w:r w:rsidRPr="005B17D3">
        <w:t>Spinal Cord Injury:</w:t>
      </w:r>
    </w:p>
    <w:p w14:paraId="2AA45259" w14:textId="77777777" w:rsidR="00BC5D53" w:rsidRPr="005B17D3" w:rsidRDefault="00BC5D53" w:rsidP="00BC5D53">
      <w:pPr>
        <w:pStyle w:val="ScreenFieldDesc"/>
      </w:pPr>
      <w:r w:rsidRPr="005B17D3">
        <w:t>Spinal Cord Injury indicates whether the registrant suffers from a spinal cord injury and to what degree.</w:t>
      </w:r>
    </w:p>
    <w:p w14:paraId="7CF7F7FF" w14:textId="77777777" w:rsidR="00BC5D53" w:rsidRPr="005B17D3" w:rsidRDefault="00BC5D53" w:rsidP="00BC5D53">
      <w:pPr>
        <w:pStyle w:val="ScreenFieldDesc"/>
      </w:pPr>
      <w:r w:rsidRPr="005B17D3">
        <w:t xml:space="preserve">The </w:t>
      </w:r>
      <w:r w:rsidRPr="005B17D3">
        <w:rPr>
          <w:b/>
        </w:rPr>
        <w:t>Spinal Cord Injury</w:t>
      </w:r>
      <w:r w:rsidRPr="005B17D3">
        <w:t xml:space="preserve"> field is display-only.</w:t>
      </w:r>
    </w:p>
    <w:p w14:paraId="4FF1DF68" w14:textId="77777777" w:rsidR="00BC5D53" w:rsidRPr="005B17D3" w:rsidRDefault="00BC5D53" w:rsidP="00BC5D53">
      <w:pPr>
        <w:pStyle w:val="ScreenField"/>
      </w:pPr>
    </w:p>
    <w:p w14:paraId="0D1476AB" w14:textId="77777777" w:rsidR="00BC5D53" w:rsidRPr="005B17D3" w:rsidRDefault="00BC5D53" w:rsidP="00BC5D53">
      <w:pPr>
        <w:pStyle w:val="ScreenField"/>
      </w:pPr>
      <w:r w:rsidRPr="005B17D3">
        <w:t>Nose and Throat Radium Treatments:</w:t>
      </w:r>
    </w:p>
    <w:p w14:paraId="65194873" w14:textId="77777777" w:rsidR="00BC5D53" w:rsidRPr="005B17D3" w:rsidRDefault="00BC5D53" w:rsidP="00BC5D53">
      <w:pPr>
        <w:pStyle w:val="ScreenFieldDesc"/>
      </w:pPr>
      <w:r w:rsidRPr="005B17D3">
        <w:t>Nose and Throat Radium Treatments</w:t>
      </w:r>
      <w:r w:rsidRPr="005B17D3">
        <w:rPr>
          <w:i/>
        </w:rPr>
        <w:t xml:space="preserve"> </w:t>
      </w:r>
      <w:r w:rsidRPr="005B17D3">
        <w:t>indicates whether the registrant underwent NTR treatments while serving in the military or whether it's unknown.</w:t>
      </w:r>
    </w:p>
    <w:p w14:paraId="15FD44D0" w14:textId="77777777" w:rsidR="00BC5D53" w:rsidRPr="005B17D3" w:rsidRDefault="00BC5D53" w:rsidP="00BC5D53">
      <w:pPr>
        <w:pStyle w:val="ScreenFieldDesc"/>
      </w:pPr>
      <w:r w:rsidRPr="005B17D3">
        <w:t xml:space="preserve">The </w:t>
      </w:r>
      <w:r w:rsidRPr="005B17D3">
        <w:rPr>
          <w:b/>
        </w:rPr>
        <w:t>Nose and Throat Radium Treatment</w:t>
      </w:r>
      <w:r w:rsidRPr="005B17D3">
        <w:t xml:space="preserve"> field is display-only.</w:t>
      </w:r>
    </w:p>
    <w:p w14:paraId="30459BA8" w14:textId="77777777" w:rsidR="00BC5D53" w:rsidRPr="005B17D3" w:rsidRDefault="00BC5D53" w:rsidP="00BC5D53">
      <w:pPr>
        <w:pStyle w:val="RulesandMore"/>
      </w:pPr>
      <w:r w:rsidRPr="005B17D3">
        <w:t>More...</w:t>
      </w:r>
    </w:p>
    <w:p w14:paraId="7971496E" w14:textId="77777777" w:rsidR="00BC5D53" w:rsidRPr="005B17D3" w:rsidRDefault="00BC5D53" w:rsidP="00BC5D53">
      <w:pPr>
        <w:pStyle w:val="ListBull2"/>
      </w:pPr>
      <w:r w:rsidRPr="005B17D3">
        <w:t>Veterans who served as an aviator in the active military, naval, or air service before the end of the Korean conflict or received submarine training in active naval service before January 1, 1965 may have received nasopharyngeal radium treatment (NPR) while in the military. Some Veterans who received this treatment may have head and/or neck cancer that may be related to the exposure. These Veterans are provided care for this condition at no cost.</w:t>
      </w:r>
      <w:bookmarkStart w:id="1080" w:name="CLVp223"/>
      <w:bookmarkStart w:id="1081" w:name="Camp_Lejeune_Eligibility"/>
      <w:bookmarkEnd w:id="1080"/>
    </w:p>
    <w:p w14:paraId="79390156" w14:textId="77777777" w:rsidR="00BC5D53" w:rsidRPr="005B17D3" w:rsidRDefault="00BC5D53" w:rsidP="00BC5D53">
      <w:pPr>
        <w:pStyle w:val="ScreenField"/>
      </w:pPr>
    </w:p>
    <w:p w14:paraId="0A1AF328" w14:textId="323D6ADA" w:rsidR="00BC5D53" w:rsidRPr="005B17D3" w:rsidRDefault="00BC5D53" w:rsidP="00BC5D53">
      <w:pPr>
        <w:pStyle w:val="ScreenField"/>
      </w:pPr>
      <w:r w:rsidRPr="005B17D3">
        <w:t>Camp Lejeune Eligibility</w:t>
      </w:r>
      <w:bookmarkEnd w:id="1081"/>
      <w:r w:rsidRPr="005B17D3">
        <w:t>:</w:t>
      </w:r>
    </w:p>
    <w:p w14:paraId="46EEF21D" w14:textId="77777777" w:rsidR="00BC5D53" w:rsidRPr="005B17D3" w:rsidRDefault="00BC5D53" w:rsidP="00BC5D53">
      <w:pPr>
        <w:pStyle w:val="ScreenFieldDesc"/>
      </w:pPr>
    </w:p>
    <w:tbl>
      <w:tblPr>
        <w:tblStyle w:val="TableGrid"/>
        <w:tblW w:w="9360" w:type="dxa"/>
        <w:tblInd w:w="1075" w:type="dxa"/>
        <w:tblLayout w:type="fixed"/>
        <w:tblLook w:val="04A0" w:firstRow="1" w:lastRow="0" w:firstColumn="1" w:lastColumn="0" w:noHBand="0" w:noVBand="1"/>
        <w:tblDescription w:val="If/then table to determine Camp Lejeune eligibility. "/>
      </w:tblPr>
      <w:tblGrid>
        <w:gridCol w:w="2700"/>
        <w:gridCol w:w="6660"/>
      </w:tblGrid>
      <w:tr w:rsidR="00BC5D53" w:rsidRPr="005B17D3" w14:paraId="109AD5FD" w14:textId="77777777" w:rsidTr="00C31258">
        <w:trPr>
          <w:trHeight w:val="291"/>
          <w:tblHeader/>
        </w:trPr>
        <w:tc>
          <w:tcPr>
            <w:tcW w:w="2700" w:type="dxa"/>
            <w:shd w:val="clear" w:color="auto" w:fill="D9E2F3" w:themeFill="accent1" w:themeFillTint="33"/>
          </w:tcPr>
          <w:p w14:paraId="57CB1F4C" w14:textId="77777777" w:rsidR="00BC5D53" w:rsidRPr="005B17D3" w:rsidRDefault="00BC5D53" w:rsidP="00C31258">
            <w:pPr>
              <w:rPr>
                <w:b/>
              </w:rPr>
            </w:pPr>
            <w:r w:rsidRPr="005B17D3">
              <w:rPr>
                <w:b/>
              </w:rPr>
              <w:t>If</w:t>
            </w:r>
          </w:p>
        </w:tc>
        <w:tc>
          <w:tcPr>
            <w:tcW w:w="6660" w:type="dxa"/>
            <w:shd w:val="clear" w:color="auto" w:fill="D9E2F3" w:themeFill="accent1" w:themeFillTint="33"/>
          </w:tcPr>
          <w:p w14:paraId="267C7B81" w14:textId="77777777" w:rsidR="00BC5D53" w:rsidRPr="005B17D3" w:rsidRDefault="00BC5D53" w:rsidP="00C31258">
            <w:pPr>
              <w:rPr>
                <w:b/>
              </w:rPr>
            </w:pPr>
            <w:r w:rsidRPr="005B17D3">
              <w:rPr>
                <w:b/>
              </w:rPr>
              <w:t>Then</w:t>
            </w:r>
          </w:p>
        </w:tc>
      </w:tr>
      <w:tr w:rsidR="00BC5D53" w:rsidRPr="005B17D3" w14:paraId="7E0FEB3A" w14:textId="77777777" w:rsidTr="00C31258">
        <w:trPr>
          <w:trHeight w:val="917"/>
          <w:tblHeader/>
        </w:trPr>
        <w:tc>
          <w:tcPr>
            <w:tcW w:w="2700" w:type="dxa"/>
          </w:tcPr>
          <w:p w14:paraId="1F100163" w14:textId="77777777" w:rsidR="00BC5D53" w:rsidRPr="005B17D3" w:rsidRDefault="00BC5D53" w:rsidP="00C31258">
            <w:r w:rsidRPr="005B17D3">
              <w:t>Yes</w:t>
            </w:r>
          </w:p>
        </w:tc>
        <w:tc>
          <w:tcPr>
            <w:tcW w:w="6660" w:type="dxa"/>
          </w:tcPr>
          <w:p w14:paraId="4411E877" w14:textId="77777777" w:rsidR="00BC5D53" w:rsidRPr="005B17D3" w:rsidRDefault="00BC5D53" w:rsidP="00C31258">
            <w:pPr>
              <w:pStyle w:val="BodyTextBullet2"/>
            </w:pPr>
            <w:r w:rsidRPr="005B17D3">
              <w:rPr>
                <w:rStyle w:val="Expandingtext"/>
              </w:rPr>
              <w:t xml:space="preserve">The Veteran is </w:t>
            </w:r>
            <w:r w:rsidRPr="005B17D3">
              <w:t>Camp Lejeune</w:t>
            </w:r>
            <w:r w:rsidRPr="005B17D3">
              <w:rPr>
                <w:i/>
              </w:rPr>
              <w:t xml:space="preserve"> </w:t>
            </w:r>
            <w:r w:rsidRPr="005B17D3">
              <w:t>eligible</w:t>
            </w:r>
            <w:r w:rsidRPr="005B17D3">
              <w:fldChar w:fldCharType="begin"/>
            </w:r>
            <w:r w:rsidRPr="005B17D3">
              <w:instrText xml:space="preserve"> XE "Camp Lejeune:Eligiblity" </w:instrText>
            </w:r>
            <w:r w:rsidRPr="005B17D3">
              <w:fldChar w:fldCharType="end"/>
            </w:r>
            <w:r w:rsidRPr="005B17D3">
              <w:rPr>
                <w:rStyle w:val="Expandingtext"/>
              </w:rPr>
              <w:t>.</w:t>
            </w:r>
          </w:p>
        </w:tc>
      </w:tr>
      <w:tr w:rsidR="00BC5D53" w:rsidRPr="005B17D3" w14:paraId="0D730ED4" w14:textId="77777777" w:rsidTr="00C31258">
        <w:trPr>
          <w:trHeight w:val="1340"/>
          <w:tblHeader/>
        </w:trPr>
        <w:tc>
          <w:tcPr>
            <w:tcW w:w="2700" w:type="dxa"/>
          </w:tcPr>
          <w:p w14:paraId="43C013A5" w14:textId="77777777" w:rsidR="00BC5D53" w:rsidRPr="005B17D3" w:rsidRDefault="00BC5D53" w:rsidP="00C31258">
            <w:r w:rsidRPr="005B17D3">
              <w:t>No</w:t>
            </w:r>
          </w:p>
        </w:tc>
        <w:tc>
          <w:tcPr>
            <w:tcW w:w="6660" w:type="dxa"/>
          </w:tcPr>
          <w:p w14:paraId="3ABE7948" w14:textId="77777777" w:rsidR="00BC5D53" w:rsidRPr="005B17D3" w:rsidRDefault="00BC5D53" w:rsidP="00C31258">
            <w:pPr>
              <w:pStyle w:val="BodyTextBullet2"/>
            </w:pPr>
            <w:r w:rsidRPr="005B17D3">
              <w:rPr>
                <w:rStyle w:val="Expandingtext"/>
              </w:rPr>
              <w:t xml:space="preserve">The Veteran is not </w:t>
            </w:r>
            <w:r w:rsidRPr="005B17D3">
              <w:t>Camp Lejeune eligible</w:t>
            </w:r>
            <w:r w:rsidRPr="005B17D3">
              <w:rPr>
                <w:rStyle w:val="Expandingtext"/>
              </w:rPr>
              <w:t>.</w:t>
            </w:r>
          </w:p>
          <w:p w14:paraId="383F9EEA" w14:textId="77777777" w:rsidR="00BC5D53" w:rsidRPr="005B17D3" w:rsidRDefault="00BC5D53" w:rsidP="00C31258">
            <w:pPr>
              <w:pStyle w:val="BodyTextBullet2"/>
            </w:pPr>
            <w:r w:rsidRPr="005B17D3">
              <w:rPr>
                <w:rStyle w:val="Expandingtext"/>
                <w:b/>
                <w:i/>
              </w:rPr>
              <w:t>More</w:t>
            </w:r>
            <w:r w:rsidRPr="005B17D3">
              <w:t>...</w:t>
            </w:r>
          </w:p>
          <w:p w14:paraId="7BC05617" w14:textId="77777777" w:rsidR="00BC5D53" w:rsidRPr="005B17D3" w:rsidRDefault="00BC5D53" w:rsidP="00C31258">
            <w:pPr>
              <w:pStyle w:val="ListBull2"/>
            </w:pPr>
            <w:r w:rsidRPr="005B17D3">
              <w:t>Camp Lejeune Eligibility indicates whether the registrant served at the U.S. Marine Corps Base Camp Lejeune (CL), NC for no less than one or more periods of time that equal to at least 30 days between the dates August 1, 1953 to December 31, 1987. The periods of service do not have to be served consecutively. The Veteran must also have a character of discharge other than one of the following:</w:t>
            </w:r>
          </w:p>
          <w:p w14:paraId="1CB39D74" w14:textId="77777777" w:rsidR="00BC5D53" w:rsidRPr="005B17D3" w:rsidRDefault="00BC5D53" w:rsidP="00C31258">
            <w:pPr>
              <w:pStyle w:val="ListBull2"/>
              <w:numPr>
                <w:ilvl w:val="1"/>
                <w:numId w:val="64"/>
              </w:numPr>
              <w:rPr>
                <w:rStyle w:val="Emphasis"/>
                <w:i w:val="0"/>
              </w:rPr>
            </w:pPr>
            <w:r w:rsidRPr="005B17D3">
              <w:rPr>
                <w:rStyle w:val="Emphasis"/>
                <w:i w:val="0"/>
              </w:rPr>
              <w:t>Dishonorable</w:t>
            </w:r>
          </w:p>
          <w:p w14:paraId="31AC309A" w14:textId="77777777" w:rsidR="00BC5D53" w:rsidRPr="005B17D3" w:rsidRDefault="00BC5D53" w:rsidP="00C31258">
            <w:pPr>
              <w:pStyle w:val="ListBull2"/>
              <w:numPr>
                <w:ilvl w:val="1"/>
                <w:numId w:val="64"/>
              </w:numPr>
              <w:rPr>
                <w:rStyle w:val="Emphasis"/>
                <w:i w:val="0"/>
              </w:rPr>
            </w:pPr>
            <w:r w:rsidRPr="005B17D3">
              <w:rPr>
                <w:rStyle w:val="Emphasis"/>
                <w:i w:val="0"/>
              </w:rPr>
              <w:t>Other than Honorable</w:t>
            </w:r>
          </w:p>
          <w:p w14:paraId="35D14608" w14:textId="77777777" w:rsidR="00BC5D53" w:rsidRPr="005B17D3" w:rsidRDefault="00BC5D53" w:rsidP="00C31258">
            <w:pPr>
              <w:pStyle w:val="ListBull2"/>
              <w:numPr>
                <w:ilvl w:val="1"/>
                <w:numId w:val="64"/>
              </w:numPr>
              <w:rPr>
                <w:rStyle w:val="Emphasis"/>
                <w:i w:val="0"/>
              </w:rPr>
            </w:pPr>
            <w:r w:rsidRPr="005B17D3">
              <w:rPr>
                <w:rStyle w:val="Emphasis"/>
                <w:i w:val="0"/>
              </w:rPr>
              <w:t>Undesirable</w:t>
            </w:r>
          </w:p>
          <w:p w14:paraId="387882B0" w14:textId="77777777" w:rsidR="00BC5D53" w:rsidRPr="005B17D3" w:rsidRDefault="00BC5D53" w:rsidP="00C31258">
            <w:pPr>
              <w:pStyle w:val="ListBull2"/>
              <w:numPr>
                <w:ilvl w:val="1"/>
                <w:numId w:val="64"/>
              </w:numPr>
              <w:rPr>
                <w:rStyle w:val="Emphasis"/>
                <w:i w:val="0"/>
              </w:rPr>
            </w:pPr>
            <w:r w:rsidRPr="005B17D3">
              <w:rPr>
                <w:rStyle w:val="Emphasis"/>
                <w:i w:val="0"/>
              </w:rPr>
              <w:t>Bad Conduct</w:t>
            </w:r>
          </w:p>
          <w:p w14:paraId="023A755B" w14:textId="77777777" w:rsidR="00BC5D53" w:rsidRPr="005B17D3" w:rsidRDefault="00BC5D53" w:rsidP="00C31258">
            <w:pPr>
              <w:pStyle w:val="ListBull2"/>
              <w:numPr>
                <w:ilvl w:val="1"/>
                <w:numId w:val="64"/>
              </w:numPr>
              <w:rPr>
                <w:rStyle w:val="Emphasis"/>
                <w:i w:val="0"/>
              </w:rPr>
            </w:pPr>
            <w:r w:rsidRPr="005B17D3">
              <w:rPr>
                <w:rStyle w:val="Emphasis"/>
                <w:i w:val="0"/>
              </w:rPr>
              <w:t>Dishonorable-VA</w:t>
            </w:r>
          </w:p>
          <w:p w14:paraId="17B4C840" w14:textId="77777777" w:rsidR="00BC5D53" w:rsidRPr="005B17D3" w:rsidRDefault="00BC5D53" w:rsidP="00C31258">
            <w:pPr>
              <w:pStyle w:val="NoteLightbulb"/>
            </w:pPr>
            <w:r w:rsidRPr="005B17D3">
              <w:rPr>
                <w:b/>
              </w:rPr>
              <w:t>Note</w:t>
            </w:r>
            <w:r w:rsidRPr="005B17D3">
              <w:t xml:space="preserve">: When certain Camp Lejeune eligibility (CLE) rules are met, the CLE indicator allows the user to manually select a </w:t>
            </w:r>
            <w:r w:rsidRPr="005B17D3">
              <w:rPr>
                <w:i/>
              </w:rPr>
              <w:t>Camp Lejeune Eligibility</w:t>
            </w:r>
            <w:r w:rsidRPr="005B17D3">
              <w:t xml:space="preserve"> value. Otherwise, the field is disabled.</w:t>
            </w:r>
          </w:p>
        </w:tc>
      </w:tr>
    </w:tbl>
    <w:p w14:paraId="120CA1C0" w14:textId="77777777" w:rsidR="00BC5D53" w:rsidRPr="005B17D3" w:rsidRDefault="00BC5D53" w:rsidP="00BC5D53">
      <w:pPr>
        <w:pStyle w:val="ScreenFieldDesc"/>
      </w:pPr>
    </w:p>
    <w:p w14:paraId="09A60836" w14:textId="77777777" w:rsidR="00BC5D53" w:rsidRPr="005B17D3" w:rsidRDefault="00BC5D53" w:rsidP="00BC5D53">
      <w:pPr>
        <w:pStyle w:val="ScreenFieldDesc"/>
      </w:pPr>
      <w:r w:rsidRPr="005B17D3">
        <w:t>Camp Lejeune Eligibility data is shared with VistA.</w:t>
      </w:r>
    </w:p>
    <w:p w14:paraId="4195C1B4" w14:textId="77777777" w:rsidR="00BC5D53" w:rsidRPr="005B17D3" w:rsidRDefault="00BC5D53" w:rsidP="00BC5D53">
      <w:pPr>
        <w:pStyle w:val="ScreenField"/>
      </w:pPr>
    </w:p>
    <w:p w14:paraId="2934F82C" w14:textId="77777777" w:rsidR="00BC5D53" w:rsidRPr="005B17D3" w:rsidRDefault="00BC5D53" w:rsidP="00BC5D53">
      <w:pPr>
        <w:pStyle w:val="ScreenField"/>
      </w:pPr>
      <w:r w:rsidRPr="005B17D3">
        <w:t>Verified Methods:</w:t>
      </w:r>
    </w:p>
    <w:p w14:paraId="70218B65" w14:textId="77777777" w:rsidR="00BC5D53" w:rsidRPr="005B17D3" w:rsidRDefault="00BC5D53" w:rsidP="00BC5D53">
      <w:pPr>
        <w:pStyle w:val="NoteLightbulb"/>
      </w:pPr>
      <w:r w:rsidRPr="005B17D3">
        <w:rPr>
          <w:b/>
        </w:rPr>
        <w:t>Note</w:t>
      </w:r>
      <w:r w:rsidRPr="005B17D3">
        <w:t xml:space="preserve">: Verified Methods and the CL fields that follow display only if the </w:t>
      </w:r>
      <w:r w:rsidRPr="005B17D3">
        <w:rPr>
          <w:i/>
          <w:u w:val="single"/>
        </w:rPr>
        <w:t>Camp Lejeune</w:t>
      </w:r>
      <w:r w:rsidRPr="005B17D3">
        <w:fldChar w:fldCharType="begin"/>
      </w:r>
      <w:r w:rsidRPr="005B17D3">
        <w:instrText xml:space="preserve"> XE "Camp Lejeune:Verified Methods" </w:instrText>
      </w:r>
      <w:r w:rsidRPr="005B17D3">
        <w:fldChar w:fldCharType="end"/>
      </w:r>
      <w:r w:rsidRPr="005B17D3">
        <w:rPr>
          <w:i/>
          <w:u w:val="single"/>
        </w:rPr>
        <w:t xml:space="preserve"> Eligibility</w:t>
      </w:r>
      <w:r w:rsidRPr="005B17D3">
        <w:t xml:space="preserve"> indicator is </w:t>
      </w:r>
      <w:r w:rsidRPr="005B17D3">
        <w:rPr>
          <w:i/>
        </w:rPr>
        <w:t>Yes</w:t>
      </w:r>
      <w:r w:rsidRPr="005B17D3">
        <w:t>.</w:t>
      </w:r>
    </w:p>
    <w:p w14:paraId="51ED929C" w14:textId="77777777" w:rsidR="00BC5D53" w:rsidRPr="005B17D3" w:rsidRDefault="00BC5D53" w:rsidP="00BC5D53">
      <w:pPr>
        <w:pStyle w:val="RulesandMore"/>
      </w:pPr>
      <w:r w:rsidRPr="005B17D3">
        <w:t>More...</w:t>
      </w:r>
    </w:p>
    <w:p w14:paraId="221E3A53" w14:textId="77777777" w:rsidR="00BC5D53" w:rsidRPr="005B17D3" w:rsidRDefault="00BC5D53" w:rsidP="00BC5D53">
      <w:pPr>
        <w:pStyle w:val="ListBull2"/>
      </w:pPr>
      <w:r w:rsidRPr="005B17D3">
        <w:rPr>
          <w:b/>
        </w:rPr>
        <w:t>Verified Methods</w:t>
      </w:r>
      <w:r w:rsidRPr="005B17D3">
        <w:t xml:space="preserve"> field presents a list of values from which the user may select one or more methods indicating the manner used to collect proof of Camp Lejeune residency.</w:t>
      </w:r>
    </w:p>
    <w:p w14:paraId="7CB038D9" w14:textId="77777777" w:rsidR="00BC5D53" w:rsidRPr="005B17D3" w:rsidRDefault="00BC5D53" w:rsidP="00BC5D53">
      <w:pPr>
        <w:pStyle w:val="ListBull2"/>
      </w:pPr>
      <w:r w:rsidRPr="005B17D3">
        <w:t>Values may come from other sources.</w:t>
      </w:r>
    </w:p>
    <w:p w14:paraId="0F81CD9A" w14:textId="77777777" w:rsidR="00BC5D53" w:rsidRPr="005B17D3" w:rsidRDefault="00BC5D53" w:rsidP="00BC5D53">
      <w:pPr>
        <w:pStyle w:val="RulesandMore"/>
      </w:pPr>
    </w:p>
    <w:p w14:paraId="01B94EA9" w14:textId="77777777" w:rsidR="00BC5D53" w:rsidRPr="005B17D3" w:rsidRDefault="00BC5D53" w:rsidP="00BC5D53">
      <w:pPr>
        <w:pStyle w:val="RulesandMore"/>
      </w:pPr>
      <w:r w:rsidRPr="005B17D3">
        <w:t>Rules...</w:t>
      </w:r>
    </w:p>
    <w:p w14:paraId="3D0B6856" w14:textId="77777777" w:rsidR="00BC5D53" w:rsidRPr="005B17D3" w:rsidRDefault="00BC5D53" w:rsidP="00BC5D53">
      <w:pPr>
        <w:pStyle w:val="ListBull2"/>
      </w:pPr>
      <w:r w:rsidRPr="005B17D3">
        <w:t>Once a Camp Lejeune Verified Method has been selected, at least one Camp Lejeune Method must remain selected.</w:t>
      </w:r>
    </w:p>
    <w:p w14:paraId="79AE74E5" w14:textId="77777777" w:rsidR="00BC5D53" w:rsidRPr="005B17D3" w:rsidRDefault="00BC5D53" w:rsidP="00BC5D53">
      <w:pPr>
        <w:pStyle w:val="ScreenField"/>
      </w:pPr>
    </w:p>
    <w:p w14:paraId="34C77B3D" w14:textId="77777777" w:rsidR="00BC5D53" w:rsidRPr="005B17D3" w:rsidRDefault="00BC5D53" w:rsidP="00BC5D53">
      <w:pPr>
        <w:pStyle w:val="ScreenField"/>
      </w:pPr>
      <w:r w:rsidRPr="005B17D3">
        <w:t>Comments:</w:t>
      </w:r>
    </w:p>
    <w:p w14:paraId="63CFAB59" w14:textId="77777777" w:rsidR="00BC5D53" w:rsidRPr="005B17D3" w:rsidRDefault="00BC5D53" w:rsidP="00BC5D53">
      <w:pPr>
        <w:pStyle w:val="ScreenFieldDesc"/>
      </w:pPr>
      <w:r w:rsidRPr="005B17D3">
        <w:t xml:space="preserve">If a Verified Method of </w:t>
      </w:r>
      <w:r w:rsidRPr="005B17D3">
        <w:rPr>
          <w:b/>
        </w:rPr>
        <w:t>OTHER</w:t>
      </w:r>
      <w:r w:rsidRPr="005B17D3">
        <w:t xml:space="preserve"> is selected, the free-text, 200-character </w:t>
      </w:r>
      <w:r w:rsidRPr="005B17D3">
        <w:rPr>
          <w:b/>
        </w:rPr>
        <w:t xml:space="preserve">Comments </w:t>
      </w:r>
      <w:r w:rsidRPr="005B17D3">
        <w:t xml:space="preserve">field is enabled and required. </w:t>
      </w:r>
      <w:r w:rsidRPr="005B17D3">
        <w:fldChar w:fldCharType="begin"/>
      </w:r>
      <w:r w:rsidRPr="005B17D3">
        <w:instrText xml:space="preserve"> XE "Camp Lejeune:Comments" </w:instrText>
      </w:r>
      <w:r w:rsidRPr="005B17D3">
        <w:fldChar w:fldCharType="end"/>
      </w:r>
    </w:p>
    <w:p w14:paraId="30ED6D85" w14:textId="77777777" w:rsidR="00BC5D53" w:rsidRPr="005B17D3" w:rsidRDefault="00BC5D53" w:rsidP="00BC5D53">
      <w:pPr>
        <w:pStyle w:val="ScreenField"/>
      </w:pPr>
    </w:p>
    <w:p w14:paraId="1F8F4848" w14:textId="77777777" w:rsidR="00BC5D53" w:rsidRPr="005B17D3" w:rsidRDefault="00BC5D53" w:rsidP="00BC5D53">
      <w:pPr>
        <w:pStyle w:val="ScreenField"/>
      </w:pPr>
      <w:r w:rsidRPr="005B17D3">
        <w:t>CL Date Registered:</w:t>
      </w:r>
    </w:p>
    <w:p w14:paraId="56D4B823" w14:textId="77777777" w:rsidR="00BC5D53" w:rsidRPr="005B17D3" w:rsidRDefault="00BC5D53" w:rsidP="00BC5D53">
      <w:pPr>
        <w:pStyle w:val="ScreenFieldDesc"/>
      </w:pPr>
      <w:r w:rsidRPr="005B17D3">
        <w:t xml:space="preserve">The </w:t>
      </w:r>
      <w:r w:rsidRPr="005B17D3">
        <w:rPr>
          <w:b/>
        </w:rPr>
        <w:t>CL Date Registered</w:t>
      </w:r>
      <w:r w:rsidRPr="005B17D3">
        <w:t xml:space="preserve"> field displays the initial date on which the Veteran first claimed Camp Lejeune Eligibility. </w:t>
      </w:r>
      <w:r w:rsidRPr="005B17D3">
        <w:fldChar w:fldCharType="begin"/>
      </w:r>
      <w:r w:rsidRPr="005B17D3">
        <w:instrText xml:space="preserve"> XE "Camp Lejeune:CL Date Registered" </w:instrText>
      </w:r>
      <w:r w:rsidRPr="005B17D3">
        <w:fldChar w:fldCharType="end"/>
      </w:r>
    </w:p>
    <w:p w14:paraId="39A90995" w14:textId="77777777" w:rsidR="00BC5D53" w:rsidRPr="005B17D3" w:rsidRDefault="00BC5D53" w:rsidP="00BC5D53">
      <w:pPr>
        <w:pStyle w:val="RulesandMore"/>
      </w:pPr>
      <w:r w:rsidRPr="005B17D3">
        <w:t>More...</w:t>
      </w:r>
    </w:p>
    <w:p w14:paraId="24E15E11" w14:textId="77777777" w:rsidR="00BC5D53" w:rsidRPr="005B17D3" w:rsidRDefault="00BC5D53" w:rsidP="00BC5D53">
      <w:pPr>
        <w:pStyle w:val="ListBull2"/>
        <w:numPr>
          <w:ilvl w:val="0"/>
          <w:numId w:val="127"/>
        </w:numPr>
      </w:pPr>
      <w:r w:rsidRPr="005B17D3">
        <w:t xml:space="preserve">ES populates the </w:t>
      </w:r>
      <w:r w:rsidRPr="005B17D3">
        <w:rPr>
          <w:b/>
        </w:rPr>
        <w:t xml:space="preserve">CL Date Registered </w:t>
      </w:r>
      <w:r w:rsidRPr="005B17D3">
        <w:t xml:space="preserve">field value to the current system date if the </w:t>
      </w:r>
      <w:r w:rsidRPr="005B17D3">
        <w:rPr>
          <w:i/>
        </w:rPr>
        <w:t>Camp Lejeune Eligibility</w:t>
      </w:r>
      <w:r w:rsidRPr="005B17D3">
        <w:t xml:space="preserve"> indicator is set to </w:t>
      </w:r>
      <w:r w:rsidRPr="005B17D3">
        <w:rPr>
          <w:i/>
        </w:rPr>
        <w:t>Yes</w:t>
      </w:r>
      <w:r w:rsidRPr="005B17D3">
        <w:t xml:space="preserve"> when an ES user registers a Veteran.</w:t>
      </w:r>
    </w:p>
    <w:p w14:paraId="74E269D8" w14:textId="77777777" w:rsidR="00BC5D53" w:rsidRPr="005B17D3" w:rsidRDefault="00BC5D53" w:rsidP="00BC5D53">
      <w:pPr>
        <w:pStyle w:val="ListBull2"/>
        <w:numPr>
          <w:ilvl w:val="1"/>
          <w:numId w:val="127"/>
        </w:numPr>
      </w:pPr>
      <w:r w:rsidRPr="005B17D3">
        <w:t xml:space="preserve">The </w:t>
      </w:r>
      <w:r w:rsidRPr="005B17D3">
        <w:rPr>
          <w:b/>
        </w:rPr>
        <w:t>CL Date Registered</w:t>
      </w:r>
      <w:r w:rsidRPr="005B17D3">
        <w:t xml:space="preserve"> field may also be populated through an upload of a CLEAR extract. See </w:t>
      </w:r>
      <w:r w:rsidRPr="005B17D3">
        <w:fldChar w:fldCharType="begin"/>
      </w:r>
      <w:r w:rsidRPr="005B17D3">
        <w:instrText xml:space="preserve"> REF  Camp_Lejeune_Eligibility \h  \* MERGEFORMAT </w:instrText>
      </w:r>
      <w:r w:rsidRPr="005B17D3">
        <w:fldChar w:fldCharType="separate"/>
      </w:r>
    </w:p>
    <w:p w14:paraId="2D038219" w14:textId="77777777" w:rsidR="00BC5D53" w:rsidRPr="005B17D3" w:rsidRDefault="00BC5D53" w:rsidP="00BC5D53">
      <w:pPr>
        <w:pStyle w:val="ListBull2"/>
        <w:numPr>
          <w:ilvl w:val="1"/>
          <w:numId w:val="127"/>
        </w:numPr>
      </w:pPr>
    </w:p>
    <w:p w14:paraId="7AA2D205" w14:textId="77777777" w:rsidR="00BC5D53" w:rsidRPr="005B17D3" w:rsidRDefault="00BC5D53" w:rsidP="00BC5D53">
      <w:pPr>
        <w:pStyle w:val="ListBull2"/>
        <w:numPr>
          <w:ilvl w:val="1"/>
          <w:numId w:val="127"/>
        </w:numPr>
      </w:pPr>
      <w:r w:rsidRPr="005B17D3">
        <w:t>Camp Lejeune Eligibility</w:t>
      </w:r>
      <w:r w:rsidRPr="005B17D3">
        <w:fldChar w:fldCharType="end"/>
      </w:r>
      <w:r w:rsidRPr="005B17D3">
        <w:t>.</w:t>
      </w:r>
    </w:p>
    <w:p w14:paraId="535FFAF5" w14:textId="77777777" w:rsidR="00BC5D53" w:rsidRPr="005B17D3" w:rsidRDefault="00BC5D53" w:rsidP="00BC5D53">
      <w:pPr>
        <w:pStyle w:val="ListBull2"/>
        <w:numPr>
          <w:ilvl w:val="0"/>
          <w:numId w:val="127"/>
        </w:numPr>
      </w:pPr>
      <w:r w:rsidRPr="005B17D3">
        <w:rPr>
          <w:b/>
        </w:rPr>
        <w:t>CL Date Registered</w:t>
      </w:r>
      <w:r w:rsidRPr="005B17D3">
        <w:t xml:space="preserve"> field is editable.</w:t>
      </w:r>
    </w:p>
    <w:p w14:paraId="242B6DA2" w14:textId="77777777" w:rsidR="00BC5D53" w:rsidRPr="005B17D3" w:rsidRDefault="00BC5D53" w:rsidP="00BC5D53">
      <w:pPr>
        <w:pStyle w:val="ScreenField"/>
      </w:pPr>
    </w:p>
    <w:p w14:paraId="3119B785" w14:textId="77777777" w:rsidR="00BC5D53" w:rsidRPr="005B17D3" w:rsidRDefault="00BC5D53" w:rsidP="00BC5D53">
      <w:pPr>
        <w:pStyle w:val="ScreenField"/>
      </w:pPr>
      <w:r w:rsidRPr="005B17D3">
        <w:t>CL Eligibility Change Site:</w:t>
      </w:r>
    </w:p>
    <w:p w14:paraId="42A230B9" w14:textId="77777777" w:rsidR="00BC5D53" w:rsidRPr="005B17D3" w:rsidRDefault="00BC5D53" w:rsidP="00BC5D53">
      <w:pPr>
        <w:pStyle w:val="ScreenFieldDesc"/>
      </w:pPr>
      <w:r w:rsidRPr="005B17D3">
        <w:t xml:space="preserve">The </w:t>
      </w:r>
      <w:r w:rsidRPr="005B17D3">
        <w:rPr>
          <w:b/>
        </w:rPr>
        <w:t>CL Eligibility Change Site</w:t>
      </w:r>
      <w:r w:rsidRPr="005B17D3">
        <w:t xml:space="preserve"> field displays the point-of-entry site that last changed the on-file Camp Lejeune record. </w:t>
      </w:r>
      <w:r w:rsidRPr="005B17D3">
        <w:fldChar w:fldCharType="begin"/>
      </w:r>
      <w:r w:rsidRPr="005B17D3">
        <w:instrText xml:space="preserve"> XE "Camp Lejeune:CL Eligiblity Change Site" </w:instrText>
      </w:r>
      <w:r w:rsidRPr="005B17D3">
        <w:fldChar w:fldCharType="end"/>
      </w:r>
    </w:p>
    <w:p w14:paraId="63340704" w14:textId="77777777" w:rsidR="00BC5D53" w:rsidRPr="005B17D3" w:rsidRDefault="00BC5D53" w:rsidP="00BC5D53">
      <w:pPr>
        <w:pStyle w:val="ScreenFieldDesc"/>
      </w:pPr>
      <w:r w:rsidRPr="005B17D3">
        <w:rPr>
          <w:b/>
        </w:rPr>
        <w:t>CL Eligibility Change Site</w:t>
      </w:r>
      <w:r w:rsidRPr="005B17D3">
        <w:t xml:space="preserve"> is ES-filled field and display-only.</w:t>
      </w:r>
    </w:p>
    <w:p w14:paraId="5DFE0E2D" w14:textId="77777777" w:rsidR="00BC5D53" w:rsidRPr="005B17D3" w:rsidRDefault="00BC5D53" w:rsidP="00BC5D53">
      <w:pPr>
        <w:pStyle w:val="RulesandMore"/>
      </w:pPr>
      <w:r w:rsidRPr="005B17D3">
        <w:t>More...</w:t>
      </w:r>
    </w:p>
    <w:p w14:paraId="7672B97F" w14:textId="77777777" w:rsidR="00BC5D53" w:rsidRPr="005B17D3" w:rsidRDefault="00BC5D53" w:rsidP="00BC5D53">
      <w:pPr>
        <w:pStyle w:val="ListBull2"/>
      </w:pPr>
      <w:r w:rsidRPr="005B17D3">
        <w:t>Valid values include…</w:t>
      </w:r>
    </w:p>
    <w:p w14:paraId="2A434595" w14:textId="77777777" w:rsidR="00BC5D53" w:rsidRPr="005B17D3" w:rsidRDefault="00BC5D53" w:rsidP="00BC5D53">
      <w:pPr>
        <w:pStyle w:val="ListBull2"/>
      </w:pPr>
      <w:r w:rsidRPr="005B17D3">
        <w:t>&lt;VAMC Site&gt; (if changed by a VistA VA facility)</w:t>
      </w:r>
    </w:p>
    <w:p w14:paraId="71D13620" w14:textId="77777777" w:rsidR="00BC5D53" w:rsidRPr="005B17D3" w:rsidRDefault="00BC5D53" w:rsidP="00BC5D53">
      <w:pPr>
        <w:pStyle w:val="ListBull2"/>
        <w:rPr>
          <w:b/>
          <w:i/>
          <w:u w:val="single"/>
        </w:rPr>
      </w:pPr>
      <w:r w:rsidRPr="005B17D3">
        <w:t>HEC (if changed by the ES)</w:t>
      </w:r>
    </w:p>
    <w:p w14:paraId="02165108" w14:textId="77777777" w:rsidR="00BC5D53" w:rsidRPr="005B17D3" w:rsidRDefault="00BC5D53" w:rsidP="00BC5D53">
      <w:pPr>
        <w:pStyle w:val="ScreenField"/>
      </w:pPr>
    </w:p>
    <w:p w14:paraId="2D2F467F" w14:textId="77777777" w:rsidR="00BC5D53" w:rsidRPr="005B17D3" w:rsidRDefault="00BC5D53" w:rsidP="00BC5D53">
      <w:pPr>
        <w:pStyle w:val="ScreenField"/>
      </w:pPr>
      <w:r w:rsidRPr="005B17D3">
        <w:t>CL Eligibility Source of Change:</w:t>
      </w:r>
    </w:p>
    <w:p w14:paraId="09B03E86" w14:textId="77777777" w:rsidR="00BC5D53" w:rsidRPr="005B17D3" w:rsidRDefault="00BC5D53" w:rsidP="00BC5D53">
      <w:pPr>
        <w:pStyle w:val="ScreenFieldDesc"/>
      </w:pPr>
      <w:r w:rsidRPr="005B17D3">
        <w:t xml:space="preserve">The </w:t>
      </w:r>
      <w:r w:rsidRPr="005B17D3">
        <w:rPr>
          <w:b/>
        </w:rPr>
        <w:t>CL Eligibility Source of Change</w:t>
      </w:r>
      <w:r w:rsidRPr="005B17D3">
        <w:t xml:space="preserve"> field displays the source that last made a change to the on-file Camp Lejeune record. </w:t>
      </w:r>
      <w:r w:rsidRPr="005B17D3">
        <w:fldChar w:fldCharType="begin"/>
      </w:r>
      <w:r w:rsidRPr="005B17D3">
        <w:instrText xml:space="preserve"> XE "Camp Lejeune:CL Eligibility Source of Change" </w:instrText>
      </w:r>
      <w:r w:rsidRPr="005B17D3">
        <w:fldChar w:fldCharType="end"/>
      </w:r>
    </w:p>
    <w:p w14:paraId="495B50A1" w14:textId="77777777" w:rsidR="00BC5D53" w:rsidRPr="005B17D3" w:rsidRDefault="00BC5D53" w:rsidP="00BC5D53">
      <w:pPr>
        <w:pStyle w:val="RulesandMore"/>
      </w:pPr>
      <w:r w:rsidRPr="005B17D3">
        <w:t>More...</w:t>
      </w:r>
    </w:p>
    <w:p w14:paraId="4F3101EF" w14:textId="77777777" w:rsidR="00BC5D53" w:rsidRPr="005B17D3" w:rsidRDefault="00BC5D53" w:rsidP="00BC5D53">
      <w:pPr>
        <w:pStyle w:val="ListBull2"/>
      </w:pPr>
      <w:r w:rsidRPr="005B17D3">
        <w:t>Valid values include…</w:t>
      </w:r>
    </w:p>
    <w:p w14:paraId="262418AD" w14:textId="77777777" w:rsidR="00BC5D53" w:rsidRPr="005B17D3" w:rsidRDefault="00BC5D53" w:rsidP="00BC5D53">
      <w:pPr>
        <w:pStyle w:val="ListBull2"/>
        <w:numPr>
          <w:ilvl w:val="1"/>
          <w:numId w:val="64"/>
        </w:numPr>
      </w:pPr>
      <w:r w:rsidRPr="005B17D3">
        <w:t>&lt;ES User Name&gt; (edited by ES user)</w:t>
      </w:r>
    </w:p>
    <w:p w14:paraId="51D35912" w14:textId="77777777" w:rsidR="00BC5D53" w:rsidRPr="005B17D3" w:rsidRDefault="00BC5D53" w:rsidP="00BC5D53">
      <w:pPr>
        <w:pStyle w:val="ListBull2"/>
        <w:numPr>
          <w:ilvl w:val="1"/>
          <w:numId w:val="64"/>
        </w:numPr>
      </w:pPr>
      <w:r w:rsidRPr="005B17D3">
        <w:t>VAMC (when the record is created from VistA VAMC received updates)</w:t>
      </w:r>
    </w:p>
    <w:p w14:paraId="340CF888" w14:textId="77777777" w:rsidR="00BC5D53" w:rsidRPr="005B17D3" w:rsidRDefault="00BC5D53" w:rsidP="00BC5D53">
      <w:pPr>
        <w:pStyle w:val="ListBull2"/>
        <w:numPr>
          <w:ilvl w:val="1"/>
          <w:numId w:val="64"/>
        </w:numPr>
      </w:pPr>
      <w:r w:rsidRPr="005B17D3">
        <w:t>CEV (modified by ES in an automated way {e.g., through a response from MSDS which triggered a change to MSE data and in turn, a change to the Camp Lejeune record})</w:t>
      </w:r>
    </w:p>
    <w:p w14:paraId="70A74FF2" w14:textId="77777777" w:rsidR="00BC5D53" w:rsidRPr="005B17D3" w:rsidRDefault="00BC5D53" w:rsidP="00BC5D53">
      <w:pPr>
        <w:pStyle w:val="ListBull2"/>
        <w:numPr>
          <w:ilvl w:val="1"/>
          <w:numId w:val="64"/>
        </w:numPr>
      </w:pPr>
      <w:r w:rsidRPr="005B17D3">
        <w:t>VOA (when the record is modified from a VOA submission)</w:t>
      </w:r>
    </w:p>
    <w:p w14:paraId="5DB2EF3F" w14:textId="77777777" w:rsidR="00BC5D53" w:rsidRPr="005B17D3" w:rsidRDefault="00BC5D53" w:rsidP="00BC5D53">
      <w:pPr>
        <w:pStyle w:val="ListBull2"/>
        <w:numPr>
          <w:ilvl w:val="1"/>
          <w:numId w:val="64"/>
        </w:numPr>
      </w:pPr>
      <w:r w:rsidRPr="005B17D3">
        <w:t>CLEAR (record is modified as a result of processing a CLEAR extract file)</w:t>
      </w:r>
    </w:p>
    <w:p w14:paraId="3491394D" w14:textId="77777777" w:rsidR="00BC5D53" w:rsidRPr="005B17D3" w:rsidRDefault="00BC5D53" w:rsidP="00BC5D53">
      <w:pPr>
        <w:pStyle w:val="ListBull2"/>
        <w:numPr>
          <w:ilvl w:val="1"/>
          <w:numId w:val="64"/>
        </w:numPr>
      </w:pPr>
      <w:r w:rsidRPr="005B17D3">
        <w:t>DoD (for future use)</w:t>
      </w:r>
    </w:p>
    <w:p w14:paraId="42500AA7" w14:textId="77777777" w:rsidR="00BC5D53" w:rsidRPr="005B17D3" w:rsidRDefault="00BC5D53" w:rsidP="00BC5D53">
      <w:pPr>
        <w:pStyle w:val="ListBull2"/>
        <w:numPr>
          <w:ilvl w:val="1"/>
          <w:numId w:val="64"/>
        </w:numPr>
      </w:pPr>
      <w:r w:rsidRPr="005B17D3">
        <w:t>Other (for future use)</w:t>
      </w:r>
    </w:p>
    <w:p w14:paraId="13B56DAE" w14:textId="77777777" w:rsidR="00BC5D53" w:rsidRPr="005B17D3" w:rsidRDefault="00BC5D53" w:rsidP="00BC5D53">
      <w:pPr>
        <w:pStyle w:val="ListBull2"/>
      </w:pPr>
      <w:r w:rsidRPr="005B17D3">
        <w:t>ES-filled field and display-only.</w:t>
      </w:r>
    </w:p>
    <w:p w14:paraId="03AFC96A" w14:textId="77777777" w:rsidR="00BC5D53" w:rsidRPr="005B17D3" w:rsidRDefault="00BC5D53" w:rsidP="00EF3896">
      <w:pPr>
        <w:pStyle w:val="BodyTextBullet2"/>
      </w:pPr>
    </w:p>
    <w:p w14:paraId="1E286EAE" w14:textId="77777777" w:rsidR="00382009" w:rsidRPr="005B17D3" w:rsidRDefault="00382009" w:rsidP="00EF3896">
      <w:pPr>
        <w:pStyle w:val="BodyTextBullet2"/>
      </w:pPr>
    </w:p>
    <w:p w14:paraId="3191360B" w14:textId="77777777" w:rsidR="00243ABA" w:rsidRPr="005B17D3" w:rsidRDefault="00243ABA" w:rsidP="00EF3896">
      <w:pPr>
        <w:pStyle w:val="Heading3"/>
        <w:rPr>
          <w:szCs w:val="24"/>
        </w:rPr>
      </w:pPr>
      <w:bookmarkStart w:id="1082" w:name="_Toc31622259"/>
      <w:r w:rsidRPr="005B17D3">
        <w:t>Community Care</w:t>
      </w:r>
      <w:bookmarkEnd w:id="1082"/>
    </w:p>
    <w:p w14:paraId="2AD30F60" w14:textId="77777777" w:rsidR="00243ABA" w:rsidRPr="005B17D3" w:rsidRDefault="00243ABA" w:rsidP="00EF3896">
      <w:pPr>
        <w:pStyle w:val="BodyTextBullet2"/>
      </w:pPr>
      <w:r w:rsidRPr="005B17D3">
        <w:rPr>
          <w:b/>
        </w:rPr>
        <w:t>Community Care</w:t>
      </w:r>
      <w:r w:rsidRPr="005B17D3">
        <w:t xml:space="preserve"> is a benefit available to Veterans that live beyond a reasonable distance from a VA Healthcare Center, but due to hardship, cannot easily reach a VA Healthcare Center. However, these Veterans might be eligible to receive health care from a non-VA provider within their community. </w:t>
      </w:r>
    </w:p>
    <w:p w14:paraId="7E01A55F" w14:textId="7036B84E" w:rsidR="00243ABA" w:rsidRPr="005B17D3" w:rsidRDefault="00243ABA" w:rsidP="00EF3896">
      <w:pPr>
        <w:pStyle w:val="BodyTextBullet2"/>
      </w:pPr>
      <w:r w:rsidRPr="005B17D3">
        <w:t xml:space="preserve">In ES, the </w:t>
      </w:r>
      <w:r w:rsidRPr="005B17D3">
        <w:rPr>
          <w:b/>
        </w:rPr>
        <w:t>Eligibility</w:t>
      </w:r>
      <w:r w:rsidRPr="005B17D3">
        <w:t xml:space="preserve"> tab displays a </w:t>
      </w:r>
      <w:r w:rsidRPr="005B17D3">
        <w:rPr>
          <w:b/>
        </w:rPr>
        <w:t>Community Care</w:t>
      </w:r>
      <w:r w:rsidRPr="005B17D3">
        <w:t xml:space="preserve"> section listing the applicable Community Care Eligibility and </w:t>
      </w:r>
      <w:r w:rsidR="005A7E91" w:rsidRPr="005B17D3">
        <w:rPr>
          <w:color w:val="auto"/>
        </w:rPr>
        <w:t>VHAP</w:t>
      </w:r>
      <w:r w:rsidR="00E56A64" w:rsidRPr="005B17D3">
        <w:rPr>
          <w:color w:val="auto"/>
        </w:rPr>
        <w:t>s</w:t>
      </w:r>
      <w:r w:rsidR="00670A6A" w:rsidRPr="005B17D3">
        <w:t xml:space="preserve"> </w:t>
      </w:r>
      <w:r w:rsidRPr="005B17D3">
        <w:t xml:space="preserve">section listing the assigned to the Veteran. The View </w:t>
      </w:r>
      <w:r w:rsidRPr="005B17D3">
        <w:rPr>
          <w:b/>
          <w:color w:val="auto"/>
        </w:rPr>
        <w:t>Community Care Determination</w:t>
      </w:r>
      <w:r w:rsidRPr="005B17D3">
        <w:rPr>
          <w:color w:val="auto"/>
        </w:rPr>
        <w:t xml:space="preserve"> </w:t>
      </w:r>
      <w:r w:rsidRPr="005B17D3">
        <w:t xml:space="preserve">link allows users to access the </w:t>
      </w:r>
      <w:r w:rsidRPr="005B17D3">
        <w:rPr>
          <w:b/>
        </w:rPr>
        <w:t>Community Care Determination</w:t>
      </w:r>
      <w:r w:rsidRPr="005B17D3">
        <w:t xml:space="preserve"> view only window. </w:t>
      </w:r>
    </w:p>
    <w:p w14:paraId="20322300" w14:textId="77777777" w:rsidR="00243ABA" w:rsidRPr="005B17D3" w:rsidRDefault="00243ABA" w:rsidP="00EF3896">
      <w:pPr>
        <w:pStyle w:val="BodyTextBullet2"/>
      </w:pPr>
    </w:p>
    <w:p w14:paraId="3E7589A5" w14:textId="0DDD184E" w:rsidR="00243ABA" w:rsidRPr="005B17D3" w:rsidRDefault="00243ABA" w:rsidP="00EF3896">
      <w:pPr>
        <w:pStyle w:val="Heading4"/>
      </w:pPr>
      <w:bookmarkStart w:id="1083" w:name="_Toc31622260"/>
      <w:bookmarkStart w:id="1084" w:name="_Toc471900030"/>
      <w:r w:rsidRPr="005B17D3">
        <w:t>Community Care Determination</w:t>
      </w:r>
      <w:bookmarkEnd w:id="1083"/>
      <w:r w:rsidRPr="005B17D3">
        <w:t xml:space="preserve"> </w:t>
      </w:r>
    </w:p>
    <w:p w14:paraId="3E2E6631" w14:textId="3115258F" w:rsidR="00243ABA" w:rsidRPr="005B17D3" w:rsidRDefault="00243ABA" w:rsidP="00EF3896">
      <w:r w:rsidRPr="005B17D3">
        <w:t xml:space="preserve">The </w:t>
      </w:r>
      <w:r w:rsidRPr="005B17D3">
        <w:rPr>
          <w:b/>
        </w:rPr>
        <w:t>Community Care Determination</w:t>
      </w:r>
      <w:r w:rsidRPr="005B17D3">
        <w:t xml:space="preserve"> screen displays Veteran information related to the </w:t>
      </w:r>
      <w:r w:rsidR="006204FA" w:rsidRPr="005B17D3">
        <w:t>Veterans</w:t>
      </w:r>
      <w:r w:rsidRPr="005B17D3">
        <w:t xml:space="preserve"> location and eligibility for Community Care. </w:t>
      </w:r>
    </w:p>
    <w:p w14:paraId="15134B2F" w14:textId="77777777" w:rsidR="00243ABA" w:rsidRPr="005B17D3" w:rsidRDefault="00243ABA" w:rsidP="00EF3896">
      <w:pPr>
        <w:rPr>
          <w:rStyle w:val="Strong"/>
        </w:rPr>
      </w:pPr>
    </w:p>
    <w:p w14:paraId="2037F456" w14:textId="77777777" w:rsidR="00243ABA" w:rsidRPr="005B17D3" w:rsidRDefault="00243ABA" w:rsidP="00EF3896">
      <w:pPr>
        <w:rPr>
          <w:rStyle w:val="Strong"/>
        </w:rPr>
      </w:pPr>
    </w:p>
    <w:p w14:paraId="1DA54BCE" w14:textId="77777777" w:rsidR="00243ABA" w:rsidRPr="005B17D3" w:rsidRDefault="00243ABA" w:rsidP="00EF3896">
      <w:pPr>
        <w:pStyle w:val="BodyTextBullet1"/>
        <w:rPr>
          <w:rStyle w:val="Strong"/>
          <w:b w:val="0"/>
          <w:bCs w:val="0"/>
        </w:rPr>
      </w:pPr>
      <w:r w:rsidRPr="005B17D3">
        <w:rPr>
          <w:rStyle w:val="Strong"/>
          <w:b w:val="0"/>
          <w:bCs w:val="0"/>
        </w:rPr>
        <w:t>The VA Maintaining Internal Systems and Strengthening Integrated Outside Networks (MISSION) Act was signed into law on June 6, 2018. The MISSION Act goes into effect on June 6, 2019 and VA must consider the criteria for Veterans to be considered eligible for the Veterans Community Care Program under the MISSION Act. There are six pathways for eligibility for Community Care services. The six pathways are State No Full-Service VA, Service Unavailable, Grandfathered, Access Standards, Best Medical Interest, and Quality Standards. The Enrollment System changes supports the eligibility for the Veterans Community Care Program and the below Community Care services. The rest of the pathways to support eligibility for Community Care will be implemented via other VA systems.</w:t>
      </w:r>
    </w:p>
    <w:p w14:paraId="6959D907" w14:textId="77777777" w:rsidR="00243ABA" w:rsidRPr="005B17D3" w:rsidRDefault="00243ABA" w:rsidP="00EF3896">
      <w:pPr>
        <w:pStyle w:val="BodyTextBullet1"/>
        <w:rPr>
          <w:rStyle w:val="Strong"/>
          <w:b w:val="0"/>
          <w:bCs w:val="0"/>
        </w:rPr>
      </w:pPr>
    </w:p>
    <w:p w14:paraId="36E7CE6A" w14:textId="77777777" w:rsidR="00243ABA" w:rsidRPr="005B17D3" w:rsidRDefault="00243ABA" w:rsidP="001470FA">
      <w:pPr>
        <w:pStyle w:val="BodyTextBullet1"/>
        <w:numPr>
          <w:ilvl w:val="0"/>
          <w:numId w:val="384"/>
        </w:numPr>
        <w:rPr>
          <w:rStyle w:val="Strong"/>
          <w:b w:val="0"/>
          <w:bCs w:val="0"/>
        </w:rPr>
      </w:pPr>
      <w:r w:rsidRPr="005B17D3">
        <w:rPr>
          <w:rStyle w:val="Strong"/>
          <w:b w:val="0"/>
          <w:bCs w:val="0"/>
        </w:rPr>
        <w:t>Grandfathered</w:t>
      </w:r>
    </w:p>
    <w:p w14:paraId="75E68F6C" w14:textId="77777777" w:rsidR="00243ABA" w:rsidRPr="005B17D3" w:rsidRDefault="00243ABA" w:rsidP="001470FA">
      <w:pPr>
        <w:pStyle w:val="BodyTextBullet1"/>
        <w:numPr>
          <w:ilvl w:val="0"/>
          <w:numId w:val="384"/>
        </w:numPr>
        <w:rPr>
          <w:rStyle w:val="Strong"/>
          <w:b w:val="0"/>
          <w:bCs w:val="0"/>
        </w:rPr>
      </w:pPr>
      <w:r w:rsidRPr="005B17D3">
        <w:rPr>
          <w:rStyle w:val="Strong"/>
          <w:b w:val="0"/>
          <w:bCs w:val="0"/>
        </w:rPr>
        <w:t>State with No Full-Service VA</w:t>
      </w:r>
    </w:p>
    <w:p w14:paraId="2919170D" w14:textId="77777777" w:rsidR="00243ABA" w:rsidRPr="005B17D3" w:rsidRDefault="00243ABA" w:rsidP="001470FA">
      <w:pPr>
        <w:pStyle w:val="BodyTextBullet1"/>
        <w:numPr>
          <w:ilvl w:val="0"/>
          <w:numId w:val="384"/>
        </w:numPr>
        <w:rPr>
          <w:rStyle w:val="Strong"/>
          <w:b w:val="0"/>
          <w:bCs w:val="0"/>
        </w:rPr>
      </w:pPr>
      <w:r w:rsidRPr="005B17D3">
        <w:rPr>
          <w:rStyle w:val="Strong"/>
          <w:b w:val="0"/>
          <w:bCs w:val="0"/>
        </w:rPr>
        <w:t>Urgent Care</w:t>
      </w:r>
    </w:p>
    <w:p w14:paraId="42960818" w14:textId="77777777" w:rsidR="00243ABA" w:rsidRPr="005B17D3" w:rsidRDefault="00243ABA" w:rsidP="001470FA">
      <w:pPr>
        <w:pStyle w:val="BodyTextBullet1"/>
        <w:numPr>
          <w:ilvl w:val="0"/>
          <w:numId w:val="384"/>
        </w:numPr>
        <w:rPr>
          <w:rStyle w:val="Strong"/>
          <w:b w:val="0"/>
          <w:bCs w:val="0"/>
        </w:rPr>
      </w:pPr>
      <w:r w:rsidRPr="005B17D3">
        <w:rPr>
          <w:rStyle w:val="Strong"/>
          <w:b w:val="0"/>
          <w:bCs w:val="0"/>
        </w:rPr>
        <w:t>Hardship non-episodic (Veterans Community Care Program Eligibility)</w:t>
      </w:r>
    </w:p>
    <w:p w14:paraId="10C1474E" w14:textId="77777777" w:rsidR="00243ABA" w:rsidRPr="005B17D3" w:rsidRDefault="00243ABA" w:rsidP="00EF3896">
      <w:pPr>
        <w:pStyle w:val="BodyTextBullet1"/>
        <w:rPr>
          <w:rStyle w:val="Strong"/>
          <w:b w:val="0"/>
          <w:bCs w:val="0"/>
        </w:rPr>
      </w:pPr>
    </w:p>
    <w:p w14:paraId="61D932DB" w14:textId="5DDFD3C8" w:rsidR="00243ABA" w:rsidRPr="005B17D3" w:rsidRDefault="00243ABA" w:rsidP="00EF3896">
      <w:pPr>
        <w:pStyle w:val="BodyTextBullet1"/>
        <w:rPr>
          <w:rStyle w:val="Strong"/>
          <w:b w:val="0"/>
          <w:bCs w:val="0"/>
        </w:rPr>
      </w:pPr>
      <w:r w:rsidRPr="005B17D3">
        <w:rPr>
          <w:rStyle w:val="Strong"/>
          <w:b w:val="0"/>
          <w:bCs w:val="0"/>
        </w:rPr>
        <w:t xml:space="preserve">Community Care is a benefit available to Veterans that live beyond a reasonable distance from an VA Healthcare Center, or due to hardship, cannot easily reach a VA facility. These Veterans might be eligible to receive health care from a non-VA provider within their community. The Eligibility tab displays a Community Care section listing the applicable </w:t>
      </w:r>
      <w:r w:rsidR="005A7E91" w:rsidRPr="005B17D3">
        <w:t>VHAP</w:t>
      </w:r>
      <w:r w:rsidR="00670A6A" w:rsidRPr="005B17D3">
        <w:rPr>
          <w:rStyle w:val="Strong"/>
          <w:b w:val="0"/>
          <w:bCs w:val="0"/>
        </w:rPr>
        <w:t>s</w:t>
      </w:r>
      <w:r w:rsidRPr="005B17D3">
        <w:rPr>
          <w:rStyle w:val="Strong"/>
          <w:b w:val="0"/>
          <w:bCs w:val="0"/>
        </w:rPr>
        <w:t xml:space="preserve"> assigned to the Veteran. The </w:t>
      </w:r>
      <w:r w:rsidRPr="005B17D3">
        <w:rPr>
          <w:rStyle w:val="Strong"/>
          <w:bCs w:val="0"/>
        </w:rPr>
        <w:t>Community Care</w:t>
      </w:r>
      <w:r w:rsidRPr="005B17D3">
        <w:rPr>
          <w:rStyle w:val="Strong"/>
          <w:b w:val="0"/>
          <w:bCs w:val="0"/>
        </w:rPr>
        <w:t xml:space="preserve"> link allows the user to access the Community Care Determination view only window.</w:t>
      </w:r>
    </w:p>
    <w:p w14:paraId="6480EC40" w14:textId="77777777" w:rsidR="00243ABA" w:rsidRPr="005B17D3" w:rsidRDefault="00243ABA" w:rsidP="00EF3896">
      <w:pPr>
        <w:pStyle w:val="BodyTextBullet1"/>
        <w:rPr>
          <w:rStyle w:val="Strong"/>
          <w:b w:val="0"/>
          <w:bCs w:val="0"/>
        </w:rPr>
      </w:pPr>
    </w:p>
    <w:p w14:paraId="40F43448" w14:textId="77777777" w:rsidR="00243ABA" w:rsidRPr="005B17D3" w:rsidRDefault="00243ABA" w:rsidP="00EF3896">
      <w:pPr>
        <w:pStyle w:val="BodyTextBullet1"/>
        <w:rPr>
          <w:rStyle w:val="Strong"/>
          <w:b w:val="0"/>
          <w:bCs w:val="0"/>
        </w:rPr>
      </w:pPr>
      <w:r w:rsidRPr="005B17D3">
        <w:rPr>
          <w:rStyle w:val="Strong"/>
          <w:b w:val="0"/>
          <w:bCs w:val="0"/>
        </w:rPr>
        <w:t xml:space="preserve">The </w:t>
      </w:r>
      <w:r w:rsidRPr="005B17D3">
        <w:rPr>
          <w:rStyle w:val="Strong"/>
          <w:bCs w:val="0"/>
        </w:rPr>
        <w:t>Community Care</w:t>
      </w:r>
      <w:r w:rsidRPr="005B17D3">
        <w:rPr>
          <w:rStyle w:val="Strong"/>
          <w:b w:val="0"/>
          <w:bCs w:val="0"/>
        </w:rPr>
        <w:t xml:space="preserve"> hyperlink allows the user to access the Community Care Determination and Community Care Determination History view-only window.</w:t>
      </w:r>
    </w:p>
    <w:p w14:paraId="7386909C" w14:textId="77777777" w:rsidR="00243ABA" w:rsidRPr="005B17D3" w:rsidRDefault="00243ABA" w:rsidP="00EF3896">
      <w:pPr>
        <w:pStyle w:val="BodyTextBullet1"/>
        <w:rPr>
          <w:rStyle w:val="Strong"/>
          <w:b w:val="0"/>
          <w:bCs w:val="0"/>
        </w:rPr>
      </w:pPr>
    </w:p>
    <w:p w14:paraId="0C66A471" w14:textId="0D42BE30" w:rsidR="00243ABA" w:rsidRPr="005B17D3" w:rsidRDefault="00243ABA" w:rsidP="00EF3896">
      <w:pPr>
        <w:pStyle w:val="BodyTextBullet1"/>
        <w:rPr>
          <w:rStyle w:val="Strong"/>
          <w:b w:val="0"/>
          <w:bCs w:val="0"/>
        </w:rPr>
      </w:pPr>
      <w:r w:rsidRPr="005B17D3">
        <w:rPr>
          <w:rStyle w:val="Strong"/>
          <w:b w:val="0"/>
          <w:bCs w:val="0"/>
        </w:rPr>
        <w:t xml:space="preserve">The </w:t>
      </w:r>
      <w:r w:rsidRPr="005B17D3">
        <w:rPr>
          <w:rStyle w:val="Strong"/>
          <w:bCs w:val="0"/>
        </w:rPr>
        <w:t>Community Care Determination</w:t>
      </w:r>
      <w:r w:rsidRPr="005B17D3">
        <w:rPr>
          <w:rStyle w:val="Strong"/>
          <w:b w:val="0"/>
          <w:bCs w:val="0"/>
        </w:rPr>
        <w:t xml:space="preserve"> screen displays a </w:t>
      </w:r>
      <w:r w:rsidR="006204FA" w:rsidRPr="005B17D3">
        <w:rPr>
          <w:rStyle w:val="Strong"/>
          <w:b w:val="0"/>
          <w:bCs w:val="0"/>
        </w:rPr>
        <w:t>Veterans</w:t>
      </w:r>
      <w:r w:rsidRPr="005B17D3">
        <w:rPr>
          <w:rStyle w:val="Strong"/>
          <w:b w:val="0"/>
          <w:bCs w:val="0"/>
        </w:rPr>
        <w:t xml:space="preserve"> information related to the </w:t>
      </w:r>
      <w:r w:rsidR="006204FA" w:rsidRPr="005B17D3">
        <w:rPr>
          <w:rStyle w:val="Strong"/>
          <w:b w:val="0"/>
          <w:bCs w:val="0"/>
        </w:rPr>
        <w:t>Veterans</w:t>
      </w:r>
      <w:r w:rsidRPr="005B17D3">
        <w:rPr>
          <w:rStyle w:val="Strong"/>
          <w:b w:val="0"/>
          <w:bCs w:val="0"/>
        </w:rPr>
        <w:t xml:space="preserve"> location and eligibility for Community Care. Most important is the </w:t>
      </w:r>
      <w:r w:rsidRPr="005B17D3">
        <w:rPr>
          <w:rStyle w:val="Strong"/>
          <w:bCs w:val="0"/>
        </w:rPr>
        <w:t xml:space="preserve">Community Care Outcome </w:t>
      </w:r>
      <w:r w:rsidRPr="005B17D3">
        <w:rPr>
          <w:rStyle w:val="Strong"/>
          <w:b w:val="0"/>
          <w:bCs w:val="0"/>
        </w:rPr>
        <w:t xml:space="preserve">section that shows the determination of the </w:t>
      </w:r>
      <w:r w:rsidR="006204FA" w:rsidRPr="005B17D3">
        <w:rPr>
          <w:rStyle w:val="Strong"/>
          <w:b w:val="0"/>
          <w:bCs w:val="0"/>
        </w:rPr>
        <w:t>Veterans</w:t>
      </w:r>
      <w:r w:rsidRPr="005B17D3">
        <w:rPr>
          <w:rStyle w:val="Strong"/>
          <w:b w:val="0"/>
          <w:bCs w:val="0"/>
        </w:rPr>
        <w:t xml:space="preserve"> Community Care status.</w:t>
      </w:r>
    </w:p>
    <w:p w14:paraId="58BF2897" w14:textId="77777777" w:rsidR="00243ABA" w:rsidRPr="005B17D3" w:rsidRDefault="00243ABA" w:rsidP="00EF3896">
      <w:pPr>
        <w:pStyle w:val="BodyTextBullet1"/>
        <w:rPr>
          <w:rStyle w:val="Strong"/>
          <w:b w:val="0"/>
          <w:bCs w:val="0"/>
        </w:rPr>
      </w:pPr>
    </w:p>
    <w:p w14:paraId="388502C5" w14:textId="77777777" w:rsidR="00243ABA" w:rsidRPr="005B17D3" w:rsidRDefault="00243ABA" w:rsidP="00EF3896">
      <w:pPr>
        <w:pStyle w:val="BodyTextBullet1"/>
        <w:rPr>
          <w:rStyle w:val="Strong"/>
          <w:bCs w:val="0"/>
        </w:rPr>
      </w:pPr>
      <w:r w:rsidRPr="005B17D3">
        <w:rPr>
          <w:rStyle w:val="Strong"/>
          <w:bCs w:val="0"/>
        </w:rPr>
        <w:t>Pre-MISSION Act Community Care Determination screen:</w:t>
      </w:r>
    </w:p>
    <w:p w14:paraId="61C81834" w14:textId="77777777" w:rsidR="00243ABA" w:rsidRPr="005B17D3" w:rsidRDefault="00243ABA" w:rsidP="00EF3896">
      <w:pPr>
        <w:pStyle w:val="BodyTextBullet1"/>
        <w:rPr>
          <w:rStyle w:val="Strong"/>
          <w:bCs w:val="0"/>
        </w:rPr>
      </w:pPr>
    </w:p>
    <w:p w14:paraId="54557E85" w14:textId="77777777" w:rsidR="00243ABA" w:rsidRPr="005B17D3" w:rsidRDefault="00243ABA" w:rsidP="00EF3896">
      <w:pPr>
        <w:pStyle w:val="BodyTextBullet1"/>
        <w:rPr>
          <w:b/>
        </w:rPr>
      </w:pPr>
      <w:r w:rsidRPr="005B17D3">
        <w:rPr>
          <w:noProof/>
        </w:rPr>
        <w:drawing>
          <wp:inline distT="0" distB="0" distL="0" distR="0" wp14:anchorId="40E2B7E7" wp14:editId="54B5F4A1">
            <wp:extent cx="5943600" cy="3083560"/>
            <wp:effectExtent l="0" t="0" r="0" b="2540"/>
            <wp:docPr id="1503" name="Picture 1503" descr="Pre-MISSION Act Community Care Determination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3083560"/>
                    </a:xfrm>
                    <a:prstGeom prst="rect">
                      <a:avLst/>
                    </a:prstGeom>
                  </pic:spPr>
                </pic:pic>
              </a:graphicData>
            </a:graphic>
          </wp:inline>
        </w:drawing>
      </w:r>
    </w:p>
    <w:p w14:paraId="6EE3A947" w14:textId="1F31C10D" w:rsidR="00243ABA" w:rsidRPr="005B17D3" w:rsidRDefault="00243ABA" w:rsidP="00EF3896">
      <w:pPr>
        <w:pStyle w:val="Caption"/>
        <w:rPr>
          <w:rStyle w:val="Strong"/>
          <w:b/>
          <w:bCs/>
        </w:rPr>
      </w:pPr>
      <w:bookmarkStart w:id="1085" w:name="_Toc31622422"/>
      <w:r w:rsidRPr="005B17D3">
        <w:t xml:space="preserve">Figure </w:t>
      </w:r>
      <w:r w:rsidRPr="005B17D3">
        <w:rPr>
          <w:noProof/>
        </w:rPr>
        <w:fldChar w:fldCharType="begin"/>
      </w:r>
      <w:r w:rsidRPr="005B17D3">
        <w:rPr>
          <w:noProof/>
        </w:rPr>
        <w:instrText xml:space="preserve"> SEQ Figure \* ARABIC </w:instrText>
      </w:r>
      <w:r w:rsidRPr="005B17D3">
        <w:rPr>
          <w:noProof/>
        </w:rPr>
        <w:fldChar w:fldCharType="separate"/>
      </w:r>
      <w:r w:rsidR="008613D7" w:rsidRPr="005B17D3">
        <w:rPr>
          <w:noProof/>
        </w:rPr>
        <w:t>65</w:t>
      </w:r>
      <w:r w:rsidRPr="005B17D3">
        <w:rPr>
          <w:noProof/>
        </w:rPr>
        <w:fldChar w:fldCharType="end"/>
      </w:r>
      <w:r w:rsidRPr="005B17D3">
        <w:t>: Pre-MISSION Act Community Care Determination screen</w:t>
      </w:r>
      <w:bookmarkEnd w:id="1085"/>
    </w:p>
    <w:p w14:paraId="2EE1F763" w14:textId="77777777" w:rsidR="00243ABA" w:rsidRPr="005B17D3" w:rsidRDefault="00243ABA" w:rsidP="00EF3896">
      <w:pPr>
        <w:pStyle w:val="BodyTextBullet1"/>
        <w:rPr>
          <w:rStyle w:val="Strong"/>
          <w:b w:val="0"/>
          <w:bCs w:val="0"/>
        </w:rPr>
      </w:pPr>
    </w:p>
    <w:p w14:paraId="2DDC6EB4" w14:textId="77777777" w:rsidR="00243ABA" w:rsidRPr="005B17D3" w:rsidRDefault="00243ABA" w:rsidP="00EF3896">
      <w:pPr>
        <w:pStyle w:val="BodyTextBullet1"/>
        <w:rPr>
          <w:rStyle w:val="Strong"/>
          <w:bCs w:val="0"/>
        </w:rPr>
      </w:pPr>
      <w:r w:rsidRPr="005B17D3">
        <w:rPr>
          <w:rStyle w:val="Strong"/>
          <w:bCs w:val="0"/>
        </w:rPr>
        <w:t>MISSION Act Community Care Determination screen:</w:t>
      </w:r>
    </w:p>
    <w:p w14:paraId="7C8FABC8" w14:textId="77777777" w:rsidR="00243ABA" w:rsidRPr="005B17D3" w:rsidRDefault="00243ABA" w:rsidP="00EF3896">
      <w:pPr>
        <w:pStyle w:val="BodyTextBullet1"/>
        <w:rPr>
          <w:b/>
        </w:rPr>
      </w:pPr>
      <w:r w:rsidRPr="005B17D3">
        <w:rPr>
          <w:noProof/>
        </w:rPr>
        <w:drawing>
          <wp:inline distT="0" distB="0" distL="0" distR="0" wp14:anchorId="6376AAEA" wp14:editId="5A87B876">
            <wp:extent cx="5943600" cy="3020311"/>
            <wp:effectExtent l="0" t="0" r="0" b="8890"/>
            <wp:docPr id="8" name="Picture 8" descr="Screen shot of the MISSION Act Community Care Determination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id:image001.png@01D516D0.257D6080"/>
                    <pic:cNvPicPr>
                      <a:picLocks noChangeAspect="1" noChangeArrowheads="1"/>
                    </pic:cNvPicPr>
                  </pic:nvPicPr>
                  <pic:blipFill>
                    <a:blip r:embed="rId140" r:link="rId141">
                      <a:extLst>
                        <a:ext uri="{28A0092B-C50C-407E-A947-70E740481C1C}">
                          <a14:useLocalDpi xmlns:a14="http://schemas.microsoft.com/office/drawing/2010/main" val="0"/>
                        </a:ext>
                      </a:extLst>
                    </a:blip>
                    <a:srcRect/>
                    <a:stretch>
                      <a:fillRect/>
                    </a:stretch>
                  </pic:blipFill>
                  <pic:spPr bwMode="auto">
                    <a:xfrm>
                      <a:off x="0" y="0"/>
                      <a:ext cx="5943600" cy="3020311"/>
                    </a:xfrm>
                    <a:prstGeom prst="rect">
                      <a:avLst/>
                    </a:prstGeom>
                    <a:noFill/>
                    <a:ln>
                      <a:noFill/>
                    </a:ln>
                  </pic:spPr>
                </pic:pic>
              </a:graphicData>
            </a:graphic>
          </wp:inline>
        </w:drawing>
      </w:r>
    </w:p>
    <w:p w14:paraId="2EBE00EF" w14:textId="54162BB9" w:rsidR="00243ABA" w:rsidRPr="005B17D3" w:rsidRDefault="00243ABA" w:rsidP="00EF3896">
      <w:pPr>
        <w:pStyle w:val="Caption"/>
      </w:pPr>
      <w:bookmarkStart w:id="1086" w:name="_Toc31622423"/>
      <w:r w:rsidRPr="005B17D3">
        <w:t xml:space="preserve">Figure </w:t>
      </w:r>
      <w:r w:rsidRPr="005B17D3">
        <w:rPr>
          <w:noProof/>
        </w:rPr>
        <w:fldChar w:fldCharType="begin"/>
      </w:r>
      <w:r w:rsidRPr="005B17D3">
        <w:rPr>
          <w:noProof/>
        </w:rPr>
        <w:instrText xml:space="preserve"> SEQ Figure \* ARABIC </w:instrText>
      </w:r>
      <w:r w:rsidRPr="005B17D3">
        <w:rPr>
          <w:noProof/>
        </w:rPr>
        <w:fldChar w:fldCharType="separate"/>
      </w:r>
      <w:r w:rsidR="008613D7" w:rsidRPr="005B17D3">
        <w:rPr>
          <w:noProof/>
        </w:rPr>
        <w:t>66</w:t>
      </w:r>
      <w:r w:rsidRPr="005B17D3">
        <w:rPr>
          <w:noProof/>
        </w:rPr>
        <w:fldChar w:fldCharType="end"/>
      </w:r>
      <w:r w:rsidRPr="005B17D3">
        <w:t>: MISSION Act Community Care Determination screen</w:t>
      </w:r>
      <w:bookmarkEnd w:id="1086"/>
    </w:p>
    <w:p w14:paraId="4A368C3E" w14:textId="4B5A3EFF" w:rsidR="00243ABA" w:rsidRPr="005B17D3" w:rsidRDefault="00243ABA" w:rsidP="00EF3896">
      <w:pPr>
        <w:pStyle w:val="BodyTextBullet1"/>
      </w:pPr>
      <w:r w:rsidRPr="005B17D3">
        <w:rPr>
          <w:b/>
        </w:rPr>
        <w:t>Important:</w:t>
      </w:r>
      <w:r w:rsidRPr="005B17D3">
        <w:t xml:space="preserve"> Under MISSION Act, and only specific to the newly added consults and </w:t>
      </w:r>
      <w:r w:rsidR="008C0D2B" w:rsidRPr="005B17D3">
        <w:t>profiles</w:t>
      </w:r>
      <w:r w:rsidRPr="005B17D3">
        <w:t>, the following Hardship Information fields will NOT display as of 06/15/2019:</w:t>
      </w:r>
    </w:p>
    <w:p w14:paraId="29AF01F0" w14:textId="77777777" w:rsidR="00243ABA" w:rsidRPr="005B17D3" w:rsidRDefault="00243ABA" w:rsidP="00EF3896">
      <w:pPr>
        <w:pStyle w:val="BodyTextBullet1"/>
      </w:pPr>
    </w:p>
    <w:p w14:paraId="39EA1EBE" w14:textId="77777777" w:rsidR="00243ABA" w:rsidRPr="005B17D3" w:rsidRDefault="00243ABA" w:rsidP="001470FA">
      <w:pPr>
        <w:pStyle w:val="BodyTextBullet1"/>
        <w:numPr>
          <w:ilvl w:val="0"/>
          <w:numId w:val="391"/>
        </w:numPr>
      </w:pPr>
      <w:r w:rsidRPr="005B17D3">
        <w:t>Clinically Indicated Date</w:t>
      </w:r>
    </w:p>
    <w:p w14:paraId="65AA2E98" w14:textId="77777777" w:rsidR="00243ABA" w:rsidRPr="005B17D3" w:rsidRDefault="00243ABA" w:rsidP="001470FA">
      <w:pPr>
        <w:pStyle w:val="BodyTextBullet1"/>
        <w:numPr>
          <w:ilvl w:val="0"/>
          <w:numId w:val="391"/>
        </w:numPr>
      </w:pPr>
      <w:r w:rsidRPr="005B17D3">
        <w:t>Clinic Stop Code</w:t>
      </w:r>
    </w:p>
    <w:p w14:paraId="4CCA79AD" w14:textId="77777777" w:rsidR="00243ABA" w:rsidRPr="005B17D3" w:rsidRDefault="00243ABA" w:rsidP="001470FA">
      <w:pPr>
        <w:pStyle w:val="BodyTextBullet1"/>
        <w:numPr>
          <w:ilvl w:val="0"/>
          <w:numId w:val="391"/>
        </w:numPr>
      </w:pPr>
      <w:r w:rsidRPr="005B17D3">
        <w:t>Clinic Stop Code Name</w:t>
      </w:r>
    </w:p>
    <w:p w14:paraId="0EAAB060" w14:textId="77777777" w:rsidR="00243ABA" w:rsidRPr="005B17D3" w:rsidRDefault="00243ABA" w:rsidP="00EF3896">
      <w:pPr>
        <w:rPr>
          <w:rStyle w:val="Strong"/>
        </w:rPr>
      </w:pPr>
    </w:p>
    <w:p w14:paraId="453D1423" w14:textId="77777777" w:rsidR="00243ABA" w:rsidRPr="005B17D3" w:rsidRDefault="00243ABA" w:rsidP="00474E83">
      <w:pPr>
        <w:pStyle w:val="NoteLightbulb"/>
        <w:rPr>
          <w:rStyle w:val="Strong"/>
          <w:b w:val="0"/>
          <w:bCs w:val="0"/>
        </w:rPr>
      </w:pPr>
      <w:r w:rsidRPr="005B17D3">
        <w:rPr>
          <w:rStyle w:val="Strong"/>
          <w:bCs w:val="0"/>
        </w:rPr>
        <w:t>Note:</w:t>
      </w:r>
      <w:r w:rsidRPr="005B17D3">
        <w:rPr>
          <w:rStyle w:val="Strong"/>
          <w:b w:val="0"/>
          <w:bCs w:val="0"/>
        </w:rPr>
        <w:t xml:space="preserve"> Manual Override and Remove Override functions will be disabled for users who do NOT have Manual Override permissions. Enrollment System users will still see the Manual Override and Remove Override functions but will not be able to use them.</w:t>
      </w:r>
    </w:p>
    <w:p w14:paraId="533A6492" w14:textId="77777777" w:rsidR="00243ABA" w:rsidRPr="005B17D3" w:rsidRDefault="00243ABA" w:rsidP="00EF3896">
      <w:pPr>
        <w:rPr>
          <w:rStyle w:val="Strong"/>
        </w:rPr>
      </w:pPr>
    </w:p>
    <w:p w14:paraId="0231176D" w14:textId="0128AC75" w:rsidR="00243ABA" w:rsidRPr="005B17D3" w:rsidRDefault="00243ABA" w:rsidP="00EF3896">
      <w:pPr>
        <w:rPr>
          <w:rStyle w:val="Strong"/>
        </w:rPr>
      </w:pPr>
      <w:r w:rsidRPr="005B17D3">
        <w:rPr>
          <w:rStyle w:val="Strong"/>
        </w:rPr>
        <w:t>Community Care Eligibility</w:t>
      </w:r>
    </w:p>
    <w:p w14:paraId="305C50AB" w14:textId="77777777" w:rsidR="00243ABA" w:rsidRPr="005B17D3" w:rsidRDefault="00243ABA" w:rsidP="00EF3896"/>
    <w:p w14:paraId="608F8012" w14:textId="2E31C7EF" w:rsidR="00243ABA" w:rsidRPr="005B17D3" w:rsidRDefault="00243ABA" w:rsidP="00EF3896">
      <w:pPr>
        <w:pStyle w:val="BodyTextBullet1"/>
      </w:pPr>
      <w:r w:rsidRPr="005B17D3">
        <w:t xml:space="preserve">Enrollment System focuses on the eligibilities for the following services which are effective 06/06/2019: </w:t>
      </w:r>
    </w:p>
    <w:p w14:paraId="46CFD837" w14:textId="77777777" w:rsidR="00263C72" w:rsidRPr="005B17D3" w:rsidRDefault="00263C72" w:rsidP="00EF3896">
      <w:pPr>
        <w:pStyle w:val="BodyTextBullet1"/>
      </w:pPr>
    </w:p>
    <w:p w14:paraId="7C311C1C" w14:textId="77777777" w:rsidR="00243ABA" w:rsidRPr="005B17D3" w:rsidRDefault="00243ABA" w:rsidP="001470FA">
      <w:pPr>
        <w:pStyle w:val="BodyTextBullet1"/>
        <w:numPr>
          <w:ilvl w:val="0"/>
          <w:numId w:val="382"/>
        </w:numPr>
      </w:pPr>
      <w:r w:rsidRPr="005B17D3">
        <w:t>Grandfathered</w:t>
      </w:r>
    </w:p>
    <w:p w14:paraId="03105BC1" w14:textId="77777777" w:rsidR="00243ABA" w:rsidRPr="005B17D3" w:rsidRDefault="00243ABA" w:rsidP="001470FA">
      <w:pPr>
        <w:pStyle w:val="BodyTextBullet1"/>
        <w:numPr>
          <w:ilvl w:val="0"/>
          <w:numId w:val="382"/>
        </w:numPr>
      </w:pPr>
      <w:r w:rsidRPr="005B17D3">
        <w:t>State with No Full-Service VA</w:t>
      </w:r>
    </w:p>
    <w:p w14:paraId="259CBF13" w14:textId="77777777" w:rsidR="00243ABA" w:rsidRPr="005B17D3" w:rsidRDefault="00243ABA" w:rsidP="001470FA">
      <w:pPr>
        <w:pStyle w:val="BodyTextBullet1"/>
        <w:numPr>
          <w:ilvl w:val="0"/>
          <w:numId w:val="382"/>
        </w:numPr>
      </w:pPr>
      <w:r w:rsidRPr="005B17D3">
        <w:t>Urgent Care</w:t>
      </w:r>
    </w:p>
    <w:p w14:paraId="095B0C15" w14:textId="77777777" w:rsidR="00243ABA" w:rsidRPr="005B17D3" w:rsidRDefault="00243ABA" w:rsidP="001470FA">
      <w:pPr>
        <w:pStyle w:val="BodyTextBullet1"/>
        <w:numPr>
          <w:ilvl w:val="0"/>
          <w:numId w:val="382"/>
        </w:numPr>
      </w:pPr>
      <w:r w:rsidRPr="005B17D3">
        <w:t>Hardship (non-episodic)</w:t>
      </w:r>
    </w:p>
    <w:p w14:paraId="04EB3363" w14:textId="77777777" w:rsidR="00243ABA" w:rsidRPr="005B17D3" w:rsidRDefault="00243ABA" w:rsidP="00EF3896"/>
    <w:p w14:paraId="4E1F0174" w14:textId="77777777" w:rsidR="00243ABA" w:rsidRPr="005B17D3" w:rsidRDefault="00243ABA" w:rsidP="00EF3896">
      <w:bookmarkStart w:id="1087" w:name="CCPEligibility"/>
      <w:bookmarkEnd w:id="1087"/>
      <w:r w:rsidRPr="005B17D3">
        <w:t>The Community Care Program is available to enrolled Veterans. Refer to the following</w:t>
      </w:r>
    </w:p>
    <w:p w14:paraId="1687AA97" w14:textId="5875D317" w:rsidR="00243ABA" w:rsidRPr="005B17D3" w:rsidRDefault="00243ABA" w:rsidP="00EF3896">
      <w:r w:rsidRPr="005B17D3">
        <w:t xml:space="preserve">"How Do I...?" procedures below to determine a </w:t>
      </w:r>
      <w:r w:rsidR="006204FA" w:rsidRPr="005B17D3">
        <w:t>Veterans</w:t>
      </w:r>
      <w:r w:rsidRPr="005B17D3">
        <w:t xml:space="preserve"> eligibility.</w:t>
      </w:r>
    </w:p>
    <w:p w14:paraId="6DA82876" w14:textId="77777777" w:rsidR="00243ABA" w:rsidRPr="005B17D3" w:rsidRDefault="00243ABA" w:rsidP="00EF3896"/>
    <w:p w14:paraId="67252D40" w14:textId="77777777" w:rsidR="00243ABA" w:rsidRPr="005B17D3" w:rsidRDefault="005B17D3" w:rsidP="001470FA">
      <w:pPr>
        <w:pStyle w:val="BodyTextBullet1"/>
        <w:numPr>
          <w:ilvl w:val="0"/>
          <w:numId w:val="349"/>
        </w:numPr>
      </w:pPr>
      <w:hyperlink w:anchor="DetermineCCPEligibility" w:history="1">
        <w:r w:rsidR="00243ABA" w:rsidRPr="005B17D3">
          <w:rPr>
            <w:rStyle w:val="Hyperlink"/>
            <w:szCs w:val="24"/>
          </w:rPr>
          <w:t>... determine Community Care Program eligibility?</w:t>
        </w:r>
      </w:hyperlink>
    </w:p>
    <w:p w14:paraId="1845F028" w14:textId="77777777" w:rsidR="00243ABA" w:rsidRPr="005B17D3" w:rsidRDefault="00243ABA" w:rsidP="00EF3896">
      <w:pPr>
        <w:pStyle w:val="BodyTextBullet1"/>
      </w:pPr>
    </w:p>
    <w:p w14:paraId="4E1AE454" w14:textId="77777777" w:rsidR="00243ABA" w:rsidRPr="005B17D3" w:rsidRDefault="005B17D3" w:rsidP="001470FA">
      <w:pPr>
        <w:pStyle w:val="BodyTextBullet1"/>
        <w:numPr>
          <w:ilvl w:val="0"/>
          <w:numId w:val="349"/>
        </w:numPr>
      </w:pPr>
      <w:hyperlink w:anchor="DetermineBasicQualCCP" w:history="1">
        <w:r w:rsidR="00243ABA" w:rsidRPr="005B17D3">
          <w:rPr>
            <w:rStyle w:val="Hyperlink"/>
            <w:szCs w:val="24"/>
          </w:rPr>
          <w:t>... determine if the Veteran meets the Basic qualifications for Community Care Program?</w:t>
        </w:r>
      </w:hyperlink>
    </w:p>
    <w:p w14:paraId="78B65463" w14:textId="77777777" w:rsidR="00243ABA" w:rsidRPr="005B17D3" w:rsidRDefault="00243ABA" w:rsidP="00EF3896">
      <w:pPr>
        <w:pStyle w:val="BodyTextBullet1"/>
      </w:pPr>
    </w:p>
    <w:p w14:paraId="05D04D0F" w14:textId="77777777" w:rsidR="00243ABA" w:rsidRPr="005B17D3" w:rsidRDefault="005B17D3" w:rsidP="001470FA">
      <w:pPr>
        <w:pStyle w:val="BodyTextBullet1"/>
        <w:numPr>
          <w:ilvl w:val="0"/>
          <w:numId w:val="349"/>
        </w:numPr>
      </w:pPr>
      <w:hyperlink w:anchor="DetermineInitialPopulation" w:history="1">
        <w:r w:rsidR="00243ABA" w:rsidRPr="005B17D3">
          <w:rPr>
            <w:rStyle w:val="Hyperlink"/>
            <w:szCs w:val="24"/>
          </w:rPr>
          <w:t>... determine if the Veteran meets the criteria for Initial Population for Grandfather consideration?</w:t>
        </w:r>
      </w:hyperlink>
    </w:p>
    <w:p w14:paraId="2328EBED" w14:textId="77777777" w:rsidR="00243ABA" w:rsidRPr="005B17D3" w:rsidRDefault="00243ABA" w:rsidP="00EF3896">
      <w:pPr>
        <w:pStyle w:val="BodyTextBullet1"/>
      </w:pPr>
    </w:p>
    <w:p w14:paraId="73EFB4C4" w14:textId="77777777" w:rsidR="00243ABA" w:rsidRPr="005B17D3" w:rsidRDefault="005B17D3" w:rsidP="001470FA">
      <w:pPr>
        <w:pStyle w:val="BodyTextBullet1"/>
        <w:numPr>
          <w:ilvl w:val="0"/>
          <w:numId w:val="349"/>
        </w:numPr>
      </w:pPr>
      <w:hyperlink w:anchor="DetermineGrandfatherStatus" w:history="1">
        <w:r w:rsidR="00243ABA" w:rsidRPr="005B17D3">
          <w:rPr>
            <w:rStyle w:val="Hyperlink"/>
            <w:szCs w:val="24"/>
          </w:rPr>
          <w:t>... determine if the Veteran is eligible for Grandfather status?</w:t>
        </w:r>
      </w:hyperlink>
    </w:p>
    <w:p w14:paraId="4DF6C2F5" w14:textId="77777777" w:rsidR="00243ABA" w:rsidRPr="005B17D3" w:rsidRDefault="00243ABA" w:rsidP="00EF3896">
      <w:pPr>
        <w:pStyle w:val="BodyTextBullet1"/>
      </w:pPr>
    </w:p>
    <w:p w14:paraId="0EA1FF4F" w14:textId="77777777" w:rsidR="00243ABA" w:rsidRPr="005B17D3" w:rsidRDefault="005B17D3" w:rsidP="001470FA">
      <w:pPr>
        <w:pStyle w:val="BodyTextBullet1"/>
        <w:numPr>
          <w:ilvl w:val="0"/>
          <w:numId w:val="349"/>
        </w:numPr>
      </w:pPr>
      <w:hyperlink w:anchor="DetermineGrandfatherRetainingRules" w:history="1">
        <w:r w:rsidR="00243ABA" w:rsidRPr="005B17D3">
          <w:rPr>
            <w:rStyle w:val="Hyperlink"/>
            <w:szCs w:val="24"/>
          </w:rPr>
          <w:t>... determine if the Veteran is eligible for Grandfather status retaining rules?</w:t>
        </w:r>
      </w:hyperlink>
    </w:p>
    <w:p w14:paraId="77CC260E" w14:textId="77777777" w:rsidR="00243ABA" w:rsidRPr="005B17D3" w:rsidRDefault="00243ABA" w:rsidP="00EF3896">
      <w:pPr>
        <w:pStyle w:val="BodyTextBullet1"/>
      </w:pPr>
    </w:p>
    <w:p w14:paraId="6DDCD54E" w14:textId="77777777" w:rsidR="00243ABA" w:rsidRPr="005B17D3" w:rsidRDefault="005B17D3" w:rsidP="001470FA">
      <w:pPr>
        <w:pStyle w:val="BodyTextBullet1"/>
        <w:numPr>
          <w:ilvl w:val="0"/>
          <w:numId w:val="349"/>
        </w:numPr>
      </w:pPr>
      <w:hyperlink w:anchor="DetermineRegainGrandfather" w:history="1">
        <w:r w:rsidR="00243ABA" w:rsidRPr="005B17D3">
          <w:rPr>
            <w:rStyle w:val="Hyperlink"/>
            <w:szCs w:val="24"/>
          </w:rPr>
          <w:t>... determine if the Veteran is eligible to regain Grandfather status rules?</w:t>
        </w:r>
      </w:hyperlink>
    </w:p>
    <w:p w14:paraId="4BEFF2AB" w14:textId="77777777" w:rsidR="00243ABA" w:rsidRPr="005B17D3" w:rsidRDefault="00243ABA" w:rsidP="00EF3896">
      <w:pPr>
        <w:pStyle w:val="BodyTextBullet1"/>
      </w:pPr>
    </w:p>
    <w:p w14:paraId="4F3D6229" w14:textId="77777777" w:rsidR="00243ABA" w:rsidRPr="005B17D3" w:rsidRDefault="005B17D3" w:rsidP="001470FA">
      <w:pPr>
        <w:pStyle w:val="BodyTextBullet1"/>
        <w:numPr>
          <w:ilvl w:val="0"/>
          <w:numId w:val="349"/>
        </w:numPr>
      </w:pPr>
      <w:hyperlink w:anchor="DetermineHardshipGBABF" w:history="1">
        <w:r w:rsidR="00243ABA" w:rsidRPr="005B17D3">
          <w:rPr>
            <w:rStyle w:val="Hyperlink"/>
            <w:szCs w:val="24"/>
          </w:rPr>
          <w:t>... determine if the Veteran meets criteria for Hardship based on GEOBURDEN or AIR, BOAT, or FERRY or COMMUNITY CARE–HARDSHIP DETERMINATION?</w:t>
        </w:r>
      </w:hyperlink>
    </w:p>
    <w:p w14:paraId="00EBA926" w14:textId="77777777" w:rsidR="00243ABA" w:rsidRPr="005B17D3" w:rsidRDefault="00243ABA" w:rsidP="00EF3896">
      <w:pPr>
        <w:pStyle w:val="BodyTextBullet1"/>
      </w:pPr>
    </w:p>
    <w:p w14:paraId="6BC4B9A5" w14:textId="77777777" w:rsidR="00243ABA" w:rsidRPr="005B17D3" w:rsidRDefault="005B17D3" w:rsidP="001470FA">
      <w:pPr>
        <w:pStyle w:val="BodyTextBullet1"/>
        <w:numPr>
          <w:ilvl w:val="0"/>
          <w:numId w:val="349"/>
        </w:numPr>
      </w:pPr>
      <w:hyperlink w:anchor="DetermineSNFSMF" w:history="1">
        <w:r w:rsidR="00243ABA" w:rsidRPr="005B17D3">
          <w:rPr>
            <w:rStyle w:val="Hyperlink"/>
            <w:szCs w:val="24"/>
          </w:rPr>
          <w:t>... determine if the Veteran is eligible for "State with no Full-Service Medical Facility"?</w:t>
        </w:r>
      </w:hyperlink>
    </w:p>
    <w:p w14:paraId="7512DA89" w14:textId="77777777" w:rsidR="00243ABA" w:rsidRPr="005B17D3" w:rsidRDefault="00243ABA" w:rsidP="00EF3896">
      <w:pPr>
        <w:pStyle w:val="BodyTextBullet1"/>
      </w:pPr>
    </w:p>
    <w:p w14:paraId="6F56BF37" w14:textId="77777777" w:rsidR="00243ABA" w:rsidRPr="005B17D3" w:rsidRDefault="005B17D3" w:rsidP="001470FA">
      <w:pPr>
        <w:pStyle w:val="BodyTextBullet1"/>
        <w:numPr>
          <w:ilvl w:val="0"/>
          <w:numId w:val="349"/>
        </w:numPr>
      </w:pPr>
      <w:hyperlink w:anchor="DetermineUrgentCare" w:history="1">
        <w:r w:rsidR="00243ABA" w:rsidRPr="005B17D3">
          <w:rPr>
            <w:rStyle w:val="Hyperlink"/>
            <w:szCs w:val="24"/>
          </w:rPr>
          <w:t>… determine if the Veteran is eligible for Urgent Care?</w:t>
        </w:r>
      </w:hyperlink>
    </w:p>
    <w:p w14:paraId="6DF28E26" w14:textId="77777777" w:rsidR="00243ABA" w:rsidRPr="005B17D3" w:rsidRDefault="00243ABA" w:rsidP="00EF3896">
      <w:pPr>
        <w:pStyle w:val="BodyTextBullet1"/>
      </w:pPr>
    </w:p>
    <w:p w14:paraId="0D443AAC" w14:textId="77777777" w:rsidR="00243ABA" w:rsidRPr="005B17D3" w:rsidRDefault="005B17D3" w:rsidP="001470FA">
      <w:pPr>
        <w:pStyle w:val="BodyTextBullet1"/>
        <w:numPr>
          <w:ilvl w:val="0"/>
          <w:numId w:val="349"/>
        </w:numPr>
        <w:rPr>
          <w:rStyle w:val="Hyperlink"/>
          <w:color w:val="auto"/>
          <w:szCs w:val="24"/>
          <w:u w:val="none"/>
        </w:rPr>
      </w:pPr>
      <w:hyperlink w:anchor="DetermineNoLongerEligible" w:history="1">
        <w:r w:rsidR="00243ABA" w:rsidRPr="005B17D3">
          <w:rPr>
            <w:rStyle w:val="Hyperlink"/>
            <w:szCs w:val="24"/>
          </w:rPr>
          <w:t>... determine if the Veteran is no longer eligible?</w:t>
        </w:r>
      </w:hyperlink>
    </w:p>
    <w:p w14:paraId="0D8B9D7F" w14:textId="77777777" w:rsidR="00243ABA" w:rsidRPr="005B17D3" w:rsidRDefault="00243ABA" w:rsidP="00EF3896">
      <w:pPr>
        <w:pStyle w:val="BodyTextBullet1"/>
        <w:rPr>
          <w:rStyle w:val="Hyperlink"/>
          <w:color w:val="auto"/>
          <w:szCs w:val="24"/>
          <w:u w:val="none"/>
        </w:rPr>
      </w:pPr>
    </w:p>
    <w:p w14:paraId="4025CFC7" w14:textId="77777777" w:rsidR="00243ABA" w:rsidRPr="005B17D3" w:rsidRDefault="005B17D3" w:rsidP="001470FA">
      <w:pPr>
        <w:pStyle w:val="BodyTextBullet1"/>
        <w:numPr>
          <w:ilvl w:val="0"/>
          <w:numId w:val="349"/>
        </w:numPr>
      </w:pPr>
      <w:hyperlink w:anchor="SetVCEIndicator" w:history="1">
        <w:r w:rsidR="00243ABA" w:rsidRPr="005B17D3">
          <w:rPr>
            <w:rStyle w:val="Hyperlink"/>
            <w:szCs w:val="24"/>
          </w:rPr>
          <w:t>... set Veterans Community Care Eligibility (VCE) Indicator?</w:t>
        </w:r>
      </w:hyperlink>
    </w:p>
    <w:p w14:paraId="05A0D971" w14:textId="77777777" w:rsidR="00243ABA" w:rsidRPr="005B17D3" w:rsidRDefault="00243ABA" w:rsidP="00EF3896"/>
    <w:p w14:paraId="133A3749" w14:textId="77777777" w:rsidR="002A5BA1" w:rsidRPr="005B17D3" w:rsidRDefault="002A5BA1" w:rsidP="002A5BA1">
      <w:pPr>
        <w:pStyle w:val="Heading5"/>
      </w:pPr>
      <w:bookmarkStart w:id="1088" w:name="_Toc31622261"/>
      <w:r w:rsidRPr="005B17D3">
        <w:t>Community Care Determination History</w:t>
      </w:r>
      <w:bookmarkEnd w:id="1088"/>
    </w:p>
    <w:p w14:paraId="3B67ABA9" w14:textId="77777777" w:rsidR="002A5BA1" w:rsidRPr="005B17D3" w:rsidRDefault="002A5BA1" w:rsidP="002A5BA1">
      <w:pPr>
        <w:pStyle w:val="BodyTextBullet2"/>
      </w:pPr>
      <w:r w:rsidRPr="005B17D3">
        <w:t xml:space="preserve">The </w:t>
      </w:r>
      <w:r w:rsidRPr="005B17D3">
        <w:rPr>
          <w:b/>
        </w:rPr>
        <w:t>Community Care Determination History</w:t>
      </w:r>
      <w:r w:rsidRPr="005B17D3">
        <w:t xml:space="preserve"> screen lists the following information: </w:t>
      </w:r>
      <w:r w:rsidRPr="005B17D3">
        <w:rPr>
          <w:i/>
        </w:rPr>
        <w:t>Old Value</w:t>
      </w:r>
      <w:r w:rsidRPr="005B17D3">
        <w:t xml:space="preserve">, </w:t>
      </w:r>
      <w:r w:rsidRPr="005B17D3">
        <w:rPr>
          <w:i/>
        </w:rPr>
        <w:t>New Value</w:t>
      </w:r>
      <w:r w:rsidRPr="005B17D3">
        <w:t xml:space="preserve">, and </w:t>
      </w:r>
      <w:r w:rsidRPr="005B17D3">
        <w:rPr>
          <w:i/>
        </w:rPr>
        <w:t>Data Changed</w:t>
      </w:r>
      <w:r w:rsidRPr="005B17D3">
        <w:t>. All updated data displays on this screen.</w:t>
      </w:r>
    </w:p>
    <w:p w14:paraId="13313875" w14:textId="77777777" w:rsidR="002A5BA1" w:rsidRPr="005B17D3" w:rsidRDefault="002A5BA1" w:rsidP="002A5BA1">
      <w:pPr>
        <w:pStyle w:val="BodyTextBullet2"/>
      </w:pPr>
      <w:r w:rsidRPr="005B17D3">
        <w:t>A green icon</w:t>
      </w:r>
      <w:r w:rsidRPr="005B17D3">
        <w:rPr>
          <w:noProof/>
        </w:rPr>
        <w:drawing>
          <wp:inline distT="0" distB="0" distL="0" distR="0" wp14:anchorId="6415731D" wp14:editId="25EDFE19">
            <wp:extent cx="155448" cy="155448"/>
            <wp:effectExtent l="0" t="0" r="0" b="0"/>
            <wp:docPr id="1404" name="Picture 1404" descr="Change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HAISBSnellJ\Desktop\latest.png"/>
                    <pic:cNvPicPr>
                      <a:picLocks noChangeAspect="1" noChangeArrowheads="1"/>
                    </pic:cNvPicPr>
                  </pic:nvPicPr>
                  <pic:blipFill>
                    <a:blip r:embed="rId142">
                      <a:extLst>
                        <a:ext uri="{28A0092B-C50C-407E-A947-70E740481C1C}">
                          <a14:useLocalDpi xmlns:a14="http://schemas.microsoft.com/office/drawing/2010/main" val="0"/>
                        </a:ext>
                      </a:extLst>
                    </a:blip>
                    <a:stretch>
                      <a:fillRect/>
                    </a:stretch>
                  </pic:blipFill>
                  <pic:spPr bwMode="auto">
                    <a:xfrm>
                      <a:off x="0" y="0"/>
                      <a:ext cx="155448" cy="155448"/>
                    </a:xfrm>
                    <a:prstGeom prst="rect">
                      <a:avLst/>
                    </a:prstGeom>
                    <a:noFill/>
                    <a:ln>
                      <a:noFill/>
                    </a:ln>
                    <a:extLst>
                      <a:ext uri="{53640926-AAD7-44D8-BBD7-CCE9431645EC}">
                        <a14:shadowObscured xmlns:a14="http://schemas.microsoft.com/office/drawing/2010/main"/>
                      </a:ext>
                    </a:extLst>
                  </pic:spPr>
                </pic:pic>
              </a:graphicData>
            </a:graphic>
          </wp:inline>
        </w:drawing>
      </w:r>
      <w:r w:rsidRPr="005B17D3">
        <w:t xml:space="preserve"> in the </w:t>
      </w:r>
      <w:r w:rsidRPr="005B17D3">
        <w:rPr>
          <w:b/>
        </w:rPr>
        <w:t>Data Changed</w:t>
      </w:r>
      <w:r w:rsidRPr="005B17D3">
        <w:t xml:space="preserve"> column shows when a change is made by a user or the system. Changes display under the </w:t>
      </w:r>
      <w:r w:rsidRPr="005B17D3">
        <w:rPr>
          <w:b/>
        </w:rPr>
        <w:t>Change Times</w:t>
      </w:r>
      <w:r w:rsidRPr="005B17D3">
        <w:t xml:space="preserve"> dropdown.</w:t>
      </w:r>
    </w:p>
    <w:p w14:paraId="624F8D9C" w14:textId="77777777" w:rsidR="002A5BA1" w:rsidRPr="005B17D3" w:rsidRDefault="002A5BA1" w:rsidP="002A5BA1">
      <w:pPr>
        <w:pStyle w:val="BodyTextBullet2"/>
      </w:pPr>
      <w:r w:rsidRPr="005B17D3">
        <w:t xml:space="preserve">The following sections display on the </w:t>
      </w:r>
      <w:r w:rsidRPr="005B17D3">
        <w:rPr>
          <w:b/>
        </w:rPr>
        <w:t xml:space="preserve">History </w:t>
      </w:r>
      <w:r w:rsidRPr="005B17D3">
        <w:t xml:space="preserve">screen: </w:t>
      </w:r>
    </w:p>
    <w:p w14:paraId="20F880DA" w14:textId="77777777" w:rsidR="002A5BA1" w:rsidRPr="005B17D3" w:rsidRDefault="002A5BA1" w:rsidP="002A5BA1">
      <w:pPr>
        <w:pStyle w:val="ListBullet"/>
      </w:pPr>
      <w:r w:rsidRPr="005B17D3">
        <w:t>Community Care Outcome</w:t>
      </w:r>
    </w:p>
    <w:p w14:paraId="7873E33D" w14:textId="77777777" w:rsidR="002A5BA1" w:rsidRPr="005B17D3" w:rsidRDefault="002A5BA1" w:rsidP="002A5BA1">
      <w:pPr>
        <w:pStyle w:val="ListBullet"/>
      </w:pPr>
      <w:r w:rsidRPr="005B17D3">
        <w:t>Manual Override (Regardless of Override permissions, all Enrollment System users will see the Manual Override and Remove Override functions but will not be able to use them. Only available to Enrollment System users with Manual Override permissions. Manual Override and Remove Override functions will be disabled for users who do NOT have Manual Override permissions).</w:t>
      </w:r>
    </w:p>
    <w:p w14:paraId="10E19645" w14:textId="77777777" w:rsidR="002A5BA1" w:rsidRPr="005B17D3" w:rsidRDefault="002A5BA1" w:rsidP="002A5BA1">
      <w:pPr>
        <w:pStyle w:val="ListBullet"/>
      </w:pPr>
      <w:r w:rsidRPr="005B17D3">
        <w:t>Veteran Information</w:t>
      </w:r>
    </w:p>
    <w:p w14:paraId="394E9954" w14:textId="77777777" w:rsidR="002A5BA1" w:rsidRPr="005B17D3" w:rsidRDefault="002A5BA1" w:rsidP="002A5BA1">
      <w:pPr>
        <w:pStyle w:val="ListBullet"/>
      </w:pPr>
      <w:r w:rsidRPr="005B17D3">
        <w:t>Nearest VACAA Facility</w:t>
      </w:r>
    </w:p>
    <w:p w14:paraId="175CF134" w14:textId="77777777" w:rsidR="002A5BA1" w:rsidRPr="005B17D3" w:rsidRDefault="002A5BA1" w:rsidP="002A5BA1">
      <w:pPr>
        <w:pStyle w:val="ListBullet"/>
      </w:pPr>
      <w:r w:rsidRPr="005B17D3">
        <w:t>Hardship</w:t>
      </w:r>
    </w:p>
    <w:p w14:paraId="639E0884" w14:textId="77777777" w:rsidR="002A5BA1" w:rsidRPr="005B17D3" w:rsidRDefault="002A5BA1" w:rsidP="002A5BA1">
      <w:pPr>
        <w:pStyle w:val="ListBullet"/>
      </w:pPr>
      <w:r w:rsidRPr="005B17D3">
        <w:t>Hardship Information</w:t>
      </w:r>
    </w:p>
    <w:p w14:paraId="40B9ABBC" w14:textId="77777777" w:rsidR="002A5BA1" w:rsidRPr="005B17D3" w:rsidRDefault="002A5BA1" w:rsidP="002A5BA1">
      <w:pPr>
        <w:pStyle w:val="ListBullet"/>
        <w:numPr>
          <w:ilvl w:val="0"/>
          <w:numId w:val="0"/>
        </w:numPr>
        <w:ind w:left="720" w:hanging="360"/>
      </w:pPr>
    </w:p>
    <w:p w14:paraId="2DFE27D6" w14:textId="77777777" w:rsidR="002A5BA1" w:rsidRPr="005B17D3" w:rsidRDefault="002A5BA1" w:rsidP="002A5BA1">
      <w:pPr>
        <w:pStyle w:val="ListBullet"/>
        <w:numPr>
          <w:ilvl w:val="0"/>
          <w:numId w:val="0"/>
        </w:numPr>
        <w:ind w:left="720" w:hanging="360"/>
      </w:pPr>
      <w:r w:rsidRPr="005B17D3">
        <w:rPr>
          <w:noProof/>
        </w:rPr>
        <w:drawing>
          <wp:inline distT="0" distB="0" distL="0" distR="0" wp14:anchorId="3639C166" wp14:editId="60BD485C">
            <wp:extent cx="5943600" cy="2195239"/>
            <wp:effectExtent l="0" t="0" r="0" b="0"/>
            <wp:docPr id="1488" name="Picture 1488" descr="Screen shot of the Community Care Determination History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id:image001.jpg@01D50146.D39A4920"/>
                    <pic:cNvPicPr>
                      <a:picLocks noChangeAspect="1" noChangeArrowheads="1"/>
                    </pic:cNvPicPr>
                  </pic:nvPicPr>
                  <pic:blipFill>
                    <a:blip r:embed="rId143" r:link="rId144" cstate="print">
                      <a:extLst>
                        <a:ext uri="{28A0092B-C50C-407E-A947-70E740481C1C}">
                          <a14:useLocalDpi xmlns:a14="http://schemas.microsoft.com/office/drawing/2010/main" val="0"/>
                        </a:ext>
                      </a:extLst>
                    </a:blip>
                    <a:srcRect/>
                    <a:stretch>
                      <a:fillRect/>
                    </a:stretch>
                  </pic:blipFill>
                  <pic:spPr bwMode="auto">
                    <a:xfrm>
                      <a:off x="0" y="0"/>
                      <a:ext cx="5943600" cy="2195239"/>
                    </a:xfrm>
                    <a:prstGeom prst="rect">
                      <a:avLst/>
                    </a:prstGeom>
                    <a:noFill/>
                    <a:ln>
                      <a:noFill/>
                    </a:ln>
                  </pic:spPr>
                </pic:pic>
              </a:graphicData>
            </a:graphic>
          </wp:inline>
        </w:drawing>
      </w:r>
    </w:p>
    <w:p w14:paraId="0A4AFCBC" w14:textId="77777777" w:rsidR="002A5BA1" w:rsidRPr="005B17D3" w:rsidRDefault="002A5BA1" w:rsidP="002A5BA1">
      <w:pPr>
        <w:pStyle w:val="ListBullet"/>
        <w:numPr>
          <w:ilvl w:val="0"/>
          <w:numId w:val="0"/>
        </w:numPr>
        <w:ind w:left="720" w:hanging="360"/>
      </w:pPr>
      <w:r w:rsidRPr="005B17D3">
        <w:rPr>
          <w:noProof/>
        </w:rPr>
        <w:drawing>
          <wp:inline distT="0" distB="0" distL="0" distR="0" wp14:anchorId="588DD740" wp14:editId="54878652">
            <wp:extent cx="5943600" cy="2753360"/>
            <wp:effectExtent l="0" t="0" r="0" b="8890"/>
            <wp:docPr id="38" name="Picture 38" descr="Screen shot of the Community Care Determination History scree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2753360"/>
                    </a:xfrm>
                    <a:prstGeom prst="rect">
                      <a:avLst/>
                    </a:prstGeom>
                  </pic:spPr>
                </pic:pic>
              </a:graphicData>
            </a:graphic>
          </wp:inline>
        </w:drawing>
      </w:r>
    </w:p>
    <w:p w14:paraId="79CE706A" w14:textId="77777777" w:rsidR="002A5BA1" w:rsidRPr="005B17D3" w:rsidRDefault="002A5BA1" w:rsidP="002A5BA1">
      <w:pPr>
        <w:pStyle w:val="ListBullet"/>
        <w:keepNext/>
        <w:numPr>
          <w:ilvl w:val="0"/>
          <w:numId w:val="0"/>
        </w:numPr>
        <w:ind w:left="720" w:hanging="360"/>
      </w:pPr>
      <w:r w:rsidRPr="005B17D3">
        <w:rPr>
          <w:noProof/>
        </w:rPr>
        <w:drawing>
          <wp:inline distT="0" distB="0" distL="0" distR="0" wp14:anchorId="6E38C9FC" wp14:editId="13A9AC5B">
            <wp:extent cx="5943600" cy="965200"/>
            <wp:effectExtent l="0" t="0" r="0" b="6350"/>
            <wp:docPr id="1535" name="Picture 1535" descr="Screen shot of the Community Care Determination History scree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965200"/>
                    </a:xfrm>
                    <a:prstGeom prst="rect">
                      <a:avLst/>
                    </a:prstGeom>
                  </pic:spPr>
                </pic:pic>
              </a:graphicData>
            </a:graphic>
          </wp:inline>
        </w:drawing>
      </w:r>
    </w:p>
    <w:p w14:paraId="7FBB9494" w14:textId="399115D9" w:rsidR="002A5BA1" w:rsidRPr="005B17D3" w:rsidRDefault="002A5BA1" w:rsidP="002A5BA1">
      <w:pPr>
        <w:pStyle w:val="Caption"/>
      </w:pPr>
      <w:bookmarkStart w:id="1089" w:name="_Toc31622424"/>
      <w:r w:rsidRPr="005B17D3">
        <w:t xml:space="preserve">Figure </w:t>
      </w:r>
      <w:r w:rsidRPr="005B17D3">
        <w:rPr>
          <w:noProof/>
        </w:rPr>
        <w:fldChar w:fldCharType="begin"/>
      </w:r>
      <w:r w:rsidRPr="005B17D3">
        <w:rPr>
          <w:noProof/>
        </w:rPr>
        <w:instrText xml:space="preserve"> SEQ Figure \* ARABIC </w:instrText>
      </w:r>
      <w:r w:rsidRPr="005B17D3">
        <w:rPr>
          <w:noProof/>
        </w:rPr>
        <w:fldChar w:fldCharType="separate"/>
      </w:r>
      <w:r w:rsidR="008C0D2B" w:rsidRPr="005B17D3">
        <w:rPr>
          <w:noProof/>
        </w:rPr>
        <w:t>67</w:t>
      </w:r>
      <w:r w:rsidRPr="005B17D3">
        <w:rPr>
          <w:noProof/>
        </w:rPr>
        <w:fldChar w:fldCharType="end"/>
      </w:r>
      <w:r w:rsidRPr="005B17D3">
        <w:t>: Community Care Determination History screen</w:t>
      </w:r>
      <w:bookmarkEnd w:id="1089"/>
    </w:p>
    <w:p w14:paraId="5A3FFE8E" w14:textId="77777777" w:rsidR="002A5BA1" w:rsidRPr="005B17D3" w:rsidRDefault="002A5BA1" w:rsidP="002A5BA1">
      <w:pPr>
        <w:pStyle w:val="ListBullet"/>
        <w:numPr>
          <w:ilvl w:val="0"/>
          <w:numId w:val="0"/>
        </w:numPr>
        <w:ind w:left="720"/>
      </w:pPr>
    </w:p>
    <w:p w14:paraId="06C276DB" w14:textId="711998B4" w:rsidR="00243ABA" w:rsidRPr="005B17D3" w:rsidRDefault="00243ABA" w:rsidP="00EF3896">
      <w:pPr>
        <w:pStyle w:val="Heading5"/>
        <w:rPr>
          <w:color w:val="7F7F7F" w:themeColor="text1" w:themeTint="80"/>
        </w:rPr>
      </w:pPr>
      <w:bookmarkStart w:id="1090" w:name="_Toc31622262"/>
      <w:r w:rsidRPr="005B17D3">
        <w:t>Veteran Information</w:t>
      </w:r>
      <w:bookmarkEnd w:id="1090"/>
      <w:r w:rsidRPr="005B17D3">
        <w:t xml:space="preserve"> </w:t>
      </w:r>
    </w:p>
    <w:p w14:paraId="6D5668E0" w14:textId="77777777" w:rsidR="00243ABA" w:rsidRPr="005B17D3" w:rsidRDefault="00243ABA" w:rsidP="00EF3896">
      <w:pPr>
        <w:pStyle w:val="ScreenField"/>
      </w:pPr>
      <w:r w:rsidRPr="005B17D3">
        <w:t>Residential Address Status Bad Address Indicator (BAI):</w:t>
      </w:r>
    </w:p>
    <w:p w14:paraId="270257DB" w14:textId="77777777" w:rsidR="00243ABA" w:rsidRPr="005B17D3" w:rsidRDefault="00243ABA" w:rsidP="00EF3896">
      <w:pPr>
        <w:pStyle w:val="BodyTextBullet1"/>
      </w:pPr>
      <w:r w:rsidRPr="005B17D3">
        <w:t>Residential Address component doesn't have bad address indicator, this field is only populated if the residential address was copied from permanent mailing.  Possible status values are:  Options are “U” for Undeliverable, “H” for Homeless, “N” for Address not found, “O” for Other, or NULL (no value) if no Bad Address Indicator (BAI).</w:t>
      </w:r>
    </w:p>
    <w:p w14:paraId="1FF1376A" w14:textId="77777777" w:rsidR="00243ABA" w:rsidRPr="005B17D3" w:rsidRDefault="00243ABA" w:rsidP="00EF3896">
      <w:pPr>
        <w:pStyle w:val="BodyTextBullet1"/>
      </w:pPr>
    </w:p>
    <w:p w14:paraId="03E7A298" w14:textId="77777777" w:rsidR="00243ABA" w:rsidRPr="005B17D3" w:rsidRDefault="00243ABA" w:rsidP="00EF3896">
      <w:pPr>
        <w:pStyle w:val="ScreenField"/>
      </w:pPr>
      <w:r w:rsidRPr="005B17D3">
        <w:t>Address Accuracy</w:t>
      </w:r>
    </w:p>
    <w:p w14:paraId="685566D3" w14:textId="77777777" w:rsidR="00243ABA" w:rsidRPr="005B17D3" w:rsidRDefault="00243ABA" w:rsidP="00EF3896">
      <w:pPr>
        <w:pStyle w:val="ScreenFieldDesc"/>
      </w:pPr>
      <w:r w:rsidRPr="005B17D3">
        <w:t xml:space="preserve">Address Accuracy is the PSSG determined, Geocoding driving distance calculation. ES displays the following values: </w:t>
      </w:r>
      <w:r w:rsidRPr="005B17D3">
        <w:rPr>
          <w:i/>
        </w:rPr>
        <w:t>AdminPlaces</w:t>
      </w:r>
      <w:r w:rsidRPr="005B17D3">
        <w:t xml:space="preserve">, </w:t>
      </w:r>
      <w:r w:rsidRPr="005B17D3">
        <w:rPr>
          <w:i/>
        </w:rPr>
        <w:t>Point Address</w:t>
      </w:r>
      <w:r w:rsidRPr="005B17D3">
        <w:t xml:space="preserve">, </w:t>
      </w:r>
      <w:r w:rsidRPr="005B17D3">
        <w:rPr>
          <w:i/>
        </w:rPr>
        <w:t>Postal</w:t>
      </w:r>
      <w:r w:rsidRPr="005B17D3">
        <w:t xml:space="preserve">, </w:t>
      </w:r>
      <w:r w:rsidRPr="005B17D3">
        <w:rPr>
          <w:i/>
        </w:rPr>
        <w:t>PostalEx</w:t>
      </w:r>
      <w:r w:rsidRPr="005B17D3">
        <w:t xml:space="preserve">t, </w:t>
      </w:r>
      <w:r w:rsidRPr="005B17D3">
        <w:rPr>
          <w:i/>
        </w:rPr>
        <w:t>Street Address</w:t>
      </w:r>
      <w:r w:rsidRPr="005B17D3">
        <w:t xml:space="preserve">, or </w:t>
      </w:r>
      <w:r w:rsidRPr="005B17D3">
        <w:rPr>
          <w:i/>
        </w:rPr>
        <w:t>Street Name</w:t>
      </w:r>
      <w:r w:rsidRPr="005B17D3">
        <w:t>.</w:t>
      </w:r>
    </w:p>
    <w:p w14:paraId="2F56A30A" w14:textId="77777777" w:rsidR="00243ABA" w:rsidRPr="005B17D3" w:rsidRDefault="00243ABA" w:rsidP="00EF3896">
      <w:pPr>
        <w:pStyle w:val="ScreenField"/>
      </w:pPr>
      <w:r w:rsidRPr="005B17D3">
        <w:t>Address</w:t>
      </w:r>
    </w:p>
    <w:p w14:paraId="29B9902C" w14:textId="77777777" w:rsidR="00243ABA" w:rsidRPr="005B17D3" w:rsidRDefault="00243ABA" w:rsidP="00EF3896">
      <w:pPr>
        <w:pStyle w:val="BodyTextBullet1"/>
        <w:ind w:left="360"/>
      </w:pPr>
      <w:r w:rsidRPr="005B17D3">
        <w:t xml:space="preserve">The address type residential is used to determine Community Care eligibility.   </w:t>
      </w:r>
    </w:p>
    <w:p w14:paraId="4EDCC425" w14:textId="77777777" w:rsidR="00243ABA" w:rsidRPr="005B17D3" w:rsidRDefault="00243ABA" w:rsidP="001470FA">
      <w:pPr>
        <w:pStyle w:val="BodyTextBullet1"/>
        <w:numPr>
          <w:ilvl w:val="0"/>
          <w:numId w:val="385"/>
        </w:numPr>
      </w:pPr>
      <w:r w:rsidRPr="005B17D3">
        <w:t>Address Line 1 (Street details)</w:t>
      </w:r>
    </w:p>
    <w:p w14:paraId="065DA952" w14:textId="77777777" w:rsidR="00243ABA" w:rsidRPr="005B17D3" w:rsidRDefault="00243ABA" w:rsidP="001470FA">
      <w:pPr>
        <w:pStyle w:val="BodyTextBullet1"/>
        <w:numPr>
          <w:ilvl w:val="0"/>
          <w:numId w:val="385"/>
        </w:numPr>
      </w:pPr>
      <w:r w:rsidRPr="005B17D3">
        <w:t>Address Line 2 (if applicable)</w:t>
      </w:r>
    </w:p>
    <w:p w14:paraId="52355527" w14:textId="77777777" w:rsidR="00243ABA" w:rsidRPr="005B17D3" w:rsidRDefault="00243ABA" w:rsidP="001470FA">
      <w:pPr>
        <w:pStyle w:val="BodyTextBullet1"/>
        <w:numPr>
          <w:ilvl w:val="0"/>
          <w:numId w:val="385"/>
        </w:numPr>
      </w:pPr>
      <w:r w:rsidRPr="005B17D3">
        <w:t>Address Line 3 (if applicable)</w:t>
      </w:r>
    </w:p>
    <w:p w14:paraId="63109301" w14:textId="77777777" w:rsidR="00243ABA" w:rsidRPr="005B17D3" w:rsidRDefault="00243ABA" w:rsidP="001470FA">
      <w:pPr>
        <w:pStyle w:val="BodyTextBullet1"/>
        <w:numPr>
          <w:ilvl w:val="0"/>
          <w:numId w:val="385"/>
        </w:numPr>
      </w:pPr>
      <w:r w:rsidRPr="005B17D3">
        <w:t>City, State, ZIP</w:t>
      </w:r>
    </w:p>
    <w:p w14:paraId="0DE48567" w14:textId="77777777" w:rsidR="00243ABA" w:rsidRPr="005B17D3" w:rsidRDefault="00243ABA" w:rsidP="00EF3896">
      <w:pPr>
        <w:pStyle w:val="ScreenField"/>
      </w:pPr>
      <w:r w:rsidRPr="005B17D3">
        <w:t>Enrolled:</w:t>
      </w:r>
    </w:p>
    <w:p w14:paraId="12DE7372" w14:textId="77777777" w:rsidR="00243ABA" w:rsidRPr="005B17D3" w:rsidRDefault="00243ABA" w:rsidP="00EF3896">
      <w:pPr>
        <w:pStyle w:val="ScreenFieldDesc"/>
      </w:pPr>
      <w:r w:rsidRPr="005B17D3">
        <w:t>The date that the Veteran was enrolled in the VA healthcare system.</w:t>
      </w:r>
    </w:p>
    <w:p w14:paraId="7AFFAAA3" w14:textId="77777777" w:rsidR="00243ABA" w:rsidRPr="005B17D3" w:rsidRDefault="00243ABA" w:rsidP="00EF3896">
      <w:pPr>
        <w:pStyle w:val="ScreenField"/>
      </w:pPr>
      <w:r w:rsidRPr="005B17D3">
        <w:t>Included in the initial population for Grandfather consideration:</w:t>
      </w:r>
    </w:p>
    <w:p w14:paraId="3D422155" w14:textId="77777777" w:rsidR="00243ABA" w:rsidRPr="005B17D3" w:rsidRDefault="00243ABA" w:rsidP="00EF3896">
      <w:pPr>
        <w:pStyle w:val="BodyTextBullet1"/>
        <w:ind w:left="360"/>
      </w:pPr>
      <w:r w:rsidRPr="005B17D3">
        <w:t xml:space="preserve">The </w:t>
      </w:r>
      <w:r w:rsidRPr="005B17D3">
        <w:rPr>
          <w:b/>
        </w:rPr>
        <w:t>Included in the initial population for Grandfather consideration:</w:t>
      </w:r>
      <w:r w:rsidRPr="005B17D3">
        <w:t xml:space="preserve"> field displays</w:t>
      </w:r>
    </w:p>
    <w:p w14:paraId="2D0585EF" w14:textId="77777777" w:rsidR="00243ABA" w:rsidRPr="005B17D3" w:rsidRDefault="00243ABA" w:rsidP="00EF3896">
      <w:pPr>
        <w:pStyle w:val="BodyTextBullet1"/>
        <w:ind w:left="360"/>
      </w:pPr>
      <w:r w:rsidRPr="005B17D3">
        <w:t>a "Yes" or "No" value.</w:t>
      </w:r>
    </w:p>
    <w:p w14:paraId="47EFE350" w14:textId="77777777" w:rsidR="00243ABA" w:rsidRPr="005B17D3" w:rsidRDefault="00243ABA" w:rsidP="00EF3896">
      <w:pPr>
        <w:pStyle w:val="BodyTextBullet1"/>
        <w:ind w:left="360"/>
      </w:pPr>
    </w:p>
    <w:p w14:paraId="58F04476" w14:textId="77777777" w:rsidR="00243ABA" w:rsidRPr="005B17D3" w:rsidRDefault="00243ABA" w:rsidP="00EF3896">
      <w:pPr>
        <w:pStyle w:val="BodyTextBullet1"/>
        <w:ind w:left="360"/>
      </w:pPr>
      <w:r w:rsidRPr="005B17D3">
        <w:t>The following rules apply to the Included in the initial population for Grandfather</w:t>
      </w:r>
    </w:p>
    <w:p w14:paraId="147F38E3" w14:textId="77777777" w:rsidR="00243ABA" w:rsidRPr="005B17D3" w:rsidRDefault="00243ABA" w:rsidP="00EF3896">
      <w:pPr>
        <w:pStyle w:val="BodyTextBullet1"/>
        <w:ind w:left="360"/>
      </w:pPr>
      <w:r w:rsidRPr="005B17D3">
        <w:t>consideration field:</w:t>
      </w:r>
    </w:p>
    <w:p w14:paraId="6FB62405" w14:textId="77777777" w:rsidR="00243ABA" w:rsidRPr="005B17D3" w:rsidRDefault="00243ABA" w:rsidP="00EF3896">
      <w:pPr>
        <w:pStyle w:val="BodyTextBullet1"/>
        <w:ind w:left="360"/>
      </w:pPr>
    </w:p>
    <w:p w14:paraId="3990BF90" w14:textId="77777777" w:rsidR="00243ABA" w:rsidRPr="005B17D3" w:rsidRDefault="00243ABA" w:rsidP="001470FA">
      <w:pPr>
        <w:pStyle w:val="BodyTextBullet1"/>
        <w:numPr>
          <w:ilvl w:val="0"/>
          <w:numId w:val="334"/>
        </w:numPr>
        <w:tabs>
          <w:tab w:val="clear" w:pos="720"/>
          <w:tab w:val="num" w:pos="1080"/>
        </w:tabs>
        <w:ind w:left="1080"/>
      </w:pPr>
      <w:r w:rsidRPr="005B17D3">
        <w:t>Veteran was mileage eligible on 06/05/18 then the field will be populated with “Yes”. If not, populate with “No”.    </w:t>
      </w:r>
    </w:p>
    <w:p w14:paraId="0111D8F3" w14:textId="77777777" w:rsidR="00243ABA" w:rsidRPr="005B17D3" w:rsidRDefault="00243ABA" w:rsidP="001470FA">
      <w:pPr>
        <w:pStyle w:val="BodyTextBullet1"/>
        <w:numPr>
          <w:ilvl w:val="0"/>
          <w:numId w:val="334"/>
        </w:numPr>
        <w:tabs>
          <w:tab w:val="clear" w:pos="720"/>
          <w:tab w:val="num" w:pos="1080"/>
        </w:tabs>
        <w:ind w:left="1080"/>
      </w:pPr>
      <w:r w:rsidRPr="005B17D3">
        <w:t>Any new Veterans added to the Enrollment System after initial Grandfather Population Consideration would be given a “No.”</w:t>
      </w:r>
    </w:p>
    <w:p w14:paraId="24BC8964" w14:textId="77777777" w:rsidR="00243ABA" w:rsidRPr="005B17D3" w:rsidRDefault="00243ABA" w:rsidP="00EF3896">
      <w:pPr>
        <w:pStyle w:val="BodyTextBullet1"/>
      </w:pPr>
    </w:p>
    <w:p w14:paraId="6FEF941F" w14:textId="77777777" w:rsidR="00243ABA" w:rsidRPr="005B17D3" w:rsidRDefault="00243ABA" w:rsidP="00EF3896">
      <w:pPr>
        <w:pStyle w:val="ScreenField"/>
      </w:pPr>
      <w:r w:rsidRPr="005B17D3">
        <w:t>Send to Contractors:</w:t>
      </w:r>
    </w:p>
    <w:p w14:paraId="551269F3" w14:textId="77777777" w:rsidR="00243ABA" w:rsidRPr="005B17D3" w:rsidRDefault="00243ABA" w:rsidP="00EF3896">
      <w:pPr>
        <w:pStyle w:val="ScreenFieldDesc"/>
      </w:pPr>
      <w:r w:rsidRPr="005B17D3">
        <w:t xml:space="preserve">The </w:t>
      </w:r>
      <w:r w:rsidRPr="005B17D3">
        <w:rPr>
          <w:b/>
        </w:rPr>
        <w:t>Send to Contractors</w:t>
      </w:r>
      <w:r w:rsidRPr="005B17D3">
        <w:t xml:space="preserve"> button provides the ability to manually send the Veteran information to the Third-Party Administrator (TPA) Contractor, also known as the Community Care Network (CCN) Provider.</w:t>
      </w:r>
    </w:p>
    <w:p w14:paraId="3E777B19" w14:textId="77777777" w:rsidR="00243ABA" w:rsidRPr="005B17D3" w:rsidRDefault="00243ABA" w:rsidP="00EF3896">
      <w:pPr>
        <w:pStyle w:val="ScreenFieldDesc"/>
      </w:pPr>
    </w:p>
    <w:p w14:paraId="08BA5689" w14:textId="77777777" w:rsidR="00243ABA" w:rsidRPr="005B17D3" w:rsidRDefault="00243ABA" w:rsidP="00474E83">
      <w:pPr>
        <w:pStyle w:val="NoteLightbulb"/>
        <w:numPr>
          <w:ilvl w:val="0"/>
          <w:numId w:val="0"/>
        </w:numPr>
        <w:ind w:left="1440"/>
      </w:pPr>
      <w:r w:rsidRPr="005B17D3">
        <w:t xml:space="preserve">Notes: </w:t>
      </w:r>
    </w:p>
    <w:p w14:paraId="6F96812F" w14:textId="3BBF3DBF" w:rsidR="00243ABA" w:rsidRPr="005B17D3" w:rsidRDefault="00243ABA" w:rsidP="00474E83">
      <w:pPr>
        <w:pStyle w:val="NoteLightbulb"/>
      </w:pPr>
      <w:r w:rsidRPr="005B17D3">
        <w:t>A Veteran can have a TPA relationship and a Community Care Network (CCN) relationship. In this case, ES sends Veteran information to both external systems. If the information is only sent to the TPA, the success message states, “</w:t>
      </w:r>
      <w:r w:rsidRPr="005B17D3">
        <w:rPr>
          <w:i/>
        </w:rPr>
        <w:t>Person data marked to send to TPA Contractors.</w:t>
      </w:r>
      <w:r w:rsidRPr="005B17D3">
        <w:t xml:space="preserve">”  If the </w:t>
      </w:r>
      <w:r w:rsidR="006204FA" w:rsidRPr="005B17D3">
        <w:t>Veterans</w:t>
      </w:r>
      <w:r w:rsidRPr="005B17D3">
        <w:t xml:space="preserve"> information is sent to both the TPA and the CCN, the success message states “</w:t>
      </w:r>
      <w:r w:rsidRPr="005B17D3">
        <w:rPr>
          <w:i/>
        </w:rPr>
        <w:t>Person data marked to send to both TPA and CCN Contractors</w:t>
      </w:r>
      <w:r w:rsidRPr="005B17D3">
        <w:t>.”</w:t>
      </w:r>
    </w:p>
    <w:p w14:paraId="7BE6E9D9" w14:textId="4A1E7177" w:rsidR="00243ABA" w:rsidRPr="005B17D3" w:rsidRDefault="00243ABA" w:rsidP="00474E83">
      <w:pPr>
        <w:pStyle w:val="NoteLightbulb"/>
      </w:pPr>
      <w:r w:rsidRPr="005B17D3">
        <w:t xml:space="preserve">Users can also click the </w:t>
      </w:r>
      <w:r w:rsidRPr="005B17D3">
        <w:rPr>
          <w:b/>
        </w:rPr>
        <w:t>Retransmit</w:t>
      </w:r>
      <w:r w:rsidRPr="005B17D3">
        <w:t xml:space="preserve"> button to manually retransmit the </w:t>
      </w:r>
      <w:r w:rsidR="006204FA" w:rsidRPr="005B17D3">
        <w:t>Veterans</w:t>
      </w:r>
      <w:r w:rsidRPr="005B17D3">
        <w:t xml:space="preserve"> information to the TPA Contractor via the </w:t>
      </w:r>
      <w:r w:rsidRPr="005B17D3">
        <w:rPr>
          <w:b/>
        </w:rPr>
        <w:t>TPA Contractor Message Log</w:t>
      </w:r>
      <w:r w:rsidRPr="005B17D3">
        <w:t xml:space="preserve"> screen. </w:t>
      </w:r>
    </w:p>
    <w:p w14:paraId="0CF3C3B7" w14:textId="77777777" w:rsidR="00401AC4" w:rsidRPr="005B17D3" w:rsidRDefault="00401AC4" w:rsidP="00401AC4">
      <w:pPr>
        <w:pStyle w:val="NoteLightbulb"/>
        <w:numPr>
          <w:ilvl w:val="0"/>
          <w:numId w:val="0"/>
        </w:numPr>
        <w:ind w:left="360"/>
      </w:pPr>
    </w:p>
    <w:p w14:paraId="303D9D6A" w14:textId="3EC39AE2" w:rsidR="006133FA" w:rsidRPr="005B17D3" w:rsidRDefault="006133FA" w:rsidP="00401AC4">
      <w:pPr>
        <w:pStyle w:val="ScreenField"/>
      </w:pPr>
      <w:r w:rsidRPr="005B17D3">
        <w:t>View Data Sent to CCN Contractors and View Data Sent to TPA Links</w:t>
      </w:r>
    </w:p>
    <w:p w14:paraId="46CCBEFA" w14:textId="77777777" w:rsidR="006133FA" w:rsidRPr="005B17D3" w:rsidRDefault="006133FA" w:rsidP="00EF3896">
      <w:pPr>
        <w:jc w:val="center"/>
      </w:pPr>
      <w:r w:rsidRPr="005B17D3">
        <w:rPr>
          <w:noProof/>
        </w:rPr>
        <w:drawing>
          <wp:inline distT="0" distB="0" distL="0" distR="0" wp14:anchorId="3EFC5E52" wp14:editId="72BB3791">
            <wp:extent cx="5885815" cy="3027045"/>
            <wp:effectExtent l="0" t="0" r="635" b="1905"/>
            <wp:docPr id="1383" name="Picture 1383" descr="View Data Sent to CCN Contractors link and View Data Sent to TPA link displays on the Veteran Information scree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id:image007.jpg@01D51624.56C08930"/>
                    <pic:cNvPicPr>
                      <a:picLocks noChangeAspect="1" noChangeArrowheads="1"/>
                    </pic:cNvPicPr>
                  </pic:nvPicPr>
                  <pic:blipFill>
                    <a:blip r:embed="rId147" r:link="rId148">
                      <a:extLst>
                        <a:ext uri="{28A0092B-C50C-407E-A947-70E740481C1C}">
                          <a14:useLocalDpi xmlns:a14="http://schemas.microsoft.com/office/drawing/2010/main" val="0"/>
                        </a:ext>
                      </a:extLst>
                    </a:blip>
                    <a:srcRect/>
                    <a:stretch>
                      <a:fillRect/>
                    </a:stretch>
                  </pic:blipFill>
                  <pic:spPr bwMode="auto">
                    <a:xfrm>
                      <a:off x="0" y="0"/>
                      <a:ext cx="5885815" cy="3027045"/>
                    </a:xfrm>
                    <a:prstGeom prst="rect">
                      <a:avLst/>
                    </a:prstGeom>
                    <a:noFill/>
                    <a:ln>
                      <a:noFill/>
                    </a:ln>
                  </pic:spPr>
                </pic:pic>
              </a:graphicData>
            </a:graphic>
          </wp:inline>
        </w:drawing>
      </w:r>
    </w:p>
    <w:p w14:paraId="37C763FF" w14:textId="2F9DF122" w:rsidR="006133FA" w:rsidRPr="005B17D3" w:rsidRDefault="006133FA" w:rsidP="00EF3896">
      <w:pPr>
        <w:pStyle w:val="Caption"/>
      </w:pPr>
      <w:bookmarkStart w:id="1091" w:name="_Toc31622425"/>
      <w:r w:rsidRPr="005B17D3">
        <w:t xml:space="preserve">Figure </w:t>
      </w:r>
      <w:r w:rsidRPr="005B17D3">
        <w:rPr>
          <w:noProof/>
        </w:rPr>
        <w:fldChar w:fldCharType="begin"/>
      </w:r>
      <w:r w:rsidRPr="005B17D3">
        <w:rPr>
          <w:noProof/>
        </w:rPr>
        <w:instrText xml:space="preserve"> SEQ Figure \* ARABIC </w:instrText>
      </w:r>
      <w:r w:rsidRPr="005B17D3">
        <w:rPr>
          <w:noProof/>
        </w:rPr>
        <w:fldChar w:fldCharType="separate"/>
      </w:r>
      <w:r w:rsidR="008C0D2B" w:rsidRPr="005B17D3">
        <w:rPr>
          <w:noProof/>
        </w:rPr>
        <w:t>68</w:t>
      </w:r>
      <w:r w:rsidRPr="005B17D3">
        <w:rPr>
          <w:noProof/>
        </w:rPr>
        <w:fldChar w:fldCharType="end"/>
      </w:r>
      <w:r w:rsidRPr="005B17D3">
        <w:t>: View Data Sent to CCN Contractors and View Data Sent to TPA links</w:t>
      </w:r>
      <w:bookmarkEnd w:id="1091"/>
    </w:p>
    <w:p w14:paraId="77540C0B" w14:textId="77777777" w:rsidR="006133FA" w:rsidRPr="005B17D3" w:rsidRDefault="006133FA" w:rsidP="00EF3896">
      <w:pPr>
        <w:pStyle w:val="ScreenFieldDesc"/>
      </w:pPr>
    </w:p>
    <w:p w14:paraId="6E5EFD1A" w14:textId="67F127DE" w:rsidR="006133FA" w:rsidRPr="005B17D3" w:rsidRDefault="006133FA" w:rsidP="00401AC4">
      <w:pPr>
        <w:pStyle w:val="ScreenField"/>
      </w:pPr>
      <w:r w:rsidRPr="005B17D3">
        <w:t xml:space="preserve">View Data Sent to CCN Contractors </w:t>
      </w:r>
      <w:r w:rsidR="00401AC4" w:rsidRPr="005B17D3">
        <w:t>L</w:t>
      </w:r>
      <w:r w:rsidRPr="005B17D3">
        <w:t>ink</w:t>
      </w:r>
      <w:r w:rsidR="00242DC7" w:rsidRPr="005B17D3">
        <w:rPr>
          <w:i w:val="0"/>
        </w:rPr>
        <w:t xml:space="preserve"> </w:t>
      </w:r>
      <w:hyperlink w:anchor="CCN_TPA_links" w:history="1">
        <w:r w:rsidR="00242DC7" w:rsidRPr="005B17D3">
          <w:rPr>
            <w:rStyle w:val="Hyperlink"/>
            <w:rFonts w:ascii="Arial" w:hAnsi="Arial"/>
            <w:b w:val="0"/>
            <w:i w:val="0"/>
            <w:sz w:val="22"/>
            <w:szCs w:val="24"/>
          </w:rPr>
          <w:t>[back]</w:t>
        </w:r>
      </w:hyperlink>
    </w:p>
    <w:p w14:paraId="4D20B911" w14:textId="77777777" w:rsidR="006133FA" w:rsidRPr="005B17D3" w:rsidRDefault="006133FA" w:rsidP="00EF3896">
      <w:pPr>
        <w:pStyle w:val="ScreenFieldDesc"/>
      </w:pPr>
      <w:r w:rsidRPr="005B17D3">
        <w:t xml:space="preserve">Click the </w:t>
      </w:r>
      <w:r w:rsidRPr="005B17D3">
        <w:rPr>
          <w:b/>
        </w:rPr>
        <w:t>View Data Sent to CCN Contractors</w:t>
      </w:r>
      <w:r w:rsidRPr="005B17D3">
        <w:t xml:space="preserve"> link to access the </w:t>
      </w:r>
      <w:r w:rsidRPr="005B17D3">
        <w:rPr>
          <w:b/>
        </w:rPr>
        <w:t>CCN Contractor Message Log</w:t>
      </w:r>
      <w:r w:rsidRPr="005B17D3">
        <w:t xml:space="preserve">. On the </w:t>
      </w:r>
      <w:r w:rsidRPr="005B17D3">
        <w:rPr>
          <w:i/>
        </w:rPr>
        <w:t>CCN Message Log</w:t>
      </w:r>
      <w:r w:rsidRPr="005B17D3">
        <w:t xml:space="preserve">, users can view records sent to CCN Contractors. However, because contractor searches are no longer at the patient level, the </w:t>
      </w:r>
      <w:r w:rsidRPr="005B17D3">
        <w:rPr>
          <w:i/>
        </w:rPr>
        <w:t>CCN Message Log</w:t>
      </w:r>
      <w:r w:rsidRPr="005B17D3">
        <w:t xml:space="preserve"> is only accessed at the patient level on the patient record within the </w:t>
      </w:r>
      <w:r w:rsidRPr="005B17D3">
        <w:rPr>
          <w:b/>
        </w:rPr>
        <w:t>Community Care Determination</w:t>
      </w:r>
      <w:r w:rsidRPr="005B17D3">
        <w:t xml:space="preserve"> screen. </w:t>
      </w:r>
    </w:p>
    <w:p w14:paraId="7B68AD4B" w14:textId="77777777" w:rsidR="006133FA" w:rsidRPr="005B17D3" w:rsidRDefault="006133FA" w:rsidP="00EF3896">
      <w:pPr>
        <w:pStyle w:val="ScreenField"/>
      </w:pPr>
    </w:p>
    <w:p w14:paraId="79CD1A91" w14:textId="77777777" w:rsidR="006133FA" w:rsidRPr="005B17D3" w:rsidRDefault="006133FA" w:rsidP="00EF3896">
      <w:pPr>
        <w:pStyle w:val="ScreenFieldDesc"/>
        <w:keepNext/>
      </w:pPr>
      <w:r w:rsidRPr="005B17D3">
        <w:rPr>
          <w:noProof/>
        </w:rPr>
        <w:drawing>
          <wp:inline distT="0" distB="0" distL="0" distR="0" wp14:anchorId="134FB655" wp14:editId="741289B5">
            <wp:extent cx="5943600" cy="88201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882015"/>
                    </a:xfrm>
                    <a:prstGeom prst="rect">
                      <a:avLst/>
                    </a:prstGeom>
                  </pic:spPr>
                </pic:pic>
              </a:graphicData>
            </a:graphic>
          </wp:inline>
        </w:drawing>
      </w:r>
    </w:p>
    <w:p w14:paraId="4C81247C" w14:textId="7B9B02B9" w:rsidR="006133FA" w:rsidRPr="005B17D3" w:rsidRDefault="006133FA" w:rsidP="00EF3896">
      <w:pPr>
        <w:pStyle w:val="Caption"/>
      </w:pPr>
      <w:bookmarkStart w:id="1092" w:name="_Toc31622426"/>
      <w:r w:rsidRPr="005B17D3">
        <w:t xml:space="preserve">Figure </w:t>
      </w:r>
      <w:r w:rsidR="00247AD2" w:rsidRPr="005B17D3">
        <w:rPr>
          <w:noProof/>
        </w:rPr>
        <w:fldChar w:fldCharType="begin"/>
      </w:r>
      <w:r w:rsidR="00247AD2" w:rsidRPr="005B17D3">
        <w:rPr>
          <w:noProof/>
        </w:rPr>
        <w:instrText xml:space="preserve"> SEQ Figure \* ARABIC </w:instrText>
      </w:r>
      <w:r w:rsidR="00247AD2" w:rsidRPr="005B17D3">
        <w:rPr>
          <w:noProof/>
        </w:rPr>
        <w:fldChar w:fldCharType="separate"/>
      </w:r>
      <w:r w:rsidR="008C0D2B" w:rsidRPr="005B17D3">
        <w:rPr>
          <w:noProof/>
        </w:rPr>
        <w:t>69</w:t>
      </w:r>
      <w:r w:rsidR="00247AD2" w:rsidRPr="005B17D3">
        <w:rPr>
          <w:noProof/>
        </w:rPr>
        <w:fldChar w:fldCharType="end"/>
      </w:r>
      <w:r w:rsidRPr="005B17D3">
        <w:t>: CCN Message Log screen</w:t>
      </w:r>
      <w:bookmarkEnd w:id="1092"/>
    </w:p>
    <w:p w14:paraId="116193F9" w14:textId="77777777" w:rsidR="006133FA" w:rsidRPr="005B17D3" w:rsidRDefault="006133FA" w:rsidP="00EF3896">
      <w:pPr>
        <w:pStyle w:val="ScreenField"/>
      </w:pPr>
    </w:p>
    <w:p w14:paraId="677672A6" w14:textId="77777777" w:rsidR="006133FA" w:rsidRPr="005B17D3" w:rsidRDefault="006133FA" w:rsidP="00EF3896">
      <w:pPr>
        <w:pStyle w:val="ScreenField"/>
      </w:pPr>
      <w:r w:rsidRPr="005B17D3">
        <w:t>CCN Transmission Date</w:t>
      </w:r>
    </w:p>
    <w:p w14:paraId="4619372D" w14:textId="77777777" w:rsidR="006133FA" w:rsidRPr="005B17D3" w:rsidRDefault="006133FA" w:rsidP="009B7360">
      <w:pPr>
        <w:pStyle w:val="ScreenFieldDesc"/>
        <w:rPr>
          <w:sz w:val="22"/>
          <w:szCs w:val="22"/>
        </w:rPr>
      </w:pPr>
      <w:r w:rsidRPr="005B17D3">
        <w:t>The transmission date defaults to the current date. However, the user can edit the date to reflect a date that is prior to the current date. The transmission date is also updated when the record is updated before the record appears in the “Sent” status.</w:t>
      </w:r>
    </w:p>
    <w:p w14:paraId="50669044" w14:textId="77777777" w:rsidR="006133FA" w:rsidRPr="005B17D3" w:rsidRDefault="006133FA" w:rsidP="00EF3896">
      <w:pPr>
        <w:pStyle w:val="ScreenFieldDesc"/>
        <w:ind w:left="0"/>
      </w:pPr>
    </w:p>
    <w:p w14:paraId="09B94F28" w14:textId="77777777" w:rsidR="006133FA" w:rsidRPr="005B17D3" w:rsidRDefault="006133FA" w:rsidP="00474E83">
      <w:pPr>
        <w:pStyle w:val="NoteLightbulb"/>
        <w:rPr>
          <w:b/>
        </w:rPr>
      </w:pPr>
      <w:r w:rsidRPr="005B17D3">
        <w:rPr>
          <w:b/>
        </w:rPr>
        <w:t xml:space="preserve">Notes: </w:t>
      </w:r>
    </w:p>
    <w:p w14:paraId="251E6BD4" w14:textId="77777777" w:rsidR="006133FA" w:rsidRPr="005B17D3" w:rsidRDefault="006133FA" w:rsidP="00884662">
      <w:pPr>
        <w:pStyle w:val="ScreenFieldDesc"/>
        <w:numPr>
          <w:ilvl w:val="0"/>
          <w:numId w:val="284"/>
        </w:numPr>
      </w:pPr>
      <w:r w:rsidRPr="005B17D3">
        <w:t>This process is repeated until the record is picked up and sent to DAS.</w:t>
      </w:r>
    </w:p>
    <w:p w14:paraId="1B1B63A2" w14:textId="3AD38625" w:rsidR="006133FA" w:rsidRPr="005B17D3" w:rsidRDefault="006133FA" w:rsidP="00884662">
      <w:pPr>
        <w:pStyle w:val="ScreenFieldDesc"/>
        <w:numPr>
          <w:ilvl w:val="0"/>
          <w:numId w:val="284"/>
        </w:numPr>
      </w:pPr>
      <w:r w:rsidRPr="005B17D3">
        <w:t xml:space="preserve">Once the </w:t>
      </w:r>
      <w:r w:rsidR="006204FA" w:rsidRPr="005B17D3">
        <w:t>Veterans</w:t>
      </w:r>
      <w:r w:rsidRPr="005B17D3">
        <w:t xml:space="preserve"> record goes to DAS, any changes to that person creates a new entry thereafter.</w:t>
      </w:r>
    </w:p>
    <w:p w14:paraId="04C9F980" w14:textId="77777777" w:rsidR="006133FA" w:rsidRPr="005B17D3" w:rsidRDefault="006133FA" w:rsidP="00EF3896">
      <w:pPr>
        <w:pStyle w:val="ScreenField"/>
      </w:pPr>
      <w:r w:rsidRPr="005B17D3">
        <w:t>Status</w:t>
      </w:r>
    </w:p>
    <w:p w14:paraId="53754717" w14:textId="77777777" w:rsidR="006133FA" w:rsidRPr="005B17D3" w:rsidRDefault="006133FA" w:rsidP="00EF3896">
      <w:pPr>
        <w:pStyle w:val="ScreenFieldDesc"/>
      </w:pPr>
      <w:r w:rsidRPr="005B17D3">
        <w:t>The following record-level status values below reflect the delivery status of a copy of a Community Care eligibility record update from the Enrollment System to Data Access Service (DAS), and DAS to the CCN Contractors.</w:t>
      </w:r>
    </w:p>
    <w:p w14:paraId="553521E9" w14:textId="77777777" w:rsidR="006133FA" w:rsidRPr="005B17D3" w:rsidRDefault="006133FA" w:rsidP="00884662">
      <w:pPr>
        <w:pStyle w:val="ListBull2"/>
        <w:numPr>
          <w:ilvl w:val="0"/>
          <w:numId w:val="285"/>
        </w:numPr>
      </w:pPr>
      <w:r w:rsidRPr="005B17D3">
        <w:t>Contractor: Not received – DAS was able to connect but Contractor did not receive file.</w:t>
      </w:r>
    </w:p>
    <w:p w14:paraId="7262B857" w14:textId="77777777" w:rsidR="006133FA" w:rsidRPr="005B17D3" w:rsidRDefault="006133FA" w:rsidP="00884662">
      <w:pPr>
        <w:pStyle w:val="ListBull2"/>
        <w:numPr>
          <w:ilvl w:val="0"/>
          <w:numId w:val="285"/>
        </w:numPr>
      </w:pPr>
      <w:r w:rsidRPr="005B17D3">
        <w:t>Contractor: Received – DAS was able to connect and sent file to Contractor.</w:t>
      </w:r>
    </w:p>
    <w:p w14:paraId="5046D37F" w14:textId="77777777" w:rsidR="006133FA" w:rsidRPr="005B17D3" w:rsidRDefault="006133FA" w:rsidP="00884662">
      <w:pPr>
        <w:pStyle w:val="ListBull2"/>
        <w:numPr>
          <w:ilvl w:val="0"/>
          <w:numId w:val="285"/>
        </w:numPr>
      </w:pPr>
      <w:r w:rsidRPr="005B17D3">
        <w:t xml:space="preserve">DAS Success – DAS could deliver the file to CCN Contractor. </w:t>
      </w:r>
    </w:p>
    <w:p w14:paraId="482C8C92" w14:textId="77777777" w:rsidR="006133FA" w:rsidRPr="005B17D3" w:rsidRDefault="006133FA" w:rsidP="00884662">
      <w:pPr>
        <w:pStyle w:val="ListBull2"/>
        <w:numPr>
          <w:ilvl w:val="0"/>
          <w:numId w:val="285"/>
        </w:numPr>
      </w:pPr>
      <w:r w:rsidRPr="005B17D3">
        <w:t>DAS Failed – DAS could not deliver the file to CCN Contractor.</w:t>
      </w:r>
    </w:p>
    <w:p w14:paraId="7019AA48" w14:textId="77777777" w:rsidR="006133FA" w:rsidRPr="005B17D3" w:rsidRDefault="006133FA" w:rsidP="00884662">
      <w:pPr>
        <w:pStyle w:val="ListBull2"/>
        <w:numPr>
          <w:ilvl w:val="0"/>
          <w:numId w:val="285"/>
        </w:numPr>
      </w:pPr>
      <w:r w:rsidRPr="005B17D3">
        <w:t>Reject – The record not to be sent to the CCN contractor.</w:t>
      </w:r>
    </w:p>
    <w:p w14:paraId="23A685EB" w14:textId="77777777" w:rsidR="006133FA" w:rsidRPr="005B17D3" w:rsidRDefault="006133FA" w:rsidP="00884662">
      <w:pPr>
        <w:pStyle w:val="ListBull2"/>
        <w:numPr>
          <w:ilvl w:val="0"/>
          <w:numId w:val="285"/>
        </w:numPr>
      </w:pPr>
      <w:r w:rsidRPr="005B17D3">
        <w:t>Send – Marked to Send.</w:t>
      </w:r>
    </w:p>
    <w:p w14:paraId="466C424A" w14:textId="77777777" w:rsidR="006133FA" w:rsidRPr="005B17D3" w:rsidRDefault="006133FA" w:rsidP="00884662">
      <w:pPr>
        <w:pStyle w:val="ListBull2"/>
        <w:numPr>
          <w:ilvl w:val="0"/>
          <w:numId w:val="285"/>
        </w:numPr>
      </w:pPr>
      <w:r w:rsidRPr="005B17D3">
        <w:t>Sent – Picked up and sent in a file to DAS.</w:t>
      </w:r>
    </w:p>
    <w:p w14:paraId="4237FA62" w14:textId="77777777" w:rsidR="006133FA" w:rsidRPr="005B17D3" w:rsidRDefault="006133FA" w:rsidP="00EF3896">
      <w:pPr>
        <w:pStyle w:val="ListBull2"/>
        <w:numPr>
          <w:ilvl w:val="0"/>
          <w:numId w:val="0"/>
        </w:numPr>
      </w:pPr>
    </w:p>
    <w:p w14:paraId="788D51D9" w14:textId="77777777" w:rsidR="006133FA" w:rsidRPr="005B17D3" w:rsidRDefault="006133FA" w:rsidP="00EF3896">
      <w:pPr>
        <w:pStyle w:val="ListBull2"/>
        <w:numPr>
          <w:ilvl w:val="0"/>
          <w:numId w:val="0"/>
        </w:numPr>
        <w:rPr>
          <w:b/>
          <w:i/>
          <w:u w:val="single"/>
        </w:rPr>
      </w:pPr>
      <w:r w:rsidRPr="005B17D3">
        <w:rPr>
          <w:noProof/>
        </w:rPr>
        <w:drawing>
          <wp:anchor distT="0" distB="0" distL="114300" distR="114300" simplePos="0" relativeHeight="251686912" behindDoc="0" locked="0" layoutInCell="1" allowOverlap="1" wp14:anchorId="0639D2C1" wp14:editId="59AA120A">
            <wp:simplePos x="0" y="0"/>
            <wp:positionH relativeFrom="margin">
              <wp:align>center</wp:align>
            </wp:positionH>
            <wp:positionV relativeFrom="paragraph">
              <wp:posOffset>9525</wp:posOffset>
            </wp:positionV>
            <wp:extent cx="2498725" cy="1148080"/>
            <wp:effectExtent l="0" t="0" r="0" b="0"/>
            <wp:wrapSquare wrapText="bothSides"/>
            <wp:docPr id="54" name="Picture 54" descr="Screen shot of the CCN Contractor Message Search record-level Status dropd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VHAISHSplanR\eclipse-workspace\HECMS_roboh\ESR Help Project\Images\MenuBar\Transmission\ccn_contractor_message_search_statuses.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498725" cy="1148080"/>
                    </a:xfrm>
                    <a:prstGeom prst="rect">
                      <a:avLst/>
                    </a:prstGeom>
                    <a:noFill/>
                    <a:ln>
                      <a:noFill/>
                    </a:ln>
                  </pic:spPr>
                </pic:pic>
              </a:graphicData>
            </a:graphic>
          </wp:anchor>
        </w:drawing>
      </w:r>
    </w:p>
    <w:p w14:paraId="6089E046" w14:textId="77777777" w:rsidR="006133FA" w:rsidRPr="005B17D3" w:rsidRDefault="006133FA" w:rsidP="00EF3896"/>
    <w:p w14:paraId="246DD3BE" w14:textId="77777777" w:rsidR="006133FA" w:rsidRPr="005B17D3" w:rsidRDefault="006133FA" w:rsidP="00EF3896"/>
    <w:p w14:paraId="2460F299" w14:textId="77777777" w:rsidR="006133FA" w:rsidRPr="005B17D3" w:rsidRDefault="006133FA" w:rsidP="00EF3896"/>
    <w:p w14:paraId="36479181" w14:textId="77777777" w:rsidR="006133FA" w:rsidRPr="005B17D3" w:rsidRDefault="006133FA" w:rsidP="00EF3896">
      <w:pPr>
        <w:pStyle w:val="ListBull2"/>
        <w:numPr>
          <w:ilvl w:val="0"/>
          <w:numId w:val="0"/>
        </w:numPr>
        <w:rPr>
          <w:b/>
          <w:i/>
          <w:u w:val="single"/>
        </w:rPr>
      </w:pPr>
    </w:p>
    <w:p w14:paraId="72A5C4FF" w14:textId="77777777" w:rsidR="006133FA" w:rsidRPr="005B17D3" w:rsidRDefault="006133FA" w:rsidP="00EF3896">
      <w:pPr>
        <w:pStyle w:val="ListBull2"/>
        <w:numPr>
          <w:ilvl w:val="0"/>
          <w:numId w:val="0"/>
        </w:numPr>
        <w:rPr>
          <w:b/>
          <w:i/>
          <w:u w:val="single"/>
        </w:rPr>
      </w:pPr>
    </w:p>
    <w:p w14:paraId="5C83613F" w14:textId="043A8064" w:rsidR="006133FA" w:rsidRPr="005B17D3" w:rsidRDefault="006133FA" w:rsidP="00EF3896">
      <w:pPr>
        <w:pStyle w:val="Caption"/>
        <w:rPr>
          <w:b w:val="0"/>
          <w:i/>
          <w:u w:val="single"/>
        </w:rPr>
      </w:pPr>
      <w:bookmarkStart w:id="1093" w:name="_Toc31622427"/>
      <w:r w:rsidRPr="005B17D3">
        <w:t xml:space="preserve">Figure </w:t>
      </w:r>
      <w:r w:rsidRPr="005B17D3">
        <w:rPr>
          <w:noProof/>
        </w:rPr>
        <w:fldChar w:fldCharType="begin"/>
      </w:r>
      <w:r w:rsidRPr="005B17D3">
        <w:rPr>
          <w:noProof/>
        </w:rPr>
        <w:instrText xml:space="preserve"> SEQ Figure \* ARABIC </w:instrText>
      </w:r>
      <w:r w:rsidRPr="005B17D3">
        <w:rPr>
          <w:noProof/>
        </w:rPr>
        <w:fldChar w:fldCharType="separate"/>
      </w:r>
      <w:r w:rsidR="008C0D2B" w:rsidRPr="005B17D3">
        <w:rPr>
          <w:noProof/>
        </w:rPr>
        <w:t>70</w:t>
      </w:r>
      <w:r w:rsidRPr="005B17D3">
        <w:rPr>
          <w:noProof/>
        </w:rPr>
        <w:fldChar w:fldCharType="end"/>
      </w:r>
      <w:r w:rsidRPr="005B17D3">
        <w:t>: CCN Contractor Message Search record-level Status dropdown</w:t>
      </w:r>
      <w:bookmarkEnd w:id="1093"/>
    </w:p>
    <w:p w14:paraId="37369C68" w14:textId="77777777" w:rsidR="006133FA" w:rsidRPr="005B17D3" w:rsidRDefault="006133FA" w:rsidP="00EF3896">
      <w:pPr>
        <w:pStyle w:val="ScreenField"/>
      </w:pPr>
    </w:p>
    <w:p w14:paraId="451B188C" w14:textId="77777777" w:rsidR="006133FA" w:rsidRPr="005B17D3" w:rsidRDefault="006133FA" w:rsidP="00EF3896">
      <w:pPr>
        <w:pStyle w:val="ScreenField"/>
      </w:pPr>
      <w:r w:rsidRPr="005B17D3">
        <w:t xml:space="preserve">Type </w:t>
      </w:r>
    </w:p>
    <w:p w14:paraId="3B8999BD" w14:textId="77777777" w:rsidR="006133FA" w:rsidRPr="005B17D3" w:rsidRDefault="006133FA" w:rsidP="00EF3896">
      <w:pPr>
        <w:pStyle w:val="ScreenFieldDesc"/>
        <w:rPr>
          <w:sz w:val="22"/>
          <w:szCs w:val="22"/>
        </w:rPr>
      </w:pPr>
      <w:r w:rsidRPr="005B17D3">
        <w:t>Type is what triggers the record to the CCN Contractor.</w:t>
      </w:r>
    </w:p>
    <w:p w14:paraId="28DBAA33" w14:textId="77777777" w:rsidR="006133FA" w:rsidRPr="005B17D3" w:rsidRDefault="006133FA" w:rsidP="00EF3896">
      <w:pPr>
        <w:pStyle w:val="ScreenFieldDesc"/>
      </w:pPr>
      <w:r w:rsidRPr="005B17D3">
        <w:t>Choose from one of the following:</w:t>
      </w:r>
    </w:p>
    <w:p w14:paraId="0E1D2565" w14:textId="77777777" w:rsidR="006133FA" w:rsidRPr="005B17D3" w:rsidRDefault="006133FA" w:rsidP="00884662">
      <w:pPr>
        <w:pStyle w:val="ListBull2"/>
        <w:numPr>
          <w:ilvl w:val="0"/>
          <w:numId w:val="286"/>
        </w:numPr>
      </w:pPr>
      <w:r w:rsidRPr="005B17D3">
        <w:t>Initial – Sent for Initial Seeding process.</w:t>
      </w:r>
    </w:p>
    <w:p w14:paraId="0F305662" w14:textId="77777777" w:rsidR="006133FA" w:rsidRPr="005B17D3" w:rsidRDefault="006133FA" w:rsidP="00884662">
      <w:pPr>
        <w:pStyle w:val="ListBull2"/>
        <w:numPr>
          <w:ilvl w:val="0"/>
          <w:numId w:val="286"/>
        </w:numPr>
      </w:pPr>
      <w:r w:rsidRPr="005B17D3">
        <w:t>Manual – Manually forced the change in the CC Eligibility and hence the record was picked to be sent.</w:t>
      </w:r>
    </w:p>
    <w:p w14:paraId="4C6E940A" w14:textId="77777777" w:rsidR="006133FA" w:rsidRPr="005B17D3" w:rsidRDefault="006133FA" w:rsidP="00884662">
      <w:pPr>
        <w:pStyle w:val="ListBull2"/>
        <w:numPr>
          <w:ilvl w:val="0"/>
          <w:numId w:val="286"/>
        </w:numPr>
      </w:pPr>
      <w:r w:rsidRPr="005B17D3">
        <w:t xml:space="preserve">Solicited – CCN Requested record is sent to Contractors. </w:t>
      </w:r>
    </w:p>
    <w:p w14:paraId="49322471" w14:textId="77777777" w:rsidR="006133FA" w:rsidRPr="005B17D3" w:rsidRDefault="006133FA" w:rsidP="00884662">
      <w:pPr>
        <w:pStyle w:val="ListBull2"/>
        <w:numPr>
          <w:ilvl w:val="0"/>
          <w:numId w:val="286"/>
        </w:numPr>
      </w:pPr>
      <w:r w:rsidRPr="005B17D3">
        <w:t>Unsolicited – Demographic / Contact changes; CC Eligibility changes trigger record to be sent to the CCN.</w:t>
      </w:r>
    </w:p>
    <w:p w14:paraId="23ACD09B" w14:textId="77777777" w:rsidR="006133FA" w:rsidRPr="005B17D3" w:rsidRDefault="006133FA" w:rsidP="00EF3896">
      <w:pPr>
        <w:pStyle w:val="ScreenField"/>
      </w:pPr>
    </w:p>
    <w:p w14:paraId="37CB7DB6" w14:textId="77777777" w:rsidR="006133FA" w:rsidRPr="005B17D3" w:rsidRDefault="006133FA" w:rsidP="00EF3896">
      <w:pPr>
        <w:pStyle w:val="ScreenField"/>
      </w:pPr>
      <w:r w:rsidRPr="005B17D3">
        <w:t>Contractor</w:t>
      </w:r>
    </w:p>
    <w:p w14:paraId="14A279D3" w14:textId="77777777" w:rsidR="006133FA" w:rsidRPr="005B17D3" w:rsidRDefault="006133FA" w:rsidP="00EF3896">
      <w:pPr>
        <w:pStyle w:val="ScreenFieldDesc"/>
      </w:pPr>
      <w:r w:rsidRPr="005B17D3">
        <w:t xml:space="preserve">Community Care Network contractors. </w:t>
      </w:r>
    </w:p>
    <w:p w14:paraId="38284ACD" w14:textId="77777777" w:rsidR="006133FA" w:rsidRPr="005B17D3" w:rsidRDefault="006133FA" w:rsidP="00EF3896">
      <w:pPr>
        <w:pStyle w:val="ScreenField"/>
      </w:pPr>
    </w:p>
    <w:p w14:paraId="7CCA6852" w14:textId="77777777" w:rsidR="006133FA" w:rsidRPr="005B17D3" w:rsidRDefault="006133FA" w:rsidP="00EF3896">
      <w:pPr>
        <w:pStyle w:val="ScreenField"/>
      </w:pPr>
      <w:r w:rsidRPr="005B17D3">
        <w:t>Record Count</w:t>
      </w:r>
    </w:p>
    <w:p w14:paraId="7C11076C" w14:textId="77777777" w:rsidR="006133FA" w:rsidRPr="005B17D3" w:rsidRDefault="006133FA" w:rsidP="009B7360">
      <w:pPr>
        <w:pStyle w:val="ScreenFieldDesc"/>
        <w:rPr>
          <w:sz w:val="22"/>
          <w:szCs w:val="22"/>
        </w:rPr>
      </w:pPr>
      <w:r w:rsidRPr="005B17D3">
        <w:t>The record count is the amount of Veteran records being updated or modified in a file during the transmission process to or from CCN contractors.</w:t>
      </w:r>
    </w:p>
    <w:p w14:paraId="3456C155" w14:textId="77777777" w:rsidR="006133FA" w:rsidRPr="005B17D3" w:rsidRDefault="006133FA" w:rsidP="00EF3896">
      <w:pPr>
        <w:pStyle w:val="ScreenFieldDesc"/>
      </w:pPr>
    </w:p>
    <w:p w14:paraId="7F43A088" w14:textId="77777777" w:rsidR="006133FA" w:rsidRPr="005B17D3" w:rsidRDefault="006133FA" w:rsidP="00EF3896">
      <w:pPr>
        <w:pStyle w:val="ScreenField"/>
        <w:rPr>
          <w:b w:val="0"/>
        </w:rPr>
      </w:pPr>
      <w:r w:rsidRPr="005B17D3">
        <w:rPr>
          <w:rStyle w:val="Strong"/>
          <w:b/>
        </w:rPr>
        <w:t>Export Button</w:t>
      </w:r>
    </w:p>
    <w:p w14:paraId="60728C9F" w14:textId="77777777" w:rsidR="006133FA" w:rsidRPr="005B17D3" w:rsidRDefault="006133FA" w:rsidP="00EF3896">
      <w:pPr>
        <w:pStyle w:val="ScreenFieldDesc"/>
      </w:pPr>
      <w:r w:rsidRPr="005B17D3">
        <w:t>Clicking the</w:t>
      </w:r>
      <w:r w:rsidRPr="005B17D3">
        <w:rPr>
          <w:b/>
        </w:rPr>
        <w:t xml:space="preserve"> Export</w:t>
      </w:r>
      <w:r w:rsidRPr="005B17D3">
        <w:t xml:space="preserve"> button allows for users to download the record into a csv. The downloaded csv report reflects what is on the </w:t>
      </w:r>
      <w:r w:rsidRPr="005B17D3">
        <w:rPr>
          <w:b/>
        </w:rPr>
        <w:t>CCN Message Log</w:t>
      </w:r>
      <w:r w:rsidRPr="005B17D3">
        <w:t xml:space="preserve"> screen. Screen headings will populate the top row of the csv. The most recent record will be at the top of the report.</w:t>
      </w:r>
    </w:p>
    <w:p w14:paraId="25899C7C" w14:textId="77777777" w:rsidR="006133FA" w:rsidRPr="005B17D3" w:rsidRDefault="006133FA" w:rsidP="00EF3896">
      <w:pPr>
        <w:pStyle w:val="ScreenField"/>
      </w:pPr>
    </w:p>
    <w:p w14:paraId="2B450A07" w14:textId="77777777" w:rsidR="006133FA" w:rsidRPr="005B17D3" w:rsidRDefault="006133FA" w:rsidP="00EF3896">
      <w:pPr>
        <w:pStyle w:val="ScreenField"/>
      </w:pPr>
      <w:r w:rsidRPr="005B17D3">
        <w:rPr>
          <w:noProof/>
        </w:rPr>
        <w:drawing>
          <wp:inline distT="0" distB="0" distL="0" distR="0" wp14:anchorId="6646AECE" wp14:editId="40ACFB43">
            <wp:extent cx="5943600" cy="941738"/>
            <wp:effectExtent l="0" t="0" r="0" b="0"/>
            <wp:docPr id="61" name="Picture 61" descr="Screen shot of the CCN Contractor Message Log scree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VHAISHSplanR\eclipse-workspace\HECMS_roboh\ESR Help Project\Images\PersonSearchTabs\Eligibility\Community_Care\ccn_contractor_message_log.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943600" cy="941738"/>
                    </a:xfrm>
                    <a:prstGeom prst="rect">
                      <a:avLst/>
                    </a:prstGeom>
                    <a:noFill/>
                    <a:ln>
                      <a:noFill/>
                    </a:ln>
                  </pic:spPr>
                </pic:pic>
              </a:graphicData>
            </a:graphic>
          </wp:inline>
        </w:drawing>
      </w:r>
    </w:p>
    <w:p w14:paraId="129E853D" w14:textId="65E6C477" w:rsidR="006133FA" w:rsidRPr="005B17D3" w:rsidRDefault="006133FA" w:rsidP="00EF3896">
      <w:pPr>
        <w:pStyle w:val="Caption"/>
      </w:pPr>
      <w:bookmarkStart w:id="1094" w:name="_Toc31622428"/>
      <w:r w:rsidRPr="005B17D3">
        <w:t xml:space="preserve">Figure </w:t>
      </w:r>
      <w:r w:rsidRPr="005B17D3">
        <w:rPr>
          <w:noProof/>
        </w:rPr>
        <w:fldChar w:fldCharType="begin"/>
      </w:r>
      <w:r w:rsidRPr="005B17D3">
        <w:rPr>
          <w:noProof/>
        </w:rPr>
        <w:instrText xml:space="preserve"> SEQ Figure \* ARABIC </w:instrText>
      </w:r>
      <w:r w:rsidRPr="005B17D3">
        <w:rPr>
          <w:noProof/>
        </w:rPr>
        <w:fldChar w:fldCharType="separate"/>
      </w:r>
      <w:r w:rsidR="008C0D2B" w:rsidRPr="005B17D3">
        <w:rPr>
          <w:noProof/>
        </w:rPr>
        <w:t>71</w:t>
      </w:r>
      <w:r w:rsidRPr="005B17D3">
        <w:rPr>
          <w:noProof/>
        </w:rPr>
        <w:fldChar w:fldCharType="end"/>
      </w:r>
      <w:r w:rsidRPr="005B17D3">
        <w:t>: CCN Contractor Message Log</w:t>
      </w:r>
      <w:bookmarkEnd w:id="1094"/>
    </w:p>
    <w:p w14:paraId="04134D01" w14:textId="77777777" w:rsidR="006133FA" w:rsidRPr="005B17D3" w:rsidRDefault="006133FA" w:rsidP="00EF3896"/>
    <w:p w14:paraId="737DBF34" w14:textId="3209A585" w:rsidR="006133FA" w:rsidRPr="005B17D3" w:rsidRDefault="00242DC7" w:rsidP="00242DC7">
      <w:pPr>
        <w:pStyle w:val="Caption"/>
        <w:jc w:val="left"/>
      </w:pPr>
      <w:r w:rsidRPr="005B17D3">
        <w:t>CCN Transmission Details</w:t>
      </w:r>
      <w:r w:rsidR="006133FA" w:rsidRPr="005B17D3">
        <w:t xml:space="preserve"> </w:t>
      </w:r>
    </w:p>
    <w:p w14:paraId="3A1D35A9" w14:textId="77777777" w:rsidR="006133FA" w:rsidRPr="005B17D3" w:rsidRDefault="006133FA" w:rsidP="00EF3896">
      <w:pPr>
        <w:pStyle w:val="BodyTextBullet2"/>
      </w:pPr>
      <w:r w:rsidRPr="005B17D3">
        <w:rPr>
          <w:rFonts w:eastAsia="Arial"/>
        </w:rPr>
        <w:t xml:space="preserve">When record information is sent to CCN Contractors, a log entry of </w:t>
      </w:r>
      <w:r w:rsidRPr="005B17D3">
        <w:rPr>
          <w:rFonts w:eastAsia="Arial"/>
          <w:b/>
        </w:rPr>
        <w:t xml:space="preserve">CCN Transmission Details, </w:t>
      </w:r>
      <w:r w:rsidRPr="005B17D3">
        <w:rPr>
          <w:rFonts w:eastAsia="Arial"/>
        </w:rPr>
        <w:t>is created. The log entry includes the following data:</w:t>
      </w:r>
    </w:p>
    <w:p w14:paraId="0DA07355" w14:textId="77777777" w:rsidR="006133FA" w:rsidRPr="005B17D3" w:rsidRDefault="006133FA" w:rsidP="00EF3896">
      <w:pPr>
        <w:pStyle w:val="ListBullet"/>
        <w:rPr>
          <w:rFonts w:eastAsia="Arial"/>
        </w:rPr>
      </w:pPr>
      <w:r w:rsidRPr="005B17D3">
        <w:rPr>
          <w:rFonts w:eastAsia="Arial"/>
        </w:rPr>
        <w:t>Date and time that the message was created.</w:t>
      </w:r>
    </w:p>
    <w:p w14:paraId="5F753CAC" w14:textId="7DCC9996" w:rsidR="006133FA" w:rsidRPr="005B17D3" w:rsidRDefault="006204FA" w:rsidP="00EF3896">
      <w:pPr>
        <w:pStyle w:val="ListBullet"/>
        <w:rPr>
          <w:rFonts w:eastAsia="Arial"/>
        </w:rPr>
      </w:pPr>
      <w:r w:rsidRPr="005B17D3">
        <w:rPr>
          <w:rFonts w:eastAsia="Arial"/>
        </w:rPr>
        <w:t>Veterans</w:t>
      </w:r>
      <w:r w:rsidR="006133FA" w:rsidRPr="005B17D3">
        <w:rPr>
          <w:rFonts w:eastAsia="Arial"/>
        </w:rPr>
        <w:t xml:space="preserve"> information included in the record.</w:t>
      </w:r>
    </w:p>
    <w:p w14:paraId="2FA5868D" w14:textId="77777777" w:rsidR="006133FA" w:rsidRPr="005B17D3" w:rsidRDefault="006133FA" w:rsidP="00EF3896">
      <w:pPr>
        <w:pStyle w:val="ListBullet"/>
        <w:rPr>
          <w:rFonts w:eastAsia="Arial"/>
        </w:rPr>
      </w:pPr>
      <w:r w:rsidRPr="005B17D3">
        <w:rPr>
          <w:rFonts w:eastAsia="Arial"/>
        </w:rPr>
        <w:t>RETURN TO LIST link where the user can return to the Records Sent List screen.</w:t>
      </w:r>
    </w:p>
    <w:p w14:paraId="7C27908F" w14:textId="77777777" w:rsidR="006133FA" w:rsidRPr="005B17D3" w:rsidRDefault="006133FA" w:rsidP="00EF3896">
      <w:pPr>
        <w:pStyle w:val="BodyTextBullet2"/>
      </w:pPr>
      <w:r w:rsidRPr="005B17D3">
        <w:t>The following rules determine what the log entry shows, depending on which type of Veteran record was sent to the CCN Contractor:</w:t>
      </w:r>
    </w:p>
    <w:p w14:paraId="14E1A6C7" w14:textId="77777777" w:rsidR="006133FA" w:rsidRPr="005B17D3" w:rsidRDefault="006133FA" w:rsidP="00EF3896">
      <w:pPr>
        <w:pStyle w:val="Caption"/>
      </w:pPr>
      <w:r w:rsidRPr="005B17D3">
        <w:t>Record Send Scenarios</w:t>
      </w:r>
    </w:p>
    <w:tbl>
      <w:tblPr>
        <w:tblStyle w:val="TableGrid"/>
        <w:tblW w:w="0" w:type="auto"/>
        <w:tblLook w:val="04A0" w:firstRow="1" w:lastRow="0" w:firstColumn="1" w:lastColumn="0" w:noHBand="0" w:noVBand="1"/>
        <w:tblDescription w:val="If/Then table to determine the different types of record send scenarios that can occur."/>
      </w:tblPr>
      <w:tblGrid>
        <w:gridCol w:w="4682"/>
        <w:gridCol w:w="4668"/>
      </w:tblGrid>
      <w:tr w:rsidR="006133FA" w:rsidRPr="005B17D3" w14:paraId="128E14FE" w14:textId="77777777" w:rsidTr="00431B3F">
        <w:trPr>
          <w:tblHeader/>
        </w:trPr>
        <w:tc>
          <w:tcPr>
            <w:tcW w:w="4788" w:type="dxa"/>
            <w:shd w:val="clear" w:color="auto" w:fill="D9E2F3" w:themeFill="accent1" w:themeFillTint="33"/>
          </w:tcPr>
          <w:p w14:paraId="2FC7D844" w14:textId="77777777" w:rsidR="006133FA" w:rsidRPr="005B17D3" w:rsidRDefault="006133FA" w:rsidP="00EF3896">
            <w:pPr>
              <w:pStyle w:val="TableHeading"/>
            </w:pPr>
            <w:r w:rsidRPr="005B17D3">
              <w:t>If</w:t>
            </w:r>
          </w:p>
        </w:tc>
        <w:tc>
          <w:tcPr>
            <w:tcW w:w="4788" w:type="dxa"/>
            <w:shd w:val="clear" w:color="auto" w:fill="D9E2F3" w:themeFill="accent1" w:themeFillTint="33"/>
          </w:tcPr>
          <w:p w14:paraId="20C0767B" w14:textId="77777777" w:rsidR="006133FA" w:rsidRPr="005B17D3" w:rsidRDefault="006133FA" w:rsidP="00EF3896">
            <w:pPr>
              <w:pStyle w:val="TableHeading"/>
            </w:pPr>
            <w:r w:rsidRPr="005B17D3">
              <w:t>Then</w:t>
            </w:r>
          </w:p>
        </w:tc>
      </w:tr>
      <w:tr w:rsidR="006133FA" w:rsidRPr="005B17D3" w14:paraId="45BD5CD8" w14:textId="77777777" w:rsidTr="00431B3F">
        <w:tc>
          <w:tcPr>
            <w:tcW w:w="4788" w:type="dxa"/>
          </w:tcPr>
          <w:p w14:paraId="6FC8129C" w14:textId="77777777" w:rsidR="006133FA" w:rsidRPr="005B17D3" w:rsidRDefault="006133FA" w:rsidP="00EF3896">
            <w:pPr>
              <w:pStyle w:val="TableTextSmall"/>
              <w:rPr>
                <w:rFonts w:ascii="Times New Roman" w:hAnsi="Times New Roman" w:cs="Times New Roman"/>
                <w:sz w:val="24"/>
                <w:szCs w:val="24"/>
              </w:rPr>
            </w:pPr>
            <w:r w:rsidRPr="005B17D3">
              <w:rPr>
                <w:rFonts w:ascii="Times New Roman" w:eastAsia="Arial" w:hAnsi="Times New Roman" w:cs="Times New Roman"/>
                <w:sz w:val="24"/>
                <w:szCs w:val="24"/>
              </w:rPr>
              <w:t xml:space="preserve">The Send was due to a user </w:t>
            </w:r>
            <w:r w:rsidRPr="005B17D3">
              <w:rPr>
                <w:rFonts w:ascii="Times New Roman" w:eastAsia="Arial" w:hAnsi="Times New Roman" w:cs="Times New Roman"/>
                <w:i/>
                <w:sz w:val="24"/>
                <w:szCs w:val="24"/>
              </w:rPr>
              <w:t>manually</w:t>
            </w:r>
            <w:r w:rsidRPr="005B17D3">
              <w:rPr>
                <w:rFonts w:ascii="Times New Roman" w:eastAsia="Arial" w:hAnsi="Times New Roman" w:cs="Times New Roman"/>
                <w:sz w:val="24"/>
                <w:szCs w:val="24"/>
              </w:rPr>
              <w:t xml:space="preserve"> triggering a Veteran record from the </w:t>
            </w:r>
            <w:r w:rsidRPr="005B17D3">
              <w:rPr>
                <w:rFonts w:ascii="Times New Roman" w:eastAsia="Arial" w:hAnsi="Times New Roman" w:cs="Times New Roman"/>
                <w:b/>
                <w:sz w:val="24"/>
                <w:szCs w:val="24"/>
              </w:rPr>
              <w:t xml:space="preserve">Community Care Determination </w:t>
            </w:r>
            <w:r w:rsidRPr="005B17D3">
              <w:rPr>
                <w:rFonts w:ascii="Times New Roman" w:eastAsia="Arial" w:hAnsi="Times New Roman" w:cs="Times New Roman"/>
                <w:sz w:val="24"/>
                <w:szCs w:val="24"/>
              </w:rPr>
              <w:t>screen</w:t>
            </w:r>
          </w:p>
        </w:tc>
        <w:tc>
          <w:tcPr>
            <w:tcW w:w="4788" w:type="dxa"/>
          </w:tcPr>
          <w:p w14:paraId="697EEFAB" w14:textId="77777777" w:rsidR="006133FA" w:rsidRPr="005B17D3" w:rsidRDefault="006133FA" w:rsidP="00EF3896">
            <w:pPr>
              <w:pStyle w:val="TableTextSmall"/>
              <w:rPr>
                <w:rFonts w:ascii="Times New Roman" w:hAnsi="Times New Roman" w:cs="Times New Roman"/>
                <w:sz w:val="24"/>
                <w:szCs w:val="24"/>
              </w:rPr>
            </w:pPr>
            <w:r w:rsidRPr="005B17D3">
              <w:rPr>
                <w:rFonts w:ascii="Times New Roman" w:eastAsia="Arial" w:hAnsi="Times New Roman" w:cs="Times New Roman"/>
                <w:sz w:val="24"/>
                <w:szCs w:val="24"/>
              </w:rPr>
              <w:t xml:space="preserve">The </w:t>
            </w:r>
            <w:r w:rsidRPr="005B17D3">
              <w:rPr>
                <w:rFonts w:ascii="Times New Roman" w:eastAsia="Arial" w:hAnsi="Times New Roman" w:cs="Times New Roman"/>
                <w:i/>
                <w:sz w:val="24"/>
                <w:szCs w:val="24"/>
              </w:rPr>
              <w:t xml:space="preserve">user ID </w:t>
            </w:r>
            <w:r w:rsidRPr="005B17D3">
              <w:rPr>
                <w:rFonts w:ascii="Times New Roman" w:eastAsia="Arial" w:hAnsi="Times New Roman" w:cs="Times New Roman"/>
                <w:sz w:val="24"/>
                <w:szCs w:val="24"/>
              </w:rPr>
              <w:t>of the user who manually triggered the record, as well as the date and time of the trigger, displays on the log entry.</w:t>
            </w:r>
          </w:p>
        </w:tc>
      </w:tr>
      <w:tr w:rsidR="006133FA" w:rsidRPr="005B17D3" w14:paraId="3AD48D04" w14:textId="77777777" w:rsidTr="00431B3F">
        <w:trPr>
          <w:trHeight w:val="872"/>
        </w:trPr>
        <w:tc>
          <w:tcPr>
            <w:tcW w:w="4788" w:type="dxa"/>
          </w:tcPr>
          <w:p w14:paraId="0C9FAFA0" w14:textId="77777777" w:rsidR="006133FA" w:rsidRPr="005B17D3" w:rsidRDefault="006133FA" w:rsidP="00EF3896">
            <w:pPr>
              <w:pStyle w:val="TableTextSmall"/>
              <w:rPr>
                <w:rFonts w:ascii="Times New Roman" w:hAnsi="Times New Roman" w:cs="Times New Roman"/>
                <w:sz w:val="24"/>
                <w:szCs w:val="24"/>
              </w:rPr>
            </w:pPr>
            <w:r w:rsidRPr="005B17D3">
              <w:rPr>
                <w:rFonts w:ascii="Times New Roman" w:eastAsia="Arial" w:hAnsi="Times New Roman" w:cs="Times New Roman"/>
                <w:sz w:val="24"/>
                <w:szCs w:val="24"/>
              </w:rPr>
              <w:t xml:space="preserve">The Send was due to a </w:t>
            </w:r>
            <w:r w:rsidRPr="005B17D3">
              <w:rPr>
                <w:rFonts w:ascii="Times New Roman" w:eastAsia="Arial" w:hAnsi="Times New Roman" w:cs="Times New Roman"/>
                <w:i/>
                <w:sz w:val="24"/>
                <w:szCs w:val="24"/>
              </w:rPr>
              <w:t>solicited</w:t>
            </w:r>
            <w:r w:rsidRPr="005B17D3">
              <w:rPr>
                <w:rFonts w:ascii="Times New Roman" w:eastAsia="Arial" w:hAnsi="Times New Roman" w:cs="Times New Roman"/>
                <w:sz w:val="24"/>
                <w:szCs w:val="24"/>
              </w:rPr>
              <w:t xml:space="preserve"> request from the CCN Contractor</w:t>
            </w:r>
          </w:p>
        </w:tc>
        <w:tc>
          <w:tcPr>
            <w:tcW w:w="4788" w:type="dxa"/>
          </w:tcPr>
          <w:p w14:paraId="652148D7" w14:textId="77777777" w:rsidR="006133FA" w:rsidRPr="005B17D3" w:rsidRDefault="006133FA" w:rsidP="00EF3896">
            <w:pPr>
              <w:pStyle w:val="TableTextSmall"/>
              <w:rPr>
                <w:rFonts w:ascii="Times New Roman" w:eastAsia="Arial" w:hAnsi="Times New Roman" w:cs="Times New Roman"/>
                <w:sz w:val="24"/>
                <w:szCs w:val="24"/>
              </w:rPr>
            </w:pPr>
            <w:r w:rsidRPr="005B17D3">
              <w:rPr>
                <w:rFonts w:ascii="Times New Roman" w:eastAsia="Arial" w:hAnsi="Times New Roman" w:cs="Times New Roman"/>
                <w:sz w:val="24"/>
                <w:szCs w:val="24"/>
              </w:rPr>
              <w:t xml:space="preserve">The log entry includes the following: </w:t>
            </w:r>
          </w:p>
          <w:p w14:paraId="48F45764" w14:textId="77777777" w:rsidR="006133FA" w:rsidRPr="005B17D3" w:rsidRDefault="006133FA" w:rsidP="00EF3896">
            <w:pPr>
              <w:pStyle w:val="TableTextSmall"/>
              <w:rPr>
                <w:rFonts w:ascii="Times New Roman" w:eastAsia="Arial" w:hAnsi="Times New Roman" w:cs="Times New Roman"/>
                <w:sz w:val="24"/>
                <w:szCs w:val="24"/>
              </w:rPr>
            </w:pPr>
            <w:r w:rsidRPr="005B17D3">
              <w:rPr>
                <w:rFonts w:ascii="Times New Roman" w:eastAsia="Arial" w:hAnsi="Times New Roman" w:cs="Times New Roman"/>
                <w:sz w:val="24"/>
                <w:szCs w:val="24"/>
              </w:rPr>
              <w:t>Date and time the request was received</w:t>
            </w:r>
          </w:p>
          <w:p w14:paraId="60C977C2" w14:textId="77777777" w:rsidR="006133FA" w:rsidRPr="005B17D3" w:rsidRDefault="006133FA" w:rsidP="00EF3896">
            <w:pPr>
              <w:pStyle w:val="TableTextSmall"/>
              <w:rPr>
                <w:rFonts w:ascii="Times New Roman" w:eastAsia="Arial" w:hAnsi="Times New Roman" w:cs="Times New Roman"/>
                <w:sz w:val="24"/>
                <w:szCs w:val="24"/>
              </w:rPr>
            </w:pPr>
            <w:r w:rsidRPr="005B17D3">
              <w:rPr>
                <w:rFonts w:ascii="Times New Roman" w:eastAsia="Arial" w:hAnsi="Times New Roman" w:cs="Times New Roman"/>
                <w:sz w:val="24"/>
                <w:szCs w:val="24"/>
              </w:rPr>
              <w:t xml:space="preserve">Date and time the record was sent </w:t>
            </w:r>
          </w:p>
          <w:p w14:paraId="2C0444EA" w14:textId="77777777" w:rsidR="006133FA" w:rsidRPr="005B17D3" w:rsidRDefault="006133FA" w:rsidP="00EF3896">
            <w:pPr>
              <w:pStyle w:val="TableTextSmall"/>
              <w:rPr>
                <w:rFonts w:ascii="Times New Roman" w:eastAsia="Arial" w:hAnsi="Times New Roman" w:cs="Times New Roman"/>
                <w:sz w:val="24"/>
                <w:szCs w:val="24"/>
              </w:rPr>
            </w:pPr>
            <w:r w:rsidRPr="005B17D3">
              <w:rPr>
                <w:rFonts w:ascii="Times New Roman" w:eastAsia="Arial" w:hAnsi="Times New Roman" w:cs="Times New Roman"/>
                <w:sz w:val="24"/>
                <w:szCs w:val="24"/>
              </w:rPr>
              <w:t>An indicator that the record was sent because of a solicited request</w:t>
            </w:r>
          </w:p>
        </w:tc>
      </w:tr>
      <w:tr w:rsidR="006133FA" w:rsidRPr="005B17D3" w14:paraId="20564D95" w14:textId="77777777" w:rsidTr="00431B3F">
        <w:tc>
          <w:tcPr>
            <w:tcW w:w="4788" w:type="dxa"/>
          </w:tcPr>
          <w:p w14:paraId="07329B4A" w14:textId="3424B865" w:rsidR="006133FA" w:rsidRPr="005B17D3" w:rsidRDefault="006133FA" w:rsidP="00EF3896">
            <w:pPr>
              <w:pStyle w:val="TableTextSmall"/>
              <w:rPr>
                <w:rFonts w:ascii="Times New Roman" w:hAnsi="Times New Roman" w:cs="Times New Roman"/>
                <w:sz w:val="24"/>
                <w:szCs w:val="24"/>
              </w:rPr>
            </w:pPr>
            <w:r w:rsidRPr="005B17D3">
              <w:rPr>
                <w:rFonts w:ascii="Times New Roman" w:eastAsia="Arial" w:hAnsi="Times New Roman" w:cs="Times New Roman"/>
                <w:sz w:val="24"/>
                <w:szCs w:val="24"/>
              </w:rPr>
              <w:t xml:space="preserve">The Send was due to a </w:t>
            </w:r>
            <w:r w:rsidRPr="005B17D3">
              <w:rPr>
                <w:rFonts w:ascii="Times New Roman" w:eastAsia="Arial" w:hAnsi="Times New Roman" w:cs="Times New Roman"/>
                <w:i/>
                <w:sz w:val="24"/>
                <w:szCs w:val="24"/>
              </w:rPr>
              <w:t>change</w:t>
            </w:r>
            <w:r w:rsidRPr="005B17D3">
              <w:rPr>
                <w:rFonts w:ascii="Times New Roman" w:eastAsia="Arial" w:hAnsi="Times New Roman" w:cs="Times New Roman"/>
                <w:sz w:val="24"/>
                <w:szCs w:val="24"/>
              </w:rPr>
              <w:t xml:space="preserve"> in a </w:t>
            </w:r>
            <w:r w:rsidR="006204FA" w:rsidRPr="005B17D3">
              <w:rPr>
                <w:rFonts w:ascii="Times New Roman" w:eastAsia="Arial" w:hAnsi="Times New Roman" w:cs="Times New Roman"/>
                <w:sz w:val="24"/>
                <w:szCs w:val="24"/>
              </w:rPr>
              <w:t>Veterans</w:t>
            </w:r>
            <w:r w:rsidRPr="005B17D3">
              <w:rPr>
                <w:rFonts w:ascii="Times New Roman" w:eastAsia="Arial" w:hAnsi="Times New Roman" w:cs="Times New Roman"/>
                <w:sz w:val="24"/>
                <w:szCs w:val="24"/>
              </w:rPr>
              <w:t xml:space="preserve"> demographics or VCE</w:t>
            </w:r>
          </w:p>
        </w:tc>
        <w:tc>
          <w:tcPr>
            <w:tcW w:w="4788" w:type="dxa"/>
          </w:tcPr>
          <w:p w14:paraId="3B7C0847" w14:textId="77777777" w:rsidR="006133FA" w:rsidRPr="005B17D3" w:rsidRDefault="006133FA" w:rsidP="00EF3896">
            <w:pPr>
              <w:pStyle w:val="TableTextSmall"/>
              <w:rPr>
                <w:rFonts w:ascii="Times New Roman" w:hAnsi="Times New Roman" w:cs="Times New Roman"/>
                <w:sz w:val="24"/>
                <w:szCs w:val="24"/>
              </w:rPr>
            </w:pPr>
            <w:r w:rsidRPr="005B17D3">
              <w:rPr>
                <w:rFonts w:ascii="Times New Roman" w:eastAsia="Arial" w:hAnsi="Times New Roman" w:cs="Times New Roman"/>
                <w:sz w:val="24"/>
                <w:szCs w:val="24"/>
              </w:rPr>
              <w:t>The log entry indicates that the record was sent because of an unsolicited request. </w:t>
            </w:r>
          </w:p>
        </w:tc>
      </w:tr>
      <w:tr w:rsidR="006133FA" w:rsidRPr="005B17D3" w14:paraId="311936AD" w14:textId="77777777" w:rsidTr="00431B3F">
        <w:tc>
          <w:tcPr>
            <w:tcW w:w="4788" w:type="dxa"/>
          </w:tcPr>
          <w:p w14:paraId="29EB130A" w14:textId="77777777" w:rsidR="006133FA" w:rsidRPr="005B17D3" w:rsidRDefault="006133FA" w:rsidP="00EF3896">
            <w:pPr>
              <w:pStyle w:val="TableTextSmall"/>
              <w:rPr>
                <w:rFonts w:ascii="Times New Roman" w:hAnsi="Times New Roman" w:cs="Times New Roman"/>
                <w:sz w:val="24"/>
                <w:szCs w:val="24"/>
              </w:rPr>
            </w:pPr>
            <w:r w:rsidRPr="005B17D3">
              <w:rPr>
                <w:rFonts w:ascii="Times New Roman" w:eastAsia="Arial" w:hAnsi="Times New Roman" w:cs="Times New Roman"/>
                <w:sz w:val="24"/>
                <w:szCs w:val="24"/>
              </w:rPr>
              <w:t xml:space="preserve">The Send was from the </w:t>
            </w:r>
            <w:r w:rsidRPr="005B17D3">
              <w:rPr>
                <w:rFonts w:ascii="Times New Roman" w:eastAsia="Arial" w:hAnsi="Times New Roman" w:cs="Times New Roman"/>
                <w:i/>
                <w:sz w:val="24"/>
                <w:szCs w:val="24"/>
              </w:rPr>
              <w:t>initial file</w:t>
            </w:r>
            <w:r w:rsidRPr="005B17D3">
              <w:rPr>
                <w:rFonts w:ascii="Times New Roman" w:eastAsia="Arial" w:hAnsi="Times New Roman" w:cs="Times New Roman"/>
                <w:sz w:val="24"/>
                <w:szCs w:val="24"/>
              </w:rPr>
              <w:t xml:space="preserve"> </w:t>
            </w:r>
          </w:p>
        </w:tc>
        <w:tc>
          <w:tcPr>
            <w:tcW w:w="4788" w:type="dxa"/>
          </w:tcPr>
          <w:p w14:paraId="3A462C2B" w14:textId="77777777" w:rsidR="006133FA" w:rsidRPr="005B17D3" w:rsidRDefault="006133FA" w:rsidP="00EF3896">
            <w:pPr>
              <w:pStyle w:val="TableTextSmall"/>
              <w:rPr>
                <w:rFonts w:ascii="Times New Roman" w:hAnsi="Times New Roman" w:cs="Times New Roman"/>
                <w:sz w:val="24"/>
                <w:szCs w:val="24"/>
              </w:rPr>
            </w:pPr>
            <w:r w:rsidRPr="005B17D3">
              <w:rPr>
                <w:rFonts w:ascii="Times New Roman" w:eastAsia="Arial" w:hAnsi="Times New Roman" w:cs="Times New Roman"/>
                <w:sz w:val="24"/>
                <w:szCs w:val="24"/>
              </w:rPr>
              <w:t>The log entry includes the date and time it was received back from the CCN Contractor.</w:t>
            </w:r>
          </w:p>
        </w:tc>
      </w:tr>
    </w:tbl>
    <w:p w14:paraId="2F536882" w14:textId="77777777" w:rsidR="006133FA" w:rsidRPr="005B17D3" w:rsidRDefault="006133FA" w:rsidP="00EF3896">
      <w:pPr>
        <w:rPr>
          <w:rFonts w:eastAsia="Arial"/>
        </w:rPr>
      </w:pPr>
    </w:p>
    <w:p w14:paraId="2DDD1F04" w14:textId="77777777" w:rsidR="006133FA" w:rsidRPr="005B17D3" w:rsidRDefault="006133FA" w:rsidP="00EF3896">
      <w:pPr>
        <w:pStyle w:val="ListParagraph"/>
        <w:numPr>
          <w:ilvl w:val="0"/>
          <w:numId w:val="41"/>
        </w:numPr>
        <w:ind w:left="360"/>
        <w:rPr>
          <w:rFonts w:ascii="Times New Roman" w:eastAsia="Arial" w:hAnsi="Times New Roman"/>
          <w:b/>
          <w:sz w:val="24"/>
        </w:rPr>
      </w:pPr>
      <w:r w:rsidRPr="005B17D3">
        <w:rPr>
          <w:rFonts w:ascii="Times New Roman" w:eastAsia="Arial" w:hAnsi="Times New Roman"/>
          <w:b/>
          <w:sz w:val="24"/>
        </w:rPr>
        <w:t>Notes:</w:t>
      </w:r>
    </w:p>
    <w:p w14:paraId="16FBA37D" w14:textId="77777777" w:rsidR="006133FA" w:rsidRPr="005B17D3" w:rsidRDefault="006133FA" w:rsidP="00884662">
      <w:pPr>
        <w:pStyle w:val="ListParagraph"/>
        <w:numPr>
          <w:ilvl w:val="0"/>
          <w:numId w:val="159"/>
        </w:numPr>
        <w:rPr>
          <w:rFonts w:ascii="Times New Roman" w:eastAsia="Arial" w:hAnsi="Times New Roman"/>
          <w:sz w:val="24"/>
        </w:rPr>
      </w:pPr>
      <w:r w:rsidRPr="005B17D3">
        <w:rPr>
          <w:rFonts w:ascii="Times New Roman" w:eastAsia="Arial" w:hAnsi="Times New Roman"/>
          <w:sz w:val="24"/>
        </w:rPr>
        <w:t xml:space="preserve">If a temporary address was given, the record displays </w:t>
      </w:r>
      <w:r w:rsidRPr="005B17D3">
        <w:rPr>
          <w:rFonts w:ascii="Times New Roman" w:eastAsia="Arial" w:hAnsi="Times New Roman"/>
          <w:b/>
          <w:sz w:val="24"/>
        </w:rPr>
        <w:t>Temporary Address</w:t>
      </w:r>
      <w:r w:rsidRPr="005B17D3">
        <w:rPr>
          <w:rFonts w:ascii="Times New Roman" w:eastAsia="Arial" w:hAnsi="Times New Roman"/>
          <w:sz w:val="24"/>
        </w:rPr>
        <w:t xml:space="preserve">. Otherwise, ES displays the address field as </w:t>
      </w:r>
      <w:r w:rsidRPr="005B17D3">
        <w:rPr>
          <w:rFonts w:ascii="Times New Roman" w:eastAsia="Arial" w:hAnsi="Times New Roman"/>
          <w:b/>
          <w:sz w:val="24"/>
        </w:rPr>
        <w:t>Permanent Address</w:t>
      </w:r>
      <w:r w:rsidRPr="005B17D3">
        <w:rPr>
          <w:rFonts w:ascii="Times New Roman" w:eastAsia="Arial" w:hAnsi="Times New Roman"/>
          <w:sz w:val="24"/>
        </w:rPr>
        <w:t xml:space="preserve">. </w:t>
      </w:r>
    </w:p>
    <w:p w14:paraId="4EBBAD61" w14:textId="04C80CFF" w:rsidR="006133FA" w:rsidRPr="005B17D3" w:rsidRDefault="006133FA" w:rsidP="00884662">
      <w:pPr>
        <w:pStyle w:val="ListParagraph"/>
        <w:numPr>
          <w:ilvl w:val="0"/>
          <w:numId w:val="159"/>
        </w:numPr>
        <w:rPr>
          <w:rFonts w:ascii="Times New Roman" w:hAnsi="Times New Roman"/>
          <w:sz w:val="24"/>
        </w:rPr>
      </w:pPr>
      <w:r w:rsidRPr="005B17D3">
        <w:rPr>
          <w:rFonts w:ascii="Times New Roman" w:hAnsi="Times New Roman"/>
          <w:b/>
          <w:sz w:val="24"/>
        </w:rPr>
        <w:t>CCN Transmission Details</w:t>
      </w:r>
      <w:r w:rsidRPr="005B17D3">
        <w:rPr>
          <w:rFonts w:ascii="Times New Roman" w:hAnsi="Times New Roman"/>
          <w:sz w:val="24"/>
        </w:rPr>
        <w:t xml:space="preserve"> can be viewed from the </w:t>
      </w:r>
      <w:r w:rsidRPr="005B17D3">
        <w:rPr>
          <w:rFonts w:ascii="Times New Roman" w:hAnsi="Times New Roman"/>
          <w:b/>
          <w:sz w:val="24"/>
        </w:rPr>
        <w:t>Veteran View</w:t>
      </w:r>
      <w:r w:rsidRPr="005B17D3">
        <w:rPr>
          <w:rFonts w:ascii="Times New Roman" w:hAnsi="Times New Roman"/>
          <w:sz w:val="24"/>
        </w:rPr>
        <w:t xml:space="preserve"> on the </w:t>
      </w:r>
      <w:r w:rsidRPr="005B17D3">
        <w:rPr>
          <w:rFonts w:ascii="Times New Roman" w:hAnsi="Times New Roman"/>
          <w:b/>
          <w:sz w:val="24"/>
        </w:rPr>
        <w:t>Community Care Determination</w:t>
      </w:r>
      <w:r w:rsidRPr="005B17D3">
        <w:rPr>
          <w:rFonts w:ascii="Times New Roman" w:hAnsi="Times New Roman"/>
          <w:sz w:val="24"/>
        </w:rPr>
        <w:t xml:space="preserve"> screen under the </w:t>
      </w:r>
      <w:r w:rsidRPr="005B17D3">
        <w:rPr>
          <w:rFonts w:ascii="Times New Roman" w:hAnsi="Times New Roman"/>
          <w:b/>
          <w:sz w:val="24"/>
        </w:rPr>
        <w:t>Eligibility</w:t>
      </w:r>
      <w:r w:rsidRPr="005B17D3">
        <w:rPr>
          <w:rFonts w:ascii="Times New Roman" w:hAnsi="Times New Roman"/>
          <w:sz w:val="24"/>
        </w:rPr>
        <w:t xml:space="preserve"> tab.</w:t>
      </w:r>
    </w:p>
    <w:p w14:paraId="10F73A35" w14:textId="77777777" w:rsidR="006133FA" w:rsidRPr="005B17D3" w:rsidRDefault="006133FA" w:rsidP="00EF3896">
      <w:pPr>
        <w:pStyle w:val="BodyTextBullet1"/>
      </w:pPr>
    </w:p>
    <w:p w14:paraId="7780C02B" w14:textId="66BA274F" w:rsidR="006133FA" w:rsidRPr="005B17D3" w:rsidRDefault="006133FA" w:rsidP="00EF3896">
      <w:pPr>
        <w:pStyle w:val="BodyText"/>
      </w:pPr>
      <w:r w:rsidRPr="005B17D3">
        <w:t>When there are multiple VCE values, the Enrollment System sends a collection of VCEs along with effective date</w:t>
      </w:r>
      <w:r w:rsidR="00A573CA" w:rsidRPr="005B17D3">
        <w:t>s</w:t>
      </w:r>
      <w:r w:rsidRPr="005B17D3">
        <w:t xml:space="preserve"> to the CCNs.  For example, G, H, N, U would be:</w:t>
      </w:r>
    </w:p>
    <w:p w14:paraId="21592550" w14:textId="77777777" w:rsidR="006133FA" w:rsidRPr="005B17D3" w:rsidRDefault="006133FA" w:rsidP="00EF3896">
      <w:pPr>
        <w:pStyle w:val="BodyText"/>
      </w:pPr>
    </w:p>
    <w:p w14:paraId="73F932EB" w14:textId="77777777" w:rsidR="006133FA" w:rsidRPr="005B17D3" w:rsidRDefault="006133FA" w:rsidP="001470FA">
      <w:pPr>
        <w:pStyle w:val="BodyText"/>
        <w:numPr>
          <w:ilvl w:val="0"/>
          <w:numId w:val="347"/>
        </w:numPr>
      </w:pPr>
      <w:r w:rsidRPr="005B17D3">
        <w:t>G effective date</w:t>
      </w:r>
    </w:p>
    <w:p w14:paraId="3A235ECD" w14:textId="77777777" w:rsidR="006133FA" w:rsidRPr="005B17D3" w:rsidRDefault="006133FA" w:rsidP="001470FA">
      <w:pPr>
        <w:pStyle w:val="BodyText"/>
        <w:numPr>
          <w:ilvl w:val="0"/>
          <w:numId w:val="347"/>
        </w:numPr>
      </w:pPr>
      <w:r w:rsidRPr="005B17D3">
        <w:t>H effective date</w:t>
      </w:r>
    </w:p>
    <w:p w14:paraId="79F8BB02" w14:textId="77777777" w:rsidR="006133FA" w:rsidRPr="005B17D3" w:rsidRDefault="006133FA" w:rsidP="001470FA">
      <w:pPr>
        <w:pStyle w:val="BodyText"/>
        <w:numPr>
          <w:ilvl w:val="0"/>
          <w:numId w:val="347"/>
        </w:numPr>
      </w:pPr>
      <w:r w:rsidRPr="005B17D3">
        <w:t>N effective date</w:t>
      </w:r>
    </w:p>
    <w:p w14:paraId="562B2214" w14:textId="77777777" w:rsidR="006133FA" w:rsidRPr="005B17D3" w:rsidRDefault="006133FA" w:rsidP="001470FA">
      <w:pPr>
        <w:pStyle w:val="BodyText"/>
        <w:numPr>
          <w:ilvl w:val="0"/>
          <w:numId w:val="347"/>
        </w:numPr>
      </w:pPr>
      <w:r w:rsidRPr="005B17D3">
        <w:t>U effective date</w:t>
      </w:r>
    </w:p>
    <w:p w14:paraId="4FC737E6" w14:textId="77777777" w:rsidR="006133FA" w:rsidRPr="005B17D3" w:rsidRDefault="006133FA" w:rsidP="00EF3896">
      <w:pPr>
        <w:pStyle w:val="BodyText"/>
      </w:pPr>
    </w:p>
    <w:p w14:paraId="28B85C35" w14:textId="52CD3DF3" w:rsidR="006133FA" w:rsidRPr="005B17D3" w:rsidRDefault="006133FA" w:rsidP="00EF3896">
      <w:pPr>
        <w:pStyle w:val="BodyTextBullet1"/>
      </w:pPr>
      <w:r w:rsidRPr="005B17D3">
        <w:rPr>
          <w:b/>
        </w:rPr>
        <w:t>Note:</w:t>
      </w:r>
      <w:r w:rsidR="0052643A" w:rsidRPr="005B17D3">
        <w:rPr>
          <w:b/>
        </w:rPr>
        <w:t xml:space="preserve"> </w:t>
      </w:r>
      <w:r w:rsidRPr="005B17D3">
        <w:t>VCE data values are communicated to the CCN vendor.</w:t>
      </w:r>
    </w:p>
    <w:p w14:paraId="43B61513" w14:textId="77777777" w:rsidR="006133FA" w:rsidRPr="005B17D3" w:rsidRDefault="006133FA" w:rsidP="00EF3896">
      <w:pPr>
        <w:pStyle w:val="BodyText"/>
      </w:pPr>
    </w:p>
    <w:tbl>
      <w:tblPr>
        <w:tblW w:w="0" w:type="auto"/>
        <w:jc w:val="center"/>
        <w:tblCellMar>
          <w:left w:w="0" w:type="dxa"/>
          <w:right w:w="0" w:type="dxa"/>
        </w:tblCellMar>
        <w:tblLook w:val="04A0" w:firstRow="1" w:lastRow="0" w:firstColumn="1" w:lastColumn="0" w:noHBand="0" w:noVBand="1"/>
      </w:tblPr>
      <w:tblGrid>
        <w:gridCol w:w="6305"/>
        <w:gridCol w:w="2464"/>
      </w:tblGrid>
      <w:tr w:rsidR="006133FA" w:rsidRPr="005B17D3" w14:paraId="3338D304" w14:textId="77777777" w:rsidTr="00771C44">
        <w:trPr>
          <w:trHeight w:val="457"/>
          <w:tblHeader/>
          <w:jc w:val="center"/>
        </w:trPr>
        <w:tc>
          <w:tcPr>
            <w:tcW w:w="6305" w:type="dxa"/>
            <w:tcBorders>
              <w:top w:val="single" w:sz="8" w:space="0" w:color="auto"/>
              <w:left w:val="single" w:sz="8" w:space="0" w:color="auto"/>
              <w:bottom w:val="single" w:sz="8" w:space="0" w:color="auto"/>
              <w:right w:val="single" w:sz="8" w:space="0" w:color="auto"/>
            </w:tcBorders>
            <w:shd w:val="clear" w:color="auto" w:fill="D9E2F3" w:themeFill="accent1" w:themeFillTint="33"/>
            <w:tcMar>
              <w:top w:w="0" w:type="dxa"/>
              <w:left w:w="108" w:type="dxa"/>
              <w:bottom w:w="0" w:type="dxa"/>
              <w:right w:w="108" w:type="dxa"/>
            </w:tcMar>
            <w:hideMark/>
          </w:tcPr>
          <w:p w14:paraId="3B53601B" w14:textId="77777777" w:rsidR="006133FA" w:rsidRPr="005B17D3" w:rsidRDefault="006133FA" w:rsidP="00EF3896">
            <w:pPr>
              <w:rPr>
                <w:rFonts w:ascii="Arial" w:hAnsi="Arial" w:cs="Arial"/>
                <w:b/>
                <w:sz w:val="22"/>
                <w:szCs w:val="22"/>
              </w:rPr>
            </w:pPr>
            <w:r w:rsidRPr="005B17D3">
              <w:rPr>
                <w:rFonts w:ascii="Arial" w:hAnsi="Arial" w:cs="Arial"/>
                <w:b/>
                <w:sz w:val="22"/>
                <w:szCs w:val="22"/>
              </w:rPr>
              <w:t>Community Care Outcome:</w:t>
            </w:r>
          </w:p>
        </w:tc>
        <w:tc>
          <w:tcPr>
            <w:tcW w:w="2464" w:type="dxa"/>
            <w:tcBorders>
              <w:top w:val="single" w:sz="8" w:space="0" w:color="auto"/>
              <w:left w:val="nil"/>
              <w:bottom w:val="single" w:sz="8" w:space="0" w:color="auto"/>
              <w:right w:val="single" w:sz="8" w:space="0" w:color="auto"/>
            </w:tcBorders>
            <w:shd w:val="clear" w:color="auto" w:fill="D9E2F3" w:themeFill="accent1" w:themeFillTint="33"/>
            <w:tcMar>
              <w:top w:w="0" w:type="dxa"/>
              <w:left w:w="108" w:type="dxa"/>
              <w:bottom w:w="0" w:type="dxa"/>
              <w:right w:w="108" w:type="dxa"/>
            </w:tcMar>
            <w:hideMark/>
          </w:tcPr>
          <w:p w14:paraId="089ABC5C" w14:textId="77777777" w:rsidR="006133FA" w:rsidRPr="005B17D3" w:rsidRDefault="006133FA" w:rsidP="00EF3896">
            <w:pPr>
              <w:rPr>
                <w:rFonts w:ascii="Arial" w:hAnsi="Arial" w:cs="Arial"/>
                <w:b/>
                <w:sz w:val="22"/>
                <w:szCs w:val="22"/>
              </w:rPr>
            </w:pPr>
            <w:r w:rsidRPr="005B17D3">
              <w:rPr>
                <w:rFonts w:ascii="Arial" w:hAnsi="Arial" w:cs="Arial"/>
                <w:b/>
                <w:sz w:val="22"/>
                <w:szCs w:val="22"/>
              </w:rPr>
              <w:t>Set VCE code to:</w:t>
            </w:r>
          </w:p>
        </w:tc>
      </w:tr>
      <w:tr w:rsidR="006133FA" w:rsidRPr="005B17D3" w14:paraId="4E0D2377" w14:textId="77777777" w:rsidTr="00431B3F">
        <w:trPr>
          <w:trHeight w:val="224"/>
          <w:tblHeader/>
          <w:jc w:val="center"/>
        </w:trPr>
        <w:tc>
          <w:tcPr>
            <w:tcW w:w="63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603FFC5" w14:textId="77777777" w:rsidR="006133FA" w:rsidRPr="005B17D3" w:rsidRDefault="006133FA" w:rsidP="00EF3896">
            <w:pPr>
              <w:pStyle w:val="BodyTextBullet1"/>
            </w:pPr>
            <w:r w:rsidRPr="005B17D3">
              <w:t>Basic</w:t>
            </w:r>
          </w:p>
        </w:tc>
        <w:tc>
          <w:tcPr>
            <w:tcW w:w="2464"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277EEB4" w14:textId="77777777" w:rsidR="006133FA" w:rsidRPr="005B17D3" w:rsidRDefault="006133FA" w:rsidP="00EF3896">
            <w:pPr>
              <w:pStyle w:val="BodyTextBullet1"/>
              <w:jc w:val="center"/>
            </w:pPr>
            <w:r w:rsidRPr="005B17D3">
              <w:t>B</w:t>
            </w:r>
          </w:p>
        </w:tc>
      </w:tr>
      <w:tr w:rsidR="006133FA" w:rsidRPr="005B17D3" w14:paraId="627B53DA" w14:textId="77777777" w:rsidTr="00431B3F">
        <w:trPr>
          <w:trHeight w:val="224"/>
          <w:tblHeader/>
          <w:jc w:val="center"/>
        </w:trPr>
        <w:tc>
          <w:tcPr>
            <w:tcW w:w="63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9166F49" w14:textId="77777777" w:rsidR="006133FA" w:rsidRPr="005B17D3" w:rsidRDefault="006133FA" w:rsidP="00EF3896">
            <w:pPr>
              <w:pStyle w:val="BodyTextBullet1"/>
            </w:pPr>
            <w:r w:rsidRPr="005B17D3">
              <w:t>Grandfathered</w:t>
            </w:r>
          </w:p>
        </w:tc>
        <w:tc>
          <w:tcPr>
            <w:tcW w:w="2464"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CB8394F" w14:textId="77777777" w:rsidR="006133FA" w:rsidRPr="005B17D3" w:rsidRDefault="006133FA" w:rsidP="00EF3896">
            <w:pPr>
              <w:pStyle w:val="BodyTextBullet1"/>
              <w:jc w:val="center"/>
            </w:pPr>
            <w:r w:rsidRPr="005B17D3">
              <w:t>G</w:t>
            </w:r>
          </w:p>
        </w:tc>
      </w:tr>
      <w:tr w:rsidR="006133FA" w:rsidRPr="005B17D3" w14:paraId="484E1771" w14:textId="77777777" w:rsidTr="00431B3F">
        <w:trPr>
          <w:trHeight w:val="224"/>
          <w:tblHeader/>
          <w:jc w:val="center"/>
        </w:trPr>
        <w:tc>
          <w:tcPr>
            <w:tcW w:w="63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04CCF54" w14:textId="77777777" w:rsidR="006133FA" w:rsidRPr="005B17D3" w:rsidRDefault="006133FA" w:rsidP="00EF3896">
            <w:pPr>
              <w:pStyle w:val="BodyTextBullet1"/>
            </w:pPr>
            <w:r w:rsidRPr="005B17D3">
              <w:t xml:space="preserve">Hardship </w:t>
            </w:r>
          </w:p>
        </w:tc>
        <w:tc>
          <w:tcPr>
            <w:tcW w:w="2464"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DBA8A08" w14:textId="77777777" w:rsidR="006133FA" w:rsidRPr="005B17D3" w:rsidRDefault="006133FA" w:rsidP="00EF3896">
            <w:pPr>
              <w:pStyle w:val="BodyTextBullet1"/>
              <w:jc w:val="center"/>
            </w:pPr>
            <w:r w:rsidRPr="005B17D3">
              <w:t>H</w:t>
            </w:r>
          </w:p>
        </w:tc>
      </w:tr>
      <w:tr w:rsidR="006133FA" w:rsidRPr="005B17D3" w14:paraId="4DF0EE6B" w14:textId="77777777" w:rsidTr="00431B3F">
        <w:trPr>
          <w:trHeight w:val="224"/>
          <w:tblHeader/>
          <w:jc w:val="center"/>
        </w:trPr>
        <w:tc>
          <w:tcPr>
            <w:tcW w:w="63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6E62F47" w14:textId="77777777" w:rsidR="006133FA" w:rsidRPr="005B17D3" w:rsidRDefault="006133FA" w:rsidP="00EF3896">
            <w:pPr>
              <w:pStyle w:val="BodyTextBullet1"/>
            </w:pPr>
            <w:r w:rsidRPr="005B17D3">
              <w:t xml:space="preserve">State No Full-Service VA </w:t>
            </w:r>
          </w:p>
        </w:tc>
        <w:tc>
          <w:tcPr>
            <w:tcW w:w="2464"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7B09FD7" w14:textId="77777777" w:rsidR="006133FA" w:rsidRPr="005B17D3" w:rsidRDefault="006133FA" w:rsidP="00EF3896">
            <w:pPr>
              <w:pStyle w:val="BodyTextBullet1"/>
              <w:jc w:val="center"/>
            </w:pPr>
            <w:r w:rsidRPr="005B17D3">
              <w:t>N</w:t>
            </w:r>
          </w:p>
        </w:tc>
      </w:tr>
      <w:tr w:rsidR="006133FA" w:rsidRPr="005B17D3" w14:paraId="2D556329" w14:textId="77777777" w:rsidTr="00431B3F">
        <w:trPr>
          <w:trHeight w:val="224"/>
          <w:tblHeader/>
          <w:jc w:val="center"/>
        </w:trPr>
        <w:tc>
          <w:tcPr>
            <w:tcW w:w="63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EF76DB1" w14:textId="77777777" w:rsidR="006133FA" w:rsidRPr="005B17D3" w:rsidRDefault="006133FA" w:rsidP="00EF3896">
            <w:pPr>
              <w:pStyle w:val="BodyTextBullet1"/>
            </w:pPr>
            <w:r w:rsidRPr="005B17D3">
              <w:t>Urgent Care</w:t>
            </w:r>
          </w:p>
        </w:tc>
        <w:tc>
          <w:tcPr>
            <w:tcW w:w="2464"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537EB93" w14:textId="77777777" w:rsidR="006133FA" w:rsidRPr="005B17D3" w:rsidRDefault="006133FA" w:rsidP="00EF3896">
            <w:pPr>
              <w:pStyle w:val="BodyTextBullet1"/>
              <w:jc w:val="center"/>
            </w:pPr>
            <w:r w:rsidRPr="005B17D3">
              <w:t>U</w:t>
            </w:r>
          </w:p>
        </w:tc>
      </w:tr>
      <w:tr w:rsidR="006133FA" w:rsidRPr="005B17D3" w14:paraId="2F0BEB4D" w14:textId="77777777" w:rsidTr="00431B3F">
        <w:trPr>
          <w:trHeight w:val="224"/>
          <w:tblHeader/>
          <w:jc w:val="center"/>
        </w:trPr>
        <w:tc>
          <w:tcPr>
            <w:tcW w:w="63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FC9DFEE" w14:textId="77777777" w:rsidR="006133FA" w:rsidRPr="005B17D3" w:rsidRDefault="006133FA" w:rsidP="00EF3896">
            <w:pPr>
              <w:pStyle w:val="BodyTextBullet1"/>
            </w:pPr>
            <w:r w:rsidRPr="005B17D3">
              <w:t xml:space="preserve">Ineligible </w:t>
            </w:r>
          </w:p>
        </w:tc>
        <w:tc>
          <w:tcPr>
            <w:tcW w:w="2464"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EA0849A" w14:textId="77777777" w:rsidR="006133FA" w:rsidRPr="005B17D3" w:rsidRDefault="006133FA" w:rsidP="00EF3896">
            <w:pPr>
              <w:pStyle w:val="BodyTextBullet1"/>
              <w:jc w:val="center"/>
            </w:pPr>
            <w:r w:rsidRPr="005B17D3">
              <w:t>X</w:t>
            </w:r>
          </w:p>
        </w:tc>
      </w:tr>
    </w:tbl>
    <w:p w14:paraId="774EBD44" w14:textId="77777777" w:rsidR="006133FA" w:rsidRPr="005B17D3" w:rsidRDefault="006133FA" w:rsidP="00EF3896">
      <w:pPr>
        <w:pStyle w:val="BodyText"/>
      </w:pPr>
    </w:p>
    <w:p w14:paraId="22BFC0CE" w14:textId="77777777" w:rsidR="006133FA" w:rsidRPr="005B17D3" w:rsidRDefault="006133FA" w:rsidP="00EF3896">
      <w:pPr>
        <w:pStyle w:val="BodyTextBullet1"/>
      </w:pPr>
      <w:r w:rsidRPr="005B17D3">
        <w:t xml:space="preserve">In addition, priority group and enrollment effective date are sent to the CCNs as well as the Enrollment System adding the priority group and effective date to the </w:t>
      </w:r>
      <w:r w:rsidRPr="005B17D3">
        <w:rPr>
          <w:b/>
        </w:rPr>
        <w:t>CCN Contractor Message Log</w:t>
      </w:r>
      <w:r w:rsidRPr="005B17D3">
        <w:t xml:space="preserve"> screen.</w:t>
      </w:r>
    </w:p>
    <w:p w14:paraId="31547647" w14:textId="77777777" w:rsidR="006133FA" w:rsidRPr="005B17D3" w:rsidRDefault="006133FA" w:rsidP="00EF3896">
      <w:pPr>
        <w:pStyle w:val="BodyTextBullet1"/>
      </w:pPr>
    </w:p>
    <w:p w14:paraId="104A5AA9" w14:textId="77777777" w:rsidR="006133FA" w:rsidRPr="005B17D3" w:rsidRDefault="006133FA" w:rsidP="00EF3896">
      <w:pPr>
        <w:pStyle w:val="BodyTextBullet1"/>
        <w:keepNext/>
        <w:jc w:val="center"/>
      </w:pPr>
      <w:r w:rsidRPr="005B17D3">
        <w:rPr>
          <w:noProof/>
        </w:rPr>
        <w:drawing>
          <wp:inline distT="0" distB="0" distL="0" distR="0" wp14:anchorId="47301ECB" wp14:editId="1C1A2957">
            <wp:extent cx="4581525" cy="3990975"/>
            <wp:effectExtent l="0" t="0" r="9525" b="9525"/>
            <wp:docPr id="1414" name="Picture 1414" descr="Screen shot of the CCN Message Log screen (Veteran information was purposefully left bla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581525" cy="3990975"/>
                    </a:xfrm>
                    <a:prstGeom prst="rect">
                      <a:avLst/>
                    </a:prstGeom>
                  </pic:spPr>
                </pic:pic>
              </a:graphicData>
            </a:graphic>
          </wp:inline>
        </w:drawing>
      </w:r>
    </w:p>
    <w:p w14:paraId="0F84C935" w14:textId="0BB25A9B" w:rsidR="006133FA" w:rsidRPr="005B17D3" w:rsidRDefault="006133FA" w:rsidP="00EF3896">
      <w:pPr>
        <w:pStyle w:val="Caption"/>
      </w:pPr>
      <w:bookmarkStart w:id="1095" w:name="_Toc31622429"/>
      <w:r w:rsidRPr="005B17D3">
        <w:t xml:space="preserve">Figure </w:t>
      </w:r>
      <w:r w:rsidRPr="005B17D3">
        <w:rPr>
          <w:noProof/>
        </w:rPr>
        <w:fldChar w:fldCharType="begin"/>
      </w:r>
      <w:r w:rsidRPr="005B17D3">
        <w:rPr>
          <w:noProof/>
        </w:rPr>
        <w:instrText xml:space="preserve"> SEQ Figure \* ARABIC </w:instrText>
      </w:r>
      <w:r w:rsidRPr="005B17D3">
        <w:rPr>
          <w:noProof/>
        </w:rPr>
        <w:fldChar w:fldCharType="separate"/>
      </w:r>
      <w:r w:rsidR="008C0D2B" w:rsidRPr="005B17D3">
        <w:rPr>
          <w:noProof/>
        </w:rPr>
        <w:t>72</w:t>
      </w:r>
      <w:r w:rsidRPr="005B17D3">
        <w:rPr>
          <w:noProof/>
        </w:rPr>
        <w:fldChar w:fldCharType="end"/>
      </w:r>
      <w:r w:rsidRPr="005B17D3">
        <w:t>: CCN Message Log screen (Veteran information was purposefully left blank)</w:t>
      </w:r>
      <w:bookmarkEnd w:id="1095"/>
    </w:p>
    <w:p w14:paraId="7427B87D" w14:textId="77777777" w:rsidR="006133FA" w:rsidRPr="005B17D3" w:rsidRDefault="006133FA" w:rsidP="00EF3896">
      <w:pPr>
        <w:pStyle w:val="BodyTextBullet1"/>
      </w:pPr>
    </w:p>
    <w:p w14:paraId="32DD8321" w14:textId="77777777" w:rsidR="006133FA" w:rsidRPr="005B17D3" w:rsidRDefault="006133FA" w:rsidP="00474E83">
      <w:pPr>
        <w:pStyle w:val="NoteLightbulb"/>
      </w:pPr>
      <w:r w:rsidRPr="005B17D3">
        <w:rPr>
          <w:b/>
        </w:rPr>
        <w:t>Note:</w:t>
      </w:r>
      <w:r w:rsidRPr="005B17D3">
        <w:t xml:space="preserve"> The following CCN CSV Message Log export screenshot is a partial view of the export.</w:t>
      </w:r>
    </w:p>
    <w:p w14:paraId="76FC5C3B" w14:textId="77777777" w:rsidR="006133FA" w:rsidRPr="005B17D3" w:rsidRDefault="006133FA" w:rsidP="00EF3896">
      <w:pPr>
        <w:pStyle w:val="BodyTextBullet1"/>
      </w:pPr>
    </w:p>
    <w:p w14:paraId="4A6B3C11" w14:textId="77777777" w:rsidR="006133FA" w:rsidRPr="005B17D3" w:rsidRDefault="006133FA" w:rsidP="00EF3896">
      <w:pPr>
        <w:pStyle w:val="BodyText"/>
      </w:pPr>
      <w:r w:rsidRPr="005B17D3">
        <w:rPr>
          <w:noProof/>
        </w:rPr>
        <w:drawing>
          <wp:inline distT="0" distB="0" distL="0" distR="0" wp14:anchorId="32B0AF0C" wp14:editId="3F381AEE">
            <wp:extent cx="5943600" cy="3223100"/>
            <wp:effectExtent l="0" t="0" r="0" b="0"/>
            <wp:docPr id="1426" name="Picture 1426" descr="C:\Users\VHAISHSplanR\workspace\HECMS_roboh\ESR Help Project\Images\PersonSearchTabs\Eligibility\Community_Care\post_mission_ccn_ex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VHAISHSplanR\workspace\HECMS_roboh\ESR Help Project\Images\PersonSearchTabs\Eligibility\Community_Care\post_mission_ccn_export.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943600" cy="3223100"/>
                    </a:xfrm>
                    <a:prstGeom prst="rect">
                      <a:avLst/>
                    </a:prstGeom>
                    <a:noFill/>
                    <a:ln>
                      <a:noFill/>
                    </a:ln>
                  </pic:spPr>
                </pic:pic>
              </a:graphicData>
            </a:graphic>
          </wp:inline>
        </w:drawing>
      </w:r>
    </w:p>
    <w:p w14:paraId="0EEC431A" w14:textId="4D6018D0" w:rsidR="006133FA" w:rsidRPr="005B17D3" w:rsidRDefault="006133FA" w:rsidP="00EF3896">
      <w:pPr>
        <w:pStyle w:val="Caption"/>
      </w:pPr>
      <w:bookmarkStart w:id="1096" w:name="_Toc31622430"/>
      <w:r w:rsidRPr="005B17D3">
        <w:t xml:space="preserve">Figure </w:t>
      </w:r>
      <w:r w:rsidRPr="005B17D3">
        <w:rPr>
          <w:noProof/>
        </w:rPr>
        <w:fldChar w:fldCharType="begin"/>
      </w:r>
      <w:r w:rsidRPr="005B17D3">
        <w:rPr>
          <w:noProof/>
        </w:rPr>
        <w:instrText xml:space="preserve"> SEQ Figure \* ARABIC </w:instrText>
      </w:r>
      <w:r w:rsidRPr="005B17D3">
        <w:rPr>
          <w:noProof/>
        </w:rPr>
        <w:fldChar w:fldCharType="separate"/>
      </w:r>
      <w:r w:rsidR="008C0D2B" w:rsidRPr="005B17D3">
        <w:rPr>
          <w:noProof/>
        </w:rPr>
        <w:t>73</w:t>
      </w:r>
      <w:r w:rsidRPr="005B17D3">
        <w:rPr>
          <w:noProof/>
        </w:rPr>
        <w:fldChar w:fldCharType="end"/>
      </w:r>
      <w:r w:rsidRPr="005B17D3">
        <w:t>: CCN CSV Message Log Export</w:t>
      </w:r>
      <w:bookmarkEnd w:id="1096"/>
    </w:p>
    <w:p w14:paraId="7AB5C989" w14:textId="2B018854" w:rsidR="008A11DB" w:rsidRPr="005B17D3" w:rsidRDefault="008A11DB" w:rsidP="008A11DB"/>
    <w:p w14:paraId="14DC4C08" w14:textId="77777777" w:rsidR="008A11DB" w:rsidRPr="005B17D3" w:rsidRDefault="008A11DB" w:rsidP="008A11DB">
      <w:pPr>
        <w:pStyle w:val="Caption"/>
        <w:jc w:val="left"/>
        <w:rPr>
          <w:rFonts w:eastAsia="Arial"/>
        </w:rPr>
      </w:pPr>
      <w:r w:rsidRPr="005B17D3">
        <w:rPr>
          <w:rFonts w:eastAsia="Arial"/>
        </w:rPr>
        <w:t xml:space="preserve">On-Demand Demographic Contact Information and Eligibility Information Sent to CCN Contractors </w:t>
      </w:r>
    </w:p>
    <w:p w14:paraId="625D81C8" w14:textId="77777777" w:rsidR="008A11DB" w:rsidRPr="005B17D3" w:rsidRDefault="008A11DB" w:rsidP="008A11DB">
      <w:r w:rsidRPr="005B17D3">
        <w:t xml:space="preserve">The </w:t>
      </w:r>
      <w:r w:rsidRPr="005B17D3">
        <w:rPr>
          <w:b/>
        </w:rPr>
        <w:t>Send to Contractors</w:t>
      </w:r>
      <w:r w:rsidRPr="005B17D3">
        <w:t xml:space="preserve"> button displays from the </w:t>
      </w:r>
      <w:r w:rsidRPr="005B17D3">
        <w:rPr>
          <w:b/>
        </w:rPr>
        <w:t>Community Care Determination</w:t>
      </w:r>
      <w:r w:rsidRPr="005B17D3">
        <w:t xml:space="preserve"> screen, </w:t>
      </w:r>
      <w:r w:rsidRPr="005B17D3">
        <w:rPr>
          <w:b/>
        </w:rPr>
        <w:t>Veteran Information</w:t>
      </w:r>
      <w:r w:rsidRPr="005B17D3">
        <w:t xml:space="preserve"> panel; however, the </w:t>
      </w:r>
      <w:r w:rsidRPr="005B17D3">
        <w:rPr>
          <w:b/>
        </w:rPr>
        <w:t>Send to Contractors</w:t>
      </w:r>
      <w:r w:rsidRPr="005B17D3">
        <w:t xml:space="preserve"> button also does not display if the Veterans Community Care eligibility code does not display. </w:t>
      </w:r>
    </w:p>
    <w:p w14:paraId="3848BC4F" w14:textId="77777777" w:rsidR="008A11DB" w:rsidRPr="005B17D3" w:rsidRDefault="008A11DB" w:rsidP="008A11DB"/>
    <w:p w14:paraId="596CF6B1" w14:textId="77777777" w:rsidR="008A11DB" w:rsidRPr="005B17D3" w:rsidRDefault="008A11DB" w:rsidP="008A11DB">
      <w:r w:rsidRPr="005B17D3">
        <w:t xml:space="preserve">When ES requests confirmation from the user when the user clicks the </w:t>
      </w:r>
      <w:r w:rsidRPr="005B17D3">
        <w:rPr>
          <w:b/>
        </w:rPr>
        <w:t>Send to Contractors</w:t>
      </w:r>
      <w:r w:rsidRPr="005B17D3">
        <w:t xml:space="preserve"> button, ES immediately sends the Veterans demographic contact information and eligibility information to all CCN Contractors </w:t>
      </w:r>
      <w:r w:rsidRPr="005B17D3">
        <w:rPr>
          <w:u w:val="single"/>
        </w:rPr>
        <w:t>on-demand</w:t>
      </w:r>
      <w:r w:rsidRPr="005B17D3">
        <w:t>, rather than waiting to send the records for the next batch when the user confirms the “Send to Contractors” action.</w:t>
      </w:r>
    </w:p>
    <w:p w14:paraId="4440D5E4" w14:textId="77777777" w:rsidR="008A11DB" w:rsidRPr="005B17D3" w:rsidRDefault="008A11DB" w:rsidP="008A11DB">
      <w:pPr>
        <w:pStyle w:val="Caption"/>
        <w:jc w:val="left"/>
      </w:pPr>
      <w:r w:rsidRPr="005B17D3">
        <w:t>Acknowledgement Message from CCN Contractors</w:t>
      </w:r>
    </w:p>
    <w:p w14:paraId="065A73C2" w14:textId="77777777" w:rsidR="008A11DB" w:rsidRPr="005B17D3" w:rsidRDefault="008A11DB" w:rsidP="008A11DB">
      <w:r w:rsidRPr="005B17D3">
        <w:rPr>
          <w:rFonts w:eastAsia="Arial"/>
        </w:rPr>
        <w:t>ES receives an acknowledgement message from the CCN Contractor that received a record. ES stores the acknowledgment date/time and result. The date/time and result are shared with VistA.</w:t>
      </w:r>
    </w:p>
    <w:p w14:paraId="57178A7B" w14:textId="77777777" w:rsidR="008A11DB" w:rsidRPr="005B17D3" w:rsidRDefault="008A11DB" w:rsidP="008A11DB">
      <w:pPr>
        <w:pStyle w:val="Caption"/>
        <w:jc w:val="left"/>
        <w:rPr>
          <w:rFonts w:eastAsia="Arial"/>
        </w:rPr>
      </w:pPr>
      <w:r w:rsidRPr="005B17D3">
        <w:rPr>
          <w:rFonts w:eastAsia="Arial"/>
        </w:rPr>
        <w:t>Manage Demographic Contact Information (Manage State Regions Assignments)</w:t>
      </w:r>
    </w:p>
    <w:p w14:paraId="3D286295" w14:textId="77777777" w:rsidR="008A11DB" w:rsidRPr="005B17D3" w:rsidRDefault="008A11DB" w:rsidP="008A11DB">
      <w:pPr>
        <w:pStyle w:val="BodyText"/>
        <w:jc w:val="right"/>
        <w:rPr>
          <w:b/>
          <w:u w:val="single"/>
        </w:rPr>
      </w:pPr>
      <w:r w:rsidRPr="005B17D3">
        <w:rPr>
          <w:b/>
          <w:u w:val="single"/>
        </w:rPr>
        <w:t>VIEW HISTORICAL ASSIGNMENTS</w:t>
      </w:r>
    </w:p>
    <w:p w14:paraId="515AB60F" w14:textId="77777777" w:rsidR="008A11DB" w:rsidRPr="005B17D3" w:rsidRDefault="008A11DB" w:rsidP="008A11DB">
      <w:r w:rsidRPr="005B17D3">
        <w:rPr>
          <w:noProof/>
        </w:rPr>
        <w:drawing>
          <wp:inline distT="0" distB="0" distL="0" distR="0" wp14:anchorId="0E5A818C" wp14:editId="41288903">
            <wp:extent cx="5943600" cy="2932790"/>
            <wp:effectExtent l="0" t="0" r="0" b="1270"/>
            <wp:docPr id="10" name="Picture 10" descr="Screen capture of Manage State Region Assign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5943600" cy="2932790"/>
                    </a:xfrm>
                    <a:prstGeom prst="rect">
                      <a:avLst/>
                    </a:prstGeom>
                  </pic:spPr>
                </pic:pic>
              </a:graphicData>
            </a:graphic>
          </wp:inline>
        </w:drawing>
      </w:r>
    </w:p>
    <w:p w14:paraId="200745AD" w14:textId="77C72061" w:rsidR="008A11DB" w:rsidRPr="005B17D3" w:rsidRDefault="008A11DB" w:rsidP="008A11DB">
      <w:pPr>
        <w:pStyle w:val="Caption"/>
      </w:pPr>
      <w:bookmarkStart w:id="1097" w:name="_Toc31622431"/>
      <w:r w:rsidRPr="005B17D3">
        <w:t xml:space="preserve">Figure </w:t>
      </w:r>
      <w:r w:rsidRPr="005B17D3">
        <w:rPr>
          <w:noProof/>
        </w:rPr>
        <w:fldChar w:fldCharType="begin"/>
      </w:r>
      <w:r w:rsidRPr="005B17D3">
        <w:rPr>
          <w:noProof/>
        </w:rPr>
        <w:instrText xml:space="preserve"> SEQ Figure \* ARABIC </w:instrText>
      </w:r>
      <w:r w:rsidRPr="005B17D3">
        <w:rPr>
          <w:noProof/>
        </w:rPr>
        <w:fldChar w:fldCharType="separate"/>
      </w:r>
      <w:r w:rsidR="008C0D2B" w:rsidRPr="005B17D3">
        <w:rPr>
          <w:noProof/>
        </w:rPr>
        <w:t>74</w:t>
      </w:r>
      <w:r w:rsidRPr="005B17D3">
        <w:rPr>
          <w:noProof/>
        </w:rPr>
        <w:fldChar w:fldCharType="end"/>
      </w:r>
      <w:r w:rsidRPr="005B17D3">
        <w:t xml:space="preserve">: </w:t>
      </w:r>
      <w:r w:rsidRPr="005B17D3">
        <w:rPr>
          <w:noProof/>
        </w:rPr>
        <w:t>Manage State Region Assignments</w:t>
      </w:r>
      <w:bookmarkEnd w:id="1097"/>
    </w:p>
    <w:p w14:paraId="5208CAB9" w14:textId="77777777" w:rsidR="008A11DB" w:rsidRPr="005B17D3" w:rsidRDefault="008A11DB" w:rsidP="008A11DB">
      <w:r w:rsidRPr="005B17D3">
        <w:t xml:space="preserve">Users with </w:t>
      </w:r>
      <w:r w:rsidRPr="005B17D3">
        <w:rPr>
          <w:b/>
        </w:rPr>
        <w:t>Edit CCN Contractor</w:t>
      </w:r>
      <w:r w:rsidRPr="005B17D3">
        <w:t xml:space="preserve"> permission can access the </w:t>
      </w:r>
      <w:r w:rsidRPr="005B17D3">
        <w:rPr>
          <w:b/>
        </w:rPr>
        <w:t xml:space="preserve">Manage State Region Assignments </w:t>
      </w:r>
      <w:r w:rsidRPr="005B17D3">
        <w:t xml:space="preserve">screen. </w:t>
      </w:r>
    </w:p>
    <w:p w14:paraId="365602FC" w14:textId="77777777" w:rsidR="008A11DB" w:rsidRPr="005B17D3" w:rsidRDefault="008A11DB" w:rsidP="008A11DB"/>
    <w:p w14:paraId="1CBD46FB" w14:textId="77777777" w:rsidR="008A11DB" w:rsidRPr="005B17D3" w:rsidRDefault="008A11DB" w:rsidP="008A11DB">
      <w:r w:rsidRPr="005B17D3">
        <w:t xml:space="preserve">Select the states or territory associated with “regions” from a required, view-only list from the </w:t>
      </w:r>
      <w:r w:rsidRPr="005B17D3">
        <w:rPr>
          <w:b/>
        </w:rPr>
        <w:t xml:space="preserve">Region </w:t>
      </w:r>
      <w:r w:rsidRPr="005B17D3">
        <w:t xml:space="preserve">column. Any region not selected triggers the following error message: </w:t>
      </w:r>
    </w:p>
    <w:p w14:paraId="2458BEF6" w14:textId="77777777" w:rsidR="008A11DB" w:rsidRPr="005B17D3" w:rsidRDefault="008A11DB" w:rsidP="008A11DB"/>
    <w:p w14:paraId="7BA2AA8C" w14:textId="77777777" w:rsidR="008A11DB" w:rsidRPr="005B17D3" w:rsidRDefault="008A11DB" w:rsidP="008A11DB">
      <w:pPr>
        <w:ind w:left="720"/>
      </w:pPr>
      <w:r w:rsidRPr="005B17D3">
        <w:t>“</w:t>
      </w:r>
      <w:r w:rsidRPr="005B17D3">
        <w:rPr>
          <w:i/>
        </w:rPr>
        <w:t>An entry for all states and territories is required</w:t>
      </w:r>
      <w:r w:rsidRPr="005B17D3">
        <w:t>.”</w:t>
      </w:r>
    </w:p>
    <w:p w14:paraId="2A75AC21" w14:textId="77777777" w:rsidR="008A11DB" w:rsidRPr="005B17D3" w:rsidRDefault="008A11DB" w:rsidP="008A11DB"/>
    <w:p w14:paraId="7F593DC9" w14:textId="77777777" w:rsidR="008A11DB" w:rsidRPr="005B17D3" w:rsidRDefault="008A11DB" w:rsidP="008A11DB">
      <w:pPr>
        <w:rPr>
          <w:b/>
          <w:i/>
          <w:u w:val="single"/>
        </w:rPr>
      </w:pPr>
      <w:r w:rsidRPr="005B17D3">
        <w:t xml:space="preserve">The regions choices are: </w:t>
      </w:r>
    </w:p>
    <w:p w14:paraId="1DA43305" w14:textId="77777777" w:rsidR="008A11DB" w:rsidRPr="005B17D3" w:rsidRDefault="008A11DB" w:rsidP="008A11DB">
      <w:pPr>
        <w:pStyle w:val="ListBullet"/>
      </w:pPr>
      <w:r w:rsidRPr="005B17D3">
        <w:t>Region 1</w:t>
      </w:r>
    </w:p>
    <w:p w14:paraId="3F4608FA" w14:textId="77777777" w:rsidR="008A11DB" w:rsidRPr="005B17D3" w:rsidRDefault="008A11DB" w:rsidP="008A11DB">
      <w:pPr>
        <w:pStyle w:val="ListBullet"/>
      </w:pPr>
      <w:r w:rsidRPr="005B17D3">
        <w:t xml:space="preserve">Region 2 </w:t>
      </w:r>
    </w:p>
    <w:p w14:paraId="7CD34791" w14:textId="77777777" w:rsidR="008A11DB" w:rsidRPr="005B17D3" w:rsidRDefault="008A11DB" w:rsidP="008A11DB">
      <w:pPr>
        <w:pStyle w:val="ListBullet"/>
      </w:pPr>
      <w:r w:rsidRPr="005B17D3">
        <w:t xml:space="preserve">Region 3 </w:t>
      </w:r>
    </w:p>
    <w:p w14:paraId="506D8354" w14:textId="77777777" w:rsidR="008A11DB" w:rsidRPr="005B17D3" w:rsidRDefault="008A11DB" w:rsidP="008A11DB">
      <w:pPr>
        <w:pStyle w:val="ListBullet"/>
      </w:pPr>
      <w:r w:rsidRPr="005B17D3">
        <w:t>Region 4</w:t>
      </w:r>
    </w:p>
    <w:p w14:paraId="14541EE3" w14:textId="77777777" w:rsidR="008A11DB" w:rsidRPr="005B17D3" w:rsidRDefault="008A11DB" w:rsidP="008A11DB">
      <w:pPr>
        <w:pStyle w:val="ListBullet"/>
      </w:pPr>
      <w:r w:rsidRPr="005B17D3">
        <w:t>Region 5</w:t>
      </w:r>
    </w:p>
    <w:p w14:paraId="7A31971E" w14:textId="77777777" w:rsidR="008A11DB" w:rsidRPr="005B17D3" w:rsidRDefault="008A11DB" w:rsidP="008A11DB">
      <w:pPr>
        <w:pStyle w:val="ListBullet"/>
      </w:pPr>
      <w:r w:rsidRPr="005B17D3">
        <w:t>Region 6</w:t>
      </w:r>
    </w:p>
    <w:p w14:paraId="5B7F63FD" w14:textId="77777777" w:rsidR="008A11DB" w:rsidRPr="005B17D3" w:rsidRDefault="008A11DB" w:rsidP="008A11DB">
      <w:pPr>
        <w:pStyle w:val="ListParagraph"/>
        <w:rPr>
          <w:b/>
          <w:i/>
          <w:u w:val="single"/>
        </w:rPr>
      </w:pPr>
    </w:p>
    <w:p w14:paraId="412BD81F" w14:textId="77777777" w:rsidR="008A11DB" w:rsidRPr="005B17D3" w:rsidRDefault="008A11DB" w:rsidP="008A11DB">
      <w:pPr>
        <w:rPr>
          <w:b/>
          <w:i/>
          <w:u w:val="single"/>
        </w:rPr>
      </w:pPr>
      <w:r w:rsidRPr="005B17D3">
        <w:t>Regions refer to the four geographical regions of the country that are supported by a particular contractor.</w:t>
      </w:r>
    </w:p>
    <w:p w14:paraId="4A0EF6BA" w14:textId="77777777" w:rsidR="008A11DB" w:rsidRPr="005B17D3" w:rsidRDefault="008A11DB" w:rsidP="008A11DB"/>
    <w:p w14:paraId="3B1C12C4" w14:textId="77777777" w:rsidR="008A11DB" w:rsidRPr="005B17D3" w:rsidRDefault="008A11DB" w:rsidP="008A11DB">
      <w:r w:rsidRPr="005B17D3">
        <w:t xml:space="preserve">Click the </w:t>
      </w:r>
      <w:r w:rsidRPr="005B17D3">
        <w:rPr>
          <w:b/>
        </w:rPr>
        <w:t>VIEW HISTORICAL ASSIGNMENTS</w:t>
      </w:r>
      <w:r w:rsidRPr="005B17D3">
        <w:t xml:space="preserve"> link to launch the </w:t>
      </w:r>
      <w:r w:rsidRPr="005B17D3">
        <w:rPr>
          <w:b/>
        </w:rPr>
        <w:t xml:space="preserve">Historical Region/State Associations </w:t>
      </w:r>
      <w:r w:rsidRPr="005B17D3">
        <w:t>screen. The user can update the region or cancel out of the screen.</w:t>
      </w:r>
    </w:p>
    <w:p w14:paraId="3F08B0D6" w14:textId="77777777" w:rsidR="008A11DB" w:rsidRPr="005B17D3" w:rsidRDefault="008A11DB" w:rsidP="008A11DB">
      <w:r w:rsidRPr="005B17D3">
        <w:t xml:space="preserve">Regions are derived from the Veterans </w:t>
      </w:r>
      <w:r w:rsidRPr="005B17D3">
        <w:rPr>
          <w:b/>
        </w:rPr>
        <w:t>Residential Address</w:t>
      </w:r>
      <w:r w:rsidRPr="005B17D3">
        <w:t>. ES saves the update to a log file if the user updates a region. The update reflects the new region, as well as the date/time the update occurred.</w:t>
      </w:r>
    </w:p>
    <w:p w14:paraId="4B74CE18" w14:textId="77777777" w:rsidR="008A11DB" w:rsidRPr="005B17D3" w:rsidRDefault="008A11DB" w:rsidP="008A11DB"/>
    <w:p w14:paraId="5B134C14" w14:textId="77777777" w:rsidR="008A11DB" w:rsidRPr="005B17D3" w:rsidRDefault="008A11DB" w:rsidP="008A11DB">
      <w:r w:rsidRPr="005B17D3">
        <w:t>A change on the</w:t>
      </w:r>
      <w:r w:rsidRPr="005B17D3">
        <w:rPr>
          <w:b/>
        </w:rPr>
        <w:t xml:space="preserve"> CCN Contractor Region</w:t>
      </w:r>
      <w:r w:rsidRPr="005B17D3">
        <w:t xml:space="preserve"> screen is reflected in the </w:t>
      </w:r>
      <w:r w:rsidRPr="005B17D3">
        <w:rPr>
          <w:b/>
        </w:rPr>
        <w:t>Community Care Determination</w:t>
      </w:r>
      <w:r w:rsidRPr="005B17D3">
        <w:t xml:space="preserve"> screen as a view-only field. </w:t>
      </w:r>
    </w:p>
    <w:p w14:paraId="18D6F7A4" w14:textId="77777777" w:rsidR="006133FA" w:rsidRPr="005B17D3" w:rsidRDefault="006133FA" w:rsidP="00EF3896">
      <w:pPr>
        <w:pStyle w:val="BodyText"/>
      </w:pPr>
    </w:p>
    <w:p w14:paraId="09E71517" w14:textId="77777777" w:rsidR="006133FA" w:rsidRPr="005B17D3" w:rsidRDefault="006133FA" w:rsidP="0052643A">
      <w:pPr>
        <w:pStyle w:val="Caption"/>
        <w:jc w:val="left"/>
      </w:pPr>
      <w:bookmarkStart w:id="1098" w:name="_Hlk15310252"/>
      <w:r w:rsidRPr="005B17D3">
        <w:t>TPA Message Log from the View Data Sent to TPA link</w:t>
      </w:r>
    </w:p>
    <w:p w14:paraId="61089018" w14:textId="1911EEA0" w:rsidR="006133FA" w:rsidRPr="005B17D3" w:rsidRDefault="006133FA" w:rsidP="0052643A">
      <w:pPr>
        <w:pStyle w:val="ScreenFieldDesc"/>
      </w:pPr>
      <w:r w:rsidRPr="005B17D3">
        <w:t xml:space="preserve">Click the </w:t>
      </w:r>
      <w:r w:rsidRPr="005B17D3">
        <w:rPr>
          <w:b/>
        </w:rPr>
        <w:t>View Data Sent to TPA</w:t>
      </w:r>
      <w:r w:rsidRPr="005B17D3">
        <w:t xml:space="preserve"> link to access the </w:t>
      </w:r>
      <w:r w:rsidRPr="005B17D3">
        <w:rPr>
          <w:b/>
        </w:rPr>
        <w:t>Third-Party Administration (TPA) Message Log</w:t>
      </w:r>
      <w:r w:rsidRPr="005B17D3">
        <w:t xml:space="preserve">. On the </w:t>
      </w:r>
      <w:r w:rsidRPr="005B17D3">
        <w:rPr>
          <w:i/>
        </w:rPr>
        <w:t>TPA Message Log</w:t>
      </w:r>
      <w:r w:rsidRPr="005B17D3">
        <w:t xml:space="preserve">, users can view records sent to TPA. However, because contractor searches are no longer at the patient level, the </w:t>
      </w:r>
      <w:r w:rsidRPr="005B17D3">
        <w:rPr>
          <w:i/>
        </w:rPr>
        <w:t>TPA Message Log</w:t>
      </w:r>
      <w:r w:rsidRPr="005B17D3">
        <w:t xml:space="preserve"> is only accessed at the patient level on the patient record within the </w:t>
      </w:r>
      <w:r w:rsidRPr="005B17D3">
        <w:rPr>
          <w:b/>
        </w:rPr>
        <w:t>Community Care Determination</w:t>
      </w:r>
      <w:r w:rsidRPr="005B17D3">
        <w:t xml:space="preserve"> screen.</w:t>
      </w:r>
    </w:p>
    <w:p w14:paraId="208CC961" w14:textId="77777777" w:rsidR="006133FA" w:rsidRPr="005B17D3" w:rsidRDefault="006133FA" w:rsidP="00EF3896">
      <w:pPr>
        <w:pStyle w:val="ScreenField"/>
      </w:pPr>
    </w:p>
    <w:p w14:paraId="54165951" w14:textId="77777777" w:rsidR="006133FA" w:rsidRPr="005B17D3" w:rsidRDefault="006133FA" w:rsidP="00EF3896">
      <w:pPr>
        <w:pStyle w:val="ScreenField"/>
      </w:pPr>
      <w:r w:rsidRPr="005B17D3">
        <w:rPr>
          <w:noProof/>
        </w:rPr>
        <w:drawing>
          <wp:inline distT="0" distB="0" distL="0" distR="0" wp14:anchorId="666DDF72" wp14:editId="20220117">
            <wp:extent cx="5943600" cy="734060"/>
            <wp:effectExtent l="0" t="0" r="0" b="8890"/>
            <wp:docPr id="1456" name="Picture 1456" descr="Click the View Data Sent to TPA link from the Veteran Information section on the Community Care Determination screen to display the Third Party Administrators Message Log. Transmission Date, Status, Veteran, and Transmission Details displa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43600" cy="734060"/>
                    </a:xfrm>
                    <a:prstGeom prst="rect">
                      <a:avLst/>
                    </a:prstGeom>
                  </pic:spPr>
                </pic:pic>
              </a:graphicData>
            </a:graphic>
          </wp:inline>
        </w:drawing>
      </w:r>
    </w:p>
    <w:p w14:paraId="786D5269" w14:textId="33668C2F" w:rsidR="006133FA" w:rsidRPr="005B17D3" w:rsidRDefault="006133FA" w:rsidP="00EF3896">
      <w:pPr>
        <w:pStyle w:val="Caption"/>
      </w:pPr>
      <w:bookmarkStart w:id="1099" w:name="_Toc31622432"/>
      <w:r w:rsidRPr="005B17D3">
        <w:t xml:space="preserve">Figure </w:t>
      </w:r>
      <w:r w:rsidRPr="005B17D3">
        <w:rPr>
          <w:noProof/>
        </w:rPr>
        <w:fldChar w:fldCharType="begin"/>
      </w:r>
      <w:r w:rsidRPr="005B17D3">
        <w:rPr>
          <w:noProof/>
        </w:rPr>
        <w:instrText xml:space="preserve"> SEQ Figure \* ARABIC </w:instrText>
      </w:r>
      <w:r w:rsidRPr="005B17D3">
        <w:rPr>
          <w:noProof/>
        </w:rPr>
        <w:fldChar w:fldCharType="separate"/>
      </w:r>
      <w:r w:rsidR="008C0D2B" w:rsidRPr="005B17D3">
        <w:rPr>
          <w:noProof/>
        </w:rPr>
        <w:t>75</w:t>
      </w:r>
      <w:r w:rsidRPr="005B17D3">
        <w:rPr>
          <w:noProof/>
        </w:rPr>
        <w:fldChar w:fldCharType="end"/>
      </w:r>
      <w:r w:rsidRPr="005B17D3">
        <w:t>: TPA Message Log</w:t>
      </w:r>
      <w:bookmarkEnd w:id="1099"/>
    </w:p>
    <w:p w14:paraId="14FF8C1F" w14:textId="77777777" w:rsidR="006133FA" w:rsidRPr="005B17D3" w:rsidRDefault="006133FA" w:rsidP="00EF3896">
      <w:pPr>
        <w:pStyle w:val="ScreenFieldDesc"/>
      </w:pPr>
    </w:p>
    <w:p w14:paraId="2AAF2C0C" w14:textId="77777777" w:rsidR="006133FA" w:rsidRPr="005B17D3" w:rsidRDefault="006133FA" w:rsidP="00EF3896">
      <w:pPr>
        <w:pStyle w:val="ScreenField"/>
        <w:rPr>
          <w:rStyle w:val="Strong"/>
          <w:b/>
          <w:bCs w:val="0"/>
        </w:rPr>
      </w:pPr>
      <w:r w:rsidRPr="005B17D3">
        <w:rPr>
          <w:rStyle w:val="Strong"/>
          <w:b/>
          <w:bCs w:val="0"/>
        </w:rPr>
        <w:t>Export Button</w:t>
      </w:r>
    </w:p>
    <w:p w14:paraId="1D399756" w14:textId="77777777" w:rsidR="006133FA" w:rsidRPr="005B17D3" w:rsidRDefault="006133FA" w:rsidP="00EF3896">
      <w:pPr>
        <w:pStyle w:val="ScreenFieldDesc"/>
      </w:pPr>
      <w:r w:rsidRPr="005B17D3">
        <w:t>Clicking the</w:t>
      </w:r>
      <w:r w:rsidRPr="005B17D3">
        <w:rPr>
          <w:b/>
        </w:rPr>
        <w:t xml:space="preserve"> Export</w:t>
      </w:r>
      <w:r w:rsidRPr="005B17D3">
        <w:t xml:space="preserve"> button allows for users to download the record into a csv. The downloaded csv report reflects what is on the </w:t>
      </w:r>
      <w:r w:rsidRPr="005B17D3">
        <w:rPr>
          <w:b/>
        </w:rPr>
        <w:t>TPA Message Log</w:t>
      </w:r>
      <w:r w:rsidRPr="005B17D3">
        <w:t xml:space="preserve"> screen. Screen headings will populate the top row of the csv. The most recent record will be at the top of the report.</w:t>
      </w:r>
    </w:p>
    <w:p w14:paraId="456F82F4" w14:textId="77777777" w:rsidR="006133FA" w:rsidRPr="005B17D3" w:rsidRDefault="006133FA" w:rsidP="00EF3896">
      <w:pPr>
        <w:pStyle w:val="ScreenField"/>
      </w:pPr>
    </w:p>
    <w:p w14:paraId="61FF93C5" w14:textId="77777777" w:rsidR="006133FA" w:rsidRPr="005B17D3" w:rsidRDefault="006133FA" w:rsidP="00EF3896">
      <w:pPr>
        <w:pStyle w:val="ScreenField"/>
      </w:pPr>
      <w:r w:rsidRPr="005B17D3">
        <w:t>Transmission Date</w:t>
      </w:r>
    </w:p>
    <w:p w14:paraId="24D4D132" w14:textId="77777777" w:rsidR="006133FA" w:rsidRPr="005B17D3" w:rsidRDefault="006133FA" w:rsidP="00EF3896">
      <w:pPr>
        <w:pStyle w:val="ScreenFieldDesc"/>
      </w:pPr>
      <w:r w:rsidRPr="005B17D3">
        <w:t>The Transmission Date defaults to the current date. However, the user can edit the date to reflect a date that is prior to the current date. The transmission date is also updated whenever the record is updated before the Sent status.</w:t>
      </w:r>
    </w:p>
    <w:p w14:paraId="136A42D5" w14:textId="77777777" w:rsidR="006133FA" w:rsidRPr="005B17D3" w:rsidRDefault="006133FA" w:rsidP="00EF3896">
      <w:pPr>
        <w:pStyle w:val="ScreenFieldDesc"/>
        <w:ind w:left="0"/>
      </w:pPr>
    </w:p>
    <w:p w14:paraId="6E92ACC8" w14:textId="77777777" w:rsidR="006133FA" w:rsidRPr="005B17D3" w:rsidRDefault="006133FA" w:rsidP="00474E83">
      <w:pPr>
        <w:pStyle w:val="NoteLightbulb"/>
        <w:rPr>
          <w:b/>
        </w:rPr>
      </w:pPr>
      <w:r w:rsidRPr="005B17D3">
        <w:rPr>
          <w:b/>
        </w:rPr>
        <w:t xml:space="preserve">Notes: </w:t>
      </w:r>
    </w:p>
    <w:p w14:paraId="0BFB78D5" w14:textId="77777777" w:rsidR="006133FA" w:rsidRPr="005B17D3" w:rsidRDefault="006133FA" w:rsidP="00884662">
      <w:pPr>
        <w:pStyle w:val="BodyTextBullet2"/>
        <w:numPr>
          <w:ilvl w:val="0"/>
          <w:numId w:val="283"/>
        </w:numPr>
      </w:pPr>
      <w:r w:rsidRPr="005B17D3">
        <w:t xml:space="preserve">This process is repeated until the record is picked up and sent to DAS. </w:t>
      </w:r>
    </w:p>
    <w:p w14:paraId="495746BD" w14:textId="70351904" w:rsidR="006133FA" w:rsidRPr="005B17D3" w:rsidRDefault="006133FA" w:rsidP="00884662">
      <w:pPr>
        <w:pStyle w:val="BodyTextBullet2"/>
        <w:numPr>
          <w:ilvl w:val="0"/>
          <w:numId w:val="283"/>
        </w:numPr>
      </w:pPr>
      <w:r w:rsidRPr="005B17D3">
        <w:t xml:space="preserve">Once the </w:t>
      </w:r>
      <w:r w:rsidR="006204FA" w:rsidRPr="005B17D3">
        <w:t>Veterans</w:t>
      </w:r>
      <w:r w:rsidRPr="005B17D3">
        <w:t xml:space="preserve"> record goes to DAS, any changes to that person creates a new entry thereafter.</w:t>
      </w:r>
    </w:p>
    <w:p w14:paraId="3441A5D0" w14:textId="77777777" w:rsidR="006133FA" w:rsidRPr="005B17D3" w:rsidRDefault="006133FA" w:rsidP="00EF3896">
      <w:pPr>
        <w:pStyle w:val="ScreenFieldDesc"/>
        <w:ind w:left="0"/>
        <w:rPr>
          <w:b/>
          <w:i/>
        </w:rPr>
      </w:pPr>
    </w:p>
    <w:p w14:paraId="5582FEA5" w14:textId="77777777" w:rsidR="006133FA" w:rsidRPr="005B17D3" w:rsidRDefault="006133FA" w:rsidP="00EF3896">
      <w:pPr>
        <w:pStyle w:val="ScreenField"/>
      </w:pPr>
      <w:r w:rsidRPr="005B17D3">
        <w:t>Status</w:t>
      </w:r>
    </w:p>
    <w:p w14:paraId="1D6FD0DE" w14:textId="77777777" w:rsidR="006133FA" w:rsidRPr="005B17D3" w:rsidRDefault="006133FA" w:rsidP="00EF3896">
      <w:pPr>
        <w:pStyle w:val="ScreenFieldDesc"/>
      </w:pPr>
      <w:r w:rsidRPr="005B17D3">
        <w:t xml:space="preserve">TPA record-level statuses will be in sync with the CCN record-level statuses. The table below describes the following TPA statuses: </w:t>
      </w:r>
    </w:p>
    <w:p w14:paraId="65AC8EB7" w14:textId="77777777" w:rsidR="006133FA" w:rsidRPr="005B17D3" w:rsidRDefault="006133FA" w:rsidP="00EF3896">
      <w:pPr>
        <w:pStyle w:val="ScreenFieldDesc"/>
      </w:pPr>
    </w:p>
    <w:tbl>
      <w:tblPr>
        <w:tblStyle w:val="TableGrid"/>
        <w:tblW w:w="0" w:type="auto"/>
        <w:tblInd w:w="360" w:type="dxa"/>
        <w:tblLook w:val="04A0" w:firstRow="1" w:lastRow="0" w:firstColumn="1" w:lastColumn="0" w:noHBand="0" w:noVBand="1"/>
      </w:tblPr>
      <w:tblGrid>
        <w:gridCol w:w="4473"/>
        <w:gridCol w:w="4517"/>
      </w:tblGrid>
      <w:tr w:rsidR="006133FA" w:rsidRPr="005B17D3" w14:paraId="71807611" w14:textId="77777777" w:rsidTr="00771C44">
        <w:trPr>
          <w:tblHeader/>
        </w:trPr>
        <w:tc>
          <w:tcPr>
            <w:tcW w:w="4473" w:type="dxa"/>
            <w:shd w:val="clear" w:color="auto" w:fill="D9E2F3" w:themeFill="accent1" w:themeFillTint="33"/>
          </w:tcPr>
          <w:p w14:paraId="27EBF9EB" w14:textId="77777777" w:rsidR="006133FA" w:rsidRPr="005B17D3" w:rsidRDefault="006133FA" w:rsidP="00EF3896">
            <w:pPr>
              <w:pStyle w:val="ScreenFieldDesc"/>
              <w:ind w:left="0"/>
              <w:rPr>
                <w:rFonts w:ascii="Arial" w:hAnsi="Arial" w:cs="Arial"/>
                <w:b/>
                <w:sz w:val="22"/>
                <w:szCs w:val="22"/>
              </w:rPr>
            </w:pPr>
            <w:r w:rsidRPr="005B17D3">
              <w:rPr>
                <w:rFonts w:ascii="Arial" w:hAnsi="Arial" w:cs="Arial"/>
                <w:b/>
                <w:sz w:val="22"/>
                <w:szCs w:val="22"/>
              </w:rPr>
              <w:t>Status</w:t>
            </w:r>
          </w:p>
        </w:tc>
        <w:tc>
          <w:tcPr>
            <w:tcW w:w="4517" w:type="dxa"/>
            <w:shd w:val="clear" w:color="auto" w:fill="D9E2F3" w:themeFill="accent1" w:themeFillTint="33"/>
          </w:tcPr>
          <w:p w14:paraId="22DF7461" w14:textId="77777777" w:rsidR="006133FA" w:rsidRPr="005B17D3" w:rsidRDefault="006133FA" w:rsidP="00EF3896">
            <w:pPr>
              <w:pStyle w:val="ScreenFieldDesc"/>
              <w:ind w:left="0"/>
              <w:rPr>
                <w:rFonts w:ascii="Arial" w:hAnsi="Arial" w:cs="Arial"/>
                <w:b/>
                <w:sz w:val="22"/>
                <w:szCs w:val="22"/>
              </w:rPr>
            </w:pPr>
            <w:r w:rsidRPr="005B17D3">
              <w:rPr>
                <w:rFonts w:ascii="Arial" w:hAnsi="Arial" w:cs="Arial"/>
                <w:b/>
                <w:sz w:val="22"/>
                <w:szCs w:val="22"/>
              </w:rPr>
              <w:t>Description</w:t>
            </w:r>
          </w:p>
        </w:tc>
      </w:tr>
      <w:tr w:rsidR="006133FA" w:rsidRPr="005B17D3" w14:paraId="500B40D5" w14:textId="77777777" w:rsidTr="00431B3F">
        <w:tc>
          <w:tcPr>
            <w:tcW w:w="4473" w:type="dxa"/>
          </w:tcPr>
          <w:p w14:paraId="683E594B" w14:textId="77777777" w:rsidR="006133FA" w:rsidRPr="005B17D3" w:rsidRDefault="006133FA" w:rsidP="00EF3896">
            <w:pPr>
              <w:pStyle w:val="BodyTextBullet2"/>
              <w:rPr>
                <w:sz w:val="22"/>
                <w:szCs w:val="22"/>
              </w:rPr>
            </w:pPr>
            <w:r w:rsidRPr="005B17D3">
              <w:t>Sent to Contractor</w:t>
            </w:r>
          </w:p>
        </w:tc>
        <w:tc>
          <w:tcPr>
            <w:tcW w:w="4517" w:type="dxa"/>
          </w:tcPr>
          <w:p w14:paraId="3AF47A79" w14:textId="77777777" w:rsidR="006133FA" w:rsidRPr="005B17D3" w:rsidRDefault="006133FA" w:rsidP="00EF3896">
            <w:pPr>
              <w:pStyle w:val="BodyTextBullet2"/>
            </w:pPr>
            <w:r w:rsidRPr="005B17D3">
              <w:t>File successfully sent to contractor.</w:t>
            </w:r>
          </w:p>
        </w:tc>
      </w:tr>
      <w:tr w:rsidR="006133FA" w:rsidRPr="005B17D3" w14:paraId="2FBEED82" w14:textId="77777777" w:rsidTr="00431B3F">
        <w:tc>
          <w:tcPr>
            <w:tcW w:w="4473" w:type="dxa"/>
          </w:tcPr>
          <w:p w14:paraId="5AC31327" w14:textId="77777777" w:rsidR="006133FA" w:rsidRPr="005B17D3" w:rsidRDefault="006133FA" w:rsidP="00EF3896">
            <w:pPr>
              <w:pStyle w:val="BodyTextBullet2"/>
            </w:pPr>
            <w:r w:rsidRPr="005B17D3">
              <w:t>DAS Failed</w:t>
            </w:r>
          </w:p>
        </w:tc>
        <w:tc>
          <w:tcPr>
            <w:tcW w:w="4517" w:type="dxa"/>
          </w:tcPr>
          <w:p w14:paraId="08C2AEF7" w14:textId="77777777" w:rsidR="006133FA" w:rsidRPr="005B17D3" w:rsidRDefault="006133FA" w:rsidP="00EF3896">
            <w:pPr>
              <w:pStyle w:val="ScreenFieldDesc"/>
              <w:ind w:left="0"/>
            </w:pPr>
            <w:r w:rsidRPr="005B17D3">
              <w:t>Unable to connect with DAS HTTP Post.</w:t>
            </w:r>
          </w:p>
        </w:tc>
      </w:tr>
      <w:tr w:rsidR="006133FA" w:rsidRPr="005B17D3" w14:paraId="7A198671" w14:textId="77777777" w:rsidTr="00431B3F">
        <w:tc>
          <w:tcPr>
            <w:tcW w:w="4473" w:type="dxa"/>
          </w:tcPr>
          <w:p w14:paraId="4AAA5B68" w14:textId="77777777" w:rsidR="006133FA" w:rsidRPr="005B17D3" w:rsidRDefault="006133FA" w:rsidP="00EF3896">
            <w:pPr>
              <w:pStyle w:val="BodyTextBullet2"/>
            </w:pPr>
            <w:r w:rsidRPr="005B17D3">
              <w:t>Contractor: Not received</w:t>
            </w:r>
          </w:p>
        </w:tc>
        <w:tc>
          <w:tcPr>
            <w:tcW w:w="4517" w:type="dxa"/>
          </w:tcPr>
          <w:p w14:paraId="0481940E" w14:textId="77777777" w:rsidR="006133FA" w:rsidRPr="005B17D3" w:rsidRDefault="006133FA" w:rsidP="00EF3896">
            <w:pPr>
              <w:pStyle w:val="BodyTextBullet2"/>
            </w:pPr>
            <w:r w:rsidRPr="005B17D3">
              <w:t>DAS could connect but contractor did not receive file.</w:t>
            </w:r>
          </w:p>
        </w:tc>
      </w:tr>
    </w:tbl>
    <w:p w14:paraId="4047A772" w14:textId="77777777" w:rsidR="006133FA" w:rsidRPr="005B17D3" w:rsidRDefault="006133FA" w:rsidP="00EF3896">
      <w:pPr>
        <w:pStyle w:val="ScreenField"/>
      </w:pPr>
    </w:p>
    <w:p w14:paraId="17EF86C6" w14:textId="77777777" w:rsidR="006133FA" w:rsidRPr="005B17D3" w:rsidRDefault="006133FA" w:rsidP="00EF3896">
      <w:pPr>
        <w:pStyle w:val="ScreenField"/>
      </w:pPr>
      <w:r w:rsidRPr="005B17D3">
        <w:t>Veteran</w:t>
      </w:r>
    </w:p>
    <w:p w14:paraId="5B1222E9" w14:textId="77777777" w:rsidR="006133FA" w:rsidRPr="005B17D3" w:rsidRDefault="006133FA" w:rsidP="00EF3896">
      <w:pPr>
        <w:pStyle w:val="ScreenFieldDesc"/>
      </w:pPr>
      <w:r w:rsidRPr="005B17D3">
        <w:t xml:space="preserve">Name of the Veteran. </w:t>
      </w:r>
    </w:p>
    <w:p w14:paraId="61D21B56" w14:textId="77777777" w:rsidR="006133FA" w:rsidRPr="005B17D3" w:rsidRDefault="006133FA" w:rsidP="00EF3896">
      <w:pPr>
        <w:pStyle w:val="ScreenFieldDesc"/>
      </w:pPr>
      <w:r w:rsidRPr="005B17D3">
        <w:t>Last Name, First Name format.</w:t>
      </w:r>
    </w:p>
    <w:p w14:paraId="546F9226" w14:textId="77777777" w:rsidR="006133FA" w:rsidRPr="005B17D3" w:rsidRDefault="006133FA" w:rsidP="00EF3896">
      <w:pPr>
        <w:pStyle w:val="ScreenFieldDesc"/>
        <w:ind w:left="0"/>
        <w:rPr>
          <w:b/>
          <w:i/>
        </w:rPr>
      </w:pPr>
    </w:p>
    <w:p w14:paraId="5746A8D3" w14:textId="77777777" w:rsidR="006133FA" w:rsidRPr="005B17D3" w:rsidRDefault="006133FA" w:rsidP="00EF3896">
      <w:pPr>
        <w:pStyle w:val="ScreenField"/>
      </w:pPr>
      <w:r w:rsidRPr="005B17D3">
        <w:t xml:space="preserve">Transmission Details </w:t>
      </w:r>
    </w:p>
    <w:p w14:paraId="4CC78B81" w14:textId="77777777" w:rsidR="006133FA" w:rsidRPr="005B17D3" w:rsidRDefault="006133FA" w:rsidP="00EF3896">
      <w:pPr>
        <w:ind w:left="360"/>
      </w:pPr>
      <w:r w:rsidRPr="005B17D3">
        <w:t xml:space="preserve">Users view the TPA Transmission Details by clicking the </w:t>
      </w:r>
      <w:r w:rsidRPr="005B17D3">
        <w:rPr>
          <w:b/>
        </w:rPr>
        <w:t>View Data Sent to TPA</w:t>
      </w:r>
      <w:r w:rsidRPr="005B17D3">
        <w:t xml:space="preserve"> link from the </w:t>
      </w:r>
      <w:r w:rsidRPr="005B17D3">
        <w:rPr>
          <w:b/>
        </w:rPr>
        <w:t>Community Care Determination</w:t>
      </w:r>
      <w:r w:rsidRPr="005B17D3">
        <w:t xml:space="preserve"> screen and clicks the </w:t>
      </w:r>
      <w:r w:rsidRPr="005B17D3">
        <w:rPr>
          <w:b/>
        </w:rPr>
        <w:t xml:space="preserve">View </w:t>
      </w:r>
      <w:r w:rsidRPr="005B17D3">
        <w:t xml:space="preserve">link in the </w:t>
      </w:r>
      <w:r w:rsidRPr="005B17D3">
        <w:rPr>
          <w:b/>
        </w:rPr>
        <w:t>Transmission Details</w:t>
      </w:r>
      <w:r w:rsidRPr="005B17D3">
        <w:t xml:space="preserve"> column to view a record. The </w:t>
      </w:r>
      <w:r w:rsidRPr="005B17D3">
        <w:rPr>
          <w:b/>
        </w:rPr>
        <w:t>TPA Transmission Details</w:t>
      </w:r>
      <w:r w:rsidRPr="005B17D3">
        <w:t xml:space="preserve"> screen displays TPA specific data fields.</w:t>
      </w:r>
    </w:p>
    <w:bookmarkEnd w:id="1098"/>
    <w:p w14:paraId="1E3FC070" w14:textId="77777777" w:rsidR="006133FA" w:rsidRPr="005B17D3" w:rsidRDefault="006133FA" w:rsidP="00EF3896">
      <w:pPr>
        <w:pStyle w:val="BodyTextBullet2"/>
      </w:pPr>
    </w:p>
    <w:p w14:paraId="0EC643BC" w14:textId="77777777" w:rsidR="006133FA" w:rsidRPr="005B17D3" w:rsidRDefault="006133FA" w:rsidP="0052643A">
      <w:pPr>
        <w:pStyle w:val="Caption"/>
        <w:jc w:val="left"/>
      </w:pPr>
      <w:r w:rsidRPr="005B17D3">
        <w:t xml:space="preserve">TPA Transmission Details from the View Data Sent to TPA link </w:t>
      </w:r>
      <w:hyperlink w:anchor="CCN_TPA_links" w:history="1">
        <w:r w:rsidRPr="005B17D3">
          <w:rPr>
            <w:rStyle w:val="Hyperlink"/>
            <w:rFonts w:ascii="Arial" w:hAnsi="Arial"/>
            <w:b w:val="0"/>
            <w:sz w:val="22"/>
            <w:szCs w:val="24"/>
          </w:rPr>
          <w:t>[back]</w:t>
        </w:r>
      </w:hyperlink>
    </w:p>
    <w:p w14:paraId="67213BDE" w14:textId="77777777" w:rsidR="006133FA" w:rsidRPr="005B17D3" w:rsidRDefault="006133FA" w:rsidP="00EF3896">
      <w:pPr>
        <w:pStyle w:val="BodyTextBullet2"/>
      </w:pPr>
      <w:r w:rsidRPr="005B17D3">
        <w:t xml:space="preserve">Clicking </w:t>
      </w:r>
      <w:r w:rsidRPr="005B17D3">
        <w:rPr>
          <w:b/>
          <w:color w:val="auto"/>
        </w:rPr>
        <w:t>View</w:t>
      </w:r>
      <w:r w:rsidRPr="005B17D3">
        <w:t xml:space="preserve"> from the </w:t>
      </w:r>
      <w:r w:rsidRPr="005B17D3">
        <w:rPr>
          <w:b/>
        </w:rPr>
        <w:t>Transmission Details</w:t>
      </w:r>
      <w:r w:rsidRPr="005B17D3">
        <w:t xml:space="preserve"> column allows users to view TPA Transmission Details. The </w:t>
      </w:r>
      <w:r w:rsidRPr="005B17D3">
        <w:rPr>
          <w:b/>
        </w:rPr>
        <w:t>TPA Transmission Details</w:t>
      </w:r>
      <w:r w:rsidRPr="005B17D3">
        <w:t xml:space="preserve"> screen displays TPA specific data fields.</w:t>
      </w:r>
    </w:p>
    <w:p w14:paraId="010292D0" w14:textId="77777777" w:rsidR="006133FA" w:rsidRPr="005B17D3" w:rsidRDefault="006133FA" w:rsidP="00EF3896">
      <w:pPr>
        <w:pStyle w:val="ScreenField"/>
      </w:pPr>
    </w:p>
    <w:p w14:paraId="5AC6DCE6" w14:textId="77777777" w:rsidR="006133FA" w:rsidRPr="005B17D3" w:rsidRDefault="006133FA" w:rsidP="00EF3896">
      <w:pPr>
        <w:pStyle w:val="ScreenField"/>
      </w:pPr>
      <w:r w:rsidRPr="005B17D3">
        <w:t>Transmission Date</w:t>
      </w:r>
    </w:p>
    <w:p w14:paraId="1A154B42" w14:textId="3A9B8D0F" w:rsidR="006133FA" w:rsidRPr="005B17D3" w:rsidRDefault="006133FA" w:rsidP="00EF3896">
      <w:pPr>
        <w:pStyle w:val="ScreenFieldDesc"/>
      </w:pPr>
      <w:r w:rsidRPr="005B17D3">
        <w:t xml:space="preserve">The Transmission Date defaults to the current date. However, the user can edit the date to reflect a date that is prior to the current date. The transmission date is also updated whenever the record is updated before the </w:t>
      </w:r>
      <w:r w:rsidR="00113D8F" w:rsidRPr="005B17D3">
        <w:t>“</w:t>
      </w:r>
      <w:r w:rsidRPr="005B17D3">
        <w:t>Sent</w:t>
      </w:r>
      <w:r w:rsidR="00113D8F" w:rsidRPr="005B17D3">
        <w:t>”</w:t>
      </w:r>
      <w:r w:rsidRPr="005B17D3">
        <w:t xml:space="preserve"> status.</w:t>
      </w:r>
    </w:p>
    <w:p w14:paraId="3DF4F0E7" w14:textId="77777777" w:rsidR="006133FA" w:rsidRPr="005B17D3" w:rsidRDefault="006133FA" w:rsidP="00EF3896">
      <w:pPr>
        <w:pStyle w:val="ScreenFieldDesc"/>
        <w:ind w:left="0"/>
      </w:pPr>
    </w:p>
    <w:p w14:paraId="78CAA428" w14:textId="77777777" w:rsidR="006133FA" w:rsidRPr="005B17D3" w:rsidRDefault="006133FA" w:rsidP="00474E83">
      <w:pPr>
        <w:pStyle w:val="NoteLightbulb"/>
      </w:pPr>
      <w:r w:rsidRPr="005B17D3">
        <w:t xml:space="preserve">Notes: </w:t>
      </w:r>
    </w:p>
    <w:p w14:paraId="1108955C" w14:textId="77777777" w:rsidR="006133FA" w:rsidRPr="005B17D3" w:rsidRDefault="006133FA" w:rsidP="00474E83">
      <w:pPr>
        <w:pStyle w:val="NoteYellowBullet"/>
      </w:pPr>
      <w:r w:rsidRPr="005B17D3">
        <w:t xml:space="preserve">This process is repeated until the record is picked up and sent to DAS. </w:t>
      </w:r>
    </w:p>
    <w:p w14:paraId="1156A398" w14:textId="65A7CF29" w:rsidR="006133FA" w:rsidRPr="005B17D3" w:rsidRDefault="006133FA" w:rsidP="00474E83">
      <w:pPr>
        <w:pStyle w:val="NoteYellowBullet"/>
      </w:pPr>
      <w:r w:rsidRPr="005B17D3">
        <w:t xml:space="preserve">Once the </w:t>
      </w:r>
      <w:r w:rsidR="006204FA" w:rsidRPr="005B17D3">
        <w:t>Veterans</w:t>
      </w:r>
      <w:r w:rsidRPr="005B17D3">
        <w:t xml:space="preserve"> record goes to DAS, any changes to that person creates a new entry thereafter.</w:t>
      </w:r>
    </w:p>
    <w:p w14:paraId="43CEC866" w14:textId="77777777" w:rsidR="006133FA" w:rsidRPr="005B17D3" w:rsidRDefault="006133FA" w:rsidP="00EF3896"/>
    <w:p w14:paraId="6EEAC426" w14:textId="77777777" w:rsidR="006133FA" w:rsidRPr="005B17D3" w:rsidRDefault="006133FA" w:rsidP="00474E83">
      <w:pPr>
        <w:pStyle w:val="NoteLightbulb"/>
      </w:pPr>
      <w:r w:rsidRPr="005B17D3">
        <w:rPr>
          <w:b/>
        </w:rPr>
        <w:t>Note</w:t>
      </w:r>
      <w:r w:rsidRPr="005B17D3">
        <w:t>: All new VCE data values are communicated to the TPA Vendor.</w:t>
      </w:r>
    </w:p>
    <w:p w14:paraId="3F73D081" w14:textId="77777777" w:rsidR="006133FA" w:rsidRPr="005B17D3" w:rsidRDefault="006133FA" w:rsidP="00EF3896"/>
    <w:p w14:paraId="5912B184" w14:textId="77777777" w:rsidR="006133FA" w:rsidRPr="005B17D3" w:rsidRDefault="006133FA" w:rsidP="00EF3896">
      <w:r w:rsidRPr="005B17D3">
        <w:t>When there are multiple VCE values, the Enrollment System sends a collection of VCEs along with their effective date to the TPAs.  For example, G, H, N, U would be: </w:t>
      </w:r>
    </w:p>
    <w:p w14:paraId="3D30E7D3" w14:textId="77777777" w:rsidR="006133FA" w:rsidRPr="005B17D3" w:rsidRDefault="006133FA" w:rsidP="00EF3896"/>
    <w:p w14:paraId="183A5F73" w14:textId="77777777" w:rsidR="006133FA" w:rsidRPr="005B17D3" w:rsidRDefault="006133FA" w:rsidP="001470FA">
      <w:pPr>
        <w:pStyle w:val="BodyTextBullet1"/>
        <w:numPr>
          <w:ilvl w:val="0"/>
          <w:numId w:val="348"/>
        </w:numPr>
      </w:pPr>
      <w:r w:rsidRPr="005B17D3">
        <w:t>G Effective Date</w:t>
      </w:r>
    </w:p>
    <w:p w14:paraId="126C716F" w14:textId="77777777" w:rsidR="006133FA" w:rsidRPr="005B17D3" w:rsidRDefault="006133FA" w:rsidP="001470FA">
      <w:pPr>
        <w:pStyle w:val="BodyTextBullet1"/>
        <w:numPr>
          <w:ilvl w:val="0"/>
          <w:numId w:val="348"/>
        </w:numPr>
      </w:pPr>
      <w:r w:rsidRPr="005B17D3">
        <w:t>H Effective Date</w:t>
      </w:r>
    </w:p>
    <w:p w14:paraId="65485AB5" w14:textId="77777777" w:rsidR="006133FA" w:rsidRPr="005B17D3" w:rsidRDefault="006133FA" w:rsidP="001470FA">
      <w:pPr>
        <w:pStyle w:val="BodyTextBullet1"/>
        <w:numPr>
          <w:ilvl w:val="0"/>
          <w:numId w:val="348"/>
        </w:numPr>
      </w:pPr>
      <w:r w:rsidRPr="005B17D3">
        <w:t>N Effective Date</w:t>
      </w:r>
    </w:p>
    <w:p w14:paraId="23CCB21D" w14:textId="77777777" w:rsidR="006133FA" w:rsidRPr="005B17D3" w:rsidRDefault="006133FA" w:rsidP="001470FA">
      <w:pPr>
        <w:pStyle w:val="BodyTextBullet1"/>
        <w:numPr>
          <w:ilvl w:val="0"/>
          <w:numId w:val="348"/>
        </w:numPr>
      </w:pPr>
      <w:r w:rsidRPr="005B17D3">
        <w:t>U Effective Date</w:t>
      </w:r>
    </w:p>
    <w:p w14:paraId="7ED9CCA3" w14:textId="77777777" w:rsidR="006133FA" w:rsidRPr="005B17D3" w:rsidRDefault="006133FA" w:rsidP="00EF3896">
      <w:pPr>
        <w:pStyle w:val="BodyTextBullet1"/>
      </w:pPr>
    </w:p>
    <w:p w14:paraId="048C7BB6" w14:textId="77777777" w:rsidR="006133FA" w:rsidRPr="005B17D3" w:rsidRDefault="006133FA" w:rsidP="00EF3896">
      <w:pPr>
        <w:pStyle w:val="BodyTextBullet1"/>
      </w:pPr>
      <w:r w:rsidRPr="005B17D3">
        <w:t>The Enrollment System determines the Community Care Program (CCP) eligibilities for services. An enrolled Veteran may qualify for one or more of the following Veterans Community Care Eligibilities (VCE): </w:t>
      </w:r>
    </w:p>
    <w:p w14:paraId="1C729736" w14:textId="77777777" w:rsidR="006133FA" w:rsidRPr="005B17D3" w:rsidRDefault="006133FA" w:rsidP="00EF3896">
      <w:pPr>
        <w:pStyle w:val="BodyTextBullet1"/>
      </w:pPr>
    </w:p>
    <w:tbl>
      <w:tblPr>
        <w:tblW w:w="0" w:type="auto"/>
        <w:jc w:val="center"/>
        <w:tblCellMar>
          <w:left w:w="0" w:type="dxa"/>
          <w:right w:w="0" w:type="dxa"/>
        </w:tblCellMar>
        <w:tblLook w:val="04A0" w:firstRow="1" w:lastRow="0" w:firstColumn="1" w:lastColumn="0" w:noHBand="0" w:noVBand="1"/>
      </w:tblPr>
      <w:tblGrid>
        <w:gridCol w:w="6305"/>
        <w:gridCol w:w="2464"/>
      </w:tblGrid>
      <w:tr w:rsidR="006133FA" w:rsidRPr="005B17D3" w14:paraId="1040979B" w14:textId="77777777" w:rsidTr="00771C44">
        <w:trPr>
          <w:trHeight w:val="457"/>
          <w:tblHeader/>
          <w:jc w:val="center"/>
        </w:trPr>
        <w:tc>
          <w:tcPr>
            <w:tcW w:w="6305" w:type="dxa"/>
            <w:tcBorders>
              <w:top w:val="single" w:sz="8" w:space="0" w:color="auto"/>
              <w:left w:val="single" w:sz="8" w:space="0" w:color="auto"/>
              <w:bottom w:val="single" w:sz="8" w:space="0" w:color="auto"/>
              <w:right w:val="single" w:sz="8" w:space="0" w:color="auto"/>
            </w:tcBorders>
            <w:shd w:val="clear" w:color="auto" w:fill="D9E2F3" w:themeFill="accent1" w:themeFillTint="33"/>
            <w:tcMar>
              <w:top w:w="0" w:type="dxa"/>
              <w:left w:w="108" w:type="dxa"/>
              <w:bottom w:w="0" w:type="dxa"/>
              <w:right w:w="108" w:type="dxa"/>
            </w:tcMar>
            <w:hideMark/>
          </w:tcPr>
          <w:p w14:paraId="731FBEE4" w14:textId="77777777" w:rsidR="006133FA" w:rsidRPr="005B17D3" w:rsidRDefault="006133FA" w:rsidP="00EF3896">
            <w:pPr>
              <w:rPr>
                <w:rFonts w:ascii="Arial" w:hAnsi="Arial" w:cs="Arial"/>
                <w:b/>
                <w:sz w:val="22"/>
                <w:szCs w:val="22"/>
              </w:rPr>
            </w:pPr>
            <w:r w:rsidRPr="005B17D3">
              <w:rPr>
                <w:rFonts w:ascii="Arial" w:hAnsi="Arial" w:cs="Arial"/>
                <w:b/>
                <w:sz w:val="22"/>
                <w:szCs w:val="22"/>
              </w:rPr>
              <w:t>Community Care Outcomes:</w:t>
            </w:r>
          </w:p>
        </w:tc>
        <w:tc>
          <w:tcPr>
            <w:tcW w:w="2464" w:type="dxa"/>
            <w:tcBorders>
              <w:top w:val="single" w:sz="8" w:space="0" w:color="auto"/>
              <w:left w:val="nil"/>
              <w:bottom w:val="single" w:sz="8" w:space="0" w:color="auto"/>
              <w:right w:val="single" w:sz="8" w:space="0" w:color="auto"/>
            </w:tcBorders>
            <w:shd w:val="clear" w:color="auto" w:fill="D9E2F3" w:themeFill="accent1" w:themeFillTint="33"/>
            <w:tcMar>
              <w:top w:w="0" w:type="dxa"/>
              <w:left w:w="108" w:type="dxa"/>
              <w:bottom w:w="0" w:type="dxa"/>
              <w:right w:w="108" w:type="dxa"/>
            </w:tcMar>
            <w:hideMark/>
          </w:tcPr>
          <w:p w14:paraId="23EB2D96" w14:textId="77777777" w:rsidR="006133FA" w:rsidRPr="005B17D3" w:rsidRDefault="006133FA" w:rsidP="00EF3896">
            <w:pPr>
              <w:rPr>
                <w:rFonts w:ascii="Arial" w:hAnsi="Arial" w:cs="Arial"/>
                <w:b/>
                <w:sz w:val="22"/>
                <w:szCs w:val="22"/>
              </w:rPr>
            </w:pPr>
            <w:r w:rsidRPr="005B17D3">
              <w:rPr>
                <w:rFonts w:ascii="Arial" w:hAnsi="Arial" w:cs="Arial"/>
                <w:b/>
                <w:sz w:val="22"/>
                <w:szCs w:val="22"/>
              </w:rPr>
              <w:t>Set VCE code to:</w:t>
            </w:r>
          </w:p>
        </w:tc>
      </w:tr>
      <w:tr w:rsidR="006133FA" w:rsidRPr="005B17D3" w14:paraId="683B7151" w14:textId="77777777" w:rsidTr="00431B3F">
        <w:trPr>
          <w:trHeight w:val="224"/>
          <w:tblHeader/>
          <w:jc w:val="center"/>
        </w:trPr>
        <w:tc>
          <w:tcPr>
            <w:tcW w:w="8769" w:type="dxa"/>
            <w:gridSpan w:val="2"/>
            <w:tcBorders>
              <w:top w:val="nil"/>
              <w:left w:val="single" w:sz="8" w:space="0" w:color="auto"/>
              <w:bottom w:val="single" w:sz="8" w:space="0" w:color="auto"/>
              <w:right w:val="single" w:sz="8" w:space="0" w:color="auto"/>
            </w:tcBorders>
            <w:shd w:val="clear" w:color="auto" w:fill="EDEDED" w:themeFill="accent3" w:themeFillTint="33"/>
            <w:tcMar>
              <w:top w:w="0" w:type="dxa"/>
              <w:left w:w="108" w:type="dxa"/>
              <w:bottom w:w="0" w:type="dxa"/>
              <w:right w:w="108" w:type="dxa"/>
            </w:tcMar>
          </w:tcPr>
          <w:p w14:paraId="1904CD0F" w14:textId="77777777" w:rsidR="006133FA" w:rsidRPr="005B17D3" w:rsidRDefault="006133FA" w:rsidP="00EF3896">
            <w:pPr>
              <w:pStyle w:val="BodyTextBullet1"/>
              <w:jc w:val="center"/>
              <w:rPr>
                <w:b/>
              </w:rPr>
            </w:pPr>
            <w:r w:rsidRPr="005B17D3">
              <w:rPr>
                <w:b/>
              </w:rPr>
              <w:t>Pre-MISSION Act (No longer available on 06/06/2019)</w:t>
            </w:r>
          </w:p>
        </w:tc>
      </w:tr>
      <w:tr w:rsidR="006133FA" w:rsidRPr="005B17D3" w14:paraId="49750DD4" w14:textId="77777777" w:rsidTr="00431B3F">
        <w:trPr>
          <w:trHeight w:val="224"/>
          <w:tblHeader/>
          <w:jc w:val="center"/>
        </w:trPr>
        <w:tc>
          <w:tcPr>
            <w:tcW w:w="63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B772B75" w14:textId="77777777" w:rsidR="006133FA" w:rsidRPr="005B17D3" w:rsidRDefault="006133FA" w:rsidP="00EF3896">
            <w:pPr>
              <w:pStyle w:val="BodyTextBullet1"/>
            </w:pPr>
            <w:r w:rsidRPr="005B17D3">
              <w:t>Basic</w:t>
            </w:r>
          </w:p>
        </w:tc>
        <w:tc>
          <w:tcPr>
            <w:tcW w:w="2464"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5CB0B16" w14:textId="77777777" w:rsidR="006133FA" w:rsidRPr="005B17D3" w:rsidRDefault="006133FA" w:rsidP="00EF3896">
            <w:pPr>
              <w:pStyle w:val="BodyTextBullet1"/>
              <w:jc w:val="center"/>
            </w:pPr>
            <w:r w:rsidRPr="005B17D3">
              <w:t>B</w:t>
            </w:r>
          </w:p>
        </w:tc>
      </w:tr>
      <w:tr w:rsidR="006133FA" w:rsidRPr="005B17D3" w14:paraId="2D482D83" w14:textId="77777777" w:rsidTr="00431B3F">
        <w:trPr>
          <w:trHeight w:val="224"/>
          <w:tblHeader/>
          <w:jc w:val="center"/>
        </w:trPr>
        <w:tc>
          <w:tcPr>
            <w:tcW w:w="63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AA058C1" w14:textId="77777777" w:rsidR="006133FA" w:rsidRPr="005B17D3" w:rsidRDefault="006133FA" w:rsidP="00EF3896">
            <w:pPr>
              <w:pStyle w:val="BodyTextBullet1"/>
            </w:pPr>
            <w:r w:rsidRPr="005B17D3">
              <w:t>Hardship</w:t>
            </w:r>
          </w:p>
        </w:tc>
        <w:tc>
          <w:tcPr>
            <w:tcW w:w="2464"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479BCAD" w14:textId="77777777" w:rsidR="006133FA" w:rsidRPr="005B17D3" w:rsidRDefault="006133FA" w:rsidP="00EF3896">
            <w:pPr>
              <w:pStyle w:val="BodyTextBullet1"/>
              <w:jc w:val="center"/>
            </w:pPr>
            <w:r w:rsidRPr="005B17D3">
              <w:t>H</w:t>
            </w:r>
          </w:p>
        </w:tc>
      </w:tr>
      <w:tr w:rsidR="006133FA" w:rsidRPr="005B17D3" w14:paraId="4AF741A1" w14:textId="77777777" w:rsidTr="00431B3F">
        <w:trPr>
          <w:trHeight w:val="224"/>
          <w:tblHeader/>
          <w:jc w:val="center"/>
        </w:trPr>
        <w:tc>
          <w:tcPr>
            <w:tcW w:w="63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506CD50" w14:textId="77777777" w:rsidR="006133FA" w:rsidRPr="005B17D3" w:rsidRDefault="006133FA" w:rsidP="00EF3896">
            <w:pPr>
              <w:pStyle w:val="BodyTextBullet1"/>
            </w:pPr>
            <w:r w:rsidRPr="005B17D3">
              <w:t>Mileage</w:t>
            </w:r>
          </w:p>
        </w:tc>
        <w:tc>
          <w:tcPr>
            <w:tcW w:w="2464"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0FF3DEC" w14:textId="77777777" w:rsidR="006133FA" w:rsidRPr="005B17D3" w:rsidRDefault="006133FA" w:rsidP="00EF3896">
            <w:pPr>
              <w:pStyle w:val="BodyTextBullet1"/>
              <w:jc w:val="center"/>
            </w:pPr>
            <w:r w:rsidRPr="005B17D3">
              <w:t>M</w:t>
            </w:r>
          </w:p>
        </w:tc>
      </w:tr>
      <w:tr w:rsidR="006133FA" w:rsidRPr="005B17D3" w14:paraId="3B8092BB" w14:textId="77777777" w:rsidTr="00431B3F">
        <w:trPr>
          <w:trHeight w:val="224"/>
          <w:tblHeader/>
          <w:jc w:val="center"/>
        </w:trPr>
        <w:tc>
          <w:tcPr>
            <w:tcW w:w="63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A9D8E7D" w14:textId="77777777" w:rsidR="006133FA" w:rsidRPr="005B17D3" w:rsidRDefault="006133FA" w:rsidP="00EF3896">
            <w:pPr>
              <w:pStyle w:val="BodyTextBullet1"/>
            </w:pPr>
            <w:r w:rsidRPr="005B17D3">
              <w:t>Wait-Time</w:t>
            </w:r>
          </w:p>
        </w:tc>
        <w:tc>
          <w:tcPr>
            <w:tcW w:w="2464"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9701272" w14:textId="77777777" w:rsidR="006133FA" w:rsidRPr="005B17D3" w:rsidRDefault="006133FA" w:rsidP="00EF3896">
            <w:pPr>
              <w:pStyle w:val="BodyTextBullet1"/>
              <w:jc w:val="center"/>
            </w:pPr>
            <w:r w:rsidRPr="005B17D3">
              <w:t>WT</w:t>
            </w:r>
          </w:p>
        </w:tc>
      </w:tr>
      <w:tr w:rsidR="006133FA" w:rsidRPr="005B17D3" w14:paraId="3C57E6D0" w14:textId="77777777" w:rsidTr="00431B3F">
        <w:trPr>
          <w:trHeight w:val="224"/>
          <w:tblHeader/>
          <w:jc w:val="center"/>
        </w:trPr>
        <w:tc>
          <w:tcPr>
            <w:tcW w:w="63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E89D850" w14:textId="77777777" w:rsidR="006133FA" w:rsidRPr="005B17D3" w:rsidRDefault="006133FA" w:rsidP="00EF3896">
            <w:pPr>
              <w:pStyle w:val="BodyTextBullet1"/>
            </w:pPr>
            <w:r w:rsidRPr="005B17D3">
              <w:t xml:space="preserve">Not Eligible </w:t>
            </w:r>
          </w:p>
        </w:tc>
        <w:tc>
          <w:tcPr>
            <w:tcW w:w="2464"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93C60BD" w14:textId="77777777" w:rsidR="006133FA" w:rsidRPr="005B17D3" w:rsidRDefault="006133FA" w:rsidP="00EF3896">
            <w:pPr>
              <w:pStyle w:val="BodyTextBullet1"/>
              <w:jc w:val="center"/>
            </w:pPr>
            <w:r w:rsidRPr="005B17D3">
              <w:t>X</w:t>
            </w:r>
          </w:p>
        </w:tc>
      </w:tr>
      <w:tr w:rsidR="006133FA" w:rsidRPr="005B17D3" w14:paraId="2037E41C" w14:textId="77777777" w:rsidTr="00431B3F">
        <w:trPr>
          <w:trHeight w:val="224"/>
          <w:tblHeader/>
          <w:jc w:val="center"/>
        </w:trPr>
        <w:tc>
          <w:tcPr>
            <w:tcW w:w="63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33E7D3A" w14:textId="77777777" w:rsidR="006133FA" w:rsidRPr="005B17D3" w:rsidRDefault="006133FA" w:rsidP="00EF3896">
            <w:pPr>
              <w:pStyle w:val="BodyTextBullet1"/>
            </w:pPr>
            <w:r w:rsidRPr="005B17D3">
              <w:t xml:space="preserve">Mileage and Wait-Time </w:t>
            </w:r>
          </w:p>
        </w:tc>
        <w:tc>
          <w:tcPr>
            <w:tcW w:w="2464"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F56CE5E" w14:textId="77777777" w:rsidR="006133FA" w:rsidRPr="005B17D3" w:rsidRDefault="006133FA" w:rsidP="00EF3896">
            <w:pPr>
              <w:pStyle w:val="BodyTextBullet1"/>
              <w:jc w:val="center"/>
            </w:pPr>
            <w:r w:rsidRPr="005B17D3">
              <w:t>MWT</w:t>
            </w:r>
          </w:p>
        </w:tc>
      </w:tr>
      <w:tr w:rsidR="006133FA" w:rsidRPr="005B17D3" w14:paraId="434EB30E" w14:textId="77777777" w:rsidTr="00431B3F">
        <w:trPr>
          <w:trHeight w:val="224"/>
          <w:tblHeader/>
          <w:jc w:val="center"/>
        </w:trPr>
        <w:tc>
          <w:tcPr>
            <w:tcW w:w="63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B36D898" w14:textId="77777777" w:rsidR="006133FA" w:rsidRPr="005B17D3" w:rsidRDefault="006133FA" w:rsidP="00EF3896">
            <w:pPr>
              <w:pStyle w:val="BodyTextBullet1"/>
            </w:pPr>
            <w:r w:rsidRPr="005B17D3">
              <w:t>Hardship and Wait-Time</w:t>
            </w:r>
          </w:p>
        </w:tc>
        <w:tc>
          <w:tcPr>
            <w:tcW w:w="2464"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2201191" w14:textId="77777777" w:rsidR="006133FA" w:rsidRPr="005B17D3" w:rsidRDefault="006133FA" w:rsidP="00EF3896">
            <w:pPr>
              <w:pStyle w:val="BodyTextBullet1"/>
              <w:jc w:val="center"/>
            </w:pPr>
            <w:r w:rsidRPr="005B17D3">
              <w:t>HWT</w:t>
            </w:r>
          </w:p>
        </w:tc>
      </w:tr>
      <w:tr w:rsidR="006133FA" w:rsidRPr="005B17D3" w14:paraId="25EF1C9E" w14:textId="77777777" w:rsidTr="00431B3F">
        <w:trPr>
          <w:trHeight w:val="224"/>
          <w:tblHeader/>
          <w:jc w:val="center"/>
        </w:trPr>
        <w:tc>
          <w:tcPr>
            <w:tcW w:w="8769" w:type="dxa"/>
            <w:gridSpan w:val="2"/>
            <w:tcBorders>
              <w:top w:val="single" w:sz="4" w:space="0" w:color="auto"/>
              <w:left w:val="single" w:sz="4" w:space="0" w:color="auto"/>
              <w:bottom w:val="single" w:sz="4" w:space="0" w:color="auto"/>
              <w:right w:val="single" w:sz="4" w:space="0" w:color="auto"/>
            </w:tcBorders>
            <w:shd w:val="clear" w:color="auto" w:fill="EDEDED" w:themeFill="accent3" w:themeFillTint="33"/>
            <w:tcMar>
              <w:top w:w="0" w:type="dxa"/>
              <w:left w:w="108" w:type="dxa"/>
              <w:bottom w:w="0" w:type="dxa"/>
              <w:right w:w="108" w:type="dxa"/>
            </w:tcMar>
          </w:tcPr>
          <w:p w14:paraId="3D37EF96" w14:textId="77777777" w:rsidR="006133FA" w:rsidRPr="005B17D3" w:rsidRDefault="006133FA" w:rsidP="00EF3896">
            <w:pPr>
              <w:pStyle w:val="BodyTextBullet1"/>
              <w:jc w:val="center"/>
              <w:rPr>
                <w:b/>
              </w:rPr>
            </w:pPr>
            <w:r w:rsidRPr="005B17D3">
              <w:rPr>
                <w:b/>
              </w:rPr>
              <w:t>MISSION Act (Available on 06/06/2019)</w:t>
            </w:r>
          </w:p>
        </w:tc>
      </w:tr>
      <w:tr w:rsidR="006133FA" w:rsidRPr="005B17D3" w14:paraId="7A019B43" w14:textId="77777777" w:rsidTr="00431B3F">
        <w:trPr>
          <w:trHeight w:val="405"/>
          <w:tblHeader/>
          <w:jc w:val="center"/>
        </w:trPr>
        <w:tc>
          <w:tcPr>
            <w:tcW w:w="63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129AC0B" w14:textId="77777777" w:rsidR="006133FA" w:rsidRPr="005B17D3" w:rsidRDefault="006133FA" w:rsidP="00EF3896">
            <w:pPr>
              <w:pStyle w:val="BodyTextBullet1"/>
            </w:pPr>
            <w:r w:rsidRPr="005B17D3">
              <w:t>Basic</w:t>
            </w:r>
          </w:p>
        </w:tc>
        <w:tc>
          <w:tcPr>
            <w:tcW w:w="2464" w:type="dxa"/>
            <w:tcBorders>
              <w:top w:val="single" w:sz="4" w:space="0" w:color="auto"/>
              <w:left w:val="single" w:sz="4" w:space="0" w:color="auto"/>
              <w:bottom w:val="single" w:sz="4" w:space="0" w:color="auto"/>
              <w:right w:val="single" w:sz="4" w:space="0" w:color="auto"/>
            </w:tcBorders>
          </w:tcPr>
          <w:p w14:paraId="16BA0940" w14:textId="77777777" w:rsidR="006133FA" w:rsidRPr="005B17D3" w:rsidRDefault="006133FA" w:rsidP="00EF3896">
            <w:pPr>
              <w:pStyle w:val="BodyTextBullet1"/>
              <w:jc w:val="center"/>
            </w:pPr>
            <w:r w:rsidRPr="005B17D3">
              <w:t>B</w:t>
            </w:r>
          </w:p>
        </w:tc>
      </w:tr>
      <w:tr w:rsidR="006133FA" w:rsidRPr="005B17D3" w14:paraId="1AB49976" w14:textId="77777777" w:rsidTr="00431B3F">
        <w:trPr>
          <w:trHeight w:val="405"/>
          <w:tblHeader/>
          <w:jc w:val="center"/>
        </w:trPr>
        <w:tc>
          <w:tcPr>
            <w:tcW w:w="63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AAE5054" w14:textId="77777777" w:rsidR="006133FA" w:rsidRPr="005B17D3" w:rsidRDefault="006133FA" w:rsidP="00EF3896">
            <w:pPr>
              <w:pStyle w:val="BodyTextBullet1"/>
            </w:pPr>
            <w:r w:rsidRPr="005B17D3">
              <w:t>Grandfathered</w:t>
            </w:r>
          </w:p>
        </w:tc>
        <w:tc>
          <w:tcPr>
            <w:tcW w:w="2464" w:type="dxa"/>
            <w:tcBorders>
              <w:top w:val="single" w:sz="4" w:space="0" w:color="auto"/>
              <w:left w:val="single" w:sz="4" w:space="0" w:color="auto"/>
              <w:bottom w:val="single" w:sz="4" w:space="0" w:color="auto"/>
              <w:right w:val="single" w:sz="4" w:space="0" w:color="auto"/>
            </w:tcBorders>
          </w:tcPr>
          <w:p w14:paraId="7C4C6B12" w14:textId="77777777" w:rsidR="006133FA" w:rsidRPr="005B17D3" w:rsidRDefault="006133FA" w:rsidP="00EF3896">
            <w:pPr>
              <w:pStyle w:val="BodyTextBullet1"/>
              <w:jc w:val="center"/>
            </w:pPr>
            <w:r w:rsidRPr="005B17D3">
              <w:t>G</w:t>
            </w:r>
          </w:p>
        </w:tc>
      </w:tr>
      <w:tr w:rsidR="006133FA" w:rsidRPr="005B17D3" w14:paraId="256B9CFB" w14:textId="77777777" w:rsidTr="00431B3F">
        <w:trPr>
          <w:trHeight w:val="405"/>
          <w:tblHeader/>
          <w:jc w:val="center"/>
        </w:trPr>
        <w:tc>
          <w:tcPr>
            <w:tcW w:w="63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D700A87" w14:textId="77777777" w:rsidR="006133FA" w:rsidRPr="005B17D3" w:rsidRDefault="006133FA" w:rsidP="00EF3896">
            <w:pPr>
              <w:pStyle w:val="BodyTextBullet1"/>
            </w:pPr>
            <w:r w:rsidRPr="005B17D3">
              <w:t xml:space="preserve">Hardship </w:t>
            </w:r>
          </w:p>
        </w:tc>
        <w:tc>
          <w:tcPr>
            <w:tcW w:w="2464" w:type="dxa"/>
            <w:tcBorders>
              <w:top w:val="single" w:sz="4" w:space="0" w:color="auto"/>
              <w:left w:val="single" w:sz="4" w:space="0" w:color="auto"/>
              <w:bottom w:val="single" w:sz="4" w:space="0" w:color="auto"/>
              <w:right w:val="single" w:sz="4" w:space="0" w:color="auto"/>
            </w:tcBorders>
          </w:tcPr>
          <w:p w14:paraId="6E509B88" w14:textId="77777777" w:rsidR="006133FA" w:rsidRPr="005B17D3" w:rsidRDefault="006133FA" w:rsidP="00EF3896">
            <w:pPr>
              <w:pStyle w:val="BodyTextBullet1"/>
              <w:jc w:val="center"/>
            </w:pPr>
            <w:r w:rsidRPr="005B17D3">
              <w:t>H</w:t>
            </w:r>
          </w:p>
        </w:tc>
      </w:tr>
      <w:tr w:rsidR="006133FA" w:rsidRPr="005B17D3" w14:paraId="2201E36A" w14:textId="77777777" w:rsidTr="00431B3F">
        <w:trPr>
          <w:trHeight w:val="405"/>
          <w:tblHeader/>
          <w:jc w:val="center"/>
        </w:trPr>
        <w:tc>
          <w:tcPr>
            <w:tcW w:w="63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C72044E" w14:textId="77777777" w:rsidR="006133FA" w:rsidRPr="005B17D3" w:rsidRDefault="006133FA" w:rsidP="00EF3896">
            <w:pPr>
              <w:pStyle w:val="BodyTextBullet1"/>
            </w:pPr>
            <w:r w:rsidRPr="005B17D3">
              <w:t xml:space="preserve">State No Full-Service VA </w:t>
            </w:r>
          </w:p>
        </w:tc>
        <w:tc>
          <w:tcPr>
            <w:tcW w:w="2464" w:type="dxa"/>
            <w:tcBorders>
              <w:top w:val="single" w:sz="4" w:space="0" w:color="auto"/>
              <w:left w:val="single" w:sz="4" w:space="0" w:color="auto"/>
              <w:bottom w:val="single" w:sz="4" w:space="0" w:color="auto"/>
              <w:right w:val="single" w:sz="4" w:space="0" w:color="auto"/>
            </w:tcBorders>
          </w:tcPr>
          <w:p w14:paraId="2D1BE3E0" w14:textId="77777777" w:rsidR="006133FA" w:rsidRPr="005B17D3" w:rsidRDefault="006133FA" w:rsidP="00EF3896">
            <w:pPr>
              <w:pStyle w:val="BodyTextBullet1"/>
              <w:jc w:val="center"/>
            </w:pPr>
            <w:r w:rsidRPr="005B17D3">
              <w:t>N</w:t>
            </w:r>
          </w:p>
        </w:tc>
      </w:tr>
      <w:tr w:rsidR="006133FA" w:rsidRPr="005B17D3" w14:paraId="350BA1EB" w14:textId="77777777" w:rsidTr="00431B3F">
        <w:trPr>
          <w:trHeight w:val="405"/>
          <w:tblHeader/>
          <w:jc w:val="center"/>
        </w:trPr>
        <w:tc>
          <w:tcPr>
            <w:tcW w:w="63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D7E2795" w14:textId="77777777" w:rsidR="006133FA" w:rsidRPr="005B17D3" w:rsidRDefault="006133FA" w:rsidP="00EF3896">
            <w:pPr>
              <w:pStyle w:val="BodyTextBullet1"/>
            </w:pPr>
            <w:r w:rsidRPr="005B17D3">
              <w:t>Urgent Care</w:t>
            </w:r>
          </w:p>
        </w:tc>
        <w:tc>
          <w:tcPr>
            <w:tcW w:w="2464" w:type="dxa"/>
            <w:tcBorders>
              <w:top w:val="single" w:sz="4" w:space="0" w:color="auto"/>
              <w:left w:val="single" w:sz="4" w:space="0" w:color="auto"/>
              <w:bottom w:val="single" w:sz="4" w:space="0" w:color="auto"/>
              <w:right w:val="single" w:sz="4" w:space="0" w:color="auto"/>
            </w:tcBorders>
          </w:tcPr>
          <w:p w14:paraId="2BC1634F" w14:textId="77777777" w:rsidR="006133FA" w:rsidRPr="005B17D3" w:rsidRDefault="006133FA" w:rsidP="00EF3896">
            <w:pPr>
              <w:pStyle w:val="BodyTextBullet1"/>
              <w:jc w:val="center"/>
            </w:pPr>
            <w:r w:rsidRPr="005B17D3">
              <w:t>U</w:t>
            </w:r>
          </w:p>
        </w:tc>
      </w:tr>
      <w:tr w:rsidR="006133FA" w:rsidRPr="005B17D3" w14:paraId="11ADD217" w14:textId="77777777" w:rsidTr="00431B3F">
        <w:trPr>
          <w:trHeight w:val="405"/>
          <w:tblHeader/>
          <w:jc w:val="center"/>
        </w:trPr>
        <w:tc>
          <w:tcPr>
            <w:tcW w:w="63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A4F9482" w14:textId="77777777" w:rsidR="006133FA" w:rsidRPr="005B17D3" w:rsidRDefault="006133FA" w:rsidP="00EF3896">
            <w:pPr>
              <w:pStyle w:val="BodyTextBullet1"/>
            </w:pPr>
            <w:r w:rsidRPr="005B17D3">
              <w:t>Ineligible</w:t>
            </w:r>
          </w:p>
        </w:tc>
        <w:tc>
          <w:tcPr>
            <w:tcW w:w="2464" w:type="dxa"/>
            <w:tcBorders>
              <w:top w:val="single" w:sz="4" w:space="0" w:color="auto"/>
              <w:left w:val="single" w:sz="4" w:space="0" w:color="auto"/>
              <w:bottom w:val="single" w:sz="4" w:space="0" w:color="auto"/>
              <w:right w:val="single" w:sz="4" w:space="0" w:color="auto"/>
            </w:tcBorders>
          </w:tcPr>
          <w:p w14:paraId="7A00F46C" w14:textId="77777777" w:rsidR="006133FA" w:rsidRPr="005B17D3" w:rsidRDefault="006133FA" w:rsidP="00EF3896">
            <w:pPr>
              <w:pStyle w:val="BodyTextBullet1"/>
              <w:jc w:val="center"/>
            </w:pPr>
            <w:r w:rsidRPr="005B17D3">
              <w:t>X</w:t>
            </w:r>
          </w:p>
        </w:tc>
      </w:tr>
    </w:tbl>
    <w:p w14:paraId="546183C3" w14:textId="77777777" w:rsidR="006133FA" w:rsidRPr="005B17D3" w:rsidRDefault="006133FA" w:rsidP="00EF3896"/>
    <w:p w14:paraId="3C08ADA7" w14:textId="77777777" w:rsidR="006133FA" w:rsidRPr="005B17D3" w:rsidRDefault="006133FA" w:rsidP="00EF3896">
      <w:pPr>
        <w:pStyle w:val="BodyTextBullet1"/>
      </w:pPr>
      <w:r w:rsidRPr="005B17D3">
        <w:t xml:space="preserve">In addition, priority group and enrollment effective date are sent to the TPAs as well as the Enrollment System adding the priority group and effective date to the </w:t>
      </w:r>
      <w:r w:rsidRPr="005B17D3">
        <w:rPr>
          <w:b/>
        </w:rPr>
        <w:t>TPA Transmission Details</w:t>
      </w:r>
      <w:r w:rsidRPr="005B17D3">
        <w:t xml:space="preserve"> screen.</w:t>
      </w:r>
    </w:p>
    <w:p w14:paraId="33FAA308" w14:textId="77777777" w:rsidR="006133FA" w:rsidRPr="005B17D3" w:rsidRDefault="006133FA" w:rsidP="00EF3896">
      <w:pPr>
        <w:pStyle w:val="BodyTextBullet1"/>
      </w:pPr>
    </w:p>
    <w:p w14:paraId="314D28B3" w14:textId="77777777" w:rsidR="006133FA" w:rsidRPr="005B17D3" w:rsidRDefault="006133FA" w:rsidP="00EF3896">
      <w:pPr>
        <w:pStyle w:val="BodyTextBullet1"/>
      </w:pPr>
      <w:r w:rsidRPr="005B17D3">
        <w:t xml:space="preserve">The Enrollment System updates the </w:t>
      </w:r>
      <w:r w:rsidRPr="005B17D3">
        <w:rPr>
          <w:b/>
        </w:rPr>
        <w:t>TPA Transmission Details</w:t>
      </w:r>
      <w:r w:rsidRPr="005B17D3">
        <w:t xml:space="preserve"> screen by displaying VCE combinations as a single value VCE and the effective date.</w:t>
      </w:r>
    </w:p>
    <w:p w14:paraId="781F16BE" w14:textId="77777777" w:rsidR="006133FA" w:rsidRPr="005B17D3" w:rsidRDefault="006133FA" w:rsidP="00EF3896"/>
    <w:p w14:paraId="5BB86E4F" w14:textId="77777777" w:rsidR="006133FA" w:rsidRPr="005B17D3" w:rsidRDefault="006133FA" w:rsidP="00EF3896">
      <w:pPr>
        <w:keepNext/>
        <w:rPr>
          <w:b/>
        </w:rPr>
      </w:pPr>
      <w:r w:rsidRPr="005B17D3">
        <w:rPr>
          <w:b/>
        </w:rPr>
        <w:t>Pre-MISSION Act TPA Transmission Details screen:</w:t>
      </w:r>
    </w:p>
    <w:p w14:paraId="4D6CAD22" w14:textId="77777777" w:rsidR="006133FA" w:rsidRPr="005B17D3" w:rsidRDefault="006133FA" w:rsidP="00EF3896">
      <w:pPr>
        <w:keepNext/>
        <w:rPr>
          <w:b/>
          <w:noProof/>
        </w:rPr>
      </w:pPr>
    </w:p>
    <w:p w14:paraId="5D3AC26C" w14:textId="77777777" w:rsidR="006133FA" w:rsidRPr="005B17D3" w:rsidRDefault="006133FA" w:rsidP="00EF3896">
      <w:pPr>
        <w:keepNext/>
        <w:jc w:val="center"/>
      </w:pPr>
      <w:r w:rsidRPr="005B17D3">
        <w:rPr>
          <w:noProof/>
        </w:rPr>
        <w:drawing>
          <wp:inline distT="0" distB="0" distL="0" distR="0" wp14:anchorId="53909FAD" wp14:editId="6E4AA542">
            <wp:extent cx="4000500" cy="5391150"/>
            <wp:effectExtent l="0" t="0" r="0" b="0"/>
            <wp:docPr id="1526" name="Picture 1526" descr="Screen shot of the Post-MISSION Act TPA Transmission Details screen. The Enrollment System updates the TPA Transmission Details screen by displaying VCE combinations as a single value VCE and the effective d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VHAISHSplanR\workspace\HECMS_roboh\ESR Help Project\Images\PersonSearchTabs\Eligibility\Community_Care\pre-mission_tpa_transmission_dets.jp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4000500" cy="5391150"/>
                    </a:xfrm>
                    <a:prstGeom prst="rect">
                      <a:avLst/>
                    </a:prstGeom>
                    <a:noFill/>
                    <a:ln>
                      <a:noFill/>
                    </a:ln>
                  </pic:spPr>
                </pic:pic>
              </a:graphicData>
            </a:graphic>
          </wp:inline>
        </w:drawing>
      </w:r>
    </w:p>
    <w:p w14:paraId="3241979B" w14:textId="359F92FD" w:rsidR="006133FA" w:rsidRPr="005B17D3" w:rsidRDefault="006133FA" w:rsidP="00EF3896">
      <w:pPr>
        <w:pStyle w:val="Caption"/>
      </w:pPr>
      <w:bookmarkStart w:id="1100" w:name="_Toc31622433"/>
      <w:r w:rsidRPr="005B17D3">
        <w:t xml:space="preserve">Figure </w:t>
      </w:r>
      <w:r w:rsidRPr="005B17D3">
        <w:rPr>
          <w:noProof/>
        </w:rPr>
        <w:fldChar w:fldCharType="begin"/>
      </w:r>
      <w:r w:rsidRPr="005B17D3">
        <w:rPr>
          <w:noProof/>
        </w:rPr>
        <w:instrText xml:space="preserve"> SEQ Figure \* ARABIC </w:instrText>
      </w:r>
      <w:r w:rsidRPr="005B17D3">
        <w:rPr>
          <w:noProof/>
        </w:rPr>
        <w:fldChar w:fldCharType="separate"/>
      </w:r>
      <w:r w:rsidR="008C0D2B" w:rsidRPr="005B17D3">
        <w:rPr>
          <w:noProof/>
        </w:rPr>
        <w:t>76</w:t>
      </w:r>
      <w:r w:rsidRPr="005B17D3">
        <w:rPr>
          <w:noProof/>
        </w:rPr>
        <w:fldChar w:fldCharType="end"/>
      </w:r>
      <w:r w:rsidRPr="005B17D3">
        <w:t>:  Pre-MISSION Act TPA Transmission Details screen (Veteran information was purposefully left blank)</w:t>
      </w:r>
      <w:bookmarkEnd w:id="1100"/>
    </w:p>
    <w:p w14:paraId="1961DE24" w14:textId="77777777" w:rsidR="006133FA" w:rsidRPr="005B17D3" w:rsidRDefault="006133FA" w:rsidP="00EF3896">
      <w:pPr>
        <w:pStyle w:val="BodyTextBullet1"/>
      </w:pPr>
    </w:p>
    <w:p w14:paraId="5A93D3D5" w14:textId="77777777" w:rsidR="006133FA" w:rsidRPr="005B17D3" w:rsidRDefault="006133FA" w:rsidP="00EF3896">
      <w:r w:rsidRPr="005B17D3">
        <w:t>The Enrollment System updates the TPAMessageLogExport.csv to show each VCE and effective date appended to the end, as well as the priority group and effective date.    </w:t>
      </w:r>
    </w:p>
    <w:p w14:paraId="74327A87" w14:textId="77777777" w:rsidR="006133FA" w:rsidRPr="005B17D3" w:rsidRDefault="006133FA" w:rsidP="00EF3896"/>
    <w:p w14:paraId="4F937950" w14:textId="77777777" w:rsidR="006133FA" w:rsidRPr="005B17D3" w:rsidRDefault="006133FA" w:rsidP="00EF3896">
      <w:pPr>
        <w:rPr>
          <w:b/>
        </w:rPr>
      </w:pPr>
      <w:r w:rsidRPr="005B17D3">
        <w:rPr>
          <w:b/>
        </w:rPr>
        <w:t>Pre-MISSION Act CSV export:</w:t>
      </w:r>
    </w:p>
    <w:p w14:paraId="67A1DE08" w14:textId="77777777" w:rsidR="006133FA" w:rsidRPr="005B17D3" w:rsidRDefault="006133FA" w:rsidP="00EF3896">
      <w:pPr>
        <w:pStyle w:val="BodyTextBullet1"/>
      </w:pPr>
    </w:p>
    <w:p w14:paraId="47CFCF4B" w14:textId="77777777" w:rsidR="006133FA" w:rsidRPr="005B17D3" w:rsidRDefault="006133FA" w:rsidP="00474E83">
      <w:pPr>
        <w:pStyle w:val="NoteLightbulb"/>
      </w:pPr>
      <w:r w:rsidRPr="005B17D3">
        <w:rPr>
          <w:b/>
        </w:rPr>
        <w:t>Note:</w:t>
      </w:r>
      <w:r w:rsidRPr="005B17D3">
        <w:t xml:space="preserve"> The following TPA CSV Message Log export screen shot is a partial view of the export.</w:t>
      </w:r>
    </w:p>
    <w:p w14:paraId="0A5049CA" w14:textId="77777777" w:rsidR="006133FA" w:rsidRPr="005B17D3" w:rsidRDefault="006133FA" w:rsidP="00EF3896">
      <w:pPr>
        <w:rPr>
          <w:b/>
        </w:rPr>
      </w:pPr>
    </w:p>
    <w:p w14:paraId="452B802E" w14:textId="77777777" w:rsidR="006133FA" w:rsidRPr="005B17D3" w:rsidRDefault="006133FA" w:rsidP="00EF3896">
      <w:pPr>
        <w:keepNext/>
        <w:jc w:val="center"/>
      </w:pPr>
      <w:r w:rsidRPr="005B17D3">
        <w:rPr>
          <w:noProof/>
        </w:rPr>
        <w:drawing>
          <wp:inline distT="0" distB="0" distL="0" distR="0" wp14:anchorId="40B2C705" wp14:editId="2589CFFA">
            <wp:extent cx="5943600" cy="3259090"/>
            <wp:effectExtent l="0" t="0" r="0" b="0"/>
            <wp:docPr id="163" name="Picture 163" descr="Screen shot of the Pre-MISSION Act TPA  transmission details exported as a CS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VHAISHSplanR\workspace\HECMS_roboh\ESR Help Project\Images\PersonSearchTabs\Eligibility\Community_Care\pre_mission_export.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943600" cy="3259090"/>
                    </a:xfrm>
                    <a:prstGeom prst="rect">
                      <a:avLst/>
                    </a:prstGeom>
                    <a:noFill/>
                    <a:ln>
                      <a:noFill/>
                    </a:ln>
                  </pic:spPr>
                </pic:pic>
              </a:graphicData>
            </a:graphic>
          </wp:inline>
        </w:drawing>
      </w:r>
    </w:p>
    <w:p w14:paraId="30E14E96" w14:textId="62B79561" w:rsidR="006133FA" w:rsidRPr="005B17D3" w:rsidRDefault="006133FA" w:rsidP="00EF3896">
      <w:pPr>
        <w:pStyle w:val="Caption"/>
      </w:pPr>
      <w:bookmarkStart w:id="1101" w:name="_Toc31622434"/>
      <w:r w:rsidRPr="005B17D3">
        <w:t xml:space="preserve">Figure </w:t>
      </w:r>
      <w:r w:rsidRPr="005B17D3">
        <w:rPr>
          <w:noProof/>
        </w:rPr>
        <w:fldChar w:fldCharType="begin"/>
      </w:r>
      <w:r w:rsidRPr="005B17D3">
        <w:rPr>
          <w:noProof/>
        </w:rPr>
        <w:instrText xml:space="preserve"> SEQ Figure \* ARABIC </w:instrText>
      </w:r>
      <w:r w:rsidRPr="005B17D3">
        <w:rPr>
          <w:noProof/>
        </w:rPr>
        <w:fldChar w:fldCharType="separate"/>
      </w:r>
      <w:r w:rsidR="008C0D2B" w:rsidRPr="005B17D3">
        <w:rPr>
          <w:noProof/>
        </w:rPr>
        <w:t>77</w:t>
      </w:r>
      <w:r w:rsidRPr="005B17D3">
        <w:rPr>
          <w:noProof/>
        </w:rPr>
        <w:fldChar w:fldCharType="end"/>
      </w:r>
      <w:r w:rsidRPr="005B17D3">
        <w:t>: Pre-MISSION Act TPA CSV Message Log Export</w:t>
      </w:r>
      <w:bookmarkEnd w:id="1101"/>
    </w:p>
    <w:p w14:paraId="4E909D38" w14:textId="77777777" w:rsidR="006133FA" w:rsidRPr="005B17D3" w:rsidRDefault="006133FA" w:rsidP="00EF3896"/>
    <w:p w14:paraId="1CEC472F" w14:textId="77777777" w:rsidR="006133FA" w:rsidRPr="005B17D3" w:rsidRDefault="006133FA" w:rsidP="00EF3896">
      <w:pPr>
        <w:keepNext/>
        <w:rPr>
          <w:b/>
        </w:rPr>
      </w:pPr>
      <w:r w:rsidRPr="005B17D3">
        <w:rPr>
          <w:b/>
        </w:rPr>
        <w:t>Pre-MISSION Act TPA Transmission Details screen:</w:t>
      </w:r>
    </w:p>
    <w:p w14:paraId="2F73A7BF" w14:textId="77777777" w:rsidR="006133FA" w:rsidRPr="005B17D3" w:rsidRDefault="006133FA" w:rsidP="00EF3896"/>
    <w:p w14:paraId="02F723C8" w14:textId="77777777" w:rsidR="006133FA" w:rsidRPr="005B17D3" w:rsidRDefault="006133FA" w:rsidP="00EF3896">
      <w:pPr>
        <w:jc w:val="center"/>
      </w:pPr>
      <w:r w:rsidRPr="005B17D3">
        <w:rPr>
          <w:noProof/>
        </w:rPr>
        <w:drawing>
          <wp:inline distT="0" distB="0" distL="0" distR="0" wp14:anchorId="32FC7666" wp14:editId="1A56F2F6">
            <wp:extent cx="3886200" cy="4467225"/>
            <wp:effectExtent l="0" t="0" r="0" b="9525"/>
            <wp:docPr id="168" name="Picture 168" descr="Screen shot of the Post-MISSION Act TPA Transmission Details screen. The Enrollment System updates the TPA Transmission Details screen by displaying VCE combinations as a single value VCE and the effective d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VHAISHSplanR\workspace\HECMS_roboh\ESR Help Project\Images\PersonSearchTabs\Eligibility\Community_Care\post_mission_tpa_transmission_dets.jp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3886200" cy="4467225"/>
                    </a:xfrm>
                    <a:prstGeom prst="rect">
                      <a:avLst/>
                    </a:prstGeom>
                    <a:noFill/>
                    <a:ln>
                      <a:noFill/>
                    </a:ln>
                  </pic:spPr>
                </pic:pic>
              </a:graphicData>
            </a:graphic>
          </wp:inline>
        </w:drawing>
      </w:r>
    </w:p>
    <w:p w14:paraId="5E245784" w14:textId="7EE87761" w:rsidR="006133FA" w:rsidRPr="005B17D3" w:rsidRDefault="006133FA" w:rsidP="00EF3896">
      <w:pPr>
        <w:pStyle w:val="Caption"/>
      </w:pPr>
      <w:bookmarkStart w:id="1102" w:name="_Toc31622435"/>
      <w:r w:rsidRPr="005B17D3">
        <w:t xml:space="preserve">Figure </w:t>
      </w:r>
      <w:r w:rsidRPr="005B17D3">
        <w:rPr>
          <w:noProof/>
        </w:rPr>
        <w:fldChar w:fldCharType="begin"/>
      </w:r>
      <w:r w:rsidRPr="005B17D3">
        <w:rPr>
          <w:noProof/>
        </w:rPr>
        <w:instrText xml:space="preserve"> SEQ Figure \* ARABIC </w:instrText>
      </w:r>
      <w:r w:rsidRPr="005B17D3">
        <w:rPr>
          <w:noProof/>
        </w:rPr>
        <w:fldChar w:fldCharType="separate"/>
      </w:r>
      <w:r w:rsidR="008C0D2B" w:rsidRPr="005B17D3">
        <w:rPr>
          <w:noProof/>
        </w:rPr>
        <w:t>78</w:t>
      </w:r>
      <w:r w:rsidRPr="005B17D3">
        <w:rPr>
          <w:noProof/>
        </w:rPr>
        <w:fldChar w:fldCharType="end"/>
      </w:r>
      <w:r w:rsidRPr="005B17D3">
        <w:t>:  MISSION Act TPA Transmission Details screen (Veteran information was purposefully left blank)</w:t>
      </w:r>
      <w:bookmarkEnd w:id="1102"/>
    </w:p>
    <w:p w14:paraId="333E5513" w14:textId="77777777" w:rsidR="006133FA" w:rsidRPr="005B17D3" w:rsidRDefault="006133FA" w:rsidP="00EF3896"/>
    <w:p w14:paraId="79527684" w14:textId="77777777" w:rsidR="006133FA" w:rsidRPr="005B17D3" w:rsidRDefault="006133FA" w:rsidP="00EF3896"/>
    <w:p w14:paraId="6B99A421" w14:textId="77777777" w:rsidR="006133FA" w:rsidRPr="005B17D3" w:rsidRDefault="006133FA" w:rsidP="00EF3896">
      <w:pPr>
        <w:rPr>
          <w:b/>
        </w:rPr>
      </w:pPr>
      <w:r w:rsidRPr="005B17D3">
        <w:rPr>
          <w:b/>
        </w:rPr>
        <w:t>Pre-MISSION Act CSV export:</w:t>
      </w:r>
    </w:p>
    <w:p w14:paraId="003A81B3" w14:textId="77777777" w:rsidR="006133FA" w:rsidRPr="005B17D3" w:rsidRDefault="006133FA" w:rsidP="00EF3896"/>
    <w:p w14:paraId="5F8E5F4E" w14:textId="77777777" w:rsidR="006133FA" w:rsidRPr="005B17D3" w:rsidRDefault="006133FA" w:rsidP="00EF3896">
      <w:r w:rsidRPr="005B17D3">
        <w:t xml:space="preserve">The Enrollment System updates the TPAMessageLogExport.csv to show each VCE and effective date appended to the end, as well as the priority group and effective date.    </w:t>
      </w:r>
    </w:p>
    <w:p w14:paraId="73EB24C7" w14:textId="77777777" w:rsidR="006133FA" w:rsidRPr="005B17D3" w:rsidRDefault="006133FA" w:rsidP="00EF3896">
      <w:pPr>
        <w:pStyle w:val="BodyTextBullet1"/>
      </w:pPr>
    </w:p>
    <w:p w14:paraId="1EEECEAC" w14:textId="77777777" w:rsidR="006133FA" w:rsidRPr="005B17D3" w:rsidRDefault="006133FA" w:rsidP="00474E83">
      <w:pPr>
        <w:pStyle w:val="NoteLightbulb"/>
      </w:pPr>
      <w:r w:rsidRPr="005B17D3">
        <w:rPr>
          <w:b/>
        </w:rPr>
        <w:t>Note:</w:t>
      </w:r>
      <w:r w:rsidRPr="005B17D3">
        <w:t xml:space="preserve"> The following TPA CSV Message Log export screen shot is a partial view of the export.</w:t>
      </w:r>
    </w:p>
    <w:p w14:paraId="4A7B5102" w14:textId="77777777" w:rsidR="006133FA" w:rsidRPr="005B17D3" w:rsidRDefault="006133FA" w:rsidP="00EF3896"/>
    <w:p w14:paraId="77DFA03A" w14:textId="77777777" w:rsidR="006133FA" w:rsidRPr="005B17D3" w:rsidRDefault="006133FA" w:rsidP="00EF3896">
      <w:pPr>
        <w:keepNext/>
        <w:jc w:val="center"/>
      </w:pPr>
      <w:r w:rsidRPr="005B17D3">
        <w:rPr>
          <w:noProof/>
        </w:rPr>
        <w:drawing>
          <wp:inline distT="0" distB="0" distL="0" distR="0" wp14:anchorId="14B37AEC" wp14:editId="447F6203">
            <wp:extent cx="5943600" cy="3372357"/>
            <wp:effectExtent l="0" t="0" r="0" b="0"/>
            <wp:docPr id="169" name="Picture 169" descr="Screen shot of the Post-MISSION Act TPA  transmission details exported as a CS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VHAISHSplanR\workspace\HECMS_roboh\ESR Help Project\Images\PersonSearchTabs\Eligibility\Community_Care\post_mission_tpa_export.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943600" cy="3372357"/>
                    </a:xfrm>
                    <a:prstGeom prst="rect">
                      <a:avLst/>
                    </a:prstGeom>
                    <a:noFill/>
                    <a:ln>
                      <a:noFill/>
                    </a:ln>
                  </pic:spPr>
                </pic:pic>
              </a:graphicData>
            </a:graphic>
          </wp:inline>
        </w:drawing>
      </w:r>
    </w:p>
    <w:p w14:paraId="5912BD7E" w14:textId="40E6A523" w:rsidR="006133FA" w:rsidRPr="005B17D3" w:rsidRDefault="006133FA" w:rsidP="00EF3896">
      <w:pPr>
        <w:pStyle w:val="Caption"/>
      </w:pPr>
      <w:bookmarkStart w:id="1103" w:name="_Toc31622436"/>
      <w:r w:rsidRPr="005B17D3">
        <w:t xml:space="preserve">Figure </w:t>
      </w:r>
      <w:r w:rsidRPr="005B17D3">
        <w:rPr>
          <w:noProof/>
        </w:rPr>
        <w:fldChar w:fldCharType="begin"/>
      </w:r>
      <w:r w:rsidRPr="005B17D3">
        <w:rPr>
          <w:noProof/>
        </w:rPr>
        <w:instrText xml:space="preserve"> SEQ Figure \* ARABIC </w:instrText>
      </w:r>
      <w:r w:rsidRPr="005B17D3">
        <w:rPr>
          <w:noProof/>
        </w:rPr>
        <w:fldChar w:fldCharType="separate"/>
      </w:r>
      <w:r w:rsidR="008C0D2B" w:rsidRPr="005B17D3">
        <w:rPr>
          <w:noProof/>
        </w:rPr>
        <w:t>79</w:t>
      </w:r>
      <w:r w:rsidRPr="005B17D3">
        <w:rPr>
          <w:noProof/>
        </w:rPr>
        <w:fldChar w:fldCharType="end"/>
      </w:r>
      <w:r w:rsidR="008C0D2B" w:rsidRPr="005B17D3">
        <w:rPr>
          <w:noProof/>
        </w:rPr>
        <w:t xml:space="preserve"> </w:t>
      </w:r>
      <w:r w:rsidRPr="005B17D3">
        <w:t>: MISSION Act TPA CSV Message Log Export</w:t>
      </w:r>
      <w:bookmarkEnd w:id="1103"/>
    </w:p>
    <w:p w14:paraId="6031CD54" w14:textId="77777777" w:rsidR="00A671C1" w:rsidRPr="005B17D3" w:rsidRDefault="00A671C1" w:rsidP="00A671C1">
      <w:pPr>
        <w:pStyle w:val="ScreenField"/>
      </w:pPr>
    </w:p>
    <w:p w14:paraId="7EF75E5D" w14:textId="500145E5" w:rsidR="00243ABA" w:rsidRPr="005B17D3" w:rsidRDefault="00243ABA" w:rsidP="00EF3896">
      <w:pPr>
        <w:pStyle w:val="Heading5"/>
      </w:pPr>
      <w:bookmarkStart w:id="1104" w:name="_Toc31622263"/>
      <w:r w:rsidRPr="005B17D3">
        <w:t>Phone Numbers</w:t>
      </w:r>
      <w:bookmarkEnd w:id="1104"/>
    </w:p>
    <w:p w14:paraId="72EC1D41" w14:textId="77777777" w:rsidR="00243ABA" w:rsidRPr="005B17D3" w:rsidRDefault="00243ABA" w:rsidP="00EF3896">
      <w:pPr>
        <w:pStyle w:val="ScreenFieldDesc"/>
      </w:pPr>
      <w:r w:rsidRPr="005B17D3">
        <w:t xml:space="preserve">Phone numbers on file for the Veteran: </w:t>
      </w:r>
      <w:r w:rsidRPr="005B17D3">
        <w:rPr>
          <w:i/>
        </w:rPr>
        <w:t>Home</w:t>
      </w:r>
      <w:r w:rsidRPr="005B17D3">
        <w:t xml:space="preserve">, </w:t>
      </w:r>
      <w:r w:rsidRPr="005B17D3">
        <w:rPr>
          <w:i/>
        </w:rPr>
        <w:t>Cell</w:t>
      </w:r>
      <w:r w:rsidRPr="005B17D3">
        <w:t xml:space="preserve">, </w:t>
      </w:r>
      <w:r w:rsidRPr="005B17D3">
        <w:rPr>
          <w:i/>
        </w:rPr>
        <w:t>Work</w:t>
      </w:r>
      <w:r w:rsidRPr="005B17D3">
        <w:t xml:space="preserve">, </w:t>
      </w:r>
      <w:r w:rsidRPr="005B17D3">
        <w:rPr>
          <w:i/>
        </w:rPr>
        <w:t>Temporary</w:t>
      </w:r>
      <w:r w:rsidRPr="005B17D3">
        <w:t>.</w:t>
      </w:r>
    </w:p>
    <w:p w14:paraId="672B3009" w14:textId="77777777" w:rsidR="00243ABA" w:rsidRPr="005B17D3" w:rsidRDefault="00243ABA" w:rsidP="00EF3896">
      <w:pPr>
        <w:pStyle w:val="ScreenField"/>
      </w:pPr>
    </w:p>
    <w:p w14:paraId="7EDEB8FC" w14:textId="2A62E018" w:rsidR="00243ABA" w:rsidRPr="005B17D3" w:rsidRDefault="00243ABA" w:rsidP="00EF3896">
      <w:pPr>
        <w:pStyle w:val="Heading5"/>
      </w:pPr>
      <w:bookmarkStart w:id="1105" w:name="_Toc31622264"/>
      <w:r w:rsidRPr="005B17D3">
        <w:t>Hardship</w:t>
      </w:r>
      <w:bookmarkEnd w:id="1105"/>
    </w:p>
    <w:p w14:paraId="416B9515" w14:textId="77777777" w:rsidR="00243ABA" w:rsidRPr="005B17D3" w:rsidRDefault="00243ABA" w:rsidP="00EF3896">
      <w:pPr>
        <w:pStyle w:val="BodyTextBullet1"/>
        <w:ind w:left="360"/>
      </w:pPr>
      <w:r w:rsidRPr="005B17D3">
        <w:t>For Veterans who do not have Grandfather status, the Nearest VACAA Facility panel populates all fields with “N/A”. The mileage information will stay in Community Care History.</w:t>
      </w:r>
    </w:p>
    <w:p w14:paraId="57431215" w14:textId="77777777" w:rsidR="00243ABA" w:rsidRPr="005B17D3" w:rsidRDefault="00243ABA" w:rsidP="00EF3896">
      <w:pPr>
        <w:pStyle w:val="ScreenFieldDesc"/>
      </w:pPr>
      <w:r w:rsidRPr="005B17D3">
        <w:t xml:space="preserve"> If a hardship is not determined “No Hardship” displays, and the following fields do not display:</w:t>
      </w:r>
    </w:p>
    <w:p w14:paraId="43198619" w14:textId="77777777" w:rsidR="00243ABA" w:rsidRPr="005B17D3" w:rsidRDefault="00243ABA" w:rsidP="00EF3896">
      <w:pPr>
        <w:pStyle w:val="ListBullet"/>
      </w:pPr>
      <w:r w:rsidRPr="005B17D3">
        <w:rPr>
          <w:b/>
          <w:i/>
        </w:rPr>
        <w:t xml:space="preserve">Site Granting Hardship: </w:t>
      </w:r>
    </w:p>
    <w:p w14:paraId="453A3816" w14:textId="77777777" w:rsidR="00243ABA" w:rsidRPr="005B17D3" w:rsidRDefault="00243ABA" w:rsidP="00EF3896">
      <w:pPr>
        <w:pStyle w:val="ListBullet"/>
        <w:numPr>
          <w:ilvl w:val="0"/>
          <w:numId w:val="0"/>
        </w:numPr>
        <w:ind w:left="720"/>
      </w:pPr>
      <w:r w:rsidRPr="005B17D3">
        <w:t>The Site ID of the site granting the hardship</w:t>
      </w:r>
    </w:p>
    <w:p w14:paraId="65867703" w14:textId="77777777" w:rsidR="00243ABA" w:rsidRPr="005B17D3" w:rsidRDefault="00243ABA" w:rsidP="00EF3896">
      <w:pPr>
        <w:pStyle w:val="ListBullet"/>
      </w:pPr>
      <w:r w:rsidRPr="005B17D3">
        <w:rPr>
          <w:b/>
          <w:i/>
        </w:rPr>
        <w:t xml:space="preserve">Date Hardship Granted: </w:t>
      </w:r>
    </w:p>
    <w:p w14:paraId="729091D1" w14:textId="77777777" w:rsidR="00243ABA" w:rsidRPr="005B17D3" w:rsidRDefault="00243ABA" w:rsidP="00EF3896">
      <w:pPr>
        <w:pStyle w:val="ListBullet"/>
        <w:numPr>
          <w:ilvl w:val="0"/>
          <w:numId w:val="0"/>
        </w:numPr>
        <w:ind w:left="720"/>
      </w:pPr>
      <w:r w:rsidRPr="005B17D3">
        <w:t>The date that the hardship was granted</w:t>
      </w:r>
    </w:p>
    <w:p w14:paraId="2F36F610" w14:textId="77777777" w:rsidR="00243ABA" w:rsidRPr="005B17D3" w:rsidRDefault="00243ABA" w:rsidP="00EF3896">
      <w:pPr>
        <w:pStyle w:val="ListBullet"/>
      </w:pPr>
      <w:r w:rsidRPr="005B17D3">
        <w:rPr>
          <w:b/>
          <w:i/>
        </w:rPr>
        <w:t xml:space="preserve">Date Hardship Expires: </w:t>
      </w:r>
    </w:p>
    <w:p w14:paraId="6A8A9675" w14:textId="77777777" w:rsidR="00243ABA" w:rsidRPr="005B17D3" w:rsidRDefault="00243ABA" w:rsidP="00EF3896">
      <w:pPr>
        <w:pStyle w:val="ListBullet"/>
        <w:numPr>
          <w:ilvl w:val="0"/>
          <w:numId w:val="0"/>
        </w:numPr>
        <w:ind w:left="720"/>
      </w:pPr>
      <w:r w:rsidRPr="005B17D3">
        <w:t>The hardship expiration date</w:t>
      </w:r>
    </w:p>
    <w:p w14:paraId="61BAEDC1" w14:textId="4D9C52E6" w:rsidR="00243ABA" w:rsidRPr="005B17D3" w:rsidRDefault="00243ABA" w:rsidP="00EF3896">
      <w:pPr>
        <w:pStyle w:val="Heading5"/>
      </w:pPr>
      <w:bookmarkStart w:id="1106" w:name="_Toc31622265"/>
      <w:r w:rsidRPr="005B17D3">
        <w:t>Community Care Outcome</w:t>
      </w:r>
      <w:bookmarkEnd w:id="1106"/>
    </w:p>
    <w:p w14:paraId="5B3FEA7D" w14:textId="68D36568" w:rsidR="00243ABA" w:rsidRPr="005B17D3" w:rsidRDefault="00243ABA" w:rsidP="00EF3896">
      <w:r w:rsidRPr="005B17D3">
        <w:t xml:space="preserve">The </w:t>
      </w:r>
      <w:r w:rsidRPr="005B17D3">
        <w:rPr>
          <w:b/>
        </w:rPr>
        <w:t>Community Care Outcome</w:t>
      </w:r>
      <w:r w:rsidRPr="005B17D3">
        <w:t xml:space="preserve"> section displays the </w:t>
      </w:r>
      <w:r w:rsidR="006204FA" w:rsidRPr="005B17D3">
        <w:t>Veterans</w:t>
      </w:r>
      <w:r w:rsidRPr="005B17D3">
        <w:t xml:space="preserve"> Community Care Determination status which is the eligibility of the Community Care Program.</w:t>
      </w:r>
    </w:p>
    <w:p w14:paraId="3E13B466" w14:textId="77777777" w:rsidR="00243ABA" w:rsidRPr="005B17D3" w:rsidRDefault="00243ABA" w:rsidP="00EF389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4135"/>
        <w:gridCol w:w="5130"/>
      </w:tblGrid>
      <w:tr w:rsidR="00243ABA" w:rsidRPr="005B17D3" w14:paraId="076F0EBB" w14:textId="77777777" w:rsidTr="00FA7FC0">
        <w:trPr>
          <w:tblHeader/>
        </w:trPr>
        <w:tc>
          <w:tcPr>
            <w:tcW w:w="4135" w:type="dxa"/>
            <w:shd w:val="clear" w:color="auto" w:fill="DEEAF6" w:themeFill="accent5" w:themeFillTint="33"/>
            <w:vAlign w:val="center"/>
          </w:tcPr>
          <w:p w14:paraId="14FC719E" w14:textId="77777777" w:rsidR="00243ABA" w:rsidRPr="005B17D3" w:rsidRDefault="00243ABA" w:rsidP="00EF3896">
            <w:pPr>
              <w:autoSpaceDE w:val="0"/>
              <w:autoSpaceDN w:val="0"/>
              <w:adjustRightInd w:val="0"/>
              <w:spacing w:before="100" w:after="100"/>
              <w:jc w:val="center"/>
              <w:rPr>
                <w:rFonts w:ascii="Arial" w:hAnsi="Arial" w:cs="Arial"/>
                <w:b/>
                <w:bCs/>
                <w:sz w:val="22"/>
                <w:szCs w:val="22"/>
              </w:rPr>
            </w:pPr>
            <w:r w:rsidRPr="005B17D3">
              <w:rPr>
                <w:rFonts w:ascii="Arial" w:hAnsi="Arial" w:cs="Arial"/>
                <w:b/>
                <w:bCs/>
                <w:sz w:val="22"/>
                <w:szCs w:val="22"/>
              </w:rPr>
              <w:t>Veterans Community Care Eligibility (VCE)</w:t>
            </w:r>
          </w:p>
        </w:tc>
        <w:tc>
          <w:tcPr>
            <w:tcW w:w="5130" w:type="dxa"/>
            <w:shd w:val="clear" w:color="auto" w:fill="DEEAF6" w:themeFill="accent5" w:themeFillTint="33"/>
            <w:vAlign w:val="center"/>
          </w:tcPr>
          <w:p w14:paraId="339F7598" w14:textId="77777777" w:rsidR="00243ABA" w:rsidRPr="005B17D3" w:rsidRDefault="00243ABA" w:rsidP="00EF3896">
            <w:pPr>
              <w:autoSpaceDE w:val="0"/>
              <w:autoSpaceDN w:val="0"/>
              <w:adjustRightInd w:val="0"/>
              <w:spacing w:before="100" w:after="100"/>
              <w:jc w:val="center"/>
              <w:rPr>
                <w:rFonts w:ascii="Arial" w:hAnsi="Arial" w:cs="Arial"/>
                <w:b/>
                <w:bCs/>
                <w:sz w:val="22"/>
                <w:szCs w:val="22"/>
              </w:rPr>
            </w:pPr>
            <w:r w:rsidRPr="005B17D3">
              <w:rPr>
                <w:rFonts w:ascii="Arial" w:hAnsi="Arial" w:cs="Arial"/>
                <w:b/>
                <w:bCs/>
                <w:sz w:val="22"/>
                <w:szCs w:val="22"/>
              </w:rPr>
              <w:t>Description</w:t>
            </w:r>
          </w:p>
        </w:tc>
      </w:tr>
      <w:tr w:rsidR="00243ABA" w:rsidRPr="005B17D3" w14:paraId="5A641307" w14:textId="77777777" w:rsidTr="00FA7FC0">
        <w:tc>
          <w:tcPr>
            <w:tcW w:w="4135" w:type="dxa"/>
            <w:vAlign w:val="center"/>
          </w:tcPr>
          <w:p w14:paraId="4A94CC7D" w14:textId="77777777" w:rsidR="00243ABA" w:rsidRPr="005B17D3" w:rsidRDefault="00243ABA" w:rsidP="00EF3896">
            <w:pPr>
              <w:pStyle w:val="BodyTextBullet1"/>
            </w:pPr>
            <w:r w:rsidRPr="005B17D3">
              <w:t>Basic</w:t>
            </w:r>
          </w:p>
        </w:tc>
        <w:tc>
          <w:tcPr>
            <w:tcW w:w="5130" w:type="dxa"/>
            <w:vAlign w:val="center"/>
          </w:tcPr>
          <w:p w14:paraId="4975A5DC" w14:textId="77777777" w:rsidR="00243ABA" w:rsidRPr="005B17D3" w:rsidRDefault="00243ABA" w:rsidP="00EF3896">
            <w:pPr>
              <w:pStyle w:val="BodyTextBullet1"/>
            </w:pPr>
            <w:r w:rsidRPr="005B17D3">
              <w:t>Veterans who are enrolled in the Veterans Affairs (VA) health care system meet the primary criteria for CCP. Basic is a Veterans Choice eligibility that will become a Veterans Community Care eligibility at the start of the MISSION Act on June 6, 2019. Eligibility will continue to be determined and assigned with the following:</w:t>
            </w:r>
          </w:p>
          <w:p w14:paraId="4168C994" w14:textId="69A06CDC" w:rsidR="00243ABA" w:rsidRPr="005B17D3" w:rsidRDefault="006204FA" w:rsidP="001470FA">
            <w:pPr>
              <w:pStyle w:val="BodyTextBullet1"/>
              <w:numPr>
                <w:ilvl w:val="0"/>
                <w:numId w:val="350"/>
              </w:numPr>
            </w:pPr>
            <w:r w:rsidRPr="005B17D3">
              <w:t>Veterans</w:t>
            </w:r>
            <w:r w:rsidR="00243ABA" w:rsidRPr="005B17D3">
              <w:t xml:space="preserve"> current enrollment status is verified.</w:t>
            </w:r>
          </w:p>
          <w:p w14:paraId="6C0A18BE" w14:textId="3DD89D3B" w:rsidR="00243ABA" w:rsidRPr="005B17D3" w:rsidRDefault="006204FA" w:rsidP="001470FA">
            <w:pPr>
              <w:pStyle w:val="BodyTextBullet1"/>
              <w:numPr>
                <w:ilvl w:val="0"/>
                <w:numId w:val="350"/>
              </w:numPr>
            </w:pPr>
            <w:r w:rsidRPr="005B17D3">
              <w:t>Veterans</w:t>
            </w:r>
            <w:r w:rsidR="00243ABA" w:rsidRPr="005B17D3">
              <w:t xml:space="preserve"> current enrollment status is one of the “not enrolled” statuses AND the Veteran has a previous period of valid enrollment.</w:t>
            </w:r>
          </w:p>
        </w:tc>
      </w:tr>
      <w:tr w:rsidR="00243ABA" w:rsidRPr="005B17D3" w14:paraId="711278A9" w14:textId="77777777" w:rsidTr="00FA7FC0">
        <w:tc>
          <w:tcPr>
            <w:tcW w:w="4135" w:type="dxa"/>
            <w:vAlign w:val="center"/>
          </w:tcPr>
          <w:p w14:paraId="4C3AE3DC" w14:textId="77777777" w:rsidR="00243ABA" w:rsidRPr="005B17D3" w:rsidRDefault="00243ABA" w:rsidP="00EF3896">
            <w:pPr>
              <w:pStyle w:val="BodyTextBullet1"/>
            </w:pPr>
            <w:r w:rsidRPr="005B17D3">
              <w:t>Wait-Time (No longer assigned as of 06/06/2019)</w:t>
            </w:r>
          </w:p>
        </w:tc>
        <w:tc>
          <w:tcPr>
            <w:tcW w:w="5130" w:type="dxa"/>
            <w:vAlign w:val="center"/>
          </w:tcPr>
          <w:p w14:paraId="0A44537B" w14:textId="77777777" w:rsidR="00243ABA" w:rsidRPr="005B17D3" w:rsidRDefault="00243ABA" w:rsidP="00EF3896">
            <w:pPr>
              <w:pStyle w:val="BodyTextBullet1"/>
            </w:pPr>
            <w:r w:rsidRPr="005B17D3">
              <w:t>Enrolled Veterans who are waiting more than 30 days for an appointment from the date clinically determined by his or her VA health care provider or the date the Veteran wishes to be seen if there is no clinically determined date.</w:t>
            </w:r>
          </w:p>
          <w:p w14:paraId="7A434004" w14:textId="77777777" w:rsidR="00243ABA" w:rsidRPr="005B17D3" w:rsidRDefault="00243ABA" w:rsidP="00EF3896">
            <w:pPr>
              <w:pStyle w:val="BodyTextBullet1"/>
            </w:pPr>
            <w:r w:rsidRPr="005B17D3">
              <w:t xml:space="preserve">Wait-Time eligibility is a Veterans Choice eligibility that will no longer be assigned once Veterans Choice ends on June 6, 2019. </w:t>
            </w:r>
          </w:p>
          <w:p w14:paraId="00FBCB59" w14:textId="77777777" w:rsidR="00243ABA" w:rsidRPr="005B17D3" w:rsidRDefault="00243ABA" w:rsidP="00EF3896">
            <w:pPr>
              <w:pStyle w:val="BodyTextBullet1"/>
            </w:pPr>
          </w:p>
          <w:p w14:paraId="56B4CC67" w14:textId="4954946D" w:rsidR="00243ABA" w:rsidRPr="005B17D3" w:rsidRDefault="00243ABA" w:rsidP="00474E83">
            <w:pPr>
              <w:pStyle w:val="NoteLightbulb"/>
            </w:pPr>
            <w:r w:rsidRPr="005B17D3">
              <w:rPr>
                <w:b/>
              </w:rPr>
              <w:t>Note:</w:t>
            </w:r>
            <w:r w:rsidRPr="005B17D3">
              <w:t xml:space="preserve"> Wait-Time eligibility will be retained the </w:t>
            </w:r>
            <w:r w:rsidR="006204FA" w:rsidRPr="005B17D3">
              <w:t>Veterans</w:t>
            </w:r>
            <w:r w:rsidRPr="005B17D3">
              <w:t xml:space="preserve"> Community Care Determination History.</w:t>
            </w:r>
          </w:p>
        </w:tc>
      </w:tr>
      <w:tr w:rsidR="00243ABA" w:rsidRPr="005B17D3" w14:paraId="02E8BD06" w14:textId="77777777" w:rsidTr="00FA7FC0">
        <w:tc>
          <w:tcPr>
            <w:tcW w:w="4135" w:type="dxa"/>
            <w:vAlign w:val="center"/>
          </w:tcPr>
          <w:p w14:paraId="6CABF09D" w14:textId="77777777" w:rsidR="00243ABA" w:rsidRPr="005B17D3" w:rsidRDefault="00243ABA" w:rsidP="00EF3896">
            <w:pPr>
              <w:pStyle w:val="BodyTextBullet1"/>
            </w:pPr>
            <w:r w:rsidRPr="005B17D3">
              <w:t>Mileage (No longer assigned as of 06/06/2019)</w:t>
            </w:r>
          </w:p>
        </w:tc>
        <w:tc>
          <w:tcPr>
            <w:tcW w:w="5130" w:type="dxa"/>
            <w:vAlign w:val="center"/>
          </w:tcPr>
          <w:p w14:paraId="1B3AB5BE" w14:textId="77777777" w:rsidR="00243ABA" w:rsidRPr="005B17D3" w:rsidRDefault="00243ABA" w:rsidP="00EF3896">
            <w:pPr>
              <w:pStyle w:val="BodyTextBullet1"/>
            </w:pPr>
            <w:r w:rsidRPr="005B17D3">
              <w:t>Enrolled Veterans who meet mileage criteria as described in the Veterans Choice legislation of 2014.</w:t>
            </w:r>
          </w:p>
          <w:p w14:paraId="365AF37F" w14:textId="3D0442D7" w:rsidR="00243ABA" w:rsidRPr="005B17D3" w:rsidRDefault="00243ABA" w:rsidP="00EF3896">
            <w:pPr>
              <w:pStyle w:val="BodyTextBullet1"/>
            </w:pPr>
            <w:r w:rsidRPr="005B17D3">
              <w:t xml:space="preserve">Drive distance is calculated from the </w:t>
            </w:r>
            <w:r w:rsidR="006204FA" w:rsidRPr="005B17D3">
              <w:t>Veterans</w:t>
            </w:r>
            <w:r w:rsidRPr="005B17D3">
              <w:t xml:space="preserve"> residence to the nearest VACAA facility. </w:t>
            </w:r>
          </w:p>
          <w:p w14:paraId="5A3C0ED3" w14:textId="77777777" w:rsidR="00243ABA" w:rsidRPr="005B17D3" w:rsidRDefault="00243ABA" w:rsidP="00EF3896">
            <w:pPr>
              <w:pStyle w:val="BodyTextBullet1"/>
            </w:pPr>
          </w:p>
          <w:p w14:paraId="4D119DA0" w14:textId="77777777" w:rsidR="00243ABA" w:rsidRPr="005B17D3" w:rsidRDefault="00243ABA" w:rsidP="00EF3896">
            <w:pPr>
              <w:pStyle w:val="BodyTextBullet1"/>
            </w:pPr>
            <w:r w:rsidRPr="005B17D3">
              <w:t>Mileage is a Veterans Choice eligibility that will no longer be assigned once Veterans Choice ends at the start of the MISSION Act on June 6, 2019. The Veterans Choice Mileage eligibility rules will be used in determining MISSION Act grandfather eligibility but will not be assigned as an eligibility. Mileage eligibility.</w:t>
            </w:r>
          </w:p>
          <w:p w14:paraId="37D8EF53" w14:textId="77777777" w:rsidR="00243ABA" w:rsidRPr="005B17D3" w:rsidRDefault="00243ABA" w:rsidP="00EF3896">
            <w:pPr>
              <w:pStyle w:val="BodyTextBullet1"/>
            </w:pPr>
          </w:p>
          <w:p w14:paraId="186201B8" w14:textId="74116CA3" w:rsidR="00243ABA" w:rsidRPr="005B17D3" w:rsidRDefault="00243ABA" w:rsidP="00474E83">
            <w:pPr>
              <w:pStyle w:val="NoteLightbulb"/>
            </w:pPr>
            <w:r w:rsidRPr="005B17D3">
              <w:rPr>
                <w:b/>
              </w:rPr>
              <w:t>Note:</w:t>
            </w:r>
            <w:r w:rsidRPr="005B17D3">
              <w:t xml:space="preserve"> Mileage eligibility will be retained in the </w:t>
            </w:r>
            <w:r w:rsidR="006204FA" w:rsidRPr="005B17D3">
              <w:t>Veterans</w:t>
            </w:r>
            <w:r w:rsidRPr="005B17D3">
              <w:t xml:space="preserve"> Community Care Determination History.</w:t>
            </w:r>
          </w:p>
        </w:tc>
      </w:tr>
      <w:tr w:rsidR="00243ABA" w:rsidRPr="005B17D3" w14:paraId="38C5ABCC" w14:textId="77777777" w:rsidTr="00FA7FC0">
        <w:tc>
          <w:tcPr>
            <w:tcW w:w="4135" w:type="dxa"/>
            <w:vAlign w:val="center"/>
          </w:tcPr>
          <w:p w14:paraId="35A8461A" w14:textId="77777777" w:rsidR="00243ABA" w:rsidRPr="005B17D3" w:rsidRDefault="00243ABA" w:rsidP="00EF3896">
            <w:pPr>
              <w:pStyle w:val="BodyTextBullet1"/>
            </w:pPr>
            <w:r w:rsidRPr="005B17D3">
              <w:t>Hardship</w:t>
            </w:r>
          </w:p>
        </w:tc>
        <w:tc>
          <w:tcPr>
            <w:tcW w:w="5130" w:type="dxa"/>
            <w:vAlign w:val="center"/>
          </w:tcPr>
          <w:p w14:paraId="139632C2" w14:textId="77777777" w:rsidR="00243ABA" w:rsidRPr="005B17D3" w:rsidRDefault="00243ABA" w:rsidP="00EF3896">
            <w:pPr>
              <w:pStyle w:val="BodyTextBullet1"/>
            </w:pPr>
            <w:r w:rsidRPr="005B17D3">
              <w:t>Hardship is a Veterans Choice eligibility that will become a Veterans Community Care eligibility at the start of MISSION Act on June 6, 2019 and it will continue to be assigned. The following eligibilities are assigned as a Hardship:</w:t>
            </w:r>
          </w:p>
          <w:p w14:paraId="042608C2" w14:textId="77777777" w:rsidR="00243ABA" w:rsidRPr="005B17D3" w:rsidRDefault="00243ABA" w:rsidP="001470FA">
            <w:pPr>
              <w:pStyle w:val="BodyTextBullet1"/>
              <w:numPr>
                <w:ilvl w:val="0"/>
                <w:numId w:val="351"/>
              </w:numPr>
            </w:pPr>
            <w:r w:rsidRPr="005B17D3">
              <w:t>Unusual or Excessive Burden (UEXB) provisions aa, bb, cc - This is retrieved from the VCL-Geoburden clinic via the Corporate Data Warehouse (CDW).</w:t>
            </w:r>
          </w:p>
          <w:p w14:paraId="422AAA81" w14:textId="77777777" w:rsidR="00243ABA" w:rsidRPr="005B17D3" w:rsidRDefault="00243ABA" w:rsidP="00474E83">
            <w:pPr>
              <w:pStyle w:val="NoteLightbulb"/>
            </w:pPr>
            <w:r w:rsidRPr="005B17D3">
              <w:rPr>
                <w:b/>
              </w:rPr>
              <w:t>Note:</w:t>
            </w:r>
            <w:r w:rsidRPr="005B17D3">
              <w:t xml:space="preserve"> No new legacy Hardships will be added only new consults.</w:t>
            </w:r>
          </w:p>
          <w:p w14:paraId="79DC0142" w14:textId="77777777" w:rsidR="00243ABA" w:rsidRPr="005B17D3" w:rsidRDefault="00243ABA" w:rsidP="00EF3896">
            <w:pPr>
              <w:pStyle w:val="BodyTextBullet1"/>
            </w:pPr>
          </w:p>
          <w:p w14:paraId="08293E7C" w14:textId="77777777" w:rsidR="00243ABA" w:rsidRPr="005B17D3" w:rsidRDefault="00243ABA" w:rsidP="001470FA">
            <w:pPr>
              <w:pStyle w:val="BodyTextBullet1"/>
              <w:numPr>
                <w:ilvl w:val="0"/>
                <w:numId w:val="351"/>
              </w:numPr>
            </w:pPr>
            <w:r w:rsidRPr="005B17D3">
              <w:t>Air, Boat, or Ferry - Enrolled Veterans who reside 40 miles or less from the closest VA medical facility are eligible for the Community Care Program (CCP) are required to travel by air, boat, or ferry to reach a VA medical facility can be eligible for CCP. This is retrieved from the VCL-AirBoatFerry clinic via the Corporate Data Warehouse (CDW).</w:t>
            </w:r>
          </w:p>
          <w:p w14:paraId="314ED81D" w14:textId="77777777" w:rsidR="00243ABA" w:rsidRPr="005B17D3" w:rsidRDefault="00243ABA" w:rsidP="001470FA">
            <w:pPr>
              <w:pStyle w:val="BodyTextBullet1"/>
              <w:numPr>
                <w:ilvl w:val="0"/>
                <w:numId w:val="351"/>
              </w:numPr>
            </w:pPr>
            <w:r w:rsidRPr="005B17D3">
              <w:t>The consult “COMMUNITY CARE – HARDSHIP DETERMINATION” goes into effect with the MISSION Act on June 15th, 2019.</w:t>
            </w:r>
          </w:p>
        </w:tc>
      </w:tr>
      <w:tr w:rsidR="00243ABA" w:rsidRPr="005B17D3" w14:paraId="0AEE8355" w14:textId="77777777" w:rsidTr="00FA7FC0">
        <w:tc>
          <w:tcPr>
            <w:tcW w:w="4135" w:type="dxa"/>
            <w:vAlign w:val="center"/>
          </w:tcPr>
          <w:p w14:paraId="125C9418" w14:textId="77777777" w:rsidR="00243ABA" w:rsidRPr="005B17D3" w:rsidRDefault="00243ABA" w:rsidP="00EF3896">
            <w:pPr>
              <w:pStyle w:val="BodyTextBullet1"/>
            </w:pPr>
            <w:r w:rsidRPr="005B17D3">
              <w:t>Ineligible</w:t>
            </w:r>
          </w:p>
        </w:tc>
        <w:tc>
          <w:tcPr>
            <w:tcW w:w="5130" w:type="dxa"/>
            <w:vAlign w:val="center"/>
          </w:tcPr>
          <w:p w14:paraId="04AA0E2D" w14:textId="77777777" w:rsidR="00243ABA" w:rsidRPr="005B17D3" w:rsidRDefault="00243ABA" w:rsidP="00EF3896">
            <w:pPr>
              <w:pStyle w:val="BodyTextBullet1"/>
            </w:pPr>
            <w:r w:rsidRPr="005B17D3">
              <w:t xml:space="preserve">Veterans who were eligible for the CCP and are not eligible based on current enrollment status. “Not eligible” is a Veterans Choice eligibility that will become a Veterans Community Care eligibility at the start of MISSION Act on June 6, 2019 and it will continue to be assigned. </w:t>
            </w:r>
          </w:p>
        </w:tc>
      </w:tr>
      <w:tr w:rsidR="00243ABA" w:rsidRPr="005B17D3" w14:paraId="7EDFBEB2" w14:textId="77777777" w:rsidTr="00FA7FC0">
        <w:tc>
          <w:tcPr>
            <w:tcW w:w="4135" w:type="dxa"/>
            <w:vAlign w:val="center"/>
          </w:tcPr>
          <w:p w14:paraId="7B310315" w14:textId="77777777" w:rsidR="00243ABA" w:rsidRPr="005B17D3" w:rsidRDefault="00243ABA" w:rsidP="00EF3896">
            <w:pPr>
              <w:autoSpaceDE w:val="0"/>
              <w:autoSpaceDN w:val="0"/>
              <w:adjustRightInd w:val="0"/>
              <w:spacing w:before="100" w:after="100"/>
            </w:pPr>
            <w:r w:rsidRPr="005B17D3">
              <w:t>Grandfathered</w:t>
            </w:r>
          </w:p>
        </w:tc>
        <w:tc>
          <w:tcPr>
            <w:tcW w:w="5130" w:type="dxa"/>
            <w:vAlign w:val="center"/>
          </w:tcPr>
          <w:p w14:paraId="2250271B" w14:textId="77777777" w:rsidR="00243ABA" w:rsidRPr="005B17D3" w:rsidRDefault="00243ABA" w:rsidP="00EF3896">
            <w:pPr>
              <w:pStyle w:val="BodyTextBullet1"/>
            </w:pPr>
            <w:r w:rsidRPr="005B17D3">
              <w:t>A new eligibility for enrolled Veterans who were driving distance-eligible under Veterans Choice. Grandfathered Veterans have their eligibility extended from Veterans Choice to the new Community Care Program established under the MISSION Act.</w:t>
            </w:r>
          </w:p>
          <w:p w14:paraId="77F8EEA1" w14:textId="77777777" w:rsidR="00243ABA" w:rsidRPr="005B17D3" w:rsidRDefault="00243ABA" w:rsidP="00EF3896">
            <w:pPr>
              <w:pStyle w:val="BodyTextBullet1"/>
            </w:pPr>
            <w:r w:rsidRPr="005B17D3">
              <w:t>There are two groups of Grandfathered Veterans:</w:t>
            </w:r>
          </w:p>
          <w:p w14:paraId="23E77CB1" w14:textId="77777777" w:rsidR="00243ABA" w:rsidRPr="005B17D3" w:rsidRDefault="00243ABA" w:rsidP="001470FA">
            <w:pPr>
              <w:pStyle w:val="BodyTextBullet1"/>
              <w:numPr>
                <w:ilvl w:val="0"/>
                <w:numId w:val="352"/>
              </w:numPr>
            </w:pPr>
            <w:r w:rsidRPr="005B17D3">
              <w:t>Five Populated Density States</w:t>
            </w:r>
          </w:p>
          <w:p w14:paraId="02A762DA" w14:textId="77777777" w:rsidR="00243ABA" w:rsidRPr="005B17D3" w:rsidRDefault="00243ABA" w:rsidP="001470FA">
            <w:pPr>
              <w:pStyle w:val="BodyTextBullet1"/>
              <w:numPr>
                <w:ilvl w:val="0"/>
                <w:numId w:val="352"/>
              </w:numPr>
            </w:pPr>
            <w:r w:rsidRPr="005B17D3">
              <w:t>Received Title 38 Care</w:t>
            </w:r>
          </w:p>
          <w:p w14:paraId="6A8802C9" w14:textId="77777777" w:rsidR="00243ABA" w:rsidRPr="005B17D3" w:rsidRDefault="00243ABA" w:rsidP="00EF3896">
            <w:pPr>
              <w:pStyle w:val="BodyTextBullet1"/>
            </w:pPr>
            <w:r w:rsidRPr="005B17D3">
              <w:t>Both groups require that the Veteran (1) be distance-eligible on the day before the MISSION Act was signed (June 5,2018), and (2) is distance-eligible under Veterans Choice rules as of the start of the MISSION Act on June 6, 2019.</w:t>
            </w:r>
          </w:p>
        </w:tc>
      </w:tr>
      <w:tr w:rsidR="00243ABA" w:rsidRPr="005B17D3" w14:paraId="1728F63E" w14:textId="77777777" w:rsidTr="00FA7FC0">
        <w:tc>
          <w:tcPr>
            <w:tcW w:w="4135" w:type="dxa"/>
            <w:vAlign w:val="center"/>
          </w:tcPr>
          <w:p w14:paraId="68A3B629" w14:textId="77777777" w:rsidR="00243ABA" w:rsidRPr="005B17D3" w:rsidRDefault="00243ABA" w:rsidP="00EF3896">
            <w:pPr>
              <w:pStyle w:val="BodyTextBullet1"/>
            </w:pPr>
            <w:r w:rsidRPr="005B17D3">
              <w:t>State No Full-Service VA</w:t>
            </w:r>
          </w:p>
        </w:tc>
        <w:tc>
          <w:tcPr>
            <w:tcW w:w="5130" w:type="dxa"/>
            <w:vAlign w:val="center"/>
          </w:tcPr>
          <w:p w14:paraId="6B903AB4" w14:textId="77777777" w:rsidR="00243ABA" w:rsidRPr="005B17D3" w:rsidRDefault="00243ABA" w:rsidP="00EF3896">
            <w:pPr>
              <w:pStyle w:val="BodyTextBullet1"/>
            </w:pPr>
            <w:r w:rsidRPr="005B17D3">
              <w:t>Enrolled Veterans who reside in a state with no full-service VA health care facility. This eligibility will be determined and assigned with the start of the MISSION Act on June 6, 2019.</w:t>
            </w:r>
          </w:p>
        </w:tc>
      </w:tr>
      <w:tr w:rsidR="00243ABA" w:rsidRPr="005B17D3" w14:paraId="39E8BF90" w14:textId="77777777" w:rsidTr="00FA7FC0">
        <w:tc>
          <w:tcPr>
            <w:tcW w:w="4135" w:type="dxa"/>
            <w:vAlign w:val="center"/>
          </w:tcPr>
          <w:p w14:paraId="197B5CE7" w14:textId="77777777" w:rsidR="00243ABA" w:rsidRPr="005B17D3" w:rsidRDefault="00243ABA" w:rsidP="00EF3896">
            <w:pPr>
              <w:pStyle w:val="BodyTextBullet1"/>
            </w:pPr>
            <w:r w:rsidRPr="005B17D3">
              <w:t>Urgent Care</w:t>
            </w:r>
          </w:p>
        </w:tc>
        <w:tc>
          <w:tcPr>
            <w:tcW w:w="5130" w:type="dxa"/>
            <w:vAlign w:val="center"/>
          </w:tcPr>
          <w:p w14:paraId="2CA7BC1F" w14:textId="77777777" w:rsidR="00243ABA" w:rsidRPr="005B17D3" w:rsidRDefault="00243ABA" w:rsidP="00EF3896">
            <w:pPr>
              <w:pStyle w:val="BodyTextBullet1"/>
            </w:pPr>
            <w:r w:rsidRPr="005B17D3">
              <w:t>Enrolled Veterans who have received Title 38 care within the past two years meet the administrative eligibility for non-VA Urgent Care services. This eligibility will be determined and assigned with the start of the MISSION Act on June 6, 2019.</w:t>
            </w:r>
          </w:p>
        </w:tc>
      </w:tr>
    </w:tbl>
    <w:p w14:paraId="3109CA09" w14:textId="77777777" w:rsidR="00243ABA" w:rsidRPr="005B17D3" w:rsidRDefault="00243ABA" w:rsidP="00EF3896">
      <w:pPr>
        <w:pStyle w:val="BodyText"/>
        <w:keepNext/>
      </w:pPr>
    </w:p>
    <w:p w14:paraId="5F988320" w14:textId="77777777" w:rsidR="00243ABA" w:rsidRPr="005B17D3" w:rsidRDefault="00243ABA" w:rsidP="00EF3896">
      <w:pPr>
        <w:pStyle w:val="BodyText"/>
        <w:keepNext/>
      </w:pPr>
      <w:r w:rsidRPr="005B17D3">
        <w:rPr>
          <w:noProof/>
        </w:rPr>
        <w:drawing>
          <wp:inline distT="0" distB="0" distL="0" distR="0" wp14:anchorId="088008E7" wp14:editId="32E22E9B">
            <wp:extent cx="5353050" cy="3514725"/>
            <wp:effectExtent l="0" t="0" r="0" b="9525"/>
            <wp:docPr id="161" name="Picture 161" descr="Screen shot of the Manual Override and Remove Override functions. Only users with Manual Override permissions can use these two fun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353050" cy="3514725"/>
                    </a:xfrm>
                    <a:prstGeom prst="rect">
                      <a:avLst/>
                    </a:prstGeom>
                  </pic:spPr>
                </pic:pic>
              </a:graphicData>
            </a:graphic>
          </wp:inline>
        </w:drawing>
      </w:r>
    </w:p>
    <w:p w14:paraId="78EB43E1" w14:textId="7388FDFD" w:rsidR="00243ABA" w:rsidRPr="005B17D3" w:rsidRDefault="00243ABA" w:rsidP="00EF3896">
      <w:pPr>
        <w:pStyle w:val="Caption"/>
      </w:pPr>
      <w:bookmarkStart w:id="1107" w:name="_Toc31622437"/>
      <w:r w:rsidRPr="005B17D3">
        <w:t xml:space="preserve">Figure </w:t>
      </w:r>
      <w:r w:rsidRPr="005B17D3">
        <w:rPr>
          <w:noProof/>
        </w:rPr>
        <w:fldChar w:fldCharType="begin"/>
      </w:r>
      <w:r w:rsidRPr="005B17D3">
        <w:rPr>
          <w:noProof/>
        </w:rPr>
        <w:instrText xml:space="preserve"> SEQ Figure \* ARABIC </w:instrText>
      </w:r>
      <w:r w:rsidRPr="005B17D3">
        <w:rPr>
          <w:noProof/>
        </w:rPr>
        <w:fldChar w:fldCharType="separate"/>
      </w:r>
      <w:r w:rsidR="008C0D2B" w:rsidRPr="005B17D3">
        <w:rPr>
          <w:noProof/>
        </w:rPr>
        <w:t>80</w:t>
      </w:r>
      <w:r w:rsidRPr="005B17D3">
        <w:rPr>
          <w:noProof/>
        </w:rPr>
        <w:fldChar w:fldCharType="end"/>
      </w:r>
      <w:r w:rsidRPr="005B17D3">
        <w:t>: Community Care Outcome</w:t>
      </w:r>
      <w:bookmarkEnd w:id="1107"/>
    </w:p>
    <w:p w14:paraId="74980619" w14:textId="18A55DCF" w:rsidR="00243ABA" w:rsidRPr="005B17D3" w:rsidRDefault="00243ABA" w:rsidP="00474E83">
      <w:pPr>
        <w:pStyle w:val="NoteLightbulb"/>
      </w:pPr>
      <w:r w:rsidRPr="005B17D3">
        <w:rPr>
          <w:b/>
        </w:rPr>
        <w:t>Note:</w:t>
      </w:r>
      <w:r w:rsidRPr="005B17D3">
        <w:t xml:space="preserve"> Manual Override and Remove Override functions will be disabled for users who do NOT have Manual Override permissions. Enrollment System users will still see the Manual Override and Remove Override functions but will not be able to use them.</w:t>
      </w:r>
    </w:p>
    <w:p w14:paraId="1B0C866F" w14:textId="77777777" w:rsidR="00640B74" w:rsidRPr="005B17D3" w:rsidRDefault="00640B74" w:rsidP="00640B74">
      <w:pPr>
        <w:pStyle w:val="NoteLightbulb"/>
        <w:numPr>
          <w:ilvl w:val="0"/>
          <w:numId w:val="0"/>
        </w:numPr>
        <w:ind w:left="720"/>
      </w:pPr>
    </w:p>
    <w:p w14:paraId="072ED490" w14:textId="77777777" w:rsidR="00243ABA" w:rsidRPr="005B17D3" w:rsidRDefault="00243ABA" w:rsidP="00EF3896">
      <w:pPr>
        <w:pStyle w:val="ScreenField"/>
      </w:pPr>
      <w:bookmarkStart w:id="1108" w:name="_Toc256000001"/>
      <w:bookmarkStart w:id="1109" w:name="CommCareDetermManual"/>
      <w:r w:rsidRPr="005B17D3">
        <w:t xml:space="preserve">Community Care Determination </w:t>
      </w:r>
      <w:bookmarkEnd w:id="1108"/>
      <w:r w:rsidRPr="005B17D3">
        <w:t>- Manual Override</w:t>
      </w:r>
      <w:bookmarkEnd w:id="1109"/>
      <w:r w:rsidRPr="005B17D3">
        <w:t xml:space="preserve"> Button:</w:t>
      </w:r>
      <w:r w:rsidRPr="005B17D3">
        <w:fldChar w:fldCharType="begin"/>
      </w:r>
      <w:r w:rsidRPr="005B17D3">
        <w:instrText xml:space="preserve"> XE "Community Care Determination:Community Care Determination -Manual Override Button" </w:instrText>
      </w:r>
      <w:r w:rsidRPr="005B17D3">
        <w:fldChar w:fldCharType="end"/>
      </w:r>
    </w:p>
    <w:p w14:paraId="2A9D45F2" w14:textId="77777777" w:rsidR="00243ABA" w:rsidRPr="005B17D3" w:rsidRDefault="00243ABA" w:rsidP="00EF3896">
      <w:pPr>
        <w:pStyle w:val="ScreenFieldDesc"/>
      </w:pPr>
      <w:r w:rsidRPr="005B17D3">
        <w:rPr>
          <w:rFonts w:eastAsia="Arial"/>
        </w:rPr>
        <w:t xml:space="preserve">Users assigned the permissions to perform the </w:t>
      </w:r>
      <w:r w:rsidRPr="005B17D3">
        <w:rPr>
          <w:rFonts w:eastAsia="Arial"/>
          <w:i/>
        </w:rPr>
        <w:t>Manual Override</w:t>
      </w:r>
      <w:r w:rsidRPr="005B17D3">
        <w:rPr>
          <w:rFonts w:eastAsia="Arial"/>
        </w:rPr>
        <w:t xml:space="preserve"> and </w:t>
      </w:r>
      <w:r w:rsidRPr="005B17D3">
        <w:rPr>
          <w:rFonts w:eastAsia="Arial"/>
          <w:i/>
        </w:rPr>
        <w:t>Remove Override</w:t>
      </w:r>
      <w:r w:rsidRPr="005B17D3">
        <w:rPr>
          <w:rFonts w:eastAsia="Arial"/>
        </w:rPr>
        <w:t xml:space="preserve"> functions will see the result of both functions. Buttons are disabled when permission is not granted. (See the </w:t>
      </w:r>
      <w:r w:rsidRPr="005B17D3">
        <w:rPr>
          <w:rFonts w:eastAsia="Arial"/>
          <w:i/>
        </w:rPr>
        <w:t xml:space="preserve">Eligibility </w:t>
      </w:r>
      <w:r w:rsidRPr="005B17D3">
        <w:rPr>
          <w:rFonts w:eastAsia="Arial"/>
          <w:b/>
        </w:rPr>
        <w:t>How Do I</w:t>
      </w:r>
      <w:r w:rsidRPr="005B17D3">
        <w:rPr>
          <w:rFonts w:eastAsia="Arial"/>
        </w:rPr>
        <w:t xml:space="preserve"> section for instructions on how to use this feature.)</w:t>
      </w:r>
    </w:p>
    <w:p w14:paraId="6E912024" w14:textId="77777777" w:rsidR="00243ABA" w:rsidRPr="005B17D3" w:rsidRDefault="00243ABA" w:rsidP="00EF3896">
      <w:pPr>
        <w:pStyle w:val="ScreenField"/>
      </w:pPr>
      <w:bookmarkStart w:id="1110" w:name="_Toc256000003"/>
    </w:p>
    <w:p w14:paraId="508AED01" w14:textId="77777777" w:rsidR="00243ABA" w:rsidRPr="005B17D3" w:rsidRDefault="00243ABA" w:rsidP="00EF3896">
      <w:pPr>
        <w:pStyle w:val="ScreenField"/>
      </w:pPr>
      <w:r w:rsidRPr="005B17D3">
        <w:t>Eligibility Change History Screen</w:t>
      </w:r>
      <w:bookmarkEnd w:id="1110"/>
      <w:r w:rsidRPr="005B17D3">
        <w:fldChar w:fldCharType="begin"/>
      </w:r>
      <w:r w:rsidRPr="005B17D3">
        <w:instrText xml:space="preserve"> XE "Community Care Determination:History Screen" </w:instrText>
      </w:r>
      <w:r w:rsidRPr="005B17D3">
        <w:fldChar w:fldCharType="end"/>
      </w:r>
      <w:r w:rsidRPr="005B17D3">
        <w:t>:</w:t>
      </w:r>
    </w:p>
    <w:p w14:paraId="7CB316CD" w14:textId="77777777" w:rsidR="00243ABA" w:rsidRPr="005B17D3" w:rsidRDefault="00243ABA" w:rsidP="00EF3896">
      <w:pPr>
        <w:pStyle w:val="ScreenFieldDesc"/>
        <w:rPr>
          <w:rFonts w:eastAsia="Arial"/>
          <w:b/>
        </w:rPr>
      </w:pPr>
      <w:r w:rsidRPr="005B17D3">
        <w:rPr>
          <w:rFonts w:eastAsia="Arial"/>
        </w:rPr>
        <w:t xml:space="preserve">All </w:t>
      </w:r>
      <w:r w:rsidRPr="005B17D3">
        <w:t>updated</w:t>
      </w:r>
      <w:r w:rsidRPr="005B17D3">
        <w:rPr>
          <w:rFonts w:eastAsia="Arial"/>
        </w:rPr>
        <w:t xml:space="preserve"> Community Care data displays on the </w:t>
      </w:r>
      <w:r w:rsidRPr="005B17D3">
        <w:rPr>
          <w:rFonts w:eastAsia="Arial"/>
          <w:b/>
        </w:rPr>
        <w:t>Eligibility Change History</w:t>
      </w:r>
      <w:r w:rsidRPr="005B17D3">
        <w:rPr>
          <w:rFonts w:eastAsia="Arial"/>
        </w:rPr>
        <w:t xml:space="preserve"> screen. </w:t>
      </w:r>
    </w:p>
    <w:p w14:paraId="7D7EB5B3" w14:textId="77777777" w:rsidR="00243ABA" w:rsidRPr="005B17D3" w:rsidRDefault="00243ABA" w:rsidP="00EF3896">
      <w:pPr>
        <w:pStyle w:val="ScreenField"/>
      </w:pPr>
    </w:p>
    <w:p w14:paraId="010D7E5B" w14:textId="77777777" w:rsidR="00243ABA" w:rsidRPr="005B17D3" w:rsidRDefault="00243ABA" w:rsidP="00EF3896">
      <w:pPr>
        <w:pStyle w:val="ScreenField"/>
      </w:pPr>
      <w:r w:rsidRPr="005B17D3">
        <w:t>Community Care Manual Override Screen</w:t>
      </w:r>
      <w:r w:rsidRPr="005B17D3">
        <w:fldChar w:fldCharType="begin"/>
      </w:r>
      <w:r w:rsidRPr="005B17D3">
        <w:instrText xml:space="preserve"> XE "Community Care Determination:Manual Override Screen" </w:instrText>
      </w:r>
      <w:r w:rsidRPr="005B17D3">
        <w:fldChar w:fldCharType="end"/>
      </w:r>
      <w:r w:rsidRPr="005B17D3">
        <w:t>:</w:t>
      </w:r>
    </w:p>
    <w:p w14:paraId="7DB512F1" w14:textId="77777777" w:rsidR="00243ABA" w:rsidRPr="005B17D3" w:rsidRDefault="00243ABA" w:rsidP="00EF3896">
      <w:pPr>
        <w:pStyle w:val="ScreenFieldDesc"/>
      </w:pPr>
      <w:r w:rsidRPr="005B17D3">
        <w:t xml:space="preserve">The </w:t>
      </w:r>
      <w:r w:rsidRPr="005B17D3">
        <w:rPr>
          <w:b/>
        </w:rPr>
        <w:t>Community Care Manual Override</w:t>
      </w:r>
      <w:r w:rsidRPr="005B17D3">
        <w:t xml:space="preserve"> screen displays when the user clicks the red arrow. The Override screen allows the user to do the following:</w:t>
      </w:r>
    </w:p>
    <w:p w14:paraId="26A49600" w14:textId="77777777" w:rsidR="00243ABA" w:rsidRPr="005B17D3" w:rsidRDefault="00243ABA" w:rsidP="00EF3896">
      <w:pPr>
        <w:pStyle w:val="ListBullet"/>
        <w:rPr>
          <w:rFonts w:eastAsia="Arial"/>
        </w:rPr>
      </w:pPr>
      <w:r w:rsidRPr="005B17D3">
        <w:rPr>
          <w:rFonts w:eastAsia="Arial"/>
        </w:rPr>
        <w:t xml:space="preserve">Specify a Community Care Override Reason: </w:t>
      </w:r>
    </w:p>
    <w:p w14:paraId="131B32FA" w14:textId="77777777" w:rsidR="00243ABA" w:rsidRPr="005B17D3" w:rsidRDefault="00243ABA" w:rsidP="00884662">
      <w:pPr>
        <w:pStyle w:val="ListBullet"/>
        <w:numPr>
          <w:ilvl w:val="1"/>
          <w:numId w:val="60"/>
        </w:numPr>
      </w:pPr>
      <w:r w:rsidRPr="005B17D3">
        <w:t>Administrative Decision</w:t>
      </w:r>
    </w:p>
    <w:p w14:paraId="157F6469" w14:textId="77777777" w:rsidR="00243ABA" w:rsidRPr="005B17D3" w:rsidRDefault="00243ABA" w:rsidP="00884662">
      <w:pPr>
        <w:pStyle w:val="ListBullet"/>
        <w:numPr>
          <w:ilvl w:val="1"/>
          <w:numId w:val="60"/>
        </w:numPr>
      </w:pPr>
      <w:r w:rsidRPr="005B17D3">
        <w:t>Enrollment System Record Error</w:t>
      </w:r>
    </w:p>
    <w:p w14:paraId="533BBD7A" w14:textId="77777777" w:rsidR="00243ABA" w:rsidRPr="005B17D3" w:rsidRDefault="00243ABA" w:rsidP="00884662">
      <w:pPr>
        <w:pStyle w:val="ListBullet"/>
        <w:numPr>
          <w:ilvl w:val="1"/>
          <w:numId w:val="60"/>
        </w:numPr>
      </w:pPr>
      <w:r w:rsidRPr="005B17D3">
        <w:t>Legislative Change</w:t>
      </w:r>
    </w:p>
    <w:p w14:paraId="35E0C70A" w14:textId="77777777" w:rsidR="00243ABA" w:rsidRPr="005B17D3" w:rsidRDefault="00243ABA" w:rsidP="00EF3896">
      <w:pPr>
        <w:pStyle w:val="ListBullet"/>
        <w:rPr>
          <w:rFonts w:eastAsia="Arial"/>
        </w:rPr>
      </w:pPr>
      <w:r w:rsidRPr="005B17D3">
        <w:rPr>
          <w:rFonts w:eastAsia="Arial"/>
        </w:rPr>
        <w:t xml:space="preserve">Enter Community Care Override Comments (required) </w:t>
      </w:r>
    </w:p>
    <w:p w14:paraId="0B409CAF" w14:textId="77777777" w:rsidR="00243ABA" w:rsidRPr="005B17D3" w:rsidRDefault="00243ABA" w:rsidP="00884662">
      <w:pPr>
        <w:pStyle w:val="ListBullet"/>
        <w:numPr>
          <w:ilvl w:val="1"/>
          <w:numId w:val="60"/>
        </w:numPr>
        <w:rPr>
          <w:rFonts w:eastAsia="Arial"/>
        </w:rPr>
      </w:pPr>
      <w:r w:rsidRPr="005B17D3">
        <w:rPr>
          <w:rFonts w:eastAsia="Arial"/>
        </w:rPr>
        <w:t>Specify the Community Care Outcome (Current or New)</w:t>
      </w:r>
    </w:p>
    <w:p w14:paraId="48C79514" w14:textId="77777777" w:rsidR="00243ABA" w:rsidRPr="005B17D3" w:rsidRDefault="00243ABA" w:rsidP="00EF3896">
      <w:pPr>
        <w:pStyle w:val="ListBullet"/>
        <w:numPr>
          <w:ilvl w:val="0"/>
          <w:numId w:val="0"/>
        </w:numPr>
        <w:ind w:left="1080"/>
        <w:rPr>
          <w:rFonts w:eastAsia="Arial"/>
        </w:rPr>
      </w:pPr>
    </w:p>
    <w:p w14:paraId="2BAF0040" w14:textId="77777777" w:rsidR="00243ABA" w:rsidRPr="005B17D3" w:rsidRDefault="00243ABA" w:rsidP="00474E83">
      <w:pPr>
        <w:pStyle w:val="NoteLightbulb"/>
      </w:pPr>
      <w:r w:rsidRPr="005B17D3">
        <w:rPr>
          <w:b/>
        </w:rPr>
        <w:t>Note:</w:t>
      </w:r>
      <w:r w:rsidRPr="005B17D3">
        <w:t xml:space="preserve"> </w:t>
      </w:r>
      <w:r w:rsidRPr="005B17D3">
        <w:rPr>
          <w:rFonts w:eastAsia="Arial"/>
        </w:rPr>
        <w:t xml:space="preserve">The Enrollment System removed the option of “M” (mileage) on the </w:t>
      </w:r>
      <w:r w:rsidRPr="005B17D3">
        <w:rPr>
          <w:rFonts w:eastAsia="Arial"/>
          <w:b/>
        </w:rPr>
        <w:t>Manual Override</w:t>
      </w:r>
      <w:r w:rsidRPr="005B17D3">
        <w:rPr>
          <w:rFonts w:eastAsia="Arial"/>
        </w:rPr>
        <w:t xml:space="preserve"> screen on June 6, 2019.</w:t>
      </w:r>
    </w:p>
    <w:p w14:paraId="73A964DF" w14:textId="77777777" w:rsidR="00243ABA" w:rsidRPr="005B17D3" w:rsidRDefault="00243ABA" w:rsidP="00EF3896">
      <w:r w:rsidRPr="005B17D3">
        <w:t> </w:t>
      </w:r>
    </w:p>
    <w:p w14:paraId="448FC61C" w14:textId="77777777" w:rsidR="00243ABA" w:rsidRPr="005B17D3" w:rsidRDefault="00243ABA" w:rsidP="00EF3896">
      <w:pPr>
        <w:pStyle w:val="BodyTextBullet1"/>
      </w:pPr>
      <w:r w:rsidRPr="005B17D3">
        <w:t xml:space="preserve">The Enrollment System displays the VCE combinations in the following format in the Manual Override dropdowns, </w:t>
      </w:r>
      <w:r w:rsidRPr="005B17D3">
        <w:rPr>
          <w:b/>
        </w:rPr>
        <w:t>Community Care Outcome (Current)</w:t>
      </w:r>
      <w:r w:rsidRPr="005B17D3">
        <w:t xml:space="preserve"> and </w:t>
      </w:r>
      <w:r w:rsidRPr="005B17D3">
        <w:rPr>
          <w:b/>
        </w:rPr>
        <w:t>Community Care Outcome (New)</w:t>
      </w:r>
      <w:r w:rsidRPr="005B17D3">
        <w:t xml:space="preserve"> where the existing codes currently display.  Each code displays a description as follows:</w:t>
      </w:r>
    </w:p>
    <w:p w14:paraId="5AAFE6D4" w14:textId="77777777" w:rsidR="00243ABA" w:rsidRPr="005B17D3" w:rsidRDefault="00243ABA" w:rsidP="00EF3896">
      <w:pPr>
        <w:pStyle w:val="ListBullet"/>
        <w:numPr>
          <w:ilvl w:val="0"/>
          <w:numId w:val="0"/>
        </w:numPr>
        <w:ind w:left="1080"/>
        <w:rPr>
          <w:rFonts w:eastAsia="Arial"/>
        </w:rPr>
      </w:pPr>
    </w:p>
    <w:tbl>
      <w:tblPr>
        <w:tblStyle w:val="TableGrid"/>
        <w:tblW w:w="0" w:type="auto"/>
        <w:tblLook w:val="04A0" w:firstRow="1" w:lastRow="0" w:firstColumn="1" w:lastColumn="0" w:noHBand="0" w:noVBand="1"/>
      </w:tblPr>
      <w:tblGrid>
        <w:gridCol w:w="2431"/>
        <w:gridCol w:w="1742"/>
        <w:gridCol w:w="2216"/>
        <w:gridCol w:w="2961"/>
      </w:tblGrid>
      <w:tr w:rsidR="00243ABA" w:rsidRPr="005B17D3" w14:paraId="58A7B5CF" w14:textId="77777777" w:rsidTr="00FA7FC0">
        <w:trPr>
          <w:tblHeader/>
        </w:trPr>
        <w:tc>
          <w:tcPr>
            <w:tcW w:w="2431" w:type="dxa"/>
            <w:shd w:val="clear" w:color="auto" w:fill="DEEAF6" w:themeFill="accent5" w:themeFillTint="33"/>
            <w:vAlign w:val="center"/>
          </w:tcPr>
          <w:p w14:paraId="293737DF" w14:textId="77777777" w:rsidR="00243ABA" w:rsidRPr="005B17D3" w:rsidRDefault="00243ABA" w:rsidP="00EF3896">
            <w:pPr>
              <w:pStyle w:val="BodyTextBullet1"/>
              <w:jc w:val="center"/>
              <w:rPr>
                <w:rFonts w:ascii="Arial" w:eastAsia="Arial" w:hAnsi="Arial" w:cs="Arial"/>
                <w:b/>
                <w:sz w:val="22"/>
                <w:szCs w:val="22"/>
              </w:rPr>
            </w:pPr>
            <w:r w:rsidRPr="005B17D3">
              <w:rPr>
                <w:rFonts w:ascii="Arial" w:hAnsi="Arial" w:cs="Arial"/>
                <w:b/>
                <w:sz w:val="22"/>
                <w:szCs w:val="22"/>
              </w:rPr>
              <w:t>Existing Code</w:t>
            </w:r>
          </w:p>
        </w:tc>
        <w:tc>
          <w:tcPr>
            <w:tcW w:w="1742" w:type="dxa"/>
            <w:shd w:val="clear" w:color="auto" w:fill="DEEAF6" w:themeFill="accent5" w:themeFillTint="33"/>
            <w:vAlign w:val="center"/>
          </w:tcPr>
          <w:p w14:paraId="46672C38" w14:textId="77777777" w:rsidR="00243ABA" w:rsidRPr="005B17D3" w:rsidRDefault="00243ABA" w:rsidP="00EF3896">
            <w:pPr>
              <w:pStyle w:val="BodyTextBullet1"/>
              <w:jc w:val="center"/>
              <w:rPr>
                <w:rFonts w:ascii="Arial" w:eastAsia="Arial" w:hAnsi="Arial" w:cs="Arial"/>
                <w:sz w:val="22"/>
                <w:szCs w:val="22"/>
              </w:rPr>
            </w:pPr>
            <w:r w:rsidRPr="005B17D3">
              <w:rPr>
                <w:rFonts w:ascii="Arial" w:hAnsi="Arial" w:cs="Arial"/>
                <w:b/>
                <w:bCs/>
                <w:sz w:val="22"/>
                <w:szCs w:val="22"/>
              </w:rPr>
              <w:t>If changed to:</w:t>
            </w:r>
          </w:p>
        </w:tc>
        <w:tc>
          <w:tcPr>
            <w:tcW w:w="2216" w:type="dxa"/>
            <w:shd w:val="clear" w:color="auto" w:fill="DEEAF6" w:themeFill="accent5" w:themeFillTint="33"/>
            <w:vAlign w:val="center"/>
          </w:tcPr>
          <w:p w14:paraId="7F1841BF" w14:textId="77777777" w:rsidR="00243ABA" w:rsidRPr="005B17D3" w:rsidRDefault="00243ABA" w:rsidP="00EF3896">
            <w:pPr>
              <w:pStyle w:val="BodyTextBullet1"/>
              <w:jc w:val="center"/>
              <w:rPr>
                <w:rFonts w:ascii="Arial" w:eastAsia="Arial" w:hAnsi="Arial" w:cs="Arial"/>
                <w:sz w:val="22"/>
                <w:szCs w:val="22"/>
              </w:rPr>
            </w:pPr>
            <w:r w:rsidRPr="005B17D3">
              <w:rPr>
                <w:rFonts w:ascii="Arial" w:eastAsia="Arial" w:hAnsi="Arial" w:cs="Arial"/>
                <w:b/>
                <w:sz w:val="22"/>
                <w:szCs w:val="22"/>
              </w:rPr>
              <w:t>The Community Care Outcome Becomes:</w:t>
            </w:r>
          </w:p>
        </w:tc>
        <w:tc>
          <w:tcPr>
            <w:tcW w:w="2961" w:type="dxa"/>
            <w:shd w:val="clear" w:color="auto" w:fill="DEEAF6" w:themeFill="accent5" w:themeFillTint="33"/>
            <w:vAlign w:val="center"/>
          </w:tcPr>
          <w:p w14:paraId="609F41AF" w14:textId="77777777" w:rsidR="00243ABA" w:rsidRPr="005B17D3" w:rsidRDefault="00243ABA" w:rsidP="00EF3896">
            <w:pPr>
              <w:pStyle w:val="BodyTextBullet1"/>
              <w:jc w:val="center"/>
              <w:rPr>
                <w:rFonts w:ascii="Arial" w:eastAsia="Arial" w:hAnsi="Arial" w:cs="Arial"/>
                <w:sz w:val="22"/>
                <w:szCs w:val="22"/>
              </w:rPr>
            </w:pPr>
            <w:r w:rsidRPr="005B17D3">
              <w:rPr>
                <w:rFonts w:ascii="Arial" w:hAnsi="Arial" w:cs="Arial"/>
                <w:b/>
                <w:bCs/>
                <w:sz w:val="22"/>
                <w:szCs w:val="22"/>
              </w:rPr>
              <w:t>Outcome description:</w:t>
            </w:r>
          </w:p>
        </w:tc>
      </w:tr>
      <w:tr w:rsidR="00243ABA" w:rsidRPr="005B17D3" w14:paraId="50716DB8" w14:textId="77777777" w:rsidTr="00FA7FC0">
        <w:tc>
          <w:tcPr>
            <w:tcW w:w="2431" w:type="dxa"/>
            <w:vAlign w:val="center"/>
          </w:tcPr>
          <w:p w14:paraId="34F69ADF" w14:textId="77777777" w:rsidR="00243ABA" w:rsidRPr="005B17D3" w:rsidRDefault="00243ABA" w:rsidP="00EF3896">
            <w:pPr>
              <w:pStyle w:val="BodyTextBullet1"/>
              <w:jc w:val="center"/>
              <w:rPr>
                <w:rFonts w:ascii="Arial" w:hAnsi="Arial" w:cs="Arial"/>
                <w:sz w:val="22"/>
                <w:szCs w:val="22"/>
              </w:rPr>
            </w:pPr>
            <w:r w:rsidRPr="005B17D3">
              <w:rPr>
                <w:rFonts w:ascii="Arial" w:eastAsia="Arial" w:hAnsi="Arial" w:cs="Arial"/>
                <w:sz w:val="22"/>
                <w:szCs w:val="22"/>
              </w:rPr>
              <w:t>B</w:t>
            </w:r>
          </w:p>
          <w:p w14:paraId="73A01A3A" w14:textId="77777777" w:rsidR="00243ABA" w:rsidRPr="005B17D3" w:rsidRDefault="00243ABA" w:rsidP="00EF3896">
            <w:pPr>
              <w:pStyle w:val="BodyTextBullet1"/>
              <w:jc w:val="center"/>
              <w:rPr>
                <w:rFonts w:ascii="Arial" w:eastAsia="Arial" w:hAnsi="Arial" w:cs="Arial"/>
                <w:sz w:val="22"/>
                <w:szCs w:val="22"/>
              </w:rPr>
            </w:pPr>
            <w:r w:rsidRPr="005B17D3">
              <w:rPr>
                <w:rFonts w:ascii="Arial" w:eastAsia="Arial" w:hAnsi="Arial" w:cs="Arial"/>
                <w:sz w:val="22"/>
                <w:szCs w:val="22"/>
              </w:rPr>
              <w:t>(Basic)</w:t>
            </w:r>
          </w:p>
        </w:tc>
        <w:tc>
          <w:tcPr>
            <w:tcW w:w="1742" w:type="dxa"/>
            <w:vAlign w:val="center"/>
          </w:tcPr>
          <w:p w14:paraId="601B0C45" w14:textId="77777777" w:rsidR="00243ABA" w:rsidRPr="005B17D3" w:rsidRDefault="00243ABA" w:rsidP="00EF3896">
            <w:pPr>
              <w:pStyle w:val="BodyTextBullet1"/>
              <w:jc w:val="center"/>
              <w:rPr>
                <w:rFonts w:ascii="Arial" w:eastAsia="Arial" w:hAnsi="Arial" w:cs="Arial"/>
                <w:sz w:val="22"/>
                <w:szCs w:val="22"/>
              </w:rPr>
            </w:pPr>
            <w:r w:rsidRPr="005B17D3">
              <w:rPr>
                <w:rFonts w:ascii="Arial" w:eastAsia="Arial" w:hAnsi="Arial" w:cs="Arial"/>
                <w:sz w:val="22"/>
                <w:szCs w:val="22"/>
              </w:rPr>
              <w:t>X</w:t>
            </w:r>
          </w:p>
        </w:tc>
        <w:tc>
          <w:tcPr>
            <w:tcW w:w="2216" w:type="dxa"/>
            <w:vAlign w:val="center"/>
          </w:tcPr>
          <w:p w14:paraId="08B28DCF" w14:textId="77777777" w:rsidR="00243ABA" w:rsidRPr="005B17D3" w:rsidRDefault="00243ABA" w:rsidP="00EF3896">
            <w:pPr>
              <w:pStyle w:val="BodyTextBullet1"/>
              <w:jc w:val="center"/>
              <w:rPr>
                <w:rFonts w:ascii="Arial" w:eastAsia="Arial" w:hAnsi="Arial" w:cs="Arial"/>
                <w:sz w:val="22"/>
                <w:szCs w:val="22"/>
              </w:rPr>
            </w:pPr>
            <w:r w:rsidRPr="005B17D3">
              <w:rPr>
                <w:rFonts w:ascii="Arial" w:eastAsia="Arial" w:hAnsi="Arial" w:cs="Arial"/>
                <w:sz w:val="22"/>
                <w:szCs w:val="22"/>
              </w:rPr>
              <w:t>X</w:t>
            </w:r>
          </w:p>
        </w:tc>
        <w:tc>
          <w:tcPr>
            <w:tcW w:w="2961" w:type="dxa"/>
            <w:vAlign w:val="center"/>
          </w:tcPr>
          <w:p w14:paraId="44F6F067" w14:textId="77777777" w:rsidR="00243ABA" w:rsidRPr="005B17D3" w:rsidRDefault="00243ABA" w:rsidP="00EF3896">
            <w:pPr>
              <w:pStyle w:val="BodyTextBullet1"/>
              <w:jc w:val="center"/>
              <w:rPr>
                <w:rFonts w:ascii="Arial" w:eastAsia="Arial" w:hAnsi="Arial" w:cs="Arial"/>
                <w:sz w:val="22"/>
                <w:szCs w:val="22"/>
              </w:rPr>
            </w:pPr>
            <w:r w:rsidRPr="005B17D3">
              <w:rPr>
                <w:rFonts w:ascii="Arial" w:eastAsia="Arial" w:hAnsi="Arial" w:cs="Arial"/>
                <w:sz w:val="22"/>
                <w:szCs w:val="22"/>
              </w:rPr>
              <w:t>Not eligible</w:t>
            </w:r>
          </w:p>
        </w:tc>
      </w:tr>
      <w:tr w:rsidR="00243ABA" w:rsidRPr="005B17D3" w14:paraId="463BE7E8" w14:textId="77777777" w:rsidTr="00FA7FC0">
        <w:tc>
          <w:tcPr>
            <w:tcW w:w="2431" w:type="dxa"/>
            <w:vAlign w:val="center"/>
          </w:tcPr>
          <w:p w14:paraId="2A8AFE91" w14:textId="77777777" w:rsidR="00243ABA" w:rsidRPr="005B17D3" w:rsidRDefault="00243ABA" w:rsidP="00EF3896">
            <w:pPr>
              <w:pStyle w:val="BodyTextBullet1"/>
              <w:jc w:val="center"/>
              <w:rPr>
                <w:rFonts w:ascii="Arial" w:hAnsi="Arial" w:cs="Arial"/>
                <w:sz w:val="22"/>
                <w:szCs w:val="22"/>
              </w:rPr>
            </w:pPr>
            <w:r w:rsidRPr="005B17D3">
              <w:rPr>
                <w:rFonts w:ascii="Arial" w:eastAsia="Arial" w:hAnsi="Arial" w:cs="Arial"/>
                <w:sz w:val="22"/>
                <w:szCs w:val="22"/>
              </w:rPr>
              <w:t>H</w:t>
            </w:r>
          </w:p>
          <w:p w14:paraId="3154C889" w14:textId="77777777" w:rsidR="00243ABA" w:rsidRPr="005B17D3" w:rsidRDefault="00243ABA" w:rsidP="00EF3896">
            <w:pPr>
              <w:pStyle w:val="BodyTextBullet1"/>
              <w:jc w:val="center"/>
              <w:rPr>
                <w:rFonts w:ascii="Arial" w:eastAsia="Arial" w:hAnsi="Arial" w:cs="Arial"/>
                <w:sz w:val="22"/>
                <w:szCs w:val="22"/>
              </w:rPr>
            </w:pPr>
            <w:r w:rsidRPr="005B17D3">
              <w:rPr>
                <w:rFonts w:ascii="Arial" w:eastAsia="Arial" w:hAnsi="Arial" w:cs="Arial"/>
                <w:sz w:val="22"/>
                <w:szCs w:val="22"/>
              </w:rPr>
              <w:t>(Hardship)</w:t>
            </w:r>
          </w:p>
        </w:tc>
        <w:tc>
          <w:tcPr>
            <w:tcW w:w="1742" w:type="dxa"/>
            <w:vAlign w:val="center"/>
          </w:tcPr>
          <w:p w14:paraId="1C9DEAAA" w14:textId="77777777" w:rsidR="00243ABA" w:rsidRPr="005B17D3" w:rsidRDefault="00243ABA" w:rsidP="00EF3896">
            <w:pPr>
              <w:pStyle w:val="BodyTextBullet1"/>
              <w:jc w:val="center"/>
              <w:rPr>
                <w:rFonts w:ascii="Arial" w:eastAsia="Arial" w:hAnsi="Arial" w:cs="Arial"/>
                <w:sz w:val="22"/>
                <w:szCs w:val="22"/>
              </w:rPr>
            </w:pPr>
            <w:r w:rsidRPr="005B17D3">
              <w:rPr>
                <w:rFonts w:ascii="Arial" w:eastAsia="Arial" w:hAnsi="Arial" w:cs="Arial"/>
                <w:sz w:val="22"/>
                <w:szCs w:val="22"/>
              </w:rPr>
              <w:t>X</w:t>
            </w:r>
          </w:p>
        </w:tc>
        <w:tc>
          <w:tcPr>
            <w:tcW w:w="2216" w:type="dxa"/>
            <w:vAlign w:val="center"/>
          </w:tcPr>
          <w:p w14:paraId="71404CC1" w14:textId="77777777" w:rsidR="00243ABA" w:rsidRPr="005B17D3" w:rsidRDefault="00243ABA" w:rsidP="00EF3896">
            <w:pPr>
              <w:pStyle w:val="BodyTextBullet1"/>
              <w:jc w:val="center"/>
              <w:rPr>
                <w:rFonts w:ascii="Arial" w:eastAsia="Arial" w:hAnsi="Arial" w:cs="Arial"/>
                <w:sz w:val="22"/>
                <w:szCs w:val="22"/>
              </w:rPr>
            </w:pPr>
            <w:r w:rsidRPr="005B17D3">
              <w:rPr>
                <w:rFonts w:ascii="Arial" w:eastAsia="Arial" w:hAnsi="Arial" w:cs="Arial"/>
                <w:sz w:val="22"/>
                <w:szCs w:val="22"/>
              </w:rPr>
              <w:t>X</w:t>
            </w:r>
          </w:p>
        </w:tc>
        <w:tc>
          <w:tcPr>
            <w:tcW w:w="2961" w:type="dxa"/>
            <w:vAlign w:val="center"/>
          </w:tcPr>
          <w:p w14:paraId="4ACD6F84" w14:textId="77777777" w:rsidR="00243ABA" w:rsidRPr="005B17D3" w:rsidRDefault="00243ABA" w:rsidP="00EF3896">
            <w:pPr>
              <w:pStyle w:val="BodyTextBullet1"/>
              <w:jc w:val="center"/>
              <w:rPr>
                <w:rFonts w:ascii="Arial" w:eastAsia="Arial" w:hAnsi="Arial" w:cs="Arial"/>
                <w:sz w:val="22"/>
                <w:szCs w:val="22"/>
              </w:rPr>
            </w:pPr>
            <w:r w:rsidRPr="005B17D3">
              <w:rPr>
                <w:rFonts w:ascii="Arial" w:eastAsia="Arial" w:hAnsi="Arial" w:cs="Arial"/>
                <w:sz w:val="22"/>
                <w:szCs w:val="22"/>
              </w:rPr>
              <w:t>Not eligible</w:t>
            </w:r>
          </w:p>
        </w:tc>
      </w:tr>
      <w:tr w:rsidR="00243ABA" w:rsidRPr="005B17D3" w14:paraId="3C89C1F0" w14:textId="77777777" w:rsidTr="00FA7FC0">
        <w:tc>
          <w:tcPr>
            <w:tcW w:w="2431" w:type="dxa"/>
            <w:vAlign w:val="center"/>
          </w:tcPr>
          <w:p w14:paraId="033C77AB" w14:textId="77777777" w:rsidR="00243ABA" w:rsidRPr="005B17D3" w:rsidRDefault="00243ABA" w:rsidP="00EF3896">
            <w:pPr>
              <w:pStyle w:val="BodyTextBullet1"/>
              <w:jc w:val="center"/>
              <w:rPr>
                <w:rFonts w:ascii="Arial" w:hAnsi="Arial" w:cs="Arial"/>
                <w:sz w:val="22"/>
                <w:szCs w:val="22"/>
              </w:rPr>
            </w:pPr>
            <w:r w:rsidRPr="005B17D3">
              <w:rPr>
                <w:rFonts w:ascii="Arial" w:eastAsia="Arial" w:hAnsi="Arial" w:cs="Arial"/>
                <w:sz w:val="22"/>
                <w:szCs w:val="22"/>
              </w:rPr>
              <w:t>G</w:t>
            </w:r>
          </w:p>
          <w:p w14:paraId="41C77A11" w14:textId="77777777" w:rsidR="00243ABA" w:rsidRPr="005B17D3" w:rsidRDefault="00243ABA" w:rsidP="00EF3896">
            <w:pPr>
              <w:pStyle w:val="BodyTextBullet1"/>
              <w:jc w:val="center"/>
              <w:rPr>
                <w:rFonts w:ascii="Arial" w:eastAsia="Arial" w:hAnsi="Arial" w:cs="Arial"/>
                <w:sz w:val="22"/>
                <w:szCs w:val="22"/>
              </w:rPr>
            </w:pPr>
            <w:r w:rsidRPr="005B17D3">
              <w:rPr>
                <w:rFonts w:ascii="Arial" w:eastAsia="Arial" w:hAnsi="Arial" w:cs="Arial"/>
                <w:sz w:val="22"/>
                <w:szCs w:val="22"/>
              </w:rPr>
              <w:t>(Grandfathered)</w:t>
            </w:r>
          </w:p>
        </w:tc>
        <w:tc>
          <w:tcPr>
            <w:tcW w:w="1742" w:type="dxa"/>
            <w:vAlign w:val="center"/>
          </w:tcPr>
          <w:p w14:paraId="1CA2B8B2" w14:textId="77777777" w:rsidR="00243ABA" w:rsidRPr="005B17D3" w:rsidRDefault="00243ABA" w:rsidP="00EF3896">
            <w:pPr>
              <w:pStyle w:val="BodyTextBullet1"/>
              <w:jc w:val="center"/>
              <w:rPr>
                <w:rFonts w:ascii="Arial" w:eastAsia="Arial" w:hAnsi="Arial" w:cs="Arial"/>
                <w:sz w:val="22"/>
                <w:szCs w:val="22"/>
              </w:rPr>
            </w:pPr>
            <w:r w:rsidRPr="005B17D3">
              <w:rPr>
                <w:rFonts w:ascii="Arial" w:eastAsia="Arial" w:hAnsi="Arial" w:cs="Arial"/>
                <w:sz w:val="22"/>
                <w:szCs w:val="22"/>
              </w:rPr>
              <w:t>B</w:t>
            </w:r>
          </w:p>
        </w:tc>
        <w:tc>
          <w:tcPr>
            <w:tcW w:w="2216" w:type="dxa"/>
            <w:vAlign w:val="center"/>
          </w:tcPr>
          <w:p w14:paraId="299438F7" w14:textId="77777777" w:rsidR="00243ABA" w:rsidRPr="005B17D3" w:rsidRDefault="00243ABA" w:rsidP="00EF3896">
            <w:pPr>
              <w:pStyle w:val="BodyTextBullet1"/>
              <w:jc w:val="center"/>
              <w:rPr>
                <w:rFonts w:ascii="Arial" w:eastAsia="Arial" w:hAnsi="Arial" w:cs="Arial"/>
                <w:sz w:val="22"/>
                <w:szCs w:val="22"/>
              </w:rPr>
            </w:pPr>
            <w:r w:rsidRPr="005B17D3">
              <w:rPr>
                <w:rFonts w:ascii="Arial" w:eastAsia="Arial" w:hAnsi="Arial" w:cs="Arial"/>
                <w:sz w:val="22"/>
                <w:szCs w:val="22"/>
              </w:rPr>
              <w:t>B</w:t>
            </w:r>
          </w:p>
        </w:tc>
        <w:tc>
          <w:tcPr>
            <w:tcW w:w="2961" w:type="dxa"/>
            <w:vAlign w:val="center"/>
          </w:tcPr>
          <w:p w14:paraId="365A2D54" w14:textId="77777777" w:rsidR="00243ABA" w:rsidRPr="005B17D3" w:rsidRDefault="00243ABA" w:rsidP="00EF3896">
            <w:pPr>
              <w:pStyle w:val="BodyTextBullet1"/>
              <w:jc w:val="center"/>
              <w:rPr>
                <w:rFonts w:ascii="Arial" w:eastAsia="Arial" w:hAnsi="Arial" w:cs="Arial"/>
                <w:sz w:val="22"/>
                <w:szCs w:val="22"/>
              </w:rPr>
            </w:pPr>
            <w:r w:rsidRPr="005B17D3">
              <w:rPr>
                <w:rFonts w:ascii="Arial" w:eastAsia="Arial" w:hAnsi="Arial" w:cs="Arial"/>
                <w:sz w:val="22"/>
                <w:szCs w:val="22"/>
              </w:rPr>
              <w:t>Basic</w:t>
            </w:r>
          </w:p>
        </w:tc>
      </w:tr>
      <w:tr w:rsidR="00243ABA" w:rsidRPr="005B17D3" w14:paraId="7E68BCBA" w14:textId="77777777" w:rsidTr="00FA7FC0">
        <w:tc>
          <w:tcPr>
            <w:tcW w:w="2431" w:type="dxa"/>
            <w:vAlign w:val="center"/>
          </w:tcPr>
          <w:p w14:paraId="0BE1E68A" w14:textId="77777777" w:rsidR="00243ABA" w:rsidRPr="005B17D3" w:rsidRDefault="00243ABA" w:rsidP="00EF3896">
            <w:pPr>
              <w:pStyle w:val="BodyTextBullet1"/>
              <w:jc w:val="center"/>
              <w:rPr>
                <w:rFonts w:ascii="Arial" w:eastAsia="Arial" w:hAnsi="Arial" w:cs="Arial"/>
                <w:sz w:val="22"/>
                <w:szCs w:val="22"/>
              </w:rPr>
            </w:pPr>
            <w:r w:rsidRPr="005B17D3">
              <w:rPr>
                <w:rFonts w:ascii="Arial" w:eastAsia="Arial" w:hAnsi="Arial" w:cs="Arial"/>
                <w:sz w:val="22"/>
                <w:szCs w:val="22"/>
              </w:rPr>
              <w:t>G</w:t>
            </w:r>
          </w:p>
          <w:p w14:paraId="7455E125" w14:textId="77777777" w:rsidR="00243ABA" w:rsidRPr="005B17D3" w:rsidRDefault="00243ABA" w:rsidP="00EF3896">
            <w:pPr>
              <w:pStyle w:val="BodyTextBullet1"/>
              <w:jc w:val="center"/>
              <w:rPr>
                <w:rFonts w:ascii="Arial" w:eastAsia="Arial" w:hAnsi="Arial" w:cs="Arial"/>
                <w:sz w:val="22"/>
                <w:szCs w:val="22"/>
              </w:rPr>
            </w:pPr>
            <w:r w:rsidRPr="005B17D3">
              <w:rPr>
                <w:rFonts w:ascii="Arial" w:eastAsia="Arial" w:hAnsi="Arial" w:cs="Arial"/>
                <w:sz w:val="22"/>
                <w:szCs w:val="22"/>
              </w:rPr>
              <w:t>(Grandfathered)</w:t>
            </w:r>
          </w:p>
        </w:tc>
        <w:tc>
          <w:tcPr>
            <w:tcW w:w="1742" w:type="dxa"/>
            <w:vAlign w:val="center"/>
          </w:tcPr>
          <w:p w14:paraId="1DAB3E4E" w14:textId="77777777" w:rsidR="00243ABA" w:rsidRPr="005B17D3" w:rsidRDefault="00243ABA" w:rsidP="00EF3896">
            <w:pPr>
              <w:pStyle w:val="BodyTextBullet1"/>
              <w:jc w:val="center"/>
              <w:rPr>
                <w:rFonts w:ascii="Arial" w:eastAsia="Arial" w:hAnsi="Arial" w:cs="Arial"/>
                <w:sz w:val="22"/>
                <w:szCs w:val="22"/>
              </w:rPr>
            </w:pPr>
            <w:r w:rsidRPr="005B17D3">
              <w:rPr>
                <w:rFonts w:ascii="Arial" w:eastAsia="Arial" w:hAnsi="Arial" w:cs="Arial"/>
                <w:sz w:val="22"/>
                <w:szCs w:val="22"/>
              </w:rPr>
              <w:t>X</w:t>
            </w:r>
          </w:p>
        </w:tc>
        <w:tc>
          <w:tcPr>
            <w:tcW w:w="2216" w:type="dxa"/>
            <w:vAlign w:val="center"/>
          </w:tcPr>
          <w:p w14:paraId="4D820589" w14:textId="77777777" w:rsidR="00243ABA" w:rsidRPr="005B17D3" w:rsidRDefault="00243ABA" w:rsidP="00EF3896">
            <w:pPr>
              <w:pStyle w:val="BodyTextBullet1"/>
              <w:jc w:val="center"/>
              <w:rPr>
                <w:rFonts w:ascii="Arial" w:eastAsia="Arial" w:hAnsi="Arial" w:cs="Arial"/>
                <w:sz w:val="22"/>
                <w:szCs w:val="22"/>
              </w:rPr>
            </w:pPr>
            <w:r w:rsidRPr="005B17D3">
              <w:rPr>
                <w:rFonts w:ascii="Arial" w:eastAsia="Arial" w:hAnsi="Arial" w:cs="Arial"/>
                <w:sz w:val="22"/>
                <w:szCs w:val="22"/>
              </w:rPr>
              <w:t>X</w:t>
            </w:r>
          </w:p>
        </w:tc>
        <w:tc>
          <w:tcPr>
            <w:tcW w:w="2961" w:type="dxa"/>
            <w:vAlign w:val="center"/>
          </w:tcPr>
          <w:p w14:paraId="101B3263" w14:textId="77777777" w:rsidR="00243ABA" w:rsidRPr="005B17D3" w:rsidRDefault="00243ABA" w:rsidP="00EF3896">
            <w:pPr>
              <w:pStyle w:val="BodyTextBullet1"/>
              <w:jc w:val="center"/>
              <w:rPr>
                <w:rFonts w:ascii="Arial" w:eastAsia="Arial" w:hAnsi="Arial" w:cs="Arial"/>
                <w:sz w:val="22"/>
                <w:szCs w:val="22"/>
              </w:rPr>
            </w:pPr>
            <w:r w:rsidRPr="005B17D3">
              <w:rPr>
                <w:rFonts w:ascii="Arial" w:eastAsia="Arial" w:hAnsi="Arial" w:cs="Arial"/>
                <w:sz w:val="22"/>
                <w:szCs w:val="22"/>
              </w:rPr>
              <w:t>Not eligible</w:t>
            </w:r>
          </w:p>
        </w:tc>
      </w:tr>
      <w:tr w:rsidR="00243ABA" w:rsidRPr="005B17D3" w14:paraId="06DC202D" w14:textId="77777777" w:rsidTr="00FA7FC0">
        <w:tc>
          <w:tcPr>
            <w:tcW w:w="2431" w:type="dxa"/>
            <w:vAlign w:val="center"/>
          </w:tcPr>
          <w:p w14:paraId="131D37B0" w14:textId="77777777" w:rsidR="00243ABA" w:rsidRPr="005B17D3" w:rsidRDefault="00243ABA" w:rsidP="00EF3896">
            <w:pPr>
              <w:pStyle w:val="BodyTextBullet1"/>
              <w:jc w:val="center"/>
              <w:rPr>
                <w:rFonts w:ascii="Arial" w:hAnsi="Arial" w:cs="Arial"/>
                <w:sz w:val="22"/>
                <w:szCs w:val="22"/>
              </w:rPr>
            </w:pPr>
            <w:r w:rsidRPr="005B17D3">
              <w:rPr>
                <w:rFonts w:ascii="Arial" w:eastAsia="Arial" w:hAnsi="Arial" w:cs="Arial"/>
                <w:sz w:val="22"/>
                <w:szCs w:val="22"/>
              </w:rPr>
              <w:t>X</w:t>
            </w:r>
          </w:p>
          <w:p w14:paraId="62EE2830" w14:textId="77777777" w:rsidR="00243ABA" w:rsidRPr="005B17D3" w:rsidRDefault="00243ABA" w:rsidP="00EF3896">
            <w:pPr>
              <w:pStyle w:val="BodyTextBullet1"/>
              <w:jc w:val="center"/>
              <w:rPr>
                <w:rFonts w:ascii="Arial" w:eastAsia="Arial" w:hAnsi="Arial" w:cs="Arial"/>
                <w:sz w:val="22"/>
                <w:szCs w:val="22"/>
              </w:rPr>
            </w:pPr>
            <w:r w:rsidRPr="005B17D3">
              <w:rPr>
                <w:rFonts w:ascii="Arial" w:eastAsia="Arial" w:hAnsi="Arial" w:cs="Arial"/>
                <w:sz w:val="22"/>
                <w:szCs w:val="22"/>
              </w:rPr>
              <w:t>(Ineligible)</w:t>
            </w:r>
          </w:p>
        </w:tc>
        <w:tc>
          <w:tcPr>
            <w:tcW w:w="1742" w:type="dxa"/>
            <w:vAlign w:val="center"/>
          </w:tcPr>
          <w:p w14:paraId="65889DB1" w14:textId="77777777" w:rsidR="00243ABA" w:rsidRPr="005B17D3" w:rsidRDefault="00243ABA" w:rsidP="00EF3896">
            <w:pPr>
              <w:pStyle w:val="BodyTextBullet1"/>
              <w:jc w:val="center"/>
              <w:rPr>
                <w:rFonts w:ascii="Arial" w:eastAsia="Arial" w:hAnsi="Arial" w:cs="Arial"/>
                <w:sz w:val="22"/>
                <w:szCs w:val="22"/>
              </w:rPr>
            </w:pPr>
            <w:r w:rsidRPr="005B17D3">
              <w:rPr>
                <w:rFonts w:ascii="Arial" w:eastAsia="Arial" w:hAnsi="Arial" w:cs="Arial"/>
                <w:sz w:val="22"/>
                <w:szCs w:val="22"/>
              </w:rPr>
              <w:t>B</w:t>
            </w:r>
          </w:p>
        </w:tc>
        <w:tc>
          <w:tcPr>
            <w:tcW w:w="2216" w:type="dxa"/>
            <w:vAlign w:val="center"/>
          </w:tcPr>
          <w:p w14:paraId="45166A7D" w14:textId="77777777" w:rsidR="00243ABA" w:rsidRPr="005B17D3" w:rsidRDefault="00243ABA" w:rsidP="00EF3896">
            <w:pPr>
              <w:pStyle w:val="BodyTextBullet1"/>
              <w:jc w:val="center"/>
              <w:rPr>
                <w:rFonts w:ascii="Arial" w:eastAsia="Arial" w:hAnsi="Arial" w:cs="Arial"/>
                <w:sz w:val="22"/>
                <w:szCs w:val="22"/>
              </w:rPr>
            </w:pPr>
            <w:r w:rsidRPr="005B17D3">
              <w:rPr>
                <w:rFonts w:ascii="Arial" w:eastAsia="Arial" w:hAnsi="Arial" w:cs="Arial"/>
                <w:sz w:val="22"/>
                <w:szCs w:val="22"/>
              </w:rPr>
              <w:t>B</w:t>
            </w:r>
          </w:p>
        </w:tc>
        <w:tc>
          <w:tcPr>
            <w:tcW w:w="2961" w:type="dxa"/>
            <w:vAlign w:val="center"/>
          </w:tcPr>
          <w:p w14:paraId="0800196D" w14:textId="77777777" w:rsidR="00243ABA" w:rsidRPr="005B17D3" w:rsidRDefault="00243ABA" w:rsidP="00EF3896">
            <w:pPr>
              <w:pStyle w:val="BodyTextBullet1"/>
              <w:jc w:val="center"/>
              <w:rPr>
                <w:rFonts w:ascii="Arial" w:eastAsia="Arial" w:hAnsi="Arial" w:cs="Arial"/>
                <w:sz w:val="22"/>
                <w:szCs w:val="22"/>
              </w:rPr>
            </w:pPr>
            <w:r w:rsidRPr="005B17D3">
              <w:rPr>
                <w:rFonts w:ascii="Arial" w:eastAsia="Arial" w:hAnsi="Arial" w:cs="Arial"/>
                <w:sz w:val="22"/>
                <w:szCs w:val="22"/>
              </w:rPr>
              <w:t>Veteran becomes Eligible</w:t>
            </w:r>
          </w:p>
        </w:tc>
      </w:tr>
      <w:tr w:rsidR="00243ABA" w:rsidRPr="005B17D3" w14:paraId="0FC3D5B5" w14:textId="77777777" w:rsidTr="00FA7FC0">
        <w:tc>
          <w:tcPr>
            <w:tcW w:w="2431" w:type="dxa"/>
            <w:vAlign w:val="center"/>
          </w:tcPr>
          <w:p w14:paraId="45CB0CF4" w14:textId="77777777" w:rsidR="00243ABA" w:rsidRPr="005B17D3" w:rsidRDefault="00243ABA" w:rsidP="00EF3896">
            <w:pPr>
              <w:pStyle w:val="BodyTextBullet1"/>
              <w:jc w:val="center"/>
              <w:rPr>
                <w:rFonts w:ascii="Arial" w:eastAsia="Arial" w:hAnsi="Arial" w:cs="Arial"/>
                <w:sz w:val="22"/>
                <w:szCs w:val="22"/>
              </w:rPr>
            </w:pPr>
            <w:r w:rsidRPr="005B17D3">
              <w:rPr>
                <w:rFonts w:ascii="Arial" w:eastAsia="Arial" w:hAnsi="Arial" w:cs="Arial"/>
                <w:sz w:val="22"/>
                <w:szCs w:val="22"/>
              </w:rPr>
              <w:t>GN</w:t>
            </w:r>
          </w:p>
          <w:p w14:paraId="19BCC5BC" w14:textId="77777777" w:rsidR="00243ABA" w:rsidRPr="005B17D3" w:rsidRDefault="00243ABA" w:rsidP="00EF3896">
            <w:pPr>
              <w:pStyle w:val="BodyTextBullet1"/>
              <w:jc w:val="center"/>
              <w:rPr>
                <w:rFonts w:ascii="Arial" w:eastAsia="Arial" w:hAnsi="Arial" w:cs="Arial"/>
                <w:sz w:val="22"/>
                <w:szCs w:val="22"/>
              </w:rPr>
            </w:pPr>
            <w:r w:rsidRPr="005B17D3">
              <w:rPr>
                <w:rFonts w:ascii="Arial" w:eastAsia="Arial" w:hAnsi="Arial" w:cs="Arial"/>
                <w:sz w:val="22"/>
                <w:szCs w:val="22"/>
              </w:rPr>
              <w:t>(Grandfathered No Full-Service)</w:t>
            </w:r>
          </w:p>
        </w:tc>
        <w:tc>
          <w:tcPr>
            <w:tcW w:w="1742" w:type="dxa"/>
            <w:vAlign w:val="center"/>
          </w:tcPr>
          <w:p w14:paraId="79FA6FA5" w14:textId="77777777" w:rsidR="00243ABA" w:rsidRPr="005B17D3" w:rsidRDefault="00243ABA" w:rsidP="00EF3896">
            <w:pPr>
              <w:pStyle w:val="BodyTextBullet1"/>
              <w:jc w:val="center"/>
              <w:rPr>
                <w:rFonts w:ascii="Arial" w:eastAsia="Arial" w:hAnsi="Arial" w:cs="Arial"/>
                <w:sz w:val="22"/>
                <w:szCs w:val="22"/>
              </w:rPr>
            </w:pPr>
            <w:r w:rsidRPr="005B17D3">
              <w:rPr>
                <w:rFonts w:ascii="Arial" w:eastAsia="Arial" w:hAnsi="Arial" w:cs="Arial"/>
                <w:sz w:val="22"/>
                <w:szCs w:val="22"/>
              </w:rPr>
              <w:t>X</w:t>
            </w:r>
          </w:p>
        </w:tc>
        <w:tc>
          <w:tcPr>
            <w:tcW w:w="2216" w:type="dxa"/>
            <w:vAlign w:val="center"/>
          </w:tcPr>
          <w:p w14:paraId="179A0F8B" w14:textId="77777777" w:rsidR="00243ABA" w:rsidRPr="005B17D3" w:rsidRDefault="00243ABA" w:rsidP="00EF3896">
            <w:pPr>
              <w:pStyle w:val="BodyTextBullet1"/>
              <w:jc w:val="center"/>
              <w:rPr>
                <w:rFonts w:ascii="Arial" w:eastAsia="Arial" w:hAnsi="Arial" w:cs="Arial"/>
                <w:sz w:val="22"/>
                <w:szCs w:val="22"/>
              </w:rPr>
            </w:pPr>
            <w:r w:rsidRPr="005B17D3">
              <w:rPr>
                <w:rFonts w:ascii="Arial" w:eastAsia="Arial" w:hAnsi="Arial" w:cs="Arial"/>
                <w:sz w:val="22"/>
                <w:szCs w:val="22"/>
              </w:rPr>
              <w:t>X</w:t>
            </w:r>
          </w:p>
        </w:tc>
        <w:tc>
          <w:tcPr>
            <w:tcW w:w="2961" w:type="dxa"/>
          </w:tcPr>
          <w:p w14:paraId="0C53120E" w14:textId="77777777" w:rsidR="00243ABA" w:rsidRPr="005B17D3" w:rsidRDefault="00243ABA" w:rsidP="00EF3896">
            <w:pPr>
              <w:pStyle w:val="BodyTextBullet1"/>
              <w:jc w:val="center"/>
              <w:rPr>
                <w:rFonts w:ascii="Arial" w:eastAsia="Arial" w:hAnsi="Arial" w:cs="Arial"/>
                <w:sz w:val="22"/>
                <w:szCs w:val="22"/>
              </w:rPr>
            </w:pPr>
          </w:p>
          <w:p w14:paraId="69E84C4B" w14:textId="77777777" w:rsidR="00243ABA" w:rsidRPr="005B17D3" w:rsidRDefault="00243ABA" w:rsidP="00EF3896">
            <w:pPr>
              <w:pStyle w:val="BodyTextBullet1"/>
              <w:jc w:val="center"/>
              <w:rPr>
                <w:rFonts w:ascii="Arial" w:eastAsia="Arial" w:hAnsi="Arial" w:cs="Arial"/>
                <w:sz w:val="22"/>
                <w:szCs w:val="22"/>
              </w:rPr>
            </w:pPr>
            <w:r w:rsidRPr="005B17D3">
              <w:rPr>
                <w:rFonts w:ascii="Arial" w:eastAsia="Arial" w:hAnsi="Arial" w:cs="Arial"/>
                <w:sz w:val="22"/>
                <w:szCs w:val="22"/>
              </w:rPr>
              <w:t>Not eligible</w:t>
            </w:r>
          </w:p>
        </w:tc>
      </w:tr>
      <w:tr w:rsidR="00243ABA" w:rsidRPr="005B17D3" w14:paraId="108BBAB0" w14:textId="77777777" w:rsidTr="00FA7FC0">
        <w:tc>
          <w:tcPr>
            <w:tcW w:w="2431" w:type="dxa"/>
            <w:vAlign w:val="center"/>
          </w:tcPr>
          <w:p w14:paraId="66EA28EA" w14:textId="77777777" w:rsidR="00243ABA" w:rsidRPr="005B17D3" w:rsidRDefault="00243ABA" w:rsidP="00EF3896">
            <w:pPr>
              <w:pStyle w:val="BodyTextBullet1"/>
              <w:jc w:val="center"/>
              <w:rPr>
                <w:rFonts w:ascii="Arial" w:eastAsia="Arial" w:hAnsi="Arial" w:cs="Arial"/>
                <w:sz w:val="22"/>
                <w:szCs w:val="22"/>
              </w:rPr>
            </w:pPr>
            <w:r w:rsidRPr="005B17D3">
              <w:rPr>
                <w:rFonts w:ascii="Arial" w:eastAsia="Arial" w:hAnsi="Arial" w:cs="Arial"/>
                <w:sz w:val="22"/>
                <w:szCs w:val="22"/>
              </w:rPr>
              <w:t>GH</w:t>
            </w:r>
          </w:p>
          <w:p w14:paraId="403080A2" w14:textId="77777777" w:rsidR="00243ABA" w:rsidRPr="005B17D3" w:rsidRDefault="00243ABA" w:rsidP="00EF3896">
            <w:pPr>
              <w:pStyle w:val="BodyTextBullet1"/>
              <w:jc w:val="center"/>
              <w:rPr>
                <w:rFonts w:ascii="Arial" w:eastAsia="Arial" w:hAnsi="Arial" w:cs="Arial"/>
                <w:sz w:val="22"/>
                <w:szCs w:val="22"/>
              </w:rPr>
            </w:pPr>
            <w:r w:rsidRPr="005B17D3">
              <w:rPr>
                <w:rFonts w:ascii="Arial" w:eastAsia="Arial" w:hAnsi="Arial" w:cs="Arial"/>
                <w:sz w:val="22"/>
                <w:szCs w:val="22"/>
              </w:rPr>
              <w:t>(Grandfathered Hardship)</w:t>
            </w:r>
          </w:p>
        </w:tc>
        <w:tc>
          <w:tcPr>
            <w:tcW w:w="1742" w:type="dxa"/>
            <w:vAlign w:val="center"/>
          </w:tcPr>
          <w:p w14:paraId="1FC3A8B6" w14:textId="77777777" w:rsidR="00243ABA" w:rsidRPr="005B17D3" w:rsidRDefault="00243ABA" w:rsidP="00EF3896">
            <w:pPr>
              <w:pStyle w:val="BodyTextBullet1"/>
              <w:jc w:val="center"/>
              <w:rPr>
                <w:rFonts w:ascii="Arial" w:eastAsia="Arial" w:hAnsi="Arial" w:cs="Arial"/>
                <w:sz w:val="22"/>
                <w:szCs w:val="22"/>
              </w:rPr>
            </w:pPr>
            <w:r w:rsidRPr="005B17D3">
              <w:rPr>
                <w:rFonts w:ascii="Arial" w:eastAsia="Arial" w:hAnsi="Arial" w:cs="Arial"/>
                <w:sz w:val="22"/>
                <w:szCs w:val="22"/>
              </w:rPr>
              <w:t>X</w:t>
            </w:r>
          </w:p>
        </w:tc>
        <w:tc>
          <w:tcPr>
            <w:tcW w:w="2216" w:type="dxa"/>
            <w:vAlign w:val="center"/>
          </w:tcPr>
          <w:p w14:paraId="302C0A23" w14:textId="77777777" w:rsidR="00243ABA" w:rsidRPr="005B17D3" w:rsidRDefault="00243ABA" w:rsidP="00EF3896">
            <w:pPr>
              <w:pStyle w:val="BodyTextBullet1"/>
              <w:jc w:val="center"/>
              <w:rPr>
                <w:rFonts w:ascii="Arial" w:eastAsia="Arial" w:hAnsi="Arial" w:cs="Arial"/>
                <w:sz w:val="22"/>
                <w:szCs w:val="22"/>
              </w:rPr>
            </w:pPr>
            <w:r w:rsidRPr="005B17D3">
              <w:rPr>
                <w:rFonts w:ascii="Arial" w:eastAsia="Arial" w:hAnsi="Arial" w:cs="Arial"/>
                <w:sz w:val="22"/>
                <w:szCs w:val="22"/>
              </w:rPr>
              <w:t>X</w:t>
            </w:r>
          </w:p>
        </w:tc>
        <w:tc>
          <w:tcPr>
            <w:tcW w:w="2961" w:type="dxa"/>
          </w:tcPr>
          <w:p w14:paraId="248DA726" w14:textId="77777777" w:rsidR="00243ABA" w:rsidRPr="005B17D3" w:rsidRDefault="00243ABA" w:rsidP="00EF3896">
            <w:pPr>
              <w:pStyle w:val="BodyTextBullet1"/>
              <w:jc w:val="center"/>
              <w:rPr>
                <w:rFonts w:ascii="Arial" w:eastAsia="Arial" w:hAnsi="Arial" w:cs="Arial"/>
                <w:sz w:val="22"/>
                <w:szCs w:val="22"/>
              </w:rPr>
            </w:pPr>
          </w:p>
          <w:p w14:paraId="69522CC0" w14:textId="77777777" w:rsidR="00243ABA" w:rsidRPr="005B17D3" w:rsidRDefault="00243ABA" w:rsidP="00EF3896">
            <w:pPr>
              <w:pStyle w:val="BodyTextBullet1"/>
              <w:jc w:val="center"/>
              <w:rPr>
                <w:rFonts w:ascii="Arial" w:eastAsia="Arial" w:hAnsi="Arial" w:cs="Arial"/>
                <w:sz w:val="22"/>
                <w:szCs w:val="22"/>
              </w:rPr>
            </w:pPr>
            <w:r w:rsidRPr="005B17D3">
              <w:rPr>
                <w:rFonts w:ascii="Arial" w:eastAsia="Arial" w:hAnsi="Arial" w:cs="Arial"/>
                <w:sz w:val="22"/>
                <w:szCs w:val="22"/>
              </w:rPr>
              <w:t>Not eligible</w:t>
            </w:r>
          </w:p>
        </w:tc>
      </w:tr>
      <w:tr w:rsidR="00243ABA" w:rsidRPr="005B17D3" w14:paraId="7353BCC0" w14:textId="77777777" w:rsidTr="00FA7FC0">
        <w:tc>
          <w:tcPr>
            <w:tcW w:w="2431" w:type="dxa"/>
            <w:vAlign w:val="center"/>
          </w:tcPr>
          <w:p w14:paraId="5B85ABDB" w14:textId="77777777" w:rsidR="00243ABA" w:rsidRPr="005B17D3" w:rsidRDefault="00243ABA" w:rsidP="00EF3896">
            <w:pPr>
              <w:pStyle w:val="BodyTextBullet1"/>
              <w:jc w:val="center"/>
              <w:rPr>
                <w:rFonts w:ascii="Arial" w:eastAsia="Arial" w:hAnsi="Arial" w:cs="Arial"/>
                <w:sz w:val="22"/>
                <w:szCs w:val="22"/>
              </w:rPr>
            </w:pPr>
            <w:r w:rsidRPr="005B17D3">
              <w:rPr>
                <w:rFonts w:ascii="Arial" w:eastAsia="Arial" w:hAnsi="Arial" w:cs="Arial"/>
                <w:sz w:val="22"/>
                <w:szCs w:val="22"/>
              </w:rPr>
              <w:t>HN</w:t>
            </w:r>
          </w:p>
          <w:p w14:paraId="321EDA0F" w14:textId="77777777" w:rsidR="00243ABA" w:rsidRPr="005B17D3" w:rsidRDefault="00243ABA" w:rsidP="00EF3896">
            <w:pPr>
              <w:pStyle w:val="BodyTextBullet1"/>
              <w:jc w:val="center"/>
              <w:rPr>
                <w:rFonts w:ascii="Arial" w:eastAsia="Arial" w:hAnsi="Arial" w:cs="Arial"/>
                <w:sz w:val="22"/>
                <w:szCs w:val="22"/>
              </w:rPr>
            </w:pPr>
            <w:r w:rsidRPr="005B17D3">
              <w:rPr>
                <w:rFonts w:ascii="Arial" w:hAnsi="Arial" w:cs="Arial"/>
                <w:sz w:val="22"/>
                <w:szCs w:val="22"/>
              </w:rPr>
              <w:t>(Hardship, No Full-Service)</w:t>
            </w:r>
          </w:p>
        </w:tc>
        <w:tc>
          <w:tcPr>
            <w:tcW w:w="1742" w:type="dxa"/>
            <w:vAlign w:val="center"/>
          </w:tcPr>
          <w:p w14:paraId="64A041B2" w14:textId="77777777" w:rsidR="00243ABA" w:rsidRPr="005B17D3" w:rsidRDefault="00243ABA" w:rsidP="00EF3896">
            <w:pPr>
              <w:pStyle w:val="BodyTextBullet1"/>
              <w:jc w:val="center"/>
              <w:rPr>
                <w:rFonts w:ascii="Arial" w:eastAsia="Arial" w:hAnsi="Arial" w:cs="Arial"/>
                <w:sz w:val="22"/>
                <w:szCs w:val="22"/>
              </w:rPr>
            </w:pPr>
            <w:r w:rsidRPr="005B17D3">
              <w:rPr>
                <w:rFonts w:ascii="Arial" w:eastAsia="Arial" w:hAnsi="Arial" w:cs="Arial"/>
                <w:sz w:val="22"/>
                <w:szCs w:val="22"/>
              </w:rPr>
              <w:t>X</w:t>
            </w:r>
          </w:p>
        </w:tc>
        <w:tc>
          <w:tcPr>
            <w:tcW w:w="2216" w:type="dxa"/>
            <w:vAlign w:val="center"/>
          </w:tcPr>
          <w:p w14:paraId="7305381B" w14:textId="77777777" w:rsidR="00243ABA" w:rsidRPr="005B17D3" w:rsidRDefault="00243ABA" w:rsidP="00EF3896">
            <w:pPr>
              <w:pStyle w:val="BodyTextBullet1"/>
              <w:jc w:val="center"/>
              <w:rPr>
                <w:rFonts w:ascii="Arial" w:eastAsia="Arial" w:hAnsi="Arial" w:cs="Arial"/>
                <w:sz w:val="22"/>
                <w:szCs w:val="22"/>
              </w:rPr>
            </w:pPr>
            <w:r w:rsidRPr="005B17D3">
              <w:rPr>
                <w:rFonts w:ascii="Arial" w:eastAsia="Arial" w:hAnsi="Arial" w:cs="Arial"/>
                <w:sz w:val="22"/>
                <w:szCs w:val="22"/>
              </w:rPr>
              <w:t>X</w:t>
            </w:r>
          </w:p>
        </w:tc>
        <w:tc>
          <w:tcPr>
            <w:tcW w:w="2961" w:type="dxa"/>
          </w:tcPr>
          <w:p w14:paraId="2A4659F9" w14:textId="77777777" w:rsidR="00243ABA" w:rsidRPr="005B17D3" w:rsidRDefault="00243ABA" w:rsidP="00EF3896">
            <w:pPr>
              <w:pStyle w:val="BodyTextBullet1"/>
              <w:jc w:val="center"/>
              <w:rPr>
                <w:rFonts w:ascii="Arial" w:eastAsia="Arial" w:hAnsi="Arial" w:cs="Arial"/>
                <w:sz w:val="22"/>
                <w:szCs w:val="22"/>
              </w:rPr>
            </w:pPr>
          </w:p>
          <w:p w14:paraId="67F66A2A" w14:textId="77777777" w:rsidR="00243ABA" w:rsidRPr="005B17D3" w:rsidRDefault="00243ABA" w:rsidP="00EF3896">
            <w:pPr>
              <w:pStyle w:val="BodyTextBullet1"/>
              <w:jc w:val="center"/>
              <w:rPr>
                <w:rFonts w:ascii="Arial" w:eastAsia="Arial" w:hAnsi="Arial" w:cs="Arial"/>
                <w:sz w:val="22"/>
                <w:szCs w:val="22"/>
              </w:rPr>
            </w:pPr>
            <w:r w:rsidRPr="005B17D3">
              <w:rPr>
                <w:rFonts w:ascii="Arial" w:eastAsia="Arial" w:hAnsi="Arial" w:cs="Arial"/>
                <w:sz w:val="22"/>
                <w:szCs w:val="22"/>
              </w:rPr>
              <w:t>Not eligible</w:t>
            </w:r>
          </w:p>
        </w:tc>
      </w:tr>
      <w:tr w:rsidR="00243ABA" w:rsidRPr="005B17D3" w14:paraId="3996EA82" w14:textId="77777777" w:rsidTr="00FA7FC0">
        <w:tc>
          <w:tcPr>
            <w:tcW w:w="2431" w:type="dxa"/>
            <w:vAlign w:val="center"/>
          </w:tcPr>
          <w:p w14:paraId="6E7CF660" w14:textId="77777777" w:rsidR="00243ABA" w:rsidRPr="005B17D3" w:rsidRDefault="00243ABA" w:rsidP="00EF3896">
            <w:pPr>
              <w:pStyle w:val="BodyTextBullet1"/>
              <w:jc w:val="center"/>
              <w:rPr>
                <w:rFonts w:ascii="Arial" w:eastAsia="Arial" w:hAnsi="Arial" w:cs="Arial"/>
                <w:sz w:val="22"/>
                <w:szCs w:val="22"/>
              </w:rPr>
            </w:pPr>
            <w:r w:rsidRPr="005B17D3">
              <w:rPr>
                <w:rFonts w:ascii="Arial" w:eastAsia="Arial" w:hAnsi="Arial" w:cs="Arial"/>
                <w:sz w:val="22"/>
                <w:szCs w:val="22"/>
              </w:rPr>
              <w:t>HNU</w:t>
            </w:r>
          </w:p>
          <w:p w14:paraId="4B04BEFB" w14:textId="77777777" w:rsidR="00243ABA" w:rsidRPr="005B17D3" w:rsidRDefault="00243ABA" w:rsidP="00EF3896">
            <w:pPr>
              <w:pStyle w:val="BodyTextBullet1"/>
              <w:jc w:val="center"/>
              <w:rPr>
                <w:rFonts w:ascii="Arial" w:eastAsia="Arial" w:hAnsi="Arial" w:cs="Arial"/>
                <w:sz w:val="22"/>
                <w:szCs w:val="22"/>
              </w:rPr>
            </w:pPr>
            <w:r w:rsidRPr="005B17D3">
              <w:rPr>
                <w:rFonts w:ascii="Arial" w:eastAsia="Arial" w:hAnsi="Arial" w:cs="Arial"/>
                <w:sz w:val="22"/>
                <w:szCs w:val="22"/>
              </w:rPr>
              <w:t>Hardship, No Full-Service, Urgent Care)</w:t>
            </w:r>
          </w:p>
        </w:tc>
        <w:tc>
          <w:tcPr>
            <w:tcW w:w="1742" w:type="dxa"/>
            <w:vAlign w:val="center"/>
          </w:tcPr>
          <w:p w14:paraId="101F71A3" w14:textId="77777777" w:rsidR="00243ABA" w:rsidRPr="005B17D3" w:rsidRDefault="00243ABA" w:rsidP="00EF3896">
            <w:pPr>
              <w:pStyle w:val="BodyTextBullet1"/>
              <w:jc w:val="center"/>
              <w:rPr>
                <w:rFonts w:ascii="Arial" w:eastAsia="Arial" w:hAnsi="Arial" w:cs="Arial"/>
                <w:sz w:val="22"/>
                <w:szCs w:val="22"/>
              </w:rPr>
            </w:pPr>
            <w:r w:rsidRPr="005B17D3">
              <w:rPr>
                <w:rFonts w:ascii="Arial" w:eastAsia="Arial" w:hAnsi="Arial" w:cs="Arial"/>
                <w:sz w:val="22"/>
                <w:szCs w:val="22"/>
              </w:rPr>
              <w:t>X</w:t>
            </w:r>
          </w:p>
        </w:tc>
        <w:tc>
          <w:tcPr>
            <w:tcW w:w="2216" w:type="dxa"/>
            <w:vAlign w:val="center"/>
          </w:tcPr>
          <w:p w14:paraId="21573483" w14:textId="77777777" w:rsidR="00243ABA" w:rsidRPr="005B17D3" w:rsidRDefault="00243ABA" w:rsidP="00EF3896">
            <w:pPr>
              <w:pStyle w:val="BodyTextBullet1"/>
              <w:jc w:val="center"/>
              <w:rPr>
                <w:rFonts w:ascii="Arial" w:eastAsia="Arial" w:hAnsi="Arial" w:cs="Arial"/>
                <w:sz w:val="22"/>
                <w:szCs w:val="22"/>
              </w:rPr>
            </w:pPr>
            <w:r w:rsidRPr="005B17D3">
              <w:rPr>
                <w:rFonts w:ascii="Arial" w:eastAsia="Arial" w:hAnsi="Arial" w:cs="Arial"/>
                <w:sz w:val="22"/>
                <w:szCs w:val="22"/>
              </w:rPr>
              <w:t>X</w:t>
            </w:r>
          </w:p>
        </w:tc>
        <w:tc>
          <w:tcPr>
            <w:tcW w:w="2961" w:type="dxa"/>
          </w:tcPr>
          <w:p w14:paraId="29864535" w14:textId="77777777" w:rsidR="00243ABA" w:rsidRPr="005B17D3" w:rsidRDefault="00243ABA" w:rsidP="00EF3896">
            <w:pPr>
              <w:pStyle w:val="BodyTextBullet1"/>
              <w:jc w:val="center"/>
              <w:rPr>
                <w:rFonts w:ascii="Arial" w:eastAsia="Arial" w:hAnsi="Arial" w:cs="Arial"/>
                <w:sz w:val="22"/>
                <w:szCs w:val="22"/>
              </w:rPr>
            </w:pPr>
          </w:p>
          <w:p w14:paraId="1F19BDE6" w14:textId="77777777" w:rsidR="00243ABA" w:rsidRPr="005B17D3" w:rsidRDefault="00243ABA" w:rsidP="00EF3896">
            <w:pPr>
              <w:pStyle w:val="BodyTextBullet1"/>
              <w:jc w:val="center"/>
              <w:rPr>
                <w:rFonts w:ascii="Arial" w:eastAsia="Arial" w:hAnsi="Arial" w:cs="Arial"/>
                <w:sz w:val="22"/>
                <w:szCs w:val="22"/>
              </w:rPr>
            </w:pPr>
            <w:r w:rsidRPr="005B17D3">
              <w:rPr>
                <w:rFonts w:ascii="Arial" w:eastAsia="Arial" w:hAnsi="Arial" w:cs="Arial"/>
                <w:sz w:val="22"/>
                <w:szCs w:val="22"/>
              </w:rPr>
              <w:t>Not eligible</w:t>
            </w:r>
          </w:p>
        </w:tc>
      </w:tr>
      <w:tr w:rsidR="00243ABA" w:rsidRPr="005B17D3" w14:paraId="0DE02576" w14:textId="77777777" w:rsidTr="00FA7FC0">
        <w:tc>
          <w:tcPr>
            <w:tcW w:w="2431" w:type="dxa"/>
            <w:vAlign w:val="center"/>
          </w:tcPr>
          <w:p w14:paraId="6DAF61C7" w14:textId="77777777" w:rsidR="00243ABA" w:rsidRPr="005B17D3" w:rsidRDefault="00243ABA" w:rsidP="00EF3896">
            <w:pPr>
              <w:pStyle w:val="BodyTextBullet1"/>
              <w:jc w:val="center"/>
              <w:rPr>
                <w:rFonts w:ascii="Arial" w:eastAsia="Arial" w:hAnsi="Arial" w:cs="Arial"/>
                <w:sz w:val="22"/>
                <w:szCs w:val="22"/>
              </w:rPr>
            </w:pPr>
            <w:r w:rsidRPr="005B17D3">
              <w:rPr>
                <w:rFonts w:ascii="Arial" w:eastAsia="Arial" w:hAnsi="Arial" w:cs="Arial"/>
                <w:sz w:val="22"/>
                <w:szCs w:val="22"/>
              </w:rPr>
              <w:t>U</w:t>
            </w:r>
          </w:p>
          <w:p w14:paraId="7C47065A" w14:textId="77777777" w:rsidR="00243ABA" w:rsidRPr="005B17D3" w:rsidRDefault="00243ABA" w:rsidP="00EF3896">
            <w:pPr>
              <w:pStyle w:val="BodyTextBullet1"/>
              <w:jc w:val="center"/>
              <w:rPr>
                <w:rFonts w:ascii="Arial" w:eastAsia="Arial" w:hAnsi="Arial" w:cs="Arial"/>
                <w:sz w:val="22"/>
                <w:szCs w:val="22"/>
              </w:rPr>
            </w:pPr>
            <w:r w:rsidRPr="005B17D3">
              <w:rPr>
                <w:rFonts w:ascii="Arial" w:eastAsia="Arial" w:hAnsi="Arial" w:cs="Arial"/>
                <w:sz w:val="22"/>
                <w:szCs w:val="22"/>
              </w:rPr>
              <w:t>(Urgent Care)</w:t>
            </w:r>
          </w:p>
        </w:tc>
        <w:tc>
          <w:tcPr>
            <w:tcW w:w="1742" w:type="dxa"/>
            <w:vAlign w:val="center"/>
          </w:tcPr>
          <w:p w14:paraId="4BCB9CA9" w14:textId="77777777" w:rsidR="00243ABA" w:rsidRPr="005B17D3" w:rsidRDefault="00243ABA" w:rsidP="00EF3896">
            <w:pPr>
              <w:pStyle w:val="BodyTextBullet1"/>
              <w:jc w:val="center"/>
              <w:rPr>
                <w:rFonts w:ascii="Arial" w:eastAsia="Arial" w:hAnsi="Arial" w:cs="Arial"/>
                <w:sz w:val="22"/>
                <w:szCs w:val="22"/>
              </w:rPr>
            </w:pPr>
            <w:r w:rsidRPr="005B17D3">
              <w:rPr>
                <w:rFonts w:ascii="Arial" w:eastAsia="Arial" w:hAnsi="Arial" w:cs="Arial"/>
                <w:sz w:val="22"/>
                <w:szCs w:val="22"/>
              </w:rPr>
              <w:t>X</w:t>
            </w:r>
          </w:p>
        </w:tc>
        <w:tc>
          <w:tcPr>
            <w:tcW w:w="2216" w:type="dxa"/>
            <w:vAlign w:val="center"/>
          </w:tcPr>
          <w:p w14:paraId="5D45E3DF" w14:textId="77777777" w:rsidR="00243ABA" w:rsidRPr="005B17D3" w:rsidRDefault="00243ABA" w:rsidP="00EF3896">
            <w:pPr>
              <w:pStyle w:val="BodyTextBullet1"/>
              <w:jc w:val="center"/>
              <w:rPr>
                <w:rFonts w:ascii="Arial" w:eastAsia="Arial" w:hAnsi="Arial" w:cs="Arial"/>
                <w:sz w:val="22"/>
                <w:szCs w:val="22"/>
              </w:rPr>
            </w:pPr>
            <w:r w:rsidRPr="005B17D3">
              <w:rPr>
                <w:rFonts w:ascii="Arial" w:eastAsia="Arial" w:hAnsi="Arial" w:cs="Arial"/>
                <w:sz w:val="22"/>
                <w:szCs w:val="22"/>
              </w:rPr>
              <w:t>X</w:t>
            </w:r>
          </w:p>
        </w:tc>
        <w:tc>
          <w:tcPr>
            <w:tcW w:w="2961" w:type="dxa"/>
          </w:tcPr>
          <w:p w14:paraId="5D43D21A" w14:textId="77777777" w:rsidR="00243ABA" w:rsidRPr="005B17D3" w:rsidRDefault="00243ABA" w:rsidP="00EF3896">
            <w:pPr>
              <w:pStyle w:val="BodyTextBullet2"/>
              <w:jc w:val="center"/>
              <w:rPr>
                <w:rFonts w:ascii="Arial" w:eastAsia="Arial" w:hAnsi="Arial" w:cs="Arial"/>
                <w:sz w:val="22"/>
                <w:szCs w:val="22"/>
              </w:rPr>
            </w:pPr>
            <w:r w:rsidRPr="005B17D3">
              <w:rPr>
                <w:rFonts w:ascii="Arial" w:eastAsia="Arial" w:hAnsi="Arial" w:cs="Arial"/>
                <w:sz w:val="22"/>
                <w:szCs w:val="22"/>
              </w:rPr>
              <w:t>Not eligible</w:t>
            </w:r>
          </w:p>
        </w:tc>
      </w:tr>
      <w:tr w:rsidR="00243ABA" w:rsidRPr="005B17D3" w14:paraId="3EA19A0E" w14:textId="77777777" w:rsidTr="00FA7FC0">
        <w:tc>
          <w:tcPr>
            <w:tcW w:w="2431" w:type="dxa"/>
            <w:vAlign w:val="center"/>
          </w:tcPr>
          <w:p w14:paraId="6B09D690" w14:textId="77777777" w:rsidR="00243ABA" w:rsidRPr="005B17D3" w:rsidRDefault="00243ABA" w:rsidP="00EF3896">
            <w:pPr>
              <w:pStyle w:val="BodyTextBullet1"/>
              <w:jc w:val="center"/>
              <w:rPr>
                <w:rFonts w:ascii="Arial" w:eastAsia="Arial" w:hAnsi="Arial" w:cs="Arial"/>
                <w:sz w:val="22"/>
                <w:szCs w:val="22"/>
              </w:rPr>
            </w:pPr>
            <w:r w:rsidRPr="005B17D3">
              <w:rPr>
                <w:rFonts w:ascii="Arial" w:eastAsia="Arial" w:hAnsi="Arial" w:cs="Arial"/>
                <w:sz w:val="22"/>
                <w:szCs w:val="22"/>
              </w:rPr>
              <w:t>GU</w:t>
            </w:r>
          </w:p>
          <w:p w14:paraId="73794314" w14:textId="77777777" w:rsidR="00243ABA" w:rsidRPr="005B17D3" w:rsidRDefault="00243ABA" w:rsidP="00EF3896">
            <w:pPr>
              <w:pStyle w:val="BodyTextBullet1"/>
              <w:jc w:val="center"/>
              <w:rPr>
                <w:rFonts w:ascii="Arial" w:eastAsia="Arial" w:hAnsi="Arial" w:cs="Arial"/>
                <w:sz w:val="22"/>
                <w:szCs w:val="22"/>
              </w:rPr>
            </w:pPr>
            <w:r w:rsidRPr="005B17D3">
              <w:rPr>
                <w:rFonts w:ascii="Arial" w:eastAsia="Arial" w:hAnsi="Arial" w:cs="Arial"/>
                <w:sz w:val="22"/>
                <w:szCs w:val="22"/>
              </w:rPr>
              <w:t>Grandfathered, Urgent Care)</w:t>
            </w:r>
          </w:p>
        </w:tc>
        <w:tc>
          <w:tcPr>
            <w:tcW w:w="1742" w:type="dxa"/>
            <w:vAlign w:val="center"/>
          </w:tcPr>
          <w:p w14:paraId="0E0F3E58" w14:textId="77777777" w:rsidR="00243ABA" w:rsidRPr="005B17D3" w:rsidRDefault="00243ABA" w:rsidP="00EF3896">
            <w:pPr>
              <w:pStyle w:val="BodyTextBullet1"/>
              <w:jc w:val="center"/>
              <w:rPr>
                <w:rFonts w:ascii="Arial" w:eastAsia="Arial" w:hAnsi="Arial" w:cs="Arial"/>
                <w:sz w:val="22"/>
                <w:szCs w:val="22"/>
              </w:rPr>
            </w:pPr>
            <w:r w:rsidRPr="005B17D3">
              <w:rPr>
                <w:rFonts w:ascii="Arial" w:eastAsia="Arial" w:hAnsi="Arial" w:cs="Arial"/>
                <w:sz w:val="22"/>
                <w:szCs w:val="22"/>
              </w:rPr>
              <w:t>X</w:t>
            </w:r>
          </w:p>
        </w:tc>
        <w:tc>
          <w:tcPr>
            <w:tcW w:w="2216" w:type="dxa"/>
            <w:vAlign w:val="center"/>
          </w:tcPr>
          <w:p w14:paraId="79D774FB" w14:textId="77777777" w:rsidR="00243ABA" w:rsidRPr="005B17D3" w:rsidRDefault="00243ABA" w:rsidP="00EF3896">
            <w:pPr>
              <w:pStyle w:val="BodyTextBullet1"/>
              <w:jc w:val="center"/>
              <w:rPr>
                <w:rFonts w:ascii="Arial" w:eastAsia="Arial" w:hAnsi="Arial" w:cs="Arial"/>
                <w:sz w:val="22"/>
                <w:szCs w:val="22"/>
              </w:rPr>
            </w:pPr>
            <w:r w:rsidRPr="005B17D3">
              <w:rPr>
                <w:rFonts w:ascii="Arial" w:eastAsia="Arial" w:hAnsi="Arial" w:cs="Arial"/>
                <w:sz w:val="22"/>
                <w:szCs w:val="22"/>
              </w:rPr>
              <w:t>X</w:t>
            </w:r>
          </w:p>
        </w:tc>
        <w:tc>
          <w:tcPr>
            <w:tcW w:w="2961" w:type="dxa"/>
          </w:tcPr>
          <w:p w14:paraId="59AFB82B" w14:textId="77777777" w:rsidR="00243ABA" w:rsidRPr="005B17D3" w:rsidRDefault="00243ABA" w:rsidP="00EF3896">
            <w:pPr>
              <w:pStyle w:val="BodyTextBullet1"/>
              <w:jc w:val="center"/>
              <w:rPr>
                <w:rFonts w:ascii="Arial" w:eastAsia="Arial" w:hAnsi="Arial" w:cs="Arial"/>
                <w:sz w:val="22"/>
                <w:szCs w:val="22"/>
              </w:rPr>
            </w:pPr>
          </w:p>
          <w:p w14:paraId="4539348B" w14:textId="77777777" w:rsidR="00243ABA" w:rsidRPr="005B17D3" w:rsidRDefault="00243ABA" w:rsidP="00EF3896">
            <w:pPr>
              <w:pStyle w:val="BodyTextBullet1"/>
              <w:jc w:val="center"/>
              <w:rPr>
                <w:rFonts w:ascii="Arial" w:eastAsia="Arial" w:hAnsi="Arial" w:cs="Arial"/>
                <w:sz w:val="22"/>
                <w:szCs w:val="22"/>
              </w:rPr>
            </w:pPr>
            <w:r w:rsidRPr="005B17D3">
              <w:rPr>
                <w:rFonts w:ascii="Arial" w:eastAsia="Arial" w:hAnsi="Arial" w:cs="Arial"/>
                <w:sz w:val="22"/>
                <w:szCs w:val="22"/>
              </w:rPr>
              <w:t>Not eligible</w:t>
            </w:r>
          </w:p>
        </w:tc>
      </w:tr>
      <w:tr w:rsidR="00243ABA" w:rsidRPr="005B17D3" w14:paraId="7DAB2B7B" w14:textId="77777777" w:rsidTr="00FA7FC0">
        <w:tc>
          <w:tcPr>
            <w:tcW w:w="2431" w:type="dxa"/>
            <w:vAlign w:val="center"/>
          </w:tcPr>
          <w:p w14:paraId="589FD198" w14:textId="77777777" w:rsidR="00243ABA" w:rsidRPr="005B17D3" w:rsidRDefault="00243ABA" w:rsidP="00EF3896">
            <w:pPr>
              <w:pStyle w:val="BodyTextBullet1"/>
              <w:jc w:val="center"/>
              <w:rPr>
                <w:rFonts w:ascii="Arial" w:eastAsia="Arial" w:hAnsi="Arial" w:cs="Arial"/>
                <w:sz w:val="22"/>
                <w:szCs w:val="22"/>
              </w:rPr>
            </w:pPr>
            <w:r w:rsidRPr="005B17D3">
              <w:rPr>
                <w:rFonts w:ascii="Arial" w:eastAsia="Arial" w:hAnsi="Arial" w:cs="Arial"/>
                <w:sz w:val="22"/>
                <w:szCs w:val="22"/>
              </w:rPr>
              <w:t>GHN</w:t>
            </w:r>
          </w:p>
          <w:p w14:paraId="06388B24" w14:textId="77777777" w:rsidR="00243ABA" w:rsidRPr="005B17D3" w:rsidRDefault="00243ABA" w:rsidP="00EF3896">
            <w:pPr>
              <w:pStyle w:val="BodyTextBullet1"/>
              <w:jc w:val="center"/>
              <w:rPr>
                <w:rFonts w:ascii="Arial" w:eastAsia="Arial" w:hAnsi="Arial" w:cs="Arial"/>
                <w:sz w:val="22"/>
                <w:szCs w:val="22"/>
              </w:rPr>
            </w:pPr>
            <w:r w:rsidRPr="005B17D3">
              <w:rPr>
                <w:rFonts w:ascii="Arial" w:eastAsia="Arial" w:hAnsi="Arial" w:cs="Arial"/>
                <w:sz w:val="22"/>
                <w:szCs w:val="22"/>
              </w:rPr>
              <w:t>(Grandfathered, Hardship, No Full-Service)</w:t>
            </w:r>
          </w:p>
        </w:tc>
        <w:tc>
          <w:tcPr>
            <w:tcW w:w="1742" w:type="dxa"/>
            <w:vAlign w:val="center"/>
          </w:tcPr>
          <w:p w14:paraId="423E8C2A" w14:textId="77777777" w:rsidR="00243ABA" w:rsidRPr="005B17D3" w:rsidRDefault="00243ABA" w:rsidP="00EF3896">
            <w:pPr>
              <w:pStyle w:val="BodyTextBullet1"/>
              <w:jc w:val="center"/>
              <w:rPr>
                <w:rFonts w:ascii="Arial" w:eastAsia="Arial" w:hAnsi="Arial" w:cs="Arial"/>
                <w:sz w:val="22"/>
                <w:szCs w:val="22"/>
              </w:rPr>
            </w:pPr>
            <w:r w:rsidRPr="005B17D3">
              <w:rPr>
                <w:rFonts w:ascii="Arial" w:eastAsia="Arial" w:hAnsi="Arial" w:cs="Arial"/>
                <w:sz w:val="22"/>
                <w:szCs w:val="22"/>
              </w:rPr>
              <w:t>X</w:t>
            </w:r>
          </w:p>
        </w:tc>
        <w:tc>
          <w:tcPr>
            <w:tcW w:w="2216" w:type="dxa"/>
            <w:vAlign w:val="center"/>
          </w:tcPr>
          <w:p w14:paraId="749407EA" w14:textId="77777777" w:rsidR="00243ABA" w:rsidRPr="005B17D3" w:rsidRDefault="00243ABA" w:rsidP="00EF3896">
            <w:pPr>
              <w:pStyle w:val="BodyTextBullet1"/>
              <w:jc w:val="center"/>
              <w:rPr>
                <w:rFonts w:ascii="Arial" w:eastAsia="Arial" w:hAnsi="Arial" w:cs="Arial"/>
                <w:sz w:val="22"/>
                <w:szCs w:val="22"/>
              </w:rPr>
            </w:pPr>
            <w:r w:rsidRPr="005B17D3">
              <w:rPr>
                <w:rFonts w:ascii="Arial" w:eastAsia="Arial" w:hAnsi="Arial" w:cs="Arial"/>
                <w:sz w:val="22"/>
                <w:szCs w:val="22"/>
              </w:rPr>
              <w:t>X</w:t>
            </w:r>
          </w:p>
        </w:tc>
        <w:tc>
          <w:tcPr>
            <w:tcW w:w="2961" w:type="dxa"/>
          </w:tcPr>
          <w:p w14:paraId="6E0081FC" w14:textId="77777777" w:rsidR="00243ABA" w:rsidRPr="005B17D3" w:rsidRDefault="00243ABA" w:rsidP="00EF3896">
            <w:pPr>
              <w:pStyle w:val="BodyTextBullet1"/>
              <w:jc w:val="center"/>
              <w:rPr>
                <w:rFonts w:ascii="Arial" w:eastAsia="Arial" w:hAnsi="Arial" w:cs="Arial"/>
                <w:sz w:val="22"/>
                <w:szCs w:val="22"/>
              </w:rPr>
            </w:pPr>
          </w:p>
          <w:p w14:paraId="248782A1" w14:textId="77777777" w:rsidR="00243ABA" w:rsidRPr="005B17D3" w:rsidRDefault="00243ABA" w:rsidP="00EF3896">
            <w:pPr>
              <w:pStyle w:val="BodyTextBullet1"/>
              <w:jc w:val="center"/>
              <w:rPr>
                <w:rFonts w:ascii="Arial" w:eastAsia="Arial" w:hAnsi="Arial" w:cs="Arial"/>
                <w:sz w:val="22"/>
                <w:szCs w:val="22"/>
              </w:rPr>
            </w:pPr>
            <w:r w:rsidRPr="005B17D3">
              <w:rPr>
                <w:rFonts w:ascii="Arial" w:eastAsia="Arial" w:hAnsi="Arial" w:cs="Arial"/>
                <w:sz w:val="22"/>
                <w:szCs w:val="22"/>
              </w:rPr>
              <w:t>Not eligible</w:t>
            </w:r>
          </w:p>
        </w:tc>
      </w:tr>
      <w:tr w:rsidR="00243ABA" w:rsidRPr="005B17D3" w14:paraId="02E7AF73" w14:textId="77777777" w:rsidTr="00FA7FC0">
        <w:tc>
          <w:tcPr>
            <w:tcW w:w="2431" w:type="dxa"/>
            <w:vAlign w:val="center"/>
          </w:tcPr>
          <w:p w14:paraId="2AB01B73" w14:textId="77777777" w:rsidR="00243ABA" w:rsidRPr="005B17D3" w:rsidRDefault="00243ABA" w:rsidP="00EF3896">
            <w:pPr>
              <w:pStyle w:val="BodyTextBullet1"/>
              <w:jc w:val="center"/>
              <w:rPr>
                <w:rFonts w:ascii="Arial" w:eastAsia="Arial" w:hAnsi="Arial" w:cs="Arial"/>
                <w:sz w:val="22"/>
                <w:szCs w:val="22"/>
              </w:rPr>
            </w:pPr>
            <w:r w:rsidRPr="005B17D3">
              <w:rPr>
                <w:rFonts w:ascii="Arial" w:eastAsia="Arial" w:hAnsi="Arial" w:cs="Arial"/>
                <w:sz w:val="22"/>
                <w:szCs w:val="22"/>
              </w:rPr>
              <w:t>GHU</w:t>
            </w:r>
          </w:p>
          <w:p w14:paraId="4119D7BB" w14:textId="77777777" w:rsidR="00243ABA" w:rsidRPr="005B17D3" w:rsidRDefault="00243ABA" w:rsidP="00EF3896">
            <w:pPr>
              <w:pStyle w:val="BodyTextBullet1"/>
              <w:jc w:val="center"/>
              <w:rPr>
                <w:rFonts w:ascii="Arial" w:eastAsia="Arial" w:hAnsi="Arial" w:cs="Arial"/>
                <w:sz w:val="22"/>
                <w:szCs w:val="22"/>
              </w:rPr>
            </w:pPr>
            <w:r w:rsidRPr="005B17D3">
              <w:rPr>
                <w:rFonts w:ascii="Arial" w:eastAsia="Arial" w:hAnsi="Arial" w:cs="Arial"/>
                <w:sz w:val="22"/>
                <w:szCs w:val="22"/>
              </w:rPr>
              <w:t>(Grandfathered, Hardship, Urgent Care)</w:t>
            </w:r>
          </w:p>
        </w:tc>
        <w:tc>
          <w:tcPr>
            <w:tcW w:w="1742" w:type="dxa"/>
            <w:vAlign w:val="center"/>
          </w:tcPr>
          <w:p w14:paraId="1775E951" w14:textId="77777777" w:rsidR="00243ABA" w:rsidRPr="005B17D3" w:rsidRDefault="00243ABA" w:rsidP="00EF3896">
            <w:pPr>
              <w:pStyle w:val="BodyTextBullet1"/>
              <w:jc w:val="center"/>
              <w:rPr>
                <w:rFonts w:ascii="Arial" w:eastAsia="Arial" w:hAnsi="Arial" w:cs="Arial"/>
                <w:sz w:val="22"/>
                <w:szCs w:val="22"/>
              </w:rPr>
            </w:pPr>
            <w:r w:rsidRPr="005B17D3">
              <w:rPr>
                <w:rFonts w:ascii="Arial" w:eastAsia="Arial" w:hAnsi="Arial" w:cs="Arial"/>
                <w:sz w:val="22"/>
                <w:szCs w:val="22"/>
              </w:rPr>
              <w:t>X</w:t>
            </w:r>
          </w:p>
        </w:tc>
        <w:tc>
          <w:tcPr>
            <w:tcW w:w="2216" w:type="dxa"/>
            <w:vAlign w:val="center"/>
          </w:tcPr>
          <w:p w14:paraId="21848DBD" w14:textId="77777777" w:rsidR="00243ABA" w:rsidRPr="005B17D3" w:rsidRDefault="00243ABA" w:rsidP="00EF3896">
            <w:pPr>
              <w:pStyle w:val="BodyTextBullet1"/>
              <w:jc w:val="center"/>
              <w:rPr>
                <w:rFonts w:ascii="Arial" w:eastAsia="Arial" w:hAnsi="Arial" w:cs="Arial"/>
                <w:sz w:val="22"/>
                <w:szCs w:val="22"/>
              </w:rPr>
            </w:pPr>
            <w:r w:rsidRPr="005B17D3">
              <w:rPr>
                <w:rFonts w:ascii="Arial" w:eastAsia="Arial" w:hAnsi="Arial" w:cs="Arial"/>
                <w:sz w:val="22"/>
                <w:szCs w:val="22"/>
              </w:rPr>
              <w:t>X</w:t>
            </w:r>
          </w:p>
        </w:tc>
        <w:tc>
          <w:tcPr>
            <w:tcW w:w="2961" w:type="dxa"/>
          </w:tcPr>
          <w:p w14:paraId="753E3FCF" w14:textId="77777777" w:rsidR="00243ABA" w:rsidRPr="005B17D3" w:rsidRDefault="00243ABA" w:rsidP="00EF3896">
            <w:pPr>
              <w:pStyle w:val="BodyTextBullet1"/>
              <w:jc w:val="center"/>
              <w:rPr>
                <w:rFonts w:ascii="Arial" w:eastAsia="Arial" w:hAnsi="Arial" w:cs="Arial"/>
                <w:sz w:val="22"/>
                <w:szCs w:val="22"/>
              </w:rPr>
            </w:pPr>
          </w:p>
          <w:p w14:paraId="7022D238" w14:textId="77777777" w:rsidR="00243ABA" w:rsidRPr="005B17D3" w:rsidRDefault="00243ABA" w:rsidP="00EF3896">
            <w:pPr>
              <w:pStyle w:val="BodyTextBullet1"/>
              <w:jc w:val="center"/>
              <w:rPr>
                <w:rFonts w:ascii="Arial" w:eastAsia="Arial" w:hAnsi="Arial" w:cs="Arial"/>
                <w:sz w:val="22"/>
                <w:szCs w:val="22"/>
              </w:rPr>
            </w:pPr>
            <w:r w:rsidRPr="005B17D3">
              <w:rPr>
                <w:rFonts w:ascii="Arial" w:eastAsia="Arial" w:hAnsi="Arial" w:cs="Arial"/>
                <w:sz w:val="22"/>
                <w:szCs w:val="22"/>
              </w:rPr>
              <w:t>Not eligible</w:t>
            </w:r>
          </w:p>
        </w:tc>
      </w:tr>
      <w:tr w:rsidR="00243ABA" w:rsidRPr="005B17D3" w14:paraId="68711B7B" w14:textId="77777777" w:rsidTr="00FA7FC0">
        <w:tc>
          <w:tcPr>
            <w:tcW w:w="2431" w:type="dxa"/>
            <w:vAlign w:val="center"/>
          </w:tcPr>
          <w:p w14:paraId="0D42810F" w14:textId="77777777" w:rsidR="00243ABA" w:rsidRPr="005B17D3" w:rsidRDefault="00243ABA" w:rsidP="00EF3896">
            <w:pPr>
              <w:pStyle w:val="BodyTextBullet1"/>
              <w:jc w:val="center"/>
              <w:rPr>
                <w:rFonts w:ascii="Arial" w:eastAsia="Arial" w:hAnsi="Arial" w:cs="Arial"/>
                <w:sz w:val="22"/>
                <w:szCs w:val="22"/>
              </w:rPr>
            </w:pPr>
            <w:r w:rsidRPr="005B17D3">
              <w:rPr>
                <w:rFonts w:ascii="Arial" w:eastAsia="Arial" w:hAnsi="Arial" w:cs="Arial"/>
                <w:sz w:val="22"/>
                <w:szCs w:val="22"/>
              </w:rPr>
              <w:t>GNU</w:t>
            </w:r>
          </w:p>
          <w:p w14:paraId="4B5DCB5B" w14:textId="77777777" w:rsidR="00243ABA" w:rsidRPr="005B17D3" w:rsidRDefault="00243ABA" w:rsidP="00EF3896">
            <w:pPr>
              <w:pStyle w:val="BodyTextBullet1"/>
              <w:jc w:val="center"/>
              <w:rPr>
                <w:rFonts w:ascii="Arial" w:eastAsia="Arial" w:hAnsi="Arial" w:cs="Arial"/>
                <w:sz w:val="22"/>
                <w:szCs w:val="22"/>
              </w:rPr>
            </w:pPr>
            <w:r w:rsidRPr="005B17D3">
              <w:rPr>
                <w:rFonts w:ascii="Arial" w:eastAsia="Arial" w:hAnsi="Arial" w:cs="Arial"/>
                <w:sz w:val="22"/>
                <w:szCs w:val="22"/>
              </w:rPr>
              <w:t>Grandfathered, No Full-Service, Urgent Care)</w:t>
            </w:r>
          </w:p>
        </w:tc>
        <w:tc>
          <w:tcPr>
            <w:tcW w:w="1742" w:type="dxa"/>
            <w:vAlign w:val="center"/>
          </w:tcPr>
          <w:p w14:paraId="684F47A6" w14:textId="77777777" w:rsidR="00243ABA" w:rsidRPr="005B17D3" w:rsidRDefault="00243ABA" w:rsidP="00EF3896">
            <w:pPr>
              <w:pStyle w:val="BodyTextBullet1"/>
              <w:jc w:val="center"/>
              <w:rPr>
                <w:rFonts w:ascii="Arial" w:eastAsia="Arial" w:hAnsi="Arial" w:cs="Arial"/>
                <w:sz w:val="22"/>
                <w:szCs w:val="22"/>
              </w:rPr>
            </w:pPr>
            <w:r w:rsidRPr="005B17D3">
              <w:rPr>
                <w:rFonts w:ascii="Arial" w:eastAsia="Arial" w:hAnsi="Arial" w:cs="Arial"/>
                <w:sz w:val="22"/>
                <w:szCs w:val="22"/>
              </w:rPr>
              <w:t>X</w:t>
            </w:r>
          </w:p>
        </w:tc>
        <w:tc>
          <w:tcPr>
            <w:tcW w:w="2216" w:type="dxa"/>
            <w:vAlign w:val="center"/>
          </w:tcPr>
          <w:p w14:paraId="447CA7E9" w14:textId="77777777" w:rsidR="00243ABA" w:rsidRPr="005B17D3" w:rsidRDefault="00243ABA" w:rsidP="00EF3896">
            <w:pPr>
              <w:pStyle w:val="BodyTextBullet1"/>
              <w:jc w:val="center"/>
              <w:rPr>
                <w:rFonts w:ascii="Arial" w:eastAsia="Arial" w:hAnsi="Arial" w:cs="Arial"/>
                <w:sz w:val="22"/>
                <w:szCs w:val="22"/>
              </w:rPr>
            </w:pPr>
            <w:r w:rsidRPr="005B17D3">
              <w:rPr>
                <w:rFonts w:ascii="Arial" w:eastAsia="Arial" w:hAnsi="Arial" w:cs="Arial"/>
                <w:sz w:val="22"/>
                <w:szCs w:val="22"/>
              </w:rPr>
              <w:t>X</w:t>
            </w:r>
          </w:p>
        </w:tc>
        <w:tc>
          <w:tcPr>
            <w:tcW w:w="2961" w:type="dxa"/>
          </w:tcPr>
          <w:p w14:paraId="7D42721A" w14:textId="77777777" w:rsidR="00243ABA" w:rsidRPr="005B17D3" w:rsidRDefault="00243ABA" w:rsidP="00EF3896">
            <w:pPr>
              <w:pStyle w:val="BodyTextBullet1"/>
              <w:jc w:val="center"/>
              <w:rPr>
                <w:rFonts w:ascii="Arial" w:eastAsia="Arial" w:hAnsi="Arial" w:cs="Arial"/>
                <w:sz w:val="22"/>
                <w:szCs w:val="22"/>
              </w:rPr>
            </w:pPr>
          </w:p>
          <w:p w14:paraId="79205530" w14:textId="77777777" w:rsidR="00243ABA" w:rsidRPr="005B17D3" w:rsidRDefault="00243ABA" w:rsidP="00EF3896">
            <w:pPr>
              <w:pStyle w:val="BodyTextBullet1"/>
              <w:jc w:val="center"/>
              <w:rPr>
                <w:rFonts w:ascii="Arial" w:eastAsia="Arial" w:hAnsi="Arial" w:cs="Arial"/>
                <w:sz w:val="22"/>
                <w:szCs w:val="22"/>
              </w:rPr>
            </w:pPr>
            <w:r w:rsidRPr="005B17D3">
              <w:rPr>
                <w:rFonts w:ascii="Arial" w:eastAsia="Arial" w:hAnsi="Arial" w:cs="Arial"/>
                <w:sz w:val="22"/>
                <w:szCs w:val="22"/>
              </w:rPr>
              <w:t>Not eligible</w:t>
            </w:r>
          </w:p>
        </w:tc>
      </w:tr>
      <w:tr w:rsidR="00243ABA" w:rsidRPr="005B17D3" w14:paraId="7A48A5CF" w14:textId="77777777" w:rsidTr="00FA7FC0">
        <w:tc>
          <w:tcPr>
            <w:tcW w:w="2431" w:type="dxa"/>
            <w:vAlign w:val="center"/>
          </w:tcPr>
          <w:p w14:paraId="56382010" w14:textId="77777777" w:rsidR="00243ABA" w:rsidRPr="005B17D3" w:rsidRDefault="00243ABA" w:rsidP="00EF3896">
            <w:pPr>
              <w:pStyle w:val="BodyTextBullet1"/>
              <w:jc w:val="center"/>
              <w:rPr>
                <w:rFonts w:ascii="Arial" w:eastAsia="Arial" w:hAnsi="Arial" w:cs="Arial"/>
                <w:sz w:val="22"/>
                <w:szCs w:val="22"/>
              </w:rPr>
            </w:pPr>
            <w:r w:rsidRPr="005B17D3">
              <w:rPr>
                <w:rFonts w:ascii="Arial" w:eastAsia="Arial" w:hAnsi="Arial" w:cs="Arial"/>
                <w:sz w:val="22"/>
                <w:szCs w:val="22"/>
              </w:rPr>
              <w:t>HU</w:t>
            </w:r>
          </w:p>
          <w:p w14:paraId="4232F29C" w14:textId="77777777" w:rsidR="00243ABA" w:rsidRPr="005B17D3" w:rsidRDefault="00243ABA" w:rsidP="00EF3896">
            <w:pPr>
              <w:pStyle w:val="BodyTextBullet1"/>
              <w:jc w:val="center"/>
              <w:rPr>
                <w:rFonts w:ascii="Arial" w:eastAsia="Arial" w:hAnsi="Arial" w:cs="Arial"/>
                <w:sz w:val="22"/>
                <w:szCs w:val="22"/>
              </w:rPr>
            </w:pPr>
            <w:r w:rsidRPr="005B17D3">
              <w:rPr>
                <w:rFonts w:ascii="Arial" w:hAnsi="Arial" w:cs="Arial"/>
                <w:sz w:val="22"/>
                <w:szCs w:val="22"/>
              </w:rPr>
              <w:t>(Hardship, Urgent Care)</w:t>
            </w:r>
          </w:p>
        </w:tc>
        <w:tc>
          <w:tcPr>
            <w:tcW w:w="1742" w:type="dxa"/>
            <w:vAlign w:val="center"/>
          </w:tcPr>
          <w:p w14:paraId="37921A9F" w14:textId="77777777" w:rsidR="00243ABA" w:rsidRPr="005B17D3" w:rsidRDefault="00243ABA" w:rsidP="00EF3896">
            <w:pPr>
              <w:pStyle w:val="BodyTextBullet1"/>
              <w:jc w:val="center"/>
              <w:rPr>
                <w:rFonts w:ascii="Arial" w:eastAsia="Arial" w:hAnsi="Arial" w:cs="Arial"/>
                <w:sz w:val="22"/>
                <w:szCs w:val="22"/>
              </w:rPr>
            </w:pPr>
            <w:r w:rsidRPr="005B17D3">
              <w:rPr>
                <w:rFonts w:ascii="Arial" w:eastAsia="Arial" w:hAnsi="Arial" w:cs="Arial"/>
                <w:sz w:val="22"/>
                <w:szCs w:val="22"/>
              </w:rPr>
              <w:t>X</w:t>
            </w:r>
          </w:p>
        </w:tc>
        <w:tc>
          <w:tcPr>
            <w:tcW w:w="2216" w:type="dxa"/>
            <w:vAlign w:val="center"/>
          </w:tcPr>
          <w:p w14:paraId="7B141854" w14:textId="77777777" w:rsidR="00243ABA" w:rsidRPr="005B17D3" w:rsidRDefault="00243ABA" w:rsidP="00EF3896">
            <w:pPr>
              <w:pStyle w:val="BodyTextBullet1"/>
              <w:jc w:val="center"/>
              <w:rPr>
                <w:rFonts w:ascii="Arial" w:eastAsia="Arial" w:hAnsi="Arial" w:cs="Arial"/>
                <w:sz w:val="22"/>
                <w:szCs w:val="22"/>
              </w:rPr>
            </w:pPr>
            <w:r w:rsidRPr="005B17D3">
              <w:rPr>
                <w:rFonts w:ascii="Arial" w:eastAsia="Arial" w:hAnsi="Arial" w:cs="Arial"/>
                <w:sz w:val="22"/>
                <w:szCs w:val="22"/>
              </w:rPr>
              <w:t>X</w:t>
            </w:r>
          </w:p>
        </w:tc>
        <w:tc>
          <w:tcPr>
            <w:tcW w:w="2961" w:type="dxa"/>
          </w:tcPr>
          <w:p w14:paraId="4CF65529" w14:textId="77777777" w:rsidR="00243ABA" w:rsidRPr="005B17D3" w:rsidRDefault="00243ABA" w:rsidP="00EF3896">
            <w:pPr>
              <w:pStyle w:val="BodyTextBullet1"/>
              <w:jc w:val="center"/>
              <w:rPr>
                <w:rFonts w:ascii="Arial" w:eastAsia="Arial" w:hAnsi="Arial" w:cs="Arial"/>
                <w:sz w:val="22"/>
                <w:szCs w:val="22"/>
              </w:rPr>
            </w:pPr>
          </w:p>
          <w:p w14:paraId="212DEF78" w14:textId="77777777" w:rsidR="00243ABA" w:rsidRPr="005B17D3" w:rsidRDefault="00243ABA" w:rsidP="00EF3896">
            <w:pPr>
              <w:pStyle w:val="BodyTextBullet1"/>
              <w:jc w:val="center"/>
              <w:rPr>
                <w:rFonts w:ascii="Arial" w:eastAsia="Arial" w:hAnsi="Arial" w:cs="Arial"/>
                <w:sz w:val="22"/>
                <w:szCs w:val="22"/>
              </w:rPr>
            </w:pPr>
            <w:r w:rsidRPr="005B17D3">
              <w:rPr>
                <w:rFonts w:ascii="Arial" w:eastAsia="Arial" w:hAnsi="Arial" w:cs="Arial"/>
                <w:sz w:val="22"/>
                <w:szCs w:val="22"/>
              </w:rPr>
              <w:t>Not eligible</w:t>
            </w:r>
          </w:p>
        </w:tc>
      </w:tr>
      <w:tr w:rsidR="00243ABA" w:rsidRPr="005B17D3" w14:paraId="4E3B3D0C" w14:textId="77777777" w:rsidTr="00FA7FC0">
        <w:tc>
          <w:tcPr>
            <w:tcW w:w="2431" w:type="dxa"/>
            <w:vAlign w:val="center"/>
          </w:tcPr>
          <w:p w14:paraId="500DE086" w14:textId="77777777" w:rsidR="00243ABA" w:rsidRPr="005B17D3" w:rsidRDefault="00243ABA" w:rsidP="00EF3896">
            <w:pPr>
              <w:pStyle w:val="BodyTextBullet1"/>
              <w:jc w:val="center"/>
              <w:rPr>
                <w:rFonts w:ascii="Arial" w:eastAsia="Arial" w:hAnsi="Arial" w:cs="Arial"/>
                <w:sz w:val="22"/>
                <w:szCs w:val="22"/>
              </w:rPr>
            </w:pPr>
            <w:r w:rsidRPr="005B17D3">
              <w:rPr>
                <w:rFonts w:ascii="Arial" w:eastAsia="Arial" w:hAnsi="Arial" w:cs="Arial"/>
                <w:sz w:val="22"/>
                <w:szCs w:val="22"/>
              </w:rPr>
              <w:t>GHNU</w:t>
            </w:r>
          </w:p>
          <w:p w14:paraId="3F6B44EE" w14:textId="77777777" w:rsidR="00243ABA" w:rsidRPr="005B17D3" w:rsidRDefault="00243ABA" w:rsidP="00EF3896">
            <w:pPr>
              <w:pStyle w:val="BodyTextBullet1"/>
              <w:jc w:val="center"/>
              <w:rPr>
                <w:rFonts w:ascii="Arial" w:eastAsia="Arial" w:hAnsi="Arial" w:cs="Arial"/>
                <w:sz w:val="22"/>
                <w:szCs w:val="22"/>
              </w:rPr>
            </w:pPr>
            <w:r w:rsidRPr="005B17D3">
              <w:rPr>
                <w:rFonts w:ascii="Arial" w:eastAsia="Arial" w:hAnsi="Arial" w:cs="Arial"/>
                <w:sz w:val="22"/>
                <w:szCs w:val="22"/>
              </w:rPr>
              <w:t>Grandfathered, Hardship, No Full-Service, Urgent Care)</w:t>
            </w:r>
          </w:p>
        </w:tc>
        <w:tc>
          <w:tcPr>
            <w:tcW w:w="1742" w:type="dxa"/>
            <w:vAlign w:val="center"/>
          </w:tcPr>
          <w:p w14:paraId="1140268C" w14:textId="77777777" w:rsidR="00243ABA" w:rsidRPr="005B17D3" w:rsidRDefault="00243ABA" w:rsidP="00EF3896">
            <w:pPr>
              <w:pStyle w:val="BodyTextBullet1"/>
              <w:jc w:val="center"/>
              <w:rPr>
                <w:rFonts w:ascii="Arial" w:eastAsia="Arial" w:hAnsi="Arial" w:cs="Arial"/>
                <w:sz w:val="22"/>
                <w:szCs w:val="22"/>
              </w:rPr>
            </w:pPr>
            <w:r w:rsidRPr="005B17D3">
              <w:rPr>
                <w:rFonts w:ascii="Arial" w:eastAsia="Arial" w:hAnsi="Arial" w:cs="Arial"/>
                <w:sz w:val="22"/>
                <w:szCs w:val="22"/>
              </w:rPr>
              <w:t>X</w:t>
            </w:r>
          </w:p>
        </w:tc>
        <w:tc>
          <w:tcPr>
            <w:tcW w:w="2216" w:type="dxa"/>
            <w:vAlign w:val="center"/>
          </w:tcPr>
          <w:p w14:paraId="6513724B" w14:textId="77777777" w:rsidR="00243ABA" w:rsidRPr="005B17D3" w:rsidRDefault="00243ABA" w:rsidP="00EF3896">
            <w:pPr>
              <w:pStyle w:val="BodyTextBullet1"/>
              <w:jc w:val="center"/>
              <w:rPr>
                <w:rFonts w:ascii="Arial" w:eastAsia="Arial" w:hAnsi="Arial" w:cs="Arial"/>
                <w:sz w:val="22"/>
                <w:szCs w:val="22"/>
              </w:rPr>
            </w:pPr>
            <w:r w:rsidRPr="005B17D3">
              <w:rPr>
                <w:rFonts w:ascii="Arial" w:eastAsia="Arial" w:hAnsi="Arial" w:cs="Arial"/>
                <w:sz w:val="22"/>
                <w:szCs w:val="22"/>
              </w:rPr>
              <w:t>X</w:t>
            </w:r>
          </w:p>
        </w:tc>
        <w:tc>
          <w:tcPr>
            <w:tcW w:w="2961" w:type="dxa"/>
          </w:tcPr>
          <w:p w14:paraId="3614923F" w14:textId="77777777" w:rsidR="00243ABA" w:rsidRPr="005B17D3" w:rsidRDefault="00243ABA" w:rsidP="00EF3896">
            <w:pPr>
              <w:pStyle w:val="BodyTextBullet1"/>
              <w:jc w:val="center"/>
              <w:rPr>
                <w:rFonts w:ascii="Arial" w:eastAsia="Arial" w:hAnsi="Arial" w:cs="Arial"/>
                <w:sz w:val="22"/>
                <w:szCs w:val="22"/>
              </w:rPr>
            </w:pPr>
            <w:r w:rsidRPr="005B17D3">
              <w:rPr>
                <w:rFonts w:ascii="Arial" w:eastAsia="Arial" w:hAnsi="Arial" w:cs="Arial"/>
                <w:sz w:val="22"/>
                <w:szCs w:val="22"/>
              </w:rPr>
              <w:t>Not eligible</w:t>
            </w:r>
          </w:p>
        </w:tc>
      </w:tr>
      <w:tr w:rsidR="00243ABA" w:rsidRPr="005B17D3" w14:paraId="537A3D9A" w14:textId="77777777" w:rsidTr="00FA7FC0">
        <w:tc>
          <w:tcPr>
            <w:tcW w:w="2431" w:type="dxa"/>
            <w:vAlign w:val="center"/>
          </w:tcPr>
          <w:p w14:paraId="51A1DE1C" w14:textId="77777777" w:rsidR="00243ABA" w:rsidRPr="005B17D3" w:rsidRDefault="00243ABA" w:rsidP="00EF3896">
            <w:pPr>
              <w:pStyle w:val="BodyTextBullet1"/>
              <w:jc w:val="center"/>
              <w:rPr>
                <w:rFonts w:ascii="Arial" w:eastAsia="Arial" w:hAnsi="Arial" w:cs="Arial"/>
                <w:sz w:val="22"/>
                <w:szCs w:val="22"/>
              </w:rPr>
            </w:pPr>
            <w:r w:rsidRPr="005B17D3">
              <w:rPr>
                <w:rFonts w:ascii="Arial" w:eastAsia="Arial" w:hAnsi="Arial" w:cs="Arial"/>
                <w:sz w:val="22"/>
                <w:szCs w:val="22"/>
              </w:rPr>
              <w:t>B</w:t>
            </w:r>
          </w:p>
          <w:p w14:paraId="49D2AF77" w14:textId="77777777" w:rsidR="00243ABA" w:rsidRPr="005B17D3" w:rsidRDefault="00243ABA" w:rsidP="00EF3896">
            <w:pPr>
              <w:pStyle w:val="BodyTextBullet1"/>
              <w:jc w:val="center"/>
              <w:rPr>
                <w:rFonts w:ascii="Arial" w:eastAsia="Arial" w:hAnsi="Arial" w:cs="Arial"/>
                <w:sz w:val="22"/>
                <w:szCs w:val="22"/>
              </w:rPr>
            </w:pPr>
            <w:r w:rsidRPr="005B17D3">
              <w:rPr>
                <w:rFonts w:ascii="Arial" w:eastAsia="Arial" w:hAnsi="Arial" w:cs="Arial"/>
                <w:sz w:val="22"/>
                <w:szCs w:val="22"/>
              </w:rPr>
              <w:t>(Basic)</w:t>
            </w:r>
          </w:p>
        </w:tc>
        <w:tc>
          <w:tcPr>
            <w:tcW w:w="1742" w:type="dxa"/>
            <w:vAlign w:val="center"/>
          </w:tcPr>
          <w:p w14:paraId="32A23329" w14:textId="77777777" w:rsidR="00243ABA" w:rsidRPr="005B17D3" w:rsidRDefault="00243ABA" w:rsidP="00EF3896">
            <w:pPr>
              <w:pStyle w:val="BodyTextBullet1"/>
              <w:jc w:val="center"/>
              <w:rPr>
                <w:rFonts w:ascii="Arial" w:eastAsia="Arial" w:hAnsi="Arial" w:cs="Arial"/>
                <w:sz w:val="22"/>
                <w:szCs w:val="22"/>
              </w:rPr>
            </w:pPr>
            <w:r w:rsidRPr="005B17D3">
              <w:rPr>
                <w:rFonts w:ascii="Arial" w:eastAsia="Arial" w:hAnsi="Arial" w:cs="Arial"/>
                <w:sz w:val="22"/>
                <w:szCs w:val="22"/>
              </w:rPr>
              <w:t>G</w:t>
            </w:r>
          </w:p>
        </w:tc>
        <w:tc>
          <w:tcPr>
            <w:tcW w:w="2216" w:type="dxa"/>
            <w:vAlign w:val="center"/>
          </w:tcPr>
          <w:p w14:paraId="139177F3" w14:textId="77777777" w:rsidR="00243ABA" w:rsidRPr="005B17D3" w:rsidRDefault="00243ABA" w:rsidP="00EF3896">
            <w:pPr>
              <w:pStyle w:val="BodyTextBullet1"/>
              <w:jc w:val="center"/>
              <w:rPr>
                <w:rFonts w:ascii="Arial" w:eastAsia="Arial" w:hAnsi="Arial" w:cs="Arial"/>
                <w:sz w:val="22"/>
                <w:szCs w:val="22"/>
              </w:rPr>
            </w:pPr>
            <w:r w:rsidRPr="005B17D3">
              <w:rPr>
                <w:rFonts w:ascii="Arial" w:eastAsia="Arial" w:hAnsi="Arial" w:cs="Arial"/>
                <w:sz w:val="22"/>
                <w:szCs w:val="22"/>
              </w:rPr>
              <w:t>G</w:t>
            </w:r>
          </w:p>
        </w:tc>
        <w:tc>
          <w:tcPr>
            <w:tcW w:w="2961" w:type="dxa"/>
            <w:vAlign w:val="center"/>
          </w:tcPr>
          <w:p w14:paraId="4EB366C4" w14:textId="77777777" w:rsidR="00243ABA" w:rsidRPr="005B17D3" w:rsidRDefault="00243ABA" w:rsidP="00EF3896">
            <w:pPr>
              <w:pStyle w:val="BodyTextBullet1"/>
              <w:jc w:val="center"/>
              <w:rPr>
                <w:rFonts w:ascii="Arial" w:eastAsia="Arial" w:hAnsi="Arial" w:cs="Arial"/>
                <w:sz w:val="22"/>
                <w:szCs w:val="22"/>
              </w:rPr>
            </w:pPr>
            <w:r w:rsidRPr="005B17D3">
              <w:rPr>
                <w:rFonts w:ascii="Arial" w:eastAsia="Arial" w:hAnsi="Arial" w:cs="Arial"/>
                <w:sz w:val="22"/>
                <w:szCs w:val="22"/>
              </w:rPr>
              <w:t>Grandfathered</w:t>
            </w:r>
          </w:p>
        </w:tc>
      </w:tr>
      <w:tr w:rsidR="00243ABA" w:rsidRPr="005B17D3" w14:paraId="63E0E00D" w14:textId="77777777" w:rsidTr="00FA7FC0">
        <w:tc>
          <w:tcPr>
            <w:tcW w:w="2431" w:type="dxa"/>
            <w:shd w:val="clear" w:color="auto" w:fill="DEEAF6" w:themeFill="accent5" w:themeFillTint="33"/>
            <w:vAlign w:val="center"/>
          </w:tcPr>
          <w:p w14:paraId="139A12F7" w14:textId="77777777" w:rsidR="00243ABA" w:rsidRPr="005B17D3" w:rsidRDefault="00243ABA" w:rsidP="00EF3896">
            <w:pPr>
              <w:pStyle w:val="BodyTextBullet1"/>
              <w:jc w:val="center"/>
              <w:rPr>
                <w:rFonts w:ascii="Arial" w:eastAsia="Arial" w:hAnsi="Arial" w:cs="Arial"/>
                <w:sz w:val="22"/>
                <w:szCs w:val="22"/>
              </w:rPr>
            </w:pPr>
            <w:r w:rsidRPr="005B17D3">
              <w:rPr>
                <w:rFonts w:ascii="Arial" w:eastAsia="Arial" w:hAnsi="Arial" w:cs="Arial"/>
                <w:b/>
                <w:sz w:val="22"/>
                <w:szCs w:val="22"/>
              </w:rPr>
              <w:t>Existing Code</w:t>
            </w:r>
          </w:p>
        </w:tc>
        <w:tc>
          <w:tcPr>
            <w:tcW w:w="1742" w:type="dxa"/>
            <w:shd w:val="clear" w:color="auto" w:fill="DEEAF6" w:themeFill="accent5" w:themeFillTint="33"/>
            <w:vAlign w:val="center"/>
          </w:tcPr>
          <w:p w14:paraId="18D6554A" w14:textId="77777777" w:rsidR="00243ABA" w:rsidRPr="005B17D3" w:rsidRDefault="00243ABA" w:rsidP="00EF3896">
            <w:pPr>
              <w:pStyle w:val="BodyTextBullet1"/>
              <w:jc w:val="center"/>
              <w:rPr>
                <w:rFonts w:ascii="Arial" w:eastAsia="Arial" w:hAnsi="Arial" w:cs="Arial"/>
                <w:sz w:val="22"/>
                <w:szCs w:val="22"/>
              </w:rPr>
            </w:pPr>
            <w:r w:rsidRPr="005B17D3">
              <w:rPr>
                <w:rFonts w:ascii="Arial" w:hAnsi="Arial" w:cs="Arial"/>
                <w:b/>
                <w:bCs/>
                <w:sz w:val="22"/>
                <w:szCs w:val="22"/>
              </w:rPr>
              <w:t>If added a:</w:t>
            </w:r>
          </w:p>
        </w:tc>
        <w:tc>
          <w:tcPr>
            <w:tcW w:w="2216" w:type="dxa"/>
            <w:shd w:val="clear" w:color="auto" w:fill="DEEAF6" w:themeFill="accent5" w:themeFillTint="33"/>
            <w:vAlign w:val="center"/>
          </w:tcPr>
          <w:p w14:paraId="7192BD44" w14:textId="77777777" w:rsidR="00243ABA" w:rsidRPr="005B17D3" w:rsidRDefault="00243ABA" w:rsidP="00EF3896">
            <w:pPr>
              <w:pStyle w:val="BodyTextBullet1"/>
              <w:jc w:val="center"/>
              <w:rPr>
                <w:rFonts w:ascii="Arial" w:eastAsia="Arial" w:hAnsi="Arial" w:cs="Arial"/>
                <w:sz w:val="22"/>
                <w:szCs w:val="22"/>
              </w:rPr>
            </w:pPr>
            <w:r w:rsidRPr="005B17D3">
              <w:rPr>
                <w:rFonts w:ascii="Arial" w:eastAsia="Arial" w:hAnsi="Arial" w:cs="Arial"/>
                <w:b/>
                <w:sz w:val="22"/>
                <w:szCs w:val="22"/>
              </w:rPr>
              <w:t>The Community Care Outcome Becomes:</w:t>
            </w:r>
          </w:p>
        </w:tc>
        <w:tc>
          <w:tcPr>
            <w:tcW w:w="2961" w:type="dxa"/>
            <w:shd w:val="clear" w:color="auto" w:fill="DEEAF6" w:themeFill="accent5" w:themeFillTint="33"/>
            <w:vAlign w:val="center"/>
          </w:tcPr>
          <w:p w14:paraId="2573BB30" w14:textId="77777777" w:rsidR="00243ABA" w:rsidRPr="005B17D3" w:rsidRDefault="00243ABA" w:rsidP="00EF3896">
            <w:pPr>
              <w:pStyle w:val="BodyTextBullet1"/>
              <w:jc w:val="center"/>
              <w:rPr>
                <w:rFonts w:ascii="Arial" w:eastAsia="Arial" w:hAnsi="Arial" w:cs="Arial"/>
                <w:sz w:val="22"/>
                <w:szCs w:val="22"/>
              </w:rPr>
            </w:pPr>
            <w:r w:rsidRPr="005B17D3">
              <w:rPr>
                <w:rFonts w:ascii="Arial" w:hAnsi="Arial" w:cs="Arial"/>
                <w:b/>
                <w:bCs/>
                <w:sz w:val="22"/>
                <w:szCs w:val="22"/>
              </w:rPr>
              <w:t>Description:</w:t>
            </w:r>
          </w:p>
        </w:tc>
      </w:tr>
      <w:tr w:rsidR="00243ABA" w:rsidRPr="005B17D3" w14:paraId="0CA9731F" w14:textId="77777777" w:rsidTr="00FA7FC0">
        <w:tc>
          <w:tcPr>
            <w:tcW w:w="2431" w:type="dxa"/>
            <w:vAlign w:val="center"/>
          </w:tcPr>
          <w:p w14:paraId="450034BB" w14:textId="77777777" w:rsidR="00243ABA" w:rsidRPr="005B17D3" w:rsidRDefault="00243ABA" w:rsidP="00EF3896">
            <w:pPr>
              <w:pStyle w:val="BodyTextBullet1"/>
              <w:jc w:val="center"/>
              <w:rPr>
                <w:rFonts w:ascii="Arial" w:eastAsia="Arial" w:hAnsi="Arial" w:cs="Arial"/>
                <w:sz w:val="22"/>
                <w:szCs w:val="22"/>
              </w:rPr>
            </w:pPr>
            <w:r w:rsidRPr="005B17D3">
              <w:rPr>
                <w:rFonts w:ascii="Arial" w:eastAsia="Arial" w:hAnsi="Arial" w:cs="Arial"/>
                <w:sz w:val="22"/>
                <w:szCs w:val="22"/>
              </w:rPr>
              <w:t>H</w:t>
            </w:r>
          </w:p>
          <w:p w14:paraId="33F3B3E4" w14:textId="77777777" w:rsidR="00243ABA" w:rsidRPr="005B17D3" w:rsidRDefault="00243ABA" w:rsidP="00EF3896">
            <w:pPr>
              <w:pStyle w:val="BodyTextBullet1"/>
              <w:jc w:val="center"/>
              <w:rPr>
                <w:rFonts w:ascii="Arial" w:eastAsia="Arial" w:hAnsi="Arial" w:cs="Arial"/>
                <w:sz w:val="22"/>
                <w:szCs w:val="22"/>
              </w:rPr>
            </w:pPr>
            <w:r w:rsidRPr="005B17D3">
              <w:rPr>
                <w:rFonts w:ascii="Arial" w:eastAsia="Arial" w:hAnsi="Arial" w:cs="Arial"/>
                <w:sz w:val="22"/>
                <w:szCs w:val="22"/>
              </w:rPr>
              <w:t>(Hardship)</w:t>
            </w:r>
          </w:p>
        </w:tc>
        <w:tc>
          <w:tcPr>
            <w:tcW w:w="1742" w:type="dxa"/>
            <w:vAlign w:val="center"/>
          </w:tcPr>
          <w:p w14:paraId="2748F005" w14:textId="77777777" w:rsidR="00243ABA" w:rsidRPr="005B17D3" w:rsidRDefault="00243ABA" w:rsidP="00EF3896">
            <w:pPr>
              <w:pStyle w:val="BodyTextBullet1"/>
              <w:jc w:val="center"/>
              <w:rPr>
                <w:rFonts w:ascii="Arial" w:eastAsia="Arial" w:hAnsi="Arial" w:cs="Arial"/>
                <w:sz w:val="22"/>
                <w:szCs w:val="22"/>
              </w:rPr>
            </w:pPr>
            <w:r w:rsidRPr="005B17D3">
              <w:rPr>
                <w:rFonts w:ascii="Arial" w:eastAsia="Arial" w:hAnsi="Arial" w:cs="Arial"/>
                <w:sz w:val="22"/>
                <w:szCs w:val="22"/>
              </w:rPr>
              <w:t>G</w:t>
            </w:r>
          </w:p>
        </w:tc>
        <w:tc>
          <w:tcPr>
            <w:tcW w:w="2216" w:type="dxa"/>
            <w:vAlign w:val="center"/>
          </w:tcPr>
          <w:p w14:paraId="342CC084" w14:textId="77777777" w:rsidR="00243ABA" w:rsidRPr="005B17D3" w:rsidRDefault="00243ABA" w:rsidP="00EF3896">
            <w:pPr>
              <w:pStyle w:val="BodyTextBullet1"/>
              <w:jc w:val="center"/>
              <w:rPr>
                <w:rFonts w:ascii="Arial" w:eastAsia="Arial" w:hAnsi="Arial" w:cs="Arial"/>
                <w:sz w:val="22"/>
                <w:szCs w:val="22"/>
              </w:rPr>
            </w:pPr>
            <w:r w:rsidRPr="005B17D3">
              <w:rPr>
                <w:rFonts w:ascii="Arial" w:eastAsia="Arial" w:hAnsi="Arial" w:cs="Arial"/>
                <w:sz w:val="22"/>
                <w:szCs w:val="22"/>
              </w:rPr>
              <w:t>HG</w:t>
            </w:r>
          </w:p>
        </w:tc>
        <w:tc>
          <w:tcPr>
            <w:tcW w:w="2961" w:type="dxa"/>
            <w:vAlign w:val="center"/>
          </w:tcPr>
          <w:p w14:paraId="33E2537B" w14:textId="77777777" w:rsidR="00243ABA" w:rsidRPr="005B17D3" w:rsidRDefault="00243ABA" w:rsidP="00EF3896">
            <w:pPr>
              <w:pStyle w:val="BodyTextBullet1"/>
              <w:jc w:val="center"/>
              <w:rPr>
                <w:rFonts w:ascii="Arial" w:eastAsia="Arial" w:hAnsi="Arial" w:cs="Arial"/>
                <w:sz w:val="22"/>
                <w:szCs w:val="22"/>
              </w:rPr>
            </w:pPr>
            <w:r w:rsidRPr="005B17D3">
              <w:rPr>
                <w:rFonts w:ascii="Arial" w:eastAsia="Arial" w:hAnsi="Arial" w:cs="Arial"/>
                <w:sz w:val="22"/>
                <w:szCs w:val="22"/>
              </w:rPr>
              <w:t>Hardship and Grandfathered</w:t>
            </w:r>
          </w:p>
        </w:tc>
      </w:tr>
      <w:tr w:rsidR="00243ABA" w:rsidRPr="005B17D3" w14:paraId="5F7DD3BE" w14:textId="77777777" w:rsidTr="00FA7FC0">
        <w:tc>
          <w:tcPr>
            <w:tcW w:w="2431" w:type="dxa"/>
            <w:vAlign w:val="center"/>
          </w:tcPr>
          <w:p w14:paraId="5BB23324" w14:textId="77777777" w:rsidR="00243ABA" w:rsidRPr="005B17D3" w:rsidRDefault="00243ABA" w:rsidP="00EF3896">
            <w:pPr>
              <w:pStyle w:val="BodyTextBullet1"/>
              <w:jc w:val="center"/>
              <w:rPr>
                <w:rFonts w:ascii="Arial" w:eastAsia="Arial" w:hAnsi="Arial" w:cs="Arial"/>
                <w:sz w:val="22"/>
                <w:szCs w:val="22"/>
              </w:rPr>
            </w:pPr>
            <w:r w:rsidRPr="005B17D3">
              <w:rPr>
                <w:rFonts w:ascii="Arial" w:eastAsia="Arial" w:hAnsi="Arial" w:cs="Arial"/>
                <w:sz w:val="22"/>
                <w:szCs w:val="22"/>
              </w:rPr>
              <w:t>HN</w:t>
            </w:r>
          </w:p>
          <w:p w14:paraId="5E60E5D6" w14:textId="77777777" w:rsidR="00243ABA" w:rsidRPr="005B17D3" w:rsidRDefault="00243ABA" w:rsidP="00EF3896">
            <w:pPr>
              <w:pStyle w:val="BodyTextBullet1"/>
              <w:jc w:val="center"/>
              <w:rPr>
                <w:rFonts w:ascii="Arial" w:eastAsia="Arial" w:hAnsi="Arial" w:cs="Arial"/>
                <w:sz w:val="22"/>
                <w:szCs w:val="22"/>
              </w:rPr>
            </w:pPr>
            <w:r w:rsidRPr="005B17D3">
              <w:rPr>
                <w:rFonts w:ascii="Arial" w:eastAsia="Arial" w:hAnsi="Arial" w:cs="Arial"/>
                <w:sz w:val="22"/>
                <w:szCs w:val="22"/>
              </w:rPr>
              <w:t>(Hardship, No Full-Service)</w:t>
            </w:r>
          </w:p>
        </w:tc>
        <w:tc>
          <w:tcPr>
            <w:tcW w:w="1742" w:type="dxa"/>
            <w:vAlign w:val="center"/>
          </w:tcPr>
          <w:p w14:paraId="465E22F3" w14:textId="77777777" w:rsidR="00243ABA" w:rsidRPr="005B17D3" w:rsidRDefault="00243ABA" w:rsidP="00EF3896">
            <w:pPr>
              <w:pStyle w:val="BodyTextBullet1"/>
              <w:jc w:val="center"/>
              <w:rPr>
                <w:rFonts w:ascii="Arial" w:eastAsia="Arial" w:hAnsi="Arial" w:cs="Arial"/>
                <w:sz w:val="22"/>
                <w:szCs w:val="22"/>
              </w:rPr>
            </w:pPr>
            <w:r w:rsidRPr="005B17D3">
              <w:rPr>
                <w:rFonts w:ascii="Arial" w:eastAsia="Arial" w:hAnsi="Arial" w:cs="Arial"/>
                <w:sz w:val="22"/>
                <w:szCs w:val="22"/>
              </w:rPr>
              <w:t>G</w:t>
            </w:r>
          </w:p>
        </w:tc>
        <w:tc>
          <w:tcPr>
            <w:tcW w:w="2216" w:type="dxa"/>
            <w:vAlign w:val="center"/>
          </w:tcPr>
          <w:p w14:paraId="246FA6CF" w14:textId="77777777" w:rsidR="00243ABA" w:rsidRPr="005B17D3" w:rsidRDefault="00243ABA" w:rsidP="00EF3896">
            <w:pPr>
              <w:pStyle w:val="BodyTextBullet1"/>
              <w:jc w:val="center"/>
              <w:rPr>
                <w:rFonts w:ascii="Arial" w:eastAsia="Arial" w:hAnsi="Arial" w:cs="Arial"/>
                <w:sz w:val="22"/>
                <w:szCs w:val="22"/>
              </w:rPr>
            </w:pPr>
            <w:r w:rsidRPr="005B17D3">
              <w:rPr>
                <w:rFonts w:ascii="Arial" w:eastAsia="Arial" w:hAnsi="Arial" w:cs="Arial"/>
                <w:sz w:val="22"/>
                <w:szCs w:val="22"/>
              </w:rPr>
              <w:t>GHN</w:t>
            </w:r>
          </w:p>
        </w:tc>
        <w:tc>
          <w:tcPr>
            <w:tcW w:w="2961" w:type="dxa"/>
            <w:vAlign w:val="center"/>
          </w:tcPr>
          <w:p w14:paraId="6A5F2791" w14:textId="77777777" w:rsidR="00243ABA" w:rsidRPr="005B17D3" w:rsidRDefault="00243ABA" w:rsidP="00EF3896">
            <w:pPr>
              <w:pStyle w:val="BodyTextBullet1"/>
              <w:jc w:val="center"/>
              <w:rPr>
                <w:rFonts w:ascii="Arial" w:eastAsia="Arial" w:hAnsi="Arial" w:cs="Arial"/>
                <w:sz w:val="22"/>
                <w:szCs w:val="22"/>
              </w:rPr>
            </w:pPr>
            <w:r w:rsidRPr="005B17D3">
              <w:rPr>
                <w:rFonts w:ascii="Arial" w:eastAsia="Arial" w:hAnsi="Arial" w:cs="Arial"/>
                <w:sz w:val="22"/>
                <w:szCs w:val="22"/>
              </w:rPr>
              <w:t>Grandfathered, Hardship, No Full- Service VA</w:t>
            </w:r>
          </w:p>
        </w:tc>
      </w:tr>
      <w:tr w:rsidR="00243ABA" w:rsidRPr="005B17D3" w14:paraId="1BC23FCE" w14:textId="77777777" w:rsidTr="00FA7FC0">
        <w:tc>
          <w:tcPr>
            <w:tcW w:w="2431" w:type="dxa"/>
            <w:vAlign w:val="center"/>
          </w:tcPr>
          <w:p w14:paraId="793119B4" w14:textId="77777777" w:rsidR="00243ABA" w:rsidRPr="005B17D3" w:rsidRDefault="00243ABA" w:rsidP="00EF3896">
            <w:pPr>
              <w:pStyle w:val="BodyTextBullet1"/>
              <w:jc w:val="center"/>
              <w:rPr>
                <w:rFonts w:ascii="Arial" w:eastAsia="Arial" w:hAnsi="Arial" w:cs="Arial"/>
                <w:sz w:val="22"/>
                <w:szCs w:val="22"/>
              </w:rPr>
            </w:pPr>
            <w:r w:rsidRPr="005B17D3">
              <w:rPr>
                <w:rFonts w:ascii="Arial" w:eastAsia="Arial" w:hAnsi="Arial" w:cs="Arial"/>
                <w:sz w:val="22"/>
                <w:szCs w:val="22"/>
              </w:rPr>
              <w:t>HNU</w:t>
            </w:r>
          </w:p>
          <w:p w14:paraId="6BB40DFE" w14:textId="77777777" w:rsidR="00243ABA" w:rsidRPr="005B17D3" w:rsidRDefault="00243ABA" w:rsidP="00EF3896">
            <w:pPr>
              <w:pStyle w:val="BodyTextBullet1"/>
              <w:jc w:val="center"/>
              <w:rPr>
                <w:rFonts w:ascii="Arial" w:eastAsia="Arial" w:hAnsi="Arial" w:cs="Arial"/>
                <w:sz w:val="22"/>
                <w:szCs w:val="22"/>
              </w:rPr>
            </w:pPr>
            <w:r w:rsidRPr="005B17D3">
              <w:rPr>
                <w:rFonts w:ascii="Arial" w:eastAsia="Arial" w:hAnsi="Arial" w:cs="Arial"/>
                <w:sz w:val="22"/>
                <w:szCs w:val="22"/>
              </w:rPr>
              <w:t>(Hardship, No Full-Service, Urgent Care)</w:t>
            </w:r>
          </w:p>
        </w:tc>
        <w:tc>
          <w:tcPr>
            <w:tcW w:w="1742" w:type="dxa"/>
            <w:vAlign w:val="center"/>
          </w:tcPr>
          <w:p w14:paraId="7589AFFF" w14:textId="77777777" w:rsidR="00243ABA" w:rsidRPr="005B17D3" w:rsidRDefault="00243ABA" w:rsidP="00EF3896">
            <w:pPr>
              <w:pStyle w:val="BodyTextBullet1"/>
              <w:jc w:val="center"/>
              <w:rPr>
                <w:rFonts w:ascii="Arial" w:eastAsia="Arial" w:hAnsi="Arial" w:cs="Arial"/>
                <w:sz w:val="22"/>
                <w:szCs w:val="22"/>
              </w:rPr>
            </w:pPr>
            <w:r w:rsidRPr="005B17D3">
              <w:rPr>
                <w:rFonts w:ascii="Arial" w:eastAsia="Arial" w:hAnsi="Arial" w:cs="Arial"/>
                <w:sz w:val="22"/>
                <w:szCs w:val="22"/>
              </w:rPr>
              <w:t>G</w:t>
            </w:r>
          </w:p>
        </w:tc>
        <w:tc>
          <w:tcPr>
            <w:tcW w:w="2216" w:type="dxa"/>
            <w:vAlign w:val="center"/>
          </w:tcPr>
          <w:p w14:paraId="3E31CB0A" w14:textId="77777777" w:rsidR="00243ABA" w:rsidRPr="005B17D3" w:rsidRDefault="00243ABA" w:rsidP="00EF3896">
            <w:pPr>
              <w:pStyle w:val="BodyTextBullet1"/>
              <w:jc w:val="center"/>
              <w:rPr>
                <w:rFonts w:ascii="Arial" w:eastAsia="Arial" w:hAnsi="Arial" w:cs="Arial"/>
                <w:sz w:val="22"/>
                <w:szCs w:val="22"/>
              </w:rPr>
            </w:pPr>
            <w:r w:rsidRPr="005B17D3">
              <w:rPr>
                <w:rFonts w:ascii="Arial" w:eastAsia="Arial" w:hAnsi="Arial" w:cs="Arial"/>
                <w:sz w:val="22"/>
                <w:szCs w:val="22"/>
              </w:rPr>
              <w:t>GHNU</w:t>
            </w:r>
          </w:p>
        </w:tc>
        <w:tc>
          <w:tcPr>
            <w:tcW w:w="2961" w:type="dxa"/>
            <w:vAlign w:val="center"/>
          </w:tcPr>
          <w:p w14:paraId="17470CC9" w14:textId="77777777" w:rsidR="00243ABA" w:rsidRPr="005B17D3" w:rsidRDefault="00243ABA" w:rsidP="00EF3896">
            <w:pPr>
              <w:pStyle w:val="BodyTextBullet1"/>
              <w:jc w:val="center"/>
              <w:rPr>
                <w:rFonts w:ascii="Arial" w:eastAsia="Arial" w:hAnsi="Arial" w:cs="Arial"/>
                <w:sz w:val="22"/>
                <w:szCs w:val="22"/>
              </w:rPr>
            </w:pPr>
            <w:r w:rsidRPr="005B17D3">
              <w:rPr>
                <w:rFonts w:ascii="Arial" w:eastAsia="Arial" w:hAnsi="Arial" w:cs="Arial"/>
                <w:sz w:val="22"/>
                <w:szCs w:val="22"/>
              </w:rPr>
              <w:t>Grandfathered, Hardship, No Full- Service VA, Urgent Care</w:t>
            </w:r>
          </w:p>
        </w:tc>
      </w:tr>
      <w:tr w:rsidR="00243ABA" w:rsidRPr="005B17D3" w14:paraId="13452655" w14:textId="77777777" w:rsidTr="00FA7FC0">
        <w:tc>
          <w:tcPr>
            <w:tcW w:w="2431" w:type="dxa"/>
            <w:vAlign w:val="center"/>
          </w:tcPr>
          <w:p w14:paraId="061691F0" w14:textId="77777777" w:rsidR="00243ABA" w:rsidRPr="005B17D3" w:rsidRDefault="00243ABA" w:rsidP="00EF3896">
            <w:pPr>
              <w:pStyle w:val="BodyTextBullet1"/>
              <w:jc w:val="center"/>
              <w:rPr>
                <w:rFonts w:ascii="Arial" w:hAnsi="Arial" w:cs="Arial"/>
                <w:sz w:val="22"/>
                <w:szCs w:val="22"/>
              </w:rPr>
            </w:pPr>
            <w:r w:rsidRPr="005B17D3">
              <w:rPr>
                <w:rFonts w:ascii="Arial" w:eastAsia="Arial" w:hAnsi="Arial" w:cs="Arial"/>
                <w:sz w:val="22"/>
                <w:szCs w:val="22"/>
              </w:rPr>
              <w:t>U</w:t>
            </w:r>
          </w:p>
          <w:p w14:paraId="2AE95E55" w14:textId="77777777" w:rsidR="00243ABA" w:rsidRPr="005B17D3" w:rsidRDefault="00243ABA" w:rsidP="00EF3896">
            <w:pPr>
              <w:pStyle w:val="BodyTextBullet1"/>
              <w:jc w:val="center"/>
              <w:rPr>
                <w:rFonts w:ascii="Arial" w:eastAsia="Arial" w:hAnsi="Arial" w:cs="Arial"/>
                <w:sz w:val="22"/>
                <w:szCs w:val="22"/>
              </w:rPr>
            </w:pPr>
            <w:r w:rsidRPr="005B17D3">
              <w:rPr>
                <w:rFonts w:ascii="Arial" w:eastAsia="Arial" w:hAnsi="Arial" w:cs="Arial"/>
                <w:sz w:val="22"/>
                <w:szCs w:val="22"/>
              </w:rPr>
              <w:t>(Urgent Care)</w:t>
            </w:r>
          </w:p>
        </w:tc>
        <w:tc>
          <w:tcPr>
            <w:tcW w:w="1742" w:type="dxa"/>
            <w:vAlign w:val="center"/>
          </w:tcPr>
          <w:p w14:paraId="55D4BAEB" w14:textId="77777777" w:rsidR="00243ABA" w:rsidRPr="005B17D3" w:rsidRDefault="00243ABA" w:rsidP="00EF3896">
            <w:pPr>
              <w:pStyle w:val="BodyTextBullet1"/>
              <w:jc w:val="center"/>
              <w:rPr>
                <w:rFonts w:ascii="Arial" w:eastAsia="Arial" w:hAnsi="Arial" w:cs="Arial"/>
                <w:sz w:val="22"/>
                <w:szCs w:val="22"/>
              </w:rPr>
            </w:pPr>
            <w:r w:rsidRPr="005B17D3">
              <w:rPr>
                <w:rFonts w:ascii="Arial" w:eastAsia="Arial" w:hAnsi="Arial" w:cs="Arial"/>
                <w:sz w:val="22"/>
                <w:szCs w:val="22"/>
              </w:rPr>
              <w:t>G</w:t>
            </w:r>
          </w:p>
        </w:tc>
        <w:tc>
          <w:tcPr>
            <w:tcW w:w="2216" w:type="dxa"/>
            <w:vAlign w:val="center"/>
          </w:tcPr>
          <w:p w14:paraId="5D13B39E" w14:textId="77777777" w:rsidR="00243ABA" w:rsidRPr="005B17D3" w:rsidRDefault="00243ABA" w:rsidP="00EF3896">
            <w:pPr>
              <w:pStyle w:val="BodyTextBullet1"/>
              <w:jc w:val="center"/>
              <w:rPr>
                <w:rFonts w:ascii="Arial" w:eastAsia="Arial" w:hAnsi="Arial" w:cs="Arial"/>
                <w:sz w:val="22"/>
                <w:szCs w:val="22"/>
              </w:rPr>
            </w:pPr>
            <w:r w:rsidRPr="005B17D3">
              <w:rPr>
                <w:rFonts w:ascii="Arial" w:eastAsia="Arial" w:hAnsi="Arial" w:cs="Arial"/>
                <w:sz w:val="22"/>
                <w:szCs w:val="22"/>
              </w:rPr>
              <w:t>GU</w:t>
            </w:r>
          </w:p>
        </w:tc>
        <w:tc>
          <w:tcPr>
            <w:tcW w:w="2961" w:type="dxa"/>
            <w:vAlign w:val="center"/>
          </w:tcPr>
          <w:p w14:paraId="57DEA3F7" w14:textId="77777777" w:rsidR="00243ABA" w:rsidRPr="005B17D3" w:rsidRDefault="00243ABA" w:rsidP="00EF3896">
            <w:pPr>
              <w:pStyle w:val="BodyTextBullet1"/>
              <w:jc w:val="center"/>
              <w:rPr>
                <w:rFonts w:ascii="Arial" w:eastAsia="Arial" w:hAnsi="Arial" w:cs="Arial"/>
                <w:sz w:val="22"/>
                <w:szCs w:val="22"/>
              </w:rPr>
            </w:pPr>
            <w:r w:rsidRPr="005B17D3">
              <w:rPr>
                <w:rFonts w:ascii="Arial" w:eastAsia="Arial" w:hAnsi="Arial" w:cs="Arial"/>
                <w:sz w:val="22"/>
                <w:szCs w:val="22"/>
              </w:rPr>
              <w:t>Grandfathered, Urgent Care</w:t>
            </w:r>
          </w:p>
        </w:tc>
      </w:tr>
      <w:tr w:rsidR="00243ABA" w:rsidRPr="005B17D3" w14:paraId="28588F1D" w14:textId="77777777" w:rsidTr="00FA7FC0">
        <w:tc>
          <w:tcPr>
            <w:tcW w:w="2431" w:type="dxa"/>
            <w:vAlign w:val="center"/>
          </w:tcPr>
          <w:p w14:paraId="5EDC380F" w14:textId="77777777" w:rsidR="00243ABA" w:rsidRPr="005B17D3" w:rsidRDefault="00243ABA" w:rsidP="00EF3896">
            <w:pPr>
              <w:pStyle w:val="BodyTextBullet1"/>
              <w:jc w:val="center"/>
              <w:rPr>
                <w:rFonts w:ascii="Arial" w:eastAsia="Arial" w:hAnsi="Arial" w:cs="Arial"/>
                <w:sz w:val="22"/>
                <w:szCs w:val="22"/>
              </w:rPr>
            </w:pPr>
            <w:r w:rsidRPr="005B17D3">
              <w:rPr>
                <w:rFonts w:ascii="Arial" w:eastAsia="Arial" w:hAnsi="Arial" w:cs="Arial"/>
                <w:sz w:val="22"/>
                <w:szCs w:val="22"/>
              </w:rPr>
              <w:t>HU</w:t>
            </w:r>
          </w:p>
          <w:p w14:paraId="415F8598" w14:textId="77777777" w:rsidR="00243ABA" w:rsidRPr="005B17D3" w:rsidRDefault="00243ABA" w:rsidP="00EF3896">
            <w:pPr>
              <w:pStyle w:val="BodyTextBullet1"/>
              <w:jc w:val="center"/>
              <w:rPr>
                <w:rFonts w:ascii="Arial" w:eastAsia="Arial" w:hAnsi="Arial" w:cs="Arial"/>
                <w:sz w:val="22"/>
                <w:szCs w:val="22"/>
              </w:rPr>
            </w:pPr>
            <w:r w:rsidRPr="005B17D3">
              <w:rPr>
                <w:rFonts w:ascii="Arial" w:eastAsia="Arial" w:hAnsi="Arial" w:cs="Arial"/>
                <w:sz w:val="22"/>
                <w:szCs w:val="22"/>
              </w:rPr>
              <w:t>(Hardship, Urgent Care)</w:t>
            </w:r>
          </w:p>
        </w:tc>
        <w:tc>
          <w:tcPr>
            <w:tcW w:w="1742" w:type="dxa"/>
            <w:vAlign w:val="center"/>
          </w:tcPr>
          <w:p w14:paraId="0894F283" w14:textId="77777777" w:rsidR="00243ABA" w:rsidRPr="005B17D3" w:rsidRDefault="00243ABA" w:rsidP="00EF3896">
            <w:pPr>
              <w:pStyle w:val="BodyTextBullet1"/>
              <w:jc w:val="center"/>
              <w:rPr>
                <w:rFonts w:ascii="Arial" w:eastAsia="Arial" w:hAnsi="Arial" w:cs="Arial"/>
                <w:sz w:val="22"/>
                <w:szCs w:val="22"/>
              </w:rPr>
            </w:pPr>
            <w:r w:rsidRPr="005B17D3">
              <w:rPr>
                <w:rFonts w:ascii="Arial" w:eastAsia="Arial" w:hAnsi="Arial" w:cs="Arial"/>
                <w:sz w:val="22"/>
                <w:szCs w:val="22"/>
              </w:rPr>
              <w:t>G</w:t>
            </w:r>
          </w:p>
        </w:tc>
        <w:tc>
          <w:tcPr>
            <w:tcW w:w="2216" w:type="dxa"/>
            <w:vAlign w:val="center"/>
          </w:tcPr>
          <w:p w14:paraId="55283A58" w14:textId="77777777" w:rsidR="00243ABA" w:rsidRPr="005B17D3" w:rsidRDefault="00243ABA" w:rsidP="00EF3896">
            <w:pPr>
              <w:pStyle w:val="BodyTextBullet1"/>
              <w:jc w:val="center"/>
              <w:rPr>
                <w:rFonts w:ascii="Arial" w:eastAsia="Arial" w:hAnsi="Arial" w:cs="Arial"/>
                <w:sz w:val="22"/>
                <w:szCs w:val="22"/>
              </w:rPr>
            </w:pPr>
            <w:r w:rsidRPr="005B17D3">
              <w:rPr>
                <w:rFonts w:ascii="Arial" w:eastAsia="Arial" w:hAnsi="Arial" w:cs="Arial"/>
                <w:sz w:val="22"/>
                <w:szCs w:val="22"/>
              </w:rPr>
              <w:t>GHU</w:t>
            </w:r>
          </w:p>
        </w:tc>
        <w:tc>
          <w:tcPr>
            <w:tcW w:w="2961" w:type="dxa"/>
            <w:vAlign w:val="center"/>
          </w:tcPr>
          <w:p w14:paraId="03532900" w14:textId="77777777" w:rsidR="00243ABA" w:rsidRPr="005B17D3" w:rsidRDefault="00243ABA" w:rsidP="00EF3896">
            <w:pPr>
              <w:pStyle w:val="BodyTextBullet1"/>
              <w:jc w:val="center"/>
              <w:rPr>
                <w:rFonts w:ascii="Arial" w:eastAsia="Arial" w:hAnsi="Arial" w:cs="Arial"/>
                <w:sz w:val="22"/>
                <w:szCs w:val="22"/>
              </w:rPr>
            </w:pPr>
            <w:r w:rsidRPr="005B17D3">
              <w:rPr>
                <w:rFonts w:ascii="Arial" w:eastAsia="Arial" w:hAnsi="Arial" w:cs="Arial"/>
                <w:sz w:val="22"/>
                <w:szCs w:val="22"/>
              </w:rPr>
              <w:t>Grandfathered, Hardship, Urgent Care</w:t>
            </w:r>
          </w:p>
        </w:tc>
      </w:tr>
      <w:tr w:rsidR="00243ABA" w:rsidRPr="005B17D3" w14:paraId="617F7F22" w14:textId="77777777" w:rsidTr="00FA7FC0">
        <w:tc>
          <w:tcPr>
            <w:tcW w:w="2431" w:type="dxa"/>
            <w:vAlign w:val="center"/>
          </w:tcPr>
          <w:p w14:paraId="68770228" w14:textId="77777777" w:rsidR="00243ABA" w:rsidRPr="005B17D3" w:rsidRDefault="00243ABA" w:rsidP="00EF3896">
            <w:pPr>
              <w:pStyle w:val="BodyTextBullet1"/>
              <w:jc w:val="center"/>
              <w:rPr>
                <w:rFonts w:ascii="Arial" w:eastAsia="Arial" w:hAnsi="Arial" w:cs="Arial"/>
                <w:sz w:val="22"/>
                <w:szCs w:val="22"/>
              </w:rPr>
            </w:pPr>
            <w:r w:rsidRPr="005B17D3">
              <w:rPr>
                <w:rFonts w:ascii="Arial" w:eastAsia="Arial" w:hAnsi="Arial" w:cs="Arial"/>
                <w:sz w:val="22"/>
                <w:szCs w:val="22"/>
              </w:rPr>
              <w:t>NU</w:t>
            </w:r>
          </w:p>
          <w:p w14:paraId="389AB955" w14:textId="77777777" w:rsidR="00243ABA" w:rsidRPr="005B17D3" w:rsidRDefault="00243ABA" w:rsidP="00EF3896">
            <w:pPr>
              <w:pStyle w:val="BodyTextBullet1"/>
              <w:jc w:val="center"/>
              <w:rPr>
                <w:rFonts w:ascii="Arial" w:eastAsia="Arial" w:hAnsi="Arial" w:cs="Arial"/>
                <w:sz w:val="22"/>
                <w:szCs w:val="22"/>
              </w:rPr>
            </w:pPr>
            <w:r w:rsidRPr="005B17D3">
              <w:rPr>
                <w:rFonts w:ascii="Arial" w:eastAsia="Arial" w:hAnsi="Arial" w:cs="Arial"/>
                <w:sz w:val="22"/>
                <w:szCs w:val="22"/>
              </w:rPr>
              <w:t>(No Full-Service, Urgent Care)</w:t>
            </w:r>
          </w:p>
        </w:tc>
        <w:tc>
          <w:tcPr>
            <w:tcW w:w="1742" w:type="dxa"/>
            <w:vAlign w:val="center"/>
          </w:tcPr>
          <w:p w14:paraId="22C4D4F0" w14:textId="77777777" w:rsidR="00243ABA" w:rsidRPr="005B17D3" w:rsidRDefault="00243ABA" w:rsidP="00EF3896">
            <w:pPr>
              <w:pStyle w:val="BodyTextBullet1"/>
              <w:jc w:val="center"/>
              <w:rPr>
                <w:rFonts w:ascii="Arial" w:eastAsia="Arial" w:hAnsi="Arial" w:cs="Arial"/>
                <w:sz w:val="22"/>
                <w:szCs w:val="22"/>
              </w:rPr>
            </w:pPr>
            <w:r w:rsidRPr="005B17D3">
              <w:rPr>
                <w:rFonts w:ascii="Arial" w:eastAsia="Arial" w:hAnsi="Arial" w:cs="Arial"/>
                <w:sz w:val="22"/>
                <w:szCs w:val="22"/>
              </w:rPr>
              <w:t>G</w:t>
            </w:r>
          </w:p>
        </w:tc>
        <w:tc>
          <w:tcPr>
            <w:tcW w:w="2216" w:type="dxa"/>
            <w:vAlign w:val="center"/>
          </w:tcPr>
          <w:p w14:paraId="7429B39B" w14:textId="77777777" w:rsidR="00243ABA" w:rsidRPr="005B17D3" w:rsidRDefault="00243ABA" w:rsidP="00EF3896">
            <w:pPr>
              <w:pStyle w:val="BodyTextBullet1"/>
              <w:jc w:val="center"/>
              <w:rPr>
                <w:rFonts w:ascii="Arial" w:eastAsia="Arial" w:hAnsi="Arial" w:cs="Arial"/>
                <w:sz w:val="22"/>
                <w:szCs w:val="22"/>
              </w:rPr>
            </w:pPr>
            <w:r w:rsidRPr="005B17D3">
              <w:rPr>
                <w:rFonts w:ascii="Arial" w:eastAsia="Arial" w:hAnsi="Arial" w:cs="Arial"/>
                <w:sz w:val="22"/>
                <w:szCs w:val="22"/>
              </w:rPr>
              <w:t>GNU</w:t>
            </w:r>
          </w:p>
        </w:tc>
        <w:tc>
          <w:tcPr>
            <w:tcW w:w="2961" w:type="dxa"/>
            <w:vAlign w:val="center"/>
          </w:tcPr>
          <w:p w14:paraId="7EDC38E4" w14:textId="77777777" w:rsidR="00243ABA" w:rsidRPr="005B17D3" w:rsidRDefault="00243ABA" w:rsidP="00EF3896">
            <w:pPr>
              <w:pStyle w:val="BodyTextBullet1"/>
              <w:jc w:val="center"/>
              <w:rPr>
                <w:rFonts w:ascii="Arial" w:eastAsia="Arial" w:hAnsi="Arial" w:cs="Arial"/>
                <w:sz w:val="22"/>
                <w:szCs w:val="22"/>
              </w:rPr>
            </w:pPr>
            <w:r w:rsidRPr="005B17D3">
              <w:rPr>
                <w:rFonts w:ascii="Arial" w:eastAsia="Arial" w:hAnsi="Arial" w:cs="Arial"/>
                <w:sz w:val="22"/>
                <w:szCs w:val="22"/>
              </w:rPr>
              <w:t>Grandfathered, No Full-Service VA, Urgent Care</w:t>
            </w:r>
          </w:p>
        </w:tc>
      </w:tr>
      <w:tr w:rsidR="00243ABA" w:rsidRPr="005B17D3" w14:paraId="0DB2EF0D" w14:textId="77777777" w:rsidTr="00FA7FC0">
        <w:tc>
          <w:tcPr>
            <w:tcW w:w="2431" w:type="dxa"/>
            <w:vAlign w:val="center"/>
          </w:tcPr>
          <w:p w14:paraId="733D2260" w14:textId="77777777" w:rsidR="00243ABA" w:rsidRPr="005B17D3" w:rsidRDefault="00243ABA" w:rsidP="00EF3896">
            <w:pPr>
              <w:pStyle w:val="BodyTextBullet1"/>
              <w:jc w:val="center"/>
              <w:rPr>
                <w:rFonts w:ascii="Arial" w:eastAsia="Arial" w:hAnsi="Arial" w:cs="Arial"/>
                <w:sz w:val="22"/>
                <w:szCs w:val="22"/>
              </w:rPr>
            </w:pPr>
            <w:r w:rsidRPr="005B17D3">
              <w:rPr>
                <w:rFonts w:ascii="Arial" w:eastAsia="Arial" w:hAnsi="Arial" w:cs="Arial"/>
                <w:sz w:val="22"/>
                <w:szCs w:val="22"/>
              </w:rPr>
              <w:t>N</w:t>
            </w:r>
          </w:p>
          <w:p w14:paraId="0B5CB3B7" w14:textId="77777777" w:rsidR="00243ABA" w:rsidRPr="005B17D3" w:rsidRDefault="00243ABA" w:rsidP="00EF3896">
            <w:pPr>
              <w:pStyle w:val="BodyTextBullet1"/>
              <w:jc w:val="center"/>
              <w:rPr>
                <w:rFonts w:ascii="Arial" w:eastAsia="Arial" w:hAnsi="Arial" w:cs="Arial"/>
                <w:sz w:val="22"/>
                <w:szCs w:val="22"/>
              </w:rPr>
            </w:pPr>
            <w:r w:rsidRPr="005B17D3">
              <w:rPr>
                <w:rFonts w:ascii="Arial" w:eastAsia="Arial" w:hAnsi="Arial" w:cs="Arial"/>
                <w:sz w:val="22"/>
                <w:szCs w:val="22"/>
              </w:rPr>
              <w:t>(No Full-Service)</w:t>
            </w:r>
          </w:p>
        </w:tc>
        <w:tc>
          <w:tcPr>
            <w:tcW w:w="1742" w:type="dxa"/>
            <w:vAlign w:val="center"/>
          </w:tcPr>
          <w:p w14:paraId="7E672A40" w14:textId="77777777" w:rsidR="00243ABA" w:rsidRPr="005B17D3" w:rsidRDefault="00243ABA" w:rsidP="00EF3896">
            <w:pPr>
              <w:pStyle w:val="BodyTextBullet1"/>
              <w:jc w:val="center"/>
              <w:rPr>
                <w:rFonts w:ascii="Arial" w:eastAsia="Arial" w:hAnsi="Arial" w:cs="Arial"/>
                <w:sz w:val="22"/>
                <w:szCs w:val="22"/>
              </w:rPr>
            </w:pPr>
            <w:r w:rsidRPr="005B17D3">
              <w:rPr>
                <w:rFonts w:ascii="Arial" w:eastAsia="Arial" w:hAnsi="Arial" w:cs="Arial"/>
                <w:sz w:val="22"/>
                <w:szCs w:val="22"/>
              </w:rPr>
              <w:t>G</w:t>
            </w:r>
          </w:p>
        </w:tc>
        <w:tc>
          <w:tcPr>
            <w:tcW w:w="2216" w:type="dxa"/>
            <w:vAlign w:val="center"/>
          </w:tcPr>
          <w:p w14:paraId="56CCD0FC" w14:textId="77777777" w:rsidR="00243ABA" w:rsidRPr="005B17D3" w:rsidRDefault="00243ABA" w:rsidP="00EF3896">
            <w:pPr>
              <w:pStyle w:val="BodyTextBullet1"/>
              <w:rPr>
                <w:rFonts w:ascii="Arial" w:eastAsia="Arial" w:hAnsi="Arial" w:cs="Arial"/>
                <w:sz w:val="22"/>
                <w:szCs w:val="22"/>
              </w:rPr>
            </w:pPr>
            <w:r w:rsidRPr="005B17D3">
              <w:rPr>
                <w:rFonts w:ascii="Arial" w:eastAsia="Arial" w:hAnsi="Arial" w:cs="Arial"/>
                <w:sz w:val="22"/>
                <w:szCs w:val="22"/>
              </w:rPr>
              <w:t>GN</w:t>
            </w:r>
          </w:p>
        </w:tc>
        <w:tc>
          <w:tcPr>
            <w:tcW w:w="2961" w:type="dxa"/>
            <w:vAlign w:val="center"/>
          </w:tcPr>
          <w:p w14:paraId="0A7A3794" w14:textId="77777777" w:rsidR="00243ABA" w:rsidRPr="005B17D3" w:rsidRDefault="00243ABA" w:rsidP="00EF3896">
            <w:pPr>
              <w:pStyle w:val="BodyTextBullet1"/>
              <w:jc w:val="center"/>
              <w:rPr>
                <w:rFonts w:ascii="Arial" w:eastAsia="Arial" w:hAnsi="Arial" w:cs="Arial"/>
                <w:sz w:val="22"/>
                <w:szCs w:val="22"/>
              </w:rPr>
            </w:pPr>
            <w:r w:rsidRPr="005B17D3">
              <w:rPr>
                <w:rFonts w:ascii="Arial" w:eastAsia="Arial" w:hAnsi="Arial" w:cs="Arial"/>
                <w:sz w:val="22"/>
                <w:szCs w:val="22"/>
              </w:rPr>
              <w:t>Grandfathered, No Full-Service VA</w:t>
            </w:r>
          </w:p>
        </w:tc>
      </w:tr>
    </w:tbl>
    <w:p w14:paraId="248987BD" w14:textId="77777777" w:rsidR="00243ABA" w:rsidRPr="005B17D3" w:rsidRDefault="00243ABA" w:rsidP="00EF3896">
      <w:pPr>
        <w:pStyle w:val="BodyTextBullet1"/>
        <w:rPr>
          <w:rFonts w:eastAsia="Arial"/>
        </w:rPr>
      </w:pPr>
    </w:p>
    <w:p w14:paraId="4B29121C" w14:textId="77777777" w:rsidR="00243ABA" w:rsidRPr="005B17D3" w:rsidRDefault="00243ABA" w:rsidP="00EF3896">
      <w:pPr>
        <w:pStyle w:val="BodyTextBullet1"/>
      </w:pPr>
      <w:r w:rsidRPr="005B17D3">
        <w:t>In addition, if the Enrollment System makes a determination to a record that has an “X” override, the override would be removed or if override is “B”, the Enrollment System makes a determination that the Veteran is no longer enrolled.</w:t>
      </w:r>
    </w:p>
    <w:p w14:paraId="01A89BB6" w14:textId="77777777" w:rsidR="00243ABA" w:rsidRPr="005B17D3" w:rsidRDefault="00243ABA" w:rsidP="00EF3896">
      <w:r w:rsidRPr="005B17D3">
        <w:t> </w:t>
      </w:r>
    </w:p>
    <w:p w14:paraId="3C6A38EF" w14:textId="77777777" w:rsidR="00243ABA" w:rsidRPr="005B17D3" w:rsidRDefault="00243ABA" w:rsidP="00474E83">
      <w:pPr>
        <w:pStyle w:val="NoteLightbulb"/>
      </w:pPr>
      <w:r w:rsidRPr="005B17D3">
        <w:t>Notes:  </w:t>
      </w:r>
    </w:p>
    <w:p w14:paraId="5216FBEC" w14:textId="77777777" w:rsidR="00243ABA" w:rsidRPr="005B17D3" w:rsidRDefault="00243ABA" w:rsidP="00474E83">
      <w:pPr>
        <w:pStyle w:val="NoteYellowBullet"/>
      </w:pPr>
      <w:r w:rsidRPr="005B17D3">
        <w:t xml:space="preserve">Only records with VCE status of “G” (Grandfathered) are sent with the monthly run. However, records with residential address changes are included in the daily run.    </w:t>
      </w:r>
    </w:p>
    <w:p w14:paraId="56CB5C88" w14:textId="77777777" w:rsidR="00243ABA" w:rsidRPr="005B17D3" w:rsidRDefault="00243ABA" w:rsidP="00474E83">
      <w:pPr>
        <w:pStyle w:val="NoteYellowBullet"/>
      </w:pPr>
      <w:r w:rsidRPr="005B17D3">
        <w:t xml:space="preserve">Processing times are Central Standard Time (CST) zone. </w:t>
      </w:r>
    </w:p>
    <w:p w14:paraId="52A9B867" w14:textId="77777777" w:rsidR="00243ABA" w:rsidRPr="005B17D3" w:rsidRDefault="00243ABA" w:rsidP="00EF3896">
      <w:r w:rsidRPr="005B17D3">
        <w:t> </w:t>
      </w:r>
    </w:p>
    <w:p w14:paraId="31DA0076" w14:textId="77777777" w:rsidR="00640B74" w:rsidRPr="005B17D3" w:rsidRDefault="00640B74" w:rsidP="002A5BA1">
      <w:pPr>
        <w:pStyle w:val="ScreenName"/>
      </w:pPr>
      <w:r w:rsidRPr="005B17D3">
        <w:t>Manual Override and Remove Override</w:t>
      </w:r>
    </w:p>
    <w:p w14:paraId="13506CFC" w14:textId="77777777" w:rsidR="00640B74" w:rsidRPr="005B17D3" w:rsidRDefault="00640B74" w:rsidP="00640B74"/>
    <w:p w14:paraId="0F71C948" w14:textId="77777777" w:rsidR="00640B74" w:rsidRPr="005B17D3" w:rsidRDefault="00640B74" w:rsidP="00640B74">
      <w:pPr>
        <w:pStyle w:val="NoteLightbulb"/>
        <w:rPr>
          <w:sz w:val="22"/>
          <w:szCs w:val="20"/>
        </w:rPr>
      </w:pPr>
      <w:r w:rsidRPr="005B17D3">
        <w:rPr>
          <w:b/>
          <w:bCs/>
        </w:rPr>
        <w:t>Note:</w:t>
      </w:r>
      <w:r w:rsidRPr="005B17D3">
        <w:t xml:space="preserve"> </w:t>
      </w:r>
      <w:r w:rsidRPr="005B17D3">
        <w:rPr>
          <w:b/>
          <w:bCs/>
        </w:rPr>
        <w:t>Manual Override</w:t>
      </w:r>
      <w:r w:rsidRPr="005B17D3">
        <w:t xml:space="preserve"> and </w:t>
      </w:r>
      <w:r w:rsidRPr="005B17D3">
        <w:rPr>
          <w:b/>
          <w:bCs/>
        </w:rPr>
        <w:t>Remove Override</w:t>
      </w:r>
      <w:r w:rsidRPr="005B17D3">
        <w:t xml:space="preserve"> functions will be disabled for users who do NOT have Manual Override permissions. Enrollment System users will still see the Manual Override and Remove Override functions but will not be able to use them.</w:t>
      </w:r>
    </w:p>
    <w:p w14:paraId="1B437872" w14:textId="77777777" w:rsidR="00640B74" w:rsidRPr="005B17D3" w:rsidRDefault="00640B74" w:rsidP="00640B74">
      <w:pPr>
        <w:pStyle w:val="NormalWeb"/>
      </w:pPr>
      <w:r w:rsidRPr="005B17D3">
        <w:t> </w:t>
      </w:r>
    </w:p>
    <w:p w14:paraId="0670641E" w14:textId="77777777" w:rsidR="00640B74" w:rsidRPr="005B17D3" w:rsidRDefault="00640B74" w:rsidP="00640B74">
      <w:pPr>
        <w:pStyle w:val="NormalWeb"/>
      </w:pPr>
      <w:r w:rsidRPr="005B17D3">
        <w:t xml:space="preserve">For Enrollment System users with Manual Override permissions, Enrollment System users can override this determination by selecting </w:t>
      </w:r>
      <w:r w:rsidRPr="005B17D3">
        <w:rPr>
          <w:b/>
        </w:rPr>
        <w:t>Yes</w:t>
      </w:r>
      <w:r w:rsidRPr="005B17D3">
        <w:t xml:space="preserve"> on the </w:t>
      </w:r>
      <w:r w:rsidRPr="005B17D3">
        <w:rPr>
          <w:b/>
        </w:rPr>
        <w:t>Manual Override</w:t>
      </w:r>
      <w:r w:rsidRPr="005B17D3">
        <w:t xml:space="preserve"> field when a Veteran is determined </w:t>
      </w:r>
      <w:r w:rsidRPr="005B17D3">
        <w:rPr>
          <w:i/>
        </w:rPr>
        <w:t>Not Eligible</w:t>
      </w:r>
      <w:r w:rsidRPr="005B17D3">
        <w:t xml:space="preserve">. Click the </w:t>
      </w:r>
      <w:r w:rsidRPr="005B17D3">
        <w:rPr>
          <w:b/>
        </w:rPr>
        <w:t>Remove Override</w:t>
      </w:r>
      <w:r w:rsidRPr="005B17D3">
        <w:t xml:space="preserve"> option to cancel this override.  </w:t>
      </w:r>
    </w:p>
    <w:p w14:paraId="20BD76F1" w14:textId="77777777" w:rsidR="00640B74" w:rsidRPr="005B17D3" w:rsidRDefault="00640B74" w:rsidP="00640B74">
      <w:pPr>
        <w:pStyle w:val="screenfield0"/>
      </w:pPr>
      <w:r w:rsidRPr="005B17D3">
        <w:t> </w:t>
      </w:r>
    </w:p>
    <w:p w14:paraId="1F88BD31" w14:textId="77777777" w:rsidR="00640B74" w:rsidRPr="005B17D3" w:rsidRDefault="00640B74" w:rsidP="00640B74">
      <w:pPr>
        <w:pStyle w:val="ScreenField"/>
      </w:pPr>
      <w:r w:rsidRPr="005B17D3">
        <w:t>Manual Override and Remove Override:</w:t>
      </w:r>
    </w:p>
    <w:p w14:paraId="5BCEB8C5" w14:textId="77777777" w:rsidR="00640B74" w:rsidRPr="005B17D3" w:rsidRDefault="00640B74" w:rsidP="00640B74">
      <w:pPr>
        <w:pStyle w:val="BodyTextBullet1"/>
        <w:rPr>
          <w:rFonts w:eastAsia="Arial"/>
        </w:rPr>
      </w:pPr>
      <w:r w:rsidRPr="005B17D3">
        <w:rPr>
          <w:rFonts w:eastAsia="Arial"/>
        </w:rPr>
        <w:t xml:space="preserve">Enrollment System users assigned permissions to perform </w:t>
      </w:r>
      <w:r w:rsidRPr="005B17D3">
        <w:rPr>
          <w:rFonts w:eastAsia="Arial"/>
          <w:i/>
        </w:rPr>
        <w:t>Manual Override</w:t>
      </w:r>
      <w:r w:rsidRPr="005B17D3">
        <w:rPr>
          <w:rFonts w:eastAsia="Arial"/>
        </w:rPr>
        <w:t xml:space="preserve"> and </w:t>
      </w:r>
      <w:r w:rsidRPr="005B17D3">
        <w:rPr>
          <w:rFonts w:eastAsia="Arial"/>
          <w:i/>
        </w:rPr>
        <w:t>Remove Override</w:t>
      </w:r>
      <w:r w:rsidRPr="005B17D3">
        <w:rPr>
          <w:rFonts w:eastAsia="Arial"/>
        </w:rPr>
        <w:t xml:space="preserve"> functions will see the result of both functions. Again, as specified in the note above, Override buttons are disabled when permission is not granted.</w:t>
      </w:r>
    </w:p>
    <w:p w14:paraId="249351B5" w14:textId="77777777" w:rsidR="00640B74" w:rsidRPr="005B17D3" w:rsidRDefault="00640B74" w:rsidP="00640B74">
      <w:pPr>
        <w:pStyle w:val="BodyTextBullet1"/>
      </w:pPr>
    </w:p>
    <w:p w14:paraId="42B2550F" w14:textId="77777777" w:rsidR="00640B74" w:rsidRPr="005B17D3" w:rsidRDefault="00640B74" w:rsidP="00640B74">
      <w:pPr>
        <w:pStyle w:val="screenfielddesc0"/>
        <w:keepNext/>
        <w:jc w:val="center"/>
      </w:pPr>
      <w:r w:rsidRPr="005B17D3">
        <w:drawing>
          <wp:inline distT="0" distB="0" distL="0" distR="0" wp14:anchorId="2C306745" wp14:editId="57F6898C">
            <wp:extent cx="5353050" cy="3514725"/>
            <wp:effectExtent l="0" t="0" r="0" b="9525"/>
            <wp:docPr id="166" name="Picture 166" descr="Screen shot of the Manual Override and Remove Override functions. Only users with Manual Override permissions can use these two fun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353050" cy="3514725"/>
                    </a:xfrm>
                    <a:prstGeom prst="rect">
                      <a:avLst/>
                    </a:prstGeom>
                  </pic:spPr>
                </pic:pic>
              </a:graphicData>
            </a:graphic>
          </wp:inline>
        </w:drawing>
      </w:r>
    </w:p>
    <w:p w14:paraId="4E760527" w14:textId="46749A67" w:rsidR="00640B74" w:rsidRPr="005B17D3" w:rsidRDefault="00640B74" w:rsidP="00640B74">
      <w:pPr>
        <w:pStyle w:val="Caption"/>
        <w:rPr>
          <w:rFonts w:eastAsia="Arial"/>
        </w:rPr>
      </w:pPr>
      <w:bookmarkStart w:id="1111" w:name="_Toc31622438"/>
      <w:r w:rsidRPr="005B17D3">
        <w:t xml:space="preserve">Figure </w:t>
      </w:r>
      <w:r w:rsidRPr="005B17D3">
        <w:rPr>
          <w:noProof/>
        </w:rPr>
        <w:fldChar w:fldCharType="begin"/>
      </w:r>
      <w:r w:rsidRPr="005B17D3">
        <w:rPr>
          <w:noProof/>
        </w:rPr>
        <w:instrText xml:space="preserve"> SEQ Figure \* ARABIC </w:instrText>
      </w:r>
      <w:r w:rsidRPr="005B17D3">
        <w:rPr>
          <w:noProof/>
        </w:rPr>
        <w:fldChar w:fldCharType="separate"/>
      </w:r>
      <w:r w:rsidR="008C0D2B" w:rsidRPr="005B17D3">
        <w:rPr>
          <w:noProof/>
        </w:rPr>
        <w:t>81</w:t>
      </w:r>
      <w:r w:rsidRPr="005B17D3">
        <w:rPr>
          <w:noProof/>
        </w:rPr>
        <w:fldChar w:fldCharType="end"/>
      </w:r>
      <w:r w:rsidRPr="005B17D3">
        <w:t>: Manual Override and Remove Override functions</w:t>
      </w:r>
      <w:bookmarkEnd w:id="1111"/>
      <w:r w:rsidRPr="005B17D3">
        <w:rPr>
          <w:b w:val="0"/>
          <w:bCs w:val="0"/>
          <w:i/>
          <w:iCs/>
        </w:rPr>
        <w:t> </w:t>
      </w:r>
    </w:p>
    <w:p w14:paraId="20B087CE" w14:textId="77777777" w:rsidR="00640B74" w:rsidRPr="005B17D3" w:rsidRDefault="00640B74" w:rsidP="00640B74">
      <w:pPr>
        <w:pStyle w:val="ScreenField"/>
      </w:pPr>
    </w:p>
    <w:p w14:paraId="2F56AD1F" w14:textId="77777777" w:rsidR="00640B74" w:rsidRPr="005B17D3" w:rsidRDefault="00640B74" w:rsidP="00640B74">
      <w:pPr>
        <w:pStyle w:val="ScreenField"/>
      </w:pPr>
      <w:r w:rsidRPr="005B17D3">
        <w:t>Manual Override Screen:</w:t>
      </w:r>
    </w:p>
    <w:p w14:paraId="2B3C5C73" w14:textId="77777777" w:rsidR="00640B74" w:rsidRPr="005B17D3" w:rsidRDefault="00640B74" w:rsidP="00640B74">
      <w:pPr>
        <w:pStyle w:val="BodyTextBullet1"/>
        <w:ind w:left="600"/>
      </w:pPr>
      <w:r w:rsidRPr="005B17D3">
        <w:t xml:space="preserve">The </w:t>
      </w:r>
      <w:r w:rsidRPr="005B17D3">
        <w:rPr>
          <w:b/>
        </w:rPr>
        <w:t>Community Care Manual Override</w:t>
      </w:r>
      <w:r w:rsidRPr="005B17D3">
        <w:t xml:space="preserve"> screen displays when the user clicks the red arrow. The </w:t>
      </w:r>
      <w:r w:rsidRPr="005B17D3">
        <w:rPr>
          <w:b/>
          <w:bCs/>
        </w:rPr>
        <w:t>Override</w:t>
      </w:r>
      <w:r w:rsidRPr="005B17D3">
        <w:t xml:space="preserve"> screen allows the user to do the following:</w:t>
      </w:r>
    </w:p>
    <w:p w14:paraId="45B3679E" w14:textId="77777777" w:rsidR="00640B74" w:rsidRPr="005B17D3" w:rsidRDefault="00640B74" w:rsidP="001470FA">
      <w:pPr>
        <w:pStyle w:val="BodyTextBullet1"/>
        <w:numPr>
          <w:ilvl w:val="0"/>
          <w:numId w:val="387"/>
        </w:numPr>
        <w:rPr>
          <w:rFonts w:eastAsia="Arial"/>
        </w:rPr>
      </w:pPr>
      <w:r w:rsidRPr="005B17D3">
        <w:rPr>
          <w:rFonts w:eastAsia="Arial"/>
        </w:rPr>
        <w:t>Specify a Community Care Override Reason:</w:t>
      </w:r>
    </w:p>
    <w:p w14:paraId="0E9AE8F3" w14:textId="77777777" w:rsidR="00640B74" w:rsidRPr="005B17D3" w:rsidRDefault="00640B74" w:rsidP="001470FA">
      <w:pPr>
        <w:pStyle w:val="BodyTextBullet1"/>
        <w:numPr>
          <w:ilvl w:val="0"/>
          <w:numId w:val="388"/>
        </w:numPr>
      </w:pPr>
      <w:r w:rsidRPr="005B17D3">
        <w:t>Administrative Decision</w:t>
      </w:r>
    </w:p>
    <w:p w14:paraId="67E76FDE" w14:textId="77777777" w:rsidR="00640B74" w:rsidRPr="005B17D3" w:rsidRDefault="00640B74" w:rsidP="001470FA">
      <w:pPr>
        <w:pStyle w:val="BodyTextBullet1"/>
        <w:numPr>
          <w:ilvl w:val="0"/>
          <w:numId w:val="389"/>
        </w:numPr>
      </w:pPr>
      <w:r w:rsidRPr="005B17D3">
        <w:t>Enrollment System Record Error</w:t>
      </w:r>
    </w:p>
    <w:p w14:paraId="34BB7D54" w14:textId="77777777" w:rsidR="00640B74" w:rsidRPr="005B17D3" w:rsidRDefault="00640B74" w:rsidP="001470FA">
      <w:pPr>
        <w:pStyle w:val="BodyTextBullet1"/>
        <w:numPr>
          <w:ilvl w:val="0"/>
          <w:numId w:val="389"/>
        </w:numPr>
      </w:pPr>
      <w:r w:rsidRPr="005B17D3">
        <w:t>Legislative Change</w:t>
      </w:r>
    </w:p>
    <w:p w14:paraId="17C3C5A7" w14:textId="77777777" w:rsidR="00640B74" w:rsidRPr="005B17D3" w:rsidRDefault="00640B74" w:rsidP="001470FA">
      <w:pPr>
        <w:pStyle w:val="BodyTextBullet1"/>
        <w:numPr>
          <w:ilvl w:val="0"/>
          <w:numId w:val="389"/>
        </w:numPr>
        <w:rPr>
          <w:rFonts w:eastAsia="Arial"/>
        </w:rPr>
      </w:pPr>
      <w:r w:rsidRPr="005B17D3">
        <w:rPr>
          <w:rFonts w:eastAsia="Arial"/>
        </w:rPr>
        <w:t>Enter Community Care Override Comments (required)</w:t>
      </w:r>
    </w:p>
    <w:p w14:paraId="4C824BBE" w14:textId="77777777" w:rsidR="00640B74" w:rsidRPr="005B17D3" w:rsidRDefault="00640B74" w:rsidP="001470FA">
      <w:pPr>
        <w:pStyle w:val="BodyTextBullet1"/>
        <w:numPr>
          <w:ilvl w:val="0"/>
          <w:numId w:val="390"/>
        </w:numPr>
        <w:rPr>
          <w:rFonts w:eastAsia="Arial"/>
        </w:rPr>
      </w:pPr>
      <w:r w:rsidRPr="005B17D3">
        <w:rPr>
          <w:rFonts w:eastAsia="Arial"/>
        </w:rPr>
        <w:t>Specify the Community Care Outcome (Current or New).</w:t>
      </w:r>
    </w:p>
    <w:p w14:paraId="3DA09B14" w14:textId="77777777" w:rsidR="00640B74" w:rsidRPr="005B17D3" w:rsidRDefault="00640B74" w:rsidP="00640B74">
      <w:pPr>
        <w:pStyle w:val="NormalWeb"/>
      </w:pPr>
    </w:p>
    <w:p w14:paraId="556A2D0D" w14:textId="77777777" w:rsidR="00640B74" w:rsidRPr="005B17D3" w:rsidRDefault="00640B74" w:rsidP="00640B74">
      <w:pPr>
        <w:pStyle w:val="NoteLightbulb"/>
      </w:pPr>
      <w:r w:rsidRPr="005B17D3">
        <w:rPr>
          <w:rFonts w:eastAsia="Arial"/>
          <w:b/>
        </w:rPr>
        <w:t>Note:</w:t>
      </w:r>
      <w:r w:rsidRPr="005B17D3">
        <w:t xml:space="preserve"> </w:t>
      </w:r>
      <w:r w:rsidRPr="005B17D3">
        <w:rPr>
          <w:rFonts w:eastAsia="Arial"/>
          <w:b/>
        </w:rPr>
        <w:t>Update</w:t>
      </w:r>
      <w:r w:rsidRPr="005B17D3">
        <w:rPr>
          <w:rFonts w:eastAsia="Arial"/>
        </w:rPr>
        <w:t xml:space="preserve"> displays a confirmation message </w:t>
      </w:r>
      <w:r w:rsidRPr="005B17D3">
        <w:rPr>
          <w:rFonts w:eastAsia="Arial"/>
          <w:i/>
        </w:rPr>
        <w:t>“Community Care Updated Successfully</w:t>
      </w:r>
      <w:r w:rsidRPr="005B17D3">
        <w:rPr>
          <w:rFonts w:eastAsia="Arial"/>
        </w:rPr>
        <w:t>”; </w:t>
      </w:r>
      <w:r w:rsidRPr="005B17D3">
        <w:rPr>
          <w:rFonts w:eastAsia="Arial"/>
          <w:b/>
        </w:rPr>
        <w:t>Cancel</w:t>
      </w:r>
      <w:r w:rsidRPr="005B17D3">
        <w:rPr>
          <w:rFonts w:eastAsia="Arial"/>
        </w:rPr>
        <w:t xml:space="preserve"> takes you back to the </w:t>
      </w:r>
      <w:r w:rsidRPr="005B17D3">
        <w:rPr>
          <w:rFonts w:eastAsia="Arial"/>
          <w:b/>
        </w:rPr>
        <w:t>Community Care Determination</w:t>
      </w:r>
      <w:r w:rsidRPr="005B17D3">
        <w:rPr>
          <w:rFonts w:eastAsia="Arial"/>
        </w:rPr>
        <w:t xml:space="preserve"> screen in its initial state.</w:t>
      </w:r>
    </w:p>
    <w:p w14:paraId="654F1CF1" w14:textId="77777777" w:rsidR="00640B74" w:rsidRPr="005B17D3" w:rsidRDefault="00640B74" w:rsidP="00640B74">
      <w:pPr>
        <w:pStyle w:val="BodyTextBullet1"/>
      </w:pPr>
    </w:p>
    <w:p w14:paraId="271645DC" w14:textId="77777777" w:rsidR="00640B74" w:rsidRPr="005B17D3" w:rsidRDefault="00640B74" w:rsidP="00640B74">
      <w:pPr>
        <w:pStyle w:val="BodyTextBullet1"/>
      </w:pPr>
      <w:bookmarkStart w:id="1112" w:name="ManualOverride"/>
      <w:bookmarkEnd w:id="1112"/>
      <w:r w:rsidRPr="005B17D3">
        <w:t>Perform the following "How Do I..." procedures to apply a manual override as well as remove an override:</w:t>
      </w:r>
    </w:p>
    <w:p w14:paraId="1C82C983" w14:textId="77777777" w:rsidR="00640B74" w:rsidRPr="005B17D3" w:rsidRDefault="00640B74" w:rsidP="00640B74">
      <w:pPr>
        <w:pStyle w:val="NormalWeb"/>
      </w:pPr>
      <w:r w:rsidRPr="005B17D3">
        <w:t> </w:t>
      </w:r>
    </w:p>
    <w:p w14:paraId="60797018" w14:textId="77777777" w:rsidR="00640B74" w:rsidRPr="005B17D3" w:rsidRDefault="005B17D3" w:rsidP="00640B74">
      <w:pPr>
        <w:pStyle w:val="NormalWeb"/>
      </w:pPr>
      <w:hyperlink w:anchor="ApplyOverride" w:history="1">
        <w:r w:rsidR="00640B74" w:rsidRPr="005B17D3">
          <w:rPr>
            <w:rStyle w:val="Hyperlink"/>
          </w:rPr>
          <w:t>... apply a Manual Override?</w:t>
        </w:r>
      </w:hyperlink>
    </w:p>
    <w:p w14:paraId="2DCE29D4" w14:textId="77777777" w:rsidR="00640B74" w:rsidRPr="005B17D3" w:rsidRDefault="00640B74" w:rsidP="00640B74">
      <w:pPr>
        <w:pStyle w:val="NormalWeb"/>
      </w:pPr>
      <w:r w:rsidRPr="005B17D3">
        <w:t> </w:t>
      </w:r>
    </w:p>
    <w:p w14:paraId="59276D13" w14:textId="77777777" w:rsidR="00640B74" w:rsidRPr="005B17D3" w:rsidRDefault="005B17D3" w:rsidP="00640B74">
      <w:pPr>
        <w:pStyle w:val="NormalWeb"/>
      </w:pPr>
      <w:hyperlink w:anchor="RemoveOverride" w:history="1">
        <w:r w:rsidR="00640B74" w:rsidRPr="005B17D3">
          <w:rPr>
            <w:rStyle w:val="Hyperlink"/>
          </w:rPr>
          <w:t>... remove Override?</w:t>
        </w:r>
      </w:hyperlink>
      <w:r w:rsidR="00640B74" w:rsidRPr="005B17D3">
        <w:t xml:space="preserve"> </w:t>
      </w:r>
    </w:p>
    <w:p w14:paraId="5890618B" w14:textId="77777777" w:rsidR="00640B74" w:rsidRPr="005B17D3" w:rsidRDefault="00640B74" w:rsidP="00640B74"/>
    <w:p w14:paraId="35FB0410" w14:textId="77777777" w:rsidR="00640B74" w:rsidRPr="005B17D3" w:rsidRDefault="00640B74" w:rsidP="00640B74">
      <w:pPr>
        <w:pStyle w:val="ScreenField"/>
      </w:pPr>
      <w:r w:rsidRPr="005B17D3">
        <w:t>Update and Cancel Buttons:</w:t>
      </w:r>
    </w:p>
    <w:p w14:paraId="79D7A93C" w14:textId="77777777" w:rsidR="00640B74" w:rsidRPr="005B17D3" w:rsidRDefault="00640B74" w:rsidP="00640B74">
      <w:pPr>
        <w:pStyle w:val="BodyTextBullet1"/>
      </w:pPr>
      <w:r w:rsidRPr="005B17D3">
        <w:t>The</w:t>
      </w:r>
      <w:r w:rsidRPr="005B17D3">
        <w:rPr>
          <w:b/>
          <w:bCs/>
        </w:rPr>
        <w:t xml:space="preserve"> Update </w:t>
      </w:r>
      <w:r w:rsidRPr="005B17D3">
        <w:t xml:space="preserve">button displays a confirmation message "Community Care Updated Successfully"; The </w:t>
      </w:r>
      <w:r w:rsidRPr="005B17D3">
        <w:rPr>
          <w:b/>
          <w:bCs/>
        </w:rPr>
        <w:t xml:space="preserve">Cancel </w:t>
      </w:r>
      <w:r w:rsidRPr="005B17D3">
        <w:t xml:space="preserve">button takes them back to the </w:t>
      </w:r>
      <w:r w:rsidRPr="005B17D3">
        <w:rPr>
          <w:b/>
          <w:bCs/>
        </w:rPr>
        <w:t>Community Care Determination</w:t>
      </w:r>
      <w:r w:rsidRPr="005B17D3">
        <w:t xml:space="preserve"> screen in its initial state.</w:t>
      </w:r>
    </w:p>
    <w:p w14:paraId="61845150" w14:textId="77777777" w:rsidR="00640B74" w:rsidRPr="005B17D3" w:rsidRDefault="00640B74" w:rsidP="00640B74"/>
    <w:p w14:paraId="5B8763BE" w14:textId="77777777" w:rsidR="00243ABA" w:rsidRPr="005B17D3" w:rsidRDefault="00243ABA" w:rsidP="00EF3896">
      <w:pPr>
        <w:pStyle w:val="Heading5"/>
      </w:pPr>
      <w:bookmarkStart w:id="1113" w:name="_Toc31622266"/>
      <w:r w:rsidRPr="005B17D3">
        <w:t>Nearest Veterans Access, Choice, Accountability Act (VACAA) Facility on the Community Care Determination Screen</w:t>
      </w:r>
      <w:bookmarkEnd w:id="1113"/>
    </w:p>
    <w:p w14:paraId="740A4B22" w14:textId="77777777" w:rsidR="00243ABA" w:rsidRPr="005B17D3" w:rsidRDefault="00243ABA" w:rsidP="00EF3896">
      <w:pPr>
        <w:pStyle w:val="ScreenFieldDesc"/>
        <w:ind w:left="0"/>
      </w:pPr>
      <w:r w:rsidRPr="005B17D3">
        <w:t>VACAA Facility information is used for geocoding in the PSSG Drive Distance Information table.</w:t>
      </w:r>
    </w:p>
    <w:p w14:paraId="49F152C2" w14:textId="77777777" w:rsidR="00243ABA" w:rsidRPr="005B17D3" w:rsidRDefault="00243ABA" w:rsidP="00474E83">
      <w:pPr>
        <w:pStyle w:val="NoteLightbulb"/>
      </w:pPr>
      <w:r w:rsidRPr="005B17D3">
        <w:rPr>
          <w:b/>
        </w:rPr>
        <w:t>Note:</w:t>
      </w:r>
      <w:r w:rsidRPr="005B17D3">
        <w:t xml:space="preserve"> This only applies to Veterans who are Grandfather eligible. </w:t>
      </w:r>
    </w:p>
    <w:p w14:paraId="4A00BC9C" w14:textId="77777777" w:rsidR="00243ABA" w:rsidRPr="005B17D3" w:rsidRDefault="00243ABA" w:rsidP="00EF3896">
      <w:pPr>
        <w:pStyle w:val="ScreenField"/>
      </w:pPr>
    </w:p>
    <w:p w14:paraId="1950883D" w14:textId="77777777" w:rsidR="00243ABA" w:rsidRPr="005B17D3" w:rsidRDefault="00243ABA" w:rsidP="00EF3896">
      <w:pPr>
        <w:pStyle w:val="ScreenField"/>
      </w:pPr>
      <w:r w:rsidRPr="005B17D3">
        <w:t>VISN Number:</w:t>
      </w:r>
    </w:p>
    <w:p w14:paraId="41873E4A" w14:textId="77777777" w:rsidR="00243ABA" w:rsidRPr="005B17D3" w:rsidRDefault="00243ABA" w:rsidP="00EF3896">
      <w:pPr>
        <w:pStyle w:val="ScreenFieldDesc"/>
      </w:pPr>
      <w:r w:rsidRPr="005B17D3">
        <w:t xml:space="preserve">Number for the station in the geocoding table. </w:t>
      </w:r>
    </w:p>
    <w:p w14:paraId="7C6D6436" w14:textId="77777777" w:rsidR="00243ABA" w:rsidRPr="005B17D3" w:rsidRDefault="00243ABA" w:rsidP="00EF3896">
      <w:pPr>
        <w:pStyle w:val="ScreenField"/>
      </w:pPr>
      <w:r w:rsidRPr="005B17D3">
        <w:t>Station Name / Station Number:</w:t>
      </w:r>
    </w:p>
    <w:p w14:paraId="0BAA68D3" w14:textId="77777777" w:rsidR="00243ABA" w:rsidRPr="005B17D3" w:rsidRDefault="00243ABA" w:rsidP="00EF3896">
      <w:pPr>
        <w:pStyle w:val="ScreenFieldDesc"/>
      </w:pPr>
      <w:r w:rsidRPr="005B17D3">
        <w:t xml:space="preserve">Name or number of the nearest VACAA facility. </w:t>
      </w:r>
    </w:p>
    <w:p w14:paraId="23842E36" w14:textId="77777777" w:rsidR="00243ABA" w:rsidRPr="005B17D3" w:rsidRDefault="00243ABA" w:rsidP="00EF3896">
      <w:pPr>
        <w:pStyle w:val="ScreenField"/>
      </w:pPr>
      <w:r w:rsidRPr="005B17D3">
        <w:t>Station Address:</w:t>
      </w:r>
    </w:p>
    <w:p w14:paraId="20ED9301" w14:textId="77777777" w:rsidR="00243ABA" w:rsidRPr="005B17D3" w:rsidRDefault="00243ABA" w:rsidP="00EF3896">
      <w:pPr>
        <w:pStyle w:val="ScreenFieldDesc"/>
      </w:pPr>
      <w:r w:rsidRPr="005B17D3">
        <w:t>The full station address.</w:t>
      </w:r>
    </w:p>
    <w:p w14:paraId="552D487B" w14:textId="77777777" w:rsidR="00243ABA" w:rsidRPr="005B17D3" w:rsidRDefault="00243ABA" w:rsidP="00EF3896">
      <w:pPr>
        <w:pStyle w:val="ScreenField"/>
      </w:pPr>
      <w:r w:rsidRPr="005B17D3">
        <w:t>Distance (driving distance):</w:t>
      </w:r>
    </w:p>
    <w:p w14:paraId="45427C96" w14:textId="77777777" w:rsidR="00243ABA" w:rsidRPr="005B17D3" w:rsidRDefault="00243ABA" w:rsidP="00EF3896">
      <w:pPr>
        <w:pStyle w:val="ScreenFieldDesc"/>
      </w:pPr>
      <w:r w:rsidRPr="005B17D3">
        <w:t>Distance in miles. Displays all eight decimal place values.</w:t>
      </w:r>
    </w:p>
    <w:p w14:paraId="22B26188" w14:textId="77777777" w:rsidR="00243ABA" w:rsidRPr="005B17D3" w:rsidRDefault="00243ABA" w:rsidP="00EF3896">
      <w:pPr>
        <w:pStyle w:val="ScreenField"/>
      </w:pPr>
      <w:r w:rsidRPr="005B17D3">
        <w:t>Date Determined:</w:t>
      </w:r>
    </w:p>
    <w:p w14:paraId="30546C7C" w14:textId="77777777" w:rsidR="00243ABA" w:rsidRPr="005B17D3" w:rsidRDefault="00243ABA" w:rsidP="00EF3896">
      <w:pPr>
        <w:pStyle w:val="ScreenFieldDesc"/>
      </w:pPr>
      <w:r w:rsidRPr="005B17D3">
        <w:t>Date geocoding was performed in the MM/DDYYY format. Result:</w:t>
      </w:r>
    </w:p>
    <w:p w14:paraId="31D28EDD" w14:textId="77777777" w:rsidR="00243ABA" w:rsidRPr="005B17D3" w:rsidRDefault="00243ABA" w:rsidP="00EF3896">
      <w:pPr>
        <w:pStyle w:val="ScreenFieldDesc"/>
      </w:pPr>
      <w:r w:rsidRPr="005B17D3">
        <w:t>The results are displayed in text not numeric code as follows:</w:t>
      </w:r>
    </w:p>
    <w:p w14:paraId="75BF8880" w14:textId="77777777" w:rsidR="00243ABA" w:rsidRPr="005B17D3" w:rsidRDefault="00243ABA" w:rsidP="00EF3896">
      <w:pPr>
        <w:pStyle w:val="ListBullet"/>
      </w:pPr>
      <w:r w:rsidRPr="005B17D3">
        <w:t>Address cannot be coded.</w:t>
      </w:r>
    </w:p>
    <w:p w14:paraId="4FE49CFF" w14:textId="77777777" w:rsidR="00243ABA" w:rsidRPr="005B17D3" w:rsidRDefault="00243ABA" w:rsidP="00EF3896">
      <w:pPr>
        <w:pStyle w:val="ListBullet"/>
      </w:pPr>
      <w:r w:rsidRPr="005B17D3">
        <w:t>Veteran Address is less than or equal to 40 miles and does not meet the exceptions.</w:t>
      </w:r>
    </w:p>
    <w:p w14:paraId="1067BE47" w14:textId="77777777" w:rsidR="00243ABA" w:rsidRPr="005B17D3" w:rsidRDefault="00243ABA" w:rsidP="00EF3896">
      <w:pPr>
        <w:pStyle w:val="ListBullet"/>
      </w:pPr>
      <w:r w:rsidRPr="005B17D3">
        <w:t>Veteran resides in the state of Alaska (AK).</w:t>
      </w:r>
    </w:p>
    <w:p w14:paraId="76FB62E3" w14:textId="77777777" w:rsidR="00243ABA" w:rsidRPr="005B17D3" w:rsidRDefault="00243ABA" w:rsidP="00EF3896">
      <w:pPr>
        <w:pStyle w:val="ListBullet"/>
      </w:pPr>
      <w:r w:rsidRPr="005B17D3">
        <w:t>Veteran resides in the state of Hawaii (HI).</w:t>
      </w:r>
    </w:p>
    <w:p w14:paraId="250D880A" w14:textId="77777777" w:rsidR="00243ABA" w:rsidRPr="005B17D3" w:rsidRDefault="00243ABA" w:rsidP="00EF3896">
      <w:pPr>
        <w:pStyle w:val="ListBullet"/>
      </w:pPr>
      <w:r w:rsidRPr="005B17D3">
        <w:t>Veteran resides in the state of New Hampshire (NH) and is greater than 20 miles from the White River junction VA Medical Facility.</w:t>
      </w:r>
    </w:p>
    <w:p w14:paraId="1328BEED" w14:textId="77777777" w:rsidR="00243ABA" w:rsidRPr="005B17D3" w:rsidRDefault="00243ABA" w:rsidP="00EF3896">
      <w:pPr>
        <w:pStyle w:val="ListBullet"/>
      </w:pPr>
      <w:r w:rsidRPr="005B17D3">
        <w:t>Veteran resides more than 40 miles from a VA facility.</w:t>
      </w:r>
    </w:p>
    <w:p w14:paraId="1D315507" w14:textId="77777777" w:rsidR="00243ABA" w:rsidRPr="005B17D3" w:rsidRDefault="00243ABA" w:rsidP="00EF3896">
      <w:pPr>
        <w:pStyle w:val="ListBullet"/>
      </w:pPr>
      <w:r w:rsidRPr="005B17D3">
        <w:t>Veteran resident in US territories – Guam, American Samoa, Northern Mariana Islands (CNMI), US Virgin Islands and the Philippines.</w:t>
      </w:r>
    </w:p>
    <w:p w14:paraId="0897B999" w14:textId="77777777" w:rsidR="00243ABA" w:rsidRPr="005B17D3" w:rsidRDefault="00243ABA" w:rsidP="00EF3896">
      <w:pPr>
        <w:pStyle w:val="ScreenField"/>
      </w:pPr>
    </w:p>
    <w:p w14:paraId="3FB7E412" w14:textId="77777777" w:rsidR="00243ABA" w:rsidRPr="005B17D3" w:rsidRDefault="00243ABA" w:rsidP="00EF3896">
      <w:pPr>
        <w:pStyle w:val="ScreenField"/>
        <w:rPr>
          <w:szCs w:val="24"/>
        </w:rPr>
      </w:pPr>
      <w:r w:rsidRPr="005B17D3">
        <w:t>View Geocode Transmit History Link</w:t>
      </w:r>
    </w:p>
    <w:p w14:paraId="0CB556F1" w14:textId="77777777" w:rsidR="00243ABA" w:rsidRPr="005B17D3" w:rsidRDefault="00243ABA" w:rsidP="00EF3896">
      <w:pPr>
        <w:pStyle w:val="BodyTextBullet1"/>
      </w:pPr>
      <w:r w:rsidRPr="005B17D3">
        <w:rPr>
          <w:rFonts w:eastAsia="Arial"/>
        </w:rPr>
        <w:t xml:space="preserve">The </w:t>
      </w:r>
      <w:r w:rsidRPr="005B17D3">
        <w:rPr>
          <w:rFonts w:eastAsia="Arial"/>
          <w:b/>
        </w:rPr>
        <w:t>Geocode Transmit History</w:t>
      </w:r>
      <w:r w:rsidRPr="005B17D3">
        <w:rPr>
          <w:rFonts w:eastAsia="Arial"/>
        </w:rPr>
        <w:t xml:space="preserve"> link, located under the </w:t>
      </w:r>
      <w:r w:rsidRPr="005B17D3">
        <w:rPr>
          <w:rFonts w:eastAsia="Arial"/>
          <w:b/>
        </w:rPr>
        <w:t>Nearest VCAA Facility</w:t>
      </w:r>
      <w:r w:rsidRPr="005B17D3">
        <w:rPr>
          <w:rFonts w:eastAsia="Arial"/>
        </w:rPr>
        <w:t xml:space="preserve"> section of the </w:t>
      </w:r>
      <w:r w:rsidRPr="005B17D3">
        <w:rPr>
          <w:rFonts w:eastAsia="Arial"/>
          <w:b/>
        </w:rPr>
        <w:t>Community Care Determination</w:t>
      </w:r>
      <w:r w:rsidRPr="005B17D3">
        <w:rPr>
          <w:rFonts w:eastAsia="Arial"/>
        </w:rPr>
        <w:t xml:space="preserve"> screen, takes Enrollment System users to the </w:t>
      </w:r>
      <w:r w:rsidRPr="005B17D3">
        <w:rPr>
          <w:rFonts w:eastAsia="Arial"/>
          <w:b/>
        </w:rPr>
        <w:t>Geocode Transmit History</w:t>
      </w:r>
      <w:r w:rsidRPr="005B17D3">
        <w:rPr>
          <w:rFonts w:eastAsia="Arial"/>
        </w:rPr>
        <w:t xml:space="preserve"> screen.</w:t>
      </w:r>
    </w:p>
    <w:p w14:paraId="23D50B35" w14:textId="77777777" w:rsidR="00243ABA" w:rsidRPr="005B17D3" w:rsidRDefault="00243ABA" w:rsidP="00EF3896">
      <w:pPr>
        <w:pStyle w:val="NormalWeb"/>
      </w:pPr>
      <w:r w:rsidRPr="005B17D3">
        <w:t> </w:t>
      </w:r>
    </w:p>
    <w:p w14:paraId="3F1BB7D0" w14:textId="77777777" w:rsidR="00243ABA" w:rsidRPr="005B17D3" w:rsidRDefault="00243ABA" w:rsidP="00EF3896">
      <w:pPr>
        <w:pStyle w:val="NormalWeb"/>
        <w:keepNext/>
        <w:jc w:val="center"/>
      </w:pPr>
      <w:r w:rsidRPr="005B17D3">
        <w:rPr>
          <w:rFonts w:eastAsia="Arial"/>
          <w:noProof/>
        </w:rPr>
        <w:drawing>
          <wp:inline distT="0" distB="0" distL="0" distR="0" wp14:anchorId="40C12560" wp14:editId="4CC3A805">
            <wp:extent cx="5526405" cy="2544445"/>
            <wp:effectExtent l="0" t="0" r="0" b="8255"/>
            <wp:docPr id="160" name="Picture 160" descr="The Geocode Transmit History link, located under the Nearest VCAA Facility section of the Community Care Determination screen, takes Enrollment System users to the Geocode Transmit History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he Geocode Transmit History link, located under the Nearest VCAA Facility section of the Community Care Determination screen, takes Enrollment System users to the Geocode Transmit History screen."/>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526405" cy="2544445"/>
                    </a:xfrm>
                    <a:prstGeom prst="rect">
                      <a:avLst/>
                    </a:prstGeom>
                    <a:noFill/>
                    <a:ln>
                      <a:noFill/>
                    </a:ln>
                  </pic:spPr>
                </pic:pic>
              </a:graphicData>
            </a:graphic>
          </wp:inline>
        </w:drawing>
      </w:r>
    </w:p>
    <w:p w14:paraId="25676BF3" w14:textId="33EE2418" w:rsidR="00243ABA" w:rsidRPr="005B17D3" w:rsidRDefault="00243ABA" w:rsidP="00EF3896">
      <w:pPr>
        <w:pStyle w:val="Caption"/>
        <w:rPr>
          <w:rFonts w:eastAsia="Arial"/>
        </w:rPr>
      </w:pPr>
      <w:bookmarkStart w:id="1114" w:name="_Toc31622439"/>
      <w:r w:rsidRPr="005B17D3">
        <w:t xml:space="preserve">Figure </w:t>
      </w:r>
      <w:r w:rsidR="00247AD2" w:rsidRPr="005B17D3">
        <w:rPr>
          <w:noProof/>
        </w:rPr>
        <w:fldChar w:fldCharType="begin"/>
      </w:r>
      <w:r w:rsidR="00247AD2" w:rsidRPr="005B17D3">
        <w:rPr>
          <w:noProof/>
        </w:rPr>
        <w:instrText xml:space="preserve"> SEQ Figure \* ARABIC </w:instrText>
      </w:r>
      <w:r w:rsidR="00247AD2" w:rsidRPr="005B17D3">
        <w:rPr>
          <w:noProof/>
        </w:rPr>
        <w:fldChar w:fldCharType="separate"/>
      </w:r>
      <w:r w:rsidR="008C0D2B" w:rsidRPr="005B17D3">
        <w:rPr>
          <w:noProof/>
        </w:rPr>
        <w:t>82</w:t>
      </w:r>
      <w:r w:rsidR="00247AD2" w:rsidRPr="005B17D3">
        <w:rPr>
          <w:noProof/>
        </w:rPr>
        <w:fldChar w:fldCharType="end"/>
      </w:r>
      <w:r w:rsidRPr="005B17D3">
        <w:t xml:space="preserve">: </w:t>
      </w:r>
      <w:r w:rsidRPr="005B17D3">
        <w:rPr>
          <w:bCs w:val="0"/>
        </w:rPr>
        <w:t>View Geocode Transmit History link</w:t>
      </w:r>
      <w:bookmarkEnd w:id="1114"/>
    </w:p>
    <w:p w14:paraId="0BA50466" w14:textId="6A77FF90" w:rsidR="00243ABA" w:rsidRPr="005B17D3" w:rsidRDefault="00243ABA" w:rsidP="00EF3896">
      <w:pPr>
        <w:pStyle w:val="ScreenName"/>
      </w:pPr>
      <w:bookmarkStart w:id="1115" w:name="_Toc256000013"/>
      <w:r w:rsidRPr="005B17D3">
        <w:t>View Geocode</w:t>
      </w:r>
      <w:r w:rsidR="00640B74" w:rsidRPr="005B17D3">
        <w:t xml:space="preserve"> Transmit</w:t>
      </w:r>
      <w:r w:rsidRPr="005B17D3">
        <w:t xml:space="preserve"> History</w:t>
      </w:r>
      <w:bookmarkEnd w:id="1115"/>
    </w:p>
    <w:p w14:paraId="54A67C98" w14:textId="77777777" w:rsidR="00243ABA" w:rsidRPr="005B17D3" w:rsidRDefault="00243ABA" w:rsidP="00EF3896">
      <w:pPr>
        <w:pStyle w:val="BodyTextBullet1"/>
      </w:pPr>
      <w:r w:rsidRPr="005B17D3">
        <w:t xml:space="preserve">Enrollment System users view PSSG geocode history on the </w:t>
      </w:r>
      <w:r w:rsidRPr="005B17D3">
        <w:rPr>
          <w:b/>
        </w:rPr>
        <w:t>Geocode Transmit History</w:t>
      </w:r>
      <w:r w:rsidRPr="005B17D3">
        <w:t xml:space="preserve"> screen.</w:t>
      </w:r>
    </w:p>
    <w:p w14:paraId="1206AE42" w14:textId="77777777" w:rsidR="00243ABA" w:rsidRPr="005B17D3" w:rsidRDefault="00243ABA" w:rsidP="00EF3896">
      <w:pPr>
        <w:keepNext/>
        <w:spacing w:before="100" w:beforeAutospacing="1" w:after="100" w:afterAutospacing="1"/>
        <w:jc w:val="center"/>
        <w:rPr>
          <w:b/>
        </w:rPr>
      </w:pPr>
      <w:r w:rsidRPr="005B17D3">
        <w:rPr>
          <w:b/>
          <w:noProof/>
        </w:rPr>
        <w:drawing>
          <wp:inline distT="0" distB="0" distL="0" distR="0" wp14:anchorId="0911A0FC" wp14:editId="04599CDF">
            <wp:extent cx="6154365" cy="674615"/>
            <wp:effectExtent l="0" t="0" r="0" b="0"/>
            <wp:docPr id="1514" name="Picture 1514" descr="Enrollment System users view PSSG geocode history on the Geocode Transmit History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nrollment System users view PSSG geocode history on the Geocode Transmit History screen."/>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6210509" cy="680769"/>
                    </a:xfrm>
                    <a:prstGeom prst="rect">
                      <a:avLst/>
                    </a:prstGeom>
                    <a:noFill/>
                    <a:ln>
                      <a:noFill/>
                    </a:ln>
                  </pic:spPr>
                </pic:pic>
              </a:graphicData>
            </a:graphic>
          </wp:inline>
        </w:drawing>
      </w:r>
    </w:p>
    <w:p w14:paraId="2557E80E" w14:textId="6766EB02" w:rsidR="00243ABA" w:rsidRPr="005B17D3" w:rsidRDefault="00243ABA" w:rsidP="00EF3896">
      <w:pPr>
        <w:pStyle w:val="Caption"/>
      </w:pPr>
      <w:bookmarkStart w:id="1116" w:name="_Toc31622440"/>
      <w:r w:rsidRPr="005B17D3">
        <w:t xml:space="preserve">Figure </w:t>
      </w:r>
      <w:r w:rsidR="00247AD2" w:rsidRPr="005B17D3">
        <w:rPr>
          <w:noProof/>
        </w:rPr>
        <w:fldChar w:fldCharType="begin"/>
      </w:r>
      <w:r w:rsidR="00247AD2" w:rsidRPr="005B17D3">
        <w:rPr>
          <w:noProof/>
        </w:rPr>
        <w:instrText xml:space="preserve"> SEQ Figure \* ARABIC </w:instrText>
      </w:r>
      <w:r w:rsidR="00247AD2" w:rsidRPr="005B17D3">
        <w:rPr>
          <w:noProof/>
        </w:rPr>
        <w:fldChar w:fldCharType="separate"/>
      </w:r>
      <w:r w:rsidR="008C0D2B" w:rsidRPr="005B17D3">
        <w:rPr>
          <w:noProof/>
        </w:rPr>
        <w:t>83</w:t>
      </w:r>
      <w:r w:rsidR="00247AD2" w:rsidRPr="005B17D3">
        <w:rPr>
          <w:noProof/>
        </w:rPr>
        <w:fldChar w:fldCharType="end"/>
      </w:r>
      <w:r w:rsidRPr="005B17D3">
        <w:t xml:space="preserve">: </w:t>
      </w:r>
      <w:r w:rsidRPr="005B17D3">
        <w:rPr>
          <w:bCs w:val="0"/>
        </w:rPr>
        <w:t>Geocode Transmit History</w:t>
      </w:r>
      <w:bookmarkEnd w:id="1116"/>
    </w:p>
    <w:p w14:paraId="386E1EE7" w14:textId="77777777" w:rsidR="00243ABA" w:rsidRPr="005B17D3" w:rsidRDefault="00243ABA" w:rsidP="00EF3896">
      <w:pPr>
        <w:spacing w:before="100" w:beforeAutospacing="1" w:after="100" w:afterAutospacing="1"/>
      </w:pPr>
    </w:p>
    <w:p w14:paraId="73A45822" w14:textId="77777777" w:rsidR="00243ABA" w:rsidRPr="005B17D3" w:rsidRDefault="00243ABA" w:rsidP="00474E83">
      <w:pPr>
        <w:pStyle w:val="NoteLightbulb"/>
      </w:pPr>
      <w:r w:rsidRPr="005B17D3">
        <w:rPr>
          <w:b/>
        </w:rPr>
        <w:t>Note:</w:t>
      </w:r>
      <w:r w:rsidRPr="005B17D3">
        <w:t xml:space="preserve"> If a Veteran presents no geocode transmit history data, a system error in a green banner at the top of the </w:t>
      </w:r>
      <w:r w:rsidRPr="005B17D3">
        <w:rPr>
          <w:b/>
        </w:rPr>
        <w:t>Geocode Transmit History</w:t>
      </w:r>
      <w:r w:rsidRPr="005B17D3">
        <w:t xml:space="preserve"> screen displays the following message: </w:t>
      </w:r>
      <w:r w:rsidRPr="005B17D3">
        <w:rPr>
          <w:i/>
        </w:rPr>
        <w:t>"No Geocode Transmit History Data available for this Veteran."</w:t>
      </w:r>
    </w:p>
    <w:p w14:paraId="02D616DA" w14:textId="77777777" w:rsidR="00243ABA" w:rsidRPr="005B17D3" w:rsidRDefault="00243ABA" w:rsidP="00EF3896">
      <w:pPr>
        <w:pStyle w:val="NormalWeb"/>
        <w:keepNext/>
        <w:jc w:val="center"/>
      </w:pPr>
      <w:r w:rsidRPr="005B17D3">
        <w:rPr>
          <w:b/>
          <w:bCs/>
          <w:noProof/>
        </w:rPr>
        <w:drawing>
          <wp:inline distT="0" distB="0" distL="0" distR="0" wp14:anchorId="7CE3C8C3" wp14:editId="4999D20E">
            <wp:extent cx="3856355" cy="810895"/>
            <wp:effectExtent l="0" t="0" r="0" b="8255"/>
            <wp:docPr id="1427" name="Picture 1427" descr="Green banner system banner alerting the Enrollment System user that “No Geocode Transmit History Data available for this Veteran.&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reen banner system banner alerting the Enrollment System user that “No Geocode Transmit History Data available for this Veteran.&quot;."/>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3856355" cy="810895"/>
                    </a:xfrm>
                    <a:prstGeom prst="rect">
                      <a:avLst/>
                    </a:prstGeom>
                    <a:noFill/>
                    <a:ln>
                      <a:noFill/>
                    </a:ln>
                  </pic:spPr>
                </pic:pic>
              </a:graphicData>
            </a:graphic>
          </wp:inline>
        </w:drawing>
      </w:r>
    </w:p>
    <w:p w14:paraId="6A375E78" w14:textId="74F70EC4" w:rsidR="00243ABA" w:rsidRPr="005B17D3" w:rsidRDefault="00243ABA" w:rsidP="00EF3896">
      <w:pPr>
        <w:pStyle w:val="Caption"/>
      </w:pPr>
      <w:bookmarkStart w:id="1117" w:name="_Toc31622441"/>
      <w:r w:rsidRPr="005B17D3">
        <w:t xml:space="preserve">Figure </w:t>
      </w:r>
      <w:r w:rsidR="00247AD2" w:rsidRPr="005B17D3">
        <w:rPr>
          <w:noProof/>
        </w:rPr>
        <w:fldChar w:fldCharType="begin"/>
      </w:r>
      <w:r w:rsidR="00247AD2" w:rsidRPr="005B17D3">
        <w:rPr>
          <w:noProof/>
        </w:rPr>
        <w:instrText xml:space="preserve"> SEQ Figure \* ARABIC </w:instrText>
      </w:r>
      <w:r w:rsidR="00247AD2" w:rsidRPr="005B17D3">
        <w:rPr>
          <w:noProof/>
        </w:rPr>
        <w:fldChar w:fldCharType="separate"/>
      </w:r>
      <w:r w:rsidR="008C0D2B" w:rsidRPr="005B17D3">
        <w:rPr>
          <w:noProof/>
        </w:rPr>
        <w:t>84</w:t>
      </w:r>
      <w:r w:rsidR="00247AD2" w:rsidRPr="005B17D3">
        <w:rPr>
          <w:noProof/>
        </w:rPr>
        <w:fldChar w:fldCharType="end"/>
      </w:r>
      <w:r w:rsidRPr="005B17D3">
        <w:t>: Green banner system banner alerting the Enrollment System user that “No Geocode Transmit History Data available for this Veteran.”</w:t>
      </w:r>
      <w:bookmarkEnd w:id="1117"/>
    </w:p>
    <w:p w14:paraId="6930010D" w14:textId="590F8E11" w:rsidR="00243ABA" w:rsidRPr="005B17D3" w:rsidRDefault="00243ABA" w:rsidP="00EF3896">
      <w:pPr>
        <w:pStyle w:val="BodyTextBullet1"/>
      </w:pPr>
      <w:r w:rsidRPr="005B17D3">
        <w:t xml:space="preserve">Enrollment System users may click the </w:t>
      </w:r>
      <w:r w:rsidRPr="005B17D3">
        <w:rPr>
          <w:b/>
        </w:rPr>
        <w:t>Export</w:t>
      </w:r>
      <w:r w:rsidRPr="005B17D3">
        <w:t xml:space="preserve"> button to export and download geocode transmit history data into a csv spreadsheet. </w:t>
      </w:r>
    </w:p>
    <w:p w14:paraId="44CA0A8E" w14:textId="1603B50B" w:rsidR="00EA61AD" w:rsidRPr="005B17D3" w:rsidRDefault="00EA61AD" w:rsidP="00EF3896">
      <w:pPr>
        <w:pStyle w:val="BodyTextBullet1"/>
      </w:pPr>
    </w:p>
    <w:p w14:paraId="2745171A" w14:textId="07010208" w:rsidR="00EA61AD" w:rsidRPr="005B17D3" w:rsidRDefault="00A16645" w:rsidP="00474E83">
      <w:pPr>
        <w:pStyle w:val="NoteLightbulb"/>
      </w:pPr>
      <w:r w:rsidRPr="005B17D3">
        <w:rPr>
          <w:b/>
        </w:rPr>
        <w:t>Note:</w:t>
      </w:r>
      <w:r w:rsidRPr="005B17D3">
        <w:t xml:space="preserve"> Under </w:t>
      </w:r>
      <w:r w:rsidRPr="005B17D3">
        <w:rPr>
          <w:b/>
        </w:rPr>
        <w:t>Address Longitude</w:t>
      </w:r>
      <w:r w:rsidRPr="005B17D3">
        <w:t xml:space="preserve"> column</w:t>
      </w:r>
      <w:r w:rsidR="00681097" w:rsidRPr="005B17D3">
        <w:t>,</w:t>
      </w:r>
      <w:r w:rsidRPr="005B17D3">
        <w:t xml:space="preserve"> an apostrophe ( ‘ ) in front of the address</w:t>
      </w:r>
      <w:r w:rsidR="00681097" w:rsidRPr="005B17D3">
        <w:t xml:space="preserve"> displays.</w:t>
      </w:r>
      <w:r w:rsidRPr="005B17D3">
        <w:t xml:space="preserve"> </w:t>
      </w:r>
      <w:r w:rsidR="00681097" w:rsidRPr="005B17D3">
        <w:t>T</w:t>
      </w:r>
      <w:r w:rsidRPr="005B17D3">
        <w:t>he apostrophe is necessary</w:t>
      </w:r>
      <w:r w:rsidR="00681097" w:rsidRPr="005B17D3">
        <w:t>,</w:t>
      </w:r>
      <w:r w:rsidRPr="005B17D3">
        <w:t xml:space="preserve"> so the minus sign is not interpreted as a formula in Excel.</w:t>
      </w:r>
    </w:p>
    <w:p w14:paraId="71A5504C" w14:textId="77777777" w:rsidR="00243ABA" w:rsidRPr="005B17D3" w:rsidRDefault="00243ABA" w:rsidP="00EF3896">
      <w:pPr>
        <w:pStyle w:val="NormalWeb"/>
      </w:pPr>
    </w:p>
    <w:p w14:paraId="6E06681F" w14:textId="77777777" w:rsidR="00243ABA" w:rsidRPr="005B17D3" w:rsidRDefault="00243ABA" w:rsidP="00EF3896">
      <w:pPr>
        <w:pStyle w:val="NormalWeb"/>
        <w:keepNext/>
      </w:pPr>
      <w:r w:rsidRPr="005B17D3">
        <w:rPr>
          <w:noProof/>
        </w:rPr>
        <w:drawing>
          <wp:inline distT="0" distB="0" distL="0" distR="0" wp14:anchorId="2D1C4E9C" wp14:editId="32008340">
            <wp:extent cx="6225678" cy="1289681"/>
            <wp:effectExtent l="0" t="0" r="3810" b="6350"/>
            <wp:docPr id="1405" name="Picture 1405" descr="Enrollment System users may click the Export button to export and download geocode transmit history data into a csv spreadshe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nrollment System users may click the Export button to export and download geocode transmit history data into a csv spreadsheet."/>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6241964" cy="1293055"/>
                    </a:xfrm>
                    <a:prstGeom prst="rect">
                      <a:avLst/>
                    </a:prstGeom>
                    <a:noFill/>
                    <a:ln>
                      <a:noFill/>
                    </a:ln>
                  </pic:spPr>
                </pic:pic>
              </a:graphicData>
            </a:graphic>
          </wp:inline>
        </w:drawing>
      </w:r>
    </w:p>
    <w:p w14:paraId="06D5587D" w14:textId="3043FB08" w:rsidR="00243ABA" w:rsidRPr="005B17D3" w:rsidRDefault="00243ABA" w:rsidP="00EF3896">
      <w:pPr>
        <w:pStyle w:val="Caption"/>
      </w:pPr>
      <w:bookmarkStart w:id="1118" w:name="_Toc31622442"/>
      <w:r w:rsidRPr="005B17D3">
        <w:t xml:space="preserve">Figure </w:t>
      </w:r>
      <w:r w:rsidR="00247AD2" w:rsidRPr="005B17D3">
        <w:rPr>
          <w:noProof/>
        </w:rPr>
        <w:fldChar w:fldCharType="begin"/>
      </w:r>
      <w:r w:rsidR="00247AD2" w:rsidRPr="005B17D3">
        <w:rPr>
          <w:noProof/>
        </w:rPr>
        <w:instrText xml:space="preserve"> SEQ Figure \* ARABIC </w:instrText>
      </w:r>
      <w:r w:rsidR="00247AD2" w:rsidRPr="005B17D3">
        <w:rPr>
          <w:noProof/>
        </w:rPr>
        <w:fldChar w:fldCharType="separate"/>
      </w:r>
      <w:r w:rsidR="008C0D2B" w:rsidRPr="005B17D3">
        <w:rPr>
          <w:noProof/>
        </w:rPr>
        <w:t>85</w:t>
      </w:r>
      <w:r w:rsidR="00247AD2" w:rsidRPr="005B17D3">
        <w:rPr>
          <w:noProof/>
        </w:rPr>
        <w:fldChar w:fldCharType="end"/>
      </w:r>
      <w:r w:rsidRPr="005B17D3">
        <w:t>: Geocode Transmit History Record</w:t>
      </w:r>
      <w:bookmarkEnd w:id="1118"/>
    </w:p>
    <w:p w14:paraId="41B06430" w14:textId="77777777" w:rsidR="00243ABA" w:rsidRPr="005B17D3" w:rsidRDefault="00243ABA" w:rsidP="00EF3896">
      <w:pPr>
        <w:pStyle w:val="ScreenField"/>
      </w:pPr>
    </w:p>
    <w:p w14:paraId="270068CB" w14:textId="4914135B" w:rsidR="00243ABA" w:rsidRPr="005B17D3" w:rsidRDefault="00243ABA" w:rsidP="00EF3896">
      <w:pPr>
        <w:pStyle w:val="Heading5"/>
      </w:pPr>
      <w:bookmarkStart w:id="1119" w:name="_Toc31622267"/>
      <w:r w:rsidRPr="005B17D3">
        <w:t>Hardship</w:t>
      </w:r>
      <w:bookmarkEnd w:id="1119"/>
    </w:p>
    <w:p w14:paraId="55C1080A" w14:textId="22375883" w:rsidR="00243ABA" w:rsidRPr="005B17D3" w:rsidRDefault="00243ABA" w:rsidP="00EF3896">
      <w:pPr>
        <w:pStyle w:val="BodyTextBullet1"/>
        <w:ind w:left="720"/>
      </w:pPr>
      <w:r w:rsidRPr="005B17D3">
        <w:t>The Hardship section displays additional Hardship data.</w:t>
      </w:r>
    </w:p>
    <w:p w14:paraId="695E4EBB" w14:textId="77777777" w:rsidR="00243ABA" w:rsidRPr="005B17D3" w:rsidRDefault="00243ABA" w:rsidP="00EF3896">
      <w:pPr>
        <w:pStyle w:val="ScreenField"/>
      </w:pPr>
    </w:p>
    <w:p w14:paraId="61FF59BD" w14:textId="77777777" w:rsidR="00243ABA" w:rsidRPr="005B17D3" w:rsidRDefault="00243ABA" w:rsidP="00EF3896">
      <w:pPr>
        <w:pStyle w:val="BodyTextBullet1"/>
        <w:rPr>
          <w:b/>
        </w:rPr>
      </w:pPr>
      <w:r w:rsidRPr="005B17D3">
        <w:rPr>
          <w:b/>
        </w:rPr>
        <w:t>Expiring Hardship Eligibility Based on Data Received from CDW</w:t>
      </w:r>
    </w:p>
    <w:p w14:paraId="1C228087" w14:textId="77777777" w:rsidR="00243ABA" w:rsidRPr="005B17D3" w:rsidRDefault="00243ABA" w:rsidP="00EF3896">
      <w:pPr>
        <w:pStyle w:val="BodyTextBullet1"/>
      </w:pPr>
      <w:r w:rsidRPr="005B17D3">
        <w:t>The one-year expiration date is from the “approval” date and time. If the approval is changed to “disapproved” later, the Enrollment System continues to provide Hardship eligibility for another calendar year as there could be a new approval in the future and this will reset the one-year period from the new approval date.</w:t>
      </w:r>
    </w:p>
    <w:p w14:paraId="72A97EDA" w14:textId="77777777" w:rsidR="00243ABA" w:rsidRPr="005B17D3" w:rsidRDefault="00243ABA" w:rsidP="00EF3896">
      <w:r w:rsidRPr="005B17D3">
        <w:t> </w:t>
      </w:r>
    </w:p>
    <w:p w14:paraId="6B7459CB" w14:textId="77777777" w:rsidR="00243ABA" w:rsidRPr="005B17D3" w:rsidRDefault="00243ABA" w:rsidP="00EF3896">
      <w:r w:rsidRPr="005B17D3">
        <w:rPr>
          <w:b/>
          <w:bCs/>
        </w:rPr>
        <w:t>Hardship Examples:</w:t>
      </w:r>
    </w:p>
    <w:p w14:paraId="69A5B076" w14:textId="77777777" w:rsidR="00243ABA" w:rsidRPr="005B17D3" w:rsidRDefault="00243ABA" w:rsidP="00EF3896">
      <w:r w:rsidRPr="005B17D3">
        <w:t> </w:t>
      </w:r>
    </w:p>
    <w:p w14:paraId="146F987B" w14:textId="77777777" w:rsidR="00243ABA" w:rsidRPr="005B17D3" w:rsidRDefault="00243ABA" w:rsidP="001470FA">
      <w:pPr>
        <w:numPr>
          <w:ilvl w:val="0"/>
          <w:numId w:val="335"/>
        </w:numPr>
        <w:tabs>
          <w:tab w:val="left" w:pos="720"/>
        </w:tabs>
        <w:rPr>
          <w:szCs w:val="22"/>
        </w:rPr>
      </w:pPr>
      <w:r w:rsidRPr="005B17D3">
        <w:rPr>
          <w:szCs w:val="22"/>
        </w:rPr>
        <w:t>Test Patient, Veteran</w:t>
      </w:r>
    </w:p>
    <w:p w14:paraId="18395298" w14:textId="77777777" w:rsidR="00243ABA" w:rsidRPr="005B17D3" w:rsidRDefault="00243ABA" w:rsidP="00EF3896">
      <w:pPr>
        <w:pStyle w:val="BodyTextBullet1"/>
        <w:ind w:left="720"/>
      </w:pPr>
      <w:r w:rsidRPr="005B17D3">
        <w:t>05/01/2018 - 05/01/2020</w:t>
      </w:r>
    </w:p>
    <w:p w14:paraId="6A2255A0" w14:textId="77777777" w:rsidR="00243ABA" w:rsidRPr="005B17D3" w:rsidRDefault="00243ABA" w:rsidP="00EF3896">
      <w:pPr>
        <w:pStyle w:val="BodyTextBullet1"/>
        <w:ind w:left="720"/>
      </w:pPr>
      <w:r w:rsidRPr="005B17D3">
        <w:t>Veteran has Geoburden (Unusual or Excessive Burden) under existing rules. The Enrollment System tracks the Veteran until the two-year expiration then recalculates.</w:t>
      </w:r>
    </w:p>
    <w:p w14:paraId="423BD51C" w14:textId="77777777" w:rsidR="00243ABA" w:rsidRPr="005B17D3" w:rsidRDefault="00243ABA" w:rsidP="00EF3896">
      <w:r w:rsidRPr="005B17D3">
        <w:t> </w:t>
      </w:r>
    </w:p>
    <w:p w14:paraId="0C6B61ED" w14:textId="77777777" w:rsidR="00243ABA" w:rsidRPr="005B17D3" w:rsidRDefault="00243ABA" w:rsidP="001470FA">
      <w:pPr>
        <w:numPr>
          <w:ilvl w:val="0"/>
          <w:numId w:val="336"/>
        </w:numPr>
        <w:tabs>
          <w:tab w:val="left" w:pos="720"/>
        </w:tabs>
      </w:pPr>
      <w:r w:rsidRPr="005B17D3">
        <w:t> </w:t>
      </w:r>
      <w:r w:rsidRPr="005B17D3">
        <w:rPr>
          <w:lang w:val="x-none"/>
        </w:rPr>
        <w:t>06/06/2019 MISSION Act:</w:t>
      </w:r>
    </w:p>
    <w:p w14:paraId="0E9870E8" w14:textId="77777777" w:rsidR="00243ABA" w:rsidRPr="005B17D3" w:rsidRDefault="00243ABA" w:rsidP="00EF3896">
      <w:pPr>
        <w:pStyle w:val="BodyTextBullet1"/>
        <w:ind w:left="720"/>
      </w:pPr>
      <w:r w:rsidRPr="005B17D3">
        <w:t>All enrolled Veterans can only be assigned Hardship via consult.</w:t>
      </w:r>
    </w:p>
    <w:p w14:paraId="0930236A" w14:textId="77777777" w:rsidR="00243ABA" w:rsidRPr="005B17D3" w:rsidRDefault="00243ABA" w:rsidP="00EF3896">
      <w:pPr>
        <w:pStyle w:val="BodyTextBullet1"/>
        <w:ind w:left="720"/>
      </w:pPr>
    </w:p>
    <w:p w14:paraId="16CB56A7" w14:textId="77777777" w:rsidR="00243ABA" w:rsidRPr="005B17D3" w:rsidRDefault="00243ABA" w:rsidP="00EF3896">
      <w:pPr>
        <w:pStyle w:val="ScreenFieldDesc"/>
        <w:keepNext/>
        <w:jc w:val="center"/>
      </w:pPr>
      <w:r w:rsidRPr="005B17D3">
        <w:rPr>
          <w:noProof/>
        </w:rPr>
        <w:drawing>
          <wp:inline distT="0" distB="0" distL="0" distR="0" wp14:anchorId="58B7FA27" wp14:editId="25048415">
            <wp:extent cx="5431762" cy="1029488"/>
            <wp:effectExtent l="0" t="0" r="0" b="0"/>
            <wp:docPr id="1436" name="Picture 1436" descr="C:\Users\VHAISHSplanR\workspace\HECMS_roboh\ESR Help Project\Images\PersonSearchTabs\Eligibility\Mission_Act\date_hardship_requi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VHAISHSplanR\workspace\HECMS_roboh\ESR Help Project\Images\PersonSearchTabs\Eligibility\Mission_Act\date_hardship_requires.PNG"/>
                    <pic:cNvPicPr>
                      <a:picLocks noChangeAspect="1" noChangeArrowheads="1"/>
                    </pic:cNvPicPr>
                  </pic:nvPicPr>
                  <pic:blipFill rotWithShape="1">
                    <a:blip r:embed="rId165">
                      <a:extLst>
                        <a:ext uri="{28A0092B-C50C-407E-A947-70E740481C1C}">
                          <a14:useLocalDpi xmlns:a14="http://schemas.microsoft.com/office/drawing/2010/main" val="0"/>
                        </a:ext>
                      </a:extLst>
                    </a:blip>
                    <a:srcRect t="2703" r="49401" b="44339"/>
                    <a:stretch/>
                  </pic:blipFill>
                  <pic:spPr bwMode="auto">
                    <a:xfrm>
                      <a:off x="0" y="0"/>
                      <a:ext cx="5551020" cy="1052091"/>
                    </a:xfrm>
                    <a:prstGeom prst="rect">
                      <a:avLst/>
                    </a:prstGeom>
                    <a:noFill/>
                    <a:ln>
                      <a:noFill/>
                    </a:ln>
                    <a:extLst>
                      <a:ext uri="{53640926-AAD7-44D8-BBD7-CCE9431645EC}">
                        <a14:shadowObscured xmlns:a14="http://schemas.microsoft.com/office/drawing/2010/main"/>
                      </a:ext>
                    </a:extLst>
                  </pic:spPr>
                </pic:pic>
              </a:graphicData>
            </a:graphic>
          </wp:inline>
        </w:drawing>
      </w:r>
    </w:p>
    <w:p w14:paraId="11C8008A" w14:textId="4BA20D3E" w:rsidR="00243ABA" w:rsidRPr="005B17D3" w:rsidRDefault="00243ABA" w:rsidP="00EF3896">
      <w:pPr>
        <w:pStyle w:val="Caption"/>
      </w:pPr>
      <w:bookmarkStart w:id="1120" w:name="_Toc31622443"/>
      <w:r w:rsidRPr="005B17D3">
        <w:t xml:space="preserve">Figure </w:t>
      </w:r>
      <w:r w:rsidRPr="005B17D3">
        <w:rPr>
          <w:noProof/>
        </w:rPr>
        <w:fldChar w:fldCharType="begin"/>
      </w:r>
      <w:r w:rsidRPr="005B17D3">
        <w:rPr>
          <w:noProof/>
        </w:rPr>
        <w:instrText xml:space="preserve"> SEQ Figure \* ARABIC </w:instrText>
      </w:r>
      <w:r w:rsidRPr="005B17D3">
        <w:rPr>
          <w:noProof/>
        </w:rPr>
        <w:fldChar w:fldCharType="separate"/>
      </w:r>
      <w:r w:rsidR="008C0D2B" w:rsidRPr="005B17D3">
        <w:rPr>
          <w:noProof/>
        </w:rPr>
        <w:t>86</w:t>
      </w:r>
      <w:r w:rsidRPr="005B17D3">
        <w:rPr>
          <w:noProof/>
        </w:rPr>
        <w:fldChar w:fldCharType="end"/>
      </w:r>
      <w:r w:rsidRPr="005B17D3">
        <w:t>: Hardship Expiration</w:t>
      </w:r>
      <w:bookmarkEnd w:id="1120"/>
    </w:p>
    <w:p w14:paraId="40C966A1" w14:textId="77777777" w:rsidR="00243ABA" w:rsidRPr="005B17D3" w:rsidRDefault="00243ABA" w:rsidP="00EF3896">
      <w:pPr>
        <w:pStyle w:val="BodyTextBullet1"/>
      </w:pPr>
      <w:r w:rsidRPr="005B17D3">
        <w:t>The Enrollment System adds new tables in the CDW (Corporate Data Warehouse) for two eligibilities: Grandfather - Title 38 Care Received based Grandfather Eligibility rules and Title 38 Care Received based on the Urgent Care Eligibility rules. </w:t>
      </w:r>
    </w:p>
    <w:p w14:paraId="097306AF" w14:textId="77777777" w:rsidR="00243ABA" w:rsidRPr="005B17D3" w:rsidRDefault="00243ABA" w:rsidP="00EF3896">
      <w:pPr>
        <w:pStyle w:val="BodyTextBullet1"/>
      </w:pPr>
    </w:p>
    <w:p w14:paraId="1CD41309" w14:textId="77777777" w:rsidR="00243ABA" w:rsidRPr="005B17D3" w:rsidRDefault="00243ABA" w:rsidP="00EF3896">
      <w:pPr>
        <w:pStyle w:val="ScreenField"/>
      </w:pPr>
      <w:r w:rsidRPr="005B17D3">
        <w:t>VISN Number:</w:t>
      </w:r>
    </w:p>
    <w:p w14:paraId="0EEB013C" w14:textId="77777777" w:rsidR="00243ABA" w:rsidRPr="005B17D3" w:rsidRDefault="00243ABA" w:rsidP="00EF3896">
      <w:pPr>
        <w:pStyle w:val="ScreenFieldDesc"/>
      </w:pPr>
      <w:r w:rsidRPr="005B17D3">
        <w:t>Number for the station in the geocoding table.</w:t>
      </w:r>
    </w:p>
    <w:p w14:paraId="689B20C7" w14:textId="77777777" w:rsidR="00243ABA" w:rsidRPr="005B17D3" w:rsidRDefault="00243ABA" w:rsidP="00EF3896">
      <w:pPr>
        <w:pStyle w:val="ScreenField"/>
      </w:pPr>
      <w:r w:rsidRPr="005B17D3">
        <w:t>Record Type:</w:t>
      </w:r>
    </w:p>
    <w:p w14:paraId="22456529" w14:textId="77777777" w:rsidR="00243ABA" w:rsidRPr="005B17D3" w:rsidRDefault="00243ABA" w:rsidP="00EF3896">
      <w:pPr>
        <w:pStyle w:val="ScreenFieldDesc"/>
      </w:pPr>
      <w:r w:rsidRPr="005B17D3">
        <w:t>Associated acronym/value on the geocoding table: VCL (Veterans Choice List), and CON (Choice First Consult).</w:t>
      </w:r>
    </w:p>
    <w:p w14:paraId="5B469AD4" w14:textId="77777777" w:rsidR="00243ABA" w:rsidRPr="005B17D3" w:rsidRDefault="00243ABA" w:rsidP="00EF3896">
      <w:pPr>
        <w:pStyle w:val="ScreenField"/>
      </w:pPr>
      <w:r w:rsidRPr="005B17D3">
        <w:t>Medical Facility (Station No.):</w:t>
      </w:r>
    </w:p>
    <w:p w14:paraId="3EAE950D" w14:textId="77777777" w:rsidR="00243ABA" w:rsidRPr="005B17D3" w:rsidRDefault="00243ABA" w:rsidP="00EF3896">
      <w:pPr>
        <w:pStyle w:val="ScreenFieldDesc"/>
      </w:pPr>
      <w:r w:rsidRPr="005B17D3">
        <w:t>Station name and number on the geocoding table</w:t>
      </w:r>
    </w:p>
    <w:p w14:paraId="4A98EBFD" w14:textId="77777777" w:rsidR="00243ABA" w:rsidRPr="005B17D3" w:rsidRDefault="00243ABA" w:rsidP="00EF3896">
      <w:pPr>
        <w:pStyle w:val="ScreenField"/>
        <w:rPr>
          <w:b w:val="0"/>
          <w:i w:val="0"/>
          <w:color w:val="FF0000"/>
        </w:rPr>
      </w:pPr>
      <w:r w:rsidRPr="005B17D3">
        <w:t xml:space="preserve">Clinically Indicated Date: </w:t>
      </w:r>
      <w:r w:rsidRPr="005B17D3">
        <w:rPr>
          <w:b w:val="0"/>
          <w:i w:val="0"/>
          <w:color w:val="FF0000"/>
        </w:rPr>
        <w:t xml:space="preserve">(Not displayed as of 06/15/2019) </w:t>
      </w:r>
    </w:p>
    <w:p w14:paraId="67A221B3" w14:textId="77777777" w:rsidR="00243ABA" w:rsidRPr="005B17D3" w:rsidRDefault="00243ABA" w:rsidP="00EF3896">
      <w:pPr>
        <w:pStyle w:val="ScreenFieldDesc"/>
      </w:pPr>
      <w:r w:rsidRPr="005B17D3">
        <w:t>Appointment desired date in the geocoding table</w:t>
      </w:r>
    </w:p>
    <w:p w14:paraId="51F3B33B" w14:textId="77777777" w:rsidR="00243ABA" w:rsidRPr="005B17D3" w:rsidRDefault="00243ABA" w:rsidP="00EF3896">
      <w:pPr>
        <w:pStyle w:val="ScreenFieldDesc"/>
      </w:pPr>
      <w:r w:rsidRPr="005B17D3">
        <w:t>The following four columns display (permission based):</w:t>
      </w:r>
    </w:p>
    <w:p w14:paraId="0D2FCB28" w14:textId="77777777" w:rsidR="00243ABA" w:rsidRPr="005B17D3" w:rsidRDefault="00243ABA" w:rsidP="00EF3896">
      <w:pPr>
        <w:pStyle w:val="ListBullet"/>
      </w:pPr>
      <w:r w:rsidRPr="005B17D3">
        <w:t>Clinic/Consult Time</w:t>
      </w:r>
    </w:p>
    <w:p w14:paraId="7D918682" w14:textId="77777777" w:rsidR="00243ABA" w:rsidRPr="005B17D3" w:rsidRDefault="00243ABA" w:rsidP="00EF3896">
      <w:pPr>
        <w:pStyle w:val="ListBullet"/>
      </w:pPr>
      <w:r w:rsidRPr="005B17D3">
        <w:t xml:space="preserve">Clinic Stop Code </w:t>
      </w:r>
      <w:r w:rsidRPr="005B17D3">
        <w:rPr>
          <w:color w:val="FF0000"/>
        </w:rPr>
        <w:t>(Not displayed as of 06/15/2019)</w:t>
      </w:r>
    </w:p>
    <w:p w14:paraId="52E22648" w14:textId="77777777" w:rsidR="00243ABA" w:rsidRPr="005B17D3" w:rsidRDefault="00243ABA" w:rsidP="00EF3896">
      <w:pPr>
        <w:pStyle w:val="ListBullet"/>
      </w:pPr>
      <w:r w:rsidRPr="005B17D3">
        <w:t xml:space="preserve">Clinic Stop Code Name </w:t>
      </w:r>
      <w:r w:rsidRPr="005B17D3">
        <w:rPr>
          <w:color w:val="FF0000"/>
        </w:rPr>
        <w:t>(Not displayed as of 06/15/2019)</w:t>
      </w:r>
    </w:p>
    <w:p w14:paraId="48E37824" w14:textId="77777777" w:rsidR="00243ABA" w:rsidRPr="005B17D3" w:rsidRDefault="00243ABA" w:rsidP="00EF3896">
      <w:pPr>
        <w:pStyle w:val="ListBullet"/>
      </w:pPr>
      <w:r w:rsidRPr="005B17D3">
        <w:t>Consult Status</w:t>
      </w:r>
    </w:p>
    <w:p w14:paraId="5984CAB4" w14:textId="77777777" w:rsidR="00243ABA" w:rsidRPr="005B17D3" w:rsidRDefault="00243ABA" w:rsidP="00EF3896">
      <w:pPr>
        <w:pStyle w:val="BodyTextBullet1"/>
        <w:rPr>
          <w:rFonts w:eastAsia="Arial"/>
          <w:b/>
        </w:rPr>
      </w:pPr>
    </w:p>
    <w:p w14:paraId="56613C1F" w14:textId="77777777" w:rsidR="00243ABA" w:rsidRPr="005B17D3" w:rsidRDefault="00243ABA" w:rsidP="00EF3896">
      <w:pPr>
        <w:pStyle w:val="BodyTextBullet1"/>
        <w:rPr>
          <w:b/>
        </w:rPr>
      </w:pPr>
      <w:r w:rsidRPr="005B17D3">
        <w:rPr>
          <w:rFonts w:eastAsia="Arial"/>
          <w:b/>
        </w:rPr>
        <w:t>Sending Initial Copy of Veteran Records to CCN Contractors (VCE Code Information)</w:t>
      </w:r>
    </w:p>
    <w:p w14:paraId="6B4C5E35" w14:textId="77777777" w:rsidR="00243ABA" w:rsidRPr="005B17D3" w:rsidRDefault="00243ABA" w:rsidP="00EF3896">
      <w:pPr>
        <w:rPr>
          <w:rFonts w:eastAsia="Arial"/>
        </w:rPr>
      </w:pPr>
    </w:p>
    <w:p w14:paraId="6BC6F523" w14:textId="4CC38956" w:rsidR="00243ABA" w:rsidRPr="005B17D3" w:rsidRDefault="00243ABA" w:rsidP="00EF3896">
      <w:pPr>
        <w:rPr>
          <w:rFonts w:eastAsia="Arial"/>
        </w:rPr>
      </w:pPr>
      <w:r w:rsidRPr="005B17D3">
        <w:rPr>
          <w:rFonts w:eastAsia="Arial"/>
        </w:rPr>
        <w:t xml:space="preserve">The Enrollment System sends an initial copy of a </w:t>
      </w:r>
      <w:r w:rsidR="006204FA" w:rsidRPr="005B17D3">
        <w:rPr>
          <w:rFonts w:eastAsia="Arial"/>
        </w:rPr>
        <w:t>Veterans</w:t>
      </w:r>
      <w:r w:rsidRPr="005B17D3">
        <w:rPr>
          <w:rFonts w:eastAsia="Arial"/>
        </w:rPr>
        <w:t xml:space="preserve"> record to CCN Contractors containing the </w:t>
      </w:r>
      <w:r w:rsidR="006204FA" w:rsidRPr="005B17D3">
        <w:rPr>
          <w:rFonts w:eastAsia="Arial"/>
        </w:rPr>
        <w:t>Veterans</w:t>
      </w:r>
      <w:r w:rsidRPr="005B17D3">
        <w:rPr>
          <w:rFonts w:eastAsia="Arial"/>
        </w:rPr>
        <w:t xml:space="preserve"> Community Care (CC) information (e.g., CC Eligibility Program and Services, Demographics to the CCN Contractors when the contracts are awarded.</w:t>
      </w:r>
    </w:p>
    <w:p w14:paraId="4AB7307B" w14:textId="77777777" w:rsidR="00243ABA" w:rsidRPr="005B17D3" w:rsidRDefault="00243ABA" w:rsidP="00EF3896">
      <w:pPr>
        <w:rPr>
          <w:rFonts w:eastAsia="Arial"/>
        </w:rPr>
      </w:pPr>
    </w:p>
    <w:p w14:paraId="70CBC6C2" w14:textId="1EC720EF" w:rsidR="00243ABA" w:rsidRPr="005B17D3" w:rsidRDefault="00243ABA" w:rsidP="00EF3896">
      <w:pPr>
        <w:rPr>
          <w:rFonts w:eastAsia="Arial"/>
        </w:rPr>
      </w:pPr>
      <w:r w:rsidRPr="005B17D3">
        <w:rPr>
          <w:rFonts w:eastAsia="Arial"/>
        </w:rPr>
        <w:t xml:space="preserve">The initial copy of the </w:t>
      </w:r>
      <w:r w:rsidR="006204FA" w:rsidRPr="005B17D3">
        <w:rPr>
          <w:rFonts w:eastAsia="Arial"/>
        </w:rPr>
        <w:t>Veterans</w:t>
      </w:r>
      <w:r w:rsidRPr="005B17D3">
        <w:rPr>
          <w:rFonts w:eastAsia="Arial"/>
        </w:rPr>
        <w:t xml:space="preserve"> record to be sent to CCN Contractors contains the following VCE information:  </w:t>
      </w:r>
    </w:p>
    <w:p w14:paraId="5494E5C7" w14:textId="77777777" w:rsidR="00243ABA" w:rsidRPr="005B17D3" w:rsidRDefault="00243ABA" w:rsidP="001470FA">
      <w:pPr>
        <w:pStyle w:val="BodyTextBullet1"/>
        <w:numPr>
          <w:ilvl w:val="0"/>
          <w:numId w:val="393"/>
        </w:numPr>
        <w:rPr>
          <w:rFonts w:eastAsia="Arial"/>
        </w:rPr>
      </w:pPr>
      <w:r w:rsidRPr="005B17D3">
        <w:rPr>
          <w:rFonts w:eastAsia="Arial"/>
        </w:rPr>
        <w:t>“B” if they are enrolled and are not Hardship eligible</w:t>
      </w:r>
    </w:p>
    <w:p w14:paraId="6F3FF34F" w14:textId="77777777" w:rsidR="00243ABA" w:rsidRPr="005B17D3" w:rsidRDefault="00243ABA" w:rsidP="001470FA">
      <w:pPr>
        <w:pStyle w:val="BodyTextBullet1"/>
        <w:numPr>
          <w:ilvl w:val="0"/>
          <w:numId w:val="393"/>
        </w:numPr>
        <w:rPr>
          <w:rFonts w:eastAsia="Arial"/>
        </w:rPr>
      </w:pPr>
      <w:r w:rsidRPr="005B17D3">
        <w:rPr>
          <w:rFonts w:eastAsia="Arial"/>
        </w:rPr>
        <w:t>"G" if Grandfather eligible</w:t>
      </w:r>
    </w:p>
    <w:p w14:paraId="03660CBF" w14:textId="77777777" w:rsidR="00243ABA" w:rsidRPr="005B17D3" w:rsidRDefault="00243ABA" w:rsidP="001470FA">
      <w:pPr>
        <w:pStyle w:val="BodyTextBullet1"/>
        <w:numPr>
          <w:ilvl w:val="0"/>
          <w:numId w:val="393"/>
        </w:numPr>
        <w:rPr>
          <w:rFonts w:eastAsia="Arial"/>
        </w:rPr>
      </w:pPr>
      <w:r w:rsidRPr="005B17D3">
        <w:rPr>
          <w:rFonts w:eastAsia="Arial"/>
        </w:rPr>
        <w:t xml:space="preserve">"N" if eligible for </w:t>
      </w:r>
      <w:r w:rsidRPr="005B17D3">
        <w:t>State No Full-Service VA</w:t>
      </w:r>
    </w:p>
    <w:p w14:paraId="7D03B65A" w14:textId="77777777" w:rsidR="00243ABA" w:rsidRPr="005B17D3" w:rsidRDefault="00243ABA" w:rsidP="001470FA">
      <w:pPr>
        <w:pStyle w:val="BodyTextBullet1"/>
        <w:numPr>
          <w:ilvl w:val="0"/>
          <w:numId w:val="393"/>
        </w:numPr>
        <w:rPr>
          <w:rFonts w:eastAsia="Arial"/>
        </w:rPr>
      </w:pPr>
      <w:r w:rsidRPr="005B17D3">
        <w:rPr>
          <w:rFonts w:eastAsia="Arial"/>
        </w:rPr>
        <w:t xml:space="preserve">"U" if Urgent Care eligible </w:t>
      </w:r>
    </w:p>
    <w:p w14:paraId="12779907" w14:textId="77777777" w:rsidR="00243ABA" w:rsidRPr="005B17D3" w:rsidRDefault="00243ABA" w:rsidP="001470FA">
      <w:pPr>
        <w:pStyle w:val="BodyTextBullet1"/>
        <w:numPr>
          <w:ilvl w:val="0"/>
          <w:numId w:val="393"/>
        </w:numPr>
        <w:rPr>
          <w:rFonts w:eastAsia="Arial"/>
        </w:rPr>
      </w:pPr>
      <w:r w:rsidRPr="005B17D3">
        <w:rPr>
          <w:rFonts w:eastAsia="Arial"/>
        </w:rPr>
        <w:t>“H” if Hardship eligible</w:t>
      </w:r>
    </w:p>
    <w:p w14:paraId="11365E9D" w14:textId="77777777" w:rsidR="00243ABA" w:rsidRPr="005B17D3" w:rsidRDefault="00243ABA" w:rsidP="00EF3896">
      <w:pPr>
        <w:rPr>
          <w:rFonts w:eastAsia="Arial"/>
        </w:rPr>
      </w:pPr>
    </w:p>
    <w:p w14:paraId="6DD861EF" w14:textId="3FE60600" w:rsidR="00243ABA" w:rsidRPr="005B17D3" w:rsidRDefault="00243ABA" w:rsidP="00EF3896">
      <w:pPr>
        <w:rPr>
          <w:rFonts w:eastAsia="Arial"/>
        </w:rPr>
      </w:pPr>
      <w:r w:rsidRPr="005B17D3">
        <w:rPr>
          <w:rFonts w:eastAsia="Arial"/>
        </w:rPr>
        <w:t>The Enrollment receives a message from the CCN Contractor requesting updated Demographic contact information and VCE for a Veteran.</w:t>
      </w:r>
      <w:r w:rsidRPr="005B17D3">
        <w:t xml:space="preserve"> </w:t>
      </w:r>
      <w:r w:rsidRPr="005B17D3">
        <w:rPr>
          <w:rFonts w:eastAsia="Arial"/>
        </w:rPr>
        <w:t xml:space="preserve">Upon receipt of the message, The Enrollment System immediately sends the </w:t>
      </w:r>
      <w:r w:rsidR="006204FA" w:rsidRPr="005B17D3">
        <w:rPr>
          <w:rFonts w:eastAsia="Arial"/>
        </w:rPr>
        <w:t>Veterans</w:t>
      </w:r>
      <w:r w:rsidRPr="005B17D3">
        <w:rPr>
          <w:rFonts w:eastAsia="Arial"/>
        </w:rPr>
        <w:t xml:space="preserve"> Demographic and VCE information to all CCN Contractors.</w:t>
      </w:r>
    </w:p>
    <w:p w14:paraId="2131F0CF" w14:textId="77777777" w:rsidR="00243ABA" w:rsidRPr="005B17D3" w:rsidRDefault="00243ABA" w:rsidP="00EF3896">
      <w:pPr>
        <w:rPr>
          <w:rFonts w:eastAsia="Arial"/>
        </w:rPr>
      </w:pPr>
    </w:p>
    <w:p w14:paraId="13EFE6BB" w14:textId="77777777" w:rsidR="00243ABA" w:rsidRPr="005B17D3" w:rsidRDefault="00243ABA" w:rsidP="00EF3896">
      <w:pPr>
        <w:pStyle w:val="BodyTextBullet1"/>
        <w:rPr>
          <w:b/>
        </w:rPr>
      </w:pPr>
      <w:bookmarkStart w:id="1121" w:name="_Hlk6305468"/>
      <w:r w:rsidRPr="005B17D3">
        <w:rPr>
          <w:b/>
        </w:rPr>
        <w:t>Demographic and VCE Information Changes</w:t>
      </w:r>
    </w:p>
    <w:bookmarkEnd w:id="1121"/>
    <w:p w14:paraId="757349E1" w14:textId="77777777" w:rsidR="00243ABA" w:rsidRPr="005B17D3" w:rsidRDefault="00243ABA" w:rsidP="00EF3896">
      <w:pPr>
        <w:pStyle w:val="BodyTextBullet2"/>
      </w:pPr>
    </w:p>
    <w:p w14:paraId="62E6348C" w14:textId="5160FA65" w:rsidR="00243ABA" w:rsidRPr="005B17D3" w:rsidRDefault="00243ABA" w:rsidP="00EF3896">
      <w:pPr>
        <w:pStyle w:val="BodyTextBullet1"/>
        <w:ind w:left="360"/>
      </w:pPr>
      <w:r w:rsidRPr="005B17D3">
        <w:t xml:space="preserve">When there is a change in demographic and VCE information for a Veteran, the Enrollment System automatically sends the </w:t>
      </w:r>
      <w:r w:rsidR="006204FA" w:rsidRPr="005B17D3">
        <w:t>Veterans</w:t>
      </w:r>
      <w:r w:rsidRPr="005B17D3">
        <w:t xml:space="preserve"> record to the CCN Contractor. </w:t>
      </w:r>
    </w:p>
    <w:p w14:paraId="347AC9C8" w14:textId="77777777" w:rsidR="00243ABA" w:rsidRPr="005B17D3" w:rsidRDefault="00243ABA" w:rsidP="00EF3896">
      <w:pPr>
        <w:pStyle w:val="BodyTextBullet1"/>
        <w:ind w:left="360"/>
        <w:rPr>
          <w:sz w:val="22"/>
          <w:szCs w:val="20"/>
        </w:rPr>
      </w:pPr>
    </w:p>
    <w:p w14:paraId="659BDF36" w14:textId="1FDD03E8" w:rsidR="00243ABA" w:rsidRPr="005B17D3" w:rsidRDefault="00243ABA" w:rsidP="00EF3896">
      <w:pPr>
        <w:pStyle w:val="BodyTextBullet1"/>
        <w:ind w:left="360"/>
        <w:rPr>
          <w:sz w:val="22"/>
          <w:szCs w:val="20"/>
        </w:rPr>
      </w:pPr>
      <w:r w:rsidRPr="005B17D3">
        <w:t xml:space="preserve">When the Enrollment System </w:t>
      </w:r>
      <w:r w:rsidRPr="005B17D3">
        <w:rPr>
          <w:i/>
        </w:rPr>
        <w:t xml:space="preserve">receives </w:t>
      </w:r>
      <w:r w:rsidRPr="005B17D3">
        <w:t xml:space="preserve">a message from the CCN Contractor requesting information for a Veteran, the Enrollment System sends VCE information and the </w:t>
      </w:r>
      <w:r w:rsidR="006204FA" w:rsidRPr="005B17D3">
        <w:t>Veterans</w:t>
      </w:r>
      <w:r w:rsidRPr="005B17D3">
        <w:t xml:space="preserve"> demographic to all CCN Contractors.</w:t>
      </w:r>
    </w:p>
    <w:p w14:paraId="27CF077D" w14:textId="77777777" w:rsidR="00243ABA" w:rsidRPr="005B17D3" w:rsidRDefault="00243ABA" w:rsidP="00EF3896">
      <w:pPr>
        <w:pStyle w:val="NormalWeb"/>
      </w:pPr>
      <w:r w:rsidRPr="005B17D3">
        <w:t> </w:t>
      </w:r>
    </w:p>
    <w:p w14:paraId="4C5F1D54" w14:textId="77777777" w:rsidR="00243ABA" w:rsidRPr="005B17D3" w:rsidRDefault="00243ABA" w:rsidP="00474E83">
      <w:pPr>
        <w:pStyle w:val="NoteLightbulb"/>
      </w:pPr>
      <w:r w:rsidRPr="005B17D3">
        <w:t>Notes:</w:t>
      </w:r>
    </w:p>
    <w:p w14:paraId="77F4EDF6" w14:textId="77777777" w:rsidR="00243ABA" w:rsidRPr="005B17D3" w:rsidRDefault="00243ABA" w:rsidP="00474E83">
      <w:pPr>
        <w:pStyle w:val="NoteYellowBullet"/>
      </w:pPr>
      <w:r w:rsidRPr="005B17D3">
        <w:t>A Veteran can have a collection of VCEs, each with their own effective date.</w:t>
      </w:r>
    </w:p>
    <w:p w14:paraId="0A59FD64" w14:textId="77777777" w:rsidR="00243ABA" w:rsidRPr="005B17D3" w:rsidRDefault="00243ABA" w:rsidP="00474E83">
      <w:pPr>
        <w:pStyle w:val="NoteYellowBullet"/>
      </w:pPr>
      <w:r w:rsidRPr="005B17D3">
        <w:t>Coding Accuracy Support System (CASS) Certification status based on an address is not a factor for sharing the address with the CCN Contractors.</w:t>
      </w:r>
    </w:p>
    <w:p w14:paraId="395AA518" w14:textId="77777777" w:rsidR="00243ABA" w:rsidRPr="005B17D3" w:rsidRDefault="00243ABA" w:rsidP="00474E83">
      <w:pPr>
        <w:pStyle w:val="NoteYellowBullet"/>
      </w:pPr>
      <w:r w:rsidRPr="005B17D3">
        <w:t>The Enrollment System determines if the Permanent Mailing Address or the Temporary Mailing Address is considered the active correspondence mailing address based on current business rules.</w:t>
      </w:r>
    </w:p>
    <w:p w14:paraId="657C534C" w14:textId="77777777" w:rsidR="00243ABA" w:rsidRPr="005B17D3" w:rsidRDefault="00243ABA" w:rsidP="00EF3896">
      <w:pPr>
        <w:spacing w:before="100" w:beforeAutospacing="1" w:after="100" w:afterAutospacing="1"/>
      </w:pPr>
      <w:bookmarkStart w:id="1122" w:name="Click_the_following_links_to_determine_t"/>
      <w:bookmarkStart w:id="1123" w:name="CCN_TPA_links"/>
      <w:bookmarkEnd w:id="1122"/>
      <w:bookmarkEnd w:id="1123"/>
      <w:r w:rsidRPr="005B17D3">
        <w:t>Click the following links to determine the transmission details shared with the CCN contractor or the TPA vendor:</w:t>
      </w:r>
    </w:p>
    <w:p w14:paraId="6D9472AF" w14:textId="77777777" w:rsidR="00243ABA" w:rsidRPr="005B17D3" w:rsidRDefault="005B17D3" w:rsidP="001470FA">
      <w:pPr>
        <w:pStyle w:val="NormalWeb"/>
        <w:keepLines w:val="0"/>
        <w:numPr>
          <w:ilvl w:val="0"/>
          <w:numId w:val="392"/>
        </w:numPr>
        <w:spacing w:before="120" w:after="120"/>
      </w:pPr>
      <w:hyperlink w:anchor="CCNTransmissionDets" w:history="1">
        <w:r w:rsidR="00243ABA" w:rsidRPr="005B17D3">
          <w:rPr>
            <w:rStyle w:val="Hyperlink"/>
          </w:rPr>
          <w:t>Transmission details communicated with CCN contractors</w:t>
        </w:r>
      </w:hyperlink>
    </w:p>
    <w:p w14:paraId="730088E0" w14:textId="77777777" w:rsidR="00243ABA" w:rsidRPr="005B17D3" w:rsidRDefault="005B17D3" w:rsidP="001470FA">
      <w:pPr>
        <w:pStyle w:val="NormalWeb"/>
        <w:keepLines w:val="0"/>
        <w:numPr>
          <w:ilvl w:val="0"/>
          <w:numId w:val="392"/>
        </w:numPr>
        <w:spacing w:before="120" w:after="120"/>
      </w:pPr>
      <w:hyperlink w:anchor="TPATransDetails" w:history="1">
        <w:r w:rsidR="00243ABA" w:rsidRPr="005B17D3">
          <w:rPr>
            <w:rStyle w:val="Hyperlink"/>
          </w:rPr>
          <w:t>Transmission details communicated with TPA vendors</w:t>
        </w:r>
      </w:hyperlink>
    </w:p>
    <w:p w14:paraId="768FE964" w14:textId="77777777" w:rsidR="00243ABA" w:rsidRPr="005B17D3" w:rsidRDefault="00243ABA" w:rsidP="00EF3896">
      <w:pPr>
        <w:pStyle w:val="ScreenFieldDesc"/>
        <w:ind w:left="0"/>
      </w:pPr>
    </w:p>
    <w:p w14:paraId="09F99073" w14:textId="77777777" w:rsidR="00243ABA" w:rsidRPr="005B17D3" w:rsidRDefault="00243ABA" w:rsidP="00EF3896">
      <w:pPr>
        <w:pStyle w:val="BodyTextBullet1"/>
        <w:rPr>
          <w:b/>
        </w:rPr>
      </w:pPr>
      <w:r w:rsidRPr="005B17D3">
        <w:rPr>
          <w:b/>
        </w:rPr>
        <w:t>Updated VCE and Demographics from CCN Contractors</w:t>
      </w:r>
    </w:p>
    <w:p w14:paraId="46274DA4" w14:textId="77CA0C5D" w:rsidR="00243ABA" w:rsidRPr="005B17D3" w:rsidRDefault="00243ABA" w:rsidP="00EF3896">
      <w:pPr>
        <w:pStyle w:val="BodyTextBullet1"/>
      </w:pPr>
      <w:r w:rsidRPr="005B17D3">
        <w:t xml:space="preserve">ES receives a message from the CCN Contractor requesting updated Demographic contact information and VCE for a Veteran. Upon receipt of the message, ES immediately sends the </w:t>
      </w:r>
      <w:r w:rsidR="006204FA" w:rsidRPr="005B17D3">
        <w:t>Veterans</w:t>
      </w:r>
      <w:r w:rsidRPr="005B17D3">
        <w:t xml:space="preserve"> Demographic and VCE information to all CCN Contractors.</w:t>
      </w:r>
    </w:p>
    <w:p w14:paraId="6CDA5974" w14:textId="77777777" w:rsidR="00243ABA" w:rsidRPr="005B17D3" w:rsidRDefault="00243ABA" w:rsidP="00EF3896">
      <w:pPr>
        <w:pStyle w:val="ScreenField"/>
      </w:pPr>
    </w:p>
    <w:p w14:paraId="0FA69EEB" w14:textId="77777777" w:rsidR="00243ABA" w:rsidRPr="005B17D3" w:rsidRDefault="00243ABA" w:rsidP="00474E83">
      <w:pPr>
        <w:pStyle w:val="NoteLightbulb"/>
      </w:pPr>
      <w:r w:rsidRPr="005B17D3">
        <w:t>Notes:</w:t>
      </w:r>
    </w:p>
    <w:p w14:paraId="062B66E1" w14:textId="77777777" w:rsidR="00243ABA" w:rsidRPr="005B17D3" w:rsidRDefault="00243ABA" w:rsidP="00474E83">
      <w:pPr>
        <w:pStyle w:val="NoteYellowBullet"/>
      </w:pPr>
      <w:r w:rsidRPr="005B17D3">
        <w:t>CASS Certification status based on an address is not a factor for sharing the address with the CCN Contractors.</w:t>
      </w:r>
    </w:p>
    <w:p w14:paraId="4A16807B" w14:textId="77777777" w:rsidR="00243ABA" w:rsidRPr="005B17D3" w:rsidRDefault="00243ABA" w:rsidP="00474E83">
      <w:pPr>
        <w:pStyle w:val="NoteYellowBullet"/>
      </w:pPr>
      <w:r w:rsidRPr="005B17D3">
        <w:t>ES determines if the Permanent Mailing Address or the Temporary Mailing Address is considered the active correspondence mailing address based on current business rules. </w:t>
      </w:r>
    </w:p>
    <w:p w14:paraId="5C4BD81B" w14:textId="77777777" w:rsidR="00243ABA" w:rsidRPr="005B17D3" w:rsidRDefault="00243ABA" w:rsidP="00474E83">
      <w:pPr>
        <w:pStyle w:val="NoteYellowBullet"/>
      </w:pPr>
      <w:r w:rsidRPr="005B17D3">
        <w:t>ES sends a Veteran record to a CCN Contractor when changes occur on demographic information, HL7, or Web Services. The following fields trigger the notification:</w:t>
      </w:r>
    </w:p>
    <w:p w14:paraId="64AE7373" w14:textId="77777777" w:rsidR="00243ABA" w:rsidRPr="005B17D3" w:rsidRDefault="00243ABA" w:rsidP="00884662">
      <w:pPr>
        <w:pStyle w:val="NoteYellowBullet"/>
        <w:numPr>
          <w:ilvl w:val="1"/>
          <w:numId w:val="307"/>
        </w:numPr>
      </w:pPr>
      <w:r w:rsidRPr="005B17D3">
        <w:t>Last Name, First Name, Middle Initial</w:t>
      </w:r>
    </w:p>
    <w:p w14:paraId="138FF559" w14:textId="77777777" w:rsidR="00243ABA" w:rsidRPr="005B17D3" w:rsidRDefault="00243ABA" w:rsidP="00884662">
      <w:pPr>
        <w:pStyle w:val="NoteYellowBullet"/>
        <w:numPr>
          <w:ilvl w:val="1"/>
          <w:numId w:val="307"/>
        </w:numPr>
      </w:pPr>
      <w:r w:rsidRPr="005B17D3">
        <w:t>Date of Birth</w:t>
      </w:r>
    </w:p>
    <w:p w14:paraId="14C40065" w14:textId="77777777" w:rsidR="00243ABA" w:rsidRPr="005B17D3" w:rsidRDefault="00243ABA" w:rsidP="00884662">
      <w:pPr>
        <w:pStyle w:val="NoteYellowBullet"/>
        <w:numPr>
          <w:ilvl w:val="1"/>
          <w:numId w:val="307"/>
        </w:numPr>
      </w:pPr>
      <w:r w:rsidRPr="005B17D3">
        <w:t>Birth Sex</w:t>
      </w:r>
    </w:p>
    <w:p w14:paraId="3E4FEAD9" w14:textId="4A32D923" w:rsidR="00243ABA" w:rsidRPr="005B17D3" w:rsidRDefault="00243ABA" w:rsidP="00884662">
      <w:pPr>
        <w:pStyle w:val="NoteYellowBullet"/>
        <w:numPr>
          <w:ilvl w:val="1"/>
          <w:numId w:val="307"/>
        </w:numPr>
      </w:pPr>
      <w:r w:rsidRPr="005B17D3">
        <w:t>Address Types – Permanent Mailing Address, Temporary Mailing Address, and Residential</w:t>
      </w:r>
      <w:r w:rsidR="00FB7970" w:rsidRPr="005B17D3">
        <w:t xml:space="preserve"> Mailing Address</w:t>
      </w:r>
    </w:p>
    <w:p w14:paraId="1AF15D9A" w14:textId="77777777" w:rsidR="00243ABA" w:rsidRPr="005B17D3" w:rsidRDefault="00243ABA" w:rsidP="00884662">
      <w:pPr>
        <w:pStyle w:val="NoteYellowBullet"/>
        <w:numPr>
          <w:ilvl w:val="1"/>
          <w:numId w:val="307"/>
        </w:numPr>
      </w:pPr>
      <w:r w:rsidRPr="005B17D3">
        <w:t>Personal Email Address </w:t>
      </w:r>
    </w:p>
    <w:p w14:paraId="38A09D76" w14:textId="77777777" w:rsidR="00243ABA" w:rsidRPr="005B17D3" w:rsidRDefault="00243ABA" w:rsidP="00884662">
      <w:pPr>
        <w:pStyle w:val="NoteYellowBullet"/>
        <w:numPr>
          <w:ilvl w:val="1"/>
          <w:numId w:val="307"/>
        </w:numPr>
      </w:pPr>
      <w:r w:rsidRPr="005B17D3">
        <w:t>Home Phone Number, Mobile Telephone Number, Temporary Phone Number (if applicable)</w:t>
      </w:r>
    </w:p>
    <w:p w14:paraId="04C57A68" w14:textId="77777777" w:rsidR="00243ABA" w:rsidRPr="005B17D3" w:rsidRDefault="00243ABA" w:rsidP="00474E83">
      <w:pPr>
        <w:pStyle w:val="NoteYellowBullet"/>
      </w:pPr>
      <w:r w:rsidRPr="005B17D3">
        <w:t>When a user creates a record to send to a CCN Contractor, the value for the Veterans Community Care Eligibility Code field must be “B” (Basic), “G” (Grandfathered), “H” (Hardship), “N” (State No Full-Service VA) or “X” (Ineligible), “U” (Urgent Care).</w:t>
      </w:r>
    </w:p>
    <w:p w14:paraId="26F5A6A6" w14:textId="77777777" w:rsidR="00243ABA" w:rsidRPr="005B17D3" w:rsidRDefault="00243ABA" w:rsidP="00474E83">
      <w:pPr>
        <w:pStyle w:val="NoteYellowBullet"/>
      </w:pPr>
      <w:r w:rsidRPr="005B17D3">
        <w:t>The system sends a record to the CCN Contractor if the Veteran Community Eligibility Code is not NULL or “X” (Ineligible).</w:t>
      </w:r>
    </w:p>
    <w:p w14:paraId="3906F0FE" w14:textId="77777777" w:rsidR="00243ABA" w:rsidRPr="005B17D3" w:rsidRDefault="00243ABA" w:rsidP="00EF3896">
      <w:pPr>
        <w:pStyle w:val="BodyTextBullet1"/>
      </w:pPr>
    </w:p>
    <w:p w14:paraId="5A580D13" w14:textId="77777777" w:rsidR="00243ABA" w:rsidRPr="005B17D3" w:rsidRDefault="00243ABA" w:rsidP="00EF3896">
      <w:pPr>
        <w:pStyle w:val="BodyTextBullet1"/>
        <w:rPr>
          <w:b/>
        </w:rPr>
      </w:pPr>
      <w:r w:rsidRPr="005B17D3">
        <w:rPr>
          <w:b/>
        </w:rPr>
        <w:t>On-Demand Demographic Contact Information and Eligibility Information Sent to CCN Contractors from Community Care Determination Screen</w:t>
      </w:r>
    </w:p>
    <w:p w14:paraId="7EFA72B5" w14:textId="77777777" w:rsidR="00243ABA" w:rsidRPr="005B17D3" w:rsidRDefault="00243ABA" w:rsidP="00EF3896">
      <w:pPr>
        <w:pStyle w:val="BodyTextBullet1"/>
      </w:pPr>
    </w:p>
    <w:p w14:paraId="690F7DAA" w14:textId="1FBB7D3F" w:rsidR="00243ABA" w:rsidRPr="005B17D3" w:rsidRDefault="00243ABA" w:rsidP="00EF3896">
      <w:pPr>
        <w:pStyle w:val="BodyTextBullet1"/>
      </w:pPr>
      <w:r w:rsidRPr="005B17D3">
        <w:t xml:space="preserve">When the Enrollment System user clicks the </w:t>
      </w:r>
      <w:r w:rsidRPr="005B17D3">
        <w:rPr>
          <w:b/>
        </w:rPr>
        <w:t>Send to Contractors</w:t>
      </w:r>
      <w:r w:rsidRPr="005B17D3">
        <w:t xml:space="preserve"> button, the Enrollment System requests confirmation. After the Enrollment System user confirms the “Send to Contractors” action, the Enrollment System immediately sends the </w:t>
      </w:r>
      <w:r w:rsidR="006204FA" w:rsidRPr="005B17D3">
        <w:t>Veterans</w:t>
      </w:r>
      <w:r w:rsidRPr="005B17D3">
        <w:t xml:space="preserve"> demographic contact information and eligibility information to all CCN contractors on-demand, rather than waiting to send the records in the next batch.</w:t>
      </w:r>
    </w:p>
    <w:p w14:paraId="1254E2F7" w14:textId="77777777" w:rsidR="00243ABA" w:rsidRPr="005B17D3" w:rsidRDefault="00243ABA" w:rsidP="00EF3896">
      <w:pPr>
        <w:pStyle w:val="BodyTextBullet1"/>
      </w:pPr>
    </w:p>
    <w:p w14:paraId="5D93C90A" w14:textId="55D08560" w:rsidR="00243ABA" w:rsidRPr="005B17D3" w:rsidRDefault="00243ABA" w:rsidP="00474E83">
      <w:pPr>
        <w:pStyle w:val="NoteLightbulb"/>
      </w:pPr>
      <w:r w:rsidRPr="005B17D3">
        <w:rPr>
          <w:b/>
        </w:rPr>
        <w:t>Note:</w:t>
      </w:r>
      <w:r w:rsidRPr="005B17D3">
        <w:t xml:space="preserve"> If the </w:t>
      </w:r>
      <w:r w:rsidR="006204FA" w:rsidRPr="005B17D3">
        <w:t>Veterans</w:t>
      </w:r>
      <w:r w:rsidRPr="005B17D3">
        <w:t xml:space="preserve"> Community Care eligibility code does not display on the Community</w:t>
      </w:r>
    </w:p>
    <w:p w14:paraId="09945E07" w14:textId="77777777" w:rsidR="00243ABA" w:rsidRPr="005B17D3" w:rsidRDefault="00243ABA" w:rsidP="00EF3896">
      <w:pPr>
        <w:pStyle w:val="BodyTextBullet1"/>
      </w:pPr>
    </w:p>
    <w:p w14:paraId="1BE7DA68" w14:textId="77777777" w:rsidR="00243ABA" w:rsidRPr="005B17D3" w:rsidRDefault="00243ABA" w:rsidP="00EF3896">
      <w:pPr>
        <w:pStyle w:val="BodyTextBullet1"/>
      </w:pPr>
      <w:r w:rsidRPr="005B17D3">
        <w:t xml:space="preserve">Care Determination screen, the </w:t>
      </w:r>
      <w:r w:rsidRPr="005B17D3">
        <w:rPr>
          <w:b/>
        </w:rPr>
        <w:t>Send to Contractors</w:t>
      </w:r>
      <w:r w:rsidRPr="005B17D3">
        <w:t xml:space="preserve"> button does not display.</w:t>
      </w:r>
    </w:p>
    <w:p w14:paraId="28B29389" w14:textId="77777777" w:rsidR="00243ABA" w:rsidRPr="005B17D3" w:rsidRDefault="00243ABA" w:rsidP="00EF3896">
      <w:pPr>
        <w:pStyle w:val="BodyTextBullet1"/>
      </w:pPr>
    </w:p>
    <w:p w14:paraId="65D2BABF" w14:textId="77777777" w:rsidR="00243ABA" w:rsidRPr="005B17D3" w:rsidRDefault="00243ABA" w:rsidP="00EF3896">
      <w:pPr>
        <w:pStyle w:val="BodyTextBullet1"/>
        <w:rPr>
          <w:b/>
        </w:rPr>
      </w:pPr>
      <w:r w:rsidRPr="005B17D3">
        <w:rPr>
          <w:b/>
        </w:rPr>
        <w:t>Acknowledge Message from CCN Contractors</w:t>
      </w:r>
    </w:p>
    <w:p w14:paraId="60531244" w14:textId="77777777" w:rsidR="00243ABA" w:rsidRPr="005B17D3" w:rsidRDefault="00243ABA" w:rsidP="00EF3896">
      <w:pPr>
        <w:pStyle w:val="BodyTextBullet1"/>
      </w:pPr>
    </w:p>
    <w:p w14:paraId="6DF0B595" w14:textId="77777777" w:rsidR="00243ABA" w:rsidRPr="005B17D3" w:rsidRDefault="00243ABA" w:rsidP="00EF3896">
      <w:pPr>
        <w:pStyle w:val="BodyTextBullet1"/>
      </w:pPr>
      <w:r w:rsidRPr="005B17D3">
        <w:t>ES receives an acknowledgement message from the CCN Contractor that received a record. ES stores the acknowledgment date/time and result.</w:t>
      </w:r>
    </w:p>
    <w:p w14:paraId="46731123" w14:textId="77777777" w:rsidR="00243ABA" w:rsidRPr="005B17D3" w:rsidRDefault="00243ABA" w:rsidP="00EF3896">
      <w:pPr>
        <w:pStyle w:val="BodyTextBullet1"/>
      </w:pPr>
    </w:p>
    <w:p w14:paraId="476536DE" w14:textId="77777777" w:rsidR="00243ABA" w:rsidRPr="005B17D3" w:rsidRDefault="00243ABA" w:rsidP="00EF3896">
      <w:pPr>
        <w:pStyle w:val="BodyTextBullet1"/>
        <w:rPr>
          <w:b/>
        </w:rPr>
      </w:pPr>
      <w:r w:rsidRPr="005B17D3">
        <w:rPr>
          <w:b/>
        </w:rPr>
        <w:t>Manage Demographic Contact Information (Manage State Region Assignments)</w:t>
      </w:r>
    </w:p>
    <w:p w14:paraId="10F6C39C" w14:textId="77777777" w:rsidR="00243ABA" w:rsidRPr="005B17D3" w:rsidRDefault="00243ABA" w:rsidP="00EF3896">
      <w:pPr>
        <w:pStyle w:val="BodyTextBullet1"/>
      </w:pPr>
    </w:p>
    <w:p w14:paraId="65BAECCB" w14:textId="77777777" w:rsidR="00243ABA" w:rsidRPr="005B17D3" w:rsidRDefault="00243ABA" w:rsidP="00EF3896">
      <w:pPr>
        <w:pStyle w:val="BodyTextBullet1"/>
      </w:pPr>
      <w:r w:rsidRPr="005B17D3">
        <w:t>Users with Edit CCN Contractor permission can access the Manage State Region Assignments</w:t>
      </w:r>
    </w:p>
    <w:p w14:paraId="4F1B1FA1" w14:textId="77777777" w:rsidR="00243ABA" w:rsidRPr="005B17D3" w:rsidRDefault="00243ABA" w:rsidP="00EF3896">
      <w:pPr>
        <w:pStyle w:val="BodyTextBullet1"/>
      </w:pPr>
      <w:r w:rsidRPr="005B17D3">
        <w:t>screen.</w:t>
      </w:r>
    </w:p>
    <w:p w14:paraId="5E99554E" w14:textId="77777777" w:rsidR="00243ABA" w:rsidRPr="005B17D3" w:rsidRDefault="00243ABA" w:rsidP="00EF3896">
      <w:pPr>
        <w:pStyle w:val="BodyTextBullet1"/>
      </w:pPr>
    </w:p>
    <w:p w14:paraId="3B6A67CE" w14:textId="77777777" w:rsidR="00243ABA" w:rsidRPr="005B17D3" w:rsidRDefault="00243ABA" w:rsidP="00EF3896">
      <w:pPr>
        <w:pStyle w:val="BodyTextBullet1"/>
      </w:pPr>
      <w:r w:rsidRPr="005B17D3">
        <w:t>From the Region column, select the states or territory associated with “regions” from a required, view-only list. Any region not selected triggers the following error message:</w:t>
      </w:r>
    </w:p>
    <w:p w14:paraId="7C1D14D6" w14:textId="77777777" w:rsidR="00243ABA" w:rsidRPr="005B17D3" w:rsidRDefault="00243ABA" w:rsidP="00EF3896">
      <w:pPr>
        <w:pStyle w:val="BodyTextBullet1"/>
      </w:pPr>
    </w:p>
    <w:p w14:paraId="02B54F21" w14:textId="77777777" w:rsidR="00243ABA" w:rsidRPr="005B17D3" w:rsidRDefault="00243ABA" w:rsidP="00EF3896">
      <w:pPr>
        <w:pStyle w:val="BodyTextBullet1"/>
      </w:pPr>
      <w:r w:rsidRPr="005B17D3">
        <w:t>“An entry for all states and territories is required.”</w:t>
      </w:r>
    </w:p>
    <w:p w14:paraId="00A9625C" w14:textId="77777777" w:rsidR="00243ABA" w:rsidRPr="005B17D3" w:rsidRDefault="00243ABA" w:rsidP="00EF3896">
      <w:pPr>
        <w:pStyle w:val="BodyTextBullet1"/>
      </w:pPr>
    </w:p>
    <w:p w14:paraId="7D2F0DD5" w14:textId="77777777" w:rsidR="00243ABA" w:rsidRPr="005B17D3" w:rsidRDefault="00243ABA" w:rsidP="00EF3896">
      <w:pPr>
        <w:pStyle w:val="BodyTextBullet1"/>
      </w:pPr>
      <w:r w:rsidRPr="005B17D3">
        <w:t>The regions choices are:</w:t>
      </w:r>
    </w:p>
    <w:p w14:paraId="11328DE0" w14:textId="77777777" w:rsidR="00243ABA" w:rsidRPr="005B17D3" w:rsidRDefault="00243ABA" w:rsidP="001470FA">
      <w:pPr>
        <w:pStyle w:val="BodyTextBullet1"/>
        <w:numPr>
          <w:ilvl w:val="0"/>
          <w:numId w:val="386"/>
        </w:numPr>
      </w:pPr>
      <w:r w:rsidRPr="005B17D3">
        <w:t>Region 1</w:t>
      </w:r>
    </w:p>
    <w:p w14:paraId="5B798797" w14:textId="77777777" w:rsidR="00243ABA" w:rsidRPr="005B17D3" w:rsidRDefault="00243ABA" w:rsidP="001470FA">
      <w:pPr>
        <w:pStyle w:val="BodyTextBullet1"/>
        <w:numPr>
          <w:ilvl w:val="0"/>
          <w:numId w:val="386"/>
        </w:numPr>
      </w:pPr>
      <w:r w:rsidRPr="005B17D3">
        <w:t>Region 2</w:t>
      </w:r>
    </w:p>
    <w:p w14:paraId="6053950E" w14:textId="77777777" w:rsidR="00243ABA" w:rsidRPr="005B17D3" w:rsidRDefault="00243ABA" w:rsidP="001470FA">
      <w:pPr>
        <w:pStyle w:val="BodyTextBullet1"/>
        <w:numPr>
          <w:ilvl w:val="0"/>
          <w:numId w:val="386"/>
        </w:numPr>
      </w:pPr>
      <w:r w:rsidRPr="005B17D3">
        <w:t>Region 3</w:t>
      </w:r>
    </w:p>
    <w:p w14:paraId="018A14D4" w14:textId="77777777" w:rsidR="00243ABA" w:rsidRPr="005B17D3" w:rsidRDefault="00243ABA" w:rsidP="001470FA">
      <w:pPr>
        <w:pStyle w:val="BodyTextBullet1"/>
        <w:numPr>
          <w:ilvl w:val="0"/>
          <w:numId w:val="386"/>
        </w:numPr>
      </w:pPr>
      <w:r w:rsidRPr="005B17D3">
        <w:t>Region 4</w:t>
      </w:r>
    </w:p>
    <w:p w14:paraId="294DBB38" w14:textId="77777777" w:rsidR="00243ABA" w:rsidRPr="005B17D3" w:rsidRDefault="00243ABA" w:rsidP="001470FA">
      <w:pPr>
        <w:pStyle w:val="BodyTextBullet1"/>
        <w:numPr>
          <w:ilvl w:val="0"/>
          <w:numId w:val="386"/>
        </w:numPr>
      </w:pPr>
      <w:r w:rsidRPr="005B17D3">
        <w:t>Region 5</w:t>
      </w:r>
    </w:p>
    <w:p w14:paraId="261421A6" w14:textId="77777777" w:rsidR="00243ABA" w:rsidRPr="005B17D3" w:rsidRDefault="00243ABA" w:rsidP="001470FA">
      <w:pPr>
        <w:pStyle w:val="BodyTextBullet1"/>
        <w:numPr>
          <w:ilvl w:val="0"/>
          <w:numId w:val="386"/>
        </w:numPr>
      </w:pPr>
      <w:r w:rsidRPr="005B17D3">
        <w:t>Region 6</w:t>
      </w:r>
    </w:p>
    <w:p w14:paraId="6D5B9529" w14:textId="77777777" w:rsidR="00243ABA" w:rsidRPr="005B17D3" w:rsidRDefault="00243ABA" w:rsidP="00EF3896">
      <w:pPr>
        <w:pStyle w:val="BodyTextBullet1"/>
      </w:pPr>
    </w:p>
    <w:p w14:paraId="6D7642C3" w14:textId="77777777" w:rsidR="00243ABA" w:rsidRPr="005B17D3" w:rsidRDefault="00243ABA" w:rsidP="00EF3896">
      <w:pPr>
        <w:pStyle w:val="BodyTextBullet1"/>
      </w:pPr>
      <w:r w:rsidRPr="005B17D3">
        <w:t>Click the VIEW HISTORICAL ASSIGNMENTS link to launch the Historical Region/State Associations screen. The user can update the region or cancel out of the screen.</w:t>
      </w:r>
    </w:p>
    <w:p w14:paraId="6CEC149E" w14:textId="77777777" w:rsidR="00243ABA" w:rsidRPr="005B17D3" w:rsidRDefault="00243ABA" w:rsidP="00EF3896">
      <w:pPr>
        <w:pStyle w:val="BodyTextBullet1"/>
      </w:pPr>
    </w:p>
    <w:p w14:paraId="37DFF340" w14:textId="0FA19757" w:rsidR="00243ABA" w:rsidRPr="005B17D3" w:rsidRDefault="00243ABA" w:rsidP="00EF3896">
      <w:pPr>
        <w:pStyle w:val="BodyTextBullet1"/>
      </w:pPr>
      <w:r w:rsidRPr="005B17D3">
        <w:t xml:space="preserve">Regions are derived from the </w:t>
      </w:r>
      <w:r w:rsidR="006204FA" w:rsidRPr="005B17D3">
        <w:t>Veterans</w:t>
      </w:r>
      <w:r w:rsidRPr="005B17D3">
        <w:t xml:space="preserve"> Residential Address. If the user updates a region, ES saves the update to a log file. The update reflects the new region, as well as the date/time the update occurred.</w:t>
      </w:r>
    </w:p>
    <w:p w14:paraId="2583AFD9" w14:textId="77777777" w:rsidR="00243ABA" w:rsidRPr="005B17D3" w:rsidRDefault="00243ABA" w:rsidP="00EF3896">
      <w:pPr>
        <w:pStyle w:val="BodyTextBullet1"/>
      </w:pPr>
    </w:p>
    <w:p w14:paraId="47FDEA41" w14:textId="77777777" w:rsidR="00243ABA" w:rsidRPr="005B17D3" w:rsidRDefault="00243ABA" w:rsidP="00EF3896">
      <w:pPr>
        <w:pStyle w:val="BodyTextBullet1"/>
      </w:pPr>
      <w:r w:rsidRPr="005B17D3">
        <w:t>A change on the CCN Contractor Region screen is reflected in the Community Care Determination screen as a view-only field.</w:t>
      </w:r>
    </w:p>
    <w:p w14:paraId="731091F5" w14:textId="77777777" w:rsidR="00243ABA" w:rsidRPr="005B17D3" w:rsidRDefault="00243ABA" w:rsidP="00EF3896">
      <w:pPr>
        <w:pStyle w:val="BodyTextBullet1"/>
      </w:pPr>
    </w:p>
    <w:p w14:paraId="3D843BB4" w14:textId="77777777" w:rsidR="00243ABA" w:rsidRPr="005B17D3" w:rsidRDefault="00243ABA" w:rsidP="002A5BA1">
      <w:pPr>
        <w:pStyle w:val="Heading5"/>
      </w:pPr>
      <w:bookmarkStart w:id="1124" w:name="MISSIONAct"/>
      <w:bookmarkStart w:id="1125" w:name="_Toc31622268"/>
      <w:bookmarkStart w:id="1126" w:name="_Hlk6472189"/>
      <w:bookmarkEnd w:id="1084"/>
      <w:r w:rsidRPr="005B17D3">
        <w:rPr>
          <w:rFonts w:eastAsia="Arial"/>
        </w:rPr>
        <w:t xml:space="preserve">VA Maintaining Internal Systems and Strengthening Integrated Outside Networks </w:t>
      </w:r>
      <w:r w:rsidRPr="005B17D3">
        <w:t>MISSION Act</w:t>
      </w:r>
      <w:bookmarkEnd w:id="1124"/>
      <w:bookmarkEnd w:id="1125"/>
    </w:p>
    <w:p w14:paraId="14F33605" w14:textId="77777777" w:rsidR="00243ABA" w:rsidRPr="005B17D3" w:rsidRDefault="00243ABA" w:rsidP="00EF3896">
      <w:pPr>
        <w:pStyle w:val="BodyTextBullet1"/>
      </w:pPr>
      <w:bookmarkStart w:id="1127" w:name="_Hlk5693965"/>
      <w:bookmarkStart w:id="1128" w:name="_Hlk5688792"/>
      <w:bookmarkStart w:id="1129" w:name="_Hlk5694796"/>
      <w:r w:rsidRPr="005B17D3">
        <w:rPr>
          <w:rFonts w:eastAsia="Arial"/>
        </w:rPr>
        <w:t>The VA Maintaining Internal Systems and Strengthening Integrated Outside Networks (MISSION) Act was signed into law on June 6, 2018. The MISSION Act went into effect on June 6, 2019 and VA must consider the criteria for Veterans to be considered eligible for the Veterans Community Care Program under the MISSION Act.</w:t>
      </w:r>
      <w:r w:rsidRPr="005B17D3">
        <w:t>  There are six pathways for eligibility for Community Care services. The six pathways are State No Full-Service VA, Service Unavailable, Grandfathered, Access Standards, Best Medical Interest, and Quality Standards.  The Enrollment System change supports the eligibility for the Veterans Community Care Program and the below Community Care services. The rest of the pathways to support eligibility for Community Care will be implemented via other VA systems.</w:t>
      </w:r>
    </w:p>
    <w:p w14:paraId="516C182F" w14:textId="77777777" w:rsidR="00243ABA" w:rsidRPr="005B17D3" w:rsidRDefault="00243ABA" w:rsidP="00EF3896">
      <w:pPr>
        <w:pStyle w:val="BodyTextBullet1"/>
      </w:pPr>
    </w:p>
    <w:bookmarkEnd w:id="1127"/>
    <w:p w14:paraId="3AE8B005" w14:textId="77777777" w:rsidR="00243ABA" w:rsidRPr="005B17D3" w:rsidRDefault="00243ABA" w:rsidP="001470FA">
      <w:pPr>
        <w:pStyle w:val="BodyTextBullet1"/>
        <w:numPr>
          <w:ilvl w:val="0"/>
          <w:numId w:val="375"/>
        </w:numPr>
      </w:pPr>
      <w:r w:rsidRPr="005B17D3">
        <w:t>Grandfathered</w:t>
      </w:r>
    </w:p>
    <w:p w14:paraId="0BB58DB4" w14:textId="77777777" w:rsidR="00243ABA" w:rsidRPr="005B17D3" w:rsidRDefault="00243ABA" w:rsidP="001470FA">
      <w:pPr>
        <w:pStyle w:val="BodyTextBullet1"/>
        <w:numPr>
          <w:ilvl w:val="0"/>
          <w:numId w:val="375"/>
        </w:numPr>
      </w:pPr>
      <w:r w:rsidRPr="005B17D3">
        <w:t>State with No Full-Service VA</w:t>
      </w:r>
    </w:p>
    <w:p w14:paraId="4F09FCB8" w14:textId="77777777" w:rsidR="00243ABA" w:rsidRPr="005B17D3" w:rsidRDefault="00243ABA" w:rsidP="001470FA">
      <w:pPr>
        <w:pStyle w:val="BodyTextBullet1"/>
        <w:numPr>
          <w:ilvl w:val="0"/>
          <w:numId w:val="375"/>
        </w:numPr>
      </w:pPr>
      <w:r w:rsidRPr="005B17D3">
        <w:t>Urgent Care</w:t>
      </w:r>
    </w:p>
    <w:p w14:paraId="4D30FFE0" w14:textId="77777777" w:rsidR="00243ABA" w:rsidRPr="005B17D3" w:rsidRDefault="00243ABA" w:rsidP="001470FA">
      <w:pPr>
        <w:pStyle w:val="BodyTextBullet1"/>
        <w:numPr>
          <w:ilvl w:val="0"/>
          <w:numId w:val="375"/>
        </w:numPr>
      </w:pPr>
      <w:r w:rsidRPr="005B17D3">
        <w:t xml:space="preserve">Hardship non-episodic (Administrative Veterans Community Care Program Eligibility) </w:t>
      </w:r>
    </w:p>
    <w:p w14:paraId="6BD516D4" w14:textId="77777777" w:rsidR="00243ABA" w:rsidRPr="005B17D3" w:rsidRDefault="00243ABA" w:rsidP="00EF3896">
      <w:pPr>
        <w:pStyle w:val="BodyTextBullet1"/>
        <w:rPr>
          <w:rFonts w:eastAsia="Arial"/>
        </w:rPr>
      </w:pPr>
    </w:p>
    <w:bookmarkEnd w:id="1128"/>
    <w:p w14:paraId="68D9B6C7" w14:textId="77777777" w:rsidR="00243ABA" w:rsidRPr="005B17D3" w:rsidRDefault="00243ABA" w:rsidP="00EF3896">
      <w:pPr>
        <w:pStyle w:val="BodyTextBullet1"/>
      </w:pPr>
      <w:r w:rsidRPr="005B17D3">
        <w:t>The rest of the pathways to support eligibility for Community Care will be implemented via other VA systems.</w:t>
      </w:r>
    </w:p>
    <w:bookmarkEnd w:id="1126"/>
    <w:bookmarkEnd w:id="1129"/>
    <w:p w14:paraId="0345E290" w14:textId="77777777" w:rsidR="00243ABA" w:rsidRPr="005B17D3" w:rsidRDefault="00243ABA" w:rsidP="00EF3896">
      <w:pPr>
        <w:pStyle w:val="BodyTextBullet1"/>
      </w:pPr>
    </w:p>
    <w:p w14:paraId="2B1161DD" w14:textId="77777777" w:rsidR="00243ABA" w:rsidRPr="005B17D3" w:rsidRDefault="00243ABA" w:rsidP="00EF3896">
      <w:pPr>
        <w:pStyle w:val="BodyTextBullet1"/>
      </w:pPr>
      <w:r w:rsidRPr="005B17D3">
        <w:t xml:space="preserve">Click the links below to perform the following MISSION Act “How Do I?” procedures: </w:t>
      </w:r>
    </w:p>
    <w:p w14:paraId="54E433ED" w14:textId="77777777" w:rsidR="00243ABA" w:rsidRPr="005B17D3" w:rsidRDefault="00243ABA" w:rsidP="00EF3896">
      <w:pPr>
        <w:pStyle w:val="BodyTextBullet1"/>
      </w:pPr>
    </w:p>
    <w:p w14:paraId="51A8F75E" w14:textId="77777777" w:rsidR="00243ABA" w:rsidRPr="005B17D3" w:rsidRDefault="005B17D3" w:rsidP="00EF3896">
      <w:pPr>
        <w:pStyle w:val="BodyTextBullet1"/>
      </w:pPr>
      <w:hyperlink w:anchor="InitialGrandfatherStatus" w:history="1">
        <w:r w:rsidR="00243ABA" w:rsidRPr="005B17D3">
          <w:rPr>
            <w:rStyle w:val="Hyperlink"/>
            <w:szCs w:val="24"/>
          </w:rPr>
          <w:t>… identify records that meet Initial Grandfather Status of the MISSION Act?</w:t>
        </w:r>
      </w:hyperlink>
    </w:p>
    <w:p w14:paraId="5A26BD0B" w14:textId="77777777" w:rsidR="00243ABA" w:rsidRPr="005B17D3" w:rsidRDefault="00243ABA" w:rsidP="00EF3896">
      <w:pPr>
        <w:pStyle w:val="BodyTextBullet1"/>
      </w:pPr>
    </w:p>
    <w:p w14:paraId="1B2F3E6B" w14:textId="77777777" w:rsidR="00243ABA" w:rsidRPr="005B17D3" w:rsidRDefault="005B17D3" w:rsidP="00EF3896">
      <w:pPr>
        <w:pStyle w:val="BodyTextBullet1"/>
      </w:pPr>
      <w:hyperlink w:anchor="RecalculateVCEBasedonCCPrules" w:history="1">
        <w:r w:rsidR="00243ABA" w:rsidRPr="005B17D3">
          <w:rPr>
            <w:rStyle w:val="Hyperlink"/>
            <w:szCs w:val="24"/>
          </w:rPr>
          <w:t>… recalculate the VCE based on new Community Care Program rules?</w:t>
        </w:r>
      </w:hyperlink>
    </w:p>
    <w:p w14:paraId="7E7A462A" w14:textId="77777777" w:rsidR="00243ABA" w:rsidRPr="005B17D3" w:rsidRDefault="00243ABA" w:rsidP="00EF3896">
      <w:pPr>
        <w:pStyle w:val="BodyTextBullet2"/>
      </w:pPr>
    </w:p>
    <w:p w14:paraId="33E2BB69" w14:textId="77777777" w:rsidR="00243ABA" w:rsidRPr="005B17D3" w:rsidRDefault="00243ABA" w:rsidP="00EF3896">
      <w:pPr>
        <w:pStyle w:val="BodyTextBullet1"/>
        <w:rPr>
          <w:b/>
        </w:rPr>
      </w:pPr>
      <w:r w:rsidRPr="005B17D3">
        <w:rPr>
          <w:b/>
        </w:rPr>
        <w:t>Activating MISSION Act Changes Per Policy</w:t>
      </w:r>
    </w:p>
    <w:p w14:paraId="1C3C7241" w14:textId="77777777" w:rsidR="00243ABA" w:rsidRPr="005B17D3" w:rsidRDefault="00243ABA" w:rsidP="00EF3896">
      <w:pPr>
        <w:pStyle w:val="BodyTextBullet1"/>
      </w:pPr>
      <w:r w:rsidRPr="005B17D3">
        <w:t>The Enrollment System allows authorized Enrollment System users to establish a configurable date to activate the MISSION Act changes per policy. When authorized users set the date the CCP functionality becomes effective, the Enrollment System captures the user’s identity, the date that they set the “effective date” and the actual CCP Grandfather status effective date. MISSION Act will then update to the System Parameters screen.</w:t>
      </w:r>
    </w:p>
    <w:p w14:paraId="55F7E98D" w14:textId="77777777" w:rsidR="00243ABA" w:rsidRPr="005B17D3" w:rsidRDefault="00243ABA" w:rsidP="00EF3896">
      <w:pPr>
        <w:pStyle w:val="BodyTextBullet1"/>
      </w:pPr>
    </w:p>
    <w:p w14:paraId="22C79A12" w14:textId="77777777" w:rsidR="00243ABA" w:rsidRPr="005B17D3" w:rsidRDefault="00243ABA" w:rsidP="00EF3896">
      <w:pPr>
        <w:pStyle w:val="BodyTextBullet1"/>
      </w:pPr>
      <w:r w:rsidRPr="005B17D3">
        <w:rPr>
          <w:rFonts w:eastAsia="Arial"/>
        </w:rPr>
        <w:t>For example:</w:t>
      </w:r>
    </w:p>
    <w:p w14:paraId="5E6E61D4" w14:textId="77777777" w:rsidR="00243ABA" w:rsidRPr="005B17D3" w:rsidRDefault="00243ABA" w:rsidP="00EF3896">
      <w:pPr>
        <w:pStyle w:val="BodyTextBullet1"/>
        <w:ind w:left="720"/>
      </w:pPr>
      <w:r w:rsidRPr="005B17D3">
        <w:rPr>
          <w:rFonts w:eastAsia="Arial"/>
        </w:rPr>
        <w:t>Enrollment System user’s identity – Test Patient</w:t>
      </w:r>
    </w:p>
    <w:p w14:paraId="4BABF22F" w14:textId="77777777" w:rsidR="00243ABA" w:rsidRPr="005B17D3" w:rsidRDefault="00243ABA" w:rsidP="00EF3896">
      <w:pPr>
        <w:pStyle w:val="BodyTextBullet1"/>
        <w:ind w:left="720"/>
      </w:pPr>
      <w:r w:rsidRPr="005B17D3">
        <w:rPr>
          <w:rFonts w:eastAsia="Arial"/>
        </w:rPr>
        <w:t>Date Set for Community Care Program Effective Date – 11/29/2018 </w:t>
      </w:r>
    </w:p>
    <w:p w14:paraId="1E76CBB2" w14:textId="77777777" w:rsidR="00243ABA" w:rsidRPr="005B17D3" w:rsidRDefault="00243ABA" w:rsidP="00EF3896">
      <w:pPr>
        <w:pStyle w:val="BodyTextBullet1"/>
        <w:ind w:left="720"/>
      </w:pPr>
      <w:r w:rsidRPr="005B17D3">
        <w:rPr>
          <w:rFonts w:eastAsia="Arial"/>
        </w:rPr>
        <w:t>Community Care Program Activation Date – 06/06/2019</w:t>
      </w:r>
    </w:p>
    <w:p w14:paraId="4E711E3D" w14:textId="77777777" w:rsidR="00243ABA" w:rsidRPr="005B17D3" w:rsidRDefault="00243ABA" w:rsidP="00EF3896">
      <w:pPr>
        <w:pStyle w:val="BodyTextBullet1"/>
      </w:pPr>
    </w:p>
    <w:p w14:paraId="64A1FB4D" w14:textId="77777777" w:rsidR="00243ABA" w:rsidRPr="005B17D3" w:rsidRDefault="00243ABA" w:rsidP="00EF3896">
      <w:pPr>
        <w:pStyle w:val="BodyTextBullet1"/>
        <w:rPr>
          <w:b/>
        </w:rPr>
      </w:pPr>
      <w:r w:rsidRPr="005B17D3">
        <w:rPr>
          <w:rFonts w:eastAsia="Arial"/>
          <w:b/>
        </w:rPr>
        <w:t>Notes:</w:t>
      </w:r>
    </w:p>
    <w:p w14:paraId="35329D74" w14:textId="77777777" w:rsidR="00243ABA" w:rsidRPr="005B17D3" w:rsidRDefault="00243ABA" w:rsidP="001470FA">
      <w:pPr>
        <w:pStyle w:val="BodyTextBullet1"/>
        <w:numPr>
          <w:ilvl w:val="0"/>
          <w:numId w:val="339"/>
        </w:numPr>
      </w:pPr>
      <w:r w:rsidRPr="005B17D3">
        <w:rPr>
          <w:rFonts w:eastAsia="Arial"/>
        </w:rPr>
        <w:t>The Enrollment System user’s identity data is stored in the database not on the System Parameters screen.</w:t>
      </w:r>
    </w:p>
    <w:p w14:paraId="71CF34DE" w14:textId="77777777" w:rsidR="00243ABA" w:rsidRPr="005B17D3" w:rsidRDefault="00243ABA" w:rsidP="001470FA">
      <w:pPr>
        <w:pStyle w:val="BodyTextBullet1"/>
        <w:numPr>
          <w:ilvl w:val="0"/>
          <w:numId w:val="339"/>
        </w:numPr>
      </w:pPr>
      <w:r w:rsidRPr="005B17D3">
        <w:rPr>
          <w:rFonts w:eastAsia="Arial"/>
        </w:rPr>
        <w:t>The Enrollment System user sets the Effective Date on the System Parameters screen.</w:t>
      </w:r>
    </w:p>
    <w:p w14:paraId="352C1EA9" w14:textId="77777777" w:rsidR="00243ABA" w:rsidRPr="005B17D3" w:rsidRDefault="00243ABA" w:rsidP="00EF3896">
      <w:pPr>
        <w:pStyle w:val="BodyTextBullet1"/>
      </w:pPr>
      <w:r w:rsidRPr="005B17D3">
        <w:t> </w:t>
      </w:r>
    </w:p>
    <w:p w14:paraId="78A11687" w14:textId="77777777" w:rsidR="00243ABA" w:rsidRPr="005B17D3" w:rsidRDefault="00243ABA" w:rsidP="00EF3896">
      <w:pPr>
        <w:pStyle w:val="BodyTextBullet1"/>
        <w:rPr>
          <w:b/>
        </w:rPr>
      </w:pPr>
      <w:r w:rsidRPr="005B17D3">
        <w:rPr>
          <w:b/>
        </w:rPr>
        <w:t>Enabling a New Rules Flow</w:t>
      </w:r>
    </w:p>
    <w:p w14:paraId="56EA30C7" w14:textId="77777777" w:rsidR="00243ABA" w:rsidRPr="005B17D3" w:rsidRDefault="00243ABA" w:rsidP="00EF3896">
      <w:pPr>
        <w:pStyle w:val="BodyTextBullet1"/>
      </w:pPr>
      <w:r w:rsidRPr="005B17D3">
        <w:t>The Enrollment System enables a new rules flow based on existing and new rules.</w:t>
      </w:r>
    </w:p>
    <w:p w14:paraId="715E2652" w14:textId="77777777" w:rsidR="00243ABA" w:rsidRPr="005B17D3" w:rsidRDefault="00243ABA" w:rsidP="00EF3896">
      <w:pPr>
        <w:pStyle w:val="BodyTextBullet1"/>
      </w:pPr>
    </w:p>
    <w:p w14:paraId="43F1046F" w14:textId="77777777" w:rsidR="00243ABA" w:rsidRPr="005B17D3" w:rsidRDefault="00243ABA" w:rsidP="00EF3896">
      <w:pPr>
        <w:pStyle w:val="BodyTextBullet1"/>
      </w:pPr>
      <w:r w:rsidRPr="005B17D3">
        <w:rPr>
          <w:rFonts w:eastAsia="Arial"/>
          <w:b/>
        </w:rPr>
        <w:t>Note:</w:t>
      </w:r>
      <w:r w:rsidRPr="005B17D3">
        <w:t xml:space="preserve"> </w:t>
      </w:r>
      <w:r w:rsidRPr="005B17D3">
        <w:rPr>
          <w:rFonts w:eastAsia="Arial"/>
        </w:rPr>
        <w:t>The Veteran must be enrolled as a precondition.</w:t>
      </w:r>
    </w:p>
    <w:p w14:paraId="1043FEDA" w14:textId="77777777" w:rsidR="00243ABA" w:rsidRPr="005B17D3" w:rsidRDefault="00243ABA" w:rsidP="00EF3896">
      <w:pPr>
        <w:pStyle w:val="BodyTextBullet1"/>
      </w:pPr>
    </w:p>
    <w:p w14:paraId="1B94B396" w14:textId="77777777" w:rsidR="00243ABA" w:rsidRPr="005B17D3" w:rsidRDefault="00243ABA" w:rsidP="00EF3896">
      <w:pPr>
        <w:pStyle w:val="BodyTextBullet1"/>
        <w:rPr>
          <w:rFonts w:eastAsia="Arial"/>
        </w:rPr>
      </w:pPr>
      <w:r w:rsidRPr="005B17D3">
        <w:rPr>
          <w:rFonts w:eastAsia="Arial"/>
        </w:rPr>
        <w:t>Veteran is assigned a VCE “B” (for Basic), assuming the Veteran is not eligible for any of the following Grandfather scenarios below:</w:t>
      </w:r>
    </w:p>
    <w:p w14:paraId="32BA326C" w14:textId="77777777" w:rsidR="00243ABA" w:rsidRPr="005B17D3" w:rsidRDefault="00243ABA" w:rsidP="00EF3896">
      <w:pPr>
        <w:pStyle w:val="BodyTextBullet1"/>
        <w:rPr>
          <w:rFonts w:eastAsia="Arial"/>
        </w:rPr>
      </w:pPr>
    </w:p>
    <w:p w14:paraId="2C2D242A" w14:textId="77777777" w:rsidR="00243ABA" w:rsidRPr="005B17D3" w:rsidRDefault="00243ABA" w:rsidP="00474E83">
      <w:pPr>
        <w:pStyle w:val="NoteLightbulb"/>
        <w:rPr>
          <w:rFonts w:eastAsia="Arial"/>
        </w:rPr>
      </w:pPr>
      <w:r w:rsidRPr="005B17D3">
        <w:rPr>
          <w:rFonts w:eastAsia="Arial"/>
          <w:b/>
        </w:rPr>
        <w:t>Note:</w:t>
      </w:r>
      <w:r w:rsidRPr="005B17D3">
        <w:rPr>
          <w:rFonts w:eastAsia="Arial"/>
        </w:rPr>
        <w:t xml:space="preserve"> Grandfather is only VCE “G” eligibility. </w:t>
      </w:r>
    </w:p>
    <w:p w14:paraId="5AD12B4F" w14:textId="77777777" w:rsidR="00243ABA" w:rsidRPr="005B17D3" w:rsidRDefault="00243ABA" w:rsidP="00EF3896">
      <w:pPr>
        <w:pStyle w:val="BodyTextBullet1"/>
      </w:pPr>
    </w:p>
    <w:p w14:paraId="25775D8D" w14:textId="77777777" w:rsidR="00243ABA" w:rsidRPr="005B17D3" w:rsidRDefault="00243ABA" w:rsidP="00EF3896">
      <w:pPr>
        <w:pStyle w:val="BodyTextBullet1"/>
      </w:pPr>
      <w:r w:rsidRPr="005B17D3">
        <w:rPr>
          <w:rFonts w:eastAsia="Arial"/>
        </w:rPr>
        <w:t>For “B” (for Basic):</w:t>
      </w:r>
    </w:p>
    <w:p w14:paraId="6F4CBA9E" w14:textId="77777777" w:rsidR="00243ABA" w:rsidRPr="005B17D3" w:rsidRDefault="00243ABA" w:rsidP="00EF3896">
      <w:pPr>
        <w:pStyle w:val="BodyTextBullet1"/>
      </w:pPr>
    </w:p>
    <w:p w14:paraId="6DA03BC7" w14:textId="77777777" w:rsidR="00243ABA" w:rsidRPr="005B17D3" w:rsidRDefault="00243ABA" w:rsidP="001470FA">
      <w:pPr>
        <w:pStyle w:val="BodyTextBullet1"/>
        <w:numPr>
          <w:ilvl w:val="0"/>
          <w:numId w:val="338"/>
        </w:numPr>
      </w:pPr>
      <w:r w:rsidRPr="005B17D3">
        <w:rPr>
          <w:rFonts w:eastAsia="Arial"/>
        </w:rPr>
        <w:t>Assign VCE of “H” (for Hardship).</w:t>
      </w:r>
    </w:p>
    <w:p w14:paraId="37222F37" w14:textId="77777777" w:rsidR="00243ABA" w:rsidRPr="005B17D3" w:rsidRDefault="00243ABA" w:rsidP="00EF3896">
      <w:pPr>
        <w:pStyle w:val="BodyTextBullet1"/>
        <w:rPr>
          <w:rFonts w:eastAsia="Arial"/>
        </w:rPr>
      </w:pPr>
    </w:p>
    <w:p w14:paraId="357A1671" w14:textId="77777777" w:rsidR="00243ABA" w:rsidRPr="005B17D3" w:rsidRDefault="00243ABA" w:rsidP="00EF3896">
      <w:pPr>
        <w:pStyle w:val="BodyTextBullet1"/>
      </w:pPr>
      <w:r w:rsidRPr="005B17D3">
        <w:rPr>
          <w:rFonts w:eastAsia="Arial"/>
        </w:rPr>
        <w:t>For Hardship:</w:t>
      </w:r>
    </w:p>
    <w:p w14:paraId="27BBAF24" w14:textId="77777777" w:rsidR="00243ABA" w:rsidRPr="005B17D3" w:rsidRDefault="00243ABA" w:rsidP="00EF3896">
      <w:pPr>
        <w:pStyle w:val="BodyTextBullet1"/>
      </w:pPr>
    </w:p>
    <w:p w14:paraId="663AB37F" w14:textId="77777777" w:rsidR="00243ABA" w:rsidRPr="005B17D3" w:rsidRDefault="00243ABA" w:rsidP="001470FA">
      <w:pPr>
        <w:pStyle w:val="BodyTextBullet1"/>
        <w:numPr>
          <w:ilvl w:val="0"/>
          <w:numId w:val="338"/>
        </w:numPr>
      </w:pPr>
      <w:r w:rsidRPr="005B17D3">
        <w:rPr>
          <w:rFonts w:eastAsia="Arial"/>
        </w:rPr>
        <w:t>Assign VCE of “N” (for CCP State with no Full-Service Medical Facility), if applicable.</w:t>
      </w:r>
    </w:p>
    <w:p w14:paraId="7504EA8C" w14:textId="77777777" w:rsidR="00243ABA" w:rsidRPr="005B17D3" w:rsidRDefault="00243ABA" w:rsidP="00EF3896">
      <w:pPr>
        <w:pStyle w:val="BodyTextBullet1"/>
      </w:pPr>
    </w:p>
    <w:p w14:paraId="58A6EDC6" w14:textId="77777777" w:rsidR="00243ABA" w:rsidRPr="005B17D3" w:rsidRDefault="00243ABA" w:rsidP="00EF3896">
      <w:pPr>
        <w:pStyle w:val="BodyTextBullet1"/>
      </w:pPr>
      <w:r w:rsidRPr="005B17D3">
        <w:rPr>
          <w:rFonts w:eastAsia="Arial"/>
        </w:rPr>
        <w:t>For No Full-Service Facility:</w:t>
      </w:r>
    </w:p>
    <w:p w14:paraId="16FCBAF2" w14:textId="77777777" w:rsidR="00243ABA" w:rsidRPr="005B17D3" w:rsidRDefault="00243ABA" w:rsidP="00EF3896">
      <w:pPr>
        <w:pStyle w:val="BodyTextBullet1"/>
      </w:pPr>
    </w:p>
    <w:p w14:paraId="789C8C9C" w14:textId="77777777" w:rsidR="00243ABA" w:rsidRPr="005B17D3" w:rsidRDefault="00243ABA" w:rsidP="001470FA">
      <w:pPr>
        <w:pStyle w:val="BodyTextBullet1"/>
        <w:numPr>
          <w:ilvl w:val="0"/>
          <w:numId w:val="338"/>
        </w:numPr>
      </w:pPr>
      <w:r w:rsidRPr="005B17D3">
        <w:rPr>
          <w:rFonts w:eastAsia="Arial"/>
        </w:rPr>
        <w:t>Assign VCE of “U” (for Urgent Care), if applicable.</w:t>
      </w:r>
    </w:p>
    <w:p w14:paraId="28CB2D71" w14:textId="77777777" w:rsidR="00243ABA" w:rsidRPr="005B17D3" w:rsidRDefault="00243ABA" w:rsidP="00EF3896">
      <w:pPr>
        <w:pStyle w:val="BodyTextBullet1"/>
      </w:pPr>
    </w:p>
    <w:p w14:paraId="159B09C4" w14:textId="77777777" w:rsidR="00243ABA" w:rsidRPr="005B17D3" w:rsidRDefault="00243ABA" w:rsidP="00EF3896">
      <w:pPr>
        <w:pStyle w:val="BodyTextBullet1"/>
        <w:rPr>
          <w:b/>
        </w:rPr>
      </w:pPr>
      <w:r w:rsidRPr="005B17D3">
        <w:rPr>
          <w:rFonts w:eastAsia="Arial"/>
          <w:b/>
        </w:rPr>
        <w:t>Notes:</w:t>
      </w:r>
    </w:p>
    <w:p w14:paraId="77D26324" w14:textId="77777777" w:rsidR="00243ABA" w:rsidRPr="005B17D3" w:rsidRDefault="00243ABA" w:rsidP="001470FA">
      <w:pPr>
        <w:pStyle w:val="BodyTextBullet1"/>
        <w:numPr>
          <w:ilvl w:val="0"/>
          <w:numId w:val="337"/>
        </w:numPr>
      </w:pPr>
      <w:r w:rsidRPr="005B17D3">
        <w:t>All new Community Care eligibilities must have “Community Care Outcomes” displayed in the expected places of the Enrollment System (for example, the Overview tab, View Community Care Determination panel, Community Care Determination screen and the Community Care Determination History screen).</w:t>
      </w:r>
    </w:p>
    <w:p w14:paraId="5D324C18" w14:textId="77777777" w:rsidR="00243ABA" w:rsidRPr="005B17D3" w:rsidRDefault="00243ABA" w:rsidP="001470FA">
      <w:pPr>
        <w:pStyle w:val="BodyTextBullet1"/>
        <w:numPr>
          <w:ilvl w:val="0"/>
          <w:numId w:val="337"/>
        </w:numPr>
      </w:pPr>
      <w:r w:rsidRPr="005B17D3">
        <w:t>Processing times will be in Central Standard Time (CST) zone.</w:t>
      </w:r>
    </w:p>
    <w:p w14:paraId="6D9E23D6" w14:textId="77777777" w:rsidR="00243ABA" w:rsidRPr="005B17D3" w:rsidRDefault="00243ABA" w:rsidP="00EF3896">
      <w:pPr>
        <w:pStyle w:val="body"/>
      </w:pPr>
    </w:p>
    <w:p w14:paraId="66D1B0E4" w14:textId="77777777" w:rsidR="00243ABA" w:rsidRPr="005B17D3" w:rsidRDefault="00243ABA" w:rsidP="00EF3896">
      <w:pPr>
        <w:keepNext/>
        <w:jc w:val="center"/>
      </w:pPr>
      <w:r w:rsidRPr="005B17D3">
        <w:rPr>
          <w:noProof/>
        </w:rPr>
        <w:drawing>
          <wp:inline distT="0" distB="0" distL="0" distR="0" wp14:anchorId="0FB299EA" wp14:editId="51C74F11">
            <wp:extent cx="5943600" cy="1899285"/>
            <wp:effectExtent l="0" t="0" r="0" b="5715"/>
            <wp:docPr id="1480" name="Picture 1480" descr="Community Care outcomes display on the Community Care Determination History screen. The outcomes display the old and new valu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3600" cy="1899285"/>
                    </a:xfrm>
                    <a:prstGeom prst="rect">
                      <a:avLst/>
                    </a:prstGeom>
                  </pic:spPr>
                </pic:pic>
              </a:graphicData>
            </a:graphic>
          </wp:inline>
        </w:drawing>
      </w:r>
    </w:p>
    <w:p w14:paraId="157C0741" w14:textId="396730C2" w:rsidR="00243ABA" w:rsidRPr="005B17D3" w:rsidRDefault="00243ABA" w:rsidP="00EF3896">
      <w:pPr>
        <w:pStyle w:val="Caption"/>
      </w:pPr>
      <w:bookmarkStart w:id="1130" w:name="_Toc31622444"/>
      <w:r w:rsidRPr="005B17D3">
        <w:t xml:space="preserve">Figure </w:t>
      </w:r>
      <w:r w:rsidRPr="005B17D3">
        <w:rPr>
          <w:noProof/>
        </w:rPr>
        <w:fldChar w:fldCharType="begin"/>
      </w:r>
      <w:r w:rsidRPr="005B17D3">
        <w:rPr>
          <w:noProof/>
        </w:rPr>
        <w:instrText xml:space="preserve"> SEQ Figure \* ARABIC </w:instrText>
      </w:r>
      <w:r w:rsidRPr="005B17D3">
        <w:rPr>
          <w:noProof/>
        </w:rPr>
        <w:fldChar w:fldCharType="separate"/>
      </w:r>
      <w:r w:rsidR="008C0D2B" w:rsidRPr="005B17D3">
        <w:rPr>
          <w:noProof/>
        </w:rPr>
        <w:t>87</w:t>
      </w:r>
      <w:r w:rsidRPr="005B17D3">
        <w:rPr>
          <w:noProof/>
        </w:rPr>
        <w:fldChar w:fldCharType="end"/>
      </w:r>
      <w:r w:rsidRPr="005B17D3">
        <w:t xml:space="preserve">: </w:t>
      </w:r>
      <w:r w:rsidRPr="005B17D3">
        <w:rPr>
          <w:bCs w:val="0"/>
        </w:rPr>
        <w:t>Community Care Outcomes</w:t>
      </w:r>
      <w:bookmarkEnd w:id="1130"/>
    </w:p>
    <w:p w14:paraId="522EF5B8" w14:textId="77777777" w:rsidR="00243ABA" w:rsidRPr="005B17D3" w:rsidRDefault="00243ABA" w:rsidP="00EF3896">
      <w:pPr>
        <w:pStyle w:val="BodyTextBullet1"/>
        <w:rPr>
          <w:b/>
        </w:rPr>
      </w:pPr>
      <w:r w:rsidRPr="005B17D3">
        <w:rPr>
          <w:b/>
        </w:rPr>
        <w:t>Retaining the Grandfather Rules Flow</w:t>
      </w:r>
    </w:p>
    <w:p w14:paraId="6E957B04" w14:textId="77777777" w:rsidR="00243ABA" w:rsidRPr="005B17D3" w:rsidRDefault="00243ABA" w:rsidP="00EF3896">
      <w:pPr>
        <w:pStyle w:val="BodyTextBullet1"/>
        <w:rPr>
          <w:b/>
        </w:rPr>
      </w:pPr>
    </w:p>
    <w:p w14:paraId="779D4D39" w14:textId="77777777" w:rsidR="00243ABA" w:rsidRPr="005B17D3" w:rsidRDefault="00243ABA" w:rsidP="00474E83">
      <w:pPr>
        <w:pStyle w:val="NoteLightbulb"/>
      </w:pPr>
      <w:r w:rsidRPr="005B17D3">
        <w:rPr>
          <w:rFonts w:eastAsia="Arial"/>
          <w:b/>
        </w:rPr>
        <w:t>Note:</w:t>
      </w:r>
      <w:r w:rsidRPr="005B17D3">
        <w:rPr>
          <w:rFonts w:eastAsia="Arial"/>
        </w:rPr>
        <w:t xml:space="preserve"> The Veteran must be enrolled as a pre-condition.</w:t>
      </w:r>
    </w:p>
    <w:p w14:paraId="68A87ED0" w14:textId="77777777" w:rsidR="00243ABA" w:rsidRPr="005B17D3" w:rsidRDefault="00243ABA" w:rsidP="00EF3896">
      <w:pPr>
        <w:pStyle w:val="BodyTextBullet1"/>
      </w:pPr>
    </w:p>
    <w:p w14:paraId="2315DC30" w14:textId="77777777" w:rsidR="00243ABA" w:rsidRPr="005B17D3" w:rsidRDefault="00243ABA" w:rsidP="00EF3896">
      <w:pPr>
        <w:pStyle w:val="BodyTextBullet1"/>
      </w:pPr>
      <w:r w:rsidRPr="005B17D3">
        <w:t xml:space="preserve">The Enrollment System enables a retained Grandfather rules flow. A separate and distinct rule flow exists for those Grandfathered (“G”) records that were part of the original population (06/06/2019) and were assigned a “G”. </w:t>
      </w:r>
    </w:p>
    <w:p w14:paraId="18ACE320" w14:textId="77777777" w:rsidR="00243ABA" w:rsidRPr="005B17D3" w:rsidRDefault="00243ABA" w:rsidP="00EF3896">
      <w:pPr>
        <w:pStyle w:val="BodyTextBullet2"/>
      </w:pPr>
    </w:p>
    <w:p w14:paraId="3B91F341" w14:textId="77777777" w:rsidR="00243ABA" w:rsidRPr="005B17D3" w:rsidRDefault="00243ABA" w:rsidP="00EF3896">
      <w:pPr>
        <w:pStyle w:val="BodyTextBullet2"/>
      </w:pPr>
      <w:r w:rsidRPr="005B17D3">
        <w:t>Click the following “How Do I?” link to retain Community Care Program Grandfather status:</w:t>
      </w:r>
    </w:p>
    <w:p w14:paraId="692DDA08" w14:textId="77777777" w:rsidR="00243ABA" w:rsidRPr="005B17D3" w:rsidRDefault="00243ABA" w:rsidP="00EF3896">
      <w:pPr>
        <w:pStyle w:val="BodyTextBullet2"/>
      </w:pPr>
    </w:p>
    <w:p w14:paraId="1F124172" w14:textId="77777777" w:rsidR="00243ABA" w:rsidRPr="005B17D3" w:rsidRDefault="005B17D3" w:rsidP="00EF3896">
      <w:pPr>
        <w:pStyle w:val="BodyTextBullet1"/>
      </w:pPr>
      <w:hyperlink w:anchor="RetainingCCPGrandfatherStatus" w:history="1">
        <w:r w:rsidR="00243ABA" w:rsidRPr="005B17D3">
          <w:rPr>
            <w:rStyle w:val="Hyperlink"/>
            <w:szCs w:val="24"/>
          </w:rPr>
          <w:t>… retain Community Care Program Grandfather Status?</w:t>
        </w:r>
      </w:hyperlink>
    </w:p>
    <w:p w14:paraId="1A657268" w14:textId="77777777" w:rsidR="00243ABA" w:rsidRPr="005B17D3" w:rsidRDefault="00243ABA" w:rsidP="00EF3896">
      <w:pPr>
        <w:pStyle w:val="BodyTextBullet2"/>
      </w:pPr>
    </w:p>
    <w:p w14:paraId="5F53B3C7" w14:textId="77777777" w:rsidR="002A5BA1" w:rsidRPr="005B17D3" w:rsidRDefault="002A5BA1" w:rsidP="002A5BA1">
      <w:pPr>
        <w:pStyle w:val="Heading5"/>
      </w:pPr>
      <w:bookmarkStart w:id="1131" w:name="_Toc31622269"/>
      <w:r w:rsidRPr="005B17D3">
        <w:t>ESCC Quality Report</w:t>
      </w:r>
      <w:bookmarkEnd w:id="1131"/>
    </w:p>
    <w:p w14:paraId="2924B77B" w14:textId="77777777" w:rsidR="002A5BA1" w:rsidRPr="005B17D3" w:rsidRDefault="002A5BA1" w:rsidP="002A5BA1"/>
    <w:p w14:paraId="009FA987" w14:textId="77777777" w:rsidR="002A5BA1" w:rsidRPr="005B17D3" w:rsidRDefault="002A5BA1" w:rsidP="002A5BA1">
      <w:pPr>
        <w:pStyle w:val="NormalWeb"/>
        <w:rPr>
          <w:sz w:val="22"/>
          <w:szCs w:val="20"/>
        </w:rPr>
      </w:pPr>
      <w:r w:rsidRPr="005B17D3">
        <w:t>The Enrollment System provides Enrollment System users, through a manually created Outlook mail group, a daily Enrollment System Community Care (ESCC) quality report containing the following information:</w:t>
      </w:r>
    </w:p>
    <w:p w14:paraId="08374A3B" w14:textId="77777777" w:rsidR="002A5BA1" w:rsidRPr="005B17D3" w:rsidRDefault="002A5BA1" w:rsidP="002A5BA1">
      <w:pPr>
        <w:pStyle w:val="NormalWeb"/>
      </w:pPr>
      <w:r w:rsidRPr="005B17D3">
        <w:t> </w:t>
      </w:r>
    </w:p>
    <w:p w14:paraId="4C277707" w14:textId="77777777" w:rsidR="002A5BA1" w:rsidRPr="005B17D3" w:rsidRDefault="002A5BA1" w:rsidP="001470FA">
      <w:pPr>
        <w:pStyle w:val="NormalWeb"/>
        <w:keepLines w:val="0"/>
        <w:numPr>
          <w:ilvl w:val="0"/>
          <w:numId w:val="510"/>
        </w:numPr>
        <w:spacing w:before="120" w:after="120"/>
      </w:pPr>
      <w:r w:rsidRPr="005B17D3">
        <w:rPr>
          <w:szCs w:val="20"/>
        </w:rPr>
        <w:t>Discrepancy between Residential Address and Geocoding</w:t>
      </w:r>
    </w:p>
    <w:p w14:paraId="210E125C" w14:textId="77777777" w:rsidR="002A5BA1" w:rsidRPr="005B17D3" w:rsidRDefault="002A5BA1" w:rsidP="001470FA">
      <w:pPr>
        <w:pStyle w:val="NormalWeb"/>
        <w:keepLines w:val="0"/>
        <w:numPr>
          <w:ilvl w:val="0"/>
          <w:numId w:val="510"/>
        </w:numPr>
        <w:spacing w:before="120" w:after="120"/>
      </w:pPr>
      <w:r w:rsidRPr="005B17D3">
        <w:t>Planning System Support Group (</w:t>
      </w:r>
      <w:r w:rsidRPr="005B17D3">
        <w:rPr>
          <w:szCs w:val="22"/>
        </w:rPr>
        <w:t>PSSG) ETL (Exchange, Transform, and Load)</w:t>
      </w:r>
    </w:p>
    <w:p w14:paraId="33E3283E" w14:textId="77777777" w:rsidR="002A5BA1" w:rsidRPr="005B17D3" w:rsidRDefault="002A5BA1" w:rsidP="001470FA">
      <w:pPr>
        <w:pStyle w:val="NormalWeb"/>
        <w:keepLines w:val="0"/>
        <w:numPr>
          <w:ilvl w:val="0"/>
          <w:numId w:val="510"/>
        </w:numPr>
        <w:spacing w:before="120" w:after="120"/>
      </w:pPr>
      <w:r w:rsidRPr="005B17D3">
        <w:rPr>
          <w:szCs w:val="20"/>
        </w:rPr>
        <w:t>Reconciliation Process for Title-38 Care Received for Grandfather VCE (CDW)</w:t>
      </w:r>
    </w:p>
    <w:p w14:paraId="2C8B9DAE" w14:textId="77777777" w:rsidR="002A5BA1" w:rsidRPr="005B17D3" w:rsidRDefault="002A5BA1" w:rsidP="001470FA">
      <w:pPr>
        <w:pStyle w:val="NormalWeb"/>
        <w:keepLines w:val="0"/>
        <w:numPr>
          <w:ilvl w:val="0"/>
          <w:numId w:val="510"/>
        </w:numPr>
        <w:spacing w:before="120" w:after="120"/>
      </w:pPr>
      <w:r w:rsidRPr="005B17D3">
        <w:rPr>
          <w:szCs w:val="22"/>
        </w:rPr>
        <w:t>State with No Full-Service Medical Facility</w:t>
      </w:r>
    </w:p>
    <w:p w14:paraId="032CD6CF" w14:textId="77777777" w:rsidR="002A5BA1" w:rsidRPr="005B17D3" w:rsidRDefault="002A5BA1" w:rsidP="001470FA">
      <w:pPr>
        <w:pStyle w:val="NormalWeb"/>
        <w:keepLines w:val="0"/>
        <w:numPr>
          <w:ilvl w:val="0"/>
          <w:numId w:val="510"/>
        </w:numPr>
        <w:spacing w:before="120" w:after="120"/>
      </w:pPr>
      <w:r w:rsidRPr="005B17D3">
        <w:rPr>
          <w:szCs w:val="22"/>
        </w:rPr>
        <w:t>Veterans Community Care Eligibility (VCE) Group</w:t>
      </w:r>
    </w:p>
    <w:p w14:paraId="6A397852" w14:textId="77777777" w:rsidR="002A5BA1" w:rsidRPr="005B17D3" w:rsidRDefault="002A5BA1" w:rsidP="001470FA">
      <w:pPr>
        <w:pStyle w:val="NormalWeb"/>
        <w:keepLines w:val="0"/>
        <w:numPr>
          <w:ilvl w:val="0"/>
          <w:numId w:val="510"/>
        </w:numPr>
        <w:spacing w:before="120" w:after="120"/>
      </w:pPr>
      <w:r w:rsidRPr="005B17D3">
        <w:rPr>
          <w:szCs w:val="22"/>
        </w:rPr>
        <w:t>Third-Party Administrator (TPA) and Community Care Network (CCN)</w:t>
      </w:r>
    </w:p>
    <w:p w14:paraId="39C9D9AD" w14:textId="3AFD495E" w:rsidR="002A5BA1" w:rsidRPr="005B17D3" w:rsidRDefault="002A5BA1" w:rsidP="001470FA">
      <w:pPr>
        <w:pStyle w:val="NormalWeb"/>
        <w:keepLines w:val="0"/>
        <w:numPr>
          <w:ilvl w:val="0"/>
          <w:numId w:val="510"/>
        </w:numPr>
        <w:spacing w:before="120" w:after="120"/>
      </w:pPr>
      <w:r w:rsidRPr="005B17D3">
        <w:t xml:space="preserve">Records Failed to be Sent to VistA for </w:t>
      </w:r>
      <w:r w:rsidR="005A7E91" w:rsidRPr="005B17D3">
        <w:t>VHAP</w:t>
      </w:r>
    </w:p>
    <w:p w14:paraId="0FB0A44F" w14:textId="77777777" w:rsidR="002A5BA1" w:rsidRPr="005B17D3" w:rsidRDefault="002A5BA1" w:rsidP="002A5BA1">
      <w:pPr>
        <w:pStyle w:val="NormalWeb"/>
      </w:pPr>
      <w:r w:rsidRPr="005B17D3">
        <w:t> </w:t>
      </w:r>
    </w:p>
    <w:p w14:paraId="069C11BE" w14:textId="77777777" w:rsidR="002A5BA1" w:rsidRPr="005B17D3" w:rsidRDefault="002A5BA1" w:rsidP="002A5BA1">
      <w:pPr>
        <w:pStyle w:val="NormalWeb"/>
      </w:pPr>
      <w:r w:rsidRPr="005B17D3">
        <w:t>The daily ESCC quality report will be generated and sent through email in the AM, Eastern Standard Time (EST), and includes previous day data. ICNs in the emailed report can be sent unencrypted per VA policies.</w:t>
      </w:r>
    </w:p>
    <w:p w14:paraId="2C614B7D" w14:textId="77777777" w:rsidR="002A5BA1" w:rsidRPr="005B17D3" w:rsidRDefault="002A5BA1" w:rsidP="002A5BA1">
      <w:pPr>
        <w:pStyle w:val="NormalWeb"/>
      </w:pPr>
    </w:p>
    <w:p w14:paraId="2B99CD5B" w14:textId="77777777" w:rsidR="002A5BA1" w:rsidRPr="005B17D3" w:rsidRDefault="002A5BA1" w:rsidP="002A5BA1">
      <w:pPr>
        <w:pStyle w:val="NormalWeb"/>
      </w:pPr>
      <w:r w:rsidRPr="005B17D3">
        <w:t>For detailed descriptions of each section contained in the daily quality report,</w:t>
      </w:r>
    </w:p>
    <w:p w14:paraId="4667F8D2" w14:textId="77777777" w:rsidR="002A5BA1" w:rsidRPr="005B17D3" w:rsidRDefault="002A5BA1" w:rsidP="002A5BA1">
      <w:pPr>
        <w:pStyle w:val="NormalWeb"/>
        <w:rPr>
          <w:rStyle w:val="Hyperlink"/>
          <w:szCs w:val="24"/>
        </w:rPr>
      </w:pPr>
      <w:r w:rsidRPr="005B17D3">
        <w:t xml:space="preserve">continue below. To view a sample ESCC Quality Report, click the </w:t>
      </w:r>
      <w:r w:rsidRPr="005B17D3">
        <w:fldChar w:fldCharType="begin"/>
      </w:r>
      <w:r w:rsidRPr="005B17D3">
        <w:instrText xml:space="preserve"> HYPERLINK  \l "ESCC_Quality_Report" </w:instrText>
      </w:r>
      <w:r w:rsidRPr="005B17D3">
        <w:fldChar w:fldCharType="separate"/>
      </w:r>
      <w:r w:rsidRPr="005B17D3">
        <w:rPr>
          <w:rStyle w:val="Hyperlink"/>
          <w:szCs w:val="24"/>
        </w:rPr>
        <w:t>Sample ESCC Quality</w:t>
      </w:r>
    </w:p>
    <w:p w14:paraId="1DC1652F" w14:textId="77777777" w:rsidR="002A5BA1" w:rsidRPr="005B17D3" w:rsidRDefault="002A5BA1" w:rsidP="002A5BA1">
      <w:pPr>
        <w:pStyle w:val="NormalWeb"/>
      </w:pPr>
      <w:r w:rsidRPr="005B17D3">
        <w:rPr>
          <w:rStyle w:val="Hyperlink"/>
          <w:szCs w:val="24"/>
        </w:rPr>
        <w:t>Report</w:t>
      </w:r>
      <w:r w:rsidRPr="005B17D3">
        <w:fldChar w:fldCharType="end"/>
      </w:r>
      <w:r w:rsidRPr="005B17D3">
        <w:t xml:space="preserve"> link for a sample.</w:t>
      </w:r>
    </w:p>
    <w:p w14:paraId="1F538E33" w14:textId="77777777" w:rsidR="002A5BA1" w:rsidRPr="005B17D3" w:rsidRDefault="002A5BA1" w:rsidP="002A5BA1">
      <w:pPr>
        <w:pStyle w:val="NormalWeb"/>
      </w:pPr>
    </w:p>
    <w:p w14:paraId="6382F100" w14:textId="77777777" w:rsidR="002A5BA1" w:rsidRPr="005B17D3" w:rsidRDefault="002A5BA1" w:rsidP="002A5BA1">
      <w:pPr>
        <w:pStyle w:val="body"/>
        <w:rPr>
          <w:sz w:val="22"/>
        </w:rPr>
      </w:pPr>
      <w:r w:rsidRPr="005B17D3">
        <w:rPr>
          <w:rFonts w:eastAsiaTheme="minorHAnsi"/>
        </w:rPr>
        <w:t xml:space="preserve">For users who wish to receive the daily report through the existing Batch Process functionality under the </w:t>
      </w:r>
      <w:r w:rsidRPr="005B17D3">
        <w:rPr>
          <w:rFonts w:eastAsiaTheme="minorHAnsi"/>
          <w:b/>
        </w:rPr>
        <w:t>Admin</w:t>
      </w:r>
      <w:r w:rsidRPr="005B17D3">
        <w:rPr>
          <w:rFonts w:eastAsiaTheme="minorHAnsi"/>
        </w:rPr>
        <w:t xml:space="preserve"> menu, Enrollment System users can have their email address added to the quality report email group and receive it every morning at 9AM EST and 8AM CST.</w:t>
      </w:r>
      <w:r w:rsidRPr="005B17D3">
        <w:rPr>
          <w:rFonts w:eastAsiaTheme="minorHAnsi"/>
        </w:rPr>
        <w:tab/>
      </w:r>
      <w:r w:rsidRPr="005B17D3">
        <w:rPr>
          <w:rFonts w:eastAsiaTheme="minorHAnsi"/>
        </w:rPr>
        <w:tab/>
      </w:r>
      <w:bookmarkStart w:id="1132" w:name="Discrepancy_between_Residential_Address_"/>
      <w:bookmarkEnd w:id="1132"/>
    </w:p>
    <w:p w14:paraId="316468DD" w14:textId="77777777" w:rsidR="002A5BA1" w:rsidRPr="005B17D3" w:rsidRDefault="002A5BA1" w:rsidP="002A5BA1">
      <w:pPr>
        <w:pStyle w:val="Caption"/>
        <w:jc w:val="left"/>
      </w:pPr>
      <w:r w:rsidRPr="005B17D3">
        <w:t>Discrepancy between Residential Address and Geocoding</w:t>
      </w:r>
    </w:p>
    <w:p w14:paraId="7417B448" w14:textId="77777777" w:rsidR="002A5BA1" w:rsidRPr="005B17D3" w:rsidRDefault="002A5BA1" w:rsidP="002A5BA1">
      <w:pPr>
        <w:pStyle w:val="NormalWeb"/>
        <w:rPr>
          <w:sz w:val="22"/>
          <w:szCs w:val="20"/>
        </w:rPr>
      </w:pPr>
      <w:r w:rsidRPr="005B17D3">
        <w:t xml:space="preserve">This quality report provides the discrepancy between all records that currently have, or have ever had throughout history, a VCE equal to Grandfathered </w:t>
      </w:r>
      <w:r w:rsidRPr="005B17D3">
        <w:rPr>
          <w:bCs/>
          <w:iCs/>
        </w:rPr>
        <w:t xml:space="preserve">and their residential address changed, but the record was not sent to PSSG for geocoding or PSSG did not return any data.  All records that had a residential address change must be processed for Rurality, but discrepancies are not captured in this report. </w:t>
      </w:r>
      <w:r w:rsidRPr="005B17D3">
        <w:t>If an investigation is required, the Enrollment System provides Veteran ICNs for 20 or less records. Leading and trailing zeros will not be included in the display of the ICNs.</w:t>
      </w:r>
    </w:p>
    <w:p w14:paraId="4C6C31BB" w14:textId="77777777" w:rsidR="002A5BA1" w:rsidRPr="005B17D3" w:rsidRDefault="002A5BA1" w:rsidP="002A5BA1">
      <w:pPr>
        <w:pStyle w:val="NormalWeb"/>
      </w:pPr>
      <w:r w:rsidRPr="005B17D3">
        <w:t> </w:t>
      </w:r>
    </w:p>
    <w:p w14:paraId="6DBCAB46" w14:textId="77777777" w:rsidR="002A5BA1" w:rsidRPr="005B17D3" w:rsidRDefault="002A5BA1" w:rsidP="002A5BA1">
      <w:pPr>
        <w:pStyle w:val="Caption"/>
        <w:jc w:val="left"/>
      </w:pPr>
      <w:bookmarkStart w:id="1133" w:name="Planning_System_Support_Group__PSSG__ETL"/>
      <w:bookmarkEnd w:id="1133"/>
      <w:r w:rsidRPr="005B17D3">
        <w:t>Planning System Support Group (PSSG) ETL (Exchange, Transform, and Load)</w:t>
      </w:r>
    </w:p>
    <w:p w14:paraId="7A037C2F" w14:textId="77777777" w:rsidR="002A5BA1" w:rsidRPr="005B17D3" w:rsidRDefault="002A5BA1" w:rsidP="002A5BA1">
      <w:pPr>
        <w:pStyle w:val="NormalWeb"/>
        <w:rPr>
          <w:sz w:val="22"/>
          <w:szCs w:val="20"/>
        </w:rPr>
      </w:pPr>
      <w:r w:rsidRPr="005B17D3">
        <w:t xml:space="preserve">Provides differences between the number of records the Enrollment System sent to PSSG and the number of records returned to the Enrollment System.  If an investigation is necessary, the Enrollment System provides Veteran ICNs for 20 or less records. </w:t>
      </w:r>
      <w:bookmarkStart w:id="1134" w:name="Reconciliation_Process_for_Title-38_Care"/>
      <w:bookmarkEnd w:id="1134"/>
      <w:r w:rsidRPr="005B17D3">
        <w:t>Leading and trailing zeros will not be included in the display of the ICNs.</w:t>
      </w:r>
    </w:p>
    <w:p w14:paraId="72C01CAB" w14:textId="77777777" w:rsidR="002A5BA1" w:rsidRPr="005B17D3" w:rsidRDefault="002A5BA1" w:rsidP="002A5BA1">
      <w:pPr>
        <w:pStyle w:val="NormalWeb"/>
      </w:pPr>
      <w:r w:rsidRPr="005B17D3">
        <w:t> </w:t>
      </w:r>
    </w:p>
    <w:p w14:paraId="4F18C73A" w14:textId="77777777" w:rsidR="002A5BA1" w:rsidRPr="005B17D3" w:rsidRDefault="002A5BA1" w:rsidP="002A5BA1">
      <w:pPr>
        <w:pStyle w:val="NormalWeb"/>
        <w:rPr>
          <w:b/>
        </w:rPr>
      </w:pPr>
      <w:r w:rsidRPr="005B17D3">
        <w:rPr>
          <w:b/>
        </w:rPr>
        <w:t>Reconciliation Process for Title-38 Care Received for Grandfather VCE (CDW)</w:t>
      </w:r>
    </w:p>
    <w:p w14:paraId="049FE6B2" w14:textId="77777777" w:rsidR="002A5BA1" w:rsidRPr="005B17D3" w:rsidRDefault="002A5BA1" w:rsidP="002A5BA1">
      <w:pPr>
        <w:pStyle w:val="NormalWeb"/>
        <w:rPr>
          <w:b/>
          <w:sz w:val="22"/>
          <w:szCs w:val="20"/>
        </w:rPr>
      </w:pPr>
      <w:r w:rsidRPr="005B17D3">
        <w:rPr>
          <w:b/>
        </w:rPr>
        <w:t> </w:t>
      </w:r>
    </w:p>
    <w:p w14:paraId="0562005A" w14:textId="77777777" w:rsidR="002A5BA1" w:rsidRPr="005B17D3" w:rsidRDefault="002A5BA1" w:rsidP="002A5BA1">
      <w:pPr>
        <w:pStyle w:val="NormalWeb"/>
      </w:pPr>
      <w:r w:rsidRPr="005B17D3">
        <w:rPr>
          <w:b/>
          <w:bCs/>
          <w:i/>
          <w:iCs/>
        </w:rPr>
        <w:t>Grandfathered Records</w:t>
      </w:r>
    </w:p>
    <w:p w14:paraId="1BB42D54" w14:textId="77777777" w:rsidR="002A5BA1" w:rsidRPr="005B17D3" w:rsidRDefault="002A5BA1" w:rsidP="002A5BA1">
      <w:pPr>
        <w:pStyle w:val="NormalWeb"/>
        <w:rPr>
          <w:sz w:val="22"/>
          <w:szCs w:val="20"/>
        </w:rPr>
      </w:pPr>
      <w:r w:rsidRPr="005B17D3">
        <w:t>Records processed for Title 38 care received from the Corporate Data Warehouse (CDW) and the number of records the Enrollment System assigned Grandfather (G) status. If an investigation is necessary, the Enrollment System provides Veteran ICNs for 20 or less records. Leading and trailing zeros will not be included in the display of the ICNs.</w:t>
      </w:r>
    </w:p>
    <w:p w14:paraId="6A3B9E91" w14:textId="77777777" w:rsidR="002A5BA1" w:rsidRPr="005B17D3" w:rsidRDefault="002A5BA1" w:rsidP="002A5BA1">
      <w:pPr>
        <w:pStyle w:val="NormalWeb"/>
      </w:pPr>
      <w:r w:rsidRPr="005B17D3">
        <w:t> </w:t>
      </w:r>
    </w:p>
    <w:p w14:paraId="0C3F2394" w14:textId="77777777" w:rsidR="002A5BA1" w:rsidRPr="005B17D3" w:rsidRDefault="002A5BA1" w:rsidP="002A5BA1">
      <w:pPr>
        <w:pStyle w:val="NormalWeb"/>
      </w:pPr>
      <w:r w:rsidRPr="005B17D3">
        <w:t> </w:t>
      </w:r>
    </w:p>
    <w:p w14:paraId="6D44A4C0" w14:textId="77777777" w:rsidR="002A5BA1" w:rsidRPr="005B17D3" w:rsidRDefault="002A5BA1" w:rsidP="002A5BA1">
      <w:pPr>
        <w:pStyle w:val="NormalWeb"/>
      </w:pPr>
      <w:r w:rsidRPr="005B17D3">
        <w:rPr>
          <w:b/>
          <w:i/>
        </w:rPr>
        <w:t>CDW ETL Hardship</w:t>
      </w:r>
    </w:p>
    <w:p w14:paraId="7D715E98" w14:textId="376778E7" w:rsidR="002A5BA1" w:rsidRPr="005B17D3" w:rsidRDefault="002A5BA1" w:rsidP="001470FA">
      <w:pPr>
        <w:pStyle w:val="NormalWeb"/>
        <w:keepLines w:val="0"/>
        <w:numPr>
          <w:ilvl w:val="0"/>
          <w:numId w:val="458"/>
        </w:numPr>
        <w:spacing w:before="120" w:after="120"/>
      </w:pPr>
      <w:r w:rsidRPr="005B17D3">
        <w:t xml:space="preserve">The number of Veterans that have the new </w:t>
      </w:r>
      <w:r w:rsidRPr="005B17D3">
        <w:rPr>
          <w:i/>
        </w:rPr>
        <w:t xml:space="preserve">Hardship </w:t>
      </w:r>
      <w:r w:rsidR="005A7E91" w:rsidRPr="005B17D3">
        <w:rPr>
          <w:i/>
        </w:rPr>
        <w:t>VHAP</w:t>
      </w:r>
      <w:r w:rsidRPr="005B17D3">
        <w:t xml:space="preserve"> that need to be recalculated and need to be investigated. </w:t>
      </w:r>
    </w:p>
    <w:p w14:paraId="0146EF60" w14:textId="77777777" w:rsidR="002A5BA1" w:rsidRPr="005B17D3" w:rsidRDefault="002A5BA1" w:rsidP="001470FA">
      <w:pPr>
        <w:pStyle w:val="NormalWeb"/>
        <w:keepLines w:val="0"/>
        <w:numPr>
          <w:ilvl w:val="0"/>
          <w:numId w:val="458"/>
        </w:numPr>
        <w:spacing w:before="120" w:after="120"/>
      </w:pPr>
      <w:r w:rsidRPr="005B17D3">
        <w:t xml:space="preserve">The number of Veterans that have the </w:t>
      </w:r>
      <w:r w:rsidRPr="005B17D3">
        <w:rPr>
          <w:i/>
        </w:rPr>
        <w:t>Hardship Legacy Age Off</w:t>
      </w:r>
      <w:r w:rsidRPr="005B17D3">
        <w:t xml:space="preserve"> that need to be recalculated and need to be investigated. </w:t>
      </w:r>
    </w:p>
    <w:p w14:paraId="1959D69F" w14:textId="77777777" w:rsidR="002A5BA1" w:rsidRPr="005B17D3" w:rsidRDefault="002A5BA1" w:rsidP="001470FA">
      <w:pPr>
        <w:pStyle w:val="NormalWeb"/>
        <w:keepLines w:val="0"/>
        <w:numPr>
          <w:ilvl w:val="0"/>
          <w:numId w:val="458"/>
        </w:numPr>
        <w:spacing w:before="120" w:after="120"/>
      </w:pPr>
      <w:r w:rsidRPr="005B17D3">
        <w:t xml:space="preserve">The number of Veterans that have the </w:t>
      </w:r>
      <w:r w:rsidRPr="005B17D3">
        <w:rPr>
          <w:i/>
        </w:rPr>
        <w:t>Hardship Expiration of Consults</w:t>
      </w:r>
      <w:r w:rsidRPr="005B17D3">
        <w:t xml:space="preserve"> that need to be recalculated and need to be investigated.  </w:t>
      </w:r>
    </w:p>
    <w:p w14:paraId="268B53B4" w14:textId="77777777" w:rsidR="002A5BA1" w:rsidRPr="005B17D3" w:rsidRDefault="002A5BA1" w:rsidP="002A5BA1">
      <w:pPr>
        <w:pStyle w:val="NormalWeb"/>
      </w:pPr>
      <w:r w:rsidRPr="005B17D3">
        <w:t> </w:t>
      </w:r>
    </w:p>
    <w:p w14:paraId="4A16D960" w14:textId="77777777" w:rsidR="002A5BA1" w:rsidRPr="005B17D3" w:rsidRDefault="002A5BA1" w:rsidP="002A5BA1">
      <w:pPr>
        <w:pStyle w:val="NormalWeb"/>
      </w:pPr>
      <w:r w:rsidRPr="005B17D3">
        <w:t>If an investigation is necessary, the Enrollment System provides Veteran ICNs for 20 or less records.</w:t>
      </w:r>
    </w:p>
    <w:p w14:paraId="699E03D0" w14:textId="77777777" w:rsidR="002A5BA1" w:rsidRPr="005B17D3" w:rsidRDefault="002A5BA1" w:rsidP="002A5BA1">
      <w:pPr>
        <w:pStyle w:val="NormalWeb"/>
      </w:pPr>
    </w:p>
    <w:p w14:paraId="6E05331A" w14:textId="77777777" w:rsidR="002A5BA1" w:rsidRPr="005B17D3" w:rsidRDefault="002A5BA1" w:rsidP="002A5BA1">
      <w:pPr>
        <w:pStyle w:val="NormalWeb"/>
      </w:pPr>
      <w:r w:rsidRPr="005B17D3">
        <w:rPr>
          <w:b/>
          <w:i/>
        </w:rPr>
        <w:t>Urgent Care</w:t>
      </w:r>
    </w:p>
    <w:p w14:paraId="588665E7" w14:textId="77777777" w:rsidR="002A5BA1" w:rsidRPr="005B17D3" w:rsidRDefault="002A5BA1" w:rsidP="002A5BA1">
      <w:pPr>
        <w:pStyle w:val="NormalWeb"/>
        <w:rPr>
          <w:sz w:val="22"/>
          <w:szCs w:val="20"/>
        </w:rPr>
      </w:pPr>
      <w:r w:rsidRPr="005B17D3">
        <w:t>Provides daily counts of how many Veterans that should have Urgent Care (U) and that need to be recalculated and investigated.  If investigation is necessary, the Enrollment System provides Veteran ICNs for 20 or less records. Leading and trailing zeros will not be included in the display of the ICNs.</w:t>
      </w:r>
    </w:p>
    <w:p w14:paraId="370039B1" w14:textId="77777777" w:rsidR="002A5BA1" w:rsidRPr="005B17D3" w:rsidRDefault="002A5BA1" w:rsidP="002A5BA1">
      <w:pPr>
        <w:pStyle w:val="NormalWeb"/>
      </w:pPr>
      <w:r w:rsidRPr="005B17D3">
        <w:t> </w:t>
      </w:r>
    </w:p>
    <w:p w14:paraId="1EB20EEC" w14:textId="77777777" w:rsidR="002A5BA1" w:rsidRPr="005B17D3" w:rsidRDefault="002A5BA1" w:rsidP="002A5BA1">
      <w:pPr>
        <w:pStyle w:val="Caption"/>
        <w:jc w:val="left"/>
      </w:pPr>
      <w:bookmarkStart w:id="1135" w:name="State_with_No_Full-Service_Medical_Facil"/>
      <w:bookmarkEnd w:id="1135"/>
      <w:r w:rsidRPr="005B17D3">
        <w:t>State with No Full-Service Medical Facility</w:t>
      </w:r>
    </w:p>
    <w:p w14:paraId="2FF3427C" w14:textId="77777777" w:rsidR="002A5BA1" w:rsidRPr="005B17D3" w:rsidRDefault="002A5BA1" w:rsidP="002A5BA1">
      <w:r w:rsidRPr="005B17D3">
        <w:t>Provides daily counts of how many Veterans that should have State with No Full-Service Medical Facility (N) that need to be recalculated and investigated. If a worklist item is created with a consistency check failure, then no investigation is required. If an investigation is required, the Enrollment System provides Veteran ICNs for 20 or less records. Leading and trailing zeros will not be included in the display of the ICNs.</w:t>
      </w:r>
    </w:p>
    <w:p w14:paraId="224A6537" w14:textId="77777777" w:rsidR="002A5BA1" w:rsidRPr="005B17D3" w:rsidRDefault="002A5BA1" w:rsidP="002A5BA1">
      <w:pPr>
        <w:pStyle w:val="NormalWeb"/>
      </w:pPr>
    </w:p>
    <w:p w14:paraId="1B19C47A" w14:textId="77777777" w:rsidR="002A5BA1" w:rsidRPr="005B17D3" w:rsidRDefault="002A5BA1" w:rsidP="002A5BA1">
      <w:pPr>
        <w:pStyle w:val="Caption"/>
        <w:jc w:val="left"/>
      </w:pPr>
      <w:bookmarkStart w:id="1136" w:name="Third-Party_Administrator__TPA__and_Comm"/>
      <w:bookmarkEnd w:id="1136"/>
      <w:r w:rsidRPr="005B17D3">
        <w:t>Third-Party Administrator (TPA) and Community Care Network (CCN)</w:t>
      </w:r>
    </w:p>
    <w:p w14:paraId="46933976" w14:textId="77777777" w:rsidR="002A5BA1" w:rsidRPr="005B17D3" w:rsidRDefault="002A5BA1" w:rsidP="002A5BA1">
      <w:pPr>
        <w:pStyle w:val="NormalWeb"/>
        <w:rPr>
          <w:sz w:val="22"/>
          <w:szCs w:val="20"/>
        </w:rPr>
      </w:pPr>
      <w:r w:rsidRPr="005B17D3">
        <w:t>Provides daily counts of the records that have the “Contractor Received” status.</w:t>
      </w:r>
    </w:p>
    <w:p w14:paraId="1910461A" w14:textId="77777777" w:rsidR="002A5BA1" w:rsidRPr="005B17D3" w:rsidRDefault="002A5BA1" w:rsidP="002A5BA1">
      <w:pPr>
        <w:pStyle w:val="NormalWeb"/>
      </w:pPr>
      <w:r w:rsidRPr="005B17D3">
        <w:t> </w:t>
      </w:r>
    </w:p>
    <w:p w14:paraId="205E0BF2" w14:textId="354EB708" w:rsidR="002A5BA1" w:rsidRPr="005B17D3" w:rsidRDefault="002A5BA1" w:rsidP="002A5BA1">
      <w:pPr>
        <w:pStyle w:val="Caption"/>
        <w:jc w:val="left"/>
      </w:pPr>
      <w:bookmarkStart w:id="1137" w:name="VistA"/>
      <w:bookmarkEnd w:id="1137"/>
      <w:r w:rsidRPr="005B17D3">
        <w:t xml:space="preserve">Records Failed to be Sent to VistA for </w:t>
      </w:r>
      <w:r w:rsidR="005A7E91" w:rsidRPr="005B17D3">
        <w:t>VHAP</w:t>
      </w:r>
      <w:r w:rsidRPr="005B17D3">
        <w:t xml:space="preserve"> Change</w:t>
      </w:r>
    </w:p>
    <w:p w14:paraId="52FCF4BE" w14:textId="2EBE6737" w:rsidR="002A5BA1" w:rsidRPr="005B17D3" w:rsidRDefault="002A5BA1" w:rsidP="002A5BA1">
      <w:pPr>
        <w:pStyle w:val="NormalWeb"/>
        <w:rPr>
          <w:sz w:val="22"/>
          <w:szCs w:val="20"/>
        </w:rPr>
      </w:pPr>
      <w:r w:rsidRPr="005B17D3">
        <w:t>Reports daily counts of failed Veteran records that were slated to be sent to VistA for</w:t>
      </w:r>
      <w:r w:rsidR="00A51C5B" w:rsidRPr="005B17D3">
        <w:t xml:space="preserve"> </w:t>
      </w:r>
      <w:r w:rsidR="005A7E91" w:rsidRPr="005B17D3">
        <w:t>VHAP</w:t>
      </w:r>
      <w:r w:rsidRPr="005B17D3">
        <w:t xml:space="preserve"> changes. If an investigation is necessary, the Enrollment System provides Veteran ICNs for 20 or less records. Leading and trailing zeros will not be included in the display of the ICNs.</w:t>
      </w:r>
    </w:p>
    <w:p w14:paraId="4D45EED8" w14:textId="77777777" w:rsidR="002A5BA1" w:rsidRPr="005B17D3" w:rsidRDefault="002A5BA1" w:rsidP="002A5BA1">
      <w:pPr>
        <w:pStyle w:val="NormalWeb"/>
      </w:pPr>
      <w:r w:rsidRPr="005B17D3">
        <w:t> </w:t>
      </w:r>
    </w:p>
    <w:p w14:paraId="0EE8BBCC" w14:textId="77777777" w:rsidR="002A5BA1" w:rsidRPr="005B17D3" w:rsidRDefault="002A5BA1" w:rsidP="002A5BA1">
      <w:pPr>
        <w:pStyle w:val="Caption"/>
        <w:jc w:val="left"/>
      </w:pPr>
      <w:bookmarkStart w:id="1138" w:name="Veterans_Choice_Eligibility__VCE__Group"/>
      <w:bookmarkEnd w:id="1138"/>
      <w:r w:rsidRPr="005B17D3">
        <w:t>Veterans Community Care Eligibility (VCE) Group</w:t>
      </w:r>
    </w:p>
    <w:p w14:paraId="11794718" w14:textId="77777777" w:rsidR="002A5BA1" w:rsidRPr="005B17D3" w:rsidRDefault="002A5BA1" w:rsidP="002A5BA1">
      <w:pPr>
        <w:pStyle w:val="NormalWeb"/>
        <w:rPr>
          <w:sz w:val="22"/>
          <w:szCs w:val="20"/>
        </w:rPr>
      </w:pPr>
      <w:r w:rsidRPr="005B17D3">
        <w:t>Provides daily counts of the total number of records in each Veterans Community Care Eligibility (VCE) group, for the prior two days.</w:t>
      </w:r>
    </w:p>
    <w:p w14:paraId="74A93038" w14:textId="77777777" w:rsidR="002A5BA1" w:rsidRPr="005B17D3" w:rsidRDefault="002A5BA1" w:rsidP="002A5BA1">
      <w:pPr>
        <w:pStyle w:val="NormalWeb"/>
      </w:pPr>
      <w:r w:rsidRPr="005B17D3">
        <w:t> </w:t>
      </w:r>
    </w:p>
    <w:p w14:paraId="19ABBFA5" w14:textId="77777777" w:rsidR="002A5BA1" w:rsidRPr="005B17D3" w:rsidRDefault="002A5BA1" w:rsidP="002A5BA1">
      <w:pPr>
        <w:pStyle w:val="Caption"/>
        <w:jc w:val="left"/>
        <w:rPr>
          <w:rFonts w:ascii="Courier New" w:hAnsi="Courier New" w:cs="Courier New"/>
        </w:rPr>
      </w:pPr>
      <w:bookmarkStart w:id="1139" w:name="Adding_Email_Addresses"/>
      <w:bookmarkStart w:id="1140" w:name="ESCC_Quality_Report"/>
      <w:bookmarkEnd w:id="1139"/>
      <w:r w:rsidRPr="005B17D3">
        <w:rPr>
          <w:rFonts w:ascii="Courier New" w:hAnsi="Courier New" w:cs="Courier New"/>
        </w:rPr>
        <w:t>Sample ESCC Quality Report</w:t>
      </w:r>
    </w:p>
    <w:bookmarkEnd w:id="1140"/>
    <w:p w14:paraId="6CE3D49C" w14:textId="77777777" w:rsidR="002A5BA1" w:rsidRPr="005B17D3" w:rsidRDefault="002A5BA1" w:rsidP="002A5BA1">
      <w:pPr>
        <w:pStyle w:val="subtitle1"/>
        <w:rPr>
          <w:rFonts w:ascii="Courier New" w:hAnsi="Courier New" w:cs="Courier New"/>
        </w:rPr>
      </w:pPr>
      <w:r w:rsidRPr="005B17D3">
        <w:rPr>
          <w:rFonts w:ascii="Courier New" w:hAnsi="Courier New" w:cs="Courier New"/>
        </w:rPr>
        <w:t>Report Created Date: October 08, 2019 04:16 PM</w:t>
      </w:r>
    </w:p>
    <w:p w14:paraId="7B60634C" w14:textId="77777777" w:rsidR="002A5BA1" w:rsidRPr="005B17D3" w:rsidRDefault="002A5BA1" w:rsidP="002A5BA1">
      <w:pPr>
        <w:pStyle w:val="subtitle1"/>
        <w:rPr>
          <w:rFonts w:ascii="Courier New" w:hAnsi="Courier New" w:cs="Courier New"/>
        </w:rPr>
      </w:pPr>
      <w:r w:rsidRPr="005B17D3">
        <w:rPr>
          <w:rFonts w:ascii="Courier New" w:hAnsi="Courier New" w:cs="Courier New"/>
        </w:rPr>
        <w:t>Eligibility Data Processing Date: October 07, 2019</w:t>
      </w:r>
    </w:p>
    <w:p w14:paraId="3BCE59EA" w14:textId="77777777" w:rsidR="002A5BA1" w:rsidRPr="005B17D3" w:rsidRDefault="002A5BA1" w:rsidP="002A5BA1">
      <w:pPr>
        <w:pStyle w:val="tabletitle"/>
      </w:pPr>
      <w:r w:rsidRPr="005B17D3">
        <w:t> </w:t>
      </w:r>
    </w:p>
    <w:p w14:paraId="765C30DC" w14:textId="77777777" w:rsidR="002A5BA1" w:rsidRPr="005B17D3" w:rsidRDefault="002A5BA1" w:rsidP="002A5BA1">
      <w:pPr>
        <w:pStyle w:val="tabletitle"/>
        <w:rPr>
          <w:rFonts w:ascii="Courier New" w:hAnsi="Courier New" w:cs="Courier New"/>
          <w:b/>
          <w:bCs/>
        </w:rPr>
      </w:pPr>
      <w:r w:rsidRPr="005B17D3">
        <w:rPr>
          <w:rFonts w:ascii="Courier New" w:hAnsi="Courier New" w:cs="Courier New"/>
          <w:b/>
          <w:bCs/>
        </w:rPr>
        <w:t>Discrepancy between Residential Address and Geocoding</w:t>
      </w:r>
    </w:p>
    <w:p w14:paraId="49CB535E" w14:textId="77777777" w:rsidR="002A5BA1" w:rsidRPr="005B17D3" w:rsidRDefault="002A5BA1" w:rsidP="002A5BA1">
      <w:pPr>
        <w:rPr>
          <w:i/>
          <w:iCs/>
          <w:sz w:val="22"/>
          <w:szCs w:val="22"/>
        </w:rPr>
      </w:pPr>
      <w:r w:rsidRPr="005B17D3">
        <w:rPr>
          <w:rFonts w:ascii="Courier New" w:hAnsi="Courier New" w:cs="Courier New"/>
          <w:i/>
          <w:iCs/>
        </w:rPr>
        <w:t xml:space="preserve">Description: </w:t>
      </w:r>
      <w:r w:rsidRPr="005B17D3">
        <w:rPr>
          <w:i/>
          <w:iCs/>
        </w:rPr>
        <w:t>Displays the discrepancy between records that are Grandfather eligible or eligible to regain Grandfather eligibility and had a residential address change, but the record was not sent to PSSG for geocoding or did not receive geocoding data from PSSG.</w:t>
      </w:r>
    </w:p>
    <w:p w14:paraId="184A2946" w14:textId="77777777" w:rsidR="002A5BA1" w:rsidRPr="005B17D3" w:rsidRDefault="002A5BA1" w:rsidP="002A5BA1">
      <w:pPr>
        <w:pStyle w:val="description"/>
        <w:rPr>
          <w:rFonts w:ascii="Courier New" w:hAnsi="Courier New" w:cs="Courier New"/>
          <w:i/>
          <w:iCs/>
        </w:rPr>
      </w:pPr>
    </w:p>
    <w:tbl>
      <w:tblPr>
        <w:tblStyle w:val="TableGrid"/>
        <w:tblW w:w="0" w:type="auto"/>
        <w:tblLook w:val="04A0" w:firstRow="1" w:lastRow="0" w:firstColumn="1" w:lastColumn="0" w:noHBand="0" w:noVBand="1"/>
      </w:tblPr>
      <w:tblGrid>
        <w:gridCol w:w="1672"/>
        <w:gridCol w:w="1537"/>
        <w:gridCol w:w="1847"/>
        <w:gridCol w:w="4294"/>
      </w:tblGrid>
      <w:tr w:rsidR="002A5BA1" w:rsidRPr="005B17D3" w14:paraId="1E414CD8" w14:textId="77777777" w:rsidTr="00A942AA">
        <w:trPr>
          <w:tblHeader/>
        </w:trPr>
        <w:tc>
          <w:tcPr>
            <w:tcW w:w="1680" w:type="dxa"/>
            <w:shd w:val="clear" w:color="auto" w:fill="D9E2F3" w:themeFill="accent1" w:themeFillTint="33"/>
            <w:vAlign w:val="center"/>
          </w:tcPr>
          <w:p w14:paraId="701E1A06" w14:textId="77777777" w:rsidR="002A5BA1" w:rsidRPr="005B17D3" w:rsidRDefault="002A5BA1" w:rsidP="00A942AA">
            <w:pPr>
              <w:pStyle w:val="body"/>
              <w:jc w:val="center"/>
              <w:rPr>
                <w:rFonts w:ascii="Courier New" w:hAnsi="Courier New" w:cs="Courier New"/>
                <w:b/>
                <w:sz w:val="22"/>
                <w:szCs w:val="22"/>
              </w:rPr>
            </w:pPr>
            <w:r w:rsidRPr="005B17D3">
              <w:rPr>
                <w:rFonts w:ascii="Courier New" w:hAnsi="Courier New" w:cs="Courier New"/>
                <w:b/>
                <w:bCs/>
                <w:sz w:val="20"/>
              </w:rPr>
              <w:t>Discrepancy between Residential Address and Geocoding*</w:t>
            </w:r>
          </w:p>
        </w:tc>
        <w:tc>
          <w:tcPr>
            <w:tcW w:w="1401" w:type="dxa"/>
            <w:shd w:val="clear" w:color="auto" w:fill="D9E2F3" w:themeFill="accent1" w:themeFillTint="33"/>
            <w:vAlign w:val="center"/>
          </w:tcPr>
          <w:p w14:paraId="4DD94FD7" w14:textId="77777777" w:rsidR="002A5BA1" w:rsidRPr="005B17D3" w:rsidRDefault="002A5BA1" w:rsidP="00A942AA">
            <w:pPr>
              <w:pStyle w:val="body"/>
              <w:jc w:val="center"/>
              <w:rPr>
                <w:rFonts w:ascii="Courier New" w:hAnsi="Courier New" w:cs="Courier New"/>
                <w:b/>
                <w:sz w:val="22"/>
                <w:szCs w:val="22"/>
              </w:rPr>
            </w:pPr>
            <w:r w:rsidRPr="005B17D3">
              <w:rPr>
                <w:rFonts w:ascii="Courier New" w:hAnsi="Courier New" w:cs="Courier New"/>
                <w:b/>
                <w:bCs/>
                <w:sz w:val="20"/>
              </w:rPr>
              <w:t>Record Count of Unchanged Addresses**</w:t>
            </w:r>
          </w:p>
        </w:tc>
        <w:tc>
          <w:tcPr>
            <w:tcW w:w="1852" w:type="dxa"/>
            <w:shd w:val="clear" w:color="auto" w:fill="D9E2F3" w:themeFill="accent1" w:themeFillTint="33"/>
            <w:vAlign w:val="center"/>
          </w:tcPr>
          <w:p w14:paraId="24D8C818" w14:textId="77777777" w:rsidR="002A5BA1" w:rsidRPr="005B17D3" w:rsidRDefault="002A5BA1" w:rsidP="00A942AA">
            <w:pPr>
              <w:pStyle w:val="body"/>
              <w:jc w:val="center"/>
              <w:rPr>
                <w:rFonts w:ascii="Courier New" w:hAnsi="Courier New" w:cs="Courier New"/>
                <w:b/>
                <w:sz w:val="22"/>
                <w:szCs w:val="22"/>
              </w:rPr>
            </w:pPr>
            <w:r w:rsidRPr="005B17D3">
              <w:rPr>
                <w:rFonts w:ascii="Courier New" w:hAnsi="Courier New" w:cs="Courier New"/>
                <w:b/>
                <w:bCs/>
                <w:sz w:val="20"/>
              </w:rPr>
              <w:t>Investigation Required for Records</w:t>
            </w:r>
          </w:p>
        </w:tc>
        <w:tc>
          <w:tcPr>
            <w:tcW w:w="4417" w:type="dxa"/>
            <w:shd w:val="clear" w:color="auto" w:fill="D9E2F3" w:themeFill="accent1" w:themeFillTint="33"/>
            <w:vAlign w:val="center"/>
          </w:tcPr>
          <w:p w14:paraId="2B810428" w14:textId="77777777" w:rsidR="002A5BA1" w:rsidRPr="005B17D3" w:rsidRDefault="002A5BA1" w:rsidP="00A942AA">
            <w:pPr>
              <w:pStyle w:val="NormalWeb"/>
              <w:jc w:val="center"/>
              <w:rPr>
                <w:rFonts w:ascii="Courier New" w:hAnsi="Courier New" w:cs="Courier New"/>
                <w:b/>
                <w:bCs/>
                <w:sz w:val="20"/>
              </w:rPr>
            </w:pPr>
            <w:r w:rsidRPr="005B17D3">
              <w:rPr>
                <w:rFonts w:ascii="Courier New" w:hAnsi="Courier New" w:cs="Courier New"/>
                <w:b/>
                <w:bCs/>
                <w:sz w:val="20"/>
              </w:rPr>
              <w:t>Sample of ICNs (Max 20)</w:t>
            </w:r>
          </w:p>
          <w:p w14:paraId="0F89384B" w14:textId="77777777" w:rsidR="002A5BA1" w:rsidRPr="005B17D3" w:rsidRDefault="002A5BA1" w:rsidP="00A942AA">
            <w:pPr>
              <w:pStyle w:val="body"/>
              <w:jc w:val="center"/>
              <w:rPr>
                <w:rFonts w:ascii="Courier New" w:hAnsi="Courier New" w:cs="Courier New"/>
                <w:b/>
                <w:sz w:val="22"/>
                <w:szCs w:val="22"/>
              </w:rPr>
            </w:pPr>
          </w:p>
        </w:tc>
      </w:tr>
      <w:tr w:rsidR="002A5BA1" w:rsidRPr="005B17D3" w14:paraId="45EA8421" w14:textId="77777777" w:rsidTr="00A942AA">
        <w:tc>
          <w:tcPr>
            <w:tcW w:w="1680" w:type="dxa"/>
            <w:vAlign w:val="center"/>
          </w:tcPr>
          <w:p w14:paraId="4A2DCBC4" w14:textId="77777777" w:rsidR="002A5BA1" w:rsidRPr="005B17D3" w:rsidRDefault="002A5BA1" w:rsidP="00A942AA">
            <w:pPr>
              <w:pStyle w:val="body"/>
              <w:jc w:val="center"/>
              <w:rPr>
                <w:rFonts w:ascii="Courier New" w:hAnsi="Courier New" w:cs="Courier New"/>
              </w:rPr>
            </w:pPr>
            <w:r w:rsidRPr="005B17D3">
              <w:rPr>
                <w:rFonts w:ascii="Courier New" w:hAnsi="Courier New" w:cs="Courier New"/>
                <w:sz w:val="20"/>
                <w:szCs w:val="22"/>
              </w:rPr>
              <w:t>40</w:t>
            </w:r>
          </w:p>
        </w:tc>
        <w:tc>
          <w:tcPr>
            <w:tcW w:w="1401" w:type="dxa"/>
            <w:vAlign w:val="center"/>
          </w:tcPr>
          <w:p w14:paraId="59EEFB1D" w14:textId="77777777" w:rsidR="002A5BA1" w:rsidRPr="005B17D3" w:rsidRDefault="002A5BA1" w:rsidP="00A942AA">
            <w:pPr>
              <w:pStyle w:val="body"/>
              <w:jc w:val="center"/>
              <w:rPr>
                <w:rFonts w:ascii="Courier New" w:hAnsi="Courier New" w:cs="Courier New"/>
                <w:i/>
              </w:rPr>
            </w:pPr>
            <w:r w:rsidRPr="005B17D3">
              <w:rPr>
                <w:rFonts w:ascii="Courier New" w:hAnsi="Courier New" w:cs="Courier New"/>
                <w:sz w:val="20"/>
                <w:szCs w:val="22"/>
              </w:rPr>
              <w:t>35</w:t>
            </w:r>
          </w:p>
        </w:tc>
        <w:tc>
          <w:tcPr>
            <w:tcW w:w="1852" w:type="dxa"/>
            <w:vAlign w:val="center"/>
          </w:tcPr>
          <w:p w14:paraId="40246A5E" w14:textId="77777777" w:rsidR="002A5BA1" w:rsidRPr="005B17D3" w:rsidRDefault="002A5BA1" w:rsidP="00A942AA">
            <w:pPr>
              <w:pStyle w:val="body"/>
              <w:jc w:val="center"/>
              <w:rPr>
                <w:rFonts w:ascii="Courier New" w:hAnsi="Courier New" w:cs="Courier New"/>
                <w:i/>
              </w:rPr>
            </w:pPr>
            <w:r w:rsidRPr="005B17D3">
              <w:rPr>
                <w:rFonts w:ascii="Courier New" w:hAnsi="Courier New" w:cs="Courier New"/>
                <w:sz w:val="20"/>
                <w:szCs w:val="22"/>
              </w:rPr>
              <w:t>5</w:t>
            </w:r>
          </w:p>
        </w:tc>
        <w:tc>
          <w:tcPr>
            <w:tcW w:w="4417" w:type="dxa"/>
            <w:vAlign w:val="center"/>
          </w:tcPr>
          <w:p w14:paraId="50116207" w14:textId="77777777" w:rsidR="002A5BA1" w:rsidRPr="005B17D3" w:rsidRDefault="002A5BA1" w:rsidP="00A942AA">
            <w:pPr>
              <w:pStyle w:val="body"/>
              <w:jc w:val="center"/>
              <w:rPr>
                <w:rFonts w:ascii="Courier New" w:hAnsi="Courier New" w:cs="Courier New"/>
                <w:i/>
              </w:rPr>
            </w:pPr>
            <w:r w:rsidRPr="005B17D3">
              <w:rPr>
                <w:rFonts w:ascii="Courier New" w:hAnsi="Courier New" w:cs="Courier New"/>
                <w:sz w:val="20"/>
                <w:szCs w:val="22"/>
              </w:rPr>
              <w:t>1008829286V339980, 1008799601V619787, 1008829243V517462</w:t>
            </w:r>
          </w:p>
        </w:tc>
      </w:tr>
    </w:tbl>
    <w:p w14:paraId="50DBBACE" w14:textId="77777777" w:rsidR="002A5BA1" w:rsidRPr="005B17D3" w:rsidRDefault="002A5BA1" w:rsidP="002A5BA1">
      <w:pPr>
        <w:pStyle w:val="NormalWeb"/>
        <w:rPr>
          <w:rFonts w:ascii="Courier New" w:hAnsi="Courier New" w:cs="Courier New"/>
        </w:rPr>
      </w:pPr>
    </w:p>
    <w:p w14:paraId="189A625B" w14:textId="77777777" w:rsidR="002A5BA1" w:rsidRPr="005B17D3" w:rsidRDefault="002A5BA1" w:rsidP="002A5BA1">
      <w:pPr>
        <w:pStyle w:val="NormalWeb"/>
        <w:rPr>
          <w:rFonts w:ascii="Courier New" w:hAnsi="Courier New" w:cs="Courier New"/>
        </w:rPr>
      </w:pPr>
      <w:r w:rsidRPr="005B17D3">
        <w:rPr>
          <w:rFonts w:ascii="Courier New" w:hAnsi="Courier New" w:cs="Courier New"/>
        </w:rPr>
        <w:t>* Residential address record modified date is later than the Geocoding record modified date.</w:t>
      </w:r>
    </w:p>
    <w:p w14:paraId="75BBF7A6" w14:textId="77777777" w:rsidR="002A5BA1" w:rsidRPr="005B17D3" w:rsidRDefault="002A5BA1" w:rsidP="002A5BA1">
      <w:pPr>
        <w:pStyle w:val="NormalWeb"/>
        <w:rPr>
          <w:rFonts w:ascii="Courier New" w:hAnsi="Courier New" w:cs="Courier New"/>
        </w:rPr>
      </w:pPr>
      <w:r w:rsidRPr="005B17D3">
        <w:rPr>
          <w:rFonts w:ascii="Courier New" w:hAnsi="Courier New" w:cs="Courier New"/>
        </w:rPr>
        <w:t>** Changed address can be a change to Line 1, city, state or zip as compared to geocode_transmit Line 1, city, state or zip</w:t>
      </w:r>
    </w:p>
    <w:p w14:paraId="47189D28" w14:textId="77777777" w:rsidR="002A5BA1" w:rsidRPr="005B17D3" w:rsidRDefault="002A5BA1" w:rsidP="002A5BA1">
      <w:pPr>
        <w:pStyle w:val="NormalWeb"/>
      </w:pPr>
    </w:p>
    <w:p w14:paraId="1651D922" w14:textId="77777777" w:rsidR="002A5BA1" w:rsidRPr="005B17D3" w:rsidRDefault="002A5BA1" w:rsidP="002A5BA1">
      <w:pPr>
        <w:pStyle w:val="tabletitle"/>
        <w:rPr>
          <w:rFonts w:ascii="Courier New" w:hAnsi="Courier New" w:cs="Courier New"/>
          <w:b/>
          <w:bCs/>
        </w:rPr>
      </w:pPr>
      <w:r w:rsidRPr="005B17D3">
        <w:rPr>
          <w:rFonts w:ascii="Courier New" w:hAnsi="Courier New" w:cs="Courier New"/>
          <w:b/>
          <w:bCs/>
        </w:rPr>
        <w:t>PSSG</w:t>
      </w:r>
    </w:p>
    <w:p w14:paraId="5D039968" w14:textId="77777777" w:rsidR="002A5BA1" w:rsidRPr="005B17D3" w:rsidRDefault="002A5BA1" w:rsidP="002A5BA1">
      <w:pPr>
        <w:pStyle w:val="description"/>
        <w:rPr>
          <w:rFonts w:ascii="Courier New" w:hAnsi="Courier New" w:cs="Courier New"/>
          <w:i/>
          <w:iCs/>
        </w:rPr>
      </w:pPr>
      <w:r w:rsidRPr="005B17D3">
        <w:rPr>
          <w:rFonts w:ascii="Courier New" w:hAnsi="Courier New" w:cs="Courier New"/>
          <w:i/>
          <w:iCs/>
        </w:rPr>
        <w:t>Description: Displays the difference between the number of records ES sent to PSSG and the number of records returned.</w:t>
      </w:r>
    </w:p>
    <w:tbl>
      <w:tblPr>
        <w:tblStyle w:val="TableGrid"/>
        <w:tblW w:w="0" w:type="auto"/>
        <w:tblLook w:val="04A0" w:firstRow="1" w:lastRow="0" w:firstColumn="1" w:lastColumn="0" w:noHBand="0" w:noVBand="1"/>
      </w:tblPr>
      <w:tblGrid>
        <w:gridCol w:w="2155"/>
        <w:gridCol w:w="1800"/>
        <w:gridCol w:w="2160"/>
        <w:gridCol w:w="3235"/>
      </w:tblGrid>
      <w:tr w:rsidR="002A5BA1" w:rsidRPr="005B17D3" w14:paraId="24EC7D51" w14:textId="77777777" w:rsidTr="00A942AA">
        <w:trPr>
          <w:tblHeader/>
        </w:trPr>
        <w:tc>
          <w:tcPr>
            <w:tcW w:w="2155" w:type="dxa"/>
            <w:shd w:val="clear" w:color="auto" w:fill="D9E2F3" w:themeFill="accent1" w:themeFillTint="33"/>
            <w:vAlign w:val="center"/>
          </w:tcPr>
          <w:p w14:paraId="6E21237D" w14:textId="77777777" w:rsidR="002A5BA1" w:rsidRPr="005B17D3" w:rsidRDefault="002A5BA1" w:rsidP="00A942AA">
            <w:pPr>
              <w:pStyle w:val="body"/>
              <w:jc w:val="center"/>
              <w:rPr>
                <w:rFonts w:ascii="Courier New" w:hAnsi="Courier New" w:cs="Courier New"/>
                <w:b/>
                <w:sz w:val="22"/>
                <w:szCs w:val="22"/>
              </w:rPr>
            </w:pPr>
            <w:r w:rsidRPr="005B17D3">
              <w:rPr>
                <w:rFonts w:ascii="Courier New" w:hAnsi="Courier New" w:cs="Courier New"/>
                <w:b/>
                <w:bCs/>
                <w:sz w:val="20"/>
                <w:szCs w:val="20"/>
              </w:rPr>
              <w:t>ES Count of records flagged for Geocoding</w:t>
            </w:r>
          </w:p>
        </w:tc>
        <w:tc>
          <w:tcPr>
            <w:tcW w:w="1800" w:type="dxa"/>
            <w:shd w:val="clear" w:color="auto" w:fill="D9E2F3" w:themeFill="accent1" w:themeFillTint="33"/>
            <w:vAlign w:val="center"/>
          </w:tcPr>
          <w:p w14:paraId="085B6428" w14:textId="77777777" w:rsidR="002A5BA1" w:rsidRPr="005B17D3" w:rsidRDefault="002A5BA1" w:rsidP="00A942AA">
            <w:pPr>
              <w:pStyle w:val="body"/>
              <w:jc w:val="center"/>
              <w:rPr>
                <w:rFonts w:ascii="Courier New" w:hAnsi="Courier New" w:cs="Courier New"/>
                <w:b/>
                <w:sz w:val="22"/>
                <w:szCs w:val="22"/>
              </w:rPr>
            </w:pPr>
            <w:r w:rsidRPr="005B17D3">
              <w:rPr>
                <w:rFonts w:ascii="Courier New" w:hAnsi="Courier New" w:cs="Courier New"/>
                <w:b/>
                <w:bCs/>
                <w:sz w:val="20"/>
                <w:szCs w:val="20"/>
              </w:rPr>
              <w:t>ETL Count of records in PSSG request</w:t>
            </w:r>
          </w:p>
        </w:tc>
        <w:tc>
          <w:tcPr>
            <w:tcW w:w="2160" w:type="dxa"/>
            <w:shd w:val="clear" w:color="auto" w:fill="D9E2F3" w:themeFill="accent1" w:themeFillTint="33"/>
            <w:vAlign w:val="center"/>
          </w:tcPr>
          <w:p w14:paraId="351DFBD1" w14:textId="77777777" w:rsidR="002A5BA1" w:rsidRPr="005B17D3" w:rsidRDefault="002A5BA1" w:rsidP="00A942AA">
            <w:pPr>
              <w:pStyle w:val="body"/>
              <w:jc w:val="center"/>
              <w:rPr>
                <w:rFonts w:ascii="Courier New" w:hAnsi="Courier New" w:cs="Courier New"/>
                <w:b/>
                <w:sz w:val="22"/>
                <w:szCs w:val="22"/>
              </w:rPr>
            </w:pPr>
            <w:r w:rsidRPr="005B17D3">
              <w:rPr>
                <w:rFonts w:ascii="Courier New" w:hAnsi="Courier New" w:cs="Courier New"/>
                <w:b/>
                <w:bCs/>
                <w:sz w:val="20"/>
                <w:szCs w:val="20"/>
              </w:rPr>
              <w:t>ETL Count of records in PSSG response</w:t>
            </w:r>
          </w:p>
        </w:tc>
        <w:tc>
          <w:tcPr>
            <w:tcW w:w="3235" w:type="dxa"/>
            <w:shd w:val="clear" w:color="auto" w:fill="D9E2F3" w:themeFill="accent1" w:themeFillTint="33"/>
            <w:vAlign w:val="center"/>
          </w:tcPr>
          <w:p w14:paraId="5A525DFC" w14:textId="77777777" w:rsidR="002A5BA1" w:rsidRPr="005B17D3" w:rsidRDefault="002A5BA1" w:rsidP="00A942AA">
            <w:pPr>
              <w:pStyle w:val="body"/>
              <w:jc w:val="center"/>
              <w:rPr>
                <w:rFonts w:ascii="Courier New" w:hAnsi="Courier New" w:cs="Courier New"/>
                <w:b/>
                <w:sz w:val="22"/>
                <w:szCs w:val="22"/>
              </w:rPr>
            </w:pPr>
            <w:r w:rsidRPr="005B17D3">
              <w:rPr>
                <w:rFonts w:ascii="Courier New" w:hAnsi="Courier New" w:cs="Courier New"/>
                <w:b/>
                <w:bCs/>
                <w:sz w:val="20"/>
                <w:szCs w:val="20"/>
              </w:rPr>
              <w:t>Investigation required for records</w:t>
            </w:r>
          </w:p>
        </w:tc>
      </w:tr>
      <w:tr w:rsidR="002A5BA1" w:rsidRPr="005B17D3" w14:paraId="6BF32BC4" w14:textId="77777777" w:rsidTr="00A942AA">
        <w:tc>
          <w:tcPr>
            <w:tcW w:w="2155" w:type="dxa"/>
            <w:vAlign w:val="center"/>
          </w:tcPr>
          <w:p w14:paraId="1F904E11" w14:textId="77777777" w:rsidR="002A5BA1" w:rsidRPr="005B17D3" w:rsidRDefault="002A5BA1" w:rsidP="00A942AA">
            <w:pPr>
              <w:pStyle w:val="body"/>
              <w:jc w:val="center"/>
              <w:rPr>
                <w:rFonts w:ascii="Courier New" w:hAnsi="Courier New" w:cs="Courier New"/>
              </w:rPr>
            </w:pPr>
            <w:r w:rsidRPr="005B17D3">
              <w:rPr>
                <w:rFonts w:ascii="Courier New" w:hAnsi="Courier New" w:cs="Courier New"/>
              </w:rPr>
              <w:t>8158</w:t>
            </w:r>
          </w:p>
        </w:tc>
        <w:tc>
          <w:tcPr>
            <w:tcW w:w="1800" w:type="dxa"/>
            <w:vAlign w:val="center"/>
          </w:tcPr>
          <w:p w14:paraId="7E0F9A25" w14:textId="77777777" w:rsidR="002A5BA1" w:rsidRPr="005B17D3" w:rsidRDefault="002A5BA1" w:rsidP="00A942AA">
            <w:pPr>
              <w:pStyle w:val="body"/>
              <w:jc w:val="center"/>
              <w:rPr>
                <w:rFonts w:ascii="Courier New" w:hAnsi="Courier New" w:cs="Courier New"/>
                <w:i/>
              </w:rPr>
            </w:pPr>
            <w:r w:rsidRPr="005B17D3">
              <w:rPr>
                <w:rFonts w:ascii="Courier New" w:hAnsi="Courier New" w:cs="Courier New"/>
              </w:rPr>
              <w:t>8158</w:t>
            </w:r>
          </w:p>
        </w:tc>
        <w:tc>
          <w:tcPr>
            <w:tcW w:w="2160" w:type="dxa"/>
            <w:vAlign w:val="center"/>
          </w:tcPr>
          <w:p w14:paraId="37997195" w14:textId="77777777" w:rsidR="002A5BA1" w:rsidRPr="005B17D3" w:rsidRDefault="002A5BA1" w:rsidP="00A942AA">
            <w:pPr>
              <w:pStyle w:val="body"/>
              <w:jc w:val="center"/>
              <w:rPr>
                <w:rFonts w:ascii="Courier New" w:hAnsi="Courier New" w:cs="Courier New"/>
                <w:i/>
              </w:rPr>
            </w:pPr>
            <w:r w:rsidRPr="005B17D3">
              <w:rPr>
                <w:rFonts w:ascii="Courier New" w:hAnsi="Courier New" w:cs="Courier New"/>
              </w:rPr>
              <w:t>8154</w:t>
            </w:r>
          </w:p>
        </w:tc>
        <w:tc>
          <w:tcPr>
            <w:tcW w:w="3235" w:type="dxa"/>
            <w:vAlign w:val="center"/>
          </w:tcPr>
          <w:p w14:paraId="14A72996" w14:textId="77777777" w:rsidR="002A5BA1" w:rsidRPr="005B17D3" w:rsidRDefault="002A5BA1" w:rsidP="00A942AA">
            <w:pPr>
              <w:pStyle w:val="body"/>
              <w:jc w:val="center"/>
              <w:rPr>
                <w:rFonts w:ascii="Courier New" w:hAnsi="Courier New" w:cs="Courier New"/>
                <w:i/>
              </w:rPr>
            </w:pPr>
            <w:r w:rsidRPr="005B17D3">
              <w:rPr>
                <w:rFonts w:ascii="Courier New" w:hAnsi="Courier New" w:cs="Courier New"/>
              </w:rPr>
              <w:t>4</w:t>
            </w:r>
          </w:p>
        </w:tc>
      </w:tr>
    </w:tbl>
    <w:p w14:paraId="6AE2FAF5" w14:textId="77777777" w:rsidR="002A5BA1" w:rsidRPr="005B17D3" w:rsidRDefault="002A5BA1" w:rsidP="002A5BA1">
      <w:pPr>
        <w:pStyle w:val="NormalWeb"/>
      </w:pPr>
      <w:r w:rsidRPr="005B17D3">
        <w:t> </w:t>
      </w:r>
    </w:p>
    <w:p w14:paraId="20C2737B" w14:textId="77777777" w:rsidR="002A5BA1" w:rsidRPr="005B17D3" w:rsidRDefault="002A5BA1" w:rsidP="002A5BA1">
      <w:pPr>
        <w:pStyle w:val="tabletitle"/>
        <w:rPr>
          <w:rFonts w:ascii="Courier New" w:hAnsi="Courier New" w:cs="Courier New"/>
          <w:b/>
          <w:bCs/>
        </w:rPr>
      </w:pPr>
      <w:r w:rsidRPr="005B17D3">
        <w:rPr>
          <w:rFonts w:ascii="Courier New" w:hAnsi="Courier New" w:cs="Courier New"/>
          <w:b/>
          <w:bCs/>
        </w:rPr>
        <w:t>Reconciliation Process for Title-38 Care Received for Grandfather VCE (CDW)</w:t>
      </w:r>
    </w:p>
    <w:p w14:paraId="5ED4ED81" w14:textId="77777777" w:rsidR="002A5BA1" w:rsidRPr="005B17D3" w:rsidRDefault="002A5BA1" w:rsidP="002A5BA1">
      <w:pPr>
        <w:pStyle w:val="description"/>
        <w:rPr>
          <w:rFonts w:ascii="Courier New" w:hAnsi="Courier New" w:cs="Courier New"/>
          <w:i/>
          <w:iCs/>
        </w:rPr>
      </w:pPr>
      <w:r w:rsidRPr="005B17D3">
        <w:rPr>
          <w:rFonts w:ascii="Courier New" w:hAnsi="Courier New" w:cs="Courier New"/>
          <w:i/>
          <w:iCs/>
        </w:rPr>
        <w:t>Description: Displays the number of records processed for Title 38 care received from CDW and the number of records ES assigned Grandfather Status.</w:t>
      </w:r>
    </w:p>
    <w:tbl>
      <w:tblPr>
        <w:tblStyle w:val="TableGrid"/>
        <w:tblW w:w="0" w:type="auto"/>
        <w:tblLook w:val="04A0" w:firstRow="1" w:lastRow="0" w:firstColumn="1" w:lastColumn="0" w:noHBand="0" w:noVBand="1"/>
      </w:tblPr>
      <w:tblGrid>
        <w:gridCol w:w="2155"/>
        <w:gridCol w:w="2250"/>
        <w:gridCol w:w="2250"/>
        <w:gridCol w:w="2695"/>
      </w:tblGrid>
      <w:tr w:rsidR="002A5BA1" w:rsidRPr="005B17D3" w14:paraId="4DBB1489" w14:textId="77777777" w:rsidTr="00A942AA">
        <w:trPr>
          <w:tblHeader/>
        </w:trPr>
        <w:tc>
          <w:tcPr>
            <w:tcW w:w="2155" w:type="dxa"/>
            <w:shd w:val="clear" w:color="auto" w:fill="D9E2F3" w:themeFill="accent1" w:themeFillTint="33"/>
            <w:vAlign w:val="center"/>
          </w:tcPr>
          <w:p w14:paraId="29A85411" w14:textId="77777777" w:rsidR="002A5BA1" w:rsidRPr="005B17D3" w:rsidRDefault="002A5BA1" w:rsidP="00A942AA">
            <w:pPr>
              <w:pStyle w:val="body"/>
              <w:jc w:val="center"/>
              <w:rPr>
                <w:rFonts w:ascii="Courier New" w:hAnsi="Courier New" w:cs="Courier New"/>
                <w:b/>
                <w:sz w:val="22"/>
                <w:szCs w:val="22"/>
              </w:rPr>
            </w:pPr>
            <w:r w:rsidRPr="005B17D3">
              <w:rPr>
                <w:rFonts w:ascii="Courier New" w:hAnsi="Courier New" w:cs="Courier New"/>
                <w:b/>
                <w:bCs/>
                <w:sz w:val="20"/>
                <w:szCs w:val="20"/>
              </w:rPr>
              <w:t>Number of Paid Claim Records Received from CDW</w:t>
            </w:r>
          </w:p>
        </w:tc>
        <w:tc>
          <w:tcPr>
            <w:tcW w:w="2250" w:type="dxa"/>
            <w:shd w:val="clear" w:color="auto" w:fill="D9E2F3" w:themeFill="accent1" w:themeFillTint="33"/>
            <w:vAlign w:val="center"/>
          </w:tcPr>
          <w:p w14:paraId="39ADE0B9" w14:textId="77777777" w:rsidR="002A5BA1" w:rsidRPr="005B17D3" w:rsidRDefault="002A5BA1" w:rsidP="00A942AA">
            <w:pPr>
              <w:pStyle w:val="body"/>
              <w:jc w:val="center"/>
              <w:rPr>
                <w:rFonts w:ascii="Courier New" w:hAnsi="Courier New" w:cs="Courier New"/>
                <w:b/>
                <w:sz w:val="22"/>
                <w:szCs w:val="22"/>
              </w:rPr>
            </w:pPr>
            <w:r w:rsidRPr="005B17D3">
              <w:rPr>
                <w:rFonts w:ascii="Courier New" w:hAnsi="Courier New" w:cs="Courier New"/>
                <w:b/>
                <w:bCs/>
                <w:sz w:val="20"/>
                <w:szCs w:val="20"/>
              </w:rPr>
              <w:t>Recalculated VCE count to include Grandfathered VCE</w:t>
            </w:r>
          </w:p>
        </w:tc>
        <w:tc>
          <w:tcPr>
            <w:tcW w:w="2250" w:type="dxa"/>
            <w:shd w:val="clear" w:color="auto" w:fill="D9E2F3" w:themeFill="accent1" w:themeFillTint="33"/>
            <w:vAlign w:val="center"/>
          </w:tcPr>
          <w:p w14:paraId="5E92FD29" w14:textId="77777777" w:rsidR="002A5BA1" w:rsidRPr="005B17D3" w:rsidRDefault="002A5BA1" w:rsidP="00A942AA">
            <w:pPr>
              <w:pStyle w:val="body"/>
              <w:jc w:val="center"/>
              <w:rPr>
                <w:rFonts w:ascii="Courier New" w:hAnsi="Courier New" w:cs="Courier New"/>
                <w:b/>
                <w:sz w:val="22"/>
                <w:szCs w:val="22"/>
              </w:rPr>
            </w:pPr>
            <w:r w:rsidRPr="005B17D3">
              <w:rPr>
                <w:rFonts w:ascii="Courier New" w:hAnsi="Courier New" w:cs="Courier New"/>
                <w:b/>
                <w:bCs/>
                <w:sz w:val="20"/>
                <w:szCs w:val="20"/>
              </w:rPr>
              <w:t>Number of Records Assigned Grandfathered Status</w:t>
            </w:r>
          </w:p>
        </w:tc>
        <w:tc>
          <w:tcPr>
            <w:tcW w:w="2695" w:type="dxa"/>
            <w:shd w:val="clear" w:color="auto" w:fill="D9E2F3" w:themeFill="accent1" w:themeFillTint="33"/>
            <w:vAlign w:val="center"/>
          </w:tcPr>
          <w:p w14:paraId="4806F392" w14:textId="77777777" w:rsidR="002A5BA1" w:rsidRPr="005B17D3" w:rsidRDefault="002A5BA1" w:rsidP="00A942AA">
            <w:pPr>
              <w:pStyle w:val="body"/>
              <w:jc w:val="center"/>
              <w:rPr>
                <w:rFonts w:ascii="Courier New" w:hAnsi="Courier New" w:cs="Courier New"/>
                <w:b/>
                <w:sz w:val="22"/>
                <w:szCs w:val="22"/>
              </w:rPr>
            </w:pPr>
            <w:r w:rsidRPr="005B17D3">
              <w:rPr>
                <w:rFonts w:ascii="Courier New" w:hAnsi="Courier New" w:cs="Courier New"/>
                <w:b/>
                <w:bCs/>
                <w:sz w:val="20"/>
                <w:szCs w:val="20"/>
              </w:rPr>
              <w:t>Investigation required for records</w:t>
            </w:r>
          </w:p>
        </w:tc>
      </w:tr>
      <w:tr w:rsidR="002A5BA1" w:rsidRPr="005B17D3" w14:paraId="7C45E1E0" w14:textId="77777777" w:rsidTr="00A942AA">
        <w:tc>
          <w:tcPr>
            <w:tcW w:w="2155" w:type="dxa"/>
            <w:vAlign w:val="center"/>
          </w:tcPr>
          <w:p w14:paraId="1D0FA636" w14:textId="77777777" w:rsidR="002A5BA1" w:rsidRPr="005B17D3" w:rsidRDefault="002A5BA1" w:rsidP="00A942AA">
            <w:pPr>
              <w:pStyle w:val="body"/>
              <w:jc w:val="center"/>
              <w:rPr>
                <w:rFonts w:ascii="Courier New" w:hAnsi="Courier New" w:cs="Courier New"/>
              </w:rPr>
            </w:pPr>
            <w:r w:rsidRPr="005B17D3">
              <w:rPr>
                <w:rFonts w:ascii="Courier New" w:hAnsi="Courier New" w:cs="Courier New"/>
                <w:sz w:val="20"/>
                <w:szCs w:val="22"/>
              </w:rPr>
              <w:t>250</w:t>
            </w:r>
          </w:p>
        </w:tc>
        <w:tc>
          <w:tcPr>
            <w:tcW w:w="2250" w:type="dxa"/>
            <w:vAlign w:val="center"/>
          </w:tcPr>
          <w:p w14:paraId="7C68224E" w14:textId="77777777" w:rsidR="002A5BA1" w:rsidRPr="005B17D3" w:rsidRDefault="002A5BA1" w:rsidP="00A942AA">
            <w:pPr>
              <w:pStyle w:val="body"/>
              <w:jc w:val="center"/>
              <w:rPr>
                <w:rFonts w:ascii="Courier New" w:hAnsi="Courier New" w:cs="Courier New"/>
                <w:i/>
              </w:rPr>
            </w:pPr>
            <w:r w:rsidRPr="005B17D3">
              <w:rPr>
                <w:rFonts w:ascii="Courier New" w:hAnsi="Courier New" w:cs="Courier New"/>
                <w:sz w:val="20"/>
                <w:szCs w:val="22"/>
              </w:rPr>
              <w:t>89</w:t>
            </w:r>
          </w:p>
        </w:tc>
        <w:tc>
          <w:tcPr>
            <w:tcW w:w="2250" w:type="dxa"/>
            <w:vAlign w:val="center"/>
          </w:tcPr>
          <w:p w14:paraId="41F90F7C" w14:textId="77777777" w:rsidR="002A5BA1" w:rsidRPr="005B17D3" w:rsidRDefault="002A5BA1" w:rsidP="00A942AA">
            <w:pPr>
              <w:pStyle w:val="body"/>
              <w:jc w:val="center"/>
              <w:rPr>
                <w:rFonts w:ascii="Courier New" w:hAnsi="Courier New" w:cs="Courier New"/>
                <w:i/>
              </w:rPr>
            </w:pPr>
            <w:r w:rsidRPr="005B17D3">
              <w:rPr>
                <w:rFonts w:ascii="Courier New" w:hAnsi="Courier New" w:cs="Courier New"/>
                <w:sz w:val="20"/>
                <w:szCs w:val="22"/>
              </w:rPr>
              <w:t>80</w:t>
            </w:r>
          </w:p>
        </w:tc>
        <w:tc>
          <w:tcPr>
            <w:tcW w:w="2695" w:type="dxa"/>
            <w:vAlign w:val="center"/>
          </w:tcPr>
          <w:p w14:paraId="0AD3D959" w14:textId="77777777" w:rsidR="002A5BA1" w:rsidRPr="005B17D3" w:rsidRDefault="002A5BA1" w:rsidP="00A942AA">
            <w:pPr>
              <w:pStyle w:val="body"/>
              <w:jc w:val="center"/>
              <w:rPr>
                <w:rFonts w:ascii="Courier New" w:hAnsi="Courier New" w:cs="Courier New"/>
                <w:i/>
              </w:rPr>
            </w:pPr>
            <w:r w:rsidRPr="005B17D3">
              <w:rPr>
                <w:rFonts w:ascii="Courier New" w:hAnsi="Courier New" w:cs="Courier New"/>
                <w:sz w:val="20"/>
                <w:szCs w:val="22"/>
              </w:rPr>
              <w:t>9</w:t>
            </w:r>
          </w:p>
        </w:tc>
      </w:tr>
    </w:tbl>
    <w:p w14:paraId="1FF75792" w14:textId="77777777" w:rsidR="002A5BA1" w:rsidRPr="005B17D3" w:rsidRDefault="002A5BA1" w:rsidP="002A5BA1">
      <w:pPr>
        <w:pStyle w:val="description"/>
        <w:rPr>
          <w:i/>
          <w:iCs/>
        </w:rPr>
      </w:pPr>
      <w:r w:rsidRPr="005B17D3">
        <w:t> </w:t>
      </w:r>
    </w:p>
    <w:p w14:paraId="6EE745FE" w14:textId="77777777" w:rsidR="002A5BA1" w:rsidRPr="005B17D3" w:rsidRDefault="002A5BA1" w:rsidP="002A5BA1">
      <w:pPr>
        <w:pStyle w:val="tabletitle"/>
        <w:rPr>
          <w:rFonts w:ascii="Courier New" w:hAnsi="Courier New" w:cs="Courier New"/>
          <w:b/>
          <w:bCs/>
        </w:rPr>
      </w:pPr>
      <w:r w:rsidRPr="005B17D3">
        <w:rPr>
          <w:rFonts w:ascii="Courier New" w:hAnsi="Courier New" w:cs="Courier New"/>
          <w:b/>
          <w:bCs/>
        </w:rPr>
        <w:t>Urgent Care</w:t>
      </w:r>
    </w:p>
    <w:p w14:paraId="397505D4" w14:textId="77777777" w:rsidR="002A5BA1" w:rsidRPr="005B17D3" w:rsidRDefault="002A5BA1" w:rsidP="002A5BA1">
      <w:pPr>
        <w:pStyle w:val="description"/>
        <w:rPr>
          <w:rFonts w:ascii="Courier New" w:hAnsi="Courier New" w:cs="Courier New"/>
          <w:i/>
          <w:iCs/>
        </w:rPr>
      </w:pPr>
      <w:r w:rsidRPr="005B17D3">
        <w:rPr>
          <w:rFonts w:ascii="Courier New" w:hAnsi="Courier New" w:cs="Courier New"/>
          <w:i/>
          <w:iCs/>
        </w:rPr>
        <w:t>Description: Displays the number of records that do not qualify for Urgent Care.</w:t>
      </w:r>
    </w:p>
    <w:tbl>
      <w:tblPr>
        <w:tblStyle w:val="TableGrid"/>
        <w:tblW w:w="0" w:type="auto"/>
        <w:tblLook w:val="04A0" w:firstRow="1" w:lastRow="0" w:firstColumn="1" w:lastColumn="0" w:noHBand="0" w:noVBand="1"/>
      </w:tblPr>
      <w:tblGrid>
        <w:gridCol w:w="1336"/>
        <w:gridCol w:w="1632"/>
        <w:gridCol w:w="1845"/>
        <w:gridCol w:w="4537"/>
      </w:tblGrid>
      <w:tr w:rsidR="002A5BA1" w:rsidRPr="005B17D3" w14:paraId="37BBFA0E" w14:textId="77777777" w:rsidTr="00A942AA">
        <w:trPr>
          <w:tblHeader/>
        </w:trPr>
        <w:tc>
          <w:tcPr>
            <w:tcW w:w="2070" w:type="dxa"/>
            <w:shd w:val="clear" w:color="auto" w:fill="D9E2F3" w:themeFill="accent1" w:themeFillTint="33"/>
            <w:vAlign w:val="center"/>
          </w:tcPr>
          <w:p w14:paraId="596D66DD" w14:textId="77777777" w:rsidR="002A5BA1" w:rsidRPr="005B17D3" w:rsidRDefault="002A5BA1" w:rsidP="00A942AA">
            <w:pPr>
              <w:pStyle w:val="body"/>
              <w:jc w:val="center"/>
              <w:rPr>
                <w:rFonts w:ascii="Courier New" w:hAnsi="Courier New" w:cs="Courier New"/>
                <w:b/>
                <w:sz w:val="22"/>
                <w:szCs w:val="22"/>
              </w:rPr>
            </w:pPr>
            <w:r w:rsidRPr="005B17D3">
              <w:rPr>
                <w:rFonts w:ascii="Courier New" w:hAnsi="Courier New" w:cs="Courier New"/>
                <w:b/>
                <w:bCs/>
                <w:sz w:val="20"/>
                <w:szCs w:val="20"/>
              </w:rPr>
              <w:t>Count of Records with U</w:t>
            </w:r>
          </w:p>
        </w:tc>
        <w:tc>
          <w:tcPr>
            <w:tcW w:w="2832" w:type="dxa"/>
            <w:shd w:val="clear" w:color="auto" w:fill="D9E2F3" w:themeFill="accent1" w:themeFillTint="33"/>
            <w:vAlign w:val="center"/>
          </w:tcPr>
          <w:p w14:paraId="551005C0" w14:textId="77777777" w:rsidR="002A5BA1" w:rsidRPr="005B17D3" w:rsidRDefault="002A5BA1" w:rsidP="00A942AA">
            <w:pPr>
              <w:pStyle w:val="body"/>
              <w:jc w:val="center"/>
              <w:rPr>
                <w:rFonts w:ascii="Courier New" w:hAnsi="Courier New" w:cs="Courier New"/>
                <w:b/>
                <w:sz w:val="22"/>
                <w:szCs w:val="22"/>
              </w:rPr>
            </w:pPr>
            <w:r w:rsidRPr="005B17D3">
              <w:rPr>
                <w:rFonts w:ascii="Courier New" w:hAnsi="Courier New" w:cs="Courier New"/>
                <w:b/>
                <w:bCs/>
                <w:sz w:val="20"/>
                <w:szCs w:val="20"/>
              </w:rPr>
              <w:t>Count of Records with U That do Not meet the Business Rules for U (Should Have Received Care Under Title 38 Within the Past Two Years)</w:t>
            </w:r>
          </w:p>
        </w:tc>
        <w:tc>
          <w:tcPr>
            <w:tcW w:w="2023" w:type="dxa"/>
            <w:shd w:val="clear" w:color="auto" w:fill="D9E2F3" w:themeFill="accent1" w:themeFillTint="33"/>
            <w:vAlign w:val="center"/>
          </w:tcPr>
          <w:p w14:paraId="62B96BF1" w14:textId="77777777" w:rsidR="002A5BA1" w:rsidRPr="005B17D3" w:rsidRDefault="002A5BA1" w:rsidP="00A942AA">
            <w:pPr>
              <w:pStyle w:val="body"/>
              <w:jc w:val="center"/>
              <w:rPr>
                <w:rFonts w:ascii="Courier New" w:hAnsi="Courier New" w:cs="Courier New"/>
                <w:b/>
                <w:sz w:val="22"/>
                <w:szCs w:val="22"/>
              </w:rPr>
            </w:pPr>
            <w:r w:rsidRPr="005B17D3">
              <w:rPr>
                <w:rFonts w:ascii="Courier New" w:hAnsi="Courier New" w:cs="Courier New"/>
                <w:b/>
                <w:bCs/>
                <w:sz w:val="20"/>
                <w:szCs w:val="20"/>
              </w:rPr>
              <w:t>Investigation required for records</w:t>
            </w:r>
          </w:p>
        </w:tc>
        <w:tc>
          <w:tcPr>
            <w:tcW w:w="2425" w:type="dxa"/>
            <w:shd w:val="clear" w:color="auto" w:fill="D9E2F3" w:themeFill="accent1" w:themeFillTint="33"/>
            <w:vAlign w:val="center"/>
          </w:tcPr>
          <w:p w14:paraId="7E6EEA8B" w14:textId="77777777" w:rsidR="002A5BA1" w:rsidRPr="005B17D3" w:rsidRDefault="002A5BA1" w:rsidP="00A942AA">
            <w:pPr>
              <w:pStyle w:val="NormalWeb"/>
              <w:jc w:val="center"/>
              <w:rPr>
                <w:rFonts w:ascii="Courier New" w:hAnsi="Courier New" w:cs="Courier New"/>
                <w:b/>
                <w:bCs/>
                <w:sz w:val="20"/>
                <w:szCs w:val="20"/>
              </w:rPr>
            </w:pPr>
            <w:r w:rsidRPr="005B17D3">
              <w:rPr>
                <w:rFonts w:ascii="Courier New" w:hAnsi="Courier New" w:cs="Courier New"/>
                <w:b/>
                <w:bCs/>
                <w:sz w:val="20"/>
              </w:rPr>
              <w:t>Sample of ICNs (Max 20)</w:t>
            </w:r>
          </w:p>
          <w:p w14:paraId="0028C937" w14:textId="77777777" w:rsidR="002A5BA1" w:rsidRPr="005B17D3" w:rsidRDefault="002A5BA1" w:rsidP="00A942AA">
            <w:pPr>
              <w:pStyle w:val="body"/>
              <w:jc w:val="center"/>
              <w:rPr>
                <w:rFonts w:ascii="Courier New" w:hAnsi="Courier New" w:cs="Courier New"/>
                <w:b/>
                <w:sz w:val="22"/>
                <w:szCs w:val="22"/>
              </w:rPr>
            </w:pPr>
            <w:r w:rsidRPr="005B17D3">
              <w:rPr>
                <w:rFonts w:ascii="Courier New" w:hAnsi="Courier New" w:cs="Courier New"/>
                <w:b/>
                <w:bCs/>
                <w:sz w:val="20"/>
              </w:rPr>
              <w:t> </w:t>
            </w:r>
          </w:p>
        </w:tc>
      </w:tr>
      <w:tr w:rsidR="002A5BA1" w:rsidRPr="005B17D3" w14:paraId="444BBDC3" w14:textId="77777777" w:rsidTr="00A942AA">
        <w:tc>
          <w:tcPr>
            <w:tcW w:w="2070" w:type="dxa"/>
            <w:vAlign w:val="center"/>
          </w:tcPr>
          <w:p w14:paraId="4174B1F8" w14:textId="77777777" w:rsidR="002A5BA1" w:rsidRPr="005B17D3" w:rsidRDefault="002A5BA1" w:rsidP="00A942AA">
            <w:pPr>
              <w:pStyle w:val="body"/>
              <w:jc w:val="center"/>
              <w:rPr>
                <w:rFonts w:ascii="Courier New" w:hAnsi="Courier New" w:cs="Courier New"/>
              </w:rPr>
            </w:pPr>
            <w:r w:rsidRPr="005B17D3">
              <w:rPr>
                <w:rFonts w:ascii="Courier New" w:hAnsi="Courier New" w:cs="Courier New"/>
                <w:sz w:val="20"/>
                <w:szCs w:val="22"/>
              </w:rPr>
              <w:t>280</w:t>
            </w:r>
          </w:p>
        </w:tc>
        <w:tc>
          <w:tcPr>
            <w:tcW w:w="2832" w:type="dxa"/>
            <w:vAlign w:val="center"/>
          </w:tcPr>
          <w:p w14:paraId="34DC58E0" w14:textId="77777777" w:rsidR="002A5BA1" w:rsidRPr="005B17D3" w:rsidRDefault="002A5BA1" w:rsidP="00A942AA">
            <w:pPr>
              <w:pStyle w:val="body"/>
              <w:jc w:val="center"/>
              <w:rPr>
                <w:rFonts w:ascii="Courier New" w:hAnsi="Courier New" w:cs="Courier New"/>
                <w:i/>
              </w:rPr>
            </w:pPr>
            <w:r w:rsidRPr="005B17D3">
              <w:rPr>
                <w:rFonts w:ascii="Courier New" w:hAnsi="Courier New" w:cs="Courier New"/>
                <w:sz w:val="20"/>
                <w:szCs w:val="22"/>
              </w:rPr>
              <w:t>80</w:t>
            </w:r>
          </w:p>
        </w:tc>
        <w:tc>
          <w:tcPr>
            <w:tcW w:w="2023" w:type="dxa"/>
            <w:vAlign w:val="center"/>
          </w:tcPr>
          <w:p w14:paraId="044A64CB" w14:textId="77777777" w:rsidR="002A5BA1" w:rsidRPr="005B17D3" w:rsidRDefault="002A5BA1" w:rsidP="00A942AA">
            <w:pPr>
              <w:pStyle w:val="body"/>
              <w:jc w:val="center"/>
              <w:rPr>
                <w:rFonts w:ascii="Courier New" w:hAnsi="Courier New" w:cs="Courier New"/>
                <w:i/>
              </w:rPr>
            </w:pPr>
            <w:r w:rsidRPr="005B17D3">
              <w:rPr>
                <w:rFonts w:ascii="Courier New" w:hAnsi="Courier New" w:cs="Courier New"/>
                <w:sz w:val="20"/>
                <w:szCs w:val="22"/>
              </w:rPr>
              <w:t>80</w:t>
            </w:r>
          </w:p>
        </w:tc>
        <w:tc>
          <w:tcPr>
            <w:tcW w:w="2425" w:type="dxa"/>
            <w:vAlign w:val="center"/>
          </w:tcPr>
          <w:p w14:paraId="350963F0" w14:textId="77777777" w:rsidR="002A5BA1" w:rsidRPr="005B17D3" w:rsidRDefault="002A5BA1" w:rsidP="00A942AA">
            <w:pPr>
              <w:pStyle w:val="body"/>
              <w:jc w:val="center"/>
              <w:rPr>
                <w:rFonts w:ascii="Courier New" w:hAnsi="Courier New" w:cs="Courier New"/>
                <w:i/>
              </w:rPr>
            </w:pPr>
            <w:r w:rsidRPr="005B17D3">
              <w:rPr>
                <w:rFonts w:ascii="Courier New" w:hAnsi="Courier New" w:cs="Courier New"/>
                <w:sz w:val="20"/>
                <w:szCs w:val="22"/>
              </w:rPr>
              <w:t>1008829286V339980, 1008799601V619787, 1008829243V517462,1008794575V833001, 1013134386V673459</w:t>
            </w:r>
          </w:p>
        </w:tc>
      </w:tr>
    </w:tbl>
    <w:p w14:paraId="28BBB7EF" w14:textId="77777777" w:rsidR="002A5BA1" w:rsidRPr="005B17D3" w:rsidRDefault="002A5BA1" w:rsidP="002A5BA1">
      <w:pPr>
        <w:pStyle w:val="NormalWeb"/>
      </w:pPr>
      <w:r w:rsidRPr="005B17D3">
        <w:t> </w:t>
      </w:r>
    </w:p>
    <w:p w14:paraId="448C1A59" w14:textId="77777777" w:rsidR="002A5BA1" w:rsidRPr="005B17D3" w:rsidRDefault="002A5BA1" w:rsidP="002A5BA1">
      <w:pPr>
        <w:pStyle w:val="description"/>
        <w:rPr>
          <w:rFonts w:ascii="Courier New" w:hAnsi="Courier New" w:cs="Courier New"/>
          <w:i/>
          <w:iCs/>
        </w:rPr>
      </w:pPr>
      <w:r w:rsidRPr="005B17D3">
        <w:rPr>
          <w:rFonts w:ascii="Courier New" w:hAnsi="Courier New" w:cs="Courier New"/>
          <w:i/>
          <w:iCs/>
        </w:rPr>
        <w:t>Description: Displays the number of records that qualify for Urgent Care.</w:t>
      </w:r>
    </w:p>
    <w:tbl>
      <w:tblPr>
        <w:tblStyle w:val="TableGrid"/>
        <w:tblW w:w="0" w:type="auto"/>
        <w:tblLook w:val="04A0" w:firstRow="1" w:lastRow="0" w:firstColumn="1" w:lastColumn="0" w:noHBand="0" w:noVBand="1"/>
      </w:tblPr>
      <w:tblGrid>
        <w:gridCol w:w="1773"/>
        <w:gridCol w:w="1530"/>
        <w:gridCol w:w="1510"/>
        <w:gridCol w:w="4537"/>
      </w:tblGrid>
      <w:tr w:rsidR="002A5BA1" w:rsidRPr="005B17D3" w14:paraId="1A77E86B" w14:textId="77777777" w:rsidTr="00A942AA">
        <w:trPr>
          <w:tblHeader/>
        </w:trPr>
        <w:tc>
          <w:tcPr>
            <w:tcW w:w="3036" w:type="dxa"/>
            <w:shd w:val="clear" w:color="auto" w:fill="D9E2F3" w:themeFill="accent1" w:themeFillTint="33"/>
            <w:vAlign w:val="center"/>
          </w:tcPr>
          <w:p w14:paraId="4DDBAFF5" w14:textId="77777777" w:rsidR="002A5BA1" w:rsidRPr="005B17D3" w:rsidRDefault="002A5BA1" w:rsidP="00A942AA">
            <w:pPr>
              <w:pStyle w:val="body"/>
              <w:jc w:val="center"/>
              <w:rPr>
                <w:rFonts w:ascii="Courier New" w:hAnsi="Courier New" w:cs="Courier New"/>
                <w:b/>
                <w:sz w:val="22"/>
                <w:szCs w:val="22"/>
              </w:rPr>
            </w:pPr>
            <w:r w:rsidRPr="005B17D3">
              <w:rPr>
                <w:b/>
                <w:bCs/>
                <w:sz w:val="20"/>
                <w:szCs w:val="20"/>
              </w:rPr>
              <w:t>Count of Records with care under Title 38 that meet U</w:t>
            </w:r>
          </w:p>
        </w:tc>
        <w:tc>
          <w:tcPr>
            <w:tcW w:w="1845" w:type="dxa"/>
            <w:shd w:val="clear" w:color="auto" w:fill="D9E2F3" w:themeFill="accent1" w:themeFillTint="33"/>
            <w:vAlign w:val="center"/>
          </w:tcPr>
          <w:p w14:paraId="7FFA2BDB" w14:textId="77777777" w:rsidR="002A5BA1" w:rsidRPr="005B17D3" w:rsidRDefault="002A5BA1" w:rsidP="00A942AA">
            <w:pPr>
              <w:pStyle w:val="body"/>
              <w:jc w:val="center"/>
              <w:rPr>
                <w:rFonts w:ascii="Courier New" w:hAnsi="Courier New" w:cs="Courier New"/>
                <w:b/>
                <w:sz w:val="22"/>
                <w:szCs w:val="22"/>
              </w:rPr>
            </w:pPr>
            <w:r w:rsidRPr="005B17D3">
              <w:rPr>
                <w:b/>
                <w:bCs/>
                <w:sz w:val="20"/>
                <w:szCs w:val="20"/>
              </w:rPr>
              <w:t>Recalculated VCE count to include U</w:t>
            </w:r>
          </w:p>
        </w:tc>
        <w:tc>
          <w:tcPr>
            <w:tcW w:w="1777" w:type="dxa"/>
            <w:shd w:val="clear" w:color="auto" w:fill="D9E2F3" w:themeFill="accent1" w:themeFillTint="33"/>
            <w:vAlign w:val="center"/>
          </w:tcPr>
          <w:p w14:paraId="3B71794E" w14:textId="77777777" w:rsidR="002A5BA1" w:rsidRPr="005B17D3" w:rsidRDefault="002A5BA1" w:rsidP="00A942AA">
            <w:pPr>
              <w:pStyle w:val="body"/>
              <w:jc w:val="center"/>
              <w:rPr>
                <w:rFonts w:ascii="Courier New" w:hAnsi="Courier New" w:cs="Courier New"/>
                <w:b/>
                <w:sz w:val="22"/>
                <w:szCs w:val="22"/>
              </w:rPr>
            </w:pPr>
            <w:r w:rsidRPr="005B17D3">
              <w:rPr>
                <w:b/>
                <w:bCs/>
                <w:sz w:val="20"/>
                <w:szCs w:val="20"/>
              </w:rPr>
              <w:t>Investigation required for records</w:t>
            </w:r>
          </w:p>
        </w:tc>
        <w:tc>
          <w:tcPr>
            <w:tcW w:w="2692" w:type="dxa"/>
            <w:shd w:val="clear" w:color="auto" w:fill="D9E2F3" w:themeFill="accent1" w:themeFillTint="33"/>
            <w:vAlign w:val="center"/>
          </w:tcPr>
          <w:p w14:paraId="0B476BD9" w14:textId="77777777" w:rsidR="002A5BA1" w:rsidRPr="005B17D3" w:rsidRDefault="002A5BA1" w:rsidP="00A942AA">
            <w:pPr>
              <w:pStyle w:val="NormalWeb"/>
              <w:jc w:val="center"/>
              <w:rPr>
                <w:b/>
                <w:bCs/>
                <w:sz w:val="20"/>
                <w:szCs w:val="20"/>
              </w:rPr>
            </w:pPr>
            <w:r w:rsidRPr="005B17D3">
              <w:rPr>
                <w:b/>
                <w:bCs/>
                <w:sz w:val="20"/>
              </w:rPr>
              <w:t>Sample of ICNs (Max 20)</w:t>
            </w:r>
          </w:p>
          <w:p w14:paraId="4E011463" w14:textId="77777777" w:rsidR="002A5BA1" w:rsidRPr="005B17D3" w:rsidRDefault="002A5BA1" w:rsidP="00A942AA">
            <w:pPr>
              <w:pStyle w:val="body"/>
              <w:jc w:val="center"/>
              <w:rPr>
                <w:rFonts w:ascii="Courier New" w:hAnsi="Courier New" w:cs="Courier New"/>
                <w:b/>
                <w:sz w:val="22"/>
                <w:szCs w:val="22"/>
              </w:rPr>
            </w:pPr>
            <w:r w:rsidRPr="005B17D3">
              <w:rPr>
                <w:b/>
                <w:bCs/>
                <w:sz w:val="20"/>
              </w:rPr>
              <w:t> </w:t>
            </w:r>
          </w:p>
        </w:tc>
      </w:tr>
      <w:tr w:rsidR="002A5BA1" w:rsidRPr="005B17D3" w14:paraId="7CC038EF" w14:textId="77777777" w:rsidTr="00A942AA">
        <w:tc>
          <w:tcPr>
            <w:tcW w:w="3036" w:type="dxa"/>
            <w:vAlign w:val="center"/>
          </w:tcPr>
          <w:p w14:paraId="051C0B2B" w14:textId="77777777" w:rsidR="002A5BA1" w:rsidRPr="005B17D3" w:rsidRDefault="002A5BA1" w:rsidP="00A942AA">
            <w:pPr>
              <w:pStyle w:val="body"/>
              <w:jc w:val="center"/>
              <w:rPr>
                <w:rFonts w:ascii="Courier New" w:hAnsi="Courier New" w:cs="Courier New"/>
              </w:rPr>
            </w:pPr>
            <w:r w:rsidRPr="005B17D3">
              <w:rPr>
                <w:rFonts w:ascii="Courier New" w:hAnsi="Courier New" w:cs="Courier New"/>
                <w:sz w:val="20"/>
                <w:szCs w:val="22"/>
              </w:rPr>
              <w:t>300</w:t>
            </w:r>
          </w:p>
        </w:tc>
        <w:tc>
          <w:tcPr>
            <w:tcW w:w="1845" w:type="dxa"/>
            <w:vAlign w:val="center"/>
          </w:tcPr>
          <w:p w14:paraId="1FE5303D" w14:textId="77777777" w:rsidR="002A5BA1" w:rsidRPr="005B17D3" w:rsidRDefault="002A5BA1" w:rsidP="00A942AA">
            <w:pPr>
              <w:pStyle w:val="body"/>
              <w:jc w:val="center"/>
              <w:rPr>
                <w:rFonts w:ascii="Courier New" w:hAnsi="Courier New" w:cs="Courier New"/>
                <w:i/>
              </w:rPr>
            </w:pPr>
            <w:r w:rsidRPr="005B17D3">
              <w:rPr>
                <w:rFonts w:ascii="Courier New" w:hAnsi="Courier New" w:cs="Courier New"/>
                <w:sz w:val="20"/>
                <w:szCs w:val="22"/>
              </w:rPr>
              <w:t>285</w:t>
            </w:r>
          </w:p>
        </w:tc>
        <w:tc>
          <w:tcPr>
            <w:tcW w:w="1777" w:type="dxa"/>
            <w:vAlign w:val="center"/>
          </w:tcPr>
          <w:p w14:paraId="36784FCE" w14:textId="77777777" w:rsidR="002A5BA1" w:rsidRPr="005B17D3" w:rsidRDefault="002A5BA1" w:rsidP="00A942AA">
            <w:pPr>
              <w:pStyle w:val="body"/>
              <w:jc w:val="center"/>
              <w:rPr>
                <w:rFonts w:ascii="Courier New" w:hAnsi="Courier New" w:cs="Courier New"/>
                <w:i/>
              </w:rPr>
            </w:pPr>
            <w:r w:rsidRPr="005B17D3">
              <w:rPr>
                <w:rFonts w:ascii="Courier New" w:hAnsi="Courier New" w:cs="Courier New"/>
                <w:sz w:val="20"/>
                <w:szCs w:val="22"/>
              </w:rPr>
              <w:t>15</w:t>
            </w:r>
          </w:p>
        </w:tc>
        <w:tc>
          <w:tcPr>
            <w:tcW w:w="2692" w:type="dxa"/>
            <w:vAlign w:val="center"/>
          </w:tcPr>
          <w:p w14:paraId="409A5BCA" w14:textId="77777777" w:rsidR="002A5BA1" w:rsidRPr="005B17D3" w:rsidRDefault="002A5BA1" w:rsidP="00A942AA">
            <w:pPr>
              <w:pStyle w:val="body"/>
              <w:jc w:val="center"/>
              <w:rPr>
                <w:rFonts w:ascii="Courier New" w:hAnsi="Courier New" w:cs="Courier New"/>
                <w:i/>
              </w:rPr>
            </w:pPr>
            <w:r w:rsidRPr="005B17D3">
              <w:rPr>
                <w:rFonts w:ascii="Courier New" w:hAnsi="Courier New" w:cs="Courier New"/>
                <w:sz w:val="20"/>
                <w:szCs w:val="22"/>
              </w:rPr>
              <w:t>1008829243V517462,1008794575V833001, 1013134386V673459, 1008829286V339980, 1008799601V619787</w:t>
            </w:r>
          </w:p>
        </w:tc>
      </w:tr>
    </w:tbl>
    <w:p w14:paraId="75551FE2" w14:textId="77777777" w:rsidR="002A5BA1" w:rsidRPr="005B17D3" w:rsidRDefault="002A5BA1" w:rsidP="002A5BA1">
      <w:pPr>
        <w:pStyle w:val="NormalWeb"/>
      </w:pPr>
    </w:p>
    <w:p w14:paraId="5DB51311" w14:textId="77777777" w:rsidR="002A5BA1" w:rsidRPr="005B17D3" w:rsidRDefault="002A5BA1" w:rsidP="002A5BA1">
      <w:pPr>
        <w:pStyle w:val="NormalWeb"/>
      </w:pPr>
    </w:p>
    <w:p w14:paraId="06A957A9" w14:textId="77777777" w:rsidR="002A5BA1" w:rsidRPr="005B17D3" w:rsidRDefault="002A5BA1" w:rsidP="002A5BA1">
      <w:pPr>
        <w:pStyle w:val="tabletitle"/>
        <w:rPr>
          <w:rFonts w:ascii="Courier New" w:hAnsi="Courier New" w:cs="Courier New"/>
          <w:b/>
          <w:bCs/>
        </w:rPr>
      </w:pPr>
      <w:r w:rsidRPr="005B17D3">
        <w:rPr>
          <w:rFonts w:ascii="Courier New" w:hAnsi="Courier New" w:cs="Courier New"/>
          <w:b/>
          <w:bCs/>
        </w:rPr>
        <w:t>VCE</w:t>
      </w:r>
    </w:p>
    <w:p w14:paraId="299491C3" w14:textId="77777777" w:rsidR="002A5BA1" w:rsidRPr="005B17D3" w:rsidRDefault="002A5BA1" w:rsidP="002A5BA1">
      <w:pPr>
        <w:pStyle w:val="description"/>
        <w:rPr>
          <w:rFonts w:ascii="Courier New" w:hAnsi="Courier New" w:cs="Courier New"/>
          <w:i/>
          <w:iCs/>
        </w:rPr>
      </w:pPr>
      <w:r w:rsidRPr="005B17D3">
        <w:rPr>
          <w:rFonts w:ascii="Courier New" w:hAnsi="Courier New" w:cs="Courier New"/>
          <w:i/>
          <w:iCs/>
        </w:rPr>
        <w:t>Description: Displays total VCE number by type.</w:t>
      </w:r>
    </w:p>
    <w:tbl>
      <w:tblPr>
        <w:tblStyle w:val="TableGrid"/>
        <w:tblW w:w="0" w:type="auto"/>
        <w:tblLook w:val="04A0" w:firstRow="1" w:lastRow="0" w:firstColumn="1" w:lastColumn="0" w:noHBand="0" w:noVBand="1"/>
      </w:tblPr>
      <w:tblGrid>
        <w:gridCol w:w="3036"/>
        <w:gridCol w:w="1845"/>
        <w:gridCol w:w="1777"/>
      </w:tblGrid>
      <w:tr w:rsidR="002A5BA1" w:rsidRPr="005B17D3" w14:paraId="62184E6C" w14:textId="77777777" w:rsidTr="00A942AA">
        <w:trPr>
          <w:tblHeader/>
        </w:trPr>
        <w:tc>
          <w:tcPr>
            <w:tcW w:w="3036" w:type="dxa"/>
            <w:shd w:val="clear" w:color="auto" w:fill="D9E2F3" w:themeFill="accent1" w:themeFillTint="33"/>
            <w:vAlign w:val="center"/>
          </w:tcPr>
          <w:p w14:paraId="43A8B57D" w14:textId="77777777" w:rsidR="002A5BA1" w:rsidRPr="005B17D3" w:rsidRDefault="002A5BA1" w:rsidP="00A942AA">
            <w:pPr>
              <w:pStyle w:val="body"/>
              <w:jc w:val="center"/>
              <w:rPr>
                <w:rFonts w:ascii="Courier New" w:hAnsi="Courier New" w:cs="Courier New"/>
                <w:b/>
                <w:sz w:val="20"/>
                <w:szCs w:val="20"/>
              </w:rPr>
            </w:pPr>
            <w:r w:rsidRPr="005B17D3">
              <w:rPr>
                <w:rFonts w:ascii="Courier New" w:hAnsi="Courier New" w:cs="Courier New"/>
                <w:b/>
                <w:bCs/>
                <w:sz w:val="20"/>
                <w:szCs w:val="20"/>
              </w:rPr>
              <w:t>VCE Type</w:t>
            </w:r>
          </w:p>
        </w:tc>
        <w:tc>
          <w:tcPr>
            <w:tcW w:w="1845" w:type="dxa"/>
            <w:shd w:val="clear" w:color="auto" w:fill="D9E2F3" w:themeFill="accent1" w:themeFillTint="33"/>
            <w:vAlign w:val="center"/>
          </w:tcPr>
          <w:p w14:paraId="3A475979" w14:textId="77777777" w:rsidR="002A5BA1" w:rsidRPr="005B17D3" w:rsidRDefault="002A5BA1" w:rsidP="00A942AA">
            <w:pPr>
              <w:pStyle w:val="body"/>
              <w:jc w:val="center"/>
              <w:rPr>
                <w:rFonts w:ascii="Courier New" w:hAnsi="Courier New" w:cs="Courier New"/>
                <w:b/>
                <w:sz w:val="20"/>
                <w:szCs w:val="20"/>
              </w:rPr>
            </w:pPr>
            <w:r w:rsidRPr="005B17D3">
              <w:rPr>
                <w:rFonts w:ascii="Courier New" w:hAnsi="Courier New" w:cs="Courier New"/>
                <w:b/>
                <w:bCs/>
                <w:sz w:val="20"/>
                <w:szCs w:val="20"/>
              </w:rPr>
              <w:t>VCE Counts for October 06, 2019</w:t>
            </w:r>
          </w:p>
        </w:tc>
        <w:tc>
          <w:tcPr>
            <w:tcW w:w="1777" w:type="dxa"/>
            <w:shd w:val="clear" w:color="auto" w:fill="D9E2F3" w:themeFill="accent1" w:themeFillTint="33"/>
            <w:vAlign w:val="center"/>
          </w:tcPr>
          <w:p w14:paraId="5E40415C" w14:textId="77777777" w:rsidR="002A5BA1" w:rsidRPr="005B17D3" w:rsidRDefault="002A5BA1" w:rsidP="00A942AA">
            <w:pPr>
              <w:pStyle w:val="body"/>
              <w:jc w:val="center"/>
              <w:rPr>
                <w:rFonts w:ascii="Courier New" w:hAnsi="Courier New" w:cs="Courier New"/>
                <w:b/>
                <w:sz w:val="20"/>
                <w:szCs w:val="20"/>
              </w:rPr>
            </w:pPr>
            <w:r w:rsidRPr="005B17D3">
              <w:rPr>
                <w:rFonts w:ascii="Courier New" w:hAnsi="Courier New" w:cs="Courier New"/>
                <w:b/>
                <w:bCs/>
                <w:sz w:val="20"/>
                <w:szCs w:val="20"/>
              </w:rPr>
              <w:t>VCE Counts for October 07, 2019</w:t>
            </w:r>
          </w:p>
        </w:tc>
      </w:tr>
      <w:tr w:rsidR="002A5BA1" w:rsidRPr="005B17D3" w14:paraId="4E9ABB36" w14:textId="77777777" w:rsidTr="00A942AA">
        <w:tc>
          <w:tcPr>
            <w:tcW w:w="3036" w:type="dxa"/>
            <w:vAlign w:val="center"/>
          </w:tcPr>
          <w:p w14:paraId="59856391" w14:textId="77777777" w:rsidR="002A5BA1" w:rsidRPr="005B17D3" w:rsidRDefault="002A5BA1" w:rsidP="00A942AA">
            <w:pPr>
              <w:pStyle w:val="body"/>
              <w:jc w:val="center"/>
              <w:rPr>
                <w:rFonts w:ascii="Courier New" w:hAnsi="Courier New" w:cs="Courier New"/>
                <w:sz w:val="20"/>
                <w:szCs w:val="20"/>
              </w:rPr>
            </w:pPr>
            <w:r w:rsidRPr="005B17D3">
              <w:rPr>
                <w:rFonts w:ascii="Courier New" w:hAnsi="Courier New" w:cs="Courier New"/>
                <w:sz w:val="20"/>
                <w:szCs w:val="20"/>
              </w:rPr>
              <w:t>Basic</w:t>
            </w:r>
          </w:p>
        </w:tc>
        <w:tc>
          <w:tcPr>
            <w:tcW w:w="1845" w:type="dxa"/>
            <w:vAlign w:val="center"/>
          </w:tcPr>
          <w:p w14:paraId="6D49A5D0" w14:textId="77777777" w:rsidR="002A5BA1" w:rsidRPr="005B17D3" w:rsidRDefault="002A5BA1" w:rsidP="00A942AA">
            <w:pPr>
              <w:pStyle w:val="body"/>
              <w:jc w:val="center"/>
              <w:rPr>
                <w:rFonts w:ascii="Courier New" w:hAnsi="Courier New" w:cs="Courier New"/>
                <w:i/>
                <w:sz w:val="20"/>
                <w:szCs w:val="20"/>
              </w:rPr>
            </w:pPr>
            <w:r w:rsidRPr="005B17D3">
              <w:rPr>
                <w:rFonts w:ascii="Courier New" w:hAnsi="Courier New" w:cs="Courier New"/>
                <w:sz w:val="20"/>
                <w:szCs w:val="20"/>
              </w:rPr>
              <w:t>217,117</w:t>
            </w:r>
          </w:p>
        </w:tc>
        <w:tc>
          <w:tcPr>
            <w:tcW w:w="1777" w:type="dxa"/>
            <w:vAlign w:val="center"/>
          </w:tcPr>
          <w:p w14:paraId="3D6B0B3B" w14:textId="77777777" w:rsidR="002A5BA1" w:rsidRPr="005B17D3" w:rsidRDefault="002A5BA1" w:rsidP="00A942AA">
            <w:pPr>
              <w:pStyle w:val="body"/>
              <w:jc w:val="center"/>
              <w:rPr>
                <w:rFonts w:ascii="Courier New" w:hAnsi="Courier New" w:cs="Courier New"/>
                <w:i/>
                <w:sz w:val="20"/>
                <w:szCs w:val="20"/>
              </w:rPr>
            </w:pPr>
            <w:r w:rsidRPr="005B17D3">
              <w:rPr>
                <w:rFonts w:ascii="Courier New" w:hAnsi="Courier New" w:cs="Courier New"/>
                <w:sz w:val="20"/>
                <w:szCs w:val="20"/>
              </w:rPr>
              <w:t>217,114</w:t>
            </w:r>
          </w:p>
        </w:tc>
      </w:tr>
      <w:tr w:rsidR="002A5BA1" w:rsidRPr="005B17D3" w14:paraId="0D0535B9" w14:textId="77777777" w:rsidTr="00A942AA">
        <w:tc>
          <w:tcPr>
            <w:tcW w:w="3036" w:type="dxa"/>
            <w:vAlign w:val="center"/>
          </w:tcPr>
          <w:p w14:paraId="210CEC39" w14:textId="77777777" w:rsidR="002A5BA1" w:rsidRPr="005B17D3" w:rsidRDefault="002A5BA1" w:rsidP="00A942AA">
            <w:pPr>
              <w:pStyle w:val="body"/>
              <w:jc w:val="center"/>
              <w:rPr>
                <w:rFonts w:ascii="Courier New" w:hAnsi="Courier New" w:cs="Courier New"/>
                <w:sz w:val="20"/>
                <w:szCs w:val="20"/>
              </w:rPr>
            </w:pPr>
            <w:r w:rsidRPr="005B17D3">
              <w:rPr>
                <w:rFonts w:ascii="Courier New" w:hAnsi="Courier New" w:cs="Courier New"/>
                <w:sz w:val="20"/>
                <w:szCs w:val="20"/>
              </w:rPr>
              <w:t>Hardship</w:t>
            </w:r>
          </w:p>
        </w:tc>
        <w:tc>
          <w:tcPr>
            <w:tcW w:w="1845" w:type="dxa"/>
            <w:vAlign w:val="center"/>
          </w:tcPr>
          <w:p w14:paraId="07CF05E0" w14:textId="77777777" w:rsidR="002A5BA1" w:rsidRPr="005B17D3" w:rsidRDefault="002A5BA1" w:rsidP="00A942AA">
            <w:pPr>
              <w:pStyle w:val="body"/>
              <w:jc w:val="center"/>
              <w:rPr>
                <w:rFonts w:ascii="Courier New" w:hAnsi="Courier New" w:cs="Courier New"/>
                <w:i/>
                <w:sz w:val="20"/>
                <w:szCs w:val="20"/>
              </w:rPr>
            </w:pPr>
            <w:r w:rsidRPr="005B17D3">
              <w:rPr>
                <w:rFonts w:ascii="Courier New" w:hAnsi="Courier New" w:cs="Courier New"/>
                <w:sz w:val="20"/>
                <w:szCs w:val="20"/>
              </w:rPr>
              <w:t>7</w:t>
            </w:r>
          </w:p>
        </w:tc>
        <w:tc>
          <w:tcPr>
            <w:tcW w:w="1777" w:type="dxa"/>
            <w:vAlign w:val="center"/>
          </w:tcPr>
          <w:p w14:paraId="2C211A93" w14:textId="77777777" w:rsidR="002A5BA1" w:rsidRPr="005B17D3" w:rsidRDefault="002A5BA1" w:rsidP="00A942AA">
            <w:pPr>
              <w:pStyle w:val="body"/>
              <w:jc w:val="center"/>
              <w:rPr>
                <w:rFonts w:ascii="Courier New" w:hAnsi="Courier New" w:cs="Courier New"/>
                <w:i/>
                <w:sz w:val="20"/>
                <w:szCs w:val="20"/>
              </w:rPr>
            </w:pPr>
            <w:r w:rsidRPr="005B17D3">
              <w:rPr>
                <w:rFonts w:ascii="Courier New" w:hAnsi="Courier New" w:cs="Courier New"/>
                <w:sz w:val="20"/>
                <w:szCs w:val="20"/>
              </w:rPr>
              <w:t>7</w:t>
            </w:r>
          </w:p>
        </w:tc>
      </w:tr>
      <w:tr w:rsidR="002A5BA1" w:rsidRPr="005B17D3" w14:paraId="095FBEEF" w14:textId="77777777" w:rsidTr="00A942AA">
        <w:tc>
          <w:tcPr>
            <w:tcW w:w="3036" w:type="dxa"/>
            <w:vAlign w:val="center"/>
          </w:tcPr>
          <w:p w14:paraId="1BEAB627" w14:textId="77777777" w:rsidR="002A5BA1" w:rsidRPr="005B17D3" w:rsidRDefault="002A5BA1" w:rsidP="00A942AA">
            <w:pPr>
              <w:pStyle w:val="body"/>
              <w:jc w:val="center"/>
              <w:rPr>
                <w:rFonts w:ascii="Courier New" w:hAnsi="Courier New" w:cs="Courier New"/>
                <w:sz w:val="20"/>
                <w:szCs w:val="20"/>
              </w:rPr>
            </w:pPr>
            <w:r w:rsidRPr="005B17D3">
              <w:rPr>
                <w:rFonts w:ascii="Courier New" w:hAnsi="Courier New" w:cs="Courier New"/>
                <w:sz w:val="20"/>
                <w:szCs w:val="20"/>
              </w:rPr>
              <w:t>Ineligible</w:t>
            </w:r>
          </w:p>
        </w:tc>
        <w:tc>
          <w:tcPr>
            <w:tcW w:w="1845" w:type="dxa"/>
            <w:vAlign w:val="center"/>
          </w:tcPr>
          <w:p w14:paraId="165AB5A3" w14:textId="77777777" w:rsidR="002A5BA1" w:rsidRPr="005B17D3" w:rsidRDefault="002A5BA1" w:rsidP="00A942AA">
            <w:pPr>
              <w:pStyle w:val="body"/>
              <w:jc w:val="center"/>
              <w:rPr>
                <w:rFonts w:ascii="Courier New" w:hAnsi="Courier New" w:cs="Courier New"/>
                <w:i/>
                <w:sz w:val="20"/>
                <w:szCs w:val="20"/>
              </w:rPr>
            </w:pPr>
            <w:r w:rsidRPr="005B17D3">
              <w:rPr>
                <w:rFonts w:ascii="Courier New" w:hAnsi="Courier New" w:cs="Courier New"/>
                <w:sz w:val="20"/>
                <w:szCs w:val="20"/>
              </w:rPr>
              <w:t>95,912</w:t>
            </w:r>
          </w:p>
        </w:tc>
        <w:tc>
          <w:tcPr>
            <w:tcW w:w="1777" w:type="dxa"/>
            <w:vAlign w:val="center"/>
          </w:tcPr>
          <w:p w14:paraId="30F6DBEC" w14:textId="77777777" w:rsidR="002A5BA1" w:rsidRPr="005B17D3" w:rsidRDefault="002A5BA1" w:rsidP="00A942AA">
            <w:pPr>
              <w:pStyle w:val="body"/>
              <w:jc w:val="center"/>
              <w:rPr>
                <w:rFonts w:ascii="Courier New" w:hAnsi="Courier New" w:cs="Courier New"/>
                <w:i/>
                <w:sz w:val="20"/>
                <w:szCs w:val="20"/>
              </w:rPr>
            </w:pPr>
            <w:r w:rsidRPr="005B17D3">
              <w:rPr>
                <w:rFonts w:ascii="Courier New" w:hAnsi="Courier New" w:cs="Courier New"/>
                <w:sz w:val="20"/>
                <w:szCs w:val="20"/>
              </w:rPr>
              <w:t>95,912</w:t>
            </w:r>
          </w:p>
        </w:tc>
      </w:tr>
      <w:tr w:rsidR="002A5BA1" w:rsidRPr="005B17D3" w14:paraId="1034C23A" w14:textId="77777777" w:rsidTr="00A942AA">
        <w:tc>
          <w:tcPr>
            <w:tcW w:w="3036" w:type="dxa"/>
            <w:vAlign w:val="center"/>
          </w:tcPr>
          <w:p w14:paraId="392C9444" w14:textId="77777777" w:rsidR="002A5BA1" w:rsidRPr="005B17D3" w:rsidRDefault="002A5BA1" w:rsidP="00A942AA">
            <w:pPr>
              <w:pStyle w:val="body"/>
              <w:jc w:val="center"/>
              <w:rPr>
                <w:rFonts w:ascii="Courier New" w:hAnsi="Courier New" w:cs="Courier New"/>
                <w:sz w:val="20"/>
                <w:szCs w:val="20"/>
              </w:rPr>
            </w:pPr>
            <w:r w:rsidRPr="005B17D3">
              <w:rPr>
                <w:rFonts w:ascii="Courier New" w:hAnsi="Courier New" w:cs="Courier New"/>
                <w:sz w:val="20"/>
                <w:szCs w:val="20"/>
              </w:rPr>
              <w:t>Grandfathered</w:t>
            </w:r>
          </w:p>
        </w:tc>
        <w:tc>
          <w:tcPr>
            <w:tcW w:w="1845" w:type="dxa"/>
            <w:vAlign w:val="center"/>
          </w:tcPr>
          <w:p w14:paraId="7E40CC71" w14:textId="77777777" w:rsidR="002A5BA1" w:rsidRPr="005B17D3" w:rsidRDefault="002A5BA1" w:rsidP="00A942AA">
            <w:pPr>
              <w:pStyle w:val="body"/>
              <w:jc w:val="center"/>
              <w:rPr>
                <w:rFonts w:ascii="Courier New" w:hAnsi="Courier New" w:cs="Courier New"/>
                <w:i/>
                <w:sz w:val="20"/>
                <w:szCs w:val="20"/>
              </w:rPr>
            </w:pPr>
            <w:r w:rsidRPr="005B17D3">
              <w:rPr>
                <w:rFonts w:ascii="Courier New" w:hAnsi="Courier New" w:cs="Courier New"/>
                <w:sz w:val="20"/>
                <w:szCs w:val="20"/>
              </w:rPr>
              <w:t>5</w:t>
            </w:r>
          </w:p>
        </w:tc>
        <w:tc>
          <w:tcPr>
            <w:tcW w:w="1777" w:type="dxa"/>
            <w:vAlign w:val="center"/>
          </w:tcPr>
          <w:p w14:paraId="16EFFFCB" w14:textId="77777777" w:rsidR="002A5BA1" w:rsidRPr="005B17D3" w:rsidRDefault="002A5BA1" w:rsidP="00A942AA">
            <w:pPr>
              <w:pStyle w:val="body"/>
              <w:jc w:val="center"/>
              <w:rPr>
                <w:rFonts w:ascii="Courier New" w:hAnsi="Courier New" w:cs="Courier New"/>
                <w:i/>
                <w:sz w:val="20"/>
                <w:szCs w:val="20"/>
              </w:rPr>
            </w:pPr>
            <w:r w:rsidRPr="005B17D3">
              <w:rPr>
                <w:rFonts w:ascii="Courier New" w:hAnsi="Courier New" w:cs="Courier New"/>
                <w:sz w:val="20"/>
                <w:szCs w:val="20"/>
              </w:rPr>
              <w:t>5</w:t>
            </w:r>
          </w:p>
        </w:tc>
      </w:tr>
      <w:tr w:rsidR="002A5BA1" w:rsidRPr="005B17D3" w14:paraId="512BCE3B" w14:textId="77777777" w:rsidTr="00A942AA">
        <w:tc>
          <w:tcPr>
            <w:tcW w:w="3036" w:type="dxa"/>
            <w:vAlign w:val="center"/>
          </w:tcPr>
          <w:p w14:paraId="530BD661" w14:textId="77777777" w:rsidR="002A5BA1" w:rsidRPr="005B17D3" w:rsidRDefault="002A5BA1" w:rsidP="00A942AA">
            <w:pPr>
              <w:pStyle w:val="body"/>
              <w:jc w:val="center"/>
              <w:rPr>
                <w:rFonts w:ascii="Courier New" w:hAnsi="Courier New" w:cs="Courier New"/>
                <w:sz w:val="20"/>
                <w:szCs w:val="20"/>
              </w:rPr>
            </w:pPr>
            <w:r w:rsidRPr="005B17D3">
              <w:rPr>
                <w:rFonts w:ascii="Courier New" w:hAnsi="Courier New" w:cs="Courier New"/>
                <w:sz w:val="20"/>
                <w:szCs w:val="20"/>
              </w:rPr>
              <w:t>State No Full-Service VA</w:t>
            </w:r>
          </w:p>
        </w:tc>
        <w:tc>
          <w:tcPr>
            <w:tcW w:w="1845" w:type="dxa"/>
            <w:vAlign w:val="center"/>
          </w:tcPr>
          <w:p w14:paraId="082C20A2" w14:textId="77777777" w:rsidR="002A5BA1" w:rsidRPr="005B17D3" w:rsidRDefault="002A5BA1" w:rsidP="00A942AA">
            <w:pPr>
              <w:pStyle w:val="body"/>
              <w:jc w:val="center"/>
              <w:rPr>
                <w:rFonts w:ascii="Courier New" w:hAnsi="Courier New" w:cs="Courier New"/>
                <w:i/>
                <w:sz w:val="20"/>
                <w:szCs w:val="20"/>
              </w:rPr>
            </w:pPr>
            <w:r w:rsidRPr="005B17D3">
              <w:rPr>
                <w:rFonts w:ascii="Courier New" w:hAnsi="Courier New" w:cs="Courier New"/>
                <w:sz w:val="20"/>
                <w:szCs w:val="20"/>
              </w:rPr>
              <w:t>3</w:t>
            </w:r>
          </w:p>
        </w:tc>
        <w:tc>
          <w:tcPr>
            <w:tcW w:w="1777" w:type="dxa"/>
            <w:vAlign w:val="center"/>
          </w:tcPr>
          <w:p w14:paraId="1FEC8EB7" w14:textId="77777777" w:rsidR="002A5BA1" w:rsidRPr="005B17D3" w:rsidRDefault="002A5BA1" w:rsidP="00A942AA">
            <w:pPr>
              <w:pStyle w:val="body"/>
              <w:jc w:val="center"/>
              <w:rPr>
                <w:rFonts w:ascii="Courier New" w:hAnsi="Courier New" w:cs="Courier New"/>
                <w:i/>
                <w:sz w:val="20"/>
                <w:szCs w:val="20"/>
              </w:rPr>
            </w:pPr>
            <w:r w:rsidRPr="005B17D3">
              <w:rPr>
                <w:rFonts w:ascii="Courier New" w:hAnsi="Courier New" w:cs="Courier New"/>
                <w:sz w:val="20"/>
                <w:szCs w:val="20"/>
              </w:rPr>
              <w:t>3</w:t>
            </w:r>
          </w:p>
        </w:tc>
      </w:tr>
      <w:tr w:rsidR="002A5BA1" w:rsidRPr="005B17D3" w14:paraId="0FEA0246" w14:textId="77777777" w:rsidTr="00A942AA">
        <w:tc>
          <w:tcPr>
            <w:tcW w:w="3036" w:type="dxa"/>
            <w:vAlign w:val="center"/>
          </w:tcPr>
          <w:p w14:paraId="18939FC7" w14:textId="77777777" w:rsidR="002A5BA1" w:rsidRPr="005B17D3" w:rsidRDefault="002A5BA1" w:rsidP="00A942AA">
            <w:pPr>
              <w:pStyle w:val="body"/>
              <w:jc w:val="center"/>
              <w:rPr>
                <w:rFonts w:ascii="Courier New" w:hAnsi="Courier New" w:cs="Courier New"/>
                <w:sz w:val="20"/>
                <w:szCs w:val="20"/>
              </w:rPr>
            </w:pPr>
            <w:r w:rsidRPr="005B17D3">
              <w:rPr>
                <w:rFonts w:ascii="Courier New" w:hAnsi="Courier New" w:cs="Courier New"/>
                <w:sz w:val="20"/>
                <w:szCs w:val="20"/>
              </w:rPr>
              <w:t>Urgent Care</w:t>
            </w:r>
          </w:p>
        </w:tc>
        <w:tc>
          <w:tcPr>
            <w:tcW w:w="1845" w:type="dxa"/>
            <w:vAlign w:val="center"/>
          </w:tcPr>
          <w:p w14:paraId="72654FCF" w14:textId="77777777" w:rsidR="002A5BA1" w:rsidRPr="005B17D3" w:rsidRDefault="002A5BA1" w:rsidP="00A942AA">
            <w:pPr>
              <w:pStyle w:val="body"/>
              <w:jc w:val="center"/>
              <w:rPr>
                <w:rFonts w:ascii="Courier New" w:hAnsi="Courier New" w:cs="Courier New"/>
                <w:i/>
                <w:sz w:val="20"/>
                <w:szCs w:val="20"/>
              </w:rPr>
            </w:pPr>
            <w:r w:rsidRPr="005B17D3">
              <w:rPr>
                <w:rFonts w:ascii="Courier New" w:hAnsi="Courier New" w:cs="Courier New"/>
                <w:sz w:val="20"/>
                <w:szCs w:val="20"/>
              </w:rPr>
              <w:t>4</w:t>
            </w:r>
          </w:p>
        </w:tc>
        <w:tc>
          <w:tcPr>
            <w:tcW w:w="1777" w:type="dxa"/>
            <w:vAlign w:val="center"/>
          </w:tcPr>
          <w:p w14:paraId="33B3B315" w14:textId="77777777" w:rsidR="002A5BA1" w:rsidRPr="005B17D3" w:rsidRDefault="002A5BA1" w:rsidP="00A942AA">
            <w:pPr>
              <w:pStyle w:val="body"/>
              <w:jc w:val="center"/>
              <w:rPr>
                <w:rFonts w:ascii="Courier New" w:hAnsi="Courier New" w:cs="Courier New"/>
                <w:i/>
                <w:sz w:val="20"/>
                <w:szCs w:val="20"/>
              </w:rPr>
            </w:pPr>
            <w:r w:rsidRPr="005B17D3">
              <w:rPr>
                <w:rFonts w:ascii="Courier New" w:hAnsi="Courier New" w:cs="Courier New"/>
                <w:sz w:val="20"/>
                <w:szCs w:val="20"/>
              </w:rPr>
              <w:t>5</w:t>
            </w:r>
          </w:p>
        </w:tc>
      </w:tr>
      <w:tr w:rsidR="002A5BA1" w:rsidRPr="005B17D3" w14:paraId="1ECEC201" w14:textId="77777777" w:rsidTr="00A942AA">
        <w:trPr>
          <w:trHeight w:val="70"/>
        </w:trPr>
        <w:tc>
          <w:tcPr>
            <w:tcW w:w="3036" w:type="dxa"/>
            <w:vAlign w:val="center"/>
          </w:tcPr>
          <w:p w14:paraId="1F660283" w14:textId="77777777" w:rsidR="002A5BA1" w:rsidRPr="005B17D3" w:rsidRDefault="002A5BA1" w:rsidP="00A942AA">
            <w:pPr>
              <w:pStyle w:val="body"/>
              <w:jc w:val="center"/>
              <w:rPr>
                <w:rFonts w:ascii="Courier New" w:hAnsi="Courier New" w:cs="Courier New"/>
                <w:sz w:val="20"/>
                <w:szCs w:val="20"/>
              </w:rPr>
            </w:pPr>
            <w:r w:rsidRPr="005B17D3">
              <w:rPr>
                <w:rFonts w:ascii="Courier New" w:hAnsi="Courier New" w:cs="Courier New"/>
                <w:sz w:val="20"/>
                <w:szCs w:val="20"/>
              </w:rPr>
              <w:t>Total</w:t>
            </w:r>
          </w:p>
        </w:tc>
        <w:tc>
          <w:tcPr>
            <w:tcW w:w="1845" w:type="dxa"/>
            <w:vAlign w:val="center"/>
          </w:tcPr>
          <w:p w14:paraId="277B0F38" w14:textId="77777777" w:rsidR="002A5BA1" w:rsidRPr="005B17D3" w:rsidRDefault="002A5BA1" w:rsidP="00A942AA">
            <w:pPr>
              <w:pStyle w:val="body"/>
              <w:jc w:val="center"/>
              <w:rPr>
                <w:rFonts w:ascii="Courier New" w:hAnsi="Courier New" w:cs="Courier New"/>
                <w:i/>
                <w:sz w:val="20"/>
                <w:szCs w:val="20"/>
              </w:rPr>
            </w:pPr>
            <w:r w:rsidRPr="005B17D3">
              <w:rPr>
                <w:rFonts w:ascii="Courier New" w:hAnsi="Courier New" w:cs="Courier New"/>
                <w:sz w:val="20"/>
                <w:szCs w:val="20"/>
              </w:rPr>
              <w:t>313,048</w:t>
            </w:r>
          </w:p>
        </w:tc>
        <w:tc>
          <w:tcPr>
            <w:tcW w:w="1777" w:type="dxa"/>
            <w:vAlign w:val="center"/>
          </w:tcPr>
          <w:p w14:paraId="37039097" w14:textId="77777777" w:rsidR="002A5BA1" w:rsidRPr="005B17D3" w:rsidRDefault="002A5BA1" w:rsidP="00A942AA">
            <w:pPr>
              <w:pStyle w:val="body"/>
              <w:jc w:val="center"/>
              <w:rPr>
                <w:rFonts w:ascii="Courier New" w:hAnsi="Courier New" w:cs="Courier New"/>
                <w:i/>
                <w:sz w:val="20"/>
                <w:szCs w:val="20"/>
              </w:rPr>
            </w:pPr>
            <w:r w:rsidRPr="005B17D3">
              <w:rPr>
                <w:rFonts w:ascii="Courier New" w:hAnsi="Courier New" w:cs="Courier New"/>
                <w:sz w:val="20"/>
                <w:szCs w:val="20"/>
              </w:rPr>
              <w:t>313,046</w:t>
            </w:r>
          </w:p>
        </w:tc>
      </w:tr>
    </w:tbl>
    <w:p w14:paraId="7CF56F56" w14:textId="77777777" w:rsidR="002A5BA1" w:rsidRPr="005B17D3" w:rsidRDefault="002A5BA1" w:rsidP="002A5BA1">
      <w:pPr>
        <w:pStyle w:val="description"/>
        <w:rPr>
          <w:i/>
          <w:iCs/>
        </w:rPr>
      </w:pPr>
    </w:p>
    <w:p w14:paraId="6EBD2150" w14:textId="77777777" w:rsidR="002A5BA1" w:rsidRPr="005B17D3" w:rsidRDefault="002A5BA1" w:rsidP="002A5BA1">
      <w:pPr>
        <w:pStyle w:val="tabletitle"/>
        <w:rPr>
          <w:rFonts w:ascii="Courier New" w:hAnsi="Courier New" w:cs="Courier New"/>
          <w:b/>
          <w:bCs/>
        </w:rPr>
      </w:pPr>
      <w:r w:rsidRPr="005B17D3">
        <w:rPr>
          <w:rFonts w:ascii="Courier New" w:hAnsi="Courier New" w:cs="Courier New"/>
          <w:b/>
          <w:bCs/>
        </w:rPr>
        <w:t>Hardship</w:t>
      </w:r>
    </w:p>
    <w:p w14:paraId="68B3E9A1" w14:textId="77777777" w:rsidR="002A5BA1" w:rsidRPr="005B17D3" w:rsidRDefault="002A5BA1" w:rsidP="002A5BA1">
      <w:pPr>
        <w:pStyle w:val="description"/>
        <w:rPr>
          <w:rFonts w:ascii="Courier New" w:hAnsi="Courier New" w:cs="Courier New"/>
          <w:i/>
          <w:iCs/>
        </w:rPr>
      </w:pPr>
      <w:r w:rsidRPr="005B17D3">
        <w:rPr>
          <w:rFonts w:ascii="Courier New" w:hAnsi="Courier New" w:cs="Courier New"/>
          <w:i/>
          <w:iCs/>
        </w:rPr>
        <w:t>Description: Displays the number of new records from CDW.</w:t>
      </w:r>
    </w:p>
    <w:tbl>
      <w:tblPr>
        <w:tblStyle w:val="TableGrid"/>
        <w:tblW w:w="0" w:type="auto"/>
        <w:tblLook w:val="04A0" w:firstRow="1" w:lastRow="0" w:firstColumn="1" w:lastColumn="0" w:noHBand="0" w:noVBand="1"/>
      </w:tblPr>
      <w:tblGrid>
        <w:gridCol w:w="2065"/>
        <w:gridCol w:w="2880"/>
        <w:gridCol w:w="1713"/>
        <w:gridCol w:w="2692"/>
      </w:tblGrid>
      <w:tr w:rsidR="002A5BA1" w:rsidRPr="005B17D3" w14:paraId="13EF681A" w14:textId="77777777" w:rsidTr="00A942AA">
        <w:trPr>
          <w:tblHeader/>
        </w:trPr>
        <w:tc>
          <w:tcPr>
            <w:tcW w:w="2065" w:type="dxa"/>
            <w:shd w:val="clear" w:color="auto" w:fill="D9E2F3" w:themeFill="accent1" w:themeFillTint="33"/>
            <w:vAlign w:val="center"/>
          </w:tcPr>
          <w:p w14:paraId="5916B129" w14:textId="77777777" w:rsidR="002A5BA1" w:rsidRPr="005B17D3" w:rsidRDefault="002A5BA1" w:rsidP="00A942AA">
            <w:pPr>
              <w:pStyle w:val="body"/>
              <w:jc w:val="center"/>
              <w:rPr>
                <w:rFonts w:ascii="Courier New" w:hAnsi="Courier New" w:cs="Courier New"/>
                <w:b/>
                <w:sz w:val="20"/>
                <w:szCs w:val="20"/>
              </w:rPr>
            </w:pPr>
            <w:r w:rsidRPr="005B17D3">
              <w:rPr>
                <w:rFonts w:ascii="Courier New" w:hAnsi="Courier New" w:cs="Courier New"/>
                <w:b/>
                <w:bCs/>
                <w:sz w:val="20"/>
                <w:szCs w:val="20"/>
              </w:rPr>
              <w:t>Count of records from CDW</w:t>
            </w:r>
          </w:p>
        </w:tc>
        <w:tc>
          <w:tcPr>
            <w:tcW w:w="2880" w:type="dxa"/>
            <w:shd w:val="clear" w:color="auto" w:fill="D9E2F3" w:themeFill="accent1" w:themeFillTint="33"/>
            <w:vAlign w:val="center"/>
          </w:tcPr>
          <w:p w14:paraId="56974C68" w14:textId="77777777" w:rsidR="002A5BA1" w:rsidRPr="005B17D3" w:rsidRDefault="002A5BA1" w:rsidP="00A942AA">
            <w:pPr>
              <w:pStyle w:val="body"/>
              <w:jc w:val="center"/>
              <w:rPr>
                <w:rFonts w:ascii="Courier New" w:hAnsi="Courier New" w:cs="Courier New"/>
                <w:b/>
                <w:sz w:val="20"/>
                <w:szCs w:val="20"/>
              </w:rPr>
            </w:pPr>
            <w:r w:rsidRPr="005B17D3">
              <w:rPr>
                <w:rFonts w:ascii="Courier New" w:hAnsi="Courier New" w:cs="Courier New"/>
                <w:b/>
                <w:bCs/>
                <w:sz w:val="20"/>
                <w:szCs w:val="20"/>
              </w:rPr>
              <w:t>Count of Enrolled Persons with Hardship</w:t>
            </w:r>
          </w:p>
        </w:tc>
        <w:tc>
          <w:tcPr>
            <w:tcW w:w="1713" w:type="dxa"/>
            <w:shd w:val="clear" w:color="auto" w:fill="D9E2F3" w:themeFill="accent1" w:themeFillTint="33"/>
            <w:vAlign w:val="center"/>
          </w:tcPr>
          <w:p w14:paraId="055B1BCF" w14:textId="77777777" w:rsidR="002A5BA1" w:rsidRPr="005B17D3" w:rsidRDefault="002A5BA1" w:rsidP="00A942AA">
            <w:pPr>
              <w:pStyle w:val="body"/>
              <w:jc w:val="center"/>
              <w:rPr>
                <w:rFonts w:ascii="Courier New" w:hAnsi="Courier New" w:cs="Courier New"/>
                <w:b/>
                <w:sz w:val="20"/>
                <w:szCs w:val="20"/>
              </w:rPr>
            </w:pPr>
            <w:r w:rsidRPr="005B17D3">
              <w:rPr>
                <w:rFonts w:ascii="Courier New" w:hAnsi="Courier New" w:cs="Courier New"/>
                <w:b/>
                <w:bCs/>
                <w:sz w:val="20"/>
                <w:szCs w:val="20"/>
              </w:rPr>
              <w:t>Recalculated VCE count to include H</w:t>
            </w:r>
          </w:p>
        </w:tc>
        <w:tc>
          <w:tcPr>
            <w:tcW w:w="2692" w:type="dxa"/>
            <w:shd w:val="clear" w:color="auto" w:fill="D9E2F3" w:themeFill="accent1" w:themeFillTint="33"/>
            <w:vAlign w:val="center"/>
          </w:tcPr>
          <w:p w14:paraId="13468881" w14:textId="77777777" w:rsidR="002A5BA1" w:rsidRPr="005B17D3" w:rsidRDefault="002A5BA1" w:rsidP="00A942AA">
            <w:pPr>
              <w:pStyle w:val="body"/>
              <w:jc w:val="center"/>
              <w:rPr>
                <w:rFonts w:ascii="Courier New" w:hAnsi="Courier New" w:cs="Courier New"/>
                <w:b/>
                <w:sz w:val="20"/>
                <w:szCs w:val="20"/>
              </w:rPr>
            </w:pPr>
            <w:r w:rsidRPr="005B17D3">
              <w:rPr>
                <w:rFonts w:ascii="Courier New" w:hAnsi="Courier New" w:cs="Courier New"/>
                <w:b/>
                <w:bCs/>
                <w:sz w:val="20"/>
                <w:szCs w:val="20"/>
              </w:rPr>
              <w:t>Investigation required for records</w:t>
            </w:r>
          </w:p>
        </w:tc>
      </w:tr>
      <w:tr w:rsidR="002A5BA1" w:rsidRPr="005B17D3" w14:paraId="7EB819D6" w14:textId="77777777" w:rsidTr="00A942AA">
        <w:tc>
          <w:tcPr>
            <w:tcW w:w="2065" w:type="dxa"/>
            <w:vAlign w:val="center"/>
          </w:tcPr>
          <w:p w14:paraId="62795980" w14:textId="77777777" w:rsidR="002A5BA1" w:rsidRPr="005B17D3" w:rsidRDefault="002A5BA1" w:rsidP="00A942AA">
            <w:pPr>
              <w:pStyle w:val="body"/>
              <w:jc w:val="center"/>
              <w:rPr>
                <w:rFonts w:ascii="Courier New" w:hAnsi="Courier New" w:cs="Courier New"/>
                <w:sz w:val="20"/>
                <w:szCs w:val="20"/>
              </w:rPr>
            </w:pPr>
            <w:r w:rsidRPr="005B17D3">
              <w:rPr>
                <w:rFonts w:ascii="Courier New" w:hAnsi="Courier New" w:cs="Courier New"/>
                <w:sz w:val="20"/>
                <w:szCs w:val="20"/>
              </w:rPr>
              <w:t>104</w:t>
            </w:r>
          </w:p>
        </w:tc>
        <w:tc>
          <w:tcPr>
            <w:tcW w:w="2880" w:type="dxa"/>
            <w:vAlign w:val="center"/>
          </w:tcPr>
          <w:p w14:paraId="646B7C35" w14:textId="77777777" w:rsidR="002A5BA1" w:rsidRPr="005B17D3" w:rsidRDefault="002A5BA1" w:rsidP="00A942AA">
            <w:pPr>
              <w:pStyle w:val="body"/>
              <w:jc w:val="center"/>
              <w:rPr>
                <w:rFonts w:ascii="Courier New" w:hAnsi="Courier New" w:cs="Courier New"/>
                <w:i/>
                <w:sz w:val="20"/>
                <w:szCs w:val="20"/>
              </w:rPr>
            </w:pPr>
            <w:r w:rsidRPr="005B17D3">
              <w:rPr>
                <w:rFonts w:ascii="Courier New" w:hAnsi="Courier New" w:cs="Courier New"/>
                <w:sz w:val="20"/>
                <w:szCs w:val="20"/>
              </w:rPr>
              <w:t>92</w:t>
            </w:r>
          </w:p>
        </w:tc>
        <w:tc>
          <w:tcPr>
            <w:tcW w:w="1713" w:type="dxa"/>
            <w:vAlign w:val="center"/>
          </w:tcPr>
          <w:p w14:paraId="0A88EF00" w14:textId="77777777" w:rsidR="002A5BA1" w:rsidRPr="005B17D3" w:rsidRDefault="002A5BA1" w:rsidP="00A942AA">
            <w:pPr>
              <w:pStyle w:val="body"/>
              <w:jc w:val="center"/>
              <w:rPr>
                <w:rFonts w:ascii="Courier New" w:hAnsi="Courier New" w:cs="Courier New"/>
                <w:i/>
                <w:sz w:val="20"/>
                <w:szCs w:val="20"/>
              </w:rPr>
            </w:pPr>
            <w:r w:rsidRPr="005B17D3">
              <w:rPr>
                <w:rFonts w:ascii="Courier New" w:hAnsi="Courier New" w:cs="Courier New"/>
                <w:sz w:val="20"/>
                <w:szCs w:val="20"/>
              </w:rPr>
              <w:t>90</w:t>
            </w:r>
          </w:p>
        </w:tc>
        <w:tc>
          <w:tcPr>
            <w:tcW w:w="2692" w:type="dxa"/>
            <w:vAlign w:val="center"/>
          </w:tcPr>
          <w:p w14:paraId="42457C23" w14:textId="77777777" w:rsidR="002A5BA1" w:rsidRPr="005B17D3" w:rsidRDefault="002A5BA1" w:rsidP="00A942AA">
            <w:pPr>
              <w:pStyle w:val="body"/>
              <w:jc w:val="center"/>
              <w:rPr>
                <w:rFonts w:ascii="Courier New" w:hAnsi="Courier New" w:cs="Courier New"/>
                <w:i/>
                <w:sz w:val="20"/>
                <w:szCs w:val="20"/>
              </w:rPr>
            </w:pPr>
            <w:r w:rsidRPr="005B17D3">
              <w:rPr>
                <w:rFonts w:ascii="Courier New" w:hAnsi="Courier New" w:cs="Courier New"/>
                <w:sz w:val="20"/>
                <w:szCs w:val="20"/>
              </w:rPr>
              <w:t>2</w:t>
            </w:r>
          </w:p>
        </w:tc>
      </w:tr>
    </w:tbl>
    <w:p w14:paraId="77C41FC0" w14:textId="77777777" w:rsidR="002A5BA1" w:rsidRPr="005B17D3" w:rsidRDefault="002A5BA1" w:rsidP="002A5BA1">
      <w:pPr>
        <w:pStyle w:val="description"/>
        <w:rPr>
          <w:i/>
          <w:iCs/>
        </w:rPr>
      </w:pPr>
      <w:r w:rsidRPr="005B17D3">
        <w:rPr>
          <w:i/>
          <w:iCs/>
        </w:rPr>
        <w:t> </w:t>
      </w:r>
    </w:p>
    <w:p w14:paraId="3A02F014" w14:textId="77777777" w:rsidR="002A5BA1" w:rsidRPr="005B17D3" w:rsidRDefault="002A5BA1" w:rsidP="002A5BA1">
      <w:pPr>
        <w:pStyle w:val="description"/>
        <w:rPr>
          <w:rFonts w:ascii="Courier New" w:hAnsi="Courier New" w:cs="Courier New"/>
          <w:i/>
          <w:iCs/>
        </w:rPr>
      </w:pPr>
      <w:r w:rsidRPr="005B17D3">
        <w:rPr>
          <w:rFonts w:ascii="Courier New" w:hAnsi="Courier New" w:cs="Courier New"/>
          <w:i/>
          <w:iCs/>
        </w:rPr>
        <w:t>Description: Displays the number of Legacy Age off (ADR) records.</w:t>
      </w:r>
    </w:p>
    <w:tbl>
      <w:tblPr>
        <w:tblStyle w:val="TableGrid"/>
        <w:tblW w:w="0" w:type="auto"/>
        <w:tblLook w:val="04A0" w:firstRow="1" w:lastRow="0" w:firstColumn="1" w:lastColumn="0" w:noHBand="0" w:noVBand="1"/>
      </w:tblPr>
      <w:tblGrid>
        <w:gridCol w:w="2065"/>
        <w:gridCol w:w="2880"/>
        <w:gridCol w:w="1713"/>
        <w:gridCol w:w="2692"/>
      </w:tblGrid>
      <w:tr w:rsidR="002A5BA1" w:rsidRPr="005B17D3" w14:paraId="78988153" w14:textId="77777777" w:rsidTr="00A942AA">
        <w:trPr>
          <w:tblHeader/>
        </w:trPr>
        <w:tc>
          <w:tcPr>
            <w:tcW w:w="2065" w:type="dxa"/>
            <w:shd w:val="clear" w:color="auto" w:fill="D9E2F3" w:themeFill="accent1" w:themeFillTint="33"/>
            <w:vAlign w:val="center"/>
          </w:tcPr>
          <w:p w14:paraId="1DC0F553" w14:textId="77777777" w:rsidR="002A5BA1" w:rsidRPr="005B17D3" w:rsidRDefault="002A5BA1" w:rsidP="00A942AA">
            <w:pPr>
              <w:pStyle w:val="body"/>
              <w:jc w:val="center"/>
              <w:rPr>
                <w:rFonts w:ascii="Courier New" w:hAnsi="Courier New" w:cs="Courier New"/>
                <w:b/>
                <w:sz w:val="20"/>
                <w:szCs w:val="20"/>
              </w:rPr>
            </w:pPr>
            <w:r w:rsidRPr="005B17D3">
              <w:rPr>
                <w:rFonts w:ascii="Courier New" w:hAnsi="Courier New" w:cs="Courier New"/>
                <w:b/>
                <w:bCs/>
                <w:sz w:val="20"/>
                <w:szCs w:val="20"/>
              </w:rPr>
              <w:t># of Legacy records reach maturity</w:t>
            </w:r>
          </w:p>
        </w:tc>
        <w:tc>
          <w:tcPr>
            <w:tcW w:w="2880" w:type="dxa"/>
            <w:shd w:val="clear" w:color="auto" w:fill="D9E2F3" w:themeFill="accent1" w:themeFillTint="33"/>
            <w:vAlign w:val="center"/>
          </w:tcPr>
          <w:p w14:paraId="0E9044A0" w14:textId="77777777" w:rsidR="002A5BA1" w:rsidRPr="005B17D3" w:rsidRDefault="002A5BA1" w:rsidP="00A942AA">
            <w:pPr>
              <w:pStyle w:val="body"/>
              <w:jc w:val="center"/>
              <w:rPr>
                <w:rFonts w:ascii="Courier New" w:hAnsi="Courier New" w:cs="Courier New"/>
                <w:b/>
                <w:sz w:val="20"/>
                <w:szCs w:val="20"/>
              </w:rPr>
            </w:pPr>
            <w:r w:rsidRPr="005B17D3">
              <w:rPr>
                <w:rFonts w:ascii="Courier New" w:hAnsi="Courier New" w:cs="Courier New"/>
                <w:b/>
                <w:bCs/>
                <w:sz w:val="20"/>
                <w:szCs w:val="20"/>
              </w:rPr>
              <w:t>Count of legacy records recalculated</w:t>
            </w:r>
          </w:p>
        </w:tc>
        <w:tc>
          <w:tcPr>
            <w:tcW w:w="1713" w:type="dxa"/>
            <w:shd w:val="clear" w:color="auto" w:fill="D9E2F3" w:themeFill="accent1" w:themeFillTint="33"/>
            <w:vAlign w:val="center"/>
          </w:tcPr>
          <w:p w14:paraId="4FA56EF0" w14:textId="77777777" w:rsidR="002A5BA1" w:rsidRPr="005B17D3" w:rsidRDefault="002A5BA1" w:rsidP="00A942AA">
            <w:pPr>
              <w:pStyle w:val="body"/>
              <w:jc w:val="center"/>
              <w:rPr>
                <w:rFonts w:ascii="Courier New" w:hAnsi="Courier New" w:cs="Courier New"/>
                <w:b/>
                <w:sz w:val="20"/>
                <w:szCs w:val="20"/>
              </w:rPr>
            </w:pPr>
            <w:r w:rsidRPr="005B17D3">
              <w:rPr>
                <w:rFonts w:ascii="Courier New" w:hAnsi="Courier New" w:cs="Courier New"/>
                <w:b/>
                <w:bCs/>
                <w:sz w:val="20"/>
                <w:szCs w:val="20"/>
              </w:rPr>
              <w:t>Recalculated VCE count to include H</w:t>
            </w:r>
          </w:p>
        </w:tc>
        <w:tc>
          <w:tcPr>
            <w:tcW w:w="2692" w:type="dxa"/>
            <w:shd w:val="clear" w:color="auto" w:fill="D9E2F3" w:themeFill="accent1" w:themeFillTint="33"/>
            <w:vAlign w:val="center"/>
          </w:tcPr>
          <w:p w14:paraId="189DCB9A" w14:textId="77777777" w:rsidR="002A5BA1" w:rsidRPr="005B17D3" w:rsidRDefault="002A5BA1" w:rsidP="00A942AA">
            <w:pPr>
              <w:pStyle w:val="body"/>
              <w:jc w:val="center"/>
              <w:rPr>
                <w:rFonts w:ascii="Courier New" w:hAnsi="Courier New" w:cs="Courier New"/>
                <w:b/>
                <w:sz w:val="20"/>
                <w:szCs w:val="20"/>
              </w:rPr>
            </w:pPr>
            <w:r w:rsidRPr="005B17D3">
              <w:rPr>
                <w:rFonts w:ascii="Courier New" w:hAnsi="Courier New" w:cs="Courier New"/>
                <w:b/>
                <w:bCs/>
                <w:sz w:val="20"/>
                <w:szCs w:val="20"/>
              </w:rPr>
              <w:t>Investigation required for records</w:t>
            </w:r>
          </w:p>
        </w:tc>
      </w:tr>
      <w:tr w:rsidR="002A5BA1" w:rsidRPr="005B17D3" w14:paraId="1A1E91C2" w14:textId="77777777" w:rsidTr="00A942AA">
        <w:tc>
          <w:tcPr>
            <w:tcW w:w="2065" w:type="dxa"/>
            <w:vAlign w:val="center"/>
          </w:tcPr>
          <w:p w14:paraId="0DA637B4" w14:textId="77777777" w:rsidR="002A5BA1" w:rsidRPr="005B17D3" w:rsidRDefault="002A5BA1" w:rsidP="00A942AA">
            <w:pPr>
              <w:pStyle w:val="body"/>
              <w:jc w:val="center"/>
              <w:rPr>
                <w:rFonts w:ascii="Courier New" w:hAnsi="Courier New" w:cs="Courier New"/>
                <w:sz w:val="20"/>
                <w:szCs w:val="20"/>
              </w:rPr>
            </w:pPr>
            <w:r w:rsidRPr="005B17D3">
              <w:rPr>
                <w:rFonts w:ascii="Courier New" w:hAnsi="Courier New" w:cs="Courier New"/>
                <w:sz w:val="20"/>
                <w:szCs w:val="20"/>
              </w:rPr>
              <w:t>10</w:t>
            </w:r>
          </w:p>
        </w:tc>
        <w:tc>
          <w:tcPr>
            <w:tcW w:w="2880" w:type="dxa"/>
            <w:vAlign w:val="center"/>
          </w:tcPr>
          <w:p w14:paraId="3CB3B342" w14:textId="77777777" w:rsidR="002A5BA1" w:rsidRPr="005B17D3" w:rsidRDefault="002A5BA1" w:rsidP="00A942AA">
            <w:pPr>
              <w:pStyle w:val="body"/>
              <w:jc w:val="center"/>
              <w:rPr>
                <w:rFonts w:ascii="Courier New" w:hAnsi="Courier New" w:cs="Courier New"/>
                <w:i/>
                <w:sz w:val="20"/>
                <w:szCs w:val="20"/>
              </w:rPr>
            </w:pPr>
            <w:r w:rsidRPr="005B17D3">
              <w:rPr>
                <w:rFonts w:ascii="Courier New" w:hAnsi="Courier New" w:cs="Courier New"/>
                <w:sz w:val="20"/>
                <w:szCs w:val="20"/>
              </w:rPr>
              <w:t>9</w:t>
            </w:r>
          </w:p>
        </w:tc>
        <w:tc>
          <w:tcPr>
            <w:tcW w:w="1713" w:type="dxa"/>
            <w:vAlign w:val="center"/>
          </w:tcPr>
          <w:p w14:paraId="54F0ADA9" w14:textId="77777777" w:rsidR="002A5BA1" w:rsidRPr="005B17D3" w:rsidRDefault="002A5BA1" w:rsidP="00A942AA">
            <w:pPr>
              <w:pStyle w:val="body"/>
              <w:jc w:val="center"/>
              <w:rPr>
                <w:rFonts w:ascii="Courier New" w:hAnsi="Courier New" w:cs="Courier New"/>
                <w:i/>
                <w:sz w:val="20"/>
                <w:szCs w:val="20"/>
              </w:rPr>
            </w:pPr>
            <w:r w:rsidRPr="005B17D3">
              <w:rPr>
                <w:rFonts w:ascii="Courier New" w:hAnsi="Courier New" w:cs="Courier New"/>
                <w:sz w:val="20"/>
                <w:szCs w:val="20"/>
              </w:rPr>
              <w:t>1</w:t>
            </w:r>
          </w:p>
        </w:tc>
        <w:tc>
          <w:tcPr>
            <w:tcW w:w="2692" w:type="dxa"/>
            <w:vAlign w:val="center"/>
          </w:tcPr>
          <w:p w14:paraId="30431F90" w14:textId="77777777" w:rsidR="002A5BA1" w:rsidRPr="005B17D3" w:rsidRDefault="002A5BA1" w:rsidP="00A942AA">
            <w:pPr>
              <w:pStyle w:val="body"/>
              <w:jc w:val="center"/>
              <w:rPr>
                <w:rFonts w:ascii="Courier New" w:hAnsi="Courier New" w:cs="Courier New"/>
                <w:i/>
                <w:sz w:val="20"/>
                <w:szCs w:val="20"/>
              </w:rPr>
            </w:pPr>
            <w:r w:rsidRPr="005B17D3">
              <w:rPr>
                <w:rFonts w:ascii="Courier New" w:hAnsi="Courier New" w:cs="Courier New"/>
                <w:sz w:val="20"/>
                <w:szCs w:val="20"/>
              </w:rPr>
              <w:t>1</w:t>
            </w:r>
          </w:p>
        </w:tc>
      </w:tr>
    </w:tbl>
    <w:p w14:paraId="21CA8D08" w14:textId="77777777" w:rsidR="002A5BA1" w:rsidRPr="005B17D3" w:rsidRDefault="002A5BA1" w:rsidP="002A5BA1">
      <w:pPr>
        <w:pStyle w:val="description"/>
        <w:rPr>
          <w:i/>
          <w:iCs/>
        </w:rPr>
      </w:pPr>
      <w:r w:rsidRPr="005B17D3">
        <w:rPr>
          <w:i/>
          <w:iCs/>
        </w:rPr>
        <w:t> </w:t>
      </w:r>
    </w:p>
    <w:p w14:paraId="72911F4E" w14:textId="77777777" w:rsidR="002A5BA1" w:rsidRPr="005B17D3" w:rsidRDefault="002A5BA1" w:rsidP="002A5BA1">
      <w:pPr>
        <w:pStyle w:val="description"/>
        <w:rPr>
          <w:rFonts w:ascii="Courier New" w:hAnsi="Courier New" w:cs="Courier New"/>
          <w:i/>
          <w:iCs/>
        </w:rPr>
      </w:pPr>
      <w:r w:rsidRPr="005B17D3">
        <w:rPr>
          <w:rFonts w:ascii="Courier New" w:hAnsi="Courier New" w:cs="Courier New"/>
          <w:i/>
          <w:iCs/>
        </w:rPr>
        <w:t>Description: Displays the number of records for Expiration of Consults (ADR).</w:t>
      </w:r>
    </w:p>
    <w:tbl>
      <w:tblPr>
        <w:tblStyle w:val="TableGrid"/>
        <w:tblW w:w="0" w:type="auto"/>
        <w:tblLook w:val="04A0" w:firstRow="1" w:lastRow="0" w:firstColumn="1" w:lastColumn="0" w:noHBand="0" w:noVBand="1"/>
      </w:tblPr>
      <w:tblGrid>
        <w:gridCol w:w="2065"/>
        <w:gridCol w:w="2880"/>
        <w:gridCol w:w="1713"/>
        <w:gridCol w:w="2692"/>
      </w:tblGrid>
      <w:tr w:rsidR="002A5BA1" w:rsidRPr="005B17D3" w14:paraId="72440806" w14:textId="77777777" w:rsidTr="00A942AA">
        <w:trPr>
          <w:trHeight w:val="404"/>
          <w:tblHeader/>
        </w:trPr>
        <w:tc>
          <w:tcPr>
            <w:tcW w:w="2065" w:type="dxa"/>
            <w:shd w:val="clear" w:color="auto" w:fill="D9E2F3" w:themeFill="accent1" w:themeFillTint="33"/>
            <w:vAlign w:val="center"/>
          </w:tcPr>
          <w:p w14:paraId="446AE467" w14:textId="77777777" w:rsidR="002A5BA1" w:rsidRPr="005B17D3" w:rsidRDefault="002A5BA1" w:rsidP="00A942AA">
            <w:pPr>
              <w:pStyle w:val="body"/>
              <w:jc w:val="center"/>
              <w:rPr>
                <w:rFonts w:ascii="Courier New" w:hAnsi="Courier New" w:cs="Courier New"/>
                <w:b/>
                <w:sz w:val="20"/>
                <w:szCs w:val="20"/>
              </w:rPr>
            </w:pPr>
            <w:r w:rsidRPr="005B17D3">
              <w:rPr>
                <w:rFonts w:ascii="Courier New" w:hAnsi="Courier New" w:cs="Courier New"/>
                <w:b/>
                <w:bCs/>
                <w:sz w:val="20"/>
                <w:szCs w:val="20"/>
              </w:rPr>
              <w:t># of Hardship consults records reach maturity</w:t>
            </w:r>
          </w:p>
        </w:tc>
        <w:tc>
          <w:tcPr>
            <w:tcW w:w="2880" w:type="dxa"/>
            <w:shd w:val="clear" w:color="auto" w:fill="D9E2F3" w:themeFill="accent1" w:themeFillTint="33"/>
            <w:vAlign w:val="center"/>
          </w:tcPr>
          <w:p w14:paraId="53C92101" w14:textId="77777777" w:rsidR="002A5BA1" w:rsidRPr="005B17D3" w:rsidRDefault="002A5BA1" w:rsidP="00A942AA">
            <w:pPr>
              <w:pStyle w:val="body"/>
              <w:jc w:val="center"/>
              <w:rPr>
                <w:rFonts w:ascii="Courier New" w:hAnsi="Courier New" w:cs="Courier New"/>
                <w:b/>
                <w:sz w:val="20"/>
                <w:szCs w:val="20"/>
              </w:rPr>
            </w:pPr>
            <w:r w:rsidRPr="005B17D3">
              <w:rPr>
                <w:rFonts w:ascii="Courier New" w:hAnsi="Courier New" w:cs="Courier New"/>
                <w:b/>
                <w:bCs/>
                <w:sz w:val="20"/>
                <w:szCs w:val="20"/>
              </w:rPr>
              <w:t>Count of Hardship consult records recalculated</w:t>
            </w:r>
          </w:p>
        </w:tc>
        <w:tc>
          <w:tcPr>
            <w:tcW w:w="1713" w:type="dxa"/>
            <w:shd w:val="clear" w:color="auto" w:fill="D9E2F3" w:themeFill="accent1" w:themeFillTint="33"/>
            <w:vAlign w:val="center"/>
          </w:tcPr>
          <w:p w14:paraId="6603F82E" w14:textId="77777777" w:rsidR="002A5BA1" w:rsidRPr="005B17D3" w:rsidRDefault="002A5BA1" w:rsidP="00A942AA">
            <w:pPr>
              <w:pStyle w:val="body"/>
              <w:jc w:val="center"/>
              <w:rPr>
                <w:rFonts w:ascii="Courier New" w:hAnsi="Courier New" w:cs="Courier New"/>
                <w:b/>
                <w:sz w:val="20"/>
                <w:szCs w:val="20"/>
              </w:rPr>
            </w:pPr>
            <w:r w:rsidRPr="005B17D3">
              <w:rPr>
                <w:rFonts w:ascii="Courier New" w:hAnsi="Courier New" w:cs="Courier New"/>
                <w:b/>
                <w:bCs/>
                <w:sz w:val="20"/>
                <w:szCs w:val="20"/>
              </w:rPr>
              <w:t>Recalculated VCE count to include H</w:t>
            </w:r>
          </w:p>
        </w:tc>
        <w:tc>
          <w:tcPr>
            <w:tcW w:w="2692" w:type="dxa"/>
            <w:shd w:val="clear" w:color="auto" w:fill="D9E2F3" w:themeFill="accent1" w:themeFillTint="33"/>
            <w:vAlign w:val="center"/>
          </w:tcPr>
          <w:p w14:paraId="4154EE3A" w14:textId="77777777" w:rsidR="002A5BA1" w:rsidRPr="005B17D3" w:rsidRDefault="002A5BA1" w:rsidP="00A942AA">
            <w:pPr>
              <w:pStyle w:val="body"/>
              <w:jc w:val="center"/>
              <w:rPr>
                <w:rFonts w:ascii="Courier New" w:hAnsi="Courier New" w:cs="Courier New"/>
                <w:b/>
                <w:sz w:val="20"/>
                <w:szCs w:val="20"/>
              </w:rPr>
            </w:pPr>
            <w:r w:rsidRPr="005B17D3">
              <w:rPr>
                <w:rFonts w:ascii="Courier New" w:hAnsi="Courier New" w:cs="Courier New"/>
                <w:b/>
                <w:bCs/>
                <w:sz w:val="20"/>
                <w:szCs w:val="20"/>
              </w:rPr>
              <w:t>Investigation required for records</w:t>
            </w:r>
          </w:p>
        </w:tc>
      </w:tr>
      <w:tr w:rsidR="002A5BA1" w:rsidRPr="005B17D3" w14:paraId="3F990D07" w14:textId="77777777" w:rsidTr="00A942AA">
        <w:tc>
          <w:tcPr>
            <w:tcW w:w="2065" w:type="dxa"/>
            <w:vAlign w:val="center"/>
          </w:tcPr>
          <w:p w14:paraId="36F4D008" w14:textId="77777777" w:rsidR="002A5BA1" w:rsidRPr="005B17D3" w:rsidRDefault="002A5BA1" w:rsidP="00A942AA">
            <w:pPr>
              <w:pStyle w:val="body"/>
              <w:jc w:val="center"/>
              <w:rPr>
                <w:rFonts w:ascii="Courier New" w:hAnsi="Courier New" w:cs="Courier New"/>
                <w:sz w:val="20"/>
                <w:szCs w:val="20"/>
              </w:rPr>
            </w:pPr>
            <w:r w:rsidRPr="005B17D3">
              <w:rPr>
                <w:rFonts w:ascii="Courier New" w:hAnsi="Courier New" w:cs="Courier New"/>
                <w:sz w:val="20"/>
                <w:szCs w:val="20"/>
              </w:rPr>
              <w:t>19</w:t>
            </w:r>
          </w:p>
        </w:tc>
        <w:tc>
          <w:tcPr>
            <w:tcW w:w="2880" w:type="dxa"/>
            <w:vAlign w:val="center"/>
          </w:tcPr>
          <w:p w14:paraId="68DD9480" w14:textId="77777777" w:rsidR="002A5BA1" w:rsidRPr="005B17D3" w:rsidRDefault="002A5BA1" w:rsidP="00A942AA">
            <w:pPr>
              <w:pStyle w:val="body"/>
              <w:jc w:val="center"/>
              <w:rPr>
                <w:rFonts w:ascii="Courier New" w:hAnsi="Courier New" w:cs="Courier New"/>
                <w:i/>
                <w:sz w:val="20"/>
                <w:szCs w:val="20"/>
              </w:rPr>
            </w:pPr>
            <w:r w:rsidRPr="005B17D3">
              <w:rPr>
                <w:rFonts w:ascii="Courier New" w:hAnsi="Courier New" w:cs="Courier New"/>
                <w:sz w:val="20"/>
                <w:szCs w:val="20"/>
              </w:rPr>
              <w:t>15</w:t>
            </w:r>
          </w:p>
        </w:tc>
        <w:tc>
          <w:tcPr>
            <w:tcW w:w="1713" w:type="dxa"/>
            <w:vAlign w:val="center"/>
          </w:tcPr>
          <w:p w14:paraId="1796EB4A" w14:textId="77777777" w:rsidR="002A5BA1" w:rsidRPr="005B17D3" w:rsidRDefault="002A5BA1" w:rsidP="00A942AA">
            <w:pPr>
              <w:pStyle w:val="body"/>
              <w:jc w:val="center"/>
              <w:rPr>
                <w:rFonts w:ascii="Courier New" w:hAnsi="Courier New" w:cs="Courier New"/>
                <w:i/>
                <w:sz w:val="20"/>
                <w:szCs w:val="20"/>
              </w:rPr>
            </w:pPr>
            <w:r w:rsidRPr="005B17D3">
              <w:rPr>
                <w:rFonts w:ascii="Courier New" w:hAnsi="Courier New" w:cs="Courier New"/>
                <w:sz w:val="20"/>
                <w:szCs w:val="20"/>
              </w:rPr>
              <w:t>4</w:t>
            </w:r>
          </w:p>
        </w:tc>
        <w:tc>
          <w:tcPr>
            <w:tcW w:w="2692" w:type="dxa"/>
            <w:vAlign w:val="center"/>
          </w:tcPr>
          <w:p w14:paraId="13CD21DE" w14:textId="77777777" w:rsidR="002A5BA1" w:rsidRPr="005B17D3" w:rsidRDefault="002A5BA1" w:rsidP="00A942AA">
            <w:pPr>
              <w:pStyle w:val="body"/>
              <w:jc w:val="center"/>
              <w:rPr>
                <w:rFonts w:ascii="Courier New" w:hAnsi="Courier New" w:cs="Courier New"/>
                <w:i/>
                <w:sz w:val="20"/>
                <w:szCs w:val="20"/>
              </w:rPr>
            </w:pPr>
            <w:r w:rsidRPr="005B17D3">
              <w:rPr>
                <w:rFonts w:ascii="Courier New" w:hAnsi="Courier New" w:cs="Courier New"/>
                <w:sz w:val="20"/>
                <w:szCs w:val="20"/>
              </w:rPr>
              <w:t>4</w:t>
            </w:r>
          </w:p>
        </w:tc>
      </w:tr>
    </w:tbl>
    <w:p w14:paraId="6D95950A" w14:textId="77777777" w:rsidR="002A5BA1" w:rsidRPr="005B17D3" w:rsidRDefault="002A5BA1" w:rsidP="002A5BA1">
      <w:pPr>
        <w:pStyle w:val="NormalWeb"/>
      </w:pPr>
      <w:r w:rsidRPr="005B17D3">
        <w:t> </w:t>
      </w:r>
    </w:p>
    <w:p w14:paraId="1E83961F" w14:textId="77777777" w:rsidR="002A5BA1" w:rsidRPr="005B17D3" w:rsidRDefault="002A5BA1" w:rsidP="002A5BA1">
      <w:pPr>
        <w:pStyle w:val="tabletitle"/>
        <w:rPr>
          <w:rFonts w:ascii="Courier New" w:hAnsi="Courier New" w:cs="Courier New"/>
          <w:b/>
          <w:bCs/>
        </w:rPr>
      </w:pPr>
      <w:r w:rsidRPr="005B17D3">
        <w:rPr>
          <w:rFonts w:ascii="Courier New" w:hAnsi="Courier New" w:cs="Courier New"/>
          <w:b/>
          <w:bCs/>
        </w:rPr>
        <w:t>State No Full-Service VA</w:t>
      </w:r>
    </w:p>
    <w:p w14:paraId="3922F5E9" w14:textId="77777777" w:rsidR="002A5BA1" w:rsidRPr="005B17D3" w:rsidRDefault="002A5BA1" w:rsidP="002A5BA1">
      <w:pPr>
        <w:pStyle w:val="description"/>
        <w:rPr>
          <w:rFonts w:ascii="Courier New" w:hAnsi="Courier New" w:cs="Courier New"/>
          <w:i/>
          <w:iCs/>
        </w:rPr>
      </w:pPr>
      <w:r w:rsidRPr="005B17D3">
        <w:rPr>
          <w:rFonts w:ascii="Courier New" w:hAnsi="Courier New" w:cs="Courier New"/>
          <w:i/>
          <w:iCs/>
        </w:rPr>
        <w:t>Description: Displays the number of records that do not qualify for VCE, State with no full-service VA Medical facility.</w:t>
      </w:r>
    </w:p>
    <w:tbl>
      <w:tblPr>
        <w:tblStyle w:val="TableGrid"/>
        <w:tblW w:w="0" w:type="auto"/>
        <w:tblLook w:val="04A0" w:firstRow="1" w:lastRow="0" w:firstColumn="1" w:lastColumn="0" w:noHBand="0" w:noVBand="1"/>
      </w:tblPr>
      <w:tblGrid>
        <w:gridCol w:w="1247"/>
        <w:gridCol w:w="1789"/>
        <w:gridCol w:w="1777"/>
        <w:gridCol w:w="4537"/>
      </w:tblGrid>
      <w:tr w:rsidR="002A5BA1" w:rsidRPr="005B17D3" w14:paraId="3C9CD11B" w14:textId="77777777" w:rsidTr="00A942AA">
        <w:trPr>
          <w:trHeight w:val="404"/>
          <w:tblHeader/>
        </w:trPr>
        <w:tc>
          <w:tcPr>
            <w:tcW w:w="2065" w:type="dxa"/>
            <w:shd w:val="clear" w:color="auto" w:fill="D9E2F3" w:themeFill="accent1" w:themeFillTint="33"/>
            <w:vAlign w:val="center"/>
          </w:tcPr>
          <w:p w14:paraId="0D40AC89" w14:textId="77777777" w:rsidR="002A5BA1" w:rsidRPr="005B17D3" w:rsidRDefault="002A5BA1" w:rsidP="00A942AA">
            <w:pPr>
              <w:pStyle w:val="body"/>
              <w:jc w:val="center"/>
              <w:rPr>
                <w:rFonts w:ascii="Courier New" w:hAnsi="Courier New" w:cs="Courier New"/>
                <w:b/>
                <w:sz w:val="20"/>
                <w:szCs w:val="20"/>
              </w:rPr>
            </w:pPr>
            <w:r w:rsidRPr="005B17D3">
              <w:rPr>
                <w:rFonts w:ascii="Courier New" w:hAnsi="Courier New" w:cs="Courier New"/>
                <w:b/>
                <w:bCs/>
                <w:sz w:val="20"/>
                <w:szCs w:val="20"/>
              </w:rPr>
              <w:t>Count of Records with N</w:t>
            </w:r>
          </w:p>
        </w:tc>
        <w:tc>
          <w:tcPr>
            <w:tcW w:w="2880" w:type="dxa"/>
            <w:shd w:val="clear" w:color="auto" w:fill="D9E2F3" w:themeFill="accent1" w:themeFillTint="33"/>
            <w:vAlign w:val="center"/>
          </w:tcPr>
          <w:p w14:paraId="0527C2CA" w14:textId="77777777" w:rsidR="002A5BA1" w:rsidRPr="005B17D3" w:rsidRDefault="002A5BA1" w:rsidP="00A942AA">
            <w:pPr>
              <w:pStyle w:val="body"/>
              <w:jc w:val="center"/>
              <w:rPr>
                <w:rFonts w:ascii="Courier New" w:hAnsi="Courier New" w:cs="Courier New"/>
                <w:b/>
                <w:sz w:val="20"/>
                <w:szCs w:val="20"/>
              </w:rPr>
            </w:pPr>
            <w:r w:rsidRPr="005B17D3">
              <w:rPr>
                <w:rFonts w:ascii="Courier New" w:hAnsi="Courier New" w:cs="Courier New"/>
                <w:b/>
                <w:bCs/>
                <w:sz w:val="20"/>
                <w:szCs w:val="20"/>
              </w:rPr>
              <w:t>Count of Records with N that do not meet the business rules for N (qualifying States and White River Junction NH)</w:t>
            </w:r>
          </w:p>
        </w:tc>
        <w:tc>
          <w:tcPr>
            <w:tcW w:w="1713" w:type="dxa"/>
            <w:shd w:val="clear" w:color="auto" w:fill="D9E2F3" w:themeFill="accent1" w:themeFillTint="33"/>
            <w:vAlign w:val="center"/>
          </w:tcPr>
          <w:p w14:paraId="616869A4" w14:textId="77777777" w:rsidR="002A5BA1" w:rsidRPr="005B17D3" w:rsidRDefault="002A5BA1" w:rsidP="00A942AA">
            <w:pPr>
              <w:pStyle w:val="body"/>
              <w:jc w:val="center"/>
              <w:rPr>
                <w:rFonts w:ascii="Courier New" w:hAnsi="Courier New" w:cs="Courier New"/>
                <w:b/>
                <w:sz w:val="20"/>
                <w:szCs w:val="20"/>
              </w:rPr>
            </w:pPr>
            <w:r w:rsidRPr="005B17D3">
              <w:rPr>
                <w:rFonts w:ascii="Courier New" w:hAnsi="Courier New" w:cs="Courier New"/>
                <w:b/>
                <w:bCs/>
                <w:sz w:val="20"/>
                <w:szCs w:val="20"/>
              </w:rPr>
              <w:t>Investigation required for records</w:t>
            </w:r>
          </w:p>
        </w:tc>
        <w:tc>
          <w:tcPr>
            <w:tcW w:w="2692" w:type="dxa"/>
            <w:shd w:val="clear" w:color="auto" w:fill="D9E2F3" w:themeFill="accent1" w:themeFillTint="33"/>
            <w:vAlign w:val="center"/>
          </w:tcPr>
          <w:p w14:paraId="7DA9A37F" w14:textId="77777777" w:rsidR="002A5BA1" w:rsidRPr="005B17D3" w:rsidRDefault="002A5BA1" w:rsidP="00A942AA">
            <w:pPr>
              <w:pStyle w:val="NormalWeb"/>
              <w:jc w:val="center"/>
              <w:rPr>
                <w:rFonts w:ascii="Courier New" w:hAnsi="Courier New" w:cs="Courier New"/>
                <w:b/>
                <w:bCs/>
                <w:sz w:val="20"/>
                <w:szCs w:val="20"/>
              </w:rPr>
            </w:pPr>
            <w:r w:rsidRPr="005B17D3">
              <w:rPr>
                <w:rFonts w:ascii="Courier New" w:hAnsi="Courier New" w:cs="Courier New"/>
                <w:b/>
                <w:bCs/>
                <w:sz w:val="20"/>
                <w:szCs w:val="20"/>
              </w:rPr>
              <w:t>Sample of ICNs (Max 20)</w:t>
            </w:r>
          </w:p>
          <w:p w14:paraId="6FF2470E" w14:textId="77777777" w:rsidR="002A5BA1" w:rsidRPr="005B17D3" w:rsidRDefault="002A5BA1" w:rsidP="00A942AA">
            <w:pPr>
              <w:pStyle w:val="body"/>
              <w:jc w:val="center"/>
              <w:rPr>
                <w:rFonts w:ascii="Courier New" w:hAnsi="Courier New" w:cs="Courier New"/>
                <w:b/>
                <w:sz w:val="20"/>
                <w:szCs w:val="20"/>
              </w:rPr>
            </w:pPr>
            <w:r w:rsidRPr="005B17D3">
              <w:rPr>
                <w:rFonts w:ascii="Courier New" w:hAnsi="Courier New" w:cs="Courier New"/>
                <w:b/>
                <w:bCs/>
                <w:sz w:val="20"/>
                <w:szCs w:val="20"/>
              </w:rPr>
              <w:t> </w:t>
            </w:r>
          </w:p>
        </w:tc>
      </w:tr>
      <w:tr w:rsidR="002A5BA1" w:rsidRPr="005B17D3" w14:paraId="46EB94D5" w14:textId="77777777" w:rsidTr="00A942AA">
        <w:tc>
          <w:tcPr>
            <w:tcW w:w="2065" w:type="dxa"/>
            <w:vAlign w:val="center"/>
          </w:tcPr>
          <w:p w14:paraId="670EDDBC" w14:textId="77777777" w:rsidR="002A5BA1" w:rsidRPr="005B17D3" w:rsidRDefault="002A5BA1" w:rsidP="00A942AA">
            <w:pPr>
              <w:pStyle w:val="body"/>
              <w:jc w:val="center"/>
              <w:rPr>
                <w:rFonts w:ascii="Courier New" w:hAnsi="Courier New" w:cs="Courier New"/>
                <w:sz w:val="20"/>
                <w:szCs w:val="20"/>
              </w:rPr>
            </w:pPr>
            <w:r w:rsidRPr="005B17D3">
              <w:rPr>
                <w:rFonts w:ascii="Courier New" w:hAnsi="Courier New" w:cs="Courier New"/>
                <w:sz w:val="20"/>
                <w:szCs w:val="20"/>
              </w:rPr>
              <w:t>280</w:t>
            </w:r>
          </w:p>
        </w:tc>
        <w:tc>
          <w:tcPr>
            <w:tcW w:w="2880" w:type="dxa"/>
            <w:vAlign w:val="center"/>
          </w:tcPr>
          <w:p w14:paraId="405D68D6" w14:textId="77777777" w:rsidR="002A5BA1" w:rsidRPr="005B17D3" w:rsidRDefault="002A5BA1" w:rsidP="00A942AA">
            <w:pPr>
              <w:pStyle w:val="body"/>
              <w:jc w:val="center"/>
              <w:rPr>
                <w:rFonts w:ascii="Courier New" w:hAnsi="Courier New" w:cs="Courier New"/>
                <w:i/>
                <w:sz w:val="20"/>
                <w:szCs w:val="20"/>
              </w:rPr>
            </w:pPr>
            <w:r w:rsidRPr="005B17D3">
              <w:rPr>
                <w:rFonts w:ascii="Courier New" w:hAnsi="Courier New" w:cs="Courier New"/>
                <w:sz w:val="20"/>
                <w:szCs w:val="20"/>
              </w:rPr>
              <w:t>80</w:t>
            </w:r>
          </w:p>
        </w:tc>
        <w:tc>
          <w:tcPr>
            <w:tcW w:w="1713" w:type="dxa"/>
            <w:vAlign w:val="center"/>
          </w:tcPr>
          <w:p w14:paraId="5A8BB707" w14:textId="77777777" w:rsidR="002A5BA1" w:rsidRPr="005B17D3" w:rsidRDefault="002A5BA1" w:rsidP="00A942AA">
            <w:pPr>
              <w:pStyle w:val="body"/>
              <w:jc w:val="center"/>
              <w:rPr>
                <w:rFonts w:ascii="Courier New" w:hAnsi="Courier New" w:cs="Courier New"/>
                <w:i/>
                <w:sz w:val="20"/>
                <w:szCs w:val="20"/>
              </w:rPr>
            </w:pPr>
            <w:r w:rsidRPr="005B17D3">
              <w:rPr>
                <w:rFonts w:ascii="Courier New" w:hAnsi="Courier New" w:cs="Courier New"/>
                <w:sz w:val="20"/>
                <w:szCs w:val="20"/>
              </w:rPr>
              <w:t>80</w:t>
            </w:r>
          </w:p>
        </w:tc>
        <w:tc>
          <w:tcPr>
            <w:tcW w:w="2692" w:type="dxa"/>
            <w:vAlign w:val="center"/>
          </w:tcPr>
          <w:p w14:paraId="3CF966DA" w14:textId="77777777" w:rsidR="002A5BA1" w:rsidRPr="005B17D3" w:rsidRDefault="002A5BA1" w:rsidP="00A942AA">
            <w:pPr>
              <w:pStyle w:val="body"/>
              <w:jc w:val="center"/>
              <w:rPr>
                <w:rFonts w:ascii="Courier New" w:hAnsi="Courier New" w:cs="Courier New"/>
                <w:i/>
                <w:sz w:val="20"/>
                <w:szCs w:val="20"/>
              </w:rPr>
            </w:pPr>
            <w:r w:rsidRPr="005B17D3">
              <w:rPr>
                <w:rFonts w:ascii="Courier New" w:hAnsi="Courier New" w:cs="Courier New"/>
                <w:sz w:val="20"/>
                <w:szCs w:val="22"/>
              </w:rPr>
              <w:t>1008829243V517462,1008794575V833001, 1013134386V673459, 1008829286V339980,1008799601V619787, 1008829243V517462,1008794575V833001, 1013134386V673459</w:t>
            </w:r>
          </w:p>
        </w:tc>
      </w:tr>
    </w:tbl>
    <w:p w14:paraId="56B98ED6" w14:textId="77777777" w:rsidR="002A5BA1" w:rsidRPr="005B17D3" w:rsidRDefault="002A5BA1" w:rsidP="002A5BA1">
      <w:pPr>
        <w:pStyle w:val="description"/>
      </w:pPr>
    </w:p>
    <w:p w14:paraId="27A99151" w14:textId="77777777" w:rsidR="002A5BA1" w:rsidRPr="005B17D3" w:rsidRDefault="002A5BA1" w:rsidP="002A5BA1">
      <w:pPr>
        <w:pStyle w:val="description"/>
        <w:rPr>
          <w:rFonts w:ascii="Courier New" w:hAnsi="Courier New" w:cs="Courier New"/>
          <w:i/>
          <w:iCs/>
        </w:rPr>
      </w:pPr>
      <w:r w:rsidRPr="005B17D3">
        <w:rPr>
          <w:rFonts w:ascii="Courier New" w:hAnsi="Courier New" w:cs="Courier New"/>
          <w:i/>
          <w:iCs/>
        </w:rPr>
        <w:t>Description: Displays the number of records that qualify for VCE, State with no full-service VA Medical facility.</w:t>
      </w:r>
    </w:p>
    <w:tbl>
      <w:tblPr>
        <w:tblStyle w:val="TableGrid"/>
        <w:tblW w:w="0" w:type="auto"/>
        <w:tblLook w:val="04A0" w:firstRow="1" w:lastRow="0" w:firstColumn="1" w:lastColumn="0" w:noHBand="0" w:noVBand="1"/>
      </w:tblPr>
      <w:tblGrid>
        <w:gridCol w:w="1202"/>
        <w:gridCol w:w="1722"/>
        <w:gridCol w:w="1889"/>
        <w:gridCol w:w="4537"/>
      </w:tblGrid>
      <w:tr w:rsidR="002A5BA1" w:rsidRPr="005B17D3" w14:paraId="4A18603B" w14:textId="77777777" w:rsidTr="00A942AA">
        <w:trPr>
          <w:trHeight w:val="404"/>
          <w:tblHeader/>
        </w:trPr>
        <w:tc>
          <w:tcPr>
            <w:tcW w:w="2040" w:type="dxa"/>
            <w:shd w:val="clear" w:color="auto" w:fill="D9E2F3" w:themeFill="accent1" w:themeFillTint="33"/>
            <w:vAlign w:val="center"/>
          </w:tcPr>
          <w:p w14:paraId="2F38A7A5" w14:textId="77777777" w:rsidR="002A5BA1" w:rsidRPr="005B17D3" w:rsidRDefault="002A5BA1" w:rsidP="00A942AA">
            <w:pPr>
              <w:pStyle w:val="body"/>
              <w:jc w:val="center"/>
              <w:rPr>
                <w:rFonts w:ascii="Courier New" w:hAnsi="Courier New" w:cs="Courier New"/>
                <w:b/>
                <w:sz w:val="20"/>
                <w:szCs w:val="20"/>
              </w:rPr>
            </w:pPr>
            <w:r w:rsidRPr="005B17D3">
              <w:rPr>
                <w:rFonts w:ascii="Courier New" w:hAnsi="Courier New" w:cs="Courier New"/>
                <w:b/>
                <w:bCs/>
                <w:sz w:val="20"/>
                <w:szCs w:val="20"/>
              </w:rPr>
              <w:t>Count of Records with address change that meet N</w:t>
            </w:r>
          </w:p>
        </w:tc>
        <w:tc>
          <w:tcPr>
            <w:tcW w:w="2095" w:type="dxa"/>
            <w:shd w:val="clear" w:color="auto" w:fill="D9E2F3" w:themeFill="accent1" w:themeFillTint="33"/>
            <w:vAlign w:val="center"/>
          </w:tcPr>
          <w:p w14:paraId="2B8428E7" w14:textId="77777777" w:rsidR="002A5BA1" w:rsidRPr="005B17D3" w:rsidRDefault="002A5BA1" w:rsidP="00A942AA">
            <w:pPr>
              <w:pStyle w:val="body"/>
              <w:jc w:val="center"/>
              <w:rPr>
                <w:rFonts w:ascii="Courier New" w:hAnsi="Courier New" w:cs="Courier New"/>
                <w:b/>
                <w:sz w:val="20"/>
                <w:szCs w:val="20"/>
              </w:rPr>
            </w:pPr>
            <w:r w:rsidRPr="005B17D3">
              <w:rPr>
                <w:rFonts w:ascii="Courier New" w:hAnsi="Courier New" w:cs="Courier New"/>
                <w:b/>
                <w:bCs/>
                <w:sz w:val="20"/>
                <w:szCs w:val="20"/>
              </w:rPr>
              <w:t>Recalculated VCE count to include N</w:t>
            </w:r>
          </w:p>
        </w:tc>
        <w:tc>
          <w:tcPr>
            <w:tcW w:w="2531" w:type="dxa"/>
            <w:shd w:val="clear" w:color="auto" w:fill="D9E2F3" w:themeFill="accent1" w:themeFillTint="33"/>
            <w:vAlign w:val="center"/>
          </w:tcPr>
          <w:p w14:paraId="0821F618" w14:textId="77777777" w:rsidR="002A5BA1" w:rsidRPr="005B17D3" w:rsidRDefault="002A5BA1" w:rsidP="00A942AA">
            <w:pPr>
              <w:pStyle w:val="body"/>
              <w:jc w:val="center"/>
              <w:rPr>
                <w:rFonts w:ascii="Courier New" w:hAnsi="Courier New" w:cs="Courier New"/>
                <w:b/>
                <w:sz w:val="20"/>
                <w:szCs w:val="20"/>
              </w:rPr>
            </w:pPr>
            <w:r w:rsidRPr="005B17D3">
              <w:rPr>
                <w:rFonts w:ascii="Courier New" w:hAnsi="Courier New" w:cs="Courier New"/>
                <w:b/>
                <w:bCs/>
                <w:sz w:val="20"/>
                <w:szCs w:val="20"/>
              </w:rPr>
              <w:t>Investigation required for records</w:t>
            </w:r>
          </w:p>
        </w:tc>
        <w:tc>
          <w:tcPr>
            <w:tcW w:w="2684" w:type="dxa"/>
            <w:shd w:val="clear" w:color="auto" w:fill="D9E2F3" w:themeFill="accent1" w:themeFillTint="33"/>
            <w:vAlign w:val="center"/>
          </w:tcPr>
          <w:p w14:paraId="19EAB7D6" w14:textId="77777777" w:rsidR="002A5BA1" w:rsidRPr="005B17D3" w:rsidRDefault="002A5BA1" w:rsidP="00A942AA">
            <w:pPr>
              <w:pStyle w:val="NormalWeb"/>
              <w:jc w:val="center"/>
              <w:rPr>
                <w:rFonts w:ascii="Courier New" w:hAnsi="Courier New" w:cs="Courier New"/>
                <w:b/>
                <w:bCs/>
                <w:sz w:val="20"/>
                <w:szCs w:val="20"/>
              </w:rPr>
            </w:pPr>
            <w:r w:rsidRPr="005B17D3">
              <w:rPr>
                <w:rFonts w:ascii="Courier New" w:hAnsi="Courier New" w:cs="Courier New"/>
                <w:b/>
                <w:bCs/>
                <w:sz w:val="20"/>
                <w:szCs w:val="20"/>
              </w:rPr>
              <w:t>Sample of ICNs (Max 20)</w:t>
            </w:r>
          </w:p>
          <w:p w14:paraId="5C9B3A4C" w14:textId="77777777" w:rsidR="002A5BA1" w:rsidRPr="005B17D3" w:rsidRDefault="002A5BA1" w:rsidP="00A942AA">
            <w:pPr>
              <w:pStyle w:val="body"/>
              <w:jc w:val="center"/>
              <w:rPr>
                <w:rFonts w:ascii="Courier New" w:hAnsi="Courier New" w:cs="Courier New"/>
                <w:b/>
                <w:sz w:val="20"/>
                <w:szCs w:val="20"/>
              </w:rPr>
            </w:pPr>
            <w:r w:rsidRPr="005B17D3">
              <w:rPr>
                <w:rFonts w:ascii="Courier New" w:hAnsi="Courier New" w:cs="Courier New"/>
                <w:b/>
                <w:bCs/>
                <w:sz w:val="20"/>
                <w:szCs w:val="20"/>
              </w:rPr>
              <w:t> </w:t>
            </w:r>
          </w:p>
        </w:tc>
      </w:tr>
      <w:tr w:rsidR="002A5BA1" w:rsidRPr="005B17D3" w14:paraId="5CDA8183" w14:textId="77777777" w:rsidTr="00A942AA">
        <w:tc>
          <w:tcPr>
            <w:tcW w:w="2040" w:type="dxa"/>
            <w:vAlign w:val="center"/>
          </w:tcPr>
          <w:p w14:paraId="2430A37B" w14:textId="77777777" w:rsidR="002A5BA1" w:rsidRPr="005B17D3" w:rsidRDefault="002A5BA1" w:rsidP="00A942AA">
            <w:pPr>
              <w:pStyle w:val="body"/>
              <w:jc w:val="center"/>
              <w:rPr>
                <w:rFonts w:ascii="Courier New" w:hAnsi="Courier New" w:cs="Courier New"/>
                <w:sz w:val="20"/>
                <w:szCs w:val="20"/>
              </w:rPr>
            </w:pPr>
            <w:r w:rsidRPr="005B17D3">
              <w:rPr>
                <w:rFonts w:ascii="Courier New" w:hAnsi="Courier New" w:cs="Courier New"/>
                <w:sz w:val="20"/>
                <w:szCs w:val="20"/>
              </w:rPr>
              <w:t>300</w:t>
            </w:r>
          </w:p>
        </w:tc>
        <w:tc>
          <w:tcPr>
            <w:tcW w:w="2095" w:type="dxa"/>
            <w:vAlign w:val="center"/>
          </w:tcPr>
          <w:p w14:paraId="78FC7CAC" w14:textId="77777777" w:rsidR="002A5BA1" w:rsidRPr="005B17D3" w:rsidRDefault="002A5BA1" w:rsidP="00A942AA">
            <w:pPr>
              <w:pStyle w:val="body"/>
              <w:jc w:val="center"/>
              <w:rPr>
                <w:rFonts w:ascii="Courier New" w:hAnsi="Courier New" w:cs="Courier New"/>
                <w:i/>
                <w:sz w:val="20"/>
                <w:szCs w:val="20"/>
              </w:rPr>
            </w:pPr>
            <w:r w:rsidRPr="005B17D3">
              <w:rPr>
                <w:rFonts w:ascii="Courier New" w:hAnsi="Courier New" w:cs="Courier New"/>
                <w:sz w:val="20"/>
                <w:szCs w:val="20"/>
              </w:rPr>
              <w:t>285</w:t>
            </w:r>
          </w:p>
        </w:tc>
        <w:tc>
          <w:tcPr>
            <w:tcW w:w="2531" w:type="dxa"/>
            <w:vAlign w:val="center"/>
          </w:tcPr>
          <w:p w14:paraId="0947CE45" w14:textId="77777777" w:rsidR="002A5BA1" w:rsidRPr="005B17D3" w:rsidRDefault="002A5BA1" w:rsidP="00A942AA">
            <w:pPr>
              <w:pStyle w:val="body"/>
              <w:jc w:val="center"/>
              <w:rPr>
                <w:rFonts w:ascii="Courier New" w:hAnsi="Courier New" w:cs="Courier New"/>
                <w:i/>
                <w:sz w:val="20"/>
                <w:szCs w:val="20"/>
              </w:rPr>
            </w:pPr>
            <w:r w:rsidRPr="005B17D3">
              <w:rPr>
                <w:rFonts w:ascii="Courier New" w:hAnsi="Courier New" w:cs="Courier New"/>
                <w:sz w:val="20"/>
                <w:szCs w:val="20"/>
              </w:rPr>
              <w:t>15</w:t>
            </w:r>
          </w:p>
        </w:tc>
        <w:tc>
          <w:tcPr>
            <w:tcW w:w="2684" w:type="dxa"/>
            <w:vAlign w:val="center"/>
          </w:tcPr>
          <w:p w14:paraId="22C0E33E" w14:textId="77777777" w:rsidR="002A5BA1" w:rsidRPr="005B17D3" w:rsidRDefault="002A5BA1" w:rsidP="00A942AA">
            <w:pPr>
              <w:pStyle w:val="BodyText"/>
              <w:jc w:val="center"/>
              <w:rPr>
                <w:rFonts w:ascii="Courier New" w:hAnsi="Courier New" w:cs="Courier New"/>
                <w:sz w:val="20"/>
                <w:szCs w:val="22"/>
              </w:rPr>
            </w:pPr>
            <w:r w:rsidRPr="005B17D3">
              <w:rPr>
                <w:rFonts w:ascii="Courier New" w:hAnsi="Courier New" w:cs="Courier New"/>
                <w:sz w:val="20"/>
                <w:szCs w:val="22"/>
              </w:rPr>
              <w:t>1008829243V517462,1008794575V833001, 1013134386V673459, 1008829286V339980,1008799601V619787, 1008829243V517462,1008794575V833001, 1013134386V673459, 1008829286V339980, 1008799601V619787, 1008829243V517462</w:t>
            </w:r>
          </w:p>
        </w:tc>
      </w:tr>
    </w:tbl>
    <w:p w14:paraId="45A75D13" w14:textId="77777777" w:rsidR="002A5BA1" w:rsidRPr="005B17D3" w:rsidRDefault="002A5BA1" w:rsidP="002A5BA1">
      <w:pPr>
        <w:pStyle w:val="description"/>
      </w:pPr>
    </w:p>
    <w:p w14:paraId="40AA7D9D" w14:textId="77777777" w:rsidR="002A5BA1" w:rsidRPr="005B17D3" w:rsidRDefault="002A5BA1" w:rsidP="002A5BA1">
      <w:pPr>
        <w:pStyle w:val="tabletitle"/>
        <w:rPr>
          <w:rFonts w:ascii="Courier New" w:hAnsi="Courier New" w:cs="Courier New"/>
          <w:b/>
          <w:bCs/>
        </w:rPr>
      </w:pPr>
      <w:r w:rsidRPr="005B17D3">
        <w:rPr>
          <w:rFonts w:ascii="Courier New" w:hAnsi="Courier New" w:cs="Courier New"/>
          <w:b/>
          <w:bCs/>
        </w:rPr>
        <w:t>CCN/TPA Information</w:t>
      </w:r>
    </w:p>
    <w:p w14:paraId="67A1D676" w14:textId="77777777" w:rsidR="002A5BA1" w:rsidRPr="005B17D3" w:rsidRDefault="002A5BA1" w:rsidP="002A5BA1">
      <w:pPr>
        <w:pStyle w:val="description"/>
        <w:rPr>
          <w:rFonts w:ascii="Courier New" w:hAnsi="Courier New" w:cs="Courier New"/>
          <w:i/>
          <w:iCs/>
        </w:rPr>
      </w:pPr>
      <w:r w:rsidRPr="005B17D3">
        <w:rPr>
          <w:rFonts w:ascii="Courier New" w:hAnsi="Courier New" w:cs="Courier New"/>
          <w:i/>
          <w:iCs/>
        </w:rPr>
        <w:t>Description: Displays the file type, status and number of records for CCN and TPA.</w:t>
      </w:r>
    </w:p>
    <w:tbl>
      <w:tblPr>
        <w:tblStyle w:val="TableGrid"/>
        <w:tblW w:w="0" w:type="auto"/>
        <w:tblLook w:val="04A0" w:firstRow="1" w:lastRow="0" w:firstColumn="1" w:lastColumn="0" w:noHBand="0" w:noVBand="1"/>
      </w:tblPr>
      <w:tblGrid>
        <w:gridCol w:w="2095"/>
        <w:gridCol w:w="2531"/>
        <w:gridCol w:w="2684"/>
      </w:tblGrid>
      <w:tr w:rsidR="002A5BA1" w:rsidRPr="005B17D3" w14:paraId="59309491" w14:textId="77777777" w:rsidTr="00A942AA">
        <w:trPr>
          <w:trHeight w:val="404"/>
          <w:tblHeader/>
        </w:trPr>
        <w:tc>
          <w:tcPr>
            <w:tcW w:w="2095" w:type="dxa"/>
            <w:shd w:val="clear" w:color="auto" w:fill="D9E2F3" w:themeFill="accent1" w:themeFillTint="33"/>
            <w:vAlign w:val="center"/>
          </w:tcPr>
          <w:p w14:paraId="46AD5252" w14:textId="77777777" w:rsidR="002A5BA1" w:rsidRPr="005B17D3" w:rsidRDefault="002A5BA1" w:rsidP="00A942AA">
            <w:pPr>
              <w:pStyle w:val="body"/>
              <w:jc w:val="center"/>
              <w:rPr>
                <w:rFonts w:ascii="Courier New" w:hAnsi="Courier New" w:cs="Courier New"/>
                <w:b/>
                <w:sz w:val="20"/>
                <w:szCs w:val="20"/>
              </w:rPr>
            </w:pPr>
            <w:r w:rsidRPr="005B17D3">
              <w:rPr>
                <w:rFonts w:ascii="Courier New" w:hAnsi="Courier New" w:cs="Courier New"/>
                <w:b/>
                <w:bCs/>
                <w:sz w:val="20"/>
                <w:szCs w:val="20"/>
              </w:rPr>
              <w:t>File Type</w:t>
            </w:r>
          </w:p>
        </w:tc>
        <w:tc>
          <w:tcPr>
            <w:tcW w:w="2531" w:type="dxa"/>
            <w:shd w:val="clear" w:color="auto" w:fill="D9E2F3" w:themeFill="accent1" w:themeFillTint="33"/>
            <w:vAlign w:val="center"/>
          </w:tcPr>
          <w:p w14:paraId="023BEB62" w14:textId="77777777" w:rsidR="002A5BA1" w:rsidRPr="005B17D3" w:rsidRDefault="002A5BA1" w:rsidP="00A942AA">
            <w:pPr>
              <w:pStyle w:val="body"/>
              <w:jc w:val="center"/>
              <w:rPr>
                <w:rFonts w:ascii="Courier New" w:hAnsi="Courier New" w:cs="Courier New"/>
                <w:b/>
                <w:sz w:val="20"/>
                <w:szCs w:val="20"/>
              </w:rPr>
            </w:pPr>
            <w:r w:rsidRPr="005B17D3">
              <w:rPr>
                <w:rFonts w:ascii="Courier New" w:hAnsi="Courier New" w:cs="Courier New"/>
                <w:b/>
                <w:bCs/>
                <w:sz w:val="20"/>
                <w:szCs w:val="20"/>
              </w:rPr>
              <w:t>Status</w:t>
            </w:r>
          </w:p>
        </w:tc>
        <w:tc>
          <w:tcPr>
            <w:tcW w:w="2684" w:type="dxa"/>
            <w:shd w:val="clear" w:color="auto" w:fill="D9E2F3" w:themeFill="accent1" w:themeFillTint="33"/>
            <w:vAlign w:val="center"/>
          </w:tcPr>
          <w:p w14:paraId="4FC1CF0A" w14:textId="77777777" w:rsidR="002A5BA1" w:rsidRPr="005B17D3" w:rsidRDefault="002A5BA1" w:rsidP="00A942AA">
            <w:pPr>
              <w:pStyle w:val="body"/>
              <w:jc w:val="center"/>
              <w:rPr>
                <w:rFonts w:ascii="Courier New" w:hAnsi="Courier New" w:cs="Courier New"/>
                <w:b/>
                <w:sz w:val="20"/>
                <w:szCs w:val="20"/>
              </w:rPr>
            </w:pPr>
            <w:r w:rsidRPr="005B17D3">
              <w:rPr>
                <w:rFonts w:ascii="Courier New" w:hAnsi="Courier New" w:cs="Courier New"/>
                <w:b/>
                <w:bCs/>
                <w:sz w:val="20"/>
                <w:szCs w:val="20"/>
              </w:rPr>
              <w:t>Count</w:t>
            </w:r>
          </w:p>
        </w:tc>
      </w:tr>
      <w:tr w:rsidR="002A5BA1" w:rsidRPr="005B17D3" w14:paraId="5D7AB695" w14:textId="77777777" w:rsidTr="00A942AA">
        <w:tc>
          <w:tcPr>
            <w:tcW w:w="2095" w:type="dxa"/>
            <w:vAlign w:val="center"/>
          </w:tcPr>
          <w:p w14:paraId="37C058AA" w14:textId="77777777" w:rsidR="002A5BA1" w:rsidRPr="005B17D3" w:rsidRDefault="002A5BA1" w:rsidP="00A942AA">
            <w:pPr>
              <w:pStyle w:val="body"/>
              <w:jc w:val="center"/>
              <w:rPr>
                <w:rFonts w:ascii="Courier New" w:hAnsi="Courier New" w:cs="Courier New"/>
                <w:i/>
                <w:sz w:val="20"/>
                <w:szCs w:val="20"/>
              </w:rPr>
            </w:pPr>
            <w:r w:rsidRPr="005B17D3">
              <w:rPr>
                <w:rFonts w:ascii="Courier New" w:hAnsi="Courier New" w:cs="Courier New"/>
                <w:sz w:val="20"/>
                <w:szCs w:val="20"/>
              </w:rPr>
              <w:t>TPA Positive</w:t>
            </w:r>
          </w:p>
        </w:tc>
        <w:tc>
          <w:tcPr>
            <w:tcW w:w="2531" w:type="dxa"/>
            <w:vAlign w:val="center"/>
          </w:tcPr>
          <w:p w14:paraId="6916515D" w14:textId="77777777" w:rsidR="002A5BA1" w:rsidRPr="005B17D3" w:rsidRDefault="002A5BA1" w:rsidP="00A942AA">
            <w:pPr>
              <w:pStyle w:val="body"/>
              <w:jc w:val="center"/>
              <w:rPr>
                <w:rFonts w:ascii="Courier New" w:hAnsi="Courier New" w:cs="Courier New"/>
                <w:i/>
                <w:sz w:val="20"/>
                <w:szCs w:val="20"/>
              </w:rPr>
            </w:pPr>
            <w:r w:rsidRPr="005B17D3">
              <w:rPr>
                <w:rFonts w:ascii="Courier New" w:hAnsi="Courier New" w:cs="Courier New"/>
                <w:sz w:val="20"/>
                <w:szCs w:val="20"/>
              </w:rPr>
              <w:t>N/A</w:t>
            </w:r>
          </w:p>
        </w:tc>
        <w:tc>
          <w:tcPr>
            <w:tcW w:w="2684" w:type="dxa"/>
            <w:vAlign w:val="center"/>
          </w:tcPr>
          <w:p w14:paraId="183C544C" w14:textId="77777777" w:rsidR="002A5BA1" w:rsidRPr="005B17D3" w:rsidRDefault="002A5BA1" w:rsidP="00A942AA">
            <w:pPr>
              <w:pStyle w:val="body"/>
              <w:jc w:val="center"/>
              <w:rPr>
                <w:rFonts w:ascii="Courier New" w:hAnsi="Courier New" w:cs="Courier New"/>
                <w:i/>
                <w:sz w:val="20"/>
                <w:szCs w:val="20"/>
              </w:rPr>
            </w:pPr>
            <w:r w:rsidRPr="005B17D3">
              <w:rPr>
                <w:rFonts w:ascii="Courier New" w:hAnsi="Courier New" w:cs="Courier New"/>
                <w:sz w:val="20"/>
                <w:szCs w:val="20"/>
              </w:rPr>
              <w:t>0</w:t>
            </w:r>
          </w:p>
        </w:tc>
      </w:tr>
      <w:tr w:rsidR="002A5BA1" w:rsidRPr="005B17D3" w14:paraId="44278628" w14:textId="77777777" w:rsidTr="00A942AA">
        <w:tc>
          <w:tcPr>
            <w:tcW w:w="2095" w:type="dxa"/>
            <w:vAlign w:val="center"/>
          </w:tcPr>
          <w:p w14:paraId="47BB5D34" w14:textId="77777777" w:rsidR="002A5BA1" w:rsidRPr="005B17D3" w:rsidRDefault="002A5BA1" w:rsidP="00A942AA">
            <w:pPr>
              <w:pStyle w:val="body"/>
              <w:jc w:val="center"/>
              <w:rPr>
                <w:rFonts w:ascii="Courier New" w:hAnsi="Courier New" w:cs="Courier New"/>
                <w:i/>
                <w:sz w:val="20"/>
                <w:szCs w:val="20"/>
              </w:rPr>
            </w:pPr>
            <w:r w:rsidRPr="005B17D3">
              <w:rPr>
                <w:rFonts w:ascii="Courier New" w:hAnsi="Courier New" w:cs="Courier New"/>
                <w:sz w:val="20"/>
                <w:szCs w:val="20"/>
              </w:rPr>
              <w:t>TPA Negative</w:t>
            </w:r>
          </w:p>
        </w:tc>
        <w:tc>
          <w:tcPr>
            <w:tcW w:w="2531" w:type="dxa"/>
            <w:vAlign w:val="center"/>
          </w:tcPr>
          <w:p w14:paraId="79F35D04" w14:textId="77777777" w:rsidR="002A5BA1" w:rsidRPr="005B17D3" w:rsidRDefault="002A5BA1" w:rsidP="00A942AA">
            <w:pPr>
              <w:pStyle w:val="body"/>
              <w:jc w:val="center"/>
              <w:rPr>
                <w:rFonts w:ascii="Courier New" w:hAnsi="Courier New" w:cs="Courier New"/>
                <w:i/>
                <w:sz w:val="20"/>
                <w:szCs w:val="20"/>
              </w:rPr>
            </w:pPr>
            <w:r w:rsidRPr="005B17D3">
              <w:rPr>
                <w:rFonts w:ascii="Courier New" w:hAnsi="Courier New" w:cs="Courier New"/>
                <w:sz w:val="20"/>
                <w:szCs w:val="20"/>
              </w:rPr>
              <w:t>N/A</w:t>
            </w:r>
          </w:p>
        </w:tc>
        <w:tc>
          <w:tcPr>
            <w:tcW w:w="2684" w:type="dxa"/>
            <w:vAlign w:val="center"/>
          </w:tcPr>
          <w:p w14:paraId="08446D73" w14:textId="77777777" w:rsidR="002A5BA1" w:rsidRPr="005B17D3" w:rsidRDefault="002A5BA1" w:rsidP="00A942AA">
            <w:pPr>
              <w:pStyle w:val="body"/>
              <w:jc w:val="center"/>
              <w:rPr>
                <w:rFonts w:ascii="Courier New" w:hAnsi="Courier New" w:cs="Courier New"/>
                <w:i/>
                <w:sz w:val="20"/>
                <w:szCs w:val="20"/>
              </w:rPr>
            </w:pPr>
            <w:r w:rsidRPr="005B17D3">
              <w:rPr>
                <w:rFonts w:ascii="Courier New" w:hAnsi="Courier New" w:cs="Courier New"/>
                <w:sz w:val="20"/>
                <w:szCs w:val="20"/>
              </w:rPr>
              <w:t>0</w:t>
            </w:r>
          </w:p>
        </w:tc>
      </w:tr>
      <w:tr w:rsidR="002A5BA1" w:rsidRPr="005B17D3" w14:paraId="3375246F" w14:textId="77777777" w:rsidTr="00A942AA">
        <w:tc>
          <w:tcPr>
            <w:tcW w:w="2095" w:type="dxa"/>
            <w:vAlign w:val="center"/>
          </w:tcPr>
          <w:p w14:paraId="3B527AE8" w14:textId="77777777" w:rsidR="002A5BA1" w:rsidRPr="005B17D3" w:rsidRDefault="002A5BA1" w:rsidP="00A942AA">
            <w:pPr>
              <w:pStyle w:val="body"/>
              <w:jc w:val="center"/>
              <w:rPr>
                <w:rFonts w:ascii="Courier New" w:hAnsi="Courier New" w:cs="Courier New"/>
                <w:i/>
                <w:sz w:val="20"/>
                <w:szCs w:val="20"/>
              </w:rPr>
            </w:pPr>
            <w:r w:rsidRPr="005B17D3">
              <w:rPr>
                <w:rFonts w:ascii="Courier New" w:hAnsi="Courier New" w:cs="Courier New"/>
                <w:sz w:val="20"/>
                <w:szCs w:val="20"/>
              </w:rPr>
              <w:t>CCN Daily</w:t>
            </w:r>
          </w:p>
        </w:tc>
        <w:tc>
          <w:tcPr>
            <w:tcW w:w="2531" w:type="dxa"/>
            <w:vAlign w:val="center"/>
          </w:tcPr>
          <w:p w14:paraId="6641EFF8" w14:textId="77777777" w:rsidR="002A5BA1" w:rsidRPr="005B17D3" w:rsidRDefault="002A5BA1" w:rsidP="00A942AA">
            <w:pPr>
              <w:pStyle w:val="body"/>
              <w:jc w:val="center"/>
              <w:rPr>
                <w:rFonts w:ascii="Courier New" w:hAnsi="Courier New" w:cs="Courier New"/>
                <w:i/>
                <w:sz w:val="20"/>
                <w:szCs w:val="20"/>
              </w:rPr>
            </w:pPr>
            <w:r w:rsidRPr="005B17D3">
              <w:rPr>
                <w:rFonts w:ascii="Courier New" w:hAnsi="Courier New" w:cs="Courier New"/>
                <w:sz w:val="20"/>
                <w:szCs w:val="20"/>
              </w:rPr>
              <w:t>Sent</w:t>
            </w:r>
          </w:p>
        </w:tc>
        <w:tc>
          <w:tcPr>
            <w:tcW w:w="2684" w:type="dxa"/>
            <w:vAlign w:val="center"/>
          </w:tcPr>
          <w:p w14:paraId="0A9FE732" w14:textId="77777777" w:rsidR="002A5BA1" w:rsidRPr="005B17D3" w:rsidRDefault="002A5BA1" w:rsidP="00A942AA">
            <w:pPr>
              <w:pStyle w:val="body"/>
              <w:jc w:val="center"/>
              <w:rPr>
                <w:rFonts w:ascii="Courier New" w:hAnsi="Courier New" w:cs="Courier New"/>
                <w:i/>
                <w:sz w:val="20"/>
                <w:szCs w:val="20"/>
              </w:rPr>
            </w:pPr>
            <w:r w:rsidRPr="005B17D3">
              <w:rPr>
                <w:rFonts w:ascii="Courier New" w:hAnsi="Courier New" w:cs="Courier New"/>
                <w:sz w:val="20"/>
                <w:szCs w:val="20"/>
              </w:rPr>
              <w:t>7</w:t>
            </w:r>
          </w:p>
        </w:tc>
      </w:tr>
    </w:tbl>
    <w:p w14:paraId="300383CD" w14:textId="77777777" w:rsidR="002A5BA1" w:rsidRPr="005B17D3" w:rsidRDefault="002A5BA1" w:rsidP="002A5BA1">
      <w:pPr>
        <w:pStyle w:val="description"/>
        <w:rPr>
          <w:i/>
          <w:iCs/>
        </w:rPr>
      </w:pPr>
      <w:r w:rsidRPr="005B17D3">
        <w:t> </w:t>
      </w:r>
    </w:p>
    <w:p w14:paraId="11E42246" w14:textId="1D12FAE9" w:rsidR="002A5BA1" w:rsidRPr="005B17D3" w:rsidRDefault="002A5BA1" w:rsidP="002A5BA1">
      <w:pPr>
        <w:pStyle w:val="tabletitle"/>
        <w:rPr>
          <w:rFonts w:ascii="Courier New" w:hAnsi="Courier New" w:cs="Courier New"/>
          <w:b/>
          <w:bCs/>
        </w:rPr>
      </w:pPr>
      <w:r w:rsidRPr="005B17D3">
        <w:rPr>
          <w:rFonts w:ascii="Courier New" w:hAnsi="Courier New" w:cs="Courier New"/>
          <w:b/>
          <w:bCs/>
        </w:rPr>
        <w:t xml:space="preserve">Records Failed to be Sent to VistA for </w:t>
      </w:r>
      <w:r w:rsidR="005A7E91" w:rsidRPr="005B17D3">
        <w:rPr>
          <w:rFonts w:ascii="Courier New" w:hAnsi="Courier New" w:cs="Courier New"/>
          <w:b/>
          <w:bCs/>
        </w:rPr>
        <w:t>VHA</w:t>
      </w:r>
      <w:r w:rsidR="00C2105F" w:rsidRPr="005B17D3">
        <w:rPr>
          <w:rFonts w:ascii="Courier New" w:hAnsi="Courier New" w:cs="Courier New"/>
          <w:b/>
          <w:bCs/>
        </w:rPr>
        <w:t>P</w:t>
      </w:r>
      <w:r w:rsidRPr="005B17D3">
        <w:rPr>
          <w:rFonts w:ascii="Courier New" w:hAnsi="Courier New" w:cs="Courier New"/>
          <w:b/>
          <w:bCs/>
        </w:rPr>
        <w:t xml:space="preserve"> Change</w:t>
      </w:r>
    </w:p>
    <w:p w14:paraId="78037FE3" w14:textId="4F703A06" w:rsidR="002A5BA1" w:rsidRPr="005B17D3" w:rsidRDefault="002A5BA1" w:rsidP="002A5BA1">
      <w:pPr>
        <w:pStyle w:val="description"/>
        <w:rPr>
          <w:rFonts w:ascii="Courier New" w:hAnsi="Courier New" w:cs="Courier New"/>
          <w:i/>
          <w:iCs/>
        </w:rPr>
      </w:pPr>
      <w:bookmarkStart w:id="1141" w:name="_Hlk22214232"/>
      <w:r w:rsidRPr="005B17D3">
        <w:rPr>
          <w:rFonts w:ascii="Courier New" w:hAnsi="Courier New" w:cs="Courier New"/>
          <w:i/>
          <w:iCs/>
        </w:rPr>
        <w:t xml:space="preserve">Description:  Displays only for Community Care </w:t>
      </w:r>
      <w:r w:rsidR="005A7E91" w:rsidRPr="005B17D3">
        <w:rPr>
          <w:rFonts w:ascii="Courier New" w:hAnsi="Courier New" w:cs="Courier New"/>
          <w:i/>
          <w:iCs/>
        </w:rPr>
        <w:t>VHAPs</w:t>
      </w:r>
      <w:r w:rsidRPr="005B17D3">
        <w:rPr>
          <w:rFonts w:ascii="Courier New" w:hAnsi="Courier New" w:cs="Courier New"/>
          <w:i/>
          <w:iCs/>
        </w:rPr>
        <w:t>, if there is no associated work item (Category: Consistency Checks) and no associated Z11 transaction.</w:t>
      </w:r>
    </w:p>
    <w:tbl>
      <w:tblPr>
        <w:tblStyle w:val="TableGrid"/>
        <w:tblW w:w="0" w:type="auto"/>
        <w:tblLook w:val="04A0" w:firstRow="1" w:lastRow="0" w:firstColumn="1" w:lastColumn="0" w:noHBand="0" w:noVBand="1"/>
      </w:tblPr>
      <w:tblGrid>
        <w:gridCol w:w="2095"/>
        <w:gridCol w:w="2531"/>
        <w:gridCol w:w="2684"/>
      </w:tblGrid>
      <w:tr w:rsidR="002A5BA1" w:rsidRPr="005B17D3" w14:paraId="3906CCC1" w14:textId="77777777" w:rsidTr="00A942AA">
        <w:trPr>
          <w:trHeight w:val="404"/>
          <w:tblHeader/>
        </w:trPr>
        <w:tc>
          <w:tcPr>
            <w:tcW w:w="2095" w:type="dxa"/>
            <w:shd w:val="clear" w:color="auto" w:fill="D9E2F3" w:themeFill="accent1" w:themeFillTint="33"/>
            <w:vAlign w:val="center"/>
          </w:tcPr>
          <w:bookmarkEnd w:id="1141"/>
          <w:p w14:paraId="394E2AF7" w14:textId="00F661A6" w:rsidR="002A5BA1" w:rsidRPr="005B17D3" w:rsidRDefault="005A7E91" w:rsidP="00A942AA">
            <w:pPr>
              <w:pStyle w:val="body"/>
              <w:jc w:val="center"/>
              <w:rPr>
                <w:rFonts w:ascii="Courier New" w:hAnsi="Courier New" w:cs="Courier New"/>
                <w:b/>
                <w:sz w:val="20"/>
                <w:szCs w:val="20"/>
              </w:rPr>
            </w:pPr>
            <w:r w:rsidRPr="005B17D3">
              <w:rPr>
                <w:rFonts w:ascii="Courier New" w:hAnsi="Courier New" w:cs="Courier New"/>
                <w:b/>
                <w:bCs/>
                <w:sz w:val="20"/>
                <w:szCs w:val="20"/>
              </w:rPr>
              <w:t xml:space="preserve">VHAPs </w:t>
            </w:r>
            <w:r w:rsidR="002A5BA1" w:rsidRPr="005B17D3">
              <w:rPr>
                <w:rFonts w:ascii="Courier New" w:hAnsi="Courier New" w:cs="Courier New"/>
                <w:b/>
                <w:bCs/>
                <w:sz w:val="20"/>
                <w:szCs w:val="20"/>
              </w:rPr>
              <w:t>Created Daily in ES and Not Sent to Vista</w:t>
            </w:r>
          </w:p>
        </w:tc>
        <w:tc>
          <w:tcPr>
            <w:tcW w:w="2531" w:type="dxa"/>
            <w:shd w:val="clear" w:color="auto" w:fill="D9E2F3" w:themeFill="accent1" w:themeFillTint="33"/>
            <w:vAlign w:val="center"/>
          </w:tcPr>
          <w:p w14:paraId="06D3172E" w14:textId="6F44035D" w:rsidR="002A5BA1" w:rsidRPr="005B17D3" w:rsidRDefault="002A5BA1" w:rsidP="00A942AA">
            <w:pPr>
              <w:pStyle w:val="body"/>
              <w:jc w:val="center"/>
              <w:rPr>
                <w:rFonts w:ascii="Courier New" w:hAnsi="Courier New" w:cs="Courier New"/>
                <w:b/>
                <w:sz w:val="20"/>
                <w:szCs w:val="20"/>
              </w:rPr>
            </w:pPr>
            <w:r w:rsidRPr="005B17D3">
              <w:rPr>
                <w:rFonts w:ascii="Courier New" w:hAnsi="Courier New" w:cs="Courier New"/>
                <w:b/>
                <w:bCs/>
                <w:sz w:val="20"/>
                <w:szCs w:val="20"/>
              </w:rPr>
              <w:t xml:space="preserve">Records with VCE changes that do not have a corresponding </w:t>
            </w:r>
            <w:r w:rsidR="005A7E91" w:rsidRPr="005B17D3">
              <w:rPr>
                <w:rFonts w:ascii="Courier New" w:hAnsi="Courier New" w:cs="Courier New"/>
                <w:b/>
                <w:bCs/>
                <w:sz w:val="20"/>
                <w:szCs w:val="20"/>
              </w:rPr>
              <w:t>VHAPs</w:t>
            </w:r>
          </w:p>
        </w:tc>
        <w:tc>
          <w:tcPr>
            <w:tcW w:w="2684" w:type="dxa"/>
            <w:shd w:val="clear" w:color="auto" w:fill="D9E2F3" w:themeFill="accent1" w:themeFillTint="33"/>
            <w:vAlign w:val="center"/>
          </w:tcPr>
          <w:p w14:paraId="6B2D0431" w14:textId="77777777" w:rsidR="002A5BA1" w:rsidRPr="005B17D3" w:rsidRDefault="002A5BA1" w:rsidP="00A942AA">
            <w:pPr>
              <w:pStyle w:val="body"/>
              <w:jc w:val="center"/>
              <w:rPr>
                <w:rFonts w:ascii="Courier New" w:hAnsi="Courier New" w:cs="Courier New"/>
                <w:b/>
                <w:sz w:val="20"/>
                <w:szCs w:val="20"/>
              </w:rPr>
            </w:pPr>
            <w:r w:rsidRPr="005B17D3">
              <w:rPr>
                <w:rFonts w:ascii="Courier New" w:hAnsi="Courier New" w:cs="Courier New"/>
                <w:b/>
                <w:bCs/>
                <w:sz w:val="20"/>
                <w:szCs w:val="20"/>
              </w:rPr>
              <w:t>Sample of ICNs (Max 20)</w:t>
            </w:r>
          </w:p>
        </w:tc>
      </w:tr>
      <w:tr w:rsidR="002A5BA1" w:rsidRPr="005B17D3" w14:paraId="4929FC68" w14:textId="77777777" w:rsidTr="00A942AA">
        <w:tc>
          <w:tcPr>
            <w:tcW w:w="2095" w:type="dxa"/>
            <w:vAlign w:val="center"/>
          </w:tcPr>
          <w:p w14:paraId="54E9D2D1" w14:textId="77777777" w:rsidR="002A5BA1" w:rsidRPr="005B17D3" w:rsidRDefault="002A5BA1" w:rsidP="00A942AA">
            <w:pPr>
              <w:pStyle w:val="body"/>
              <w:jc w:val="center"/>
              <w:rPr>
                <w:rFonts w:ascii="Courier New" w:hAnsi="Courier New" w:cs="Courier New"/>
                <w:i/>
                <w:sz w:val="20"/>
                <w:szCs w:val="20"/>
              </w:rPr>
            </w:pPr>
            <w:r w:rsidRPr="005B17D3">
              <w:rPr>
                <w:rFonts w:ascii="Courier New" w:hAnsi="Courier New" w:cs="Courier New"/>
                <w:sz w:val="20"/>
                <w:szCs w:val="20"/>
              </w:rPr>
              <w:t>200</w:t>
            </w:r>
          </w:p>
        </w:tc>
        <w:tc>
          <w:tcPr>
            <w:tcW w:w="2531" w:type="dxa"/>
            <w:vAlign w:val="center"/>
          </w:tcPr>
          <w:p w14:paraId="29497970" w14:textId="77777777" w:rsidR="002A5BA1" w:rsidRPr="005B17D3" w:rsidRDefault="002A5BA1" w:rsidP="00A942AA">
            <w:pPr>
              <w:pStyle w:val="body"/>
              <w:jc w:val="center"/>
              <w:rPr>
                <w:rFonts w:ascii="Courier New" w:hAnsi="Courier New" w:cs="Courier New"/>
                <w:i/>
                <w:sz w:val="20"/>
                <w:szCs w:val="20"/>
              </w:rPr>
            </w:pPr>
            <w:r w:rsidRPr="005B17D3">
              <w:rPr>
                <w:rFonts w:ascii="Courier New" w:hAnsi="Courier New" w:cs="Courier New"/>
                <w:sz w:val="20"/>
                <w:szCs w:val="20"/>
              </w:rPr>
              <w:t> </w:t>
            </w:r>
          </w:p>
        </w:tc>
        <w:tc>
          <w:tcPr>
            <w:tcW w:w="2684" w:type="dxa"/>
            <w:vAlign w:val="center"/>
          </w:tcPr>
          <w:p w14:paraId="02C48B8B" w14:textId="77777777" w:rsidR="002A5BA1" w:rsidRPr="005B17D3" w:rsidRDefault="002A5BA1" w:rsidP="00A942AA">
            <w:pPr>
              <w:pStyle w:val="body"/>
              <w:jc w:val="center"/>
              <w:rPr>
                <w:rFonts w:ascii="Courier New" w:hAnsi="Courier New" w:cs="Courier New"/>
                <w:i/>
                <w:sz w:val="20"/>
                <w:szCs w:val="20"/>
              </w:rPr>
            </w:pPr>
            <w:r w:rsidRPr="005B17D3">
              <w:rPr>
                <w:rFonts w:ascii="Courier New" w:hAnsi="Courier New" w:cs="Courier New"/>
                <w:sz w:val="20"/>
                <w:szCs w:val="20"/>
              </w:rPr>
              <w:t> </w:t>
            </w:r>
          </w:p>
        </w:tc>
      </w:tr>
    </w:tbl>
    <w:p w14:paraId="6AC5025D" w14:textId="77777777" w:rsidR="002A5BA1" w:rsidRPr="005B17D3" w:rsidRDefault="002A5BA1" w:rsidP="002A5BA1">
      <w:pPr>
        <w:pStyle w:val="NormalWeb"/>
      </w:pPr>
    </w:p>
    <w:p w14:paraId="22F89FCD" w14:textId="77777777" w:rsidR="002A5BA1" w:rsidRPr="005B17D3" w:rsidRDefault="002A5BA1" w:rsidP="002A5BA1">
      <w:pPr>
        <w:pStyle w:val="NormalWeb"/>
      </w:pPr>
    </w:p>
    <w:p w14:paraId="5E51DAAB" w14:textId="77777777" w:rsidR="009378B5" w:rsidRPr="005B17D3" w:rsidRDefault="009378B5" w:rsidP="00EF3896">
      <w:pPr>
        <w:pStyle w:val="Heading3"/>
      </w:pPr>
      <w:bookmarkStart w:id="1142" w:name="_Toc31622270"/>
      <w:r w:rsidRPr="005B17D3">
        <w:t>Other Ineligibility</w:t>
      </w:r>
      <w:bookmarkEnd w:id="1142"/>
    </w:p>
    <w:p w14:paraId="053EAFB6" w14:textId="77777777" w:rsidR="009378B5" w:rsidRPr="005B17D3" w:rsidRDefault="009378B5" w:rsidP="00EF3896">
      <w:pPr>
        <w:pStyle w:val="BodyTextBullet2"/>
      </w:pPr>
      <w:r w:rsidRPr="005B17D3">
        <w:t xml:space="preserve">The </w:t>
      </w:r>
      <w:r w:rsidRPr="005B17D3">
        <w:rPr>
          <w:b/>
        </w:rPr>
        <w:t>Other Ineligibility</w:t>
      </w:r>
      <w:r w:rsidRPr="005B17D3">
        <w:t xml:space="preserve"> section displays other ineligibility factors such as the reason, the VARO decision, and the effective date the Veteran was found to be ineligible</w:t>
      </w:r>
      <w:r w:rsidRPr="005B17D3">
        <w:fldChar w:fldCharType="begin"/>
      </w:r>
      <w:r w:rsidRPr="005B17D3">
        <w:instrText xml:space="preserve"> XE "</w:instrText>
      </w:r>
      <w:r w:rsidRPr="005B17D3">
        <w:rPr>
          <w:b/>
        </w:rPr>
        <w:instrText>Ineligible</w:instrText>
      </w:r>
      <w:r w:rsidRPr="005B17D3">
        <w:instrText xml:space="preserve">" </w:instrText>
      </w:r>
      <w:r w:rsidRPr="005B17D3">
        <w:fldChar w:fldCharType="end"/>
      </w:r>
      <w:r w:rsidRPr="005B17D3">
        <w:t xml:space="preserve"> for VHA Health Care.</w:t>
      </w:r>
    </w:p>
    <w:p w14:paraId="50E78792" w14:textId="77777777" w:rsidR="009378B5" w:rsidRPr="005B17D3" w:rsidRDefault="009378B5" w:rsidP="00EF3896">
      <w:pPr>
        <w:pStyle w:val="BodyTextBullet2"/>
      </w:pPr>
    </w:p>
    <w:p w14:paraId="2051CDB2" w14:textId="77777777" w:rsidR="005E43C6" w:rsidRPr="005B17D3" w:rsidRDefault="005E43C6" w:rsidP="005E43C6">
      <w:pPr>
        <w:pStyle w:val="Heading3"/>
      </w:pPr>
      <w:bookmarkStart w:id="1143" w:name="_Toc31622271"/>
      <w:r w:rsidRPr="005B17D3">
        <w:t>Expanded Mental Health Care</w:t>
      </w:r>
      <w:bookmarkEnd w:id="1143"/>
    </w:p>
    <w:p w14:paraId="7D4CE0C7" w14:textId="77777777" w:rsidR="005E43C6" w:rsidRPr="005B17D3" w:rsidRDefault="005E43C6" w:rsidP="005E43C6">
      <w:pPr>
        <w:pStyle w:val="BodyTextBullet1"/>
      </w:pPr>
      <w:r w:rsidRPr="005B17D3">
        <w:t>Suicide prevention is a Department of Veterans Affairs (VA) top clinical priority.  In 2017, all Veterans Health Administration (VHA) medical centers started offering emergency stabilization care for former Servicemembers who present at a facility with an emergent mental health care need.  Former Servicemembers with an “Other Than Honorable” (OTH) administrative discharge (who are waiting for their additional discharge adjudication to be completed) may receive care for their mental health care emergency needs for an initial 90-day period, which can include inpatient, residential or outpatient care.  Additional 90-day periods of care may be authorized as needed by a Veterans Integrated Service Network (VISN) Chief Medical Officer.  In addition, former Servicemembers who are OTH who present at a facility with an immediate need for mental health care related to combat or military sexual trauma (MST) may receive care too.</w:t>
      </w:r>
    </w:p>
    <w:p w14:paraId="09583E90" w14:textId="77777777" w:rsidR="005E43C6" w:rsidRPr="005B17D3" w:rsidRDefault="005E43C6" w:rsidP="005E43C6">
      <w:pPr>
        <w:pStyle w:val="BodyTextBullet1"/>
      </w:pPr>
      <w:r w:rsidRPr="005B17D3">
        <w:t xml:space="preserve">The Suicide High Risk Patient Enhancements (SHRPE) eligibility enhancements will identify eligibility for emergency mental health care services for former Servicemembers with OTH administrative discharge and track their care.   The enhancements involve creating a new “Expanded MH Care Non-Enrollee” non-veteran primary eligibility code, creating two new eligibility factors to identify the OTH related mental health care reason, and adding the 90-day tracking cycles, where applicable, in the Enrollment System (ES).  </w:t>
      </w:r>
      <w:bookmarkStart w:id="1144" w:name="_Hlk11942392"/>
      <w:r w:rsidRPr="005B17D3">
        <w:t>ES will be the authoritative source for capturing and sharing the OTH data, including the new eligibility code, the new eligibility factors and the OTH periods data.</w:t>
      </w:r>
      <w:bookmarkEnd w:id="1144"/>
    </w:p>
    <w:p w14:paraId="1964CEFD" w14:textId="77777777" w:rsidR="005E43C6" w:rsidRPr="005B17D3" w:rsidRDefault="005E43C6" w:rsidP="005E43C6">
      <w:pPr>
        <w:pStyle w:val="BodyTextBullet1"/>
        <w:rPr>
          <w:rStyle w:val="BodyChar"/>
          <w:rFonts w:ascii="Times New Roman" w:eastAsia="+mn-ea" w:hAnsi="Times New Roman" w:cs="Times New Roman"/>
          <w:color w:val="auto"/>
          <w:sz w:val="24"/>
          <w:szCs w:val="24"/>
        </w:rPr>
      </w:pPr>
      <w:r w:rsidRPr="005B17D3">
        <w:rPr>
          <w:rStyle w:val="BodyChar"/>
          <w:rFonts w:ascii="Times New Roman" w:eastAsia="+mn-ea" w:hAnsi="Times New Roman" w:cs="Times New Roman"/>
          <w:color w:val="auto"/>
          <w:sz w:val="24"/>
          <w:szCs w:val="24"/>
        </w:rPr>
        <w:t>The addition of the new eligibility code and eligibility factors and their data will support providing access to emergent and other mental health care to former Servicemembers who are not otherwise covered by existing eligibility alternatives.</w:t>
      </w:r>
    </w:p>
    <w:p w14:paraId="167EFF85" w14:textId="586C0BDE" w:rsidR="005E43C6" w:rsidRPr="005B17D3" w:rsidRDefault="005E43C6" w:rsidP="003C2656">
      <w:pPr>
        <w:pStyle w:val="BodyTextBullet2"/>
      </w:pPr>
    </w:p>
    <w:p w14:paraId="302FEEA2" w14:textId="77777777" w:rsidR="005E43C6" w:rsidRPr="005B17D3" w:rsidRDefault="005E43C6" w:rsidP="005E43C6"/>
    <w:p w14:paraId="3C6525F2" w14:textId="77777777" w:rsidR="009378B5" w:rsidRPr="005B17D3" w:rsidRDefault="009378B5" w:rsidP="00EF3896">
      <w:pPr>
        <w:pStyle w:val="Heading3"/>
      </w:pPr>
      <w:bookmarkStart w:id="1145" w:name="_Toc31622272"/>
      <w:r w:rsidRPr="005B17D3">
        <w:t>Financial</w:t>
      </w:r>
      <w:r w:rsidRPr="005B17D3">
        <w:fldChar w:fldCharType="begin"/>
      </w:r>
      <w:r w:rsidRPr="005B17D3">
        <w:instrText xml:space="preserve"> XE "</w:instrText>
      </w:r>
      <w:r w:rsidRPr="005B17D3">
        <w:rPr>
          <w:sz w:val="18"/>
          <w:szCs w:val="18"/>
        </w:rPr>
        <w:instrText>Financial:</w:instrText>
      </w:r>
      <w:r w:rsidRPr="005B17D3">
        <w:instrText xml:space="preserve">Assessment" </w:instrText>
      </w:r>
      <w:r w:rsidRPr="005B17D3">
        <w:fldChar w:fldCharType="end"/>
      </w:r>
      <w:r w:rsidRPr="005B17D3">
        <w:t xml:space="preserve"> Assessment</w:t>
      </w:r>
      <w:bookmarkEnd w:id="1145"/>
    </w:p>
    <w:p w14:paraId="0F6D9533" w14:textId="040E0A0F" w:rsidR="009378B5" w:rsidRPr="005B17D3" w:rsidRDefault="009378B5" w:rsidP="00EF3896">
      <w:pPr>
        <w:pStyle w:val="BodyTextBullet2"/>
      </w:pPr>
      <w:r w:rsidRPr="005B17D3">
        <w:t xml:space="preserve">The </w:t>
      </w:r>
      <w:r w:rsidRPr="005B17D3">
        <w:rPr>
          <w:b/>
        </w:rPr>
        <w:t>Financial Assessment</w:t>
      </w:r>
      <w:r w:rsidRPr="005B17D3">
        <w:t xml:space="preserve"> section allows users</w:t>
      </w:r>
      <w:r w:rsidRPr="005B17D3">
        <w:fldChar w:fldCharType="begin"/>
      </w:r>
      <w:r w:rsidRPr="005B17D3">
        <w:instrText xml:space="preserve"> XE "User:Eligibility:current and historical financial information" </w:instrText>
      </w:r>
      <w:r w:rsidRPr="005B17D3">
        <w:fldChar w:fldCharType="end"/>
      </w:r>
      <w:r w:rsidRPr="005B17D3">
        <w:t xml:space="preserve"> to view</w:t>
      </w:r>
      <w:r w:rsidRPr="005B17D3">
        <w:rPr>
          <w:rStyle w:val="Hyperlink"/>
          <w:color w:val="auto"/>
        </w:rPr>
        <w:fldChar w:fldCharType="begin"/>
      </w:r>
      <w:r w:rsidRPr="005B17D3">
        <w:instrText xml:space="preserve"> XE "</w:instrText>
      </w:r>
      <w:r w:rsidRPr="005B17D3">
        <w:rPr>
          <w:rStyle w:val="Hyperlink"/>
          <w:color w:val="auto"/>
        </w:rPr>
        <w:instrText>View:</w:instrText>
      </w:r>
      <w:r w:rsidRPr="005B17D3">
        <w:instrText xml:space="preserve">Eligibility:Financial Assessment:current and historical information" </w:instrText>
      </w:r>
      <w:r w:rsidRPr="005B17D3">
        <w:rPr>
          <w:rStyle w:val="Hyperlink"/>
          <w:color w:val="auto"/>
        </w:rPr>
        <w:fldChar w:fldCharType="end"/>
      </w:r>
      <w:r w:rsidRPr="005B17D3">
        <w:t xml:space="preserve"> a </w:t>
      </w:r>
      <w:r w:rsidR="006204FA" w:rsidRPr="005B17D3">
        <w:t>Veterans</w:t>
      </w:r>
      <w:r w:rsidRPr="005B17D3">
        <w:t xml:space="preserve"> current and historical</w:t>
      </w:r>
      <w:r w:rsidRPr="005B17D3">
        <w:fldChar w:fldCharType="begin"/>
      </w:r>
      <w:r w:rsidRPr="005B17D3">
        <w:instrText xml:space="preserve"> XE "Historical:view financial assessment information" </w:instrText>
      </w:r>
      <w:r w:rsidRPr="005B17D3">
        <w:fldChar w:fldCharType="end"/>
      </w:r>
      <w:r w:rsidRPr="005B17D3">
        <w:t xml:space="preserve"> financial assessment information. Financial assessment includes applicable spouse</w:t>
      </w:r>
      <w:r w:rsidRPr="005B17D3">
        <w:fldChar w:fldCharType="begin"/>
      </w:r>
      <w:r w:rsidRPr="005B17D3">
        <w:instrText xml:space="preserve"> XE "Spouse:Financial Assessment" </w:instrText>
      </w:r>
      <w:r w:rsidRPr="005B17D3">
        <w:fldChar w:fldCharType="end"/>
      </w:r>
      <w:r w:rsidRPr="005B17D3">
        <w:t xml:space="preserve"> and dependent</w:t>
      </w:r>
      <w:r w:rsidRPr="005B17D3">
        <w:fldChar w:fldCharType="begin"/>
      </w:r>
      <w:r w:rsidRPr="005B17D3">
        <w:instrText xml:space="preserve"> XE "Dependent:Financial Assessment" </w:instrText>
      </w:r>
      <w:r w:rsidRPr="005B17D3">
        <w:fldChar w:fldCharType="end"/>
      </w:r>
      <w:r w:rsidRPr="005B17D3">
        <w:t xml:space="preserve"> information.</w:t>
      </w:r>
    </w:p>
    <w:p w14:paraId="7A0188A9" w14:textId="77777777" w:rsidR="009378B5" w:rsidRPr="005B17D3" w:rsidRDefault="009378B5" w:rsidP="00EF3896">
      <w:pPr>
        <w:pStyle w:val="BodyTextBullet2"/>
        <w:keepNext/>
        <w:jc w:val="center"/>
      </w:pPr>
      <w:r w:rsidRPr="005B17D3">
        <w:rPr>
          <w:noProof/>
        </w:rPr>
        <w:drawing>
          <wp:inline distT="0" distB="0" distL="0" distR="0" wp14:anchorId="181FD3F7" wp14:editId="0BAA44EC">
            <wp:extent cx="5943600" cy="1318895"/>
            <wp:effectExtent l="0" t="0" r="0" b="0"/>
            <wp:docPr id="1528" name="Picture 1528" descr="Screen shot of a Financial Assessment that discloses information, displays primary test type, site conducting test, effective date, test status, date test was completed, number of inpatient days, number of outpatient days, if Veteran was married last year, and number of dependent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43600" cy="1318895"/>
                    </a:xfrm>
                    <a:prstGeom prst="rect">
                      <a:avLst/>
                    </a:prstGeom>
                  </pic:spPr>
                </pic:pic>
              </a:graphicData>
            </a:graphic>
          </wp:inline>
        </w:drawing>
      </w:r>
    </w:p>
    <w:p w14:paraId="27E4B202" w14:textId="407B7C1D" w:rsidR="009378B5" w:rsidRPr="005B17D3" w:rsidRDefault="009378B5" w:rsidP="00EF3896">
      <w:pPr>
        <w:pStyle w:val="Caption"/>
      </w:pPr>
      <w:bookmarkStart w:id="1146" w:name="_Toc31622445"/>
      <w:r w:rsidRPr="005B17D3">
        <w:t xml:space="preserve">Figure </w:t>
      </w:r>
      <w:r w:rsidRPr="005B17D3">
        <w:rPr>
          <w:noProof/>
        </w:rPr>
        <w:fldChar w:fldCharType="begin"/>
      </w:r>
      <w:r w:rsidRPr="005B17D3">
        <w:rPr>
          <w:noProof/>
        </w:rPr>
        <w:instrText xml:space="preserve"> SEQ Figure \* ARABIC </w:instrText>
      </w:r>
      <w:r w:rsidRPr="005B17D3">
        <w:rPr>
          <w:noProof/>
        </w:rPr>
        <w:fldChar w:fldCharType="separate"/>
      </w:r>
      <w:r w:rsidR="008C0D2B" w:rsidRPr="005B17D3">
        <w:rPr>
          <w:noProof/>
        </w:rPr>
        <w:t>88</w:t>
      </w:r>
      <w:r w:rsidRPr="005B17D3">
        <w:rPr>
          <w:noProof/>
        </w:rPr>
        <w:fldChar w:fldCharType="end"/>
      </w:r>
      <w:r w:rsidRPr="005B17D3">
        <w:t>: Financial Assessment</w:t>
      </w:r>
      <w:bookmarkEnd w:id="1146"/>
      <w:r w:rsidRPr="005B17D3">
        <w:t xml:space="preserve"> </w:t>
      </w:r>
    </w:p>
    <w:p w14:paraId="108D4F17" w14:textId="77CA1ADA" w:rsidR="009378B5" w:rsidRPr="005B17D3" w:rsidRDefault="009378B5" w:rsidP="00EF3896"/>
    <w:p w14:paraId="6B07E1C9" w14:textId="44DFD516" w:rsidR="00BE52CE" w:rsidRPr="005B17D3" w:rsidRDefault="00BE52CE" w:rsidP="00EF3896">
      <w:pPr>
        <w:pStyle w:val="Heading2"/>
      </w:pPr>
      <w:bookmarkStart w:id="1147" w:name="_Toc31622273"/>
      <w:r w:rsidRPr="005B17D3">
        <w:t>Demographics</w:t>
      </w:r>
      <w:bookmarkEnd w:id="1071"/>
      <w:bookmarkEnd w:id="1072"/>
      <w:bookmarkEnd w:id="1073"/>
      <w:bookmarkEnd w:id="1074"/>
      <w:bookmarkEnd w:id="1075"/>
      <w:bookmarkEnd w:id="1147"/>
    </w:p>
    <w:p w14:paraId="286DC260" w14:textId="4E1154C7" w:rsidR="00BE52CE" w:rsidRPr="005B17D3" w:rsidRDefault="00BE52CE" w:rsidP="00EF3896">
      <w:pPr>
        <w:pStyle w:val="Heading3"/>
      </w:pPr>
      <w:bookmarkStart w:id="1148" w:name="_Toc289864814"/>
      <w:bookmarkStart w:id="1149" w:name="_Toc394920817"/>
      <w:bookmarkStart w:id="1150" w:name="_Toc406571153"/>
      <w:bookmarkStart w:id="1151" w:name="_Toc478746582"/>
      <w:bookmarkStart w:id="1152" w:name="_Toc482888512"/>
      <w:bookmarkStart w:id="1153" w:name="_Toc31622274"/>
      <w:r w:rsidRPr="005B17D3">
        <w:t>Overview</w:t>
      </w:r>
      <w:bookmarkEnd w:id="1148"/>
      <w:bookmarkEnd w:id="1149"/>
      <w:bookmarkEnd w:id="1150"/>
      <w:bookmarkEnd w:id="1151"/>
      <w:bookmarkEnd w:id="1152"/>
      <w:bookmarkEnd w:id="1153"/>
    </w:p>
    <w:p w14:paraId="15C69526" w14:textId="77777777" w:rsidR="00BE52CE" w:rsidRPr="005B17D3" w:rsidRDefault="00BE52CE" w:rsidP="00EF3896">
      <w:pPr>
        <w:pStyle w:val="BodyTextBullet2"/>
      </w:pPr>
      <w:r w:rsidRPr="005B17D3">
        <w:t xml:space="preserve">The </w:t>
      </w:r>
      <w:r w:rsidRPr="005B17D3">
        <w:rPr>
          <w:b/>
        </w:rPr>
        <w:t>Overview</w:t>
      </w:r>
      <w:r w:rsidRPr="005B17D3">
        <w:t xml:space="preserve"> screen presents the user with a snapshot of the demographic</w:t>
      </w:r>
      <w:r w:rsidRPr="005B17D3">
        <w:fldChar w:fldCharType="begin"/>
      </w:r>
      <w:r w:rsidRPr="005B17D3">
        <w:instrText xml:space="preserve"> XE "</w:instrText>
      </w:r>
      <w:r w:rsidRPr="005B17D3">
        <w:rPr>
          <w:rStyle w:val="Expandingtext"/>
        </w:rPr>
        <w:instrText>Demographic:</w:instrText>
      </w:r>
      <w:r w:rsidRPr="005B17D3">
        <w:instrText xml:space="preserve">information" </w:instrText>
      </w:r>
      <w:r w:rsidRPr="005B17D3">
        <w:fldChar w:fldCharType="end"/>
      </w:r>
      <w:r w:rsidRPr="005B17D3">
        <w:t xml:space="preserve"> information that is available for the beneficiary.</w:t>
      </w:r>
    </w:p>
    <w:p w14:paraId="7E549616" w14:textId="77777777" w:rsidR="00BE52CE" w:rsidRPr="005B17D3" w:rsidRDefault="00BE52CE" w:rsidP="00EF3896">
      <w:pPr>
        <w:pStyle w:val="BodyTextBullet2"/>
      </w:pPr>
      <w:r w:rsidRPr="005B17D3">
        <w:t>Users may:</w:t>
      </w:r>
    </w:p>
    <w:p w14:paraId="0E0ECE8B" w14:textId="40149513" w:rsidR="00BE52CE" w:rsidRPr="005B17D3" w:rsidRDefault="00BE52CE" w:rsidP="00EF3896">
      <w:pPr>
        <w:pStyle w:val="ListBullet"/>
      </w:pPr>
      <w:r w:rsidRPr="005B17D3">
        <w:rPr>
          <w:rStyle w:val="Hyperlink"/>
          <w:b/>
          <w:color w:val="auto"/>
          <w:u w:val="none"/>
        </w:rPr>
        <w:t>Update Addresses</w:t>
      </w:r>
      <w:r w:rsidRPr="005B17D3">
        <w:rPr>
          <w:rStyle w:val="Hyperlink"/>
          <w:b/>
          <w:color w:val="auto"/>
          <w:u w:val="none"/>
        </w:rPr>
        <w:fldChar w:fldCharType="begin"/>
      </w:r>
      <w:r w:rsidRPr="005B17D3">
        <w:rPr>
          <w:b/>
        </w:rPr>
        <w:instrText xml:space="preserve"> XE "</w:instrText>
      </w:r>
      <w:r w:rsidRPr="005B17D3">
        <w:rPr>
          <w:rStyle w:val="Hyperlink"/>
          <w:b/>
          <w:color w:val="auto"/>
          <w:u w:val="none"/>
        </w:rPr>
        <w:instrText>Address:</w:instrText>
      </w:r>
      <w:r w:rsidRPr="005B17D3">
        <w:rPr>
          <w:b/>
        </w:rPr>
        <w:instrText xml:space="preserve">Update Mailing" </w:instrText>
      </w:r>
      <w:r w:rsidRPr="005B17D3">
        <w:rPr>
          <w:rStyle w:val="Hyperlink"/>
          <w:b/>
          <w:color w:val="auto"/>
          <w:u w:val="none"/>
        </w:rPr>
        <w:fldChar w:fldCharType="end"/>
      </w:r>
      <w:r w:rsidRPr="005B17D3">
        <w:t xml:space="preserve"> </w:t>
      </w:r>
      <w:r w:rsidRPr="005B17D3">
        <w:rPr>
          <w:b/>
        </w:rPr>
        <w:t>–</w:t>
      </w:r>
      <w:r w:rsidRPr="005B17D3">
        <w:t xml:space="preserve"> allows users</w:t>
      </w:r>
      <w:r w:rsidRPr="005B17D3">
        <w:fldChar w:fldCharType="begin"/>
      </w:r>
      <w:r w:rsidRPr="005B17D3">
        <w:instrText xml:space="preserve"> XE "User:Demographics:Update Mailing Adddress:update beneficiary's permenent mailing address" </w:instrText>
      </w:r>
      <w:r w:rsidRPr="005B17D3">
        <w:fldChar w:fldCharType="end"/>
      </w:r>
      <w:r w:rsidRPr="005B17D3">
        <w:t xml:space="preserve"> to add/update </w:t>
      </w:r>
      <w:r w:rsidR="006204FA" w:rsidRPr="005B17D3">
        <w:t>Veterans</w:t>
      </w:r>
      <w:r w:rsidRPr="005B17D3">
        <w:t xml:space="preserve"> mailing address</w:t>
      </w:r>
      <w:r w:rsidRPr="005B17D3">
        <w:fldChar w:fldCharType="begin"/>
      </w:r>
      <w:r w:rsidRPr="005B17D3">
        <w:instrText xml:space="preserve"> XE “Address” </w:instrText>
      </w:r>
      <w:r w:rsidRPr="005B17D3">
        <w:fldChar w:fldCharType="end"/>
      </w:r>
      <w:r w:rsidRPr="005B17D3">
        <w:t xml:space="preserve"> information, which includes: Residential Address, Permanent Mailing Address, Temporary Mailing Address or Confidential Address. A checkbox appears next to the active address type.</w:t>
      </w:r>
    </w:p>
    <w:p w14:paraId="69166A68" w14:textId="77777777" w:rsidR="00BE52CE" w:rsidRPr="005B17D3" w:rsidRDefault="00BE52CE" w:rsidP="00EF3896">
      <w:pPr>
        <w:pStyle w:val="ListBullet"/>
      </w:pPr>
      <w:r w:rsidRPr="005B17D3">
        <w:rPr>
          <w:rStyle w:val="Hyperlink"/>
          <w:b/>
          <w:color w:val="auto"/>
          <w:u w:val="none"/>
        </w:rPr>
        <w:t>Update Associates</w:t>
      </w:r>
      <w:r w:rsidRPr="005B17D3">
        <w:rPr>
          <w:rStyle w:val="Hyperlink"/>
          <w:color w:val="auto"/>
        </w:rPr>
        <w:t xml:space="preserve"> </w:t>
      </w:r>
      <w:r w:rsidRPr="005B17D3">
        <w:rPr>
          <w:b/>
        </w:rPr>
        <w:t>–</w:t>
      </w:r>
      <w:r w:rsidRPr="005B17D3">
        <w:rPr>
          <w:rStyle w:val="Hyperlink"/>
        </w:rPr>
        <w:t xml:space="preserve"> </w:t>
      </w:r>
      <w:r w:rsidRPr="005B17D3">
        <w:rPr>
          <w:rStyle w:val="Hyperlink"/>
          <w:color w:val="auto"/>
          <w:u w:val="none"/>
        </w:rPr>
        <w:t>presents the user with a snapshot of the current associate information available for the Veteran. Users</w:t>
      </w:r>
      <w:r w:rsidRPr="005B17D3">
        <w:fldChar w:fldCharType="begin"/>
      </w:r>
      <w:r w:rsidRPr="005B17D3">
        <w:instrText xml:space="preserve"> XE "User:Demographics:Update Associates:update associates information" </w:instrText>
      </w:r>
      <w:r w:rsidRPr="005B17D3">
        <w:fldChar w:fldCharType="end"/>
      </w:r>
      <w:r w:rsidRPr="005B17D3">
        <w:rPr>
          <w:rStyle w:val="Hyperlink"/>
          <w:color w:val="auto"/>
          <w:u w:val="none"/>
        </w:rPr>
        <w:t xml:space="preserve"> may click on a current Name link to update the information for that associate. Users may also click on the </w:t>
      </w:r>
      <w:r w:rsidRPr="005B17D3">
        <w:rPr>
          <w:rStyle w:val="Hyperlink"/>
          <w:b/>
          <w:color w:val="auto"/>
          <w:u w:val="none"/>
        </w:rPr>
        <w:t>Add</w:t>
      </w:r>
      <w:r w:rsidRPr="005B17D3">
        <w:rPr>
          <w:rStyle w:val="Hyperlink"/>
          <w:b/>
          <w:color w:val="auto"/>
          <w:u w:val="none"/>
        </w:rPr>
        <w:fldChar w:fldCharType="begin"/>
      </w:r>
      <w:r w:rsidRPr="005B17D3">
        <w:instrText xml:space="preserve"> XE "</w:instrText>
      </w:r>
      <w:r w:rsidRPr="005B17D3">
        <w:rPr>
          <w:bCs/>
        </w:rPr>
        <w:instrText>Add:</w:instrText>
      </w:r>
      <w:r w:rsidRPr="005B17D3">
        <w:instrText xml:space="preserve">Associate(s)" </w:instrText>
      </w:r>
      <w:r w:rsidRPr="005B17D3">
        <w:rPr>
          <w:rStyle w:val="Hyperlink"/>
          <w:b/>
          <w:color w:val="auto"/>
          <w:u w:val="none"/>
        </w:rPr>
        <w:fldChar w:fldCharType="end"/>
      </w:r>
      <w:r w:rsidRPr="005B17D3">
        <w:rPr>
          <w:rStyle w:val="Hyperlink"/>
          <w:b/>
          <w:color w:val="auto"/>
          <w:u w:val="none"/>
        </w:rPr>
        <w:t xml:space="preserve"> Associate</w:t>
      </w:r>
      <w:r w:rsidRPr="005B17D3">
        <w:rPr>
          <w:rStyle w:val="Hyperlink"/>
          <w:color w:val="auto"/>
          <w:u w:val="none"/>
        </w:rPr>
        <w:t xml:space="preserve"> button to add other assoc</w:t>
      </w:r>
      <w:r w:rsidRPr="005B17D3">
        <w:t xml:space="preserve">iates. The </w:t>
      </w:r>
      <w:r w:rsidRPr="005B17D3">
        <w:rPr>
          <w:b/>
        </w:rPr>
        <w:t>Add</w:t>
      </w:r>
      <w:r w:rsidRPr="005B17D3">
        <w:rPr>
          <w:b/>
        </w:rPr>
        <w:fldChar w:fldCharType="begin"/>
      </w:r>
      <w:r w:rsidRPr="005B17D3">
        <w:rPr>
          <w:b/>
        </w:rPr>
        <w:instrText xml:space="preserve"> XE "Add:Other Associates" </w:instrText>
      </w:r>
      <w:r w:rsidRPr="005B17D3">
        <w:rPr>
          <w:b/>
        </w:rPr>
        <w:fldChar w:fldCharType="end"/>
      </w:r>
      <w:r w:rsidRPr="005B17D3">
        <w:rPr>
          <w:b/>
        </w:rPr>
        <w:t xml:space="preserve"> Other Associates</w:t>
      </w:r>
      <w:r w:rsidRPr="005B17D3">
        <w:t xml:space="preserve"> link also presents the user with the </w:t>
      </w:r>
      <w:r w:rsidRPr="005B17D3">
        <w:rPr>
          <w:b/>
        </w:rPr>
        <w:t>Add Associates</w:t>
      </w:r>
      <w:r w:rsidRPr="005B17D3">
        <w:t xml:space="preserve"> screen allowing them to add other associates.</w:t>
      </w:r>
    </w:p>
    <w:p w14:paraId="1BFD15AA" w14:textId="77777777" w:rsidR="00BE52CE" w:rsidRPr="005B17D3" w:rsidRDefault="00BE52CE" w:rsidP="00EF3896">
      <w:pPr>
        <w:pStyle w:val="ListBullet"/>
      </w:pPr>
      <w:r w:rsidRPr="005B17D3">
        <w:rPr>
          <w:b/>
        </w:rPr>
        <w:t>Update Personal</w:t>
      </w:r>
      <w:r w:rsidRPr="005B17D3">
        <w:rPr>
          <w:bCs/>
          <w:iCs/>
          <w:noProof/>
        </w:rPr>
        <w:t xml:space="preserve"> </w:t>
      </w:r>
      <w:r w:rsidRPr="005B17D3">
        <w:rPr>
          <w:b/>
        </w:rPr>
        <w:t>–</w:t>
      </w:r>
      <w:r w:rsidRPr="005B17D3">
        <w:rPr>
          <w:bCs/>
          <w:iCs/>
          <w:noProof/>
        </w:rPr>
        <w:t xml:space="preserve"> allows user</w:t>
      </w:r>
      <w:r w:rsidRPr="005B17D3">
        <w:rPr>
          <w:bCs/>
          <w:iCs/>
          <w:noProof/>
        </w:rPr>
        <w:fldChar w:fldCharType="begin"/>
      </w:r>
      <w:r w:rsidRPr="005B17D3">
        <w:rPr>
          <w:bCs/>
          <w:iCs/>
          <w:noProof/>
        </w:rPr>
        <w:instrText xml:space="preserve"> XE "User:Demographics:Update Personal:update beneficiary’s Date of Death" </w:instrText>
      </w:r>
      <w:r w:rsidRPr="005B17D3">
        <w:rPr>
          <w:bCs/>
          <w:iCs/>
          <w:noProof/>
        </w:rPr>
        <w:fldChar w:fldCharType="end"/>
      </w:r>
      <w:r w:rsidRPr="005B17D3">
        <w:rPr>
          <w:bCs/>
          <w:iCs/>
          <w:noProof/>
        </w:rPr>
        <w:t xml:space="preserve"> to add or update items such as beneficiary's </w:t>
      </w:r>
      <w:r w:rsidRPr="005B17D3">
        <w:t>Date of Death</w:t>
      </w:r>
      <w:r w:rsidRPr="005B17D3">
        <w:fldChar w:fldCharType="begin"/>
      </w:r>
      <w:r w:rsidRPr="005B17D3">
        <w:rPr>
          <w:bCs/>
          <w:iCs/>
          <w:noProof/>
        </w:rPr>
        <w:instrText xml:space="preserve"> XE "Death:Date of" </w:instrText>
      </w:r>
      <w:r w:rsidRPr="005B17D3">
        <w:fldChar w:fldCharType="end"/>
      </w:r>
      <w:r w:rsidRPr="005B17D3">
        <w:rPr>
          <w:bCs/>
          <w:iCs/>
          <w:noProof/>
        </w:rPr>
        <w:t xml:space="preserve">, </w:t>
      </w:r>
      <w:r w:rsidRPr="005B17D3">
        <w:t>Employment</w:t>
      </w:r>
      <w:r w:rsidRPr="005B17D3">
        <w:fldChar w:fldCharType="begin"/>
      </w:r>
      <w:r w:rsidRPr="005B17D3">
        <w:rPr>
          <w:bCs/>
          <w:iCs/>
          <w:noProof/>
        </w:rPr>
        <w:instrText xml:space="preserve"> XE "Employment:Status" </w:instrText>
      </w:r>
      <w:r w:rsidRPr="005B17D3">
        <w:fldChar w:fldCharType="end"/>
      </w:r>
      <w:r w:rsidRPr="005B17D3">
        <w:t xml:space="preserve"> Status</w:t>
      </w:r>
      <w:r w:rsidRPr="005B17D3">
        <w:rPr>
          <w:bCs/>
          <w:iCs/>
          <w:noProof/>
        </w:rPr>
        <w:t xml:space="preserve"> and </w:t>
      </w:r>
      <w:r w:rsidRPr="005B17D3">
        <w:t xml:space="preserve">Preferred Language </w:t>
      </w:r>
      <w:r w:rsidRPr="005B17D3">
        <w:rPr>
          <w:bCs/>
          <w:iCs/>
          <w:noProof/>
        </w:rPr>
        <w:t>(currently inactive) information</w:t>
      </w:r>
      <w:r w:rsidRPr="005B17D3">
        <w:t>.</w:t>
      </w:r>
    </w:p>
    <w:p w14:paraId="5734D43A" w14:textId="77777777" w:rsidR="00BE52CE" w:rsidRPr="005B17D3" w:rsidRDefault="00BE52CE" w:rsidP="00EF3896">
      <w:pPr>
        <w:pStyle w:val="ListBullet"/>
      </w:pPr>
      <w:r w:rsidRPr="005B17D3">
        <w:rPr>
          <w:rStyle w:val="Hyperlink"/>
          <w:b/>
          <w:color w:val="auto"/>
          <w:u w:val="none"/>
        </w:rPr>
        <w:t>Update Insurance</w:t>
      </w:r>
      <w:r w:rsidRPr="005B17D3">
        <w:rPr>
          <w:rStyle w:val="Hyperlink"/>
          <w:b/>
          <w:color w:val="auto"/>
          <w:u w:val="none"/>
        </w:rPr>
        <w:fldChar w:fldCharType="begin"/>
      </w:r>
      <w:r w:rsidRPr="005B17D3">
        <w:rPr>
          <w:b/>
        </w:rPr>
        <w:instrText xml:space="preserve"> XE "</w:instrText>
      </w:r>
      <w:r w:rsidRPr="005B17D3">
        <w:rPr>
          <w:rStyle w:val="Hyperlink"/>
          <w:b/>
          <w:color w:val="auto"/>
          <w:u w:val="none"/>
        </w:rPr>
        <w:instrText>Insurance:</w:instrText>
      </w:r>
      <w:r w:rsidRPr="005B17D3">
        <w:rPr>
          <w:b/>
        </w:rPr>
        <w:instrText xml:space="preserve">Demographics Update" </w:instrText>
      </w:r>
      <w:r w:rsidRPr="005B17D3">
        <w:rPr>
          <w:rStyle w:val="Hyperlink"/>
          <w:b/>
          <w:color w:val="auto"/>
          <w:u w:val="none"/>
        </w:rPr>
        <w:fldChar w:fldCharType="end"/>
      </w:r>
      <w:r w:rsidRPr="005B17D3">
        <w:t xml:space="preserve"> </w:t>
      </w:r>
      <w:r w:rsidRPr="005B17D3">
        <w:rPr>
          <w:b/>
        </w:rPr>
        <w:t>–</w:t>
      </w:r>
      <w:r w:rsidRPr="005B17D3">
        <w:t xml:space="preserve"> allows the user</w:t>
      </w:r>
      <w:r w:rsidRPr="005B17D3">
        <w:fldChar w:fldCharType="begin"/>
      </w:r>
      <w:r w:rsidRPr="005B17D3">
        <w:instrText xml:space="preserve"> XE "User:Demographics:Update Insurance:update access insurance information" </w:instrText>
      </w:r>
      <w:r w:rsidRPr="005B17D3">
        <w:fldChar w:fldCharType="end"/>
      </w:r>
      <w:r w:rsidRPr="005B17D3">
        <w:t xml:space="preserve"> to access insurance information as well as enter/edit specific beneficiary insurance information.</w:t>
      </w:r>
    </w:p>
    <w:p w14:paraId="20BE9B20" w14:textId="0916488E" w:rsidR="00BE52CE" w:rsidRPr="005B17D3" w:rsidRDefault="00BE52CE" w:rsidP="00EF3896">
      <w:pPr>
        <w:pStyle w:val="ListBullet"/>
      </w:pPr>
      <w:r w:rsidRPr="005B17D3">
        <w:rPr>
          <w:b/>
        </w:rPr>
        <w:t>Demographics –</w:t>
      </w:r>
      <w:r w:rsidRPr="005B17D3">
        <w:t xml:space="preserve"> a history of Veteran record modifications will be viewed on </w:t>
      </w:r>
      <w:r w:rsidRPr="005B17D3">
        <w:rPr>
          <w:b/>
        </w:rPr>
        <w:t>Demographics</w:t>
      </w:r>
      <w:r w:rsidRPr="005B17D3">
        <w:t xml:space="preserve"> detailing who modified the record and the time it happened. </w:t>
      </w:r>
    </w:p>
    <w:p w14:paraId="5B2FA00E" w14:textId="4D1C2030" w:rsidR="00027845" w:rsidRPr="005B17D3" w:rsidRDefault="00027845" w:rsidP="00EF3896">
      <w:pPr>
        <w:pStyle w:val="ListBullet"/>
        <w:numPr>
          <w:ilvl w:val="0"/>
          <w:numId w:val="0"/>
        </w:numPr>
      </w:pPr>
    </w:p>
    <w:p w14:paraId="195A989B" w14:textId="62BFACEE" w:rsidR="00027845" w:rsidRPr="005B17D3" w:rsidRDefault="00027845" w:rsidP="00EF3896">
      <w:pPr>
        <w:pStyle w:val="BodyTextBullet1"/>
        <w:rPr>
          <w:b/>
          <w:u w:val="single"/>
        </w:rPr>
      </w:pPr>
      <w:r w:rsidRPr="005B17D3">
        <w:rPr>
          <w:b/>
          <w:u w:val="single"/>
        </w:rPr>
        <w:t>Email Address</w:t>
      </w:r>
      <w:r w:rsidR="00E76EE9" w:rsidRPr="005B17D3">
        <w:rPr>
          <w:b/>
          <w:u w:val="single"/>
        </w:rPr>
        <w:t xml:space="preserve"> </w:t>
      </w:r>
      <w:r w:rsidR="00C207EB" w:rsidRPr="005B17D3">
        <w:rPr>
          <w:b/>
          <w:u w:val="single"/>
        </w:rPr>
        <w:t>Panel</w:t>
      </w:r>
      <w:r w:rsidRPr="005B17D3">
        <w:rPr>
          <w:b/>
          <w:u w:val="single"/>
        </w:rPr>
        <w:t>:</w:t>
      </w:r>
    </w:p>
    <w:p w14:paraId="439D361E" w14:textId="77777777" w:rsidR="00027845" w:rsidRPr="005B17D3" w:rsidRDefault="00027845" w:rsidP="00EF3896">
      <w:pPr>
        <w:pStyle w:val="BodyTextBullet1"/>
        <w:rPr>
          <w:b/>
          <w:u w:val="single"/>
        </w:rPr>
      </w:pPr>
    </w:p>
    <w:p w14:paraId="74FDAC2E" w14:textId="688E0FFF" w:rsidR="00E208A1" w:rsidRPr="005B17D3" w:rsidRDefault="00E208A1" w:rsidP="00EF3896">
      <w:pPr>
        <w:spacing w:before="120" w:after="120"/>
        <w:ind w:left="360"/>
      </w:pPr>
      <w:r w:rsidRPr="005B17D3">
        <w:t xml:space="preserve">The </w:t>
      </w:r>
      <w:r w:rsidRPr="005B17D3">
        <w:rPr>
          <w:b/>
          <w:bCs/>
        </w:rPr>
        <w:t>Email Address</w:t>
      </w:r>
      <w:r w:rsidRPr="005B17D3">
        <w:t xml:space="preserve"> panel is found under the </w:t>
      </w:r>
      <w:r w:rsidRPr="005B17D3">
        <w:rPr>
          <w:b/>
        </w:rPr>
        <w:t>Demographics</w:t>
      </w:r>
      <w:r w:rsidRPr="005B17D3">
        <w:t xml:space="preserve"> tab on the </w:t>
      </w:r>
      <w:r w:rsidRPr="005B17D3">
        <w:rPr>
          <w:b/>
        </w:rPr>
        <w:t>Addresses</w:t>
      </w:r>
      <w:r w:rsidRPr="005B17D3">
        <w:t xml:space="preserve"> screen.  </w:t>
      </w:r>
      <w:r w:rsidR="00DE79B6" w:rsidRPr="005B17D3">
        <w:t xml:space="preserve">The </w:t>
      </w:r>
      <w:r w:rsidR="00DE79B6" w:rsidRPr="005B17D3">
        <w:rPr>
          <w:b/>
        </w:rPr>
        <w:t>Email Address</w:t>
      </w:r>
      <w:r w:rsidR="00DE79B6" w:rsidRPr="005B17D3">
        <w:t xml:space="preserve"> panel</w:t>
      </w:r>
      <w:r w:rsidRPr="005B17D3">
        <w:t xml:space="preserve"> displays any existing email address(es). To add or </w:t>
      </w:r>
      <w:bookmarkStart w:id="1154" w:name="_Hlk14707934"/>
      <w:r w:rsidRPr="005B17D3">
        <w:t xml:space="preserve">edit an email address, click the </w:t>
      </w:r>
      <w:r w:rsidRPr="005B17D3">
        <w:rPr>
          <w:b/>
          <w:bCs/>
        </w:rPr>
        <w:t>Add/Edit Address</w:t>
      </w:r>
      <w:r w:rsidRPr="005B17D3">
        <w:t xml:space="preserve"> hyperlink </w:t>
      </w:r>
      <w:bookmarkEnd w:id="1154"/>
      <w:r w:rsidRPr="005B17D3">
        <w:t xml:space="preserve">on the </w:t>
      </w:r>
      <w:r w:rsidRPr="005B17D3">
        <w:rPr>
          <w:b/>
          <w:bCs/>
        </w:rPr>
        <w:t>Demographics</w:t>
      </w:r>
      <w:r w:rsidRPr="005B17D3">
        <w:t xml:space="preserve"> tab, </w:t>
      </w:r>
      <w:r w:rsidRPr="005B17D3">
        <w:rPr>
          <w:b/>
          <w:bCs/>
        </w:rPr>
        <w:t>Overview</w:t>
      </w:r>
      <w:r w:rsidRPr="005B17D3">
        <w:t xml:space="preserve"> sub-tab, or on the </w:t>
      </w:r>
      <w:r w:rsidRPr="005B17D3">
        <w:rPr>
          <w:b/>
          <w:bCs/>
        </w:rPr>
        <w:t>Demographics</w:t>
      </w:r>
      <w:r w:rsidRPr="005B17D3">
        <w:t xml:space="preserve"> tab</w:t>
      </w:r>
      <w:r w:rsidRPr="005B17D3">
        <w:rPr>
          <w:b/>
          <w:bCs/>
        </w:rPr>
        <w:t>, Addresses</w:t>
      </w:r>
      <w:r w:rsidRPr="005B17D3">
        <w:t xml:space="preserve"> sub-tab. From the displayed screen, </w:t>
      </w:r>
      <w:r w:rsidR="00AC115A" w:rsidRPr="005B17D3">
        <w:t>Enrollment System users</w:t>
      </w:r>
      <w:r w:rsidRPr="005B17D3">
        <w:t xml:space="preserve"> can click the </w:t>
      </w:r>
      <w:r w:rsidRPr="005B17D3">
        <w:rPr>
          <w:b/>
          <w:bCs/>
        </w:rPr>
        <w:t>Add Email Address</w:t>
      </w:r>
      <w:r w:rsidRPr="005B17D3">
        <w:t xml:space="preserve"> button to add an email address. Once added, the Enrollment System user click</w:t>
      </w:r>
      <w:r w:rsidR="00AC115A" w:rsidRPr="005B17D3">
        <w:t>s</w:t>
      </w:r>
      <w:r w:rsidRPr="005B17D3">
        <w:t xml:space="preserve"> the </w:t>
      </w:r>
      <w:r w:rsidRPr="005B17D3">
        <w:rPr>
          <w:b/>
          <w:bCs/>
        </w:rPr>
        <w:t xml:space="preserve">Update </w:t>
      </w:r>
      <w:r w:rsidRPr="005B17D3">
        <w:t xml:space="preserve">button to save the change. </w:t>
      </w:r>
    </w:p>
    <w:p w14:paraId="3B4A7F0D" w14:textId="77777777" w:rsidR="00E208A1" w:rsidRPr="005B17D3" w:rsidRDefault="00E208A1" w:rsidP="00EF3896">
      <w:pPr>
        <w:pStyle w:val="NormalWeb"/>
      </w:pPr>
    </w:p>
    <w:p w14:paraId="4ECDE7C9" w14:textId="5D63D794" w:rsidR="00020F98" w:rsidRPr="005B17D3" w:rsidRDefault="00020F98" w:rsidP="00EF3896">
      <w:pPr>
        <w:pStyle w:val="NormalWeb"/>
        <w:rPr>
          <w:b/>
          <w:i/>
        </w:rPr>
      </w:pPr>
      <w:r w:rsidRPr="005B17D3">
        <w:rPr>
          <w:b/>
          <w:i/>
        </w:rPr>
        <w:t xml:space="preserve">Email Address: </w:t>
      </w:r>
    </w:p>
    <w:p w14:paraId="4C41F192" w14:textId="786E2878" w:rsidR="00020F98" w:rsidRPr="005B17D3" w:rsidRDefault="00020F98" w:rsidP="00EF3896">
      <w:pPr>
        <w:pStyle w:val="BodyTextBullet1"/>
        <w:ind w:left="360"/>
      </w:pPr>
      <w:r w:rsidRPr="005B17D3">
        <w:t>This field defaults to Personal</w:t>
      </w:r>
      <w:r w:rsidR="00862350" w:rsidRPr="005B17D3">
        <w:t>.</w:t>
      </w:r>
    </w:p>
    <w:p w14:paraId="18DD48EE" w14:textId="1128AA42" w:rsidR="00020F98" w:rsidRPr="005B17D3" w:rsidRDefault="00020F98" w:rsidP="00474E83">
      <w:pPr>
        <w:pStyle w:val="NoteLightbulb"/>
        <w:rPr>
          <w:b/>
        </w:rPr>
      </w:pPr>
      <w:r w:rsidRPr="005B17D3">
        <w:rPr>
          <w:b/>
        </w:rPr>
        <w:t xml:space="preserve">Note: </w:t>
      </w:r>
      <w:r w:rsidRPr="005B17D3">
        <w:t>This field previously allowed business email addresses to be entered in ES. Any remaining business email address can be edited or removed but will not be sent to VistA or V</w:t>
      </w:r>
      <w:r w:rsidR="002F2151" w:rsidRPr="005B17D3">
        <w:t>A Profile</w:t>
      </w:r>
      <w:r w:rsidRPr="005B17D3">
        <w:t>. A new business email address cannot be added.</w:t>
      </w:r>
    </w:p>
    <w:p w14:paraId="4629AF95" w14:textId="77777777" w:rsidR="00020F98" w:rsidRPr="005B17D3" w:rsidRDefault="00020F98" w:rsidP="00EF3896">
      <w:pPr>
        <w:pStyle w:val="BodyTextBullet1"/>
      </w:pPr>
    </w:p>
    <w:p w14:paraId="3B2A4AAD" w14:textId="77777777" w:rsidR="001A2E4F" w:rsidRPr="005B17D3" w:rsidRDefault="001A2E4F" w:rsidP="00EF3896">
      <w:pPr>
        <w:pStyle w:val="BodyTextBullet1"/>
        <w:ind w:left="360"/>
        <w:rPr>
          <w:b/>
          <w:bCs/>
        </w:rPr>
      </w:pPr>
      <w:r w:rsidRPr="005B17D3">
        <w:rPr>
          <w:b/>
          <w:bCs/>
        </w:rPr>
        <w:t xml:space="preserve">Email Address Format: </w:t>
      </w:r>
    </w:p>
    <w:p w14:paraId="607FAE28" w14:textId="77777777" w:rsidR="001A2E4F" w:rsidRPr="005B17D3" w:rsidRDefault="001A2E4F" w:rsidP="00EF3896">
      <w:pPr>
        <w:pStyle w:val="BodyTextBullet1"/>
        <w:ind w:left="360"/>
      </w:pPr>
      <w:r w:rsidRPr="005B17D3">
        <w:t>Enter the actual email address in the format:</w:t>
      </w:r>
    </w:p>
    <w:p w14:paraId="1D49102C" w14:textId="77777777" w:rsidR="001A2E4F" w:rsidRPr="005B17D3" w:rsidRDefault="005B17D3" w:rsidP="001470FA">
      <w:pPr>
        <w:pStyle w:val="BodyTextBullet1"/>
        <w:numPr>
          <w:ilvl w:val="0"/>
          <w:numId w:val="409"/>
        </w:numPr>
      </w:pPr>
      <w:hyperlink r:id="rId168" w:history="1">
        <w:r w:rsidR="001A2E4F" w:rsidRPr="005B17D3">
          <w:rPr>
            <w:rStyle w:val="Hyperlink"/>
            <w:szCs w:val="24"/>
          </w:rPr>
          <w:t>myemail@providername.com</w:t>
        </w:r>
      </w:hyperlink>
    </w:p>
    <w:p w14:paraId="16FE2115" w14:textId="77777777" w:rsidR="001A2E4F" w:rsidRPr="005B17D3" w:rsidRDefault="001A2E4F" w:rsidP="001470FA">
      <w:pPr>
        <w:pStyle w:val="BodyTextBullet1"/>
        <w:numPr>
          <w:ilvl w:val="0"/>
          <w:numId w:val="409"/>
        </w:numPr>
      </w:pPr>
      <w:r w:rsidRPr="005B17D3">
        <w:t>Email Address must be between 0 and 80 characters.</w:t>
      </w:r>
    </w:p>
    <w:p w14:paraId="37317B3D" w14:textId="77777777" w:rsidR="001A2E4F" w:rsidRPr="005B17D3" w:rsidRDefault="001A2E4F" w:rsidP="00EF3896">
      <w:pPr>
        <w:pStyle w:val="BodyTextBullet1"/>
        <w:ind w:firstLine="360"/>
        <w:rPr>
          <w:b/>
          <w:i/>
        </w:rPr>
      </w:pPr>
    </w:p>
    <w:p w14:paraId="55085178" w14:textId="77777777" w:rsidR="001A2E4F" w:rsidRPr="005B17D3" w:rsidRDefault="001A2E4F" w:rsidP="00EF3896">
      <w:pPr>
        <w:pStyle w:val="BodyTextBullet1"/>
        <w:ind w:firstLine="360"/>
        <w:rPr>
          <w:b/>
          <w:i/>
        </w:rPr>
      </w:pPr>
    </w:p>
    <w:p w14:paraId="4841CE28" w14:textId="00519686" w:rsidR="00020F98" w:rsidRPr="005B17D3" w:rsidRDefault="00020F98" w:rsidP="00EF3896">
      <w:pPr>
        <w:pStyle w:val="BodyTextBullet1"/>
        <w:ind w:firstLine="360"/>
        <w:rPr>
          <w:b/>
          <w:i/>
        </w:rPr>
      </w:pPr>
      <w:r w:rsidRPr="005B17D3">
        <w:rPr>
          <w:b/>
          <w:i/>
        </w:rPr>
        <w:t xml:space="preserve">Source of Change / Site of Change: </w:t>
      </w:r>
    </w:p>
    <w:p w14:paraId="1F8EA502" w14:textId="77777777" w:rsidR="00020F98" w:rsidRPr="005B17D3" w:rsidRDefault="00020F98" w:rsidP="00EF3896">
      <w:pPr>
        <w:pStyle w:val="BodyTextBullet1"/>
        <w:ind w:left="360"/>
        <w:rPr>
          <w:b/>
          <w:i/>
        </w:rPr>
      </w:pPr>
    </w:p>
    <w:p w14:paraId="3E5CF45A" w14:textId="77777777" w:rsidR="00020F98" w:rsidRPr="005B17D3" w:rsidRDefault="00020F98" w:rsidP="00EF3896">
      <w:pPr>
        <w:pStyle w:val="BodyTextBullet1"/>
        <w:ind w:left="360"/>
      </w:pPr>
      <w:r w:rsidRPr="005B17D3">
        <w:t>A list of acceptable sources that may change a beneficiary's (registrant's) phone number. Select from the drop-down.</w:t>
      </w:r>
    </w:p>
    <w:p w14:paraId="0F16E422" w14:textId="77777777" w:rsidR="00020F98" w:rsidRPr="005B17D3" w:rsidRDefault="00020F98" w:rsidP="00EF3896">
      <w:pPr>
        <w:pStyle w:val="BodyTextBullet1"/>
        <w:ind w:left="360"/>
      </w:pPr>
      <w:r w:rsidRPr="005B17D3">
        <w:t>Possible Options:</w:t>
      </w:r>
    </w:p>
    <w:p w14:paraId="7C3AB21B" w14:textId="7E855CB5" w:rsidR="00020F98" w:rsidRPr="005B17D3" w:rsidRDefault="00020F98" w:rsidP="001470FA">
      <w:pPr>
        <w:pStyle w:val="BodyTextBullet1"/>
        <w:numPr>
          <w:ilvl w:val="0"/>
          <w:numId w:val="407"/>
        </w:numPr>
        <w:ind w:left="1080"/>
      </w:pPr>
      <w:r w:rsidRPr="005B17D3">
        <w:t>HBSC</w:t>
      </w:r>
      <w:r w:rsidR="00F473EE" w:rsidRPr="005B17D3">
        <w:t xml:space="preserve"> (Health Benefit Site Change)</w:t>
      </w:r>
    </w:p>
    <w:p w14:paraId="72CFBA21" w14:textId="77777777" w:rsidR="00020F98" w:rsidRPr="005B17D3" w:rsidRDefault="00020F98" w:rsidP="001470FA">
      <w:pPr>
        <w:pStyle w:val="BodyTextBullet1"/>
        <w:numPr>
          <w:ilvl w:val="1"/>
          <w:numId w:val="407"/>
        </w:numPr>
        <w:ind w:left="1800"/>
      </w:pPr>
      <w:r w:rsidRPr="005B17D3">
        <w:t>Site of change defaults to 742 – HEALTH ELIGIBILITY CENTER</w:t>
      </w:r>
    </w:p>
    <w:p w14:paraId="26247BCD" w14:textId="466E7ED1" w:rsidR="00020F98" w:rsidRPr="005B17D3" w:rsidRDefault="00020F98" w:rsidP="001470FA">
      <w:pPr>
        <w:pStyle w:val="BodyTextBullet1"/>
        <w:numPr>
          <w:ilvl w:val="0"/>
          <w:numId w:val="407"/>
        </w:numPr>
        <w:ind w:left="1080"/>
      </w:pPr>
      <w:r w:rsidRPr="005B17D3">
        <w:t>HEC</w:t>
      </w:r>
      <w:r w:rsidR="00F473EE" w:rsidRPr="005B17D3">
        <w:t xml:space="preserve"> </w:t>
      </w:r>
      <w:r w:rsidR="00034085" w:rsidRPr="005B17D3">
        <w:t>(Health Eligibility Center)</w:t>
      </w:r>
    </w:p>
    <w:p w14:paraId="60AE2C08" w14:textId="77777777" w:rsidR="00020F98" w:rsidRPr="005B17D3" w:rsidRDefault="00020F98" w:rsidP="001470FA">
      <w:pPr>
        <w:pStyle w:val="BodyTextBullet1"/>
        <w:numPr>
          <w:ilvl w:val="1"/>
          <w:numId w:val="407"/>
        </w:numPr>
        <w:ind w:left="1800"/>
      </w:pPr>
      <w:r w:rsidRPr="005B17D3">
        <w:t>Site of change defaults to 742 – HEALTH ELIGIBILITY CENTER</w:t>
      </w:r>
    </w:p>
    <w:p w14:paraId="14DC1077" w14:textId="18510BF6" w:rsidR="00020F98" w:rsidRPr="005B17D3" w:rsidRDefault="00020F98" w:rsidP="001470FA">
      <w:pPr>
        <w:pStyle w:val="BodyTextBullet1"/>
        <w:numPr>
          <w:ilvl w:val="0"/>
          <w:numId w:val="407"/>
        </w:numPr>
        <w:ind w:left="1080"/>
      </w:pPr>
      <w:r w:rsidRPr="005B17D3">
        <w:t>VAMC</w:t>
      </w:r>
      <w:r w:rsidR="00034085" w:rsidRPr="005B17D3">
        <w:t xml:space="preserve"> (Veterans Affairs Medical Center)</w:t>
      </w:r>
    </w:p>
    <w:p w14:paraId="59706BBD" w14:textId="77777777" w:rsidR="00020F98" w:rsidRPr="005B17D3" w:rsidRDefault="00020F98" w:rsidP="001470FA">
      <w:pPr>
        <w:pStyle w:val="BodyTextBullet1"/>
        <w:numPr>
          <w:ilvl w:val="1"/>
          <w:numId w:val="407"/>
        </w:numPr>
        <w:ind w:left="1800"/>
      </w:pPr>
      <w:r w:rsidRPr="005B17D3">
        <w:t>Site of change can be set to the appropriate VAMC by the user</w:t>
      </w:r>
    </w:p>
    <w:p w14:paraId="48E20894" w14:textId="63ED1743" w:rsidR="00020F98" w:rsidRPr="005B17D3" w:rsidRDefault="00020F98" w:rsidP="001470FA">
      <w:pPr>
        <w:pStyle w:val="BodyTextBullet1"/>
        <w:numPr>
          <w:ilvl w:val="0"/>
          <w:numId w:val="407"/>
        </w:numPr>
        <w:ind w:left="1080"/>
      </w:pPr>
      <w:r w:rsidRPr="005B17D3">
        <w:t>V</w:t>
      </w:r>
      <w:r w:rsidR="002F2151" w:rsidRPr="005B17D3">
        <w:t>A Profile</w:t>
      </w:r>
      <w:r w:rsidR="00034085" w:rsidRPr="005B17D3">
        <w:t xml:space="preserve"> (V</w:t>
      </w:r>
      <w:r w:rsidR="002F2151" w:rsidRPr="005B17D3">
        <w:t>A Profile</w:t>
      </w:r>
      <w:r w:rsidR="00034085" w:rsidRPr="005B17D3">
        <w:t xml:space="preserve"> system)</w:t>
      </w:r>
    </w:p>
    <w:p w14:paraId="226FE438" w14:textId="77777777" w:rsidR="00020F98" w:rsidRPr="005B17D3" w:rsidRDefault="00020F98" w:rsidP="001470FA">
      <w:pPr>
        <w:pStyle w:val="BodyTextBullet1"/>
        <w:numPr>
          <w:ilvl w:val="1"/>
          <w:numId w:val="407"/>
        </w:numPr>
        <w:ind w:left="1800"/>
      </w:pPr>
      <w:r w:rsidRPr="005B17D3">
        <w:t>Site of change is set to blank and cannot be set by the user</w:t>
      </w:r>
    </w:p>
    <w:p w14:paraId="3992F2A4" w14:textId="77777777" w:rsidR="00020F98" w:rsidRPr="005B17D3" w:rsidRDefault="00020F98" w:rsidP="00EF3896">
      <w:pPr>
        <w:pStyle w:val="BodyTextBullet1"/>
        <w:ind w:left="360"/>
      </w:pPr>
    </w:p>
    <w:p w14:paraId="55733D31" w14:textId="77777777" w:rsidR="00020F98" w:rsidRPr="005B17D3" w:rsidRDefault="00020F98" w:rsidP="00EF3896">
      <w:pPr>
        <w:pStyle w:val="BodyTextBullet1"/>
      </w:pPr>
    </w:p>
    <w:p w14:paraId="40FF62CF" w14:textId="77777777" w:rsidR="00020F98" w:rsidRPr="005B17D3" w:rsidRDefault="00020F98" w:rsidP="00EF3896">
      <w:pPr>
        <w:pStyle w:val="BodyTextBullet1"/>
        <w:ind w:left="360"/>
        <w:rPr>
          <w:b/>
          <w:i/>
        </w:rPr>
      </w:pPr>
      <w:r w:rsidRPr="005B17D3">
        <w:rPr>
          <w:b/>
          <w:i/>
        </w:rPr>
        <w:t>Last Update:</w:t>
      </w:r>
    </w:p>
    <w:p w14:paraId="207E6928" w14:textId="77777777" w:rsidR="00020F98" w:rsidRPr="005B17D3" w:rsidRDefault="00020F98" w:rsidP="00EF3896">
      <w:pPr>
        <w:pStyle w:val="BodyTextBullet1"/>
        <w:ind w:left="360"/>
      </w:pPr>
      <w:r w:rsidRPr="005B17D3">
        <w:t>Last Update identifies the date and time the email address was last updated. This field</w:t>
      </w:r>
    </w:p>
    <w:p w14:paraId="2C94E1B9" w14:textId="77777777" w:rsidR="00020F98" w:rsidRPr="005B17D3" w:rsidRDefault="00020F98" w:rsidP="00EF3896">
      <w:pPr>
        <w:pStyle w:val="BodyTextBullet1"/>
        <w:ind w:left="360"/>
      </w:pPr>
      <w:r w:rsidRPr="005B17D3">
        <w:t>is system filled.</w:t>
      </w:r>
    </w:p>
    <w:p w14:paraId="66A446E7" w14:textId="77777777" w:rsidR="00020F98" w:rsidRPr="005B17D3" w:rsidRDefault="00020F98" w:rsidP="00EF3896">
      <w:pPr>
        <w:pStyle w:val="BodyTextBullet1"/>
        <w:rPr>
          <w:b/>
        </w:rPr>
      </w:pPr>
    </w:p>
    <w:p w14:paraId="4740FDCF" w14:textId="77777777" w:rsidR="00020F98" w:rsidRPr="005B17D3" w:rsidRDefault="00020F98" w:rsidP="00EF3896">
      <w:pPr>
        <w:pStyle w:val="BodyTextBullet1"/>
        <w:rPr>
          <w:b/>
        </w:rPr>
      </w:pPr>
      <w:r w:rsidRPr="005B17D3">
        <w:rPr>
          <w:b/>
        </w:rPr>
        <w:t>Sharing Personal Email Address:</w:t>
      </w:r>
    </w:p>
    <w:p w14:paraId="2355CBA3" w14:textId="77777777" w:rsidR="00020F98" w:rsidRPr="005B17D3" w:rsidRDefault="00020F98" w:rsidP="00EF3896">
      <w:pPr>
        <w:pStyle w:val="BodyTextBullet1"/>
        <w:rPr>
          <w:b/>
        </w:rPr>
      </w:pPr>
    </w:p>
    <w:p w14:paraId="2D71F319" w14:textId="24482DA0" w:rsidR="00020F98" w:rsidRPr="005B17D3" w:rsidRDefault="00020F98" w:rsidP="00EF3896">
      <w:pPr>
        <w:pStyle w:val="BodyTextBullet1"/>
      </w:pPr>
      <w:r w:rsidRPr="005B17D3">
        <w:t>The Enrollment System allows entry and sharing of one personal email address per Veteran with VistA and V</w:t>
      </w:r>
      <w:r w:rsidR="002F2151" w:rsidRPr="005B17D3">
        <w:t>A Profile</w:t>
      </w:r>
      <w:r w:rsidRPr="005B17D3">
        <w:t xml:space="preserve">. </w:t>
      </w:r>
    </w:p>
    <w:p w14:paraId="0787D97B" w14:textId="110F8D87" w:rsidR="00020F98" w:rsidRPr="005B17D3" w:rsidRDefault="00020F98" w:rsidP="00EF3896">
      <w:pPr>
        <w:pStyle w:val="BodyTextBullet1"/>
      </w:pPr>
    </w:p>
    <w:p w14:paraId="2275FFDF" w14:textId="54F66AF4" w:rsidR="00C001AF" w:rsidRPr="005B17D3" w:rsidRDefault="00C001AF" w:rsidP="00EF3896">
      <w:pPr>
        <w:spacing w:before="60" w:after="60"/>
        <w:rPr>
          <w:position w:val="-4"/>
        </w:rPr>
      </w:pPr>
      <w:r w:rsidRPr="005B17D3">
        <w:rPr>
          <w:position w:val="-4"/>
        </w:rPr>
        <w:t xml:space="preserve">Enrollment System users can locate the personal email address panel by </w:t>
      </w:r>
      <w:bookmarkStart w:id="1155" w:name="_Hlk14710623"/>
      <w:r w:rsidRPr="005B17D3">
        <w:rPr>
          <w:position w:val="-4"/>
        </w:rPr>
        <w:t xml:space="preserve">clicking the </w:t>
      </w:r>
      <w:r w:rsidRPr="005B17D3">
        <w:rPr>
          <w:b/>
          <w:bCs/>
          <w:position w:val="-4"/>
        </w:rPr>
        <w:t>Add/Edit Address</w:t>
      </w:r>
      <w:r w:rsidRPr="005B17D3">
        <w:rPr>
          <w:position w:val="-4"/>
        </w:rPr>
        <w:t xml:space="preserve"> hyperlink on the </w:t>
      </w:r>
      <w:r w:rsidRPr="005B17D3">
        <w:rPr>
          <w:b/>
          <w:bCs/>
          <w:position w:val="-4"/>
        </w:rPr>
        <w:t>Demographics</w:t>
      </w:r>
      <w:r w:rsidRPr="005B17D3">
        <w:rPr>
          <w:position w:val="-4"/>
        </w:rPr>
        <w:t xml:space="preserve"> tab, </w:t>
      </w:r>
      <w:r w:rsidRPr="005B17D3">
        <w:rPr>
          <w:b/>
          <w:bCs/>
          <w:position w:val="-4"/>
        </w:rPr>
        <w:t>Overview</w:t>
      </w:r>
      <w:r w:rsidRPr="005B17D3">
        <w:rPr>
          <w:position w:val="-4"/>
        </w:rPr>
        <w:t xml:space="preserve"> sub-tab, or on the </w:t>
      </w:r>
      <w:r w:rsidRPr="005B17D3">
        <w:rPr>
          <w:b/>
          <w:bCs/>
          <w:position w:val="-4"/>
        </w:rPr>
        <w:t>Demographics</w:t>
      </w:r>
      <w:r w:rsidRPr="005B17D3">
        <w:rPr>
          <w:position w:val="-4"/>
        </w:rPr>
        <w:t xml:space="preserve"> tab</w:t>
      </w:r>
      <w:r w:rsidRPr="005B17D3">
        <w:rPr>
          <w:b/>
          <w:bCs/>
          <w:position w:val="-4"/>
        </w:rPr>
        <w:t>, Addresses</w:t>
      </w:r>
      <w:r w:rsidRPr="005B17D3">
        <w:rPr>
          <w:position w:val="-4"/>
        </w:rPr>
        <w:t xml:space="preserve"> sub-tab. </w:t>
      </w:r>
      <w:bookmarkEnd w:id="1155"/>
      <w:r w:rsidRPr="005B17D3">
        <w:rPr>
          <w:position w:val="-4"/>
        </w:rPr>
        <w:t xml:space="preserve">When the Enrollment System user clicks the </w:t>
      </w:r>
      <w:r w:rsidRPr="005B17D3">
        <w:rPr>
          <w:b/>
          <w:bCs/>
          <w:position w:val="-4"/>
        </w:rPr>
        <w:t>Add/Edit Address</w:t>
      </w:r>
      <w:r w:rsidRPr="005B17D3">
        <w:rPr>
          <w:position w:val="-4"/>
        </w:rPr>
        <w:t xml:space="preserve"> button,</w:t>
      </w:r>
      <w:r w:rsidR="00CE7994" w:rsidRPr="005B17D3">
        <w:rPr>
          <w:position w:val="-4"/>
        </w:rPr>
        <w:t xml:space="preserve"> users</w:t>
      </w:r>
      <w:r w:rsidRPr="005B17D3">
        <w:rPr>
          <w:position w:val="-4"/>
        </w:rPr>
        <w:t xml:space="preserve"> are taken to the </w:t>
      </w:r>
      <w:bookmarkStart w:id="1156" w:name="_Hlk14709168"/>
      <w:r w:rsidRPr="005B17D3">
        <w:rPr>
          <w:b/>
          <w:bCs/>
          <w:position w:val="-4"/>
        </w:rPr>
        <w:t>Add/Edit Address</w:t>
      </w:r>
      <w:r w:rsidRPr="005B17D3">
        <w:rPr>
          <w:position w:val="-4"/>
        </w:rPr>
        <w:t xml:space="preserve"> screen </w:t>
      </w:r>
      <w:bookmarkEnd w:id="1156"/>
      <w:r w:rsidRPr="005B17D3">
        <w:rPr>
          <w:position w:val="-4"/>
        </w:rPr>
        <w:t xml:space="preserve">where </w:t>
      </w:r>
      <w:r w:rsidR="00CE7994" w:rsidRPr="005B17D3">
        <w:rPr>
          <w:position w:val="-4"/>
        </w:rPr>
        <w:t>users</w:t>
      </w:r>
      <w:r w:rsidRPr="005B17D3">
        <w:rPr>
          <w:position w:val="-4"/>
        </w:rPr>
        <w:t xml:space="preserve"> can add contact information. </w:t>
      </w:r>
      <w:bookmarkStart w:id="1157" w:name="_Hlk14708516"/>
      <w:r w:rsidRPr="005B17D3">
        <w:rPr>
          <w:position w:val="-4"/>
        </w:rPr>
        <w:t xml:space="preserve">If there is an existing email address, users can edit it in the </w:t>
      </w:r>
      <w:r w:rsidRPr="005B17D3">
        <w:rPr>
          <w:b/>
          <w:bCs/>
          <w:position w:val="-4"/>
        </w:rPr>
        <w:t>Email Address</w:t>
      </w:r>
      <w:r w:rsidRPr="005B17D3">
        <w:rPr>
          <w:position w:val="-4"/>
        </w:rPr>
        <w:t xml:space="preserve"> panel, </w:t>
      </w:r>
      <w:r w:rsidRPr="005B17D3">
        <w:rPr>
          <w:b/>
          <w:bCs/>
          <w:position w:val="-4"/>
        </w:rPr>
        <w:t>Email Address</w:t>
      </w:r>
      <w:r w:rsidRPr="005B17D3">
        <w:rPr>
          <w:position w:val="-4"/>
        </w:rPr>
        <w:t xml:space="preserve"> field.  The </w:t>
      </w:r>
      <w:r w:rsidRPr="005B17D3">
        <w:rPr>
          <w:b/>
          <w:bCs/>
          <w:position w:val="-4"/>
        </w:rPr>
        <w:t>Email Type</w:t>
      </w:r>
      <w:r w:rsidRPr="005B17D3">
        <w:rPr>
          <w:position w:val="-4"/>
        </w:rPr>
        <w:t xml:space="preserve"> drop down defaults to “Personal”. </w:t>
      </w:r>
      <w:bookmarkEnd w:id="1157"/>
      <w:r w:rsidRPr="005B17D3">
        <w:rPr>
          <w:position w:val="-4"/>
        </w:rPr>
        <w:t xml:space="preserve">The </w:t>
      </w:r>
      <w:r w:rsidRPr="005B17D3">
        <w:rPr>
          <w:b/>
          <w:bCs/>
          <w:position w:val="-4"/>
        </w:rPr>
        <w:t>Add Email Address</w:t>
      </w:r>
      <w:r w:rsidRPr="005B17D3">
        <w:rPr>
          <w:position w:val="-4"/>
        </w:rPr>
        <w:t xml:space="preserve"> button will disable and gray out when there is an existing email address because the Enrollment System can only use one personal email address.  Once edited, the Enrollment System user click</w:t>
      </w:r>
      <w:r w:rsidR="00D37541" w:rsidRPr="005B17D3">
        <w:rPr>
          <w:position w:val="-4"/>
        </w:rPr>
        <w:t>s</w:t>
      </w:r>
      <w:r w:rsidRPr="005B17D3">
        <w:rPr>
          <w:position w:val="-4"/>
        </w:rPr>
        <w:t xml:space="preserve"> the </w:t>
      </w:r>
      <w:r w:rsidRPr="005B17D3">
        <w:rPr>
          <w:b/>
          <w:bCs/>
          <w:position w:val="-4"/>
        </w:rPr>
        <w:t xml:space="preserve">Update </w:t>
      </w:r>
      <w:r w:rsidRPr="005B17D3">
        <w:rPr>
          <w:position w:val="-4"/>
        </w:rPr>
        <w:t xml:space="preserve">button to save the change. </w:t>
      </w:r>
    </w:p>
    <w:p w14:paraId="1A239EF0" w14:textId="77777777" w:rsidR="00C001AF" w:rsidRPr="005B17D3" w:rsidRDefault="00C001AF" w:rsidP="00EF3896">
      <w:pPr>
        <w:pStyle w:val="BodyTextBullet1"/>
      </w:pPr>
    </w:p>
    <w:p w14:paraId="31410693" w14:textId="77777777" w:rsidR="00020F98" w:rsidRPr="005B17D3" w:rsidRDefault="00020F98" w:rsidP="00474E83">
      <w:pPr>
        <w:pStyle w:val="NoteLightbulb"/>
      </w:pPr>
      <w:r w:rsidRPr="005B17D3">
        <w:rPr>
          <w:b/>
          <w:bCs/>
        </w:rPr>
        <w:t>Note:</w:t>
      </w:r>
      <w:r w:rsidRPr="005B17D3">
        <w:t xml:space="preserve"> Previously, business email addresses were also entered into the Enrollment System but are no longer used and will not be sent to VistA in the Z05. Any remaining business email address after ES 5.7 can still be viewed and edited in the Enrollment System but a new business email address cannot be added. </w:t>
      </w:r>
    </w:p>
    <w:p w14:paraId="26A609C7" w14:textId="77777777" w:rsidR="00020F98" w:rsidRPr="005B17D3" w:rsidRDefault="00020F98" w:rsidP="00EF3896">
      <w:pPr>
        <w:pStyle w:val="Body0"/>
      </w:pPr>
    </w:p>
    <w:p w14:paraId="4AD1CFA4" w14:textId="77777777" w:rsidR="00020F98" w:rsidRPr="005B17D3" w:rsidRDefault="00020F98" w:rsidP="00EF3896">
      <w:pPr>
        <w:pStyle w:val="NormalWeb"/>
        <w:keepNext/>
        <w:jc w:val="center"/>
      </w:pPr>
      <w:r w:rsidRPr="005B17D3">
        <w:rPr>
          <w:noProof/>
        </w:rPr>
        <w:drawing>
          <wp:inline distT="0" distB="0" distL="0" distR="0" wp14:anchorId="33F22516" wp14:editId="6B858ED0">
            <wp:extent cx="5943600" cy="776605"/>
            <wp:effectExtent l="0" t="0" r="0" b="4445"/>
            <wp:docPr id="171" name="Picture 171" descr="Screen shot of the Email Address section where Enrollment System users can add an email address to sh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943600" cy="776605"/>
                    </a:xfrm>
                    <a:prstGeom prst="rect">
                      <a:avLst/>
                    </a:prstGeom>
                  </pic:spPr>
                </pic:pic>
              </a:graphicData>
            </a:graphic>
          </wp:inline>
        </w:drawing>
      </w:r>
    </w:p>
    <w:p w14:paraId="6E1790D4" w14:textId="2BAADBF9" w:rsidR="00020F98" w:rsidRPr="005B17D3" w:rsidRDefault="00020F98" w:rsidP="00EF3896">
      <w:pPr>
        <w:pStyle w:val="Caption"/>
        <w:jc w:val="left"/>
        <w:rPr>
          <w:rFonts w:eastAsia="Arial"/>
        </w:rPr>
      </w:pPr>
      <w:bookmarkStart w:id="1158" w:name="_Toc31622446"/>
      <w:r w:rsidRPr="005B17D3">
        <w:t xml:space="preserve">Figure </w:t>
      </w:r>
      <w:r w:rsidR="00247AD2" w:rsidRPr="005B17D3">
        <w:rPr>
          <w:noProof/>
        </w:rPr>
        <w:fldChar w:fldCharType="begin"/>
      </w:r>
      <w:r w:rsidR="00247AD2" w:rsidRPr="005B17D3">
        <w:rPr>
          <w:noProof/>
        </w:rPr>
        <w:instrText xml:space="preserve"> SEQ Figure \* ARABIC </w:instrText>
      </w:r>
      <w:r w:rsidR="00247AD2" w:rsidRPr="005B17D3">
        <w:rPr>
          <w:noProof/>
        </w:rPr>
        <w:fldChar w:fldCharType="separate"/>
      </w:r>
      <w:r w:rsidR="008C0D2B" w:rsidRPr="005B17D3">
        <w:rPr>
          <w:noProof/>
        </w:rPr>
        <w:t>89</w:t>
      </w:r>
      <w:r w:rsidR="00247AD2" w:rsidRPr="005B17D3">
        <w:rPr>
          <w:noProof/>
        </w:rPr>
        <w:fldChar w:fldCharType="end"/>
      </w:r>
      <w:r w:rsidRPr="005B17D3">
        <w:t xml:space="preserve">: </w:t>
      </w:r>
      <w:r w:rsidRPr="005B17D3">
        <w:rPr>
          <w:bCs w:val="0"/>
        </w:rPr>
        <w:t>Email Address section where Enrollment System users can add an email address to share</w:t>
      </w:r>
      <w:bookmarkEnd w:id="1158"/>
    </w:p>
    <w:p w14:paraId="191C1572" w14:textId="77777777" w:rsidR="00020F98" w:rsidRPr="005B17D3" w:rsidRDefault="00020F98" w:rsidP="00EF3896">
      <w:pPr>
        <w:pStyle w:val="NormalWeb"/>
        <w:rPr>
          <w:b/>
          <w:bCs/>
        </w:rPr>
      </w:pPr>
    </w:p>
    <w:p w14:paraId="1E16F7B8" w14:textId="6252F1BB" w:rsidR="001B77AD" w:rsidRPr="005B17D3" w:rsidRDefault="001B77AD" w:rsidP="00EF3896">
      <w:pPr>
        <w:spacing w:before="60" w:after="60"/>
        <w:rPr>
          <w:position w:val="-4"/>
        </w:rPr>
      </w:pPr>
      <w:r w:rsidRPr="005B17D3">
        <w:rPr>
          <w:position w:val="-4"/>
        </w:rPr>
        <w:t>Enrollment System users can delete an email address by clicking on the</w:t>
      </w:r>
      <w:r w:rsidRPr="005B17D3">
        <w:rPr>
          <w:b/>
          <w:bCs/>
          <w:position w:val="-4"/>
        </w:rPr>
        <w:t xml:space="preserve"> Add/Edit Address, </w:t>
      </w:r>
      <w:r w:rsidRPr="005B17D3">
        <w:rPr>
          <w:position w:val="-4"/>
        </w:rPr>
        <w:t>find the</w:t>
      </w:r>
      <w:r w:rsidRPr="005B17D3">
        <w:rPr>
          <w:b/>
          <w:bCs/>
          <w:position w:val="-4"/>
        </w:rPr>
        <w:t xml:space="preserve"> Email Address</w:t>
      </w:r>
      <w:r w:rsidRPr="005B17D3">
        <w:rPr>
          <w:position w:val="-4"/>
        </w:rPr>
        <w:t xml:space="preserve"> panel, click in the </w:t>
      </w:r>
      <w:r w:rsidRPr="005B17D3">
        <w:rPr>
          <w:b/>
          <w:bCs/>
          <w:position w:val="-4"/>
        </w:rPr>
        <w:t>Email Address</w:t>
      </w:r>
      <w:r w:rsidRPr="005B17D3">
        <w:rPr>
          <w:position w:val="-4"/>
        </w:rPr>
        <w:t xml:space="preserve"> field and click on the “x” to delete or by removing the characters in the</w:t>
      </w:r>
      <w:r w:rsidR="00B07991" w:rsidRPr="005B17D3">
        <w:rPr>
          <w:position w:val="-4"/>
        </w:rPr>
        <w:t xml:space="preserve"> </w:t>
      </w:r>
      <w:r w:rsidR="00B07991" w:rsidRPr="005B17D3">
        <w:rPr>
          <w:b/>
          <w:position w:val="-4"/>
        </w:rPr>
        <w:t>Email Address</w:t>
      </w:r>
      <w:r w:rsidRPr="005B17D3">
        <w:rPr>
          <w:position w:val="-4"/>
        </w:rPr>
        <w:t xml:space="preserve"> field.  Once deleted, the Enrollment System user click</w:t>
      </w:r>
      <w:r w:rsidR="00B07991" w:rsidRPr="005B17D3">
        <w:rPr>
          <w:position w:val="-4"/>
        </w:rPr>
        <w:t>s</w:t>
      </w:r>
      <w:r w:rsidRPr="005B17D3">
        <w:rPr>
          <w:position w:val="-4"/>
        </w:rPr>
        <w:t xml:space="preserve"> the </w:t>
      </w:r>
      <w:r w:rsidRPr="005B17D3">
        <w:rPr>
          <w:b/>
          <w:bCs/>
          <w:position w:val="-4"/>
        </w:rPr>
        <w:t xml:space="preserve">Update </w:t>
      </w:r>
      <w:r w:rsidRPr="005B17D3">
        <w:rPr>
          <w:position w:val="-4"/>
        </w:rPr>
        <w:t xml:space="preserve">button to save the deletion. </w:t>
      </w:r>
    </w:p>
    <w:p w14:paraId="002C8B43" w14:textId="6CE69CCE" w:rsidR="00020F98" w:rsidRPr="005B17D3" w:rsidRDefault="00020F98" w:rsidP="00EF3896">
      <w:pPr>
        <w:pStyle w:val="NormalWeb"/>
        <w:rPr>
          <w:b/>
          <w:bCs/>
        </w:rPr>
      </w:pPr>
    </w:p>
    <w:p w14:paraId="661A8771" w14:textId="77777777" w:rsidR="001B77AD" w:rsidRPr="005B17D3" w:rsidRDefault="001B77AD" w:rsidP="00EF3896">
      <w:pPr>
        <w:pStyle w:val="NormalWeb"/>
        <w:rPr>
          <w:b/>
          <w:bCs/>
        </w:rPr>
      </w:pPr>
    </w:p>
    <w:p w14:paraId="47E72A15" w14:textId="77777777" w:rsidR="00020F98" w:rsidRPr="005B17D3" w:rsidRDefault="00020F98" w:rsidP="00474E83">
      <w:pPr>
        <w:pStyle w:val="NoteLightbulb"/>
      </w:pPr>
      <w:r w:rsidRPr="005B17D3">
        <w:rPr>
          <w:rStyle w:val="NoteLightbulbChar"/>
          <w:rFonts w:hint="eastAsia"/>
          <w:b/>
        </w:rPr>
        <w:t>Note:</w:t>
      </w:r>
      <w:r w:rsidRPr="005B17D3">
        <w:rPr>
          <w:rFonts w:hint="eastAsia"/>
        </w:rPr>
        <w:t xml:space="preserve"> </w:t>
      </w:r>
      <w:r w:rsidRPr="005B17D3">
        <w:t>Any remaining business email address after ES 5.7 can be deleted.</w:t>
      </w:r>
    </w:p>
    <w:p w14:paraId="0A464FEF" w14:textId="77777777" w:rsidR="00020F98" w:rsidRPr="005B17D3" w:rsidRDefault="00020F98" w:rsidP="00EF3896">
      <w:pPr>
        <w:pStyle w:val="Body0"/>
      </w:pPr>
    </w:p>
    <w:p w14:paraId="46753FB1" w14:textId="77777777" w:rsidR="00020F98" w:rsidRPr="005B17D3" w:rsidRDefault="00020F98" w:rsidP="00EF3896">
      <w:pPr>
        <w:pStyle w:val="Body0"/>
      </w:pPr>
      <w:r w:rsidRPr="005B17D3">
        <w:rPr>
          <w:noProof/>
        </w:rPr>
        <w:drawing>
          <wp:inline distT="0" distB="0" distL="0" distR="0" wp14:anchorId="7DC4A8E3" wp14:editId="7C8FF8E2">
            <wp:extent cx="5943600" cy="744855"/>
            <wp:effectExtent l="0" t="0" r="0" b="0"/>
            <wp:docPr id="172" name="Picture 172" descr="Screen shot of an existing personal email address displaying last updated date and t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43600" cy="744855"/>
                    </a:xfrm>
                    <a:prstGeom prst="rect">
                      <a:avLst/>
                    </a:prstGeom>
                  </pic:spPr>
                </pic:pic>
              </a:graphicData>
            </a:graphic>
          </wp:inline>
        </w:drawing>
      </w:r>
    </w:p>
    <w:p w14:paraId="1B19482A" w14:textId="71E9ED20" w:rsidR="00020F98" w:rsidRPr="005B17D3" w:rsidRDefault="00020F98" w:rsidP="00EF3896">
      <w:pPr>
        <w:pStyle w:val="Caption"/>
        <w:rPr>
          <w:rFonts w:eastAsia="Arial"/>
        </w:rPr>
      </w:pPr>
      <w:bookmarkStart w:id="1159" w:name="_Toc31622447"/>
      <w:r w:rsidRPr="005B17D3">
        <w:t xml:space="preserve">Figure </w:t>
      </w:r>
      <w:r w:rsidR="00247AD2" w:rsidRPr="005B17D3">
        <w:rPr>
          <w:noProof/>
        </w:rPr>
        <w:fldChar w:fldCharType="begin"/>
      </w:r>
      <w:r w:rsidR="00247AD2" w:rsidRPr="005B17D3">
        <w:rPr>
          <w:noProof/>
        </w:rPr>
        <w:instrText xml:space="preserve"> SEQ Figure \* ARABIC </w:instrText>
      </w:r>
      <w:r w:rsidR="00247AD2" w:rsidRPr="005B17D3">
        <w:rPr>
          <w:noProof/>
        </w:rPr>
        <w:fldChar w:fldCharType="separate"/>
      </w:r>
      <w:r w:rsidR="008C0D2B" w:rsidRPr="005B17D3">
        <w:rPr>
          <w:noProof/>
        </w:rPr>
        <w:t>90</w:t>
      </w:r>
      <w:r w:rsidR="00247AD2" w:rsidRPr="005B17D3">
        <w:rPr>
          <w:noProof/>
        </w:rPr>
        <w:fldChar w:fldCharType="end"/>
      </w:r>
      <w:r w:rsidRPr="005B17D3">
        <w:t xml:space="preserve">: </w:t>
      </w:r>
      <w:r w:rsidRPr="005B17D3">
        <w:rPr>
          <w:rFonts w:eastAsia="Arial"/>
          <w:bCs w:val="0"/>
        </w:rPr>
        <w:t>Existing personal email address displaying last updated date and time</w:t>
      </w:r>
      <w:bookmarkEnd w:id="1159"/>
    </w:p>
    <w:p w14:paraId="333594FA" w14:textId="77777777" w:rsidR="00B35B46" w:rsidRPr="005B17D3" w:rsidRDefault="00B35B46" w:rsidP="00EF3896">
      <w:pPr>
        <w:pStyle w:val="ListBullet"/>
        <w:numPr>
          <w:ilvl w:val="0"/>
          <w:numId w:val="0"/>
        </w:numPr>
      </w:pPr>
    </w:p>
    <w:p w14:paraId="4B51DD3C" w14:textId="6B0B5325" w:rsidR="00BE52CE" w:rsidRPr="005B17D3" w:rsidRDefault="00BE52CE" w:rsidP="00EF3896">
      <w:pPr>
        <w:pStyle w:val="Heading3"/>
      </w:pPr>
      <w:bookmarkStart w:id="1160" w:name="_Toc289864816"/>
      <w:bookmarkStart w:id="1161" w:name="_Toc394920819"/>
      <w:bookmarkStart w:id="1162" w:name="_Toc406571155"/>
      <w:bookmarkStart w:id="1163" w:name="_Toc478746584"/>
      <w:bookmarkStart w:id="1164" w:name="_Toc482888514"/>
      <w:bookmarkStart w:id="1165" w:name="_Toc31622275"/>
      <w:r w:rsidRPr="005B17D3">
        <w:t>Identity Traits</w:t>
      </w:r>
      <w:bookmarkEnd w:id="1160"/>
      <w:bookmarkEnd w:id="1161"/>
      <w:bookmarkEnd w:id="1162"/>
      <w:bookmarkEnd w:id="1163"/>
      <w:bookmarkEnd w:id="1164"/>
      <w:bookmarkEnd w:id="1165"/>
    </w:p>
    <w:p w14:paraId="1EA132FF" w14:textId="77777777" w:rsidR="00BE52CE" w:rsidRPr="005B17D3" w:rsidRDefault="00BE52CE" w:rsidP="00EF3896">
      <w:pPr>
        <w:pStyle w:val="BodyTextBullet2"/>
      </w:pPr>
      <w:r w:rsidRPr="005B17D3">
        <w:rPr>
          <w:iCs/>
        </w:rPr>
        <w:t>Identity Traits</w:t>
      </w:r>
      <w:r w:rsidRPr="005B17D3">
        <w:t xml:space="preserve"> </w:t>
      </w:r>
      <w:r w:rsidRPr="005B17D3">
        <w:fldChar w:fldCharType="begin"/>
      </w:r>
      <w:r w:rsidRPr="005B17D3">
        <w:instrText xml:space="preserve"> XE "Identity Traits" </w:instrText>
      </w:r>
      <w:r w:rsidRPr="005B17D3">
        <w:fldChar w:fldCharType="end"/>
      </w:r>
      <w:r w:rsidRPr="005B17D3">
        <w:t xml:space="preserve">are a set of data fields that uniquely identify the Veteran. </w:t>
      </w:r>
    </w:p>
    <w:p w14:paraId="292E1F34" w14:textId="5AC2DB0E" w:rsidR="00BE52CE" w:rsidRPr="005B17D3" w:rsidRDefault="00BE52CE" w:rsidP="00EF3896">
      <w:pPr>
        <w:pStyle w:val="BodyTextBullet2"/>
      </w:pPr>
      <w:r w:rsidRPr="005B17D3">
        <w:t xml:space="preserve">When </w:t>
      </w:r>
      <w:r w:rsidRPr="005B17D3">
        <w:rPr>
          <w:i/>
          <w:iCs/>
        </w:rPr>
        <w:t>Identity Trait</w:t>
      </w:r>
      <w:r w:rsidRPr="005B17D3">
        <w:t xml:space="preserve"> updates are pending, the user can only view data. ES prevents any updates or edits to the Veterans information.</w:t>
      </w:r>
    </w:p>
    <w:p w14:paraId="005A9795" w14:textId="77777777" w:rsidR="00920B0C" w:rsidRPr="005B17D3" w:rsidRDefault="00920B0C" w:rsidP="00EF3896">
      <w:pPr>
        <w:pStyle w:val="BodyTextBullet2"/>
      </w:pPr>
    </w:p>
    <w:p w14:paraId="696FDB11" w14:textId="77777777" w:rsidR="00BE52CE" w:rsidRPr="005B17D3" w:rsidRDefault="00BE52CE" w:rsidP="00EF3896">
      <w:pPr>
        <w:pStyle w:val="BodyTextBullet2"/>
        <w:jc w:val="right"/>
        <w:rPr>
          <w:rStyle w:val="Text-onlypopuphotspot"/>
          <w:b/>
          <w:color w:val="auto"/>
          <w:u w:val="single"/>
        </w:rPr>
      </w:pPr>
      <w:bookmarkStart w:id="1166" w:name="OLE_LINK3"/>
      <w:bookmarkStart w:id="1167" w:name="OLE_LINK4"/>
      <w:r w:rsidRPr="005B17D3">
        <w:rPr>
          <w:rStyle w:val="Text-onlypopuphotspot"/>
          <w:b/>
          <w:color w:val="auto"/>
          <w:u w:val="single"/>
        </w:rPr>
        <w:t>VIEW</w:t>
      </w:r>
      <w:r w:rsidRPr="005B17D3">
        <w:rPr>
          <w:rStyle w:val="Text-onlypopuphotspot"/>
          <w:b/>
          <w:color w:val="auto"/>
          <w:u w:val="single"/>
        </w:rPr>
        <w:fldChar w:fldCharType="begin"/>
      </w:r>
      <w:r w:rsidRPr="005B17D3">
        <w:rPr>
          <w:b/>
          <w:color w:val="auto"/>
        </w:rPr>
        <w:instrText xml:space="preserve"> XE "</w:instrText>
      </w:r>
      <w:r w:rsidRPr="005B17D3">
        <w:rPr>
          <w:rStyle w:val="Text-onlypopuphotspot"/>
          <w:b/>
          <w:color w:val="auto"/>
          <w:u w:val="single"/>
        </w:rPr>
        <w:instrText>View:</w:instrText>
      </w:r>
      <w:r w:rsidRPr="005B17D3">
        <w:rPr>
          <w:b/>
          <w:color w:val="auto"/>
        </w:rPr>
        <w:instrText xml:space="preserve">Identity Traits:Submitted" </w:instrText>
      </w:r>
      <w:r w:rsidRPr="005B17D3">
        <w:rPr>
          <w:rStyle w:val="Text-onlypopuphotspot"/>
          <w:b/>
          <w:color w:val="auto"/>
          <w:u w:val="single"/>
        </w:rPr>
        <w:fldChar w:fldCharType="end"/>
      </w:r>
      <w:r w:rsidRPr="005B17D3">
        <w:rPr>
          <w:rStyle w:val="Text-onlypopuphotspot"/>
          <w:b/>
          <w:color w:val="auto"/>
          <w:u w:val="single"/>
        </w:rPr>
        <w:t xml:space="preserve"> SUBMITTED IDENTITY TRAITS</w:t>
      </w:r>
    </w:p>
    <w:bookmarkEnd w:id="1166"/>
    <w:bookmarkEnd w:id="1167"/>
    <w:p w14:paraId="0333F877" w14:textId="040AB4D0" w:rsidR="00BE52CE" w:rsidRPr="005B17D3" w:rsidRDefault="00BE52CE" w:rsidP="00EF3896">
      <w:pPr>
        <w:pStyle w:val="BodyText"/>
      </w:pPr>
      <w:r w:rsidRPr="005B17D3">
        <w:t>Allows users</w:t>
      </w:r>
      <w:r w:rsidRPr="005B17D3">
        <w:fldChar w:fldCharType="begin"/>
      </w:r>
      <w:r w:rsidRPr="005B17D3">
        <w:instrText xml:space="preserve"> XE "User:Identity Traits:view" </w:instrText>
      </w:r>
      <w:r w:rsidRPr="005B17D3">
        <w:fldChar w:fldCharType="end"/>
      </w:r>
      <w:r w:rsidRPr="005B17D3">
        <w:t xml:space="preserve"> to view the </w:t>
      </w:r>
      <w:r w:rsidRPr="005B17D3">
        <w:rPr>
          <w:i/>
        </w:rPr>
        <w:t>Identity Traits</w:t>
      </w:r>
      <w:r w:rsidRPr="005B17D3">
        <w:t xml:space="preserve"> updates that have been submitted for this patient and the current status of those updates for user-selected dates/times.</w:t>
      </w:r>
    </w:p>
    <w:p w14:paraId="29C7382D" w14:textId="77777777" w:rsidR="00920B0C" w:rsidRPr="005B17D3" w:rsidRDefault="00920B0C" w:rsidP="00EF3896">
      <w:pPr>
        <w:pStyle w:val="BodyText"/>
      </w:pPr>
    </w:p>
    <w:p w14:paraId="7BCFA62C" w14:textId="77777777" w:rsidR="00BE52CE" w:rsidRPr="005B17D3" w:rsidRDefault="00BE52CE" w:rsidP="00EF3896">
      <w:pPr>
        <w:pStyle w:val="BodyTextBullet2"/>
        <w:jc w:val="right"/>
        <w:rPr>
          <w:rStyle w:val="Text-onlypopuphotspot"/>
          <w:b/>
          <w:color w:val="auto"/>
          <w:u w:val="single"/>
        </w:rPr>
      </w:pPr>
      <w:r w:rsidRPr="005B17D3">
        <w:rPr>
          <w:rStyle w:val="Text-onlypopuphotspot"/>
          <w:b/>
          <w:color w:val="auto"/>
          <w:u w:val="single"/>
        </w:rPr>
        <w:t xml:space="preserve">VIEW HISTORICAL </w:t>
      </w:r>
      <w:r w:rsidRPr="005B17D3">
        <w:rPr>
          <w:b/>
          <w:color w:val="auto"/>
          <w:u w:val="single"/>
        </w:rPr>
        <w:fldChar w:fldCharType="begin"/>
      </w:r>
      <w:r w:rsidRPr="005B17D3">
        <w:rPr>
          <w:b/>
          <w:color w:val="auto"/>
          <w:u w:val="single"/>
        </w:rPr>
        <w:instrText xml:space="preserve"> XE "Historical:View Identity Traits" </w:instrText>
      </w:r>
      <w:r w:rsidRPr="005B17D3">
        <w:rPr>
          <w:b/>
          <w:color w:val="auto"/>
          <w:u w:val="single"/>
        </w:rPr>
        <w:fldChar w:fldCharType="end"/>
      </w:r>
      <w:r w:rsidRPr="005B17D3">
        <w:rPr>
          <w:rStyle w:val="Text-onlypopuphotspot"/>
          <w:b/>
          <w:color w:val="auto"/>
          <w:u w:val="single"/>
        </w:rPr>
        <w:t>IDENTITY TRAITS</w:t>
      </w:r>
    </w:p>
    <w:p w14:paraId="6826E7FC" w14:textId="77777777" w:rsidR="00BE52CE" w:rsidRPr="005B17D3" w:rsidRDefault="00BE52CE" w:rsidP="00EF3896">
      <w:pPr>
        <w:pStyle w:val="BodyTextBullet2"/>
      </w:pPr>
      <w:r w:rsidRPr="005B17D3">
        <w:t>Allows users</w:t>
      </w:r>
      <w:r w:rsidRPr="005B17D3">
        <w:fldChar w:fldCharType="begin"/>
      </w:r>
      <w:r w:rsidRPr="005B17D3">
        <w:instrText xml:space="preserve"> XE "User:Identity Traits:view change history" </w:instrText>
      </w:r>
      <w:r w:rsidRPr="005B17D3">
        <w:fldChar w:fldCharType="end"/>
      </w:r>
      <w:r w:rsidRPr="005B17D3">
        <w:t xml:space="preserve"> to view</w:t>
      </w:r>
      <w:r w:rsidRPr="005B17D3">
        <w:rPr>
          <w:rStyle w:val="Text-onlypopuphotspot"/>
          <w:b/>
          <w:bCs w:val="0"/>
        </w:rPr>
        <w:fldChar w:fldCharType="begin"/>
      </w:r>
      <w:r w:rsidRPr="005B17D3">
        <w:instrText xml:space="preserve"> XE "</w:instrText>
      </w:r>
      <w:r w:rsidRPr="005B17D3">
        <w:rPr>
          <w:rStyle w:val="Text-onlypopuphotspot"/>
          <w:bCs w:val="0"/>
        </w:rPr>
        <w:instrText>View:</w:instrText>
      </w:r>
      <w:r w:rsidRPr="005B17D3">
        <w:instrText xml:space="preserve">Identity Traits:Historical" </w:instrText>
      </w:r>
      <w:r w:rsidRPr="005B17D3">
        <w:rPr>
          <w:rStyle w:val="Text-onlypopuphotspot"/>
          <w:b/>
          <w:bCs w:val="0"/>
        </w:rPr>
        <w:fldChar w:fldCharType="end"/>
      </w:r>
      <w:r w:rsidRPr="005B17D3">
        <w:t xml:space="preserve"> the </w:t>
      </w:r>
      <w:r w:rsidRPr="005B17D3">
        <w:rPr>
          <w:i/>
        </w:rPr>
        <w:t>Identity Traits</w:t>
      </w:r>
      <w:r w:rsidRPr="005B17D3">
        <w:t xml:space="preserve"> </w:t>
      </w:r>
      <w:r w:rsidRPr="005B17D3">
        <w:rPr>
          <w:i/>
        </w:rPr>
        <w:t>History</w:t>
      </w:r>
      <w:r w:rsidRPr="005B17D3">
        <w:t xml:space="preserve"> changes made for this patient with "Old" and "New</w:t>
      </w:r>
      <w:r w:rsidRPr="005B17D3">
        <w:fldChar w:fldCharType="begin"/>
      </w:r>
      <w:r w:rsidRPr="005B17D3">
        <w:instrText xml:space="preserve"> XE "New:Identity Traits:View Historical" </w:instrText>
      </w:r>
      <w:r w:rsidRPr="005B17D3">
        <w:fldChar w:fldCharType="end"/>
      </w:r>
      <w:r w:rsidRPr="005B17D3">
        <w:t>" values for user-selected dates/times.</w:t>
      </w:r>
    </w:p>
    <w:p w14:paraId="379EA502" w14:textId="77777777" w:rsidR="00BE52CE" w:rsidRPr="005B17D3" w:rsidRDefault="00BE52CE" w:rsidP="00EF3896">
      <w:pPr>
        <w:pStyle w:val="ScreenField"/>
      </w:pPr>
    </w:p>
    <w:p w14:paraId="5C2D1E3C" w14:textId="77777777" w:rsidR="00BE52CE" w:rsidRPr="005B17D3" w:rsidRDefault="00BE52CE" w:rsidP="00EF3896">
      <w:pPr>
        <w:pStyle w:val="ScreenField"/>
      </w:pPr>
      <w:r w:rsidRPr="005B17D3">
        <w:t>Prefix:</w:t>
      </w:r>
    </w:p>
    <w:p w14:paraId="49EDBBD6" w14:textId="77777777" w:rsidR="00BE52CE" w:rsidRPr="005B17D3" w:rsidRDefault="00BE52CE" w:rsidP="00EF3896">
      <w:pPr>
        <w:pStyle w:val="ScreenFieldDesc"/>
      </w:pPr>
      <w:r w:rsidRPr="005B17D3">
        <w:t xml:space="preserve">Prefix </w:t>
      </w:r>
      <w:r w:rsidRPr="005B17D3">
        <w:rPr>
          <w:b/>
          <w:i/>
          <w:u w:val="single"/>
        </w:rPr>
        <w:fldChar w:fldCharType="begin"/>
      </w:r>
      <w:r w:rsidRPr="005B17D3">
        <w:instrText xml:space="preserve"> XE "</w:instrText>
      </w:r>
      <w:r w:rsidRPr="005B17D3">
        <w:rPr>
          <w:b/>
        </w:rPr>
        <w:instrText>Identity Traits</w:instrText>
      </w:r>
      <w:r w:rsidRPr="005B17D3">
        <w:instrText xml:space="preserve">: Prefix" </w:instrText>
      </w:r>
      <w:r w:rsidRPr="005B17D3">
        <w:rPr>
          <w:b/>
          <w:i/>
          <w:u w:val="single"/>
        </w:rPr>
        <w:fldChar w:fldCharType="end"/>
      </w:r>
      <w:r w:rsidRPr="005B17D3">
        <w:t>is the title supplied for the beneficiary such as Mr., Ms., Mrs., etc.</w:t>
      </w:r>
    </w:p>
    <w:p w14:paraId="404BEAFE" w14:textId="77777777" w:rsidR="00BE52CE" w:rsidRPr="005B17D3" w:rsidRDefault="00BE52CE" w:rsidP="00EF3896">
      <w:pPr>
        <w:pStyle w:val="RulesandMore"/>
      </w:pPr>
      <w:r w:rsidRPr="005B17D3">
        <w:t>Rules...</w:t>
      </w:r>
    </w:p>
    <w:p w14:paraId="3B82DB7B" w14:textId="77777777" w:rsidR="00BE52CE" w:rsidRPr="005B17D3" w:rsidRDefault="00BE52CE" w:rsidP="00EF3896">
      <w:pPr>
        <w:pStyle w:val="ListBull2"/>
      </w:pPr>
      <w:r w:rsidRPr="005B17D3">
        <w:t xml:space="preserve">If entering a </w:t>
      </w:r>
      <w:r w:rsidRPr="005B17D3">
        <w:rPr>
          <w:i/>
          <w:iCs/>
        </w:rPr>
        <w:t>Prefix</w:t>
      </w:r>
      <w:r w:rsidRPr="005B17D3">
        <w:t>, (such as MR, MRS, MS, and MISS) no punctuation must be used.</w:t>
      </w:r>
    </w:p>
    <w:p w14:paraId="262AC2EB" w14:textId="77777777" w:rsidR="00BE52CE" w:rsidRPr="005B17D3" w:rsidRDefault="00BE52CE" w:rsidP="00EF3896">
      <w:pPr>
        <w:pStyle w:val="ListBull2"/>
        <w:rPr>
          <w:rStyle w:val="StyleDrop-downhotspot11ptUnderline"/>
          <w:bCs w:val="0"/>
          <w:iCs w:val="0"/>
          <w:sz w:val="24"/>
          <w:u w:val="none"/>
        </w:rPr>
      </w:pPr>
      <w:r w:rsidRPr="005B17D3">
        <w:rPr>
          <w:i/>
          <w:iCs/>
        </w:rPr>
        <w:t>Prefix</w:t>
      </w:r>
      <w:r w:rsidRPr="005B17D3">
        <w:t xml:space="preserve"> is free-text and must be between 1 and 10 characters.</w:t>
      </w:r>
    </w:p>
    <w:p w14:paraId="518484EA" w14:textId="77777777" w:rsidR="00BE52CE" w:rsidRPr="005B17D3" w:rsidRDefault="00BE52CE" w:rsidP="00EF3896">
      <w:pPr>
        <w:pStyle w:val="BodyTextBullet2"/>
      </w:pPr>
    </w:p>
    <w:p w14:paraId="63EBF327" w14:textId="77777777" w:rsidR="00BE52CE" w:rsidRPr="005B17D3" w:rsidRDefault="00BE52CE" w:rsidP="00EF3896">
      <w:pPr>
        <w:pStyle w:val="BodyTextBullet2"/>
        <w:rPr>
          <w:rStyle w:val="StyleDrop-downhotspot11ptUnderline"/>
          <w:b/>
          <w:i/>
          <w:iCs w:val="0"/>
          <w:sz w:val="24"/>
          <w:u w:val="none"/>
        </w:rPr>
      </w:pPr>
      <w:r w:rsidRPr="005B17D3">
        <w:t xml:space="preserve">The </w:t>
      </w:r>
      <w:r w:rsidRPr="005B17D3">
        <w:rPr>
          <w:b/>
        </w:rPr>
        <w:t>Name</w:t>
      </w:r>
      <w:r w:rsidRPr="005B17D3">
        <w:t xml:space="preserve"> </w:t>
      </w:r>
      <w:r w:rsidRPr="005B17D3">
        <w:rPr>
          <w:b/>
          <w:u w:val="single"/>
        </w:rPr>
        <w:fldChar w:fldCharType="begin"/>
      </w:r>
      <w:r w:rsidRPr="005B17D3">
        <w:instrText xml:space="preserve"> XE "</w:instrText>
      </w:r>
      <w:r w:rsidRPr="005B17D3">
        <w:rPr>
          <w:b/>
        </w:rPr>
        <w:instrText>Identity Traits</w:instrText>
      </w:r>
      <w:r w:rsidRPr="005B17D3">
        <w:instrText xml:space="preserve">: </w:instrText>
      </w:r>
      <w:r w:rsidRPr="005B17D3">
        <w:rPr>
          <w:b/>
        </w:rPr>
        <w:instrText>First Name</w:instrText>
      </w:r>
      <w:r w:rsidRPr="005B17D3">
        <w:instrText xml:space="preserve">" </w:instrText>
      </w:r>
      <w:r w:rsidRPr="005B17D3">
        <w:rPr>
          <w:b/>
          <w:u w:val="single"/>
        </w:rPr>
        <w:fldChar w:fldCharType="end"/>
      </w:r>
      <w:r w:rsidRPr="005B17D3">
        <w:t>fields are an important element in the unique identity of a person.</w:t>
      </w:r>
    </w:p>
    <w:p w14:paraId="6DDBF974" w14:textId="77777777" w:rsidR="00BE52CE" w:rsidRPr="005B17D3" w:rsidRDefault="00BE52CE" w:rsidP="00EF3896">
      <w:pPr>
        <w:pStyle w:val="ScreenField"/>
        <w:rPr>
          <w:rStyle w:val="StyleDrop-downhotspot11ptUnderline"/>
          <w:bCs w:val="0"/>
          <w:iCs w:val="0"/>
          <w:sz w:val="24"/>
          <w:u w:val="none"/>
        </w:rPr>
      </w:pPr>
      <w:r w:rsidRPr="005B17D3">
        <w:rPr>
          <w:rStyle w:val="StyleDrop-downhotspot11ptUnderline"/>
          <w:bCs w:val="0"/>
          <w:iCs w:val="0"/>
          <w:sz w:val="24"/>
          <w:u w:val="none"/>
        </w:rPr>
        <w:t>First Name:</w:t>
      </w:r>
    </w:p>
    <w:p w14:paraId="2AFDD2A0" w14:textId="728CA505" w:rsidR="00BE52CE" w:rsidRPr="005B17D3" w:rsidRDefault="00BE52CE" w:rsidP="00EF3896">
      <w:pPr>
        <w:pStyle w:val="ScreenFieldDesc"/>
      </w:pPr>
      <w:r w:rsidRPr="005B17D3">
        <w:t xml:space="preserve">Enter the </w:t>
      </w:r>
      <w:r w:rsidR="006204FA" w:rsidRPr="005B17D3">
        <w:t>Veterans</w:t>
      </w:r>
      <w:r w:rsidRPr="005B17D3">
        <w:t xml:space="preserve"> complete legal first name. Avoid using nicknames or ambiguous information.</w:t>
      </w:r>
    </w:p>
    <w:p w14:paraId="668604C9" w14:textId="77777777" w:rsidR="00BE52CE" w:rsidRPr="005B17D3" w:rsidRDefault="00BE52CE" w:rsidP="00EF3896">
      <w:pPr>
        <w:pStyle w:val="RulesandMore"/>
      </w:pPr>
      <w:r w:rsidRPr="005B17D3">
        <w:t>More...</w:t>
      </w:r>
    </w:p>
    <w:p w14:paraId="3E7289DB" w14:textId="77777777" w:rsidR="00BE52CE" w:rsidRPr="005B17D3" w:rsidRDefault="00BE52CE" w:rsidP="00EF3896">
      <w:pPr>
        <w:pStyle w:val="ListBull2"/>
      </w:pPr>
      <w:r w:rsidRPr="005B17D3">
        <w:t xml:space="preserve">Once the HEC receives the beneficiary's </w:t>
      </w:r>
      <w:r w:rsidRPr="005B17D3">
        <w:rPr>
          <w:rStyle w:val="Text-onlypopuphotspot"/>
        </w:rPr>
        <w:t>SSN</w:t>
      </w:r>
      <w:r w:rsidRPr="005B17D3">
        <w:rPr>
          <w:rStyle w:val="Text-onlypopuphotspot"/>
        </w:rPr>
        <w:fldChar w:fldCharType="begin"/>
      </w:r>
      <w:r w:rsidRPr="005B17D3">
        <w:instrText xml:space="preserve"> XE "SSN" </w:instrText>
      </w:r>
      <w:r w:rsidRPr="005B17D3">
        <w:rPr>
          <w:rStyle w:val="Text-onlypopuphotspot"/>
        </w:rPr>
        <w:fldChar w:fldCharType="end"/>
      </w:r>
      <w:r w:rsidRPr="005B17D3">
        <w:t xml:space="preserve"> verification from the </w:t>
      </w:r>
      <w:r w:rsidRPr="005B17D3">
        <w:rPr>
          <w:rStyle w:val="Text-onlypopuphotspot"/>
        </w:rPr>
        <w:t>SSA</w:t>
      </w:r>
      <w:r w:rsidRPr="005B17D3">
        <w:t>, all related demographic</w:t>
      </w:r>
      <w:r w:rsidRPr="005B17D3">
        <w:fldChar w:fldCharType="begin"/>
      </w:r>
      <w:r w:rsidRPr="005B17D3">
        <w:instrText xml:space="preserve"> XE "Demographic:information" </w:instrText>
      </w:r>
      <w:r w:rsidRPr="005B17D3">
        <w:fldChar w:fldCharType="end"/>
      </w:r>
      <w:r w:rsidRPr="005B17D3">
        <w:t xml:space="preserve"> information (Name, SSN and Date</w:t>
      </w:r>
      <w:r w:rsidRPr="005B17D3">
        <w:fldChar w:fldCharType="begin"/>
      </w:r>
      <w:r w:rsidRPr="005B17D3">
        <w:instrText xml:space="preserve"> XE "Date:Identity Traits: of Birth" </w:instrText>
      </w:r>
      <w:r w:rsidRPr="005B17D3">
        <w:fldChar w:fldCharType="end"/>
      </w:r>
      <w:r w:rsidRPr="005B17D3">
        <w:t xml:space="preserve"> of Birth) may be verified.</w:t>
      </w:r>
    </w:p>
    <w:p w14:paraId="4B1F738B" w14:textId="77777777" w:rsidR="00BE52CE" w:rsidRPr="005B17D3" w:rsidRDefault="00BE52CE" w:rsidP="00EF3896">
      <w:pPr>
        <w:pStyle w:val="RulesandMore"/>
      </w:pPr>
      <w:r w:rsidRPr="005B17D3">
        <w:t>Rules...</w:t>
      </w:r>
    </w:p>
    <w:p w14:paraId="10A0854C" w14:textId="77777777" w:rsidR="00BE52CE" w:rsidRPr="005B17D3" w:rsidRDefault="00BE52CE" w:rsidP="00EF3896">
      <w:pPr>
        <w:pStyle w:val="ListBull2"/>
      </w:pPr>
      <w:r w:rsidRPr="005B17D3">
        <w:t>Apostrophes and hyphens are the only punctuation that can be used.</w:t>
      </w:r>
    </w:p>
    <w:p w14:paraId="79267A5D" w14:textId="77777777" w:rsidR="00BE52CE" w:rsidRPr="005B17D3" w:rsidRDefault="00BE52CE" w:rsidP="00EF3896">
      <w:pPr>
        <w:pStyle w:val="ListBull2"/>
        <w:rPr>
          <w:rStyle w:val="Expandingtext"/>
          <w:i/>
        </w:rPr>
      </w:pPr>
      <w:r w:rsidRPr="005B17D3">
        <w:rPr>
          <w:rStyle w:val="Emphasis"/>
          <w:i w:val="0"/>
        </w:rPr>
        <w:t>Official documentation</w:t>
      </w:r>
      <w:r w:rsidRPr="005B17D3">
        <w:rPr>
          <w:rStyle w:val="Expandingtext"/>
          <w:i/>
        </w:rPr>
        <w:t>.</w:t>
      </w:r>
    </w:p>
    <w:p w14:paraId="5431461C" w14:textId="77777777" w:rsidR="00BE52CE" w:rsidRPr="005B17D3" w:rsidRDefault="00BE52CE" w:rsidP="00884662">
      <w:pPr>
        <w:pStyle w:val="ListBull2"/>
        <w:numPr>
          <w:ilvl w:val="1"/>
          <w:numId w:val="64"/>
        </w:numPr>
      </w:pPr>
      <w:r w:rsidRPr="005B17D3">
        <w:rPr>
          <w:rStyle w:val="Expandingtext"/>
        </w:rPr>
        <w:t xml:space="preserve">Documentation defined as court documents or social security card. If individual state procedures for driver’s license application or similar documents meet the standard for official documentation, VHA staff should accept such documents as proof of a legal name change, </w:t>
      </w:r>
      <w:r w:rsidRPr="005B17D3">
        <w:t>must be required for a name change.</w:t>
      </w:r>
    </w:p>
    <w:p w14:paraId="015B71A0" w14:textId="77777777" w:rsidR="00BE52CE" w:rsidRPr="005B17D3" w:rsidRDefault="00BE52CE" w:rsidP="00EF3896">
      <w:pPr>
        <w:pStyle w:val="ListBull2"/>
      </w:pPr>
      <w:r w:rsidRPr="005B17D3">
        <w:rPr>
          <w:iCs/>
        </w:rPr>
        <w:t>First Name</w:t>
      </w:r>
      <w:r w:rsidRPr="005B17D3">
        <w:t xml:space="preserve"> must be between 1 and 25 characters.</w:t>
      </w:r>
    </w:p>
    <w:p w14:paraId="2C22A53F" w14:textId="77777777" w:rsidR="00BE52CE" w:rsidRPr="005B17D3" w:rsidRDefault="00BE52CE" w:rsidP="00EF3896">
      <w:pPr>
        <w:pStyle w:val="ScreenField"/>
      </w:pPr>
    </w:p>
    <w:p w14:paraId="482A3C7A" w14:textId="77777777" w:rsidR="006642AF" w:rsidRPr="005B17D3" w:rsidRDefault="006642AF" w:rsidP="00EF3896">
      <w:pPr>
        <w:pStyle w:val="ScreenField"/>
      </w:pPr>
    </w:p>
    <w:p w14:paraId="175EEA74" w14:textId="77777777" w:rsidR="00BE52CE" w:rsidRPr="005B17D3" w:rsidRDefault="00BE52CE" w:rsidP="00EF3896">
      <w:pPr>
        <w:pStyle w:val="ScreenField"/>
      </w:pPr>
      <w:r w:rsidRPr="005B17D3">
        <w:t>Middle Name:</w:t>
      </w:r>
    </w:p>
    <w:p w14:paraId="2F5522EF" w14:textId="365CDBB2" w:rsidR="00BE52CE" w:rsidRPr="005B17D3" w:rsidRDefault="00BE52CE" w:rsidP="00EF3896">
      <w:pPr>
        <w:pStyle w:val="ScreenFieldDesc"/>
      </w:pPr>
      <w:r w:rsidRPr="005B17D3">
        <w:t>Enter the full middle name</w:t>
      </w:r>
      <w:r w:rsidRPr="005B17D3">
        <w:rPr>
          <w:b/>
          <w:u w:val="single"/>
        </w:rPr>
        <w:fldChar w:fldCharType="begin"/>
      </w:r>
      <w:r w:rsidRPr="005B17D3">
        <w:instrText xml:space="preserve"> XE "</w:instrText>
      </w:r>
      <w:r w:rsidRPr="005B17D3">
        <w:rPr>
          <w:b/>
        </w:rPr>
        <w:instrText>Identity Traits</w:instrText>
      </w:r>
      <w:r w:rsidRPr="005B17D3">
        <w:instrText xml:space="preserve">: Middle Name" </w:instrText>
      </w:r>
      <w:r w:rsidRPr="005B17D3">
        <w:rPr>
          <w:b/>
          <w:u w:val="single"/>
        </w:rPr>
        <w:fldChar w:fldCharType="end"/>
      </w:r>
      <w:r w:rsidRPr="005B17D3">
        <w:t>, when available. Leave the middle nam</w:t>
      </w:r>
      <w:r w:rsidR="007B5C46" w:rsidRPr="005B17D3">
        <w:t>e blank if the Veteran does</w:t>
      </w:r>
      <w:r w:rsidRPr="005B17D3">
        <w:t xml:space="preserve"> not have a middle name; do not use </w:t>
      </w:r>
      <w:r w:rsidRPr="005B17D3">
        <w:rPr>
          <w:rStyle w:val="Text-onlypopuphotspot"/>
        </w:rPr>
        <w:t>NMI</w:t>
      </w:r>
      <w:r w:rsidRPr="005B17D3">
        <w:t xml:space="preserve"> or </w:t>
      </w:r>
      <w:r w:rsidRPr="005B17D3">
        <w:rPr>
          <w:rStyle w:val="Text-onlypopuphotspot"/>
        </w:rPr>
        <w:t>NMN</w:t>
      </w:r>
      <w:r w:rsidRPr="005B17D3">
        <w:t>. Do not use only an initial unless an initial is the person's given middle name.</w:t>
      </w:r>
    </w:p>
    <w:p w14:paraId="7029E68A" w14:textId="77777777" w:rsidR="00BE52CE" w:rsidRPr="005B17D3" w:rsidRDefault="00BE52CE" w:rsidP="00EF3896">
      <w:pPr>
        <w:pStyle w:val="RulesandMore"/>
      </w:pPr>
      <w:r w:rsidRPr="005B17D3">
        <w:t>More...</w:t>
      </w:r>
    </w:p>
    <w:p w14:paraId="127E336C" w14:textId="77777777" w:rsidR="00BE52CE" w:rsidRPr="005B17D3" w:rsidRDefault="00BE52CE" w:rsidP="00EF3896">
      <w:pPr>
        <w:pStyle w:val="ListBull2"/>
      </w:pPr>
      <w:r w:rsidRPr="005B17D3">
        <w:t xml:space="preserve">Once the HEC receives the beneficiary's </w:t>
      </w:r>
      <w:r w:rsidRPr="005B17D3">
        <w:rPr>
          <w:rStyle w:val="Text-onlypopuphotspot"/>
        </w:rPr>
        <w:t>SSN</w:t>
      </w:r>
      <w:r w:rsidRPr="005B17D3">
        <w:rPr>
          <w:rStyle w:val="Text-onlypopuphotspot"/>
        </w:rPr>
        <w:fldChar w:fldCharType="begin"/>
      </w:r>
      <w:r w:rsidRPr="005B17D3">
        <w:instrText xml:space="preserve"> XE "SSN" </w:instrText>
      </w:r>
      <w:r w:rsidRPr="005B17D3">
        <w:rPr>
          <w:rStyle w:val="Text-onlypopuphotspot"/>
        </w:rPr>
        <w:fldChar w:fldCharType="end"/>
      </w:r>
      <w:r w:rsidRPr="005B17D3">
        <w:t xml:space="preserve"> verification from the </w:t>
      </w:r>
      <w:r w:rsidRPr="005B17D3">
        <w:rPr>
          <w:rStyle w:val="Text-onlypopuphotspot"/>
        </w:rPr>
        <w:t>SSA</w:t>
      </w:r>
      <w:r w:rsidRPr="005B17D3">
        <w:t>, all related demographic</w:t>
      </w:r>
      <w:r w:rsidRPr="005B17D3">
        <w:fldChar w:fldCharType="begin"/>
      </w:r>
      <w:r w:rsidRPr="005B17D3">
        <w:instrText xml:space="preserve"> XE "Demographic:information" </w:instrText>
      </w:r>
      <w:r w:rsidRPr="005B17D3">
        <w:fldChar w:fldCharType="end"/>
      </w:r>
      <w:r w:rsidRPr="005B17D3">
        <w:t xml:space="preserve"> information (Name, SSN and Date of Birth) may be verified.</w:t>
      </w:r>
    </w:p>
    <w:p w14:paraId="0E87704F" w14:textId="77777777" w:rsidR="00BE52CE" w:rsidRPr="005B17D3" w:rsidRDefault="00BE52CE" w:rsidP="00EF3896">
      <w:pPr>
        <w:pStyle w:val="RulesandMore"/>
      </w:pPr>
      <w:r w:rsidRPr="005B17D3">
        <w:t>Rules...</w:t>
      </w:r>
    </w:p>
    <w:p w14:paraId="7CEC3168" w14:textId="77777777" w:rsidR="00BE52CE" w:rsidRPr="005B17D3" w:rsidRDefault="00BE52CE" w:rsidP="00EF3896">
      <w:pPr>
        <w:pStyle w:val="ListBull2"/>
      </w:pPr>
      <w:r w:rsidRPr="005B17D3">
        <w:t>No parenthesis may be used.</w:t>
      </w:r>
    </w:p>
    <w:p w14:paraId="0C305127" w14:textId="77777777" w:rsidR="00BE52CE" w:rsidRPr="005B17D3" w:rsidRDefault="00BE52CE" w:rsidP="00EF3896">
      <w:pPr>
        <w:pStyle w:val="ListBull2"/>
        <w:rPr>
          <w:rStyle w:val="Expandingtext"/>
        </w:rPr>
      </w:pPr>
      <w:r w:rsidRPr="005B17D3">
        <w:rPr>
          <w:rStyle w:val="Emphasis"/>
          <w:i w:val="0"/>
        </w:rPr>
        <w:t>Official documentation</w:t>
      </w:r>
      <w:r w:rsidRPr="005B17D3">
        <w:rPr>
          <w:rStyle w:val="Expandingtext"/>
        </w:rPr>
        <w:t xml:space="preserve">. </w:t>
      </w:r>
    </w:p>
    <w:p w14:paraId="34A60E13" w14:textId="77777777" w:rsidR="00BE52CE" w:rsidRPr="005B17D3" w:rsidRDefault="00BE52CE" w:rsidP="00884662">
      <w:pPr>
        <w:pStyle w:val="ListBull2"/>
        <w:numPr>
          <w:ilvl w:val="1"/>
          <w:numId w:val="64"/>
        </w:numPr>
      </w:pPr>
      <w:r w:rsidRPr="005B17D3">
        <w:rPr>
          <w:rStyle w:val="Expandingtext"/>
        </w:rPr>
        <w:t xml:space="preserve">Documentation defined as court documents or social security card. If individual state procedures for driver’s license application or similar documents meet the standard for official documentation, VHA staff should accept such documents as proof of a legal name change, </w:t>
      </w:r>
      <w:r w:rsidRPr="005B17D3">
        <w:t>must be required for a name change.</w:t>
      </w:r>
    </w:p>
    <w:p w14:paraId="6176BEA0" w14:textId="77777777" w:rsidR="00BE52CE" w:rsidRPr="005B17D3" w:rsidRDefault="00BE52CE" w:rsidP="00EF3896">
      <w:pPr>
        <w:pStyle w:val="ListBull2"/>
      </w:pPr>
      <w:r w:rsidRPr="005B17D3">
        <w:rPr>
          <w:iCs/>
        </w:rPr>
        <w:t>Middle Name</w:t>
      </w:r>
      <w:r w:rsidRPr="005B17D3">
        <w:t xml:space="preserve"> must be between 1 and 25 characters.</w:t>
      </w:r>
    </w:p>
    <w:p w14:paraId="237BE428" w14:textId="77777777" w:rsidR="00BE52CE" w:rsidRPr="005B17D3" w:rsidRDefault="00BE52CE" w:rsidP="00EF3896">
      <w:pPr>
        <w:pStyle w:val="ScreenField"/>
      </w:pPr>
    </w:p>
    <w:p w14:paraId="62EC98D0" w14:textId="77777777" w:rsidR="00BE52CE" w:rsidRPr="005B17D3" w:rsidRDefault="00BE52CE" w:rsidP="00884662">
      <w:pPr>
        <w:pStyle w:val="ScreenField"/>
        <w:numPr>
          <w:ilvl w:val="0"/>
          <w:numId w:val="224"/>
        </w:numPr>
        <w:tabs>
          <w:tab w:val="clear" w:pos="720"/>
        </w:tabs>
        <w:ind w:left="360"/>
      </w:pPr>
      <w:r w:rsidRPr="005B17D3">
        <w:t>Last Name:</w:t>
      </w:r>
    </w:p>
    <w:p w14:paraId="29AF4BF0" w14:textId="57B18242" w:rsidR="00BE52CE" w:rsidRPr="005B17D3" w:rsidRDefault="00BE52CE" w:rsidP="00EF3896">
      <w:pPr>
        <w:pStyle w:val="ScreenFieldDesc"/>
      </w:pPr>
      <w:r w:rsidRPr="005B17D3">
        <w:t xml:space="preserve">Enter the </w:t>
      </w:r>
      <w:r w:rsidR="006204FA" w:rsidRPr="005B17D3">
        <w:t>Veterans</w:t>
      </w:r>
      <w:r w:rsidRPr="005B17D3">
        <w:t xml:space="preserve"> complete legal Last Name.</w:t>
      </w:r>
    </w:p>
    <w:p w14:paraId="45011100" w14:textId="77777777" w:rsidR="00BE52CE" w:rsidRPr="005B17D3" w:rsidRDefault="00BE52CE" w:rsidP="00EF3896">
      <w:pPr>
        <w:pStyle w:val="RulesandMore"/>
      </w:pPr>
      <w:r w:rsidRPr="005B17D3">
        <w:t>More...</w:t>
      </w:r>
    </w:p>
    <w:p w14:paraId="54F60C88" w14:textId="77777777" w:rsidR="00BE52CE" w:rsidRPr="005B17D3" w:rsidRDefault="00BE52CE" w:rsidP="00EF3896">
      <w:pPr>
        <w:pStyle w:val="ListBull2"/>
      </w:pPr>
      <w:r w:rsidRPr="005B17D3">
        <w:t xml:space="preserve">Once the HEC receives the beneficiary's </w:t>
      </w:r>
      <w:r w:rsidRPr="005B17D3">
        <w:rPr>
          <w:rStyle w:val="Text-onlypopuphotspot"/>
        </w:rPr>
        <w:t>SSN</w:t>
      </w:r>
      <w:r w:rsidRPr="005B17D3">
        <w:rPr>
          <w:rStyle w:val="Text-onlypopuphotspot"/>
        </w:rPr>
        <w:fldChar w:fldCharType="begin"/>
      </w:r>
      <w:r w:rsidRPr="005B17D3">
        <w:instrText xml:space="preserve"> XE "SSN" </w:instrText>
      </w:r>
      <w:r w:rsidRPr="005B17D3">
        <w:rPr>
          <w:rStyle w:val="Text-onlypopuphotspot"/>
        </w:rPr>
        <w:fldChar w:fldCharType="end"/>
      </w:r>
      <w:r w:rsidRPr="005B17D3">
        <w:t xml:space="preserve"> verification from the </w:t>
      </w:r>
      <w:r w:rsidRPr="005B17D3">
        <w:rPr>
          <w:rStyle w:val="Text-onlypopuphotspot"/>
        </w:rPr>
        <w:t>SSA</w:t>
      </w:r>
      <w:r w:rsidRPr="005B17D3">
        <w:t>, all related demographic</w:t>
      </w:r>
      <w:r w:rsidRPr="005B17D3">
        <w:fldChar w:fldCharType="begin"/>
      </w:r>
      <w:r w:rsidRPr="005B17D3">
        <w:instrText xml:space="preserve"> XE "Demographic:information" </w:instrText>
      </w:r>
      <w:r w:rsidRPr="005B17D3">
        <w:fldChar w:fldCharType="end"/>
      </w:r>
      <w:r w:rsidRPr="005B17D3">
        <w:t xml:space="preserve"> information (Name, SSN and Date of Birth) may be verified.</w:t>
      </w:r>
    </w:p>
    <w:p w14:paraId="7E4BADF2" w14:textId="77777777" w:rsidR="00BE52CE" w:rsidRPr="005B17D3" w:rsidRDefault="00BE52CE" w:rsidP="00EF3896">
      <w:pPr>
        <w:pStyle w:val="RulesandMore"/>
      </w:pPr>
      <w:r w:rsidRPr="005B17D3">
        <w:t>Rules...</w:t>
      </w:r>
    </w:p>
    <w:p w14:paraId="385D1660" w14:textId="77777777" w:rsidR="00BE52CE" w:rsidRPr="005B17D3" w:rsidRDefault="00BE52CE" w:rsidP="00884662">
      <w:pPr>
        <w:pStyle w:val="BodyTextBullet2"/>
        <w:numPr>
          <w:ilvl w:val="0"/>
          <w:numId w:val="128"/>
        </w:numPr>
      </w:pPr>
      <w:r w:rsidRPr="005B17D3">
        <w:t xml:space="preserve">Multiple </w:t>
      </w:r>
      <w:r w:rsidRPr="005B17D3">
        <w:rPr>
          <w:iCs/>
        </w:rPr>
        <w:t>Last Name</w:t>
      </w:r>
      <w:r w:rsidRPr="005B17D3">
        <w:t xml:space="preserve"> components must be separated by spaces.</w:t>
      </w:r>
    </w:p>
    <w:p w14:paraId="66302548" w14:textId="77777777" w:rsidR="00BE52CE" w:rsidRPr="005B17D3" w:rsidRDefault="00BE52CE" w:rsidP="00884662">
      <w:pPr>
        <w:pStyle w:val="BodyTextBullet2"/>
        <w:numPr>
          <w:ilvl w:val="0"/>
          <w:numId w:val="128"/>
        </w:numPr>
      </w:pPr>
      <w:r w:rsidRPr="005B17D3">
        <w:t>People with hyphenated names should be entered with the hyphen included.</w:t>
      </w:r>
    </w:p>
    <w:p w14:paraId="60133523" w14:textId="77777777" w:rsidR="00BE52CE" w:rsidRPr="005B17D3" w:rsidRDefault="00BE52CE" w:rsidP="00884662">
      <w:pPr>
        <w:pStyle w:val="BodyTextBullet2"/>
        <w:numPr>
          <w:ilvl w:val="0"/>
          <w:numId w:val="128"/>
        </w:numPr>
      </w:pPr>
      <w:r w:rsidRPr="005B17D3">
        <w:t xml:space="preserve">Legal Spanish names may be entered with the Mother's maiden name first, a hyphen and the Father's name all in the </w:t>
      </w:r>
      <w:r w:rsidRPr="005B17D3">
        <w:rPr>
          <w:b/>
          <w:i/>
          <w:iCs/>
        </w:rPr>
        <w:t>Last Name</w:t>
      </w:r>
      <w:r w:rsidRPr="005B17D3">
        <w:t xml:space="preserve"> field.</w:t>
      </w:r>
    </w:p>
    <w:p w14:paraId="5BEA74D4" w14:textId="77777777" w:rsidR="00BE52CE" w:rsidRPr="005B17D3" w:rsidRDefault="00BE52CE" w:rsidP="00884662">
      <w:pPr>
        <w:pStyle w:val="BodyTextBullet2"/>
        <w:numPr>
          <w:ilvl w:val="0"/>
          <w:numId w:val="128"/>
        </w:numPr>
      </w:pPr>
      <w:r w:rsidRPr="005B17D3">
        <w:t>Apostrophes and hyphens are the only punctuation that can be used.</w:t>
      </w:r>
    </w:p>
    <w:p w14:paraId="4C90BF2F" w14:textId="77777777" w:rsidR="00BE52CE" w:rsidRPr="005B17D3" w:rsidRDefault="00BE52CE" w:rsidP="00884662">
      <w:pPr>
        <w:pStyle w:val="BodyTextBullet2"/>
        <w:numPr>
          <w:ilvl w:val="0"/>
          <w:numId w:val="128"/>
        </w:numPr>
        <w:rPr>
          <w:rStyle w:val="Expandingtext"/>
          <w:i/>
        </w:rPr>
      </w:pPr>
      <w:r w:rsidRPr="005B17D3">
        <w:rPr>
          <w:rStyle w:val="Emphasis"/>
          <w:i w:val="0"/>
        </w:rPr>
        <w:t>Official documentation.</w:t>
      </w:r>
      <w:r w:rsidRPr="005B17D3">
        <w:rPr>
          <w:rStyle w:val="Expandingtext"/>
          <w:i/>
        </w:rPr>
        <w:t xml:space="preserve"> </w:t>
      </w:r>
    </w:p>
    <w:p w14:paraId="68034391" w14:textId="77777777" w:rsidR="00BE52CE" w:rsidRPr="005B17D3" w:rsidRDefault="00BE52CE" w:rsidP="00884662">
      <w:pPr>
        <w:pStyle w:val="ListBull2"/>
        <w:numPr>
          <w:ilvl w:val="1"/>
          <w:numId w:val="128"/>
        </w:numPr>
      </w:pPr>
      <w:r w:rsidRPr="005B17D3">
        <w:rPr>
          <w:rStyle w:val="Expandingtext"/>
        </w:rPr>
        <w:t xml:space="preserve">Documentation defined as court documents or social security card. If individual state procedures for driver’s license application or similar documents meet the standard for official documentation, VHA staff should accept such documents as proof of a legal name change, </w:t>
      </w:r>
      <w:r w:rsidRPr="005B17D3">
        <w:t>must be required for a name change.</w:t>
      </w:r>
    </w:p>
    <w:p w14:paraId="6043F52E" w14:textId="77777777" w:rsidR="00BE52CE" w:rsidRPr="005B17D3" w:rsidRDefault="00BE52CE" w:rsidP="00884662">
      <w:pPr>
        <w:pStyle w:val="BodyTextBullet2"/>
        <w:numPr>
          <w:ilvl w:val="0"/>
          <w:numId w:val="128"/>
        </w:numPr>
      </w:pPr>
      <w:r w:rsidRPr="005B17D3">
        <w:rPr>
          <w:iCs/>
        </w:rPr>
        <w:t>Last Name</w:t>
      </w:r>
      <w:r w:rsidRPr="005B17D3">
        <w:t xml:space="preserve"> must be between 1 and 35 characters.</w:t>
      </w:r>
    </w:p>
    <w:p w14:paraId="2A21C7F2" w14:textId="72D4FD2D" w:rsidR="00BE52CE" w:rsidRPr="005B17D3" w:rsidRDefault="00BE52CE" w:rsidP="00884662">
      <w:pPr>
        <w:pStyle w:val="BodyTextBullet2"/>
        <w:numPr>
          <w:ilvl w:val="0"/>
          <w:numId w:val="128"/>
        </w:numPr>
      </w:pPr>
      <w:r w:rsidRPr="005B17D3">
        <w:t xml:space="preserve">Individual's </w:t>
      </w:r>
      <w:r w:rsidRPr="005B17D3">
        <w:rPr>
          <w:iCs/>
        </w:rPr>
        <w:t>Last Name</w:t>
      </w:r>
      <w:r w:rsidRPr="005B17D3">
        <w:t xml:space="preserve"> is a required field.</w:t>
      </w:r>
    </w:p>
    <w:p w14:paraId="70019A96" w14:textId="77777777" w:rsidR="00A84306" w:rsidRPr="005B17D3" w:rsidRDefault="00A84306" w:rsidP="00EF3896">
      <w:pPr>
        <w:pStyle w:val="BodyTextBullet2"/>
        <w:ind w:left="360"/>
      </w:pPr>
    </w:p>
    <w:p w14:paraId="6D004768" w14:textId="43F13F89" w:rsidR="006642AF" w:rsidRPr="005B17D3" w:rsidRDefault="006642AF" w:rsidP="00EF3896">
      <w:pPr>
        <w:pStyle w:val="ScreenField"/>
      </w:pPr>
    </w:p>
    <w:p w14:paraId="012AA875" w14:textId="19AB9F04" w:rsidR="00E2702A" w:rsidRPr="005B17D3" w:rsidRDefault="00E2702A" w:rsidP="00EF3896">
      <w:pPr>
        <w:pStyle w:val="ScreenField"/>
      </w:pPr>
      <w:bookmarkStart w:id="1168" w:name="PreferredName"/>
      <w:bookmarkEnd w:id="1168"/>
      <w:r w:rsidRPr="005B17D3">
        <w:t>Preferred Name:</w:t>
      </w:r>
    </w:p>
    <w:p w14:paraId="262DD185" w14:textId="17166110" w:rsidR="00E2702A" w:rsidRPr="005B17D3" w:rsidRDefault="00E2702A" w:rsidP="00EF3896">
      <w:r w:rsidRPr="005B17D3">
        <w:t xml:space="preserve">Preferred name is what the Enrollment System user enters into the </w:t>
      </w:r>
      <w:r w:rsidRPr="005B17D3">
        <w:rPr>
          <w:b/>
        </w:rPr>
        <w:t>Preferred Name</w:t>
      </w:r>
      <w:r w:rsidRPr="005B17D3">
        <w:t xml:space="preserve"> field or the preferred name the Enrollment System receives from MVI.  All Enrollment System users have access to the </w:t>
      </w:r>
      <w:r w:rsidRPr="005B17D3">
        <w:rPr>
          <w:b/>
        </w:rPr>
        <w:t>MVI Tool Kit</w:t>
      </w:r>
      <w:r w:rsidRPr="005B17D3">
        <w:t xml:space="preserve"> link located under </w:t>
      </w:r>
      <w:r w:rsidRPr="005B17D3">
        <w:rPr>
          <w:b/>
        </w:rPr>
        <w:t>Demographics</w:t>
      </w:r>
      <w:r w:rsidRPr="005B17D3">
        <w:t xml:space="preserve"> and the </w:t>
      </w:r>
      <w:r w:rsidRPr="005B17D3">
        <w:rPr>
          <w:b/>
        </w:rPr>
        <w:t>Identity Traits</w:t>
      </w:r>
      <w:r w:rsidRPr="005B17D3">
        <w:t xml:space="preserve"> sub-tab, but</w:t>
      </w:r>
      <w:r w:rsidR="007D5CE2" w:rsidRPr="005B17D3">
        <w:t xml:space="preserve"> only</w:t>
      </w:r>
      <w:r w:rsidRPr="005B17D3">
        <w:t xml:space="preserve"> users who have access to MVI will be directed to the MVI system.</w:t>
      </w:r>
    </w:p>
    <w:p w14:paraId="0D81CD45" w14:textId="509665F3" w:rsidR="00E2702A" w:rsidRPr="005B17D3" w:rsidRDefault="00E2702A" w:rsidP="00EF3896">
      <w:pPr>
        <w:pStyle w:val="ScreenFieldDesc"/>
      </w:pPr>
    </w:p>
    <w:p w14:paraId="2DF31D17" w14:textId="77777777" w:rsidR="007D5CE2" w:rsidRPr="005B17D3" w:rsidRDefault="007D5CE2" w:rsidP="00EF3896">
      <w:pPr>
        <w:pStyle w:val="ScreenField"/>
        <w:keepNext/>
      </w:pPr>
      <w:r w:rsidRPr="005B17D3">
        <w:rPr>
          <w:noProof/>
        </w:rPr>
        <w:drawing>
          <wp:inline distT="0" distB="0" distL="0" distR="0" wp14:anchorId="24FE94AF" wp14:editId="79CD70E9">
            <wp:extent cx="5934075" cy="1524000"/>
            <wp:effectExtent l="0" t="0" r="9525" b="0"/>
            <wp:docPr id="12" name="Picture 12" descr="Screen shot of Identity Traits screen with the Preferred Name field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VHAISHSplanR\workspace\HECMS_roboh\ESR Help Project\Images\PersonSearchTabs\Demographics\Identity_Traits\preferred_name.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934075" cy="1524000"/>
                    </a:xfrm>
                    <a:prstGeom prst="rect">
                      <a:avLst/>
                    </a:prstGeom>
                    <a:noFill/>
                    <a:ln>
                      <a:noFill/>
                    </a:ln>
                  </pic:spPr>
                </pic:pic>
              </a:graphicData>
            </a:graphic>
          </wp:inline>
        </w:drawing>
      </w:r>
    </w:p>
    <w:p w14:paraId="34D1EB87" w14:textId="66CECA44" w:rsidR="007D5CE2" w:rsidRPr="005B17D3" w:rsidRDefault="007D5CE2" w:rsidP="00EF3896">
      <w:pPr>
        <w:pStyle w:val="Caption"/>
      </w:pPr>
      <w:bookmarkStart w:id="1169" w:name="_Toc31622448"/>
      <w:r w:rsidRPr="005B17D3">
        <w:t xml:space="preserve">Figure </w:t>
      </w:r>
      <w:r w:rsidR="001005EA" w:rsidRPr="005B17D3">
        <w:rPr>
          <w:noProof/>
        </w:rPr>
        <w:fldChar w:fldCharType="begin"/>
      </w:r>
      <w:r w:rsidR="001005EA" w:rsidRPr="005B17D3">
        <w:rPr>
          <w:noProof/>
        </w:rPr>
        <w:instrText xml:space="preserve"> SEQ Figure \* ARABIC </w:instrText>
      </w:r>
      <w:r w:rsidR="001005EA" w:rsidRPr="005B17D3">
        <w:rPr>
          <w:noProof/>
        </w:rPr>
        <w:fldChar w:fldCharType="separate"/>
      </w:r>
      <w:r w:rsidR="008C0D2B" w:rsidRPr="005B17D3">
        <w:rPr>
          <w:noProof/>
        </w:rPr>
        <w:t>91</w:t>
      </w:r>
      <w:r w:rsidR="001005EA" w:rsidRPr="005B17D3">
        <w:rPr>
          <w:noProof/>
        </w:rPr>
        <w:fldChar w:fldCharType="end"/>
      </w:r>
      <w:r w:rsidRPr="005B17D3">
        <w:t>: Identity Traits screen with the Preferred Name field highlighted</w:t>
      </w:r>
      <w:bookmarkEnd w:id="1169"/>
    </w:p>
    <w:p w14:paraId="24D2356D" w14:textId="4BE90BBA" w:rsidR="007D5CE2" w:rsidRPr="005B17D3" w:rsidRDefault="007D5CE2" w:rsidP="00EF3896">
      <w:pPr>
        <w:pStyle w:val="ScreenFieldDesc"/>
      </w:pPr>
    </w:p>
    <w:p w14:paraId="4673AD9F" w14:textId="6D1B19C0" w:rsidR="00F10FCB" w:rsidRPr="005B17D3" w:rsidRDefault="00F10FCB" w:rsidP="00EF3896">
      <w:pPr>
        <w:pStyle w:val="BodyTextBullet2"/>
      </w:pPr>
      <w:r w:rsidRPr="005B17D3">
        <w:t>The preferred name displays in the banner and displays as a single field. Preferred name will not display middle or last name.</w:t>
      </w:r>
    </w:p>
    <w:p w14:paraId="43B7D230" w14:textId="7E074397" w:rsidR="00D8462A" w:rsidRPr="005B17D3" w:rsidRDefault="00D8462A" w:rsidP="00EF3896">
      <w:pPr>
        <w:pStyle w:val="BodyTextBullet2"/>
      </w:pPr>
    </w:p>
    <w:p w14:paraId="66EB2EDE" w14:textId="77777777" w:rsidR="00D8462A" w:rsidRPr="005B17D3" w:rsidRDefault="00D8462A" w:rsidP="00EF3896">
      <w:pPr>
        <w:pStyle w:val="BodyTextBullet2"/>
        <w:keepNext/>
      </w:pPr>
      <w:r w:rsidRPr="005B17D3">
        <w:rPr>
          <w:noProof/>
        </w:rPr>
        <w:drawing>
          <wp:inline distT="0" distB="0" distL="0" distR="0" wp14:anchorId="20A1681D" wp14:editId="2271A359">
            <wp:extent cx="5943600" cy="381000"/>
            <wp:effectExtent l="0" t="0" r="0" b="0"/>
            <wp:docPr id="20" name="Picture 20" descr="Screen shot of the banner displaying the Veteran's preferred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VHAISHSplanR\workspace\HECMS_roboh\ESR Help Project\Images\PersonSearchTabs\Demographics\Identity_Traits\preferred_name_banner.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943600" cy="381000"/>
                    </a:xfrm>
                    <a:prstGeom prst="rect">
                      <a:avLst/>
                    </a:prstGeom>
                    <a:noFill/>
                    <a:ln>
                      <a:noFill/>
                    </a:ln>
                  </pic:spPr>
                </pic:pic>
              </a:graphicData>
            </a:graphic>
          </wp:inline>
        </w:drawing>
      </w:r>
    </w:p>
    <w:p w14:paraId="77B8F4FC" w14:textId="1737838E" w:rsidR="00D8462A" w:rsidRPr="005B17D3" w:rsidRDefault="00D8462A" w:rsidP="00EF3896">
      <w:pPr>
        <w:pStyle w:val="Caption"/>
      </w:pPr>
      <w:bookmarkStart w:id="1170" w:name="_Toc31622449"/>
      <w:r w:rsidRPr="005B17D3">
        <w:t xml:space="preserve">Figure </w:t>
      </w:r>
      <w:r w:rsidR="001005EA" w:rsidRPr="005B17D3">
        <w:rPr>
          <w:noProof/>
        </w:rPr>
        <w:fldChar w:fldCharType="begin"/>
      </w:r>
      <w:r w:rsidR="001005EA" w:rsidRPr="005B17D3">
        <w:rPr>
          <w:noProof/>
        </w:rPr>
        <w:instrText xml:space="preserve"> SEQ Figure \* ARABIC </w:instrText>
      </w:r>
      <w:r w:rsidR="001005EA" w:rsidRPr="005B17D3">
        <w:rPr>
          <w:noProof/>
        </w:rPr>
        <w:fldChar w:fldCharType="separate"/>
      </w:r>
      <w:r w:rsidR="008C0D2B" w:rsidRPr="005B17D3">
        <w:rPr>
          <w:noProof/>
        </w:rPr>
        <w:t>92</w:t>
      </w:r>
      <w:r w:rsidR="001005EA" w:rsidRPr="005B17D3">
        <w:rPr>
          <w:noProof/>
        </w:rPr>
        <w:fldChar w:fldCharType="end"/>
      </w:r>
      <w:r w:rsidRPr="005B17D3">
        <w:t xml:space="preserve">: Banner displaying the </w:t>
      </w:r>
      <w:r w:rsidR="006204FA" w:rsidRPr="005B17D3">
        <w:t>Veterans</w:t>
      </w:r>
      <w:r w:rsidRPr="005B17D3">
        <w:t xml:space="preserve"> preferred name</w:t>
      </w:r>
      <w:bookmarkEnd w:id="1170"/>
    </w:p>
    <w:p w14:paraId="232ABA6D" w14:textId="6DDF1C12" w:rsidR="00D8462A" w:rsidRPr="005B17D3" w:rsidRDefault="004C34B8" w:rsidP="00EF3896">
      <w:r w:rsidRPr="005B17D3">
        <w:t xml:space="preserve">Click the following link to edit a </w:t>
      </w:r>
      <w:r w:rsidR="006204FA" w:rsidRPr="005B17D3">
        <w:t>Veterans</w:t>
      </w:r>
      <w:r w:rsidRPr="005B17D3">
        <w:t xml:space="preserve"> preferred name.</w:t>
      </w:r>
    </w:p>
    <w:p w14:paraId="453CF246" w14:textId="4E2730DC" w:rsidR="004C34B8" w:rsidRPr="005B17D3" w:rsidRDefault="004C34B8" w:rsidP="00EF3896"/>
    <w:p w14:paraId="508A420F" w14:textId="228F82E1" w:rsidR="004C34B8" w:rsidRPr="005B17D3" w:rsidRDefault="005B17D3" w:rsidP="00EF3896">
      <w:hyperlink w:anchor="EditPreferredName" w:history="1">
        <w:r w:rsidR="00CA54D0" w:rsidRPr="005B17D3">
          <w:rPr>
            <w:rStyle w:val="Hyperlink"/>
            <w:szCs w:val="24"/>
          </w:rPr>
          <w:t>...</w:t>
        </w:r>
        <w:r w:rsidR="004C34B8" w:rsidRPr="005B17D3">
          <w:rPr>
            <w:rStyle w:val="Hyperlink"/>
            <w:szCs w:val="24"/>
          </w:rPr>
          <w:t xml:space="preserve"> edit a </w:t>
        </w:r>
        <w:r w:rsidR="006204FA" w:rsidRPr="005B17D3">
          <w:rPr>
            <w:rStyle w:val="Hyperlink"/>
            <w:szCs w:val="24"/>
          </w:rPr>
          <w:t>Veterans</w:t>
        </w:r>
        <w:r w:rsidR="004C34B8" w:rsidRPr="005B17D3">
          <w:rPr>
            <w:rStyle w:val="Hyperlink"/>
            <w:szCs w:val="24"/>
          </w:rPr>
          <w:t xml:space="preserve"> preferred name?</w:t>
        </w:r>
      </w:hyperlink>
    </w:p>
    <w:p w14:paraId="31914C10" w14:textId="77777777" w:rsidR="00F10FCB" w:rsidRPr="005B17D3" w:rsidRDefault="00F10FCB" w:rsidP="00EF3896">
      <w:pPr>
        <w:pStyle w:val="ScreenFieldDesc"/>
        <w:ind w:left="0"/>
      </w:pPr>
    </w:p>
    <w:p w14:paraId="3EC05F56" w14:textId="77777777" w:rsidR="00BE52CE" w:rsidRPr="005B17D3" w:rsidRDefault="00BE52CE" w:rsidP="00EF3896">
      <w:pPr>
        <w:pStyle w:val="ScreenField"/>
      </w:pPr>
      <w:r w:rsidRPr="005B17D3">
        <w:t>Suffix:</w:t>
      </w:r>
    </w:p>
    <w:p w14:paraId="75163823" w14:textId="77777777" w:rsidR="00BE52CE" w:rsidRPr="005B17D3" w:rsidRDefault="00BE52CE" w:rsidP="00EF3896">
      <w:pPr>
        <w:pStyle w:val="ScreenFieldDesc"/>
      </w:pPr>
      <w:r w:rsidRPr="005B17D3">
        <w:t xml:space="preserve">Suffix </w:t>
      </w:r>
      <w:r w:rsidRPr="005B17D3">
        <w:rPr>
          <w:b/>
          <w:i/>
          <w:u w:val="single"/>
        </w:rPr>
        <w:fldChar w:fldCharType="begin"/>
      </w:r>
      <w:r w:rsidRPr="005B17D3">
        <w:instrText xml:space="preserve"> XE "</w:instrText>
      </w:r>
      <w:r w:rsidRPr="005B17D3">
        <w:rPr>
          <w:b/>
        </w:rPr>
        <w:instrText>Identity Traits</w:instrText>
      </w:r>
      <w:r w:rsidRPr="005B17D3">
        <w:instrText xml:space="preserve">: Suffix" </w:instrText>
      </w:r>
      <w:r w:rsidRPr="005B17D3">
        <w:rPr>
          <w:b/>
          <w:i/>
          <w:u w:val="single"/>
        </w:rPr>
        <w:fldChar w:fldCharType="end"/>
      </w:r>
      <w:r w:rsidRPr="005B17D3">
        <w:t xml:space="preserve">is the </w:t>
      </w:r>
      <w:r w:rsidRPr="005B17D3">
        <w:rPr>
          <w:rStyle w:val="Text-onlypopuphotspot"/>
        </w:rPr>
        <w:t>suffix associated</w:t>
      </w:r>
      <w:r w:rsidRPr="005B17D3">
        <w:t xml:space="preserve"> with an individual's name. Suffixes must be used for JR (junior), SR (senior) and birth positions.</w:t>
      </w:r>
    </w:p>
    <w:p w14:paraId="70748502" w14:textId="77777777" w:rsidR="00BE52CE" w:rsidRPr="005B17D3" w:rsidRDefault="00BE52CE" w:rsidP="00EF3896">
      <w:pPr>
        <w:pStyle w:val="RulesandMore"/>
      </w:pPr>
      <w:r w:rsidRPr="005B17D3">
        <w:t>Rules...</w:t>
      </w:r>
    </w:p>
    <w:p w14:paraId="411F85F4" w14:textId="77777777" w:rsidR="00BE52CE" w:rsidRPr="005B17D3" w:rsidRDefault="00BE52CE" w:rsidP="00884662">
      <w:pPr>
        <w:pStyle w:val="BodyTextBullet2"/>
        <w:numPr>
          <w:ilvl w:val="0"/>
          <w:numId w:val="129"/>
        </w:numPr>
      </w:pPr>
      <w:r w:rsidRPr="005B17D3">
        <w:t>Numeric birth position identifiers must be entered in Roman numeral values (i.e., I, II, III, etc.).</w:t>
      </w:r>
    </w:p>
    <w:p w14:paraId="7162AE97" w14:textId="77777777" w:rsidR="00BE52CE" w:rsidRPr="005B17D3" w:rsidRDefault="00BE52CE" w:rsidP="00884662">
      <w:pPr>
        <w:pStyle w:val="BodyTextBullet2"/>
        <w:numPr>
          <w:ilvl w:val="0"/>
          <w:numId w:val="129"/>
        </w:numPr>
      </w:pPr>
      <w:r w:rsidRPr="005B17D3">
        <w:t>Suffixes must be entered without punctuation.</w:t>
      </w:r>
    </w:p>
    <w:p w14:paraId="71D0C599" w14:textId="77777777" w:rsidR="00BE52CE" w:rsidRPr="005B17D3" w:rsidRDefault="00BE52CE" w:rsidP="00884662">
      <w:pPr>
        <w:pStyle w:val="BodyTextBullet2"/>
        <w:numPr>
          <w:ilvl w:val="0"/>
          <w:numId w:val="129"/>
        </w:numPr>
      </w:pPr>
      <w:r w:rsidRPr="005B17D3">
        <w:rPr>
          <w:iCs/>
        </w:rPr>
        <w:t>Suffix</w:t>
      </w:r>
      <w:r w:rsidRPr="005B17D3">
        <w:t xml:space="preserve"> must be between 1 and 10 characters.</w:t>
      </w:r>
    </w:p>
    <w:p w14:paraId="71396A67" w14:textId="77777777" w:rsidR="00BE52CE" w:rsidRPr="005B17D3" w:rsidRDefault="00BE52CE" w:rsidP="00EF3896">
      <w:pPr>
        <w:pStyle w:val="ScreenField"/>
      </w:pPr>
    </w:p>
    <w:p w14:paraId="42B3D9F1" w14:textId="77777777" w:rsidR="00BE52CE" w:rsidRPr="005B17D3" w:rsidRDefault="00BE52CE" w:rsidP="00EF3896">
      <w:pPr>
        <w:pStyle w:val="ScreenField"/>
      </w:pPr>
      <w:r w:rsidRPr="005B17D3">
        <w:t>Member ID:</w:t>
      </w:r>
    </w:p>
    <w:p w14:paraId="5038D022" w14:textId="73AE92D0" w:rsidR="00BE52CE" w:rsidRPr="005B17D3" w:rsidRDefault="00BE52CE" w:rsidP="00EF3896">
      <w:pPr>
        <w:pStyle w:val="ScreenFieldDesc"/>
      </w:pPr>
      <w:r w:rsidRPr="005B17D3">
        <w:t xml:space="preserve">Member ID represents the </w:t>
      </w:r>
      <w:r w:rsidR="006204FA" w:rsidRPr="005B17D3">
        <w:t>Veterans</w:t>
      </w:r>
      <w:r w:rsidRPr="005B17D3">
        <w:t xml:space="preserve"> EDIPI. Member ID is a read-only field in ES and a unique identifier for each Veteran in the Community Care program. Member ID is the identifier on th</w:t>
      </w:r>
      <w:r w:rsidR="00B2227A" w:rsidRPr="005B17D3">
        <w:t>e Community Care identity card.</w:t>
      </w:r>
    </w:p>
    <w:p w14:paraId="37845CCD" w14:textId="77777777" w:rsidR="002B37B6" w:rsidRPr="005B17D3" w:rsidRDefault="002B37B6" w:rsidP="00EF3896">
      <w:pPr>
        <w:pStyle w:val="ScreenField"/>
      </w:pPr>
    </w:p>
    <w:p w14:paraId="2E959586" w14:textId="1DF76903" w:rsidR="00BE52CE" w:rsidRPr="005B17D3" w:rsidRDefault="00BE52CE" w:rsidP="00EF3896">
      <w:pPr>
        <w:pStyle w:val="ScreenField"/>
      </w:pPr>
      <w:r w:rsidRPr="005B17D3">
        <w:t>SSN</w:t>
      </w:r>
      <w:r w:rsidRPr="005B17D3">
        <w:fldChar w:fldCharType="begin"/>
      </w:r>
      <w:r w:rsidRPr="005B17D3">
        <w:instrText xml:space="preserve"> XE "SSN" </w:instrText>
      </w:r>
      <w:r w:rsidRPr="005B17D3">
        <w:fldChar w:fldCharType="end"/>
      </w:r>
      <w:r w:rsidRPr="005B17D3">
        <w:t>:</w:t>
      </w:r>
    </w:p>
    <w:p w14:paraId="04DBAA24" w14:textId="5109A2ED" w:rsidR="00BE52CE" w:rsidRPr="005B17D3" w:rsidRDefault="00BE52CE" w:rsidP="00EF3896">
      <w:pPr>
        <w:pStyle w:val="ScreenFieldDesc"/>
      </w:pPr>
      <w:r w:rsidRPr="005B17D3">
        <w:t>SSN</w:t>
      </w:r>
      <w:r w:rsidRPr="005B17D3">
        <w:fldChar w:fldCharType="begin"/>
      </w:r>
      <w:r w:rsidRPr="005B17D3">
        <w:instrText xml:space="preserve"> XE "SSN" </w:instrText>
      </w:r>
      <w:r w:rsidRPr="005B17D3">
        <w:fldChar w:fldCharType="end"/>
      </w:r>
      <w:r w:rsidRPr="005B17D3">
        <w:t xml:space="preserve"> is </w:t>
      </w:r>
      <w:r w:rsidRPr="005B17D3">
        <w:rPr>
          <w:u w:val="single"/>
        </w:rPr>
        <w:fldChar w:fldCharType="begin"/>
      </w:r>
      <w:r w:rsidRPr="005B17D3">
        <w:instrText xml:space="preserve"> XE "Identity Traits: SSN" </w:instrText>
      </w:r>
      <w:r w:rsidRPr="005B17D3">
        <w:rPr>
          <w:u w:val="single"/>
        </w:rPr>
        <w:fldChar w:fldCharType="end"/>
      </w:r>
      <w:r w:rsidRPr="005B17D3">
        <w:t>defined as the indiv</w:t>
      </w:r>
      <w:r w:rsidR="00B2227A" w:rsidRPr="005B17D3">
        <w:t>idual's social security number.</w:t>
      </w:r>
    </w:p>
    <w:p w14:paraId="3791FF9B" w14:textId="77777777" w:rsidR="002B37B6" w:rsidRPr="005B17D3" w:rsidRDefault="002B37B6" w:rsidP="00EF3896">
      <w:pPr>
        <w:pStyle w:val="ScreenField"/>
      </w:pPr>
    </w:p>
    <w:p w14:paraId="7A1AE2DE" w14:textId="3F5B95E3" w:rsidR="00BE52CE" w:rsidRPr="005B17D3" w:rsidRDefault="00BE52CE" w:rsidP="00EF3896">
      <w:pPr>
        <w:pStyle w:val="ScreenField"/>
      </w:pPr>
      <w:r w:rsidRPr="005B17D3">
        <w:t>SSA Verification Status:</w:t>
      </w:r>
    </w:p>
    <w:p w14:paraId="747E5CE6" w14:textId="77777777" w:rsidR="00BE52CE" w:rsidRPr="005B17D3" w:rsidRDefault="00BE52CE" w:rsidP="00EF3896">
      <w:pPr>
        <w:pStyle w:val="ScreenFieldDesc"/>
      </w:pPr>
      <w:r w:rsidRPr="005B17D3">
        <w:t xml:space="preserve">An indicator, which describes the status of the </w:t>
      </w:r>
      <w:r w:rsidRPr="005B17D3">
        <w:rPr>
          <w:rStyle w:val="Text-onlypopuphotspot"/>
        </w:rPr>
        <w:t>SSN</w:t>
      </w:r>
      <w:r w:rsidRPr="005B17D3">
        <w:rPr>
          <w:rStyle w:val="Text-onlypopuphotspot"/>
        </w:rPr>
        <w:fldChar w:fldCharType="begin"/>
      </w:r>
      <w:r w:rsidRPr="005B17D3">
        <w:instrText xml:space="preserve"> XE "SSN" </w:instrText>
      </w:r>
      <w:r w:rsidRPr="005B17D3">
        <w:rPr>
          <w:rStyle w:val="Text-onlypopuphotspot"/>
        </w:rPr>
        <w:fldChar w:fldCharType="end"/>
      </w:r>
      <w:r w:rsidRPr="005B17D3">
        <w:rPr>
          <w:rStyle w:val="Text-onlypopuphotspot"/>
        </w:rPr>
        <w:t xml:space="preserve"> verification</w:t>
      </w:r>
      <w:r w:rsidRPr="005B17D3">
        <w:rPr>
          <w:u w:val="single"/>
        </w:rPr>
        <w:fldChar w:fldCharType="begin"/>
      </w:r>
      <w:r w:rsidRPr="005B17D3">
        <w:instrText xml:space="preserve"> XE "Identity Traits: SSA Verification Status" </w:instrText>
      </w:r>
      <w:r w:rsidRPr="005B17D3">
        <w:rPr>
          <w:u w:val="single"/>
        </w:rPr>
        <w:fldChar w:fldCharType="end"/>
      </w:r>
      <w:r w:rsidRPr="005B17D3">
        <w:t xml:space="preserve"> with SSA. Choices are:</w:t>
      </w:r>
    </w:p>
    <w:p w14:paraId="2EBEE64E" w14:textId="77777777" w:rsidR="00BE52CE" w:rsidRPr="005B17D3" w:rsidRDefault="00BE52CE" w:rsidP="00884662">
      <w:pPr>
        <w:pStyle w:val="BodyTextBullet1"/>
        <w:numPr>
          <w:ilvl w:val="0"/>
          <w:numId w:val="297"/>
        </w:numPr>
      </w:pPr>
      <w:r w:rsidRPr="005B17D3">
        <w:rPr>
          <w:rStyle w:val="Emphasis"/>
        </w:rPr>
        <w:t>In-Process</w:t>
      </w:r>
      <w:r w:rsidRPr="005B17D3">
        <w:rPr>
          <w:rStyle w:val="Expandingtext"/>
        </w:rPr>
        <w:t xml:space="preserve"> ...</w:t>
      </w:r>
      <w:r w:rsidRPr="005B17D3">
        <w:t>SSN</w:t>
      </w:r>
      <w:r w:rsidRPr="005B17D3">
        <w:fldChar w:fldCharType="begin"/>
      </w:r>
      <w:r w:rsidRPr="005B17D3">
        <w:instrText xml:space="preserve"> XE "SSN" </w:instrText>
      </w:r>
      <w:r w:rsidRPr="005B17D3">
        <w:fldChar w:fldCharType="end"/>
      </w:r>
      <w:r w:rsidRPr="005B17D3">
        <w:rPr>
          <w:rStyle w:val="Expandingtext"/>
        </w:rPr>
        <w:t xml:space="preserve"> validation is being processed. </w:t>
      </w:r>
    </w:p>
    <w:p w14:paraId="6C9616D3" w14:textId="77777777" w:rsidR="00BE52CE" w:rsidRPr="005B17D3" w:rsidRDefault="00BE52CE" w:rsidP="00884662">
      <w:pPr>
        <w:pStyle w:val="ListBull2"/>
        <w:numPr>
          <w:ilvl w:val="0"/>
          <w:numId w:val="297"/>
        </w:numPr>
      </w:pPr>
      <w:r w:rsidRPr="005B17D3">
        <w:rPr>
          <w:rStyle w:val="Emphasis"/>
        </w:rPr>
        <w:t>Invalid per SSA</w:t>
      </w:r>
      <w:r w:rsidRPr="005B17D3">
        <w:rPr>
          <w:rStyle w:val="Expandingtext"/>
        </w:rPr>
        <w:t xml:space="preserve"> ...SSA has declared SSN</w:t>
      </w:r>
      <w:r w:rsidRPr="005B17D3">
        <w:rPr>
          <w:rStyle w:val="Expandingtext"/>
        </w:rPr>
        <w:fldChar w:fldCharType="begin"/>
      </w:r>
      <w:r w:rsidRPr="005B17D3">
        <w:instrText xml:space="preserve"> XE "SSN" </w:instrText>
      </w:r>
      <w:r w:rsidRPr="005B17D3">
        <w:rPr>
          <w:rStyle w:val="Expandingtext"/>
        </w:rPr>
        <w:fldChar w:fldCharType="end"/>
      </w:r>
      <w:r w:rsidRPr="005B17D3">
        <w:rPr>
          <w:rStyle w:val="Expandingtext"/>
        </w:rPr>
        <w:t xml:space="preserve"> invalid. </w:t>
      </w:r>
    </w:p>
    <w:p w14:paraId="54F68A59" w14:textId="77777777" w:rsidR="00BE52CE" w:rsidRPr="005B17D3" w:rsidRDefault="00BE52CE" w:rsidP="00884662">
      <w:pPr>
        <w:pStyle w:val="ListBull2"/>
        <w:numPr>
          <w:ilvl w:val="0"/>
          <w:numId w:val="297"/>
        </w:numPr>
      </w:pPr>
      <w:r w:rsidRPr="005B17D3">
        <w:rPr>
          <w:rStyle w:val="Emphasis"/>
        </w:rPr>
        <w:t>New</w:t>
      </w:r>
      <w:r w:rsidRPr="005B17D3">
        <w:rPr>
          <w:rStyle w:val="Emphasis"/>
        </w:rPr>
        <w:fldChar w:fldCharType="begin"/>
      </w:r>
      <w:r w:rsidRPr="005B17D3">
        <w:instrText xml:space="preserve"> XE "</w:instrText>
      </w:r>
      <w:r w:rsidRPr="005B17D3">
        <w:rPr>
          <w:rStyle w:val="Emphasis"/>
        </w:rPr>
        <w:instrText>New:</w:instrText>
      </w:r>
      <w:r w:rsidRPr="005B17D3">
        <w:instrText xml:space="preserve">SSA Verification Status:Record" </w:instrText>
      </w:r>
      <w:r w:rsidRPr="005B17D3">
        <w:rPr>
          <w:rStyle w:val="Emphasis"/>
        </w:rPr>
        <w:fldChar w:fldCharType="end"/>
      </w:r>
      <w:r w:rsidRPr="005B17D3">
        <w:rPr>
          <w:rStyle w:val="Emphasis"/>
        </w:rPr>
        <w:t xml:space="preserve"> Record</w:t>
      </w:r>
      <w:r w:rsidRPr="005B17D3">
        <w:rPr>
          <w:rStyle w:val="Expandingtext"/>
        </w:rPr>
        <w:t xml:space="preserve"> ...indicates this is a new record and needs to be sent to SSA for verification. </w:t>
      </w:r>
    </w:p>
    <w:p w14:paraId="11264F2D" w14:textId="77777777" w:rsidR="00BE52CE" w:rsidRPr="005B17D3" w:rsidRDefault="00BE52CE" w:rsidP="00884662">
      <w:pPr>
        <w:pStyle w:val="ListBull2"/>
        <w:numPr>
          <w:ilvl w:val="0"/>
          <w:numId w:val="297"/>
        </w:numPr>
      </w:pPr>
      <w:r w:rsidRPr="005B17D3">
        <w:rPr>
          <w:rStyle w:val="Emphasis"/>
        </w:rPr>
        <w:t>Resend to SSA</w:t>
      </w:r>
      <w:r w:rsidRPr="005B17D3">
        <w:rPr>
          <w:rStyle w:val="Expandingtext"/>
        </w:rPr>
        <w:t xml:space="preserve"> ...indicates that the SSN</w:t>
      </w:r>
      <w:r w:rsidRPr="005B17D3">
        <w:rPr>
          <w:rStyle w:val="Expandingtext"/>
        </w:rPr>
        <w:fldChar w:fldCharType="begin"/>
      </w:r>
      <w:r w:rsidRPr="005B17D3">
        <w:instrText xml:space="preserve"> XE "SSN" </w:instrText>
      </w:r>
      <w:r w:rsidRPr="005B17D3">
        <w:rPr>
          <w:rStyle w:val="Expandingtext"/>
        </w:rPr>
        <w:fldChar w:fldCharType="end"/>
      </w:r>
      <w:r w:rsidRPr="005B17D3">
        <w:rPr>
          <w:rStyle w:val="Expandingtext"/>
        </w:rPr>
        <w:t xml:space="preserve"> needs to be resent to SSA. This may be caused by a change to other identifying information such as name. </w:t>
      </w:r>
    </w:p>
    <w:p w14:paraId="05B838D5" w14:textId="77777777" w:rsidR="00BE52CE" w:rsidRPr="005B17D3" w:rsidRDefault="00BE52CE" w:rsidP="00884662">
      <w:pPr>
        <w:pStyle w:val="ListBull2"/>
        <w:numPr>
          <w:ilvl w:val="0"/>
          <w:numId w:val="297"/>
        </w:numPr>
      </w:pPr>
      <w:r w:rsidRPr="005B17D3">
        <w:rPr>
          <w:rStyle w:val="Emphasis"/>
        </w:rPr>
        <w:t>Verified</w:t>
      </w:r>
      <w:r w:rsidRPr="005B17D3">
        <w:rPr>
          <w:rStyle w:val="Expandingtext"/>
        </w:rPr>
        <w:t xml:space="preserve"> ...indicates SSA has verified the name, SSN</w:t>
      </w:r>
      <w:r w:rsidRPr="005B17D3">
        <w:rPr>
          <w:rStyle w:val="Expandingtext"/>
        </w:rPr>
        <w:fldChar w:fldCharType="begin"/>
      </w:r>
      <w:r w:rsidRPr="005B17D3">
        <w:instrText xml:space="preserve"> XE "SSN" </w:instrText>
      </w:r>
      <w:r w:rsidRPr="005B17D3">
        <w:rPr>
          <w:rStyle w:val="Expandingtext"/>
        </w:rPr>
        <w:fldChar w:fldCharType="end"/>
      </w:r>
      <w:r w:rsidRPr="005B17D3">
        <w:rPr>
          <w:rStyle w:val="Expandingtext"/>
        </w:rPr>
        <w:t xml:space="preserve"> and DOB combination. </w:t>
      </w:r>
    </w:p>
    <w:p w14:paraId="076901CC" w14:textId="77777777" w:rsidR="00BE52CE" w:rsidRPr="005B17D3" w:rsidRDefault="00BE52CE" w:rsidP="00EF3896">
      <w:pPr>
        <w:pStyle w:val="ScreenField"/>
      </w:pPr>
    </w:p>
    <w:p w14:paraId="6276AE59" w14:textId="77777777" w:rsidR="00BE52CE" w:rsidRPr="005B17D3" w:rsidRDefault="00BE52CE" w:rsidP="00EF3896">
      <w:pPr>
        <w:pStyle w:val="ScreenField"/>
      </w:pPr>
      <w:r w:rsidRPr="005B17D3">
        <w:t>SSA Verification Date</w:t>
      </w:r>
      <w:r w:rsidRPr="005B17D3">
        <w:fldChar w:fldCharType="begin"/>
      </w:r>
      <w:r w:rsidRPr="005B17D3">
        <w:instrText xml:space="preserve"> XE "Date:Identity Traits: SSA Verification" </w:instrText>
      </w:r>
      <w:r w:rsidRPr="005B17D3">
        <w:fldChar w:fldCharType="end"/>
      </w:r>
      <w:r w:rsidRPr="005B17D3">
        <w:t>:</w:t>
      </w:r>
    </w:p>
    <w:p w14:paraId="181BE37C" w14:textId="660FF4A4" w:rsidR="00BE52CE" w:rsidRPr="005B17D3" w:rsidRDefault="00BE52CE" w:rsidP="00EF3896">
      <w:pPr>
        <w:pStyle w:val="ScreenFieldDesc"/>
      </w:pPr>
      <w:r w:rsidRPr="005B17D3">
        <w:t>SSA Verification Date indicates the date</w:t>
      </w:r>
      <w:r w:rsidRPr="005B17D3">
        <w:rPr>
          <w:u w:val="single"/>
        </w:rPr>
        <w:fldChar w:fldCharType="begin"/>
      </w:r>
      <w:r w:rsidRPr="005B17D3">
        <w:instrText xml:space="preserve"> XE "Identity Traits: SSA Verification Date" </w:instrText>
      </w:r>
      <w:r w:rsidRPr="005B17D3">
        <w:rPr>
          <w:u w:val="single"/>
        </w:rPr>
        <w:fldChar w:fldCharType="end"/>
      </w:r>
      <w:r w:rsidRPr="005B17D3">
        <w:t xml:space="preserve"> of the SSN</w:t>
      </w:r>
      <w:r w:rsidRPr="005B17D3">
        <w:fldChar w:fldCharType="begin"/>
      </w:r>
      <w:r w:rsidRPr="005B17D3">
        <w:instrText xml:space="preserve"> XE "SSN" </w:instrText>
      </w:r>
      <w:r w:rsidRPr="005B17D3">
        <w:fldChar w:fldCharType="end"/>
      </w:r>
      <w:r w:rsidRPr="005B17D3">
        <w:t xml:space="preserve"> verification from the Social Security Adm</w:t>
      </w:r>
      <w:r w:rsidR="00B2227A" w:rsidRPr="005B17D3">
        <w:t>inistration (system generated).</w:t>
      </w:r>
    </w:p>
    <w:p w14:paraId="7B3E3EAD" w14:textId="77777777" w:rsidR="002B37B6" w:rsidRPr="005B17D3" w:rsidRDefault="002B37B6" w:rsidP="00EF3896">
      <w:pPr>
        <w:pStyle w:val="ScreenField"/>
      </w:pPr>
    </w:p>
    <w:p w14:paraId="00F2C885" w14:textId="7707A47D" w:rsidR="00BE52CE" w:rsidRPr="005B17D3" w:rsidRDefault="00BE52CE" w:rsidP="00EF3896">
      <w:pPr>
        <w:pStyle w:val="ScreenField"/>
      </w:pPr>
      <w:r w:rsidRPr="005B17D3">
        <w:t>SSA Message:</w:t>
      </w:r>
    </w:p>
    <w:p w14:paraId="7FCE7DF6" w14:textId="0F5E885D" w:rsidR="00BE52CE" w:rsidRPr="005B17D3" w:rsidRDefault="00BE52CE" w:rsidP="00EF3896">
      <w:pPr>
        <w:pStyle w:val="ScreenFieldDesc"/>
      </w:pPr>
      <w:r w:rsidRPr="005B17D3">
        <w:t xml:space="preserve">SSA Message is an </w:t>
      </w:r>
      <w:r w:rsidRPr="005B17D3">
        <w:rPr>
          <w:rStyle w:val="Text-onlypopuphotspot"/>
        </w:rPr>
        <w:t>error</w:t>
      </w:r>
      <w:r w:rsidRPr="005B17D3">
        <w:rPr>
          <w:rStyle w:val="Text-onlypopuphotspot"/>
        </w:rPr>
        <w:fldChar w:fldCharType="begin"/>
      </w:r>
      <w:r w:rsidRPr="005B17D3">
        <w:instrText xml:space="preserve"> XE "</w:instrText>
      </w:r>
      <w:r w:rsidRPr="005B17D3">
        <w:rPr>
          <w:rStyle w:val="Text-onlypopuphotspot"/>
        </w:rPr>
        <w:instrText>Error:</w:instrText>
      </w:r>
      <w:r w:rsidRPr="005B17D3">
        <w:instrText xml:space="preserve">SSA Message" </w:instrText>
      </w:r>
      <w:r w:rsidRPr="005B17D3">
        <w:rPr>
          <w:rStyle w:val="Text-onlypopuphotspot"/>
        </w:rPr>
        <w:fldChar w:fldCharType="end"/>
      </w:r>
      <w:r w:rsidRPr="005B17D3">
        <w:rPr>
          <w:rStyle w:val="Text-onlypopuphotspot"/>
        </w:rPr>
        <w:t xml:space="preserve"> message</w:t>
      </w:r>
      <w:r w:rsidRPr="005B17D3">
        <w:t xml:space="preserve"> that is received from the Social Security Adm</w:t>
      </w:r>
      <w:r w:rsidR="00B2227A" w:rsidRPr="005B17D3">
        <w:t>inistration (system generated).</w:t>
      </w:r>
    </w:p>
    <w:p w14:paraId="2FC34D2A" w14:textId="77777777" w:rsidR="00BE52CE" w:rsidRPr="005B17D3" w:rsidRDefault="00BE52CE" w:rsidP="00EF3896">
      <w:pPr>
        <w:pStyle w:val="ScreenField"/>
      </w:pPr>
      <w:r w:rsidRPr="005B17D3">
        <w:t>SSN</w:t>
      </w:r>
      <w:r w:rsidRPr="005B17D3">
        <w:fldChar w:fldCharType="begin"/>
      </w:r>
      <w:r w:rsidRPr="005B17D3">
        <w:instrText xml:space="preserve"> XE "SSN" </w:instrText>
      </w:r>
      <w:r w:rsidRPr="005B17D3">
        <w:fldChar w:fldCharType="end"/>
      </w:r>
      <w:r w:rsidRPr="005B17D3">
        <w:t xml:space="preserve"> Source of Change</w:t>
      </w:r>
      <w:r w:rsidRPr="005B17D3">
        <w:fldChar w:fldCharType="begin"/>
      </w:r>
      <w:r w:rsidRPr="005B17D3">
        <w:instrText xml:space="preserve"> XE "Change:SSN Source of" </w:instrText>
      </w:r>
      <w:r w:rsidRPr="005B17D3">
        <w:fldChar w:fldCharType="end"/>
      </w:r>
      <w:r w:rsidRPr="005B17D3">
        <w:t>:</w:t>
      </w:r>
    </w:p>
    <w:p w14:paraId="6A6605C1" w14:textId="2C9E165A" w:rsidR="00BE52CE" w:rsidRPr="005B17D3" w:rsidRDefault="00BE52CE" w:rsidP="00EF3896">
      <w:pPr>
        <w:pStyle w:val="ScreenFieldDesc"/>
      </w:pPr>
      <w:r w:rsidRPr="005B17D3">
        <w:t>SSN</w:t>
      </w:r>
      <w:r w:rsidRPr="005B17D3">
        <w:fldChar w:fldCharType="begin"/>
      </w:r>
      <w:r w:rsidRPr="005B17D3">
        <w:instrText xml:space="preserve"> XE "SSN" </w:instrText>
      </w:r>
      <w:r w:rsidRPr="005B17D3">
        <w:fldChar w:fldCharType="end"/>
      </w:r>
      <w:r w:rsidRPr="005B17D3">
        <w:t xml:space="preserve"> Source of Change </w:t>
      </w:r>
      <w:r w:rsidRPr="005B17D3">
        <w:rPr>
          <w:u w:val="single"/>
        </w:rPr>
        <w:fldChar w:fldCharType="begin"/>
      </w:r>
      <w:r w:rsidRPr="005B17D3">
        <w:instrText xml:space="preserve"> XE "Identity Traits: SSN Source of Change" </w:instrText>
      </w:r>
      <w:r w:rsidRPr="005B17D3">
        <w:rPr>
          <w:u w:val="single"/>
        </w:rPr>
        <w:fldChar w:fldCharType="end"/>
      </w:r>
      <w:r w:rsidRPr="005B17D3">
        <w:t>is an audit field to capture the source of the updated</w:t>
      </w:r>
      <w:r w:rsidR="00B2227A" w:rsidRPr="005B17D3">
        <w:t xml:space="preserve"> SSN. Select from the dropdown.</w:t>
      </w:r>
    </w:p>
    <w:p w14:paraId="67BFACF8" w14:textId="77777777" w:rsidR="002B37B6" w:rsidRPr="005B17D3" w:rsidRDefault="002B37B6" w:rsidP="00EF3896">
      <w:pPr>
        <w:pStyle w:val="ScreenField"/>
      </w:pPr>
    </w:p>
    <w:p w14:paraId="66F7A855" w14:textId="4244E2DA" w:rsidR="00BE52CE" w:rsidRPr="005B17D3" w:rsidRDefault="00BE52CE" w:rsidP="00EF3896">
      <w:pPr>
        <w:pStyle w:val="ScreenField"/>
      </w:pPr>
      <w:r w:rsidRPr="005B17D3">
        <w:t>Pseudo SSN</w:t>
      </w:r>
      <w:r w:rsidRPr="005B17D3">
        <w:fldChar w:fldCharType="begin"/>
      </w:r>
      <w:r w:rsidRPr="005B17D3">
        <w:instrText xml:space="preserve"> XE "SSN" </w:instrText>
      </w:r>
      <w:r w:rsidRPr="005B17D3">
        <w:fldChar w:fldCharType="end"/>
      </w:r>
      <w:r w:rsidRPr="005B17D3">
        <w:t xml:space="preserve"> Reason:</w:t>
      </w:r>
    </w:p>
    <w:p w14:paraId="4601C24F" w14:textId="77777777" w:rsidR="00BE52CE" w:rsidRPr="005B17D3" w:rsidRDefault="00BE52CE" w:rsidP="00EF3896">
      <w:pPr>
        <w:pStyle w:val="ScreenFieldDesc"/>
      </w:pPr>
      <w:r w:rsidRPr="005B17D3">
        <w:t>Choices for assigning a Veteran</w:t>
      </w:r>
      <w:r w:rsidRPr="005B17D3">
        <w:rPr>
          <w:u w:val="single"/>
        </w:rPr>
        <w:fldChar w:fldCharType="begin"/>
      </w:r>
      <w:r w:rsidRPr="005B17D3">
        <w:instrText xml:space="preserve"> XE "Identity Traits: Pseudo SSN Reason" </w:instrText>
      </w:r>
      <w:r w:rsidRPr="005B17D3">
        <w:rPr>
          <w:u w:val="single"/>
        </w:rPr>
        <w:fldChar w:fldCharType="end"/>
      </w:r>
      <w:r w:rsidRPr="005B17D3">
        <w:t xml:space="preserve"> Pseudo SSN</w:t>
      </w:r>
      <w:r w:rsidRPr="005B17D3">
        <w:fldChar w:fldCharType="begin"/>
      </w:r>
      <w:r w:rsidRPr="005B17D3">
        <w:instrText xml:space="preserve"> XE "SSN" </w:instrText>
      </w:r>
      <w:r w:rsidRPr="005B17D3">
        <w:fldChar w:fldCharType="end"/>
      </w:r>
      <w:r w:rsidRPr="005B17D3">
        <w:t xml:space="preserve"> are:</w:t>
      </w:r>
    </w:p>
    <w:p w14:paraId="4C882D16" w14:textId="77777777" w:rsidR="00BE52CE" w:rsidRPr="005B17D3" w:rsidRDefault="00BE52CE" w:rsidP="00EF3896">
      <w:pPr>
        <w:pStyle w:val="ListBullet"/>
      </w:pPr>
      <w:r w:rsidRPr="005B17D3">
        <w:t>Follow-up required</w:t>
      </w:r>
    </w:p>
    <w:p w14:paraId="1F367D69" w14:textId="77777777" w:rsidR="00BE52CE" w:rsidRPr="005B17D3" w:rsidRDefault="00BE52CE" w:rsidP="00EF3896">
      <w:pPr>
        <w:pStyle w:val="ListBullet"/>
      </w:pPr>
      <w:r w:rsidRPr="005B17D3">
        <w:t>Verification Process:</w:t>
      </w:r>
    </w:p>
    <w:p w14:paraId="0875E583" w14:textId="77777777" w:rsidR="00BE52CE" w:rsidRPr="005B17D3" w:rsidRDefault="00BE52CE" w:rsidP="00884662">
      <w:pPr>
        <w:pStyle w:val="ListBull2"/>
        <w:numPr>
          <w:ilvl w:val="0"/>
          <w:numId w:val="204"/>
        </w:numPr>
      </w:pPr>
      <w:r w:rsidRPr="005B17D3">
        <w:t>System sends letter</w:t>
      </w:r>
      <w:r w:rsidRPr="005B17D3">
        <w:fldChar w:fldCharType="begin"/>
      </w:r>
      <w:r w:rsidRPr="005B17D3">
        <w:instrText xml:space="preserve"> XE "Letter:Pseudo SSN reason:follow-up required" </w:instrText>
      </w:r>
      <w:r w:rsidRPr="005B17D3">
        <w:fldChar w:fldCharType="end"/>
      </w:r>
      <w:r w:rsidRPr="005B17D3">
        <w:t xml:space="preserve"> to beneficiary asking for SSN</w:t>
      </w:r>
      <w:r w:rsidRPr="005B17D3">
        <w:fldChar w:fldCharType="begin"/>
      </w:r>
      <w:r w:rsidRPr="005B17D3">
        <w:instrText xml:space="preserve"> XE "SSN" </w:instrText>
      </w:r>
      <w:r w:rsidRPr="005B17D3">
        <w:fldChar w:fldCharType="end"/>
      </w:r>
      <w:r w:rsidRPr="005B17D3">
        <w:t>.</w:t>
      </w:r>
    </w:p>
    <w:p w14:paraId="2DF28731" w14:textId="77777777" w:rsidR="00BE52CE" w:rsidRPr="005B17D3" w:rsidRDefault="00BE52CE" w:rsidP="00884662">
      <w:pPr>
        <w:pStyle w:val="ListBull2"/>
        <w:numPr>
          <w:ilvl w:val="0"/>
          <w:numId w:val="204"/>
        </w:numPr>
      </w:pPr>
      <w:r w:rsidRPr="005B17D3">
        <w:t>If Veteran returns SSN</w:t>
      </w:r>
      <w:r w:rsidRPr="005B17D3">
        <w:fldChar w:fldCharType="begin"/>
      </w:r>
      <w:r w:rsidRPr="005B17D3">
        <w:instrText xml:space="preserve"> XE "SSN" </w:instrText>
      </w:r>
      <w:r w:rsidRPr="005B17D3">
        <w:fldChar w:fldCharType="end"/>
      </w:r>
      <w:r w:rsidRPr="005B17D3">
        <w:t>, HEC then sends the SSN validation request to the SSA.</w:t>
      </w:r>
    </w:p>
    <w:p w14:paraId="4C3929E8" w14:textId="77777777" w:rsidR="00BE52CE" w:rsidRPr="005B17D3" w:rsidRDefault="00BE52CE" w:rsidP="00EF3896">
      <w:pPr>
        <w:pStyle w:val="ListBullet"/>
      </w:pPr>
      <w:r w:rsidRPr="005B17D3">
        <w:t xml:space="preserve">No </w:t>
      </w:r>
      <w:r w:rsidRPr="005B17D3">
        <w:rPr>
          <w:iCs/>
        </w:rPr>
        <w:t>SSN</w:t>
      </w:r>
      <w:r w:rsidRPr="005B17D3">
        <w:rPr>
          <w:iCs/>
        </w:rPr>
        <w:fldChar w:fldCharType="begin"/>
      </w:r>
      <w:r w:rsidRPr="005B17D3">
        <w:instrText xml:space="preserve"> XE "SSN" </w:instrText>
      </w:r>
      <w:r w:rsidRPr="005B17D3">
        <w:rPr>
          <w:iCs/>
        </w:rPr>
        <w:fldChar w:fldCharType="end"/>
      </w:r>
      <w:r w:rsidRPr="005B17D3">
        <w:t xml:space="preserve"> assigned</w:t>
      </w:r>
      <w:r w:rsidRPr="005B17D3">
        <w:fldChar w:fldCharType="begin"/>
      </w:r>
      <w:r w:rsidRPr="005B17D3">
        <w:instrText xml:space="preserve"> XE "Assigned:SSN" </w:instrText>
      </w:r>
      <w:r w:rsidRPr="005B17D3">
        <w:fldChar w:fldCharType="end"/>
      </w:r>
    </w:p>
    <w:p w14:paraId="48099195" w14:textId="77777777" w:rsidR="00BE52CE" w:rsidRPr="005B17D3" w:rsidRDefault="00BE52CE" w:rsidP="00EF3896">
      <w:pPr>
        <w:pStyle w:val="ListBullet"/>
      </w:pPr>
      <w:r w:rsidRPr="005B17D3">
        <w:t xml:space="preserve">Refused to Provide </w:t>
      </w:r>
    </w:p>
    <w:p w14:paraId="3222D4FA" w14:textId="77777777" w:rsidR="00BE52CE" w:rsidRPr="005B17D3" w:rsidRDefault="00BE52CE" w:rsidP="00EF3896">
      <w:pPr>
        <w:pStyle w:val="ScreenFieldDesc"/>
      </w:pPr>
      <w:r w:rsidRPr="005B17D3">
        <w:t>Pseudo SSN Reason data is shared with VistA.</w:t>
      </w:r>
    </w:p>
    <w:p w14:paraId="7D51381C" w14:textId="77777777" w:rsidR="00BE52CE" w:rsidRPr="005B17D3" w:rsidRDefault="00BE52CE" w:rsidP="00474E83">
      <w:pPr>
        <w:pStyle w:val="NoteLightbulb"/>
      </w:pPr>
      <w:r w:rsidRPr="005B17D3">
        <w:rPr>
          <w:b/>
        </w:rPr>
        <w:t>Note</w:t>
      </w:r>
      <w:r w:rsidRPr="005B17D3">
        <w:t xml:space="preserve">: If a Veteran has a </w:t>
      </w:r>
      <w:r w:rsidRPr="005B17D3">
        <w:rPr>
          <w:i/>
        </w:rPr>
        <w:t>Pseudo SSN</w:t>
      </w:r>
      <w:r w:rsidRPr="005B17D3">
        <w:rPr>
          <w:i/>
        </w:rPr>
        <w:fldChar w:fldCharType="begin"/>
      </w:r>
      <w:r w:rsidRPr="005B17D3">
        <w:rPr>
          <w:i/>
        </w:rPr>
        <w:instrText xml:space="preserve"> XE "SSN" </w:instrText>
      </w:r>
      <w:r w:rsidRPr="005B17D3">
        <w:rPr>
          <w:i/>
        </w:rPr>
        <w:fldChar w:fldCharType="end"/>
      </w:r>
      <w:r w:rsidRPr="005B17D3">
        <w:t xml:space="preserve"> in VistA, it will not display in ES</w:t>
      </w:r>
      <w:r w:rsidRPr="005B17D3">
        <w:fldChar w:fldCharType="begin"/>
      </w:r>
      <w:r w:rsidRPr="005B17D3">
        <w:instrText xml:space="preserve"> XE "ES" </w:instrText>
      </w:r>
      <w:r w:rsidRPr="005B17D3">
        <w:fldChar w:fldCharType="end"/>
      </w:r>
      <w:r w:rsidRPr="005B17D3">
        <w:t xml:space="preserve">. However, if reason populated in VistA, the user will see a </w:t>
      </w:r>
      <w:r w:rsidRPr="005B17D3">
        <w:rPr>
          <w:i/>
        </w:rPr>
        <w:t>Pseudo SSN Reason</w:t>
      </w:r>
      <w:r w:rsidRPr="005B17D3">
        <w:t>.</w:t>
      </w:r>
    </w:p>
    <w:p w14:paraId="2FE27A57" w14:textId="77777777" w:rsidR="00BE52CE" w:rsidRPr="005B17D3" w:rsidRDefault="00BE52CE" w:rsidP="00EF3896">
      <w:pPr>
        <w:pStyle w:val="RulesandMore"/>
      </w:pPr>
      <w:r w:rsidRPr="005B17D3">
        <w:t>Rules...</w:t>
      </w:r>
    </w:p>
    <w:p w14:paraId="1E7C324D" w14:textId="77777777" w:rsidR="00BE52CE" w:rsidRPr="005B17D3" w:rsidRDefault="00BE52CE" w:rsidP="00EF3896">
      <w:pPr>
        <w:pStyle w:val="ListBull2"/>
      </w:pPr>
      <w:r w:rsidRPr="005B17D3">
        <w:rPr>
          <w:iCs/>
        </w:rPr>
        <w:t>Pseudo SSN</w:t>
      </w:r>
      <w:r w:rsidRPr="005B17D3">
        <w:rPr>
          <w:iCs/>
        </w:rPr>
        <w:fldChar w:fldCharType="begin"/>
      </w:r>
      <w:r w:rsidRPr="005B17D3">
        <w:instrText xml:space="preserve"> XE "SSN" </w:instrText>
      </w:r>
      <w:r w:rsidRPr="005B17D3">
        <w:rPr>
          <w:iCs/>
        </w:rPr>
        <w:fldChar w:fldCharType="end"/>
      </w:r>
      <w:r w:rsidRPr="005B17D3">
        <w:rPr>
          <w:iCs/>
        </w:rPr>
        <w:t xml:space="preserve"> Reason</w:t>
      </w:r>
      <w:r w:rsidRPr="005B17D3">
        <w:t xml:space="preserve"> is required for first time entry of </w:t>
      </w:r>
      <w:r w:rsidRPr="005B17D3">
        <w:rPr>
          <w:iCs/>
        </w:rPr>
        <w:t>Pseudo SSN</w:t>
      </w:r>
      <w:r w:rsidRPr="005B17D3">
        <w:t xml:space="preserve"> where no SSN previously existed.</w:t>
      </w:r>
    </w:p>
    <w:p w14:paraId="1DA26D85" w14:textId="77777777" w:rsidR="00BE52CE" w:rsidRPr="005B17D3" w:rsidRDefault="00BE52CE" w:rsidP="00EF3896">
      <w:pPr>
        <w:pStyle w:val="ScreenField"/>
      </w:pPr>
    </w:p>
    <w:p w14:paraId="7B504DF8" w14:textId="77777777" w:rsidR="00BE52CE" w:rsidRPr="005B17D3" w:rsidRDefault="00BE52CE" w:rsidP="00EF3896">
      <w:pPr>
        <w:pStyle w:val="ScreenField"/>
      </w:pPr>
      <w:r w:rsidRPr="005B17D3">
        <w:t>Birth Sex:</w:t>
      </w:r>
    </w:p>
    <w:p w14:paraId="52CC2E4F" w14:textId="298CD351" w:rsidR="00BE52CE" w:rsidRPr="005B17D3" w:rsidRDefault="00BE52CE" w:rsidP="00EF3896">
      <w:pPr>
        <w:pStyle w:val="ScreenFieldDesc"/>
      </w:pPr>
      <w:r w:rsidRPr="005B17D3">
        <w:t xml:space="preserve">Birth Sex is defined as the gender that best describes the </w:t>
      </w:r>
      <w:r w:rsidR="006204FA" w:rsidRPr="005B17D3">
        <w:t>Veterans</w:t>
      </w:r>
      <w:r w:rsidRPr="005B17D3">
        <w:t xml:space="preserve"> sex.</w:t>
      </w:r>
    </w:p>
    <w:p w14:paraId="7E19796B" w14:textId="77777777" w:rsidR="00BE52CE" w:rsidRPr="005B17D3" w:rsidRDefault="00BE52CE" w:rsidP="00EF3896">
      <w:pPr>
        <w:pStyle w:val="RulesandMore"/>
      </w:pPr>
      <w:r w:rsidRPr="005B17D3">
        <w:t>More...</w:t>
      </w:r>
    </w:p>
    <w:p w14:paraId="3253ED37" w14:textId="77777777" w:rsidR="00BE52CE" w:rsidRPr="005B17D3" w:rsidRDefault="00BE52CE" w:rsidP="00EF3896">
      <w:pPr>
        <w:pStyle w:val="ListBull2"/>
      </w:pPr>
      <w:r w:rsidRPr="005B17D3">
        <w:t>In case of gender reassignment, legal documentation (amended birth certificate, court documents, etc.) must be required as proof of a legal gender change</w:t>
      </w:r>
      <w:r w:rsidRPr="005B17D3">
        <w:fldChar w:fldCharType="begin"/>
      </w:r>
      <w:r w:rsidRPr="005B17D3">
        <w:instrText xml:space="preserve"> XE "</w:instrText>
      </w:r>
      <w:r w:rsidRPr="005B17D3">
        <w:rPr>
          <w:szCs w:val="20"/>
        </w:rPr>
        <w:instrText>Change</w:instrText>
      </w:r>
      <w:r w:rsidRPr="005B17D3">
        <w:instrText xml:space="preserve">:gender" </w:instrText>
      </w:r>
      <w:r w:rsidRPr="005B17D3">
        <w:fldChar w:fldCharType="end"/>
      </w:r>
      <w:r w:rsidRPr="005B17D3">
        <w:t>.</w:t>
      </w:r>
    </w:p>
    <w:p w14:paraId="58C02DD2" w14:textId="77777777" w:rsidR="00BE52CE" w:rsidRPr="005B17D3" w:rsidRDefault="00BE52CE" w:rsidP="00EF3896">
      <w:pPr>
        <w:pStyle w:val="ListBull2"/>
      </w:pPr>
      <w:r w:rsidRPr="005B17D3">
        <w:t>The acceptable choices are:</w:t>
      </w:r>
    </w:p>
    <w:p w14:paraId="5FAABF22" w14:textId="77777777" w:rsidR="00BE52CE" w:rsidRPr="005B17D3" w:rsidRDefault="00BE52CE" w:rsidP="00EF3896">
      <w:pPr>
        <w:pStyle w:val="ListBull2"/>
      </w:pPr>
      <w:r w:rsidRPr="005B17D3">
        <w:t>F – Female</w:t>
      </w:r>
    </w:p>
    <w:p w14:paraId="34736022" w14:textId="77777777" w:rsidR="00BE52CE" w:rsidRPr="005B17D3" w:rsidRDefault="00BE52CE" w:rsidP="00EF3896">
      <w:pPr>
        <w:pStyle w:val="ListBull2"/>
      </w:pPr>
      <w:r w:rsidRPr="005B17D3">
        <w:t>M – Male</w:t>
      </w:r>
    </w:p>
    <w:p w14:paraId="493BB797" w14:textId="77777777" w:rsidR="00BE52CE" w:rsidRPr="005B17D3" w:rsidRDefault="00BE52CE" w:rsidP="00EF3896">
      <w:pPr>
        <w:pStyle w:val="ScreenField"/>
      </w:pPr>
    </w:p>
    <w:p w14:paraId="12FF0163" w14:textId="77777777" w:rsidR="00BE52CE" w:rsidRPr="005B17D3" w:rsidRDefault="00BE52CE" w:rsidP="00EF3896">
      <w:pPr>
        <w:pStyle w:val="ScreenField"/>
      </w:pPr>
      <w:r w:rsidRPr="005B17D3">
        <w:t>Self-Identified Gender Identity:</w:t>
      </w:r>
      <w:r w:rsidRPr="005B17D3">
        <w:fldChar w:fldCharType="begin"/>
      </w:r>
      <w:r w:rsidRPr="005B17D3">
        <w:instrText xml:space="preserve"> XE "Self-Identified Gender Identity" </w:instrText>
      </w:r>
      <w:r w:rsidRPr="005B17D3">
        <w:fldChar w:fldCharType="end"/>
      </w:r>
    </w:p>
    <w:p w14:paraId="5BE4EB29" w14:textId="77777777" w:rsidR="00BE52CE" w:rsidRPr="005B17D3" w:rsidRDefault="00BE52CE" w:rsidP="00EF3896">
      <w:pPr>
        <w:pStyle w:val="ScreenFieldDesc"/>
      </w:pPr>
      <w:r w:rsidRPr="005B17D3">
        <w:t>The gender with which the Veteran identifies.</w:t>
      </w:r>
    </w:p>
    <w:p w14:paraId="781E6692" w14:textId="77777777" w:rsidR="00BE52CE" w:rsidRPr="005B17D3" w:rsidRDefault="00BE52CE" w:rsidP="00EF3896">
      <w:pPr>
        <w:pStyle w:val="ScreenField"/>
      </w:pPr>
    </w:p>
    <w:p w14:paraId="4151F7B5" w14:textId="77777777" w:rsidR="00BE52CE" w:rsidRPr="005B17D3" w:rsidRDefault="00BE52CE" w:rsidP="00EF3896">
      <w:pPr>
        <w:pStyle w:val="ScreenField"/>
      </w:pPr>
      <w:r w:rsidRPr="005B17D3">
        <w:t>Date of Birth</w:t>
      </w:r>
      <w:r w:rsidRPr="005B17D3">
        <w:fldChar w:fldCharType="begin"/>
      </w:r>
      <w:r w:rsidRPr="005B17D3">
        <w:instrText xml:space="preserve"> XE "Date:Identity Traits: of Birth" </w:instrText>
      </w:r>
      <w:r w:rsidRPr="005B17D3">
        <w:fldChar w:fldCharType="end"/>
      </w:r>
      <w:r w:rsidRPr="005B17D3">
        <w:t>:</w:t>
      </w:r>
    </w:p>
    <w:p w14:paraId="0098C096" w14:textId="77777777" w:rsidR="00BE52CE" w:rsidRPr="005B17D3" w:rsidRDefault="00BE52CE" w:rsidP="00EF3896">
      <w:pPr>
        <w:pStyle w:val="ScreenFieldDesc"/>
      </w:pPr>
      <w:r w:rsidRPr="005B17D3">
        <w:t xml:space="preserve">The </w:t>
      </w:r>
      <w:r w:rsidRPr="005B17D3">
        <w:rPr>
          <w:rStyle w:val="Text-onlypopuphotspot"/>
        </w:rPr>
        <w:t>Date of Birth</w:t>
      </w:r>
      <w:r w:rsidRPr="005B17D3">
        <w:rPr>
          <w:u w:val="single"/>
        </w:rPr>
        <w:fldChar w:fldCharType="begin"/>
      </w:r>
      <w:r w:rsidRPr="005B17D3">
        <w:instrText xml:space="preserve"> XE "Identity Traits: Date of Birth" </w:instrText>
      </w:r>
      <w:r w:rsidRPr="005B17D3">
        <w:rPr>
          <w:u w:val="single"/>
        </w:rPr>
        <w:fldChar w:fldCharType="end"/>
      </w:r>
      <w:r w:rsidRPr="005B17D3">
        <w:t xml:space="preserve"> is the date the Veteran was born.</w:t>
      </w:r>
    </w:p>
    <w:p w14:paraId="7F20E832" w14:textId="77777777" w:rsidR="00BE52CE" w:rsidRPr="005B17D3" w:rsidRDefault="00BE52CE" w:rsidP="00EF3896">
      <w:pPr>
        <w:pStyle w:val="RulesandMore"/>
      </w:pPr>
      <w:r w:rsidRPr="005B17D3">
        <w:t>Rules...</w:t>
      </w:r>
    </w:p>
    <w:p w14:paraId="2C78BEBA" w14:textId="77777777" w:rsidR="00BE52CE" w:rsidRPr="005B17D3" w:rsidRDefault="00BE52CE" w:rsidP="00EF3896">
      <w:pPr>
        <w:pStyle w:val="RulesandMore"/>
        <w:rPr>
          <w:i w:val="0"/>
        </w:rPr>
      </w:pPr>
      <w:r w:rsidRPr="005B17D3">
        <w:rPr>
          <w:i w:val="0"/>
        </w:rPr>
        <w:t>Date of Birth:</w:t>
      </w:r>
    </w:p>
    <w:p w14:paraId="2F39AEA0" w14:textId="77777777" w:rsidR="00BE52CE" w:rsidRPr="005B17D3" w:rsidRDefault="00BE52CE" w:rsidP="00EF3896">
      <w:pPr>
        <w:pStyle w:val="ListBull2"/>
      </w:pPr>
      <w:r w:rsidRPr="005B17D3">
        <w:t>Cannot be a future date.</w:t>
      </w:r>
    </w:p>
    <w:p w14:paraId="52ED0DC9" w14:textId="77777777" w:rsidR="00BE52CE" w:rsidRPr="005B17D3" w:rsidRDefault="00BE52CE" w:rsidP="00EF3896">
      <w:pPr>
        <w:pStyle w:val="ListBull2"/>
      </w:pPr>
      <w:r w:rsidRPr="005B17D3">
        <w:t xml:space="preserve">Cannot occur after the </w:t>
      </w:r>
      <w:r w:rsidRPr="005B17D3">
        <w:rPr>
          <w:iCs/>
        </w:rPr>
        <w:t>Date of Death</w:t>
      </w:r>
      <w:r w:rsidRPr="005B17D3">
        <w:rPr>
          <w:iCs/>
        </w:rPr>
        <w:fldChar w:fldCharType="begin"/>
      </w:r>
      <w:r w:rsidRPr="005B17D3">
        <w:instrText xml:space="preserve"> XE "</w:instrText>
      </w:r>
      <w:r w:rsidRPr="005B17D3">
        <w:rPr>
          <w:iCs/>
        </w:rPr>
        <w:instrText>Death:</w:instrText>
      </w:r>
      <w:r w:rsidRPr="005B17D3">
        <w:instrText xml:space="preserve">Date of" </w:instrText>
      </w:r>
      <w:r w:rsidRPr="005B17D3">
        <w:rPr>
          <w:iCs/>
        </w:rPr>
        <w:fldChar w:fldCharType="end"/>
      </w:r>
      <w:r w:rsidRPr="005B17D3">
        <w:t>.</w:t>
      </w:r>
    </w:p>
    <w:p w14:paraId="6B36B3CE" w14:textId="77777777" w:rsidR="00BE52CE" w:rsidRPr="005B17D3" w:rsidRDefault="00BE52CE" w:rsidP="00EF3896">
      <w:pPr>
        <w:pStyle w:val="ListBull2"/>
      </w:pPr>
      <w:r w:rsidRPr="005B17D3">
        <w:t>Cannot occur after the Ineligible Date.</w:t>
      </w:r>
    </w:p>
    <w:p w14:paraId="2C9CD33C" w14:textId="77777777" w:rsidR="00BE52CE" w:rsidRPr="005B17D3" w:rsidRDefault="00BE52CE" w:rsidP="00EF3896">
      <w:pPr>
        <w:pStyle w:val="ListBull2"/>
      </w:pPr>
      <w:r w:rsidRPr="005B17D3">
        <w:t>Cannot occur after the Enrollment Application Date.</w:t>
      </w:r>
    </w:p>
    <w:p w14:paraId="17605FC5" w14:textId="77777777" w:rsidR="00BE52CE" w:rsidRPr="005B17D3" w:rsidRDefault="00BE52CE" w:rsidP="00EF3896">
      <w:pPr>
        <w:pStyle w:val="ListBull2"/>
      </w:pPr>
      <w:r w:rsidRPr="005B17D3">
        <w:t xml:space="preserve">Day, Month, and Year of birth must be entered, whenever available. Imprecise (month/year or year only) can be entered, but only if the full </w:t>
      </w:r>
      <w:r w:rsidRPr="005B17D3">
        <w:rPr>
          <w:i/>
          <w:iCs/>
        </w:rPr>
        <w:t>Date of Birth</w:t>
      </w:r>
      <w:r w:rsidRPr="005B17D3">
        <w:t xml:space="preserve"> is not available.</w:t>
      </w:r>
    </w:p>
    <w:p w14:paraId="6746BA2B" w14:textId="77777777" w:rsidR="00BE52CE" w:rsidRPr="005B17D3" w:rsidRDefault="00BE52CE" w:rsidP="00EF3896">
      <w:pPr>
        <w:pStyle w:val="ScreenField"/>
      </w:pPr>
    </w:p>
    <w:p w14:paraId="1F60E6E7" w14:textId="77777777" w:rsidR="00BE52CE" w:rsidRPr="005B17D3" w:rsidRDefault="00BE52CE" w:rsidP="00EF3896">
      <w:pPr>
        <w:pStyle w:val="ScreenField"/>
      </w:pPr>
      <w:r w:rsidRPr="005B17D3">
        <w:t>Place of Birth City</w:t>
      </w:r>
      <w:r w:rsidRPr="005B17D3">
        <w:fldChar w:fldCharType="begin"/>
      </w:r>
      <w:r w:rsidRPr="005B17D3">
        <w:instrText xml:space="preserve"> XE "Identity Traits: Place of Birth City" </w:instrText>
      </w:r>
      <w:r w:rsidRPr="005B17D3">
        <w:fldChar w:fldCharType="end"/>
      </w:r>
      <w:r w:rsidRPr="005B17D3">
        <w:t>:</w:t>
      </w:r>
    </w:p>
    <w:p w14:paraId="6386F93E" w14:textId="77777777" w:rsidR="00BE52CE" w:rsidRPr="005B17D3" w:rsidRDefault="00BE52CE" w:rsidP="00EF3896">
      <w:pPr>
        <w:pStyle w:val="ScreenFieldDesc"/>
      </w:pPr>
      <w:r w:rsidRPr="005B17D3">
        <w:t xml:space="preserve">The </w:t>
      </w:r>
      <w:r w:rsidRPr="005B17D3">
        <w:rPr>
          <w:rStyle w:val="Text-onlypopuphotspot"/>
        </w:rPr>
        <w:t>Place</w:t>
      </w:r>
      <w:r w:rsidRPr="005B17D3">
        <w:t xml:space="preserve"> of Birth City is where the beneficiary was born. </w:t>
      </w:r>
      <w:bookmarkStart w:id="1171" w:name="OLE_LINK120"/>
      <w:bookmarkStart w:id="1172" w:name="OLE_LINK121"/>
      <w:r w:rsidRPr="005B17D3">
        <w:t>Place of Birth City</w:t>
      </w:r>
      <w:r w:rsidRPr="005B17D3">
        <w:rPr>
          <w:i/>
        </w:rPr>
        <w:t xml:space="preserve"> </w:t>
      </w:r>
      <w:r w:rsidRPr="005B17D3">
        <w:t>is display only.</w:t>
      </w:r>
    </w:p>
    <w:bookmarkEnd w:id="1171"/>
    <w:bookmarkEnd w:id="1172"/>
    <w:p w14:paraId="4FE73874" w14:textId="0F06768D" w:rsidR="00BE52CE" w:rsidRPr="005B17D3" w:rsidRDefault="00BE52CE" w:rsidP="00EF3896">
      <w:pPr>
        <w:pStyle w:val="ScreenFieldDesc"/>
      </w:pPr>
      <w:r w:rsidRPr="005B17D3">
        <w:t>Place of Birth City data is shared with VistA.</w:t>
      </w:r>
    </w:p>
    <w:p w14:paraId="746D9686" w14:textId="77777777" w:rsidR="00BE52CE" w:rsidRPr="005B17D3" w:rsidRDefault="00BE52CE" w:rsidP="00EF3896">
      <w:pPr>
        <w:pStyle w:val="ScreenField"/>
      </w:pPr>
      <w:r w:rsidRPr="005B17D3">
        <w:t>Place of Birth State</w:t>
      </w:r>
      <w:r w:rsidRPr="005B17D3">
        <w:fldChar w:fldCharType="begin"/>
      </w:r>
      <w:r w:rsidRPr="005B17D3">
        <w:instrText xml:space="preserve"> XE "Identity Traits: Place of Birth State" </w:instrText>
      </w:r>
      <w:r w:rsidRPr="005B17D3">
        <w:fldChar w:fldCharType="end"/>
      </w:r>
      <w:r w:rsidRPr="005B17D3">
        <w:t>:</w:t>
      </w:r>
    </w:p>
    <w:p w14:paraId="2B349176" w14:textId="77777777" w:rsidR="00BE52CE" w:rsidRPr="005B17D3" w:rsidRDefault="00BE52CE" w:rsidP="00EF3896">
      <w:pPr>
        <w:pStyle w:val="ScreenFieldDesc"/>
      </w:pPr>
      <w:r w:rsidRPr="005B17D3">
        <w:t xml:space="preserve">The </w:t>
      </w:r>
      <w:r w:rsidRPr="005B17D3">
        <w:rPr>
          <w:rStyle w:val="Text-onlypopuphotspot"/>
        </w:rPr>
        <w:t>Place</w:t>
      </w:r>
      <w:r w:rsidRPr="005B17D3">
        <w:t xml:space="preserve"> of Birth State is where the beneficiary was born. Place of Birth State</w:t>
      </w:r>
      <w:r w:rsidRPr="005B17D3">
        <w:rPr>
          <w:i/>
        </w:rPr>
        <w:t xml:space="preserve"> </w:t>
      </w:r>
      <w:r w:rsidRPr="005B17D3">
        <w:t>is display only.</w:t>
      </w:r>
    </w:p>
    <w:p w14:paraId="63F0DE65" w14:textId="7E680355" w:rsidR="00BE52CE" w:rsidRPr="005B17D3" w:rsidRDefault="00BE52CE" w:rsidP="00EF3896">
      <w:pPr>
        <w:pStyle w:val="ScreenFieldDesc"/>
      </w:pPr>
      <w:r w:rsidRPr="005B17D3">
        <w:t xml:space="preserve">Place of Birth State data is </w:t>
      </w:r>
      <w:r w:rsidRPr="005B17D3">
        <w:rPr>
          <w:rStyle w:val="Text-onlypopuphotspot"/>
        </w:rPr>
        <w:t>shared</w:t>
      </w:r>
      <w:r w:rsidRPr="005B17D3">
        <w:t xml:space="preserve"> with VistA.</w:t>
      </w:r>
    </w:p>
    <w:p w14:paraId="2A90B62A" w14:textId="77777777" w:rsidR="00BE52CE" w:rsidRPr="005B17D3" w:rsidRDefault="00BE52CE" w:rsidP="00EF3896">
      <w:pPr>
        <w:pStyle w:val="ScreenField"/>
      </w:pPr>
      <w:r w:rsidRPr="005B17D3">
        <w:t>Multiple Birth Indicator</w:t>
      </w:r>
      <w:r w:rsidRPr="005B17D3">
        <w:fldChar w:fldCharType="begin"/>
      </w:r>
      <w:r w:rsidRPr="005B17D3">
        <w:instrText xml:space="preserve"> XE "Identity Traits: Multiple Birth Indicator" </w:instrText>
      </w:r>
      <w:r w:rsidRPr="005B17D3">
        <w:fldChar w:fldCharType="end"/>
      </w:r>
      <w:r w:rsidRPr="005B17D3">
        <w:t>:</w:t>
      </w:r>
    </w:p>
    <w:p w14:paraId="0CA92B33" w14:textId="77777777" w:rsidR="00BE52CE" w:rsidRPr="005B17D3" w:rsidRDefault="00BE52CE" w:rsidP="00EF3896">
      <w:pPr>
        <w:pStyle w:val="ScreenFieldDesc"/>
      </w:pPr>
      <w:r w:rsidRPr="005B17D3">
        <w:t xml:space="preserve">Indicates if the beneficiary is part of a multiple birth. Both Fraternal or Identical are included. Multiple Birth Indicator is display only. </w:t>
      </w:r>
    </w:p>
    <w:p w14:paraId="602CBD61" w14:textId="5BEEA56C" w:rsidR="00BE52CE" w:rsidRPr="005B17D3" w:rsidRDefault="00BE52CE" w:rsidP="00EF3896">
      <w:pPr>
        <w:pStyle w:val="ScreenFieldDesc"/>
      </w:pPr>
      <w:r w:rsidRPr="005B17D3">
        <w:t>Multiple Birth Indicator data is shared with VistA.</w:t>
      </w:r>
    </w:p>
    <w:p w14:paraId="2F6A2268" w14:textId="77777777" w:rsidR="00BE52CE" w:rsidRPr="005B17D3" w:rsidRDefault="00BE52CE" w:rsidP="00EF3896">
      <w:pPr>
        <w:pStyle w:val="ScreenField"/>
      </w:pPr>
      <w:r w:rsidRPr="005B17D3">
        <w:t>Mother’s Maiden Name</w:t>
      </w:r>
      <w:r w:rsidRPr="005B17D3">
        <w:fldChar w:fldCharType="begin"/>
      </w:r>
      <w:r w:rsidRPr="005B17D3">
        <w:instrText xml:space="preserve"> XE "Identity Traits: Mother’s Maiden Name" </w:instrText>
      </w:r>
      <w:r w:rsidRPr="005B17D3">
        <w:fldChar w:fldCharType="end"/>
      </w:r>
      <w:r w:rsidRPr="005B17D3">
        <w:t>:</w:t>
      </w:r>
    </w:p>
    <w:p w14:paraId="1FE60FFF" w14:textId="32AFED93" w:rsidR="00BE52CE" w:rsidRPr="005B17D3" w:rsidRDefault="00BE52CE" w:rsidP="00EF3896">
      <w:pPr>
        <w:pStyle w:val="ScreenFieldDesc"/>
      </w:pPr>
      <w:r w:rsidRPr="005B17D3">
        <w:t>Displays the beneficiary ‘s mother’s maiden name in “LAST NAME, FIRST NAME MI” format. Mother's Maiden Name</w:t>
      </w:r>
      <w:r w:rsidRPr="005B17D3">
        <w:rPr>
          <w:i/>
        </w:rPr>
        <w:t xml:space="preserve"> </w:t>
      </w:r>
      <w:r w:rsidRPr="005B17D3">
        <w:t xml:space="preserve">is display </w:t>
      </w:r>
      <w:r w:rsidR="00B2227A" w:rsidRPr="005B17D3">
        <w:t>only.</w:t>
      </w:r>
    </w:p>
    <w:p w14:paraId="5800746A" w14:textId="77777777" w:rsidR="00BE52CE" w:rsidRPr="005B17D3" w:rsidRDefault="00BE52CE" w:rsidP="00EF3896">
      <w:pPr>
        <w:pStyle w:val="ScreenField"/>
      </w:pPr>
      <w:r w:rsidRPr="005B17D3">
        <w:t>Race</w:t>
      </w:r>
      <w:r w:rsidRPr="005B17D3">
        <w:fldChar w:fldCharType="begin"/>
      </w:r>
      <w:r w:rsidRPr="005B17D3">
        <w:instrText xml:space="preserve"> XE "Identity Traits: Race" </w:instrText>
      </w:r>
      <w:r w:rsidRPr="005B17D3">
        <w:fldChar w:fldCharType="end"/>
      </w:r>
      <w:r w:rsidRPr="005B17D3">
        <w:t>:</w:t>
      </w:r>
    </w:p>
    <w:p w14:paraId="247EEAFD" w14:textId="77777777" w:rsidR="00BE52CE" w:rsidRPr="005B17D3" w:rsidRDefault="00BE52CE" w:rsidP="00EF3896">
      <w:pPr>
        <w:pStyle w:val="ScreenFieldDesc"/>
      </w:pPr>
      <w:r w:rsidRPr="005B17D3">
        <w:t xml:space="preserve">Race or racial group to which the beneficiary belongs. </w:t>
      </w:r>
      <w:r w:rsidRPr="005B17D3">
        <w:rPr>
          <w:i/>
        </w:rPr>
        <w:t>Race</w:t>
      </w:r>
      <w:r w:rsidRPr="005B17D3">
        <w:t xml:space="preserve"> is display only and can have multiple values.</w:t>
      </w:r>
    </w:p>
    <w:p w14:paraId="738A2439" w14:textId="200C36DE" w:rsidR="00BE52CE" w:rsidRPr="005B17D3" w:rsidRDefault="00BE52CE" w:rsidP="00EF3896">
      <w:pPr>
        <w:pStyle w:val="ScreenFieldDesc"/>
      </w:pPr>
      <w:r w:rsidRPr="005B17D3">
        <w:t>Race data is shared with VistA.</w:t>
      </w:r>
    </w:p>
    <w:p w14:paraId="159CA222" w14:textId="77777777" w:rsidR="00BE52CE" w:rsidRPr="005B17D3" w:rsidRDefault="00BE52CE" w:rsidP="00EF3896">
      <w:pPr>
        <w:pStyle w:val="ScreenField"/>
      </w:pPr>
      <w:r w:rsidRPr="005B17D3">
        <w:t>Ethnicity</w:t>
      </w:r>
      <w:r w:rsidRPr="005B17D3">
        <w:fldChar w:fldCharType="begin"/>
      </w:r>
      <w:r w:rsidRPr="005B17D3">
        <w:instrText xml:space="preserve"> XE "Identity Traits: Ethnicity" </w:instrText>
      </w:r>
      <w:r w:rsidRPr="005B17D3">
        <w:fldChar w:fldCharType="end"/>
      </w:r>
      <w:r w:rsidRPr="005B17D3">
        <w:t>:</w:t>
      </w:r>
    </w:p>
    <w:p w14:paraId="3504BCE8" w14:textId="77777777" w:rsidR="00BE52CE" w:rsidRPr="005B17D3" w:rsidRDefault="00BE52CE" w:rsidP="00EF3896">
      <w:pPr>
        <w:pStyle w:val="ScreenFieldDesc"/>
      </w:pPr>
      <w:r w:rsidRPr="005B17D3">
        <w:t xml:space="preserve">The ethnicity to which the beneficiary belongs. </w:t>
      </w:r>
      <w:r w:rsidRPr="005B17D3">
        <w:rPr>
          <w:i/>
        </w:rPr>
        <w:t>Ethnicity</w:t>
      </w:r>
      <w:r w:rsidRPr="005B17D3">
        <w:t xml:space="preserve"> is display only.</w:t>
      </w:r>
    </w:p>
    <w:p w14:paraId="11CFDFDC" w14:textId="7134DAC2" w:rsidR="00BE52CE" w:rsidRPr="005B17D3" w:rsidRDefault="00BE52CE" w:rsidP="00EF3896">
      <w:pPr>
        <w:pStyle w:val="ScreenFieldDesc"/>
      </w:pPr>
      <w:bookmarkStart w:id="1173" w:name="_Toc394920821"/>
      <w:bookmarkStart w:id="1174" w:name="_Toc406571157"/>
      <w:bookmarkStart w:id="1175" w:name="_Toc289864818"/>
      <w:r w:rsidRPr="005B17D3">
        <w:t>Ethnicity data is shared with VistA.</w:t>
      </w:r>
    </w:p>
    <w:p w14:paraId="13B93E2A" w14:textId="44928422" w:rsidR="00D1561A" w:rsidRPr="005B17D3" w:rsidRDefault="00D1561A" w:rsidP="00EF3896">
      <w:pPr>
        <w:pStyle w:val="ScreenField"/>
      </w:pPr>
    </w:p>
    <w:p w14:paraId="43E3F301" w14:textId="77777777" w:rsidR="00D1561A" w:rsidRPr="005B17D3" w:rsidRDefault="00D1561A" w:rsidP="00EF3896">
      <w:pPr>
        <w:pStyle w:val="ScreenFieldDesc"/>
      </w:pPr>
    </w:p>
    <w:bookmarkEnd w:id="1173"/>
    <w:bookmarkEnd w:id="1174"/>
    <w:p w14:paraId="6ECBAAA6" w14:textId="77777777" w:rsidR="00BE52CE" w:rsidRPr="005B17D3" w:rsidRDefault="00BE52CE" w:rsidP="00EF3896">
      <w:pPr>
        <w:jc w:val="right"/>
        <w:rPr>
          <w:rStyle w:val="Text-onlypopuphotspot"/>
          <w:b/>
          <w:bCs/>
          <w:u w:val="single"/>
        </w:rPr>
      </w:pPr>
      <w:r w:rsidRPr="005B17D3">
        <w:rPr>
          <w:rStyle w:val="Text-onlypopuphotspot"/>
          <w:b/>
          <w:bCs/>
          <w:u w:val="single"/>
        </w:rPr>
        <w:t>VIEW</w:t>
      </w:r>
      <w:r w:rsidRPr="005B17D3">
        <w:rPr>
          <w:rStyle w:val="Text-onlypopuphotspot"/>
          <w:b/>
          <w:bCs/>
          <w:u w:val="single"/>
        </w:rPr>
        <w:fldChar w:fldCharType="begin"/>
      </w:r>
      <w:r w:rsidRPr="005B17D3">
        <w:rPr>
          <w:b/>
          <w:u w:val="single"/>
        </w:rPr>
        <w:instrText xml:space="preserve"> XE "</w:instrText>
      </w:r>
      <w:r w:rsidRPr="005B17D3">
        <w:rPr>
          <w:rStyle w:val="Text-onlypopuphotspot"/>
          <w:b/>
          <w:bCs/>
          <w:u w:val="single"/>
        </w:rPr>
        <w:instrText>View:</w:instrText>
      </w:r>
      <w:r w:rsidRPr="005B17D3">
        <w:rPr>
          <w:b/>
          <w:u w:val="single"/>
        </w:rPr>
        <w:instrText xml:space="preserve">Identity Traits:Submitted" </w:instrText>
      </w:r>
      <w:r w:rsidRPr="005B17D3">
        <w:rPr>
          <w:rStyle w:val="Text-onlypopuphotspot"/>
          <w:b/>
          <w:bCs/>
          <w:u w:val="single"/>
        </w:rPr>
        <w:fldChar w:fldCharType="end"/>
      </w:r>
      <w:r w:rsidRPr="005B17D3">
        <w:rPr>
          <w:rStyle w:val="Text-onlypopuphotspot"/>
          <w:b/>
          <w:bCs/>
          <w:u w:val="single"/>
        </w:rPr>
        <w:t xml:space="preserve"> SUBMITTED IDENTITY TRAITS</w:t>
      </w:r>
    </w:p>
    <w:p w14:paraId="165E9732" w14:textId="1AEE415C" w:rsidR="00BE52CE" w:rsidRPr="005B17D3" w:rsidRDefault="00BE52CE" w:rsidP="00EF3896">
      <w:pPr>
        <w:pStyle w:val="BodyTextBullet2"/>
      </w:pPr>
      <w:r w:rsidRPr="005B17D3">
        <w:t>Allows users</w:t>
      </w:r>
      <w:r w:rsidRPr="005B17D3">
        <w:fldChar w:fldCharType="begin"/>
      </w:r>
      <w:r w:rsidRPr="005B17D3">
        <w:instrText xml:space="preserve"> XE "User:Identity Traits:view" </w:instrText>
      </w:r>
      <w:r w:rsidRPr="005B17D3">
        <w:fldChar w:fldCharType="end"/>
      </w:r>
      <w:r w:rsidRPr="005B17D3">
        <w:t xml:space="preserve"> to view the </w:t>
      </w:r>
      <w:r w:rsidRPr="005B17D3">
        <w:rPr>
          <w:i/>
        </w:rPr>
        <w:t>Identity Traits</w:t>
      </w:r>
      <w:r w:rsidRPr="005B17D3">
        <w:t xml:space="preserve"> updates that have been submitted for the Veteran, and the current status of those updates for user-selected dates/times.</w:t>
      </w:r>
    </w:p>
    <w:p w14:paraId="414E31A6" w14:textId="77777777" w:rsidR="00D1561A" w:rsidRPr="005B17D3" w:rsidRDefault="00D1561A" w:rsidP="00EF3896">
      <w:pPr>
        <w:pStyle w:val="BodyTextBullet2"/>
      </w:pPr>
    </w:p>
    <w:p w14:paraId="45DB1A6D" w14:textId="77777777" w:rsidR="00BE52CE" w:rsidRPr="005B17D3" w:rsidRDefault="00BE52CE" w:rsidP="00EF3896">
      <w:pPr>
        <w:jc w:val="right"/>
        <w:rPr>
          <w:rStyle w:val="Text-onlypopuphotspot"/>
          <w:b/>
          <w:bCs/>
          <w:u w:val="single"/>
        </w:rPr>
      </w:pPr>
      <w:r w:rsidRPr="005B17D3">
        <w:rPr>
          <w:rStyle w:val="Text-onlypopuphotspot"/>
          <w:b/>
          <w:bCs/>
        </w:rPr>
        <w:tab/>
      </w:r>
      <w:r w:rsidRPr="005B17D3">
        <w:rPr>
          <w:rStyle w:val="Text-onlypopuphotspot"/>
          <w:b/>
          <w:bCs/>
          <w:u w:val="single"/>
        </w:rPr>
        <w:t xml:space="preserve">VIEW HISTORICAL </w:t>
      </w:r>
      <w:r w:rsidRPr="005B17D3">
        <w:rPr>
          <w:b/>
          <w:u w:val="single"/>
        </w:rPr>
        <w:fldChar w:fldCharType="begin"/>
      </w:r>
      <w:r w:rsidRPr="005B17D3">
        <w:rPr>
          <w:b/>
          <w:u w:val="single"/>
        </w:rPr>
        <w:instrText xml:space="preserve"> XE "Historical:View Identity Traits" </w:instrText>
      </w:r>
      <w:r w:rsidRPr="005B17D3">
        <w:rPr>
          <w:b/>
          <w:u w:val="single"/>
        </w:rPr>
        <w:fldChar w:fldCharType="end"/>
      </w:r>
      <w:r w:rsidRPr="005B17D3">
        <w:rPr>
          <w:rStyle w:val="Text-onlypopuphotspot"/>
          <w:b/>
          <w:bCs/>
          <w:u w:val="single"/>
        </w:rPr>
        <w:t>IDENTITY TRAITS</w:t>
      </w:r>
    </w:p>
    <w:p w14:paraId="4C1EA985" w14:textId="5ECF1A3A" w:rsidR="00BE52CE" w:rsidRPr="005B17D3" w:rsidRDefault="00BE52CE" w:rsidP="00EF3896">
      <w:pPr>
        <w:pStyle w:val="BodyTextBullet2"/>
      </w:pPr>
      <w:r w:rsidRPr="005B17D3">
        <w:t>Allows user</w:t>
      </w:r>
      <w:r w:rsidRPr="005B17D3">
        <w:fldChar w:fldCharType="begin"/>
      </w:r>
      <w:r w:rsidRPr="005B17D3">
        <w:instrText xml:space="preserve"> XE "User:Identity Traits:view change history" </w:instrText>
      </w:r>
      <w:r w:rsidRPr="005B17D3">
        <w:fldChar w:fldCharType="end"/>
      </w:r>
      <w:r w:rsidRPr="005B17D3">
        <w:t xml:space="preserve"> to view</w:t>
      </w:r>
      <w:r w:rsidRPr="005B17D3">
        <w:rPr>
          <w:rStyle w:val="Text-onlypopuphotspot"/>
          <w:b/>
          <w:bCs w:val="0"/>
        </w:rPr>
        <w:fldChar w:fldCharType="begin"/>
      </w:r>
      <w:r w:rsidRPr="005B17D3">
        <w:instrText xml:space="preserve"> XE "</w:instrText>
      </w:r>
      <w:r w:rsidRPr="005B17D3">
        <w:rPr>
          <w:rStyle w:val="Text-onlypopuphotspot"/>
          <w:bCs w:val="0"/>
        </w:rPr>
        <w:instrText>View:</w:instrText>
      </w:r>
      <w:r w:rsidRPr="005B17D3">
        <w:instrText xml:space="preserve">Identity Traits:Historical" </w:instrText>
      </w:r>
      <w:r w:rsidRPr="005B17D3">
        <w:rPr>
          <w:rStyle w:val="Text-onlypopuphotspot"/>
          <w:b/>
          <w:bCs w:val="0"/>
        </w:rPr>
        <w:fldChar w:fldCharType="end"/>
      </w:r>
      <w:r w:rsidRPr="005B17D3">
        <w:t xml:space="preserve"> the </w:t>
      </w:r>
      <w:r w:rsidRPr="005B17D3">
        <w:rPr>
          <w:i/>
        </w:rPr>
        <w:t>Identity Traits</w:t>
      </w:r>
      <w:r w:rsidRPr="005B17D3">
        <w:t xml:space="preserve"> history changes made for this person with "Old" and "New</w:t>
      </w:r>
      <w:r w:rsidRPr="005B17D3">
        <w:fldChar w:fldCharType="begin"/>
      </w:r>
      <w:r w:rsidRPr="005B17D3">
        <w:instrText xml:space="preserve"> XE "New:Identity Traits:View Historical" </w:instrText>
      </w:r>
      <w:r w:rsidRPr="005B17D3">
        <w:fldChar w:fldCharType="end"/>
      </w:r>
      <w:r w:rsidRPr="005B17D3">
        <w:t>" values</w:t>
      </w:r>
      <w:r w:rsidR="00B2227A" w:rsidRPr="005B17D3">
        <w:t xml:space="preserve"> for user-selected dates/times.</w:t>
      </w:r>
    </w:p>
    <w:p w14:paraId="4F5A401D" w14:textId="77777777" w:rsidR="00BE52CE" w:rsidRPr="005B17D3" w:rsidRDefault="00BE52CE" w:rsidP="00EF3896">
      <w:pPr>
        <w:pStyle w:val="ScreenField"/>
      </w:pPr>
      <w:r w:rsidRPr="005B17D3">
        <w:t>Prefix:</w:t>
      </w:r>
    </w:p>
    <w:p w14:paraId="545A73F2" w14:textId="77777777" w:rsidR="00BE52CE" w:rsidRPr="005B17D3" w:rsidRDefault="00BE52CE" w:rsidP="00EF3896">
      <w:pPr>
        <w:pStyle w:val="ScreenFieldDesc"/>
      </w:pPr>
      <w:r w:rsidRPr="005B17D3">
        <w:rPr>
          <w:i/>
        </w:rPr>
        <w:t>Prefix</w:t>
      </w:r>
      <w:r w:rsidRPr="005B17D3">
        <w:t xml:space="preserve"> </w:t>
      </w:r>
      <w:r w:rsidRPr="005B17D3">
        <w:rPr>
          <w:b/>
          <w:i/>
          <w:u w:val="single"/>
        </w:rPr>
        <w:fldChar w:fldCharType="begin"/>
      </w:r>
      <w:r w:rsidRPr="005B17D3">
        <w:instrText xml:space="preserve"> XE "</w:instrText>
      </w:r>
      <w:r w:rsidRPr="005B17D3">
        <w:rPr>
          <w:b/>
        </w:rPr>
        <w:instrText>Identity Traits</w:instrText>
      </w:r>
      <w:r w:rsidRPr="005B17D3">
        <w:instrText xml:space="preserve">: Prefix" </w:instrText>
      </w:r>
      <w:r w:rsidRPr="005B17D3">
        <w:rPr>
          <w:b/>
          <w:i/>
          <w:u w:val="single"/>
        </w:rPr>
        <w:fldChar w:fldCharType="end"/>
      </w:r>
      <w:r w:rsidRPr="005B17D3">
        <w:t>is the title supplied for the registrant such as Mr., Ms., Mrs., etc.</w:t>
      </w:r>
    </w:p>
    <w:p w14:paraId="2D1EFBD5" w14:textId="77777777" w:rsidR="00BE52CE" w:rsidRPr="005B17D3" w:rsidRDefault="00BE52CE" w:rsidP="00EF3896">
      <w:pPr>
        <w:pStyle w:val="RulesandMore"/>
      </w:pPr>
      <w:r w:rsidRPr="005B17D3">
        <w:t>Rules...</w:t>
      </w:r>
    </w:p>
    <w:p w14:paraId="18AFE9F5" w14:textId="77777777" w:rsidR="00BE52CE" w:rsidRPr="005B17D3" w:rsidRDefault="00BE52CE" w:rsidP="00EF3896">
      <w:pPr>
        <w:pStyle w:val="ListBull2"/>
      </w:pPr>
      <w:r w:rsidRPr="005B17D3">
        <w:t xml:space="preserve">If entering a </w:t>
      </w:r>
      <w:r w:rsidRPr="005B17D3">
        <w:rPr>
          <w:i/>
          <w:iCs/>
        </w:rPr>
        <w:t>Prefix</w:t>
      </w:r>
      <w:r w:rsidRPr="005B17D3">
        <w:t>, (such as MR, MRS, MS, and MISS) no punctuation must be used.</w:t>
      </w:r>
    </w:p>
    <w:p w14:paraId="2FAF0BBC" w14:textId="77777777" w:rsidR="00BE52CE" w:rsidRPr="005B17D3" w:rsidRDefault="00BE52CE" w:rsidP="00EF3896">
      <w:pPr>
        <w:pStyle w:val="ListBull2"/>
        <w:rPr>
          <w:rStyle w:val="StyleDrop-downhotspot11ptUnderline"/>
          <w:bCs w:val="0"/>
          <w:iCs w:val="0"/>
          <w:sz w:val="24"/>
          <w:u w:val="none"/>
        </w:rPr>
      </w:pPr>
      <w:r w:rsidRPr="005B17D3">
        <w:rPr>
          <w:i/>
          <w:iCs/>
        </w:rPr>
        <w:t>Prefix</w:t>
      </w:r>
      <w:r w:rsidRPr="005B17D3">
        <w:t xml:space="preserve"> is free text and must be between 1 and 10 characters.</w:t>
      </w:r>
    </w:p>
    <w:p w14:paraId="6961F9D2" w14:textId="77777777" w:rsidR="00BE52CE" w:rsidRPr="005B17D3" w:rsidRDefault="00BE52CE" w:rsidP="00EF3896">
      <w:pPr>
        <w:pStyle w:val="Fields"/>
        <w:rPr>
          <w:rStyle w:val="StyleDrop-downhotspot11ptUnderline"/>
          <w:bCs w:val="0"/>
          <w:iCs w:val="0"/>
          <w:sz w:val="24"/>
        </w:rPr>
      </w:pPr>
    </w:p>
    <w:p w14:paraId="6EB9D4EA" w14:textId="77777777" w:rsidR="00BE52CE" w:rsidRPr="005B17D3" w:rsidRDefault="00BE52CE" w:rsidP="00EF3896">
      <w:pPr>
        <w:pStyle w:val="BodyTextBullet2"/>
        <w:rPr>
          <w:rStyle w:val="StyleDrop-downhotspot11ptUnderline"/>
          <w:bCs/>
          <w:i/>
          <w:iCs w:val="0"/>
          <w:sz w:val="24"/>
          <w:u w:val="none"/>
        </w:rPr>
      </w:pPr>
      <w:r w:rsidRPr="005B17D3">
        <w:t xml:space="preserve">The </w:t>
      </w:r>
      <w:r w:rsidRPr="005B17D3">
        <w:rPr>
          <w:b/>
        </w:rPr>
        <w:t>Name</w:t>
      </w:r>
      <w:r w:rsidRPr="005B17D3">
        <w:t xml:space="preserve"> </w:t>
      </w:r>
      <w:r w:rsidRPr="005B17D3">
        <w:rPr>
          <w:b/>
          <w:u w:val="single"/>
        </w:rPr>
        <w:fldChar w:fldCharType="begin"/>
      </w:r>
      <w:r w:rsidRPr="005B17D3">
        <w:instrText xml:space="preserve"> XE "</w:instrText>
      </w:r>
      <w:r w:rsidRPr="005B17D3">
        <w:rPr>
          <w:b/>
        </w:rPr>
        <w:instrText>Identity Traits</w:instrText>
      </w:r>
      <w:r w:rsidRPr="005B17D3">
        <w:instrText xml:space="preserve">: </w:instrText>
      </w:r>
      <w:r w:rsidRPr="005B17D3">
        <w:rPr>
          <w:b/>
        </w:rPr>
        <w:instrText>First Name</w:instrText>
      </w:r>
      <w:r w:rsidRPr="005B17D3">
        <w:instrText xml:space="preserve">" </w:instrText>
      </w:r>
      <w:r w:rsidRPr="005B17D3">
        <w:rPr>
          <w:b/>
          <w:u w:val="single"/>
        </w:rPr>
        <w:fldChar w:fldCharType="end"/>
      </w:r>
      <w:r w:rsidRPr="005B17D3">
        <w:t>fields are an important element in the unique identity of a person.</w:t>
      </w:r>
    </w:p>
    <w:p w14:paraId="6A29F6DD" w14:textId="77777777" w:rsidR="00BE52CE" w:rsidRPr="005B17D3" w:rsidRDefault="00BE52CE" w:rsidP="00EF3896">
      <w:pPr>
        <w:pStyle w:val="ScreenField"/>
        <w:rPr>
          <w:rStyle w:val="StyleDrop-downhotspot11ptUnderline"/>
          <w:bCs w:val="0"/>
          <w:iCs w:val="0"/>
          <w:sz w:val="24"/>
          <w:u w:val="none"/>
        </w:rPr>
      </w:pPr>
      <w:r w:rsidRPr="005B17D3">
        <w:rPr>
          <w:rStyle w:val="StyleDrop-downhotspot11ptUnderline"/>
          <w:bCs w:val="0"/>
          <w:iCs w:val="0"/>
          <w:sz w:val="24"/>
          <w:u w:val="none"/>
        </w:rPr>
        <w:t>First Name:</w:t>
      </w:r>
    </w:p>
    <w:p w14:paraId="66F05ED0" w14:textId="2C67FE02" w:rsidR="00BE52CE" w:rsidRPr="005B17D3" w:rsidRDefault="00BE52CE" w:rsidP="00EF3896">
      <w:pPr>
        <w:pStyle w:val="ScreenFieldDesc"/>
      </w:pPr>
      <w:r w:rsidRPr="005B17D3">
        <w:t xml:space="preserve">Enter the </w:t>
      </w:r>
      <w:r w:rsidR="006204FA" w:rsidRPr="005B17D3">
        <w:t>Veterans</w:t>
      </w:r>
      <w:r w:rsidRPr="005B17D3">
        <w:t xml:space="preserve"> complete legal first name. Avoid using nicknames or ambiguous information.</w:t>
      </w:r>
    </w:p>
    <w:p w14:paraId="2E724C4C" w14:textId="77777777" w:rsidR="00BE52CE" w:rsidRPr="005B17D3" w:rsidRDefault="00BE52CE" w:rsidP="00EF3896">
      <w:pPr>
        <w:pStyle w:val="RulesandMore"/>
      </w:pPr>
      <w:r w:rsidRPr="005B17D3">
        <w:t>More...</w:t>
      </w:r>
    </w:p>
    <w:p w14:paraId="71E5C750" w14:textId="77777777" w:rsidR="00BE52CE" w:rsidRPr="005B17D3" w:rsidRDefault="00BE52CE" w:rsidP="00EF3896">
      <w:pPr>
        <w:pStyle w:val="ListBull2"/>
      </w:pPr>
      <w:r w:rsidRPr="005B17D3">
        <w:t xml:space="preserve">Once the HEC receives the beneficiary's </w:t>
      </w:r>
      <w:r w:rsidRPr="005B17D3">
        <w:rPr>
          <w:rStyle w:val="Text-onlypopuphotspot"/>
        </w:rPr>
        <w:t>SSN</w:t>
      </w:r>
      <w:r w:rsidRPr="005B17D3">
        <w:rPr>
          <w:rStyle w:val="Text-onlypopuphotspot"/>
        </w:rPr>
        <w:fldChar w:fldCharType="begin"/>
      </w:r>
      <w:r w:rsidRPr="005B17D3">
        <w:instrText xml:space="preserve"> XE "SSN" </w:instrText>
      </w:r>
      <w:r w:rsidRPr="005B17D3">
        <w:rPr>
          <w:rStyle w:val="Text-onlypopuphotspot"/>
        </w:rPr>
        <w:fldChar w:fldCharType="end"/>
      </w:r>
      <w:r w:rsidRPr="005B17D3">
        <w:t xml:space="preserve"> verification from the </w:t>
      </w:r>
      <w:r w:rsidRPr="005B17D3">
        <w:rPr>
          <w:rStyle w:val="Text-onlypopuphotspot"/>
        </w:rPr>
        <w:t>SSA</w:t>
      </w:r>
      <w:r w:rsidRPr="005B17D3">
        <w:t>, all related demographic</w:t>
      </w:r>
      <w:r w:rsidRPr="005B17D3">
        <w:fldChar w:fldCharType="begin"/>
      </w:r>
      <w:r w:rsidRPr="005B17D3">
        <w:instrText xml:space="preserve"> XE "Demographic:information" </w:instrText>
      </w:r>
      <w:r w:rsidRPr="005B17D3">
        <w:fldChar w:fldCharType="end"/>
      </w:r>
      <w:r w:rsidRPr="005B17D3">
        <w:t xml:space="preserve"> information (Name, SSN and Date</w:t>
      </w:r>
      <w:r w:rsidRPr="005B17D3">
        <w:fldChar w:fldCharType="begin"/>
      </w:r>
      <w:r w:rsidRPr="005B17D3">
        <w:instrText xml:space="preserve"> XE "Date:Identity Traits: of Birth" </w:instrText>
      </w:r>
      <w:r w:rsidRPr="005B17D3">
        <w:fldChar w:fldCharType="end"/>
      </w:r>
      <w:r w:rsidRPr="005B17D3">
        <w:t xml:space="preserve"> of Birth) may be verified.</w:t>
      </w:r>
    </w:p>
    <w:p w14:paraId="171C41C0" w14:textId="77777777" w:rsidR="00BE52CE" w:rsidRPr="005B17D3" w:rsidRDefault="00BE52CE" w:rsidP="00EF3896">
      <w:pPr>
        <w:pStyle w:val="RulesandMore"/>
      </w:pPr>
      <w:r w:rsidRPr="005B17D3">
        <w:t>Rules...</w:t>
      </w:r>
    </w:p>
    <w:p w14:paraId="321315A1" w14:textId="77777777" w:rsidR="00BE52CE" w:rsidRPr="005B17D3" w:rsidRDefault="00BE52CE" w:rsidP="00EF3896">
      <w:pPr>
        <w:pStyle w:val="ListBull2"/>
      </w:pPr>
      <w:r w:rsidRPr="005B17D3">
        <w:t>Apostrophes and hyphens are the only punctuation that can be used.</w:t>
      </w:r>
    </w:p>
    <w:p w14:paraId="213181C7" w14:textId="77777777" w:rsidR="00BE52CE" w:rsidRPr="005B17D3" w:rsidRDefault="00BE52CE" w:rsidP="00EF3896">
      <w:pPr>
        <w:pStyle w:val="ListBull2"/>
        <w:rPr>
          <w:rStyle w:val="Expandingtext"/>
          <w:i/>
        </w:rPr>
      </w:pPr>
      <w:r w:rsidRPr="005B17D3">
        <w:rPr>
          <w:rStyle w:val="Emphasis"/>
          <w:i w:val="0"/>
        </w:rPr>
        <w:t>Official documentation</w:t>
      </w:r>
      <w:r w:rsidRPr="005B17D3">
        <w:rPr>
          <w:rStyle w:val="Expandingtext"/>
          <w:i/>
        </w:rPr>
        <w:t>.</w:t>
      </w:r>
    </w:p>
    <w:p w14:paraId="034C834B" w14:textId="77777777" w:rsidR="00BE52CE" w:rsidRPr="005B17D3" w:rsidRDefault="00BE52CE" w:rsidP="00884662">
      <w:pPr>
        <w:pStyle w:val="ListBull2"/>
        <w:numPr>
          <w:ilvl w:val="1"/>
          <w:numId w:val="64"/>
        </w:numPr>
      </w:pPr>
      <w:r w:rsidRPr="005B17D3">
        <w:rPr>
          <w:rStyle w:val="Expandingtext"/>
        </w:rPr>
        <w:t xml:space="preserve">Documentation defined as court documents or social security card. If individual state procedures for driver’s license application or similar documents meet the standard for official documentation, VHA staff should accept such documents as proof of a legal name change, </w:t>
      </w:r>
      <w:r w:rsidRPr="005B17D3">
        <w:t>must be required for a name change.</w:t>
      </w:r>
    </w:p>
    <w:p w14:paraId="2955791D" w14:textId="77777777" w:rsidR="00BE52CE" w:rsidRPr="005B17D3" w:rsidRDefault="00BE52CE" w:rsidP="00EF3896">
      <w:pPr>
        <w:pStyle w:val="ListBull2"/>
      </w:pPr>
      <w:r w:rsidRPr="005B17D3">
        <w:rPr>
          <w:iCs/>
        </w:rPr>
        <w:t>First Name</w:t>
      </w:r>
      <w:r w:rsidRPr="005B17D3">
        <w:t xml:space="preserve"> must be between 1 and 25 characters.</w:t>
      </w:r>
    </w:p>
    <w:p w14:paraId="4F140F19" w14:textId="77777777" w:rsidR="00BE52CE" w:rsidRPr="005B17D3" w:rsidRDefault="00BE52CE" w:rsidP="00EF3896">
      <w:pPr>
        <w:pStyle w:val="ScreenField"/>
      </w:pPr>
    </w:p>
    <w:p w14:paraId="4F942073" w14:textId="77777777" w:rsidR="00BE52CE" w:rsidRPr="005B17D3" w:rsidRDefault="00BE52CE" w:rsidP="00EF3896">
      <w:pPr>
        <w:pStyle w:val="ScreenField"/>
      </w:pPr>
      <w:r w:rsidRPr="005B17D3">
        <w:t>Middle Name:</w:t>
      </w:r>
    </w:p>
    <w:p w14:paraId="00ADCAFA" w14:textId="6C88AA4B" w:rsidR="00BE52CE" w:rsidRPr="005B17D3" w:rsidRDefault="00BE52CE" w:rsidP="00EF3896">
      <w:pPr>
        <w:pStyle w:val="ScreenFieldDesc"/>
      </w:pPr>
      <w:r w:rsidRPr="005B17D3">
        <w:t>Enter the full middle name</w:t>
      </w:r>
      <w:r w:rsidRPr="005B17D3">
        <w:rPr>
          <w:b/>
          <w:u w:val="single"/>
        </w:rPr>
        <w:fldChar w:fldCharType="begin"/>
      </w:r>
      <w:r w:rsidRPr="005B17D3">
        <w:instrText xml:space="preserve"> XE "</w:instrText>
      </w:r>
      <w:r w:rsidRPr="005B17D3">
        <w:rPr>
          <w:b/>
        </w:rPr>
        <w:instrText>Identity Traits</w:instrText>
      </w:r>
      <w:r w:rsidRPr="005B17D3">
        <w:instrText xml:space="preserve">: Middle Name" </w:instrText>
      </w:r>
      <w:r w:rsidRPr="005B17D3">
        <w:rPr>
          <w:b/>
          <w:u w:val="single"/>
        </w:rPr>
        <w:fldChar w:fldCharType="end"/>
      </w:r>
      <w:r w:rsidRPr="005B17D3">
        <w:t xml:space="preserve">, when available. Leave the middle name blank if the Veteran </w:t>
      </w:r>
      <w:r w:rsidR="00042E1A" w:rsidRPr="005B17D3">
        <w:t xml:space="preserve">does </w:t>
      </w:r>
      <w:r w:rsidRPr="005B17D3">
        <w:t xml:space="preserve">not have a middle name; do not use </w:t>
      </w:r>
      <w:r w:rsidRPr="005B17D3">
        <w:rPr>
          <w:rStyle w:val="Text-onlypopuphotspot"/>
        </w:rPr>
        <w:t>NMI</w:t>
      </w:r>
      <w:r w:rsidRPr="005B17D3">
        <w:t xml:space="preserve"> or </w:t>
      </w:r>
      <w:r w:rsidRPr="005B17D3">
        <w:rPr>
          <w:rStyle w:val="Text-onlypopuphotspot"/>
        </w:rPr>
        <w:t>NMN</w:t>
      </w:r>
      <w:r w:rsidRPr="005B17D3">
        <w:t>. Do not use only an initial unless an initial is the person's given middle name.</w:t>
      </w:r>
    </w:p>
    <w:p w14:paraId="26507B37" w14:textId="77777777" w:rsidR="006642AF" w:rsidRPr="005B17D3" w:rsidRDefault="006642AF" w:rsidP="00EF3896">
      <w:pPr>
        <w:pStyle w:val="RulesandMore"/>
        <w:ind w:left="360"/>
      </w:pPr>
    </w:p>
    <w:p w14:paraId="7893AEC4" w14:textId="77777777" w:rsidR="00BE52CE" w:rsidRPr="005B17D3" w:rsidRDefault="00BE52CE" w:rsidP="00EF3896">
      <w:pPr>
        <w:pStyle w:val="RulesandMore"/>
      </w:pPr>
      <w:r w:rsidRPr="005B17D3">
        <w:t>More...</w:t>
      </w:r>
    </w:p>
    <w:p w14:paraId="54A48CFA" w14:textId="77777777" w:rsidR="00BE52CE" w:rsidRPr="005B17D3" w:rsidRDefault="00BE52CE" w:rsidP="00EF3896">
      <w:pPr>
        <w:pStyle w:val="ListBull2"/>
      </w:pPr>
      <w:r w:rsidRPr="005B17D3">
        <w:t xml:space="preserve">Once the HEC receives the beneficiary's </w:t>
      </w:r>
      <w:r w:rsidRPr="005B17D3">
        <w:rPr>
          <w:rStyle w:val="Text-onlypopuphotspot"/>
        </w:rPr>
        <w:t>SSN</w:t>
      </w:r>
      <w:r w:rsidRPr="005B17D3">
        <w:rPr>
          <w:rStyle w:val="Text-onlypopuphotspot"/>
        </w:rPr>
        <w:fldChar w:fldCharType="begin"/>
      </w:r>
      <w:r w:rsidRPr="005B17D3">
        <w:instrText xml:space="preserve"> XE "SSN" </w:instrText>
      </w:r>
      <w:r w:rsidRPr="005B17D3">
        <w:rPr>
          <w:rStyle w:val="Text-onlypopuphotspot"/>
        </w:rPr>
        <w:fldChar w:fldCharType="end"/>
      </w:r>
      <w:r w:rsidRPr="005B17D3">
        <w:t xml:space="preserve"> verification from the </w:t>
      </w:r>
      <w:r w:rsidRPr="005B17D3">
        <w:rPr>
          <w:rStyle w:val="Text-onlypopuphotspot"/>
        </w:rPr>
        <w:t>SSA</w:t>
      </w:r>
      <w:r w:rsidRPr="005B17D3">
        <w:t>, all related demographic</w:t>
      </w:r>
      <w:r w:rsidRPr="005B17D3">
        <w:fldChar w:fldCharType="begin"/>
      </w:r>
      <w:r w:rsidRPr="005B17D3">
        <w:instrText xml:space="preserve"> XE "Demographic:information" </w:instrText>
      </w:r>
      <w:r w:rsidRPr="005B17D3">
        <w:fldChar w:fldCharType="end"/>
      </w:r>
      <w:r w:rsidRPr="005B17D3">
        <w:t xml:space="preserve"> information (Name, SSN and Date of Birth) may be verified.</w:t>
      </w:r>
    </w:p>
    <w:p w14:paraId="47C1271D" w14:textId="77777777" w:rsidR="00BE52CE" w:rsidRPr="005B17D3" w:rsidRDefault="00BE52CE" w:rsidP="00EF3896">
      <w:pPr>
        <w:pStyle w:val="RulesandMore"/>
      </w:pPr>
      <w:r w:rsidRPr="005B17D3">
        <w:t>Rules...</w:t>
      </w:r>
    </w:p>
    <w:p w14:paraId="58066AA3" w14:textId="77777777" w:rsidR="00BE52CE" w:rsidRPr="005B17D3" w:rsidRDefault="00BE52CE" w:rsidP="00EF3896">
      <w:pPr>
        <w:pStyle w:val="ListBull2"/>
      </w:pPr>
      <w:r w:rsidRPr="005B17D3">
        <w:t>No parenthesis may be used.</w:t>
      </w:r>
    </w:p>
    <w:p w14:paraId="0935C6A9" w14:textId="77777777" w:rsidR="00BE52CE" w:rsidRPr="005B17D3" w:rsidRDefault="00BE52CE" w:rsidP="00EF3896">
      <w:pPr>
        <w:pStyle w:val="ListBull2"/>
        <w:rPr>
          <w:rStyle w:val="Expandingtext"/>
        </w:rPr>
      </w:pPr>
      <w:r w:rsidRPr="005B17D3">
        <w:rPr>
          <w:rStyle w:val="Emphasis"/>
          <w:i w:val="0"/>
        </w:rPr>
        <w:t>Official documentation</w:t>
      </w:r>
      <w:r w:rsidRPr="005B17D3">
        <w:rPr>
          <w:rStyle w:val="Expandingtext"/>
        </w:rPr>
        <w:t xml:space="preserve">. </w:t>
      </w:r>
    </w:p>
    <w:p w14:paraId="6F12F3E5" w14:textId="77777777" w:rsidR="00BE52CE" w:rsidRPr="005B17D3" w:rsidRDefault="00BE52CE" w:rsidP="00884662">
      <w:pPr>
        <w:pStyle w:val="ListBull2"/>
        <w:numPr>
          <w:ilvl w:val="1"/>
          <w:numId w:val="64"/>
        </w:numPr>
      </w:pPr>
      <w:r w:rsidRPr="005B17D3">
        <w:rPr>
          <w:rStyle w:val="Expandingtext"/>
        </w:rPr>
        <w:t xml:space="preserve">Documentation defined as court documents or social security card. If individual state procedures for driver’s license application or similar documents meet the standard for official documentation, VHA staff should accept such documents as proof of a legal name change, </w:t>
      </w:r>
      <w:r w:rsidRPr="005B17D3">
        <w:t>must be required for a name change.</w:t>
      </w:r>
    </w:p>
    <w:p w14:paraId="4523825D" w14:textId="77777777" w:rsidR="00BE52CE" w:rsidRPr="005B17D3" w:rsidRDefault="00BE52CE" w:rsidP="00EF3896">
      <w:pPr>
        <w:pStyle w:val="ListBull2"/>
      </w:pPr>
      <w:r w:rsidRPr="005B17D3">
        <w:rPr>
          <w:iCs/>
        </w:rPr>
        <w:t>Middle Name</w:t>
      </w:r>
      <w:r w:rsidRPr="005B17D3">
        <w:t xml:space="preserve"> must be between 1 and 25 characters.</w:t>
      </w:r>
    </w:p>
    <w:p w14:paraId="7E4D1275" w14:textId="77777777" w:rsidR="00BE52CE" w:rsidRPr="005B17D3" w:rsidRDefault="00BE52CE" w:rsidP="00EF3896">
      <w:pPr>
        <w:pStyle w:val="ScreenField"/>
      </w:pPr>
    </w:p>
    <w:p w14:paraId="6DCA0930" w14:textId="77777777" w:rsidR="00BE52CE" w:rsidRPr="005B17D3" w:rsidRDefault="00BE52CE" w:rsidP="00884662">
      <w:pPr>
        <w:pStyle w:val="ScreenField"/>
        <w:numPr>
          <w:ilvl w:val="0"/>
          <w:numId w:val="223"/>
        </w:numPr>
        <w:tabs>
          <w:tab w:val="clear" w:pos="720"/>
        </w:tabs>
        <w:ind w:left="360"/>
      </w:pPr>
      <w:r w:rsidRPr="005B17D3">
        <w:t>Last Name:</w:t>
      </w:r>
    </w:p>
    <w:p w14:paraId="7ACF6BD9" w14:textId="04DA14F8" w:rsidR="00BE52CE" w:rsidRPr="005B17D3" w:rsidRDefault="00BE52CE" w:rsidP="00EF3896">
      <w:pPr>
        <w:pStyle w:val="ScreenFieldDesc"/>
      </w:pPr>
      <w:r w:rsidRPr="005B17D3">
        <w:t xml:space="preserve">Enter the </w:t>
      </w:r>
      <w:r w:rsidR="006204FA" w:rsidRPr="005B17D3">
        <w:t>Veterans</w:t>
      </w:r>
      <w:r w:rsidRPr="005B17D3">
        <w:t xml:space="preserve"> complete legal Last Name.</w:t>
      </w:r>
    </w:p>
    <w:p w14:paraId="026955F4" w14:textId="77777777" w:rsidR="00BE52CE" w:rsidRPr="005B17D3" w:rsidRDefault="00BE52CE" w:rsidP="00EF3896">
      <w:pPr>
        <w:pStyle w:val="RulesandMore"/>
      </w:pPr>
      <w:r w:rsidRPr="005B17D3">
        <w:t>More...</w:t>
      </w:r>
    </w:p>
    <w:p w14:paraId="1E131755" w14:textId="77777777" w:rsidR="00BE52CE" w:rsidRPr="005B17D3" w:rsidRDefault="00BE52CE" w:rsidP="00EF3896">
      <w:pPr>
        <w:pStyle w:val="ListBull2"/>
      </w:pPr>
      <w:r w:rsidRPr="005B17D3">
        <w:t xml:space="preserve">Once the HEC receives the beneficiary's </w:t>
      </w:r>
      <w:r w:rsidRPr="005B17D3">
        <w:rPr>
          <w:rStyle w:val="Text-onlypopuphotspot"/>
        </w:rPr>
        <w:t>SSN</w:t>
      </w:r>
      <w:r w:rsidRPr="005B17D3">
        <w:rPr>
          <w:rStyle w:val="Text-onlypopuphotspot"/>
        </w:rPr>
        <w:fldChar w:fldCharType="begin"/>
      </w:r>
      <w:r w:rsidRPr="005B17D3">
        <w:instrText xml:space="preserve"> XE "SSN" </w:instrText>
      </w:r>
      <w:r w:rsidRPr="005B17D3">
        <w:rPr>
          <w:rStyle w:val="Text-onlypopuphotspot"/>
        </w:rPr>
        <w:fldChar w:fldCharType="end"/>
      </w:r>
      <w:r w:rsidRPr="005B17D3">
        <w:t xml:space="preserve"> verification from the </w:t>
      </w:r>
      <w:r w:rsidRPr="005B17D3">
        <w:rPr>
          <w:rStyle w:val="Text-onlypopuphotspot"/>
        </w:rPr>
        <w:t>SSA</w:t>
      </w:r>
      <w:r w:rsidRPr="005B17D3">
        <w:t>, all related demographic</w:t>
      </w:r>
      <w:r w:rsidRPr="005B17D3">
        <w:fldChar w:fldCharType="begin"/>
      </w:r>
      <w:r w:rsidRPr="005B17D3">
        <w:instrText xml:space="preserve"> XE "Demographic:information" </w:instrText>
      </w:r>
      <w:r w:rsidRPr="005B17D3">
        <w:fldChar w:fldCharType="end"/>
      </w:r>
      <w:r w:rsidRPr="005B17D3">
        <w:t xml:space="preserve"> information (Name, SSN and Date of Birth) may be verified.</w:t>
      </w:r>
    </w:p>
    <w:p w14:paraId="5D72D95E" w14:textId="77777777" w:rsidR="00BE52CE" w:rsidRPr="005B17D3" w:rsidRDefault="00BE52CE" w:rsidP="00EF3896">
      <w:pPr>
        <w:pStyle w:val="RulesandMore"/>
      </w:pPr>
      <w:r w:rsidRPr="005B17D3">
        <w:t>Rules...</w:t>
      </w:r>
    </w:p>
    <w:p w14:paraId="1A09D28D" w14:textId="77777777" w:rsidR="00BE52CE" w:rsidRPr="005B17D3" w:rsidRDefault="00BE52CE" w:rsidP="00884662">
      <w:pPr>
        <w:pStyle w:val="BodyTextBullet2"/>
        <w:numPr>
          <w:ilvl w:val="0"/>
          <w:numId w:val="128"/>
        </w:numPr>
      </w:pPr>
      <w:r w:rsidRPr="005B17D3">
        <w:t xml:space="preserve">Multiple </w:t>
      </w:r>
      <w:r w:rsidRPr="005B17D3">
        <w:rPr>
          <w:iCs/>
        </w:rPr>
        <w:t>Last Name</w:t>
      </w:r>
      <w:r w:rsidRPr="005B17D3">
        <w:t xml:space="preserve"> components must be separated by spaces.</w:t>
      </w:r>
    </w:p>
    <w:p w14:paraId="05DF382E" w14:textId="77777777" w:rsidR="00BE52CE" w:rsidRPr="005B17D3" w:rsidRDefault="00BE52CE" w:rsidP="00884662">
      <w:pPr>
        <w:pStyle w:val="BodyTextBullet2"/>
        <w:numPr>
          <w:ilvl w:val="0"/>
          <w:numId w:val="128"/>
        </w:numPr>
      </w:pPr>
      <w:r w:rsidRPr="005B17D3">
        <w:t>People with hyphenated names should be entered with the hyphen included.</w:t>
      </w:r>
    </w:p>
    <w:p w14:paraId="5F7ADEBA" w14:textId="77777777" w:rsidR="00BE52CE" w:rsidRPr="005B17D3" w:rsidRDefault="00BE52CE" w:rsidP="00884662">
      <w:pPr>
        <w:pStyle w:val="BodyTextBullet2"/>
        <w:numPr>
          <w:ilvl w:val="0"/>
          <w:numId w:val="128"/>
        </w:numPr>
      </w:pPr>
      <w:r w:rsidRPr="005B17D3">
        <w:t xml:space="preserve">Legal Spanish names may be entered with the Mother's maiden name first, a hyphen and the Father's name all in the </w:t>
      </w:r>
      <w:r w:rsidRPr="005B17D3">
        <w:rPr>
          <w:b/>
          <w:i/>
          <w:iCs/>
        </w:rPr>
        <w:t>Last Name</w:t>
      </w:r>
      <w:r w:rsidRPr="005B17D3">
        <w:t xml:space="preserve"> field.</w:t>
      </w:r>
    </w:p>
    <w:p w14:paraId="07BF713F" w14:textId="77777777" w:rsidR="00BE52CE" w:rsidRPr="005B17D3" w:rsidRDefault="00BE52CE" w:rsidP="00884662">
      <w:pPr>
        <w:pStyle w:val="BodyTextBullet2"/>
        <w:numPr>
          <w:ilvl w:val="0"/>
          <w:numId w:val="128"/>
        </w:numPr>
      </w:pPr>
      <w:r w:rsidRPr="005B17D3">
        <w:t>Apostrophes and hyphens are the only punctuation that can be used.</w:t>
      </w:r>
    </w:p>
    <w:p w14:paraId="56683209" w14:textId="77777777" w:rsidR="00BE52CE" w:rsidRPr="005B17D3" w:rsidRDefault="00BE52CE" w:rsidP="00884662">
      <w:pPr>
        <w:pStyle w:val="BodyTextBullet2"/>
        <w:numPr>
          <w:ilvl w:val="0"/>
          <w:numId w:val="128"/>
        </w:numPr>
        <w:rPr>
          <w:rStyle w:val="Expandingtext"/>
          <w:i/>
        </w:rPr>
      </w:pPr>
      <w:r w:rsidRPr="005B17D3">
        <w:rPr>
          <w:rStyle w:val="Emphasis"/>
          <w:i w:val="0"/>
        </w:rPr>
        <w:t>Official documentation.</w:t>
      </w:r>
      <w:r w:rsidRPr="005B17D3">
        <w:rPr>
          <w:rStyle w:val="Expandingtext"/>
          <w:i/>
        </w:rPr>
        <w:t xml:space="preserve"> </w:t>
      </w:r>
    </w:p>
    <w:p w14:paraId="76546D4A" w14:textId="77777777" w:rsidR="00BE52CE" w:rsidRPr="005B17D3" w:rsidRDefault="00BE52CE" w:rsidP="00884662">
      <w:pPr>
        <w:pStyle w:val="ListBull2"/>
        <w:numPr>
          <w:ilvl w:val="1"/>
          <w:numId w:val="128"/>
        </w:numPr>
      </w:pPr>
      <w:r w:rsidRPr="005B17D3">
        <w:rPr>
          <w:rStyle w:val="Expandingtext"/>
        </w:rPr>
        <w:t xml:space="preserve">Documentation defined as court documents or social security card. If individual state procedures for driver’s license application or similar documents meet the standard for official documentation, VHA staff should accept such documents as proof of a legal name change, </w:t>
      </w:r>
      <w:r w:rsidRPr="005B17D3">
        <w:t>must be required for a name change.</w:t>
      </w:r>
    </w:p>
    <w:p w14:paraId="1FF1B0E9" w14:textId="77777777" w:rsidR="00BE52CE" w:rsidRPr="005B17D3" w:rsidRDefault="00BE52CE" w:rsidP="00884662">
      <w:pPr>
        <w:pStyle w:val="BodyTextBullet2"/>
        <w:numPr>
          <w:ilvl w:val="0"/>
          <w:numId w:val="128"/>
        </w:numPr>
      </w:pPr>
      <w:r w:rsidRPr="005B17D3">
        <w:rPr>
          <w:iCs/>
        </w:rPr>
        <w:t>Last Name</w:t>
      </w:r>
      <w:r w:rsidRPr="005B17D3">
        <w:t xml:space="preserve"> must be between 1 and 35 characters.</w:t>
      </w:r>
    </w:p>
    <w:p w14:paraId="161CAC65" w14:textId="77777777" w:rsidR="00BE52CE" w:rsidRPr="005B17D3" w:rsidRDefault="00BE52CE" w:rsidP="00884662">
      <w:pPr>
        <w:pStyle w:val="BodyTextBullet2"/>
        <w:numPr>
          <w:ilvl w:val="0"/>
          <w:numId w:val="128"/>
        </w:numPr>
      </w:pPr>
      <w:r w:rsidRPr="005B17D3">
        <w:t xml:space="preserve">Individual's </w:t>
      </w:r>
      <w:r w:rsidRPr="005B17D3">
        <w:rPr>
          <w:iCs/>
        </w:rPr>
        <w:t>Last Name</w:t>
      </w:r>
      <w:r w:rsidRPr="005B17D3">
        <w:t xml:space="preserve"> is a required field.</w:t>
      </w:r>
    </w:p>
    <w:p w14:paraId="650E58AF" w14:textId="77777777" w:rsidR="00BE52CE" w:rsidRPr="005B17D3" w:rsidRDefault="00BE52CE" w:rsidP="00EF3896">
      <w:pPr>
        <w:pStyle w:val="ScreenFieldDesc"/>
      </w:pPr>
    </w:p>
    <w:p w14:paraId="726D220A" w14:textId="77777777" w:rsidR="00BE52CE" w:rsidRPr="005B17D3" w:rsidRDefault="00BE52CE" w:rsidP="00EF3896">
      <w:pPr>
        <w:pStyle w:val="ScreenField"/>
      </w:pPr>
      <w:r w:rsidRPr="005B17D3">
        <w:t>Suffix:</w:t>
      </w:r>
    </w:p>
    <w:p w14:paraId="5FBFCC1F" w14:textId="77777777" w:rsidR="00BE52CE" w:rsidRPr="005B17D3" w:rsidRDefault="00BE52CE" w:rsidP="00EF3896">
      <w:pPr>
        <w:pStyle w:val="ScreenFieldDesc"/>
      </w:pPr>
      <w:r w:rsidRPr="005B17D3">
        <w:t xml:space="preserve">Suffix </w:t>
      </w:r>
      <w:r w:rsidRPr="005B17D3">
        <w:rPr>
          <w:b/>
          <w:i/>
          <w:u w:val="single"/>
        </w:rPr>
        <w:fldChar w:fldCharType="begin"/>
      </w:r>
      <w:r w:rsidRPr="005B17D3">
        <w:instrText xml:space="preserve"> XE "</w:instrText>
      </w:r>
      <w:r w:rsidRPr="005B17D3">
        <w:rPr>
          <w:b/>
        </w:rPr>
        <w:instrText>Identity Traits</w:instrText>
      </w:r>
      <w:r w:rsidRPr="005B17D3">
        <w:instrText xml:space="preserve">: Suffix" </w:instrText>
      </w:r>
      <w:r w:rsidRPr="005B17D3">
        <w:rPr>
          <w:b/>
          <w:i/>
          <w:u w:val="single"/>
        </w:rPr>
        <w:fldChar w:fldCharType="end"/>
      </w:r>
      <w:r w:rsidRPr="005B17D3">
        <w:t xml:space="preserve">is the </w:t>
      </w:r>
      <w:r w:rsidRPr="005B17D3">
        <w:rPr>
          <w:rStyle w:val="Text-onlypopuphotspot"/>
        </w:rPr>
        <w:t>suffix associated</w:t>
      </w:r>
      <w:r w:rsidRPr="005B17D3">
        <w:t xml:space="preserve"> with an individual's name. Suffixes must be used for JR (junior), SR (senior) and birth positions.</w:t>
      </w:r>
    </w:p>
    <w:p w14:paraId="5C06B014" w14:textId="77777777" w:rsidR="006642AF" w:rsidRPr="005B17D3" w:rsidRDefault="006642AF" w:rsidP="00EF3896">
      <w:pPr>
        <w:pStyle w:val="RulesandMore"/>
      </w:pPr>
    </w:p>
    <w:p w14:paraId="079DE1E9" w14:textId="77777777" w:rsidR="00BE52CE" w:rsidRPr="005B17D3" w:rsidRDefault="00BE52CE" w:rsidP="00EF3896">
      <w:pPr>
        <w:pStyle w:val="RulesandMore"/>
      </w:pPr>
      <w:r w:rsidRPr="005B17D3">
        <w:t>Rules...</w:t>
      </w:r>
    </w:p>
    <w:p w14:paraId="4EF057AC" w14:textId="77777777" w:rsidR="00BE52CE" w:rsidRPr="005B17D3" w:rsidRDefault="00BE52CE" w:rsidP="00884662">
      <w:pPr>
        <w:pStyle w:val="BodyTextBullet2"/>
        <w:numPr>
          <w:ilvl w:val="0"/>
          <w:numId w:val="129"/>
        </w:numPr>
      </w:pPr>
      <w:r w:rsidRPr="005B17D3">
        <w:t>Numeric birth position identifiers must be entered in Roman numeral values (i.e., I, II, III, etc.).</w:t>
      </w:r>
    </w:p>
    <w:p w14:paraId="75604BE1" w14:textId="77777777" w:rsidR="00BE52CE" w:rsidRPr="005B17D3" w:rsidRDefault="00BE52CE" w:rsidP="00884662">
      <w:pPr>
        <w:pStyle w:val="BodyTextBullet2"/>
        <w:numPr>
          <w:ilvl w:val="0"/>
          <w:numId w:val="129"/>
        </w:numPr>
      </w:pPr>
      <w:r w:rsidRPr="005B17D3">
        <w:t>Suffixes must be entered without punctuation.</w:t>
      </w:r>
    </w:p>
    <w:p w14:paraId="0A4BF43F" w14:textId="77777777" w:rsidR="00BE52CE" w:rsidRPr="005B17D3" w:rsidRDefault="00BE52CE" w:rsidP="00884662">
      <w:pPr>
        <w:pStyle w:val="BodyTextBullet2"/>
        <w:numPr>
          <w:ilvl w:val="0"/>
          <w:numId w:val="129"/>
        </w:numPr>
      </w:pPr>
      <w:r w:rsidRPr="005B17D3">
        <w:rPr>
          <w:iCs/>
        </w:rPr>
        <w:t>Suffix</w:t>
      </w:r>
      <w:r w:rsidRPr="005B17D3">
        <w:t xml:space="preserve"> must be between 1 and 10 characters.</w:t>
      </w:r>
    </w:p>
    <w:p w14:paraId="1EE5D1F5" w14:textId="77777777" w:rsidR="00BE52CE" w:rsidRPr="005B17D3" w:rsidRDefault="00BE52CE" w:rsidP="00EF3896">
      <w:pPr>
        <w:pStyle w:val="ScreenField"/>
      </w:pPr>
    </w:p>
    <w:p w14:paraId="71B458E7" w14:textId="77777777" w:rsidR="00BE52CE" w:rsidRPr="005B17D3" w:rsidRDefault="00BE52CE" w:rsidP="00EF3896">
      <w:pPr>
        <w:pStyle w:val="ScreenField"/>
      </w:pPr>
      <w:r w:rsidRPr="005B17D3">
        <w:t>Member ID:</w:t>
      </w:r>
    </w:p>
    <w:p w14:paraId="2EC378E6" w14:textId="1F538C7B" w:rsidR="00BE52CE" w:rsidRPr="005B17D3" w:rsidRDefault="00BE52CE" w:rsidP="00EF3896">
      <w:pPr>
        <w:pStyle w:val="ScreenFieldDesc"/>
      </w:pPr>
      <w:r w:rsidRPr="005B17D3">
        <w:t xml:space="preserve">Member ID represents the </w:t>
      </w:r>
      <w:r w:rsidR="006204FA" w:rsidRPr="005B17D3">
        <w:t>Veterans</w:t>
      </w:r>
      <w:r w:rsidRPr="005B17D3">
        <w:t xml:space="preserve"> EDIPI. Member ID is a read-only field in ES and a unique identifier for each Veteran in the Community Care program. Member ID is the identifier on the Community Care identity card.</w:t>
      </w:r>
    </w:p>
    <w:p w14:paraId="1C01E773" w14:textId="77777777" w:rsidR="00BE52CE" w:rsidRPr="005B17D3" w:rsidRDefault="00BE52CE" w:rsidP="00EF3896">
      <w:pPr>
        <w:pStyle w:val="ScreenField"/>
      </w:pPr>
    </w:p>
    <w:p w14:paraId="1018DCBB" w14:textId="77777777" w:rsidR="00BE52CE" w:rsidRPr="005B17D3" w:rsidRDefault="00BE52CE" w:rsidP="00EF3896">
      <w:pPr>
        <w:pStyle w:val="ScreenField"/>
      </w:pPr>
      <w:r w:rsidRPr="005B17D3">
        <w:t>SSN</w:t>
      </w:r>
      <w:r w:rsidRPr="005B17D3">
        <w:fldChar w:fldCharType="begin"/>
      </w:r>
      <w:r w:rsidRPr="005B17D3">
        <w:instrText xml:space="preserve"> XE "SSN" </w:instrText>
      </w:r>
      <w:r w:rsidRPr="005B17D3">
        <w:fldChar w:fldCharType="end"/>
      </w:r>
      <w:r w:rsidRPr="005B17D3">
        <w:t>:</w:t>
      </w:r>
    </w:p>
    <w:p w14:paraId="24D89D05" w14:textId="77777777" w:rsidR="00BE52CE" w:rsidRPr="005B17D3" w:rsidRDefault="00BE52CE" w:rsidP="00EF3896">
      <w:pPr>
        <w:pStyle w:val="ScreenFieldDesc"/>
      </w:pPr>
      <w:r w:rsidRPr="005B17D3">
        <w:t>SSN</w:t>
      </w:r>
      <w:r w:rsidRPr="005B17D3">
        <w:fldChar w:fldCharType="begin"/>
      </w:r>
      <w:r w:rsidRPr="005B17D3">
        <w:instrText xml:space="preserve"> XE "SSN" </w:instrText>
      </w:r>
      <w:r w:rsidRPr="005B17D3">
        <w:fldChar w:fldCharType="end"/>
      </w:r>
      <w:r w:rsidRPr="005B17D3">
        <w:t xml:space="preserve"> is </w:t>
      </w:r>
      <w:r w:rsidRPr="005B17D3">
        <w:rPr>
          <w:u w:val="single"/>
        </w:rPr>
        <w:fldChar w:fldCharType="begin"/>
      </w:r>
      <w:r w:rsidRPr="005B17D3">
        <w:instrText xml:space="preserve"> XE "Identity Traits: SSN" </w:instrText>
      </w:r>
      <w:r w:rsidRPr="005B17D3">
        <w:rPr>
          <w:u w:val="single"/>
        </w:rPr>
        <w:fldChar w:fldCharType="end"/>
      </w:r>
      <w:r w:rsidRPr="005B17D3">
        <w:t>defined as the individual's social security number.</w:t>
      </w:r>
    </w:p>
    <w:p w14:paraId="250C8D4E" w14:textId="77777777" w:rsidR="00BE52CE" w:rsidRPr="005B17D3" w:rsidRDefault="00BE52CE" w:rsidP="00EF3896">
      <w:pPr>
        <w:pStyle w:val="ScreenField"/>
      </w:pPr>
    </w:p>
    <w:p w14:paraId="6D959D8F" w14:textId="77777777" w:rsidR="00BE52CE" w:rsidRPr="005B17D3" w:rsidRDefault="00BE52CE" w:rsidP="00EF3896">
      <w:pPr>
        <w:pStyle w:val="ScreenField"/>
      </w:pPr>
      <w:r w:rsidRPr="005B17D3">
        <w:t>SSA Verification Status:</w:t>
      </w:r>
    </w:p>
    <w:p w14:paraId="1FCA67F2" w14:textId="77777777" w:rsidR="00BE52CE" w:rsidRPr="005B17D3" w:rsidRDefault="00BE52CE" w:rsidP="00EF3896">
      <w:pPr>
        <w:pStyle w:val="ScreenFieldDesc"/>
      </w:pPr>
      <w:r w:rsidRPr="005B17D3">
        <w:t xml:space="preserve">An indicator, which describes the status of the </w:t>
      </w:r>
      <w:r w:rsidRPr="005B17D3">
        <w:rPr>
          <w:rStyle w:val="Text-onlypopuphotspot"/>
        </w:rPr>
        <w:t>SSN</w:t>
      </w:r>
      <w:r w:rsidRPr="005B17D3">
        <w:rPr>
          <w:rStyle w:val="Text-onlypopuphotspot"/>
        </w:rPr>
        <w:fldChar w:fldCharType="begin"/>
      </w:r>
      <w:r w:rsidRPr="005B17D3">
        <w:instrText xml:space="preserve"> XE "SSN" </w:instrText>
      </w:r>
      <w:r w:rsidRPr="005B17D3">
        <w:rPr>
          <w:rStyle w:val="Text-onlypopuphotspot"/>
        </w:rPr>
        <w:fldChar w:fldCharType="end"/>
      </w:r>
      <w:r w:rsidRPr="005B17D3">
        <w:rPr>
          <w:rStyle w:val="Text-onlypopuphotspot"/>
        </w:rPr>
        <w:t xml:space="preserve"> verification</w:t>
      </w:r>
      <w:r w:rsidRPr="005B17D3">
        <w:rPr>
          <w:u w:val="single"/>
        </w:rPr>
        <w:fldChar w:fldCharType="begin"/>
      </w:r>
      <w:r w:rsidRPr="005B17D3">
        <w:instrText xml:space="preserve"> XE "Identity Traits: SSA Verification Status" </w:instrText>
      </w:r>
      <w:r w:rsidRPr="005B17D3">
        <w:rPr>
          <w:u w:val="single"/>
        </w:rPr>
        <w:fldChar w:fldCharType="end"/>
      </w:r>
      <w:r w:rsidRPr="005B17D3">
        <w:t xml:space="preserve"> with SSA. Choices are:</w:t>
      </w:r>
    </w:p>
    <w:p w14:paraId="33025F18" w14:textId="77777777" w:rsidR="00BE52CE" w:rsidRPr="005B17D3" w:rsidRDefault="00BE52CE" w:rsidP="00884662">
      <w:pPr>
        <w:pStyle w:val="BodyTextBullet1"/>
        <w:numPr>
          <w:ilvl w:val="0"/>
          <w:numId w:val="149"/>
        </w:numPr>
        <w:ind w:left="1080"/>
      </w:pPr>
      <w:r w:rsidRPr="005B17D3">
        <w:rPr>
          <w:rStyle w:val="Emphasis"/>
        </w:rPr>
        <w:t>In-Process</w:t>
      </w:r>
      <w:r w:rsidRPr="005B17D3">
        <w:rPr>
          <w:rStyle w:val="Expandingtext"/>
        </w:rPr>
        <w:t xml:space="preserve"> ...</w:t>
      </w:r>
      <w:r w:rsidRPr="005B17D3">
        <w:t>SSN</w:t>
      </w:r>
      <w:r w:rsidRPr="005B17D3">
        <w:fldChar w:fldCharType="begin"/>
      </w:r>
      <w:r w:rsidRPr="005B17D3">
        <w:instrText xml:space="preserve"> XE "SSN" </w:instrText>
      </w:r>
      <w:r w:rsidRPr="005B17D3">
        <w:fldChar w:fldCharType="end"/>
      </w:r>
      <w:r w:rsidRPr="005B17D3">
        <w:rPr>
          <w:rStyle w:val="Expandingtext"/>
        </w:rPr>
        <w:t xml:space="preserve"> validation is being processed. </w:t>
      </w:r>
    </w:p>
    <w:p w14:paraId="7D06EDB0" w14:textId="77777777" w:rsidR="00BE52CE" w:rsidRPr="005B17D3" w:rsidRDefault="00BE52CE" w:rsidP="00EF3896">
      <w:pPr>
        <w:pStyle w:val="ListBull2"/>
      </w:pPr>
      <w:r w:rsidRPr="005B17D3">
        <w:rPr>
          <w:rStyle w:val="Emphasis"/>
        </w:rPr>
        <w:t>Invalid per SSA</w:t>
      </w:r>
      <w:r w:rsidRPr="005B17D3">
        <w:rPr>
          <w:rStyle w:val="Expandingtext"/>
        </w:rPr>
        <w:t xml:space="preserve"> ...SSA has declared SSN</w:t>
      </w:r>
      <w:r w:rsidRPr="005B17D3">
        <w:rPr>
          <w:rStyle w:val="Expandingtext"/>
        </w:rPr>
        <w:fldChar w:fldCharType="begin"/>
      </w:r>
      <w:r w:rsidRPr="005B17D3">
        <w:instrText xml:space="preserve"> XE "SSN" </w:instrText>
      </w:r>
      <w:r w:rsidRPr="005B17D3">
        <w:rPr>
          <w:rStyle w:val="Expandingtext"/>
        </w:rPr>
        <w:fldChar w:fldCharType="end"/>
      </w:r>
      <w:r w:rsidRPr="005B17D3">
        <w:rPr>
          <w:rStyle w:val="Expandingtext"/>
        </w:rPr>
        <w:t xml:space="preserve"> invalid. </w:t>
      </w:r>
    </w:p>
    <w:p w14:paraId="0DD96E34" w14:textId="77777777" w:rsidR="00BE52CE" w:rsidRPr="005B17D3" w:rsidRDefault="00BE52CE" w:rsidP="00EF3896">
      <w:pPr>
        <w:pStyle w:val="ListBull2"/>
      </w:pPr>
      <w:r w:rsidRPr="005B17D3">
        <w:rPr>
          <w:rStyle w:val="Emphasis"/>
        </w:rPr>
        <w:t>New</w:t>
      </w:r>
      <w:r w:rsidRPr="005B17D3">
        <w:rPr>
          <w:rStyle w:val="Emphasis"/>
        </w:rPr>
        <w:fldChar w:fldCharType="begin"/>
      </w:r>
      <w:r w:rsidRPr="005B17D3">
        <w:instrText xml:space="preserve"> XE "</w:instrText>
      </w:r>
      <w:r w:rsidRPr="005B17D3">
        <w:rPr>
          <w:rStyle w:val="Emphasis"/>
        </w:rPr>
        <w:instrText>New:</w:instrText>
      </w:r>
      <w:r w:rsidRPr="005B17D3">
        <w:instrText xml:space="preserve">SSA Verification Status:Record" </w:instrText>
      </w:r>
      <w:r w:rsidRPr="005B17D3">
        <w:rPr>
          <w:rStyle w:val="Emphasis"/>
        </w:rPr>
        <w:fldChar w:fldCharType="end"/>
      </w:r>
      <w:r w:rsidRPr="005B17D3">
        <w:rPr>
          <w:rStyle w:val="Emphasis"/>
        </w:rPr>
        <w:t xml:space="preserve"> Record</w:t>
      </w:r>
      <w:r w:rsidRPr="005B17D3">
        <w:rPr>
          <w:rStyle w:val="Expandingtext"/>
        </w:rPr>
        <w:t xml:space="preserve"> ...indicates this is a new record and needs to be sent to SSA for verification. </w:t>
      </w:r>
    </w:p>
    <w:p w14:paraId="69657EB4" w14:textId="77777777" w:rsidR="00BE52CE" w:rsidRPr="005B17D3" w:rsidRDefault="00BE52CE" w:rsidP="00EF3896">
      <w:pPr>
        <w:pStyle w:val="ListBull2"/>
      </w:pPr>
      <w:r w:rsidRPr="005B17D3">
        <w:rPr>
          <w:rStyle w:val="Emphasis"/>
        </w:rPr>
        <w:t>Resend to SSA</w:t>
      </w:r>
      <w:r w:rsidRPr="005B17D3">
        <w:rPr>
          <w:rStyle w:val="Expandingtext"/>
        </w:rPr>
        <w:t xml:space="preserve"> ...indicates that the SSN</w:t>
      </w:r>
      <w:r w:rsidRPr="005B17D3">
        <w:rPr>
          <w:rStyle w:val="Expandingtext"/>
        </w:rPr>
        <w:fldChar w:fldCharType="begin"/>
      </w:r>
      <w:r w:rsidRPr="005B17D3">
        <w:instrText xml:space="preserve"> XE "SSN" </w:instrText>
      </w:r>
      <w:r w:rsidRPr="005B17D3">
        <w:rPr>
          <w:rStyle w:val="Expandingtext"/>
        </w:rPr>
        <w:fldChar w:fldCharType="end"/>
      </w:r>
      <w:r w:rsidRPr="005B17D3">
        <w:rPr>
          <w:rStyle w:val="Expandingtext"/>
        </w:rPr>
        <w:t xml:space="preserve"> needs to be resent to SSA. This may be caused by a change to other identifying information such as name. </w:t>
      </w:r>
    </w:p>
    <w:p w14:paraId="75BAB9F8" w14:textId="77777777" w:rsidR="00BE52CE" w:rsidRPr="005B17D3" w:rsidRDefault="00BE52CE" w:rsidP="00EF3896">
      <w:pPr>
        <w:pStyle w:val="ListBull2"/>
      </w:pPr>
      <w:r w:rsidRPr="005B17D3">
        <w:rPr>
          <w:rStyle w:val="Emphasis"/>
        </w:rPr>
        <w:t>Verified</w:t>
      </w:r>
      <w:r w:rsidRPr="005B17D3">
        <w:rPr>
          <w:rStyle w:val="Expandingtext"/>
        </w:rPr>
        <w:t xml:space="preserve"> ...indicates SSA has verified the name, SSN</w:t>
      </w:r>
      <w:r w:rsidRPr="005B17D3">
        <w:rPr>
          <w:rStyle w:val="Expandingtext"/>
        </w:rPr>
        <w:fldChar w:fldCharType="begin"/>
      </w:r>
      <w:r w:rsidRPr="005B17D3">
        <w:instrText xml:space="preserve"> XE "SSN" </w:instrText>
      </w:r>
      <w:r w:rsidRPr="005B17D3">
        <w:rPr>
          <w:rStyle w:val="Expandingtext"/>
        </w:rPr>
        <w:fldChar w:fldCharType="end"/>
      </w:r>
      <w:r w:rsidRPr="005B17D3">
        <w:rPr>
          <w:rStyle w:val="Expandingtext"/>
        </w:rPr>
        <w:t xml:space="preserve"> and DOB combination. </w:t>
      </w:r>
    </w:p>
    <w:p w14:paraId="177D6598" w14:textId="77777777" w:rsidR="00BE52CE" w:rsidRPr="005B17D3" w:rsidRDefault="00BE52CE" w:rsidP="00EF3896">
      <w:pPr>
        <w:pStyle w:val="ScreenField"/>
      </w:pPr>
    </w:p>
    <w:p w14:paraId="40AF2D7E" w14:textId="77777777" w:rsidR="00BE52CE" w:rsidRPr="005B17D3" w:rsidRDefault="00BE52CE" w:rsidP="00EF3896">
      <w:pPr>
        <w:pStyle w:val="ScreenField"/>
      </w:pPr>
      <w:r w:rsidRPr="005B17D3">
        <w:t>SSA Verification Date</w:t>
      </w:r>
      <w:r w:rsidRPr="005B17D3">
        <w:fldChar w:fldCharType="begin"/>
      </w:r>
      <w:r w:rsidRPr="005B17D3">
        <w:instrText xml:space="preserve"> XE "Date:Identity Traits: SSA Verification" </w:instrText>
      </w:r>
      <w:r w:rsidRPr="005B17D3">
        <w:fldChar w:fldCharType="end"/>
      </w:r>
      <w:r w:rsidRPr="005B17D3">
        <w:t>:</w:t>
      </w:r>
    </w:p>
    <w:p w14:paraId="5D083302" w14:textId="1A40C58A" w:rsidR="00BE52CE" w:rsidRPr="005B17D3" w:rsidRDefault="00BE52CE" w:rsidP="00EF3896">
      <w:pPr>
        <w:pStyle w:val="ScreenFieldDesc"/>
      </w:pPr>
      <w:r w:rsidRPr="005B17D3">
        <w:t>SSA Verification Date indicates the date</w:t>
      </w:r>
      <w:r w:rsidRPr="005B17D3">
        <w:rPr>
          <w:u w:val="single"/>
        </w:rPr>
        <w:fldChar w:fldCharType="begin"/>
      </w:r>
      <w:r w:rsidRPr="005B17D3">
        <w:instrText xml:space="preserve"> XE "Identity Traits: SSA Verification Date" </w:instrText>
      </w:r>
      <w:r w:rsidRPr="005B17D3">
        <w:rPr>
          <w:u w:val="single"/>
        </w:rPr>
        <w:fldChar w:fldCharType="end"/>
      </w:r>
      <w:r w:rsidRPr="005B17D3">
        <w:t xml:space="preserve"> of the SSN</w:t>
      </w:r>
      <w:r w:rsidRPr="005B17D3">
        <w:fldChar w:fldCharType="begin"/>
      </w:r>
      <w:r w:rsidRPr="005B17D3">
        <w:instrText xml:space="preserve"> XE "SSN" </w:instrText>
      </w:r>
      <w:r w:rsidRPr="005B17D3">
        <w:fldChar w:fldCharType="end"/>
      </w:r>
      <w:r w:rsidRPr="005B17D3">
        <w:t xml:space="preserve"> verification from the Social Security Adm</w:t>
      </w:r>
      <w:r w:rsidR="00B2227A" w:rsidRPr="005B17D3">
        <w:t>inistration (system generated).</w:t>
      </w:r>
    </w:p>
    <w:p w14:paraId="1E99AAF2" w14:textId="77777777" w:rsidR="00BE52CE" w:rsidRPr="005B17D3" w:rsidRDefault="00BE52CE" w:rsidP="00EF3896">
      <w:pPr>
        <w:pStyle w:val="ScreenField"/>
      </w:pPr>
      <w:r w:rsidRPr="005B17D3">
        <w:t>SSA Message:</w:t>
      </w:r>
    </w:p>
    <w:p w14:paraId="1230668D" w14:textId="23218790" w:rsidR="00BE52CE" w:rsidRPr="005B17D3" w:rsidRDefault="00BE52CE" w:rsidP="00EF3896">
      <w:pPr>
        <w:pStyle w:val="ScreenFieldDesc"/>
      </w:pPr>
      <w:r w:rsidRPr="005B17D3">
        <w:t xml:space="preserve">SSA Message is an </w:t>
      </w:r>
      <w:r w:rsidRPr="005B17D3">
        <w:rPr>
          <w:rStyle w:val="Text-onlypopuphotspot"/>
        </w:rPr>
        <w:t>error</w:t>
      </w:r>
      <w:r w:rsidRPr="005B17D3">
        <w:rPr>
          <w:rStyle w:val="Text-onlypopuphotspot"/>
        </w:rPr>
        <w:fldChar w:fldCharType="begin"/>
      </w:r>
      <w:r w:rsidRPr="005B17D3">
        <w:instrText xml:space="preserve"> XE "</w:instrText>
      </w:r>
      <w:r w:rsidRPr="005B17D3">
        <w:rPr>
          <w:rStyle w:val="Text-onlypopuphotspot"/>
        </w:rPr>
        <w:instrText>Error:</w:instrText>
      </w:r>
      <w:r w:rsidRPr="005B17D3">
        <w:instrText xml:space="preserve">SSA Message" </w:instrText>
      </w:r>
      <w:r w:rsidRPr="005B17D3">
        <w:rPr>
          <w:rStyle w:val="Text-onlypopuphotspot"/>
        </w:rPr>
        <w:fldChar w:fldCharType="end"/>
      </w:r>
      <w:r w:rsidRPr="005B17D3">
        <w:rPr>
          <w:rStyle w:val="Text-onlypopuphotspot"/>
        </w:rPr>
        <w:t xml:space="preserve"> message</w:t>
      </w:r>
      <w:r w:rsidRPr="005B17D3">
        <w:t xml:space="preserve"> that is received from the Social Security Adm</w:t>
      </w:r>
      <w:r w:rsidR="00B2227A" w:rsidRPr="005B17D3">
        <w:t>inistration (system generated).</w:t>
      </w:r>
    </w:p>
    <w:p w14:paraId="65DAF055" w14:textId="77777777" w:rsidR="00BE52CE" w:rsidRPr="005B17D3" w:rsidRDefault="00BE52CE" w:rsidP="00EF3896">
      <w:pPr>
        <w:pStyle w:val="ScreenField"/>
      </w:pPr>
      <w:r w:rsidRPr="005B17D3">
        <w:t>SSN</w:t>
      </w:r>
      <w:r w:rsidRPr="005B17D3">
        <w:fldChar w:fldCharType="begin"/>
      </w:r>
      <w:r w:rsidRPr="005B17D3">
        <w:instrText xml:space="preserve"> XE "SSN" </w:instrText>
      </w:r>
      <w:r w:rsidRPr="005B17D3">
        <w:fldChar w:fldCharType="end"/>
      </w:r>
      <w:r w:rsidRPr="005B17D3">
        <w:t xml:space="preserve"> Source of Change</w:t>
      </w:r>
      <w:r w:rsidRPr="005B17D3">
        <w:fldChar w:fldCharType="begin"/>
      </w:r>
      <w:r w:rsidRPr="005B17D3">
        <w:instrText xml:space="preserve"> XE "Change:SSN Source of" </w:instrText>
      </w:r>
      <w:r w:rsidRPr="005B17D3">
        <w:fldChar w:fldCharType="end"/>
      </w:r>
      <w:r w:rsidRPr="005B17D3">
        <w:t>:</w:t>
      </w:r>
    </w:p>
    <w:p w14:paraId="70AAFA84" w14:textId="2E5EE799" w:rsidR="00BE52CE" w:rsidRPr="005B17D3" w:rsidRDefault="00BE52CE" w:rsidP="00EF3896">
      <w:pPr>
        <w:pStyle w:val="ScreenFieldDesc"/>
      </w:pPr>
      <w:r w:rsidRPr="005B17D3">
        <w:t>SSN</w:t>
      </w:r>
      <w:r w:rsidRPr="005B17D3">
        <w:fldChar w:fldCharType="begin"/>
      </w:r>
      <w:r w:rsidRPr="005B17D3">
        <w:instrText xml:space="preserve"> XE "SSN" </w:instrText>
      </w:r>
      <w:r w:rsidRPr="005B17D3">
        <w:fldChar w:fldCharType="end"/>
      </w:r>
      <w:r w:rsidRPr="005B17D3">
        <w:t xml:space="preserve"> Source of Change </w:t>
      </w:r>
      <w:r w:rsidRPr="005B17D3">
        <w:rPr>
          <w:u w:val="single"/>
        </w:rPr>
        <w:fldChar w:fldCharType="begin"/>
      </w:r>
      <w:r w:rsidRPr="005B17D3">
        <w:instrText xml:space="preserve"> XE "Identity Traits: SSN Source of Change" </w:instrText>
      </w:r>
      <w:r w:rsidRPr="005B17D3">
        <w:rPr>
          <w:u w:val="single"/>
        </w:rPr>
        <w:fldChar w:fldCharType="end"/>
      </w:r>
      <w:r w:rsidRPr="005B17D3">
        <w:t>is an audit field to capture the source of the updated</w:t>
      </w:r>
      <w:r w:rsidR="00B2227A" w:rsidRPr="005B17D3">
        <w:t xml:space="preserve"> SSN. Select from the dropdown.</w:t>
      </w:r>
    </w:p>
    <w:p w14:paraId="6A5985FF" w14:textId="77777777" w:rsidR="00BE52CE" w:rsidRPr="005B17D3" w:rsidRDefault="00BE52CE" w:rsidP="00EF3896">
      <w:pPr>
        <w:pStyle w:val="ScreenField"/>
      </w:pPr>
      <w:r w:rsidRPr="005B17D3">
        <w:t>Pseudo SSN</w:t>
      </w:r>
      <w:r w:rsidRPr="005B17D3">
        <w:fldChar w:fldCharType="begin"/>
      </w:r>
      <w:r w:rsidRPr="005B17D3">
        <w:instrText xml:space="preserve"> XE "SSN" </w:instrText>
      </w:r>
      <w:r w:rsidRPr="005B17D3">
        <w:fldChar w:fldCharType="end"/>
      </w:r>
      <w:r w:rsidRPr="005B17D3">
        <w:t xml:space="preserve"> Reason:</w:t>
      </w:r>
    </w:p>
    <w:p w14:paraId="07768525" w14:textId="77777777" w:rsidR="00BE52CE" w:rsidRPr="005B17D3" w:rsidRDefault="00BE52CE" w:rsidP="00EF3896">
      <w:pPr>
        <w:pStyle w:val="ScreenFieldDesc"/>
      </w:pPr>
      <w:r w:rsidRPr="005B17D3">
        <w:t>Choices for assigning a Veteran</w:t>
      </w:r>
      <w:r w:rsidRPr="005B17D3">
        <w:rPr>
          <w:u w:val="single"/>
        </w:rPr>
        <w:fldChar w:fldCharType="begin"/>
      </w:r>
      <w:r w:rsidRPr="005B17D3">
        <w:instrText xml:space="preserve"> XE "Identity Traits: Pseudo SSN Reason" </w:instrText>
      </w:r>
      <w:r w:rsidRPr="005B17D3">
        <w:rPr>
          <w:u w:val="single"/>
        </w:rPr>
        <w:fldChar w:fldCharType="end"/>
      </w:r>
      <w:r w:rsidRPr="005B17D3">
        <w:t xml:space="preserve"> Pseudo SSN</w:t>
      </w:r>
      <w:r w:rsidRPr="005B17D3">
        <w:fldChar w:fldCharType="begin"/>
      </w:r>
      <w:r w:rsidRPr="005B17D3">
        <w:instrText xml:space="preserve"> XE "SSN" </w:instrText>
      </w:r>
      <w:r w:rsidRPr="005B17D3">
        <w:fldChar w:fldCharType="end"/>
      </w:r>
      <w:r w:rsidRPr="005B17D3">
        <w:t xml:space="preserve"> are:</w:t>
      </w:r>
    </w:p>
    <w:p w14:paraId="68DE996E" w14:textId="77777777" w:rsidR="00BE52CE" w:rsidRPr="005B17D3" w:rsidRDefault="00BE52CE" w:rsidP="00EF3896">
      <w:pPr>
        <w:pStyle w:val="ListBullet"/>
      </w:pPr>
      <w:r w:rsidRPr="005B17D3">
        <w:t>Follow-up required</w:t>
      </w:r>
    </w:p>
    <w:p w14:paraId="3EB10B9E" w14:textId="77777777" w:rsidR="00BE52CE" w:rsidRPr="005B17D3" w:rsidRDefault="00BE52CE" w:rsidP="00EF3896">
      <w:pPr>
        <w:pStyle w:val="ListBullet"/>
      </w:pPr>
      <w:r w:rsidRPr="005B17D3">
        <w:t>Verification Process:</w:t>
      </w:r>
    </w:p>
    <w:p w14:paraId="29179380" w14:textId="77777777" w:rsidR="00BE52CE" w:rsidRPr="005B17D3" w:rsidRDefault="00BE52CE" w:rsidP="00884662">
      <w:pPr>
        <w:pStyle w:val="ListBull2"/>
        <w:numPr>
          <w:ilvl w:val="0"/>
          <w:numId w:val="240"/>
        </w:numPr>
      </w:pPr>
      <w:r w:rsidRPr="005B17D3">
        <w:t>System sends letter</w:t>
      </w:r>
      <w:r w:rsidRPr="005B17D3">
        <w:fldChar w:fldCharType="begin"/>
      </w:r>
      <w:r w:rsidRPr="005B17D3">
        <w:instrText xml:space="preserve"> XE "Letter:Pseudo SSN reason:follow-up required" </w:instrText>
      </w:r>
      <w:r w:rsidRPr="005B17D3">
        <w:fldChar w:fldCharType="end"/>
      </w:r>
      <w:r w:rsidRPr="005B17D3">
        <w:t xml:space="preserve"> to beneficiary asking for SSN</w:t>
      </w:r>
      <w:r w:rsidRPr="005B17D3">
        <w:fldChar w:fldCharType="begin"/>
      </w:r>
      <w:r w:rsidRPr="005B17D3">
        <w:instrText xml:space="preserve"> XE "SSN" </w:instrText>
      </w:r>
      <w:r w:rsidRPr="005B17D3">
        <w:fldChar w:fldCharType="end"/>
      </w:r>
      <w:r w:rsidRPr="005B17D3">
        <w:t>.</w:t>
      </w:r>
    </w:p>
    <w:p w14:paraId="08826CF2" w14:textId="77777777" w:rsidR="00BE52CE" w:rsidRPr="005B17D3" w:rsidRDefault="00BE52CE" w:rsidP="00884662">
      <w:pPr>
        <w:pStyle w:val="ListBull2"/>
        <w:numPr>
          <w:ilvl w:val="0"/>
          <w:numId w:val="240"/>
        </w:numPr>
      </w:pPr>
      <w:r w:rsidRPr="005B17D3">
        <w:t>If Veteran returns SSN</w:t>
      </w:r>
      <w:r w:rsidRPr="005B17D3">
        <w:fldChar w:fldCharType="begin"/>
      </w:r>
      <w:r w:rsidRPr="005B17D3">
        <w:instrText xml:space="preserve"> XE "SSN" </w:instrText>
      </w:r>
      <w:r w:rsidRPr="005B17D3">
        <w:fldChar w:fldCharType="end"/>
      </w:r>
      <w:r w:rsidRPr="005B17D3">
        <w:t>, HEC then sends the SSN validation request to the SSA.</w:t>
      </w:r>
    </w:p>
    <w:p w14:paraId="0E9A326B" w14:textId="77777777" w:rsidR="00BE52CE" w:rsidRPr="005B17D3" w:rsidRDefault="00BE52CE" w:rsidP="00EF3896">
      <w:pPr>
        <w:pStyle w:val="ListBullet"/>
      </w:pPr>
      <w:r w:rsidRPr="005B17D3">
        <w:t xml:space="preserve">No </w:t>
      </w:r>
      <w:r w:rsidRPr="005B17D3">
        <w:rPr>
          <w:iCs/>
        </w:rPr>
        <w:t>SSN</w:t>
      </w:r>
      <w:r w:rsidRPr="005B17D3">
        <w:rPr>
          <w:iCs/>
        </w:rPr>
        <w:fldChar w:fldCharType="begin"/>
      </w:r>
      <w:r w:rsidRPr="005B17D3">
        <w:instrText xml:space="preserve"> XE "SSN" </w:instrText>
      </w:r>
      <w:r w:rsidRPr="005B17D3">
        <w:rPr>
          <w:iCs/>
        </w:rPr>
        <w:fldChar w:fldCharType="end"/>
      </w:r>
      <w:r w:rsidRPr="005B17D3">
        <w:t xml:space="preserve"> assigned</w:t>
      </w:r>
      <w:r w:rsidRPr="005B17D3">
        <w:fldChar w:fldCharType="begin"/>
      </w:r>
      <w:r w:rsidRPr="005B17D3">
        <w:instrText xml:space="preserve"> XE "Assigned:SSN" </w:instrText>
      </w:r>
      <w:r w:rsidRPr="005B17D3">
        <w:fldChar w:fldCharType="end"/>
      </w:r>
    </w:p>
    <w:p w14:paraId="4C8CF6AE" w14:textId="77777777" w:rsidR="00BE52CE" w:rsidRPr="005B17D3" w:rsidRDefault="00BE52CE" w:rsidP="00EF3896">
      <w:pPr>
        <w:pStyle w:val="ListBullet"/>
      </w:pPr>
      <w:r w:rsidRPr="005B17D3">
        <w:t xml:space="preserve">Refused to Provide </w:t>
      </w:r>
    </w:p>
    <w:p w14:paraId="56E059CF" w14:textId="77777777" w:rsidR="00BE52CE" w:rsidRPr="005B17D3" w:rsidRDefault="00BE52CE" w:rsidP="00EF3896">
      <w:pPr>
        <w:pStyle w:val="ScreenFieldDesc"/>
      </w:pPr>
      <w:r w:rsidRPr="005B17D3">
        <w:t>Pseudo SSN Reason data is shared with VistA.</w:t>
      </w:r>
    </w:p>
    <w:p w14:paraId="77E249EA" w14:textId="77777777" w:rsidR="00BE52CE" w:rsidRPr="005B17D3" w:rsidRDefault="00BE52CE" w:rsidP="00474E83">
      <w:pPr>
        <w:pStyle w:val="NoteLightbulb"/>
      </w:pPr>
      <w:r w:rsidRPr="005B17D3">
        <w:rPr>
          <w:b/>
        </w:rPr>
        <w:t>Note</w:t>
      </w:r>
      <w:r w:rsidRPr="005B17D3">
        <w:t xml:space="preserve">: If a Veteran has a </w:t>
      </w:r>
      <w:r w:rsidRPr="005B17D3">
        <w:rPr>
          <w:i/>
        </w:rPr>
        <w:t>Pseudo SSN</w:t>
      </w:r>
      <w:r w:rsidRPr="005B17D3">
        <w:rPr>
          <w:i/>
        </w:rPr>
        <w:fldChar w:fldCharType="begin"/>
      </w:r>
      <w:r w:rsidRPr="005B17D3">
        <w:rPr>
          <w:i/>
        </w:rPr>
        <w:instrText xml:space="preserve"> XE "SSN" </w:instrText>
      </w:r>
      <w:r w:rsidRPr="005B17D3">
        <w:rPr>
          <w:i/>
        </w:rPr>
        <w:fldChar w:fldCharType="end"/>
      </w:r>
      <w:r w:rsidRPr="005B17D3">
        <w:t xml:space="preserve"> in VistA, it will not display in ES</w:t>
      </w:r>
      <w:r w:rsidRPr="005B17D3">
        <w:fldChar w:fldCharType="begin"/>
      </w:r>
      <w:r w:rsidRPr="005B17D3">
        <w:instrText xml:space="preserve"> XE "ES" </w:instrText>
      </w:r>
      <w:r w:rsidRPr="005B17D3">
        <w:fldChar w:fldCharType="end"/>
      </w:r>
      <w:r w:rsidRPr="005B17D3">
        <w:t xml:space="preserve">. However, if reason populated in VistA, the user will see a </w:t>
      </w:r>
      <w:r w:rsidRPr="005B17D3">
        <w:rPr>
          <w:i/>
        </w:rPr>
        <w:t>Pseudo SSN Reason</w:t>
      </w:r>
      <w:r w:rsidRPr="005B17D3">
        <w:t>.</w:t>
      </w:r>
    </w:p>
    <w:p w14:paraId="3F3A8F8B" w14:textId="77777777" w:rsidR="00BE52CE" w:rsidRPr="005B17D3" w:rsidRDefault="00BE52CE" w:rsidP="00EF3896">
      <w:pPr>
        <w:pStyle w:val="RulesandMore"/>
      </w:pPr>
      <w:r w:rsidRPr="005B17D3">
        <w:t>Rules...</w:t>
      </w:r>
    </w:p>
    <w:p w14:paraId="44A192F3" w14:textId="77777777" w:rsidR="00BE52CE" w:rsidRPr="005B17D3" w:rsidRDefault="00BE52CE" w:rsidP="00EF3896">
      <w:pPr>
        <w:pStyle w:val="ListBull2"/>
      </w:pPr>
      <w:r w:rsidRPr="005B17D3">
        <w:rPr>
          <w:iCs/>
        </w:rPr>
        <w:t>Pseudo SSN</w:t>
      </w:r>
      <w:r w:rsidRPr="005B17D3">
        <w:rPr>
          <w:iCs/>
        </w:rPr>
        <w:fldChar w:fldCharType="begin"/>
      </w:r>
      <w:r w:rsidRPr="005B17D3">
        <w:instrText xml:space="preserve"> XE "SSN" </w:instrText>
      </w:r>
      <w:r w:rsidRPr="005B17D3">
        <w:rPr>
          <w:iCs/>
        </w:rPr>
        <w:fldChar w:fldCharType="end"/>
      </w:r>
      <w:r w:rsidRPr="005B17D3">
        <w:rPr>
          <w:iCs/>
        </w:rPr>
        <w:t xml:space="preserve"> Reason</w:t>
      </w:r>
      <w:r w:rsidRPr="005B17D3">
        <w:t xml:space="preserve"> is required for first time entry of </w:t>
      </w:r>
      <w:r w:rsidRPr="005B17D3">
        <w:rPr>
          <w:iCs/>
        </w:rPr>
        <w:t>Pseudo SSN</w:t>
      </w:r>
      <w:r w:rsidRPr="005B17D3">
        <w:t xml:space="preserve"> where no SSN previously existed.</w:t>
      </w:r>
    </w:p>
    <w:p w14:paraId="058F4AC0" w14:textId="77777777" w:rsidR="00BE52CE" w:rsidRPr="005B17D3" w:rsidRDefault="00BE52CE" w:rsidP="00EF3896">
      <w:pPr>
        <w:pStyle w:val="ScreenField"/>
      </w:pPr>
    </w:p>
    <w:p w14:paraId="65334C63" w14:textId="77777777" w:rsidR="00BE52CE" w:rsidRPr="005B17D3" w:rsidRDefault="00BE52CE" w:rsidP="00EF3896">
      <w:pPr>
        <w:pStyle w:val="ScreenField"/>
      </w:pPr>
      <w:r w:rsidRPr="005B17D3">
        <w:t>Birth Sex:</w:t>
      </w:r>
    </w:p>
    <w:p w14:paraId="7C066B58" w14:textId="5120C885" w:rsidR="00BE52CE" w:rsidRPr="005B17D3" w:rsidRDefault="00BE52CE" w:rsidP="00EF3896">
      <w:pPr>
        <w:pStyle w:val="ScreenFieldDesc"/>
      </w:pPr>
      <w:r w:rsidRPr="005B17D3">
        <w:t xml:space="preserve">Birth Sex is defined as the gender that best describes the </w:t>
      </w:r>
      <w:r w:rsidR="006204FA" w:rsidRPr="005B17D3">
        <w:t>Veterans</w:t>
      </w:r>
      <w:r w:rsidRPr="005B17D3">
        <w:t xml:space="preserve"> sex.</w:t>
      </w:r>
    </w:p>
    <w:p w14:paraId="1D511910" w14:textId="77777777" w:rsidR="00BE52CE" w:rsidRPr="005B17D3" w:rsidRDefault="00BE52CE" w:rsidP="00EF3896">
      <w:pPr>
        <w:pStyle w:val="RulesandMore"/>
      </w:pPr>
      <w:r w:rsidRPr="005B17D3">
        <w:t>More...</w:t>
      </w:r>
    </w:p>
    <w:p w14:paraId="4B3B4BA9" w14:textId="77777777" w:rsidR="00BE52CE" w:rsidRPr="005B17D3" w:rsidRDefault="00BE52CE" w:rsidP="00EF3896">
      <w:pPr>
        <w:pStyle w:val="ListBull2"/>
      </w:pPr>
      <w:r w:rsidRPr="005B17D3">
        <w:t>In case of gender reassignment, legal documentation (amended birth certificate, court documents, etc.) must be required as proof of a legal gender change</w:t>
      </w:r>
      <w:r w:rsidRPr="005B17D3">
        <w:fldChar w:fldCharType="begin"/>
      </w:r>
      <w:r w:rsidRPr="005B17D3">
        <w:instrText xml:space="preserve"> XE "</w:instrText>
      </w:r>
      <w:r w:rsidRPr="005B17D3">
        <w:rPr>
          <w:szCs w:val="20"/>
        </w:rPr>
        <w:instrText>Change</w:instrText>
      </w:r>
      <w:r w:rsidRPr="005B17D3">
        <w:instrText xml:space="preserve">:gender" </w:instrText>
      </w:r>
      <w:r w:rsidRPr="005B17D3">
        <w:fldChar w:fldCharType="end"/>
      </w:r>
      <w:r w:rsidRPr="005B17D3">
        <w:t>.</w:t>
      </w:r>
    </w:p>
    <w:p w14:paraId="3CD26BDC" w14:textId="77777777" w:rsidR="00BE52CE" w:rsidRPr="005B17D3" w:rsidRDefault="00BE52CE" w:rsidP="00EF3896">
      <w:pPr>
        <w:pStyle w:val="ListBull2"/>
      </w:pPr>
      <w:r w:rsidRPr="005B17D3">
        <w:t>The acceptable choices are:</w:t>
      </w:r>
    </w:p>
    <w:p w14:paraId="6F80AC1D" w14:textId="77777777" w:rsidR="00BE52CE" w:rsidRPr="005B17D3" w:rsidRDefault="00BE52CE" w:rsidP="00EF3896">
      <w:pPr>
        <w:pStyle w:val="ListBull2"/>
      </w:pPr>
      <w:r w:rsidRPr="005B17D3">
        <w:t>F – Female</w:t>
      </w:r>
    </w:p>
    <w:p w14:paraId="3657C288" w14:textId="77777777" w:rsidR="00BE52CE" w:rsidRPr="005B17D3" w:rsidRDefault="00BE52CE" w:rsidP="00EF3896">
      <w:pPr>
        <w:pStyle w:val="ListBull2"/>
      </w:pPr>
      <w:r w:rsidRPr="005B17D3">
        <w:t>M – Male</w:t>
      </w:r>
    </w:p>
    <w:p w14:paraId="5FCEA7C2" w14:textId="77777777" w:rsidR="00BE52CE" w:rsidRPr="005B17D3" w:rsidRDefault="00BE52CE" w:rsidP="00EF3896">
      <w:pPr>
        <w:pStyle w:val="ScreenField"/>
      </w:pPr>
    </w:p>
    <w:p w14:paraId="16069AD7" w14:textId="77777777" w:rsidR="00BE52CE" w:rsidRPr="005B17D3" w:rsidRDefault="00BE52CE" w:rsidP="00EF3896">
      <w:pPr>
        <w:pStyle w:val="ScreenField"/>
      </w:pPr>
      <w:r w:rsidRPr="005B17D3">
        <w:t>Self-Identified Gender Identity:</w:t>
      </w:r>
      <w:r w:rsidRPr="005B17D3">
        <w:fldChar w:fldCharType="begin"/>
      </w:r>
      <w:r w:rsidRPr="005B17D3">
        <w:instrText xml:space="preserve"> XE "Self-Identified Gender Identity" </w:instrText>
      </w:r>
      <w:r w:rsidRPr="005B17D3">
        <w:fldChar w:fldCharType="end"/>
      </w:r>
    </w:p>
    <w:p w14:paraId="38149955" w14:textId="7A29B8BD" w:rsidR="00BE52CE" w:rsidRPr="005B17D3" w:rsidRDefault="00BE52CE" w:rsidP="00EF3896">
      <w:pPr>
        <w:pStyle w:val="ScreenFieldDesc"/>
      </w:pPr>
      <w:r w:rsidRPr="005B17D3">
        <w:t>The gender wit</w:t>
      </w:r>
      <w:r w:rsidR="009D1716" w:rsidRPr="005B17D3">
        <w:t>h which the Veteran identifies.</w:t>
      </w:r>
    </w:p>
    <w:p w14:paraId="094B31B7" w14:textId="77777777" w:rsidR="00BE52CE" w:rsidRPr="005B17D3" w:rsidRDefault="00BE52CE" w:rsidP="00EF3896">
      <w:pPr>
        <w:pStyle w:val="ScreenField"/>
      </w:pPr>
      <w:r w:rsidRPr="005B17D3">
        <w:t>Date of Birth</w:t>
      </w:r>
      <w:r w:rsidRPr="005B17D3">
        <w:fldChar w:fldCharType="begin"/>
      </w:r>
      <w:r w:rsidRPr="005B17D3">
        <w:instrText xml:space="preserve"> XE "Date:Identity Traits: of Birth" </w:instrText>
      </w:r>
      <w:r w:rsidRPr="005B17D3">
        <w:fldChar w:fldCharType="end"/>
      </w:r>
      <w:r w:rsidRPr="005B17D3">
        <w:t>:</w:t>
      </w:r>
    </w:p>
    <w:p w14:paraId="24BEF92C" w14:textId="77777777" w:rsidR="00BE52CE" w:rsidRPr="005B17D3" w:rsidRDefault="00BE52CE" w:rsidP="00EF3896">
      <w:pPr>
        <w:pStyle w:val="ScreenFieldDesc"/>
      </w:pPr>
      <w:r w:rsidRPr="005B17D3">
        <w:t xml:space="preserve">The </w:t>
      </w:r>
      <w:r w:rsidRPr="005B17D3">
        <w:rPr>
          <w:rStyle w:val="Text-onlypopuphotspot"/>
        </w:rPr>
        <w:t>Date of Birth</w:t>
      </w:r>
      <w:r w:rsidRPr="005B17D3">
        <w:rPr>
          <w:u w:val="single"/>
        </w:rPr>
        <w:fldChar w:fldCharType="begin"/>
      </w:r>
      <w:r w:rsidRPr="005B17D3">
        <w:instrText xml:space="preserve"> XE "Identity Traits: Date of Birth" </w:instrText>
      </w:r>
      <w:r w:rsidRPr="005B17D3">
        <w:rPr>
          <w:u w:val="single"/>
        </w:rPr>
        <w:fldChar w:fldCharType="end"/>
      </w:r>
      <w:r w:rsidRPr="005B17D3">
        <w:t xml:space="preserve"> is the date the Veteran was born.</w:t>
      </w:r>
    </w:p>
    <w:p w14:paraId="4D69CF98" w14:textId="77777777" w:rsidR="00BE52CE" w:rsidRPr="005B17D3" w:rsidRDefault="00BE52CE" w:rsidP="00EF3896">
      <w:pPr>
        <w:pStyle w:val="RulesandMore"/>
      </w:pPr>
      <w:r w:rsidRPr="005B17D3">
        <w:t>Rules...</w:t>
      </w:r>
    </w:p>
    <w:p w14:paraId="6F4DE66A" w14:textId="77777777" w:rsidR="00BE52CE" w:rsidRPr="005B17D3" w:rsidRDefault="00BE52CE" w:rsidP="00EF3896">
      <w:pPr>
        <w:pStyle w:val="RulesandMore"/>
        <w:rPr>
          <w:i w:val="0"/>
        </w:rPr>
      </w:pPr>
      <w:r w:rsidRPr="005B17D3">
        <w:rPr>
          <w:i w:val="0"/>
        </w:rPr>
        <w:t>Date of Birth:</w:t>
      </w:r>
    </w:p>
    <w:p w14:paraId="1A8D5570" w14:textId="77777777" w:rsidR="00BE52CE" w:rsidRPr="005B17D3" w:rsidRDefault="00BE52CE" w:rsidP="00EF3896">
      <w:pPr>
        <w:pStyle w:val="ListBull2"/>
      </w:pPr>
      <w:r w:rsidRPr="005B17D3">
        <w:t>Cannot be a future date.</w:t>
      </w:r>
    </w:p>
    <w:p w14:paraId="3B1376F0" w14:textId="77777777" w:rsidR="00BE52CE" w:rsidRPr="005B17D3" w:rsidRDefault="00BE52CE" w:rsidP="00EF3896">
      <w:pPr>
        <w:pStyle w:val="ListBull2"/>
      </w:pPr>
      <w:r w:rsidRPr="005B17D3">
        <w:t xml:space="preserve">Cannot occur after the </w:t>
      </w:r>
      <w:r w:rsidRPr="005B17D3">
        <w:rPr>
          <w:iCs/>
        </w:rPr>
        <w:t>Date of Death</w:t>
      </w:r>
      <w:r w:rsidRPr="005B17D3">
        <w:rPr>
          <w:iCs/>
        </w:rPr>
        <w:fldChar w:fldCharType="begin"/>
      </w:r>
      <w:r w:rsidRPr="005B17D3">
        <w:instrText xml:space="preserve"> XE "</w:instrText>
      </w:r>
      <w:r w:rsidRPr="005B17D3">
        <w:rPr>
          <w:iCs/>
        </w:rPr>
        <w:instrText>Death:</w:instrText>
      </w:r>
      <w:r w:rsidRPr="005B17D3">
        <w:instrText xml:space="preserve">Date of" </w:instrText>
      </w:r>
      <w:r w:rsidRPr="005B17D3">
        <w:rPr>
          <w:iCs/>
        </w:rPr>
        <w:fldChar w:fldCharType="end"/>
      </w:r>
      <w:r w:rsidRPr="005B17D3">
        <w:t>.</w:t>
      </w:r>
    </w:p>
    <w:p w14:paraId="74C6B970" w14:textId="77777777" w:rsidR="00BE52CE" w:rsidRPr="005B17D3" w:rsidRDefault="00BE52CE" w:rsidP="00EF3896">
      <w:pPr>
        <w:pStyle w:val="ListBull2"/>
      </w:pPr>
      <w:r w:rsidRPr="005B17D3">
        <w:t>Cannot occur after the Ineligible Date.</w:t>
      </w:r>
    </w:p>
    <w:p w14:paraId="06C4FF3E" w14:textId="77777777" w:rsidR="00BE52CE" w:rsidRPr="005B17D3" w:rsidRDefault="00BE52CE" w:rsidP="00EF3896">
      <w:pPr>
        <w:pStyle w:val="ListBull2"/>
      </w:pPr>
      <w:r w:rsidRPr="005B17D3">
        <w:t>Cannot occur after the Enrollment Application Date.</w:t>
      </w:r>
    </w:p>
    <w:p w14:paraId="4E80A33F" w14:textId="77777777" w:rsidR="00BE52CE" w:rsidRPr="005B17D3" w:rsidRDefault="00BE52CE" w:rsidP="00EF3896">
      <w:pPr>
        <w:pStyle w:val="ListBull2"/>
      </w:pPr>
      <w:r w:rsidRPr="005B17D3">
        <w:t xml:space="preserve">Day, Month, and Year of birth must be entered, whenever available. Imprecise (month/year or year only) can be entered, but only if the full </w:t>
      </w:r>
      <w:r w:rsidRPr="005B17D3">
        <w:rPr>
          <w:i/>
          <w:iCs/>
        </w:rPr>
        <w:t>Date of Birth</w:t>
      </w:r>
      <w:r w:rsidRPr="005B17D3">
        <w:t xml:space="preserve"> is not available.</w:t>
      </w:r>
    </w:p>
    <w:p w14:paraId="38038ACB" w14:textId="77777777" w:rsidR="00BE52CE" w:rsidRPr="005B17D3" w:rsidRDefault="00BE52CE" w:rsidP="00EF3896">
      <w:pPr>
        <w:pStyle w:val="ScreenField"/>
        <w:rPr>
          <w:sz w:val="22"/>
          <w:szCs w:val="22"/>
        </w:rPr>
      </w:pPr>
    </w:p>
    <w:p w14:paraId="7AF05E97" w14:textId="77777777" w:rsidR="00BE52CE" w:rsidRPr="005B17D3" w:rsidRDefault="00BE52CE" w:rsidP="00EF3896">
      <w:pPr>
        <w:pStyle w:val="ScreenField"/>
      </w:pPr>
      <w:r w:rsidRPr="005B17D3">
        <w:t>Place of Birth City</w:t>
      </w:r>
      <w:r w:rsidRPr="005B17D3">
        <w:fldChar w:fldCharType="begin"/>
      </w:r>
      <w:r w:rsidRPr="005B17D3">
        <w:instrText xml:space="preserve"> XE "Identity Traits: Place of Birth City" </w:instrText>
      </w:r>
      <w:r w:rsidRPr="005B17D3">
        <w:fldChar w:fldCharType="end"/>
      </w:r>
      <w:r w:rsidRPr="005B17D3">
        <w:t>:</w:t>
      </w:r>
    </w:p>
    <w:p w14:paraId="7269C6AE" w14:textId="77777777" w:rsidR="00BE52CE" w:rsidRPr="005B17D3" w:rsidRDefault="00BE52CE" w:rsidP="00EF3896">
      <w:pPr>
        <w:pStyle w:val="ScreenFieldDesc"/>
      </w:pPr>
      <w:r w:rsidRPr="005B17D3">
        <w:t xml:space="preserve">The </w:t>
      </w:r>
      <w:r w:rsidRPr="005B17D3">
        <w:rPr>
          <w:rStyle w:val="Text-onlypopuphotspot"/>
        </w:rPr>
        <w:t>Place</w:t>
      </w:r>
      <w:r w:rsidRPr="005B17D3">
        <w:t xml:space="preserve"> of Birth City is where the beneficiary was born. Place of Birth City</w:t>
      </w:r>
      <w:r w:rsidRPr="005B17D3">
        <w:rPr>
          <w:i/>
        </w:rPr>
        <w:t xml:space="preserve"> </w:t>
      </w:r>
      <w:r w:rsidRPr="005B17D3">
        <w:t>is display only.</w:t>
      </w:r>
    </w:p>
    <w:p w14:paraId="5EF7FCEA" w14:textId="77777777" w:rsidR="00BE52CE" w:rsidRPr="005B17D3" w:rsidRDefault="00BE52CE" w:rsidP="00EF3896">
      <w:pPr>
        <w:pStyle w:val="ScreenFieldDesc"/>
        <w:rPr>
          <w:rStyle w:val="Text-onlypopuphotspot"/>
        </w:rPr>
      </w:pPr>
      <w:r w:rsidRPr="005B17D3">
        <w:t>Place of Birth City data is shared with VistA.</w:t>
      </w:r>
    </w:p>
    <w:p w14:paraId="6AAE9903" w14:textId="77777777" w:rsidR="00BE52CE" w:rsidRPr="005B17D3" w:rsidRDefault="00BE52CE" w:rsidP="00EF3896">
      <w:pPr>
        <w:pStyle w:val="ScreenField"/>
        <w:rPr>
          <w:sz w:val="22"/>
          <w:szCs w:val="22"/>
        </w:rPr>
      </w:pPr>
    </w:p>
    <w:p w14:paraId="4730F988" w14:textId="77777777" w:rsidR="00BE52CE" w:rsidRPr="005B17D3" w:rsidRDefault="00BE52CE" w:rsidP="00EF3896">
      <w:pPr>
        <w:pStyle w:val="ScreenField"/>
      </w:pPr>
      <w:r w:rsidRPr="005B17D3">
        <w:t>Place of Birth State</w:t>
      </w:r>
      <w:r w:rsidRPr="005B17D3">
        <w:fldChar w:fldCharType="begin"/>
      </w:r>
      <w:r w:rsidRPr="005B17D3">
        <w:instrText xml:space="preserve"> XE "Identity Traits: Place of Birth State" </w:instrText>
      </w:r>
      <w:r w:rsidRPr="005B17D3">
        <w:fldChar w:fldCharType="end"/>
      </w:r>
      <w:r w:rsidRPr="005B17D3">
        <w:t>:</w:t>
      </w:r>
    </w:p>
    <w:p w14:paraId="3CE1B065" w14:textId="77777777" w:rsidR="00BE52CE" w:rsidRPr="005B17D3" w:rsidRDefault="00BE52CE" w:rsidP="00EF3896">
      <w:pPr>
        <w:pStyle w:val="ScreenFieldDesc"/>
      </w:pPr>
      <w:r w:rsidRPr="005B17D3">
        <w:t xml:space="preserve">The </w:t>
      </w:r>
      <w:r w:rsidRPr="005B17D3">
        <w:rPr>
          <w:rStyle w:val="Text-onlypopuphotspot"/>
        </w:rPr>
        <w:t>Place</w:t>
      </w:r>
      <w:r w:rsidRPr="005B17D3">
        <w:t xml:space="preserve"> of Birth State is where the beneficiary was born. Place of Birth State</w:t>
      </w:r>
      <w:r w:rsidRPr="005B17D3">
        <w:rPr>
          <w:i/>
        </w:rPr>
        <w:t xml:space="preserve"> </w:t>
      </w:r>
      <w:r w:rsidRPr="005B17D3">
        <w:t>is display only.</w:t>
      </w:r>
    </w:p>
    <w:p w14:paraId="58B4451E" w14:textId="2CDD5A81" w:rsidR="00BE52CE" w:rsidRPr="005B17D3" w:rsidRDefault="00BE52CE" w:rsidP="00EF3896">
      <w:pPr>
        <w:pStyle w:val="ScreenFieldDesc"/>
      </w:pPr>
      <w:r w:rsidRPr="005B17D3">
        <w:t xml:space="preserve">Place of Birth State data is </w:t>
      </w:r>
      <w:r w:rsidRPr="005B17D3">
        <w:rPr>
          <w:rStyle w:val="Text-onlypopuphotspot"/>
        </w:rPr>
        <w:t>shared</w:t>
      </w:r>
      <w:r w:rsidRPr="005B17D3">
        <w:t xml:space="preserve"> with VistA.</w:t>
      </w:r>
    </w:p>
    <w:p w14:paraId="16CC853D" w14:textId="77777777" w:rsidR="00BE52CE" w:rsidRPr="005B17D3" w:rsidRDefault="00BE52CE" w:rsidP="00EF3896">
      <w:pPr>
        <w:pStyle w:val="ScreenField"/>
      </w:pPr>
      <w:r w:rsidRPr="005B17D3">
        <w:t>Multiple Birth Indicator</w:t>
      </w:r>
      <w:r w:rsidRPr="005B17D3">
        <w:fldChar w:fldCharType="begin"/>
      </w:r>
      <w:r w:rsidRPr="005B17D3">
        <w:instrText xml:space="preserve"> XE "Identity Traits: Multiple Birth Indicator" </w:instrText>
      </w:r>
      <w:r w:rsidRPr="005B17D3">
        <w:fldChar w:fldCharType="end"/>
      </w:r>
      <w:r w:rsidRPr="005B17D3">
        <w:t>:</w:t>
      </w:r>
    </w:p>
    <w:p w14:paraId="3F2039DF" w14:textId="77777777" w:rsidR="00BE52CE" w:rsidRPr="005B17D3" w:rsidRDefault="00BE52CE" w:rsidP="00EF3896">
      <w:pPr>
        <w:pStyle w:val="ScreenFieldDesc"/>
      </w:pPr>
      <w:r w:rsidRPr="005B17D3">
        <w:t xml:space="preserve">Indicates if the beneficiary is part of a multiple birth. Both Fraternal or Identical are included. Multiple Birth Indicator is display only. </w:t>
      </w:r>
    </w:p>
    <w:p w14:paraId="37F4EEB5" w14:textId="5FAD1617" w:rsidR="00BE52CE" w:rsidRPr="005B17D3" w:rsidRDefault="00BE52CE" w:rsidP="00EF3896">
      <w:pPr>
        <w:pStyle w:val="ScreenFieldDesc"/>
      </w:pPr>
      <w:r w:rsidRPr="005B17D3">
        <w:t>Multiple Birth Indicator data is shared with VistA.</w:t>
      </w:r>
    </w:p>
    <w:p w14:paraId="4A766D6B" w14:textId="77777777" w:rsidR="00BE52CE" w:rsidRPr="005B17D3" w:rsidRDefault="00BE52CE" w:rsidP="00EF3896">
      <w:pPr>
        <w:pStyle w:val="ScreenField"/>
      </w:pPr>
      <w:r w:rsidRPr="005B17D3">
        <w:t>Mother’s Maiden Name</w:t>
      </w:r>
      <w:r w:rsidRPr="005B17D3">
        <w:fldChar w:fldCharType="begin"/>
      </w:r>
      <w:r w:rsidRPr="005B17D3">
        <w:instrText xml:space="preserve"> XE "Identity Traits: Mother’s Maiden Name" </w:instrText>
      </w:r>
      <w:r w:rsidRPr="005B17D3">
        <w:fldChar w:fldCharType="end"/>
      </w:r>
      <w:r w:rsidRPr="005B17D3">
        <w:t>:</w:t>
      </w:r>
    </w:p>
    <w:p w14:paraId="79A36463" w14:textId="6A5D829B" w:rsidR="00BE52CE" w:rsidRPr="005B17D3" w:rsidRDefault="00BE52CE" w:rsidP="00EF3896">
      <w:pPr>
        <w:pStyle w:val="ScreenFieldDesc"/>
      </w:pPr>
      <w:r w:rsidRPr="005B17D3">
        <w:t>Displays the beneficiary ‘s mother’s maiden name in “LAST NAME, FIRST NAME MI” format. Mother's Maiden Name</w:t>
      </w:r>
      <w:r w:rsidRPr="005B17D3">
        <w:rPr>
          <w:i/>
        </w:rPr>
        <w:t xml:space="preserve"> </w:t>
      </w:r>
      <w:r w:rsidR="009D1716" w:rsidRPr="005B17D3">
        <w:t>is display only.</w:t>
      </w:r>
    </w:p>
    <w:p w14:paraId="0C4F13B1" w14:textId="77777777" w:rsidR="00BE52CE" w:rsidRPr="005B17D3" w:rsidRDefault="00BE52CE" w:rsidP="00EF3896">
      <w:pPr>
        <w:pStyle w:val="ScreenField"/>
      </w:pPr>
      <w:r w:rsidRPr="005B17D3">
        <w:t>Race</w:t>
      </w:r>
      <w:r w:rsidRPr="005B17D3">
        <w:fldChar w:fldCharType="begin"/>
      </w:r>
      <w:r w:rsidRPr="005B17D3">
        <w:instrText xml:space="preserve"> XE "Identity Traits: Race" </w:instrText>
      </w:r>
      <w:r w:rsidRPr="005B17D3">
        <w:fldChar w:fldCharType="end"/>
      </w:r>
      <w:r w:rsidRPr="005B17D3">
        <w:t>:</w:t>
      </w:r>
    </w:p>
    <w:p w14:paraId="50B32C2A" w14:textId="77777777" w:rsidR="00BE52CE" w:rsidRPr="005B17D3" w:rsidRDefault="00BE52CE" w:rsidP="00EF3896">
      <w:pPr>
        <w:pStyle w:val="ScreenFieldDesc"/>
      </w:pPr>
      <w:r w:rsidRPr="005B17D3">
        <w:t xml:space="preserve">Race or racial group to which the beneficiary belongs. </w:t>
      </w:r>
      <w:r w:rsidRPr="005B17D3">
        <w:rPr>
          <w:i/>
        </w:rPr>
        <w:t>Race</w:t>
      </w:r>
      <w:r w:rsidRPr="005B17D3">
        <w:t xml:space="preserve"> is display only and can have multiple values.</w:t>
      </w:r>
    </w:p>
    <w:p w14:paraId="42F41380" w14:textId="2D505D0E" w:rsidR="00BE52CE" w:rsidRPr="005B17D3" w:rsidRDefault="00BE52CE" w:rsidP="00EF3896">
      <w:pPr>
        <w:pStyle w:val="ScreenFieldDesc"/>
      </w:pPr>
      <w:r w:rsidRPr="005B17D3">
        <w:t>Race data is shared with VistA.</w:t>
      </w:r>
    </w:p>
    <w:p w14:paraId="289CF64F" w14:textId="77777777" w:rsidR="00BE52CE" w:rsidRPr="005B17D3" w:rsidRDefault="00BE52CE" w:rsidP="00EF3896">
      <w:pPr>
        <w:pStyle w:val="ScreenField"/>
      </w:pPr>
      <w:r w:rsidRPr="005B17D3">
        <w:t>Ethnicity</w:t>
      </w:r>
      <w:r w:rsidRPr="005B17D3">
        <w:fldChar w:fldCharType="begin"/>
      </w:r>
      <w:r w:rsidRPr="005B17D3">
        <w:instrText xml:space="preserve"> XE "Identity Traits: Ethnicity" </w:instrText>
      </w:r>
      <w:r w:rsidRPr="005B17D3">
        <w:fldChar w:fldCharType="end"/>
      </w:r>
      <w:r w:rsidRPr="005B17D3">
        <w:t>:</w:t>
      </w:r>
    </w:p>
    <w:p w14:paraId="28A20240" w14:textId="77777777" w:rsidR="00BE52CE" w:rsidRPr="005B17D3" w:rsidRDefault="00BE52CE" w:rsidP="00EF3896">
      <w:pPr>
        <w:pStyle w:val="ScreenFieldDesc"/>
      </w:pPr>
      <w:r w:rsidRPr="005B17D3">
        <w:t xml:space="preserve">The ethnicity to which the beneficiary belongs. </w:t>
      </w:r>
      <w:r w:rsidRPr="005B17D3">
        <w:rPr>
          <w:i/>
        </w:rPr>
        <w:t>Ethnicity</w:t>
      </w:r>
      <w:r w:rsidRPr="005B17D3">
        <w:t xml:space="preserve"> is display only.</w:t>
      </w:r>
    </w:p>
    <w:p w14:paraId="6A3D2B03" w14:textId="77777777" w:rsidR="00BE52CE" w:rsidRPr="005B17D3" w:rsidRDefault="00BE52CE" w:rsidP="00EF3896">
      <w:pPr>
        <w:pStyle w:val="ScreenFieldDesc"/>
      </w:pPr>
      <w:r w:rsidRPr="005B17D3">
        <w:t>Ethnicity data is shared with VistA.</w:t>
      </w:r>
    </w:p>
    <w:p w14:paraId="47A80328" w14:textId="77777777" w:rsidR="00BE52CE" w:rsidRPr="005B17D3" w:rsidRDefault="00BE52CE" w:rsidP="00EF3896">
      <w:pPr>
        <w:pStyle w:val="ScreenField"/>
      </w:pPr>
    </w:p>
    <w:p w14:paraId="138DF30B" w14:textId="5327BDA0" w:rsidR="00BE52CE" w:rsidRPr="005B17D3" w:rsidRDefault="00BE52CE" w:rsidP="001470FA">
      <w:pPr>
        <w:pStyle w:val="BodyText"/>
        <w:numPr>
          <w:ilvl w:val="0"/>
          <w:numId w:val="424"/>
        </w:numPr>
        <w:rPr>
          <w:b/>
          <w:i/>
        </w:rPr>
      </w:pPr>
      <w:r w:rsidRPr="005B17D3">
        <w:rPr>
          <w:b/>
          <w:i/>
        </w:rPr>
        <w:t>Indicates Required Field</w:t>
      </w:r>
    </w:p>
    <w:p w14:paraId="7F612777" w14:textId="77777777" w:rsidR="008D4985" w:rsidRPr="005B17D3" w:rsidRDefault="008D4985" w:rsidP="00BB23E3">
      <w:pPr>
        <w:pStyle w:val="BodyText"/>
        <w:ind w:left="360"/>
      </w:pPr>
    </w:p>
    <w:p w14:paraId="47B1BAD9" w14:textId="34F7EB9F" w:rsidR="00BE52CE" w:rsidRPr="005B17D3" w:rsidRDefault="00BE52CE" w:rsidP="00EF3896">
      <w:pPr>
        <w:pStyle w:val="Heading3"/>
      </w:pPr>
      <w:bookmarkStart w:id="1176" w:name="_Toc394920823"/>
      <w:bookmarkStart w:id="1177" w:name="_Toc406571159"/>
      <w:bookmarkStart w:id="1178" w:name="_Toc478746588"/>
      <w:bookmarkStart w:id="1179" w:name="_Toc482888518"/>
      <w:bookmarkStart w:id="1180" w:name="_Toc31622276"/>
      <w:r w:rsidRPr="005B17D3">
        <w:t>Personal</w:t>
      </w:r>
      <w:bookmarkEnd w:id="1175"/>
      <w:bookmarkEnd w:id="1176"/>
      <w:bookmarkEnd w:id="1177"/>
      <w:bookmarkEnd w:id="1178"/>
      <w:bookmarkEnd w:id="1179"/>
      <w:r w:rsidRPr="005B17D3">
        <w:t xml:space="preserve"> (Person History)</w:t>
      </w:r>
      <w:bookmarkEnd w:id="1180"/>
    </w:p>
    <w:p w14:paraId="0859E61C" w14:textId="77777777" w:rsidR="00BE52CE" w:rsidRPr="005B17D3" w:rsidRDefault="00BE52CE" w:rsidP="00EF3896">
      <w:pPr>
        <w:pStyle w:val="ScreenField"/>
        <w:rPr>
          <w:b w:val="0"/>
          <w:i w:val="0"/>
        </w:rPr>
      </w:pPr>
      <w:r w:rsidRPr="005B17D3">
        <w:rPr>
          <w:b w:val="0"/>
          <w:i w:val="0"/>
        </w:rPr>
        <w:t xml:space="preserve">ES maintains the history of all Veteran record modifications, including Date of Death information. </w:t>
      </w:r>
    </w:p>
    <w:p w14:paraId="7BDD7A63" w14:textId="77777777" w:rsidR="00BE52CE" w:rsidRPr="005B17D3" w:rsidRDefault="00BE52CE" w:rsidP="00EF3896">
      <w:pPr>
        <w:pStyle w:val="ScreenField"/>
      </w:pPr>
      <w:r w:rsidRPr="005B17D3">
        <w:t>Sensitivity Flag:</w:t>
      </w:r>
    </w:p>
    <w:p w14:paraId="7AAD2D55" w14:textId="77777777" w:rsidR="00BE52CE" w:rsidRPr="005B17D3" w:rsidRDefault="00BE52CE" w:rsidP="00EF3896">
      <w:pPr>
        <w:pStyle w:val="ScreenFieldDesc"/>
      </w:pPr>
      <w:r w:rsidRPr="005B17D3">
        <w:t>Sensitivity Flag is an indication that this beneficiary record is a sensitive record and only those with a business purpose should view</w:t>
      </w:r>
      <w:r w:rsidRPr="005B17D3">
        <w:rPr>
          <w:rStyle w:val="Text-onlypopuphotspot"/>
          <w:b/>
          <w:bCs/>
        </w:rPr>
        <w:fldChar w:fldCharType="begin"/>
      </w:r>
      <w:r w:rsidRPr="005B17D3">
        <w:instrText xml:space="preserve"> XE "</w:instrText>
      </w:r>
      <w:r w:rsidRPr="005B17D3">
        <w:rPr>
          <w:rStyle w:val="Text-onlypopuphotspot"/>
          <w:bCs/>
        </w:rPr>
        <w:instrText>View:</w:instrText>
      </w:r>
      <w:r w:rsidRPr="005B17D3">
        <w:instrText xml:space="preserve">Personal:sensitive record" </w:instrText>
      </w:r>
      <w:r w:rsidRPr="005B17D3">
        <w:rPr>
          <w:rStyle w:val="Text-onlypopuphotspot"/>
          <w:b/>
          <w:bCs/>
        </w:rPr>
        <w:fldChar w:fldCharType="end"/>
      </w:r>
      <w:r w:rsidRPr="005B17D3">
        <w:t xml:space="preserve"> the related information.</w:t>
      </w:r>
    </w:p>
    <w:p w14:paraId="60B1225E" w14:textId="77777777" w:rsidR="00BE52CE" w:rsidRPr="005B17D3" w:rsidRDefault="00BE52CE" w:rsidP="00EF3896">
      <w:pPr>
        <w:pStyle w:val="ScreenFieldDesc"/>
      </w:pPr>
      <w:r w:rsidRPr="005B17D3">
        <w:t>The indicator notifies HEC of a classified record.</w:t>
      </w:r>
    </w:p>
    <w:p w14:paraId="05F61A4E" w14:textId="73F08EE9" w:rsidR="00BE52CE" w:rsidRPr="005B17D3" w:rsidRDefault="00BE52CE" w:rsidP="00EF3896">
      <w:pPr>
        <w:pStyle w:val="ScreenFieldDesc"/>
      </w:pPr>
      <w:r w:rsidRPr="005B17D3">
        <w:t xml:space="preserve">Sensitivity </w:t>
      </w:r>
      <w:r w:rsidR="009D1716" w:rsidRPr="005B17D3">
        <w:t>Flag data is shared with VistA.</w:t>
      </w:r>
    </w:p>
    <w:p w14:paraId="4D5BDD27" w14:textId="77777777" w:rsidR="00BE52CE" w:rsidRPr="005B17D3" w:rsidRDefault="00BE52CE" w:rsidP="00EF3896">
      <w:pPr>
        <w:pStyle w:val="ScreenField"/>
      </w:pPr>
      <w:r w:rsidRPr="005B17D3">
        <w:t>Sensitivity Flag Change</w:t>
      </w:r>
      <w:r w:rsidRPr="005B17D3">
        <w:fldChar w:fldCharType="begin"/>
      </w:r>
      <w:r w:rsidRPr="005B17D3">
        <w:instrText xml:space="preserve"> XE "Change:Sensitivity Flag Source" </w:instrText>
      </w:r>
      <w:r w:rsidRPr="005B17D3">
        <w:fldChar w:fldCharType="end"/>
      </w:r>
      <w:r w:rsidRPr="005B17D3">
        <w:t xml:space="preserve"> Source:</w:t>
      </w:r>
    </w:p>
    <w:p w14:paraId="5840118F" w14:textId="77777777" w:rsidR="00BE52CE" w:rsidRPr="005B17D3" w:rsidRDefault="00BE52CE" w:rsidP="00EF3896">
      <w:pPr>
        <w:pStyle w:val="ScreenFieldDesc"/>
      </w:pPr>
      <w:r w:rsidRPr="005B17D3">
        <w:t xml:space="preserve">Select the source of the Sensitivity Flag change. If </w:t>
      </w:r>
      <w:r w:rsidRPr="005B17D3">
        <w:rPr>
          <w:b/>
          <w:bCs/>
        </w:rPr>
        <w:t>HEC</w:t>
      </w:r>
      <w:r w:rsidRPr="005B17D3">
        <w:t xml:space="preserve"> or </w:t>
      </w:r>
      <w:r w:rsidRPr="005B17D3">
        <w:rPr>
          <w:b/>
          <w:bCs/>
        </w:rPr>
        <w:t>VBA</w:t>
      </w:r>
      <w:r w:rsidRPr="005B17D3">
        <w:t xml:space="preserve"> are selected, </w:t>
      </w:r>
      <w:r w:rsidRPr="005B17D3">
        <w:rPr>
          <w:i/>
        </w:rPr>
        <w:t>Sensitivity Flag Change Site</w:t>
      </w:r>
      <w:r w:rsidRPr="005B17D3">
        <w:t xml:space="preserve"> defaults to </w:t>
      </w:r>
      <w:r w:rsidRPr="005B17D3">
        <w:rPr>
          <w:b/>
          <w:bCs/>
        </w:rPr>
        <w:t>Health Eligibility Center</w:t>
      </w:r>
      <w:r w:rsidRPr="005B17D3">
        <w:t>.</w:t>
      </w:r>
    </w:p>
    <w:p w14:paraId="2CEE8679" w14:textId="77777777" w:rsidR="00BE52CE" w:rsidRPr="005B17D3" w:rsidRDefault="00BE52CE" w:rsidP="00EF3896">
      <w:pPr>
        <w:pStyle w:val="ScreenFieldDesc"/>
      </w:pPr>
      <w:r w:rsidRPr="005B17D3">
        <w:t xml:space="preserve">If </w:t>
      </w:r>
      <w:r w:rsidRPr="005B17D3">
        <w:rPr>
          <w:b/>
          <w:bCs/>
        </w:rPr>
        <w:t>VAMC</w:t>
      </w:r>
      <w:r w:rsidRPr="005B17D3">
        <w:t xml:space="preserve"> is selected, user may select a site from the </w:t>
      </w:r>
      <w:r w:rsidRPr="005B17D3">
        <w:rPr>
          <w:i/>
        </w:rPr>
        <w:t xml:space="preserve">Sensitivity Flag Change Site </w:t>
      </w:r>
      <w:r w:rsidRPr="005B17D3">
        <w:t>dropdown.</w:t>
      </w:r>
    </w:p>
    <w:p w14:paraId="55A99C88" w14:textId="77777777" w:rsidR="00BE52CE" w:rsidRPr="005B17D3" w:rsidRDefault="00BE52CE" w:rsidP="00EF3896">
      <w:pPr>
        <w:pStyle w:val="ScreenField"/>
      </w:pPr>
    </w:p>
    <w:p w14:paraId="66E6FFAB" w14:textId="77777777" w:rsidR="00BE52CE" w:rsidRPr="005B17D3" w:rsidRDefault="00BE52CE" w:rsidP="00EF3896">
      <w:pPr>
        <w:pStyle w:val="ScreenField"/>
      </w:pPr>
      <w:r w:rsidRPr="005B17D3">
        <w:t>Sensitivity Flag Change</w:t>
      </w:r>
      <w:r w:rsidRPr="005B17D3">
        <w:fldChar w:fldCharType="begin"/>
      </w:r>
      <w:r w:rsidRPr="005B17D3">
        <w:instrText xml:space="preserve"> XE "Change:Sensitivity Flag Site" </w:instrText>
      </w:r>
      <w:r w:rsidRPr="005B17D3">
        <w:fldChar w:fldCharType="end"/>
      </w:r>
      <w:r w:rsidRPr="005B17D3">
        <w:t xml:space="preserve"> Site:</w:t>
      </w:r>
    </w:p>
    <w:p w14:paraId="46EB4366" w14:textId="77777777" w:rsidR="00BE52CE" w:rsidRPr="005B17D3" w:rsidRDefault="00BE52CE" w:rsidP="00EF3896">
      <w:pPr>
        <w:pStyle w:val="ScreenFieldDesc"/>
      </w:pPr>
      <w:r w:rsidRPr="005B17D3">
        <w:t xml:space="preserve">If </w:t>
      </w:r>
      <w:r w:rsidRPr="005B17D3">
        <w:rPr>
          <w:b/>
          <w:bCs/>
        </w:rPr>
        <w:t>HEC</w:t>
      </w:r>
      <w:r w:rsidRPr="005B17D3">
        <w:t xml:space="preserve"> or </w:t>
      </w:r>
      <w:r w:rsidRPr="005B17D3">
        <w:rPr>
          <w:b/>
          <w:bCs/>
        </w:rPr>
        <w:t>VBA</w:t>
      </w:r>
      <w:r w:rsidRPr="005B17D3">
        <w:t xml:space="preserve"> are selected for </w:t>
      </w:r>
      <w:r w:rsidRPr="005B17D3">
        <w:rPr>
          <w:i/>
        </w:rPr>
        <w:t>Sensitivity Flag Change Source</w:t>
      </w:r>
      <w:r w:rsidRPr="005B17D3">
        <w:t xml:space="preserve">, </w:t>
      </w:r>
      <w:r w:rsidRPr="005B17D3">
        <w:rPr>
          <w:i/>
        </w:rPr>
        <w:t>Sensitivity Flag Change Site</w:t>
      </w:r>
      <w:r w:rsidRPr="005B17D3">
        <w:t xml:space="preserve"> defaults to </w:t>
      </w:r>
      <w:r w:rsidRPr="005B17D3">
        <w:rPr>
          <w:b/>
          <w:bCs/>
        </w:rPr>
        <w:t>Health Eligibility Center</w:t>
      </w:r>
      <w:r w:rsidRPr="005B17D3">
        <w:t>.</w:t>
      </w:r>
    </w:p>
    <w:p w14:paraId="7D7419EE" w14:textId="1583AEAE" w:rsidR="00BE52CE" w:rsidRPr="005B17D3" w:rsidRDefault="00BE52CE" w:rsidP="00EF3896">
      <w:pPr>
        <w:pStyle w:val="ScreenFieldDesc"/>
      </w:pPr>
      <w:r w:rsidRPr="005B17D3">
        <w:t xml:space="preserve">If </w:t>
      </w:r>
      <w:r w:rsidRPr="005B17D3">
        <w:rPr>
          <w:b/>
          <w:bCs/>
        </w:rPr>
        <w:t>VAMC</w:t>
      </w:r>
      <w:r w:rsidRPr="005B17D3">
        <w:t xml:space="preserve"> is selected for </w:t>
      </w:r>
      <w:r w:rsidRPr="005B17D3">
        <w:rPr>
          <w:i/>
        </w:rPr>
        <w:t>Sensitivity Flag Change Source</w:t>
      </w:r>
      <w:r w:rsidRPr="005B17D3">
        <w:t>, user may then s</w:t>
      </w:r>
      <w:r w:rsidR="009D1716" w:rsidRPr="005B17D3">
        <w:t>elect a site from the dropdown.</w:t>
      </w:r>
    </w:p>
    <w:p w14:paraId="0D916EFC" w14:textId="77777777" w:rsidR="008D4985" w:rsidRPr="005B17D3" w:rsidRDefault="008D4985" w:rsidP="00EF3896">
      <w:pPr>
        <w:pStyle w:val="ScreenField"/>
      </w:pPr>
    </w:p>
    <w:p w14:paraId="6A13B46C" w14:textId="591ECC53" w:rsidR="00BE52CE" w:rsidRPr="005B17D3" w:rsidRDefault="00BE52CE" w:rsidP="00EF3896">
      <w:pPr>
        <w:pStyle w:val="ScreenField"/>
      </w:pPr>
      <w:r w:rsidRPr="005B17D3">
        <w:t>Degree:</w:t>
      </w:r>
    </w:p>
    <w:p w14:paraId="686D5F9F" w14:textId="4601191A" w:rsidR="00BE52CE" w:rsidRPr="005B17D3" w:rsidRDefault="00BE52CE" w:rsidP="00EF3896">
      <w:pPr>
        <w:pStyle w:val="ScreenFieldDesc"/>
      </w:pPr>
      <w:r w:rsidRPr="005B17D3">
        <w:t xml:space="preserve">The </w:t>
      </w:r>
      <w:r w:rsidRPr="005B17D3">
        <w:rPr>
          <w:b/>
        </w:rPr>
        <w:t xml:space="preserve">Degree </w:t>
      </w:r>
      <w:r w:rsidRPr="005B17D3">
        <w:t xml:space="preserve">field may be used to denote the degree or profession (such as MD, PhD, and REV) and must </w:t>
      </w:r>
      <w:r w:rsidR="009D1716" w:rsidRPr="005B17D3">
        <w:t>be entered without punctuation.</w:t>
      </w:r>
    </w:p>
    <w:p w14:paraId="46FA3565" w14:textId="77777777" w:rsidR="00BE52CE" w:rsidRPr="005B17D3" w:rsidRDefault="00BE52CE" w:rsidP="00EF3896">
      <w:pPr>
        <w:pStyle w:val="ScreenField"/>
      </w:pPr>
      <w:r w:rsidRPr="005B17D3">
        <w:t>Alias Names:</w:t>
      </w:r>
    </w:p>
    <w:p w14:paraId="07DF4D58" w14:textId="77777777" w:rsidR="00BE52CE" w:rsidRPr="005B17D3" w:rsidRDefault="00BE52CE" w:rsidP="00EF3896">
      <w:pPr>
        <w:pStyle w:val="ScreenFieldDesc"/>
      </w:pPr>
      <w:r w:rsidRPr="005B17D3">
        <w:t xml:space="preserve">Alias Names that have been issued to the person from SSA would be displayed here. </w:t>
      </w:r>
    </w:p>
    <w:p w14:paraId="1CA6E0CB" w14:textId="77777777" w:rsidR="00BE52CE" w:rsidRPr="005B17D3" w:rsidRDefault="00BE52CE" w:rsidP="00EF3896">
      <w:pPr>
        <w:pStyle w:val="ScreenFieldDesc"/>
      </w:pPr>
      <w:r w:rsidRPr="005B17D3">
        <w:t>Also, names that have been previously used to assist in recognizing potential duplicates, such as maiden names or name changes due to marriage, divorce, etc. or identity theft situations would display.</w:t>
      </w:r>
    </w:p>
    <w:p w14:paraId="3499CA0B" w14:textId="4F146B84" w:rsidR="00BE52CE" w:rsidRPr="005B17D3" w:rsidRDefault="00BE52CE" w:rsidP="00EF3896">
      <w:pPr>
        <w:pStyle w:val="ScreenFieldDesc"/>
      </w:pPr>
      <w:r w:rsidRPr="005B17D3">
        <w:rPr>
          <w:b/>
        </w:rPr>
        <w:t>Alias Names</w:t>
      </w:r>
      <w:r w:rsidR="009D1716" w:rsidRPr="005B17D3">
        <w:t xml:space="preserve"> field is display-only.</w:t>
      </w:r>
    </w:p>
    <w:p w14:paraId="093BF32A" w14:textId="77777777" w:rsidR="008D4985" w:rsidRPr="005B17D3" w:rsidRDefault="008D4985" w:rsidP="00EF3896">
      <w:pPr>
        <w:pStyle w:val="ScreenField"/>
      </w:pPr>
    </w:p>
    <w:p w14:paraId="0AE8C597" w14:textId="3ED840D5" w:rsidR="00BE52CE" w:rsidRPr="005B17D3" w:rsidRDefault="00BE52CE" w:rsidP="00EF3896">
      <w:pPr>
        <w:pStyle w:val="ScreenField"/>
      </w:pPr>
      <w:r w:rsidRPr="005B17D3">
        <w:t>Alias SSNs</w:t>
      </w:r>
      <w:r w:rsidRPr="005B17D3">
        <w:fldChar w:fldCharType="begin"/>
      </w:r>
      <w:r w:rsidRPr="005B17D3">
        <w:instrText xml:space="preserve"> XE "SSN" </w:instrText>
      </w:r>
      <w:r w:rsidRPr="005B17D3">
        <w:fldChar w:fldCharType="end"/>
      </w:r>
      <w:r w:rsidRPr="005B17D3">
        <w:t>:</w:t>
      </w:r>
    </w:p>
    <w:p w14:paraId="1EF0F12C" w14:textId="77777777" w:rsidR="00BE52CE" w:rsidRPr="005B17D3" w:rsidRDefault="00BE52CE" w:rsidP="00EF3896">
      <w:pPr>
        <w:pStyle w:val="ScreenFieldDesc"/>
      </w:pPr>
      <w:r w:rsidRPr="005B17D3">
        <w:t xml:space="preserve">Alias SSNs that have been issued to the person from SSA would be displayed here. </w:t>
      </w:r>
    </w:p>
    <w:p w14:paraId="1C60EB1F" w14:textId="77777777" w:rsidR="00BE52CE" w:rsidRPr="005B17D3" w:rsidRDefault="00BE52CE" w:rsidP="00EF3896">
      <w:pPr>
        <w:pStyle w:val="ScreenFieldDesc"/>
      </w:pPr>
      <w:r w:rsidRPr="005B17D3">
        <w:t>Also, SSNs that have been previously used to assist in recognizing potential duplicates or identity theft situations would display.</w:t>
      </w:r>
    </w:p>
    <w:p w14:paraId="2E349E4C" w14:textId="64AAD3EB" w:rsidR="00BE52CE" w:rsidRPr="005B17D3" w:rsidRDefault="00BE52CE" w:rsidP="00EF3896">
      <w:pPr>
        <w:pStyle w:val="ScreenFieldDesc"/>
      </w:pPr>
      <w:r w:rsidRPr="005B17D3">
        <w:rPr>
          <w:b/>
        </w:rPr>
        <w:t>Alias SSNs</w:t>
      </w:r>
      <w:r w:rsidR="009D1716" w:rsidRPr="005B17D3">
        <w:t xml:space="preserve"> field is display-only.</w:t>
      </w:r>
    </w:p>
    <w:p w14:paraId="124D4E32" w14:textId="77777777" w:rsidR="008D4985" w:rsidRPr="005B17D3" w:rsidRDefault="008D4985" w:rsidP="00EF3896">
      <w:pPr>
        <w:pStyle w:val="ScreenField"/>
      </w:pPr>
    </w:p>
    <w:p w14:paraId="33A9A865" w14:textId="5BEC462F" w:rsidR="00BE52CE" w:rsidRPr="005B17D3" w:rsidRDefault="00BE52CE" w:rsidP="00EF3896">
      <w:pPr>
        <w:pStyle w:val="ScreenField"/>
      </w:pPr>
      <w:r w:rsidRPr="005B17D3">
        <w:t>Date of Death</w:t>
      </w:r>
      <w:r w:rsidRPr="005B17D3">
        <w:fldChar w:fldCharType="begin"/>
      </w:r>
      <w:r w:rsidRPr="005B17D3">
        <w:instrText xml:space="preserve"> XE "Date:Identity Traits: of Death" </w:instrText>
      </w:r>
      <w:r w:rsidRPr="005B17D3">
        <w:fldChar w:fldCharType="end"/>
      </w:r>
      <w:r w:rsidRPr="005B17D3">
        <w:t>:</w:t>
      </w:r>
    </w:p>
    <w:p w14:paraId="0EADFBEB" w14:textId="77777777" w:rsidR="00BE52CE" w:rsidRPr="005B17D3" w:rsidRDefault="00BE52CE" w:rsidP="00EF3896">
      <w:pPr>
        <w:pStyle w:val="ScreenFieldDesc"/>
      </w:pPr>
      <w:r w:rsidRPr="005B17D3">
        <w:t>Date of Death</w:t>
      </w:r>
      <w:r w:rsidRPr="005B17D3">
        <w:fldChar w:fldCharType="begin"/>
      </w:r>
      <w:r w:rsidRPr="005B17D3">
        <w:instrText xml:space="preserve"> XE "Death:Date of" </w:instrText>
      </w:r>
      <w:r w:rsidRPr="005B17D3">
        <w:fldChar w:fldCharType="end"/>
      </w:r>
      <w:r w:rsidRPr="005B17D3">
        <w:t xml:space="preserve"> is defined as the official deceased date for the individual.</w:t>
      </w:r>
    </w:p>
    <w:p w14:paraId="43A615F3" w14:textId="77777777" w:rsidR="00BE52CE" w:rsidRPr="005B17D3" w:rsidRDefault="00BE52CE" w:rsidP="00474E83">
      <w:pPr>
        <w:pStyle w:val="NoteLightbulb"/>
      </w:pPr>
      <w:r w:rsidRPr="005B17D3">
        <w:rPr>
          <w:b/>
        </w:rPr>
        <w:t>Note</w:t>
      </w:r>
      <w:r w:rsidRPr="005B17D3">
        <w:t xml:space="preserve">: ES automatically deletes the </w:t>
      </w:r>
      <w:r w:rsidRPr="005B17D3">
        <w:rPr>
          <w:i/>
        </w:rPr>
        <w:t>Death Notification Source</w:t>
      </w:r>
      <w:r w:rsidRPr="005B17D3">
        <w:t xml:space="preserve">, </w:t>
      </w:r>
      <w:r w:rsidRPr="005B17D3">
        <w:rPr>
          <w:i/>
        </w:rPr>
        <w:t>Death Notification Site</w:t>
      </w:r>
      <w:r w:rsidRPr="005B17D3">
        <w:t xml:space="preserve"> and the </w:t>
      </w:r>
      <w:r w:rsidRPr="005B17D3">
        <w:rPr>
          <w:i/>
        </w:rPr>
        <w:t>Date of Death Report Date</w:t>
      </w:r>
      <w:r w:rsidRPr="005B17D3">
        <w:t xml:space="preserve"> when Date of Death is deleted.</w:t>
      </w:r>
    </w:p>
    <w:p w14:paraId="55A4F23A" w14:textId="77777777" w:rsidR="00BE52CE" w:rsidRPr="005B17D3" w:rsidRDefault="00BE52CE" w:rsidP="00EF3896">
      <w:pPr>
        <w:pStyle w:val="RulesandMore"/>
      </w:pPr>
      <w:r w:rsidRPr="005B17D3">
        <w:t>More...</w:t>
      </w:r>
    </w:p>
    <w:p w14:paraId="33ED8AF0" w14:textId="77777777" w:rsidR="00BE52CE" w:rsidRPr="005B17D3" w:rsidRDefault="00BE52CE" w:rsidP="00EF3896">
      <w:pPr>
        <w:pStyle w:val="ListBull2"/>
      </w:pPr>
      <w:r w:rsidRPr="005B17D3">
        <w:t>Death</w:t>
      </w:r>
      <w:r w:rsidRPr="005B17D3">
        <w:fldChar w:fldCharType="begin"/>
      </w:r>
      <w:r w:rsidRPr="005B17D3">
        <w:instrText xml:space="preserve"> XE "</w:instrText>
      </w:r>
      <w:r w:rsidRPr="005B17D3">
        <w:rPr>
          <w:rStyle w:val="Text-onlypopuphotspot"/>
          <w:iCs/>
        </w:rPr>
        <w:instrText>Death:</w:instrText>
      </w:r>
      <w:r w:rsidRPr="005B17D3">
        <w:instrText xml:space="preserve">Certificate" </w:instrText>
      </w:r>
      <w:r w:rsidRPr="005B17D3">
        <w:fldChar w:fldCharType="end"/>
      </w:r>
      <w:r w:rsidRPr="005B17D3">
        <w:t xml:space="preserve"> certificates are required to enter a Date of Death. Dates of Death must not be entered from newspaper obituaries, phone calls, or other unofficial sources. Information from these sources may be used as a mechanism to further research the death information. However, they must not be entered unless they have been verified by an official source. </w:t>
      </w:r>
    </w:p>
    <w:p w14:paraId="3AF7FA4C" w14:textId="77777777" w:rsidR="00BE52CE" w:rsidRPr="005B17D3" w:rsidRDefault="00BE52CE" w:rsidP="00EF3896">
      <w:pPr>
        <w:pStyle w:val="ListBull2"/>
      </w:pPr>
      <w:bookmarkStart w:id="1181" w:name="DODMVI"/>
      <w:bookmarkEnd w:id="1181"/>
      <w:r w:rsidRPr="005B17D3">
        <w:t>ES will populate the following fields if the Date of Death was received from MVI</w:t>
      </w:r>
      <w:r w:rsidRPr="005B17D3">
        <w:fldChar w:fldCharType="begin"/>
      </w:r>
      <w:r w:rsidRPr="005B17D3">
        <w:instrText xml:space="preserve"> XE "Date of Death:Received from MVI" </w:instrText>
      </w:r>
      <w:r w:rsidRPr="005B17D3">
        <w:fldChar w:fldCharType="end"/>
      </w:r>
      <w:r w:rsidRPr="005B17D3">
        <w:t xml:space="preserve">: </w:t>
      </w:r>
    </w:p>
    <w:p w14:paraId="5649F8AB" w14:textId="77777777" w:rsidR="00BE52CE" w:rsidRPr="005B17D3" w:rsidRDefault="00BE52CE" w:rsidP="00884662">
      <w:pPr>
        <w:pStyle w:val="ListBull2"/>
        <w:numPr>
          <w:ilvl w:val="1"/>
          <w:numId w:val="64"/>
        </w:numPr>
      </w:pPr>
      <w:r w:rsidRPr="005B17D3">
        <w:t>Date of Death</w:t>
      </w:r>
    </w:p>
    <w:p w14:paraId="6ED5A7C3" w14:textId="77777777" w:rsidR="00BE52CE" w:rsidRPr="005B17D3" w:rsidRDefault="00BE52CE" w:rsidP="00884662">
      <w:pPr>
        <w:pStyle w:val="ListBull2"/>
        <w:numPr>
          <w:ilvl w:val="1"/>
          <w:numId w:val="64"/>
        </w:numPr>
      </w:pPr>
      <w:r w:rsidRPr="005B17D3">
        <w:t>Death Notification Source: This field from MVI contains one of the following values: VAMC INPATIENT DEATH, NCA, CORP, SPOUSE/NOK/OTHER PERSON, EVVE QUERY, SSA DMF, DoD, or Death Notification Site.</w:t>
      </w:r>
    </w:p>
    <w:p w14:paraId="1591D668" w14:textId="77777777" w:rsidR="00BE52CE" w:rsidRPr="005B17D3" w:rsidRDefault="00BE52CE" w:rsidP="00EF3896">
      <w:pPr>
        <w:pStyle w:val="ListBull2"/>
      </w:pPr>
      <w:r w:rsidRPr="005B17D3">
        <w:t>ES does not process Date of Death information sent by VistA.</w:t>
      </w:r>
    </w:p>
    <w:p w14:paraId="16DB2348" w14:textId="77777777" w:rsidR="00BE52CE" w:rsidRPr="005B17D3" w:rsidRDefault="00BE52CE" w:rsidP="00EF3896">
      <w:pPr>
        <w:pStyle w:val="ListBull2"/>
      </w:pPr>
      <w:r w:rsidRPr="005B17D3">
        <w:t>Use the following as authoritative sources in order of precedence: Veterans Health Administration (VHA) facility</w:t>
      </w:r>
      <w:r w:rsidRPr="005B17D3">
        <w:fldChar w:fldCharType="begin"/>
      </w:r>
      <w:r w:rsidRPr="005B17D3">
        <w:instrText xml:space="preserve"> XE "Facility:VHA" </w:instrText>
      </w:r>
      <w:r w:rsidRPr="005B17D3">
        <w:fldChar w:fldCharType="end"/>
      </w:r>
      <w:r w:rsidRPr="005B17D3">
        <w:t xml:space="preserve"> is an authoritative source for </w:t>
      </w:r>
      <w:r w:rsidRPr="005B17D3">
        <w:rPr>
          <w:iCs/>
        </w:rPr>
        <w:t>Date of Death</w:t>
      </w:r>
      <w:r w:rsidRPr="005B17D3">
        <w:rPr>
          <w:iCs/>
        </w:rPr>
        <w:fldChar w:fldCharType="begin"/>
      </w:r>
      <w:r w:rsidRPr="005B17D3">
        <w:instrText xml:space="preserve"> XE "</w:instrText>
      </w:r>
      <w:r w:rsidRPr="005B17D3">
        <w:rPr>
          <w:rStyle w:val="Text-onlypopuphotspot"/>
          <w:iCs/>
        </w:rPr>
        <w:instrText>Death:</w:instrText>
      </w:r>
      <w:r w:rsidRPr="005B17D3">
        <w:instrText xml:space="preserve">Date of" </w:instrText>
      </w:r>
      <w:r w:rsidRPr="005B17D3">
        <w:rPr>
          <w:iCs/>
        </w:rPr>
        <w:fldChar w:fldCharType="end"/>
      </w:r>
      <w:r w:rsidRPr="005B17D3">
        <w:t xml:space="preserve"> if the person died in the VHA facility or while under VA auspices.</w:t>
      </w:r>
    </w:p>
    <w:p w14:paraId="6FE55047" w14:textId="77777777" w:rsidR="00BE52CE" w:rsidRPr="005B17D3" w:rsidRDefault="00BE52CE" w:rsidP="00884662">
      <w:pPr>
        <w:pStyle w:val="ListBull2"/>
        <w:numPr>
          <w:ilvl w:val="1"/>
          <w:numId w:val="64"/>
        </w:numPr>
      </w:pPr>
      <w:r w:rsidRPr="005B17D3">
        <w:rPr>
          <w:rStyle w:val="Text-onlypopuphotspot"/>
        </w:rPr>
        <w:t>SSA</w:t>
      </w:r>
    </w:p>
    <w:p w14:paraId="4B45ACCD" w14:textId="77777777" w:rsidR="00BE52CE" w:rsidRPr="005B17D3" w:rsidRDefault="00BE52CE" w:rsidP="00884662">
      <w:pPr>
        <w:pStyle w:val="ListBull2"/>
        <w:numPr>
          <w:ilvl w:val="1"/>
          <w:numId w:val="64"/>
        </w:numPr>
      </w:pPr>
      <w:r w:rsidRPr="005B17D3">
        <w:t>Department of Vital Statistics</w:t>
      </w:r>
    </w:p>
    <w:p w14:paraId="4B031BCC" w14:textId="77777777" w:rsidR="00BE52CE" w:rsidRPr="005B17D3" w:rsidRDefault="00BE52CE" w:rsidP="00884662">
      <w:pPr>
        <w:pStyle w:val="ListBull2"/>
        <w:numPr>
          <w:ilvl w:val="1"/>
          <w:numId w:val="64"/>
        </w:numPr>
      </w:pPr>
      <w:r w:rsidRPr="005B17D3">
        <w:t>Death</w:t>
      </w:r>
      <w:r w:rsidRPr="005B17D3">
        <w:fldChar w:fldCharType="begin"/>
      </w:r>
      <w:r w:rsidRPr="005B17D3">
        <w:instrText xml:space="preserve"> XE "</w:instrText>
      </w:r>
      <w:r w:rsidRPr="005B17D3">
        <w:rPr>
          <w:rStyle w:val="Text-onlypopuphotspot"/>
          <w:iCs/>
        </w:rPr>
        <w:instrText>Death:</w:instrText>
      </w:r>
      <w:r w:rsidRPr="005B17D3">
        <w:instrText xml:space="preserve">Certificate" </w:instrText>
      </w:r>
      <w:r w:rsidRPr="005B17D3">
        <w:fldChar w:fldCharType="end"/>
      </w:r>
      <w:r w:rsidRPr="005B17D3">
        <w:t xml:space="preserve"> Certificate</w:t>
      </w:r>
    </w:p>
    <w:p w14:paraId="514E4D74" w14:textId="77777777" w:rsidR="00BE52CE" w:rsidRPr="005B17D3" w:rsidRDefault="00BE52CE" w:rsidP="00884662">
      <w:pPr>
        <w:pStyle w:val="ListBull2"/>
        <w:numPr>
          <w:ilvl w:val="1"/>
          <w:numId w:val="64"/>
        </w:numPr>
      </w:pPr>
      <w:r w:rsidRPr="005B17D3">
        <w:t xml:space="preserve">National Cemetery Administration (NCA) is an authoritative source for the </w:t>
      </w:r>
      <w:r w:rsidRPr="005B17D3">
        <w:rPr>
          <w:iCs/>
        </w:rPr>
        <w:t>Date of Death</w:t>
      </w:r>
      <w:r w:rsidRPr="005B17D3">
        <w:rPr>
          <w:iCs/>
        </w:rPr>
        <w:fldChar w:fldCharType="begin"/>
      </w:r>
      <w:r w:rsidRPr="005B17D3">
        <w:instrText xml:space="preserve"> XE "</w:instrText>
      </w:r>
      <w:r w:rsidRPr="005B17D3">
        <w:rPr>
          <w:rStyle w:val="Text-onlypopuphotspot"/>
          <w:iCs/>
        </w:rPr>
        <w:instrText>Death:</w:instrText>
      </w:r>
      <w:r w:rsidRPr="005B17D3">
        <w:instrText xml:space="preserve">Date of" </w:instrText>
      </w:r>
      <w:r w:rsidRPr="005B17D3">
        <w:rPr>
          <w:iCs/>
        </w:rPr>
        <w:fldChar w:fldCharType="end"/>
      </w:r>
      <w:r w:rsidRPr="005B17D3">
        <w:t xml:space="preserve"> if the Veteran has received NCA benefits. </w:t>
      </w:r>
      <w:r w:rsidRPr="005B17D3">
        <w:rPr>
          <w:rStyle w:val="Text-onlypopuphotspot"/>
        </w:rPr>
        <w:t>VBA</w:t>
      </w:r>
      <w:r w:rsidRPr="005B17D3">
        <w:t xml:space="preserve"> is an authoritative source if Veteran received monetary benefits.</w:t>
      </w:r>
    </w:p>
    <w:p w14:paraId="43FE4E01" w14:textId="77777777" w:rsidR="00BE52CE" w:rsidRPr="005B17D3" w:rsidRDefault="00BE52CE" w:rsidP="00EF3896">
      <w:pPr>
        <w:pStyle w:val="RulesandMore"/>
      </w:pPr>
      <w:r w:rsidRPr="005B17D3">
        <w:t>Rules...</w:t>
      </w:r>
    </w:p>
    <w:p w14:paraId="0E0367AA" w14:textId="77777777" w:rsidR="00BE52CE" w:rsidRPr="005B17D3" w:rsidRDefault="00BE52CE" w:rsidP="00EF3896">
      <w:pPr>
        <w:pStyle w:val="ListBull2"/>
      </w:pPr>
      <w:r w:rsidRPr="005B17D3">
        <w:t xml:space="preserve">Date of Death must be a precise date (MM/DD/YYYY) for ES to save the record. However, ES will accept an imprecise Date of Death that was sent by MVI. </w:t>
      </w:r>
    </w:p>
    <w:p w14:paraId="33AC9C6E" w14:textId="77777777" w:rsidR="00BE52CE" w:rsidRPr="005B17D3" w:rsidRDefault="00BE52CE" w:rsidP="00EF3896">
      <w:pPr>
        <w:pStyle w:val="ListBull2"/>
      </w:pPr>
      <w:r w:rsidRPr="005B17D3">
        <w:t>Imprecise Date of Death does not apply to HL7.</w:t>
      </w:r>
    </w:p>
    <w:p w14:paraId="7FFA0039" w14:textId="77777777" w:rsidR="00BE52CE" w:rsidRPr="005B17D3" w:rsidRDefault="00BE52CE" w:rsidP="00EF3896">
      <w:pPr>
        <w:pStyle w:val="ListBull2"/>
      </w:pPr>
      <w:r w:rsidRPr="005B17D3">
        <w:rPr>
          <w:iCs/>
        </w:rPr>
        <w:t>Date of Death</w:t>
      </w:r>
      <w:r w:rsidRPr="005B17D3">
        <w:t xml:space="preserve"> cannot be a future date or a date prior to the </w:t>
      </w:r>
      <w:r w:rsidRPr="005B17D3">
        <w:rPr>
          <w:iCs/>
        </w:rPr>
        <w:t>Date of Birth</w:t>
      </w:r>
      <w:r w:rsidRPr="005B17D3">
        <w:t>.</w:t>
      </w:r>
    </w:p>
    <w:p w14:paraId="34E789DD" w14:textId="77777777" w:rsidR="00BE52CE" w:rsidRPr="005B17D3" w:rsidRDefault="00BE52CE" w:rsidP="00EF3896">
      <w:pPr>
        <w:pStyle w:val="ListBull2"/>
      </w:pPr>
      <w:r w:rsidRPr="005B17D3">
        <w:t xml:space="preserve">If </w:t>
      </w:r>
      <w:r w:rsidRPr="005B17D3">
        <w:rPr>
          <w:iCs/>
        </w:rPr>
        <w:t>Date of Death</w:t>
      </w:r>
      <w:r w:rsidRPr="005B17D3">
        <w:t xml:space="preserve"> is populated, the </w:t>
      </w:r>
      <w:r w:rsidRPr="005B17D3">
        <w:rPr>
          <w:iCs/>
        </w:rPr>
        <w:t>Death</w:t>
      </w:r>
      <w:r w:rsidRPr="005B17D3">
        <w:rPr>
          <w:iCs/>
        </w:rPr>
        <w:fldChar w:fldCharType="begin"/>
      </w:r>
      <w:r w:rsidRPr="005B17D3">
        <w:instrText xml:space="preserve"> XE "</w:instrText>
      </w:r>
      <w:r w:rsidRPr="005B17D3">
        <w:rPr>
          <w:rStyle w:val="Text-onlypopuphotspot"/>
          <w:iCs/>
        </w:rPr>
        <w:instrText>Death:</w:instrText>
      </w:r>
      <w:r w:rsidRPr="005B17D3">
        <w:instrText xml:space="preserve">Notification Source" </w:instrText>
      </w:r>
      <w:r w:rsidRPr="005B17D3">
        <w:rPr>
          <w:iCs/>
        </w:rPr>
        <w:fldChar w:fldCharType="end"/>
      </w:r>
      <w:r w:rsidRPr="005B17D3">
        <w:rPr>
          <w:iCs/>
        </w:rPr>
        <w:t xml:space="preserve"> Notification Source</w:t>
      </w:r>
      <w:r w:rsidRPr="005B17D3">
        <w:t xml:space="preserve"> is required information.</w:t>
      </w:r>
    </w:p>
    <w:p w14:paraId="31A0A034" w14:textId="77777777" w:rsidR="00BE52CE" w:rsidRPr="005B17D3" w:rsidRDefault="00BE52CE" w:rsidP="00EF3896">
      <w:pPr>
        <w:pStyle w:val="ListBull2"/>
      </w:pPr>
      <w:r w:rsidRPr="005B17D3">
        <w:t>If the Date of Death is reported in the YYYY format by MVI, and:</w:t>
      </w:r>
    </w:p>
    <w:p w14:paraId="7A2EB837" w14:textId="77777777" w:rsidR="00BE52CE" w:rsidRPr="005B17D3" w:rsidRDefault="00BE52CE" w:rsidP="00884662">
      <w:pPr>
        <w:pStyle w:val="ListBull2"/>
        <w:numPr>
          <w:ilvl w:val="1"/>
          <w:numId w:val="64"/>
        </w:numPr>
      </w:pPr>
      <w:r w:rsidRPr="005B17D3">
        <w:t>The death occurred in the prior year, the Enrollment End Date will be set to the last day of the prior year (e.g., the reported death is 2016 and today is 1/21/2017, the Enrollment End Date will be 12/31/2016).</w:t>
      </w:r>
    </w:p>
    <w:p w14:paraId="6D5E0133" w14:textId="77777777" w:rsidR="00BE52CE" w:rsidRPr="005B17D3" w:rsidRDefault="00BE52CE" w:rsidP="00884662">
      <w:pPr>
        <w:pStyle w:val="ListBull2"/>
        <w:numPr>
          <w:ilvl w:val="1"/>
          <w:numId w:val="64"/>
        </w:numPr>
      </w:pPr>
      <w:r w:rsidRPr="005B17D3">
        <w:t>The Date of Death occurred in the current year, the Enrollment End Date will be set to the current date (e.g., the reported death is 2017 and today is 1/21/2017, the Enrollment End Date will be 1/21/2017).</w:t>
      </w:r>
    </w:p>
    <w:p w14:paraId="4A60FF08" w14:textId="77777777" w:rsidR="00BE52CE" w:rsidRPr="005B17D3" w:rsidRDefault="00BE52CE" w:rsidP="00EF3896">
      <w:pPr>
        <w:pStyle w:val="ListBull2"/>
      </w:pPr>
      <w:r w:rsidRPr="005B17D3">
        <w:t>If the Date of Death is reported in the MM/YYYY format by MVI, and:</w:t>
      </w:r>
    </w:p>
    <w:p w14:paraId="0624B957" w14:textId="77777777" w:rsidR="00BE52CE" w:rsidRPr="005B17D3" w:rsidRDefault="00BE52CE" w:rsidP="00884662">
      <w:pPr>
        <w:pStyle w:val="ListBull2"/>
        <w:numPr>
          <w:ilvl w:val="1"/>
          <w:numId w:val="64"/>
        </w:numPr>
      </w:pPr>
      <w:r w:rsidRPr="005B17D3">
        <w:t>The death occurred in the prior year, the Enrollment End Date will be set to the last day of the reported month of that year (e.g., the reported death is 03/2016 and today is 1/21/2017, the Enrollment End Date will be 3/31/2016).</w:t>
      </w:r>
    </w:p>
    <w:p w14:paraId="49E6F381" w14:textId="77777777" w:rsidR="00BE52CE" w:rsidRPr="005B17D3" w:rsidRDefault="00BE52CE" w:rsidP="00884662">
      <w:pPr>
        <w:pStyle w:val="ListBull2"/>
        <w:numPr>
          <w:ilvl w:val="1"/>
          <w:numId w:val="64"/>
        </w:numPr>
      </w:pPr>
      <w:r w:rsidRPr="005B17D3">
        <w:t>The death occurred in the prior month of the current year, the Enrollment End Date will be set to the last day of the reported month of the current year (e.g., the reported death is 01/2017 and today is 2/21/2017, the Enrollment End Date will be 1/31/2017).</w:t>
      </w:r>
    </w:p>
    <w:p w14:paraId="3C187ED8" w14:textId="77777777" w:rsidR="00BE52CE" w:rsidRPr="005B17D3" w:rsidRDefault="00BE52CE" w:rsidP="00884662">
      <w:pPr>
        <w:pStyle w:val="ListBull2"/>
        <w:numPr>
          <w:ilvl w:val="1"/>
          <w:numId w:val="64"/>
        </w:numPr>
      </w:pPr>
      <w:r w:rsidRPr="005B17D3">
        <w:t>The death occurred in the current month of the current year, the Enrollment End Date is the current date (e.g., if today is 2/14/2017 and date of death sent is 02/2017, the system will set the date to 2/14/2017).</w:t>
      </w:r>
    </w:p>
    <w:p w14:paraId="12C6FC4A" w14:textId="77777777" w:rsidR="00BE52CE" w:rsidRPr="005B17D3" w:rsidRDefault="00BE52CE" w:rsidP="00884662">
      <w:pPr>
        <w:pStyle w:val="BodyTextBullet2"/>
        <w:numPr>
          <w:ilvl w:val="0"/>
          <w:numId w:val="164"/>
        </w:numPr>
      </w:pPr>
      <w:r w:rsidRPr="005B17D3">
        <w:t>If the Date of Death is deleted, ES automatically NULLS out the Death Notification Source, Supporting Document Short Name, Date of Death Entered By, and the Date on which Date of Death was entered. The Date of Death Update Date should be set to the current date.</w:t>
      </w:r>
    </w:p>
    <w:p w14:paraId="76C951DC" w14:textId="77777777" w:rsidR="00BE52CE" w:rsidRPr="005B17D3" w:rsidRDefault="00BE52CE" w:rsidP="00EF3896">
      <w:pPr>
        <w:pStyle w:val="ScreenField"/>
      </w:pPr>
    </w:p>
    <w:p w14:paraId="245660DB" w14:textId="77777777" w:rsidR="00BE52CE" w:rsidRPr="005B17D3" w:rsidRDefault="00BE52CE" w:rsidP="00EF3896">
      <w:pPr>
        <w:pStyle w:val="ScreenField"/>
      </w:pPr>
      <w:r w:rsidRPr="005B17D3">
        <w:t>Death Notification Source:</w:t>
      </w:r>
    </w:p>
    <w:p w14:paraId="20CE75D2" w14:textId="77777777" w:rsidR="00BE52CE" w:rsidRPr="005B17D3" w:rsidRDefault="00BE52CE" w:rsidP="00EF3896">
      <w:pPr>
        <w:pStyle w:val="ScreenFieldDesc"/>
      </w:pPr>
      <w:r w:rsidRPr="005B17D3">
        <w:t>Death Notification Source is defined as the source of the Date of Death being added. The Death Notification Source value appears as SPOUSE/NOK/OTHER PERSON when the Date of Death is entered. Death Notification Source is a read-only field.</w:t>
      </w:r>
    </w:p>
    <w:p w14:paraId="2B8ABEF9" w14:textId="77777777" w:rsidR="00BE52CE" w:rsidRPr="005B17D3" w:rsidRDefault="00BE52CE" w:rsidP="00EF3896">
      <w:pPr>
        <w:pStyle w:val="ScreenFieldDesc"/>
      </w:pPr>
      <w:r w:rsidRPr="005B17D3">
        <w:t>Death Notification Source is required information if the Date of Death is populated.</w:t>
      </w:r>
    </w:p>
    <w:p w14:paraId="04CD2D74" w14:textId="77777777" w:rsidR="00BE52CE" w:rsidRPr="005B17D3" w:rsidRDefault="00BE52CE" w:rsidP="00EF3896">
      <w:pPr>
        <w:pStyle w:val="RulesandMore"/>
      </w:pPr>
      <w:r w:rsidRPr="005B17D3">
        <w:t>Rules...</w:t>
      </w:r>
    </w:p>
    <w:p w14:paraId="4E556A32" w14:textId="77777777" w:rsidR="00BE52CE" w:rsidRPr="005B17D3" w:rsidRDefault="00BE52CE" w:rsidP="00884662">
      <w:pPr>
        <w:pStyle w:val="BodyTextBullet2"/>
        <w:numPr>
          <w:ilvl w:val="0"/>
          <w:numId w:val="130"/>
        </w:numPr>
      </w:pPr>
      <w:r w:rsidRPr="005B17D3">
        <w:t xml:space="preserve">SPOUSE/NOK/OTHER PERSON will be the only value in the </w:t>
      </w:r>
      <w:r w:rsidRPr="005B17D3">
        <w:rPr>
          <w:b/>
        </w:rPr>
        <w:t>Source of Notification</w:t>
      </w:r>
      <w:r w:rsidRPr="005B17D3">
        <w:t xml:space="preserve"> field.</w:t>
      </w:r>
    </w:p>
    <w:p w14:paraId="3DD7DCB3" w14:textId="77777777" w:rsidR="00BE52CE" w:rsidRPr="005B17D3" w:rsidRDefault="00BE52CE" w:rsidP="00EF3896">
      <w:pPr>
        <w:pStyle w:val="ListBull2"/>
      </w:pPr>
      <w:r w:rsidRPr="005B17D3">
        <w:t>After a Date of Death is entered, a popup with following message appears: "Death Notification Source will be set to SPOUSE/NOK/OTHER PERSON." Clicking OK will populate the Death Notification Source as that.</w:t>
      </w:r>
    </w:p>
    <w:p w14:paraId="1D3AA562" w14:textId="77777777" w:rsidR="00BE52CE" w:rsidRPr="005B17D3" w:rsidRDefault="00BE52CE" w:rsidP="00EF3896">
      <w:pPr>
        <w:pStyle w:val="ScreenField"/>
      </w:pPr>
    </w:p>
    <w:p w14:paraId="6DE758B8" w14:textId="77777777" w:rsidR="00BE52CE" w:rsidRPr="005B17D3" w:rsidRDefault="00BE52CE" w:rsidP="00EF3896">
      <w:pPr>
        <w:pStyle w:val="ScreenField"/>
      </w:pPr>
      <w:r w:rsidRPr="005B17D3">
        <w:t>Death Notification Site:</w:t>
      </w:r>
    </w:p>
    <w:p w14:paraId="3D81F9CC" w14:textId="1F5B836E" w:rsidR="00BE52CE" w:rsidRPr="005B17D3" w:rsidRDefault="00BE52CE" w:rsidP="00EF3896">
      <w:pPr>
        <w:pStyle w:val="ScreenFieldDesc"/>
      </w:pPr>
      <w:r w:rsidRPr="005B17D3">
        <w:fldChar w:fldCharType="begin"/>
      </w:r>
      <w:r w:rsidRPr="005B17D3">
        <w:instrText xml:space="preserve"> XE "Death:Notification Site" </w:instrText>
      </w:r>
      <w:r w:rsidRPr="005B17D3">
        <w:fldChar w:fldCharType="end"/>
      </w:r>
      <w:r w:rsidRPr="005B17D3">
        <w:t xml:space="preserve">Identifies the name or number of the </w:t>
      </w:r>
      <w:r w:rsidRPr="005B17D3">
        <w:rPr>
          <w:rStyle w:val="Text-onlypopuphotspot"/>
        </w:rPr>
        <w:t>VAMC</w:t>
      </w:r>
      <w:r w:rsidRPr="005B17D3">
        <w:t xml:space="preserve"> facility that updates the record or </w:t>
      </w:r>
      <w:r w:rsidRPr="005B17D3">
        <w:rPr>
          <w:rStyle w:val="Text-onlypopuphotspot"/>
        </w:rPr>
        <w:t>HEC</w:t>
      </w:r>
      <w:r w:rsidR="009D1716" w:rsidRPr="005B17D3">
        <w:t>. Select from the dropdown.</w:t>
      </w:r>
    </w:p>
    <w:p w14:paraId="14CDCA30" w14:textId="77777777" w:rsidR="008D4985" w:rsidRPr="005B17D3" w:rsidRDefault="008D4985" w:rsidP="00EF3896">
      <w:pPr>
        <w:pStyle w:val="ScreenField"/>
      </w:pPr>
    </w:p>
    <w:p w14:paraId="3E58EC90" w14:textId="77777777" w:rsidR="00BE52CE" w:rsidRPr="005B17D3" w:rsidRDefault="00BE52CE" w:rsidP="00EF3896">
      <w:pPr>
        <w:pStyle w:val="ScreenField"/>
      </w:pPr>
      <w:r w:rsidRPr="005B17D3">
        <w:t>Date of Death</w:t>
      </w:r>
      <w:r w:rsidRPr="005B17D3">
        <w:fldChar w:fldCharType="begin"/>
      </w:r>
      <w:r w:rsidRPr="005B17D3">
        <w:instrText xml:space="preserve"> XE "Death:Date of:Report" </w:instrText>
      </w:r>
      <w:r w:rsidRPr="005B17D3">
        <w:fldChar w:fldCharType="end"/>
      </w:r>
      <w:r w:rsidRPr="005B17D3">
        <w:t xml:space="preserve"> Report</w:t>
      </w:r>
      <w:r w:rsidRPr="005B17D3">
        <w:fldChar w:fldCharType="begin"/>
      </w:r>
      <w:r w:rsidRPr="005B17D3">
        <w:instrText xml:space="preserve"> XE "Report:Date of Death" </w:instrText>
      </w:r>
      <w:r w:rsidRPr="005B17D3">
        <w:fldChar w:fldCharType="end"/>
      </w:r>
      <w:r w:rsidRPr="005B17D3">
        <w:t xml:space="preserve"> Date</w:t>
      </w:r>
      <w:r w:rsidRPr="005B17D3">
        <w:fldChar w:fldCharType="begin"/>
      </w:r>
      <w:r w:rsidRPr="005B17D3">
        <w:instrText xml:space="preserve"> XE "Date:Identity Traits: of Death Report" </w:instrText>
      </w:r>
      <w:r w:rsidRPr="005B17D3">
        <w:fldChar w:fldCharType="end"/>
      </w:r>
      <w:r w:rsidRPr="005B17D3">
        <w:t>:</w:t>
      </w:r>
    </w:p>
    <w:p w14:paraId="747827E7" w14:textId="77777777" w:rsidR="00BE52CE" w:rsidRPr="005B17D3" w:rsidRDefault="00BE52CE" w:rsidP="00EF3896">
      <w:pPr>
        <w:pStyle w:val="ScreenFieldDesc"/>
      </w:pPr>
      <w:r w:rsidRPr="005B17D3">
        <w:t>The date the Date of Death is reported or updated (system filled and may be imprecise).</w:t>
      </w:r>
    </w:p>
    <w:p w14:paraId="409FAFB8" w14:textId="77777777" w:rsidR="00BE52CE" w:rsidRPr="005B17D3" w:rsidRDefault="00BE52CE" w:rsidP="00EF3896">
      <w:pPr>
        <w:pStyle w:val="RulesandMore"/>
      </w:pPr>
      <w:r w:rsidRPr="005B17D3">
        <w:t>More...</w:t>
      </w:r>
    </w:p>
    <w:p w14:paraId="492507C6" w14:textId="77777777" w:rsidR="00BE52CE" w:rsidRPr="005B17D3" w:rsidRDefault="00BE52CE" w:rsidP="00EF3896">
      <w:pPr>
        <w:pStyle w:val="ListBull2"/>
      </w:pPr>
      <w:r w:rsidRPr="005B17D3">
        <w:t>ES</w:t>
      </w:r>
      <w:r w:rsidRPr="005B17D3">
        <w:fldChar w:fldCharType="begin"/>
      </w:r>
      <w:r w:rsidRPr="005B17D3">
        <w:instrText xml:space="preserve"> XE "ES" </w:instrText>
      </w:r>
      <w:r w:rsidRPr="005B17D3">
        <w:fldChar w:fldCharType="end"/>
      </w:r>
      <w:r w:rsidRPr="005B17D3">
        <w:t xml:space="preserve"> will use the date received if the source does not supply a date.</w:t>
      </w:r>
    </w:p>
    <w:p w14:paraId="2CA82048" w14:textId="77777777" w:rsidR="00BE52CE" w:rsidRPr="005B17D3" w:rsidRDefault="00BE52CE" w:rsidP="00EF3896">
      <w:pPr>
        <w:pStyle w:val="ScreenField"/>
      </w:pPr>
    </w:p>
    <w:p w14:paraId="48EB2C78" w14:textId="77777777" w:rsidR="00BE52CE" w:rsidRPr="005B17D3" w:rsidRDefault="00BE52CE" w:rsidP="00EF3896">
      <w:pPr>
        <w:pStyle w:val="ScreenField"/>
      </w:pPr>
      <w:r w:rsidRPr="005B17D3">
        <w:rPr>
          <w:noProof/>
        </w:rPr>
        <w:drawing>
          <wp:inline distT="0" distB="0" distL="0" distR="0" wp14:anchorId="2042E43E" wp14:editId="413AED93">
            <wp:extent cx="119380" cy="119380"/>
            <wp:effectExtent l="19050" t="0" r="0" b="0"/>
            <wp:docPr id="1015" name="Picture 1015" descr="required fiel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5" descr="required field symbol"/>
                    <pic:cNvPicPr>
                      <a:picLocks noChangeAspect="1" noChangeArrowheads="1"/>
                    </pic:cNvPicPr>
                  </pic:nvPicPr>
                  <pic:blipFill>
                    <a:blip r:embed="rId33" cstate="print"/>
                    <a:srcRect/>
                    <a:stretch>
                      <a:fillRect/>
                    </a:stretch>
                  </pic:blipFill>
                  <pic:spPr bwMode="auto">
                    <a:xfrm>
                      <a:off x="0" y="0"/>
                      <a:ext cx="119380" cy="119380"/>
                    </a:xfrm>
                    <a:prstGeom prst="rect">
                      <a:avLst/>
                    </a:prstGeom>
                    <a:noFill/>
                    <a:ln w="9525">
                      <a:noFill/>
                      <a:miter lim="800000"/>
                      <a:headEnd/>
                      <a:tailEnd/>
                    </a:ln>
                  </pic:spPr>
                </pic:pic>
              </a:graphicData>
            </a:graphic>
          </wp:inline>
        </w:drawing>
      </w:r>
      <w:r w:rsidRPr="005B17D3">
        <w:t>Preferred Facility</w:t>
      </w:r>
      <w:r w:rsidRPr="005B17D3">
        <w:fldChar w:fldCharType="begin"/>
      </w:r>
      <w:r w:rsidRPr="005B17D3">
        <w:instrText xml:space="preserve"> XE "Facility:preferred" </w:instrText>
      </w:r>
      <w:r w:rsidRPr="005B17D3">
        <w:fldChar w:fldCharType="end"/>
      </w:r>
      <w:r w:rsidRPr="005B17D3">
        <w:t>:</w:t>
      </w:r>
    </w:p>
    <w:p w14:paraId="0115C7EC" w14:textId="010EFC13" w:rsidR="00BE52CE" w:rsidRPr="005B17D3" w:rsidRDefault="00BE52CE" w:rsidP="00EF3896">
      <w:pPr>
        <w:pStyle w:val="ScreenFieldDesc"/>
      </w:pPr>
      <w:r w:rsidRPr="005B17D3">
        <w:t xml:space="preserve">ES automatically determines the </w:t>
      </w:r>
      <w:r w:rsidR="006204FA" w:rsidRPr="005B17D3">
        <w:t>Veterans</w:t>
      </w:r>
      <w:r w:rsidRPr="005B17D3">
        <w:t xml:space="preserve"> </w:t>
      </w:r>
      <w:r w:rsidRPr="005B17D3">
        <w:rPr>
          <w:i/>
        </w:rPr>
        <w:t>Preferred Facility</w:t>
      </w:r>
      <w:r w:rsidRPr="005B17D3">
        <w:t xml:space="preserve"> by obtaining a list of active and inactive PCPs from the Corporate Data Warehouse (CDW). "PCP" is the </w:t>
      </w:r>
      <w:r w:rsidR="006204FA" w:rsidRPr="005B17D3">
        <w:t>Veterans</w:t>
      </w:r>
      <w:r w:rsidRPr="005B17D3">
        <w:t xml:space="preserve"> Primary Care Provider.</w:t>
      </w:r>
    </w:p>
    <w:p w14:paraId="3BA3516C" w14:textId="77777777" w:rsidR="00BE52CE" w:rsidRPr="005B17D3" w:rsidRDefault="00BE52CE" w:rsidP="00EF3896">
      <w:pPr>
        <w:pStyle w:val="ScreenFieldDesc"/>
      </w:pPr>
      <w:r w:rsidRPr="005B17D3">
        <w:t xml:space="preserve">The PCP is assigned in preferential order by source designation: Active PCP, Inactive PCP, ESR, then VistA. The source designation is next to the </w:t>
      </w:r>
      <w:r w:rsidRPr="005B17D3">
        <w:rPr>
          <w:b/>
        </w:rPr>
        <w:t>Preferred Facility</w:t>
      </w:r>
      <w:r w:rsidRPr="005B17D3">
        <w:t xml:space="preserve"> field.</w:t>
      </w:r>
    </w:p>
    <w:p w14:paraId="037767EB" w14:textId="77777777" w:rsidR="00BE52CE" w:rsidRPr="005B17D3" w:rsidRDefault="00BE52CE" w:rsidP="00EF3896">
      <w:pPr>
        <w:pStyle w:val="ScreenFieldDesc"/>
      </w:pPr>
      <w:r w:rsidRPr="005B17D3">
        <w:t xml:space="preserve">PCPs are displayed and not editable if there are preferred facilities with a source designation of "PCP Active". </w:t>
      </w:r>
    </w:p>
    <w:p w14:paraId="16DA4C7C" w14:textId="77777777" w:rsidR="00BE52CE" w:rsidRPr="005B17D3" w:rsidRDefault="00BE52CE" w:rsidP="00EF3896">
      <w:pPr>
        <w:pStyle w:val="ScreenFieldDesc"/>
      </w:pPr>
      <w:r w:rsidRPr="005B17D3">
        <w:t xml:space="preserve">Updates to the </w:t>
      </w:r>
      <w:r w:rsidRPr="005B17D3">
        <w:rPr>
          <w:b/>
        </w:rPr>
        <w:t>Preferred Facility</w:t>
      </w:r>
      <w:r w:rsidRPr="005B17D3">
        <w:t xml:space="preserve"> fields are allowed only if the preferred facilities' source designation is "PCP Inactive", "ESR", "Vista", or "NULL."</w:t>
      </w:r>
    </w:p>
    <w:p w14:paraId="4FB4E7AB" w14:textId="77777777" w:rsidR="00BE52CE" w:rsidRPr="005B17D3" w:rsidRDefault="00BE52CE" w:rsidP="00EF3896">
      <w:pPr>
        <w:pStyle w:val="ScreenFieldDesc"/>
      </w:pPr>
      <w:r w:rsidRPr="005B17D3">
        <w:t xml:space="preserve">From the dropdown, the user is required to select at least one </w:t>
      </w:r>
      <w:r w:rsidRPr="005B17D3">
        <w:rPr>
          <w:i/>
        </w:rPr>
        <w:t>Preferred Facility</w:t>
      </w:r>
      <w:r w:rsidRPr="005B17D3">
        <w:t>, if none exist. When selecting, the source designation for the selected/edited facility is set to "ESR".</w:t>
      </w:r>
    </w:p>
    <w:p w14:paraId="6A2874EB" w14:textId="77777777" w:rsidR="00BE52CE" w:rsidRPr="005B17D3" w:rsidRDefault="00BE52CE" w:rsidP="00EF3896">
      <w:pPr>
        <w:pStyle w:val="ScreenFieldDesc"/>
      </w:pPr>
      <w:r w:rsidRPr="005B17D3">
        <w:t>Preferred Facility data is shared with VistA.</w:t>
      </w:r>
    </w:p>
    <w:p w14:paraId="2D1A477E" w14:textId="77777777" w:rsidR="00BE52CE" w:rsidRPr="005B17D3" w:rsidRDefault="00BE52CE" w:rsidP="00EF3896">
      <w:pPr>
        <w:pStyle w:val="ScreenField"/>
      </w:pPr>
    </w:p>
    <w:p w14:paraId="64358ABB" w14:textId="77777777" w:rsidR="00BE52CE" w:rsidRPr="005B17D3" w:rsidRDefault="00BE52CE" w:rsidP="00EF3896">
      <w:pPr>
        <w:pStyle w:val="Fields"/>
        <w:rPr>
          <w:bCs/>
          <w:sz w:val="20"/>
          <w:szCs w:val="20"/>
        </w:rPr>
      </w:pPr>
      <w:r w:rsidRPr="005B17D3">
        <w:rPr>
          <w:noProof/>
          <w:color w:val="FF0000"/>
          <w:sz w:val="20"/>
          <w:szCs w:val="20"/>
          <w:u w:val="none"/>
        </w:rPr>
        <w:drawing>
          <wp:inline distT="0" distB="0" distL="0" distR="0" wp14:anchorId="0CB8EC15" wp14:editId="2D45A6A4">
            <wp:extent cx="103505" cy="103505"/>
            <wp:effectExtent l="0" t="0" r="0" b="0"/>
            <wp:docPr id="14" name="Picture 996" descr="required fiel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6" descr="required field symbol"/>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03505" cy="103505"/>
                    </a:xfrm>
                    <a:prstGeom prst="rect">
                      <a:avLst/>
                    </a:prstGeom>
                    <a:noFill/>
                    <a:ln>
                      <a:noFill/>
                    </a:ln>
                  </pic:spPr>
                </pic:pic>
              </a:graphicData>
            </a:graphic>
          </wp:inline>
        </w:drawing>
      </w:r>
      <w:r w:rsidRPr="005B17D3">
        <w:rPr>
          <w:color w:val="808080" w:themeColor="background1" w:themeShade="80"/>
        </w:rPr>
        <w:t>Preferred Language</w:t>
      </w:r>
      <w:r w:rsidRPr="005B17D3">
        <w:rPr>
          <w:color w:val="808080" w:themeColor="background1" w:themeShade="80"/>
        </w:rPr>
        <w:fldChar w:fldCharType="begin"/>
      </w:r>
      <w:r w:rsidRPr="005B17D3">
        <w:rPr>
          <w:color w:val="808080" w:themeColor="background1" w:themeShade="80"/>
          <w:sz w:val="20"/>
        </w:rPr>
        <w:instrText xml:space="preserve"> XE "</w:instrText>
      </w:r>
      <w:r w:rsidRPr="005B17D3">
        <w:rPr>
          <w:color w:val="808080" w:themeColor="background1" w:themeShade="80"/>
        </w:rPr>
        <w:instrText>Facility:</w:instrText>
      </w:r>
      <w:r w:rsidRPr="005B17D3">
        <w:rPr>
          <w:color w:val="808080" w:themeColor="background1" w:themeShade="80"/>
          <w:sz w:val="20"/>
        </w:rPr>
        <w:instrText xml:space="preserve">preferred:AAP" </w:instrText>
      </w:r>
      <w:r w:rsidRPr="005B17D3">
        <w:rPr>
          <w:color w:val="808080" w:themeColor="background1" w:themeShade="80"/>
        </w:rPr>
        <w:fldChar w:fldCharType="end"/>
      </w:r>
      <w:r w:rsidRPr="005B17D3">
        <w:rPr>
          <w:color w:val="808080" w:themeColor="background1" w:themeShade="80"/>
        </w:rPr>
        <w:t>:</w:t>
      </w:r>
      <w:r w:rsidRPr="005B17D3">
        <w:rPr>
          <w:color w:val="808080" w:themeColor="background1" w:themeShade="80"/>
          <w:u w:val="none"/>
        </w:rPr>
        <w:t xml:space="preserve"> </w:t>
      </w:r>
      <w:r w:rsidRPr="005B17D3">
        <w:rPr>
          <w:u w:val="none"/>
        </w:rPr>
        <w:t>(Currently Inactive)</w:t>
      </w:r>
    </w:p>
    <w:p w14:paraId="75181F97" w14:textId="28D481D8" w:rsidR="00BE52CE" w:rsidRPr="005B17D3" w:rsidRDefault="00BE52CE" w:rsidP="00EF3896">
      <w:pPr>
        <w:pStyle w:val="ScreenFieldDesc"/>
      </w:pPr>
      <w:r w:rsidRPr="005B17D3">
        <w:t xml:space="preserve">The </w:t>
      </w:r>
      <w:r w:rsidR="006204FA" w:rsidRPr="005B17D3">
        <w:t>Veterans</w:t>
      </w:r>
      <w:r w:rsidRPr="005B17D3">
        <w:t xml:space="preserve"> preferred language. The </w:t>
      </w:r>
      <w:r w:rsidRPr="005B17D3">
        <w:rPr>
          <w:b/>
        </w:rPr>
        <w:t>Preferred Language</w:t>
      </w:r>
      <w:r w:rsidRPr="005B17D3">
        <w:t xml:space="preserve"> field defaults to English but may be changed.</w:t>
      </w:r>
    </w:p>
    <w:p w14:paraId="3980E721" w14:textId="77777777" w:rsidR="00BE52CE" w:rsidRPr="005B17D3" w:rsidRDefault="00BE52CE" w:rsidP="00EF3896">
      <w:pPr>
        <w:pStyle w:val="ScreenFieldDesc"/>
      </w:pPr>
      <w:r w:rsidRPr="005B17D3">
        <w:t>The user selects their preferred language from a dropdown list.</w:t>
      </w:r>
    </w:p>
    <w:p w14:paraId="212FBFD2" w14:textId="77777777" w:rsidR="00BE52CE" w:rsidRPr="005B17D3" w:rsidRDefault="00BE52CE" w:rsidP="00EF3896">
      <w:pPr>
        <w:pStyle w:val="ScreenField"/>
      </w:pPr>
    </w:p>
    <w:p w14:paraId="3FDEA52B" w14:textId="77777777" w:rsidR="00BE52CE" w:rsidRPr="005B17D3" w:rsidRDefault="00BE52CE" w:rsidP="00EF3896">
      <w:pPr>
        <w:pStyle w:val="Fields"/>
        <w:rPr>
          <w:bCs/>
          <w:sz w:val="20"/>
          <w:szCs w:val="20"/>
        </w:rPr>
      </w:pPr>
      <w:r w:rsidRPr="005B17D3">
        <w:rPr>
          <w:noProof/>
          <w:color w:val="FF0000"/>
          <w:sz w:val="20"/>
          <w:szCs w:val="20"/>
          <w:u w:val="none"/>
        </w:rPr>
        <w:drawing>
          <wp:inline distT="0" distB="0" distL="0" distR="0" wp14:anchorId="6416A037" wp14:editId="530D587D">
            <wp:extent cx="103505" cy="103505"/>
            <wp:effectExtent l="0" t="0" r="0" b="0"/>
            <wp:docPr id="15" name="Picture 997" descr="required fiel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7" descr="required field symbol"/>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03505" cy="103505"/>
                    </a:xfrm>
                    <a:prstGeom prst="rect">
                      <a:avLst/>
                    </a:prstGeom>
                    <a:noFill/>
                    <a:ln>
                      <a:noFill/>
                    </a:ln>
                  </pic:spPr>
                </pic:pic>
              </a:graphicData>
            </a:graphic>
          </wp:inline>
        </w:drawing>
      </w:r>
      <w:r w:rsidRPr="005B17D3">
        <w:rPr>
          <w:color w:val="808080" w:themeColor="background1" w:themeShade="80"/>
        </w:rPr>
        <w:t>Language Entry Date</w:t>
      </w:r>
      <w:r w:rsidRPr="005B17D3">
        <w:rPr>
          <w:color w:val="808080" w:themeColor="background1" w:themeShade="80"/>
        </w:rPr>
        <w:fldChar w:fldCharType="begin"/>
      </w:r>
      <w:r w:rsidRPr="005B17D3">
        <w:rPr>
          <w:color w:val="808080" w:themeColor="background1" w:themeShade="80"/>
          <w:sz w:val="20"/>
        </w:rPr>
        <w:instrText xml:space="preserve"> XE "</w:instrText>
      </w:r>
      <w:r w:rsidRPr="005B17D3">
        <w:rPr>
          <w:color w:val="808080" w:themeColor="background1" w:themeShade="80"/>
        </w:rPr>
        <w:instrText>Facility:</w:instrText>
      </w:r>
      <w:r w:rsidRPr="005B17D3">
        <w:rPr>
          <w:color w:val="808080" w:themeColor="background1" w:themeShade="80"/>
          <w:sz w:val="20"/>
        </w:rPr>
        <w:instrText xml:space="preserve">preferred:AAP" </w:instrText>
      </w:r>
      <w:r w:rsidRPr="005B17D3">
        <w:rPr>
          <w:color w:val="808080" w:themeColor="background1" w:themeShade="80"/>
        </w:rPr>
        <w:fldChar w:fldCharType="end"/>
      </w:r>
      <w:r w:rsidRPr="005B17D3">
        <w:rPr>
          <w:color w:val="808080" w:themeColor="background1" w:themeShade="80"/>
        </w:rPr>
        <w:t>:</w:t>
      </w:r>
      <w:r w:rsidRPr="005B17D3">
        <w:rPr>
          <w:color w:val="767171" w:themeColor="background2" w:themeShade="80"/>
          <w:u w:val="none"/>
        </w:rPr>
        <w:t xml:space="preserve"> </w:t>
      </w:r>
      <w:r w:rsidRPr="005B17D3">
        <w:rPr>
          <w:u w:val="none"/>
        </w:rPr>
        <w:t>(Currently Inactive)</w:t>
      </w:r>
    </w:p>
    <w:p w14:paraId="5B734035" w14:textId="5CCAA479" w:rsidR="00BE52CE" w:rsidRPr="005B17D3" w:rsidRDefault="00BE52CE" w:rsidP="00EF3896">
      <w:pPr>
        <w:pStyle w:val="ScreenFieldDesc"/>
      </w:pPr>
      <w:r w:rsidRPr="005B17D3">
        <w:t xml:space="preserve">The date the </w:t>
      </w:r>
      <w:r w:rsidR="006204FA" w:rsidRPr="005B17D3">
        <w:t>Veterans</w:t>
      </w:r>
      <w:r w:rsidRPr="005B17D3">
        <w:t xml:space="preserve"> preferred language was entered. The date can be entered manually or automatically.</w:t>
      </w:r>
    </w:p>
    <w:p w14:paraId="6F730612" w14:textId="77777777" w:rsidR="00BE52CE" w:rsidRPr="005B17D3" w:rsidRDefault="00BE52CE" w:rsidP="00EF3896">
      <w:pPr>
        <w:pStyle w:val="RulesandMore"/>
        <w:rPr>
          <w:rFonts w:eastAsia="Calibri" w:cs="Arial"/>
        </w:rPr>
      </w:pPr>
      <w:r w:rsidRPr="005B17D3">
        <w:t>More</w:t>
      </w:r>
      <w:r w:rsidRPr="005B17D3">
        <w:rPr>
          <w:rFonts w:eastAsia="Calibri" w:cs="Arial"/>
        </w:rPr>
        <w:t>...</w:t>
      </w:r>
    </w:p>
    <w:p w14:paraId="2ABCD20F" w14:textId="77777777" w:rsidR="00BE52CE" w:rsidRPr="005B17D3" w:rsidRDefault="00BE52CE" w:rsidP="00EF3896">
      <w:pPr>
        <w:pStyle w:val="ListBull2"/>
      </w:pPr>
      <w:r w:rsidRPr="005B17D3">
        <w:t xml:space="preserve">The initial value for the </w:t>
      </w:r>
      <w:r w:rsidRPr="005B17D3">
        <w:rPr>
          <w:b/>
        </w:rPr>
        <w:t>Language Entry Date</w:t>
      </w:r>
      <w:r w:rsidRPr="005B17D3">
        <w:t xml:space="preserve"> field is blank.</w:t>
      </w:r>
    </w:p>
    <w:p w14:paraId="28D3441F" w14:textId="77777777" w:rsidR="00BE52CE" w:rsidRPr="005B17D3" w:rsidRDefault="00BE52CE" w:rsidP="00EF3896">
      <w:pPr>
        <w:pStyle w:val="ListBull2"/>
      </w:pPr>
      <w:r w:rsidRPr="005B17D3">
        <w:t xml:space="preserve">If no date is entered, the value defaults to the current date upon a successful update. </w:t>
      </w:r>
    </w:p>
    <w:p w14:paraId="3ABD2A9C" w14:textId="1BBD5C8D" w:rsidR="005B2314" w:rsidRPr="005B17D3" w:rsidRDefault="00BE52CE" w:rsidP="00EF3896">
      <w:pPr>
        <w:pStyle w:val="ListBull2"/>
      </w:pPr>
      <w:r w:rsidRPr="005B17D3">
        <w:t xml:space="preserve">If the user selects a value from the Preferred Language drop-down list, the </w:t>
      </w:r>
      <w:r w:rsidRPr="005B17D3">
        <w:rPr>
          <w:b/>
        </w:rPr>
        <w:t>Language Entry Date</w:t>
      </w:r>
      <w:r w:rsidRPr="005B17D3">
        <w:t xml:space="preserve"> field is blank, but can be edited. For example, if a Veteran enters his/her preferred language on a 10</w:t>
      </w:r>
      <w:ins w:id="1182" w:author="Wills, Cheryl G.,  OCC" w:date="2020-01-09T10:32:00Z">
        <w:r w:rsidR="00AD4B72" w:rsidRPr="005B17D3">
          <w:t>-</w:t>
        </w:r>
      </w:ins>
      <w:r w:rsidRPr="005B17D3">
        <w:t>10EZ form, the ES user should enter the date of the 10</w:t>
      </w:r>
      <w:ins w:id="1183" w:author="Wills, Cheryl G.,  OCC" w:date="2020-01-09T10:32:00Z">
        <w:r w:rsidR="00AD4B72" w:rsidRPr="005B17D3">
          <w:t>-</w:t>
        </w:r>
      </w:ins>
      <w:del w:id="1184" w:author="Wills, Cheryl G.,  OCC" w:date="2020-01-09T10:32:00Z">
        <w:r w:rsidRPr="005B17D3" w:rsidDel="00AD4B72">
          <w:delText>/</w:delText>
        </w:r>
      </w:del>
      <w:r w:rsidRPr="005B17D3">
        <w:t xml:space="preserve">10EZ form into the </w:t>
      </w:r>
      <w:r w:rsidRPr="005B17D3">
        <w:rPr>
          <w:b/>
        </w:rPr>
        <w:t>Language Entry Date</w:t>
      </w:r>
      <w:r w:rsidRPr="005B17D3">
        <w:t xml:space="preserve"> field.</w:t>
      </w:r>
    </w:p>
    <w:p w14:paraId="06187F70" w14:textId="77777777" w:rsidR="00BE52CE" w:rsidRPr="005B17D3" w:rsidRDefault="00BE52CE" w:rsidP="00EF3896">
      <w:pPr>
        <w:pStyle w:val="RulesandMore"/>
      </w:pPr>
      <w:r w:rsidRPr="005B17D3">
        <w:t>Rules...</w:t>
      </w:r>
    </w:p>
    <w:p w14:paraId="74DD9A37" w14:textId="77777777" w:rsidR="00BE52CE" w:rsidRPr="005B17D3" w:rsidRDefault="00BE52CE" w:rsidP="00EF3896">
      <w:pPr>
        <w:pStyle w:val="RulesandMore"/>
        <w:rPr>
          <w:i w:val="0"/>
        </w:rPr>
      </w:pPr>
      <w:r w:rsidRPr="005B17D3">
        <w:rPr>
          <w:i w:val="0"/>
        </w:rPr>
        <w:t>Language Entry Date:</w:t>
      </w:r>
    </w:p>
    <w:p w14:paraId="74722876" w14:textId="77777777" w:rsidR="00BE52CE" w:rsidRPr="005B17D3" w:rsidRDefault="00BE52CE" w:rsidP="00EF3896">
      <w:pPr>
        <w:pStyle w:val="ListBull2"/>
      </w:pPr>
      <w:r w:rsidRPr="005B17D3">
        <w:t>Cannot be a future date.</w:t>
      </w:r>
    </w:p>
    <w:p w14:paraId="5A873A11" w14:textId="61561159" w:rsidR="00BE52CE" w:rsidRPr="005B17D3" w:rsidRDefault="00BE52CE" w:rsidP="00EF3896">
      <w:pPr>
        <w:pStyle w:val="ListBull2"/>
      </w:pPr>
      <w:r w:rsidRPr="005B17D3">
        <w:t>Can be a date in the past</w:t>
      </w:r>
      <w:r w:rsidR="00C27358" w:rsidRPr="005B17D3">
        <w:t>;</w:t>
      </w:r>
      <w:r w:rsidRPr="005B17D3">
        <w:t xml:space="preserve"> </w:t>
      </w:r>
      <w:r w:rsidR="00C27358" w:rsidRPr="005B17D3">
        <w:t>however,</w:t>
      </w:r>
      <w:r w:rsidRPr="005B17D3">
        <w:t xml:space="preserve"> the date cannot be before the </w:t>
      </w:r>
      <w:r w:rsidR="006204FA" w:rsidRPr="005B17D3">
        <w:t>Veterans</w:t>
      </w:r>
      <w:r w:rsidRPr="005B17D3">
        <w:t xml:space="preserve"> date of birth.</w:t>
      </w:r>
    </w:p>
    <w:p w14:paraId="10CB7A1E" w14:textId="77777777" w:rsidR="00BE52CE" w:rsidRPr="005B17D3" w:rsidRDefault="00BE52CE" w:rsidP="00EF3896">
      <w:pPr>
        <w:pStyle w:val="ListBull2"/>
        <w:numPr>
          <w:ilvl w:val="0"/>
          <w:numId w:val="0"/>
        </w:numPr>
      </w:pPr>
    </w:p>
    <w:p w14:paraId="69187F80" w14:textId="77777777" w:rsidR="00BE52CE" w:rsidRPr="005B17D3" w:rsidRDefault="00BE52CE" w:rsidP="00EF3896">
      <w:pPr>
        <w:pStyle w:val="ScreenField"/>
      </w:pPr>
      <w:r w:rsidRPr="005B17D3">
        <w:t>Claim</w:t>
      </w:r>
      <w:r w:rsidRPr="005B17D3">
        <w:fldChar w:fldCharType="begin"/>
      </w:r>
      <w:r w:rsidRPr="005B17D3">
        <w:instrText xml:space="preserve"> XE "Claim:Folder Number" </w:instrText>
      </w:r>
      <w:r w:rsidRPr="005B17D3">
        <w:fldChar w:fldCharType="end"/>
      </w:r>
      <w:r w:rsidRPr="005B17D3">
        <w:t xml:space="preserve"> Folder Number:</w:t>
      </w:r>
    </w:p>
    <w:p w14:paraId="6BE050F3" w14:textId="7F949319" w:rsidR="00BE52CE" w:rsidRPr="005B17D3" w:rsidRDefault="00BE52CE" w:rsidP="00EF3896">
      <w:pPr>
        <w:pStyle w:val="ScreenFieldDesc"/>
      </w:pPr>
      <w:r w:rsidRPr="005B17D3">
        <w:t>A number is automatically assigned</w:t>
      </w:r>
      <w:r w:rsidRPr="005B17D3">
        <w:fldChar w:fldCharType="begin"/>
      </w:r>
      <w:r w:rsidRPr="005B17D3">
        <w:instrText xml:space="preserve"> XE "Assigned" </w:instrText>
      </w:r>
      <w:r w:rsidRPr="005B17D3">
        <w:fldChar w:fldCharType="end"/>
      </w:r>
      <w:r w:rsidRPr="005B17D3">
        <w:rPr>
          <w:rStyle w:val="Text-onlypopuphotspot"/>
          <w:szCs w:val="24"/>
        </w:rPr>
        <w:t xml:space="preserve"> by VBA</w:t>
      </w:r>
      <w:r w:rsidRPr="005B17D3">
        <w:t xml:space="preserve"> to each </w:t>
      </w:r>
      <w:r w:rsidR="006204FA" w:rsidRPr="005B17D3">
        <w:t>Veterans</w:t>
      </w:r>
      <w:r w:rsidRPr="005B17D3">
        <w:t xml:space="preserve"> claim for VA benefits.</w:t>
      </w:r>
    </w:p>
    <w:p w14:paraId="178E795C" w14:textId="77777777" w:rsidR="00BE52CE" w:rsidRPr="005B17D3" w:rsidRDefault="00BE52CE" w:rsidP="00EF3896">
      <w:pPr>
        <w:pStyle w:val="ScreenFieldDesc"/>
      </w:pPr>
      <w:r w:rsidRPr="005B17D3">
        <w:t>Claim Folder Number data is shared with VistA.</w:t>
      </w:r>
    </w:p>
    <w:p w14:paraId="4FD2744B" w14:textId="77777777" w:rsidR="00BE52CE" w:rsidRPr="005B17D3" w:rsidRDefault="00BE52CE" w:rsidP="00EF3896">
      <w:pPr>
        <w:pStyle w:val="RulesandMore"/>
      </w:pPr>
      <w:r w:rsidRPr="005B17D3">
        <w:t>Rules...</w:t>
      </w:r>
    </w:p>
    <w:p w14:paraId="57C45216" w14:textId="3171DFF6" w:rsidR="00BE52CE" w:rsidRPr="005B17D3" w:rsidRDefault="00BE52CE" w:rsidP="00EF3896">
      <w:pPr>
        <w:pStyle w:val="ListBull2"/>
      </w:pPr>
      <w:r w:rsidRPr="005B17D3">
        <w:t xml:space="preserve">The </w:t>
      </w:r>
      <w:r w:rsidRPr="005B17D3">
        <w:rPr>
          <w:i/>
          <w:iCs/>
        </w:rPr>
        <w:t>Claim Folder Number</w:t>
      </w:r>
      <w:r w:rsidRPr="005B17D3">
        <w:t xml:space="preserve"> is a 7-9</w:t>
      </w:r>
      <w:r w:rsidR="009B4D05" w:rsidRPr="005B17D3">
        <w:t>-</w:t>
      </w:r>
      <w:r w:rsidRPr="005B17D3">
        <w:t xml:space="preserve">character unique number utilized by the VBA prior to its conversion to use of the </w:t>
      </w:r>
      <w:r w:rsidRPr="005B17D3">
        <w:rPr>
          <w:iCs/>
        </w:rPr>
        <w:t>SSN</w:t>
      </w:r>
      <w:r w:rsidRPr="005B17D3">
        <w:rPr>
          <w:iCs/>
        </w:rPr>
        <w:fldChar w:fldCharType="begin"/>
      </w:r>
      <w:r w:rsidRPr="005B17D3">
        <w:instrText xml:space="preserve"> XE "SSN" </w:instrText>
      </w:r>
      <w:r w:rsidRPr="005B17D3">
        <w:rPr>
          <w:iCs/>
        </w:rPr>
        <w:fldChar w:fldCharType="end"/>
      </w:r>
      <w:r w:rsidRPr="005B17D3">
        <w:t xml:space="preserve">. The data field will accept either this 7-9 character unique number or the </w:t>
      </w:r>
      <w:r w:rsidRPr="005B17D3">
        <w:rPr>
          <w:iCs/>
        </w:rPr>
        <w:t>SSN</w:t>
      </w:r>
      <w:r w:rsidRPr="005B17D3">
        <w:t>. A claim number is established only if the beneficiary has filed a benefit claim with VBA. Leave the Claim Folder Number field blank if a claim number has not been established.</w:t>
      </w:r>
    </w:p>
    <w:p w14:paraId="218E04F7" w14:textId="77777777" w:rsidR="00BE52CE" w:rsidRPr="005B17D3" w:rsidRDefault="00BE52CE" w:rsidP="00EF3896">
      <w:pPr>
        <w:pStyle w:val="ListBull2"/>
      </w:pPr>
      <w:r w:rsidRPr="005B17D3">
        <w:t xml:space="preserve">The </w:t>
      </w:r>
      <w:r w:rsidRPr="005B17D3">
        <w:rPr>
          <w:iCs/>
        </w:rPr>
        <w:t>SSN</w:t>
      </w:r>
      <w:r w:rsidRPr="005B17D3">
        <w:rPr>
          <w:iCs/>
        </w:rPr>
        <w:fldChar w:fldCharType="begin"/>
      </w:r>
      <w:r w:rsidRPr="005B17D3">
        <w:instrText xml:space="preserve"> XE "SSN" </w:instrText>
      </w:r>
      <w:r w:rsidRPr="005B17D3">
        <w:rPr>
          <w:iCs/>
        </w:rPr>
        <w:fldChar w:fldCharType="end"/>
      </w:r>
      <w:r w:rsidRPr="005B17D3">
        <w:t xml:space="preserve"> data entry convention of typing in capitals 'SSN' or 'SS' is also supported for this field.</w:t>
      </w:r>
    </w:p>
    <w:p w14:paraId="60612B94" w14:textId="24DBBB00" w:rsidR="00BE52CE" w:rsidRPr="005B17D3" w:rsidRDefault="00BE52CE" w:rsidP="00EF3896">
      <w:pPr>
        <w:pStyle w:val="ListBull2"/>
      </w:pPr>
      <w:r w:rsidRPr="005B17D3">
        <w:t xml:space="preserve">A </w:t>
      </w:r>
      <w:r w:rsidRPr="005B17D3">
        <w:rPr>
          <w:iCs/>
        </w:rPr>
        <w:t>Pseudo SSN</w:t>
      </w:r>
      <w:r w:rsidRPr="005B17D3">
        <w:rPr>
          <w:iCs/>
        </w:rPr>
        <w:fldChar w:fldCharType="begin"/>
      </w:r>
      <w:r w:rsidRPr="005B17D3">
        <w:instrText xml:space="preserve"> XE "SSN" </w:instrText>
      </w:r>
      <w:r w:rsidRPr="005B17D3">
        <w:rPr>
          <w:iCs/>
        </w:rPr>
        <w:fldChar w:fldCharType="end"/>
      </w:r>
      <w:r w:rsidRPr="005B17D3">
        <w:t xml:space="preserve"> is not appropriate for this field.</w:t>
      </w:r>
    </w:p>
    <w:p w14:paraId="1CA1B3DD" w14:textId="1E446FE0" w:rsidR="005B6990" w:rsidRPr="005B17D3" w:rsidRDefault="005B6990" w:rsidP="005B6990">
      <w:pPr>
        <w:pStyle w:val="ListBull2"/>
      </w:pPr>
      <w:r w:rsidRPr="005B17D3">
        <w:t xml:space="preserve">To edit the </w:t>
      </w:r>
      <w:r w:rsidRPr="005B17D3">
        <w:rPr>
          <w:i/>
        </w:rPr>
        <w:t>Claim Folder Number</w:t>
      </w:r>
      <w:r w:rsidRPr="005B17D3">
        <w:t xml:space="preserve">, click the </w:t>
      </w:r>
      <w:r w:rsidRPr="005B17D3">
        <w:rPr>
          <w:b/>
        </w:rPr>
        <w:t xml:space="preserve">Demographics </w:t>
      </w:r>
      <w:r w:rsidRPr="005B17D3">
        <w:t xml:space="preserve">tab </w:t>
      </w:r>
      <w:r w:rsidRPr="005B17D3">
        <w:rPr>
          <w:rFonts w:asciiTheme="minorHAnsi" w:hAnsiTheme="minorHAnsi" w:cstheme="minorHAnsi"/>
        </w:rPr>
        <w:t xml:space="preserve">→ </w:t>
      </w:r>
      <w:r w:rsidRPr="005B17D3">
        <w:rPr>
          <w:b/>
        </w:rPr>
        <w:t>Personal</w:t>
      </w:r>
      <w:r w:rsidRPr="005B17D3">
        <w:t xml:space="preserve"> sub-tab, </w:t>
      </w:r>
      <w:r w:rsidR="00607B21" w:rsidRPr="005B17D3">
        <w:t>click U</w:t>
      </w:r>
      <w:r w:rsidRPr="005B17D3">
        <w:t xml:space="preserve">pdate </w:t>
      </w:r>
      <w:r w:rsidR="00607B21" w:rsidRPr="005B17D3">
        <w:t xml:space="preserve">to </w:t>
      </w:r>
      <w:r w:rsidRPr="005B17D3">
        <w:t>save.</w:t>
      </w:r>
    </w:p>
    <w:p w14:paraId="0AD1C148" w14:textId="77777777" w:rsidR="00BE52CE" w:rsidRPr="005B17D3" w:rsidRDefault="00BE52CE" w:rsidP="00EF3896">
      <w:pPr>
        <w:pStyle w:val="ListBull2"/>
        <w:numPr>
          <w:ilvl w:val="0"/>
          <w:numId w:val="0"/>
        </w:numPr>
      </w:pPr>
    </w:p>
    <w:p w14:paraId="2BF0ABF1" w14:textId="77777777" w:rsidR="00BE52CE" w:rsidRPr="005B17D3" w:rsidRDefault="00BE52CE" w:rsidP="00EF3896">
      <w:pPr>
        <w:pStyle w:val="ScreenField"/>
      </w:pPr>
      <w:r w:rsidRPr="005B17D3">
        <w:t>Claim</w:t>
      </w:r>
      <w:r w:rsidRPr="005B17D3">
        <w:fldChar w:fldCharType="begin"/>
      </w:r>
      <w:r w:rsidRPr="005B17D3">
        <w:instrText xml:space="preserve"> XE "Claim:Folder Location" </w:instrText>
      </w:r>
      <w:r w:rsidRPr="005B17D3">
        <w:fldChar w:fldCharType="end"/>
      </w:r>
      <w:r w:rsidRPr="005B17D3">
        <w:t xml:space="preserve"> Folder Location:</w:t>
      </w:r>
    </w:p>
    <w:p w14:paraId="4B010CA6" w14:textId="77777777" w:rsidR="00BE52CE" w:rsidRPr="005B17D3" w:rsidRDefault="00BE52CE" w:rsidP="00EF3896">
      <w:pPr>
        <w:pStyle w:val="ScreenFieldDesc"/>
      </w:pPr>
      <w:r w:rsidRPr="005B17D3">
        <w:t>The Claim Folder Location is the VA regional office</w:t>
      </w:r>
      <w:r w:rsidRPr="005B17D3">
        <w:fldChar w:fldCharType="begin"/>
      </w:r>
      <w:r w:rsidRPr="005B17D3">
        <w:instrText xml:space="preserve"> XE "Office:VA Regional" </w:instrText>
      </w:r>
      <w:r w:rsidRPr="005B17D3">
        <w:fldChar w:fldCharType="end"/>
      </w:r>
      <w:r w:rsidRPr="005B17D3">
        <w:t xml:space="preserve"> or record location where the beneficiary's claim folder is filed. </w:t>
      </w:r>
    </w:p>
    <w:p w14:paraId="024F1CD1" w14:textId="77777777" w:rsidR="00BE52CE" w:rsidRPr="005B17D3" w:rsidRDefault="00BE52CE" w:rsidP="00EF3896">
      <w:pPr>
        <w:pStyle w:val="ScreenFieldDesc"/>
      </w:pPr>
      <w:r w:rsidRPr="005B17D3">
        <w:t>Claim Folder Location data is shared with VistA.</w:t>
      </w:r>
    </w:p>
    <w:p w14:paraId="30112F9B" w14:textId="77777777" w:rsidR="00BE52CE" w:rsidRPr="005B17D3" w:rsidRDefault="00BE52CE" w:rsidP="00EF3896">
      <w:pPr>
        <w:pStyle w:val="ScreenField"/>
      </w:pPr>
    </w:p>
    <w:p w14:paraId="1E5C1133" w14:textId="77777777" w:rsidR="00BE52CE" w:rsidRPr="005B17D3" w:rsidRDefault="00BE52CE" w:rsidP="00EF3896">
      <w:pPr>
        <w:pStyle w:val="ScreenField"/>
      </w:pPr>
      <w:r w:rsidRPr="005B17D3">
        <w:t>Emergency Response:</w:t>
      </w:r>
    </w:p>
    <w:p w14:paraId="754B9E0A" w14:textId="12FDD1D8" w:rsidR="00BE52CE" w:rsidRPr="005B17D3" w:rsidRDefault="00BE52CE" w:rsidP="00EF3896">
      <w:pPr>
        <w:pStyle w:val="ScreenFieldDesc"/>
      </w:pPr>
      <w:r w:rsidRPr="005B17D3">
        <w:t xml:space="preserve">The Emergency Response indicator can be multiple values. Only </w:t>
      </w:r>
      <w:r w:rsidRPr="005B17D3">
        <w:rPr>
          <w:b/>
          <w:bCs/>
        </w:rPr>
        <w:t>Hurricane Katrina</w:t>
      </w:r>
      <w:r w:rsidR="009D1716" w:rsidRPr="005B17D3">
        <w:t xml:space="preserve"> can be selected, presently. </w:t>
      </w:r>
    </w:p>
    <w:p w14:paraId="70FAE05D" w14:textId="77777777" w:rsidR="00BE52CE" w:rsidRPr="005B17D3" w:rsidRDefault="00BE52CE" w:rsidP="00EF3896">
      <w:pPr>
        <w:pStyle w:val="ScreenField"/>
      </w:pPr>
      <w:r w:rsidRPr="005B17D3">
        <w:t>User Enrollee Valid Through:</w:t>
      </w:r>
    </w:p>
    <w:p w14:paraId="637E3E01" w14:textId="77777777" w:rsidR="00BE52CE" w:rsidRPr="005B17D3" w:rsidRDefault="00BE52CE" w:rsidP="00EF3896">
      <w:pPr>
        <w:pStyle w:val="ScreenFieldDesc"/>
      </w:pPr>
      <w:r w:rsidRPr="005B17D3">
        <w:t>Veterans who receive or are scheduled to receive healthcare services during a given fiscal year. A Veteran who has not been seen in a given fiscal year, but has a future appointment scheduled would be considered a user enrollee, even if the future appointment falls outside the boundary of the current fiscal year. Assignment of user enrollee status will occur at the point of care, when the software detects an encounter, or when an appointment is scheduled.</w:t>
      </w:r>
    </w:p>
    <w:p w14:paraId="71D1BDA1" w14:textId="113F8FC3" w:rsidR="00BE52CE" w:rsidRPr="005B17D3" w:rsidRDefault="00BE52CE" w:rsidP="00EF3896">
      <w:pPr>
        <w:pStyle w:val="ScreenFieldDesc"/>
      </w:pPr>
      <w:r w:rsidRPr="005B17D3">
        <w:rPr>
          <w:b/>
        </w:rPr>
        <w:t>User Enrollee Valid Through</w:t>
      </w:r>
      <w:r w:rsidR="009D1716" w:rsidRPr="005B17D3">
        <w:t xml:space="preserve"> field is ES filled.</w:t>
      </w:r>
    </w:p>
    <w:p w14:paraId="5E36B958" w14:textId="77777777" w:rsidR="008D4985" w:rsidRPr="005B17D3" w:rsidRDefault="008D4985" w:rsidP="00EF3896">
      <w:pPr>
        <w:pStyle w:val="ScreenField"/>
      </w:pPr>
    </w:p>
    <w:p w14:paraId="1664ACEC" w14:textId="35D241E5" w:rsidR="00BE52CE" w:rsidRPr="005B17D3" w:rsidRDefault="00BE52CE" w:rsidP="00EF3896">
      <w:pPr>
        <w:pStyle w:val="ScreenField"/>
      </w:pPr>
      <w:r w:rsidRPr="005B17D3">
        <w:t>User Enrollee Site:</w:t>
      </w:r>
    </w:p>
    <w:p w14:paraId="2F4A8EB6" w14:textId="77777777" w:rsidR="00BE52CE" w:rsidRPr="005B17D3" w:rsidRDefault="00BE52CE" w:rsidP="00EF3896">
      <w:pPr>
        <w:pStyle w:val="ScreenFieldDesc"/>
      </w:pPr>
      <w:r w:rsidRPr="005B17D3">
        <w:t>Defined as a site that first identifies a user status for a given fiscal year.</w:t>
      </w:r>
    </w:p>
    <w:p w14:paraId="08689017" w14:textId="64E9B99B" w:rsidR="00BE52CE" w:rsidRPr="005B17D3" w:rsidRDefault="00BE52CE" w:rsidP="00EF3896">
      <w:pPr>
        <w:pStyle w:val="ScreenFieldDesc"/>
      </w:pPr>
      <w:r w:rsidRPr="005B17D3">
        <w:rPr>
          <w:b/>
        </w:rPr>
        <w:t>User Enrollee Site</w:t>
      </w:r>
      <w:r w:rsidR="009D1716" w:rsidRPr="005B17D3">
        <w:t xml:space="preserve"> field is ES filled.</w:t>
      </w:r>
    </w:p>
    <w:p w14:paraId="38947096" w14:textId="77777777" w:rsidR="008D4985" w:rsidRPr="005B17D3" w:rsidRDefault="008D4985" w:rsidP="00EF3896">
      <w:pPr>
        <w:pStyle w:val="ScreenField"/>
      </w:pPr>
    </w:p>
    <w:p w14:paraId="2E6C71B6" w14:textId="747145EC" w:rsidR="00BE52CE" w:rsidRPr="005B17D3" w:rsidRDefault="00BE52CE" w:rsidP="00EF3896">
      <w:pPr>
        <w:pStyle w:val="ScreenField"/>
      </w:pPr>
      <w:r w:rsidRPr="005B17D3">
        <w:t>Appointment Request Date</w:t>
      </w:r>
      <w:r w:rsidRPr="005B17D3">
        <w:fldChar w:fldCharType="begin"/>
      </w:r>
      <w:r w:rsidRPr="005B17D3">
        <w:instrText xml:space="preserve"> XE "Date:Identity Traits: Appointment Request" </w:instrText>
      </w:r>
      <w:r w:rsidRPr="005B17D3">
        <w:fldChar w:fldCharType="end"/>
      </w:r>
      <w:r w:rsidRPr="005B17D3">
        <w:t>:</w:t>
      </w:r>
    </w:p>
    <w:p w14:paraId="1153252B" w14:textId="77777777" w:rsidR="00BE52CE" w:rsidRPr="005B17D3" w:rsidRDefault="00BE52CE" w:rsidP="00EF3896">
      <w:pPr>
        <w:pStyle w:val="ScreenFieldDesc"/>
      </w:pPr>
      <w:r w:rsidRPr="005B17D3">
        <w:t xml:space="preserve">The date VistA captures when the </w:t>
      </w:r>
      <w:r w:rsidRPr="005B17D3">
        <w:rPr>
          <w:i/>
        </w:rPr>
        <w:t>Appointment Request Response</w:t>
      </w:r>
      <w:r w:rsidRPr="005B17D3">
        <w:t xml:space="preserve"> question is answered. ES captures the current date/time the prompt was answered.</w:t>
      </w:r>
    </w:p>
    <w:p w14:paraId="3DC59220" w14:textId="77777777" w:rsidR="00BE52CE" w:rsidRPr="005B17D3" w:rsidRDefault="00BE52CE" w:rsidP="00EF3896">
      <w:pPr>
        <w:pStyle w:val="ScreenFieldDesc"/>
      </w:pPr>
      <w:r w:rsidRPr="005B17D3">
        <w:t>A date is shown only if a</w:t>
      </w:r>
      <w:r w:rsidRPr="005B17D3">
        <w:rPr>
          <w:b/>
          <w:bCs/>
        </w:rPr>
        <w:t xml:space="preserve"> </w:t>
      </w:r>
      <w:r w:rsidRPr="005B17D3">
        <w:t>response</w:t>
      </w:r>
      <w:r w:rsidRPr="005B17D3">
        <w:rPr>
          <w:b/>
          <w:bCs/>
        </w:rPr>
        <w:t xml:space="preserve"> </w:t>
      </w:r>
      <w:r w:rsidRPr="005B17D3">
        <w:t xml:space="preserve">is displayed in the </w:t>
      </w:r>
      <w:r w:rsidRPr="005B17D3">
        <w:rPr>
          <w:b/>
        </w:rPr>
        <w:t>Appointment Request Response</w:t>
      </w:r>
      <w:r w:rsidRPr="005B17D3">
        <w:rPr>
          <w:i/>
        </w:rPr>
        <w:t xml:space="preserve"> </w:t>
      </w:r>
      <w:r w:rsidRPr="005B17D3">
        <w:t>field.</w:t>
      </w:r>
    </w:p>
    <w:p w14:paraId="5ADAEF4C" w14:textId="0FCAD93D" w:rsidR="00BE52CE" w:rsidRPr="005B17D3" w:rsidRDefault="00BE52CE" w:rsidP="00EF3896">
      <w:pPr>
        <w:pStyle w:val="ScreenFieldDesc"/>
      </w:pPr>
      <w:r w:rsidRPr="005B17D3">
        <w:t xml:space="preserve">The </w:t>
      </w:r>
      <w:r w:rsidRPr="005B17D3">
        <w:rPr>
          <w:b/>
        </w:rPr>
        <w:t>Appointment Request Date</w:t>
      </w:r>
      <w:r w:rsidRPr="005B17D3">
        <w:t xml:space="preserve"> field is ES filled and Appointment Request </w:t>
      </w:r>
      <w:r w:rsidR="009D1716" w:rsidRPr="005B17D3">
        <w:t>Date data is shared with VistA.</w:t>
      </w:r>
    </w:p>
    <w:p w14:paraId="4766D0C7" w14:textId="77777777" w:rsidR="008D4985" w:rsidRPr="005B17D3" w:rsidRDefault="008D4985" w:rsidP="00EF3896">
      <w:pPr>
        <w:pStyle w:val="ScreenField"/>
      </w:pPr>
    </w:p>
    <w:p w14:paraId="1C1B1758" w14:textId="31AFFC17" w:rsidR="00BE52CE" w:rsidRPr="005B17D3" w:rsidRDefault="00BE52CE" w:rsidP="00EF3896">
      <w:pPr>
        <w:pStyle w:val="ScreenField"/>
      </w:pPr>
      <w:r w:rsidRPr="005B17D3">
        <w:t>Appointment Request Response</w:t>
      </w:r>
      <w:r w:rsidRPr="005B17D3">
        <w:fldChar w:fldCharType="begin"/>
      </w:r>
      <w:r w:rsidRPr="005B17D3">
        <w:instrText xml:space="preserve"> XE "Appointment Request Response" </w:instrText>
      </w:r>
      <w:r w:rsidRPr="005B17D3">
        <w:fldChar w:fldCharType="end"/>
      </w:r>
      <w:r w:rsidRPr="005B17D3">
        <w:t>:</w:t>
      </w:r>
    </w:p>
    <w:p w14:paraId="565B518D" w14:textId="77777777" w:rsidR="00BE52CE" w:rsidRPr="005B17D3" w:rsidRDefault="00BE52CE" w:rsidP="00EF3896">
      <w:pPr>
        <w:pStyle w:val="ScreenFieldDesc"/>
      </w:pPr>
      <w:r w:rsidRPr="005B17D3">
        <w:t>The Appointment Request Response is the "Yes" or "No" or null response from the Veteran when asked "Do you want an appointment?" as entered on the 10-10EZ form or as entered when registering a Veteran through the ESR Registration process.</w:t>
      </w:r>
    </w:p>
    <w:p w14:paraId="29C43881" w14:textId="55873B3D" w:rsidR="00BE52CE" w:rsidRPr="005B17D3" w:rsidRDefault="00BE52CE" w:rsidP="00EF3896">
      <w:pPr>
        <w:pStyle w:val="ScreenFieldDesc"/>
      </w:pPr>
      <w:r w:rsidRPr="005B17D3">
        <w:t xml:space="preserve">The </w:t>
      </w:r>
      <w:r w:rsidRPr="005B17D3">
        <w:rPr>
          <w:b/>
        </w:rPr>
        <w:t>Appointment Request Response</w:t>
      </w:r>
      <w:r w:rsidRPr="005B17D3">
        <w:t xml:space="preserve"> field is system filled Appointment Request Resp</w:t>
      </w:r>
      <w:r w:rsidR="009D1716" w:rsidRPr="005B17D3">
        <w:t>onse data is shared with VistA.</w:t>
      </w:r>
    </w:p>
    <w:p w14:paraId="754442F4" w14:textId="77777777" w:rsidR="008D4985" w:rsidRPr="005B17D3" w:rsidRDefault="008D4985" w:rsidP="00EF3896">
      <w:pPr>
        <w:pStyle w:val="ScreenField"/>
      </w:pPr>
    </w:p>
    <w:p w14:paraId="67B86788" w14:textId="4E6434A3" w:rsidR="00BE52CE" w:rsidRPr="005B17D3" w:rsidRDefault="00BE52CE" w:rsidP="00EF3896">
      <w:pPr>
        <w:pStyle w:val="ScreenField"/>
      </w:pPr>
      <w:r w:rsidRPr="005B17D3">
        <w:t>Benefit Applied For (VOA):</w:t>
      </w:r>
    </w:p>
    <w:p w14:paraId="2868AEDD" w14:textId="77777777" w:rsidR="00BE52CE" w:rsidRPr="005B17D3" w:rsidRDefault="00BE52CE" w:rsidP="00EF3896">
      <w:pPr>
        <w:pStyle w:val="ScreenFieldDesc"/>
      </w:pPr>
      <w:r w:rsidRPr="005B17D3">
        <w:t>The benefit for which the applicant has applied.</w:t>
      </w:r>
    </w:p>
    <w:p w14:paraId="205E28C4" w14:textId="6B37C9CB" w:rsidR="00BE52CE" w:rsidRPr="005B17D3" w:rsidRDefault="00BE52CE" w:rsidP="00EF3896">
      <w:pPr>
        <w:pStyle w:val="ScreenFieldDesc"/>
      </w:pPr>
      <w:r w:rsidRPr="005B17D3">
        <w:rPr>
          <w:b/>
        </w:rPr>
        <w:t>Benefit Applied for (VOA)</w:t>
      </w:r>
      <w:r w:rsidR="009D1716" w:rsidRPr="005B17D3">
        <w:t xml:space="preserve"> field is ES filled.</w:t>
      </w:r>
    </w:p>
    <w:p w14:paraId="0B53A411" w14:textId="77777777" w:rsidR="008D4985" w:rsidRPr="005B17D3" w:rsidRDefault="008D4985" w:rsidP="00EF3896">
      <w:pPr>
        <w:pStyle w:val="ScreenField"/>
      </w:pPr>
    </w:p>
    <w:p w14:paraId="574EBA26" w14:textId="56C98080" w:rsidR="00BE52CE" w:rsidRPr="005B17D3" w:rsidRDefault="00BE52CE" w:rsidP="00EF3896">
      <w:pPr>
        <w:pStyle w:val="ScreenField"/>
      </w:pPr>
      <w:r w:rsidRPr="005B17D3">
        <w:t>Marital Status:</w:t>
      </w:r>
    </w:p>
    <w:p w14:paraId="02482092" w14:textId="77777777" w:rsidR="00BE52CE" w:rsidRPr="005B17D3" w:rsidRDefault="00BE52CE" w:rsidP="00EF3896">
      <w:pPr>
        <w:pStyle w:val="ScreenFieldDesc"/>
      </w:pPr>
      <w:r w:rsidRPr="005B17D3">
        <w:t>Marital status of the Veteran. Select from the dropdown.</w:t>
      </w:r>
    </w:p>
    <w:p w14:paraId="022BC62B" w14:textId="23FAC008" w:rsidR="00BE52CE" w:rsidRPr="005B17D3" w:rsidRDefault="00BE52CE" w:rsidP="00EF3896">
      <w:pPr>
        <w:pStyle w:val="ScreenFieldDesc"/>
        <w:rPr>
          <w:b/>
          <w:i/>
          <w:u w:val="single"/>
        </w:rPr>
      </w:pPr>
      <w:r w:rsidRPr="005B17D3">
        <w:t>Marital Status data is shared with VistA.</w:t>
      </w:r>
    </w:p>
    <w:p w14:paraId="33C0DFBB" w14:textId="77777777" w:rsidR="008D4985" w:rsidRPr="005B17D3" w:rsidRDefault="008D4985" w:rsidP="00EF3896">
      <w:pPr>
        <w:pStyle w:val="ScreenField"/>
      </w:pPr>
    </w:p>
    <w:p w14:paraId="645E06BB" w14:textId="22C9D36E" w:rsidR="00BE52CE" w:rsidRPr="005B17D3" w:rsidRDefault="00BE52CE" w:rsidP="00EF3896">
      <w:pPr>
        <w:pStyle w:val="ScreenField"/>
      </w:pPr>
      <w:r w:rsidRPr="005B17D3">
        <w:t>Religion:</w:t>
      </w:r>
    </w:p>
    <w:p w14:paraId="06352D19" w14:textId="77777777" w:rsidR="00BE52CE" w:rsidRPr="005B17D3" w:rsidRDefault="00BE52CE" w:rsidP="00EF3896">
      <w:pPr>
        <w:pStyle w:val="ScreenFieldDesc"/>
      </w:pPr>
      <w:r w:rsidRPr="005B17D3">
        <w:t>Defined as the listed religion for the Veteran.</w:t>
      </w:r>
    </w:p>
    <w:p w14:paraId="17CCE9EF" w14:textId="3EABECD6" w:rsidR="00BE52CE" w:rsidRPr="005B17D3" w:rsidRDefault="00BE52CE" w:rsidP="00EF3896">
      <w:pPr>
        <w:pStyle w:val="ScreenFieldDesc"/>
      </w:pPr>
      <w:r w:rsidRPr="005B17D3">
        <w:t xml:space="preserve">The </w:t>
      </w:r>
      <w:r w:rsidRPr="005B17D3">
        <w:rPr>
          <w:b/>
        </w:rPr>
        <w:t>Religion</w:t>
      </w:r>
      <w:r w:rsidR="009D1716" w:rsidRPr="005B17D3">
        <w:t xml:space="preserve"> field is ES filled.</w:t>
      </w:r>
    </w:p>
    <w:p w14:paraId="6E38E540" w14:textId="77777777" w:rsidR="008D4985" w:rsidRPr="005B17D3" w:rsidRDefault="008D4985" w:rsidP="00EF3896">
      <w:pPr>
        <w:pStyle w:val="ScreenField"/>
      </w:pPr>
    </w:p>
    <w:p w14:paraId="2B3721A9" w14:textId="0953C854" w:rsidR="00BE52CE" w:rsidRPr="005B17D3" w:rsidRDefault="00BE52CE" w:rsidP="00EF3896">
      <w:pPr>
        <w:pStyle w:val="ScreenField"/>
      </w:pPr>
      <w:r w:rsidRPr="005B17D3">
        <w:t>Father’s Name:</w:t>
      </w:r>
    </w:p>
    <w:p w14:paraId="7D130DD5" w14:textId="77777777" w:rsidR="00BE52CE" w:rsidRPr="005B17D3" w:rsidRDefault="00BE52CE" w:rsidP="00EF3896">
      <w:pPr>
        <w:pStyle w:val="ScreenFieldDesc"/>
      </w:pPr>
      <w:r w:rsidRPr="005B17D3">
        <w:t>Defined as the father’s name of the Veteran in the format of LAST, FIRST MIDDLE SUFFIX.</w:t>
      </w:r>
    </w:p>
    <w:p w14:paraId="1C943D80" w14:textId="01A8C68E" w:rsidR="00BE52CE" w:rsidRPr="005B17D3" w:rsidRDefault="00BE52CE" w:rsidP="00EF3896">
      <w:pPr>
        <w:pStyle w:val="ScreenFieldDesc"/>
      </w:pPr>
      <w:r w:rsidRPr="005B17D3">
        <w:t xml:space="preserve">The </w:t>
      </w:r>
      <w:r w:rsidRPr="005B17D3">
        <w:rPr>
          <w:b/>
        </w:rPr>
        <w:t>Father’s Name</w:t>
      </w:r>
      <w:r w:rsidR="009D1716" w:rsidRPr="005B17D3">
        <w:t xml:space="preserve"> field is ES filled.</w:t>
      </w:r>
    </w:p>
    <w:p w14:paraId="32F2C1E4" w14:textId="77777777" w:rsidR="008D4985" w:rsidRPr="005B17D3" w:rsidRDefault="008D4985" w:rsidP="00EF3896">
      <w:pPr>
        <w:pStyle w:val="ScreenField"/>
      </w:pPr>
    </w:p>
    <w:p w14:paraId="7E0811CA" w14:textId="17BFC4EF" w:rsidR="00BE52CE" w:rsidRPr="005B17D3" w:rsidRDefault="00BE52CE" w:rsidP="00EF3896">
      <w:pPr>
        <w:pStyle w:val="ScreenField"/>
      </w:pPr>
      <w:r w:rsidRPr="005B17D3">
        <w:t>Mother’s Name:</w:t>
      </w:r>
    </w:p>
    <w:p w14:paraId="169F7EBA" w14:textId="77777777" w:rsidR="00BE52CE" w:rsidRPr="005B17D3" w:rsidRDefault="00BE52CE" w:rsidP="00EF3896">
      <w:pPr>
        <w:pStyle w:val="ScreenFieldDesc"/>
      </w:pPr>
      <w:r w:rsidRPr="005B17D3">
        <w:t>Defined as the mother’s name for the applicant in the format of LAST, FIRST MIDDLE SUFFIX.</w:t>
      </w:r>
    </w:p>
    <w:p w14:paraId="051A24CF" w14:textId="14C8612C" w:rsidR="00BE52CE" w:rsidRPr="005B17D3" w:rsidRDefault="00BE52CE" w:rsidP="00EF3896">
      <w:pPr>
        <w:pStyle w:val="ScreenFieldDesc"/>
      </w:pPr>
      <w:r w:rsidRPr="005B17D3">
        <w:t xml:space="preserve">The </w:t>
      </w:r>
      <w:r w:rsidRPr="005B17D3">
        <w:rPr>
          <w:b/>
        </w:rPr>
        <w:t>Mother’s Name</w:t>
      </w:r>
      <w:r w:rsidR="009D1716" w:rsidRPr="005B17D3">
        <w:t xml:space="preserve"> field is system filled.</w:t>
      </w:r>
    </w:p>
    <w:p w14:paraId="2E200C56" w14:textId="77777777" w:rsidR="008D4985" w:rsidRPr="005B17D3" w:rsidRDefault="008D4985" w:rsidP="00EF3896">
      <w:pPr>
        <w:pStyle w:val="ScreenField"/>
      </w:pPr>
    </w:p>
    <w:p w14:paraId="5702D344" w14:textId="26052318" w:rsidR="00BE52CE" w:rsidRPr="005B17D3" w:rsidRDefault="00BE52CE" w:rsidP="00EF3896">
      <w:pPr>
        <w:pStyle w:val="ScreenField"/>
      </w:pPr>
      <w:r w:rsidRPr="005B17D3">
        <w:t>Employment Status:</w:t>
      </w:r>
    </w:p>
    <w:p w14:paraId="226FCF24" w14:textId="77777777" w:rsidR="00BE52CE" w:rsidRPr="005B17D3" w:rsidRDefault="00BE52CE" w:rsidP="00EF3896">
      <w:pPr>
        <w:pStyle w:val="ScreenFieldDesc"/>
      </w:pPr>
      <w:r w:rsidRPr="005B17D3">
        <w:t>The current employment status of the Veteran. Select from the dropdown.</w:t>
      </w:r>
    </w:p>
    <w:p w14:paraId="366A6016" w14:textId="77777777" w:rsidR="00BE52CE" w:rsidRPr="005B17D3" w:rsidRDefault="00BE52CE" w:rsidP="00EF3896">
      <w:pPr>
        <w:pStyle w:val="ScreenField"/>
      </w:pPr>
    </w:p>
    <w:tbl>
      <w:tblPr>
        <w:tblStyle w:val="TableGrid"/>
        <w:tblW w:w="9360" w:type="dxa"/>
        <w:tblInd w:w="1075" w:type="dxa"/>
        <w:tblLayout w:type="fixed"/>
        <w:tblLook w:val="04A0" w:firstRow="1" w:lastRow="0" w:firstColumn="1" w:lastColumn="0" w:noHBand="0" w:noVBand="1"/>
        <w:tblDescription w:val="If/then table to determine the employment status of the Veteran. "/>
      </w:tblPr>
      <w:tblGrid>
        <w:gridCol w:w="2700"/>
        <w:gridCol w:w="6660"/>
      </w:tblGrid>
      <w:tr w:rsidR="00BE52CE" w:rsidRPr="005B17D3" w14:paraId="66FF7CEE" w14:textId="77777777" w:rsidTr="003875C7">
        <w:trPr>
          <w:trHeight w:val="291"/>
          <w:tblHeader/>
        </w:trPr>
        <w:tc>
          <w:tcPr>
            <w:tcW w:w="2700" w:type="dxa"/>
            <w:shd w:val="clear" w:color="auto" w:fill="D9E2F3" w:themeFill="accent1" w:themeFillTint="33"/>
          </w:tcPr>
          <w:p w14:paraId="29F4F4D3" w14:textId="77777777" w:rsidR="00BE52CE" w:rsidRPr="005B17D3" w:rsidRDefault="00BE52CE" w:rsidP="00EF3896">
            <w:pPr>
              <w:rPr>
                <w:b/>
              </w:rPr>
            </w:pPr>
            <w:r w:rsidRPr="005B17D3">
              <w:rPr>
                <w:b/>
              </w:rPr>
              <w:t>If</w:t>
            </w:r>
          </w:p>
        </w:tc>
        <w:tc>
          <w:tcPr>
            <w:tcW w:w="6660" w:type="dxa"/>
            <w:shd w:val="clear" w:color="auto" w:fill="D9E2F3" w:themeFill="accent1" w:themeFillTint="33"/>
          </w:tcPr>
          <w:p w14:paraId="35610B69" w14:textId="77777777" w:rsidR="00BE52CE" w:rsidRPr="005B17D3" w:rsidRDefault="00BE52CE" w:rsidP="00EF3896">
            <w:pPr>
              <w:rPr>
                <w:b/>
              </w:rPr>
            </w:pPr>
            <w:r w:rsidRPr="005B17D3">
              <w:rPr>
                <w:b/>
              </w:rPr>
              <w:t>Then</w:t>
            </w:r>
          </w:p>
        </w:tc>
      </w:tr>
      <w:tr w:rsidR="00BE52CE" w:rsidRPr="005B17D3" w14:paraId="7E93736E" w14:textId="77777777" w:rsidTr="003875C7">
        <w:trPr>
          <w:trHeight w:val="575"/>
          <w:tblHeader/>
        </w:trPr>
        <w:tc>
          <w:tcPr>
            <w:tcW w:w="2700" w:type="dxa"/>
          </w:tcPr>
          <w:p w14:paraId="7268A2BB" w14:textId="77777777" w:rsidR="00BE52CE" w:rsidRPr="005B17D3" w:rsidRDefault="00BE52CE" w:rsidP="00EF3896">
            <w:pPr>
              <w:pStyle w:val="BodyTextBullet2"/>
            </w:pPr>
            <w:r w:rsidRPr="005B17D3">
              <w:t>Employment Status is set to "Retired"</w:t>
            </w:r>
          </w:p>
        </w:tc>
        <w:tc>
          <w:tcPr>
            <w:tcW w:w="6660" w:type="dxa"/>
          </w:tcPr>
          <w:p w14:paraId="3337CBD5" w14:textId="77777777" w:rsidR="00BE52CE" w:rsidRPr="005B17D3" w:rsidRDefault="00BE52CE" w:rsidP="00EF3896">
            <w:pPr>
              <w:pStyle w:val="BodyTextBullet2"/>
            </w:pPr>
            <w:r w:rsidRPr="005B17D3">
              <w:rPr>
                <w:b/>
              </w:rPr>
              <w:t>Date of Retirement</w:t>
            </w:r>
            <w:r w:rsidRPr="005B17D3">
              <w:t xml:space="preserve"> field may be edited.</w:t>
            </w:r>
          </w:p>
        </w:tc>
      </w:tr>
      <w:tr w:rsidR="00BE52CE" w:rsidRPr="005B17D3" w14:paraId="45C22317" w14:textId="77777777" w:rsidTr="003875C7">
        <w:trPr>
          <w:trHeight w:val="665"/>
          <w:tblHeader/>
        </w:trPr>
        <w:tc>
          <w:tcPr>
            <w:tcW w:w="2700" w:type="dxa"/>
          </w:tcPr>
          <w:p w14:paraId="79C046FB" w14:textId="77777777" w:rsidR="00BE52CE" w:rsidRPr="005B17D3" w:rsidRDefault="00BE52CE" w:rsidP="00EF3896">
            <w:pPr>
              <w:pStyle w:val="BodyTextBullet2"/>
            </w:pPr>
            <w:r w:rsidRPr="005B17D3">
              <w:t>Employment Status is changed from "Retired" to any other value</w:t>
            </w:r>
          </w:p>
        </w:tc>
        <w:tc>
          <w:tcPr>
            <w:tcW w:w="6660" w:type="dxa"/>
          </w:tcPr>
          <w:p w14:paraId="60700D7B" w14:textId="77777777" w:rsidR="00BE52CE" w:rsidRPr="005B17D3" w:rsidRDefault="00BE52CE" w:rsidP="00EF3896">
            <w:pPr>
              <w:pStyle w:val="BodyTextBullet2"/>
            </w:pPr>
            <w:r w:rsidRPr="005B17D3">
              <w:rPr>
                <w:b/>
              </w:rPr>
              <w:t xml:space="preserve">Date of Retirement </w:t>
            </w:r>
            <w:r w:rsidRPr="005B17D3">
              <w:t>field will be deleted.</w:t>
            </w:r>
          </w:p>
        </w:tc>
      </w:tr>
      <w:tr w:rsidR="00BE52CE" w:rsidRPr="005B17D3" w14:paraId="05C144F4" w14:textId="77777777" w:rsidTr="003875C7">
        <w:trPr>
          <w:trHeight w:val="665"/>
          <w:tblHeader/>
        </w:trPr>
        <w:tc>
          <w:tcPr>
            <w:tcW w:w="2700" w:type="dxa"/>
          </w:tcPr>
          <w:p w14:paraId="43C9096A" w14:textId="77777777" w:rsidR="00BE52CE" w:rsidRPr="005B17D3" w:rsidRDefault="00BE52CE" w:rsidP="00EF3896">
            <w:pPr>
              <w:pStyle w:val="BodyTextBullet2"/>
            </w:pPr>
            <w:r w:rsidRPr="005B17D3">
              <w:t>Employment Status is changed to "Unknown" or "Not Employed"</w:t>
            </w:r>
          </w:p>
        </w:tc>
        <w:tc>
          <w:tcPr>
            <w:tcW w:w="6660" w:type="dxa"/>
          </w:tcPr>
          <w:p w14:paraId="127AFC1B" w14:textId="77777777" w:rsidR="00BE52CE" w:rsidRPr="005B17D3" w:rsidRDefault="00BE52CE" w:rsidP="00EF3896">
            <w:pPr>
              <w:pStyle w:val="BodyTextBullet2"/>
            </w:pPr>
            <w:r w:rsidRPr="005B17D3">
              <w:t>The following field values will be deleted:</w:t>
            </w:r>
          </w:p>
          <w:p w14:paraId="13264E0F" w14:textId="77777777" w:rsidR="00BE52CE" w:rsidRPr="005B17D3" w:rsidRDefault="00BE52CE" w:rsidP="00EF3896">
            <w:pPr>
              <w:pStyle w:val="ListBullet"/>
            </w:pPr>
            <w:r w:rsidRPr="005B17D3">
              <w:t>Employer Name</w:t>
            </w:r>
          </w:p>
          <w:p w14:paraId="3F8D5C68" w14:textId="77777777" w:rsidR="00BE52CE" w:rsidRPr="005B17D3" w:rsidRDefault="00BE52CE" w:rsidP="00EF3896">
            <w:pPr>
              <w:pStyle w:val="ListBullet"/>
            </w:pPr>
            <w:r w:rsidRPr="005B17D3">
              <w:t>Employer Address Group</w:t>
            </w:r>
          </w:p>
          <w:p w14:paraId="2D1EDC25" w14:textId="77777777" w:rsidR="00BE52CE" w:rsidRPr="005B17D3" w:rsidRDefault="00BE52CE" w:rsidP="00EF3896">
            <w:pPr>
              <w:pStyle w:val="ListBullet"/>
            </w:pPr>
            <w:r w:rsidRPr="005B17D3">
              <w:t>Employer Phone Number</w:t>
            </w:r>
          </w:p>
          <w:p w14:paraId="13F05388" w14:textId="77777777" w:rsidR="00BE52CE" w:rsidRPr="005B17D3" w:rsidRDefault="00BE52CE" w:rsidP="00EF3896">
            <w:pPr>
              <w:pStyle w:val="ListBullet"/>
            </w:pPr>
            <w:r w:rsidRPr="005B17D3">
              <w:t>Date of Retirement</w:t>
            </w:r>
          </w:p>
        </w:tc>
      </w:tr>
    </w:tbl>
    <w:p w14:paraId="3AA87817" w14:textId="337A1B8C" w:rsidR="00BE52CE" w:rsidRPr="005B17D3" w:rsidRDefault="00BE52CE" w:rsidP="00EF3896">
      <w:pPr>
        <w:pStyle w:val="ScreenFieldDesc"/>
        <w:ind w:left="0"/>
      </w:pPr>
    </w:p>
    <w:p w14:paraId="6C13DF8C" w14:textId="77777777" w:rsidR="00BE52CE" w:rsidRPr="005B17D3" w:rsidRDefault="00BE52CE" w:rsidP="00EF3896">
      <w:pPr>
        <w:pStyle w:val="ScreenField"/>
      </w:pPr>
      <w:r w:rsidRPr="005B17D3">
        <w:t>Employer Name:</w:t>
      </w:r>
    </w:p>
    <w:p w14:paraId="5173EBDA" w14:textId="77777777" w:rsidR="00BE52CE" w:rsidRPr="005B17D3" w:rsidRDefault="00BE52CE" w:rsidP="00EF3896">
      <w:pPr>
        <w:pStyle w:val="ScreenFieldDesc"/>
      </w:pPr>
      <w:r w:rsidRPr="005B17D3">
        <w:t xml:space="preserve">A free-text field of 1 – 30 characters which displays the </w:t>
      </w:r>
      <w:bookmarkStart w:id="1185" w:name="OLE_LINK122"/>
      <w:bookmarkStart w:id="1186" w:name="OLE_LINK123"/>
      <w:r w:rsidRPr="005B17D3">
        <w:t>applicant’s</w:t>
      </w:r>
      <w:bookmarkEnd w:id="1185"/>
      <w:bookmarkEnd w:id="1186"/>
      <w:r w:rsidRPr="005B17D3">
        <w:t xml:space="preserve"> employer’s name.</w:t>
      </w:r>
    </w:p>
    <w:p w14:paraId="1D925402" w14:textId="676D1EFA" w:rsidR="00BE52CE" w:rsidRPr="005B17D3" w:rsidRDefault="00BE52CE" w:rsidP="00EF3896">
      <w:pPr>
        <w:pStyle w:val="ScreenFieldDesc"/>
      </w:pPr>
      <w:r w:rsidRPr="005B17D3">
        <w:t xml:space="preserve">The </w:t>
      </w:r>
      <w:r w:rsidRPr="005B17D3">
        <w:rPr>
          <w:b/>
        </w:rPr>
        <w:t>Employer Name</w:t>
      </w:r>
      <w:r w:rsidR="009D1716" w:rsidRPr="005B17D3">
        <w:t xml:space="preserve"> field is ES filled.</w:t>
      </w:r>
    </w:p>
    <w:p w14:paraId="0632620F" w14:textId="77777777" w:rsidR="00415427" w:rsidRPr="005B17D3" w:rsidRDefault="00415427" w:rsidP="00EF3896">
      <w:pPr>
        <w:pStyle w:val="ScreenField"/>
      </w:pPr>
    </w:p>
    <w:p w14:paraId="11AD90A5" w14:textId="1248996B" w:rsidR="00BE52CE" w:rsidRPr="005B17D3" w:rsidRDefault="00BE52CE" w:rsidP="00EF3896">
      <w:pPr>
        <w:pStyle w:val="ScreenField"/>
      </w:pPr>
      <w:r w:rsidRPr="005B17D3">
        <w:t>Occupation:</w:t>
      </w:r>
    </w:p>
    <w:p w14:paraId="4A92BB18" w14:textId="77777777" w:rsidR="00BE52CE" w:rsidRPr="005B17D3" w:rsidRDefault="00BE52CE" w:rsidP="00EF3896">
      <w:pPr>
        <w:pStyle w:val="ScreenFieldDesc"/>
      </w:pPr>
      <w:r w:rsidRPr="005B17D3">
        <w:t>A free-text field of 1 – 30 characters which displays the applicant’s occupation.</w:t>
      </w:r>
    </w:p>
    <w:p w14:paraId="48317246" w14:textId="6768BD51" w:rsidR="00BE52CE" w:rsidRPr="005B17D3" w:rsidRDefault="00BE52CE" w:rsidP="00EF3896">
      <w:pPr>
        <w:pStyle w:val="ScreenFieldDesc"/>
      </w:pPr>
      <w:r w:rsidRPr="005B17D3">
        <w:t xml:space="preserve">The </w:t>
      </w:r>
      <w:r w:rsidRPr="005B17D3">
        <w:rPr>
          <w:b/>
        </w:rPr>
        <w:t xml:space="preserve">Occupation </w:t>
      </w:r>
      <w:r w:rsidR="009D1716" w:rsidRPr="005B17D3">
        <w:t>field is ES filled.</w:t>
      </w:r>
    </w:p>
    <w:p w14:paraId="57225E5F" w14:textId="77777777" w:rsidR="00415427" w:rsidRPr="005B17D3" w:rsidRDefault="00415427" w:rsidP="00EF3896">
      <w:pPr>
        <w:pStyle w:val="ScreenField"/>
      </w:pPr>
    </w:p>
    <w:p w14:paraId="2BF9D08E" w14:textId="55E8982A" w:rsidR="00BE52CE" w:rsidRPr="005B17D3" w:rsidRDefault="00BE52CE" w:rsidP="00EF3896">
      <w:pPr>
        <w:pStyle w:val="ScreenField"/>
        <w:rPr>
          <w:rStyle w:val="StyleDrop-downhotspot11ptUnderline"/>
          <w:bCs w:val="0"/>
          <w:iCs w:val="0"/>
          <w:sz w:val="24"/>
          <w:u w:val="none"/>
        </w:rPr>
      </w:pPr>
      <w:r w:rsidRPr="005B17D3">
        <w:t xml:space="preserve">Employer </w:t>
      </w:r>
      <w:r w:rsidRPr="005B17D3">
        <w:rPr>
          <w:rStyle w:val="StyleDrop-downhotspot11ptUnderline"/>
          <w:bCs w:val="0"/>
          <w:iCs w:val="0"/>
          <w:sz w:val="24"/>
          <w:u w:val="none"/>
        </w:rPr>
        <w:t>Address</w:t>
      </w:r>
      <w:r w:rsidRPr="005B17D3">
        <w:rPr>
          <w:rStyle w:val="StyleDrop-downhotspot11ptUnderline"/>
          <w:bCs w:val="0"/>
          <w:iCs w:val="0"/>
          <w:sz w:val="24"/>
          <w:u w:val="none"/>
        </w:rPr>
        <w:fldChar w:fldCharType="begin"/>
      </w:r>
      <w:r w:rsidRPr="005B17D3">
        <w:instrText xml:space="preserve"> XE "Address:Line 1" </w:instrText>
      </w:r>
      <w:r w:rsidRPr="005B17D3">
        <w:rPr>
          <w:rStyle w:val="StyleDrop-downhotspot11ptUnderline"/>
          <w:bCs w:val="0"/>
          <w:iCs w:val="0"/>
          <w:sz w:val="24"/>
          <w:u w:val="none"/>
        </w:rPr>
        <w:fldChar w:fldCharType="end"/>
      </w:r>
      <w:r w:rsidRPr="005B17D3">
        <w:rPr>
          <w:rStyle w:val="StyleDrop-downhotspot11ptUnderline"/>
          <w:bCs w:val="0"/>
          <w:iCs w:val="0"/>
          <w:sz w:val="24"/>
          <w:u w:val="none"/>
        </w:rPr>
        <w:t xml:space="preserve"> Line 1:</w:t>
      </w:r>
    </w:p>
    <w:p w14:paraId="29C2AB5C" w14:textId="77777777" w:rsidR="00BE52CE" w:rsidRPr="005B17D3" w:rsidRDefault="00BE52CE" w:rsidP="00EF3896">
      <w:pPr>
        <w:pStyle w:val="ScreenFieldDesc"/>
      </w:pPr>
      <w:r w:rsidRPr="005B17D3">
        <w:t xml:space="preserve">A free-text field of 1 – 30 characters which displays the employer’s address. </w:t>
      </w:r>
      <w:r w:rsidRPr="005B17D3">
        <w:rPr>
          <w:i/>
        </w:rPr>
        <w:t>Address Line 1</w:t>
      </w:r>
      <w:r w:rsidRPr="005B17D3">
        <w:t xml:space="preserve"> is the number and street or post office box of a mailing address</w:t>
      </w:r>
      <w:r w:rsidRPr="005B17D3">
        <w:fldChar w:fldCharType="begin"/>
      </w:r>
      <w:r w:rsidRPr="005B17D3">
        <w:instrText xml:space="preserve"> XE “Address” </w:instrText>
      </w:r>
      <w:r w:rsidRPr="005B17D3">
        <w:fldChar w:fldCharType="end"/>
      </w:r>
      <w:r w:rsidRPr="005B17D3">
        <w:t>.</w:t>
      </w:r>
    </w:p>
    <w:p w14:paraId="79BAD34F" w14:textId="10D2758B" w:rsidR="00BE52CE" w:rsidRPr="005B17D3" w:rsidRDefault="00BE52CE" w:rsidP="00EF3896">
      <w:pPr>
        <w:pStyle w:val="ScreenFieldDesc"/>
        <w:rPr>
          <w:rStyle w:val="StyleDrop-downhotspot11ptUnderline"/>
          <w:b/>
          <w:bCs w:val="0"/>
          <w:i/>
          <w:iCs w:val="0"/>
          <w:sz w:val="24"/>
        </w:rPr>
      </w:pPr>
      <w:bookmarkStart w:id="1187" w:name="_Hlk514665436"/>
      <w:r w:rsidRPr="005B17D3">
        <w:t xml:space="preserve">The </w:t>
      </w:r>
      <w:r w:rsidRPr="005B17D3">
        <w:rPr>
          <w:b/>
        </w:rPr>
        <w:t>Employer Address Line 1</w:t>
      </w:r>
      <w:r w:rsidRPr="005B17D3">
        <w:t xml:space="preserve"> field is ES filled.</w:t>
      </w:r>
      <w:bookmarkEnd w:id="1187"/>
    </w:p>
    <w:p w14:paraId="192F6FCC" w14:textId="77777777" w:rsidR="008D4985" w:rsidRPr="005B17D3" w:rsidRDefault="008D4985" w:rsidP="00EF3896">
      <w:pPr>
        <w:pStyle w:val="ScreenField"/>
        <w:rPr>
          <w:rStyle w:val="StyleDrop-downhotspot11ptUnderline"/>
          <w:bCs w:val="0"/>
          <w:iCs w:val="0"/>
          <w:sz w:val="24"/>
          <w:u w:val="none"/>
        </w:rPr>
      </w:pPr>
    </w:p>
    <w:p w14:paraId="0F497A4F" w14:textId="1E86170F" w:rsidR="00BE52CE" w:rsidRPr="005B17D3" w:rsidRDefault="00BE52CE" w:rsidP="00EF3896">
      <w:pPr>
        <w:pStyle w:val="ScreenField"/>
        <w:rPr>
          <w:rStyle w:val="StyleDrop-downhotspot11ptUnderline"/>
          <w:bCs w:val="0"/>
          <w:iCs w:val="0"/>
          <w:sz w:val="24"/>
          <w:u w:val="none"/>
        </w:rPr>
      </w:pPr>
      <w:r w:rsidRPr="005B17D3">
        <w:rPr>
          <w:rStyle w:val="StyleDrop-downhotspot11ptUnderline"/>
          <w:bCs w:val="0"/>
          <w:iCs w:val="0"/>
          <w:sz w:val="24"/>
          <w:u w:val="none"/>
        </w:rPr>
        <w:t>Employer</w:t>
      </w:r>
      <w:r w:rsidRPr="005B17D3">
        <w:t xml:space="preserve"> </w:t>
      </w:r>
      <w:r w:rsidRPr="005B17D3">
        <w:rPr>
          <w:rStyle w:val="StyleDrop-downhotspot11ptUnderline"/>
          <w:bCs w:val="0"/>
          <w:iCs w:val="0"/>
          <w:sz w:val="24"/>
          <w:u w:val="none"/>
        </w:rPr>
        <w:t>Address</w:t>
      </w:r>
      <w:r w:rsidRPr="005B17D3">
        <w:rPr>
          <w:rStyle w:val="StyleDrop-downhotspot11ptUnderline"/>
          <w:bCs w:val="0"/>
          <w:iCs w:val="0"/>
          <w:sz w:val="24"/>
          <w:u w:val="none"/>
        </w:rPr>
        <w:fldChar w:fldCharType="begin"/>
      </w:r>
      <w:r w:rsidRPr="005B17D3">
        <w:instrText xml:space="preserve"> XE "Address:Line 1" </w:instrText>
      </w:r>
      <w:r w:rsidRPr="005B17D3">
        <w:rPr>
          <w:rStyle w:val="StyleDrop-downhotspot11ptUnderline"/>
          <w:bCs w:val="0"/>
          <w:iCs w:val="0"/>
          <w:sz w:val="24"/>
          <w:u w:val="none"/>
        </w:rPr>
        <w:fldChar w:fldCharType="end"/>
      </w:r>
      <w:r w:rsidRPr="005B17D3">
        <w:rPr>
          <w:rStyle w:val="StyleDrop-downhotspot11ptUnderline"/>
          <w:bCs w:val="0"/>
          <w:iCs w:val="0"/>
          <w:sz w:val="24"/>
          <w:u w:val="none"/>
        </w:rPr>
        <w:t xml:space="preserve"> Line 2:</w:t>
      </w:r>
    </w:p>
    <w:p w14:paraId="10E5DEE0" w14:textId="77777777" w:rsidR="00BE52CE" w:rsidRPr="005B17D3" w:rsidRDefault="00BE52CE" w:rsidP="00EF3896">
      <w:pPr>
        <w:pStyle w:val="ScreenFieldDesc"/>
      </w:pPr>
      <w:r w:rsidRPr="005B17D3">
        <w:t xml:space="preserve">A free-text field of 1 – 30 characters which displays the employer’s address. </w:t>
      </w:r>
      <w:r w:rsidRPr="005B17D3">
        <w:rPr>
          <w:i/>
        </w:rPr>
        <w:t>Address Line 2</w:t>
      </w:r>
      <w:r w:rsidRPr="005B17D3">
        <w:t xml:space="preserve"> is the text supplemental to the number and street of a mailing address</w:t>
      </w:r>
      <w:r w:rsidRPr="005B17D3">
        <w:fldChar w:fldCharType="begin"/>
      </w:r>
      <w:r w:rsidRPr="005B17D3">
        <w:instrText xml:space="preserve"> XE “Address” </w:instrText>
      </w:r>
      <w:r w:rsidRPr="005B17D3">
        <w:fldChar w:fldCharType="end"/>
      </w:r>
      <w:r w:rsidRPr="005B17D3">
        <w:t>.</w:t>
      </w:r>
      <w:r w:rsidRPr="005B17D3">
        <w:fldChar w:fldCharType="begin"/>
      </w:r>
      <w:r w:rsidRPr="005B17D3">
        <w:instrText xml:space="preserve"> XE “Address” </w:instrText>
      </w:r>
      <w:r w:rsidRPr="005B17D3">
        <w:fldChar w:fldCharType="end"/>
      </w:r>
    </w:p>
    <w:p w14:paraId="4A7FF7C7" w14:textId="08D1FD56" w:rsidR="00BE52CE" w:rsidRPr="005B17D3" w:rsidRDefault="00BE52CE" w:rsidP="00EF3896">
      <w:pPr>
        <w:pStyle w:val="ScreenFieldDesc"/>
        <w:rPr>
          <w:rStyle w:val="StyleDrop-downhotspot11ptUnderline"/>
          <w:b/>
          <w:bCs w:val="0"/>
          <w:i/>
          <w:iCs w:val="0"/>
          <w:sz w:val="24"/>
        </w:rPr>
      </w:pPr>
      <w:r w:rsidRPr="005B17D3">
        <w:t>The</w:t>
      </w:r>
      <w:r w:rsidRPr="005B17D3">
        <w:rPr>
          <w:b/>
        </w:rPr>
        <w:t xml:space="preserve"> Employer Address Line 2</w:t>
      </w:r>
      <w:r w:rsidRPr="005B17D3">
        <w:t xml:space="preserve"> field is ES filled.</w:t>
      </w:r>
    </w:p>
    <w:p w14:paraId="01A6AB8A" w14:textId="77777777" w:rsidR="008D4985" w:rsidRPr="005B17D3" w:rsidRDefault="008D4985" w:rsidP="00EF3896">
      <w:pPr>
        <w:pStyle w:val="ScreenField"/>
        <w:rPr>
          <w:rStyle w:val="StyleDrop-downhotspot11ptUnderline"/>
          <w:bCs w:val="0"/>
          <w:iCs w:val="0"/>
          <w:sz w:val="24"/>
          <w:u w:val="none"/>
        </w:rPr>
      </w:pPr>
    </w:p>
    <w:p w14:paraId="2A5173B9" w14:textId="4BE09450" w:rsidR="00BE52CE" w:rsidRPr="005B17D3" w:rsidRDefault="00BE52CE" w:rsidP="00EF3896">
      <w:pPr>
        <w:pStyle w:val="ScreenField"/>
        <w:rPr>
          <w:rStyle w:val="StyleDrop-downhotspot11ptUnderline"/>
          <w:bCs w:val="0"/>
          <w:iCs w:val="0"/>
          <w:sz w:val="24"/>
          <w:u w:val="none"/>
        </w:rPr>
      </w:pPr>
      <w:r w:rsidRPr="005B17D3">
        <w:rPr>
          <w:rStyle w:val="StyleDrop-downhotspot11ptUnderline"/>
          <w:bCs w:val="0"/>
          <w:iCs w:val="0"/>
          <w:sz w:val="24"/>
          <w:u w:val="none"/>
        </w:rPr>
        <w:t>Employer</w:t>
      </w:r>
      <w:r w:rsidRPr="005B17D3">
        <w:t xml:space="preserve"> </w:t>
      </w:r>
      <w:r w:rsidRPr="005B17D3">
        <w:rPr>
          <w:rStyle w:val="StyleDrop-downhotspot11ptUnderline"/>
          <w:bCs w:val="0"/>
          <w:iCs w:val="0"/>
          <w:sz w:val="24"/>
          <w:u w:val="none"/>
        </w:rPr>
        <w:t>Address</w:t>
      </w:r>
      <w:r w:rsidRPr="005B17D3">
        <w:rPr>
          <w:rStyle w:val="StyleDrop-downhotspot11ptUnderline"/>
          <w:bCs w:val="0"/>
          <w:iCs w:val="0"/>
          <w:sz w:val="24"/>
          <w:u w:val="none"/>
        </w:rPr>
        <w:fldChar w:fldCharType="begin"/>
      </w:r>
      <w:r w:rsidRPr="005B17D3">
        <w:instrText xml:space="preserve"> XE "Address:Line 1" </w:instrText>
      </w:r>
      <w:r w:rsidRPr="005B17D3">
        <w:rPr>
          <w:rStyle w:val="StyleDrop-downhotspot11ptUnderline"/>
          <w:bCs w:val="0"/>
          <w:iCs w:val="0"/>
          <w:sz w:val="24"/>
          <w:u w:val="none"/>
        </w:rPr>
        <w:fldChar w:fldCharType="end"/>
      </w:r>
      <w:r w:rsidRPr="005B17D3">
        <w:rPr>
          <w:rStyle w:val="StyleDrop-downhotspot11ptUnderline"/>
          <w:bCs w:val="0"/>
          <w:iCs w:val="0"/>
          <w:sz w:val="24"/>
          <w:u w:val="none"/>
        </w:rPr>
        <w:t xml:space="preserve"> Line 3:</w:t>
      </w:r>
    </w:p>
    <w:p w14:paraId="11D13F4D" w14:textId="77777777" w:rsidR="00BE52CE" w:rsidRPr="005B17D3" w:rsidRDefault="00BE52CE" w:rsidP="00EF3896">
      <w:pPr>
        <w:pStyle w:val="ScreenFieldDesc"/>
      </w:pPr>
      <w:r w:rsidRPr="005B17D3">
        <w:t xml:space="preserve">A free-text field of 1 – 30 characters which displays the employer’s address. </w:t>
      </w:r>
      <w:r w:rsidRPr="005B17D3">
        <w:rPr>
          <w:i/>
        </w:rPr>
        <w:t>Address Line 3</w:t>
      </w:r>
      <w:r w:rsidRPr="005B17D3">
        <w:t xml:space="preserve"> is the text supplemental to the number and street of a mailing address</w:t>
      </w:r>
      <w:r w:rsidRPr="005B17D3">
        <w:fldChar w:fldCharType="begin"/>
      </w:r>
      <w:r w:rsidRPr="005B17D3">
        <w:instrText xml:space="preserve"> XE “Address” </w:instrText>
      </w:r>
      <w:r w:rsidRPr="005B17D3">
        <w:fldChar w:fldCharType="end"/>
      </w:r>
      <w:r w:rsidRPr="005B17D3">
        <w:t>.</w:t>
      </w:r>
      <w:r w:rsidRPr="005B17D3">
        <w:fldChar w:fldCharType="begin"/>
      </w:r>
      <w:r w:rsidRPr="005B17D3">
        <w:instrText xml:space="preserve"> XE “Address” </w:instrText>
      </w:r>
      <w:r w:rsidRPr="005B17D3">
        <w:fldChar w:fldCharType="end"/>
      </w:r>
    </w:p>
    <w:p w14:paraId="05717155" w14:textId="30B4F3EA" w:rsidR="00BE52CE" w:rsidRPr="005B17D3" w:rsidRDefault="00BE52CE" w:rsidP="00EF3896">
      <w:pPr>
        <w:pStyle w:val="ScreenFieldDesc"/>
        <w:rPr>
          <w:b/>
          <w:i/>
          <w:u w:val="single"/>
        </w:rPr>
      </w:pPr>
      <w:r w:rsidRPr="005B17D3">
        <w:t>The</w:t>
      </w:r>
      <w:r w:rsidRPr="005B17D3">
        <w:rPr>
          <w:b/>
        </w:rPr>
        <w:t xml:space="preserve"> Employer Address Line 3</w:t>
      </w:r>
      <w:r w:rsidRPr="005B17D3">
        <w:t xml:space="preserve"> field is ES filled.</w:t>
      </w:r>
    </w:p>
    <w:p w14:paraId="58698AF9" w14:textId="77777777" w:rsidR="008D4985" w:rsidRPr="005B17D3" w:rsidRDefault="008D4985" w:rsidP="00EF3896">
      <w:pPr>
        <w:pStyle w:val="ScreenField"/>
        <w:rPr>
          <w:rStyle w:val="StyleDrop-downhotspot11ptUnderline"/>
          <w:bCs w:val="0"/>
          <w:iCs w:val="0"/>
          <w:sz w:val="24"/>
          <w:u w:val="none"/>
        </w:rPr>
      </w:pPr>
    </w:p>
    <w:p w14:paraId="6C158572" w14:textId="720F84E0" w:rsidR="00BE52CE" w:rsidRPr="005B17D3" w:rsidRDefault="00BE52CE" w:rsidP="00EF3896">
      <w:pPr>
        <w:pStyle w:val="ScreenField"/>
      </w:pPr>
      <w:r w:rsidRPr="005B17D3">
        <w:rPr>
          <w:rStyle w:val="StyleDrop-downhotspot11ptUnderline"/>
          <w:bCs w:val="0"/>
          <w:iCs w:val="0"/>
          <w:sz w:val="24"/>
          <w:u w:val="none"/>
        </w:rPr>
        <w:t>City</w:t>
      </w:r>
      <w:r w:rsidRPr="005B17D3">
        <w:t>:</w:t>
      </w:r>
    </w:p>
    <w:p w14:paraId="10AD4FC4" w14:textId="77777777" w:rsidR="00BE52CE" w:rsidRPr="005B17D3" w:rsidRDefault="00BE52CE" w:rsidP="00EF3896">
      <w:pPr>
        <w:pStyle w:val="ScreenFieldDesc"/>
      </w:pPr>
      <w:r w:rsidRPr="005B17D3">
        <w:t>A free-text field of 1 – 30 characters which displays the employer’s city</w:t>
      </w:r>
      <w:r w:rsidRPr="005B17D3">
        <w:fldChar w:fldCharType="begin"/>
      </w:r>
      <w:r w:rsidRPr="005B17D3">
        <w:instrText xml:space="preserve"> XE “Address” </w:instrText>
      </w:r>
      <w:r w:rsidRPr="005B17D3">
        <w:fldChar w:fldCharType="end"/>
      </w:r>
      <w:r w:rsidRPr="005B17D3">
        <w:t>.</w:t>
      </w:r>
      <w:r w:rsidRPr="005B17D3">
        <w:fldChar w:fldCharType="begin"/>
      </w:r>
      <w:r w:rsidRPr="005B17D3">
        <w:instrText xml:space="preserve"> XE “Address” </w:instrText>
      </w:r>
      <w:r w:rsidRPr="005B17D3">
        <w:fldChar w:fldCharType="end"/>
      </w:r>
    </w:p>
    <w:p w14:paraId="0C96F2A1" w14:textId="03E3D372" w:rsidR="00BE52CE" w:rsidRPr="005B17D3" w:rsidRDefault="00BE52CE" w:rsidP="00EF3896">
      <w:pPr>
        <w:pStyle w:val="ScreenFieldDesc"/>
        <w:rPr>
          <w:b/>
          <w:i/>
          <w:u w:val="single"/>
        </w:rPr>
      </w:pPr>
      <w:r w:rsidRPr="005B17D3">
        <w:t>The</w:t>
      </w:r>
      <w:r w:rsidRPr="005B17D3">
        <w:rPr>
          <w:b/>
        </w:rPr>
        <w:t xml:space="preserve"> City </w:t>
      </w:r>
      <w:r w:rsidRPr="005B17D3">
        <w:t>field is ES filled.</w:t>
      </w:r>
    </w:p>
    <w:p w14:paraId="3B440629" w14:textId="77777777" w:rsidR="008D4985" w:rsidRPr="005B17D3" w:rsidRDefault="008D4985" w:rsidP="00EF3896">
      <w:pPr>
        <w:pStyle w:val="ScreenField"/>
        <w:rPr>
          <w:rStyle w:val="StyleDrop-downhotspot11ptUnderline"/>
          <w:bCs w:val="0"/>
          <w:iCs w:val="0"/>
          <w:sz w:val="24"/>
          <w:u w:val="none"/>
        </w:rPr>
      </w:pPr>
    </w:p>
    <w:p w14:paraId="15E6B08E" w14:textId="640552BD" w:rsidR="00BE52CE" w:rsidRPr="005B17D3" w:rsidRDefault="00BE52CE" w:rsidP="00EF3896">
      <w:pPr>
        <w:pStyle w:val="ScreenField"/>
      </w:pPr>
      <w:r w:rsidRPr="005B17D3">
        <w:rPr>
          <w:rStyle w:val="StyleDrop-downhotspot11ptUnderline"/>
          <w:bCs w:val="0"/>
          <w:iCs w:val="0"/>
          <w:sz w:val="24"/>
          <w:u w:val="none"/>
        </w:rPr>
        <w:t>State</w:t>
      </w:r>
      <w:r w:rsidRPr="005B17D3">
        <w:t>:</w:t>
      </w:r>
    </w:p>
    <w:p w14:paraId="4E0FF58D" w14:textId="77777777" w:rsidR="00BE52CE" w:rsidRPr="005B17D3" w:rsidRDefault="00BE52CE" w:rsidP="00EF3896">
      <w:pPr>
        <w:pStyle w:val="ScreenFieldDesc"/>
      </w:pPr>
      <w:r w:rsidRPr="005B17D3">
        <w:t>Displays the employer’s state</w:t>
      </w:r>
      <w:r w:rsidRPr="005B17D3">
        <w:fldChar w:fldCharType="begin"/>
      </w:r>
      <w:r w:rsidRPr="005B17D3">
        <w:instrText xml:space="preserve"> XE “Address” </w:instrText>
      </w:r>
      <w:r w:rsidRPr="005B17D3">
        <w:fldChar w:fldCharType="end"/>
      </w:r>
      <w:r w:rsidRPr="005B17D3">
        <w:t>.</w:t>
      </w:r>
      <w:r w:rsidRPr="005B17D3">
        <w:fldChar w:fldCharType="begin"/>
      </w:r>
      <w:r w:rsidRPr="005B17D3">
        <w:instrText xml:space="preserve"> XE “Address” </w:instrText>
      </w:r>
      <w:r w:rsidRPr="005B17D3">
        <w:fldChar w:fldCharType="end"/>
      </w:r>
    </w:p>
    <w:p w14:paraId="6050D521" w14:textId="7F378A51" w:rsidR="00BE52CE" w:rsidRPr="005B17D3" w:rsidRDefault="00BE52CE" w:rsidP="00EF3896">
      <w:pPr>
        <w:pStyle w:val="ScreenFieldDesc"/>
        <w:rPr>
          <w:rStyle w:val="StyleDrop-downhotspot11ptUnderline"/>
          <w:b/>
          <w:bCs w:val="0"/>
          <w:i/>
          <w:iCs w:val="0"/>
          <w:sz w:val="24"/>
        </w:rPr>
      </w:pPr>
      <w:r w:rsidRPr="005B17D3">
        <w:t>The</w:t>
      </w:r>
      <w:r w:rsidRPr="005B17D3">
        <w:rPr>
          <w:b/>
        </w:rPr>
        <w:t xml:space="preserve"> State </w:t>
      </w:r>
      <w:r w:rsidRPr="005B17D3">
        <w:t>field is ES filled.</w:t>
      </w:r>
    </w:p>
    <w:p w14:paraId="7C2A0A85" w14:textId="77777777" w:rsidR="008D4985" w:rsidRPr="005B17D3" w:rsidRDefault="008D4985" w:rsidP="00EF3896">
      <w:pPr>
        <w:pStyle w:val="ScreenField"/>
        <w:rPr>
          <w:rStyle w:val="StyleDrop-downhotspot11ptUnderline"/>
          <w:bCs w:val="0"/>
          <w:iCs w:val="0"/>
          <w:sz w:val="24"/>
          <w:u w:val="none"/>
        </w:rPr>
      </w:pPr>
    </w:p>
    <w:p w14:paraId="180D2F4D" w14:textId="3BAD2325" w:rsidR="00BE52CE" w:rsidRPr="005B17D3" w:rsidRDefault="00BE52CE" w:rsidP="00EF3896">
      <w:pPr>
        <w:pStyle w:val="ScreenField"/>
      </w:pPr>
      <w:r w:rsidRPr="005B17D3">
        <w:rPr>
          <w:rStyle w:val="StyleDrop-downhotspot11ptUnderline"/>
          <w:bCs w:val="0"/>
          <w:iCs w:val="0"/>
          <w:sz w:val="24"/>
          <w:u w:val="none"/>
        </w:rPr>
        <w:t>Zip</w:t>
      </w:r>
      <w:r w:rsidRPr="005B17D3">
        <w:t xml:space="preserve"> </w:t>
      </w:r>
      <w:r w:rsidRPr="005B17D3">
        <w:rPr>
          <w:rStyle w:val="StyleDrop-downhotspot11ptUnderline"/>
          <w:bCs w:val="0"/>
          <w:iCs w:val="0"/>
          <w:sz w:val="24"/>
          <w:u w:val="none"/>
        </w:rPr>
        <w:t>Code</w:t>
      </w:r>
      <w:r w:rsidRPr="005B17D3">
        <w:t>:</w:t>
      </w:r>
    </w:p>
    <w:p w14:paraId="4CDC6E6B" w14:textId="77777777" w:rsidR="00BE52CE" w:rsidRPr="005B17D3" w:rsidRDefault="00BE52CE" w:rsidP="00EF3896">
      <w:pPr>
        <w:pStyle w:val="ScreenFieldDesc"/>
      </w:pPr>
      <w:r w:rsidRPr="005B17D3">
        <w:t>This is a free text field of 5 – 10 characters which displays the employer’s zip code</w:t>
      </w:r>
      <w:r w:rsidRPr="005B17D3">
        <w:fldChar w:fldCharType="begin"/>
      </w:r>
      <w:r w:rsidRPr="005B17D3">
        <w:instrText xml:space="preserve"> XE “Address” </w:instrText>
      </w:r>
      <w:r w:rsidRPr="005B17D3">
        <w:fldChar w:fldCharType="end"/>
      </w:r>
      <w:r w:rsidRPr="005B17D3">
        <w:t>.</w:t>
      </w:r>
      <w:r w:rsidRPr="005B17D3">
        <w:fldChar w:fldCharType="begin"/>
      </w:r>
      <w:r w:rsidRPr="005B17D3">
        <w:instrText xml:space="preserve"> XE “Address” </w:instrText>
      </w:r>
      <w:r w:rsidRPr="005B17D3">
        <w:fldChar w:fldCharType="end"/>
      </w:r>
    </w:p>
    <w:p w14:paraId="6907126E" w14:textId="450713C9" w:rsidR="00BE52CE" w:rsidRPr="005B17D3" w:rsidRDefault="00BE52CE" w:rsidP="00EF3896">
      <w:pPr>
        <w:pStyle w:val="ScreenFieldDesc"/>
        <w:rPr>
          <w:rStyle w:val="StyleDrop-downhotspot11ptUnderline"/>
          <w:b/>
          <w:bCs w:val="0"/>
          <w:i/>
          <w:iCs w:val="0"/>
          <w:sz w:val="24"/>
        </w:rPr>
      </w:pPr>
      <w:r w:rsidRPr="005B17D3">
        <w:t>The</w:t>
      </w:r>
      <w:r w:rsidRPr="005B17D3">
        <w:rPr>
          <w:b/>
        </w:rPr>
        <w:t xml:space="preserve"> Zip Code </w:t>
      </w:r>
      <w:r w:rsidRPr="005B17D3">
        <w:t>field is ES filled.</w:t>
      </w:r>
    </w:p>
    <w:p w14:paraId="544DE164" w14:textId="77777777" w:rsidR="008D4985" w:rsidRPr="005B17D3" w:rsidRDefault="008D4985" w:rsidP="00EF3896">
      <w:pPr>
        <w:pStyle w:val="ScreenField"/>
        <w:rPr>
          <w:rStyle w:val="StyleDrop-downhotspot11ptUnderline"/>
          <w:bCs w:val="0"/>
          <w:iCs w:val="0"/>
          <w:sz w:val="24"/>
          <w:u w:val="none"/>
        </w:rPr>
      </w:pPr>
    </w:p>
    <w:p w14:paraId="4F5AF6F4" w14:textId="73E2867A" w:rsidR="00BE52CE" w:rsidRPr="005B17D3" w:rsidRDefault="00BE52CE" w:rsidP="00EF3896">
      <w:pPr>
        <w:pStyle w:val="ScreenField"/>
      </w:pPr>
      <w:r w:rsidRPr="005B17D3">
        <w:rPr>
          <w:rStyle w:val="StyleDrop-downhotspot11ptUnderline"/>
          <w:bCs w:val="0"/>
          <w:iCs w:val="0"/>
          <w:sz w:val="24"/>
          <w:u w:val="none"/>
        </w:rPr>
        <w:t>Employer</w:t>
      </w:r>
      <w:r w:rsidRPr="005B17D3">
        <w:t xml:space="preserve"> Phone Number:</w:t>
      </w:r>
    </w:p>
    <w:p w14:paraId="6FC0C52E" w14:textId="746DDF02" w:rsidR="00BE52CE" w:rsidRPr="005B17D3" w:rsidRDefault="00BE52CE" w:rsidP="00EF3896">
      <w:pPr>
        <w:pStyle w:val="ScreenFieldDesc"/>
      </w:pPr>
      <w:r w:rsidRPr="005B17D3">
        <w:t xml:space="preserve">A free-text field of 3 – 30 characters which displays the </w:t>
      </w:r>
      <w:r w:rsidR="006204FA" w:rsidRPr="005B17D3">
        <w:t>Veterans</w:t>
      </w:r>
      <w:r w:rsidRPr="005B17D3">
        <w:t xml:space="preserve"> employer’s phone number.</w:t>
      </w:r>
    </w:p>
    <w:p w14:paraId="6EDF9168" w14:textId="618A524F" w:rsidR="00BE52CE" w:rsidRPr="005B17D3" w:rsidRDefault="00BE52CE" w:rsidP="00EF3896">
      <w:pPr>
        <w:pStyle w:val="ScreenFieldDesc"/>
        <w:rPr>
          <w:rStyle w:val="StyleDrop-downhotspot11ptUnderline"/>
          <w:bCs w:val="0"/>
          <w:iCs w:val="0"/>
          <w:sz w:val="24"/>
          <w:u w:val="none"/>
        </w:rPr>
      </w:pPr>
      <w:r w:rsidRPr="005B17D3">
        <w:rPr>
          <w:b/>
        </w:rPr>
        <w:t>Employer Phone Number</w:t>
      </w:r>
      <w:r w:rsidR="009D1716" w:rsidRPr="005B17D3">
        <w:t xml:space="preserve"> field is ES filled.</w:t>
      </w:r>
    </w:p>
    <w:p w14:paraId="287844CA" w14:textId="77777777" w:rsidR="008D4985" w:rsidRPr="005B17D3" w:rsidRDefault="008D4985" w:rsidP="00EF3896">
      <w:pPr>
        <w:pStyle w:val="ScreenField"/>
        <w:rPr>
          <w:rStyle w:val="StyleDrop-downhotspot11ptUnderline"/>
          <w:bCs w:val="0"/>
          <w:iCs w:val="0"/>
          <w:sz w:val="24"/>
          <w:u w:val="none"/>
        </w:rPr>
      </w:pPr>
    </w:p>
    <w:p w14:paraId="11DA34D3" w14:textId="4ACCA8E5" w:rsidR="00BE52CE" w:rsidRPr="005B17D3" w:rsidRDefault="00BE52CE" w:rsidP="00EF3896">
      <w:pPr>
        <w:pStyle w:val="ScreenField"/>
      </w:pPr>
      <w:r w:rsidRPr="005B17D3">
        <w:rPr>
          <w:rStyle w:val="StyleDrop-downhotspot11ptUnderline"/>
          <w:bCs w:val="0"/>
          <w:iCs w:val="0"/>
          <w:sz w:val="24"/>
          <w:u w:val="none"/>
        </w:rPr>
        <w:t>Date of Retirement</w:t>
      </w:r>
      <w:r w:rsidRPr="005B17D3">
        <w:t>:</w:t>
      </w:r>
    </w:p>
    <w:p w14:paraId="7B2947CF" w14:textId="77777777" w:rsidR="00BE52CE" w:rsidRPr="005B17D3" w:rsidRDefault="00BE52CE" w:rsidP="00EF3896">
      <w:pPr>
        <w:pStyle w:val="ScreenFieldDesc"/>
      </w:pPr>
      <w:r w:rsidRPr="005B17D3">
        <w:t>The applicant’s Retirement Date in standard date format (mm/dd/yyyy)</w:t>
      </w:r>
      <w:r w:rsidRPr="005B17D3">
        <w:fldChar w:fldCharType="begin"/>
      </w:r>
      <w:r w:rsidRPr="005B17D3">
        <w:instrText xml:space="preserve"> XE “Address” </w:instrText>
      </w:r>
      <w:r w:rsidRPr="005B17D3">
        <w:fldChar w:fldCharType="end"/>
      </w:r>
      <w:r w:rsidRPr="005B17D3">
        <w:t>.</w:t>
      </w:r>
      <w:r w:rsidRPr="005B17D3">
        <w:fldChar w:fldCharType="begin"/>
      </w:r>
      <w:r w:rsidRPr="005B17D3">
        <w:instrText xml:space="preserve"> XE “Address” </w:instrText>
      </w:r>
      <w:r w:rsidRPr="005B17D3">
        <w:fldChar w:fldCharType="end"/>
      </w:r>
    </w:p>
    <w:p w14:paraId="79B4C323" w14:textId="77777777" w:rsidR="00BE52CE" w:rsidRPr="005B17D3" w:rsidRDefault="00BE52CE" w:rsidP="00EF3896">
      <w:pPr>
        <w:pStyle w:val="ScreenFieldDesc"/>
      </w:pPr>
      <w:r w:rsidRPr="005B17D3">
        <w:t xml:space="preserve">The </w:t>
      </w:r>
      <w:r w:rsidRPr="005B17D3">
        <w:rPr>
          <w:b/>
        </w:rPr>
        <w:t>Date of Retirement</w:t>
      </w:r>
      <w:r w:rsidRPr="005B17D3">
        <w:t xml:space="preserve"> field is ES filled unless </w:t>
      </w:r>
      <w:r w:rsidRPr="005B17D3">
        <w:rPr>
          <w:i/>
        </w:rPr>
        <w:t>Employment Status</w:t>
      </w:r>
      <w:r w:rsidRPr="005B17D3">
        <w:t xml:space="preserve"> is equal to "Retired". If the </w:t>
      </w:r>
      <w:r w:rsidRPr="005B17D3">
        <w:rPr>
          <w:i/>
        </w:rPr>
        <w:t>Employment Status</w:t>
      </w:r>
      <w:r w:rsidRPr="005B17D3">
        <w:t xml:space="preserve"> is equal to "Retired", this field can be edited.</w:t>
      </w:r>
    </w:p>
    <w:p w14:paraId="26AF0822" w14:textId="5B8DEABC" w:rsidR="00BE52CE" w:rsidRPr="005B17D3" w:rsidRDefault="00BE52CE" w:rsidP="00EF3896">
      <w:pPr>
        <w:pStyle w:val="ScreenFieldDesc"/>
      </w:pPr>
      <w:r w:rsidRPr="005B17D3">
        <w:t xml:space="preserve">If </w:t>
      </w:r>
      <w:r w:rsidRPr="005B17D3">
        <w:rPr>
          <w:b/>
        </w:rPr>
        <w:t>Employment Status</w:t>
      </w:r>
      <w:r w:rsidRPr="005B17D3">
        <w:t xml:space="preserve"> field is changed from "Retired" to any other value, the </w:t>
      </w:r>
      <w:r w:rsidRPr="005B17D3">
        <w:rPr>
          <w:b/>
        </w:rPr>
        <w:t>Date of Retirement</w:t>
      </w:r>
      <w:r w:rsidRPr="005B17D3">
        <w:t xml:space="preserve"> field will be deleted.</w:t>
      </w:r>
    </w:p>
    <w:p w14:paraId="6E730A15" w14:textId="77777777" w:rsidR="00DE4A7D" w:rsidRPr="005B17D3" w:rsidRDefault="00DE4A7D" w:rsidP="00DE4A7D">
      <w:pPr>
        <w:pStyle w:val="ScreenField"/>
      </w:pPr>
    </w:p>
    <w:p w14:paraId="23D7C1EA" w14:textId="77777777" w:rsidR="00BE52CE" w:rsidRPr="005B17D3" w:rsidRDefault="00BE52CE" w:rsidP="00884662">
      <w:pPr>
        <w:pStyle w:val="BodyText"/>
        <w:numPr>
          <w:ilvl w:val="0"/>
          <w:numId w:val="226"/>
        </w:numPr>
        <w:rPr>
          <w:b/>
          <w:i/>
        </w:rPr>
      </w:pPr>
      <w:r w:rsidRPr="005B17D3">
        <w:rPr>
          <w:b/>
          <w:i/>
        </w:rPr>
        <w:t>Indicates Required Field</w:t>
      </w:r>
    </w:p>
    <w:p w14:paraId="27370560" w14:textId="77777777" w:rsidR="00BE52CE" w:rsidRPr="005B17D3" w:rsidRDefault="00BE52CE" w:rsidP="00EF3896">
      <w:pPr>
        <w:pStyle w:val="BodyText"/>
      </w:pPr>
    </w:p>
    <w:p w14:paraId="04D605C7" w14:textId="77777777" w:rsidR="00BE52CE" w:rsidRPr="005B17D3" w:rsidRDefault="00BE52CE" w:rsidP="00EF3896">
      <w:pPr>
        <w:pStyle w:val="Heading3"/>
      </w:pPr>
      <w:bookmarkStart w:id="1188" w:name="_Toc394920825"/>
      <w:bookmarkStart w:id="1189" w:name="_Toc406571161"/>
      <w:bookmarkStart w:id="1190" w:name="_Toc478746590"/>
      <w:bookmarkStart w:id="1191" w:name="_Toc482888520"/>
      <w:bookmarkStart w:id="1192" w:name="_Toc31622277"/>
      <w:bookmarkStart w:id="1193" w:name="_Toc289864820"/>
      <w:r w:rsidRPr="005B17D3">
        <w:t>Personal</w:t>
      </w:r>
      <w:bookmarkEnd w:id="1188"/>
      <w:bookmarkEnd w:id="1189"/>
      <w:bookmarkEnd w:id="1190"/>
      <w:bookmarkEnd w:id="1191"/>
      <w:r w:rsidRPr="005B17D3">
        <w:t xml:space="preserve"> (Add a Person)</w:t>
      </w:r>
      <w:bookmarkEnd w:id="1192"/>
    </w:p>
    <w:p w14:paraId="21A844DD" w14:textId="77777777" w:rsidR="00BE52CE" w:rsidRPr="005B17D3" w:rsidRDefault="00BE52CE" w:rsidP="00EF3896">
      <w:pPr>
        <w:pStyle w:val="BodyTextBullet2"/>
      </w:pPr>
      <w:r w:rsidRPr="005B17D3">
        <w:t xml:space="preserve">The </w:t>
      </w:r>
      <w:r w:rsidRPr="005B17D3">
        <w:rPr>
          <w:b/>
        </w:rPr>
        <w:t xml:space="preserve">Add-a-Person Personal </w:t>
      </w:r>
      <w:r w:rsidRPr="005B17D3">
        <w:t xml:space="preserve">screen is pre-populated with the data that was entered in the </w:t>
      </w:r>
      <w:r w:rsidRPr="005B17D3">
        <w:rPr>
          <w:b/>
        </w:rPr>
        <w:t xml:space="preserve">Search and Add a New Person </w:t>
      </w:r>
      <w:r w:rsidRPr="005B17D3">
        <w:t xml:space="preserve">screen under the </w:t>
      </w:r>
      <w:r w:rsidRPr="005B17D3">
        <w:rPr>
          <w:b/>
        </w:rPr>
        <w:t>ESR Registration</w:t>
      </w:r>
      <w:r w:rsidRPr="005B17D3">
        <w:t xml:space="preserve"> button.</w:t>
      </w:r>
    </w:p>
    <w:p w14:paraId="4F669426" w14:textId="2B8F9863" w:rsidR="00BE52CE" w:rsidRPr="005B17D3" w:rsidRDefault="00BE52CE" w:rsidP="00EF3896">
      <w:pPr>
        <w:pStyle w:val="BodyTextBullet2"/>
      </w:pPr>
      <w:r w:rsidRPr="005B17D3">
        <w:t>Certain fields are now required</w:t>
      </w:r>
      <w:r w:rsidR="005427F2" w:rsidRPr="005B17D3">
        <w:t>,</w:t>
      </w:r>
      <w:r w:rsidRPr="005B17D3">
        <w:t xml:space="preserve"> and others become editable as described and indicated below when adding (registering) a new person</w:t>
      </w:r>
    </w:p>
    <w:p w14:paraId="2D4E42AF" w14:textId="77777777" w:rsidR="00BE52CE" w:rsidRPr="005B17D3" w:rsidRDefault="00BE52CE" w:rsidP="00EF3896">
      <w:pPr>
        <w:pStyle w:val="BodyTextBullet2"/>
        <w:rPr>
          <w:rStyle w:val="Text-onlypopuphotspot"/>
          <w:color w:val="0033CC"/>
          <w:u w:val="single"/>
        </w:rPr>
      </w:pPr>
    </w:p>
    <w:p w14:paraId="2E60F4FD" w14:textId="77777777" w:rsidR="00BE52CE" w:rsidRPr="005B17D3" w:rsidRDefault="00BE52CE" w:rsidP="00EF3896">
      <w:pPr>
        <w:pStyle w:val="BodyTextBullet2"/>
        <w:jc w:val="right"/>
        <w:rPr>
          <w:b/>
          <w:color w:val="auto"/>
          <w:u w:val="single"/>
        </w:rPr>
      </w:pPr>
      <w:r w:rsidRPr="005B17D3">
        <w:rPr>
          <w:rStyle w:val="Text-onlypopuphotspot"/>
          <w:b/>
          <w:color w:val="auto"/>
          <w:u w:val="single"/>
        </w:rPr>
        <w:t>VIEW HISTORICAL</w:t>
      </w:r>
      <w:r w:rsidRPr="005B17D3">
        <w:rPr>
          <w:b/>
          <w:color w:val="auto"/>
          <w:u w:val="single"/>
        </w:rPr>
        <w:fldChar w:fldCharType="begin"/>
      </w:r>
      <w:r w:rsidRPr="005B17D3">
        <w:rPr>
          <w:b/>
          <w:color w:val="auto"/>
          <w:u w:val="single"/>
        </w:rPr>
        <w:instrText xml:space="preserve"> XE "Historical:View Personal Data:AAP" </w:instrText>
      </w:r>
      <w:r w:rsidRPr="005B17D3">
        <w:rPr>
          <w:b/>
          <w:color w:val="auto"/>
          <w:u w:val="single"/>
        </w:rPr>
        <w:fldChar w:fldCharType="end"/>
      </w:r>
      <w:r w:rsidRPr="005B17D3">
        <w:rPr>
          <w:rStyle w:val="Text-onlypopuphotspot"/>
          <w:b/>
          <w:color w:val="auto"/>
          <w:u w:val="single"/>
        </w:rPr>
        <w:t xml:space="preserve"> PERSONAL DATA</w:t>
      </w:r>
    </w:p>
    <w:p w14:paraId="0D5A7EBF" w14:textId="28F3CCEE" w:rsidR="00BE52CE" w:rsidRPr="005B17D3" w:rsidRDefault="00BE52CE" w:rsidP="00EF3896">
      <w:pPr>
        <w:pStyle w:val="BodyTextBullet2"/>
      </w:pPr>
      <w:r w:rsidRPr="005B17D3">
        <w:t>ES maintains the history of all Veteran record modifications, including D</w:t>
      </w:r>
      <w:r w:rsidR="009D1716" w:rsidRPr="005B17D3">
        <w:t>ate of Death (DOD) information.</w:t>
      </w:r>
    </w:p>
    <w:p w14:paraId="2C098E3E" w14:textId="77777777" w:rsidR="008D4985" w:rsidRPr="005B17D3" w:rsidRDefault="008D4985" w:rsidP="00EF3896">
      <w:pPr>
        <w:pStyle w:val="BodyTextBullet2"/>
      </w:pPr>
    </w:p>
    <w:p w14:paraId="63BD2C91" w14:textId="77777777" w:rsidR="00BE52CE" w:rsidRPr="005B17D3" w:rsidRDefault="00BE52CE" w:rsidP="00EF3896">
      <w:pPr>
        <w:pStyle w:val="ScreenField"/>
      </w:pPr>
      <w:r w:rsidRPr="005B17D3">
        <w:t xml:space="preserve"> Sensitivity Flag:</w:t>
      </w:r>
    </w:p>
    <w:p w14:paraId="6B63A5F1" w14:textId="77777777" w:rsidR="00BE52CE" w:rsidRPr="005B17D3" w:rsidRDefault="00BE52CE" w:rsidP="00EF3896">
      <w:pPr>
        <w:pStyle w:val="ScreenFieldDesc"/>
      </w:pPr>
      <w:r w:rsidRPr="005B17D3">
        <w:t>An indication that this registrant record is a sensitive record and only those with a business purpose should view</w:t>
      </w:r>
      <w:r w:rsidRPr="005B17D3">
        <w:rPr>
          <w:rStyle w:val="Text-onlypopuphotspot"/>
          <w:b/>
          <w:bCs/>
          <w:sz w:val="18"/>
          <w:szCs w:val="18"/>
        </w:rPr>
        <w:fldChar w:fldCharType="begin"/>
      </w:r>
      <w:r w:rsidRPr="005B17D3">
        <w:instrText xml:space="preserve"> XE "</w:instrText>
      </w:r>
      <w:r w:rsidRPr="005B17D3">
        <w:rPr>
          <w:rStyle w:val="Text-onlypopuphotspot"/>
          <w:bCs/>
          <w:sz w:val="18"/>
          <w:szCs w:val="18"/>
        </w:rPr>
        <w:instrText>View:</w:instrText>
      </w:r>
      <w:r w:rsidRPr="005B17D3">
        <w:instrText xml:space="preserve">Personal:sensitive record:AAP" </w:instrText>
      </w:r>
      <w:r w:rsidRPr="005B17D3">
        <w:rPr>
          <w:rStyle w:val="Text-onlypopuphotspot"/>
          <w:b/>
          <w:bCs/>
          <w:sz w:val="18"/>
          <w:szCs w:val="18"/>
        </w:rPr>
        <w:fldChar w:fldCharType="end"/>
      </w:r>
      <w:r w:rsidRPr="005B17D3">
        <w:t xml:space="preserve"> the related information. The indicator notifies HEC of a classified record.</w:t>
      </w:r>
    </w:p>
    <w:p w14:paraId="41D8C53F" w14:textId="75711405" w:rsidR="00BE52CE" w:rsidRPr="005B17D3" w:rsidRDefault="00BE52CE" w:rsidP="00EF3896">
      <w:pPr>
        <w:pStyle w:val="ScreenFieldDesc"/>
      </w:pPr>
      <w:r w:rsidRPr="005B17D3">
        <w:t xml:space="preserve">Sensitivity </w:t>
      </w:r>
      <w:r w:rsidR="009D1716" w:rsidRPr="005B17D3">
        <w:t>Flag data is shared with VistA.</w:t>
      </w:r>
    </w:p>
    <w:p w14:paraId="4EE592AE" w14:textId="77777777" w:rsidR="008D4985" w:rsidRPr="005B17D3" w:rsidRDefault="008D4985" w:rsidP="00EF3896">
      <w:pPr>
        <w:pStyle w:val="ScreenField"/>
      </w:pPr>
    </w:p>
    <w:p w14:paraId="3413C82C" w14:textId="05A2BAD1" w:rsidR="00BE52CE" w:rsidRPr="005B17D3" w:rsidRDefault="00BE52CE" w:rsidP="00EF3896">
      <w:pPr>
        <w:pStyle w:val="ScreenField"/>
      </w:pPr>
      <w:r w:rsidRPr="005B17D3">
        <w:t>Sensitivity Flag Change</w:t>
      </w:r>
      <w:r w:rsidRPr="005B17D3">
        <w:fldChar w:fldCharType="begin"/>
      </w:r>
      <w:r w:rsidRPr="005B17D3">
        <w:instrText xml:space="preserve"> XE "Change:Sensitivity Flag Source:AAP" </w:instrText>
      </w:r>
      <w:r w:rsidRPr="005B17D3">
        <w:fldChar w:fldCharType="end"/>
      </w:r>
      <w:r w:rsidRPr="005B17D3">
        <w:t xml:space="preserve"> Source:</w:t>
      </w:r>
    </w:p>
    <w:p w14:paraId="75F301FE" w14:textId="77777777" w:rsidR="00BE52CE" w:rsidRPr="005B17D3" w:rsidRDefault="00BE52CE" w:rsidP="00EF3896">
      <w:pPr>
        <w:pStyle w:val="ScreenFieldDesc"/>
      </w:pPr>
      <w:r w:rsidRPr="005B17D3">
        <w:t xml:space="preserve">Select the source of the Sensitivity Flag change. If </w:t>
      </w:r>
      <w:r w:rsidRPr="005B17D3">
        <w:rPr>
          <w:b/>
          <w:bCs/>
        </w:rPr>
        <w:t>HEC</w:t>
      </w:r>
      <w:r w:rsidRPr="005B17D3">
        <w:t xml:space="preserve"> or </w:t>
      </w:r>
      <w:r w:rsidRPr="005B17D3">
        <w:rPr>
          <w:b/>
          <w:bCs/>
        </w:rPr>
        <w:t>VBA</w:t>
      </w:r>
      <w:r w:rsidRPr="005B17D3">
        <w:t xml:space="preserve"> are selected, Sensitivity Flag Change Site defaults to </w:t>
      </w:r>
      <w:r w:rsidRPr="005B17D3">
        <w:rPr>
          <w:b/>
          <w:bCs/>
        </w:rPr>
        <w:t>Health Eligibility Center</w:t>
      </w:r>
      <w:r w:rsidRPr="005B17D3">
        <w:t>.</w:t>
      </w:r>
    </w:p>
    <w:p w14:paraId="53BA114F" w14:textId="0734C03B" w:rsidR="00BE52CE" w:rsidRPr="005B17D3" w:rsidRDefault="00BE52CE" w:rsidP="00EF3896">
      <w:pPr>
        <w:pStyle w:val="ScreenFieldDesc"/>
      </w:pPr>
      <w:r w:rsidRPr="005B17D3">
        <w:t xml:space="preserve">Users may select a site from the </w:t>
      </w:r>
      <w:r w:rsidRPr="005B17D3">
        <w:rPr>
          <w:b/>
        </w:rPr>
        <w:t>Sensitivity Flag Change Site</w:t>
      </w:r>
      <w:r w:rsidRPr="005B17D3">
        <w:rPr>
          <w:i/>
        </w:rPr>
        <w:t xml:space="preserve"> </w:t>
      </w:r>
      <w:r w:rsidRPr="005B17D3">
        <w:t xml:space="preserve">dropdown if </w:t>
      </w:r>
      <w:r w:rsidRPr="005B17D3">
        <w:rPr>
          <w:b/>
          <w:bCs/>
        </w:rPr>
        <w:t>VAMC</w:t>
      </w:r>
      <w:r w:rsidR="009D1716" w:rsidRPr="005B17D3">
        <w:t xml:space="preserve"> is selected.</w:t>
      </w:r>
    </w:p>
    <w:p w14:paraId="1E6468A3" w14:textId="77777777" w:rsidR="008D4985" w:rsidRPr="005B17D3" w:rsidRDefault="008D4985" w:rsidP="00EF3896">
      <w:pPr>
        <w:pStyle w:val="ScreenField"/>
      </w:pPr>
    </w:p>
    <w:p w14:paraId="2436F43E" w14:textId="5839043C" w:rsidR="00BE52CE" w:rsidRPr="005B17D3" w:rsidRDefault="00BE52CE" w:rsidP="00EF3896">
      <w:pPr>
        <w:pStyle w:val="ScreenField"/>
      </w:pPr>
      <w:r w:rsidRPr="005B17D3">
        <w:t>Sensitivity Flag Change</w:t>
      </w:r>
      <w:r w:rsidRPr="005B17D3">
        <w:fldChar w:fldCharType="begin"/>
      </w:r>
      <w:r w:rsidRPr="005B17D3">
        <w:instrText xml:space="preserve"> XE "Change:Sensitivity Flag Site:AAP" </w:instrText>
      </w:r>
      <w:r w:rsidRPr="005B17D3">
        <w:fldChar w:fldCharType="end"/>
      </w:r>
      <w:r w:rsidRPr="005B17D3">
        <w:t xml:space="preserve"> Site:</w:t>
      </w:r>
    </w:p>
    <w:p w14:paraId="47C4B519" w14:textId="1E147499" w:rsidR="00BE52CE" w:rsidRPr="005B17D3" w:rsidRDefault="00BE52CE" w:rsidP="00EF3896">
      <w:pPr>
        <w:pStyle w:val="ScreenFieldDesc"/>
      </w:pPr>
      <w:r w:rsidRPr="005B17D3">
        <w:t xml:space="preserve">If </w:t>
      </w:r>
      <w:r w:rsidRPr="005B17D3">
        <w:rPr>
          <w:b/>
          <w:bCs/>
        </w:rPr>
        <w:t>HEC</w:t>
      </w:r>
      <w:r w:rsidRPr="005B17D3">
        <w:t xml:space="preserve"> or </w:t>
      </w:r>
      <w:r w:rsidRPr="005B17D3">
        <w:rPr>
          <w:b/>
          <w:bCs/>
        </w:rPr>
        <w:t>VBA</w:t>
      </w:r>
      <w:r w:rsidRPr="005B17D3">
        <w:t xml:space="preserve"> are selected for Sensitivity Flag Change Source, Sensitivity Flag Change Site defaults to </w:t>
      </w:r>
      <w:r w:rsidRPr="005B17D3">
        <w:rPr>
          <w:i/>
        </w:rPr>
        <w:t>Health Eligibility Center</w:t>
      </w:r>
      <w:r w:rsidRPr="005B17D3">
        <w:t xml:space="preserve">. Users may then select a site from the dropdown if VAMC is selected for </w:t>
      </w:r>
      <w:r w:rsidR="009D1716" w:rsidRPr="005B17D3">
        <w:t>Sensitivity Flag Change Source.</w:t>
      </w:r>
    </w:p>
    <w:p w14:paraId="107A5A8B" w14:textId="77777777" w:rsidR="008D4985" w:rsidRPr="005B17D3" w:rsidRDefault="008D4985" w:rsidP="00EF3896">
      <w:pPr>
        <w:pStyle w:val="ScreenField"/>
      </w:pPr>
    </w:p>
    <w:p w14:paraId="60644CBB" w14:textId="40F04C41" w:rsidR="00BE52CE" w:rsidRPr="005B17D3" w:rsidRDefault="00BE52CE" w:rsidP="00EF3896">
      <w:pPr>
        <w:pStyle w:val="ScreenField"/>
      </w:pPr>
      <w:r w:rsidRPr="005B17D3">
        <w:t>Degree:</w:t>
      </w:r>
    </w:p>
    <w:p w14:paraId="7DAD9669" w14:textId="0E7FB906" w:rsidR="00BE52CE" w:rsidRPr="005B17D3" w:rsidRDefault="00BE52CE" w:rsidP="00EF3896">
      <w:pPr>
        <w:pStyle w:val="ScreenFieldDesc"/>
      </w:pPr>
      <w:r w:rsidRPr="005B17D3">
        <w:t xml:space="preserve">The </w:t>
      </w:r>
      <w:r w:rsidRPr="005B17D3">
        <w:rPr>
          <w:b/>
        </w:rPr>
        <w:t>Degree</w:t>
      </w:r>
      <w:r w:rsidRPr="005B17D3">
        <w:t xml:space="preserve"> field may be used to denote the degree or profession (such as MD, PhD, and REV) and must </w:t>
      </w:r>
      <w:r w:rsidR="009D1716" w:rsidRPr="005B17D3">
        <w:t>be entered without punctuation.</w:t>
      </w:r>
    </w:p>
    <w:p w14:paraId="6622D3B3" w14:textId="77777777" w:rsidR="008D4985" w:rsidRPr="005B17D3" w:rsidRDefault="008D4985" w:rsidP="00EF3896">
      <w:pPr>
        <w:pStyle w:val="ScreenField"/>
      </w:pPr>
    </w:p>
    <w:p w14:paraId="07703987" w14:textId="5DAA3792" w:rsidR="00BE52CE" w:rsidRPr="005B17D3" w:rsidRDefault="00BE52CE" w:rsidP="00EF3896">
      <w:pPr>
        <w:pStyle w:val="ScreenField"/>
      </w:pPr>
      <w:r w:rsidRPr="005B17D3">
        <w:t>Alias First Names:</w:t>
      </w:r>
    </w:p>
    <w:p w14:paraId="775BB280" w14:textId="77777777" w:rsidR="00BE52CE" w:rsidRPr="005B17D3" w:rsidRDefault="00BE52CE" w:rsidP="00EF3896">
      <w:pPr>
        <w:pStyle w:val="ScreenFieldDesc"/>
      </w:pPr>
      <w:r w:rsidRPr="005B17D3">
        <w:t xml:space="preserve">Alias First Names that have been issued to the person from SSA would be displayed here. </w:t>
      </w:r>
    </w:p>
    <w:p w14:paraId="13DBDD20" w14:textId="77777777" w:rsidR="00BE52CE" w:rsidRPr="005B17D3" w:rsidRDefault="00BE52CE" w:rsidP="00EF3896">
      <w:pPr>
        <w:pStyle w:val="ScreenFieldDesc"/>
      </w:pPr>
      <w:r w:rsidRPr="005B17D3">
        <w:t>Also, names that have been previously used to assist in recognizing potential duplicates, such as maiden names or name changes due to marriage, divorce, etc. or identity theft situations would display.</w:t>
      </w:r>
    </w:p>
    <w:p w14:paraId="74BEDB94" w14:textId="77777777" w:rsidR="00BE52CE" w:rsidRPr="005B17D3" w:rsidRDefault="00BE52CE" w:rsidP="00EF3896">
      <w:pPr>
        <w:pStyle w:val="RulesandMore"/>
      </w:pPr>
      <w:r w:rsidRPr="005B17D3">
        <w:t>Rules...</w:t>
      </w:r>
    </w:p>
    <w:p w14:paraId="58FABD7E" w14:textId="77777777" w:rsidR="00BE52CE" w:rsidRPr="005B17D3" w:rsidRDefault="00BE52CE" w:rsidP="00EF3896">
      <w:pPr>
        <w:pStyle w:val="ListBull2"/>
      </w:pPr>
      <w:r w:rsidRPr="005B17D3">
        <w:rPr>
          <w:iCs/>
        </w:rPr>
        <w:t>Alias First Names</w:t>
      </w:r>
      <w:r w:rsidRPr="005B17D3">
        <w:t xml:space="preserve"> must be between 2 and 40 characters.</w:t>
      </w:r>
    </w:p>
    <w:p w14:paraId="26446703" w14:textId="77777777" w:rsidR="00BE52CE" w:rsidRPr="005B17D3" w:rsidRDefault="00BE52CE" w:rsidP="00EF3896">
      <w:pPr>
        <w:pStyle w:val="ListBull2"/>
      </w:pPr>
      <w:r w:rsidRPr="005B17D3">
        <w:t>Multiple Alias First Names can be entered separated by a space.</w:t>
      </w:r>
    </w:p>
    <w:p w14:paraId="2930A892" w14:textId="77777777" w:rsidR="00BE52CE" w:rsidRPr="005B17D3" w:rsidRDefault="00BE52CE" w:rsidP="00EF3896">
      <w:pPr>
        <w:pStyle w:val="ScreenField"/>
      </w:pPr>
    </w:p>
    <w:p w14:paraId="4ABFB1A5" w14:textId="77777777" w:rsidR="00BE52CE" w:rsidRPr="005B17D3" w:rsidRDefault="00BE52CE" w:rsidP="00EF3896">
      <w:pPr>
        <w:pStyle w:val="ScreenField"/>
      </w:pPr>
      <w:r w:rsidRPr="005B17D3">
        <w:t>Alias Last Names:</w:t>
      </w:r>
    </w:p>
    <w:p w14:paraId="370EE128" w14:textId="77777777" w:rsidR="00BE52CE" w:rsidRPr="005B17D3" w:rsidRDefault="00BE52CE" w:rsidP="00EF3896">
      <w:pPr>
        <w:pStyle w:val="ScreenFieldDesc"/>
      </w:pPr>
      <w:r w:rsidRPr="005B17D3">
        <w:t xml:space="preserve">Alias Last Names that have been issued to the person from SSA would be displayed here. </w:t>
      </w:r>
    </w:p>
    <w:p w14:paraId="50E089AE" w14:textId="77777777" w:rsidR="00BE52CE" w:rsidRPr="005B17D3" w:rsidRDefault="00BE52CE" w:rsidP="00EF3896">
      <w:pPr>
        <w:pStyle w:val="ScreenFieldDesc"/>
      </w:pPr>
      <w:r w:rsidRPr="005B17D3">
        <w:t>Also, names that have been previously used to assist in recognizing potential duplicates, such as maiden names or name changes due to marriage, divorce, etc. or identity theft situations would display.</w:t>
      </w:r>
    </w:p>
    <w:p w14:paraId="510EC35C" w14:textId="77777777" w:rsidR="00BE52CE" w:rsidRPr="005B17D3" w:rsidRDefault="00BE52CE" w:rsidP="00EF3896">
      <w:pPr>
        <w:pStyle w:val="RulesandMore"/>
      </w:pPr>
      <w:r w:rsidRPr="005B17D3">
        <w:t>Rules...</w:t>
      </w:r>
    </w:p>
    <w:p w14:paraId="3E697085" w14:textId="77777777" w:rsidR="00BE52CE" w:rsidRPr="005B17D3" w:rsidRDefault="00BE52CE" w:rsidP="00EF3896">
      <w:pPr>
        <w:pStyle w:val="ListBull2"/>
      </w:pPr>
      <w:r w:rsidRPr="005B17D3">
        <w:rPr>
          <w:iCs/>
        </w:rPr>
        <w:t>Alias Last Names</w:t>
      </w:r>
      <w:r w:rsidRPr="005B17D3">
        <w:t xml:space="preserve"> must be between 2 and 40 characters.</w:t>
      </w:r>
    </w:p>
    <w:p w14:paraId="6E0E7ED2" w14:textId="77777777" w:rsidR="00BE52CE" w:rsidRPr="005B17D3" w:rsidRDefault="00BE52CE" w:rsidP="00EF3896">
      <w:pPr>
        <w:pStyle w:val="ListBull2"/>
      </w:pPr>
      <w:r w:rsidRPr="005B17D3">
        <w:t>Multiple Alias Last Names can be entered separated by a space.</w:t>
      </w:r>
    </w:p>
    <w:p w14:paraId="3D243CB2" w14:textId="77777777" w:rsidR="00BE52CE" w:rsidRPr="005B17D3" w:rsidRDefault="00BE52CE" w:rsidP="00EF3896">
      <w:pPr>
        <w:pStyle w:val="ScreenField"/>
      </w:pPr>
    </w:p>
    <w:p w14:paraId="32393CA0" w14:textId="77777777" w:rsidR="00BE52CE" w:rsidRPr="005B17D3" w:rsidRDefault="00BE52CE" w:rsidP="00EF3896">
      <w:pPr>
        <w:pStyle w:val="ScreenField"/>
      </w:pPr>
      <w:r w:rsidRPr="005B17D3">
        <w:t>Alias SSN</w:t>
      </w:r>
      <w:r w:rsidRPr="005B17D3">
        <w:fldChar w:fldCharType="begin"/>
      </w:r>
      <w:r w:rsidRPr="005B17D3">
        <w:instrText xml:space="preserve"> XE "SSN:AAP" </w:instrText>
      </w:r>
      <w:r w:rsidRPr="005B17D3">
        <w:fldChar w:fldCharType="end"/>
      </w:r>
      <w:r w:rsidRPr="005B17D3">
        <w:t>:</w:t>
      </w:r>
    </w:p>
    <w:p w14:paraId="58D7964C" w14:textId="77777777" w:rsidR="00BE52CE" w:rsidRPr="005B17D3" w:rsidRDefault="00BE52CE" w:rsidP="00EF3896">
      <w:pPr>
        <w:pStyle w:val="ScreenFieldDesc"/>
      </w:pPr>
      <w:r w:rsidRPr="005B17D3">
        <w:t xml:space="preserve">Alias SSNs that have been issued to the person from SSA would be displayed here. </w:t>
      </w:r>
    </w:p>
    <w:p w14:paraId="61ADC915" w14:textId="77777777" w:rsidR="00BE52CE" w:rsidRPr="005B17D3" w:rsidRDefault="00BE52CE" w:rsidP="00EF3896">
      <w:pPr>
        <w:pStyle w:val="ScreenFieldDesc"/>
      </w:pPr>
      <w:r w:rsidRPr="005B17D3">
        <w:t>Also, SSNs that have been previously used to assist in recognizing potential duplicates or identity theft situations would display.</w:t>
      </w:r>
    </w:p>
    <w:p w14:paraId="4A7CE944" w14:textId="794C8845" w:rsidR="00BE52CE" w:rsidRPr="005B17D3" w:rsidRDefault="00BE52CE" w:rsidP="00EF3896">
      <w:pPr>
        <w:pStyle w:val="ScreenFieldDesc"/>
      </w:pPr>
      <w:r w:rsidRPr="005B17D3">
        <w:t xml:space="preserve">The </w:t>
      </w:r>
      <w:r w:rsidRPr="005B17D3">
        <w:rPr>
          <w:b/>
        </w:rPr>
        <w:t>Alias SSN</w:t>
      </w:r>
      <w:r w:rsidRPr="005B17D3">
        <w:t xml:space="preserve"> field is editable us</w:t>
      </w:r>
      <w:r w:rsidR="009D1716" w:rsidRPr="005B17D3">
        <w:t>ing the rules below as a guide.</w:t>
      </w:r>
    </w:p>
    <w:p w14:paraId="30B41805" w14:textId="77777777" w:rsidR="008D4985" w:rsidRPr="005B17D3" w:rsidRDefault="008D4985" w:rsidP="00EF3896">
      <w:pPr>
        <w:pStyle w:val="ScreenField"/>
      </w:pPr>
    </w:p>
    <w:p w14:paraId="350DC1C0" w14:textId="612056F0" w:rsidR="00BE52CE" w:rsidRPr="005B17D3" w:rsidRDefault="00BE52CE" w:rsidP="00EF3896">
      <w:pPr>
        <w:pStyle w:val="ScreenField"/>
      </w:pPr>
      <w:r w:rsidRPr="005B17D3">
        <w:t>Date of Death</w:t>
      </w:r>
      <w:r w:rsidRPr="005B17D3">
        <w:fldChar w:fldCharType="begin"/>
      </w:r>
      <w:r w:rsidRPr="005B17D3">
        <w:instrText xml:space="preserve"> XE "Date:Identity Traits: of Death:AAP" </w:instrText>
      </w:r>
      <w:r w:rsidRPr="005B17D3">
        <w:fldChar w:fldCharType="end"/>
      </w:r>
      <w:r w:rsidRPr="005B17D3">
        <w:t>:</w:t>
      </w:r>
    </w:p>
    <w:p w14:paraId="6BCEB9BD" w14:textId="77777777" w:rsidR="00BE52CE" w:rsidRPr="005B17D3" w:rsidRDefault="00BE52CE" w:rsidP="00EF3896">
      <w:pPr>
        <w:pStyle w:val="ScreenFieldDesc"/>
      </w:pPr>
      <w:r w:rsidRPr="005B17D3">
        <w:rPr>
          <w:rStyle w:val="Text-onlypopuphotspot"/>
          <w:iCs/>
        </w:rPr>
        <w:t>Date of Death</w:t>
      </w:r>
      <w:r w:rsidRPr="005B17D3">
        <w:rPr>
          <w:rStyle w:val="Text-onlypopuphotspot"/>
          <w:iCs/>
        </w:rPr>
        <w:fldChar w:fldCharType="begin"/>
      </w:r>
      <w:r w:rsidRPr="005B17D3">
        <w:instrText xml:space="preserve"> XE "</w:instrText>
      </w:r>
      <w:r w:rsidRPr="005B17D3">
        <w:rPr>
          <w:rStyle w:val="Text-onlypopuphotspot"/>
          <w:iCs/>
        </w:rPr>
        <w:instrText>Death:</w:instrText>
      </w:r>
      <w:r w:rsidRPr="005B17D3">
        <w:instrText xml:space="preserve">Date of:AAP" </w:instrText>
      </w:r>
      <w:r w:rsidRPr="005B17D3">
        <w:rPr>
          <w:rStyle w:val="Text-onlypopuphotspot"/>
          <w:iCs/>
        </w:rPr>
        <w:fldChar w:fldCharType="end"/>
      </w:r>
      <w:r w:rsidRPr="005B17D3">
        <w:t xml:space="preserve"> is defined as the official deceased date for the individual.</w:t>
      </w:r>
    </w:p>
    <w:p w14:paraId="74B88370" w14:textId="77777777" w:rsidR="00BE52CE" w:rsidRPr="005B17D3" w:rsidRDefault="00BE52CE" w:rsidP="00474E83">
      <w:pPr>
        <w:pStyle w:val="NoteLightbulb"/>
      </w:pPr>
      <w:r w:rsidRPr="005B17D3">
        <w:rPr>
          <w:b/>
        </w:rPr>
        <w:t>Note</w:t>
      </w:r>
      <w:r w:rsidRPr="005B17D3">
        <w:t xml:space="preserve">: ES automatically deletes the Death Notification Source, </w:t>
      </w:r>
      <w:r w:rsidRPr="005B17D3">
        <w:rPr>
          <w:bCs/>
        </w:rPr>
        <w:t>Death Notification Site</w:t>
      </w:r>
      <w:r w:rsidRPr="005B17D3">
        <w:t xml:space="preserve"> and the Date of Death Report Date when Date of Death is deleted. Date of Death is not sent to VistA, and ES does not process Date of Death information sent by VistA.</w:t>
      </w:r>
    </w:p>
    <w:p w14:paraId="65976296" w14:textId="77777777" w:rsidR="00BE52CE" w:rsidRPr="005B17D3" w:rsidRDefault="00BE52CE" w:rsidP="00EF3896">
      <w:pPr>
        <w:pStyle w:val="RulesandMore"/>
      </w:pPr>
      <w:r w:rsidRPr="005B17D3">
        <w:t>More...</w:t>
      </w:r>
    </w:p>
    <w:p w14:paraId="7BADFAEA" w14:textId="111C9A80" w:rsidR="00BE52CE" w:rsidRPr="005B17D3" w:rsidRDefault="00BE52CE" w:rsidP="00EF3896">
      <w:pPr>
        <w:pStyle w:val="ListBull2"/>
      </w:pPr>
      <w:r w:rsidRPr="005B17D3">
        <w:t>Death</w:t>
      </w:r>
      <w:r w:rsidRPr="005B17D3">
        <w:fldChar w:fldCharType="begin"/>
      </w:r>
      <w:r w:rsidRPr="005B17D3">
        <w:instrText xml:space="preserve"> XE "</w:instrText>
      </w:r>
      <w:r w:rsidRPr="005B17D3">
        <w:rPr>
          <w:rStyle w:val="Text-onlypopuphotspot"/>
        </w:rPr>
        <w:instrText>Death:</w:instrText>
      </w:r>
      <w:r w:rsidRPr="005B17D3">
        <w:instrText xml:space="preserve">Certificate" </w:instrText>
      </w:r>
      <w:r w:rsidRPr="005B17D3">
        <w:fldChar w:fldCharType="end"/>
      </w:r>
      <w:r w:rsidRPr="005B17D3">
        <w:t xml:space="preserve"> certificates are generally required to enter a Date of Death. Dates of Death must not be entered from newspaper obituaries, phone calls, or other unofficial sources. Information from these sources may be used as a mechanism to further research the death information. However, they must not be entered unless they have been verified by an official source.</w:t>
      </w:r>
    </w:p>
    <w:p w14:paraId="115FD720" w14:textId="77777777" w:rsidR="009D1716" w:rsidRPr="005B17D3" w:rsidRDefault="009D1716" w:rsidP="00EF3896">
      <w:pPr>
        <w:pStyle w:val="ListBull2"/>
        <w:numPr>
          <w:ilvl w:val="0"/>
          <w:numId w:val="0"/>
        </w:numPr>
        <w:ind w:left="720"/>
      </w:pPr>
    </w:p>
    <w:tbl>
      <w:tblPr>
        <w:tblStyle w:val="TableGrid"/>
        <w:tblW w:w="9360" w:type="dxa"/>
        <w:tblInd w:w="1075" w:type="dxa"/>
        <w:tblLayout w:type="fixed"/>
        <w:tblLook w:val="04A0" w:firstRow="1" w:lastRow="0" w:firstColumn="1" w:lastColumn="0" w:noHBand="0" w:noVBand="1"/>
        <w:tblDescription w:val="If/then table to determine what fields are populated when Date of Death is received from MVI (Master Veteran Index)."/>
      </w:tblPr>
      <w:tblGrid>
        <w:gridCol w:w="2700"/>
        <w:gridCol w:w="6660"/>
      </w:tblGrid>
      <w:tr w:rsidR="00BE52CE" w:rsidRPr="005B17D3" w14:paraId="38EEAD11" w14:textId="77777777" w:rsidTr="003875C7">
        <w:trPr>
          <w:trHeight w:val="291"/>
          <w:tblHeader/>
        </w:trPr>
        <w:tc>
          <w:tcPr>
            <w:tcW w:w="2700" w:type="dxa"/>
            <w:shd w:val="clear" w:color="auto" w:fill="D9E2F3" w:themeFill="accent1" w:themeFillTint="33"/>
          </w:tcPr>
          <w:p w14:paraId="5C7FEED3" w14:textId="77777777" w:rsidR="00BE52CE" w:rsidRPr="005B17D3" w:rsidRDefault="00BE52CE" w:rsidP="00EF3896">
            <w:pPr>
              <w:rPr>
                <w:b/>
              </w:rPr>
            </w:pPr>
            <w:r w:rsidRPr="005B17D3">
              <w:rPr>
                <w:b/>
              </w:rPr>
              <w:t>If</w:t>
            </w:r>
          </w:p>
        </w:tc>
        <w:tc>
          <w:tcPr>
            <w:tcW w:w="6660" w:type="dxa"/>
            <w:shd w:val="clear" w:color="auto" w:fill="D9E2F3" w:themeFill="accent1" w:themeFillTint="33"/>
          </w:tcPr>
          <w:p w14:paraId="32F9EC65" w14:textId="77777777" w:rsidR="00BE52CE" w:rsidRPr="005B17D3" w:rsidRDefault="00BE52CE" w:rsidP="00EF3896">
            <w:pPr>
              <w:rPr>
                <w:b/>
              </w:rPr>
            </w:pPr>
            <w:r w:rsidRPr="005B17D3">
              <w:rPr>
                <w:b/>
              </w:rPr>
              <w:t>Then</w:t>
            </w:r>
          </w:p>
        </w:tc>
      </w:tr>
      <w:tr w:rsidR="00BE52CE" w:rsidRPr="005B17D3" w14:paraId="3CA5C31C" w14:textId="77777777" w:rsidTr="003875C7">
        <w:trPr>
          <w:trHeight w:val="575"/>
          <w:tblHeader/>
        </w:trPr>
        <w:tc>
          <w:tcPr>
            <w:tcW w:w="2700" w:type="dxa"/>
          </w:tcPr>
          <w:p w14:paraId="37723EDE" w14:textId="77777777" w:rsidR="00BE52CE" w:rsidRPr="005B17D3" w:rsidRDefault="00BE52CE" w:rsidP="00EF3896">
            <w:pPr>
              <w:pStyle w:val="BodyTextBullet2"/>
            </w:pPr>
            <w:r w:rsidRPr="005B17D3">
              <w:t>The Date of Death was received from MVI</w:t>
            </w:r>
            <w:r w:rsidRPr="005B17D3">
              <w:fldChar w:fldCharType="begin"/>
            </w:r>
            <w:r w:rsidRPr="005B17D3">
              <w:instrText xml:space="preserve"> XE "Date of Death:Received from MVI" </w:instrText>
            </w:r>
            <w:r w:rsidRPr="005B17D3">
              <w:fldChar w:fldCharType="end"/>
            </w:r>
            <w:r w:rsidRPr="005B17D3">
              <w:t xml:space="preserve"> (Master Veteran Index)</w:t>
            </w:r>
          </w:p>
        </w:tc>
        <w:tc>
          <w:tcPr>
            <w:tcW w:w="6660" w:type="dxa"/>
          </w:tcPr>
          <w:p w14:paraId="34E28E62" w14:textId="77777777" w:rsidR="00BE52CE" w:rsidRPr="005B17D3" w:rsidRDefault="00BE52CE" w:rsidP="00EF3896">
            <w:pPr>
              <w:pStyle w:val="BodyTextBullet2"/>
            </w:pPr>
            <w:r w:rsidRPr="005B17D3">
              <w:t>ES populates the following fields:</w:t>
            </w:r>
          </w:p>
          <w:p w14:paraId="727D273B" w14:textId="77777777" w:rsidR="00BE52CE" w:rsidRPr="005B17D3" w:rsidRDefault="00BE52CE" w:rsidP="00EF3896">
            <w:pPr>
              <w:pStyle w:val="ListBullet"/>
            </w:pPr>
            <w:r w:rsidRPr="005B17D3">
              <w:t>Date of Death</w:t>
            </w:r>
          </w:p>
          <w:p w14:paraId="4656F646" w14:textId="77777777" w:rsidR="00BE52CE" w:rsidRPr="005B17D3" w:rsidRDefault="00BE52CE" w:rsidP="00EF3896">
            <w:pPr>
              <w:pStyle w:val="ListBullet"/>
            </w:pPr>
            <w:r w:rsidRPr="005B17D3">
              <w:t>Source of Notification: This field from MVI contains one of the following values: VAMC INPATIENT DEATH, NCA, CORP, SPOUSE/NOK/OTHER PERSON, EVVE QUERY, SSA DMF, and DoD.</w:t>
            </w:r>
          </w:p>
          <w:p w14:paraId="1132AE61" w14:textId="77777777" w:rsidR="00BE52CE" w:rsidRPr="005B17D3" w:rsidRDefault="00BE52CE" w:rsidP="00EF3896">
            <w:pPr>
              <w:pStyle w:val="ListBullet"/>
            </w:pPr>
            <w:r w:rsidRPr="005B17D3">
              <w:t>Death Notification Site</w:t>
            </w:r>
          </w:p>
          <w:p w14:paraId="605875A2" w14:textId="77777777" w:rsidR="00BE52CE" w:rsidRPr="005B17D3" w:rsidRDefault="00BE52CE" w:rsidP="00EF3896">
            <w:pPr>
              <w:pStyle w:val="ListBullet"/>
            </w:pPr>
            <w:r w:rsidRPr="005B17D3">
              <w:t>Date of Death is not sent to VistA. Also, ES does not process any Date of Death information sent by VistA.</w:t>
            </w:r>
          </w:p>
        </w:tc>
      </w:tr>
    </w:tbl>
    <w:p w14:paraId="3E3ADB4B" w14:textId="77777777" w:rsidR="00BE52CE" w:rsidRPr="005B17D3" w:rsidRDefault="00BE52CE" w:rsidP="00EF3896">
      <w:pPr>
        <w:pStyle w:val="BodyTextBullet2"/>
      </w:pPr>
    </w:p>
    <w:p w14:paraId="72FBA914" w14:textId="77777777" w:rsidR="00BE52CE" w:rsidRPr="005B17D3" w:rsidRDefault="00BE52CE" w:rsidP="00EF3896">
      <w:pPr>
        <w:pStyle w:val="ListBull2"/>
      </w:pPr>
      <w:r w:rsidRPr="005B17D3">
        <w:t>Use the following as authoritative sources in order of precedence:</w:t>
      </w:r>
    </w:p>
    <w:p w14:paraId="3B92667E" w14:textId="77777777" w:rsidR="00BE52CE" w:rsidRPr="005B17D3" w:rsidRDefault="00BE52CE" w:rsidP="00884662">
      <w:pPr>
        <w:pStyle w:val="ListBull2"/>
        <w:numPr>
          <w:ilvl w:val="1"/>
          <w:numId w:val="64"/>
        </w:numPr>
      </w:pPr>
      <w:r w:rsidRPr="005B17D3">
        <w:t>Veterans Health Administration (VHA) facility</w:t>
      </w:r>
      <w:r w:rsidRPr="005B17D3">
        <w:fldChar w:fldCharType="begin"/>
      </w:r>
      <w:r w:rsidRPr="005B17D3">
        <w:instrText xml:space="preserve"> XE "Facility:VHA" </w:instrText>
      </w:r>
      <w:r w:rsidRPr="005B17D3">
        <w:fldChar w:fldCharType="end"/>
      </w:r>
      <w:r w:rsidRPr="005B17D3">
        <w:t xml:space="preserve"> is an authoritative source for Date of Death</w:t>
      </w:r>
      <w:r w:rsidRPr="005B17D3">
        <w:fldChar w:fldCharType="begin"/>
      </w:r>
      <w:r w:rsidRPr="005B17D3">
        <w:instrText xml:space="preserve"> XE "Death:Date of" </w:instrText>
      </w:r>
      <w:r w:rsidRPr="005B17D3">
        <w:fldChar w:fldCharType="end"/>
      </w:r>
      <w:r w:rsidRPr="005B17D3">
        <w:t xml:space="preserve"> if the person died in the VHA facility or while under VA auspices.</w:t>
      </w:r>
    </w:p>
    <w:p w14:paraId="7A72BDEC" w14:textId="77777777" w:rsidR="00BE52CE" w:rsidRPr="005B17D3" w:rsidRDefault="00BE52CE" w:rsidP="00884662">
      <w:pPr>
        <w:pStyle w:val="ListBull2"/>
        <w:numPr>
          <w:ilvl w:val="1"/>
          <w:numId w:val="64"/>
        </w:numPr>
      </w:pPr>
      <w:r w:rsidRPr="005B17D3">
        <w:t>SSA</w:t>
      </w:r>
    </w:p>
    <w:p w14:paraId="1EECF1E2" w14:textId="77777777" w:rsidR="00BE52CE" w:rsidRPr="005B17D3" w:rsidRDefault="00BE52CE" w:rsidP="00884662">
      <w:pPr>
        <w:pStyle w:val="ListBull2"/>
        <w:numPr>
          <w:ilvl w:val="1"/>
          <w:numId w:val="64"/>
        </w:numPr>
      </w:pPr>
      <w:r w:rsidRPr="005B17D3">
        <w:t>Department of Vital Statistics</w:t>
      </w:r>
    </w:p>
    <w:p w14:paraId="03083B5B" w14:textId="77777777" w:rsidR="00BE52CE" w:rsidRPr="005B17D3" w:rsidRDefault="00BE52CE" w:rsidP="00884662">
      <w:pPr>
        <w:pStyle w:val="ListBull2"/>
        <w:numPr>
          <w:ilvl w:val="1"/>
          <w:numId w:val="64"/>
        </w:numPr>
      </w:pPr>
      <w:r w:rsidRPr="005B17D3">
        <w:t>Death</w:t>
      </w:r>
      <w:r w:rsidRPr="005B17D3">
        <w:fldChar w:fldCharType="begin"/>
      </w:r>
      <w:r w:rsidRPr="005B17D3">
        <w:instrText xml:space="preserve"> XE "Death:Certificate" </w:instrText>
      </w:r>
      <w:r w:rsidRPr="005B17D3">
        <w:fldChar w:fldCharType="end"/>
      </w:r>
      <w:r w:rsidRPr="005B17D3">
        <w:t xml:space="preserve"> Certificate</w:t>
      </w:r>
    </w:p>
    <w:p w14:paraId="6DD9B3C6" w14:textId="77777777" w:rsidR="00BE52CE" w:rsidRPr="005B17D3" w:rsidRDefault="00BE52CE" w:rsidP="00884662">
      <w:pPr>
        <w:pStyle w:val="ListBull2"/>
        <w:numPr>
          <w:ilvl w:val="1"/>
          <w:numId w:val="64"/>
        </w:numPr>
      </w:pPr>
      <w:r w:rsidRPr="005B17D3">
        <w:t>National Cemetery Administration (NCA) is an authoritative source for the Date of Death</w:t>
      </w:r>
      <w:r w:rsidRPr="005B17D3">
        <w:fldChar w:fldCharType="begin"/>
      </w:r>
      <w:r w:rsidRPr="005B17D3">
        <w:instrText xml:space="preserve"> XE "Death:Date of" </w:instrText>
      </w:r>
      <w:r w:rsidRPr="005B17D3">
        <w:fldChar w:fldCharType="end"/>
      </w:r>
      <w:r w:rsidRPr="005B17D3">
        <w:t xml:space="preserve"> if the Veteran has received NCA benefits. VBA is an authoritative source if Veteran received monetary benefits.</w:t>
      </w:r>
    </w:p>
    <w:p w14:paraId="53D2A918" w14:textId="77777777" w:rsidR="00BE52CE" w:rsidRPr="005B17D3" w:rsidRDefault="00BE52CE" w:rsidP="00EF3896">
      <w:pPr>
        <w:pStyle w:val="RulesandMore"/>
      </w:pPr>
      <w:r w:rsidRPr="005B17D3">
        <w:t>Rules...</w:t>
      </w:r>
    </w:p>
    <w:p w14:paraId="53ADD95B" w14:textId="77777777" w:rsidR="00BE52CE" w:rsidRPr="005B17D3" w:rsidRDefault="00BE52CE" w:rsidP="00EF3896">
      <w:pPr>
        <w:pStyle w:val="ListBull2"/>
      </w:pPr>
      <w:r w:rsidRPr="005B17D3">
        <w:t>Date of Death must be a precise date (mm/dd/yyyy) for the ES to save the record. However, ES will accept an imprecise Date of Death that was sent by MVI. This only applies to Date of Death not HL7.</w:t>
      </w:r>
    </w:p>
    <w:p w14:paraId="4F785784" w14:textId="77777777" w:rsidR="00BE52CE" w:rsidRPr="005B17D3" w:rsidRDefault="00BE52CE" w:rsidP="00EF3896">
      <w:pPr>
        <w:pStyle w:val="ListBull2"/>
      </w:pPr>
      <w:r w:rsidRPr="005B17D3">
        <w:rPr>
          <w:iCs/>
        </w:rPr>
        <w:t>Date of Death</w:t>
      </w:r>
      <w:r w:rsidRPr="005B17D3">
        <w:t> cannot be a future date or a date prior to the </w:t>
      </w:r>
      <w:r w:rsidRPr="005B17D3">
        <w:rPr>
          <w:iCs/>
        </w:rPr>
        <w:t>Date of Birth</w:t>
      </w:r>
      <w:r w:rsidRPr="005B17D3">
        <w:t>.</w:t>
      </w:r>
    </w:p>
    <w:p w14:paraId="56C24C87" w14:textId="77777777" w:rsidR="00BE52CE" w:rsidRPr="005B17D3" w:rsidRDefault="00BE52CE" w:rsidP="00EF3896">
      <w:pPr>
        <w:pStyle w:val="ListBull2"/>
      </w:pPr>
      <w:r w:rsidRPr="005B17D3">
        <w:t>ES will not interpret the source of notification as “Death Certificate on File.”</w:t>
      </w:r>
    </w:p>
    <w:p w14:paraId="76FEAE42" w14:textId="77777777" w:rsidR="00BE52CE" w:rsidRPr="005B17D3" w:rsidRDefault="00BE52CE" w:rsidP="00EF3896">
      <w:pPr>
        <w:pStyle w:val="ListBull2"/>
      </w:pPr>
      <w:r w:rsidRPr="005B17D3">
        <w:t>ES will accept the Date of Death values that MVI sent.</w:t>
      </w:r>
    </w:p>
    <w:p w14:paraId="2370044D" w14:textId="77777777" w:rsidR="00BE52CE" w:rsidRPr="005B17D3" w:rsidRDefault="00BE52CE" w:rsidP="00EF3896">
      <w:pPr>
        <w:pStyle w:val="ListBull2"/>
      </w:pPr>
      <w:r w:rsidRPr="005B17D3">
        <w:t>The Date of Death Update Date is set to the current date.</w:t>
      </w:r>
    </w:p>
    <w:p w14:paraId="1B61CE39" w14:textId="77777777" w:rsidR="00BE52CE" w:rsidRPr="005B17D3" w:rsidRDefault="00BE52CE" w:rsidP="00EF3896">
      <w:pPr>
        <w:pStyle w:val="ListBull2"/>
      </w:pPr>
      <w:r w:rsidRPr="005B17D3">
        <w:t>ES will accept imprecise date for Date of Death from MVI.</w:t>
      </w:r>
    </w:p>
    <w:p w14:paraId="123128CB" w14:textId="77777777" w:rsidR="00BE52CE" w:rsidRPr="005B17D3" w:rsidRDefault="00BE52CE" w:rsidP="00EF3896">
      <w:pPr>
        <w:pStyle w:val="ListBull2"/>
      </w:pPr>
      <w:r w:rsidRPr="005B17D3">
        <w:t>Imprecise Date of Date is in the format of MM/YYYY (06/2014), the Date of Death will be 06/2014 and the Enrollment End Date will be set to 6/30/2014</w:t>
      </w:r>
    </w:p>
    <w:p w14:paraId="49F8D8B5" w14:textId="3F5006ED" w:rsidR="00BE52CE" w:rsidRPr="005B17D3" w:rsidRDefault="00BE52CE" w:rsidP="00EF3896">
      <w:pPr>
        <w:pStyle w:val="ScreenField"/>
      </w:pPr>
      <w:bookmarkStart w:id="1194" w:name="DODEndDate"/>
      <w:bookmarkEnd w:id="1194"/>
    </w:p>
    <w:tbl>
      <w:tblPr>
        <w:tblStyle w:val="TableGrid"/>
        <w:tblW w:w="9360" w:type="dxa"/>
        <w:tblInd w:w="1075" w:type="dxa"/>
        <w:tblLayout w:type="fixed"/>
        <w:tblLook w:val="04A0" w:firstRow="1" w:lastRow="0" w:firstColumn="1" w:lastColumn="0" w:noHBand="0" w:noVBand="1"/>
        <w:tblDescription w:val="If/then table to determine and define the different scenarios that occur with Date of Death in ES."/>
      </w:tblPr>
      <w:tblGrid>
        <w:gridCol w:w="2700"/>
        <w:gridCol w:w="6660"/>
      </w:tblGrid>
      <w:tr w:rsidR="00BE52CE" w:rsidRPr="005B17D3" w14:paraId="2FDC8016" w14:textId="77777777" w:rsidTr="000F5331">
        <w:trPr>
          <w:cantSplit/>
          <w:trHeight w:val="291"/>
          <w:tblHeader/>
        </w:trPr>
        <w:tc>
          <w:tcPr>
            <w:tcW w:w="2700" w:type="dxa"/>
            <w:shd w:val="clear" w:color="auto" w:fill="D9E2F3" w:themeFill="accent1" w:themeFillTint="33"/>
          </w:tcPr>
          <w:p w14:paraId="6A9E8047" w14:textId="77777777" w:rsidR="00BE52CE" w:rsidRPr="005B17D3" w:rsidRDefault="00BE52CE" w:rsidP="00EF3896">
            <w:pPr>
              <w:rPr>
                <w:b/>
              </w:rPr>
            </w:pPr>
            <w:r w:rsidRPr="005B17D3">
              <w:rPr>
                <w:b/>
              </w:rPr>
              <w:t>If</w:t>
            </w:r>
          </w:p>
        </w:tc>
        <w:tc>
          <w:tcPr>
            <w:tcW w:w="6660" w:type="dxa"/>
            <w:shd w:val="clear" w:color="auto" w:fill="D9E2F3" w:themeFill="accent1" w:themeFillTint="33"/>
          </w:tcPr>
          <w:p w14:paraId="5DAC238B" w14:textId="77777777" w:rsidR="00BE52CE" w:rsidRPr="005B17D3" w:rsidRDefault="00BE52CE" w:rsidP="00EF3896">
            <w:pPr>
              <w:rPr>
                <w:b/>
              </w:rPr>
            </w:pPr>
            <w:r w:rsidRPr="005B17D3">
              <w:rPr>
                <w:b/>
              </w:rPr>
              <w:t>Then</w:t>
            </w:r>
          </w:p>
        </w:tc>
      </w:tr>
      <w:tr w:rsidR="00BE52CE" w:rsidRPr="005B17D3" w14:paraId="1BF43EAC" w14:textId="77777777" w:rsidTr="000F5331">
        <w:trPr>
          <w:trHeight w:val="575"/>
        </w:trPr>
        <w:tc>
          <w:tcPr>
            <w:tcW w:w="2700" w:type="dxa"/>
          </w:tcPr>
          <w:p w14:paraId="392A97BF" w14:textId="77777777" w:rsidR="00BE52CE" w:rsidRPr="005B17D3" w:rsidRDefault="00BE52CE" w:rsidP="00EF3896">
            <w:pPr>
              <w:pStyle w:val="BodyTextBullet2"/>
            </w:pPr>
            <w:r w:rsidRPr="005B17D3">
              <w:rPr>
                <w:iCs/>
              </w:rPr>
              <w:t>Date of Death</w:t>
            </w:r>
            <w:r w:rsidRPr="005B17D3">
              <w:t> is populated</w:t>
            </w:r>
          </w:p>
        </w:tc>
        <w:tc>
          <w:tcPr>
            <w:tcW w:w="6660" w:type="dxa"/>
          </w:tcPr>
          <w:p w14:paraId="320C465D" w14:textId="77777777" w:rsidR="00BE52CE" w:rsidRPr="005B17D3" w:rsidRDefault="00BE52CE" w:rsidP="00EF3896">
            <w:pPr>
              <w:pStyle w:val="BodyTextBullet2"/>
              <w:rPr>
                <w:b/>
              </w:rPr>
            </w:pPr>
            <w:r w:rsidRPr="005B17D3">
              <w:t>The </w:t>
            </w:r>
            <w:r w:rsidRPr="005B17D3">
              <w:rPr>
                <w:b/>
                <w:iCs/>
              </w:rPr>
              <w:t>Death Notification Source</w:t>
            </w:r>
            <w:r w:rsidRPr="005B17D3">
              <w:t> is required information.</w:t>
            </w:r>
          </w:p>
        </w:tc>
      </w:tr>
      <w:tr w:rsidR="00BE52CE" w:rsidRPr="005B17D3" w14:paraId="3C4CC4C9" w14:textId="77777777" w:rsidTr="000F5331">
        <w:trPr>
          <w:trHeight w:val="665"/>
        </w:trPr>
        <w:tc>
          <w:tcPr>
            <w:tcW w:w="2700" w:type="dxa"/>
          </w:tcPr>
          <w:p w14:paraId="0414FAA5" w14:textId="77777777" w:rsidR="00BE52CE" w:rsidRPr="005B17D3" w:rsidRDefault="00BE52CE" w:rsidP="00EF3896">
            <w:pPr>
              <w:pStyle w:val="BodyTextBullet2"/>
            </w:pPr>
            <w:r w:rsidRPr="005B17D3">
              <w:t>ES receives Date of Death notification for a Veteran (from MVI)</w:t>
            </w:r>
          </w:p>
        </w:tc>
        <w:tc>
          <w:tcPr>
            <w:tcW w:w="6660" w:type="dxa"/>
          </w:tcPr>
          <w:p w14:paraId="33E03B39" w14:textId="77777777" w:rsidR="00BE52CE" w:rsidRPr="005B17D3" w:rsidRDefault="00BE52CE" w:rsidP="00EF3896">
            <w:pPr>
              <w:pStyle w:val="BodyTextBullet2"/>
            </w:pPr>
            <w:r w:rsidRPr="005B17D3">
              <w:t>ES retrieves the Date of Death, Entered Date/Date Last Updated, Entered By/Updated By, Death Notification Site and Source of Notification via the Retrieve Primary View traits from MVI.</w:t>
            </w:r>
          </w:p>
        </w:tc>
      </w:tr>
      <w:tr w:rsidR="00BE52CE" w:rsidRPr="005B17D3" w14:paraId="6B9D0563" w14:textId="77777777" w:rsidTr="000F5331">
        <w:trPr>
          <w:trHeight w:val="665"/>
        </w:trPr>
        <w:tc>
          <w:tcPr>
            <w:tcW w:w="2700" w:type="dxa"/>
          </w:tcPr>
          <w:p w14:paraId="68262D02" w14:textId="77777777" w:rsidR="00BE52CE" w:rsidRPr="005B17D3" w:rsidRDefault="00BE52CE" w:rsidP="00EF3896">
            <w:pPr>
              <w:pStyle w:val="BodyTextBullet2"/>
            </w:pPr>
            <w:r w:rsidRPr="005B17D3">
              <w:t xml:space="preserve">Date of Death was set to null, the Lazarus Date will be populated with the date on which the Date of Death was deleted. (The Lazarus Date is not visible to the user) </w:t>
            </w:r>
          </w:p>
        </w:tc>
        <w:tc>
          <w:tcPr>
            <w:tcW w:w="6660" w:type="dxa"/>
          </w:tcPr>
          <w:p w14:paraId="1B998556" w14:textId="77777777" w:rsidR="00BE52CE" w:rsidRPr="005B17D3" w:rsidRDefault="00BE52CE" w:rsidP="00EF3896">
            <w:pPr>
              <w:pStyle w:val="BodyTextBullet2"/>
            </w:pPr>
            <w:r w:rsidRPr="005B17D3">
              <w:t>ES will automatically null out the Death Notification Source, Entered By/Updated By and the Entered Date/Date Last Updated fields.</w:t>
            </w:r>
          </w:p>
        </w:tc>
      </w:tr>
      <w:tr w:rsidR="00BE52CE" w:rsidRPr="005B17D3" w14:paraId="648E9265" w14:textId="77777777" w:rsidTr="000F5331">
        <w:trPr>
          <w:trHeight w:val="665"/>
        </w:trPr>
        <w:tc>
          <w:tcPr>
            <w:tcW w:w="2700" w:type="dxa"/>
          </w:tcPr>
          <w:p w14:paraId="01E49C4F" w14:textId="77777777" w:rsidR="00BE52CE" w:rsidRPr="005B17D3" w:rsidRDefault="00BE52CE" w:rsidP="00EF3896">
            <w:pPr>
              <w:pStyle w:val="BodyTextBullet2"/>
            </w:pPr>
            <w:r w:rsidRPr="005B17D3">
              <w:t xml:space="preserve">Date of Death is imprecise </w:t>
            </w:r>
          </w:p>
          <w:p w14:paraId="3A4D2132" w14:textId="77777777" w:rsidR="00BE52CE" w:rsidRPr="005B17D3" w:rsidRDefault="00BE52CE" w:rsidP="00EF3896">
            <w:pPr>
              <w:pStyle w:val="BodyTextBullet2"/>
            </w:pPr>
          </w:p>
          <w:p w14:paraId="3BFF523C" w14:textId="77777777" w:rsidR="00BE52CE" w:rsidRPr="005B17D3" w:rsidRDefault="00BE52CE" w:rsidP="00EF3896">
            <w:pPr>
              <w:pStyle w:val="BodyTextBullet2"/>
            </w:pPr>
          </w:p>
          <w:p w14:paraId="4D0294D3" w14:textId="77777777" w:rsidR="00BE52CE" w:rsidRPr="005B17D3" w:rsidRDefault="00BE52CE" w:rsidP="00EF3896">
            <w:pPr>
              <w:pStyle w:val="BodyTextBullet2"/>
            </w:pPr>
          </w:p>
        </w:tc>
        <w:tc>
          <w:tcPr>
            <w:tcW w:w="6660" w:type="dxa"/>
          </w:tcPr>
          <w:p w14:paraId="77143200" w14:textId="77777777" w:rsidR="00BE52CE" w:rsidRPr="005B17D3" w:rsidRDefault="00BE52CE" w:rsidP="00EF3896">
            <w:pPr>
              <w:pStyle w:val="BodyTextBullet2"/>
            </w:pPr>
            <w:r w:rsidRPr="005B17D3">
              <w:t xml:space="preserve">ES will set the </w:t>
            </w:r>
            <w:r w:rsidRPr="005B17D3">
              <w:rPr>
                <w:b/>
              </w:rPr>
              <w:t>Date of Death</w:t>
            </w:r>
            <w:r w:rsidRPr="005B17D3">
              <w:t xml:space="preserve"> and </w:t>
            </w:r>
            <w:r w:rsidRPr="005B17D3">
              <w:rPr>
                <w:b/>
              </w:rPr>
              <w:t>Enrollment End Date</w:t>
            </w:r>
            <w:r w:rsidRPr="005B17D3">
              <w:t xml:space="preserve"> to the following:</w:t>
            </w:r>
          </w:p>
          <w:p w14:paraId="5CCF118D" w14:textId="77777777" w:rsidR="00BE52CE" w:rsidRPr="005B17D3" w:rsidRDefault="00BE52CE" w:rsidP="00EF3896">
            <w:pPr>
              <w:pStyle w:val="BodyTextBullet2"/>
            </w:pPr>
            <w:r w:rsidRPr="005B17D3">
              <w:t xml:space="preserve"> </w:t>
            </w:r>
          </w:p>
          <w:tbl>
            <w:tblPr>
              <w:tblStyle w:val="TableGrid"/>
              <w:tblW w:w="6462" w:type="dxa"/>
              <w:tblLayout w:type="fixed"/>
              <w:tblLook w:val="04A0" w:firstRow="1" w:lastRow="0" w:firstColumn="1" w:lastColumn="0" w:noHBand="0" w:noVBand="1"/>
              <w:tblDescription w:val="If/then table to determine how the year affects Date of Death in ES. "/>
            </w:tblPr>
            <w:tblGrid>
              <w:gridCol w:w="2700"/>
              <w:gridCol w:w="3762"/>
            </w:tblGrid>
            <w:tr w:rsidR="00BE52CE" w:rsidRPr="005B17D3" w14:paraId="57876FB0" w14:textId="77777777" w:rsidTr="003875C7">
              <w:trPr>
                <w:trHeight w:val="291"/>
                <w:tblHeader/>
              </w:trPr>
              <w:tc>
                <w:tcPr>
                  <w:tcW w:w="2700" w:type="dxa"/>
                  <w:shd w:val="clear" w:color="auto" w:fill="D9E2F3" w:themeFill="accent1" w:themeFillTint="33"/>
                </w:tcPr>
                <w:p w14:paraId="0EE12944" w14:textId="77777777" w:rsidR="00BE52CE" w:rsidRPr="005B17D3" w:rsidRDefault="00BE52CE" w:rsidP="00EF3896">
                  <w:pPr>
                    <w:rPr>
                      <w:b/>
                    </w:rPr>
                  </w:pPr>
                  <w:r w:rsidRPr="005B17D3">
                    <w:rPr>
                      <w:b/>
                    </w:rPr>
                    <w:t>If</w:t>
                  </w:r>
                </w:p>
              </w:tc>
              <w:tc>
                <w:tcPr>
                  <w:tcW w:w="3762" w:type="dxa"/>
                  <w:shd w:val="clear" w:color="auto" w:fill="D9E2F3" w:themeFill="accent1" w:themeFillTint="33"/>
                </w:tcPr>
                <w:p w14:paraId="6EF8BD6A" w14:textId="77777777" w:rsidR="00BE52CE" w:rsidRPr="005B17D3" w:rsidRDefault="00BE52CE" w:rsidP="00EF3896">
                  <w:pPr>
                    <w:rPr>
                      <w:b/>
                    </w:rPr>
                  </w:pPr>
                  <w:r w:rsidRPr="005B17D3">
                    <w:rPr>
                      <w:b/>
                    </w:rPr>
                    <w:t>Then</w:t>
                  </w:r>
                </w:p>
              </w:tc>
            </w:tr>
            <w:tr w:rsidR="00BE52CE" w:rsidRPr="005B17D3" w14:paraId="3CC46437" w14:textId="77777777" w:rsidTr="003875C7">
              <w:trPr>
                <w:trHeight w:val="575"/>
                <w:tblHeader/>
              </w:trPr>
              <w:tc>
                <w:tcPr>
                  <w:tcW w:w="2700" w:type="dxa"/>
                </w:tcPr>
                <w:p w14:paraId="01D4873C" w14:textId="77777777" w:rsidR="00BE52CE" w:rsidRPr="005B17D3" w:rsidRDefault="00BE52CE" w:rsidP="00EF3896">
                  <w:pPr>
                    <w:pStyle w:val="BodyTextBullet2"/>
                  </w:pPr>
                  <w:r w:rsidRPr="005B17D3">
                    <w:t>Imprecise Date of Death is in the format of YYYY (2014)</w:t>
                  </w:r>
                </w:p>
              </w:tc>
              <w:tc>
                <w:tcPr>
                  <w:tcW w:w="3762" w:type="dxa"/>
                </w:tcPr>
                <w:p w14:paraId="5154C989" w14:textId="77777777" w:rsidR="00BE52CE" w:rsidRPr="005B17D3" w:rsidRDefault="00BE52CE" w:rsidP="00EF3896">
                  <w:pPr>
                    <w:pStyle w:val="BodyTextBullet2"/>
                  </w:pPr>
                  <w:r w:rsidRPr="005B17D3">
                    <w:t>The Date of Death will be 2014 and the Enrollment End Date will be set to 12/31/2014</w:t>
                  </w:r>
                </w:p>
              </w:tc>
            </w:tr>
            <w:tr w:rsidR="00BE52CE" w:rsidRPr="005B17D3" w14:paraId="2DA81298" w14:textId="77777777" w:rsidTr="003875C7">
              <w:trPr>
                <w:trHeight w:val="575"/>
                <w:tblHeader/>
              </w:trPr>
              <w:tc>
                <w:tcPr>
                  <w:tcW w:w="2700" w:type="dxa"/>
                </w:tcPr>
                <w:p w14:paraId="55455B7C" w14:textId="77777777" w:rsidR="00BE52CE" w:rsidRPr="005B17D3" w:rsidRDefault="00BE52CE" w:rsidP="00EF3896">
                  <w:pPr>
                    <w:pStyle w:val="BodyTextBullet2"/>
                  </w:pPr>
                  <w:r w:rsidRPr="005B17D3">
                    <w:t>The Date of Death is in a past year</w:t>
                  </w:r>
                </w:p>
              </w:tc>
              <w:tc>
                <w:tcPr>
                  <w:tcW w:w="3762" w:type="dxa"/>
                </w:tcPr>
                <w:p w14:paraId="60D38527" w14:textId="77777777" w:rsidR="00BE52CE" w:rsidRPr="005B17D3" w:rsidRDefault="00BE52CE" w:rsidP="00EF3896">
                  <w:pPr>
                    <w:pStyle w:val="BodyTextBullet2"/>
                  </w:pPr>
                  <w:r w:rsidRPr="005B17D3">
                    <w:t>The Enrollment End Date will be set to New Year’s Eve of that past year.</w:t>
                  </w:r>
                </w:p>
              </w:tc>
            </w:tr>
            <w:tr w:rsidR="00BE52CE" w:rsidRPr="005B17D3" w14:paraId="3D7604D1" w14:textId="77777777" w:rsidTr="003875C7">
              <w:trPr>
                <w:trHeight w:val="575"/>
                <w:tblHeader/>
              </w:trPr>
              <w:tc>
                <w:tcPr>
                  <w:tcW w:w="2700" w:type="dxa"/>
                </w:tcPr>
                <w:p w14:paraId="23DE1A80" w14:textId="77777777" w:rsidR="00BE52CE" w:rsidRPr="005B17D3" w:rsidRDefault="00BE52CE" w:rsidP="00EF3896">
                  <w:pPr>
                    <w:pStyle w:val="BodyTextBullet2"/>
                  </w:pPr>
                  <w:r w:rsidRPr="005B17D3">
                    <w:t>the Date of Death is in the current year</w:t>
                  </w:r>
                </w:p>
              </w:tc>
              <w:tc>
                <w:tcPr>
                  <w:tcW w:w="3762" w:type="dxa"/>
                </w:tcPr>
                <w:p w14:paraId="1AAB6CB4" w14:textId="77777777" w:rsidR="00BE52CE" w:rsidRPr="005B17D3" w:rsidRDefault="00BE52CE" w:rsidP="00EF3896">
                  <w:pPr>
                    <w:pStyle w:val="BodyTextBullet2"/>
                  </w:pPr>
                  <w:r w:rsidRPr="005B17D3">
                    <w:t>The Enrollment End Date will be set to the current date.</w:t>
                  </w:r>
                </w:p>
              </w:tc>
            </w:tr>
          </w:tbl>
          <w:p w14:paraId="73A38E14" w14:textId="77777777" w:rsidR="00BE52CE" w:rsidRPr="005B17D3" w:rsidRDefault="00BE52CE" w:rsidP="00EF3896">
            <w:pPr>
              <w:pStyle w:val="BodyTextBullet2"/>
            </w:pPr>
          </w:p>
        </w:tc>
      </w:tr>
      <w:tr w:rsidR="00BE52CE" w:rsidRPr="005B17D3" w14:paraId="58F7E269" w14:textId="77777777" w:rsidTr="000F5331">
        <w:trPr>
          <w:trHeight w:val="665"/>
        </w:trPr>
        <w:tc>
          <w:tcPr>
            <w:tcW w:w="2700" w:type="dxa"/>
          </w:tcPr>
          <w:p w14:paraId="4C9313B8" w14:textId="77777777" w:rsidR="00BE52CE" w:rsidRPr="005B17D3" w:rsidRDefault="00BE52CE" w:rsidP="00EF3896">
            <w:pPr>
              <w:pStyle w:val="BodyTextBullet2"/>
            </w:pPr>
            <w:r w:rsidRPr="005B17D3">
              <w:t>The Date of Death was in a past year</w:t>
            </w:r>
          </w:p>
        </w:tc>
        <w:tc>
          <w:tcPr>
            <w:tcW w:w="6660" w:type="dxa"/>
          </w:tcPr>
          <w:p w14:paraId="41684A51" w14:textId="77777777" w:rsidR="00BE52CE" w:rsidRPr="005B17D3" w:rsidRDefault="00BE52CE" w:rsidP="00EF3896">
            <w:pPr>
              <w:pStyle w:val="BodyTextBullet2"/>
            </w:pPr>
            <w:r w:rsidRPr="005B17D3">
              <w:t xml:space="preserve">Th </w:t>
            </w:r>
            <w:r w:rsidRPr="005B17D3">
              <w:rPr>
                <w:b/>
              </w:rPr>
              <w:t>Enrollment End Date</w:t>
            </w:r>
            <w:r w:rsidRPr="005B17D3">
              <w:t xml:space="preserve"> will be set to the end of the given month of that past year. </w:t>
            </w:r>
          </w:p>
        </w:tc>
      </w:tr>
      <w:tr w:rsidR="00BE52CE" w:rsidRPr="005B17D3" w14:paraId="7902E071" w14:textId="77777777" w:rsidTr="000F5331">
        <w:trPr>
          <w:trHeight w:val="665"/>
        </w:trPr>
        <w:tc>
          <w:tcPr>
            <w:tcW w:w="2700" w:type="dxa"/>
          </w:tcPr>
          <w:p w14:paraId="38B5BFF2" w14:textId="77777777" w:rsidR="00BE52CE" w:rsidRPr="005B17D3" w:rsidRDefault="00BE52CE" w:rsidP="00EF3896">
            <w:pPr>
              <w:pStyle w:val="BodyTextBullet2"/>
            </w:pPr>
            <w:r w:rsidRPr="005B17D3">
              <w:t>The Date of Death is in a past month of the current year</w:t>
            </w:r>
          </w:p>
        </w:tc>
        <w:tc>
          <w:tcPr>
            <w:tcW w:w="6660" w:type="dxa"/>
          </w:tcPr>
          <w:p w14:paraId="2F916CAC" w14:textId="77777777" w:rsidR="00BE52CE" w:rsidRPr="005B17D3" w:rsidRDefault="00BE52CE" w:rsidP="00EF3896">
            <w:pPr>
              <w:pStyle w:val="BodyTextBullet2"/>
            </w:pPr>
            <w:r w:rsidRPr="005B17D3">
              <w:t xml:space="preserve">The </w:t>
            </w:r>
            <w:r w:rsidRPr="005B17D3">
              <w:rPr>
                <w:b/>
              </w:rPr>
              <w:t>Enrollment End Date</w:t>
            </w:r>
            <w:r w:rsidRPr="005B17D3">
              <w:t xml:space="preserve"> will be set to the end of the given month in the current year. For example, if today is April 20, 2017 and the Date of Death is 032017, the Enrollment End Date will be 03/31/2017.</w:t>
            </w:r>
          </w:p>
        </w:tc>
      </w:tr>
      <w:tr w:rsidR="00BE52CE" w:rsidRPr="005B17D3" w14:paraId="212D7C52" w14:textId="77777777" w:rsidTr="000F5331">
        <w:trPr>
          <w:trHeight w:val="665"/>
        </w:trPr>
        <w:tc>
          <w:tcPr>
            <w:tcW w:w="2700" w:type="dxa"/>
          </w:tcPr>
          <w:p w14:paraId="7E6946B5" w14:textId="77777777" w:rsidR="00BE52CE" w:rsidRPr="005B17D3" w:rsidRDefault="00BE52CE" w:rsidP="00EF3896">
            <w:pPr>
              <w:pStyle w:val="BodyTextBullet2"/>
            </w:pPr>
            <w:r w:rsidRPr="005B17D3">
              <w:t>The Date of Death is the current month in the current year</w:t>
            </w:r>
          </w:p>
        </w:tc>
        <w:tc>
          <w:tcPr>
            <w:tcW w:w="6660" w:type="dxa"/>
          </w:tcPr>
          <w:p w14:paraId="27CA911B" w14:textId="77777777" w:rsidR="00BE52CE" w:rsidRPr="005B17D3" w:rsidRDefault="00BE52CE" w:rsidP="00EF3896">
            <w:pPr>
              <w:pStyle w:val="BodyTextBullet2"/>
            </w:pPr>
            <w:r w:rsidRPr="005B17D3">
              <w:t xml:space="preserve">The </w:t>
            </w:r>
            <w:r w:rsidRPr="005B17D3">
              <w:rPr>
                <w:b/>
              </w:rPr>
              <w:t>Enrollment End Date</w:t>
            </w:r>
            <w:r w:rsidRPr="005B17D3">
              <w:t xml:space="preserve"> will be set to the current date. For example, if today is April 20, 2017 and the Date of Death is 042017, the Enrollment End Date will be 04/20/2017.</w:t>
            </w:r>
          </w:p>
        </w:tc>
      </w:tr>
      <w:tr w:rsidR="00BE52CE" w:rsidRPr="005B17D3" w14:paraId="669F6C6A" w14:textId="77777777" w:rsidTr="000F5331">
        <w:trPr>
          <w:trHeight w:val="665"/>
        </w:trPr>
        <w:tc>
          <w:tcPr>
            <w:tcW w:w="2700" w:type="dxa"/>
          </w:tcPr>
          <w:p w14:paraId="69072283" w14:textId="77777777" w:rsidR="00BE52CE" w:rsidRPr="005B17D3" w:rsidRDefault="00BE52CE" w:rsidP="00EF3896">
            <w:pPr>
              <w:pStyle w:val="BodyTextBullet2"/>
            </w:pPr>
            <w:r w:rsidRPr="005B17D3">
              <w:t>The Date of Death is the current month</w:t>
            </w:r>
          </w:p>
        </w:tc>
        <w:tc>
          <w:tcPr>
            <w:tcW w:w="6660" w:type="dxa"/>
          </w:tcPr>
          <w:p w14:paraId="51C3FBCB" w14:textId="77777777" w:rsidR="00BE52CE" w:rsidRPr="005B17D3" w:rsidRDefault="00BE52CE" w:rsidP="00EF3896">
            <w:pPr>
              <w:pStyle w:val="BodyTextBullet2"/>
            </w:pPr>
            <w:r w:rsidRPr="005B17D3">
              <w:t xml:space="preserve">The </w:t>
            </w:r>
            <w:r w:rsidRPr="005B17D3">
              <w:rPr>
                <w:b/>
              </w:rPr>
              <w:t>Enrollment End Date</w:t>
            </w:r>
            <w:r w:rsidRPr="005B17D3">
              <w:t xml:space="preserve"> is set to today’s date (e.g., today is April 20, 2017 and the Date of Death is 042017 then the Enrollment End Date will be 04/20/2017).</w:t>
            </w:r>
          </w:p>
        </w:tc>
      </w:tr>
      <w:tr w:rsidR="00BE52CE" w:rsidRPr="005B17D3" w14:paraId="22838C6E" w14:textId="77777777" w:rsidTr="000F5331">
        <w:trPr>
          <w:trHeight w:val="665"/>
        </w:trPr>
        <w:tc>
          <w:tcPr>
            <w:tcW w:w="2700" w:type="dxa"/>
          </w:tcPr>
          <w:p w14:paraId="0D0F1E44" w14:textId="77777777" w:rsidR="00BE52CE" w:rsidRPr="005B17D3" w:rsidRDefault="00422D03" w:rsidP="00EF3896">
            <w:pPr>
              <w:pStyle w:val="BodyTextBullet2"/>
            </w:pPr>
            <w:r w:rsidRPr="005B17D3">
              <w:t>The Date of Death is precise</w:t>
            </w:r>
          </w:p>
        </w:tc>
        <w:tc>
          <w:tcPr>
            <w:tcW w:w="6660" w:type="dxa"/>
          </w:tcPr>
          <w:p w14:paraId="1808BE91" w14:textId="77777777" w:rsidR="00BE52CE" w:rsidRPr="005B17D3" w:rsidRDefault="00BE52CE" w:rsidP="00EF3896">
            <w:pPr>
              <w:pStyle w:val="BodyTextBullet2"/>
            </w:pPr>
            <w:r w:rsidRPr="005B17D3">
              <w:t xml:space="preserve">The </w:t>
            </w:r>
            <w:r w:rsidRPr="005B17D3">
              <w:rPr>
                <w:b/>
              </w:rPr>
              <w:t>Enrollment End Date</w:t>
            </w:r>
            <w:r w:rsidRPr="005B17D3">
              <w:t xml:space="preserve"> will be set to the Date of Death.</w:t>
            </w:r>
          </w:p>
        </w:tc>
      </w:tr>
      <w:tr w:rsidR="00BE52CE" w:rsidRPr="005B17D3" w14:paraId="72377A0E" w14:textId="77777777" w:rsidTr="000F5331">
        <w:trPr>
          <w:trHeight w:val="665"/>
        </w:trPr>
        <w:tc>
          <w:tcPr>
            <w:tcW w:w="2700" w:type="dxa"/>
          </w:tcPr>
          <w:p w14:paraId="2BAF23F1" w14:textId="77777777" w:rsidR="00BE52CE" w:rsidRPr="005B17D3" w:rsidRDefault="00BE52CE" w:rsidP="00EF3896">
            <w:pPr>
              <w:pStyle w:val="BodyTextBullet2"/>
            </w:pPr>
            <w:r w:rsidRPr="005B17D3">
              <w:t xml:space="preserve">The Date of Death is modified </w:t>
            </w:r>
          </w:p>
        </w:tc>
        <w:tc>
          <w:tcPr>
            <w:tcW w:w="6660" w:type="dxa"/>
          </w:tcPr>
          <w:p w14:paraId="79028F11" w14:textId="77777777" w:rsidR="00BE52CE" w:rsidRPr="005B17D3" w:rsidRDefault="00BE52CE" w:rsidP="00EF3896">
            <w:pPr>
              <w:pStyle w:val="BodyTextBullet2"/>
            </w:pPr>
            <w:r w:rsidRPr="005B17D3">
              <w:t xml:space="preserve">The </w:t>
            </w:r>
            <w:r w:rsidRPr="005B17D3">
              <w:rPr>
                <w:b/>
              </w:rPr>
              <w:t>Send Update Message (Z05</w:t>
            </w:r>
            <w:r w:rsidRPr="005B17D3">
              <w:t>) will not execute and the information will not be shared with the person’s sites of record.</w:t>
            </w:r>
          </w:p>
        </w:tc>
      </w:tr>
      <w:tr w:rsidR="00BE52CE" w:rsidRPr="005B17D3" w14:paraId="0B9221F9" w14:textId="77777777" w:rsidTr="000F5331">
        <w:trPr>
          <w:trHeight w:val="665"/>
        </w:trPr>
        <w:tc>
          <w:tcPr>
            <w:tcW w:w="2700" w:type="dxa"/>
          </w:tcPr>
          <w:p w14:paraId="55526717" w14:textId="77777777" w:rsidR="00BE52CE" w:rsidRPr="005B17D3" w:rsidRDefault="00BE52CE" w:rsidP="00EF3896">
            <w:pPr>
              <w:pStyle w:val="BodyTextBullet2"/>
            </w:pPr>
            <w:r w:rsidRPr="005B17D3">
              <w:t xml:space="preserve">The Enrollment Status is modified </w:t>
            </w:r>
          </w:p>
        </w:tc>
        <w:tc>
          <w:tcPr>
            <w:tcW w:w="6660" w:type="dxa"/>
          </w:tcPr>
          <w:p w14:paraId="5549CEDF" w14:textId="77777777" w:rsidR="00BE52CE" w:rsidRPr="005B17D3" w:rsidRDefault="00BE52CE" w:rsidP="00EF3896">
            <w:pPr>
              <w:pStyle w:val="BodyTextBullet2"/>
            </w:pPr>
            <w:r w:rsidRPr="005B17D3">
              <w:t xml:space="preserve">ES will execute the </w:t>
            </w:r>
            <w:r w:rsidRPr="005B17D3">
              <w:rPr>
                <w:b/>
              </w:rPr>
              <w:t>Send Update Message (Z11)</w:t>
            </w:r>
            <w:r w:rsidRPr="005B17D3">
              <w:t xml:space="preserve"> and share the information with the person’s sites of record.</w:t>
            </w:r>
          </w:p>
        </w:tc>
      </w:tr>
      <w:tr w:rsidR="00BE52CE" w:rsidRPr="005B17D3" w14:paraId="4801D51F" w14:textId="77777777" w:rsidTr="000F5331">
        <w:trPr>
          <w:trHeight w:val="665"/>
        </w:trPr>
        <w:tc>
          <w:tcPr>
            <w:tcW w:w="2700" w:type="dxa"/>
          </w:tcPr>
          <w:p w14:paraId="002E0296" w14:textId="77777777" w:rsidR="00BE52CE" w:rsidRPr="005B17D3" w:rsidRDefault="00BE52CE" w:rsidP="00EF3896">
            <w:pPr>
              <w:pStyle w:val="BodyTextBullet2"/>
            </w:pPr>
            <w:r w:rsidRPr="005B17D3">
              <w:t>The Date of Death is deleted</w:t>
            </w:r>
          </w:p>
        </w:tc>
        <w:tc>
          <w:tcPr>
            <w:tcW w:w="6660" w:type="dxa"/>
          </w:tcPr>
          <w:p w14:paraId="0025DFA8" w14:textId="77777777" w:rsidR="00BE52CE" w:rsidRPr="005B17D3" w:rsidRDefault="00BE52CE" w:rsidP="00EF3896">
            <w:pPr>
              <w:pStyle w:val="BodyTextBullet2"/>
            </w:pPr>
            <w:r w:rsidRPr="005B17D3">
              <w:t xml:space="preserve">ES automatically NULLS out the </w:t>
            </w:r>
            <w:r w:rsidRPr="005B17D3">
              <w:rPr>
                <w:b/>
              </w:rPr>
              <w:t>Death Notification Source</w:t>
            </w:r>
            <w:r w:rsidRPr="005B17D3">
              <w:t xml:space="preserve">, </w:t>
            </w:r>
            <w:r w:rsidRPr="005B17D3">
              <w:rPr>
                <w:b/>
              </w:rPr>
              <w:t>Supporting Document Short Name</w:t>
            </w:r>
            <w:r w:rsidRPr="005B17D3">
              <w:t xml:space="preserve">, </w:t>
            </w:r>
            <w:r w:rsidRPr="005B17D3">
              <w:rPr>
                <w:b/>
              </w:rPr>
              <w:t>Date of Death Entered By</w:t>
            </w:r>
            <w:r w:rsidRPr="005B17D3">
              <w:t xml:space="preserve">, and the Date on which Date of Death was entered. The </w:t>
            </w:r>
            <w:r w:rsidRPr="005B17D3">
              <w:rPr>
                <w:b/>
              </w:rPr>
              <w:t>Date of Death Update Date</w:t>
            </w:r>
            <w:r w:rsidRPr="005B17D3">
              <w:t xml:space="preserve"> should be set to the current date.</w:t>
            </w:r>
          </w:p>
        </w:tc>
      </w:tr>
    </w:tbl>
    <w:p w14:paraId="0959EB1B" w14:textId="77777777" w:rsidR="00BE52CE" w:rsidRPr="005B17D3" w:rsidRDefault="00BE52CE" w:rsidP="00EF3896">
      <w:pPr>
        <w:pStyle w:val="ScreenFieldDesc"/>
        <w:ind w:left="0"/>
      </w:pPr>
    </w:p>
    <w:p w14:paraId="599D2B65" w14:textId="77777777" w:rsidR="00BE52CE" w:rsidRPr="005B17D3" w:rsidRDefault="00BE52CE" w:rsidP="00EF3896">
      <w:pPr>
        <w:pStyle w:val="ScreenField"/>
      </w:pPr>
      <w:r w:rsidRPr="005B17D3">
        <w:t>Death Notification Source:</w:t>
      </w:r>
    </w:p>
    <w:p w14:paraId="7D96B18E" w14:textId="77777777" w:rsidR="00BE52CE" w:rsidRPr="005B17D3" w:rsidRDefault="00BE52CE" w:rsidP="00EF3896">
      <w:pPr>
        <w:pStyle w:val="ScreenFieldDesc"/>
      </w:pPr>
      <w:r w:rsidRPr="005B17D3">
        <w:t>Defined as the source of the DOD being added. The only Death Notification Source value is SPOUSE/NOK/OTHER PERSON.</w:t>
      </w:r>
    </w:p>
    <w:p w14:paraId="19269C0F" w14:textId="77777777" w:rsidR="00BE52CE" w:rsidRPr="005B17D3" w:rsidRDefault="00BE52CE" w:rsidP="00EF3896">
      <w:pPr>
        <w:pStyle w:val="RulesandMore"/>
      </w:pPr>
      <w:r w:rsidRPr="005B17D3">
        <w:t>Rules...</w:t>
      </w:r>
    </w:p>
    <w:p w14:paraId="793DAE82" w14:textId="77777777" w:rsidR="00BE52CE" w:rsidRPr="005B17D3" w:rsidRDefault="00BE52CE" w:rsidP="00EF3896">
      <w:pPr>
        <w:pStyle w:val="ListBull2"/>
      </w:pPr>
      <w:r w:rsidRPr="005B17D3">
        <w:t xml:space="preserve">After a Date of Death is entered, a popup displays with “Death Notification Source" that is set to SPOUSE/NOK/OTHER PERSON." Click </w:t>
      </w:r>
      <w:r w:rsidRPr="005B17D3">
        <w:rPr>
          <w:b/>
        </w:rPr>
        <w:t>OK</w:t>
      </w:r>
      <w:r w:rsidRPr="005B17D3">
        <w:t xml:space="preserve"> to populate the Death Notification Source as “SPOUSE/NOK/OTHER PERSON.”</w:t>
      </w:r>
    </w:p>
    <w:p w14:paraId="4E5CA0DF" w14:textId="77777777" w:rsidR="00BE52CE" w:rsidRPr="005B17D3" w:rsidRDefault="00BE52CE" w:rsidP="00EF3896">
      <w:pPr>
        <w:pStyle w:val="ScreenField"/>
      </w:pPr>
    </w:p>
    <w:p w14:paraId="5294575D" w14:textId="77777777" w:rsidR="00BE52CE" w:rsidRPr="005B17D3" w:rsidRDefault="00BE52CE" w:rsidP="00EF3896">
      <w:pPr>
        <w:pStyle w:val="ScreenField"/>
      </w:pPr>
      <w:r w:rsidRPr="005B17D3">
        <w:t>Supporting Document Short Name</w:t>
      </w:r>
    </w:p>
    <w:p w14:paraId="1FE86826" w14:textId="77777777" w:rsidR="00BE52CE" w:rsidRPr="005B17D3" w:rsidRDefault="00BE52CE" w:rsidP="00EF3896">
      <w:pPr>
        <w:pStyle w:val="ScreenFieldDesc"/>
      </w:pPr>
      <w:r w:rsidRPr="005B17D3">
        <w:t xml:space="preserve">Defined as a document that provides evidence that a Veteran is deceased.  This document is known as a </w:t>
      </w:r>
      <w:r w:rsidRPr="005B17D3">
        <w:rPr>
          <w:i/>
        </w:rPr>
        <w:t>Supporting Document</w:t>
      </w:r>
      <w:r w:rsidRPr="005B17D3">
        <w:t xml:space="preserve"> or </w:t>
      </w:r>
      <w:r w:rsidRPr="005B17D3">
        <w:rPr>
          <w:i/>
        </w:rPr>
        <w:t>Supporting Document Short Name</w:t>
      </w:r>
      <w:r w:rsidRPr="005B17D3">
        <w:t xml:space="preserve">.  Supporting Document names are usually long, which is why the term, Supporting Document Short Name, exists.  The </w:t>
      </w:r>
      <w:r w:rsidRPr="005B17D3">
        <w:rPr>
          <w:b/>
        </w:rPr>
        <w:t>Supporting Document</w:t>
      </w:r>
      <w:r w:rsidRPr="005B17D3">
        <w:t xml:space="preserve"> dropdown enables a user to list the document type that shows that a Veteran is deceased.</w:t>
      </w:r>
    </w:p>
    <w:p w14:paraId="31F039B8" w14:textId="77777777" w:rsidR="00BE52CE" w:rsidRPr="005B17D3" w:rsidRDefault="00BE52CE" w:rsidP="00EF3896">
      <w:pPr>
        <w:pStyle w:val="ScreenFieldDesc"/>
      </w:pPr>
      <w:r w:rsidRPr="005B17D3">
        <w:t xml:space="preserve">The </w:t>
      </w:r>
      <w:r w:rsidRPr="005B17D3">
        <w:rPr>
          <w:b/>
        </w:rPr>
        <w:t>Supporting Document Short Name</w:t>
      </w:r>
      <w:r w:rsidRPr="005B17D3">
        <w:t xml:space="preserve"> dropdown is grayed out for a living Veteran until the user populates the Date of Death field and clicks the </w:t>
      </w:r>
      <w:r w:rsidRPr="005B17D3">
        <w:rPr>
          <w:b/>
        </w:rPr>
        <w:t>OK</w:t>
      </w:r>
      <w:r w:rsidRPr="005B17D3">
        <w:t xml:space="preserve"> or </w:t>
      </w:r>
      <w:r w:rsidRPr="005B17D3">
        <w:rPr>
          <w:b/>
        </w:rPr>
        <w:t>Close</w:t>
      </w:r>
      <w:r w:rsidRPr="005B17D3">
        <w:t xml:space="preserve"> button on the </w:t>
      </w:r>
      <w:r w:rsidRPr="005B17D3">
        <w:rPr>
          <w:i/>
        </w:rPr>
        <w:t xml:space="preserve">Death Notification Source </w:t>
      </w:r>
      <w:r w:rsidRPr="005B17D3">
        <w:t>popup.</w:t>
      </w:r>
    </w:p>
    <w:p w14:paraId="67E31F5C" w14:textId="77777777" w:rsidR="00BE52CE" w:rsidRPr="005B17D3" w:rsidRDefault="00BE52CE" w:rsidP="00EF3896">
      <w:pPr>
        <w:pStyle w:val="ScreenFieldDesc"/>
      </w:pPr>
      <w:r w:rsidRPr="005B17D3">
        <w:t xml:space="preserve">The </w:t>
      </w:r>
      <w:r w:rsidRPr="005B17D3">
        <w:rPr>
          <w:b/>
        </w:rPr>
        <w:t>Supporting Document</w:t>
      </w:r>
      <w:r w:rsidRPr="005B17D3">
        <w:t xml:space="preserve"> dropdown is enabled and becomes a mandatory field after the user clicks the </w:t>
      </w:r>
      <w:r w:rsidRPr="005B17D3">
        <w:rPr>
          <w:b/>
        </w:rPr>
        <w:t>OK</w:t>
      </w:r>
      <w:r w:rsidRPr="005B17D3">
        <w:t xml:space="preserve"> or </w:t>
      </w:r>
      <w:r w:rsidRPr="005B17D3">
        <w:rPr>
          <w:b/>
        </w:rPr>
        <w:t>Close</w:t>
      </w:r>
      <w:r w:rsidRPr="005B17D3">
        <w:t xml:space="preserve"> button on the </w:t>
      </w:r>
      <w:r w:rsidRPr="005B17D3">
        <w:rPr>
          <w:i/>
        </w:rPr>
        <w:t>Death Notification Source</w:t>
      </w:r>
      <w:r w:rsidRPr="005B17D3">
        <w:t xml:space="preserve"> popup, </w:t>
      </w:r>
    </w:p>
    <w:p w14:paraId="0F36EC42" w14:textId="77777777" w:rsidR="00BE52CE" w:rsidRPr="005B17D3" w:rsidRDefault="00BE52CE" w:rsidP="00EF3896">
      <w:pPr>
        <w:pStyle w:val="ScreenFieldDesc"/>
      </w:pPr>
      <w:r w:rsidRPr="005B17D3">
        <w:t xml:space="preserve">A popup message displays with a description of the selected Document when users select a </w:t>
      </w:r>
      <w:r w:rsidRPr="005B17D3">
        <w:rPr>
          <w:i/>
        </w:rPr>
        <w:t>Document Short Name</w:t>
      </w:r>
      <w:r w:rsidRPr="005B17D3">
        <w:t xml:space="preserve">. This provides information that helps when choosing the correct Supporting Document Short Name. </w:t>
      </w:r>
    </w:p>
    <w:p w14:paraId="49125FAA" w14:textId="77777777" w:rsidR="00BE52CE" w:rsidRPr="005B17D3" w:rsidRDefault="00BE52CE" w:rsidP="00EF3896">
      <w:pPr>
        <w:pStyle w:val="BodyTextBullet2"/>
        <w:jc w:val="center"/>
      </w:pPr>
      <w:r w:rsidRPr="005B17D3">
        <w:rPr>
          <w:noProof/>
        </w:rPr>
        <w:drawing>
          <wp:inline distT="0" distB="0" distL="0" distR="0" wp14:anchorId="42088C93" wp14:editId="5D05C316">
            <wp:extent cx="4429125" cy="2019300"/>
            <wp:effectExtent l="0" t="0" r="9525" b="0"/>
            <wp:docPr id="3" name="Picture 3" descr="Example of a Supporting Document description popup.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4429125" cy="2019300"/>
                    </a:xfrm>
                    <a:prstGeom prst="rect">
                      <a:avLst/>
                    </a:prstGeom>
                  </pic:spPr>
                </pic:pic>
              </a:graphicData>
            </a:graphic>
          </wp:inline>
        </w:drawing>
      </w:r>
    </w:p>
    <w:p w14:paraId="60ECE5BB" w14:textId="3FFB7CDD" w:rsidR="00BE52CE" w:rsidRPr="005B17D3" w:rsidRDefault="00BE52CE" w:rsidP="00EF3896">
      <w:pPr>
        <w:pStyle w:val="Caption"/>
      </w:pPr>
      <w:bookmarkStart w:id="1195" w:name="_Toc31622450"/>
      <w:r w:rsidRPr="005B17D3">
        <w:t xml:space="preserve">Figure </w:t>
      </w:r>
      <w:r w:rsidRPr="005B17D3">
        <w:rPr>
          <w:noProof/>
        </w:rPr>
        <w:fldChar w:fldCharType="begin"/>
      </w:r>
      <w:r w:rsidRPr="005B17D3">
        <w:rPr>
          <w:noProof/>
        </w:rPr>
        <w:instrText xml:space="preserve"> SEQ Figure \* ARABIC </w:instrText>
      </w:r>
      <w:r w:rsidRPr="005B17D3">
        <w:rPr>
          <w:noProof/>
        </w:rPr>
        <w:fldChar w:fldCharType="separate"/>
      </w:r>
      <w:r w:rsidR="008C0D2B" w:rsidRPr="005B17D3">
        <w:rPr>
          <w:noProof/>
        </w:rPr>
        <w:t>93</w:t>
      </w:r>
      <w:r w:rsidRPr="005B17D3">
        <w:rPr>
          <w:noProof/>
        </w:rPr>
        <w:fldChar w:fldCharType="end"/>
      </w:r>
      <w:r w:rsidRPr="005B17D3">
        <w:t>: Example of the Supporting Document Short Name Description Popup</w:t>
      </w:r>
      <w:bookmarkEnd w:id="1195"/>
    </w:p>
    <w:p w14:paraId="7B362320" w14:textId="77777777" w:rsidR="00BE52CE" w:rsidRPr="005B17D3" w:rsidRDefault="00BE52CE" w:rsidP="00EF3896">
      <w:pPr>
        <w:pStyle w:val="Caption"/>
      </w:pPr>
      <w:r w:rsidRPr="005B17D3">
        <w:t>Supporting Document Short Name Descriptions</w:t>
      </w:r>
    </w:p>
    <w:tbl>
      <w:tblPr>
        <w:tblW w:w="490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15"/>
        <w:gridCol w:w="6438"/>
      </w:tblGrid>
      <w:tr w:rsidR="00BE52CE" w:rsidRPr="005B17D3" w14:paraId="3E93E104" w14:textId="77777777" w:rsidTr="007D0A96">
        <w:trPr>
          <w:cantSplit/>
          <w:tblHeader/>
        </w:trPr>
        <w:tc>
          <w:tcPr>
            <w:tcW w:w="2384"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vAlign w:val="center"/>
          </w:tcPr>
          <w:p w14:paraId="66EE8DEA" w14:textId="77777777" w:rsidR="00BE52CE" w:rsidRPr="005B17D3" w:rsidRDefault="00BE52CE" w:rsidP="00EF3896">
            <w:pPr>
              <w:pStyle w:val="TableTextSmall"/>
              <w:jc w:val="center"/>
              <w:rPr>
                <w:rFonts w:ascii="Times New Roman" w:eastAsia="Arial Unicode MS" w:hAnsi="Times New Roman" w:cs="Times New Roman"/>
                <w:b/>
                <w:sz w:val="22"/>
                <w:szCs w:val="22"/>
              </w:rPr>
            </w:pPr>
            <w:r w:rsidRPr="005B17D3">
              <w:rPr>
                <w:rFonts w:ascii="Times New Roman" w:eastAsia="Arial" w:hAnsi="Times New Roman" w:cs="Times New Roman"/>
                <w:b/>
                <w:sz w:val="22"/>
                <w:szCs w:val="22"/>
              </w:rPr>
              <w:t>Supporting Document Short Name</w:t>
            </w:r>
          </w:p>
        </w:tc>
        <w:tc>
          <w:tcPr>
            <w:tcW w:w="5654"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vAlign w:val="center"/>
          </w:tcPr>
          <w:p w14:paraId="68C73D9F" w14:textId="77777777" w:rsidR="00BE52CE" w:rsidRPr="005B17D3" w:rsidRDefault="00BE52CE" w:rsidP="00EF3896">
            <w:pPr>
              <w:pStyle w:val="TableTextSmall"/>
              <w:jc w:val="center"/>
              <w:rPr>
                <w:rFonts w:ascii="Times New Roman" w:eastAsia="Arial Unicode MS" w:hAnsi="Times New Roman" w:cs="Times New Roman"/>
                <w:b/>
                <w:sz w:val="22"/>
                <w:szCs w:val="22"/>
              </w:rPr>
            </w:pPr>
            <w:r w:rsidRPr="005B17D3">
              <w:rPr>
                <w:rFonts w:ascii="Times New Roman" w:eastAsia="Arial" w:hAnsi="Times New Roman" w:cs="Times New Roman"/>
                <w:b/>
                <w:sz w:val="22"/>
                <w:szCs w:val="22"/>
              </w:rPr>
              <w:t>Supporting Document Short Name Description</w:t>
            </w:r>
          </w:p>
        </w:tc>
      </w:tr>
      <w:tr w:rsidR="00BE52CE" w:rsidRPr="005B17D3" w14:paraId="721648CA" w14:textId="77777777" w:rsidTr="003875C7">
        <w:trPr>
          <w:cantSplit/>
        </w:trPr>
        <w:tc>
          <w:tcPr>
            <w:tcW w:w="2384" w:type="dxa"/>
            <w:tcBorders>
              <w:top w:val="single" w:sz="8" w:space="0" w:color="000000"/>
              <w:left w:val="single" w:sz="8" w:space="0" w:color="000000"/>
              <w:bottom w:val="single" w:sz="8" w:space="0" w:color="000000"/>
              <w:right w:val="single" w:sz="8" w:space="0" w:color="000000"/>
            </w:tcBorders>
            <w:vAlign w:val="center"/>
          </w:tcPr>
          <w:p w14:paraId="4A2C31A4" w14:textId="77777777" w:rsidR="00BE52CE" w:rsidRPr="005B17D3" w:rsidRDefault="00BE52CE" w:rsidP="00EF3896">
            <w:pPr>
              <w:pStyle w:val="TableTextSmall"/>
              <w:rPr>
                <w:rFonts w:ascii="Times New Roman" w:eastAsia="Arial Unicode MS" w:hAnsi="Times New Roman" w:cs="Times New Roman"/>
                <w:sz w:val="22"/>
                <w:szCs w:val="22"/>
              </w:rPr>
            </w:pPr>
            <w:r w:rsidRPr="005B17D3">
              <w:rPr>
                <w:rFonts w:ascii="Times New Roman" w:eastAsia="Arial Unicode MS" w:hAnsi="Times New Roman" w:cs="Times New Roman"/>
                <w:sz w:val="22"/>
                <w:szCs w:val="22"/>
              </w:rPr>
              <w:t>Beneficiary Support Tool (inactive)</w:t>
            </w:r>
          </w:p>
        </w:tc>
        <w:tc>
          <w:tcPr>
            <w:tcW w:w="5654" w:type="dxa"/>
            <w:tcBorders>
              <w:top w:val="single" w:sz="8" w:space="0" w:color="000000"/>
              <w:left w:val="single" w:sz="8" w:space="0" w:color="000000"/>
              <w:bottom w:val="single" w:sz="8" w:space="0" w:color="000000"/>
              <w:right w:val="single" w:sz="8" w:space="0" w:color="000000"/>
            </w:tcBorders>
            <w:vAlign w:val="center"/>
          </w:tcPr>
          <w:p w14:paraId="1C793C98" w14:textId="77777777" w:rsidR="00BE52CE" w:rsidRPr="005B17D3" w:rsidRDefault="00BE52CE" w:rsidP="00EF3896">
            <w:pPr>
              <w:pStyle w:val="TableTextSmall"/>
              <w:rPr>
                <w:rFonts w:ascii="Times New Roman" w:eastAsia="Arial Unicode MS" w:hAnsi="Times New Roman" w:cs="Times New Roman"/>
                <w:sz w:val="22"/>
                <w:szCs w:val="22"/>
              </w:rPr>
            </w:pPr>
            <w:r w:rsidRPr="005B17D3">
              <w:rPr>
                <w:rFonts w:ascii="Times New Roman" w:eastAsia="Arial Unicode MS" w:hAnsi="Times New Roman" w:cs="Times New Roman"/>
                <w:sz w:val="22"/>
                <w:szCs w:val="22"/>
              </w:rPr>
              <w:t>Beneficiary Support Tool</w:t>
            </w:r>
          </w:p>
        </w:tc>
      </w:tr>
      <w:tr w:rsidR="00BE52CE" w:rsidRPr="005B17D3" w14:paraId="70EC327E" w14:textId="77777777" w:rsidTr="003875C7">
        <w:trPr>
          <w:cantSplit/>
        </w:trPr>
        <w:tc>
          <w:tcPr>
            <w:tcW w:w="2384" w:type="dxa"/>
            <w:tcBorders>
              <w:top w:val="single" w:sz="8" w:space="0" w:color="000000"/>
              <w:left w:val="single" w:sz="8" w:space="0" w:color="000000"/>
              <w:bottom w:val="single" w:sz="8" w:space="0" w:color="000000"/>
              <w:right w:val="single" w:sz="8" w:space="0" w:color="000000"/>
            </w:tcBorders>
            <w:vAlign w:val="center"/>
          </w:tcPr>
          <w:p w14:paraId="5BF368B7" w14:textId="77777777" w:rsidR="00BE52CE" w:rsidRPr="005B17D3" w:rsidRDefault="00BE52CE" w:rsidP="00EF3896">
            <w:pPr>
              <w:pStyle w:val="TableTextSmall"/>
              <w:rPr>
                <w:rFonts w:ascii="Times New Roman" w:eastAsia="Arial Unicode MS" w:hAnsi="Times New Roman" w:cs="Times New Roman"/>
                <w:sz w:val="22"/>
                <w:szCs w:val="22"/>
              </w:rPr>
            </w:pPr>
            <w:r w:rsidRPr="005B17D3">
              <w:rPr>
                <w:rFonts w:ascii="Times New Roman" w:eastAsia="Arial" w:hAnsi="Times New Roman" w:cs="Times New Roman"/>
                <w:sz w:val="22"/>
                <w:szCs w:val="22"/>
              </w:rPr>
              <w:t>Clinical Summary US Govt</w:t>
            </w:r>
          </w:p>
        </w:tc>
        <w:tc>
          <w:tcPr>
            <w:tcW w:w="5654" w:type="dxa"/>
            <w:tcBorders>
              <w:top w:val="single" w:sz="8" w:space="0" w:color="000000"/>
              <w:left w:val="single" w:sz="8" w:space="0" w:color="000000"/>
              <w:bottom w:val="single" w:sz="8" w:space="0" w:color="000000"/>
              <w:right w:val="single" w:sz="8" w:space="0" w:color="000000"/>
            </w:tcBorders>
            <w:vAlign w:val="center"/>
          </w:tcPr>
          <w:p w14:paraId="24050DB9" w14:textId="77777777" w:rsidR="00BE52CE" w:rsidRPr="005B17D3" w:rsidRDefault="00BE52CE" w:rsidP="00EF3896">
            <w:pPr>
              <w:pStyle w:val="TableTextSmall"/>
              <w:rPr>
                <w:rFonts w:ascii="Times New Roman" w:eastAsia="Arial Unicode MS" w:hAnsi="Times New Roman" w:cs="Times New Roman"/>
                <w:sz w:val="22"/>
                <w:szCs w:val="22"/>
              </w:rPr>
            </w:pPr>
            <w:r w:rsidRPr="005B17D3">
              <w:rPr>
                <w:rFonts w:ascii="Times New Roman" w:eastAsia="Arial" w:hAnsi="Times New Roman" w:cs="Times New Roman"/>
                <w:sz w:val="22"/>
                <w:szCs w:val="22"/>
              </w:rPr>
              <w:t>A clinical summary or other report showing fact and date of death signed by a medical officer where death occurs in a hospital or institution under the control of the US Government.</w:t>
            </w:r>
          </w:p>
        </w:tc>
      </w:tr>
      <w:tr w:rsidR="00BE52CE" w:rsidRPr="005B17D3" w14:paraId="7F74228F" w14:textId="77777777" w:rsidTr="003875C7">
        <w:trPr>
          <w:cantSplit/>
        </w:trPr>
        <w:tc>
          <w:tcPr>
            <w:tcW w:w="2384" w:type="dxa"/>
            <w:tcBorders>
              <w:top w:val="single" w:sz="8" w:space="0" w:color="000000"/>
              <w:left w:val="single" w:sz="8" w:space="0" w:color="000000"/>
              <w:bottom w:val="single" w:sz="8" w:space="0" w:color="000000"/>
              <w:right w:val="single" w:sz="8" w:space="0" w:color="000000"/>
            </w:tcBorders>
            <w:vAlign w:val="center"/>
          </w:tcPr>
          <w:p w14:paraId="305A0622" w14:textId="77777777" w:rsidR="00BE52CE" w:rsidRPr="005B17D3" w:rsidRDefault="00BE52CE" w:rsidP="00EF3896">
            <w:pPr>
              <w:pStyle w:val="TableTextSmall"/>
              <w:rPr>
                <w:rFonts w:ascii="Times New Roman" w:eastAsia="Arial Unicode MS" w:hAnsi="Times New Roman" w:cs="Times New Roman"/>
                <w:sz w:val="22"/>
                <w:szCs w:val="22"/>
              </w:rPr>
            </w:pPr>
            <w:r w:rsidRPr="005B17D3">
              <w:rPr>
                <w:rFonts w:ascii="Times New Roman" w:eastAsia="Arial" w:hAnsi="Times New Roman" w:cs="Times New Roman"/>
                <w:sz w:val="22"/>
                <w:szCs w:val="22"/>
              </w:rPr>
              <w:t>Coroner's Report</w:t>
            </w:r>
          </w:p>
        </w:tc>
        <w:tc>
          <w:tcPr>
            <w:tcW w:w="5654" w:type="dxa"/>
            <w:tcBorders>
              <w:top w:val="single" w:sz="8" w:space="0" w:color="000000"/>
              <w:left w:val="single" w:sz="8" w:space="0" w:color="000000"/>
              <w:bottom w:val="single" w:sz="8" w:space="0" w:color="000000"/>
              <w:right w:val="single" w:sz="8" w:space="0" w:color="000000"/>
            </w:tcBorders>
            <w:vAlign w:val="center"/>
          </w:tcPr>
          <w:p w14:paraId="08AA11A8" w14:textId="77777777" w:rsidR="00BE52CE" w:rsidRPr="005B17D3" w:rsidRDefault="00BE52CE" w:rsidP="00EF3896">
            <w:pPr>
              <w:pStyle w:val="TableTextSmall"/>
              <w:rPr>
                <w:rFonts w:ascii="Times New Roman" w:eastAsia="Arial Unicode MS" w:hAnsi="Times New Roman" w:cs="Times New Roman"/>
                <w:sz w:val="22"/>
                <w:szCs w:val="22"/>
              </w:rPr>
            </w:pPr>
            <w:r w:rsidRPr="005B17D3">
              <w:rPr>
                <w:rFonts w:ascii="Times New Roman" w:eastAsia="Arial" w:hAnsi="Times New Roman" w:cs="Times New Roman"/>
                <w:color w:val="000000"/>
                <w:sz w:val="22"/>
                <w:szCs w:val="22"/>
              </w:rPr>
              <w:t>A copy of a coroner's report of death or a verdict of a coroner's jury of the State or community where death occurred, provided such report or verdict properly identified the deceased. [38 CFR § 3.211 (a)(2)]</w:t>
            </w:r>
          </w:p>
        </w:tc>
      </w:tr>
      <w:tr w:rsidR="00BE52CE" w:rsidRPr="005B17D3" w14:paraId="56EBF7FC" w14:textId="77777777" w:rsidTr="003875C7">
        <w:trPr>
          <w:cantSplit/>
        </w:trPr>
        <w:tc>
          <w:tcPr>
            <w:tcW w:w="2384" w:type="dxa"/>
            <w:tcBorders>
              <w:top w:val="single" w:sz="8" w:space="0" w:color="000000"/>
              <w:left w:val="single" w:sz="8" w:space="0" w:color="000000"/>
              <w:bottom w:val="single" w:sz="8" w:space="0" w:color="000000"/>
              <w:right w:val="single" w:sz="8" w:space="0" w:color="000000"/>
            </w:tcBorders>
            <w:vAlign w:val="center"/>
          </w:tcPr>
          <w:p w14:paraId="255EC18F" w14:textId="77777777" w:rsidR="00BE52CE" w:rsidRPr="005B17D3" w:rsidRDefault="00BE52CE" w:rsidP="00EF3896">
            <w:pPr>
              <w:pStyle w:val="TableTextSmall"/>
              <w:rPr>
                <w:rFonts w:ascii="Times New Roman" w:eastAsia="Arial Unicode MS" w:hAnsi="Times New Roman" w:cs="Times New Roman"/>
                <w:sz w:val="22"/>
                <w:szCs w:val="22"/>
              </w:rPr>
            </w:pPr>
            <w:r w:rsidRPr="005B17D3">
              <w:rPr>
                <w:rFonts w:ascii="Times New Roman" w:eastAsia="Arial" w:hAnsi="Times New Roman" w:cs="Times New Roman"/>
                <w:sz w:val="22"/>
                <w:szCs w:val="22"/>
              </w:rPr>
              <w:t>Death Certificate</w:t>
            </w:r>
          </w:p>
        </w:tc>
        <w:tc>
          <w:tcPr>
            <w:tcW w:w="5654" w:type="dxa"/>
            <w:tcBorders>
              <w:top w:val="single" w:sz="8" w:space="0" w:color="000000"/>
              <w:left w:val="single" w:sz="8" w:space="0" w:color="000000"/>
              <w:bottom w:val="single" w:sz="8" w:space="0" w:color="000000"/>
              <w:right w:val="single" w:sz="8" w:space="0" w:color="000000"/>
            </w:tcBorders>
            <w:vAlign w:val="center"/>
          </w:tcPr>
          <w:p w14:paraId="3F345D4C" w14:textId="77777777" w:rsidR="00BE52CE" w:rsidRPr="005B17D3" w:rsidRDefault="00BE52CE" w:rsidP="00EF3896">
            <w:pPr>
              <w:pStyle w:val="TableTextSmall"/>
              <w:rPr>
                <w:rFonts w:ascii="Times New Roman" w:eastAsia="Arial Unicode MS" w:hAnsi="Times New Roman" w:cs="Times New Roman"/>
                <w:sz w:val="22"/>
                <w:szCs w:val="22"/>
              </w:rPr>
            </w:pPr>
            <w:r w:rsidRPr="005B17D3">
              <w:rPr>
                <w:rFonts w:ascii="Times New Roman" w:eastAsia="Arial" w:hAnsi="Times New Roman" w:cs="Times New Roman"/>
                <w:sz w:val="22"/>
                <w:szCs w:val="22"/>
              </w:rPr>
              <w:t>Death Certificate [38 CFR § 3.211 (a)(1)]</w:t>
            </w:r>
          </w:p>
        </w:tc>
      </w:tr>
      <w:tr w:rsidR="00BE52CE" w:rsidRPr="005B17D3" w14:paraId="2613BCB7" w14:textId="77777777" w:rsidTr="003875C7">
        <w:trPr>
          <w:cantSplit/>
        </w:trPr>
        <w:tc>
          <w:tcPr>
            <w:tcW w:w="2384" w:type="dxa"/>
            <w:tcBorders>
              <w:top w:val="single" w:sz="8" w:space="0" w:color="000000"/>
              <w:left w:val="single" w:sz="8" w:space="0" w:color="000000"/>
              <w:bottom w:val="single" w:sz="8" w:space="0" w:color="000000"/>
              <w:right w:val="single" w:sz="8" w:space="0" w:color="000000"/>
            </w:tcBorders>
            <w:vAlign w:val="center"/>
          </w:tcPr>
          <w:p w14:paraId="35957469" w14:textId="77777777" w:rsidR="00BE52CE" w:rsidRPr="005B17D3" w:rsidRDefault="00BE52CE" w:rsidP="00EF3896">
            <w:pPr>
              <w:pStyle w:val="TableTextSmall"/>
              <w:rPr>
                <w:rFonts w:ascii="Times New Roman" w:eastAsia="Arial Unicode MS" w:hAnsi="Times New Roman" w:cs="Times New Roman"/>
                <w:sz w:val="22"/>
                <w:szCs w:val="22"/>
              </w:rPr>
            </w:pPr>
            <w:r w:rsidRPr="005B17D3">
              <w:rPr>
                <w:rFonts w:ascii="Times New Roman" w:eastAsia="Arial" w:hAnsi="Times New Roman" w:cs="Times New Roman"/>
                <w:sz w:val="22"/>
                <w:szCs w:val="22"/>
              </w:rPr>
              <w:t>Death Certificate US Govt</w:t>
            </w:r>
          </w:p>
        </w:tc>
        <w:tc>
          <w:tcPr>
            <w:tcW w:w="5654" w:type="dxa"/>
            <w:tcBorders>
              <w:top w:val="single" w:sz="8" w:space="0" w:color="000000"/>
              <w:left w:val="single" w:sz="8" w:space="0" w:color="000000"/>
              <w:bottom w:val="single" w:sz="8" w:space="0" w:color="000000"/>
              <w:right w:val="single" w:sz="8" w:space="0" w:color="000000"/>
            </w:tcBorders>
            <w:vAlign w:val="center"/>
          </w:tcPr>
          <w:p w14:paraId="419FAF45" w14:textId="77777777" w:rsidR="00BE52CE" w:rsidRPr="005B17D3" w:rsidRDefault="00BE52CE" w:rsidP="00EF3896">
            <w:pPr>
              <w:pStyle w:val="TableTextSmall"/>
              <w:rPr>
                <w:rFonts w:ascii="Times New Roman" w:eastAsia="Arial Unicode MS" w:hAnsi="Times New Roman" w:cs="Times New Roman"/>
                <w:sz w:val="22"/>
                <w:szCs w:val="22"/>
              </w:rPr>
            </w:pPr>
            <w:r w:rsidRPr="005B17D3">
              <w:rPr>
                <w:rFonts w:ascii="Times New Roman" w:eastAsia="Arial" w:hAnsi="Times New Roman" w:cs="Times New Roman"/>
                <w:sz w:val="22"/>
                <w:szCs w:val="22"/>
              </w:rPr>
              <w:t>A death certificate signed by a medical officer where death occurs in a hospital or institution under the control of the US Government.</w:t>
            </w:r>
          </w:p>
        </w:tc>
      </w:tr>
      <w:tr w:rsidR="00BE52CE" w:rsidRPr="005B17D3" w14:paraId="21373BAB" w14:textId="77777777" w:rsidTr="003875C7">
        <w:trPr>
          <w:cantSplit/>
        </w:trPr>
        <w:tc>
          <w:tcPr>
            <w:tcW w:w="2384" w:type="dxa"/>
            <w:tcBorders>
              <w:top w:val="single" w:sz="8" w:space="0" w:color="000000"/>
              <w:left w:val="single" w:sz="8" w:space="0" w:color="000000"/>
              <w:bottom w:val="single" w:sz="8" w:space="0" w:color="000000"/>
              <w:right w:val="single" w:sz="8" w:space="0" w:color="000000"/>
            </w:tcBorders>
            <w:vAlign w:val="center"/>
          </w:tcPr>
          <w:p w14:paraId="5E3B795E" w14:textId="77777777" w:rsidR="00BE52CE" w:rsidRPr="005B17D3" w:rsidRDefault="00BE52CE" w:rsidP="00EF3896">
            <w:pPr>
              <w:pStyle w:val="TableTextSmall"/>
              <w:rPr>
                <w:rFonts w:ascii="Times New Roman" w:eastAsia="Arial Unicode MS" w:hAnsi="Times New Roman" w:cs="Times New Roman"/>
                <w:sz w:val="22"/>
                <w:szCs w:val="22"/>
              </w:rPr>
            </w:pPr>
            <w:r w:rsidRPr="005B17D3">
              <w:rPr>
                <w:rFonts w:ascii="Times New Roman" w:eastAsia="Arial" w:hAnsi="Times New Roman" w:cs="Times New Roman"/>
                <w:sz w:val="22"/>
                <w:szCs w:val="22"/>
              </w:rPr>
              <w:t>EVVE Certification</w:t>
            </w:r>
          </w:p>
        </w:tc>
        <w:tc>
          <w:tcPr>
            <w:tcW w:w="5654" w:type="dxa"/>
            <w:tcBorders>
              <w:top w:val="single" w:sz="8" w:space="0" w:color="000000"/>
              <w:left w:val="single" w:sz="8" w:space="0" w:color="000000"/>
              <w:bottom w:val="single" w:sz="8" w:space="0" w:color="000000"/>
              <w:right w:val="single" w:sz="8" w:space="0" w:color="000000"/>
            </w:tcBorders>
            <w:vAlign w:val="center"/>
          </w:tcPr>
          <w:p w14:paraId="2AABF087" w14:textId="77777777" w:rsidR="00BE52CE" w:rsidRPr="005B17D3" w:rsidRDefault="00BE52CE" w:rsidP="00EF3896">
            <w:pPr>
              <w:pStyle w:val="TableTextSmall"/>
              <w:rPr>
                <w:rFonts w:ascii="Times New Roman" w:eastAsia="Arial Unicode MS" w:hAnsi="Times New Roman" w:cs="Times New Roman"/>
                <w:sz w:val="22"/>
                <w:szCs w:val="22"/>
              </w:rPr>
            </w:pPr>
            <w:r w:rsidRPr="005B17D3">
              <w:rPr>
                <w:rFonts w:ascii="Times New Roman" w:eastAsia="Arial Unicode MS" w:hAnsi="Times New Roman" w:cs="Times New Roman"/>
                <w:sz w:val="22"/>
                <w:szCs w:val="22"/>
              </w:rPr>
              <w:t>EVVE Certification</w:t>
            </w:r>
          </w:p>
        </w:tc>
      </w:tr>
      <w:tr w:rsidR="00BE52CE" w:rsidRPr="005B17D3" w14:paraId="72AD9B12" w14:textId="77777777" w:rsidTr="003875C7">
        <w:trPr>
          <w:cantSplit/>
        </w:trPr>
        <w:tc>
          <w:tcPr>
            <w:tcW w:w="2384" w:type="dxa"/>
            <w:tcBorders>
              <w:top w:val="single" w:sz="8" w:space="0" w:color="000000"/>
              <w:left w:val="single" w:sz="8" w:space="0" w:color="000000"/>
              <w:bottom w:val="single" w:sz="8" w:space="0" w:color="000000"/>
              <w:right w:val="single" w:sz="8" w:space="0" w:color="000000"/>
            </w:tcBorders>
            <w:vAlign w:val="center"/>
          </w:tcPr>
          <w:p w14:paraId="5EF8D3AE" w14:textId="77777777" w:rsidR="00BE52CE" w:rsidRPr="005B17D3" w:rsidRDefault="00BE52CE" w:rsidP="00EF3896">
            <w:pPr>
              <w:pStyle w:val="TableTextSmall"/>
              <w:rPr>
                <w:rFonts w:ascii="Times New Roman" w:eastAsia="Arial Unicode MS" w:hAnsi="Times New Roman" w:cs="Times New Roman"/>
                <w:sz w:val="22"/>
                <w:szCs w:val="22"/>
              </w:rPr>
            </w:pPr>
            <w:r w:rsidRPr="005B17D3">
              <w:rPr>
                <w:rFonts w:ascii="Times New Roman" w:eastAsia="Arial Unicode MS" w:hAnsi="Times New Roman" w:cs="Times New Roman"/>
                <w:sz w:val="22"/>
                <w:szCs w:val="22"/>
              </w:rPr>
              <w:t>EVVE Fact of Death Query</w:t>
            </w:r>
          </w:p>
        </w:tc>
        <w:tc>
          <w:tcPr>
            <w:tcW w:w="5654" w:type="dxa"/>
            <w:tcBorders>
              <w:top w:val="single" w:sz="8" w:space="0" w:color="000000"/>
              <w:left w:val="single" w:sz="8" w:space="0" w:color="000000"/>
              <w:bottom w:val="single" w:sz="8" w:space="0" w:color="000000"/>
              <w:right w:val="single" w:sz="8" w:space="0" w:color="000000"/>
            </w:tcBorders>
            <w:vAlign w:val="center"/>
          </w:tcPr>
          <w:p w14:paraId="0ADD9BC5" w14:textId="77777777" w:rsidR="00BE52CE" w:rsidRPr="005B17D3" w:rsidRDefault="00BE52CE" w:rsidP="00EF3896">
            <w:pPr>
              <w:pStyle w:val="TableTextSmall"/>
              <w:rPr>
                <w:rFonts w:ascii="Times New Roman" w:eastAsia="Arial Unicode MS" w:hAnsi="Times New Roman" w:cs="Times New Roman"/>
                <w:sz w:val="22"/>
                <w:szCs w:val="22"/>
              </w:rPr>
            </w:pPr>
            <w:r w:rsidRPr="005B17D3">
              <w:rPr>
                <w:rFonts w:ascii="Times New Roman" w:eastAsia="Arial Unicode MS" w:hAnsi="Times New Roman" w:cs="Times New Roman"/>
                <w:sz w:val="22"/>
                <w:szCs w:val="22"/>
              </w:rPr>
              <w:t>EVVE Fact of Death Query</w:t>
            </w:r>
          </w:p>
        </w:tc>
      </w:tr>
      <w:tr w:rsidR="00BE52CE" w:rsidRPr="005B17D3" w14:paraId="10A20F52" w14:textId="77777777" w:rsidTr="003875C7">
        <w:trPr>
          <w:cantSplit/>
        </w:trPr>
        <w:tc>
          <w:tcPr>
            <w:tcW w:w="2384" w:type="dxa"/>
            <w:tcBorders>
              <w:top w:val="single" w:sz="8" w:space="0" w:color="000000"/>
              <w:left w:val="single" w:sz="8" w:space="0" w:color="000000"/>
              <w:bottom w:val="single" w:sz="8" w:space="0" w:color="000000"/>
              <w:right w:val="single" w:sz="8" w:space="0" w:color="000000"/>
            </w:tcBorders>
            <w:vAlign w:val="center"/>
          </w:tcPr>
          <w:p w14:paraId="0922FED3" w14:textId="77777777" w:rsidR="00BE52CE" w:rsidRPr="005B17D3" w:rsidRDefault="00BE52CE" w:rsidP="00EF3896">
            <w:pPr>
              <w:pStyle w:val="TableTextSmall"/>
              <w:rPr>
                <w:rFonts w:ascii="Times New Roman" w:eastAsia="Arial Unicode MS" w:hAnsi="Times New Roman" w:cs="Times New Roman"/>
                <w:sz w:val="22"/>
                <w:szCs w:val="22"/>
              </w:rPr>
            </w:pPr>
            <w:r w:rsidRPr="005B17D3">
              <w:rPr>
                <w:rFonts w:ascii="Times New Roman" w:eastAsia="Arial" w:hAnsi="Times New Roman" w:cs="Times New Roman"/>
                <w:sz w:val="22"/>
                <w:szCs w:val="22"/>
              </w:rPr>
              <w:t>Military Personnel Sources (inactive)</w:t>
            </w:r>
          </w:p>
        </w:tc>
        <w:tc>
          <w:tcPr>
            <w:tcW w:w="5654" w:type="dxa"/>
            <w:tcBorders>
              <w:top w:val="single" w:sz="8" w:space="0" w:color="000000"/>
              <w:left w:val="single" w:sz="8" w:space="0" w:color="000000"/>
              <w:bottom w:val="single" w:sz="8" w:space="0" w:color="000000"/>
              <w:right w:val="single" w:sz="8" w:space="0" w:color="000000"/>
            </w:tcBorders>
            <w:vAlign w:val="center"/>
          </w:tcPr>
          <w:p w14:paraId="1E968CBE" w14:textId="77777777" w:rsidR="00BE52CE" w:rsidRPr="005B17D3" w:rsidRDefault="00BE52CE" w:rsidP="00EF3896">
            <w:pPr>
              <w:pStyle w:val="TableTextSmall"/>
              <w:rPr>
                <w:rFonts w:ascii="Times New Roman" w:eastAsia="Arial Unicode MS" w:hAnsi="Times New Roman" w:cs="Times New Roman"/>
                <w:sz w:val="22"/>
                <w:szCs w:val="22"/>
              </w:rPr>
            </w:pPr>
            <w:r w:rsidRPr="005B17D3">
              <w:rPr>
                <w:rFonts w:ascii="Times New Roman" w:eastAsia="Arial Unicode MS" w:hAnsi="Times New Roman" w:cs="Times New Roman"/>
                <w:sz w:val="22"/>
                <w:szCs w:val="22"/>
              </w:rPr>
              <w:t>Military Personnel Sources</w:t>
            </w:r>
          </w:p>
        </w:tc>
      </w:tr>
      <w:tr w:rsidR="00BE52CE" w:rsidRPr="005B17D3" w14:paraId="6D9BE88D" w14:textId="77777777" w:rsidTr="003875C7">
        <w:trPr>
          <w:cantSplit/>
        </w:trPr>
        <w:tc>
          <w:tcPr>
            <w:tcW w:w="2384" w:type="dxa"/>
            <w:tcBorders>
              <w:top w:val="single" w:sz="8" w:space="0" w:color="000000"/>
              <w:left w:val="single" w:sz="8" w:space="0" w:color="000000"/>
              <w:bottom w:val="single" w:sz="8" w:space="0" w:color="000000"/>
              <w:right w:val="single" w:sz="8" w:space="0" w:color="000000"/>
            </w:tcBorders>
            <w:vAlign w:val="center"/>
          </w:tcPr>
          <w:p w14:paraId="34327C67" w14:textId="77777777" w:rsidR="00BE52CE" w:rsidRPr="005B17D3" w:rsidRDefault="00BE52CE" w:rsidP="00EF3896">
            <w:pPr>
              <w:pStyle w:val="TableTextSmall"/>
              <w:rPr>
                <w:rFonts w:ascii="Times New Roman" w:eastAsia="Arial Unicode MS" w:hAnsi="Times New Roman" w:cs="Times New Roman"/>
                <w:sz w:val="22"/>
                <w:szCs w:val="22"/>
              </w:rPr>
            </w:pPr>
            <w:r w:rsidRPr="005B17D3">
              <w:rPr>
                <w:rFonts w:ascii="Times New Roman" w:eastAsia="Arial" w:hAnsi="Times New Roman" w:cs="Times New Roman"/>
                <w:sz w:val="22"/>
                <w:szCs w:val="22"/>
              </w:rPr>
              <w:t>National Cemetery Administration (NCA) Electronic File (inactive)</w:t>
            </w:r>
          </w:p>
        </w:tc>
        <w:tc>
          <w:tcPr>
            <w:tcW w:w="5654" w:type="dxa"/>
            <w:tcBorders>
              <w:top w:val="single" w:sz="8" w:space="0" w:color="000000"/>
              <w:left w:val="single" w:sz="8" w:space="0" w:color="000000"/>
              <w:bottom w:val="single" w:sz="8" w:space="0" w:color="000000"/>
              <w:right w:val="single" w:sz="8" w:space="0" w:color="000000"/>
            </w:tcBorders>
            <w:vAlign w:val="center"/>
          </w:tcPr>
          <w:p w14:paraId="0FDB5D6D" w14:textId="77777777" w:rsidR="00BE52CE" w:rsidRPr="005B17D3" w:rsidRDefault="00BE52CE" w:rsidP="00EF3896">
            <w:pPr>
              <w:pStyle w:val="TableTextSmall"/>
              <w:rPr>
                <w:rFonts w:ascii="Times New Roman" w:eastAsia="Arial Unicode MS" w:hAnsi="Times New Roman" w:cs="Times New Roman"/>
                <w:sz w:val="22"/>
                <w:szCs w:val="22"/>
              </w:rPr>
            </w:pPr>
            <w:r w:rsidRPr="005B17D3">
              <w:rPr>
                <w:rFonts w:ascii="Times New Roman" w:eastAsia="Arial Unicode MS" w:hAnsi="Times New Roman" w:cs="Times New Roman"/>
                <w:sz w:val="22"/>
                <w:szCs w:val="22"/>
              </w:rPr>
              <w:t>Electronic Notification by NCA</w:t>
            </w:r>
          </w:p>
        </w:tc>
      </w:tr>
      <w:tr w:rsidR="00BE52CE" w:rsidRPr="005B17D3" w14:paraId="1D73EA8C" w14:textId="77777777" w:rsidTr="003875C7">
        <w:trPr>
          <w:cantSplit/>
        </w:trPr>
        <w:tc>
          <w:tcPr>
            <w:tcW w:w="2384" w:type="dxa"/>
            <w:tcBorders>
              <w:top w:val="single" w:sz="8" w:space="0" w:color="000000"/>
              <w:left w:val="single" w:sz="8" w:space="0" w:color="000000"/>
              <w:bottom w:val="single" w:sz="8" w:space="0" w:color="000000"/>
              <w:right w:val="single" w:sz="8" w:space="0" w:color="000000"/>
            </w:tcBorders>
            <w:vAlign w:val="center"/>
          </w:tcPr>
          <w:p w14:paraId="11354DC8" w14:textId="77777777" w:rsidR="00BE52CE" w:rsidRPr="005B17D3" w:rsidRDefault="00BE52CE" w:rsidP="00EF3896">
            <w:pPr>
              <w:pStyle w:val="TableTextSmall"/>
              <w:rPr>
                <w:rFonts w:ascii="Times New Roman" w:eastAsia="Arial Unicode MS" w:hAnsi="Times New Roman" w:cs="Times New Roman"/>
                <w:sz w:val="22"/>
                <w:szCs w:val="22"/>
              </w:rPr>
            </w:pPr>
            <w:r w:rsidRPr="005B17D3">
              <w:rPr>
                <w:rFonts w:ascii="Times New Roman" w:eastAsia="Arial" w:hAnsi="Times New Roman" w:cs="Times New Roman"/>
                <w:sz w:val="22"/>
                <w:szCs w:val="22"/>
              </w:rPr>
              <w:t>No Other 38 CFR Documentation Affidavit Provided</w:t>
            </w:r>
          </w:p>
        </w:tc>
        <w:tc>
          <w:tcPr>
            <w:tcW w:w="5654" w:type="dxa"/>
            <w:tcBorders>
              <w:top w:val="single" w:sz="8" w:space="0" w:color="000000"/>
              <w:left w:val="single" w:sz="8" w:space="0" w:color="000000"/>
              <w:bottom w:val="single" w:sz="8" w:space="0" w:color="000000"/>
              <w:right w:val="single" w:sz="8" w:space="0" w:color="000000"/>
            </w:tcBorders>
            <w:vAlign w:val="center"/>
          </w:tcPr>
          <w:p w14:paraId="44F59C24" w14:textId="77777777" w:rsidR="00BE52CE" w:rsidRPr="005B17D3" w:rsidRDefault="00BE52CE" w:rsidP="00EF3896">
            <w:pPr>
              <w:pStyle w:val="TableTextSmall"/>
              <w:rPr>
                <w:rFonts w:ascii="Times New Roman" w:eastAsia="Arial Unicode MS" w:hAnsi="Times New Roman" w:cs="Times New Roman"/>
                <w:sz w:val="22"/>
                <w:szCs w:val="22"/>
              </w:rPr>
            </w:pPr>
            <w:r w:rsidRPr="005B17D3">
              <w:rPr>
                <w:rFonts w:ascii="Times New Roman" w:eastAsia="Arial" w:hAnsi="Times New Roman" w:cs="Times New Roman"/>
                <w:sz w:val="22"/>
                <w:szCs w:val="22"/>
              </w:rPr>
              <w:t>If the foregoing evidence cannot be furnished, the reason must be stated.  The fact of death may then be established by the affidavits of persons who have personal knowledge of the fact of death, have viewed the body of the deceased, know it to be the body of the person whose death is being established, setting forth all the facts and circumstances concerning the death, place, date, time and cause thereof.</w:t>
            </w:r>
          </w:p>
        </w:tc>
      </w:tr>
      <w:tr w:rsidR="00BE52CE" w:rsidRPr="005B17D3" w14:paraId="0C2BD92F" w14:textId="77777777" w:rsidTr="003875C7">
        <w:trPr>
          <w:cantSplit/>
        </w:trPr>
        <w:tc>
          <w:tcPr>
            <w:tcW w:w="2384" w:type="dxa"/>
            <w:tcBorders>
              <w:top w:val="single" w:sz="8" w:space="0" w:color="000000"/>
              <w:left w:val="single" w:sz="8" w:space="0" w:color="000000"/>
              <w:bottom w:val="single" w:sz="8" w:space="0" w:color="000000"/>
              <w:right w:val="single" w:sz="8" w:space="0" w:color="000000"/>
            </w:tcBorders>
            <w:vAlign w:val="center"/>
          </w:tcPr>
          <w:p w14:paraId="02F9ABB2" w14:textId="77777777" w:rsidR="00BE52CE" w:rsidRPr="005B17D3" w:rsidRDefault="00BE52CE" w:rsidP="00EF3896">
            <w:pPr>
              <w:pStyle w:val="TableTextSmall"/>
              <w:rPr>
                <w:rFonts w:ascii="Times New Roman" w:hAnsi="Times New Roman" w:cs="Times New Roman"/>
                <w:sz w:val="22"/>
                <w:szCs w:val="22"/>
              </w:rPr>
            </w:pPr>
            <w:r w:rsidRPr="005B17D3">
              <w:rPr>
                <w:rFonts w:ascii="Times New Roman" w:eastAsia="Arial" w:hAnsi="Times New Roman" w:cs="Times New Roman"/>
                <w:sz w:val="22"/>
                <w:szCs w:val="22"/>
              </w:rPr>
              <w:t>No Other 38 CFR Documentation Official Finding</w:t>
            </w:r>
          </w:p>
        </w:tc>
        <w:tc>
          <w:tcPr>
            <w:tcW w:w="5654" w:type="dxa"/>
            <w:tcBorders>
              <w:top w:val="single" w:sz="8" w:space="0" w:color="000000"/>
              <w:left w:val="single" w:sz="8" w:space="0" w:color="000000"/>
              <w:bottom w:val="single" w:sz="8" w:space="0" w:color="000000"/>
              <w:right w:val="single" w:sz="8" w:space="0" w:color="000000"/>
            </w:tcBorders>
            <w:vAlign w:val="center"/>
          </w:tcPr>
          <w:p w14:paraId="3F3C6CEF" w14:textId="77777777" w:rsidR="00BE52CE" w:rsidRPr="005B17D3" w:rsidRDefault="00BE52CE" w:rsidP="00EF3896">
            <w:pPr>
              <w:pStyle w:val="TableTextSmall"/>
              <w:rPr>
                <w:rFonts w:ascii="Times New Roman" w:hAnsi="Times New Roman" w:cs="Times New Roman"/>
                <w:sz w:val="22"/>
                <w:szCs w:val="22"/>
              </w:rPr>
            </w:pPr>
            <w:r w:rsidRPr="005B17D3">
              <w:rPr>
                <w:rFonts w:ascii="Times New Roman" w:eastAsia="Arial" w:hAnsi="Times New Roman" w:cs="Times New Roman"/>
                <w:sz w:val="22"/>
                <w:szCs w:val="22"/>
              </w:rPr>
              <w:t>If proof of death, as defined in paragraphs (a) through (e) of this section in the CFR document cannot be furnished, a finding of fact of death, where death is otherwise shown by competent evidence, may be made by an official authorized to approve such findings. Where it is indicated that the Veteran died under circumstances which precluded recovery or identification of the body, the fact of death should be established by the best evidence, which from the nature of the case must be supposed to exist.</w:t>
            </w:r>
          </w:p>
        </w:tc>
      </w:tr>
      <w:tr w:rsidR="00BE52CE" w:rsidRPr="005B17D3" w14:paraId="622424DB" w14:textId="77777777" w:rsidTr="003875C7">
        <w:trPr>
          <w:cantSplit/>
        </w:trPr>
        <w:tc>
          <w:tcPr>
            <w:tcW w:w="2384" w:type="dxa"/>
            <w:tcBorders>
              <w:top w:val="single" w:sz="8" w:space="0" w:color="000000"/>
              <w:left w:val="single" w:sz="8" w:space="0" w:color="000000"/>
              <w:bottom w:val="single" w:sz="8" w:space="0" w:color="000000"/>
              <w:right w:val="single" w:sz="8" w:space="0" w:color="000000"/>
            </w:tcBorders>
            <w:vAlign w:val="center"/>
          </w:tcPr>
          <w:p w14:paraId="093787B7" w14:textId="77777777" w:rsidR="00BE52CE" w:rsidRPr="005B17D3" w:rsidRDefault="00BE52CE" w:rsidP="00EF3896">
            <w:pPr>
              <w:pStyle w:val="TableTextSmall"/>
              <w:rPr>
                <w:rFonts w:ascii="Times New Roman" w:hAnsi="Times New Roman" w:cs="Times New Roman"/>
                <w:sz w:val="22"/>
                <w:szCs w:val="22"/>
              </w:rPr>
            </w:pPr>
            <w:r w:rsidRPr="005B17D3">
              <w:rPr>
                <w:rFonts w:ascii="Times New Roman" w:eastAsia="Arial" w:hAnsi="Times New Roman" w:cs="Times New Roman"/>
                <w:sz w:val="22"/>
                <w:szCs w:val="22"/>
              </w:rPr>
              <w:t>No Other 38 CFR Documentation Other Federal Agency Finding</w:t>
            </w:r>
          </w:p>
        </w:tc>
        <w:tc>
          <w:tcPr>
            <w:tcW w:w="5654" w:type="dxa"/>
            <w:tcBorders>
              <w:top w:val="single" w:sz="8" w:space="0" w:color="000000"/>
              <w:left w:val="single" w:sz="8" w:space="0" w:color="000000"/>
              <w:bottom w:val="single" w:sz="8" w:space="0" w:color="000000"/>
              <w:right w:val="single" w:sz="8" w:space="0" w:color="000000"/>
            </w:tcBorders>
            <w:vAlign w:val="center"/>
          </w:tcPr>
          <w:p w14:paraId="325E2E54" w14:textId="77777777" w:rsidR="00BE52CE" w:rsidRPr="005B17D3" w:rsidRDefault="00BE52CE" w:rsidP="00EF3896">
            <w:pPr>
              <w:pStyle w:val="TableTextSmall"/>
              <w:rPr>
                <w:rFonts w:ascii="Times New Roman" w:hAnsi="Times New Roman" w:cs="Times New Roman"/>
                <w:sz w:val="22"/>
                <w:szCs w:val="22"/>
              </w:rPr>
            </w:pPr>
            <w:r w:rsidRPr="005B17D3">
              <w:rPr>
                <w:rFonts w:ascii="Times New Roman" w:hAnsi="Times New Roman" w:cs="Times New Roman"/>
                <w:sz w:val="22"/>
                <w:szCs w:val="22"/>
              </w:rPr>
              <w:t xml:space="preserve">In the absence of evidence to the contrary, a finding of fact of </w:t>
            </w:r>
            <w:r w:rsidRPr="005B17D3">
              <w:rPr>
                <w:rFonts w:ascii="Times New Roman" w:eastAsia="Arial Unicode MS" w:hAnsi="Times New Roman" w:cs="Times New Roman"/>
                <w:sz w:val="22"/>
                <w:szCs w:val="22"/>
              </w:rPr>
              <w:t>d</w:t>
            </w:r>
            <w:r w:rsidRPr="005B17D3">
              <w:rPr>
                <w:rFonts w:ascii="Times New Roman" w:hAnsi="Times New Roman" w:cs="Times New Roman"/>
                <w:sz w:val="22"/>
                <w:szCs w:val="22"/>
              </w:rPr>
              <w:t>eath made by another Federal agency will be accepted for the purposes of paragraph (f) of this section of the CFR document</w:t>
            </w:r>
          </w:p>
        </w:tc>
      </w:tr>
      <w:tr w:rsidR="00BE52CE" w:rsidRPr="005B17D3" w14:paraId="1DE3CF53" w14:textId="77777777" w:rsidTr="003875C7">
        <w:trPr>
          <w:cantSplit/>
        </w:trPr>
        <w:tc>
          <w:tcPr>
            <w:tcW w:w="2384" w:type="dxa"/>
            <w:tcBorders>
              <w:top w:val="single" w:sz="8" w:space="0" w:color="000000"/>
              <w:left w:val="single" w:sz="8" w:space="0" w:color="000000"/>
              <w:bottom w:val="single" w:sz="8" w:space="0" w:color="000000"/>
              <w:right w:val="single" w:sz="8" w:space="0" w:color="000000"/>
            </w:tcBorders>
            <w:vAlign w:val="center"/>
          </w:tcPr>
          <w:p w14:paraId="1FA6C552" w14:textId="77777777" w:rsidR="00BE52CE" w:rsidRPr="005B17D3" w:rsidRDefault="00BE52CE" w:rsidP="00EF3896">
            <w:pPr>
              <w:pStyle w:val="TableTextSmall"/>
              <w:rPr>
                <w:rFonts w:ascii="Times New Roman" w:hAnsi="Times New Roman" w:cs="Times New Roman"/>
                <w:sz w:val="22"/>
                <w:szCs w:val="22"/>
              </w:rPr>
            </w:pPr>
            <w:r w:rsidRPr="005B17D3">
              <w:rPr>
                <w:rFonts w:ascii="Times New Roman" w:eastAsia="Arial" w:hAnsi="Times New Roman" w:cs="Times New Roman"/>
                <w:sz w:val="22"/>
                <w:szCs w:val="22"/>
              </w:rPr>
              <w:t>Non-US Death Civilian Employee Official Report</w:t>
            </w:r>
          </w:p>
        </w:tc>
        <w:tc>
          <w:tcPr>
            <w:tcW w:w="5654" w:type="dxa"/>
            <w:tcBorders>
              <w:top w:val="single" w:sz="8" w:space="0" w:color="000000"/>
              <w:left w:val="single" w:sz="8" w:space="0" w:color="000000"/>
              <w:bottom w:val="single" w:sz="8" w:space="0" w:color="000000"/>
              <w:right w:val="single" w:sz="8" w:space="0" w:color="000000"/>
            </w:tcBorders>
            <w:vAlign w:val="center"/>
          </w:tcPr>
          <w:p w14:paraId="5BEC9382" w14:textId="77777777" w:rsidR="00BE52CE" w:rsidRPr="005B17D3" w:rsidRDefault="00BE52CE" w:rsidP="00EF3896">
            <w:pPr>
              <w:pStyle w:val="TableTextSmall"/>
              <w:rPr>
                <w:rFonts w:ascii="Times New Roman" w:hAnsi="Times New Roman" w:cs="Times New Roman"/>
                <w:sz w:val="22"/>
                <w:szCs w:val="22"/>
              </w:rPr>
            </w:pPr>
            <w:r w:rsidRPr="005B17D3">
              <w:rPr>
                <w:rFonts w:ascii="Times New Roman" w:eastAsia="Arial" w:hAnsi="Times New Roman" w:cs="Times New Roman"/>
                <w:sz w:val="22"/>
                <w:szCs w:val="22"/>
              </w:rPr>
              <w:t>An official report of death from the head of the department concerned, where the deceased person was at the time of death, a civilian employee of such department where death occurred abroad.</w:t>
            </w:r>
          </w:p>
        </w:tc>
      </w:tr>
      <w:tr w:rsidR="00BE52CE" w:rsidRPr="005B17D3" w14:paraId="742CB40A" w14:textId="77777777" w:rsidTr="003875C7">
        <w:trPr>
          <w:cantSplit/>
        </w:trPr>
        <w:tc>
          <w:tcPr>
            <w:tcW w:w="2384" w:type="dxa"/>
            <w:tcBorders>
              <w:top w:val="single" w:sz="8" w:space="0" w:color="000000"/>
              <w:left w:val="single" w:sz="8" w:space="0" w:color="000000"/>
              <w:bottom w:val="single" w:sz="8" w:space="0" w:color="000000"/>
              <w:right w:val="single" w:sz="8" w:space="0" w:color="000000"/>
            </w:tcBorders>
            <w:vAlign w:val="center"/>
          </w:tcPr>
          <w:p w14:paraId="4795689C" w14:textId="77777777" w:rsidR="00BE52CE" w:rsidRPr="005B17D3" w:rsidRDefault="00BE52CE" w:rsidP="00EF3896">
            <w:pPr>
              <w:pStyle w:val="TableTextSmall"/>
              <w:rPr>
                <w:rFonts w:ascii="Times New Roman" w:hAnsi="Times New Roman" w:cs="Times New Roman"/>
                <w:sz w:val="22"/>
                <w:szCs w:val="22"/>
              </w:rPr>
            </w:pPr>
            <w:r w:rsidRPr="005B17D3">
              <w:rPr>
                <w:rFonts w:ascii="Times New Roman" w:eastAsia="Arial" w:hAnsi="Times New Roman" w:cs="Times New Roman"/>
                <w:sz w:val="22"/>
                <w:szCs w:val="22"/>
              </w:rPr>
              <w:t>Non-US Death Public Record Authenticated</w:t>
            </w:r>
          </w:p>
        </w:tc>
        <w:tc>
          <w:tcPr>
            <w:tcW w:w="5654" w:type="dxa"/>
            <w:tcBorders>
              <w:top w:val="single" w:sz="8" w:space="0" w:color="000000"/>
              <w:left w:val="single" w:sz="8" w:space="0" w:color="000000"/>
              <w:bottom w:val="single" w:sz="8" w:space="0" w:color="000000"/>
              <w:right w:val="single" w:sz="8" w:space="0" w:color="000000"/>
            </w:tcBorders>
            <w:vAlign w:val="center"/>
          </w:tcPr>
          <w:p w14:paraId="49DB111F" w14:textId="77777777" w:rsidR="00BE52CE" w:rsidRPr="005B17D3" w:rsidRDefault="00BE52CE" w:rsidP="00EF3896">
            <w:pPr>
              <w:pStyle w:val="TableTextSmall"/>
              <w:rPr>
                <w:rFonts w:ascii="Times New Roman" w:hAnsi="Times New Roman" w:cs="Times New Roman"/>
                <w:sz w:val="22"/>
                <w:szCs w:val="22"/>
              </w:rPr>
            </w:pPr>
            <w:r w:rsidRPr="005B17D3">
              <w:rPr>
                <w:rFonts w:ascii="Times New Roman" w:eastAsia="Arial" w:hAnsi="Times New Roman" w:cs="Times New Roman"/>
                <w:sz w:val="22"/>
                <w:szCs w:val="22"/>
              </w:rPr>
              <w:t>A copy of the public records of death authenticated by the US consul or other agency of the State Department if death occurs abroad.</w:t>
            </w:r>
          </w:p>
        </w:tc>
      </w:tr>
      <w:tr w:rsidR="00BE52CE" w:rsidRPr="005B17D3" w14:paraId="70881DAC" w14:textId="77777777" w:rsidTr="003875C7">
        <w:trPr>
          <w:cantSplit/>
        </w:trPr>
        <w:tc>
          <w:tcPr>
            <w:tcW w:w="2384" w:type="dxa"/>
            <w:tcBorders>
              <w:top w:val="single" w:sz="8" w:space="0" w:color="000000"/>
              <w:left w:val="single" w:sz="8" w:space="0" w:color="000000"/>
              <w:bottom w:val="single" w:sz="8" w:space="0" w:color="000000"/>
              <w:right w:val="single" w:sz="8" w:space="0" w:color="000000"/>
            </w:tcBorders>
            <w:vAlign w:val="center"/>
          </w:tcPr>
          <w:p w14:paraId="7203E568" w14:textId="77777777" w:rsidR="00BE52CE" w:rsidRPr="005B17D3" w:rsidRDefault="00BE52CE" w:rsidP="00EF3896">
            <w:pPr>
              <w:pStyle w:val="TableTextSmall"/>
              <w:rPr>
                <w:rFonts w:ascii="Times New Roman" w:hAnsi="Times New Roman" w:cs="Times New Roman"/>
                <w:sz w:val="22"/>
                <w:szCs w:val="22"/>
              </w:rPr>
            </w:pPr>
            <w:r w:rsidRPr="005B17D3">
              <w:rPr>
                <w:rFonts w:ascii="Times New Roman" w:eastAsia="Arial" w:hAnsi="Times New Roman" w:cs="Times New Roman"/>
                <w:sz w:val="22"/>
                <w:szCs w:val="22"/>
              </w:rPr>
              <w:t>Non-US Death US Consular Report of Death</w:t>
            </w:r>
          </w:p>
        </w:tc>
        <w:tc>
          <w:tcPr>
            <w:tcW w:w="5654" w:type="dxa"/>
            <w:tcBorders>
              <w:top w:val="single" w:sz="8" w:space="0" w:color="000000"/>
              <w:left w:val="single" w:sz="8" w:space="0" w:color="000000"/>
              <w:bottom w:val="single" w:sz="8" w:space="0" w:color="000000"/>
              <w:right w:val="single" w:sz="8" w:space="0" w:color="000000"/>
            </w:tcBorders>
            <w:vAlign w:val="center"/>
          </w:tcPr>
          <w:p w14:paraId="1A84B7B3" w14:textId="77777777" w:rsidR="00BE52CE" w:rsidRPr="005B17D3" w:rsidRDefault="00BE52CE" w:rsidP="00EF3896">
            <w:pPr>
              <w:pStyle w:val="TableTextSmall"/>
              <w:rPr>
                <w:rFonts w:ascii="Times New Roman" w:hAnsi="Times New Roman" w:cs="Times New Roman"/>
                <w:sz w:val="22"/>
                <w:szCs w:val="22"/>
              </w:rPr>
            </w:pPr>
            <w:r w:rsidRPr="005B17D3">
              <w:rPr>
                <w:rFonts w:ascii="Times New Roman" w:eastAsia="Arial" w:hAnsi="Times New Roman" w:cs="Times New Roman"/>
                <w:sz w:val="22"/>
                <w:szCs w:val="22"/>
              </w:rPr>
              <w:t>A US consular report of death bearing the signature and seal of the US consul if death occurs abroad.</w:t>
            </w:r>
          </w:p>
        </w:tc>
      </w:tr>
      <w:tr w:rsidR="00BE52CE" w:rsidRPr="005B17D3" w14:paraId="6B709719" w14:textId="77777777" w:rsidTr="003875C7">
        <w:trPr>
          <w:cantSplit/>
        </w:trPr>
        <w:tc>
          <w:tcPr>
            <w:tcW w:w="2384" w:type="dxa"/>
            <w:tcBorders>
              <w:top w:val="single" w:sz="8" w:space="0" w:color="000000"/>
              <w:left w:val="single" w:sz="8" w:space="0" w:color="000000"/>
              <w:bottom w:val="single" w:sz="8" w:space="0" w:color="000000"/>
              <w:right w:val="single" w:sz="8" w:space="0" w:color="000000"/>
            </w:tcBorders>
            <w:vAlign w:val="center"/>
          </w:tcPr>
          <w:p w14:paraId="30E752E9" w14:textId="77777777" w:rsidR="00BE52CE" w:rsidRPr="005B17D3" w:rsidRDefault="00BE52CE" w:rsidP="00EF3896">
            <w:pPr>
              <w:pStyle w:val="TableTextSmall"/>
              <w:rPr>
                <w:rFonts w:ascii="Times New Roman" w:hAnsi="Times New Roman" w:cs="Times New Roman"/>
                <w:sz w:val="22"/>
                <w:szCs w:val="22"/>
              </w:rPr>
            </w:pPr>
            <w:r w:rsidRPr="005B17D3">
              <w:rPr>
                <w:rFonts w:ascii="Times New Roman" w:eastAsia="Arial" w:hAnsi="Times New Roman" w:cs="Times New Roman"/>
                <w:sz w:val="22"/>
                <w:szCs w:val="22"/>
              </w:rPr>
              <w:t>Official Report Uniformed Service</w:t>
            </w:r>
          </w:p>
        </w:tc>
        <w:tc>
          <w:tcPr>
            <w:tcW w:w="5654" w:type="dxa"/>
            <w:tcBorders>
              <w:top w:val="single" w:sz="8" w:space="0" w:color="000000"/>
              <w:left w:val="single" w:sz="8" w:space="0" w:color="000000"/>
              <w:bottom w:val="single" w:sz="8" w:space="0" w:color="000000"/>
              <w:right w:val="single" w:sz="8" w:space="0" w:color="000000"/>
            </w:tcBorders>
            <w:vAlign w:val="center"/>
          </w:tcPr>
          <w:p w14:paraId="35647F33" w14:textId="77777777" w:rsidR="00BE52CE" w:rsidRPr="005B17D3" w:rsidRDefault="00BE52CE" w:rsidP="00EF3896">
            <w:pPr>
              <w:pStyle w:val="TableTextSmall"/>
              <w:rPr>
                <w:rFonts w:ascii="Times New Roman" w:hAnsi="Times New Roman" w:cs="Times New Roman"/>
                <w:sz w:val="22"/>
                <w:szCs w:val="22"/>
              </w:rPr>
            </w:pPr>
            <w:r w:rsidRPr="005B17D3">
              <w:rPr>
                <w:rFonts w:ascii="Times New Roman" w:eastAsia="Arial" w:hAnsi="Times New Roman" w:cs="Times New Roman"/>
                <w:sz w:val="22"/>
                <w:szCs w:val="22"/>
              </w:rPr>
              <w:t>An official report of death of a member of a uniformed service from the Secretary of the department concerned where death occurs while deceased was on the retired list in an inactive duty status or in the active service.</w:t>
            </w:r>
          </w:p>
        </w:tc>
      </w:tr>
      <w:tr w:rsidR="00BE52CE" w:rsidRPr="005B17D3" w14:paraId="1217C688" w14:textId="77777777" w:rsidTr="003875C7">
        <w:trPr>
          <w:cantSplit/>
        </w:trPr>
        <w:tc>
          <w:tcPr>
            <w:tcW w:w="2384" w:type="dxa"/>
            <w:tcBorders>
              <w:top w:val="single" w:sz="8" w:space="0" w:color="000000"/>
              <w:left w:val="single" w:sz="8" w:space="0" w:color="000000"/>
              <w:bottom w:val="single" w:sz="8" w:space="0" w:color="000000"/>
              <w:right w:val="single" w:sz="8" w:space="0" w:color="000000"/>
            </w:tcBorders>
            <w:vAlign w:val="center"/>
          </w:tcPr>
          <w:p w14:paraId="59619689" w14:textId="77777777" w:rsidR="00BE52CE" w:rsidRPr="005B17D3" w:rsidRDefault="00BE52CE" w:rsidP="00EF3896">
            <w:pPr>
              <w:pStyle w:val="TableTextSmall"/>
              <w:rPr>
                <w:rFonts w:ascii="Times New Roman" w:hAnsi="Times New Roman" w:cs="Times New Roman"/>
                <w:sz w:val="22"/>
                <w:szCs w:val="22"/>
              </w:rPr>
            </w:pPr>
            <w:r w:rsidRPr="005B17D3">
              <w:rPr>
                <w:rFonts w:ascii="Times New Roman" w:eastAsia="Arial" w:hAnsi="Times New Roman" w:cs="Times New Roman"/>
                <w:sz w:val="22"/>
                <w:szCs w:val="22"/>
              </w:rPr>
              <w:t>SSA DMF (inactive)</w:t>
            </w:r>
          </w:p>
        </w:tc>
        <w:tc>
          <w:tcPr>
            <w:tcW w:w="5654" w:type="dxa"/>
            <w:tcBorders>
              <w:top w:val="single" w:sz="8" w:space="0" w:color="000000"/>
              <w:left w:val="single" w:sz="8" w:space="0" w:color="000000"/>
              <w:bottom w:val="single" w:sz="8" w:space="0" w:color="000000"/>
              <w:right w:val="single" w:sz="8" w:space="0" w:color="000000"/>
            </w:tcBorders>
            <w:vAlign w:val="center"/>
          </w:tcPr>
          <w:p w14:paraId="0FD8FABC" w14:textId="77777777" w:rsidR="00BE52CE" w:rsidRPr="005B17D3" w:rsidRDefault="00BE52CE" w:rsidP="00EF3896">
            <w:pPr>
              <w:pStyle w:val="TableTextSmall"/>
              <w:rPr>
                <w:rFonts w:ascii="Times New Roman" w:hAnsi="Times New Roman" w:cs="Times New Roman"/>
                <w:sz w:val="22"/>
                <w:szCs w:val="22"/>
              </w:rPr>
            </w:pPr>
            <w:r w:rsidRPr="005B17D3">
              <w:rPr>
                <w:rFonts w:ascii="Times New Roman" w:hAnsi="Times New Roman" w:cs="Times New Roman"/>
                <w:sz w:val="22"/>
                <w:szCs w:val="22"/>
              </w:rPr>
              <w:t>Social Security Association Death Master File.</w:t>
            </w:r>
          </w:p>
        </w:tc>
      </w:tr>
      <w:tr w:rsidR="00BE52CE" w:rsidRPr="005B17D3" w14:paraId="134B2CA3" w14:textId="77777777" w:rsidTr="003875C7">
        <w:trPr>
          <w:cantSplit/>
        </w:trPr>
        <w:tc>
          <w:tcPr>
            <w:tcW w:w="2384" w:type="dxa"/>
            <w:tcBorders>
              <w:top w:val="single" w:sz="8" w:space="0" w:color="000000"/>
              <w:left w:val="single" w:sz="8" w:space="0" w:color="000000"/>
              <w:bottom w:val="single" w:sz="8" w:space="0" w:color="000000"/>
              <w:right w:val="single" w:sz="8" w:space="0" w:color="000000"/>
            </w:tcBorders>
            <w:vAlign w:val="center"/>
          </w:tcPr>
          <w:p w14:paraId="352806C7" w14:textId="77777777" w:rsidR="00BE52CE" w:rsidRPr="005B17D3" w:rsidRDefault="00BE52CE" w:rsidP="00EF3896">
            <w:pPr>
              <w:pStyle w:val="TableTextSmall"/>
              <w:rPr>
                <w:rFonts w:ascii="Times New Roman" w:hAnsi="Times New Roman" w:cs="Times New Roman"/>
                <w:sz w:val="22"/>
                <w:szCs w:val="22"/>
              </w:rPr>
            </w:pPr>
            <w:r w:rsidRPr="005B17D3">
              <w:rPr>
                <w:rFonts w:ascii="Times New Roman" w:eastAsia="Arial" w:hAnsi="Times New Roman" w:cs="Times New Roman"/>
                <w:sz w:val="22"/>
                <w:szCs w:val="22"/>
              </w:rPr>
              <w:t>State Public Record of Death</w:t>
            </w:r>
          </w:p>
        </w:tc>
        <w:tc>
          <w:tcPr>
            <w:tcW w:w="5654" w:type="dxa"/>
            <w:tcBorders>
              <w:top w:val="single" w:sz="8" w:space="0" w:color="000000"/>
              <w:left w:val="single" w:sz="8" w:space="0" w:color="000000"/>
              <w:bottom w:val="single" w:sz="8" w:space="0" w:color="000000"/>
              <w:right w:val="single" w:sz="8" w:space="0" w:color="000000"/>
            </w:tcBorders>
            <w:vAlign w:val="center"/>
          </w:tcPr>
          <w:p w14:paraId="5B98E30C" w14:textId="77777777" w:rsidR="00BE52CE" w:rsidRPr="005B17D3" w:rsidRDefault="00BE52CE" w:rsidP="00EF3896">
            <w:pPr>
              <w:pStyle w:val="TableTextSmall"/>
              <w:rPr>
                <w:rFonts w:ascii="Times New Roman" w:hAnsi="Times New Roman" w:cs="Times New Roman"/>
                <w:sz w:val="22"/>
                <w:szCs w:val="22"/>
              </w:rPr>
            </w:pPr>
            <w:r w:rsidRPr="005B17D3">
              <w:rPr>
                <w:rFonts w:ascii="Times New Roman" w:eastAsia="Arial" w:hAnsi="Times New Roman" w:cs="Times New Roman"/>
                <w:sz w:val="22"/>
                <w:szCs w:val="22"/>
              </w:rPr>
              <w:t>A copy of the public record of the State or community where death occurred [38 CFR § 3.211 (a)(1)]</w:t>
            </w:r>
          </w:p>
        </w:tc>
      </w:tr>
      <w:tr w:rsidR="00BE52CE" w:rsidRPr="005B17D3" w14:paraId="01E62F5F" w14:textId="77777777" w:rsidTr="003875C7">
        <w:trPr>
          <w:cantSplit/>
        </w:trPr>
        <w:tc>
          <w:tcPr>
            <w:tcW w:w="2384" w:type="dxa"/>
            <w:tcBorders>
              <w:top w:val="single" w:sz="8" w:space="0" w:color="000000"/>
              <w:left w:val="single" w:sz="8" w:space="0" w:color="000000"/>
              <w:bottom w:val="single" w:sz="8" w:space="0" w:color="000000"/>
              <w:right w:val="single" w:sz="8" w:space="0" w:color="000000"/>
            </w:tcBorders>
            <w:vAlign w:val="center"/>
          </w:tcPr>
          <w:p w14:paraId="45FC248F" w14:textId="77777777" w:rsidR="00BE52CE" w:rsidRPr="005B17D3" w:rsidRDefault="00BE52CE" w:rsidP="00EF3896">
            <w:pPr>
              <w:pStyle w:val="TableTextSmall"/>
              <w:rPr>
                <w:rFonts w:ascii="Times New Roman" w:hAnsi="Times New Roman" w:cs="Times New Roman"/>
                <w:sz w:val="22"/>
                <w:szCs w:val="22"/>
              </w:rPr>
            </w:pPr>
            <w:r w:rsidRPr="005B17D3">
              <w:rPr>
                <w:rFonts w:ascii="Times New Roman" w:hAnsi="Times New Roman" w:cs="Times New Roman"/>
                <w:sz w:val="22"/>
                <w:szCs w:val="22"/>
              </w:rPr>
              <w:t>Under VA Auspices</w:t>
            </w:r>
          </w:p>
        </w:tc>
        <w:tc>
          <w:tcPr>
            <w:tcW w:w="5654" w:type="dxa"/>
            <w:tcBorders>
              <w:top w:val="single" w:sz="8" w:space="0" w:color="000000"/>
              <w:left w:val="single" w:sz="8" w:space="0" w:color="000000"/>
              <w:bottom w:val="single" w:sz="8" w:space="0" w:color="000000"/>
              <w:right w:val="single" w:sz="8" w:space="0" w:color="000000"/>
            </w:tcBorders>
            <w:vAlign w:val="center"/>
          </w:tcPr>
          <w:p w14:paraId="75135664" w14:textId="77777777" w:rsidR="00BE52CE" w:rsidRPr="005B17D3" w:rsidRDefault="00BE52CE" w:rsidP="00EF3896">
            <w:pPr>
              <w:pStyle w:val="TableTextSmall"/>
              <w:rPr>
                <w:rFonts w:ascii="Times New Roman" w:hAnsi="Times New Roman" w:cs="Times New Roman"/>
                <w:sz w:val="22"/>
                <w:szCs w:val="22"/>
              </w:rPr>
            </w:pPr>
            <w:r w:rsidRPr="005B17D3">
              <w:rPr>
                <w:rFonts w:ascii="Times New Roman" w:hAnsi="Times New Roman" w:cs="Times New Roman"/>
                <w:sz w:val="22"/>
                <w:szCs w:val="22"/>
              </w:rPr>
              <w:t>Documentation of Death from non-VA provider when death occurred under VA auspices</w:t>
            </w:r>
          </w:p>
        </w:tc>
      </w:tr>
      <w:tr w:rsidR="00BE52CE" w:rsidRPr="005B17D3" w14:paraId="4CA0DCE7" w14:textId="77777777" w:rsidTr="003875C7">
        <w:trPr>
          <w:cantSplit/>
        </w:trPr>
        <w:tc>
          <w:tcPr>
            <w:tcW w:w="2384" w:type="dxa"/>
            <w:tcBorders>
              <w:top w:val="single" w:sz="8" w:space="0" w:color="000000"/>
              <w:left w:val="single" w:sz="8" w:space="0" w:color="000000"/>
              <w:bottom w:val="single" w:sz="8" w:space="0" w:color="000000"/>
              <w:right w:val="single" w:sz="8" w:space="0" w:color="000000"/>
            </w:tcBorders>
            <w:vAlign w:val="center"/>
          </w:tcPr>
          <w:p w14:paraId="76B3F87F" w14:textId="77777777" w:rsidR="00BE52CE" w:rsidRPr="005B17D3" w:rsidRDefault="00BE52CE" w:rsidP="00EF3896">
            <w:pPr>
              <w:pStyle w:val="TableTextSmall"/>
              <w:rPr>
                <w:rFonts w:ascii="Times New Roman" w:hAnsi="Times New Roman" w:cs="Times New Roman"/>
                <w:sz w:val="22"/>
                <w:szCs w:val="22"/>
              </w:rPr>
            </w:pPr>
            <w:r w:rsidRPr="005B17D3">
              <w:rPr>
                <w:rFonts w:ascii="Times New Roman" w:eastAsia="Arial" w:hAnsi="Times New Roman" w:cs="Times New Roman"/>
                <w:sz w:val="22"/>
                <w:szCs w:val="22"/>
              </w:rPr>
              <w:t>Unexplained Absence 38 CFR § 3.212 Criteria Met</w:t>
            </w:r>
          </w:p>
        </w:tc>
        <w:tc>
          <w:tcPr>
            <w:tcW w:w="5654" w:type="dxa"/>
            <w:tcBorders>
              <w:top w:val="single" w:sz="8" w:space="0" w:color="000000"/>
              <w:left w:val="single" w:sz="8" w:space="0" w:color="000000"/>
              <w:bottom w:val="single" w:sz="8" w:space="0" w:color="000000"/>
              <w:right w:val="single" w:sz="8" w:space="0" w:color="000000"/>
            </w:tcBorders>
            <w:vAlign w:val="center"/>
          </w:tcPr>
          <w:p w14:paraId="715107B0" w14:textId="77777777" w:rsidR="00BE52CE" w:rsidRPr="005B17D3" w:rsidRDefault="00BE52CE" w:rsidP="00EF3896">
            <w:pPr>
              <w:pStyle w:val="TableTextSmall"/>
              <w:rPr>
                <w:rFonts w:ascii="Times New Roman" w:hAnsi="Times New Roman" w:cs="Times New Roman"/>
                <w:sz w:val="22"/>
                <w:szCs w:val="22"/>
              </w:rPr>
            </w:pPr>
            <w:r w:rsidRPr="005B17D3">
              <w:rPr>
                <w:rFonts w:ascii="Times New Roman" w:hAnsi="Times New Roman" w:cs="Times New Roman"/>
                <w:sz w:val="22"/>
                <w:szCs w:val="22"/>
              </w:rPr>
              <w:t>Unexplained absence for 7 years as defined in 38 CFR § 3.212.</w:t>
            </w:r>
          </w:p>
        </w:tc>
      </w:tr>
      <w:tr w:rsidR="00BE52CE" w:rsidRPr="005B17D3" w14:paraId="0754D6AC" w14:textId="77777777" w:rsidTr="003875C7">
        <w:trPr>
          <w:cantSplit/>
        </w:trPr>
        <w:tc>
          <w:tcPr>
            <w:tcW w:w="2384" w:type="dxa"/>
            <w:tcBorders>
              <w:top w:val="single" w:sz="8" w:space="0" w:color="000000"/>
              <w:left w:val="single" w:sz="8" w:space="0" w:color="000000"/>
              <w:bottom w:val="single" w:sz="8" w:space="0" w:color="000000"/>
              <w:right w:val="single" w:sz="8" w:space="0" w:color="000000"/>
            </w:tcBorders>
            <w:vAlign w:val="center"/>
          </w:tcPr>
          <w:p w14:paraId="52476E65" w14:textId="77777777" w:rsidR="00BE52CE" w:rsidRPr="005B17D3" w:rsidRDefault="00BE52CE" w:rsidP="00EF3896">
            <w:pPr>
              <w:pStyle w:val="TableTextSmall"/>
              <w:rPr>
                <w:rFonts w:ascii="Times New Roman" w:hAnsi="Times New Roman" w:cs="Times New Roman"/>
                <w:sz w:val="22"/>
                <w:szCs w:val="22"/>
              </w:rPr>
            </w:pPr>
            <w:r w:rsidRPr="005B17D3">
              <w:rPr>
                <w:rFonts w:ascii="Times New Roman" w:eastAsia="Arial" w:hAnsi="Times New Roman" w:cs="Times New Roman"/>
                <w:sz w:val="22"/>
                <w:szCs w:val="22"/>
              </w:rPr>
              <w:t>VA Medical Center (VAMC) EHR Inpatient Death</w:t>
            </w:r>
          </w:p>
        </w:tc>
        <w:tc>
          <w:tcPr>
            <w:tcW w:w="5654" w:type="dxa"/>
            <w:tcBorders>
              <w:top w:val="single" w:sz="8" w:space="0" w:color="000000"/>
              <w:left w:val="single" w:sz="8" w:space="0" w:color="000000"/>
              <w:bottom w:val="single" w:sz="8" w:space="0" w:color="000000"/>
              <w:right w:val="single" w:sz="8" w:space="0" w:color="000000"/>
            </w:tcBorders>
            <w:vAlign w:val="center"/>
          </w:tcPr>
          <w:p w14:paraId="196308C9" w14:textId="77777777" w:rsidR="00BE52CE" w:rsidRPr="005B17D3" w:rsidRDefault="00BE52CE" w:rsidP="00EF3896">
            <w:pPr>
              <w:pStyle w:val="TableTextSmall"/>
              <w:rPr>
                <w:rFonts w:ascii="Times New Roman" w:hAnsi="Times New Roman" w:cs="Times New Roman"/>
                <w:sz w:val="22"/>
                <w:szCs w:val="22"/>
              </w:rPr>
            </w:pPr>
            <w:r w:rsidRPr="005B17D3">
              <w:rPr>
                <w:rFonts w:ascii="Times New Roman" w:eastAsia="Arial" w:hAnsi="Times New Roman" w:cs="Times New Roman"/>
                <w:sz w:val="22"/>
                <w:szCs w:val="22"/>
              </w:rPr>
              <w:t>VAMC Electronic Health Record</w:t>
            </w:r>
          </w:p>
        </w:tc>
      </w:tr>
    </w:tbl>
    <w:p w14:paraId="2ED26D53" w14:textId="59B8DE58" w:rsidR="008727C1" w:rsidRPr="005B17D3" w:rsidRDefault="00BE52CE" w:rsidP="00474E83">
      <w:pPr>
        <w:pStyle w:val="NoteLightbulb"/>
      </w:pPr>
      <w:r w:rsidRPr="005B17D3">
        <w:t>Note</w:t>
      </w:r>
      <w:r w:rsidR="008727C1" w:rsidRPr="005B17D3">
        <w:t>s</w:t>
      </w:r>
      <w:r w:rsidRPr="005B17D3">
        <w:t xml:space="preserve">: </w:t>
      </w:r>
    </w:p>
    <w:p w14:paraId="5CBC3B2E" w14:textId="45176D8C" w:rsidR="00BE52CE" w:rsidRPr="005B17D3" w:rsidRDefault="00BE52CE" w:rsidP="00474E83">
      <w:pPr>
        <w:pStyle w:val="NoteYellowBullet"/>
        <w:rPr>
          <w:b/>
        </w:rPr>
      </w:pPr>
      <w:r w:rsidRPr="005B17D3">
        <w:t>If a Supporting Document Short Name is inactive, ES can receive it from MVI.  However, it is not listed in the Supporting Document Short Name dropdown.</w:t>
      </w:r>
    </w:p>
    <w:p w14:paraId="3C37447B" w14:textId="435B4D16" w:rsidR="00BE52CE" w:rsidRPr="005B17D3" w:rsidRDefault="00BE52CE" w:rsidP="00474E83">
      <w:pPr>
        <w:pStyle w:val="NoteYellowBullet"/>
        <w:rPr>
          <w:b/>
        </w:rPr>
      </w:pPr>
      <w:r w:rsidRPr="005B17D3">
        <w:t xml:space="preserve">If an ES user selects the EVVE Certification or EVVE Fact of Death Supporting Document Short Name, MVI will reject it: MVI will send the previously filled in Date of Death information back to ES.  </w:t>
      </w:r>
    </w:p>
    <w:p w14:paraId="2F4AE452" w14:textId="77777777" w:rsidR="00BE52CE" w:rsidRPr="005B17D3" w:rsidRDefault="00BE52CE" w:rsidP="00EF3896">
      <w:pPr>
        <w:pStyle w:val="ScreenField"/>
      </w:pPr>
    </w:p>
    <w:p w14:paraId="6725FC1F" w14:textId="77777777" w:rsidR="00BE52CE" w:rsidRPr="005B17D3" w:rsidRDefault="00BE52CE" w:rsidP="00EF3896">
      <w:pPr>
        <w:pStyle w:val="ScreenField"/>
      </w:pPr>
      <w:r w:rsidRPr="005B17D3">
        <w:t>Supporting Document Short Name for an Already Deceased Veteran:</w:t>
      </w:r>
    </w:p>
    <w:p w14:paraId="37462567" w14:textId="77777777" w:rsidR="00BE52CE" w:rsidRPr="005B17D3" w:rsidRDefault="00BE52CE" w:rsidP="00EF3896">
      <w:pPr>
        <w:pStyle w:val="ScreenFieldDesc"/>
      </w:pPr>
      <w:r w:rsidRPr="005B17D3">
        <w:t xml:space="preserve">For a Veteran whose Enrollment Status is </w:t>
      </w:r>
      <w:r w:rsidRPr="005B17D3">
        <w:rPr>
          <w:i/>
        </w:rPr>
        <w:t>Deceased,</w:t>
      </w:r>
      <w:r w:rsidRPr="005B17D3">
        <w:t xml:space="preserve"> the following occurs:</w:t>
      </w:r>
    </w:p>
    <w:p w14:paraId="1915A8BA" w14:textId="77777777" w:rsidR="00BE52CE" w:rsidRPr="005B17D3" w:rsidRDefault="00BE52CE" w:rsidP="00EF3896">
      <w:pPr>
        <w:pStyle w:val="ListBull2"/>
      </w:pPr>
      <w:r w:rsidRPr="005B17D3">
        <w:t xml:space="preserve">The </w:t>
      </w:r>
      <w:r w:rsidRPr="005B17D3">
        <w:rPr>
          <w:b/>
        </w:rPr>
        <w:t>Supporting Document Short Name</w:t>
      </w:r>
      <w:r w:rsidRPr="005B17D3">
        <w:t xml:space="preserve"> dropdown is initially set to an optional </w:t>
      </w:r>
      <w:r w:rsidRPr="005B17D3">
        <w:rPr>
          <w:b/>
        </w:rPr>
        <w:t>Select</w:t>
      </w:r>
      <w:r w:rsidRPr="005B17D3">
        <w:t xml:space="preserve"> field. </w:t>
      </w:r>
    </w:p>
    <w:p w14:paraId="6EF6A5E8" w14:textId="77777777" w:rsidR="00BE52CE" w:rsidRPr="005B17D3" w:rsidRDefault="00BE52CE" w:rsidP="00EF3896">
      <w:pPr>
        <w:pStyle w:val="BodyTextBullet2"/>
      </w:pPr>
    </w:p>
    <w:tbl>
      <w:tblPr>
        <w:tblStyle w:val="TableGrid"/>
        <w:tblW w:w="9360" w:type="dxa"/>
        <w:jc w:val="center"/>
        <w:tblLayout w:type="fixed"/>
        <w:tblLook w:val="04A0" w:firstRow="1" w:lastRow="0" w:firstColumn="1" w:lastColumn="0" w:noHBand="0" w:noVBand="1"/>
        <w:tblDescription w:val="If/then table to determine the Supporting Document Short Name for an already deceased Veteran. "/>
      </w:tblPr>
      <w:tblGrid>
        <w:gridCol w:w="3476"/>
        <w:gridCol w:w="5884"/>
      </w:tblGrid>
      <w:tr w:rsidR="00BE52CE" w:rsidRPr="005B17D3" w14:paraId="633FF01B" w14:textId="77777777" w:rsidTr="000F5331">
        <w:trPr>
          <w:trHeight w:val="291"/>
          <w:tblHeader/>
          <w:jc w:val="center"/>
        </w:trPr>
        <w:tc>
          <w:tcPr>
            <w:tcW w:w="3870" w:type="dxa"/>
            <w:shd w:val="clear" w:color="auto" w:fill="D9E2F3" w:themeFill="accent1" w:themeFillTint="33"/>
          </w:tcPr>
          <w:p w14:paraId="0747BA48" w14:textId="77777777" w:rsidR="00BE52CE" w:rsidRPr="005B17D3" w:rsidRDefault="00BE52CE" w:rsidP="00EF3896">
            <w:pPr>
              <w:rPr>
                <w:b/>
              </w:rPr>
            </w:pPr>
            <w:r w:rsidRPr="005B17D3">
              <w:rPr>
                <w:b/>
              </w:rPr>
              <w:t>If</w:t>
            </w:r>
          </w:p>
        </w:tc>
        <w:tc>
          <w:tcPr>
            <w:tcW w:w="6570" w:type="dxa"/>
            <w:shd w:val="clear" w:color="auto" w:fill="D9E2F3" w:themeFill="accent1" w:themeFillTint="33"/>
          </w:tcPr>
          <w:p w14:paraId="65C21F84" w14:textId="77777777" w:rsidR="00BE52CE" w:rsidRPr="005B17D3" w:rsidRDefault="00BE52CE" w:rsidP="00EF3896">
            <w:pPr>
              <w:rPr>
                <w:b/>
              </w:rPr>
            </w:pPr>
            <w:r w:rsidRPr="005B17D3">
              <w:rPr>
                <w:b/>
              </w:rPr>
              <w:t>Then</w:t>
            </w:r>
          </w:p>
        </w:tc>
      </w:tr>
      <w:tr w:rsidR="00BE52CE" w:rsidRPr="005B17D3" w14:paraId="3A7F9A2F" w14:textId="77777777" w:rsidTr="000F5331">
        <w:trPr>
          <w:trHeight w:val="575"/>
          <w:tblHeader/>
          <w:jc w:val="center"/>
        </w:trPr>
        <w:tc>
          <w:tcPr>
            <w:tcW w:w="3870" w:type="dxa"/>
          </w:tcPr>
          <w:p w14:paraId="26EB1DE4" w14:textId="77777777" w:rsidR="00BE52CE" w:rsidRPr="005B17D3" w:rsidRDefault="00BE52CE" w:rsidP="00EF3896">
            <w:pPr>
              <w:pStyle w:val="BodyTextBullet2"/>
            </w:pPr>
            <w:r w:rsidRPr="005B17D3">
              <w:t xml:space="preserve">A user updates the </w:t>
            </w:r>
            <w:r w:rsidRPr="005B17D3">
              <w:rPr>
                <w:b/>
              </w:rPr>
              <w:t>Date of Death</w:t>
            </w:r>
            <w:r w:rsidRPr="005B17D3">
              <w:t xml:space="preserve"> field</w:t>
            </w:r>
          </w:p>
        </w:tc>
        <w:tc>
          <w:tcPr>
            <w:tcW w:w="6570" w:type="dxa"/>
          </w:tcPr>
          <w:p w14:paraId="24E684C1" w14:textId="77777777" w:rsidR="00BE52CE" w:rsidRPr="005B17D3" w:rsidRDefault="00BE52CE" w:rsidP="00EF3896">
            <w:pPr>
              <w:pStyle w:val="BodyTextBullet2"/>
            </w:pPr>
            <w:r w:rsidRPr="005B17D3">
              <w:t xml:space="preserve">The </w:t>
            </w:r>
            <w:r w:rsidRPr="005B17D3">
              <w:rPr>
                <w:b/>
              </w:rPr>
              <w:t>Supporting Document</w:t>
            </w:r>
            <w:r w:rsidRPr="005B17D3">
              <w:t xml:space="preserve"> dropdown becomes a mandatory field.</w:t>
            </w:r>
          </w:p>
        </w:tc>
      </w:tr>
      <w:tr w:rsidR="00BE52CE" w:rsidRPr="005B17D3" w14:paraId="01A9A766" w14:textId="77777777" w:rsidTr="000F5331">
        <w:trPr>
          <w:trHeight w:val="575"/>
          <w:tblHeader/>
          <w:jc w:val="center"/>
        </w:trPr>
        <w:tc>
          <w:tcPr>
            <w:tcW w:w="3870" w:type="dxa"/>
          </w:tcPr>
          <w:p w14:paraId="4C4ACE25" w14:textId="77777777" w:rsidR="00BE52CE" w:rsidRPr="005B17D3" w:rsidRDefault="00BE52CE" w:rsidP="00EF3896">
            <w:pPr>
              <w:pStyle w:val="BodyTextBullet2"/>
            </w:pPr>
            <w:r w:rsidRPr="005B17D3">
              <w:t xml:space="preserve">A user decides NOT to update the </w:t>
            </w:r>
            <w:r w:rsidRPr="005B17D3">
              <w:rPr>
                <w:b/>
              </w:rPr>
              <w:t>Date of Death</w:t>
            </w:r>
            <w:r w:rsidRPr="005B17D3">
              <w:t xml:space="preserve"> field </w:t>
            </w:r>
          </w:p>
        </w:tc>
        <w:tc>
          <w:tcPr>
            <w:tcW w:w="6570" w:type="dxa"/>
          </w:tcPr>
          <w:p w14:paraId="6CD34FCF" w14:textId="77777777" w:rsidR="00BE52CE" w:rsidRPr="005B17D3" w:rsidRDefault="00BE52CE" w:rsidP="00EF3896">
            <w:pPr>
              <w:pStyle w:val="BodyTextBullet2"/>
            </w:pPr>
            <w:r w:rsidRPr="005B17D3">
              <w:t xml:space="preserve">The </w:t>
            </w:r>
            <w:r w:rsidRPr="005B17D3">
              <w:rPr>
                <w:b/>
              </w:rPr>
              <w:t>Supporting Document</w:t>
            </w:r>
            <w:r w:rsidRPr="005B17D3">
              <w:t xml:space="preserve"> dropdown remains Optional.</w:t>
            </w:r>
          </w:p>
        </w:tc>
      </w:tr>
      <w:tr w:rsidR="00BE52CE" w:rsidRPr="005B17D3" w14:paraId="5AC83B0C" w14:textId="77777777" w:rsidTr="000F5331">
        <w:trPr>
          <w:trHeight w:val="575"/>
          <w:tblHeader/>
          <w:jc w:val="center"/>
        </w:trPr>
        <w:tc>
          <w:tcPr>
            <w:tcW w:w="3870" w:type="dxa"/>
          </w:tcPr>
          <w:p w14:paraId="64879672" w14:textId="77777777" w:rsidR="00BE52CE" w:rsidRPr="005B17D3" w:rsidRDefault="00BE52CE" w:rsidP="00EF3896">
            <w:pPr>
              <w:pStyle w:val="BodyTextBullet2"/>
            </w:pPr>
            <w:r w:rsidRPr="005B17D3">
              <w:t xml:space="preserve">A user updates the Supporting Document Short Name without updating the </w:t>
            </w:r>
            <w:r w:rsidRPr="005B17D3">
              <w:rPr>
                <w:b/>
              </w:rPr>
              <w:t>Date of Death</w:t>
            </w:r>
            <w:r w:rsidRPr="005B17D3">
              <w:t xml:space="preserve"> field</w:t>
            </w:r>
          </w:p>
        </w:tc>
        <w:tc>
          <w:tcPr>
            <w:tcW w:w="6570" w:type="dxa"/>
          </w:tcPr>
          <w:p w14:paraId="40A37B91" w14:textId="77777777" w:rsidR="00BE52CE" w:rsidRPr="005B17D3" w:rsidRDefault="00BE52CE" w:rsidP="00EF3896">
            <w:pPr>
              <w:pStyle w:val="BodyTextBullet2"/>
            </w:pPr>
            <w:r w:rsidRPr="005B17D3">
              <w:t>The Supporting Document Short Name will NOT be sent to MVI.</w:t>
            </w:r>
          </w:p>
        </w:tc>
      </w:tr>
      <w:tr w:rsidR="00BE52CE" w:rsidRPr="005B17D3" w14:paraId="71F24643" w14:textId="77777777" w:rsidTr="000F5331">
        <w:trPr>
          <w:trHeight w:val="575"/>
          <w:tblHeader/>
          <w:jc w:val="center"/>
        </w:trPr>
        <w:tc>
          <w:tcPr>
            <w:tcW w:w="3870" w:type="dxa"/>
          </w:tcPr>
          <w:p w14:paraId="4E8E1F3D" w14:textId="4DD8CCE1" w:rsidR="00BE52CE" w:rsidRPr="005B17D3" w:rsidRDefault="00BE52CE" w:rsidP="00EF3896">
            <w:pPr>
              <w:pStyle w:val="BodyTextBullet2"/>
            </w:pPr>
            <w:r w:rsidRPr="005B17D3">
              <w:t xml:space="preserve">A </w:t>
            </w:r>
            <w:r w:rsidR="006204FA" w:rsidRPr="005B17D3">
              <w:t>Veterans</w:t>
            </w:r>
            <w:r w:rsidRPr="005B17D3">
              <w:t xml:space="preserve"> Enrollment Status changes to NOT deceased</w:t>
            </w:r>
          </w:p>
        </w:tc>
        <w:tc>
          <w:tcPr>
            <w:tcW w:w="6570" w:type="dxa"/>
          </w:tcPr>
          <w:p w14:paraId="3D5145DF" w14:textId="0AF0F508" w:rsidR="00BE52CE" w:rsidRPr="005B17D3" w:rsidRDefault="00BE52CE" w:rsidP="00EF3896">
            <w:pPr>
              <w:pStyle w:val="BodyTextBullet2"/>
            </w:pPr>
            <w:r w:rsidRPr="005B17D3">
              <w:t>The Date of Death is removed</w:t>
            </w:r>
            <w:r w:rsidR="00BA553B" w:rsidRPr="005B17D3">
              <w:t>,</w:t>
            </w:r>
            <w:r w:rsidRPr="005B17D3">
              <w:t xml:space="preserve"> and the </w:t>
            </w:r>
            <w:r w:rsidRPr="005B17D3">
              <w:rPr>
                <w:b/>
              </w:rPr>
              <w:t xml:space="preserve">Supporting Document </w:t>
            </w:r>
            <w:r w:rsidRPr="005B17D3">
              <w:t>dropdown is disabled and is grayed out.</w:t>
            </w:r>
          </w:p>
        </w:tc>
      </w:tr>
      <w:tr w:rsidR="00BE52CE" w:rsidRPr="005B17D3" w14:paraId="2FADCE80" w14:textId="77777777" w:rsidTr="000F5331">
        <w:trPr>
          <w:trHeight w:val="575"/>
          <w:tblHeader/>
          <w:jc w:val="center"/>
        </w:trPr>
        <w:tc>
          <w:tcPr>
            <w:tcW w:w="3870" w:type="dxa"/>
          </w:tcPr>
          <w:p w14:paraId="767E78C4" w14:textId="77777777" w:rsidR="00BE52CE" w:rsidRPr="005B17D3" w:rsidRDefault="00BE52CE" w:rsidP="00EF3896">
            <w:pPr>
              <w:pStyle w:val="BodyTextBullet2"/>
            </w:pPr>
            <w:r w:rsidRPr="005B17D3">
              <w:t>The Supporting Document Short Name is sent from MVI</w:t>
            </w:r>
          </w:p>
        </w:tc>
        <w:tc>
          <w:tcPr>
            <w:tcW w:w="6570" w:type="dxa"/>
          </w:tcPr>
          <w:p w14:paraId="6CEBDDED" w14:textId="77777777" w:rsidR="00BE52CE" w:rsidRPr="005B17D3" w:rsidRDefault="00BE52CE" w:rsidP="00EF3896">
            <w:pPr>
              <w:pStyle w:val="BodyTextBullet2"/>
            </w:pPr>
            <w:r w:rsidRPr="005B17D3">
              <w:t xml:space="preserve">ES populates the </w:t>
            </w:r>
            <w:r w:rsidRPr="005B17D3">
              <w:rPr>
                <w:b/>
              </w:rPr>
              <w:t>Supporting Document Short Name</w:t>
            </w:r>
            <w:r w:rsidRPr="005B17D3">
              <w:t xml:space="preserve"> field with the retrieved value.</w:t>
            </w:r>
          </w:p>
        </w:tc>
      </w:tr>
      <w:tr w:rsidR="00BE52CE" w:rsidRPr="005B17D3" w14:paraId="0278D33E" w14:textId="77777777" w:rsidTr="000F5331">
        <w:trPr>
          <w:trHeight w:val="575"/>
          <w:tblHeader/>
          <w:jc w:val="center"/>
        </w:trPr>
        <w:tc>
          <w:tcPr>
            <w:tcW w:w="3870" w:type="dxa"/>
          </w:tcPr>
          <w:p w14:paraId="39D7D2A7" w14:textId="77777777" w:rsidR="00BE52CE" w:rsidRPr="005B17D3" w:rsidRDefault="00BE52CE" w:rsidP="00EF3896">
            <w:pPr>
              <w:pStyle w:val="BodyTextBullet2"/>
            </w:pPr>
            <w:r w:rsidRPr="005B17D3">
              <w:t>MVI sends a populated Date of Death and a null Supporting Document Short Name</w:t>
            </w:r>
          </w:p>
        </w:tc>
        <w:tc>
          <w:tcPr>
            <w:tcW w:w="6570" w:type="dxa"/>
          </w:tcPr>
          <w:p w14:paraId="27B91574" w14:textId="58F4FB3D" w:rsidR="00BE52CE" w:rsidRPr="005B17D3" w:rsidDel="00DF0B71" w:rsidRDefault="00BE52CE" w:rsidP="00EF3896">
            <w:pPr>
              <w:pStyle w:val="BodyTextBullet2"/>
            </w:pPr>
            <w:r w:rsidRPr="005B17D3">
              <w:t xml:space="preserve">ES will accept the null value. The </w:t>
            </w:r>
            <w:r w:rsidRPr="005B17D3">
              <w:rPr>
                <w:b/>
              </w:rPr>
              <w:t>Supporting Document Short Name</w:t>
            </w:r>
            <w:r w:rsidRPr="005B17D3">
              <w:t xml:space="preserve"> dropdown will be active</w:t>
            </w:r>
            <w:r w:rsidR="00BA553B" w:rsidRPr="005B17D3">
              <w:t>,</w:t>
            </w:r>
            <w:r w:rsidRPr="005B17D3">
              <w:t xml:space="preserve"> and a user will be able to select a Short Name value once.</w:t>
            </w:r>
          </w:p>
        </w:tc>
      </w:tr>
      <w:tr w:rsidR="00BE52CE" w:rsidRPr="005B17D3" w14:paraId="638E26ED" w14:textId="77777777" w:rsidTr="000F5331">
        <w:trPr>
          <w:trHeight w:val="575"/>
          <w:tblHeader/>
          <w:jc w:val="center"/>
        </w:trPr>
        <w:tc>
          <w:tcPr>
            <w:tcW w:w="3870" w:type="dxa"/>
          </w:tcPr>
          <w:p w14:paraId="704CABAA" w14:textId="77777777" w:rsidR="00BE52CE" w:rsidRPr="005B17D3" w:rsidRDefault="00BE52CE" w:rsidP="00EF3896">
            <w:pPr>
              <w:pStyle w:val="BodyTextBullet2"/>
            </w:pPr>
            <w:r w:rsidRPr="005B17D3">
              <w:t>MVI sends a populated Supporting Document Short Name</w:t>
            </w:r>
          </w:p>
        </w:tc>
        <w:tc>
          <w:tcPr>
            <w:tcW w:w="6570" w:type="dxa"/>
          </w:tcPr>
          <w:p w14:paraId="4862972A" w14:textId="77777777" w:rsidR="00BE52CE" w:rsidRPr="005B17D3" w:rsidRDefault="00BE52CE" w:rsidP="00EF3896">
            <w:pPr>
              <w:pStyle w:val="BodyTextBullet2"/>
            </w:pPr>
            <w:r w:rsidRPr="005B17D3">
              <w:t>Users will not be able to change it without also changing the Date of Death and Death Notification Site.</w:t>
            </w:r>
          </w:p>
          <w:p w14:paraId="094E0126" w14:textId="77777777" w:rsidR="00BE52CE" w:rsidRPr="005B17D3" w:rsidRDefault="00BE52CE" w:rsidP="00220367">
            <w:pPr>
              <w:pStyle w:val="NoteLightbulb"/>
              <w:rPr>
                <w:b/>
              </w:rPr>
            </w:pPr>
            <w:r w:rsidRPr="005B17D3">
              <w:rPr>
                <w:b/>
              </w:rPr>
              <w:t xml:space="preserve">Notes: </w:t>
            </w:r>
          </w:p>
          <w:p w14:paraId="108ECEF2" w14:textId="77777777" w:rsidR="00BE52CE" w:rsidRPr="005B17D3" w:rsidRDefault="00BE52CE" w:rsidP="00474E83">
            <w:pPr>
              <w:pStyle w:val="NoteYellowBullet"/>
            </w:pPr>
            <w:r w:rsidRPr="005B17D3">
              <w:t>ES does not send Supporting Document Short Name information to VistA. </w:t>
            </w:r>
          </w:p>
          <w:p w14:paraId="51A5DFF9" w14:textId="77777777" w:rsidR="00BE52CE" w:rsidRPr="005B17D3" w:rsidDel="00DF0B71" w:rsidRDefault="00BE52CE" w:rsidP="00474E83">
            <w:pPr>
              <w:pStyle w:val="NoteYellowBullet"/>
            </w:pPr>
            <w:r w:rsidRPr="005B17D3">
              <w:t xml:space="preserve">ES will ignore the Supporting Document Short Name information sent by VistA in a Z07 message. </w:t>
            </w:r>
          </w:p>
        </w:tc>
      </w:tr>
    </w:tbl>
    <w:p w14:paraId="5F783946" w14:textId="77777777" w:rsidR="00BE52CE" w:rsidRPr="005B17D3" w:rsidRDefault="00BE52CE" w:rsidP="00EF3896">
      <w:pPr>
        <w:pStyle w:val="BodyTextBullet2"/>
      </w:pPr>
    </w:p>
    <w:p w14:paraId="223A10D7" w14:textId="77777777" w:rsidR="00BE52CE" w:rsidRPr="005B17D3" w:rsidRDefault="00BE52CE" w:rsidP="00EF3896">
      <w:pPr>
        <w:pStyle w:val="ScreenName"/>
        <w:rPr>
          <w:rFonts w:eastAsia="Arial"/>
        </w:rPr>
      </w:pPr>
      <w:r w:rsidRPr="005B17D3">
        <w:rPr>
          <w:rFonts w:eastAsia="Arial"/>
        </w:rPr>
        <w:t>History Change Details</w:t>
      </w:r>
    </w:p>
    <w:p w14:paraId="28A4DCDA" w14:textId="77777777" w:rsidR="00BE52CE" w:rsidRPr="005B17D3" w:rsidRDefault="00BE52CE" w:rsidP="00EF3896">
      <w:pPr>
        <w:pStyle w:val="BodyTextBullet2"/>
      </w:pPr>
      <w:r w:rsidRPr="005B17D3">
        <w:rPr>
          <w:rFonts w:eastAsia="Arial"/>
        </w:rPr>
        <w:t xml:space="preserve">Users display </w:t>
      </w:r>
      <w:r w:rsidRPr="005B17D3">
        <w:rPr>
          <w:rFonts w:eastAsia="Arial"/>
          <w:b/>
        </w:rPr>
        <w:t>History Change Details</w:t>
      </w:r>
      <w:r w:rsidRPr="005B17D3">
        <w:rPr>
          <w:rFonts w:eastAsia="Arial"/>
        </w:rPr>
        <w:t xml:space="preserve"> by clicking the </w:t>
      </w:r>
      <w:r w:rsidRPr="005B17D3">
        <w:rPr>
          <w:rFonts w:eastAsia="Arial"/>
          <w:b/>
          <w:color w:val="auto"/>
        </w:rPr>
        <w:t>View Historical Personal Data</w:t>
      </w:r>
      <w:r w:rsidRPr="005B17D3">
        <w:rPr>
          <w:rFonts w:eastAsia="Arial"/>
          <w:color w:val="auto"/>
        </w:rPr>
        <w:t xml:space="preserve"> </w:t>
      </w:r>
      <w:r w:rsidRPr="005B17D3">
        <w:rPr>
          <w:rFonts w:eastAsia="Arial"/>
        </w:rPr>
        <w:t xml:space="preserve">link at the top of the </w:t>
      </w:r>
      <w:r w:rsidRPr="005B17D3">
        <w:rPr>
          <w:rFonts w:eastAsia="Arial"/>
          <w:i/>
        </w:rPr>
        <w:t>Personal</w:t>
      </w:r>
      <w:r w:rsidRPr="005B17D3">
        <w:rPr>
          <w:rFonts w:eastAsia="Arial"/>
        </w:rPr>
        <w:t xml:space="preserve"> screen.  ES displays the Supporting Document Short Name under the </w:t>
      </w:r>
      <w:r w:rsidRPr="005B17D3">
        <w:rPr>
          <w:rFonts w:eastAsia="Arial"/>
          <w:b/>
        </w:rPr>
        <w:t>Death Source Notification</w:t>
      </w:r>
      <w:r w:rsidRPr="005B17D3">
        <w:rPr>
          <w:rFonts w:eastAsia="Arial"/>
        </w:rPr>
        <w:t xml:space="preserve"> field on the </w:t>
      </w:r>
      <w:r w:rsidRPr="005B17D3">
        <w:rPr>
          <w:rFonts w:eastAsia="Arial"/>
          <w:i/>
        </w:rPr>
        <w:t>History</w:t>
      </w:r>
      <w:r w:rsidRPr="005B17D3">
        <w:rPr>
          <w:rFonts w:eastAsia="Arial"/>
        </w:rPr>
        <w:t xml:space="preserve"> screen. </w:t>
      </w:r>
    </w:p>
    <w:p w14:paraId="57B95B61" w14:textId="77777777" w:rsidR="00BE52CE" w:rsidRPr="005B17D3" w:rsidRDefault="00BE52CE" w:rsidP="00EF3896"/>
    <w:p w14:paraId="7CF37D50" w14:textId="77777777" w:rsidR="00BE52CE" w:rsidRPr="005B17D3" w:rsidRDefault="00BE52CE" w:rsidP="00EF3896">
      <w:pPr>
        <w:keepNext/>
        <w:jc w:val="center"/>
      </w:pPr>
      <w:r w:rsidRPr="005B17D3">
        <w:rPr>
          <w:noProof/>
        </w:rPr>
        <w:drawing>
          <wp:inline distT="0" distB="0" distL="0" distR="0" wp14:anchorId="4119FB1C" wp14:editId="1CC32C07">
            <wp:extent cx="5943600" cy="3981450"/>
            <wp:effectExtent l="0" t="0" r="0" b="0"/>
            <wp:docPr id="59" name="Picture 59" descr="Screen capture of the History Change Details screen. The History Details screen showing changes from old to new valu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5943600" cy="3981450"/>
                    </a:xfrm>
                    <a:prstGeom prst="rect">
                      <a:avLst/>
                    </a:prstGeom>
                  </pic:spPr>
                </pic:pic>
              </a:graphicData>
            </a:graphic>
          </wp:inline>
        </w:drawing>
      </w:r>
    </w:p>
    <w:p w14:paraId="241B678A" w14:textId="193D26E2" w:rsidR="00BE52CE" w:rsidRPr="005B17D3" w:rsidRDefault="00BE52CE" w:rsidP="00EF3896">
      <w:pPr>
        <w:pStyle w:val="Caption"/>
      </w:pPr>
      <w:bookmarkStart w:id="1196" w:name="_Toc31622451"/>
      <w:r w:rsidRPr="005B17D3">
        <w:t xml:space="preserve">Figure </w:t>
      </w:r>
      <w:r w:rsidRPr="005B17D3">
        <w:rPr>
          <w:noProof/>
        </w:rPr>
        <w:fldChar w:fldCharType="begin"/>
      </w:r>
      <w:r w:rsidRPr="005B17D3">
        <w:rPr>
          <w:noProof/>
        </w:rPr>
        <w:instrText xml:space="preserve"> SEQ Figure \* ARABIC </w:instrText>
      </w:r>
      <w:r w:rsidRPr="005B17D3">
        <w:rPr>
          <w:noProof/>
        </w:rPr>
        <w:fldChar w:fldCharType="separate"/>
      </w:r>
      <w:r w:rsidR="008C0D2B" w:rsidRPr="005B17D3">
        <w:rPr>
          <w:noProof/>
        </w:rPr>
        <w:t>94</w:t>
      </w:r>
      <w:r w:rsidRPr="005B17D3">
        <w:rPr>
          <w:noProof/>
        </w:rPr>
        <w:fldChar w:fldCharType="end"/>
      </w:r>
      <w:r w:rsidRPr="005B17D3">
        <w:t>: History Change Details</w:t>
      </w:r>
      <w:bookmarkEnd w:id="1196"/>
    </w:p>
    <w:p w14:paraId="4A5FEE2D" w14:textId="77777777" w:rsidR="00BE52CE" w:rsidRPr="005B17D3" w:rsidRDefault="00BE52CE" w:rsidP="00EF3896">
      <w:pPr>
        <w:pStyle w:val="ScreenField"/>
      </w:pPr>
      <w:r w:rsidRPr="005B17D3">
        <w:t>Death Notification Site:</w:t>
      </w:r>
    </w:p>
    <w:p w14:paraId="24B8AE61" w14:textId="25B3924F" w:rsidR="00BE52CE" w:rsidRPr="005B17D3" w:rsidRDefault="00BE52CE" w:rsidP="00EF3896">
      <w:pPr>
        <w:pStyle w:val="ScreenFieldDesc"/>
      </w:pPr>
      <w:r w:rsidRPr="005B17D3">
        <w:fldChar w:fldCharType="begin"/>
      </w:r>
      <w:r w:rsidRPr="005B17D3">
        <w:instrText xml:space="preserve"> XE "Death:Notification Site:AAP" </w:instrText>
      </w:r>
      <w:r w:rsidRPr="005B17D3">
        <w:fldChar w:fldCharType="end"/>
      </w:r>
      <w:r w:rsidRPr="005B17D3">
        <w:t xml:space="preserve">Identifies the name or number of the </w:t>
      </w:r>
      <w:r w:rsidRPr="005B17D3">
        <w:rPr>
          <w:rStyle w:val="Text-onlypopuphotspot"/>
        </w:rPr>
        <w:t>VAMC</w:t>
      </w:r>
      <w:r w:rsidRPr="005B17D3">
        <w:t xml:space="preserve"> facility that updates the record or </w:t>
      </w:r>
      <w:r w:rsidRPr="005B17D3">
        <w:rPr>
          <w:rStyle w:val="Text-onlypopuphotspot"/>
        </w:rPr>
        <w:t>HEC</w:t>
      </w:r>
      <w:r w:rsidR="009D1716" w:rsidRPr="005B17D3">
        <w:t>. Select from the dropdown.</w:t>
      </w:r>
    </w:p>
    <w:p w14:paraId="5C06757C" w14:textId="77777777" w:rsidR="00BE52CE" w:rsidRPr="005B17D3" w:rsidRDefault="00BE52CE" w:rsidP="00EF3896">
      <w:pPr>
        <w:pStyle w:val="ScreenField"/>
      </w:pPr>
      <w:r w:rsidRPr="005B17D3">
        <w:t>Date of Death</w:t>
      </w:r>
      <w:r w:rsidRPr="005B17D3">
        <w:fldChar w:fldCharType="begin"/>
      </w:r>
      <w:r w:rsidRPr="005B17D3">
        <w:instrText xml:space="preserve"> XE "Death:Date of:Report:AAP" </w:instrText>
      </w:r>
      <w:r w:rsidRPr="005B17D3">
        <w:fldChar w:fldCharType="end"/>
      </w:r>
      <w:r w:rsidRPr="005B17D3">
        <w:t xml:space="preserve"> Report</w:t>
      </w:r>
      <w:r w:rsidRPr="005B17D3">
        <w:fldChar w:fldCharType="begin"/>
      </w:r>
      <w:r w:rsidRPr="005B17D3">
        <w:instrText xml:space="preserve"> XE "Report:Date of Death:AAP" </w:instrText>
      </w:r>
      <w:r w:rsidRPr="005B17D3">
        <w:fldChar w:fldCharType="end"/>
      </w:r>
      <w:r w:rsidRPr="005B17D3">
        <w:t xml:space="preserve"> Date</w:t>
      </w:r>
      <w:r w:rsidRPr="005B17D3">
        <w:fldChar w:fldCharType="begin"/>
      </w:r>
      <w:r w:rsidRPr="005B17D3">
        <w:instrText xml:space="preserve"> XE "Date:Identity Traits: of Death Report" </w:instrText>
      </w:r>
      <w:r w:rsidRPr="005B17D3">
        <w:fldChar w:fldCharType="end"/>
      </w:r>
      <w:r w:rsidRPr="005B17D3">
        <w:t>:</w:t>
      </w:r>
    </w:p>
    <w:p w14:paraId="7ED6035D" w14:textId="77777777" w:rsidR="00BE52CE" w:rsidRPr="005B17D3" w:rsidRDefault="00BE52CE" w:rsidP="00EF3896">
      <w:pPr>
        <w:pStyle w:val="ScreenFieldDesc"/>
      </w:pPr>
      <w:r w:rsidRPr="005B17D3">
        <w:t>The date the DOD is reported or updated (system filled and may be imprecise).</w:t>
      </w:r>
    </w:p>
    <w:p w14:paraId="734C0782" w14:textId="77777777" w:rsidR="00BE52CE" w:rsidRPr="005B17D3" w:rsidRDefault="00BE52CE" w:rsidP="00EF3896">
      <w:pPr>
        <w:pStyle w:val="RulesandMore"/>
      </w:pPr>
      <w:r w:rsidRPr="005B17D3">
        <w:t>More...</w:t>
      </w:r>
    </w:p>
    <w:p w14:paraId="46C908D4" w14:textId="77777777" w:rsidR="00BE52CE" w:rsidRPr="005B17D3" w:rsidRDefault="00BE52CE" w:rsidP="00EF3896">
      <w:pPr>
        <w:pStyle w:val="ListBull2"/>
      </w:pPr>
      <w:r w:rsidRPr="005B17D3">
        <w:t>ES</w:t>
      </w:r>
      <w:r w:rsidRPr="005B17D3">
        <w:fldChar w:fldCharType="begin"/>
      </w:r>
      <w:r w:rsidRPr="005B17D3">
        <w:instrText xml:space="preserve"> XE "ES" </w:instrText>
      </w:r>
      <w:r w:rsidRPr="005B17D3">
        <w:fldChar w:fldCharType="end"/>
      </w:r>
      <w:r w:rsidRPr="005B17D3">
        <w:t xml:space="preserve"> will use the date received if the source does not supply a date.</w:t>
      </w:r>
    </w:p>
    <w:p w14:paraId="29647792" w14:textId="77777777" w:rsidR="00BE52CE" w:rsidRPr="005B17D3" w:rsidRDefault="00BE52CE" w:rsidP="00EF3896">
      <w:pPr>
        <w:pStyle w:val="BodyTextBullet2"/>
      </w:pPr>
    </w:p>
    <w:p w14:paraId="0E4BEB9E" w14:textId="77777777" w:rsidR="00BE52CE" w:rsidRPr="005B17D3" w:rsidRDefault="00BE52CE" w:rsidP="00EF3896">
      <w:pPr>
        <w:pStyle w:val="ScreenField"/>
      </w:pPr>
      <w:r w:rsidRPr="005B17D3">
        <w:rPr>
          <w:noProof/>
        </w:rPr>
        <w:drawing>
          <wp:inline distT="0" distB="0" distL="0" distR="0" wp14:anchorId="067CCDA1" wp14:editId="7CE95F18">
            <wp:extent cx="103505" cy="103505"/>
            <wp:effectExtent l="19050" t="0" r="0" b="0"/>
            <wp:docPr id="1032" name="Picture 1032" descr="required fiel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2" descr="required field symbol"/>
                    <pic:cNvPicPr>
                      <a:picLocks noChangeAspect="1" noChangeArrowheads="1"/>
                    </pic:cNvPicPr>
                  </pic:nvPicPr>
                  <pic:blipFill>
                    <a:blip r:embed="rId33" cstate="print"/>
                    <a:srcRect/>
                    <a:stretch>
                      <a:fillRect/>
                    </a:stretch>
                  </pic:blipFill>
                  <pic:spPr bwMode="auto">
                    <a:xfrm>
                      <a:off x="0" y="0"/>
                      <a:ext cx="103505" cy="103505"/>
                    </a:xfrm>
                    <a:prstGeom prst="rect">
                      <a:avLst/>
                    </a:prstGeom>
                    <a:noFill/>
                    <a:ln w="9525">
                      <a:noFill/>
                      <a:miter lim="800000"/>
                      <a:headEnd/>
                      <a:tailEnd/>
                    </a:ln>
                  </pic:spPr>
                </pic:pic>
              </a:graphicData>
            </a:graphic>
          </wp:inline>
        </w:drawing>
      </w:r>
      <w:r w:rsidRPr="005B17D3">
        <w:t>Preferred Facility</w:t>
      </w:r>
      <w:r w:rsidRPr="005B17D3">
        <w:fldChar w:fldCharType="begin"/>
      </w:r>
      <w:r w:rsidRPr="005B17D3">
        <w:instrText xml:space="preserve"> XE "Facility:preferred:AAP" </w:instrText>
      </w:r>
      <w:r w:rsidRPr="005B17D3">
        <w:fldChar w:fldCharType="end"/>
      </w:r>
      <w:r w:rsidRPr="005B17D3">
        <w:t>:</w:t>
      </w:r>
    </w:p>
    <w:p w14:paraId="119ABC22" w14:textId="77777777" w:rsidR="00BE52CE" w:rsidRPr="005B17D3" w:rsidRDefault="00BE52CE" w:rsidP="00EF3896">
      <w:pPr>
        <w:pStyle w:val="ScreenFieldDesc"/>
      </w:pPr>
      <w:r w:rsidRPr="005B17D3">
        <w:t>The facility</w:t>
      </w:r>
      <w:r w:rsidRPr="005B17D3">
        <w:fldChar w:fldCharType="begin"/>
      </w:r>
      <w:r w:rsidRPr="005B17D3">
        <w:instrText xml:space="preserve"> XE "Facility" </w:instrText>
      </w:r>
      <w:r w:rsidRPr="005B17D3">
        <w:fldChar w:fldCharType="end"/>
      </w:r>
      <w:r w:rsidRPr="005B17D3">
        <w:t xml:space="preserve"> processing the registrant's application for VA healthcare benefits can designate the VA healthcare site selected by the registrant</w:t>
      </w:r>
      <w:r w:rsidRPr="005B17D3" w:rsidDel="00D87D56">
        <w:t xml:space="preserve"> </w:t>
      </w:r>
      <w:r w:rsidRPr="005B17D3">
        <w:t>as the Preferred Facility. The Preferred Facility</w:t>
      </w:r>
      <w:r w:rsidRPr="005B17D3">
        <w:fldChar w:fldCharType="begin"/>
      </w:r>
      <w:r w:rsidRPr="005B17D3">
        <w:instrText xml:space="preserve"> XE "Facility:preferred" </w:instrText>
      </w:r>
      <w:r w:rsidRPr="005B17D3">
        <w:fldChar w:fldCharType="end"/>
      </w:r>
      <w:r w:rsidRPr="005B17D3">
        <w:t xml:space="preserve"> can be changed by any site the registrant has visited if the Veteran requests a change.</w:t>
      </w:r>
    </w:p>
    <w:p w14:paraId="78300C83" w14:textId="77777777" w:rsidR="00BE52CE" w:rsidRPr="005B17D3" w:rsidRDefault="00BE52CE" w:rsidP="00EF3896">
      <w:pPr>
        <w:pStyle w:val="ScreenFieldDesc"/>
      </w:pPr>
      <w:r w:rsidRPr="005B17D3">
        <w:t>Select from the dropdown.</w:t>
      </w:r>
    </w:p>
    <w:p w14:paraId="665CE537" w14:textId="6F978EC8" w:rsidR="00BE52CE" w:rsidRPr="005B17D3" w:rsidRDefault="00BE52CE" w:rsidP="00EF3896">
      <w:pPr>
        <w:pStyle w:val="ScreenFieldDesc"/>
      </w:pPr>
      <w:r w:rsidRPr="005B17D3">
        <w:t>Preferred Data</w:t>
      </w:r>
      <w:r w:rsidR="00213103" w:rsidRPr="005B17D3">
        <w:t xml:space="preserve"> info</w:t>
      </w:r>
      <w:r w:rsidR="00444723" w:rsidRPr="005B17D3">
        <w:t>rmation</w:t>
      </w:r>
      <w:r w:rsidRPr="005B17D3">
        <w:t xml:space="preserve"> is shared with VistA.</w:t>
      </w:r>
    </w:p>
    <w:p w14:paraId="14D250EA" w14:textId="77777777" w:rsidR="00BE52CE" w:rsidRPr="005B17D3" w:rsidRDefault="00BE52CE" w:rsidP="00EF3896">
      <w:pPr>
        <w:pStyle w:val="ScreenField"/>
      </w:pPr>
    </w:p>
    <w:p w14:paraId="6376E3FE" w14:textId="77777777" w:rsidR="00BE52CE" w:rsidRPr="005B17D3" w:rsidRDefault="00BE52CE" w:rsidP="00EF3896">
      <w:pPr>
        <w:pStyle w:val="ScreenField"/>
        <w:rPr>
          <w:bCs/>
          <w:sz w:val="20"/>
        </w:rPr>
      </w:pPr>
      <w:r w:rsidRPr="005B17D3">
        <w:rPr>
          <w:noProof/>
          <w:color w:val="FF0000"/>
          <w:sz w:val="20"/>
        </w:rPr>
        <w:drawing>
          <wp:inline distT="0" distB="0" distL="0" distR="0" wp14:anchorId="1FF2121C" wp14:editId="24AD6F5A">
            <wp:extent cx="103505" cy="103505"/>
            <wp:effectExtent l="0" t="0" r="0" b="0"/>
            <wp:docPr id="16" name="Picture 996" descr="required fiel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6" descr="required field symbol"/>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03505" cy="103505"/>
                    </a:xfrm>
                    <a:prstGeom prst="rect">
                      <a:avLst/>
                    </a:prstGeom>
                    <a:noFill/>
                    <a:ln>
                      <a:noFill/>
                    </a:ln>
                  </pic:spPr>
                </pic:pic>
              </a:graphicData>
            </a:graphic>
          </wp:inline>
        </w:drawing>
      </w:r>
      <w:r w:rsidRPr="005B17D3">
        <w:t>Preferred Language</w:t>
      </w:r>
      <w:r w:rsidRPr="005B17D3">
        <w:fldChar w:fldCharType="begin"/>
      </w:r>
      <w:r w:rsidRPr="005B17D3">
        <w:rPr>
          <w:sz w:val="20"/>
        </w:rPr>
        <w:instrText xml:space="preserve"> XE "</w:instrText>
      </w:r>
      <w:r w:rsidRPr="005B17D3">
        <w:instrText>Facility:</w:instrText>
      </w:r>
      <w:r w:rsidRPr="005B17D3">
        <w:rPr>
          <w:sz w:val="20"/>
        </w:rPr>
        <w:instrText xml:space="preserve">preferred:AAP" </w:instrText>
      </w:r>
      <w:r w:rsidRPr="005B17D3">
        <w:fldChar w:fldCharType="end"/>
      </w:r>
      <w:r w:rsidRPr="005B17D3">
        <w:t>:</w:t>
      </w:r>
      <w:r w:rsidRPr="005B17D3">
        <w:rPr>
          <w:color w:val="767171" w:themeColor="background2" w:themeShade="80"/>
        </w:rPr>
        <w:t xml:space="preserve"> </w:t>
      </w:r>
      <w:r w:rsidRPr="005B17D3">
        <w:t>(Currently Inactive)</w:t>
      </w:r>
    </w:p>
    <w:p w14:paraId="63156FF2" w14:textId="46B574F2" w:rsidR="00BE52CE" w:rsidRPr="005B17D3" w:rsidRDefault="00BE52CE" w:rsidP="00EF3896">
      <w:pPr>
        <w:pStyle w:val="ScreenFieldDesc"/>
      </w:pPr>
      <w:r w:rsidRPr="005B17D3">
        <w:t xml:space="preserve">The </w:t>
      </w:r>
      <w:r w:rsidR="006204FA" w:rsidRPr="005B17D3">
        <w:t>Veterans</w:t>
      </w:r>
      <w:r w:rsidRPr="005B17D3">
        <w:t xml:space="preserve"> preferred language. This field defaults to English but may be changed.</w:t>
      </w:r>
    </w:p>
    <w:p w14:paraId="3A691BFF" w14:textId="188E5499" w:rsidR="00BE52CE" w:rsidRPr="005B17D3" w:rsidRDefault="00BE52CE" w:rsidP="00EF3896">
      <w:pPr>
        <w:pStyle w:val="ScreenFieldDesc"/>
      </w:pPr>
      <w:r w:rsidRPr="005B17D3">
        <w:t xml:space="preserve">The user selects the </w:t>
      </w:r>
      <w:r w:rsidRPr="005B17D3">
        <w:rPr>
          <w:i/>
        </w:rPr>
        <w:t>Preferred Language</w:t>
      </w:r>
      <w:r w:rsidR="009D1716" w:rsidRPr="005B17D3">
        <w:t xml:space="preserve"> from a dropdown list.</w:t>
      </w:r>
    </w:p>
    <w:p w14:paraId="6D63D150" w14:textId="77777777" w:rsidR="00BE52CE" w:rsidRPr="005B17D3" w:rsidRDefault="00BE52CE" w:rsidP="00EF3896">
      <w:pPr>
        <w:pStyle w:val="ScreenField"/>
        <w:rPr>
          <w:bCs/>
          <w:sz w:val="20"/>
        </w:rPr>
      </w:pPr>
      <w:r w:rsidRPr="005B17D3">
        <w:rPr>
          <w:noProof/>
          <w:color w:val="FF0000"/>
          <w:sz w:val="20"/>
        </w:rPr>
        <w:drawing>
          <wp:inline distT="0" distB="0" distL="0" distR="0" wp14:anchorId="2C95857F" wp14:editId="7F2F1CA5">
            <wp:extent cx="103505" cy="103505"/>
            <wp:effectExtent l="0" t="0" r="0" b="0"/>
            <wp:docPr id="1376" name="Picture 997" descr="required fiel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7" descr="required field symbol"/>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03505" cy="103505"/>
                    </a:xfrm>
                    <a:prstGeom prst="rect">
                      <a:avLst/>
                    </a:prstGeom>
                    <a:noFill/>
                    <a:ln>
                      <a:noFill/>
                    </a:ln>
                  </pic:spPr>
                </pic:pic>
              </a:graphicData>
            </a:graphic>
          </wp:inline>
        </w:drawing>
      </w:r>
      <w:r w:rsidRPr="005B17D3">
        <w:t>Language Entry Date</w:t>
      </w:r>
      <w:r w:rsidRPr="005B17D3">
        <w:fldChar w:fldCharType="begin"/>
      </w:r>
      <w:r w:rsidRPr="005B17D3">
        <w:rPr>
          <w:sz w:val="20"/>
        </w:rPr>
        <w:instrText xml:space="preserve"> XE "</w:instrText>
      </w:r>
      <w:r w:rsidRPr="005B17D3">
        <w:instrText>Facility:</w:instrText>
      </w:r>
      <w:r w:rsidRPr="005B17D3">
        <w:rPr>
          <w:sz w:val="20"/>
        </w:rPr>
        <w:instrText xml:space="preserve">preferred:AAP" </w:instrText>
      </w:r>
      <w:r w:rsidRPr="005B17D3">
        <w:fldChar w:fldCharType="end"/>
      </w:r>
      <w:r w:rsidRPr="005B17D3">
        <w:t>:</w:t>
      </w:r>
      <w:r w:rsidRPr="005B17D3">
        <w:rPr>
          <w:color w:val="767171" w:themeColor="background2" w:themeShade="80"/>
        </w:rPr>
        <w:t xml:space="preserve"> </w:t>
      </w:r>
      <w:r w:rsidRPr="005B17D3">
        <w:t>(Currently Inactive)</w:t>
      </w:r>
    </w:p>
    <w:p w14:paraId="2961D570" w14:textId="4DECB4F7" w:rsidR="00BE52CE" w:rsidRPr="005B17D3" w:rsidRDefault="00BE52CE" w:rsidP="00EF3896">
      <w:pPr>
        <w:pStyle w:val="ScreenFieldDesc"/>
      </w:pPr>
      <w:r w:rsidRPr="005B17D3">
        <w:t xml:space="preserve">The date the </w:t>
      </w:r>
      <w:r w:rsidR="006204FA" w:rsidRPr="005B17D3">
        <w:t>Veterans</w:t>
      </w:r>
      <w:r w:rsidRPr="005B17D3">
        <w:t xml:space="preserve"> </w:t>
      </w:r>
      <w:r w:rsidRPr="005B17D3">
        <w:rPr>
          <w:i/>
        </w:rPr>
        <w:t>Preferred Language</w:t>
      </w:r>
      <w:r w:rsidRPr="005B17D3">
        <w:t xml:space="preserve"> data was entered. The date can be entered manually or automatically.</w:t>
      </w:r>
    </w:p>
    <w:p w14:paraId="2945E867" w14:textId="77777777" w:rsidR="00BE52CE" w:rsidRPr="005B17D3" w:rsidRDefault="00BE52CE" w:rsidP="00EF3896">
      <w:pPr>
        <w:pStyle w:val="RulesandMore"/>
        <w:rPr>
          <w:rFonts w:eastAsia="Calibri" w:cs="Arial"/>
        </w:rPr>
      </w:pPr>
      <w:r w:rsidRPr="005B17D3">
        <w:t>More</w:t>
      </w:r>
      <w:r w:rsidRPr="005B17D3">
        <w:rPr>
          <w:rFonts w:eastAsia="Calibri" w:cs="Arial"/>
        </w:rPr>
        <w:t>...</w:t>
      </w:r>
    </w:p>
    <w:p w14:paraId="79F19287" w14:textId="77777777" w:rsidR="00BE52CE" w:rsidRPr="005B17D3" w:rsidRDefault="00BE52CE" w:rsidP="00EF3896">
      <w:pPr>
        <w:pStyle w:val="RulesandMore"/>
        <w:rPr>
          <w:rFonts w:eastAsia="Calibri" w:cs="Arial"/>
        </w:rPr>
      </w:pPr>
    </w:p>
    <w:tbl>
      <w:tblPr>
        <w:tblStyle w:val="TableGrid"/>
        <w:tblW w:w="7830" w:type="dxa"/>
        <w:tblInd w:w="805" w:type="dxa"/>
        <w:tblLayout w:type="fixed"/>
        <w:tblLook w:val="04A0" w:firstRow="1" w:lastRow="0" w:firstColumn="1" w:lastColumn="0" w:noHBand="0" w:noVBand="1"/>
        <w:tblDescription w:val="If/then table to determine the date the Veteran's preferred language as entered. "/>
      </w:tblPr>
      <w:tblGrid>
        <w:gridCol w:w="2520"/>
        <w:gridCol w:w="5310"/>
      </w:tblGrid>
      <w:tr w:rsidR="00BE52CE" w:rsidRPr="005B17D3" w14:paraId="7ADAD534" w14:textId="77777777" w:rsidTr="003875C7">
        <w:trPr>
          <w:trHeight w:val="291"/>
          <w:tblHeader/>
        </w:trPr>
        <w:tc>
          <w:tcPr>
            <w:tcW w:w="2520" w:type="dxa"/>
            <w:shd w:val="clear" w:color="auto" w:fill="D9E2F3" w:themeFill="accent1" w:themeFillTint="33"/>
          </w:tcPr>
          <w:p w14:paraId="438F4073" w14:textId="77777777" w:rsidR="00BE52CE" w:rsidRPr="005B17D3" w:rsidRDefault="00BE52CE" w:rsidP="00EF3896">
            <w:pPr>
              <w:rPr>
                <w:b/>
              </w:rPr>
            </w:pPr>
            <w:r w:rsidRPr="005B17D3">
              <w:rPr>
                <w:b/>
              </w:rPr>
              <w:t>If</w:t>
            </w:r>
          </w:p>
        </w:tc>
        <w:tc>
          <w:tcPr>
            <w:tcW w:w="5310" w:type="dxa"/>
            <w:shd w:val="clear" w:color="auto" w:fill="D9E2F3" w:themeFill="accent1" w:themeFillTint="33"/>
          </w:tcPr>
          <w:p w14:paraId="69A85BE8" w14:textId="77777777" w:rsidR="00BE52CE" w:rsidRPr="005B17D3" w:rsidRDefault="00BE52CE" w:rsidP="00EF3896">
            <w:pPr>
              <w:rPr>
                <w:b/>
              </w:rPr>
            </w:pPr>
            <w:r w:rsidRPr="005B17D3">
              <w:rPr>
                <w:b/>
              </w:rPr>
              <w:t>Then</w:t>
            </w:r>
          </w:p>
        </w:tc>
      </w:tr>
      <w:tr w:rsidR="00BE52CE" w:rsidRPr="005B17D3" w14:paraId="4C4B9E4F" w14:textId="77777777" w:rsidTr="003875C7">
        <w:trPr>
          <w:trHeight w:val="575"/>
          <w:tblHeader/>
        </w:trPr>
        <w:tc>
          <w:tcPr>
            <w:tcW w:w="2520" w:type="dxa"/>
          </w:tcPr>
          <w:p w14:paraId="38322ABF" w14:textId="77777777" w:rsidR="00BE52CE" w:rsidRPr="005B17D3" w:rsidRDefault="00BE52CE" w:rsidP="00EF3896">
            <w:pPr>
              <w:pStyle w:val="BodyTextBullet2"/>
            </w:pPr>
            <w:r w:rsidRPr="005B17D3">
              <w:t>No date is entered</w:t>
            </w:r>
          </w:p>
          <w:p w14:paraId="779EA8CA" w14:textId="77777777" w:rsidR="00BE52CE" w:rsidRPr="005B17D3" w:rsidRDefault="00BE52CE" w:rsidP="00EF3896">
            <w:pPr>
              <w:pStyle w:val="BodyTextBullet2"/>
            </w:pPr>
          </w:p>
        </w:tc>
        <w:tc>
          <w:tcPr>
            <w:tcW w:w="5310" w:type="dxa"/>
          </w:tcPr>
          <w:p w14:paraId="1CBE518F" w14:textId="77777777" w:rsidR="00BE52CE" w:rsidRPr="005B17D3" w:rsidRDefault="00BE52CE" w:rsidP="00EF3896">
            <w:pPr>
              <w:pStyle w:val="BodyTextBullet2"/>
            </w:pPr>
            <w:r w:rsidRPr="005B17D3">
              <w:t>The value defaults to the current date upon a successful update.</w:t>
            </w:r>
          </w:p>
        </w:tc>
      </w:tr>
      <w:tr w:rsidR="00BE52CE" w:rsidRPr="005B17D3" w14:paraId="15F596B8" w14:textId="77777777" w:rsidTr="003875C7">
        <w:trPr>
          <w:trHeight w:val="575"/>
          <w:tblHeader/>
        </w:trPr>
        <w:tc>
          <w:tcPr>
            <w:tcW w:w="2520" w:type="dxa"/>
          </w:tcPr>
          <w:p w14:paraId="0C0521DB" w14:textId="77777777" w:rsidR="00BE52CE" w:rsidRPr="005B17D3" w:rsidRDefault="00BE52CE" w:rsidP="00EF3896">
            <w:pPr>
              <w:pStyle w:val="BodyTextBullet2"/>
            </w:pPr>
            <w:r w:rsidRPr="005B17D3">
              <w:t xml:space="preserve">The user selects a value from the </w:t>
            </w:r>
            <w:r w:rsidRPr="005B17D3">
              <w:rPr>
                <w:b/>
              </w:rPr>
              <w:t xml:space="preserve">Preferred Language </w:t>
            </w:r>
            <w:r w:rsidRPr="005B17D3">
              <w:t>dropdown list</w:t>
            </w:r>
          </w:p>
        </w:tc>
        <w:tc>
          <w:tcPr>
            <w:tcW w:w="5310" w:type="dxa"/>
          </w:tcPr>
          <w:p w14:paraId="3BF08A47" w14:textId="4AFEC73E" w:rsidR="00BE52CE" w:rsidRPr="005B17D3" w:rsidRDefault="00BE52CE" w:rsidP="00EF3896">
            <w:pPr>
              <w:pStyle w:val="BodyTextBullet2"/>
            </w:pPr>
            <w:r w:rsidRPr="005B17D3">
              <w:t xml:space="preserve">The </w:t>
            </w:r>
            <w:r w:rsidRPr="005B17D3">
              <w:rPr>
                <w:b/>
              </w:rPr>
              <w:t>Language Entry Date</w:t>
            </w:r>
            <w:r w:rsidRPr="005B17D3">
              <w:t xml:space="preserve"> field is blank but can be edited.</w:t>
            </w:r>
          </w:p>
        </w:tc>
      </w:tr>
    </w:tbl>
    <w:p w14:paraId="09A3CAEB" w14:textId="77777777" w:rsidR="00BE52CE" w:rsidRPr="005B17D3" w:rsidRDefault="00BE52CE" w:rsidP="00EF3896">
      <w:pPr>
        <w:pStyle w:val="RulesandMore"/>
        <w:rPr>
          <w:rFonts w:eastAsia="Calibri" w:cs="Arial"/>
        </w:rPr>
      </w:pPr>
    </w:p>
    <w:p w14:paraId="6BAC4414" w14:textId="77777777" w:rsidR="00BE52CE" w:rsidRPr="005B17D3" w:rsidRDefault="00BE52CE" w:rsidP="00EF3896">
      <w:pPr>
        <w:pStyle w:val="ListBull2"/>
      </w:pPr>
      <w:r w:rsidRPr="005B17D3">
        <w:t xml:space="preserve">The initial value for the </w:t>
      </w:r>
      <w:r w:rsidRPr="005B17D3">
        <w:rPr>
          <w:b/>
          <w:i/>
        </w:rPr>
        <w:t>Language Entry Date</w:t>
      </w:r>
      <w:r w:rsidRPr="005B17D3">
        <w:t xml:space="preserve"> field is blank.</w:t>
      </w:r>
    </w:p>
    <w:p w14:paraId="4ABCA1A2" w14:textId="77777777" w:rsidR="00BE52CE" w:rsidRPr="005B17D3" w:rsidRDefault="00BE52CE" w:rsidP="00EF3896">
      <w:pPr>
        <w:pStyle w:val="RulesandMore"/>
      </w:pPr>
    </w:p>
    <w:p w14:paraId="4191B31F" w14:textId="77777777" w:rsidR="00BE52CE" w:rsidRPr="005B17D3" w:rsidRDefault="00BE52CE" w:rsidP="00EF3896">
      <w:pPr>
        <w:pStyle w:val="RulesandMore"/>
      </w:pPr>
      <w:r w:rsidRPr="005B17D3">
        <w:t>Rules...</w:t>
      </w:r>
    </w:p>
    <w:p w14:paraId="0D917BFD" w14:textId="77777777" w:rsidR="00BE52CE" w:rsidRPr="005B17D3" w:rsidRDefault="00BE52CE" w:rsidP="00EF3896">
      <w:pPr>
        <w:pStyle w:val="RulesandMore"/>
        <w:rPr>
          <w:i w:val="0"/>
        </w:rPr>
      </w:pPr>
      <w:r w:rsidRPr="005B17D3">
        <w:rPr>
          <w:i w:val="0"/>
        </w:rPr>
        <w:t>Language Entry Date:</w:t>
      </w:r>
    </w:p>
    <w:p w14:paraId="214E5694" w14:textId="77777777" w:rsidR="00BE52CE" w:rsidRPr="005B17D3" w:rsidRDefault="00BE52CE" w:rsidP="00884662">
      <w:pPr>
        <w:pStyle w:val="BodyTextBullet2"/>
        <w:numPr>
          <w:ilvl w:val="0"/>
          <w:numId w:val="131"/>
        </w:numPr>
      </w:pPr>
      <w:r w:rsidRPr="005B17D3">
        <w:t>Cannot be a future date.</w:t>
      </w:r>
    </w:p>
    <w:p w14:paraId="555C320C" w14:textId="1FAE657F" w:rsidR="00BE52CE" w:rsidRPr="005B17D3" w:rsidRDefault="00BE52CE" w:rsidP="00884662">
      <w:pPr>
        <w:pStyle w:val="BodyTextBullet2"/>
        <w:numPr>
          <w:ilvl w:val="0"/>
          <w:numId w:val="131"/>
        </w:numPr>
      </w:pPr>
      <w:r w:rsidRPr="005B17D3">
        <w:t>Can be a date in the past. However,</w:t>
      </w:r>
      <w:r w:rsidRPr="005B17D3">
        <w:rPr>
          <w:i/>
        </w:rPr>
        <w:t xml:space="preserve"> </w:t>
      </w:r>
      <w:r w:rsidRPr="005B17D3">
        <w:t xml:space="preserve">the date cannot be before the </w:t>
      </w:r>
      <w:r w:rsidR="006204FA" w:rsidRPr="005B17D3">
        <w:t>Veterans</w:t>
      </w:r>
      <w:r w:rsidRPr="005B17D3">
        <w:t xml:space="preserve"> date of birth.</w:t>
      </w:r>
    </w:p>
    <w:p w14:paraId="4CF8DEBC" w14:textId="77777777" w:rsidR="00BE52CE" w:rsidRPr="005B17D3" w:rsidRDefault="00BE52CE" w:rsidP="00EF3896">
      <w:pPr>
        <w:pStyle w:val="BodyTextBullet2"/>
      </w:pPr>
    </w:p>
    <w:p w14:paraId="0285AD1D" w14:textId="77777777" w:rsidR="00BE52CE" w:rsidRPr="005B17D3" w:rsidRDefault="00BE52CE" w:rsidP="00EF3896">
      <w:pPr>
        <w:pStyle w:val="ScreenField"/>
      </w:pPr>
      <w:r w:rsidRPr="005B17D3">
        <w:t>Claim</w:t>
      </w:r>
      <w:r w:rsidRPr="005B17D3">
        <w:fldChar w:fldCharType="begin"/>
      </w:r>
      <w:r w:rsidRPr="005B17D3">
        <w:instrText xml:space="preserve"> XE "Claim:Folder Number:AAP" </w:instrText>
      </w:r>
      <w:r w:rsidRPr="005B17D3">
        <w:fldChar w:fldCharType="end"/>
      </w:r>
      <w:r w:rsidRPr="005B17D3">
        <w:t xml:space="preserve"> Folder Number:</w:t>
      </w:r>
    </w:p>
    <w:p w14:paraId="5D4EEAB4" w14:textId="77777777" w:rsidR="00BE52CE" w:rsidRPr="005B17D3" w:rsidRDefault="00BE52CE" w:rsidP="00EF3896">
      <w:pPr>
        <w:pStyle w:val="ScreenFieldDesc"/>
      </w:pPr>
      <w:r w:rsidRPr="005B17D3">
        <w:t>A number is automatically assigned</w:t>
      </w:r>
      <w:r w:rsidRPr="005B17D3">
        <w:fldChar w:fldCharType="begin"/>
      </w:r>
      <w:r w:rsidRPr="005B17D3">
        <w:instrText xml:space="preserve"> XE "Assigned" </w:instrText>
      </w:r>
      <w:r w:rsidRPr="005B17D3">
        <w:fldChar w:fldCharType="end"/>
      </w:r>
      <w:r w:rsidRPr="005B17D3">
        <w:t xml:space="preserve"> by </w:t>
      </w:r>
      <w:r w:rsidRPr="005B17D3">
        <w:rPr>
          <w:rStyle w:val="Text-onlypopuphotspot"/>
        </w:rPr>
        <w:t>VBA</w:t>
      </w:r>
      <w:r w:rsidRPr="005B17D3">
        <w:t xml:space="preserve"> to each individual's claim for VA benefits.</w:t>
      </w:r>
    </w:p>
    <w:p w14:paraId="378EEBF0" w14:textId="77777777" w:rsidR="00BE52CE" w:rsidRPr="005B17D3" w:rsidRDefault="00BE52CE" w:rsidP="00EF3896">
      <w:pPr>
        <w:pStyle w:val="ScreenFieldDesc"/>
      </w:pPr>
      <w:r w:rsidRPr="005B17D3">
        <w:t>Claim Folder Number data is shared with VistA.</w:t>
      </w:r>
    </w:p>
    <w:p w14:paraId="00FE19ED" w14:textId="77777777" w:rsidR="00BE52CE" w:rsidRPr="005B17D3" w:rsidRDefault="00BE52CE" w:rsidP="00EF3896">
      <w:pPr>
        <w:pStyle w:val="RulesandMore"/>
      </w:pPr>
      <w:r w:rsidRPr="005B17D3">
        <w:t>Rules...</w:t>
      </w:r>
    </w:p>
    <w:p w14:paraId="2F35545E" w14:textId="55A8C655" w:rsidR="00BE52CE" w:rsidRPr="005B17D3" w:rsidRDefault="00BE52CE" w:rsidP="00EF3896">
      <w:pPr>
        <w:pStyle w:val="ListBull2"/>
      </w:pPr>
      <w:r w:rsidRPr="005B17D3">
        <w:t xml:space="preserve">The </w:t>
      </w:r>
      <w:r w:rsidRPr="005B17D3">
        <w:rPr>
          <w:i/>
          <w:iCs/>
        </w:rPr>
        <w:t>Claim Folder Number</w:t>
      </w:r>
      <w:r w:rsidRPr="005B17D3">
        <w:t xml:space="preserve"> is a </w:t>
      </w:r>
      <w:r w:rsidR="00AC2952" w:rsidRPr="005B17D3">
        <w:t>7-9-character</w:t>
      </w:r>
      <w:r w:rsidRPr="005B17D3">
        <w:t xml:space="preserve"> unique number utilized by the VBA prior to its conversion to use of the </w:t>
      </w:r>
      <w:r w:rsidRPr="005B17D3">
        <w:rPr>
          <w:iCs/>
        </w:rPr>
        <w:t>SSN</w:t>
      </w:r>
      <w:r w:rsidRPr="005B17D3">
        <w:rPr>
          <w:iCs/>
        </w:rPr>
        <w:fldChar w:fldCharType="begin"/>
      </w:r>
      <w:r w:rsidRPr="005B17D3">
        <w:instrText xml:space="preserve"> XE "SSN:AAP" </w:instrText>
      </w:r>
      <w:r w:rsidRPr="005B17D3">
        <w:rPr>
          <w:iCs/>
        </w:rPr>
        <w:fldChar w:fldCharType="end"/>
      </w:r>
      <w:r w:rsidRPr="005B17D3">
        <w:t xml:space="preserve">. The data field will accept either this </w:t>
      </w:r>
      <w:r w:rsidR="00AC2952" w:rsidRPr="005B17D3">
        <w:t>7-9-character</w:t>
      </w:r>
      <w:r w:rsidRPr="005B17D3">
        <w:t xml:space="preserve"> unique number or the </w:t>
      </w:r>
      <w:r w:rsidRPr="005B17D3">
        <w:rPr>
          <w:iCs/>
        </w:rPr>
        <w:t>SSN</w:t>
      </w:r>
      <w:r w:rsidRPr="005B17D3">
        <w:t>. A claim number is established only if the registrant has filed a benefit claim with VBA. If a claim number has not been established, leave this field blank.</w:t>
      </w:r>
    </w:p>
    <w:p w14:paraId="2BF267A1" w14:textId="77777777" w:rsidR="00BE52CE" w:rsidRPr="005B17D3" w:rsidRDefault="00BE52CE" w:rsidP="00EF3896">
      <w:pPr>
        <w:pStyle w:val="ListBull2"/>
      </w:pPr>
      <w:r w:rsidRPr="005B17D3">
        <w:t xml:space="preserve">The </w:t>
      </w:r>
      <w:r w:rsidRPr="005B17D3">
        <w:rPr>
          <w:iCs/>
        </w:rPr>
        <w:t>SSN</w:t>
      </w:r>
      <w:r w:rsidRPr="005B17D3">
        <w:rPr>
          <w:iCs/>
        </w:rPr>
        <w:fldChar w:fldCharType="begin"/>
      </w:r>
      <w:r w:rsidRPr="005B17D3">
        <w:instrText xml:space="preserve"> XE "SSN:AAP" </w:instrText>
      </w:r>
      <w:r w:rsidRPr="005B17D3">
        <w:rPr>
          <w:iCs/>
        </w:rPr>
        <w:fldChar w:fldCharType="end"/>
      </w:r>
      <w:r w:rsidRPr="005B17D3">
        <w:t xml:space="preserve"> data entry convention of typing in capitals 'SSN' or 'SS' is also supported for this field.</w:t>
      </w:r>
    </w:p>
    <w:p w14:paraId="0D7E436D" w14:textId="24EB010C" w:rsidR="00BE52CE" w:rsidRPr="005B17D3" w:rsidRDefault="00BE52CE" w:rsidP="00EF3896">
      <w:pPr>
        <w:pStyle w:val="ListBull2"/>
      </w:pPr>
      <w:r w:rsidRPr="005B17D3">
        <w:t xml:space="preserve">A </w:t>
      </w:r>
      <w:r w:rsidRPr="005B17D3">
        <w:rPr>
          <w:iCs/>
        </w:rPr>
        <w:t>Pseudo SSN</w:t>
      </w:r>
      <w:r w:rsidRPr="005B17D3">
        <w:rPr>
          <w:iCs/>
        </w:rPr>
        <w:fldChar w:fldCharType="begin"/>
      </w:r>
      <w:r w:rsidRPr="005B17D3">
        <w:instrText xml:space="preserve"> XE "SSN:AAP" </w:instrText>
      </w:r>
      <w:r w:rsidRPr="005B17D3">
        <w:rPr>
          <w:iCs/>
        </w:rPr>
        <w:fldChar w:fldCharType="end"/>
      </w:r>
      <w:r w:rsidRPr="005B17D3">
        <w:t xml:space="preserve"> is not appropriate for this field.</w:t>
      </w:r>
    </w:p>
    <w:p w14:paraId="6693EFB7" w14:textId="74D08BB5" w:rsidR="005B6990" w:rsidRPr="005B17D3" w:rsidRDefault="005B6990" w:rsidP="005B6990">
      <w:pPr>
        <w:pStyle w:val="ListBull2"/>
      </w:pPr>
      <w:r w:rsidRPr="005B17D3">
        <w:t xml:space="preserve">To edit the </w:t>
      </w:r>
      <w:r w:rsidRPr="005B17D3">
        <w:rPr>
          <w:i/>
        </w:rPr>
        <w:t>Claim Folder Number</w:t>
      </w:r>
      <w:r w:rsidRPr="005B17D3">
        <w:t xml:space="preserve">, click the </w:t>
      </w:r>
      <w:r w:rsidRPr="005B17D3">
        <w:rPr>
          <w:b/>
        </w:rPr>
        <w:t>Demographics</w:t>
      </w:r>
      <w:r w:rsidRPr="005B17D3">
        <w:t xml:space="preserve"> tab </w:t>
      </w:r>
      <w:r w:rsidRPr="005B17D3">
        <w:rPr>
          <w:rFonts w:asciiTheme="minorHAnsi" w:hAnsiTheme="minorHAnsi" w:cstheme="minorHAnsi"/>
        </w:rPr>
        <w:t xml:space="preserve">→ </w:t>
      </w:r>
      <w:r w:rsidRPr="005B17D3">
        <w:rPr>
          <w:b/>
        </w:rPr>
        <w:t xml:space="preserve">Personal </w:t>
      </w:r>
      <w:r w:rsidRPr="005B17D3">
        <w:t xml:space="preserve">sub-tab, </w:t>
      </w:r>
      <w:r w:rsidR="00607B21" w:rsidRPr="005B17D3">
        <w:t>click U</w:t>
      </w:r>
      <w:r w:rsidRPr="005B17D3">
        <w:t>pdat</w:t>
      </w:r>
      <w:r w:rsidRPr="005B17D3">
        <w:rPr>
          <w:b/>
        </w:rPr>
        <w:t>e</w:t>
      </w:r>
      <w:r w:rsidRPr="005B17D3">
        <w:t xml:space="preserve"> </w:t>
      </w:r>
      <w:r w:rsidR="00607B21" w:rsidRPr="005B17D3">
        <w:t xml:space="preserve">to </w:t>
      </w:r>
      <w:r w:rsidRPr="005B17D3">
        <w:t>save.</w:t>
      </w:r>
    </w:p>
    <w:p w14:paraId="3FED63B5" w14:textId="77777777" w:rsidR="00BE52CE" w:rsidRPr="005B17D3" w:rsidRDefault="00BE52CE" w:rsidP="00EF3896">
      <w:pPr>
        <w:pStyle w:val="ListBull2"/>
        <w:numPr>
          <w:ilvl w:val="0"/>
          <w:numId w:val="0"/>
        </w:numPr>
      </w:pPr>
    </w:p>
    <w:p w14:paraId="1116F44E" w14:textId="77777777" w:rsidR="00BE52CE" w:rsidRPr="005B17D3" w:rsidRDefault="00BE52CE" w:rsidP="00EF3896">
      <w:pPr>
        <w:pStyle w:val="ScreenField"/>
      </w:pPr>
      <w:r w:rsidRPr="005B17D3">
        <w:t>Claim</w:t>
      </w:r>
      <w:r w:rsidRPr="005B17D3">
        <w:fldChar w:fldCharType="begin"/>
      </w:r>
      <w:r w:rsidRPr="005B17D3">
        <w:instrText xml:space="preserve"> XE "Claim:Folder Location:AAP" </w:instrText>
      </w:r>
      <w:r w:rsidRPr="005B17D3">
        <w:fldChar w:fldCharType="end"/>
      </w:r>
      <w:r w:rsidRPr="005B17D3">
        <w:t xml:space="preserve"> Folder Location:</w:t>
      </w:r>
    </w:p>
    <w:p w14:paraId="38A71287" w14:textId="77777777" w:rsidR="00BE52CE" w:rsidRPr="005B17D3" w:rsidRDefault="00BE52CE" w:rsidP="00EF3896">
      <w:pPr>
        <w:pStyle w:val="ScreenFieldDesc"/>
      </w:pPr>
      <w:r w:rsidRPr="005B17D3">
        <w:t>The Claim Folder Location is the VA regional office</w:t>
      </w:r>
      <w:r w:rsidRPr="005B17D3">
        <w:fldChar w:fldCharType="begin"/>
      </w:r>
      <w:r w:rsidRPr="005B17D3">
        <w:instrText xml:space="preserve"> XE "Office:VA Regional" </w:instrText>
      </w:r>
      <w:r w:rsidRPr="005B17D3">
        <w:fldChar w:fldCharType="end"/>
      </w:r>
      <w:r w:rsidRPr="005B17D3">
        <w:t xml:space="preserve"> or record location where the registrant's claim folder is filed. </w:t>
      </w:r>
    </w:p>
    <w:p w14:paraId="1F43658E" w14:textId="5A8459E8" w:rsidR="00BE52CE" w:rsidRPr="005B17D3" w:rsidRDefault="00BE52CE" w:rsidP="00EF3896">
      <w:pPr>
        <w:pStyle w:val="ScreenFieldDesc"/>
      </w:pPr>
      <w:r w:rsidRPr="005B17D3">
        <w:t>Claim Folder Loca</w:t>
      </w:r>
      <w:r w:rsidR="009D1716" w:rsidRPr="005B17D3">
        <w:t>tion data is shared with VistA.</w:t>
      </w:r>
    </w:p>
    <w:p w14:paraId="779BAFA8" w14:textId="77777777" w:rsidR="00BE52CE" w:rsidRPr="005B17D3" w:rsidRDefault="00BE52CE" w:rsidP="00EF3896">
      <w:pPr>
        <w:pStyle w:val="ScreenField"/>
      </w:pPr>
      <w:r w:rsidRPr="005B17D3">
        <w:t>Emergency Response:</w:t>
      </w:r>
    </w:p>
    <w:p w14:paraId="0A3A5057" w14:textId="6AA7048D" w:rsidR="00BE52CE" w:rsidRPr="005B17D3" w:rsidRDefault="00BE52CE" w:rsidP="00EF3896">
      <w:pPr>
        <w:pStyle w:val="ScreenFieldDesc"/>
      </w:pPr>
      <w:r w:rsidRPr="005B17D3">
        <w:t xml:space="preserve">The Emergency Response indicator can be multiple values. Currently, only </w:t>
      </w:r>
      <w:r w:rsidRPr="005B17D3">
        <w:rPr>
          <w:b/>
          <w:bCs/>
        </w:rPr>
        <w:t>Hurricane Katrina</w:t>
      </w:r>
      <w:r w:rsidRPr="005B17D3">
        <w:t xml:space="preserve"> can be select</w:t>
      </w:r>
      <w:r w:rsidR="009D1716" w:rsidRPr="005B17D3">
        <w:t>ed.</w:t>
      </w:r>
    </w:p>
    <w:p w14:paraId="7A28E162" w14:textId="77777777" w:rsidR="00BE52CE" w:rsidRPr="005B17D3" w:rsidRDefault="00BE52CE" w:rsidP="00EF3896">
      <w:pPr>
        <w:pStyle w:val="ScreenField"/>
      </w:pPr>
      <w:r w:rsidRPr="005B17D3">
        <w:t>User Enrollee Valid Through:</w:t>
      </w:r>
    </w:p>
    <w:p w14:paraId="0D5B6D42" w14:textId="77777777" w:rsidR="00BE52CE" w:rsidRPr="005B17D3" w:rsidRDefault="00BE52CE" w:rsidP="00EF3896">
      <w:pPr>
        <w:pStyle w:val="ScreenFieldDesc"/>
      </w:pPr>
      <w:r w:rsidRPr="005B17D3">
        <w:t>Individuals who receive or are scheduled to receive healthcare services during a given fiscal year. A registrant who has not been seen in a given fiscal year, but has a future appointment scheduled would be considered a user enrollee, even if the future appointment falls outside the boundary of the current fiscal year. Assignment of user enrollee status will occur at the point of care, when the software detects an encounter, or when an appointment is scheduled.</w:t>
      </w:r>
    </w:p>
    <w:p w14:paraId="1B4C6BD5" w14:textId="24744659" w:rsidR="00BE52CE" w:rsidRPr="005B17D3" w:rsidRDefault="00BE52CE" w:rsidP="00EF3896">
      <w:pPr>
        <w:pStyle w:val="ScreenFieldDesc"/>
      </w:pPr>
      <w:r w:rsidRPr="005B17D3">
        <w:t xml:space="preserve">The </w:t>
      </w:r>
      <w:r w:rsidRPr="005B17D3">
        <w:rPr>
          <w:b/>
        </w:rPr>
        <w:t>User Enrollee Valid Through</w:t>
      </w:r>
      <w:r w:rsidR="009D1716" w:rsidRPr="005B17D3">
        <w:t xml:space="preserve"> field is system filled.</w:t>
      </w:r>
    </w:p>
    <w:p w14:paraId="5DD196BB" w14:textId="77777777" w:rsidR="00BE52CE" w:rsidRPr="005B17D3" w:rsidRDefault="00BE52CE" w:rsidP="00EF3896">
      <w:pPr>
        <w:pStyle w:val="ScreenField"/>
      </w:pPr>
      <w:r w:rsidRPr="005B17D3">
        <w:t>User Enrollee Site:</w:t>
      </w:r>
    </w:p>
    <w:p w14:paraId="4C90614B" w14:textId="77777777" w:rsidR="00BE52CE" w:rsidRPr="005B17D3" w:rsidRDefault="00BE52CE" w:rsidP="00EF3896">
      <w:pPr>
        <w:pStyle w:val="ScreenFieldDesc"/>
      </w:pPr>
      <w:r w:rsidRPr="005B17D3">
        <w:t>Defined as a site that first identifies a user status for a given fiscal year.</w:t>
      </w:r>
    </w:p>
    <w:p w14:paraId="1C10CC33" w14:textId="68175722" w:rsidR="00BE52CE" w:rsidRPr="005B17D3" w:rsidRDefault="00BE52CE" w:rsidP="00EF3896">
      <w:pPr>
        <w:pStyle w:val="ScreenFieldDesc"/>
      </w:pPr>
      <w:r w:rsidRPr="005B17D3">
        <w:t xml:space="preserve">The </w:t>
      </w:r>
      <w:r w:rsidRPr="005B17D3">
        <w:rPr>
          <w:b/>
        </w:rPr>
        <w:t>User Enrollee Site</w:t>
      </w:r>
      <w:r w:rsidR="009D1716" w:rsidRPr="005B17D3">
        <w:t xml:space="preserve"> field is system filled.</w:t>
      </w:r>
    </w:p>
    <w:p w14:paraId="4B7679FF" w14:textId="77777777" w:rsidR="00BE52CE" w:rsidRPr="005B17D3" w:rsidRDefault="00BE52CE" w:rsidP="00EF3896">
      <w:pPr>
        <w:pStyle w:val="ScreenField"/>
      </w:pPr>
      <w:r w:rsidRPr="005B17D3">
        <w:t>Appointment Request Date</w:t>
      </w:r>
      <w:r w:rsidRPr="005B17D3">
        <w:fldChar w:fldCharType="begin"/>
      </w:r>
      <w:r w:rsidRPr="005B17D3">
        <w:instrText xml:space="preserve"> XE "Date:Identity Traits: Appointment Request" </w:instrText>
      </w:r>
      <w:r w:rsidRPr="005B17D3">
        <w:fldChar w:fldCharType="end"/>
      </w:r>
      <w:r w:rsidRPr="005B17D3">
        <w:t>:</w:t>
      </w:r>
    </w:p>
    <w:p w14:paraId="1B3311B1" w14:textId="77777777" w:rsidR="00BE52CE" w:rsidRPr="005B17D3" w:rsidRDefault="00BE52CE" w:rsidP="00EF3896">
      <w:pPr>
        <w:pStyle w:val="ScreenFieldDesc"/>
      </w:pPr>
      <w:r w:rsidRPr="005B17D3">
        <w:t xml:space="preserve">The date when the </w:t>
      </w:r>
      <w:r w:rsidRPr="005B17D3">
        <w:rPr>
          <w:i/>
        </w:rPr>
        <w:t>Appointment Request Response</w:t>
      </w:r>
      <w:r w:rsidRPr="005B17D3">
        <w:t xml:space="preserve"> question is answered “Yes”. ES captures the current date the prompt was answered.</w:t>
      </w:r>
    </w:p>
    <w:p w14:paraId="113A75EA" w14:textId="77777777" w:rsidR="00BE52CE" w:rsidRPr="005B17D3" w:rsidRDefault="00BE52CE" w:rsidP="00EF3896">
      <w:pPr>
        <w:pStyle w:val="ScreenFieldDesc"/>
      </w:pPr>
      <w:r w:rsidRPr="005B17D3">
        <w:t>A date is shown only if a</w:t>
      </w:r>
      <w:r w:rsidRPr="005B17D3">
        <w:rPr>
          <w:b/>
          <w:bCs/>
        </w:rPr>
        <w:t xml:space="preserve"> “</w:t>
      </w:r>
      <w:r w:rsidRPr="005B17D3">
        <w:rPr>
          <w:bCs/>
        </w:rPr>
        <w:t xml:space="preserve">Yes” </w:t>
      </w:r>
      <w:r w:rsidRPr="005B17D3">
        <w:t>response</w:t>
      </w:r>
      <w:r w:rsidRPr="005B17D3">
        <w:rPr>
          <w:b/>
          <w:bCs/>
        </w:rPr>
        <w:t xml:space="preserve"> </w:t>
      </w:r>
      <w:r w:rsidRPr="005B17D3">
        <w:t xml:space="preserve">is displayed in the required </w:t>
      </w:r>
      <w:r w:rsidRPr="005B17D3">
        <w:rPr>
          <w:b/>
        </w:rPr>
        <w:t>Appointment Request Date</w:t>
      </w:r>
      <w:r w:rsidRPr="005B17D3">
        <w:rPr>
          <w:i/>
        </w:rPr>
        <w:t xml:space="preserve"> </w:t>
      </w:r>
      <w:r w:rsidRPr="005B17D3">
        <w:t>field.</w:t>
      </w:r>
    </w:p>
    <w:p w14:paraId="0F98B80A" w14:textId="7DE3744F" w:rsidR="00BE52CE" w:rsidRPr="005B17D3" w:rsidRDefault="00BE52CE" w:rsidP="00EF3896">
      <w:pPr>
        <w:pStyle w:val="ScreenFieldDesc"/>
      </w:pPr>
      <w:r w:rsidRPr="005B17D3">
        <w:t xml:space="preserve">Appointment Request </w:t>
      </w:r>
      <w:r w:rsidR="009D1716" w:rsidRPr="005B17D3">
        <w:t>Date data is shared with VistA.</w:t>
      </w:r>
    </w:p>
    <w:p w14:paraId="70D8FE71" w14:textId="77777777" w:rsidR="00BE52CE" w:rsidRPr="005B17D3" w:rsidRDefault="00BE52CE" w:rsidP="00EF3896">
      <w:pPr>
        <w:pStyle w:val="ScreenField"/>
      </w:pPr>
      <w:r w:rsidRPr="005B17D3">
        <w:rPr>
          <w:noProof/>
        </w:rPr>
        <w:drawing>
          <wp:inline distT="0" distB="0" distL="0" distR="0" wp14:anchorId="4D6AD908" wp14:editId="1714E1C0">
            <wp:extent cx="103505" cy="103505"/>
            <wp:effectExtent l="19050" t="0" r="0" b="0"/>
            <wp:docPr id="1036" name="Picture 1036" descr="required fiel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6" descr="required field symbol"/>
                    <pic:cNvPicPr>
                      <a:picLocks noChangeAspect="1" noChangeArrowheads="1"/>
                    </pic:cNvPicPr>
                  </pic:nvPicPr>
                  <pic:blipFill>
                    <a:blip r:embed="rId33" cstate="print"/>
                    <a:srcRect/>
                    <a:stretch>
                      <a:fillRect/>
                    </a:stretch>
                  </pic:blipFill>
                  <pic:spPr bwMode="auto">
                    <a:xfrm>
                      <a:off x="0" y="0"/>
                      <a:ext cx="103505" cy="103505"/>
                    </a:xfrm>
                    <a:prstGeom prst="rect">
                      <a:avLst/>
                    </a:prstGeom>
                    <a:noFill/>
                    <a:ln w="9525">
                      <a:noFill/>
                      <a:miter lim="800000"/>
                      <a:headEnd/>
                      <a:tailEnd/>
                    </a:ln>
                  </pic:spPr>
                </pic:pic>
              </a:graphicData>
            </a:graphic>
          </wp:inline>
        </w:drawing>
      </w:r>
      <w:r w:rsidRPr="005B17D3">
        <w:t>Appointment Request Response</w:t>
      </w:r>
      <w:r w:rsidRPr="005B17D3">
        <w:fldChar w:fldCharType="begin"/>
      </w:r>
      <w:r w:rsidRPr="005B17D3">
        <w:instrText xml:space="preserve"> XE "Appointment Request Response" </w:instrText>
      </w:r>
      <w:r w:rsidRPr="005B17D3">
        <w:fldChar w:fldCharType="end"/>
      </w:r>
      <w:r w:rsidRPr="005B17D3">
        <w:t>:</w:t>
      </w:r>
    </w:p>
    <w:p w14:paraId="4FA638B3" w14:textId="77777777" w:rsidR="00BE52CE" w:rsidRPr="005B17D3" w:rsidRDefault="00BE52CE" w:rsidP="00EF3896">
      <w:pPr>
        <w:pStyle w:val="ScreenFieldDesc"/>
      </w:pPr>
      <w:r w:rsidRPr="005B17D3">
        <w:t xml:space="preserve">Select either “Yes” or “No” from the dropdown. </w:t>
      </w:r>
    </w:p>
    <w:p w14:paraId="36DA0A69" w14:textId="77777777" w:rsidR="00BE52CE" w:rsidRPr="005B17D3" w:rsidRDefault="00BE52CE" w:rsidP="00EF3896">
      <w:pPr>
        <w:pStyle w:val="ScreenFieldDesc"/>
      </w:pPr>
      <w:r w:rsidRPr="005B17D3">
        <w:t xml:space="preserve">When selecting “Yes”, the </w:t>
      </w:r>
      <w:r w:rsidRPr="005B17D3">
        <w:rPr>
          <w:b/>
        </w:rPr>
        <w:t>Appointment Request Response</w:t>
      </w:r>
      <w:r w:rsidRPr="005B17D3">
        <w:t xml:space="preserve"> field will populate with the current date. If answered “No”, the field will remain blank.</w:t>
      </w:r>
    </w:p>
    <w:p w14:paraId="3496E117" w14:textId="17E56E0C" w:rsidR="00BE52CE" w:rsidRPr="005B17D3" w:rsidRDefault="00BE52CE" w:rsidP="00EF3896">
      <w:pPr>
        <w:pStyle w:val="ScreenFieldDesc"/>
      </w:pPr>
      <w:r w:rsidRPr="005B17D3">
        <w:t>Appointment Request Response data is s</w:t>
      </w:r>
      <w:r w:rsidR="009D1716" w:rsidRPr="005B17D3">
        <w:t>hared with VistA.</w:t>
      </w:r>
    </w:p>
    <w:p w14:paraId="1B45F2F1" w14:textId="77777777" w:rsidR="00BE52CE" w:rsidRPr="005B17D3" w:rsidRDefault="00BE52CE" w:rsidP="00EF3896">
      <w:pPr>
        <w:pStyle w:val="ScreenField"/>
      </w:pPr>
      <w:r w:rsidRPr="005B17D3">
        <w:t>Benefit Applied For:</w:t>
      </w:r>
    </w:p>
    <w:p w14:paraId="5B38D59A" w14:textId="7BFA1C28" w:rsidR="00BE52CE" w:rsidRPr="005B17D3" w:rsidRDefault="00BE52CE" w:rsidP="00EF3896">
      <w:pPr>
        <w:pStyle w:val="ScreenFieldDesc"/>
      </w:pPr>
      <w:r w:rsidRPr="005B17D3">
        <w:t>The benefit for which the registrant has app</w:t>
      </w:r>
      <w:r w:rsidR="009D1716" w:rsidRPr="005B17D3">
        <w:t>lied. Select from the dropdown.</w:t>
      </w:r>
    </w:p>
    <w:p w14:paraId="2E676D5B" w14:textId="77777777" w:rsidR="00BE52CE" w:rsidRPr="005B17D3" w:rsidRDefault="00BE52CE" w:rsidP="00EF3896">
      <w:pPr>
        <w:pStyle w:val="ScreenField"/>
      </w:pPr>
      <w:r w:rsidRPr="005B17D3">
        <w:rPr>
          <w:noProof/>
        </w:rPr>
        <w:drawing>
          <wp:inline distT="0" distB="0" distL="0" distR="0" wp14:anchorId="17252E10" wp14:editId="0864CED8">
            <wp:extent cx="103505" cy="103505"/>
            <wp:effectExtent l="19050" t="0" r="0" b="0"/>
            <wp:docPr id="1037" name="Picture 1037" descr="required fiel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7" descr="required field symbol"/>
                    <pic:cNvPicPr>
                      <a:picLocks noChangeAspect="1" noChangeArrowheads="1"/>
                    </pic:cNvPicPr>
                  </pic:nvPicPr>
                  <pic:blipFill>
                    <a:blip r:embed="rId33" cstate="print"/>
                    <a:srcRect/>
                    <a:stretch>
                      <a:fillRect/>
                    </a:stretch>
                  </pic:blipFill>
                  <pic:spPr bwMode="auto">
                    <a:xfrm>
                      <a:off x="0" y="0"/>
                      <a:ext cx="103505" cy="103505"/>
                    </a:xfrm>
                    <a:prstGeom prst="rect">
                      <a:avLst/>
                    </a:prstGeom>
                    <a:noFill/>
                    <a:ln w="9525">
                      <a:noFill/>
                      <a:miter lim="800000"/>
                      <a:headEnd/>
                      <a:tailEnd/>
                    </a:ln>
                  </pic:spPr>
                </pic:pic>
              </a:graphicData>
            </a:graphic>
          </wp:inline>
        </w:drawing>
      </w:r>
      <w:r w:rsidRPr="005B17D3">
        <w:t xml:space="preserve">Marital Status: </w:t>
      </w:r>
      <w:r w:rsidRPr="005B17D3">
        <w:fldChar w:fldCharType="begin"/>
      </w:r>
      <w:r w:rsidRPr="005B17D3">
        <w:instrText xml:space="preserve"> XE "Marital Status:AAP" </w:instrText>
      </w:r>
      <w:r w:rsidRPr="005B17D3">
        <w:fldChar w:fldCharType="end"/>
      </w:r>
    </w:p>
    <w:p w14:paraId="50DB11ED" w14:textId="77777777" w:rsidR="00BE52CE" w:rsidRPr="005B17D3" w:rsidRDefault="00BE52CE" w:rsidP="00EF3896">
      <w:pPr>
        <w:pStyle w:val="ScreenFieldDesc"/>
      </w:pPr>
      <w:r w:rsidRPr="005B17D3">
        <w:t>Marital status of the registrant and is a required field. Select from the dropdown.</w:t>
      </w:r>
    </w:p>
    <w:p w14:paraId="1109A042" w14:textId="18BEE2F0" w:rsidR="00BE52CE" w:rsidRPr="005B17D3" w:rsidRDefault="00BE52CE" w:rsidP="00EF3896">
      <w:pPr>
        <w:pStyle w:val="ScreenFieldDesc"/>
      </w:pPr>
      <w:r w:rsidRPr="005B17D3">
        <w:t>Marital St</w:t>
      </w:r>
      <w:r w:rsidR="009D1716" w:rsidRPr="005B17D3">
        <w:t>atus data is shared with VistA.</w:t>
      </w:r>
    </w:p>
    <w:p w14:paraId="3955BE59" w14:textId="77777777" w:rsidR="00BE52CE" w:rsidRPr="005B17D3" w:rsidRDefault="00BE52CE" w:rsidP="00EF3896">
      <w:pPr>
        <w:pStyle w:val="ScreenField"/>
      </w:pPr>
      <w:r w:rsidRPr="005B17D3">
        <w:t xml:space="preserve">Religion: </w:t>
      </w:r>
      <w:r w:rsidRPr="005B17D3">
        <w:fldChar w:fldCharType="begin"/>
      </w:r>
      <w:r w:rsidRPr="005B17D3">
        <w:instrText xml:space="preserve"> XE "Religion:AAP" </w:instrText>
      </w:r>
      <w:r w:rsidRPr="005B17D3">
        <w:fldChar w:fldCharType="end"/>
      </w:r>
    </w:p>
    <w:p w14:paraId="297422EB" w14:textId="77777777" w:rsidR="00BE52CE" w:rsidRPr="005B17D3" w:rsidRDefault="00BE52CE" w:rsidP="00EF3896">
      <w:pPr>
        <w:pStyle w:val="ScreenFieldDesc"/>
      </w:pPr>
      <w:r w:rsidRPr="005B17D3">
        <w:t>Defined as the listed religion for the registrant. Select from the dropdown.</w:t>
      </w:r>
    </w:p>
    <w:p w14:paraId="676C48E4" w14:textId="77777777" w:rsidR="00BE52CE" w:rsidRPr="005B17D3" w:rsidRDefault="00BE52CE" w:rsidP="00EF3896">
      <w:pPr>
        <w:pStyle w:val="ScreenField"/>
      </w:pPr>
    </w:p>
    <w:p w14:paraId="40354385" w14:textId="77777777" w:rsidR="00BE52CE" w:rsidRPr="005B17D3" w:rsidRDefault="00BE52CE" w:rsidP="00EF3896">
      <w:pPr>
        <w:pStyle w:val="ScreenField"/>
      </w:pPr>
      <w:r w:rsidRPr="005B17D3">
        <w:t xml:space="preserve">Father’s Last Name: </w:t>
      </w:r>
      <w:r w:rsidRPr="005B17D3">
        <w:fldChar w:fldCharType="begin"/>
      </w:r>
      <w:r w:rsidRPr="005B17D3">
        <w:instrText xml:space="preserve"> XE "Father’s:Last Name:AAP" </w:instrText>
      </w:r>
      <w:r w:rsidRPr="005B17D3">
        <w:fldChar w:fldCharType="end"/>
      </w:r>
    </w:p>
    <w:p w14:paraId="0E0806CB" w14:textId="596C182D" w:rsidR="00BE52CE" w:rsidRPr="005B17D3" w:rsidRDefault="00BE52CE" w:rsidP="00EF3896">
      <w:pPr>
        <w:pStyle w:val="ScreenFieldDesc"/>
      </w:pPr>
      <w:r w:rsidRPr="005B17D3">
        <w:t xml:space="preserve">Defined as the father’s last name for the registrant. </w:t>
      </w:r>
      <w:r w:rsidRPr="005B17D3">
        <w:rPr>
          <w:b/>
        </w:rPr>
        <w:t>Father’s Last Name</w:t>
      </w:r>
      <w:r w:rsidRPr="005B17D3">
        <w:t xml:space="preserve"> is free text field and must </w:t>
      </w:r>
      <w:r w:rsidR="009D1716" w:rsidRPr="005B17D3">
        <w:t>be between 2 and 40 characters.</w:t>
      </w:r>
    </w:p>
    <w:p w14:paraId="64F940C8" w14:textId="77777777" w:rsidR="00BE52CE" w:rsidRPr="005B17D3" w:rsidRDefault="00BE52CE" w:rsidP="00EF3896">
      <w:pPr>
        <w:pStyle w:val="ScreenField"/>
      </w:pPr>
      <w:r w:rsidRPr="005B17D3">
        <w:t xml:space="preserve">Father’s First Name: </w:t>
      </w:r>
      <w:r w:rsidRPr="005B17D3">
        <w:fldChar w:fldCharType="begin"/>
      </w:r>
      <w:r w:rsidRPr="005B17D3">
        <w:instrText xml:space="preserve"> XE "Father’s:First Name:AAP" </w:instrText>
      </w:r>
      <w:r w:rsidRPr="005B17D3">
        <w:fldChar w:fldCharType="end"/>
      </w:r>
    </w:p>
    <w:p w14:paraId="647399C7" w14:textId="797F2DFE" w:rsidR="00BE52CE" w:rsidRPr="005B17D3" w:rsidRDefault="00BE52CE" w:rsidP="00EF3896">
      <w:pPr>
        <w:pStyle w:val="ScreenFieldDesc"/>
      </w:pPr>
      <w:r w:rsidRPr="005B17D3">
        <w:t xml:space="preserve">Defined as the father’s first name for the registrant. </w:t>
      </w:r>
      <w:r w:rsidRPr="005B17D3">
        <w:rPr>
          <w:b/>
        </w:rPr>
        <w:t>Father’s First Name</w:t>
      </w:r>
      <w:r w:rsidRPr="005B17D3">
        <w:t xml:space="preserve"> is free-text field and must be between 2 and 40 charac</w:t>
      </w:r>
      <w:r w:rsidR="009D1716" w:rsidRPr="005B17D3">
        <w:t>ters.</w:t>
      </w:r>
    </w:p>
    <w:p w14:paraId="41DF440E" w14:textId="77777777" w:rsidR="00BE52CE" w:rsidRPr="005B17D3" w:rsidRDefault="00BE52CE" w:rsidP="00EF3896">
      <w:pPr>
        <w:pStyle w:val="ScreenField"/>
      </w:pPr>
      <w:r w:rsidRPr="005B17D3">
        <w:t xml:space="preserve">Mother’s Last Name: </w:t>
      </w:r>
      <w:r w:rsidRPr="005B17D3">
        <w:fldChar w:fldCharType="begin"/>
      </w:r>
      <w:r w:rsidRPr="005B17D3">
        <w:instrText xml:space="preserve"> XE "Mother’s:Last Name:AAP" </w:instrText>
      </w:r>
      <w:r w:rsidRPr="005B17D3">
        <w:fldChar w:fldCharType="end"/>
      </w:r>
    </w:p>
    <w:p w14:paraId="704CEC4D" w14:textId="7DA3492B" w:rsidR="00BE52CE" w:rsidRPr="005B17D3" w:rsidRDefault="00BE52CE" w:rsidP="00EF3896">
      <w:pPr>
        <w:pStyle w:val="ScreenFieldDesc"/>
      </w:pPr>
      <w:r w:rsidRPr="005B17D3">
        <w:t xml:space="preserve">Defined as the mother’s last name for the registrant. </w:t>
      </w:r>
      <w:r w:rsidRPr="005B17D3">
        <w:rPr>
          <w:b/>
        </w:rPr>
        <w:t>Mother’s Last Name</w:t>
      </w:r>
      <w:r w:rsidRPr="005B17D3">
        <w:t xml:space="preserve"> is free-text field and must </w:t>
      </w:r>
      <w:r w:rsidR="009D1716" w:rsidRPr="005B17D3">
        <w:t>be between 2 and 40 characters.</w:t>
      </w:r>
    </w:p>
    <w:p w14:paraId="5212492C" w14:textId="77777777" w:rsidR="00BE52CE" w:rsidRPr="005B17D3" w:rsidRDefault="00BE52CE" w:rsidP="00EF3896">
      <w:pPr>
        <w:pStyle w:val="ScreenField"/>
      </w:pPr>
      <w:r w:rsidRPr="005B17D3">
        <w:t xml:space="preserve">Mother’s First Name: </w:t>
      </w:r>
      <w:r w:rsidRPr="005B17D3">
        <w:fldChar w:fldCharType="begin"/>
      </w:r>
      <w:r w:rsidRPr="005B17D3">
        <w:instrText xml:space="preserve"> XE "Mother’s:First Name:AAP" </w:instrText>
      </w:r>
      <w:r w:rsidRPr="005B17D3">
        <w:fldChar w:fldCharType="end"/>
      </w:r>
    </w:p>
    <w:p w14:paraId="3B934AB4" w14:textId="1DFB1A4B" w:rsidR="00BE52CE" w:rsidRPr="005B17D3" w:rsidRDefault="00BE52CE" w:rsidP="00EF3896">
      <w:pPr>
        <w:pStyle w:val="ScreenFieldDesc"/>
      </w:pPr>
      <w:r w:rsidRPr="005B17D3">
        <w:t xml:space="preserve">Defined as the mother’s first name for the registrant. </w:t>
      </w:r>
      <w:r w:rsidRPr="005B17D3">
        <w:rPr>
          <w:b/>
        </w:rPr>
        <w:t>Mother’s First Name</w:t>
      </w:r>
      <w:r w:rsidRPr="005B17D3">
        <w:t xml:space="preserve"> is free-text and must </w:t>
      </w:r>
      <w:r w:rsidR="009D1716" w:rsidRPr="005B17D3">
        <w:t>be between 2 and 40 characters.</w:t>
      </w:r>
    </w:p>
    <w:p w14:paraId="1CA5B47C" w14:textId="77777777" w:rsidR="00BE52CE" w:rsidRPr="005B17D3" w:rsidRDefault="00BE52CE" w:rsidP="00EF3896">
      <w:pPr>
        <w:pStyle w:val="ScreenField"/>
      </w:pPr>
      <w:r w:rsidRPr="005B17D3">
        <w:t>Employment Status:</w:t>
      </w:r>
      <w:r w:rsidRPr="005B17D3">
        <w:rPr>
          <w:rStyle w:val="Expandingtext"/>
        </w:rPr>
        <w:t xml:space="preserve"> </w:t>
      </w:r>
      <w:r w:rsidRPr="005B17D3">
        <w:rPr>
          <w:rStyle w:val="Expandingtext"/>
        </w:rPr>
        <w:fldChar w:fldCharType="begin"/>
      </w:r>
      <w:r w:rsidRPr="005B17D3">
        <w:instrText xml:space="preserve"> XE "</w:instrText>
      </w:r>
      <w:r w:rsidRPr="005B17D3">
        <w:rPr>
          <w:rStyle w:val="Expandingtext"/>
        </w:rPr>
        <w:instrText>Employment:</w:instrText>
      </w:r>
      <w:r w:rsidRPr="005B17D3">
        <w:instrText xml:space="preserve">Status:AAP" </w:instrText>
      </w:r>
      <w:r w:rsidRPr="005B17D3">
        <w:rPr>
          <w:rStyle w:val="Expandingtext"/>
        </w:rPr>
        <w:fldChar w:fldCharType="end"/>
      </w:r>
    </w:p>
    <w:p w14:paraId="1C09AB67" w14:textId="77777777" w:rsidR="00BE52CE" w:rsidRPr="005B17D3" w:rsidRDefault="00BE52CE" w:rsidP="00EF3896">
      <w:pPr>
        <w:pStyle w:val="ScreenFieldDesc"/>
      </w:pPr>
      <w:r w:rsidRPr="005B17D3">
        <w:t>Employment</w:t>
      </w:r>
      <w:r w:rsidRPr="005B17D3">
        <w:fldChar w:fldCharType="begin"/>
      </w:r>
      <w:r w:rsidRPr="005B17D3">
        <w:instrText xml:space="preserve"> XE "Employment:Status" </w:instrText>
      </w:r>
      <w:r w:rsidRPr="005B17D3">
        <w:fldChar w:fldCharType="end"/>
      </w:r>
      <w:r w:rsidRPr="005B17D3">
        <w:t xml:space="preserve"> Status is the current employment status of the Veteran. Select from the dropdown.</w:t>
      </w:r>
    </w:p>
    <w:tbl>
      <w:tblPr>
        <w:tblStyle w:val="TableGrid"/>
        <w:tblW w:w="7830" w:type="dxa"/>
        <w:tblInd w:w="805" w:type="dxa"/>
        <w:tblLayout w:type="fixed"/>
        <w:tblLook w:val="04A0" w:firstRow="1" w:lastRow="0" w:firstColumn="1" w:lastColumn="0" w:noHBand="0" w:noVBand="1"/>
        <w:tblDescription w:val="If/then table to determine the employment status of the Veteran."/>
      </w:tblPr>
      <w:tblGrid>
        <w:gridCol w:w="2520"/>
        <w:gridCol w:w="5310"/>
      </w:tblGrid>
      <w:tr w:rsidR="00BE52CE" w:rsidRPr="005B17D3" w14:paraId="3A1F972D" w14:textId="77777777" w:rsidTr="003875C7">
        <w:trPr>
          <w:trHeight w:val="291"/>
          <w:tblHeader/>
        </w:trPr>
        <w:tc>
          <w:tcPr>
            <w:tcW w:w="2520" w:type="dxa"/>
            <w:shd w:val="clear" w:color="auto" w:fill="D9E2F3" w:themeFill="accent1" w:themeFillTint="33"/>
          </w:tcPr>
          <w:p w14:paraId="3A01444B" w14:textId="77777777" w:rsidR="00BE52CE" w:rsidRPr="005B17D3" w:rsidRDefault="00BE52CE" w:rsidP="00EF3896">
            <w:pPr>
              <w:rPr>
                <w:b/>
              </w:rPr>
            </w:pPr>
            <w:r w:rsidRPr="005B17D3">
              <w:rPr>
                <w:b/>
              </w:rPr>
              <w:t>If</w:t>
            </w:r>
          </w:p>
        </w:tc>
        <w:tc>
          <w:tcPr>
            <w:tcW w:w="5310" w:type="dxa"/>
            <w:shd w:val="clear" w:color="auto" w:fill="D9E2F3" w:themeFill="accent1" w:themeFillTint="33"/>
          </w:tcPr>
          <w:p w14:paraId="5DA5BBB9" w14:textId="77777777" w:rsidR="00BE52CE" w:rsidRPr="005B17D3" w:rsidRDefault="00BE52CE" w:rsidP="00EF3896">
            <w:pPr>
              <w:rPr>
                <w:b/>
              </w:rPr>
            </w:pPr>
            <w:r w:rsidRPr="005B17D3">
              <w:rPr>
                <w:b/>
              </w:rPr>
              <w:t>Then</w:t>
            </w:r>
          </w:p>
        </w:tc>
      </w:tr>
      <w:tr w:rsidR="00BE52CE" w:rsidRPr="005B17D3" w14:paraId="78587F03" w14:textId="77777777" w:rsidTr="003875C7">
        <w:trPr>
          <w:trHeight w:val="575"/>
          <w:tblHeader/>
        </w:trPr>
        <w:tc>
          <w:tcPr>
            <w:tcW w:w="2520" w:type="dxa"/>
          </w:tcPr>
          <w:p w14:paraId="68F7738F" w14:textId="77777777" w:rsidR="00BE52CE" w:rsidRPr="005B17D3" w:rsidRDefault="00BE52CE" w:rsidP="00EF3896">
            <w:pPr>
              <w:pStyle w:val="BodyTextBullet2"/>
            </w:pPr>
            <w:r w:rsidRPr="005B17D3">
              <w:t xml:space="preserve">Employment Status is set to </w:t>
            </w:r>
            <w:r w:rsidRPr="005B17D3">
              <w:rPr>
                <w:b/>
              </w:rPr>
              <w:t>Retired</w:t>
            </w:r>
          </w:p>
        </w:tc>
        <w:tc>
          <w:tcPr>
            <w:tcW w:w="5310" w:type="dxa"/>
          </w:tcPr>
          <w:p w14:paraId="78192976" w14:textId="77777777" w:rsidR="00BE52CE" w:rsidRPr="005B17D3" w:rsidRDefault="00BE52CE" w:rsidP="00EF3896">
            <w:pPr>
              <w:pStyle w:val="BodyTextBullet2"/>
            </w:pPr>
            <w:r w:rsidRPr="005B17D3">
              <w:t xml:space="preserve">The </w:t>
            </w:r>
            <w:r w:rsidRPr="005B17D3">
              <w:rPr>
                <w:b/>
              </w:rPr>
              <w:t>Date of Retirement</w:t>
            </w:r>
            <w:r w:rsidRPr="005B17D3">
              <w:t xml:space="preserve"> field may be edited</w:t>
            </w:r>
          </w:p>
        </w:tc>
      </w:tr>
      <w:tr w:rsidR="00BE52CE" w:rsidRPr="005B17D3" w14:paraId="0437DAB5" w14:textId="77777777" w:rsidTr="003875C7">
        <w:trPr>
          <w:trHeight w:val="575"/>
          <w:tblHeader/>
        </w:trPr>
        <w:tc>
          <w:tcPr>
            <w:tcW w:w="2520" w:type="dxa"/>
          </w:tcPr>
          <w:p w14:paraId="760D8CB3" w14:textId="77777777" w:rsidR="00BE52CE" w:rsidRPr="005B17D3" w:rsidRDefault="00BE52CE" w:rsidP="00EF3896">
            <w:pPr>
              <w:pStyle w:val="BodyTextBullet2"/>
            </w:pPr>
            <w:r w:rsidRPr="005B17D3">
              <w:t xml:space="preserve">Employment Status is changed from </w:t>
            </w:r>
            <w:r w:rsidRPr="005B17D3">
              <w:rPr>
                <w:b/>
              </w:rPr>
              <w:t>Retired</w:t>
            </w:r>
            <w:r w:rsidRPr="005B17D3">
              <w:t xml:space="preserve"> to any other value</w:t>
            </w:r>
          </w:p>
        </w:tc>
        <w:tc>
          <w:tcPr>
            <w:tcW w:w="5310" w:type="dxa"/>
          </w:tcPr>
          <w:p w14:paraId="00DB9D8D" w14:textId="77777777" w:rsidR="00BE52CE" w:rsidRPr="005B17D3" w:rsidRDefault="00BE52CE" w:rsidP="00EF3896">
            <w:pPr>
              <w:pStyle w:val="BodyTextBullet2"/>
            </w:pPr>
            <w:r w:rsidRPr="005B17D3">
              <w:t xml:space="preserve">The </w:t>
            </w:r>
            <w:r w:rsidRPr="005B17D3">
              <w:rPr>
                <w:b/>
              </w:rPr>
              <w:t xml:space="preserve">Date of Retirement </w:t>
            </w:r>
            <w:r w:rsidRPr="005B17D3">
              <w:t>field will be deleted.</w:t>
            </w:r>
          </w:p>
        </w:tc>
      </w:tr>
      <w:tr w:rsidR="00BE52CE" w:rsidRPr="005B17D3" w14:paraId="65855791" w14:textId="77777777" w:rsidTr="003875C7">
        <w:trPr>
          <w:trHeight w:val="575"/>
          <w:tblHeader/>
        </w:trPr>
        <w:tc>
          <w:tcPr>
            <w:tcW w:w="2520" w:type="dxa"/>
          </w:tcPr>
          <w:p w14:paraId="6DCDF2DF" w14:textId="77777777" w:rsidR="00BE52CE" w:rsidRPr="005B17D3" w:rsidRDefault="00BE52CE" w:rsidP="00EF3896">
            <w:pPr>
              <w:pStyle w:val="BodyTextBullet2"/>
            </w:pPr>
            <w:r w:rsidRPr="005B17D3">
              <w:t xml:space="preserve">Employment Status is changed to </w:t>
            </w:r>
            <w:r w:rsidRPr="005B17D3">
              <w:rPr>
                <w:b/>
              </w:rPr>
              <w:t>Unknown</w:t>
            </w:r>
            <w:r w:rsidRPr="005B17D3">
              <w:t xml:space="preserve"> or </w:t>
            </w:r>
            <w:r w:rsidRPr="005B17D3">
              <w:rPr>
                <w:b/>
              </w:rPr>
              <w:t>Not Employed</w:t>
            </w:r>
          </w:p>
        </w:tc>
        <w:tc>
          <w:tcPr>
            <w:tcW w:w="5310" w:type="dxa"/>
          </w:tcPr>
          <w:p w14:paraId="10EB454A" w14:textId="77777777" w:rsidR="00BE52CE" w:rsidRPr="005B17D3" w:rsidRDefault="00BE52CE" w:rsidP="00EF3896">
            <w:pPr>
              <w:pStyle w:val="BodyTextBullet2"/>
            </w:pPr>
            <w:r w:rsidRPr="005B17D3">
              <w:t>The following field values will be deleted:</w:t>
            </w:r>
          </w:p>
          <w:p w14:paraId="2CCDEE3E" w14:textId="77777777" w:rsidR="00BE52CE" w:rsidRPr="005B17D3" w:rsidRDefault="00BE52CE" w:rsidP="00EF3896">
            <w:pPr>
              <w:pStyle w:val="ListBullet"/>
            </w:pPr>
            <w:r w:rsidRPr="005B17D3">
              <w:t>Employer Name</w:t>
            </w:r>
          </w:p>
          <w:p w14:paraId="73398980" w14:textId="77777777" w:rsidR="00BE52CE" w:rsidRPr="005B17D3" w:rsidRDefault="00BE52CE" w:rsidP="00EF3896">
            <w:pPr>
              <w:pStyle w:val="ListBullet"/>
            </w:pPr>
            <w:r w:rsidRPr="005B17D3">
              <w:t>Employer Address Group</w:t>
            </w:r>
          </w:p>
          <w:p w14:paraId="015CF08F" w14:textId="77777777" w:rsidR="00BE52CE" w:rsidRPr="005B17D3" w:rsidRDefault="00BE52CE" w:rsidP="00EF3896">
            <w:pPr>
              <w:pStyle w:val="ListBullet"/>
            </w:pPr>
            <w:r w:rsidRPr="005B17D3">
              <w:t>Employer Phone Number</w:t>
            </w:r>
          </w:p>
        </w:tc>
      </w:tr>
    </w:tbl>
    <w:p w14:paraId="2C7FEAF5" w14:textId="59EB3E39" w:rsidR="00BE52CE" w:rsidRPr="005B17D3" w:rsidRDefault="00BE52CE" w:rsidP="00EF3896">
      <w:pPr>
        <w:pStyle w:val="BodyTextBullet2"/>
      </w:pPr>
    </w:p>
    <w:p w14:paraId="42657792" w14:textId="77777777" w:rsidR="00BE52CE" w:rsidRPr="005B17D3" w:rsidRDefault="00BE52CE" w:rsidP="00EF3896">
      <w:pPr>
        <w:pStyle w:val="ScreenField"/>
      </w:pPr>
      <w:r w:rsidRPr="005B17D3">
        <w:t>Date of Retirement</w:t>
      </w:r>
    </w:p>
    <w:p w14:paraId="49A8E937" w14:textId="77777777" w:rsidR="00BE52CE" w:rsidRPr="005B17D3" w:rsidRDefault="00BE52CE" w:rsidP="00EF3896">
      <w:pPr>
        <w:pStyle w:val="ScreenField"/>
      </w:pPr>
      <w:r w:rsidRPr="005B17D3">
        <w:t>Employer Name:</w:t>
      </w:r>
    </w:p>
    <w:p w14:paraId="7467D002" w14:textId="4B586389" w:rsidR="00BE52CE" w:rsidRPr="005B17D3" w:rsidRDefault="00BE52CE" w:rsidP="00EF3896">
      <w:pPr>
        <w:pStyle w:val="ScreenFieldDesc"/>
      </w:pPr>
      <w:r w:rsidRPr="005B17D3">
        <w:t>The registrant’s employer’s name is a free t</w:t>
      </w:r>
      <w:r w:rsidR="0041000D" w:rsidRPr="005B17D3">
        <w:t>ext field of 1 – 40 characters.</w:t>
      </w:r>
    </w:p>
    <w:p w14:paraId="4DA3DEBA" w14:textId="77777777" w:rsidR="00BE52CE" w:rsidRPr="005B17D3" w:rsidRDefault="00BE52CE" w:rsidP="00EF3896">
      <w:pPr>
        <w:pStyle w:val="ScreenField"/>
      </w:pPr>
      <w:r w:rsidRPr="005B17D3">
        <w:t>Occupation:</w:t>
      </w:r>
    </w:p>
    <w:p w14:paraId="17C786FE" w14:textId="025EA65F" w:rsidR="00BE52CE" w:rsidRPr="005B17D3" w:rsidRDefault="00BE52CE" w:rsidP="00EF3896">
      <w:pPr>
        <w:pStyle w:val="ScreenFieldDesc"/>
      </w:pPr>
      <w:r w:rsidRPr="005B17D3">
        <w:t>The registrant’s occupation is a free t</w:t>
      </w:r>
      <w:r w:rsidR="0041000D" w:rsidRPr="005B17D3">
        <w:t>ext field of 1 – 40 characters.</w:t>
      </w:r>
    </w:p>
    <w:p w14:paraId="5C926B01" w14:textId="77777777" w:rsidR="00BE52CE" w:rsidRPr="005B17D3" w:rsidRDefault="00BE52CE" w:rsidP="00EF3896">
      <w:pPr>
        <w:pStyle w:val="ScreenField"/>
      </w:pPr>
      <w:r w:rsidRPr="005B17D3">
        <w:t>Country:</w:t>
      </w:r>
    </w:p>
    <w:p w14:paraId="781FF00F" w14:textId="77777777" w:rsidR="00BE52CE" w:rsidRPr="005B17D3" w:rsidRDefault="00BE52CE" w:rsidP="00EF3896">
      <w:pPr>
        <w:pStyle w:val="ScreenFieldDesc"/>
      </w:pPr>
      <w:r w:rsidRPr="005B17D3">
        <w:t>The registrant’s employer’s country location. Select from the dropdown.</w:t>
      </w:r>
    </w:p>
    <w:p w14:paraId="7C496276" w14:textId="77777777" w:rsidR="00BE52CE" w:rsidRPr="005B17D3" w:rsidRDefault="00BE52CE" w:rsidP="00EF3896">
      <w:pPr>
        <w:pStyle w:val="RulesandMore"/>
      </w:pPr>
      <w:r w:rsidRPr="005B17D3">
        <w:t>More...</w:t>
      </w:r>
    </w:p>
    <w:p w14:paraId="2653422E" w14:textId="29CE5379" w:rsidR="00BE52CE" w:rsidRPr="005B17D3" w:rsidRDefault="00BE52CE" w:rsidP="00EF3896">
      <w:pPr>
        <w:pStyle w:val="RulesandMore"/>
        <w:rPr>
          <w:b w:val="0"/>
          <w:i w:val="0"/>
        </w:rPr>
      </w:pPr>
      <w:r w:rsidRPr="005B17D3">
        <w:rPr>
          <w:b w:val="0"/>
          <w:i w:val="0"/>
        </w:rPr>
        <w:t xml:space="preserve">Determine </w:t>
      </w:r>
      <w:r w:rsidR="006204FA" w:rsidRPr="005B17D3">
        <w:rPr>
          <w:b w:val="0"/>
          <w:i w:val="0"/>
        </w:rPr>
        <w:t>Veterans</w:t>
      </w:r>
      <w:r w:rsidRPr="005B17D3">
        <w:rPr>
          <w:b w:val="0"/>
          <w:i w:val="0"/>
        </w:rPr>
        <w:t xml:space="preserve"> employer’s country location. </w:t>
      </w:r>
    </w:p>
    <w:p w14:paraId="631E952F" w14:textId="77777777" w:rsidR="00BE52CE" w:rsidRPr="005B17D3" w:rsidRDefault="00BE52CE" w:rsidP="00EF3896">
      <w:pPr>
        <w:pStyle w:val="BodyTextBullet2"/>
      </w:pPr>
    </w:p>
    <w:tbl>
      <w:tblPr>
        <w:tblStyle w:val="TableGrid"/>
        <w:tblW w:w="7830" w:type="dxa"/>
        <w:tblInd w:w="805" w:type="dxa"/>
        <w:tblLayout w:type="fixed"/>
        <w:tblLook w:val="04A0" w:firstRow="1" w:lastRow="0" w:firstColumn="1" w:lastColumn="0" w:noHBand="0" w:noVBand="1"/>
        <w:tblDescription w:val="If/then table to determine the Veteran’s employer’s country location. "/>
      </w:tblPr>
      <w:tblGrid>
        <w:gridCol w:w="2520"/>
        <w:gridCol w:w="5310"/>
      </w:tblGrid>
      <w:tr w:rsidR="00BE52CE" w:rsidRPr="005B17D3" w14:paraId="69781EA5" w14:textId="77777777" w:rsidTr="003875C7">
        <w:trPr>
          <w:trHeight w:val="291"/>
          <w:tblHeader/>
        </w:trPr>
        <w:tc>
          <w:tcPr>
            <w:tcW w:w="2520" w:type="dxa"/>
            <w:shd w:val="clear" w:color="auto" w:fill="D9E2F3" w:themeFill="accent1" w:themeFillTint="33"/>
          </w:tcPr>
          <w:p w14:paraId="274E07F0" w14:textId="77777777" w:rsidR="00BE52CE" w:rsidRPr="005B17D3" w:rsidRDefault="00BE52CE" w:rsidP="00EF3896">
            <w:pPr>
              <w:rPr>
                <w:b/>
              </w:rPr>
            </w:pPr>
            <w:r w:rsidRPr="005B17D3">
              <w:rPr>
                <w:b/>
              </w:rPr>
              <w:t>If</w:t>
            </w:r>
          </w:p>
        </w:tc>
        <w:tc>
          <w:tcPr>
            <w:tcW w:w="5310" w:type="dxa"/>
            <w:shd w:val="clear" w:color="auto" w:fill="D9E2F3" w:themeFill="accent1" w:themeFillTint="33"/>
          </w:tcPr>
          <w:p w14:paraId="7793502F" w14:textId="77777777" w:rsidR="00BE52CE" w:rsidRPr="005B17D3" w:rsidRDefault="00BE52CE" w:rsidP="00EF3896">
            <w:pPr>
              <w:rPr>
                <w:b/>
              </w:rPr>
            </w:pPr>
            <w:r w:rsidRPr="005B17D3">
              <w:rPr>
                <w:b/>
              </w:rPr>
              <w:t>Then</w:t>
            </w:r>
          </w:p>
        </w:tc>
      </w:tr>
      <w:tr w:rsidR="00BE52CE" w:rsidRPr="005B17D3" w14:paraId="1EC4551D" w14:textId="77777777" w:rsidTr="003875C7">
        <w:trPr>
          <w:trHeight w:val="575"/>
          <w:tblHeader/>
        </w:trPr>
        <w:tc>
          <w:tcPr>
            <w:tcW w:w="2520" w:type="dxa"/>
          </w:tcPr>
          <w:p w14:paraId="403C9EA5" w14:textId="6D2A87D8" w:rsidR="00BE52CE" w:rsidRPr="005B17D3" w:rsidRDefault="002728E2" w:rsidP="00EF3896">
            <w:pPr>
              <w:pStyle w:val="BodyTextBullet2"/>
            </w:pPr>
            <w:r w:rsidRPr="005B17D3">
              <w:t>A</w:t>
            </w:r>
            <w:r w:rsidR="00BE52CE" w:rsidRPr="005B17D3">
              <w:t xml:space="preserve">ny country other than </w:t>
            </w:r>
            <w:r w:rsidR="00BE52CE" w:rsidRPr="005B17D3">
              <w:rPr>
                <w:b/>
              </w:rPr>
              <w:t>United States</w:t>
            </w:r>
            <w:r w:rsidR="00BE52CE" w:rsidRPr="005B17D3">
              <w:t xml:space="preserve"> is selected </w:t>
            </w:r>
          </w:p>
        </w:tc>
        <w:tc>
          <w:tcPr>
            <w:tcW w:w="5310" w:type="dxa"/>
          </w:tcPr>
          <w:p w14:paraId="709EFFB2" w14:textId="77777777" w:rsidR="00BE52CE" w:rsidRPr="005B17D3" w:rsidRDefault="00BE52CE" w:rsidP="00EF3896">
            <w:pPr>
              <w:pStyle w:val="BodyTextBullet2"/>
            </w:pPr>
            <w:r w:rsidRPr="005B17D3">
              <w:rPr>
                <w:b/>
              </w:rPr>
              <w:t>Zip Code</w:t>
            </w:r>
            <w:r w:rsidRPr="005B17D3">
              <w:t xml:space="preserve"> and </w:t>
            </w:r>
            <w:r w:rsidRPr="005B17D3">
              <w:rPr>
                <w:b/>
              </w:rPr>
              <w:t>State</w:t>
            </w:r>
            <w:r w:rsidRPr="005B17D3">
              <w:t xml:space="preserve"> fields will not display. Instead, </w:t>
            </w:r>
            <w:r w:rsidRPr="005B17D3">
              <w:rPr>
                <w:b/>
              </w:rPr>
              <w:t>Province</w:t>
            </w:r>
            <w:r w:rsidRPr="005B17D3">
              <w:t xml:space="preserve"> and </w:t>
            </w:r>
            <w:r w:rsidRPr="005B17D3">
              <w:rPr>
                <w:b/>
              </w:rPr>
              <w:t>Postal Code</w:t>
            </w:r>
            <w:r w:rsidRPr="005B17D3">
              <w:t xml:space="preserve"> fields will be displayed.</w:t>
            </w:r>
          </w:p>
        </w:tc>
      </w:tr>
    </w:tbl>
    <w:p w14:paraId="6D020057" w14:textId="77777777" w:rsidR="00BE52CE" w:rsidRPr="005B17D3" w:rsidRDefault="00BE52CE" w:rsidP="00EF3896">
      <w:pPr>
        <w:pStyle w:val="BodyTextBullet2"/>
      </w:pPr>
    </w:p>
    <w:p w14:paraId="00D3FC66" w14:textId="77777777" w:rsidR="00BE52CE" w:rsidRPr="005B17D3" w:rsidRDefault="00BE52CE" w:rsidP="00EF3896">
      <w:pPr>
        <w:pStyle w:val="ScreenField"/>
        <w:rPr>
          <w:rStyle w:val="StyleDrop-downhotspot11ptUnderline"/>
          <w:bCs w:val="0"/>
          <w:iCs w:val="0"/>
          <w:sz w:val="24"/>
          <w:u w:val="none"/>
        </w:rPr>
      </w:pPr>
      <w:r w:rsidRPr="005B17D3">
        <w:rPr>
          <w:rStyle w:val="StyleDrop-downhotspot11ptUnderline"/>
          <w:bCs w:val="0"/>
          <w:iCs w:val="0"/>
          <w:sz w:val="24"/>
          <w:u w:val="none"/>
        </w:rPr>
        <w:t>Address</w:t>
      </w:r>
      <w:r w:rsidRPr="005B17D3">
        <w:rPr>
          <w:rStyle w:val="StyleDrop-downhotspot11ptUnderline"/>
          <w:bCs w:val="0"/>
          <w:iCs w:val="0"/>
          <w:sz w:val="24"/>
          <w:u w:val="none"/>
        </w:rPr>
        <w:fldChar w:fldCharType="begin"/>
      </w:r>
      <w:r w:rsidRPr="005B17D3">
        <w:instrText xml:space="preserve"> XE "Address:Line 1:Employer AAP" </w:instrText>
      </w:r>
      <w:r w:rsidRPr="005B17D3">
        <w:rPr>
          <w:rStyle w:val="StyleDrop-downhotspot11ptUnderline"/>
          <w:bCs w:val="0"/>
          <w:iCs w:val="0"/>
          <w:sz w:val="24"/>
          <w:u w:val="none"/>
        </w:rPr>
        <w:fldChar w:fldCharType="end"/>
      </w:r>
      <w:r w:rsidRPr="005B17D3">
        <w:rPr>
          <w:rStyle w:val="StyleDrop-downhotspot11ptUnderline"/>
          <w:bCs w:val="0"/>
          <w:iCs w:val="0"/>
          <w:sz w:val="24"/>
          <w:u w:val="none"/>
        </w:rPr>
        <w:t xml:space="preserve"> Line 1:</w:t>
      </w:r>
    </w:p>
    <w:p w14:paraId="7D3C1BCF" w14:textId="159879EC" w:rsidR="00BE52CE" w:rsidRPr="005B17D3" w:rsidRDefault="00BE52CE" w:rsidP="00EF3896">
      <w:pPr>
        <w:pStyle w:val="ScreenFieldDesc"/>
      </w:pPr>
      <w:r w:rsidRPr="005B17D3">
        <w:t>The employer’s address</w:t>
      </w:r>
      <w:r w:rsidRPr="005B17D3" w:rsidDel="00281C92">
        <w:t xml:space="preserve"> </w:t>
      </w:r>
      <w:r w:rsidRPr="005B17D3">
        <w:t xml:space="preserve">is a free-text field of 1 – 35 characters. </w:t>
      </w:r>
      <w:r w:rsidRPr="005B17D3">
        <w:rPr>
          <w:b/>
        </w:rPr>
        <w:t>Address Line 1</w:t>
      </w:r>
      <w:r w:rsidRPr="005B17D3">
        <w:t xml:space="preserve"> is the number and street or post o</w:t>
      </w:r>
      <w:r w:rsidR="0041000D" w:rsidRPr="005B17D3">
        <w:t>ffice box of a mailing address.</w:t>
      </w:r>
    </w:p>
    <w:p w14:paraId="0603CEDC" w14:textId="77777777" w:rsidR="00BE52CE" w:rsidRPr="005B17D3" w:rsidRDefault="00BE52CE" w:rsidP="00EF3896">
      <w:pPr>
        <w:pStyle w:val="ScreenField"/>
        <w:rPr>
          <w:rStyle w:val="StyleDrop-downhotspot11ptUnderline"/>
          <w:bCs w:val="0"/>
          <w:iCs w:val="0"/>
          <w:sz w:val="24"/>
          <w:u w:val="none"/>
        </w:rPr>
      </w:pPr>
      <w:r w:rsidRPr="005B17D3">
        <w:rPr>
          <w:rStyle w:val="StyleDrop-downhotspot11ptUnderline"/>
          <w:bCs w:val="0"/>
          <w:iCs w:val="0"/>
          <w:sz w:val="24"/>
          <w:u w:val="none"/>
        </w:rPr>
        <w:t>Address</w:t>
      </w:r>
      <w:r w:rsidRPr="005B17D3">
        <w:rPr>
          <w:rStyle w:val="StyleDrop-downhotspot11ptUnderline"/>
          <w:bCs w:val="0"/>
          <w:iCs w:val="0"/>
          <w:sz w:val="24"/>
          <w:u w:val="none"/>
        </w:rPr>
        <w:fldChar w:fldCharType="begin"/>
      </w:r>
      <w:r w:rsidRPr="005B17D3">
        <w:instrText xml:space="preserve"> XE "Address:Line 2:Employer AAP" </w:instrText>
      </w:r>
      <w:r w:rsidRPr="005B17D3">
        <w:rPr>
          <w:rStyle w:val="StyleDrop-downhotspot11ptUnderline"/>
          <w:bCs w:val="0"/>
          <w:iCs w:val="0"/>
          <w:sz w:val="24"/>
          <w:u w:val="none"/>
        </w:rPr>
        <w:fldChar w:fldCharType="end"/>
      </w:r>
      <w:r w:rsidRPr="005B17D3">
        <w:rPr>
          <w:rStyle w:val="StyleDrop-downhotspot11ptUnderline"/>
          <w:bCs w:val="0"/>
          <w:iCs w:val="0"/>
          <w:sz w:val="24"/>
          <w:u w:val="none"/>
        </w:rPr>
        <w:t xml:space="preserve"> Line 2:</w:t>
      </w:r>
    </w:p>
    <w:p w14:paraId="7E27A0B4" w14:textId="16DA5B16" w:rsidR="00BE52CE" w:rsidRPr="005B17D3" w:rsidRDefault="00BE52CE" w:rsidP="00EF3896">
      <w:pPr>
        <w:pStyle w:val="ScreenFieldDesc"/>
        <w:rPr>
          <w:rStyle w:val="StyleDrop-downhotspot11ptUnderline"/>
          <w:bCs w:val="0"/>
          <w:iCs w:val="0"/>
          <w:sz w:val="24"/>
          <w:u w:val="none"/>
        </w:rPr>
      </w:pPr>
      <w:r w:rsidRPr="005B17D3">
        <w:t>The employer’s address</w:t>
      </w:r>
      <w:r w:rsidRPr="005B17D3" w:rsidDel="00A44546">
        <w:t xml:space="preserve"> </w:t>
      </w:r>
      <w:r w:rsidRPr="005B17D3">
        <w:t xml:space="preserve">is a free-text field of 1 – 30 characters. </w:t>
      </w:r>
      <w:r w:rsidRPr="005B17D3">
        <w:rPr>
          <w:b/>
        </w:rPr>
        <w:t>Address Line 2</w:t>
      </w:r>
      <w:r w:rsidRPr="005B17D3">
        <w:t xml:space="preserve"> is the text supplemental to the number and street of </w:t>
      </w:r>
      <w:r w:rsidR="0041000D" w:rsidRPr="005B17D3">
        <w:t>a mailing address.</w:t>
      </w:r>
    </w:p>
    <w:p w14:paraId="514D147F" w14:textId="77777777" w:rsidR="00BE52CE" w:rsidRPr="005B17D3" w:rsidRDefault="00BE52CE" w:rsidP="00EF3896">
      <w:pPr>
        <w:pStyle w:val="ScreenField"/>
        <w:rPr>
          <w:rStyle w:val="StyleDrop-downhotspot11ptUnderline"/>
          <w:bCs w:val="0"/>
          <w:iCs w:val="0"/>
          <w:sz w:val="24"/>
          <w:u w:val="none"/>
        </w:rPr>
      </w:pPr>
      <w:r w:rsidRPr="005B17D3">
        <w:rPr>
          <w:rStyle w:val="StyleDrop-downhotspot11ptUnderline"/>
          <w:bCs w:val="0"/>
          <w:iCs w:val="0"/>
          <w:sz w:val="24"/>
          <w:u w:val="none"/>
        </w:rPr>
        <w:t>Address</w:t>
      </w:r>
      <w:r w:rsidRPr="005B17D3">
        <w:rPr>
          <w:rStyle w:val="StyleDrop-downhotspot11ptUnderline"/>
          <w:bCs w:val="0"/>
          <w:iCs w:val="0"/>
          <w:sz w:val="24"/>
          <w:u w:val="none"/>
        </w:rPr>
        <w:fldChar w:fldCharType="begin"/>
      </w:r>
      <w:r w:rsidRPr="005B17D3">
        <w:instrText xml:space="preserve"> XE "Address:Line 3:Employer AAP" </w:instrText>
      </w:r>
      <w:r w:rsidRPr="005B17D3">
        <w:rPr>
          <w:rStyle w:val="StyleDrop-downhotspot11ptUnderline"/>
          <w:bCs w:val="0"/>
          <w:iCs w:val="0"/>
          <w:sz w:val="24"/>
          <w:u w:val="none"/>
        </w:rPr>
        <w:fldChar w:fldCharType="end"/>
      </w:r>
      <w:r w:rsidRPr="005B17D3">
        <w:rPr>
          <w:rStyle w:val="StyleDrop-downhotspot11ptUnderline"/>
          <w:bCs w:val="0"/>
          <w:iCs w:val="0"/>
          <w:sz w:val="24"/>
          <w:u w:val="none"/>
        </w:rPr>
        <w:t xml:space="preserve"> Line 3:</w:t>
      </w:r>
    </w:p>
    <w:p w14:paraId="5CF99C86" w14:textId="14800450" w:rsidR="00BE52CE" w:rsidRPr="005B17D3" w:rsidRDefault="00BE52CE" w:rsidP="00EF3896">
      <w:pPr>
        <w:pStyle w:val="ScreenFieldDesc"/>
        <w:rPr>
          <w:rStyle w:val="StyleDrop-downhotspot11ptUnderline"/>
          <w:bCs w:val="0"/>
          <w:iCs w:val="0"/>
          <w:sz w:val="24"/>
          <w:u w:val="none"/>
        </w:rPr>
      </w:pPr>
      <w:r w:rsidRPr="005B17D3">
        <w:t>The employer’s address</w:t>
      </w:r>
      <w:r w:rsidRPr="005B17D3" w:rsidDel="00A44546">
        <w:t xml:space="preserve"> </w:t>
      </w:r>
      <w:r w:rsidRPr="005B17D3">
        <w:t xml:space="preserve">is a free-text field of 1 – 30 characters. </w:t>
      </w:r>
      <w:r w:rsidRPr="005B17D3">
        <w:rPr>
          <w:b/>
        </w:rPr>
        <w:t>Address Line 3</w:t>
      </w:r>
      <w:r w:rsidRPr="005B17D3">
        <w:t xml:space="preserve"> is the text supplemental to the number a</w:t>
      </w:r>
      <w:r w:rsidR="0041000D" w:rsidRPr="005B17D3">
        <w:t>nd street of a mailing address.</w:t>
      </w:r>
    </w:p>
    <w:p w14:paraId="6EF697AB" w14:textId="77777777" w:rsidR="00BE52CE" w:rsidRPr="005B17D3" w:rsidRDefault="00BE52CE" w:rsidP="00EF3896">
      <w:pPr>
        <w:pStyle w:val="ScreenField"/>
      </w:pPr>
      <w:r w:rsidRPr="005B17D3">
        <w:rPr>
          <w:rStyle w:val="StyleDrop-downhotspot11ptUnderline"/>
          <w:bCs w:val="0"/>
          <w:iCs w:val="0"/>
          <w:sz w:val="24"/>
          <w:u w:val="none"/>
        </w:rPr>
        <w:t>Zip</w:t>
      </w:r>
      <w:r w:rsidRPr="005B17D3">
        <w:t xml:space="preserve"> </w:t>
      </w:r>
      <w:r w:rsidRPr="005B17D3">
        <w:rPr>
          <w:rStyle w:val="StyleDrop-downhotspot11ptUnderline"/>
          <w:bCs w:val="0"/>
          <w:iCs w:val="0"/>
          <w:sz w:val="24"/>
          <w:u w:val="none"/>
        </w:rPr>
        <w:t>Code</w:t>
      </w:r>
      <w:r w:rsidRPr="005B17D3">
        <w:t>:</w:t>
      </w:r>
    </w:p>
    <w:p w14:paraId="052576E8" w14:textId="77777777" w:rsidR="00BE52CE" w:rsidRPr="005B17D3" w:rsidRDefault="00BE52CE" w:rsidP="00EF3896">
      <w:pPr>
        <w:pStyle w:val="ScreenFieldDesc"/>
      </w:pPr>
      <w:r w:rsidRPr="005B17D3">
        <w:t>A free-text field of 5 – 10 characters which displays the employer’s zip code</w:t>
      </w:r>
      <w:r w:rsidRPr="005B17D3">
        <w:fldChar w:fldCharType="begin"/>
      </w:r>
      <w:r w:rsidRPr="005B17D3">
        <w:instrText xml:space="preserve"> XE “Zip Code:AAP” </w:instrText>
      </w:r>
      <w:r w:rsidRPr="005B17D3">
        <w:fldChar w:fldCharType="end"/>
      </w:r>
      <w:r w:rsidRPr="005B17D3">
        <w:t>.</w:t>
      </w:r>
    </w:p>
    <w:p w14:paraId="4401407E" w14:textId="643AB302" w:rsidR="00BE52CE" w:rsidRPr="005B17D3" w:rsidRDefault="00BE52CE" w:rsidP="00EF3896">
      <w:pPr>
        <w:pStyle w:val="ScreenFieldDesc"/>
        <w:rPr>
          <w:rStyle w:val="StyleDrop-downhotspot11ptUnderline"/>
          <w:bCs w:val="0"/>
          <w:iCs w:val="0"/>
          <w:sz w:val="24"/>
          <w:u w:val="none"/>
        </w:rPr>
      </w:pPr>
      <w:r w:rsidRPr="005B17D3">
        <w:t xml:space="preserve">Zip Code is the mail code used for mail delivery within the USA only. The </w:t>
      </w:r>
      <w:r w:rsidRPr="005B17D3">
        <w:rPr>
          <w:b/>
        </w:rPr>
        <w:t>Zip Code</w:t>
      </w:r>
      <w:r w:rsidRPr="005B17D3">
        <w:t xml:space="preserve"> field will not display If anything other than </w:t>
      </w:r>
      <w:r w:rsidRPr="005B17D3">
        <w:rPr>
          <w:b/>
          <w:bCs/>
        </w:rPr>
        <w:t>United States</w:t>
      </w:r>
      <w:r w:rsidRPr="005B17D3">
        <w:t xml:space="preserve"> is selected in the </w:t>
      </w:r>
      <w:r w:rsidRPr="005B17D3">
        <w:rPr>
          <w:b/>
        </w:rPr>
        <w:t xml:space="preserve">Country </w:t>
      </w:r>
      <w:r w:rsidRPr="005B17D3">
        <w:t>field.</w:t>
      </w:r>
    </w:p>
    <w:p w14:paraId="7F140041" w14:textId="77777777" w:rsidR="00BE52CE" w:rsidRPr="005B17D3" w:rsidRDefault="00BE52CE" w:rsidP="00EF3896">
      <w:pPr>
        <w:pStyle w:val="ScreenField"/>
      </w:pPr>
      <w:r w:rsidRPr="005B17D3">
        <w:rPr>
          <w:rStyle w:val="StyleDrop-downhotspot11ptUnderline"/>
          <w:bCs w:val="0"/>
          <w:iCs w:val="0"/>
          <w:sz w:val="24"/>
          <w:u w:val="none"/>
        </w:rPr>
        <w:t>City</w:t>
      </w:r>
      <w:r w:rsidRPr="005B17D3">
        <w:t>:</w:t>
      </w:r>
    </w:p>
    <w:p w14:paraId="5D78A95D" w14:textId="7A327DE9" w:rsidR="00BE52CE" w:rsidRPr="005B17D3" w:rsidRDefault="00BE52CE" w:rsidP="00EF3896">
      <w:pPr>
        <w:pStyle w:val="ScreenFieldDesc"/>
        <w:rPr>
          <w:rStyle w:val="StyleDrop-downhotspot11ptUnderline"/>
          <w:bCs w:val="0"/>
          <w:iCs w:val="0"/>
          <w:sz w:val="24"/>
          <w:u w:val="none"/>
        </w:rPr>
      </w:pPr>
      <w:r w:rsidRPr="005B17D3">
        <w:t>The employer’s city</w:t>
      </w:r>
      <w:r w:rsidRPr="005B17D3" w:rsidDel="00A44546">
        <w:t xml:space="preserve"> </w:t>
      </w:r>
      <w:r w:rsidRPr="005B17D3">
        <w:t>is a free-text field of 1 – 15 characters</w:t>
      </w:r>
      <w:r w:rsidRPr="005B17D3">
        <w:fldChar w:fldCharType="begin"/>
      </w:r>
      <w:r w:rsidRPr="005B17D3">
        <w:instrText xml:space="preserve"> XE “</w:instrText>
      </w:r>
      <w:r w:rsidRPr="005B17D3">
        <w:rPr>
          <w:b/>
        </w:rPr>
        <w:instrText>City</w:instrText>
      </w:r>
      <w:r w:rsidRPr="005B17D3">
        <w:instrText xml:space="preserve">:AAP” </w:instrText>
      </w:r>
      <w:r w:rsidRPr="005B17D3">
        <w:fldChar w:fldCharType="end"/>
      </w:r>
    </w:p>
    <w:p w14:paraId="79063A3C" w14:textId="77777777" w:rsidR="00BE52CE" w:rsidRPr="005B17D3" w:rsidRDefault="00BE52CE" w:rsidP="00EF3896">
      <w:pPr>
        <w:pStyle w:val="ScreenField"/>
      </w:pPr>
      <w:r w:rsidRPr="005B17D3">
        <w:rPr>
          <w:rStyle w:val="StyleDrop-downhotspot11ptUnderline"/>
          <w:bCs w:val="0"/>
          <w:iCs w:val="0"/>
          <w:sz w:val="24"/>
          <w:u w:val="none"/>
        </w:rPr>
        <w:t>State/Province</w:t>
      </w:r>
      <w:r w:rsidRPr="005B17D3">
        <w:t>:</w:t>
      </w:r>
    </w:p>
    <w:p w14:paraId="7EF50DBF" w14:textId="77777777" w:rsidR="00BE52CE" w:rsidRPr="005B17D3" w:rsidRDefault="00BE52CE" w:rsidP="00EF3896">
      <w:pPr>
        <w:pStyle w:val="ScreenFieldDesc"/>
      </w:pPr>
      <w:r w:rsidRPr="005B17D3">
        <w:rPr>
          <w:b/>
        </w:rPr>
        <w:t>State</w:t>
      </w:r>
      <w:r w:rsidRPr="005B17D3">
        <w:t>: Enter the full state name associated with the employer’s address</w:t>
      </w:r>
      <w:r w:rsidRPr="005B17D3">
        <w:fldChar w:fldCharType="begin"/>
      </w:r>
      <w:r w:rsidRPr="005B17D3">
        <w:instrText xml:space="preserve"> XE “</w:instrText>
      </w:r>
      <w:r w:rsidRPr="005B17D3">
        <w:rPr>
          <w:b/>
        </w:rPr>
        <w:instrText>State/Province</w:instrText>
      </w:r>
      <w:r w:rsidRPr="005B17D3">
        <w:instrText xml:space="preserve">:AAP” </w:instrText>
      </w:r>
      <w:r w:rsidRPr="005B17D3">
        <w:fldChar w:fldCharType="end"/>
      </w:r>
      <w:r w:rsidRPr="005B17D3">
        <w:t>.</w:t>
      </w:r>
    </w:p>
    <w:p w14:paraId="1A1D65A1" w14:textId="77777777" w:rsidR="00BE52CE" w:rsidRPr="005B17D3" w:rsidRDefault="00BE52CE" w:rsidP="00EF3896">
      <w:pPr>
        <w:pStyle w:val="ScreenFieldDesc"/>
      </w:pPr>
      <w:r w:rsidRPr="005B17D3">
        <w:t>U.S. addresses should follow the standard U.S. Postal Service (USPS) format as closely as possible. USPS Publication 28 outlines those standards. The Veterans Health Administration (VHA) has a standard list of values for States and Counties.</w:t>
      </w:r>
    </w:p>
    <w:p w14:paraId="74D09419" w14:textId="77777777" w:rsidR="00BE52CE" w:rsidRPr="005B17D3" w:rsidRDefault="00BE52CE" w:rsidP="00EF3896">
      <w:pPr>
        <w:pStyle w:val="ScreenFieldDesc"/>
        <w:rPr>
          <w:color w:val="0000FF"/>
          <w:u w:val="single"/>
        </w:rPr>
      </w:pPr>
      <w:r w:rsidRPr="005B17D3">
        <w:t xml:space="preserve">To view a standard list of values for States and Counties, visit the </w:t>
      </w:r>
      <w:r w:rsidRPr="005B17D3">
        <w:rPr>
          <w:b/>
          <w:bCs/>
        </w:rPr>
        <w:t>Administrative Data Quality Council Intranet Site</w:t>
      </w:r>
      <w:r w:rsidRPr="005B17D3">
        <w:rPr>
          <w:bCs/>
        </w:rPr>
        <w:t>.</w:t>
      </w:r>
    </w:p>
    <w:p w14:paraId="00CE6F48" w14:textId="77777777" w:rsidR="00BE52CE" w:rsidRPr="005B17D3" w:rsidRDefault="00BE52CE" w:rsidP="00EF3896">
      <w:pPr>
        <w:pStyle w:val="ScreenFieldDesc"/>
      </w:pPr>
      <w:r w:rsidRPr="005B17D3">
        <w:rPr>
          <w:b/>
        </w:rPr>
        <w:t>Province</w:t>
      </w:r>
      <w:r w:rsidRPr="005B17D3">
        <w:t xml:space="preserve">: Enter the full province name if a country other than </w:t>
      </w:r>
      <w:r w:rsidRPr="005B17D3">
        <w:rPr>
          <w:b/>
        </w:rPr>
        <w:t>United States</w:t>
      </w:r>
      <w:r w:rsidRPr="005B17D3">
        <w:t xml:space="preserve"> is selected. </w:t>
      </w:r>
      <w:r w:rsidRPr="005B17D3">
        <w:rPr>
          <w:i/>
        </w:rPr>
        <w:t>Province</w:t>
      </w:r>
      <w:r w:rsidRPr="005B17D3">
        <w:t xml:space="preserve"> can be up to 20 characters in length.</w:t>
      </w:r>
    </w:p>
    <w:p w14:paraId="4BED1562" w14:textId="794662EA" w:rsidR="00BE52CE" w:rsidRPr="005B17D3" w:rsidRDefault="00BE52CE" w:rsidP="00EF3896">
      <w:pPr>
        <w:pStyle w:val="ScreenFieldDesc"/>
      </w:pPr>
      <w:r w:rsidRPr="005B17D3">
        <w:t>Province is not a required field.</w:t>
      </w:r>
      <w:r w:rsidRPr="005B17D3" w:rsidDel="00DA033F">
        <w:t xml:space="preserve"> </w:t>
      </w:r>
    </w:p>
    <w:p w14:paraId="615A3963" w14:textId="77777777" w:rsidR="00BE52CE" w:rsidRPr="005B17D3" w:rsidRDefault="00BE52CE" w:rsidP="00EF3896">
      <w:pPr>
        <w:pStyle w:val="ScreenField"/>
      </w:pPr>
      <w:r w:rsidRPr="005B17D3">
        <w:t>County/Postal Code:</w:t>
      </w:r>
    </w:p>
    <w:p w14:paraId="5D5878F5" w14:textId="77777777" w:rsidR="00BE52CE" w:rsidRPr="005B17D3" w:rsidRDefault="00BE52CE" w:rsidP="00EF3896">
      <w:pPr>
        <w:pStyle w:val="ScreenFieldDesc"/>
      </w:pPr>
      <w:r w:rsidRPr="005B17D3">
        <w:rPr>
          <w:b/>
        </w:rPr>
        <w:t>County</w:t>
      </w:r>
      <w:r w:rsidRPr="005B17D3">
        <w:t xml:space="preserve">: Enter the county in which the employer lives (not required). </w:t>
      </w:r>
      <w:r w:rsidRPr="005B17D3">
        <w:fldChar w:fldCharType="begin"/>
      </w:r>
      <w:r w:rsidRPr="005B17D3">
        <w:instrText xml:space="preserve"> XE “</w:instrText>
      </w:r>
      <w:r w:rsidRPr="005B17D3">
        <w:rPr>
          <w:b/>
        </w:rPr>
        <w:instrText>County/Postal Code</w:instrText>
      </w:r>
      <w:r w:rsidRPr="005B17D3">
        <w:instrText xml:space="preserve">:AAP” </w:instrText>
      </w:r>
      <w:r w:rsidRPr="005B17D3">
        <w:fldChar w:fldCharType="end"/>
      </w:r>
    </w:p>
    <w:p w14:paraId="262541B9" w14:textId="77777777" w:rsidR="00BE52CE" w:rsidRPr="005B17D3" w:rsidRDefault="00BE52CE" w:rsidP="00EF3896">
      <w:pPr>
        <w:pStyle w:val="ScreenFieldDesc"/>
      </w:pPr>
      <w:r w:rsidRPr="005B17D3">
        <w:t>U.S. addresses should follow the standard U.S. Postal Service (USPS) format as closely as possible. USPS Publication 28 outlines those standards. The Veterans Health Administration (VHA) has a standard list of values for States and Counties.</w:t>
      </w:r>
    </w:p>
    <w:p w14:paraId="7E570D33" w14:textId="77777777" w:rsidR="00BE52CE" w:rsidRPr="005B17D3" w:rsidRDefault="00BE52CE" w:rsidP="00EF3896">
      <w:pPr>
        <w:pStyle w:val="ScreenFieldDesc"/>
        <w:rPr>
          <w:color w:val="0000FF"/>
          <w:u w:val="single"/>
        </w:rPr>
      </w:pPr>
      <w:r w:rsidRPr="005B17D3">
        <w:t xml:space="preserve">To view a standard list of values for States and Counties, visit the </w:t>
      </w:r>
      <w:r w:rsidRPr="005B17D3">
        <w:rPr>
          <w:b/>
          <w:bCs/>
        </w:rPr>
        <w:t>Administrative Data Quality Council Intranet Site</w:t>
      </w:r>
      <w:r w:rsidRPr="005B17D3">
        <w:rPr>
          <w:bCs/>
        </w:rPr>
        <w:t>.</w:t>
      </w:r>
    </w:p>
    <w:p w14:paraId="6CA26A2A" w14:textId="77777777" w:rsidR="00BE52CE" w:rsidRPr="005B17D3" w:rsidRDefault="00BE52CE" w:rsidP="00EF3896">
      <w:pPr>
        <w:pStyle w:val="ScreenFieldDesc"/>
      </w:pPr>
      <w:r w:rsidRPr="005B17D3">
        <w:rPr>
          <w:b/>
        </w:rPr>
        <w:t>Postal Code</w:t>
      </w:r>
      <w:r w:rsidRPr="005B17D3">
        <w:t xml:space="preserve">: Enter a postal code if a country other than </w:t>
      </w:r>
      <w:r w:rsidRPr="005B17D3">
        <w:rPr>
          <w:b/>
        </w:rPr>
        <w:t>United States</w:t>
      </w:r>
      <w:r w:rsidRPr="005B17D3">
        <w:t xml:space="preserve"> is selected. </w:t>
      </w:r>
      <w:r w:rsidRPr="005B17D3">
        <w:rPr>
          <w:i/>
        </w:rPr>
        <w:t>Postal Code</w:t>
      </w:r>
      <w:r w:rsidRPr="005B17D3">
        <w:t xml:space="preserve"> can be up to 10 characters/numbers in length.</w:t>
      </w:r>
    </w:p>
    <w:p w14:paraId="17B3BD7F" w14:textId="5D4B8352" w:rsidR="00BE52CE" w:rsidRPr="005B17D3" w:rsidRDefault="00BE52CE" w:rsidP="00EF3896">
      <w:pPr>
        <w:pStyle w:val="ScreenFieldDesc"/>
        <w:rPr>
          <w:rStyle w:val="StyleDrop-downhotspot11ptUnderline"/>
          <w:bCs w:val="0"/>
          <w:iCs w:val="0"/>
          <w:sz w:val="24"/>
          <w:u w:val="none"/>
        </w:rPr>
      </w:pPr>
      <w:r w:rsidRPr="005B17D3">
        <w:rPr>
          <w:b/>
        </w:rPr>
        <w:t>Postal Code</w:t>
      </w:r>
      <w:r w:rsidR="0041000D" w:rsidRPr="005B17D3">
        <w:t xml:space="preserve"> is not a required field.</w:t>
      </w:r>
    </w:p>
    <w:p w14:paraId="657973AC" w14:textId="77777777" w:rsidR="00BE52CE" w:rsidRPr="005B17D3" w:rsidRDefault="00BE52CE" w:rsidP="00EF3896">
      <w:pPr>
        <w:pStyle w:val="ScreenField"/>
      </w:pPr>
      <w:r w:rsidRPr="005B17D3">
        <w:rPr>
          <w:rStyle w:val="StyleDrop-downhotspot11ptUnderline"/>
          <w:bCs w:val="0"/>
          <w:iCs w:val="0"/>
          <w:sz w:val="24"/>
          <w:u w:val="none"/>
        </w:rPr>
        <w:t>Employer</w:t>
      </w:r>
      <w:r w:rsidRPr="005B17D3">
        <w:t xml:space="preserve"> Phone Number:</w:t>
      </w:r>
    </w:p>
    <w:p w14:paraId="58D8992A" w14:textId="083356EF" w:rsidR="00BE52CE" w:rsidRPr="005B17D3" w:rsidRDefault="00BE52CE" w:rsidP="00EF3896">
      <w:pPr>
        <w:pStyle w:val="ScreenFieldDesc"/>
        <w:rPr>
          <w:rStyle w:val="StyleDrop-downhotspot11ptUnderline"/>
          <w:bCs w:val="0"/>
          <w:iCs w:val="0"/>
          <w:sz w:val="24"/>
          <w:u w:val="none"/>
        </w:rPr>
      </w:pPr>
      <w:r w:rsidRPr="005B17D3">
        <w:t>The registrant’s employer’s phone number</w:t>
      </w:r>
      <w:r w:rsidRPr="005B17D3" w:rsidDel="008207B2">
        <w:t xml:space="preserve"> </w:t>
      </w:r>
      <w:r w:rsidRPr="005B17D3">
        <w:t>is a free t</w:t>
      </w:r>
      <w:r w:rsidR="0041000D" w:rsidRPr="005B17D3">
        <w:t>ext field of 3 – 30 characters.</w:t>
      </w:r>
    </w:p>
    <w:p w14:paraId="0878D393" w14:textId="77777777" w:rsidR="00BE52CE" w:rsidRPr="005B17D3" w:rsidRDefault="00BE52CE" w:rsidP="00EF3896">
      <w:pPr>
        <w:pStyle w:val="ScreenField"/>
      </w:pPr>
      <w:r w:rsidRPr="005B17D3">
        <w:rPr>
          <w:rStyle w:val="StyleDrop-downhotspot11ptUnderline"/>
          <w:bCs w:val="0"/>
          <w:iCs w:val="0"/>
          <w:sz w:val="24"/>
          <w:u w:val="none"/>
        </w:rPr>
        <w:t>Date of Retirement</w:t>
      </w:r>
      <w:r w:rsidRPr="005B17D3">
        <w:t xml:space="preserve">: </w:t>
      </w:r>
      <w:r w:rsidRPr="005B17D3">
        <w:fldChar w:fldCharType="begin"/>
      </w:r>
      <w:r w:rsidRPr="005B17D3">
        <w:instrText xml:space="preserve"> XE "Date:of Retirement:AAP" </w:instrText>
      </w:r>
      <w:r w:rsidRPr="005B17D3">
        <w:fldChar w:fldCharType="end"/>
      </w:r>
    </w:p>
    <w:p w14:paraId="1E5976C9" w14:textId="77777777" w:rsidR="00BE52CE" w:rsidRPr="005B17D3" w:rsidRDefault="00BE52CE" w:rsidP="00EF3896">
      <w:pPr>
        <w:pStyle w:val="ScreenFieldDesc"/>
      </w:pPr>
      <w:r w:rsidRPr="005B17D3">
        <w:t>This is the registrant’s Retirement Date in standard date format (mm/dd/yyyy).</w:t>
      </w:r>
    </w:p>
    <w:p w14:paraId="692EC253" w14:textId="77777777" w:rsidR="00BE52CE" w:rsidRPr="005B17D3" w:rsidRDefault="00BE52CE" w:rsidP="00EF3896">
      <w:pPr>
        <w:pStyle w:val="ScreenFieldDesc"/>
      </w:pPr>
      <w:r w:rsidRPr="005B17D3">
        <w:t xml:space="preserve">Field is not editable unless </w:t>
      </w:r>
      <w:r w:rsidRPr="005B17D3">
        <w:rPr>
          <w:b/>
        </w:rPr>
        <w:t>Employment Status</w:t>
      </w:r>
      <w:r w:rsidRPr="005B17D3">
        <w:t xml:space="preserve"> is equal to "Retired". If the </w:t>
      </w:r>
      <w:r w:rsidRPr="005B17D3">
        <w:rPr>
          <w:b/>
        </w:rPr>
        <w:t>Employment Status is</w:t>
      </w:r>
      <w:r w:rsidRPr="005B17D3">
        <w:t xml:space="preserve"> equal to "Retired", this field can be edited.</w:t>
      </w:r>
    </w:p>
    <w:p w14:paraId="41E1EB07" w14:textId="4E56B506" w:rsidR="00BE52CE" w:rsidRPr="005B17D3" w:rsidRDefault="00BE52CE" w:rsidP="00EF3896">
      <w:pPr>
        <w:pStyle w:val="ScreenFieldDesc"/>
      </w:pPr>
      <w:r w:rsidRPr="005B17D3">
        <w:t xml:space="preserve">If </w:t>
      </w:r>
      <w:r w:rsidRPr="005B17D3">
        <w:rPr>
          <w:b/>
        </w:rPr>
        <w:t>Employment Status</w:t>
      </w:r>
      <w:r w:rsidRPr="005B17D3">
        <w:t xml:space="preserve"> field is changed from "Retired" to any other value, the </w:t>
      </w:r>
      <w:r w:rsidRPr="005B17D3">
        <w:rPr>
          <w:b/>
        </w:rPr>
        <w:t xml:space="preserve">Date of Retirement field </w:t>
      </w:r>
      <w:r w:rsidRPr="005B17D3">
        <w:t>will be deleted.</w:t>
      </w:r>
    </w:p>
    <w:p w14:paraId="6F6B8882" w14:textId="77777777" w:rsidR="00DE4A7D" w:rsidRPr="005B17D3" w:rsidRDefault="00DE4A7D" w:rsidP="00DE4A7D">
      <w:pPr>
        <w:pStyle w:val="ScreenField"/>
      </w:pPr>
    </w:p>
    <w:p w14:paraId="13025592" w14:textId="77777777" w:rsidR="00BE52CE" w:rsidRPr="005B17D3" w:rsidRDefault="00BE52CE" w:rsidP="00884662">
      <w:pPr>
        <w:pStyle w:val="BodyText"/>
        <w:numPr>
          <w:ilvl w:val="0"/>
          <w:numId w:val="227"/>
        </w:numPr>
        <w:rPr>
          <w:b/>
          <w:i/>
        </w:rPr>
      </w:pPr>
      <w:r w:rsidRPr="005B17D3">
        <w:rPr>
          <w:b/>
          <w:i/>
        </w:rPr>
        <w:t>Indicates Required Field</w:t>
      </w:r>
    </w:p>
    <w:p w14:paraId="5B997656" w14:textId="77777777" w:rsidR="00BE52CE" w:rsidRPr="005B17D3" w:rsidRDefault="00BE52CE" w:rsidP="00EF3896">
      <w:pPr>
        <w:pStyle w:val="BodyTextBullet2"/>
      </w:pPr>
    </w:p>
    <w:p w14:paraId="295DB934" w14:textId="25CBFDF6" w:rsidR="00BE52CE" w:rsidRPr="005B17D3" w:rsidRDefault="00BE52CE" w:rsidP="00EF3896">
      <w:pPr>
        <w:pStyle w:val="Heading3"/>
      </w:pPr>
      <w:bookmarkStart w:id="1197" w:name="_Toc394920827"/>
      <w:bookmarkStart w:id="1198" w:name="_Toc406571163"/>
      <w:bookmarkStart w:id="1199" w:name="_Toc478746592"/>
      <w:bookmarkStart w:id="1200" w:name="_Toc482888522"/>
      <w:bookmarkStart w:id="1201" w:name="_Toc31622278"/>
      <w:r w:rsidRPr="005B17D3">
        <w:t>Associates</w:t>
      </w:r>
      <w:bookmarkEnd w:id="1193"/>
      <w:bookmarkEnd w:id="1197"/>
      <w:bookmarkEnd w:id="1198"/>
      <w:bookmarkEnd w:id="1199"/>
      <w:bookmarkEnd w:id="1200"/>
      <w:bookmarkEnd w:id="1201"/>
      <w:r w:rsidRPr="005B17D3">
        <w:fldChar w:fldCharType="begin"/>
      </w:r>
      <w:r w:rsidRPr="005B17D3">
        <w:instrText xml:space="preserve"> XE "Associates:current information available" </w:instrText>
      </w:r>
      <w:r w:rsidRPr="005B17D3">
        <w:fldChar w:fldCharType="end"/>
      </w:r>
    </w:p>
    <w:p w14:paraId="0B96D251" w14:textId="77777777" w:rsidR="00BE52CE" w:rsidRPr="005B17D3" w:rsidRDefault="00BE52CE" w:rsidP="00EF3896">
      <w:pPr>
        <w:pStyle w:val="BodyTextBullet2"/>
      </w:pPr>
      <w:r w:rsidRPr="005B17D3">
        <w:t xml:space="preserve">The </w:t>
      </w:r>
      <w:r w:rsidRPr="005B17D3">
        <w:rPr>
          <w:b/>
        </w:rPr>
        <w:t>Associates Overview</w:t>
      </w:r>
      <w:r w:rsidRPr="005B17D3">
        <w:t xml:space="preserve"> screen presents the user</w:t>
      </w:r>
      <w:r w:rsidRPr="005B17D3">
        <w:fldChar w:fldCharType="begin"/>
      </w:r>
      <w:r w:rsidRPr="005B17D3">
        <w:instrText xml:space="preserve"> XE "User:Associates:presents user with a snapshot of current associate information available" </w:instrText>
      </w:r>
      <w:r w:rsidRPr="005B17D3">
        <w:fldChar w:fldCharType="end"/>
      </w:r>
      <w:r w:rsidRPr="005B17D3">
        <w:t xml:space="preserve"> with a snapshot of the current associate information available for the beneficiary including </w:t>
      </w:r>
      <w:r w:rsidRPr="005B17D3">
        <w:rPr>
          <w:b/>
        </w:rPr>
        <w:t>Name</w:t>
      </w:r>
      <w:r w:rsidRPr="005B17D3">
        <w:t xml:space="preserve">, </w:t>
      </w:r>
      <w:r w:rsidRPr="005B17D3">
        <w:rPr>
          <w:b/>
        </w:rPr>
        <w:t>Relationship</w:t>
      </w:r>
      <w:r w:rsidRPr="005B17D3">
        <w:t>, Role</w:t>
      </w:r>
      <w:r w:rsidRPr="005B17D3">
        <w:fldChar w:fldCharType="begin"/>
      </w:r>
      <w:r w:rsidRPr="005B17D3">
        <w:instrText xml:space="preserve"> XE "Role" </w:instrText>
      </w:r>
      <w:r w:rsidRPr="005B17D3">
        <w:fldChar w:fldCharType="end"/>
      </w:r>
      <w:r w:rsidRPr="005B17D3">
        <w:t xml:space="preserve">, and </w:t>
      </w:r>
      <w:r w:rsidRPr="005B17D3">
        <w:rPr>
          <w:b/>
        </w:rPr>
        <w:t>Address</w:t>
      </w:r>
      <w:r w:rsidRPr="005B17D3">
        <w:fldChar w:fldCharType="begin"/>
      </w:r>
      <w:r w:rsidRPr="005B17D3">
        <w:instrText xml:space="preserve"> XE “Address” </w:instrText>
      </w:r>
      <w:r w:rsidRPr="005B17D3">
        <w:fldChar w:fldCharType="end"/>
      </w:r>
      <w:r w:rsidRPr="005B17D3">
        <w:t xml:space="preserve"> and phone numbers (Phones).</w:t>
      </w:r>
    </w:p>
    <w:p w14:paraId="340F1969" w14:textId="77777777" w:rsidR="00BE52CE" w:rsidRPr="005B17D3" w:rsidRDefault="00BE52CE" w:rsidP="00EF3896">
      <w:pPr>
        <w:pStyle w:val="BodyTextBullet2"/>
      </w:pPr>
      <w:r w:rsidRPr="005B17D3">
        <w:t xml:space="preserve">Users may click on a current </w:t>
      </w:r>
      <w:r w:rsidRPr="005B17D3">
        <w:rPr>
          <w:b/>
          <w:color w:val="auto"/>
        </w:rPr>
        <w:t>Name</w:t>
      </w:r>
      <w:r w:rsidRPr="005B17D3">
        <w:t xml:space="preserve"> link to update the information for that associate. Click the </w:t>
      </w:r>
      <w:r w:rsidRPr="005B17D3">
        <w:rPr>
          <w:rStyle w:val="Hyperlink"/>
          <w:b/>
          <w:color w:val="auto"/>
        </w:rPr>
        <w:t>Add</w:t>
      </w:r>
      <w:r w:rsidRPr="005B17D3">
        <w:rPr>
          <w:rStyle w:val="Hyperlink"/>
          <w:b/>
          <w:color w:val="auto"/>
        </w:rPr>
        <w:fldChar w:fldCharType="begin"/>
      </w:r>
      <w:r w:rsidRPr="005B17D3">
        <w:rPr>
          <w:b/>
        </w:rPr>
        <w:instrText xml:space="preserve"> XE "Add:Associate(s)" </w:instrText>
      </w:r>
      <w:r w:rsidRPr="005B17D3">
        <w:rPr>
          <w:rStyle w:val="Hyperlink"/>
          <w:b/>
          <w:color w:val="auto"/>
        </w:rPr>
        <w:fldChar w:fldCharType="end"/>
      </w:r>
      <w:r w:rsidRPr="005B17D3">
        <w:rPr>
          <w:rStyle w:val="Hyperlink"/>
          <w:b/>
          <w:color w:val="auto"/>
        </w:rPr>
        <w:t xml:space="preserve"> Associate</w:t>
      </w:r>
      <w:r w:rsidRPr="005B17D3">
        <w:t xml:space="preserve"> button to add associates. </w:t>
      </w:r>
    </w:p>
    <w:p w14:paraId="424E9C86" w14:textId="77777777" w:rsidR="00BE52CE" w:rsidRPr="005B17D3" w:rsidRDefault="00BE52CE" w:rsidP="00EF3896">
      <w:pPr>
        <w:pStyle w:val="BodyTextBullet2"/>
      </w:pPr>
      <w:r w:rsidRPr="005B17D3">
        <w:t xml:space="preserve">From the </w:t>
      </w:r>
      <w:r w:rsidRPr="005B17D3">
        <w:rPr>
          <w:b/>
        </w:rPr>
        <w:t>Associates Overview</w:t>
      </w:r>
      <w:r w:rsidRPr="005B17D3">
        <w:t xml:space="preserve"> screen, users may also click the </w:t>
      </w:r>
      <w:r w:rsidRPr="005B17D3">
        <w:rPr>
          <w:b/>
          <w:color w:val="auto"/>
        </w:rPr>
        <w:t>View Historical</w:t>
      </w:r>
      <w:r w:rsidRPr="005B17D3">
        <w:rPr>
          <w:b/>
          <w:color w:val="auto"/>
        </w:rPr>
        <w:fldChar w:fldCharType="begin"/>
      </w:r>
      <w:r w:rsidRPr="005B17D3">
        <w:rPr>
          <w:b/>
          <w:color w:val="auto"/>
        </w:rPr>
        <w:instrText xml:space="preserve"> XE "Historical:View Associates" </w:instrText>
      </w:r>
      <w:r w:rsidRPr="005B17D3">
        <w:rPr>
          <w:b/>
          <w:color w:val="auto"/>
        </w:rPr>
        <w:fldChar w:fldCharType="end"/>
      </w:r>
      <w:r w:rsidRPr="005B17D3">
        <w:rPr>
          <w:b/>
          <w:color w:val="auto"/>
        </w:rPr>
        <w:t xml:space="preserve"> Associates</w:t>
      </w:r>
      <w:r w:rsidRPr="005B17D3">
        <w:rPr>
          <w:color w:val="auto"/>
        </w:rPr>
        <w:t xml:space="preserve"> </w:t>
      </w:r>
      <w:r w:rsidRPr="005B17D3">
        <w:t>link to view</w:t>
      </w:r>
      <w:r w:rsidRPr="005B17D3">
        <w:fldChar w:fldCharType="begin"/>
      </w:r>
      <w:r w:rsidRPr="005B17D3">
        <w:instrText xml:space="preserve"> XE "View:Associates:Historical" </w:instrText>
      </w:r>
      <w:r w:rsidRPr="005B17D3">
        <w:fldChar w:fldCharType="end"/>
      </w:r>
      <w:r w:rsidRPr="005B17D3">
        <w:t xml:space="preserve"> the history of associate changes made for this patient with "Old" and "New</w:t>
      </w:r>
      <w:r w:rsidRPr="005B17D3">
        <w:fldChar w:fldCharType="begin"/>
      </w:r>
      <w:r w:rsidRPr="005B17D3">
        <w:instrText xml:space="preserve"> XE "New:Add Associates:View Historical" </w:instrText>
      </w:r>
      <w:r w:rsidRPr="005B17D3">
        <w:fldChar w:fldCharType="end"/>
      </w:r>
      <w:r w:rsidRPr="005B17D3">
        <w:t>" values for user-selected dates/times.</w:t>
      </w:r>
    </w:p>
    <w:p w14:paraId="5CD7902D" w14:textId="77777777" w:rsidR="00BE52CE" w:rsidRPr="005B17D3" w:rsidRDefault="00BE52CE" w:rsidP="00EF3896">
      <w:pPr>
        <w:pStyle w:val="BodyTextBullet2"/>
      </w:pPr>
    </w:p>
    <w:p w14:paraId="54C303D6" w14:textId="39298A16" w:rsidR="00BE52CE" w:rsidRPr="005B17D3" w:rsidRDefault="00BE52CE" w:rsidP="00EF3896">
      <w:pPr>
        <w:pStyle w:val="Heading4"/>
      </w:pPr>
      <w:bookmarkStart w:id="1202" w:name="_Toc482888524"/>
      <w:bookmarkStart w:id="1203" w:name="_Toc289864822"/>
      <w:bookmarkStart w:id="1204" w:name="_Toc394920829"/>
      <w:bookmarkStart w:id="1205" w:name="_Toc406571165"/>
      <w:bookmarkStart w:id="1206" w:name="_Toc478746594"/>
      <w:bookmarkStart w:id="1207" w:name="_Toc31622279"/>
      <w:r w:rsidRPr="005B17D3">
        <w:t xml:space="preserve">Add (Update) </w:t>
      </w:r>
      <w:bookmarkEnd w:id="1202"/>
      <w:r w:rsidRPr="005B17D3">
        <w:t>Associates</w:t>
      </w:r>
      <w:bookmarkEnd w:id="1203"/>
      <w:bookmarkEnd w:id="1204"/>
      <w:bookmarkEnd w:id="1205"/>
      <w:bookmarkEnd w:id="1206"/>
      <w:bookmarkEnd w:id="1207"/>
    </w:p>
    <w:p w14:paraId="5876FB63" w14:textId="3290294A" w:rsidR="00BE52CE" w:rsidRPr="005B17D3" w:rsidRDefault="00BE52CE" w:rsidP="00EF3896">
      <w:pPr>
        <w:pStyle w:val="BodyTextBullet2"/>
      </w:pPr>
      <w:r w:rsidRPr="005B17D3">
        <w:t xml:space="preserve">The initial </w:t>
      </w:r>
      <w:r w:rsidRPr="005B17D3">
        <w:rPr>
          <w:b/>
          <w:iCs/>
        </w:rPr>
        <w:t>Associates</w:t>
      </w:r>
      <w:r w:rsidRPr="005B17D3">
        <w:t xml:space="preserve"> screen displays any existing associates for </w:t>
      </w:r>
      <w:r w:rsidRPr="005B17D3">
        <w:rPr>
          <w:color w:val="auto"/>
        </w:rPr>
        <w:t>th</w:t>
      </w:r>
      <w:r w:rsidR="00042E1A" w:rsidRPr="005B17D3">
        <w:rPr>
          <w:color w:val="auto"/>
        </w:rPr>
        <w:t>e</w:t>
      </w:r>
      <w:r w:rsidRPr="005B17D3">
        <w:t xml:space="preserve"> Veteran. Users</w:t>
      </w:r>
      <w:r w:rsidRPr="005B17D3">
        <w:fldChar w:fldCharType="begin"/>
      </w:r>
      <w:r w:rsidRPr="005B17D3">
        <w:instrText xml:space="preserve"> XE "User:Demographics:Add(Update) Associate(s):update associate information" </w:instrText>
      </w:r>
      <w:r w:rsidRPr="005B17D3">
        <w:fldChar w:fldCharType="end"/>
      </w:r>
      <w:r w:rsidRPr="005B17D3">
        <w:t xml:space="preserve"> may click on a current</w:t>
      </w:r>
      <w:r w:rsidRPr="005B17D3">
        <w:rPr>
          <w:color w:val="0000FF"/>
          <w:u w:val="single"/>
        </w:rPr>
        <w:t xml:space="preserve"> </w:t>
      </w:r>
      <w:r w:rsidRPr="005B17D3">
        <w:rPr>
          <w:b/>
          <w:color w:val="auto"/>
        </w:rPr>
        <w:t xml:space="preserve">Name </w:t>
      </w:r>
      <w:r w:rsidRPr="005B17D3">
        <w:t>link to update the information for that associate. If none exist, none will display.</w:t>
      </w:r>
    </w:p>
    <w:p w14:paraId="6796EC37" w14:textId="77777777" w:rsidR="00BE52CE" w:rsidRPr="005B17D3" w:rsidRDefault="00BE52CE" w:rsidP="00EF3896">
      <w:pPr>
        <w:pStyle w:val="BodyTextBullet2"/>
      </w:pPr>
      <w:r w:rsidRPr="005B17D3">
        <w:t xml:space="preserve">Click the </w:t>
      </w:r>
      <w:r w:rsidRPr="005B17D3">
        <w:rPr>
          <w:b/>
          <w:iCs/>
        </w:rPr>
        <w:t>Add Associates</w:t>
      </w:r>
      <w:r w:rsidRPr="005B17D3">
        <w:t xml:space="preserve"> button to add associates. </w:t>
      </w:r>
    </w:p>
    <w:p w14:paraId="23F0DF5C" w14:textId="77777777" w:rsidR="00BE52CE" w:rsidRPr="005B17D3" w:rsidRDefault="00BE52CE" w:rsidP="00EF3896">
      <w:pPr>
        <w:rPr>
          <w:sz w:val="18"/>
          <w:szCs w:val="18"/>
        </w:rPr>
      </w:pPr>
    </w:p>
    <w:p w14:paraId="6AB59D0B" w14:textId="77777777" w:rsidR="00BE52CE" w:rsidRPr="005B17D3" w:rsidRDefault="00BE52CE" w:rsidP="00EF3896">
      <w:pPr>
        <w:tabs>
          <w:tab w:val="left" w:pos="720"/>
          <w:tab w:val="right" w:pos="9360"/>
        </w:tabs>
        <w:jc w:val="right"/>
        <w:rPr>
          <w:b/>
          <w:u w:val="single"/>
        </w:rPr>
      </w:pPr>
      <w:r w:rsidRPr="005B17D3">
        <w:rPr>
          <w:rStyle w:val="Text-onlypopuphotspot"/>
          <w:b/>
          <w:u w:val="single"/>
        </w:rPr>
        <w:t>VIEW</w:t>
      </w:r>
      <w:r w:rsidRPr="005B17D3">
        <w:rPr>
          <w:rStyle w:val="Text-onlypopuphotspot"/>
          <w:b/>
          <w:u w:val="single"/>
        </w:rPr>
        <w:fldChar w:fldCharType="begin"/>
      </w:r>
      <w:r w:rsidRPr="005B17D3">
        <w:rPr>
          <w:b/>
          <w:u w:val="single"/>
        </w:rPr>
        <w:instrText xml:space="preserve"> XE "</w:instrText>
      </w:r>
      <w:r w:rsidRPr="005B17D3">
        <w:rPr>
          <w:rStyle w:val="Text-onlypopuphotspot"/>
          <w:b/>
          <w:u w:val="single"/>
        </w:rPr>
        <w:instrText>View:</w:instrText>
      </w:r>
      <w:r w:rsidRPr="005B17D3">
        <w:rPr>
          <w:b/>
          <w:u w:val="single"/>
        </w:rPr>
        <w:instrText xml:space="preserve">Add (Update) Associate(s):Historical Associates" </w:instrText>
      </w:r>
      <w:r w:rsidRPr="005B17D3">
        <w:rPr>
          <w:rStyle w:val="Text-onlypopuphotspot"/>
          <w:b/>
          <w:u w:val="single"/>
        </w:rPr>
        <w:fldChar w:fldCharType="end"/>
      </w:r>
      <w:r w:rsidRPr="005B17D3">
        <w:rPr>
          <w:rStyle w:val="Text-onlypopuphotspot"/>
          <w:b/>
          <w:u w:val="single"/>
        </w:rPr>
        <w:t xml:space="preserve"> HISTORICAL</w:t>
      </w:r>
      <w:r w:rsidRPr="005B17D3">
        <w:rPr>
          <w:b/>
          <w:u w:val="single"/>
        </w:rPr>
        <w:fldChar w:fldCharType="begin"/>
      </w:r>
      <w:r w:rsidRPr="005B17D3">
        <w:rPr>
          <w:b/>
          <w:u w:val="single"/>
        </w:rPr>
        <w:instrText xml:space="preserve"> XE "Historical:View Associates" </w:instrText>
      </w:r>
      <w:r w:rsidRPr="005B17D3">
        <w:rPr>
          <w:b/>
          <w:u w:val="single"/>
        </w:rPr>
        <w:fldChar w:fldCharType="end"/>
      </w:r>
      <w:r w:rsidRPr="005B17D3">
        <w:rPr>
          <w:rStyle w:val="Text-onlypopuphotspot"/>
          <w:b/>
          <w:u w:val="single"/>
        </w:rPr>
        <w:t xml:space="preserve"> ASSOCIATES</w:t>
      </w:r>
    </w:p>
    <w:p w14:paraId="545699EB" w14:textId="77777777" w:rsidR="00BE52CE" w:rsidRPr="005B17D3" w:rsidRDefault="00BE52CE" w:rsidP="00EF3896">
      <w:pPr>
        <w:pStyle w:val="ScreenField"/>
        <w:rPr>
          <w:rStyle w:val="StyleDrop-downhotspot11ptUnderline"/>
          <w:bCs w:val="0"/>
          <w:iCs w:val="0"/>
          <w:sz w:val="24"/>
          <w:u w:val="none"/>
        </w:rPr>
      </w:pPr>
      <w:r w:rsidRPr="005B17D3">
        <w:rPr>
          <w:rStyle w:val="StyleDrop-downhotspot11ptUnderline"/>
          <w:bCs w:val="0"/>
          <w:iCs w:val="0"/>
          <w:sz w:val="24"/>
          <w:u w:val="none"/>
        </w:rPr>
        <w:t>Name</w:t>
      </w:r>
    </w:p>
    <w:p w14:paraId="195BADEE" w14:textId="77777777" w:rsidR="00BE52CE" w:rsidRPr="005B17D3" w:rsidRDefault="00BE52CE" w:rsidP="00EF3896">
      <w:pPr>
        <w:pStyle w:val="ScreenFieldDesc"/>
      </w:pPr>
      <w:r w:rsidRPr="005B17D3">
        <w:t>ES displays the name of the associate currently on file for the Veteran.</w:t>
      </w:r>
    </w:p>
    <w:p w14:paraId="4907EF8A" w14:textId="13C6CFD7" w:rsidR="00BE52CE" w:rsidRPr="005B17D3" w:rsidRDefault="00BE52CE" w:rsidP="00EF3896">
      <w:pPr>
        <w:pStyle w:val="ScreenFieldDesc"/>
      </w:pPr>
      <w:r w:rsidRPr="005B17D3">
        <w:t>Users may click on</w:t>
      </w:r>
      <w:r w:rsidR="0041000D" w:rsidRPr="005B17D3">
        <w:t xml:space="preserve"> an associate’s name to update.</w:t>
      </w:r>
    </w:p>
    <w:p w14:paraId="4D201763" w14:textId="77777777" w:rsidR="00080A89" w:rsidRPr="005B17D3" w:rsidRDefault="00080A89" w:rsidP="00080A89">
      <w:pPr>
        <w:pStyle w:val="ScreenField"/>
      </w:pPr>
    </w:p>
    <w:p w14:paraId="507D61CA" w14:textId="77777777" w:rsidR="00BE52CE" w:rsidRPr="005B17D3" w:rsidRDefault="00BE52CE" w:rsidP="00EF3896">
      <w:pPr>
        <w:pStyle w:val="ScreenField"/>
        <w:rPr>
          <w:rStyle w:val="StyleDrop-downhotspot11ptUnderline"/>
          <w:bCs w:val="0"/>
          <w:iCs w:val="0"/>
          <w:sz w:val="24"/>
          <w:u w:val="none"/>
        </w:rPr>
      </w:pPr>
      <w:r w:rsidRPr="005B17D3">
        <w:rPr>
          <w:rStyle w:val="StyleDrop-downhotspot11ptUnderline"/>
          <w:bCs w:val="0"/>
          <w:iCs w:val="0"/>
          <w:sz w:val="24"/>
          <w:u w:val="none"/>
        </w:rPr>
        <w:t>Relationship</w:t>
      </w:r>
    </w:p>
    <w:p w14:paraId="0439736F" w14:textId="632E1837" w:rsidR="00BE52CE" w:rsidRPr="005B17D3" w:rsidRDefault="00BE52CE" w:rsidP="00EF3896">
      <w:pPr>
        <w:pStyle w:val="ScreenFieldDesc"/>
      </w:pPr>
      <w:r w:rsidRPr="005B17D3">
        <w:t>ES displays the Relationship of the Associate to the beneficiary currently on file. Association Relationship is defined as the relationship of that</w:t>
      </w:r>
      <w:r w:rsidR="0041000D" w:rsidRPr="005B17D3">
        <w:t xml:space="preserve"> contact person to the Veteran.</w:t>
      </w:r>
    </w:p>
    <w:p w14:paraId="7A63DB5B" w14:textId="77777777" w:rsidR="00080A89" w:rsidRPr="005B17D3" w:rsidRDefault="00080A89" w:rsidP="00080A89">
      <w:pPr>
        <w:pStyle w:val="ScreenField"/>
      </w:pPr>
    </w:p>
    <w:p w14:paraId="2B0E0CEB" w14:textId="77777777" w:rsidR="00BE52CE" w:rsidRPr="005B17D3" w:rsidRDefault="00BE52CE" w:rsidP="00EF3896">
      <w:pPr>
        <w:pStyle w:val="ScreenField"/>
      </w:pPr>
      <w:r w:rsidRPr="005B17D3">
        <w:t>Role</w:t>
      </w:r>
      <w:r w:rsidRPr="005B17D3">
        <w:fldChar w:fldCharType="begin"/>
      </w:r>
      <w:r w:rsidRPr="005B17D3">
        <w:instrText xml:space="preserve"> XE "Role" </w:instrText>
      </w:r>
      <w:r w:rsidRPr="005B17D3">
        <w:fldChar w:fldCharType="end"/>
      </w:r>
    </w:p>
    <w:p w14:paraId="55125190" w14:textId="77777777" w:rsidR="00BE52CE" w:rsidRPr="005B17D3" w:rsidRDefault="00BE52CE" w:rsidP="00EF3896">
      <w:pPr>
        <w:pStyle w:val="ScreenFieldDesc"/>
      </w:pPr>
      <w:r w:rsidRPr="005B17D3">
        <w:t>ES displays the Role of the associate to the beneficiary currently on file. Examples include but are not limited to:</w:t>
      </w:r>
    </w:p>
    <w:p w14:paraId="3ACFD203" w14:textId="77777777" w:rsidR="00BE52CE" w:rsidRPr="005B17D3" w:rsidRDefault="00BE52CE" w:rsidP="00EF3896">
      <w:pPr>
        <w:pStyle w:val="ListBull2"/>
      </w:pPr>
      <w:r w:rsidRPr="005B17D3">
        <w:rPr>
          <w:rStyle w:val="Emphasis"/>
          <w:i w:val="0"/>
        </w:rPr>
        <w:t>Guardian Civil</w:t>
      </w:r>
      <w:r w:rsidRPr="005B17D3">
        <w:rPr>
          <w:rStyle w:val="Expandingtext"/>
        </w:rPr>
        <w:t xml:space="preserve"> - An individual who has been given the legal responsibility to care for a child</w:t>
      </w:r>
      <w:r w:rsidRPr="005B17D3">
        <w:rPr>
          <w:rStyle w:val="Expandingtext"/>
        </w:rPr>
        <w:fldChar w:fldCharType="begin"/>
      </w:r>
      <w:r w:rsidRPr="005B17D3">
        <w:instrText xml:space="preserve"> XE "</w:instrText>
      </w:r>
      <w:r w:rsidRPr="005B17D3">
        <w:rPr>
          <w:rStyle w:val="Expandingtext"/>
        </w:rPr>
        <w:instrText>Child</w:instrText>
      </w:r>
      <w:r w:rsidRPr="005B17D3">
        <w:instrText xml:space="preserve">" </w:instrText>
      </w:r>
      <w:r w:rsidRPr="005B17D3">
        <w:rPr>
          <w:rStyle w:val="Expandingtext"/>
        </w:rPr>
        <w:fldChar w:fldCharType="end"/>
      </w:r>
      <w:r w:rsidRPr="005B17D3">
        <w:rPr>
          <w:rStyle w:val="Expandingtext"/>
        </w:rPr>
        <w:t xml:space="preserve"> or adult who is incapable of taking care of themselves due to age or lack of capacity. The appointed individual is often responsible for both the taking care of the ward (the child or incapable adult) and their affairs.</w:t>
      </w:r>
      <w:r w:rsidRPr="005B17D3">
        <w:rPr>
          <w:rStyle w:val="Expandingtext"/>
        </w:rPr>
        <w:br/>
        <w:t>Civil indicates relating to the rights of private individuals and legal proceedings concerning these rights as distinguished from criminal, military</w:t>
      </w:r>
      <w:r w:rsidRPr="005B17D3">
        <w:rPr>
          <w:rStyle w:val="Expandingtext"/>
        </w:rPr>
        <w:fldChar w:fldCharType="begin"/>
      </w:r>
      <w:r w:rsidRPr="005B17D3">
        <w:instrText xml:space="preserve"> XE "</w:instrText>
      </w:r>
      <w:r w:rsidRPr="005B17D3">
        <w:rPr>
          <w:rStyle w:val="Expandingtext"/>
        </w:rPr>
        <w:instrText>Military</w:instrText>
      </w:r>
      <w:r w:rsidRPr="005B17D3">
        <w:instrText xml:space="preserve">" </w:instrText>
      </w:r>
      <w:r w:rsidRPr="005B17D3">
        <w:rPr>
          <w:rStyle w:val="Expandingtext"/>
        </w:rPr>
        <w:fldChar w:fldCharType="end"/>
      </w:r>
      <w:r w:rsidRPr="005B17D3">
        <w:rPr>
          <w:rStyle w:val="Expandingtext"/>
        </w:rPr>
        <w:t xml:space="preserve">, or international regulations or proceedings. </w:t>
      </w:r>
    </w:p>
    <w:p w14:paraId="51B8889E" w14:textId="77777777" w:rsidR="00BE52CE" w:rsidRPr="005B17D3" w:rsidRDefault="00BE52CE" w:rsidP="00EF3896">
      <w:pPr>
        <w:pStyle w:val="ListBull2"/>
      </w:pPr>
      <w:r w:rsidRPr="005B17D3">
        <w:rPr>
          <w:rStyle w:val="Emphasis"/>
          <w:i w:val="0"/>
        </w:rPr>
        <w:t>Guardian VA</w:t>
      </w:r>
      <w:r w:rsidRPr="005B17D3">
        <w:rPr>
          <w:rStyle w:val="Expandingtext"/>
        </w:rPr>
        <w:t xml:space="preserve"> - A VA individual who has been given the legal responsibility to care for a child or adult who is incapable of taking care of themselves due to age or lack of capacity. The appointed individual is often responsible for both the taking care of the ward (the child or incapable adult) and their affairs. </w:t>
      </w:r>
    </w:p>
    <w:p w14:paraId="2F5DF2D6" w14:textId="77777777" w:rsidR="00BE52CE" w:rsidRPr="005B17D3" w:rsidRDefault="00BE52CE" w:rsidP="00EF3896">
      <w:pPr>
        <w:pStyle w:val="ListBull2"/>
        <w:rPr>
          <w:rStyle w:val="Expandingtext"/>
        </w:rPr>
      </w:pPr>
      <w:r w:rsidRPr="005B17D3">
        <w:rPr>
          <w:rStyle w:val="Emphasis"/>
          <w:i w:val="0"/>
        </w:rPr>
        <w:t>Power of Attorney</w:t>
      </w:r>
      <w:r w:rsidRPr="005B17D3">
        <w:rPr>
          <w:rStyle w:val="Emphasis"/>
          <w:i w:val="0"/>
        </w:rPr>
        <w:fldChar w:fldCharType="begin"/>
      </w:r>
      <w:r w:rsidRPr="005B17D3">
        <w:instrText xml:space="preserve"> XE "Power of Attorney" </w:instrText>
      </w:r>
      <w:r w:rsidRPr="005B17D3">
        <w:rPr>
          <w:rStyle w:val="Emphasis"/>
          <w:i w:val="0"/>
        </w:rPr>
        <w:fldChar w:fldCharType="end"/>
      </w:r>
      <w:r w:rsidRPr="005B17D3">
        <w:rPr>
          <w:rStyle w:val="Emphasis"/>
          <w:i w:val="0"/>
        </w:rPr>
        <w:fldChar w:fldCharType="begin"/>
      </w:r>
      <w:r w:rsidRPr="005B17D3">
        <w:instrText xml:space="preserve"> XE "</w:instrText>
      </w:r>
      <w:r w:rsidRPr="005B17D3">
        <w:rPr>
          <w:rStyle w:val="Emphasis"/>
          <w:i w:val="0"/>
        </w:rPr>
        <w:instrText>Attorney:Power of</w:instrText>
      </w:r>
      <w:r w:rsidRPr="005B17D3">
        <w:instrText xml:space="preserve">" </w:instrText>
      </w:r>
      <w:r w:rsidRPr="005B17D3">
        <w:rPr>
          <w:rStyle w:val="Emphasis"/>
          <w:i w:val="0"/>
        </w:rPr>
        <w:fldChar w:fldCharType="end"/>
      </w:r>
      <w:r w:rsidRPr="005B17D3">
        <w:rPr>
          <w:rStyle w:val="Expandingtext"/>
        </w:rPr>
        <w:t xml:space="preserve"> - A legal instrument authorizing one to act as another's attorney or agent. </w:t>
      </w:r>
    </w:p>
    <w:p w14:paraId="4239C2A0" w14:textId="77777777" w:rsidR="00BE52CE" w:rsidRPr="005B17D3" w:rsidRDefault="00BE52CE" w:rsidP="00EF3896">
      <w:pPr>
        <w:pStyle w:val="ListBull2"/>
      </w:pPr>
      <w:bookmarkStart w:id="1208" w:name="OLE_LINK124"/>
      <w:bookmarkStart w:id="1209" w:name="OLE_LINK125"/>
      <w:r w:rsidRPr="005B17D3">
        <w:t xml:space="preserve">Primary Next of Kin – This is the closest living blood relative to the beneficiary. </w:t>
      </w:r>
      <w:bookmarkStart w:id="1210" w:name="OLE_LINK128"/>
      <w:bookmarkStart w:id="1211" w:name="OLE_LINK129"/>
      <w:bookmarkStart w:id="1212" w:name="OLE_LINK134"/>
      <w:bookmarkStart w:id="1213" w:name="OLE_LINK135"/>
      <w:r w:rsidRPr="005B17D3">
        <w:t>(Display only</w:t>
      </w:r>
      <w:bookmarkEnd w:id="1210"/>
      <w:bookmarkEnd w:id="1211"/>
      <w:r w:rsidRPr="005B17D3">
        <w:t>)</w:t>
      </w:r>
      <w:bookmarkEnd w:id="1212"/>
      <w:bookmarkEnd w:id="1213"/>
    </w:p>
    <w:p w14:paraId="3CEC4785" w14:textId="77777777" w:rsidR="00BE52CE" w:rsidRPr="005B17D3" w:rsidRDefault="00BE52CE" w:rsidP="00EF3896">
      <w:pPr>
        <w:pStyle w:val="ListBull2"/>
      </w:pPr>
      <w:r w:rsidRPr="005B17D3">
        <w:t>Other Next of Kin – This is the next closest living blood relative to the beneficiary. (Display only)</w:t>
      </w:r>
    </w:p>
    <w:p w14:paraId="4F809986" w14:textId="77777777" w:rsidR="00BE52CE" w:rsidRPr="005B17D3" w:rsidRDefault="00BE52CE" w:rsidP="00EF3896">
      <w:pPr>
        <w:pStyle w:val="ListBull2"/>
      </w:pPr>
      <w:r w:rsidRPr="005B17D3">
        <w:t>Emergency Contact – This is the beneficiary’s primary contact in case of an emergency. (Display only)</w:t>
      </w:r>
    </w:p>
    <w:p w14:paraId="138E8C37" w14:textId="77777777" w:rsidR="00BE52CE" w:rsidRPr="005B17D3" w:rsidRDefault="00BE52CE" w:rsidP="00EF3896">
      <w:pPr>
        <w:pStyle w:val="ListBull2"/>
      </w:pPr>
      <w:r w:rsidRPr="005B17D3">
        <w:t>Other Emergency Contact – This is the beneficiary’s secondary contact in case of an emergency. (Display only)</w:t>
      </w:r>
    </w:p>
    <w:p w14:paraId="5EA5C7FC" w14:textId="77777777" w:rsidR="00BE52CE" w:rsidRPr="005B17D3" w:rsidRDefault="00BE52CE" w:rsidP="00EF3896">
      <w:pPr>
        <w:pStyle w:val="ListBull2"/>
      </w:pPr>
      <w:r w:rsidRPr="005B17D3">
        <w:t>Designee – This is an individual appointed by the beneficiary. (Display only)</w:t>
      </w:r>
    </w:p>
    <w:bookmarkEnd w:id="1208"/>
    <w:bookmarkEnd w:id="1209"/>
    <w:p w14:paraId="18F5FC9F" w14:textId="77777777" w:rsidR="00BE52CE" w:rsidRPr="005B17D3" w:rsidRDefault="00BE52CE" w:rsidP="00EF3896">
      <w:pPr>
        <w:pStyle w:val="ScreenField"/>
      </w:pPr>
    </w:p>
    <w:p w14:paraId="2FE90CB8" w14:textId="77777777" w:rsidR="00BE52CE" w:rsidRPr="005B17D3" w:rsidRDefault="00BE52CE" w:rsidP="00EF3896">
      <w:pPr>
        <w:pStyle w:val="ScreenField"/>
      </w:pPr>
      <w:r w:rsidRPr="005B17D3">
        <w:t>Address</w:t>
      </w:r>
      <w:r w:rsidRPr="005B17D3">
        <w:fldChar w:fldCharType="begin"/>
      </w:r>
      <w:r w:rsidRPr="005B17D3">
        <w:instrText xml:space="preserve"> XE “Address” </w:instrText>
      </w:r>
      <w:r w:rsidRPr="005B17D3">
        <w:fldChar w:fldCharType="end"/>
      </w:r>
    </w:p>
    <w:p w14:paraId="189DB449" w14:textId="63E3290B" w:rsidR="00BE52CE" w:rsidRPr="005B17D3" w:rsidRDefault="00BE52CE" w:rsidP="00EF3896">
      <w:pPr>
        <w:pStyle w:val="ScreenFieldDesc"/>
      </w:pPr>
      <w:r w:rsidRPr="005B17D3">
        <w:t>ES displays the address</w:t>
      </w:r>
      <w:r w:rsidRPr="005B17D3">
        <w:rPr>
          <w:i/>
        </w:rPr>
        <w:t xml:space="preserve"> </w:t>
      </w:r>
      <w:r w:rsidRPr="005B17D3">
        <w:t>of the associate cur</w:t>
      </w:r>
      <w:r w:rsidR="0041000D" w:rsidRPr="005B17D3">
        <w:t>rently on file for the Veteran.</w:t>
      </w:r>
    </w:p>
    <w:p w14:paraId="1CAA75EC" w14:textId="77777777" w:rsidR="00080A89" w:rsidRPr="005B17D3" w:rsidRDefault="00080A89" w:rsidP="00080A89">
      <w:pPr>
        <w:pStyle w:val="ScreenField"/>
      </w:pPr>
    </w:p>
    <w:p w14:paraId="751A0226" w14:textId="77777777" w:rsidR="00BE52CE" w:rsidRPr="005B17D3" w:rsidRDefault="00BE52CE" w:rsidP="00EF3896">
      <w:pPr>
        <w:pStyle w:val="ScreenField"/>
      </w:pPr>
      <w:r w:rsidRPr="005B17D3">
        <w:t>Phones</w:t>
      </w:r>
    </w:p>
    <w:p w14:paraId="7FDB2BC3" w14:textId="20DBCAD6" w:rsidR="00BE52CE" w:rsidRPr="005B17D3" w:rsidRDefault="00BE52CE" w:rsidP="00823CEC">
      <w:pPr>
        <w:pStyle w:val="ScreenFieldDesc"/>
      </w:pPr>
      <w:r w:rsidRPr="005B17D3">
        <w:t>ES displays the phone</w:t>
      </w:r>
      <w:r w:rsidRPr="005B17D3">
        <w:rPr>
          <w:i/>
        </w:rPr>
        <w:t xml:space="preserve"> </w:t>
      </w:r>
      <w:r w:rsidRPr="005B17D3">
        <w:t>numbers of the associate currently on file for the Veteran.</w:t>
      </w:r>
    </w:p>
    <w:p w14:paraId="162AE71B" w14:textId="77777777" w:rsidR="00BE52CE" w:rsidRPr="005B17D3" w:rsidRDefault="00BE52CE" w:rsidP="00EF3896">
      <w:pPr>
        <w:pStyle w:val="ScreenName"/>
      </w:pPr>
      <w:r w:rsidRPr="005B17D3">
        <w:t>Add</w:t>
      </w:r>
      <w:r w:rsidRPr="005B17D3">
        <w:fldChar w:fldCharType="begin"/>
      </w:r>
      <w:r w:rsidRPr="005B17D3">
        <w:instrText xml:space="preserve"> XE "Add:Associate(s)" </w:instrText>
      </w:r>
      <w:r w:rsidRPr="005B17D3">
        <w:fldChar w:fldCharType="end"/>
      </w:r>
      <w:r w:rsidRPr="005B17D3">
        <w:t xml:space="preserve"> (Update) Associates</w:t>
      </w:r>
    </w:p>
    <w:p w14:paraId="06F0B5AD" w14:textId="77777777" w:rsidR="00BE52CE" w:rsidRPr="005B17D3" w:rsidRDefault="00BE52CE" w:rsidP="00EF3896">
      <w:pPr>
        <w:pStyle w:val="ScreenField"/>
      </w:pPr>
      <w:r w:rsidRPr="005B17D3">
        <w:t>Relationship:</w:t>
      </w:r>
    </w:p>
    <w:p w14:paraId="5B767088" w14:textId="77777777" w:rsidR="00BE52CE" w:rsidRPr="005B17D3" w:rsidRDefault="00BE52CE" w:rsidP="00EF3896">
      <w:pPr>
        <w:pStyle w:val="ScreenFieldDesc"/>
      </w:pPr>
      <w:r w:rsidRPr="005B17D3">
        <w:t>Association relationship is defined as the relationship of that contact person to the applicant.</w:t>
      </w:r>
    </w:p>
    <w:p w14:paraId="69C80492" w14:textId="77777777" w:rsidR="00BE52CE" w:rsidRPr="005B17D3" w:rsidRDefault="00BE52CE" w:rsidP="00EF3896">
      <w:pPr>
        <w:pStyle w:val="RulesandMore"/>
      </w:pPr>
      <w:r w:rsidRPr="005B17D3">
        <w:t>More...</w:t>
      </w:r>
    </w:p>
    <w:p w14:paraId="396435D9" w14:textId="77777777" w:rsidR="00BE52CE" w:rsidRPr="005B17D3" w:rsidRDefault="00BE52CE" w:rsidP="00EF3896">
      <w:pPr>
        <w:pStyle w:val="ListBull2"/>
      </w:pPr>
      <w:r w:rsidRPr="005B17D3">
        <w:t>Among acceptable choices are:</w:t>
      </w:r>
    </w:p>
    <w:p w14:paraId="54729362" w14:textId="77777777" w:rsidR="00BE52CE" w:rsidRPr="005B17D3" w:rsidRDefault="00BE52CE" w:rsidP="00EF3896">
      <w:pPr>
        <w:pStyle w:val="ListBull2"/>
      </w:pPr>
      <w:r w:rsidRPr="005B17D3">
        <w:rPr>
          <w:rStyle w:val="Emphasis"/>
          <w:i w:val="0"/>
        </w:rPr>
        <w:t>Self</w:t>
      </w:r>
      <w:r w:rsidRPr="005B17D3">
        <w:rPr>
          <w:rStyle w:val="Expandingtext"/>
        </w:rPr>
        <w:t xml:space="preserve"> - Yourself </w:t>
      </w:r>
    </w:p>
    <w:p w14:paraId="4A8CF05E" w14:textId="77777777" w:rsidR="00BE52CE" w:rsidRPr="005B17D3" w:rsidRDefault="00BE52CE" w:rsidP="00EF3896">
      <w:pPr>
        <w:pStyle w:val="ListBull2"/>
        <w:rPr>
          <w:rStyle w:val="Expandingtext"/>
        </w:rPr>
      </w:pPr>
      <w:r w:rsidRPr="005B17D3">
        <w:rPr>
          <w:rStyle w:val="Expandingtext"/>
          <w:iCs/>
        </w:rPr>
        <w:t>Spouse</w:t>
      </w:r>
      <w:r w:rsidRPr="005B17D3">
        <w:rPr>
          <w:rStyle w:val="Expandingtext"/>
          <w:iCs/>
        </w:rPr>
        <w:fldChar w:fldCharType="begin"/>
      </w:r>
      <w:r w:rsidRPr="005B17D3">
        <w:rPr>
          <w:rStyle w:val="Expandingtext"/>
        </w:rPr>
        <w:instrText xml:space="preserve"> XE "</w:instrText>
      </w:r>
      <w:r w:rsidRPr="005B17D3">
        <w:rPr>
          <w:rStyle w:val="Expandingtext"/>
          <w:iCs/>
        </w:rPr>
        <w:instrText>Spouse</w:instrText>
      </w:r>
      <w:r w:rsidRPr="005B17D3">
        <w:rPr>
          <w:rStyle w:val="Expandingtext"/>
        </w:rPr>
        <w:instrText xml:space="preserve">" </w:instrText>
      </w:r>
      <w:r w:rsidRPr="005B17D3">
        <w:rPr>
          <w:rStyle w:val="Expandingtext"/>
          <w:iCs/>
        </w:rPr>
        <w:fldChar w:fldCharType="end"/>
      </w:r>
      <w:r w:rsidRPr="005B17D3">
        <w:rPr>
          <w:rStyle w:val="Expandingtext"/>
        </w:rPr>
        <w:t xml:space="preserve"> - a marriage partner; a husband or wife </w:t>
      </w:r>
    </w:p>
    <w:p w14:paraId="1BEE10DB" w14:textId="77777777" w:rsidR="00BE52CE" w:rsidRPr="005B17D3" w:rsidRDefault="00BE52CE" w:rsidP="00EF3896">
      <w:pPr>
        <w:pStyle w:val="ListBull2"/>
        <w:rPr>
          <w:rStyle w:val="Expandingtext"/>
        </w:rPr>
      </w:pPr>
      <w:r w:rsidRPr="005B17D3">
        <w:rPr>
          <w:rStyle w:val="Expandingtext"/>
          <w:iCs/>
        </w:rPr>
        <w:t>Son</w:t>
      </w:r>
      <w:r w:rsidRPr="005B17D3">
        <w:rPr>
          <w:rStyle w:val="Expandingtext"/>
        </w:rPr>
        <w:t xml:space="preserve"> - one's male child</w:t>
      </w:r>
      <w:r w:rsidRPr="005B17D3">
        <w:rPr>
          <w:rStyle w:val="Expandingtext"/>
        </w:rPr>
        <w:fldChar w:fldCharType="begin"/>
      </w:r>
      <w:r w:rsidRPr="005B17D3">
        <w:rPr>
          <w:rStyle w:val="Expandingtext"/>
        </w:rPr>
        <w:instrText xml:space="preserve"> XE "Child" </w:instrText>
      </w:r>
      <w:r w:rsidRPr="005B17D3">
        <w:rPr>
          <w:rStyle w:val="Expandingtext"/>
        </w:rPr>
        <w:fldChar w:fldCharType="end"/>
      </w:r>
      <w:r w:rsidRPr="005B17D3">
        <w:rPr>
          <w:rStyle w:val="Expandingtext"/>
        </w:rPr>
        <w:t xml:space="preserve">, a male descendent </w:t>
      </w:r>
    </w:p>
    <w:p w14:paraId="170958B5" w14:textId="77777777" w:rsidR="00BE52CE" w:rsidRPr="005B17D3" w:rsidRDefault="00BE52CE" w:rsidP="00EF3896">
      <w:pPr>
        <w:pStyle w:val="ListBull2"/>
        <w:rPr>
          <w:rStyle w:val="Expandingtext"/>
        </w:rPr>
      </w:pPr>
      <w:r w:rsidRPr="005B17D3">
        <w:rPr>
          <w:rStyle w:val="Expandingtext"/>
          <w:iCs/>
        </w:rPr>
        <w:t>Daughter</w:t>
      </w:r>
      <w:r w:rsidRPr="005B17D3">
        <w:rPr>
          <w:rStyle w:val="Expandingtext"/>
        </w:rPr>
        <w:t xml:space="preserve"> - one's female child, a female descendent </w:t>
      </w:r>
    </w:p>
    <w:p w14:paraId="5C9CE59A" w14:textId="77777777" w:rsidR="00BE52CE" w:rsidRPr="005B17D3" w:rsidRDefault="00BE52CE" w:rsidP="00EF3896">
      <w:pPr>
        <w:pStyle w:val="ListBull2"/>
        <w:rPr>
          <w:rStyle w:val="Expandingtext"/>
        </w:rPr>
      </w:pPr>
      <w:r w:rsidRPr="005B17D3">
        <w:rPr>
          <w:rStyle w:val="Expandingtext"/>
          <w:iCs/>
        </w:rPr>
        <w:t>Stepson</w:t>
      </w:r>
      <w:r w:rsidRPr="005B17D3">
        <w:rPr>
          <w:rStyle w:val="Expandingtext"/>
        </w:rPr>
        <w:t xml:space="preserve"> - a spouse's son by a previous union </w:t>
      </w:r>
    </w:p>
    <w:p w14:paraId="0A213A96" w14:textId="77777777" w:rsidR="00BE52CE" w:rsidRPr="005B17D3" w:rsidRDefault="00BE52CE" w:rsidP="00EF3896">
      <w:pPr>
        <w:pStyle w:val="ListBull2"/>
        <w:rPr>
          <w:rStyle w:val="Expandingtext"/>
        </w:rPr>
      </w:pPr>
      <w:r w:rsidRPr="005B17D3">
        <w:rPr>
          <w:rStyle w:val="Expandingtext"/>
          <w:iCs/>
        </w:rPr>
        <w:t>Stepdaughter</w:t>
      </w:r>
      <w:r w:rsidRPr="005B17D3">
        <w:rPr>
          <w:rStyle w:val="Expandingtext"/>
        </w:rPr>
        <w:t xml:space="preserve"> - a spouse's daughter by a previous union </w:t>
      </w:r>
    </w:p>
    <w:p w14:paraId="37D146B6" w14:textId="77777777" w:rsidR="00BE52CE" w:rsidRPr="005B17D3" w:rsidRDefault="00BE52CE" w:rsidP="00EF3896">
      <w:pPr>
        <w:pStyle w:val="ListBull2"/>
        <w:rPr>
          <w:rStyle w:val="Expandingtext"/>
        </w:rPr>
      </w:pPr>
      <w:r w:rsidRPr="005B17D3">
        <w:rPr>
          <w:rStyle w:val="Expandingtext"/>
          <w:iCs/>
        </w:rPr>
        <w:t>Brother</w:t>
      </w:r>
      <w:r w:rsidRPr="005B17D3">
        <w:rPr>
          <w:rStyle w:val="Expandingtext"/>
        </w:rPr>
        <w:t xml:space="preserve"> - a male having the same parents as another or one parent in common with another </w:t>
      </w:r>
    </w:p>
    <w:p w14:paraId="72929320" w14:textId="77777777" w:rsidR="00BE52CE" w:rsidRPr="005B17D3" w:rsidRDefault="00BE52CE" w:rsidP="00EF3896">
      <w:pPr>
        <w:pStyle w:val="ListBull2"/>
        <w:rPr>
          <w:rStyle w:val="Expandingtext"/>
        </w:rPr>
      </w:pPr>
      <w:r w:rsidRPr="005B17D3">
        <w:rPr>
          <w:rStyle w:val="Expandingtext"/>
          <w:iCs/>
        </w:rPr>
        <w:t>Sister</w:t>
      </w:r>
      <w:r w:rsidRPr="005B17D3">
        <w:rPr>
          <w:rStyle w:val="Expandingtext"/>
        </w:rPr>
        <w:t xml:space="preserve"> - a female having the same parents as another or one parent in common with another </w:t>
      </w:r>
    </w:p>
    <w:p w14:paraId="7C2318C0" w14:textId="77777777" w:rsidR="00BE52CE" w:rsidRPr="005B17D3" w:rsidRDefault="00BE52CE" w:rsidP="00EF3896">
      <w:pPr>
        <w:pStyle w:val="ListBull2"/>
        <w:numPr>
          <w:ilvl w:val="0"/>
          <w:numId w:val="0"/>
        </w:numPr>
        <w:ind w:left="720"/>
        <w:rPr>
          <w:rStyle w:val="Expandingtext"/>
        </w:rPr>
      </w:pPr>
    </w:p>
    <w:p w14:paraId="69796DC4" w14:textId="77777777" w:rsidR="00BE52CE" w:rsidRPr="005B17D3" w:rsidRDefault="00BE52CE" w:rsidP="00EF3896">
      <w:pPr>
        <w:pStyle w:val="ScreenField"/>
      </w:pPr>
      <w:r w:rsidRPr="005B17D3">
        <w:rPr>
          <w:noProof/>
        </w:rPr>
        <w:drawing>
          <wp:inline distT="0" distB="0" distL="0" distR="0" wp14:anchorId="1E5FDC55" wp14:editId="5E9474A1">
            <wp:extent cx="103505" cy="103505"/>
            <wp:effectExtent l="19050" t="0" r="0" b="0"/>
            <wp:docPr id="1050" name="Picture 1050" descr="required fiel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0" descr="required field symbol"/>
                    <pic:cNvPicPr>
                      <a:picLocks noChangeAspect="1" noChangeArrowheads="1"/>
                    </pic:cNvPicPr>
                  </pic:nvPicPr>
                  <pic:blipFill>
                    <a:blip r:embed="rId33" cstate="print"/>
                    <a:srcRect/>
                    <a:stretch>
                      <a:fillRect/>
                    </a:stretch>
                  </pic:blipFill>
                  <pic:spPr bwMode="auto">
                    <a:xfrm>
                      <a:off x="0" y="0"/>
                      <a:ext cx="103505" cy="103505"/>
                    </a:xfrm>
                    <a:prstGeom prst="rect">
                      <a:avLst/>
                    </a:prstGeom>
                    <a:noFill/>
                    <a:ln w="9525">
                      <a:noFill/>
                      <a:miter lim="800000"/>
                      <a:headEnd/>
                      <a:tailEnd/>
                    </a:ln>
                  </pic:spPr>
                </pic:pic>
              </a:graphicData>
            </a:graphic>
          </wp:inline>
        </w:drawing>
      </w:r>
      <w:r w:rsidRPr="005B17D3">
        <w:t>Role</w:t>
      </w:r>
      <w:r w:rsidRPr="005B17D3">
        <w:fldChar w:fldCharType="begin"/>
      </w:r>
      <w:r w:rsidRPr="005B17D3">
        <w:instrText xml:space="preserve"> XE "Role" </w:instrText>
      </w:r>
      <w:r w:rsidRPr="005B17D3">
        <w:fldChar w:fldCharType="end"/>
      </w:r>
      <w:r w:rsidRPr="005B17D3">
        <w:t>:</w:t>
      </w:r>
    </w:p>
    <w:p w14:paraId="7274E752" w14:textId="77777777" w:rsidR="00BE52CE" w:rsidRPr="005B17D3" w:rsidRDefault="00BE52CE" w:rsidP="00EF3896">
      <w:pPr>
        <w:pStyle w:val="ScreenFieldDesc"/>
      </w:pPr>
      <w:r w:rsidRPr="005B17D3">
        <w:t>A logical grouping of permissions that may be allocated to a specific user. Choices are:</w:t>
      </w:r>
    </w:p>
    <w:p w14:paraId="09DB1CF1" w14:textId="77777777" w:rsidR="00BE52CE" w:rsidRPr="005B17D3" w:rsidRDefault="00BE52CE" w:rsidP="00EF3896">
      <w:pPr>
        <w:pStyle w:val="ListBull2"/>
        <w:rPr>
          <w:rStyle w:val="Expandingtext"/>
        </w:rPr>
      </w:pPr>
      <w:r w:rsidRPr="005B17D3">
        <w:rPr>
          <w:rStyle w:val="Emphasis"/>
          <w:i w:val="0"/>
        </w:rPr>
        <w:t>Guardian Civil</w:t>
      </w:r>
      <w:r w:rsidRPr="005B17D3">
        <w:rPr>
          <w:rStyle w:val="Expandingtext"/>
        </w:rPr>
        <w:t xml:space="preserve"> - An individual who has been given the legal responsibility to care for a child</w:t>
      </w:r>
      <w:r w:rsidRPr="005B17D3">
        <w:rPr>
          <w:rStyle w:val="Expandingtext"/>
        </w:rPr>
        <w:fldChar w:fldCharType="begin"/>
      </w:r>
      <w:r w:rsidRPr="005B17D3">
        <w:instrText xml:space="preserve"> XE "</w:instrText>
      </w:r>
      <w:r w:rsidRPr="005B17D3">
        <w:rPr>
          <w:rStyle w:val="Expandingtext"/>
        </w:rPr>
        <w:instrText>Child</w:instrText>
      </w:r>
      <w:r w:rsidRPr="005B17D3">
        <w:instrText xml:space="preserve">" </w:instrText>
      </w:r>
      <w:r w:rsidRPr="005B17D3">
        <w:rPr>
          <w:rStyle w:val="Expandingtext"/>
        </w:rPr>
        <w:fldChar w:fldCharType="end"/>
      </w:r>
      <w:r w:rsidRPr="005B17D3">
        <w:rPr>
          <w:rStyle w:val="Expandingtext"/>
        </w:rPr>
        <w:t xml:space="preserve"> or adult who is incapable of taking care of themselves due to age or lack of capacity. The appointed individual is often responsible for both the taking care of the ward (the child or incapable adult) and their affairs.</w:t>
      </w:r>
      <w:r w:rsidRPr="005B17D3">
        <w:rPr>
          <w:rStyle w:val="Expandingtext"/>
        </w:rPr>
        <w:br/>
        <w:t>Civil indicates relating to the rights of private individuals and legal proceedings concerning these rights as distinguished from criminal, military</w:t>
      </w:r>
      <w:r w:rsidRPr="005B17D3">
        <w:rPr>
          <w:rStyle w:val="Expandingtext"/>
        </w:rPr>
        <w:fldChar w:fldCharType="begin"/>
      </w:r>
      <w:r w:rsidRPr="005B17D3">
        <w:instrText xml:space="preserve"> XE "</w:instrText>
      </w:r>
      <w:r w:rsidRPr="005B17D3">
        <w:rPr>
          <w:rStyle w:val="Expandingtext"/>
        </w:rPr>
        <w:instrText>Military</w:instrText>
      </w:r>
      <w:r w:rsidRPr="005B17D3">
        <w:instrText xml:space="preserve">" </w:instrText>
      </w:r>
      <w:r w:rsidRPr="005B17D3">
        <w:rPr>
          <w:rStyle w:val="Expandingtext"/>
        </w:rPr>
        <w:fldChar w:fldCharType="end"/>
      </w:r>
      <w:r w:rsidRPr="005B17D3">
        <w:rPr>
          <w:rStyle w:val="Expandingtext"/>
        </w:rPr>
        <w:t>, or international regulations or proceedings.</w:t>
      </w:r>
    </w:p>
    <w:p w14:paraId="35F20F9C" w14:textId="77777777" w:rsidR="00BE52CE" w:rsidRPr="005B17D3" w:rsidRDefault="00BE52CE" w:rsidP="00EF3896">
      <w:pPr>
        <w:pStyle w:val="ListBull2"/>
        <w:rPr>
          <w:rStyle w:val="Expandingtext"/>
        </w:rPr>
      </w:pPr>
      <w:r w:rsidRPr="005B17D3">
        <w:t>There can be multiple active Civil Guardians assigned to the Associate.</w:t>
      </w:r>
    </w:p>
    <w:p w14:paraId="224DA725" w14:textId="77777777" w:rsidR="00BE52CE" w:rsidRPr="005B17D3" w:rsidRDefault="00BE52CE" w:rsidP="00EF3896">
      <w:pPr>
        <w:pStyle w:val="ListBull2"/>
        <w:rPr>
          <w:rStyle w:val="Expandingtext"/>
        </w:rPr>
      </w:pPr>
      <w:r w:rsidRPr="005B17D3">
        <w:rPr>
          <w:rStyle w:val="Emphasis"/>
          <w:i w:val="0"/>
          <w:iCs w:val="0"/>
        </w:rPr>
        <w:t>Guardian VA</w:t>
      </w:r>
      <w:r w:rsidRPr="005B17D3">
        <w:rPr>
          <w:rStyle w:val="Expandingtext"/>
        </w:rPr>
        <w:t xml:space="preserve"> - A VA individual who has been given the legal responsibility to care for a child or adult who is incapable of taking care of themselves due to age or lack of capacity. The appointed individual is often responsible for both the taking care of the ward (the child</w:t>
      </w:r>
      <w:r w:rsidRPr="005B17D3">
        <w:rPr>
          <w:rStyle w:val="Expandingtext"/>
        </w:rPr>
        <w:fldChar w:fldCharType="begin"/>
      </w:r>
      <w:r w:rsidRPr="005B17D3">
        <w:instrText xml:space="preserve"> XE "</w:instrText>
      </w:r>
      <w:r w:rsidRPr="005B17D3">
        <w:rPr>
          <w:rStyle w:val="Expandingtext"/>
        </w:rPr>
        <w:instrText>Child</w:instrText>
      </w:r>
      <w:r w:rsidRPr="005B17D3">
        <w:instrText xml:space="preserve">" </w:instrText>
      </w:r>
      <w:r w:rsidRPr="005B17D3">
        <w:rPr>
          <w:rStyle w:val="Expandingtext"/>
        </w:rPr>
        <w:fldChar w:fldCharType="end"/>
      </w:r>
      <w:r w:rsidRPr="005B17D3">
        <w:rPr>
          <w:rStyle w:val="Expandingtext"/>
        </w:rPr>
        <w:t xml:space="preserve"> or incapable adult) and their affairs. </w:t>
      </w:r>
    </w:p>
    <w:p w14:paraId="1811F742" w14:textId="77777777" w:rsidR="00BE52CE" w:rsidRPr="005B17D3" w:rsidRDefault="00BE52CE" w:rsidP="00EF3896">
      <w:pPr>
        <w:pStyle w:val="ListBull2"/>
      </w:pPr>
      <w:r w:rsidRPr="005B17D3">
        <w:t>There can only be one active VA Guardian assigned to the Associate.</w:t>
      </w:r>
    </w:p>
    <w:p w14:paraId="04475707" w14:textId="77777777" w:rsidR="00BE52CE" w:rsidRPr="005B17D3" w:rsidRDefault="00BE52CE" w:rsidP="00EF3896">
      <w:pPr>
        <w:pStyle w:val="ListBull2"/>
        <w:rPr>
          <w:rStyle w:val="Expandingtext"/>
        </w:rPr>
      </w:pPr>
      <w:r w:rsidRPr="005B17D3">
        <w:rPr>
          <w:rStyle w:val="Emphasis"/>
          <w:i w:val="0"/>
          <w:iCs w:val="0"/>
        </w:rPr>
        <w:t>Power of Attorney</w:t>
      </w:r>
      <w:r w:rsidRPr="005B17D3">
        <w:rPr>
          <w:rStyle w:val="Emphasis"/>
          <w:i w:val="0"/>
          <w:iCs w:val="0"/>
        </w:rPr>
        <w:fldChar w:fldCharType="begin"/>
      </w:r>
      <w:r w:rsidRPr="005B17D3">
        <w:instrText xml:space="preserve"> XE "Attorney:Power of" </w:instrText>
      </w:r>
      <w:r w:rsidRPr="005B17D3">
        <w:rPr>
          <w:rStyle w:val="Emphasis"/>
          <w:i w:val="0"/>
          <w:iCs w:val="0"/>
        </w:rPr>
        <w:fldChar w:fldCharType="end"/>
      </w:r>
      <w:r w:rsidRPr="005B17D3">
        <w:rPr>
          <w:rStyle w:val="Expandingtext"/>
        </w:rPr>
        <w:t xml:space="preserve"> - A legal instrument authorizing one to act as another's attorney or agent.</w:t>
      </w:r>
    </w:p>
    <w:p w14:paraId="3FE255ED" w14:textId="77777777" w:rsidR="00BE52CE" w:rsidRPr="005B17D3" w:rsidRDefault="00BE52CE" w:rsidP="00EF3896">
      <w:pPr>
        <w:pStyle w:val="ListBull2"/>
        <w:rPr>
          <w:rStyle w:val="Expandingtext"/>
        </w:rPr>
      </w:pPr>
      <w:r w:rsidRPr="005B17D3">
        <w:t>There can be multiple active POAs assigned to the Associate.</w:t>
      </w:r>
    </w:p>
    <w:p w14:paraId="69072948" w14:textId="77777777" w:rsidR="00BE52CE" w:rsidRPr="005B17D3" w:rsidRDefault="00BE52CE" w:rsidP="00EF3896">
      <w:pPr>
        <w:pStyle w:val="ListBull2"/>
      </w:pPr>
      <w:r w:rsidRPr="005B17D3">
        <w:t>Primary Next of Kin – This is the closest living blood relative to the beneficiary. (Display only)</w:t>
      </w:r>
    </w:p>
    <w:p w14:paraId="52C7943C" w14:textId="77777777" w:rsidR="00BE52CE" w:rsidRPr="005B17D3" w:rsidRDefault="00BE52CE" w:rsidP="00EF3896">
      <w:pPr>
        <w:pStyle w:val="ListBull2"/>
      </w:pPr>
      <w:r w:rsidRPr="005B17D3">
        <w:t>Other Next of Kin – This is the next closest living blood relative to the beneficiary. (Display only)</w:t>
      </w:r>
    </w:p>
    <w:p w14:paraId="4D8E9CE9" w14:textId="77777777" w:rsidR="00BE52CE" w:rsidRPr="005B17D3" w:rsidRDefault="00BE52CE" w:rsidP="00EF3896">
      <w:pPr>
        <w:pStyle w:val="ListBull2"/>
      </w:pPr>
      <w:r w:rsidRPr="005B17D3">
        <w:t>Emergency Contact – This is the beneficiary’s primary contact in case of an emergency. (Display only)</w:t>
      </w:r>
    </w:p>
    <w:p w14:paraId="73266BAF" w14:textId="77777777" w:rsidR="00BE52CE" w:rsidRPr="005B17D3" w:rsidRDefault="00BE52CE" w:rsidP="00EF3896">
      <w:pPr>
        <w:pStyle w:val="ListBull2"/>
      </w:pPr>
      <w:r w:rsidRPr="005B17D3">
        <w:t>Other Emergency Contact – This is the beneficiary’s secondary contact in case of an emergency. (Display only)</w:t>
      </w:r>
    </w:p>
    <w:p w14:paraId="23FE1EFF" w14:textId="77777777" w:rsidR="00BE52CE" w:rsidRPr="005B17D3" w:rsidRDefault="00BE52CE" w:rsidP="00EF3896">
      <w:pPr>
        <w:pStyle w:val="ListBull2"/>
      </w:pPr>
      <w:r w:rsidRPr="005B17D3">
        <w:t>Designee – This is an individual appointed by the beneficiary. (Display only)</w:t>
      </w:r>
    </w:p>
    <w:p w14:paraId="66F7F161" w14:textId="77777777" w:rsidR="00BE52CE" w:rsidRPr="005B17D3" w:rsidRDefault="00BE52CE" w:rsidP="00EF3896">
      <w:pPr>
        <w:pStyle w:val="ScreenField"/>
      </w:pPr>
    </w:p>
    <w:p w14:paraId="50F400C9" w14:textId="77777777" w:rsidR="00BE52CE" w:rsidRPr="005B17D3" w:rsidRDefault="00BE52CE" w:rsidP="00EF3896">
      <w:pPr>
        <w:pStyle w:val="ScreenField"/>
      </w:pPr>
      <w:r w:rsidRPr="005B17D3">
        <w:rPr>
          <w:noProof/>
        </w:rPr>
        <w:drawing>
          <wp:inline distT="0" distB="0" distL="0" distR="0" wp14:anchorId="004B36D5" wp14:editId="608343E5">
            <wp:extent cx="103505" cy="103505"/>
            <wp:effectExtent l="19050" t="0" r="0" b="0"/>
            <wp:docPr id="1051" name="Picture 1051" descr="required fiel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1" descr="required field symbol"/>
                    <pic:cNvPicPr>
                      <a:picLocks noChangeAspect="1" noChangeArrowheads="1"/>
                    </pic:cNvPicPr>
                  </pic:nvPicPr>
                  <pic:blipFill>
                    <a:blip r:embed="rId33" cstate="print"/>
                    <a:srcRect/>
                    <a:stretch>
                      <a:fillRect/>
                    </a:stretch>
                  </pic:blipFill>
                  <pic:spPr bwMode="auto">
                    <a:xfrm>
                      <a:off x="0" y="0"/>
                      <a:ext cx="103505" cy="103505"/>
                    </a:xfrm>
                    <a:prstGeom prst="rect">
                      <a:avLst/>
                    </a:prstGeom>
                    <a:noFill/>
                    <a:ln w="9525">
                      <a:noFill/>
                      <a:miter lim="800000"/>
                      <a:headEnd/>
                      <a:tailEnd/>
                    </a:ln>
                  </pic:spPr>
                </pic:pic>
              </a:graphicData>
            </a:graphic>
          </wp:inline>
        </w:drawing>
      </w:r>
      <w:r w:rsidRPr="005B17D3">
        <w:t>Organization/Name:</w:t>
      </w:r>
    </w:p>
    <w:p w14:paraId="3BCF0419" w14:textId="77777777" w:rsidR="00BE52CE" w:rsidRPr="005B17D3" w:rsidRDefault="00BE52CE" w:rsidP="00EF3896">
      <w:pPr>
        <w:pStyle w:val="ScreenFieldDesc"/>
      </w:pPr>
      <w:r w:rsidRPr="005B17D3">
        <w:t>The organization designated as either the beneficiary's guardian or POA.</w:t>
      </w:r>
    </w:p>
    <w:p w14:paraId="0FDD0E33" w14:textId="77777777" w:rsidR="00BE52CE" w:rsidRPr="005B17D3" w:rsidRDefault="00BE52CE" w:rsidP="00EF3896">
      <w:pPr>
        <w:pStyle w:val="RulesandMore"/>
      </w:pPr>
      <w:r w:rsidRPr="005B17D3">
        <w:t>More...</w:t>
      </w:r>
    </w:p>
    <w:p w14:paraId="2E766936" w14:textId="77777777" w:rsidR="00BE52CE" w:rsidRPr="005B17D3" w:rsidRDefault="00BE52CE" w:rsidP="00EF3896">
      <w:pPr>
        <w:pStyle w:val="ListBull2"/>
      </w:pPr>
      <w:r w:rsidRPr="005B17D3">
        <w:t>Examples are:</w:t>
      </w:r>
    </w:p>
    <w:p w14:paraId="0FAEF651" w14:textId="77777777" w:rsidR="00BE52CE" w:rsidRPr="005B17D3" w:rsidRDefault="00BE52CE" w:rsidP="00EF3896">
      <w:pPr>
        <w:pStyle w:val="ListBull2"/>
      </w:pPr>
      <w:r w:rsidRPr="005B17D3">
        <w:rPr>
          <w:iCs/>
        </w:rPr>
        <w:t>VA</w:t>
      </w:r>
      <w:r w:rsidRPr="005B17D3">
        <w:t xml:space="preserve"> Institution name</w:t>
      </w:r>
    </w:p>
    <w:p w14:paraId="462C2FA8" w14:textId="77777777" w:rsidR="00BE52CE" w:rsidRPr="005B17D3" w:rsidRDefault="00BE52CE" w:rsidP="00EF3896">
      <w:pPr>
        <w:pStyle w:val="ListBull2"/>
      </w:pPr>
      <w:r w:rsidRPr="005B17D3">
        <w:t>Disabled American Veterans</w:t>
      </w:r>
    </w:p>
    <w:p w14:paraId="282D1CA5" w14:textId="77777777" w:rsidR="00BE52CE" w:rsidRPr="005B17D3" w:rsidRDefault="00BE52CE" w:rsidP="00EF3896">
      <w:pPr>
        <w:pStyle w:val="ListBull2"/>
      </w:pPr>
      <w:r w:rsidRPr="005B17D3">
        <w:t>Paralyzed Veterans of America</w:t>
      </w:r>
    </w:p>
    <w:p w14:paraId="65B0ACE6" w14:textId="77777777" w:rsidR="00BE52CE" w:rsidRPr="005B17D3" w:rsidRDefault="00BE52CE" w:rsidP="00EF3896">
      <w:pPr>
        <w:pStyle w:val="ListBull2"/>
      </w:pPr>
      <w:r w:rsidRPr="005B17D3">
        <w:t>American Legion</w:t>
      </w:r>
    </w:p>
    <w:p w14:paraId="45E5CDEB" w14:textId="77777777" w:rsidR="00BE52CE" w:rsidRPr="005B17D3" w:rsidRDefault="00BE52CE" w:rsidP="00EF3896">
      <w:pPr>
        <w:pStyle w:val="ListBull2"/>
      </w:pPr>
      <w:r w:rsidRPr="005B17D3">
        <w:t>Veterans of Foreign War</w:t>
      </w:r>
    </w:p>
    <w:p w14:paraId="1C198C76" w14:textId="77777777" w:rsidR="00BE52CE" w:rsidRPr="005B17D3" w:rsidRDefault="00BE52CE" w:rsidP="00EF3896">
      <w:pPr>
        <w:pStyle w:val="ListBull2"/>
      </w:pPr>
      <w:r w:rsidRPr="005B17D3">
        <w:t>Vietnam Veterans of America</w:t>
      </w:r>
    </w:p>
    <w:p w14:paraId="1B2E4769" w14:textId="77777777" w:rsidR="00BE52CE" w:rsidRPr="005B17D3" w:rsidRDefault="00BE52CE" w:rsidP="00EF3896">
      <w:pPr>
        <w:pStyle w:val="ListBull2"/>
      </w:pPr>
      <w:r w:rsidRPr="005B17D3">
        <w:t>Military</w:t>
      </w:r>
      <w:r w:rsidRPr="005B17D3">
        <w:fldChar w:fldCharType="begin"/>
      </w:r>
      <w:r w:rsidRPr="005B17D3">
        <w:instrText xml:space="preserve"> XE "Military:Order of the Purple Heart" </w:instrText>
      </w:r>
      <w:r w:rsidRPr="005B17D3">
        <w:fldChar w:fldCharType="end"/>
      </w:r>
      <w:r w:rsidRPr="005B17D3">
        <w:t xml:space="preserve"> Order of the Purple Heart</w:t>
      </w:r>
    </w:p>
    <w:p w14:paraId="597657FE" w14:textId="77777777" w:rsidR="00BE52CE" w:rsidRPr="005B17D3" w:rsidRDefault="00BE52CE" w:rsidP="00EF3896">
      <w:pPr>
        <w:pStyle w:val="RulesandMore"/>
      </w:pPr>
      <w:r w:rsidRPr="005B17D3">
        <w:t>Rules...</w:t>
      </w:r>
    </w:p>
    <w:p w14:paraId="2C1A84BD" w14:textId="77777777" w:rsidR="00BE52CE" w:rsidRPr="005B17D3" w:rsidRDefault="00BE52CE" w:rsidP="00EF3896">
      <w:pPr>
        <w:pStyle w:val="ListBull2"/>
      </w:pPr>
      <w:r w:rsidRPr="005B17D3">
        <w:rPr>
          <w:iCs/>
        </w:rPr>
        <w:t>Organization Name</w:t>
      </w:r>
      <w:r w:rsidRPr="005B17D3">
        <w:t xml:space="preserve"> </w:t>
      </w:r>
      <w:r w:rsidRPr="005B17D3">
        <w:rPr>
          <w:rStyle w:val="Expandingtext"/>
        </w:rPr>
        <w:t>cannot</w:t>
      </w:r>
      <w:r w:rsidRPr="005B17D3">
        <w:t xml:space="preserve"> be greater than 35 characters.</w:t>
      </w:r>
    </w:p>
    <w:p w14:paraId="10631BDB" w14:textId="77777777" w:rsidR="00BE52CE" w:rsidRPr="005B17D3" w:rsidRDefault="00BE52CE" w:rsidP="00EF3896">
      <w:pPr>
        <w:pStyle w:val="ListBull2"/>
      </w:pPr>
      <w:r w:rsidRPr="005B17D3">
        <w:rPr>
          <w:iCs/>
        </w:rPr>
        <w:t>Organization Name</w:t>
      </w:r>
      <w:r w:rsidRPr="005B17D3">
        <w:t xml:space="preserve"> or </w:t>
      </w:r>
      <w:r w:rsidRPr="005B17D3">
        <w:rPr>
          <w:iCs/>
        </w:rPr>
        <w:t>First Name</w:t>
      </w:r>
      <w:r w:rsidRPr="005B17D3">
        <w:t xml:space="preserve"> and </w:t>
      </w:r>
      <w:r w:rsidRPr="005B17D3">
        <w:rPr>
          <w:iCs/>
        </w:rPr>
        <w:t>Last Name</w:t>
      </w:r>
      <w:r w:rsidRPr="005B17D3">
        <w:t xml:space="preserve"> are required.</w:t>
      </w:r>
    </w:p>
    <w:p w14:paraId="45306831" w14:textId="77777777" w:rsidR="00BE52CE" w:rsidRPr="005B17D3" w:rsidRDefault="00BE52CE" w:rsidP="00EF3896">
      <w:pPr>
        <w:pStyle w:val="ScreenField"/>
      </w:pPr>
    </w:p>
    <w:p w14:paraId="6D19EC26" w14:textId="77777777" w:rsidR="00BE52CE" w:rsidRPr="005B17D3" w:rsidRDefault="00BE52CE" w:rsidP="00EF3896">
      <w:pPr>
        <w:pStyle w:val="ScreenField"/>
      </w:pPr>
      <w:r w:rsidRPr="005B17D3">
        <w:t>First Name:</w:t>
      </w:r>
    </w:p>
    <w:p w14:paraId="16857188" w14:textId="77777777" w:rsidR="00BE52CE" w:rsidRPr="005B17D3" w:rsidRDefault="00BE52CE" w:rsidP="00EF3896">
      <w:pPr>
        <w:pStyle w:val="ScreenFieldDesc"/>
        <w:rPr>
          <w:b/>
          <w:i/>
          <w:position w:val="-4"/>
          <w:u w:val="single"/>
        </w:rPr>
      </w:pPr>
      <w:r w:rsidRPr="005B17D3">
        <w:t>Enter the associate's complete legal first name. Avoid using nicknames or ambiguous information.</w:t>
      </w:r>
    </w:p>
    <w:p w14:paraId="18612E79" w14:textId="77777777" w:rsidR="00BE52CE" w:rsidRPr="005B17D3" w:rsidRDefault="00BE52CE" w:rsidP="00EF3896">
      <w:pPr>
        <w:pStyle w:val="RulesandMore"/>
      </w:pPr>
      <w:r w:rsidRPr="005B17D3">
        <w:t>Rules...</w:t>
      </w:r>
    </w:p>
    <w:p w14:paraId="6340970B" w14:textId="77777777" w:rsidR="00BE52CE" w:rsidRPr="005B17D3" w:rsidRDefault="00BE52CE" w:rsidP="00EF3896">
      <w:pPr>
        <w:pStyle w:val="ListBull2"/>
        <w:rPr>
          <w:sz w:val="18"/>
          <w:szCs w:val="18"/>
        </w:rPr>
      </w:pPr>
      <w:r w:rsidRPr="005B17D3">
        <w:t>Apostrophes and hyphens are the only punctuation that can be used.</w:t>
      </w:r>
    </w:p>
    <w:p w14:paraId="3FEF7EF3" w14:textId="77777777" w:rsidR="00BE52CE" w:rsidRPr="005B17D3" w:rsidRDefault="00BE52CE" w:rsidP="00EF3896">
      <w:pPr>
        <w:pStyle w:val="ListBull2"/>
        <w:rPr>
          <w:sz w:val="18"/>
          <w:szCs w:val="18"/>
        </w:rPr>
      </w:pPr>
      <w:r w:rsidRPr="005B17D3">
        <w:rPr>
          <w:iCs/>
        </w:rPr>
        <w:t>First Name</w:t>
      </w:r>
      <w:r w:rsidRPr="005B17D3">
        <w:t xml:space="preserve"> is free text 1-35 characters in length.</w:t>
      </w:r>
    </w:p>
    <w:p w14:paraId="61E61714" w14:textId="77777777" w:rsidR="00BE52CE" w:rsidRPr="005B17D3" w:rsidRDefault="00BE52CE" w:rsidP="00EF3896">
      <w:pPr>
        <w:pStyle w:val="ScreenField"/>
      </w:pPr>
    </w:p>
    <w:p w14:paraId="53103C32" w14:textId="77777777" w:rsidR="00BE52CE" w:rsidRPr="005B17D3" w:rsidRDefault="00BE52CE" w:rsidP="00EF3896">
      <w:pPr>
        <w:pStyle w:val="ScreenField"/>
      </w:pPr>
      <w:r w:rsidRPr="005B17D3">
        <w:t>Middle Name:</w:t>
      </w:r>
    </w:p>
    <w:p w14:paraId="30E23384" w14:textId="77777777" w:rsidR="00BE52CE" w:rsidRPr="005B17D3" w:rsidRDefault="00BE52CE" w:rsidP="00EF3896">
      <w:pPr>
        <w:pStyle w:val="ScreenFieldDesc"/>
        <w:rPr>
          <w:sz w:val="18"/>
          <w:szCs w:val="18"/>
        </w:rPr>
      </w:pPr>
      <w:r w:rsidRPr="005B17D3">
        <w:t>Enter the associate's complete legal middle name.</w:t>
      </w:r>
    </w:p>
    <w:p w14:paraId="70DF1143" w14:textId="77777777" w:rsidR="00BE52CE" w:rsidRPr="005B17D3" w:rsidRDefault="00BE52CE" w:rsidP="00EF3896">
      <w:pPr>
        <w:pStyle w:val="RulesandMore"/>
      </w:pPr>
      <w:r w:rsidRPr="005B17D3">
        <w:t>Rules...</w:t>
      </w:r>
    </w:p>
    <w:p w14:paraId="38A62E07" w14:textId="77777777" w:rsidR="00BE52CE" w:rsidRPr="005B17D3" w:rsidRDefault="00BE52CE" w:rsidP="00EF3896">
      <w:pPr>
        <w:pStyle w:val="ListBull2"/>
        <w:rPr>
          <w:sz w:val="18"/>
          <w:szCs w:val="18"/>
        </w:rPr>
      </w:pPr>
      <w:r w:rsidRPr="005B17D3">
        <w:t>Apostrophes and hyphens are the only punctuation that can be used.</w:t>
      </w:r>
    </w:p>
    <w:p w14:paraId="5A409197" w14:textId="77777777" w:rsidR="00BE52CE" w:rsidRPr="005B17D3" w:rsidRDefault="00BE52CE" w:rsidP="00EF3896">
      <w:pPr>
        <w:pStyle w:val="ListBull2"/>
        <w:rPr>
          <w:sz w:val="18"/>
          <w:szCs w:val="18"/>
        </w:rPr>
      </w:pPr>
      <w:r w:rsidRPr="005B17D3">
        <w:t>Middle Name is free text 3-35 characters in length.</w:t>
      </w:r>
    </w:p>
    <w:p w14:paraId="7A1E3FE5" w14:textId="77777777" w:rsidR="00BE52CE" w:rsidRPr="005B17D3" w:rsidRDefault="00BE52CE" w:rsidP="00EF3896">
      <w:pPr>
        <w:pStyle w:val="ListBull2"/>
        <w:numPr>
          <w:ilvl w:val="0"/>
          <w:numId w:val="0"/>
        </w:numPr>
        <w:ind w:left="720"/>
        <w:rPr>
          <w:sz w:val="18"/>
          <w:szCs w:val="18"/>
        </w:rPr>
      </w:pPr>
    </w:p>
    <w:p w14:paraId="75861F90" w14:textId="77777777" w:rsidR="00BE52CE" w:rsidRPr="005B17D3" w:rsidRDefault="00BE52CE" w:rsidP="00EF3896">
      <w:pPr>
        <w:pStyle w:val="ScreenField"/>
      </w:pPr>
      <w:r w:rsidRPr="005B17D3">
        <w:rPr>
          <w:noProof/>
        </w:rPr>
        <w:drawing>
          <wp:inline distT="0" distB="0" distL="0" distR="0" wp14:anchorId="26D0A314" wp14:editId="2D0CF3EF">
            <wp:extent cx="103505" cy="103505"/>
            <wp:effectExtent l="19050" t="0" r="0" b="0"/>
            <wp:docPr id="1052" name="Picture 1382" descr="required fiel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2" descr="required field symbol"/>
                    <pic:cNvPicPr>
                      <a:picLocks noChangeAspect="1" noChangeArrowheads="1"/>
                    </pic:cNvPicPr>
                  </pic:nvPicPr>
                  <pic:blipFill>
                    <a:blip r:embed="rId33" cstate="print"/>
                    <a:srcRect/>
                    <a:stretch>
                      <a:fillRect/>
                    </a:stretch>
                  </pic:blipFill>
                  <pic:spPr bwMode="auto">
                    <a:xfrm>
                      <a:off x="0" y="0"/>
                      <a:ext cx="103505" cy="103505"/>
                    </a:xfrm>
                    <a:prstGeom prst="rect">
                      <a:avLst/>
                    </a:prstGeom>
                    <a:noFill/>
                    <a:ln w="9525">
                      <a:noFill/>
                      <a:miter lim="800000"/>
                      <a:headEnd/>
                      <a:tailEnd/>
                    </a:ln>
                  </pic:spPr>
                </pic:pic>
              </a:graphicData>
            </a:graphic>
          </wp:inline>
        </w:drawing>
      </w:r>
      <w:r w:rsidRPr="005B17D3">
        <w:t>Last Name:</w:t>
      </w:r>
    </w:p>
    <w:p w14:paraId="3575BC64" w14:textId="77777777" w:rsidR="00BE52CE" w:rsidRPr="005B17D3" w:rsidRDefault="00BE52CE" w:rsidP="00EF3896">
      <w:pPr>
        <w:pStyle w:val="ScreenFieldDesc"/>
        <w:rPr>
          <w:sz w:val="18"/>
          <w:szCs w:val="18"/>
        </w:rPr>
      </w:pPr>
      <w:r w:rsidRPr="005B17D3">
        <w:t>Enter the associate's complete legal last name.</w:t>
      </w:r>
    </w:p>
    <w:p w14:paraId="00C92385" w14:textId="77777777" w:rsidR="00BE52CE" w:rsidRPr="005B17D3" w:rsidRDefault="00BE52CE" w:rsidP="00EF3896">
      <w:pPr>
        <w:pStyle w:val="RulesandMore"/>
      </w:pPr>
      <w:r w:rsidRPr="005B17D3">
        <w:t>Rules...</w:t>
      </w:r>
    </w:p>
    <w:p w14:paraId="3F645AF7" w14:textId="77777777" w:rsidR="00BE52CE" w:rsidRPr="005B17D3" w:rsidRDefault="00BE52CE" w:rsidP="00EF3896">
      <w:pPr>
        <w:pStyle w:val="ListBull2"/>
        <w:rPr>
          <w:sz w:val="18"/>
          <w:szCs w:val="18"/>
        </w:rPr>
      </w:pPr>
      <w:r w:rsidRPr="005B17D3">
        <w:t>Associate's</w:t>
      </w:r>
      <w:r w:rsidRPr="005B17D3">
        <w:rPr>
          <w:rFonts w:cs="Arial"/>
        </w:rPr>
        <w:t xml:space="preserve"> </w:t>
      </w:r>
      <w:r w:rsidRPr="005B17D3">
        <w:t>Last Name</w:t>
      </w:r>
      <w:r w:rsidRPr="005B17D3">
        <w:rPr>
          <w:rFonts w:cs="Arial"/>
        </w:rPr>
        <w:t xml:space="preserve"> </w:t>
      </w:r>
      <w:r w:rsidRPr="005B17D3">
        <w:t>is a required field.</w:t>
      </w:r>
    </w:p>
    <w:p w14:paraId="080291AC" w14:textId="77777777" w:rsidR="00BE52CE" w:rsidRPr="005B17D3" w:rsidRDefault="00BE52CE" w:rsidP="00EF3896">
      <w:pPr>
        <w:pStyle w:val="ListBull2"/>
        <w:rPr>
          <w:sz w:val="18"/>
          <w:szCs w:val="18"/>
        </w:rPr>
      </w:pPr>
      <w:r w:rsidRPr="005B17D3">
        <w:t>Multiple Last Name components must be separated by spaces.</w:t>
      </w:r>
    </w:p>
    <w:p w14:paraId="659B2D8D" w14:textId="77777777" w:rsidR="00BE52CE" w:rsidRPr="005B17D3" w:rsidRDefault="00BE52CE" w:rsidP="00EF3896">
      <w:pPr>
        <w:pStyle w:val="ListBull2"/>
        <w:rPr>
          <w:sz w:val="18"/>
          <w:szCs w:val="18"/>
        </w:rPr>
      </w:pPr>
      <w:r w:rsidRPr="005B17D3">
        <w:t>People with hyphenated names should be entered with the hyphen included.</w:t>
      </w:r>
    </w:p>
    <w:p w14:paraId="0D2F71A9" w14:textId="77777777" w:rsidR="00BE52CE" w:rsidRPr="005B17D3" w:rsidRDefault="00BE52CE" w:rsidP="00EF3896">
      <w:pPr>
        <w:pStyle w:val="ListBull2"/>
        <w:rPr>
          <w:sz w:val="18"/>
          <w:szCs w:val="18"/>
        </w:rPr>
      </w:pPr>
      <w:r w:rsidRPr="005B17D3">
        <w:t xml:space="preserve">Legal names may be entered with the Mother's maiden name first, a hyphen, and the Father's last name all in the </w:t>
      </w:r>
      <w:r w:rsidRPr="005B17D3">
        <w:rPr>
          <w:b/>
        </w:rPr>
        <w:t>Last Name</w:t>
      </w:r>
      <w:r w:rsidRPr="005B17D3">
        <w:t xml:space="preserve"> field.</w:t>
      </w:r>
    </w:p>
    <w:p w14:paraId="70282866" w14:textId="77777777" w:rsidR="00BE52CE" w:rsidRPr="005B17D3" w:rsidRDefault="00BE52CE" w:rsidP="00EF3896">
      <w:pPr>
        <w:pStyle w:val="ListBull2"/>
        <w:rPr>
          <w:sz w:val="18"/>
          <w:szCs w:val="18"/>
        </w:rPr>
      </w:pPr>
      <w:r w:rsidRPr="005B17D3">
        <w:t>Apostrophes and hyphens are the only punctuation that can be used.</w:t>
      </w:r>
    </w:p>
    <w:p w14:paraId="4FA2C03F" w14:textId="77777777" w:rsidR="00BE52CE" w:rsidRPr="005B17D3" w:rsidRDefault="00BE52CE" w:rsidP="00EF3896">
      <w:pPr>
        <w:pStyle w:val="ListBull2"/>
        <w:rPr>
          <w:sz w:val="18"/>
          <w:szCs w:val="18"/>
        </w:rPr>
      </w:pPr>
      <w:r w:rsidRPr="005B17D3">
        <w:t>Last Name must be between 2 and 35 characters in length.</w:t>
      </w:r>
    </w:p>
    <w:p w14:paraId="31B62002" w14:textId="77777777" w:rsidR="00BE52CE" w:rsidRPr="005B17D3" w:rsidRDefault="00BE52CE" w:rsidP="00EF3896">
      <w:pPr>
        <w:pStyle w:val="ListBull2"/>
        <w:numPr>
          <w:ilvl w:val="0"/>
          <w:numId w:val="0"/>
        </w:numPr>
        <w:ind w:left="720"/>
        <w:rPr>
          <w:sz w:val="18"/>
          <w:szCs w:val="18"/>
        </w:rPr>
      </w:pPr>
    </w:p>
    <w:p w14:paraId="32F6AE84" w14:textId="77777777" w:rsidR="00BE52CE" w:rsidRPr="005B17D3" w:rsidRDefault="00BE52CE" w:rsidP="00EF3896">
      <w:pPr>
        <w:pStyle w:val="ScreenField"/>
      </w:pPr>
      <w:r w:rsidRPr="005B17D3">
        <w:t>Address</w:t>
      </w:r>
      <w:r w:rsidRPr="005B17D3">
        <w:fldChar w:fldCharType="begin"/>
      </w:r>
      <w:r w:rsidRPr="005B17D3">
        <w:instrText xml:space="preserve"> XE "Address:Line 1" </w:instrText>
      </w:r>
      <w:r w:rsidRPr="005B17D3">
        <w:fldChar w:fldCharType="end"/>
      </w:r>
      <w:r w:rsidRPr="005B17D3">
        <w:t xml:space="preserve"> Line 1:</w:t>
      </w:r>
    </w:p>
    <w:p w14:paraId="3F13BAD2" w14:textId="527A99ED" w:rsidR="00BE52CE" w:rsidRPr="005B17D3" w:rsidRDefault="00BE52CE" w:rsidP="00EF3896">
      <w:pPr>
        <w:pStyle w:val="ScreenFieldDesc"/>
      </w:pPr>
      <w:r w:rsidRPr="005B17D3">
        <w:t>Address Line 1 is the number and street or post office</w:t>
      </w:r>
      <w:r w:rsidRPr="005B17D3">
        <w:fldChar w:fldCharType="begin"/>
      </w:r>
      <w:r w:rsidRPr="005B17D3">
        <w:instrText xml:space="preserve"> XE "Office:P.O. box" </w:instrText>
      </w:r>
      <w:r w:rsidRPr="005B17D3">
        <w:fldChar w:fldCharType="end"/>
      </w:r>
      <w:r w:rsidRPr="005B17D3">
        <w:t xml:space="preserve"> box of a mailing address</w:t>
      </w:r>
      <w:r w:rsidRPr="005B17D3">
        <w:fldChar w:fldCharType="begin"/>
      </w:r>
      <w:r w:rsidRPr="005B17D3">
        <w:instrText xml:space="preserve"> XE “Address” </w:instrText>
      </w:r>
      <w:r w:rsidRPr="005B17D3">
        <w:fldChar w:fldCharType="end"/>
      </w:r>
      <w:r w:rsidR="0041000D" w:rsidRPr="005B17D3">
        <w:t>.</w:t>
      </w:r>
    </w:p>
    <w:p w14:paraId="447005F8" w14:textId="77777777" w:rsidR="00080A89" w:rsidRPr="005B17D3" w:rsidRDefault="00080A89" w:rsidP="00080A89">
      <w:pPr>
        <w:pStyle w:val="ScreenField"/>
      </w:pPr>
    </w:p>
    <w:p w14:paraId="72F2D357" w14:textId="77777777" w:rsidR="00BE52CE" w:rsidRPr="005B17D3" w:rsidRDefault="00BE52CE" w:rsidP="00EF3896">
      <w:pPr>
        <w:pStyle w:val="ScreenField"/>
      </w:pPr>
      <w:r w:rsidRPr="005B17D3">
        <w:t>Address</w:t>
      </w:r>
      <w:r w:rsidRPr="005B17D3">
        <w:fldChar w:fldCharType="begin"/>
      </w:r>
      <w:r w:rsidRPr="005B17D3">
        <w:instrText xml:space="preserve"> XE "Address:Line 2" </w:instrText>
      </w:r>
      <w:r w:rsidRPr="005B17D3">
        <w:fldChar w:fldCharType="end"/>
      </w:r>
      <w:r w:rsidRPr="005B17D3">
        <w:t xml:space="preserve"> Line 2:</w:t>
      </w:r>
    </w:p>
    <w:p w14:paraId="44F8606D" w14:textId="18A1D203" w:rsidR="00BE52CE" w:rsidRPr="005B17D3" w:rsidRDefault="00BE52CE" w:rsidP="00EF3896">
      <w:pPr>
        <w:pStyle w:val="ScreenFieldDesc"/>
      </w:pPr>
      <w:r w:rsidRPr="005B17D3">
        <w:t>Address Line 2 is the text supplemental to the number and street of a mailing address</w:t>
      </w:r>
      <w:r w:rsidRPr="005B17D3">
        <w:fldChar w:fldCharType="begin"/>
      </w:r>
      <w:r w:rsidRPr="005B17D3">
        <w:instrText xml:space="preserve"> XE “Address” </w:instrText>
      </w:r>
      <w:r w:rsidRPr="005B17D3">
        <w:fldChar w:fldCharType="end"/>
      </w:r>
      <w:r w:rsidR="0041000D" w:rsidRPr="005B17D3">
        <w:t>.</w:t>
      </w:r>
    </w:p>
    <w:p w14:paraId="13028B8B" w14:textId="77777777" w:rsidR="00080A89" w:rsidRPr="005B17D3" w:rsidRDefault="00080A89" w:rsidP="00080A89">
      <w:pPr>
        <w:pStyle w:val="ScreenField"/>
      </w:pPr>
    </w:p>
    <w:p w14:paraId="07980A92" w14:textId="77777777" w:rsidR="00BE52CE" w:rsidRPr="005B17D3" w:rsidRDefault="00BE52CE" w:rsidP="00EF3896">
      <w:pPr>
        <w:pStyle w:val="ScreenField"/>
      </w:pPr>
      <w:r w:rsidRPr="005B17D3">
        <w:t>Address</w:t>
      </w:r>
      <w:r w:rsidRPr="005B17D3">
        <w:fldChar w:fldCharType="begin"/>
      </w:r>
      <w:r w:rsidRPr="005B17D3">
        <w:instrText xml:space="preserve"> XE "Address:Line 3" </w:instrText>
      </w:r>
      <w:r w:rsidRPr="005B17D3">
        <w:fldChar w:fldCharType="end"/>
      </w:r>
      <w:r w:rsidRPr="005B17D3">
        <w:t xml:space="preserve"> Line 3:</w:t>
      </w:r>
    </w:p>
    <w:p w14:paraId="444D78EB" w14:textId="63B00DCA" w:rsidR="00BE52CE" w:rsidRPr="005B17D3" w:rsidRDefault="00BE52CE" w:rsidP="00EF3896">
      <w:pPr>
        <w:pStyle w:val="ScreenFieldDesc"/>
      </w:pPr>
      <w:r w:rsidRPr="005B17D3">
        <w:t>Address Line 3 is the text supplemental to the number and street of a mailing address</w:t>
      </w:r>
      <w:r w:rsidRPr="005B17D3">
        <w:fldChar w:fldCharType="begin"/>
      </w:r>
      <w:r w:rsidRPr="005B17D3">
        <w:instrText xml:space="preserve"> XE “Address” </w:instrText>
      </w:r>
      <w:r w:rsidRPr="005B17D3">
        <w:fldChar w:fldCharType="end"/>
      </w:r>
      <w:r w:rsidR="0041000D" w:rsidRPr="005B17D3">
        <w:t>.</w:t>
      </w:r>
    </w:p>
    <w:p w14:paraId="740DE45B" w14:textId="77777777" w:rsidR="00080A89" w:rsidRPr="005B17D3" w:rsidRDefault="00080A89" w:rsidP="00080A89">
      <w:pPr>
        <w:pStyle w:val="ScreenField"/>
      </w:pPr>
    </w:p>
    <w:p w14:paraId="6B24AB9B" w14:textId="77777777" w:rsidR="00BE52CE" w:rsidRPr="005B17D3" w:rsidRDefault="00BE52CE" w:rsidP="00EF3896">
      <w:pPr>
        <w:pStyle w:val="ScreenField"/>
      </w:pPr>
      <w:r w:rsidRPr="005B17D3">
        <w:t>Zip Code:</w:t>
      </w:r>
    </w:p>
    <w:p w14:paraId="78D84A26" w14:textId="77777777" w:rsidR="00BE52CE" w:rsidRPr="005B17D3" w:rsidRDefault="00BE52CE" w:rsidP="00EF3896">
      <w:pPr>
        <w:pStyle w:val="ScreenFieldDesc"/>
      </w:pPr>
      <w:r w:rsidRPr="005B17D3">
        <w:t>Zip Code is the mail code used for mail delivery within the USA only. Either 5 or 9-digit</w:t>
      </w:r>
      <w:r w:rsidRPr="005B17D3">
        <w:fldChar w:fldCharType="begin"/>
      </w:r>
      <w:r w:rsidRPr="005B17D3">
        <w:instrText xml:space="preserve"> XE "9-digit " \* MERGEFORMAT </w:instrText>
      </w:r>
      <w:r w:rsidRPr="005B17D3">
        <w:fldChar w:fldCharType="end"/>
      </w:r>
      <w:r w:rsidRPr="005B17D3">
        <w:t xml:space="preserve"> code may be used.</w:t>
      </w:r>
    </w:p>
    <w:p w14:paraId="1CA182ED" w14:textId="77777777" w:rsidR="00BE52CE" w:rsidRPr="005B17D3" w:rsidRDefault="00BE52CE" w:rsidP="00EF3896">
      <w:pPr>
        <w:pStyle w:val="RulesandMore"/>
      </w:pPr>
      <w:r w:rsidRPr="005B17D3">
        <w:t>More...</w:t>
      </w:r>
    </w:p>
    <w:p w14:paraId="7B287FF5" w14:textId="77777777" w:rsidR="004728E3" w:rsidRPr="005B17D3" w:rsidRDefault="00BE52CE" w:rsidP="00EF3896">
      <w:pPr>
        <w:pStyle w:val="ListBull2"/>
      </w:pPr>
      <w:r w:rsidRPr="005B17D3">
        <w:t>Zip Code may also be used to identify city/state/county associated with an address</w:t>
      </w:r>
      <w:r w:rsidRPr="005B17D3">
        <w:fldChar w:fldCharType="begin"/>
      </w:r>
      <w:r w:rsidRPr="005B17D3">
        <w:instrText xml:space="preserve"> XE “Address” </w:instrText>
      </w:r>
      <w:r w:rsidRPr="005B17D3">
        <w:fldChar w:fldCharType="end"/>
      </w:r>
      <w:r w:rsidRPr="005B17D3">
        <w:t>.</w:t>
      </w:r>
    </w:p>
    <w:p w14:paraId="5BC1CD3E" w14:textId="77777777" w:rsidR="00BE52CE" w:rsidRPr="005B17D3" w:rsidRDefault="00BE52CE" w:rsidP="00EF3896">
      <w:pPr>
        <w:pStyle w:val="ListBull2"/>
      </w:pPr>
      <w:r w:rsidRPr="005B17D3">
        <w:t>City:</w:t>
      </w:r>
      <w:r w:rsidR="004728E3" w:rsidRPr="005B17D3">
        <w:t xml:space="preserve"> Enter the name of the City used for the address</w:t>
      </w:r>
      <w:r w:rsidR="004728E3" w:rsidRPr="005B17D3">
        <w:fldChar w:fldCharType="begin"/>
      </w:r>
      <w:r w:rsidR="004728E3" w:rsidRPr="005B17D3">
        <w:instrText xml:space="preserve"> XE “Address” </w:instrText>
      </w:r>
      <w:r w:rsidR="004728E3" w:rsidRPr="005B17D3">
        <w:fldChar w:fldCharType="end"/>
      </w:r>
      <w:r w:rsidR="004728E3" w:rsidRPr="005B17D3">
        <w:t>.</w:t>
      </w:r>
    </w:p>
    <w:p w14:paraId="34EBAB73" w14:textId="77777777" w:rsidR="00BE52CE" w:rsidRPr="005B17D3" w:rsidRDefault="00BE52CE" w:rsidP="00EF3896"/>
    <w:p w14:paraId="501D3225" w14:textId="77777777" w:rsidR="00BE52CE" w:rsidRPr="005B17D3" w:rsidRDefault="00BE52CE" w:rsidP="00EF3896">
      <w:pPr>
        <w:pStyle w:val="ScreenField"/>
      </w:pPr>
      <w:r w:rsidRPr="005B17D3">
        <w:t>State:</w:t>
      </w:r>
    </w:p>
    <w:p w14:paraId="6D69DC89" w14:textId="53FE7F6D" w:rsidR="00BE52CE" w:rsidRPr="005B17D3" w:rsidRDefault="00BE52CE" w:rsidP="00EF3896">
      <w:pPr>
        <w:pStyle w:val="ScreenFieldDesc"/>
      </w:pPr>
      <w:r w:rsidRPr="005B17D3">
        <w:t>Enter the full state name associated with the address</w:t>
      </w:r>
      <w:r w:rsidRPr="005B17D3">
        <w:fldChar w:fldCharType="begin"/>
      </w:r>
      <w:r w:rsidRPr="005B17D3">
        <w:instrText xml:space="preserve"> XE “Address” </w:instrText>
      </w:r>
      <w:r w:rsidRPr="005B17D3">
        <w:fldChar w:fldCharType="end"/>
      </w:r>
      <w:r w:rsidRPr="005B17D3">
        <w:t>.</w:t>
      </w:r>
    </w:p>
    <w:p w14:paraId="656B68EA" w14:textId="77777777" w:rsidR="00080A89" w:rsidRPr="005B17D3" w:rsidRDefault="00080A89" w:rsidP="00080A89">
      <w:pPr>
        <w:pStyle w:val="ScreenField"/>
      </w:pPr>
    </w:p>
    <w:p w14:paraId="113E5BFF" w14:textId="77777777" w:rsidR="00BE52CE" w:rsidRPr="005B17D3" w:rsidRDefault="00BE52CE" w:rsidP="00EF3896">
      <w:pPr>
        <w:pStyle w:val="ScreenField"/>
      </w:pPr>
      <w:r w:rsidRPr="005B17D3">
        <w:t>County:</w:t>
      </w:r>
    </w:p>
    <w:p w14:paraId="0741F33D" w14:textId="64A4BD8F" w:rsidR="00BE52CE" w:rsidRPr="005B17D3" w:rsidRDefault="00BE52CE" w:rsidP="00EF3896">
      <w:pPr>
        <w:pStyle w:val="ScreenFieldDesc"/>
      </w:pPr>
      <w:r w:rsidRPr="005B17D3">
        <w:t>Enter the count</w:t>
      </w:r>
      <w:r w:rsidR="0041000D" w:rsidRPr="005B17D3">
        <w:t>y in which the associate lives.</w:t>
      </w:r>
    </w:p>
    <w:p w14:paraId="1F090E03" w14:textId="77777777" w:rsidR="00080A89" w:rsidRPr="005B17D3" w:rsidRDefault="00080A89" w:rsidP="00080A89">
      <w:pPr>
        <w:pStyle w:val="ScreenField"/>
      </w:pPr>
    </w:p>
    <w:p w14:paraId="081D3079" w14:textId="77777777" w:rsidR="00BE52CE" w:rsidRPr="005B17D3" w:rsidRDefault="00BE52CE" w:rsidP="00EF3896">
      <w:pPr>
        <w:pStyle w:val="ScreenField"/>
      </w:pPr>
      <w:r w:rsidRPr="005B17D3">
        <w:t>Phone:</w:t>
      </w:r>
    </w:p>
    <w:p w14:paraId="62D9461B" w14:textId="77777777" w:rsidR="00BE52CE" w:rsidRPr="005B17D3" w:rsidRDefault="00BE52CE" w:rsidP="00EF3896">
      <w:pPr>
        <w:pStyle w:val="ScreenFieldDesc"/>
      </w:pPr>
      <w:r w:rsidRPr="005B17D3">
        <w:t>Enter the associate's phone number starting with area code first in the following format (XXX) XXX-XXXX.</w:t>
      </w:r>
    </w:p>
    <w:p w14:paraId="446363D5" w14:textId="77777777" w:rsidR="00BE52CE" w:rsidRPr="005B17D3" w:rsidRDefault="00BE52CE" w:rsidP="00EF3896">
      <w:pPr>
        <w:pStyle w:val="ScreenField"/>
      </w:pPr>
    </w:p>
    <w:p w14:paraId="33F9BD0B" w14:textId="77777777" w:rsidR="00BE52CE" w:rsidRPr="005B17D3" w:rsidRDefault="00BE52CE" w:rsidP="00EF3896">
      <w:pPr>
        <w:pStyle w:val="ScreenField"/>
      </w:pPr>
      <w:r w:rsidRPr="005B17D3">
        <w:t>(Update) Phone Number Last Update:</w:t>
      </w:r>
    </w:p>
    <w:p w14:paraId="47AD39A4" w14:textId="396B549E" w:rsidR="00BE52CE" w:rsidRPr="005B17D3" w:rsidRDefault="00BE52CE" w:rsidP="00EF3896">
      <w:pPr>
        <w:pStyle w:val="ScreenFieldDesc"/>
      </w:pPr>
      <w:r w:rsidRPr="005B17D3">
        <w:t>(Update) Phone Number Last Update is a read-only field that displays the date/time th</w:t>
      </w:r>
      <w:r w:rsidRPr="005B17D3">
        <w:rPr>
          <w:i/>
        </w:rPr>
        <w:t xml:space="preserve">e </w:t>
      </w:r>
      <w:r w:rsidRPr="005B17D3">
        <w:rPr>
          <w:b/>
        </w:rPr>
        <w:t xml:space="preserve">Phone </w:t>
      </w:r>
      <w:r w:rsidR="0041000D" w:rsidRPr="005B17D3">
        <w:t>field was last updated.</w:t>
      </w:r>
    </w:p>
    <w:p w14:paraId="659A0ED5" w14:textId="77777777" w:rsidR="00080A89" w:rsidRPr="005B17D3" w:rsidRDefault="00080A89" w:rsidP="00080A89">
      <w:pPr>
        <w:pStyle w:val="ScreenField"/>
      </w:pPr>
    </w:p>
    <w:p w14:paraId="5B891AEC" w14:textId="77777777" w:rsidR="00BE52CE" w:rsidRPr="005B17D3" w:rsidRDefault="00BE52CE" w:rsidP="00EF3896">
      <w:pPr>
        <w:pStyle w:val="ScreenField"/>
      </w:pPr>
      <w:r w:rsidRPr="005B17D3">
        <w:t>(Update) Deactivation Date:</w:t>
      </w:r>
    </w:p>
    <w:p w14:paraId="35DAC17A" w14:textId="77777777" w:rsidR="00BE52CE" w:rsidRPr="005B17D3" w:rsidRDefault="00BE52CE" w:rsidP="00EF3896">
      <w:pPr>
        <w:pStyle w:val="ScreenFieldDesc"/>
      </w:pPr>
      <w:r w:rsidRPr="005B17D3">
        <w:t xml:space="preserve">(Update) Deactivation Date is the date </w:t>
      </w:r>
      <w:r w:rsidRPr="005B17D3">
        <w:fldChar w:fldCharType="begin"/>
      </w:r>
      <w:r w:rsidRPr="005B17D3">
        <w:instrText xml:space="preserve"> XE "Date:Deactivation:Associates Role" </w:instrText>
      </w:r>
      <w:r w:rsidRPr="005B17D3">
        <w:fldChar w:fldCharType="end"/>
      </w:r>
      <w:r w:rsidRPr="005B17D3">
        <w:t>on which the Associate's Role</w:t>
      </w:r>
      <w:r w:rsidRPr="005B17D3">
        <w:fldChar w:fldCharType="begin"/>
      </w:r>
      <w:r w:rsidRPr="005B17D3">
        <w:instrText xml:space="preserve"> XE "Role:Associates Deactivation:Date" </w:instrText>
      </w:r>
      <w:r w:rsidRPr="005B17D3">
        <w:fldChar w:fldCharType="end"/>
      </w:r>
      <w:r w:rsidRPr="005B17D3">
        <w:t xml:space="preserve"> becomes inactive. If a date already exists, the user may delete it.</w:t>
      </w:r>
    </w:p>
    <w:p w14:paraId="243D34D2" w14:textId="77777777" w:rsidR="00BE52CE" w:rsidRPr="005B17D3" w:rsidRDefault="00BE52CE" w:rsidP="00EF3896">
      <w:pPr>
        <w:pStyle w:val="ScreenFieldDesc"/>
      </w:pPr>
      <w:r w:rsidRPr="005B17D3">
        <w:t>(Update) Deactivation Date data is shared with VistA.</w:t>
      </w:r>
    </w:p>
    <w:p w14:paraId="5B202B69" w14:textId="77777777" w:rsidR="00BE52CE" w:rsidRPr="005B17D3" w:rsidRDefault="00BE52CE" w:rsidP="00EF3896">
      <w:pPr>
        <w:pStyle w:val="RulesandMore"/>
      </w:pPr>
      <w:r w:rsidRPr="005B17D3">
        <w:t>More...</w:t>
      </w:r>
    </w:p>
    <w:p w14:paraId="7C2E5426" w14:textId="77777777" w:rsidR="00BE52CE" w:rsidRPr="005B17D3" w:rsidRDefault="00BE52CE" w:rsidP="00EF3896">
      <w:pPr>
        <w:pStyle w:val="ListBull2"/>
      </w:pPr>
      <w:r w:rsidRPr="005B17D3">
        <w:t xml:space="preserve">A </w:t>
      </w:r>
      <w:r w:rsidRPr="005B17D3">
        <w:rPr>
          <w:b/>
        </w:rPr>
        <w:t xml:space="preserve">HEC </w:t>
      </w:r>
      <w:r w:rsidRPr="005B17D3">
        <w:rPr>
          <w:rStyle w:val="Expandingtext"/>
          <w:b/>
        </w:rPr>
        <w:t>Notification</w:t>
      </w:r>
      <w:r w:rsidRPr="005B17D3">
        <w:rPr>
          <w:b/>
        </w:rPr>
        <w:t xml:space="preserve"> of VA Guardian Deactivation</w:t>
      </w:r>
      <w:r w:rsidRPr="005B17D3">
        <w:t xml:space="preserve"> bulletin is triggered when a </w:t>
      </w:r>
      <w:r w:rsidRPr="005B17D3">
        <w:rPr>
          <w:b/>
        </w:rPr>
        <w:t>VA Guardian</w:t>
      </w:r>
      <w:r w:rsidRPr="005B17D3">
        <w:t xml:space="preserve"> Deactivation Date is entered. The bulletin is sent to </w:t>
      </w:r>
      <w:r w:rsidRPr="005B17D3">
        <w:rPr>
          <w:color w:val="0000FF"/>
        </w:rPr>
        <w:t>G.DGEN Eligibility Alert @(site).med.va.gov.</w:t>
      </w:r>
    </w:p>
    <w:p w14:paraId="185F436C" w14:textId="77777777" w:rsidR="00BE52CE" w:rsidRPr="005B17D3" w:rsidRDefault="00BE52CE" w:rsidP="00EF3896">
      <w:pPr>
        <w:pStyle w:val="ListBull2"/>
      </w:pPr>
      <w:r w:rsidRPr="005B17D3">
        <w:t>Deactivated Roles are kept in History.</w:t>
      </w:r>
    </w:p>
    <w:p w14:paraId="19AA4567" w14:textId="77777777" w:rsidR="00BE52CE" w:rsidRPr="005B17D3" w:rsidRDefault="00BE52CE" w:rsidP="00EF3896">
      <w:pPr>
        <w:pStyle w:val="RulesandMore"/>
      </w:pPr>
      <w:r w:rsidRPr="005B17D3">
        <w:t>Rules…</w:t>
      </w:r>
    </w:p>
    <w:p w14:paraId="3435389E" w14:textId="77777777" w:rsidR="00BE52CE" w:rsidRPr="005B17D3" w:rsidRDefault="00BE52CE" w:rsidP="00EF3896">
      <w:pPr>
        <w:pStyle w:val="ListBull2"/>
      </w:pPr>
      <w:r w:rsidRPr="005B17D3">
        <w:t>The Deactivation Date must be precise (mm/dd/yyyy).</w:t>
      </w:r>
    </w:p>
    <w:p w14:paraId="78C9C1B6" w14:textId="77777777" w:rsidR="00BE52CE" w:rsidRPr="005B17D3" w:rsidRDefault="00BE52CE" w:rsidP="00EF3896">
      <w:pPr>
        <w:pStyle w:val="ListBull2"/>
      </w:pPr>
      <w:r w:rsidRPr="005B17D3">
        <w:t>The Deactivation Date must be after the Date of Birth.</w:t>
      </w:r>
    </w:p>
    <w:p w14:paraId="6F196BC9" w14:textId="77777777" w:rsidR="00BE52CE" w:rsidRPr="005B17D3" w:rsidRDefault="00BE52CE" w:rsidP="00EF3896">
      <w:pPr>
        <w:pStyle w:val="ListBull2"/>
        <w:rPr>
          <w:rStyle w:val="Expandingtext"/>
        </w:rPr>
      </w:pPr>
      <w:r w:rsidRPr="005B17D3">
        <w:t>The</w:t>
      </w:r>
      <w:r w:rsidRPr="005B17D3">
        <w:rPr>
          <w:rStyle w:val="Expandingtext"/>
        </w:rPr>
        <w:t xml:space="preserve"> </w:t>
      </w:r>
      <w:r w:rsidRPr="005B17D3">
        <w:t>Deactivation</w:t>
      </w:r>
      <w:r w:rsidRPr="005B17D3">
        <w:rPr>
          <w:rStyle w:val="Expandingtext"/>
        </w:rPr>
        <w:t xml:space="preserve"> Date can be before, after or the same as the Date of Death.</w:t>
      </w:r>
    </w:p>
    <w:p w14:paraId="3D48E3D9" w14:textId="77777777" w:rsidR="00BE52CE" w:rsidRPr="005B17D3" w:rsidRDefault="00BE52CE" w:rsidP="00EF3896">
      <w:pPr>
        <w:pStyle w:val="ListBull2"/>
        <w:rPr>
          <w:rStyle w:val="Expandingtext"/>
        </w:rPr>
      </w:pPr>
      <w:r w:rsidRPr="005B17D3">
        <w:t>The</w:t>
      </w:r>
      <w:r w:rsidRPr="005B17D3">
        <w:rPr>
          <w:rStyle w:val="Expandingtext"/>
        </w:rPr>
        <w:t xml:space="preserve"> Deactivation Date can be in the past, present or future.</w:t>
      </w:r>
    </w:p>
    <w:p w14:paraId="3059CFFA" w14:textId="0B60E18F" w:rsidR="00BE52CE" w:rsidRPr="005B17D3" w:rsidRDefault="00BE52CE" w:rsidP="00EF3896">
      <w:pPr>
        <w:pStyle w:val="ListBull2"/>
        <w:rPr>
          <w:rStyle w:val="Expandingtext"/>
        </w:rPr>
      </w:pPr>
      <w:r w:rsidRPr="005B17D3">
        <w:rPr>
          <w:rStyle w:val="Expandingtext"/>
        </w:rPr>
        <w:t xml:space="preserve">A VA </w:t>
      </w:r>
      <w:r w:rsidRPr="005B17D3">
        <w:t>Guardian</w:t>
      </w:r>
      <w:r w:rsidRPr="005B17D3">
        <w:rPr>
          <w:rStyle w:val="Expandingtext"/>
        </w:rPr>
        <w:t xml:space="preserve"> cannot be added if there is already an active VA Guardian. The current VA Guardian must be deactivated before adding a new VA Guardian.</w:t>
      </w:r>
    </w:p>
    <w:p w14:paraId="1EB9E805" w14:textId="77777777" w:rsidR="00DE4A7D" w:rsidRPr="005B17D3" w:rsidRDefault="00DE4A7D" w:rsidP="00DE4A7D">
      <w:pPr>
        <w:pStyle w:val="ListBull2"/>
        <w:numPr>
          <w:ilvl w:val="0"/>
          <w:numId w:val="0"/>
        </w:numPr>
        <w:ind w:left="720"/>
      </w:pPr>
    </w:p>
    <w:p w14:paraId="008C82FD" w14:textId="77777777" w:rsidR="00BE52CE" w:rsidRPr="005B17D3" w:rsidRDefault="00BE52CE" w:rsidP="00EF3896">
      <w:pPr>
        <w:pStyle w:val="BodyText"/>
        <w:numPr>
          <w:ilvl w:val="0"/>
          <w:numId w:val="35"/>
        </w:numPr>
        <w:rPr>
          <w:b/>
          <w:i/>
        </w:rPr>
      </w:pPr>
      <w:r w:rsidRPr="005B17D3">
        <w:rPr>
          <w:b/>
          <w:i/>
        </w:rPr>
        <w:t>Indicates Required Field</w:t>
      </w:r>
    </w:p>
    <w:p w14:paraId="2989DD3B" w14:textId="77777777" w:rsidR="00BE52CE" w:rsidRPr="005B17D3" w:rsidRDefault="00BE52CE" w:rsidP="00EF3896">
      <w:pPr>
        <w:pStyle w:val="BodyText"/>
      </w:pPr>
    </w:p>
    <w:bookmarkStart w:id="1214" w:name="_Toc477510350"/>
    <w:bookmarkStart w:id="1215" w:name="_Toc289864823"/>
    <w:bookmarkEnd w:id="1214"/>
    <w:p w14:paraId="28F8F88D" w14:textId="77777777" w:rsidR="00BE52CE" w:rsidRPr="005B17D3" w:rsidRDefault="00BE52CE" w:rsidP="00EF3896">
      <w:pPr>
        <w:pStyle w:val="Heading4"/>
        <w:rPr>
          <w:u w:val="single"/>
        </w:rPr>
      </w:pPr>
      <w:r w:rsidRPr="005B17D3">
        <w:fldChar w:fldCharType="begin"/>
      </w:r>
      <w:r w:rsidRPr="005B17D3">
        <w:instrText xml:space="preserve"> XE "Phone Numbers " \* MERGEFORMAT </w:instrText>
      </w:r>
      <w:r w:rsidRPr="005B17D3">
        <w:fldChar w:fldCharType="end"/>
      </w:r>
      <w:r w:rsidRPr="005B17D3">
        <w:fldChar w:fldCharType="begin"/>
      </w:r>
      <w:r w:rsidRPr="005B17D3">
        <w:instrText xml:space="preserve"> XE "Old " \* MERGEFORMAT </w:instrText>
      </w:r>
      <w:r w:rsidRPr="005B17D3">
        <w:fldChar w:fldCharType="end"/>
      </w:r>
      <w:bookmarkStart w:id="1216" w:name="_Toc394920831"/>
      <w:bookmarkStart w:id="1217" w:name="_Toc406571167"/>
      <w:bookmarkStart w:id="1218" w:name="_Toc478746596"/>
      <w:bookmarkStart w:id="1219" w:name="_Toc482888526"/>
      <w:bookmarkStart w:id="1220" w:name="_Toc31622280"/>
      <w:r w:rsidRPr="005B17D3">
        <w:t>Associates (Add a Person)</w:t>
      </w:r>
      <w:bookmarkEnd w:id="1216"/>
      <w:bookmarkEnd w:id="1217"/>
      <w:bookmarkEnd w:id="1218"/>
      <w:bookmarkEnd w:id="1219"/>
      <w:bookmarkEnd w:id="1220"/>
    </w:p>
    <w:p w14:paraId="72640F93" w14:textId="77777777" w:rsidR="00BE52CE" w:rsidRPr="005B17D3" w:rsidRDefault="00BE52CE" w:rsidP="00EF3896">
      <w:pPr>
        <w:pStyle w:val="BodyTextBullet2"/>
      </w:pPr>
      <w:r w:rsidRPr="005B17D3">
        <w:t xml:space="preserve">The </w:t>
      </w:r>
      <w:r w:rsidRPr="005B17D3">
        <w:rPr>
          <w:b/>
        </w:rPr>
        <w:t xml:space="preserve">Add-a-Person </w:t>
      </w:r>
      <w:r w:rsidRPr="005B17D3">
        <w:rPr>
          <w:b/>
          <w:iCs/>
        </w:rPr>
        <w:t>Associates</w:t>
      </w:r>
      <w:r w:rsidRPr="005B17D3">
        <w:rPr>
          <w:b/>
        </w:rPr>
        <w:t xml:space="preserve"> Overview</w:t>
      </w:r>
      <w:r w:rsidRPr="005B17D3">
        <w:t xml:space="preserve"> screen presents users</w:t>
      </w:r>
      <w:r w:rsidRPr="005B17D3">
        <w:fldChar w:fldCharType="begin"/>
      </w:r>
      <w:r w:rsidRPr="005B17D3">
        <w:instrText xml:space="preserve"> XE "User:Associates:presents user with a snapshot of current associate information available" </w:instrText>
      </w:r>
      <w:r w:rsidRPr="005B17D3">
        <w:fldChar w:fldCharType="end"/>
      </w:r>
      <w:r w:rsidRPr="005B17D3">
        <w:t xml:space="preserve"> with a snapshot of the current associate information available for the registrant including </w:t>
      </w:r>
      <w:r w:rsidRPr="005B17D3">
        <w:rPr>
          <w:i/>
          <w:iCs/>
        </w:rPr>
        <w:t>Name</w:t>
      </w:r>
      <w:r w:rsidRPr="005B17D3">
        <w:t xml:space="preserve">, </w:t>
      </w:r>
      <w:r w:rsidRPr="005B17D3">
        <w:rPr>
          <w:i/>
        </w:rPr>
        <w:t>Relationship</w:t>
      </w:r>
      <w:r w:rsidRPr="005B17D3">
        <w:t xml:space="preserve">, </w:t>
      </w:r>
      <w:r w:rsidRPr="005B17D3">
        <w:rPr>
          <w:i/>
          <w:iCs/>
        </w:rPr>
        <w:t>Role</w:t>
      </w:r>
      <w:r w:rsidRPr="005B17D3">
        <w:rPr>
          <w:i/>
          <w:iCs/>
        </w:rPr>
        <w:fldChar w:fldCharType="begin"/>
      </w:r>
      <w:r w:rsidRPr="005B17D3">
        <w:instrText xml:space="preserve"> XE "</w:instrText>
      </w:r>
      <w:r w:rsidRPr="005B17D3">
        <w:rPr>
          <w:iCs/>
        </w:rPr>
        <w:instrText>Role</w:instrText>
      </w:r>
      <w:r w:rsidRPr="005B17D3">
        <w:instrText xml:space="preserve">" </w:instrText>
      </w:r>
      <w:r w:rsidRPr="005B17D3">
        <w:rPr>
          <w:i/>
          <w:iCs/>
        </w:rPr>
        <w:fldChar w:fldCharType="end"/>
      </w:r>
      <w:r w:rsidRPr="005B17D3">
        <w:t xml:space="preserve">, and </w:t>
      </w:r>
      <w:r w:rsidRPr="005B17D3">
        <w:rPr>
          <w:i/>
          <w:iCs/>
        </w:rPr>
        <w:t>Address</w:t>
      </w:r>
      <w:r w:rsidRPr="005B17D3">
        <w:rPr>
          <w:i/>
          <w:iCs/>
        </w:rPr>
        <w:fldChar w:fldCharType="begin"/>
      </w:r>
      <w:r w:rsidRPr="005B17D3">
        <w:instrText xml:space="preserve"> XE “Address” </w:instrText>
      </w:r>
      <w:r w:rsidRPr="005B17D3">
        <w:rPr>
          <w:i/>
          <w:iCs/>
        </w:rPr>
        <w:fldChar w:fldCharType="end"/>
      </w:r>
      <w:r w:rsidRPr="005B17D3">
        <w:t xml:space="preserve"> and</w:t>
      </w:r>
      <w:r w:rsidRPr="005B17D3">
        <w:rPr>
          <w:i/>
        </w:rPr>
        <w:t xml:space="preserve"> Phones</w:t>
      </w:r>
      <w:r w:rsidRPr="005B17D3">
        <w:t xml:space="preserve"> (phone numbers).</w:t>
      </w:r>
    </w:p>
    <w:p w14:paraId="03B67481" w14:textId="77777777" w:rsidR="00BE52CE" w:rsidRPr="005B17D3" w:rsidRDefault="00BE52CE" w:rsidP="00EF3896">
      <w:pPr>
        <w:pStyle w:val="BodyTextBullet2"/>
      </w:pPr>
      <w:r w:rsidRPr="005B17D3">
        <w:t xml:space="preserve">None will display if none exist. Click the </w:t>
      </w:r>
      <w:r w:rsidRPr="005B17D3">
        <w:rPr>
          <w:rStyle w:val="Hyperlink"/>
          <w:b/>
          <w:color w:val="auto"/>
        </w:rPr>
        <w:t>Add</w:t>
      </w:r>
      <w:r w:rsidRPr="005B17D3">
        <w:rPr>
          <w:rStyle w:val="Hyperlink"/>
          <w:b/>
          <w:color w:val="auto"/>
        </w:rPr>
        <w:fldChar w:fldCharType="begin"/>
      </w:r>
      <w:r w:rsidRPr="005B17D3">
        <w:rPr>
          <w:b/>
        </w:rPr>
        <w:instrText xml:space="preserve"> XE "Add:Associate(s)" </w:instrText>
      </w:r>
      <w:r w:rsidRPr="005B17D3">
        <w:rPr>
          <w:rStyle w:val="Hyperlink"/>
          <w:b/>
          <w:color w:val="auto"/>
        </w:rPr>
        <w:fldChar w:fldCharType="end"/>
      </w:r>
      <w:r w:rsidRPr="005B17D3">
        <w:rPr>
          <w:rStyle w:val="Hyperlink"/>
          <w:b/>
          <w:color w:val="auto"/>
        </w:rPr>
        <w:t xml:space="preserve"> Associate</w:t>
      </w:r>
      <w:r w:rsidRPr="005B17D3">
        <w:t xml:space="preserve"> button to add an associate. </w:t>
      </w:r>
    </w:p>
    <w:p w14:paraId="09A01890" w14:textId="6404DC7F" w:rsidR="00BE52CE" w:rsidRPr="005B17D3" w:rsidRDefault="00BE52CE" w:rsidP="00EF3896">
      <w:pPr>
        <w:pStyle w:val="BodyTextBullet2"/>
      </w:pPr>
      <w:r w:rsidRPr="005B17D3">
        <w:t>Certain fields are now required</w:t>
      </w:r>
      <w:r w:rsidR="00193048" w:rsidRPr="005B17D3">
        <w:t>,</w:t>
      </w:r>
      <w:r w:rsidRPr="005B17D3">
        <w:t xml:space="preserve"> and others become editable as described and indicated below when adding (registering) a new person.</w:t>
      </w:r>
    </w:p>
    <w:p w14:paraId="5DDAF96B" w14:textId="77777777" w:rsidR="00BE52CE" w:rsidRPr="005B17D3" w:rsidRDefault="00BE52CE" w:rsidP="00474E83">
      <w:pPr>
        <w:pStyle w:val="NoteLightbulb"/>
      </w:pPr>
      <w:r w:rsidRPr="005B17D3">
        <w:rPr>
          <w:b/>
        </w:rPr>
        <w:t>Note:</w:t>
      </w:r>
      <w:r w:rsidRPr="005B17D3">
        <w:t xml:space="preserve"> </w:t>
      </w:r>
      <w:r w:rsidRPr="005B17D3">
        <w:rPr>
          <w:i/>
        </w:rPr>
        <w:t>Associates</w:t>
      </w:r>
      <w:r w:rsidRPr="005B17D3">
        <w:t xml:space="preserve"> are not required to complete the registration.</w:t>
      </w:r>
    </w:p>
    <w:p w14:paraId="73B79ABF" w14:textId="77777777" w:rsidR="00DC7120" w:rsidRPr="005B17D3" w:rsidRDefault="00DC7120" w:rsidP="00EF3896">
      <w:pPr>
        <w:pStyle w:val="BodyTextBullet2"/>
      </w:pPr>
    </w:p>
    <w:p w14:paraId="349F650C" w14:textId="5D2F1EA5" w:rsidR="00BE52CE" w:rsidRPr="005B17D3" w:rsidRDefault="00BE52CE" w:rsidP="00EF3896">
      <w:pPr>
        <w:pStyle w:val="BodyTextBullet2"/>
      </w:pPr>
      <w:r w:rsidRPr="005B17D3">
        <w:t xml:space="preserve">Users may also click the </w:t>
      </w:r>
      <w:r w:rsidRPr="005B17D3">
        <w:rPr>
          <w:b/>
          <w:color w:val="auto"/>
        </w:rPr>
        <w:t>View Historical</w:t>
      </w:r>
      <w:r w:rsidRPr="005B17D3">
        <w:rPr>
          <w:b/>
          <w:color w:val="auto"/>
        </w:rPr>
        <w:fldChar w:fldCharType="begin"/>
      </w:r>
      <w:r w:rsidRPr="005B17D3">
        <w:rPr>
          <w:b/>
          <w:color w:val="auto"/>
        </w:rPr>
        <w:instrText xml:space="preserve"> XE "Historical:View Associates" </w:instrText>
      </w:r>
      <w:r w:rsidRPr="005B17D3">
        <w:rPr>
          <w:b/>
          <w:color w:val="auto"/>
        </w:rPr>
        <w:fldChar w:fldCharType="end"/>
      </w:r>
      <w:r w:rsidRPr="005B17D3">
        <w:rPr>
          <w:b/>
          <w:color w:val="auto"/>
        </w:rPr>
        <w:t xml:space="preserve"> Associates</w:t>
      </w:r>
      <w:r w:rsidRPr="005B17D3">
        <w:rPr>
          <w:color w:val="auto"/>
        </w:rPr>
        <w:t xml:space="preserve"> </w:t>
      </w:r>
      <w:r w:rsidRPr="005B17D3">
        <w:t>link to view</w:t>
      </w:r>
      <w:r w:rsidRPr="005B17D3">
        <w:fldChar w:fldCharType="begin"/>
      </w:r>
      <w:r w:rsidRPr="005B17D3">
        <w:instrText xml:space="preserve"> XE "View:Associates:Historical" </w:instrText>
      </w:r>
      <w:r w:rsidRPr="005B17D3">
        <w:fldChar w:fldCharType="end"/>
      </w:r>
      <w:r w:rsidRPr="005B17D3">
        <w:t xml:space="preserve"> the history of associate changes made for this patient with "Old" and "New</w:t>
      </w:r>
      <w:r w:rsidRPr="005B17D3">
        <w:fldChar w:fldCharType="begin"/>
      </w:r>
      <w:r w:rsidRPr="005B17D3">
        <w:instrText xml:space="preserve"> XE "New:Add Associates:View Historical" </w:instrText>
      </w:r>
      <w:r w:rsidRPr="005B17D3">
        <w:fldChar w:fldCharType="end"/>
      </w:r>
      <w:r w:rsidRPr="005B17D3">
        <w:t xml:space="preserve">" values for user-selected dates/times from the </w:t>
      </w:r>
      <w:r w:rsidRPr="005B17D3">
        <w:rPr>
          <w:b/>
        </w:rPr>
        <w:t>Associates (Add a Person)</w:t>
      </w:r>
      <w:r w:rsidRPr="005B17D3">
        <w:t xml:space="preserve"> screen. </w:t>
      </w:r>
    </w:p>
    <w:p w14:paraId="61F45BC4" w14:textId="77777777" w:rsidR="00BE52CE" w:rsidRPr="005B17D3" w:rsidRDefault="00BE52CE" w:rsidP="00474E83">
      <w:pPr>
        <w:pStyle w:val="NoteLightbulb"/>
      </w:pPr>
      <w:r w:rsidRPr="005B17D3">
        <w:rPr>
          <w:b/>
        </w:rPr>
        <w:t>Note:</w:t>
      </w:r>
      <w:r w:rsidRPr="005B17D3">
        <w:t xml:space="preserve"> </w:t>
      </w:r>
      <w:r w:rsidRPr="005B17D3">
        <w:rPr>
          <w:i/>
        </w:rPr>
        <w:t>Role</w:t>
      </w:r>
      <w:r w:rsidRPr="005B17D3">
        <w:t xml:space="preserve"> choices while “Adding a Person” are different than when updating a record for a Veteran already in the enrollment system. </w:t>
      </w:r>
    </w:p>
    <w:p w14:paraId="0C315FA6" w14:textId="77777777" w:rsidR="00DC7120" w:rsidRPr="005B17D3" w:rsidRDefault="00DC7120" w:rsidP="00EF3896">
      <w:pPr>
        <w:pStyle w:val="BodyTextBullet2"/>
        <w:rPr>
          <w:b/>
        </w:rPr>
      </w:pPr>
    </w:p>
    <w:p w14:paraId="7671694F" w14:textId="18944BEC" w:rsidR="00BE52CE" w:rsidRPr="005B17D3" w:rsidRDefault="00BE52CE" w:rsidP="00EF3896">
      <w:pPr>
        <w:pStyle w:val="BodyTextBullet2"/>
      </w:pPr>
      <w:r w:rsidRPr="005B17D3">
        <w:rPr>
          <w:b/>
        </w:rPr>
        <w:t>VA Guardian</w:t>
      </w:r>
      <w:r w:rsidRPr="005B17D3">
        <w:t xml:space="preserve"> and </w:t>
      </w:r>
      <w:r w:rsidRPr="005B17D3">
        <w:rPr>
          <w:b/>
        </w:rPr>
        <w:t>POA</w:t>
      </w:r>
      <w:r w:rsidRPr="005B17D3">
        <w:t xml:space="preserve"> (Power of Attorney) roles may be added only after the registrant has been added (registered) into the enrollment system.</w:t>
      </w:r>
    </w:p>
    <w:p w14:paraId="77E1E63F" w14:textId="77777777" w:rsidR="00BE52CE" w:rsidRPr="005B17D3" w:rsidRDefault="00BE52CE" w:rsidP="00EF3896">
      <w:pPr>
        <w:pStyle w:val="BodyTextBullet2"/>
      </w:pPr>
      <w:r w:rsidRPr="005B17D3">
        <w:t>Roles added through VistA are not editable through ESR.</w:t>
      </w:r>
    </w:p>
    <w:p w14:paraId="304AE41E" w14:textId="77777777" w:rsidR="00BE52CE" w:rsidRPr="005B17D3" w:rsidRDefault="00BE52CE" w:rsidP="00EF3896"/>
    <w:p w14:paraId="441E15A9" w14:textId="77777777" w:rsidR="00BE52CE" w:rsidRPr="005B17D3" w:rsidRDefault="00BE52CE" w:rsidP="00EF3896">
      <w:pPr>
        <w:tabs>
          <w:tab w:val="left" w:pos="720"/>
          <w:tab w:val="right" w:pos="5040"/>
          <w:tab w:val="right" w:pos="9360"/>
        </w:tabs>
        <w:jc w:val="right"/>
        <w:rPr>
          <w:rFonts w:cs="Arial"/>
          <w:b/>
          <w:u w:val="single"/>
        </w:rPr>
      </w:pPr>
      <w:r w:rsidRPr="005B17D3">
        <w:tab/>
      </w:r>
      <w:r w:rsidRPr="005B17D3">
        <w:rPr>
          <w:rFonts w:cs="Arial"/>
          <w:b/>
          <w:u w:val="single"/>
        </w:rPr>
        <w:t>ADD ASSOCIATE</w:t>
      </w:r>
    </w:p>
    <w:p w14:paraId="5131C82A" w14:textId="77777777" w:rsidR="00BE52CE" w:rsidRPr="005B17D3" w:rsidRDefault="00BE52CE" w:rsidP="00EF3896">
      <w:pPr>
        <w:tabs>
          <w:tab w:val="left" w:pos="720"/>
          <w:tab w:val="right" w:pos="5040"/>
          <w:tab w:val="right" w:pos="9360"/>
        </w:tabs>
        <w:jc w:val="right"/>
        <w:rPr>
          <w:b/>
          <w:u w:val="single"/>
        </w:rPr>
      </w:pPr>
      <w:r w:rsidRPr="005B17D3">
        <w:rPr>
          <w:rStyle w:val="Text-onlypopuphotspot"/>
          <w:b/>
          <w:bCs/>
          <w:u w:val="single"/>
        </w:rPr>
        <w:t>VIEW</w:t>
      </w:r>
      <w:r w:rsidRPr="005B17D3">
        <w:rPr>
          <w:rStyle w:val="Text-onlypopuphotspot"/>
          <w:b/>
          <w:bCs/>
          <w:u w:val="single"/>
        </w:rPr>
        <w:fldChar w:fldCharType="begin"/>
      </w:r>
      <w:r w:rsidRPr="005B17D3">
        <w:rPr>
          <w:b/>
          <w:u w:val="single"/>
        </w:rPr>
        <w:instrText xml:space="preserve"> XE "</w:instrText>
      </w:r>
      <w:r w:rsidRPr="005B17D3">
        <w:rPr>
          <w:rStyle w:val="Text-onlypopuphotspot"/>
          <w:b/>
          <w:bCs/>
          <w:u w:val="single"/>
        </w:rPr>
        <w:instrText>View:</w:instrText>
      </w:r>
      <w:r w:rsidRPr="005B17D3">
        <w:rPr>
          <w:b/>
          <w:u w:val="single"/>
        </w:rPr>
        <w:instrText>Add (Update) Associate(s):</w:instrText>
      </w:r>
    </w:p>
    <w:p w14:paraId="7DD8CFF1" w14:textId="77777777" w:rsidR="00BE52CE" w:rsidRPr="005B17D3" w:rsidRDefault="00BE52CE" w:rsidP="00EF3896">
      <w:pPr>
        <w:tabs>
          <w:tab w:val="left" w:pos="720"/>
          <w:tab w:val="right" w:pos="5040"/>
          <w:tab w:val="right" w:pos="9360"/>
        </w:tabs>
        <w:rPr>
          <w:b/>
          <w:u w:val="single"/>
        </w:rPr>
      </w:pPr>
      <w:r w:rsidRPr="005B17D3">
        <w:rPr>
          <w:b/>
          <w:u w:val="single"/>
        </w:rPr>
        <w:tab/>
        <w:instrText xml:space="preserve">Historical Associates" </w:instrText>
      </w:r>
      <w:r w:rsidRPr="005B17D3">
        <w:rPr>
          <w:rStyle w:val="Text-onlypopuphotspot"/>
          <w:b/>
          <w:bCs/>
          <w:u w:val="single"/>
        </w:rPr>
        <w:fldChar w:fldCharType="end"/>
      </w:r>
      <w:r w:rsidRPr="005B17D3">
        <w:rPr>
          <w:rStyle w:val="Text-onlypopuphotspot"/>
          <w:b/>
          <w:bCs/>
          <w:u w:val="single"/>
        </w:rPr>
        <w:t xml:space="preserve"> HISTORICAL</w:t>
      </w:r>
      <w:r w:rsidRPr="005B17D3">
        <w:rPr>
          <w:b/>
          <w:u w:val="single"/>
        </w:rPr>
        <w:fldChar w:fldCharType="begin"/>
      </w:r>
      <w:r w:rsidRPr="005B17D3">
        <w:rPr>
          <w:b/>
          <w:u w:val="single"/>
        </w:rPr>
        <w:instrText xml:space="preserve"> XE "Historical:View Associates" </w:instrText>
      </w:r>
      <w:r w:rsidRPr="005B17D3">
        <w:rPr>
          <w:b/>
          <w:u w:val="single"/>
        </w:rPr>
        <w:fldChar w:fldCharType="end"/>
      </w:r>
      <w:r w:rsidRPr="005B17D3">
        <w:rPr>
          <w:rStyle w:val="Text-onlypopuphotspot"/>
          <w:b/>
          <w:bCs/>
          <w:u w:val="single"/>
        </w:rPr>
        <w:t xml:space="preserve"> ASSOCIATES</w:t>
      </w:r>
    </w:p>
    <w:p w14:paraId="01AE44D8" w14:textId="77777777" w:rsidR="00BE52CE" w:rsidRPr="005B17D3" w:rsidRDefault="00BE52CE" w:rsidP="00EF3896">
      <w:pPr>
        <w:pStyle w:val="ScreenField"/>
        <w:rPr>
          <w:rStyle w:val="StyleDrop-downhotspot11ptUnderline"/>
          <w:bCs w:val="0"/>
          <w:iCs w:val="0"/>
          <w:sz w:val="24"/>
          <w:u w:val="none"/>
        </w:rPr>
      </w:pPr>
      <w:r w:rsidRPr="005B17D3">
        <w:rPr>
          <w:rStyle w:val="StyleDrop-downhotspot11ptUnderline"/>
          <w:bCs w:val="0"/>
          <w:iCs w:val="0"/>
          <w:sz w:val="24"/>
          <w:u w:val="none"/>
        </w:rPr>
        <w:t>Name:</w:t>
      </w:r>
    </w:p>
    <w:p w14:paraId="1593C25A" w14:textId="77777777" w:rsidR="00BE52CE" w:rsidRPr="005B17D3" w:rsidRDefault="00BE52CE" w:rsidP="00EF3896">
      <w:pPr>
        <w:pStyle w:val="ScreenFieldDesc"/>
      </w:pPr>
      <w:r w:rsidRPr="005B17D3">
        <w:t>ES displays the name of the associate currently on file for the registrant.</w:t>
      </w:r>
    </w:p>
    <w:p w14:paraId="1C58DE23" w14:textId="65B8866C" w:rsidR="00BE52CE" w:rsidRPr="005B17D3" w:rsidRDefault="00BE52CE" w:rsidP="00EF3896">
      <w:pPr>
        <w:pStyle w:val="ScreenFieldDesc"/>
      </w:pPr>
      <w:r w:rsidRPr="005B17D3">
        <w:t xml:space="preserve"> If </w:t>
      </w:r>
      <w:r w:rsidRPr="005B17D3">
        <w:rPr>
          <w:i/>
        </w:rPr>
        <w:t>Name</w:t>
      </w:r>
      <w:r w:rsidRPr="005B17D3">
        <w:t xml:space="preserve"> displays as a link, the user may click on the link to open the </w:t>
      </w:r>
      <w:r w:rsidRPr="005B17D3">
        <w:rPr>
          <w:i/>
        </w:rPr>
        <w:t>Update Associate</w:t>
      </w:r>
      <w:r w:rsidR="0041000D" w:rsidRPr="005B17D3">
        <w:t xml:space="preserve"> page for editing.</w:t>
      </w:r>
    </w:p>
    <w:p w14:paraId="7309D2F2" w14:textId="77777777" w:rsidR="00DC7120" w:rsidRPr="005B17D3" w:rsidRDefault="00DC7120" w:rsidP="00DC7120">
      <w:pPr>
        <w:pStyle w:val="ScreenField"/>
      </w:pPr>
    </w:p>
    <w:p w14:paraId="184E97E5" w14:textId="77777777" w:rsidR="00BE52CE" w:rsidRPr="005B17D3" w:rsidRDefault="00BE52CE" w:rsidP="00EF3896">
      <w:pPr>
        <w:pStyle w:val="ScreenField"/>
        <w:rPr>
          <w:rStyle w:val="StyleDrop-downhotspot11ptUnderline"/>
          <w:bCs w:val="0"/>
          <w:iCs w:val="0"/>
          <w:sz w:val="24"/>
          <w:u w:val="none"/>
        </w:rPr>
      </w:pPr>
      <w:r w:rsidRPr="005B17D3">
        <w:rPr>
          <w:rStyle w:val="StyleDrop-downhotspot11ptUnderline"/>
          <w:bCs w:val="0"/>
          <w:iCs w:val="0"/>
          <w:sz w:val="24"/>
          <w:u w:val="none"/>
        </w:rPr>
        <w:t>Relationship:</w:t>
      </w:r>
    </w:p>
    <w:p w14:paraId="3A5B90C9" w14:textId="5AEE7577" w:rsidR="00BE52CE" w:rsidRPr="005B17D3" w:rsidRDefault="00BE52CE" w:rsidP="00EF3896">
      <w:pPr>
        <w:pStyle w:val="ScreenFieldDesc"/>
      </w:pPr>
      <w:r w:rsidRPr="005B17D3">
        <w:t xml:space="preserve">ES displays the relationship of the associate to the registrant currently on file. Association </w:t>
      </w:r>
      <w:r w:rsidRPr="005B17D3">
        <w:rPr>
          <w:i/>
        </w:rPr>
        <w:t>Relationship</w:t>
      </w:r>
      <w:r w:rsidRPr="005B17D3">
        <w:t xml:space="preserve"> is defined as the relationship of that co</w:t>
      </w:r>
      <w:r w:rsidR="0041000D" w:rsidRPr="005B17D3">
        <w:t>ntact person to the registrant.</w:t>
      </w:r>
    </w:p>
    <w:p w14:paraId="091D3146" w14:textId="77777777" w:rsidR="00DC7120" w:rsidRPr="005B17D3" w:rsidRDefault="00DC7120" w:rsidP="00DC7120">
      <w:pPr>
        <w:pStyle w:val="ScreenField"/>
      </w:pPr>
    </w:p>
    <w:p w14:paraId="65CE3BBE" w14:textId="77777777" w:rsidR="00BE52CE" w:rsidRPr="005B17D3" w:rsidRDefault="00BE52CE" w:rsidP="00EF3896">
      <w:pPr>
        <w:pStyle w:val="ScreenField"/>
      </w:pPr>
      <w:r w:rsidRPr="005B17D3">
        <w:t>Role:</w:t>
      </w:r>
      <w:r w:rsidRPr="005B17D3">
        <w:fldChar w:fldCharType="begin"/>
      </w:r>
      <w:r w:rsidRPr="005B17D3">
        <w:instrText xml:space="preserve"> XE "Role" </w:instrText>
      </w:r>
      <w:r w:rsidRPr="005B17D3">
        <w:fldChar w:fldCharType="end"/>
      </w:r>
    </w:p>
    <w:p w14:paraId="33D6E83A" w14:textId="77777777" w:rsidR="00BE52CE" w:rsidRPr="005B17D3" w:rsidRDefault="00BE52CE" w:rsidP="00EF3896">
      <w:pPr>
        <w:pStyle w:val="ScreenFieldDesc"/>
      </w:pPr>
      <w:r w:rsidRPr="005B17D3">
        <w:t>ES displays the role of the associate to the registrant currently on file. Examples include the following:</w:t>
      </w:r>
    </w:p>
    <w:p w14:paraId="5697CABE" w14:textId="77777777" w:rsidR="00BE52CE" w:rsidRPr="005B17D3" w:rsidRDefault="00BE52CE" w:rsidP="00EF3896">
      <w:pPr>
        <w:pStyle w:val="ListBullet"/>
        <w:rPr>
          <w:rStyle w:val="Emphasis"/>
          <w:i w:val="0"/>
          <w:szCs w:val="20"/>
        </w:rPr>
      </w:pPr>
      <w:r w:rsidRPr="005B17D3">
        <w:rPr>
          <w:rStyle w:val="Emphasis"/>
          <w:i w:val="0"/>
        </w:rPr>
        <w:t>Guardian Civil - An individual who has been given the legal responsibility to care for a child</w:t>
      </w:r>
      <w:r w:rsidRPr="005B17D3">
        <w:rPr>
          <w:rStyle w:val="Emphasis"/>
          <w:i w:val="0"/>
        </w:rPr>
        <w:fldChar w:fldCharType="begin"/>
      </w:r>
      <w:r w:rsidRPr="005B17D3">
        <w:rPr>
          <w:rStyle w:val="Emphasis"/>
          <w:i w:val="0"/>
        </w:rPr>
        <w:instrText xml:space="preserve"> XE "Child" </w:instrText>
      </w:r>
      <w:r w:rsidRPr="005B17D3">
        <w:rPr>
          <w:rStyle w:val="Emphasis"/>
          <w:i w:val="0"/>
        </w:rPr>
        <w:fldChar w:fldCharType="end"/>
      </w:r>
      <w:r w:rsidRPr="005B17D3">
        <w:rPr>
          <w:rStyle w:val="Emphasis"/>
          <w:i w:val="0"/>
        </w:rPr>
        <w:t xml:space="preserve"> or adult who is incapable of taking care of themselves due to age or lack of capacity. The appointed individual is often responsible for both the taking care of the ward (the child or incapable adult) and their affairs.</w:t>
      </w:r>
      <w:r w:rsidRPr="005B17D3">
        <w:rPr>
          <w:rStyle w:val="Emphasis"/>
          <w:i w:val="0"/>
        </w:rPr>
        <w:br/>
        <w:t>Civil indicates relating to the rights of private individuals and legal proceedings concerning these rights as distinguished from criminal, military</w:t>
      </w:r>
      <w:r w:rsidRPr="005B17D3">
        <w:rPr>
          <w:rStyle w:val="Emphasis"/>
          <w:i w:val="0"/>
        </w:rPr>
        <w:fldChar w:fldCharType="begin"/>
      </w:r>
      <w:r w:rsidRPr="005B17D3">
        <w:rPr>
          <w:rStyle w:val="Emphasis"/>
          <w:i w:val="0"/>
        </w:rPr>
        <w:instrText xml:space="preserve"> XE "Military" </w:instrText>
      </w:r>
      <w:r w:rsidRPr="005B17D3">
        <w:rPr>
          <w:rStyle w:val="Emphasis"/>
          <w:i w:val="0"/>
        </w:rPr>
        <w:fldChar w:fldCharType="end"/>
      </w:r>
      <w:r w:rsidRPr="005B17D3">
        <w:rPr>
          <w:rStyle w:val="Emphasis"/>
          <w:i w:val="0"/>
        </w:rPr>
        <w:t xml:space="preserve">, or international regulations or proceedings. </w:t>
      </w:r>
    </w:p>
    <w:p w14:paraId="1849B46A" w14:textId="77777777" w:rsidR="00BE52CE" w:rsidRPr="005B17D3" w:rsidRDefault="00BE52CE" w:rsidP="00EF3896">
      <w:pPr>
        <w:pStyle w:val="ListBullet"/>
        <w:rPr>
          <w:rStyle w:val="Emphasis"/>
          <w:i w:val="0"/>
        </w:rPr>
      </w:pPr>
      <w:r w:rsidRPr="005B17D3">
        <w:rPr>
          <w:rStyle w:val="Emphasis"/>
          <w:i w:val="0"/>
        </w:rPr>
        <w:t xml:space="preserve">Guardian VA - A VA individual who has been given the legal responsibility to care for a child or adult who is incapable of taking care of themselves due to age or lack of capacity. The appointed individual is often responsible for both the taking care of the ward (the child or incapable adult) and their affairs. </w:t>
      </w:r>
    </w:p>
    <w:p w14:paraId="5E9B14BB" w14:textId="77777777" w:rsidR="00BE52CE" w:rsidRPr="005B17D3" w:rsidRDefault="00BE52CE" w:rsidP="00EF3896">
      <w:pPr>
        <w:pStyle w:val="ListBullet"/>
        <w:rPr>
          <w:rStyle w:val="Expandingtext"/>
          <w:i/>
        </w:rPr>
      </w:pPr>
      <w:r w:rsidRPr="005B17D3">
        <w:rPr>
          <w:rStyle w:val="Emphasis"/>
          <w:i w:val="0"/>
        </w:rPr>
        <w:t>Power of Attorney</w:t>
      </w:r>
      <w:r w:rsidRPr="005B17D3">
        <w:rPr>
          <w:rStyle w:val="Emphasis"/>
          <w:i w:val="0"/>
        </w:rPr>
        <w:fldChar w:fldCharType="begin"/>
      </w:r>
      <w:r w:rsidRPr="005B17D3">
        <w:rPr>
          <w:i/>
        </w:rPr>
        <w:instrText xml:space="preserve"> XE "Power of Attorney" </w:instrText>
      </w:r>
      <w:r w:rsidRPr="005B17D3">
        <w:rPr>
          <w:rStyle w:val="Emphasis"/>
          <w:i w:val="0"/>
        </w:rPr>
        <w:fldChar w:fldCharType="end"/>
      </w:r>
      <w:r w:rsidRPr="005B17D3">
        <w:rPr>
          <w:rStyle w:val="Emphasis"/>
          <w:i w:val="0"/>
        </w:rPr>
        <w:fldChar w:fldCharType="begin"/>
      </w:r>
      <w:r w:rsidRPr="005B17D3">
        <w:rPr>
          <w:i/>
        </w:rPr>
        <w:instrText xml:space="preserve"> XE "</w:instrText>
      </w:r>
      <w:r w:rsidRPr="005B17D3">
        <w:rPr>
          <w:rStyle w:val="Emphasis"/>
          <w:i w:val="0"/>
        </w:rPr>
        <w:instrText>Attorney:Power of</w:instrText>
      </w:r>
      <w:r w:rsidRPr="005B17D3">
        <w:rPr>
          <w:i/>
        </w:rPr>
        <w:instrText xml:space="preserve">" </w:instrText>
      </w:r>
      <w:r w:rsidRPr="005B17D3">
        <w:rPr>
          <w:rStyle w:val="Emphasis"/>
          <w:i w:val="0"/>
        </w:rPr>
        <w:fldChar w:fldCharType="end"/>
      </w:r>
      <w:r w:rsidRPr="005B17D3">
        <w:rPr>
          <w:rStyle w:val="Expandingtext"/>
          <w:i/>
        </w:rPr>
        <w:t xml:space="preserve"> - </w:t>
      </w:r>
      <w:r w:rsidRPr="005B17D3">
        <w:rPr>
          <w:rStyle w:val="Expandingtext"/>
        </w:rPr>
        <w:t xml:space="preserve">A legal instrument authorizing one to act as another's attorney or agent. </w:t>
      </w:r>
    </w:p>
    <w:p w14:paraId="7E773C0C" w14:textId="77777777" w:rsidR="00BE52CE" w:rsidRPr="005B17D3" w:rsidRDefault="00BE52CE" w:rsidP="00EF3896">
      <w:pPr>
        <w:pStyle w:val="ListBull2"/>
        <w:numPr>
          <w:ilvl w:val="0"/>
          <w:numId w:val="0"/>
        </w:numPr>
        <w:ind w:left="720"/>
      </w:pPr>
      <w:r w:rsidRPr="005B17D3">
        <w:t xml:space="preserve">Example roles while “Adding a Person” </w:t>
      </w:r>
      <w:r w:rsidRPr="005B17D3">
        <w:rPr>
          <w:b/>
          <w:bCs/>
          <w:u w:val="single"/>
        </w:rPr>
        <w:fldChar w:fldCharType="begin"/>
      </w:r>
      <w:r w:rsidRPr="005B17D3">
        <w:instrText xml:space="preserve"> XE "</w:instrText>
      </w:r>
      <w:r w:rsidRPr="005B17D3">
        <w:rPr>
          <w:bCs/>
        </w:rPr>
        <w:instrText>Add a Person</w:instrText>
      </w:r>
      <w:r w:rsidRPr="005B17D3">
        <w:rPr>
          <w:bCs/>
          <w:u w:val="single"/>
        </w:rPr>
        <w:instrText>:</w:instrText>
      </w:r>
      <w:r w:rsidRPr="005B17D3">
        <w:instrText xml:space="preserve">Roles while Adding a Person" </w:instrText>
      </w:r>
      <w:r w:rsidRPr="005B17D3">
        <w:rPr>
          <w:b/>
          <w:bCs/>
          <w:u w:val="single"/>
        </w:rPr>
        <w:fldChar w:fldCharType="end"/>
      </w:r>
      <w:r w:rsidRPr="005B17D3">
        <w:t>include the following:</w:t>
      </w:r>
    </w:p>
    <w:p w14:paraId="3F478AB3" w14:textId="77777777" w:rsidR="00BE52CE" w:rsidRPr="005B17D3" w:rsidRDefault="00BE52CE" w:rsidP="00884662">
      <w:pPr>
        <w:pStyle w:val="ListBull2"/>
        <w:numPr>
          <w:ilvl w:val="0"/>
          <w:numId w:val="228"/>
        </w:numPr>
      </w:pPr>
      <w:r w:rsidRPr="005B17D3">
        <w:t>Primary Next of Kin – Closest living blood relative to the registrant.</w:t>
      </w:r>
    </w:p>
    <w:p w14:paraId="36A0D60F" w14:textId="77777777" w:rsidR="00BE52CE" w:rsidRPr="005B17D3" w:rsidRDefault="00BE52CE" w:rsidP="00884662">
      <w:pPr>
        <w:pStyle w:val="ListBull2"/>
        <w:numPr>
          <w:ilvl w:val="0"/>
          <w:numId w:val="228"/>
        </w:numPr>
      </w:pPr>
      <w:r w:rsidRPr="005B17D3">
        <w:t>Other Next of Kin – Next closest living blood relative to the registrant.</w:t>
      </w:r>
    </w:p>
    <w:p w14:paraId="5340DFE7" w14:textId="77777777" w:rsidR="00BE52CE" w:rsidRPr="005B17D3" w:rsidRDefault="00BE52CE" w:rsidP="00884662">
      <w:pPr>
        <w:pStyle w:val="ListBull2"/>
        <w:numPr>
          <w:ilvl w:val="0"/>
          <w:numId w:val="228"/>
        </w:numPr>
      </w:pPr>
      <w:r w:rsidRPr="005B17D3">
        <w:t>Emergency Contact – Registrant’s primary contact in case of an emergency.</w:t>
      </w:r>
    </w:p>
    <w:p w14:paraId="7ADA94AE" w14:textId="77777777" w:rsidR="00BE52CE" w:rsidRPr="005B17D3" w:rsidRDefault="00BE52CE" w:rsidP="00884662">
      <w:pPr>
        <w:pStyle w:val="ListBull2"/>
        <w:numPr>
          <w:ilvl w:val="0"/>
          <w:numId w:val="228"/>
        </w:numPr>
      </w:pPr>
      <w:r w:rsidRPr="005B17D3">
        <w:t>Other Emergency Contact – Registrant’s secondary contact in case of an emergency.</w:t>
      </w:r>
    </w:p>
    <w:p w14:paraId="2E86C967" w14:textId="77777777" w:rsidR="00BE52CE" w:rsidRPr="005B17D3" w:rsidRDefault="00BE52CE" w:rsidP="00884662">
      <w:pPr>
        <w:pStyle w:val="ListBull2"/>
        <w:numPr>
          <w:ilvl w:val="0"/>
          <w:numId w:val="228"/>
        </w:numPr>
      </w:pPr>
      <w:r w:rsidRPr="005B17D3">
        <w:t>Designee – An individual appointed by the registrant.</w:t>
      </w:r>
    </w:p>
    <w:p w14:paraId="03E9475E" w14:textId="77777777" w:rsidR="00BE52CE" w:rsidRPr="005B17D3" w:rsidRDefault="00BE52CE" w:rsidP="00EF3896">
      <w:pPr>
        <w:pStyle w:val="ScreenField"/>
      </w:pPr>
      <w:r w:rsidRPr="005B17D3">
        <w:t>Address:</w:t>
      </w:r>
      <w:r w:rsidRPr="005B17D3">
        <w:fldChar w:fldCharType="begin"/>
      </w:r>
      <w:r w:rsidRPr="005B17D3">
        <w:instrText xml:space="preserve"> XE “Address” </w:instrText>
      </w:r>
      <w:r w:rsidRPr="005B17D3">
        <w:fldChar w:fldCharType="end"/>
      </w:r>
    </w:p>
    <w:p w14:paraId="2763978C" w14:textId="77777777" w:rsidR="00BE52CE" w:rsidRPr="005B17D3" w:rsidRDefault="00BE52CE" w:rsidP="00EF3896">
      <w:pPr>
        <w:pStyle w:val="ScreenFieldDesc"/>
      </w:pPr>
      <w:r w:rsidRPr="005B17D3">
        <w:t>ES displays the address</w:t>
      </w:r>
      <w:r w:rsidRPr="005B17D3">
        <w:rPr>
          <w:i/>
        </w:rPr>
        <w:t xml:space="preserve"> </w:t>
      </w:r>
      <w:r w:rsidRPr="005B17D3">
        <w:t>of the associate currently on file for the registrant.</w:t>
      </w:r>
    </w:p>
    <w:p w14:paraId="32B9AAC1" w14:textId="77777777" w:rsidR="00BE52CE" w:rsidRPr="005B17D3" w:rsidRDefault="00BE52CE" w:rsidP="00EF3896">
      <w:pPr>
        <w:pStyle w:val="ScreenField"/>
      </w:pPr>
    </w:p>
    <w:p w14:paraId="17D8803D" w14:textId="77777777" w:rsidR="00BE52CE" w:rsidRPr="005B17D3" w:rsidRDefault="00BE52CE" w:rsidP="00EF3896">
      <w:pPr>
        <w:pStyle w:val="ScreenField"/>
      </w:pPr>
      <w:r w:rsidRPr="005B17D3">
        <w:t>Phones:</w:t>
      </w:r>
    </w:p>
    <w:p w14:paraId="67BC5AA2" w14:textId="77777777" w:rsidR="00BE52CE" w:rsidRPr="005B17D3" w:rsidRDefault="00BE52CE" w:rsidP="00EF3896">
      <w:pPr>
        <w:pStyle w:val="ScreenFieldDesc"/>
      </w:pPr>
      <w:r w:rsidRPr="005B17D3">
        <w:t>ES displays the phone</w:t>
      </w:r>
      <w:r w:rsidRPr="005B17D3">
        <w:rPr>
          <w:i/>
        </w:rPr>
        <w:t xml:space="preserve"> </w:t>
      </w:r>
      <w:r w:rsidRPr="005B17D3">
        <w:t>numbers of the associate currently on file for the registrant.</w:t>
      </w:r>
    </w:p>
    <w:p w14:paraId="3FEDD4B7" w14:textId="77777777" w:rsidR="00BE52CE" w:rsidRPr="005B17D3" w:rsidRDefault="00BE52CE" w:rsidP="00EF3896">
      <w:pPr>
        <w:pStyle w:val="ScreenName"/>
      </w:pPr>
      <w:r w:rsidRPr="005B17D3">
        <w:t>Add</w:t>
      </w:r>
      <w:r w:rsidRPr="005B17D3">
        <w:fldChar w:fldCharType="begin"/>
      </w:r>
      <w:r w:rsidRPr="005B17D3">
        <w:instrText xml:space="preserve"> XE "Add:Associate(s)" </w:instrText>
      </w:r>
      <w:r w:rsidRPr="005B17D3">
        <w:fldChar w:fldCharType="end"/>
      </w:r>
      <w:r w:rsidRPr="005B17D3">
        <w:t xml:space="preserve"> Associate</w:t>
      </w:r>
    </w:p>
    <w:p w14:paraId="22063E7C" w14:textId="77777777" w:rsidR="00BE52CE" w:rsidRPr="005B17D3" w:rsidRDefault="00BE52CE" w:rsidP="00EF3896">
      <w:pPr>
        <w:pStyle w:val="ScreenField"/>
      </w:pPr>
      <w:r w:rsidRPr="005B17D3">
        <w:rPr>
          <w:noProof/>
        </w:rPr>
        <w:drawing>
          <wp:inline distT="0" distB="0" distL="0" distR="0" wp14:anchorId="64F6DE1B" wp14:editId="6DB39A2E">
            <wp:extent cx="103505" cy="103505"/>
            <wp:effectExtent l="19050" t="0" r="0" b="0"/>
            <wp:docPr id="1056" name="Picture 1056" descr="required fiel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6" descr="required field symbol"/>
                    <pic:cNvPicPr>
                      <a:picLocks noChangeAspect="1" noChangeArrowheads="1"/>
                    </pic:cNvPicPr>
                  </pic:nvPicPr>
                  <pic:blipFill>
                    <a:blip r:embed="rId33" cstate="print"/>
                    <a:srcRect/>
                    <a:stretch>
                      <a:fillRect/>
                    </a:stretch>
                  </pic:blipFill>
                  <pic:spPr bwMode="auto">
                    <a:xfrm>
                      <a:off x="0" y="0"/>
                      <a:ext cx="103505" cy="103505"/>
                    </a:xfrm>
                    <a:prstGeom prst="rect">
                      <a:avLst/>
                    </a:prstGeom>
                    <a:noFill/>
                    <a:ln w="9525">
                      <a:noFill/>
                      <a:miter lim="800000"/>
                      <a:headEnd/>
                      <a:tailEnd/>
                    </a:ln>
                  </pic:spPr>
                </pic:pic>
              </a:graphicData>
            </a:graphic>
          </wp:inline>
        </w:drawing>
      </w:r>
      <w:r w:rsidRPr="005B17D3">
        <w:t>Relationship:</w:t>
      </w:r>
    </w:p>
    <w:p w14:paraId="6497D1E4" w14:textId="77777777" w:rsidR="00BE52CE" w:rsidRPr="005B17D3" w:rsidRDefault="00BE52CE" w:rsidP="00EF3896">
      <w:pPr>
        <w:pStyle w:val="ScreenFieldDesc"/>
      </w:pPr>
      <w:r w:rsidRPr="005B17D3">
        <w:t>Association relationship is defined as the relationship of that contact person to the registrant.</w:t>
      </w:r>
    </w:p>
    <w:p w14:paraId="2F5C1689" w14:textId="77777777" w:rsidR="00BE52CE" w:rsidRPr="005B17D3" w:rsidRDefault="00BE52CE" w:rsidP="00EF3896">
      <w:pPr>
        <w:pStyle w:val="ScreenFieldDesc"/>
      </w:pPr>
      <w:r w:rsidRPr="005B17D3">
        <w:t>Relationship is a required field if Other Next of Kin or Primary Next of Kin roles are selected.</w:t>
      </w:r>
    </w:p>
    <w:p w14:paraId="7AD93F29" w14:textId="77777777" w:rsidR="00BE52CE" w:rsidRPr="005B17D3" w:rsidRDefault="00BE52CE" w:rsidP="00EF3896">
      <w:pPr>
        <w:pStyle w:val="RulesandMore"/>
      </w:pPr>
      <w:r w:rsidRPr="005B17D3">
        <w:t>More...</w:t>
      </w:r>
    </w:p>
    <w:p w14:paraId="7B590D57" w14:textId="77777777" w:rsidR="00BE52CE" w:rsidRPr="005B17D3" w:rsidRDefault="00BE52CE" w:rsidP="00EF3896">
      <w:pPr>
        <w:pStyle w:val="ListBull2"/>
        <w:numPr>
          <w:ilvl w:val="0"/>
          <w:numId w:val="0"/>
        </w:numPr>
        <w:ind w:left="720"/>
      </w:pPr>
      <w:r w:rsidRPr="005B17D3">
        <w:t>Acceptable relationship choices are:</w:t>
      </w:r>
    </w:p>
    <w:p w14:paraId="2261AFC7" w14:textId="77777777" w:rsidR="00BE52CE" w:rsidRPr="005B17D3" w:rsidRDefault="00BE52CE" w:rsidP="00884662">
      <w:pPr>
        <w:pStyle w:val="BodyTextBullet2"/>
        <w:numPr>
          <w:ilvl w:val="0"/>
          <w:numId w:val="132"/>
        </w:numPr>
      </w:pPr>
      <w:r w:rsidRPr="005B17D3">
        <w:rPr>
          <w:iCs/>
        </w:rPr>
        <w:t>Self</w:t>
      </w:r>
      <w:r w:rsidRPr="005B17D3">
        <w:t xml:space="preserve"> - Yourself </w:t>
      </w:r>
    </w:p>
    <w:p w14:paraId="18A131CC" w14:textId="77777777" w:rsidR="00BE52CE" w:rsidRPr="005B17D3" w:rsidRDefault="00BE52CE" w:rsidP="00884662">
      <w:pPr>
        <w:pStyle w:val="BodyTextBullet2"/>
        <w:numPr>
          <w:ilvl w:val="0"/>
          <w:numId w:val="132"/>
        </w:numPr>
      </w:pPr>
      <w:r w:rsidRPr="005B17D3">
        <w:t>Spouse</w:t>
      </w:r>
      <w:r w:rsidRPr="005B17D3">
        <w:fldChar w:fldCharType="begin"/>
      </w:r>
      <w:r w:rsidRPr="005B17D3">
        <w:instrText xml:space="preserve"> XE "Spouse" </w:instrText>
      </w:r>
      <w:r w:rsidRPr="005B17D3">
        <w:fldChar w:fldCharType="end"/>
      </w:r>
      <w:r w:rsidRPr="005B17D3">
        <w:t xml:space="preserve"> - Marriage partner; a husband or wife </w:t>
      </w:r>
    </w:p>
    <w:p w14:paraId="7B00240A" w14:textId="77777777" w:rsidR="00BE52CE" w:rsidRPr="005B17D3" w:rsidRDefault="00BE52CE" w:rsidP="00884662">
      <w:pPr>
        <w:pStyle w:val="BodyTextBullet2"/>
        <w:numPr>
          <w:ilvl w:val="0"/>
          <w:numId w:val="132"/>
        </w:numPr>
      </w:pPr>
      <w:r w:rsidRPr="005B17D3">
        <w:t>Son - one's male child</w:t>
      </w:r>
      <w:r w:rsidRPr="005B17D3">
        <w:fldChar w:fldCharType="begin"/>
      </w:r>
      <w:r w:rsidRPr="005B17D3">
        <w:instrText xml:space="preserve"> XE "Child" </w:instrText>
      </w:r>
      <w:r w:rsidRPr="005B17D3">
        <w:fldChar w:fldCharType="end"/>
      </w:r>
      <w:r w:rsidRPr="005B17D3">
        <w:t xml:space="preserve">, a male descendent </w:t>
      </w:r>
    </w:p>
    <w:p w14:paraId="4F739808" w14:textId="77777777" w:rsidR="00BE52CE" w:rsidRPr="005B17D3" w:rsidRDefault="00BE52CE" w:rsidP="00884662">
      <w:pPr>
        <w:pStyle w:val="BodyTextBullet2"/>
        <w:numPr>
          <w:ilvl w:val="0"/>
          <w:numId w:val="132"/>
        </w:numPr>
      </w:pPr>
      <w:r w:rsidRPr="005B17D3">
        <w:t xml:space="preserve">Daughter - One's female child, a female descendent </w:t>
      </w:r>
    </w:p>
    <w:p w14:paraId="209C4340" w14:textId="77777777" w:rsidR="00BE52CE" w:rsidRPr="005B17D3" w:rsidRDefault="00BE52CE" w:rsidP="00884662">
      <w:pPr>
        <w:pStyle w:val="BodyTextBullet2"/>
        <w:numPr>
          <w:ilvl w:val="0"/>
          <w:numId w:val="132"/>
        </w:numPr>
      </w:pPr>
      <w:r w:rsidRPr="005B17D3">
        <w:t xml:space="preserve">Stepson - Spouse's son by a previous union </w:t>
      </w:r>
    </w:p>
    <w:p w14:paraId="25CCA7A6" w14:textId="77777777" w:rsidR="00BE52CE" w:rsidRPr="005B17D3" w:rsidRDefault="00BE52CE" w:rsidP="00884662">
      <w:pPr>
        <w:pStyle w:val="BodyTextBullet2"/>
        <w:numPr>
          <w:ilvl w:val="0"/>
          <w:numId w:val="132"/>
        </w:numPr>
      </w:pPr>
      <w:r w:rsidRPr="005B17D3">
        <w:t xml:space="preserve">Stepdaughter - Spouse's daughter by a previous union </w:t>
      </w:r>
    </w:p>
    <w:p w14:paraId="37484407" w14:textId="77777777" w:rsidR="00BE52CE" w:rsidRPr="005B17D3" w:rsidRDefault="00BE52CE" w:rsidP="00884662">
      <w:pPr>
        <w:pStyle w:val="BodyTextBullet2"/>
        <w:numPr>
          <w:ilvl w:val="0"/>
          <w:numId w:val="132"/>
        </w:numPr>
      </w:pPr>
      <w:r w:rsidRPr="005B17D3">
        <w:t xml:space="preserve">Brother - Male having the same parents as another or one parent in common with another </w:t>
      </w:r>
    </w:p>
    <w:p w14:paraId="6A668746" w14:textId="77777777" w:rsidR="00BE52CE" w:rsidRPr="005B17D3" w:rsidRDefault="00BE52CE" w:rsidP="00884662">
      <w:pPr>
        <w:pStyle w:val="BodyTextBullet2"/>
        <w:numPr>
          <w:ilvl w:val="0"/>
          <w:numId w:val="132"/>
        </w:numPr>
      </w:pPr>
      <w:r w:rsidRPr="005B17D3">
        <w:t xml:space="preserve">Sister - Female having the same parents as another or one parent in common with another </w:t>
      </w:r>
    </w:p>
    <w:p w14:paraId="7A607440" w14:textId="77777777" w:rsidR="00BE52CE" w:rsidRPr="005B17D3" w:rsidRDefault="00BE52CE" w:rsidP="00EF3896">
      <w:pPr>
        <w:pStyle w:val="ListBull2"/>
        <w:rPr>
          <w:rStyle w:val="Expandingtext"/>
        </w:rPr>
      </w:pPr>
      <w:r w:rsidRPr="005B17D3">
        <w:t>Relationship is a required field if Role selected is Other Next of Kin or Primary Next of Kin.</w:t>
      </w:r>
    </w:p>
    <w:p w14:paraId="6158A3B3" w14:textId="77777777" w:rsidR="00BE52CE" w:rsidRPr="005B17D3" w:rsidRDefault="00BE52CE" w:rsidP="00884662">
      <w:pPr>
        <w:pStyle w:val="BodyTextBullet2"/>
        <w:numPr>
          <w:ilvl w:val="0"/>
          <w:numId w:val="132"/>
        </w:numPr>
      </w:pPr>
      <w:r w:rsidRPr="005B17D3">
        <w:t>Designee – Individual appointed by the registrant.</w:t>
      </w:r>
    </w:p>
    <w:p w14:paraId="208CEBF6" w14:textId="77777777" w:rsidR="00BE52CE" w:rsidRPr="005B17D3" w:rsidRDefault="00BE52CE" w:rsidP="00884662">
      <w:pPr>
        <w:pStyle w:val="BodyTextBullet2"/>
        <w:numPr>
          <w:ilvl w:val="0"/>
          <w:numId w:val="132"/>
        </w:numPr>
      </w:pPr>
      <w:r w:rsidRPr="005B17D3">
        <w:t>Emergency Contact – Registrant’s primary contact in case of an emergency.</w:t>
      </w:r>
    </w:p>
    <w:p w14:paraId="5944FF5A" w14:textId="77777777" w:rsidR="00BE52CE" w:rsidRPr="005B17D3" w:rsidRDefault="00BE52CE" w:rsidP="00884662">
      <w:pPr>
        <w:pStyle w:val="BodyTextBullet2"/>
        <w:numPr>
          <w:ilvl w:val="0"/>
          <w:numId w:val="132"/>
        </w:numPr>
      </w:pPr>
      <w:r w:rsidRPr="005B17D3">
        <w:t>Other Next of Kin – Next closest living blood relative to the registrant.</w:t>
      </w:r>
    </w:p>
    <w:p w14:paraId="4705085F" w14:textId="77777777" w:rsidR="00BE52CE" w:rsidRPr="005B17D3" w:rsidRDefault="00BE52CE" w:rsidP="00884662">
      <w:pPr>
        <w:pStyle w:val="BodyTextBullet2"/>
        <w:numPr>
          <w:ilvl w:val="0"/>
          <w:numId w:val="132"/>
        </w:numPr>
      </w:pPr>
      <w:r w:rsidRPr="005B17D3">
        <w:t>Other Emergency Contact – This is the registrant’s secondary contact in case of an emergency.</w:t>
      </w:r>
    </w:p>
    <w:p w14:paraId="271EF4D6" w14:textId="77777777" w:rsidR="00BE52CE" w:rsidRPr="005B17D3" w:rsidRDefault="00BE52CE" w:rsidP="00EF3896">
      <w:pPr>
        <w:pStyle w:val="ScreenField"/>
      </w:pPr>
      <w:r w:rsidRPr="005B17D3">
        <w:rPr>
          <w:noProof/>
        </w:rPr>
        <w:drawing>
          <wp:inline distT="0" distB="0" distL="0" distR="0" wp14:anchorId="1E2ED7E4" wp14:editId="061CFF01">
            <wp:extent cx="103505" cy="103505"/>
            <wp:effectExtent l="19050" t="0" r="0" b="0"/>
            <wp:docPr id="1066" name="Picture 1066" descr="required fiel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6" descr="required field symbol"/>
                    <pic:cNvPicPr>
                      <a:picLocks noChangeAspect="1" noChangeArrowheads="1"/>
                    </pic:cNvPicPr>
                  </pic:nvPicPr>
                  <pic:blipFill>
                    <a:blip r:embed="rId33" cstate="print"/>
                    <a:srcRect/>
                    <a:stretch>
                      <a:fillRect/>
                    </a:stretch>
                  </pic:blipFill>
                  <pic:spPr bwMode="auto">
                    <a:xfrm>
                      <a:off x="0" y="0"/>
                      <a:ext cx="103505" cy="103505"/>
                    </a:xfrm>
                    <a:prstGeom prst="rect">
                      <a:avLst/>
                    </a:prstGeom>
                    <a:noFill/>
                    <a:ln w="9525">
                      <a:noFill/>
                      <a:miter lim="800000"/>
                      <a:headEnd/>
                      <a:tailEnd/>
                    </a:ln>
                  </pic:spPr>
                </pic:pic>
              </a:graphicData>
            </a:graphic>
          </wp:inline>
        </w:drawing>
      </w:r>
      <w:r w:rsidRPr="005B17D3">
        <w:t>Role</w:t>
      </w:r>
      <w:r w:rsidRPr="005B17D3">
        <w:fldChar w:fldCharType="begin"/>
      </w:r>
      <w:r w:rsidRPr="005B17D3">
        <w:instrText xml:space="preserve"> XE "Role" </w:instrText>
      </w:r>
      <w:r w:rsidRPr="005B17D3">
        <w:fldChar w:fldCharType="end"/>
      </w:r>
      <w:r w:rsidRPr="005B17D3">
        <w:t>:</w:t>
      </w:r>
    </w:p>
    <w:p w14:paraId="69A384CA" w14:textId="77777777" w:rsidR="00BE52CE" w:rsidRPr="005B17D3" w:rsidRDefault="00BE52CE" w:rsidP="00EF3896">
      <w:pPr>
        <w:pStyle w:val="ScreenFieldDesc"/>
      </w:pPr>
      <w:r w:rsidRPr="005B17D3">
        <w:t>A logical grouping of permissions that may be allocated to a specific user. Choices are:</w:t>
      </w:r>
    </w:p>
    <w:p w14:paraId="412A2B6D" w14:textId="77777777" w:rsidR="00BE52CE" w:rsidRPr="005B17D3" w:rsidRDefault="00BE52CE" w:rsidP="00EF3896">
      <w:pPr>
        <w:pStyle w:val="ListBull2"/>
      </w:pPr>
      <w:r w:rsidRPr="005B17D3">
        <w:t>Primary Next of Kin – Closest living blood relative to the registrant.</w:t>
      </w:r>
    </w:p>
    <w:p w14:paraId="09D0B99C" w14:textId="77777777" w:rsidR="00BE52CE" w:rsidRPr="005B17D3" w:rsidRDefault="00BE52CE" w:rsidP="00EF3896">
      <w:pPr>
        <w:pStyle w:val="ScreenField"/>
      </w:pPr>
    </w:p>
    <w:p w14:paraId="276D5450" w14:textId="77777777" w:rsidR="00BE52CE" w:rsidRPr="005B17D3" w:rsidRDefault="00BE52CE" w:rsidP="00EF3896">
      <w:pPr>
        <w:pStyle w:val="ScreenField"/>
      </w:pPr>
      <w:r w:rsidRPr="005B17D3">
        <w:t>Organization/Name:</w:t>
      </w:r>
    </w:p>
    <w:p w14:paraId="28485535" w14:textId="77777777" w:rsidR="00BE52CE" w:rsidRPr="005B17D3" w:rsidRDefault="00BE52CE" w:rsidP="00EF3896">
      <w:pPr>
        <w:pStyle w:val="ScreenFieldDesc"/>
      </w:pPr>
      <w:r w:rsidRPr="005B17D3">
        <w:t xml:space="preserve">The name of the organization designated as the registrant's </w:t>
      </w:r>
      <w:r w:rsidRPr="005B17D3">
        <w:rPr>
          <w:i/>
        </w:rPr>
        <w:t>designee</w:t>
      </w:r>
      <w:r w:rsidRPr="005B17D3">
        <w:t xml:space="preserve">, </w:t>
      </w:r>
      <w:r w:rsidRPr="005B17D3">
        <w:rPr>
          <w:i/>
        </w:rPr>
        <w:t>emergency contact</w:t>
      </w:r>
      <w:r w:rsidRPr="005B17D3">
        <w:t xml:space="preserve">, or </w:t>
      </w:r>
      <w:r w:rsidRPr="005B17D3">
        <w:rPr>
          <w:i/>
        </w:rPr>
        <w:t>NOK</w:t>
      </w:r>
      <w:r w:rsidRPr="005B17D3">
        <w:t>. Examples are:</w:t>
      </w:r>
    </w:p>
    <w:p w14:paraId="79F9AB6A" w14:textId="77777777" w:rsidR="00BE52CE" w:rsidRPr="005B17D3" w:rsidRDefault="00BE52CE" w:rsidP="00EF3896">
      <w:pPr>
        <w:pStyle w:val="ListBull2"/>
      </w:pPr>
      <w:r w:rsidRPr="005B17D3">
        <w:rPr>
          <w:iCs/>
        </w:rPr>
        <w:t>VA</w:t>
      </w:r>
      <w:r w:rsidRPr="005B17D3">
        <w:t xml:space="preserve"> Institution name</w:t>
      </w:r>
    </w:p>
    <w:p w14:paraId="7A32078D" w14:textId="77777777" w:rsidR="00BE52CE" w:rsidRPr="005B17D3" w:rsidRDefault="00BE52CE" w:rsidP="00EF3896">
      <w:pPr>
        <w:pStyle w:val="ListBull2"/>
      </w:pPr>
      <w:r w:rsidRPr="005B17D3">
        <w:t>Disabled American Veterans</w:t>
      </w:r>
    </w:p>
    <w:p w14:paraId="6C58AAC6" w14:textId="77777777" w:rsidR="00BE52CE" w:rsidRPr="005B17D3" w:rsidRDefault="00BE52CE" w:rsidP="00EF3896">
      <w:pPr>
        <w:pStyle w:val="ListBull2"/>
      </w:pPr>
      <w:r w:rsidRPr="005B17D3">
        <w:t>Paralyzed Veterans of America</w:t>
      </w:r>
    </w:p>
    <w:p w14:paraId="209C6631" w14:textId="77777777" w:rsidR="00BE52CE" w:rsidRPr="005B17D3" w:rsidRDefault="00BE52CE" w:rsidP="00EF3896">
      <w:pPr>
        <w:pStyle w:val="ListBull2"/>
      </w:pPr>
      <w:r w:rsidRPr="005B17D3">
        <w:t>American Legion</w:t>
      </w:r>
    </w:p>
    <w:p w14:paraId="2B092DCF" w14:textId="77777777" w:rsidR="00BE52CE" w:rsidRPr="005B17D3" w:rsidRDefault="00BE52CE" w:rsidP="00EF3896">
      <w:pPr>
        <w:pStyle w:val="ListBull2"/>
      </w:pPr>
      <w:r w:rsidRPr="005B17D3">
        <w:t>Veterans of Foreign War</w:t>
      </w:r>
    </w:p>
    <w:p w14:paraId="1A2F2708" w14:textId="77777777" w:rsidR="00BE52CE" w:rsidRPr="005B17D3" w:rsidRDefault="00BE52CE" w:rsidP="00EF3896">
      <w:pPr>
        <w:pStyle w:val="ListBull2"/>
      </w:pPr>
      <w:r w:rsidRPr="005B17D3">
        <w:t>Vietnam Veterans of America</w:t>
      </w:r>
    </w:p>
    <w:p w14:paraId="1DF926AA" w14:textId="77777777" w:rsidR="00BE52CE" w:rsidRPr="005B17D3" w:rsidRDefault="00BE52CE" w:rsidP="00EF3896">
      <w:pPr>
        <w:pStyle w:val="ListBull2"/>
      </w:pPr>
      <w:r w:rsidRPr="005B17D3">
        <w:t>Military</w:t>
      </w:r>
      <w:r w:rsidRPr="005B17D3">
        <w:fldChar w:fldCharType="begin"/>
      </w:r>
      <w:r w:rsidRPr="005B17D3">
        <w:instrText xml:space="preserve"> XE "Military:Order of the Purple Heart" </w:instrText>
      </w:r>
      <w:r w:rsidRPr="005B17D3">
        <w:fldChar w:fldCharType="end"/>
      </w:r>
      <w:r w:rsidRPr="005B17D3">
        <w:t xml:space="preserve"> Order of the Purple Heart</w:t>
      </w:r>
    </w:p>
    <w:p w14:paraId="7A4D098B" w14:textId="77777777" w:rsidR="00BE52CE" w:rsidRPr="005B17D3" w:rsidRDefault="00BE52CE" w:rsidP="00EF3896">
      <w:pPr>
        <w:pStyle w:val="RulesandMore"/>
      </w:pPr>
      <w:r w:rsidRPr="005B17D3">
        <w:t>Rules...</w:t>
      </w:r>
    </w:p>
    <w:p w14:paraId="787405C4" w14:textId="77777777" w:rsidR="00BE52CE" w:rsidRPr="005B17D3" w:rsidRDefault="00BE52CE" w:rsidP="00EF3896">
      <w:pPr>
        <w:pStyle w:val="ListBull2"/>
      </w:pPr>
      <w:r w:rsidRPr="005B17D3">
        <w:rPr>
          <w:iCs/>
        </w:rPr>
        <w:t>Organization Name</w:t>
      </w:r>
      <w:r w:rsidRPr="005B17D3">
        <w:t xml:space="preserve"> cannot be greater than 35 characters.</w:t>
      </w:r>
    </w:p>
    <w:p w14:paraId="160E1C2D" w14:textId="77777777" w:rsidR="00BE52CE" w:rsidRPr="005B17D3" w:rsidRDefault="00BE52CE" w:rsidP="00EF3896">
      <w:pPr>
        <w:pStyle w:val="ListBull2"/>
        <w:numPr>
          <w:ilvl w:val="0"/>
          <w:numId w:val="0"/>
        </w:numPr>
        <w:ind w:left="1080" w:hanging="360"/>
      </w:pPr>
    </w:p>
    <w:p w14:paraId="365BBA72" w14:textId="77777777" w:rsidR="00BE52CE" w:rsidRPr="005B17D3" w:rsidRDefault="00BE52CE" w:rsidP="00EF3896">
      <w:pPr>
        <w:pStyle w:val="ScreenField"/>
      </w:pPr>
      <w:r w:rsidRPr="005B17D3">
        <w:rPr>
          <w:noProof/>
        </w:rPr>
        <w:drawing>
          <wp:inline distT="0" distB="0" distL="0" distR="0" wp14:anchorId="216F6D2E" wp14:editId="4ABC50CE">
            <wp:extent cx="103505" cy="103505"/>
            <wp:effectExtent l="19050" t="0" r="0" b="0"/>
            <wp:docPr id="1067" name="Picture 1067" descr="required fiel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7" descr="required field symbol"/>
                    <pic:cNvPicPr>
                      <a:picLocks noChangeAspect="1" noChangeArrowheads="1"/>
                    </pic:cNvPicPr>
                  </pic:nvPicPr>
                  <pic:blipFill>
                    <a:blip r:embed="rId33" cstate="print"/>
                    <a:srcRect/>
                    <a:stretch>
                      <a:fillRect/>
                    </a:stretch>
                  </pic:blipFill>
                  <pic:spPr bwMode="auto">
                    <a:xfrm>
                      <a:off x="0" y="0"/>
                      <a:ext cx="103505" cy="103505"/>
                    </a:xfrm>
                    <a:prstGeom prst="rect">
                      <a:avLst/>
                    </a:prstGeom>
                    <a:noFill/>
                    <a:ln w="9525">
                      <a:noFill/>
                      <a:miter lim="800000"/>
                      <a:headEnd/>
                      <a:tailEnd/>
                    </a:ln>
                  </pic:spPr>
                </pic:pic>
              </a:graphicData>
            </a:graphic>
          </wp:inline>
        </w:drawing>
      </w:r>
      <w:r w:rsidRPr="005B17D3">
        <w:t>First Name:</w:t>
      </w:r>
    </w:p>
    <w:p w14:paraId="780C87EB" w14:textId="77777777" w:rsidR="00BE52CE" w:rsidRPr="005B17D3" w:rsidRDefault="00BE52CE" w:rsidP="00EF3896">
      <w:pPr>
        <w:pStyle w:val="ScreenFieldDesc"/>
      </w:pPr>
      <w:r w:rsidRPr="005B17D3">
        <w:t>Enter the associate’s complete legal first name. Avoid using nicknames or ambiguous information.</w:t>
      </w:r>
    </w:p>
    <w:p w14:paraId="13C740C7" w14:textId="77777777" w:rsidR="00BE52CE" w:rsidRPr="005B17D3" w:rsidRDefault="00BE52CE" w:rsidP="00EF3896">
      <w:pPr>
        <w:pStyle w:val="RulesandMore"/>
      </w:pPr>
      <w:r w:rsidRPr="005B17D3">
        <w:t>Rules...</w:t>
      </w:r>
    </w:p>
    <w:p w14:paraId="5E0CD640" w14:textId="77777777" w:rsidR="00BE52CE" w:rsidRPr="005B17D3" w:rsidRDefault="00BE52CE" w:rsidP="00EF3896">
      <w:pPr>
        <w:pStyle w:val="ListBull2"/>
      </w:pPr>
      <w:r w:rsidRPr="005B17D3">
        <w:t xml:space="preserve">Associate’s </w:t>
      </w:r>
      <w:r w:rsidRPr="005B17D3">
        <w:rPr>
          <w:b/>
        </w:rPr>
        <w:t>First Name</w:t>
      </w:r>
      <w:r w:rsidRPr="005B17D3">
        <w:t xml:space="preserve"> is a required field.</w:t>
      </w:r>
    </w:p>
    <w:p w14:paraId="2D844BCA" w14:textId="77777777" w:rsidR="00BE52CE" w:rsidRPr="005B17D3" w:rsidRDefault="00BE52CE" w:rsidP="00EF3896">
      <w:pPr>
        <w:pStyle w:val="ListBull2"/>
      </w:pPr>
      <w:r w:rsidRPr="005B17D3">
        <w:t>Apostrophes and hyphens are the only punctuation that can be used.</w:t>
      </w:r>
    </w:p>
    <w:p w14:paraId="475C457F" w14:textId="77777777" w:rsidR="00BE52CE" w:rsidRPr="005B17D3" w:rsidRDefault="00BE52CE" w:rsidP="00EF3896">
      <w:pPr>
        <w:pStyle w:val="ListBull2"/>
      </w:pPr>
      <w:r w:rsidRPr="005B17D3">
        <w:t>First Name is free text 1-35 characters in length.</w:t>
      </w:r>
    </w:p>
    <w:p w14:paraId="39E2ED0F" w14:textId="77777777" w:rsidR="00BE52CE" w:rsidRPr="005B17D3" w:rsidRDefault="00BE52CE" w:rsidP="00EF3896">
      <w:pPr>
        <w:pStyle w:val="ScreenField"/>
      </w:pPr>
    </w:p>
    <w:p w14:paraId="51AD1CB5" w14:textId="77777777" w:rsidR="00BE52CE" w:rsidRPr="005B17D3" w:rsidRDefault="00BE52CE" w:rsidP="00EF3896">
      <w:pPr>
        <w:pStyle w:val="ScreenField"/>
      </w:pPr>
      <w:r w:rsidRPr="005B17D3">
        <w:t>Middle Name:</w:t>
      </w:r>
    </w:p>
    <w:p w14:paraId="793337CC" w14:textId="77777777" w:rsidR="00BE52CE" w:rsidRPr="005B17D3" w:rsidRDefault="00BE52CE" w:rsidP="00EF3896">
      <w:pPr>
        <w:pStyle w:val="ScreenFieldDesc"/>
      </w:pPr>
      <w:r w:rsidRPr="005B17D3">
        <w:t>Enter the associate’s complete legal middle name.</w:t>
      </w:r>
    </w:p>
    <w:p w14:paraId="3CF08A77" w14:textId="77777777" w:rsidR="00BE52CE" w:rsidRPr="005B17D3" w:rsidRDefault="00BE52CE" w:rsidP="00EF3896">
      <w:pPr>
        <w:pStyle w:val="RulesandMore"/>
      </w:pPr>
      <w:r w:rsidRPr="005B17D3">
        <w:t>Rules...</w:t>
      </w:r>
    </w:p>
    <w:p w14:paraId="72FCCCB9" w14:textId="77777777" w:rsidR="00BE52CE" w:rsidRPr="005B17D3" w:rsidRDefault="00BE52CE" w:rsidP="00EF3896">
      <w:pPr>
        <w:pStyle w:val="ListBull2"/>
      </w:pPr>
      <w:r w:rsidRPr="005B17D3">
        <w:t>Apostrophes and hyphens are the only punctuation that can be used.</w:t>
      </w:r>
    </w:p>
    <w:p w14:paraId="6746B8B6" w14:textId="699B4FFD" w:rsidR="00BE52CE" w:rsidRPr="005B17D3" w:rsidRDefault="00BE52CE" w:rsidP="00EF3896">
      <w:pPr>
        <w:pStyle w:val="ListBull2"/>
      </w:pPr>
      <w:r w:rsidRPr="005B17D3">
        <w:t>Middle Name is free text 3-35 characters in length.</w:t>
      </w:r>
    </w:p>
    <w:p w14:paraId="0658872A" w14:textId="77777777" w:rsidR="0041000D" w:rsidRPr="005B17D3" w:rsidRDefault="0041000D" w:rsidP="00EF3896">
      <w:pPr>
        <w:pStyle w:val="ListBull2"/>
        <w:numPr>
          <w:ilvl w:val="0"/>
          <w:numId w:val="0"/>
        </w:numPr>
        <w:ind w:left="720"/>
      </w:pPr>
    </w:p>
    <w:p w14:paraId="1F29005A" w14:textId="77777777" w:rsidR="00BE52CE" w:rsidRPr="005B17D3" w:rsidRDefault="00BE52CE" w:rsidP="00EF3896">
      <w:pPr>
        <w:pStyle w:val="ScreenField"/>
      </w:pPr>
      <w:r w:rsidRPr="005B17D3">
        <w:rPr>
          <w:noProof/>
        </w:rPr>
        <w:drawing>
          <wp:inline distT="0" distB="0" distL="0" distR="0" wp14:anchorId="3574D989" wp14:editId="5ECA296B">
            <wp:extent cx="119380" cy="119380"/>
            <wp:effectExtent l="19050" t="0" r="0" b="0"/>
            <wp:docPr id="1068" name="Picture 1068" descr="required fiel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8" descr="required field symbol"/>
                    <pic:cNvPicPr>
                      <a:picLocks noChangeAspect="1" noChangeArrowheads="1"/>
                    </pic:cNvPicPr>
                  </pic:nvPicPr>
                  <pic:blipFill>
                    <a:blip r:embed="rId33" cstate="print"/>
                    <a:srcRect/>
                    <a:stretch>
                      <a:fillRect/>
                    </a:stretch>
                  </pic:blipFill>
                  <pic:spPr bwMode="auto">
                    <a:xfrm>
                      <a:off x="0" y="0"/>
                      <a:ext cx="119380" cy="119380"/>
                    </a:xfrm>
                    <a:prstGeom prst="rect">
                      <a:avLst/>
                    </a:prstGeom>
                    <a:noFill/>
                    <a:ln w="9525">
                      <a:noFill/>
                      <a:miter lim="800000"/>
                      <a:headEnd/>
                      <a:tailEnd/>
                    </a:ln>
                  </pic:spPr>
                </pic:pic>
              </a:graphicData>
            </a:graphic>
          </wp:inline>
        </w:drawing>
      </w:r>
      <w:r w:rsidRPr="005B17D3">
        <w:t>Last Name:</w:t>
      </w:r>
    </w:p>
    <w:p w14:paraId="02FF3532" w14:textId="77777777" w:rsidR="00BE52CE" w:rsidRPr="005B17D3" w:rsidRDefault="00BE52CE" w:rsidP="00EF3896">
      <w:pPr>
        <w:pStyle w:val="ScreenFieldDesc"/>
      </w:pPr>
      <w:r w:rsidRPr="005B17D3">
        <w:t>Enter the associate’s complete legal last name.</w:t>
      </w:r>
    </w:p>
    <w:p w14:paraId="13A870FF" w14:textId="77777777" w:rsidR="00BE52CE" w:rsidRPr="005B17D3" w:rsidRDefault="00BE52CE" w:rsidP="00EF3896">
      <w:pPr>
        <w:pStyle w:val="RulesandMore"/>
      </w:pPr>
      <w:r w:rsidRPr="005B17D3">
        <w:t>Rules...</w:t>
      </w:r>
    </w:p>
    <w:p w14:paraId="40039219" w14:textId="77777777" w:rsidR="00BE52CE" w:rsidRPr="005B17D3" w:rsidRDefault="00BE52CE" w:rsidP="00EF3896">
      <w:pPr>
        <w:pStyle w:val="ListBull2"/>
      </w:pPr>
      <w:r w:rsidRPr="005B17D3">
        <w:t xml:space="preserve">Associate’s </w:t>
      </w:r>
      <w:r w:rsidRPr="005B17D3">
        <w:rPr>
          <w:b/>
        </w:rPr>
        <w:t>Last Name</w:t>
      </w:r>
      <w:r w:rsidRPr="005B17D3">
        <w:t xml:space="preserve"> is a required field.</w:t>
      </w:r>
    </w:p>
    <w:p w14:paraId="6408A10C" w14:textId="77777777" w:rsidR="00BE52CE" w:rsidRPr="005B17D3" w:rsidRDefault="00BE52CE" w:rsidP="00EF3896">
      <w:pPr>
        <w:pStyle w:val="ListBull2"/>
      </w:pPr>
      <w:r w:rsidRPr="005B17D3">
        <w:t>Multiple Last Name components must be separated by spaces.</w:t>
      </w:r>
    </w:p>
    <w:p w14:paraId="3A172CA4" w14:textId="77777777" w:rsidR="00BE52CE" w:rsidRPr="005B17D3" w:rsidRDefault="00BE52CE" w:rsidP="00EF3896">
      <w:pPr>
        <w:pStyle w:val="ListBull2"/>
      </w:pPr>
      <w:r w:rsidRPr="005B17D3">
        <w:t>People with hyphenated names should be entered with the hyphen included.</w:t>
      </w:r>
    </w:p>
    <w:p w14:paraId="26185CE8" w14:textId="77777777" w:rsidR="00BE52CE" w:rsidRPr="005B17D3" w:rsidRDefault="00BE52CE" w:rsidP="00EF3896">
      <w:pPr>
        <w:pStyle w:val="ListBull2"/>
      </w:pPr>
      <w:r w:rsidRPr="005B17D3">
        <w:t xml:space="preserve">Legal names may be entered with the Mother's maiden name first, a hyphen, and the Father's last name all in the </w:t>
      </w:r>
      <w:r w:rsidRPr="005B17D3">
        <w:rPr>
          <w:b/>
        </w:rPr>
        <w:t>Last Name</w:t>
      </w:r>
      <w:r w:rsidRPr="005B17D3">
        <w:t xml:space="preserve"> field.</w:t>
      </w:r>
    </w:p>
    <w:p w14:paraId="0FB0F525" w14:textId="77777777" w:rsidR="00BE52CE" w:rsidRPr="005B17D3" w:rsidRDefault="00BE52CE" w:rsidP="00EF3896">
      <w:pPr>
        <w:pStyle w:val="ListBull2"/>
      </w:pPr>
      <w:r w:rsidRPr="005B17D3">
        <w:t>Apostrophes and hyphens are the only punctuation that can be used.</w:t>
      </w:r>
    </w:p>
    <w:p w14:paraId="12B93D26" w14:textId="77777777" w:rsidR="00BE52CE" w:rsidRPr="005B17D3" w:rsidRDefault="00BE52CE" w:rsidP="00EF3896">
      <w:pPr>
        <w:pStyle w:val="ListBull2"/>
      </w:pPr>
      <w:r w:rsidRPr="005B17D3">
        <w:t>Last Name must be between 2 and 35 characters in length.</w:t>
      </w:r>
    </w:p>
    <w:p w14:paraId="676B90D3" w14:textId="77777777" w:rsidR="00BE52CE" w:rsidRPr="005B17D3" w:rsidRDefault="00BE52CE" w:rsidP="00EF3896">
      <w:pPr>
        <w:pStyle w:val="ListBull2"/>
        <w:numPr>
          <w:ilvl w:val="0"/>
          <w:numId w:val="0"/>
        </w:numPr>
      </w:pPr>
    </w:p>
    <w:p w14:paraId="249FED6F" w14:textId="77777777" w:rsidR="00BE52CE" w:rsidRPr="005B17D3" w:rsidRDefault="00BE52CE" w:rsidP="00EF3896">
      <w:pPr>
        <w:pStyle w:val="ScreenField"/>
      </w:pPr>
      <w:r w:rsidRPr="005B17D3">
        <w:rPr>
          <w:noProof/>
        </w:rPr>
        <w:drawing>
          <wp:inline distT="0" distB="0" distL="0" distR="0" wp14:anchorId="0CA3E71C" wp14:editId="06E5CC9B">
            <wp:extent cx="103505" cy="103505"/>
            <wp:effectExtent l="19050" t="0" r="0" b="0"/>
            <wp:docPr id="1069" name="Picture 20557" descr="required fiel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57" descr="required field symbol"/>
                    <pic:cNvPicPr>
                      <a:picLocks noChangeAspect="1" noChangeArrowheads="1"/>
                    </pic:cNvPicPr>
                  </pic:nvPicPr>
                  <pic:blipFill>
                    <a:blip r:embed="rId33" cstate="print"/>
                    <a:srcRect/>
                    <a:stretch>
                      <a:fillRect/>
                    </a:stretch>
                  </pic:blipFill>
                  <pic:spPr bwMode="auto">
                    <a:xfrm>
                      <a:off x="0" y="0"/>
                      <a:ext cx="103505" cy="103505"/>
                    </a:xfrm>
                    <a:prstGeom prst="rect">
                      <a:avLst/>
                    </a:prstGeom>
                    <a:noFill/>
                    <a:ln w="9525">
                      <a:noFill/>
                      <a:miter lim="800000"/>
                      <a:headEnd/>
                      <a:tailEnd/>
                    </a:ln>
                  </pic:spPr>
                </pic:pic>
              </a:graphicData>
            </a:graphic>
          </wp:inline>
        </w:drawing>
      </w:r>
      <w:r w:rsidRPr="005B17D3">
        <w:t>Address</w:t>
      </w:r>
      <w:r w:rsidRPr="005B17D3">
        <w:fldChar w:fldCharType="begin"/>
      </w:r>
      <w:r w:rsidRPr="005B17D3">
        <w:instrText xml:space="preserve"> XE "Address:Line 1" </w:instrText>
      </w:r>
      <w:r w:rsidRPr="005B17D3">
        <w:fldChar w:fldCharType="end"/>
      </w:r>
      <w:r w:rsidRPr="005B17D3">
        <w:t xml:space="preserve"> Line 1:</w:t>
      </w:r>
    </w:p>
    <w:p w14:paraId="77E9E9E6" w14:textId="3FF7F224" w:rsidR="00BE52CE" w:rsidRPr="005B17D3" w:rsidRDefault="00BE52CE" w:rsidP="00EF3896">
      <w:pPr>
        <w:pStyle w:val="ScreenFieldDesc"/>
      </w:pPr>
      <w:r w:rsidRPr="005B17D3">
        <w:t>Address Line 1 is the number and street or post office</w:t>
      </w:r>
      <w:r w:rsidRPr="005B17D3">
        <w:fldChar w:fldCharType="begin"/>
      </w:r>
      <w:r w:rsidRPr="005B17D3">
        <w:instrText xml:space="preserve"> XE "Office:P.O. box" </w:instrText>
      </w:r>
      <w:r w:rsidRPr="005B17D3">
        <w:fldChar w:fldCharType="end"/>
      </w:r>
      <w:r w:rsidRPr="005B17D3">
        <w:t xml:space="preserve"> box of a mailing address</w:t>
      </w:r>
      <w:r w:rsidRPr="005B17D3">
        <w:fldChar w:fldCharType="begin"/>
      </w:r>
      <w:r w:rsidRPr="005B17D3">
        <w:instrText xml:space="preserve"> XE “Address” </w:instrText>
      </w:r>
      <w:r w:rsidRPr="005B17D3">
        <w:fldChar w:fldCharType="end"/>
      </w:r>
      <w:r w:rsidR="0041000D" w:rsidRPr="005B17D3">
        <w:t>.</w:t>
      </w:r>
    </w:p>
    <w:p w14:paraId="26113342" w14:textId="77777777" w:rsidR="00DC7120" w:rsidRPr="005B17D3" w:rsidRDefault="00DC7120" w:rsidP="00DC7120">
      <w:pPr>
        <w:pStyle w:val="ScreenField"/>
      </w:pPr>
    </w:p>
    <w:p w14:paraId="63BF0A06" w14:textId="77777777" w:rsidR="00BE52CE" w:rsidRPr="005B17D3" w:rsidRDefault="00BE52CE" w:rsidP="00EF3896">
      <w:pPr>
        <w:pStyle w:val="ScreenField"/>
      </w:pPr>
      <w:r w:rsidRPr="005B17D3">
        <w:t>Address</w:t>
      </w:r>
      <w:r w:rsidRPr="005B17D3">
        <w:fldChar w:fldCharType="begin"/>
      </w:r>
      <w:r w:rsidRPr="005B17D3">
        <w:instrText xml:space="preserve"> XE "Address:Line 2" </w:instrText>
      </w:r>
      <w:r w:rsidRPr="005B17D3">
        <w:fldChar w:fldCharType="end"/>
      </w:r>
      <w:r w:rsidRPr="005B17D3">
        <w:t xml:space="preserve"> Line 2:</w:t>
      </w:r>
    </w:p>
    <w:p w14:paraId="4D1AD266" w14:textId="74CD414B" w:rsidR="00BE52CE" w:rsidRPr="005B17D3" w:rsidRDefault="00BE52CE" w:rsidP="00EF3896">
      <w:pPr>
        <w:pStyle w:val="ScreenFieldDesc"/>
      </w:pPr>
      <w:r w:rsidRPr="005B17D3">
        <w:t>Address Line 2 is the text supplemental to the number and street of a mailing address</w:t>
      </w:r>
      <w:r w:rsidRPr="005B17D3">
        <w:fldChar w:fldCharType="begin"/>
      </w:r>
      <w:r w:rsidRPr="005B17D3">
        <w:instrText xml:space="preserve"> XE “Address” </w:instrText>
      </w:r>
      <w:r w:rsidRPr="005B17D3">
        <w:fldChar w:fldCharType="end"/>
      </w:r>
      <w:r w:rsidR="0041000D" w:rsidRPr="005B17D3">
        <w:t>.</w:t>
      </w:r>
    </w:p>
    <w:p w14:paraId="014EDC40" w14:textId="77777777" w:rsidR="00DC7120" w:rsidRPr="005B17D3" w:rsidRDefault="00DC7120" w:rsidP="00DC7120">
      <w:pPr>
        <w:pStyle w:val="ScreenField"/>
      </w:pPr>
    </w:p>
    <w:p w14:paraId="19067297" w14:textId="77777777" w:rsidR="00BE52CE" w:rsidRPr="005B17D3" w:rsidRDefault="00BE52CE" w:rsidP="00EF3896">
      <w:pPr>
        <w:pStyle w:val="ScreenField"/>
      </w:pPr>
      <w:r w:rsidRPr="005B17D3">
        <w:t>Address</w:t>
      </w:r>
      <w:r w:rsidRPr="005B17D3">
        <w:fldChar w:fldCharType="begin"/>
      </w:r>
      <w:r w:rsidRPr="005B17D3">
        <w:instrText xml:space="preserve"> XE "Address:Line 3" </w:instrText>
      </w:r>
      <w:r w:rsidRPr="005B17D3">
        <w:fldChar w:fldCharType="end"/>
      </w:r>
      <w:r w:rsidRPr="005B17D3">
        <w:t xml:space="preserve"> Line 3:</w:t>
      </w:r>
    </w:p>
    <w:p w14:paraId="2F078D5E" w14:textId="49643C6C" w:rsidR="00BE52CE" w:rsidRPr="005B17D3" w:rsidRDefault="00BE52CE" w:rsidP="00EF3896">
      <w:pPr>
        <w:pStyle w:val="ScreenFieldDesc"/>
      </w:pPr>
      <w:r w:rsidRPr="005B17D3">
        <w:t>Address Line 3 is the text supplemental to the number and street of a mailing address</w:t>
      </w:r>
      <w:r w:rsidRPr="005B17D3">
        <w:fldChar w:fldCharType="begin"/>
      </w:r>
      <w:r w:rsidRPr="005B17D3">
        <w:instrText xml:space="preserve"> XE “Address” </w:instrText>
      </w:r>
      <w:r w:rsidRPr="005B17D3">
        <w:fldChar w:fldCharType="end"/>
      </w:r>
      <w:r w:rsidR="0041000D" w:rsidRPr="005B17D3">
        <w:t>.</w:t>
      </w:r>
    </w:p>
    <w:p w14:paraId="256EC56B" w14:textId="77777777" w:rsidR="00DC7120" w:rsidRPr="005B17D3" w:rsidRDefault="00DC7120" w:rsidP="00DC7120">
      <w:pPr>
        <w:pStyle w:val="ScreenField"/>
      </w:pPr>
    </w:p>
    <w:p w14:paraId="4FC7137B" w14:textId="77777777" w:rsidR="00BE52CE" w:rsidRPr="005B17D3" w:rsidRDefault="00BE52CE" w:rsidP="00EF3896">
      <w:pPr>
        <w:pStyle w:val="ScreenField"/>
      </w:pPr>
      <w:r w:rsidRPr="005B17D3">
        <w:rPr>
          <w:noProof/>
        </w:rPr>
        <w:drawing>
          <wp:inline distT="0" distB="0" distL="0" distR="0" wp14:anchorId="38E708F6" wp14:editId="124F971E">
            <wp:extent cx="103505" cy="103505"/>
            <wp:effectExtent l="19050" t="0" r="0" b="0"/>
            <wp:docPr id="1070" name="Picture 20558" descr="required fiel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58" descr="required field symbol"/>
                    <pic:cNvPicPr>
                      <a:picLocks noChangeAspect="1" noChangeArrowheads="1"/>
                    </pic:cNvPicPr>
                  </pic:nvPicPr>
                  <pic:blipFill>
                    <a:blip r:embed="rId33" cstate="print"/>
                    <a:srcRect/>
                    <a:stretch>
                      <a:fillRect/>
                    </a:stretch>
                  </pic:blipFill>
                  <pic:spPr bwMode="auto">
                    <a:xfrm>
                      <a:off x="0" y="0"/>
                      <a:ext cx="103505" cy="103505"/>
                    </a:xfrm>
                    <a:prstGeom prst="rect">
                      <a:avLst/>
                    </a:prstGeom>
                    <a:noFill/>
                    <a:ln w="9525">
                      <a:noFill/>
                      <a:miter lim="800000"/>
                      <a:headEnd/>
                      <a:tailEnd/>
                    </a:ln>
                  </pic:spPr>
                </pic:pic>
              </a:graphicData>
            </a:graphic>
          </wp:inline>
        </w:drawing>
      </w:r>
      <w:r w:rsidRPr="005B17D3">
        <w:t>Zip Code:</w:t>
      </w:r>
    </w:p>
    <w:p w14:paraId="234348B3" w14:textId="77777777" w:rsidR="00BE52CE" w:rsidRPr="005B17D3" w:rsidRDefault="00BE52CE" w:rsidP="00EF3896">
      <w:pPr>
        <w:pStyle w:val="ScreenFieldDesc"/>
      </w:pPr>
      <w:r w:rsidRPr="005B17D3">
        <w:t>Zip Code is the mail code used for mail delivery within the USA only. Either 5 or 9-digit</w:t>
      </w:r>
      <w:r w:rsidRPr="005B17D3">
        <w:fldChar w:fldCharType="begin"/>
      </w:r>
      <w:r w:rsidRPr="005B17D3">
        <w:instrText xml:space="preserve"> XE "9-digit " \* MERGEFORMAT </w:instrText>
      </w:r>
      <w:r w:rsidRPr="005B17D3">
        <w:fldChar w:fldCharType="end"/>
      </w:r>
      <w:r w:rsidRPr="005B17D3">
        <w:t xml:space="preserve"> code may be used.</w:t>
      </w:r>
    </w:p>
    <w:p w14:paraId="6F0FC658" w14:textId="25985212" w:rsidR="00BE52CE" w:rsidRPr="005B17D3" w:rsidRDefault="00BE52CE" w:rsidP="00EF3896">
      <w:pPr>
        <w:pStyle w:val="ScreenFieldDesc"/>
      </w:pPr>
      <w:r w:rsidRPr="005B17D3">
        <w:t>Zip Code may also be used to identify city/state/county associated with an address</w:t>
      </w:r>
      <w:r w:rsidRPr="005B17D3">
        <w:fldChar w:fldCharType="begin"/>
      </w:r>
      <w:r w:rsidRPr="005B17D3">
        <w:instrText xml:space="preserve"> XE “Address” </w:instrText>
      </w:r>
      <w:r w:rsidRPr="005B17D3">
        <w:fldChar w:fldCharType="end"/>
      </w:r>
      <w:r w:rsidR="0041000D" w:rsidRPr="005B17D3">
        <w:t>.</w:t>
      </w:r>
    </w:p>
    <w:p w14:paraId="5F9138DB" w14:textId="77777777" w:rsidR="00DC7120" w:rsidRPr="005B17D3" w:rsidRDefault="00DC7120" w:rsidP="00DC7120">
      <w:pPr>
        <w:pStyle w:val="ScreenField"/>
      </w:pPr>
    </w:p>
    <w:p w14:paraId="4B391D59" w14:textId="77777777" w:rsidR="00BE52CE" w:rsidRPr="005B17D3" w:rsidRDefault="00BE52CE" w:rsidP="00EF3896">
      <w:pPr>
        <w:pStyle w:val="ScreenField"/>
      </w:pPr>
      <w:r w:rsidRPr="005B17D3">
        <w:rPr>
          <w:noProof/>
        </w:rPr>
        <w:drawing>
          <wp:inline distT="0" distB="0" distL="0" distR="0" wp14:anchorId="126513E5" wp14:editId="4AB9024C">
            <wp:extent cx="103505" cy="103505"/>
            <wp:effectExtent l="19050" t="0" r="0" b="0"/>
            <wp:docPr id="1071" name="Picture 20559" descr="required fiel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59" descr="required field symbol"/>
                    <pic:cNvPicPr>
                      <a:picLocks noChangeAspect="1" noChangeArrowheads="1"/>
                    </pic:cNvPicPr>
                  </pic:nvPicPr>
                  <pic:blipFill>
                    <a:blip r:embed="rId33" cstate="print"/>
                    <a:srcRect/>
                    <a:stretch>
                      <a:fillRect/>
                    </a:stretch>
                  </pic:blipFill>
                  <pic:spPr bwMode="auto">
                    <a:xfrm>
                      <a:off x="0" y="0"/>
                      <a:ext cx="103505" cy="103505"/>
                    </a:xfrm>
                    <a:prstGeom prst="rect">
                      <a:avLst/>
                    </a:prstGeom>
                    <a:noFill/>
                    <a:ln w="9525">
                      <a:noFill/>
                      <a:miter lim="800000"/>
                      <a:headEnd/>
                      <a:tailEnd/>
                    </a:ln>
                  </pic:spPr>
                </pic:pic>
              </a:graphicData>
            </a:graphic>
          </wp:inline>
        </w:drawing>
      </w:r>
      <w:r w:rsidRPr="005B17D3">
        <w:t>City:</w:t>
      </w:r>
    </w:p>
    <w:p w14:paraId="32C12CA0" w14:textId="613F0BDD" w:rsidR="00BE52CE" w:rsidRPr="005B17D3" w:rsidRDefault="00BE52CE" w:rsidP="00EF3896">
      <w:pPr>
        <w:pStyle w:val="ScreenFieldDesc"/>
      </w:pPr>
      <w:r w:rsidRPr="005B17D3">
        <w:t>Enter the name of the city used for the address</w:t>
      </w:r>
      <w:r w:rsidRPr="005B17D3">
        <w:fldChar w:fldCharType="begin"/>
      </w:r>
      <w:r w:rsidRPr="005B17D3">
        <w:instrText xml:space="preserve"> XE “Address” </w:instrText>
      </w:r>
      <w:r w:rsidRPr="005B17D3">
        <w:fldChar w:fldCharType="end"/>
      </w:r>
      <w:r w:rsidR="0041000D" w:rsidRPr="005B17D3">
        <w:t>.</w:t>
      </w:r>
    </w:p>
    <w:p w14:paraId="4AB7031D" w14:textId="77777777" w:rsidR="00DC7120" w:rsidRPr="005B17D3" w:rsidRDefault="00DC7120" w:rsidP="00DC7120">
      <w:pPr>
        <w:pStyle w:val="ScreenField"/>
      </w:pPr>
    </w:p>
    <w:p w14:paraId="37D9C03B" w14:textId="77777777" w:rsidR="00BE52CE" w:rsidRPr="005B17D3" w:rsidRDefault="00BE52CE" w:rsidP="00EF3896">
      <w:pPr>
        <w:pStyle w:val="ScreenField"/>
      </w:pPr>
      <w:r w:rsidRPr="005B17D3">
        <w:rPr>
          <w:noProof/>
        </w:rPr>
        <w:drawing>
          <wp:inline distT="0" distB="0" distL="0" distR="0" wp14:anchorId="3699E9BD" wp14:editId="49A8C01E">
            <wp:extent cx="103505" cy="103505"/>
            <wp:effectExtent l="19050" t="0" r="0" b="0"/>
            <wp:docPr id="1072" name="Picture 20560" descr="required fiel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60" descr="required field symbol"/>
                    <pic:cNvPicPr>
                      <a:picLocks noChangeAspect="1" noChangeArrowheads="1"/>
                    </pic:cNvPicPr>
                  </pic:nvPicPr>
                  <pic:blipFill>
                    <a:blip r:embed="rId33" cstate="print"/>
                    <a:srcRect/>
                    <a:stretch>
                      <a:fillRect/>
                    </a:stretch>
                  </pic:blipFill>
                  <pic:spPr bwMode="auto">
                    <a:xfrm>
                      <a:off x="0" y="0"/>
                      <a:ext cx="103505" cy="103505"/>
                    </a:xfrm>
                    <a:prstGeom prst="rect">
                      <a:avLst/>
                    </a:prstGeom>
                    <a:noFill/>
                    <a:ln w="9525">
                      <a:noFill/>
                      <a:miter lim="800000"/>
                      <a:headEnd/>
                      <a:tailEnd/>
                    </a:ln>
                  </pic:spPr>
                </pic:pic>
              </a:graphicData>
            </a:graphic>
          </wp:inline>
        </w:drawing>
      </w:r>
      <w:r w:rsidRPr="005B17D3">
        <w:t>State:</w:t>
      </w:r>
    </w:p>
    <w:p w14:paraId="04E853C6" w14:textId="69FF439A" w:rsidR="00BE52CE" w:rsidRPr="005B17D3" w:rsidRDefault="00BE52CE" w:rsidP="00EF3896">
      <w:pPr>
        <w:pStyle w:val="ScreenFieldDesc"/>
      </w:pPr>
      <w:r w:rsidRPr="005B17D3">
        <w:t>Enter the full state name associated with the address</w:t>
      </w:r>
      <w:r w:rsidRPr="005B17D3">
        <w:fldChar w:fldCharType="begin"/>
      </w:r>
      <w:r w:rsidRPr="005B17D3">
        <w:instrText xml:space="preserve"> XE “Address” </w:instrText>
      </w:r>
      <w:r w:rsidRPr="005B17D3">
        <w:fldChar w:fldCharType="end"/>
      </w:r>
      <w:r w:rsidR="0041000D" w:rsidRPr="005B17D3">
        <w:t>.</w:t>
      </w:r>
    </w:p>
    <w:p w14:paraId="00D16382" w14:textId="77777777" w:rsidR="00DC7120" w:rsidRPr="005B17D3" w:rsidRDefault="00DC7120" w:rsidP="00DC7120">
      <w:pPr>
        <w:pStyle w:val="ScreenField"/>
      </w:pPr>
    </w:p>
    <w:p w14:paraId="5FE278D7" w14:textId="77777777" w:rsidR="00BE52CE" w:rsidRPr="005B17D3" w:rsidRDefault="00BE52CE" w:rsidP="00EF3896">
      <w:pPr>
        <w:pStyle w:val="ScreenField"/>
      </w:pPr>
      <w:r w:rsidRPr="005B17D3">
        <w:t>County:</w:t>
      </w:r>
    </w:p>
    <w:p w14:paraId="0E42CCDD" w14:textId="7BE32FAA" w:rsidR="00BE52CE" w:rsidRPr="005B17D3" w:rsidRDefault="00BE52CE" w:rsidP="00EF3896">
      <w:pPr>
        <w:pStyle w:val="ScreenFieldDesc"/>
      </w:pPr>
      <w:r w:rsidRPr="005B17D3">
        <w:t>Enter the county in which the associate lives.</w:t>
      </w:r>
    </w:p>
    <w:p w14:paraId="55A88ADD" w14:textId="77777777" w:rsidR="00DC7120" w:rsidRPr="005B17D3" w:rsidRDefault="00DC7120" w:rsidP="00DC7120">
      <w:pPr>
        <w:pStyle w:val="ScreenField"/>
      </w:pPr>
    </w:p>
    <w:p w14:paraId="33B9FE52" w14:textId="77777777" w:rsidR="00BE52CE" w:rsidRPr="005B17D3" w:rsidRDefault="00BE52CE" w:rsidP="00EF3896">
      <w:pPr>
        <w:pStyle w:val="ScreenField"/>
      </w:pPr>
      <w:r w:rsidRPr="005B17D3">
        <w:rPr>
          <w:noProof/>
        </w:rPr>
        <w:drawing>
          <wp:inline distT="0" distB="0" distL="0" distR="0" wp14:anchorId="69DF0B2C" wp14:editId="2CBC93BE">
            <wp:extent cx="103505" cy="103505"/>
            <wp:effectExtent l="19050" t="0" r="0" b="0"/>
            <wp:docPr id="1073" name="Picture 20561" descr="required fiel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61" descr="required field symbol"/>
                    <pic:cNvPicPr>
                      <a:picLocks noChangeAspect="1" noChangeArrowheads="1"/>
                    </pic:cNvPicPr>
                  </pic:nvPicPr>
                  <pic:blipFill>
                    <a:blip r:embed="rId33" cstate="print"/>
                    <a:srcRect/>
                    <a:stretch>
                      <a:fillRect/>
                    </a:stretch>
                  </pic:blipFill>
                  <pic:spPr bwMode="auto">
                    <a:xfrm>
                      <a:off x="0" y="0"/>
                      <a:ext cx="103505" cy="103505"/>
                    </a:xfrm>
                    <a:prstGeom prst="rect">
                      <a:avLst/>
                    </a:prstGeom>
                    <a:noFill/>
                    <a:ln w="9525">
                      <a:noFill/>
                      <a:miter lim="800000"/>
                      <a:headEnd/>
                      <a:tailEnd/>
                    </a:ln>
                  </pic:spPr>
                </pic:pic>
              </a:graphicData>
            </a:graphic>
          </wp:inline>
        </w:drawing>
      </w:r>
      <w:r w:rsidRPr="005B17D3">
        <w:t>Phone:</w:t>
      </w:r>
    </w:p>
    <w:p w14:paraId="015E66EF" w14:textId="5D06BCB7" w:rsidR="00BE52CE" w:rsidRPr="005B17D3" w:rsidRDefault="00BE52CE" w:rsidP="00EF3896">
      <w:pPr>
        <w:pStyle w:val="ScreenFieldDesc"/>
      </w:pPr>
      <w:r w:rsidRPr="005B17D3">
        <w:t>Enter the associate's phone number starting with area code first in the following format (XXX) XXX-XXXX.</w:t>
      </w:r>
    </w:p>
    <w:p w14:paraId="66829B75" w14:textId="77777777" w:rsidR="00DE4A7D" w:rsidRPr="005B17D3" w:rsidRDefault="00DE4A7D" w:rsidP="00DE4A7D">
      <w:pPr>
        <w:pStyle w:val="ScreenField"/>
      </w:pPr>
    </w:p>
    <w:p w14:paraId="1D9F9BD1" w14:textId="3DE41A46" w:rsidR="00BE52CE" w:rsidRPr="005B17D3" w:rsidRDefault="00BE52CE" w:rsidP="00EF3896">
      <w:pPr>
        <w:pStyle w:val="BodyText"/>
        <w:numPr>
          <w:ilvl w:val="0"/>
          <w:numId w:val="36"/>
        </w:numPr>
        <w:rPr>
          <w:b/>
          <w:i/>
        </w:rPr>
      </w:pPr>
      <w:r w:rsidRPr="005B17D3">
        <w:rPr>
          <w:b/>
          <w:i/>
        </w:rPr>
        <w:t>Indicates Required Field</w:t>
      </w:r>
    </w:p>
    <w:p w14:paraId="46E20650" w14:textId="77777777" w:rsidR="00DC7120" w:rsidRPr="005B17D3" w:rsidRDefault="00DC7120" w:rsidP="00DC7120">
      <w:pPr>
        <w:pStyle w:val="BodyText"/>
        <w:rPr>
          <w:b/>
          <w:i/>
        </w:rPr>
      </w:pPr>
    </w:p>
    <w:p w14:paraId="72D0CF09" w14:textId="6BD78A50" w:rsidR="00DC7120" w:rsidRPr="005B17D3" w:rsidRDefault="00DC7120" w:rsidP="00823CEC">
      <w:pPr>
        <w:pStyle w:val="BodyText"/>
        <w:ind w:left="360"/>
        <w:rPr>
          <w:b/>
          <w:i/>
        </w:rPr>
      </w:pPr>
      <w:bookmarkStart w:id="1221" w:name="Add_Associate_Return"/>
      <w:bookmarkEnd w:id="1221"/>
      <w:r w:rsidRPr="005B17D3">
        <w:rPr>
          <w:b/>
          <w:i/>
        </w:rPr>
        <w:t>How do I…</w:t>
      </w:r>
    </w:p>
    <w:p w14:paraId="5A190268" w14:textId="77777777" w:rsidR="00DC7120" w:rsidRPr="005B17D3" w:rsidRDefault="00DC7120" w:rsidP="00823CEC">
      <w:pPr>
        <w:pStyle w:val="ProcedureTitle"/>
        <w:ind w:left="360"/>
        <w:rPr>
          <w:b w:val="0"/>
          <w:i w:val="0"/>
          <w:u w:val="none"/>
        </w:rPr>
      </w:pPr>
      <w:r w:rsidRPr="005B17D3">
        <w:rPr>
          <w:b w:val="0"/>
          <w:i w:val="0"/>
          <w:u w:val="none"/>
        </w:rPr>
        <w:t>…</w:t>
      </w:r>
      <w:hyperlink w:anchor="Adding_Associate_ES" w:history="1">
        <w:r w:rsidRPr="005B17D3">
          <w:rPr>
            <w:rStyle w:val="Hyperlink"/>
            <w:b w:val="0"/>
            <w:i w:val="0"/>
            <w:szCs w:val="24"/>
          </w:rPr>
          <w:t>add an associate in ES?</w:t>
        </w:r>
      </w:hyperlink>
    </w:p>
    <w:p w14:paraId="1E766340" w14:textId="77777777" w:rsidR="00DC7120" w:rsidRPr="005B17D3" w:rsidRDefault="00DC7120" w:rsidP="00DC7120">
      <w:pPr>
        <w:pStyle w:val="BodyText"/>
      </w:pPr>
    </w:p>
    <w:p w14:paraId="2EB2AA33" w14:textId="77777777" w:rsidR="00E27F88" w:rsidRPr="005B17D3" w:rsidRDefault="00E27F88" w:rsidP="00EF3896">
      <w:pPr>
        <w:pStyle w:val="Heading4"/>
        <w:rPr>
          <w:sz w:val="36"/>
          <w:szCs w:val="36"/>
        </w:rPr>
      </w:pPr>
      <w:bookmarkStart w:id="1222" w:name="_Toc31622281"/>
      <w:bookmarkStart w:id="1223" w:name="_Toc394920832"/>
      <w:bookmarkStart w:id="1224" w:name="_Toc406571168"/>
      <w:bookmarkStart w:id="1225" w:name="_Toc478746597"/>
      <w:bookmarkStart w:id="1226" w:name="_Toc482888527"/>
      <w:r w:rsidRPr="005B17D3">
        <w:t>Add Emergency Contact, Next of Kin, or Designee</w:t>
      </w:r>
      <w:bookmarkEnd w:id="1222"/>
    </w:p>
    <w:p w14:paraId="571CD03D" w14:textId="27277EB7" w:rsidR="00E27F88" w:rsidRPr="005B17D3" w:rsidRDefault="00543D2F" w:rsidP="00EF3896">
      <w:pPr>
        <w:pStyle w:val="BodyTextBullet1"/>
        <w:rPr>
          <w:rFonts w:eastAsia="Arial"/>
        </w:rPr>
      </w:pPr>
      <w:r w:rsidRPr="005B17D3">
        <w:rPr>
          <w:rFonts w:eastAsia="Arial"/>
        </w:rPr>
        <w:t>Enrollment System user</w:t>
      </w:r>
      <w:r w:rsidR="00CC782D" w:rsidRPr="005B17D3">
        <w:rPr>
          <w:rFonts w:eastAsia="Arial"/>
        </w:rPr>
        <w:t>s can</w:t>
      </w:r>
      <w:r w:rsidRPr="005B17D3">
        <w:rPr>
          <w:rFonts w:eastAsia="Arial"/>
        </w:rPr>
        <w:t xml:space="preserve"> view, add, </w:t>
      </w:r>
      <w:r w:rsidR="00CC782D" w:rsidRPr="005B17D3">
        <w:rPr>
          <w:rFonts w:eastAsia="Arial"/>
        </w:rPr>
        <w:t>or</w:t>
      </w:r>
      <w:r w:rsidRPr="005B17D3">
        <w:rPr>
          <w:rFonts w:eastAsia="Arial"/>
        </w:rPr>
        <w:t xml:space="preserve"> update name(s), address information and phone number(s) </w:t>
      </w:r>
      <w:r w:rsidR="00CC782D" w:rsidRPr="005B17D3">
        <w:rPr>
          <w:rFonts w:eastAsia="Arial"/>
        </w:rPr>
        <w:t xml:space="preserve">of </w:t>
      </w:r>
      <w:r w:rsidRPr="005B17D3">
        <w:rPr>
          <w:rFonts w:eastAsia="Arial"/>
        </w:rPr>
        <w:t>emergency contact</w:t>
      </w:r>
      <w:r w:rsidR="00165B66" w:rsidRPr="005B17D3">
        <w:rPr>
          <w:rFonts w:eastAsia="Arial"/>
        </w:rPr>
        <w:t>s</w:t>
      </w:r>
      <w:r w:rsidRPr="005B17D3">
        <w:rPr>
          <w:rFonts w:eastAsia="Arial"/>
        </w:rPr>
        <w:t>, next of kin (NoK), or designee</w:t>
      </w:r>
      <w:r w:rsidR="00165B66" w:rsidRPr="005B17D3">
        <w:rPr>
          <w:rFonts w:eastAsia="Arial"/>
        </w:rPr>
        <w:t>s</w:t>
      </w:r>
      <w:r w:rsidR="00CC782D" w:rsidRPr="005B17D3">
        <w:rPr>
          <w:rFonts w:eastAsia="Arial"/>
        </w:rPr>
        <w:t xml:space="preserve"> for a Veteran</w:t>
      </w:r>
      <w:r w:rsidRPr="005B17D3">
        <w:rPr>
          <w:rFonts w:eastAsia="Arial"/>
        </w:rPr>
        <w:t xml:space="preserve">. </w:t>
      </w:r>
      <w:r w:rsidR="00E27F88" w:rsidRPr="005B17D3">
        <w:rPr>
          <w:rFonts w:eastAsia="Arial"/>
        </w:rPr>
        <w:t>The Enrollment System sends all associate updates to VistA sites.</w:t>
      </w:r>
    </w:p>
    <w:p w14:paraId="5B013DFF" w14:textId="77777777" w:rsidR="00FE3E87" w:rsidRPr="005B17D3" w:rsidRDefault="00E27F88" w:rsidP="00EF3896">
      <w:pPr>
        <w:keepNext/>
        <w:spacing w:before="100" w:beforeAutospacing="1" w:after="100" w:afterAutospacing="1"/>
        <w:jc w:val="center"/>
      </w:pPr>
      <w:r w:rsidRPr="005B17D3">
        <w:rPr>
          <w:noProof/>
        </w:rPr>
        <w:drawing>
          <wp:inline distT="0" distB="0" distL="0" distR="0" wp14:anchorId="35E5D552" wp14:editId="4D357B56">
            <wp:extent cx="5943600" cy="4295140"/>
            <wp:effectExtent l="0" t="0" r="0" b="0"/>
            <wp:docPr id="175" name="Picture 175" descr="Screen shot of the Add Associate screen where users can add or update an emergency cont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 shot of the Add Associate screen where users can add or update an emergency contact."/>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943600" cy="4295140"/>
                    </a:xfrm>
                    <a:prstGeom prst="rect">
                      <a:avLst/>
                    </a:prstGeom>
                    <a:noFill/>
                    <a:ln>
                      <a:noFill/>
                    </a:ln>
                  </pic:spPr>
                </pic:pic>
              </a:graphicData>
            </a:graphic>
          </wp:inline>
        </w:drawing>
      </w:r>
    </w:p>
    <w:p w14:paraId="41C79B2F" w14:textId="5AB544D8" w:rsidR="00E27F88" w:rsidRPr="005B17D3" w:rsidRDefault="00FE3E87" w:rsidP="00EF3896">
      <w:pPr>
        <w:pStyle w:val="Caption"/>
      </w:pPr>
      <w:bookmarkStart w:id="1227" w:name="_Toc31622452"/>
      <w:r w:rsidRPr="005B17D3">
        <w:t xml:space="preserve">Figure </w:t>
      </w:r>
      <w:r w:rsidR="005B17D3" w:rsidRPr="005B17D3">
        <w:fldChar w:fldCharType="begin"/>
      </w:r>
      <w:r w:rsidR="005B17D3" w:rsidRPr="005B17D3">
        <w:instrText xml:space="preserve"> SEQ Figure \* ARABIC </w:instrText>
      </w:r>
      <w:r w:rsidR="005B17D3" w:rsidRPr="005B17D3">
        <w:fldChar w:fldCharType="separate"/>
      </w:r>
      <w:r w:rsidR="008C0D2B" w:rsidRPr="005B17D3">
        <w:rPr>
          <w:noProof/>
        </w:rPr>
        <w:t>95</w:t>
      </w:r>
      <w:r w:rsidR="005B17D3" w:rsidRPr="005B17D3">
        <w:rPr>
          <w:noProof/>
        </w:rPr>
        <w:fldChar w:fldCharType="end"/>
      </w:r>
      <w:r w:rsidRPr="005B17D3">
        <w:t>: Add Associate screen</w:t>
      </w:r>
      <w:bookmarkEnd w:id="1227"/>
    </w:p>
    <w:p w14:paraId="5EB5B17F" w14:textId="77777777" w:rsidR="00265480" w:rsidRPr="005B17D3" w:rsidRDefault="00AF02E7" w:rsidP="00265480">
      <w:pPr>
        <w:pStyle w:val="ScreenField"/>
        <w:rPr>
          <w:rFonts w:eastAsia="Arial"/>
        </w:rPr>
      </w:pPr>
      <w:r w:rsidRPr="005B17D3">
        <w:rPr>
          <w:noProof/>
        </w:rPr>
        <w:fldChar w:fldCharType="begin"/>
      </w:r>
      <w:r w:rsidRPr="005B17D3">
        <w:rPr>
          <w:noProof/>
        </w:rPr>
        <w:instrText xml:space="preserve"> INCLUDEPICTURE  "cid:image002.png@01D58F33.994EA5B0" \* MERGEFORMATINET </w:instrText>
      </w:r>
      <w:r w:rsidRPr="005B17D3">
        <w:rPr>
          <w:noProof/>
        </w:rPr>
        <w:fldChar w:fldCharType="separate"/>
      </w:r>
      <w:r w:rsidR="004B4BE5" w:rsidRPr="005B17D3">
        <w:rPr>
          <w:noProof/>
        </w:rPr>
        <w:fldChar w:fldCharType="begin"/>
      </w:r>
      <w:r w:rsidR="004B4BE5" w:rsidRPr="005B17D3">
        <w:rPr>
          <w:noProof/>
        </w:rPr>
        <w:instrText xml:space="preserve"> INCLUDEPICTURE  "cid:image002.png@01D58F33.994EA5B0" \* MERGEFORMATINET </w:instrText>
      </w:r>
      <w:r w:rsidR="004B4BE5" w:rsidRPr="005B17D3">
        <w:rPr>
          <w:noProof/>
        </w:rPr>
        <w:fldChar w:fldCharType="separate"/>
      </w:r>
      <w:r w:rsidR="004C0DBC" w:rsidRPr="005B17D3">
        <w:rPr>
          <w:noProof/>
        </w:rPr>
        <w:fldChar w:fldCharType="begin"/>
      </w:r>
      <w:r w:rsidR="004C0DBC" w:rsidRPr="005B17D3">
        <w:rPr>
          <w:noProof/>
        </w:rPr>
        <w:instrText xml:space="preserve"> INCLUDEPICTURE  "cid:image002.png@01D58F33.994EA5B0" \* MERGEFORMATINET </w:instrText>
      </w:r>
      <w:r w:rsidR="004C0DBC" w:rsidRPr="005B17D3">
        <w:rPr>
          <w:noProof/>
        </w:rPr>
        <w:fldChar w:fldCharType="separate"/>
      </w:r>
      <w:r w:rsidR="00C922C3" w:rsidRPr="005B17D3">
        <w:rPr>
          <w:noProof/>
        </w:rPr>
        <w:fldChar w:fldCharType="begin"/>
      </w:r>
      <w:r w:rsidR="00C922C3" w:rsidRPr="005B17D3">
        <w:rPr>
          <w:noProof/>
        </w:rPr>
        <w:instrText xml:space="preserve"> INCLUDEPICTURE  "cid:image002.png@01D58F33.994EA5B0" \* MERGEFORMATINET </w:instrText>
      </w:r>
      <w:r w:rsidR="00C922C3" w:rsidRPr="005B17D3">
        <w:rPr>
          <w:noProof/>
        </w:rPr>
        <w:fldChar w:fldCharType="separate"/>
      </w:r>
      <w:r w:rsidR="00E07A72" w:rsidRPr="005B17D3">
        <w:rPr>
          <w:noProof/>
        </w:rPr>
        <w:fldChar w:fldCharType="begin"/>
      </w:r>
      <w:r w:rsidR="00E07A72" w:rsidRPr="005B17D3">
        <w:rPr>
          <w:noProof/>
        </w:rPr>
        <w:instrText xml:space="preserve"> INCLUDEPICTURE  "cid:image002.png@01D58F33.994EA5B0" \* MERGEFORMATINET </w:instrText>
      </w:r>
      <w:r w:rsidR="00E07A72" w:rsidRPr="005B17D3">
        <w:rPr>
          <w:noProof/>
        </w:rPr>
        <w:fldChar w:fldCharType="separate"/>
      </w:r>
      <w:r w:rsidR="00395E38" w:rsidRPr="005B17D3">
        <w:rPr>
          <w:noProof/>
        </w:rPr>
        <w:fldChar w:fldCharType="begin"/>
      </w:r>
      <w:r w:rsidR="00395E38" w:rsidRPr="005B17D3">
        <w:rPr>
          <w:noProof/>
        </w:rPr>
        <w:instrText xml:space="preserve"> INCLUDEPICTURE  "cid:image002.png@01D58F33.994EA5B0" \* MERGEFORMATINET </w:instrText>
      </w:r>
      <w:r w:rsidR="00395E38" w:rsidRPr="005B17D3">
        <w:rPr>
          <w:noProof/>
        </w:rPr>
        <w:fldChar w:fldCharType="separate"/>
      </w:r>
      <w:r w:rsidR="0055617F" w:rsidRPr="005B17D3">
        <w:rPr>
          <w:noProof/>
        </w:rPr>
        <w:fldChar w:fldCharType="begin"/>
      </w:r>
      <w:r w:rsidR="0055617F" w:rsidRPr="005B17D3">
        <w:rPr>
          <w:noProof/>
        </w:rPr>
        <w:instrText xml:space="preserve"> INCLUDEPICTURE  "cid:image002.png@01D58F33.994EA5B0" \* MERGEFORMATINET </w:instrText>
      </w:r>
      <w:r w:rsidR="0055617F" w:rsidRPr="005B17D3">
        <w:rPr>
          <w:noProof/>
        </w:rPr>
        <w:fldChar w:fldCharType="separate"/>
      </w:r>
      <w:r w:rsidR="002F008F" w:rsidRPr="005B17D3">
        <w:rPr>
          <w:noProof/>
        </w:rPr>
        <w:fldChar w:fldCharType="begin"/>
      </w:r>
      <w:r w:rsidR="002F008F" w:rsidRPr="005B17D3">
        <w:rPr>
          <w:noProof/>
        </w:rPr>
        <w:instrText xml:space="preserve"> INCLUDEPICTURE  "cid:image002.png@01D58F33.994EA5B0" \* MERGEFORMATINET </w:instrText>
      </w:r>
      <w:r w:rsidR="002F008F" w:rsidRPr="005B17D3">
        <w:rPr>
          <w:noProof/>
        </w:rPr>
        <w:fldChar w:fldCharType="separate"/>
      </w:r>
      <w:r w:rsidR="00484991" w:rsidRPr="005B17D3">
        <w:rPr>
          <w:noProof/>
        </w:rPr>
        <w:fldChar w:fldCharType="begin"/>
      </w:r>
      <w:r w:rsidR="00484991" w:rsidRPr="005B17D3">
        <w:rPr>
          <w:noProof/>
        </w:rPr>
        <w:instrText xml:space="preserve"> INCLUDEPICTURE  "cid:image002.png@01D58F33.994EA5B0" \* MERGEFORMATINET </w:instrText>
      </w:r>
      <w:r w:rsidR="00484991" w:rsidRPr="005B17D3">
        <w:rPr>
          <w:noProof/>
        </w:rPr>
        <w:fldChar w:fldCharType="separate"/>
      </w:r>
      <w:r w:rsidR="00D03106" w:rsidRPr="005B17D3">
        <w:rPr>
          <w:noProof/>
        </w:rPr>
        <w:fldChar w:fldCharType="begin"/>
      </w:r>
      <w:r w:rsidR="00D03106" w:rsidRPr="005B17D3">
        <w:rPr>
          <w:noProof/>
        </w:rPr>
        <w:instrText xml:space="preserve"> INCLUDEPICTURE  "cid:image002.png@01D58F33.994EA5B0" \* MERGEFORMATINET </w:instrText>
      </w:r>
      <w:r w:rsidR="00D03106" w:rsidRPr="005B17D3">
        <w:rPr>
          <w:noProof/>
        </w:rPr>
        <w:fldChar w:fldCharType="separate"/>
      </w:r>
      <w:r w:rsidR="00FF52AB" w:rsidRPr="005B17D3">
        <w:rPr>
          <w:noProof/>
        </w:rPr>
        <w:fldChar w:fldCharType="begin"/>
      </w:r>
      <w:r w:rsidR="00FF52AB" w:rsidRPr="005B17D3">
        <w:rPr>
          <w:noProof/>
        </w:rPr>
        <w:instrText xml:space="preserve"> INCLUDEPICTURE  "cid:image002.png@01D58F33.994EA5B0" \* MERGEFORMATINET </w:instrText>
      </w:r>
      <w:r w:rsidR="00FF52AB" w:rsidRPr="005B17D3">
        <w:rPr>
          <w:noProof/>
        </w:rPr>
        <w:fldChar w:fldCharType="separate"/>
      </w:r>
      <w:r w:rsidR="003225F5" w:rsidRPr="005B17D3">
        <w:rPr>
          <w:noProof/>
        </w:rPr>
        <w:fldChar w:fldCharType="begin"/>
      </w:r>
      <w:r w:rsidR="003225F5" w:rsidRPr="005B17D3">
        <w:rPr>
          <w:noProof/>
        </w:rPr>
        <w:instrText xml:space="preserve"> INCLUDEPICTURE  "cid:image002.png@01D58F33.994EA5B0" \* MERGEFORMATINET </w:instrText>
      </w:r>
      <w:r w:rsidR="003225F5" w:rsidRPr="005B17D3">
        <w:rPr>
          <w:noProof/>
        </w:rPr>
        <w:fldChar w:fldCharType="separate"/>
      </w:r>
      <w:r w:rsidR="00B220DE" w:rsidRPr="005B17D3">
        <w:rPr>
          <w:noProof/>
        </w:rPr>
        <w:fldChar w:fldCharType="begin"/>
      </w:r>
      <w:r w:rsidR="00B220DE" w:rsidRPr="005B17D3">
        <w:rPr>
          <w:noProof/>
        </w:rPr>
        <w:instrText xml:space="preserve"> INCLUDEPICTURE  "cid:image002.png@01D58F33.994EA5B0" \* MERGEFORMATINET </w:instrText>
      </w:r>
      <w:r w:rsidR="00B220DE" w:rsidRPr="005B17D3">
        <w:rPr>
          <w:noProof/>
        </w:rPr>
        <w:fldChar w:fldCharType="separate"/>
      </w:r>
      <w:r w:rsidR="00620D19" w:rsidRPr="005B17D3">
        <w:rPr>
          <w:noProof/>
        </w:rPr>
        <w:fldChar w:fldCharType="begin"/>
      </w:r>
      <w:r w:rsidR="00620D19" w:rsidRPr="005B17D3">
        <w:rPr>
          <w:noProof/>
        </w:rPr>
        <w:instrText xml:space="preserve"> INCLUDEPICTURE  "cid:image002.png@01D58F33.994EA5B0" \* MERGEFORMATINET </w:instrText>
      </w:r>
      <w:r w:rsidR="00620D19" w:rsidRPr="005B17D3">
        <w:rPr>
          <w:noProof/>
        </w:rPr>
        <w:fldChar w:fldCharType="separate"/>
      </w:r>
      <w:r w:rsidR="000300A0" w:rsidRPr="005B17D3">
        <w:rPr>
          <w:noProof/>
        </w:rPr>
        <w:fldChar w:fldCharType="begin"/>
      </w:r>
      <w:r w:rsidR="000300A0" w:rsidRPr="005B17D3">
        <w:rPr>
          <w:noProof/>
        </w:rPr>
        <w:instrText xml:space="preserve"> INCLUDEPICTURE  "cid:image002.png@01D58F33.994EA5B0" \* MERGEFORMATINET </w:instrText>
      </w:r>
      <w:r w:rsidR="000300A0" w:rsidRPr="005B17D3">
        <w:rPr>
          <w:noProof/>
        </w:rPr>
        <w:fldChar w:fldCharType="separate"/>
      </w:r>
      <w:r w:rsidR="00B74DAD" w:rsidRPr="005B17D3">
        <w:rPr>
          <w:noProof/>
        </w:rPr>
        <w:fldChar w:fldCharType="begin"/>
      </w:r>
      <w:r w:rsidR="00B74DAD" w:rsidRPr="005B17D3">
        <w:rPr>
          <w:noProof/>
        </w:rPr>
        <w:instrText xml:space="preserve"> INCLUDEPICTURE  "cid:image002.png@01D58F33.994EA5B0" \* MERGEFORMATINET </w:instrText>
      </w:r>
      <w:r w:rsidR="00B74DAD" w:rsidRPr="005B17D3">
        <w:rPr>
          <w:noProof/>
        </w:rPr>
        <w:fldChar w:fldCharType="separate"/>
      </w:r>
      <w:r w:rsidR="00C31258" w:rsidRPr="005B17D3">
        <w:rPr>
          <w:noProof/>
        </w:rPr>
        <w:fldChar w:fldCharType="begin"/>
      </w:r>
      <w:r w:rsidR="00C31258" w:rsidRPr="005B17D3">
        <w:rPr>
          <w:noProof/>
        </w:rPr>
        <w:instrText xml:space="preserve"> INCLUDEPICTURE  "cid:image002.png@01D58F33.994EA5B0" \* MERGEFORMATINET </w:instrText>
      </w:r>
      <w:r w:rsidR="00C31258" w:rsidRPr="005B17D3">
        <w:rPr>
          <w:noProof/>
        </w:rPr>
        <w:fldChar w:fldCharType="separate"/>
      </w:r>
      <w:r w:rsidR="000B219F" w:rsidRPr="005B17D3">
        <w:rPr>
          <w:noProof/>
        </w:rPr>
        <w:fldChar w:fldCharType="begin"/>
      </w:r>
      <w:r w:rsidR="000B219F" w:rsidRPr="005B17D3">
        <w:rPr>
          <w:noProof/>
        </w:rPr>
        <w:instrText xml:space="preserve"> INCLUDEPICTURE  "cid:image002.png@01D58F33.994EA5B0" \* MERGEFORMATINET </w:instrText>
      </w:r>
      <w:r w:rsidR="000B219F" w:rsidRPr="005B17D3">
        <w:rPr>
          <w:noProof/>
        </w:rPr>
        <w:fldChar w:fldCharType="separate"/>
      </w:r>
      <w:r w:rsidR="001324A1" w:rsidRPr="005B17D3">
        <w:rPr>
          <w:noProof/>
        </w:rPr>
        <w:fldChar w:fldCharType="begin"/>
      </w:r>
      <w:r w:rsidR="001324A1" w:rsidRPr="005B17D3">
        <w:rPr>
          <w:noProof/>
        </w:rPr>
        <w:instrText xml:space="preserve"> INCLUDEPICTURE  "cid:image002.png@01D58F33.994EA5B0" \* MERGEFORMATINET </w:instrText>
      </w:r>
      <w:r w:rsidR="001324A1" w:rsidRPr="005B17D3">
        <w:rPr>
          <w:noProof/>
        </w:rPr>
        <w:fldChar w:fldCharType="separate"/>
      </w:r>
      <w:r w:rsidR="008D5B67" w:rsidRPr="005B17D3">
        <w:rPr>
          <w:noProof/>
        </w:rPr>
        <w:fldChar w:fldCharType="begin"/>
      </w:r>
      <w:r w:rsidR="008D5B67" w:rsidRPr="005B17D3">
        <w:rPr>
          <w:noProof/>
        </w:rPr>
        <w:instrText xml:space="preserve"> INCLUDEPICTURE  "cid:image002.png@01D58F33.994EA5B0" \* MERGEFORMATINET </w:instrText>
      </w:r>
      <w:r w:rsidR="008D5B67" w:rsidRPr="005B17D3">
        <w:rPr>
          <w:noProof/>
        </w:rPr>
        <w:fldChar w:fldCharType="separate"/>
      </w:r>
      <w:r w:rsidR="004365DC" w:rsidRPr="005B17D3">
        <w:rPr>
          <w:noProof/>
        </w:rPr>
        <w:fldChar w:fldCharType="begin"/>
      </w:r>
      <w:r w:rsidR="004365DC" w:rsidRPr="005B17D3">
        <w:rPr>
          <w:noProof/>
        </w:rPr>
        <w:instrText xml:space="preserve"> INCLUDEPICTURE  "cid:image002.png@01D58F33.994EA5B0" \* MERGEFORMATINET </w:instrText>
      </w:r>
      <w:r w:rsidR="004365DC" w:rsidRPr="005B17D3">
        <w:rPr>
          <w:noProof/>
        </w:rPr>
        <w:fldChar w:fldCharType="separate"/>
      </w:r>
      <w:r w:rsidR="006912AE" w:rsidRPr="005B17D3">
        <w:rPr>
          <w:noProof/>
        </w:rPr>
        <w:fldChar w:fldCharType="begin"/>
      </w:r>
      <w:r w:rsidR="006912AE" w:rsidRPr="005B17D3">
        <w:rPr>
          <w:noProof/>
        </w:rPr>
        <w:instrText xml:space="preserve"> INCLUDEPICTURE  "cid:image002.png@01D58F33.994EA5B0" \* MERGEFORMATINET </w:instrText>
      </w:r>
      <w:r w:rsidR="006912AE" w:rsidRPr="005B17D3">
        <w:rPr>
          <w:noProof/>
        </w:rPr>
        <w:fldChar w:fldCharType="separate"/>
      </w:r>
      <w:r w:rsidR="00FB79AA" w:rsidRPr="005B17D3">
        <w:rPr>
          <w:noProof/>
        </w:rPr>
        <w:fldChar w:fldCharType="begin"/>
      </w:r>
      <w:r w:rsidR="00FB79AA" w:rsidRPr="005B17D3">
        <w:rPr>
          <w:noProof/>
        </w:rPr>
        <w:instrText xml:space="preserve"> INCLUDEPICTURE  "cid:image002.png@01D58F33.994EA5B0" \* MERGEFORMATINET </w:instrText>
      </w:r>
      <w:r w:rsidR="00FB79AA" w:rsidRPr="005B17D3">
        <w:rPr>
          <w:noProof/>
        </w:rPr>
        <w:fldChar w:fldCharType="separate"/>
      </w:r>
      <w:r w:rsidR="002769D1" w:rsidRPr="005B17D3">
        <w:rPr>
          <w:noProof/>
        </w:rPr>
        <w:fldChar w:fldCharType="begin"/>
      </w:r>
      <w:r w:rsidR="002769D1" w:rsidRPr="005B17D3">
        <w:rPr>
          <w:noProof/>
        </w:rPr>
        <w:instrText xml:space="preserve"> INCLUDEPICTURE  "cid:image002.png@01D58F33.994EA5B0" \* MERGEFORMATINET </w:instrText>
      </w:r>
      <w:r w:rsidR="002769D1" w:rsidRPr="005B17D3">
        <w:rPr>
          <w:noProof/>
        </w:rPr>
        <w:fldChar w:fldCharType="separate"/>
      </w:r>
      <w:r w:rsidR="004E4093" w:rsidRPr="005B17D3">
        <w:rPr>
          <w:noProof/>
        </w:rPr>
        <w:fldChar w:fldCharType="begin"/>
      </w:r>
      <w:r w:rsidR="004E4093" w:rsidRPr="005B17D3">
        <w:rPr>
          <w:noProof/>
        </w:rPr>
        <w:instrText xml:space="preserve"> INCLUDEPICTURE  "cid:image002.png@01D58F33.994EA5B0" \* MERGEFORMATINET </w:instrText>
      </w:r>
      <w:r w:rsidR="004E4093" w:rsidRPr="005B17D3">
        <w:rPr>
          <w:noProof/>
        </w:rPr>
        <w:fldChar w:fldCharType="separate"/>
      </w:r>
      <w:r w:rsidR="00A44DF8" w:rsidRPr="005B17D3">
        <w:rPr>
          <w:noProof/>
        </w:rPr>
        <w:fldChar w:fldCharType="begin"/>
      </w:r>
      <w:r w:rsidR="00A44DF8" w:rsidRPr="005B17D3">
        <w:rPr>
          <w:noProof/>
        </w:rPr>
        <w:instrText xml:space="preserve"> INCLUDEPICTURE  "cid:image002.png@01D58F33.994EA5B0" \* MERGEFORMATINET </w:instrText>
      </w:r>
      <w:r w:rsidR="00A44DF8" w:rsidRPr="005B17D3">
        <w:rPr>
          <w:noProof/>
        </w:rPr>
        <w:fldChar w:fldCharType="separate"/>
      </w:r>
      <w:r w:rsidR="00162832" w:rsidRPr="005B17D3">
        <w:rPr>
          <w:noProof/>
        </w:rPr>
        <w:fldChar w:fldCharType="begin"/>
      </w:r>
      <w:r w:rsidR="00162832" w:rsidRPr="005B17D3">
        <w:rPr>
          <w:noProof/>
        </w:rPr>
        <w:instrText xml:space="preserve"> INCLUDEPICTURE  "cid:image002.png@01D58F33.994EA5B0" \* MERGEFORMATINET </w:instrText>
      </w:r>
      <w:r w:rsidR="00162832" w:rsidRPr="005B17D3">
        <w:rPr>
          <w:noProof/>
        </w:rPr>
        <w:fldChar w:fldCharType="separate"/>
      </w:r>
      <w:r w:rsidR="005B17D3" w:rsidRPr="005B17D3">
        <w:rPr>
          <w:noProof/>
        </w:rPr>
        <w:fldChar w:fldCharType="begin"/>
      </w:r>
      <w:r w:rsidR="005B17D3" w:rsidRPr="005B17D3">
        <w:rPr>
          <w:noProof/>
        </w:rPr>
        <w:instrText xml:space="preserve"> </w:instrText>
      </w:r>
      <w:r w:rsidR="005B17D3" w:rsidRPr="005B17D3">
        <w:rPr>
          <w:noProof/>
        </w:rPr>
        <w:instrText>INCLUDEPICTURE  "cid:image002.png@01D58F33.994EA5B0" \* MERGEFORMATINET</w:instrText>
      </w:r>
      <w:r w:rsidR="005B17D3" w:rsidRPr="005B17D3">
        <w:rPr>
          <w:noProof/>
        </w:rPr>
        <w:instrText xml:space="preserve"> </w:instrText>
      </w:r>
      <w:r w:rsidR="005B17D3" w:rsidRPr="005B17D3">
        <w:rPr>
          <w:noProof/>
        </w:rPr>
        <w:fldChar w:fldCharType="separate"/>
      </w:r>
      <w:r w:rsidR="005B17D3" w:rsidRPr="005B17D3">
        <w:rPr>
          <w:noProof/>
        </w:rPr>
        <w:pict w14:anchorId="13271DFA">
          <v:shape id="_x0000_i1032" type="#_x0000_t75" alt="required field symbol" style="width:7.5pt;height:7.5pt;visibility:visible">
            <v:imagedata r:id="rId176" r:href="rId177"/>
          </v:shape>
        </w:pict>
      </w:r>
      <w:r w:rsidR="005B17D3" w:rsidRPr="005B17D3">
        <w:rPr>
          <w:noProof/>
        </w:rPr>
        <w:fldChar w:fldCharType="end"/>
      </w:r>
      <w:r w:rsidR="00162832" w:rsidRPr="005B17D3">
        <w:rPr>
          <w:noProof/>
        </w:rPr>
        <w:fldChar w:fldCharType="end"/>
      </w:r>
      <w:r w:rsidR="00A44DF8" w:rsidRPr="005B17D3">
        <w:rPr>
          <w:noProof/>
        </w:rPr>
        <w:fldChar w:fldCharType="end"/>
      </w:r>
      <w:r w:rsidR="004E4093" w:rsidRPr="005B17D3">
        <w:rPr>
          <w:noProof/>
        </w:rPr>
        <w:fldChar w:fldCharType="end"/>
      </w:r>
      <w:r w:rsidR="002769D1" w:rsidRPr="005B17D3">
        <w:rPr>
          <w:noProof/>
        </w:rPr>
        <w:fldChar w:fldCharType="end"/>
      </w:r>
      <w:r w:rsidR="00FB79AA" w:rsidRPr="005B17D3">
        <w:rPr>
          <w:noProof/>
        </w:rPr>
        <w:fldChar w:fldCharType="end"/>
      </w:r>
      <w:r w:rsidR="006912AE" w:rsidRPr="005B17D3">
        <w:rPr>
          <w:noProof/>
        </w:rPr>
        <w:fldChar w:fldCharType="end"/>
      </w:r>
      <w:r w:rsidR="004365DC" w:rsidRPr="005B17D3">
        <w:rPr>
          <w:noProof/>
        </w:rPr>
        <w:fldChar w:fldCharType="end"/>
      </w:r>
      <w:r w:rsidR="008D5B67" w:rsidRPr="005B17D3">
        <w:rPr>
          <w:noProof/>
        </w:rPr>
        <w:fldChar w:fldCharType="end"/>
      </w:r>
      <w:r w:rsidR="001324A1" w:rsidRPr="005B17D3">
        <w:rPr>
          <w:noProof/>
        </w:rPr>
        <w:fldChar w:fldCharType="end"/>
      </w:r>
      <w:r w:rsidR="000B219F" w:rsidRPr="005B17D3">
        <w:rPr>
          <w:noProof/>
        </w:rPr>
        <w:fldChar w:fldCharType="end"/>
      </w:r>
      <w:r w:rsidR="00C31258" w:rsidRPr="005B17D3">
        <w:rPr>
          <w:noProof/>
        </w:rPr>
        <w:fldChar w:fldCharType="end"/>
      </w:r>
      <w:r w:rsidR="00B74DAD" w:rsidRPr="005B17D3">
        <w:rPr>
          <w:noProof/>
        </w:rPr>
        <w:fldChar w:fldCharType="end"/>
      </w:r>
      <w:r w:rsidR="000300A0" w:rsidRPr="005B17D3">
        <w:rPr>
          <w:noProof/>
        </w:rPr>
        <w:fldChar w:fldCharType="end"/>
      </w:r>
      <w:r w:rsidR="00620D19" w:rsidRPr="005B17D3">
        <w:rPr>
          <w:noProof/>
        </w:rPr>
        <w:fldChar w:fldCharType="end"/>
      </w:r>
      <w:r w:rsidR="00B220DE" w:rsidRPr="005B17D3">
        <w:rPr>
          <w:noProof/>
        </w:rPr>
        <w:fldChar w:fldCharType="end"/>
      </w:r>
      <w:r w:rsidR="003225F5" w:rsidRPr="005B17D3">
        <w:rPr>
          <w:noProof/>
        </w:rPr>
        <w:fldChar w:fldCharType="end"/>
      </w:r>
      <w:r w:rsidR="00FF52AB" w:rsidRPr="005B17D3">
        <w:rPr>
          <w:noProof/>
        </w:rPr>
        <w:fldChar w:fldCharType="end"/>
      </w:r>
      <w:r w:rsidR="00D03106" w:rsidRPr="005B17D3">
        <w:rPr>
          <w:noProof/>
        </w:rPr>
        <w:fldChar w:fldCharType="end"/>
      </w:r>
      <w:r w:rsidR="00484991" w:rsidRPr="005B17D3">
        <w:rPr>
          <w:noProof/>
        </w:rPr>
        <w:fldChar w:fldCharType="end"/>
      </w:r>
      <w:r w:rsidR="002F008F" w:rsidRPr="005B17D3">
        <w:rPr>
          <w:noProof/>
        </w:rPr>
        <w:fldChar w:fldCharType="end"/>
      </w:r>
      <w:r w:rsidR="0055617F" w:rsidRPr="005B17D3">
        <w:rPr>
          <w:noProof/>
        </w:rPr>
        <w:fldChar w:fldCharType="end"/>
      </w:r>
      <w:r w:rsidR="00395E38" w:rsidRPr="005B17D3">
        <w:rPr>
          <w:noProof/>
        </w:rPr>
        <w:fldChar w:fldCharType="end"/>
      </w:r>
      <w:r w:rsidR="00E07A72" w:rsidRPr="005B17D3">
        <w:rPr>
          <w:noProof/>
        </w:rPr>
        <w:fldChar w:fldCharType="end"/>
      </w:r>
      <w:r w:rsidR="00C922C3" w:rsidRPr="005B17D3">
        <w:rPr>
          <w:noProof/>
        </w:rPr>
        <w:fldChar w:fldCharType="end"/>
      </w:r>
      <w:r w:rsidR="004C0DBC" w:rsidRPr="005B17D3">
        <w:rPr>
          <w:noProof/>
        </w:rPr>
        <w:fldChar w:fldCharType="end"/>
      </w:r>
      <w:r w:rsidR="004B4BE5" w:rsidRPr="005B17D3">
        <w:rPr>
          <w:noProof/>
        </w:rPr>
        <w:fldChar w:fldCharType="end"/>
      </w:r>
      <w:r w:rsidRPr="005B17D3">
        <w:rPr>
          <w:noProof/>
        </w:rPr>
        <w:fldChar w:fldCharType="end"/>
      </w:r>
      <w:r w:rsidR="00265480" w:rsidRPr="005B17D3">
        <w:rPr>
          <w:rFonts w:eastAsia="Arial"/>
        </w:rPr>
        <w:t>Role</w:t>
      </w:r>
    </w:p>
    <w:p w14:paraId="7B673F62" w14:textId="77777777" w:rsidR="00265480" w:rsidRPr="005B17D3" w:rsidRDefault="00265480" w:rsidP="00265480">
      <w:pPr>
        <w:pStyle w:val="BodyTextBullet1"/>
      </w:pPr>
      <w:r w:rsidRPr="005B17D3">
        <w:rPr>
          <w:rFonts w:eastAsia="Arial"/>
        </w:rPr>
        <w:t xml:space="preserve">On the </w:t>
      </w:r>
      <w:r w:rsidRPr="005B17D3">
        <w:rPr>
          <w:rFonts w:eastAsia="Arial"/>
          <w:b/>
        </w:rPr>
        <w:t>Add Associates</w:t>
      </w:r>
      <w:r w:rsidRPr="005B17D3">
        <w:rPr>
          <w:rFonts w:eastAsia="Arial"/>
        </w:rPr>
        <w:t xml:space="preserve"> screen, the following options display under the </w:t>
      </w:r>
      <w:r w:rsidRPr="005B17D3">
        <w:rPr>
          <w:rFonts w:eastAsia="Arial"/>
          <w:b/>
        </w:rPr>
        <w:t>Role</w:t>
      </w:r>
      <w:r w:rsidRPr="005B17D3">
        <w:rPr>
          <w:rFonts w:eastAsia="Arial"/>
        </w:rPr>
        <w:t xml:space="preserve"> dropdown:</w:t>
      </w:r>
    </w:p>
    <w:p w14:paraId="42F7822C" w14:textId="77777777" w:rsidR="00265480" w:rsidRPr="005B17D3" w:rsidRDefault="00265480" w:rsidP="001470FA">
      <w:pPr>
        <w:pStyle w:val="BodyTextBullet1"/>
        <w:numPr>
          <w:ilvl w:val="0"/>
          <w:numId w:val="456"/>
        </w:numPr>
      </w:pPr>
      <w:r w:rsidRPr="005B17D3">
        <w:rPr>
          <w:rFonts w:eastAsia="Arial"/>
        </w:rPr>
        <w:t>Designee</w:t>
      </w:r>
    </w:p>
    <w:p w14:paraId="2C49974B" w14:textId="77777777" w:rsidR="00265480" w:rsidRPr="005B17D3" w:rsidRDefault="00265480" w:rsidP="001470FA">
      <w:pPr>
        <w:pStyle w:val="BodyTextBullet1"/>
        <w:numPr>
          <w:ilvl w:val="0"/>
          <w:numId w:val="456"/>
        </w:numPr>
      </w:pPr>
      <w:r w:rsidRPr="005B17D3">
        <w:rPr>
          <w:rFonts w:eastAsia="Arial"/>
        </w:rPr>
        <w:t>Emergency Contact</w:t>
      </w:r>
    </w:p>
    <w:p w14:paraId="1E3DF2C3" w14:textId="77777777" w:rsidR="00265480" w:rsidRPr="005B17D3" w:rsidRDefault="00265480" w:rsidP="001470FA">
      <w:pPr>
        <w:pStyle w:val="BodyTextBullet1"/>
        <w:numPr>
          <w:ilvl w:val="0"/>
          <w:numId w:val="456"/>
        </w:numPr>
      </w:pPr>
      <w:r w:rsidRPr="005B17D3">
        <w:rPr>
          <w:rFonts w:eastAsia="Arial"/>
        </w:rPr>
        <w:t>Other Emergency Contact</w:t>
      </w:r>
    </w:p>
    <w:p w14:paraId="4996E680" w14:textId="77777777" w:rsidR="00265480" w:rsidRPr="005B17D3" w:rsidRDefault="00265480" w:rsidP="001470FA">
      <w:pPr>
        <w:pStyle w:val="BodyTextBullet1"/>
        <w:numPr>
          <w:ilvl w:val="0"/>
          <w:numId w:val="456"/>
        </w:numPr>
      </w:pPr>
      <w:r w:rsidRPr="005B17D3">
        <w:rPr>
          <w:rFonts w:eastAsia="Arial"/>
        </w:rPr>
        <w:t>Primary Next of Kin</w:t>
      </w:r>
    </w:p>
    <w:p w14:paraId="3D15972A" w14:textId="77777777" w:rsidR="00265480" w:rsidRPr="005B17D3" w:rsidRDefault="00265480" w:rsidP="001470FA">
      <w:pPr>
        <w:pStyle w:val="BodyTextBullet1"/>
        <w:numPr>
          <w:ilvl w:val="0"/>
          <w:numId w:val="456"/>
        </w:numPr>
      </w:pPr>
      <w:r w:rsidRPr="005B17D3">
        <w:rPr>
          <w:rFonts w:eastAsia="Arial"/>
        </w:rPr>
        <w:t>Other Next of Kin</w:t>
      </w:r>
    </w:p>
    <w:p w14:paraId="0054F7DC" w14:textId="77777777" w:rsidR="00265480" w:rsidRPr="005B17D3" w:rsidRDefault="00265480" w:rsidP="001470FA">
      <w:pPr>
        <w:pStyle w:val="BodyTextBullet1"/>
        <w:numPr>
          <w:ilvl w:val="0"/>
          <w:numId w:val="456"/>
        </w:numPr>
      </w:pPr>
      <w:r w:rsidRPr="005B17D3">
        <w:rPr>
          <w:rFonts w:eastAsia="Arial"/>
        </w:rPr>
        <w:t>Guardian Civil</w:t>
      </w:r>
    </w:p>
    <w:p w14:paraId="56B55EFB" w14:textId="77777777" w:rsidR="00265480" w:rsidRPr="005B17D3" w:rsidRDefault="00265480" w:rsidP="001470FA">
      <w:pPr>
        <w:pStyle w:val="BodyTextBullet1"/>
        <w:numPr>
          <w:ilvl w:val="0"/>
          <w:numId w:val="456"/>
        </w:numPr>
      </w:pPr>
      <w:r w:rsidRPr="005B17D3">
        <w:rPr>
          <w:rFonts w:eastAsia="Arial"/>
        </w:rPr>
        <w:t>Guardian VA</w:t>
      </w:r>
    </w:p>
    <w:p w14:paraId="07099589" w14:textId="77777777" w:rsidR="00265480" w:rsidRPr="005B17D3" w:rsidRDefault="00265480" w:rsidP="001470FA">
      <w:pPr>
        <w:pStyle w:val="BodyTextBullet1"/>
        <w:numPr>
          <w:ilvl w:val="0"/>
          <w:numId w:val="456"/>
        </w:numPr>
      </w:pPr>
      <w:r w:rsidRPr="005B17D3">
        <w:rPr>
          <w:rFonts w:eastAsia="Arial"/>
        </w:rPr>
        <w:t>Power of Attorney</w:t>
      </w:r>
    </w:p>
    <w:p w14:paraId="15BA5C2C" w14:textId="77777777" w:rsidR="00265480" w:rsidRPr="005B17D3" w:rsidRDefault="00265480" w:rsidP="00265480">
      <w:pPr>
        <w:pStyle w:val="BodyTextBullet1"/>
        <w:rPr>
          <w:rFonts w:eastAsia="Arial"/>
        </w:rPr>
      </w:pPr>
    </w:p>
    <w:p w14:paraId="296ECEB1" w14:textId="77777777" w:rsidR="00265480" w:rsidRPr="005B17D3" w:rsidRDefault="00265480" w:rsidP="00265480">
      <w:pPr>
        <w:keepNext/>
        <w:spacing w:before="100" w:beforeAutospacing="1" w:after="100" w:afterAutospacing="1"/>
        <w:jc w:val="center"/>
      </w:pPr>
      <w:r w:rsidRPr="005B17D3">
        <w:rPr>
          <w:noProof/>
        </w:rPr>
        <w:drawing>
          <wp:inline distT="0" distB="0" distL="0" distR="0" wp14:anchorId="5382F0A1" wp14:editId="1832C7C5">
            <wp:extent cx="4165436" cy="1345493"/>
            <wp:effectExtent l="0" t="0" r="6985" b="7620"/>
            <wp:docPr id="1547" name="Picture 1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8"/>
                    <a:srcRect l="32383" t="43273" r="32321" b="36446"/>
                    <a:stretch/>
                  </pic:blipFill>
                  <pic:spPr bwMode="auto">
                    <a:xfrm>
                      <a:off x="0" y="0"/>
                      <a:ext cx="4291398" cy="1386181"/>
                    </a:xfrm>
                    <a:prstGeom prst="rect">
                      <a:avLst/>
                    </a:prstGeom>
                    <a:ln>
                      <a:noFill/>
                    </a:ln>
                    <a:extLst>
                      <a:ext uri="{53640926-AAD7-44D8-BBD7-CCE9431645EC}">
                        <a14:shadowObscured xmlns:a14="http://schemas.microsoft.com/office/drawing/2010/main"/>
                      </a:ext>
                    </a:extLst>
                  </pic:spPr>
                </pic:pic>
              </a:graphicData>
            </a:graphic>
          </wp:inline>
        </w:drawing>
      </w:r>
    </w:p>
    <w:p w14:paraId="4A5F85A6" w14:textId="0AA7440F" w:rsidR="00796C05" w:rsidRPr="005B17D3" w:rsidRDefault="00265480" w:rsidP="002544CA">
      <w:pPr>
        <w:pStyle w:val="Caption"/>
      </w:pPr>
      <w:bookmarkStart w:id="1228" w:name="_Toc31622453"/>
      <w:r w:rsidRPr="005B17D3">
        <w:t xml:space="preserve">Figure </w:t>
      </w:r>
      <w:r w:rsidR="005B17D3" w:rsidRPr="005B17D3">
        <w:fldChar w:fldCharType="begin"/>
      </w:r>
      <w:r w:rsidR="005B17D3" w:rsidRPr="005B17D3">
        <w:instrText xml:space="preserve"> SEQ Figure \* ARABIC </w:instrText>
      </w:r>
      <w:r w:rsidR="005B17D3" w:rsidRPr="005B17D3">
        <w:fldChar w:fldCharType="separate"/>
      </w:r>
      <w:r w:rsidR="008C0D2B" w:rsidRPr="005B17D3">
        <w:rPr>
          <w:noProof/>
        </w:rPr>
        <w:t>96</w:t>
      </w:r>
      <w:r w:rsidR="005B17D3" w:rsidRPr="005B17D3">
        <w:rPr>
          <w:noProof/>
        </w:rPr>
        <w:fldChar w:fldCharType="end"/>
      </w:r>
      <w:r w:rsidRPr="005B17D3">
        <w:t>: Role dropdown expanded displaying available role types</w:t>
      </w:r>
      <w:bookmarkEnd w:id="1228"/>
    </w:p>
    <w:p w14:paraId="22F036F6" w14:textId="77777777" w:rsidR="00796C05" w:rsidRPr="005B17D3" w:rsidRDefault="00796C05" w:rsidP="00796C05">
      <w:pPr>
        <w:pStyle w:val="BodyTextBullet1"/>
        <w:rPr>
          <w:rFonts w:eastAsia="Arial"/>
        </w:rPr>
      </w:pPr>
      <w:r w:rsidRPr="005B17D3">
        <w:rPr>
          <w:rFonts w:eastAsia="Arial"/>
        </w:rPr>
        <w:t>If the Enrollment System user selects </w:t>
      </w:r>
      <w:r w:rsidRPr="005B17D3">
        <w:rPr>
          <w:rFonts w:eastAsia="Arial"/>
          <w:i/>
        </w:rPr>
        <w:t>Designee</w:t>
      </w:r>
      <w:r w:rsidRPr="005B17D3">
        <w:rPr>
          <w:rFonts w:eastAsia="Arial"/>
        </w:rPr>
        <w:t xml:space="preserve">, </w:t>
      </w:r>
      <w:r w:rsidRPr="005B17D3">
        <w:rPr>
          <w:rFonts w:eastAsia="Arial"/>
          <w:i/>
        </w:rPr>
        <w:t>Emergency Contact</w:t>
      </w:r>
      <w:r w:rsidRPr="005B17D3">
        <w:rPr>
          <w:rFonts w:eastAsia="Arial"/>
        </w:rPr>
        <w:t xml:space="preserve">, </w:t>
      </w:r>
      <w:r w:rsidRPr="005B17D3">
        <w:rPr>
          <w:rFonts w:eastAsia="Arial"/>
          <w:i/>
        </w:rPr>
        <w:t>Other Emergency Contact</w:t>
      </w:r>
      <w:r w:rsidRPr="005B17D3">
        <w:rPr>
          <w:rFonts w:eastAsia="Arial"/>
        </w:rPr>
        <w:t xml:space="preserve">, </w:t>
      </w:r>
      <w:r w:rsidRPr="005B17D3">
        <w:rPr>
          <w:rFonts w:eastAsia="Arial"/>
          <w:i/>
        </w:rPr>
        <w:t>Primary Next of Kin</w:t>
      </w:r>
      <w:r w:rsidRPr="005B17D3">
        <w:rPr>
          <w:rFonts w:eastAsia="Arial"/>
        </w:rPr>
        <w:t xml:space="preserve">, or </w:t>
      </w:r>
      <w:r w:rsidRPr="005B17D3">
        <w:rPr>
          <w:rFonts w:eastAsia="Arial"/>
          <w:i/>
        </w:rPr>
        <w:t>Other Next of Kin</w:t>
      </w:r>
      <w:r w:rsidRPr="005B17D3">
        <w:rPr>
          <w:rFonts w:eastAsia="Arial"/>
        </w:rPr>
        <w:t> from the</w:t>
      </w:r>
      <w:r w:rsidRPr="005B17D3">
        <w:rPr>
          <w:rFonts w:eastAsia="Arial"/>
          <w:b/>
        </w:rPr>
        <w:t xml:space="preserve"> Role</w:t>
      </w:r>
      <w:r w:rsidRPr="005B17D3">
        <w:rPr>
          <w:rFonts w:eastAsia="Arial"/>
        </w:rPr>
        <w:t xml:space="preserve"> dropdown, then the following fields display:</w:t>
      </w:r>
    </w:p>
    <w:p w14:paraId="74794684" w14:textId="77777777" w:rsidR="00796C05" w:rsidRPr="005B17D3" w:rsidRDefault="00796C05" w:rsidP="00796C05">
      <w:pPr>
        <w:pStyle w:val="BodyTextBullet1"/>
        <w:rPr>
          <w:rFonts w:eastAsia="Arial"/>
        </w:rPr>
      </w:pPr>
    </w:p>
    <w:p w14:paraId="6B933D45" w14:textId="77777777" w:rsidR="00796C05" w:rsidRPr="005B17D3" w:rsidRDefault="00796C05" w:rsidP="001470FA">
      <w:pPr>
        <w:pStyle w:val="BodyTextBullet1"/>
        <w:numPr>
          <w:ilvl w:val="0"/>
          <w:numId w:val="460"/>
        </w:numPr>
      </w:pPr>
      <w:r w:rsidRPr="005B17D3">
        <w:t>Relationship</w:t>
      </w:r>
    </w:p>
    <w:p w14:paraId="0AA28212" w14:textId="77777777" w:rsidR="00796C05" w:rsidRPr="005B17D3" w:rsidRDefault="00796C05" w:rsidP="001470FA">
      <w:pPr>
        <w:pStyle w:val="BodyTextBullet1"/>
        <w:numPr>
          <w:ilvl w:val="0"/>
          <w:numId w:val="461"/>
        </w:numPr>
      </w:pPr>
      <w:r w:rsidRPr="005B17D3">
        <w:t>Required for Emergency Contact, Other Emergency Contact, Primary Next of Kin, and Other Next of Kin</w:t>
      </w:r>
    </w:p>
    <w:p w14:paraId="1764A5B6" w14:textId="77777777" w:rsidR="00796C05" w:rsidRPr="005B17D3" w:rsidRDefault="00796C05" w:rsidP="001470FA">
      <w:pPr>
        <w:pStyle w:val="BodyTextBullet1"/>
        <w:numPr>
          <w:ilvl w:val="0"/>
          <w:numId w:val="461"/>
        </w:numPr>
      </w:pPr>
      <w:r w:rsidRPr="005B17D3">
        <w:t>NOT required for Designee</w:t>
      </w:r>
    </w:p>
    <w:p w14:paraId="0B36014D" w14:textId="77777777" w:rsidR="00796C05" w:rsidRPr="005B17D3" w:rsidRDefault="00796C05" w:rsidP="001470FA">
      <w:pPr>
        <w:pStyle w:val="BodyTextBullet1"/>
        <w:numPr>
          <w:ilvl w:val="0"/>
          <w:numId w:val="462"/>
        </w:numPr>
      </w:pPr>
      <w:r w:rsidRPr="005B17D3">
        <w:t>Organization/Name</w:t>
      </w:r>
    </w:p>
    <w:p w14:paraId="31DC93B5" w14:textId="77777777" w:rsidR="00796C05" w:rsidRPr="005B17D3" w:rsidRDefault="00796C05" w:rsidP="001470FA">
      <w:pPr>
        <w:pStyle w:val="BodyTextBullet1"/>
        <w:numPr>
          <w:ilvl w:val="0"/>
          <w:numId w:val="462"/>
        </w:numPr>
      </w:pPr>
      <w:r w:rsidRPr="005B17D3">
        <w:rPr>
          <w:noProof/>
        </w:rPr>
        <w:drawing>
          <wp:inline distT="0" distB="0" distL="0" distR="0" wp14:anchorId="42F65CD0" wp14:editId="00536D0F">
            <wp:extent cx="114300" cy="114300"/>
            <wp:effectExtent l="0" t="0" r="0" b="0"/>
            <wp:docPr id="191" name="Picture 191" descr="required fiel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required field symbol"/>
                    <pic:cNvPicPr>
                      <a:picLocks noChangeAspect="1" noChangeArrowheads="1"/>
                    </pic:cNvPicPr>
                  </pic:nvPicPr>
                  <pic:blipFill>
                    <a:blip r:embed="rId179" r:link="rId177">
                      <a:extLst>
                        <a:ext uri="{28A0092B-C50C-407E-A947-70E740481C1C}">
                          <a14:useLocalDpi xmlns:a14="http://schemas.microsoft.com/office/drawing/2010/main" val="0"/>
                        </a:ext>
                      </a:extLst>
                    </a:blip>
                    <a:srcRect/>
                    <a:stretch>
                      <a:fillRect/>
                    </a:stretch>
                  </pic:blipFill>
                  <pic:spPr bwMode="auto">
                    <a:xfrm>
                      <a:off x="0" y="0"/>
                      <a:ext cx="114300" cy="114300"/>
                    </a:xfrm>
                    <a:prstGeom prst="rect">
                      <a:avLst/>
                    </a:prstGeom>
                    <a:noFill/>
                    <a:ln>
                      <a:noFill/>
                    </a:ln>
                  </pic:spPr>
                </pic:pic>
              </a:graphicData>
            </a:graphic>
          </wp:inline>
        </w:drawing>
      </w:r>
      <w:r w:rsidRPr="005B17D3">
        <w:t>First Name</w:t>
      </w:r>
    </w:p>
    <w:p w14:paraId="761B4B16" w14:textId="77777777" w:rsidR="00796C05" w:rsidRPr="005B17D3" w:rsidRDefault="00796C05" w:rsidP="001470FA">
      <w:pPr>
        <w:pStyle w:val="BodyTextBullet1"/>
        <w:numPr>
          <w:ilvl w:val="0"/>
          <w:numId w:val="462"/>
        </w:numPr>
      </w:pPr>
      <w:r w:rsidRPr="005B17D3">
        <w:t>Middle Name</w:t>
      </w:r>
    </w:p>
    <w:p w14:paraId="101C7E03" w14:textId="77777777" w:rsidR="00796C05" w:rsidRPr="005B17D3" w:rsidRDefault="00796C05" w:rsidP="001470FA">
      <w:pPr>
        <w:pStyle w:val="BodyTextBullet1"/>
        <w:numPr>
          <w:ilvl w:val="0"/>
          <w:numId w:val="462"/>
        </w:numPr>
      </w:pPr>
      <w:r w:rsidRPr="005B17D3">
        <w:rPr>
          <w:noProof/>
        </w:rPr>
        <w:drawing>
          <wp:inline distT="0" distB="0" distL="0" distR="0" wp14:anchorId="1B8B9598" wp14:editId="54F6A416">
            <wp:extent cx="114300" cy="114300"/>
            <wp:effectExtent l="0" t="0" r="0" b="0"/>
            <wp:docPr id="189" name="Picture 189" descr="required fiel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required field symbol"/>
                    <pic:cNvPicPr>
                      <a:picLocks noChangeAspect="1" noChangeArrowheads="1"/>
                    </pic:cNvPicPr>
                  </pic:nvPicPr>
                  <pic:blipFill>
                    <a:blip r:embed="rId179" r:link="rId177">
                      <a:extLst>
                        <a:ext uri="{28A0092B-C50C-407E-A947-70E740481C1C}">
                          <a14:useLocalDpi xmlns:a14="http://schemas.microsoft.com/office/drawing/2010/main" val="0"/>
                        </a:ext>
                      </a:extLst>
                    </a:blip>
                    <a:srcRect/>
                    <a:stretch>
                      <a:fillRect/>
                    </a:stretch>
                  </pic:blipFill>
                  <pic:spPr bwMode="auto">
                    <a:xfrm>
                      <a:off x="0" y="0"/>
                      <a:ext cx="114300" cy="114300"/>
                    </a:xfrm>
                    <a:prstGeom prst="rect">
                      <a:avLst/>
                    </a:prstGeom>
                    <a:noFill/>
                    <a:ln>
                      <a:noFill/>
                    </a:ln>
                  </pic:spPr>
                </pic:pic>
              </a:graphicData>
            </a:graphic>
          </wp:inline>
        </w:drawing>
      </w:r>
      <w:r w:rsidRPr="005B17D3">
        <w:t>Last Name</w:t>
      </w:r>
    </w:p>
    <w:p w14:paraId="301AE5AC" w14:textId="77777777" w:rsidR="00796C05" w:rsidRPr="005B17D3" w:rsidRDefault="00796C05" w:rsidP="001470FA">
      <w:pPr>
        <w:pStyle w:val="BodyTextBullet1"/>
        <w:numPr>
          <w:ilvl w:val="0"/>
          <w:numId w:val="462"/>
        </w:numPr>
      </w:pPr>
      <w:r w:rsidRPr="005B17D3">
        <w:t>Country</w:t>
      </w:r>
    </w:p>
    <w:p w14:paraId="12E9D440" w14:textId="77777777" w:rsidR="00796C05" w:rsidRPr="005B17D3" w:rsidRDefault="00796C05" w:rsidP="001470FA">
      <w:pPr>
        <w:pStyle w:val="BodyTextBullet1"/>
        <w:numPr>
          <w:ilvl w:val="0"/>
          <w:numId w:val="462"/>
        </w:numPr>
      </w:pPr>
      <w:r w:rsidRPr="005B17D3">
        <w:rPr>
          <w:noProof/>
        </w:rPr>
        <w:drawing>
          <wp:inline distT="0" distB="0" distL="0" distR="0" wp14:anchorId="1501CD3E" wp14:editId="012B708F">
            <wp:extent cx="114300" cy="114300"/>
            <wp:effectExtent l="0" t="0" r="0" b="0"/>
            <wp:docPr id="188" name="Picture 188" descr="required fiel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required field symbol"/>
                    <pic:cNvPicPr>
                      <a:picLocks noChangeAspect="1" noChangeArrowheads="1"/>
                    </pic:cNvPicPr>
                  </pic:nvPicPr>
                  <pic:blipFill>
                    <a:blip r:embed="rId179" r:link="rId177">
                      <a:extLst>
                        <a:ext uri="{28A0092B-C50C-407E-A947-70E740481C1C}">
                          <a14:useLocalDpi xmlns:a14="http://schemas.microsoft.com/office/drawing/2010/main" val="0"/>
                        </a:ext>
                      </a:extLst>
                    </a:blip>
                    <a:srcRect/>
                    <a:stretch>
                      <a:fillRect/>
                    </a:stretch>
                  </pic:blipFill>
                  <pic:spPr bwMode="auto">
                    <a:xfrm>
                      <a:off x="0" y="0"/>
                      <a:ext cx="114300" cy="114300"/>
                    </a:xfrm>
                    <a:prstGeom prst="rect">
                      <a:avLst/>
                    </a:prstGeom>
                    <a:noFill/>
                    <a:ln>
                      <a:noFill/>
                    </a:ln>
                  </pic:spPr>
                </pic:pic>
              </a:graphicData>
            </a:graphic>
          </wp:inline>
        </w:drawing>
      </w:r>
      <w:r w:rsidRPr="005B17D3">
        <w:t>Address Line 1</w:t>
      </w:r>
    </w:p>
    <w:p w14:paraId="2F8049C8" w14:textId="77777777" w:rsidR="00796C05" w:rsidRPr="005B17D3" w:rsidRDefault="00796C05" w:rsidP="001470FA">
      <w:pPr>
        <w:pStyle w:val="BodyTextBullet1"/>
        <w:numPr>
          <w:ilvl w:val="1"/>
          <w:numId w:val="462"/>
        </w:numPr>
      </w:pPr>
      <w:r w:rsidRPr="005B17D3">
        <w:t>Address is only required if the phone is not entered. </w:t>
      </w:r>
    </w:p>
    <w:p w14:paraId="679B4FC7" w14:textId="77777777" w:rsidR="00796C05" w:rsidRPr="005B17D3" w:rsidRDefault="00796C05" w:rsidP="001470FA">
      <w:pPr>
        <w:pStyle w:val="BodyTextBullet1"/>
        <w:numPr>
          <w:ilvl w:val="0"/>
          <w:numId w:val="462"/>
        </w:numPr>
      </w:pPr>
      <w:r w:rsidRPr="005B17D3">
        <w:t>Address Line 2</w:t>
      </w:r>
    </w:p>
    <w:p w14:paraId="4C506221" w14:textId="77777777" w:rsidR="00796C05" w:rsidRPr="005B17D3" w:rsidRDefault="00796C05" w:rsidP="001470FA">
      <w:pPr>
        <w:pStyle w:val="BodyTextBullet1"/>
        <w:numPr>
          <w:ilvl w:val="0"/>
          <w:numId w:val="462"/>
        </w:numPr>
      </w:pPr>
      <w:r w:rsidRPr="005B17D3">
        <w:t>Address Line 3</w:t>
      </w:r>
    </w:p>
    <w:p w14:paraId="42D167DA" w14:textId="77777777" w:rsidR="00796C05" w:rsidRPr="005B17D3" w:rsidRDefault="00796C05" w:rsidP="001470FA">
      <w:pPr>
        <w:pStyle w:val="BodyTextBullet1"/>
        <w:numPr>
          <w:ilvl w:val="0"/>
          <w:numId w:val="462"/>
        </w:numPr>
      </w:pPr>
      <w:r w:rsidRPr="005B17D3">
        <w:rPr>
          <w:noProof/>
        </w:rPr>
        <w:drawing>
          <wp:inline distT="0" distB="0" distL="0" distR="0" wp14:anchorId="7A89D7CA" wp14:editId="15286948">
            <wp:extent cx="114300" cy="114300"/>
            <wp:effectExtent l="0" t="0" r="0" b="0"/>
            <wp:docPr id="187" name="Picture 187" descr="required fiel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required field symbol"/>
                    <pic:cNvPicPr>
                      <a:picLocks noChangeAspect="1" noChangeArrowheads="1"/>
                    </pic:cNvPicPr>
                  </pic:nvPicPr>
                  <pic:blipFill>
                    <a:blip r:embed="rId179" r:link="rId177">
                      <a:extLst>
                        <a:ext uri="{28A0092B-C50C-407E-A947-70E740481C1C}">
                          <a14:useLocalDpi xmlns:a14="http://schemas.microsoft.com/office/drawing/2010/main" val="0"/>
                        </a:ext>
                      </a:extLst>
                    </a:blip>
                    <a:srcRect/>
                    <a:stretch>
                      <a:fillRect/>
                    </a:stretch>
                  </pic:blipFill>
                  <pic:spPr bwMode="auto">
                    <a:xfrm>
                      <a:off x="0" y="0"/>
                      <a:ext cx="114300" cy="114300"/>
                    </a:xfrm>
                    <a:prstGeom prst="rect">
                      <a:avLst/>
                    </a:prstGeom>
                    <a:noFill/>
                    <a:ln>
                      <a:noFill/>
                    </a:ln>
                  </pic:spPr>
                </pic:pic>
              </a:graphicData>
            </a:graphic>
          </wp:inline>
        </w:drawing>
      </w:r>
      <w:r w:rsidRPr="005B17D3">
        <w:t>Zip Code</w:t>
      </w:r>
    </w:p>
    <w:p w14:paraId="7689E431" w14:textId="77777777" w:rsidR="00796C05" w:rsidRPr="005B17D3" w:rsidRDefault="00796C05" w:rsidP="001470FA">
      <w:pPr>
        <w:pStyle w:val="BodyTextBullet1"/>
        <w:numPr>
          <w:ilvl w:val="1"/>
          <w:numId w:val="462"/>
        </w:numPr>
      </w:pPr>
      <w:r w:rsidRPr="005B17D3">
        <w:t>Zip code is required if Address Line 1 is entered. </w:t>
      </w:r>
    </w:p>
    <w:p w14:paraId="23042F60" w14:textId="77777777" w:rsidR="00796C05" w:rsidRPr="005B17D3" w:rsidRDefault="00796C05" w:rsidP="001470FA">
      <w:pPr>
        <w:pStyle w:val="BodyTextBullet1"/>
        <w:numPr>
          <w:ilvl w:val="0"/>
          <w:numId w:val="462"/>
        </w:numPr>
      </w:pPr>
      <w:r w:rsidRPr="005B17D3">
        <w:t>Zip Code + 4</w:t>
      </w:r>
    </w:p>
    <w:p w14:paraId="729A4E36" w14:textId="77777777" w:rsidR="00796C05" w:rsidRPr="005B17D3" w:rsidRDefault="00796C05" w:rsidP="001470FA">
      <w:pPr>
        <w:pStyle w:val="BodyTextBullet1"/>
        <w:numPr>
          <w:ilvl w:val="0"/>
          <w:numId w:val="462"/>
        </w:numPr>
      </w:pPr>
      <w:r w:rsidRPr="005B17D3">
        <w:rPr>
          <w:noProof/>
        </w:rPr>
        <w:drawing>
          <wp:inline distT="0" distB="0" distL="0" distR="0" wp14:anchorId="4A5BA8C7" wp14:editId="3966A7EB">
            <wp:extent cx="114300" cy="114300"/>
            <wp:effectExtent l="0" t="0" r="0" b="0"/>
            <wp:docPr id="1465" name="Picture 1465" descr="required fiel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required field symbol"/>
                    <pic:cNvPicPr>
                      <a:picLocks noChangeAspect="1" noChangeArrowheads="1"/>
                    </pic:cNvPicPr>
                  </pic:nvPicPr>
                  <pic:blipFill>
                    <a:blip r:embed="rId179" r:link="rId177">
                      <a:extLst>
                        <a:ext uri="{28A0092B-C50C-407E-A947-70E740481C1C}">
                          <a14:useLocalDpi xmlns:a14="http://schemas.microsoft.com/office/drawing/2010/main" val="0"/>
                        </a:ext>
                      </a:extLst>
                    </a:blip>
                    <a:srcRect/>
                    <a:stretch>
                      <a:fillRect/>
                    </a:stretch>
                  </pic:blipFill>
                  <pic:spPr bwMode="auto">
                    <a:xfrm>
                      <a:off x="0" y="0"/>
                      <a:ext cx="114300" cy="114300"/>
                    </a:xfrm>
                    <a:prstGeom prst="rect">
                      <a:avLst/>
                    </a:prstGeom>
                    <a:noFill/>
                    <a:ln>
                      <a:noFill/>
                    </a:ln>
                  </pic:spPr>
                </pic:pic>
              </a:graphicData>
            </a:graphic>
          </wp:inline>
        </w:drawing>
      </w:r>
      <w:r w:rsidRPr="005B17D3">
        <w:t>City</w:t>
      </w:r>
    </w:p>
    <w:p w14:paraId="24B773BE" w14:textId="77777777" w:rsidR="00796C05" w:rsidRPr="005B17D3" w:rsidRDefault="00796C05" w:rsidP="001470FA">
      <w:pPr>
        <w:pStyle w:val="BodyTextBullet1"/>
        <w:numPr>
          <w:ilvl w:val="1"/>
          <w:numId w:val="462"/>
        </w:numPr>
      </w:pPr>
      <w:r w:rsidRPr="005B17D3">
        <w:t>City is required if Address Line 1 is entered. </w:t>
      </w:r>
    </w:p>
    <w:p w14:paraId="2CDFF8E5" w14:textId="77777777" w:rsidR="00796C05" w:rsidRPr="005B17D3" w:rsidRDefault="00796C05" w:rsidP="001470FA">
      <w:pPr>
        <w:pStyle w:val="BodyTextBullet1"/>
        <w:numPr>
          <w:ilvl w:val="0"/>
          <w:numId w:val="462"/>
        </w:numPr>
      </w:pPr>
      <w:r w:rsidRPr="005B17D3">
        <w:rPr>
          <w:noProof/>
        </w:rPr>
        <w:drawing>
          <wp:inline distT="0" distB="0" distL="0" distR="0" wp14:anchorId="3244C31B" wp14:editId="12FDA965">
            <wp:extent cx="114300" cy="114300"/>
            <wp:effectExtent l="0" t="0" r="0" b="0"/>
            <wp:docPr id="1464" name="Picture 1464" descr="required fiel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required field symbol"/>
                    <pic:cNvPicPr>
                      <a:picLocks noChangeAspect="1" noChangeArrowheads="1"/>
                    </pic:cNvPicPr>
                  </pic:nvPicPr>
                  <pic:blipFill>
                    <a:blip r:embed="rId179" r:link="rId177">
                      <a:extLst>
                        <a:ext uri="{28A0092B-C50C-407E-A947-70E740481C1C}">
                          <a14:useLocalDpi xmlns:a14="http://schemas.microsoft.com/office/drawing/2010/main" val="0"/>
                        </a:ext>
                      </a:extLst>
                    </a:blip>
                    <a:srcRect/>
                    <a:stretch>
                      <a:fillRect/>
                    </a:stretch>
                  </pic:blipFill>
                  <pic:spPr bwMode="auto">
                    <a:xfrm>
                      <a:off x="0" y="0"/>
                      <a:ext cx="114300" cy="114300"/>
                    </a:xfrm>
                    <a:prstGeom prst="rect">
                      <a:avLst/>
                    </a:prstGeom>
                    <a:noFill/>
                    <a:ln>
                      <a:noFill/>
                    </a:ln>
                  </pic:spPr>
                </pic:pic>
              </a:graphicData>
            </a:graphic>
          </wp:inline>
        </w:drawing>
      </w:r>
      <w:r w:rsidRPr="005B17D3">
        <w:t>State</w:t>
      </w:r>
    </w:p>
    <w:p w14:paraId="275C3DDD" w14:textId="77777777" w:rsidR="00796C05" w:rsidRPr="005B17D3" w:rsidRDefault="00796C05" w:rsidP="001470FA">
      <w:pPr>
        <w:pStyle w:val="BodyTextBullet1"/>
        <w:numPr>
          <w:ilvl w:val="1"/>
          <w:numId w:val="462"/>
        </w:numPr>
      </w:pPr>
      <w:r w:rsidRPr="005B17D3">
        <w:t>State is required if Address Line 1 is entered. </w:t>
      </w:r>
    </w:p>
    <w:p w14:paraId="18BE0481" w14:textId="77777777" w:rsidR="00796C05" w:rsidRPr="005B17D3" w:rsidRDefault="00796C05" w:rsidP="001470FA">
      <w:pPr>
        <w:pStyle w:val="BodyTextBullet1"/>
        <w:numPr>
          <w:ilvl w:val="0"/>
          <w:numId w:val="462"/>
        </w:numPr>
      </w:pPr>
      <w:r w:rsidRPr="005B17D3">
        <w:t>County</w:t>
      </w:r>
    </w:p>
    <w:p w14:paraId="4CBF8BB3" w14:textId="77777777" w:rsidR="00796C05" w:rsidRPr="005B17D3" w:rsidRDefault="00796C05" w:rsidP="001470FA">
      <w:pPr>
        <w:pStyle w:val="BodyTextBullet1"/>
        <w:numPr>
          <w:ilvl w:val="0"/>
          <w:numId w:val="462"/>
        </w:numPr>
      </w:pPr>
      <w:r w:rsidRPr="005B17D3">
        <w:rPr>
          <w:noProof/>
        </w:rPr>
        <w:drawing>
          <wp:inline distT="0" distB="0" distL="0" distR="0" wp14:anchorId="28583F37" wp14:editId="5C7DEB4F">
            <wp:extent cx="114300" cy="114300"/>
            <wp:effectExtent l="0" t="0" r="0" b="0"/>
            <wp:docPr id="39" name="Picture 39" descr="required fiel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required field symbol"/>
                    <pic:cNvPicPr>
                      <a:picLocks noChangeAspect="1" noChangeArrowheads="1"/>
                    </pic:cNvPicPr>
                  </pic:nvPicPr>
                  <pic:blipFill>
                    <a:blip r:embed="rId179" r:link="rId177" cstate="print">
                      <a:extLst>
                        <a:ext uri="{28A0092B-C50C-407E-A947-70E740481C1C}">
                          <a14:useLocalDpi xmlns:a14="http://schemas.microsoft.com/office/drawing/2010/main" val="0"/>
                        </a:ext>
                      </a:extLst>
                    </a:blip>
                    <a:srcRect/>
                    <a:stretch>
                      <a:fillRect/>
                    </a:stretch>
                  </pic:blipFill>
                  <pic:spPr bwMode="auto">
                    <a:xfrm>
                      <a:off x="0" y="0"/>
                      <a:ext cx="114300" cy="114300"/>
                    </a:xfrm>
                    <a:prstGeom prst="rect">
                      <a:avLst/>
                    </a:prstGeom>
                    <a:noFill/>
                    <a:ln>
                      <a:noFill/>
                    </a:ln>
                  </pic:spPr>
                </pic:pic>
              </a:graphicData>
            </a:graphic>
          </wp:inline>
        </w:drawing>
      </w:r>
      <w:r w:rsidRPr="005B17D3">
        <w:t>Phone</w:t>
      </w:r>
    </w:p>
    <w:p w14:paraId="6B5F2CC3" w14:textId="77777777" w:rsidR="00796C05" w:rsidRPr="005B17D3" w:rsidRDefault="00796C05" w:rsidP="001470FA">
      <w:pPr>
        <w:pStyle w:val="BodyTextBullet1"/>
        <w:numPr>
          <w:ilvl w:val="1"/>
          <w:numId w:val="462"/>
        </w:numPr>
      </w:pPr>
      <w:r w:rsidRPr="005B17D3">
        <w:t>Phone is only required if the address is not entered. </w:t>
      </w:r>
    </w:p>
    <w:p w14:paraId="3D4533C5" w14:textId="77777777" w:rsidR="00796C05" w:rsidRPr="005B17D3" w:rsidRDefault="00796C05" w:rsidP="00796C05">
      <w:pPr>
        <w:pStyle w:val="BodyTextBullet1"/>
      </w:pPr>
    </w:p>
    <w:p w14:paraId="22DFDB05" w14:textId="5D99FBFB" w:rsidR="00796C05" w:rsidRPr="005B17D3" w:rsidRDefault="00796C05" w:rsidP="00796C05">
      <w:pPr>
        <w:pStyle w:val="body"/>
      </w:pPr>
      <w:r w:rsidRPr="005B17D3">
        <w:t xml:space="preserve">Only a single </w:t>
      </w:r>
      <w:r w:rsidRPr="005B17D3">
        <w:rPr>
          <w:i/>
        </w:rPr>
        <w:t>Designee</w:t>
      </w:r>
      <w:r w:rsidRPr="005B17D3">
        <w:t xml:space="preserve"> is allowed</w:t>
      </w:r>
      <w:r w:rsidR="0000701D" w:rsidRPr="005B17D3">
        <w:t>;</w:t>
      </w:r>
      <w:r w:rsidRPr="005B17D3">
        <w:t xml:space="preserve"> </w:t>
      </w:r>
      <w:r w:rsidR="0000701D" w:rsidRPr="005B17D3">
        <w:t>h</w:t>
      </w:r>
      <w:r w:rsidRPr="005B17D3">
        <w:t>owever, if a user selects another designee, the following popup displays:</w:t>
      </w:r>
    </w:p>
    <w:p w14:paraId="7B732EC0" w14:textId="77777777" w:rsidR="00796C05" w:rsidRPr="005B17D3" w:rsidRDefault="00796C05" w:rsidP="00796C05">
      <w:pPr>
        <w:keepNext/>
        <w:spacing w:before="100" w:beforeAutospacing="1" w:after="100" w:afterAutospacing="1"/>
        <w:jc w:val="center"/>
      </w:pPr>
      <w:r w:rsidRPr="005B17D3">
        <w:rPr>
          <w:noProof/>
        </w:rPr>
        <w:drawing>
          <wp:inline distT="0" distB="0" distL="0" distR="0" wp14:anchorId="65B916BB" wp14:editId="08A9E665">
            <wp:extent cx="3800475" cy="1485900"/>
            <wp:effectExtent l="0" t="0" r="9525" b="0"/>
            <wp:docPr id="167" name="Picture 167" descr="Dialog box asking the Enrollment System user if they are sure about deleting the current designee and adding a new design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ialog box asking the Enrollment System user if they are sure about deleting the current designee and adding a new designee."/>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800475" cy="1485900"/>
                    </a:xfrm>
                    <a:prstGeom prst="rect">
                      <a:avLst/>
                    </a:prstGeom>
                    <a:noFill/>
                    <a:ln>
                      <a:noFill/>
                    </a:ln>
                  </pic:spPr>
                </pic:pic>
              </a:graphicData>
            </a:graphic>
          </wp:inline>
        </w:drawing>
      </w:r>
    </w:p>
    <w:p w14:paraId="00E2091D" w14:textId="73C186B0" w:rsidR="00796C05" w:rsidRPr="005B17D3" w:rsidRDefault="00796C05" w:rsidP="00796C05">
      <w:pPr>
        <w:pStyle w:val="Caption"/>
      </w:pPr>
      <w:bookmarkStart w:id="1229" w:name="_Toc31622454"/>
      <w:r w:rsidRPr="005B17D3">
        <w:t xml:space="preserve">Figure </w:t>
      </w:r>
      <w:fldSimple w:instr=" SEQ Figure \* ARABIC ">
        <w:r w:rsidR="008C0D2B" w:rsidRPr="005B17D3">
          <w:rPr>
            <w:noProof/>
          </w:rPr>
          <w:t>97</w:t>
        </w:r>
      </w:fldSimple>
      <w:r w:rsidRPr="005B17D3">
        <w:t>: Dialog box asking the Enrollment System user if they are sure about deleting the current designee and adding a new designee</w:t>
      </w:r>
      <w:bookmarkEnd w:id="1229"/>
    </w:p>
    <w:p w14:paraId="7FA61E95" w14:textId="77777777" w:rsidR="00796C05" w:rsidRPr="005B17D3" w:rsidRDefault="00796C05" w:rsidP="00796C05"/>
    <w:p w14:paraId="21993231" w14:textId="77777777" w:rsidR="00E27F88" w:rsidRPr="005B17D3" w:rsidRDefault="00E27F88" w:rsidP="00687DD2">
      <w:pPr>
        <w:pStyle w:val="ScreenField"/>
      </w:pPr>
      <w:r w:rsidRPr="005B17D3">
        <w:t>Copy Permanent Address to Other Address Fields</w:t>
      </w:r>
    </w:p>
    <w:p w14:paraId="0D274CA8" w14:textId="6A6A88BC" w:rsidR="00E27F88" w:rsidRPr="005B17D3" w:rsidRDefault="0023612A" w:rsidP="00EF3896">
      <w:pPr>
        <w:pStyle w:val="BodyTextBullet1"/>
        <w:rPr>
          <w:rFonts w:eastAsia="Arial"/>
        </w:rPr>
      </w:pPr>
      <w:r w:rsidRPr="005B17D3">
        <w:rPr>
          <w:rFonts w:eastAsia="Arial"/>
        </w:rPr>
        <w:t xml:space="preserve">Clicking the </w:t>
      </w:r>
      <w:r w:rsidRPr="005B17D3">
        <w:rPr>
          <w:rFonts w:eastAsia="Arial"/>
          <w:b/>
        </w:rPr>
        <w:t>Add Associate</w:t>
      </w:r>
      <w:r w:rsidRPr="005B17D3">
        <w:rPr>
          <w:rFonts w:eastAsia="Arial"/>
        </w:rPr>
        <w:t xml:space="preserve"> button located under the </w:t>
      </w:r>
      <w:r w:rsidRPr="005B17D3">
        <w:rPr>
          <w:rFonts w:eastAsia="Arial"/>
          <w:b/>
        </w:rPr>
        <w:t>Demographics, Associates</w:t>
      </w:r>
      <w:r w:rsidRPr="005B17D3">
        <w:rPr>
          <w:rFonts w:eastAsia="Arial"/>
        </w:rPr>
        <w:t xml:space="preserve"> tab, Enrollment System users find the </w:t>
      </w:r>
      <w:r w:rsidRPr="005B17D3">
        <w:rPr>
          <w:rFonts w:eastAsia="Arial"/>
          <w:b/>
        </w:rPr>
        <w:t>Copy Permanent Mailing Address from Veteran</w:t>
      </w:r>
      <w:r w:rsidRPr="005B17D3">
        <w:rPr>
          <w:rFonts w:eastAsia="Arial"/>
        </w:rPr>
        <w:t xml:space="preserve"> checkbox.</w:t>
      </w:r>
      <w:r w:rsidR="00E27F88" w:rsidRPr="005B17D3">
        <w:t xml:space="preserve"> </w:t>
      </w:r>
      <w:r w:rsidR="00E27F88" w:rsidRPr="005B17D3">
        <w:rPr>
          <w:rFonts w:eastAsia="Arial"/>
        </w:rPr>
        <w:t xml:space="preserve">When the user clicks the </w:t>
      </w:r>
      <w:r w:rsidR="00E27F88" w:rsidRPr="005B17D3">
        <w:rPr>
          <w:rFonts w:eastAsia="Arial"/>
          <w:b/>
        </w:rPr>
        <w:t>Copy Permanent Mailing Address from Veteran</w:t>
      </w:r>
      <w:r w:rsidR="00E27F88" w:rsidRPr="005B17D3">
        <w:rPr>
          <w:rFonts w:eastAsia="Arial"/>
        </w:rPr>
        <w:t xml:space="preserve"> checkbox, the Enrollment System populates the </w:t>
      </w:r>
      <w:r w:rsidR="00E27F88" w:rsidRPr="005B17D3">
        <w:rPr>
          <w:rFonts w:eastAsia="Arial"/>
          <w:b/>
        </w:rPr>
        <w:t>Permanent Address</w:t>
      </w:r>
      <w:r w:rsidR="00E27F88" w:rsidRPr="005B17D3">
        <w:rPr>
          <w:rFonts w:eastAsia="Arial"/>
        </w:rPr>
        <w:t xml:space="preserve"> field on the </w:t>
      </w:r>
      <w:r w:rsidR="00E27F88" w:rsidRPr="005B17D3">
        <w:rPr>
          <w:rFonts w:eastAsia="Arial"/>
          <w:b/>
        </w:rPr>
        <w:t>Add Associates</w:t>
      </w:r>
      <w:r w:rsidR="00E27F88" w:rsidRPr="005B17D3">
        <w:rPr>
          <w:rFonts w:eastAsia="Arial"/>
        </w:rPr>
        <w:t xml:space="preserve"> and </w:t>
      </w:r>
      <w:r w:rsidR="00E27F88" w:rsidRPr="005B17D3">
        <w:rPr>
          <w:rFonts w:eastAsia="Arial"/>
          <w:b/>
        </w:rPr>
        <w:t>Update Associates</w:t>
      </w:r>
      <w:r w:rsidR="00E27F88" w:rsidRPr="005B17D3">
        <w:rPr>
          <w:rFonts w:eastAsia="Arial"/>
        </w:rPr>
        <w:t xml:space="preserve"> screens with the </w:t>
      </w:r>
      <w:r w:rsidR="006204FA" w:rsidRPr="005B17D3">
        <w:rPr>
          <w:rFonts w:eastAsia="Arial"/>
        </w:rPr>
        <w:t>Veterans</w:t>
      </w:r>
      <w:r w:rsidR="00E27F88" w:rsidRPr="005B17D3">
        <w:rPr>
          <w:rFonts w:eastAsia="Arial"/>
        </w:rPr>
        <w:t xml:space="preserve"> permanent address to the following address fields:</w:t>
      </w:r>
    </w:p>
    <w:p w14:paraId="1FB1AF0A" w14:textId="77777777" w:rsidR="00FE3E87" w:rsidRPr="005B17D3" w:rsidRDefault="00FE3E87" w:rsidP="00EF3896">
      <w:pPr>
        <w:pStyle w:val="BodyTextBullet1"/>
      </w:pPr>
    </w:p>
    <w:p w14:paraId="37B48E1E" w14:textId="77777777" w:rsidR="00E27F88" w:rsidRPr="005B17D3" w:rsidRDefault="00E27F88" w:rsidP="001470FA">
      <w:pPr>
        <w:pStyle w:val="body"/>
        <w:numPr>
          <w:ilvl w:val="0"/>
          <w:numId w:val="454"/>
        </w:numPr>
      </w:pPr>
      <w:r w:rsidRPr="005B17D3">
        <w:rPr>
          <w:rFonts w:eastAsia="Arial"/>
        </w:rPr>
        <w:t>Address line 1</w:t>
      </w:r>
    </w:p>
    <w:p w14:paraId="24BCDA82" w14:textId="77777777" w:rsidR="00E27F88" w:rsidRPr="005B17D3" w:rsidRDefault="00E27F88" w:rsidP="001470FA">
      <w:pPr>
        <w:pStyle w:val="body"/>
        <w:numPr>
          <w:ilvl w:val="0"/>
          <w:numId w:val="454"/>
        </w:numPr>
      </w:pPr>
      <w:r w:rsidRPr="005B17D3">
        <w:rPr>
          <w:rFonts w:eastAsia="Arial"/>
        </w:rPr>
        <w:t>Address line 2</w:t>
      </w:r>
    </w:p>
    <w:p w14:paraId="7C177D3F" w14:textId="77777777" w:rsidR="00E27F88" w:rsidRPr="005B17D3" w:rsidRDefault="00E27F88" w:rsidP="001470FA">
      <w:pPr>
        <w:pStyle w:val="body"/>
        <w:numPr>
          <w:ilvl w:val="0"/>
          <w:numId w:val="454"/>
        </w:numPr>
      </w:pPr>
      <w:r w:rsidRPr="005B17D3">
        <w:rPr>
          <w:rFonts w:eastAsia="Arial"/>
        </w:rPr>
        <w:t>Address line 3</w:t>
      </w:r>
    </w:p>
    <w:p w14:paraId="2C2CD9CA" w14:textId="77777777" w:rsidR="00E27F88" w:rsidRPr="005B17D3" w:rsidRDefault="00E27F88" w:rsidP="001470FA">
      <w:pPr>
        <w:pStyle w:val="body"/>
        <w:numPr>
          <w:ilvl w:val="0"/>
          <w:numId w:val="454"/>
        </w:numPr>
      </w:pPr>
      <w:r w:rsidRPr="005B17D3">
        <w:rPr>
          <w:rFonts w:eastAsia="Arial"/>
        </w:rPr>
        <w:t>City state</w:t>
      </w:r>
    </w:p>
    <w:p w14:paraId="4FABF69E" w14:textId="77777777" w:rsidR="00E27F88" w:rsidRPr="005B17D3" w:rsidRDefault="00E27F88" w:rsidP="001470FA">
      <w:pPr>
        <w:pStyle w:val="body"/>
        <w:numPr>
          <w:ilvl w:val="0"/>
          <w:numId w:val="454"/>
        </w:numPr>
      </w:pPr>
      <w:r w:rsidRPr="005B17D3">
        <w:rPr>
          <w:rFonts w:eastAsia="Arial"/>
        </w:rPr>
        <w:t>Zip code</w:t>
      </w:r>
    </w:p>
    <w:p w14:paraId="73799F20" w14:textId="67FF7100" w:rsidR="00E27F88" w:rsidRPr="005B17D3" w:rsidRDefault="00E27F88" w:rsidP="001470FA">
      <w:pPr>
        <w:pStyle w:val="body"/>
        <w:numPr>
          <w:ilvl w:val="0"/>
          <w:numId w:val="454"/>
        </w:numPr>
      </w:pPr>
      <w:r w:rsidRPr="005B17D3">
        <w:rPr>
          <w:rFonts w:eastAsia="Arial"/>
        </w:rPr>
        <w:t>County</w:t>
      </w:r>
    </w:p>
    <w:p w14:paraId="4D9F057C" w14:textId="77777777" w:rsidR="00514655" w:rsidRPr="005B17D3" w:rsidRDefault="00514655" w:rsidP="00EF3896">
      <w:pPr>
        <w:pStyle w:val="body"/>
        <w:ind w:left="360"/>
      </w:pPr>
    </w:p>
    <w:p w14:paraId="2AB48C0B" w14:textId="4087713C" w:rsidR="00E27F88" w:rsidRPr="005B17D3" w:rsidRDefault="00E27F88" w:rsidP="00EF3896">
      <w:pPr>
        <w:pStyle w:val="body"/>
      </w:pPr>
      <w:r w:rsidRPr="005B17D3">
        <w:rPr>
          <w:rFonts w:eastAsia="Arial"/>
        </w:rPr>
        <w:t xml:space="preserve">Added or edited address fields remain editable independent of the </w:t>
      </w:r>
      <w:r w:rsidR="006204FA" w:rsidRPr="005B17D3">
        <w:rPr>
          <w:rFonts w:eastAsia="Arial"/>
        </w:rPr>
        <w:t>Veterans</w:t>
      </w:r>
      <w:r w:rsidRPr="005B17D3">
        <w:rPr>
          <w:rFonts w:eastAsia="Arial"/>
        </w:rPr>
        <w:t xml:space="preserve"> permanent address.</w:t>
      </w:r>
    </w:p>
    <w:p w14:paraId="2E2D13F2" w14:textId="77777777" w:rsidR="00FE3E87" w:rsidRPr="005B17D3" w:rsidRDefault="00E27F88" w:rsidP="00EF3896">
      <w:pPr>
        <w:keepNext/>
        <w:spacing w:before="100" w:beforeAutospacing="1" w:after="100" w:afterAutospacing="1"/>
        <w:jc w:val="center"/>
      </w:pPr>
      <w:r w:rsidRPr="005B17D3">
        <w:rPr>
          <w:noProof/>
        </w:rPr>
        <w:drawing>
          <wp:inline distT="0" distB="0" distL="0" distR="0" wp14:anchorId="17C97633" wp14:editId="26C841D8">
            <wp:extent cx="2971800" cy="342900"/>
            <wp:effectExtent l="0" t="0" r="0" b="0"/>
            <wp:docPr id="174" name="Picture 174" descr="Copy Permanent Mailing Address from Veteran check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opy Permanent Mailing Address from Veteran checkbox."/>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2971800" cy="342900"/>
                    </a:xfrm>
                    <a:prstGeom prst="rect">
                      <a:avLst/>
                    </a:prstGeom>
                    <a:noFill/>
                    <a:ln>
                      <a:noFill/>
                    </a:ln>
                  </pic:spPr>
                </pic:pic>
              </a:graphicData>
            </a:graphic>
          </wp:inline>
        </w:drawing>
      </w:r>
    </w:p>
    <w:p w14:paraId="6B6D46C7" w14:textId="03624641" w:rsidR="00E27F88" w:rsidRPr="005B17D3" w:rsidRDefault="00FE3E87" w:rsidP="00EF3896">
      <w:pPr>
        <w:pStyle w:val="Caption"/>
      </w:pPr>
      <w:bookmarkStart w:id="1230" w:name="_Toc31622455"/>
      <w:r w:rsidRPr="005B17D3">
        <w:t xml:space="preserve">Figure </w:t>
      </w:r>
      <w:r w:rsidR="005B17D3" w:rsidRPr="005B17D3">
        <w:fldChar w:fldCharType="begin"/>
      </w:r>
      <w:r w:rsidR="005B17D3" w:rsidRPr="005B17D3">
        <w:instrText xml:space="preserve"> SEQ Figure \* ARABIC </w:instrText>
      </w:r>
      <w:r w:rsidR="005B17D3" w:rsidRPr="005B17D3">
        <w:fldChar w:fldCharType="separate"/>
      </w:r>
      <w:r w:rsidR="008C0D2B" w:rsidRPr="005B17D3">
        <w:rPr>
          <w:noProof/>
        </w:rPr>
        <w:t>98</w:t>
      </w:r>
      <w:r w:rsidR="005B17D3" w:rsidRPr="005B17D3">
        <w:rPr>
          <w:noProof/>
        </w:rPr>
        <w:fldChar w:fldCharType="end"/>
      </w:r>
      <w:r w:rsidRPr="005B17D3">
        <w:t>: Copy Permanent Mailing Address from Veteran checkbox</w:t>
      </w:r>
      <w:bookmarkEnd w:id="1230"/>
    </w:p>
    <w:tbl>
      <w:tblPr>
        <w:tblStyle w:val="TableGrid"/>
        <w:tblW w:w="0" w:type="auto"/>
        <w:tblLook w:val="04A0" w:firstRow="1" w:lastRow="0" w:firstColumn="1" w:lastColumn="0" w:noHBand="0" w:noVBand="1"/>
      </w:tblPr>
      <w:tblGrid>
        <w:gridCol w:w="4675"/>
        <w:gridCol w:w="4675"/>
      </w:tblGrid>
      <w:tr w:rsidR="004B0A80" w:rsidRPr="005B17D3" w14:paraId="3162284A" w14:textId="77777777" w:rsidTr="002B5199">
        <w:trPr>
          <w:tblHeader/>
        </w:trPr>
        <w:tc>
          <w:tcPr>
            <w:tcW w:w="4675" w:type="dxa"/>
            <w:shd w:val="clear" w:color="auto" w:fill="D9E2F3" w:themeFill="accent1" w:themeFillTint="33"/>
          </w:tcPr>
          <w:p w14:paraId="0431C41B" w14:textId="77777777" w:rsidR="004B0A80" w:rsidRPr="005B17D3" w:rsidRDefault="004B0A80" w:rsidP="00EF3896">
            <w:pPr>
              <w:pStyle w:val="body"/>
              <w:rPr>
                <w:rFonts w:ascii="Arial" w:hAnsi="Arial" w:cs="Arial"/>
                <w:b/>
                <w:sz w:val="22"/>
                <w:szCs w:val="22"/>
              </w:rPr>
            </w:pPr>
            <w:r w:rsidRPr="005B17D3">
              <w:rPr>
                <w:rFonts w:ascii="Arial" w:hAnsi="Arial" w:cs="Arial"/>
                <w:b/>
                <w:sz w:val="22"/>
                <w:szCs w:val="22"/>
              </w:rPr>
              <w:t>If</w:t>
            </w:r>
          </w:p>
        </w:tc>
        <w:tc>
          <w:tcPr>
            <w:tcW w:w="4675" w:type="dxa"/>
            <w:shd w:val="clear" w:color="auto" w:fill="D9E2F3" w:themeFill="accent1" w:themeFillTint="33"/>
          </w:tcPr>
          <w:p w14:paraId="043CF3D0" w14:textId="77777777" w:rsidR="004B0A80" w:rsidRPr="005B17D3" w:rsidRDefault="004B0A80" w:rsidP="00EF3896">
            <w:pPr>
              <w:pStyle w:val="body"/>
              <w:rPr>
                <w:rFonts w:ascii="Arial" w:hAnsi="Arial" w:cs="Arial"/>
                <w:b/>
                <w:sz w:val="22"/>
                <w:szCs w:val="22"/>
              </w:rPr>
            </w:pPr>
            <w:r w:rsidRPr="005B17D3">
              <w:rPr>
                <w:rFonts w:ascii="Arial" w:hAnsi="Arial" w:cs="Arial"/>
                <w:b/>
                <w:sz w:val="22"/>
                <w:szCs w:val="22"/>
              </w:rPr>
              <w:t>Then</w:t>
            </w:r>
          </w:p>
        </w:tc>
      </w:tr>
      <w:tr w:rsidR="004B0A80" w:rsidRPr="005B17D3" w14:paraId="2FFF2FE1" w14:textId="77777777" w:rsidTr="002B5199">
        <w:tc>
          <w:tcPr>
            <w:tcW w:w="4675" w:type="dxa"/>
            <w:vAlign w:val="center"/>
          </w:tcPr>
          <w:p w14:paraId="1DB05B6D" w14:textId="2B6D93ED" w:rsidR="004B0A80" w:rsidRPr="005B17D3" w:rsidRDefault="004B0A80" w:rsidP="00EF3896">
            <w:pPr>
              <w:pStyle w:val="body"/>
            </w:pPr>
            <w:r w:rsidRPr="005B17D3">
              <w:rPr>
                <w:rFonts w:eastAsia="Arial"/>
              </w:rPr>
              <w:t xml:space="preserve">The </w:t>
            </w:r>
            <w:r w:rsidRPr="005B17D3">
              <w:rPr>
                <w:rFonts w:eastAsia="Arial"/>
                <w:b/>
              </w:rPr>
              <w:t>Copy Permanent Mailing Address from Veteran</w:t>
            </w:r>
            <w:r w:rsidRPr="005B17D3">
              <w:rPr>
                <w:rFonts w:eastAsia="Arial"/>
              </w:rPr>
              <w:t xml:space="preserve"> checkbox is unchecked</w:t>
            </w:r>
          </w:p>
        </w:tc>
        <w:tc>
          <w:tcPr>
            <w:tcW w:w="4675" w:type="dxa"/>
            <w:vAlign w:val="center"/>
          </w:tcPr>
          <w:p w14:paraId="25D0BB93" w14:textId="77777777" w:rsidR="004B0A80" w:rsidRPr="005B17D3" w:rsidRDefault="004B0A80" w:rsidP="00EF3896">
            <w:pPr>
              <w:pStyle w:val="body"/>
            </w:pPr>
            <w:r w:rsidRPr="005B17D3">
              <w:rPr>
                <w:rFonts w:eastAsia="Arial"/>
              </w:rPr>
              <w:t>The following address fields are blank:</w:t>
            </w:r>
          </w:p>
          <w:p w14:paraId="53B8AD06" w14:textId="77777777" w:rsidR="004B0A80" w:rsidRPr="005B17D3" w:rsidRDefault="004B0A80" w:rsidP="001470FA">
            <w:pPr>
              <w:pStyle w:val="body"/>
              <w:numPr>
                <w:ilvl w:val="0"/>
                <w:numId w:val="455"/>
              </w:numPr>
            </w:pPr>
            <w:r w:rsidRPr="005B17D3">
              <w:rPr>
                <w:rFonts w:eastAsia="Arial"/>
              </w:rPr>
              <w:t>Address line 1</w:t>
            </w:r>
          </w:p>
          <w:p w14:paraId="6ED2A8FA" w14:textId="77777777" w:rsidR="004B0A80" w:rsidRPr="005B17D3" w:rsidRDefault="004B0A80" w:rsidP="001470FA">
            <w:pPr>
              <w:pStyle w:val="body"/>
              <w:numPr>
                <w:ilvl w:val="0"/>
                <w:numId w:val="455"/>
              </w:numPr>
            </w:pPr>
            <w:r w:rsidRPr="005B17D3">
              <w:rPr>
                <w:rFonts w:eastAsia="Arial"/>
              </w:rPr>
              <w:t>Address line 2</w:t>
            </w:r>
          </w:p>
          <w:p w14:paraId="22A96AF2" w14:textId="77777777" w:rsidR="004B0A80" w:rsidRPr="005B17D3" w:rsidRDefault="004B0A80" w:rsidP="001470FA">
            <w:pPr>
              <w:pStyle w:val="body"/>
              <w:numPr>
                <w:ilvl w:val="0"/>
                <w:numId w:val="455"/>
              </w:numPr>
            </w:pPr>
            <w:r w:rsidRPr="005B17D3">
              <w:rPr>
                <w:rFonts w:eastAsia="Arial"/>
              </w:rPr>
              <w:t>Address line 3</w:t>
            </w:r>
          </w:p>
          <w:p w14:paraId="58787D96" w14:textId="77777777" w:rsidR="004B0A80" w:rsidRPr="005B17D3" w:rsidRDefault="004B0A80" w:rsidP="001470FA">
            <w:pPr>
              <w:pStyle w:val="body"/>
              <w:numPr>
                <w:ilvl w:val="0"/>
                <w:numId w:val="455"/>
              </w:numPr>
            </w:pPr>
            <w:r w:rsidRPr="005B17D3">
              <w:rPr>
                <w:rFonts w:eastAsia="Arial"/>
              </w:rPr>
              <w:t>City state</w:t>
            </w:r>
          </w:p>
          <w:p w14:paraId="2176BBC3" w14:textId="77777777" w:rsidR="004B0A80" w:rsidRPr="005B17D3" w:rsidRDefault="004B0A80" w:rsidP="001470FA">
            <w:pPr>
              <w:pStyle w:val="body"/>
              <w:numPr>
                <w:ilvl w:val="0"/>
                <w:numId w:val="455"/>
              </w:numPr>
            </w:pPr>
            <w:r w:rsidRPr="005B17D3">
              <w:rPr>
                <w:rFonts w:eastAsia="Arial"/>
              </w:rPr>
              <w:t>Zip code</w:t>
            </w:r>
          </w:p>
          <w:p w14:paraId="11B03573" w14:textId="630DDA44" w:rsidR="004B0A80" w:rsidRPr="005B17D3" w:rsidRDefault="004B0A80" w:rsidP="001470FA">
            <w:pPr>
              <w:pStyle w:val="body"/>
              <w:numPr>
                <w:ilvl w:val="0"/>
                <w:numId w:val="455"/>
              </w:numPr>
            </w:pPr>
            <w:r w:rsidRPr="005B17D3">
              <w:rPr>
                <w:rFonts w:eastAsia="Arial"/>
              </w:rPr>
              <w:t>County</w:t>
            </w:r>
          </w:p>
        </w:tc>
      </w:tr>
      <w:tr w:rsidR="004B0A80" w:rsidRPr="005B17D3" w14:paraId="64F163DB" w14:textId="77777777" w:rsidTr="004B0A80">
        <w:trPr>
          <w:trHeight w:val="71"/>
        </w:trPr>
        <w:tc>
          <w:tcPr>
            <w:tcW w:w="4675" w:type="dxa"/>
            <w:vAlign w:val="center"/>
          </w:tcPr>
          <w:p w14:paraId="6BDC9FEE" w14:textId="257B45E9" w:rsidR="004B0A80" w:rsidRPr="005B17D3" w:rsidRDefault="004B0A80" w:rsidP="00EF3896">
            <w:pPr>
              <w:pStyle w:val="body"/>
            </w:pPr>
            <w:r w:rsidRPr="005B17D3">
              <w:rPr>
                <w:rFonts w:eastAsia="Arial"/>
              </w:rPr>
              <w:t>A permanent mailing address is NOT on file</w:t>
            </w:r>
          </w:p>
        </w:tc>
        <w:tc>
          <w:tcPr>
            <w:tcW w:w="4675" w:type="dxa"/>
            <w:vAlign w:val="center"/>
          </w:tcPr>
          <w:p w14:paraId="09F05B76" w14:textId="0535C202" w:rsidR="004B0A80" w:rsidRPr="005B17D3" w:rsidRDefault="004B0A80" w:rsidP="00EF3896">
            <w:pPr>
              <w:pStyle w:val="body"/>
            </w:pPr>
            <w:r w:rsidRPr="005B17D3">
              <w:rPr>
                <w:rFonts w:eastAsia="Arial"/>
              </w:rPr>
              <w:t xml:space="preserve">The </w:t>
            </w:r>
            <w:r w:rsidRPr="005B17D3">
              <w:rPr>
                <w:rFonts w:eastAsia="Arial"/>
                <w:b/>
              </w:rPr>
              <w:t>Copy Permanent Mailing Address from Veteran</w:t>
            </w:r>
            <w:r w:rsidRPr="005B17D3">
              <w:rPr>
                <w:rFonts w:eastAsia="Arial"/>
              </w:rPr>
              <w:t xml:space="preserve"> checkbox is grayed out</w:t>
            </w:r>
          </w:p>
        </w:tc>
      </w:tr>
    </w:tbl>
    <w:p w14:paraId="2A004147" w14:textId="77777777" w:rsidR="004B0A80" w:rsidRPr="005B17D3" w:rsidRDefault="004B0A80" w:rsidP="00EF3896">
      <w:pPr>
        <w:pStyle w:val="BodyTextBullet1"/>
        <w:rPr>
          <w:rFonts w:eastAsia="Arial"/>
        </w:rPr>
      </w:pPr>
    </w:p>
    <w:p w14:paraId="54671647" w14:textId="2850721D" w:rsidR="001E00E4" w:rsidRPr="005B17D3" w:rsidRDefault="00E27F88" w:rsidP="001E00E4">
      <w:pPr>
        <w:pStyle w:val="ScreenField"/>
      </w:pPr>
      <w:r w:rsidRPr="005B17D3">
        <w:t>Copy Existing Associate</w:t>
      </w:r>
    </w:p>
    <w:p w14:paraId="31369149" w14:textId="77777777" w:rsidR="001E00E4" w:rsidRPr="005B17D3" w:rsidRDefault="001E00E4" w:rsidP="001E00E4">
      <w:pPr>
        <w:pStyle w:val="BodyTextBullet1"/>
      </w:pPr>
    </w:p>
    <w:p w14:paraId="01B2710D" w14:textId="35C54366" w:rsidR="00E27F88" w:rsidRPr="005B17D3" w:rsidRDefault="0031432F" w:rsidP="00EF3896">
      <w:pPr>
        <w:pStyle w:val="BodyTextBullet1"/>
      </w:pPr>
      <w:r w:rsidRPr="005B17D3">
        <w:rPr>
          <w:rFonts w:eastAsia="Arial"/>
        </w:rPr>
        <w:t xml:space="preserve">Clicking the </w:t>
      </w:r>
      <w:r w:rsidRPr="005B17D3">
        <w:rPr>
          <w:rFonts w:eastAsia="Arial"/>
          <w:b/>
        </w:rPr>
        <w:t>Add Associate</w:t>
      </w:r>
      <w:r w:rsidRPr="005B17D3">
        <w:rPr>
          <w:rFonts w:eastAsia="Arial"/>
        </w:rPr>
        <w:t xml:space="preserve"> button located under the </w:t>
      </w:r>
      <w:r w:rsidRPr="005B17D3">
        <w:rPr>
          <w:rFonts w:eastAsia="Arial"/>
          <w:b/>
        </w:rPr>
        <w:t>Demographics, Associates</w:t>
      </w:r>
      <w:r w:rsidRPr="005B17D3">
        <w:rPr>
          <w:rFonts w:eastAsia="Arial"/>
        </w:rPr>
        <w:t xml:space="preserve"> tab, Enrollment System users will find the</w:t>
      </w:r>
      <w:r w:rsidR="00E27F88" w:rsidRPr="005B17D3">
        <w:rPr>
          <w:rFonts w:eastAsia="Arial"/>
        </w:rPr>
        <w:t xml:space="preserve"> </w:t>
      </w:r>
      <w:r w:rsidR="00E27F88" w:rsidRPr="005B17D3">
        <w:rPr>
          <w:rFonts w:eastAsia="Arial"/>
          <w:b/>
        </w:rPr>
        <w:t>Copy Existing Associate</w:t>
      </w:r>
      <w:r w:rsidR="00E27F88" w:rsidRPr="005B17D3">
        <w:rPr>
          <w:rFonts w:eastAsia="Arial"/>
        </w:rPr>
        <w:t xml:space="preserve"> dropdown</w:t>
      </w:r>
      <w:r w:rsidRPr="005B17D3">
        <w:rPr>
          <w:rFonts w:eastAsia="Arial"/>
        </w:rPr>
        <w:t xml:space="preserve"> that</w:t>
      </w:r>
      <w:r w:rsidR="00E27F88" w:rsidRPr="005B17D3">
        <w:rPr>
          <w:rFonts w:eastAsia="Arial"/>
        </w:rPr>
        <w:t xml:space="preserve"> displays all associate types.</w:t>
      </w:r>
      <w:r w:rsidR="00E27F88" w:rsidRPr="005B17D3">
        <w:t xml:space="preserve"> </w:t>
      </w:r>
      <w:r w:rsidR="00E27F88" w:rsidRPr="005B17D3">
        <w:rPr>
          <w:rFonts w:eastAsia="Arial"/>
        </w:rPr>
        <w:t xml:space="preserve">When the </w:t>
      </w:r>
      <w:r w:rsidR="00E27F88" w:rsidRPr="005B17D3">
        <w:rPr>
          <w:rFonts w:eastAsia="Arial"/>
          <w:b/>
        </w:rPr>
        <w:t>Role</w:t>
      </w:r>
      <w:r w:rsidR="00E27F88" w:rsidRPr="005B17D3">
        <w:rPr>
          <w:rFonts w:eastAsia="Arial"/>
        </w:rPr>
        <w:t xml:space="preserve"> field is blank, the </w:t>
      </w:r>
      <w:r w:rsidR="00E27F88" w:rsidRPr="005B17D3">
        <w:rPr>
          <w:rFonts w:eastAsia="Arial"/>
          <w:b/>
        </w:rPr>
        <w:t>Copy Existing Associate</w:t>
      </w:r>
      <w:r w:rsidR="00E27F88" w:rsidRPr="005B17D3">
        <w:rPr>
          <w:rFonts w:eastAsia="Arial"/>
        </w:rPr>
        <w:t xml:space="preserve"> dropdown menu is grayed out.</w:t>
      </w:r>
      <w:r w:rsidR="00E27F88" w:rsidRPr="005B17D3">
        <w:t xml:space="preserve"> </w:t>
      </w:r>
      <w:r w:rsidR="00E27F88" w:rsidRPr="005B17D3">
        <w:rPr>
          <w:rFonts w:eastAsia="Arial"/>
        </w:rPr>
        <w:t xml:space="preserve">Once a role is selected for editing, the </w:t>
      </w:r>
      <w:r w:rsidR="00E27F88" w:rsidRPr="005B17D3">
        <w:rPr>
          <w:rFonts w:eastAsia="Arial"/>
          <w:b/>
        </w:rPr>
        <w:t>Copy Existing Associate</w:t>
      </w:r>
      <w:r w:rsidR="00E27F88" w:rsidRPr="005B17D3">
        <w:rPr>
          <w:rFonts w:eastAsia="Arial"/>
        </w:rPr>
        <w:t xml:space="preserve"> dropdown menu populates with all associates types except for the role being added or edited which is grayed out.</w:t>
      </w:r>
    </w:p>
    <w:p w14:paraId="35A7A2CA" w14:textId="77777777" w:rsidR="00E27F88" w:rsidRPr="005B17D3" w:rsidRDefault="00E27F88" w:rsidP="00EF3896">
      <w:pPr>
        <w:pStyle w:val="BodyTextBullet1"/>
      </w:pPr>
      <w:r w:rsidRPr="005B17D3">
        <w:rPr>
          <w:rFonts w:eastAsia="Arial"/>
          <w:b/>
        </w:rPr>
        <w:t>Example</w:t>
      </w:r>
      <w:r w:rsidRPr="005B17D3">
        <w:rPr>
          <w:rFonts w:eastAsia="Arial"/>
        </w:rPr>
        <w:t xml:space="preserve">: If Emergency Contact is being edited, the existing Emergency Contact info displays as grayed out in the </w:t>
      </w:r>
      <w:r w:rsidRPr="005B17D3">
        <w:rPr>
          <w:rFonts w:eastAsia="Arial"/>
          <w:b/>
        </w:rPr>
        <w:t>Copy Existing Associate</w:t>
      </w:r>
      <w:r w:rsidRPr="005B17D3">
        <w:rPr>
          <w:rFonts w:eastAsia="Arial"/>
        </w:rPr>
        <w:t xml:space="preserve"> dropdown</w:t>
      </w:r>
    </w:p>
    <w:p w14:paraId="7B1CF985" w14:textId="77777777" w:rsidR="00E27F88" w:rsidRPr="005B17D3" w:rsidRDefault="00E27F88" w:rsidP="00EF3896">
      <w:pPr>
        <w:pStyle w:val="BodyTextBullet1"/>
      </w:pPr>
      <w:r w:rsidRPr="005B17D3">
        <w:rPr>
          <w:rFonts w:eastAsia="Arial"/>
        </w:rPr>
        <w:t xml:space="preserve">The first name, middle name, and last name of the role displays within the </w:t>
      </w:r>
      <w:r w:rsidRPr="005B17D3">
        <w:rPr>
          <w:rFonts w:eastAsia="Arial"/>
          <w:b/>
        </w:rPr>
        <w:t>Copy Existing Associate</w:t>
      </w:r>
      <w:r w:rsidRPr="005B17D3">
        <w:rPr>
          <w:rFonts w:eastAsia="Arial"/>
        </w:rPr>
        <w:t xml:space="preserve"> dropdown.</w:t>
      </w:r>
    </w:p>
    <w:p w14:paraId="2EA66F90" w14:textId="34284B16" w:rsidR="00E27F88" w:rsidRPr="005B17D3" w:rsidRDefault="00E27F88" w:rsidP="00EF3896">
      <w:pPr>
        <w:pStyle w:val="BodyTextBullet1"/>
        <w:rPr>
          <w:rFonts w:eastAsia="Arial"/>
        </w:rPr>
      </w:pPr>
      <w:r w:rsidRPr="005B17D3">
        <w:rPr>
          <w:rFonts w:eastAsia="Arial"/>
        </w:rPr>
        <w:t xml:space="preserve">When a row is selected from the </w:t>
      </w:r>
      <w:r w:rsidRPr="005B17D3">
        <w:rPr>
          <w:rFonts w:eastAsia="Arial"/>
          <w:b/>
        </w:rPr>
        <w:t>Copy Existing Associate</w:t>
      </w:r>
      <w:r w:rsidRPr="005B17D3">
        <w:rPr>
          <w:rFonts w:eastAsia="Arial"/>
        </w:rPr>
        <w:t xml:space="preserve"> dropdown, all fields, including the existing associate and the role being edited, populate, except for the </w:t>
      </w:r>
      <w:r w:rsidRPr="005B17D3">
        <w:rPr>
          <w:rFonts w:eastAsia="Arial"/>
          <w:b/>
        </w:rPr>
        <w:t>Role</w:t>
      </w:r>
      <w:r w:rsidRPr="005B17D3">
        <w:rPr>
          <w:rFonts w:eastAsia="Arial"/>
        </w:rPr>
        <w:t xml:space="preserve"> field.</w:t>
      </w:r>
    </w:p>
    <w:p w14:paraId="08D560DD" w14:textId="77777777" w:rsidR="00F44C14" w:rsidRPr="005B17D3" w:rsidRDefault="00F44C14" w:rsidP="00EF3896">
      <w:pPr>
        <w:pStyle w:val="BodyTextBullet1"/>
      </w:pPr>
    </w:p>
    <w:p w14:paraId="642FAAD9" w14:textId="77777777" w:rsidR="00E27F88" w:rsidRPr="005B17D3" w:rsidRDefault="00E27F88" w:rsidP="00EF3896">
      <w:pPr>
        <w:pStyle w:val="Caption"/>
        <w:jc w:val="left"/>
        <w:rPr>
          <w:rStyle w:val="Strong"/>
          <w:b/>
        </w:rPr>
      </w:pPr>
      <w:r w:rsidRPr="005B17D3">
        <w:rPr>
          <w:rStyle w:val="Strong"/>
          <w:b/>
        </w:rPr>
        <w:t>Add Emergency Contact Information</w:t>
      </w:r>
    </w:p>
    <w:p w14:paraId="13BA2CE3" w14:textId="68BE861F" w:rsidR="00E27F88" w:rsidRPr="005B17D3" w:rsidRDefault="00E27F88" w:rsidP="00EF3896">
      <w:pPr>
        <w:pStyle w:val="BodyTextBullet1"/>
      </w:pPr>
      <w:r w:rsidRPr="005B17D3">
        <w:t xml:space="preserve">When an Enrollment System user enters new emergency contact information for a Veteran and clicks the </w:t>
      </w:r>
      <w:r w:rsidRPr="005B17D3">
        <w:rPr>
          <w:b/>
        </w:rPr>
        <w:t>Save</w:t>
      </w:r>
      <w:r w:rsidRPr="005B17D3">
        <w:t xml:space="preserve"> button, the Enrollment System captures this saved emergency contact information on the </w:t>
      </w:r>
      <w:r w:rsidRPr="005B17D3">
        <w:rPr>
          <w:b/>
        </w:rPr>
        <w:t>View Historical Associates</w:t>
      </w:r>
      <w:r w:rsidRPr="005B17D3">
        <w:t xml:space="preserve"> screen where the user can view the emergency contact information. If the Enrollment System</w:t>
      </w:r>
      <w:r w:rsidR="000C08B3" w:rsidRPr="005B17D3">
        <w:t xml:space="preserve"> user</w:t>
      </w:r>
      <w:r w:rsidRPr="005B17D3">
        <w:t xml:space="preserve"> clicks the </w:t>
      </w:r>
      <w:r w:rsidRPr="005B17D3">
        <w:rPr>
          <w:b/>
        </w:rPr>
        <w:t>Cancel</w:t>
      </w:r>
      <w:r w:rsidRPr="005B17D3">
        <w:t xml:space="preserve"> button after entering in the emergency contact information, the Enrollment System does not save the emergency contact information, nor does it capture the emergency contact information on the </w:t>
      </w:r>
      <w:r w:rsidRPr="005B17D3">
        <w:rPr>
          <w:b/>
        </w:rPr>
        <w:t>View Historical Associates</w:t>
      </w:r>
      <w:r w:rsidRPr="005B17D3">
        <w:t xml:space="preserve"> screen.</w:t>
      </w:r>
    </w:p>
    <w:p w14:paraId="728BC5B5" w14:textId="26D47D9F" w:rsidR="00E27F88" w:rsidRPr="005B17D3" w:rsidRDefault="00E27F88" w:rsidP="00B21946">
      <w:pPr>
        <w:pStyle w:val="BodyTextBullet1"/>
      </w:pPr>
      <w:r w:rsidRPr="005B17D3">
        <w:t xml:space="preserve">The Enrollment System saves the newly added emergency contact information, date and time when the emergency contact information was added, and the individual user who added the emergency information. Enrollment System users with appropriate permissions can view the </w:t>
      </w:r>
      <w:r w:rsidR="006204FA" w:rsidRPr="005B17D3">
        <w:t>Veterans</w:t>
      </w:r>
      <w:r w:rsidRPr="005B17D3">
        <w:t xml:space="preserve"> NoK information on the </w:t>
      </w:r>
      <w:r w:rsidRPr="005B17D3">
        <w:rPr>
          <w:b/>
        </w:rPr>
        <w:t>View Historical Associates</w:t>
      </w:r>
      <w:r w:rsidRPr="005B17D3">
        <w:t xml:space="preserve"> screen.</w:t>
      </w:r>
    </w:p>
    <w:p w14:paraId="683F49A7" w14:textId="77777777" w:rsidR="00B21946" w:rsidRPr="005B17D3" w:rsidRDefault="00B21946" w:rsidP="00B21946">
      <w:pPr>
        <w:pStyle w:val="BodyTextBullet1"/>
      </w:pPr>
    </w:p>
    <w:p w14:paraId="772C9D2C" w14:textId="77777777" w:rsidR="00E27F88" w:rsidRPr="005B17D3" w:rsidRDefault="00E27F88" w:rsidP="00EF3896">
      <w:pPr>
        <w:pStyle w:val="BodyTextBullet1"/>
      </w:pPr>
      <w:r w:rsidRPr="005B17D3">
        <w:t xml:space="preserve">After clicking the </w:t>
      </w:r>
      <w:r w:rsidRPr="005B17D3">
        <w:rPr>
          <w:b/>
        </w:rPr>
        <w:t>OK</w:t>
      </w:r>
      <w:r w:rsidRPr="005B17D3">
        <w:t xml:space="preserve"> button on the popup, the user can update the associate information or copy an existing associate from the </w:t>
      </w:r>
      <w:r w:rsidRPr="005B17D3">
        <w:rPr>
          <w:b/>
        </w:rPr>
        <w:t>Copy Existing Associate</w:t>
      </w:r>
      <w:r w:rsidRPr="005B17D3">
        <w:t xml:space="preserve"> dropdown menu.</w:t>
      </w:r>
    </w:p>
    <w:p w14:paraId="00DD8F14" w14:textId="77777777" w:rsidR="008F11CD" w:rsidRPr="005B17D3" w:rsidRDefault="00E27F88" w:rsidP="00EF3896">
      <w:pPr>
        <w:pStyle w:val="BodyTextBullet1"/>
      </w:pPr>
      <w:r w:rsidRPr="005B17D3">
        <w:t xml:space="preserve">The Enrollment System will not allow an </w:t>
      </w:r>
      <w:r w:rsidRPr="005B17D3">
        <w:rPr>
          <w:i/>
        </w:rPr>
        <w:t>Other Emergency Contact</w:t>
      </w:r>
      <w:r w:rsidRPr="005B17D3">
        <w:t xml:space="preserve"> to be added when there is no </w:t>
      </w:r>
      <w:r w:rsidRPr="005B17D3">
        <w:rPr>
          <w:i/>
        </w:rPr>
        <w:t>Emergency Contact</w:t>
      </w:r>
      <w:r w:rsidRPr="005B17D3">
        <w:t xml:space="preserve">. If the user attempts to add an </w:t>
      </w:r>
      <w:r w:rsidRPr="005B17D3">
        <w:rPr>
          <w:i/>
        </w:rPr>
        <w:t>Other Emergency Contact</w:t>
      </w:r>
      <w:r w:rsidRPr="005B17D3">
        <w:t xml:space="preserve"> with no </w:t>
      </w:r>
      <w:r w:rsidRPr="005B17D3">
        <w:rPr>
          <w:i/>
        </w:rPr>
        <w:t>Emergency Contact,</w:t>
      </w:r>
      <w:r w:rsidRPr="005B17D3">
        <w:t xml:space="preserve"> the following error message displays: </w:t>
      </w:r>
      <w:r w:rsidRPr="005B17D3">
        <w:rPr>
          <w:i/>
        </w:rPr>
        <w:t>“Please enter an Emergency Contact prior to adding an Other Emergency Contact”.</w:t>
      </w:r>
    </w:p>
    <w:p w14:paraId="05969AE6" w14:textId="16EEC060" w:rsidR="00E27F88" w:rsidRPr="005B17D3" w:rsidRDefault="00E27F88" w:rsidP="00EF3896">
      <w:pPr>
        <w:pStyle w:val="BodyTextBullet1"/>
      </w:pPr>
      <w:r w:rsidRPr="005B17D3">
        <w:br/>
        <w:t xml:space="preserve">Concurrently, The Enrollment System will not allow </w:t>
      </w:r>
      <w:r w:rsidRPr="005B17D3">
        <w:rPr>
          <w:i/>
        </w:rPr>
        <w:t>Other Next of Kin</w:t>
      </w:r>
      <w:r w:rsidRPr="005B17D3">
        <w:t xml:space="preserve"> to be added when there is no </w:t>
      </w:r>
      <w:r w:rsidRPr="005B17D3">
        <w:rPr>
          <w:i/>
        </w:rPr>
        <w:t>Primary Next of Kin</w:t>
      </w:r>
      <w:r w:rsidRPr="005B17D3">
        <w:t>. If the</w:t>
      </w:r>
      <w:r w:rsidR="005C23C3" w:rsidRPr="005B17D3">
        <w:t xml:space="preserve"> </w:t>
      </w:r>
      <w:r w:rsidRPr="005B17D3">
        <w:t xml:space="preserve">Enrollment System user attempts to add an </w:t>
      </w:r>
      <w:r w:rsidRPr="005B17D3">
        <w:rPr>
          <w:i/>
        </w:rPr>
        <w:t>Other Next of Kin</w:t>
      </w:r>
      <w:r w:rsidRPr="005B17D3">
        <w:t xml:space="preserve"> when there is no Primary Next of Kin, the following error message displays: “</w:t>
      </w:r>
      <w:r w:rsidRPr="005B17D3">
        <w:rPr>
          <w:i/>
        </w:rPr>
        <w:t>Please enter a Primary Next of Kin prior to adding an Other Next of Kin.”</w:t>
      </w:r>
    </w:p>
    <w:p w14:paraId="7DC10B0B" w14:textId="77777777" w:rsidR="00E27F88" w:rsidRPr="005B17D3" w:rsidRDefault="00E27F88" w:rsidP="00EF3896">
      <w:pPr>
        <w:pStyle w:val="Caption"/>
        <w:jc w:val="left"/>
        <w:rPr>
          <w:rStyle w:val="Strong"/>
          <w:b/>
        </w:rPr>
      </w:pPr>
      <w:r w:rsidRPr="005B17D3">
        <w:rPr>
          <w:rStyle w:val="Strong"/>
          <w:b/>
        </w:rPr>
        <w:t>Add New or Edit Next of Kin (NoK) Information</w:t>
      </w:r>
    </w:p>
    <w:p w14:paraId="71D1AC9D" w14:textId="08B709F5" w:rsidR="00E27F88" w:rsidRPr="005B17D3" w:rsidRDefault="00E27F88" w:rsidP="00EF3896">
      <w:pPr>
        <w:pStyle w:val="body"/>
      </w:pPr>
      <w:r w:rsidRPr="005B17D3">
        <w:t xml:space="preserve">Enrollment System users save a </w:t>
      </w:r>
      <w:r w:rsidR="006204FA" w:rsidRPr="005B17D3">
        <w:t>Veterans</w:t>
      </w:r>
      <w:r w:rsidRPr="005B17D3">
        <w:t xml:space="preserve"> newly added or edited next of kin information, so users will have accurate information if a situation arises where the next of kin (NoK) needs to be contacted.</w:t>
      </w:r>
    </w:p>
    <w:p w14:paraId="756206A2" w14:textId="77777777" w:rsidR="008F11CD" w:rsidRPr="005B17D3" w:rsidRDefault="008F11CD" w:rsidP="00EF3896">
      <w:pPr>
        <w:pStyle w:val="body"/>
      </w:pPr>
    </w:p>
    <w:p w14:paraId="5FB39BE8" w14:textId="5AD553C3" w:rsidR="00E27F88" w:rsidRPr="005B17D3" w:rsidRDefault="00E27F88" w:rsidP="00EF3896">
      <w:pPr>
        <w:pStyle w:val="body"/>
      </w:pPr>
      <w:r w:rsidRPr="005B17D3">
        <w:t xml:space="preserve">If the Enrollment System user selects </w:t>
      </w:r>
      <w:r w:rsidRPr="005B17D3">
        <w:rPr>
          <w:rFonts w:eastAsia="Arial"/>
          <w:i/>
        </w:rPr>
        <w:t>Designee</w:t>
      </w:r>
      <w:r w:rsidRPr="005B17D3">
        <w:rPr>
          <w:rFonts w:eastAsia="Arial"/>
        </w:rPr>
        <w:t xml:space="preserve">, </w:t>
      </w:r>
      <w:r w:rsidRPr="005B17D3">
        <w:rPr>
          <w:rFonts w:eastAsia="Arial"/>
          <w:i/>
        </w:rPr>
        <w:t>Emergency Contact</w:t>
      </w:r>
      <w:r w:rsidRPr="005B17D3">
        <w:rPr>
          <w:rFonts w:eastAsia="Arial"/>
        </w:rPr>
        <w:t xml:space="preserve">, </w:t>
      </w:r>
      <w:r w:rsidRPr="005B17D3">
        <w:rPr>
          <w:rFonts w:eastAsia="Arial"/>
          <w:i/>
        </w:rPr>
        <w:t>Other Emergency Contact</w:t>
      </w:r>
      <w:r w:rsidRPr="005B17D3">
        <w:rPr>
          <w:rFonts w:eastAsia="Arial"/>
        </w:rPr>
        <w:t xml:space="preserve">, </w:t>
      </w:r>
      <w:r w:rsidRPr="005B17D3">
        <w:rPr>
          <w:rFonts w:eastAsia="Arial"/>
          <w:i/>
        </w:rPr>
        <w:t>Primary Next of Kin</w:t>
      </w:r>
      <w:r w:rsidRPr="005B17D3">
        <w:rPr>
          <w:rFonts w:eastAsia="Arial"/>
        </w:rPr>
        <w:t xml:space="preserve">, and </w:t>
      </w:r>
      <w:r w:rsidRPr="005B17D3">
        <w:rPr>
          <w:rFonts w:eastAsia="Arial"/>
          <w:i/>
        </w:rPr>
        <w:t>Other Next of Kin</w:t>
      </w:r>
      <w:r w:rsidRPr="005B17D3">
        <w:rPr>
          <w:rFonts w:eastAsia="Arial"/>
        </w:rPr>
        <w:t xml:space="preserve"> associate types,</w:t>
      </w:r>
      <w:r w:rsidRPr="005B17D3">
        <w:t xml:space="preserve"> the </w:t>
      </w:r>
      <w:r w:rsidRPr="005B17D3">
        <w:rPr>
          <w:b/>
        </w:rPr>
        <w:t>Name</w:t>
      </w:r>
      <w:r w:rsidRPr="005B17D3">
        <w:t xml:space="preserve"> column on the </w:t>
      </w:r>
      <w:r w:rsidRPr="005B17D3">
        <w:rPr>
          <w:b/>
        </w:rPr>
        <w:t>Demographics</w:t>
      </w:r>
      <w:r w:rsidRPr="005B17D3">
        <w:t xml:space="preserve"> </w:t>
      </w:r>
      <w:r w:rsidRPr="005B17D3">
        <w:rPr>
          <w:rFonts w:ascii="Calibri" w:eastAsia="Arial" w:hAnsi="Calibri" w:cs="Calibri"/>
        </w:rPr>
        <w:t>→</w:t>
      </w:r>
      <w:r w:rsidRPr="005B17D3">
        <w:t xml:space="preserve"> </w:t>
      </w:r>
      <w:r w:rsidRPr="005B17D3">
        <w:rPr>
          <w:rFonts w:eastAsia="Arial"/>
          <w:b/>
        </w:rPr>
        <w:t>Associates</w:t>
      </w:r>
      <w:r w:rsidRPr="005B17D3">
        <w:rPr>
          <w:rFonts w:eastAsia="Arial"/>
        </w:rPr>
        <w:t> screen,</w:t>
      </w:r>
      <w:r w:rsidRPr="005B17D3">
        <w:t xml:space="preserve"> </w:t>
      </w:r>
      <w:r w:rsidRPr="005B17D3">
        <w:rPr>
          <w:rFonts w:eastAsia="Arial"/>
        </w:rPr>
        <w:t>displays as a hyperlink.</w:t>
      </w:r>
    </w:p>
    <w:p w14:paraId="694B188C" w14:textId="77777777" w:rsidR="008F11CD" w:rsidRPr="005B17D3" w:rsidRDefault="00E27F88" w:rsidP="00EF3896">
      <w:pPr>
        <w:keepNext/>
        <w:spacing w:before="100" w:beforeAutospacing="1" w:after="100" w:afterAutospacing="1"/>
        <w:jc w:val="center"/>
      </w:pPr>
      <w:r w:rsidRPr="005B17D3">
        <w:rPr>
          <w:noProof/>
        </w:rPr>
        <w:drawing>
          <wp:inline distT="0" distB="0" distL="0" distR="0" wp14:anchorId="5F7344E8" wp14:editId="646D1944">
            <wp:extent cx="1504950" cy="1238250"/>
            <wp:effectExtent l="0" t="0" r="0" b="0"/>
            <wp:docPr id="1534" name="Picture 1534" descr="The Name column displays the name of the added emergency cont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The Name column displays the name of the added ermegency contact."/>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1504950" cy="1238250"/>
                    </a:xfrm>
                    <a:prstGeom prst="rect">
                      <a:avLst/>
                    </a:prstGeom>
                    <a:noFill/>
                    <a:ln>
                      <a:noFill/>
                    </a:ln>
                  </pic:spPr>
                </pic:pic>
              </a:graphicData>
            </a:graphic>
          </wp:inline>
        </w:drawing>
      </w:r>
    </w:p>
    <w:p w14:paraId="7D8737E5" w14:textId="2D7435F2" w:rsidR="00E27F88" w:rsidRPr="005B17D3" w:rsidRDefault="008F11CD" w:rsidP="00EF3896">
      <w:pPr>
        <w:pStyle w:val="Caption"/>
      </w:pPr>
      <w:bookmarkStart w:id="1231" w:name="_Toc31622456"/>
      <w:r w:rsidRPr="005B17D3">
        <w:t xml:space="preserve">Figure </w:t>
      </w:r>
      <w:r w:rsidR="005B17D3" w:rsidRPr="005B17D3">
        <w:fldChar w:fldCharType="begin"/>
      </w:r>
      <w:r w:rsidR="005B17D3" w:rsidRPr="005B17D3">
        <w:instrText xml:space="preserve"> SEQ Figure \* ARABIC </w:instrText>
      </w:r>
      <w:r w:rsidR="005B17D3" w:rsidRPr="005B17D3">
        <w:fldChar w:fldCharType="separate"/>
      </w:r>
      <w:r w:rsidR="008C0D2B" w:rsidRPr="005B17D3">
        <w:rPr>
          <w:noProof/>
        </w:rPr>
        <w:t>99</w:t>
      </w:r>
      <w:r w:rsidR="005B17D3" w:rsidRPr="005B17D3">
        <w:rPr>
          <w:noProof/>
        </w:rPr>
        <w:fldChar w:fldCharType="end"/>
      </w:r>
      <w:r w:rsidRPr="005B17D3">
        <w:t>: The Name column displays the name of the emergency contact</w:t>
      </w:r>
      <w:bookmarkEnd w:id="1231"/>
    </w:p>
    <w:p w14:paraId="6C3D1A44" w14:textId="3DEF8030" w:rsidR="00E27F88" w:rsidRPr="005B17D3" w:rsidRDefault="00E27F88" w:rsidP="00EF3896">
      <w:pPr>
        <w:pStyle w:val="body"/>
      </w:pPr>
      <w:r w:rsidRPr="005B17D3">
        <w:rPr>
          <w:rFonts w:eastAsia="Arial"/>
        </w:rPr>
        <w:t xml:space="preserve">The </w:t>
      </w:r>
      <w:r w:rsidRPr="005B17D3">
        <w:rPr>
          <w:rFonts w:eastAsia="Arial"/>
          <w:b/>
        </w:rPr>
        <w:t>Role</w:t>
      </w:r>
      <w:r w:rsidRPr="005B17D3">
        <w:rPr>
          <w:rFonts w:eastAsia="Arial"/>
        </w:rPr>
        <w:t xml:space="preserve"> column displays the associate (emergency contact) type being edited and will be grayed out.</w:t>
      </w:r>
      <w:r w:rsidRPr="005B17D3">
        <w:t xml:space="preserve"> </w:t>
      </w:r>
      <w:r w:rsidRPr="005B17D3">
        <w:rPr>
          <w:rFonts w:eastAsia="Arial"/>
        </w:rPr>
        <w:t xml:space="preserve">Any updates made to an associate record will be recorded within the </w:t>
      </w:r>
      <w:r w:rsidRPr="005B17D3">
        <w:rPr>
          <w:rFonts w:eastAsia="Arial"/>
          <w:b/>
        </w:rPr>
        <w:t>View Historical Associates</w:t>
      </w:r>
      <w:r w:rsidRPr="005B17D3">
        <w:rPr>
          <w:rFonts w:eastAsia="Arial"/>
        </w:rPr>
        <w:t xml:space="preserve"> tab along with the user’s ID and last updated date and time</w:t>
      </w:r>
    </w:p>
    <w:p w14:paraId="45A7559A" w14:textId="77777777" w:rsidR="008F11CD" w:rsidRPr="005B17D3" w:rsidRDefault="00E27F88" w:rsidP="00EF3896">
      <w:pPr>
        <w:keepNext/>
        <w:spacing w:before="100" w:beforeAutospacing="1" w:after="100" w:afterAutospacing="1"/>
        <w:jc w:val="center"/>
      </w:pPr>
      <w:r w:rsidRPr="005B17D3">
        <w:rPr>
          <w:noProof/>
        </w:rPr>
        <w:drawing>
          <wp:inline distT="0" distB="0" distL="0" distR="0" wp14:anchorId="5820CBE9" wp14:editId="7D3B8162">
            <wp:extent cx="1295400" cy="628650"/>
            <wp:effectExtent l="0" t="0" r="0" b="0"/>
            <wp:docPr id="1532" name="Picture 1532" descr="The Role column displays the emergency contact ty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The Role column displays the emergency contact type."/>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1295400" cy="628650"/>
                    </a:xfrm>
                    <a:prstGeom prst="rect">
                      <a:avLst/>
                    </a:prstGeom>
                    <a:noFill/>
                    <a:ln>
                      <a:noFill/>
                    </a:ln>
                  </pic:spPr>
                </pic:pic>
              </a:graphicData>
            </a:graphic>
          </wp:inline>
        </w:drawing>
      </w:r>
    </w:p>
    <w:p w14:paraId="22F97022" w14:textId="14208AAE" w:rsidR="00E27F88" w:rsidRPr="005B17D3" w:rsidRDefault="008F11CD" w:rsidP="00EF3896">
      <w:pPr>
        <w:pStyle w:val="Caption"/>
      </w:pPr>
      <w:bookmarkStart w:id="1232" w:name="_Toc31622457"/>
      <w:r w:rsidRPr="005B17D3">
        <w:t xml:space="preserve">Figure </w:t>
      </w:r>
      <w:r w:rsidR="005B17D3" w:rsidRPr="005B17D3">
        <w:fldChar w:fldCharType="begin"/>
      </w:r>
      <w:r w:rsidR="005B17D3" w:rsidRPr="005B17D3">
        <w:instrText xml:space="preserve"> SEQ Fig</w:instrText>
      </w:r>
      <w:r w:rsidR="005B17D3" w:rsidRPr="005B17D3">
        <w:instrText xml:space="preserve">ure \* ARABIC </w:instrText>
      </w:r>
      <w:r w:rsidR="005B17D3" w:rsidRPr="005B17D3">
        <w:fldChar w:fldCharType="separate"/>
      </w:r>
      <w:r w:rsidR="008C0D2B" w:rsidRPr="005B17D3">
        <w:rPr>
          <w:noProof/>
        </w:rPr>
        <w:t>100</w:t>
      </w:r>
      <w:r w:rsidR="005B17D3" w:rsidRPr="005B17D3">
        <w:rPr>
          <w:noProof/>
        </w:rPr>
        <w:fldChar w:fldCharType="end"/>
      </w:r>
      <w:r w:rsidRPr="005B17D3">
        <w:t>: The Role column displays the emergency contact type</w:t>
      </w:r>
      <w:bookmarkEnd w:id="1232"/>
    </w:p>
    <w:p w14:paraId="564F88A4" w14:textId="77777777" w:rsidR="00E27F88" w:rsidRPr="005B17D3" w:rsidRDefault="00E27F88" w:rsidP="00EF3896">
      <w:pPr>
        <w:pStyle w:val="BodyTextBullet1"/>
      </w:pPr>
      <w:r w:rsidRPr="005B17D3">
        <w:t xml:space="preserve">When the Enrollment System user enters new or edited NoK information for a Veteran and chooses to save this information, the Enrollment System captures the new or edited NoK information and allows the user to view the new NoK information on the </w:t>
      </w:r>
      <w:r w:rsidRPr="005B17D3">
        <w:rPr>
          <w:b/>
        </w:rPr>
        <w:t>View Historical Associates</w:t>
      </w:r>
      <w:r w:rsidRPr="005B17D3">
        <w:t xml:space="preserve"> screen. </w:t>
      </w:r>
    </w:p>
    <w:p w14:paraId="4439CF93" w14:textId="77777777" w:rsidR="00E27F88" w:rsidRPr="005B17D3" w:rsidRDefault="00E27F88" w:rsidP="00EF3896">
      <w:pPr>
        <w:pStyle w:val="NormalWeb"/>
      </w:pPr>
      <w:r w:rsidRPr="005B17D3">
        <w:t xml:space="preserve">If the Enrollment System user clicks the </w:t>
      </w:r>
      <w:r w:rsidRPr="005B17D3">
        <w:rPr>
          <w:b/>
        </w:rPr>
        <w:t>Cancel</w:t>
      </w:r>
      <w:r w:rsidRPr="005B17D3">
        <w:t xml:space="preserve"> button prior to saving the newly added or edited NoK information, then the Enrollment System does not save the added or edited NoK information and does not capture the NoK information on the </w:t>
      </w:r>
      <w:r w:rsidRPr="005B17D3">
        <w:rPr>
          <w:b/>
        </w:rPr>
        <w:t>View Historical Associates</w:t>
      </w:r>
      <w:r w:rsidRPr="005B17D3">
        <w:t xml:space="preserve"> screen.</w:t>
      </w:r>
    </w:p>
    <w:p w14:paraId="522DD96A" w14:textId="039CA2AD" w:rsidR="00E27F88" w:rsidRPr="005B17D3" w:rsidRDefault="00E27F88" w:rsidP="00EF3896">
      <w:pPr>
        <w:pStyle w:val="body"/>
      </w:pPr>
      <w:r w:rsidRPr="005B17D3">
        <w:t xml:space="preserve">The Enrollment System saves the new NoK information, date and time when the NoK information was added, and the individual user who added the NoK information. Enrollment System users with appropriate permissions can view the </w:t>
      </w:r>
      <w:r w:rsidR="006204FA" w:rsidRPr="005B17D3">
        <w:t>Veterans</w:t>
      </w:r>
      <w:r w:rsidRPr="005B17D3">
        <w:t xml:space="preserve"> NoK information on the </w:t>
      </w:r>
      <w:r w:rsidRPr="005B17D3">
        <w:rPr>
          <w:b/>
        </w:rPr>
        <w:t>View Historical Associates</w:t>
      </w:r>
      <w:r w:rsidRPr="005B17D3">
        <w:t xml:space="preserve"> screen</w:t>
      </w:r>
      <w:r w:rsidR="002E458E" w:rsidRPr="005B17D3">
        <w:t>.</w:t>
      </w:r>
    </w:p>
    <w:p w14:paraId="28041FCB" w14:textId="77777777" w:rsidR="002E458E" w:rsidRPr="005B17D3" w:rsidRDefault="00E27F88" w:rsidP="00EF3896">
      <w:pPr>
        <w:keepNext/>
        <w:spacing w:before="100" w:beforeAutospacing="1" w:after="100" w:afterAutospacing="1"/>
        <w:jc w:val="center"/>
      </w:pPr>
      <w:r w:rsidRPr="005B17D3">
        <w:rPr>
          <w:noProof/>
        </w:rPr>
        <w:drawing>
          <wp:inline distT="0" distB="0" distL="0" distR="0" wp14:anchorId="6EDF8156" wp14:editId="0F71C073">
            <wp:extent cx="5943600" cy="2790825"/>
            <wp:effectExtent l="0" t="0" r="0" b="9525"/>
            <wp:docPr id="1494" name="Picture 1494" descr="History of emergency contact chan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istory of emergency contact changes."/>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943600" cy="2790825"/>
                    </a:xfrm>
                    <a:prstGeom prst="rect">
                      <a:avLst/>
                    </a:prstGeom>
                    <a:noFill/>
                    <a:ln>
                      <a:noFill/>
                    </a:ln>
                  </pic:spPr>
                </pic:pic>
              </a:graphicData>
            </a:graphic>
          </wp:inline>
        </w:drawing>
      </w:r>
    </w:p>
    <w:p w14:paraId="18792441" w14:textId="4924A376" w:rsidR="00E27F88" w:rsidRPr="005B17D3" w:rsidRDefault="002E458E" w:rsidP="00EF3896">
      <w:pPr>
        <w:pStyle w:val="Caption"/>
      </w:pPr>
      <w:bookmarkStart w:id="1233" w:name="_Toc31622458"/>
      <w:r w:rsidRPr="005B17D3">
        <w:t xml:space="preserve">Figure </w:t>
      </w:r>
      <w:r w:rsidR="005B17D3" w:rsidRPr="005B17D3">
        <w:fldChar w:fldCharType="begin"/>
      </w:r>
      <w:r w:rsidR="005B17D3" w:rsidRPr="005B17D3">
        <w:instrText xml:space="preserve"> SEQ Figure \* ARABIC </w:instrText>
      </w:r>
      <w:r w:rsidR="005B17D3" w:rsidRPr="005B17D3">
        <w:fldChar w:fldCharType="separate"/>
      </w:r>
      <w:r w:rsidR="008C0D2B" w:rsidRPr="005B17D3">
        <w:rPr>
          <w:noProof/>
        </w:rPr>
        <w:t>101</w:t>
      </w:r>
      <w:r w:rsidR="005B17D3" w:rsidRPr="005B17D3">
        <w:rPr>
          <w:noProof/>
        </w:rPr>
        <w:fldChar w:fldCharType="end"/>
      </w:r>
      <w:r w:rsidRPr="005B17D3">
        <w:t>: History of emergency contact changes</w:t>
      </w:r>
      <w:bookmarkEnd w:id="1233"/>
      <w:r w:rsidR="00E27F88" w:rsidRPr="005B17D3">
        <w:t> </w:t>
      </w:r>
    </w:p>
    <w:p w14:paraId="5401B82A" w14:textId="77777777" w:rsidR="002E458E" w:rsidRPr="005B17D3" w:rsidRDefault="002E458E" w:rsidP="00EF3896">
      <w:pPr>
        <w:pStyle w:val="Caption"/>
        <w:jc w:val="left"/>
      </w:pPr>
    </w:p>
    <w:p w14:paraId="7A7093EC" w14:textId="45AE8A70" w:rsidR="00E27F88" w:rsidRPr="005B17D3" w:rsidRDefault="00E27F88" w:rsidP="00EF3896">
      <w:pPr>
        <w:pStyle w:val="Caption"/>
        <w:jc w:val="left"/>
        <w:rPr>
          <w:rStyle w:val="Strong"/>
          <w:b/>
        </w:rPr>
      </w:pPr>
      <w:r w:rsidRPr="005B17D3">
        <w:rPr>
          <w:rStyle w:val="Strong"/>
          <w:b/>
        </w:rPr>
        <w:t>Add New Designee Information</w:t>
      </w:r>
    </w:p>
    <w:p w14:paraId="4D18BE35" w14:textId="0C3A0B09" w:rsidR="002E458E" w:rsidRPr="005B17D3" w:rsidRDefault="00E27F88" w:rsidP="00EF3896">
      <w:pPr>
        <w:pStyle w:val="BodyTextBullet1"/>
        <w:rPr>
          <w:rFonts w:eastAsia="Arial"/>
        </w:rPr>
      </w:pPr>
      <w:r w:rsidRPr="005B17D3">
        <w:rPr>
          <w:rFonts w:eastAsia="Arial"/>
        </w:rPr>
        <w:t xml:space="preserve">Enrollment System users can add and save a </w:t>
      </w:r>
      <w:r w:rsidR="006204FA" w:rsidRPr="005B17D3">
        <w:rPr>
          <w:rFonts w:eastAsia="Arial"/>
        </w:rPr>
        <w:t>Veterans</w:t>
      </w:r>
      <w:r w:rsidRPr="005B17D3">
        <w:rPr>
          <w:rFonts w:eastAsia="Arial"/>
        </w:rPr>
        <w:t xml:space="preserve"> new Designee information.</w:t>
      </w:r>
    </w:p>
    <w:p w14:paraId="17117048" w14:textId="473CCDBD" w:rsidR="002E458E" w:rsidRPr="005B17D3" w:rsidRDefault="00E27F88" w:rsidP="00EF3896">
      <w:pPr>
        <w:pStyle w:val="BodyTextBullet1"/>
      </w:pPr>
      <w:r w:rsidRPr="005B17D3">
        <w:t xml:space="preserve">When an Enrollment System user enters new Designee information for a Veteran, </w:t>
      </w:r>
      <w:r w:rsidR="00C048AD" w:rsidRPr="005B17D3">
        <w:t>t</w:t>
      </w:r>
      <w:r w:rsidRPr="005B17D3">
        <w:t xml:space="preserve">he Enrollment System saves and captures the newly added Designee on the </w:t>
      </w:r>
      <w:r w:rsidRPr="005B17D3">
        <w:rPr>
          <w:b/>
        </w:rPr>
        <w:t>View Historical Associates</w:t>
      </w:r>
      <w:r w:rsidRPr="005B17D3">
        <w:t xml:space="preserve"> screen and allows the user to view the saved Designee information. </w:t>
      </w:r>
    </w:p>
    <w:p w14:paraId="5283CA89" w14:textId="4945D537" w:rsidR="00E27F88" w:rsidRPr="005B17D3" w:rsidRDefault="00E27F88" w:rsidP="00EF3896">
      <w:pPr>
        <w:pStyle w:val="BodyTextBullet1"/>
      </w:pPr>
      <w:r w:rsidRPr="005B17D3">
        <w:t xml:space="preserve">If the Enrollment System user enters new Designee information for a Veteran but clicks the </w:t>
      </w:r>
      <w:r w:rsidRPr="005B17D3">
        <w:rPr>
          <w:b/>
        </w:rPr>
        <w:t>Cancel</w:t>
      </w:r>
      <w:r w:rsidRPr="005B17D3">
        <w:t xml:space="preserve"> button prior to saving this information, then the Enrollment System does not save the newly added Designee information or capture it on the </w:t>
      </w:r>
      <w:r w:rsidRPr="005B17D3">
        <w:rPr>
          <w:b/>
        </w:rPr>
        <w:t>View Historical Associates</w:t>
      </w:r>
      <w:r w:rsidRPr="005B17D3">
        <w:t xml:space="preserve"> screen.</w:t>
      </w:r>
    </w:p>
    <w:p w14:paraId="757DE638" w14:textId="77777777" w:rsidR="00E27F88" w:rsidRPr="005B17D3" w:rsidRDefault="00E27F88" w:rsidP="00EF3896">
      <w:pPr>
        <w:pStyle w:val="NormalWeb"/>
      </w:pPr>
    </w:p>
    <w:p w14:paraId="24FDCEDA" w14:textId="77777777" w:rsidR="00E27F88" w:rsidRPr="005B17D3" w:rsidRDefault="00E27F88" w:rsidP="00EF3896">
      <w:pPr>
        <w:pStyle w:val="Caption"/>
        <w:jc w:val="left"/>
        <w:rPr>
          <w:rStyle w:val="Strong"/>
          <w:b/>
        </w:rPr>
      </w:pPr>
      <w:r w:rsidRPr="005B17D3">
        <w:rPr>
          <w:rStyle w:val="Strong"/>
          <w:b/>
        </w:rPr>
        <w:t>Edited Designee Information</w:t>
      </w:r>
    </w:p>
    <w:p w14:paraId="37F535F2" w14:textId="2BEBC503" w:rsidR="00E27F88" w:rsidRPr="005B17D3" w:rsidRDefault="00E27F88" w:rsidP="00EF3896">
      <w:pPr>
        <w:pStyle w:val="BodyTextBullet1"/>
      </w:pPr>
      <w:r w:rsidRPr="005B17D3">
        <w:t xml:space="preserve">Enrollment System users can edit and save a </w:t>
      </w:r>
      <w:r w:rsidR="006204FA" w:rsidRPr="005B17D3">
        <w:t>Veterans</w:t>
      </w:r>
      <w:r w:rsidRPr="005B17D3">
        <w:t xml:space="preserve"> edited Designee information</w:t>
      </w:r>
      <w:r w:rsidR="00AE6359" w:rsidRPr="005B17D3">
        <w:t>.</w:t>
      </w:r>
    </w:p>
    <w:p w14:paraId="39E14F93" w14:textId="03BB8F74" w:rsidR="00884108" w:rsidRPr="005B17D3" w:rsidRDefault="00E27F88" w:rsidP="00EF3896">
      <w:pPr>
        <w:pStyle w:val="BodyTextBullet1"/>
      </w:pPr>
      <w:r w:rsidRPr="005B17D3">
        <w:t xml:space="preserve">When the Enrollment System user saves edited Designee information for a Veteran, then the Enrollment System saves and captures the edited Designee information on the </w:t>
      </w:r>
      <w:r w:rsidRPr="005B17D3">
        <w:rPr>
          <w:b/>
        </w:rPr>
        <w:t>View Historical Associates</w:t>
      </w:r>
      <w:r w:rsidRPr="005B17D3">
        <w:t xml:space="preserve"> screen and allows the user to view the edited Designee information on the </w:t>
      </w:r>
      <w:r w:rsidRPr="005B17D3">
        <w:rPr>
          <w:b/>
        </w:rPr>
        <w:t>View Historical Associates</w:t>
      </w:r>
      <w:r w:rsidRPr="005B17D3">
        <w:t xml:space="preserve"> screen. </w:t>
      </w:r>
    </w:p>
    <w:p w14:paraId="240C0CB4" w14:textId="7D50117B" w:rsidR="00884108" w:rsidRPr="005B17D3" w:rsidRDefault="00E27F88" w:rsidP="00EF3896">
      <w:pPr>
        <w:pStyle w:val="BodyTextBullet1"/>
      </w:pPr>
      <w:r w:rsidRPr="005B17D3">
        <w:t xml:space="preserve">If the Enrollment System user edits Designee information for a Veteran but clicks the </w:t>
      </w:r>
      <w:r w:rsidRPr="005B17D3">
        <w:rPr>
          <w:b/>
        </w:rPr>
        <w:t>Cancel</w:t>
      </w:r>
      <w:r w:rsidRPr="005B17D3">
        <w:t xml:space="preserve"> button prior to saving this information, then the Enrollment System does not save the edited Designee information or capture it on the </w:t>
      </w:r>
      <w:r w:rsidRPr="005B17D3">
        <w:rPr>
          <w:b/>
        </w:rPr>
        <w:t>View Historical Associates</w:t>
      </w:r>
      <w:r w:rsidRPr="005B17D3">
        <w:t xml:space="preserve"> screen.</w:t>
      </w:r>
    </w:p>
    <w:p w14:paraId="30F2F668" w14:textId="6C5AED7B" w:rsidR="00E27F88" w:rsidRPr="005B17D3" w:rsidRDefault="00E27F88" w:rsidP="00EF3896">
      <w:pPr>
        <w:pStyle w:val="BodyTextBullet1"/>
      </w:pPr>
      <w:r w:rsidRPr="005B17D3">
        <w:t xml:space="preserve">The Enrollment System saves the old and new edited Designee information, date and time when the Designee information was changed, and the individual user who changed the Designee information. Enrollment System users with appropriate permissions can view the </w:t>
      </w:r>
      <w:r w:rsidR="006204FA" w:rsidRPr="005B17D3">
        <w:t>Veterans</w:t>
      </w:r>
      <w:r w:rsidRPr="005B17D3">
        <w:t xml:space="preserve"> Designee information on the </w:t>
      </w:r>
      <w:r w:rsidRPr="005B17D3">
        <w:rPr>
          <w:b/>
        </w:rPr>
        <w:t>View Historical Associates</w:t>
      </w:r>
      <w:r w:rsidRPr="005B17D3">
        <w:t xml:space="preserve"> screen.</w:t>
      </w:r>
    </w:p>
    <w:p w14:paraId="73E3D064" w14:textId="4D7AFAAE" w:rsidR="00E27F88" w:rsidRPr="005B17D3" w:rsidRDefault="00E27F88" w:rsidP="00EF3896">
      <w:pPr>
        <w:pStyle w:val="BodyTextBullet1"/>
      </w:pPr>
    </w:p>
    <w:p w14:paraId="05BE79A7" w14:textId="77777777" w:rsidR="00E27F88" w:rsidRPr="005B17D3" w:rsidRDefault="00E27F88" w:rsidP="00EF3896">
      <w:pPr>
        <w:pStyle w:val="Caption"/>
        <w:jc w:val="left"/>
        <w:rPr>
          <w:rStyle w:val="Strong"/>
          <w:b/>
        </w:rPr>
      </w:pPr>
      <w:r w:rsidRPr="005B17D3">
        <w:rPr>
          <w:rStyle w:val="Strong"/>
          <w:b/>
        </w:rPr>
        <w:t>Save Edited Emergency Contact Information</w:t>
      </w:r>
    </w:p>
    <w:p w14:paraId="774DAFBD" w14:textId="2470C210" w:rsidR="00E27F88" w:rsidRPr="005B17D3" w:rsidRDefault="00E27F88" w:rsidP="00EF3896">
      <w:pPr>
        <w:pStyle w:val="BodyTextBullet1"/>
      </w:pPr>
      <w:r w:rsidRPr="005B17D3">
        <w:rPr>
          <w:rFonts w:eastAsia="Arial"/>
        </w:rPr>
        <w:t xml:space="preserve">Enrollment System users save a </w:t>
      </w:r>
      <w:r w:rsidR="006204FA" w:rsidRPr="005B17D3">
        <w:rPr>
          <w:rFonts w:eastAsia="Arial"/>
        </w:rPr>
        <w:t>Veterans</w:t>
      </w:r>
      <w:r w:rsidRPr="005B17D3">
        <w:rPr>
          <w:rFonts w:eastAsia="Arial"/>
        </w:rPr>
        <w:t xml:space="preserve"> added, edited or updated emergency contact information so users will have accurate information if an emergency arises.</w:t>
      </w:r>
    </w:p>
    <w:p w14:paraId="7A5BEF13" w14:textId="77777777" w:rsidR="00E27F88" w:rsidRPr="005B17D3" w:rsidRDefault="00E27F88" w:rsidP="00EF3896">
      <w:pPr>
        <w:pStyle w:val="BodyTextBullet1"/>
      </w:pPr>
      <w:r w:rsidRPr="005B17D3">
        <w:t xml:space="preserve">When the Enrollment System user saves newly added emergency contact information for a Veteran, the Enrollment System captures the edited emergency contact information, and allows the user to view the previously edited emergency contact information on the </w:t>
      </w:r>
      <w:r w:rsidRPr="005B17D3">
        <w:rPr>
          <w:b/>
        </w:rPr>
        <w:t>View Historical Associates</w:t>
      </w:r>
      <w:r w:rsidRPr="005B17D3">
        <w:t xml:space="preserve"> screen. </w:t>
      </w:r>
    </w:p>
    <w:p w14:paraId="33EFB133" w14:textId="77777777" w:rsidR="00E27F88" w:rsidRPr="005B17D3" w:rsidRDefault="00E27F88" w:rsidP="00EF3896">
      <w:pPr>
        <w:pStyle w:val="BodyTextBullet1"/>
      </w:pPr>
      <w:r w:rsidRPr="005B17D3">
        <w:t xml:space="preserve">If the Enrollment System user clicks the </w:t>
      </w:r>
      <w:r w:rsidRPr="005B17D3">
        <w:rPr>
          <w:b/>
        </w:rPr>
        <w:t>Cancel</w:t>
      </w:r>
      <w:r w:rsidRPr="005B17D3">
        <w:t xml:space="preserve"> button prior to saving the edited emergency contact information, then the Enrollment System does not save the edited emergency contact information and does not capture the contact information on the </w:t>
      </w:r>
      <w:r w:rsidRPr="005B17D3">
        <w:rPr>
          <w:b/>
        </w:rPr>
        <w:t>View Historical Associates</w:t>
      </w:r>
      <w:r w:rsidRPr="005B17D3">
        <w:t xml:space="preserve"> screen.</w:t>
      </w:r>
    </w:p>
    <w:p w14:paraId="48EE9D82" w14:textId="49ACF14B" w:rsidR="00E27F88" w:rsidRPr="005B17D3" w:rsidRDefault="00E27F88" w:rsidP="00EF3896">
      <w:pPr>
        <w:pStyle w:val="BodyTextBullet1"/>
      </w:pPr>
      <w:r w:rsidRPr="005B17D3">
        <w:t xml:space="preserve">The Enrollment System saves the old and new emergency contact information, date and time when the emergency information was changed, and the individual user who changed the emergency information. Enrollment System users with appropriate permissions can view the </w:t>
      </w:r>
      <w:r w:rsidR="006204FA" w:rsidRPr="005B17D3">
        <w:t>Veterans</w:t>
      </w:r>
      <w:r w:rsidRPr="005B17D3">
        <w:t xml:space="preserve"> emergency information on the </w:t>
      </w:r>
      <w:r w:rsidRPr="005B17D3">
        <w:rPr>
          <w:b/>
        </w:rPr>
        <w:t>View Historical Associates</w:t>
      </w:r>
      <w:r w:rsidRPr="005B17D3">
        <w:t xml:space="preserve"> screen.</w:t>
      </w:r>
    </w:p>
    <w:p w14:paraId="75D8CF9D" w14:textId="77777777" w:rsidR="00884108" w:rsidRPr="005B17D3" w:rsidRDefault="00884108" w:rsidP="00EF3896">
      <w:pPr>
        <w:pStyle w:val="BodyTextBullet1"/>
      </w:pPr>
    </w:p>
    <w:p w14:paraId="051D67CF" w14:textId="77777777" w:rsidR="00E27F88" w:rsidRPr="005B17D3" w:rsidRDefault="00E27F88" w:rsidP="00EF3896">
      <w:pPr>
        <w:pStyle w:val="Caption"/>
        <w:jc w:val="left"/>
        <w:rPr>
          <w:rStyle w:val="Strong"/>
          <w:b/>
        </w:rPr>
      </w:pPr>
      <w:r w:rsidRPr="005B17D3">
        <w:rPr>
          <w:rStyle w:val="Strong"/>
          <w:b/>
        </w:rPr>
        <w:t>Specify if Emergency Contact Information is Primary or Secondary</w:t>
      </w:r>
    </w:p>
    <w:p w14:paraId="54243309" w14:textId="77777777" w:rsidR="00E27F88" w:rsidRPr="005B17D3" w:rsidRDefault="00E27F88" w:rsidP="00EF3896">
      <w:pPr>
        <w:pStyle w:val="BodyTextBullet1"/>
      </w:pPr>
      <w:r w:rsidRPr="005B17D3">
        <w:t>Enrollment System users need to specify if a Veteran s emergency contact information is the primary or secondary emergency contact, so they can contact the right people if an emergency arises.</w:t>
      </w:r>
    </w:p>
    <w:p w14:paraId="0BC6BB03" w14:textId="5B163B7E" w:rsidR="00E27F88" w:rsidRPr="005B17D3" w:rsidRDefault="00E27F88" w:rsidP="00EF3896">
      <w:pPr>
        <w:pStyle w:val="BodyTextBullet1"/>
      </w:pPr>
      <w:r w:rsidRPr="005B17D3">
        <w:t xml:space="preserve">When an Enrollment System user indicates if a </w:t>
      </w:r>
      <w:r w:rsidR="006204FA" w:rsidRPr="005B17D3">
        <w:t>Veterans</w:t>
      </w:r>
      <w:r w:rsidRPr="005B17D3">
        <w:t xml:space="preserve"> new emergency contact information is either a “primary” or “secondary” emergency contact, the Enrollment System saves the “primary and “secondary” emergency contact information on the </w:t>
      </w:r>
      <w:r w:rsidRPr="005B17D3">
        <w:rPr>
          <w:b/>
        </w:rPr>
        <w:t>View Historical Associates</w:t>
      </w:r>
      <w:r w:rsidRPr="005B17D3">
        <w:t xml:space="preserve"> screen.</w:t>
      </w:r>
    </w:p>
    <w:p w14:paraId="6201144A" w14:textId="7D28E47C" w:rsidR="00E27F88" w:rsidRPr="005B17D3" w:rsidRDefault="00E27F88" w:rsidP="00EF3896">
      <w:pPr>
        <w:pStyle w:val="BodyTextBullet1"/>
      </w:pPr>
    </w:p>
    <w:p w14:paraId="5E744F8B" w14:textId="77777777" w:rsidR="00E27F88" w:rsidRPr="005B17D3" w:rsidRDefault="00E27F88" w:rsidP="00EF3896">
      <w:pPr>
        <w:pStyle w:val="Caption"/>
        <w:jc w:val="left"/>
        <w:rPr>
          <w:rStyle w:val="Strong"/>
          <w:b/>
        </w:rPr>
      </w:pPr>
      <w:r w:rsidRPr="005B17D3">
        <w:rPr>
          <w:rStyle w:val="Strong"/>
          <w:b/>
        </w:rPr>
        <w:t>Delete Emergency Contact or Next of Kin Information</w:t>
      </w:r>
    </w:p>
    <w:p w14:paraId="2F1C8095" w14:textId="77777777" w:rsidR="00E27F88" w:rsidRPr="005B17D3" w:rsidRDefault="00E27F88" w:rsidP="00EF3896">
      <w:pPr>
        <w:pStyle w:val="BodyTextBullet1"/>
      </w:pPr>
      <w:r w:rsidRPr="005B17D3">
        <w:rPr>
          <w:rFonts w:eastAsia="Arial"/>
        </w:rPr>
        <w:t>Enrollment System users delete a Veteran s emergency contact information or next of kin (Nok), so users will not have inaccurate emergency contact and NoK information if an emergency arises.</w:t>
      </w:r>
    </w:p>
    <w:p w14:paraId="737D9BFB" w14:textId="77777777" w:rsidR="00E27F88" w:rsidRPr="005B17D3" w:rsidRDefault="00E27F88" w:rsidP="00EF3896">
      <w:pPr>
        <w:pStyle w:val="BodyTextBullet1"/>
      </w:pPr>
      <w:r w:rsidRPr="005B17D3">
        <w:rPr>
          <w:rFonts w:eastAsia="Arial"/>
        </w:rPr>
        <w:t xml:space="preserve">On the </w:t>
      </w:r>
      <w:r w:rsidRPr="005B17D3">
        <w:rPr>
          <w:rFonts w:eastAsia="Arial"/>
          <w:b/>
        </w:rPr>
        <w:t>Demographics</w:t>
      </w:r>
      <w:r w:rsidRPr="005B17D3">
        <w:t xml:space="preserve"> </w:t>
      </w:r>
      <w:r w:rsidRPr="005B17D3">
        <w:rPr>
          <w:rFonts w:ascii="Calibri" w:eastAsia="Arial" w:hAnsi="Calibri" w:cs="Calibri"/>
        </w:rPr>
        <w:t>→</w:t>
      </w:r>
      <w:r w:rsidRPr="005B17D3">
        <w:t xml:space="preserve"> </w:t>
      </w:r>
      <w:r w:rsidRPr="005B17D3">
        <w:rPr>
          <w:rFonts w:eastAsia="Arial"/>
          <w:b/>
        </w:rPr>
        <w:t>Associates</w:t>
      </w:r>
      <w:r w:rsidRPr="005B17D3">
        <w:rPr>
          <w:rFonts w:eastAsia="Arial"/>
        </w:rPr>
        <w:t> screen,</w:t>
      </w:r>
      <w:r w:rsidRPr="005B17D3">
        <w:t xml:space="preserve"> a </w:t>
      </w:r>
      <w:r w:rsidRPr="005B17D3">
        <w:rPr>
          <w:rFonts w:eastAsia="Arial"/>
          <w:b/>
        </w:rPr>
        <w:t>Delete</w:t>
      </w:r>
      <w:r w:rsidRPr="005B17D3">
        <w:rPr>
          <w:rFonts w:eastAsia="Arial"/>
        </w:rPr>
        <w:t xml:space="preserve"> button displays. Each associate has a checkbox under the </w:t>
      </w:r>
      <w:r w:rsidRPr="005B17D3">
        <w:rPr>
          <w:rFonts w:eastAsia="Arial"/>
          <w:b/>
        </w:rPr>
        <w:t>Delete</w:t>
      </w:r>
      <w:r w:rsidRPr="005B17D3">
        <w:rPr>
          <w:rFonts w:eastAsia="Arial"/>
        </w:rPr>
        <w:t xml:space="preserve"> button.</w:t>
      </w:r>
    </w:p>
    <w:p w14:paraId="34D5F3CE" w14:textId="707425BC" w:rsidR="00E27F88" w:rsidRPr="005B17D3" w:rsidRDefault="00E27F88" w:rsidP="00474E83">
      <w:pPr>
        <w:pStyle w:val="NoteLightbulb"/>
      </w:pPr>
      <w:r w:rsidRPr="005B17D3">
        <w:rPr>
          <w:rFonts w:eastAsia="Arial"/>
          <w:b/>
          <w:bCs/>
        </w:rPr>
        <w:t>Note:</w:t>
      </w:r>
      <w:r w:rsidRPr="005B17D3">
        <w:rPr>
          <w:rFonts w:eastAsia="Arial"/>
        </w:rPr>
        <w:t xml:space="preserve"> Only users who have the “Delete Associate” capability can see the </w:t>
      </w:r>
      <w:r w:rsidRPr="005B17D3">
        <w:rPr>
          <w:rFonts w:eastAsia="Arial"/>
          <w:b/>
        </w:rPr>
        <w:t>Delete</w:t>
      </w:r>
      <w:r w:rsidRPr="005B17D3">
        <w:rPr>
          <w:rFonts w:eastAsia="Arial"/>
        </w:rPr>
        <w:t xml:space="preserve"> button and checkboxes on the </w:t>
      </w:r>
      <w:r w:rsidRPr="005B17D3">
        <w:rPr>
          <w:rFonts w:eastAsia="Arial"/>
          <w:b/>
        </w:rPr>
        <w:t>Demographics</w:t>
      </w:r>
      <w:r w:rsidRPr="005B17D3">
        <w:t xml:space="preserve"> </w:t>
      </w:r>
      <w:r w:rsidRPr="005B17D3">
        <w:rPr>
          <w:rFonts w:ascii="Calibri" w:eastAsia="Arial" w:hAnsi="Calibri" w:cs="Calibri"/>
        </w:rPr>
        <w:t>→</w:t>
      </w:r>
      <w:r w:rsidRPr="005B17D3">
        <w:t xml:space="preserve"> </w:t>
      </w:r>
      <w:r w:rsidRPr="005B17D3">
        <w:rPr>
          <w:rFonts w:eastAsia="Arial"/>
          <w:b/>
        </w:rPr>
        <w:t>Associates</w:t>
      </w:r>
      <w:r w:rsidRPr="005B17D3">
        <w:rPr>
          <w:rFonts w:eastAsia="Arial"/>
        </w:rPr>
        <w:t xml:space="preserve"> screen. </w:t>
      </w:r>
    </w:p>
    <w:p w14:paraId="32D884A0" w14:textId="0742B5AD" w:rsidR="00884108" w:rsidRPr="005B17D3" w:rsidRDefault="00884108" w:rsidP="00EF3896">
      <w:pPr>
        <w:pStyle w:val="BodyTextBullet1"/>
      </w:pPr>
    </w:p>
    <w:tbl>
      <w:tblPr>
        <w:tblStyle w:val="TableGrid"/>
        <w:tblW w:w="0" w:type="auto"/>
        <w:tblLook w:val="04A0" w:firstRow="1" w:lastRow="0" w:firstColumn="1" w:lastColumn="0" w:noHBand="0" w:noVBand="1"/>
      </w:tblPr>
      <w:tblGrid>
        <w:gridCol w:w="4675"/>
        <w:gridCol w:w="4675"/>
      </w:tblGrid>
      <w:tr w:rsidR="00884108" w:rsidRPr="005B17D3" w14:paraId="41101697" w14:textId="77777777" w:rsidTr="002B5199">
        <w:trPr>
          <w:tblHeader/>
        </w:trPr>
        <w:tc>
          <w:tcPr>
            <w:tcW w:w="4675" w:type="dxa"/>
            <w:shd w:val="clear" w:color="auto" w:fill="D9E2F3" w:themeFill="accent1" w:themeFillTint="33"/>
          </w:tcPr>
          <w:p w14:paraId="3291D6F0" w14:textId="77777777" w:rsidR="00884108" w:rsidRPr="005B17D3" w:rsidRDefault="00884108" w:rsidP="00EF3896">
            <w:pPr>
              <w:pStyle w:val="body"/>
              <w:rPr>
                <w:rFonts w:ascii="Arial" w:hAnsi="Arial" w:cs="Arial"/>
                <w:b/>
                <w:sz w:val="22"/>
                <w:szCs w:val="22"/>
              </w:rPr>
            </w:pPr>
            <w:r w:rsidRPr="005B17D3">
              <w:rPr>
                <w:rFonts w:ascii="Arial" w:hAnsi="Arial" w:cs="Arial"/>
                <w:b/>
                <w:sz w:val="22"/>
                <w:szCs w:val="22"/>
              </w:rPr>
              <w:t>If</w:t>
            </w:r>
          </w:p>
        </w:tc>
        <w:tc>
          <w:tcPr>
            <w:tcW w:w="4675" w:type="dxa"/>
            <w:shd w:val="clear" w:color="auto" w:fill="D9E2F3" w:themeFill="accent1" w:themeFillTint="33"/>
          </w:tcPr>
          <w:p w14:paraId="1FEF7960" w14:textId="77777777" w:rsidR="00884108" w:rsidRPr="005B17D3" w:rsidRDefault="00884108" w:rsidP="00EF3896">
            <w:pPr>
              <w:pStyle w:val="body"/>
              <w:rPr>
                <w:rFonts w:ascii="Arial" w:hAnsi="Arial" w:cs="Arial"/>
                <w:b/>
                <w:sz w:val="22"/>
                <w:szCs w:val="22"/>
              </w:rPr>
            </w:pPr>
            <w:r w:rsidRPr="005B17D3">
              <w:rPr>
                <w:rFonts w:ascii="Arial" w:hAnsi="Arial" w:cs="Arial"/>
                <w:b/>
                <w:sz w:val="22"/>
                <w:szCs w:val="22"/>
              </w:rPr>
              <w:t>Then</w:t>
            </w:r>
          </w:p>
        </w:tc>
      </w:tr>
      <w:tr w:rsidR="00884108" w:rsidRPr="005B17D3" w14:paraId="06D91EF0" w14:textId="77777777" w:rsidTr="002B5199">
        <w:tc>
          <w:tcPr>
            <w:tcW w:w="4675" w:type="dxa"/>
            <w:vAlign w:val="center"/>
          </w:tcPr>
          <w:p w14:paraId="0E3C5538" w14:textId="77777777" w:rsidR="00884108" w:rsidRPr="005B17D3" w:rsidRDefault="00884108" w:rsidP="00EF3896">
            <w:pPr>
              <w:pStyle w:val="BodyTextBullet1"/>
            </w:pPr>
            <w:r w:rsidRPr="005B17D3">
              <w:rPr>
                <w:rFonts w:eastAsia="Arial"/>
              </w:rPr>
              <w:t>No checkboxes are checked</w:t>
            </w:r>
          </w:p>
          <w:p w14:paraId="213F79F8" w14:textId="2D829D46" w:rsidR="00884108" w:rsidRPr="005B17D3" w:rsidRDefault="00884108" w:rsidP="00EF3896">
            <w:pPr>
              <w:pStyle w:val="BodyTextBullet1"/>
            </w:pPr>
          </w:p>
        </w:tc>
        <w:tc>
          <w:tcPr>
            <w:tcW w:w="4675" w:type="dxa"/>
            <w:vAlign w:val="center"/>
          </w:tcPr>
          <w:p w14:paraId="36D97576" w14:textId="06D864B1" w:rsidR="00884108" w:rsidRPr="005B17D3" w:rsidRDefault="00884108" w:rsidP="00EF3896">
            <w:pPr>
              <w:pStyle w:val="BodyTextBullet1"/>
              <w:rPr>
                <w:rFonts w:eastAsia="Arial"/>
              </w:rPr>
            </w:pPr>
            <w:r w:rsidRPr="005B17D3">
              <w:rPr>
                <w:rFonts w:eastAsia="Arial"/>
              </w:rPr>
              <w:t xml:space="preserve">The </w:t>
            </w:r>
            <w:r w:rsidRPr="005B17D3">
              <w:rPr>
                <w:rFonts w:eastAsia="Arial"/>
                <w:b/>
              </w:rPr>
              <w:t>Delete</w:t>
            </w:r>
            <w:r w:rsidRPr="005B17D3">
              <w:rPr>
                <w:rFonts w:eastAsia="Arial"/>
              </w:rPr>
              <w:t xml:space="preserve"> button is grayed out.</w:t>
            </w:r>
          </w:p>
          <w:p w14:paraId="369BA11C" w14:textId="77777777" w:rsidR="00884108" w:rsidRPr="005B17D3" w:rsidRDefault="00884108" w:rsidP="00EF3896">
            <w:pPr>
              <w:pStyle w:val="BodyTextBullet1"/>
            </w:pPr>
          </w:p>
          <w:p w14:paraId="2B851867" w14:textId="77777777" w:rsidR="00884108" w:rsidRPr="005B17D3" w:rsidRDefault="00884108" w:rsidP="00EF3896">
            <w:pPr>
              <w:pStyle w:val="BodyTextBullet1"/>
              <w:keepNext/>
              <w:jc w:val="center"/>
            </w:pPr>
            <w:r w:rsidRPr="005B17D3">
              <w:rPr>
                <w:noProof/>
              </w:rPr>
              <w:drawing>
                <wp:inline distT="0" distB="0" distL="0" distR="0" wp14:anchorId="5283348F" wp14:editId="0E84336F">
                  <wp:extent cx="1371600" cy="1238250"/>
                  <wp:effectExtent l="0" t="0" r="0" b="0"/>
                  <wp:docPr id="1551" name="Picture 1551" descr="The delete button displayed as inactivated and grayed out when a checkbox is not check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The delete button displayed as inactivated and grayed out when a checkbox is not checked"/>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1371600" cy="1238250"/>
                          </a:xfrm>
                          <a:prstGeom prst="rect">
                            <a:avLst/>
                          </a:prstGeom>
                          <a:noFill/>
                          <a:ln>
                            <a:noFill/>
                          </a:ln>
                        </pic:spPr>
                      </pic:pic>
                    </a:graphicData>
                  </a:graphic>
                </wp:inline>
              </w:drawing>
            </w:r>
          </w:p>
          <w:p w14:paraId="4F7C0FC6" w14:textId="0A94DEEF" w:rsidR="00884108" w:rsidRPr="005B17D3" w:rsidRDefault="00884108" w:rsidP="00EF3896">
            <w:pPr>
              <w:pStyle w:val="Caption"/>
              <w:jc w:val="left"/>
            </w:pPr>
            <w:bookmarkStart w:id="1234" w:name="_Toc31622459"/>
            <w:r w:rsidRPr="005B17D3">
              <w:t xml:space="preserve">Figure </w:t>
            </w:r>
            <w:r w:rsidR="005B17D3" w:rsidRPr="005B17D3">
              <w:fldChar w:fldCharType="begin"/>
            </w:r>
            <w:r w:rsidR="005B17D3" w:rsidRPr="005B17D3">
              <w:instrText xml:space="preserve"> SEQ Figure \* ARABIC </w:instrText>
            </w:r>
            <w:r w:rsidR="005B17D3" w:rsidRPr="005B17D3">
              <w:fldChar w:fldCharType="separate"/>
            </w:r>
            <w:r w:rsidR="008C0D2B" w:rsidRPr="005B17D3">
              <w:rPr>
                <w:noProof/>
              </w:rPr>
              <w:t>102</w:t>
            </w:r>
            <w:r w:rsidR="005B17D3" w:rsidRPr="005B17D3">
              <w:rPr>
                <w:noProof/>
              </w:rPr>
              <w:fldChar w:fldCharType="end"/>
            </w:r>
            <w:r w:rsidRPr="005B17D3">
              <w:t>: The delete button displayed as inactivated and grayed out when checkbox is not checked</w:t>
            </w:r>
            <w:bookmarkEnd w:id="1234"/>
          </w:p>
          <w:p w14:paraId="016E7DB4" w14:textId="297FF910" w:rsidR="00884108" w:rsidRPr="005B17D3" w:rsidRDefault="00884108" w:rsidP="00EF3896">
            <w:pPr>
              <w:pStyle w:val="BodyTextBullet1"/>
            </w:pPr>
          </w:p>
        </w:tc>
      </w:tr>
      <w:tr w:rsidR="00884108" w:rsidRPr="005B17D3" w14:paraId="10453D96" w14:textId="77777777" w:rsidTr="002B5199">
        <w:trPr>
          <w:trHeight w:val="71"/>
        </w:trPr>
        <w:tc>
          <w:tcPr>
            <w:tcW w:w="4675" w:type="dxa"/>
            <w:vAlign w:val="center"/>
          </w:tcPr>
          <w:p w14:paraId="00B5E8DE" w14:textId="77777777" w:rsidR="00884108" w:rsidRPr="005B17D3" w:rsidRDefault="00884108" w:rsidP="00EF3896">
            <w:pPr>
              <w:pStyle w:val="BodyTextBullet1"/>
            </w:pPr>
            <w:r w:rsidRPr="005B17D3">
              <w:rPr>
                <w:rFonts w:eastAsia="Arial"/>
              </w:rPr>
              <w:t>One or more checkboxes are checked</w:t>
            </w:r>
          </w:p>
          <w:p w14:paraId="528487AC" w14:textId="4198B2D8" w:rsidR="00884108" w:rsidRPr="005B17D3" w:rsidRDefault="00884108" w:rsidP="00EF3896">
            <w:pPr>
              <w:pStyle w:val="BodyTextBullet1"/>
            </w:pPr>
          </w:p>
        </w:tc>
        <w:tc>
          <w:tcPr>
            <w:tcW w:w="4675" w:type="dxa"/>
            <w:vAlign w:val="center"/>
          </w:tcPr>
          <w:p w14:paraId="1A302FB7" w14:textId="77777777" w:rsidR="00884108" w:rsidRPr="005B17D3" w:rsidRDefault="00884108" w:rsidP="00EF3896">
            <w:pPr>
              <w:pStyle w:val="BodyTextBullet1"/>
            </w:pPr>
            <w:r w:rsidRPr="005B17D3">
              <w:rPr>
                <w:rFonts w:eastAsia="Arial"/>
              </w:rPr>
              <w:t xml:space="preserve">The </w:t>
            </w:r>
            <w:r w:rsidRPr="005B17D3">
              <w:rPr>
                <w:rFonts w:eastAsia="Arial"/>
                <w:b/>
              </w:rPr>
              <w:t>Delete</w:t>
            </w:r>
            <w:r w:rsidRPr="005B17D3">
              <w:rPr>
                <w:rFonts w:eastAsia="Arial"/>
              </w:rPr>
              <w:t xml:space="preserve"> button display in blue and is clickable.</w:t>
            </w:r>
          </w:p>
          <w:p w14:paraId="45A34BAF" w14:textId="79A4272E" w:rsidR="00884108" w:rsidRPr="005B17D3" w:rsidRDefault="00884108" w:rsidP="00EF3896">
            <w:pPr>
              <w:pStyle w:val="BodyTextBullet1"/>
            </w:pPr>
          </w:p>
          <w:p w14:paraId="1C43E89F" w14:textId="77777777" w:rsidR="00884108" w:rsidRPr="005B17D3" w:rsidRDefault="00884108" w:rsidP="00EF3896">
            <w:pPr>
              <w:pStyle w:val="BodyTextBullet1"/>
              <w:keepNext/>
              <w:jc w:val="center"/>
            </w:pPr>
            <w:r w:rsidRPr="005B17D3">
              <w:rPr>
                <w:noProof/>
              </w:rPr>
              <w:drawing>
                <wp:inline distT="0" distB="0" distL="0" distR="0" wp14:anchorId="00871BA4" wp14:editId="5A3C0CC3">
                  <wp:extent cx="1524000" cy="1104900"/>
                  <wp:effectExtent l="0" t="0" r="0" b="0"/>
                  <wp:docPr id="1552" name="Picture 1552" descr="The delete button activates when a checkbox is check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The delete button activates when a checkbox is checked."/>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1524000" cy="1104900"/>
                          </a:xfrm>
                          <a:prstGeom prst="rect">
                            <a:avLst/>
                          </a:prstGeom>
                          <a:noFill/>
                          <a:ln>
                            <a:noFill/>
                          </a:ln>
                        </pic:spPr>
                      </pic:pic>
                    </a:graphicData>
                  </a:graphic>
                </wp:inline>
              </w:drawing>
            </w:r>
          </w:p>
          <w:p w14:paraId="4155B673" w14:textId="0E65AD56" w:rsidR="00884108" w:rsidRPr="005B17D3" w:rsidRDefault="00884108" w:rsidP="00EF3896">
            <w:pPr>
              <w:pStyle w:val="Caption"/>
              <w:jc w:val="left"/>
            </w:pPr>
            <w:bookmarkStart w:id="1235" w:name="_Toc31622460"/>
            <w:r w:rsidRPr="005B17D3">
              <w:t xml:space="preserve">Figure </w:t>
            </w:r>
            <w:r w:rsidR="005B17D3" w:rsidRPr="005B17D3">
              <w:fldChar w:fldCharType="begin"/>
            </w:r>
            <w:r w:rsidR="005B17D3" w:rsidRPr="005B17D3">
              <w:instrText xml:space="preserve"> SEQ Figure \* ARABIC </w:instrText>
            </w:r>
            <w:r w:rsidR="005B17D3" w:rsidRPr="005B17D3">
              <w:fldChar w:fldCharType="separate"/>
            </w:r>
            <w:r w:rsidR="008C0D2B" w:rsidRPr="005B17D3">
              <w:rPr>
                <w:noProof/>
              </w:rPr>
              <w:t>103</w:t>
            </w:r>
            <w:r w:rsidR="005B17D3" w:rsidRPr="005B17D3">
              <w:rPr>
                <w:noProof/>
              </w:rPr>
              <w:fldChar w:fldCharType="end"/>
            </w:r>
            <w:r w:rsidRPr="005B17D3">
              <w:t>: The delete button activates when checkbox is checked</w:t>
            </w:r>
            <w:bookmarkEnd w:id="1235"/>
          </w:p>
        </w:tc>
      </w:tr>
    </w:tbl>
    <w:p w14:paraId="7C90CB5B" w14:textId="77777777" w:rsidR="00884108" w:rsidRPr="005B17D3" w:rsidRDefault="00884108" w:rsidP="00EF3896">
      <w:pPr>
        <w:pStyle w:val="BodyTextBullet1"/>
        <w:rPr>
          <w:rFonts w:eastAsia="Arial"/>
        </w:rPr>
      </w:pPr>
    </w:p>
    <w:p w14:paraId="0C74C5C2" w14:textId="18CC9C31" w:rsidR="00E27F88" w:rsidRPr="005B17D3" w:rsidRDefault="00E27F88" w:rsidP="00EF3896">
      <w:pPr>
        <w:pStyle w:val="BodyTextBullet1"/>
      </w:pPr>
      <w:r w:rsidRPr="005B17D3">
        <w:rPr>
          <w:rFonts w:eastAsia="Arial"/>
        </w:rPr>
        <w:t xml:space="preserve">When the </w:t>
      </w:r>
      <w:r w:rsidRPr="005B17D3">
        <w:rPr>
          <w:rFonts w:eastAsia="Arial"/>
          <w:b/>
        </w:rPr>
        <w:t>Delete</w:t>
      </w:r>
      <w:r w:rsidRPr="005B17D3">
        <w:rPr>
          <w:rFonts w:eastAsia="Arial"/>
        </w:rPr>
        <w:t xml:space="preserve"> button is clicked, a delete dialog message displays to the user with the following message: </w:t>
      </w:r>
      <w:r w:rsidRPr="005B17D3">
        <w:rPr>
          <w:rFonts w:eastAsia="Arial"/>
          <w:i/>
        </w:rPr>
        <w:t>“Are you sure you want to delete the selected Associate(s)?”</w:t>
      </w:r>
    </w:p>
    <w:p w14:paraId="76D351DB" w14:textId="14104062" w:rsidR="00E27F88" w:rsidRPr="005B17D3" w:rsidRDefault="00E27F88" w:rsidP="00EF3896">
      <w:pPr>
        <w:spacing w:before="100" w:beforeAutospacing="1" w:after="100" w:afterAutospacing="1"/>
      </w:pPr>
    </w:p>
    <w:p w14:paraId="07882533" w14:textId="77777777" w:rsidR="008D4342" w:rsidRPr="005B17D3" w:rsidRDefault="00E27F88" w:rsidP="00EF3896">
      <w:pPr>
        <w:keepNext/>
        <w:spacing w:before="100" w:beforeAutospacing="1" w:after="100" w:afterAutospacing="1"/>
        <w:jc w:val="center"/>
      </w:pPr>
      <w:r w:rsidRPr="005B17D3">
        <w:rPr>
          <w:noProof/>
        </w:rPr>
        <w:drawing>
          <wp:inline distT="0" distB="0" distL="0" distR="0" wp14:anchorId="791BADE9" wp14:editId="35EBB65C">
            <wp:extent cx="3771900" cy="1476375"/>
            <wp:effectExtent l="0" t="0" r="0" b="9525"/>
            <wp:docPr id="1463" name="Picture 1463" descr="Dialog box asking the Enrollment System user if they are sure about deleting the selected associa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ialog box asking the Enrollment System user if they are sure about deleting the selected associate(s)."/>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771900" cy="1476375"/>
                    </a:xfrm>
                    <a:prstGeom prst="rect">
                      <a:avLst/>
                    </a:prstGeom>
                    <a:noFill/>
                    <a:ln>
                      <a:noFill/>
                    </a:ln>
                  </pic:spPr>
                </pic:pic>
              </a:graphicData>
            </a:graphic>
          </wp:inline>
        </w:drawing>
      </w:r>
    </w:p>
    <w:p w14:paraId="61593BE0" w14:textId="1A2FA2B6" w:rsidR="008D4342" w:rsidRPr="005B17D3" w:rsidRDefault="008D4342" w:rsidP="00EF3896">
      <w:pPr>
        <w:pStyle w:val="Caption"/>
        <w:jc w:val="left"/>
      </w:pPr>
      <w:bookmarkStart w:id="1236" w:name="_Toc31622461"/>
      <w:r w:rsidRPr="005B17D3">
        <w:t xml:space="preserve">Figure </w:t>
      </w:r>
      <w:r w:rsidR="005B17D3" w:rsidRPr="005B17D3">
        <w:fldChar w:fldCharType="begin"/>
      </w:r>
      <w:r w:rsidR="005B17D3" w:rsidRPr="005B17D3">
        <w:instrText xml:space="preserve"> SEQ Figure \* ARABIC </w:instrText>
      </w:r>
      <w:r w:rsidR="005B17D3" w:rsidRPr="005B17D3">
        <w:fldChar w:fldCharType="separate"/>
      </w:r>
      <w:r w:rsidR="008C0D2B" w:rsidRPr="005B17D3">
        <w:rPr>
          <w:noProof/>
        </w:rPr>
        <w:t>104</w:t>
      </w:r>
      <w:r w:rsidR="005B17D3" w:rsidRPr="005B17D3">
        <w:rPr>
          <w:noProof/>
        </w:rPr>
        <w:fldChar w:fldCharType="end"/>
      </w:r>
      <w:r w:rsidRPr="005B17D3">
        <w:t>: Dialog message asking if the user is sure about deleting the selected associate(s)</w:t>
      </w:r>
      <w:bookmarkEnd w:id="1236"/>
    </w:p>
    <w:p w14:paraId="1A796201" w14:textId="77777777" w:rsidR="008D4342" w:rsidRPr="005B17D3" w:rsidRDefault="008D4342" w:rsidP="00EF3896"/>
    <w:tbl>
      <w:tblPr>
        <w:tblStyle w:val="TableGrid"/>
        <w:tblW w:w="0" w:type="auto"/>
        <w:tblLook w:val="04A0" w:firstRow="1" w:lastRow="0" w:firstColumn="1" w:lastColumn="0" w:noHBand="0" w:noVBand="1"/>
      </w:tblPr>
      <w:tblGrid>
        <w:gridCol w:w="4675"/>
        <w:gridCol w:w="4675"/>
      </w:tblGrid>
      <w:tr w:rsidR="008D4342" w:rsidRPr="005B17D3" w14:paraId="10B4011C" w14:textId="77777777" w:rsidTr="002B5199">
        <w:trPr>
          <w:tblHeader/>
        </w:trPr>
        <w:tc>
          <w:tcPr>
            <w:tcW w:w="4675" w:type="dxa"/>
            <w:shd w:val="clear" w:color="auto" w:fill="D9E2F3" w:themeFill="accent1" w:themeFillTint="33"/>
          </w:tcPr>
          <w:p w14:paraId="7A09CD4C" w14:textId="77777777" w:rsidR="008D4342" w:rsidRPr="005B17D3" w:rsidRDefault="008D4342" w:rsidP="00EF3896">
            <w:pPr>
              <w:pStyle w:val="body"/>
              <w:rPr>
                <w:rFonts w:ascii="Arial" w:hAnsi="Arial" w:cs="Arial"/>
                <w:b/>
                <w:sz w:val="22"/>
                <w:szCs w:val="22"/>
              </w:rPr>
            </w:pPr>
            <w:r w:rsidRPr="005B17D3">
              <w:rPr>
                <w:rFonts w:ascii="Arial" w:hAnsi="Arial" w:cs="Arial"/>
                <w:b/>
                <w:sz w:val="22"/>
                <w:szCs w:val="22"/>
              </w:rPr>
              <w:t>If</w:t>
            </w:r>
          </w:p>
        </w:tc>
        <w:tc>
          <w:tcPr>
            <w:tcW w:w="4675" w:type="dxa"/>
            <w:shd w:val="clear" w:color="auto" w:fill="D9E2F3" w:themeFill="accent1" w:themeFillTint="33"/>
          </w:tcPr>
          <w:p w14:paraId="6515CF06" w14:textId="77777777" w:rsidR="008D4342" w:rsidRPr="005B17D3" w:rsidRDefault="008D4342" w:rsidP="00EF3896">
            <w:pPr>
              <w:pStyle w:val="body"/>
              <w:rPr>
                <w:rFonts w:ascii="Arial" w:hAnsi="Arial" w:cs="Arial"/>
                <w:b/>
                <w:sz w:val="22"/>
                <w:szCs w:val="22"/>
              </w:rPr>
            </w:pPr>
            <w:r w:rsidRPr="005B17D3">
              <w:rPr>
                <w:rFonts w:ascii="Arial" w:hAnsi="Arial" w:cs="Arial"/>
                <w:b/>
                <w:sz w:val="22"/>
                <w:szCs w:val="22"/>
              </w:rPr>
              <w:t>Then</w:t>
            </w:r>
          </w:p>
        </w:tc>
      </w:tr>
      <w:tr w:rsidR="008D4342" w:rsidRPr="005B17D3" w14:paraId="40389490" w14:textId="77777777" w:rsidTr="002B5199">
        <w:tc>
          <w:tcPr>
            <w:tcW w:w="4675" w:type="dxa"/>
            <w:vAlign w:val="center"/>
          </w:tcPr>
          <w:p w14:paraId="32F9D03F" w14:textId="40C70B9A" w:rsidR="008D4342" w:rsidRPr="005B17D3" w:rsidRDefault="008D4342" w:rsidP="00EF3896">
            <w:pPr>
              <w:pStyle w:val="BodyTextBullet1"/>
            </w:pPr>
            <w:r w:rsidRPr="005B17D3">
              <w:rPr>
                <w:rFonts w:eastAsia="Arial"/>
              </w:rPr>
              <w:t xml:space="preserve">The user clicks </w:t>
            </w:r>
            <w:r w:rsidRPr="005B17D3">
              <w:rPr>
                <w:rFonts w:eastAsia="Arial"/>
                <w:b/>
              </w:rPr>
              <w:t>OK</w:t>
            </w:r>
            <w:r w:rsidRPr="005B17D3">
              <w:rPr>
                <w:rFonts w:eastAsia="Arial"/>
              </w:rPr>
              <w:t xml:space="preserve"> on the delete dialog message</w:t>
            </w:r>
          </w:p>
        </w:tc>
        <w:tc>
          <w:tcPr>
            <w:tcW w:w="4675" w:type="dxa"/>
            <w:vAlign w:val="center"/>
          </w:tcPr>
          <w:p w14:paraId="2F14DE40" w14:textId="77777777" w:rsidR="008D4342" w:rsidRPr="005B17D3" w:rsidRDefault="008D4342" w:rsidP="00EF3896">
            <w:pPr>
              <w:pStyle w:val="BodyTextBullet1"/>
            </w:pPr>
            <w:r w:rsidRPr="005B17D3">
              <w:t>The Enrollment System performs the following:</w:t>
            </w:r>
          </w:p>
          <w:p w14:paraId="4E9F05C8" w14:textId="77777777" w:rsidR="008D4342" w:rsidRPr="005B17D3" w:rsidRDefault="008D4342" w:rsidP="001470FA">
            <w:pPr>
              <w:pStyle w:val="BodyTextBullet1"/>
              <w:numPr>
                <w:ilvl w:val="0"/>
                <w:numId w:val="457"/>
              </w:numPr>
            </w:pPr>
            <w:r w:rsidRPr="005B17D3">
              <w:rPr>
                <w:rFonts w:eastAsia="Arial"/>
              </w:rPr>
              <w:t>Moves the selected associates to history</w:t>
            </w:r>
          </w:p>
          <w:p w14:paraId="45AD9CE7" w14:textId="77777777" w:rsidR="008D4342" w:rsidRPr="005B17D3" w:rsidRDefault="008D4342" w:rsidP="001470FA">
            <w:pPr>
              <w:pStyle w:val="BodyTextBullet1"/>
              <w:numPr>
                <w:ilvl w:val="0"/>
                <w:numId w:val="457"/>
              </w:numPr>
            </w:pPr>
            <w:r w:rsidRPr="005B17D3">
              <w:rPr>
                <w:rFonts w:eastAsia="Arial"/>
              </w:rPr>
              <w:t>Records the current date time to the “Last Updated Date” field </w:t>
            </w:r>
          </w:p>
          <w:p w14:paraId="2FB4A55C" w14:textId="30691C31" w:rsidR="008D4342" w:rsidRPr="005B17D3" w:rsidRDefault="008D4342" w:rsidP="001470FA">
            <w:pPr>
              <w:pStyle w:val="BodyTextBullet1"/>
              <w:numPr>
                <w:ilvl w:val="0"/>
                <w:numId w:val="457"/>
              </w:numPr>
            </w:pPr>
            <w:r w:rsidRPr="005B17D3">
              <w:rPr>
                <w:rFonts w:eastAsia="Arial"/>
              </w:rPr>
              <w:t>Records the user’s ID to the “Last Updated By” field</w:t>
            </w:r>
          </w:p>
        </w:tc>
      </w:tr>
      <w:tr w:rsidR="008D4342" w:rsidRPr="005B17D3" w14:paraId="1D13B799" w14:textId="77777777" w:rsidTr="002B5199">
        <w:trPr>
          <w:trHeight w:val="71"/>
        </w:trPr>
        <w:tc>
          <w:tcPr>
            <w:tcW w:w="4675" w:type="dxa"/>
            <w:vAlign w:val="center"/>
          </w:tcPr>
          <w:p w14:paraId="4B6B4836" w14:textId="77777777" w:rsidR="008D4342" w:rsidRPr="005B17D3" w:rsidRDefault="008D4342" w:rsidP="00EF3896">
            <w:pPr>
              <w:pStyle w:val="BodyTextBullet1"/>
            </w:pPr>
            <w:r w:rsidRPr="005B17D3">
              <w:rPr>
                <w:rFonts w:eastAsia="Arial"/>
              </w:rPr>
              <w:t xml:space="preserve">The user clicks </w:t>
            </w:r>
            <w:r w:rsidRPr="005B17D3">
              <w:rPr>
                <w:rFonts w:eastAsia="Arial"/>
                <w:b/>
              </w:rPr>
              <w:t xml:space="preserve">Cancel </w:t>
            </w:r>
            <w:r w:rsidRPr="005B17D3">
              <w:rPr>
                <w:rFonts w:eastAsia="Arial"/>
              </w:rPr>
              <w:t>on the delete dialog message</w:t>
            </w:r>
          </w:p>
          <w:p w14:paraId="2DCD140B" w14:textId="182B2B55" w:rsidR="008D4342" w:rsidRPr="005B17D3" w:rsidRDefault="008D4342" w:rsidP="00EF3896">
            <w:pPr>
              <w:pStyle w:val="BodyTextBullet1"/>
            </w:pPr>
          </w:p>
        </w:tc>
        <w:tc>
          <w:tcPr>
            <w:tcW w:w="4675" w:type="dxa"/>
            <w:vAlign w:val="center"/>
          </w:tcPr>
          <w:p w14:paraId="40F1F368" w14:textId="2FF4D9E9" w:rsidR="008D4342" w:rsidRPr="005B17D3" w:rsidRDefault="008D4342" w:rsidP="00EF3896">
            <w:pPr>
              <w:pStyle w:val="BodyTextBullet1"/>
            </w:pPr>
            <w:r w:rsidRPr="005B17D3">
              <w:rPr>
                <w:rFonts w:eastAsia="Arial"/>
              </w:rPr>
              <w:t>The Enrollment System displays the existing emergency contact and NoK information and does not capture it the deletion on the View Historical Associates screen.</w:t>
            </w:r>
          </w:p>
        </w:tc>
      </w:tr>
    </w:tbl>
    <w:p w14:paraId="69CDD32C" w14:textId="77777777" w:rsidR="008D4342" w:rsidRPr="005B17D3" w:rsidRDefault="008D4342" w:rsidP="00EF3896">
      <w:pPr>
        <w:pStyle w:val="BodyTextBullet1"/>
        <w:rPr>
          <w:rFonts w:eastAsia="Arial"/>
        </w:rPr>
      </w:pPr>
    </w:p>
    <w:p w14:paraId="02E463A2" w14:textId="639D70F0" w:rsidR="00E27F88" w:rsidRPr="005B17D3" w:rsidRDefault="00E27F88" w:rsidP="00EF3896">
      <w:pPr>
        <w:pStyle w:val="BodyTextBullet1"/>
      </w:pPr>
      <w:r w:rsidRPr="005B17D3">
        <w:rPr>
          <w:rFonts w:eastAsia="Arial"/>
        </w:rPr>
        <w:t xml:space="preserve">On the </w:t>
      </w:r>
      <w:r w:rsidRPr="005B17D3">
        <w:rPr>
          <w:rFonts w:eastAsia="Arial"/>
          <w:b/>
        </w:rPr>
        <w:t>Demographics</w:t>
      </w:r>
      <w:r w:rsidRPr="005B17D3">
        <w:t xml:space="preserve"> </w:t>
      </w:r>
      <w:r w:rsidRPr="005B17D3">
        <w:rPr>
          <w:rFonts w:ascii="Calibri" w:eastAsia="Arial" w:hAnsi="Calibri" w:cs="Calibri"/>
        </w:rPr>
        <w:t>→</w:t>
      </w:r>
      <w:r w:rsidRPr="005B17D3">
        <w:t xml:space="preserve"> </w:t>
      </w:r>
      <w:r w:rsidRPr="005B17D3">
        <w:rPr>
          <w:rFonts w:eastAsia="Arial"/>
          <w:b/>
        </w:rPr>
        <w:t>Update Associate</w:t>
      </w:r>
      <w:r w:rsidRPr="005B17D3">
        <w:rPr>
          <w:rFonts w:eastAsia="Arial"/>
        </w:rPr>
        <w:t xml:space="preserve"> screen, a </w:t>
      </w:r>
      <w:r w:rsidRPr="005B17D3">
        <w:rPr>
          <w:rFonts w:eastAsia="Arial"/>
          <w:b/>
        </w:rPr>
        <w:t>Delete</w:t>
      </w:r>
      <w:r w:rsidRPr="005B17D3">
        <w:rPr>
          <w:rFonts w:eastAsia="Arial"/>
        </w:rPr>
        <w:t xml:space="preserve"> button displays. When the user clicks the </w:t>
      </w:r>
      <w:r w:rsidRPr="005B17D3">
        <w:rPr>
          <w:rFonts w:eastAsia="Arial"/>
          <w:b/>
          <w:bCs/>
        </w:rPr>
        <w:t>Delete</w:t>
      </w:r>
      <w:r w:rsidRPr="005B17D3">
        <w:rPr>
          <w:rFonts w:eastAsia="Arial"/>
        </w:rPr>
        <w:t xml:space="preserve"> button, a delete</w:t>
      </w:r>
      <w:r w:rsidR="00FB4DF5" w:rsidRPr="005B17D3">
        <w:rPr>
          <w:rFonts w:eastAsia="Arial"/>
        </w:rPr>
        <w:t>d</w:t>
      </w:r>
      <w:r w:rsidRPr="005B17D3">
        <w:rPr>
          <w:rFonts w:eastAsia="Arial"/>
        </w:rPr>
        <w:t xml:space="preserve"> dialog message appears.</w:t>
      </w:r>
    </w:p>
    <w:p w14:paraId="0ECEE185" w14:textId="77777777" w:rsidR="00E27F88" w:rsidRPr="005B17D3" w:rsidRDefault="00E27F88" w:rsidP="00EF3896">
      <w:pPr>
        <w:pStyle w:val="BodyTextBullet1"/>
      </w:pPr>
      <w:r w:rsidRPr="005B17D3">
        <w:rPr>
          <w:rFonts w:eastAsia="Arial"/>
          <w:b/>
          <w:bCs/>
        </w:rPr>
        <w:t>Note:</w:t>
      </w:r>
      <w:r w:rsidRPr="005B17D3">
        <w:rPr>
          <w:rFonts w:eastAsia="Arial"/>
        </w:rPr>
        <w:t xml:space="preserve"> O</w:t>
      </w:r>
      <w:r w:rsidRPr="005B17D3">
        <w:t xml:space="preserve">nly users who have the “Delete Associate” capability can see the </w:t>
      </w:r>
      <w:r w:rsidRPr="005B17D3">
        <w:rPr>
          <w:b/>
        </w:rPr>
        <w:t>Delete</w:t>
      </w:r>
      <w:r w:rsidRPr="005B17D3">
        <w:t xml:space="preserve"> button on the </w:t>
      </w:r>
      <w:r w:rsidRPr="005B17D3">
        <w:rPr>
          <w:b/>
        </w:rPr>
        <w:t>Demographics</w:t>
      </w:r>
      <w:r w:rsidRPr="005B17D3">
        <w:t xml:space="preserve"> </w:t>
      </w:r>
      <w:r w:rsidRPr="005B17D3">
        <w:rPr>
          <w:rFonts w:ascii="Calibri" w:eastAsia="Arial" w:hAnsi="Calibri" w:cs="Calibri"/>
        </w:rPr>
        <w:t>→</w:t>
      </w:r>
      <w:r w:rsidRPr="005B17D3">
        <w:t xml:space="preserve"> </w:t>
      </w:r>
      <w:r w:rsidRPr="005B17D3">
        <w:rPr>
          <w:b/>
        </w:rPr>
        <w:t>Update Associate</w:t>
      </w:r>
      <w:r w:rsidRPr="005B17D3">
        <w:t> screen.</w:t>
      </w:r>
    </w:p>
    <w:p w14:paraId="31AE707B" w14:textId="77777777" w:rsidR="00E27F88" w:rsidRPr="005B17D3" w:rsidRDefault="00E27F88" w:rsidP="00EF3896">
      <w:pPr>
        <w:spacing w:before="100" w:beforeAutospacing="1" w:after="100" w:afterAutospacing="1"/>
      </w:pPr>
      <w:r w:rsidRPr="005B17D3">
        <w:t> </w:t>
      </w:r>
    </w:p>
    <w:p w14:paraId="56D86201" w14:textId="77777777" w:rsidR="008D4342" w:rsidRPr="005B17D3" w:rsidRDefault="00E27F88" w:rsidP="00EF3896">
      <w:pPr>
        <w:keepNext/>
        <w:spacing w:before="100" w:beforeAutospacing="1" w:after="100" w:afterAutospacing="1"/>
        <w:jc w:val="center"/>
      </w:pPr>
      <w:r w:rsidRPr="005B17D3">
        <w:rPr>
          <w:rFonts w:eastAsia="Arial"/>
          <w:noProof/>
        </w:rPr>
        <w:drawing>
          <wp:inline distT="0" distB="0" distL="0" distR="0" wp14:anchorId="2EBFC4DC" wp14:editId="0DEFF2CF">
            <wp:extent cx="3219450" cy="1476375"/>
            <wp:effectExtent l="0" t="0" r="0" b="9525"/>
            <wp:docPr id="1461" name="Picture 1461" descr="Update Associate dialog message asking the user if they want to delete the updated associ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Update Associate dialog message asking the user if they want to delete the updated associate."/>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3219450" cy="1476375"/>
                    </a:xfrm>
                    <a:prstGeom prst="rect">
                      <a:avLst/>
                    </a:prstGeom>
                    <a:noFill/>
                    <a:ln>
                      <a:noFill/>
                    </a:ln>
                  </pic:spPr>
                </pic:pic>
              </a:graphicData>
            </a:graphic>
          </wp:inline>
        </w:drawing>
      </w:r>
    </w:p>
    <w:p w14:paraId="0C1DDBE7" w14:textId="7A00682F" w:rsidR="00E27F88" w:rsidRPr="005B17D3" w:rsidRDefault="008D4342" w:rsidP="00EF3896">
      <w:pPr>
        <w:pStyle w:val="Caption"/>
        <w:rPr>
          <w:rFonts w:eastAsia="Arial"/>
        </w:rPr>
      </w:pPr>
      <w:bookmarkStart w:id="1237" w:name="_Toc31622462"/>
      <w:r w:rsidRPr="005B17D3">
        <w:t xml:space="preserve">Figure </w:t>
      </w:r>
      <w:r w:rsidR="005B17D3" w:rsidRPr="005B17D3">
        <w:fldChar w:fldCharType="begin"/>
      </w:r>
      <w:r w:rsidR="005B17D3" w:rsidRPr="005B17D3">
        <w:instrText xml:space="preserve"> SEQ Figure \* ARABIC </w:instrText>
      </w:r>
      <w:r w:rsidR="005B17D3" w:rsidRPr="005B17D3">
        <w:fldChar w:fldCharType="separate"/>
      </w:r>
      <w:r w:rsidR="008C0D2B" w:rsidRPr="005B17D3">
        <w:rPr>
          <w:noProof/>
        </w:rPr>
        <w:t>105</w:t>
      </w:r>
      <w:r w:rsidR="005B17D3" w:rsidRPr="005B17D3">
        <w:rPr>
          <w:noProof/>
        </w:rPr>
        <w:fldChar w:fldCharType="end"/>
      </w:r>
      <w:r w:rsidRPr="005B17D3">
        <w:t>: Update Associate Delete dialog message</w:t>
      </w:r>
      <w:bookmarkEnd w:id="1237"/>
    </w:p>
    <w:p w14:paraId="7F618893" w14:textId="4440FF02" w:rsidR="00884108" w:rsidRPr="005B17D3" w:rsidRDefault="00884108" w:rsidP="00EF3896">
      <w:pPr>
        <w:pStyle w:val="NormalWeb"/>
      </w:pPr>
    </w:p>
    <w:tbl>
      <w:tblPr>
        <w:tblStyle w:val="TableGrid"/>
        <w:tblW w:w="0" w:type="auto"/>
        <w:tblLook w:val="04A0" w:firstRow="1" w:lastRow="0" w:firstColumn="1" w:lastColumn="0" w:noHBand="0" w:noVBand="1"/>
      </w:tblPr>
      <w:tblGrid>
        <w:gridCol w:w="4675"/>
        <w:gridCol w:w="4675"/>
      </w:tblGrid>
      <w:tr w:rsidR="008D4342" w:rsidRPr="005B17D3" w14:paraId="17D6EDBD" w14:textId="77777777" w:rsidTr="002B5199">
        <w:trPr>
          <w:tblHeader/>
        </w:trPr>
        <w:tc>
          <w:tcPr>
            <w:tcW w:w="4675" w:type="dxa"/>
            <w:shd w:val="clear" w:color="auto" w:fill="D9E2F3" w:themeFill="accent1" w:themeFillTint="33"/>
          </w:tcPr>
          <w:p w14:paraId="35A4FF30" w14:textId="77777777" w:rsidR="008D4342" w:rsidRPr="005B17D3" w:rsidRDefault="008D4342" w:rsidP="00EF3896">
            <w:pPr>
              <w:pStyle w:val="body"/>
              <w:rPr>
                <w:rFonts w:ascii="Arial" w:hAnsi="Arial" w:cs="Arial"/>
                <w:b/>
                <w:sz w:val="22"/>
                <w:szCs w:val="22"/>
              </w:rPr>
            </w:pPr>
            <w:r w:rsidRPr="005B17D3">
              <w:rPr>
                <w:rFonts w:ascii="Arial" w:hAnsi="Arial" w:cs="Arial"/>
                <w:b/>
                <w:sz w:val="22"/>
                <w:szCs w:val="22"/>
              </w:rPr>
              <w:t>If</w:t>
            </w:r>
          </w:p>
        </w:tc>
        <w:tc>
          <w:tcPr>
            <w:tcW w:w="4675" w:type="dxa"/>
            <w:shd w:val="clear" w:color="auto" w:fill="D9E2F3" w:themeFill="accent1" w:themeFillTint="33"/>
          </w:tcPr>
          <w:p w14:paraId="15DE9A6C" w14:textId="77777777" w:rsidR="008D4342" w:rsidRPr="005B17D3" w:rsidRDefault="008D4342" w:rsidP="00EF3896">
            <w:pPr>
              <w:pStyle w:val="body"/>
              <w:rPr>
                <w:rFonts w:ascii="Arial" w:hAnsi="Arial" w:cs="Arial"/>
                <w:b/>
                <w:sz w:val="22"/>
                <w:szCs w:val="22"/>
              </w:rPr>
            </w:pPr>
            <w:r w:rsidRPr="005B17D3">
              <w:rPr>
                <w:rFonts w:ascii="Arial" w:hAnsi="Arial" w:cs="Arial"/>
                <w:b/>
                <w:sz w:val="22"/>
                <w:szCs w:val="22"/>
              </w:rPr>
              <w:t>Then</w:t>
            </w:r>
          </w:p>
        </w:tc>
      </w:tr>
      <w:tr w:rsidR="008D4342" w:rsidRPr="005B17D3" w14:paraId="2C42619C" w14:textId="77777777" w:rsidTr="002B5199">
        <w:tc>
          <w:tcPr>
            <w:tcW w:w="4675" w:type="dxa"/>
            <w:vAlign w:val="center"/>
          </w:tcPr>
          <w:p w14:paraId="2B6B3099" w14:textId="7FEB9A2C" w:rsidR="008D4342" w:rsidRPr="005B17D3" w:rsidRDefault="008D4342" w:rsidP="00EF3896">
            <w:pPr>
              <w:pStyle w:val="BodyTextBullet1"/>
            </w:pPr>
            <w:r w:rsidRPr="005B17D3">
              <w:rPr>
                <w:rFonts w:eastAsia="Arial"/>
              </w:rPr>
              <w:t xml:space="preserve">The user clicks </w:t>
            </w:r>
            <w:r w:rsidRPr="005B17D3">
              <w:rPr>
                <w:rFonts w:eastAsia="Arial"/>
                <w:b/>
              </w:rPr>
              <w:t>OK</w:t>
            </w:r>
            <w:r w:rsidRPr="005B17D3">
              <w:rPr>
                <w:rFonts w:eastAsia="Arial"/>
              </w:rPr>
              <w:t xml:space="preserve"> on the delete dialog message</w:t>
            </w:r>
          </w:p>
        </w:tc>
        <w:tc>
          <w:tcPr>
            <w:tcW w:w="4675" w:type="dxa"/>
            <w:vAlign w:val="center"/>
          </w:tcPr>
          <w:p w14:paraId="0C867788" w14:textId="77777777" w:rsidR="008D4342" w:rsidRPr="005B17D3" w:rsidRDefault="008D4342" w:rsidP="00EF3896">
            <w:pPr>
              <w:pStyle w:val="NormalWeb"/>
            </w:pPr>
            <w:r w:rsidRPr="005B17D3">
              <w:t>The Enrollment System performs the following:</w:t>
            </w:r>
          </w:p>
          <w:p w14:paraId="1DA46577" w14:textId="77777777" w:rsidR="008D4342" w:rsidRPr="005B17D3" w:rsidRDefault="008D4342" w:rsidP="001470FA">
            <w:pPr>
              <w:pStyle w:val="NormalWeb"/>
              <w:keepLines w:val="0"/>
              <w:numPr>
                <w:ilvl w:val="0"/>
                <w:numId w:val="430"/>
              </w:numPr>
              <w:tabs>
                <w:tab w:val="clear" w:pos="720"/>
                <w:tab w:val="num" w:pos="1440"/>
              </w:tabs>
              <w:spacing w:before="120" w:after="120"/>
            </w:pPr>
            <w:r w:rsidRPr="005B17D3">
              <w:rPr>
                <w:rFonts w:eastAsia="Arial"/>
              </w:rPr>
              <w:t>Records the current date time to the “Last Updated Date” field </w:t>
            </w:r>
          </w:p>
          <w:p w14:paraId="46D53D87" w14:textId="77777777" w:rsidR="008D4342" w:rsidRPr="005B17D3" w:rsidRDefault="008D4342" w:rsidP="001470FA">
            <w:pPr>
              <w:pStyle w:val="NormalWeb"/>
              <w:keepLines w:val="0"/>
              <w:numPr>
                <w:ilvl w:val="0"/>
                <w:numId w:val="430"/>
              </w:numPr>
              <w:tabs>
                <w:tab w:val="clear" w:pos="720"/>
                <w:tab w:val="num" w:pos="1440"/>
              </w:tabs>
              <w:spacing w:before="120" w:after="120"/>
            </w:pPr>
            <w:r w:rsidRPr="005B17D3">
              <w:t>Records the user’s ID to the “Last Updated By” field</w:t>
            </w:r>
          </w:p>
          <w:p w14:paraId="7293D43F" w14:textId="577CE26C" w:rsidR="008D4342" w:rsidRPr="005B17D3" w:rsidRDefault="008D4342" w:rsidP="00EF3896">
            <w:pPr>
              <w:pStyle w:val="BodyTextBullet1"/>
            </w:pPr>
            <w:r w:rsidRPr="005B17D3">
              <w:t>When an Enrollment System user deletes existing emergency contact or NoK information for a Veteran and saves the deletion, the Enrollment System no longer displays the delete</w:t>
            </w:r>
            <w:r w:rsidR="00FA0EDB" w:rsidRPr="005B17D3">
              <w:t>d</w:t>
            </w:r>
            <w:r w:rsidRPr="005B17D3">
              <w:t xml:space="preserve"> emergency contact or NoK information and captures this deleted information so users, with the appropriate permissions, can view the deleted emergency contact and NoK information on the </w:t>
            </w:r>
            <w:r w:rsidRPr="005B17D3">
              <w:rPr>
                <w:b/>
              </w:rPr>
              <w:t>View Historical Associates</w:t>
            </w:r>
            <w:r w:rsidRPr="005B17D3">
              <w:t xml:space="preserve"> screen. </w:t>
            </w:r>
          </w:p>
        </w:tc>
      </w:tr>
      <w:tr w:rsidR="008D4342" w:rsidRPr="005B17D3" w14:paraId="1E03BBD1" w14:textId="77777777" w:rsidTr="002B5199">
        <w:trPr>
          <w:trHeight w:val="71"/>
        </w:trPr>
        <w:tc>
          <w:tcPr>
            <w:tcW w:w="4675" w:type="dxa"/>
            <w:vAlign w:val="center"/>
          </w:tcPr>
          <w:p w14:paraId="6DEB9569" w14:textId="77777777" w:rsidR="008D4342" w:rsidRPr="005B17D3" w:rsidRDefault="008D4342" w:rsidP="00EF3896">
            <w:pPr>
              <w:pStyle w:val="BodyTextBullet1"/>
            </w:pPr>
            <w:r w:rsidRPr="005B17D3">
              <w:rPr>
                <w:rFonts w:eastAsia="Arial"/>
              </w:rPr>
              <w:t xml:space="preserve">The user clicks </w:t>
            </w:r>
            <w:r w:rsidRPr="005B17D3">
              <w:rPr>
                <w:rFonts w:eastAsia="Arial"/>
                <w:b/>
              </w:rPr>
              <w:t xml:space="preserve">Cancel </w:t>
            </w:r>
            <w:r w:rsidRPr="005B17D3">
              <w:rPr>
                <w:rFonts w:eastAsia="Arial"/>
              </w:rPr>
              <w:t>on the delete dialog message</w:t>
            </w:r>
          </w:p>
          <w:p w14:paraId="761CCB3A" w14:textId="7FFA83B0" w:rsidR="008D4342" w:rsidRPr="005B17D3" w:rsidRDefault="008D4342" w:rsidP="00EF3896">
            <w:pPr>
              <w:pStyle w:val="BodyTextBullet1"/>
            </w:pPr>
          </w:p>
        </w:tc>
        <w:tc>
          <w:tcPr>
            <w:tcW w:w="4675" w:type="dxa"/>
            <w:vAlign w:val="center"/>
          </w:tcPr>
          <w:p w14:paraId="49AD7238" w14:textId="1D94E9CC" w:rsidR="008D4342" w:rsidRPr="005B17D3" w:rsidRDefault="008D4342" w:rsidP="00EF3896">
            <w:pPr>
              <w:pStyle w:val="BodyTextBullet1"/>
            </w:pPr>
            <w:r w:rsidRPr="005B17D3">
              <w:t xml:space="preserve">The Enrollment System displays the existing emergency contact and NoK information and does not capture </w:t>
            </w:r>
            <w:r w:rsidR="00FB4DF5" w:rsidRPr="005B17D3">
              <w:t>the data entered</w:t>
            </w:r>
            <w:r w:rsidRPr="005B17D3">
              <w:t xml:space="preserve"> on the </w:t>
            </w:r>
            <w:r w:rsidRPr="005B17D3">
              <w:rPr>
                <w:b/>
              </w:rPr>
              <w:t>View Historical Associates</w:t>
            </w:r>
            <w:r w:rsidRPr="005B17D3">
              <w:t xml:space="preserve"> screen.</w:t>
            </w:r>
          </w:p>
        </w:tc>
      </w:tr>
    </w:tbl>
    <w:p w14:paraId="0C83C18D" w14:textId="77777777" w:rsidR="008D4342" w:rsidRPr="005B17D3" w:rsidRDefault="008D4342" w:rsidP="00EF3896">
      <w:pPr>
        <w:pStyle w:val="NormalWeb"/>
      </w:pPr>
    </w:p>
    <w:p w14:paraId="62D6B61C" w14:textId="77777777" w:rsidR="00E27F88" w:rsidRPr="005B17D3" w:rsidRDefault="00E27F88" w:rsidP="00EF3896">
      <w:pPr>
        <w:pStyle w:val="Caption"/>
        <w:jc w:val="left"/>
        <w:rPr>
          <w:rStyle w:val="Strong"/>
          <w:b/>
        </w:rPr>
      </w:pPr>
      <w:r w:rsidRPr="005B17D3">
        <w:rPr>
          <w:rStyle w:val="Strong"/>
          <w:b/>
        </w:rPr>
        <w:t>Share Emergency Contact and Next of Kin (NoK) Information and Updates with VistA</w:t>
      </w:r>
    </w:p>
    <w:p w14:paraId="62154103" w14:textId="56E9287B" w:rsidR="00E27F88" w:rsidRPr="005B17D3" w:rsidRDefault="00547AF4" w:rsidP="00EF3896">
      <w:pPr>
        <w:pStyle w:val="BodyTextBullet1"/>
      </w:pPr>
      <w:bookmarkStart w:id="1238" w:name="_Hlk23245841"/>
      <w:r w:rsidRPr="005B17D3">
        <w:t xml:space="preserve">The Enrollment System shares the </w:t>
      </w:r>
      <w:r w:rsidR="006204FA" w:rsidRPr="005B17D3">
        <w:t>Veterans</w:t>
      </w:r>
      <w:r w:rsidRPr="005B17D3">
        <w:t xml:space="preserve"> added and edited emergency contact or next of kin (NoK) information, so that all</w:t>
      </w:r>
      <w:r w:rsidR="001E1F41" w:rsidRPr="005B17D3">
        <w:t xml:space="preserve"> correlated</w:t>
      </w:r>
      <w:r w:rsidRPr="005B17D3">
        <w:t xml:space="preserve"> VistA Registration, Eligibility and Enrollment sites can receive it.</w:t>
      </w:r>
      <w:r w:rsidR="007658A0" w:rsidRPr="005B17D3">
        <w:t xml:space="preserve"> Concurrently, if the Enrollment System receives associate information from another site, it is sent out to the other correlated sites.</w:t>
      </w:r>
      <w:bookmarkEnd w:id="1238"/>
      <w:r w:rsidR="007658A0" w:rsidRPr="005B17D3">
        <w:t xml:space="preserve"> </w:t>
      </w:r>
      <w:r w:rsidR="00E27F88" w:rsidRPr="005B17D3">
        <w:t xml:space="preserve">This includes any addition, edit or deletion of any emergency contact or associate field. When any addition, edit or deletion of contact or NoK information occurs, </w:t>
      </w:r>
      <w:r w:rsidR="00EA5A75" w:rsidRPr="005B17D3">
        <w:t>t</w:t>
      </w:r>
      <w:r w:rsidR="00E27F88" w:rsidRPr="005B17D3">
        <w:t>he Enrollment System trigger</w:t>
      </w:r>
      <w:r w:rsidR="00EA5A75" w:rsidRPr="005B17D3">
        <w:t>s</w:t>
      </w:r>
      <w:r w:rsidR="00E27F88" w:rsidRPr="005B17D3">
        <w:t xml:space="preserve"> a Z05 message to the </w:t>
      </w:r>
      <w:r w:rsidR="006204FA" w:rsidRPr="005B17D3">
        <w:t>Veterans</w:t>
      </w:r>
      <w:r w:rsidR="00E27F88" w:rsidRPr="005B17D3">
        <w:t xml:space="preserve"> correlated site(s). The Z05 message will contain HL7 segments, “ZCT” and “ZGD”, </w:t>
      </w:r>
      <w:r w:rsidR="00A74D2A" w:rsidRPr="005B17D3">
        <w:t>for each associate of file. If there is no data for an associate type, its related HL7 segment will be sent with blank data fields</w:t>
      </w:r>
      <w:r w:rsidR="00E27F88" w:rsidRPr="005B17D3">
        <w:t>. “ZCT” is for the contact information and “ZGD” is for the guardian information.</w:t>
      </w:r>
      <w:r w:rsidR="007658A0" w:rsidRPr="005B17D3">
        <w:t xml:space="preserve"> </w:t>
      </w:r>
    </w:p>
    <w:p w14:paraId="3445166E" w14:textId="77777777" w:rsidR="00E27F88" w:rsidRPr="005B17D3" w:rsidRDefault="00E27F88" w:rsidP="00EF3896">
      <w:pPr>
        <w:pStyle w:val="ScreenFieldDesc"/>
        <w:ind w:left="0"/>
      </w:pPr>
    </w:p>
    <w:p w14:paraId="500B2D95" w14:textId="77777777" w:rsidR="00B14964" w:rsidRPr="005B17D3" w:rsidRDefault="00B14964" w:rsidP="00EF3896">
      <w:pPr>
        <w:pStyle w:val="Heading3"/>
      </w:pPr>
      <w:bookmarkStart w:id="1239" w:name="_Toc31622282"/>
      <w:bookmarkStart w:id="1240" w:name="_Toc289864825"/>
      <w:bookmarkStart w:id="1241" w:name="_Toc394920833"/>
      <w:bookmarkStart w:id="1242" w:name="_Toc406571169"/>
      <w:bookmarkStart w:id="1243" w:name="_Toc478746599"/>
      <w:bookmarkStart w:id="1244" w:name="_Toc482888529"/>
      <w:r w:rsidRPr="005B17D3">
        <w:t>Addresses</w:t>
      </w:r>
      <w:bookmarkEnd w:id="1239"/>
    </w:p>
    <w:p w14:paraId="57E08086" w14:textId="5483D6CC" w:rsidR="00B14964" w:rsidRPr="005B17D3" w:rsidRDefault="00B14964" w:rsidP="00EF3896">
      <w:pPr>
        <w:pStyle w:val="BodyText"/>
      </w:pPr>
      <w:r w:rsidRPr="005B17D3">
        <w:t xml:space="preserve">Select the </w:t>
      </w:r>
      <w:r w:rsidRPr="005B17D3">
        <w:rPr>
          <w:b/>
        </w:rPr>
        <w:t>Demographics</w:t>
      </w:r>
      <w:r w:rsidRPr="005B17D3">
        <w:t xml:space="preserve"> tab and then the </w:t>
      </w:r>
      <w:r w:rsidRPr="005B17D3">
        <w:rPr>
          <w:b/>
        </w:rPr>
        <w:t>Addresses</w:t>
      </w:r>
      <w:r w:rsidRPr="005B17D3">
        <w:t xml:space="preserve"> subtab to add or update the </w:t>
      </w:r>
      <w:r w:rsidR="006204FA" w:rsidRPr="005B17D3">
        <w:t>Veterans</w:t>
      </w:r>
      <w:r w:rsidRPr="005B17D3">
        <w:t xml:space="preserve"> address. </w:t>
      </w:r>
      <w:r w:rsidRPr="005B17D3">
        <w:rPr>
          <w:b/>
        </w:rPr>
        <w:t>Addresses</w:t>
      </w:r>
      <w:r w:rsidRPr="005B17D3">
        <w:t xml:space="preserve"> provides the ability to view, update, and add address, phone number, and email address information for the current beneficiary. </w:t>
      </w:r>
    </w:p>
    <w:p w14:paraId="5AAF74E3" w14:textId="77777777" w:rsidR="00B14964" w:rsidRPr="005B17D3" w:rsidRDefault="00B14964" w:rsidP="00EF3896">
      <w:pPr>
        <w:pStyle w:val="ScreenField"/>
      </w:pPr>
    </w:p>
    <w:p w14:paraId="18240B00" w14:textId="77777777" w:rsidR="00B14964" w:rsidRPr="005B17D3" w:rsidRDefault="00B14964" w:rsidP="00EF3896">
      <w:pPr>
        <w:pStyle w:val="ScreenField"/>
      </w:pPr>
      <w:r w:rsidRPr="005B17D3">
        <w:t>Update Addresses</w:t>
      </w:r>
    </w:p>
    <w:p w14:paraId="39C6AD02" w14:textId="77777777" w:rsidR="00B14964" w:rsidRPr="005B17D3" w:rsidRDefault="00B14964" w:rsidP="00EF3896">
      <w:pPr>
        <w:pStyle w:val="ScreenFieldDesc"/>
      </w:pPr>
      <w:r w:rsidRPr="005B17D3">
        <w:t xml:space="preserve">Addresses can consist of </w:t>
      </w:r>
      <w:r w:rsidRPr="005B17D3">
        <w:rPr>
          <w:i/>
        </w:rPr>
        <w:t>Residential</w:t>
      </w:r>
      <w:r w:rsidRPr="005B17D3">
        <w:t xml:space="preserve">, </w:t>
      </w:r>
      <w:r w:rsidRPr="005B17D3">
        <w:rPr>
          <w:i/>
        </w:rPr>
        <w:t>Permanent</w:t>
      </w:r>
      <w:r w:rsidRPr="005B17D3">
        <w:t xml:space="preserve">, and </w:t>
      </w:r>
      <w:r w:rsidRPr="005B17D3">
        <w:rPr>
          <w:i/>
        </w:rPr>
        <w:t xml:space="preserve">Temporary </w:t>
      </w:r>
      <w:r w:rsidRPr="005B17D3">
        <w:t xml:space="preserve">addresses. Click the </w:t>
      </w:r>
      <w:r w:rsidRPr="005B17D3">
        <w:rPr>
          <w:b/>
        </w:rPr>
        <w:t>Residential Address</w:t>
      </w:r>
      <w:r w:rsidRPr="005B17D3">
        <w:t xml:space="preserve">, </w:t>
      </w:r>
      <w:r w:rsidRPr="005B17D3">
        <w:rPr>
          <w:b/>
        </w:rPr>
        <w:t>Permanent Mailing Address</w:t>
      </w:r>
      <w:r w:rsidRPr="005B17D3">
        <w:t xml:space="preserve">, or </w:t>
      </w:r>
      <w:r w:rsidRPr="005B17D3">
        <w:rPr>
          <w:b/>
        </w:rPr>
        <w:t>Temporary Mailing Address</w:t>
      </w:r>
      <w:r w:rsidRPr="005B17D3">
        <w:t xml:space="preserve"> to display the </w:t>
      </w:r>
      <w:r w:rsidRPr="005B17D3">
        <w:rPr>
          <w:b/>
        </w:rPr>
        <w:t>Add/Edit Address</w:t>
      </w:r>
      <w:r w:rsidRPr="005B17D3">
        <w:t xml:space="preserve"> screen for the selected address. Alternatively, click the ADD/EDIT ADDRESS button to display the </w:t>
      </w:r>
      <w:r w:rsidRPr="005B17D3">
        <w:rPr>
          <w:b/>
        </w:rPr>
        <w:t>Add/Edit Address</w:t>
      </w:r>
      <w:r w:rsidRPr="005B17D3">
        <w:t xml:space="preserve"> screen where you can select the type of address to update or add. If the information already exists, the fields are populated appropriately. </w:t>
      </w:r>
    </w:p>
    <w:p w14:paraId="15E7ED70" w14:textId="77777777" w:rsidR="00B14964" w:rsidRPr="005B17D3" w:rsidRDefault="00B14964" w:rsidP="00EF3896">
      <w:pPr>
        <w:pStyle w:val="ScreenField"/>
      </w:pPr>
    </w:p>
    <w:p w14:paraId="7D8C8EA4" w14:textId="77777777" w:rsidR="00B14964" w:rsidRPr="005B17D3" w:rsidRDefault="00B14964" w:rsidP="00EF3896">
      <w:pPr>
        <w:pStyle w:val="ScreenField"/>
      </w:pPr>
      <w:r w:rsidRPr="005B17D3">
        <w:t>Residential Address</w:t>
      </w:r>
    </w:p>
    <w:p w14:paraId="1449292F" w14:textId="45126FB1" w:rsidR="00B14964" w:rsidRPr="005B17D3" w:rsidRDefault="00B14964" w:rsidP="00EF3896">
      <w:pPr>
        <w:pStyle w:val="ScreenFieldDesc"/>
        <w:rPr>
          <w:szCs w:val="24"/>
        </w:rPr>
      </w:pPr>
      <w:r w:rsidRPr="005B17D3">
        <w:t>The Residential Address can be the same or different from the Permanent or Temporary mailing addresses. The Residential Address is where the Veteran/beneficiary resides and is a physical location different from a P.O. Box</w:t>
      </w:r>
      <w:r w:rsidRPr="005B17D3">
        <w:rPr>
          <w:rFonts w:ascii="Calibri" w:hAnsi="Calibri"/>
          <w:sz w:val="22"/>
          <w:szCs w:val="22"/>
        </w:rPr>
        <w:t xml:space="preserve"> </w:t>
      </w:r>
      <w:r w:rsidRPr="005B17D3">
        <w:t xml:space="preserve">or General Delivery. The Residential Address is used for determining </w:t>
      </w:r>
      <w:r w:rsidR="006204FA" w:rsidRPr="005B17D3">
        <w:t>Veterans</w:t>
      </w:r>
      <w:r w:rsidRPr="005B17D3">
        <w:t xml:space="preserve"> eligibility for some benefits (i.e., Community Care). </w:t>
      </w:r>
    </w:p>
    <w:p w14:paraId="55BDB070" w14:textId="77777777" w:rsidR="00B14964" w:rsidRPr="005B17D3" w:rsidRDefault="00B14964" w:rsidP="00EF3896">
      <w:pPr>
        <w:pStyle w:val="ScreenFieldDesc"/>
      </w:pPr>
      <w:r w:rsidRPr="005B17D3">
        <w:t xml:space="preserve">Residential Addresses will be marked for geocoding when updated or added. Residential Address appears under the </w:t>
      </w:r>
      <w:r w:rsidRPr="005B17D3">
        <w:rPr>
          <w:b/>
        </w:rPr>
        <w:t>Demographics</w:t>
      </w:r>
      <w:r w:rsidRPr="005B17D3">
        <w:t xml:space="preserve"> tab</w:t>
      </w:r>
      <w:r w:rsidRPr="005B17D3">
        <w:rPr>
          <w:b/>
        </w:rPr>
        <w:t>, Overview</w:t>
      </w:r>
      <w:r w:rsidRPr="005B17D3">
        <w:t xml:space="preserve"> sub-tab, but not on the </w:t>
      </w:r>
      <w:r w:rsidRPr="005B17D3">
        <w:rPr>
          <w:b/>
        </w:rPr>
        <w:t xml:space="preserve">Overview </w:t>
      </w:r>
      <w:r w:rsidRPr="005B17D3">
        <w:t xml:space="preserve">screen under the </w:t>
      </w:r>
      <w:r w:rsidRPr="005B17D3">
        <w:rPr>
          <w:b/>
        </w:rPr>
        <w:t xml:space="preserve">Overview </w:t>
      </w:r>
      <w:r w:rsidRPr="005B17D3">
        <w:t xml:space="preserve">tab. </w:t>
      </w:r>
    </w:p>
    <w:p w14:paraId="692693A6" w14:textId="77777777" w:rsidR="00B14964" w:rsidRPr="005B17D3" w:rsidRDefault="00B14964" w:rsidP="00EF3896">
      <w:pPr>
        <w:pStyle w:val="ScreenField"/>
      </w:pPr>
    </w:p>
    <w:p w14:paraId="07FB34C7" w14:textId="7A652E3A" w:rsidR="00B14964" w:rsidRPr="005B17D3" w:rsidRDefault="00B14964" w:rsidP="00EF3896">
      <w:pPr>
        <w:pStyle w:val="BodyTextBullet1"/>
        <w:ind w:left="360"/>
        <w:rPr>
          <w:noProof/>
        </w:rPr>
      </w:pPr>
      <w:r w:rsidRPr="005B17D3">
        <w:rPr>
          <w:noProof/>
        </w:rPr>
        <w:t xml:space="preserve">When the </w:t>
      </w:r>
      <w:r w:rsidR="006204FA" w:rsidRPr="005B17D3">
        <w:rPr>
          <w:noProof/>
        </w:rPr>
        <w:t>Veterans</w:t>
      </w:r>
      <w:r w:rsidRPr="005B17D3">
        <w:rPr>
          <w:noProof/>
        </w:rPr>
        <w:t xml:space="preserve"> residential address changes, new mileage eligibility criteria is calculated.</w:t>
      </w:r>
    </w:p>
    <w:p w14:paraId="4B24783B" w14:textId="77777777" w:rsidR="00B14964" w:rsidRPr="005B17D3" w:rsidRDefault="00B14964" w:rsidP="00EF3896">
      <w:pPr>
        <w:pStyle w:val="BodyTextBullet1"/>
        <w:ind w:left="360"/>
        <w:rPr>
          <w:noProof/>
        </w:rPr>
      </w:pPr>
      <w:r w:rsidRPr="005B17D3">
        <w:rPr>
          <w:noProof/>
        </w:rPr>
        <w:t xml:space="preserve">The </w:t>
      </w:r>
      <w:r w:rsidRPr="005B17D3">
        <w:rPr>
          <w:b/>
          <w:noProof/>
        </w:rPr>
        <w:t>Residential Address</w:t>
      </w:r>
      <w:r w:rsidRPr="005B17D3">
        <w:rPr>
          <w:noProof/>
        </w:rPr>
        <w:t xml:space="preserve"> screen consists of the following fields:</w:t>
      </w:r>
    </w:p>
    <w:p w14:paraId="51254347" w14:textId="77777777" w:rsidR="00B14964" w:rsidRPr="005B17D3" w:rsidRDefault="00B14964" w:rsidP="001470FA">
      <w:pPr>
        <w:pStyle w:val="BodyTextBullet1"/>
        <w:numPr>
          <w:ilvl w:val="0"/>
          <w:numId w:val="404"/>
        </w:numPr>
        <w:rPr>
          <w:noProof/>
        </w:rPr>
      </w:pPr>
      <w:r w:rsidRPr="005B17D3">
        <w:rPr>
          <w:rFonts w:eastAsia="Arial"/>
          <w:noProof/>
        </w:rPr>
        <w:t>Country</w:t>
      </w:r>
    </w:p>
    <w:p w14:paraId="1D92DE73" w14:textId="77777777" w:rsidR="00B14964" w:rsidRPr="005B17D3" w:rsidRDefault="00B14964" w:rsidP="001470FA">
      <w:pPr>
        <w:pStyle w:val="BodyTextBullet1"/>
        <w:numPr>
          <w:ilvl w:val="0"/>
          <w:numId w:val="404"/>
        </w:numPr>
        <w:rPr>
          <w:noProof/>
        </w:rPr>
      </w:pPr>
      <w:r w:rsidRPr="005B17D3">
        <w:rPr>
          <w:rFonts w:eastAsia="Arial"/>
          <w:noProof/>
        </w:rPr>
        <w:t>Address Line 1</w:t>
      </w:r>
    </w:p>
    <w:p w14:paraId="266CAB95" w14:textId="77777777" w:rsidR="00B14964" w:rsidRPr="005B17D3" w:rsidRDefault="00B14964" w:rsidP="001470FA">
      <w:pPr>
        <w:pStyle w:val="BodyTextBullet1"/>
        <w:numPr>
          <w:ilvl w:val="0"/>
          <w:numId w:val="404"/>
        </w:numPr>
        <w:rPr>
          <w:noProof/>
        </w:rPr>
      </w:pPr>
      <w:r w:rsidRPr="005B17D3">
        <w:rPr>
          <w:rFonts w:eastAsia="Arial"/>
          <w:noProof/>
        </w:rPr>
        <w:t>Address Line 2</w:t>
      </w:r>
    </w:p>
    <w:p w14:paraId="31FF49BF" w14:textId="77777777" w:rsidR="00B14964" w:rsidRPr="005B17D3" w:rsidRDefault="00B14964" w:rsidP="001470FA">
      <w:pPr>
        <w:pStyle w:val="BodyTextBullet1"/>
        <w:numPr>
          <w:ilvl w:val="0"/>
          <w:numId w:val="404"/>
        </w:numPr>
        <w:rPr>
          <w:noProof/>
        </w:rPr>
      </w:pPr>
      <w:r w:rsidRPr="005B17D3">
        <w:rPr>
          <w:rFonts w:eastAsia="Arial"/>
          <w:noProof/>
        </w:rPr>
        <w:t>Address Line 3</w:t>
      </w:r>
    </w:p>
    <w:p w14:paraId="29BCFD54" w14:textId="77777777" w:rsidR="00B14964" w:rsidRPr="005B17D3" w:rsidRDefault="00B14964" w:rsidP="001470FA">
      <w:pPr>
        <w:pStyle w:val="BodyTextBullet1"/>
        <w:numPr>
          <w:ilvl w:val="0"/>
          <w:numId w:val="404"/>
        </w:numPr>
        <w:rPr>
          <w:noProof/>
        </w:rPr>
      </w:pPr>
      <w:r w:rsidRPr="005B17D3">
        <w:rPr>
          <w:rFonts w:eastAsia="Arial"/>
          <w:noProof/>
        </w:rPr>
        <w:t>Zip Code</w:t>
      </w:r>
    </w:p>
    <w:p w14:paraId="524F4A4B" w14:textId="77777777" w:rsidR="00B14964" w:rsidRPr="005B17D3" w:rsidRDefault="00B14964" w:rsidP="001470FA">
      <w:pPr>
        <w:pStyle w:val="BodyTextBullet1"/>
        <w:numPr>
          <w:ilvl w:val="0"/>
          <w:numId w:val="404"/>
        </w:numPr>
        <w:rPr>
          <w:noProof/>
        </w:rPr>
      </w:pPr>
      <w:r w:rsidRPr="005B17D3">
        <w:rPr>
          <w:rFonts w:eastAsia="Arial"/>
          <w:noProof/>
        </w:rPr>
        <w:t>Zip Code (4 Digit Extension)</w:t>
      </w:r>
    </w:p>
    <w:p w14:paraId="46E203BA" w14:textId="77777777" w:rsidR="00B14964" w:rsidRPr="005B17D3" w:rsidRDefault="00B14964" w:rsidP="001470FA">
      <w:pPr>
        <w:pStyle w:val="BodyTextBullet1"/>
        <w:numPr>
          <w:ilvl w:val="0"/>
          <w:numId w:val="404"/>
        </w:numPr>
        <w:rPr>
          <w:noProof/>
        </w:rPr>
      </w:pPr>
      <w:r w:rsidRPr="005B17D3">
        <w:rPr>
          <w:rFonts w:eastAsia="Arial"/>
          <w:noProof/>
        </w:rPr>
        <w:t>City</w:t>
      </w:r>
    </w:p>
    <w:p w14:paraId="67B5C04C" w14:textId="77777777" w:rsidR="00B14964" w:rsidRPr="005B17D3" w:rsidRDefault="00B14964" w:rsidP="001470FA">
      <w:pPr>
        <w:pStyle w:val="BodyTextBullet1"/>
        <w:numPr>
          <w:ilvl w:val="0"/>
          <w:numId w:val="404"/>
        </w:numPr>
        <w:rPr>
          <w:noProof/>
        </w:rPr>
      </w:pPr>
      <w:r w:rsidRPr="005B17D3">
        <w:rPr>
          <w:rFonts w:eastAsia="Arial"/>
          <w:noProof/>
        </w:rPr>
        <w:t>State</w:t>
      </w:r>
    </w:p>
    <w:p w14:paraId="429F199F" w14:textId="77777777" w:rsidR="00B14964" w:rsidRPr="005B17D3" w:rsidRDefault="00B14964" w:rsidP="001470FA">
      <w:pPr>
        <w:pStyle w:val="BodyTextBullet1"/>
        <w:numPr>
          <w:ilvl w:val="0"/>
          <w:numId w:val="404"/>
        </w:numPr>
        <w:rPr>
          <w:noProof/>
        </w:rPr>
      </w:pPr>
      <w:r w:rsidRPr="005B17D3">
        <w:rPr>
          <w:rFonts w:eastAsia="Arial"/>
          <w:noProof/>
        </w:rPr>
        <w:t>County</w:t>
      </w:r>
    </w:p>
    <w:p w14:paraId="6CA6C5D2" w14:textId="77777777" w:rsidR="00B14964" w:rsidRPr="005B17D3" w:rsidRDefault="00B14964" w:rsidP="001470FA">
      <w:pPr>
        <w:pStyle w:val="BodyTextBullet1"/>
        <w:numPr>
          <w:ilvl w:val="0"/>
          <w:numId w:val="404"/>
        </w:numPr>
        <w:rPr>
          <w:noProof/>
        </w:rPr>
      </w:pPr>
      <w:r w:rsidRPr="005B17D3">
        <w:rPr>
          <w:rFonts w:eastAsia="Arial"/>
          <w:noProof/>
        </w:rPr>
        <w:t>Postal Code </w:t>
      </w:r>
    </w:p>
    <w:p w14:paraId="54FFFA0E" w14:textId="77777777" w:rsidR="00B14964" w:rsidRPr="005B17D3" w:rsidRDefault="00B14964" w:rsidP="001470FA">
      <w:pPr>
        <w:pStyle w:val="BodyTextBullet1"/>
        <w:numPr>
          <w:ilvl w:val="0"/>
          <w:numId w:val="404"/>
        </w:numPr>
        <w:rPr>
          <w:noProof/>
        </w:rPr>
      </w:pPr>
      <w:r w:rsidRPr="005B17D3">
        <w:rPr>
          <w:rFonts w:eastAsia="Arial"/>
          <w:noProof/>
        </w:rPr>
        <w:t>Country </w:t>
      </w:r>
    </w:p>
    <w:p w14:paraId="7B28D328" w14:textId="77777777" w:rsidR="00B14964" w:rsidRPr="005B17D3" w:rsidRDefault="00B14964" w:rsidP="001470FA">
      <w:pPr>
        <w:pStyle w:val="BodyTextBullet1"/>
        <w:numPr>
          <w:ilvl w:val="0"/>
          <w:numId w:val="404"/>
        </w:numPr>
        <w:rPr>
          <w:noProof/>
        </w:rPr>
      </w:pPr>
      <w:r w:rsidRPr="005B17D3">
        <w:rPr>
          <w:rFonts w:eastAsia="Arial"/>
          <w:noProof/>
        </w:rPr>
        <w:t>Province </w:t>
      </w:r>
    </w:p>
    <w:p w14:paraId="6839B132" w14:textId="77777777" w:rsidR="00B14964" w:rsidRPr="005B17D3" w:rsidRDefault="00B14964" w:rsidP="001470FA">
      <w:pPr>
        <w:pStyle w:val="BodyTextBullet1"/>
        <w:numPr>
          <w:ilvl w:val="0"/>
          <w:numId w:val="404"/>
        </w:numPr>
        <w:rPr>
          <w:noProof/>
        </w:rPr>
      </w:pPr>
      <w:r w:rsidRPr="005B17D3">
        <w:rPr>
          <w:rFonts w:eastAsia="Arial"/>
          <w:noProof/>
        </w:rPr>
        <w:t>Source of Change</w:t>
      </w:r>
    </w:p>
    <w:p w14:paraId="084FBB30" w14:textId="77777777" w:rsidR="00B14964" w:rsidRPr="005B17D3" w:rsidRDefault="00B14964" w:rsidP="001470FA">
      <w:pPr>
        <w:pStyle w:val="BodyTextBullet1"/>
        <w:numPr>
          <w:ilvl w:val="0"/>
          <w:numId w:val="404"/>
        </w:numPr>
        <w:rPr>
          <w:noProof/>
        </w:rPr>
      </w:pPr>
      <w:r w:rsidRPr="005B17D3">
        <w:rPr>
          <w:rFonts w:eastAsia="Arial"/>
          <w:noProof/>
        </w:rPr>
        <w:t>Site of Change</w:t>
      </w:r>
    </w:p>
    <w:p w14:paraId="75CCC2C0" w14:textId="77777777" w:rsidR="00B14964" w:rsidRPr="005B17D3" w:rsidRDefault="00B14964" w:rsidP="001470FA">
      <w:pPr>
        <w:pStyle w:val="BodyTextBullet1"/>
        <w:numPr>
          <w:ilvl w:val="0"/>
          <w:numId w:val="404"/>
        </w:numPr>
        <w:rPr>
          <w:noProof/>
        </w:rPr>
      </w:pPr>
      <w:r w:rsidRPr="005B17D3">
        <w:rPr>
          <w:rFonts w:eastAsia="Arial"/>
          <w:noProof/>
        </w:rPr>
        <w:t>Last Update (System Generated, view only)</w:t>
      </w:r>
    </w:p>
    <w:p w14:paraId="4B58474B" w14:textId="77777777" w:rsidR="00B14964" w:rsidRPr="005B17D3" w:rsidRDefault="00B14964" w:rsidP="00EF3896">
      <w:pPr>
        <w:spacing w:before="120" w:after="120"/>
        <w:rPr>
          <w:rFonts w:ascii="Arial" w:hAnsi="Arial" w:cs="Arial"/>
          <w:noProof/>
          <w:sz w:val="22"/>
          <w:szCs w:val="20"/>
        </w:rPr>
      </w:pPr>
    </w:p>
    <w:p w14:paraId="14B3F8B7" w14:textId="77777777" w:rsidR="00B14964" w:rsidRPr="005B17D3" w:rsidRDefault="00B14964" w:rsidP="00EF3896">
      <w:pPr>
        <w:pStyle w:val="BodyTextBullet1"/>
        <w:rPr>
          <w:noProof/>
        </w:rPr>
      </w:pPr>
      <w:r w:rsidRPr="005B17D3">
        <w:rPr>
          <w:noProof/>
        </w:rPr>
        <w:t>Selecting Residential Address will gray out the following fields:</w:t>
      </w:r>
    </w:p>
    <w:p w14:paraId="5759509B" w14:textId="77777777" w:rsidR="00B14964" w:rsidRPr="005B17D3" w:rsidRDefault="00B14964" w:rsidP="00EF3896">
      <w:pPr>
        <w:pStyle w:val="BodyTextBullet1"/>
        <w:rPr>
          <w:noProof/>
        </w:rPr>
      </w:pPr>
    </w:p>
    <w:p w14:paraId="18763921" w14:textId="77777777" w:rsidR="00B14964" w:rsidRPr="005B17D3" w:rsidRDefault="00B14964" w:rsidP="001470FA">
      <w:pPr>
        <w:pStyle w:val="BodyTextBullet1"/>
        <w:numPr>
          <w:ilvl w:val="0"/>
          <w:numId w:val="405"/>
        </w:numPr>
        <w:rPr>
          <w:noProof/>
        </w:rPr>
      </w:pPr>
      <w:r w:rsidRPr="005B17D3">
        <w:rPr>
          <w:noProof/>
        </w:rPr>
        <w:t>Bad Address Reason</w:t>
      </w:r>
    </w:p>
    <w:p w14:paraId="0A7A7345" w14:textId="77777777" w:rsidR="00B14964" w:rsidRPr="005B17D3" w:rsidRDefault="00B14964" w:rsidP="001470FA">
      <w:pPr>
        <w:pStyle w:val="BodyTextBullet1"/>
        <w:numPr>
          <w:ilvl w:val="0"/>
          <w:numId w:val="405"/>
        </w:numPr>
        <w:rPr>
          <w:noProof/>
        </w:rPr>
      </w:pPr>
      <w:r w:rsidRPr="005B17D3">
        <w:rPr>
          <w:noProof/>
        </w:rPr>
        <w:t>Category Fields</w:t>
      </w:r>
    </w:p>
    <w:p w14:paraId="16A4CE19" w14:textId="77777777" w:rsidR="00B14964" w:rsidRPr="005B17D3" w:rsidRDefault="00B14964" w:rsidP="00EF3896">
      <w:pPr>
        <w:pStyle w:val="ScreenField"/>
      </w:pPr>
    </w:p>
    <w:p w14:paraId="4B83591E" w14:textId="77777777" w:rsidR="00B14964" w:rsidRPr="005B17D3" w:rsidRDefault="00B14964" w:rsidP="00474E83">
      <w:pPr>
        <w:pStyle w:val="NoteLightbulb"/>
        <w:rPr>
          <w:rFonts w:eastAsia="Arial"/>
        </w:rPr>
      </w:pPr>
      <w:r w:rsidRPr="005B17D3">
        <w:rPr>
          <w:rFonts w:eastAsia="Arial"/>
          <w:b/>
        </w:rPr>
        <w:t>Note:</w:t>
      </w:r>
      <w:r w:rsidRPr="005B17D3">
        <w:rPr>
          <w:rFonts w:eastAsia="Arial"/>
        </w:rPr>
        <w:t xml:space="preserve"> If a user attempts to edit or add a Residential Address that is not a physical location where the beneficiary lives (e.g., a general delivery or post office box), the following warning message displays: </w:t>
      </w:r>
      <w:r w:rsidRPr="005B17D3">
        <w:rPr>
          <w:rFonts w:eastAsia="Arial"/>
        </w:rPr>
        <w:br/>
      </w:r>
      <w:r w:rsidRPr="005B17D3">
        <w:rPr>
          <w:rFonts w:eastAsia="Arial"/>
        </w:rPr>
        <w:br/>
      </w:r>
      <w:r w:rsidRPr="005B17D3">
        <w:rPr>
          <w:rFonts w:eastAsia="Arial"/>
          <w:b/>
        </w:rPr>
        <w:t>WARNING:</w:t>
      </w:r>
      <w:r w:rsidRPr="005B17D3">
        <w:rPr>
          <w:rFonts w:eastAsia="Arial"/>
        </w:rPr>
        <w:t xml:space="preserve"> You cannot enter “P. O. Box Only” or “General Deliver Only” for a Residential Address </w:t>
      </w:r>
    </w:p>
    <w:p w14:paraId="08FEAB0B" w14:textId="77777777" w:rsidR="00B14964" w:rsidRPr="005B17D3" w:rsidRDefault="00B14964" w:rsidP="00EF3896">
      <w:pPr>
        <w:pStyle w:val="ScreenField"/>
      </w:pPr>
    </w:p>
    <w:p w14:paraId="2CF481FD" w14:textId="77777777" w:rsidR="00B14964" w:rsidRPr="005B17D3" w:rsidRDefault="00B14964" w:rsidP="00EF3896">
      <w:pPr>
        <w:pStyle w:val="ScreenField"/>
      </w:pPr>
      <w:r w:rsidRPr="005B17D3">
        <w:t>Permanent Mailing Address</w:t>
      </w:r>
    </w:p>
    <w:p w14:paraId="3B2B9B35" w14:textId="77777777" w:rsidR="00B14964" w:rsidRPr="005B17D3" w:rsidRDefault="00B14964" w:rsidP="00EF3896">
      <w:pPr>
        <w:pStyle w:val="ScreenFieldDesc"/>
        <w:rPr>
          <w:szCs w:val="24"/>
        </w:rPr>
      </w:pPr>
      <w:r w:rsidRPr="005B17D3">
        <w:t xml:space="preserve">A Permanent Mailing Address, which displays under the Overview screen under the Overview tab (unless there is an active Temporary Mailing Address), Overview sub-tab, and the Demographics tab. Permanent Mailing Address is required address for creating a new record in the Enrollment System and VistA. Veteran/beneficiary can use a P.O. Box or General Delivery for all U.S. State and Territories for a Permanent Mailing Address. If there isn’t a Residential Address, the Veteran/beneficiary will use a Permanent Address as their mailing address. </w:t>
      </w:r>
    </w:p>
    <w:p w14:paraId="12EE00FF" w14:textId="77777777" w:rsidR="00B14964" w:rsidRPr="005B17D3" w:rsidRDefault="00B14964" w:rsidP="00233713">
      <w:pPr>
        <w:pStyle w:val="NoteLightbulb"/>
        <w:rPr>
          <w:b/>
        </w:rPr>
      </w:pPr>
      <w:r w:rsidRPr="005B17D3">
        <w:rPr>
          <w:b/>
        </w:rPr>
        <w:t xml:space="preserve">Notes: </w:t>
      </w:r>
    </w:p>
    <w:p w14:paraId="4FA8E7B7" w14:textId="77777777" w:rsidR="00B14964" w:rsidRPr="005B17D3" w:rsidRDefault="00B14964" w:rsidP="00474E83">
      <w:pPr>
        <w:pStyle w:val="NoteYellowBullet"/>
      </w:pPr>
      <w:r w:rsidRPr="005B17D3">
        <w:t>In the Permanent Mailing Address section, the available fields change based on the Country selected. If the country is United States, then Zip Code, State and County are available. If the country is anything other than the United States, Province and Postal Code are available instead.</w:t>
      </w:r>
    </w:p>
    <w:p w14:paraId="1DCE3059" w14:textId="77777777" w:rsidR="00B14964" w:rsidRPr="005B17D3" w:rsidRDefault="00B14964" w:rsidP="00474E83">
      <w:pPr>
        <w:pStyle w:val="NoteYellowBullet"/>
      </w:pPr>
      <w:r w:rsidRPr="005B17D3">
        <w:t>Permanent Mailing Address can also be set from the Undeliverable Mail Search Results screen under the Mail menu at the top of the ES Screen</w:t>
      </w:r>
    </w:p>
    <w:p w14:paraId="0A218A25" w14:textId="77777777" w:rsidR="00B14964" w:rsidRPr="005B17D3" w:rsidRDefault="00B14964" w:rsidP="00EF3896">
      <w:pPr>
        <w:pStyle w:val="ScreenField"/>
      </w:pPr>
    </w:p>
    <w:p w14:paraId="43BD6FAE" w14:textId="77777777" w:rsidR="00B14964" w:rsidRPr="005B17D3" w:rsidRDefault="00B14964" w:rsidP="00EF3896">
      <w:pPr>
        <w:pStyle w:val="ScreenField"/>
      </w:pPr>
      <w:r w:rsidRPr="005B17D3">
        <w:t>Temporary Mailing Address</w:t>
      </w:r>
    </w:p>
    <w:p w14:paraId="55722F91" w14:textId="493B3374" w:rsidR="00B14964" w:rsidRPr="005B17D3" w:rsidRDefault="00B14964" w:rsidP="00EF3896">
      <w:pPr>
        <w:pStyle w:val="BodyTextBullet1"/>
        <w:ind w:left="360"/>
      </w:pPr>
      <w:r w:rsidRPr="005B17D3">
        <w:t xml:space="preserve">A </w:t>
      </w:r>
      <w:r w:rsidR="006204FA" w:rsidRPr="005B17D3">
        <w:t>Veterans</w:t>
      </w:r>
      <w:r w:rsidRPr="005B17D3">
        <w:t xml:space="preserve"> (registrant’s) address that is to be used for a limited time. It must have a </w:t>
      </w:r>
      <w:r w:rsidRPr="005B17D3">
        <w:rPr>
          <w:i/>
        </w:rPr>
        <w:t>Start Date</w:t>
      </w:r>
      <w:r w:rsidRPr="005B17D3">
        <w:t xml:space="preserve"> and may or may not have an </w:t>
      </w:r>
      <w:r w:rsidRPr="005B17D3">
        <w:rPr>
          <w:i/>
        </w:rPr>
        <w:t>End Date</w:t>
      </w:r>
      <w:r w:rsidRPr="005B17D3">
        <w:t xml:space="preserve">. If the Temporary Address is active, then the Veteran will use the Temporary Address as their mailing address. The Active Temporary Mailing Address displays on the </w:t>
      </w:r>
      <w:r w:rsidRPr="005B17D3">
        <w:rPr>
          <w:b/>
        </w:rPr>
        <w:t>Overview</w:t>
      </w:r>
      <w:r w:rsidRPr="005B17D3">
        <w:t xml:space="preserve"> tab, and </w:t>
      </w:r>
      <w:r w:rsidRPr="005B17D3">
        <w:rPr>
          <w:b/>
        </w:rPr>
        <w:t xml:space="preserve">Overview </w:t>
      </w:r>
      <w:r w:rsidRPr="005B17D3">
        <w:t xml:space="preserve">sub-tab under the </w:t>
      </w:r>
      <w:r w:rsidRPr="005B17D3">
        <w:rPr>
          <w:b/>
        </w:rPr>
        <w:t xml:space="preserve">Demographics </w:t>
      </w:r>
      <w:r w:rsidRPr="005B17D3">
        <w:t>sub-tab.</w:t>
      </w:r>
    </w:p>
    <w:p w14:paraId="1897A0D9" w14:textId="77777777" w:rsidR="00B14964" w:rsidRPr="005B17D3" w:rsidRDefault="00B14964" w:rsidP="00EF3896">
      <w:pPr>
        <w:pStyle w:val="ScreenField"/>
      </w:pPr>
    </w:p>
    <w:p w14:paraId="0C027023" w14:textId="77777777" w:rsidR="00B14964" w:rsidRPr="005B17D3" w:rsidRDefault="00B14964" w:rsidP="00EF3896">
      <w:pPr>
        <w:pStyle w:val="ScreenField"/>
      </w:pPr>
      <w:r w:rsidRPr="005B17D3">
        <w:t>Phone Numbers Panel</w:t>
      </w:r>
    </w:p>
    <w:p w14:paraId="5494B73F" w14:textId="77777777" w:rsidR="00B14964" w:rsidRPr="005B17D3" w:rsidRDefault="00B14964" w:rsidP="00EF3896">
      <w:pPr>
        <w:pStyle w:val="ScreenFieldDesc"/>
      </w:pPr>
      <w:r w:rsidRPr="005B17D3">
        <w:t xml:space="preserve">The Phone Numbers panel displays any existing phone numbers. To add or edit a phone number, click the Residential Address, Permanent Mailing Address, or Temporary Mailing Address or click the </w:t>
      </w:r>
      <w:r w:rsidRPr="005B17D3">
        <w:rPr>
          <w:b/>
        </w:rPr>
        <w:t xml:space="preserve">Overview </w:t>
      </w:r>
      <w:r w:rsidRPr="005B17D3">
        <w:t xml:space="preserve">sub-tab under the </w:t>
      </w:r>
      <w:r w:rsidRPr="005B17D3">
        <w:rPr>
          <w:b/>
        </w:rPr>
        <w:t>Demographics</w:t>
      </w:r>
      <w:r w:rsidRPr="005B17D3">
        <w:t xml:space="preserve"> tab to display the </w:t>
      </w:r>
      <w:r w:rsidRPr="005B17D3">
        <w:rPr>
          <w:b/>
        </w:rPr>
        <w:t>Add/Edit Address</w:t>
      </w:r>
      <w:r w:rsidRPr="005B17D3">
        <w:t xml:space="preserve"> screen. From the displayed screen, click the </w:t>
      </w:r>
      <w:r w:rsidRPr="005B17D3">
        <w:rPr>
          <w:b/>
        </w:rPr>
        <w:t>Add Phone Number</w:t>
      </w:r>
      <w:r w:rsidRPr="005B17D3">
        <w:t xml:space="preserve"> button to add a phone number.</w:t>
      </w:r>
    </w:p>
    <w:p w14:paraId="6846BF21" w14:textId="77777777" w:rsidR="00B14964" w:rsidRPr="005B17D3" w:rsidRDefault="00B14964" w:rsidP="00EF3896">
      <w:pPr>
        <w:pStyle w:val="ScreenField"/>
      </w:pPr>
    </w:p>
    <w:p w14:paraId="7D1F4D9F" w14:textId="77777777" w:rsidR="00B14964" w:rsidRPr="005B17D3" w:rsidRDefault="00B14964" w:rsidP="00EF3896">
      <w:pPr>
        <w:pStyle w:val="BodyTextBullet1"/>
        <w:ind w:left="360"/>
        <w:rPr>
          <w:b/>
          <w:i/>
          <w:sz w:val="32"/>
          <w:szCs w:val="32"/>
        </w:rPr>
      </w:pPr>
      <w:r w:rsidRPr="005B17D3">
        <w:rPr>
          <w:b/>
          <w:i/>
        </w:rPr>
        <w:t xml:space="preserve">Phone Type: </w:t>
      </w:r>
    </w:p>
    <w:p w14:paraId="34F1B789" w14:textId="77777777" w:rsidR="00B14964" w:rsidRPr="005B17D3" w:rsidRDefault="00B14964" w:rsidP="00EF3896">
      <w:pPr>
        <w:pStyle w:val="NormalWeb"/>
        <w:ind w:left="360"/>
      </w:pPr>
      <w:r w:rsidRPr="005B17D3">
        <w:t>This identifies the type of phone number.  Select from the dropdown.</w:t>
      </w:r>
    </w:p>
    <w:p w14:paraId="381AD677" w14:textId="4DECE54D" w:rsidR="00B14964" w:rsidRPr="005B17D3" w:rsidRDefault="00B14964" w:rsidP="00EF3896">
      <w:pPr>
        <w:pStyle w:val="NormalWeb"/>
        <w:ind w:left="360"/>
      </w:pPr>
      <w:r w:rsidRPr="005B17D3">
        <w:rPr>
          <w:i/>
          <w:iCs/>
        </w:rPr>
        <w:t>Phone Type</w:t>
      </w:r>
      <w:r w:rsidRPr="005B17D3">
        <w:t xml:space="preserve"> is required if a </w:t>
      </w:r>
      <w:r w:rsidRPr="005B17D3">
        <w:rPr>
          <w:i/>
          <w:iCs/>
        </w:rPr>
        <w:t>Phone Number</w:t>
      </w:r>
      <w:r w:rsidRPr="005B17D3">
        <w:t xml:space="preserve"> is entered.</w:t>
      </w:r>
    </w:p>
    <w:p w14:paraId="14259258" w14:textId="77777777" w:rsidR="00080A89" w:rsidRPr="005B17D3" w:rsidRDefault="00080A89" w:rsidP="00EF3896">
      <w:pPr>
        <w:pStyle w:val="NormalWeb"/>
        <w:ind w:left="360"/>
      </w:pPr>
    </w:p>
    <w:p w14:paraId="78A268F2" w14:textId="77777777" w:rsidR="00B14964" w:rsidRPr="005B17D3" w:rsidRDefault="00B14964" w:rsidP="00EF3896">
      <w:pPr>
        <w:pStyle w:val="NormalWeb"/>
        <w:ind w:left="360"/>
      </w:pPr>
      <w:r w:rsidRPr="005B17D3">
        <w:t> </w:t>
      </w:r>
    </w:p>
    <w:p w14:paraId="09A10454" w14:textId="77777777" w:rsidR="00B14964" w:rsidRPr="005B17D3" w:rsidRDefault="00B14964" w:rsidP="00EF3896">
      <w:pPr>
        <w:pStyle w:val="BodyTextBullet1"/>
        <w:ind w:left="360"/>
        <w:rPr>
          <w:b/>
          <w:i/>
        </w:rPr>
      </w:pPr>
      <w:r w:rsidRPr="005B17D3">
        <w:rPr>
          <w:b/>
          <w:i/>
        </w:rPr>
        <w:t xml:space="preserve">Phone Numbers: </w:t>
      </w:r>
    </w:p>
    <w:p w14:paraId="012FBA19" w14:textId="77777777" w:rsidR="00B14964" w:rsidRPr="005B17D3" w:rsidRDefault="00B14964" w:rsidP="001470FA">
      <w:pPr>
        <w:pStyle w:val="BodyTextBullet1"/>
        <w:numPr>
          <w:ilvl w:val="0"/>
          <w:numId w:val="406"/>
        </w:numPr>
        <w:ind w:left="720"/>
      </w:pPr>
      <w:r w:rsidRPr="005B17D3">
        <w:t>Phone Number is defined as the numeric telephone number for the specific phone type.</w:t>
      </w:r>
    </w:p>
    <w:p w14:paraId="1F0311AC" w14:textId="77777777" w:rsidR="00B14964" w:rsidRPr="005B17D3" w:rsidRDefault="00B14964" w:rsidP="001470FA">
      <w:pPr>
        <w:pStyle w:val="BodyTextBullet1"/>
        <w:numPr>
          <w:ilvl w:val="0"/>
          <w:numId w:val="406"/>
        </w:numPr>
        <w:ind w:left="720"/>
      </w:pPr>
      <w:r w:rsidRPr="005B17D3">
        <w:t>Format: (XXX) XXX-XXXX XXXXX</w:t>
      </w:r>
    </w:p>
    <w:p w14:paraId="53C9BCFD" w14:textId="77777777" w:rsidR="00B14964" w:rsidRPr="005B17D3" w:rsidRDefault="00B14964" w:rsidP="001470FA">
      <w:pPr>
        <w:pStyle w:val="BodyTextBullet1"/>
        <w:numPr>
          <w:ilvl w:val="0"/>
          <w:numId w:val="406"/>
        </w:numPr>
        <w:ind w:left="720"/>
      </w:pPr>
      <w:r w:rsidRPr="005B17D3">
        <w:t>The Phone Number must be between 0 and 20 characters.</w:t>
      </w:r>
    </w:p>
    <w:p w14:paraId="7E03CD92" w14:textId="77777777" w:rsidR="00823CEC" w:rsidRPr="005B17D3" w:rsidRDefault="00823CEC" w:rsidP="00080A89">
      <w:pPr>
        <w:pStyle w:val="ScreenFieldDesc"/>
        <w:rPr>
          <w:b/>
        </w:rPr>
      </w:pPr>
    </w:p>
    <w:p w14:paraId="573D65AE" w14:textId="77777777" w:rsidR="00823CEC" w:rsidRPr="005B17D3" w:rsidRDefault="00823CEC" w:rsidP="00080A89">
      <w:pPr>
        <w:pStyle w:val="ScreenFieldDesc"/>
        <w:rPr>
          <w:b/>
        </w:rPr>
      </w:pPr>
    </w:p>
    <w:p w14:paraId="6E0C200C" w14:textId="77777777" w:rsidR="00823CEC" w:rsidRPr="005B17D3" w:rsidRDefault="00823CEC" w:rsidP="00080A89">
      <w:pPr>
        <w:pStyle w:val="ScreenFieldDesc"/>
        <w:rPr>
          <w:b/>
        </w:rPr>
      </w:pPr>
    </w:p>
    <w:p w14:paraId="7D642284" w14:textId="6972A40B" w:rsidR="00B14964" w:rsidRPr="005B17D3" w:rsidRDefault="00080A89" w:rsidP="00D93E57">
      <w:pPr>
        <w:pStyle w:val="ScreenFieldDesc"/>
        <w:ind w:left="720"/>
        <w:rPr>
          <w:b/>
        </w:rPr>
      </w:pPr>
      <w:bookmarkStart w:id="1245" w:name="Change_Phone_Return"/>
      <w:bookmarkEnd w:id="1245"/>
      <w:r w:rsidRPr="005B17D3">
        <w:rPr>
          <w:b/>
        </w:rPr>
        <w:t>How do I…</w:t>
      </w:r>
    </w:p>
    <w:p w14:paraId="3F0C7651" w14:textId="77777777" w:rsidR="00080A89" w:rsidRPr="005B17D3" w:rsidRDefault="00080A89" w:rsidP="00D93E57">
      <w:pPr>
        <w:pStyle w:val="ProcedureTitle"/>
        <w:ind w:left="720"/>
        <w:rPr>
          <w:b w:val="0"/>
          <w:i w:val="0"/>
          <w:u w:val="none"/>
        </w:rPr>
      </w:pPr>
      <w:r w:rsidRPr="005B17D3">
        <w:rPr>
          <w:b w:val="0"/>
          <w:i w:val="0"/>
          <w:u w:val="none"/>
        </w:rPr>
        <w:t>…</w:t>
      </w:r>
      <w:hyperlink w:anchor="Changing_Phone_in_ES" w:history="1">
        <w:r w:rsidRPr="005B17D3">
          <w:rPr>
            <w:rStyle w:val="Hyperlink"/>
            <w:b w:val="0"/>
            <w:i w:val="0"/>
            <w:szCs w:val="24"/>
          </w:rPr>
          <w:t>change a phone number in ES?</w:t>
        </w:r>
      </w:hyperlink>
    </w:p>
    <w:p w14:paraId="058D19FE" w14:textId="77777777" w:rsidR="00B14964" w:rsidRPr="005B17D3" w:rsidRDefault="00B14964" w:rsidP="00EF3896">
      <w:pPr>
        <w:pStyle w:val="ScreenField"/>
      </w:pPr>
    </w:p>
    <w:p w14:paraId="112AD874" w14:textId="77777777" w:rsidR="00B14964" w:rsidRPr="005B17D3" w:rsidRDefault="00B14964" w:rsidP="00EF3896">
      <w:pPr>
        <w:pStyle w:val="ScreenField"/>
      </w:pPr>
      <w:r w:rsidRPr="005B17D3">
        <w:t>Email Address Panel</w:t>
      </w:r>
    </w:p>
    <w:p w14:paraId="33BE8FF1" w14:textId="77777777" w:rsidR="00B14964" w:rsidRPr="005B17D3" w:rsidRDefault="00B14964" w:rsidP="00EF3896">
      <w:pPr>
        <w:spacing w:before="120" w:after="120"/>
        <w:ind w:left="360"/>
      </w:pPr>
      <w:r w:rsidRPr="005B17D3">
        <w:t xml:space="preserve">The </w:t>
      </w:r>
      <w:r w:rsidRPr="005B17D3">
        <w:rPr>
          <w:b/>
          <w:bCs/>
        </w:rPr>
        <w:t>Email Address</w:t>
      </w:r>
      <w:r w:rsidRPr="005B17D3">
        <w:t xml:space="preserve"> panel is found under the </w:t>
      </w:r>
      <w:r w:rsidRPr="005B17D3">
        <w:rPr>
          <w:b/>
        </w:rPr>
        <w:t>Demographics</w:t>
      </w:r>
      <w:r w:rsidRPr="005B17D3">
        <w:t xml:space="preserve"> tab on the </w:t>
      </w:r>
      <w:r w:rsidRPr="005B17D3">
        <w:rPr>
          <w:b/>
        </w:rPr>
        <w:t>Addresses</w:t>
      </w:r>
      <w:r w:rsidRPr="005B17D3">
        <w:t xml:space="preserve"> screen.  The </w:t>
      </w:r>
      <w:r w:rsidRPr="005B17D3">
        <w:rPr>
          <w:b/>
        </w:rPr>
        <w:t>Email Address</w:t>
      </w:r>
      <w:r w:rsidRPr="005B17D3">
        <w:t xml:space="preserve"> panel displays any existing email address(es). To add or edit an email address, click the </w:t>
      </w:r>
      <w:r w:rsidRPr="005B17D3">
        <w:rPr>
          <w:b/>
          <w:bCs/>
        </w:rPr>
        <w:t>Add/Edit Address</w:t>
      </w:r>
      <w:r w:rsidRPr="005B17D3">
        <w:t xml:space="preserve"> hyperlink on the </w:t>
      </w:r>
      <w:r w:rsidRPr="005B17D3">
        <w:rPr>
          <w:b/>
          <w:bCs/>
        </w:rPr>
        <w:t>Demographics</w:t>
      </w:r>
      <w:r w:rsidRPr="005B17D3">
        <w:t xml:space="preserve"> tab, </w:t>
      </w:r>
      <w:r w:rsidRPr="005B17D3">
        <w:rPr>
          <w:b/>
          <w:bCs/>
        </w:rPr>
        <w:t>Overview</w:t>
      </w:r>
      <w:r w:rsidRPr="005B17D3">
        <w:t xml:space="preserve"> sub-tab, or on the </w:t>
      </w:r>
      <w:r w:rsidRPr="005B17D3">
        <w:rPr>
          <w:b/>
          <w:bCs/>
        </w:rPr>
        <w:t>Demographics</w:t>
      </w:r>
      <w:r w:rsidRPr="005B17D3">
        <w:t xml:space="preserve"> tab</w:t>
      </w:r>
      <w:r w:rsidRPr="005B17D3">
        <w:rPr>
          <w:b/>
          <w:bCs/>
        </w:rPr>
        <w:t>, Addresses</w:t>
      </w:r>
      <w:r w:rsidRPr="005B17D3">
        <w:t xml:space="preserve"> sub-tab. From the displayed screen, Enrollment System users can click the </w:t>
      </w:r>
      <w:r w:rsidRPr="005B17D3">
        <w:rPr>
          <w:b/>
          <w:bCs/>
        </w:rPr>
        <w:t>Add Email Address</w:t>
      </w:r>
      <w:r w:rsidRPr="005B17D3">
        <w:t xml:space="preserve"> button to add an email address. Once added, the Enrollment System user clicks the </w:t>
      </w:r>
      <w:r w:rsidRPr="005B17D3">
        <w:rPr>
          <w:b/>
          <w:bCs/>
        </w:rPr>
        <w:t xml:space="preserve">Update </w:t>
      </w:r>
      <w:r w:rsidRPr="005B17D3">
        <w:t xml:space="preserve">button to save the change. </w:t>
      </w:r>
    </w:p>
    <w:p w14:paraId="30A4D410" w14:textId="77777777" w:rsidR="00B14964" w:rsidRPr="005B17D3" w:rsidRDefault="00B14964" w:rsidP="00EF3896">
      <w:pPr>
        <w:pStyle w:val="ScreenField"/>
      </w:pPr>
    </w:p>
    <w:p w14:paraId="3E68368A" w14:textId="77777777" w:rsidR="00B14964" w:rsidRPr="005B17D3" w:rsidRDefault="00B14964" w:rsidP="00EF3896">
      <w:pPr>
        <w:pStyle w:val="BodyTextBullet1"/>
        <w:ind w:left="360"/>
        <w:rPr>
          <w:b/>
          <w:i/>
        </w:rPr>
      </w:pPr>
      <w:r w:rsidRPr="005B17D3">
        <w:rPr>
          <w:b/>
          <w:i/>
        </w:rPr>
        <w:t xml:space="preserve">Email Address: </w:t>
      </w:r>
    </w:p>
    <w:p w14:paraId="3F0125F9" w14:textId="77777777" w:rsidR="00B14964" w:rsidRPr="005B17D3" w:rsidRDefault="00B14964" w:rsidP="00EF3896">
      <w:pPr>
        <w:pStyle w:val="BodyTextBullet1"/>
        <w:ind w:left="360"/>
      </w:pPr>
      <w:r w:rsidRPr="005B17D3">
        <w:t>This field defaults to Personal</w:t>
      </w:r>
    </w:p>
    <w:p w14:paraId="2A1A9321" w14:textId="2A5CDCBB" w:rsidR="00B14964" w:rsidRPr="005B17D3" w:rsidRDefault="00B14964" w:rsidP="00474E83">
      <w:pPr>
        <w:pStyle w:val="NoteLightbulb"/>
        <w:rPr>
          <w:b/>
        </w:rPr>
      </w:pPr>
      <w:r w:rsidRPr="005B17D3">
        <w:rPr>
          <w:b/>
        </w:rPr>
        <w:t xml:space="preserve">Note: </w:t>
      </w:r>
      <w:r w:rsidRPr="005B17D3">
        <w:t>This field previously allowed business email addresses to be entered in ES. Any remaining business email address can be edited or removed but will not be sent to VistA or V</w:t>
      </w:r>
      <w:r w:rsidR="002F2151" w:rsidRPr="005B17D3">
        <w:t>A Profile</w:t>
      </w:r>
      <w:r w:rsidRPr="005B17D3">
        <w:t>. A new business email address cannot be added.</w:t>
      </w:r>
    </w:p>
    <w:p w14:paraId="588B3260" w14:textId="77777777" w:rsidR="00B14964" w:rsidRPr="005B17D3" w:rsidRDefault="00B14964" w:rsidP="00EF3896">
      <w:pPr>
        <w:pStyle w:val="BodyTextBullet1"/>
      </w:pPr>
    </w:p>
    <w:p w14:paraId="6F188176" w14:textId="77777777" w:rsidR="00B14964" w:rsidRPr="005B17D3" w:rsidRDefault="00B14964" w:rsidP="00EF3896">
      <w:pPr>
        <w:pStyle w:val="BodyTextBullet1"/>
      </w:pPr>
    </w:p>
    <w:p w14:paraId="1A2B7DFC" w14:textId="77777777" w:rsidR="00B14964" w:rsidRPr="005B17D3" w:rsidRDefault="00B14964" w:rsidP="00EF3896">
      <w:pPr>
        <w:pStyle w:val="BodyTextBullet1"/>
        <w:ind w:left="360"/>
        <w:rPr>
          <w:b/>
          <w:bCs/>
        </w:rPr>
      </w:pPr>
      <w:r w:rsidRPr="005B17D3">
        <w:rPr>
          <w:b/>
          <w:bCs/>
        </w:rPr>
        <w:t xml:space="preserve">Email Address Format: </w:t>
      </w:r>
    </w:p>
    <w:p w14:paraId="118CF89A" w14:textId="77777777" w:rsidR="00B14964" w:rsidRPr="005B17D3" w:rsidRDefault="00B14964" w:rsidP="00EF3896">
      <w:pPr>
        <w:pStyle w:val="BodyTextBullet1"/>
        <w:ind w:left="360"/>
      </w:pPr>
      <w:r w:rsidRPr="005B17D3">
        <w:t>Enter the actual email address in the format:</w:t>
      </w:r>
    </w:p>
    <w:p w14:paraId="6829ED6E" w14:textId="77777777" w:rsidR="00B14964" w:rsidRPr="005B17D3" w:rsidRDefault="005B17D3" w:rsidP="001470FA">
      <w:pPr>
        <w:pStyle w:val="BodyTextBullet1"/>
        <w:numPr>
          <w:ilvl w:val="0"/>
          <w:numId w:val="409"/>
        </w:numPr>
      </w:pPr>
      <w:hyperlink r:id="rId189" w:history="1">
        <w:r w:rsidR="00B14964" w:rsidRPr="005B17D3">
          <w:rPr>
            <w:rStyle w:val="Hyperlink"/>
            <w:szCs w:val="24"/>
          </w:rPr>
          <w:t>myemail@providername.com</w:t>
        </w:r>
      </w:hyperlink>
    </w:p>
    <w:p w14:paraId="2B868BB9" w14:textId="77777777" w:rsidR="00B14964" w:rsidRPr="005B17D3" w:rsidRDefault="00B14964" w:rsidP="001470FA">
      <w:pPr>
        <w:pStyle w:val="BodyTextBullet1"/>
        <w:numPr>
          <w:ilvl w:val="0"/>
          <w:numId w:val="409"/>
        </w:numPr>
      </w:pPr>
      <w:r w:rsidRPr="005B17D3">
        <w:t>Email Address must be between 0 and 80 characters.</w:t>
      </w:r>
    </w:p>
    <w:p w14:paraId="63AB0E39" w14:textId="77777777" w:rsidR="00B14964" w:rsidRPr="005B17D3" w:rsidRDefault="00B14964" w:rsidP="00EF3896">
      <w:pPr>
        <w:pStyle w:val="BodyTextBullet1"/>
      </w:pPr>
    </w:p>
    <w:p w14:paraId="344D8EA1" w14:textId="77777777" w:rsidR="00B14964" w:rsidRPr="005B17D3" w:rsidRDefault="00B14964" w:rsidP="00EF3896">
      <w:pPr>
        <w:pStyle w:val="BodyTextBullet1"/>
      </w:pPr>
    </w:p>
    <w:p w14:paraId="1E657BE0" w14:textId="77777777" w:rsidR="00B14964" w:rsidRPr="005B17D3" w:rsidRDefault="00B14964" w:rsidP="00EF3896">
      <w:pPr>
        <w:pStyle w:val="BodyTextBullet1"/>
        <w:ind w:firstLine="360"/>
        <w:rPr>
          <w:b/>
          <w:i/>
        </w:rPr>
      </w:pPr>
      <w:r w:rsidRPr="005B17D3">
        <w:rPr>
          <w:b/>
          <w:i/>
        </w:rPr>
        <w:t xml:space="preserve">Source of Change / Site of Change: </w:t>
      </w:r>
    </w:p>
    <w:p w14:paraId="364DFB7F" w14:textId="77777777" w:rsidR="00B14964" w:rsidRPr="005B17D3" w:rsidRDefault="00B14964" w:rsidP="00EF3896">
      <w:pPr>
        <w:pStyle w:val="BodyTextBullet1"/>
        <w:ind w:left="360"/>
        <w:rPr>
          <w:b/>
          <w:i/>
        </w:rPr>
      </w:pPr>
    </w:p>
    <w:p w14:paraId="68B5F6AC" w14:textId="77777777" w:rsidR="00B14964" w:rsidRPr="005B17D3" w:rsidRDefault="00B14964" w:rsidP="00EF3896">
      <w:pPr>
        <w:pStyle w:val="BodyTextBullet1"/>
        <w:ind w:left="360"/>
      </w:pPr>
      <w:r w:rsidRPr="005B17D3">
        <w:t>A list of acceptable sources that may change a beneficiary's (registrant's) phone number. Select from the drop-down.</w:t>
      </w:r>
    </w:p>
    <w:p w14:paraId="27C525E3" w14:textId="77777777" w:rsidR="00B14964" w:rsidRPr="005B17D3" w:rsidRDefault="00B14964" w:rsidP="00EF3896">
      <w:pPr>
        <w:pStyle w:val="BodyTextBullet1"/>
        <w:ind w:left="360"/>
      </w:pPr>
      <w:r w:rsidRPr="005B17D3">
        <w:t>Possible Options:</w:t>
      </w:r>
    </w:p>
    <w:p w14:paraId="514B438A" w14:textId="77777777" w:rsidR="00B14964" w:rsidRPr="005B17D3" w:rsidRDefault="00B14964" w:rsidP="001470FA">
      <w:pPr>
        <w:pStyle w:val="BodyTextBullet1"/>
        <w:numPr>
          <w:ilvl w:val="0"/>
          <w:numId w:val="407"/>
        </w:numPr>
        <w:ind w:left="1080"/>
      </w:pPr>
      <w:bookmarkStart w:id="1246" w:name="_Hlk14693600"/>
      <w:r w:rsidRPr="005B17D3">
        <w:t xml:space="preserve">HBSC (Health Benefit Site Change) </w:t>
      </w:r>
    </w:p>
    <w:p w14:paraId="4F6AE950" w14:textId="77777777" w:rsidR="00B14964" w:rsidRPr="005B17D3" w:rsidRDefault="00B14964" w:rsidP="001470FA">
      <w:pPr>
        <w:pStyle w:val="BodyTextBullet1"/>
        <w:numPr>
          <w:ilvl w:val="1"/>
          <w:numId w:val="407"/>
        </w:numPr>
        <w:ind w:left="1800"/>
      </w:pPr>
      <w:r w:rsidRPr="005B17D3">
        <w:t>Site of change defaults to 742 – HEALTH ELIGIBILITY CENTER</w:t>
      </w:r>
    </w:p>
    <w:p w14:paraId="53857648" w14:textId="77777777" w:rsidR="00B14964" w:rsidRPr="005B17D3" w:rsidRDefault="00B14964" w:rsidP="001470FA">
      <w:pPr>
        <w:pStyle w:val="BodyTextBullet1"/>
        <w:numPr>
          <w:ilvl w:val="0"/>
          <w:numId w:val="407"/>
        </w:numPr>
        <w:ind w:left="1080"/>
      </w:pPr>
      <w:r w:rsidRPr="005B17D3">
        <w:t>HEC (Health Eligibility Center)</w:t>
      </w:r>
    </w:p>
    <w:p w14:paraId="4217884A" w14:textId="77777777" w:rsidR="00B14964" w:rsidRPr="005B17D3" w:rsidRDefault="00B14964" w:rsidP="001470FA">
      <w:pPr>
        <w:pStyle w:val="BodyTextBullet1"/>
        <w:numPr>
          <w:ilvl w:val="1"/>
          <w:numId w:val="407"/>
        </w:numPr>
        <w:ind w:left="1800"/>
      </w:pPr>
      <w:r w:rsidRPr="005B17D3">
        <w:t>Site of change defaults to 742 – HEALTH ELIGIBILITY CENTER</w:t>
      </w:r>
    </w:p>
    <w:p w14:paraId="1BD45A73" w14:textId="77777777" w:rsidR="00B14964" w:rsidRPr="005B17D3" w:rsidRDefault="00B14964" w:rsidP="001470FA">
      <w:pPr>
        <w:pStyle w:val="BodyTextBullet1"/>
        <w:numPr>
          <w:ilvl w:val="0"/>
          <w:numId w:val="407"/>
        </w:numPr>
        <w:ind w:left="1080"/>
      </w:pPr>
      <w:r w:rsidRPr="005B17D3">
        <w:t>VAMC (Veteran Affairs Medical Center)</w:t>
      </w:r>
    </w:p>
    <w:p w14:paraId="3C9E9FE8" w14:textId="77777777" w:rsidR="00B14964" w:rsidRPr="005B17D3" w:rsidRDefault="00B14964" w:rsidP="001470FA">
      <w:pPr>
        <w:pStyle w:val="BodyTextBullet1"/>
        <w:numPr>
          <w:ilvl w:val="1"/>
          <w:numId w:val="407"/>
        </w:numPr>
        <w:ind w:left="1800"/>
      </w:pPr>
      <w:r w:rsidRPr="005B17D3">
        <w:t>Site of change can be set to the appropriate VAMC by the user</w:t>
      </w:r>
    </w:p>
    <w:p w14:paraId="2C694E9D" w14:textId="19B42004" w:rsidR="00B14964" w:rsidRPr="005B17D3" w:rsidRDefault="00B14964" w:rsidP="001470FA">
      <w:pPr>
        <w:pStyle w:val="BodyTextBullet1"/>
        <w:numPr>
          <w:ilvl w:val="0"/>
          <w:numId w:val="407"/>
        </w:numPr>
        <w:ind w:left="1080"/>
      </w:pPr>
      <w:r w:rsidRPr="005B17D3">
        <w:t>V</w:t>
      </w:r>
      <w:r w:rsidR="008B63A9" w:rsidRPr="005B17D3">
        <w:t>A Profile</w:t>
      </w:r>
      <w:r w:rsidRPr="005B17D3">
        <w:t xml:space="preserve"> (V</w:t>
      </w:r>
      <w:r w:rsidR="008B63A9" w:rsidRPr="005B17D3">
        <w:t>A Profile</w:t>
      </w:r>
      <w:r w:rsidRPr="005B17D3">
        <w:t xml:space="preserve"> system)</w:t>
      </w:r>
    </w:p>
    <w:p w14:paraId="5EF9B3E0" w14:textId="77777777" w:rsidR="00B14964" w:rsidRPr="005B17D3" w:rsidRDefault="00B14964" w:rsidP="001470FA">
      <w:pPr>
        <w:pStyle w:val="BodyTextBullet1"/>
        <w:numPr>
          <w:ilvl w:val="1"/>
          <w:numId w:val="407"/>
        </w:numPr>
        <w:ind w:left="1800"/>
      </w:pPr>
      <w:r w:rsidRPr="005B17D3">
        <w:t>Site of change is set to blank and cannot be set by the user</w:t>
      </w:r>
    </w:p>
    <w:bookmarkEnd w:id="1246"/>
    <w:p w14:paraId="2C768639" w14:textId="77777777" w:rsidR="00B14964" w:rsidRPr="005B17D3" w:rsidRDefault="00B14964" w:rsidP="00EF3896">
      <w:pPr>
        <w:pStyle w:val="BodyTextBullet1"/>
        <w:ind w:left="360"/>
      </w:pPr>
    </w:p>
    <w:p w14:paraId="5A07F71F" w14:textId="77777777" w:rsidR="00B14964" w:rsidRPr="005B17D3" w:rsidRDefault="00B14964" w:rsidP="00EF3896">
      <w:pPr>
        <w:pStyle w:val="BodyTextBullet1"/>
      </w:pPr>
    </w:p>
    <w:p w14:paraId="7EA045DC" w14:textId="77777777" w:rsidR="00B14964" w:rsidRPr="005B17D3" w:rsidRDefault="00B14964" w:rsidP="00EF3896">
      <w:pPr>
        <w:pStyle w:val="BodyTextBullet1"/>
        <w:ind w:left="360"/>
        <w:rPr>
          <w:b/>
          <w:i/>
        </w:rPr>
      </w:pPr>
      <w:r w:rsidRPr="005B17D3">
        <w:rPr>
          <w:b/>
          <w:i/>
        </w:rPr>
        <w:t>Last Update:</w:t>
      </w:r>
    </w:p>
    <w:p w14:paraId="65A514D0" w14:textId="77777777" w:rsidR="00B14964" w:rsidRPr="005B17D3" w:rsidRDefault="00B14964" w:rsidP="00EF3896">
      <w:pPr>
        <w:pStyle w:val="BodyTextBullet1"/>
        <w:ind w:left="360"/>
      </w:pPr>
      <w:r w:rsidRPr="005B17D3">
        <w:t>Last Update identifies the date and time the email address was last updated. This field</w:t>
      </w:r>
    </w:p>
    <w:p w14:paraId="091C4E33" w14:textId="77777777" w:rsidR="00B14964" w:rsidRPr="005B17D3" w:rsidRDefault="00B14964" w:rsidP="00EF3896">
      <w:pPr>
        <w:pStyle w:val="BodyTextBullet1"/>
        <w:ind w:left="360"/>
      </w:pPr>
      <w:r w:rsidRPr="005B17D3">
        <w:t>is system filled.</w:t>
      </w:r>
    </w:p>
    <w:p w14:paraId="1DF0BDD1" w14:textId="77777777" w:rsidR="00B14964" w:rsidRPr="005B17D3" w:rsidRDefault="00B14964" w:rsidP="00EF3896">
      <w:pPr>
        <w:pStyle w:val="BodyTextBullet1"/>
        <w:rPr>
          <w:b/>
        </w:rPr>
      </w:pPr>
      <w:bookmarkStart w:id="1247" w:name="_Toc256000011"/>
      <w:bookmarkStart w:id="1248" w:name="_Hlk11941143"/>
    </w:p>
    <w:p w14:paraId="37AEB2C0" w14:textId="77777777" w:rsidR="00B14964" w:rsidRPr="005B17D3" w:rsidRDefault="00B14964" w:rsidP="00EF3896">
      <w:pPr>
        <w:pStyle w:val="BodyTextBullet1"/>
        <w:rPr>
          <w:b/>
        </w:rPr>
      </w:pPr>
      <w:r w:rsidRPr="005B17D3">
        <w:rPr>
          <w:b/>
        </w:rPr>
        <w:t>Sharing Personal Email Address</w:t>
      </w:r>
      <w:bookmarkEnd w:id="1247"/>
      <w:r w:rsidRPr="005B17D3">
        <w:rPr>
          <w:b/>
        </w:rPr>
        <w:t>:</w:t>
      </w:r>
    </w:p>
    <w:p w14:paraId="440C2F97" w14:textId="77777777" w:rsidR="00B14964" w:rsidRPr="005B17D3" w:rsidRDefault="00B14964" w:rsidP="00EF3896">
      <w:pPr>
        <w:pStyle w:val="BodyTextBullet1"/>
        <w:rPr>
          <w:b/>
        </w:rPr>
      </w:pPr>
    </w:p>
    <w:p w14:paraId="228A8468" w14:textId="74971A95" w:rsidR="00B14964" w:rsidRPr="005B17D3" w:rsidRDefault="00B14964" w:rsidP="00EF3896">
      <w:pPr>
        <w:pStyle w:val="BodyTextBullet1"/>
      </w:pPr>
      <w:r w:rsidRPr="005B17D3">
        <w:t>The Enrollment System allows entry and sharing of one personal email address per Veteran with VistA and V</w:t>
      </w:r>
      <w:r w:rsidR="008B63A9" w:rsidRPr="005B17D3">
        <w:t>A Profile</w:t>
      </w:r>
      <w:r w:rsidRPr="005B17D3">
        <w:t xml:space="preserve">. </w:t>
      </w:r>
    </w:p>
    <w:p w14:paraId="37064760" w14:textId="77777777" w:rsidR="00B14964" w:rsidRPr="005B17D3" w:rsidRDefault="00B14964" w:rsidP="00EF3896">
      <w:pPr>
        <w:pStyle w:val="BodyTextBullet1"/>
      </w:pPr>
    </w:p>
    <w:p w14:paraId="06ECED31" w14:textId="77777777" w:rsidR="00B14964" w:rsidRPr="005B17D3" w:rsidRDefault="00B14964" w:rsidP="00EF3896">
      <w:pPr>
        <w:spacing w:before="60" w:after="60"/>
        <w:rPr>
          <w:position w:val="-4"/>
        </w:rPr>
      </w:pPr>
      <w:r w:rsidRPr="005B17D3">
        <w:rPr>
          <w:position w:val="-4"/>
        </w:rPr>
        <w:t xml:space="preserve">Enrollment System users can locate the personal email address panel by clicking the </w:t>
      </w:r>
      <w:r w:rsidRPr="005B17D3">
        <w:rPr>
          <w:b/>
          <w:bCs/>
          <w:position w:val="-4"/>
        </w:rPr>
        <w:t>Add/Edit Address</w:t>
      </w:r>
      <w:r w:rsidRPr="005B17D3">
        <w:rPr>
          <w:position w:val="-4"/>
        </w:rPr>
        <w:t xml:space="preserve"> hyperlink on the </w:t>
      </w:r>
      <w:r w:rsidRPr="005B17D3">
        <w:rPr>
          <w:b/>
          <w:bCs/>
          <w:position w:val="-4"/>
        </w:rPr>
        <w:t>Demographics</w:t>
      </w:r>
      <w:r w:rsidRPr="005B17D3">
        <w:rPr>
          <w:position w:val="-4"/>
        </w:rPr>
        <w:t xml:space="preserve"> tab, </w:t>
      </w:r>
      <w:r w:rsidRPr="005B17D3">
        <w:rPr>
          <w:b/>
          <w:bCs/>
          <w:position w:val="-4"/>
        </w:rPr>
        <w:t>Overview</w:t>
      </w:r>
      <w:r w:rsidRPr="005B17D3">
        <w:rPr>
          <w:position w:val="-4"/>
        </w:rPr>
        <w:t xml:space="preserve"> sub-tab, or on the </w:t>
      </w:r>
      <w:r w:rsidRPr="005B17D3">
        <w:rPr>
          <w:b/>
          <w:bCs/>
          <w:position w:val="-4"/>
        </w:rPr>
        <w:t>Demographics</w:t>
      </w:r>
      <w:r w:rsidRPr="005B17D3">
        <w:rPr>
          <w:position w:val="-4"/>
        </w:rPr>
        <w:t xml:space="preserve"> tab</w:t>
      </w:r>
      <w:r w:rsidRPr="005B17D3">
        <w:rPr>
          <w:b/>
          <w:bCs/>
          <w:position w:val="-4"/>
        </w:rPr>
        <w:t>, Addresses</w:t>
      </w:r>
      <w:r w:rsidRPr="005B17D3">
        <w:rPr>
          <w:position w:val="-4"/>
        </w:rPr>
        <w:t xml:space="preserve"> sub-tab. When the Enrollment System user clicks the </w:t>
      </w:r>
      <w:r w:rsidRPr="005B17D3">
        <w:rPr>
          <w:b/>
          <w:bCs/>
          <w:position w:val="-4"/>
        </w:rPr>
        <w:t>Add/Edit Address</w:t>
      </w:r>
      <w:r w:rsidRPr="005B17D3">
        <w:rPr>
          <w:position w:val="-4"/>
        </w:rPr>
        <w:t xml:space="preserve"> button, users are taken to the </w:t>
      </w:r>
      <w:r w:rsidRPr="005B17D3">
        <w:rPr>
          <w:b/>
          <w:bCs/>
          <w:position w:val="-4"/>
        </w:rPr>
        <w:t>Add/Edit Address</w:t>
      </w:r>
      <w:r w:rsidRPr="005B17D3">
        <w:rPr>
          <w:position w:val="-4"/>
        </w:rPr>
        <w:t xml:space="preserve"> screen where users can add contact information. If there is an existing email address, users can edit it in the </w:t>
      </w:r>
      <w:r w:rsidRPr="005B17D3">
        <w:rPr>
          <w:b/>
          <w:bCs/>
          <w:position w:val="-4"/>
        </w:rPr>
        <w:t>Email Address</w:t>
      </w:r>
      <w:r w:rsidRPr="005B17D3">
        <w:rPr>
          <w:position w:val="-4"/>
        </w:rPr>
        <w:t xml:space="preserve"> panel, </w:t>
      </w:r>
      <w:r w:rsidRPr="005B17D3">
        <w:rPr>
          <w:b/>
          <w:bCs/>
          <w:position w:val="-4"/>
        </w:rPr>
        <w:t>Email Address</w:t>
      </w:r>
      <w:r w:rsidRPr="005B17D3">
        <w:rPr>
          <w:position w:val="-4"/>
        </w:rPr>
        <w:t xml:space="preserve"> field.  The </w:t>
      </w:r>
      <w:r w:rsidRPr="005B17D3">
        <w:rPr>
          <w:b/>
          <w:bCs/>
          <w:position w:val="-4"/>
        </w:rPr>
        <w:t>Email Type</w:t>
      </w:r>
      <w:r w:rsidRPr="005B17D3">
        <w:rPr>
          <w:position w:val="-4"/>
        </w:rPr>
        <w:t xml:space="preserve"> drop down defaults to “Personal”. The </w:t>
      </w:r>
      <w:r w:rsidRPr="005B17D3">
        <w:rPr>
          <w:b/>
          <w:bCs/>
          <w:position w:val="-4"/>
        </w:rPr>
        <w:t>Add Email Address</w:t>
      </w:r>
      <w:r w:rsidRPr="005B17D3">
        <w:rPr>
          <w:position w:val="-4"/>
        </w:rPr>
        <w:t xml:space="preserve"> button will disable and gray out when there is an existing email address because the Enrollment System can only use one personal email address.  Once edited, the Enrollment System user clicks the </w:t>
      </w:r>
      <w:r w:rsidRPr="005B17D3">
        <w:rPr>
          <w:b/>
          <w:bCs/>
          <w:position w:val="-4"/>
        </w:rPr>
        <w:t xml:space="preserve">Update </w:t>
      </w:r>
      <w:r w:rsidRPr="005B17D3">
        <w:rPr>
          <w:position w:val="-4"/>
        </w:rPr>
        <w:t xml:space="preserve">button to save the change. </w:t>
      </w:r>
    </w:p>
    <w:p w14:paraId="4A5436EF" w14:textId="77777777" w:rsidR="00B14964" w:rsidRPr="005B17D3" w:rsidRDefault="00B14964" w:rsidP="00EF3896">
      <w:pPr>
        <w:pStyle w:val="BodyTextBullet1"/>
      </w:pPr>
    </w:p>
    <w:p w14:paraId="1BCC4944" w14:textId="77777777" w:rsidR="00B14964" w:rsidRPr="005B17D3" w:rsidRDefault="00B14964" w:rsidP="00474E83">
      <w:pPr>
        <w:pStyle w:val="NoteLightbulb"/>
      </w:pPr>
      <w:r w:rsidRPr="005B17D3">
        <w:rPr>
          <w:b/>
          <w:bCs/>
        </w:rPr>
        <w:t>Note:</w:t>
      </w:r>
      <w:r w:rsidRPr="005B17D3">
        <w:t xml:space="preserve"> Previously, business email addresses were also entered into the Enrollment System but are no longer used and will not be sent to VistA in the Z05. Any remaining business email address after ES 5.7 can still be viewed and edited in the Enrollment System but a new business email address cannot be added. </w:t>
      </w:r>
    </w:p>
    <w:p w14:paraId="07237266" w14:textId="77777777" w:rsidR="00B14964" w:rsidRPr="005B17D3" w:rsidRDefault="00B14964" w:rsidP="00EF3896">
      <w:pPr>
        <w:pStyle w:val="Body0"/>
      </w:pPr>
    </w:p>
    <w:p w14:paraId="75E86B79" w14:textId="77777777" w:rsidR="00B14964" w:rsidRPr="005B17D3" w:rsidRDefault="00B14964" w:rsidP="00EF3896">
      <w:pPr>
        <w:pStyle w:val="NormalWeb"/>
        <w:keepNext/>
        <w:jc w:val="center"/>
      </w:pPr>
      <w:r w:rsidRPr="005B17D3">
        <w:rPr>
          <w:noProof/>
        </w:rPr>
        <w:drawing>
          <wp:inline distT="0" distB="0" distL="0" distR="0" wp14:anchorId="7A658B35" wp14:editId="249A5E8D">
            <wp:extent cx="5943600" cy="776605"/>
            <wp:effectExtent l="0" t="0" r="0" b="4445"/>
            <wp:docPr id="170" name="Picture 170" descr="Screen shot of the Email Address section where Enrollment System users can add an email address to sh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943600" cy="776605"/>
                    </a:xfrm>
                    <a:prstGeom prst="rect">
                      <a:avLst/>
                    </a:prstGeom>
                  </pic:spPr>
                </pic:pic>
              </a:graphicData>
            </a:graphic>
          </wp:inline>
        </w:drawing>
      </w:r>
    </w:p>
    <w:p w14:paraId="706FF88A" w14:textId="484CFFAC" w:rsidR="00B14964" w:rsidRPr="005B17D3" w:rsidRDefault="00B14964" w:rsidP="00EF3896">
      <w:pPr>
        <w:pStyle w:val="Caption"/>
        <w:jc w:val="left"/>
        <w:rPr>
          <w:rFonts w:eastAsia="Arial"/>
        </w:rPr>
      </w:pPr>
      <w:bookmarkStart w:id="1249" w:name="_Toc31622463"/>
      <w:r w:rsidRPr="005B17D3">
        <w:t xml:space="preserve">Figure </w:t>
      </w:r>
      <w:r w:rsidRPr="005B17D3">
        <w:rPr>
          <w:noProof/>
        </w:rPr>
        <w:fldChar w:fldCharType="begin"/>
      </w:r>
      <w:r w:rsidRPr="005B17D3">
        <w:rPr>
          <w:noProof/>
        </w:rPr>
        <w:instrText xml:space="preserve"> SEQ Figure \* ARABIC </w:instrText>
      </w:r>
      <w:r w:rsidRPr="005B17D3">
        <w:rPr>
          <w:noProof/>
        </w:rPr>
        <w:fldChar w:fldCharType="separate"/>
      </w:r>
      <w:r w:rsidR="00086A98" w:rsidRPr="005B17D3">
        <w:rPr>
          <w:noProof/>
        </w:rPr>
        <w:t>106</w:t>
      </w:r>
      <w:r w:rsidRPr="005B17D3">
        <w:rPr>
          <w:noProof/>
        </w:rPr>
        <w:fldChar w:fldCharType="end"/>
      </w:r>
      <w:r w:rsidRPr="005B17D3">
        <w:t xml:space="preserve">: </w:t>
      </w:r>
      <w:r w:rsidRPr="005B17D3">
        <w:rPr>
          <w:bCs w:val="0"/>
        </w:rPr>
        <w:t>Email Address section where Enrollment System users can add an email address to share</w:t>
      </w:r>
      <w:bookmarkEnd w:id="1249"/>
    </w:p>
    <w:p w14:paraId="129EC271" w14:textId="77777777" w:rsidR="00B14964" w:rsidRPr="005B17D3" w:rsidRDefault="00B14964" w:rsidP="00EF3896">
      <w:pPr>
        <w:pStyle w:val="NormalWeb"/>
        <w:rPr>
          <w:b/>
          <w:bCs/>
        </w:rPr>
      </w:pPr>
    </w:p>
    <w:p w14:paraId="6F9629B6" w14:textId="77777777" w:rsidR="00B14964" w:rsidRPr="005B17D3" w:rsidRDefault="00B14964" w:rsidP="00EF3896">
      <w:pPr>
        <w:spacing w:before="60" w:after="60"/>
        <w:rPr>
          <w:position w:val="-4"/>
        </w:rPr>
      </w:pPr>
      <w:r w:rsidRPr="005B17D3">
        <w:rPr>
          <w:position w:val="-4"/>
        </w:rPr>
        <w:t>Enrollment System users can delete an email address by clicking on the</w:t>
      </w:r>
      <w:r w:rsidRPr="005B17D3">
        <w:rPr>
          <w:b/>
          <w:bCs/>
          <w:position w:val="-4"/>
        </w:rPr>
        <w:t xml:space="preserve"> Add/Edit Address, </w:t>
      </w:r>
      <w:r w:rsidRPr="005B17D3">
        <w:rPr>
          <w:position w:val="-4"/>
        </w:rPr>
        <w:t>find the</w:t>
      </w:r>
      <w:r w:rsidRPr="005B17D3">
        <w:rPr>
          <w:b/>
          <w:bCs/>
          <w:position w:val="-4"/>
        </w:rPr>
        <w:t xml:space="preserve"> Email Address</w:t>
      </w:r>
      <w:r w:rsidRPr="005B17D3">
        <w:rPr>
          <w:position w:val="-4"/>
        </w:rPr>
        <w:t xml:space="preserve"> panel, click in the </w:t>
      </w:r>
      <w:r w:rsidRPr="005B17D3">
        <w:rPr>
          <w:b/>
          <w:bCs/>
          <w:position w:val="-4"/>
        </w:rPr>
        <w:t>Email Address</w:t>
      </w:r>
      <w:r w:rsidRPr="005B17D3">
        <w:rPr>
          <w:position w:val="-4"/>
        </w:rPr>
        <w:t xml:space="preserve"> field and click on the “x” to delete or by removing the characters in the </w:t>
      </w:r>
      <w:r w:rsidRPr="005B17D3">
        <w:rPr>
          <w:b/>
          <w:position w:val="-4"/>
        </w:rPr>
        <w:t>Email Address</w:t>
      </w:r>
      <w:r w:rsidRPr="005B17D3">
        <w:rPr>
          <w:position w:val="-4"/>
        </w:rPr>
        <w:t xml:space="preserve"> field.  Once deleted, the Enrollment System user clicks the </w:t>
      </w:r>
      <w:r w:rsidRPr="005B17D3">
        <w:rPr>
          <w:b/>
          <w:bCs/>
          <w:position w:val="-4"/>
        </w:rPr>
        <w:t xml:space="preserve">Update </w:t>
      </w:r>
      <w:r w:rsidRPr="005B17D3">
        <w:rPr>
          <w:position w:val="-4"/>
        </w:rPr>
        <w:t xml:space="preserve">button to save the deletion. </w:t>
      </w:r>
    </w:p>
    <w:p w14:paraId="6ECB21F3" w14:textId="77777777" w:rsidR="00B14964" w:rsidRPr="005B17D3" w:rsidRDefault="00B14964" w:rsidP="00EF3896">
      <w:pPr>
        <w:pStyle w:val="NormalWeb"/>
        <w:rPr>
          <w:b/>
          <w:bCs/>
        </w:rPr>
      </w:pPr>
    </w:p>
    <w:p w14:paraId="01E26AC8" w14:textId="77777777" w:rsidR="00B14964" w:rsidRPr="005B17D3" w:rsidRDefault="00B14964" w:rsidP="00474E83">
      <w:pPr>
        <w:pStyle w:val="NoteLightbulb"/>
      </w:pPr>
      <w:r w:rsidRPr="005B17D3">
        <w:rPr>
          <w:rStyle w:val="NoteLightbulbChar"/>
          <w:rFonts w:hint="eastAsia"/>
          <w:b/>
        </w:rPr>
        <w:t>Note:</w:t>
      </w:r>
      <w:r w:rsidRPr="005B17D3">
        <w:rPr>
          <w:rFonts w:hint="eastAsia"/>
        </w:rPr>
        <w:t xml:space="preserve"> </w:t>
      </w:r>
      <w:r w:rsidRPr="005B17D3">
        <w:t>Any remaining business email address after ES 5.7 can be deleted.</w:t>
      </w:r>
    </w:p>
    <w:p w14:paraId="662725BD" w14:textId="77777777" w:rsidR="00B14964" w:rsidRPr="005B17D3" w:rsidRDefault="00B14964" w:rsidP="00EF3896">
      <w:pPr>
        <w:pStyle w:val="Body0"/>
      </w:pPr>
    </w:p>
    <w:p w14:paraId="06DFAE84" w14:textId="77777777" w:rsidR="00B14964" w:rsidRPr="005B17D3" w:rsidRDefault="00B14964" w:rsidP="00EF3896">
      <w:pPr>
        <w:pStyle w:val="Body0"/>
      </w:pPr>
    </w:p>
    <w:p w14:paraId="4E36A2D1" w14:textId="77777777" w:rsidR="00B14964" w:rsidRPr="005B17D3" w:rsidRDefault="00B14964" w:rsidP="00EF3896">
      <w:pPr>
        <w:pStyle w:val="Body0"/>
      </w:pPr>
      <w:r w:rsidRPr="005B17D3">
        <w:rPr>
          <w:noProof/>
        </w:rPr>
        <w:drawing>
          <wp:inline distT="0" distB="0" distL="0" distR="0" wp14:anchorId="512A0915" wp14:editId="54AB5DDE">
            <wp:extent cx="5943600" cy="744855"/>
            <wp:effectExtent l="0" t="0" r="0" b="0"/>
            <wp:docPr id="1520" name="Picture 1520" descr="Screen shot of an existing personal email address displaying last updated date and t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43600" cy="744855"/>
                    </a:xfrm>
                    <a:prstGeom prst="rect">
                      <a:avLst/>
                    </a:prstGeom>
                  </pic:spPr>
                </pic:pic>
              </a:graphicData>
            </a:graphic>
          </wp:inline>
        </w:drawing>
      </w:r>
    </w:p>
    <w:p w14:paraId="211113DB" w14:textId="5FD7DA86" w:rsidR="00B14964" w:rsidRPr="005B17D3" w:rsidRDefault="00B14964" w:rsidP="00EF3896">
      <w:pPr>
        <w:pStyle w:val="Caption"/>
        <w:rPr>
          <w:rFonts w:eastAsia="Arial"/>
        </w:rPr>
      </w:pPr>
      <w:bookmarkStart w:id="1250" w:name="_Toc31622464"/>
      <w:r w:rsidRPr="005B17D3">
        <w:t xml:space="preserve">Figure </w:t>
      </w:r>
      <w:r w:rsidRPr="005B17D3">
        <w:rPr>
          <w:noProof/>
        </w:rPr>
        <w:fldChar w:fldCharType="begin"/>
      </w:r>
      <w:r w:rsidRPr="005B17D3">
        <w:rPr>
          <w:noProof/>
        </w:rPr>
        <w:instrText xml:space="preserve"> SEQ Figure \* ARABIC </w:instrText>
      </w:r>
      <w:r w:rsidRPr="005B17D3">
        <w:rPr>
          <w:noProof/>
        </w:rPr>
        <w:fldChar w:fldCharType="separate"/>
      </w:r>
      <w:r w:rsidR="00086A98" w:rsidRPr="005B17D3">
        <w:rPr>
          <w:noProof/>
        </w:rPr>
        <w:t>107</w:t>
      </w:r>
      <w:r w:rsidRPr="005B17D3">
        <w:rPr>
          <w:noProof/>
        </w:rPr>
        <w:fldChar w:fldCharType="end"/>
      </w:r>
      <w:r w:rsidRPr="005B17D3">
        <w:t xml:space="preserve">: </w:t>
      </w:r>
      <w:r w:rsidRPr="005B17D3">
        <w:rPr>
          <w:rFonts w:eastAsia="Arial"/>
          <w:bCs w:val="0"/>
        </w:rPr>
        <w:t>Existing personal email address displaying last updated date and time</w:t>
      </w:r>
      <w:bookmarkEnd w:id="1250"/>
    </w:p>
    <w:bookmarkEnd w:id="1248"/>
    <w:p w14:paraId="7715266C" w14:textId="77777777" w:rsidR="00B14964" w:rsidRPr="005B17D3" w:rsidRDefault="00B14964" w:rsidP="00EF3896">
      <w:pPr>
        <w:pStyle w:val="BodyTextBullet2"/>
      </w:pPr>
    </w:p>
    <w:p w14:paraId="016FFE31" w14:textId="77777777" w:rsidR="00B14964" w:rsidRPr="005B17D3" w:rsidRDefault="00B14964" w:rsidP="00EF3896">
      <w:pPr>
        <w:pStyle w:val="Heading4"/>
      </w:pPr>
      <w:bookmarkStart w:id="1251" w:name="_Toc31622283"/>
      <w:r w:rsidRPr="005B17D3">
        <w:t>Add/Edit Address</w:t>
      </w:r>
      <w:bookmarkEnd w:id="1251"/>
    </w:p>
    <w:p w14:paraId="40774224" w14:textId="77777777" w:rsidR="00B14964" w:rsidRPr="005B17D3" w:rsidRDefault="00B14964" w:rsidP="00EF3896">
      <w:pPr>
        <w:pStyle w:val="BodyTextBullet2"/>
      </w:pPr>
      <w:r w:rsidRPr="005B17D3">
        <w:t xml:space="preserve">The </w:t>
      </w:r>
      <w:r w:rsidRPr="005B17D3">
        <w:rPr>
          <w:b/>
        </w:rPr>
        <w:t>Add/Edit Address</w:t>
      </w:r>
      <w:r w:rsidRPr="005B17D3">
        <w:t xml:space="preserve"> screen allows users</w:t>
      </w:r>
      <w:r w:rsidRPr="005B17D3">
        <w:fldChar w:fldCharType="begin"/>
      </w:r>
      <w:r w:rsidRPr="005B17D3">
        <w:instrText xml:space="preserve"> XE "User:edit Permanent Address" </w:instrText>
      </w:r>
      <w:r w:rsidRPr="005B17D3">
        <w:fldChar w:fldCharType="end"/>
      </w:r>
      <w:r w:rsidRPr="005B17D3">
        <w:t xml:space="preserve"> to select an address type and add or edit an Address for the Veteran.</w:t>
      </w:r>
    </w:p>
    <w:p w14:paraId="3A313C97" w14:textId="77777777" w:rsidR="00B14964" w:rsidRPr="005B17D3" w:rsidRDefault="00B14964" w:rsidP="00EF3896">
      <w:pPr>
        <w:pStyle w:val="BodyTextBullet2"/>
      </w:pPr>
      <w:r w:rsidRPr="005B17D3">
        <w:t xml:space="preserve">There can only be one current/active mailing address for any address type. ES determines the current/active address based on the last update. </w:t>
      </w:r>
    </w:p>
    <w:p w14:paraId="0DEE462C" w14:textId="77777777" w:rsidR="00B14964" w:rsidRPr="005B17D3" w:rsidRDefault="00B14964" w:rsidP="00EF3896">
      <w:pPr>
        <w:pStyle w:val="BodyTextBullet2"/>
      </w:pPr>
      <w:r w:rsidRPr="005B17D3">
        <w:t>All address changes are shared with VistA.</w:t>
      </w:r>
    </w:p>
    <w:p w14:paraId="0906CD3F" w14:textId="77777777" w:rsidR="00B14964" w:rsidRPr="005B17D3" w:rsidRDefault="00B14964" w:rsidP="00EF3896">
      <w:pPr>
        <w:pStyle w:val="ScreenField"/>
      </w:pPr>
    </w:p>
    <w:p w14:paraId="64FC9365" w14:textId="77777777" w:rsidR="00B14964" w:rsidRPr="005B17D3" w:rsidRDefault="00B14964" w:rsidP="00EF3896">
      <w:pPr>
        <w:pStyle w:val="ScreenField"/>
      </w:pPr>
      <w:r w:rsidRPr="005B17D3">
        <w:t xml:space="preserve">Add/Edit Address: </w:t>
      </w:r>
    </w:p>
    <w:p w14:paraId="48AF7BA8" w14:textId="67EFE23E" w:rsidR="00B14964" w:rsidRPr="005B17D3" w:rsidRDefault="00B14964" w:rsidP="00EF3896">
      <w:pPr>
        <w:pStyle w:val="ScreenFieldDesc"/>
      </w:pPr>
      <w:r w:rsidRPr="005B17D3">
        <w:t xml:space="preserve">Select an address type from the dropdown. This can be the </w:t>
      </w:r>
      <w:r w:rsidRPr="005B17D3">
        <w:rPr>
          <w:i/>
        </w:rPr>
        <w:t>Residential</w:t>
      </w:r>
      <w:r w:rsidRPr="005B17D3">
        <w:t xml:space="preserve">, </w:t>
      </w:r>
      <w:r w:rsidRPr="005B17D3">
        <w:rPr>
          <w:i/>
        </w:rPr>
        <w:t>Permanent</w:t>
      </w:r>
      <w:r w:rsidRPr="005B17D3">
        <w:t xml:space="preserve">, or </w:t>
      </w:r>
      <w:r w:rsidRPr="005B17D3">
        <w:rPr>
          <w:i/>
        </w:rPr>
        <w:t>Temporary Mailing Address</w:t>
      </w:r>
      <w:r w:rsidRPr="005B17D3">
        <w:t>. All address types use the same fields.</w:t>
      </w:r>
    </w:p>
    <w:p w14:paraId="78C74E78" w14:textId="77777777" w:rsidR="00080A89" w:rsidRPr="005B17D3" w:rsidRDefault="00080A89" w:rsidP="00080A89">
      <w:pPr>
        <w:pStyle w:val="ScreenField"/>
      </w:pPr>
    </w:p>
    <w:p w14:paraId="0F27C070" w14:textId="77777777" w:rsidR="00B14964" w:rsidRPr="005B17D3" w:rsidRDefault="00B14964" w:rsidP="00EF3896">
      <w:pPr>
        <w:pStyle w:val="ScreenField"/>
      </w:pPr>
      <w:r w:rsidRPr="005B17D3">
        <w:rPr>
          <w:noProof/>
        </w:rPr>
        <w:drawing>
          <wp:inline distT="0" distB="0" distL="0" distR="0" wp14:anchorId="62D96E30" wp14:editId="4A6519ED">
            <wp:extent cx="103505" cy="103505"/>
            <wp:effectExtent l="19050" t="0" r="0" b="0"/>
            <wp:docPr id="1076" name="Picture 1076" descr="required fiel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6" descr="required field symbol"/>
                    <pic:cNvPicPr>
                      <a:picLocks noChangeAspect="1" noChangeArrowheads="1"/>
                    </pic:cNvPicPr>
                  </pic:nvPicPr>
                  <pic:blipFill>
                    <a:blip r:embed="rId33" cstate="print"/>
                    <a:srcRect/>
                    <a:stretch>
                      <a:fillRect/>
                    </a:stretch>
                  </pic:blipFill>
                  <pic:spPr bwMode="auto">
                    <a:xfrm>
                      <a:off x="0" y="0"/>
                      <a:ext cx="103505" cy="103505"/>
                    </a:xfrm>
                    <a:prstGeom prst="rect">
                      <a:avLst/>
                    </a:prstGeom>
                    <a:noFill/>
                    <a:ln w="9525">
                      <a:noFill/>
                      <a:miter lim="800000"/>
                      <a:headEnd/>
                      <a:tailEnd/>
                    </a:ln>
                  </pic:spPr>
                </pic:pic>
              </a:graphicData>
            </a:graphic>
          </wp:inline>
        </w:drawing>
      </w:r>
      <w:r w:rsidRPr="005B17D3">
        <w:t>Country:</w:t>
      </w:r>
    </w:p>
    <w:p w14:paraId="030E4B74" w14:textId="111A4BA8" w:rsidR="00B14964" w:rsidRPr="005B17D3" w:rsidRDefault="00B14964" w:rsidP="00EF3896">
      <w:pPr>
        <w:pStyle w:val="ScreenFieldDesc"/>
      </w:pPr>
      <w:r w:rsidRPr="005B17D3">
        <w:t>Select the country from the dropdown for the primary residence in which the associate (registrant) lives.</w:t>
      </w:r>
    </w:p>
    <w:p w14:paraId="38D51B76" w14:textId="77777777" w:rsidR="00080A89" w:rsidRPr="005B17D3" w:rsidRDefault="00080A89" w:rsidP="00080A89">
      <w:pPr>
        <w:pStyle w:val="ScreenField"/>
      </w:pPr>
    </w:p>
    <w:p w14:paraId="56714E8C" w14:textId="77777777" w:rsidR="00B14964" w:rsidRPr="005B17D3" w:rsidRDefault="00B14964" w:rsidP="00EF3896">
      <w:pPr>
        <w:pStyle w:val="ScreenField"/>
      </w:pPr>
      <w:r w:rsidRPr="005B17D3">
        <w:rPr>
          <w:noProof/>
        </w:rPr>
        <w:drawing>
          <wp:inline distT="0" distB="0" distL="0" distR="0" wp14:anchorId="23A087EB" wp14:editId="608B0EA5">
            <wp:extent cx="103505" cy="103505"/>
            <wp:effectExtent l="19050" t="0" r="0" b="0"/>
            <wp:docPr id="1077" name="Picture 1077" descr="required fiel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7" descr="required field symbol"/>
                    <pic:cNvPicPr>
                      <a:picLocks noChangeAspect="1" noChangeArrowheads="1"/>
                    </pic:cNvPicPr>
                  </pic:nvPicPr>
                  <pic:blipFill>
                    <a:blip r:embed="rId33" cstate="print"/>
                    <a:srcRect/>
                    <a:stretch>
                      <a:fillRect/>
                    </a:stretch>
                  </pic:blipFill>
                  <pic:spPr bwMode="auto">
                    <a:xfrm>
                      <a:off x="0" y="0"/>
                      <a:ext cx="103505" cy="103505"/>
                    </a:xfrm>
                    <a:prstGeom prst="rect">
                      <a:avLst/>
                    </a:prstGeom>
                    <a:noFill/>
                    <a:ln w="9525">
                      <a:noFill/>
                      <a:miter lim="800000"/>
                      <a:headEnd/>
                      <a:tailEnd/>
                    </a:ln>
                  </pic:spPr>
                </pic:pic>
              </a:graphicData>
            </a:graphic>
          </wp:inline>
        </w:drawing>
      </w:r>
      <w:r w:rsidRPr="005B17D3">
        <w:t>Address</w:t>
      </w:r>
      <w:r w:rsidRPr="005B17D3">
        <w:fldChar w:fldCharType="begin"/>
      </w:r>
      <w:r w:rsidRPr="005B17D3">
        <w:instrText xml:space="preserve"> XE "Address:Line 1" </w:instrText>
      </w:r>
      <w:r w:rsidRPr="005B17D3">
        <w:fldChar w:fldCharType="end"/>
      </w:r>
      <w:r w:rsidRPr="005B17D3">
        <w:t xml:space="preserve"> Line 1:</w:t>
      </w:r>
    </w:p>
    <w:p w14:paraId="53DF2D8C" w14:textId="77777777" w:rsidR="00B14964" w:rsidRPr="005B17D3" w:rsidRDefault="00B14964" w:rsidP="00EF3896">
      <w:pPr>
        <w:pStyle w:val="ScreenFieldDesc"/>
      </w:pPr>
      <w:r w:rsidRPr="005B17D3">
        <w:t>Address Line 1 is the number and street or post office</w:t>
      </w:r>
      <w:r w:rsidRPr="005B17D3">
        <w:fldChar w:fldCharType="begin"/>
      </w:r>
      <w:r w:rsidRPr="005B17D3">
        <w:instrText xml:space="preserve"> XE "Office:P.O. box" </w:instrText>
      </w:r>
      <w:r w:rsidRPr="005B17D3">
        <w:fldChar w:fldCharType="end"/>
      </w:r>
      <w:r w:rsidRPr="005B17D3">
        <w:t xml:space="preserve"> box of a mailing address</w:t>
      </w:r>
      <w:r w:rsidRPr="005B17D3">
        <w:fldChar w:fldCharType="begin"/>
      </w:r>
      <w:r w:rsidRPr="005B17D3">
        <w:instrText xml:space="preserve"> XE “Address” </w:instrText>
      </w:r>
      <w:r w:rsidRPr="005B17D3">
        <w:fldChar w:fldCharType="end"/>
      </w:r>
      <w:r w:rsidRPr="005B17D3">
        <w:t>.</w:t>
      </w:r>
    </w:p>
    <w:p w14:paraId="33E338CA" w14:textId="77777777" w:rsidR="00B14964" w:rsidRPr="005B17D3" w:rsidRDefault="00B14964" w:rsidP="00EF3896">
      <w:pPr>
        <w:pStyle w:val="RulesandMore"/>
      </w:pPr>
      <w:r w:rsidRPr="005B17D3">
        <w:t>Rules...</w:t>
      </w:r>
    </w:p>
    <w:p w14:paraId="2F066A8F" w14:textId="77777777" w:rsidR="00B14964" w:rsidRPr="005B17D3" w:rsidRDefault="00B14964" w:rsidP="00EF3896">
      <w:pPr>
        <w:pStyle w:val="ListBull2"/>
      </w:pPr>
      <w:r w:rsidRPr="005B17D3">
        <w:rPr>
          <w:iCs/>
        </w:rPr>
        <w:t>Address Line 1</w:t>
      </w:r>
      <w:r w:rsidRPr="005B17D3">
        <w:t xml:space="preserve"> must be 3 – 35 characters.</w:t>
      </w:r>
    </w:p>
    <w:p w14:paraId="2432CD3D" w14:textId="77777777" w:rsidR="00B14964" w:rsidRPr="005B17D3" w:rsidRDefault="00B14964" w:rsidP="00EF3896">
      <w:pPr>
        <w:pStyle w:val="ScreenField"/>
      </w:pPr>
    </w:p>
    <w:p w14:paraId="4BF8561B" w14:textId="77777777" w:rsidR="00B14964" w:rsidRPr="005B17D3" w:rsidRDefault="00B14964" w:rsidP="00EF3896">
      <w:pPr>
        <w:pStyle w:val="ScreenField"/>
      </w:pPr>
      <w:r w:rsidRPr="005B17D3">
        <w:t>Address</w:t>
      </w:r>
      <w:r w:rsidRPr="005B17D3">
        <w:fldChar w:fldCharType="begin"/>
      </w:r>
      <w:r w:rsidRPr="005B17D3">
        <w:instrText xml:space="preserve"> XE "Address:Line 2" </w:instrText>
      </w:r>
      <w:r w:rsidRPr="005B17D3">
        <w:fldChar w:fldCharType="end"/>
      </w:r>
      <w:r w:rsidRPr="005B17D3">
        <w:t xml:space="preserve"> Line 2:</w:t>
      </w:r>
    </w:p>
    <w:p w14:paraId="110C2573" w14:textId="628B56E1" w:rsidR="00B14964" w:rsidRPr="005B17D3" w:rsidRDefault="00B14964" w:rsidP="00EF3896">
      <w:pPr>
        <w:pStyle w:val="ScreenFieldDesc"/>
      </w:pPr>
      <w:r w:rsidRPr="005B17D3">
        <w:t>Address Line 2 is the text supplemental to the number and street of a mailing address</w:t>
      </w:r>
      <w:r w:rsidRPr="005B17D3">
        <w:fldChar w:fldCharType="begin"/>
      </w:r>
      <w:r w:rsidRPr="005B17D3">
        <w:instrText xml:space="preserve"> XE “Address” </w:instrText>
      </w:r>
      <w:r w:rsidRPr="005B17D3">
        <w:fldChar w:fldCharType="end"/>
      </w:r>
      <w:r w:rsidRPr="005B17D3">
        <w:t>.</w:t>
      </w:r>
    </w:p>
    <w:p w14:paraId="1690EDDA" w14:textId="77777777" w:rsidR="00080A89" w:rsidRPr="005B17D3" w:rsidRDefault="00080A89" w:rsidP="00080A89">
      <w:pPr>
        <w:pStyle w:val="ScreenField"/>
      </w:pPr>
    </w:p>
    <w:p w14:paraId="1A0565E0" w14:textId="77777777" w:rsidR="00B14964" w:rsidRPr="005B17D3" w:rsidRDefault="00B14964" w:rsidP="00EF3896">
      <w:pPr>
        <w:pStyle w:val="ScreenField"/>
      </w:pPr>
      <w:r w:rsidRPr="005B17D3">
        <w:t>Address</w:t>
      </w:r>
      <w:r w:rsidRPr="005B17D3">
        <w:fldChar w:fldCharType="begin"/>
      </w:r>
      <w:r w:rsidRPr="005B17D3">
        <w:instrText xml:space="preserve"> XE "Address:Line 3" </w:instrText>
      </w:r>
      <w:r w:rsidRPr="005B17D3">
        <w:fldChar w:fldCharType="end"/>
      </w:r>
      <w:r w:rsidRPr="005B17D3">
        <w:t xml:space="preserve"> Line 3:</w:t>
      </w:r>
    </w:p>
    <w:p w14:paraId="5C220596" w14:textId="51017E30" w:rsidR="00B14964" w:rsidRPr="005B17D3" w:rsidRDefault="00B14964" w:rsidP="00EF3896">
      <w:pPr>
        <w:pStyle w:val="ScreenFieldDesc"/>
      </w:pPr>
      <w:r w:rsidRPr="005B17D3">
        <w:t>Address Line 3 is the text supplemental to the number and street of a mailing address</w:t>
      </w:r>
      <w:r w:rsidRPr="005B17D3">
        <w:fldChar w:fldCharType="begin"/>
      </w:r>
      <w:r w:rsidRPr="005B17D3">
        <w:instrText xml:space="preserve"> XE “Address” </w:instrText>
      </w:r>
      <w:r w:rsidRPr="005B17D3">
        <w:fldChar w:fldCharType="end"/>
      </w:r>
      <w:r w:rsidRPr="005B17D3">
        <w:t>.</w:t>
      </w:r>
    </w:p>
    <w:p w14:paraId="4152E7E8" w14:textId="77777777" w:rsidR="00080A89" w:rsidRPr="005B17D3" w:rsidRDefault="00080A89" w:rsidP="00080A89">
      <w:pPr>
        <w:pStyle w:val="ScreenField"/>
      </w:pPr>
    </w:p>
    <w:p w14:paraId="203D22B6" w14:textId="77777777" w:rsidR="00B14964" w:rsidRPr="005B17D3" w:rsidRDefault="00B14964" w:rsidP="00EF3896">
      <w:pPr>
        <w:pStyle w:val="ScreenField"/>
      </w:pPr>
      <w:r w:rsidRPr="005B17D3">
        <w:rPr>
          <w:noProof/>
        </w:rPr>
        <w:drawing>
          <wp:inline distT="0" distB="0" distL="0" distR="0" wp14:anchorId="51BDCCB2" wp14:editId="7962B30F">
            <wp:extent cx="119380" cy="119380"/>
            <wp:effectExtent l="19050" t="0" r="0" b="0"/>
            <wp:docPr id="1081" name="Picture 1081" descr="required fiel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1" descr="required field symbol"/>
                    <pic:cNvPicPr>
                      <a:picLocks noChangeAspect="1" noChangeArrowheads="1"/>
                    </pic:cNvPicPr>
                  </pic:nvPicPr>
                  <pic:blipFill>
                    <a:blip r:embed="rId33" cstate="print"/>
                    <a:srcRect/>
                    <a:stretch>
                      <a:fillRect/>
                    </a:stretch>
                  </pic:blipFill>
                  <pic:spPr bwMode="auto">
                    <a:xfrm>
                      <a:off x="0" y="0"/>
                      <a:ext cx="119380" cy="119380"/>
                    </a:xfrm>
                    <a:prstGeom prst="rect">
                      <a:avLst/>
                    </a:prstGeom>
                    <a:noFill/>
                    <a:ln w="9525">
                      <a:noFill/>
                      <a:miter lim="800000"/>
                      <a:headEnd/>
                      <a:tailEnd/>
                    </a:ln>
                  </pic:spPr>
                </pic:pic>
              </a:graphicData>
            </a:graphic>
          </wp:inline>
        </w:drawing>
      </w:r>
      <w:r w:rsidRPr="005B17D3">
        <w:t>Zip Code:</w:t>
      </w:r>
    </w:p>
    <w:p w14:paraId="64696413" w14:textId="77777777" w:rsidR="00B14964" w:rsidRPr="005B17D3" w:rsidRDefault="00B14964" w:rsidP="00EF3896">
      <w:pPr>
        <w:pStyle w:val="ScreenFieldDesc"/>
      </w:pPr>
      <w:r w:rsidRPr="005B17D3">
        <w:t xml:space="preserve">Zip Code is the mail code used for mail delivery within the USA only. If a country other than </w:t>
      </w:r>
      <w:r w:rsidRPr="005B17D3">
        <w:rPr>
          <w:b/>
          <w:bCs/>
        </w:rPr>
        <w:t>United States</w:t>
      </w:r>
      <w:r w:rsidRPr="005B17D3">
        <w:t xml:space="preserve"> is selected in the </w:t>
      </w:r>
      <w:r w:rsidRPr="005B17D3">
        <w:rPr>
          <w:b/>
          <w:i/>
        </w:rPr>
        <w:t>Country</w:t>
      </w:r>
      <w:r w:rsidRPr="005B17D3">
        <w:t xml:space="preserve"> field, the </w:t>
      </w:r>
      <w:r w:rsidRPr="005B17D3">
        <w:rPr>
          <w:b/>
          <w:i/>
        </w:rPr>
        <w:t>Zip Code</w:t>
      </w:r>
      <w:r w:rsidRPr="005B17D3">
        <w:t xml:space="preserve"> field will not display.</w:t>
      </w:r>
    </w:p>
    <w:p w14:paraId="3A312371" w14:textId="77777777" w:rsidR="00B14964" w:rsidRPr="005B17D3" w:rsidRDefault="00B14964" w:rsidP="00EF3896">
      <w:pPr>
        <w:pStyle w:val="RulesandMore"/>
      </w:pPr>
      <w:r w:rsidRPr="005B17D3">
        <w:t>More...</w:t>
      </w:r>
    </w:p>
    <w:p w14:paraId="0A29672B" w14:textId="77777777" w:rsidR="00B14964" w:rsidRPr="005B17D3" w:rsidRDefault="00B14964" w:rsidP="00EF3896">
      <w:pPr>
        <w:pStyle w:val="ListBull2"/>
      </w:pPr>
      <w:r w:rsidRPr="005B17D3">
        <w:rPr>
          <w:i/>
        </w:rPr>
        <w:t>Zip Code</w:t>
      </w:r>
      <w:r w:rsidRPr="005B17D3">
        <w:t xml:space="preserve"> may also be used to identify city/state/county associated with an address</w:t>
      </w:r>
      <w:r w:rsidRPr="005B17D3">
        <w:fldChar w:fldCharType="begin"/>
      </w:r>
      <w:r w:rsidRPr="005B17D3">
        <w:instrText xml:space="preserve"> XE “Address” </w:instrText>
      </w:r>
      <w:r w:rsidRPr="005B17D3">
        <w:fldChar w:fldCharType="end"/>
      </w:r>
      <w:r w:rsidRPr="005B17D3">
        <w:t>.</w:t>
      </w:r>
    </w:p>
    <w:p w14:paraId="71678A2D" w14:textId="77777777" w:rsidR="00B14964" w:rsidRPr="005B17D3" w:rsidRDefault="00B14964" w:rsidP="00474E83">
      <w:pPr>
        <w:pStyle w:val="NoteLightbulb"/>
      </w:pPr>
      <w:r w:rsidRPr="005B17D3">
        <w:rPr>
          <w:b/>
        </w:rPr>
        <w:t>Note</w:t>
      </w:r>
      <w:r w:rsidRPr="005B17D3">
        <w:t xml:space="preserve">: When a valid zip code is entered, the system populates the </w:t>
      </w:r>
      <w:r w:rsidRPr="005B17D3">
        <w:rPr>
          <w:b/>
          <w:i/>
        </w:rPr>
        <w:t>City</w:t>
      </w:r>
      <w:r w:rsidRPr="005B17D3">
        <w:t xml:space="preserve">, </w:t>
      </w:r>
      <w:r w:rsidRPr="005B17D3">
        <w:rPr>
          <w:b/>
          <w:i/>
        </w:rPr>
        <w:t>State</w:t>
      </w:r>
      <w:r w:rsidRPr="005B17D3">
        <w:t xml:space="preserve">, and </w:t>
      </w:r>
      <w:r w:rsidRPr="005B17D3">
        <w:rPr>
          <w:b/>
          <w:i/>
        </w:rPr>
        <w:t>County</w:t>
      </w:r>
      <w:r w:rsidRPr="005B17D3">
        <w:t xml:space="preserve"> fields. If more than one city exists for a particular zip code, the system displays a dropdown list from which the desired city may be selected. If the City and/or State does not match up with a valid Zip Code, an error message displays. Check to make sure your data is correct. </w:t>
      </w:r>
    </w:p>
    <w:p w14:paraId="2C2CCAF9" w14:textId="77777777" w:rsidR="00B14964" w:rsidRPr="005B17D3" w:rsidRDefault="00B14964" w:rsidP="00EF3896">
      <w:pPr>
        <w:pStyle w:val="ListBull2"/>
      </w:pPr>
      <w:r w:rsidRPr="005B17D3">
        <w:t>Either 5- or 9-digit</w:t>
      </w:r>
      <w:r w:rsidRPr="005B17D3">
        <w:fldChar w:fldCharType="begin"/>
      </w:r>
      <w:r w:rsidRPr="005B17D3">
        <w:instrText xml:space="preserve"> XE "9-digit " \* MERGEFORMAT </w:instrText>
      </w:r>
      <w:r w:rsidRPr="005B17D3">
        <w:fldChar w:fldCharType="end"/>
      </w:r>
      <w:r w:rsidRPr="005B17D3">
        <w:t xml:space="preserve"> code may be used.</w:t>
      </w:r>
    </w:p>
    <w:p w14:paraId="4D737837" w14:textId="77777777" w:rsidR="00B14964" w:rsidRPr="005B17D3" w:rsidRDefault="00B14964" w:rsidP="00EF3896">
      <w:pPr>
        <w:pStyle w:val="ScreenField"/>
      </w:pPr>
    </w:p>
    <w:p w14:paraId="61D7B3F0" w14:textId="77777777" w:rsidR="00B14964" w:rsidRPr="005B17D3" w:rsidRDefault="00B14964" w:rsidP="00EF3896">
      <w:pPr>
        <w:pStyle w:val="ScreenField"/>
      </w:pPr>
      <w:r w:rsidRPr="005B17D3">
        <w:rPr>
          <w:noProof/>
        </w:rPr>
        <w:drawing>
          <wp:inline distT="0" distB="0" distL="0" distR="0" wp14:anchorId="5A7C43F4" wp14:editId="6C47CB11">
            <wp:extent cx="119380" cy="119380"/>
            <wp:effectExtent l="19050" t="0" r="0" b="0"/>
            <wp:docPr id="1084" name="Picture 1084" descr="required fiel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4" descr="required field symbol"/>
                    <pic:cNvPicPr>
                      <a:picLocks noChangeAspect="1" noChangeArrowheads="1"/>
                    </pic:cNvPicPr>
                  </pic:nvPicPr>
                  <pic:blipFill>
                    <a:blip r:embed="rId33" cstate="print"/>
                    <a:srcRect/>
                    <a:stretch>
                      <a:fillRect/>
                    </a:stretch>
                  </pic:blipFill>
                  <pic:spPr bwMode="auto">
                    <a:xfrm>
                      <a:off x="0" y="0"/>
                      <a:ext cx="119380" cy="119380"/>
                    </a:xfrm>
                    <a:prstGeom prst="rect">
                      <a:avLst/>
                    </a:prstGeom>
                    <a:noFill/>
                    <a:ln w="9525">
                      <a:noFill/>
                      <a:miter lim="800000"/>
                      <a:headEnd/>
                      <a:tailEnd/>
                    </a:ln>
                  </pic:spPr>
                </pic:pic>
              </a:graphicData>
            </a:graphic>
          </wp:inline>
        </w:drawing>
      </w:r>
      <w:r w:rsidRPr="005B17D3">
        <w:t>City:</w:t>
      </w:r>
    </w:p>
    <w:p w14:paraId="2B1EF5D9" w14:textId="3D04233B" w:rsidR="00B14964" w:rsidRPr="005B17D3" w:rsidRDefault="00B14964" w:rsidP="00EF3896">
      <w:pPr>
        <w:pStyle w:val="ScreenFieldDesc"/>
      </w:pPr>
      <w:r w:rsidRPr="005B17D3">
        <w:t>Enter the name of the city used for the address</w:t>
      </w:r>
      <w:r w:rsidRPr="005B17D3">
        <w:fldChar w:fldCharType="begin"/>
      </w:r>
      <w:r w:rsidRPr="005B17D3">
        <w:instrText xml:space="preserve"> XE “Address” </w:instrText>
      </w:r>
      <w:r w:rsidRPr="005B17D3">
        <w:fldChar w:fldCharType="end"/>
      </w:r>
      <w:r w:rsidRPr="005B17D3">
        <w:t>.</w:t>
      </w:r>
    </w:p>
    <w:p w14:paraId="62C85F5B" w14:textId="77777777" w:rsidR="0087182E" w:rsidRPr="005B17D3" w:rsidRDefault="0087182E" w:rsidP="0087182E">
      <w:pPr>
        <w:pStyle w:val="ScreenField"/>
      </w:pPr>
    </w:p>
    <w:p w14:paraId="5DCA62BE" w14:textId="77777777" w:rsidR="00B14964" w:rsidRPr="005B17D3" w:rsidRDefault="00B14964" w:rsidP="00EF3896">
      <w:pPr>
        <w:pStyle w:val="ScreenField"/>
      </w:pPr>
      <w:r w:rsidRPr="005B17D3">
        <w:rPr>
          <w:noProof/>
        </w:rPr>
        <w:drawing>
          <wp:inline distT="0" distB="0" distL="0" distR="0" wp14:anchorId="19464CCE" wp14:editId="38FD379B">
            <wp:extent cx="119380" cy="119380"/>
            <wp:effectExtent l="19050" t="0" r="0" b="0"/>
            <wp:docPr id="1086" name="Picture 1086" descr="required fiel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6" descr="required field symbol"/>
                    <pic:cNvPicPr>
                      <a:picLocks noChangeAspect="1" noChangeArrowheads="1"/>
                    </pic:cNvPicPr>
                  </pic:nvPicPr>
                  <pic:blipFill>
                    <a:blip r:embed="rId33" cstate="print"/>
                    <a:srcRect/>
                    <a:stretch>
                      <a:fillRect/>
                    </a:stretch>
                  </pic:blipFill>
                  <pic:spPr bwMode="auto">
                    <a:xfrm>
                      <a:off x="0" y="0"/>
                      <a:ext cx="119380" cy="119380"/>
                    </a:xfrm>
                    <a:prstGeom prst="rect">
                      <a:avLst/>
                    </a:prstGeom>
                    <a:noFill/>
                    <a:ln w="9525">
                      <a:noFill/>
                      <a:miter lim="800000"/>
                      <a:headEnd/>
                      <a:tailEnd/>
                    </a:ln>
                  </pic:spPr>
                </pic:pic>
              </a:graphicData>
            </a:graphic>
          </wp:inline>
        </w:drawing>
      </w:r>
      <w:r w:rsidRPr="005B17D3">
        <w:t>State/Province:</w:t>
      </w:r>
    </w:p>
    <w:p w14:paraId="383AF5DB" w14:textId="77777777" w:rsidR="00B14964" w:rsidRPr="005B17D3" w:rsidRDefault="00B14964" w:rsidP="00EF3896">
      <w:pPr>
        <w:pStyle w:val="ScreenFieldDesc"/>
      </w:pPr>
      <w:r w:rsidRPr="005B17D3">
        <w:rPr>
          <w:b/>
        </w:rPr>
        <w:t>State</w:t>
      </w:r>
      <w:r w:rsidRPr="005B17D3">
        <w:t>: Enter the full state name associated with the address (required)</w:t>
      </w:r>
      <w:r w:rsidRPr="005B17D3">
        <w:fldChar w:fldCharType="begin"/>
      </w:r>
      <w:r w:rsidRPr="005B17D3">
        <w:instrText xml:space="preserve"> XE “Address” </w:instrText>
      </w:r>
      <w:r w:rsidRPr="005B17D3">
        <w:fldChar w:fldCharType="end"/>
      </w:r>
      <w:r w:rsidRPr="005B17D3">
        <w:t>.</w:t>
      </w:r>
    </w:p>
    <w:p w14:paraId="48F69C70" w14:textId="77777777" w:rsidR="00B14964" w:rsidRPr="005B17D3" w:rsidRDefault="00B14964" w:rsidP="00EF3896">
      <w:pPr>
        <w:pStyle w:val="ScreenFieldDesc"/>
      </w:pPr>
      <w:r w:rsidRPr="005B17D3">
        <w:t>U.S. addresses should follow the standard U.S. Postal Service (USPS) format as closely as possible. USPS Publication 28 outlines those standards. The Veterans Health Administration (VHA) has a standard list of values for States and Counties.</w:t>
      </w:r>
    </w:p>
    <w:p w14:paraId="37DC5246" w14:textId="77777777" w:rsidR="00B14964" w:rsidRPr="005B17D3" w:rsidRDefault="00B14964" w:rsidP="00EF3896">
      <w:pPr>
        <w:pStyle w:val="ScreenFieldDesc"/>
        <w:rPr>
          <w:color w:val="0000FF"/>
          <w:u w:val="single"/>
        </w:rPr>
      </w:pPr>
      <w:r w:rsidRPr="005B17D3">
        <w:t xml:space="preserve">To view a standard list of values for States and Counties, visit the </w:t>
      </w:r>
      <w:r w:rsidRPr="005B17D3">
        <w:rPr>
          <w:b/>
          <w:bCs/>
          <w:i/>
        </w:rPr>
        <w:t>Administrative Data Quality Council Intranet Site</w:t>
      </w:r>
      <w:r w:rsidRPr="005B17D3">
        <w:rPr>
          <w:bCs/>
        </w:rPr>
        <w:t>.</w:t>
      </w:r>
    </w:p>
    <w:p w14:paraId="1A4D1C40" w14:textId="77777777" w:rsidR="00B14964" w:rsidRPr="005B17D3" w:rsidRDefault="00B14964" w:rsidP="00EF3896">
      <w:pPr>
        <w:pStyle w:val="ScreenFieldDesc"/>
      </w:pPr>
      <w:r w:rsidRPr="005B17D3">
        <w:rPr>
          <w:b/>
        </w:rPr>
        <w:t>Province</w:t>
      </w:r>
      <w:r w:rsidRPr="005B17D3">
        <w:t xml:space="preserve">: Enter the full province name if a country other than </w:t>
      </w:r>
      <w:r w:rsidRPr="005B17D3">
        <w:rPr>
          <w:b/>
        </w:rPr>
        <w:t>United States</w:t>
      </w:r>
      <w:r w:rsidRPr="005B17D3">
        <w:t xml:space="preserve"> is selected. </w:t>
      </w:r>
      <w:r w:rsidRPr="005B17D3">
        <w:rPr>
          <w:i/>
        </w:rPr>
        <w:t>Province</w:t>
      </w:r>
      <w:r w:rsidRPr="005B17D3">
        <w:t xml:space="preserve"> can be up to 20 characters in length.</w:t>
      </w:r>
    </w:p>
    <w:p w14:paraId="1B418E68" w14:textId="24977B69" w:rsidR="00B14964" w:rsidRPr="005B17D3" w:rsidRDefault="00B14964" w:rsidP="00EF3896">
      <w:pPr>
        <w:pStyle w:val="ScreenFieldDesc"/>
      </w:pPr>
      <w:r w:rsidRPr="005B17D3">
        <w:rPr>
          <w:b/>
          <w:i/>
        </w:rPr>
        <w:t>Province</w:t>
      </w:r>
      <w:r w:rsidRPr="005B17D3">
        <w:t xml:space="preserve"> is not a required field.</w:t>
      </w:r>
      <w:r w:rsidRPr="005B17D3" w:rsidDel="00DA033F">
        <w:t xml:space="preserve"> </w:t>
      </w:r>
    </w:p>
    <w:p w14:paraId="62663399" w14:textId="77777777" w:rsidR="00080A89" w:rsidRPr="005B17D3" w:rsidRDefault="00080A89" w:rsidP="00080A89">
      <w:pPr>
        <w:pStyle w:val="ScreenField"/>
      </w:pPr>
    </w:p>
    <w:p w14:paraId="3D00E660" w14:textId="77777777" w:rsidR="00B14964" w:rsidRPr="005B17D3" w:rsidRDefault="00B14964" w:rsidP="00EF3896">
      <w:pPr>
        <w:pStyle w:val="ScreenField"/>
      </w:pPr>
      <w:r w:rsidRPr="005B17D3">
        <w:t>County/Postal Code:</w:t>
      </w:r>
    </w:p>
    <w:p w14:paraId="6692CC5C" w14:textId="77777777" w:rsidR="00B14964" w:rsidRPr="005B17D3" w:rsidRDefault="00B14964" w:rsidP="00EF3896">
      <w:pPr>
        <w:pStyle w:val="ScreenFieldDesc"/>
      </w:pPr>
      <w:r w:rsidRPr="005B17D3">
        <w:rPr>
          <w:b/>
        </w:rPr>
        <w:t>County</w:t>
      </w:r>
      <w:r w:rsidRPr="005B17D3">
        <w:t>: Enter the county in which the associate (registrant) lives (not required).</w:t>
      </w:r>
    </w:p>
    <w:p w14:paraId="28B6DD4F" w14:textId="77777777" w:rsidR="00B14964" w:rsidRPr="005B17D3" w:rsidRDefault="00B14964" w:rsidP="00EF3896">
      <w:pPr>
        <w:pStyle w:val="ScreenFieldDesc"/>
      </w:pPr>
      <w:r w:rsidRPr="005B17D3">
        <w:t>U.S. addresses should follow the standard U.S. Postal Service (USPS) format as closely as possible. USPS Publication 28 outlines those standards. The Veterans Health Administration (VHA) has a standard list of values for States and Counties.</w:t>
      </w:r>
    </w:p>
    <w:p w14:paraId="0A54EB28" w14:textId="77777777" w:rsidR="00B14964" w:rsidRPr="005B17D3" w:rsidRDefault="00B14964" w:rsidP="00EF3896">
      <w:pPr>
        <w:pStyle w:val="ScreenFieldDesc"/>
        <w:rPr>
          <w:color w:val="0000FF"/>
          <w:u w:val="single"/>
        </w:rPr>
      </w:pPr>
      <w:r w:rsidRPr="005B17D3">
        <w:t xml:space="preserve">To view a standard list of values for States and Counties, visit the </w:t>
      </w:r>
      <w:r w:rsidRPr="005B17D3">
        <w:rPr>
          <w:b/>
          <w:bCs/>
          <w:i/>
        </w:rPr>
        <w:t>Administrative Data Quality Council Intranet Site</w:t>
      </w:r>
      <w:r w:rsidRPr="005B17D3">
        <w:rPr>
          <w:bCs/>
        </w:rPr>
        <w:t>.</w:t>
      </w:r>
    </w:p>
    <w:p w14:paraId="76CE0DA2" w14:textId="77777777" w:rsidR="00B14964" w:rsidRPr="005B17D3" w:rsidRDefault="00B14964" w:rsidP="00EF3896">
      <w:pPr>
        <w:pStyle w:val="ScreenFieldDesc"/>
      </w:pPr>
      <w:r w:rsidRPr="005B17D3">
        <w:rPr>
          <w:b/>
        </w:rPr>
        <w:t>Postal Code</w:t>
      </w:r>
      <w:r w:rsidRPr="005B17D3">
        <w:t xml:space="preserve">: Enter a postal code if a country other than </w:t>
      </w:r>
      <w:r w:rsidRPr="005B17D3">
        <w:rPr>
          <w:b/>
        </w:rPr>
        <w:t>United States</w:t>
      </w:r>
      <w:r w:rsidRPr="005B17D3">
        <w:t xml:space="preserve"> is selected. </w:t>
      </w:r>
      <w:r w:rsidRPr="005B17D3">
        <w:rPr>
          <w:i/>
        </w:rPr>
        <w:t>Postal Code</w:t>
      </w:r>
      <w:r w:rsidRPr="005B17D3">
        <w:t xml:space="preserve"> can be up to 10 characters/numbers in length.</w:t>
      </w:r>
    </w:p>
    <w:p w14:paraId="59EDF138" w14:textId="77777777" w:rsidR="00B14964" w:rsidRPr="005B17D3" w:rsidRDefault="00B14964" w:rsidP="00EF3896">
      <w:pPr>
        <w:pStyle w:val="ScreenFieldDesc"/>
      </w:pPr>
      <w:r w:rsidRPr="005B17D3">
        <w:rPr>
          <w:b/>
        </w:rPr>
        <w:t>Postal Code</w:t>
      </w:r>
      <w:r w:rsidRPr="005B17D3">
        <w:t xml:space="preserve"> is not a required field.</w:t>
      </w:r>
    </w:p>
    <w:p w14:paraId="2828BBFD" w14:textId="77777777" w:rsidR="00B00F4A" w:rsidRPr="005B17D3" w:rsidRDefault="00B00F4A" w:rsidP="00EF3896">
      <w:pPr>
        <w:pStyle w:val="ScreenField"/>
      </w:pPr>
    </w:p>
    <w:p w14:paraId="184BC471" w14:textId="01F4D1FE" w:rsidR="00B14964" w:rsidRPr="005B17D3" w:rsidRDefault="00B14964" w:rsidP="00EF3896">
      <w:pPr>
        <w:pStyle w:val="ScreenField"/>
      </w:pPr>
      <w:r w:rsidRPr="005B17D3">
        <w:t>Bad Address</w:t>
      </w:r>
      <w:r w:rsidRPr="005B17D3">
        <w:fldChar w:fldCharType="begin"/>
      </w:r>
      <w:r w:rsidRPr="005B17D3">
        <w:instrText xml:space="preserve"> XE "Address:Bad Address Reason" </w:instrText>
      </w:r>
      <w:r w:rsidRPr="005B17D3">
        <w:fldChar w:fldCharType="end"/>
      </w:r>
      <w:r w:rsidRPr="005B17D3">
        <w:t xml:space="preserve"> Reason (Permanent Address only):</w:t>
      </w:r>
      <w:r w:rsidRPr="005B17D3">
        <w:fldChar w:fldCharType="begin"/>
      </w:r>
      <w:r w:rsidRPr="005B17D3">
        <w:instrText xml:space="preserve"> XE "Bad Address Reason" </w:instrText>
      </w:r>
      <w:r w:rsidRPr="005B17D3">
        <w:fldChar w:fldCharType="end"/>
      </w:r>
    </w:p>
    <w:p w14:paraId="2DBBE763" w14:textId="77777777" w:rsidR="00B14964" w:rsidRPr="005B17D3" w:rsidRDefault="00B14964" w:rsidP="00EF3896">
      <w:pPr>
        <w:pStyle w:val="ScreenFieldDesc"/>
      </w:pPr>
      <w:r w:rsidRPr="005B17D3">
        <w:t>The Bad Address Reason</w:t>
      </w:r>
      <w:r w:rsidRPr="005B17D3">
        <w:fldChar w:fldCharType="begin"/>
      </w:r>
      <w:r w:rsidRPr="005B17D3">
        <w:instrText xml:space="preserve"> XE "Bad Address Reason" </w:instrText>
      </w:r>
      <w:r w:rsidRPr="005B17D3">
        <w:fldChar w:fldCharType="end"/>
      </w:r>
      <w:r w:rsidRPr="005B17D3">
        <w:t xml:space="preserve"> is a method to designate the permanent address</w:t>
      </w:r>
      <w:r w:rsidRPr="005B17D3">
        <w:fldChar w:fldCharType="begin"/>
      </w:r>
      <w:r w:rsidRPr="005B17D3">
        <w:instrText xml:space="preserve"> XE “Address” </w:instrText>
      </w:r>
      <w:r w:rsidRPr="005B17D3">
        <w:fldChar w:fldCharType="end"/>
      </w:r>
      <w:r w:rsidRPr="005B17D3">
        <w:t xml:space="preserve"> as invalid or incorrect. There are three choices for the BAD ADDRESS INDICATOR</w:t>
      </w:r>
      <w:r w:rsidRPr="005B17D3">
        <w:fldChar w:fldCharType="begin"/>
      </w:r>
      <w:r w:rsidRPr="005B17D3">
        <w:instrText xml:space="preserve"> XE "BAD ADDRESS INDICATOR" </w:instrText>
      </w:r>
      <w:r w:rsidRPr="005B17D3">
        <w:fldChar w:fldCharType="end"/>
      </w:r>
      <w:r w:rsidRPr="005B17D3">
        <w:t>.</w:t>
      </w:r>
    </w:p>
    <w:p w14:paraId="1CA88D9E" w14:textId="77777777" w:rsidR="00B14964" w:rsidRPr="005B17D3" w:rsidRDefault="00B14964" w:rsidP="00474E83">
      <w:pPr>
        <w:pStyle w:val="NoteLightbulb"/>
      </w:pPr>
      <w:r w:rsidRPr="005B17D3">
        <w:rPr>
          <w:b/>
        </w:rPr>
        <w:t>Note</w:t>
      </w:r>
      <w:r w:rsidRPr="005B17D3">
        <w:t xml:space="preserve">: </w:t>
      </w:r>
      <w:bookmarkStart w:id="1252" w:name="OLE_LINK74"/>
      <w:bookmarkStart w:id="1253" w:name="OLE_LINK77"/>
      <w:r w:rsidRPr="005B17D3">
        <w:t xml:space="preserve">Address Not Found </w:t>
      </w:r>
      <w:r w:rsidRPr="005B17D3">
        <w:fldChar w:fldCharType="begin"/>
      </w:r>
      <w:r w:rsidRPr="005B17D3">
        <w:instrText xml:space="preserve"> XE “Address:Address Not Found” </w:instrText>
      </w:r>
      <w:r w:rsidRPr="005B17D3">
        <w:fldChar w:fldCharType="end"/>
      </w:r>
      <w:r w:rsidRPr="005B17D3">
        <w:t>will be available only if a Bad Address Reason of ADDRESS NOT FOUND is in the database for the given address</w:t>
      </w:r>
      <w:bookmarkEnd w:id="1252"/>
      <w:bookmarkEnd w:id="1253"/>
      <w:r w:rsidRPr="005B17D3">
        <w:t>.</w:t>
      </w:r>
    </w:p>
    <w:p w14:paraId="094DB946" w14:textId="77777777" w:rsidR="00B14964" w:rsidRPr="005B17D3" w:rsidRDefault="00B14964" w:rsidP="00EF3896">
      <w:pPr>
        <w:pStyle w:val="ScreenFieldDesc"/>
      </w:pPr>
      <w:r w:rsidRPr="005B17D3">
        <w:t>(NULL) value indicates the beneficiary's address</w:t>
      </w:r>
      <w:r w:rsidRPr="005B17D3">
        <w:fldChar w:fldCharType="begin"/>
      </w:r>
      <w:r w:rsidRPr="005B17D3">
        <w:instrText xml:space="preserve"> XE “Address” </w:instrText>
      </w:r>
      <w:r w:rsidRPr="005B17D3">
        <w:fldChar w:fldCharType="end"/>
      </w:r>
      <w:r w:rsidRPr="005B17D3">
        <w:t xml:space="preserve"> is assumed to be good.</w:t>
      </w:r>
    </w:p>
    <w:p w14:paraId="16E975E1" w14:textId="77777777" w:rsidR="00B00F4A" w:rsidRPr="005B17D3" w:rsidRDefault="00B00F4A" w:rsidP="00EF3896">
      <w:pPr>
        <w:pStyle w:val="ScreenFieldDesc"/>
      </w:pPr>
    </w:p>
    <w:p w14:paraId="05C961DD" w14:textId="6284ACE3" w:rsidR="00B14964" w:rsidRPr="005B17D3" w:rsidRDefault="00B14964" w:rsidP="00EF3896">
      <w:pPr>
        <w:pStyle w:val="ScreenFieldDesc"/>
      </w:pPr>
      <w:bookmarkStart w:id="1254" w:name="Bad_Address_Reason_Back"/>
      <w:r w:rsidRPr="005B17D3">
        <w:t>The Bad Address Reasons are:</w:t>
      </w:r>
    </w:p>
    <w:bookmarkEnd w:id="1254"/>
    <w:p w14:paraId="19BC0DF0" w14:textId="77777777" w:rsidR="00B14964" w:rsidRPr="005B17D3" w:rsidRDefault="00B14964" w:rsidP="00EF3896">
      <w:pPr>
        <w:pStyle w:val="ListBull2"/>
        <w:rPr>
          <w:rStyle w:val="Expandingtext"/>
        </w:rPr>
      </w:pPr>
      <w:r w:rsidRPr="005B17D3">
        <w:rPr>
          <w:rStyle w:val="Emphasis"/>
          <w:i w:val="0"/>
        </w:rPr>
        <w:t>Homeless</w:t>
      </w:r>
      <w:r w:rsidRPr="005B17D3">
        <w:rPr>
          <w:rStyle w:val="Expandingtext"/>
        </w:rPr>
        <w:t xml:space="preserve"> - indicates that a Veteran </w:t>
      </w:r>
      <w:r w:rsidRPr="005B17D3">
        <w:t xml:space="preserve">(registrant) </w:t>
      </w:r>
      <w:r w:rsidRPr="005B17D3">
        <w:rPr>
          <w:rStyle w:val="Expandingtext"/>
        </w:rPr>
        <w:t>has no known address</w:t>
      </w:r>
      <w:r w:rsidRPr="005B17D3">
        <w:rPr>
          <w:rStyle w:val="Expandingtext"/>
        </w:rPr>
        <w:fldChar w:fldCharType="begin"/>
      </w:r>
      <w:r w:rsidRPr="005B17D3">
        <w:instrText xml:space="preserve"> XE “Address” </w:instrText>
      </w:r>
      <w:r w:rsidRPr="005B17D3">
        <w:rPr>
          <w:rStyle w:val="Expandingtext"/>
        </w:rPr>
        <w:fldChar w:fldCharType="end"/>
      </w:r>
      <w:r w:rsidRPr="005B17D3">
        <w:rPr>
          <w:rStyle w:val="Expandingtext"/>
        </w:rPr>
        <w:t>.</w:t>
      </w:r>
    </w:p>
    <w:p w14:paraId="5E6F81EF" w14:textId="77777777" w:rsidR="00B14964" w:rsidRPr="005B17D3" w:rsidRDefault="00B14964" w:rsidP="00EF3896">
      <w:pPr>
        <w:pStyle w:val="ListBull2"/>
      </w:pPr>
      <w:r w:rsidRPr="005B17D3">
        <w:rPr>
          <w:rStyle w:val="Emphasis"/>
          <w:i w:val="0"/>
        </w:rPr>
        <w:t>Other</w:t>
      </w:r>
      <w:r w:rsidRPr="005B17D3">
        <w:rPr>
          <w:rStyle w:val="Expandingtext"/>
        </w:rPr>
        <w:t xml:space="preserve"> - indicates that an address</w:t>
      </w:r>
      <w:r w:rsidRPr="005B17D3">
        <w:rPr>
          <w:rStyle w:val="Expandingtext"/>
        </w:rPr>
        <w:fldChar w:fldCharType="begin"/>
      </w:r>
      <w:r w:rsidRPr="005B17D3">
        <w:instrText xml:space="preserve"> XE “Address” </w:instrText>
      </w:r>
      <w:r w:rsidRPr="005B17D3">
        <w:rPr>
          <w:rStyle w:val="Expandingtext"/>
        </w:rPr>
        <w:fldChar w:fldCharType="end"/>
      </w:r>
      <w:r w:rsidRPr="005B17D3">
        <w:rPr>
          <w:rStyle w:val="Expandingtext"/>
        </w:rPr>
        <w:t xml:space="preserve"> is not Undeliverable or Homeless, but that it is not being shared with other sites or used for mailing. </w:t>
      </w:r>
    </w:p>
    <w:p w14:paraId="76D88E2E" w14:textId="77777777" w:rsidR="00B14964" w:rsidRPr="005B17D3" w:rsidRDefault="00B14964" w:rsidP="00EF3896">
      <w:pPr>
        <w:pStyle w:val="ListBull2"/>
      </w:pPr>
      <w:r w:rsidRPr="005B17D3">
        <w:rPr>
          <w:rStyle w:val="Emphasis"/>
          <w:i w:val="0"/>
        </w:rPr>
        <w:t>Undeliverable</w:t>
      </w:r>
      <w:r w:rsidRPr="005B17D3">
        <w:rPr>
          <w:rStyle w:val="Expandingtext"/>
        </w:rPr>
        <w:t xml:space="preserve"> - indicates a piece of mail was sent and returned with no forwarding address</w:t>
      </w:r>
      <w:r w:rsidRPr="005B17D3">
        <w:rPr>
          <w:rStyle w:val="Expandingtext"/>
        </w:rPr>
        <w:fldChar w:fldCharType="begin"/>
      </w:r>
      <w:r w:rsidRPr="005B17D3">
        <w:instrText xml:space="preserve"> XE “Address” </w:instrText>
      </w:r>
      <w:r w:rsidRPr="005B17D3">
        <w:rPr>
          <w:rStyle w:val="Expandingtext"/>
        </w:rPr>
        <w:fldChar w:fldCharType="end"/>
      </w:r>
      <w:r w:rsidRPr="005B17D3">
        <w:rPr>
          <w:rStyle w:val="Expandingtext"/>
        </w:rPr>
        <w:t xml:space="preserve">. It would also be entered if it was known that mail cannot be delivered to that address. </w:t>
      </w:r>
    </w:p>
    <w:p w14:paraId="3D9043C5" w14:textId="7BFA6104" w:rsidR="00B00F4A" w:rsidRPr="005B17D3" w:rsidRDefault="00B14964" w:rsidP="00EF3896">
      <w:pPr>
        <w:pStyle w:val="ListBull2"/>
      </w:pPr>
      <w:r w:rsidRPr="005B17D3">
        <w:rPr>
          <w:iCs/>
        </w:rPr>
        <w:t>Bad Address</w:t>
      </w:r>
      <w:r w:rsidRPr="005B17D3">
        <w:rPr>
          <w:iCs/>
        </w:rPr>
        <w:fldChar w:fldCharType="begin"/>
      </w:r>
      <w:r w:rsidRPr="005B17D3">
        <w:instrText xml:space="preserve"> XE "</w:instrText>
      </w:r>
      <w:r w:rsidRPr="005B17D3">
        <w:rPr>
          <w:iCs/>
        </w:rPr>
        <w:instrText>Address:</w:instrText>
      </w:r>
      <w:r w:rsidRPr="005B17D3">
        <w:instrText xml:space="preserve">Bad Address Reason" </w:instrText>
      </w:r>
      <w:r w:rsidRPr="005B17D3">
        <w:rPr>
          <w:iCs/>
        </w:rPr>
        <w:fldChar w:fldCharType="end"/>
      </w:r>
      <w:r w:rsidRPr="005B17D3">
        <w:rPr>
          <w:iCs/>
        </w:rPr>
        <w:t xml:space="preserve"> Reason</w:t>
      </w:r>
      <w:r w:rsidRPr="005B17D3">
        <w:rPr>
          <w:iCs/>
        </w:rPr>
        <w:fldChar w:fldCharType="begin"/>
      </w:r>
      <w:r w:rsidRPr="005B17D3">
        <w:instrText xml:space="preserve"> XE "Bad Address Reason" </w:instrText>
      </w:r>
      <w:r w:rsidRPr="005B17D3">
        <w:rPr>
          <w:iCs/>
        </w:rPr>
        <w:fldChar w:fldCharType="end"/>
      </w:r>
      <w:r w:rsidRPr="005B17D3">
        <w:t xml:space="preserve"> is only associated with the permanent address</w:t>
      </w:r>
      <w:r w:rsidRPr="005B17D3">
        <w:fldChar w:fldCharType="begin"/>
      </w:r>
      <w:r w:rsidRPr="005B17D3">
        <w:instrText xml:space="preserve"> XE “Address” </w:instrText>
      </w:r>
      <w:r w:rsidRPr="005B17D3">
        <w:fldChar w:fldCharType="end"/>
      </w:r>
      <w:r w:rsidRPr="005B17D3">
        <w:t>.</w:t>
      </w:r>
    </w:p>
    <w:p w14:paraId="59748A26" w14:textId="77777777" w:rsidR="00823CEC" w:rsidRPr="005B17D3" w:rsidRDefault="00823CEC" w:rsidP="00080A89">
      <w:pPr>
        <w:pStyle w:val="ScreenField"/>
        <w:ind w:left="720"/>
      </w:pPr>
    </w:p>
    <w:p w14:paraId="05C38FEB" w14:textId="62365555" w:rsidR="00B14964" w:rsidRPr="005B17D3" w:rsidRDefault="00B00F4A" w:rsidP="00D93E57">
      <w:pPr>
        <w:pStyle w:val="ScreenField"/>
        <w:ind w:left="1080"/>
      </w:pPr>
      <w:r w:rsidRPr="005B17D3">
        <w:t>How do I…</w:t>
      </w:r>
    </w:p>
    <w:p w14:paraId="33BA04DD" w14:textId="02595294" w:rsidR="00B00F4A" w:rsidRPr="005B17D3" w:rsidRDefault="00B00F4A" w:rsidP="00D93E57">
      <w:pPr>
        <w:pStyle w:val="ProcedureTitle"/>
        <w:ind w:left="1080"/>
        <w:rPr>
          <w:b w:val="0"/>
          <w:i w:val="0"/>
          <w:u w:val="none"/>
        </w:rPr>
      </w:pPr>
      <w:r w:rsidRPr="005B17D3">
        <w:rPr>
          <w:b w:val="0"/>
          <w:i w:val="0"/>
          <w:u w:val="none"/>
        </w:rPr>
        <w:t>…</w:t>
      </w:r>
      <w:hyperlink w:anchor="Applying_Bad_Address_Reason_to_Perm_Addr" w:history="1">
        <w:r w:rsidRPr="005B17D3">
          <w:rPr>
            <w:rStyle w:val="Hyperlink"/>
            <w:b w:val="0"/>
            <w:i w:val="0"/>
            <w:szCs w:val="24"/>
          </w:rPr>
          <w:t>apply a Bad Address Reason to a Permanent Mailing Address on ES?</w:t>
        </w:r>
      </w:hyperlink>
    </w:p>
    <w:p w14:paraId="05FC85D1" w14:textId="77777777" w:rsidR="00080A89" w:rsidRPr="005B17D3" w:rsidRDefault="00080A89" w:rsidP="00EF3896">
      <w:pPr>
        <w:pStyle w:val="ScreenField"/>
      </w:pPr>
    </w:p>
    <w:p w14:paraId="3A74D382" w14:textId="4F68E3EB" w:rsidR="00B14964" w:rsidRPr="005B17D3" w:rsidRDefault="00B14964" w:rsidP="00EF3896">
      <w:pPr>
        <w:pStyle w:val="ScreenField"/>
      </w:pPr>
      <w:r w:rsidRPr="005B17D3">
        <w:t>Source of Change</w:t>
      </w:r>
      <w:r w:rsidRPr="005B17D3">
        <w:fldChar w:fldCharType="begin"/>
      </w:r>
      <w:r w:rsidRPr="005B17D3">
        <w:instrText xml:space="preserve"> XE "Change:Source" </w:instrText>
      </w:r>
      <w:r w:rsidRPr="005B17D3">
        <w:fldChar w:fldCharType="end"/>
      </w:r>
      <w:r w:rsidRPr="005B17D3">
        <w:t>:</w:t>
      </w:r>
    </w:p>
    <w:p w14:paraId="2EE2F15A" w14:textId="30ADA467" w:rsidR="00B14964" w:rsidRPr="005B17D3" w:rsidRDefault="00B14964" w:rsidP="00EF3896">
      <w:pPr>
        <w:pStyle w:val="ScreenFieldDesc"/>
      </w:pPr>
      <w:r w:rsidRPr="005B17D3">
        <w:t xml:space="preserve">Source of Change is defined as a list of acceptable sources that may change a </w:t>
      </w:r>
      <w:r w:rsidR="006204FA" w:rsidRPr="005B17D3">
        <w:t>Veterans</w:t>
      </w:r>
      <w:r w:rsidRPr="005B17D3">
        <w:t xml:space="preserve"> (registrant’s) address</w:t>
      </w:r>
      <w:r w:rsidRPr="005B17D3">
        <w:fldChar w:fldCharType="begin"/>
      </w:r>
      <w:r w:rsidRPr="005B17D3">
        <w:instrText xml:space="preserve"> XE “Address” </w:instrText>
      </w:r>
      <w:r w:rsidRPr="005B17D3">
        <w:fldChar w:fldCharType="end"/>
      </w:r>
      <w:r w:rsidRPr="005B17D3">
        <w:t xml:space="preserve">. Select from the dropdown. </w:t>
      </w:r>
    </w:p>
    <w:p w14:paraId="1D1AEC75" w14:textId="77777777" w:rsidR="00B00F4A" w:rsidRPr="005B17D3" w:rsidRDefault="00B00F4A" w:rsidP="00EF3896">
      <w:pPr>
        <w:pStyle w:val="ScreenField"/>
      </w:pPr>
    </w:p>
    <w:p w14:paraId="5351DC57" w14:textId="37C1B3C9" w:rsidR="00B14964" w:rsidRPr="005B17D3" w:rsidRDefault="00B14964" w:rsidP="00EF3896">
      <w:pPr>
        <w:pStyle w:val="ScreenField"/>
      </w:pPr>
      <w:r w:rsidRPr="005B17D3">
        <w:t>Site of Change</w:t>
      </w:r>
      <w:r w:rsidRPr="005B17D3">
        <w:fldChar w:fldCharType="begin"/>
      </w:r>
      <w:r w:rsidRPr="005B17D3">
        <w:instrText xml:space="preserve"> XE "Change:Site" </w:instrText>
      </w:r>
      <w:r w:rsidRPr="005B17D3">
        <w:fldChar w:fldCharType="end"/>
      </w:r>
      <w:r w:rsidRPr="005B17D3">
        <w:t>:</w:t>
      </w:r>
    </w:p>
    <w:p w14:paraId="067EDCDC" w14:textId="77777777" w:rsidR="00B14964" w:rsidRPr="005B17D3" w:rsidRDefault="00B14964" w:rsidP="00EF3896">
      <w:pPr>
        <w:pStyle w:val="ScreenFieldDesc"/>
      </w:pPr>
      <w:r w:rsidRPr="005B17D3">
        <w:t>The identity of the particular site that made the address</w:t>
      </w:r>
      <w:r w:rsidRPr="005B17D3">
        <w:fldChar w:fldCharType="begin"/>
      </w:r>
      <w:r w:rsidRPr="005B17D3">
        <w:instrText xml:space="preserve"> XE “Address” </w:instrText>
      </w:r>
      <w:r w:rsidRPr="005B17D3">
        <w:fldChar w:fldCharType="end"/>
      </w:r>
      <w:r w:rsidRPr="005B17D3">
        <w:t xml:space="preserve"> change. Select from the dropdown.</w:t>
      </w:r>
    </w:p>
    <w:p w14:paraId="4BEBA2F0" w14:textId="77777777" w:rsidR="00B14964" w:rsidRPr="005B17D3" w:rsidRDefault="00B14964" w:rsidP="00EF3896">
      <w:pPr>
        <w:pStyle w:val="RulesandMore"/>
      </w:pPr>
      <w:r w:rsidRPr="005B17D3">
        <w:t>Rules...</w:t>
      </w:r>
    </w:p>
    <w:p w14:paraId="29D6A1D0" w14:textId="77777777" w:rsidR="00B14964" w:rsidRPr="005B17D3" w:rsidRDefault="00B14964" w:rsidP="00EF3896">
      <w:pPr>
        <w:pStyle w:val="ListBull2"/>
      </w:pPr>
      <w:r w:rsidRPr="005B17D3">
        <w:rPr>
          <w:iCs/>
        </w:rPr>
        <w:t>Site of Change</w:t>
      </w:r>
      <w:r w:rsidRPr="005B17D3">
        <w:t xml:space="preserve"> is not editable unless the </w:t>
      </w:r>
      <w:r w:rsidRPr="005B17D3">
        <w:rPr>
          <w:iCs/>
        </w:rPr>
        <w:t>Source of Change</w:t>
      </w:r>
      <w:r w:rsidRPr="005B17D3">
        <w:t xml:space="preserve"> is </w:t>
      </w:r>
      <w:r w:rsidRPr="005B17D3">
        <w:rPr>
          <w:b/>
          <w:bCs/>
        </w:rPr>
        <w:t>VAMC</w:t>
      </w:r>
      <w:r w:rsidRPr="005B17D3">
        <w:t>.</w:t>
      </w:r>
    </w:p>
    <w:p w14:paraId="2A0A6D20" w14:textId="77777777" w:rsidR="00B14964" w:rsidRPr="005B17D3" w:rsidRDefault="00B14964" w:rsidP="00EF3896">
      <w:pPr>
        <w:pStyle w:val="ScreenField"/>
      </w:pPr>
    </w:p>
    <w:p w14:paraId="6D091FD1" w14:textId="77777777" w:rsidR="00B14964" w:rsidRPr="005B17D3" w:rsidRDefault="00B14964" w:rsidP="00EF3896">
      <w:pPr>
        <w:pStyle w:val="ScreenField"/>
      </w:pPr>
      <w:r w:rsidRPr="005B17D3">
        <w:t>Start Date: (Temporary Address only)</w:t>
      </w:r>
    </w:p>
    <w:p w14:paraId="121681CD" w14:textId="77777777" w:rsidR="00B14964" w:rsidRPr="005B17D3" w:rsidRDefault="00B14964" w:rsidP="00EF3896">
      <w:pPr>
        <w:pStyle w:val="ScreenFieldDesc"/>
      </w:pPr>
      <w:r w:rsidRPr="005B17D3">
        <w:t xml:space="preserve">The start date for when the temporary address should be used. </w:t>
      </w:r>
    </w:p>
    <w:p w14:paraId="5F2820C5" w14:textId="77777777" w:rsidR="00080A89" w:rsidRPr="005B17D3" w:rsidRDefault="00080A89" w:rsidP="00EF3896">
      <w:pPr>
        <w:pStyle w:val="ScreenField"/>
      </w:pPr>
    </w:p>
    <w:p w14:paraId="047E461B" w14:textId="43A6556D" w:rsidR="00B14964" w:rsidRPr="005B17D3" w:rsidRDefault="00B14964" w:rsidP="00EF3896">
      <w:pPr>
        <w:pStyle w:val="ScreenField"/>
      </w:pPr>
      <w:r w:rsidRPr="005B17D3">
        <w:t>End Date: (Temporary Address only)</w:t>
      </w:r>
    </w:p>
    <w:p w14:paraId="7B5428DC" w14:textId="77777777" w:rsidR="00B14964" w:rsidRPr="005B17D3" w:rsidRDefault="00B14964" w:rsidP="00EF3896">
      <w:pPr>
        <w:pStyle w:val="ScreenFieldDesc"/>
      </w:pPr>
      <w:r w:rsidRPr="005B17D3">
        <w:t xml:space="preserve">The end date for when the temporary address should be used. </w:t>
      </w:r>
    </w:p>
    <w:p w14:paraId="7BF250F9" w14:textId="77777777" w:rsidR="00080A89" w:rsidRPr="005B17D3" w:rsidRDefault="00080A89" w:rsidP="00EF3896">
      <w:pPr>
        <w:pStyle w:val="ScreenField"/>
      </w:pPr>
    </w:p>
    <w:p w14:paraId="66B082D2" w14:textId="217E0E2B" w:rsidR="00B14964" w:rsidRPr="005B17D3" w:rsidRDefault="00B14964" w:rsidP="00EF3896">
      <w:pPr>
        <w:pStyle w:val="ScreenField"/>
      </w:pPr>
      <w:r w:rsidRPr="005B17D3">
        <w:t>CASS Certified Type:</w:t>
      </w:r>
    </w:p>
    <w:p w14:paraId="1C9798B8" w14:textId="77777777" w:rsidR="00B14964" w:rsidRPr="005B17D3" w:rsidRDefault="00B14964" w:rsidP="00EF3896">
      <w:pPr>
        <w:pStyle w:val="ScreenFieldDesc"/>
      </w:pPr>
      <w:r w:rsidRPr="005B17D3">
        <w:t xml:space="preserve">ES validates and determines the </w:t>
      </w:r>
      <w:r w:rsidRPr="005B17D3">
        <w:rPr>
          <w:b/>
        </w:rPr>
        <w:t xml:space="preserve">CASS Certified Type </w:t>
      </w:r>
      <w:r w:rsidRPr="005B17D3">
        <w:t>if the following updates or changes occur:</w:t>
      </w:r>
    </w:p>
    <w:p w14:paraId="7ECA89EE" w14:textId="77777777" w:rsidR="00B14964" w:rsidRPr="005B17D3" w:rsidRDefault="00B14964" w:rsidP="00884662">
      <w:pPr>
        <w:pStyle w:val="BodyTextBullet1Indented"/>
        <w:numPr>
          <w:ilvl w:val="0"/>
          <w:numId w:val="136"/>
        </w:numPr>
      </w:pPr>
      <w:r w:rsidRPr="005B17D3">
        <w:t xml:space="preserve">Added or edited addresses </w:t>
      </w:r>
    </w:p>
    <w:p w14:paraId="3B1A6D6B" w14:textId="77777777" w:rsidR="00B14964" w:rsidRPr="005B17D3" w:rsidRDefault="00B14964" w:rsidP="00884662">
      <w:pPr>
        <w:pStyle w:val="BodyTextBullet1Indented"/>
        <w:numPr>
          <w:ilvl w:val="0"/>
          <w:numId w:val="136"/>
        </w:numPr>
      </w:pPr>
      <w:r w:rsidRPr="005B17D3">
        <w:t>“USA” is selected as country</w:t>
      </w:r>
    </w:p>
    <w:p w14:paraId="7FE46261" w14:textId="77777777" w:rsidR="00B14964" w:rsidRPr="005B17D3" w:rsidRDefault="00B14964" w:rsidP="00EF3896">
      <w:pPr>
        <w:pStyle w:val="ScreenFieldDesc"/>
      </w:pPr>
      <w:r w:rsidRPr="005B17D3">
        <w:t>Once processing ends, the system receives the validation result:</w:t>
      </w:r>
    </w:p>
    <w:p w14:paraId="779F3280" w14:textId="77777777" w:rsidR="00B14964" w:rsidRPr="005B17D3" w:rsidRDefault="00B14964" w:rsidP="00884662">
      <w:pPr>
        <w:pStyle w:val="ListParagraph"/>
        <w:widowControl w:val="0"/>
        <w:numPr>
          <w:ilvl w:val="0"/>
          <w:numId w:val="137"/>
        </w:numPr>
        <w:spacing w:line="240" w:lineRule="atLeast"/>
        <w:rPr>
          <w:rFonts w:ascii="Times New Roman" w:hAnsi="Times New Roman"/>
          <w:sz w:val="24"/>
        </w:rPr>
      </w:pPr>
      <w:r w:rsidRPr="005B17D3">
        <w:rPr>
          <w:rFonts w:ascii="Times New Roman" w:hAnsi="Times New Roman"/>
          <w:sz w:val="24"/>
        </w:rPr>
        <w:t>If</w:t>
      </w:r>
      <w:r w:rsidRPr="005B17D3">
        <w:rPr>
          <w:rFonts w:ascii="Times New Roman" w:eastAsia="Arial" w:hAnsi="Times New Roman"/>
          <w:sz w:val="24"/>
        </w:rPr>
        <w:t xml:space="preserve"> the status received back from the validation process indicates that it PASSED validation, the </w:t>
      </w:r>
      <w:r w:rsidRPr="005B17D3">
        <w:rPr>
          <w:rFonts w:ascii="Times New Roman" w:hAnsi="Times New Roman"/>
          <w:b/>
          <w:color w:val="000000"/>
          <w:sz w:val="24"/>
        </w:rPr>
        <w:t>CASS Certified Type</w:t>
      </w:r>
      <w:r w:rsidRPr="005B17D3">
        <w:rPr>
          <w:rFonts w:ascii="Times New Roman" w:eastAsia="Arial" w:hAnsi="Times New Roman"/>
          <w:sz w:val="24"/>
        </w:rPr>
        <w:t xml:space="preserve"> is set to </w:t>
      </w:r>
      <w:r w:rsidRPr="005B17D3">
        <w:rPr>
          <w:rFonts w:ascii="Times New Roman" w:eastAsia="Arial" w:hAnsi="Times New Roman"/>
          <w:b/>
          <w:sz w:val="24"/>
        </w:rPr>
        <w:t>Certified</w:t>
      </w:r>
      <w:r w:rsidRPr="005B17D3">
        <w:rPr>
          <w:rFonts w:ascii="Times New Roman" w:eastAsia="Arial" w:hAnsi="Times New Roman"/>
          <w:sz w:val="24"/>
        </w:rPr>
        <w:t>. </w:t>
      </w:r>
    </w:p>
    <w:p w14:paraId="31613DBB" w14:textId="77777777" w:rsidR="00B14964" w:rsidRPr="005B17D3" w:rsidRDefault="00B14964" w:rsidP="00884662">
      <w:pPr>
        <w:pStyle w:val="ListParagraph"/>
        <w:widowControl w:val="0"/>
        <w:numPr>
          <w:ilvl w:val="0"/>
          <w:numId w:val="137"/>
        </w:numPr>
        <w:spacing w:line="240" w:lineRule="atLeast"/>
        <w:rPr>
          <w:rFonts w:ascii="Times New Roman" w:hAnsi="Times New Roman"/>
          <w:sz w:val="24"/>
        </w:rPr>
      </w:pPr>
      <w:r w:rsidRPr="005B17D3">
        <w:rPr>
          <w:rFonts w:ascii="Times New Roman" w:eastAsia="Arial" w:hAnsi="Times New Roman"/>
          <w:sz w:val="24"/>
        </w:rPr>
        <w:t>If the status received back from the validation process indicates that it FAILED validation, then:</w:t>
      </w:r>
    </w:p>
    <w:p w14:paraId="7A89F1B1" w14:textId="77777777" w:rsidR="00B14964" w:rsidRPr="005B17D3" w:rsidRDefault="00B14964" w:rsidP="00884662">
      <w:pPr>
        <w:pStyle w:val="ListBull2"/>
        <w:numPr>
          <w:ilvl w:val="1"/>
          <w:numId w:val="64"/>
        </w:numPr>
        <w:rPr>
          <w:rFonts w:eastAsia="Arial"/>
        </w:rPr>
      </w:pPr>
      <w:r w:rsidRPr="005B17D3">
        <w:rPr>
          <w:rFonts w:eastAsia="Arial"/>
        </w:rPr>
        <w:t xml:space="preserve">Set the </w:t>
      </w:r>
      <w:r w:rsidRPr="005B17D3">
        <w:t>CASS Certified Type</w:t>
      </w:r>
      <w:r w:rsidRPr="005B17D3">
        <w:rPr>
          <w:rFonts w:eastAsia="Arial"/>
        </w:rPr>
        <w:t xml:space="preserve"> to Failed. </w:t>
      </w:r>
    </w:p>
    <w:p w14:paraId="190A0D70" w14:textId="77777777" w:rsidR="00B14964" w:rsidRPr="005B17D3" w:rsidRDefault="00B14964" w:rsidP="00884662">
      <w:pPr>
        <w:pStyle w:val="ListBull2"/>
        <w:numPr>
          <w:ilvl w:val="1"/>
          <w:numId w:val="64"/>
        </w:numPr>
      </w:pPr>
      <w:r w:rsidRPr="005B17D3">
        <w:rPr>
          <w:rFonts w:eastAsia="Arial"/>
        </w:rPr>
        <w:t xml:space="preserve">Send a bulletin to the sending site (listed below) to notify them that the address sent was not valid. </w:t>
      </w:r>
    </w:p>
    <w:p w14:paraId="31B23829" w14:textId="77777777" w:rsidR="00B14964" w:rsidRPr="005B17D3" w:rsidRDefault="00B14964" w:rsidP="00884662">
      <w:pPr>
        <w:pStyle w:val="Note"/>
        <w:numPr>
          <w:ilvl w:val="0"/>
          <w:numId w:val="57"/>
        </w:numPr>
        <w:shd w:val="clear" w:color="auto" w:fill="auto"/>
      </w:pPr>
      <w:r w:rsidRPr="005B17D3">
        <w:rPr>
          <w:b/>
        </w:rPr>
        <w:t>Note</w:t>
      </w:r>
      <w:r w:rsidRPr="005B17D3">
        <w:t>: When a user enters a new address or edits an existing address, the system will set the CASS Certified field value to 'NC' (Not Checked).</w:t>
      </w:r>
    </w:p>
    <w:p w14:paraId="1D2158C2" w14:textId="77777777" w:rsidR="00B14964" w:rsidRPr="005B17D3" w:rsidRDefault="00B14964" w:rsidP="00EF3896">
      <w:pPr>
        <w:pStyle w:val="ScreenFieldDesc"/>
      </w:pPr>
      <w:r w:rsidRPr="005B17D3">
        <w:t>Each Address type has a CASS Certified field</w:t>
      </w:r>
      <w:r w:rsidRPr="005B17D3">
        <w:fldChar w:fldCharType="begin"/>
      </w:r>
      <w:r w:rsidRPr="005B17D3">
        <w:instrText xml:space="preserve"> XE "Address:CASS certified field" </w:instrText>
      </w:r>
      <w:r w:rsidRPr="005B17D3">
        <w:fldChar w:fldCharType="end"/>
      </w:r>
      <w:r w:rsidRPr="005B17D3">
        <w:t xml:space="preserve"> for address validity. The label field values are read only on the Add/Edit Address window and on the Address History window. </w:t>
      </w:r>
      <w:r w:rsidRPr="005B17D3">
        <w:rPr>
          <w:rFonts w:eastAsia="Arial"/>
        </w:rPr>
        <w:t>The CASS Certified field will follow the HL7 record format for each of the address types.</w:t>
      </w:r>
      <w:r w:rsidRPr="005B17D3">
        <w:t xml:space="preserve"> </w:t>
      </w:r>
    </w:p>
    <w:p w14:paraId="2356D87B" w14:textId="77777777" w:rsidR="00B14964" w:rsidRPr="005B17D3" w:rsidRDefault="00B14964" w:rsidP="00EF3896">
      <w:pPr>
        <w:pStyle w:val="ScreenFieldDesc"/>
      </w:pPr>
      <w:r w:rsidRPr="005B17D3">
        <w:t>The CASS field defaults to Not Checked. By editing or adding an address and then clicking the Update button, the CASS certification process is initiated. The Residential and Permanent Mailing Address types located the in the USA will be sent for validation.</w:t>
      </w:r>
    </w:p>
    <w:p w14:paraId="55BB9D88" w14:textId="77777777" w:rsidR="00B14964" w:rsidRPr="005B17D3" w:rsidRDefault="00B14964" w:rsidP="00EF3896">
      <w:pPr>
        <w:pStyle w:val="ScreenFieldDesc"/>
      </w:pPr>
      <w:r w:rsidRPr="005B17D3">
        <w:t>CASS certification responses include:</w:t>
      </w:r>
    </w:p>
    <w:p w14:paraId="199742C0" w14:textId="77777777" w:rsidR="00B14964" w:rsidRPr="005B17D3" w:rsidRDefault="00B14964" w:rsidP="00884662">
      <w:pPr>
        <w:pStyle w:val="BodyTextBullet1Indented"/>
        <w:numPr>
          <w:ilvl w:val="0"/>
          <w:numId w:val="133"/>
        </w:numPr>
      </w:pPr>
      <w:r w:rsidRPr="005B17D3">
        <w:t>NOT CHECKED</w:t>
      </w:r>
      <w:r w:rsidRPr="005B17D3">
        <w:fldChar w:fldCharType="begin"/>
      </w:r>
      <w:r w:rsidRPr="005B17D3">
        <w:instrText xml:space="preserve"> XE "CASS:NOT CHECKED" </w:instrText>
      </w:r>
      <w:r w:rsidRPr="005B17D3">
        <w:fldChar w:fldCharType="end"/>
      </w:r>
      <w:r w:rsidRPr="005B17D3">
        <w:t xml:space="preserve"> initiates the address validation process to determine the new field value. If the validation process responds with an error or exception condition, the system sets the CASS Certification field value for the address being validated to 'Not Checked.'</w:t>
      </w:r>
    </w:p>
    <w:p w14:paraId="5AE87925" w14:textId="77777777" w:rsidR="00B14964" w:rsidRPr="005B17D3" w:rsidRDefault="00B14964" w:rsidP="00884662">
      <w:pPr>
        <w:pStyle w:val="BodyTextBullet1Indented"/>
        <w:numPr>
          <w:ilvl w:val="0"/>
          <w:numId w:val="134"/>
        </w:numPr>
      </w:pPr>
      <w:r w:rsidRPr="005B17D3">
        <w:t>PROCESSING</w:t>
      </w:r>
      <w:r w:rsidRPr="005B17D3">
        <w:fldChar w:fldCharType="begin"/>
      </w:r>
      <w:r w:rsidRPr="005B17D3">
        <w:instrText xml:space="preserve"> XE "PROCESSING" </w:instrText>
      </w:r>
      <w:r w:rsidRPr="005B17D3">
        <w:fldChar w:fldCharType="end"/>
      </w:r>
      <w:r w:rsidRPr="005B17D3">
        <w:t xml:space="preserve"> are the Certifications sent for validation and logged in the History window by date, time and status changes.</w:t>
      </w:r>
    </w:p>
    <w:p w14:paraId="237C5F87" w14:textId="77777777" w:rsidR="00B14964" w:rsidRPr="005B17D3" w:rsidRDefault="00B14964" w:rsidP="00884662">
      <w:pPr>
        <w:pStyle w:val="BodyTextBullet1Indented"/>
        <w:numPr>
          <w:ilvl w:val="0"/>
          <w:numId w:val="134"/>
        </w:numPr>
      </w:pPr>
      <w:r w:rsidRPr="005B17D3">
        <w:t>CERTIFIED</w:t>
      </w:r>
      <w:r w:rsidRPr="005B17D3">
        <w:fldChar w:fldCharType="begin"/>
      </w:r>
      <w:r w:rsidRPr="005B17D3">
        <w:instrText xml:space="preserve"> XE "CASS:CERTIFIED" </w:instrText>
      </w:r>
      <w:r w:rsidRPr="005B17D3">
        <w:fldChar w:fldCharType="end"/>
      </w:r>
      <w:r w:rsidRPr="005B17D3">
        <w:t xml:space="preserve"> are processed validations with accepted results.</w:t>
      </w:r>
    </w:p>
    <w:p w14:paraId="756984C6" w14:textId="77777777" w:rsidR="00B14964" w:rsidRPr="005B17D3" w:rsidRDefault="00B14964" w:rsidP="00884662">
      <w:pPr>
        <w:pStyle w:val="BodyTextBullet1Indented"/>
        <w:numPr>
          <w:ilvl w:val="0"/>
          <w:numId w:val="135"/>
        </w:numPr>
      </w:pPr>
      <w:r w:rsidRPr="005B17D3">
        <w:t>FAILED</w:t>
      </w:r>
      <w:r w:rsidRPr="005B17D3">
        <w:fldChar w:fldCharType="begin"/>
      </w:r>
      <w:r w:rsidRPr="005B17D3">
        <w:instrText xml:space="preserve"> XE "CASS:FAILED" </w:instrText>
      </w:r>
      <w:r w:rsidRPr="005B17D3">
        <w:fldChar w:fldCharType="end"/>
      </w:r>
      <w:r w:rsidRPr="005B17D3">
        <w:t xml:space="preserve"> initiates a notification that the address was not valid.</w:t>
      </w:r>
      <w:bookmarkStart w:id="1255" w:name="CASSCert"/>
      <w:bookmarkEnd w:id="1255"/>
    </w:p>
    <w:p w14:paraId="6C178BC0" w14:textId="77777777" w:rsidR="00B14964" w:rsidRPr="005B17D3" w:rsidRDefault="00B14964" w:rsidP="00474E83">
      <w:pPr>
        <w:pStyle w:val="NoteLightbulb"/>
      </w:pPr>
      <w:r w:rsidRPr="005B17D3">
        <w:rPr>
          <w:b/>
          <w:caps/>
        </w:rPr>
        <w:t>N</w:t>
      </w:r>
      <w:r w:rsidRPr="005B17D3">
        <w:rPr>
          <w:b/>
        </w:rPr>
        <w:t>ote</w:t>
      </w:r>
      <w:r w:rsidRPr="005B17D3">
        <w:rPr>
          <w:caps/>
        </w:rPr>
        <w:t>: A</w:t>
      </w:r>
      <w:r w:rsidRPr="005B17D3">
        <w:t xml:space="preserve"> bulletin is triggered when a new address fails CASS certification and the bulletin is sent to </w:t>
      </w:r>
      <w:r w:rsidRPr="005B17D3">
        <w:rPr>
          <w:color w:val="0000FF"/>
        </w:rPr>
        <w:t>G.DGEN Eligibility Alert @(site).med.va.gov</w:t>
      </w:r>
      <w:r w:rsidRPr="005B17D3">
        <w:t>.</w:t>
      </w:r>
    </w:p>
    <w:p w14:paraId="5E592D46" w14:textId="77777777" w:rsidR="00B14964" w:rsidRPr="005B17D3" w:rsidRDefault="00B14964" w:rsidP="00EF3896">
      <w:pPr>
        <w:pStyle w:val="ScreenFieldDesc"/>
      </w:pPr>
      <w:r w:rsidRPr="005B17D3">
        <w:t xml:space="preserve">If the validation process responds with an error or exception condition, the system sets the CASS Certified field value for the address being validated to NOT CHECKED. </w:t>
      </w:r>
    </w:p>
    <w:p w14:paraId="1E2ABF42" w14:textId="77777777" w:rsidR="00B14964" w:rsidRPr="005B17D3" w:rsidRDefault="00B14964" w:rsidP="00EF3896">
      <w:pPr>
        <w:pStyle w:val="ScreenFieldDesc"/>
      </w:pPr>
      <w:r w:rsidRPr="005B17D3">
        <w:t xml:space="preserve">If the field of the new or updated address is NOT CHECKED, then the CASS Certification has not been sent for validation. The system will then send the address to the CASS validation queue for PROCESSING. The system will log the date and time that the address queued for validation. The logged date and time will be displayed as a field on the </w:t>
      </w:r>
      <w:r w:rsidRPr="005B17D3">
        <w:rPr>
          <w:b/>
          <w:i/>
        </w:rPr>
        <w:t>Address History</w:t>
      </w:r>
      <w:r w:rsidRPr="005B17D3">
        <w:t xml:space="preserve"> screen. </w:t>
      </w:r>
    </w:p>
    <w:p w14:paraId="68F7FEDF" w14:textId="77777777" w:rsidR="00B14964" w:rsidRPr="005B17D3" w:rsidRDefault="00B14964" w:rsidP="00EF3896">
      <w:pPr>
        <w:pStyle w:val="ScreenFieldDesc"/>
        <w:rPr>
          <w:color w:val="000000"/>
        </w:rPr>
      </w:pPr>
      <w:r w:rsidRPr="005B17D3">
        <w:rPr>
          <w:color w:val="000000"/>
        </w:rPr>
        <w:t>When a response of CERTIFIED or FAILED is received from the validation process, the system will create a Z05 HL7 message for address sharing.</w:t>
      </w:r>
    </w:p>
    <w:p w14:paraId="0CF99E30" w14:textId="77777777" w:rsidR="00B14964" w:rsidRPr="005B17D3" w:rsidRDefault="00B14964" w:rsidP="00EF3896">
      <w:pPr>
        <w:pStyle w:val="ScreenField"/>
      </w:pPr>
    </w:p>
    <w:p w14:paraId="5F363D80" w14:textId="77777777" w:rsidR="00B14964" w:rsidRPr="005B17D3" w:rsidRDefault="00B14964" w:rsidP="00EF3896">
      <w:pPr>
        <w:pStyle w:val="ScreenField"/>
      </w:pPr>
      <w:r w:rsidRPr="005B17D3">
        <w:t>CASS Certified Date:</w:t>
      </w:r>
    </w:p>
    <w:p w14:paraId="3EE23BD4" w14:textId="77777777" w:rsidR="00B14964" w:rsidRPr="005B17D3" w:rsidRDefault="00B14964" w:rsidP="00EF3896">
      <w:pPr>
        <w:pStyle w:val="ScreenFieldDesc"/>
      </w:pPr>
      <w:r w:rsidRPr="005B17D3">
        <w:t>Date the CASS type was certified.</w:t>
      </w:r>
    </w:p>
    <w:p w14:paraId="599E30BA" w14:textId="77777777" w:rsidR="00080A89" w:rsidRPr="005B17D3" w:rsidRDefault="00080A89" w:rsidP="00EF3896">
      <w:pPr>
        <w:pStyle w:val="ScreenField"/>
      </w:pPr>
    </w:p>
    <w:p w14:paraId="081E162D" w14:textId="1A1959FE" w:rsidR="00B14964" w:rsidRPr="005B17D3" w:rsidRDefault="00B14964" w:rsidP="00EF3896">
      <w:pPr>
        <w:pStyle w:val="ScreenField"/>
      </w:pPr>
      <w:r w:rsidRPr="005B17D3">
        <w:t>Last Update:</w:t>
      </w:r>
    </w:p>
    <w:p w14:paraId="05456DE1" w14:textId="77777777" w:rsidR="00B14964" w:rsidRPr="005B17D3" w:rsidRDefault="00B14964" w:rsidP="00EF3896">
      <w:pPr>
        <w:pStyle w:val="ScreenFieldDesc"/>
      </w:pPr>
      <w:r w:rsidRPr="005B17D3">
        <w:t>Identifies the date</w:t>
      </w:r>
      <w:r w:rsidRPr="005B17D3">
        <w:fldChar w:fldCharType="begin"/>
      </w:r>
      <w:r w:rsidRPr="005B17D3">
        <w:instrText xml:space="preserve"> XE "Date:Addresses: Last Update" </w:instrText>
      </w:r>
      <w:r w:rsidRPr="005B17D3">
        <w:fldChar w:fldCharType="end"/>
      </w:r>
      <w:r w:rsidRPr="005B17D3">
        <w:t xml:space="preserve"> and time the record was last updated. This field is ES filled.</w:t>
      </w:r>
    </w:p>
    <w:p w14:paraId="539506B0" w14:textId="77777777" w:rsidR="00B14964" w:rsidRPr="005B17D3" w:rsidRDefault="00B14964" w:rsidP="00EF3896">
      <w:pPr>
        <w:pStyle w:val="ScreenName"/>
      </w:pPr>
      <w:r w:rsidRPr="005B17D3">
        <w:t>(Add) Phone Numbers</w:t>
      </w:r>
    </w:p>
    <w:p w14:paraId="172E5F63" w14:textId="77777777" w:rsidR="00B14964" w:rsidRPr="005B17D3" w:rsidRDefault="00B14964" w:rsidP="00EF3896">
      <w:pPr>
        <w:pStyle w:val="ScreenField"/>
      </w:pPr>
      <w:r w:rsidRPr="005B17D3">
        <w:t>Phone Type:</w:t>
      </w:r>
    </w:p>
    <w:p w14:paraId="690E1D72" w14:textId="289B65CC" w:rsidR="00B14964" w:rsidRPr="005B17D3" w:rsidRDefault="00B14964" w:rsidP="00EF3896">
      <w:pPr>
        <w:pStyle w:val="ScreenFieldDesc"/>
      </w:pPr>
      <w:r w:rsidRPr="005B17D3">
        <w:t>This identifies the type of phone number. Select from the dropdown.</w:t>
      </w:r>
    </w:p>
    <w:p w14:paraId="6C9D0A10" w14:textId="77777777" w:rsidR="00B00F4A" w:rsidRPr="005B17D3" w:rsidRDefault="00B00F4A" w:rsidP="00B00F4A">
      <w:pPr>
        <w:pStyle w:val="ScreenField"/>
      </w:pPr>
    </w:p>
    <w:p w14:paraId="5D8C9F5D" w14:textId="77777777" w:rsidR="00B14964" w:rsidRPr="005B17D3" w:rsidRDefault="00B14964" w:rsidP="00EF3896">
      <w:pPr>
        <w:pStyle w:val="RulesandMore"/>
      </w:pPr>
      <w:r w:rsidRPr="005B17D3">
        <w:t>Rules...</w:t>
      </w:r>
    </w:p>
    <w:p w14:paraId="76CAA3C6" w14:textId="77777777" w:rsidR="00B14964" w:rsidRPr="005B17D3" w:rsidRDefault="00B14964" w:rsidP="00EF3896">
      <w:pPr>
        <w:pStyle w:val="ListBull2"/>
      </w:pPr>
      <w:r w:rsidRPr="005B17D3">
        <w:rPr>
          <w:iCs/>
        </w:rPr>
        <w:t>Phone Type</w:t>
      </w:r>
      <w:r w:rsidRPr="005B17D3">
        <w:t xml:space="preserve"> is required if a </w:t>
      </w:r>
      <w:r w:rsidRPr="005B17D3">
        <w:rPr>
          <w:iCs/>
        </w:rPr>
        <w:t>Phone Number</w:t>
      </w:r>
      <w:r w:rsidRPr="005B17D3">
        <w:t xml:space="preserve"> is entered.</w:t>
      </w:r>
    </w:p>
    <w:p w14:paraId="56F9DFD6" w14:textId="77777777" w:rsidR="00B14964" w:rsidRPr="005B17D3" w:rsidRDefault="00B14964" w:rsidP="00EF3896">
      <w:pPr>
        <w:pStyle w:val="ScreenField"/>
      </w:pPr>
    </w:p>
    <w:p w14:paraId="4B0CE6CA" w14:textId="77777777" w:rsidR="00B14964" w:rsidRPr="005B17D3" w:rsidRDefault="00B14964" w:rsidP="00EF3896">
      <w:pPr>
        <w:pStyle w:val="ScreenField"/>
      </w:pPr>
      <w:r w:rsidRPr="005B17D3">
        <w:t>Phone Number:</w:t>
      </w:r>
    </w:p>
    <w:p w14:paraId="48FEA940" w14:textId="77777777" w:rsidR="00B14964" w:rsidRPr="005B17D3" w:rsidRDefault="00B14964" w:rsidP="00EF3896">
      <w:pPr>
        <w:pStyle w:val="ScreenFieldDesc"/>
      </w:pPr>
      <w:r w:rsidRPr="005B17D3">
        <w:t>Phone Number is defined as the numeric telephone number for the specific phone type.</w:t>
      </w:r>
    </w:p>
    <w:p w14:paraId="6CAFDC3B" w14:textId="77777777" w:rsidR="00B14964" w:rsidRPr="005B17D3" w:rsidRDefault="00B14964" w:rsidP="00EF3896">
      <w:pPr>
        <w:pStyle w:val="ScreenFieldDesc"/>
      </w:pPr>
      <w:r w:rsidRPr="005B17D3">
        <w:t>Format: (XXX) XXX-XXXX XXXXX</w:t>
      </w:r>
    </w:p>
    <w:p w14:paraId="5525DCFB" w14:textId="77777777" w:rsidR="00B00F4A" w:rsidRPr="005B17D3" w:rsidRDefault="00B00F4A" w:rsidP="00EF3896">
      <w:pPr>
        <w:pStyle w:val="ScreenField"/>
      </w:pPr>
    </w:p>
    <w:p w14:paraId="31A0B76C" w14:textId="2E357DBF" w:rsidR="00B14964" w:rsidRPr="005B17D3" w:rsidRDefault="00B14964" w:rsidP="00EF3896">
      <w:pPr>
        <w:pStyle w:val="ScreenField"/>
      </w:pPr>
      <w:r w:rsidRPr="005B17D3">
        <w:t>Source of Change:</w:t>
      </w:r>
      <w:r w:rsidRPr="005B17D3">
        <w:fldChar w:fldCharType="begin"/>
      </w:r>
      <w:r w:rsidRPr="005B17D3">
        <w:instrText xml:space="preserve"> XE "Change:Source of" </w:instrText>
      </w:r>
      <w:r w:rsidRPr="005B17D3">
        <w:fldChar w:fldCharType="end"/>
      </w:r>
    </w:p>
    <w:p w14:paraId="7DA98AF7" w14:textId="6CDF472E" w:rsidR="00B14964" w:rsidRPr="005B17D3" w:rsidRDefault="00B14964" w:rsidP="00EF3896">
      <w:pPr>
        <w:pStyle w:val="ScreenFieldDesc"/>
      </w:pPr>
      <w:r w:rsidRPr="005B17D3">
        <w:t xml:space="preserve">Source of Change is a list of acceptable sources that may change a </w:t>
      </w:r>
      <w:r w:rsidR="006204FA" w:rsidRPr="005B17D3">
        <w:t>Veterans</w:t>
      </w:r>
      <w:r w:rsidRPr="005B17D3">
        <w:t xml:space="preserve"> (registrant’s) phone number. Select from the dropdown. </w:t>
      </w:r>
    </w:p>
    <w:p w14:paraId="6C4512AD" w14:textId="77777777" w:rsidR="00B14964" w:rsidRPr="005B17D3" w:rsidRDefault="00B14964" w:rsidP="00EF3896">
      <w:pPr>
        <w:pStyle w:val="ScreenField"/>
      </w:pPr>
    </w:p>
    <w:p w14:paraId="30EA54E2" w14:textId="77777777" w:rsidR="00B14964" w:rsidRPr="005B17D3" w:rsidRDefault="00B14964" w:rsidP="00EF3896">
      <w:pPr>
        <w:pStyle w:val="ScreenField"/>
      </w:pPr>
    </w:p>
    <w:p w14:paraId="28C73A72" w14:textId="77777777" w:rsidR="00B14964" w:rsidRPr="005B17D3" w:rsidRDefault="00B14964" w:rsidP="00EF3896">
      <w:pPr>
        <w:pStyle w:val="ScreenField"/>
      </w:pPr>
      <w:r w:rsidRPr="005B17D3">
        <w:t>Site of Change:</w:t>
      </w:r>
      <w:r w:rsidRPr="005B17D3">
        <w:fldChar w:fldCharType="begin"/>
      </w:r>
      <w:r w:rsidRPr="005B17D3">
        <w:instrText xml:space="preserve"> XE "Change:Site of" </w:instrText>
      </w:r>
      <w:r w:rsidRPr="005B17D3">
        <w:fldChar w:fldCharType="end"/>
      </w:r>
    </w:p>
    <w:p w14:paraId="7E19E0CE" w14:textId="77777777" w:rsidR="00B14964" w:rsidRPr="005B17D3" w:rsidRDefault="00B14964" w:rsidP="00EF3896">
      <w:pPr>
        <w:pStyle w:val="ScreenFieldDesc"/>
      </w:pPr>
      <w:r w:rsidRPr="005B17D3">
        <w:t xml:space="preserve">The identity of the particular site that made the phone number change. Not applicable unless Source of Change is </w:t>
      </w:r>
      <w:r w:rsidRPr="005B17D3">
        <w:rPr>
          <w:b/>
          <w:bCs/>
        </w:rPr>
        <w:t>VAMC</w:t>
      </w:r>
      <w:r w:rsidRPr="005B17D3">
        <w:t>.</w:t>
      </w:r>
    </w:p>
    <w:p w14:paraId="41D24449" w14:textId="77777777" w:rsidR="00B14964" w:rsidRPr="005B17D3" w:rsidRDefault="00B14964" w:rsidP="00EF3896">
      <w:pPr>
        <w:pStyle w:val="ScreenField"/>
      </w:pPr>
      <w:r w:rsidRPr="005B17D3">
        <w:t>Last Update:</w:t>
      </w:r>
    </w:p>
    <w:p w14:paraId="3A926B54" w14:textId="77777777" w:rsidR="00B14964" w:rsidRPr="005B17D3" w:rsidRDefault="00B14964" w:rsidP="00EF3896">
      <w:pPr>
        <w:pStyle w:val="ScreenFieldDesc"/>
      </w:pPr>
      <w:r w:rsidRPr="005B17D3">
        <w:t>Identifies the date and time the phone record was last updated. This field is ES filled.</w:t>
      </w:r>
    </w:p>
    <w:p w14:paraId="1E2C41F2" w14:textId="77777777" w:rsidR="00B14964" w:rsidRPr="005B17D3" w:rsidRDefault="00B14964" w:rsidP="00EF3896">
      <w:pPr>
        <w:pStyle w:val="ScreenName"/>
      </w:pPr>
      <w:r w:rsidRPr="005B17D3">
        <w:t>(Add) Email</w:t>
      </w:r>
      <w:r w:rsidRPr="005B17D3">
        <w:fldChar w:fldCharType="begin"/>
      </w:r>
      <w:r w:rsidRPr="005B17D3">
        <w:instrText xml:space="preserve"> XE "</w:instrText>
      </w:r>
      <w:r w:rsidRPr="005B17D3">
        <w:rPr>
          <w:sz w:val="18"/>
          <w:szCs w:val="18"/>
        </w:rPr>
        <w:instrText>Email:</w:instrText>
      </w:r>
      <w:r w:rsidRPr="005B17D3">
        <w:instrText xml:space="preserve">Address" </w:instrText>
      </w:r>
      <w:r w:rsidRPr="005B17D3">
        <w:fldChar w:fldCharType="end"/>
      </w:r>
      <w:r w:rsidRPr="005B17D3">
        <w:t xml:space="preserve"> Address</w:t>
      </w:r>
      <w:r w:rsidRPr="005B17D3">
        <w:fldChar w:fldCharType="begin"/>
      </w:r>
      <w:r w:rsidRPr="005B17D3">
        <w:instrText xml:space="preserve"> XE "Address:Email" </w:instrText>
      </w:r>
      <w:r w:rsidRPr="005B17D3">
        <w:fldChar w:fldCharType="end"/>
      </w:r>
      <w:r w:rsidRPr="005B17D3">
        <w:t>es</w:t>
      </w:r>
    </w:p>
    <w:p w14:paraId="22EA9EE2" w14:textId="77777777" w:rsidR="00B14964" w:rsidRPr="005B17D3" w:rsidRDefault="00B14964" w:rsidP="00EF3896">
      <w:pPr>
        <w:pStyle w:val="ScreenField"/>
      </w:pPr>
      <w:r w:rsidRPr="005B17D3">
        <w:t>Email</w:t>
      </w:r>
      <w:r w:rsidRPr="005B17D3">
        <w:fldChar w:fldCharType="begin"/>
      </w:r>
      <w:r w:rsidRPr="005B17D3">
        <w:instrText xml:space="preserve"> XE "Email:Type" </w:instrText>
      </w:r>
      <w:r w:rsidRPr="005B17D3">
        <w:fldChar w:fldCharType="end"/>
      </w:r>
      <w:r w:rsidRPr="005B17D3">
        <w:t xml:space="preserve"> Type:</w:t>
      </w:r>
    </w:p>
    <w:p w14:paraId="1DDDFFE6" w14:textId="77777777" w:rsidR="00B14964" w:rsidRPr="005B17D3" w:rsidRDefault="00B14964" w:rsidP="00EF3896">
      <w:pPr>
        <w:pStyle w:val="ScreenFieldDesc"/>
      </w:pPr>
      <w:r w:rsidRPr="005B17D3">
        <w:t>Identifies the type of email address</w:t>
      </w:r>
      <w:r w:rsidRPr="005B17D3">
        <w:fldChar w:fldCharType="begin"/>
      </w:r>
      <w:r w:rsidRPr="005B17D3">
        <w:instrText xml:space="preserve"> XE “Address” </w:instrText>
      </w:r>
      <w:r w:rsidRPr="005B17D3">
        <w:fldChar w:fldCharType="end"/>
      </w:r>
      <w:r w:rsidRPr="005B17D3">
        <w:t>. Choices are:</w:t>
      </w:r>
    </w:p>
    <w:p w14:paraId="68AECC15" w14:textId="77777777" w:rsidR="00B14964" w:rsidRPr="005B17D3" w:rsidRDefault="00B14964" w:rsidP="00EF3896">
      <w:pPr>
        <w:pStyle w:val="ListBull2"/>
      </w:pPr>
      <w:r w:rsidRPr="005B17D3">
        <w:t>Business</w:t>
      </w:r>
    </w:p>
    <w:p w14:paraId="14D81DF2" w14:textId="77777777" w:rsidR="00B14964" w:rsidRPr="005B17D3" w:rsidRDefault="00B14964" w:rsidP="00EB66D1">
      <w:pPr>
        <w:pStyle w:val="ListBull2"/>
        <w:numPr>
          <w:ilvl w:val="0"/>
          <w:numId w:val="0"/>
        </w:numPr>
        <w:ind w:left="1080"/>
      </w:pPr>
      <w:r w:rsidRPr="005B17D3">
        <w:t>Private</w:t>
      </w:r>
    </w:p>
    <w:p w14:paraId="420177FF" w14:textId="77777777" w:rsidR="00B14964" w:rsidRPr="005B17D3" w:rsidRDefault="00B14964" w:rsidP="00EF3896">
      <w:pPr>
        <w:pStyle w:val="ScreenField"/>
      </w:pPr>
    </w:p>
    <w:p w14:paraId="4D655C7C" w14:textId="77777777" w:rsidR="00B14964" w:rsidRPr="005B17D3" w:rsidRDefault="00B14964" w:rsidP="00EF3896">
      <w:pPr>
        <w:pStyle w:val="ScreenField"/>
      </w:pPr>
      <w:bookmarkStart w:id="1256" w:name="Email_Address_Back"/>
      <w:r w:rsidRPr="005B17D3">
        <w:t>Email</w:t>
      </w:r>
      <w:r w:rsidRPr="005B17D3">
        <w:fldChar w:fldCharType="begin"/>
      </w:r>
      <w:r w:rsidRPr="005B17D3">
        <w:instrText xml:space="preserve"> XE "Email:Address" </w:instrText>
      </w:r>
      <w:r w:rsidRPr="005B17D3">
        <w:fldChar w:fldCharType="end"/>
      </w:r>
      <w:r w:rsidRPr="005B17D3">
        <w:t xml:space="preserve"> Address:</w:t>
      </w:r>
      <w:r w:rsidRPr="005B17D3">
        <w:fldChar w:fldCharType="begin"/>
      </w:r>
      <w:r w:rsidRPr="005B17D3">
        <w:instrText xml:space="preserve"> XE "Address:Email" </w:instrText>
      </w:r>
      <w:r w:rsidRPr="005B17D3">
        <w:fldChar w:fldCharType="end"/>
      </w:r>
    </w:p>
    <w:bookmarkEnd w:id="1256"/>
    <w:p w14:paraId="4499DBA3" w14:textId="113B4984" w:rsidR="00B14964" w:rsidRPr="005B17D3" w:rsidRDefault="00B14964" w:rsidP="00EF3896">
      <w:pPr>
        <w:pStyle w:val="ScreenFieldDesc"/>
      </w:pPr>
      <w:r w:rsidRPr="005B17D3">
        <w:t>Enter the actual email address</w:t>
      </w:r>
      <w:r w:rsidRPr="005B17D3">
        <w:fldChar w:fldCharType="begin"/>
      </w:r>
      <w:r w:rsidRPr="005B17D3">
        <w:instrText xml:space="preserve"> XE “Address” </w:instrText>
      </w:r>
      <w:r w:rsidRPr="005B17D3">
        <w:fldChar w:fldCharType="end"/>
      </w:r>
      <w:r w:rsidRPr="005B17D3">
        <w:t xml:space="preserve"> in the format: </w:t>
      </w:r>
      <w:hyperlink r:id="rId190" w:history="1">
        <w:r w:rsidR="00080A89" w:rsidRPr="005B17D3">
          <w:rPr>
            <w:rStyle w:val="Hyperlink"/>
          </w:rPr>
          <w:t>myemail@providername.com</w:t>
        </w:r>
      </w:hyperlink>
    </w:p>
    <w:p w14:paraId="79A79DF9" w14:textId="0A4E18CB" w:rsidR="00080A89" w:rsidRPr="005B17D3" w:rsidRDefault="00080A89" w:rsidP="00823CEC">
      <w:pPr>
        <w:pStyle w:val="ProcedureTitle"/>
        <w:ind w:left="360"/>
        <w:rPr>
          <w:u w:val="none"/>
        </w:rPr>
      </w:pPr>
      <w:r w:rsidRPr="005B17D3">
        <w:rPr>
          <w:u w:val="none"/>
        </w:rPr>
        <w:t>How do I…</w:t>
      </w:r>
    </w:p>
    <w:p w14:paraId="210BA274" w14:textId="576FDE15" w:rsidR="00080A89" w:rsidRPr="005B17D3" w:rsidRDefault="00080A89" w:rsidP="00823CEC">
      <w:pPr>
        <w:pStyle w:val="ProcedureTitle"/>
        <w:ind w:left="360"/>
        <w:rPr>
          <w:b w:val="0"/>
          <w:i w:val="0"/>
          <w:u w:val="none"/>
        </w:rPr>
      </w:pPr>
      <w:r w:rsidRPr="005B17D3">
        <w:rPr>
          <w:b w:val="0"/>
          <w:i w:val="0"/>
          <w:u w:val="none"/>
        </w:rPr>
        <w:t xml:space="preserve"> …</w:t>
      </w:r>
      <w:hyperlink w:anchor="Making_Email_Change_in_ES" w:history="1">
        <w:r w:rsidRPr="005B17D3">
          <w:rPr>
            <w:rStyle w:val="Hyperlink"/>
            <w:b w:val="0"/>
            <w:i w:val="0"/>
            <w:szCs w:val="24"/>
          </w:rPr>
          <w:t>make an email address change in ES?</w:t>
        </w:r>
      </w:hyperlink>
    </w:p>
    <w:p w14:paraId="45D89652" w14:textId="77777777" w:rsidR="00080A89" w:rsidRPr="005B17D3" w:rsidRDefault="00080A89" w:rsidP="00080A89">
      <w:pPr>
        <w:pStyle w:val="ScreenFieldDesc"/>
      </w:pPr>
    </w:p>
    <w:p w14:paraId="5D8BC6D8" w14:textId="77777777" w:rsidR="00B14964" w:rsidRPr="005B17D3" w:rsidRDefault="00B14964" w:rsidP="00EF3896">
      <w:pPr>
        <w:pStyle w:val="ScreenField"/>
      </w:pPr>
      <w:r w:rsidRPr="005B17D3">
        <w:t>Source of Change:</w:t>
      </w:r>
      <w:r w:rsidRPr="005B17D3">
        <w:fldChar w:fldCharType="begin"/>
      </w:r>
      <w:r w:rsidRPr="005B17D3">
        <w:instrText xml:space="preserve"> XE "Change:Source of" </w:instrText>
      </w:r>
      <w:r w:rsidRPr="005B17D3">
        <w:fldChar w:fldCharType="end"/>
      </w:r>
    </w:p>
    <w:p w14:paraId="56582303" w14:textId="316E7095" w:rsidR="00B14964" w:rsidRPr="005B17D3" w:rsidRDefault="00B14964" w:rsidP="00EF3896">
      <w:pPr>
        <w:pStyle w:val="ScreenFieldDesc"/>
      </w:pPr>
      <w:r w:rsidRPr="005B17D3">
        <w:t xml:space="preserve">Source of Change is a list of acceptable sources that may change a </w:t>
      </w:r>
      <w:r w:rsidR="006204FA" w:rsidRPr="005B17D3">
        <w:t>Veterans</w:t>
      </w:r>
      <w:r w:rsidRPr="005B17D3">
        <w:t xml:space="preserve"> (registrant’s) email address</w:t>
      </w:r>
      <w:r w:rsidRPr="005B17D3">
        <w:fldChar w:fldCharType="begin"/>
      </w:r>
      <w:r w:rsidRPr="005B17D3">
        <w:instrText xml:space="preserve"> XE “Email:Address” </w:instrText>
      </w:r>
      <w:r w:rsidRPr="005B17D3">
        <w:fldChar w:fldCharType="end"/>
      </w:r>
      <w:r w:rsidRPr="005B17D3">
        <w:t>. Select from the dropdown.</w:t>
      </w:r>
    </w:p>
    <w:p w14:paraId="0EBF498E" w14:textId="77777777" w:rsidR="00080A89" w:rsidRPr="005B17D3" w:rsidRDefault="00080A89" w:rsidP="00EF3896">
      <w:pPr>
        <w:pStyle w:val="ScreenField"/>
      </w:pPr>
    </w:p>
    <w:p w14:paraId="0E43FC11" w14:textId="2A801556" w:rsidR="00B14964" w:rsidRPr="005B17D3" w:rsidRDefault="00B14964" w:rsidP="00EF3896">
      <w:pPr>
        <w:pStyle w:val="ScreenField"/>
      </w:pPr>
      <w:r w:rsidRPr="005B17D3">
        <w:t>Site of Change:</w:t>
      </w:r>
      <w:r w:rsidRPr="005B17D3">
        <w:fldChar w:fldCharType="begin"/>
      </w:r>
      <w:r w:rsidRPr="005B17D3">
        <w:instrText xml:space="preserve"> XE "Change:Site of" </w:instrText>
      </w:r>
      <w:r w:rsidRPr="005B17D3">
        <w:fldChar w:fldCharType="end"/>
      </w:r>
    </w:p>
    <w:p w14:paraId="6129C0B6" w14:textId="32DCDE50" w:rsidR="00B14964" w:rsidRPr="005B17D3" w:rsidRDefault="00B14964" w:rsidP="00EF3896">
      <w:pPr>
        <w:pStyle w:val="ScreenFieldDesc"/>
      </w:pPr>
      <w:r w:rsidRPr="005B17D3">
        <w:t>This is the identity of the particular site that made the email address</w:t>
      </w:r>
      <w:r w:rsidRPr="005B17D3">
        <w:fldChar w:fldCharType="begin"/>
      </w:r>
      <w:r w:rsidRPr="005B17D3">
        <w:instrText xml:space="preserve"> XE “Email:Address” </w:instrText>
      </w:r>
      <w:r w:rsidRPr="005B17D3">
        <w:fldChar w:fldCharType="end"/>
      </w:r>
      <w:r w:rsidRPr="005B17D3">
        <w:t xml:space="preserve"> change. Not applicable unless Source of Change is </w:t>
      </w:r>
      <w:r w:rsidRPr="005B17D3">
        <w:rPr>
          <w:b/>
          <w:bCs/>
        </w:rPr>
        <w:t>VAMC</w:t>
      </w:r>
      <w:r w:rsidRPr="005B17D3">
        <w:t>.</w:t>
      </w:r>
    </w:p>
    <w:p w14:paraId="5E497568" w14:textId="77777777" w:rsidR="00080A89" w:rsidRPr="005B17D3" w:rsidRDefault="00080A89" w:rsidP="00080A89">
      <w:pPr>
        <w:pStyle w:val="ScreenField"/>
      </w:pPr>
    </w:p>
    <w:p w14:paraId="19D2EA39" w14:textId="77777777" w:rsidR="00B14964" w:rsidRPr="005B17D3" w:rsidRDefault="00B14964" w:rsidP="00EF3896">
      <w:pPr>
        <w:pStyle w:val="ScreenField"/>
      </w:pPr>
      <w:r w:rsidRPr="005B17D3">
        <w:t>Last Update:</w:t>
      </w:r>
    </w:p>
    <w:p w14:paraId="4B7059F5" w14:textId="432A0886" w:rsidR="00B14964" w:rsidRPr="005B17D3" w:rsidRDefault="00B14964" w:rsidP="00EF3896">
      <w:pPr>
        <w:pStyle w:val="ScreenFieldDesc"/>
      </w:pPr>
      <w:r w:rsidRPr="005B17D3">
        <w:t>This identifies the date</w:t>
      </w:r>
      <w:r w:rsidRPr="005B17D3">
        <w:fldChar w:fldCharType="begin"/>
      </w:r>
      <w:r w:rsidRPr="005B17D3">
        <w:instrText xml:space="preserve"> XE "Date:Email: Last Update" </w:instrText>
      </w:r>
      <w:r w:rsidRPr="005B17D3">
        <w:fldChar w:fldCharType="end"/>
      </w:r>
      <w:r w:rsidRPr="005B17D3">
        <w:t xml:space="preserve"> and time the email</w:t>
      </w:r>
      <w:r w:rsidRPr="005B17D3">
        <w:fldChar w:fldCharType="begin"/>
      </w:r>
      <w:r w:rsidRPr="005B17D3">
        <w:instrText xml:space="preserve"> XE "Email:Record" </w:instrText>
      </w:r>
      <w:r w:rsidRPr="005B17D3">
        <w:fldChar w:fldCharType="end"/>
      </w:r>
      <w:r w:rsidRPr="005B17D3">
        <w:t xml:space="preserve"> record was last updated. This field is system filled.</w:t>
      </w:r>
    </w:p>
    <w:p w14:paraId="3E95CC2E" w14:textId="77777777" w:rsidR="00080A89" w:rsidRPr="005B17D3" w:rsidRDefault="00080A89" w:rsidP="00080A89">
      <w:pPr>
        <w:pStyle w:val="ScreenField"/>
      </w:pPr>
    </w:p>
    <w:p w14:paraId="3037F042" w14:textId="77777777" w:rsidR="00B14964" w:rsidRPr="005B17D3" w:rsidRDefault="00B14964" w:rsidP="00EF3896">
      <w:pPr>
        <w:pStyle w:val="ScreenField"/>
      </w:pPr>
      <w:r w:rsidRPr="005B17D3">
        <w:t>Confidential</w:t>
      </w:r>
      <w:r w:rsidRPr="005B17D3">
        <w:fldChar w:fldCharType="begin"/>
      </w:r>
      <w:r w:rsidRPr="005B17D3">
        <w:instrText xml:space="preserve"> XE "Confidential:Address" </w:instrText>
      </w:r>
      <w:r w:rsidRPr="005B17D3">
        <w:fldChar w:fldCharType="end"/>
      </w:r>
      <w:r w:rsidRPr="005B17D3">
        <w:t xml:space="preserve"> Address:</w:t>
      </w:r>
      <w:r w:rsidRPr="005B17D3">
        <w:fldChar w:fldCharType="begin"/>
      </w:r>
      <w:r w:rsidRPr="005B17D3">
        <w:instrText xml:space="preserve"> XE "Address:Confidential" </w:instrText>
      </w:r>
      <w:r w:rsidRPr="005B17D3">
        <w:fldChar w:fldCharType="end"/>
      </w:r>
    </w:p>
    <w:p w14:paraId="6D08EF29" w14:textId="17526D2D" w:rsidR="00B14964" w:rsidRPr="005B17D3" w:rsidRDefault="00B14964" w:rsidP="00EF3896">
      <w:pPr>
        <w:pStyle w:val="ScreenFieldDesc"/>
      </w:pPr>
      <w:r w:rsidRPr="005B17D3">
        <w:t>It is VA's policy</w:t>
      </w:r>
      <w:r w:rsidRPr="005B17D3">
        <w:fldChar w:fldCharType="begin"/>
      </w:r>
      <w:r w:rsidRPr="005B17D3">
        <w:instrText xml:space="preserve"> XE "Policy:VA" </w:instrText>
      </w:r>
      <w:r w:rsidRPr="005B17D3">
        <w:fldChar w:fldCharType="end"/>
      </w:r>
      <w:r w:rsidRPr="005B17D3">
        <w:t xml:space="preserve"> that all Veterans have a right to receive written communication or correspondence pertaining to health information in a confidential</w:t>
      </w:r>
      <w:r w:rsidRPr="005B17D3">
        <w:fldChar w:fldCharType="begin"/>
      </w:r>
      <w:r w:rsidRPr="005B17D3">
        <w:instrText xml:space="preserve"> XE "Confidential" </w:instrText>
      </w:r>
      <w:r w:rsidRPr="005B17D3">
        <w:fldChar w:fldCharType="end"/>
      </w:r>
      <w:r w:rsidRPr="005B17D3">
        <w:t xml:space="preserve"> manner by alternative means or at an alternative location other than the </w:t>
      </w:r>
      <w:r w:rsidR="006204FA" w:rsidRPr="005B17D3">
        <w:t>Veterans</w:t>
      </w:r>
      <w:r w:rsidRPr="005B17D3">
        <w:t xml:space="preserve"> (registrant’s) Permanent Address</w:t>
      </w:r>
      <w:r w:rsidRPr="005B17D3">
        <w:fldChar w:fldCharType="begin"/>
      </w:r>
      <w:r w:rsidRPr="005B17D3">
        <w:instrText xml:space="preserve"> XE "Address:Permanent" </w:instrText>
      </w:r>
      <w:r w:rsidRPr="005B17D3">
        <w:fldChar w:fldCharType="end"/>
      </w:r>
      <w:r w:rsidRPr="005B17D3">
        <w:t xml:space="preserve"> of record. Once the Veteran (registrant) requests this service, all future correspondence and communication will be sent to the alternative (Confidential) address</w:t>
      </w:r>
      <w:r w:rsidRPr="005B17D3">
        <w:fldChar w:fldCharType="begin"/>
      </w:r>
      <w:r w:rsidRPr="005B17D3">
        <w:instrText xml:space="preserve"> XE “Address” </w:instrText>
      </w:r>
      <w:r w:rsidRPr="005B17D3">
        <w:fldChar w:fldCharType="end"/>
      </w:r>
      <w:r w:rsidRPr="005B17D3">
        <w:t>. In addition, the Veteran (registrant) must specify a start date for use of the Confidential Address</w:t>
      </w:r>
      <w:r w:rsidRPr="005B17D3">
        <w:fldChar w:fldCharType="begin"/>
      </w:r>
      <w:r w:rsidRPr="005B17D3">
        <w:instrText xml:space="preserve"> XE "Address:Confidential" </w:instrText>
      </w:r>
      <w:r w:rsidRPr="005B17D3">
        <w:fldChar w:fldCharType="end"/>
      </w:r>
      <w:r w:rsidRPr="005B17D3">
        <w:t xml:space="preserve"> and may also request a date when the use of this address should end.</w:t>
      </w:r>
    </w:p>
    <w:p w14:paraId="0ACBFA46" w14:textId="77777777" w:rsidR="00B14964" w:rsidRPr="005B17D3" w:rsidRDefault="00B14964" w:rsidP="00EF3896">
      <w:pPr>
        <w:pStyle w:val="ScreenFieldDesc"/>
      </w:pPr>
      <w:r w:rsidRPr="005B17D3">
        <w:t>The Veteran also has the ability to specify to what types of communications the Confidential Address should apply. The current communication types are:</w:t>
      </w:r>
    </w:p>
    <w:p w14:paraId="4E4D0501" w14:textId="77777777" w:rsidR="00B14964" w:rsidRPr="005B17D3" w:rsidRDefault="00B14964" w:rsidP="00EF3896">
      <w:pPr>
        <w:pStyle w:val="ListBull2"/>
      </w:pPr>
      <w:r w:rsidRPr="005B17D3">
        <w:t>Eligibility/Enrollment</w:t>
      </w:r>
    </w:p>
    <w:p w14:paraId="7BC5CC54" w14:textId="77777777" w:rsidR="00B14964" w:rsidRPr="005B17D3" w:rsidRDefault="00B14964" w:rsidP="00EF3896">
      <w:pPr>
        <w:pStyle w:val="ListBull2"/>
      </w:pPr>
      <w:r w:rsidRPr="005B17D3">
        <w:t>Appointment/Scheduling;</w:t>
      </w:r>
    </w:p>
    <w:p w14:paraId="6E3CB1F7" w14:textId="77777777" w:rsidR="00B14964" w:rsidRPr="005B17D3" w:rsidRDefault="00B14964" w:rsidP="00EF3896">
      <w:pPr>
        <w:pStyle w:val="ListBull2"/>
      </w:pPr>
      <w:r w:rsidRPr="005B17D3">
        <w:t>Copayments/Veteran Billing;</w:t>
      </w:r>
    </w:p>
    <w:p w14:paraId="29844FE3" w14:textId="77777777" w:rsidR="00B14964" w:rsidRPr="005B17D3" w:rsidRDefault="00B14964" w:rsidP="00EF3896">
      <w:pPr>
        <w:pStyle w:val="ListBull2"/>
      </w:pPr>
      <w:r w:rsidRPr="005B17D3">
        <w:t>For Medical;</w:t>
      </w:r>
    </w:p>
    <w:p w14:paraId="53F97461" w14:textId="77777777" w:rsidR="00B14964" w:rsidRPr="005B17D3" w:rsidRDefault="00B14964" w:rsidP="00EF3896">
      <w:pPr>
        <w:pStyle w:val="ListBull2"/>
      </w:pPr>
      <w:r w:rsidRPr="005B17D3">
        <w:t>Start and End Date (The start date can be a past or future date and the end date must be later than the start date or set to NULL)</w:t>
      </w:r>
    </w:p>
    <w:p w14:paraId="23F2A0EE" w14:textId="77777777" w:rsidR="00B14964" w:rsidRPr="005B17D3" w:rsidRDefault="00B14964" w:rsidP="00EF3896">
      <w:pPr>
        <w:pStyle w:val="ListBull2"/>
      </w:pPr>
      <w:r w:rsidRPr="005B17D3">
        <w:t>For All Others.</w:t>
      </w:r>
    </w:p>
    <w:p w14:paraId="2E148F52" w14:textId="77777777" w:rsidR="00B14964" w:rsidRPr="005B17D3" w:rsidRDefault="00B14964" w:rsidP="00EF3896">
      <w:pPr>
        <w:pStyle w:val="ListBull2"/>
      </w:pPr>
      <w:r w:rsidRPr="005B17D3">
        <w:t>Category</w:t>
      </w:r>
    </w:p>
    <w:p w14:paraId="65CB13DB" w14:textId="77777777" w:rsidR="00B14964" w:rsidRPr="005B17D3" w:rsidRDefault="00B14964" w:rsidP="00EF3896">
      <w:pPr>
        <w:pStyle w:val="ListBull2"/>
      </w:pPr>
      <w:r w:rsidRPr="005B17D3">
        <w:t>The Confidential Phone Number data is shared with VistA.</w:t>
      </w:r>
    </w:p>
    <w:p w14:paraId="5765A3FC" w14:textId="77777777" w:rsidR="00485890" w:rsidRPr="005B17D3" w:rsidRDefault="00485890" w:rsidP="00485890">
      <w:pPr>
        <w:pStyle w:val="ScreenField"/>
      </w:pPr>
    </w:p>
    <w:p w14:paraId="48EFE054" w14:textId="77777777" w:rsidR="00B14964" w:rsidRPr="005B17D3" w:rsidRDefault="00B14964" w:rsidP="00EF3896">
      <w:pPr>
        <w:pStyle w:val="ScreenField"/>
        <w:rPr>
          <w:szCs w:val="24"/>
        </w:rPr>
      </w:pPr>
      <w:r w:rsidRPr="005B17D3">
        <w:rPr>
          <w:szCs w:val="24"/>
        </w:rPr>
        <w:t>View Historical Address:</w:t>
      </w:r>
    </w:p>
    <w:p w14:paraId="357DDD3E" w14:textId="77777777" w:rsidR="00B14964" w:rsidRPr="005B17D3" w:rsidRDefault="00B14964" w:rsidP="00EF3896">
      <w:pPr>
        <w:pStyle w:val="ScreenFieldDesc"/>
      </w:pPr>
      <w:r w:rsidRPr="005B17D3">
        <w:t xml:space="preserve">A history of Residential Address additions and changes will be displayed when the user clicks the </w:t>
      </w:r>
      <w:r w:rsidRPr="005B17D3">
        <w:rPr>
          <w:b/>
        </w:rPr>
        <w:t>View Historical Addresses</w:t>
      </w:r>
      <w:r w:rsidRPr="005B17D3">
        <w:t xml:space="preserve"> link. This shows the Residential, Permanent, and Temporary Address information.</w:t>
      </w:r>
    </w:p>
    <w:p w14:paraId="389D6E7D" w14:textId="77777777" w:rsidR="00B14964" w:rsidRPr="005B17D3" w:rsidRDefault="00B14964" w:rsidP="00EF3896">
      <w:pPr>
        <w:pStyle w:val="ScreenFieldDesc"/>
      </w:pPr>
      <w:r w:rsidRPr="005B17D3">
        <w:t xml:space="preserve">In addition, </w:t>
      </w:r>
      <w:r w:rsidRPr="005B17D3">
        <w:rPr>
          <w:b/>
        </w:rPr>
        <w:t>Confidential</w:t>
      </w:r>
      <w:r w:rsidRPr="005B17D3">
        <w:rPr>
          <w:b/>
        </w:rPr>
        <w:fldChar w:fldCharType="begin"/>
      </w:r>
      <w:r w:rsidRPr="005B17D3">
        <w:rPr>
          <w:b/>
        </w:rPr>
        <w:instrText xml:space="preserve"> XE "Confidential:Address" </w:instrText>
      </w:r>
      <w:r w:rsidRPr="005B17D3">
        <w:rPr>
          <w:b/>
        </w:rPr>
        <w:fldChar w:fldCharType="end"/>
      </w:r>
      <w:r w:rsidRPr="005B17D3">
        <w:rPr>
          <w:b/>
        </w:rPr>
        <w:t xml:space="preserve"> Address</w:t>
      </w:r>
      <w:r w:rsidRPr="005B17D3">
        <w:t xml:space="preserve"> is shown. </w:t>
      </w:r>
      <w:r w:rsidRPr="005B17D3">
        <w:fldChar w:fldCharType="begin"/>
      </w:r>
      <w:r w:rsidRPr="005B17D3">
        <w:instrText xml:space="preserve"> XE "Address:Confidential" </w:instrText>
      </w:r>
      <w:r w:rsidRPr="005B17D3">
        <w:fldChar w:fldCharType="end"/>
      </w:r>
    </w:p>
    <w:p w14:paraId="0AA47885" w14:textId="510AD422" w:rsidR="00B14964" w:rsidRPr="005B17D3" w:rsidRDefault="00B14964" w:rsidP="00EF3896">
      <w:pPr>
        <w:pStyle w:val="ScreenFieldDesc"/>
      </w:pPr>
      <w:r w:rsidRPr="005B17D3">
        <w:t>It is VA's policy</w:t>
      </w:r>
      <w:r w:rsidRPr="005B17D3">
        <w:fldChar w:fldCharType="begin"/>
      </w:r>
      <w:r w:rsidRPr="005B17D3">
        <w:instrText xml:space="preserve"> XE "Policy:VA" </w:instrText>
      </w:r>
      <w:r w:rsidRPr="005B17D3">
        <w:fldChar w:fldCharType="end"/>
      </w:r>
      <w:r w:rsidRPr="005B17D3">
        <w:t xml:space="preserve"> that all Veterans have a right to receive written communication or correspondence pertaining to health information in a confidential</w:t>
      </w:r>
      <w:r w:rsidRPr="005B17D3">
        <w:fldChar w:fldCharType="begin"/>
      </w:r>
      <w:r w:rsidRPr="005B17D3">
        <w:instrText xml:space="preserve"> XE "Confidential" </w:instrText>
      </w:r>
      <w:r w:rsidRPr="005B17D3">
        <w:fldChar w:fldCharType="end"/>
      </w:r>
      <w:r w:rsidRPr="005B17D3">
        <w:t xml:space="preserve"> manner by alternative means or at an alternative location other than the </w:t>
      </w:r>
      <w:r w:rsidR="006204FA" w:rsidRPr="005B17D3">
        <w:t>Veterans</w:t>
      </w:r>
      <w:r w:rsidRPr="005B17D3">
        <w:t xml:space="preserve"> (registrant’s) Permanent Address</w:t>
      </w:r>
      <w:r w:rsidRPr="005B17D3">
        <w:fldChar w:fldCharType="begin"/>
      </w:r>
      <w:r w:rsidRPr="005B17D3">
        <w:instrText xml:space="preserve"> XE "Address:Permanent" </w:instrText>
      </w:r>
      <w:r w:rsidRPr="005B17D3">
        <w:fldChar w:fldCharType="end"/>
      </w:r>
      <w:r w:rsidRPr="005B17D3">
        <w:t xml:space="preserve"> of record. Once the Veteran (registrant) requests this service, all future correspondence and communication will be sent to the alternative (Confidential) address</w:t>
      </w:r>
      <w:r w:rsidRPr="005B17D3">
        <w:fldChar w:fldCharType="begin"/>
      </w:r>
      <w:r w:rsidRPr="005B17D3">
        <w:instrText xml:space="preserve"> XE “Address” </w:instrText>
      </w:r>
      <w:r w:rsidRPr="005B17D3">
        <w:fldChar w:fldCharType="end"/>
      </w:r>
      <w:r w:rsidRPr="005B17D3">
        <w:t>. In addition, the Veteran (registrant) must specify a start date for use of the Confidential Address</w:t>
      </w:r>
      <w:r w:rsidRPr="005B17D3">
        <w:fldChar w:fldCharType="begin"/>
      </w:r>
      <w:r w:rsidRPr="005B17D3">
        <w:instrText xml:space="preserve"> XE "Address:Confidential" </w:instrText>
      </w:r>
      <w:r w:rsidRPr="005B17D3">
        <w:fldChar w:fldCharType="end"/>
      </w:r>
      <w:r w:rsidRPr="005B17D3">
        <w:t xml:space="preserve"> and may also request a date when the use of this address should end.</w:t>
      </w:r>
    </w:p>
    <w:p w14:paraId="62B04840" w14:textId="77777777" w:rsidR="00B14964" w:rsidRPr="005B17D3" w:rsidRDefault="00B14964" w:rsidP="00EF3896">
      <w:pPr>
        <w:pStyle w:val="ScreenFieldDesc"/>
      </w:pPr>
      <w:r w:rsidRPr="005B17D3">
        <w:t xml:space="preserve">The Veteran also has the ability to specify to what types of communications the </w:t>
      </w:r>
      <w:r w:rsidRPr="005B17D3">
        <w:rPr>
          <w:b/>
        </w:rPr>
        <w:t>Confidential Address</w:t>
      </w:r>
      <w:r w:rsidRPr="005B17D3">
        <w:t xml:space="preserve"> should apply. The current communication types are:</w:t>
      </w:r>
    </w:p>
    <w:p w14:paraId="1FD0B976" w14:textId="77777777" w:rsidR="00B14964" w:rsidRPr="005B17D3" w:rsidRDefault="00B14964" w:rsidP="00EF3896">
      <w:pPr>
        <w:pStyle w:val="ListBull2"/>
      </w:pPr>
      <w:r w:rsidRPr="005B17D3">
        <w:t>Eligibility/Enrollment</w:t>
      </w:r>
    </w:p>
    <w:p w14:paraId="2567A129" w14:textId="77777777" w:rsidR="00B14964" w:rsidRPr="005B17D3" w:rsidRDefault="00B14964" w:rsidP="00EF3896">
      <w:pPr>
        <w:pStyle w:val="ListBull2"/>
      </w:pPr>
      <w:r w:rsidRPr="005B17D3">
        <w:t>Appointment/Scheduling;</w:t>
      </w:r>
    </w:p>
    <w:p w14:paraId="139E6BB4" w14:textId="77777777" w:rsidR="00B14964" w:rsidRPr="005B17D3" w:rsidRDefault="00B14964" w:rsidP="00EF3896">
      <w:pPr>
        <w:pStyle w:val="ListBull2"/>
      </w:pPr>
      <w:r w:rsidRPr="005B17D3">
        <w:t>Copayments/Veteran Billing;</w:t>
      </w:r>
    </w:p>
    <w:p w14:paraId="3F9688A5" w14:textId="77777777" w:rsidR="00B14964" w:rsidRPr="005B17D3" w:rsidRDefault="00B14964" w:rsidP="00EF3896">
      <w:pPr>
        <w:pStyle w:val="ListBull2"/>
      </w:pPr>
      <w:r w:rsidRPr="005B17D3">
        <w:t>For Medical;</w:t>
      </w:r>
    </w:p>
    <w:p w14:paraId="0D04FAE2" w14:textId="77777777" w:rsidR="00B14964" w:rsidRPr="005B17D3" w:rsidRDefault="00B14964" w:rsidP="00EF3896">
      <w:pPr>
        <w:pStyle w:val="ListBull2"/>
      </w:pPr>
      <w:r w:rsidRPr="005B17D3">
        <w:t>Start and End Date (The start date can be a past or future date and the end date must be later than the start date or set to NULL)</w:t>
      </w:r>
    </w:p>
    <w:p w14:paraId="13197AE2" w14:textId="77777777" w:rsidR="00B14964" w:rsidRPr="005B17D3" w:rsidRDefault="00B14964" w:rsidP="00EF3896">
      <w:pPr>
        <w:pStyle w:val="ListBull2"/>
      </w:pPr>
      <w:r w:rsidRPr="005B17D3">
        <w:t>For All Others.</w:t>
      </w:r>
    </w:p>
    <w:p w14:paraId="538BEE37" w14:textId="77777777" w:rsidR="00B14964" w:rsidRPr="005B17D3" w:rsidRDefault="00B14964" w:rsidP="00EF3896">
      <w:pPr>
        <w:pStyle w:val="ListBull2"/>
      </w:pPr>
      <w:r w:rsidRPr="005B17D3">
        <w:t>Category</w:t>
      </w:r>
    </w:p>
    <w:p w14:paraId="3A3EA413" w14:textId="77777777" w:rsidR="00B14964" w:rsidRPr="005B17D3" w:rsidRDefault="00B14964" w:rsidP="00EF3896">
      <w:pPr>
        <w:pStyle w:val="ListBull2"/>
      </w:pPr>
      <w:r w:rsidRPr="005B17D3">
        <w:t>The Confidential Phone Number data is shared with VistA.</w:t>
      </w:r>
    </w:p>
    <w:p w14:paraId="10293C8E" w14:textId="77777777" w:rsidR="00B14964" w:rsidRPr="005B17D3" w:rsidRDefault="00B14964" w:rsidP="00EF3896">
      <w:pPr>
        <w:pStyle w:val="ListBull2"/>
        <w:numPr>
          <w:ilvl w:val="0"/>
          <w:numId w:val="0"/>
        </w:numPr>
      </w:pPr>
    </w:p>
    <w:p w14:paraId="463D34FD" w14:textId="77777777" w:rsidR="008F1808" w:rsidRPr="005B17D3" w:rsidRDefault="008F1808" w:rsidP="00EF3896">
      <w:pPr>
        <w:pStyle w:val="Heading4"/>
      </w:pPr>
      <w:bookmarkStart w:id="1257" w:name="_Toc256000005"/>
      <w:bookmarkStart w:id="1258" w:name="_Toc522118051"/>
      <w:bookmarkStart w:id="1259" w:name="_Toc31622284"/>
      <w:bookmarkStart w:id="1260" w:name="_Hlk5179703"/>
      <w:bookmarkStart w:id="1261" w:name="_Hlk6317479"/>
      <w:r w:rsidRPr="005B17D3">
        <w:t>Real-Time Address Validation</w:t>
      </w:r>
      <w:bookmarkEnd w:id="1257"/>
      <w:bookmarkEnd w:id="1258"/>
      <w:bookmarkEnd w:id="1259"/>
    </w:p>
    <w:p w14:paraId="35269817" w14:textId="77777777" w:rsidR="008F1808" w:rsidRPr="005B17D3" w:rsidRDefault="008F1808" w:rsidP="00EF3896">
      <w:pPr>
        <w:pStyle w:val="BodyTextBullet1"/>
      </w:pPr>
      <w:r w:rsidRPr="005B17D3">
        <w:t xml:space="preserve">The following address fields display to the right of the existing address entry fields within the </w:t>
      </w:r>
      <w:r w:rsidRPr="005B17D3">
        <w:rPr>
          <w:b/>
        </w:rPr>
        <w:t>Add-A-Person</w:t>
      </w:r>
      <w:r w:rsidRPr="005B17D3">
        <w:t xml:space="preserve"> and </w:t>
      </w:r>
      <w:r w:rsidRPr="005B17D3">
        <w:rPr>
          <w:b/>
        </w:rPr>
        <w:t>Demographics</w:t>
      </w:r>
      <w:r w:rsidRPr="005B17D3">
        <w:t xml:space="preserve"> screens.</w:t>
      </w:r>
    </w:p>
    <w:p w14:paraId="24A57D74" w14:textId="77777777" w:rsidR="008F1808" w:rsidRPr="005B17D3" w:rsidRDefault="008F1808" w:rsidP="00EF3896">
      <w:pPr>
        <w:ind w:left="360"/>
      </w:pPr>
    </w:p>
    <w:p w14:paraId="7BCA8F79" w14:textId="77777777" w:rsidR="008F1808" w:rsidRPr="005B17D3" w:rsidRDefault="008F1808" w:rsidP="001470FA">
      <w:pPr>
        <w:pStyle w:val="BodyTextBullet1"/>
        <w:numPr>
          <w:ilvl w:val="0"/>
          <w:numId w:val="379"/>
        </w:numPr>
        <w:rPr>
          <w:u w:val="single"/>
        </w:rPr>
      </w:pPr>
      <w:r w:rsidRPr="005B17D3">
        <w:t>“Validation Service Address:” dropdown (followed by the number of results returned by the service in parentheses)</w:t>
      </w:r>
    </w:p>
    <w:p w14:paraId="24EF07F9" w14:textId="77777777" w:rsidR="008F1808" w:rsidRPr="005B17D3" w:rsidRDefault="008F1808" w:rsidP="001470FA">
      <w:pPr>
        <w:pStyle w:val="BodyTextBullet1"/>
        <w:numPr>
          <w:ilvl w:val="0"/>
          <w:numId w:val="379"/>
        </w:numPr>
        <w:rPr>
          <w:u w:val="single"/>
        </w:rPr>
      </w:pPr>
      <w:r w:rsidRPr="005B17D3">
        <w:t>Country</w:t>
      </w:r>
    </w:p>
    <w:p w14:paraId="0111AE68" w14:textId="77777777" w:rsidR="008F1808" w:rsidRPr="005B17D3" w:rsidRDefault="008F1808" w:rsidP="001470FA">
      <w:pPr>
        <w:pStyle w:val="BodyTextBullet1"/>
        <w:numPr>
          <w:ilvl w:val="0"/>
          <w:numId w:val="379"/>
        </w:numPr>
        <w:rPr>
          <w:u w:val="single"/>
        </w:rPr>
      </w:pPr>
      <w:r w:rsidRPr="005B17D3">
        <w:t>Address Line 1</w:t>
      </w:r>
    </w:p>
    <w:p w14:paraId="1E5C822E" w14:textId="77777777" w:rsidR="008F1808" w:rsidRPr="005B17D3" w:rsidRDefault="008F1808" w:rsidP="001470FA">
      <w:pPr>
        <w:pStyle w:val="BodyTextBullet1"/>
        <w:numPr>
          <w:ilvl w:val="0"/>
          <w:numId w:val="379"/>
        </w:numPr>
        <w:rPr>
          <w:u w:val="single"/>
        </w:rPr>
      </w:pPr>
      <w:r w:rsidRPr="005B17D3">
        <w:t>Address Line 2</w:t>
      </w:r>
    </w:p>
    <w:p w14:paraId="5DFAF39B" w14:textId="77777777" w:rsidR="008F1808" w:rsidRPr="005B17D3" w:rsidRDefault="008F1808" w:rsidP="001470FA">
      <w:pPr>
        <w:pStyle w:val="BodyTextBullet1"/>
        <w:numPr>
          <w:ilvl w:val="0"/>
          <w:numId w:val="379"/>
        </w:numPr>
        <w:rPr>
          <w:u w:val="single"/>
        </w:rPr>
      </w:pPr>
      <w:r w:rsidRPr="005B17D3">
        <w:t>Address Line 3</w:t>
      </w:r>
    </w:p>
    <w:p w14:paraId="7F605EEE" w14:textId="77777777" w:rsidR="008F1808" w:rsidRPr="005B17D3" w:rsidRDefault="008F1808" w:rsidP="001470FA">
      <w:pPr>
        <w:pStyle w:val="BodyTextBullet1"/>
        <w:numPr>
          <w:ilvl w:val="0"/>
          <w:numId w:val="379"/>
        </w:numPr>
        <w:rPr>
          <w:u w:val="single"/>
        </w:rPr>
      </w:pPr>
      <w:r w:rsidRPr="005B17D3">
        <w:t>Zip Code/Postal Code</w:t>
      </w:r>
    </w:p>
    <w:p w14:paraId="2F26BBE9" w14:textId="77777777" w:rsidR="008F1808" w:rsidRPr="005B17D3" w:rsidRDefault="008F1808" w:rsidP="00474E83">
      <w:pPr>
        <w:pStyle w:val="NoteLightbulb"/>
      </w:pPr>
      <w:r w:rsidRPr="005B17D3">
        <w:rPr>
          <w:b/>
        </w:rPr>
        <w:t>Note:</w:t>
      </w:r>
      <w:r w:rsidRPr="005B17D3">
        <w:t xml:space="preserve"> “Postal Code” displays when Country is not equal to “United States”.</w:t>
      </w:r>
    </w:p>
    <w:p w14:paraId="7C039F66" w14:textId="77777777" w:rsidR="008F1808" w:rsidRPr="005B17D3" w:rsidRDefault="008F1808" w:rsidP="00EF3896">
      <w:pPr>
        <w:pStyle w:val="BodyTextBullet1"/>
        <w:ind w:left="1440"/>
        <w:rPr>
          <w:u w:val="single"/>
        </w:rPr>
      </w:pPr>
    </w:p>
    <w:p w14:paraId="32071061" w14:textId="77777777" w:rsidR="008F1808" w:rsidRPr="005B17D3" w:rsidRDefault="008F1808" w:rsidP="001470FA">
      <w:pPr>
        <w:pStyle w:val="BodyTextBullet1"/>
        <w:numPr>
          <w:ilvl w:val="0"/>
          <w:numId w:val="379"/>
        </w:numPr>
        <w:rPr>
          <w:u w:val="single"/>
        </w:rPr>
      </w:pPr>
      <w:r w:rsidRPr="005B17D3">
        <w:t>City</w:t>
      </w:r>
    </w:p>
    <w:p w14:paraId="540C2AAF" w14:textId="77777777" w:rsidR="008F1808" w:rsidRPr="005B17D3" w:rsidRDefault="008F1808" w:rsidP="001470FA">
      <w:pPr>
        <w:pStyle w:val="BodyTextBullet1"/>
        <w:numPr>
          <w:ilvl w:val="0"/>
          <w:numId w:val="379"/>
        </w:numPr>
        <w:rPr>
          <w:u w:val="single"/>
        </w:rPr>
      </w:pPr>
      <w:r w:rsidRPr="005B17D3">
        <w:t>State/Province</w:t>
      </w:r>
    </w:p>
    <w:p w14:paraId="71CE666B" w14:textId="77777777" w:rsidR="008F1808" w:rsidRPr="005B17D3" w:rsidRDefault="008F1808" w:rsidP="00474E83">
      <w:pPr>
        <w:pStyle w:val="NoteLightbulb"/>
      </w:pPr>
      <w:r w:rsidRPr="005B17D3">
        <w:rPr>
          <w:b/>
        </w:rPr>
        <w:t>Note:</w:t>
      </w:r>
      <w:r w:rsidRPr="005B17D3">
        <w:t xml:space="preserve"> “Province” displays when Country is not equal to “United States”.</w:t>
      </w:r>
    </w:p>
    <w:p w14:paraId="163C17D3" w14:textId="77777777" w:rsidR="008F1808" w:rsidRPr="005B17D3" w:rsidRDefault="008F1808" w:rsidP="00EF3896">
      <w:pPr>
        <w:pStyle w:val="BodyTextBullet1"/>
        <w:ind w:left="360"/>
        <w:rPr>
          <w:u w:val="single"/>
        </w:rPr>
      </w:pPr>
    </w:p>
    <w:p w14:paraId="1A6AC45C" w14:textId="77777777" w:rsidR="008F1808" w:rsidRPr="005B17D3" w:rsidRDefault="008F1808" w:rsidP="001470FA">
      <w:pPr>
        <w:pStyle w:val="BodyTextBullet1"/>
        <w:numPr>
          <w:ilvl w:val="0"/>
          <w:numId w:val="379"/>
        </w:numPr>
        <w:rPr>
          <w:u w:val="single"/>
        </w:rPr>
      </w:pPr>
      <w:r w:rsidRPr="005B17D3">
        <w:t xml:space="preserve">County </w:t>
      </w:r>
    </w:p>
    <w:p w14:paraId="0CFBB493" w14:textId="77777777" w:rsidR="008F1808" w:rsidRPr="005B17D3" w:rsidRDefault="008F1808" w:rsidP="001470FA">
      <w:pPr>
        <w:pStyle w:val="BodyTextBullet1"/>
        <w:numPr>
          <w:ilvl w:val="0"/>
          <w:numId w:val="379"/>
        </w:numPr>
        <w:rPr>
          <w:u w:val="single"/>
        </w:rPr>
      </w:pPr>
      <w:r w:rsidRPr="005B17D3">
        <w:t>Confidence Level</w:t>
      </w:r>
    </w:p>
    <w:p w14:paraId="2F4B12E4" w14:textId="77777777" w:rsidR="008F1808" w:rsidRPr="005B17D3" w:rsidRDefault="008F1808" w:rsidP="001470FA">
      <w:pPr>
        <w:pStyle w:val="BodyTextBullet1"/>
        <w:numPr>
          <w:ilvl w:val="0"/>
          <w:numId w:val="379"/>
        </w:numPr>
        <w:rPr>
          <w:u w:val="single"/>
        </w:rPr>
      </w:pPr>
      <w:r w:rsidRPr="005B17D3">
        <w:t>Delivery Point Validation</w:t>
      </w:r>
    </w:p>
    <w:p w14:paraId="6E20841A" w14:textId="77777777" w:rsidR="008F1808" w:rsidRPr="005B17D3" w:rsidRDefault="008F1808" w:rsidP="001470FA">
      <w:pPr>
        <w:pStyle w:val="BodyTextBullet1"/>
        <w:numPr>
          <w:ilvl w:val="0"/>
          <w:numId w:val="379"/>
        </w:numPr>
        <w:rPr>
          <w:u w:val="single"/>
        </w:rPr>
      </w:pPr>
      <w:r w:rsidRPr="005B17D3">
        <w:t>“Run Address Validation Service” button</w:t>
      </w:r>
    </w:p>
    <w:p w14:paraId="7078BA06" w14:textId="77777777" w:rsidR="008F1808" w:rsidRPr="005B17D3" w:rsidRDefault="008F1808" w:rsidP="00EF3896">
      <w:pPr>
        <w:pStyle w:val="BodyTextBullet1"/>
      </w:pPr>
    </w:p>
    <w:p w14:paraId="62857DA0" w14:textId="77777777" w:rsidR="008F1808" w:rsidRPr="005B17D3" w:rsidRDefault="008F1808" w:rsidP="00EF3896">
      <w:pPr>
        <w:pStyle w:val="BodyTextBullet1"/>
      </w:pPr>
      <w:r w:rsidRPr="005B17D3">
        <w:t>The fields are available for the Residential Address, Permanent Mailing Address, and Temporary Mailing Address options.</w:t>
      </w:r>
    </w:p>
    <w:p w14:paraId="3631504C" w14:textId="77777777" w:rsidR="008F1808" w:rsidRPr="005B17D3" w:rsidRDefault="008F1808" w:rsidP="00EF3896">
      <w:pPr>
        <w:ind w:left="360"/>
        <w:rPr>
          <w:b/>
          <w:u w:val="single"/>
        </w:rPr>
      </w:pPr>
    </w:p>
    <w:p w14:paraId="1CE2400A" w14:textId="77777777" w:rsidR="008F1808" w:rsidRPr="005B17D3" w:rsidRDefault="008F1808" w:rsidP="00474E83">
      <w:pPr>
        <w:pStyle w:val="NoteLightbulb"/>
      </w:pPr>
      <w:r w:rsidRPr="005B17D3">
        <w:rPr>
          <w:b/>
        </w:rPr>
        <w:t>Note:</w:t>
      </w:r>
      <w:r w:rsidRPr="005B17D3">
        <w:t xml:space="preserve"> Confidential address will be added during a later release.</w:t>
      </w:r>
    </w:p>
    <w:p w14:paraId="2EBF7D9A" w14:textId="77777777" w:rsidR="008F1808" w:rsidRPr="005B17D3" w:rsidRDefault="008F1808" w:rsidP="00EF3896">
      <w:pPr>
        <w:ind w:left="1080"/>
        <w:rPr>
          <w:b/>
          <w:u w:val="single"/>
        </w:rPr>
      </w:pPr>
    </w:p>
    <w:p w14:paraId="034238BE" w14:textId="4D759DC3" w:rsidR="008F1808" w:rsidRPr="005B17D3" w:rsidRDefault="008F1808" w:rsidP="00EF3896">
      <w:pPr>
        <w:pStyle w:val="BodyTextBullet1"/>
      </w:pPr>
      <w:r w:rsidRPr="005B17D3">
        <w:t>When an address is returned from the V</w:t>
      </w:r>
      <w:r w:rsidR="008B63A9" w:rsidRPr="005B17D3">
        <w:t>A Profile</w:t>
      </w:r>
      <w:r w:rsidRPr="005B17D3">
        <w:t xml:space="preserve"> address validation service, the Universal Addressing Module (UAM), the address fields under the </w:t>
      </w:r>
      <w:r w:rsidRPr="005B17D3">
        <w:rPr>
          <w:b/>
        </w:rPr>
        <w:t xml:space="preserve">Validation Service Address </w:t>
      </w:r>
      <w:r w:rsidRPr="005B17D3">
        <w:t xml:space="preserve">section compare the existing values under the </w:t>
      </w:r>
      <w:r w:rsidRPr="005B17D3">
        <w:rPr>
          <w:b/>
        </w:rPr>
        <w:t>Original Address</w:t>
      </w:r>
      <w:r w:rsidRPr="005B17D3">
        <w:t xml:space="preserve"> section and differences are highlighted in yellow, as displayed in the screen shot below.</w:t>
      </w:r>
    </w:p>
    <w:p w14:paraId="1E87828E" w14:textId="77777777" w:rsidR="008F1808" w:rsidRPr="005B17D3" w:rsidRDefault="008F1808" w:rsidP="00EF3896">
      <w:pPr>
        <w:ind w:left="360"/>
        <w:rPr>
          <w:u w:val="single"/>
        </w:rPr>
      </w:pPr>
    </w:p>
    <w:p w14:paraId="4FA83789" w14:textId="543AAAC0" w:rsidR="008F1808" w:rsidRPr="005B17D3" w:rsidRDefault="008F1808" w:rsidP="00EF3896">
      <w:pPr>
        <w:keepNext/>
        <w:jc w:val="center"/>
      </w:pPr>
    </w:p>
    <w:p w14:paraId="45864F02" w14:textId="17E1F433" w:rsidR="00596589" w:rsidRPr="005B17D3" w:rsidRDefault="00596589" w:rsidP="00EF3896">
      <w:pPr>
        <w:pStyle w:val="Caption"/>
      </w:pPr>
      <w:r w:rsidRPr="005B17D3">
        <w:rPr>
          <w:noProof/>
        </w:rPr>
        <w:drawing>
          <wp:inline distT="0" distB="0" distL="0" distR="0" wp14:anchorId="526214CE" wp14:editId="768007E7">
            <wp:extent cx="5943600" cy="2117090"/>
            <wp:effectExtent l="0" t="0" r="0" b="0"/>
            <wp:docPr id="1558" name="Picture 1558" descr="Screen shot of the Validation Service Addr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943600" cy="2117090"/>
                    </a:xfrm>
                    <a:prstGeom prst="rect">
                      <a:avLst/>
                    </a:prstGeom>
                  </pic:spPr>
                </pic:pic>
              </a:graphicData>
            </a:graphic>
          </wp:inline>
        </w:drawing>
      </w:r>
    </w:p>
    <w:p w14:paraId="03676B39" w14:textId="4B659DC1" w:rsidR="008F1808" w:rsidRPr="005B17D3" w:rsidRDefault="008F1808" w:rsidP="00EF3896">
      <w:pPr>
        <w:pStyle w:val="Caption"/>
        <w:rPr>
          <w:b w:val="0"/>
          <w:i/>
          <w:u w:val="single"/>
        </w:rPr>
      </w:pPr>
      <w:bookmarkStart w:id="1262" w:name="_Toc31622465"/>
      <w:r w:rsidRPr="005B17D3">
        <w:t xml:space="preserve">Figure </w:t>
      </w:r>
      <w:r w:rsidRPr="005B17D3">
        <w:rPr>
          <w:noProof/>
        </w:rPr>
        <w:fldChar w:fldCharType="begin"/>
      </w:r>
      <w:r w:rsidRPr="005B17D3">
        <w:rPr>
          <w:noProof/>
        </w:rPr>
        <w:instrText xml:space="preserve"> SEQ Figure \* ARABIC </w:instrText>
      </w:r>
      <w:r w:rsidRPr="005B17D3">
        <w:rPr>
          <w:noProof/>
        </w:rPr>
        <w:fldChar w:fldCharType="separate"/>
      </w:r>
      <w:r w:rsidR="00086A98" w:rsidRPr="005B17D3">
        <w:rPr>
          <w:noProof/>
        </w:rPr>
        <w:t>108</w:t>
      </w:r>
      <w:r w:rsidRPr="005B17D3">
        <w:rPr>
          <w:noProof/>
        </w:rPr>
        <w:fldChar w:fldCharType="end"/>
      </w:r>
      <w:r w:rsidRPr="005B17D3">
        <w:t>: Validation Service Address</w:t>
      </w:r>
      <w:bookmarkEnd w:id="1262"/>
    </w:p>
    <w:p w14:paraId="31892520" w14:textId="77777777" w:rsidR="008F1808" w:rsidRPr="005B17D3" w:rsidRDefault="008F1808" w:rsidP="00EF3896">
      <w:pPr>
        <w:rPr>
          <w:b/>
          <w:u w:val="single"/>
        </w:rPr>
      </w:pPr>
    </w:p>
    <w:p w14:paraId="75621809" w14:textId="77777777" w:rsidR="008F1808" w:rsidRPr="005B17D3" w:rsidRDefault="008F1808" w:rsidP="00EF3896">
      <w:pPr>
        <w:rPr>
          <w:b/>
        </w:rPr>
      </w:pPr>
      <w:r w:rsidRPr="005B17D3">
        <w:rPr>
          <w:b/>
        </w:rPr>
        <w:t>New Address Entry Fields:</w:t>
      </w:r>
    </w:p>
    <w:tbl>
      <w:tblPr>
        <w:tblStyle w:val="TableGrid"/>
        <w:tblW w:w="0" w:type="auto"/>
        <w:tblLayout w:type="fixed"/>
        <w:tblLook w:val="04A0" w:firstRow="1" w:lastRow="0" w:firstColumn="1" w:lastColumn="0" w:noHBand="0" w:noVBand="1"/>
      </w:tblPr>
      <w:tblGrid>
        <w:gridCol w:w="1885"/>
        <w:gridCol w:w="7465"/>
      </w:tblGrid>
      <w:tr w:rsidR="008F1808" w:rsidRPr="005B17D3" w14:paraId="1FFF180E" w14:textId="77777777" w:rsidTr="00511F7A">
        <w:trPr>
          <w:tblHeader/>
        </w:trPr>
        <w:tc>
          <w:tcPr>
            <w:tcW w:w="1885" w:type="dxa"/>
            <w:shd w:val="clear" w:color="auto" w:fill="DEEAF6" w:themeFill="accent5" w:themeFillTint="33"/>
          </w:tcPr>
          <w:p w14:paraId="4F410230" w14:textId="77777777" w:rsidR="008F1808" w:rsidRPr="005B17D3" w:rsidRDefault="008F1808" w:rsidP="00EF3896">
            <w:pPr>
              <w:rPr>
                <w:rFonts w:ascii="Arial" w:hAnsi="Arial" w:cs="Arial"/>
                <w:b/>
                <w:sz w:val="22"/>
                <w:szCs w:val="22"/>
              </w:rPr>
            </w:pPr>
            <w:r w:rsidRPr="005B17D3">
              <w:rPr>
                <w:rFonts w:ascii="Arial" w:hAnsi="Arial" w:cs="Arial"/>
                <w:b/>
                <w:sz w:val="22"/>
                <w:szCs w:val="22"/>
              </w:rPr>
              <w:t>If</w:t>
            </w:r>
          </w:p>
        </w:tc>
        <w:tc>
          <w:tcPr>
            <w:tcW w:w="7465" w:type="dxa"/>
            <w:shd w:val="clear" w:color="auto" w:fill="DEEAF6" w:themeFill="accent5" w:themeFillTint="33"/>
          </w:tcPr>
          <w:p w14:paraId="0BFDBB17" w14:textId="77777777" w:rsidR="008F1808" w:rsidRPr="005B17D3" w:rsidRDefault="008F1808" w:rsidP="00EF3896">
            <w:pPr>
              <w:rPr>
                <w:rFonts w:ascii="Arial" w:hAnsi="Arial" w:cs="Arial"/>
                <w:b/>
                <w:sz w:val="22"/>
                <w:szCs w:val="22"/>
              </w:rPr>
            </w:pPr>
            <w:r w:rsidRPr="005B17D3">
              <w:rPr>
                <w:rFonts w:ascii="Arial" w:hAnsi="Arial" w:cs="Arial"/>
                <w:b/>
                <w:sz w:val="22"/>
                <w:szCs w:val="22"/>
              </w:rPr>
              <w:t>Then</w:t>
            </w:r>
          </w:p>
        </w:tc>
      </w:tr>
      <w:tr w:rsidR="008F1808" w:rsidRPr="005B17D3" w14:paraId="73CF847A" w14:textId="77777777" w:rsidTr="00511F7A">
        <w:tc>
          <w:tcPr>
            <w:tcW w:w="1885" w:type="dxa"/>
          </w:tcPr>
          <w:p w14:paraId="184A9B7E" w14:textId="77777777" w:rsidR="008F1808" w:rsidRPr="005B17D3" w:rsidRDefault="008F1808" w:rsidP="00EF3896">
            <w:pPr>
              <w:pStyle w:val="BodyTextBullet1"/>
              <w:rPr>
                <w:b/>
                <w:u w:val="single"/>
              </w:rPr>
            </w:pPr>
            <w:r w:rsidRPr="005B17D3">
              <w:t>Multiple results are returned by the service</w:t>
            </w:r>
          </w:p>
        </w:tc>
        <w:tc>
          <w:tcPr>
            <w:tcW w:w="7465" w:type="dxa"/>
          </w:tcPr>
          <w:p w14:paraId="013BF26A" w14:textId="77777777" w:rsidR="008F1808" w:rsidRPr="005B17D3" w:rsidRDefault="008F1808" w:rsidP="00EF3896">
            <w:pPr>
              <w:pStyle w:val="BodyTextBullet1"/>
              <w:rPr>
                <w:b/>
                <w:u w:val="single"/>
              </w:rPr>
            </w:pPr>
            <w:r w:rsidRPr="005B17D3">
              <w:t>Results display to the Enrollment System user within the dropdown and are sorted in descending order based on the confidence level number.</w:t>
            </w:r>
          </w:p>
        </w:tc>
      </w:tr>
      <w:tr w:rsidR="008F1808" w:rsidRPr="005B17D3" w14:paraId="2805D062" w14:textId="77777777" w:rsidTr="00511F7A">
        <w:tc>
          <w:tcPr>
            <w:tcW w:w="1885" w:type="dxa"/>
          </w:tcPr>
          <w:p w14:paraId="7B1A3075" w14:textId="45EC4DCB" w:rsidR="008F1808" w:rsidRPr="005B17D3" w:rsidRDefault="008F1808" w:rsidP="00EF3896">
            <w:pPr>
              <w:pStyle w:val="BodyTextBullet1"/>
              <w:rPr>
                <w:b/>
                <w:u w:val="single"/>
              </w:rPr>
            </w:pPr>
            <w:r w:rsidRPr="005B17D3">
              <w:t>An error message is returned by the V</w:t>
            </w:r>
            <w:r w:rsidR="008B63A9" w:rsidRPr="005B17D3">
              <w:t>A Profile</w:t>
            </w:r>
            <w:r w:rsidRPr="005B17D3">
              <w:t xml:space="preserve"> UAM service</w:t>
            </w:r>
          </w:p>
        </w:tc>
        <w:tc>
          <w:tcPr>
            <w:tcW w:w="7465" w:type="dxa"/>
          </w:tcPr>
          <w:p w14:paraId="36C1F2B6" w14:textId="77777777" w:rsidR="008F1808" w:rsidRPr="005B17D3" w:rsidRDefault="008F1808" w:rsidP="00EF3896">
            <w:pPr>
              <w:pStyle w:val="BodyTextBullet1"/>
            </w:pPr>
            <w:r w:rsidRPr="005B17D3">
              <w:t>The error message displays to the user within the red error banner.</w:t>
            </w:r>
          </w:p>
          <w:p w14:paraId="498913D9" w14:textId="77777777" w:rsidR="008F1808" w:rsidRPr="005B17D3" w:rsidRDefault="008F1808" w:rsidP="00EF3896">
            <w:pPr>
              <w:pStyle w:val="BodyTextBullet1"/>
            </w:pPr>
          </w:p>
          <w:p w14:paraId="2ACB3C9B" w14:textId="77777777" w:rsidR="008F1808" w:rsidRPr="005B17D3" w:rsidRDefault="008F1808" w:rsidP="00EF3896">
            <w:pPr>
              <w:pStyle w:val="BodyTextBullet1"/>
              <w:rPr>
                <w:u w:val="single"/>
              </w:rPr>
            </w:pPr>
            <w:r w:rsidRPr="005B17D3">
              <w:rPr>
                <w:u w:val="single"/>
              </w:rPr>
              <w:t>Address Messages and Errors:</w:t>
            </w:r>
          </w:p>
          <w:p w14:paraId="51E0D8CE" w14:textId="77777777" w:rsidR="008F1808" w:rsidRPr="005B17D3" w:rsidRDefault="008F1808" w:rsidP="001470FA">
            <w:pPr>
              <w:pStyle w:val="BodyTextBullet1"/>
              <w:numPr>
                <w:ilvl w:val="0"/>
                <w:numId w:val="381"/>
              </w:numPr>
            </w:pPr>
            <w:r w:rsidRPr="005B17D3">
              <w:t>CONFIRMED</w:t>
            </w:r>
          </w:p>
          <w:p w14:paraId="39EA3027" w14:textId="77777777" w:rsidR="008F1808" w:rsidRPr="005B17D3" w:rsidRDefault="008F1808" w:rsidP="001470FA">
            <w:pPr>
              <w:pStyle w:val="BodyTextBullet1"/>
              <w:numPr>
                <w:ilvl w:val="0"/>
                <w:numId w:val="381"/>
              </w:numPr>
            </w:pPr>
            <w:r w:rsidRPr="005B17D3">
              <w:t>STREET_NUMBER_VALIDATED_BUT_MISSING_UNIT_NUMBER</w:t>
            </w:r>
          </w:p>
          <w:p w14:paraId="68460F6C" w14:textId="77777777" w:rsidR="008F1808" w:rsidRPr="005B17D3" w:rsidRDefault="008F1808" w:rsidP="001470FA">
            <w:pPr>
              <w:pStyle w:val="BodyTextBullet1"/>
              <w:numPr>
                <w:ilvl w:val="0"/>
                <w:numId w:val="381"/>
              </w:numPr>
            </w:pPr>
            <w:r w:rsidRPr="005B17D3">
              <w:t>STREET_NUMBER_VALIDATED_BUT_BAD_UNIT_NUMBER</w:t>
            </w:r>
          </w:p>
          <w:p w14:paraId="62CA9878" w14:textId="77777777" w:rsidR="008F1808" w:rsidRPr="005B17D3" w:rsidRDefault="008F1808" w:rsidP="001470FA">
            <w:pPr>
              <w:pStyle w:val="BodyTextBullet1"/>
              <w:numPr>
                <w:ilvl w:val="0"/>
                <w:numId w:val="381"/>
              </w:numPr>
            </w:pPr>
            <w:r w:rsidRPr="005B17D3">
              <w:t>MULTIPLE_MATCHES_FOUND</w:t>
            </w:r>
          </w:p>
          <w:p w14:paraId="11482590" w14:textId="77777777" w:rsidR="008F1808" w:rsidRPr="005B17D3" w:rsidRDefault="008F1808" w:rsidP="001470FA">
            <w:pPr>
              <w:pStyle w:val="BodyTextBullet1"/>
              <w:numPr>
                <w:ilvl w:val="0"/>
                <w:numId w:val="381"/>
              </w:numPr>
            </w:pPr>
            <w:r w:rsidRPr="005B17D3">
              <w:t>UNDELIVERABLE</w:t>
            </w:r>
          </w:p>
          <w:p w14:paraId="17D5C35B" w14:textId="77777777" w:rsidR="008F1808" w:rsidRPr="005B17D3" w:rsidRDefault="008F1808" w:rsidP="001470FA">
            <w:pPr>
              <w:pStyle w:val="BodyTextBullet1"/>
              <w:numPr>
                <w:ilvl w:val="0"/>
                <w:numId w:val="381"/>
              </w:numPr>
            </w:pPr>
            <w:r w:rsidRPr="005B17D3">
              <w:t>MISSING_ZIP</w:t>
            </w:r>
          </w:p>
          <w:p w14:paraId="7EB43CD1" w14:textId="77777777" w:rsidR="008F1808" w:rsidRPr="005B17D3" w:rsidRDefault="008F1808" w:rsidP="001470FA">
            <w:pPr>
              <w:pStyle w:val="BodyTextBullet1"/>
              <w:numPr>
                <w:ilvl w:val="0"/>
                <w:numId w:val="381"/>
              </w:numPr>
            </w:pPr>
            <w:r w:rsidRPr="005B17D3">
              <w:t>FALSE_POSITIVE</w:t>
            </w:r>
          </w:p>
          <w:p w14:paraId="638E180F" w14:textId="77777777" w:rsidR="008F1808" w:rsidRPr="005B17D3" w:rsidRDefault="008F1808" w:rsidP="00EF3896">
            <w:pPr>
              <w:pStyle w:val="BodyTextBullet1"/>
              <w:rPr>
                <w:rFonts w:eastAsiaTheme="minorHAnsi"/>
              </w:rPr>
            </w:pPr>
          </w:p>
          <w:p w14:paraId="5D3DD449" w14:textId="77777777" w:rsidR="008F1808" w:rsidRPr="005B17D3" w:rsidRDefault="008F1808" w:rsidP="00474E83">
            <w:pPr>
              <w:pStyle w:val="NoteLightbulb"/>
            </w:pPr>
            <w:r w:rsidRPr="005B17D3">
              <w:rPr>
                <w:b/>
              </w:rPr>
              <w:t>Note:</w:t>
            </w:r>
            <w:r w:rsidRPr="005B17D3">
              <w:t xml:space="preserve"> Error messages are shown in ES as they are received from the system, so additional V360 specific messages may be displayed</w:t>
            </w:r>
          </w:p>
        </w:tc>
      </w:tr>
      <w:tr w:rsidR="008F1808" w:rsidRPr="005B17D3" w14:paraId="6F8F99C5" w14:textId="77777777" w:rsidTr="00511F7A">
        <w:tc>
          <w:tcPr>
            <w:tcW w:w="1885" w:type="dxa"/>
          </w:tcPr>
          <w:p w14:paraId="02180D9B" w14:textId="77777777" w:rsidR="008F1808" w:rsidRPr="005B17D3" w:rsidRDefault="008F1808" w:rsidP="00EF3896">
            <w:pPr>
              <w:pStyle w:val="BodyTextBullet1"/>
            </w:pPr>
            <w:r w:rsidRPr="005B17D3">
              <w:t>An error is returned</w:t>
            </w:r>
          </w:p>
        </w:tc>
        <w:tc>
          <w:tcPr>
            <w:tcW w:w="7465" w:type="dxa"/>
          </w:tcPr>
          <w:p w14:paraId="6FCEAA27" w14:textId="77777777" w:rsidR="008F1808" w:rsidRPr="005B17D3" w:rsidRDefault="008F1808" w:rsidP="00EF3896">
            <w:pPr>
              <w:pStyle w:val="BodyTextBullet1"/>
            </w:pPr>
            <w:r w:rsidRPr="005B17D3">
              <w:t xml:space="preserve">The radio button defaults to the </w:t>
            </w:r>
            <w:r w:rsidRPr="005B17D3">
              <w:rPr>
                <w:b/>
              </w:rPr>
              <w:t>Original Address</w:t>
            </w:r>
            <w:r w:rsidRPr="005B17D3">
              <w:t xml:space="preserve"> option, the </w:t>
            </w:r>
            <w:r w:rsidRPr="005B17D3">
              <w:rPr>
                <w:b/>
              </w:rPr>
              <w:t>Validation Service Address</w:t>
            </w:r>
            <w:r w:rsidRPr="005B17D3">
              <w:t xml:space="preserve"> radio button is grayed out and the Enrollment System user saves the address by clicking the </w:t>
            </w:r>
            <w:r w:rsidRPr="005B17D3">
              <w:rPr>
                <w:b/>
              </w:rPr>
              <w:t xml:space="preserve">Update </w:t>
            </w:r>
            <w:r w:rsidRPr="005B17D3">
              <w:t>button.</w:t>
            </w:r>
          </w:p>
          <w:p w14:paraId="666298DF" w14:textId="77777777" w:rsidR="008F1808" w:rsidRPr="005B17D3" w:rsidRDefault="008F1808" w:rsidP="00474E83">
            <w:pPr>
              <w:pStyle w:val="NoteLightbulb"/>
              <w:rPr>
                <w:u w:val="single"/>
              </w:rPr>
            </w:pPr>
            <w:r w:rsidRPr="005B17D3">
              <w:rPr>
                <w:b/>
              </w:rPr>
              <w:t>Note:</w:t>
            </w:r>
            <w:r w:rsidRPr="005B17D3">
              <w:t xml:space="preserve"> The error message received from the UAM service displays to the Enrollment System user.</w:t>
            </w:r>
          </w:p>
        </w:tc>
      </w:tr>
    </w:tbl>
    <w:p w14:paraId="730B16F2" w14:textId="77777777" w:rsidR="008F1808" w:rsidRPr="005B17D3" w:rsidRDefault="008F1808" w:rsidP="00EF3896">
      <w:pPr>
        <w:rPr>
          <w:b/>
          <w:u w:val="single"/>
        </w:rPr>
      </w:pPr>
    </w:p>
    <w:p w14:paraId="0B7C2FD6" w14:textId="77777777" w:rsidR="008F1808" w:rsidRPr="005B17D3" w:rsidRDefault="008F1808" w:rsidP="00EF3896">
      <w:pPr>
        <w:keepNext/>
      </w:pPr>
      <w:r w:rsidRPr="005B17D3">
        <w:rPr>
          <w:noProof/>
        </w:rPr>
        <w:drawing>
          <wp:inline distT="0" distB="0" distL="0" distR="0" wp14:anchorId="063D1A52" wp14:editId="71275D94">
            <wp:extent cx="5943600" cy="2258060"/>
            <wp:effectExtent l="0" t="0" r="0" b="8890"/>
            <wp:docPr id="1523" name="Picture 1523" descr="Screen shot of the Address Validation Err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943600" cy="2258060"/>
                    </a:xfrm>
                    <a:prstGeom prst="rect">
                      <a:avLst/>
                    </a:prstGeom>
                  </pic:spPr>
                </pic:pic>
              </a:graphicData>
            </a:graphic>
          </wp:inline>
        </w:drawing>
      </w:r>
    </w:p>
    <w:p w14:paraId="3643EA34" w14:textId="5435F83F" w:rsidR="008F1808" w:rsidRPr="005B17D3" w:rsidRDefault="008F1808" w:rsidP="00EF3896">
      <w:pPr>
        <w:pStyle w:val="Caption"/>
        <w:rPr>
          <w:b w:val="0"/>
          <w:i/>
        </w:rPr>
      </w:pPr>
      <w:bookmarkStart w:id="1263" w:name="_Toc31622466"/>
      <w:r w:rsidRPr="005B17D3">
        <w:t xml:space="preserve">Figure </w:t>
      </w:r>
      <w:r w:rsidRPr="005B17D3">
        <w:rPr>
          <w:noProof/>
        </w:rPr>
        <w:fldChar w:fldCharType="begin"/>
      </w:r>
      <w:r w:rsidRPr="005B17D3">
        <w:rPr>
          <w:noProof/>
        </w:rPr>
        <w:instrText xml:space="preserve"> SEQ Figure \* ARABIC </w:instrText>
      </w:r>
      <w:r w:rsidRPr="005B17D3">
        <w:rPr>
          <w:noProof/>
        </w:rPr>
        <w:fldChar w:fldCharType="separate"/>
      </w:r>
      <w:r w:rsidR="00086A98" w:rsidRPr="005B17D3">
        <w:rPr>
          <w:noProof/>
        </w:rPr>
        <w:t>109</w:t>
      </w:r>
      <w:r w:rsidRPr="005B17D3">
        <w:rPr>
          <w:noProof/>
        </w:rPr>
        <w:fldChar w:fldCharType="end"/>
      </w:r>
      <w:r w:rsidRPr="005B17D3">
        <w:t>: Address Validation Error</w:t>
      </w:r>
      <w:bookmarkEnd w:id="1263"/>
    </w:p>
    <w:p w14:paraId="667C8EFA" w14:textId="43C035BA" w:rsidR="008F1808" w:rsidRPr="005B17D3" w:rsidRDefault="008F1808" w:rsidP="00EF3896">
      <w:pPr>
        <w:pStyle w:val="Heading5"/>
      </w:pPr>
      <w:bookmarkStart w:id="1264" w:name="_Toc522118052"/>
      <w:bookmarkStart w:id="1265" w:name="_Toc31622285"/>
      <w:r w:rsidRPr="005B17D3">
        <w:t xml:space="preserve">Validate </w:t>
      </w:r>
      <w:r w:rsidRPr="005B17D3">
        <w:rPr>
          <w:rStyle w:val="Heading4Char"/>
          <w:b/>
        </w:rPr>
        <w:t>Address with V</w:t>
      </w:r>
      <w:r w:rsidR="008B63A9" w:rsidRPr="005B17D3">
        <w:rPr>
          <w:rStyle w:val="Heading4Char"/>
          <w:b/>
        </w:rPr>
        <w:t>A Profile</w:t>
      </w:r>
      <w:r w:rsidRPr="005B17D3">
        <w:rPr>
          <w:rStyle w:val="Heading4Char"/>
          <w:b/>
        </w:rPr>
        <w:t xml:space="preserve"> UAM Service (Send Message to V</w:t>
      </w:r>
      <w:r w:rsidR="008B63A9" w:rsidRPr="005B17D3">
        <w:rPr>
          <w:rStyle w:val="Heading4Char"/>
          <w:b/>
        </w:rPr>
        <w:t>A Profile</w:t>
      </w:r>
      <w:r w:rsidRPr="005B17D3">
        <w:rPr>
          <w:rStyle w:val="Heading4Char"/>
          <w:b/>
        </w:rPr>
        <w:t>/Receive V</w:t>
      </w:r>
      <w:r w:rsidR="008B63A9" w:rsidRPr="005B17D3">
        <w:rPr>
          <w:rStyle w:val="Heading4Char"/>
          <w:b/>
        </w:rPr>
        <w:t>A Profile</w:t>
      </w:r>
      <w:r w:rsidRPr="005B17D3">
        <w:rPr>
          <w:rStyle w:val="Heading4Char"/>
          <w:b/>
        </w:rPr>
        <w:t xml:space="preserve"> Message)</w:t>
      </w:r>
      <w:bookmarkEnd w:id="1264"/>
      <w:bookmarkEnd w:id="1265"/>
      <w:r w:rsidRPr="005B17D3">
        <w:t> </w:t>
      </w:r>
    </w:p>
    <w:p w14:paraId="5385EE9A" w14:textId="77777777" w:rsidR="008F1808" w:rsidRPr="005B17D3" w:rsidRDefault="008F1808" w:rsidP="00EF3896">
      <w:pPr>
        <w:pStyle w:val="BodyTextBullet1"/>
      </w:pPr>
      <w:r w:rsidRPr="005B17D3">
        <w:t xml:space="preserve">The Enrollment System sends a request to the UAM service after the Enrollment System user enters in the </w:t>
      </w:r>
      <w:r w:rsidRPr="005B17D3">
        <w:rPr>
          <w:b/>
        </w:rPr>
        <w:t xml:space="preserve">Original Address </w:t>
      </w:r>
      <w:r w:rsidRPr="005B17D3">
        <w:t xml:space="preserve">required fields and clicks the </w:t>
      </w:r>
      <w:r w:rsidRPr="005B17D3">
        <w:rPr>
          <w:b/>
        </w:rPr>
        <w:t>RUN ADDRESS VALIDATION SERVICE</w:t>
      </w:r>
      <w:r w:rsidRPr="005B17D3">
        <w:t xml:space="preserve"> button.</w:t>
      </w:r>
    </w:p>
    <w:p w14:paraId="541F655B" w14:textId="77777777" w:rsidR="008F1808" w:rsidRPr="005B17D3" w:rsidRDefault="008F1808" w:rsidP="00EF3896">
      <w:pPr>
        <w:ind w:left="360"/>
      </w:pPr>
    </w:p>
    <w:p w14:paraId="538044FA" w14:textId="77777777" w:rsidR="008F1808" w:rsidRPr="005B17D3" w:rsidRDefault="008F1808" w:rsidP="00474E83">
      <w:pPr>
        <w:pStyle w:val="NoteLightbulb"/>
      </w:pPr>
      <w:r w:rsidRPr="005B17D3">
        <w:rPr>
          <w:b/>
        </w:rPr>
        <w:t>Note:</w:t>
      </w:r>
      <w:r w:rsidRPr="005B17D3">
        <w:t xml:space="preserve"> If a required field is not completed on the </w:t>
      </w:r>
      <w:r w:rsidRPr="005B17D3">
        <w:rPr>
          <w:b/>
        </w:rPr>
        <w:t>Original Address</w:t>
      </w:r>
      <w:r w:rsidRPr="005B17D3">
        <w:t xml:space="preserve"> section, an error message displays to the Enrollment System user. </w:t>
      </w:r>
    </w:p>
    <w:p w14:paraId="7AE2FA64" w14:textId="77777777" w:rsidR="008F1808" w:rsidRPr="005B17D3" w:rsidRDefault="008F1808" w:rsidP="00EF3896">
      <w:pPr>
        <w:ind w:left="360"/>
      </w:pPr>
    </w:p>
    <w:p w14:paraId="70ACCAC8" w14:textId="77777777" w:rsidR="008F1808" w:rsidRPr="005B17D3" w:rsidRDefault="008F1808" w:rsidP="00EF3896">
      <w:pPr>
        <w:pStyle w:val="BodyTextBullet1"/>
      </w:pPr>
      <w:r w:rsidRPr="005B17D3">
        <w:t>Once a successful response is received from the UAM service, the Enrollment System displays the address response fields to the Enrollment System user. If the Enrollment System does not receive a response from the UAM service, the following message displays as an error within the Validation Service Address section:</w:t>
      </w:r>
    </w:p>
    <w:p w14:paraId="2FEC4F9F" w14:textId="77777777" w:rsidR="008F1808" w:rsidRPr="005B17D3" w:rsidRDefault="008F1808" w:rsidP="00EF3896">
      <w:pPr>
        <w:pStyle w:val="BodyTextBullet1"/>
        <w:ind w:left="720"/>
      </w:pPr>
    </w:p>
    <w:p w14:paraId="17B74F12" w14:textId="03E111CA" w:rsidR="008F1808" w:rsidRPr="005B17D3" w:rsidRDefault="008F1808" w:rsidP="00EF3896">
      <w:pPr>
        <w:pStyle w:val="BodyTextBullet1"/>
        <w:ind w:left="720"/>
        <w:rPr>
          <w:color w:val="FF0000"/>
        </w:rPr>
      </w:pPr>
      <w:r w:rsidRPr="005B17D3">
        <w:rPr>
          <w:color w:val="FF0000"/>
        </w:rPr>
        <w:t>ERROR: V</w:t>
      </w:r>
      <w:r w:rsidR="008B63A9" w:rsidRPr="005B17D3">
        <w:rPr>
          <w:color w:val="FF0000"/>
        </w:rPr>
        <w:t>A Profile</w:t>
      </w:r>
      <w:r w:rsidRPr="005B17D3">
        <w:rPr>
          <w:color w:val="FF0000"/>
        </w:rPr>
        <w:t xml:space="preserve"> Address Validation Service is Non-Responsive. Please verify the address and save.  </w:t>
      </w:r>
    </w:p>
    <w:p w14:paraId="6E6123E0" w14:textId="77777777" w:rsidR="008F1808" w:rsidRPr="005B17D3" w:rsidRDefault="008F1808" w:rsidP="00EF3896">
      <w:pPr>
        <w:pStyle w:val="BodyTextBullet1"/>
        <w:ind w:left="720"/>
        <w:rPr>
          <w:color w:val="FF0000"/>
        </w:rPr>
      </w:pPr>
    </w:p>
    <w:p w14:paraId="1FAA4D60" w14:textId="77777777" w:rsidR="008F1808" w:rsidRPr="005B17D3" w:rsidRDefault="008F1808" w:rsidP="00474E83">
      <w:pPr>
        <w:pStyle w:val="NoteLightbulb"/>
      </w:pPr>
      <w:r w:rsidRPr="005B17D3">
        <w:rPr>
          <w:b/>
        </w:rPr>
        <w:t>Note:</w:t>
      </w:r>
      <w:r w:rsidRPr="005B17D3">
        <w:t xml:space="preserve"> The existing required field validations still apply to the “Original Address” section when the </w:t>
      </w:r>
      <w:r w:rsidRPr="005B17D3">
        <w:rPr>
          <w:b/>
        </w:rPr>
        <w:t>Original Address</w:t>
      </w:r>
      <w:r w:rsidRPr="005B17D3">
        <w:t xml:space="preserve"> radio button is selected.</w:t>
      </w:r>
      <w:r w:rsidRPr="005B17D3">
        <w:br/>
      </w:r>
    </w:p>
    <w:p w14:paraId="63671F3C" w14:textId="77777777" w:rsidR="008F1808" w:rsidRPr="005B17D3" w:rsidRDefault="008F1808" w:rsidP="00EF3896">
      <w:pPr>
        <w:pStyle w:val="Heading5"/>
      </w:pPr>
      <w:bookmarkStart w:id="1266" w:name="_Hlk532206933"/>
      <w:bookmarkStart w:id="1267" w:name="_Toc522118053"/>
      <w:bookmarkStart w:id="1268" w:name="_Toc31622286"/>
      <w:r w:rsidRPr="005B17D3">
        <w:t>Save Validated Address within Enrollment System</w:t>
      </w:r>
      <w:bookmarkEnd w:id="1266"/>
      <w:r w:rsidRPr="005B17D3">
        <w:t> (Manage Address Contact Information)</w:t>
      </w:r>
      <w:bookmarkEnd w:id="1267"/>
      <w:bookmarkEnd w:id="1268"/>
      <w:r w:rsidRPr="005B17D3">
        <w:t>  </w:t>
      </w:r>
    </w:p>
    <w:p w14:paraId="062625F4" w14:textId="77777777" w:rsidR="008F1808" w:rsidRPr="005B17D3" w:rsidRDefault="008F1808" w:rsidP="00EF3896">
      <w:pPr>
        <w:pStyle w:val="BodyTextBullet1"/>
      </w:pPr>
      <w:r w:rsidRPr="005B17D3">
        <w:t xml:space="preserve">Making a change to any address field within the </w:t>
      </w:r>
      <w:r w:rsidRPr="005B17D3">
        <w:rPr>
          <w:b/>
        </w:rPr>
        <w:t>Original Address</w:t>
      </w:r>
      <w:r w:rsidRPr="005B17D3">
        <w:t xml:space="preserve"> section requires the Enrollment System user to click the </w:t>
      </w:r>
      <w:r w:rsidRPr="005B17D3">
        <w:rPr>
          <w:b/>
        </w:rPr>
        <w:t>RUN ADDRESS VALIDATION SERVICE</w:t>
      </w:r>
      <w:r w:rsidRPr="005B17D3">
        <w:t xml:space="preserve"> button at least once prior to clicking the </w:t>
      </w:r>
      <w:r w:rsidRPr="005B17D3">
        <w:rPr>
          <w:b/>
        </w:rPr>
        <w:t>UPDATE</w:t>
      </w:r>
      <w:r w:rsidRPr="005B17D3">
        <w:t xml:space="preserve"> button to save changes.</w:t>
      </w:r>
    </w:p>
    <w:p w14:paraId="008ABD5D" w14:textId="77777777" w:rsidR="008F1808" w:rsidRPr="005B17D3" w:rsidRDefault="008F1808" w:rsidP="00474E83">
      <w:pPr>
        <w:pStyle w:val="NoteLightbulb"/>
      </w:pPr>
      <w:r w:rsidRPr="005B17D3">
        <w:t>Notes:</w:t>
      </w:r>
    </w:p>
    <w:p w14:paraId="658F4358" w14:textId="77777777" w:rsidR="008F1808" w:rsidRPr="005B17D3" w:rsidRDefault="008F1808" w:rsidP="00474E83">
      <w:pPr>
        <w:pStyle w:val="NoteYellowBullet"/>
      </w:pPr>
      <w:r w:rsidRPr="005B17D3">
        <w:t xml:space="preserve">The </w:t>
      </w:r>
      <w:r w:rsidRPr="005B17D3">
        <w:rPr>
          <w:b/>
        </w:rPr>
        <w:t xml:space="preserve">UPDATE </w:t>
      </w:r>
      <w:r w:rsidRPr="005B17D3">
        <w:t xml:space="preserve">button is grayed out until the </w:t>
      </w:r>
      <w:r w:rsidRPr="005B17D3">
        <w:rPr>
          <w:b/>
        </w:rPr>
        <w:t xml:space="preserve">RUN ADDRESS VALIDATION SERVICE </w:t>
      </w:r>
      <w:r w:rsidRPr="005B17D3">
        <w:t>button has been clicked at least once.</w:t>
      </w:r>
    </w:p>
    <w:p w14:paraId="44176767" w14:textId="77777777" w:rsidR="008F1808" w:rsidRPr="005B17D3" w:rsidRDefault="008F1808" w:rsidP="00474E83">
      <w:pPr>
        <w:pStyle w:val="NoteYellowBullet"/>
      </w:pPr>
      <w:r w:rsidRPr="005B17D3">
        <w:t xml:space="preserve">If the Enrollment System user updates an address field in the </w:t>
      </w:r>
      <w:r w:rsidRPr="005B17D3">
        <w:rPr>
          <w:b/>
        </w:rPr>
        <w:t>Original Address</w:t>
      </w:r>
      <w:r w:rsidRPr="005B17D3">
        <w:t xml:space="preserve"> section after receiving a response from the UAM service, the </w:t>
      </w:r>
      <w:r w:rsidRPr="005B17D3">
        <w:rPr>
          <w:b/>
        </w:rPr>
        <w:t>UPDATE</w:t>
      </w:r>
      <w:r w:rsidRPr="005B17D3">
        <w:t xml:space="preserve"> button is grayed out again and requires the Enrollment System user to click the </w:t>
      </w:r>
      <w:r w:rsidRPr="005B17D3">
        <w:rPr>
          <w:b/>
        </w:rPr>
        <w:t>RUN ADDRESS VALIDATION SERVICE</w:t>
      </w:r>
      <w:r w:rsidRPr="005B17D3">
        <w:t xml:space="preserve"> button again.</w:t>
      </w:r>
    </w:p>
    <w:p w14:paraId="50E6B6F4" w14:textId="77777777" w:rsidR="008F1808" w:rsidRPr="005B17D3" w:rsidRDefault="008F1808" w:rsidP="00EF3896">
      <w:pPr>
        <w:pStyle w:val="body"/>
      </w:pPr>
    </w:p>
    <w:p w14:paraId="3E0594FE" w14:textId="77777777" w:rsidR="008F1808" w:rsidRPr="005B17D3" w:rsidRDefault="008F1808" w:rsidP="00EF3896">
      <w:pPr>
        <w:keepNext/>
      </w:pPr>
      <w:r w:rsidRPr="005B17D3">
        <w:rPr>
          <w:noProof/>
        </w:rPr>
        <w:drawing>
          <wp:inline distT="0" distB="0" distL="0" distR="0" wp14:anchorId="0E3DF3E6" wp14:editId="79C27F37">
            <wp:extent cx="5942330" cy="2114550"/>
            <wp:effectExtent l="0" t="0" r="1270" b="0"/>
            <wp:docPr id="1525" name="Picture 1525" descr="Screen shot of the User Updated Address fiel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haispedwars\Documents\Projects\VET360 Address Validation\Mockups\Addresses (Initial User Edit).png"/>
                    <pic:cNvPicPr>
                      <a:picLocks noChangeAspect="1" noChangeArrowheads="1"/>
                    </pic:cNvPicPr>
                  </pic:nvPicPr>
                  <pic:blipFill rotWithShape="1">
                    <a:blip r:embed="rId193" cstate="print">
                      <a:extLst>
                        <a:ext uri="{28A0092B-C50C-407E-A947-70E740481C1C}">
                          <a14:useLocalDpi xmlns:a14="http://schemas.microsoft.com/office/drawing/2010/main" val="0"/>
                        </a:ext>
                      </a:extLst>
                    </a:blip>
                    <a:srcRect b="31009"/>
                    <a:stretch/>
                  </pic:blipFill>
                  <pic:spPr bwMode="auto">
                    <a:xfrm>
                      <a:off x="0" y="0"/>
                      <a:ext cx="5943600" cy="2115002"/>
                    </a:xfrm>
                    <a:prstGeom prst="rect">
                      <a:avLst/>
                    </a:prstGeom>
                    <a:noFill/>
                    <a:ln>
                      <a:noFill/>
                    </a:ln>
                    <a:extLst>
                      <a:ext uri="{53640926-AAD7-44D8-BBD7-CCE9431645EC}">
                        <a14:shadowObscured xmlns:a14="http://schemas.microsoft.com/office/drawing/2010/main"/>
                      </a:ext>
                    </a:extLst>
                  </pic:spPr>
                </pic:pic>
              </a:graphicData>
            </a:graphic>
          </wp:inline>
        </w:drawing>
      </w:r>
    </w:p>
    <w:p w14:paraId="7731B2C1" w14:textId="63E39E81" w:rsidR="008F1808" w:rsidRPr="005B17D3" w:rsidRDefault="008F1808" w:rsidP="00EF3896">
      <w:pPr>
        <w:pStyle w:val="Caption"/>
        <w:rPr>
          <w:b w:val="0"/>
          <w:i/>
        </w:rPr>
      </w:pPr>
      <w:bookmarkStart w:id="1269" w:name="_Toc31622467"/>
      <w:r w:rsidRPr="005B17D3">
        <w:t xml:space="preserve">Figure </w:t>
      </w:r>
      <w:r w:rsidRPr="005B17D3">
        <w:rPr>
          <w:noProof/>
        </w:rPr>
        <w:fldChar w:fldCharType="begin"/>
      </w:r>
      <w:r w:rsidRPr="005B17D3">
        <w:rPr>
          <w:noProof/>
        </w:rPr>
        <w:instrText xml:space="preserve"> SEQ Figure \* ARABIC </w:instrText>
      </w:r>
      <w:r w:rsidRPr="005B17D3">
        <w:rPr>
          <w:noProof/>
        </w:rPr>
        <w:fldChar w:fldCharType="separate"/>
      </w:r>
      <w:r w:rsidR="00086A98" w:rsidRPr="005B17D3">
        <w:rPr>
          <w:noProof/>
        </w:rPr>
        <w:t>110</w:t>
      </w:r>
      <w:r w:rsidRPr="005B17D3">
        <w:rPr>
          <w:noProof/>
        </w:rPr>
        <w:fldChar w:fldCharType="end"/>
      </w:r>
      <w:r w:rsidRPr="005B17D3">
        <w:t>: User Updated Address Field</w:t>
      </w:r>
      <w:bookmarkEnd w:id="1269"/>
    </w:p>
    <w:p w14:paraId="48A39830" w14:textId="77777777" w:rsidR="008F1808" w:rsidRPr="005B17D3" w:rsidRDefault="008F1808" w:rsidP="00EF3896">
      <w:pPr>
        <w:pStyle w:val="BodyTextBullet1"/>
      </w:pPr>
      <w:r w:rsidRPr="005B17D3">
        <w:t xml:space="preserve">If the </w:t>
      </w:r>
      <w:r w:rsidRPr="005B17D3">
        <w:rPr>
          <w:b/>
        </w:rPr>
        <w:t>Country</w:t>
      </w:r>
      <w:r w:rsidRPr="005B17D3">
        <w:t xml:space="preserve"> field is blank, the Enrollment System forces the Enrollment System user to validate the address if US is populated automatically. If the Enrollment System user does not make any updates to an address field within the </w:t>
      </w:r>
      <w:r w:rsidRPr="005B17D3">
        <w:rPr>
          <w:b/>
        </w:rPr>
        <w:t>Original Address</w:t>
      </w:r>
      <w:r w:rsidRPr="005B17D3">
        <w:t xml:space="preserve"> section, the Enrollment System user can make updates to the </w:t>
      </w:r>
      <w:r w:rsidRPr="005B17D3">
        <w:rPr>
          <w:b/>
        </w:rPr>
        <w:t>Phone</w:t>
      </w:r>
      <w:r w:rsidRPr="005B17D3">
        <w:t xml:space="preserve"> and </w:t>
      </w:r>
      <w:r w:rsidRPr="005B17D3">
        <w:rPr>
          <w:b/>
        </w:rPr>
        <w:t xml:space="preserve">Email </w:t>
      </w:r>
      <w:r w:rsidRPr="005B17D3">
        <w:t xml:space="preserve">sections and save without clicking the </w:t>
      </w:r>
      <w:r w:rsidRPr="005B17D3">
        <w:rPr>
          <w:b/>
        </w:rPr>
        <w:t>RUN ADDRESS VALIDATION SERVICE</w:t>
      </w:r>
      <w:r w:rsidRPr="005B17D3">
        <w:t xml:space="preserve"> button.</w:t>
      </w:r>
    </w:p>
    <w:p w14:paraId="47124FDD" w14:textId="77777777" w:rsidR="008F1808" w:rsidRPr="005B17D3" w:rsidRDefault="008F1808" w:rsidP="00EF3896">
      <w:pPr>
        <w:pStyle w:val="BodyTextBullet1"/>
      </w:pPr>
    </w:p>
    <w:p w14:paraId="248EB6BD" w14:textId="77777777" w:rsidR="008F1808" w:rsidRPr="005B17D3" w:rsidRDefault="008F1808" w:rsidP="00EF3896">
      <w:pPr>
        <w:pStyle w:val="BodyTextBullet1"/>
      </w:pPr>
      <w:r w:rsidRPr="005B17D3">
        <w:t xml:space="preserve">After the Enrollment System user clicks the </w:t>
      </w:r>
      <w:r w:rsidRPr="005B17D3">
        <w:rPr>
          <w:b/>
        </w:rPr>
        <w:t>UPDATE</w:t>
      </w:r>
      <w:r w:rsidRPr="005B17D3">
        <w:t xml:space="preserve"> button, existing address field values are saved to the </w:t>
      </w:r>
      <w:r w:rsidRPr="005B17D3">
        <w:rPr>
          <w:b/>
        </w:rPr>
        <w:t>History</w:t>
      </w:r>
      <w:r w:rsidRPr="005B17D3">
        <w:t xml:space="preserve"> column and the user’s ID and any newly updated address field values are saved to the </w:t>
      </w:r>
      <w:r w:rsidRPr="005B17D3">
        <w:rPr>
          <w:b/>
        </w:rPr>
        <w:t>New Value</w:t>
      </w:r>
      <w:r w:rsidRPr="005B17D3">
        <w:t xml:space="preserve"> column under the </w:t>
      </w:r>
      <w:r w:rsidRPr="005B17D3">
        <w:rPr>
          <w:b/>
        </w:rPr>
        <w:t>VIEW HISTORICAL ADDRESSES</w:t>
      </w:r>
      <w:r w:rsidRPr="005B17D3">
        <w:t xml:space="preserve"> tab.</w:t>
      </w:r>
    </w:p>
    <w:p w14:paraId="12054841" w14:textId="77777777" w:rsidR="008F1808" w:rsidRPr="005B17D3" w:rsidRDefault="008F1808" w:rsidP="00EF3896">
      <w:pPr>
        <w:pStyle w:val="BodyTextBullet1"/>
      </w:pPr>
      <w:r w:rsidRPr="005B17D3">
        <w:t>The existing CASS certification process begins when the Enrollment System user saves the updated address.</w:t>
      </w:r>
      <w:bookmarkEnd w:id="1260"/>
    </w:p>
    <w:bookmarkEnd w:id="1261"/>
    <w:p w14:paraId="6FB1A60D" w14:textId="77777777" w:rsidR="008F1808" w:rsidRPr="005B17D3" w:rsidRDefault="008F1808" w:rsidP="00EF3896">
      <w:pPr>
        <w:pStyle w:val="ScreenField"/>
      </w:pPr>
    </w:p>
    <w:p w14:paraId="1904CA49" w14:textId="77777777" w:rsidR="00B14964" w:rsidRPr="005B17D3" w:rsidRDefault="00B14964" w:rsidP="00EF3896">
      <w:pPr>
        <w:pStyle w:val="Heading4"/>
        <w:rPr>
          <w:sz w:val="28"/>
          <w:szCs w:val="24"/>
        </w:rPr>
      </w:pPr>
      <w:bookmarkStart w:id="1270" w:name="_Toc31622287"/>
      <w:r w:rsidRPr="005B17D3">
        <w:rPr>
          <w:rFonts w:eastAsia="Arial"/>
        </w:rPr>
        <w:t>Bad Address Indicator (BAI)</w:t>
      </w:r>
      <w:bookmarkEnd w:id="1270"/>
    </w:p>
    <w:p w14:paraId="39DAF488" w14:textId="2FD117E9" w:rsidR="00C03C5E" w:rsidRPr="005B17D3" w:rsidRDefault="00C03C5E" w:rsidP="00EF3896">
      <w:pPr>
        <w:pStyle w:val="body"/>
      </w:pPr>
      <w:r w:rsidRPr="005B17D3">
        <w:t>When the Enrollment System receives a V</w:t>
      </w:r>
      <w:r w:rsidR="008B63A9" w:rsidRPr="005B17D3">
        <w:t>A Profile</w:t>
      </w:r>
      <w:r w:rsidRPr="005B17D3">
        <w:t xml:space="preserve"> permanent mailing address from V</w:t>
      </w:r>
      <w:r w:rsidR="008B63A9" w:rsidRPr="005B17D3">
        <w:t>A Profile</w:t>
      </w:r>
      <w:r w:rsidRPr="005B17D3">
        <w:t>, it compares the received V</w:t>
      </w:r>
      <w:r w:rsidR="008B63A9" w:rsidRPr="005B17D3">
        <w:t>A Profile</w:t>
      </w:r>
      <w:r w:rsidRPr="005B17D3">
        <w:t xml:space="preserve"> permanent mailing address to the Enrollment System permanent mailing address for that specific Veteran</w:t>
      </w:r>
      <w:r w:rsidR="0082307D" w:rsidRPr="005B17D3">
        <w:t xml:space="preserve"> and </w:t>
      </w:r>
      <w:r w:rsidRPr="005B17D3">
        <w:t xml:space="preserve">determines </w:t>
      </w:r>
      <w:r w:rsidR="0082307D" w:rsidRPr="005B17D3">
        <w:t>if</w:t>
      </w:r>
      <w:r w:rsidRPr="005B17D3">
        <w:t xml:space="preserve"> the Enrollment System permanent mailing address matches the V</w:t>
      </w:r>
      <w:r w:rsidR="008B63A9" w:rsidRPr="005B17D3">
        <w:t>A Profile</w:t>
      </w:r>
      <w:r w:rsidRPr="005B17D3">
        <w:t xml:space="preserve"> permanent mailing address.</w:t>
      </w:r>
    </w:p>
    <w:p w14:paraId="00566FA2" w14:textId="77777777" w:rsidR="00B14964" w:rsidRPr="005B17D3" w:rsidRDefault="00B14964" w:rsidP="00EF3896">
      <w:pPr>
        <w:pStyle w:val="body"/>
      </w:pPr>
    </w:p>
    <w:tbl>
      <w:tblPr>
        <w:tblStyle w:val="TableGrid"/>
        <w:tblW w:w="0" w:type="auto"/>
        <w:tblLook w:val="04A0" w:firstRow="1" w:lastRow="0" w:firstColumn="1" w:lastColumn="0" w:noHBand="0" w:noVBand="1"/>
      </w:tblPr>
      <w:tblGrid>
        <w:gridCol w:w="4675"/>
        <w:gridCol w:w="4675"/>
      </w:tblGrid>
      <w:tr w:rsidR="00B14964" w:rsidRPr="005B17D3" w14:paraId="70F15F8F" w14:textId="77777777" w:rsidTr="00511F7A">
        <w:trPr>
          <w:tblHeader/>
        </w:trPr>
        <w:tc>
          <w:tcPr>
            <w:tcW w:w="4675" w:type="dxa"/>
            <w:shd w:val="clear" w:color="auto" w:fill="D9E2F3" w:themeFill="accent1" w:themeFillTint="33"/>
          </w:tcPr>
          <w:p w14:paraId="0F053BF2" w14:textId="77777777" w:rsidR="00B14964" w:rsidRPr="005B17D3" w:rsidRDefault="00B14964" w:rsidP="00EF3896">
            <w:pPr>
              <w:pStyle w:val="body"/>
              <w:rPr>
                <w:rFonts w:ascii="Arial" w:hAnsi="Arial" w:cs="Arial"/>
                <w:b/>
                <w:sz w:val="22"/>
                <w:szCs w:val="22"/>
              </w:rPr>
            </w:pPr>
            <w:r w:rsidRPr="005B17D3">
              <w:rPr>
                <w:rFonts w:ascii="Arial" w:hAnsi="Arial" w:cs="Arial"/>
                <w:b/>
                <w:sz w:val="22"/>
                <w:szCs w:val="22"/>
              </w:rPr>
              <w:t>If</w:t>
            </w:r>
          </w:p>
        </w:tc>
        <w:tc>
          <w:tcPr>
            <w:tcW w:w="4675" w:type="dxa"/>
            <w:shd w:val="clear" w:color="auto" w:fill="D9E2F3" w:themeFill="accent1" w:themeFillTint="33"/>
          </w:tcPr>
          <w:p w14:paraId="56D97F31" w14:textId="77777777" w:rsidR="00B14964" w:rsidRPr="005B17D3" w:rsidRDefault="00B14964" w:rsidP="00EF3896">
            <w:pPr>
              <w:pStyle w:val="body"/>
              <w:rPr>
                <w:rFonts w:ascii="Arial" w:hAnsi="Arial" w:cs="Arial"/>
                <w:b/>
                <w:sz w:val="22"/>
                <w:szCs w:val="22"/>
              </w:rPr>
            </w:pPr>
            <w:r w:rsidRPr="005B17D3">
              <w:rPr>
                <w:rFonts w:ascii="Arial" w:hAnsi="Arial" w:cs="Arial"/>
                <w:b/>
                <w:sz w:val="22"/>
                <w:szCs w:val="22"/>
              </w:rPr>
              <w:t>Then</w:t>
            </w:r>
          </w:p>
        </w:tc>
      </w:tr>
      <w:tr w:rsidR="00B14964" w:rsidRPr="005B17D3" w14:paraId="647726C6" w14:textId="77777777" w:rsidTr="00511F7A">
        <w:tc>
          <w:tcPr>
            <w:tcW w:w="4675" w:type="dxa"/>
            <w:vAlign w:val="center"/>
          </w:tcPr>
          <w:p w14:paraId="76EBDE6B" w14:textId="77777777" w:rsidR="00B14964" w:rsidRPr="005B17D3" w:rsidRDefault="00B14964" w:rsidP="00EF3896">
            <w:pPr>
              <w:pStyle w:val="body"/>
            </w:pPr>
            <w:r w:rsidRPr="005B17D3">
              <w:t>Yes</w:t>
            </w:r>
          </w:p>
        </w:tc>
        <w:tc>
          <w:tcPr>
            <w:tcW w:w="4675" w:type="dxa"/>
            <w:vAlign w:val="center"/>
          </w:tcPr>
          <w:p w14:paraId="51C0973F" w14:textId="77777777" w:rsidR="00B14964" w:rsidRPr="005B17D3" w:rsidRDefault="00B14964" w:rsidP="00EF3896">
            <w:pPr>
              <w:pStyle w:val="body"/>
            </w:pPr>
            <w:r w:rsidRPr="005B17D3">
              <w:t xml:space="preserve">The Enrollment System sets the </w:t>
            </w:r>
            <w:r w:rsidRPr="005B17D3">
              <w:rPr>
                <w:b/>
              </w:rPr>
              <w:t>Bad Address Reason</w:t>
            </w:r>
            <w:r w:rsidRPr="005B17D3">
              <w:t xml:space="preserve"> field to “Undeliverable” on the </w:t>
            </w:r>
            <w:r w:rsidRPr="005B17D3">
              <w:rPr>
                <w:b/>
              </w:rPr>
              <w:t>Addresses</w:t>
            </w:r>
            <w:r w:rsidRPr="005B17D3">
              <w:t xml:space="preserve"> screen.</w:t>
            </w:r>
          </w:p>
        </w:tc>
      </w:tr>
      <w:tr w:rsidR="00B14964" w:rsidRPr="005B17D3" w14:paraId="6074AB12" w14:textId="77777777" w:rsidTr="00511F7A">
        <w:tc>
          <w:tcPr>
            <w:tcW w:w="4675" w:type="dxa"/>
            <w:vAlign w:val="center"/>
          </w:tcPr>
          <w:p w14:paraId="4A17606E" w14:textId="77777777" w:rsidR="00B14964" w:rsidRPr="005B17D3" w:rsidRDefault="00B14964" w:rsidP="00EF3896">
            <w:pPr>
              <w:pStyle w:val="body"/>
            </w:pPr>
            <w:r w:rsidRPr="005B17D3">
              <w:t>No</w:t>
            </w:r>
          </w:p>
        </w:tc>
        <w:tc>
          <w:tcPr>
            <w:tcW w:w="4675" w:type="dxa"/>
            <w:vAlign w:val="center"/>
          </w:tcPr>
          <w:p w14:paraId="7DDB4861" w14:textId="28524F26" w:rsidR="00B14964" w:rsidRPr="005B17D3" w:rsidRDefault="00B14964" w:rsidP="00EF3896">
            <w:pPr>
              <w:pStyle w:val="body"/>
            </w:pPr>
            <w:r w:rsidRPr="005B17D3">
              <w:t>No update to the Enrollment System permanent</w:t>
            </w:r>
            <w:r w:rsidR="002F2FF8" w:rsidRPr="005B17D3">
              <w:t xml:space="preserve"> mailing</w:t>
            </w:r>
            <w:r w:rsidRPr="005B17D3">
              <w:t xml:space="preserve"> address occurs.</w:t>
            </w:r>
          </w:p>
        </w:tc>
      </w:tr>
    </w:tbl>
    <w:p w14:paraId="76D3B8DD" w14:textId="77777777" w:rsidR="00B14964" w:rsidRPr="005B17D3" w:rsidRDefault="00B14964" w:rsidP="00EF3896">
      <w:pPr>
        <w:pStyle w:val="body"/>
        <w:rPr>
          <w:rFonts w:eastAsia="Arial"/>
        </w:rPr>
      </w:pPr>
    </w:p>
    <w:p w14:paraId="194AC930" w14:textId="6078D5B8" w:rsidR="00054BE4" w:rsidRPr="005B17D3" w:rsidRDefault="00054BE4" w:rsidP="00EF3896">
      <w:pPr>
        <w:pStyle w:val="body"/>
        <w:rPr>
          <w:rFonts w:eastAsia="Arial"/>
        </w:rPr>
      </w:pPr>
      <w:bookmarkStart w:id="1271" w:name="_Hlk23248847"/>
      <w:r w:rsidRPr="005B17D3">
        <w:rPr>
          <w:rFonts w:eastAsia="Arial"/>
        </w:rPr>
        <w:t>When the Enrollment System receives an update for a permanent mailing address with a blank BAI then the Enrollment System determines if the V</w:t>
      </w:r>
      <w:r w:rsidR="008B63A9" w:rsidRPr="005B17D3">
        <w:rPr>
          <w:rFonts w:eastAsia="Arial"/>
        </w:rPr>
        <w:t>A Profile</w:t>
      </w:r>
      <w:r w:rsidRPr="005B17D3">
        <w:rPr>
          <w:rFonts w:eastAsia="Arial"/>
        </w:rPr>
        <w:t xml:space="preserve"> permanent mailing address is newer than the Enrollment System permanent address based on the date/time stamp.  </w:t>
      </w:r>
    </w:p>
    <w:p w14:paraId="6514FC6B" w14:textId="77777777" w:rsidR="00054BE4" w:rsidRPr="005B17D3" w:rsidRDefault="00054BE4" w:rsidP="00EF3896">
      <w:pPr>
        <w:pStyle w:val="body"/>
        <w:rPr>
          <w:rFonts w:eastAsia="Arial"/>
        </w:rPr>
      </w:pPr>
    </w:p>
    <w:tbl>
      <w:tblPr>
        <w:tblStyle w:val="TableGrid"/>
        <w:tblW w:w="0" w:type="auto"/>
        <w:tblLook w:val="04A0" w:firstRow="1" w:lastRow="0" w:firstColumn="1" w:lastColumn="0" w:noHBand="0" w:noVBand="1"/>
      </w:tblPr>
      <w:tblGrid>
        <w:gridCol w:w="4675"/>
        <w:gridCol w:w="4675"/>
      </w:tblGrid>
      <w:tr w:rsidR="00054BE4" w:rsidRPr="005B17D3" w14:paraId="18D3FF42" w14:textId="77777777" w:rsidTr="00B3447F">
        <w:tc>
          <w:tcPr>
            <w:tcW w:w="4675" w:type="dxa"/>
            <w:shd w:val="clear" w:color="auto" w:fill="D9E2F3" w:themeFill="accent1" w:themeFillTint="33"/>
          </w:tcPr>
          <w:p w14:paraId="712487BC" w14:textId="77777777" w:rsidR="00054BE4" w:rsidRPr="005B17D3" w:rsidRDefault="00054BE4" w:rsidP="00EF3896">
            <w:pPr>
              <w:pStyle w:val="body"/>
              <w:rPr>
                <w:rFonts w:ascii="Arial" w:hAnsi="Arial" w:cs="Arial"/>
                <w:b/>
                <w:sz w:val="22"/>
                <w:szCs w:val="22"/>
              </w:rPr>
            </w:pPr>
            <w:r w:rsidRPr="005B17D3">
              <w:rPr>
                <w:rFonts w:ascii="Arial" w:hAnsi="Arial" w:cs="Arial"/>
                <w:b/>
                <w:sz w:val="22"/>
                <w:szCs w:val="22"/>
              </w:rPr>
              <w:t>If</w:t>
            </w:r>
          </w:p>
        </w:tc>
        <w:tc>
          <w:tcPr>
            <w:tcW w:w="4675" w:type="dxa"/>
            <w:shd w:val="clear" w:color="auto" w:fill="D9E2F3" w:themeFill="accent1" w:themeFillTint="33"/>
          </w:tcPr>
          <w:p w14:paraId="21782299" w14:textId="77777777" w:rsidR="00054BE4" w:rsidRPr="005B17D3" w:rsidRDefault="00054BE4" w:rsidP="00EF3896">
            <w:pPr>
              <w:pStyle w:val="body"/>
              <w:rPr>
                <w:rFonts w:ascii="Arial" w:hAnsi="Arial" w:cs="Arial"/>
                <w:b/>
                <w:sz w:val="22"/>
                <w:szCs w:val="22"/>
              </w:rPr>
            </w:pPr>
            <w:r w:rsidRPr="005B17D3">
              <w:rPr>
                <w:rFonts w:ascii="Arial" w:hAnsi="Arial" w:cs="Arial"/>
                <w:b/>
                <w:sz w:val="22"/>
                <w:szCs w:val="22"/>
              </w:rPr>
              <w:t>Then</w:t>
            </w:r>
          </w:p>
        </w:tc>
      </w:tr>
      <w:tr w:rsidR="00054BE4" w:rsidRPr="005B17D3" w14:paraId="73F66B9B" w14:textId="77777777" w:rsidTr="00B3447F">
        <w:tc>
          <w:tcPr>
            <w:tcW w:w="4675" w:type="dxa"/>
            <w:vAlign w:val="center"/>
          </w:tcPr>
          <w:p w14:paraId="17F438E2" w14:textId="0222BEDA" w:rsidR="00054BE4" w:rsidRPr="005B17D3" w:rsidRDefault="00054BE4" w:rsidP="00EF3896">
            <w:pPr>
              <w:pStyle w:val="NormalWeb"/>
            </w:pPr>
            <w:r w:rsidRPr="005B17D3">
              <w:t>The V</w:t>
            </w:r>
            <w:r w:rsidR="008B63A9" w:rsidRPr="005B17D3">
              <w:t>A Profile</w:t>
            </w:r>
            <w:r w:rsidRPr="005B17D3">
              <w:t xml:space="preserve"> permanent mailing address is newer</w:t>
            </w:r>
          </w:p>
          <w:p w14:paraId="0F36E888" w14:textId="77777777" w:rsidR="00054BE4" w:rsidRPr="005B17D3" w:rsidRDefault="00054BE4" w:rsidP="00EF3896">
            <w:pPr>
              <w:pStyle w:val="body"/>
            </w:pPr>
            <w:r w:rsidRPr="005B17D3">
              <w:t> </w:t>
            </w:r>
          </w:p>
        </w:tc>
        <w:tc>
          <w:tcPr>
            <w:tcW w:w="4675" w:type="dxa"/>
            <w:vAlign w:val="center"/>
          </w:tcPr>
          <w:p w14:paraId="4883663F" w14:textId="2C5BABF6" w:rsidR="00054BE4" w:rsidRPr="005B17D3" w:rsidRDefault="00054BE4" w:rsidP="00EF3896">
            <w:pPr>
              <w:pStyle w:val="body"/>
            </w:pPr>
            <w:r w:rsidRPr="005B17D3">
              <w:t>The Enrollment System applies the V</w:t>
            </w:r>
            <w:r w:rsidR="008B63A9" w:rsidRPr="005B17D3">
              <w:t>A Profile</w:t>
            </w:r>
            <w:r w:rsidRPr="005B17D3">
              <w:t xml:space="preserve"> permanent mailing address. </w:t>
            </w:r>
            <w:r w:rsidRPr="005B17D3">
              <w:rPr>
                <w:rFonts w:eastAsia="Arial"/>
              </w:rPr>
              <w:t>  </w:t>
            </w:r>
          </w:p>
        </w:tc>
      </w:tr>
      <w:tr w:rsidR="00054BE4" w:rsidRPr="005B17D3" w14:paraId="27C0FA13" w14:textId="77777777" w:rsidTr="00B3447F">
        <w:trPr>
          <w:trHeight w:val="70"/>
        </w:trPr>
        <w:tc>
          <w:tcPr>
            <w:tcW w:w="4675" w:type="dxa"/>
            <w:vAlign w:val="center"/>
          </w:tcPr>
          <w:p w14:paraId="4F8B08A7" w14:textId="025E5EBA" w:rsidR="00054BE4" w:rsidRPr="005B17D3" w:rsidRDefault="00054BE4" w:rsidP="00EF3896">
            <w:pPr>
              <w:pStyle w:val="body"/>
            </w:pPr>
            <w:r w:rsidRPr="005B17D3">
              <w:t>The V</w:t>
            </w:r>
            <w:r w:rsidR="008B63A9" w:rsidRPr="005B17D3">
              <w:t>A Profile</w:t>
            </w:r>
            <w:r w:rsidRPr="005B17D3">
              <w:t xml:space="preserve"> permanent mailing address is NOT newer</w:t>
            </w:r>
          </w:p>
        </w:tc>
        <w:tc>
          <w:tcPr>
            <w:tcW w:w="4675" w:type="dxa"/>
            <w:vAlign w:val="center"/>
          </w:tcPr>
          <w:p w14:paraId="23D7C583" w14:textId="646939C0" w:rsidR="00054BE4" w:rsidRPr="005B17D3" w:rsidRDefault="00054BE4" w:rsidP="00EF3896">
            <w:pPr>
              <w:pStyle w:val="body"/>
            </w:pPr>
            <w:r w:rsidRPr="005B17D3">
              <w:t>The Enrollment System will NOT apply the V</w:t>
            </w:r>
            <w:r w:rsidR="008B63A9" w:rsidRPr="005B17D3">
              <w:t>A Profile</w:t>
            </w:r>
            <w:r w:rsidRPr="005B17D3">
              <w:t xml:space="preserve"> permanent mailing address.</w:t>
            </w:r>
          </w:p>
        </w:tc>
      </w:tr>
      <w:bookmarkEnd w:id="1271"/>
    </w:tbl>
    <w:p w14:paraId="3C78519D" w14:textId="77777777" w:rsidR="00B14964" w:rsidRPr="005B17D3" w:rsidRDefault="00B14964" w:rsidP="00EF3896">
      <w:pPr>
        <w:pStyle w:val="body"/>
        <w:rPr>
          <w:b/>
        </w:rPr>
      </w:pPr>
    </w:p>
    <w:p w14:paraId="6EDFC481" w14:textId="1A098477" w:rsidR="00B14964" w:rsidRPr="005B17D3" w:rsidRDefault="00B14964" w:rsidP="00474E83">
      <w:pPr>
        <w:pStyle w:val="NoteLightbulb"/>
      </w:pPr>
      <w:r w:rsidRPr="005B17D3">
        <w:rPr>
          <w:b/>
        </w:rPr>
        <w:t>Note:</w:t>
      </w:r>
      <w:r w:rsidRPr="005B17D3">
        <w:t xml:space="preserve">  </w:t>
      </w:r>
      <w:r w:rsidR="00ED6E07" w:rsidRPr="005B17D3">
        <w:t>When the Enrollment System sends a BAI to V</w:t>
      </w:r>
      <w:r w:rsidR="008B63A9" w:rsidRPr="005B17D3">
        <w:t>A Profile</w:t>
      </w:r>
      <w:r w:rsidR="00ED6E07" w:rsidRPr="005B17D3">
        <w:t xml:space="preserve">, </w:t>
      </w:r>
      <w:r w:rsidR="009657A7" w:rsidRPr="005B17D3">
        <w:t>the Enrollment System</w:t>
      </w:r>
      <w:r w:rsidR="00ED6E07" w:rsidRPr="005B17D3">
        <w:t xml:space="preserve"> sends the value</w:t>
      </w:r>
      <w:r w:rsidR="009657A7" w:rsidRPr="005B17D3">
        <w:t xml:space="preserve"> of</w:t>
      </w:r>
      <w:r w:rsidR="00ED6E07" w:rsidRPr="005B17D3">
        <w:t xml:space="preserve"> "True" instead of the Bad Address Reasons value selected by</w:t>
      </w:r>
      <w:r w:rsidR="009657A7" w:rsidRPr="005B17D3">
        <w:t xml:space="preserve"> the</w:t>
      </w:r>
      <w:r w:rsidR="00ED6E07" w:rsidRPr="005B17D3">
        <w:t xml:space="preserve"> user.</w:t>
      </w:r>
    </w:p>
    <w:p w14:paraId="19828C37" w14:textId="77777777" w:rsidR="00B14964" w:rsidRPr="005B17D3" w:rsidRDefault="00B14964" w:rsidP="00EF3896">
      <w:pPr>
        <w:pStyle w:val="body"/>
      </w:pPr>
    </w:p>
    <w:p w14:paraId="4049DD7E" w14:textId="77777777" w:rsidR="00B14964" w:rsidRPr="005B17D3" w:rsidRDefault="00B14964" w:rsidP="00EF3896">
      <w:pPr>
        <w:pStyle w:val="body"/>
      </w:pPr>
      <w:r w:rsidRPr="005B17D3">
        <w:t>Bad Address Reasons include:</w:t>
      </w:r>
    </w:p>
    <w:p w14:paraId="6CC2F77F" w14:textId="77777777" w:rsidR="00B14964" w:rsidRPr="005B17D3" w:rsidRDefault="00B14964" w:rsidP="001470FA">
      <w:pPr>
        <w:pStyle w:val="NoteLightbulb"/>
        <w:numPr>
          <w:ilvl w:val="0"/>
          <w:numId w:val="436"/>
        </w:numPr>
      </w:pPr>
      <w:r w:rsidRPr="005B17D3">
        <w:t>HOMELESS</w:t>
      </w:r>
    </w:p>
    <w:p w14:paraId="0E9DC358" w14:textId="77777777" w:rsidR="00B14964" w:rsidRPr="005B17D3" w:rsidRDefault="00B14964" w:rsidP="001470FA">
      <w:pPr>
        <w:pStyle w:val="NoteLightbulb"/>
        <w:numPr>
          <w:ilvl w:val="0"/>
          <w:numId w:val="436"/>
        </w:numPr>
      </w:pPr>
      <w:r w:rsidRPr="005B17D3">
        <w:t>OTHER</w:t>
      </w:r>
    </w:p>
    <w:p w14:paraId="555BB25A" w14:textId="77777777" w:rsidR="00B14964" w:rsidRPr="005B17D3" w:rsidRDefault="00B14964" w:rsidP="001470FA">
      <w:pPr>
        <w:pStyle w:val="NoteLightbulb"/>
        <w:numPr>
          <w:ilvl w:val="0"/>
          <w:numId w:val="436"/>
        </w:numPr>
      </w:pPr>
      <w:r w:rsidRPr="005B17D3">
        <w:t>UNDELIVERABLE</w:t>
      </w:r>
    </w:p>
    <w:p w14:paraId="279765A8" w14:textId="1C937F4D" w:rsidR="00034CFE" w:rsidRPr="005B17D3" w:rsidRDefault="00034CFE" w:rsidP="00EF3896"/>
    <w:p w14:paraId="24017121" w14:textId="22697F55" w:rsidR="00034CFE" w:rsidRPr="005B17D3" w:rsidRDefault="00034CFE" w:rsidP="00034CFE">
      <w:pPr>
        <w:pStyle w:val="Heading4"/>
      </w:pPr>
      <w:bookmarkStart w:id="1272" w:name="_Toc31622288"/>
      <w:r w:rsidRPr="005B17D3">
        <w:t>Override Invalid Residential or Permanent Mailing Address</w:t>
      </w:r>
      <w:bookmarkEnd w:id="1272"/>
    </w:p>
    <w:p w14:paraId="665DC438" w14:textId="7DADAD49" w:rsidR="00034CFE" w:rsidRPr="005B17D3" w:rsidRDefault="00034CFE" w:rsidP="00705E54">
      <w:pPr>
        <w:pStyle w:val="body"/>
      </w:pPr>
      <w:r w:rsidRPr="005B17D3">
        <w:t>Sometimes, an Enrollment System user validates a residential address or permanent mailing address through an override when the Universal Addressing Module (UAM), a third-party system that validates addresses, considers the address to be “invalid” and gives an error. An example of an “invalid” address would be a Veteran moving to a new neighborhood but UAM not recognizing the new address.</w:t>
      </w:r>
    </w:p>
    <w:p w14:paraId="0ADDC262" w14:textId="77777777" w:rsidR="00705E54" w:rsidRPr="005B17D3" w:rsidRDefault="00705E54" w:rsidP="00034CFE"/>
    <w:p w14:paraId="2FA29B94" w14:textId="540F9A9E" w:rsidR="005A25E3" w:rsidRPr="005B17D3" w:rsidRDefault="00034CFE" w:rsidP="00705E54">
      <w:pPr>
        <w:pStyle w:val="body"/>
      </w:pPr>
      <w:r w:rsidRPr="005B17D3">
        <w:t>To validate a residential or permanent mailing address through an override, the user clicks the</w:t>
      </w:r>
      <w:r w:rsidRPr="005B17D3">
        <w:rPr>
          <w:b/>
        </w:rPr>
        <w:t xml:space="preserve"> Demographics</w:t>
      </w:r>
      <w:r w:rsidRPr="005B17D3">
        <w:t xml:space="preserve"> </w:t>
      </w:r>
      <w:r w:rsidRPr="005B17D3">
        <w:rPr>
          <w:rFonts w:asciiTheme="minorHAnsi" w:hAnsiTheme="minorHAnsi" w:cstheme="minorHAnsi"/>
        </w:rPr>
        <w:t>→</w:t>
      </w:r>
      <w:r w:rsidRPr="005B17D3">
        <w:rPr>
          <w:b/>
        </w:rPr>
        <w:t xml:space="preserve"> Address</w:t>
      </w:r>
      <w:r w:rsidRPr="005B17D3">
        <w:t xml:space="preserve"> </w:t>
      </w:r>
      <w:r w:rsidRPr="005B17D3">
        <w:rPr>
          <w:rFonts w:asciiTheme="minorHAnsi" w:hAnsiTheme="minorHAnsi" w:cstheme="minorHAnsi"/>
        </w:rPr>
        <w:t>→</w:t>
      </w:r>
      <w:r w:rsidRPr="005B17D3">
        <w:rPr>
          <w:b/>
        </w:rPr>
        <w:t xml:space="preserve"> ADD/EDIT ADDRESS</w:t>
      </w:r>
      <w:r w:rsidRPr="005B17D3">
        <w:t xml:space="preserve"> link, followed by selecting the residential address and permanent mailing address from the </w:t>
      </w:r>
      <w:r w:rsidRPr="005B17D3">
        <w:rPr>
          <w:b/>
        </w:rPr>
        <w:t>Add/Edit Address</w:t>
      </w:r>
      <w:r w:rsidRPr="005B17D3">
        <w:t xml:space="preserve"> dropdown to edit and update. The user </w:t>
      </w:r>
      <w:r w:rsidR="00AC4771" w:rsidRPr="005B17D3">
        <w:t xml:space="preserve">enters the </w:t>
      </w:r>
      <w:r w:rsidR="0079353D" w:rsidRPr="005B17D3">
        <w:t>address information</w:t>
      </w:r>
      <w:r w:rsidR="005677A7" w:rsidRPr="005B17D3">
        <w:t>,</w:t>
      </w:r>
      <w:r w:rsidR="0079353D" w:rsidRPr="005B17D3">
        <w:t xml:space="preserve"> </w:t>
      </w:r>
      <w:r w:rsidRPr="005B17D3">
        <w:t xml:space="preserve">then clicks the </w:t>
      </w:r>
      <w:r w:rsidRPr="005B17D3">
        <w:rPr>
          <w:b/>
        </w:rPr>
        <w:t>RUN ADDRESS VALIDATION SERVICE</w:t>
      </w:r>
      <w:r w:rsidRPr="005B17D3">
        <w:t xml:space="preserve"> button. </w:t>
      </w:r>
    </w:p>
    <w:p w14:paraId="3D312176" w14:textId="6AB176F0" w:rsidR="005A25E3" w:rsidRPr="005B17D3" w:rsidRDefault="005A25E3" w:rsidP="00705E54">
      <w:pPr>
        <w:pStyle w:val="body"/>
      </w:pPr>
    </w:p>
    <w:p w14:paraId="52670B52" w14:textId="6B3113B8" w:rsidR="005A25E3" w:rsidRPr="005B17D3" w:rsidRDefault="005A25E3" w:rsidP="005A25E3">
      <w:pPr>
        <w:pStyle w:val="body"/>
        <w:keepNext/>
      </w:pPr>
    </w:p>
    <w:p w14:paraId="1831FD2D" w14:textId="5DDA7464" w:rsidR="00021F6B" w:rsidRPr="005B17D3" w:rsidRDefault="00021F6B" w:rsidP="005A25E3">
      <w:pPr>
        <w:pStyle w:val="body"/>
        <w:keepNext/>
      </w:pPr>
    </w:p>
    <w:p w14:paraId="5023F8F2" w14:textId="705890F3" w:rsidR="006D5A53" w:rsidRPr="005B17D3" w:rsidRDefault="006D5A53" w:rsidP="005A25E3">
      <w:pPr>
        <w:pStyle w:val="Caption"/>
      </w:pPr>
      <w:r w:rsidRPr="005B17D3">
        <w:rPr>
          <w:noProof/>
        </w:rPr>
        <w:drawing>
          <wp:inline distT="0" distB="0" distL="0" distR="0" wp14:anchorId="10BDAFB1" wp14:editId="1C3F3CB9">
            <wp:extent cx="5943600" cy="1783080"/>
            <wp:effectExtent l="0" t="0" r="0" b="7620"/>
            <wp:docPr id="1438" name="Picture 1438" descr="Screen shot of the Run Address Validation Service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943600" cy="1783080"/>
                    </a:xfrm>
                    <a:prstGeom prst="rect">
                      <a:avLst/>
                    </a:prstGeom>
                  </pic:spPr>
                </pic:pic>
              </a:graphicData>
            </a:graphic>
          </wp:inline>
        </w:drawing>
      </w:r>
    </w:p>
    <w:p w14:paraId="6DC99DA3" w14:textId="719C3CA9" w:rsidR="005A25E3" w:rsidRPr="005B17D3" w:rsidRDefault="005A25E3" w:rsidP="005A25E3">
      <w:pPr>
        <w:pStyle w:val="Caption"/>
      </w:pPr>
      <w:bookmarkStart w:id="1273" w:name="_Toc31622468"/>
      <w:r w:rsidRPr="005B17D3">
        <w:t xml:space="preserve">Figure </w:t>
      </w:r>
      <w:fldSimple w:instr=" SEQ Figure \* ARABIC ">
        <w:r w:rsidR="00086A98" w:rsidRPr="005B17D3">
          <w:rPr>
            <w:noProof/>
          </w:rPr>
          <w:t>111</w:t>
        </w:r>
      </w:fldSimple>
      <w:r w:rsidRPr="005B17D3">
        <w:t>: Run Address Validation Service Button</w:t>
      </w:r>
      <w:bookmarkEnd w:id="1273"/>
    </w:p>
    <w:p w14:paraId="363D9241" w14:textId="5E126469" w:rsidR="00034CFE" w:rsidRPr="005B17D3" w:rsidRDefault="00034CFE" w:rsidP="00705E54">
      <w:pPr>
        <w:pStyle w:val="body"/>
      </w:pPr>
      <w:r w:rsidRPr="005B17D3">
        <w:t>The UAM responds with the following error, “</w:t>
      </w:r>
      <w:r w:rsidRPr="005B17D3">
        <w:rPr>
          <w:i/>
        </w:rPr>
        <w:t>No Candidate Address Found</w:t>
      </w:r>
      <w:r w:rsidRPr="005B17D3">
        <w:t xml:space="preserve">”, as UAM considers this new address to be “invalid”. The user then overrides this error by clicking the </w:t>
      </w:r>
      <w:r w:rsidRPr="005B17D3">
        <w:rPr>
          <w:b/>
        </w:rPr>
        <w:t>Original Address</w:t>
      </w:r>
      <w:r w:rsidRPr="005B17D3">
        <w:t xml:space="preserve"> button and then clicking the </w:t>
      </w:r>
      <w:r w:rsidRPr="005B17D3">
        <w:rPr>
          <w:b/>
        </w:rPr>
        <w:t>Update</w:t>
      </w:r>
      <w:r w:rsidRPr="005B17D3">
        <w:t xml:space="preserve"> button at the bottom of the screen. The Enrollment System then sends a UAM validation key (ex.</w:t>
      </w:r>
      <w:r w:rsidRPr="005B17D3">
        <w:rPr>
          <w:color w:val="1D1C1D"/>
        </w:rPr>
        <w:t>1548710199)</w:t>
      </w:r>
      <w:r w:rsidRPr="005B17D3">
        <w:rPr>
          <w:rFonts w:ascii="Segoe UI" w:hAnsi="Segoe UI" w:cs="Segoe UI"/>
          <w:color w:val="000000"/>
        </w:rPr>
        <w:t xml:space="preserve"> </w:t>
      </w:r>
      <w:r w:rsidRPr="005B17D3">
        <w:t xml:space="preserve">as well as an Override Flag to </w:t>
      </w:r>
      <w:r w:rsidR="0000701D" w:rsidRPr="005B17D3">
        <w:t>VA Profile</w:t>
      </w:r>
      <w:r w:rsidRPr="005B17D3">
        <w:t xml:space="preserve">, overriding the error. </w:t>
      </w:r>
    </w:p>
    <w:p w14:paraId="3EF9D579" w14:textId="54ECE5CE" w:rsidR="00034CFE" w:rsidRPr="005B17D3" w:rsidRDefault="00034CFE" w:rsidP="005A25E3">
      <w:pPr>
        <w:keepNext/>
      </w:pPr>
    </w:p>
    <w:p w14:paraId="73208F64" w14:textId="77777777" w:rsidR="00034CFE" w:rsidRPr="005B17D3" w:rsidRDefault="00034CFE" w:rsidP="00474E83">
      <w:pPr>
        <w:pStyle w:val="NoteLightbulb"/>
        <w:rPr>
          <w:b/>
        </w:rPr>
      </w:pPr>
      <w:r w:rsidRPr="005B17D3">
        <w:rPr>
          <w:b/>
        </w:rPr>
        <w:t xml:space="preserve">Notes: </w:t>
      </w:r>
    </w:p>
    <w:p w14:paraId="4329EFFB" w14:textId="5B88B944" w:rsidR="00034CFE" w:rsidRPr="005B17D3" w:rsidRDefault="00034CFE" w:rsidP="00474E83">
      <w:pPr>
        <w:pStyle w:val="NoteYellowBullet"/>
      </w:pPr>
      <w:r w:rsidRPr="005B17D3">
        <w:t>The Enrollment System only sends a UAM validation key when an address is considered “invalid” by UAM, but the user overrides the address by clicking the Original Address and Update buttons.</w:t>
      </w:r>
    </w:p>
    <w:p w14:paraId="3AE84561" w14:textId="77777777" w:rsidR="00034CFE" w:rsidRPr="005B17D3" w:rsidRDefault="00034CFE" w:rsidP="00474E83">
      <w:pPr>
        <w:pStyle w:val="NoteYellowBullet"/>
      </w:pPr>
      <w:r w:rsidRPr="005B17D3">
        <w:t xml:space="preserve">If there are several updates to a single address, the Enrollment System only sends the most recent update. </w:t>
      </w:r>
    </w:p>
    <w:p w14:paraId="520FC62B" w14:textId="77777777" w:rsidR="00034CFE" w:rsidRPr="005B17D3" w:rsidRDefault="00034CFE" w:rsidP="00EF3896"/>
    <w:p w14:paraId="056EC12D" w14:textId="77777777" w:rsidR="00E27F88" w:rsidRPr="005B17D3" w:rsidRDefault="00E27F88" w:rsidP="00EF3896">
      <w:pPr>
        <w:pStyle w:val="Heading3"/>
      </w:pPr>
      <w:bookmarkStart w:id="1274" w:name="_Toc31622289"/>
      <w:r w:rsidRPr="005B17D3">
        <w:t>Addresses Tab (View Only)</w:t>
      </w:r>
      <w:bookmarkEnd w:id="1274"/>
    </w:p>
    <w:p w14:paraId="04F5A17C" w14:textId="77777777" w:rsidR="00E27F88" w:rsidRPr="005B17D3" w:rsidRDefault="00E27F88" w:rsidP="00EF3896">
      <w:pPr>
        <w:pStyle w:val="ScreenField"/>
      </w:pPr>
      <w:r w:rsidRPr="005B17D3">
        <w:t>Update Address Section:</w:t>
      </w:r>
    </w:p>
    <w:p w14:paraId="5E40C61F" w14:textId="77777777" w:rsidR="00E27F88" w:rsidRPr="005B17D3" w:rsidRDefault="00E27F88" w:rsidP="00EF3896">
      <w:pPr>
        <w:pStyle w:val="ScreenFieldDesc"/>
      </w:pPr>
      <w:r w:rsidRPr="005B17D3">
        <w:t>All addresses submitted by the Veteran are view only.</w:t>
      </w:r>
    </w:p>
    <w:p w14:paraId="75FD7650" w14:textId="77777777" w:rsidR="00E27F88" w:rsidRPr="005B17D3" w:rsidRDefault="00E27F88" w:rsidP="00EF3896">
      <w:pPr>
        <w:pStyle w:val="ScreenFieldDesc"/>
      </w:pPr>
      <w:r w:rsidRPr="005B17D3">
        <w:t>The current address is identified by a green checkmark.</w:t>
      </w:r>
    </w:p>
    <w:p w14:paraId="17B0E036" w14:textId="77777777" w:rsidR="00E27F88" w:rsidRPr="005B17D3" w:rsidRDefault="00E27F88" w:rsidP="00EF3896">
      <w:pPr>
        <w:pStyle w:val="ScreenFieldDesc"/>
      </w:pPr>
      <w:r w:rsidRPr="005B17D3">
        <w:t>Start and end dates are associated with the Temporary and Confidential addresses only.</w:t>
      </w:r>
    </w:p>
    <w:p w14:paraId="779648E9" w14:textId="77777777" w:rsidR="00E27F88" w:rsidRPr="005B17D3" w:rsidRDefault="00E27F88" w:rsidP="00EF3896">
      <w:pPr>
        <w:pStyle w:val="ScreenFieldDesc"/>
      </w:pPr>
      <w:r w:rsidRPr="005B17D3">
        <w:t xml:space="preserve">Addresses can be modified by clicking the </w:t>
      </w:r>
      <w:r w:rsidRPr="005B17D3">
        <w:rPr>
          <w:b/>
        </w:rPr>
        <w:t>Add/Edit Address</w:t>
      </w:r>
      <w:r w:rsidRPr="005B17D3">
        <w:t xml:space="preserve"> link.</w:t>
      </w:r>
    </w:p>
    <w:p w14:paraId="5B7815EB" w14:textId="77777777" w:rsidR="00E27F88" w:rsidRPr="005B17D3" w:rsidRDefault="00E27F88" w:rsidP="00EF3896">
      <w:pPr>
        <w:pStyle w:val="ScreenField"/>
      </w:pPr>
      <w:r w:rsidRPr="005B17D3">
        <w:t>Phone Numbers Section:</w:t>
      </w:r>
    </w:p>
    <w:p w14:paraId="28EDBB34" w14:textId="77777777" w:rsidR="00E27F88" w:rsidRPr="005B17D3" w:rsidRDefault="00E27F88" w:rsidP="00EF3896">
      <w:pPr>
        <w:pStyle w:val="ScreenFieldDesc"/>
      </w:pPr>
      <w:r w:rsidRPr="005B17D3">
        <w:t>Phone numbers are view only and can be updated by clicking the Add/Edit Address link.</w:t>
      </w:r>
    </w:p>
    <w:p w14:paraId="433383C5" w14:textId="77777777" w:rsidR="00E27F88" w:rsidRPr="005B17D3" w:rsidRDefault="00E27F88" w:rsidP="00EF3896">
      <w:pPr>
        <w:pStyle w:val="ScreenField"/>
      </w:pPr>
      <w:r w:rsidRPr="005B17D3">
        <w:t>Email Addresses Section:</w:t>
      </w:r>
    </w:p>
    <w:p w14:paraId="2A52FA27" w14:textId="77777777" w:rsidR="00E27F88" w:rsidRPr="005B17D3" w:rsidRDefault="00E27F88" w:rsidP="00EF3896">
      <w:pPr>
        <w:pStyle w:val="ScreenFieldDesc"/>
      </w:pPr>
      <w:r w:rsidRPr="005B17D3">
        <w:t>Email addresses are view only and can be updated by clicking the Add/Edit Address link.</w:t>
      </w:r>
    </w:p>
    <w:p w14:paraId="4C537EFD" w14:textId="77777777" w:rsidR="00E27F88" w:rsidRPr="005B17D3" w:rsidRDefault="00E27F88" w:rsidP="00EF3896">
      <w:pPr>
        <w:pStyle w:val="ScreenField"/>
      </w:pPr>
    </w:p>
    <w:p w14:paraId="3A3B7B10" w14:textId="77777777" w:rsidR="00E27F88" w:rsidRPr="005B17D3" w:rsidRDefault="00E27F88" w:rsidP="00EF3896">
      <w:pPr>
        <w:pStyle w:val="Heading3"/>
      </w:pPr>
      <w:bookmarkStart w:id="1275" w:name="_Toc31622290"/>
      <w:r w:rsidRPr="005B17D3">
        <w:t>Insurance</w:t>
      </w:r>
      <w:bookmarkEnd w:id="1240"/>
      <w:bookmarkEnd w:id="1241"/>
      <w:bookmarkEnd w:id="1242"/>
      <w:bookmarkEnd w:id="1243"/>
      <w:bookmarkEnd w:id="1244"/>
      <w:bookmarkEnd w:id="1275"/>
    </w:p>
    <w:p w14:paraId="16ECF5C6" w14:textId="77777777" w:rsidR="00E27F88" w:rsidRPr="005B17D3" w:rsidRDefault="00E27F88" w:rsidP="00EF3896">
      <w:pPr>
        <w:pStyle w:val="Heading4"/>
      </w:pPr>
      <w:bookmarkStart w:id="1276" w:name="_Toc31622291"/>
      <w:r w:rsidRPr="005B17D3">
        <w:t>Insurance Overview</w:t>
      </w:r>
      <w:bookmarkEnd w:id="1276"/>
    </w:p>
    <w:p w14:paraId="1B9D620E" w14:textId="77777777" w:rsidR="00E27F88" w:rsidRPr="005B17D3" w:rsidRDefault="00E27F88" w:rsidP="00EF3896">
      <w:pPr>
        <w:pStyle w:val="BodyText"/>
      </w:pPr>
      <w:r w:rsidRPr="005B17D3">
        <w:t xml:space="preserve">The </w:t>
      </w:r>
      <w:r w:rsidRPr="005B17D3">
        <w:rPr>
          <w:b/>
        </w:rPr>
        <w:t>Insurance</w:t>
      </w:r>
      <w:r w:rsidRPr="005B17D3">
        <w:rPr>
          <w:b/>
        </w:rPr>
        <w:fldChar w:fldCharType="begin"/>
      </w:r>
      <w:r w:rsidRPr="005B17D3">
        <w:rPr>
          <w:b/>
        </w:rPr>
        <w:instrText xml:space="preserve"> XE "Insurance:Demograhics" </w:instrText>
      </w:r>
      <w:r w:rsidRPr="005B17D3">
        <w:rPr>
          <w:b/>
        </w:rPr>
        <w:fldChar w:fldCharType="end"/>
      </w:r>
      <w:r w:rsidRPr="005B17D3">
        <w:rPr>
          <w:b/>
        </w:rPr>
        <w:t xml:space="preserve"> Overview</w:t>
      </w:r>
      <w:r w:rsidRPr="005B17D3">
        <w:t xml:space="preserve"> screen presents the user with a snapshot of the current insurance information available for the Veteran including information at other facilities.</w:t>
      </w:r>
    </w:p>
    <w:p w14:paraId="7FC7849B" w14:textId="77777777" w:rsidR="00E27F88" w:rsidRPr="005B17D3" w:rsidRDefault="00E27F88" w:rsidP="00EF3896">
      <w:pPr>
        <w:pStyle w:val="ScreenField"/>
      </w:pPr>
    </w:p>
    <w:p w14:paraId="24372020" w14:textId="77777777" w:rsidR="00E27F88" w:rsidRPr="005B17D3" w:rsidRDefault="00E27F88" w:rsidP="00EF3896">
      <w:pPr>
        <w:pStyle w:val="ScreenField"/>
      </w:pPr>
      <w:r w:rsidRPr="005B17D3">
        <w:t>Insurance</w:t>
      </w:r>
      <w:r w:rsidRPr="005B17D3">
        <w:fldChar w:fldCharType="begin"/>
      </w:r>
      <w:r w:rsidRPr="005B17D3">
        <w:instrText xml:space="preserve"> XE "Insurance:Facilities" </w:instrText>
      </w:r>
      <w:r w:rsidRPr="005B17D3">
        <w:fldChar w:fldCharType="end"/>
      </w:r>
      <w:r w:rsidRPr="005B17D3">
        <w:t xml:space="preserve"> - Facilities (Verified Insurance) </w:t>
      </w:r>
    </w:p>
    <w:p w14:paraId="71D8422A" w14:textId="77777777" w:rsidR="00E27F88" w:rsidRPr="005B17D3" w:rsidRDefault="00E27F88" w:rsidP="00EF3896">
      <w:pPr>
        <w:pStyle w:val="ScreenFieldDesc"/>
      </w:pPr>
      <w:r w:rsidRPr="005B17D3">
        <w:t>Displays all the facilities with insurance information on file. Click on a facility</w:t>
      </w:r>
      <w:r w:rsidRPr="005B17D3">
        <w:fldChar w:fldCharType="begin"/>
      </w:r>
      <w:r w:rsidRPr="005B17D3">
        <w:instrText xml:space="preserve"> XE "Facility" </w:instrText>
      </w:r>
      <w:r w:rsidRPr="005B17D3">
        <w:fldChar w:fldCharType="end"/>
      </w:r>
      <w:r w:rsidRPr="005B17D3">
        <w:t xml:space="preserve"> to view the insurance information on file for the Veteran. The user</w:t>
      </w:r>
      <w:r w:rsidRPr="005B17D3">
        <w:fldChar w:fldCharType="begin"/>
      </w:r>
      <w:r w:rsidRPr="005B17D3">
        <w:instrText xml:space="preserve"> XE "User:Insurance:Insurance Facilities:cannot edit" </w:instrText>
      </w:r>
      <w:r w:rsidRPr="005B17D3">
        <w:fldChar w:fldCharType="end"/>
      </w:r>
      <w:r w:rsidRPr="005B17D3">
        <w:t xml:space="preserve"> cannot edit this information.</w:t>
      </w:r>
    </w:p>
    <w:p w14:paraId="106F3D99" w14:textId="77777777" w:rsidR="00E27F88" w:rsidRPr="005B17D3" w:rsidRDefault="00E27F88" w:rsidP="00EF3896">
      <w:pPr>
        <w:pStyle w:val="ScreenField"/>
      </w:pPr>
    </w:p>
    <w:p w14:paraId="169ABF45" w14:textId="77777777" w:rsidR="00E27F88" w:rsidRPr="005B17D3" w:rsidRDefault="00E27F88" w:rsidP="00EF3896">
      <w:pPr>
        <w:pStyle w:val="ListParagraph"/>
        <w:rPr>
          <w:rFonts w:ascii="Times New Roman" w:hAnsi="Times New Roman"/>
          <w:sz w:val="22"/>
          <w:szCs w:val="22"/>
        </w:rPr>
      </w:pPr>
      <w:r w:rsidRPr="005B17D3">
        <w:rPr>
          <w:noProof/>
        </w:rPr>
        <w:drawing>
          <wp:inline distT="0" distB="0" distL="0" distR="0" wp14:anchorId="3734D848" wp14:editId="015A1AF3">
            <wp:extent cx="5667375" cy="1809750"/>
            <wp:effectExtent l="0" t="0" r="9525" b="0"/>
            <wp:docPr id="37" name="Picture 37" descr="Screen capture of the Facilities - Insurance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95">
                      <a:extLst>
                        <a:ext uri="{28A0092B-C50C-407E-A947-70E740481C1C}">
                          <a14:useLocalDpi xmlns:a14="http://schemas.microsoft.com/office/drawing/2010/main" val="0"/>
                        </a:ext>
                      </a:extLst>
                    </a:blip>
                    <a:srcRect l="2243" t="18269" r="2405" b="20833"/>
                    <a:stretch/>
                  </pic:blipFill>
                  <pic:spPr bwMode="auto">
                    <a:xfrm>
                      <a:off x="0" y="0"/>
                      <a:ext cx="5667375" cy="1809750"/>
                    </a:xfrm>
                    <a:prstGeom prst="rect">
                      <a:avLst/>
                    </a:prstGeom>
                    <a:noFill/>
                    <a:ln>
                      <a:noFill/>
                    </a:ln>
                    <a:extLst>
                      <a:ext uri="{53640926-AAD7-44D8-BBD7-CCE9431645EC}">
                        <a14:shadowObscured xmlns:a14="http://schemas.microsoft.com/office/drawing/2010/main"/>
                      </a:ext>
                    </a:extLst>
                  </pic:spPr>
                </pic:pic>
              </a:graphicData>
            </a:graphic>
          </wp:inline>
        </w:drawing>
      </w:r>
    </w:p>
    <w:p w14:paraId="49A885BE" w14:textId="5D71725F" w:rsidR="00E27F88" w:rsidRPr="005B17D3" w:rsidRDefault="00E27F88" w:rsidP="00EF3896">
      <w:pPr>
        <w:pStyle w:val="Caption"/>
      </w:pPr>
      <w:bookmarkStart w:id="1277" w:name="_Toc477510357"/>
      <w:bookmarkStart w:id="1278" w:name="_Toc31622469"/>
      <w:bookmarkEnd w:id="1277"/>
      <w:r w:rsidRPr="005B17D3">
        <w:t xml:space="preserve">Figure </w:t>
      </w:r>
      <w:r w:rsidRPr="005B17D3">
        <w:rPr>
          <w:noProof/>
        </w:rPr>
        <w:fldChar w:fldCharType="begin"/>
      </w:r>
      <w:r w:rsidRPr="005B17D3">
        <w:rPr>
          <w:noProof/>
        </w:rPr>
        <w:instrText xml:space="preserve"> SEQ Figure \* ARABIC </w:instrText>
      </w:r>
      <w:r w:rsidRPr="005B17D3">
        <w:rPr>
          <w:noProof/>
        </w:rPr>
        <w:fldChar w:fldCharType="separate"/>
      </w:r>
      <w:r w:rsidR="00086A98" w:rsidRPr="005B17D3">
        <w:rPr>
          <w:noProof/>
        </w:rPr>
        <w:t>112</w:t>
      </w:r>
      <w:r w:rsidRPr="005B17D3">
        <w:rPr>
          <w:noProof/>
        </w:rPr>
        <w:fldChar w:fldCharType="end"/>
      </w:r>
      <w:r w:rsidRPr="005B17D3">
        <w:t>: Insurance – Facilities (Verified Insurance)</w:t>
      </w:r>
      <w:bookmarkEnd w:id="1278"/>
    </w:p>
    <w:p w14:paraId="611FB565" w14:textId="77777777" w:rsidR="00E27F88" w:rsidRPr="005B17D3" w:rsidRDefault="00E27F88" w:rsidP="00EF3896">
      <w:pPr>
        <w:pStyle w:val="ScreenField"/>
      </w:pPr>
      <w:r w:rsidRPr="005B17D3">
        <w:rPr>
          <w:bCs/>
        </w:rPr>
        <w:t>Insurance</w:t>
      </w:r>
      <w:r w:rsidRPr="005B17D3">
        <w:rPr>
          <w:bCs/>
        </w:rPr>
        <w:fldChar w:fldCharType="begin"/>
      </w:r>
      <w:r w:rsidRPr="005B17D3">
        <w:instrText xml:space="preserve"> XE "Insurance:HEC" </w:instrText>
      </w:r>
      <w:r w:rsidRPr="005B17D3">
        <w:rPr>
          <w:bCs/>
        </w:rPr>
        <w:fldChar w:fldCharType="end"/>
      </w:r>
      <w:r w:rsidRPr="005B17D3">
        <w:rPr>
          <w:bCs/>
        </w:rPr>
        <w:t xml:space="preserve"> - HEC </w:t>
      </w:r>
    </w:p>
    <w:p w14:paraId="187EC8B3" w14:textId="77777777" w:rsidR="00E27F88" w:rsidRPr="005B17D3" w:rsidRDefault="00E27F88" w:rsidP="00EF3896">
      <w:pPr>
        <w:pStyle w:val="ScreenFieldDesc"/>
      </w:pPr>
      <w:r w:rsidRPr="005B17D3">
        <w:t>Displays the current insurance information on file with the HEC.</w:t>
      </w:r>
    </w:p>
    <w:p w14:paraId="52E628CF" w14:textId="77777777" w:rsidR="00E27F88" w:rsidRPr="005B17D3" w:rsidRDefault="00E27F88" w:rsidP="00EF3896">
      <w:pPr>
        <w:pStyle w:val="ScreenFieldDesc"/>
        <w:rPr>
          <w:bCs/>
          <w:noProof/>
        </w:rPr>
      </w:pPr>
      <w:r w:rsidRPr="005B17D3">
        <w:t>User</w:t>
      </w:r>
      <w:r w:rsidRPr="005B17D3">
        <w:fldChar w:fldCharType="begin"/>
      </w:r>
      <w:r w:rsidRPr="005B17D3">
        <w:instrText xml:space="preserve"> XE "User:Insurance:Insurance - HEC:update information" </w:instrText>
      </w:r>
      <w:r w:rsidRPr="005B17D3">
        <w:fldChar w:fldCharType="end"/>
      </w:r>
      <w:r w:rsidRPr="005B17D3">
        <w:t xml:space="preserve"> can either click on a current insurance company name to update that information or click the </w:t>
      </w:r>
      <w:r w:rsidRPr="005B17D3">
        <w:rPr>
          <w:rStyle w:val="Hyperlink"/>
          <w:b/>
          <w:bCs/>
          <w:iCs/>
          <w:color w:val="auto"/>
          <w:u w:val="none"/>
        </w:rPr>
        <w:t>Add</w:t>
      </w:r>
      <w:r w:rsidRPr="005B17D3">
        <w:rPr>
          <w:rStyle w:val="Hyperlink"/>
          <w:b/>
          <w:bCs/>
          <w:iCs/>
          <w:color w:val="auto"/>
          <w:u w:val="none"/>
        </w:rPr>
        <w:fldChar w:fldCharType="begin"/>
      </w:r>
      <w:r w:rsidRPr="005B17D3">
        <w:rPr>
          <w:b/>
        </w:rPr>
        <w:instrText xml:space="preserve"> XE "</w:instrText>
      </w:r>
      <w:r w:rsidRPr="005B17D3">
        <w:rPr>
          <w:rStyle w:val="Hyperlink"/>
          <w:b/>
          <w:bCs/>
          <w:iCs/>
          <w:color w:val="auto"/>
          <w:u w:val="none"/>
        </w:rPr>
        <w:instrText>Add:</w:instrText>
      </w:r>
      <w:r w:rsidRPr="005B17D3">
        <w:rPr>
          <w:b/>
        </w:rPr>
        <w:instrText xml:space="preserve">Private Insurance" </w:instrText>
      </w:r>
      <w:r w:rsidRPr="005B17D3">
        <w:rPr>
          <w:rStyle w:val="Hyperlink"/>
          <w:b/>
          <w:bCs/>
          <w:iCs/>
          <w:color w:val="auto"/>
          <w:u w:val="none"/>
        </w:rPr>
        <w:fldChar w:fldCharType="end"/>
      </w:r>
      <w:r w:rsidRPr="005B17D3">
        <w:rPr>
          <w:rStyle w:val="Hyperlink"/>
          <w:b/>
          <w:bCs/>
          <w:iCs/>
          <w:color w:val="auto"/>
          <w:u w:val="none"/>
        </w:rPr>
        <w:t xml:space="preserve"> Private Insurance</w:t>
      </w:r>
      <w:r w:rsidRPr="005B17D3">
        <w:rPr>
          <w:rStyle w:val="Hyperlink"/>
          <w:b/>
          <w:bCs/>
          <w:iCs/>
          <w:color w:val="auto"/>
          <w:u w:val="none"/>
        </w:rPr>
        <w:fldChar w:fldCharType="begin"/>
      </w:r>
      <w:r w:rsidRPr="005B17D3">
        <w:rPr>
          <w:b/>
        </w:rPr>
        <w:instrText xml:space="preserve"> XE "Insurance:Private" </w:instrText>
      </w:r>
      <w:r w:rsidRPr="005B17D3">
        <w:rPr>
          <w:rStyle w:val="Hyperlink"/>
          <w:b/>
          <w:bCs/>
          <w:iCs/>
          <w:color w:val="auto"/>
          <w:u w:val="none"/>
        </w:rPr>
        <w:fldChar w:fldCharType="end"/>
      </w:r>
      <w:r w:rsidRPr="005B17D3">
        <w:t xml:space="preserve"> button to add private insurance information. User can also click the </w:t>
      </w:r>
      <w:r w:rsidRPr="005B17D3">
        <w:rPr>
          <w:rStyle w:val="Hyperlink"/>
          <w:b/>
          <w:bCs/>
          <w:iCs/>
          <w:color w:val="auto"/>
          <w:u w:val="none"/>
        </w:rPr>
        <w:t>Add</w:t>
      </w:r>
      <w:r w:rsidRPr="005B17D3">
        <w:rPr>
          <w:rStyle w:val="Hyperlink"/>
          <w:b/>
          <w:bCs/>
          <w:iCs/>
          <w:color w:val="auto"/>
          <w:u w:val="none"/>
        </w:rPr>
        <w:fldChar w:fldCharType="begin"/>
      </w:r>
      <w:r w:rsidRPr="005B17D3">
        <w:rPr>
          <w:b/>
        </w:rPr>
        <w:instrText xml:space="preserve"> XE "</w:instrText>
      </w:r>
      <w:r w:rsidRPr="005B17D3">
        <w:rPr>
          <w:rStyle w:val="Hyperlink"/>
          <w:b/>
          <w:bCs/>
          <w:iCs/>
          <w:color w:val="auto"/>
          <w:u w:val="none"/>
        </w:rPr>
        <w:instrText>Add:</w:instrText>
      </w:r>
      <w:r w:rsidRPr="005B17D3">
        <w:rPr>
          <w:b/>
        </w:rPr>
        <w:instrText xml:space="preserve">Private Medicare" </w:instrText>
      </w:r>
      <w:r w:rsidRPr="005B17D3">
        <w:rPr>
          <w:rStyle w:val="Hyperlink"/>
          <w:b/>
          <w:bCs/>
          <w:iCs/>
          <w:color w:val="auto"/>
          <w:u w:val="none"/>
        </w:rPr>
        <w:fldChar w:fldCharType="end"/>
      </w:r>
      <w:r w:rsidRPr="005B17D3">
        <w:rPr>
          <w:rStyle w:val="Hyperlink"/>
          <w:b/>
          <w:bCs/>
          <w:iCs/>
          <w:color w:val="auto"/>
          <w:u w:val="none"/>
        </w:rPr>
        <w:t xml:space="preserve"> Medicare</w:t>
      </w:r>
      <w:r w:rsidRPr="005B17D3">
        <w:rPr>
          <w:b/>
        </w:rPr>
        <w:t xml:space="preserve"> </w:t>
      </w:r>
      <w:r w:rsidRPr="005B17D3">
        <w:t>button to add Medicare information o</w:t>
      </w:r>
      <w:r w:rsidRPr="005B17D3">
        <w:rPr>
          <w:bCs/>
          <w:noProof/>
        </w:rPr>
        <w:t xml:space="preserve">r on the </w:t>
      </w:r>
      <w:r w:rsidRPr="005B17D3">
        <w:t>Medicare</w:t>
      </w:r>
      <w:r w:rsidRPr="005B17D3">
        <w:rPr>
          <w:bCs/>
          <w:noProof/>
        </w:rPr>
        <w:t xml:space="preserve"> link to edit the current Medicare information.</w:t>
      </w:r>
    </w:p>
    <w:p w14:paraId="62B8665D" w14:textId="77777777" w:rsidR="00E27F88" w:rsidRPr="005B17D3" w:rsidRDefault="00E27F88" w:rsidP="00EF3896">
      <w:pPr>
        <w:pStyle w:val="ScreenFieldDesc"/>
        <w:rPr>
          <w:noProof/>
        </w:rPr>
      </w:pPr>
      <w:r w:rsidRPr="005B17D3">
        <w:rPr>
          <w:noProof/>
        </w:rPr>
        <w:t xml:space="preserve">The following channels will be displayed on the </w:t>
      </w:r>
      <w:r w:rsidRPr="005B17D3">
        <w:rPr>
          <w:b/>
          <w:noProof/>
        </w:rPr>
        <w:t>Insurance - HEC</w:t>
      </w:r>
      <w:r w:rsidRPr="005B17D3">
        <w:rPr>
          <w:noProof/>
        </w:rPr>
        <w:t xml:space="preserve"> screen.</w:t>
      </w:r>
    </w:p>
    <w:p w14:paraId="573BDD78" w14:textId="77777777" w:rsidR="00E27F88" w:rsidRPr="005B17D3" w:rsidRDefault="00E27F88" w:rsidP="00EF3896">
      <w:pPr>
        <w:pStyle w:val="ListBullet"/>
      </w:pPr>
      <w:r w:rsidRPr="005B17D3">
        <w:t xml:space="preserve">CCN = Channel </w:t>
      </w:r>
    </w:p>
    <w:p w14:paraId="2EAC1CB6" w14:textId="77777777" w:rsidR="00E27F88" w:rsidRPr="005B17D3" w:rsidRDefault="00E27F88" w:rsidP="00EF3896">
      <w:pPr>
        <w:pStyle w:val="ListBullet"/>
      </w:pPr>
      <w:r w:rsidRPr="005B17D3">
        <w:t xml:space="preserve">HCA = Channel </w:t>
      </w:r>
    </w:p>
    <w:p w14:paraId="1BD63CF9" w14:textId="77777777" w:rsidR="00E27F88" w:rsidRPr="005B17D3" w:rsidRDefault="00E27F88" w:rsidP="00EF3896">
      <w:pPr>
        <w:pStyle w:val="ListBullet"/>
      </w:pPr>
      <w:r w:rsidRPr="005B17D3">
        <w:t xml:space="preserve">HEC = Channel </w:t>
      </w:r>
    </w:p>
    <w:p w14:paraId="04EDE18B" w14:textId="77777777" w:rsidR="00E27F88" w:rsidRPr="005B17D3" w:rsidRDefault="00E27F88" w:rsidP="00EF3896">
      <w:pPr>
        <w:pStyle w:val="ScreenFieldDesc"/>
      </w:pPr>
    </w:p>
    <w:p w14:paraId="34F2571B" w14:textId="77777777" w:rsidR="00E27F88" w:rsidRPr="005B17D3" w:rsidRDefault="00E27F88" w:rsidP="00EF3896">
      <w:pPr>
        <w:pStyle w:val="ScreenField"/>
        <w:rPr>
          <w:noProof/>
        </w:rPr>
      </w:pPr>
      <w:r w:rsidRPr="005B17D3">
        <w:t>Insurance</w:t>
      </w:r>
      <w:r w:rsidRPr="005B17D3">
        <w:fldChar w:fldCharType="begin"/>
      </w:r>
      <w:r w:rsidRPr="005B17D3">
        <w:instrText xml:space="preserve"> XE "Insurance:HEC" </w:instrText>
      </w:r>
      <w:r w:rsidRPr="005B17D3">
        <w:fldChar w:fldCharType="end"/>
      </w:r>
      <w:r w:rsidRPr="005B17D3">
        <w:t xml:space="preserve"> - OHI (Other Health Insurance) </w:t>
      </w:r>
    </w:p>
    <w:p w14:paraId="500476D5" w14:textId="77777777" w:rsidR="00E27F88" w:rsidRPr="005B17D3" w:rsidRDefault="00E27F88" w:rsidP="00EF3896">
      <w:pPr>
        <w:pStyle w:val="ScreenFieldDesc"/>
        <w:rPr>
          <w:noProof/>
        </w:rPr>
      </w:pPr>
      <w:r w:rsidRPr="005B17D3">
        <w:t xml:space="preserve">ES receives, and processes information verified by VistA and </w:t>
      </w:r>
      <w:r w:rsidRPr="005B17D3">
        <w:rPr>
          <w:noProof/>
        </w:rPr>
        <w:t xml:space="preserve">sent by the Community Care Network (CCN) Contractors in two locations. </w:t>
      </w:r>
    </w:p>
    <w:p w14:paraId="564FA2EB" w14:textId="77777777" w:rsidR="00E27F88" w:rsidRPr="005B17D3" w:rsidRDefault="00E27F88" w:rsidP="00EF3896">
      <w:pPr>
        <w:pStyle w:val="ListBullet"/>
      </w:pPr>
      <w:r w:rsidRPr="005B17D3">
        <w:t xml:space="preserve">When ES receives unverified OHI, ES displays the OHI in the Insurance-HEC section. </w:t>
      </w:r>
    </w:p>
    <w:p w14:paraId="4829ED88" w14:textId="77777777" w:rsidR="00E27F88" w:rsidRPr="005B17D3" w:rsidRDefault="00E27F88" w:rsidP="00EF3896">
      <w:pPr>
        <w:pStyle w:val="ListBullet"/>
      </w:pPr>
      <w:r w:rsidRPr="005B17D3">
        <w:t xml:space="preserve">Once verified, ES applies the OHI to the Veteran and displays OHI in the Insurance – Facilities (Verified Insurance) section. </w:t>
      </w:r>
    </w:p>
    <w:p w14:paraId="0B8A6449" w14:textId="77777777" w:rsidR="00E27F88" w:rsidRPr="005B17D3" w:rsidRDefault="00E27F88" w:rsidP="00EF3896">
      <w:pPr>
        <w:pStyle w:val="ListBull2"/>
      </w:pPr>
      <w:r w:rsidRPr="005B17D3">
        <w:rPr>
          <w:noProof/>
        </w:rPr>
        <w:t xml:space="preserve">Each </w:t>
      </w:r>
      <w:r w:rsidRPr="005B17D3">
        <w:t xml:space="preserve">verified OHI received is treated as a new entry. </w:t>
      </w:r>
    </w:p>
    <w:p w14:paraId="5735EAE2" w14:textId="77777777" w:rsidR="00E27F88" w:rsidRPr="005B17D3" w:rsidRDefault="00E27F88" w:rsidP="00EF3896">
      <w:pPr>
        <w:pStyle w:val="ListBull2"/>
      </w:pPr>
      <w:r w:rsidRPr="005B17D3">
        <w:t>ES applies HL7 rules to determine if the insurance received is new or updated, but NOT duplicated. VistA performs this check.</w:t>
      </w:r>
    </w:p>
    <w:p w14:paraId="4A80B9F1" w14:textId="77777777" w:rsidR="00E27F88" w:rsidRPr="005B17D3" w:rsidRDefault="00E27F88" w:rsidP="00EF3896">
      <w:pPr>
        <w:pStyle w:val="ListBull2"/>
      </w:pPr>
      <w:r w:rsidRPr="005B17D3">
        <w:t>ES does NOT send updated OHI to the CCN Contractor.</w:t>
      </w:r>
    </w:p>
    <w:p w14:paraId="476A2439" w14:textId="77777777" w:rsidR="00E27F88" w:rsidRPr="005B17D3" w:rsidRDefault="00E27F88" w:rsidP="00EF3896">
      <w:pPr>
        <w:pStyle w:val="ListBull2"/>
        <w:rPr>
          <w:noProof/>
        </w:rPr>
      </w:pPr>
      <w:r w:rsidRPr="005B17D3">
        <w:t>ES sha</w:t>
      </w:r>
      <w:r w:rsidRPr="005B17D3">
        <w:rPr>
          <w:noProof/>
        </w:rPr>
        <w:t xml:space="preserve">res OHI with VistA. </w:t>
      </w:r>
      <w:r w:rsidRPr="005B17D3">
        <w:rPr>
          <w:noProof/>
        </w:rPr>
        <w:br/>
      </w:r>
    </w:p>
    <w:p w14:paraId="4DFC7819" w14:textId="77777777" w:rsidR="00E27F88" w:rsidRPr="005B17D3" w:rsidRDefault="00E27F88" w:rsidP="00EF3896">
      <w:pPr>
        <w:pStyle w:val="ListParagraph"/>
        <w:rPr>
          <w:rFonts w:ascii="Times New Roman" w:hAnsi="Times New Roman"/>
          <w:sz w:val="22"/>
          <w:szCs w:val="22"/>
          <w:u w:val="single"/>
        </w:rPr>
      </w:pPr>
    </w:p>
    <w:p w14:paraId="6998254E" w14:textId="77777777" w:rsidR="00E27F88" w:rsidRPr="005B17D3" w:rsidRDefault="00E27F88" w:rsidP="00EF3896">
      <w:pPr>
        <w:pStyle w:val="ScreenField"/>
      </w:pPr>
      <w:r w:rsidRPr="005B17D3">
        <w:t>Last Updated By</w:t>
      </w:r>
    </w:p>
    <w:p w14:paraId="0CDC1375" w14:textId="77777777" w:rsidR="00E27F88" w:rsidRPr="005B17D3" w:rsidRDefault="00E27F88" w:rsidP="00EF3896">
      <w:pPr>
        <w:pStyle w:val="ScreenFieldDesc"/>
        <w:rPr>
          <w:rFonts w:eastAsia="Arial"/>
        </w:rPr>
      </w:pPr>
      <w:r w:rsidRPr="005B17D3">
        <w:rPr>
          <w:rFonts w:eastAsia="Arial"/>
        </w:rPr>
        <w:t xml:space="preserve">When the Insurance record is received from a CCN Contractor, ES enters the CCN Contractor’s Name in this field. </w:t>
      </w:r>
    </w:p>
    <w:p w14:paraId="71E3151D" w14:textId="77777777" w:rsidR="00E27F88" w:rsidRPr="005B17D3" w:rsidRDefault="00E27F88" w:rsidP="00EF3896">
      <w:pPr>
        <w:rPr>
          <w:rFonts w:eastAsia="Arial"/>
          <w:sz w:val="22"/>
          <w:szCs w:val="22"/>
        </w:rPr>
      </w:pPr>
    </w:p>
    <w:p w14:paraId="2FAE00C8" w14:textId="77777777" w:rsidR="00E27F88" w:rsidRPr="005B17D3" w:rsidRDefault="00E27F88" w:rsidP="00EF3896">
      <w:pPr>
        <w:pStyle w:val="Heading4"/>
        <w:rPr>
          <w:sz w:val="28"/>
          <w:szCs w:val="24"/>
        </w:rPr>
      </w:pPr>
      <w:bookmarkStart w:id="1279" w:name="_Toc31622292"/>
      <w:r w:rsidRPr="005B17D3">
        <w:t>Sending CCN OHI Notification Email:</w:t>
      </w:r>
      <w:bookmarkEnd w:id="1279"/>
    </w:p>
    <w:p w14:paraId="4160CD40" w14:textId="77777777" w:rsidR="00E27F88" w:rsidRPr="005B17D3" w:rsidRDefault="00E27F88" w:rsidP="00EF3896">
      <w:pPr>
        <w:pStyle w:val="BodyTextBullet1"/>
        <w:ind w:left="270"/>
      </w:pPr>
      <w:r w:rsidRPr="005B17D3">
        <w:t>The Enrollment System sends a CCN OHI Notification email to Veterans Affairs Office of Community Care Contracting Officer's Representative (VA OCC CORs) when an OHI file is received from a Community Care Network (CCN) Contractor.</w:t>
      </w:r>
    </w:p>
    <w:p w14:paraId="39AEECDD" w14:textId="77777777" w:rsidR="00E27F88" w:rsidRPr="005B17D3" w:rsidRDefault="00E27F88" w:rsidP="00EF3896">
      <w:pPr>
        <w:pStyle w:val="BodyTextBullet1"/>
        <w:ind w:left="270"/>
      </w:pPr>
    </w:p>
    <w:p w14:paraId="06C1A13F" w14:textId="77777777" w:rsidR="00E27F88" w:rsidRPr="005B17D3" w:rsidRDefault="00E27F88" w:rsidP="00EF3896">
      <w:pPr>
        <w:pStyle w:val="BodyTextBullet1"/>
        <w:ind w:left="270"/>
      </w:pPr>
      <w:r w:rsidRPr="005B17D3">
        <w:t xml:space="preserve">Staff who are listed on the </w:t>
      </w:r>
      <w:hyperlink r:id="rId196" w:history="1">
        <w:r w:rsidRPr="005B17D3">
          <w:rPr>
            <w:rStyle w:val="Hyperlink"/>
          </w:rPr>
          <w:t>CCNRegion1CORTeam@va.gov</w:t>
        </w:r>
      </w:hyperlink>
      <w:r w:rsidRPr="005B17D3">
        <w:t xml:space="preserve">  notification email distribution list can view the CCN OHI Notification email sent to VA OCC CORs when OHI was received from any CCN contractor.</w:t>
      </w:r>
    </w:p>
    <w:p w14:paraId="4D53A1E3" w14:textId="77777777" w:rsidR="00E27F88" w:rsidRPr="005B17D3" w:rsidRDefault="00E27F88" w:rsidP="00EF3896">
      <w:pPr>
        <w:pStyle w:val="BodyTextBullet1"/>
        <w:ind w:left="270"/>
      </w:pPr>
    </w:p>
    <w:p w14:paraId="1C765D8E" w14:textId="77777777" w:rsidR="00E27F88" w:rsidRPr="005B17D3" w:rsidRDefault="00E27F88" w:rsidP="00EF3896">
      <w:pPr>
        <w:pStyle w:val="BodyTextBullet1"/>
        <w:ind w:left="270"/>
        <w:rPr>
          <w:rFonts w:eastAsia="Arial"/>
        </w:rPr>
      </w:pPr>
      <w:r w:rsidRPr="005B17D3">
        <w:rPr>
          <w:rFonts w:eastAsia="Arial"/>
        </w:rPr>
        <w:t>The CCN OHI Notification email contains the following notification data:</w:t>
      </w:r>
    </w:p>
    <w:p w14:paraId="03EFCD22" w14:textId="77777777" w:rsidR="00E27F88" w:rsidRPr="005B17D3" w:rsidRDefault="00E27F88" w:rsidP="00EF3896">
      <w:pPr>
        <w:pStyle w:val="NormalWeb"/>
      </w:pPr>
      <w:r w:rsidRPr="005B17D3">
        <w:t> </w:t>
      </w:r>
    </w:p>
    <w:p w14:paraId="219D3BD7" w14:textId="77777777" w:rsidR="00E27F88" w:rsidRPr="005B17D3" w:rsidRDefault="00E27F88" w:rsidP="00EF3896">
      <w:pPr>
        <w:pStyle w:val="BodyTextBullet1"/>
        <w:ind w:left="720"/>
        <w:rPr>
          <w:rFonts w:eastAsia="Arial"/>
        </w:rPr>
      </w:pPr>
      <w:r w:rsidRPr="005B17D3">
        <w:rPr>
          <w:rFonts w:eastAsia="Arial"/>
          <w:b/>
        </w:rPr>
        <w:t>Email Subject Title:</w:t>
      </w:r>
      <w:r w:rsidRPr="005B17D3">
        <w:t xml:space="preserve"> </w:t>
      </w:r>
      <w:r w:rsidRPr="005B17D3">
        <w:rPr>
          <w:rFonts w:eastAsia="Arial"/>
        </w:rPr>
        <w:t> CCN OHI Notification</w:t>
      </w:r>
    </w:p>
    <w:p w14:paraId="280D5A35" w14:textId="77777777" w:rsidR="00E27F88" w:rsidRPr="005B17D3" w:rsidRDefault="00E27F88" w:rsidP="00EF3896">
      <w:pPr>
        <w:pStyle w:val="BodyTextBullet1"/>
        <w:ind w:left="720"/>
      </w:pPr>
    </w:p>
    <w:p w14:paraId="234A7873" w14:textId="77777777" w:rsidR="00E27F88" w:rsidRPr="005B17D3" w:rsidRDefault="00E27F88" w:rsidP="00EF3896">
      <w:pPr>
        <w:pStyle w:val="BodyTextBullet1"/>
        <w:ind w:left="720"/>
      </w:pPr>
      <w:r w:rsidRPr="005B17D3">
        <w:rPr>
          <w:rFonts w:eastAsia="Arial"/>
        </w:rPr>
        <w:t>Good Morning,</w:t>
      </w:r>
    </w:p>
    <w:p w14:paraId="7AFB9B68" w14:textId="77777777" w:rsidR="00E27F88" w:rsidRPr="005B17D3" w:rsidRDefault="00E27F88" w:rsidP="00EF3896">
      <w:pPr>
        <w:pStyle w:val="BodyTextBullet1"/>
        <w:ind w:left="720"/>
      </w:pPr>
    </w:p>
    <w:p w14:paraId="2185D780" w14:textId="77777777" w:rsidR="00E27F88" w:rsidRPr="005B17D3" w:rsidRDefault="00E27F88" w:rsidP="00EF3896">
      <w:pPr>
        <w:pStyle w:val="BodyTextBullet1"/>
        <w:ind w:left="720"/>
      </w:pPr>
      <w:r w:rsidRPr="005B17D3">
        <w:t>Attached is a notification that Community Care Network Contractor XXXXXXXX has sent a file containing Other Health Information (OHI) to the Enrollment System (ES) for your records.</w:t>
      </w:r>
    </w:p>
    <w:p w14:paraId="26A90093" w14:textId="77777777" w:rsidR="00E27F88" w:rsidRPr="005B17D3" w:rsidRDefault="00E27F88" w:rsidP="00EF3896">
      <w:pPr>
        <w:rPr>
          <w:rFonts w:eastAsia="Arial"/>
          <w:sz w:val="22"/>
          <w:szCs w:val="22"/>
        </w:rPr>
      </w:pPr>
    </w:p>
    <w:p w14:paraId="3C87CE49" w14:textId="77777777" w:rsidR="00E27F88" w:rsidRPr="005B17D3" w:rsidRDefault="00E27F88" w:rsidP="00EF3896">
      <w:pPr>
        <w:pStyle w:val="ListParagraph"/>
        <w:rPr>
          <w:rFonts w:ascii="Times New Roman" w:eastAsia="Arial" w:hAnsi="Times New Roman"/>
          <w:sz w:val="22"/>
          <w:szCs w:val="22"/>
        </w:rPr>
      </w:pPr>
    </w:p>
    <w:tbl>
      <w:tblPr>
        <w:tblW w:w="9831" w:type="dxa"/>
        <w:tblInd w:w="800" w:type="dxa"/>
        <w:tblBorders>
          <w:top w:val="single" w:sz="4" w:space="0" w:color="000000"/>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70"/>
        <w:gridCol w:w="972"/>
        <w:gridCol w:w="718"/>
        <w:gridCol w:w="1244"/>
        <w:gridCol w:w="800"/>
        <w:gridCol w:w="1354"/>
        <w:gridCol w:w="1134"/>
        <w:gridCol w:w="1256"/>
        <w:gridCol w:w="1183"/>
      </w:tblGrid>
      <w:tr w:rsidR="00E27F88" w:rsidRPr="005B17D3" w14:paraId="46513441" w14:textId="77777777" w:rsidTr="00CF12AE">
        <w:trPr>
          <w:trHeight w:val="1267"/>
          <w:tblHeader/>
        </w:trPr>
        <w:tc>
          <w:tcPr>
            <w:tcW w:w="1170"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14:paraId="410199EA" w14:textId="77777777" w:rsidR="00E27F88" w:rsidRPr="005B17D3" w:rsidRDefault="00E27F88" w:rsidP="00EF3896">
            <w:pPr>
              <w:jc w:val="center"/>
              <w:rPr>
                <w:b/>
                <w:sz w:val="16"/>
                <w:szCs w:val="16"/>
              </w:rPr>
            </w:pPr>
            <w:r w:rsidRPr="005B17D3">
              <w:rPr>
                <w:rFonts w:ascii="Arial" w:eastAsia="Arial" w:hAnsi="Arial" w:cs="Arial"/>
                <w:b/>
                <w:sz w:val="16"/>
                <w:szCs w:val="16"/>
              </w:rPr>
              <w:t>Date</w:t>
            </w:r>
          </w:p>
        </w:tc>
        <w:tc>
          <w:tcPr>
            <w:tcW w:w="9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14:paraId="757A8636" w14:textId="77777777" w:rsidR="00E27F88" w:rsidRPr="005B17D3" w:rsidRDefault="00E27F88" w:rsidP="00EF3896">
            <w:pPr>
              <w:jc w:val="center"/>
              <w:rPr>
                <w:b/>
                <w:sz w:val="16"/>
                <w:szCs w:val="16"/>
              </w:rPr>
            </w:pPr>
            <w:r w:rsidRPr="005B17D3">
              <w:rPr>
                <w:rFonts w:ascii="Arial" w:eastAsia="Arial" w:hAnsi="Arial" w:cs="Arial"/>
                <w:b/>
                <w:sz w:val="16"/>
                <w:szCs w:val="16"/>
              </w:rPr>
              <w:t>Time</w:t>
            </w:r>
          </w:p>
        </w:tc>
        <w:tc>
          <w:tcPr>
            <w:tcW w:w="718"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14:paraId="787BCE82" w14:textId="77777777" w:rsidR="00E27F88" w:rsidRPr="005B17D3" w:rsidRDefault="00E27F88" w:rsidP="00EF3896">
            <w:pPr>
              <w:jc w:val="center"/>
              <w:rPr>
                <w:b/>
                <w:sz w:val="16"/>
                <w:szCs w:val="16"/>
              </w:rPr>
            </w:pPr>
            <w:r w:rsidRPr="005B17D3">
              <w:rPr>
                <w:rFonts w:ascii="Arial" w:eastAsia="Arial" w:hAnsi="Arial" w:cs="Arial"/>
                <w:b/>
                <w:sz w:val="16"/>
                <w:szCs w:val="16"/>
              </w:rPr>
              <w:t>Time Zone</w:t>
            </w:r>
          </w:p>
        </w:tc>
        <w:tc>
          <w:tcPr>
            <w:tcW w:w="1244"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14:paraId="40AE4C09" w14:textId="77777777" w:rsidR="00E27F88" w:rsidRPr="005B17D3" w:rsidRDefault="00E27F88" w:rsidP="00EF3896">
            <w:pPr>
              <w:jc w:val="center"/>
              <w:rPr>
                <w:b/>
                <w:sz w:val="16"/>
                <w:szCs w:val="16"/>
              </w:rPr>
            </w:pPr>
            <w:r w:rsidRPr="005B17D3">
              <w:rPr>
                <w:rFonts w:ascii="Arial" w:eastAsia="Arial" w:hAnsi="Arial" w:cs="Arial"/>
                <w:b/>
                <w:sz w:val="16"/>
                <w:szCs w:val="16"/>
              </w:rPr>
              <w:t>CCN Contractor Name</w:t>
            </w:r>
          </w:p>
        </w:tc>
        <w:tc>
          <w:tcPr>
            <w:tcW w:w="800"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14:paraId="79A7C404" w14:textId="77777777" w:rsidR="00E27F88" w:rsidRPr="005B17D3" w:rsidRDefault="00E27F88" w:rsidP="00EF3896">
            <w:pPr>
              <w:jc w:val="center"/>
              <w:rPr>
                <w:b/>
                <w:sz w:val="16"/>
                <w:szCs w:val="16"/>
              </w:rPr>
            </w:pPr>
            <w:r w:rsidRPr="005B17D3">
              <w:rPr>
                <w:rFonts w:ascii="Arial" w:eastAsia="Arial" w:hAnsi="Arial" w:cs="Arial"/>
                <w:b/>
                <w:sz w:val="16"/>
                <w:szCs w:val="16"/>
              </w:rPr>
              <w:t>File Name</w:t>
            </w:r>
          </w:p>
        </w:tc>
        <w:tc>
          <w:tcPr>
            <w:tcW w:w="1354"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14:paraId="3417C9FC" w14:textId="77777777" w:rsidR="00E27F88" w:rsidRPr="005B17D3" w:rsidRDefault="00E27F88" w:rsidP="00EF3896">
            <w:pPr>
              <w:rPr>
                <w:b/>
                <w:sz w:val="16"/>
                <w:szCs w:val="16"/>
              </w:rPr>
            </w:pPr>
            <w:r w:rsidRPr="005B17D3">
              <w:rPr>
                <w:rFonts w:ascii="Arial" w:eastAsia="Arial" w:hAnsi="Arial" w:cs="Arial"/>
                <w:b/>
                <w:sz w:val="16"/>
                <w:szCs w:val="16"/>
              </w:rPr>
              <w:t># of Records Sent by CCN Contractor</w:t>
            </w:r>
          </w:p>
        </w:tc>
        <w:tc>
          <w:tcPr>
            <w:tcW w:w="1134"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14:paraId="0FAC9E31" w14:textId="77777777" w:rsidR="00E27F88" w:rsidRPr="005B17D3" w:rsidRDefault="00E27F88" w:rsidP="00EF3896">
            <w:pPr>
              <w:rPr>
                <w:b/>
                <w:sz w:val="16"/>
                <w:szCs w:val="16"/>
              </w:rPr>
            </w:pPr>
            <w:r w:rsidRPr="005B17D3">
              <w:rPr>
                <w:rFonts w:ascii="Arial" w:eastAsia="Arial" w:hAnsi="Arial" w:cs="Arial"/>
                <w:b/>
                <w:sz w:val="16"/>
                <w:szCs w:val="16"/>
              </w:rPr>
              <w:t># of Records Received by ES</w:t>
            </w:r>
          </w:p>
        </w:tc>
        <w:tc>
          <w:tcPr>
            <w:tcW w:w="1256"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14:paraId="6C3D88E0" w14:textId="77777777" w:rsidR="00E27F88" w:rsidRPr="005B17D3" w:rsidRDefault="00E27F88" w:rsidP="00EF3896">
            <w:pPr>
              <w:rPr>
                <w:b/>
                <w:sz w:val="16"/>
                <w:szCs w:val="16"/>
              </w:rPr>
            </w:pPr>
            <w:r w:rsidRPr="005B17D3">
              <w:rPr>
                <w:rFonts w:ascii="Arial" w:eastAsia="Arial" w:hAnsi="Arial" w:cs="Arial"/>
                <w:b/>
                <w:sz w:val="16"/>
                <w:szCs w:val="16"/>
              </w:rPr>
              <w:t># of Records Processed by ES</w:t>
            </w:r>
          </w:p>
        </w:tc>
        <w:tc>
          <w:tcPr>
            <w:tcW w:w="1183"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14:paraId="0FB8F9BB" w14:textId="77777777" w:rsidR="00E27F88" w:rsidRPr="005B17D3" w:rsidRDefault="00E27F88" w:rsidP="00EF3896">
            <w:pPr>
              <w:rPr>
                <w:b/>
                <w:sz w:val="16"/>
                <w:szCs w:val="16"/>
              </w:rPr>
            </w:pPr>
            <w:r w:rsidRPr="005B17D3">
              <w:rPr>
                <w:rFonts w:ascii="Arial" w:eastAsia="Arial" w:hAnsi="Arial" w:cs="Arial"/>
                <w:b/>
                <w:sz w:val="16"/>
                <w:szCs w:val="16"/>
              </w:rPr>
              <w:t># of Records Rejected by ES due to Validation Errors</w:t>
            </w:r>
          </w:p>
        </w:tc>
      </w:tr>
      <w:tr w:rsidR="00E27F88" w:rsidRPr="005B17D3" w14:paraId="51FA1D62" w14:textId="77777777" w:rsidTr="00CF12AE">
        <w:tc>
          <w:tcPr>
            <w:tcW w:w="1170" w:type="dxa"/>
            <w:tcBorders>
              <w:top w:val="single" w:sz="8" w:space="0" w:color="000000"/>
              <w:left w:val="single" w:sz="8" w:space="0" w:color="000000"/>
              <w:bottom w:val="single" w:sz="8" w:space="0" w:color="000000"/>
              <w:right w:val="single" w:sz="8" w:space="0" w:color="000000"/>
            </w:tcBorders>
          </w:tcPr>
          <w:p w14:paraId="344E79BB" w14:textId="77777777" w:rsidR="00E27F88" w:rsidRPr="005B17D3" w:rsidRDefault="00E27F88" w:rsidP="00EF3896">
            <w:pPr>
              <w:pStyle w:val="BodyTextBullet1"/>
              <w:jc w:val="center"/>
              <w:rPr>
                <w:sz w:val="18"/>
                <w:szCs w:val="18"/>
              </w:rPr>
            </w:pPr>
            <w:r w:rsidRPr="005B17D3">
              <w:rPr>
                <w:rFonts w:eastAsia="Arial"/>
                <w:sz w:val="18"/>
                <w:szCs w:val="18"/>
              </w:rPr>
              <w:t>4/15/2019</w:t>
            </w:r>
          </w:p>
        </w:tc>
        <w:tc>
          <w:tcPr>
            <w:tcW w:w="972" w:type="dxa"/>
            <w:tcBorders>
              <w:top w:val="single" w:sz="8" w:space="0" w:color="000000"/>
              <w:left w:val="single" w:sz="8" w:space="0" w:color="000000"/>
              <w:bottom w:val="single" w:sz="8" w:space="0" w:color="000000"/>
              <w:right w:val="single" w:sz="8" w:space="0" w:color="000000"/>
            </w:tcBorders>
          </w:tcPr>
          <w:p w14:paraId="41A0C5CA" w14:textId="77777777" w:rsidR="00E27F88" w:rsidRPr="005B17D3" w:rsidRDefault="00E27F88" w:rsidP="00EF3896">
            <w:pPr>
              <w:pStyle w:val="BodyTextBullet1"/>
              <w:jc w:val="center"/>
              <w:rPr>
                <w:sz w:val="18"/>
                <w:szCs w:val="18"/>
              </w:rPr>
            </w:pPr>
            <w:r w:rsidRPr="005B17D3">
              <w:rPr>
                <w:rFonts w:eastAsia="Arial"/>
                <w:sz w:val="18"/>
                <w:szCs w:val="18"/>
              </w:rPr>
              <w:t>06:00AM</w:t>
            </w:r>
          </w:p>
        </w:tc>
        <w:tc>
          <w:tcPr>
            <w:tcW w:w="718" w:type="dxa"/>
            <w:tcBorders>
              <w:top w:val="single" w:sz="8" w:space="0" w:color="000000"/>
              <w:left w:val="single" w:sz="8" w:space="0" w:color="000000"/>
              <w:bottom w:val="single" w:sz="8" w:space="0" w:color="000000"/>
              <w:right w:val="single" w:sz="8" w:space="0" w:color="000000"/>
            </w:tcBorders>
          </w:tcPr>
          <w:p w14:paraId="4FD09B77" w14:textId="77777777" w:rsidR="00E27F88" w:rsidRPr="005B17D3" w:rsidRDefault="00E27F88" w:rsidP="00EF3896">
            <w:pPr>
              <w:pStyle w:val="BodyTextBullet1"/>
              <w:jc w:val="center"/>
              <w:rPr>
                <w:sz w:val="18"/>
                <w:szCs w:val="18"/>
              </w:rPr>
            </w:pPr>
            <w:r w:rsidRPr="005B17D3">
              <w:rPr>
                <w:rFonts w:eastAsia="Arial"/>
                <w:sz w:val="18"/>
                <w:szCs w:val="18"/>
              </w:rPr>
              <w:t>CST</w:t>
            </w:r>
          </w:p>
        </w:tc>
        <w:tc>
          <w:tcPr>
            <w:tcW w:w="1244" w:type="dxa"/>
            <w:tcBorders>
              <w:top w:val="single" w:sz="8" w:space="0" w:color="000000"/>
              <w:left w:val="single" w:sz="8" w:space="0" w:color="000000"/>
              <w:bottom w:val="single" w:sz="8" w:space="0" w:color="000000"/>
              <w:right w:val="single" w:sz="8" w:space="0" w:color="000000"/>
            </w:tcBorders>
          </w:tcPr>
          <w:p w14:paraId="10E91035" w14:textId="77777777" w:rsidR="00E27F88" w:rsidRPr="005B17D3" w:rsidRDefault="00E27F88" w:rsidP="00EF3896">
            <w:pPr>
              <w:pStyle w:val="BodyTextBullet1"/>
              <w:jc w:val="center"/>
              <w:rPr>
                <w:sz w:val="18"/>
                <w:szCs w:val="18"/>
              </w:rPr>
            </w:pPr>
            <w:r w:rsidRPr="005B17D3">
              <w:rPr>
                <w:rFonts w:eastAsia="Arial"/>
                <w:sz w:val="18"/>
                <w:szCs w:val="18"/>
              </w:rPr>
              <w:t>Optum</w:t>
            </w:r>
          </w:p>
        </w:tc>
        <w:tc>
          <w:tcPr>
            <w:tcW w:w="800" w:type="dxa"/>
            <w:tcBorders>
              <w:top w:val="single" w:sz="8" w:space="0" w:color="000000"/>
              <w:left w:val="single" w:sz="8" w:space="0" w:color="000000"/>
              <w:bottom w:val="single" w:sz="8" w:space="0" w:color="000000"/>
              <w:right w:val="single" w:sz="8" w:space="0" w:color="000000"/>
            </w:tcBorders>
          </w:tcPr>
          <w:p w14:paraId="581F6AEA" w14:textId="77777777" w:rsidR="00E27F88" w:rsidRPr="005B17D3" w:rsidRDefault="00E27F88" w:rsidP="00EF3896">
            <w:pPr>
              <w:pStyle w:val="BodyTextBullet1"/>
              <w:jc w:val="center"/>
              <w:rPr>
                <w:sz w:val="18"/>
                <w:szCs w:val="18"/>
              </w:rPr>
            </w:pPr>
            <w:r w:rsidRPr="005B17D3">
              <w:rPr>
                <w:rFonts w:eastAsia="Arial"/>
                <w:sz w:val="18"/>
                <w:szCs w:val="18"/>
              </w:rPr>
              <w:t>TEST1</w:t>
            </w:r>
          </w:p>
        </w:tc>
        <w:tc>
          <w:tcPr>
            <w:tcW w:w="1354" w:type="dxa"/>
            <w:tcBorders>
              <w:top w:val="single" w:sz="8" w:space="0" w:color="000000"/>
              <w:left w:val="single" w:sz="8" w:space="0" w:color="000000"/>
              <w:bottom w:val="single" w:sz="8" w:space="0" w:color="000000"/>
              <w:right w:val="single" w:sz="8" w:space="0" w:color="000000"/>
            </w:tcBorders>
          </w:tcPr>
          <w:p w14:paraId="48556C8C" w14:textId="77777777" w:rsidR="00E27F88" w:rsidRPr="005B17D3" w:rsidRDefault="00E27F88" w:rsidP="00EF3896">
            <w:pPr>
              <w:pStyle w:val="BodyTextBullet1"/>
              <w:jc w:val="center"/>
              <w:rPr>
                <w:sz w:val="18"/>
                <w:szCs w:val="18"/>
              </w:rPr>
            </w:pPr>
            <w:r w:rsidRPr="005B17D3">
              <w:rPr>
                <w:rFonts w:eastAsia="Arial"/>
                <w:sz w:val="18"/>
                <w:szCs w:val="18"/>
              </w:rPr>
              <w:t>2,500</w:t>
            </w:r>
          </w:p>
        </w:tc>
        <w:tc>
          <w:tcPr>
            <w:tcW w:w="1134" w:type="dxa"/>
            <w:tcBorders>
              <w:top w:val="single" w:sz="8" w:space="0" w:color="000000"/>
              <w:left w:val="single" w:sz="8" w:space="0" w:color="000000"/>
              <w:bottom w:val="single" w:sz="8" w:space="0" w:color="000000"/>
              <w:right w:val="single" w:sz="8" w:space="0" w:color="000000"/>
            </w:tcBorders>
          </w:tcPr>
          <w:p w14:paraId="10321306" w14:textId="77777777" w:rsidR="00E27F88" w:rsidRPr="005B17D3" w:rsidRDefault="00E27F88" w:rsidP="00EF3896">
            <w:pPr>
              <w:pStyle w:val="BodyTextBullet1"/>
              <w:jc w:val="center"/>
              <w:rPr>
                <w:sz w:val="18"/>
                <w:szCs w:val="18"/>
              </w:rPr>
            </w:pPr>
            <w:r w:rsidRPr="005B17D3">
              <w:rPr>
                <w:rFonts w:eastAsia="Arial"/>
                <w:sz w:val="18"/>
                <w:szCs w:val="18"/>
              </w:rPr>
              <w:t>2500</w:t>
            </w:r>
          </w:p>
        </w:tc>
        <w:tc>
          <w:tcPr>
            <w:tcW w:w="1256" w:type="dxa"/>
            <w:tcBorders>
              <w:top w:val="single" w:sz="8" w:space="0" w:color="000000"/>
              <w:left w:val="single" w:sz="8" w:space="0" w:color="000000"/>
              <w:bottom w:val="single" w:sz="8" w:space="0" w:color="000000"/>
              <w:right w:val="single" w:sz="8" w:space="0" w:color="000000"/>
            </w:tcBorders>
          </w:tcPr>
          <w:p w14:paraId="6C1090B0" w14:textId="77777777" w:rsidR="00E27F88" w:rsidRPr="005B17D3" w:rsidRDefault="00E27F88" w:rsidP="00EF3896">
            <w:pPr>
              <w:pStyle w:val="BodyTextBullet1"/>
              <w:jc w:val="center"/>
              <w:rPr>
                <w:sz w:val="18"/>
                <w:szCs w:val="18"/>
              </w:rPr>
            </w:pPr>
            <w:r w:rsidRPr="005B17D3">
              <w:rPr>
                <w:rFonts w:eastAsia="Arial"/>
                <w:sz w:val="18"/>
                <w:szCs w:val="18"/>
              </w:rPr>
              <w:t>2,410</w:t>
            </w:r>
          </w:p>
        </w:tc>
        <w:tc>
          <w:tcPr>
            <w:tcW w:w="1183" w:type="dxa"/>
            <w:tcBorders>
              <w:top w:val="single" w:sz="8" w:space="0" w:color="000000"/>
              <w:left w:val="single" w:sz="8" w:space="0" w:color="000000"/>
              <w:bottom w:val="single" w:sz="8" w:space="0" w:color="000000"/>
              <w:right w:val="single" w:sz="8" w:space="0" w:color="000000"/>
            </w:tcBorders>
          </w:tcPr>
          <w:p w14:paraId="528BA307" w14:textId="77777777" w:rsidR="00E27F88" w:rsidRPr="005B17D3" w:rsidRDefault="00E27F88" w:rsidP="00EF3896">
            <w:pPr>
              <w:pStyle w:val="BodyTextBullet1"/>
              <w:jc w:val="center"/>
              <w:rPr>
                <w:sz w:val="18"/>
                <w:szCs w:val="18"/>
              </w:rPr>
            </w:pPr>
            <w:r w:rsidRPr="005B17D3">
              <w:rPr>
                <w:rFonts w:eastAsia="Arial"/>
                <w:sz w:val="18"/>
                <w:szCs w:val="18"/>
              </w:rPr>
              <w:t>90</w:t>
            </w:r>
          </w:p>
        </w:tc>
      </w:tr>
    </w:tbl>
    <w:p w14:paraId="03460A47" w14:textId="77777777" w:rsidR="00E27F88" w:rsidRPr="005B17D3" w:rsidRDefault="00E27F88" w:rsidP="00EF3896">
      <w:pPr>
        <w:pStyle w:val="BodyTextBullet1"/>
      </w:pPr>
    </w:p>
    <w:p w14:paraId="3104F8D2" w14:textId="77777777" w:rsidR="00E27F88" w:rsidRPr="005B17D3" w:rsidRDefault="00E27F88" w:rsidP="00EF3896">
      <w:pPr>
        <w:pStyle w:val="BodyTextBullet1"/>
        <w:ind w:left="720"/>
        <w:rPr>
          <w:rFonts w:ascii="Arial" w:hAnsi="Arial" w:cs="Arial"/>
          <w:noProof/>
          <w:sz w:val="22"/>
          <w:szCs w:val="20"/>
        </w:rPr>
      </w:pPr>
      <w:r w:rsidRPr="005B17D3">
        <w:rPr>
          <w:rFonts w:ascii="Arial" w:eastAsia="Arial" w:hAnsi="Arial" w:cs="Arial"/>
          <w:noProof/>
          <w:sz w:val="22"/>
          <w:szCs w:val="20"/>
        </w:rPr>
        <w:t xml:space="preserve">If there are questions regarding this email notification, please contact IT at the following number: </w:t>
      </w:r>
      <w:r w:rsidRPr="005B17D3">
        <w:rPr>
          <w:rFonts w:ascii="ArialUnicodeMS" w:eastAsia="ArialUnicodeMS" w:hAnsi="ArialUnicodeMS" w:cs="ArialUnicodeMS" w:hint="eastAsia"/>
          <w:noProof/>
          <w:color w:val="222222"/>
          <w:sz w:val="22"/>
          <w:szCs w:val="20"/>
        </w:rPr>
        <w:t>(855) 673-4357.</w:t>
      </w:r>
    </w:p>
    <w:p w14:paraId="26CA5E85" w14:textId="77777777" w:rsidR="00E27F88" w:rsidRPr="005B17D3" w:rsidRDefault="00E27F88" w:rsidP="00EF3896">
      <w:pPr>
        <w:pStyle w:val="BodyTextBullet1"/>
        <w:ind w:left="720"/>
        <w:rPr>
          <w:rFonts w:ascii="Arial" w:hAnsi="Arial" w:cs="Arial"/>
          <w:noProof/>
          <w:sz w:val="22"/>
          <w:szCs w:val="20"/>
        </w:rPr>
      </w:pPr>
    </w:p>
    <w:p w14:paraId="3C98D0B6" w14:textId="77777777" w:rsidR="00E27F88" w:rsidRPr="005B17D3" w:rsidRDefault="00E27F88" w:rsidP="00EF3896">
      <w:pPr>
        <w:pStyle w:val="BodyTextBullet1"/>
        <w:ind w:left="720"/>
        <w:rPr>
          <w:rFonts w:ascii="Arial" w:hAnsi="Arial" w:cs="Arial"/>
          <w:noProof/>
          <w:sz w:val="22"/>
          <w:szCs w:val="20"/>
        </w:rPr>
      </w:pPr>
      <w:r w:rsidRPr="005B17D3">
        <w:rPr>
          <w:rFonts w:ascii="Arial" w:eastAsia="Arial" w:hAnsi="Arial" w:cs="Arial"/>
          <w:noProof/>
          <w:sz w:val="22"/>
          <w:szCs w:val="20"/>
        </w:rPr>
        <w:t>Thank You,</w:t>
      </w:r>
    </w:p>
    <w:p w14:paraId="4D8B9907" w14:textId="77777777" w:rsidR="00E27F88" w:rsidRPr="005B17D3" w:rsidRDefault="00E27F88" w:rsidP="00EF3896">
      <w:pPr>
        <w:pStyle w:val="BodyTextBullet1"/>
        <w:ind w:left="720"/>
        <w:rPr>
          <w:rFonts w:ascii="Arial" w:hAnsi="Arial" w:cs="Arial"/>
          <w:noProof/>
          <w:sz w:val="22"/>
          <w:szCs w:val="20"/>
        </w:rPr>
      </w:pPr>
      <w:r w:rsidRPr="005B17D3">
        <w:rPr>
          <w:rFonts w:ascii="Arial" w:eastAsia="Arial" w:hAnsi="Arial" w:cs="Arial"/>
          <w:noProof/>
          <w:sz w:val="22"/>
          <w:szCs w:val="20"/>
        </w:rPr>
        <w:t>The Enrollment System IT Team</w:t>
      </w:r>
    </w:p>
    <w:p w14:paraId="7F7A833F" w14:textId="77777777" w:rsidR="00E27F88" w:rsidRPr="005B17D3" w:rsidRDefault="00E27F88" w:rsidP="00EF3896">
      <w:pPr>
        <w:pStyle w:val="BodyTextBullet1"/>
        <w:ind w:left="720"/>
      </w:pPr>
      <w:r w:rsidRPr="005B17D3">
        <w:rPr>
          <w:rFonts w:ascii="Arial" w:eastAsia="Arial" w:hAnsi="Arial" w:cs="Arial"/>
        </w:rPr>
        <w:t xml:space="preserve"> </w:t>
      </w:r>
    </w:p>
    <w:p w14:paraId="1A0A02B2" w14:textId="77777777" w:rsidR="00E27F88" w:rsidRPr="005B17D3" w:rsidRDefault="00E27F88" w:rsidP="00EF3896">
      <w:pPr>
        <w:pStyle w:val="BodyTextBullet1"/>
        <w:ind w:left="720"/>
        <w:rPr>
          <w:rFonts w:ascii="Arial" w:hAnsi="Arial" w:cs="Arial"/>
          <w:noProof/>
          <w:sz w:val="22"/>
          <w:szCs w:val="20"/>
        </w:rPr>
      </w:pPr>
      <w:r w:rsidRPr="005B17D3">
        <w:rPr>
          <w:rFonts w:ascii="Arial" w:hAnsi="Arial" w:cs="Arial"/>
          <w:noProof/>
          <w:sz w:val="22"/>
          <w:szCs w:val="20"/>
        </w:rPr>
        <w:t>When the OHI is received from CCN contractors, the CCN OHI Notification email is sent to COR regions. For example, Region 1 COR team receives notifications for Region 1, Region 2 COR team receives notifications for Region 2.</w:t>
      </w:r>
    </w:p>
    <w:p w14:paraId="0D16356B" w14:textId="77777777" w:rsidR="00E27F88" w:rsidRPr="005B17D3" w:rsidRDefault="00E27F88" w:rsidP="00EF3896">
      <w:pPr>
        <w:pStyle w:val="BodyTextBullet1"/>
        <w:ind w:left="720"/>
        <w:rPr>
          <w:rFonts w:ascii="Arial" w:hAnsi="Arial" w:cs="Arial"/>
          <w:noProof/>
          <w:sz w:val="22"/>
          <w:szCs w:val="20"/>
        </w:rPr>
      </w:pPr>
    </w:p>
    <w:p w14:paraId="280BF9AD" w14:textId="77777777" w:rsidR="00E27F88" w:rsidRPr="005B17D3" w:rsidRDefault="00E27F88" w:rsidP="00EF3896">
      <w:pPr>
        <w:pStyle w:val="BodyTextBullet1"/>
        <w:ind w:left="720"/>
        <w:rPr>
          <w:rFonts w:ascii="Arial" w:hAnsi="Arial" w:cs="Arial"/>
          <w:noProof/>
          <w:sz w:val="22"/>
          <w:szCs w:val="20"/>
        </w:rPr>
      </w:pPr>
      <w:r w:rsidRPr="005B17D3">
        <w:rPr>
          <w:rFonts w:ascii="Arial" w:eastAsia="Arial" w:hAnsi="Arial" w:cs="Arial"/>
          <w:noProof/>
          <w:sz w:val="22"/>
          <w:szCs w:val="20"/>
        </w:rPr>
        <w:t>Names of mail groups are as follows:</w:t>
      </w:r>
    </w:p>
    <w:p w14:paraId="6E763757" w14:textId="77777777" w:rsidR="00E27F88" w:rsidRPr="005B17D3" w:rsidRDefault="00E27F88" w:rsidP="001470FA">
      <w:pPr>
        <w:pStyle w:val="BodyTextBullet1"/>
        <w:numPr>
          <w:ilvl w:val="0"/>
          <w:numId w:val="396"/>
        </w:numPr>
        <w:rPr>
          <w:rFonts w:ascii="Arial" w:hAnsi="Arial" w:cs="Arial"/>
          <w:noProof/>
          <w:sz w:val="22"/>
          <w:szCs w:val="20"/>
        </w:rPr>
      </w:pPr>
      <w:r w:rsidRPr="005B17D3">
        <w:rPr>
          <w:rFonts w:ascii="Arial" w:eastAsia="Arial" w:hAnsi="Arial" w:cs="Arial"/>
          <w:noProof/>
          <w:sz w:val="22"/>
          <w:szCs w:val="20"/>
        </w:rPr>
        <w:t>CCN Region 1 COR Team</w:t>
      </w:r>
    </w:p>
    <w:p w14:paraId="4835E81C" w14:textId="77777777" w:rsidR="00E27F88" w:rsidRPr="005B17D3" w:rsidRDefault="00E27F88" w:rsidP="001470FA">
      <w:pPr>
        <w:pStyle w:val="BodyTextBullet1"/>
        <w:numPr>
          <w:ilvl w:val="0"/>
          <w:numId w:val="396"/>
        </w:numPr>
        <w:rPr>
          <w:rFonts w:ascii="Arial" w:hAnsi="Arial" w:cs="Arial"/>
          <w:noProof/>
          <w:sz w:val="22"/>
          <w:szCs w:val="20"/>
        </w:rPr>
      </w:pPr>
      <w:r w:rsidRPr="005B17D3">
        <w:rPr>
          <w:rFonts w:ascii="Arial" w:eastAsia="Arial" w:hAnsi="Arial" w:cs="Arial"/>
          <w:noProof/>
          <w:sz w:val="22"/>
          <w:szCs w:val="20"/>
        </w:rPr>
        <w:t>CCN Region 2 COR Team</w:t>
      </w:r>
    </w:p>
    <w:p w14:paraId="57165C67" w14:textId="77777777" w:rsidR="00E27F88" w:rsidRPr="005B17D3" w:rsidRDefault="00E27F88" w:rsidP="001470FA">
      <w:pPr>
        <w:pStyle w:val="BodyTextBullet1"/>
        <w:numPr>
          <w:ilvl w:val="0"/>
          <w:numId w:val="396"/>
        </w:numPr>
        <w:rPr>
          <w:rFonts w:ascii="Arial" w:hAnsi="Arial" w:cs="Arial"/>
          <w:noProof/>
          <w:sz w:val="22"/>
          <w:szCs w:val="20"/>
        </w:rPr>
      </w:pPr>
      <w:r w:rsidRPr="005B17D3">
        <w:rPr>
          <w:rFonts w:ascii="Arial" w:eastAsia="Arial" w:hAnsi="Arial" w:cs="Arial"/>
          <w:noProof/>
          <w:sz w:val="22"/>
          <w:szCs w:val="20"/>
        </w:rPr>
        <w:t>CCN Region 3 COR Team</w:t>
      </w:r>
    </w:p>
    <w:p w14:paraId="0FE3BA48" w14:textId="77777777" w:rsidR="00E27F88" w:rsidRPr="005B17D3" w:rsidRDefault="00E27F88" w:rsidP="001470FA">
      <w:pPr>
        <w:pStyle w:val="BodyTextBullet1"/>
        <w:numPr>
          <w:ilvl w:val="0"/>
          <w:numId w:val="396"/>
        </w:numPr>
        <w:rPr>
          <w:rFonts w:ascii="Arial" w:hAnsi="Arial" w:cs="Arial"/>
          <w:noProof/>
          <w:sz w:val="22"/>
          <w:szCs w:val="20"/>
        </w:rPr>
      </w:pPr>
      <w:r w:rsidRPr="005B17D3">
        <w:rPr>
          <w:rFonts w:ascii="Arial" w:eastAsia="Arial" w:hAnsi="Arial" w:cs="Arial"/>
          <w:noProof/>
          <w:sz w:val="22"/>
          <w:szCs w:val="20"/>
        </w:rPr>
        <w:t>CCN Region 4 COR Team</w:t>
      </w:r>
    </w:p>
    <w:p w14:paraId="2E6E0DFC" w14:textId="77777777" w:rsidR="00E27F88" w:rsidRPr="005B17D3" w:rsidRDefault="00E27F88" w:rsidP="001470FA">
      <w:pPr>
        <w:pStyle w:val="BodyTextBullet1"/>
        <w:numPr>
          <w:ilvl w:val="0"/>
          <w:numId w:val="396"/>
        </w:numPr>
        <w:rPr>
          <w:rFonts w:ascii="Arial" w:hAnsi="Arial" w:cs="Arial"/>
          <w:noProof/>
          <w:sz w:val="22"/>
          <w:szCs w:val="20"/>
        </w:rPr>
      </w:pPr>
      <w:r w:rsidRPr="005B17D3">
        <w:rPr>
          <w:rFonts w:ascii="Arial" w:eastAsia="Arial" w:hAnsi="Arial" w:cs="Arial"/>
          <w:noProof/>
          <w:sz w:val="22"/>
          <w:szCs w:val="20"/>
        </w:rPr>
        <w:t>CCN Region 5 COR Team</w:t>
      </w:r>
    </w:p>
    <w:p w14:paraId="4F1B4E5E" w14:textId="77777777" w:rsidR="00E27F88" w:rsidRPr="005B17D3" w:rsidRDefault="00E27F88" w:rsidP="001470FA">
      <w:pPr>
        <w:pStyle w:val="BodyTextBullet1"/>
        <w:numPr>
          <w:ilvl w:val="0"/>
          <w:numId w:val="396"/>
        </w:numPr>
        <w:rPr>
          <w:rFonts w:ascii="Arial" w:hAnsi="Arial" w:cs="Arial"/>
          <w:noProof/>
          <w:sz w:val="22"/>
          <w:szCs w:val="20"/>
        </w:rPr>
      </w:pPr>
      <w:r w:rsidRPr="005B17D3">
        <w:rPr>
          <w:rFonts w:ascii="Arial" w:eastAsia="Arial" w:hAnsi="Arial" w:cs="Arial"/>
          <w:noProof/>
          <w:sz w:val="22"/>
          <w:szCs w:val="20"/>
        </w:rPr>
        <w:t>CCN Region 6 COR Team</w:t>
      </w:r>
    </w:p>
    <w:p w14:paraId="659A5379" w14:textId="77777777" w:rsidR="00E27F88" w:rsidRPr="005B17D3" w:rsidRDefault="00E27F88" w:rsidP="00EF3896">
      <w:pPr>
        <w:pStyle w:val="BodyTextBullet1"/>
        <w:ind w:left="720"/>
      </w:pPr>
      <w:r w:rsidRPr="005B17D3">
        <w:t> </w:t>
      </w:r>
    </w:p>
    <w:p w14:paraId="6C81354D" w14:textId="77777777" w:rsidR="00E27F88" w:rsidRPr="005B17D3" w:rsidRDefault="00E27F88" w:rsidP="00EF3896">
      <w:pPr>
        <w:pStyle w:val="BodyTextBullet1"/>
        <w:ind w:left="720"/>
        <w:rPr>
          <w:rFonts w:ascii="Arial" w:hAnsi="Arial" w:cs="Arial"/>
          <w:noProof/>
          <w:sz w:val="22"/>
          <w:szCs w:val="20"/>
        </w:rPr>
      </w:pPr>
      <w:r w:rsidRPr="005B17D3">
        <w:rPr>
          <w:rFonts w:ascii="Arial" w:hAnsi="Arial" w:cs="Arial"/>
          <w:noProof/>
          <w:sz w:val="22"/>
          <w:szCs w:val="20"/>
        </w:rPr>
        <w:t> </w:t>
      </w:r>
      <w:r w:rsidRPr="005B17D3">
        <w:rPr>
          <w:rFonts w:ascii="Arial" w:hAnsi="Arial" w:cs="Arial"/>
          <w:b/>
          <w:noProof/>
          <w:sz w:val="22"/>
          <w:szCs w:val="20"/>
        </w:rPr>
        <w:t>Note:</w:t>
      </w:r>
      <w:r w:rsidRPr="005B17D3">
        <w:rPr>
          <w:rFonts w:ascii="Arial" w:hAnsi="Arial" w:cs="Arial"/>
          <w:noProof/>
          <w:sz w:val="22"/>
          <w:szCs w:val="20"/>
        </w:rPr>
        <w:t xml:space="preserve"> One </w:t>
      </w:r>
      <w:r w:rsidRPr="005B17D3">
        <w:rPr>
          <w:rFonts w:ascii="Arial" w:eastAsia="Arial" w:hAnsi="Arial" w:cs="Arial"/>
          <w:noProof/>
          <w:sz w:val="22"/>
          <w:szCs w:val="20"/>
        </w:rPr>
        <w:t>CCN OHI Notification</w:t>
      </w:r>
      <w:r w:rsidRPr="005B17D3">
        <w:rPr>
          <w:rFonts w:ascii="Arial" w:hAnsi="Arial" w:cs="Arial"/>
          <w:noProof/>
          <w:sz w:val="22"/>
          <w:szCs w:val="20"/>
        </w:rPr>
        <w:t xml:space="preserve"> email is sent per file.  </w:t>
      </w:r>
    </w:p>
    <w:p w14:paraId="33E6BDD7" w14:textId="77777777" w:rsidR="00E27F88" w:rsidRPr="005B17D3" w:rsidRDefault="00E27F88" w:rsidP="00EF3896">
      <w:pPr>
        <w:rPr>
          <w:rFonts w:eastAsia="Arial"/>
          <w:sz w:val="22"/>
          <w:szCs w:val="22"/>
        </w:rPr>
      </w:pPr>
    </w:p>
    <w:p w14:paraId="360DA61E" w14:textId="77777777" w:rsidR="00E27F88" w:rsidRPr="005B17D3" w:rsidRDefault="00E27F88" w:rsidP="00EF3896">
      <w:pPr>
        <w:pStyle w:val="Heading4"/>
      </w:pPr>
      <w:bookmarkStart w:id="1280" w:name="_Toc289864827"/>
      <w:bookmarkStart w:id="1281" w:name="_Toc394920835"/>
      <w:bookmarkStart w:id="1282" w:name="_Toc406571171"/>
      <w:bookmarkStart w:id="1283" w:name="_Toc478746601"/>
      <w:bookmarkStart w:id="1284" w:name="_Toc482888531"/>
      <w:bookmarkStart w:id="1285" w:name="_Toc31622293"/>
      <w:r w:rsidRPr="005B17D3">
        <w:t>Add/Update Insurance</w:t>
      </w:r>
      <w:r w:rsidRPr="005B17D3">
        <w:fldChar w:fldCharType="begin"/>
      </w:r>
      <w:r w:rsidRPr="005B17D3">
        <w:instrText xml:space="preserve"> XE "Insurance:Update Carrier" </w:instrText>
      </w:r>
      <w:r w:rsidRPr="005B17D3">
        <w:fldChar w:fldCharType="end"/>
      </w:r>
      <w:r w:rsidRPr="005B17D3">
        <w:t xml:space="preserve"> Carrier</w:t>
      </w:r>
      <w:bookmarkEnd w:id="1280"/>
      <w:bookmarkEnd w:id="1281"/>
      <w:bookmarkEnd w:id="1282"/>
      <w:bookmarkEnd w:id="1283"/>
      <w:bookmarkEnd w:id="1284"/>
      <w:bookmarkEnd w:id="1285"/>
    </w:p>
    <w:p w14:paraId="44AA8B8A" w14:textId="77777777" w:rsidR="00E27F88" w:rsidRPr="005B17D3" w:rsidRDefault="00E27F88" w:rsidP="00EF3896">
      <w:pPr>
        <w:pStyle w:val="ScreenField"/>
      </w:pPr>
      <w:r w:rsidRPr="005B17D3">
        <w:rPr>
          <w:noProof/>
        </w:rPr>
        <w:drawing>
          <wp:inline distT="0" distB="0" distL="0" distR="0" wp14:anchorId="78C8991E" wp14:editId="42A7009F">
            <wp:extent cx="103505" cy="103505"/>
            <wp:effectExtent l="19050" t="0" r="0" b="0"/>
            <wp:docPr id="30" name="Picture 30" descr="required fiel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9" descr="required field symbol"/>
                    <pic:cNvPicPr>
                      <a:picLocks noChangeAspect="1" noChangeArrowheads="1"/>
                    </pic:cNvPicPr>
                  </pic:nvPicPr>
                  <pic:blipFill>
                    <a:blip r:embed="rId33" cstate="print"/>
                    <a:srcRect/>
                    <a:stretch>
                      <a:fillRect/>
                    </a:stretch>
                  </pic:blipFill>
                  <pic:spPr bwMode="auto">
                    <a:xfrm>
                      <a:off x="0" y="0"/>
                      <a:ext cx="103505" cy="103505"/>
                    </a:xfrm>
                    <a:prstGeom prst="rect">
                      <a:avLst/>
                    </a:prstGeom>
                    <a:noFill/>
                    <a:ln w="9525">
                      <a:noFill/>
                      <a:miter lim="800000"/>
                      <a:headEnd/>
                      <a:tailEnd/>
                    </a:ln>
                  </pic:spPr>
                </pic:pic>
              </a:graphicData>
            </a:graphic>
          </wp:inline>
        </w:drawing>
      </w:r>
      <w:r w:rsidRPr="005B17D3">
        <w:t>Insurance Company Name:</w:t>
      </w:r>
    </w:p>
    <w:p w14:paraId="5DB80147" w14:textId="77777777" w:rsidR="00E27F88" w:rsidRPr="005B17D3" w:rsidRDefault="00E27F88" w:rsidP="00EF3896">
      <w:pPr>
        <w:pStyle w:val="ScreenFieldDesc"/>
      </w:pPr>
      <w:r w:rsidRPr="005B17D3">
        <w:t>The name of the insurance</w:t>
      </w:r>
      <w:r w:rsidRPr="005B17D3">
        <w:fldChar w:fldCharType="begin"/>
      </w:r>
      <w:r w:rsidRPr="005B17D3">
        <w:instrText xml:space="preserve"> XE "Insurance:company name" </w:instrText>
      </w:r>
      <w:r w:rsidRPr="005B17D3">
        <w:fldChar w:fldCharType="end"/>
      </w:r>
      <w:r w:rsidRPr="005B17D3">
        <w:t xml:space="preserve"> company.</w:t>
      </w:r>
    </w:p>
    <w:p w14:paraId="7715D9F4" w14:textId="77777777" w:rsidR="00E27F88" w:rsidRPr="005B17D3" w:rsidRDefault="00E27F88" w:rsidP="00EF3896">
      <w:pPr>
        <w:pStyle w:val="RulesandMore"/>
      </w:pPr>
      <w:r w:rsidRPr="005B17D3">
        <w:t>More...</w:t>
      </w:r>
    </w:p>
    <w:p w14:paraId="1C576BB1" w14:textId="77777777" w:rsidR="00E27F88" w:rsidRPr="005B17D3" w:rsidRDefault="00E27F88" w:rsidP="00EF3896">
      <w:pPr>
        <w:pStyle w:val="ListBull2"/>
      </w:pPr>
      <w:r w:rsidRPr="005B17D3">
        <w:rPr>
          <w:b/>
        </w:rPr>
        <w:t>Insurance Company Name</w:t>
      </w:r>
      <w:r w:rsidRPr="005B17D3">
        <w:t xml:space="preserve"> is a required field and can be a multiple.</w:t>
      </w:r>
    </w:p>
    <w:p w14:paraId="60CB1720" w14:textId="77777777" w:rsidR="00E27F88" w:rsidRPr="005B17D3" w:rsidRDefault="00E27F88" w:rsidP="00EF3896">
      <w:pPr>
        <w:pStyle w:val="ListBull2"/>
      </w:pPr>
      <w:r w:rsidRPr="005B17D3">
        <w:t>This data is shared with VistA.</w:t>
      </w:r>
    </w:p>
    <w:p w14:paraId="6A431ECF" w14:textId="77777777" w:rsidR="00E27F88" w:rsidRPr="005B17D3" w:rsidRDefault="00E27F88" w:rsidP="00EF3896">
      <w:pPr>
        <w:pStyle w:val="RulesandMore"/>
      </w:pPr>
      <w:r w:rsidRPr="005B17D3">
        <w:t>Rules...</w:t>
      </w:r>
    </w:p>
    <w:p w14:paraId="2C01D287" w14:textId="77777777" w:rsidR="00E27F88" w:rsidRPr="005B17D3" w:rsidRDefault="00E27F88" w:rsidP="00884662">
      <w:pPr>
        <w:pStyle w:val="BodyTextBullet2"/>
        <w:numPr>
          <w:ilvl w:val="0"/>
          <w:numId w:val="138"/>
        </w:numPr>
      </w:pPr>
      <w:r w:rsidRPr="005B17D3">
        <w:rPr>
          <w:iCs/>
        </w:rPr>
        <w:t>Insurance Company Name</w:t>
      </w:r>
      <w:r w:rsidRPr="005B17D3">
        <w:t xml:space="preserve"> must be between 3 and 30 characters.</w:t>
      </w:r>
    </w:p>
    <w:p w14:paraId="5CF64B06" w14:textId="77777777" w:rsidR="00E27F88" w:rsidRPr="005B17D3" w:rsidRDefault="00E27F88" w:rsidP="00884662">
      <w:pPr>
        <w:pStyle w:val="BodyTextBullet2"/>
        <w:numPr>
          <w:ilvl w:val="0"/>
          <w:numId w:val="138"/>
        </w:numPr>
      </w:pPr>
      <w:r w:rsidRPr="005B17D3">
        <w:t>Insurance Company Name is a required field.</w:t>
      </w:r>
    </w:p>
    <w:p w14:paraId="6FA9180B" w14:textId="77777777" w:rsidR="00E27F88" w:rsidRPr="005B17D3" w:rsidRDefault="00E27F88" w:rsidP="00EF3896">
      <w:pPr>
        <w:pStyle w:val="ScreenField"/>
      </w:pPr>
    </w:p>
    <w:p w14:paraId="450C494B" w14:textId="77777777" w:rsidR="00E27F88" w:rsidRPr="005B17D3" w:rsidRDefault="00E27F88" w:rsidP="00EF3896">
      <w:pPr>
        <w:pStyle w:val="ScreenField"/>
      </w:pPr>
    </w:p>
    <w:p w14:paraId="0364A049" w14:textId="77777777" w:rsidR="00E27F88" w:rsidRPr="005B17D3" w:rsidRDefault="00E27F88" w:rsidP="00EF3896">
      <w:pPr>
        <w:pStyle w:val="ScreenField"/>
      </w:pPr>
      <w:r w:rsidRPr="005B17D3">
        <w:t>Type of Plan:</w:t>
      </w:r>
    </w:p>
    <w:p w14:paraId="4665C26C" w14:textId="77777777" w:rsidR="00E27F88" w:rsidRPr="005B17D3" w:rsidRDefault="00E27F88" w:rsidP="00EF3896">
      <w:pPr>
        <w:pStyle w:val="ScreenFieldDesc"/>
      </w:pPr>
      <w:r w:rsidRPr="005B17D3">
        <w:t>Type of Plan is the type of insurance</w:t>
      </w:r>
      <w:r w:rsidRPr="005B17D3">
        <w:fldChar w:fldCharType="begin"/>
      </w:r>
      <w:r w:rsidRPr="005B17D3">
        <w:instrText xml:space="preserve"> XE "Insurance:Plan Type" </w:instrText>
      </w:r>
      <w:r w:rsidRPr="005B17D3">
        <w:fldChar w:fldCharType="end"/>
      </w:r>
      <w:r w:rsidRPr="005B17D3">
        <w:t xml:space="preserve"> that the insurance company is generally associated with. Select from the dropdown.</w:t>
      </w:r>
    </w:p>
    <w:p w14:paraId="48E08206" w14:textId="77777777" w:rsidR="00E27F88" w:rsidRPr="005B17D3" w:rsidRDefault="00E27F88" w:rsidP="00EF3896">
      <w:pPr>
        <w:pStyle w:val="ScreenFieldDesc"/>
      </w:pPr>
      <w:r w:rsidRPr="005B17D3">
        <w:t>Type of Plan data is shared with VistA.</w:t>
      </w:r>
    </w:p>
    <w:p w14:paraId="67E90362" w14:textId="77777777" w:rsidR="00E27F88" w:rsidRPr="005B17D3" w:rsidRDefault="00E27F88" w:rsidP="00EF3896">
      <w:pPr>
        <w:pStyle w:val="ScreenField"/>
      </w:pPr>
      <w:r w:rsidRPr="005B17D3">
        <w:t>Policy Number:</w:t>
      </w:r>
    </w:p>
    <w:p w14:paraId="7133B352" w14:textId="77777777" w:rsidR="00E27F88" w:rsidRPr="005B17D3" w:rsidRDefault="00E27F88" w:rsidP="00EF3896">
      <w:pPr>
        <w:pStyle w:val="ScreenFieldDesc"/>
      </w:pPr>
      <w:r w:rsidRPr="005B17D3">
        <w:t>Policy</w:t>
      </w:r>
      <w:r w:rsidRPr="005B17D3">
        <w:fldChar w:fldCharType="begin"/>
      </w:r>
      <w:r w:rsidRPr="005B17D3">
        <w:instrText xml:space="preserve"> XE "Policy:Number" </w:instrText>
      </w:r>
      <w:r w:rsidRPr="005B17D3">
        <w:fldChar w:fldCharType="end"/>
      </w:r>
      <w:r w:rsidRPr="005B17D3">
        <w:t xml:space="preserve"> Number (Subscriber ID</w:t>
      </w:r>
      <w:r w:rsidRPr="005B17D3">
        <w:fldChar w:fldCharType="begin"/>
      </w:r>
      <w:r w:rsidRPr="005B17D3">
        <w:instrText xml:space="preserve"> XE "ID: Insurance:Subscriber" </w:instrText>
      </w:r>
      <w:r w:rsidRPr="005B17D3">
        <w:fldChar w:fldCharType="end"/>
      </w:r>
      <w:r w:rsidRPr="005B17D3">
        <w:t>) is defined as the insured's unique identification number assigned</w:t>
      </w:r>
      <w:r w:rsidRPr="005B17D3">
        <w:fldChar w:fldCharType="begin"/>
      </w:r>
      <w:r w:rsidRPr="005B17D3">
        <w:instrText xml:space="preserve"> XE "Assigned" </w:instrText>
      </w:r>
      <w:r w:rsidRPr="005B17D3">
        <w:fldChar w:fldCharType="end"/>
      </w:r>
      <w:r w:rsidRPr="005B17D3">
        <w:t xml:space="preserve"> by the payer organization for this policy. If this insurance</w:t>
      </w:r>
      <w:r w:rsidRPr="005B17D3">
        <w:fldChar w:fldCharType="begin"/>
      </w:r>
      <w:r w:rsidRPr="005B17D3">
        <w:instrText xml:space="preserve"> XE "Insurance:Policy Number" </w:instrText>
      </w:r>
      <w:r w:rsidRPr="005B17D3">
        <w:fldChar w:fldCharType="end"/>
      </w:r>
      <w:r w:rsidRPr="005B17D3">
        <w:t xml:space="preserve"> is an individual policy, the policy # will be stored in this field.</w:t>
      </w:r>
    </w:p>
    <w:p w14:paraId="67734021" w14:textId="77777777" w:rsidR="00E27F88" w:rsidRPr="005B17D3" w:rsidRDefault="00E27F88" w:rsidP="00EF3896">
      <w:pPr>
        <w:pStyle w:val="ScreenFieldDesc"/>
      </w:pPr>
      <w:r w:rsidRPr="005B17D3">
        <w:t>Policy Number data is shared with VistA.</w:t>
      </w:r>
    </w:p>
    <w:p w14:paraId="4B702F31" w14:textId="77777777" w:rsidR="00E27F88" w:rsidRPr="005B17D3" w:rsidRDefault="00E27F88" w:rsidP="00EF3896">
      <w:pPr>
        <w:pStyle w:val="ScreenField"/>
      </w:pPr>
      <w:r w:rsidRPr="005B17D3">
        <w:t>Group Name:</w:t>
      </w:r>
    </w:p>
    <w:p w14:paraId="29CF58A6" w14:textId="77777777" w:rsidR="00E27F88" w:rsidRPr="005B17D3" w:rsidRDefault="00E27F88" w:rsidP="00EF3896">
      <w:pPr>
        <w:pStyle w:val="ScreenFieldDesc"/>
      </w:pPr>
      <w:r w:rsidRPr="005B17D3">
        <w:t>Group Name</w:t>
      </w:r>
      <w:r w:rsidRPr="005B17D3">
        <w:fldChar w:fldCharType="begin"/>
      </w:r>
      <w:r w:rsidRPr="005B17D3">
        <w:instrText xml:space="preserve"> XE "Group:Insurance:Name" </w:instrText>
      </w:r>
      <w:r w:rsidRPr="005B17D3">
        <w:fldChar w:fldCharType="end"/>
      </w:r>
      <w:r w:rsidRPr="005B17D3">
        <w:t xml:space="preserve"> is the name that the insurance</w:t>
      </w:r>
      <w:r w:rsidRPr="005B17D3">
        <w:fldChar w:fldCharType="begin"/>
      </w:r>
      <w:r w:rsidRPr="005B17D3">
        <w:instrText xml:space="preserve"> XE "Insurance:Group Name" </w:instrText>
      </w:r>
      <w:r w:rsidRPr="005B17D3">
        <w:fldChar w:fldCharType="end"/>
      </w:r>
      <w:r w:rsidRPr="005B17D3">
        <w:t xml:space="preserve"> company uses to identify this plan.</w:t>
      </w:r>
    </w:p>
    <w:p w14:paraId="128896B9" w14:textId="77777777" w:rsidR="00E27F88" w:rsidRPr="005B17D3" w:rsidRDefault="00E27F88" w:rsidP="00EF3896">
      <w:pPr>
        <w:pStyle w:val="ScreenFieldDesc"/>
      </w:pPr>
      <w:r w:rsidRPr="005B17D3">
        <w:t>Group Name data is shared with VistA.</w:t>
      </w:r>
    </w:p>
    <w:p w14:paraId="1D0AF673" w14:textId="77777777" w:rsidR="00E27F88" w:rsidRPr="005B17D3" w:rsidRDefault="00E27F88" w:rsidP="00EF3896">
      <w:pPr>
        <w:pStyle w:val="ScreenField"/>
      </w:pPr>
      <w:r w:rsidRPr="005B17D3">
        <w:t>Group Number:</w:t>
      </w:r>
    </w:p>
    <w:p w14:paraId="489D58F1" w14:textId="77777777" w:rsidR="00E27F88" w:rsidRPr="005B17D3" w:rsidRDefault="00E27F88" w:rsidP="00EF3896">
      <w:pPr>
        <w:pStyle w:val="ScreenFieldDesc"/>
      </w:pPr>
      <w:r w:rsidRPr="005B17D3">
        <w:t>Group Number</w:t>
      </w:r>
      <w:r w:rsidRPr="005B17D3">
        <w:fldChar w:fldCharType="begin"/>
      </w:r>
      <w:r w:rsidRPr="005B17D3">
        <w:instrText xml:space="preserve"> XE "Group:Insurance:Number" </w:instrText>
      </w:r>
      <w:r w:rsidRPr="005B17D3">
        <w:fldChar w:fldCharType="end"/>
      </w:r>
      <w:r w:rsidRPr="005B17D3">
        <w:t xml:space="preserve"> is the number or code, which the insurance</w:t>
      </w:r>
      <w:r w:rsidRPr="005B17D3">
        <w:fldChar w:fldCharType="begin"/>
      </w:r>
      <w:r w:rsidRPr="005B17D3">
        <w:instrText xml:space="preserve"> XE "Insurance:Group Number" </w:instrText>
      </w:r>
      <w:r w:rsidRPr="005B17D3">
        <w:fldChar w:fldCharType="end"/>
      </w:r>
      <w:r w:rsidRPr="005B17D3">
        <w:t xml:space="preserve"> company uses to identify this plan.</w:t>
      </w:r>
    </w:p>
    <w:p w14:paraId="5769F41C" w14:textId="77777777" w:rsidR="00E27F88" w:rsidRPr="005B17D3" w:rsidRDefault="00E27F88" w:rsidP="00EF3896">
      <w:pPr>
        <w:pStyle w:val="ScreenFieldDesc"/>
      </w:pPr>
      <w:r w:rsidRPr="005B17D3">
        <w:t>Group Number data is shared with VistA.</w:t>
      </w:r>
    </w:p>
    <w:p w14:paraId="16C6B8DB" w14:textId="77777777" w:rsidR="00E27F88" w:rsidRPr="005B17D3" w:rsidRDefault="00E27F88" w:rsidP="00EF3896">
      <w:pPr>
        <w:pStyle w:val="ScreenField"/>
      </w:pPr>
      <w:r w:rsidRPr="005B17D3">
        <w:t>Name of Insured:</w:t>
      </w:r>
    </w:p>
    <w:p w14:paraId="60AE6580" w14:textId="77777777" w:rsidR="00E27F88" w:rsidRPr="005B17D3" w:rsidRDefault="00E27F88" w:rsidP="00EF3896">
      <w:pPr>
        <w:pStyle w:val="ScreenFieldDesc"/>
      </w:pPr>
      <w:r w:rsidRPr="005B17D3">
        <w:t>Name of Insured is the name of the individual for which this policy</w:t>
      </w:r>
      <w:r w:rsidRPr="005B17D3">
        <w:fldChar w:fldCharType="begin"/>
      </w:r>
      <w:r w:rsidRPr="005B17D3">
        <w:instrText xml:space="preserve"> XE "Policy:Name of Insured" </w:instrText>
      </w:r>
      <w:r w:rsidRPr="005B17D3">
        <w:fldChar w:fldCharType="end"/>
      </w:r>
      <w:r w:rsidRPr="005B17D3">
        <w:t xml:space="preserve"> was issued. If the Patient's Relationship to the Insured is 'Patient', then this name will default to the patient's name.</w:t>
      </w:r>
    </w:p>
    <w:p w14:paraId="1D78C554" w14:textId="77777777" w:rsidR="00E27F88" w:rsidRPr="005B17D3" w:rsidRDefault="00E27F88" w:rsidP="00EF3896">
      <w:pPr>
        <w:pStyle w:val="ScreenFieldDesc"/>
      </w:pPr>
      <w:r w:rsidRPr="005B17D3">
        <w:t>Name of Insured data is shared with VistA.</w:t>
      </w:r>
    </w:p>
    <w:p w14:paraId="3D36FB96" w14:textId="77777777" w:rsidR="00E27F88" w:rsidRPr="005B17D3" w:rsidRDefault="00E27F88" w:rsidP="00EF3896">
      <w:pPr>
        <w:pStyle w:val="ScreenField"/>
      </w:pPr>
      <w:r w:rsidRPr="005B17D3">
        <w:rPr>
          <w:noProof/>
        </w:rPr>
        <w:drawing>
          <wp:inline distT="0" distB="0" distL="0" distR="0" wp14:anchorId="1BCFA85C" wp14:editId="087A87AC">
            <wp:extent cx="103505" cy="103505"/>
            <wp:effectExtent l="19050" t="0" r="0" b="0"/>
            <wp:docPr id="1109" name="Picture 1109" descr="required fiel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9" descr="required field symbol"/>
                    <pic:cNvPicPr>
                      <a:picLocks noChangeAspect="1" noChangeArrowheads="1"/>
                    </pic:cNvPicPr>
                  </pic:nvPicPr>
                  <pic:blipFill>
                    <a:blip r:embed="rId33" cstate="print"/>
                    <a:srcRect/>
                    <a:stretch>
                      <a:fillRect/>
                    </a:stretch>
                  </pic:blipFill>
                  <pic:spPr bwMode="auto">
                    <a:xfrm>
                      <a:off x="0" y="0"/>
                      <a:ext cx="103505" cy="103505"/>
                    </a:xfrm>
                    <a:prstGeom prst="rect">
                      <a:avLst/>
                    </a:prstGeom>
                    <a:noFill/>
                    <a:ln w="9525">
                      <a:noFill/>
                      <a:miter lim="800000"/>
                      <a:headEnd/>
                      <a:tailEnd/>
                    </a:ln>
                  </pic:spPr>
                </pic:pic>
              </a:graphicData>
            </a:graphic>
          </wp:inline>
        </w:drawing>
      </w:r>
      <w:r w:rsidRPr="005B17D3">
        <w:t>Insured's Relationship to Veteran:</w:t>
      </w:r>
    </w:p>
    <w:p w14:paraId="015E7BB1" w14:textId="77777777" w:rsidR="00E27F88" w:rsidRPr="005B17D3" w:rsidRDefault="00E27F88" w:rsidP="00EF3896">
      <w:pPr>
        <w:pStyle w:val="ScreenFieldDesc"/>
      </w:pPr>
      <w:r w:rsidRPr="005B17D3">
        <w:t>Insured's Relationship to Veteran is defined as what best describes the beneficiary's relationship to the person who holds this policy</w:t>
      </w:r>
      <w:r w:rsidRPr="005B17D3">
        <w:fldChar w:fldCharType="begin"/>
      </w:r>
      <w:r w:rsidRPr="005B17D3">
        <w:instrText xml:space="preserve"> XE "Policy:Insured Ralationship to Veteran" </w:instrText>
      </w:r>
      <w:r w:rsidRPr="005B17D3">
        <w:fldChar w:fldCharType="end"/>
      </w:r>
      <w:r w:rsidRPr="005B17D3">
        <w:t xml:space="preserve"> (or insured). Choose from the dropdown.</w:t>
      </w:r>
    </w:p>
    <w:p w14:paraId="20BBF2BF" w14:textId="77777777" w:rsidR="00E27F88" w:rsidRPr="005B17D3" w:rsidRDefault="00E27F88" w:rsidP="00EF3896">
      <w:pPr>
        <w:pStyle w:val="ScreenFieldDesc"/>
      </w:pPr>
      <w:r w:rsidRPr="005B17D3">
        <w:t>Insured’s Relationship to Veteran data is shared with VistA.</w:t>
      </w:r>
    </w:p>
    <w:p w14:paraId="655C3AC4" w14:textId="77777777" w:rsidR="00E27F88" w:rsidRPr="005B17D3" w:rsidRDefault="00E27F88" w:rsidP="00EF3896">
      <w:pPr>
        <w:pStyle w:val="ScreenField"/>
      </w:pPr>
      <w:r w:rsidRPr="005B17D3">
        <w:t>Effective Date/Coverage:</w:t>
      </w:r>
    </w:p>
    <w:p w14:paraId="1E474B15" w14:textId="77777777" w:rsidR="00E27F88" w:rsidRPr="005B17D3" w:rsidRDefault="00E27F88" w:rsidP="00EF3896">
      <w:pPr>
        <w:pStyle w:val="ScreenFieldDesc"/>
      </w:pPr>
      <w:r w:rsidRPr="005B17D3">
        <w:t>Effective Date</w:t>
      </w:r>
      <w:r w:rsidRPr="005B17D3">
        <w:fldChar w:fldCharType="begin"/>
      </w:r>
      <w:r w:rsidRPr="005B17D3">
        <w:instrText xml:space="preserve"> XE "Date:Insurance:Coverage Effective" </w:instrText>
      </w:r>
      <w:r w:rsidRPr="005B17D3">
        <w:fldChar w:fldCharType="end"/>
      </w:r>
      <w:r w:rsidRPr="005B17D3">
        <w:t>/Coverage is the date this policy</w:t>
      </w:r>
      <w:r w:rsidRPr="005B17D3">
        <w:fldChar w:fldCharType="begin"/>
      </w:r>
      <w:r w:rsidRPr="005B17D3">
        <w:instrText xml:space="preserve"> XE "Policy:Insured Effective Coverage Date" </w:instrText>
      </w:r>
      <w:r w:rsidRPr="005B17D3">
        <w:fldChar w:fldCharType="end"/>
      </w:r>
      <w:r w:rsidRPr="005B17D3">
        <w:t xml:space="preserve"> went into effect for this beneficiary.</w:t>
      </w:r>
    </w:p>
    <w:p w14:paraId="30182691" w14:textId="77777777" w:rsidR="00E27F88" w:rsidRPr="005B17D3" w:rsidRDefault="00E27F88" w:rsidP="00EF3896">
      <w:pPr>
        <w:pStyle w:val="ScreenFieldDesc"/>
      </w:pPr>
      <w:r w:rsidRPr="005B17D3">
        <w:t>Effective Date/Coverage data is shared with VistA.</w:t>
      </w:r>
    </w:p>
    <w:p w14:paraId="298C5C86" w14:textId="77777777" w:rsidR="00E27F88" w:rsidRPr="005B17D3" w:rsidRDefault="00E27F88" w:rsidP="00EF3896">
      <w:pPr>
        <w:pStyle w:val="RulesandMore"/>
      </w:pPr>
      <w:r w:rsidRPr="005B17D3">
        <w:t>Rules...</w:t>
      </w:r>
    </w:p>
    <w:p w14:paraId="08C63DFA" w14:textId="77777777" w:rsidR="00E27F88" w:rsidRPr="005B17D3" w:rsidRDefault="00E27F88" w:rsidP="00EF3896">
      <w:pPr>
        <w:pStyle w:val="ListBull2"/>
      </w:pPr>
      <w:r w:rsidRPr="005B17D3">
        <w:rPr>
          <w:iCs/>
        </w:rPr>
        <w:t xml:space="preserve">Effective Date/Coverage </w:t>
      </w:r>
      <w:r w:rsidRPr="005B17D3">
        <w:t xml:space="preserve">can be an </w:t>
      </w:r>
      <w:r w:rsidRPr="005B17D3">
        <w:rPr>
          <w:rStyle w:val="Text-onlypopuphotspot"/>
        </w:rPr>
        <w:t>imprecise</w:t>
      </w:r>
      <w:r w:rsidRPr="005B17D3">
        <w:t xml:space="preserve"> date and can be a future date. However, it cannot be before the </w:t>
      </w:r>
      <w:r w:rsidRPr="005B17D3">
        <w:rPr>
          <w:rStyle w:val="Text-onlypopuphotspot"/>
        </w:rPr>
        <w:t>DOB</w:t>
      </w:r>
      <w:r w:rsidRPr="005B17D3">
        <w:t xml:space="preserve"> or after the </w:t>
      </w:r>
      <w:r w:rsidRPr="005B17D3">
        <w:rPr>
          <w:rStyle w:val="Text-onlypopuphotspot"/>
        </w:rPr>
        <w:t>DOD</w:t>
      </w:r>
      <w:r w:rsidRPr="005B17D3">
        <w:t>.</w:t>
      </w:r>
    </w:p>
    <w:p w14:paraId="38444343" w14:textId="77777777" w:rsidR="00E27F88" w:rsidRPr="005B17D3" w:rsidRDefault="00E27F88" w:rsidP="00EF3896">
      <w:pPr>
        <w:pStyle w:val="ListBull2"/>
      </w:pPr>
      <w:r w:rsidRPr="005B17D3">
        <w:t>If the year is omitted, the system uses the CURRENT YEAR.</w:t>
      </w:r>
    </w:p>
    <w:p w14:paraId="2DD537F5" w14:textId="77777777" w:rsidR="00E27F88" w:rsidRPr="005B17D3" w:rsidRDefault="00E27F88" w:rsidP="00EF3896">
      <w:pPr>
        <w:pStyle w:val="ListBull2"/>
      </w:pPr>
      <w:r w:rsidRPr="005B17D3">
        <w:rPr>
          <w:iCs/>
        </w:rPr>
        <w:t>Effective Date/Coverage</w:t>
      </w:r>
      <w:r w:rsidRPr="005B17D3">
        <w:t xml:space="preserve"> is not required when </w:t>
      </w:r>
      <w:r w:rsidRPr="005B17D3">
        <w:rPr>
          <w:iCs/>
        </w:rPr>
        <w:t>Insurance</w:t>
      </w:r>
      <w:r w:rsidRPr="005B17D3">
        <w:rPr>
          <w:iCs/>
        </w:rPr>
        <w:fldChar w:fldCharType="begin"/>
      </w:r>
      <w:r w:rsidRPr="005B17D3">
        <w:instrText xml:space="preserve"> XE "</w:instrText>
      </w:r>
      <w:r w:rsidRPr="005B17D3">
        <w:rPr>
          <w:iCs/>
        </w:rPr>
        <w:instrText>Insurance:</w:instrText>
      </w:r>
      <w:r w:rsidRPr="005B17D3">
        <w:instrText xml:space="preserve">Effective Date/Coverage" </w:instrText>
      </w:r>
      <w:r w:rsidRPr="005B17D3">
        <w:rPr>
          <w:iCs/>
        </w:rPr>
        <w:fldChar w:fldCharType="end"/>
      </w:r>
      <w:r w:rsidRPr="005B17D3">
        <w:rPr>
          <w:iCs/>
        </w:rPr>
        <w:t xml:space="preserve"> Company Name</w:t>
      </w:r>
      <w:r w:rsidRPr="005B17D3">
        <w:t xml:space="preserve"> is </w:t>
      </w:r>
      <w:r w:rsidRPr="005B17D3">
        <w:rPr>
          <w:b/>
          <w:bCs/>
        </w:rPr>
        <w:t>Private</w:t>
      </w:r>
      <w:r w:rsidRPr="005B17D3">
        <w:t>.</w:t>
      </w:r>
    </w:p>
    <w:p w14:paraId="67D08AF1" w14:textId="77777777" w:rsidR="00E27F88" w:rsidRPr="005B17D3" w:rsidRDefault="00E27F88" w:rsidP="00EF3896">
      <w:pPr>
        <w:pStyle w:val="ScreenField"/>
      </w:pPr>
    </w:p>
    <w:p w14:paraId="466F30B1" w14:textId="77777777" w:rsidR="00E27F88" w:rsidRPr="005B17D3" w:rsidRDefault="00E27F88" w:rsidP="00EF3896">
      <w:pPr>
        <w:pStyle w:val="ScreenField"/>
      </w:pPr>
      <w:r w:rsidRPr="005B17D3">
        <w:t>Plan Expiration Date:</w:t>
      </w:r>
    </w:p>
    <w:p w14:paraId="32ABDAC8" w14:textId="77777777" w:rsidR="00E27F88" w:rsidRPr="005B17D3" w:rsidRDefault="00E27F88" w:rsidP="00EF3896">
      <w:pPr>
        <w:pStyle w:val="ScreenFieldDesc"/>
      </w:pPr>
      <w:r w:rsidRPr="005B17D3">
        <w:t>Plan Expiration Date</w:t>
      </w:r>
      <w:r w:rsidRPr="005B17D3">
        <w:fldChar w:fldCharType="begin"/>
      </w:r>
      <w:r w:rsidRPr="005B17D3">
        <w:instrText xml:space="preserve"> XE "Date:Insurance:Plan Expiration" </w:instrText>
      </w:r>
      <w:r w:rsidRPr="005B17D3">
        <w:fldChar w:fldCharType="end"/>
      </w:r>
      <w:r w:rsidRPr="005B17D3">
        <w:t xml:space="preserve"> is the date this insurance</w:t>
      </w:r>
      <w:r w:rsidRPr="005B17D3">
        <w:fldChar w:fldCharType="begin"/>
      </w:r>
      <w:r w:rsidRPr="005B17D3">
        <w:instrText xml:space="preserve"> XE "Insurance:Plan Expiration Date" </w:instrText>
      </w:r>
      <w:r w:rsidRPr="005B17D3">
        <w:fldChar w:fldCharType="end"/>
      </w:r>
      <w:r w:rsidRPr="005B17D3">
        <w:t xml:space="preserve"> policy</w:t>
      </w:r>
      <w:r w:rsidRPr="005B17D3">
        <w:fldChar w:fldCharType="begin"/>
      </w:r>
      <w:r w:rsidRPr="005B17D3">
        <w:instrText xml:space="preserve"> XE "Policy:Plan Expiration Date" </w:instrText>
      </w:r>
      <w:r w:rsidRPr="005B17D3">
        <w:fldChar w:fldCharType="end"/>
      </w:r>
      <w:r w:rsidRPr="005B17D3">
        <w:t xml:space="preserve"> coverage expires for this beneficiary. </w:t>
      </w:r>
      <w:bookmarkStart w:id="1286" w:name="OLE_LINK113"/>
      <w:bookmarkStart w:id="1287" w:name="OLE_LINK114"/>
      <w:r w:rsidRPr="005B17D3">
        <w:t>If the user enters only a month/day or month only and omits the year, the system defaults to the CURRENT YEAR. If no partial date is entered, the field remains null.</w:t>
      </w:r>
      <w:bookmarkEnd w:id="1286"/>
      <w:bookmarkEnd w:id="1287"/>
    </w:p>
    <w:p w14:paraId="05F4F464" w14:textId="77777777" w:rsidR="00E27F88" w:rsidRPr="005B17D3" w:rsidRDefault="00E27F88" w:rsidP="00EF3896">
      <w:pPr>
        <w:pStyle w:val="ScreenFieldDesc"/>
      </w:pPr>
      <w:r w:rsidRPr="005B17D3">
        <w:t>This data is shared with VistA.</w:t>
      </w:r>
    </w:p>
    <w:p w14:paraId="2150499E" w14:textId="77777777" w:rsidR="00E27F88" w:rsidRPr="005B17D3" w:rsidRDefault="00E27F88" w:rsidP="00EF3896">
      <w:pPr>
        <w:pStyle w:val="RulesandMore"/>
      </w:pPr>
      <w:r w:rsidRPr="005B17D3">
        <w:t>Rules...</w:t>
      </w:r>
    </w:p>
    <w:p w14:paraId="2024E919" w14:textId="77777777" w:rsidR="00E27F88" w:rsidRPr="005B17D3" w:rsidRDefault="00E27F88" w:rsidP="00EF3896">
      <w:pPr>
        <w:pStyle w:val="ListBull2"/>
      </w:pPr>
      <w:r w:rsidRPr="005B17D3">
        <w:rPr>
          <w:iCs/>
        </w:rPr>
        <w:t>Plan Expiration Date</w:t>
      </w:r>
      <w:r w:rsidRPr="005B17D3">
        <w:t xml:space="preserve"> can be an imprecise date and can be a future date. This date must be after the effective date.</w:t>
      </w:r>
    </w:p>
    <w:p w14:paraId="430F2E7C" w14:textId="77777777" w:rsidR="00E27F88" w:rsidRPr="005B17D3" w:rsidRDefault="00E27F88" w:rsidP="00EF3896">
      <w:pPr>
        <w:pStyle w:val="ListBull2"/>
      </w:pPr>
      <w:r w:rsidRPr="005B17D3">
        <w:rPr>
          <w:iCs/>
        </w:rPr>
        <w:t>Plan Expiration Date</w:t>
      </w:r>
      <w:r w:rsidRPr="005B17D3">
        <w:t xml:space="preserve"> is required when </w:t>
      </w:r>
      <w:r w:rsidRPr="005B17D3">
        <w:rPr>
          <w:iCs/>
        </w:rPr>
        <w:t>Insurance Company Name</w:t>
      </w:r>
      <w:r w:rsidRPr="005B17D3">
        <w:t xml:space="preserve"> is </w:t>
      </w:r>
      <w:r w:rsidRPr="005B17D3">
        <w:rPr>
          <w:b/>
          <w:bCs/>
        </w:rPr>
        <w:t>Private</w:t>
      </w:r>
      <w:r w:rsidRPr="005B17D3">
        <w:t>.</w:t>
      </w:r>
    </w:p>
    <w:p w14:paraId="3877330C" w14:textId="77777777" w:rsidR="00E27F88" w:rsidRPr="005B17D3" w:rsidRDefault="00E27F88" w:rsidP="00EF3896">
      <w:pPr>
        <w:pStyle w:val="ScreenField"/>
      </w:pPr>
    </w:p>
    <w:p w14:paraId="4FEE31B2" w14:textId="77777777" w:rsidR="00E27F88" w:rsidRPr="005B17D3" w:rsidRDefault="00E27F88" w:rsidP="00EF3896">
      <w:pPr>
        <w:pStyle w:val="ScreenField"/>
      </w:pPr>
      <w:r w:rsidRPr="005B17D3">
        <w:t>Pre-Cert Required:</w:t>
      </w:r>
    </w:p>
    <w:p w14:paraId="7FF54770" w14:textId="77777777" w:rsidR="00E27F88" w:rsidRPr="005B17D3" w:rsidRDefault="00E27F88" w:rsidP="00EF3896">
      <w:pPr>
        <w:pStyle w:val="ScreenFieldDesc"/>
      </w:pPr>
      <w:r w:rsidRPr="005B17D3">
        <w:t>Pre-Certification Required is an indicator for the need to get pre-certification.</w:t>
      </w:r>
    </w:p>
    <w:p w14:paraId="7FC2825A" w14:textId="77777777" w:rsidR="00E27F88" w:rsidRPr="005B17D3" w:rsidRDefault="00E27F88" w:rsidP="00EF3896">
      <w:pPr>
        <w:pStyle w:val="ScreenFieldDesc"/>
      </w:pPr>
      <w:r w:rsidRPr="005B17D3">
        <w:t>Pre-Cert Required data is shared with VistA.</w:t>
      </w:r>
    </w:p>
    <w:p w14:paraId="640FC1D6" w14:textId="77777777" w:rsidR="00E27F88" w:rsidRPr="005B17D3" w:rsidRDefault="00E27F88" w:rsidP="00EF3896">
      <w:pPr>
        <w:pStyle w:val="ScreenField"/>
      </w:pPr>
    </w:p>
    <w:p w14:paraId="4B8C146B" w14:textId="77777777" w:rsidR="00E27F88" w:rsidRPr="005B17D3" w:rsidRDefault="00E27F88" w:rsidP="00EF3896">
      <w:pPr>
        <w:pStyle w:val="ScreenField"/>
      </w:pPr>
      <w:r w:rsidRPr="005B17D3">
        <w:t>Address</w:t>
      </w:r>
      <w:r w:rsidRPr="005B17D3">
        <w:fldChar w:fldCharType="begin"/>
      </w:r>
      <w:r w:rsidRPr="005B17D3">
        <w:instrText xml:space="preserve"> XE "Address:Line 1" </w:instrText>
      </w:r>
      <w:r w:rsidRPr="005B17D3">
        <w:fldChar w:fldCharType="end"/>
      </w:r>
      <w:r w:rsidRPr="005B17D3">
        <w:t xml:space="preserve"> Line 1:</w:t>
      </w:r>
    </w:p>
    <w:p w14:paraId="57F8395E" w14:textId="77777777" w:rsidR="00E27F88" w:rsidRPr="005B17D3" w:rsidRDefault="00E27F88" w:rsidP="00EF3896">
      <w:pPr>
        <w:pStyle w:val="ScreenFieldDesc"/>
      </w:pPr>
      <w:r w:rsidRPr="005B17D3">
        <w:t>Address Line 1 is the number and street or post office</w:t>
      </w:r>
      <w:r w:rsidRPr="005B17D3">
        <w:fldChar w:fldCharType="begin"/>
      </w:r>
      <w:r w:rsidRPr="005B17D3">
        <w:instrText xml:space="preserve"> XE "Office:P.O. box" </w:instrText>
      </w:r>
      <w:r w:rsidRPr="005B17D3">
        <w:fldChar w:fldCharType="end"/>
      </w:r>
      <w:r w:rsidRPr="005B17D3">
        <w:t xml:space="preserve"> box of a mailing address</w:t>
      </w:r>
      <w:r w:rsidRPr="005B17D3">
        <w:fldChar w:fldCharType="begin"/>
      </w:r>
      <w:r w:rsidRPr="005B17D3">
        <w:instrText xml:space="preserve"> XE “Address” </w:instrText>
      </w:r>
      <w:r w:rsidRPr="005B17D3">
        <w:fldChar w:fldCharType="end"/>
      </w:r>
      <w:r w:rsidRPr="005B17D3">
        <w:t>.</w:t>
      </w:r>
    </w:p>
    <w:p w14:paraId="68BDA596" w14:textId="77777777" w:rsidR="00E27F88" w:rsidRPr="005B17D3" w:rsidRDefault="00E27F88" w:rsidP="00EF3896">
      <w:pPr>
        <w:pStyle w:val="ScreenFieldDesc"/>
      </w:pPr>
      <w:r w:rsidRPr="005B17D3">
        <w:t>Address Line 1 data is shared with VistA.</w:t>
      </w:r>
    </w:p>
    <w:p w14:paraId="4E864E8C" w14:textId="77777777" w:rsidR="00E27F88" w:rsidRPr="005B17D3" w:rsidRDefault="00E27F88" w:rsidP="00474E83">
      <w:pPr>
        <w:pStyle w:val="NoteLightbulb"/>
      </w:pPr>
      <w:r w:rsidRPr="005B17D3">
        <w:rPr>
          <w:b/>
        </w:rPr>
        <w:t>Note</w:t>
      </w:r>
      <w:r w:rsidRPr="005B17D3">
        <w:t>: Insurance</w:t>
      </w:r>
      <w:r w:rsidRPr="005B17D3">
        <w:fldChar w:fldCharType="begin"/>
      </w:r>
      <w:r w:rsidRPr="005B17D3">
        <w:instrText xml:space="preserve"> XE "Insurance:Company Address" </w:instrText>
      </w:r>
      <w:r w:rsidRPr="005B17D3">
        <w:fldChar w:fldCharType="end"/>
      </w:r>
      <w:r w:rsidRPr="005B17D3">
        <w:t xml:space="preserve"> Company Address Line 1, City, State and Zip Code is required in order to transmit the Insurance update to the sites. The HL7</w:t>
      </w:r>
      <w:r w:rsidRPr="005B17D3">
        <w:fldChar w:fldCharType="begin"/>
      </w:r>
      <w:r w:rsidRPr="005B17D3">
        <w:instrText xml:space="preserve"> XE "HL7:address message" </w:instrText>
      </w:r>
      <w:r w:rsidRPr="005B17D3">
        <w:fldChar w:fldCharType="end"/>
      </w:r>
      <w:r w:rsidRPr="005B17D3">
        <w:t xml:space="preserve"> message will not be sent until the required address</w:t>
      </w:r>
      <w:r w:rsidRPr="005B17D3">
        <w:fldChar w:fldCharType="begin"/>
      </w:r>
      <w:r w:rsidRPr="005B17D3">
        <w:instrText xml:space="preserve"> XE “Address” </w:instrText>
      </w:r>
      <w:r w:rsidRPr="005B17D3">
        <w:fldChar w:fldCharType="end"/>
      </w:r>
      <w:r w:rsidRPr="005B17D3">
        <w:t xml:space="preserve"> information has been collected.</w:t>
      </w:r>
    </w:p>
    <w:p w14:paraId="11802FA6" w14:textId="77777777" w:rsidR="00E27F88" w:rsidRPr="005B17D3" w:rsidRDefault="00E27F88" w:rsidP="00EF3896">
      <w:pPr>
        <w:pStyle w:val="RulesandMore"/>
      </w:pPr>
      <w:r w:rsidRPr="005B17D3">
        <w:t>Rules...</w:t>
      </w:r>
    </w:p>
    <w:p w14:paraId="7DB09E29" w14:textId="77777777" w:rsidR="00E27F88" w:rsidRPr="005B17D3" w:rsidRDefault="00E27F88" w:rsidP="00EF3896">
      <w:pPr>
        <w:pStyle w:val="ListBull2"/>
      </w:pPr>
      <w:r w:rsidRPr="005B17D3">
        <w:rPr>
          <w:iCs/>
        </w:rPr>
        <w:t>Address Line 1</w:t>
      </w:r>
      <w:r w:rsidRPr="005B17D3">
        <w:t xml:space="preserve"> must be 3-35 characters.</w:t>
      </w:r>
    </w:p>
    <w:p w14:paraId="7BB08732" w14:textId="77777777" w:rsidR="00E27F88" w:rsidRPr="005B17D3" w:rsidRDefault="00E27F88" w:rsidP="00EF3896">
      <w:pPr>
        <w:pStyle w:val="ScreenField"/>
      </w:pPr>
    </w:p>
    <w:p w14:paraId="3E3F968E" w14:textId="77777777" w:rsidR="00E27F88" w:rsidRPr="005B17D3" w:rsidRDefault="00E27F88" w:rsidP="00EF3896">
      <w:pPr>
        <w:pStyle w:val="ScreenField"/>
      </w:pPr>
      <w:r w:rsidRPr="005B17D3">
        <w:t>Address</w:t>
      </w:r>
      <w:r w:rsidRPr="005B17D3">
        <w:fldChar w:fldCharType="begin"/>
      </w:r>
      <w:r w:rsidRPr="005B17D3">
        <w:instrText xml:space="preserve"> XE "Address:Line 2" </w:instrText>
      </w:r>
      <w:r w:rsidRPr="005B17D3">
        <w:fldChar w:fldCharType="end"/>
      </w:r>
      <w:r w:rsidRPr="005B17D3">
        <w:t xml:space="preserve"> Line 2:</w:t>
      </w:r>
    </w:p>
    <w:p w14:paraId="287F9623" w14:textId="77777777" w:rsidR="00E27F88" w:rsidRPr="005B17D3" w:rsidRDefault="00E27F88" w:rsidP="00EF3896">
      <w:pPr>
        <w:pStyle w:val="ScreenFieldDesc"/>
      </w:pPr>
      <w:r w:rsidRPr="005B17D3">
        <w:t>Address Line 2 is the text supplemental to the number and street of a mailing address</w:t>
      </w:r>
      <w:r w:rsidRPr="005B17D3">
        <w:fldChar w:fldCharType="begin"/>
      </w:r>
      <w:r w:rsidRPr="005B17D3">
        <w:instrText xml:space="preserve"> XE “Address” </w:instrText>
      </w:r>
      <w:r w:rsidRPr="005B17D3">
        <w:fldChar w:fldCharType="end"/>
      </w:r>
      <w:r w:rsidRPr="005B17D3">
        <w:t>.</w:t>
      </w:r>
    </w:p>
    <w:p w14:paraId="41AF7A4E" w14:textId="77777777" w:rsidR="00E27F88" w:rsidRPr="005B17D3" w:rsidRDefault="00E27F88" w:rsidP="00EF3896">
      <w:pPr>
        <w:pStyle w:val="ScreenFieldDesc"/>
      </w:pPr>
      <w:r w:rsidRPr="005B17D3">
        <w:t>Address Line 2 data is shared with VistA.</w:t>
      </w:r>
    </w:p>
    <w:p w14:paraId="03F3E805" w14:textId="77777777" w:rsidR="00E27F88" w:rsidRPr="005B17D3" w:rsidRDefault="00E27F88" w:rsidP="00EF3896">
      <w:pPr>
        <w:pStyle w:val="ScreenField"/>
      </w:pPr>
    </w:p>
    <w:p w14:paraId="3F18A796" w14:textId="77777777" w:rsidR="00E27F88" w:rsidRPr="005B17D3" w:rsidRDefault="00E27F88" w:rsidP="00EF3896">
      <w:pPr>
        <w:pStyle w:val="ScreenField"/>
      </w:pPr>
      <w:r w:rsidRPr="005B17D3">
        <w:t>Address</w:t>
      </w:r>
      <w:r w:rsidRPr="005B17D3">
        <w:fldChar w:fldCharType="begin"/>
      </w:r>
      <w:r w:rsidRPr="005B17D3">
        <w:instrText xml:space="preserve"> XE "Address:Line 3" </w:instrText>
      </w:r>
      <w:r w:rsidRPr="005B17D3">
        <w:fldChar w:fldCharType="end"/>
      </w:r>
      <w:r w:rsidRPr="005B17D3">
        <w:t xml:space="preserve"> Line 3:</w:t>
      </w:r>
    </w:p>
    <w:p w14:paraId="2FE1FFEF" w14:textId="77777777" w:rsidR="00E27F88" w:rsidRPr="005B17D3" w:rsidRDefault="00E27F88" w:rsidP="00EF3896">
      <w:pPr>
        <w:pStyle w:val="ScreenFieldDesc"/>
      </w:pPr>
      <w:r w:rsidRPr="005B17D3">
        <w:t>Address Line 3 is the text supplemental to the number and street of a mailing address</w:t>
      </w:r>
      <w:r w:rsidRPr="005B17D3">
        <w:fldChar w:fldCharType="begin"/>
      </w:r>
      <w:r w:rsidRPr="005B17D3">
        <w:instrText xml:space="preserve"> XE “Address” </w:instrText>
      </w:r>
      <w:r w:rsidRPr="005B17D3">
        <w:fldChar w:fldCharType="end"/>
      </w:r>
      <w:r w:rsidRPr="005B17D3">
        <w:t>.</w:t>
      </w:r>
    </w:p>
    <w:p w14:paraId="0C243085" w14:textId="77777777" w:rsidR="00E27F88" w:rsidRPr="005B17D3" w:rsidRDefault="00E27F88" w:rsidP="00EF3896">
      <w:pPr>
        <w:pStyle w:val="ScreenFieldDesc"/>
      </w:pPr>
      <w:r w:rsidRPr="005B17D3">
        <w:t>Address Line 3 data is shared with VistA.</w:t>
      </w:r>
    </w:p>
    <w:p w14:paraId="636616BC" w14:textId="77777777" w:rsidR="00E27F88" w:rsidRPr="005B17D3" w:rsidRDefault="00E27F88" w:rsidP="00EF3896">
      <w:pPr>
        <w:pStyle w:val="ScreenField"/>
      </w:pPr>
    </w:p>
    <w:p w14:paraId="5E8321E2" w14:textId="77777777" w:rsidR="00E27F88" w:rsidRPr="005B17D3" w:rsidRDefault="00E27F88" w:rsidP="00EF3896">
      <w:pPr>
        <w:pStyle w:val="ScreenField"/>
      </w:pPr>
      <w:r w:rsidRPr="005B17D3">
        <w:t>Zip Code:</w:t>
      </w:r>
    </w:p>
    <w:p w14:paraId="67B7B10B" w14:textId="77777777" w:rsidR="00E27F88" w:rsidRPr="005B17D3" w:rsidRDefault="00E27F88" w:rsidP="00EF3896">
      <w:pPr>
        <w:pStyle w:val="ScreenFieldDesc"/>
      </w:pPr>
      <w:r w:rsidRPr="005B17D3">
        <w:t>Zip Code is the mail code used for mail delivery within the USA only. Either 5 or 9-digit</w:t>
      </w:r>
      <w:r w:rsidRPr="005B17D3">
        <w:fldChar w:fldCharType="begin"/>
      </w:r>
      <w:r w:rsidRPr="005B17D3">
        <w:instrText xml:space="preserve"> XE "9-digit " \* MERGEFORMAT </w:instrText>
      </w:r>
      <w:r w:rsidRPr="005B17D3">
        <w:fldChar w:fldCharType="end"/>
      </w:r>
      <w:r w:rsidRPr="005B17D3">
        <w:t xml:space="preserve"> code may be used. </w:t>
      </w:r>
    </w:p>
    <w:p w14:paraId="0D0FD9F3" w14:textId="77777777" w:rsidR="00E27F88" w:rsidRPr="005B17D3" w:rsidRDefault="00E27F88" w:rsidP="00EF3896">
      <w:pPr>
        <w:pStyle w:val="ScreenFieldDesc"/>
      </w:pPr>
      <w:r w:rsidRPr="005B17D3">
        <w:t>Zip Code may also be used to identify city/state/county associated with an address</w:t>
      </w:r>
      <w:r w:rsidRPr="005B17D3">
        <w:fldChar w:fldCharType="begin"/>
      </w:r>
      <w:r w:rsidRPr="005B17D3">
        <w:instrText xml:space="preserve"> XE “Address” </w:instrText>
      </w:r>
      <w:r w:rsidRPr="005B17D3">
        <w:fldChar w:fldCharType="end"/>
      </w:r>
      <w:r w:rsidRPr="005B17D3">
        <w:t>.</w:t>
      </w:r>
    </w:p>
    <w:p w14:paraId="342908C8" w14:textId="77777777" w:rsidR="00E27F88" w:rsidRPr="005B17D3" w:rsidRDefault="00E27F88" w:rsidP="00EF3896">
      <w:pPr>
        <w:pStyle w:val="ScreenFieldDesc"/>
      </w:pPr>
    </w:p>
    <w:p w14:paraId="2542C1C4" w14:textId="77777777" w:rsidR="00E27F88" w:rsidRPr="005B17D3" w:rsidRDefault="00E27F88" w:rsidP="00EF3896">
      <w:pPr>
        <w:pStyle w:val="ScreenFieldDesc"/>
      </w:pPr>
      <w:r w:rsidRPr="005B17D3">
        <w:t>Zip Code data is shared with VistA.</w:t>
      </w:r>
    </w:p>
    <w:p w14:paraId="0D103F44" w14:textId="77777777" w:rsidR="00E27F88" w:rsidRPr="005B17D3" w:rsidRDefault="00E27F88" w:rsidP="00474E83">
      <w:pPr>
        <w:pStyle w:val="NoteLightbulb"/>
      </w:pPr>
      <w:r w:rsidRPr="005B17D3">
        <w:rPr>
          <w:b/>
          <w:noProof/>
        </w:rPr>
        <w:t>Note</w:t>
      </w:r>
      <w:r w:rsidRPr="005B17D3">
        <w:rPr>
          <w:noProof/>
        </w:rPr>
        <w:t xml:space="preserve">: </w:t>
      </w:r>
      <w:r w:rsidRPr="005B17D3">
        <w:t>Insurance</w:t>
      </w:r>
      <w:r w:rsidRPr="005B17D3">
        <w:fldChar w:fldCharType="begin"/>
      </w:r>
      <w:r w:rsidRPr="005B17D3">
        <w:instrText xml:space="preserve"> XE "Insurance:Zip Code" </w:instrText>
      </w:r>
      <w:r w:rsidRPr="005B17D3">
        <w:fldChar w:fldCharType="end"/>
      </w:r>
      <w:r w:rsidRPr="005B17D3">
        <w:t xml:space="preserve"> Company Address Line 1, City, State and Zip Code is required, in order to transmit the Insurance update to the sites. The HL7</w:t>
      </w:r>
      <w:r w:rsidRPr="005B17D3">
        <w:fldChar w:fldCharType="begin"/>
      </w:r>
      <w:r w:rsidRPr="005B17D3">
        <w:instrText xml:space="preserve"> XE "HL7:zip code message" </w:instrText>
      </w:r>
      <w:r w:rsidRPr="005B17D3">
        <w:fldChar w:fldCharType="end"/>
      </w:r>
      <w:r w:rsidRPr="005B17D3">
        <w:t xml:space="preserve"> message will not be sent until the required address</w:t>
      </w:r>
      <w:r w:rsidRPr="005B17D3">
        <w:fldChar w:fldCharType="begin"/>
      </w:r>
      <w:r w:rsidRPr="005B17D3">
        <w:instrText xml:space="preserve"> XE “Address” </w:instrText>
      </w:r>
      <w:r w:rsidRPr="005B17D3">
        <w:fldChar w:fldCharType="end"/>
      </w:r>
      <w:r w:rsidRPr="005B17D3">
        <w:t xml:space="preserve"> information has been collected.</w:t>
      </w:r>
    </w:p>
    <w:p w14:paraId="4357DCFC" w14:textId="77777777" w:rsidR="00E27F88" w:rsidRPr="005B17D3" w:rsidRDefault="00E27F88" w:rsidP="00EF3896">
      <w:pPr>
        <w:pStyle w:val="ScreenField"/>
      </w:pPr>
      <w:r w:rsidRPr="005B17D3">
        <w:t>City:</w:t>
      </w:r>
    </w:p>
    <w:p w14:paraId="1CC57BC0" w14:textId="77777777" w:rsidR="00E27F88" w:rsidRPr="005B17D3" w:rsidRDefault="00E27F88" w:rsidP="00EF3896">
      <w:pPr>
        <w:pStyle w:val="ScreenFieldDesc"/>
      </w:pPr>
      <w:r w:rsidRPr="005B17D3">
        <w:t>Enter the name of the city used for the address</w:t>
      </w:r>
      <w:r w:rsidRPr="005B17D3">
        <w:fldChar w:fldCharType="begin"/>
      </w:r>
      <w:r w:rsidRPr="005B17D3">
        <w:instrText xml:space="preserve"> XE “Address” </w:instrText>
      </w:r>
      <w:r w:rsidRPr="005B17D3">
        <w:fldChar w:fldCharType="end"/>
      </w:r>
      <w:r w:rsidRPr="005B17D3">
        <w:t>.</w:t>
      </w:r>
    </w:p>
    <w:p w14:paraId="5F29442C" w14:textId="77777777" w:rsidR="00E27F88" w:rsidRPr="005B17D3" w:rsidRDefault="00E27F88" w:rsidP="00EF3896">
      <w:pPr>
        <w:pStyle w:val="ScreenFieldDesc"/>
      </w:pPr>
      <w:r w:rsidRPr="005B17D3">
        <w:t>City data is shared with VistA.</w:t>
      </w:r>
    </w:p>
    <w:p w14:paraId="4D293A81" w14:textId="77777777" w:rsidR="00E27F88" w:rsidRPr="005B17D3" w:rsidRDefault="00E27F88" w:rsidP="00474E83">
      <w:pPr>
        <w:pStyle w:val="NoteLightbulb"/>
      </w:pPr>
      <w:r w:rsidRPr="005B17D3">
        <w:rPr>
          <w:b/>
        </w:rPr>
        <w:t>Note</w:t>
      </w:r>
      <w:r w:rsidRPr="005B17D3">
        <w:t>: Insurance</w:t>
      </w:r>
      <w:r w:rsidRPr="005B17D3">
        <w:fldChar w:fldCharType="begin"/>
      </w:r>
      <w:r w:rsidRPr="005B17D3">
        <w:instrText xml:space="preserve"> XE "Insurance:City" </w:instrText>
      </w:r>
      <w:r w:rsidRPr="005B17D3">
        <w:fldChar w:fldCharType="end"/>
      </w:r>
      <w:r w:rsidRPr="005B17D3">
        <w:t xml:space="preserve"> Company Address Line 1, City, State and Zip Code is required, in order to transmit the Insurance update to the sites. The HL7</w:t>
      </w:r>
      <w:r w:rsidRPr="005B17D3">
        <w:fldChar w:fldCharType="begin"/>
      </w:r>
      <w:r w:rsidRPr="005B17D3">
        <w:instrText xml:space="preserve"> XE "HL7:city message" </w:instrText>
      </w:r>
      <w:r w:rsidRPr="005B17D3">
        <w:fldChar w:fldCharType="end"/>
      </w:r>
      <w:r w:rsidRPr="005B17D3">
        <w:t xml:space="preserve"> message will not be sent until the required address</w:t>
      </w:r>
      <w:r w:rsidRPr="005B17D3">
        <w:fldChar w:fldCharType="begin"/>
      </w:r>
      <w:r w:rsidRPr="005B17D3">
        <w:instrText xml:space="preserve"> XE “Address” </w:instrText>
      </w:r>
      <w:r w:rsidRPr="005B17D3">
        <w:fldChar w:fldCharType="end"/>
      </w:r>
      <w:r w:rsidRPr="005B17D3">
        <w:t xml:space="preserve"> information has been collected.</w:t>
      </w:r>
    </w:p>
    <w:p w14:paraId="41B63DA1" w14:textId="77777777" w:rsidR="00E27F88" w:rsidRPr="005B17D3" w:rsidRDefault="00E27F88" w:rsidP="00EF3896">
      <w:pPr>
        <w:pStyle w:val="ScreenField"/>
      </w:pPr>
      <w:r w:rsidRPr="005B17D3">
        <w:t>State</w:t>
      </w:r>
    </w:p>
    <w:p w14:paraId="0767305E" w14:textId="77777777" w:rsidR="00E27F88" w:rsidRPr="005B17D3" w:rsidRDefault="00E27F88" w:rsidP="00EF3896">
      <w:pPr>
        <w:pStyle w:val="ScreenFieldDesc"/>
      </w:pPr>
      <w:r w:rsidRPr="005B17D3">
        <w:t>Enter the full state name associated with the address</w:t>
      </w:r>
      <w:r w:rsidRPr="005B17D3">
        <w:fldChar w:fldCharType="begin"/>
      </w:r>
      <w:r w:rsidRPr="005B17D3">
        <w:instrText xml:space="preserve"> XE “Address” </w:instrText>
      </w:r>
      <w:r w:rsidRPr="005B17D3">
        <w:fldChar w:fldCharType="end"/>
      </w:r>
      <w:r w:rsidRPr="005B17D3">
        <w:t>.</w:t>
      </w:r>
    </w:p>
    <w:p w14:paraId="1CB748B0" w14:textId="77777777" w:rsidR="00E27F88" w:rsidRPr="005B17D3" w:rsidRDefault="00E27F88" w:rsidP="00EF3896">
      <w:pPr>
        <w:pStyle w:val="ScreenFieldDesc"/>
      </w:pPr>
      <w:r w:rsidRPr="005B17D3">
        <w:t xml:space="preserve">U.S. addresses should follow the standard U.S. Postal Service (USPS) format as closely as possible. </w:t>
      </w:r>
      <w:bookmarkStart w:id="1288" w:name="OLE_LINK69"/>
      <w:bookmarkStart w:id="1289" w:name="OLE_LINK70"/>
      <w:r w:rsidRPr="005B17D3">
        <w:t>USPS Publication 28</w:t>
      </w:r>
      <w:bookmarkEnd w:id="1288"/>
      <w:bookmarkEnd w:id="1289"/>
      <w:r w:rsidRPr="005B17D3">
        <w:t xml:space="preserve"> outlines those standards. The Veterans Health Administration (VHA) has a standard list of values for States and Counties.</w:t>
      </w:r>
    </w:p>
    <w:p w14:paraId="3E6C46CE" w14:textId="77777777" w:rsidR="00E27F88" w:rsidRPr="005B17D3" w:rsidRDefault="00E27F88" w:rsidP="00EF3896">
      <w:pPr>
        <w:pStyle w:val="ScreenFieldDesc"/>
      </w:pPr>
      <w:r w:rsidRPr="005B17D3">
        <w:t xml:space="preserve">To view a standard list of values for States and Counties, visit the </w:t>
      </w:r>
      <w:r w:rsidRPr="005B17D3">
        <w:rPr>
          <w:b/>
          <w:bCs/>
          <w:i/>
        </w:rPr>
        <w:t>Administrative Data Quality Council Intranet Site</w:t>
      </w:r>
      <w:r w:rsidRPr="005B17D3">
        <w:rPr>
          <w:bCs/>
        </w:rPr>
        <w:t>.</w:t>
      </w:r>
    </w:p>
    <w:p w14:paraId="5AE50F85" w14:textId="77777777" w:rsidR="00E27F88" w:rsidRPr="005B17D3" w:rsidRDefault="00E27F88" w:rsidP="00EF3896">
      <w:pPr>
        <w:pStyle w:val="ScreenFieldDesc"/>
      </w:pPr>
      <w:r w:rsidRPr="005B17D3">
        <w:t>State data is shared with VistA.</w:t>
      </w:r>
    </w:p>
    <w:p w14:paraId="2091547C" w14:textId="77777777" w:rsidR="00E27F88" w:rsidRPr="005B17D3" w:rsidRDefault="00E27F88" w:rsidP="00474E83">
      <w:pPr>
        <w:pStyle w:val="NoteLightbulb"/>
      </w:pPr>
      <w:r w:rsidRPr="005B17D3">
        <w:rPr>
          <w:b/>
          <w:noProof/>
        </w:rPr>
        <w:t>Note</w:t>
      </w:r>
      <w:r w:rsidRPr="005B17D3">
        <w:rPr>
          <w:noProof/>
        </w:rPr>
        <w:t xml:space="preserve">: </w:t>
      </w:r>
      <w:r w:rsidRPr="005B17D3">
        <w:t>Insurance</w:t>
      </w:r>
      <w:r w:rsidRPr="005B17D3">
        <w:fldChar w:fldCharType="begin"/>
      </w:r>
      <w:r w:rsidRPr="005B17D3">
        <w:instrText xml:space="preserve"> XE "Insurance:State" </w:instrText>
      </w:r>
      <w:r w:rsidRPr="005B17D3">
        <w:fldChar w:fldCharType="end"/>
      </w:r>
      <w:r w:rsidRPr="005B17D3">
        <w:t xml:space="preserve"> Company Address Line 1, City, State and Zip Code is required, in order to transmit the Insurance update to the sites. The HL7</w:t>
      </w:r>
      <w:r w:rsidRPr="005B17D3">
        <w:fldChar w:fldCharType="begin"/>
      </w:r>
      <w:r w:rsidRPr="005B17D3">
        <w:instrText xml:space="preserve"> XE "HL7:state message" </w:instrText>
      </w:r>
      <w:r w:rsidRPr="005B17D3">
        <w:fldChar w:fldCharType="end"/>
      </w:r>
      <w:r w:rsidRPr="005B17D3">
        <w:t xml:space="preserve"> message will not be sent until the required address</w:t>
      </w:r>
      <w:r w:rsidRPr="005B17D3">
        <w:fldChar w:fldCharType="begin"/>
      </w:r>
      <w:r w:rsidRPr="005B17D3">
        <w:instrText xml:space="preserve"> XE “Address” </w:instrText>
      </w:r>
      <w:r w:rsidRPr="005B17D3">
        <w:fldChar w:fldCharType="end"/>
      </w:r>
      <w:r w:rsidRPr="005B17D3">
        <w:t xml:space="preserve"> information has been collected.</w:t>
      </w:r>
    </w:p>
    <w:p w14:paraId="0262D37F" w14:textId="77777777" w:rsidR="00E27F88" w:rsidRPr="005B17D3" w:rsidRDefault="00E27F88" w:rsidP="00EF3896">
      <w:pPr>
        <w:pStyle w:val="ScreenField"/>
      </w:pPr>
      <w:r w:rsidRPr="005B17D3">
        <w:t>County</w:t>
      </w:r>
    </w:p>
    <w:p w14:paraId="24585654" w14:textId="77777777" w:rsidR="00E27F88" w:rsidRPr="005B17D3" w:rsidRDefault="00E27F88" w:rsidP="00EF3896">
      <w:pPr>
        <w:pStyle w:val="ScreenFieldDesc"/>
      </w:pPr>
      <w:r w:rsidRPr="005B17D3">
        <w:t>Enter the county in which the insurance</w:t>
      </w:r>
      <w:r w:rsidRPr="005B17D3">
        <w:fldChar w:fldCharType="begin"/>
      </w:r>
      <w:r w:rsidRPr="005B17D3">
        <w:instrText xml:space="preserve"> XE "Insurance:County" </w:instrText>
      </w:r>
      <w:r w:rsidRPr="005B17D3">
        <w:fldChar w:fldCharType="end"/>
      </w:r>
      <w:r w:rsidRPr="005B17D3">
        <w:t xml:space="preserve"> carrier does business.</w:t>
      </w:r>
    </w:p>
    <w:p w14:paraId="6BF487EB" w14:textId="77777777" w:rsidR="00E27F88" w:rsidRPr="005B17D3" w:rsidRDefault="00E27F88" w:rsidP="00EF3896">
      <w:pPr>
        <w:pStyle w:val="ScreenFieldDesc"/>
      </w:pPr>
      <w:r w:rsidRPr="005B17D3">
        <w:t>U.S. addresses should follow the standard U.S. Postal Service (USPS) format as closely as possible. USPS Publication 28 outlines those standards. The Veterans Health Administration (VHA) has a standard list of values for States and Counties.</w:t>
      </w:r>
    </w:p>
    <w:p w14:paraId="1F0F2414" w14:textId="77777777" w:rsidR="00E27F88" w:rsidRPr="005B17D3" w:rsidRDefault="00E27F88" w:rsidP="00EF3896">
      <w:pPr>
        <w:pStyle w:val="ScreenFieldDesc"/>
      </w:pPr>
      <w:r w:rsidRPr="005B17D3">
        <w:t xml:space="preserve">To view a standard list of values for States and Counties, visit the </w:t>
      </w:r>
      <w:r w:rsidRPr="005B17D3">
        <w:rPr>
          <w:b/>
          <w:bCs/>
          <w:i/>
        </w:rPr>
        <w:t>Administrative Data Quality Council Intranet Site</w:t>
      </w:r>
      <w:r w:rsidRPr="005B17D3">
        <w:rPr>
          <w:bCs/>
        </w:rPr>
        <w:t>.</w:t>
      </w:r>
    </w:p>
    <w:p w14:paraId="22E7E7B6" w14:textId="77777777" w:rsidR="00E27F88" w:rsidRPr="005B17D3" w:rsidRDefault="00E27F88" w:rsidP="00EF3896">
      <w:pPr>
        <w:pStyle w:val="ScreenFieldDesc"/>
        <w:rPr>
          <w:b/>
          <w:i/>
          <w:iCs/>
          <w:u w:val="single"/>
        </w:rPr>
      </w:pPr>
      <w:r w:rsidRPr="005B17D3">
        <w:t>County data is shared with VistA.</w:t>
      </w:r>
    </w:p>
    <w:p w14:paraId="35B0FFCB" w14:textId="77777777" w:rsidR="00E27F88" w:rsidRPr="005B17D3" w:rsidRDefault="00E27F88" w:rsidP="00EF3896">
      <w:pPr>
        <w:pStyle w:val="ScreenField"/>
      </w:pPr>
    </w:p>
    <w:p w14:paraId="6251DDF2" w14:textId="77777777" w:rsidR="00E27F88" w:rsidRPr="005B17D3" w:rsidRDefault="00E27F88" w:rsidP="00EF3896">
      <w:pPr>
        <w:pStyle w:val="ScreenField"/>
      </w:pPr>
      <w:r w:rsidRPr="005B17D3">
        <w:t>Pre-Certification Phone</w:t>
      </w:r>
    </w:p>
    <w:p w14:paraId="79BC6686" w14:textId="77777777" w:rsidR="00E27F88" w:rsidRPr="005B17D3" w:rsidRDefault="00E27F88" w:rsidP="00EF3896">
      <w:pPr>
        <w:pStyle w:val="ScreenFieldDesc"/>
      </w:pPr>
      <w:r w:rsidRPr="005B17D3">
        <w:t>The insurance</w:t>
      </w:r>
      <w:r w:rsidRPr="005B17D3">
        <w:fldChar w:fldCharType="begin"/>
      </w:r>
      <w:r w:rsidRPr="005B17D3">
        <w:instrText xml:space="preserve"> XE "Insurance:pre-certification phone number" </w:instrText>
      </w:r>
      <w:r w:rsidRPr="005B17D3">
        <w:fldChar w:fldCharType="end"/>
      </w:r>
      <w:r w:rsidRPr="005B17D3">
        <w:t xml:space="preserve"> carrier's numeric pre-certification phone number.</w:t>
      </w:r>
    </w:p>
    <w:p w14:paraId="4BB62C2C" w14:textId="77777777" w:rsidR="00E27F88" w:rsidRPr="005B17D3" w:rsidRDefault="00E27F88" w:rsidP="00EF3896">
      <w:pPr>
        <w:pStyle w:val="ScreenFieldDesc"/>
      </w:pPr>
      <w:r w:rsidRPr="005B17D3">
        <w:t>Pre-Certification Phone data is shared with VistA.</w:t>
      </w:r>
    </w:p>
    <w:p w14:paraId="26C979D0" w14:textId="77777777" w:rsidR="00E27F88" w:rsidRPr="005B17D3" w:rsidRDefault="00E27F88" w:rsidP="00EF3896">
      <w:pPr>
        <w:pStyle w:val="ScreenFieldDesc"/>
      </w:pPr>
      <w:r w:rsidRPr="005B17D3">
        <w:t>This would be the number to call for pre-authorizations for certain medical</w:t>
      </w:r>
      <w:r w:rsidRPr="005B17D3">
        <w:fldChar w:fldCharType="begin"/>
      </w:r>
      <w:r w:rsidRPr="005B17D3">
        <w:instrText xml:space="preserve"> XE "Medical:treatments or medications" </w:instrText>
      </w:r>
      <w:r w:rsidRPr="005B17D3">
        <w:fldChar w:fldCharType="end"/>
      </w:r>
      <w:r w:rsidRPr="005B17D3">
        <w:t xml:space="preserve"> treatments or medications.</w:t>
      </w:r>
    </w:p>
    <w:p w14:paraId="1A52F4A2" w14:textId="77777777" w:rsidR="00E27F88" w:rsidRPr="005B17D3" w:rsidRDefault="00E27F88" w:rsidP="00EF3896">
      <w:pPr>
        <w:pStyle w:val="ScreenField"/>
      </w:pPr>
    </w:p>
    <w:p w14:paraId="7B7FBD0B" w14:textId="77777777" w:rsidR="00E27F88" w:rsidRPr="005B17D3" w:rsidRDefault="00E27F88" w:rsidP="00EF3896">
      <w:pPr>
        <w:pStyle w:val="ScreenField"/>
      </w:pPr>
      <w:r w:rsidRPr="005B17D3">
        <w:t>Carrier Phone</w:t>
      </w:r>
    </w:p>
    <w:p w14:paraId="6E845929" w14:textId="77777777" w:rsidR="00E27F88" w:rsidRPr="005B17D3" w:rsidRDefault="00E27F88" w:rsidP="00EF3896">
      <w:pPr>
        <w:pStyle w:val="ScreenFieldDesc"/>
      </w:pPr>
      <w:r w:rsidRPr="005B17D3">
        <w:t>The insurance</w:t>
      </w:r>
      <w:r w:rsidRPr="005B17D3">
        <w:fldChar w:fldCharType="begin"/>
      </w:r>
      <w:r w:rsidRPr="005B17D3">
        <w:instrText xml:space="preserve"> XE "Insurance:Carrier Phone" </w:instrText>
      </w:r>
      <w:r w:rsidRPr="005B17D3">
        <w:fldChar w:fldCharType="end"/>
      </w:r>
      <w:r w:rsidRPr="005B17D3">
        <w:t xml:space="preserve"> carrier's numeric phone number.</w:t>
      </w:r>
    </w:p>
    <w:p w14:paraId="665D77FF" w14:textId="77777777" w:rsidR="00E27F88" w:rsidRPr="005B17D3" w:rsidRDefault="00E27F88" w:rsidP="00EF3896">
      <w:pPr>
        <w:pStyle w:val="ScreenFieldDesc"/>
      </w:pPr>
      <w:r w:rsidRPr="005B17D3">
        <w:t>Carrier Phone data is shared with VistA.</w:t>
      </w:r>
    </w:p>
    <w:p w14:paraId="2AD16674" w14:textId="77777777" w:rsidR="00E27F88" w:rsidRPr="005B17D3" w:rsidRDefault="00E27F88" w:rsidP="00EF3896">
      <w:pPr>
        <w:pStyle w:val="ScreenFieldDesc"/>
        <w:rPr>
          <w:lang w:val="fr-FR"/>
        </w:rPr>
      </w:pPr>
      <w:r w:rsidRPr="005B17D3">
        <w:rPr>
          <w:lang w:val="fr-FR"/>
        </w:rPr>
        <w:t>Format: (XXX)XXX-XXXX</w:t>
      </w:r>
    </w:p>
    <w:p w14:paraId="3E542A6F" w14:textId="77777777" w:rsidR="00E27F88" w:rsidRPr="005B17D3" w:rsidRDefault="00E27F88" w:rsidP="00EF3896">
      <w:pPr>
        <w:pStyle w:val="ScreenField"/>
        <w:rPr>
          <w:lang w:val="fr-FR"/>
        </w:rPr>
      </w:pPr>
    </w:p>
    <w:p w14:paraId="3DECCA4D" w14:textId="77777777" w:rsidR="00E27F88" w:rsidRPr="005B17D3" w:rsidRDefault="00E27F88" w:rsidP="00EF3896">
      <w:pPr>
        <w:pStyle w:val="ScreenField"/>
        <w:rPr>
          <w:lang w:val="fr-FR"/>
        </w:rPr>
      </w:pPr>
      <w:r w:rsidRPr="005B17D3">
        <w:rPr>
          <w:lang w:val="fr-FR"/>
        </w:rPr>
        <w:t>Carrier Fax</w:t>
      </w:r>
    </w:p>
    <w:p w14:paraId="4019CDFB" w14:textId="77777777" w:rsidR="00E27F88" w:rsidRPr="005B17D3" w:rsidRDefault="00E27F88" w:rsidP="00EF3896">
      <w:pPr>
        <w:pStyle w:val="ScreenFieldDesc"/>
      </w:pPr>
      <w:r w:rsidRPr="005B17D3">
        <w:t>The insurance</w:t>
      </w:r>
      <w:r w:rsidRPr="005B17D3">
        <w:fldChar w:fldCharType="begin"/>
      </w:r>
      <w:r w:rsidRPr="005B17D3">
        <w:instrText xml:space="preserve"> XE "Insurance:Carrier Fax" </w:instrText>
      </w:r>
      <w:r w:rsidRPr="005B17D3">
        <w:fldChar w:fldCharType="end"/>
      </w:r>
      <w:r w:rsidRPr="005B17D3">
        <w:t xml:space="preserve"> carrier's numeric fax number.</w:t>
      </w:r>
    </w:p>
    <w:p w14:paraId="38FFE023" w14:textId="77777777" w:rsidR="00E27F88" w:rsidRPr="005B17D3" w:rsidRDefault="00E27F88" w:rsidP="00EF3896">
      <w:pPr>
        <w:pStyle w:val="ScreenFieldDesc"/>
      </w:pPr>
      <w:r w:rsidRPr="005B17D3">
        <w:t>Format: (XXX)XXX-XXXX</w:t>
      </w:r>
    </w:p>
    <w:p w14:paraId="4B468345" w14:textId="77777777" w:rsidR="00E27F88" w:rsidRPr="005B17D3" w:rsidRDefault="00E27F88" w:rsidP="00EF3896">
      <w:pPr>
        <w:pStyle w:val="ScreenField"/>
      </w:pPr>
    </w:p>
    <w:p w14:paraId="6B26BEC3" w14:textId="77777777" w:rsidR="00E27F88" w:rsidRPr="005B17D3" w:rsidRDefault="00E27F88" w:rsidP="00EF3896">
      <w:pPr>
        <w:pStyle w:val="ScreenField"/>
      </w:pPr>
      <w:r w:rsidRPr="005B17D3">
        <w:t>Source of Last Update</w:t>
      </w:r>
    </w:p>
    <w:p w14:paraId="487130BB" w14:textId="77777777" w:rsidR="00E27F88" w:rsidRPr="005B17D3" w:rsidRDefault="00E27F88" w:rsidP="00EF3896">
      <w:pPr>
        <w:pStyle w:val="ScreenFieldDesc"/>
      </w:pPr>
      <w:r w:rsidRPr="005B17D3">
        <w:t>Source of Last Update date is the entity responsible for the last update. Select the following from the dropdown:</w:t>
      </w:r>
    </w:p>
    <w:p w14:paraId="3967535F" w14:textId="77777777" w:rsidR="00E27F88" w:rsidRPr="005B17D3" w:rsidRDefault="00E27F88" w:rsidP="00884662">
      <w:pPr>
        <w:pStyle w:val="BodyTextBullet2"/>
        <w:numPr>
          <w:ilvl w:val="0"/>
          <w:numId w:val="260"/>
        </w:numPr>
      </w:pPr>
      <w:r w:rsidRPr="005B17D3">
        <w:t xml:space="preserve">Data Match </w:t>
      </w:r>
    </w:p>
    <w:p w14:paraId="4BF62A65" w14:textId="77777777" w:rsidR="00E27F88" w:rsidRPr="005B17D3" w:rsidRDefault="00E27F88" w:rsidP="00884662">
      <w:pPr>
        <w:pStyle w:val="BodyTextBullet2"/>
        <w:numPr>
          <w:ilvl w:val="0"/>
          <w:numId w:val="260"/>
        </w:numPr>
      </w:pPr>
      <w:r w:rsidRPr="005B17D3">
        <w:t>IVM</w:t>
      </w:r>
    </w:p>
    <w:p w14:paraId="3DC53816" w14:textId="77777777" w:rsidR="00E27F88" w:rsidRPr="005B17D3" w:rsidRDefault="00E27F88" w:rsidP="00884662">
      <w:pPr>
        <w:pStyle w:val="BodyTextBullet2"/>
        <w:numPr>
          <w:ilvl w:val="0"/>
          <w:numId w:val="260"/>
        </w:numPr>
      </w:pPr>
      <w:r w:rsidRPr="005B17D3">
        <w:t xml:space="preserve">Interview </w:t>
      </w:r>
    </w:p>
    <w:p w14:paraId="52058433" w14:textId="77777777" w:rsidR="00E27F88" w:rsidRPr="005B17D3" w:rsidRDefault="00E27F88" w:rsidP="00884662">
      <w:pPr>
        <w:pStyle w:val="BodyTextBullet2"/>
        <w:numPr>
          <w:ilvl w:val="0"/>
          <w:numId w:val="260"/>
        </w:numPr>
      </w:pPr>
      <w:r w:rsidRPr="005B17D3">
        <w:t>PURCHASED CARE CHOICE</w:t>
      </w:r>
    </w:p>
    <w:p w14:paraId="38AD7B0F" w14:textId="77777777" w:rsidR="00E27F88" w:rsidRPr="005B17D3" w:rsidRDefault="00E27F88" w:rsidP="00884662">
      <w:pPr>
        <w:pStyle w:val="BodyTextBullet2"/>
        <w:numPr>
          <w:ilvl w:val="0"/>
          <w:numId w:val="260"/>
        </w:numPr>
      </w:pPr>
      <w:r w:rsidRPr="005B17D3">
        <w:t>Pre-Registration</w:t>
      </w:r>
    </w:p>
    <w:p w14:paraId="7256C2D1" w14:textId="77777777" w:rsidR="00E27F88" w:rsidRPr="005B17D3" w:rsidRDefault="00E27F88" w:rsidP="00884662">
      <w:pPr>
        <w:pStyle w:val="BodyTextBullet2"/>
        <w:numPr>
          <w:ilvl w:val="0"/>
          <w:numId w:val="260"/>
        </w:numPr>
      </w:pPr>
      <w:r w:rsidRPr="005B17D3">
        <w:t>eIIV</w:t>
      </w:r>
    </w:p>
    <w:p w14:paraId="057CBA00" w14:textId="77777777" w:rsidR="00E27F88" w:rsidRPr="005B17D3" w:rsidRDefault="00E27F88" w:rsidP="00EF3896">
      <w:pPr>
        <w:pStyle w:val="ScreenField"/>
      </w:pPr>
    </w:p>
    <w:p w14:paraId="1CF83F09" w14:textId="77777777" w:rsidR="00E27F88" w:rsidRPr="005B17D3" w:rsidRDefault="00E27F88" w:rsidP="00EF3896">
      <w:pPr>
        <w:pStyle w:val="ScreenField"/>
      </w:pPr>
      <w:r w:rsidRPr="005B17D3">
        <w:t>Insured’s Date of Birth:</w:t>
      </w:r>
    </w:p>
    <w:p w14:paraId="7A96F61C" w14:textId="77777777" w:rsidR="00E27F88" w:rsidRPr="005B17D3" w:rsidRDefault="00E27F88" w:rsidP="00EF3896">
      <w:pPr>
        <w:pStyle w:val="ScreenFieldDesc"/>
      </w:pPr>
      <w:r w:rsidRPr="005B17D3">
        <w:t>The insured's date of birth.</w:t>
      </w:r>
    </w:p>
    <w:p w14:paraId="0C6C9912" w14:textId="77777777" w:rsidR="00E27F88" w:rsidRPr="005B17D3" w:rsidRDefault="00E27F88" w:rsidP="00474E83">
      <w:pPr>
        <w:pStyle w:val="NoteLightbulb"/>
      </w:pPr>
      <w:r w:rsidRPr="005B17D3">
        <w:t xml:space="preserve">Notes: </w:t>
      </w:r>
    </w:p>
    <w:p w14:paraId="3D38F59F" w14:textId="77777777" w:rsidR="00E27F88" w:rsidRPr="005B17D3" w:rsidRDefault="00E27F88" w:rsidP="00474E83">
      <w:pPr>
        <w:pStyle w:val="NoteYellowBullet"/>
      </w:pPr>
      <w:r w:rsidRPr="005B17D3">
        <w:t>The Insured’s Date of Birth is added to the Z04 Message and included on the Insurance Verification Process File.</w:t>
      </w:r>
    </w:p>
    <w:p w14:paraId="4D33A370" w14:textId="77777777" w:rsidR="00E27F88" w:rsidRPr="005B17D3" w:rsidRDefault="00E27F88" w:rsidP="00474E83">
      <w:pPr>
        <w:pStyle w:val="NoteYellowBullet"/>
      </w:pPr>
      <w:r w:rsidRPr="005B17D3">
        <w:t>The Insured’s Date of Birth will not replace Identity Trait of the Veteran.</w:t>
      </w:r>
    </w:p>
    <w:p w14:paraId="5111CEE3" w14:textId="77777777" w:rsidR="00E27F88" w:rsidRPr="005B17D3" w:rsidRDefault="00E27F88" w:rsidP="00474E83">
      <w:pPr>
        <w:pStyle w:val="NoteYellowBullet"/>
      </w:pPr>
      <w:r w:rsidRPr="005B17D3">
        <w:t>If Insured’s Date of Birth is received from VistA, ES will not overwrite with the new DOB from the CCN Contractor.  </w:t>
      </w:r>
    </w:p>
    <w:p w14:paraId="333AB415" w14:textId="77777777" w:rsidR="00E27F88" w:rsidRPr="005B17D3" w:rsidRDefault="00E27F88" w:rsidP="00474E83">
      <w:pPr>
        <w:pStyle w:val="NoteYellowBullet"/>
      </w:pPr>
      <w:r w:rsidRPr="005B17D3">
        <w:t>Insured’s Date of Birth is for insurance ONLY and used only when validating insurance information.</w:t>
      </w:r>
    </w:p>
    <w:p w14:paraId="6E1B4665" w14:textId="77777777" w:rsidR="00E27F88" w:rsidRPr="005B17D3" w:rsidRDefault="00E27F88" w:rsidP="00EF3896">
      <w:pPr>
        <w:pStyle w:val="BodyTextBullet2"/>
      </w:pPr>
    </w:p>
    <w:p w14:paraId="27687672" w14:textId="77777777" w:rsidR="00E27F88" w:rsidRPr="005B17D3" w:rsidRDefault="00E27F88" w:rsidP="00EF3896">
      <w:pPr>
        <w:pStyle w:val="ScreenField"/>
      </w:pPr>
      <w:r w:rsidRPr="005B17D3">
        <w:t>Source of Information Code:</w:t>
      </w:r>
    </w:p>
    <w:p w14:paraId="6D94C0AA" w14:textId="77777777" w:rsidR="00E27F88" w:rsidRPr="005B17D3" w:rsidRDefault="00E27F88" w:rsidP="00EF3896">
      <w:pPr>
        <w:pStyle w:val="BodyTextBullet2"/>
      </w:pPr>
      <w:bookmarkStart w:id="1290" w:name="_Hlk527186224"/>
      <w:r w:rsidRPr="005B17D3">
        <w:t>Determine if source of information code is 14 or 3.</w:t>
      </w:r>
    </w:p>
    <w:tbl>
      <w:tblPr>
        <w:tblStyle w:val="TableGrid"/>
        <w:tblW w:w="9810" w:type="dxa"/>
        <w:tblInd w:w="-5" w:type="dxa"/>
        <w:tblLook w:val="04A0" w:firstRow="1" w:lastRow="0" w:firstColumn="1" w:lastColumn="0" w:noHBand="0" w:noVBand="1"/>
      </w:tblPr>
      <w:tblGrid>
        <w:gridCol w:w="4590"/>
        <w:gridCol w:w="5220"/>
      </w:tblGrid>
      <w:tr w:rsidR="00E27F88" w:rsidRPr="005B17D3" w14:paraId="48F4239F" w14:textId="77777777" w:rsidTr="00CF12AE">
        <w:trPr>
          <w:tblHeader/>
        </w:trPr>
        <w:tc>
          <w:tcPr>
            <w:tcW w:w="4590" w:type="dxa"/>
            <w:shd w:val="clear" w:color="auto" w:fill="D9E2F3" w:themeFill="accent1" w:themeFillTint="33"/>
          </w:tcPr>
          <w:p w14:paraId="7EB01E02" w14:textId="77777777" w:rsidR="00E27F88" w:rsidRPr="005B17D3" w:rsidRDefault="00E27F88" w:rsidP="00EF3896">
            <w:pPr>
              <w:pStyle w:val="BodyTextBullet2"/>
              <w:rPr>
                <w:rFonts w:ascii="Arial" w:hAnsi="Arial" w:cs="Arial"/>
                <w:b/>
                <w:sz w:val="22"/>
                <w:szCs w:val="22"/>
              </w:rPr>
            </w:pPr>
            <w:r w:rsidRPr="005B17D3">
              <w:rPr>
                <w:rFonts w:ascii="Arial" w:hAnsi="Arial" w:cs="Arial"/>
                <w:b/>
                <w:sz w:val="22"/>
                <w:szCs w:val="22"/>
              </w:rPr>
              <w:t>If insurance comes into ES as</w:t>
            </w:r>
          </w:p>
        </w:tc>
        <w:tc>
          <w:tcPr>
            <w:tcW w:w="5220" w:type="dxa"/>
            <w:shd w:val="clear" w:color="auto" w:fill="D9E2F3" w:themeFill="accent1" w:themeFillTint="33"/>
          </w:tcPr>
          <w:p w14:paraId="457C346D" w14:textId="77777777" w:rsidR="00E27F88" w:rsidRPr="005B17D3" w:rsidRDefault="00E27F88" w:rsidP="00EF3896">
            <w:pPr>
              <w:pStyle w:val="BodyTextBullet2"/>
              <w:rPr>
                <w:rFonts w:ascii="Arial" w:hAnsi="Arial" w:cs="Arial"/>
                <w:b/>
                <w:sz w:val="22"/>
                <w:szCs w:val="22"/>
              </w:rPr>
            </w:pPr>
            <w:r w:rsidRPr="005B17D3">
              <w:rPr>
                <w:rFonts w:ascii="Arial" w:hAnsi="Arial" w:cs="Arial"/>
                <w:b/>
                <w:sz w:val="22"/>
                <w:szCs w:val="22"/>
              </w:rPr>
              <w:t>Then</w:t>
            </w:r>
          </w:p>
        </w:tc>
      </w:tr>
      <w:tr w:rsidR="00E27F88" w:rsidRPr="005B17D3" w14:paraId="211FF4D7" w14:textId="77777777" w:rsidTr="00CF12AE">
        <w:tc>
          <w:tcPr>
            <w:tcW w:w="4590" w:type="dxa"/>
          </w:tcPr>
          <w:p w14:paraId="5907656C" w14:textId="77777777" w:rsidR="00E27F88" w:rsidRPr="005B17D3" w:rsidRDefault="00E27F88" w:rsidP="00EF3896">
            <w:pPr>
              <w:pStyle w:val="BodyTextBullet2"/>
            </w:pPr>
            <w:r w:rsidRPr="005B17D3">
              <w:t>Other Health Insurance (OHI) and through CCN/DAS</w:t>
            </w:r>
          </w:p>
        </w:tc>
        <w:tc>
          <w:tcPr>
            <w:tcW w:w="5220" w:type="dxa"/>
          </w:tcPr>
          <w:p w14:paraId="0BCAD833" w14:textId="77777777" w:rsidR="00E27F88" w:rsidRPr="005B17D3" w:rsidRDefault="00E27F88" w:rsidP="00884662">
            <w:pPr>
              <w:pStyle w:val="BodyTextBullet2"/>
              <w:numPr>
                <w:ilvl w:val="0"/>
                <w:numId w:val="287"/>
              </w:numPr>
            </w:pPr>
            <w:r w:rsidRPr="005B17D3">
              <w:t>ES assigns source of information code 14.</w:t>
            </w:r>
          </w:p>
          <w:p w14:paraId="7FD4C895" w14:textId="77777777" w:rsidR="00E27F88" w:rsidRPr="005B17D3" w:rsidRDefault="00E27F88" w:rsidP="00884662">
            <w:pPr>
              <w:pStyle w:val="BodyTextBullet2"/>
              <w:numPr>
                <w:ilvl w:val="0"/>
                <w:numId w:val="287"/>
              </w:numPr>
            </w:pPr>
            <w:r w:rsidRPr="005B17D3">
              <w:t>The records are transmitted on an HL7 message to VistA and entered into the Insurance Buffer file for validation.</w:t>
            </w:r>
          </w:p>
        </w:tc>
      </w:tr>
      <w:tr w:rsidR="00E27F88" w:rsidRPr="005B17D3" w14:paraId="60E34F39" w14:textId="77777777" w:rsidTr="00CF12AE">
        <w:tc>
          <w:tcPr>
            <w:tcW w:w="4590" w:type="dxa"/>
          </w:tcPr>
          <w:p w14:paraId="6200A78E" w14:textId="77777777" w:rsidR="00E27F88" w:rsidRPr="005B17D3" w:rsidRDefault="00E27F88" w:rsidP="00EF3896">
            <w:pPr>
              <w:pStyle w:val="BodyTextBullet2"/>
            </w:pPr>
            <w:r w:rsidRPr="005B17D3">
              <w:t>VOA (aka HCA)</w:t>
            </w:r>
          </w:p>
          <w:p w14:paraId="4E28EF6A" w14:textId="77777777" w:rsidR="00E27F88" w:rsidRPr="005B17D3" w:rsidRDefault="00E27F88" w:rsidP="00474E83">
            <w:pPr>
              <w:pStyle w:val="NoteLightbulb"/>
              <w:rPr>
                <w:sz w:val="22"/>
                <w:szCs w:val="22"/>
              </w:rPr>
            </w:pPr>
            <w:r w:rsidRPr="005B17D3">
              <w:rPr>
                <w:b/>
              </w:rPr>
              <w:t>Note:</w:t>
            </w:r>
            <w:r w:rsidRPr="005B17D3">
              <w:t xml:space="preserve"> Insurance from VOA (aka HCA) is considered HEC insurance because information received from HCA is stored in ES prior to sending to VistA.</w:t>
            </w:r>
          </w:p>
          <w:p w14:paraId="1375A6E1" w14:textId="77777777" w:rsidR="00E27F88" w:rsidRPr="005B17D3" w:rsidRDefault="00E27F88" w:rsidP="00EF3896">
            <w:pPr>
              <w:pStyle w:val="BodyTextBullet2"/>
            </w:pPr>
          </w:p>
        </w:tc>
        <w:tc>
          <w:tcPr>
            <w:tcW w:w="5220" w:type="dxa"/>
          </w:tcPr>
          <w:p w14:paraId="238FB266" w14:textId="77777777" w:rsidR="00E27F88" w:rsidRPr="005B17D3" w:rsidRDefault="00E27F88" w:rsidP="00884662">
            <w:pPr>
              <w:pStyle w:val="BodyTextBullet2"/>
              <w:numPr>
                <w:ilvl w:val="0"/>
                <w:numId w:val="288"/>
              </w:numPr>
            </w:pPr>
            <w:r w:rsidRPr="005B17D3">
              <w:t>ES assigns source of information code 3.</w:t>
            </w:r>
          </w:p>
          <w:p w14:paraId="5ABBB06B" w14:textId="77777777" w:rsidR="00E27F88" w:rsidRPr="005B17D3" w:rsidRDefault="00E27F88" w:rsidP="00884662">
            <w:pPr>
              <w:pStyle w:val="BodyTextBullet2"/>
              <w:numPr>
                <w:ilvl w:val="0"/>
                <w:numId w:val="289"/>
              </w:numPr>
            </w:pPr>
            <w:r w:rsidRPr="005B17D3">
              <w:rPr>
                <w:b/>
              </w:rPr>
              <w:t>Note:</w:t>
            </w:r>
            <w:r w:rsidRPr="005B17D3">
              <w:t xml:space="preserve"> Source of information code 3 (aka HEC also known as IVM), is a set of temporary records waiting for validation. A record only stays in the Insurance buffer until it’s validated.</w:t>
            </w:r>
          </w:p>
          <w:p w14:paraId="6D6BF001" w14:textId="695DE6E1" w:rsidR="00E27F88" w:rsidRPr="005B17D3" w:rsidRDefault="00E27F88" w:rsidP="00884662">
            <w:pPr>
              <w:pStyle w:val="BodyTextBullet2"/>
              <w:numPr>
                <w:ilvl w:val="0"/>
                <w:numId w:val="288"/>
              </w:numPr>
            </w:pPr>
            <w:r w:rsidRPr="005B17D3">
              <w:t xml:space="preserve">The records are transmitted on a Z04 message to VistA and the record goes to the insurance multiple in the PATIENT file on the </w:t>
            </w:r>
            <w:r w:rsidR="006204FA" w:rsidRPr="005B17D3">
              <w:t>Veterans</w:t>
            </w:r>
            <w:r w:rsidRPr="005B17D3">
              <w:t xml:space="preserve"> record once validated. </w:t>
            </w:r>
          </w:p>
        </w:tc>
      </w:tr>
      <w:bookmarkEnd w:id="1290"/>
    </w:tbl>
    <w:p w14:paraId="0B63171A" w14:textId="77777777" w:rsidR="00E27F88" w:rsidRPr="005B17D3" w:rsidRDefault="00E27F88" w:rsidP="00EF3896">
      <w:pPr>
        <w:pStyle w:val="BodyTextBullet2"/>
      </w:pPr>
    </w:p>
    <w:p w14:paraId="7379E84E" w14:textId="77777777" w:rsidR="00E27F88" w:rsidRPr="005B17D3" w:rsidRDefault="00E27F88" w:rsidP="00884662">
      <w:pPr>
        <w:pStyle w:val="BodyText"/>
        <w:numPr>
          <w:ilvl w:val="0"/>
          <w:numId w:val="229"/>
        </w:numPr>
        <w:rPr>
          <w:b/>
          <w:i/>
        </w:rPr>
      </w:pPr>
      <w:r w:rsidRPr="005B17D3">
        <w:rPr>
          <w:b/>
          <w:i/>
        </w:rPr>
        <w:t>Indicates Required Field</w:t>
      </w:r>
    </w:p>
    <w:p w14:paraId="26D1EA74" w14:textId="77777777" w:rsidR="00E27F88" w:rsidRPr="005B17D3" w:rsidRDefault="00E27F88" w:rsidP="00EF3896">
      <w:pPr>
        <w:pStyle w:val="BodyText"/>
      </w:pPr>
    </w:p>
    <w:p w14:paraId="5E1C3031" w14:textId="77777777" w:rsidR="00E27F88" w:rsidRPr="005B17D3" w:rsidRDefault="00E27F88" w:rsidP="00EF3896">
      <w:pPr>
        <w:pStyle w:val="Heading5"/>
      </w:pPr>
      <w:bookmarkStart w:id="1291" w:name="_Toc289864828"/>
      <w:bookmarkStart w:id="1292" w:name="_Toc394920836"/>
      <w:bookmarkStart w:id="1293" w:name="_Toc406571172"/>
      <w:bookmarkStart w:id="1294" w:name="_Toc478746602"/>
      <w:bookmarkStart w:id="1295" w:name="_Toc482888532"/>
      <w:bookmarkStart w:id="1296" w:name="_Toc31622294"/>
      <w:r w:rsidRPr="005B17D3">
        <w:t>Add/Update Insurance Carrier - Medicare</w:t>
      </w:r>
      <w:bookmarkEnd w:id="1291"/>
      <w:bookmarkEnd w:id="1292"/>
      <w:bookmarkEnd w:id="1293"/>
      <w:bookmarkEnd w:id="1294"/>
      <w:bookmarkEnd w:id="1295"/>
      <w:bookmarkEnd w:id="1296"/>
    </w:p>
    <w:p w14:paraId="7A71AFA6" w14:textId="77777777" w:rsidR="00E27F88" w:rsidRPr="005B17D3" w:rsidRDefault="00E27F88" w:rsidP="00EF3896">
      <w:pPr>
        <w:pStyle w:val="ScreenFieldDesc"/>
      </w:pPr>
      <w:r w:rsidRPr="005B17D3">
        <w:t xml:space="preserve">ES populates the following fields when a user chooses to enter Medicare Part A: </w:t>
      </w:r>
    </w:p>
    <w:p w14:paraId="766C6A10" w14:textId="77777777" w:rsidR="00E27F88" w:rsidRPr="005B17D3" w:rsidRDefault="00E27F88" w:rsidP="00EF3896">
      <w:pPr>
        <w:pStyle w:val="ListBull2"/>
      </w:pPr>
      <w:r w:rsidRPr="005B17D3">
        <w:rPr>
          <w:iCs/>
        </w:rPr>
        <w:t>Insurance</w:t>
      </w:r>
      <w:r w:rsidRPr="005B17D3">
        <w:rPr>
          <w:iCs/>
        </w:rPr>
        <w:fldChar w:fldCharType="begin"/>
      </w:r>
      <w:r w:rsidRPr="005B17D3">
        <w:instrText xml:space="preserve"> XE "Insurance:Medicare:Company Name" </w:instrText>
      </w:r>
      <w:r w:rsidRPr="005B17D3">
        <w:rPr>
          <w:iCs/>
        </w:rPr>
        <w:fldChar w:fldCharType="end"/>
      </w:r>
      <w:r w:rsidRPr="005B17D3">
        <w:rPr>
          <w:iCs/>
        </w:rPr>
        <w:t xml:space="preserve"> Company Name</w:t>
      </w:r>
      <w:r w:rsidRPr="005B17D3">
        <w:t xml:space="preserve"> is set to </w:t>
      </w:r>
      <w:r w:rsidRPr="005B17D3">
        <w:rPr>
          <w:b/>
          <w:bCs/>
        </w:rPr>
        <w:t>Medicare</w:t>
      </w:r>
    </w:p>
    <w:p w14:paraId="382DE445" w14:textId="77777777" w:rsidR="00E27F88" w:rsidRPr="005B17D3" w:rsidRDefault="00E27F88" w:rsidP="00EF3896">
      <w:pPr>
        <w:pStyle w:val="ListBull2"/>
      </w:pPr>
      <w:r w:rsidRPr="005B17D3">
        <w:rPr>
          <w:iCs/>
        </w:rPr>
        <w:t>Group Name</w:t>
      </w:r>
      <w:r w:rsidRPr="005B17D3">
        <w:fldChar w:fldCharType="begin"/>
      </w:r>
      <w:r w:rsidRPr="005B17D3">
        <w:instrText xml:space="preserve"> XE "Group:Insurance:Name" </w:instrText>
      </w:r>
      <w:r w:rsidRPr="005B17D3">
        <w:fldChar w:fldCharType="end"/>
      </w:r>
      <w:r w:rsidRPr="005B17D3">
        <w:t xml:space="preserve"> is set to </w:t>
      </w:r>
      <w:r w:rsidRPr="005B17D3">
        <w:rPr>
          <w:bCs/>
        </w:rPr>
        <w:t>Part A</w:t>
      </w:r>
    </w:p>
    <w:p w14:paraId="539AF9AA" w14:textId="77777777" w:rsidR="00E27F88" w:rsidRPr="005B17D3" w:rsidRDefault="00E27F88" w:rsidP="00EF3896">
      <w:pPr>
        <w:pStyle w:val="ListBull2"/>
      </w:pPr>
      <w:r w:rsidRPr="005B17D3">
        <w:rPr>
          <w:iCs/>
        </w:rPr>
        <w:t>Group Number</w:t>
      </w:r>
      <w:r w:rsidRPr="005B17D3">
        <w:t xml:space="preserve"> is set to </w:t>
      </w:r>
      <w:r w:rsidRPr="005B17D3">
        <w:rPr>
          <w:b/>
          <w:bCs/>
        </w:rPr>
        <w:t>Part A</w:t>
      </w:r>
    </w:p>
    <w:p w14:paraId="7B68DD59" w14:textId="77777777" w:rsidR="00E27F88" w:rsidRPr="005B17D3" w:rsidRDefault="00E27F88" w:rsidP="00EF3896">
      <w:pPr>
        <w:pStyle w:val="ScreenFieldDesc"/>
      </w:pPr>
      <w:r w:rsidRPr="005B17D3">
        <w:t xml:space="preserve">ES populates the following fields when a user chooses to enter Medicare Part B: </w:t>
      </w:r>
    </w:p>
    <w:p w14:paraId="0100A36F" w14:textId="77777777" w:rsidR="00E27F88" w:rsidRPr="005B17D3" w:rsidRDefault="00E27F88" w:rsidP="00EF3896">
      <w:pPr>
        <w:pStyle w:val="ListBull2"/>
      </w:pPr>
      <w:r w:rsidRPr="005B17D3">
        <w:rPr>
          <w:iCs/>
        </w:rPr>
        <w:t>Group Name</w:t>
      </w:r>
      <w:r w:rsidRPr="005B17D3">
        <w:t xml:space="preserve"> is set to </w:t>
      </w:r>
      <w:r w:rsidRPr="005B17D3">
        <w:rPr>
          <w:b/>
          <w:bCs/>
        </w:rPr>
        <w:t>Part B</w:t>
      </w:r>
    </w:p>
    <w:p w14:paraId="108A95CB" w14:textId="77777777" w:rsidR="00E27F88" w:rsidRPr="005B17D3" w:rsidRDefault="00E27F88" w:rsidP="00EF3896">
      <w:pPr>
        <w:pStyle w:val="ListBull2"/>
      </w:pPr>
      <w:r w:rsidRPr="005B17D3">
        <w:rPr>
          <w:iCs/>
        </w:rPr>
        <w:t>Group Number</w:t>
      </w:r>
      <w:r w:rsidRPr="005B17D3">
        <w:fldChar w:fldCharType="begin"/>
      </w:r>
      <w:r w:rsidRPr="005B17D3">
        <w:instrText xml:space="preserve"> XE "Group:Insurance:Number" </w:instrText>
      </w:r>
      <w:r w:rsidRPr="005B17D3">
        <w:fldChar w:fldCharType="end"/>
      </w:r>
      <w:r w:rsidRPr="005B17D3">
        <w:t xml:space="preserve"> is set to </w:t>
      </w:r>
      <w:r w:rsidRPr="005B17D3">
        <w:rPr>
          <w:bCs/>
        </w:rPr>
        <w:t>Part B</w:t>
      </w:r>
    </w:p>
    <w:p w14:paraId="2FA156A1" w14:textId="77777777" w:rsidR="00E27F88" w:rsidRPr="005B17D3" w:rsidRDefault="00E27F88" w:rsidP="00EF3896">
      <w:pPr>
        <w:pStyle w:val="ScreenName"/>
      </w:pPr>
      <w:r w:rsidRPr="005B17D3">
        <w:t>Update Insurance Carrier – Medicare</w:t>
      </w:r>
    </w:p>
    <w:p w14:paraId="5B852136" w14:textId="77777777" w:rsidR="00E27F88" w:rsidRPr="005B17D3" w:rsidRDefault="00E27F88" w:rsidP="00EF3896">
      <w:pPr>
        <w:pStyle w:val="ScreenField"/>
      </w:pPr>
      <w:r w:rsidRPr="005B17D3">
        <w:t>Insurance Company Name:</w:t>
      </w:r>
    </w:p>
    <w:p w14:paraId="1D57F816" w14:textId="77777777" w:rsidR="00E27F88" w:rsidRPr="005B17D3" w:rsidRDefault="00E27F88" w:rsidP="00EF3896">
      <w:pPr>
        <w:pStyle w:val="ScreenFieldDesc"/>
      </w:pPr>
      <w:r w:rsidRPr="005B17D3">
        <w:t>This is the name of the insurance</w:t>
      </w:r>
      <w:r w:rsidRPr="005B17D3">
        <w:rPr>
          <w:i/>
        </w:rPr>
        <w:fldChar w:fldCharType="begin"/>
      </w:r>
      <w:r w:rsidRPr="005B17D3">
        <w:instrText xml:space="preserve"> XE "Insurance:Company Name:Medicare" </w:instrText>
      </w:r>
      <w:r w:rsidRPr="005B17D3">
        <w:rPr>
          <w:i/>
        </w:rPr>
        <w:fldChar w:fldCharType="end"/>
      </w:r>
      <w:r w:rsidRPr="005B17D3">
        <w:t xml:space="preserve"> company. Defaults to </w:t>
      </w:r>
      <w:r w:rsidRPr="005B17D3">
        <w:rPr>
          <w:b/>
          <w:bCs/>
        </w:rPr>
        <w:t>Medicare</w:t>
      </w:r>
      <w:r w:rsidRPr="005B17D3">
        <w:t>.</w:t>
      </w:r>
    </w:p>
    <w:p w14:paraId="52D52F85" w14:textId="77777777" w:rsidR="00E27F88" w:rsidRPr="005B17D3" w:rsidRDefault="00E27F88" w:rsidP="00EF3896">
      <w:pPr>
        <w:pStyle w:val="ScreenField"/>
      </w:pPr>
    </w:p>
    <w:p w14:paraId="578CDEC0" w14:textId="77777777" w:rsidR="00E27F88" w:rsidRPr="005B17D3" w:rsidRDefault="00E27F88" w:rsidP="00EF3896">
      <w:pPr>
        <w:pStyle w:val="ScreenField"/>
      </w:pPr>
      <w:r w:rsidRPr="005B17D3">
        <w:t>Type of Medicare:</w:t>
      </w:r>
    </w:p>
    <w:p w14:paraId="524A58FF" w14:textId="77777777" w:rsidR="00E27F88" w:rsidRPr="005B17D3" w:rsidRDefault="00E27F88" w:rsidP="00EF3896">
      <w:pPr>
        <w:pStyle w:val="ScreenFieldDesc"/>
      </w:pPr>
      <w:r w:rsidRPr="005B17D3">
        <w:t>Indicate the Type of Medicare being updated. Choices are:</w:t>
      </w:r>
    </w:p>
    <w:p w14:paraId="09450209" w14:textId="77777777" w:rsidR="00E27F88" w:rsidRPr="005B17D3" w:rsidRDefault="00E27F88" w:rsidP="00EF3896">
      <w:pPr>
        <w:pStyle w:val="ListBull2"/>
      </w:pPr>
      <w:r w:rsidRPr="005B17D3">
        <w:rPr>
          <w:rStyle w:val="Emphasis"/>
          <w:i w:val="0"/>
        </w:rPr>
        <w:t>Type A</w:t>
      </w:r>
      <w:r w:rsidRPr="005B17D3">
        <w:rPr>
          <w:rStyle w:val="Expandingtext"/>
        </w:rPr>
        <w:t xml:space="preserve"> This is hospital insurance</w:t>
      </w:r>
      <w:r w:rsidRPr="005B17D3">
        <w:rPr>
          <w:rStyle w:val="Expandingtext"/>
        </w:rPr>
        <w:fldChar w:fldCharType="begin"/>
      </w:r>
      <w:r w:rsidRPr="005B17D3">
        <w:instrText xml:space="preserve"> XE "</w:instrText>
      </w:r>
      <w:r w:rsidRPr="005B17D3">
        <w:rPr>
          <w:rStyle w:val="Expandingtext"/>
        </w:rPr>
        <w:instrText>Insurance:</w:instrText>
      </w:r>
      <w:r w:rsidRPr="005B17D3">
        <w:instrText xml:space="preserve">Type A Medicare" </w:instrText>
      </w:r>
      <w:r w:rsidRPr="005B17D3">
        <w:rPr>
          <w:rStyle w:val="Expandingtext"/>
        </w:rPr>
        <w:fldChar w:fldCharType="end"/>
      </w:r>
      <w:r w:rsidRPr="005B17D3">
        <w:rPr>
          <w:rStyle w:val="Expandingtext"/>
        </w:rPr>
        <w:t xml:space="preserve"> that pays for inpatient hospital stays, care in a skilled nursing facility</w:t>
      </w:r>
      <w:r w:rsidRPr="005B17D3">
        <w:rPr>
          <w:rStyle w:val="Expandingtext"/>
        </w:rPr>
        <w:fldChar w:fldCharType="begin"/>
      </w:r>
      <w:r w:rsidRPr="005B17D3">
        <w:instrText xml:space="preserve"> XE "Facility" </w:instrText>
      </w:r>
      <w:r w:rsidRPr="005B17D3">
        <w:rPr>
          <w:rStyle w:val="Expandingtext"/>
        </w:rPr>
        <w:fldChar w:fldCharType="end"/>
      </w:r>
      <w:r w:rsidRPr="005B17D3">
        <w:rPr>
          <w:rStyle w:val="Expandingtext"/>
        </w:rPr>
        <w:t xml:space="preserve">, hospice care, and some home health care. </w:t>
      </w:r>
    </w:p>
    <w:p w14:paraId="376BCD1D" w14:textId="77777777" w:rsidR="00E27F88" w:rsidRPr="005B17D3" w:rsidRDefault="00E27F88" w:rsidP="00EF3896">
      <w:pPr>
        <w:pStyle w:val="ListBull2"/>
      </w:pPr>
      <w:r w:rsidRPr="005B17D3">
        <w:t xml:space="preserve">Type A &amp; </w:t>
      </w:r>
      <w:r w:rsidRPr="005B17D3">
        <w:rPr>
          <w:rStyle w:val="Emphasis"/>
          <w:i w:val="0"/>
        </w:rPr>
        <w:t>B</w:t>
      </w:r>
      <w:r w:rsidRPr="005B17D3">
        <w:rPr>
          <w:rStyle w:val="Expandingtext"/>
        </w:rPr>
        <w:t xml:space="preserve"> This is Medicare medical</w:t>
      </w:r>
      <w:r w:rsidRPr="005B17D3">
        <w:rPr>
          <w:rStyle w:val="Expandingtext"/>
        </w:rPr>
        <w:fldChar w:fldCharType="begin"/>
      </w:r>
      <w:r w:rsidRPr="005B17D3">
        <w:instrText xml:space="preserve"> XE "Medical:insurance" </w:instrText>
      </w:r>
      <w:r w:rsidRPr="005B17D3">
        <w:rPr>
          <w:rStyle w:val="Expandingtext"/>
        </w:rPr>
        <w:fldChar w:fldCharType="end"/>
      </w:r>
      <w:r w:rsidRPr="005B17D3">
        <w:rPr>
          <w:rStyle w:val="Expandingtext"/>
        </w:rPr>
        <w:t xml:space="preserve"> insurance</w:t>
      </w:r>
      <w:r w:rsidRPr="005B17D3">
        <w:rPr>
          <w:rStyle w:val="Expandingtext"/>
        </w:rPr>
        <w:fldChar w:fldCharType="begin"/>
      </w:r>
      <w:r w:rsidRPr="005B17D3">
        <w:instrText xml:space="preserve"> XE "</w:instrText>
      </w:r>
      <w:r w:rsidRPr="005B17D3">
        <w:rPr>
          <w:rStyle w:val="Expandingtext"/>
        </w:rPr>
        <w:instrText>Insurance:</w:instrText>
      </w:r>
      <w:r w:rsidRPr="005B17D3">
        <w:instrText xml:space="preserve">Type A &amp; B Medicare" </w:instrText>
      </w:r>
      <w:r w:rsidRPr="005B17D3">
        <w:rPr>
          <w:rStyle w:val="Expandingtext"/>
        </w:rPr>
        <w:fldChar w:fldCharType="end"/>
      </w:r>
      <w:r w:rsidRPr="005B17D3">
        <w:rPr>
          <w:rStyle w:val="Expandingtext"/>
        </w:rPr>
        <w:t xml:space="preserve"> that helps pay for doctors, services, outpatient hospital care, durable medical</w:t>
      </w:r>
      <w:r w:rsidRPr="005B17D3">
        <w:rPr>
          <w:rStyle w:val="Expandingtext"/>
        </w:rPr>
        <w:fldChar w:fldCharType="begin"/>
      </w:r>
      <w:r w:rsidRPr="005B17D3">
        <w:instrText xml:space="preserve"> XE "Medical:equipment" </w:instrText>
      </w:r>
      <w:r w:rsidRPr="005B17D3">
        <w:rPr>
          <w:rStyle w:val="Expandingtext"/>
        </w:rPr>
        <w:fldChar w:fldCharType="end"/>
      </w:r>
      <w:r w:rsidRPr="005B17D3">
        <w:rPr>
          <w:rStyle w:val="Expandingtext"/>
        </w:rPr>
        <w:t xml:space="preserve"> equipment, and some medical</w:t>
      </w:r>
      <w:r w:rsidRPr="005B17D3">
        <w:rPr>
          <w:rStyle w:val="Expandingtext"/>
        </w:rPr>
        <w:fldChar w:fldCharType="begin"/>
      </w:r>
      <w:r w:rsidRPr="005B17D3">
        <w:instrText xml:space="preserve"> XE "Medical:services" </w:instrText>
      </w:r>
      <w:r w:rsidRPr="005B17D3">
        <w:rPr>
          <w:rStyle w:val="Expandingtext"/>
        </w:rPr>
        <w:fldChar w:fldCharType="end"/>
      </w:r>
      <w:r w:rsidRPr="005B17D3">
        <w:rPr>
          <w:rStyle w:val="Expandingtext"/>
        </w:rPr>
        <w:t xml:space="preserve"> services that aren't covered by Part A. </w:t>
      </w:r>
    </w:p>
    <w:p w14:paraId="3DA8B411" w14:textId="77777777" w:rsidR="00E27F88" w:rsidRPr="005B17D3" w:rsidRDefault="00E27F88" w:rsidP="00EF3896">
      <w:pPr>
        <w:pStyle w:val="ListBull2"/>
      </w:pPr>
      <w:r w:rsidRPr="005B17D3">
        <w:t xml:space="preserve">ES defaults to </w:t>
      </w:r>
      <w:r w:rsidRPr="005B17D3">
        <w:rPr>
          <w:b/>
          <w:bCs/>
        </w:rPr>
        <w:t>Part A</w:t>
      </w:r>
      <w:r w:rsidRPr="005B17D3">
        <w:t xml:space="preserve">, but can be changed to </w:t>
      </w:r>
      <w:r w:rsidRPr="005B17D3">
        <w:rPr>
          <w:b/>
          <w:bCs/>
        </w:rPr>
        <w:t>Part A &amp; B</w:t>
      </w:r>
      <w:r w:rsidRPr="005B17D3">
        <w:t>.</w:t>
      </w:r>
    </w:p>
    <w:p w14:paraId="0C10C48C" w14:textId="77777777" w:rsidR="00E27F88" w:rsidRPr="005B17D3" w:rsidRDefault="00E27F88" w:rsidP="00EF3896">
      <w:pPr>
        <w:pStyle w:val="ScreenName"/>
      </w:pPr>
      <w:r w:rsidRPr="005B17D3">
        <w:t>Medicare Part A</w:t>
      </w:r>
    </w:p>
    <w:p w14:paraId="7A50F690" w14:textId="77777777" w:rsidR="00E27F88" w:rsidRPr="005B17D3" w:rsidRDefault="00E27F88" w:rsidP="00EF3896">
      <w:pPr>
        <w:pStyle w:val="ScreenField"/>
      </w:pPr>
      <w:r w:rsidRPr="005B17D3">
        <w:rPr>
          <w:noProof/>
        </w:rPr>
        <w:drawing>
          <wp:inline distT="0" distB="0" distL="0" distR="0" wp14:anchorId="5FB39871" wp14:editId="07EC016B">
            <wp:extent cx="119380" cy="119380"/>
            <wp:effectExtent l="19050" t="0" r="0" b="0"/>
            <wp:docPr id="1134" name="Picture 1134" descr="required fiel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4" descr="required field symbol"/>
                    <pic:cNvPicPr>
                      <a:picLocks noChangeAspect="1" noChangeArrowheads="1"/>
                    </pic:cNvPicPr>
                  </pic:nvPicPr>
                  <pic:blipFill>
                    <a:blip r:embed="rId33" cstate="print"/>
                    <a:srcRect/>
                    <a:stretch>
                      <a:fillRect/>
                    </a:stretch>
                  </pic:blipFill>
                  <pic:spPr bwMode="auto">
                    <a:xfrm>
                      <a:off x="0" y="0"/>
                      <a:ext cx="119380" cy="119380"/>
                    </a:xfrm>
                    <a:prstGeom prst="rect">
                      <a:avLst/>
                    </a:prstGeom>
                    <a:noFill/>
                    <a:ln w="9525">
                      <a:noFill/>
                      <a:miter lim="800000"/>
                      <a:headEnd/>
                      <a:tailEnd/>
                    </a:ln>
                  </pic:spPr>
                </pic:pic>
              </a:graphicData>
            </a:graphic>
          </wp:inline>
        </w:drawing>
      </w:r>
      <w:r w:rsidRPr="005B17D3">
        <w:t>Medicare Claim</w:t>
      </w:r>
      <w:r w:rsidRPr="005B17D3">
        <w:fldChar w:fldCharType="begin"/>
      </w:r>
      <w:r w:rsidRPr="005B17D3">
        <w:instrText xml:space="preserve"> XE "Claim:Medicare Number" </w:instrText>
      </w:r>
      <w:r w:rsidRPr="005B17D3">
        <w:fldChar w:fldCharType="end"/>
      </w:r>
      <w:r w:rsidRPr="005B17D3">
        <w:t xml:space="preserve"> Number:</w:t>
      </w:r>
    </w:p>
    <w:p w14:paraId="0F0FEC00" w14:textId="77777777" w:rsidR="00E27F88" w:rsidRPr="005B17D3" w:rsidRDefault="00E27F88" w:rsidP="00EF3896">
      <w:pPr>
        <w:pStyle w:val="ScreenFieldDesc"/>
      </w:pPr>
      <w:r w:rsidRPr="005B17D3">
        <w:t>The Medicare number assigned</w:t>
      </w:r>
      <w:r w:rsidRPr="005B17D3">
        <w:fldChar w:fldCharType="begin"/>
      </w:r>
      <w:r w:rsidRPr="005B17D3">
        <w:instrText xml:space="preserve"> XE "Assigned:Medicare number" </w:instrText>
      </w:r>
      <w:r w:rsidRPr="005B17D3">
        <w:fldChar w:fldCharType="end"/>
      </w:r>
      <w:r w:rsidRPr="005B17D3">
        <w:t xml:space="preserve"> to the claim.</w:t>
      </w:r>
    </w:p>
    <w:p w14:paraId="70DD6EE0" w14:textId="77777777" w:rsidR="00E27F88" w:rsidRPr="005B17D3" w:rsidRDefault="00E27F88" w:rsidP="00EF3896">
      <w:pPr>
        <w:pStyle w:val="ScreenField"/>
      </w:pPr>
    </w:p>
    <w:p w14:paraId="79F36E06" w14:textId="77777777" w:rsidR="00E27F88" w:rsidRPr="005B17D3" w:rsidRDefault="00E27F88" w:rsidP="00EF3896">
      <w:pPr>
        <w:pStyle w:val="ScreenField"/>
      </w:pPr>
      <w:r w:rsidRPr="005B17D3">
        <w:rPr>
          <w:noProof/>
        </w:rPr>
        <w:drawing>
          <wp:inline distT="0" distB="0" distL="0" distR="0" wp14:anchorId="03FF1B99" wp14:editId="6CD2791F">
            <wp:extent cx="119380" cy="119380"/>
            <wp:effectExtent l="19050" t="0" r="0" b="0"/>
            <wp:docPr id="1137" name="Picture 1137" descr="required fiel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7" descr="required field symbol"/>
                    <pic:cNvPicPr>
                      <a:picLocks noChangeAspect="1" noChangeArrowheads="1"/>
                    </pic:cNvPicPr>
                  </pic:nvPicPr>
                  <pic:blipFill>
                    <a:blip r:embed="rId33" cstate="print"/>
                    <a:srcRect/>
                    <a:stretch>
                      <a:fillRect/>
                    </a:stretch>
                  </pic:blipFill>
                  <pic:spPr bwMode="auto">
                    <a:xfrm>
                      <a:off x="0" y="0"/>
                      <a:ext cx="119380" cy="119380"/>
                    </a:xfrm>
                    <a:prstGeom prst="rect">
                      <a:avLst/>
                    </a:prstGeom>
                    <a:noFill/>
                    <a:ln w="9525">
                      <a:noFill/>
                      <a:miter lim="800000"/>
                      <a:headEnd/>
                      <a:tailEnd/>
                    </a:ln>
                  </pic:spPr>
                </pic:pic>
              </a:graphicData>
            </a:graphic>
          </wp:inline>
        </w:drawing>
      </w:r>
      <w:r w:rsidRPr="005B17D3">
        <w:t>Name on Medicare Card:</w:t>
      </w:r>
    </w:p>
    <w:p w14:paraId="0AD0D6B1" w14:textId="77777777" w:rsidR="00E27F88" w:rsidRPr="005B17D3" w:rsidRDefault="00E27F88" w:rsidP="00EF3896">
      <w:pPr>
        <w:pStyle w:val="ScreenFieldDesc"/>
      </w:pPr>
      <w:r w:rsidRPr="005B17D3">
        <w:t>The Name exactly as it appears on the Medicare card.</w:t>
      </w:r>
    </w:p>
    <w:p w14:paraId="08C8F72E" w14:textId="77777777" w:rsidR="00E27F88" w:rsidRPr="005B17D3" w:rsidRDefault="00E27F88" w:rsidP="00EF3896">
      <w:pPr>
        <w:pStyle w:val="ScreenField"/>
      </w:pPr>
    </w:p>
    <w:p w14:paraId="20BF6000" w14:textId="77777777" w:rsidR="00E27F88" w:rsidRPr="005B17D3" w:rsidRDefault="00E27F88" w:rsidP="00EF3896">
      <w:pPr>
        <w:pStyle w:val="ScreenField"/>
      </w:pPr>
      <w:r w:rsidRPr="005B17D3">
        <w:t>Group Name:</w:t>
      </w:r>
    </w:p>
    <w:p w14:paraId="68D2B3FE" w14:textId="77777777" w:rsidR="00E27F88" w:rsidRPr="005B17D3" w:rsidRDefault="00E27F88" w:rsidP="00EF3896">
      <w:pPr>
        <w:pStyle w:val="ScreenFieldDesc"/>
      </w:pPr>
      <w:r w:rsidRPr="005B17D3">
        <w:t>The name that the insurance</w:t>
      </w:r>
      <w:r w:rsidRPr="005B17D3">
        <w:fldChar w:fldCharType="begin"/>
      </w:r>
      <w:r w:rsidRPr="005B17D3">
        <w:instrText xml:space="preserve"> XE "Insurance:Group Name" </w:instrText>
      </w:r>
      <w:r w:rsidRPr="005B17D3">
        <w:fldChar w:fldCharType="end"/>
      </w:r>
      <w:r w:rsidRPr="005B17D3">
        <w:t xml:space="preserve"> company uses to identify this plan. Defaults to </w:t>
      </w:r>
      <w:r w:rsidRPr="005B17D3">
        <w:rPr>
          <w:bCs/>
        </w:rPr>
        <w:t>Type A</w:t>
      </w:r>
      <w:r w:rsidRPr="005B17D3">
        <w:t>.</w:t>
      </w:r>
    </w:p>
    <w:p w14:paraId="765008DD" w14:textId="77777777" w:rsidR="00E27F88" w:rsidRPr="005B17D3" w:rsidRDefault="00E27F88" w:rsidP="00EF3896">
      <w:pPr>
        <w:pStyle w:val="ScreenField"/>
      </w:pPr>
    </w:p>
    <w:p w14:paraId="7770EE35" w14:textId="77777777" w:rsidR="00E27F88" w:rsidRPr="005B17D3" w:rsidRDefault="00E27F88" w:rsidP="00EF3896">
      <w:pPr>
        <w:pStyle w:val="ScreenField"/>
      </w:pPr>
      <w:r w:rsidRPr="005B17D3">
        <w:t>Group Number:</w:t>
      </w:r>
    </w:p>
    <w:p w14:paraId="426F650F" w14:textId="77777777" w:rsidR="00E27F88" w:rsidRPr="005B17D3" w:rsidRDefault="00E27F88" w:rsidP="00EF3896">
      <w:pPr>
        <w:pStyle w:val="ScreenFieldDesc"/>
      </w:pPr>
      <w:r w:rsidRPr="005B17D3">
        <w:t>The number or code, which the insurance</w:t>
      </w:r>
      <w:r w:rsidRPr="005B17D3">
        <w:fldChar w:fldCharType="begin"/>
      </w:r>
      <w:r w:rsidRPr="005B17D3">
        <w:instrText xml:space="preserve"> XE "Insurance:Group Number" </w:instrText>
      </w:r>
      <w:r w:rsidRPr="005B17D3">
        <w:fldChar w:fldCharType="end"/>
      </w:r>
      <w:r w:rsidRPr="005B17D3">
        <w:t xml:space="preserve"> company uses to identify this plan. Defaults to </w:t>
      </w:r>
      <w:r w:rsidRPr="005B17D3">
        <w:rPr>
          <w:bCs/>
        </w:rPr>
        <w:t>Type A</w:t>
      </w:r>
      <w:r w:rsidRPr="005B17D3">
        <w:t>.</w:t>
      </w:r>
    </w:p>
    <w:p w14:paraId="4684C964" w14:textId="77777777" w:rsidR="00E27F88" w:rsidRPr="005B17D3" w:rsidRDefault="00E27F88" w:rsidP="00EF3896">
      <w:pPr>
        <w:pStyle w:val="ScreenField"/>
      </w:pPr>
    </w:p>
    <w:p w14:paraId="6F2ECC1B" w14:textId="77777777" w:rsidR="00E27F88" w:rsidRPr="005B17D3" w:rsidRDefault="00E27F88" w:rsidP="00EF3896">
      <w:pPr>
        <w:pStyle w:val="ScreenField"/>
      </w:pPr>
      <w:r w:rsidRPr="005B17D3">
        <w:t>Part A Effective Date:</w:t>
      </w:r>
    </w:p>
    <w:p w14:paraId="71590C49" w14:textId="77777777" w:rsidR="00E27F88" w:rsidRPr="005B17D3" w:rsidRDefault="00E27F88" w:rsidP="00EF3896">
      <w:pPr>
        <w:pStyle w:val="ScreenFieldDesc"/>
      </w:pPr>
      <w:r w:rsidRPr="005B17D3">
        <w:t>The Part A Effective Date</w:t>
      </w:r>
      <w:r w:rsidRPr="005B17D3">
        <w:fldChar w:fldCharType="begin"/>
      </w:r>
      <w:r w:rsidRPr="005B17D3">
        <w:instrText xml:space="preserve"> XE "Date:Insurance:Part A" </w:instrText>
      </w:r>
      <w:r w:rsidRPr="005B17D3">
        <w:fldChar w:fldCharType="end"/>
      </w:r>
      <w:r w:rsidRPr="005B17D3">
        <w:t xml:space="preserve"> is the date </w:t>
      </w:r>
      <w:r w:rsidRPr="005B17D3">
        <w:rPr>
          <w:i/>
        </w:rPr>
        <w:t>Medicare Part A</w:t>
      </w:r>
      <w:r w:rsidRPr="005B17D3">
        <w:t xml:space="preserve"> went into effect for this beneficiary.</w:t>
      </w:r>
    </w:p>
    <w:p w14:paraId="00393CB1" w14:textId="77777777" w:rsidR="00E27F88" w:rsidRPr="005B17D3" w:rsidRDefault="00E27F88" w:rsidP="00EF3896">
      <w:pPr>
        <w:pStyle w:val="RulesandMore"/>
      </w:pPr>
      <w:r w:rsidRPr="005B17D3">
        <w:t>Rules:</w:t>
      </w:r>
    </w:p>
    <w:p w14:paraId="2EDA02A2" w14:textId="77777777" w:rsidR="00E27F88" w:rsidRPr="005B17D3" w:rsidRDefault="00E27F88" w:rsidP="00EF3896">
      <w:pPr>
        <w:pStyle w:val="ListBull2"/>
      </w:pPr>
      <w:r w:rsidRPr="005B17D3">
        <w:t xml:space="preserve">Cannot be before </w:t>
      </w:r>
      <w:r w:rsidRPr="005B17D3">
        <w:rPr>
          <w:rStyle w:val="Text-onlypopuphotspot"/>
        </w:rPr>
        <w:t>DOB.</w:t>
      </w:r>
    </w:p>
    <w:p w14:paraId="7CA3BA65" w14:textId="77777777" w:rsidR="00E27F88" w:rsidRPr="005B17D3" w:rsidRDefault="00E27F88" w:rsidP="00EF3896">
      <w:pPr>
        <w:pStyle w:val="ListBull2"/>
      </w:pPr>
      <w:r w:rsidRPr="005B17D3">
        <w:t xml:space="preserve">Cannot be after </w:t>
      </w:r>
      <w:r w:rsidRPr="005B17D3">
        <w:rPr>
          <w:rStyle w:val="Text-onlypopuphotspot"/>
        </w:rPr>
        <w:t>DOD.</w:t>
      </w:r>
    </w:p>
    <w:p w14:paraId="3032B019" w14:textId="77777777" w:rsidR="00E27F88" w:rsidRPr="005B17D3" w:rsidRDefault="00E27F88" w:rsidP="00EF3896">
      <w:pPr>
        <w:pStyle w:val="ListBull2"/>
      </w:pPr>
      <w:r w:rsidRPr="005B17D3">
        <w:t xml:space="preserve">Part A indicator must be </w:t>
      </w:r>
      <w:r w:rsidRPr="005B17D3">
        <w:rPr>
          <w:b/>
          <w:bCs/>
        </w:rPr>
        <w:t>Yes</w:t>
      </w:r>
      <w:r w:rsidRPr="005B17D3">
        <w:t xml:space="preserve"> if date is populated.</w:t>
      </w:r>
    </w:p>
    <w:p w14:paraId="239A8F38" w14:textId="77777777" w:rsidR="00E27F88" w:rsidRPr="005B17D3" w:rsidRDefault="00E27F88" w:rsidP="00EF3896">
      <w:pPr>
        <w:pStyle w:val="ScreenField"/>
      </w:pPr>
    </w:p>
    <w:p w14:paraId="7B750C8A" w14:textId="77777777" w:rsidR="00E27F88" w:rsidRPr="005B17D3" w:rsidRDefault="00E27F88" w:rsidP="00EF3896">
      <w:pPr>
        <w:pStyle w:val="ScreenField"/>
      </w:pPr>
      <w:r w:rsidRPr="005B17D3">
        <w:t>Address</w:t>
      </w:r>
      <w:r w:rsidRPr="005B17D3">
        <w:fldChar w:fldCharType="begin"/>
      </w:r>
      <w:r w:rsidRPr="005B17D3">
        <w:instrText xml:space="preserve"> XE "Address:Line 1" </w:instrText>
      </w:r>
      <w:r w:rsidRPr="005B17D3">
        <w:fldChar w:fldCharType="end"/>
      </w:r>
      <w:r w:rsidRPr="005B17D3">
        <w:t xml:space="preserve"> Line 1:</w:t>
      </w:r>
    </w:p>
    <w:p w14:paraId="546F08FC" w14:textId="77777777" w:rsidR="00E27F88" w:rsidRPr="005B17D3" w:rsidRDefault="00E27F88" w:rsidP="00EF3896">
      <w:pPr>
        <w:pStyle w:val="ScreenFieldDesc"/>
      </w:pPr>
      <w:r w:rsidRPr="005B17D3">
        <w:t>Address Line 1 is the number and street or post office</w:t>
      </w:r>
      <w:r w:rsidRPr="005B17D3">
        <w:fldChar w:fldCharType="begin"/>
      </w:r>
      <w:r w:rsidRPr="005B17D3">
        <w:instrText xml:space="preserve"> XE "Office:P.O. box" </w:instrText>
      </w:r>
      <w:r w:rsidRPr="005B17D3">
        <w:fldChar w:fldCharType="end"/>
      </w:r>
      <w:r w:rsidRPr="005B17D3">
        <w:t xml:space="preserve"> box of a mailing address</w:t>
      </w:r>
      <w:r w:rsidRPr="005B17D3">
        <w:fldChar w:fldCharType="begin"/>
      </w:r>
      <w:r w:rsidRPr="005B17D3">
        <w:instrText xml:space="preserve"> XE “Address” </w:instrText>
      </w:r>
      <w:r w:rsidRPr="005B17D3">
        <w:fldChar w:fldCharType="end"/>
      </w:r>
      <w:r w:rsidRPr="005B17D3">
        <w:t>.</w:t>
      </w:r>
    </w:p>
    <w:p w14:paraId="42B89951" w14:textId="77777777" w:rsidR="00E27F88" w:rsidRPr="005B17D3" w:rsidRDefault="00E27F88" w:rsidP="00474E83">
      <w:pPr>
        <w:pStyle w:val="NoteLightbulb"/>
      </w:pPr>
      <w:r w:rsidRPr="005B17D3">
        <w:rPr>
          <w:b/>
        </w:rPr>
        <w:t>Note</w:t>
      </w:r>
      <w:r w:rsidRPr="005B17D3">
        <w:t>: Insurance</w:t>
      </w:r>
      <w:r w:rsidRPr="005B17D3">
        <w:fldChar w:fldCharType="begin"/>
      </w:r>
      <w:r w:rsidRPr="005B17D3">
        <w:instrText xml:space="preserve"> XE "Insurance:Address" </w:instrText>
      </w:r>
      <w:r w:rsidRPr="005B17D3">
        <w:fldChar w:fldCharType="end"/>
      </w:r>
      <w:r w:rsidRPr="005B17D3">
        <w:t xml:space="preserve"> Company Address Line 1, City, State and Zip Code is required, in order to transmit the Insurance update to the sites. The HL7</w:t>
      </w:r>
      <w:r w:rsidRPr="005B17D3">
        <w:fldChar w:fldCharType="begin"/>
      </w:r>
      <w:r w:rsidRPr="005B17D3">
        <w:instrText xml:space="preserve"> XE "HL7:address message" </w:instrText>
      </w:r>
      <w:r w:rsidRPr="005B17D3">
        <w:fldChar w:fldCharType="end"/>
      </w:r>
      <w:r w:rsidRPr="005B17D3">
        <w:t xml:space="preserve"> message will not be sent until the required address</w:t>
      </w:r>
      <w:r w:rsidRPr="005B17D3">
        <w:fldChar w:fldCharType="begin"/>
      </w:r>
      <w:r w:rsidRPr="005B17D3">
        <w:instrText xml:space="preserve"> XE “Address” </w:instrText>
      </w:r>
      <w:r w:rsidRPr="005B17D3">
        <w:fldChar w:fldCharType="end"/>
      </w:r>
      <w:r w:rsidRPr="005B17D3">
        <w:t xml:space="preserve"> information has been collected.</w:t>
      </w:r>
    </w:p>
    <w:p w14:paraId="3EDE963D" w14:textId="77777777" w:rsidR="00E27F88" w:rsidRPr="005B17D3" w:rsidRDefault="00E27F88" w:rsidP="00EF3896">
      <w:pPr>
        <w:pStyle w:val="ScreenField"/>
      </w:pPr>
      <w:r w:rsidRPr="005B17D3">
        <w:t>Address</w:t>
      </w:r>
      <w:r w:rsidRPr="005B17D3">
        <w:fldChar w:fldCharType="begin"/>
      </w:r>
      <w:r w:rsidRPr="005B17D3">
        <w:instrText xml:space="preserve"> XE "Address:Line 2" </w:instrText>
      </w:r>
      <w:r w:rsidRPr="005B17D3">
        <w:fldChar w:fldCharType="end"/>
      </w:r>
      <w:r w:rsidRPr="005B17D3">
        <w:t xml:space="preserve"> Line 2:</w:t>
      </w:r>
    </w:p>
    <w:p w14:paraId="7C366584" w14:textId="77777777" w:rsidR="00E27F88" w:rsidRPr="005B17D3" w:rsidRDefault="00E27F88" w:rsidP="00EF3896">
      <w:pPr>
        <w:pStyle w:val="ScreenFieldDesc"/>
      </w:pPr>
      <w:r w:rsidRPr="005B17D3">
        <w:t>Address Line 2 is the text supplemental to the number and street of a mailing address</w:t>
      </w:r>
      <w:r w:rsidRPr="005B17D3">
        <w:fldChar w:fldCharType="begin"/>
      </w:r>
      <w:r w:rsidRPr="005B17D3">
        <w:instrText xml:space="preserve"> XE “Address” </w:instrText>
      </w:r>
      <w:r w:rsidRPr="005B17D3">
        <w:fldChar w:fldCharType="end"/>
      </w:r>
      <w:r w:rsidRPr="005B17D3">
        <w:t>.</w:t>
      </w:r>
    </w:p>
    <w:p w14:paraId="4DE18478" w14:textId="77777777" w:rsidR="00E27F88" w:rsidRPr="005B17D3" w:rsidRDefault="00E27F88" w:rsidP="00EF3896">
      <w:pPr>
        <w:pStyle w:val="ScreenField"/>
      </w:pPr>
    </w:p>
    <w:p w14:paraId="5FA3D1D3" w14:textId="77777777" w:rsidR="00E27F88" w:rsidRPr="005B17D3" w:rsidRDefault="00E27F88" w:rsidP="00EF3896">
      <w:pPr>
        <w:pStyle w:val="ScreenField"/>
      </w:pPr>
      <w:r w:rsidRPr="005B17D3">
        <w:t>Address</w:t>
      </w:r>
      <w:r w:rsidRPr="005B17D3">
        <w:fldChar w:fldCharType="begin"/>
      </w:r>
      <w:r w:rsidRPr="005B17D3">
        <w:instrText xml:space="preserve"> XE "Address:Line 3" </w:instrText>
      </w:r>
      <w:r w:rsidRPr="005B17D3">
        <w:fldChar w:fldCharType="end"/>
      </w:r>
      <w:r w:rsidRPr="005B17D3">
        <w:t xml:space="preserve"> Line 3:</w:t>
      </w:r>
    </w:p>
    <w:p w14:paraId="2AB56A83" w14:textId="77777777" w:rsidR="00E27F88" w:rsidRPr="005B17D3" w:rsidRDefault="00E27F88" w:rsidP="00EF3896">
      <w:pPr>
        <w:pStyle w:val="ScreenFieldDesc"/>
      </w:pPr>
      <w:r w:rsidRPr="005B17D3">
        <w:t>Address Line 3 is the text supplemental to the number and street of a mailing address</w:t>
      </w:r>
      <w:r w:rsidRPr="005B17D3">
        <w:fldChar w:fldCharType="begin"/>
      </w:r>
      <w:r w:rsidRPr="005B17D3">
        <w:instrText xml:space="preserve"> XE “Address” </w:instrText>
      </w:r>
      <w:r w:rsidRPr="005B17D3">
        <w:fldChar w:fldCharType="end"/>
      </w:r>
      <w:r w:rsidRPr="005B17D3">
        <w:t>.</w:t>
      </w:r>
    </w:p>
    <w:p w14:paraId="0CC3FBC9" w14:textId="77777777" w:rsidR="00E27F88" w:rsidRPr="005B17D3" w:rsidRDefault="00E27F88" w:rsidP="00EF3896">
      <w:pPr>
        <w:pStyle w:val="ScreenField"/>
      </w:pPr>
    </w:p>
    <w:p w14:paraId="559EF97A" w14:textId="77777777" w:rsidR="00E27F88" w:rsidRPr="005B17D3" w:rsidRDefault="00E27F88" w:rsidP="00EF3896">
      <w:pPr>
        <w:pStyle w:val="ScreenField"/>
      </w:pPr>
      <w:r w:rsidRPr="005B17D3">
        <w:t>Zip Code:</w:t>
      </w:r>
    </w:p>
    <w:p w14:paraId="4ED5A4A5" w14:textId="77777777" w:rsidR="00E27F88" w:rsidRPr="005B17D3" w:rsidRDefault="00E27F88" w:rsidP="00EF3896">
      <w:pPr>
        <w:pStyle w:val="ScreenFieldDesc"/>
      </w:pPr>
      <w:r w:rsidRPr="005B17D3">
        <w:t>Zip Code is the mail code used for mail delivery within the USA only. Either 5 or 9-digit</w:t>
      </w:r>
      <w:r w:rsidRPr="005B17D3">
        <w:fldChar w:fldCharType="begin"/>
      </w:r>
      <w:r w:rsidRPr="005B17D3">
        <w:instrText xml:space="preserve"> XE "9-digit " \* MERGEFORMAT </w:instrText>
      </w:r>
      <w:r w:rsidRPr="005B17D3">
        <w:fldChar w:fldCharType="end"/>
      </w:r>
      <w:r w:rsidRPr="005B17D3">
        <w:t xml:space="preserve"> code may be used.</w:t>
      </w:r>
    </w:p>
    <w:p w14:paraId="751A3A49" w14:textId="77777777" w:rsidR="00E27F88" w:rsidRPr="005B17D3" w:rsidRDefault="00E27F88" w:rsidP="00474E83">
      <w:pPr>
        <w:pStyle w:val="NoteLightbulb"/>
      </w:pPr>
      <w:r w:rsidRPr="005B17D3">
        <w:rPr>
          <w:b/>
        </w:rPr>
        <w:t>Note</w:t>
      </w:r>
      <w:r w:rsidRPr="005B17D3">
        <w:t>: Insurance</w:t>
      </w:r>
      <w:r w:rsidRPr="005B17D3">
        <w:fldChar w:fldCharType="begin"/>
      </w:r>
      <w:r w:rsidRPr="005B17D3">
        <w:instrText xml:space="preserve"> XE "Insurance:Zip Code" </w:instrText>
      </w:r>
      <w:r w:rsidRPr="005B17D3">
        <w:fldChar w:fldCharType="end"/>
      </w:r>
      <w:r w:rsidRPr="005B17D3">
        <w:t xml:space="preserve"> Company Address Line 1, City, State and Zip Code is required, in order to transmit the Insurance update to the sites. The HL7</w:t>
      </w:r>
      <w:r w:rsidRPr="005B17D3">
        <w:fldChar w:fldCharType="begin"/>
      </w:r>
      <w:r w:rsidRPr="005B17D3">
        <w:instrText xml:space="preserve"> XE "HL7:zip code message" </w:instrText>
      </w:r>
      <w:r w:rsidRPr="005B17D3">
        <w:fldChar w:fldCharType="end"/>
      </w:r>
      <w:r w:rsidRPr="005B17D3">
        <w:t xml:space="preserve"> message will not be sent until the required address</w:t>
      </w:r>
      <w:r w:rsidRPr="005B17D3">
        <w:fldChar w:fldCharType="begin"/>
      </w:r>
      <w:r w:rsidRPr="005B17D3">
        <w:instrText xml:space="preserve"> XE “Address” </w:instrText>
      </w:r>
      <w:r w:rsidRPr="005B17D3">
        <w:fldChar w:fldCharType="end"/>
      </w:r>
      <w:r w:rsidRPr="005B17D3">
        <w:t xml:space="preserve"> information has been collected.</w:t>
      </w:r>
    </w:p>
    <w:p w14:paraId="0A3AF563" w14:textId="77777777" w:rsidR="00E27F88" w:rsidRPr="005B17D3" w:rsidRDefault="00E27F88" w:rsidP="00EF3896">
      <w:pPr>
        <w:pStyle w:val="ScreenFieldDesc"/>
      </w:pPr>
      <w:r w:rsidRPr="005B17D3">
        <w:t>Zip Code may also be used to identify city/state/county associated with an address</w:t>
      </w:r>
      <w:r w:rsidRPr="005B17D3">
        <w:fldChar w:fldCharType="begin"/>
      </w:r>
      <w:r w:rsidRPr="005B17D3">
        <w:instrText xml:space="preserve"> XE “Address” </w:instrText>
      </w:r>
      <w:r w:rsidRPr="005B17D3">
        <w:fldChar w:fldCharType="end"/>
      </w:r>
      <w:r w:rsidRPr="005B17D3">
        <w:t>.</w:t>
      </w:r>
    </w:p>
    <w:p w14:paraId="12E49BFA" w14:textId="77777777" w:rsidR="00E27F88" w:rsidRPr="005B17D3" w:rsidRDefault="00E27F88" w:rsidP="00EF3896">
      <w:pPr>
        <w:pStyle w:val="ScreenField"/>
      </w:pPr>
    </w:p>
    <w:p w14:paraId="67408475" w14:textId="77777777" w:rsidR="00E27F88" w:rsidRPr="005B17D3" w:rsidRDefault="00E27F88" w:rsidP="00EF3896">
      <w:pPr>
        <w:pStyle w:val="ScreenField"/>
      </w:pPr>
      <w:r w:rsidRPr="005B17D3">
        <w:t>City:</w:t>
      </w:r>
    </w:p>
    <w:p w14:paraId="31267703" w14:textId="77777777" w:rsidR="00E27F88" w:rsidRPr="005B17D3" w:rsidRDefault="00E27F88" w:rsidP="00EF3896">
      <w:pPr>
        <w:pStyle w:val="ScreenFieldDesc"/>
      </w:pPr>
      <w:r w:rsidRPr="005B17D3">
        <w:t>Enter the name of the city used for the address</w:t>
      </w:r>
      <w:r w:rsidRPr="005B17D3">
        <w:fldChar w:fldCharType="begin"/>
      </w:r>
      <w:r w:rsidRPr="005B17D3">
        <w:instrText xml:space="preserve"> XE “Address” </w:instrText>
      </w:r>
      <w:r w:rsidRPr="005B17D3">
        <w:fldChar w:fldCharType="end"/>
      </w:r>
      <w:r w:rsidRPr="005B17D3">
        <w:t>.</w:t>
      </w:r>
    </w:p>
    <w:p w14:paraId="2BB08742" w14:textId="77777777" w:rsidR="00E27F88" w:rsidRPr="005B17D3" w:rsidRDefault="00E27F88" w:rsidP="00474E83">
      <w:pPr>
        <w:pStyle w:val="NoteLightbulb"/>
      </w:pPr>
      <w:r w:rsidRPr="005B17D3">
        <w:rPr>
          <w:b/>
        </w:rPr>
        <w:t>Note</w:t>
      </w:r>
      <w:r w:rsidRPr="005B17D3">
        <w:t>: Insurance</w:t>
      </w:r>
      <w:r w:rsidRPr="005B17D3">
        <w:fldChar w:fldCharType="begin"/>
      </w:r>
      <w:r w:rsidRPr="005B17D3">
        <w:instrText xml:space="preserve"> XE "Insurance:City" </w:instrText>
      </w:r>
      <w:r w:rsidRPr="005B17D3">
        <w:fldChar w:fldCharType="end"/>
      </w:r>
      <w:r w:rsidRPr="005B17D3">
        <w:t xml:space="preserve"> Company Address Line 1, City, State and Zip Code is required, in order to transmit the Insurance update to the sites. The HL7</w:t>
      </w:r>
      <w:r w:rsidRPr="005B17D3">
        <w:fldChar w:fldCharType="begin"/>
      </w:r>
      <w:r w:rsidRPr="005B17D3">
        <w:instrText xml:space="preserve"> XE "HL7:city message" </w:instrText>
      </w:r>
      <w:r w:rsidRPr="005B17D3">
        <w:fldChar w:fldCharType="end"/>
      </w:r>
      <w:r w:rsidRPr="005B17D3">
        <w:t xml:space="preserve"> message will not be sent until the required address</w:t>
      </w:r>
      <w:r w:rsidRPr="005B17D3">
        <w:fldChar w:fldCharType="begin"/>
      </w:r>
      <w:r w:rsidRPr="005B17D3">
        <w:instrText xml:space="preserve"> XE “Address” </w:instrText>
      </w:r>
      <w:r w:rsidRPr="005B17D3">
        <w:fldChar w:fldCharType="end"/>
      </w:r>
      <w:r w:rsidRPr="005B17D3">
        <w:t xml:space="preserve"> information has been collected.</w:t>
      </w:r>
    </w:p>
    <w:p w14:paraId="2E41A84C" w14:textId="77777777" w:rsidR="00E27F88" w:rsidRPr="005B17D3" w:rsidRDefault="00E27F88" w:rsidP="00EF3896">
      <w:pPr>
        <w:pStyle w:val="ScreenField"/>
      </w:pPr>
      <w:r w:rsidRPr="005B17D3">
        <w:t>State:</w:t>
      </w:r>
    </w:p>
    <w:p w14:paraId="27E243BA" w14:textId="77777777" w:rsidR="00E27F88" w:rsidRPr="005B17D3" w:rsidRDefault="00E27F88" w:rsidP="00EF3896">
      <w:pPr>
        <w:pStyle w:val="ScreenFieldDesc"/>
      </w:pPr>
      <w:r w:rsidRPr="005B17D3">
        <w:t>Enter the full state name associated with the address</w:t>
      </w:r>
      <w:r w:rsidRPr="005B17D3">
        <w:fldChar w:fldCharType="begin"/>
      </w:r>
      <w:r w:rsidRPr="005B17D3">
        <w:instrText xml:space="preserve"> XE “Address” </w:instrText>
      </w:r>
      <w:r w:rsidRPr="005B17D3">
        <w:fldChar w:fldCharType="end"/>
      </w:r>
      <w:r w:rsidRPr="005B17D3">
        <w:t>.</w:t>
      </w:r>
    </w:p>
    <w:p w14:paraId="2E4D016D" w14:textId="77777777" w:rsidR="00E27F88" w:rsidRPr="005B17D3" w:rsidRDefault="00E27F88" w:rsidP="00474E83">
      <w:pPr>
        <w:pStyle w:val="NoteLightbulb"/>
      </w:pPr>
      <w:r w:rsidRPr="005B17D3">
        <w:rPr>
          <w:b/>
        </w:rPr>
        <w:t>Note</w:t>
      </w:r>
      <w:r w:rsidRPr="005B17D3">
        <w:t>: Insurance</w:t>
      </w:r>
      <w:r w:rsidRPr="005B17D3">
        <w:fldChar w:fldCharType="begin"/>
      </w:r>
      <w:r w:rsidRPr="005B17D3">
        <w:instrText xml:space="preserve"> XE "Insurance:State" </w:instrText>
      </w:r>
      <w:r w:rsidRPr="005B17D3">
        <w:fldChar w:fldCharType="end"/>
      </w:r>
      <w:r w:rsidRPr="005B17D3">
        <w:t xml:space="preserve"> Company Address Line 1, City, State and Zip Code is required, in order to transmit the Insurance update to the sites. The HL7 message</w:t>
      </w:r>
      <w:r w:rsidRPr="005B17D3">
        <w:fldChar w:fldCharType="begin"/>
      </w:r>
      <w:r w:rsidRPr="005B17D3">
        <w:instrText xml:space="preserve"> XE "HL7:state message" </w:instrText>
      </w:r>
      <w:r w:rsidRPr="005B17D3">
        <w:fldChar w:fldCharType="end"/>
      </w:r>
      <w:r w:rsidRPr="005B17D3">
        <w:t xml:space="preserve"> will not be sent until the required address</w:t>
      </w:r>
      <w:r w:rsidRPr="005B17D3">
        <w:fldChar w:fldCharType="begin"/>
      </w:r>
      <w:r w:rsidRPr="005B17D3">
        <w:instrText xml:space="preserve"> XE “Address” </w:instrText>
      </w:r>
      <w:r w:rsidRPr="005B17D3">
        <w:fldChar w:fldCharType="end"/>
      </w:r>
      <w:r w:rsidRPr="005B17D3">
        <w:t xml:space="preserve"> information has been collected.</w:t>
      </w:r>
    </w:p>
    <w:p w14:paraId="5B3C77AE" w14:textId="77777777" w:rsidR="00E27F88" w:rsidRPr="005B17D3" w:rsidRDefault="00E27F88" w:rsidP="00EF3896">
      <w:pPr>
        <w:pStyle w:val="ScreenFieldDesc"/>
      </w:pPr>
      <w:r w:rsidRPr="005B17D3">
        <w:t>U.S. addresses should follow the standard U.S. Postal Service (USPS) format as closely as possible. USPS Publication 28 outlines those standards. The Veterans Health Administration (VHA) has a standard list of values for States and Counties.</w:t>
      </w:r>
    </w:p>
    <w:p w14:paraId="39C83A2F" w14:textId="77777777" w:rsidR="00E27F88" w:rsidRPr="005B17D3" w:rsidRDefault="00E27F88" w:rsidP="00EF3896">
      <w:pPr>
        <w:pStyle w:val="ScreenFieldDesc"/>
      </w:pPr>
      <w:r w:rsidRPr="005B17D3">
        <w:t xml:space="preserve">To view a standard list of values for States and Counties, visit the </w:t>
      </w:r>
      <w:r w:rsidRPr="005B17D3">
        <w:rPr>
          <w:b/>
          <w:bCs/>
          <w:i/>
        </w:rPr>
        <w:t>Administrative Data Quality Council Intranet Site</w:t>
      </w:r>
      <w:r w:rsidRPr="005B17D3">
        <w:rPr>
          <w:bCs/>
        </w:rPr>
        <w:t>.</w:t>
      </w:r>
    </w:p>
    <w:p w14:paraId="78B35124" w14:textId="77777777" w:rsidR="00F76679" w:rsidRPr="005B17D3" w:rsidRDefault="00F76679" w:rsidP="00EF3896">
      <w:pPr>
        <w:pStyle w:val="ScreenField"/>
      </w:pPr>
    </w:p>
    <w:p w14:paraId="516CED19" w14:textId="5372DDC9" w:rsidR="00E27F88" w:rsidRPr="005B17D3" w:rsidRDefault="00E27F88" w:rsidP="00EF3896">
      <w:pPr>
        <w:pStyle w:val="ScreenField"/>
      </w:pPr>
      <w:r w:rsidRPr="005B17D3">
        <w:t>County:</w:t>
      </w:r>
    </w:p>
    <w:p w14:paraId="5AD0B19F" w14:textId="77777777" w:rsidR="00E27F88" w:rsidRPr="005B17D3" w:rsidRDefault="00E27F88" w:rsidP="00EF3896">
      <w:pPr>
        <w:pStyle w:val="ScreenFieldDesc"/>
      </w:pPr>
      <w:r w:rsidRPr="005B17D3">
        <w:t>Enter the county in which the insurance</w:t>
      </w:r>
      <w:r w:rsidRPr="005B17D3">
        <w:fldChar w:fldCharType="begin"/>
      </w:r>
      <w:r w:rsidRPr="005B17D3">
        <w:instrText xml:space="preserve"> XE "Insurance:County" </w:instrText>
      </w:r>
      <w:r w:rsidRPr="005B17D3">
        <w:fldChar w:fldCharType="end"/>
      </w:r>
      <w:r w:rsidRPr="005B17D3">
        <w:t xml:space="preserve"> carrier does business.</w:t>
      </w:r>
    </w:p>
    <w:p w14:paraId="133AFCED" w14:textId="77777777" w:rsidR="00E27F88" w:rsidRPr="005B17D3" w:rsidRDefault="00E27F88" w:rsidP="00EF3896">
      <w:pPr>
        <w:pStyle w:val="ScreenFieldDesc"/>
      </w:pPr>
      <w:r w:rsidRPr="005B17D3">
        <w:t>U.S. addresses should follow the standard U.S. Postal Service (USPS) format as closely as possible. USPS Publication 28 outlines those standards. The Veterans Health Administration (VHA) has a standard list of values for States and Counties.</w:t>
      </w:r>
    </w:p>
    <w:p w14:paraId="5905D39B" w14:textId="77777777" w:rsidR="00E27F88" w:rsidRPr="005B17D3" w:rsidRDefault="00E27F88" w:rsidP="00EF3896">
      <w:pPr>
        <w:pStyle w:val="ScreenFieldDesc"/>
      </w:pPr>
      <w:r w:rsidRPr="005B17D3">
        <w:t xml:space="preserve">To view a standard list of values for States and Counties, visit the </w:t>
      </w:r>
      <w:r w:rsidRPr="005B17D3">
        <w:rPr>
          <w:b/>
          <w:bCs/>
          <w:i/>
        </w:rPr>
        <w:t>Administrative Data Quality Council Intranet Site</w:t>
      </w:r>
      <w:r w:rsidRPr="005B17D3">
        <w:rPr>
          <w:bCs/>
        </w:rPr>
        <w:t>.</w:t>
      </w:r>
    </w:p>
    <w:p w14:paraId="4F93D466" w14:textId="77777777" w:rsidR="00E27F88" w:rsidRPr="005B17D3" w:rsidRDefault="00E27F88" w:rsidP="00EF3896">
      <w:pPr>
        <w:pStyle w:val="ScreenField"/>
      </w:pPr>
    </w:p>
    <w:p w14:paraId="754826E4" w14:textId="77777777" w:rsidR="00E27F88" w:rsidRPr="005B17D3" w:rsidRDefault="00E27F88" w:rsidP="00EF3896">
      <w:pPr>
        <w:pStyle w:val="ScreenField"/>
      </w:pPr>
      <w:r w:rsidRPr="005B17D3">
        <w:t>Carrier Phone:</w:t>
      </w:r>
    </w:p>
    <w:p w14:paraId="6C08F0DC" w14:textId="77777777" w:rsidR="00E27F88" w:rsidRPr="005B17D3" w:rsidRDefault="00E27F88" w:rsidP="00EF3896">
      <w:pPr>
        <w:pStyle w:val="ScreenFieldDesc"/>
      </w:pPr>
      <w:r w:rsidRPr="005B17D3">
        <w:t>The insurance</w:t>
      </w:r>
      <w:r w:rsidRPr="005B17D3">
        <w:fldChar w:fldCharType="begin"/>
      </w:r>
      <w:r w:rsidRPr="005B17D3">
        <w:instrText xml:space="preserve"> XE "Insurance:Carrier Phone" </w:instrText>
      </w:r>
      <w:r w:rsidRPr="005B17D3">
        <w:fldChar w:fldCharType="end"/>
      </w:r>
      <w:r w:rsidRPr="005B17D3">
        <w:t xml:space="preserve"> carrier's numeric phone number.</w:t>
      </w:r>
    </w:p>
    <w:p w14:paraId="2E0D27D3" w14:textId="0C200FF6" w:rsidR="00E27F88" w:rsidRPr="005B17D3" w:rsidRDefault="00185045" w:rsidP="00EF3896">
      <w:pPr>
        <w:pStyle w:val="ScreenFieldDesc"/>
        <w:rPr>
          <w:lang w:val="fr-FR"/>
        </w:rPr>
      </w:pPr>
      <w:r w:rsidRPr="005B17D3">
        <w:rPr>
          <w:lang w:val="fr-FR"/>
        </w:rPr>
        <w:t>Format :</w:t>
      </w:r>
      <w:r w:rsidR="00E27F88" w:rsidRPr="005B17D3">
        <w:rPr>
          <w:lang w:val="fr-FR"/>
        </w:rPr>
        <w:t xml:space="preserve"> (XXX) XXX-XXXX</w:t>
      </w:r>
    </w:p>
    <w:p w14:paraId="49BDA5E4" w14:textId="77777777" w:rsidR="00E27F88" w:rsidRPr="005B17D3" w:rsidRDefault="00E27F88" w:rsidP="00EF3896">
      <w:pPr>
        <w:pStyle w:val="ScreenField"/>
        <w:rPr>
          <w:lang w:val="fr-FR"/>
        </w:rPr>
      </w:pPr>
    </w:p>
    <w:p w14:paraId="0B91E64F" w14:textId="77777777" w:rsidR="00E27F88" w:rsidRPr="005B17D3" w:rsidRDefault="00E27F88" w:rsidP="00EF3896">
      <w:pPr>
        <w:pStyle w:val="ScreenField"/>
        <w:rPr>
          <w:lang w:val="fr-FR"/>
        </w:rPr>
      </w:pPr>
      <w:r w:rsidRPr="005B17D3">
        <w:rPr>
          <w:lang w:val="fr-FR"/>
        </w:rPr>
        <w:t>Carrier Fax:</w:t>
      </w:r>
    </w:p>
    <w:p w14:paraId="773D2D4D" w14:textId="77777777" w:rsidR="00E27F88" w:rsidRPr="005B17D3" w:rsidRDefault="00E27F88" w:rsidP="00EF3896">
      <w:pPr>
        <w:pStyle w:val="ScreenFieldDesc"/>
      </w:pPr>
      <w:r w:rsidRPr="005B17D3">
        <w:t>The insurance</w:t>
      </w:r>
      <w:r w:rsidRPr="005B17D3">
        <w:fldChar w:fldCharType="begin"/>
      </w:r>
      <w:r w:rsidRPr="005B17D3">
        <w:instrText xml:space="preserve"> XE "Insurance:Carrier Fax" </w:instrText>
      </w:r>
      <w:r w:rsidRPr="005B17D3">
        <w:fldChar w:fldCharType="end"/>
      </w:r>
      <w:r w:rsidRPr="005B17D3">
        <w:t xml:space="preserve"> carrier's numeric fax number.</w:t>
      </w:r>
    </w:p>
    <w:p w14:paraId="00FFE38E" w14:textId="77777777" w:rsidR="00E27F88" w:rsidRPr="005B17D3" w:rsidRDefault="00E27F88" w:rsidP="00EF3896">
      <w:pPr>
        <w:pStyle w:val="ScreenFieldDesc"/>
      </w:pPr>
      <w:r w:rsidRPr="005B17D3">
        <w:t>Format: (XXX) XXX-XXXX</w:t>
      </w:r>
    </w:p>
    <w:p w14:paraId="08BC31C3" w14:textId="77777777" w:rsidR="004B4BE5" w:rsidRPr="005B17D3" w:rsidRDefault="004B4BE5" w:rsidP="00EF3896">
      <w:pPr>
        <w:pStyle w:val="ScreenField"/>
      </w:pPr>
    </w:p>
    <w:p w14:paraId="73C9665F" w14:textId="12F2D403" w:rsidR="00E27F88" w:rsidRPr="005B17D3" w:rsidRDefault="00E27F88" w:rsidP="00EF3896">
      <w:pPr>
        <w:pStyle w:val="ScreenField"/>
      </w:pPr>
      <w:r w:rsidRPr="005B17D3">
        <w:t>Source of Last Update:</w:t>
      </w:r>
    </w:p>
    <w:p w14:paraId="106935AA" w14:textId="77777777" w:rsidR="00E27F88" w:rsidRPr="005B17D3" w:rsidRDefault="00E27F88" w:rsidP="00EF3896">
      <w:pPr>
        <w:pStyle w:val="ScreenFieldDesc"/>
      </w:pPr>
      <w:r w:rsidRPr="005B17D3">
        <w:t>Source of Last Update date is the entity responsible for the last update. Select from the dropdown.</w:t>
      </w:r>
    </w:p>
    <w:p w14:paraId="2F3C7008" w14:textId="77777777" w:rsidR="00E27F88" w:rsidRPr="005B17D3" w:rsidRDefault="00E27F88" w:rsidP="00EF3896">
      <w:pPr>
        <w:pStyle w:val="ScreenName"/>
      </w:pPr>
      <w:r w:rsidRPr="005B17D3">
        <w:t>Medicare Part B</w:t>
      </w:r>
    </w:p>
    <w:p w14:paraId="3CA2C25E" w14:textId="77777777" w:rsidR="00E27F88" w:rsidRPr="005B17D3" w:rsidRDefault="00E27F88" w:rsidP="00EF3896">
      <w:pPr>
        <w:pStyle w:val="ScreenField"/>
      </w:pPr>
      <w:r w:rsidRPr="005B17D3">
        <w:rPr>
          <w:noProof/>
        </w:rPr>
        <w:drawing>
          <wp:inline distT="0" distB="0" distL="0" distR="0" wp14:anchorId="617D9179" wp14:editId="2942A880">
            <wp:extent cx="119380" cy="119380"/>
            <wp:effectExtent l="19050" t="0" r="0" b="0"/>
            <wp:docPr id="1147" name="Picture 1147" descr="required fiel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7" descr="required field symbol"/>
                    <pic:cNvPicPr>
                      <a:picLocks noChangeAspect="1" noChangeArrowheads="1"/>
                    </pic:cNvPicPr>
                  </pic:nvPicPr>
                  <pic:blipFill>
                    <a:blip r:embed="rId33" cstate="print"/>
                    <a:srcRect/>
                    <a:stretch>
                      <a:fillRect/>
                    </a:stretch>
                  </pic:blipFill>
                  <pic:spPr bwMode="auto">
                    <a:xfrm>
                      <a:off x="0" y="0"/>
                      <a:ext cx="119380" cy="119380"/>
                    </a:xfrm>
                    <a:prstGeom prst="rect">
                      <a:avLst/>
                    </a:prstGeom>
                    <a:noFill/>
                    <a:ln w="9525">
                      <a:noFill/>
                      <a:miter lim="800000"/>
                      <a:headEnd/>
                      <a:tailEnd/>
                    </a:ln>
                  </pic:spPr>
                </pic:pic>
              </a:graphicData>
            </a:graphic>
          </wp:inline>
        </w:drawing>
      </w:r>
      <w:r w:rsidRPr="005B17D3">
        <w:t>Medicare Claim</w:t>
      </w:r>
      <w:r w:rsidRPr="005B17D3">
        <w:fldChar w:fldCharType="begin"/>
      </w:r>
      <w:r w:rsidRPr="005B17D3">
        <w:instrText xml:space="preserve"> XE "Claim:Medicare Number" </w:instrText>
      </w:r>
      <w:r w:rsidRPr="005B17D3">
        <w:fldChar w:fldCharType="end"/>
      </w:r>
      <w:r w:rsidRPr="005B17D3">
        <w:t xml:space="preserve"> Number:</w:t>
      </w:r>
    </w:p>
    <w:p w14:paraId="4B07535C" w14:textId="77777777" w:rsidR="00E27F88" w:rsidRPr="005B17D3" w:rsidRDefault="00E27F88" w:rsidP="00EF3896">
      <w:pPr>
        <w:pStyle w:val="ScreenFieldDesc"/>
      </w:pPr>
      <w:r w:rsidRPr="005B17D3">
        <w:t>The Medicare number assigned</w:t>
      </w:r>
      <w:r w:rsidRPr="005B17D3">
        <w:fldChar w:fldCharType="begin"/>
      </w:r>
      <w:r w:rsidRPr="005B17D3">
        <w:instrText xml:space="preserve"> XE "Assigned:Medicare number" </w:instrText>
      </w:r>
      <w:r w:rsidRPr="005B17D3">
        <w:fldChar w:fldCharType="end"/>
      </w:r>
      <w:r w:rsidRPr="005B17D3">
        <w:t xml:space="preserve"> to the claim.</w:t>
      </w:r>
    </w:p>
    <w:p w14:paraId="7315C7A3" w14:textId="77777777" w:rsidR="00E27F88" w:rsidRPr="005B17D3" w:rsidRDefault="00E27F88" w:rsidP="00EF3896">
      <w:pPr>
        <w:pStyle w:val="ScreenField"/>
      </w:pPr>
    </w:p>
    <w:p w14:paraId="2598A28A" w14:textId="77777777" w:rsidR="00E27F88" w:rsidRPr="005B17D3" w:rsidRDefault="00E27F88" w:rsidP="00EF3896">
      <w:pPr>
        <w:pStyle w:val="ScreenField"/>
      </w:pPr>
      <w:r w:rsidRPr="005B17D3">
        <w:rPr>
          <w:noProof/>
        </w:rPr>
        <w:drawing>
          <wp:inline distT="0" distB="0" distL="0" distR="0" wp14:anchorId="7D46EC4C" wp14:editId="24E4097C">
            <wp:extent cx="119380" cy="119380"/>
            <wp:effectExtent l="19050" t="0" r="0" b="0"/>
            <wp:docPr id="1150" name="Picture 1150" descr="required fiel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0" descr="required field symbol"/>
                    <pic:cNvPicPr>
                      <a:picLocks noChangeAspect="1" noChangeArrowheads="1"/>
                    </pic:cNvPicPr>
                  </pic:nvPicPr>
                  <pic:blipFill>
                    <a:blip r:embed="rId33" cstate="print"/>
                    <a:srcRect/>
                    <a:stretch>
                      <a:fillRect/>
                    </a:stretch>
                  </pic:blipFill>
                  <pic:spPr bwMode="auto">
                    <a:xfrm>
                      <a:off x="0" y="0"/>
                      <a:ext cx="119380" cy="119380"/>
                    </a:xfrm>
                    <a:prstGeom prst="rect">
                      <a:avLst/>
                    </a:prstGeom>
                    <a:noFill/>
                    <a:ln w="9525">
                      <a:noFill/>
                      <a:miter lim="800000"/>
                      <a:headEnd/>
                      <a:tailEnd/>
                    </a:ln>
                  </pic:spPr>
                </pic:pic>
              </a:graphicData>
            </a:graphic>
          </wp:inline>
        </w:drawing>
      </w:r>
      <w:r w:rsidRPr="005B17D3">
        <w:t>Name on Medicare Card:</w:t>
      </w:r>
    </w:p>
    <w:p w14:paraId="6BA05861" w14:textId="77777777" w:rsidR="00E27F88" w:rsidRPr="005B17D3" w:rsidRDefault="00E27F88" w:rsidP="00EF3896">
      <w:pPr>
        <w:pStyle w:val="ScreenFieldDesc"/>
      </w:pPr>
      <w:r w:rsidRPr="005B17D3">
        <w:t>The Name exactly as it appears on the Medicare card.</w:t>
      </w:r>
    </w:p>
    <w:p w14:paraId="016B6FB0" w14:textId="77777777" w:rsidR="00E27F88" w:rsidRPr="005B17D3" w:rsidRDefault="00E27F88" w:rsidP="00EF3896">
      <w:pPr>
        <w:pStyle w:val="ScreenField"/>
      </w:pPr>
    </w:p>
    <w:p w14:paraId="11A85C87" w14:textId="77777777" w:rsidR="00E27F88" w:rsidRPr="005B17D3" w:rsidRDefault="00E27F88" w:rsidP="00EF3896">
      <w:pPr>
        <w:pStyle w:val="ScreenField"/>
      </w:pPr>
      <w:r w:rsidRPr="005B17D3">
        <w:t>Group Name:</w:t>
      </w:r>
    </w:p>
    <w:p w14:paraId="02F25342" w14:textId="77777777" w:rsidR="00E27F88" w:rsidRPr="005B17D3" w:rsidRDefault="00E27F88" w:rsidP="00EF3896">
      <w:pPr>
        <w:pStyle w:val="ScreenFieldDesc"/>
      </w:pPr>
      <w:r w:rsidRPr="005B17D3">
        <w:t>Group Name</w:t>
      </w:r>
      <w:r w:rsidRPr="005B17D3">
        <w:fldChar w:fldCharType="begin"/>
      </w:r>
      <w:r w:rsidRPr="005B17D3">
        <w:instrText xml:space="preserve"> XE "Group:Medicare B:Name" </w:instrText>
      </w:r>
      <w:r w:rsidRPr="005B17D3">
        <w:fldChar w:fldCharType="end"/>
      </w:r>
      <w:r w:rsidRPr="005B17D3">
        <w:t xml:space="preserve"> is the name that the insurance</w:t>
      </w:r>
      <w:r w:rsidRPr="005B17D3">
        <w:fldChar w:fldCharType="begin"/>
      </w:r>
      <w:r w:rsidRPr="005B17D3">
        <w:instrText xml:space="preserve"> XE "Insurance:Medicare Part B:Group Name" </w:instrText>
      </w:r>
      <w:r w:rsidRPr="005B17D3">
        <w:fldChar w:fldCharType="end"/>
      </w:r>
      <w:r w:rsidRPr="005B17D3">
        <w:t xml:space="preserve"> company uses to identify this plan. Defaults to </w:t>
      </w:r>
      <w:r w:rsidRPr="005B17D3">
        <w:rPr>
          <w:bCs/>
        </w:rPr>
        <w:t>Part B</w:t>
      </w:r>
      <w:r w:rsidRPr="005B17D3">
        <w:t>.</w:t>
      </w:r>
    </w:p>
    <w:p w14:paraId="2570AA09" w14:textId="77777777" w:rsidR="00E27F88" w:rsidRPr="005B17D3" w:rsidRDefault="00E27F88" w:rsidP="00EF3896">
      <w:pPr>
        <w:pStyle w:val="ScreenField"/>
      </w:pPr>
    </w:p>
    <w:p w14:paraId="6E37ED0E" w14:textId="77777777" w:rsidR="00E27F88" w:rsidRPr="005B17D3" w:rsidRDefault="00E27F88" w:rsidP="00EF3896">
      <w:pPr>
        <w:pStyle w:val="ScreenField"/>
      </w:pPr>
      <w:r w:rsidRPr="005B17D3">
        <w:t>Group Number:</w:t>
      </w:r>
    </w:p>
    <w:p w14:paraId="728E19BF" w14:textId="77777777" w:rsidR="00E27F88" w:rsidRPr="005B17D3" w:rsidRDefault="00E27F88" w:rsidP="00EF3896">
      <w:pPr>
        <w:pStyle w:val="ScreenFieldDesc"/>
      </w:pPr>
      <w:r w:rsidRPr="005B17D3">
        <w:t>Group Number</w:t>
      </w:r>
      <w:r w:rsidRPr="005B17D3">
        <w:fldChar w:fldCharType="begin"/>
      </w:r>
      <w:r w:rsidRPr="005B17D3">
        <w:instrText xml:space="preserve"> XE "Group:Medicare B:Number" </w:instrText>
      </w:r>
      <w:r w:rsidRPr="005B17D3">
        <w:fldChar w:fldCharType="end"/>
      </w:r>
      <w:r w:rsidRPr="005B17D3">
        <w:t xml:space="preserve"> is the number or code, which the insurance</w:t>
      </w:r>
      <w:r w:rsidRPr="005B17D3">
        <w:fldChar w:fldCharType="begin"/>
      </w:r>
      <w:r w:rsidRPr="005B17D3">
        <w:instrText xml:space="preserve"> XE "Insurance:Medicare Part B:Group Number" </w:instrText>
      </w:r>
      <w:r w:rsidRPr="005B17D3">
        <w:fldChar w:fldCharType="end"/>
      </w:r>
      <w:r w:rsidRPr="005B17D3">
        <w:t xml:space="preserve"> company uses to identify this plan. Defaults to </w:t>
      </w:r>
      <w:r w:rsidRPr="005B17D3">
        <w:rPr>
          <w:bCs/>
        </w:rPr>
        <w:t>Part B</w:t>
      </w:r>
      <w:r w:rsidRPr="005B17D3">
        <w:t>.</w:t>
      </w:r>
    </w:p>
    <w:p w14:paraId="507EACF2" w14:textId="77777777" w:rsidR="00E27F88" w:rsidRPr="005B17D3" w:rsidRDefault="00E27F88" w:rsidP="00EF3896">
      <w:pPr>
        <w:pStyle w:val="ScreenField"/>
      </w:pPr>
    </w:p>
    <w:p w14:paraId="26BDA3CC" w14:textId="77777777" w:rsidR="00E27F88" w:rsidRPr="005B17D3" w:rsidRDefault="00E27F88" w:rsidP="00EF3896">
      <w:pPr>
        <w:pStyle w:val="ScreenField"/>
      </w:pPr>
      <w:r w:rsidRPr="005B17D3">
        <w:t>Part B Effective Date:</w:t>
      </w:r>
    </w:p>
    <w:p w14:paraId="54418174" w14:textId="77777777" w:rsidR="00E27F88" w:rsidRPr="005B17D3" w:rsidRDefault="00E27F88" w:rsidP="00EF3896">
      <w:pPr>
        <w:pStyle w:val="ScreenFieldDesc"/>
      </w:pPr>
      <w:r w:rsidRPr="005B17D3">
        <w:t>The Part B Effective Date</w:t>
      </w:r>
      <w:r w:rsidRPr="005B17D3">
        <w:fldChar w:fldCharType="begin"/>
      </w:r>
      <w:r w:rsidRPr="005B17D3">
        <w:instrText xml:space="preserve"> XE "Date:Insurance:Coverage Part B Effective" </w:instrText>
      </w:r>
      <w:r w:rsidRPr="005B17D3">
        <w:fldChar w:fldCharType="end"/>
      </w:r>
      <w:r w:rsidRPr="005B17D3">
        <w:t xml:space="preserve"> is the date Medicare Part B went into effect for this beneficiary.</w:t>
      </w:r>
    </w:p>
    <w:p w14:paraId="70102FC1" w14:textId="77777777" w:rsidR="00E27F88" w:rsidRPr="005B17D3" w:rsidRDefault="00E27F88" w:rsidP="00EF3896">
      <w:pPr>
        <w:pStyle w:val="RulesandMore"/>
      </w:pPr>
      <w:r w:rsidRPr="005B17D3">
        <w:t>Rules...</w:t>
      </w:r>
    </w:p>
    <w:p w14:paraId="3804FF8B" w14:textId="77777777" w:rsidR="00E27F88" w:rsidRPr="005B17D3" w:rsidRDefault="00E27F88" w:rsidP="00EF3896">
      <w:pPr>
        <w:pStyle w:val="ListBull2"/>
      </w:pPr>
      <w:r w:rsidRPr="005B17D3">
        <w:t xml:space="preserve">Cannot be before </w:t>
      </w:r>
      <w:r w:rsidRPr="005B17D3">
        <w:rPr>
          <w:rStyle w:val="Text-onlypopuphotspot"/>
        </w:rPr>
        <w:t>DOB</w:t>
      </w:r>
    </w:p>
    <w:p w14:paraId="32CC37DC" w14:textId="77777777" w:rsidR="00E27F88" w:rsidRPr="005B17D3" w:rsidRDefault="00E27F88" w:rsidP="00EF3896">
      <w:pPr>
        <w:pStyle w:val="ListBull2"/>
      </w:pPr>
      <w:r w:rsidRPr="005B17D3">
        <w:t xml:space="preserve">Cannot be after </w:t>
      </w:r>
      <w:r w:rsidRPr="005B17D3">
        <w:rPr>
          <w:rStyle w:val="Text-onlypopuphotspot"/>
        </w:rPr>
        <w:t>DOD</w:t>
      </w:r>
    </w:p>
    <w:p w14:paraId="5F87CDE2" w14:textId="77777777" w:rsidR="00E27F88" w:rsidRPr="005B17D3" w:rsidRDefault="00E27F88" w:rsidP="00EF3896">
      <w:pPr>
        <w:pStyle w:val="ListBull2"/>
      </w:pPr>
      <w:r w:rsidRPr="005B17D3">
        <w:t xml:space="preserve">If date populated, part B indicator must be </w:t>
      </w:r>
      <w:r w:rsidRPr="005B17D3">
        <w:rPr>
          <w:b/>
          <w:bCs/>
        </w:rPr>
        <w:t>Yes</w:t>
      </w:r>
      <w:r w:rsidRPr="005B17D3">
        <w:t>.</w:t>
      </w:r>
    </w:p>
    <w:p w14:paraId="77F24492" w14:textId="77777777" w:rsidR="00E27F88" w:rsidRPr="005B17D3" w:rsidRDefault="00E27F88" w:rsidP="00EF3896">
      <w:pPr>
        <w:pStyle w:val="ListBull2"/>
      </w:pPr>
      <w:r w:rsidRPr="005B17D3">
        <w:rPr>
          <w:iCs/>
        </w:rPr>
        <w:t>Medicare Part A Effective Date</w:t>
      </w:r>
      <w:r w:rsidRPr="005B17D3">
        <w:t xml:space="preserve"> is required before </w:t>
      </w:r>
      <w:r w:rsidRPr="005B17D3">
        <w:rPr>
          <w:iCs/>
        </w:rPr>
        <w:t>Medicare Part B Effective Date</w:t>
      </w:r>
      <w:r w:rsidRPr="005B17D3">
        <w:t xml:space="preserve"> can be entered.</w:t>
      </w:r>
    </w:p>
    <w:p w14:paraId="243D7D57" w14:textId="77777777" w:rsidR="00E27F88" w:rsidRPr="005B17D3" w:rsidRDefault="00E27F88" w:rsidP="00EF3896">
      <w:pPr>
        <w:pStyle w:val="ScreenField"/>
      </w:pPr>
    </w:p>
    <w:p w14:paraId="65FE4673" w14:textId="77777777" w:rsidR="00E27F88" w:rsidRPr="005B17D3" w:rsidRDefault="00E27F88" w:rsidP="00EF3896">
      <w:pPr>
        <w:pStyle w:val="ScreenField"/>
      </w:pPr>
      <w:r w:rsidRPr="005B17D3">
        <w:t>Address</w:t>
      </w:r>
      <w:r w:rsidRPr="005B17D3">
        <w:fldChar w:fldCharType="begin"/>
      </w:r>
      <w:r w:rsidRPr="005B17D3">
        <w:instrText xml:space="preserve"> XE "Address:Line 1" </w:instrText>
      </w:r>
      <w:r w:rsidRPr="005B17D3">
        <w:fldChar w:fldCharType="end"/>
      </w:r>
      <w:r w:rsidRPr="005B17D3">
        <w:t xml:space="preserve"> Line 1:</w:t>
      </w:r>
    </w:p>
    <w:p w14:paraId="66E18D6E" w14:textId="77777777" w:rsidR="00E27F88" w:rsidRPr="005B17D3" w:rsidRDefault="00E27F88" w:rsidP="00EF3896">
      <w:pPr>
        <w:pStyle w:val="ScreenFieldDesc"/>
      </w:pPr>
      <w:r w:rsidRPr="005B17D3">
        <w:t>Address Line 1 is the number and street or post office</w:t>
      </w:r>
      <w:r w:rsidRPr="005B17D3">
        <w:fldChar w:fldCharType="begin"/>
      </w:r>
      <w:r w:rsidRPr="005B17D3">
        <w:instrText xml:space="preserve"> XE "Office:P.O. box" </w:instrText>
      </w:r>
      <w:r w:rsidRPr="005B17D3">
        <w:fldChar w:fldCharType="end"/>
      </w:r>
      <w:r w:rsidRPr="005B17D3">
        <w:t xml:space="preserve"> box of a mailing address</w:t>
      </w:r>
      <w:r w:rsidRPr="005B17D3">
        <w:fldChar w:fldCharType="begin"/>
      </w:r>
      <w:r w:rsidRPr="005B17D3">
        <w:instrText xml:space="preserve"> XE “Address” </w:instrText>
      </w:r>
      <w:r w:rsidRPr="005B17D3">
        <w:fldChar w:fldCharType="end"/>
      </w:r>
      <w:r w:rsidRPr="005B17D3">
        <w:t>.</w:t>
      </w:r>
    </w:p>
    <w:p w14:paraId="75FBA520" w14:textId="77777777" w:rsidR="00E27F88" w:rsidRPr="005B17D3" w:rsidRDefault="00E27F88" w:rsidP="00474E83">
      <w:pPr>
        <w:pStyle w:val="NoteLightbulb"/>
      </w:pPr>
      <w:r w:rsidRPr="005B17D3">
        <w:t>Note: Insurance</w:t>
      </w:r>
      <w:r w:rsidRPr="005B17D3">
        <w:fldChar w:fldCharType="begin"/>
      </w:r>
      <w:r w:rsidRPr="005B17D3">
        <w:instrText xml:space="preserve"> XE "Insurance:Medicare Part B:Address" </w:instrText>
      </w:r>
      <w:r w:rsidRPr="005B17D3">
        <w:fldChar w:fldCharType="end"/>
      </w:r>
      <w:r w:rsidRPr="005B17D3">
        <w:t xml:space="preserve"> Company Address Line 1, City, State and Zip Code is required, in order to transmit the Insurance update to the sites. The HL7</w:t>
      </w:r>
      <w:r w:rsidRPr="005B17D3">
        <w:fldChar w:fldCharType="begin"/>
      </w:r>
      <w:r w:rsidRPr="005B17D3">
        <w:instrText xml:space="preserve"> XE "HL7:address message" </w:instrText>
      </w:r>
      <w:r w:rsidRPr="005B17D3">
        <w:fldChar w:fldCharType="end"/>
      </w:r>
      <w:r w:rsidRPr="005B17D3">
        <w:t xml:space="preserve"> message will not be sent until the required address</w:t>
      </w:r>
      <w:r w:rsidRPr="005B17D3">
        <w:fldChar w:fldCharType="begin"/>
      </w:r>
      <w:r w:rsidRPr="005B17D3">
        <w:instrText xml:space="preserve"> XE “Address” </w:instrText>
      </w:r>
      <w:r w:rsidRPr="005B17D3">
        <w:fldChar w:fldCharType="end"/>
      </w:r>
      <w:r w:rsidRPr="005B17D3">
        <w:t xml:space="preserve"> information has been collected.</w:t>
      </w:r>
    </w:p>
    <w:p w14:paraId="51FAB99B" w14:textId="77777777" w:rsidR="00E27F88" w:rsidRPr="005B17D3" w:rsidRDefault="00E27F88" w:rsidP="00EF3896">
      <w:pPr>
        <w:pStyle w:val="ScreenField"/>
      </w:pPr>
      <w:r w:rsidRPr="005B17D3">
        <w:t>Address</w:t>
      </w:r>
      <w:r w:rsidRPr="005B17D3">
        <w:fldChar w:fldCharType="begin"/>
      </w:r>
      <w:r w:rsidRPr="005B17D3">
        <w:instrText xml:space="preserve"> XE "Address:Line 2" </w:instrText>
      </w:r>
      <w:r w:rsidRPr="005B17D3">
        <w:fldChar w:fldCharType="end"/>
      </w:r>
      <w:r w:rsidRPr="005B17D3">
        <w:t xml:space="preserve"> Line 2:</w:t>
      </w:r>
    </w:p>
    <w:p w14:paraId="1AAF4840" w14:textId="77777777" w:rsidR="00E27F88" w:rsidRPr="005B17D3" w:rsidRDefault="00E27F88" w:rsidP="00EF3896">
      <w:pPr>
        <w:pStyle w:val="ScreenFieldDesc"/>
      </w:pPr>
      <w:r w:rsidRPr="005B17D3">
        <w:t>Address Line 2 is the text supplemental to the number and street of a mailing address</w:t>
      </w:r>
      <w:r w:rsidRPr="005B17D3">
        <w:fldChar w:fldCharType="begin"/>
      </w:r>
      <w:r w:rsidRPr="005B17D3">
        <w:instrText xml:space="preserve"> XE “Address” </w:instrText>
      </w:r>
      <w:r w:rsidRPr="005B17D3">
        <w:fldChar w:fldCharType="end"/>
      </w:r>
      <w:r w:rsidRPr="005B17D3">
        <w:t>.</w:t>
      </w:r>
    </w:p>
    <w:p w14:paraId="51738A07" w14:textId="77777777" w:rsidR="00E27F88" w:rsidRPr="005B17D3" w:rsidRDefault="00E27F88" w:rsidP="00EF3896">
      <w:pPr>
        <w:pStyle w:val="ScreenField"/>
      </w:pPr>
    </w:p>
    <w:p w14:paraId="58831305" w14:textId="77777777" w:rsidR="00E27F88" w:rsidRPr="005B17D3" w:rsidRDefault="00E27F88" w:rsidP="00EF3896">
      <w:pPr>
        <w:pStyle w:val="ScreenField"/>
      </w:pPr>
      <w:r w:rsidRPr="005B17D3">
        <w:t>Address</w:t>
      </w:r>
      <w:r w:rsidRPr="005B17D3">
        <w:fldChar w:fldCharType="begin"/>
      </w:r>
      <w:r w:rsidRPr="005B17D3">
        <w:instrText xml:space="preserve"> XE "Address:Line 3" </w:instrText>
      </w:r>
      <w:r w:rsidRPr="005B17D3">
        <w:fldChar w:fldCharType="end"/>
      </w:r>
      <w:r w:rsidRPr="005B17D3">
        <w:t xml:space="preserve"> Line 3:</w:t>
      </w:r>
    </w:p>
    <w:p w14:paraId="377D96E9" w14:textId="77777777" w:rsidR="00E27F88" w:rsidRPr="005B17D3" w:rsidRDefault="00E27F88" w:rsidP="00EF3896">
      <w:pPr>
        <w:pStyle w:val="ScreenFieldDesc"/>
      </w:pPr>
      <w:r w:rsidRPr="005B17D3">
        <w:t>Address Line 3 is the text supplemental to the number and street of a mailing address</w:t>
      </w:r>
      <w:r w:rsidRPr="005B17D3">
        <w:fldChar w:fldCharType="begin"/>
      </w:r>
      <w:r w:rsidRPr="005B17D3">
        <w:instrText xml:space="preserve"> XE “Address” </w:instrText>
      </w:r>
      <w:r w:rsidRPr="005B17D3">
        <w:fldChar w:fldCharType="end"/>
      </w:r>
      <w:r w:rsidRPr="005B17D3">
        <w:t>.</w:t>
      </w:r>
    </w:p>
    <w:p w14:paraId="6813384B" w14:textId="77777777" w:rsidR="00E27F88" w:rsidRPr="005B17D3" w:rsidRDefault="00E27F88" w:rsidP="00EF3896">
      <w:pPr>
        <w:pStyle w:val="ScreenField"/>
      </w:pPr>
    </w:p>
    <w:p w14:paraId="4463724F" w14:textId="77777777" w:rsidR="00E27F88" w:rsidRPr="005B17D3" w:rsidRDefault="00E27F88" w:rsidP="00EF3896">
      <w:pPr>
        <w:pStyle w:val="ScreenField"/>
      </w:pPr>
      <w:r w:rsidRPr="005B17D3">
        <w:t>Zip Code:</w:t>
      </w:r>
    </w:p>
    <w:p w14:paraId="36250B1B" w14:textId="77777777" w:rsidR="00E27F88" w:rsidRPr="005B17D3" w:rsidRDefault="00E27F88" w:rsidP="00EF3896">
      <w:pPr>
        <w:pStyle w:val="ScreenFieldDesc"/>
      </w:pPr>
      <w:r w:rsidRPr="005B17D3">
        <w:t>Zip Code is the mail code used for mail delivery within the USA only. Either 5 or 9-digit</w:t>
      </w:r>
      <w:r w:rsidRPr="005B17D3">
        <w:fldChar w:fldCharType="begin"/>
      </w:r>
      <w:r w:rsidRPr="005B17D3">
        <w:instrText xml:space="preserve"> XE "9-digit " \* MERGEFORMAT </w:instrText>
      </w:r>
      <w:r w:rsidRPr="005B17D3">
        <w:fldChar w:fldCharType="end"/>
      </w:r>
      <w:r w:rsidRPr="005B17D3">
        <w:t xml:space="preserve"> code may be used.</w:t>
      </w:r>
    </w:p>
    <w:p w14:paraId="4627CC72" w14:textId="77777777" w:rsidR="00E27F88" w:rsidRPr="005B17D3" w:rsidRDefault="00E27F88" w:rsidP="00474E83">
      <w:pPr>
        <w:pStyle w:val="NoteLightbulb"/>
      </w:pPr>
      <w:r w:rsidRPr="005B17D3">
        <w:rPr>
          <w:b/>
        </w:rPr>
        <w:t>Note</w:t>
      </w:r>
      <w:r w:rsidRPr="005B17D3">
        <w:t>: Insurance</w:t>
      </w:r>
      <w:r w:rsidRPr="005B17D3">
        <w:fldChar w:fldCharType="begin"/>
      </w:r>
      <w:r w:rsidRPr="005B17D3">
        <w:instrText xml:space="preserve"> XE "Insurance:Medicare Part B:Zip Code" </w:instrText>
      </w:r>
      <w:r w:rsidRPr="005B17D3">
        <w:fldChar w:fldCharType="end"/>
      </w:r>
      <w:r w:rsidRPr="005B17D3">
        <w:t xml:space="preserve"> Company Address Line 1, City, State and Zip Code is required, in order to transmit the Insurance update to the sites. The HL7</w:t>
      </w:r>
      <w:r w:rsidRPr="005B17D3">
        <w:fldChar w:fldCharType="begin"/>
      </w:r>
      <w:r w:rsidRPr="005B17D3">
        <w:instrText xml:space="preserve"> XE "HL7:zip code message" </w:instrText>
      </w:r>
      <w:r w:rsidRPr="005B17D3">
        <w:fldChar w:fldCharType="end"/>
      </w:r>
      <w:r w:rsidRPr="005B17D3">
        <w:t xml:space="preserve"> message will not be sent until the required address</w:t>
      </w:r>
      <w:r w:rsidRPr="005B17D3">
        <w:fldChar w:fldCharType="begin"/>
      </w:r>
      <w:r w:rsidRPr="005B17D3">
        <w:instrText xml:space="preserve"> XE “Address” </w:instrText>
      </w:r>
      <w:r w:rsidRPr="005B17D3">
        <w:fldChar w:fldCharType="end"/>
      </w:r>
      <w:r w:rsidRPr="005B17D3">
        <w:t xml:space="preserve"> information has been collected.</w:t>
      </w:r>
    </w:p>
    <w:p w14:paraId="7FDB0FBF" w14:textId="77777777" w:rsidR="00E27F88" w:rsidRPr="005B17D3" w:rsidRDefault="00E27F88" w:rsidP="00EF3896">
      <w:pPr>
        <w:pStyle w:val="ScreenFieldDesc"/>
      </w:pPr>
      <w:r w:rsidRPr="005B17D3">
        <w:t>Zip Code may also be used to identify city/state/county associated with an address</w:t>
      </w:r>
      <w:r w:rsidRPr="005B17D3">
        <w:fldChar w:fldCharType="begin"/>
      </w:r>
      <w:r w:rsidRPr="005B17D3">
        <w:instrText xml:space="preserve"> XE “Address” </w:instrText>
      </w:r>
      <w:r w:rsidRPr="005B17D3">
        <w:fldChar w:fldCharType="end"/>
      </w:r>
      <w:r w:rsidRPr="005B17D3">
        <w:t>.</w:t>
      </w:r>
    </w:p>
    <w:p w14:paraId="11F80687" w14:textId="77777777" w:rsidR="00E27F88" w:rsidRPr="005B17D3" w:rsidRDefault="00E27F88" w:rsidP="00EF3896">
      <w:pPr>
        <w:pStyle w:val="ScreenFieldDesc"/>
      </w:pPr>
    </w:p>
    <w:p w14:paraId="731F317F" w14:textId="77777777" w:rsidR="00E27F88" w:rsidRPr="005B17D3" w:rsidRDefault="00E27F88" w:rsidP="00EF3896">
      <w:pPr>
        <w:pStyle w:val="ScreenField"/>
      </w:pPr>
      <w:r w:rsidRPr="005B17D3">
        <w:t>City:</w:t>
      </w:r>
    </w:p>
    <w:p w14:paraId="0EBAC7C8" w14:textId="77777777" w:rsidR="00E27F88" w:rsidRPr="005B17D3" w:rsidRDefault="00E27F88" w:rsidP="00EF3896">
      <w:pPr>
        <w:pStyle w:val="ScreenFieldDesc"/>
      </w:pPr>
      <w:r w:rsidRPr="005B17D3">
        <w:t>Enter the name of the city used for the address</w:t>
      </w:r>
      <w:r w:rsidRPr="005B17D3">
        <w:fldChar w:fldCharType="begin"/>
      </w:r>
      <w:r w:rsidRPr="005B17D3">
        <w:instrText xml:space="preserve"> XE “Address” </w:instrText>
      </w:r>
      <w:r w:rsidRPr="005B17D3">
        <w:fldChar w:fldCharType="end"/>
      </w:r>
      <w:r w:rsidRPr="005B17D3">
        <w:t>.</w:t>
      </w:r>
    </w:p>
    <w:p w14:paraId="2E8EF3D6" w14:textId="77777777" w:rsidR="00E27F88" w:rsidRPr="005B17D3" w:rsidRDefault="00E27F88" w:rsidP="00474E83">
      <w:pPr>
        <w:pStyle w:val="NoteLightbulb"/>
      </w:pPr>
      <w:r w:rsidRPr="005B17D3">
        <w:rPr>
          <w:b/>
        </w:rPr>
        <w:t>Note</w:t>
      </w:r>
      <w:r w:rsidRPr="005B17D3">
        <w:t>: Insurance</w:t>
      </w:r>
      <w:r w:rsidRPr="005B17D3">
        <w:fldChar w:fldCharType="begin"/>
      </w:r>
      <w:r w:rsidRPr="005B17D3">
        <w:instrText xml:space="preserve"> XE "Insurance:Medicare Part B:City" </w:instrText>
      </w:r>
      <w:r w:rsidRPr="005B17D3">
        <w:fldChar w:fldCharType="end"/>
      </w:r>
      <w:r w:rsidRPr="005B17D3">
        <w:t xml:space="preserve"> Company Address Line 1, City, State and Zip Code is required, in order to transmit the Insurance update to the sites. The HL7</w:t>
      </w:r>
      <w:r w:rsidRPr="005B17D3">
        <w:fldChar w:fldCharType="begin"/>
      </w:r>
      <w:r w:rsidRPr="005B17D3">
        <w:instrText xml:space="preserve"> XE "HL7:city message" </w:instrText>
      </w:r>
      <w:r w:rsidRPr="005B17D3">
        <w:fldChar w:fldCharType="end"/>
      </w:r>
      <w:r w:rsidRPr="005B17D3">
        <w:t xml:space="preserve"> message will not be sent until the required address</w:t>
      </w:r>
      <w:r w:rsidRPr="005B17D3">
        <w:fldChar w:fldCharType="begin"/>
      </w:r>
      <w:r w:rsidRPr="005B17D3">
        <w:instrText xml:space="preserve"> XE “Address” </w:instrText>
      </w:r>
      <w:r w:rsidRPr="005B17D3">
        <w:fldChar w:fldCharType="end"/>
      </w:r>
      <w:r w:rsidRPr="005B17D3">
        <w:t xml:space="preserve"> information has been collected.</w:t>
      </w:r>
    </w:p>
    <w:p w14:paraId="3D2D2AB7" w14:textId="77777777" w:rsidR="00E27F88" w:rsidRPr="005B17D3" w:rsidRDefault="00E27F88" w:rsidP="00EF3896">
      <w:pPr>
        <w:pStyle w:val="ScreenField"/>
      </w:pPr>
      <w:r w:rsidRPr="005B17D3">
        <w:t>State:</w:t>
      </w:r>
    </w:p>
    <w:p w14:paraId="08CC7D62" w14:textId="77777777" w:rsidR="00E27F88" w:rsidRPr="005B17D3" w:rsidRDefault="00E27F88" w:rsidP="00EF3896">
      <w:pPr>
        <w:pStyle w:val="ScreenFieldDesc"/>
      </w:pPr>
      <w:r w:rsidRPr="005B17D3">
        <w:t>Enter the full state name associated with the address</w:t>
      </w:r>
      <w:r w:rsidRPr="005B17D3">
        <w:fldChar w:fldCharType="begin"/>
      </w:r>
      <w:r w:rsidRPr="005B17D3">
        <w:instrText xml:space="preserve"> XE “Address” </w:instrText>
      </w:r>
      <w:r w:rsidRPr="005B17D3">
        <w:fldChar w:fldCharType="end"/>
      </w:r>
      <w:r w:rsidRPr="005B17D3">
        <w:t>.</w:t>
      </w:r>
    </w:p>
    <w:p w14:paraId="27F2D658" w14:textId="77777777" w:rsidR="00E27F88" w:rsidRPr="005B17D3" w:rsidRDefault="00E27F88" w:rsidP="00474E83">
      <w:pPr>
        <w:pStyle w:val="NoteLightbulb"/>
      </w:pPr>
      <w:r w:rsidRPr="005B17D3">
        <w:rPr>
          <w:b/>
        </w:rPr>
        <w:t>Note</w:t>
      </w:r>
      <w:r w:rsidRPr="005B17D3">
        <w:t>: Insurance</w:t>
      </w:r>
      <w:r w:rsidRPr="005B17D3">
        <w:fldChar w:fldCharType="begin"/>
      </w:r>
      <w:r w:rsidRPr="005B17D3">
        <w:instrText xml:space="preserve"> XE "Insurance:Medicare Part B:State" </w:instrText>
      </w:r>
      <w:r w:rsidRPr="005B17D3">
        <w:fldChar w:fldCharType="end"/>
      </w:r>
      <w:r w:rsidRPr="005B17D3">
        <w:t xml:space="preserve"> Company Address Line 1, City, State and Zip Code is required, in order to transmit the Insurance update to the sites. The HL7</w:t>
      </w:r>
      <w:r w:rsidRPr="005B17D3">
        <w:fldChar w:fldCharType="begin"/>
      </w:r>
      <w:r w:rsidRPr="005B17D3">
        <w:instrText xml:space="preserve"> XE "HL7:state message" </w:instrText>
      </w:r>
      <w:r w:rsidRPr="005B17D3">
        <w:fldChar w:fldCharType="end"/>
      </w:r>
      <w:r w:rsidRPr="005B17D3">
        <w:t xml:space="preserve"> message will not be sent until the required address</w:t>
      </w:r>
      <w:r w:rsidRPr="005B17D3">
        <w:fldChar w:fldCharType="begin"/>
      </w:r>
      <w:r w:rsidRPr="005B17D3">
        <w:instrText xml:space="preserve"> XE “Address” </w:instrText>
      </w:r>
      <w:r w:rsidRPr="005B17D3">
        <w:fldChar w:fldCharType="end"/>
      </w:r>
      <w:r w:rsidRPr="005B17D3">
        <w:t xml:space="preserve"> information has been collected.</w:t>
      </w:r>
    </w:p>
    <w:p w14:paraId="2A15BB39" w14:textId="77777777" w:rsidR="00E27F88" w:rsidRPr="005B17D3" w:rsidRDefault="00E27F88" w:rsidP="00EF3896">
      <w:pPr>
        <w:pStyle w:val="ScreenField"/>
      </w:pPr>
      <w:r w:rsidRPr="005B17D3">
        <w:t>County:</w:t>
      </w:r>
    </w:p>
    <w:p w14:paraId="1EBC379A" w14:textId="77777777" w:rsidR="00E27F88" w:rsidRPr="005B17D3" w:rsidRDefault="00E27F88" w:rsidP="00EF3896">
      <w:pPr>
        <w:pStyle w:val="ScreenFieldDesc"/>
      </w:pPr>
      <w:r w:rsidRPr="005B17D3">
        <w:t>Enter the county in which the insurance</w:t>
      </w:r>
      <w:r w:rsidRPr="005B17D3">
        <w:fldChar w:fldCharType="begin"/>
      </w:r>
      <w:r w:rsidRPr="005B17D3">
        <w:instrText xml:space="preserve"> XE "Insurance:Medicare Part B:County" </w:instrText>
      </w:r>
      <w:r w:rsidRPr="005B17D3">
        <w:fldChar w:fldCharType="end"/>
      </w:r>
      <w:r w:rsidRPr="005B17D3">
        <w:t xml:space="preserve"> carrier does business.</w:t>
      </w:r>
    </w:p>
    <w:p w14:paraId="35ADC3C5" w14:textId="77777777" w:rsidR="00E27F88" w:rsidRPr="005B17D3" w:rsidRDefault="00E27F88" w:rsidP="00EF3896">
      <w:pPr>
        <w:pStyle w:val="ScreenField"/>
      </w:pPr>
    </w:p>
    <w:p w14:paraId="663C3894" w14:textId="77777777" w:rsidR="00E27F88" w:rsidRPr="005B17D3" w:rsidRDefault="00E27F88" w:rsidP="00EF3896">
      <w:pPr>
        <w:pStyle w:val="ScreenField"/>
      </w:pPr>
      <w:r w:rsidRPr="005B17D3">
        <w:t>Carrier Phone:</w:t>
      </w:r>
    </w:p>
    <w:p w14:paraId="2F5361B4" w14:textId="77777777" w:rsidR="00E27F88" w:rsidRPr="005B17D3" w:rsidRDefault="00E27F88" w:rsidP="00EF3896">
      <w:pPr>
        <w:pStyle w:val="ScreenFieldDesc"/>
      </w:pPr>
      <w:r w:rsidRPr="005B17D3">
        <w:t>This is the insurance</w:t>
      </w:r>
      <w:r w:rsidRPr="005B17D3">
        <w:fldChar w:fldCharType="begin"/>
      </w:r>
      <w:r w:rsidRPr="005B17D3">
        <w:instrText xml:space="preserve"> XE "Insurance:Medicare Part B:Carrier Phone" </w:instrText>
      </w:r>
      <w:r w:rsidRPr="005B17D3">
        <w:fldChar w:fldCharType="end"/>
      </w:r>
      <w:r w:rsidRPr="005B17D3">
        <w:t xml:space="preserve"> carrier's numeric phone number.</w:t>
      </w:r>
    </w:p>
    <w:p w14:paraId="2CD80B5C" w14:textId="77777777" w:rsidR="00E27F88" w:rsidRPr="005B17D3" w:rsidRDefault="00E27F88" w:rsidP="00EF3896">
      <w:pPr>
        <w:pStyle w:val="ScreenFieldDesc"/>
        <w:rPr>
          <w:lang w:val="fr-FR"/>
        </w:rPr>
      </w:pPr>
      <w:r w:rsidRPr="005B17D3">
        <w:rPr>
          <w:lang w:val="fr-FR"/>
        </w:rPr>
        <w:t>Format: (XXX)XXX-XXXX</w:t>
      </w:r>
    </w:p>
    <w:p w14:paraId="7738A182" w14:textId="77777777" w:rsidR="00E27F88" w:rsidRPr="005B17D3" w:rsidRDefault="00E27F88" w:rsidP="00EF3896">
      <w:pPr>
        <w:pStyle w:val="ScreenField"/>
        <w:rPr>
          <w:lang w:val="fr-FR"/>
        </w:rPr>
      </w:pPr>
    </w:p>
    <w:p w14:paraId="5298F74E" w14:textId="77777777" w:rsidR="00E27F88" w:rsidRPr="005B17D3" w:rsidRDefault="00E27F88" w:rsidP="00EF3896">
      <w:pPr>
        <w:pStyle w:val="ScreenField"/>
        <w:rPr>
          <w:lang w:val="fr-FR"/>
        </w:rPr>
      </w:pPr>
      <w:r w:rsidRPr="005B17D3">
        <w:rPr>
          <w:lang w:val="fr-FR"/>
        </w:rPr>
        <w:t>Carrier Fax:</w:t>
      </w:r>
    </w:p>
    <w:p w14:paraId="51544792" w14:textId="77777777" w:rsidR="00E27F88" w:rsidRPr="005B17D3" w:rsidRDefault="00E27F88" w:rsidP="00EF3896">
      <w:pPr>
        <w:pStyle w:val="ScreenFieldDesc"/>
      </w:pPr>
      <w:r w:rsidRPr="005B17D3">
        <w:t>This is the insurance</w:t>
      </w:r>
      <w:r w:rsidRPr="005B17D3">
        <w:fldChar w:fldCharType="begin"/>
      </w:r>
      <w:r w:rsidRPr="005B17D3">
        <w:instrText xml:space="preserve"> XE "Insurance:Medicare Part B:Carrier Fax" </w:instrText>
      </w:r>
      <w:r w:rsidRPr="005B17D3">
        <w:fldChar w:fldCharType="end"/>
      </w:r>
      <w:r w:rsidRPr="005B17D3">
        <w:t xml:space="preserve"> carrier's numeric fax number.</w:t>
      </w:r>
    </w:p>
    <w:p w14:paraId="294A9CE2" w14:textId="77777777" w:rsidR="00E27F88" w:rsidRPr="005B17D3" w:rsidRDefault="00E27F88" w:rsidP="00EF3896">
      <w:pPr>
        <w:pStyle w:val="ScreenFieldDesc"/>
      </w:pPr>
      <w:r w:rsidRPr="005B17D3">
        <w:t>Format: (XXX)XXX-XXXX</w:t>
      </w:r>
    </w:p>
    <w:p w14:paraId="2E7152B5" w14:textId="77777777" w:rsidR="00E27F88" w:rsidRPr="005B17D3" w:rsidRDefault="00E27F88" w:rsidP="00EF3896">
      <w:pPr>
        <w:pStyle w:val="ScreenField"/>
      </w:pPr>
    </w:p>
    <w:p w14:paraId="4C7EC3F8" w14:textId="77777777" w:rsidR="00E27F88" w:rsidRPr="005B17D3" w:rsidRDefault="00E27F88" w:rsidP="00EF3896">
      <w:pPr>
        <w:pStyle w:val="ScreenField"/>
      </w:pPr>
      <w:r w:rsidRPr="005B17D3">
        <w:t>Source of Last Update:</w:t>
      </w:r>
    </w:p>
    <w:p w14:paraId="3630CF3F" w14:textId="4BD79950" w:rsidR="00E27F88" w:rsidRPr="005B17D3" w:rsidRDefault="00E27F88" w:rsidP="00EF3896">
      <w:pPr>
        <w:pStyle w:val="ScreenFieldDesc"/>
      </w:pPr>
      <w:r w:rsidRPr="005B17D3">
        <w:t>Source of Last Update date is the entity responsible for the last update. Select from the dropdown.</w:t>
      </w:r>
    </w:p>
    <w:p w14:paraId="29216A08" w14:textId="77777777" w:rsidR="00D54770" w:rsidRPr="005B17D3" w:rsidRDefault="00D54770" w:rsidP="00D54770">
      <w:pPr>
        <w:pStyle w:val="ScreenField"/>
      </w:pPr>
    </w:p>
    <w:p w14:paraId="098B68AD" w14:textId="77777777" w:rsidR="00E27F88" w:rsidRPr="005B17D3" w:rsidRDefault="00E27F88" w:rsidP="00884662">
      <w:pPr>
        <w:pStyle w:val="BodyText"/>
        <w:numPr>
          <w:ilvl w:val="0"/>
          <w:numId w:val="230"/>
        </w:numPr>
        <w:rPr>
          <w:b/>
          <w:i/>
        </w:rPr>
      </w:pPr>
      <w:r w:rsidRPr="005B17D3">
        <w:rPr>
          <w:b/>
          <w:i/>
        </w:rPr>
        <w:t>Indicates Required Field</w:t>
      </w:r>
      <w:bookmarkStart w:id="1297" w:name="_Toc289864829"/>
      <w:bookmarkStart w:id="1298" w:name="_Toc394920837"/>
      <w:bookmarkStart w:id="1299" w:name="_Toc406571173"/>
    </w:p>
    <w:p w14:paraId="443B5E95" w14:textId="77777777" w:rsidR="00E27F88" w:rsidRPr="005B17D3" w:rsidRDefault="00E27F88" w:rsidP="00EF3896">
      <w:pPr>
        <w:pStyle w:val="BodyText"/>
      </w:pPr>
    </w:p>
    <w:p w14:paraId="34A85AA3" w14:textId="77777777" w:rsidR="00E27F88" w:rsidRPr="005B17D3" w:rsidRDefault="00E27F88" w:rsidP="00EF3896">
      <w:pPr>
        <w:pStyle w:val="Heading2"/>
      </w:pPr>
      <w:bookmarkStart w:id="1300" w:name="_Toc478746603"/>
      <w:bookmarkStart w:id="1301" w:name="_Toc482888533"/>
      <w:bookmarkStart w:id="1302" w:name="_Toc31622295"/>
      <w:r w:rsidRPr="005B17D3">
        <w:t>Military Service</w:t>
      </w:r>
      <w:bookmarkEnd w:id="1300"/>
      <w:bookmarkEnd w:id="1301"/>
      <w:bookmarkEnd w:id="1302"/>
    </w:p>
    <w:p w14:paraId="39A9F742" w14:textId="77777777" w:rsidR="00E27F88" w:rsidRPr="005B17D3" w:rsidRDefault="00E27F88" w:rsidP="00EF3896">
      <w:pPr>
        <w:pStyle w:val="Heading3"/>
      </w:pPr>
      <w:bookmarkStart w:id="1303" w:name="_Toc31622296"/>
      <w:r w:rsidRPr="005B17D3">
        <w:t>Send Query to MSDS Service</w:t>
      </w:r>
      <w:bookmarkEnd w:id="1303"/>
    </w:p>
    <w:p w14:paraId="487F62DD" w14:textId="77777777" w:rsidR="00E27F88" w:rsidRPr="005B17D3" w:rsidRDefault="00E27F88" w:rsidP="00EF3896">
      <w:pPr>
        <w:pStyle w:val="BodyTextBullet2"/>
      </w:pPr>
      <w:r w:rsidRPr="005B17D3">
        <w:t xml:space="preserve">After selecting the </w:t>
      </w:r>
      <w:r w:rsidRPr="005B17D3">
        <w:rPr>
          <w:b/>
        </w:rPr>
        <w:t>Military Service</w:t>
      </w:r>
      <w:r w:rsidRPr="005B17D3">
        <w:t xml:space="preserve"> tab, the </w:t>
      </w:r>
      <w:r w:rsidRPr="005B17D3">
        <w:rPr>
          <w:b/>
        </w:rPr>
        <w:t>SEND QUERY TO MSDS SERVICE</w:t>
      </w:r>
      <w:r w:rsidRPr="005B17D3">
        <w:t xml:space="preserve"> button displays at the top of the screen. The key objective of the Military Service Data Sharing (MSDS) Web Service</w:t>
      </w:r>
      <w:r w:rsidRPr="005B17D3">
        <w:fldChar w:fldCharType="begin"/>
      </w:r>
      <w:r w:rsidRPr="005B17D3">
        <w:instrText xml:space="preserve"> XE "Military Service Data Sharing" \t "See MSDS" </w:instrText>
      </w:r>
      <w:r w:rsidRPr="005B17D3">
        <w:fldChar w:fldCharType="end"/>
      </w:r>
      <w:r w:rsidRPr="005B17D3">
        <w:t xml:space="preserve"> is to provide ES with authoritative data consisting of the best Military Service Episodes (MSE) data for the Veteran. The </w:t>
      </w:r>
      <w:r w:rsidRPr="005B17D3">
        <w:rPr>
          <w:b/>
        </w:rPr>
        <w:t>SEND QUERY TO MSDS SERVICE</w:t>
      </w:r>
      <w:r w:rsidRPr="005B17D3">
        <w:t xml:space="preserve"> button sends a request to MSDS to obtain updated Military Service information.</w:t>
      </w:r>
    </w:p>
    <w:p w14:paraId="5A00817D" w14:textId="77777777" w:rsidR="00E27F88" w:rsidRPr="005B17D3" w:rsidRDefault="00E27F88" w:rsidP="00EF3896">
      <w:pPr>
        <w:pStyle w:val="BodyTextBullet2"/>
      </w:pPr>
      <w:r w:rsidRPr="005B17D3">
        <w:t xml:space="preserve">When sending an MSDS query, ES displays the Send MSDS Query Message that requires confirmation of the request. Click </w:t>
      </w:r>
      <w:r w:rsidRPr="005B17D3">
        <w:rPr>
          <w:b/>
        </w:rPr>
        <w:t>Confirm</w:t>
      </w:r>
      <w:r w:rsidRPr="005B17D3">
        <w:t xml:space="preserve"> to send the query and a message indicates that the query is sent.</w:t>
      </w:r>
    </w:p>
    <w:p w14:paraId="60748401" w14:textId="77777777" w:rsidR="00E27F88" w:rsidRPr="005B17D3" w:rsidRDefault="00E27F88" w:rsidP="00EF3896">
      <w:pPr>
        <w:pStyle w:val="ListBullet"/>
      </w:pPr>
      <w:bookmarkStart w:id="1304" w:name="_Toc289864830"/>
      <w:bookmarkStart w:id="1305" w:name="_Toc394920838"/>
      <w:bookmarkStart w:id="1306" w:name="_Toc406571174"/>
      <w:bookmarkStart w:id="1307" w:name="_Toc478746604"/>
      <w:bookmarkStart w:id="1308" w:name="_Toc482888534"/>
      <w:bookmarkEnd w:id="1297"/>
      <w:bookmarkEnd w:id="1298"/>
      <w:bookmarkEnd w:id="1299"/>
      <w:r w:rsidRPr="005B17D3">
        <w:t>When a query is sent to MSDS and the person’s record has a Member ID (EDIPI) and the query does not return a response after 24 hours, the query status is set to “Queried – No Data Received” and a work item is created.</w:t>
      </w:r>
    </w:p>
    <w:p w14:paraId="70F91445" w14:textId="77777777" w:rsidR="00E27F88" w:rsidRPr="005B17D3" w:rsidRDefault="00E27F88" w:rsidP="00EF3896">
      <w:pPr>
        <w:pStyle w:val="ListBullet"/>
      </w:pPr>
      <w:r w:rsidRPr="005B17D3">
        <w:t xml:space="preserve">When a query is sent to MSDS and the person’s record does not have a Member ID (EDIPI) and if a call to MVI does not return a Member ID, the system retries the call to the MVI Web Service twice. If after two tries the record still does not have an EDIPI, the system sets the MSDS request status to “No Member ID/MSDS Not Queried” and creates the HEC MSE record out of the site data. </w:t>
      </w:r>
    </w:p>
    <w:p w14:paraId="1E8B8937" w14:textId="123CCC37" w:rsidR="00E27F88" w:rsidRPr="005B17D3" w:rsidRDefault="00E27F88" w:rsidP="00474E83">
      <w:pPr>
        <w:pStyle w:val="NoteLightbulb"/>
      </w:pPr>
      <w:r w:rsidRPr="005B17D3">
        <w:rPr>
          <w:b/>
        </w:rPr>
        <w:t>NOTE</w:t>
      </w:r>
      <w:r w:rsidRPr="005B17D3">
        <w:t xml:space="preserve">: If HEC MSE records are available in ES, the system will use both the existing HEC MSE data and any site data (from VistA) and process the business rules for creating a new MSE record. These business rules include comparing branch of service, service start and end dates for overlaps, discharge type, etc. </w:t>
      </w:r>
    </w:p>
    <w:p w14:paraId="41731074" w14:textId="77777777" w:rsidR="00F76679" w:rsidRPr="005B17D3" w:rsidRDefault="00F76679" w:rsidP="00F76679">
      <w:pPr>
        <w:pStyle w:val="NoteLightbulb"/>
        <w:numPr>
          <w:ilvl w:val="0"/>
          <w:numId w:val="0"/>
        </w:numPr>
        <w:ind w:left="360"/>
      </w:pPr>
    </w:p>
    <w:p w14:paraId="6A1BB70E" w14:textId="77777777" w:rsidR="00E27F88" w:rsidRPr="005B17D3" w:rsidRDefault="00E27F88" w:rsidP="00EF3896">
      <w:pPr>
        <w:pStyle w:val="Heading3"/>
      </w:pPr>
      <w:bookmarkStart w:id="1309" w:name="_Toc31622297"/>
      <w:r w:rsidRPr="005B17D3">
        <w:t>Current Military</w:t>
      </w:r>
      <w:r w:rsidRPr="005B17D3">
        <w:fldChar w:fldCharType="begin"/>
      </w:r>
      <w:r w:rsidRPr="005B17D3">
        <w:instrText xml:space="preserve"> XE "</w:instrText>
      </w:r>
      <w:r w:rsidRPr="005B17D3">
        <w:rPr>
          <w:rStyle w:val="Expandingtext"/>
        </w:rPr>
        <w:instrText>Military:</w:instrText>
      </w:r>
      <w:r w:rsidRPr="005B17D3">
        <w:instrText xml:space="preserve">Current Service" </w:instrText>
      </w:r>
      <w:r w:rsidRPr="005B17D3">
        <w:fldChar w:fldCharType="end"/>
      </w:r>
      <w:r w:rsidRPr="005B17D3">
        <w:t xml:space="preserve"> Service</w:t>
      </w:r>
      <w:bookmarkEnd w:id="1304"/>
      <w:bookmarkEnd w:id="1305"/>
      <w:bookmarkEnd w:id="1306"/>
      <w:bookmarkEnd w:id="1307"/>
      <w:bookmarkEnd w:id="1308"/>
      <w:bookmarkEnd w:id="1309"/>
    </w:p>
    <w:p w14:paraId="444A7724" w14:textId="77777777" w:rsidR="00E27F88" w:rsidRPr="005B17D3" w:rsidRDefault="00E27F88" w:rsidP="00EF3896">
      <w:pPr>
        <w:pStyle w:val="BodyTextBullet2"/>
      </w:pPr>
      <w:r w:rsidRPr="005B17D3">
        <w:t xml:space="preserve">From the </w:t>
      </w:r>
      <w:r w:rsidRPr="005B17D3">
        <w:rPr>
          <w:b/>
        </w:rPr>
        <w:t>Current Military Service</w:t>
      </w:r>
      <w:r w:rsidRPr="005B17D3">
        <w:t xml:space="preserve"> screen, the user</w:t>
      </w:r>
      <w:r w:rsidRPr="005B17D3">
        <w:fldChar w:fldCharType="begin"/>
      </w:r>
      <w:r w:rsidRPr="005B17D3">
        <w:instrText xml:space="preserve"> XE "User:Military Service:Current Military Service:add/modify" </w:instrText>
      </w:r>
      <w:r w:rsidRPr="005B17D3">
        <w:fldChar w:fldCharType="end"/>
      </w:r>
      <w:r w:rsidRPr="005B17D3">
        <w:t xml:space="preserve"> can add or modify Military Service information and View</w:t>
      </w:r>
      <w:r w:rsidRPr="005B17D3">
        <w:rPr>
          <w:rStyle w:val="Text-onlypopuphotspot"/>
        </w:rPr>
        <w:fldChar w:fldCharType="begin"/>
      </w:r>
      <w:r w:rsidRPr="005B17D3">
        <w:instrText xml:space="preserve"> XE "</w:instrText>
      </w:r>
      <w:r w:rsidRPr="005B17D3">
        <w:rPr>
          <w:rStyle w:val="Text-onlypopuphotspot"/>
        </w:rPr>
        <w:instrText>View:</w:instrText>
      </w:r>
      <w:r w:rsidRPr="005B17D3">
        <w:instrText xml:space="preserve">Military Service:Currrent Military Service:Historical Military Service information" </w:instrText>
      </w:r>
      <w:r w:rsidRPr="005B17D3">
        <w:rPr>
          <w:rStyle w:val="Text-onlypopuphotspot"/>
        </w:rPr>
        <w:fldChar w:fldCharType="end"/>
      </w:r>
      <w:r w:rsidRPr="005B17D3">
        <w:t xml:space="preserve"> Historical</w:t>
      </w:r>
      <w:r w:rsidRPr="005B17D3">
        <w:fldChar w:fldCharType="begin"/>
      </w:r>
      <w:r w:rsidRPr="005B17D3">
        <w:instrText xml:space="preserve"> XE "Historical:View Military Service Information" </w:instrText>
      </w:r>
      <w:r w:rsidRPr="005B17D3">
        <w:fldChar w:fldCharType="end"/>
      </w:r>
      <w:r w:rsidRPr="005B17D3">
        <w:t xml:space="preserve"> Military</w:t>
      </w:r>
      <w:r w:rsidRPr="005B17D3">
        <w:fldChar w:fldCharType="begin"/>
      </w:r>
      <w:r w:rsidRPr="005B17D3">
        <w:instrText xml:space="preserve"> XE "</w:instrText>
      </w:r>
      <w:r w:rsidRPr="005B17D3">
        <w:rPr>
          <w:rStyle w:val="Expandingtext"/>
        </w:rPr>
        <w:instrText>Military:</w:instrText>
      </w:r>
      <w:r w:rsidRPr="005B17D3">
        <w:instrText xml:space="preserve">View Historical Service" </w:instrText>
      </w:r>
      <w:r w:rsidRPr="005B17D3">
        <w:fldChar w:fldCharType="end"/>
      </w:r>
      <w:r w:rsidRPr="005B17D3">
        <w:t xml:space="preserve"> Service information. Users can also delete</w:t>
      </w:r>
      <w:r w:rsidRPr="005B17D3">
        <w:fldChar w:fldCharType="begin"/>
      </w:r>
      <w:r w:rsidRPr="005B17D3">
        <w:instrText xml:space="preserve"> XE "Military:Service Episode:Delete" </w:instrText>
      </w:r>
      <w:r w:rsidRPr="005B17D3">
        <w:fldChar w:fldCharType="end"/>
      </w:r>
      <w:r w:rsidRPr="005B17D3">
        <w:t xml:space="preserve"> </w:t>
      </w:r>
      <w:bookmarkStart w:id="1310" w:name="OLE_LINK32"/>
      <w:bookmarkStart w:id="1311" w:name="OLE_LINK37"/>
      <w:r w:rsidRPr="005B17D3">
        <w:t>one or more HEC Military Service Episodes (MSE) as a group of data. If the user deletes a HEC-entered MSE, ES will automatically delete any HEC-entered Combat Episodes and/or OEF/OIF</w:t>
      </w:r>
      <w:r w:rsidRPr="005B17D3">
        <w:fldChar w:fldCharType="begin"/>
      </w:r>
      <w:r w:rsidRPr="005B17D3">
        <w:instrText xml:space="preserve"> XE "OEF/OIF:Combat Episodes" </w:instrText>
      </w:r>
      <w:r w:rsidRPr="005B17D3">
        <w:fldChar w:fldCharType="end"/>
      </w:r>
      <w:r w:rsidRPr="005B17D3">
        <w:t xml:space="preserve"> Combat Episodes (OEF/OIF Source is CEV) that falls within the MSE being deleted.</w:t>
      </w:r>
      <w:bookmarkEnd w:id="1310"/>
      <w:bookmarkEnd w:id="1311"/>
    </w:p>
    <w:p w14:paraId="77C97EDC" w14:textId="77777777" w:rsidR="00E27F88" w:rsidRPr="005B17D3" w:rsidRDefault="00E27F88" w:rsidP="00EF3896">
      <w:pPr>
        <w:pStyle w:val="BodyTextBullet2"/>
      </w:pPr>
      <w:r w:rsidRPr="005B17D3">
        <w:t xml:space="preserve">The user can delete one or more HEC Combat Episodes </w:t>
      </w:r>
      <w:r w:rsidRPr="005B17D3">
        <w:fldChar w:fldCharType="begin"/>
      </w:r>
      <w:r w:rsidRPr="005B17D3">
        <w:instrText xml:space="preserve"> XE "Combat:HEC Episode:Deleting" </w:instrText>
      </w:r>
      <w:r w:rsidRPr="005B17D3">
        <w:fldChar w:fldCharType="end"/>
      </w:r>
      <w:r w:rsidRPr="005B17D3">
        <w:t xml:space="preserve">as a group of data. Do so by clicking the </w:t>
      </w:r>
      <w:r w:rsidRPr="005B17D3">
        <w:rPr>
          <w:b/>
        </w:rPr>
        <w:t>DELETE</w:t>
      </w:r>
      <w:r w:rsidRPr="005B17D3">
        <w:t xml:space="preserve"> button within the Combat Episodes - HEC area of the screen.</w:t>
      </w:r>
    </w:p>
    <w:p w14:paraId="0814B583" w14:textId="77777777" w:rsidR="00E27F88" w:rsidRPr="005B17D3" w:rsidRDefault="00E27F88" w:rsidP="00EF3896">
      <w:pPr>
        <w:pStyle w:val="BodyTextBullet2"/>
      </w:pPr>
      <w:r w:rsidRPr="005B17D3">
        <w:t xml:space="preserve">The user can delete one or more OEF/OIF </w:t>
      </w:r>
      <w:r w:rsidRPr="005B17D3">
        <w:fldChar w:fldCharType="begin"/>
      </w:r>
      <w:r w:rsidRPr="005B17D3">
        <w:instrText xml:space="preserve"> XE "OEF/OIF:Combat Episodes:Deleting" </w:instrText>
      </w:r>
      <w:r w:rsidRPr="005B17D3">
        <w:fldChar w:fldCharType="end"/>
      </w:r>
      <w:r w:rsidRPr="005B17D3">
        <w:t xml:space="preserve">Combat Episodes </w:t>
      </w:r>
      <w:r w:rsidRPr="005B17D3">
        <w:fldChar w:fldCharType="begin"/>
      </w:r>
      <w:r w:rsidRPr="005B17D3">
        <w:instrText xml:space="preserve"> XE "Combat:OEF/OIF Episode:Deleting" </w:instrText>
      </w:r>
      <w:r w:rsidRPr="005B17D3">
        <w:fldChar w:fldCharType="end"/>
      </w:r>
      <w:r w:rsidRPr="005B17D3">
        <w:t>as a group of data. Do so by clicking the DELETE button within the OEF/OIF Combat Episodes - HEC area of the screen. The OEF/OIF</w:t>
      </w:r>
      <w:r w:rsidRPr="005B17D3">
        <w:fldChar w:fldCharType="begin"/>
      </w:r>
      <w:r w:rsidRPr="005B17D3">
        <w:instrText xml:space="preserve"> XE "OEF/OIF:Combat Episodes:Source" </w:instrText>
      </w:r>
      <w:r w:rsidRPr="005B17D3">
        <w:fldChar w:fldCharType="end"/>
      </w:r>
      <w:r w:rsidRPr="005B17D3">
        <w:t xml:space="preserve"> Source can be any value.</w:t>
      </w:r>
    </w:p>
    <w:p w14:paraId="1D84122C" w14:textId="77777777" w:rsidR="00E27F88" w:rsidRPr="005B17D3" w:rsidRDefault="00E27F88" w:rsidP="00EF3896">
      <w:pPr>
        <w:pStyle w:val="BodyTextBullet2"/>
      </w:pPr>
      <w:r w:rsidRPr="005B17D3">
        <w:t xml:space="preserve">Before deleting any Military Service information, ES will ask for confirmation from the user. The deleted Military Service information will become part of the record after the </w:t>
      </w:r>
      <w:r w:rsidRPr="005B17D3">
        <w:rPr>
          <w:b/>
        </w:rPr>
        <w:t xml:space="preserve">UPDATE </w:t>
      </w:r>
      <w:r w:rsidRPr="005B17D3">
        <w:t>button is clicked. A history</w:t>
      </w:r>
      <w:r w:rsidRPr="005B17D3">
        <w:fldChar w:fldCharType="begin"/>
      </w:r>
      <w:r w:rsidRPr="005B17D3">
        <w:instrText xml:space="preserve"> XE "Military:Service Episode:History" </w:instrText>
      </w:r>
      <w:r w:rsidRPr="005B17D3">
        <w:fldChar w:fldCharType="end"/>
      </w:r>
      <w:r w:rsidRPr="005B17D3">
        <w:t xml:space="preserve"> of deleted Military Service information will be maintained by ES.</w:t>
      </w:r>
    </w:p>
    <w:p w14:paraId="6EB9E292" w14:textId="77777777" w:rsidR="00E27F88" w:rsidRPr="005B17D3" w:rsidRDefault="00E27F88" w:rsidP="00EF3896">
      <w:pPr>
        <w:pStyle w:val="BodyTextBullet2"/>
      </w:pPr>
      <w:r w:rsidRPr="005B17D3">
        <w:t xml:space="preserve">ES displays the Military Service information by the site that sent it and HEC as a site that enters/edits it. Click the </w:t>
      </w:r>
      <w:r w:rsidRPr="005B17D3">
        <w:rPr>
          <w:noProof/>
          <w:position w:val="-8"/>
        </w:rPr>
        <w:drawing>
          <wp:inline distT="0" distB="0" distL="0" distR="0" wp14:anchorId="5B4CA6D9" wp14:editId="26A9B3A4">
            <wp:extent cx="119380" cy="191135"/>
            <wp:effectExtent l="19050" t="0" r="0" b="0"/>
            <wp:docPr id="1162" name="Picture 1162" descr="right arrow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2" descr="right arrow symbol"/>
                    <pic:cNvPicPr>
                      <a:picLocks noChangeAspect="1" noChangeArrowheads="1"/>
                    </pic:cNvPicPr>
                  </pic:nvPicPr>
                  <pic:blipFill>
                    <a:blip r:embed="rId124" cstate="print"/>
                    <a:srcRect/>
                    <a:stretch>
                      <a:fillRect/>
                    </a:stretch>
                  </pic:blipFill>
                  <pic:spPr bwMode="auto">
                    <a:xfrm>
                      <a:off x="0" y="0"/>
                      <a:ext cx="119380" cy="191135"/>
                    </a:xfrm>
                    <a:prstGeom prst="rect">
                      <a:avLst/>
                    </a:prstGeom>
                    <a:noFill/>
                    <a:ln w="9525">
                      <a:noFill/>
                      <a:miter lim="800000"/>
                      <a:headEnd/>
                      <a:tailEnd/>
                    </a:ln>
                  </pic:spPr>
                </pic:pic>
              </a:graphicData>
            </a:graphic>
          </wp:inline>
        </w:drawing>
      </w:r>
      <w:r w:rsidRPr="005B17D3">
        <w:t xml:space="preserve"> arrow or the site name to expand</w:t>
      </w:r>
      <w:r w:rsidRPr="005B17D3">
        <w:fldChar w:fldCharType="begin"/>
      </w:r>
      <w:r w:rsidRPr="005B17D3">
        <w:instrText xml:space="preserve"> XE "Expand:military information" \i </w:instrText>
      </w:r>
      <w:r w:rsidRPr="005B17D3">
        <w:fldChar w:fldCharType="end"/>
      </w:r>
      <w:r w:rsidRPr="005B17D3">
        <w:t xml:space="preserve"> the military information. Click it again to collapse.</w:t>
      </w:r>
    </w:p>
    <w:p w14:paraId="6C35EAE8" w14:textId="77777777" w:rsidR="00E27F88" w:rsidRPr="005B17D3" w:rsidRDefault="00E27F88" w:rsidP="00EF3896">
      <w:pPr>
        <w:pStyle w:val="BodyTextBullet2"/>
      </w:pPr>
    </w:p>
    <w:p w14:paraId="6B81A776" w14:textId="77777777" w:rsidR="00E27F88" w:rsidRPr="005B17D3" w:rsidRDefault="00E27F88" w:rsidP="00EF3896">
      <w:pPr>
        <w:pStyle w:val="ScreenField"/>
      </w:pPr>
      <w:r w:rsidRPr="005B17D3">
        <w:t>Is on Active Duty:</w:t>
      </w:r>
    </w:p>
    <w:p w14:paraId="68024A55" w14:textId="77777777" w:rsidR="00E27F88" w:rsidRPr="005B17D3" w:rsidRDefault="00E27F88" w:rsidP="00EF3896">
      <w:pPr>
        <w:pStyle w:val="ScreenFieldDesc"/>
      </w:pPr>
      <w:r w:rsidRPr="005B17D3">
        <w:t>Is on Active Duty is an indicator received from MSDS (the authoritative source of military service information) to indicate whether, as of the last update from MSDS, the service member/Veteran is on active duty. This is a non-editable field.</w:t>
      </w:r>
    </w:p>
    <w:p w14:paraId="3AEA9172" w14:textId="77777777" w:rsidR="00E27F88" w:rsidRPr="005B17D3" w:rsidRDefault="00E27F88" w:rsidP="00EF3896">
      <w:pPr>
        <w:pStyle w:val="ListBull2"/>
      </w:pPr>
      <w:r w:rsidRPr="005B17D3">
        <w:t>Yes</w:t>
      </w:r>
    </w:p>
    <w:p w14:paraId="53DA91D6" w14:textId="77777777" w:rsidR="00E27F88" w:rsidRPr="005B17D3" w:rsidRDefault="00E27F88" w:rsidP="00EF3896">
      <w:pPr>
        <w:pStyle w:val="ListBull2"/>
      </w:pPr>
      <w:r w:rsidRPr="005B17D3">
        <w:t>No</w:t>
      </w:r>
    </w:p>
    <w:p w14:paraId="0319AD44" w14:textId="77777777" w:rsidR="00E27F88" w:rsidRPr="005B17D3" w:rsidRDefault="00E27F88" w:rsidP="00EF3896">
      <w:pPr>
        <w:pStyle w:val="ListBull2"/>
      </w:pPr>
      <w:r w:rsidRPr="005B17D3">
        <w:t>Blank</w:t>
      </w:r>
    </w:p>
    <w:p w14:paraId="0B18BA1C" w14:textId="77777777" w:rsidR="00E27F88" w:rsidRPr="005B17D3" w:rsidRDefault="00E27F88" w:rsidP="00EF3896">
      <w:pPr>
        <w:pStyle w:val="ScreenField"/>
      </w:pPr>
    </w:p>
    <w:p w14:paraId="4EA884B0" w14:textId="77777777" w:rsidR="00E27F88" w:rsidRPr="005B17D3" w:rsidRDefault="00E27F88" w:rsidP="00EF3896">
      <w:pPr>
        <w:pStyle w:val="ScreenField"/>
      </w:pPr>
      <w:r w:rsidRPr="005B17D3">
        <w:t>As of Date:</w:t>
      </w:r>
    </w:p>
    <w:p w14:paraId="31F72D78" w14:textId="77777777" w:rsidR="00E27F88" w:rsidRPr="005B17D3" w:rsidRDefault="00E27F88" w:rsidP="00EF3896">
      <w:pPr>
        <w:pStyle w:val="ScreenFieldDesc"/>
      </w:pPr>
      <w:r w:rsidRPr="005B17D3">
        <w:t>As of Date is the last date/time the Is on Active Duty indicator was received from MSDS. This is a non-editable field.</w:t>
      </w:r>
    </w:p>
    <w:p w14:paraId="72982178" w14:textId="77777777" w:rsidR="00E27F88" w:rsidRPr="005B17D3" w:rsidRDefault="00E27F88" w:rsidP="00EF3896">
      <w:pPr>
        <w:pStyle w:val="ListBull2"/>
      </w:pPr>
      <w:r w:rsidRPr="005B17D3">
        <w:t>Date/Time</w:t>
      </w:r>
    </w:p>
    <w:p w14:paraId="5148E05E" w14:textId="77777777" w:rsidR="00E27F88" w:rsidRPr="005B17D3" w:rsidRDefault="00E27F88" w:rsidP="00EF3896">
      <w:pPr>
        <w:pStyle w:val="ListBull2"/>
      </w:pPr>
      <w:r w:rsidRPr="005B17D3">
        <w:t>Blank</w:t>
      </w:r>
    </w:p>
    <w:p w14:paraId="73D46603" w14:textId="77777777" w:rsidR="00E27F88" w:rsidRPr="005B17D3" w:rsidRDefault="00E27F88" w:rsidP="00EF3896">
      <w:pPr>
        <w:pStyle w:val="ScreenField"/>
      </w:pPr>
    </w:p>
    <w:p w14:paraId="365A8890" w14:textId="77777777" w:rsidR="00E27F88" w:rsidRPr="005B17D3" w:rsidRDefault="00E27F88" w:rsidP="00EF3896">
      <w:pPr>
        <w:pStyle w:val="ScreenField"/>
      </w:pPr>
      <w:r w:rsidRPr="005B17D3">
        <w:t>Discharge Due to Disability:</w:t>
      </w:r>
    </w:p>
    <w:p w14:paraId="4A35BF5F" w14:textId="77777777" w:rsidR="00E27F88" w:rsidRPr="005B17D3" w:rsidRDefault="00E27F88" w:rsidP="00EF3896">
      <w:pPr>
        <w:pStyle w:val="ScreenFieldDesc"/>
      </w:pPr>
      <w:r w:rsidRPr="005B17D3">
        <w:rPr>
          <w:i/>
        </w:rPr>
        <w:t>Discharge Due to Disability</w:t>
      </w:r>
      <w:r w:rsidRPr="005B17D3">
        <w:t xml:space="preserve"> is an indicator that is collected on the </w:t>
      </w:r>
      <w:r w:rsidRPr="005B17D3">
        <w:rPr>
          <w:rStyle w:val="Text-onlypopuphotspot"/>
        </w:rPr>
        <w:t>10-10EZ form</w:t>
      </w:r>
      <w:r w:rsidRPr="005B17D3">
        <w:t xml:space="preserve"> or systematically set based on business rules applied to data received from MSDS to reflect that the Veteran was discharged from the military</w:t>
      </w:r>
      <w:r w:rsidRPr="005B17D3">
        <w:fldChar w:fldCharType="begin"/>
      </w:r>
      <w:r w:rsidRPr="005B17D3">
        <w:instrText xml:space="preserve"> XE "</w:instrText>
      </w:r>
      <w:r w:rsidRPr="005B17D3">
        <w:rPr>
          <w:rStyle w:val="Expandingtext"/>
        </w:rPr>
        <w:instrText>Military:</w:instrText>
      </w:r>
      <w:r w:rsidRPr="005B17D3">
        <w:instrText xml:space="preserve">disability" </w:instrText>
      </w:r>
      <w:r w:rsidRPr="005B17D3">
        <w:fldChar w:fldCharType="end"/>
      </w:r>
      <w:r w:rsidRPr="005B17D3">
        <w:t xml:space="preserve"> for a disability incurred or aggravated in the line of duty. When manually set it is confirmed</w:t>
      </w:r>
      <w:r w:rsidRPr="005B17D3">
        <w:fldChar w:fldCharType="begin"/>
      </w:r>
      <w:r w:rsidRPr="005B17D3">
        <w:instrText xml:space="preserve"> XE "Confirmed:Disability Discharge" </w:instrText>
      </w:r>
      <w:r w:rsidRPr="005B17D3">
        <w:fldChar w:fldCharType="end"/>
      </w:r>
      <w:r w:rsidRPr="005B17D3">
        <w:t xml:space="preserve"> using the DD-214</w:t>
      </w:r>
      <w:r w:rsidRPr="005B17D3">
        <w:fldChar w:fldCharType="begin"/>
      </w:r>
      <w:r w:rsidRPr="005B17D3">
        <w:instrText xml:space="preserve"> XE "DD-214" </w:instrText>
      </w:r>
      <w:r w:rsidRPr="005B17D3">
        <w:fldChar w:fldCharType="end"/>
      </w:r>
      <w:r w:rsidRPr="005B17D3">
        <w:t xml:space="preserve">, </w:t>
      </w:r>
      <w:r w:rsidRPr="005B17D3">
        <w:rPr>
          <w:rStyle w:val="Text-onlypopuphotspot"/>
        </w:rPr>
        <w:t>VBA</w:t>
      </w:r>
      <w:r w:rsidRPr="005B17D3">
        <w:t xml:space="preserve"> file</w:t>
      </w:r>
      <w:r w:rsidRPr="005B17D3">
        <w:fldChar w:fldCharType="begin"/>
      </w:r>
      <w:r w:rsidRPr="005B17D3">
        <w:instrText xml:space="preserve"> XE "File:VBA" </w:instrText>
      </w:r>
      <w:r w:rsidRPr="005B17D3">
        <w:fldChar w:fldCharType="end"/>
      </w:r>
      <w:r w:rsidRPr="005B17D3">
        <w:t>s (</w:t>
      </w:r>
      <w:r w:rsidRPr="005B17D3">
        <w:rPr>
          <w:rStyle w:val="Text-onlypopuphotspot"/>
        </w:rPr>
        <w:t>VIS</w:t>
      </w:r>
      <w:r w:rsidRPr="005B17D3">
        <w:t>, SHARE, or Rating Letter</w:t>
      </w:r>
      <w:r w:rsidRPr="005B17D3">
        <w:fldChar w:fldCharType="begin"/>
      </w:r>
      <w:r w:rsidRPr="005B17D3">
        <w:instrText xml:space="preserve"> XE "Letter:Military Service:Rating" </w:instrText>
      </w:r>
      <w:r w:rsidRPr="005B17D3">
        <w:fldChar w:fldCharType="end"/>
      </w:r>
      <w:r w:rsidRPr="005B17D3">
        <w:t>), or other authoritative source.</w:t>
      </w:r>
    </w:p>
    <w:p w14:paraId="0AFB8F29" w14:textId="77777777" w:rsidR="00E27F88" w:rsidRPr="005B17D3" w:rsidRDefault="00E27F88" w:rsidP="00EF3896">
      <w:pPr>
        <w:pStyle w:val="ListBull2"/>
      </w:pPr>
      <w:r w:rsidRPr="005B17D3">
        <w:t>Yes</w:t>
      </w:r>
    </w:p>
    <w:p w14:paraId="6FAFBDBB" w14:textId="77777777" w:rsidR="00E27F88" w:rsidRPr="005B17D3" w:rsidRDefault="00E27F88" w:rsidP="00EF3896">
      <w:pPr>
        <w:pStyle w:val="ListBull2"/>
      </w:pPr>
      <w:r w:rsidRPr="005B17D3">
        <w:t>No</w:t>
      </w:r>
    </w:p>
    <w:p w14:paraId="440EA4B9" w14:textId="77777777" w:rsidR="00E27F88" w:rsidRPr="005B17D3" w:rsidRDefault="00E27F88" w:rsidP="00EF3896">
      <w:pPr>
        <w:pStyle w:val="ListBull2"/>
      </w:pPr>
      <w:r w:rsidRPr="005B17D3">
        <w:t>Unknown</w:t>
      </w:r>
    </w:p>
    <w:p w14:paraId="00D2155E" w14:textId="77777777" w:rsidR="00E27F88" w:rsidRPr="005B17D3" w:rsidRDefault="00E27F88" w:rsidP="00EF3896">
      <w:pPr>
        <w:pStyle w:val="ScreenFieldDesc"/>
        <w:rPr>
          <w:b/>
          <w:i/>
          <w:iCs/>
          <w:u w:val="single"/>
        </w:rPr>
      </w:pPr>
      <w:r w:rsidRPr="005B17D3">
        <w:t>This data is shared with VistA.</w:t>
      </w:r>
    </w:p>
    <w:p w14:paraId="168A678E" w14:textId="77777777" w:rsidR="00E27F88" w:rsidRPr="005B17D3" w:rsidRDefault="00E27F88" w:rsidP="00EF3896">
      <w:pPr>
        <w:pStyle w:val="RulesandMore"/>
      </w:pPr>
      <w:r w:rsidRPr="005B17D3">
        <w:t>More...</w:t>
      </w:r>
    </w:p>
    <w:p w14:paraId="56B37319" w14:textId="77777777" w:rsidR="00E27F88" w:rsidRPr="005B17D3" w:rsidRDefault="00E27F88" w:rsidP="00EF3896">
      <w:pPr>
        <w:pStyle w:val="ListBull2"/>
      </w:pPr>
      <w:r w:rsidRPr="005B17D3">
        <w:t xml:space="preserve">Receipt of Disability Severance Pay or a clear statement indicating the individual was discharged due to a disability, confirmations are needed to indicate </w:t>
      </w:r>
      <w:r w:rsidRPr="005B17D3">
        <w:rPr>
          <w:b/>
          <w:bCs/>
        </w:rPr>
        <w:t>Yes</w:t>
      </w:r>
      <w:r w:rsidRPr="005B17D3">
        <w:t xml:space="preserve"> in this field. Veterans can be listed as </w:t>
      </w:r>
      <w:r w:rsidRPr="005B17D3">
        <w:rPr>
          <w:i/>
        </w:rPr>
        <w:t>SC</w:t>
      </w:r>
      <w:r w:rsidRPr="005B17D3">
        <w:t xml:space="preserve"> only if the determination was made by the VA Regional Office.</w:t>
      </w:r>
    </w:p>
    <w:p w14:paraId="3D537A7C" w14:textId="77777777" w:rsidR="00E27F88" w:rsidRPr="005B17D3" w:rsidRDefault="00E27F88" w:rsidP="00EF3896">
      <w:pPr>
        <w:pStyle w:val="ScreenFieldDesc"/>
      </w:pPr>
      <w:r w:rsidRPr="005B17D3">
        <w:t xml:space="preserve">Discharge Due to Disability is systematically set to “Yes” when any ‘regular’ service episode has a Reason For Early Separation of: </w:t>
      </w:r>
    </w:p>
    <w:p w14:paraId="468EB486" w14:textId="77777777" w:rsidR="00E27F88" w:rsidRPr="005B17D3" w:rsidRDefault="00E27F88" w:rsidP="00EF3896">
      <w:pPr>
        <w:pStyle w:val="ListBull2"/>
      </w:pPr>
      <w:r w:rsidRPr="005B17D3">
        <w:t>DISABILITY, SEVERANCE PAY, COMBAT RELATED (ENHANCED)</w:t>
      </w:r>
    </w:p>
    <w:p w14:paraId="6BB04B79" w14:textId="77777777" w:rsidR="00E27F88" w:rsidRPr="005B17D3" w:rsidRDefault="00E27F88" w:rsidP="00EF3896">
      <w:pPr>
        <w:pStyle w:val="ListBull2"/>
      </w:pPr>
      <w:r w:rsidRPr="005B17D3">
        <w:t>DISABILITY, SEVERANCE PAY, NON COMBAT (ENHANCED)</w:t>
      </w:r>
    </w:p>
    <w:p w14:paraId="654C5625" w14:textId="77777777" w:rsidR="00E27F88" w:rsidRPr="005B17D3" w:rsidRDefault="00E27F88" w:rsidP="00EF3896">
      <w:pPr>
        <w:pStyle w:val="ListBull2"/>
      </w:pPr>
      <w:r w:rsidRPr="005B17D3">
        <w:t>DISABILITY, SEVERANCE PAY (ENHANCED)</w:t>
      </w:r>
    </w:p>
    <w:p w14:paraId="3C91A694" w14:textId="77777777" w:rsidR="00E27F88" w:rsidRPr="005B17D3" w:rsidRDefault="00E27F88" w:rsidP="00EF3896">
      <w:pPr>
        <w:pStyle w:val="ListBull2"/>
      </w:pPr>
      <w:r w:rsidRPr="005B17D3">
        <w:t>DISABILITY, AGGRAVATION (ENHANCED)</w:t>
      </w:r>
    </w:p>
    <w:p w14:paraId="3AB04D23" w14:textId="77777777" w:rsidR="00E27F88" w:rsidRPr="005B17D3" w:rsidRDefault="00E27F88" w:rsidP="00EF3896">
      <w:pPr>
        <w:pStyle w:val="ListBull2"/>
      </w:pPr>
      <w:r w:rsidRPr="005B17D3">
        <w:t>DISABILITY, OTHER (ENHANCED)</w:t>
      </w:r>
    </w:p>
    <w:p w14:paraId="188C1B99" w14:textId="77777777" w:rsidR="00E27F88" w:rsidRPr="005B17D3" w:rsidRDefault="00E27F88" w:rsidP="00EF3896">
      <w:pPr>
        <w:pStyle w:val="ListBull2"/>
      </w:pPr>
      <w:r w:rsidRPr="005B17D3">
        <w:t>DISABILITY, SEVERANCE PAY, COMBAT RELATED</w:t>
      </w:r>
    </w:p>
    <w:p w14:paraId="520B74ED" w14:textId="77777777" w:rsidR="00E27F88" w:rsidRPr="005B17D3" w:rsidRDefault="00E27F88" w:rsidP="00EF3896">
      <w:pPr>
        <w:pStyle w:val="ListBull2"/>
      </w:pPr>
      <w:r w:rsidRPr="005B17D3">
        <w:t>DISABILITY, SEVERANCE PAY</w:t>
      </w:r>
    </w:p>
    <w:p w14:paraId="1C9198B8" w14:textId="77777777" w:rsidR="00E27F88" w:rsidRPr="005B17D3" w:rsidRDefault="00E27F88" w:rsidP="00EF3896">
      <w:pPr>
        <w:pStyle w:val="ListBull2"/>
      </w:pPr>
      <w:r w:rsidRPr="005B17D3">
        <w:t>DISABILITY, SEVERANCE PAY, NON COMBAT</w:t>
      </w:r>
    </w:p>
    <w:p w14:paraId="189C7E8C" w14:textId="77777777" w:rsidR="00E27F88" w:rsidRPr="005B17D3" w:rsidRDefault="00E27F88" w:rsidP="00EF3896">
      <w:pPr>
        <w:pStyle w:val="ListBull2"/>
      </w:pPr>
      <w:r w:rsidRPr="005B17D3">
        <w:t>DISABILITY, AGGRAVATION</w:t>
      </w:r>
    </w:p>
    <w:p w14:paraId="46AF8113" w14:textId="77777777" w:rsidR="00E27F88" w:rsidRPr="005B17D3" w:rsidRDefault="00E27F88" w:rsidP="00EF3896">
      <w:pPr>
        <w:pStyle w:val="ListBull2"/>
      </w:pPr>
      <w:r w:rsidRPr="005B17D3">
        <w:t>DISABILITY, OTHER</w:t>
      </w:r>
    </w:p>
    <w:p w14:paraId="55F782ED" w14:textId="77777777" w:rsidR="00E27F88" w:rsidRPr="005B17D3" w:rsidRDefault="00E27F88" w:rsidP="00EF3896">
      <w:pPr>
        <w:pStyle w:val="ListBull2"/>
      </w:pPr>
      <w:r w:rsidRPr="005B17D3">
        <w:t>DISABILITY, PERMANENT (ENHANCED)</w:t>
      </w:r>
    </w:p>
    <w:p w14:paraId="1366B3D0" w14:textId="77777777" w:rsidR="00E27F88" w:rsidRPr="005B17D3" w:rsidRDefault="00E27F88" w:rsidP="00EF3896">
      <w:pPr>
        <w:pStyle w:val="ListBull2"/>
      </w:pPr>
      <w:r w:rsidRPr="005B17D3">
        <w:t>DISABILITY, TEMPORARY (ENHANCED)</w:t>
      </w:r>
    </w:p>
    <w:p w14:paraId="660CF3C0" w14:textId="77777777" w:rsidR="00E27F88" w:rsidRPr="005B17D3" w:rsidRDefault="00E27F88" w:rsidP="00EF3896">
      <w:pPr>
        <w:pStyle w:val="ListBull2"/>
      </w:pPr>
      <w:r w:rsidRPr="005B17D3">
        <w:t>DISABILITY, PERMANENT</w:t>
      </w:r>
    </w:p>
    <w:p w14:paraId="19EFE7A4" w14:textId="77777777" w:rsidR="00E27F88" w:rsidRPr="005B17D3" w:rsidRDefault="00E27F88" w:rsidP="00EF3896">
      <w:pPr>
        <w:pStyle w:val="ListBull2"/>
      </w:pPr>
      <w:r w:rsidRPr="005B17D3">
        <w:t>DISABILITY, TEMPORARY</w:t>
      </w:r>
    </w:p>
    <w:p w14:paraId="23963EB8" w14:textId="77777777" w:rsidR="00E27F88" w:rsidRPr="005B17D3" w:rsidRDefault="00E27F88" w:rsidP="00EF3896">
      <w:pPr>
        <w:pStyle w:val="ListBull2"/>
      </w:pPr>
      <w:r w:rsidRPr="005B17D3">
        <w:t>OR for ‘guard and reserve service’, any service episode has a Narrative Reason for Separation as stated above AND the service episode is not related to training.</w:t>
      </w:r>
    </w:p>
    <w:p w14:paraId="55F0DEE7" w14:textId="77777777" w:rsidR="00E27F88" w:rsidRPr="005B17D3" w:rsidRDefault="00E27F88" w:rsidP="00EF3896">
      <w:pPr>
        <w:pStyle w:val="ScreenField"/>
      </w:pPr>
    </w:p>
    <w:p w14:paraId="14A41764" w14:textId="77777777" w:rsidR="00E27F88" w:rsidRPr="005B17D3" w:rsidRDefault="00E27F88" w:rsidP="00EF3896">
      <w:pPr>
        <w:pStyle w:val="ScreenField"/>
      </w:pPr>
      <w:r w:rsidRPr="005B17D3">
        <w:t>Military Disability Retirement:</w:t>
      </w:r>
    </w:p>
    <w:p w14:paraId="76221823" w14:textId="77777777" w:rsidR="00E27F88" w:rsidRPr="005B17D3" w:rsidRDefault="00E27F88" w:rsidP="00EF3896">
      <w:pPr>
        <w:pStyle w:val="ScreenFieldDesc"/>
      </w:pPr>
      <w:r w:rsidRPr="005B17D3">
        <w:rPr>
          <w:i/>
        </w:rPr>
        <w:t>Military</w:t>
      </w:r>
      <w:r w:rsidRPr="005B17D3">
        <w:rPr>
          <w:i/>
        </w:rPr>
        <w:fldChar w:fldCharType="begin"/>
      </w:r>
      <w:r w:rsidRPr="005B17D3">
        <w:instrText xml:space="preserve"> XE "</w:instrText>
      </w:r>
      <w:r w:rsidRPr="005B17D3">
        <w:rPr>
          <w:rStyle w:val="Expandingtext"/>
        </w:rPr>
        <w:instrText>Military:</w:instrText>
      </w:r>
      <w:r w:rsidRPr="005B17D3">
        <w:instrText xml:space="preserve">Disability Retirement" </w:instrText>
      </w:r>
      <w:r w:rsidRPr="005B17D3">
        <w:rPr>
          <w:i/>
        </w:rPr>
        <w:fldChar w:fldCharType="end"/>
      </w:r>
      <w:r w:rsidRPr="005B17D3">
        <w:rPr>
          <w:i/>
        </w:rPr>
        <w:t xml:space="preserve"> Disability Retirement</w:t>
      </w:r>
      <w:r w:rsidRPr="005B17D3">
        <w:t xml:space="preserve"> is an indicator that is collected on the </w:t>
      </w:r>
      <w:r w:rsidRPr="005B17D3">
        <w:rPr>
          <w:rStyle w:val="Text-onlypopuphotspot"/>
        </w:rPr>
        <w:t>10-10EZ form</w:t>
      </w:r>
      <w:r w:rsidRPr="005B17D3">
        <w:t xml:space="preserve"> to reflect that the Veteran has been discharged from the military</w:t>
      </w:r>
      <w:r w:rsidRPr="005B17D3">
        <w:fldChar w:fldCharType="begin"/>
      </w:r>
      <w:r w:rsidRPr="005B17D3">
        <w:instrText xml:space="preserve"> XE "</w:instrText>
      </w:r>
      <w:r w:rsidRPr="005B17D3">
        <w:rPr>
          <w:rStyle w:val="Expandingtext"/>
        </w:rPr>
        <w:instrText>Military</w:instrText>
      </w:r>
      <w:r w:rsidRPr="005B17D3">
        <w:instrText xml:space="preserve">" </w:instrText>
      </w:r>
      <w:r w:rsidRPr="005B17D3">
        <w:fldChar w:fldCharType="end"/>
      </w:r>
      <w:r w:rsidRPr="005B17D3">
        <w:t xml:space="preserve"> for a disability incurred or aggravated in the line of duty and is receiving disability retirement from a branch of the U.S. Armed Forces. Confirmation using the DD-214</w:t>
      </w:r>
      <w:r w:rsidRPr="005B17D3">
        <w:fldChar w:fldCharType="begin"/>
      </w:r>
      <w:r w:rsidRPr="005B17D3">
        <w:instrText xml:space="preserve"> XE "DD-214" </w:instrText>
      </w:r>
      <w:r w:rsidRPr="005B17D3">
        <w:fldChar w:fldCharType="end"/>
      </w:r>
      <w:r w:rsidRPr="005B17D3">
        <w:t xml:space="preserve"> or other discharge documentation or information from </w:t>
      </w:r>
      <w:r w:rsidRPr="005B17D3">
        <w:rPr>
          <w:rStyle w:val="Text-onlypopuphotspot"/>
        </w:rPr>
        <w:t>VBA</w:t>
      </w:r>
      <w:r w:rsidRPr="005B17D3">
        <w:t xml:space="preserve"> files (</w:t>
      </w:r>
      <w:r w:rsidRPr="005B17D3">
        <w:rPr>
          <w:rStyle w:val="Text-onlypopuphotspot"/>
        </w:rPr>
        <w:t>VIS</w:t>
      </w:r>
      <w:r w:rsidRPr="005B17D3">
        <w:t>, SHARE, or Rating Letter</w:t>
      </w:r>
      <w:r w:rsidRPr="005B17D3">
        <w:fldChar w:fldCharType="begin"/>
      </w:r>
      <w:r w:rsidRPr="005B17D3">
        <w:instrText xml:space="preserve"> XE "Letter:Military Service:Rating" </w:instrText>
      </w:r>
      <w:r w:rsidRPr="005B17D3">
        <w:fldChar w:fldCharType="end"/>
      </w:r>
      <w:r w:rsidRPr="005B17D3">
        <w:t>) is required.</w:t>
      </w:r>
    </w:p>
    <w:p w14:paraId="1504FB7E" w14:textId="77777777" w:rsidR="00E27F88" w:rsidRPr="005B17D3" w:rsidRDefault="00E27F88" w:rsidP="00EF3896">
      <w:pPr>
        <w:pStyle w:val="ScreenFieldDesc"/>
      </w:pPr>
      <w:r w:rsidRPr="005B17D3">
        <w:t>Is the patient receiving disability retirement from the U.S. Armed Forces due to a disability incurred while serving?</w:t>
      </w:r>
    </w:p>
    <w:p w14:paraId="7B30BF27" w14:textId="77777777" w:rsidR="00E27F88" w:rsidRPr="005B17D3" w:rsidRDefault="00E27F88" w:rsidP="00EF3896">
      <w:pPr>
        <w:pStyle w:val="ListBull2"/>
      </w:pPr>
      <w:r w:rsidRPr="005B17D3">
        <w:t>Yes - If Primary Eligibility</w:t>
      </w:r>
      <w:r w:rsidRPr="005B17D3">
        <w:fldChar w:fldCharType="begin"/>
      </w:r>
      <w:r w:rsidRPr="005B17D3">
        <w:instrText xml:space="preserve"> XE "Eligibility:Primary Code" </w:instrText>
      </w:r>
      <w:r w:rsidRPr="005B17D3">
        <w:fldChar w:fldCharType="end"/>
      </w:r>
      <w:r w:rsidRPr="005B17D3">
        <w:t xml:space="preserve"> Code is NSC, the system will not allow saving the record with Military</w:t>
      </w:r>
      <w:r w:rsidRPr="005B17D3">
        <w:fldChar w:fldCharType="begin"/>
      </w:r>
      <w:r w:rsidRPr="005B17D3">
        <w:instrText xml:space="preserve"> XE "Military:Disability Retirement" </w:instrText>
      </w:r>
      <w:r w:rsidRPr="005B17D3">
        <w:fldChar w:fldCharType="end"/>
      </w:r>
      <w:r w:rsidRPr="005B17D3">
        <w:t xml:space="preserve"> Disability Retirement set to YES.</w:t>
      </w:r>
      <w:r w:rsidRPr="005B17D3">
        <w:br/>
        <w:t>- Military</w:t>
      </w:r>
      <w:r w:rsidRPr="005B17D3">
        <w:fldChar w:fldCharType="begin"/>
      </w:r>
      <w:r w:rsidRPr="005B17D3">
        <w:instrText xml:space="preserve"> XE "Military:Disability Retirement" </w:instrText>
      </w:r>
      <w:r w:rsidRPr="005B17D3">
        <w:fldChar w:fldCharType="end"/>
      </w:r>
      <w:r w:rsidRPr="005B17D3">
        <w:t xml:space="preserve"> Disability Retirement cannot be YES unless the SC% is 10% or greater. </w:t>
      </w:r>
    </w:p>
    <w:p w14:paraId="182225B8" w14:textId="77777777" w:rsidR="00E27F88" w:rsidRPr="005B17D3" w:rsidRDefault="00E27F88" w:rsidP="00EF3896">
      <w:pPr>
        <w:pStyle w:val="ListBull2"/>
      </w:pPr>
      <w:r w:rsidRPr="005B17D3">
        <w:t>No</w:t>
      </w:r>
    </w:p>
    <w:p w14:paraId="710DC2B5" w14:textId="77777777" w:rsidR="00E27F88" w:rsidRPr="005B17D3" w:rsidRDefault="00E27F88" w:rsidP="00EF3896">
      <w:pPr>
        <w:pStyle w:val="ListBull2"/>
      </w:pPr>
      <w:r w:rsidRPr="005B17D3">
        <w:t>Unknown</w:t>
      </w:r>
    </w:p>
    <w:p w14:paraId="37F382CE" w14:textId="77777777" w:rsidR="00E27F88" w:rsidRPr="005B17D3" w:rsidRDefault="00E27F88" w:rsidP="00EF3896">
      <w:pPr>
        <w:pStyle w:val="ScreenFieldDesc"/>
      </w:pPr>
      <w:r w:rsidRPr="005B17D3">
        <w:t>This data is shared with VistA.</w:t>
      </w:r>
    </w:p>
    <w:p w14:paraId="13EDE5CA" w14:textId="77777777" w:rsidR="00E27F88" w:rsidRPr="005B17D3" w:rsidRDefault="00E27F88" w:rsidP="00EF3896">
      <w:pPr>
        <w:pStyle w:val="RulesandMore"/>
      </w:pPr>
      <w:r w:rsidRPr="005B17D3">
        <w:t>Rules...</w:t>
      </w:r>
    </w:p>
    <w:p w14:paraId="28953EC4" w14:textId="77777777" w:rsidR="00E27F88" w:rsidRPr="005B17D3" w:rsidRDefault="00E27F88" w:rsidP="00EF3896">
      <w:pPr>
        <w:pStyle w:val="ListBull2"/>
      </w:pPr>
      <w:r w:rsidRPr="005B17D3">
        <w:t>Veterans may be listed as SC only if the determination has been made by the VA Regional Office</w:t>
      </w:r>
      <w:r w:rsidRPr="005B17D3">
        <w:fldChar w:fldCharType="begin"/>
      </w:r>
      <w:r w:rsidRPr="005B17D3">
        <w:instrText xml:space="preserve"> XE "Office:VA Regional" </w:instrText>
      </w:r>
      <w:r w:rsidRPr="005B17D3">
        <w:fldChar w:fldCharType="end"/>
      </w:r>
      <w:r w:rsidRPr="005B17D3">
        <w:t>.</w:t>
      </w:r>
    </w:p>
    <w:p w14:paraId="0095AA84" w14:textId="77777777" w:rsidR="00E27F88" w:rsidRPr="005B17D3" w:rsidRDefault="00E27F88" w:rsidP="00EF3896">
      <w:pPr>
        <w:pStyle w:val="ScreenField"/>
      </w:pPr>
    </w:p>
    <w:p w14:paraId="08BB3E1B" w14:textId="77777777" w:rsidR="00E27F88" w:rsidRPr="005B17D3" w:rsidRDefault="00E27F88" w:rsidP="00EF3896">
      <w:pPr>
        <w:pStyle w:val="ScreenField"/>
      </w:pPr>
      <w:r w:rsidRPr="005B17D3">
        <w:t>Agent Orange</w:t>
      </w:r>
      <w:r w:rsidRPr="005B17D3">
        <w:fldChar w:fldCharType="begin"/>
      </w:r>
      <w:r w:rsidRPr="005B17D3">
        <w:instrText xml:space="preserve"> XE "Agent Orange:Exposure Location" </w:instrText>
      </w:r>
      <w:r w:rsidRPr="005B17D3">
        <w:fldChar w:fldCharType="end"/>
      </w:r>
      <w:r w:rsidRPr="005B17D3">
        <w:t xml:space="preserve"> Exposure Location:</w:t>
      </w:r>
    </w:p>
    <w:p w14:paraId="124A5579" w14:textId="77777777" w:rsidR="00E27F88" w:rsidRPr="005B17D3" w:rsidRDefault="00E27F88" w:rsidP="00EF3896">
      <w:pPr>
        <w:pStyle w:val="ScreenFieldDesc"/>
      </w:pPr>
      <w:r w:rsidRPr="005B17D3">
        <w:rPr>
          <w:i/>
        </w:rPr>
        <w:t>Agent Orange Exposure Location</w:t>
      </w:r>
      <w:r w:rsidRPr="005B17D3">
        <w:t xml:space="preserve"> is the location where a Veteran was exposed to </w:t>
      </w:r>
      <w:r w:rsidRPr="005B17D3">
        <w:rPr>
          <w:rStyle w:val="Text-onlypopuphotspot"/>
        </w:rPr>
        <w:t>Agent Orange</w:t>
      </w:r>
      <w:r w:rsidRPr="005B17D3">
        <w:t xml:space="preserve">. </w:t>
      </w:r>
    </w:p>
    <w:p w14:paraId="48BDC2C2" w14:textId="77777777" w:rsidR="00E27F88" w:rsidRPr="005B17D3" w:rsidRDefault="00E27F88" w:rsidP="00EF3896">
      <w:pPr>
        <w:pStyle w:val="ScreenFieldDesc"/>
      </w:pPr>
      <w:r w:rsidRPr="005B17D3">
        <w:t>Veterans exposed to AO outside a Vietnam</w:t>
      </w:r>
      <w:r w:rsidRPr="005B17D3">
        <w:rPr>
          <w:sz w:val="22"/>
          <w:szCs w:val="22"/>
        </w:rPr>
        <w:t xml:space="preserve"> </w:t>
      </w:r>
      <w:r w:rsidRPr="005B17D3">
        <w:rPr>
          <w:rStyle w:val="Text-onlypopuphotspot"/>
          <w:sz w:val="22"/>
          <w:szCs w:val="22"/>
        </w:rPr>
        <w:t>MSE</w:t>
      </w:r>
      <w:r w:rsidRPr="005B17D3">
        <w:t xml:space="preserve"> are eligible for an AO examination but no AO indicator</w:t>
      </w:r>
      <w:r w:rsidRPr="005B17D3">
        <w:fldChar w:fldCharType="begin"/>
      </w:r>
      <w:r w:rsidRPr="005B17D3">
        <w:instrText xml:space="preserve"> XE "AO indicator" </w:instrText>
      </w:r>
      <w:r w:rsidRPr="005B17D3">
        <w:fldChar w:fldCharType="end"/>
      </w:r>
      <w:r w:rsidRPr="005B17D3">
        <w:t xml:space="preserve"> will be applied.</w:t>
      </w:r>
    </w:p>
    <w:p w14:paraId="32E56CB9" w14:textId="77777777" w:rsidR="00E27F88" w:rsidRPr="005B17D3" w:rsidRDefault="00E27F88" w:rsidP="00EF3896">
      <w:pPr>
        <w:pStyle w:val="ListBull2"/>
      </w:pPr>
      <w:r w:rsidRPr="005B17D3">
        <w:t>Not Exposed</w:t>
      </w:r>
    </w:p>
    <w:p w14:paraId="2688C814" w14:textId="77777777" w:rsidR="00E27F88" w:rsidRPr="005B17D3" w:rsidRDefault="00E27F88" w:rsidP="00EF3896">
      <w:pPr>
        <w:pStyle w:val="ListBull2"/>
      </w:pPr>
      <w:r w:rsidRPr="005B17D3">
        <w:t>Korean DMZ</w:t>
      </w:r>
    </w:p>
    <w:p w14:paraId="68707D0E" w14:textId="77777777" w:rsidR="00E27F88" w:rsidRPr="005B17D3" w:rsidRDefault="00E27F88" w:rsidP="00EF3896">
      <w:pPr>
        <w:pStyle w:val="ListBull2"/>
      </w:pPr>
      <w:r w:rsidRPr="005B17D3">
        <w:t>Other</w:t>
      </w:r>
    </w:p>
    <w:p w14:paraId="3E7A8177" w14:textId="77777777" w:rsidR="00E27F88" w:rsidRPr="005B17D3" w:rsidRDefault="00E27F88" w:rsidP="00EF3896">
      <w:pPr>
        <w:pStyle w:val="ListBull2"/>
      </w:pPr>
      <w:r w:rsidRPr="005B17D3">
        <w:t>Vietnam</w:t>
      </w:r>
    </w:p>
    <w:p w14:paraId="7CC583F9" w14:textId="77777777" w:rsidR="00E27F88" w:rsidRPr="005B17D3" w:rsidRDefault="00E27F88" w:rsidP="00EF3896">
      <w:pPr>
        <w:pStyle w:val="ScreenField"/>
      </w:pPr>
    </w:p>
    <w:p w14:paraId="4064EE2E" w14:textId="77777777" w:rsidR="00E27F88" w:rsidRPr="005B17D3" w:rsidRDefault="00E27F88" w:rsidP="00EF3896">
      <w:pPr>
        <w:pStyle w:val="ScreenField"/>
      </w:pPr>
      <w:r w:rsidRPr="005B17D3">
        <w:t>Radiation Exposure Method:</w:t>
      </w:r>
    </w:p>
    <w:p w14:paraId="7B1224F6" w14:textId="77777777" w:rsidR="00E27F88" w:rsidRPr="005B17D3" w:rsidRDefault="00E27F88" w:rsidP="00EF3896">
      <w:pPr>
        <w:pStyle w:val="ScreenFieldDesc"/>
      </w:pPr>
      <w:r w:rsidRPr="005B17D3">
        <w:rPr>
          <w:i/>
        </w:rPr>
        <w:t>Radiation Exposure Method</w:t>
      </w:r>
      <w:r w:rsidRPr="005B17D3">
        <w:t xml:space="preserve"> is the means by which this Veteran was exposed to ionizing radiation</w:t>
      </w:r>
      <w:bookmarkStart w:id="1312" w:name="OLE_LINK61"/>
      <w:bookmarkStart w:id="1313" w:name="OLE_LINK62"/>
      <w:r w:rsidRPr="005B17D3">
        <w:rPr>
          <w:rStyle w:val="Expandingtext"/>
        </w:rPr>
        <w:fldChar w:fldCharType="begin"/>
      </w:r>
      <w:r w:rsidRPr="005B17D3">
        <w:instrText xml:space="preserve"> XE "Ionizing Radiation:Radiation Exposure Method" </w:instrText>
      </w:r>
      <w:r w:rsidRPr="005B17D3">
        <w:rPr>
          <w:rStyle w:val="Expandingtext"/>
        </w:rPr>
        <w:fldChar w:fldCharType="end"/>
      </w:r>
      <w:bookmarkEnd w:id="1312"/>
      <w:bookmarkEnd w:id="1313"/>
      <w:r w:rsidRPr="005B17D3">
        <w:t>.</w:t>
      </w:r>
    </w:p>
    <w:p w14:paraId="0220F1CC" w14:textId="77777777" w:rsidR="00E27F88" w:rsidRPr="005B17D3" w:rsidRDefault="00E27F88" w:rsidP="00EF3896">
      <w:pPr>
        <w:pStyle w:val="ListBull2"/>
      </w:pPr>
      <w:r w:rsidRPr="005B17D3">
        <w:t>Not Exposed</w:t>
      </w:r>
    </w:p>
    <w:p w14:paraId="44E8DF79" w14:textId="77777777" w:rsidR="00E27F88" w:rsidRPr="005B17D3" w:rsidRDefault="00E27F88" w:rsidP="00EF3896">
      <w:pPr>
        <w:pStyle w:val="ListBull2"/>
      </w:pPr>
      <w:r w:rsidRPr="005B17D3">
        <w:t xml:space="preserve">Nagasaki/Hiroshima - if the Veteran was exposed to ionizing radiation as a POW or while serving in Hiroshima and/or Nagasaki, Japan from August 6, 1945 through July 1, 1946 </w:t>
      </w:r>
    </w:p>
    <w:p w14:paraId="34D1FFEC" w14:textId="77777777" w:rsidR="00E27F88" w:rsidRPr="005B17D3" w:rsidRDefault="00E27F88" w:rsidP="00EF3896">
      <w:pPr>
        <w:pStyle w:val="ListBull2"/>
      </w:pPr>
      <w:r w:rsidRPr="005B17D3">
        <w:t xml:space="preserve">Atmospheric Nuclear Testing - if exposure occurred at an atmospheric nuclear device test site (e.g. the Pacific Islands, NM or NV) </w:t>
      </w:r>
    </w:p>
    <w:p w14:paraId="7753DED7" w14:textId="77777777" w:rsidR="00E27F88" w:rsidRPr="005B17D3" w:rsidRDefault="00E27F88" w:rsidP="00EF3896">
      <w:pPr>
        <w:pStyle w:val="ListBull2"/>
      </w:pPr>
      <w:r w:rsidRPr="005B17D3">
        <w:t xml:space="preserve">H/N and Atmospheric Testing - if exposure occurred as a POW in Hiroshima or Nagasaki AND at an atmospheric nuclear device test site </w:t>
      </w:r>
    </w:p>
    <w:p w14:paraId="6798E3B3" w14:textId="77777777" w:rsidR="00E27F88" w:rsidRPr="005B17D3" w:rsidRDefault="00E27F88" w:rsidP="00EF3896">
      <w:pPr>
        <w:pStyle w:val="ListBull2"/>
      </w:pPr>
      <w:r w:rsidRPr="005B17D3">
        <w:t>Underground Nuclear Testing - if exposure occurred while at Longshot</w:t>
      </w:r>
      <w:r w:rsidRPr="005B17D3">
        <w:fldChar w:fldCharType="begin"/>
      </w:r>
      <w:r w:rsidRPr="005B17D3">
        <w:instrText xml:space="preserve"> XE "Longshot" </w:instrText>
      </w:r>
      <w:r w:rsidRPr="005B17D3">
        <w:fldChar w:fldCharType="end"/>
      </w:r>
      <w:r w:rsidRPr="005B17D3">
        <w:t>, Milrow</w:t>
      </w:r>
      <w:r w:rsidRPr="005B17D3">
        <w:fldChar w:fldCharType="begin"/>
      </w:r>
      <w:r w:rsidRPr="005B17D3">
        <w:instrText xml:space="preserve"> XE "Milrow" </w:instrText>
      </w:r>
      <w:r w:rsidRPr="005B17D3">
        <w:fldChar w:fldCharType="end"/>
      </w:r>
      <w:r w:rsidRPr="005B17D3">
        <w:t>, or Cannikin</w:t>
      </w:r>
      <w:r w:rsidRPr="005B17D3">
        <w:fldChar w:fldCharType="begin"/>
      </w:r>
      <w:r w:rsidRPr="005B17D3">
        <w:instrText xml:space="preserve"> XE "Cannikin" </w:instrText>
      </w:r>
      <w:r w:rsidRPr="005B17D3">
        <w:fldChar w:fldCharType="end"/>
      </w:r>
      <w:r w:rsidRPr="005B17D3">
        <w:t xml:space="preserve"> underground nuclear tests at Amchitka Island</w:t>
      </w:r>
      <w:r w:rsidRPr="005B17D3">
        <w:fldChar w:fldCharType="begin"/>
      </w:r>
      <w:r w:rsidRPr="005B17D3">
        <w:instrText xml:space="preserve"> XE "Amchitka Island" </w:instrText>
      </w:r>
      <w:r w:rsidRPr="005B17D3">
        <w:fldChar w:fldCharType="end"/>
      </w:r>
      <w:r w:rsidRPr="005B17D3">
        <w:t xml:space="preserve">, AK prior to January 1, 1974 </w:t>
      </w:r>
    </w:p>
    <w:p w14:paraId="6F644522" w14:textId="77777777" w:rsidR="00E27F88" w:rsidRPr="005B17D3" w:rsidRDefault="00E27F88" w:rsidP="00EF3896">
      <w:pPr>
        <w:pStyle w:val="ListBull2"/>
      </w:pPr>
      <w:r w:rsidRPr="005B17D3">
        <w:t>Exposure at Nuclear Facility</w:t>
      </w:r>
      <w:r w:rsidRPr="005B17D3">
        <w:fldChar w:fldCharType="begin"/>
      </w:r>
      <w:r w:rsidRPr="005B17D3">
        <w:instrText xml:space="preserve"> XE "Facility:Exposure at Nuclear" </w:instrText>
      </w:r>
      <w:r w:rsidRPr="005B17D3">
        <w:fldChar w:fldCharType="end"/>
      </w:r>
      <w:r w:rsidRPr="005B17D3">
        <w:t xml:space="preserve"> - if exposure occurred while at Department of Energy plants at Paducah, KY, Portsmouth, OH or the K25 area at Oak Ridge, TN for at least 250 days before February 1, 1992 </w:t>
      </w:r>
    </w:p>
    <w:p w14:paraId="74BD13E6" w14:textId="77777777" w:rsidR="00E27F88" w:rsidRPr="005B17D3" w:rsidRDefault="00E27F88" w:rsidP="00EF3896">
      <w:pPr>
        <w:pStyle w:val="ListBull2"/>
      </w:pPr>
      <w:r w:rsidRPr="005B17D3">
        <w:t>Other</w:t>
      </w:r>
    </w:p>
    <w:p w14:paraId="14B143C9" w14:textId="77777777" w:rsidR="00E27F88" w:rsidRPr="005B17D3" w:rsidRDefault="00E27F88" w:rsidP="00EF3896">
      <w:pPr>
        <w:pStyle w:val="ScreenFieldDesc"/>
      </w:pPr>
      <w:r w:rsidRPr="005B17D3">
        <w:t>This data is shared with VistA.</w:t>
      </w:r>
    </w:p>
    <w:p w14:paraId="6F8238C7" w14:textId="77777777" w:rsidR="00E27F88" w:rsidRPr="005B17D3" w:rsidRDefault="00E27F88" w:rsidP="00474E83">
      <w:pPr>
        <w:pStyle w:val="NoteLightbulb"/>
      </w:pPr>
      <w:r w:rsidRPr="005B17D3">
        <w:rPr>
          <w:b/>
        </w:rPr>
        <w:t>Note</w:t>
      </w:r>
      <w:r w:rsidRPr="005B17D3">
        <w:t>: If the Veteran cannot provide documentation confirming Radiation Exposure, confirmation must be obtained by HEC staff through the Defense Threat Reduction Agency (DTRA).</w:t>
      </w:r>
    </w:p>
    <w:p w14:paraId="71C9246C" w14:textId="77777777" w:rsidR="00E27F88" w:rsidRPr="005B17D3" w:rsidRDefault="00E27F88" w:rsidP="00EF3896">
      <w:pPr>
        <w:pStyle w:val="ScreenFieldDesc"/>
      </w:pPr>
      <w:r w:rsidRPr="005B17D3">
        <w:t>Sites must provide completed Ionizing Radiation</w:t>
      </w:r>
      <w:r w:rsidRPr="005B17D3">
        <w:fldChar w:fldCharType="begin"/>
      </w:r>
      <w:r w:rsidRPr="005B17D3">
        <w:instrText xml:space="preserve"> XE "Ionizing Radiation:Verification" </w:instrText>
      </w:r>
      <w:r w:rsidRPr="005B17D3">
        <w:fldChar w:fldCharType="end"/>
      </w:r>
      <w:r w:rsidRPr="005B17D3">
        <w:t xml:space="preserve"> Verification form request to HEC.</w:t>
      </w:r>
    </w:p>
    <w:p w14:paraId="4C87466F" w14:textId="77777777" w:rsidR="00E27F88" w:rsidRPr="005B17D3" w:rsidRDefault="00E27F88" w:rsidP="00EF3896">
      <w:pPr>
        <w:pStyle w:val="ScreenField"/>
      </w:pPr>
      <w:r w:rsidRPr="005B17D3">
        <w:t>SW Asia Conditions:</w:t>
      </w:r>
    </w:p>
    <w:p w14:paraId="7CA5EC42" w14:textId="77777777" w:rsidR="00E27F88" w:rsidRPr="005B17D3" w:rsidRDefault="00E27F88" w:rsidP="00EF3896">
      <w:pPr>
        <w:pStyle w:val="ScreenFieldDesc"/>
      </w:pPr>
      <w:r w:rsidRPr="005B17D3">
        <w:rPr>
          <w:i/>
        </w:rPr>
        <w:t>SW Asia Conditions</w:t>
      </w:r>
      <w:r w:rsidRPr="005B17D3">
        <w:t xml:space="preserve"> indicates if the Veteran needs care for conditions potentially related to service in SW Asia during the Gulf War. This does not apply to Veterans who served in the SW Asia Theater 11-11-1998 or later.</w:t>
      </w:r>
    </w:p>
    <w:p w14:paraId="04659B50" w14:textId="77777777" w:rsidR="00E27F88" w:rsidRPr="005B17D3" w:rsidRDefault="00E27F88" w:rsidP="00EF3896">
      <w:pPr>
        <w:pStyle w:val="ScreenFieldDesc"/>
      </w:pPr>
      <w:r w:rsidRPr="005B17D3">
        <w:t>SW Asia Theater of Operations is defined as: Iraq, Kuwait, Saudi Arabia, the neutral zone between Iraq and Saudi Arabia, Bahrain, Qatar, the United Arab Emirates, Oman, the Gulf of Aden, the Gulf of Oman, the Persian Gulf, the Arabian Sea, the Red Sea, and the airspace above these locations. Verify service dates via DD-214</w:t>
      </w:r>
      <w:r w:rsidRPr="005B17D3">
        <w:fldChar w:fldCharType="begin"/>
      </w:r>
      <w:r w:rsidRPr="005B17D3">
        <w:instrText xml:space="preserve"> XE "DD-214" </w:instrText>
      </w:r>
      <w:r w:rsidRPr="005B17D3">
        <w:fldChar w:fldCharType="end"/>
      </w:r>
      <w:r w:rsidRPr="005B17D3">
        <w:t xml:space="preserve">, </w:t>
      </w:r>
      <w:r w:rsidRPr="005B17D3">
        <w:rPr>
          <w:rStyle w:val="Text-onlypopuphotspot"/>
        </w:rPr>
        <w:t>VIS</w:t>
      </w:r>
      <w:r w:rsidRPr="005B17D3">
        <w:t>, SHARE or other authoritative source.</w:t>
      </w:r>
    </w:p>
    <w:p w14:paraId="4903FEF0" w14:textId="77777777" w:rsidR="00E27F88" w:rsidRPr="005B17D3" w:rsidRDefault="00E27F88" w:rsidP="00EF3896">
      <w:pPr>
        <w:pStyle w:val="ListBull2"/>
      </w:pPr>
      <w:r w:rsidRPr="005B17D3">
        <w:rPr>
          <w:i/>
        </w:rPr>
        <w:t>Yes</w:t>
      </w:r>
      <w:r w:rsidRPr="005B17D3">
        <w:t xml:space="preserve"> - Answer Yes if Veteran served in the SW Asia theater of operations during the Persian Gulf War during the period August 2, 1990 to November 11, 1998. </w:t>
      </w:r>
    </w:p>
    <w:p w14:paraId="395823D7" w14:textId="77777777" w:rsidR="00E27F88" w:rsidRPr="005B17D3" w:rsidRDefault="00E27F88" w:rsidP="00EF3896">
      <w:pPr>
        <w:pStyle w:val="ListBull2"/>
      </w:pPr>
      <w:r w:rsidRPr="005B17D3">
        <w:t xml:space="preserve">No - Answer No if the Veteran did not serve in the SW Asia theater of operations during the Persian Gulf War during the period August 2, 1990 to November 11, 1998. </w:t>
      </w:r>
    </w:p>
    <w:p w14:paraId="0563C31B" w14:textId="77777777" w:rsidR="00E27F88" w:rsidRPr="005B17D3" w:rsidRDefault="00E27F88" w:rsidP="00EF3896">
      <w:pPr>
        <w:pStyle w:val="ScreenFieldDesc"/>
      </w:pPr>
      <w:r w:rsidRPr="005B17D3">
        <w:t>This data is shared with VistA.</w:t>
      </w:r>
    </w:p>
    <w:p w14:paraId="5F4087AC" w14:textId="77777777" w:rsidR="00E27F88" w:rsidRPr="005B17D3" w:rsidRDefault="00E27F88" w:rsidP="00EF3896">
      <w:pPr>
        <w:pStyle w:val="ScreenField"/>
      </w:pPr>
      <w:r w:rsidRPr="005B17D3">
        <w:t>Medal Of Honor Indicator:</w:t>
      </w:r>
    </w:p>
    <w:p w14:paraId="49A1B969" w14:textId="77777777" w:rsidR="00E27F88" w:rsidRPr="005B17D3" w:rsidRDefault="00E27F88" w:rsidP="00EF3896">
      <w:pPr>
        <w:pStyle w:val="ScreenFieldDesc"/>
      </w:pPr>
      <w:r w:rsidRPr="005B17D3">
        <w:t xml:space="preserve">The </w:t>
      </w:r>
      <w:r w:rsidRPr="005B17D3">
        <w:rPr>
          <w:i/>
        </w:rPr>
        <w:t>Medal Of Honor</w:t>
      </w:r>
      <w:r w:rsidRPr="005B17D3">
        <w:rPr>
          <w:i/>
        </w:rPr>
        <w:fldChar w:fldCharType="begin"/>
      </w:r>
      <w:r w:rsidRPr="005B17D3">
        <w:instrText xml:space="preserve"> XE "</w:instrText>
      </w:r>
      <w:r w:rsidRPr="005B17D3">
        <w:rPr>
          <w:b/>
        </w:rPr>
        <w:instrText>Medal Of Honor Indicator</w:instrText>
      </w:r>
      <w:r w:rsidRPr="005B17D3">
        <w:instrText xml:space="preserve">" </w:instrText>
      </w:r>
      <w:r w:rsidRPr="005B17D3">
        <w:rPr>
          <w:i/>
        </w:rPr>
        <w:fldChar w:fldCharType="end"/>
      </w:r>
      <w:r w:rsidRPr="005B17D3">
        <w:rPr>
          <w:i/>
        </w:rPr>
        <w:t xml:space="preserve"> Indicator </w:t>
      </w:r>
      <w:r w:rsidRPr="005B17D3">
        <w:t>specifies whether the Veteran received a Medal Of Honor (MOH) during his/her time of service. This field is now editable.</w:t>
      </w:r>
    </w:p>
    <w:p w14:paraId="5C52C882" w14:textId="77777777" w:rsidR="00E27F88" w:rsidRPr="005B17D3" w:rsidRDefault="00E27F88" w:rsidP="00EF3896">
      <w:pPr>
        <w:pStyle w:val="ScreenFieldDesc"/>
      </w:pPr>
      <w:r w:rsidRPr="005B17D3">
        <w:t xml:space="preserve">When the </w:t>
      </w:r>
      <w:r w:rsidRPr="005B17D3">
        <w:rPr>
          <w:i/>
        </w:rPr>
        <w:t>Medal Of Honor</w:t>
      </w:r>
      <w:r w:rsidRPr="005B17D3">
        <w:rPr>
          <w:i/>
        </w:rPr>
        <w:fldChar w:fldCharType="begin"/>
      </w:r>
      <w:r w:rsidRPr="005B17D3">
        <w:instrText xml:space="preserve"> XE "Medal Of Honor Indicator" </w:instrText>
      </w:r>
      <w:r w:rsidRPr="005B17D3">
        <w:rPr>
          <w:i/>
        </w:rPr>
        <w:fldChar w:fldCharType="end"/>
      </w:r>
      <w:r w:rsidRPr="005B17D3">
        <w:rPr>
          <w:i/>
        </w:rPr>
        <w:t xml:space="preserve"> Indicator </w:t>
      </w:r>
      <w:r w:rsidRPr="005B17D3">
        <w:t xml:space="preserve">is set to </w:t>
      </w:r>
      <w:r w:rsidRPr="005B17D3">
        <w:rPr>
          <w:b/>
        </w:rPr>
        <w:t>Yes</w:t>
      </w:r>
      <w:r w:rsidRPr="005B17D3">
        <w:t>, additional fields are displayed, some of which require entry.</w:t>
      </w:r>
    </w:p>
    <w:p w14:paraId="6EE31B7C" w14:textId="77777777" w:rsidR="00E27F88" w:rsidRPr="005B17D3" w:rsidRDefault="00E27F88" w:rsidP="00EF3896">
      <w:pPr>
        <w:pStyle w:val="RulesandMore"/>
      </w:pPr>
      <w:r w:rsidRPr="005B17D3">
        <w:t>More...</w:t>
      </w:r>
    </w:p>
    <w:p w14:paraId="19A25258" w14:textId="77777777" w:rsidR="00E27F88" w:rsidRPr="005B17D3" w:rsidRDefault="00E27F88" w:rsidP="00EF3896">
      <w:pPr>
        <w:pStyle w:val="ListBull2"/>
      </w:pPr>
      <w:r w:rsidRPr="005B17D3">
        <w:t>All MOH data is kept in history and may be viewed by clicking the View Historical Military Service link.</w:t>
      </w:r>
    </w:p>
    <w:p w14:paraId="033DBBD6" w14:textId="77777777" w:rsidR="00E27F88" w:rsidRPr="005B17D3" w:rsidRDefault="00E27F88" w:rsidP="00EF3896">
      <w:pPr>
        <w:pStyle w:val="ListBull2"/>
      </w:pPr>
      <w:r w:rsidRPr="005B17D3">
        <w:t xml:space="preserve">Veterans who are recipients of the Congressional </w:t>
      </w:r>
      <w:bookmarkStart w:id="1314" w:name="medalofhonor"/>
      <w:r w:rsidRPr="005B17D3">
        <w:t>Medal of Honor</w:t>
      </w:r>
      <w:bookmarkEnd w:id="1314"/>
      <w:r w:rsidRPr="005B17D3">
        <w:t xml:space="preserve"> are assigned to Priority Group 1 and receive all VA hospital and medical services afforded by law. MOH recipients are not required to complete an Income Means test to receive health care benefits or an Rx co-pay test to receive prescription benefits.</w:t>
      </w:r>
    </w:p>
    <w:p w14:paraId="725BA741" w14:textId="77777777" w:rsidR="00E27F88" w:rsidRPr="005B17D3" w:rsidRDefault="00E27F88" w:rsidP="00EF3896">
      <w:pPr>
        <w:pStyle w:val="RulesandMore"/>
      </w:pPr>
      <w:r w:rsidRPr="005B17D3">
        <w:t>Rules...</w:t>
      </w:r>
    </w:p>
    <w:p w14:paraId="412C5064" w14:textId="77777777" w:rsidR="00E27F88" w:rsidRPr="005B17D3" w:rsidRDefault="00E27F88" w:rsidP="00EF3896">
      <w:pPr>
        <w:pStyle w:val="ListBull2"/>
      </w:pPr>
      <w:r w:rsidRPr="005B17D3">
        <w:t xml:space="preserve">A Veteran who has a confirmed MOH is assigned to Enrollment Priority Group 1, is not subject to means or Rx co-pay testing, and is not charged co-payments. </w:t>
      </w:r>
    </w:p>
    <w:p w14:paraId="5C14ECC2" w14:textId="77777777" w:rsidR="00E27F88" w:rsidRPr="005B17D3" w:rsidRDefault="00E27F88" w:rsidP="00EF3896">
      <w:pPr>
        <w:pStyle w:val="ListBull2"/>
        <w:numPr>
          <w:ilvl w:val="0"/>
          <w:numId w:val="0"/>
        </w:numPr>
        <w:ind w:left="1080" w:hanging="360"/>
      </w:pPr>
    </w:p>
    <w:p w14:paraId="29CBC5EA" w14:textId="77777777" w:rsidR="00E27F88" w:rsidRPr="005B17D3" w:rsidRDefault="00E27F88" w:rsidP="00EF3896">
      <w:pPr>
        <w:pStyle w:val="ScreenField"/>
      </w:pPr>
      <w:r w:rsidRPr="005B17D3">
        <w:t>Medal of Honor (MOH) Award Date:</w:t>
      </w:r>
    </w:p>
    <w:p w14:paraId="09746A04" w14:textId="77777777" w:rsidR="00E27F88" w:rsidRPr="005B17D3" w:rsidRDefault="00E27F88" w:rsidP="00EF3896">
      <w:pPr>
        <w:pStyle w:val="BodyTextBullet2"/>
      </w:pPr>
      <w:r w:rsidRPr="005B17D3">
        <w:t>The Enrollment System receives and stores the Medal of Honor Award Date data element from the MSDS broker messages.</w:t>
      </w:r>
    </w:p>
    <w:p w14:paraId="5213E448" w14:textId="77777777" w:rsidR="00E27F88" w:rsidRPr="005B17D3" w:rsidRDefault="00E27F88" w:rsidP="00474E83">
      <w:pPr>
        <w:pStyle w:val="NoteLightbulb"/>
      </w:pPr>
      <w:r w:rsidRPr="005B17D3">
        <w:t>Notes:</w:t>
      </w:r>
    </w:p>
    <w:p w14:paraId="60298D46" w14:textId="77777777" w:rsidR="00E27F88" w:rsidRPr="005B17D3" w:rsidRDefault="00E27F88" w:rsidP="00474E83">
      <w:pPr>
        <w:pStyle w:val="NoteYellowBullet"/>
      </w:pPr>
      <w:r w:rsidRPr="005B17D3">
        <w:t>All Enrollment System users will need the Edit MOH Capability to add or edit Medal of Honor Information.</w:t>
      </w:r>
    </w:p>
    <w:p w14:paraId="351D9E95" w14:textId="77777777" w:rsidR="00E27F88" w:rsidRPr="005B17D3" w:rsidRDefault="00E27F88" w:rsidP="00474E83">
      <w:pPr>
        <w:pStyle w:val="NoteYellowBullet"/>
      </w:pPr>
      <w:r w:rsidRPr="005B17D3">
        <w:t>Enrollment System Administrators must apply the Edit MOH Capability to the Enrollment System user’s profile, role, or capability set for the user to add or edit MOH fields.</w:t>
      </w:r>
    </w:p>
    <w:p w14:paraId="4C598009" w14:textId="77777777" w:rsidR="00E27F88" w:rsidRPr="005B17D3" w:rsidRDefault="00E27F88" w:rsidP="00EF3896">
      <w:pPr>
        <w:pStyle w:val="ListBull2"/>
        <w:numPr>
          <w:ilvl w:val="0"/>
          <w:numId w:val="0"/>
        </w:numPr>
        <w:ind w:left="1080" w:hanging="360"/>
      </w:pPr>
    </w:p>
    <w:p w14:paraId="2091C52B" w14:textId="77777777" w:rsidR="00E27F88" w:rsidRPr="005B17D3" w:rsidRDefault="00E27F88" w:rsidP="00EF3896">
      <w:pPr>
        <w:pStyle w:val="BodyText"/>
        <w:kinsoku w:val="0"/>
        <w:overflowPunct w:val="0"/>
        <w:spacing w:before="93"/>
        <w:ind w:left="149"/>
      </w:pPr>
      <w:r w:rsidRPr="005B17D3">
        <w:t xml:space="preserve">The table below determines different scenarios for the </w:t>
      </w:r>
      <w:r w:rsidRPr="005B17D3">
        <w:rPr>
          <w:b/>
        </w:rPr>
        <w:t>Medal of Honor Indicator</w:t>
      </w:r>
      <w:r w:rsidRPr="005B17D3">
        <w:t xml:space="preserve"> field.</w:t>
      </w:r>
    </w:p>
    <w:tbl>
      <w:tblPr>
        <w:tblStyle w:val="TableGrid"/>
        <w:tblW w:w="9810" w:type="dxa"/>
        <w:tblInd w:w="-5" w:type="dxa"/>
        <w:tblLook w:val="04A0" w:firstRow="1" w:lastRow="0" w:firstColumn="1" w:lastColumn="0" w:noHBand="0" w:noVBand="1"/>
      </w:tblPr>
      <w:tblGrid>
        <w:gridCol w:w="4590"/>
        <w:gridCol w:w="5220"/>
      </w:tblGrid>
      <w:tr w:rsidR="00E27F88" w:rsidRPr="005B17D3" w14:paraId="57DF1C03" w14:textId="77777777" w:rsidTr="00CF12AE">
        <w:trPr>
          <w:tblHeader/>
        </w:trPr>
        <w:tc>
          <w:tcPr>
            <w:tcW w:w="4590" w:type="dxa"/>
            <w:shd w:val="clear" w:color="auto" w:fill="D9E2F3" w:themeFill="accent1" w:themeFillTint="33"/>
          </w:tcPr>
          <w:p w14:paraId="1345CBAE" w14:textId="77777777" w:rsidR="00E27F88" w:rsidRPr="005B17D3" w:rsidRDefault="00E27F88" w:rsidP="00EF3896">
            <w:pPr>
              <w:pStyle w:val="BodyTextBullet2"/>
              <w:rPr>
                <w:rFonts w:ascii="Arial" w:hAnsi="Arial" w:cs="Arial"/>
                <w:b/>
                <w:sz w:val="22"/>
                <w:szCs w:val="22"/>
              </w:rPr>
            </w:pPr>
            <w:r w:rsidRPr="005B17D3">
              <w:rPr>
                <w:rFonts w:ascii="Arial" w:hAnsi="Arial" w:cs="Arial"/>
                <w:b/>
                <w:sz w:val="22"/>
                <w:szCs w:val="22"/>
              </w:rPr>
              <w:t>If</w:t>
            </w:r>
          </w:p>
        </w:tc>
        <w:tc>
          <w:tcPr>
            <w:tcW w:w="5220" w:type="dxa"/>
            <w:shd w:val="clear" w:color="auto" w:fill="D9E2F3" w:themeFill="accent1" w:themeFillTint="33"/>
          </w:tcPr>
          <w:p w14:paraId="77A38981" w14:textId="77777777" w:rsidR="00E27F88" w:rsidRPr="005B17D3" w:rsidRDefault="00E27F88" w:rsidP="00EF3896">
            <w:pPr>
              <w:pStyle w:val="BodyTextBullet2"/>
              <w:rPr>
                <w:rFonts w:ascii="Arial" w:hAnsi="Arial" w:cs="Arial"/>
                <w:b/>
                <w:sz w:val="22"/>
                <w:szCs w:val="22"/>
              </w:rPr>
            </w:pPr>
            <w:r w:rsidRPr="005B17D3">
              <w:rPr>
                <w:rFonts w:ascii="Arial" w:hAnsi="Arial" w:cs="Arial"/>
                <w:b/>
                <w:sz w:val="22"/>
                <w:szCs w:val="22"/>
              </w:rPr>
              <w:t>Then</w:t>
            </w:r>
          </w:p>
        </w:tc>
      </w:tr>
      <w:tr w:rsidR="00E27F88" w:rsidRPr="005B17D3" w14:paraId="65EF9518" w14:textId="77777777" w:rsidTr="00CF12AE">
        <w:tc>
          <w:tcPr>
            <w:tcW w:w="4590" w:type="dxa"/>
          </w:tcPr>
          <w:p w14:paraId="25428C90" w14:textId="77777777" w:rsidR="00E27F88" w:rsidRPr="005B17D3" w:rsidRDefault="00E27F88" w:rsidP="00EF3896">
            <w:pPr>
              <w:pStyle w:val="BodyTextBullet2"/>
            </w:pPr>
            <w:r w:rsidRPr="005B17D3">
              <w:t>The “Medal of Honor Indicator” field is received from the authoritative source (MSDS broker) with a value of “Yes” and the “Medal of Honor Award Date” field is “Null”</w:t>
            </w:r>
          </w:p>
        </w:tc>
        <w:tc>
          <w:tcPr>
            <w:tcW w:w="5220" w:type="dxa"/>
          </w:tcPr>
          <w:p w14:paraId="05173241" w14:textId="77777777" w:rsidR="00E27F88" w:rsidRPr="005B17D3" w:rsidRDefault="00E27F88" w:rsidP="00EF3896">
            <w:pPr>
              <w:pStyle w:val="BodyTextBullet2"/>
            </w:pPr>
            <w:r w:rsidRPr="005B17D3">
              <w:t>The Enrollment System records the “Medal of Honor Indicator” as “Yes” and the “Medal of Honor Award Date” field as “Null”</w:t>
            </w:r>
          </w:p>
        </w:tc>
      </w:tr>
      <w:tr w:rsidR="00E27F88" w:rsidRPr="005B17D3" w14:paraId="65212AD3" w14:textId="77777777" w:rsidTr="00CF12AE">
        <w:tc>
          <w:tcPr>
            <w:tcW w:w="4590" w:type="dxa"/>
          </w:tcPr>
          <w:p w14:paraId="33379D60" w14:textId="77777777" w:rsidR="00E27F88" w:rsidRPr="005B17D3" w:rsidRDefault="00E27F88" w:rsidP="00EF3896">
            <w:pPr>
              <w:pStyle w:val="BodyTextBullet2"/>
            </w:pPr>
            <w:r w:rsidRPr="005B17D3">
              <w:t>All conditions are met</w:t>
            </w:r>
          </w:p>
        </w:tc>
        <w:tc>
          <w:tcPr>
            <w:tcW w:w="5220" w:type="dxa"/>
          </w:tcPr>
          <w:p w14:paraId="779D35AD" w14:textId="77777777" w:rsidR="00E27F88" w:rsidRPr="005B17D3" w:rsidRDefault="00E27F88" w:rsidP="00EF3896">
            <w:pPr>
              <w:pStyle w:val="BodyTextBullet2"/>
            </w:pPr>
            <w:r w:rsidRPr="005B17D3">
              <w:t>The “Medal of Honor Award Date” is stored and is available for display in ES when it is received from the broker</w:t>
            </w:r>
          </w:p>
        </w:tc>
      </w:tr>
      <w:tr w:rsidR="00E27F88" w:rsidRPr="005B17D3" w14:paraId="3EB2D123" w14:textId="77777777" w:rsidTr="00CF12AE">
        <w:tc>
          <w:tcPr>
            <w:tcW w:w="4590" w:type="dxa"/>
          </w:tcPr>
          <w:p w14:paraId="4474DFF5" w14:textId="77777777" w:rsidR="00E27F88" w:rsidRPr="005B17D3" w:rsidRDefault="00E27F88" w:rsidP="00EF3896">
            <w:pPr>
              <w:pStyle w:val="BodyTextBullet2"/>
            </w:pPr>
            <w:r w:rsidRPr="005B17D3">
              <w:t>A new Medal of Honor Award Date is received from the authoritative source (MSDS broker) when there is an existing MOH Award Date</w:t>
            </w:r>
          </w:p>
        </w:tc>
        <w:tc>
          <w:tcPr>
            <w:tcW w:w="5220" w:type="dxa"/>
          </w:tcPr>
          <w:p w14:paraId="52C084C8" w14:textId="77777777" w:rsidR="00E27F88" w:rsidRPr="005B17D3" w:rsidRDefault="00E27F88" w:rsidP="00EF3896">
            <w:pPr>
              <w:pStyle w:val="BodyTextBullet2"/>
            </w:pPr>
            <w:r w:rsidRPr="005B17D3">
              <w:t>The current MOH Award Date records to history and the new MOH Award Date is stored</w:t>
            </w:r>
          </w:p>
        </w:tc>
      </w:tr>
    </w:tbl>
    <w:p w14:paraId="6D0DF571" w14:textId="77777777" w:rsidR="00E27F88" w:rsidRPr="005B17D3" w:rsidRDefault="00E27F88" w:rsidP="00EF3896">
      <w:pPr>
        <w:pStyle w:val="BodyText"/>
        <w:kinsoku w:val="0"/>
        <w:overflowPunct w:val="0"/>
        <w:spacing w:before="11"/>
        <w:rPr>
          <w:sz w:val="21"/>
          <w:szCs w:val="21"/>
        </w:rPr>
      </w:pPr>
    </w:p>
    <w:p w14:paraId="4B8DE610" w14:textId="77777777" w:rsidR="00E27F88" w:rsidRPr="005B17D3" w:rsidRDefault="00E27F88" w:rsidP="00EF3896">
      <w:pPr>
        <w:pStyle w:val="BodyTextBullet2"/>
        <w:rPr>
          <w:rStyle w:val="Strong"/>
        </w:rPr>
      </w:pPr>
      <w:r w:rsidRPr="005B17D3">
        <w:rPr>
          <w:rStyle w:val="Strong"/>
        </w:rPr>
        <w:t>Manually Enter MOH Data</w:t>
      </w:r>
    </w:p>
    <w:p w14:paraId="1DBFD0F3" w14:textId="77777777" w:rsidR="00E27F88" w:rsidRPr="005B17D3" w:rsidRDefault="00E27F88" w:rsidP="00EF3896">
      <w:pPr>
        <w:pStyle w:val="BodyTextBullet2"/>
      </w:pPr>
      <w:r w:rsidRPr="005B17D3">
        <w:t xml:space="preserve">Once on the </w:t>
      </w:r>
      <w:r w:rsidRPr="005B17D3">
        <w:rPr>
          <w:b/>
        </w:rPr>
        <w:t>Military Service</w:t>
      </w:r>
      <w:r w:rsidRPr="005B17D3">
        <w:t xml:space="preserve"> screen, perform the following steps.</w:t>
      </w:r>
    </w:p>
    <w:p w14:paraId="62BFCBA6" w14:textId="77777777" w:rsidR="00E27F88" w:rsidRPr="005B17D3" w:rsidRDefault="00E27F88" w:rsidP="001470FA">
      <w:pPr>
        <w:pStyle w:val="BodyTextBullet2"/>
        <w:numPr>
          <w:ilvl w:val="0"/>
          <w:numId w:val="325"/>
        </w:numPr>
      </w:pPr>
      <w:r w:rsidRPr="005B17D3">
        <w:t xml:space="preserve">Click the </w:t>
      </w:r>
      <w:r w:rsidRPr="005B17D3">
        <w:rPr>
          <w:b/>
        </w:rPr>
        <w:t>Yes</w:t>
      </w:r>
      <w:r w:rsidRPr="005B17D3">
        <w:t xml:space="preserve"> radio button of the </w:t>
      </w:r>
      <w:r w:rsidRPr="005B17D3">
        <w:rPr>
          <w:b/>
        </w:rPr>
        <w:t>Medal of Honor Indicator</w:t>
      </w:r>
      <w:r w:rsidRPr="005B17D3">
        <w:t xml:space="preserve"> and the following four required fields display:</w:t>
      </w:r>
    </w:p>
    <w:p w14:paraId="72F4832E" w14:textId="77777777" w:rsidR="00E27F88" w:rsidRPr="005B17D3" w:rsidRDefault="00E27F88" w:rsidP="00884662">
      <w:pPr>
        <w:pStyle w:val="BodyTextBullet2"/>
        <w:numPr>
          <w:ilvl w:val="0"/>
          <w:numId w:val="312"/>
        </w:numPr>
      </w:pPr>
      <w:r w:rsidRPr="005B17D3">
        <w:t>Document Type</w:t>
      </w:r>
    </w:p>
    <w:p w14:paraId="295980C9" w14:textId="77777777" w:rsidR="00E27F88" w:rsidRPr="005B17D3" w:rsidRDefault="00E27F88" w:rsidP="00884662">
      <w:pPr>
        <w:pStyle w:val="BodyTextBullet2"/>
        <w:numPr>
          <w:ilvl w:val="0"/>
          <w:numId w:val="312"/>
        </w:numPr>
      </w:pPr>
      <w:r w:rsidRPr="005B17D3">
        <w:t>Document Receipt Date</w:t>
      </w:r>
    </w:p>
    <w:p w14:paraId="69AE6945" w14:textId="77777777" w:rsidR="00E27F88" w:rsidRPr="005B17D3" w:rsidRDefault="00E27F88" w:rsidP="00884662">
      <w:pPr>
        <w:pStyle w:val="BodyTextBullet2"/>
        <w:numPr>
          <w:ilvl w:val="0"/>
          <w:numId w:val="312"/>
        </w:numPr>
      </w:pPr>
      <w:r w:rsidRPr="005B17D3">
        <w:t>Source of Change</w:t>
      </w:r>
    </w:p>
    <w:p w14:paraId="63097C7E" w14:textId="77777777" w:rsidR="00E27F88" w:rsidRPr="005B17D3" w:rsidRDefault="00E27F88" w:rsidP="00884662">
      <w:pPr>
        <w:pStyle w:val="BodyTextBullet2"/>
        <w:numPr>
          <w:ilvl w:val="0"/>
          <w:numId w:val="312"/>
        </w:numPr>
      </w:pPr>
      <w:r w:rsidRPr="005B17D3">
        <w:t>Medal of Honor Award Date</w:t>
      </w:r>
    </w:p>
    <w:p w14:paraId="7DF9D459" w14:textId="77777777" w:rsidR="00E27F88" w:rsidRPr="005B17D3" w:rsidRDefault="00E27F88" w:rsidP="001470FA">
      <w:pPr>
        <w:pStyle w:val="ListBull2"/>
        <w:numPr>
          <w:ilvl w:val="0"/>
          <w:numId w:val="325"/>
        </w:numPr>
      </w:pPr>
      <w:r w:rsidRPr="005B17D3">
        <w:t xml:space="preserve">Manually enter data into the four required fields. </w:t>
      </w:r>
    </w:p>
    <w:p w14:paraId="74544DB8" w14:textId="77777777" w:rsidR="00E27F88" w:rsidRPr="005B17D3" w:rsidRDefault="00E27F88" w:rsidP="00EF3896">
      <w:pPr>
        <w:pStyle w:val="ListBull2"/>
        <w:keepNext/>
        <w:numPr>
          <w:ilvl w:val="0"/>
          <w:numId w:val="0"/>
        </w:numPr>
        <w:jc w:val="center"/>
      </w:pPr>
      <w:r w:rsidRPr="005B17D3">
        <w:rPr>
          <w:noProof/>
        </w:rPr>
        <w:drawing>
          <wp:inline distT="0" distB="0" distL="0" distR="0" wp14:anchorId="575D6821" wp14:editId="357093C1">
            <wp:extent cx="5934075" cy="2578100"/>
            <wp:effectExtent l="0" t="0" r="9525" b="0"/>
            <wp:docPr id="27" name="Picture 27" descr="Screen shot of the Current Military Service screen with the M O H Indicator fields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VHAISHSplanR\workspace\HECMS_roboh\ESR Help Project\Images\PersonSearchTabs\Military_Service\MOH Award Date\moh_indicator.PN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934075" cy="2578100"/>
                    </a:xfrm>
                    <a:prstGeom prst="rect">
                      <a:avLst/>
                    </a:prstGeom>
                    <a:noFill/>
                    <a:ln>
                      <a:noFill/>
                    </a:ln>
                  </pic:spPr>
                </pic:pic>
              </a:graphicData>
            </a:graphic>
          </wp:inline>
        </w:drawing>
      </w:r>
    </w:p>
    <w:p w14:paraId="6136818E" w14:textId="4A6CB37F" w:rsidR="00E27F88" w:rsidRPr="005B17D3" w:rsidRDefault="00E27F88" w:rsidP="00EF3896">
      <w:pPr>
        <w:pStyle w:val="Caption"/>
      </w:pPr>
      <w:bookmarkStart w:id="1315" w:name="_Toc31622470"/>
      <w:r w:rsidRPr="005B17D3">
        <w:t xml:space="preserve">Figure </w:t>
      </w:r>
      <w:r w:rsidRPr="005B17D3">
        <w:rPr>
          <w:noProof/>
        </w:rPr>
        <w:fldChar w:fldCharType="begin"/>
      </w:r>
      <w:r w:rsidRPr="005B17D3">
        <w:rPr>
          <w:noProof/>
        </w:rPr>
        <w:instrText xml:space="preserve"> SEQ Figure \* ARABIC </w:instrText>
      </w:r>
      <w:r w:rsidRPr="005B17D3">
        <w:rPr>
          <w:noProof/>
        </w:rPr>
        <w:fldChar w:fldCharType="separate"/>
      </w:r>
      <w:r w:rsidR="00086A98" w:rsidRPr="005B17D3">
        <w:rPr>
          <w:noProof/>
        </w:rPr>
        <w:t>113</w:t>
      </w:r>
      <w:r w:rsidRPr="005B17D3">
        <w:rPr>
          <w:noProof/>
        </w:rPr>
        <w:fldChar w:fldCharType="end"/>
      </w:r>
      <w:r w:rsidRPr="005B17D3">
        <w:t xml:space="preserve">: Medal of Honor Indicator </w:t>
      </w:r>
      <w:r w:rsidR="00F76679" w:rsidRPr="005B17D3">
        <w:t>f</w:t>
      </w:r>
      <w:r w:rsidRPr="005B17D3">
        <w:t>ields</w:t>
      </w:r>
      <w:bookmarkEnd w:id="1315"/>
    </w:p>
    <w:p w14:paraId="03150C37" w14:textId="77777777" w:rsidR="00E27F88" w:rsidRPr="005B17D3" w:rsidRDefault="00E27F88" w:rsidP="00EF3896"/>
    <w:p w14:paraId="59825579" w14:textId="77777777" w:rsidR="00E27F88" w:rsidRPr="005B17D3" w:rsidRDefault="00E27F88" w:rsidP="00EF3896">
      <w:pPr>
        <w:pStyle w:val="BodyTextBullet2"/>
      </w:pPr>
      <w:r w:rsidRPr="005B17D3">
        <w:t xml:space="preserve">The table below determines types of verification errors the Enrollment System user receives after typing in specific data or not typing in data into the </w:t>
      </w:r>
      <w:r w:rsidRPr="005B17D3">
        <w:rPr>
          <w:b/>
        </w:rPr>
        <w:t>Medal of Honor Indicator</w:t>
      </w:r>
      <w:r w:rsidRPr="005B17D3">
        <w:t xml:space="preserve"> fields. </w:t>
      </w:r>
    </w:p>
    <w:p w14:paraId="7815E556" w14:textId="77777777" w:rsidR="00E27F88" w:rsidRPr="005B17D3" w:rsidRDefault="00E27F88" w:rsidP="00EF3896">
      <w:pPr>
        <w:pStyle w:val="BodyTextBullet2"/>
      </w:pPr>
    </w:p>
    <w:tbl>
      <w:tblPr>
        <w:tblStyle w:val="TableGrid"/>
        <w:tblW w:w="9810" w:type="dxa"/>
        <w:tblInd w:w="-5" w:type="dxa"/>
        <w:tblLook w:val="04A0" w:firstRow="1" w:lastRow="0" w:firstColumn="1" w:lastColumn="0" w:noHBand="0" w:noVBand="1"/>
      </w:tblPr>
      <w:tblGrid>
        <w:gridCol w:w="4590"/>
        <w:gridCol w:w="5220"/>
      </w:tblGrid>
      <w:tr w:rsidR="00E27F88" w:rsidRPr="005B17D3" w14:paraId="05AD7F15" w14:textId="77777777" w:rsidTr="00CF12AE">
        <w:trPr>
          <w:tblHeader/>
        </w:trPr>
        <w:tc>
          <w:tcPr>
            <w:tcW w:w="4590" w:type="dxa"/>
            <w:shd w:val="clear" w:color="auto" w:fill="D9E2F3" w:themeFill="accent1" w:themeFillTint="33"/>
          </w:tcPr>
          <w:p w14:paraId="7B0C180A" w14:textId="77777777" w:rsidR="00E27F88" w:rsidRPr="005B17D3" w:rsidRDefault="00E27F88" w:rsidP="00EF3896">
            <w:pPr>
              <w:pStyle w:val="BodyTextBullet2"/>
              <w:rPr>
                <w:rFonts w:ascii="Arial" w:hAnsi="Arial" w:cs="Arial"/>
                <w:b/>
                <w:sz w:val="22"/>
                <w:szCs w:val="22"/>
              </w:rPr>
            </w:pPr>
            <w:r w:rsidRPr="005B17D3">
              <w:rPr>
                <w:rFonts w:ascii="Arial" w:hAnsi="Arial" w:cs="Arial"/>
                <w:b/>
                <w:sz w:val="22"/>
                <w:szCs w:val="22"/>
              </w:rPr>
              <w:t>If the Enrollment System user</w:t>
            </w:r>
          </w:p>
        </w:tc>
        <w:tc>
          <w:tcPr>
            <w:tcW w:w="5220" w:type="dxa"/>
            <w:shd w:val="clear" w:color="auto" w:fill="D9E2F3" w:themeFill="accent1" w:themeFillTint="33"/>
          </w:tcPr>
          <w:p w14:paraId="1A0324F5" w14:textId="77777777" w:rsidR="00E27F88" w:rsidRPr="005B17D3" w:rsidRDefault="00E27F88" w:rsidP="00EF3896">
            <w:pPr>
              <w:pStyle w:val="BodyTextBullet2"/>
              <w:rPr>
                <w:rFonts w:ascii="Arial" w:hAnsi="Arial" w:cs="Arial"/>
                <w:b/>
                <w:sz w:val="22"/>
                <w:szCs w:val="22"/>
              </w:rPr>
            </w:pPr>
            <w:r w:rsidRPr="005B17D3">
              <w:rPr>
                <w:rFonts w:ascii="Arial" w:hAnsi="Arial" w:cs="Arial"/>
                <w:b/>
                <w:sz w:val="22"/>
                <w:szCs w:val="22"/>
              </w:rPr>
              <w:t>Then they will receive a verification error alerting them that</w:t>
            </w:r>
          </w:p>
        </w:tc>
      </w:tr>
      <w:tr w:rsidR="00E27F88" w:rsidRPr="005B17D3" w14:paraId="1B244DB4" w14:textId="77777777" w:rsidTr="00CF12AE">
        <w:tc>
          <w:tcPr>
            <w:tcW w:w="4590" w:type="dxa"/>
          </w:tcPr>
          <w:p w14:paraId="6BF10552" w14:textId="77777777" w:rsidR="00E27F88" w:rsidRPr="005B17D3" w:rsidRDefault="00E27F88" w:rsidP="00EF3896">
            <w:pPr>
              <w:pStyle w:val="BodyTextBullet2"/>
            </w:pPr>
            <w:r w:rsidRPr="005B17D3">
              <w:t xml:space="preserve">Clicks </w:t>
            </w:r>
            <w:r w:rsidRPr="005B17D3">
              <w:rPr>
                <w:b/>
              </w:rPr>
              <w:t xml:space="preserve">Update </w:t>
            </w:r>
            <w:r w:rsidRPr="005B17D3">
              <w:t>without any of the required fields complete</w:t>
            </w:r>
          </w:p>
        </w:tc>
        <w:tc>
          <w:tcPr>
            <w:tcW w:w="5220" w:type="dxa"/>
          </w:tcPr>
          <w:p w14:paraId="1865F993" w14:textId="77777777" w:rsidR="00E27F88" w:rsidRPr="005B17D3" w:rsidRDefault="00E27F88" w:rsidP="00EF3896">
            <w:pPr>
              <w:pStyle w:val="BodyTextBullet2"/>
            </w:pPr>
            <w:r w:rsidRPr="005B17D3">
              <w:t>All four fields are required.</w:t>
            </w:r>
          </w:p>
        </w:tc>
      </w:tr>
      <w:tr w:rsidR="00E27F88" w:rsidRPr="005B17D3" w14:paraId="4661A3B2" w14:textId="77777777" w:rsidTr="00CF12AE">
        <w:tc>
          <w:tcPr>
            <w:tcW w:w="4590" w:type="dxa"/>
          </w:tcPr>
          <w:p w14:paraId="5AC5A8F0" w14:textId="77777777" w:rsidR="00E27F88" w:rsidRPr="005B17D3" w:rsidRDefault="00E27F88" w:rsidP="00EF3896">
            <w:pPr>
              <w:pStyle w:val="BodyTextBullet2"/>
            </w:pPr>
            <w:r w:rsidRPr="005B17D3">
              <w:t>Types in a future date for Medal of Honor Award Date</w:t>
            </w:r>
          </w:p>
        </w:tc>
        <w:tc>
          <w:tcPr>
            <w:tcW w:w="5220" w:type="dxa"/>
          </w:tcPr>
          <w:p w14:paraId="6BEEE204" w14:textId="77777777" w:rsidR="00E27F88" w:rsidRPr="005B17D3" w:rsidRDefault="00E27F88" w:rsidP="00EF3896">
            <w:pPr>
              <w:pStyle w:val="BodyTextBullet2"/>
            </w:pPr>
            <w:r w:rsidRPr="005B17D3">
              <w:t>The Medal of Honor Award Date cannot be in the future, and the future date is not saved in the Enrollment System.</w:t>
            </w:r>
          </w:p>
        </w:tc>
      </w:tr>
      <w:tr w:rsidR="00E27F88" w:rsidRPr="005B17D3" w14:paraId="1BF7167A" w14:textId="77777777" w:rsidTr="00CF12AE">
        <w:tc>
          <w:tcPr>
            <w:tcW w:w="4590" w:type="dxa"/>
          </w:tcPr>
          <w:p w14:paraId="2AD1C167" w14:textId="116245A8" w:rsidR="00E27F88" w:rsidRPr="005B17D3" w:rsidRDefault="00E27F88" w:rsidP="00EF3896">
            <w:pPr>
              <w:pStyle w:val="BodyTextBullet2"/>
            </w:pPr>
            <w:r w:rsidRPr="005B17D3">
              <w:t xml:space="preserve">Types in a Medal of Honor Award Date that is BEFORE the </w:t>
            </w:r>
            <w:r w:rsidR="006204FA" w:rsidRPr="005B17D3">
              <w:t>Veterans</w:t>
            </w:r>
            <w:r w:rsidRPr="005B17D3">
              <w:t xml:space="preserve"> 15</w:t>
            </w:r>
            <w:r w:rsidRPr="005B17D3">
              <w:rPr>
                <w:position w:val="10"/>
              </w:rPr>
              <w:t xml:space="preserve">th </w:t>
            </w:r>
            <w:r w:rsidRPr="005B17D3">
              <w:t>birthday</w:t>
            </w:r>
          </w:p>
        </w:tc>
        <w:tc>
          <w:tcPr>
            <w:tcW w:w="5220" w:type="dxa"/>
          </w:tcPr>
          <w:p w14:paraId="4BF548CF" w14:textId="481BB8CA" w:rsidR="00E27F88" w:rsidRPr="005B17D3" w:rsidRDefault="00E27F88" w:rsidP="00EF3896">
            <w:pPr>
              <w:pStyle w:val="BodyTextBullet2"/>
            </w:pPr>
            <w:r w:rsidRPr="005B17D3">
              <w:t xml:space="preserve">The Medal of Honor Award Date must be AFTER the </w:t>
            </w:r>
            <w:r w:rsidR="006204FA" w:rsidRPr="005B17D3">
              <w:t>Veterans</w:t>
            </w:r>
            <w:r w:rsidRPr="005B17D3">
              <w:t xml:space="preserve"> 15</w:t>
            </w:r>
            <w:r w:rsidRPr="005B17D3">
              <w:rPr>
                <w:position w:val="10"/>
              </w:rPr>
              <w:t xml:space="preserve">th </w:t>
            </w:r>
            <w:r w:rsidRPr="005B17D3">
              <w:t>birthday, and the Medal of Honor Award Date is not saved in the Enrollment System.</w:t>
            </w:r>
          </w:p>
        </w:tc>
      </w:tr>
    </w:tbl>
    <w:p w14:paraId="712601A9" w14:textId="77777777" w:rsidR="00E27F88" w:rsidRPr="005B17D3" w:rsidRDefault="00E27F88" w:rsidP="00EF3896">
      <w:pPr>
        <w:pStyle w:val="BodyTextBullet2"/>
      </w:pPr>
    </w:p>
    <w:p w14:paraId="5A1AAB33" w14:textId="77777777" w:rsidR="00E27F88" w:rsidRPr="005B17D3" w:rsidRDefault="00E27F88" w:rsidP="00EF3896">
      <w:pPr>
        <w:pStyle w:val="BodyTextBullet2"/>
      </w:pPr>
      <w:r w:rsidRPr="005B17D3">
        <w:t xml:space="preserve">Once the required fields have been entered correctly, click the </w:t>
      </w:r>
      <w:r w:rsidRPr="005B17D3">
        <w:rPr>
          <w:b/>
        </w:rPr>
        <w:t xml:space="preserve">Update </w:t>
      </w:r>
      <w:r w:rsidRPr="005B17D3">
        <w:t>button.</w:t>
      </w:r>
    </w:p>
    <w:p w14:paraId="4C26B8A4" w14:textId="77777777" w:rsidR="00E27F88" w:rsidRPr="005B17D3" w:rsidRDefault="00E27F88" w:rsidP="00EF3896">
      <w:pPr>
        <w:pStyle w:val="BodyTextBullet2"/>
      </w:pPr>
      <w:r w:rsidRPr="005B17D3">
        <w:t>The Enrollment System user will receive a message alerting that the Military Service screen updated successfully. The Enrollment System will send the Z11 message to VistA.</w:t>
      </w:r>
    </w:p>
    <w:p w14:paraId="048641C0" w14:textId="77777777" w:rsidR="00E27F88" w:rsidRPr="005B17D3" w:rsidRDefault="00E27F88" w:rsidP="00EF3896">
      <w:pPr>
        <w:pStyle w:val="BodyTextBullet2"/>
      </w:pPr>
    </w:p>
    <w:p w14:paraId="2D9511E2" w14:textId="77777777" w:rsidR="00E27F88" w:rsidRPr="005B17D3" w:rsidRDefault="00E27F88" w:rsidP="00EF3896">
      <w:pPr>
        <w:pStyle w:val="BodyTextBullet2"/>
        <w:rPr>
          <w:rStyle w:val="Strong"/>
        </w:rPr>
      </w:pPr>
      <w:r w:rsidRPr="005B17D3">
        <w:rPr>
          <w:rStyle w:val="Strong"/>
        </w:rPr>
        <w:t>Share MOH Data with VistA REE</w:t>
      </w:r>
    </w:p>
    <w:p w14:paraId="4ADBC83E" w14:textId="77777777" w:rsidR="00E27F88" w:rsidRPr="005B17D3" w:rsidRDefault="00E27F88" w:rsidP="00EF3896">
      <w:pPr>
        <w:pStyle w:val="BodyTextBullet2"/>
      </w:pPr>
      <w:r w:rsidRPr="005B17D3">
        <w:t>The Enrollment System shares the Medal of Honor Award Date and the Medal of Honor Status Update Date with VistA REE, and notifies VistA REE of any of the following MOH data changes:</w:t>
      </w:r>
    </w:p>
    <w:p w14:paraId="6C9DD4C1" w14:textId="77777777" w:rsidR="00E27F88" w:rsidRPr="005B17D3" w:rsidRDefault="00E27F88" w:rsidP="00884662">
      <w:pPr>
        <w:pStyle w:val="BodyTextBullet2"/>
        <w:numPr>
          <w:ilvl w:val="0"/>
          <w:numId w:val="313"/>
        </w:numPr>
      </w:pPr>
      <w:r w:rsidRPr="005B17D3">
        <w:t>The Z11 HL7 message updates include the following field names that are in the VistA application:</w:t>
      </w:r>
    </w:p>
    <w:p w14:paraId="7DF7CEF8" w14:textId="77777777" w:rsidR="00E27F88" w:rsidRPr="005B17D3" w:rsidRDefault="00E27F88" w:rsidP="00884662">
      <w:pPr>
        <w:pStyle w:val="BodyTextBullet2"/>
        <w:numPr>
          <w:ilvl w:val="0"/>
          <w:numId w:val="314"/>
        </w:numPr>
      </w:pPr>
      <w:r w:rsidRPr="005B17D3">
        <w:t>MOH Award Date</w:t>
      </w:r>
    </w:p>
    <w:p w14:paraId="26CBFECD" w14:textId="77777777" w:rsidR="00E27F88" w:rsidRPr="005B17D3" w:rsidRDefault="00E27F88" w:rsidP="00884662">
      <w:pPr>
        <w:pStyle w:val="BodyTextBullet2"/>
        <w:numPr>
          <w:ilvl w:val="0"/>
          <w:numId w:val="314"/>
        </w:numPr>
      </w:pPr>
      <w:r w:rsidRPr="005B17D3">
        <w:t>MOH Status Date</w:t>
      </w:r>
    </w:p>
    <w:p w14:paraId="7AFAB7F0" w14:textId="77777777" w:rsidR="00E27F88" w:rsidRPr="005B17D3" w:rsidRDefault="00E27F88" w:rsidP="00EF3896">
      <w:pPr>
        <w:pStyle w:val="BodyTextBullet2"/>
      </w:pPr>
      <w:r w:rsidRPr="005B17D3">
        <w:t xml:space="preserve"> </w:t>
      </w:r>
    </w:p>
    <w:p w14:paraId="7F6F7E99" w14:textId="77777777" w:rsidR="00E27F88" w:rsidRPr="005B17D3" w:rsidRDefault="00E27F88" w:rsidP="00EF3896">
      <w:pPr>
        <w:pStyle w:val="BodyTextBullet2"/>
      </w:pPr>
      <w:r w:rsidRPr="005B17D3">
        <w:t>The parsed and raw HL7 message views updates include the MOH Award Dates and MOH Status Update Dates.</w:t>
      </w:r>
    </w:p>
    <w:p w14:paraId="7358C311" w14:textId="3FC3CE0D" w:rsidR="00E27F88" w:rsidRPr="005B17D3" w:rsidRDefault="00E27F88" w:rsidP="00884662">
      <w:pPr>
        <w:pStyle w:val="BodyTextBullet2"/>
        <w:numPr>
          <w:ilvl w:val="0"/>
          <w:numId w:val="315"/>
        </w:numPr>
      </w:pPr>
      <w:r w:rsidRPr="005B17D3">
        <w:t xml:space="preserve">A Z11 HL7 message is sent to each VistA site of record when the authoritative source (MSDS broker) updates the Enrollment System with a change to a </w:t>
      </w:r>
      <w:r w:rsidR="006204FA" w:rsidRPr="005B17D3">
        <w:t>Veterans</w:t>
      </w:r>
      <w:r w:rsidRPr="005B17D3">
        <w:t xml:space="preserve"> MOH information.</w:t>
      </w:r>
    </w:p>
    <w:p w14:paraId="2F405D63" w14:textId="7304E6D6" w:rsidR="00E27F88" w:rsidRPr="005B17D3" w:rsidRDefault="00E27F88" w:rsidP="00884662">
      <w:pPr>
        <w:pStyle w:val="BodyTextBullet2"/>
        <w:numPr>
          <w:ilvl w:val="0"/>
          <w:numId w:val="315"/>
        </w:numPr>
      </w:pPr>
      <w:r w:rsidRPr="005B17D3">
        <w:t xml:space="preserve">A Z11 HL7 message is sent to each VistA site of record when the Enrollment System user updates the Enrollment System with a change to a </w:t>
      </w:r>
      <w:r w:rsidR="006204FA" w:rsidRPr="005B17D3">
        <w:t>Veterans</w:t>
      </w:r>
      <w:r w:rsidRPr="005B17D3">
        <w:t xml:space="preserve"> MOH information.</w:t>
      </w:r>
    </w:p>
    <w:p w14:paraId="534B5C55" w14:textId="77777777" w:rsidR="00E27F88" w:rsidRPr="005B17D3" w:rsidRDefault="00E27F88" w:rsidP="00EF3896">
      <w:pPr>
        <w:pStyle w:val="BodyTextBullet2"/>
        <w:ind w:left="360"/>
      </w:pPr>
    </w:p>
    <w:p w14:paraId="0D21F9A8" w14:textId="77777777" w:rsidR="00E27F88" w:rsidRPr="005B17D3" w:rsidRDefault="00E27F88" w:rsidP="00474E83">
      <w:pPr>
        <w:pStyle w:val="NoteLightbulb"/>
      </w:pPr>
      <w:r w:rsidRPr="005B17D3">
        <w:rPr>
          <w:b/>
        </w:rPr>
        <w:t>Note:</w:t>
      </w:r>
      <w:r w:rsidRPr="005B17D3">
        <w:t xml:space="preserve"> VistA sites receive the MOH Award Date and MOH Status Update Date from the Enrollment System and process MOH as Priority Group 1 after installation of patch DG*5.3*972.</w:t>
      </w:r>
    </w:p>
    <w:p w14:paraId="6B734E29" w14:textId="77777777" w:rsidR="00E27F88" w:rsidRPr="005B17D3" w:rsidRDefault="00E27F88" w:rsidP="00EF3896">
      <w:pPr>
        <w:pStyle w:val="BodyTextBullet2"/>
        <w:ind w:left="360"/>
      </w:pPr>
    </w:p>
    <w:p w14:paraId="418A7A93" w14:textId="77777777" w:rsidR="00E27F88" w:rsidRPr="005B17D3" w:rsidRDefault="00E27F88" w:rsidP="00EF3896">
      <w:pPr>
        <w:pStyle w:val="BodyTextBullet2"/>
      </w:pPr>
    </w:p>
    <w:p w14:paraId="788D20A8" w14:textId="77777777" w:rsidR="00E27F88" w:rsidRPr="005B17D3" w:rsidRDefault="00E27F88" w:rsidP="00EF3896">
      <w:pPr>
        <w:pStyle w:val="BodyTextBullet2"/>
      </w:pPr>
      <w:r w:rsidRPr="005B17D3">
        <w:t>To view the Z11 message sent to VistA,</w:t>
      </w:r>
    </w:p>
    <w:p w14:paraId="592AC344" w14:textId="77777777" w:rsidR="00E27F88" w:rsidRPr="005B17D3" w:rsidRDefault="00E27F88" w:rsidP="00EF3896">
      <w:pPr>
        <w:pStyle w:val="BodyTextBullet2"/>
      </w:pPr>
      <w:r w:rsidRPr="005B17D3">
        <w:t>1.</w:t>
      </w:r>
      <w:r w:rsidRPr="005B17D3">
        <w:tab/>
        <w:t xml:space="preserve">Click the </w:t>
      </w:r>
      <w:r w:rsidRPr="005B17D3">
        <w:rPr>
          <w:b/>
        </w:rPr>
        <w:t>Facility</w:t>
      </w:r>
      <w:r w:rsidRPr="005B17D3">
        <w:t xml:space="preserve"> tab.</w:t>
      </w:r>
    </w:p>
    <w:p w14:paraId="5891F9D1" w14:textId="77777777" w:rsidR="00E27F88" w:rsidRPr="005B17D3" w:rsidRDefault="00E27F88" w:rsidP="00EF3896">
      <w:pPr>
        <w:pStyle w:val="BodyTextBullet2"/>
      </w:pPr>
      <w:r w:rsidRPr="005B17D3">
        <w:t>2.</w:t>
      </w:r>
      <w:r w:rsidRPr="005B17D3">
        <w:tab/>
        <w:t xml:space="preserve">Click the </w:t>
      </w:r>
      <w:r w:rsidRPr="005B17D3">
        <w:rPr>
          <w:b/>
        </w:rPr>
        <w:t>View All HL7 Messages</w:t>
      </w:r>
      <w:r w:rsidRPr="005B17D3">
        <w:t xml:space="preserve"> link.</w:t>
      </w:r>
    </w:p>
    <w:p w14:paraId="7329B943" w14:textId="77777777" w:rsidR="00E27F88" w:rsidRPr="005B17D3" w:rsidRDefault="00E27F88" w:rsidP="00EF3896">
      <w:pPr>
        <w:pStyle w:val="ListBull2"/>
        <w:numPr>
          <w:ilvl w:val="0"/>
          <w:numId w:val="0"/>
        </w:numPr>
      </w:pPr>
    </w:p>
    <w:p w14:paraId="22B54696" w14:textId="77777777" w:rsidR="00E27F88" w:rsidRPr="005B17D3" w:rsidRDefault="00E27F88" w:rsidP="00EF3896">
      <w:pPr>
        <w:pStyle w:val="ListBull2"/>
        <w:keepNext/>
        <w:numPr>
          <w:ilvl w:val="0"/>
          <w:numId w:val="0"/>
        </w:numPr>
        <w:jc w:val="center"/>
      </w:pPr>
      <w:r w:rsidRPr="005B17D3">
        <w:rPr>
          <w:noProof/>
        </w:rPr>
        <w:drawing>
          <wp:inline distT="0" distB="0" distL="0" distR="0" wp14:anchorId="3AE11DD1" wp14:editId="6941B86F">
            <wp:extent cx="5943600" cy="1093055"/>
            <wp:effectExtent l="0" t="0" r="0" b="0"/>
            <wp:docPr id="1385" name="Picture 1385" descr="Screen shot of an Z11 HL7 message sent to VistA and where it displays under the View All HL7 Messages li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VHAISHSplanR\workspace\HECMS_roboh\ESR Help Project\Images\PersonSearchTabs\Military_Service\MOH Award Date\hl7_message.pn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943600" cy="1093055"/>
                    </a:xfrm>
                    <a:prstGeom prst="rect">
                      <a:avLst/>
                    </a:prstGeom>
                    <a:noFill/>
                    <a:ln>
                      <a:noFill/>
                    </a:ln>
                  </pic:spPr>
                </pic:pic>
              </a:graphicData>
            </a:graphic>
          </wp:inline>
        </w:drawing>
      </w:r>
    </w:p>
    <w:p w14:paraId="1F61BD17" w14:textId="713D2588" w:rsidR="00E27F88" w:rsidRPr="005B17D3" w:rsidRDefault="00E27F88" w:rsidP="00EF3896">
      <w:pPr>
        <w:pStyle w:val="Caption"/>
      </w:pPr>
      <w:bookmarkStart w:id="1316" w:name="_Toc31622471"/>
      <w:r w:rsidRPr="005B17D3">
        <w:t xml:space="preserve">Figure </w:t>
      </w:r>
      <w:r w:rsidRPr="005B17D3">
        <w:rPr>
          <w:noProof/>
        </w:rPr>
        <w:fldChar w:fldCharType="begin"/>
      </w:r>
      <w:r w:rsidRPr="005B17D3">
        <w:rPr>
          <w:noProof/>
        </w:rPr>
        <w:instrText xml:space="preserve"> SEQ Figure \* ARABIC </w:instrText>
      </w:r>
      <w:r w:rsidRPr="005B17D3">
        <w:rPr>
          <w:noProof/>
        </w:rPr>
        <w:fldChar w:fldCharType="separate"/>
      </w:r>
      <w:r w:rsidR="00086A98" w:rsidRPr="005B17D3">
        <w:rPr>
          <w:noProof/>
        </w:rPr>
        <w:t>114</w:t>
      </w:r>
      <w:r w:rsidRPr="005B17D3">
        <w:rPr>
          <w:noProof/>
        </w:rPr>
        <w:fldChar w:fldCharType="end"/>
      </w:r>
      <w:r w:rsidRPr="005B17D3">
        <w:t>: Z11 HL7 Message Sent to VistA</w:t>
      </w:r>
      <w:bookmarkEnd w:id="1316"/>
    </w:p>
    <w:p w14:paraId="039FD19C" w14:textId="77777777" w:rsidR="00E27F88" w:rsidRPr="005B17D3" w:rsidRDefault="00E27F88" w:rsidP="00EF3896"/>
    <w:p w14:paraId="2538EE45" w14:textId="77777777" w:rsidR="00E27F88" w:rsidRPr="005B17D3" w:rsidRDefault="00E27F88" w:rsidP="00EF3896">
      <w:pPr>
        <w:pStyle w:val="BodyTextBullet2"/>
      </w:pPr>
      <w:r w:rsidRPr="005B17D3">
        <w:t>To view the Raw Data,</w:t>
      </w:r>
    </w:p>
    <w:p w14:paraId="14198112" w14:textId="77777777" w:rsidR="00E27F88" w:rsidRPr="005B17D3" w:rsidRDefault="00E27F88" w:rsidP="00884662">
      <w:pPr>
        <w:pStyle w:val="BodyTextBullet2"/>
        <w:numPr>
          <w:ilvl w:val="1"/>
          <w:numId w:val="263"/>
        </w:numPr>
      </w:pPr>
      <w:r w:rsidRPr="005B17D3">
        <w:t xml:space="preserve">Click the </w:t>
      </w:r>
      <w:r w:rsidRPr="005B17D3">
        <w:rPr>
          <w:b/>
        </w:rPr>
        <w:t>View</w:t>
      </w:r>
      <w:r w:rsidRPr="005B17D3">
        <w:t xml:space="preserve"> link under the </w:t>
      </w:r>
      <w:r w:rsidRPr="005B17D3">
        <w:rPr>
          <w:b/>
        </w:rPr>
        <w:t>Raw Data</w:t>
      </w:r>
      <w:r w:rsidRPr="005B17D3">
        <w:t xml:space="preserve"> column.</w:t>
      </w:r>
    </w:p>
    <w:p w14:paraId="31794544" w14:textId="77777777" w:rsidR="00E27F88" w:rsidRPr="005B17D3" w:rsidRDefault="00E27F88" w:rsidP="00884662">
      <w:pPr>
        <w:pStyle w:val="BodyTextBullet2"/>
        <w:numPr>
          <w:ilvl w:val="1"/>
          <w:numId w:val="263"/>
        </w:numPr>
      </w:pPr>
      <w:r w:rsidRPr="005B17D3">
        <w:t>Notice the following:</w:t>
      </w:r>
    </w:p>
    <w:p w14:paraId="1462FE40" w14:textId="77777777" w:rsidR="00E27F88" w:rsidRPr="005B17D3" w:rsidRDefault="00E27F88" w:rsidP="00EF3896"/>
    <w:p w14:paraId="34C087BC" w14:textId="77777777" w:rsidR="00E27F88" w:rsidRPr="005B17D3" w:rsidRDefault="00E27F88" w:rsidP="00EF3896">
      <w:pPr>
        <w:keepNext/>
        <w:jc w:val="center"/>
      </w:pPr>
      <w:r w:rsidRPr="005B17D3">
        <w:rPr>
          <w:noProof/>
        </w:rPr>
        <w:t xml:space="preserve"> </w:t>
      </w:r>
      <w:r w:rsidRPr="005B17D3">
        <w:rPr>
          <w:noProof/>
        </w:rPr>
        <w:drawing>
          <wp:inline distT="0" distB="0" distL="0" distR="0" wp14:anchorId="194D6E8A" wp14:editId="4A967368">
            <wp:extent cx="5514975" cy="3419475"/>
            <wp:effectExtent l="0" t="0" r="9525" b="9525"/>
            <wp:docPr id="1430" name="Picture 1430" descr="Screen shot of the MOH raw data with the MOH award date, MOH indicator, and status update date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514975" cy="3419475"/>
                    </a:xfrm>
                    <a:prstGeom prst="rect">
                      <a:avLst/>
                    </a:prstGeom>
                  </pic:spPr>
                </pic:pic>
              </a:graphicData>
            </a:graphic>
          </wp:inline>
        </w:drawing>
      </w:r>
    </w:p>
    <w:p w14:paraId="592410C3" w14:textId="7C3A825C" w:rsidR="00E27F88" w:rsidRPr="005B17D3" w:rsidRDefault="00E27F88" w:rsidP="00EF3896">
      <w:pPr>
        <w:pStyle w:val="Caption"/>
      </w:pPr>
      <w:bookmarkStart w:id="1317" w:name="_Toc31622472"/>
      <w:r w:rsidRPr="005B17D3">
        <w:t xml:space="preserve">Figure </w:t>
      </w:r>
      <w:r w:rsidRPr="005B17D3">
        <w:rPr>
          <w:noProof/>
        </w:rPr>
        <w:fldChar w:fldCharType="begin"/>
      </w:r>
      <w:r w:rsidRPr="005B17D3">
        <w:rPr>
          <w:noProof/>
        </w:rPr>
        <w:instrText xml:space="preserve"> SEQ Figure \* ARABIC </w:instrText>
      </w:r>
      <w:r w:rsidRPr="005B17D3">
        <w:rPr>
          <w:noProof/>
        </w:rPr>
        <w:fldChar w:fldCharType="separate"/>
      </w:r>
      <w:r w:rsidR="00086A98" w:rsidRPr="005B17D3">
        <w:rPr>
          <w:noProof/>
        </w:rPr>
        <w:t>115</w:t>
      </w:r>
      <w:r w:rsidRPr="005B17D3">
        <w:rPr>
          <w:noProof/>
        </w:rPr>
        <w:fldChar w:fldCharType="end"/>
      </w:r>
      <w:r w:rsidRPr="005B17D3">
        <w:t>: Raw Data for MOH Indicator</w:t>
      </w:r>
      <w:bookmarkEnd w:id="1317"/>
    </w:p>
    <w:p w14:paraId="57A3DE08" w14:textId="77777777" w:rsidR="00E27F88" w:rsidRPr="005B17D3" w:rsidRDefault="00E27F88" w:rsidP="00EF3896"/>
    <w:p w14:paraId="4489C6E7" w14:textId="77777777" w:rsidR="00E27F88" w:rsidRPr="005B17D3" w:rsidRDefault="00E27F88" w:rsidP="00EF3896">
      <w:pPr>
        <w:pStyle w:val="BodyTextBullet2"/>
        <w:rPr>
          <w:rStyle w:val="Strong"/>
        </w:rPr>
      </w:pPr>
      <w:r w:rsidRPr="005B17D3">
        <w:rPr>
          <w:rStyle w:val="Strong"/>
        </w:rPr>
        <w:t>View MOH Award Date in Military Service History</w:t>
      </w:r>
    </w:p>
    <w:p w14:paraId="74A05844" w14:textId="77777777" w:rsidR="00E27F88" w:rsidRPr="005B17D3" w:rsidRDefault="00E27F88" w:rsidP="00EF3896">
      <w:pPr>
        <w:pStyle w:val="BodyTextBullet2"/>
      </w:pPr>
      <w:r w:rsidRPr="005B17D3">
        <w:t>To view the MOH Award Date field in the History screen,</w:t>
      </w:r>
    </w:p>
    <w:p w14:paraId="46672C6D" w14:textId="77777777" w:rsidR="00E27F88" w:rsidRPr="005B17D3" w:rsidRDefault="00E27F88" w:rsidP="00884662">
      <w:pPr>
        <w:pStyle w:val="BodyTextBullet2"/>
        <w:numPr>
          <w:ilvl w:val="0"/>
          <w:numId w:val="317"/>
        </w:numPr>
      </w:pPr>
      <w:r w:rsidRPr="005B17D3">
        <w:t xml:space="preserve">Click the </w:t>
      </w:r>
      <w:r w:rsidRPr="005B17D3">
        <w:rPr>
          <w:b/>
        </w:rPr>
        <w:t>Military Service</w:t>
      </w:r>
      <w:r w:rsidRPr="005B17D3">
        <w:rPr>
          <w:b/>
          <w:spacing w:val="26"/>
        </w:rPr>
        <w:t xml:space="preserve"> </w:t>
      </w:r>
      <w:r w:rsidRPr="005B17D3">
        <w:t>tab</w:t>
      </w:r>
    </w:p>
    <w:p w14:paraId="7F203805" w14:textId="77777777" w:rsidR="00E27F88" w:rsidRPr="005B17D3" w:rsidRDefault="00E27F88" w:rsidP="00884662">
      <w:pPr>
        <w:pStyle w:val="BodyTextBullet2"/>
        <w:numPr>
          <w:ilvl w:val="0"/>
          <w:numId w:val="317"/>
        </w:numPr>
      </w:pPr>
      <w:r w:rsidRPr="005B17D3">
        <w:t xml:space="preserve">Click the </w:t>
      </w:r>
      <w:r w:rsidRPr="005B17D3">
        <w:rPr>
          <w:b/>
        </w:rPr>
        <w:t>View Historical Military Service</w:t>
      </w:r>
      <w:r w:rsidRPr="005B17D3">
        <w:rPr>
          <w:b/>
          <w:spacing w:val="34"/>
        </w:rPr>
        <w:t xml:space="preserve"> </w:t>
      </w:r>
      <w:r w:rsidRPr="005B17D3">
        <w:t>link.</w:t>
      </w:r>
    </w:p>
    <w:p w14:paraId="121223A3" w14:textId="77777777" w:rsidR="00E27F88" w:rsidRPr="005B17D3" w:rsidRDefault="00E27F88" w:rsidP="00EF3896">
      <w:pPr>
        <w:pStyle w:val="BodyTextBullet2"/>
        <w:rPr>
          <w:sz w:val="20"/>
          <w:szCs w:val="20"/>
        </w:rPr>
      </w:pPr>
    </w:p>
    <w:p w14:paraId="5CEDD597" w14:textId="77777777" w:rsidR="00E27F88" w:rsidRPr="005B17D3" w:rsidRDefault="00E27F88" w:rsidP="00EF3896">
      <w:pPr>
        <w:pStyle w:val="BodyTextBullet2"/>
        <w:rPr>
          <w:sz w:val="26"/>
          <w:szCs w:val="26"/>
        </w:rPr>
      </w:pPr>
    </w:p>
    <w:p w14:paraId="2B27F698" w14:textId="77777777" w:rsidR="00E27F88" w:rsidRPr="005B17D3" w:rsidRDefault="00E27F88" w:rsidP="00EF3896">
      <w:pPr>
        <w:pStyle w:val="BodyTextBullet2"/>
      </w:pPr>
      <w:r w:rsidRPr="005B17D3">
        <w:t>The following required fields are populated with the following</w:t>
      </w:r>
      <w:r w:rsidRPr="005B17D3">
        <w:rPr>
          <w:spacing w:val="54"/>
        </w:rPr>
        <w:t xml:space="preserve"> </w:t>
      </w:r>
      <w:r w:rsidRPr="005B17D3">
        <w:t>values:</w:t>
      </w:r>
    </w:p>
    <w:p w14:paraId="372BFEE9" w14:textId="77777777" w:rsidR="00E27F88" w:rsidRPr="005B17D3" w:rsidRDefault="00E27F88" w:rsidP="00884662">
      <w:pPr>
        <w:pStyle w:val="BodyTextBullet2"/>
        <w:numPr>
          <w:ilvl w:val="0"/>
          <w:numId w:val="316"/>
        </w:numPr>
      </w:pPr>
      <w:r w:rsidRPr="005B17D3">
        <w:t>MOH Indicator: “Yes”, “No”, or “No</w:t>
      </w:r>
      <w:r w:rsidRPr="005B17D3">
        <w:rPr>
          <w:spacing w:val="6"/>
        </w:rPr>
        <w:t xml:space="preserve"> </w:t>
      </w:r>
      <w:r w:rsidRPr="005B17D3">
        <w:t>Data”</w:t>
      </w:r>
    </w:p>
    <w:p w14:paraId="2DDEF462" w14:textId="77777777" w:rsidR="00E27F88" w:rsidRPr="005B17D3" w:rsidRDefault="00E27F88" w:rsidP="00884662">
      <w:pPr>
        <w:pStyle w:val="BodyTextBullet2"/>
        <w:numPr>
          <w:ilvl w:val="0"/>
          <w:numId w:val="316"/>
        </w:numPr>
      </w:pPr>
      <w:r w:rsidRPr="005B17D3">
        <w:t>Document Type: “VBA/DOD File” “Other Official Service Records”</w:t>
      </w:r>
      <w:r w:rsidRPr="005B17D3">
        <w:rPr>
          <w:spacing w:val="10"/>
        </w:rPr>
        <w:t xml:space="preserve"> </w:t>
      </w:r>
      <w:r w:rsidRPr="005B17D3">
        <w:t>or BLANK</w:t>
      </w:r>
    </w:p>
    <w:p w14:paraId="5D520EDE" w14:textId="77777777" w:rsidR="00E27F88" w:rsidRPr="005B17D3" w:rsidRDefault="00E27F88" w:rsidP="00884662">
      <w:pPr>
        <w:pStyle w:val="BodyTextBullet2"/>
        <w:numPr>
          <w:ilvl w:val="0"/>
          <w:numId w:val="316"/>
        </w:numPr>
      </w:pPr>
      <w:r w:rsidRPr="005B17D3">
        <w:t>Document Receipt Date: Date user entered, or date message was received</w:t>
      </w:r>
      <w:r w:rsidRPr="005B17D3">
        <w:rPr>
          <w:spacing w:val="22"/>
        </w:rPr>
        <w:t xml:space="preserve"> </w:t>
      </w:r>
      <w:r w:rsidRPr="005B17D3">
        <w:t>or BLANK</w:t>
      </w:r>
    </w:p>
    <w:p w14:paraId="30114E7D" w14:textId="77777777" w:rsidR="00E27F88" w:rsidRPr="005B17D3" w:rsidRDefault="00E27F88" w:rsidP="00884662">
      <w:pPr>
        <w:pStyle w:val="BodyTextBullet2"/>
        <w:numPr>
          <w:ilvl w:val="0"/>
          <w:numId w:val="316"/>
        </w:numPr>
      </w:pPr>
      <w:r w:rsidRPr="005B17D3">
        <w:t>Source of Change: “VADIR”, “WebHINQ”, “VBA”, “Other” or</w:t>
      </w:r>
      <w:r w:rsidRPr="005B17D3">
        <w:rPr>
          <w:spacing w:val="-7"/>
        </w:rPr>
        <w:t xml:space="preserve"> </w:t>
      </w:r>
      <w:r w:rsidRPr="005B17D3">
        <w:t>BLANK</w:t>
      </w:r>
    </w:p>
    <w:p w14:paraId="22FCE435" w14:textId="77777777" w:rsidR="00E27F88" w:rsidRPr="005B17D3" w:rsidRDefault="00E27F88" w:rsidP="00884662">
      <w:pPr>
        <w:pStyle w:val="BodyTextBullet2"/>
        <w:numPr>
          <w:ilvl w:val="0"/>
          <w:numId w:val="316"/>
        </w:numPr>
      </w:pPr>
      <w:r w:rsidRPr="005B17D3">
        <w:t>Medal of Honor Award Date: MOH award date from message/user entry</w:t>
      </w:r>
      <w:r w:rsidRPr="005B17D3">
        <w:rPr>
          <w:spacing w:val="19"/>
        </w:rPr>
        <w:t xml:space="preserve"> </w:t>
      </w:r>
      <w:r w:rsidRPr="005B17D3">
        <w:t>or BLANK</w:t>
      </w:r>
    </w:p>
    <w:p w14:paraId="5ACB9414" w14:textId="77777777" w:rsidR="00E27F88" w:rsidRPr="005B17D3" w:rsidRDefault="00E27F88" w:rsidP="00884662">
      <w:pPr>
        <w:pStyle w:val="BodyTextBullet2"/>
        <w:numPr>
          <w:ilvl w:val="0"/>
          <w:numId w:val="316"/>
        </w:numPr>
      </w:pPr>
      <w:r w:rsidRPr="005B17D3">
        <w:t>Decoration Status: “Confirmed” or</w:t>
      </w:r>
      <w:r w:rsidRPr="005B17D3">
        <w:rPr>
          <w:spacing w:val="6"/>
        </w:rPr>
        <w:t xml:space="preserve"> </w:t>
      </w:r>
      <w:r w:rsidRPr="005B17D3">
        <w:t>BLANK</w:t>
      </w:r>
    </w:p>
    <w:p w14:paraId="4EFCA067" w14:textId="77777777" w:rsidR="00E27F88" w:rsidRPr="005B17D3" w:rsidRDefault="00E27F88" w:rsidP="00884662">
      <w:pPr>
        <w:pStyle w:val="BodyTextBullet2"/>
        <w:numPr>
          <w:ilvl w:val="0"/>
          <w:numId w:val="316"/>
        </w:numPr>
      </w:pPr>
      <w:r w:rsidRPr="005B17D3">
        <w:t>Status</w:t>
      </w:r>
      <w:r w:rsidRPr="005B17D3">
        <w:rPr>
          <w:spacing w:val="13"/>
        </w:rPr>
        <w:t xml:space="preserve"> </w:t>
      </w:r>
      <w:r w:rsidRPr="005B17D3">
        <w:t>Update</w:t>
      </w:r>
      <w:r w:rsidRPr="005B17D3">
        <w:rPr>
          <w:spacing w:val="16"/>
        </w:rPr>
        <w:t xml:space="preserve"> </w:t>
      </w:r>
      <w:r w:rsidRPr="005B17D3">
        <w:t>Date:</w:t>
      </w:r>
      <w:r w:rsidRPr="005B17D3">
        <w:rPr>
          <w:spacing w:val="12"/>
        </w:rPr>
        <w:t xml:space="preserve"> </w:t>
      </w:r>
      <w:r w:rsidRPr="005B17D3">
        <w:t>Date</w:t>
      </w:r>
      <w:r w:rsidRPr="005B17D3">
        <w:rPr>
          <w:spacing w:val="11"/>
        </w:rPr>
        <w:t xml:space="preserve"> </w:t>
      </w:r>
      <w:r w:rsidRPr="005B17D3">
        <w:t>the</w:t>
      </w:r>
      <w:r w:rsidRPr="005B17D3">
        <w:rPr>
          <w:spacing w:val="6"/>
        </w:rPr>
        <w:t xml:space="preserve"> </w:t>
      </w:r>
      <w:r w:rsidRPr="005B17D3">
        <w:t>MOH</w:t>
      </w:r>
      <w:r w:rsidRPr="005B17D3">
        <w:rPr>
          <w:spacing w:val="12"/>
        </w:rPr>
        <w:t xml:space="preserve"> </w:t>
      </w:r>
      <w:r w:rsidRPr="005B17D3">
        <w:t>Indicator</w:t>
      </w:r>
      <w:r w:rsidRPr="005B17D3">
        <w:rPr>
          <w:spacing w:val="18"/>
        </w:rPr>
        <w:t xml:space="preserve"> </w:t>
      </w:r>
      <w:r w:rsidRPr="005B17D3">
        <w:t>was</w:t>
      </w:r>
      <w:r w:rsidRPr="005B17D3">
        <w:rPr>
          <w:spacing w:val="9"/>
        </w:rPr>
        <w:t xml:space="preserve"> </w:t>
      </w:r>
      <w:r w:rsidRPr="005B17D3">
        <w:t>changed</w:t>
      </w:r>
      <w:r w:rsidRPr="005B17D3">
        <w:rPr>
          <w:spacing w:val="17"/>
        </w:rPr>
        <w:t xml:space="preserve"> </w:t>
      </w:r>
      <w:r w:rsidRPr="005B17D3">
        <w:t>or</w:t>
      </w:r>
      <w:r w:rsidRPr="005B17D3">
        <w:rPr>
          <w:spacing w:val="5"/>
        </w:rPr>
        <w:t xml:space="preserve"> </w:t>
      </w:r>
      <w:r w:rsidRPr="005B17D3">
        <w:t>BLANK</w:t>
      </w:r>
    </w:p>
    <w:p w14:paraId="4CA260CA" w14:textId="77777777" w:rsidR="00E27F88" w:rsidRPr="005B17D3" w:rsidRDefault="00E27F88" w:rsidP="00EF3896">
      <w:pPr>
        <w:pStyle w:val="ScreenField"/>
      </w:pPr>
    </w:p>
    <w:p w14:paraId="0C680944" w14:textId="77777777" w:rsidR="00E27F88" w:rsidRPr="005B17D3" w:rsidRDefault="00E27F88" w:rsidP="00EF3896">
      <w:pPr>
        <w:pStyle w:val="ScreenField"/>
      </w:pPr>
      <w:r w:rsidRPr="005B17D3">
        <w:rPr>
          <w:noProof/>
        </w:rPr>
        <w:drawing>
          <wp:inline distT="0" distB="0" distL="0" distR="0" wp14:anchorId="08D63D5E" wp14:editId="1DFCF7CC">
            <wp:extent cx="119380" cy="119380"/>
            <wp:effectExtent l="19050" t="0" r="0" b="0"/>
            <wp:docPr id="1180" name="Picture 1180" descr="required fiel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0" descr="required field symbol"/>
                    <pic:cNvPicPr>
                      <a:picLocks noChangeAspect="1" noChangeArrowheads="1"/>
                    </pic:cNvPicPr>
                  </pic:nvPicPr>
                  <pic:blipFill>
                    <a:blip r:embed="rId33" cstate="print"/>
                    <a:srcRect/>
                    <a:stretch>
                      <a:fillRect/>
                    </a:stretch>
                  </pic:blipFill>
                  <pic:spPr bwMode="auto">
                    <a:xfrm>
                      <a:off x="0" y="0"/>
                      <a:ext cx="119380" cy="119380"/>
                    </a:xfrm>
                    <a:prstGeom prst="rect">
                      <a:avLst/>
                    </a:prstGeom>
                    <a:noFill/>
                    <a:ln w="9525">
                      <a:noFill/>
                      <a:miter lim="800000"/>
                      <a:headEnd/>
                      <a:tailEnd/>
                    </a:ln>
                  </pic:spPr>
                </pic:pic>
              </a:graphicData>
            </a:graphic>
          </wp:inline>
        </w:drawing>
      </w:r>
      <w:r w:rsidRPr="005B17D3">
        <w:t>Document Type:</w:t>
      </w:r>
    </w:p>
    <w:p w14:paraId="0E382E0D" w14:textId="77777777" w:rsidR="00E27F88" w:rsidRPr="005B17D3" w:rsidRDefault="00E27F88" w:rsidP="00EF3896">
      <w:pPr>
        <w:pStyle w:val="ScreenFieldDesc"/>
      </w:pPr>
      <w:r w:rsidRPr="005B17D3">
        <w:t xml:space="preserve">Enter the </w:t>
      </w:r>
      <w:r w:rsidRPr="005B17D3">
        <w:rPr>
          <w:i/>
        </w:rPr>
        <w:t>Document Type</w:t>
      </w:r>
      <w:r w:rsidRPr="005B17D3">
        <w:t xml:space="preserve"> </w:t>
      </w:r>
      <w:r w:rsidRPr="005B17D3">
        <w:rPr>
          <w:i/>
        </w:rPr>
        <w:fldChar w:fldCharType="begin"/>
      </w:r>
      <w:r w:rsidRPr="005B17D3">
        <w:instrText xml:space="preserve"> XE "Medal Of Honor Indicator:Document Type" </w:instrText>
      </w:r>
      <w:r w:rsidRPr="005B17D3">
        <w:rPr>
          <w:i/>
        </w:rPr>
        <w:fldChar w:fldCharType="end"/>
      </w:r>
      <w:r w:rsidRPr="005B17D3">
        <w:t xml:space="preserve">which verifies the MOH. Select from the dropdown. The </w:t>
      </w:r>
      <w:r w:rsidRPr="005B17D3">
        <w:rPr>
          <w:b/>
          <w:i/>
        </w:rPr>
        <w:t>Document Type</w:t>
      </w:r>
      <w:r w:rsidRPr="005B17D3">
        <w:t xml:space="preserve"> field is only displayed if the </w:t>
      </w:r>
      <w:r w:rsidRPr="005B17D3">
        <w:rPr>
          <w:i/>
        </w:rPr>
        <w:t xml:space="preserve">Medal Of Honor Indicator </w:t>
      </w:r>
      <w:r w:rsidRPr="005B17D3">
        <w:t xml:space="preserve">is </w:t>
      </w:r>
      <w:r w:rsidRPr="005B17D3">
        <w:rPr>
          <w:b/>
        </w:rPr>
        <w:t>Yes</w:t>
      </w:r>
      <w:r w:rsidRPr="005B17D3">
        <w:t>.</w:t>
      </w:r>
    </w:p>
    <w:p w14:paraId="1C4B72FB" w14:textId="77777777" w:rsidR="00E27F88" w:rsidRPr="005B17D3" w:rsidRDefault="00E27F88" w:rsidP="00EF3896">
      <w:pPr>
        <w:pStyle w:val="ScreenField"/>
      </w:pPr>
    </w:p>
    <w:p w14:paraId="1586BAE3" w14:textId="77777777" w:rsidR="00E27F88" w:rsidRPr="005B17D3" w:rsidRDefault="00E27F88" w:rsidP="00EF3896">
      <w:pPr>
        <w:pStyle w:val="ScreenField"/>
      </w:pPr>
      <w:r w:rsidRPr="005B17D3">
        <w:t>Document Receipt Date:</w:t>
      </w:r>
    </w:p>
    <w:p w14:paraId="6CBC56AD" w14:textId="77777777" w:rsidR="00E27F88" w:rsidRPr="005B17D3" w:rsidRDefault="00E27F88" w:rsidP="00EF3896">
      <w:pPr>
        <w:pStyle w:val="ScreenFieldDesc"/>
      </w:pPr>
      <w:r w:rsidRPr="005B17D3">
        <w:t xml:space="preserve">The </w:t>
      </w:r>
      <w:r w:rsidRPr="005B17D3">
        <w:rPr>
          <w:i/>
        </w:rPr>
        <w:t>Document Receipt Date</w:t>
      </w:r>
      <w:r w:rsidRPr="005B17D3">
        <w:t xml:space="preserve"> </w:t>
      </w:r>
      <w:r w:rsidRPr="005B17D3">
        <w:rPr>
          <w:i/>
        </w:rPr>
        <w:fldChar w:fldCharType="begin"/>
      </w:r>
      <w:r w:rsidRPr="005B17D3">
        <w:instrText xml:space="preserve"> XE "Medal Of Honor Indicator:Document Receipt Date" </w:instrText>
      </w:r>
      <w:r w:rsidRPr="005B17D3">
        <w:rPr>
          <w:i/>
        </w:rPr>
        <w:fldChar w:fldCharType="end"/>
      </w:r>
      <w:r w:rsidRPr="005B17D3">
        <w:t xml:space="preserve">is the date the document was received by the HEC and entered by the user. The </w:t>
      </w:r>
      <w:r w:rsidRPr="005B17D3">
        <w:rPr>
          <w:i/>
        </w:rPr>
        <w:t>Document Receipt Date</w:t>
      </w:r>
      <w:r w:rsidRPr="005B17D3">
        <w:t xml:space="preserve"> defaults to the system date but can be changed. The </w:t>
      </w:r>
      <w:r w:rsidRPr="005B17D3">
        <w:rPr>
          <w:b/>
          <w:i/>
        </w:rPr>
        <w:t>Document Receipt Date</w:t>
      </w:r>
      <w:r w:rsidRPr="005B17D3">
        <w:t xml:space="preserve"> field is only displayed if the </w:t>
      </w:r>
      <w:r w:rsidRPr="005B17D3">
        <w:rPr>
          <w:i/>
        </w:rPr>
        <w:t xml:space="preserve">Medal Of Honor Indicator </w:t>
      </w:r>
      <w:r w:rsidRPr="005B17D3">
        <w:t xml:space="preserve">is </w:t>
      </w:r>
      <w:r w:rsidRPr="005B17D3">
        <w:rPr>
          <w:b/>
        </w:rPr>
        <w:t>Yes</w:t>
      </w:r>
      <w:r w:rsidRPr="005B17D3">
        <w:t>.</w:t>
      </w:r>
    </w:p>
    <w:p w14:paraId="10561E3E" w14:textId="77777777" w:rsidR="00E27F88" w:rsidRPr="005B17D3" w:rsidRDefault="00E27F88" w:rsidP="00EF3896">
      <w:pPr>
        <w:pStyle w:val="RulesandMore"/>
      </w:pPr>
      <w:r w:rsidRPr="005B17D3">
        <w:t>Rules...</w:t>
      </w:r>
    </w:p>
    <w:p w14:paraId="52D2D982" w14:textId="77777777" w:rsidR="00E27F88" w:rsidRPr="005B17D3" w:rsidRDefault="00E27F88" w:rsidP="00EF3896">
      <w:pPr>
        <w:pStyle w:val="ListBull2"/>
      </w:pPr>
      <w:r w:rsidRPr="005B17D3">
        <w:t>The</w:t>
      </w:r>
      <w:r w:rsidRPr="005B17D3">
        <w:rPr>
          <w:lang w:bidi="en-US"/>
        </w:rPr>
        <w:t xml:space="preserve"> MOH </w:t>
      </w:r>
      <w:r w:rsidRPr="005B17D3">
        <w:rPr>
          <w:i/>
          <w:lang w:bidi="en-US"/>
        </w:rPr>
        <w:t>Document Receipt Date</w:t>
      </w:r>
      <w:r w:rsidRPr="005B17D3">
        <w:rPr>
          <w:lang w:bidi="en-US"/>
        </w:rPr>
        <w:t xml:space="preserve"> cannot be a future date.</w:t>
      </w:r>
      <w:r w:rsidRPr="005B17D3">
        <w:t xml:space="preserve"> </w:t>
      </w:r>
    </w:p>
    <w:p w14:paraId="7DEF37C6" w14:textId="77777777" w:rsidR="00E27F88" w:rsidRPr="005B17D3" w:rsidRDefault="00E27F88" w:rsidP="00EF3896">
      <w:pPr>
        <w:pStyle w:val="ListBull2"/>
      </w:pPr>
      <w:r w:rsidRPr="005B17D3">
        <w:t>The</w:t>
      </w:r>
      <w:r w:rsidRPr="005B17D3">
        <w:rPr>
          <w:lang w:bidi="en-US"/>
        </w:rPr>
        <w:t xml:space="preserve"> MOH Document Receipt Date must be a precise date.</w:t>
      </w:r>
    </w:p>
    <w:p w14:paraId="5D3BA82E" w14:textId="77777777" w:rsidR="00E27F88" w:rsidRPr="005B17D3" w:rsidRDefault="00E27F88" w:rsidP="00EF3896">
      <w:pPr>
        <w:pStyle w:val="ScreenField"/>
      </w:pPr>
    </w:p>
    <w:p w14:paraId="54AFD349" w14:textId="77777777" w:rsidR="00E27F88" w:rsidRPr="005B17D3" w:rsidRDefault="00E27F88" w:rsidP="00EF3896">
      <w:pPr>
        <w:pStyle w:val="ScreenField"/>
      </w:pPr>
      <w:r w:rsidRPr="005B17D3">
        <w:rPr>
          <w:noProof/>
        </w:rPr>
        <w:drawing>
          <wp:inline distT="0" distB="0" distL="0" distR="0" wp14:anchorId="0CBB0CE0" wp14:editId="7EE9B6F3">
            <wp:extent cx="119380" cy="119380"/>
            <wp:effectExtent l="19050" t="0" r="0" b="0"/>
            <wp:docPr id="1181" name="Picture 34412" descr="required fiel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12" descr="required field symbol"/>
                    <pic:cNvPicPr>
                      <a:picLocks noChangeAspect="1" noChangeArrowheads="1"/>
                    </pic:cNvPicPr>
                  </pic:nvPicPr>
                  <pic:blipFill>
                    <a:blip r:embed="rId33" cstate="print"/>
                    <a:srcRect/>
                    <a:stretch>
                      <a:fillRect/>
                    </a:stretch>
                  </pic:blipFill>
                  <pic:spPr bwMode="auto">
                    <a:xfrm>
                      <a:off x="0" y="0"/>
                      <a:ext cx="119380" cy="119380"/>
                    </a:xfrm>
                    <a:prstGeom prst="rect">
                      <a:avLst/>
                    </a:prstGeom>
                    <a:noFill/>
                    <a:ln w="9525">
                      <a:noFill/>
                      <a:miter lim="800000"/>
                      <a:headEnd/>
                      <a:tailEnd/>
                    </a:ln>
                  </pic:spPr>
                </pic:pic>
              </a:graphicData>
            </a:graphic>
          </wp:inline>
        </w:drawing>
      </w:r>
      <w:r w:rsidRPr="005B17D3">
        <w:t>Source of Change:</w:t>
      </w:r>
    </w:p>
    <w:p w14:paraId="78498AE8" w14:textId="77777777" w:rsidR="00E27F88" w:rsidRPr="005B17D3" w:rsidRDefault="00E27F88" w:rsidP="00EF3896">
      <w:pPr>
        <w:pStyle w:val="ScreenFieldDesc"/>
      </w:pPr>
      <w:r w:rsidRPr="005B17D3">
        <w:t>The Source of Change is the source of the MOH indicator. The Source of Change</w:t>
      </w:r>
      <w:r w:rsidRPr="005B17D3">
        <w:fldChar w:fldCharType="begin"/>
      </w:r>
      <w:r w:rsidRPr="005B17D3">
        <w:instrText xml:space="preserve"> XE "Medal Of Honor Indicator:Source of Change" </w:instrText>
      </w:r>
      <w:r w:rsidRPr="005B17D3">
        <w:fldChar w:fldCharType="end"/>
      </w:r>
      <w:r w:rsidRPr="005B17D3">
        <w:t xml:space="preserve"> is only displayed if the Medal Of Honor Indicator is </w:t>
      </w:r>
      <w:r w:rsidRPr="005B17D3">
        <w:rPr>
          <w:b/>
        </w:rPr>
        <w:t>Yes</w:t>
      </w:r>
      <w:r w:rsidRPr="005B17D3">
        <w:t>.</w:t>
      </w:r>
    </w:p>
    <w:p w14:paraId="3862DBFF" w14:textId="77777777" w:rsidR="00E27F88" w:rsidRPr="005B17D3" w:rsidRDefault="00E27F88" w:rsidP="00474E83">
      <w:pPr>
        <w:pStyle w:val="NoteLightbulb"/>
      </w:pPr>
      <w:r w:rsidRPr="005B17D3">
        <w:rPr>
          <w:b/>
        </w:rPr>
        <w:t>Note</w:t>
      </w:r>
      <w:r w:rsidRPr="005B17D3">
        <w:t>: Valid displayed values also include “WebHINQ” and “VADIR” if the MOH information was populated from the MSDS Broker.</w:t>
      </w:r>
    </w:p>
    <w:p w14:paraId="439E86E6" w14:textId="77777777" w:rsidR="00E27F88" w:rsidRPr="005B17D3" w:rsidRDefault="00E27F88" w:rsidP="00EF3896">
      <w:pPr>
        <w:pStyle w:val="ScreenFieldDesc"/>
      </w:pPr>
      <w:r w:rsidRPr="005B17D3">
        <w:t>When</w:t>
      </w:r>
      <w:r w:rsidRPr="005B17D3">
        <w:rPr>
          <w:lang w:bidi="en-US"/>
        </w:rPr>
        <w:t xml:space="preserve"> entered by the user, the </w:t>
      </w:r>
      <w:r w:rsidRPr="005B17D3">
        <w:rPr>
          <w:i/>
          <w:lang w:bidi="en-US"/>
        </w:rPr>
        <w:t>Source of Change</w:t>
      </w:r>
      <w:r w:rsidRPr="005B17D3">
        <w:rPr>
          <w:lang w:bidi="en-US"/>
        </w:rPr>
        <w:t xml:space="preserve"> must be either “VBA” or “Other”.</w:t>
      </w:r>
    </w:p>
    <w:p w14:paraId="33AA076A" w14:textId="77777777" w:rsidR="00E27F88" w:rsidRPr="005B17D3" w:rsidRDefault="00E27F88" w:rsidP="00EF3896">
      <w:pPr>
        <w:pStyle w:val="ScreenField"/>
      </w:pPr>
      <w:r w:rsidRPr="005B17D3">
        <w:t>Decoration Status:</w:t>
      </w:r>
    </w:p>
    <w:p w14:paraId="1CEB2987" w14:textId="77777777" w:rsidR="00E27F88" w:rsidRPr="005B17D3" w:rsidRDefault="00E27F88" w:rsidP="00EF3896">
      <w:pPr>
        <w:pStyle w:val="ScreenFieldDesc"/>
        <w:rPr>
          <w:lang w:bidi="en-US"/>
        </w:rPr>
      </w:pPr>
      <w:r w:rsidRPr="005B17D3">
        <w:rPr>
          <w:lang w:bidi="en-US"/>
        </w:rPr>
        <w:t xml:space="preserve">The </w:t>
      </w:r>
      <w:r w:rsidRPr="005B17D3">
        <w:rPr>
          <w:i/>
          <w:lang w:bidi="en-US"/>
        </w:rPr>
        <w:t>Decoration Status</w:t>
      </w:r>
      <w:r w:rsidRPr="005B17D3">
        <w:rPr>
          <w:lang w:bidi="en-US"/>
        </w:rPr>
        <w:t xml:space="preserve"> </w:t>
      </w:r>
      <w:r w:rsidRPr="005B17D3">
        <w:rPr>
          <w:i/>
        </w:rPr>
        <w:fldChar w:fldCharType="begin"/>
      </w:r>
      <w:r w:rsidRPr="005B17D3">
        <w:instrText xml:space="preserve"> XE "Medal Of Honor Indicator:Decoration Status" </w:instrText>
      </w:r>
      <w:r w:rsidRPr="005B17D3">
        <w:rPr>
          <w:i/>
        </w:rPr>
        <w:fldChar w:fldCharType="end"/>
      </w:r>
      <w:r w:rsidRPr="005B17D3">
        <w:rPr>
          <w:lang w:bidi="en-US"/>
        </w:rPr>
        <w:t xml:space="preserve">indicates if the MOH has been verified by the user. The </w:t>
      </w:r>
      <w:r w:rsidRPr="005B17D3">
        <w:rPr>
          <w:i/>
          <w:lang w:bidi="en-US"/>
        </w:rPr>
        <w:t>Decoration Status</w:t>
      </w:r>
      <w:r w:rsidRPr="005B17D3">
        <w:rPr>
          <w:lang w:bidi="en-US"/>
        </w:rPr>
        <w:t xml:space="preserve"> is set to </w:t>
      </w:r>
      <w:r w:rsidRPr="005B17D3">
        <w:rPr>
          <w:i/>
          <w:lang w:bidi="en-US"/>
        </w:rPr>
        <w:t>Confirmed</w:t>
      </w:r>
      <w:r w:rsidRPr="005B17D3">
        <w:rPr>
          <w:lang w:bidi="en-US"/>
        </w:rPr>
        <w:t xml:space="preserve"> when the </w:t>
      </w:r>
      <w:r w:rsidRPr="005B17D3">
        <w:rPr>
          <w:i/>
          <w:lang w:bidi="en-US"/>
        </w:rPr>
        <w:t>Medal Of Honor Indicator</w:t>
      </w:r>
      <w:r w:rsidRPr="005B17D3">
        <w:rPr>
          <w:lang w:bidi="en-US"/>
        </w:rPr>
        <w:t xml:space="preserve"> is changed from </w:t>
      </w:r>
      <w:r w:rsidRPr="005B17D3">
        <w:rPr>
          <w:b/>
          <w:lang w:bidi="en-US"/>
        </w:rPr>
        <w:t>No</w:t>
      </w:r>
      <w:r w:rsidRPr="005B17D3">
        <w:rPr>
          <w:lang w:bidi="en-US"/>
        </w:rPr>
        <w:t xml:space="preserve"> to </w:t>
      </w:r>
      <w:r w:rsidRPr="005B17D3">
        <w:rPr>
          <w:b/>
          <w:lang w:bidi="en-US"/>
        </w:rPr>
        <w:t>Yes</w:t>
      </w:r>
      <w:r w:rsidRPr="005B17D3">
        <w:rPr>
          <w:lang w:bidi="en-US"/>
        </w:rPr>
        <w:t xml:space="preserve"> and the record is updated.</w:t>
      </w:r>
    </w:p>
    <w:p w14:paraId="04A4E67B" w14:textId="77777777" w:rsidR="00E27F88" w:rsidRPr="005B17D3" w:rsidRDefault="00E27F88" w:rsidP="00EF3896">
      <w:pPr>
        <w:pStyle w:val="ScreenField"/>
      </w:pPr>
      <w:r w:rsidRPr="005B17D3">
        <w:t>Status Update Date:</w:t>
      </w:r>
    </w:p>
    <w:p w14:paraId="452AA645" w14:textId="77777777" w:rsidR="00E27F88" w:rsidRPr="005B17D3" w:rsidRDefault="00E27F88" w:rsidP="00EF3896">
      <w:pPr>
        <w:pStyle w:val="ScreenFieldDesc"/>
      </w:pPr>
      <w:r w:rsidRPr="005B17D3">
        <w:t xml:space="preserve">The </w:t>
      </w:r>
      <w:r w:rsidRPr="005B17D3">
        <w:rPr>
          <w:i/>
        </w:rPr>
        <w:t>Status Update Date</w:t>
      </w:r>
      <w:r w:rsidRPr="005B17D3">
        <w:t xml:space="preserve"> is the date on which </w:t>
      </w:r>
      <w:r w:rsidRPr="005B17D3">
        <w:rPr>
          <w:lang w:bidi="en-US"/>
        </w:rPr>
        <w:t>any of the MOH fields was updated by the user</w:t>
      </w:r>
      <w:r w:rsidRPr="005B17D3">
        <w:t xml:space="preserve">. The </w:t>
      </w:r>
      <w:r w:rsidRPr="005B17D3">
        <w:rPr>
          <w:i/>
        </w:rPr>
        <w:t>Status Update Date</w:t>
      </w:r>
      <w:r w:rsidRPr="005B17D3">
        <w:t xml:space="preserve"> defaults to the system date. The </w:t>
      </w:r>
      <w:r w:rsidRPr="005B17D3">
        <w:rPr>
          <w:i/>
        </w:rPr>
        <w:t>Status Update Date</w:t>
      </w:r>
      <w:r w:rsidRPr="005B17D3">
        <w:t xml:space="preserve"> is only displayed if the </w:t>
      </w:r>
      <w:r w:rsidRPr="005B17D3">
        <w:rPr>
          <w:i/>
        </w:rPr>
        <w:t xml:space="preserve">Medal Of Honor Indicator </w:t>
      </w:r>
      <w:r w:rsidRPr="005B17D3">
        <w:t xml:space="preserve">is </w:t>
      </w:r>
      <w:r w:rsidRPr="005B17D3">
        <w:rPr>
          <w:b/>
        </w:rPr>
        <w:t>Yes</w:t>
      </w:r>
      <w:r w:rsidRPr="005B17D3">
        <w:t>.</w:t>
      </w:r>
    </w:p>
    <w:p w14:paraId="103977A4" w14:textId="77777777" w:rsidR="00E27F88" w:rsidRPr="005B17D3" w:rsidRDefault="00E27F88" w:rsidP="00EF3896">
      <w:pPr>
        <w:pStyle w:val="ScreenFieldDesc"/>
      </w:pPr>
      <w:r w:rsidRPr="005B17D3">
        <w:t>The Status Update Date is display only.</w:t>
      </w:r>
    </w:p>
    <w:p w14:paraId="07AF8880" w14:textId="77777777" w:rsidR="00E27F88" w:rsidRPr="005B17D3" w:rsidRDefault="00E27F88" w:rsidP="00EF3896">
      <w:pPr>
        <w:pStyle w:val="ScreenField"/>
      </w:pPr>
      <w:r w:rsidRPr="005B17D3">
        <w:t>SHAD:</w:t>
      </w:r>
    </w:p>
    <w:p w14:paraId="741459A2" w14:textId="77777777" w:rsidR="00E27F88" w:rsidRPr="005B17D3" w:rsidRDefault="00E27F88" w:rsidP="00EF3896">
      <w:pPr>
        <w:pStyle w:val="ScreenFieldDesc"/>
      </w:pPr>
      <w:r w:rsidRPr="005B17D3">
        <w:rPr>
          <w:i/>
        </w:rPr>
        <w:t>SHAD/Project 112</w:t>
      </w:r>
      <w:r w:rsidRPr="005B17D3">
        <w:t xml:space="preserve"> stands for Shipboard Hazard and Defense. Choices are:</w:t>
      </w:r>
    </w:p>
    <w:p w14:paraId="4BBF9276" w14:textId="77777777" w:rsidR="00E27F88" w:rsidRPr="005B17D3" w:rsidRDefault="00E27F88" w:rsidP="00EF3896">
      <w:pPr>
        <w:pStyle w:val="ListBull2"/>
      </w:pPr>
      <w:r w:rsidRPr="005B17D3">
        <w:t>Yes</w:t>
      </w:r>
    </w:p>
    <w:p w14:paraId="0F62A764" w14:textId="77777777" w:rsidR="00E27F88" w:rsidRPr="005B17D3" w:rsidRDefault="00E27F88" w:rsidP="00EF3896">
      <w:pPr>
        <w:pStyle w:val="ListBull2"/>
      </w:pPr>
      <w:r w:rsidRPr="005B17D3">
        <w:t>No</w:t>
      </w:r>
    </w:p>
    <w:p w14:paraId="56BC57BB" w14:textId="77777777" w:rsidR="00E27F88" w:rsidRPr="005B17D3" w:rsidRDefault="00E27F88" w:rsidP="00EF3896">
      <w:pPr>
        <w:pStyle w:val="ScreenFieldDesc"/>
      </w:pPr>
      <w:r w:rsidRPr="005B17D3">
        <w:t>This data is shared with VistA.</w:t>
      </w:r>
    </w:p>
    <w:p w14:paraId="127E87D0" w14:textId="77777777" w:rsidR="00E27F88" w:rsidRPr="005B17D3" w:rsidRDefault="00E27F88" w:rsidP="00EF3896">
      <w:pPr>
        <w:pStyle w:val="RulesandMore"/>
      </w:pPr>
      <w:r w:rsidRPr="005B17D3">
        <w:t>More...</w:t>
      </w:r>
    </w:p>
    <w:p w14:paraId="1B2CF91A" w14:textId="77777777" w:rsidR="00E27F88" w:rsidRPr="005B17D3" w:rsidRDefault="00E27F88" w:rsidP="00EF3896">
      <w:pPr>
        <w:pStyle w:val="ListBull2"/>
      </w:pPr>
      <w:r w:rsidRPr="005B17D3">
        <w:t>Based upon eligibility</w:t>
      </w:r>
      <w:r w:rsidRPr="005B17D3">
        <w:fldChar w:fldCharType="begin"/>
      </w:r>
      <w:r w:rsidRPr="005B17D3">
        <w:instrText xml:space="preserve"> XE "Eligibility" </w:instrText>
      </w:r>
      <w:r w:rsidRPr="005B17D3">
        <w:fldChar w:fldCharType="end"/>
      </w:r>
      <w:r w:rsidRPr="005B17D3">
        <w:t xml:space="preserve"> factors these Veterans are to receive the needed hospital care, medical</w:t>
      </w:r>
      <w:r w:rsidRPr="005B17D3">
        <w:fldChar w:fldCharType="begin"/>
      </w:r>
      <w:r w:rsidRPr="005B17D3">
        <w:instrText xml:space="preserve"> XE "Medical:services" </w:instrText>
      </w:r>
      <w:r w:rsidRPr="005B17D3">
        <w:fldChar w:fldCharType="end"/>
      </w:r>
      <w:r w:rsidRPr="005B17D3">
        <w:t xml:space="preserve"> services and nursing home care at no cost for any illness possibly related to their participation. However, the Veteran may be charged</w:t>
      </w:r>
      <w:r w:rsidRPr="005B17D3">
        <w:fldChar w:fldCharType="begin"/>
      </w:r>
      <w:r w:rsidRPr="005B17D3">
        <w:instrText xml:space="preserve"> XE "Charged:copay" </w:instrText>
      </w:r>
      <w:r w:rsidRPr="005B17D3">
        <w:fldChar w:fldCharType="end"/>
      </w:r>
      <w:r w:rsidRPr="005B17D3">
        <w:t xml:space="preserve"> a co-payment for care of conditions found to have resulted from a cause other than their participation in SHAD/Project 112 tests.</w:t>
      </w:r>
    </w:p>
    <w:p w14:paraId="275D1950" w14:textId="77777777" w:rsidR="00E27F88" w:rsidRPr="005B17D3" w:rsidRDefault="00E27F88" w:rsidP="00EF3896">
      <w:pPr>
        <w:pStyle w:val="ListBull2"/>
      </w:pPr>
      <w:r w:rsidRPr="005B17D3">
        <w:t>Facility</w:t>
      </w:r>
      <w:r w:rsidRPr="005B17D3">
        <w:fldChar w:fldCharType="begin"/>
      </w:r>
      <w:r w:rsidRPr="005B17D3">
        <w:instrText xml:space="preserve"> XE "Facility" </w:instrText>
      </w:r>
      <w:r w:rsidRPr="005B17D3">
        <w:fldChar w:fldCharType="end"/>
      </w:r>
      <w:r w:rsidRPr="005B17D3">
        <w:t xml:space="preserve"> staff can obtain access to a secure server, which contains a listing of Veterans who participated in SHAD/Project 112 by going to the VA Intranet Project 112 (In</w:t>
      </w:r>
      <w:r w:rsidRPr="005B17D3">
        <w:rPr>
          <w:b/>
          <w:i/>
        </w:rPr>
        <w:t>cluding Project SHAD)</w:t>
      </w:r>
      <w:r w:rsidRPr="005B17D3">
        <w:t xml:space="preserve"> web site.</w:t>
      </w:r>
    </w:p>
    <w:p w14:paraId="39A0D4C0" w14:textId="77777777" w:rsidR="00E27F88" w:rsidRPr="005B17D3" w:rsidRDefault="00E27F88" w:rsidP="00EF3896">
      <w:pPr>
        <w:pStyle w:val="ScreenField"/>
      </w:pPr>
      <w:bookmarkStart w:id="1318" w:name="CLVp306"/>
      <w:bookmarkEnd w:id="1318"/>
    </w:p>
    <w:p w14:paraId="6A0E968D" w14:textId="77777777" w:rsidR="00E27F88" w:rsidRPr="005B17D3" w:rsidRDefault="00E27F88" w:rsidP="00EF3896">
      <w:pPr>
        <w:pStyle w:val="ScreenField"/>
      </w:pPr>
      <w:r w:rsidRPr="005B17D3">
        <w:t>Camp Lejeune Eligibility:</w:t>
      </w:r>
    </w:p>
    <w:p w14:paraId="4CB28008" w14:textId="77777777" w:rsidR="00E27F88" w:rsidRPr="005B17D3" w:rsidRDefault="00E27F88" w:rsidP="00EF3896">
      <w:pPr>
        <w:pStyle w:val="ScreenFieldDesc"/>
        <w:rPr>
          <w:rStyle w:val="Expandingtext"/>
        </w:rPr>
      </w:pPr>
      <w:r w:rsidRPr="005B17D3">
        <w:rPr>
          <w:rStyle w:val="Expandingtext"/>
          <w:i/>
          <w:iCs/>
        </w:rPr>
        <w:t>Yes</w:t>
      </w:r>
      <w:r w:rsidRPr="005B17D3">
        <w:rPr>
          <w:rStyle w:val="Expandingtext"/>
        </w:rPr>
        <w:t xml:space="preserve"> - If the Veteran is Camp Lejeune eligible</w:t>
      </w:r>
      <w:r w:rsidRPr="005B17D3">
        <w:rPr>
          <w:rStyle w:val="Expandingtext"/>
        </w:rPr>
        <w:fldChar w:fldCharType="begin"/>
      </w:r>
      <w:r w:rsidRPr="005B17D3">
        <w:rPr>
          <w:rStyle w:val="Expandingtext"/>
        </w:rPr>
        <w:instrText xml:space="preserve"> XE "Camp Lejeune:Eligiblity" </w:instrText>
      </w:r>
      <w:r w:rsidRPr="005B17D3">
        <w:rPr>
          <w:rStyle w:val="Expandingtext"/>
        </w:rPr>
        <w:fldChar w:fldCharType="end"/>
      </w:r>
      <w:r w:rsidRPr="005B17D3">
        <w:rPr>
          <w:rStyle w:val="Expandingtext"/>
        </w:rPr>
        <w:t>.</w:t>
      </w:r>
    </w:p>
    <w:p w14:paraId="76E68074" w14:textId="77777777" w:rsidR="00E27F88" w:rsidRPr="005B17D3" w:rsidRDefault="00E27F88" w:rsidP="00EF3896">
      <w:pPr>
        <w:pStyle w:val="ScreenFieldDesc"/>
        <w:rPr>
          <w:rStyle w:val="Expandingtext"/>
        </w:rPr>
      </w:pPr>
      <w:r w:rsidRPr="005B17D3">
        <w:rPr>
          <w:rStyle w:val="Expandingtext"/>
          <w:i/>
          <w:iCs/>
        </w:rPr>
        <w:t>No</w:t>
      </w:r>
      <w:r w:rsidRPr="005B17D3">
        <w:rPr>
          <w:rStyle w:val="Expandingtext"/>
        </w:rPr>
        <w:t xml:space="preserve"> - If the Veteran is not Camp Lejeune eligible.</w:t>
      </w:r>
    </w:p>
    <w:p w14:paraId="03DAE246" w14:textId="77777777" w:rsidR="00E27F88" w:rsidRPr="005B17D3" w:rsidRDefault="00E27F88" w:rsidP="00EF3896">
      <w:pPr>
        <w:pStyle w:val="RulesandMore"/>
      </w:pPr>
      <w:r w:rsidRPr="005B17D3">
        <w:rPr>
          <w:rStyle w:val="Expandingtext"/>
          <w:b w:val="0"/>
          <w:i w:val="0"/>
          <w:u w:val="single"/>
        </w:rPr>
        <w:t>More</w:t>
      </w:r>
      <w:r w:rsidRPr="005B17D3">
        <w:t>...</w:t>
      </w:r>
    </w:p>
    <w:p w14:paraId="7F273BEB" w14:textId="77777777" w:rsidR="00E27F88" w:rsidRPr="005B17D3" w:rsidRDefault="00E27F88" w:rsidP="00EF3896">
      <w:pPr>
        <w:pStyle w:val="ListBull2"/>
      </w:pPr>
      <w:r w:rsidRPr="005B17D3">
        <w:rPr>
          <w:i/>
        </w:rPr>
        <w:t>Camp Lejeune Eligibility</w:t>
      </w:r>
      <w:r w:rsidRPr="005B17D3">
        <w:t xml:space="preserve"> indicates whether the registrant served at the U.S. Marine Corps Base Camp Lejeune (CL), NC for no less than one or more periods of time that equal to at least 30 days between the dates August 1, 1953 to December 31, 1987. The periods of service do not have to be served consecutively. The Veteran must also have a character of discharge other than one of the following:</w:t>
      </w:r>
    </w:p>
    <w:p w14:paraId="1F3291D2" w14:textId="77777777" w:rsidR="00E27F88" w:rsidRPr="005B17D3" w:rsidRDefault="00E27F88" w:rsidP="00EF3896">
      <w:pPr>
        <w:pStyle w:val="ListBull2"/>
        <w:ind w:left="1368"/>
        <w:rPr>
          <w:rStyle w:val="Expandingtext"/>
        </w:rPr>
      </w:pPr>
      <w:r w:rsidRPr="005B17D3">
        <w:rPr>
          <w:rStyle w:val="Expandingtext"/>
        </w:rPr>
        <w:t>Dishonorable</w:t>
      </w:r>
    </w:p>
    <w:p w14:paraId="7210EB0B" w14:textId="77777777" w:rsidR="00E27F88" w:rsidRPr="005B17D3" w:rsidRDefault="00E27F88" w:rsidP="00EF3896">
      <w:pPr>
        <w:pStyle w:val="ListBull2"/>
        <w:ind w:left="1368"/>
        <w:rPr>
          <w:rStyle w:val="Expandingtext"/>
        </w:rPr>
      </w:pPr>
      <w:r w:rsidRPr="005B17D3">
        <w:rPr>
          <w:rStyle w:val="Expandingtext"/>
        </w:rPr>
        <w:t>Other than Honorable</w:t>
      </w:r>
    </w:p>
    <w:p w14:paraId="0E160953" w14:textId="77777777" w:rsidR="00E27F88" w:rsidRPr="005B17D3" w:rsidRDefault="00E27F88" w:rsidP="00EF3896">
      <w:pPr>
        <w:pStyle w:val="ListBull2"/>
        <w:ind w:left="1368"/>
        <w:rPr>
          <w:rStyle w:val="Expandingtext"/>
        </w:rPr>
      </w:pPr>
      <w:r w:rsidRPr="005B17D3">
        <w:rPr>
          <w:rStyle w:val="Expandingtext"/>
        </w:rPr>
        <w:t>Undesirable</w:t>
      </w:r>
    </w:p>
    <w:p w14:paraId="7E70603C" w14:textId="77777777" w:rsidR="00E27F88" w:rsidRPr="005B17D3" w:rsidRDefault="00E27F88" w:rsidP="00EF3896">
      <w:pPr>
        <w:pStyle w:val="ListBull2"/>
        <w:ind w:left="1368"/>
        <w:rPr>
          <w:rStyle w:val="Expandingtext"/>
        </w:rPr>
      </w:pPr>
      <w:r w:rsidRPr="005B17D3">
        <w:rPr>
          <w:rStyle w:val="Expandingtext"/>
        </w:rPr>
        <w:t>Bad Conduct</w:t>
      </w:r>
    </w:p>
    <w:p w14:paraId="3828C8A5" w14:textId="77777777" w:rsidR="00E27F88" w:rsidRPr="005B17D3" w:rsidRDefault="00E27F88" w:rsidP="00EF3896">
      <w:pPr>
        <w:pStyle w:val="ListBull2"/>
        <w:ind w:left="1368"/>
        <w:rPr>
          <w:rStyle w:val="Expandingtext"/>
        </w:rPr>
      </w:pPr>
      <w:r w:rsidRPr="005B17D3">
        <w:rPr>
          <w:rStyle w:val="Expandingtext"/>
        </w:rPr>
        <w:t>Dishonorable-VA</w:t>
      </w:r>
    </w:p>
    <w:p w14:paraId="0FA63CAF" w14:textId="77777777" w:rsidR="00E27F88" w:rsidRPr="005B17D3" w:rsidRDefault="00E27F88" w:rsidP="00EF3896">
      <w:pPr>
        <w:pStyle w:val="BodyTextBullet2"/>
        <w:rPr>
          <w:rStyle w:val="Expandingtext"/>
        </w:rPr>
      </w:pPr>
    </w:p>
    <w:p w14:paraId="7772B7C6" w14:textId="77777777" w:rsidR="00E27F88" w:rsidRPr="005B17D3" w:rsidRDefault="00E27F88" w:rsidP="00474E83">
      <w:pPr>
        <w:pStyle w:val="NoteLightbulb"/>
      </w:pPr>
      <w:r w:rsidRPr="005B17D3">
        <w:rPr>
          <w:b/>
        </w:rPr>
        <w:t>Note</w:t>
      </w:r>
      <w:r w:rsidRPr="005B17D3">
        <w:t xml:space="preserve">: When certain Camp Lejeune eligibility (CLE) rules are met, the CLE indicator allows the user to manually select a </w:t>
      </w:r>
      <w:r w:rsidRPr="005B17D3">
        <w:rPr>
          <w:i/>
        </w:rPr>
        <w:t>Camp Lejeune Eligibility</w:t>
      </w:r>
      <w:r w:rsidRPr="005B17D3">
        <w:t xml:space="preserve"> value. Otherwise, the field is disabled.</w:t>
      </w:r>
    </w:p>
    <w:p w14:paraId="07011B99" w14:textId="77777777" w:rsidR="00E27F88" w:rsidRPr="005B17D3" w:rsidRDefault="00E27F88" w:rsidP="00EF3896">
      <w:pPr>
        <w:pStyle w:val="ScreenFieldDesc"/>
      </w:pPr>
      <w:r w:rsidRPr="005B17D3">
        <w:t>This data is shared with VistA.</w:t>
      </w:r>
    </w:p>
    <w:p w14:paraId="508C6904" w14:textId="77777777" w:rsidR="00E27F88" w:rsidRPr="005B17D3" w:rsidRDefault="00E27F88" w:rsidP="00EF3896">
      <w:pPr>
        <w:pStyle w:val="ScreenField"/>
      </w:pPr>
    </w:p>
    <w:p w14:paraId="35A58D47" w14:textId="77777777" w:rsidR="00E27F88" w:rsidRPr="005B17D3" w:rsidRDefault="00E27F88" w:rsidP="00EF3896">
      <w:pPr>
        <w:pStyle w:val="ScreenField"/>
      </w:pPr>
      <w:r w:rsidRPr="005B17D3">
        <w:t>Verified Methods:</w:t>
      </w:r>
    </w:p>
    <w:p w14:paraId="2B29B9EE" w14:textId="77777777" w:rsidR="00E27F88" w:rsidRPr="005B17D3" w:rsidRDefault="00E27F88" w:rsidP="00EF3896">
      <w:pPr>
        <w:pStyle w:val="ScreenFieldDesc"/>
      </w:pPr>
      <w:r w:rsidRPr="005B17D3">
        <w:t xml:space="preserve">Note: Verified Methods and the CL fields that follow display only if the </w:t>
      </w:r>
      <w:r w:rsidRPr="005B17D3">
        <w:rPr>
          <w:u w:val="single"/>
        </w:rPr>
        <w:t>Camp Lejeune</w:t>
      </w:r>
      <w:r w:rsidRPr="005B17D3">
        <w:fldChar w:fldCharType="begin"/>
      </w:r>
      <w:r w:rsidRPr="005B17D3">
        <w:instrText xml:space="preserve"> XE "Camp Lejeune:Verified Methods" </w:instrText>
      </w:r>
      <w:r w:rsidRPr="005B17D3">
        <w:fldChar w:fldCharType="end"/>
      </w:r>
      <w:r w:rsidRPr="005B17D3">
        <w:rPr>
          <w:u w:val="single"/>
        </w:rPr>
        <w:t xml:space="preserve"> Eligibility</w:t>
      </w:r>
      <w:r w:rsidRPr="005B17D3">
        <w:t xml:space="preserve"> indicator is Yes.</w:t>
      </w:r>
    </w:p>
    <w:p w14:paraId="7ACEB0D4" w14:textId="77777777" w:rsidR="00E27F88" w:rsidRPr="005B17D3" w:rsidRDefault="00E27F88" w:rsidP="00EF3896">
      <w:pPr>
        <w:pStyle w:val="RulesandMore"/>
      </w:pPr>
      <w:r w:rsidRPr="005B17D3">
        <w:t>More...</w:t>
      </w:r>
    </w:p>
    <w:p w14:paraId="6662BF42" w14:textId="77777777" w:rsidR="00E27F88" w:rsidRPr="005B17D3" w:rsidRDefault="00E27F88" w:rsidP="00EF3896">
      <w:pPr>
        <w:pStyle w:val="ListBull2"/>
      </w:pPr>
      <w:r w:rsidRPr="005B17D3">
        <w:t>This field presents a list of values from which the user may select one or more methods indicating the manner used to collect proof of Camp Lejeune residency.</w:t>
      </w:r>
    </w:p>
    <w:p w14:paraId="755025C2" w14:textId="77777777" w:rsidR="00E27F88" w:rsidRPr="005B17D3" w:rsidRDefault="00E27F88" w:rsidP="00EF3896">
      <w:pPr>
        <w:pStyle w:val="ListBull2"/>
      </w:pPr>
      <w:r w:rsidRPr="005B17D3">
        <w:t>These values may come from other sources.</w:t>
      </w:r>
    </w:p>
    <w:p w14:paraId="1EC57B11" w14:textId="77777777" w:rsidR="00E27F88" w:rsidRPr="005B17D3" w:rsidRDefault="00E27F88" w:rsidP="00EF3896">
      <w:pPr>
        <w:pStyle w:val="RulesandMore"/>
      </w:pPr>
      <w:r w:rsidRPr="005B17D3">
        <w:t>Rules...</w:t>
      </w:r>
    </w:p>
    <w:p w14:paraId="190EEAC2" w14:textId="77777777" w:rsidR="00E27F88" w:rsidRPr="005B17D3" w:rsidRDefault="00E27F88" w:rsidP="00EF3896">
      <w:pPr>
        <w:pStyle w:val="ListBull2"/>
      </w:pPr>
      <w:r w:rsidRPr="005B17D3">
        <w:t>Once any Camp Lejeune Verified Method has been selected, at least one must remain selected.</w:t>
      </w:r>
    </w:p>
    <w:p w14:paraId="6C50D510" w14:textId="77777777" w:rsidR="00E27F88" w:rsidRPr="005B17D3" w:rsidRDefault="00E27F88" w:rsidP="00EF3896">
      <w:pPr>
        <w:pStyle w:val="ScreenField"/>
      </w:pPr>
    </w:p>
    <w:p w14:paraId="740AB6AD" w14:textId="77777777" w:rsidR="00E27F88" w:rsidRPr="005B17D3" w:rsidRDefault="00E27F88" w:rsidP="00EF3896">
      <w:pPr>
        <w:pStyle w:val="ScreenField"/>
      </w:pPr>
      <w:r w:rsidRPr="005B17D3">
        <w:t>Comments:</w:t>
      </w:r>
    </w:p>
    <w:p w14:paraId="5A0F1264" w14:textId="77777777" w:rsidR="00E27F88" w:rsidRPr="005B17D3" w:rsidRDefault="00E27F88" w:rsidP="00EF3896">
      <w:pPr>
        <w:pStyle w:val="ListBull2"/>
        <w:numPr>
          <w:ilvl w:val="0"/>
          <w:numId w:val="0"/>
        </w:numPr>
        <w:ind w:left="720"/>
      </w:pPr>
      <w:r w:rsidRPr="005B17D3">
        <w:t xml:space="preserve">The free text 200-character </w:t>
      </w:r>
      <w:r w:rsidRPr="005B17D3">
        <w:rPr>
          <w:b/>
          <w:i/>
        </w:rPr>
        <w:t>Comments</w:t>
      </w:r>
      <w:r w:rsidRPr="005B17D3">
        <w:rPr>
          <w:b/>
        </w:rPr>
        <w:t xml:space="preserve"> </w:t>
      </w:r>
      <w:r w:rsidRPr="005B17D3">
        <w:t xml:space="preserve">field is enabled and required if a Verified Method of </w:t>
      </w:r>
      <w:r w:rsidRPr="005B17D3">
        <w:rPr>
          <w:b/>
        </w:rPr>
        <w:t>OTHER</w:t>
      </w:r>
      <w:r w:rsidRPr="005B17D3">
        <w:t xml:space="preserve"> is selected.</w:t>
      </w:r>
    </w:p>
    <w:p w14:paraId="0F4176CC" w14:textId="77777777" w:rsidR="00E27F88" w:rsidRPr="005B17D3" w:rsidRDefault="00E27F88" w:rsidP="00EF3896">
      <w:pPr>
        <w:pStyle w:val="ScreenField"/>
      </w:pPr>
    </w:p>
    <w:p w14:paraId="5D773C3C" w14:textId="77777777" w:rsidR="00E27F88" w:rsidRPr="005B17D3" w:rsidRDefault="00E27F88" w:rsidP="00EF3896">
      <w:pPr>
        <w:pStyle w:val="ScreenField"/>
      </w:pPr>
      <w:r w:rsidRPr="005B17D3">
        <w:t>CL Date Registered: (Edit/Update Mode)</w:t>
      </w:r>
    </w:p>
    <w:p w14:paraId="424EB89E" w14:textId="77777777" w:rsidR="00E27F88" w:rsidRPr="005B17D3" w:rsidRDefault="00E27F88" w:rsidP="00EF3896">
      <w:pPr>
        <w:pStyle w:val="ListBull2"/>
        <w:numPr>
          <w:ilvl w:val="0"/>
          <w:numId w:val="0"/>
        </w:numPr>
        <w:ind w:left="720"/>
      </w:pPr>
      <w:r w:rsidRPr="005B17D3">
        <w:t xml:space="preserve">The </w:t>
      </w:r>
      <w:r w:rsidRPr="005B17D3">
        <w:rPr>
          <w:b/>
          <w:i/>
        </w:rPr>
        <w:t>CL Date Registered</w:t>
      </w:r>
      <w:r w:rsidRPr="005B17D3">
        <w:t xml:space="preserve"> field displays the initial date on which the Veteran first claimed Camp Lejeune Eligibility. </w:t>
      </w:r>
      <w:r w:rsidRPr="005B17D3">
        <w:fldChar w:fldCharType="begin"/>
      </w:r>
      <w:r w:rsidRPr="005B17D3">
        <w:instrText xml:space="preserve"> XE "Camp Lejeune:CL Date Registered" </w:instrText>
      </w:r>
      <w:r w:rsidRPr="005B17D3">
        <w:fldChar w:fldCharType="end"/>
      </w:r>
    </w:p>
    <w:p w14:paraId="610D51AC" w14:textId="77777777" w:rsidR="00E27F88" w:rsidRPr="005B17D3" w:rsidRDefault="00E27F88" w:rsidP="00EF3896">
      <w:pPr>
        <w:pStyle w:val="RulesandMore"/>
      </w:pPr>
      <w:r w:rsidRPr="005B17D3">
        <w:t>More...</w:t>
      </w:r>
    </w:p>
    <w:p w14:paraId="5703303D" w14:textId="77777777" w:rsidR="00E27F88" w:rsidRPr="005B17D3" w:rsidRDefault="00E27F88" w:rsidP="00EF3896">
      <w:pPr>
        <w:pStyle w:val="ListBull2"/>
      </w:pPr>
      <w:r w:rsidRPr="005B17D3">
        <w:t xml:space="preserve">When an ES user registers a Veteran, the system populates the </w:t>
      </w:r>
      <w:r w:rsidRPr="005B17D3">
        <w:rPr>
          <w:i/>
        </w:rPr>
        <w:t>CL Date Registered</w:t>
      </w:r>
      <w:r w:rsidRPr="005B17D3">
        <w:t xml:space="preserve"> field value to the current system date if the </w:t>
      </w:r>
      <w:r w:rsidRPr="005B17D3">
        <w:rPr>
          <w:i/>
        </w:rPr>
        <w:t>Camp Lejeune Eligibility</w:t>
      </w:r>
      <w:r w:rsidRPr="005B17D3">
        <w:t xml:space="preserve"> indicator is set to </w:t>
      </w:r>
      <w:r w:rsidRPr="005B17D3">
        <w:rPr>
          <w:i/>
        </w:rPr>
        <w:t>Yes</w:t>
      </w:r>
      <w:r w:rsidRPr="005B17D3">
        <w:t>.</w:t>
      </w:r>
    </w:p>
    <w:p w14:paraId="305E7E8F" w14:textId="77777777" w:rsidR="00E27F88" w:rsidRPr="005B17D3" w:rsidRDefault="00E27F88" w:rsidP="00EF3896">
      <w:pPr>
        <w:pStyle w:val="ListBull2"/>
      </w:pPr>
      <w:r w:rsidRPr="005B17D3">
        <w:t xml:space="preserve">This field may also be populated through an upload of a CLEAR extract. See </w:t>
      </w:r>
      <w:r w:rsidRPr="005B17D3">
        <w:fldChar w:fldCharType="begin"/>
      </w:r>
      <w:r w:rsidRPr="005B17D3">
        <w:instrText xml:space="preserve"> REF  Camp_Lejeune_Eligibility \h  \* MERGEFORMAT </w:instrText>
      </w:r>
      <w:r w:rsidRPr="005B17D3">
        <w:fldChar w:fldCharType="separate"/>
      </w:r>
    </w:p>
    <w:p w14:paraId="342A0B18" w14:textId="77777777" w:rsidR="00E27F88" w:rsidRPr="005B17D3" w:rsidRDefault="00E27F88" w:rsidP="00EF3896">
      <w:pPr>
        <w:pStyle w:val="ListBull2"/>
      </w:pPr>
    </w:p>
    <w:p w14:paraId="4BF854B6" w14:textId="77777777" w:rsidR="00E27F88" w:rsidRPr="005B17D3" w:rsidRDefault="00E27F88" w:rsidP="00EF3896">
      <w:pPr>
        <w:pStyle w:val="ListBull2"/>
      </w:pPr>
      <w:r w:rsidRPr="005B17D3">
        <w:t>Camp Lejeune Eligibility</w:t>
      </w:r>
      <w:r w:rsidRPr="005B17D3">
        <w:fldChar w:fldCharType="end"/>
      </w:r>
      <w:r w:rsidRPr="005B17D3">
        <w:rPr>
          <w:b/>
          <w:bCs/>
        </w:rPr>
        <w:t>.</w:t>
      </w:r>
    </w:p>
    <w:p w14:paraId="10D69E6A" w14:textId="77777777" w:rsidR="00E27F88" w:rsidRPr="005B17D3" w:rsidRDefault="00E27F88" w:rsidP="00EF3896">
      <w:pPr>
        <w:pStyle w:val="ListBull2"/>
      </w:pPr>
      <w:r w:rsidRPr="005B17D3">
        <w:t>This field is editable.</w:t>
      </w:r>
    </w:p>
    <w:p w14:paraId="14880940" w14:textId="77777777" w:rsidR="00E27F88" w:rsidRPr="005B17D3" w:rsidRDefault="00E27F88" w:rsidP="00EF3896">
      <w:pPr>
        <w:pStyle w:val="ScreenField"/>
      </w:pPr>
    </w:p>
    <w:p w14:paraId="41D78D54" w14:textId="77777777" w:rsidR="00E27F88" w:rsidRPr="005B17D3" w:rsidRDefault="00E27F88" w:rsidP="00EF3896">
      <w:pPr>
        <w:pStyle w:val="ScreenField"/>
      </w:pPr>
      <w:r w:rsidRPr="005B17D3">
        <w:t>CL Eligibility Change Site: (Edit/Update Mode)</w:t>
      </w:r>
    </w:p>
    <w:p w14:paraId="0555A862" w14:textId="77777777" w:rsidR="00E27F88" w:rsidRPr="005B17D3" w:rsidRDefault="00E27F88" w:rsidP="00EF3896">
      <w:pPr>
        <w:pStyle w:val="ListBull2"/>
      </w:pPr>
      <w:r w:rsidRPr="005B17D3">
        <w:t xml:space="preserve">The </w:t>
      </w:r>
      <w:r w:rsidRPr="005B17D3">
        <w:rPr>
          <w:b/>
          <w:i/>
        </w:rPr>
        <w:t>CL Eligibility Change Site</w:t>
      </w:r>
      <w:r w:rsidRPr="005B17D3">
        <w:t xml:space="preserve"> field displays the point-of-entry site that last changed the </w:t>
      </w:r>
      <w:r w:rsidRPr="005B17D3">
        <w:rPr>
          <w:color w:val="000000" w:themeColor="text1"/>
        </w:rPr>
        <w:t xml:space="preserve">on-idle </w:t>
      </w:r>
      <w:r w:rsidRPr="005B17D3">
        <w:t xml:space="preserve">Camp Lejeune record. </w:t>
      </w:r>
      <w:r w:rsidRPr="005B17D3">
        <w:fldChar w:fldCharType="begin"/>
      </w:r>
      <w:r w:rsidRPr="005B17D3">
        <w:instrText xml:space="preserve"> XE "Camp Lejeune:CL Eligiblity Change Site" </w:instrText>
      </w:r>
      <w:r w:rsidRPr="005B17D3">
        <w:fldChar w:fldCharType="end"/>
      </w:r>
    </w:p>
    <w:p w14:paraId="42297B69" w14:textId="77777777" w:rsidR="00E27F88" w:rsidRPr="005B17D3" w:rsidRDefault="00E27F88" w:rsidP="00EF3896">
      <w:pPr>
        <w:pStyle w:val="ListBull2"/>
      </w:pPr>
      <w:r w:rsidRPr="005B17D3">
        <w:t>This system-filled field is display only.</w:t>
      </w:r>
    </w:p>
    <w:p w14:paraId="4C7053BE" w14:textId="77777777" w:rsidR="00E27F88" w:rsidRPr="005B17D3" w:rsidRDefault="00E27F88" w:rsidP="00EF3896">
      <w:pPr>
        <w:pStyle w:val="RulesandMore"/>
      </w:pPr>
      <w:r w:rsidRPr="005B17D3">
        <w:t>More...</w:t>
      </w:r>
    </w:p>
    <w:p w14:paraId="0C498FBF" w14:textId="77777777" w:rsidR="00E27F88" w:rsidRPr="005B17D3" w:rsidRDefault="00E27F88" w:rsidP="00EF3896">
      <w:pPr>
        <w:pStyle w:val="ListBull2"/>
      </w:pPr>
      <w:r w:rsidRPr="005B17D3">
        <w:t>Valid values include…</w:t>
      </w:r>
    </w:p>
    <w:p w14:paraId="7D1C3F31" w14:textId="77777777" w:rsidR="00E27F88" w:rsidRPr="005B17D3" w:rsidRDefault="00E27F88" w:rsidP="00EF3896">
      <w:pPr>
        <w:pStyle w:val="ListBull2"/>
        <w:ind w:left="1368"/>
      </w:pPr>
      <w:r w:rsidRPr="005B17D3">
        <w:t>&lt;VAMC Site&gt; (if changed by a VistA VA facility)</w:t>
      </w:r>
    </w:p>
    <w:p w14:paraId="3FB12C78" w14:textId="77777777" w:rsidR="00E27F88" w:rsidRPr="005B17D3" w:rsidRDefault="00E27F88" w:rsidP="00EF3896">
      <w:pPr>
        <w:pStyle w:val="ListBull2"/>
        <w:ind w:left="1368"/>
      </w:pPr>
      <w:r w:rsidRPr="005B17D3">
        <w:t>HEC (if changed by the ES)</w:t>
      </w:r>
    </w:p>
    <w:p w14:paraId="0B03C034" w14:textId="77777777" w:rsidR="00E27F88" w:rsidRPr="005B17D3" w:rsidRDefault="00E27F88" w:rsidP="00EF3896">
      <w:pPr>
        <w:pStyle w:val="ScreenField"/>
      </w:pPr>
    </w:p>
    <w:p w14:paraId="29F13EBE" w14:textId="77777777" w:rsidR="00E27F88" w:rsidRPr="005B17D3" w:rsidRDefault="00E27F88" w:rsidP="00EF3896">
      <w:pPr>
        <w:pStyle w:val="ScreenField"/>
      </w:pPr>
      <w:r w:rsidRPr="005B17D3">
        <w:t>CL Eligibility Source of Change: (Edit/Update Mode)</w:t>
      </w:r>
    </w:p>
    <w:p w14:paraId="2700CD2D" w14:textId="77777777" w:rsidR="00E27F88" w:rsidRPr="005B17D3" w:rsidRDefault="00E27F88" w:rsidP="00EF3896">
      <w:pPr>
        <w:pStyle w:val="ScreenFieldDesc"/>
      </w:pPr>
      <w:r w:rsidRPr="005B17D3">
        <w:t xml:space="preserve">The </w:t>
      </w:r>
      <w:r w:rsidRPr="005B17D3">
        <w:rPr>
          <w:b/>
          <w:i/>
        </w:rPr>
        <w:t>CL Eligibility Source of Change</w:t>
      </w:r>
      <w:r w:rsidRPr="005B17D3">
        <w:t xml:space="preserve"> field displays the source that last made a change to the on-file Camp Lejeune record. </w:t>
      </w:r>
      <w:r w:rsidRPr="005B17D3">
        <w:fldChar w:fldCharType="begin"/>
      </w:r>
      <w:r w:rsidRPr="005B17D3">
        <w:instrText xml:space="preserve"> XE "Camp Lejeune:CL Eligibility Source of Change" </w:instrText>
      </w:r>
      <w:r w:rsidRPr="005B17D3">
        <w:fldChar w:fldCharType="end"/>
      </w:r>
    </w:p>
    <w:p w14:paraId="64CBFC21" w14:textId="77777777" w:rsidR="00E27F88" w:rsidRPr="005B17D3" w:rsidRDefault="00E27F88" w:rsidP="00EF3896">
      <w:pPr>
        <w:pStyle w:val="RulesandMore"/>
      </w:pPr>
      <w:r w:rsidRPr="005B17D3">
        <w:t>More...</w:t>
      </w:r>
    </w:p>
    <w:p w14:paraId="00947474" w14:textId="77777777" w:rsidR="00E27F88" w:rsidRPr="005B17D3" w:rsidRDefault="00E27F88" w:rsidP="00EF3896">
      <w:pPr>
        <w:pStyle w:val="ListBull2"/>
      </w:pPr>
      <w:r w:rsidRPr="005B17D3">
        <w:t>Valid values include…</w:t>
      </w:r>
    </w:p>
    <w:p w14:paraId="5A444049" w14:textId="77777777" w:rsidR="00E27F88" w:rsidRPr="005B17D3" w:rsidRDefault="00E27F88" w:rsidP="00884662">
      <w:pPr>
        <w:pStyle w:val="ListBull2"/>
        <w:numPr>
          <w:ilvl w:val="1"/>
          <w:numId w:val="205"/>
        </w:numPr>
      </w:pPr>
      <w:r w:rsidRPr="005B17D3">
        <w:t>&lt;ES User Name&gt; (edited by ES user)</w:t>
      </w:r>
    </w:p>
    <w:p w14:paraId="07630891" w14:textId="77777777" w:rsidR="00E27F88" w:rsidRPr="005B17D3" w:rsidRDefault="00E27F88" w:rsidP="00884662">
      <w:pPr>
        <w:pStyle w:val="ListBull2"/>
        <w:numPr>
          <w:ilvl w:val="1"/>
          <w:numId w:val="205"/>
        </w:numPr>
      </w:pPr>
      <w:r w:rsidRPr="005B17D3">
        <w:t>VAMC (when the record is created from VistA VAMC received updates)</w:t>
      </w:r>
    </w:p>
    <w:p w14:paraId="7D4C4BA8" w14:textId="77777777" w:rsidR="00E27F88" w:rsidRPr="005B17D3" w:rsidRDefault="00E27F88" w:rsidP="00884662">
      <w:pPr>
        <w:pStyle w:val="ListBull2"/>
        <w:numPr>
          <w:ilvl w:val="1"/>
          <w:numId w:val="205"/>
        </w:numPr>
      </w:pPr>
      <w:r w:rsidRPr="005B17D3">
        <w:t>CEV (modified by ES in an automated way {e.g. through a response from MSDS which triggered a change to MSE data and in turn, a change to the Camp Lejeune record})</w:t>
      </w:r>
    </w:p>
    <w:p w14:paraId="72FF79F1" w14:textId="77777777" w:rsidR="00E27F88" w:rsidRPr="005B17D3" w:rsidRDefault="00E27F88" w:rsidP="00884662">
      <w:pPr>
        <w:pStyle w:val="ListBull2"/>
        <w:numPr>
          <w:ilvl w:val="1"/>
          <w:numId w:val="205"/>
        </w:numPr>
      </w:pPr>
      <w:r w:rsidRPr="005B17D3">
        <w:t>VOA (when the record is modified from a VOA submission)</w:t>
      </w:r>
    </w:p>
    <w:p w14:paraId="4DF613F4" w14:textId="77777777" w:rsidR="00E27F88" w:rsidRPr="005B17D3" w:rsidRDefault="00E27F88" w:rsidP="00884662">
      <w:pPr>
        <w:pStyle w:val="ListBull2"/>
        <w:numPr>
          <w:ilvl w:val="1"/>
          <w:numId w:val="205"/>
        </w:numPr>
      </w:pPr>
      <w:r w:rsidRPr="005B17D3">
        <w:t>CLEAR (record is modified as a result of processing a CLEAR extract file)</w:t>
      </w:r>
    </w:p>
    <w:p w14:paraId="746845CA" w14:textId="77777777" w:rsidR="00E27F88" w:rsidRPr="005B17D3" w:rsidRDefault="00E27F88" w:rsidP="00884662">
      <w:pPr>
        <w:pStyle w:val="ListBull2"/>
        <w:numPr>
          <w:ilvl w:val="1"/>
          <w:numId w:val="205"/>
        </w:numPr>
      </w:pPr>
      <w:r w:rsidRPr="005B17D3">
        <w:t>DoD (for future use)</w:t>
      </w:r>
    </w:p>
    <w:p w14:paraId="5F4A4187" w14:textId="77777777" w:rsidR="00E27F88" w:rsidRPr="005B17D3" w:rsidRDefault="00E27F88" w:rsidP="00884662">
      <w:pPr>
        <w:pStyle w:val="ListBull2"/>
        <w:numPr>
          <w:ilvl w:val="1"/>
          <w:numId w:val="205"/>
        </w:numPr>
      </w:pPr>
      <w:r w:rsidRPr="005B17D3">
        <w:t>HCA</w:t>
      </w:r>
    </w:p>
    <w:p w14:paraId="3EC0CEA8" w14:textId="77777777" w:rsidR="00E27F88" w:rsidRPr="005B17D3" w:rsidRDefault="00E27F88" w:rsidP="00884662">
      <w:pPr>
        <w:pStyle w:val="ListBull2"/>
        <w:numPr>
          <w:ilvl w:val="1"/>
          <w:numId w:val="205"/>
        </w:numPr>
      </w:pPr>
      <w:r w:rsidRPr="005B17D3">
        <w:t>Other (for future use)</w:t>
      </w:r>
    </w:p>
    <w:p w14:paraId="05C4CB1E" w14:textId="77777777" w:rsidR="00E27F88" w:rsidRPr="005B17D3" w:rsidRDefault="00E27F88" w:rsidP="00EF3896">
      <w:pPr>
        <w:pStyle w:val="ListBull2"/>
      </w:pPr>
      <w:r w:rsidRPr="005B17D3">
        <w:t>This system-filled field is display only.</w:t>
      </w:r>
    </w:p>
    <w:p w14:paraId="69B0E755" w14:textId="77777777" w:rsidR="00E27F88" w:rsidRPr="005B17D3" w:rsidRDefault="00E27F88" w:rsidP="00EF3896">
      <w:pPr>
        <w:pStyle w:val="ScreenField"/>
      </w:pPr>
    </w:p>
    <w:p w14:paraId="42A792E0" w14:textId="77777777" w:rsidR="00E27F88" w:rsidRPr="005B17D3" w:rsidRDefault="00E27F88" w:rsidP="00EF3896">
      <w:pPr>
        <w:pStyle w:val="ScreenField"/>
      </w:pPr>
      <w:r w:rsidRPr="005B17D3">
        <w:t>Filipino</w:t>
      </w:r>
      <w:r w:rsidRPr="005B17D3">
        <w:fldChar w:fldCharType="begin"/>
      </w:r>
      <w:r w:rsidRPr="005B17D3">
        <w:instrText xml:space="preserve"> XE "Filipino:Veteran Proof" </w:instrText>
      </w:r>
      <w:r w:rsidRPr="005B17D3">
        <w:fldChar w:fldCharType="end"/>
      </w:r>
      <w:r w:rsidRPr="005B17D3">
        <w:t xml:space="preserve"> Veteran Proof:</w:t>
      </w:r>
    </w:p>
    <w:p w14:paraId="31BA83E7" w14:textId="77777777" w:rsidR="00E27F88" w:rsidRPr="005B17D3" w:rsidRDefault="00E27F88" w:rsidP="00EF3896">
      <w:pPr>
        <w:pStyle w:val="ScreenFieldDesc"/>
      </w:pPr>
      <w:r w:rsidRPr="005B17D3">
        <w:t xml:space="preserve">Filipino Veterans must reside in the US and be US Citizens or lawfully admitted for permanent residence. Receipt of VA compensation at the </w:t>
      </w:r>
      <w:r w:rsidRPr="005B17D3">
        <w:rPr>
          <w:rStyle w:val="Text-onlypopuphotspot"/>
        </w:rPr>
        <w:t>full-dollar rate</w:t>
      </w:r>
      <w:r w:rsidRPr="005B17D3">
        <w:rPr>
          <w:rStyle w:val="Text-onlypopuphotspot"/>
        </w:rPr>
        <w:fldChar w:fldCharType="begin"/>
      </w:r>
      <w:r w:rsidRPr="005B17D3">
        <w:instrText xml:space="preserve"> XE "</w:instrText>
      </w:r>
      <w:r w:rsidRPr="005B17D3">
        <w:rPr>
          <w:rStyle w:val="Text-onlypopuphotspot"/>
          <w:b/>
        </w:rPr>
        <w:instrText>Full-dollar rate</w:instrText>
      </w:r>
      <w:r w:rsidRPr="005B17D3">
        <w:rPr>
          <w:rStyle w:val="Text-onlypopuphotspot"/>
        </w:rPr>
        <w:instrText>:</w:instrText>
      </w:r>
      <w:r w:rsidRPr="005B17D3">
        <w:instrText xml:space="preserve">filipino Veteran proof" </w:instrText>
      </w:r>
      <w:r w:rsidRPr="005B17D3">
        <w:rPr>
          <w:rStyle w:val="Text-onlypopuphotspot"/>
        </w:rPr>
        <w:fldChar w:fldCharType="end"/>
      </w:r>
      <w:r w:rsidRPr="005B17D3">
        <w:t xml:space="preserve"> is considered proof of meeting the citizenship requirements. Otherwise, Veteran must provide </w:t>
      </w:r>
      <w:r w:rsidRPr="005B17D3">
        <w:rPr>
          <w:rStyle w:val="Text-onlypopuphotspot"/>
        </w:rPr>
        <w:t>documentation</w:t>
      </w:r>
      <w:r w:rsidRPr="005B17D3">
        <w:t xml:space="preserve"> in order to establish proof of US citizenship, or lawful admittance for permanent US residency.</w:t>
      </w:r>
    </w:p>
    <w:p w14:paraId="5B62F74E" w14:textId="77777777" w:rsidR="00E27F88" w:rsidRPr="005B17D3" w:rsidRDefault="00E27F88" w:rsidP="00EF3896">
      <w:pPr>
        <w:pStyle w:val="ScreenFieldDesc"/>
      </w:pPr>
      <w:r w:rsidRPr="005B17D3">
        <w:t>Choose from the dropdown listing.</w:t>
      </w:r>
    </w:p>
    <w:p w14:paraId="7EB642A0" w14:textId="77777777" w:rsidR="00E27F88" w:rsidRPr="005B17D3" w:rsidRDefault="00E27F88" w:rsidP="00EF3896">
      <w:pPr>
        <w:pStyle w:val="RulesandMore"/>
      </w:pPr>
      <w:r w:rsidRPr="005B17D3">
        <w:t>Rules...</w:t>
      </w:r>
    </w:p>
    <w:p w14:paraId="3126E56B" w14:textId="77777777" w:rsidR="00E27F88" w:rsidRPr="005B17D3" w:rsidRDefault="00E27F88" w:rsidP="00EF3896">
      <w:pPr>
        <w:pStyle w:val="ListBull2"/>
      </w:pPr>
      <w:r w:rsidRPr="005B17D3">
        <w:t>Filipino Veteran Proof of military</w:t>
      </w:r>
      <w:r w:rsidRPr="005B17D3">
        <w:fldChar w:fldCharType="begin"/>
      </w:r>
      <w:r w:rsidRPr="005B17D3">
        <w:instrText xml:space="preserve"> XE "Military:Filipino Veteran Proof" </w:instrText>
      </w:r>
      <w:r w:rsidRPr="005B17D3">
        <w:fldChar w:fldCharType="end"/>
      </w:r>
      <w:r w:rsidRPr="005B17D3">
        <w:t xml:space="preserve"> service is required information for these Branches of Service:</w:t>
      </w:r>
    </w:p>
    <w:p w14:paraId="3C3C05ED" w14:textId="77777777" w:rsidR="00E27F88" w:rsidRPr="005B17D3" w:rsidRDefault="00E27F88" w:rsidP="00884662">
      <w:pPr>
        <w:pStyle w:val="ListBull2"/>
        <w:numPr>
          <w:ilvl w:val="1"/>
          <w:numId w:val="206"/>
        </w:numPr>
      </w:pPr>
      <w:r w:rsidRPr="005B17D3">
        <w:t>Regular (Old) Filipino</w:t>
      </w:r>
      <w:r w:rsidRPr="005B17D3">
        <w:fldChar w:fldCharType="begin"/>
      </w:r>
      <w:r w:rsidRPr="005B17D3">
        <w:instrText xml:space="preserve"> XE "Filipino:Scout (Old)" </w:instrText>
      </w:r>
      <w:r w:rsidRPr="005B17D3">
        <w:fldChar w:fldCharType="end"/>
      </w:r>
      <w:r w:rsidRPr="005B17D3">
        <w:t xml:space="preserve"> Scout</w:t>
      </w:r>
    </w:p>
    <w:p w14:paraId="65BC1695" w14:textId="77777777" w:rsidR="00E27F88" w:rsidRPr="005B17D3" w:rsidRDefault="00E27F88" w:rsidP="00884662">
      <w:pPr>
        <w:pStyle w:val="ListBull2"/>
        <w:numPr>
          <w:ilvl w:val="1"/>
          <w:numId w:val="206"/>
        </w:numPr>
      </w:pPr>
      <w:r w:rsidRPr="005B17D3">
        <w:t>Regular Filipino</w:t>
      </w:r>
      <w:r w:rsidRPr="005B17D3">
        <w:fldChar w:fldCharType="begin"/>
      </w:r>
      <w:r w:rsidRPr="005B17D3">
        <w:instrText xml:space="preserve"> XE "Filipino: Scout Service" </w:instrText>
      </w:r>
      <w:r w:rsidRPr="005B17D3">
        <w:fldChar w:fldCharType="end"/>
      </w:r>
      <w:r w:rsidRPr="005B17D3">
        <w:t xml:space="preserve"> Scout Service combined</w:t>
      </w:r>
      <w:r w:rsidRPr="005B17D3">
        <w:fldChar w:fldCharType="begin"/>
      </w:r>
      <w:r w:rsidRPr="005B17D3">
        <w:instrText xml:space="preserve"> XE "Combined" </w:instrText>
      </w:r>
      <w:r w:rsidRPr="005B17D3">
        <w:fldChar w:fldCharType="end"/>
      </w:r>
      <w:r w:rsidRPr="005B17D3">
        <w:t xml:space="preserve"> with Special (New</w:t>
      </w:r>
      <w:r w:rsidRPr="005B17D3">
        <w:fldChar w:fldCharType="begin"/>
      </w:r>
      <w:r w:rsidRPr="005B17D3">
        <w:instrText xml:space="preserve"> XE "New:Filipino Scout" </w:instrText>
      </w:r>
      <w:r w:rsidRPr="005B17D3">
        <w:fldChar w:fldCharType="end"/>
      </w:r>
      <w:r w:rsidRPr="005B17D3">
        <w:t>) Filipino Scout or Commonwealth Army</w:t>
      </w:r>
      <w:r w:rsidRPr="005B17D3">
        <w:fldChar w:fldCharType="begin"/>
      </w:r>
      <w:r w:rsidRPr="005B17D3">
        <w:instrText xml:space="preserve"> XE "Commonwealth Army" </w:instrText>
      </w:r>
      <w:r w:rsidRPr="005B17D3">
        <w:fldChar w:fldCharType="end"/>
      </w:r>
      <w:r w:rsidRPr="005B17D3">
        <w:t xml:space="preserve"> Service</w:t>
      </w:r>
    </w:p>
    <w:p w14:paraId="7BBB48E3" w14:textId="77777777" w:rsidR="00E27F88" w:rsidRPr="005B17D3" w:rsidRDefault="00E27F88" w:rsidP="00884662">
      <w:pPr>
        <w:pStyle w:val="ListBull2"/>
        <w:numPr>
          <w:ilvl w:val="1"/>
          <w:numId w:val="206"/>
        </w:numPr>
      </w:pPr>
      <w:r w:rsidRPr="005B17D3">
        <w:t>Guerilla and Combination Service</w:t>
      </w:r>
    </w:p>
    <w:p w14:paraId="5AE828D8" w14:textId="77777777" w:rsidR="00E27F88" w:rsidRPr="005B17D3" w:rsidRDefault="00E27F88" w:rsidP="00884662">
      <w:pPr>
        <w:pStyle w:val="ListBull2"/>
        <w:numPr>
          <w:ilvl w:val="1"/>
          <w:numId w:val="206"/>
        </w:numPr>
      </w:pPr>
      <w:r w:rsidRPr="005B17D3">
        <w:t>Commonwealth Army</w:t>
      </w:r>
    </w:p>
    <w:p w14:paraId="1773D464" w14:textId="77777777" w:rsidR="00E27F88" w:rsidRPr="005B17D3" w:rsidRDefault="00E27F88" w:rsidP="00884662">
      <w:pPr>
        <w:pStyle w:val="ListBull2"/>
        <w:numPr>
          <w:ilvl w:val="1"/>
          <w:numId w:val="206"/>
        </w:numPr>
      </w:pPr>
      <w:r w:rsidRPr="005B17D3">
        <w:t>Special (New</w:t>
      </w:r>
      <w:r w:rsidRPr="005B17D3">
        <w:fldChar w:fldCharType="begin"/>
      </w:r>
      <w:r w:rsidRPr="005B17D3">
        <w:instrText xml:space="preserve"> XE "New:Filipino Scout" </w:instrText>
      </w:r>
      <w:r w:rsidRPr="005B17D3">
        <w:fldChar w:fldCharType="end"/>
      </w:r>
      <w:r w:rsidRPr="005B17D3">
        <w:t>) Filipino</w:t>
      </w:r>
      <w:r w:rsidRPr="005B17D3">
        <w:fldChar w:fldCharType="begin"/>
      </w:r>
      <w:r w:rsidRPr="005B17D3">
        <w:instrText xml:space="preserve"> XE "Filipino:Scout" </w:instrText>
      </w:r>
      <w:r w:rsidRPr="005B17D3">
        <w:fldChar w:fldCharType="end"/>
      </w:r>
      <w:r w:rsidRPr="005B17D3">
        <w:t xml:space="preserve"> Scout</w:t>
      </w:r>
    </w:p>
    <w:p w14:paraId="51A7C5B6" w14:textId="77777777" w:rsidR="00E27F88" w:rsidRPr="005B17D3" w:rsidRDefault="00E27F88" w:rsidP="00474E83">
      <w:pPr>
        <w:pStyle w:val="NoteLightbulb"/>
      </w:pPr>
      <w:r w:rsidRPr="005B17D3">
        <w:rPr>
          <w:b/>
        </w:rPr>
        <w:t>Note</w:t>
      </w:r>
      <w:r w:rsidRPr="005B17D3">
        <w:t xml:space="preserve">: The system will automatically delete the </w:t>
      </w:r>
      <w:r w:rsidRPr="005B17D3">
        <w:rPr>
          <w:i/>
        </w:rPr>
        <w:t>Filipino Veteran Proof</w:t>
      </w:r>
      <w:r w:rsidRPr="005B17D3">
        <w:t xml:space="preserve"> when the last HEC-entered MSE that has a </w:t>
      </w:r>
      <w:r w:rsidRPr="005B17D3">
        <w:rPr>
          <w:i/>
        </w:rPr>
        <w:t>Branch of Service</w:t>
      </w:r>
      <w:r w:rsidRPr="005B17D3">
        <w:t xml:space="preserve"> of </w:t>
      </w:r>
      <w:r w:rsidRPr="005B17D3">
        <w:rPr>
          <w:b/>
        </w:rPr>
        <w:t>F. Commonwealth</w:t>
      </w:r>
      <w:r w:rsidRPr="005B17D3">
        <w:t xml:space="preserve"> or </w:t>
      </w:r>
      <w:r w:rsidRPr="005B17D3">
        <w:rPr>
          <w:b/>
        </w:rPr>
        <w:t>F. Guerilla</w:t>
      </w:r>
      <w:r w:rsidRPr="005B17D3">
        <w:t xml:space="preserve"> or </w:t>
      </w:r>
      <w:r w:rsidRPr="005B17D3">
        <w:rPr>
          <w:b/>
        </w:rPr>
        <w:t>F. Scouts New</w:t>
      </w:r>
      <w:r w:rsidRPr="005B17D3">
        <w:t xml:space="preserve"> is deleted.</w:t>
      </w:r>
    </w:p>
    <w:p w14:paraId="2C58B89A" w14:textId="77777777" w:rsidR="00E27F88" w:rsidRPr="005B17D3" w:rsidRDefault="00E27F88" w:rsidP="00EF3896">
      <w:pPr>
        <w:pStyle w:val="RulesandMore"/>
      </w:pPr>
    </w:p>
    <w:p w14:paraId="62AEAB7C" w14:textId="77777777" w:rsidR="00E27F88" w:rsidRPr="005B17D3" w:rsidRDefault="00E27F88" w:rsidP="00EF3896">
      <w:pPr>
        <w:pStyle w:val="RulesandMore"/>
      </w:pPr>
      <w:r w:rsidRPr="005B17D3">
        <w:t>More...</w:t>
      </w:r>
    </w:p>
    <w:p w14:paraId="61F58F15" w14:textId="77777777" w:rsidR="00E27F88" w:rsidRPr="005B17D3" w:rsidRDefault="00E27F88" w:rsidP="00EF3896">
      <w:pPr>
        <w:pStyle w:val="ListBull2"/>
      </w:pPr>
      <w:r w:rsidRPr="005B17D3">
        <w:t>The primary source of verification of qualifying military</w:t>
      </w:r>
      <w:r w:rsidRPr="005B17D3">
        <w:fldChar w:fldCharType="begin"/>
      </w:r>
      <w:r w:rsidRPr="005B17D3">
        <w:instrText xml:space="preserve"> XE "Military:service" </w:instrText>
      </w:r>
      <w:r w:rsidRPr="005B17D3">
        <w:fldChar w:fldCharType="end"/>
      </w:r>
      <w:r w:rsidRPr="005B17D3">
        <w:t xml:space="preserve"> service is </w:t>
      </w:r>
      <w:r w:rsidRPr="005B17D3">
        <w:rPr>
          <w:rStyle w:val="Text-onlypopuphotspot"/>
        </w:rPr>
        <w:t>VBA</w:t>
      </w:r>
      <w:r w:rsidRPr="005B17D3">
        <w:t xml:space="preserve"> file</w:t>
      </w:r>
      <w:r w:rsidRPr="005B17D3">
        <w:fldChar w:fldCharType="begin"/>
      </w:r>
      <w:r w:rsidRPr="005B17D3">
        <w:instrText xml:space="preserve"> XE "File:VBA" </w:instrText>
      </w:r>
      <w:r w:rsidRPr="005B17D3">
        <w:fldChar w:fldCharType="end"/>
      </w:r>
      <w:r w:rsidRPr="005B17D3">
        <w:t>s (</w:t>
      </w:r>
      <w:r w:rsidRPr="005B17D3">
        <w:rPr>
          <w:rStyle w:val="Text-onlypopuphotspot"/>
        </w:rPr>
        <w:t>HINQ</w:t>
      </w:r>
      <w:r w:rsidRPr="005B17D3">
        <w:t>, VBA, SHARE). Otherwise, Veteran must provide a copy of their DD-214</w:t>
      </w:r>
      <w:r w:rsidRPr="005B17D3">
        <w:fldChar w:fldCharType="begin"/>
      </w:r>
      <w:r w:rsidRPr="005B17D3">
        <w:instrText xml:space="preserve"> XE "DD-214" </w:instrText>
      </w:r>
      <w:r w:rsidRPr="005B17D3">
        <w:fldChar w:fldCharType="end"/>
      </w:r>
      <w:r w:rsidRPr="005B17D3">
        <w:t xml:space="preserve"> or other authoritative documentation from the U.S. Army or Department of Defense. If documentation is questionable, coordination with the </w:t>
      </w:r>
      <w:r w:rsidRPr="005B17D3">
        <w:rPr>
          <w:rStyle w:val="Text-onlypopuphotspot"/>
        </w:rPr>
        <w:t>VARO</w:t>
      </w:r>
      <w:r w:rsidRPr="005B17D3">
        <w:t xml:space="preserve"> in the Philippines is required.</w:t>
      </w:r>
    </w:p>
    <w:p w14:paraId="247F0D12" w14:textId="77777777" w:rsidR="00E27F88" w:rsidRPr="005B17D3" w:rsidRDefault="00E27F88" w:rsidP="00EF3896">
      <w:pPr>
        <w:pStyle w:val="ScreenField"/>
      </w:pPr>
    </w:p>
    <w:p w14:paraId="3925295B" w14:textId="77777777" w:rsidR="00E27F88" w:rsidRPr="005B17D3" w:rsidRDefault="00E27F88" w:rsidP="00EF3896">
      <w:pPr>
        <w:pStyle w:val="ScreenField"/>
      </w:pPr>
      <w:r w:rsidRPr="005B17D3">
        <w:t>Combat</w:t>
      </w:r>
      <w:r w:rsidRPr="005B17D3">
        <w:fldChar w:fldCharType="begin"/>
      </w:r>
      <w:r w:rsidRPr="005B17D3">
        <w:instrText xml:space="preserve"> XE "Combat:Veteran Eligibility" </w:instrText>
      </w:r>
      <w:r w:rsidRPr="005B17D3">
        <w:fldChar w:fldCharType="end"/>
      </w:r>
      <w:r w:rsidRPr="005B17D3">
        <w:t xml:space="preserve"> Veteran Eligibility</w:t>
      </w:r>
      <w:r w:rsidRPr="005B17D3">
        <w:fldChar w:fldCharType="begin"/>
      </w:r>
      <w:r w:rsidRPr="005B17D3">
        <w:instrText xml:space="preserve"> XE "Eligibility:CV End Date" </w:instrText>
      </w:r>
      <w:r w:rsidRPr="005B17D3">
        <w:fldChar w:fldCharType="end"/>
      </w:r>
      <w:r w:rsidRPr="005B17D3">
        <w:t xml:space="preserve"> End Date</w:t>
      </w:r>
      <w:r w:rsidRPr="005B17D3">
        <w:fldChar w:fldCharType="begin"/>
      </w:r>
      <w:r w:rsidRPr="005B17D3">
        <w:instrText xml:space="preserve"> XE "Date:Combat End" </w:instrText>
      </w:r>
      <w:r w:rsidRPr="005B17D3">
        <w:fldChar w:fldCharType="end"/>
      </w:r>
      <w:r w:rsidRPr="005B17D3">
        <w:t>:</w:t>
      </w:r>
    </w:p>
    <w:p w14:paraId="61B05C47" w14:textId="77777777" w:rsidR="00E27F88" w:rsidRPr="005B17D3" w:rsidRDefault="00E27F88" w:rsidP="00EF3896">
      <w:pPr>
        <w:pStyle w:val="ScreenFieldDesc"/>
      </w:pPr>
      <w:r w:rsidRPr="005B17D3">
        <w:t>The date the Veterans’ combat Veteran eligibility ended.</w:t>
      </w:r>
    </w:p>
    <w:p w14:paraId="45D0EFED" w14:textId="77777777" w:rsidR="00E27F88" w:rsidRPr="005B17D3" w:rsidRDefault="00E27F88" w:rsidP="00EF3896">
      <w:pPr>
        <w:pStyle w:val="ScreenFieldDesc"/>
      </w:pPr>
      <w:r w:rsidRPr="005B17D3">
        <w:t>This data is shared with VistA.</w:t>
      </w:r>
    </w:p>
    <w:p w14:paraId="7B9132A8" w14:textId="77777777" w:rsidR="00E27F88" w:rsidRPr="005B17D3" w:rsidRDefault="00E27F88" w:rsidP="00EF3896">
      <w:pPr>
        <w:pStyle w:val="ScreenFieldDesc"/>
      </w:pPr>
      <w:r w:rsidRPr="005B17D3">
        <w:t>On January 28, 2008, The National Defense Authorization Act (NDAA) of 2008</w:t>
      </w:r>
      <w:r w:rsidRPr="005B17D3">
        <w:fldChar w:fldCharType="begin"/>
      </w:r>
      <w:r w:rsidRPr="005B17D3">
        <w:instrText xml:space="preserve"> XE "National Defense Authorization Act (NDAA) of 2008" </w:instrText>
      </w:r>
      <w:r w:rsidRPr="005B17D3">
        <w:fldChar w:fldCharType="end"/>
      </w:r>
      <w:r w:rsidRPr="005B17D3">
        <w:t xml:space="preserve"> was signed by President Bush. This Act extends the period of enhanced healthcare eligibility provided a Veteran who served in a theater of combat operations on or after November 11, 1998 (commonly referred to as combat Veterans or OEF/OIF Veterans) as follows:</w:t>
      </w:r>
    </w:p>
    <w:p w14:paraId="0C5155E3" w14:textId="77777777" w:rsidR="00E27F88" w:rsidRPr="005B17D3" w:rsidRDefault="00E27F88" w:rsidP="00EF3896">
      <w:pPr>
        <w:pStyle w:val="ScreenFieldDesc"/>
      </w:pPr>
      <w:r w:rsidRPr="005B17D3">
        <w:t xml:space="preserve">Currently enrolled Veterans and new enrollees who were discharged from active duty on or after January 28, 2003 are eligible for the enhanced benefits for five years post discharge. </w:t>
      </w:r>
    </w:p>
    <w:p w14:paraId="2758ACE0" w14:textId="77777777" w:rsidR="00E27F88" w:rsidRPr="005B17D3" w:rsidRDefault="00E27F88" w:rsidP="00EF3896">
      <w:pPr>
        <w:pStyle w:val="ScreenFieldDesc"/>
      </w:pPr>
      <w:r w:rsidRPr="005B17D3">
        <w:t>Veterans discharged from active duty before January 28, 2003, who apply for enrollment on or after January 28, 2008, are eligible for the enhanced benefit until January 27, 2011.</w:t>
      </w:r>
    </w:p>
    <w:p w14:paraId="0FECC4D3" w14:textId="77777777" w:rsidR="00E27F88" w:rsidRPr="005B17D3" w:rsidRDefault="00E27F88" w:rsidP="00EF3896">
      <w:pPr>
        <w:pStyle w:val="ScreenFieldDesc"/>
      </w:pPr>
      <w:r w:rsidRPr="005B17D3">
        <w:t xml:space="preserve">The system determines if the Veteran is Combat Veteran eligible using the following criteria and then automatically sets the </w:t>
      </w:r>
      <w:r w:rsidRPr="005B17D3">
        <w:rPr>
          <w:i/>
        </w:rPr>
        <w:t>Combat</w:t>
      </w:r>
      <w:r w:rsidRPr="005B17D3">
        <w:rPr>
          <w:i/>
        </w:rPr>
        <w:fldChar w:fldCharType="begin"/>
      </w:r>
      <w:r w:rsidRPr="005B17D3">
        <w:instrText xml:space="preserve"> XE "Combat:Veteran Eligibility End Date:NDAA of 2008" </w:instrText>
      </w:r>
      <w:r w:rsidRPr="005B17D3">
        <w:rPr>
          <w:i/>
        </w:rPr>
        <w:fldChar w:fldCharType="end"/>
      </w:r>
      <w:r w:rsidRPr="005B17D3">
        <w:rPr>
          <w:i/>
        </w:rPr>
        <w:t xml:space="preserve"> Veteran Eligibility End Date</w:t>
      </w:r>
      <w:r w:rsidRPr="005B17D3">
        <w:t xml:space="preserve"> based on the criteria defined by the NDAA of 2008</w:t>
      </w:r>
      <w:r w:rsidRPr="005B17D3">
        <w:fldChar w:fldCharType="begin"/>
      </w:r>
      <w:r w:rsidRPr="005B17D3">
        <w:instrText xml:space="preserve"> XE "Criteria:Combat Veteran Eligible End Date" </w:instrText>
      </w:r>
      <w:r w:rsidRPr="005B17D3">
        <w:fldChar w:fldCharType="end"/>
      </w:r>
      <w:r w:rsidRPr="005B17D3">
        <w:t>.</w:t>
      </w:r>
    </w:p>
    <w:p w14:paraId="09479604" w14:textId="77777777" w:rsidR="00E27F88" w:rsidRPr="005B17D3" w:rsidRDefault="00E27F88" w:rsidP="00EF3896">
      <w:pPr>
        <w:pStyle w:val="ListBull2"/>
      </w:pPr>
      <w:r w:rsidRPr="005B17D3">
        <w:t xml:space="preserve">(IF </w:t>
      </w:r>
      <w:r w:rsidRPr="005B17D3">
        <w:rPr>
          <w:i/>
          <w:iCs/>
        </w:rPr>
        <w:t>Service Separation Date</w:t>
      </w:r>
      <w:r w:rsidRPr="005B17D3">
        <w:t xml:space="preserve"> (SSD) is precise AND greater than or equal to 11/11/98, </w:t>
      </w:r>
      <w:r w:rsidRPr="005B17D3">
        <w:rPr>
          <w:b/>
        </w:rPr>
        <w:t>AND</w:t>
      </w:r>
    </w:p>
    <w:p w14:paraId="1A52D63F" w14:textId="77777777" w:rsidR="00E27F88" w:rsidRPr="005B17D3" w:rsidRDefault="00E27F88" w:rsidP="00EF3896">
      <w:pPr>
        <w:pStyle w:val="ListBull2"/>
        <w:rPr>
          <w:b/>
        </w:rPr>
      </w:pPr>
      <w:r w:rsidRPr="005B17D3">
        <w:t xml:space="preserve">The </w:t>
      </w:r>
      <w:r w:rsidRPr="005B17D3">
        <w:rPr>
          <w:i/>
        </w:rPr>
        <w:t>Combat End Date</w:t>
      </w:r>
      <w:r w:rsidRPr="005B17D3">
        <w:t xml:space="preserve"> is greater than 11/11/98 and the </w:t>
      </w:r>
      <w:r w:rsidRPr="005B17D3">
        <w:rPr>
          <w:i/>
        </w:rPr>
        <w:t>Combat Location</w:t>
      </w:r>
      <w:r w:rsidRPr="005B17D3">
        <w:t xml:space="preserve"> is </w:t>
      </w:r>
      <w:r w:rsidRPr="005B17D3">
        <w:rPr>
          <w:b/>
        </w:rPr>
        <w:t>Yugoslavia</w:t>
      </w:r>
      <w:r w:rsidRPr="005B17D3">
        <w:t xml:space="preserve"> OR </w:t>
      </w:r>
      <w:r w:rsidRPr="005B17D3">
        <w:rPr>
          <w:b/>
        </w:rPr>
        <w:t>Somalia</w:t>
      </w:r>
      <w:r w:rsidRPr="005B17D3">
        <w:t xml:space="preserve"> OR </w:t>
      </w:r>
      <w:r w:rsidRPr="005B17D3">
        <w:rPr>
          <w:b/>
        </w:rPr>
        <w:t xml:space="preserve">Gulf War </w:t>
      </w:r>
      <w:r w:rsidRPr="005B17D3">
        <w:t>OR</w:t>
      </w:r>
      <w:r w:rsidRPr="005B17D3">
        <w:rPr>
          <w:b/>
        </w:rPr>
        <w:t xml:space="preserve"> Persian Gulf War </w:t>
      </w:r>
      <w:r w:rsidRPr="005B17D3">
        <w:t>OR</w:t>
      </w:r>
      <w:r w:rsidRPr="005B17D3">
        <w:rPr>
          <w:b/>
        </w:rPr>
        <w:t xml:space="preserve"> Other </w:t>
      </w:r>
    </w:p>
    <w:p w14:paraId="76F1EA9A" w14:textId="77777777" w:rsidR="00E27F88" w:rsidRPr="005B17D3" w:rsidRDefault="00E27F88" w:rsidP="00EF3896">
      <w:pPr>
        <w:pStyle w:val="ListBull2"/>
        <w:rPr>
          <w:b/>
        </w:rPr>
      </w:pPr>
      <w:r w:rsidRPr="005B17D3">
        <w:rPr>
          <w:b/>
        </w:rPr>
        <w:t xml:space="preserve">OR </w:t>
      </w:r>
      <w:r w:rsidRPr="005B17D3">
        <w:t xml:space="preserve">the </w:t>
      </w:r>
      <w:r w:rsidRPr="005B17D3">
        <w:rPr>
          <w:i/>
        </w:rPr>
        <w:t xml:space="preserve">OEF </w:t>
      </w:r>
      <w:r w:rsidRPr="005B17D3">
        <w:rPr>
          <w:rFonts w:cs="Arial"/>
          <w:i/>
        </w:rPr>
        <w:t>Start Date</w:t>
      </w:r>
      <w:r w:rsidRPr="005B17D3">
        <w:rPr>
          <w:rFonts w:cs="Arial"/>
        </w:rPr>
        <w:t xml:space="preserve"> is precise and on or after 9/01/2001 </w:t>
      </w:r>
      <w:r w:rsidRPr="005B17D3">
        <w:rPr>
          <w:rFonts w:cs="Arial"/>
          <w:b/>
        </w:rPr>
        <w:t>AND</w:t>
      </w:r>
      <w:r w:rsidRPr="005B17D3">
        <w:rPr>
          <w:i/>
        </w:rPr>
        <w:t xml:space="preserve"> </w:t>
      </w:r>
      <w:r w:rsidRPr="005B17D3">
        <w:t>the</w:t>
      </w:r>
      <w:r w:rsidRPr="005B17D3">
        <w:rPr>
          <w:i/>
        </w:rPr>
        <w:t xml:space="preserve"> End Date</w:t>
      </w:r>
      <w:r w:rsidRPr="005B17D3">
        <w:t xml:space="preserve"> is precise </w:t>
      </w:r>
      <w:r w:rsidRPr="005B17D3">
        <w:rPr>
          <w:b/>
          <w:bCs/>
        </w:rPr>
        <w:t>AND</w:t>
      </w:r>
      <w:r w:rsidRPr="005B17D3">
        <w:t xml:space="preserve"> greater than or equal to 09/11/2001 </w:t>
      </w:r>
    </w:p>
    <w:p w14:paraId="39C20D3B" w14:textId="77777777" w:rsidR="00E27F88" w:rsidRPr="005B17D3" w:rsidRDefault="00E27F88" w:rsidP="00EF3896">
      <w:pPr>
        <w:pStyle w:val="ListBull2"/>
      </w:pPr>
      <w:r w:rsidRPr="005B17D3">
        <w:rPr>
          <w:b/>
        </w:rPr>
        <w:t>OR</w:t>
      </w:r>
      <w:r w:rsidRPr="005B17D3">
        <w:t xml:space="preserve"> the </w:t>
      </w:r>
      <w:r w:rsidRPr="005B17D3">
        <w:rPr>
          <w:i/>
        </w:rPr>
        <w:t xml:space="preserve">OIF </w:t>
      </w:r>
      <w:r w:rsidRPr="005B17D3">
        <w:rPr>
          <w:rFonts w:cs="Arial"/>
          <w:i/>
        </w:rPr>
        <w:t>Start Date</w:t>
      </w:r>
      <w:r w:rsidRPr="005B17D3">
        <w:rPr>
          <w:rFonts w:cs="Arial"/>
        </w:rPr>
        <w:t xml:space="preserve"> is precise and on or after 3/01/2003 </w:t>
      </w:r>
      <w:r w:rsidRPr="005B17D3">
        <w:rPr>
          <w:rFonts w:cs="Arial"/>
          <w:b/>
        </w:rPr>
        <w:t>AND</w:t>
      </w:r>
      <w:r w:rsidRPr="005B17D3">
        <w:rPr>
          <w:i/>
        </w:rPr>
        <w:t xml:space="preserve"> </w:t>
      </w:r>
      <w:r w:rsidRPr="005B17D3">
        <w:t>the</w:t>
      </w:r>
      <w:r w:rsidRPr="005B17D3">
        <w:rPr>
          <w:i/>
        </w:rPr>
        <w:t xml:space="preserve"> OIF End Date</w:t>
      </w:r>
      <w:r w:rsidRPr="005B17D3">
        <w:t xml:space="preserve"> is precise </w:t>
      </w:r>
      <w:r w:rsidRPr="005B17D3">
        <w:rPr>
          <w:b/>
          <w:bCs/>
        </w:rPr>
        <w:t>AND</w:t>
      </w:r>
      <w:r w:rsidRPr="005B17D3">
        <w:t xml:space="preserve"> is greater than or equal to 03/19/2003</w:t>
      </w:r>
    </w:p>
    <w:p w14:paraId="648270DD" w14:textId="77777777" w:rsidR="00E27F88" w:rsidRPr="005B17D3" w:rsidRDefault="00E27F88" w:rsidP="00EF3896">
      <w:pPr>
        <w:pStyle w:val="ListBull2"/>
      </w:pPr>
      <w:r w:rsidRPr="005B17D3">
        <w:rPr>
          <w:b/>
        </w:rPr>
        <w:t>OR</w:t>
      </w:r>
      <w:r w:rsidRPr="005B17D3">
        <w:t xml:space="preserve"> the </w:t>
      </w:r>
      <w:r w:rsidRPr="005B17D3">
        <w:rPr>
          <w:i/>
        </w:rPr>
        <w:t>OEF/OIF UNK</w:t>
      </w:r>
      <w:r w:rsidRPr="005B17D3">
        <w:t xml:space="preserve"> </w:t>
      </w:r>
      <w:r w:rsidRPr="005B17D3">
        <w:rPr>
          <w:i/>
        </w:rPr>
        <w:t>Start Date</w:t>
      </w:r>
      <w:r w:rsidRPr="005B17D3">
        <w:t xml:space="preserve"> is on or after 9/1/01 </w:t>
      </w:r>
      <w:r w:rsidRPr="005B17D3">
        <w:rPr>
          <w:b/>
        </w:rPr>
        <w:t>AND</w:t>
      </w:r>
      <w:r w:rsidRPr="005B17D3">
        <w:rPr>
          <w:i/>
        </w:rPr>
        <w:t xml:space="preserve"> </w:t>
      </w:r>
      <w:r w:rsidRPr="005B17D3">
        <w:t>the</w:t>
      </w:r>
      <w:r w:rsidRPr="005B17D3">
        <w:rPr>
          <w:i/>
        </w:rPr>
        <w:t xml:space="preserve"> OEF/OIF UNK End Date</w:t>
      </w:r>
      <w:r w:rsidRPr="005B17D3">
        <w:t xml:space="preserve"> is precise </w:t>
      </w:r>
      <w:r w:rsidRPr="005B17D3">
        <w:rPr>
          <w:b/>
          <w:bCs/>
        </w:rPr>
        <w:t>AND</w:t>
      </w:r>
      <w:r w:rsidRPr="005B17D3">
        <w:t xml:space="preserve"> is greater than or equal to 09/11/2001</w:t>
      </w:r>
    </w:p>
    <w:p w14:paraId="7B30C5B8" w14:textId="77777777" w:rsidR="00E27F88" w:rsidRPr="005B17D3" w:rsidRDefault="00E27F88" w:rsidP="00EF3896">
      <w:pPr>
        <w:pStyle w:val="ListBull2"/>
      </w:pPr>
      <w:r w:rsidRPr="005B17D3">
        <w:rPr>
          <w:b/>
        </w:rPr>
        <w:t>OR</w:t>
      </w:r>
      <w:r w:rsidRPr="005B17D3">
        <w:t xml:space="preserve"> the </w:t>
      </w:r>
      <w:r w:rsidRPr="005B17D3">
        <w:rPr>
          <w:rFonts w:cs="Arial"/>
          <w:i/>
        </w:rPr>
        <w:t>CONFLICT UNSPECIFIED</w:t>
      </w:r>
      <w:r w:rsidRPr="005B17D3">
        <w:t xml:space="preserve"> </w:t>
      </w:r>
      <w:r w:rsidRPr="005B17D3">
        <w:rPr>
          <w:i/>
        </w:rPr>
        <w:t>Start Date</w:t>
      </w:r>
      <w:r w:rsidRPr="005B17D3">
        <w:t xml:space="preserve"> is on or after 11/1/1998 </w:t>
      </w:r>
      <w:r w:rsidRPr="005B17D3">
        <w:rPr>
          <w:b/>
        </w:rPr>
        <w:t>AND</w:t>
      </w:r>
      <w:r w:rsidRPr="005B17D3">
        <w:rPr>
          <w:i/>
        </w:rPr>
        <w:t xml:space="preserve"> </w:t>
      </w:r>
      <w:r w:rsidRPr="005B17D3">
        <w:t xml:space="preserve">the </w:t>
      </w:r>
      <w:r w:rsidRPr="005B17D3">
        <w:rPr>
          <w:rFonts w:cs="Arial"/>
          <w:i/>
        </w:rPr>
        <w:t>CONFLICT UNSPECIFIED End Date</w:t>
      </w:r>
      <w:r w:rsidRPr="005B17D3">
        <w:rPr>
          <w:rFonts w:cs="Arial"/>
        </w:rPr>
        <w:t xml:space="preserve"> is precise </w:t>
      </w:r>
      <w:r w:rsidRPr="005B17D3">
        <w:rPr>
          <w:rFonts w:cs="Arial"/>
          <w:b/>
          <w:bCs/>
        </w:rPr>
        <w:t>AND</w:t>
      </w:r>
      <w:r w:rsidRPr="005B17D3">
        <w:rPr>
          <w:rFonts w:cs="Arial"/>
        </w:rPr>
        <w:t xml:space="preserve"> is greater than 11/11/1998</w:t>
      </w:r>
    </w:p>
    <w:p w14:paraId="191E1237" w14:textId="77777777" w:rsidR="00E27F88" w:rsidRPr="005B17D3" w:rsidRDefault="00E27F88" w:rsidP="00EF3896">
      <w:pPr>
        <w:pStyle w:val="ListBull2"/>
      </w:pPr>
      <w:r w:rsidRPr="005B17D3">
        <w:rPr>
          <w:b/>
        </w:rPr>
        <w:t>THEN</w:t>
      </w:r>
      <w:r w:rsidRPr="005B17D3">
        <w:t xml:space="preserve"> the Veteran is considered CV Eligible.</w:t>
      </w:r>
    </w:p>
    <w:p w14:paraId="31AD90E3" w14:textId="77777777" w:rsidR="00E27F88" w:rsidRPr="005B17D3" w:rsidRDefault="00E27F88" w:rsidP="00EF3896">
      <w:pPr>
        <w:pStyle w:val="ScreenField"/>
      </w:pPr>
    </w:p>
    <w:p w14:paraId="6A9C2430" w14:textId="77777777" w:rsidR="00E27F88" w:rsidRPr="005B17D3" w:rsidRDefault="00E27F88" w:rsidP="00EF3896">
      <w:pPr>
        <w:pStyle w:val="ScreenField"/>
      </w:pPr>
      <w:r w:rsidRPr="005B17D3">
        <w:t>Eligible for Class II Dental</w:t>
      </w:r>
      <w:r w:rsidRPr="005B17D3">
        <w:fldChar w:fldCharType="begin"/>
      </w:r>
      <w:r w:rsidRPr="005B17D3">
        <w:instrText xml:space="preserve"> XE "Dental:Eligible for Class II" </w:instrText>
      </w:r>
      <w:r w:rsidRPr="005B17D3">
        <w:fldChar w:fldCharType="end"/>
      </w:r>
      <w:r w:rsidRPr="005B17D3">
        <w:t>:</w:t>
      </w:r>
    </w:p>
    <w:p w14:paraId="03252979" w14:textId="2FE84DAB" w:rsidR="00E27F88" w:rsidRPr="005B17D3" w:rsidRDefault="00E27F88" w:rsidP="00EF3896">
      <w:pPr>
        <w:pStyle w:val="ScreenFieldDesc"/>
      </w:pPr>
      <w:r w:rsidRPr="005B17D3">
        <w:t>This field indicates (</w:t>
      </w:r>
      <w:r w:rsidRPr="005B17D3">
        <w:rPr>
          <w:b/>
        </w:rPr>
        <w:t>Yes</w:t>
      </w:r>
      <w:r w:rsidRPr="005B17D3">
        <w:t xml:space="preserve"> or </w:t>
      </w:r>
      <w:r w:rsidRPr="005B17D3">
        <w:rPr>
          <w:b/>
        </w:rPr>
        <w:t>No</w:t>
      </w:r>
      <w:r w:rsidRPr="005B17D3">
        <w:t xml:space="preserve">) if a Veteran is eligible for treatment as reasonably necessary for the one-time correction of the non-compensable, </w:t>
      </w:r>
      <w:r w:rsidR="00C0209E" w:rsidRPr="005B17D3">
        <w:t>Service Connected</w:t>
      </w:r>
      <w:r w:rsidRPr="005B17D3">
        <w:t xml:space="preserve"> dental disability </w:t>
      </w:r>
      <w:r w:rsidRPr="005B17D3">
        <w:rPr>
          <w:bCs/>
        </w:rPr>
        <w:t xml:space="preserve">[Class II]. </w:t>
      </w:r>
      <w:r w:rsidRPr="005B17D3">
        <w:rPr>
          <w:b/>
          <w:bCs/>
        </w:rPr>
        <w:t>Yes</w:t>
      </w:r>
      <w:r w:rsidRPr="005B17D3">
        <w:rPr>
          <w:bCs/>
        </w:rPr>
        <w:t xml:space="preserve"> indicates that the </w:t>
      </w:r>
      <w:r w:rsidR="006204FA" w:rsidRPr="005B17D3">
        <w:rPr>
          <w:bCs/>
        </w:rPr>
        <w:t>Veterans</w:t>
      </w:r>
      <w:r w:rsidRPr="005B17D3">
        <w:rPr>
          <w:bCs/>
        </w:rPr>
        <w:t xml:space="preserve"> DD-214 or VBA Files indicate the Veteran was </w:t>
      </w:r>
      <w:r w:rsidRPr="005B17D3">
        <w:t>not provided a complete dental examination and all appropriate dental treatment within the 90-day period immediately before discharge or release. This means the Veteran is eligible for a complete dental examination and all appropriate dental treatment.</w:t>
      </w:r>
    </w:p>
    <w:p w14:paraId="43B4A6E0" w14:textId="77777777" w:rsidR="00E27F88" w:rsidRPr="005B17D3" w:rsidRDefault="00E27F88" w:rsidP="00EF3896">
      <w:pPr>
        <w:pStyle w:val="ScreenFieldDesc"/>
        <w:rPr>
          <w:sz w:val="18"/>
          <w:szCs w:val="18"/>
        </w:rPr>
      </w:pPr>
      <w:r w:rsidRPr="005B17D3">
        <w:rPr>
          <w:b/>
        </w:rPr>
        <w:t>No</w:t>
      </w:r>
      <w:r w:rsidRPr="005B17D3">
        <w:t xml:space="preserve"> means that the Veteran is not eligible for dental services.</w:t>
      </w:r>
    </w:p>
    <w:p w14:paraId="0472C7C2" w14:textId="77777777" w:rsidR="00E27F88" w:rsidRPr="005B17D3" w:rsidRDefault="00E27F88" w:rsidP="00EF3896">
      <w:pPr>
        <w:pStyle w:val="ScreenFieldDesc"/>
      </w:pPr>
      <w:r w:rsidRPr="005B17D3">
        <w:t>This non-required field is system-filled and can be Yes, No, or null.</w:t>
      </w:r>
    </w:p>
    <w:p w14:paraId="42660291" w14:textId="77777777" w:rsidR="00E27F88" w:rsidRPr="005B17D3" w:rsidRDefault="00E27F88" w:rsidP="00EF3896">
      <w:pPr>
        <w:pStyle w:val="RulesandMore"/>
      </w:pPr>
      <w:r w:rsidRPr="005B17D3">
        <w:t>More...</w:t>
      </w:r>
    </w:p>
    <w:p w14:paraId="5E7D4B24" w14:textId="77777777" w:rsidR="00E27F88" w:rsidRPr="005B17D3" w:rsidRDefault="00E27F88" w:rsidP="00EF3896">
      <w:pPr>
        <w:pStyle w:val="ListBull2"/>
      </w:pPr>
      <w:r w:rsidRPr="005B17D3">
        <w:t>The user may edit the field and change a Yes to a No or a No to a Yes but is not required.</w:t>
      </w:r>
    </w:p>
    <w:p w14:paraId="07B89573" w14:textId="77777777" w:rsidR="00E27F88" w:rsidRPr="005B17D3" w:rsidRDefault="00E27F88" w:rsidP="00EF3896">
      <w:pPr>
        <w:pStyle w:val="ListBull2"/>
      </w:pPr>
      <w:r w:rsidRPr="005B17D3">
        <w:t>If the user changes a Yes to a No, the system deletes the Class II Dental Application Due Before date and the field is collapsed.</w:t>
      </w:r>
    </w:p>
    <w:p w14:paraId="4F4A096F" w14:textId="77777777" w:rsidR="00E27F88" w:rsidRPr="005B17D3" w:rsidRDefault="00E27F88" w:rsidP="00EF3896">
      <w:pPr>
        <w:pStyle w:val="ListBull2"/>
        <w:rPr>
          <w:sz w:val="18"/>
          <w:szCs w:val="18"/>
        </w:rPr>
      </w:pPr>
      <w:r w:rsidRPr="005B17D3">
        <w:t>If the user changes a No to a Yes, the Class II Dental Application Due Before field appears and the system calculates the date using the most recent date of Military Service Separation plus 180 days.</w:t>
      </w:r>
    </w:p>
    <w:p w14:paraId="6658CB0D" w14:textId="77777777" w:rsidR="00E27F88" w:rsidRPr="005B17D3" w:rsidRDefault="00E27F88" w:rsidP="00EF3896">
      <w:pPr>
        <w:pStyle w:val="ScreenField"/>
      </w:pPr>
    </w:p>
    <w:p w14:paraId="7772A8DB" w14:textId="77777777" w:rsidR="00E27F88" w:rsidRPr="005B17D3" w:rsidRDefault="00E27F88" w:rsidP="00EF3896">
      <w:pPr>
        <w:pStyle w:val="ScreenField"/>
      </w:pPr>
      <w:r w:rsidRPr="005B17D3">
        <w:t>Class II Dental Application Due Before</w:t>
      </w:r>
      <w:r w:rsidRPr="005B17D3">
        <w:fldChar w:fldCharType="begin"/>
      </w:r>
      <w:r w:rsidRPr="005B17D3">
        <w:instrText xml:space="preserve"> XE "Dental:Application Due Before" </w:instrText>
      </w:r>
      <w:r w:rsidRPr="005B17D3">
        <w:fldChar w:fldCharType="end"/>
      </w:r>
      <w:r w:rsidRPr="005B17D3">
        <w:t>:</w:t>
      </w:r>
    </w:p>
    <w:p w14:paraId="04C4D26C" w14:textId="77777777" w:rsidR="00E27F88" w:rsidRPr="005B17D3" w:rsidRDefault="00E27F88" w:rsidP="00EF3896">
      <w:pPr>
        <w:pStyle w:val="ScreenFieldDesc"/>
      </w:pPr>
      <w:r w:rsidRPr="005B17D3">
        <w:t>This date is calculated in the ES based on the most recent date of Military Service Separation plus 180 days. The date should be precise.</w:t>
      </w:r>
    </w:p>
    <w:p w14:paraId="0DC92C44" w14:textId="77777777" w:rsidR="00E27F88" w:rsidRPr="005B17D3" w:rsidRDefault="00E27F88" w:rsidP="00EF3896">
      <w:pPr>
        <w:pStyle w:val="ScreenFieldDesc"/>
      </w:pPr>
      <w:r w:rsidRPr="005B17D3">
        <w:t>This date is not directly updatable by the user.</w:t>
      </w:r>
    </w:p>
    <w:p w14:paraId="79B3D490" w14:textId="77777777" w:rsidR="00E27F88" w:rsidRPr="005B17D3" w:rsidRDefault="00E27F88" w:rsidP="00EF3896">
      <w:pPr>
        <w:pStyle w:val="RulesandMore"/>
      </w:pPr>
      <w:r w:rsidRPr="005B17D3">
        <w:t>More...</w:t>
      </w:r>
    </w:p>
    <w:p w14:paraId="02EE8A6F" w14:textId="77777777" w:rsidR="00E27F88" w:rsidRPr="005B17D3" w:rsidRDefault="00E27F88" w:rsidP="00EF3896">
      <w:pPr>
        <w:pStyle w:val="ListBull2"/>
      </w:pPr>
      <w:r w:rsidRPr="005B17D3">
        <w:t>If the date cannot be calculated for any reason, the calculation results in a valid null date and a Work Item, ‘Unsupported Dental Application Due Date’, is created.</w:t>
      </w:r>
    </w:p>
    <w:p w14:paraId="14416A04" w14:textId="77777777" w:rsidR="00E27F88" w:rsidRPr="005B17D3" w:rsidRDefault="00E27F88" w:rsidP="00EF3896">
      <w:pPr>
        <w:pStyle w:val="ListBull2"/>
      </w:pPr>
      <w:r w:rsidRPr="005B17D3">
        <w:t>If the Eligible for Class II Dental indicator is No, the Class II Dental Application Due Befor</w:t>
      </w:r>
      <w:r w:rsidRPr="005B17D3">
        <w:rPr>
          <w:b/>
        </w:rPr>
        <w:t>e</w:t>
      </w:r>
      <w:r w:rsidRPr="005B17D3">
        <w:t xml:space="preserve"> field is not visible.</w:t>
      </w:r>
    </w:p>
    <w:p w14:paraId="2C8CDCF2" w14:textId="77777777" w:rsidR="00E27F88" w:rsidRPr="005B17D3" w:rsidRDefault="00E27F88" w:rsidP="00EF3896">
      <w:pPr>
        <w:pStyle w:val="ListBull2"/>
        <w:numPr>
          <w:ilvl w:val="0"/>
          <w:numId w:val="0"/>
        </w:numPr>
        <w:ind w:left="1080" w:hanging="360"/>
      </w:pPr>
    </w:p>
    <w:p w14:paraId="3304F0F4" w14:textId="77777777" w:rsidR="00E27F88" w:rsidRPr="005B17D3" w:rsidRDefault="00E27F88" w:rsidP="00EF3896">
      <w:pPr>
        <w:pStyle w:val="Heading3"/>
      </w:pPr>
      <w:bookmarkStart w:id="1319" w:name="_Toc31622298"/>
      <w:r w:rsidRPr="005B17D3">
        <w:t>OEF/OIF Combat Episodes</w:t>
      </w:r>
      <w:bookmarkEnd w:id="1319"/>
    </w:p>
    <w:p w14:paraId="5F9C8D97" w14:textId="77777777" w:rsidR="00E27F88" w:rsidRPr="005B17D3" w:rsidRDefault="00E27F88" w:rsidP="00EF3896">
      <w:pPr>
        <w:pStyle w:val="BodyTextBullet2"/>
      </w:pPr>
      <w:r w:rsidRPr="005B17D3">
        <w:rPr>
          <w:rStyle w:val="Text-onlypopuphotspot"/>
        </w:rPr>
        <w:t>OEF/OIF</w:t>
      </w:r>
      <w:r w:rsidRPr="005B17D3">
        <w:fldChar w:fldCharType="begin"/>
      </w:r>
      <w:r w:rsidRPr="005B17D3">
        <w:instrText xml:space="preserve"> XE "OEF/OIF" </w:instrText>
      </w:r>
      <w:r w:rsidRPr="005B17D3">
        <w:fldChar w:fldCharType="end"/>
      </w:r>
      <w:r w:rsidRPr="005B17D3">
        <w:t xml:space="preserve"> data is used for calculating </w:t>
      </w:r>
      <w:r w:rsidRPr="005B17D3">
        <w:fldChar w:fldCharType="begin"/>
      </w:r>
      <w:r w:rsidRPr="005B17D3">
        <w:instrText xml:space="preserve"> XE "OEF/OIF:CV End Date" </w:instrText>
      </w:r>
      <w:r w:rsidRPr="005B17D3">
        <w:fldChar w:fldCharType="end"/>
      </w:r>
      <w:r w:rsidRPr="005B17D3">
        <w:t>CV End Date</w:t>
      </w:r>
      <w:r w:rsidRPr="005B17D3">
        <w:fldChar w:fldCharType="begin"/>
      </w:r>
      <w:r w:rsidRPr="005B17D3">
        <w:instrText xml:space="preserve"> XE "Date:CV End" </w:instrText>
      </w:r>
      <w:r w:rsidRPr="005B17D3">
        <w:fldChar w:fldCharType="end"/>
      </w:r>
      <w:r w:rsidRPr="005B17D3">
        <w:t xml:space="preserve"> when possible.</w:t>
      </w:r>
    </w:p>
    <w:p w14:paraId="13F0C89A" w14:textId="77777777" w:rsidR="00E27F88" w:rsidRPr="005B17D3" w:rsidRDefault="00E27F88" w:rsidP="00EF3896">
      <w:pPr>
        <w:pStyle w:val="BodyTextBullet2"/>
      </w:pPr>
      <w:r w:rsidRPr="005B17D3">
        <w:t>If HEC receives OEF/OIF or VIS unspecified episodes for which there are no corresponding Military</w:t>
      </w:r>
      <w:r w:rsidRPr="005B17D3">
        <w:fldChar w:fldCharType="begin"/>
      </w:r>
      <w:r w:rsidRPr="005B17D3">
        <w:instrText xml:space="preserve"> XE "Military:Service Episode" </w:instrText>
      </w:r>
      <w:r w:rsidRPr="005B17D3">
        <w:fldChar w:fldCharType="end"/>
      </w:r>
      <w:r w:rsidRPr="005B17D3">
        <w:t xml:space="preserve"> Service Episode, HEC calculates a proxy CV End Date based on the Combat</w:t>
      </w:r>
      <w:r w:rsidRPr="005B17D3">
        <w:fldChar w:fldCharType="begin"/>
      </w:r>
      <w:r w:rsidRPr="005B17D3">
        <w:instrText xml:space="preserve"> XE "Combat:OEF/OIF End Date" </w:instrText>
      </w:r>
      <w:r w:rsidRPr="005B17D3">
        <w:fldChar w:fldCharType="end"/>
      </w:r>
      <w:r w:rsidRPr="005B17D3">
        <w:t xml:space="preserve"> End Date. </w:t>
      </w:r>
    </w:p>
    <w:p w14:paraId="174C8142" w14:textId="77777777" w:rsidR="00E27F88" w:rsidRPr="005B17D3" w:rsidRDefault="00E27F88" w:rsidP="00EF3896">
      <w:pPr>
        <w:pStyle w:val="BodyTextBullet2"/>
      </w:pPr>
      <w:r w:rsidRPr="005B17D3">
        <w:t>For example:</w:t>
      </w:r>
    </w:p>
    <w:p w14:paraId="6D077520" w14:textId="77777777" w:rsidR="00E27F88" w:rsidRPr="005B17D3" w:rsidRDefault="00E27F88" w:rsidP="00EF3896">
      <w:pPr>
        <w:pStyle w:val="ScreenFieldDesc"/>
      </w:pPr>
      <w:r w:rsidRPr="005B17D3">
        <w:t>HEC receives from VHA Support Service Center (VSSC) --</w:t>
      </w:r>
      <w:r w:rsidRPr="005B17D3">
        <w:fldChar w:fldCharType="begin"/>
      </w:r>
      <w:r w:rsidRPr="005B17D3">
        <w:instrText xml:space="preserve"> XE "VSSC" </w:instrText>
      </w:r>
      <w:r w:rsidRPr="005B17D3">
        <w:fldChar w:fldCharType="end"/>
      </w:r>
      <w:r w:rsidRPr="005B17D3">
        <w:t xml:space="preserve"> that Veteran has OIF dates of 1/1/04 through 12/31/04 and last </w:t>
      </w:r>
      <w:r w:rsidRPr="005B17D3">
        <w:rPr>
          <w:i/>
        </w:rPr>
        <w:t>Service Separation Date</w:t>
      </w:r>
      <w:r w:rsidRPr="005B17D3">
        <w:t xml:space="preserve"> of 1/1/2002. HEC calculates </w:t>
      </w:r>
      <w:r w:rsidRPr="005B17D3">
        <w:rPr>
          <w:i/>
        </w:rPr>
        <w:t>CV End Date</w:t>
      </w:r>
      <w:r w:rsidRPr="005B17D3">
        <w:t xml:space="preserve"> based on 12/31/04 (OIF END DATE) and sends an Unsupported CV End Date Bulletin</w:t>
      </w:r>
      <w:r w:rsidRPr="005B17D3">
        <w:fldChar w:fldCharType="begin"/>
      </w:r>
      <w:r w:rsidRPr="005B17D3">
        <w:instrText xml:space="preserve"> XE "</w:instrText>
      </w:r>
      <w:r w:rsidRPr="005B17D3">
        <w:rPr>
          <w:b/>
        </w:rPr>
        <w:instrText>Bulletin</w:instrText>
      </w:r>
      <w:r w:rsidRPr="005B17D3">
        <w:instrText xml:space="preserve">:Unsupported CV End Date" </w:instrText>
      </w:r>
      <w:r w:rsidRPr="005B17D3">
        <w:fldChar w:fldCharType="end"/>
      </w:r>
      <w:r w:rsidRPr="005B17D3">
        <w:t xml:space="preserve"> (future release) to the VistA sites of record advising them of the need to capture the missing </w:t>
      </w:r>
      <w:r w:rsidRPr="005B17D3">
        <w:rPr>
          <w:rStyle w:val="Text-onlypopuphotspot"/>
        </w:rPr>
        <w:t>MSE</w:t>
      </w:r>
      <w:r w:rsidRPr="005B17D3">
        <w:t xml:space="preserve"> data. Once the updated MSE data is added on VistA, this automatically updates the </w:t>
      </w:r>
      <w:r w:rsidRPr="005B17D3">
        <w:rPr>
          <w:i/>
        </w:rPr>
        <w:t>CV End Date</w:t>
      </w:r>
      <w:r w:rsidRPr="005B17D3">
        <w:t xml:space="preserve"> using the last </w:t>
      </w:r>
      <w:r w:rsidRPr="005B17D3">
        <w:rPr>
          <w:i/>
        </w:rPr>
        <w:t>Service Separation Date</w:t>
      </w:r>
      <w:r w:rsidRPr="005B17D3">
        <w:rPr>
          <w:i/>
        </w:rPr>
        <w:fldChar w:fldCharType="begin"/>
      </w:r>
      <w:r w:rsidRPr="005B17D3">
        <w:instrText xml:space="preserve"> XE "Date:Service Separation" </w:instrText>
      </w:r>
      <w:r w:rsidRPr="005B17D3">
        <w:rPr>
          <w:i/>
        </w:rPr>
        <w:fldChar w:fldCharType="end"/>
      </w:r>
      <w:r w:rsidRPr="005B17D3">
        <w:t>.</w:t>
      </w:r>
    </w:p>
    <w:p w14:paraId="522536A6" w14:textId="77777777" w:rsidR="00E27F88" w:rsidRPr="005B17D3" w:rsidRDefault="00E27F88" w:rsidP="00EF3896">
      <w:pPr>
        <w:rPr>
          <w:b/>
          <w:bCs/>
        </w:rPr>
      </w:pPr>
    </w:p>
    <w:p w14:paraId="78AE590A" w14:textId="77777777" w:rsidR="00E27F88" w:rsidRPr="005B17D3" w:rsidRDefault="00E27F88" w:rsidP="00EF3896">
      <w:r w:rsidRPr="005B17D3">
        <w:rPr>
          <w:b/>
          <w:bCs/>
        </w:rPr>
        <w:t>Add</w:t>
      </w:r>
      <w:r w:rsidRPr="005B17D3">
        <w:rPr>
          <w:b/>
          <w:bCs/>
        </w:rPr>
        <w:fldChar w:fldCharType="begin"/>
      </w:r>
      <w:r w:rsidRPr="005B17D3">
        <w:instrText xml:space="preserve"> XE "</w:instrText>
      </w:r>
      <w:r w:rsidRPr="005B17D3">
        <w:rPr>
          <w:rStyle w:val="Hyperlink"/>
          <w:bCs/>
          <w:iCs/>
        </w:rPr>
        <w:instrText>Add:</w:instrText>
      </w:r>
      <w:r w:rsidRPr="005B17D3">
        <w:instrText xml:space="preserve">OEF/OIF Combate Episode" </w:instrText>
      </w:r>
      <w:r w:rsidRPr="005B17D3">
        <w:rPr>
          <w:b/>
          <w:bCs/>
        </w:rPr>
        <w:fldChar w:fldCharType="end"/>
      </w:r>
      <w:r w:rsidRPr="005B17D3">
        <w:rPr>
          <w:b/>
          <w:bCs/>
        </w:rPr>
        <w:t xml:space="preserve"> OEF/OIF Combat</w:t>
      </w:r>
      <w:r w:rsidRPr="005B17D3">
        <w:fldChar w:fldCharType="begin"/>
      </w:r>
      <w:r w:rsidRPr="005B17D3">
        <w:instrText xml:space="preserve"> XE "</w:instrText>
      </w:r>
      <w:r w:rsidRPr="005B17D3">
        <w:rPr>
          <w:b/>
        </w:rPr>
        <w:instrText>Combat:</w:instrText>
      </w:r>
      <w:r w:rsidRPr="005B17D3">
        <w:instrText xml:space="preserve">OEF/OIF Episode:Adding" </w:instrText>
      </w:r>
      <w:r w:rsidRPr="005B17D3">
        <w:fldChar w:fldCharType="end"/>
      </w:r>
      <w:r w:rsidRPr="005B17D3">
        <w:rPr>
          <w:b/>
          <w:bCs/>
        </w:rPr>
        <w:fldChar w:fldCharType="begin"/>
      </w:r>
      <w:r w:rsidRPr="005B17D3">
        <w:instrText xml:space="preserve"> XE "</w:instrText>
      </w:r>
      <w:r w:rsidRPr="005B17D3">
        <w:rPr>
          <w:b/>
          <w:bCs/>
        </w:rPr>
        <w:instrText>Combat:</w:instrText>
      </w:r>
      <w:r w:rsidRPr="005B17D3">
        <w:instrText xml:space="preserve">OEF/OIF Episode" </w:instrText>
      </w:r>
      <w:r w:rsidRPr="005B17D3">
        <w:rPr>
          <w:b/>
          <w:bCs/>
        </w:rPr>
        <w:fldChar w:fldCharType="end"/>
      </w:r>
      <w:r w:rsidRPr="005B17D3">
        <w:rPr>
          <w:b/>
          <w:bCs/>
        </w:rPr>
        <w:t xml:space="preserve"> Episode</w:t>
      </w:r>
      <w:r w:rsidRPr="005B17D3">
        <w:t xml:space="preserve"> </w:t>
      </w:r>
    </w:p>
    <w:p w14:paraId="539AD38F" w14:textId="77777777" w:rsidR="00E27F88" w:rsidRPr="005B17D3" w:rsidRDefault="00E27F88" w:rsidP="00EF3896">
      <w:pPr>
        <w:pStyle w:val="ScreenFieldDesc"/>
      </w:pPr>
      <w:r w:rsidRPr="005B17D3">
        <w:t xml:space="preserve">Multiple </w:t>
      </w:r>
      <w:r w:rsidRPr="005B17D3">
        <w:rPr>
          <w:i/>
          <w:iCs/>
        </w:rPr>
        <w:t>OEF/OIF Combat Episodes</w:t>
      </w:r>
      <w:r w:rsidRPr="005B17D3">
        <w:t xml:space="preserve"> may be added</w:t>
      </w:r>
      <w:r w:rsidRPr="005B17D3">
        <w:rPr>
          <w:i/>
        </w:rPr>
        <w:fldChar w:fldCharType="begin"/>
      </w:r>
      <w:r w:rsidRPr="005B17D3">
        <w:instrText xml:space="preserve"> XE "</w:instrText>
      </w:r>
      <w:r w:rsidRPr="005B17D3">
        <w:rPr>
          <w:i/>
        </w:rPr>
        <w:instrText>OEF/OIF:</w:instrText>
      </w:r>
      <w:r w:rsidRPr="005B17D3">
        <w:instrText xml:space="preserve">Combat Episodes:Adding" </w:instrText>
      </w:r>
      <w:r w:rsidRPr="005B17D3">
        <w:rPr>
          <w:i/>
        </w:rPr>
        <w:fldChar w:fldCharType="end"/>
      </w:r>
      <w:r w:rsidRPr="005B17D3">
        <w:t xml:space="preserve"> by multiple clicks of the </w:t>
      </w:r>
      <w:r w:rsidRPr="005B17D3">
        <w:rPr>
          <w:b/>
          <w:bCs/>
          <w:i/>
          <w:iCs/>
        </w:rPr>
        <w:t>Add OEF/OIF Combat Episode</w:t>
      </w:r>
      <w:r w:rsidRPr="005B17D3">
        <w:t xml:space="preserve"> button.</w:t>
      </w:r>
    </w:p>
    <w:p w14:paraId="75B309C2" w14:textId="77777777" w:rsidR="00E27F88" w:rsidRPr="005B17D3" w:rsidRDefault="00E27F88" w:rsidP="00EF3896">
      <w:pPr>
        <w:pStyle w:val="ScreenFieldDesc"/>
      </w:pPr>
      <w:r w:rsidRPr="005B17D3">
        <w:t>To enter OEF/OIF combat date</w:t>
      </w:r>
      <w:r w:rsidRPr="005B17D3">
        <w:fldChar w:fldCharType="begin"/>
      </w:r>
      <w:r w:rsidRPr="005B17D3">
        <w:instrText xml:space="preserve"> XE "Date:OEF/OIF Combat" </w:instrText>
      </w:r>
      <w:r w:rsidRPr="005B17D3">
        <w:fldChar w:fldCharType="end"/>
      </w:r>
      <w:r w:rsidRPr="005B17D3">
        <w:t xml:space="preserve">s, there must be at least one MSE. Clicking the </w:t>
      </w:r>
      <w:r w:rsidRPr="005B17D3">
        <w:rPr>
          <w:b/>
          <w:i/>
        </w:rPr>
        <w:t>DELETE</w:t>
      </w:r>
      <w:r w:rsidRPr="005B17D3">
        <w:t xml:space="preserve"> button will delete the particular group of Military Service information as a group of data.</w:t>
      </w:r>
    </w:p>
    <w:p w14:paraId="708A5E7F" w14:textId="77777777" w:rsidR="00E27F88" w:rsidRPr="005B17D3" w:rsidRDefault="00E27F88" w:rsidP="00EF3896">
      <w:pPr>
        <w:pStyle w:val="ScreenField"/>
      </w:pPr>
      <w:r w:rsidRPr="005B17D3">
        <w:rPr>
          <w:noProof/>
        </w:rPr>
        <w:drawing>
          <wp:inline distT="0" distB="0" distL="0" distR="0" wp14:anchorId="671C96B7" wp14:editId="4ECECFDC">
            <wp:extent cx="119380" cy="119380"/>
            <wp:effectExtent l="19050" t="0" r="0" b="0"/>
            <wp:docPr id="1190" name="Picture 1190" descr="required fiel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0" descr="required field symbol"/>
                    <pic:cNvPicPr>
                      <a:picLocks noChangeAspect="1" noChangeArrowheads="1"/>
                    </pic:cNvPicPr>
                  </pic:nvPicPr>
                  <pic:blipFill>
                    <a:blip r:embed="rId33" cstate="print"/>
                    <a:srcRect/>
                    <a:stretch>
                      <a:fillRect/>
                    </a:stretch>
                  </pic:blipFill>
                  <pic:spPr bwMode="auto">
                    <a:xfrm>
                      <a:off x="0" y="0"/>
                      <a:ext cx="119380" cy="119380"/>
                    </a:xfrm>
                    <a:prstGeom prst="rect">
                      <a:avLst/>
                    </a:prstGeom>
                    <a:noFill/>
                    <a:ln w="9525">
                      <a:noFill/>
                      <a:miter lim="800000"/>
                      <a:headEnd/>
                      <a:tailEnd/>
                    </a:ln>
                  </pic:spPr>
                </pic:pic>
              </a:graphicData>
            </a:graphic>
          </wp:inline>
        </w:drawing>
      </w:r>
      <w:r w:rsidRPr="005B17D3">
        <w:t>Combat</w:t>
      </w:r>
      <w:r w:rsidRPr="005B17D3">
        <w:fldChar w:fldCharType="begin"/>
      </w:r>
      <w:r w:rsidRPr="005B17D3">
        <w:instrText xml:space="preserve"> XE "Combat:Location" </w:instrText>
      </w:r>
      <w:r w:rsidRPr="005B17D3">
        <w:fldChar w:fldCharType="end"/>
      </w:r>
      <w:r w:rsidRPr="005B17D3">
        <w:t xml:space="preserve"> Location:</w:t>
      </w:r>
    </w:p>
    <w:p w14:paraId="07581445" w14:textId="77777777" w:rsidR="00E27F88" w:rsidRPr="005B17D3" w:rsidRDefault="00E27F88" w:rsidP="00EF3896">
      <w:pPr>
        <w:pStyle w:val="ScreenFieldDesc"/>
      </w:pPr>
      <w:r w:rsidRPr="005B17D3">
        <w:t xml:space="preserve">Select the OEF/OIF </w:t>
      </w:r>
      <w:r w:rsidRPr="005B17D3">
        <w:rPr>
          <w:i/>
        </w:rPr>
        <w:fldChar w:fldCharType="begin"/>
      </w:r>
      <w:r w:rsidRPr="005B17D3">
        <w:instrText xml:space="preserve"> XE "</w:instrText>
      </w:r>
      <w:r w:rsidRPr="005B17D3">
        <w:rPr>
          <w:i/>
        </w:rPr>
        <w:instrText>OEF/OIF:</w:instrText>
      </w:r>
      <w:r w:rsidRPr="005B17D3">
        <w:instrText xml:space="preserve">Combat Location" </w:instrText>
      </w:r>
      <w:r w:rsidRPr="005B17D3">
        <w:rPr>
          <w:i/>
        </w:rPr>
        <w:fldChar w:fldCharType="end"/>
      </w:r>
      <w:r w:rsidRPr="005B17D3">
        <w:rPr>
          <w:i/>
        </w:rPr>
        <w:t>Combat Location</w:t>
      </w:r>
      <w:r w:rsidRPr="005B17D3">
        <w:t xml:space="preserve"> from the dropdown.</w:t>
      </w:r>
    </w:p>
    <w:p w14:paraId="590E3E5B" w14:textId="77777777" w:rsidR="00E27F88" w:rsidRPr="005B17D3" w:rsidRDefault="00E27F88" w:rsidP="00EF3896">
      <w:pPr>
        <w:pStyle w:val="RulesandMore"/>
      </w:pPr>
      <w:r w:rsidRPr="005B17D3">
        <w:t>Rules...</w:t>
      </w:r>
    </w:p>
    <w:p w14:paraId="127B181B" w14:textId="77777777" w:rsidR="00E27F88" w:rsidRPr="005B17D3" w:rsidRDefault="00E27F88" w:rsidP="00884662">
      <w:pPr>
        <w:pStyle w:val="BodyTextBullet2"/>
        <w:numPr>
          <w:ilvl w:val="0"/>
          <w:numId w:val="168"/>
        </w:numPr>
      </w:pPr>
      <w:r w:rsidRPr="005B17D3">
        <w:t xml:space="preserve">The </w:t>
      </w:r>
      <w:r w:rsidRPr="005B17D3">
        <w:rPr>
          <w:i/>
          <w:iCs/>
        </w:rPr>
        <w:t>Combat</w:t>
      </w:r>
      <w:r w:rsidRPr="005B17D3">
        <w:rPr>
          <w:i/>
          <w:iCs/>
        </w:rPr>
        <w:fldChar w:fldCharType="begin"/>
      </w:r>
      <w:r w:rsidRPr="005B17D3">
        <w:instrText xml:space="preserve"> XE "</w:instrText>
      </w:r>
      <w:r w:rsidRPr="005B17D3">
        <w:rPr>
          <w:iCs/>
        </w:rPr>
        <w:instrText>Combat:</w:instrText>
      </w:r>
      <w:r w:rsidRPr="005B17D3">
        <w:instrText xml:space="preserve">Start Date" </w:instrText>
      </w:r>
      <w:r w:rsidRPr="005B17D3">
        <w:rPr>
          <w:i/>
          <w:iCs/>
        </w:rPr>
        <w:fldChar w:fldCharType="end"/>
      </w:r>
      <w:r w:rsidRPr="005B17D3">
        <w:rPr>
          <w:i/>
          <w:iCs/>
        </w:rPr>
        <w:t xml:space="preserve"> Start Date</w:t>
      </w:r>
      <w:r w:rsidRPr="005B17D3">
        <w:rPr>
          <w:i/>
          <w:iCs/>
        </w:rPr>
        <w:fldChar w:fldCharType="begin"/>
      </w:r>
      <w:r w:rsidRPr="005B17D3">
        <w:instrText xml:space="preserve"> XE "</w:instrText>
      </w:r>
      <w:r w:rsidRPr="005B17D3">
        <w:rPr>
          <w:iCs/>
        </w:rPr>
        <w:instrText>Date:</w:instrText>
      </w:r>
      <w:r w:rsidRPr="005B17D3">
        <w:instrText xml:space="preserve">Combat Start" </w:instrText>
      </w:r>
      <w:r w:rsidRPr="005B17D3">
        <w:rPr>
          <w:i/>
          <w:iCs/>
        </w:rPr>
        <w:fldChar w:fldCharType="end"/>
      </w:r>
      <w:r w:rsidRPr="005B17D3">
        <w:t xml:space="preserve"> must be greater than or equal to the official start date of the selected </w:t>
      </w:r>
      <w:r w:rsidRPr="005B17D3">
        <w:rPr>
          <w:i/>
          <w:iCs/>
        </w:rPr>
        <w:t>Combat Location</w:t>
      </w:r>
      <w:r w:rsidRPr="005B17D3">
        <w:t>.</w:t>
      </w:r>
    </w:p>
    <w:p w14:paraId="17587EA1" w14:textId="77777777" w:rsidR="00E27F88" w:rsidRPr="005B17D3" w:rsidRDefault="00E27F88" w:rsidP="00EF3896">
      <w:pPr>
        <w:pStyle w:val="BodyTextBullet2"/>
        <w:ind w:left="965"/>
      </w:pPr>
    </w:p>
    <w:p w14:paraId="38FEB085" w14:textId="77777777" w:rsidR="00E27F88" w:rsidRPr="005B17D3" w:rsidRDefault="00E27F88" w:rsidP="00EF3896">
      <w:pPr>
        <w:pStyle w:val="ScreenField"/>
      </w:pPr>
      <w:r w:rsidRPr="005B17D3">
        <w:rPr>
          <w:noProof/>
        </w:rPr>
        <w:drawing>
          <wp:inline distT="0" distB="0" distL="0" distR="0" wp14:anchorId="6F08FB8B" wp14:editId="46A6EE6B">
            <wp:extent cx="119380" cy="119380"/>
            <wp:effectExtent l="19050" t="0" r="0" b="0"/>
            <wp:docPr id="1191" name="Picture 1191" descr="required fiel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1" descr="required field symbol"/>
                    <pic:cNvPicPr>
                      <a:picLocks noChangeAspect="1" noChangeArrowheads="1"/>
                    </pic:cNvPicPr>
                  </pic:nvPicPr>
                  <pic:blipFill>
                    <a:blip r:embed="rId33" cstate="print"/>
                    <a:srcRect/>
                    <a:stretch>
                      <a:fillRect/>
                    </a:stretch>
                  </pic:blipFill>
                  <pic:spPr bwMode="auto">
                    <a:xfrm>
                      <a:off x="0" y="0"/>
                      <a:ext cx="119380" cy="119380"/>
                    </a:xfrm>
                    <a:prstGeom prst="rect">
                      <a:avLst/>
                    </a:prstGeom>
                    <a:noFill/>
                    <a:ln w="9525">
                      <a:noFill/>
                      <a:miter lim="800000"/>
                      <a:headEnd/>
                      <a:tailEnd/>
                    </a:ln>
                  </pic:spPr>
                </pic:pic>
              </a:graphicData>
            </a:graphic>
          </wp:inline>
        </w:drawing>
      </w:r>
      <w:r w:rsidRPr="005B17D3">
        <w:t>Combat Start Date:</w:t>
      </w:r>
    </w:p>
    <w:p w14:paraId="1DC6A37A" w14:textId="77777777" w:rsidR="00E27F88" w:rsidRPr="005B17D3" w:rsidRDefault="00E27F88" w:rsidP="00EF3896">
      <w:pPr>
        <w:pStyle w:val="ScreenFieldDesc"/>
      </w:pPr>
      <w:r w:rsidRPr="005B17D3">
        <w:t xml:space="preserve">Enter the </w:t>
      </w:r>
      <w:r w:rsidRPr="005B17D3">
        <w:rPr>
          <w:i/>
        </w:rPr>
        <w:t>Combat</w:t>
      </w:r>
      <w:r w:rsidRPr="005B17D3">
        <w:rPr>
          <w:i/>
        </w:rPr>
        <w:fldChar w:fldCharType="begin"/>
      </w:r>
      <w:r w:rsidRPr="005B17D3">
        <w:instrText xml:space="preserve"> XE "Combat:Start Date" </w:instrText>
      </w:r>
      <w:r w:rsidRPr="005B17D3">
        <w:rPr>
          <w:i/>
        </w:rPr>
        <w:fldChar w:fldCharType="end"/>
      </w:r>
      <w:r w:rsidRPr="005B17D3">
        <w:rPr>
          <w:i/>
        </w:rPr>
        <w:t xml:space="preserve"> Start Date</w:t>
      </w:r>
      <w:r w:rsidRPr="005B17D3">
        <w:rPr>
          <w:i/>
        </w:rPr>
        <w:fldChar w:fldCharType="begin"/>
      </w:r>
      <w:r w:rsidRPr="005B17D3">
        <w:instrText xml:space="preserve"> XE "Date:Combat Start" </w:instrText>
      </w:r>
      <w:r w:rsidRPr="005B17D3">
        <w:rPr>
          <w:i/>
        </w:rPr>
        <w:fldChar w:fldCharType="end"/>
      </w:r>
      <w:r w:rsidRPr="005B17D3">
        <w:t>.</w:t>
      </w:r>
    </w:p>
    <w:p w14:paraId="687A4BE5" w14:textId="77777777" w:rsidR="00E27F88" w:rsidRPr="005B17D3" w:rsidRDefault="00E27F88" w:rsidP="00EF3896">
      <w:pPr>
        <w:pStyle w:val="RulesandMore"/>
      </w:pPr>
      <w:r w:rsidRPr="005B17D3">
        <w:t>Rules...</w:t>
      </w:r>
    </w:p>
    <w:p w14:paraId="36BE8275" w14:textId="77777777" w:rsidR="00E27F88" w:rsidRPr="005B17D3" w:rsidRDefault="00E27F88" w:rsidP="00EF3896">
      <w:pPr>
        <w:pStyle w:val="ListBull2"/>
      </w:pPr>
      <w:r w:rsidRPr="005B17D3">
        <w:t xml:space="preserve">The combat episode Combat Start Date for Combat Location OEF or Unknown OEF/OIF </w:t>
      </w:r>
      <w:r w:rsidRPr="005B17D3">
        <w:fldChar w:fldCharType="begin"/>
      </w:r>
      <w:r w:rsidRPr="005B17D3">
        <w:instrText xml:space="preserve"> XE "OEF/OIF:Combat Location:Unknown" </w:instrText>
      </w:r>
      <w:r w:rsidRPr="005B17D3">
        <w:fldChar w:fldCharType="end"/>
      </w:r>
      <w:r w:rsidRPr="005B17D3">
        <w:t>must be on or after 09/01/2001.</w:t>
      </w:r>
    </w:p>
    <w:p w14:paraId="459F9C6B" w14:textId="77777777" w:rsidR="00E27F88" w:rsidRPr="005B17D3" w:rsidRDefault="00E27F88" w:rsidP="00EF3896">
      <w:pPr>
        <w:pStyle w:val="ListBull2"/>
      </w:pPr>
      <w:r w:rsidRPr="005B17D3">
        <w:t xml:space="preserve">The combat episode Combat Start Date for Combat Location Conflict Unspecified </w:t>
      </w:r>
      <w:r w:rsidRPr="005B17D3">
        <w:fldChar w:fldCharType="begin"/>
      </w:r>
      <w:r w:rsidRPr="005B17D3">
        <w:instrText xml:space="preserve"> XE "OEF/OIF:Combat Location:Unspecified" </w:instrText>
      </w:r>
      <w:r w:rsidRPr="005B17D3">
        <w:fldChar w:fldCharType="end"/>
      </w:r>
      <w:r w:rsidRPr="005B17D3">
        <w:t>must be on or after 11/01/1998.</w:t>
      </w:r>
    </w:p>
    <w:p w14:paraId="17408D84" w14:textId="77777777" w:rsidR="00E27F88" w:rsidRPr="005B17D3" w:rsidRDefault="00E27F88" w:rsidP="00EF3896">
      <w:pPr>
        <w:pStyle w:val="ListBull2"/>
      </w:pPr>
      <w:r w:rsidRPr="005B17D3">
        <w:t>The combat episode Combat Start Date for Combat Location OIF must be on or after 03/01/2003.</w:t>
      </w:r>
    </w:p>
    <w:p w14:paraId="2281AFDC" w14:textId="77777777" w:rsidR="00E27F88" w:rsidRPr="005B17D3" w:rsidRDefault="00E27F88" w:rsidP="00EF3896">
      <w:pPr>
        <w:pStyle w:val="ListBull2"/>
      </w:pPr>
      <w:r w:rsidRPr="005B17D3">
        <w:t>The Combat Start Date or Combat End Dates must fall within a single Military</w:t>
      </w:r>
      <w:r w:rsidRPr="005B17D3">
        <w:fldChar w:fldCharType="begin"/>
      </w:r>
      <w:r w:rsidRPr="005B17D3">
        <w:instrText xml:space="preserve"> XE "Military:Service Episode" </w:instrText>
      </w:r>
      <w:r w:rsidRPr="005B17D3">
        <w:fldChar w:fldCharType="end"/>
      </w:r>
      <w:r w:rsidRPr="005B17D3">
        <w:t xml:space="preserve"> Service Episode.</w:t>
      </w:r>
    </w:p>
    <w:p w14:paraId="64445985" w14:textId="77777777" w:rsidR="00E27F88" w:rsidRPr="005B17D3" w:rsidRDefault="00E27F88" w:rsidP="00EF3896">
      <w:pPr>
        <w:pStyle w:val="ListBull2"/>
      </w:pPr>
      <w:r w:rsidRPr="005B17D3">
        <w:t>The Combat Start Date must be a precise date.</w:t>
      </w:r>
    </w:p>
    <w:p w14:paraId="2D2B31E9" w14:textId="77777777" w:rsidR="00E27F88" w:rsidRPr="005B17D3" w:rsidRDefault="00E27F88" w:rsidP="00EF3896">
      <w:pPr>
        <w:pStyle w:val="ListBull2"/>
      </w:pPr>
      <w:r w:rsidRPr="005B17D3">
        <w:t>The Combat Start Date must be prior or equal to the Date of Death.</w:t>
      </w:r>
    </w:p>
    <w:p w14:paraId="6D269561" w14:textId="77777777" w:rsidR="00E27F88" w:rsidRPr="005B17D3" w:rsidRDefault="00E27F88" w:rsidP="00EF3896">
      <w:pPr>
        <w:pStyle w:val="ListBull2"/>
      </w:pPr>
      <w:r w:rsidRPr="005B17D3">
        <w:t>The Combat Start Date cannot be a future date.</w:t>
      </w:r>
    </w:p>
    <w:p w14:paraId="7C3D8CFE" w14:textId="77777777" w:rsidR="00E27F88" w:rsidRPr="005B17D3" w:rsidRDefault="00E27F88" w:rsidP="00EF3896">
      <w:pPr>
        <w:pStyle w:val="ListBull2"/>
        <w:numPr>
          <w:ilvl w:val="0"/>
          <w:numId w:val="0"/>
        </w:numPr>
        <w:ind w:left="720"/>
      </w:pPr>
    </w:p>
    <w:p w14:paraId="6056D5B2" w14:textId="77777777" w:rsidR="00E27F88" w:rsidRPr="005B17D3" w:rsidRDefault="00E27F88" w:rsidP="00EF3896">
      <w:pPr>
        <w:pStyle w:val="ScreenField"/>
      </w:pPr>
      <w:r w:rsidRPr="005B17D3">
        <w:rPr>
          <w:noProof/>
        </w:rPr>
        <w:drawing>
          <wp:inline distT="0" distB="0" distL="0" distR="0" wp14:anchorId="0D156082" wp14:editId="08240258">
            <wp:extent cx="119380" cy="119380"/>
            <wp:effectExtent l="19050" t="0" r="0" b="0"/>
            <wp:docPr id="1192" name="Picture 1192" descr="required fiel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2" descr="required field symbol"/>
                    <pic:cNvPicPr>
                      <a:picLocks noChangeAspect="1" noChangeArrowheads="1"/>
                    </pic:cNvPicPr>
                  </pic:nvPicPr>
                  <pic:blipFill>
                    <a:blip r:embed="rId33" cstate="print"/>
                    <a:srcRect/>
                    <a:stretch>
                      <a:fillRect/>
                    </a:stretch>
                  </pic:blipFill>
                  <pic:spPr bwMode="auto">
                    <a:xfrm>
                      <a:off x="0" y="0"/>
                      <a:ext cx="119380" cy="119380"/>
                    </a:xfrm>
                    <a:prstGeom prst="rect">
                      <a:avLst/>
                    </a:prstGeom>
                    <a:noFill/>
                    <a:ln w="9525">
                      <a:noFill/>
                      <a:miter lim="800000"/>
                      <a:headEnd/>
                      <a:tailEnd/>
                    </a:ln>
                  </pic:spPr>
                </pic:pic>
              </a:graphicData>
            </a:graphic>
          </wp:inline>
        </w:drawing>
      </w:r>
      <w:r w:rsidRPr="005B17D3">
        <w:t>Combat End Date:</w:t>
      </w:r>
    </w:p>
    <w:p w14:paraId="7E50FD61" w14:textId="77777777" w:rsidR="00E27F88" w:rsidRPr="005B17D3" w:rsidRDefault="00E27F88" w:rsidP="00EF3896">
      <w:pPr>
        <w:pStyle w:val="ScreenFieldDesc"/>
      </w:pPr>
      <w:r w:rsidRPr="005B17D3">
        <w:t xml:space="preserve">Enter the </w:t>
      </w:r>
      <w:r w:rsidRPr="005B17D3">
        <w:rPr>
          <w:i/>
        </w:rPr>
        <w:t>Combat</w:t>
      </w:r>
      <w:r w:rsidRPr="005B17D3">
        <w:rPr>
          <w:i/>
        </w:rPr>
        <w:fldChar w:fldCharType="begin"/>
      </w:r>
      <w:r w:rsidRPr="005B17D3">
        <w:instrText xml:space="preserve"> XE "Combat:End Date" </w:instrText>
      </w:r>
      <w:r w:rsidRPr="005B17D3">
        <w:rPr>
          <w:i/>
        </w:rPr>
        <w:fldChar w:fldCharType="end"/>
      </w:r>
      <w:r w:rsidRPr="005B17D3">
        <w:rPr>
          <w:i/>
        </w:rPr>
        <w:t xml:space="preserve"> End Date</w:t>
      </w:r>
      <w:r w:rsidRPr="005B17D3">
        <w:rPr>
          <w:i/>
        </w:rPr>
        <w:fldChar w:fldCharType="begin"/>
      </w:r>
      <w:r w:rsidRPr="005B17D3">
        <w:instrText xml:space="preserve"> XE "Date:Combat End" </w:instrText>
      </w:r>
      <w:r w:rsidRPr="005B17D3">
        <w:rPr>
          <w:i/>
        </w:rPr>
        <w:fldChar w:fldCharType="end"/>
      </w:r>
      <w:r w:rsidRPr="005B17D3">
        <w:t>.</w:t>
      </w:r>
    </w:p>
    <w:p w14:paraId="04156BC7" w14:textId="77777777" w:rsidR="00E27F88" w:rsidRPr="005B17D3" w:rsidRDefault="00E27F88" w:rsidP="00EF3896">
      <w:pPr>
        <w:pStyle w:val="RulesandMore"/>
      </w:pPr>
      <w:r w:rsidRPr="005B17D3">
        <w:t>Rules...</w:t>
      </w:r>
    </w:p>
    <w:p w14:paraId="44D45662" w14:textId="77777777" w:rsidR="00E27F88" w:rsidRPr="005B17D3" w:rsidRDefault="00E27F88" w:rsidP="00EF3896">
      <w:pPr>
        <w:pStyle w:val="ListBull2"/>
      </w:pPr>
      <w:r w:rsidRPr="005B17D3">
        <w:t xml:space="preserve">The combat episode </w:t>
      </w:r>
      <w:r w:rsidRPr="005B17D3">
        <w:rPr>
          <w:i/>
          <w:iCs/>
        </w:rPr>
        <w:t>Combat End Date</w:t>
      </w:r>
      <w:r w:rsidRPr="005B17D3">
        <w:t xml:space="preserve"> for </w:t>
      </w:r>
      <w:r w:rsidRPr="005B17D3">
        <w:rPr>
          <w:i/>
          <w:iCs/>
        </w:rPr>
        <w:t xml:space="preserve">Combat Location </w:t>
      </w:r>
      <w:r w:rsidRPr="005B17D3">
        <w:rPr>
          <w:b/>
          <w:bCs/>
        </w:rPr>
        <w:t>OEF</w:t>
      </w:r>
      <w:r w:rsidRPr="005B17D3">
        <w:t xml:space="preserve"> or </w:t>
      </w:r>
      <w:r w:rsidRPr="005B17D3">
        <w:rPr>
          <w:b/>
          <w:bCs/>
        </w:rPr>
        <w:t>Unknown OEF/OIF</w:t>
      </w:r>
      <w:r w:rsidRPr="005B17D3">
        <w:t xml:space="preserve"> must be on or after 9/11/2001.</w:t>
      </w:r>
    </w:p>
    <w:p w14:paraId="2102C412" w14:textId="77777777" w:rsidR="00E27F88" w:rsidRPr="005B17D3" w:rsidRDefault="00E27F88" w:rsidP="00EF3896">
      <w:pPr>
        <w:pStyle w:val="ListBull2"/>
      </w:pPr>
      <w:r w:rsidRPr="005B17D3">
        <w:t xml:space="preserve">The combat episode </w:t>
      </w:r>
      <w:r w:rsidRPr="005B17D3">
        <w:rPr>
          <w:i/>
          <w:iCs/>
        </w:rPr>
        <w:t>Combat End Date</w:t>
      </w:r>
      <w:r w:rsidRPr="005B17D3">
        <w:t xml:space="preserve"> for </w:t>
      </w:r>
      <w:r w:rsidRPr="005B17D3">
        <w:rPr>
          <w:i/>
          <w:iCs/>
        </w:rPr>
        <w:t xml:space="preserve">Combat Location </w:t>
      </w:r>
      <w:r w:rsidRPr="005B17D3">
        <w:rPr>
          <w:b/>
          <w:bCs/>
        </w:rPr>
        <w:t>Conflict Unspecified</w:t>
      </w:r>
      <w:r w:rsidRPr="005B17D3">
        <w:t xml:space="preserve"> must be on or after 11/11/1998.</w:t>
      </w:r>
    </w:p>
    <w:p w14:paraId="0228B18C" w14:textId="77777777" w:rsidR="00E27F88" w:rsidRPr="005B17D3" w:rsidRDefault="00E27F88" w:rsidP="00EF3896">
      <w:pPr>
        <w:pStyle w:val="ListBull2"/>
      </w:pPr>
      <w:r w:rsidRPr="005B17D3">
        <w:t xml:space="preserve">The combat episode </w:t>
      </w:r>
      <w:r w:rsidRPr="005B17D3">
        <w:rPr>
          <w:i/>
          <w:iCs/>
        </w:rPr>
        <w:t>Combat End Date</w:t>
      </w:r>
      <w:r w:rsidRPr="005B17D3">
        <w:t xml:space="preserve"> for </w:t>
      </w:r>
      <w:r w:rsidRPr="005B17D3">
        <w:rPr>
          <w:i/>
          <w:iCs/>
        </w:rPr>
        <w:t xml:space="preserve">Combat Location </w:t>
      </w:r>
      <w:r w:rsidRPr="005B17D3">
        <w:rPr>
          <w:b/>
          <w:bCs/>
        </w:rPr>
        <w:t>OIF</w:t>
      </w:r>
      <w:r w:rsidRPr="005B17D3">
        <w:t xml:space="preserve"> must be on or after 3/19/2003.</w:t>
      </w:r>
    </w:p>
    <w:p w14:paraId="6E2FF484" w14:textId="77777777" w:rsidR="00E27F88" w:rsidRPr="005B17D3" w:rsidRDefault="00E27F88" w:rsidP="00EF3896">
      <w:pPr>
        <w:pStyle w:val="ListBull2"/>
      </w:pPr>
      <w:r w:rsidRPr="005B17D3">
        <w:t xml:space="preserve">The </w:t>
      </w:r>
      <w:r w:rsidRPr="005B17D3">
        <w:rPr>
          <w:i/>
        </w:rPr>
        <w:t>Combat End Date</w:t>
      </w:r>
      <w:r w:rsidRPr="005B17D3">
        <w:t xml:space="preserve"> must be a precise date.</w:t>
      </w:r>
    </w:p>
    <w:p w14:paraId="40C44FAF" w14:textId="77777777" w:rsidR="00E27F88" w:rsidRPr="005B17D3" w:rsidRDefault="00E27F88" w:rsidP="00EF3896">
      <w:pPr>
        <w:pStyle w:val="ListBull2"/>
      </w:pPr>
      <w:r w:rsidRPr="005B17D3">
        <w:t xml:space="preserve">The </w:t>
      </w:r>
      <w:r w:rsidRPr="005B17D3">
        <w:rPr>
          <w:iCs/>
        </w:rPr>
        <w:t>Combat End Date</w:t>
      </w:r>
      <w:r w:rsidRPr="005B17D3">
        <w:t xml:space="preserve"> must be prior or equal to the </w:t>
      </w:r>
      <w:r w:rsidRPr="005B17D3">
        <w:rPr>
          <w:iCs/>
        </w:rPr>
        <w:t>Date of Death</w:t>
      </w:r>
      <w:r w:rsidRPr="005B17D3">
        <w:rPr>
          <w:iCs/>
        </w:rPr>
        <w:fldChar w:fldCharType="begin"/>
      </w:r>
      <w:r w:rsidRPr="005B17D3">
        <w:instrText xml:space="preserve"> XE "Death:Date of" </w:instrText>
      </w:r>
      <w:r w:rsidRPr="005B17D3">
        <w:rPr>
          <w:iCs/>
        </w:rPr>
        <w:fldChar w:fldCharType="end"/>
      </w:r>
      <w:r w:rsidRPr="005B17D3">
        <w:t>.</w:t>
      </w:r>
    </w:p>
    <w:p w14:paraId="4631D45A" w14:textId="77777777" w:rsidR="00E27F88" w:rsidRPr="005B17D3" w:rsidRDefault="00E27F88" w:rsidP="00EF3896">
      <w:pPr>
        <w:pStyle w:val="ListBull2"/>
      </w:pPr>
      <w:r w:rsidRPr="005B17D3">
        <w:t xml:space="preserve">The </w:t>
      </w:r>
      <w:r w:rsidRPr="005B17D3">
        <w:rPr>
          <w:i/>
        </w:rPr>
        <w:t>Combat End Date</w:t>
      </w:r>
      <w:r w:rsidRPr="005B17D3">
        <w:t xml:space="preserve"> cannot be a future date.</w:t>
      </w:r>
    </w:p>
    <w:p w14:paraId="00AC4A21" w14:textId="77777777" w:rsidR="00E27F88" w:rsidRPr="005B17D3" w:rsidRDefault="00E27F88" w:rsidP="00EF3896">
      <w:pPr>
        <w:pStyle w:val="ScreenField"/>
      </w:pPr>
    </w:p>
    <w:p w14:paraId="6CA487C3" w14:textId="77777777" w:rsidR="00E27F88" w:rsidRPr="005B17D3" w:rsidRDefault="00E27F88" w:rsidP="00EF3896">
      <w:pPr>
        <w:pStyle w:val="ScreenField"/>
      </w:pPr>
      <w:r w:rsidRPr="005B17D3">
        <w:t>Combat Pay Type:</w:t>
      </w:r>
    </w:p>
    <w:p w14:paraId="7EF93162" w14:textId="77777777" w:rsidR="00E27F88" w:rsidRPr="005B17D3" w:rsidRDefault="00E27F88" w:rsidP="00EF3896">
      <w:pPr>
        <w:pStyle w:val="ScreenFieldDesc"/>
      </w:pPr>
      <w:r w:rsidRPr="005B17D3">
        <w:t xml:space="preserve">Select a </w:t>
      </w:r>
      <w:r w:rsidRPr="005B17D3">
        <w:rPr>
          <w:i/>
        </w:rPr>
        <w:t>Combat</w:t>
      </w:r>
      <w:r w:rsidRPr="005B17D3">
        <w:rPr>
          <w:i/>
        </w:rPr>
        <w:fldChar w:fldCharType="begin"/>
      </w:r>
      <w:r w:rsidRPr="005B17D3">
        <w:instrText xml:space="preserve"> XE "Combat:Pay Type" </w:instrText>
      </w:r>
      <w:r w:rsidRPr="005B17D3">
        <w:rPr>
          <w:i/>
        </w:rPr>
        <w:fldChar w:fldCharType="end"/>
      </w:r>
      <w:r w:rsidRPr="005B17D3">
        <w:rPr>
          <w:i/>
        </w:rPr>
        <w:t xml:space="preserve"> Pay Type</w:t>
      </w:r>
      <w:r w:rsidRPr="005B17D3">
        <w:t xml:space="preserve"> from the dropdown. This field is not required.</w:t>
      </w:r>
    </w:p>
    <w:p w14:paraId="38E87769" w14:textId="77777777" w:rsidR="00E27F88" w:rsidRPr="005B17D3" w:rsidRDefault="00E27F88" w:rsidP="00EF3896">
      <w:pPr>
        <w:pStyle w:val="ScreenField"/>
      </w:pPr>
      <w:r w:rsidRPr="005B17D3">
        <w:t>OEF/OIF Source:</w:t>
      </w:r>
    </w:p>
    <w:p w14:paraId="4939C5E5" w14:textId="77777777" w:rsidR="00E27F88" w:rsidRPr="005B17D3" w:rsidRDefault="00E27F88" w:rsidP="00EF3896">
      <w:pPr>
        <w:pStyle w:val="ScreenFieldDesc"/>
      </w:pPr>
      <w:r w:rsidRPr="005B17D3">
        <w:t xml:space="preserve">When </w:t>
      </w:r>
      <w:r w:rsidRPr="005B17D3">
        <w:rPr>
          <w:i/>
        </w:rPr>
        <w:t>Combat Locations</w:t>
      </w:r>
      <w:r w:rsidRPr="005B17D3">
        <w:t xml:space="preserve"> of </w:t>
      </w:r>
      <w:r w:rsidRPr="005B17D3">
        <w:rPr>
          <w:b/>
          <w:bCs/>
        </w:rPr>
        <w:t>OEF</w:t>
      </w:r>
      <w:r w:rsidRPr="005B17D3">
        <w:t xml:space="preserve">, </w:t>
      </w:r>
      <w:r w:rsidRPr="005B17D3">
        <w:rPr>
          <w:b/>
          <w:bCs/>
        </w:rPr>
        <w:t>OIF</w:t>
      </w:r>
      <w:r w:rsidRPr="005B17D3">
        <w:t xml:space="preserve">, </w:t>
      </w:r>
      <w:r w:rsidRPr="005B17D3">
        <w:rPr>
          <w:b/>
          <w:bCs/>
        </w:rPr>
        <w:t>Unknown OEF/OIF</w:t>
      </w:r>
      <w:r w:rsidRPr="005B17D3">
        <w:t xml:space="preserve">, or </w:t>
      </w:r>
      <w:r w:rsidRPr="005B17D3">
        <w:rPr>
          <w:b/>
          <w:bCs/>
        </w:rPr>
        <w:t>Combat Unspecified</w:t>
      </w:r>
      <w:r w:rsidRPr="005B17D3">
        <w:t xml:space="preserve"> are entered, the system defaults the </w:t>
      </w:r>
      <w:r w:rsidRPr="005B17D3">
        <w:rPr>
          <w:i/>
        </w:rPr>
        <w:t>OEF/OIF Source</w:t>
      </w:r>
      <w:r w:rsidRPr="005B17D3">
        <w:t xml:space="preserve"> </w:t>
      </w:r>
      <w:r w:rsidRPr="005B17D3">
        <w:rPr>
          <w:i/>
        </w:rPr>
        <w:fldChar w:fldCharType="begin"/>
      </w:r>
      <w:r w:rsidRPr="005B17D3">
        <w:instrText xml:space="preserve"> XE "</w:instrText>
      </w:r>
      <w:r w:rsidRPr="005B17D3">
        <w:rPr>
          <w:i/>
        </w:rPr>
        <w:instrText>OEF/OIF:</w:instrText>
      </w:r>
      <w:r w:rsidRPr="005B17D3">
        <w:instrText xml:space="preserve">Source" </w:instrText>
      </w:r>
      <w:r w:rsidRPr="005B17D3">
        <w:rPr>
          <w:i/>
        </w:rPr>
        <w:fldChar w:fldCharType="end"/>
      </w:r>
      <w:r w:rsidRPr="005B17D3">
        <w:t xml:space="preserve">to </w:t>
      </w:r>
      <w:r w:rsidRPr="005B17D3">
        <w:rPr>
          <w:rStyle w:val="Text-onlypopuphotspot"/>
          <w:b/>
          <w:bCs/>
        </w:rPr>
        <w:t>CEV</w:t>
      </w:r>
      <w:r w:rsidRPr="005B17D3">
        <w:t xml:space="preserve"> and cannot be changed.</w:t>
      </w:r>
    </w:p>
    <w:p w14:paraId="4869B85C" w14:textId="77777777" w:rsidR="00E27F88" w:rsidRPr="005B17D3" w:rsidRDefault="00E27F88" w:rsidP="00EF3896">
      <w:pPr>
        <w:pStyle w:val="ScreenField"/>
      </w:pPr>
    </w:p>
    <w:p w14:paraId="1AD276EB" w14:textId="77777777" w:rsidR="00E27F88" w:rsidRPr="005B17D3" w:rsidRDefault="00E27F88" w:rsidP="00EF3896">
      <w:pPr>
        <w:pStyle w:val="Heading3"/>
      </w:pPr>
      <w:bookmarkStart w:id="1320" w:name="_Toc31622299"/>
      <w:r w:rsidRPr="005B17D3">
        <w:t>Combat Service Locations</w:t>
      </w:r>
      <w:bookmarkEnd w:id="1320"/>
      <w:r w:rsidRPr="005B17D3">
        <w:t xml:space="preserve"> </w:t>
      </w:r>
    </w:p>
    <w:p w14:paraId="1728D284" w14:textId="77777777" w:rsidR="00E27F88" w:rsidRPr="005B17D3" w:rsidRDefault="00E27F88" w:rsidP="00EF3896">
      <w:pPr>
        <w:pStyle w:val="BodyTextBullet2"/>
        <w:rPr>
          <w:b/>
        </w:rPr>
      </w:pPr>
      <w:r w:rsidRPr="005B17D3">
        <w:rPr>
          <w:b/>
        </w:rPr>
        <w:t xml:space="preserve">Placeholder </w:t>
      </w:r>
      <w:r w:rsidRPr="005B17D3">
        <w:t>-</w:t>
      </w:r>
      <w:r w:rsidRPr="005B17D3">
        <w:rPr>
          <w:b/>
        </w:rPr>
        <w:t xml:space="preserve"> </w:t>
      </w:r>
      <w:r w:rsidRPr="005B17D3">
        <w:t>to be displayed only if/when data values are available</w:t>
      </w:r>
    </w:p>
    <w:p w14:paraId="1420CDD3" w14:textId="77777777" w:rsidR="00E27F88" w:rsidRPr="005B17D3" w:rsidRDefault="00E27F88" w:rsidP="00EF3896">
      <w:pPr>
        <w:pStyle w:val="ScreenField"/>
      </w:pPr>
      <w:r w:rsidRPr="005B17D3">
        <w:t>Combat</w:t>
      </w:r>
      <w:r w:rsidRPr="005B17D3">
        <w:fldChar w:fldCharType="begin"/>
      </w:r>
      <w:r w:rsidRPr="005B17D3">
        <w:instrText xml:space="preserve"> XE "Combat:Service Location" </w:instrText>
      </w:r>
      <w:r w:rsidRPr="005B17D3">
        <w:fldChar w:fldCharType="end"/>
      </w:r>
      <w:r w:rsidRPr="005B17D3">
        <w:t xml:space="preserve"> Service Location:</w:t>
      </w:r>
    </w:p>
    <w:p w14:paraId="4984D026" w14:textId="77777777" w:rsidR="00E27F88" w:rsidRPr="005B17D3" w:rsidRDefault="00E27F88" w:rsidP="00EF3896">
      <w:pPr>
        <w:pStyle w:val="ScreenFieldDesc"/>
      </w:pPr>
      <w:r w:rsidRPr="005B17D3">
        <w:t>Display Only</w:t>
      </w:r>
    </w:p>
    <w:p w14:paraId="07321A00" w14:textId="77777777" w:rsidR="00E27F88" w:rsidRPr="005B17D3" w:rsidRDefault="00E27F88" w:rsidP="00EF3896">
      <w:pPr>
        <w:pStyle w:val="ScreenField"/>
      </w:pPr>
      <w:r w:rsidRPr="005B17D3">
        <w:t>Combat</w:t>
      </w:r>
      <w:r w:rsidRPr="005B17D3">
        <w:fldChar w:fldCharType="begin"/>
      </w:r>
      <w:r w:rsidRPr="005B17D3">
        <w:instrText xml:space="preserve"> XE "Combat:Pay Start Date" </w:instrText>
      </w:r>
      <w:r w:rsidRPr="005B17D3">
        <w:fldChar w:fldCharType="end"/>
      </w:r>
      <w:r w:rsidRPr="005B17D3">
        <w:t xml:space="preserve"> Pay Start Date</w:t>
      </w:r>
      <w:r w:rsidRPr="005B17D3">
        <w:fldChar w:fldCharType="begin"/>
      </w:r>
      <w:r w:rsidRPr="005B17D3">
        <w:instrText xml:space="preserve"> XE "Date:Pay Start" </w:instrText>
      </w:r>
      <w:r w:rsidRPr="005B17D3">
        <w:fldChar w:fldCharType="end"/>
      </w:r>
      <w:r w:rsidRPr="005B17D3">
        <w:t>:</w:t>
      </w:r>
    </w:p>
    <w:p w14:paraId="281C1D76" w14:textId="77777777" w:rsidR="00E27F88" w:rsidRPr="005B17D3" w:rsidRDefault="00E27F88" w:rsidP="00EF3896">
      <w:pPr>
        <w:pStyle w:val="ScreenFieldDesc"/>
      </w:pPr>
      <w:r w:rsidRPr="005B17D3">
        <w:t>Display Only</w:t>
      </w:r>
    </w:p>
    <w:p w14:paraId="59A2F8D4" w14:textId="77777777" w:rsidR="00E27F88" w:rsidRPr="005B17D3" w:rsidRDefault="00E27F88" w:rsidP="00EF3896">
      <w:pPr>
        <w:pStyle w:val="ScreenField"/>
      </w:pPr>
      <w:r w:rsidRPr="005B17D3">
        <w:t>Combat</w:t>
      </w:r>
      <w:r w:rsidRPr="005B17D3">
        <w:fldChar w:fldCharType="begin"/>
      </w:r>
      <w:r w:rsidRPr="005B17D3">
        <w:instrText xml:space="preserve"> XE "Combat:Pay End Date" </w:instrText>
      </w:r>
      <w:r w:rsidRPr="005B17D3">
        <w:fldChar w:fldCharType="end"/>
      </w:r>
      <w:r w:rsidRPr="005B17D3">
        <w:t xml:space="preserve"> Pay End Date</w:t>
      </w:r>
      <w:r w:rsidRPr="005B17D3">
        <w:fldChar w:fldCharType="begin"/>
      </w:r>
      <w:r w:rsidRPr="005B17D3">
        <w:instrText xml:space="preserve"> XE "Date:Pay End" </w:instrText>
      </w:r>
      <w:r w:rsidRPr="005B17D3">
        <w:fldChar w:fldCharType="end"/>
      </w:r>
      <w:r w:rsidRPr="005B17D3">
        <w:t>:</w:t>
      </w:r>
    </w:p>
    <w:p w14:paraId="5C30C95C" w14:textId="77777777" w:rsidR="00E27F88" w:rsidRPr="005B17D3" w:rsidRDefault="00E27F88" w:rsidP="00EF3896">
      <w:pPr>
        <w:pStyle w:val="ScreenFieldDesc"/>
      </w:pPr>
      <w:r w:rsidRPr="005B17D3">
        <w:t>Display Only</w:t>
      </w:r>
    </w:p>
    <w:p w14:paraId="56A9C149" w14:textId="77777777" w:rsidR="00E27F88" w:rsidRPr="005B17D3" w:rsidRDefault="00E27F88" w:rsidP="00EF3896">
      <w:pPr>
        <w:pStyle w:val="ScreenField"/>
      </w:pPr>
      <w:r w:rsidRPr="005B17D3">
        <w:t>Combat</w:t>
      </w:r>
      <w:r w:rsidRPr="005B17D3">
        <w:fldChar w:fldCharType="begin"/>
      </w:r>
      <w:r w:rsidRPr="005B17D3">
        <w:instrText xml:space="preserve"> XE "Combat:Service Source" </w:instrText>
      </w:r>
      <w:r w:rsidRPr="005B17D3">
        <w:fldChar w:fldCharType="end"/>
      </w:r>
      <w:r w:rsidRPr="005B17D3">
        <w:t xml:space="preserve"> Service Source:</w:t>
      </w:r>
    </w:p>
    <w:p w14:paraId="4968F8D1" w14:textId="77777777" w:rsidR="00E27F88" w:rsidRPr="005B17D3" w:rsidRDefault="00E27F88" w:rsidP="00EF3896">
      <w:pPr>
        <w:pStyle w:val="ScreenFieldDesc"/>
      </w:pPr>
      <w:r w:rsidRPr="005B17D3">
        <w:t>Display Only</w:t>
      </w:r>
    </w:p>
    <w:p w14:paraId="5B1E47F6" w14:textId="77777777" w:rsidR="00E27F88" w:rsidRPr="005B17D3" w:rsidRDefault="00E27F88" w:rsidP="00EF3896">
      <w:pPr>
        <w:pStyle w:val="ScreenField"/>
      </w:pPr>
    </w:p>
    <w:p w14:paraId="33BB80A2" w14:textId="77777777" w:rsidR="00E27F88" w:rsidRPr="005B17D3" w:rsidRDefault="00E27F88" w:rsidP="00EF3896">
      <w:pPr>
        <w:pStyle w:val="Heading3"/>
      </w:pPr>
      <w:bookmarkStart w:id="1321" w:name="_Toc31622300"/>
      <w:r w:rsidRPr="005B17D3">
        <w:t>Military Service Episodes - HEC</w:t>
      </w:r>
      <w:bookmarkEnd w:id="1321"/>
    </w:p>
    <w:p w14:paraId="3B429FA4" w14:textId="77777777" w:rsidR="00E27F88" w:rsidRPr="005B17D3" w:rsidRDefault="00E27F88" w:rsidP="00EF3896">
      <w:pPr>
        <w:pStyle w:val="ScreenField"/>
        <w:rPr>
          <w:bCs/>
        </w:rPr>
      </w:pPr>
      <w:r w:rsidRPr="005B17D3">
        <w:rPr>
          <w:bCs/>
        </w:rPr>
        <w:t>Add</w:t>
      </w:r>
      <w:r w:rsidRPr="005B17D3">
        <w:rPr>
          <w:bCs/>
        </w:rPr>
        <w:fldChar w:fldCharType="begin"/>
      </w:r>
      <w:r w:rsidRPr="005B17D3">
        <w:instrText xml:space="preserve"> XE "</w:instrText>
      </w:r>
      <w:r w:rsidRPr="005B17D3">
        <w:rPr>
          <w:rStyle w:val="Hyperlink"/>
          <w:bCs/>
          <w:iCs/>
          <w:sz w:val="18"/>
          <w:szCs w:val="18"/>
        </w:rPr>
        <w:instrText>Add:</w:instrText>
      </w:r>
      <w:r w:rsidRPr="005B17D3">
        <w:instrText xml:space="preserve">Military Service Episode" </w:instrText>
      </w:r>
      <w:r w:rsidRPr="005B17D3">
        <w:rPr>
          <w:bCs/>
        </w:rPr>
        <w:fldChar w:fldCharType="end"/>
      </w:r>
      <w:r w:rsidRPr="005B17D3">
        <w:rPr>
          <w:bCs/>
        </w:rPr>
        <w:t xml:space="preserve"> Military</w:t>
      </w:r>
      <w:r w:rsidRPr="005B17D3">
        <w:rPr>
          <w:bCs/>
        </w:rPr>
        <w:fldChar w:fldCharType="begin"/>
      </w:r>
      <w:r w:rsidRPr="005B17D3">
        <w:instrText xml:space="preserve"> XE "</w:instrText>
      </w:r>
      <w:r w:rsidRPr="005B17D3">
        <w:rPr>
          <w:sz w:val="18"/>
          <w:szCs w:val="18"/>
        </w:rPr>
        <w:instrText>Military:</w:instrText>
      </w:r>
      <w:r w:rsidRPr="005B17D3">
        <w:instrText xml:space="preserve">Service Episode" </w:instrText>
      </w:r>
      <w:r w:rsidRPr="005B17D3">
        <w:rPr>
          <w:bCs/>
        </w:rPr>
        <w:fldChar w:fldCharType="end"/>
      </w:r>
      <w:r w:rsidRPr="005B17D3">
        <w:rPr>
          <w:bCs/>
        </w:rPr>
        <w:t xml:space="preserve"> Service Episode </w:t>
      </w:r>
    </w:p>
    <w:p w14:paraId="05F339C9" w14:textId="77777777" w:rsidR="00E27F88" w:rsidRPr="005B17D3" w:rsidRDefault="00E27F88" w:rsidP="00EF3896">
      <w:pPr>
        <w:pStyle w:val="ScreenFieldDesc"/>
        <w:rPr>
          <w:b/>
          <w:bCs/>
        </w:rPr>
      </w:pPr>
      <w:r w:rsidRPr="005B17D3">
        <w:rPr>
          <w:b/>
          <w:bCs/>
        </w:rPr>
        <w:t xml:space="preserve">HEC </w:t>
      </w:r>
      <w:r w:rsidRPr="005B17D3">
        <w:t xml:space="preserve">(multiple </w:t>
      </w:r>
      <w:r w:rsidRPr="005B17D3">
        <w:rPr>
          <w:i/>
          <w:iCs/>
        </w:rPr>
        <w:t>Military Service Episodes</w:t>
      </w:r>
      <w:r w:rsidRPr="005B17D3">
        <w:t xml:space="preserve"> may be added by multiple clicks of the </w:t>
      </w:r>
      <w:r w:rsidRPr="005B17D3">
        <w:rPr>
          <w:b/>
          <w:bCs/>
          <w:i/>
          <w:iCs/>
        </w:rPr>
        <w:t>Add Military Service Episode</w:t>
      </w:r>
      <w:r w:rsidRPr="005B17D3">
        <w:t xml:space="preserve"> button)</w:t>
      </w:r>
    </w:p>
    <w:p w14:paraId="5EFC9A60" w14:textId="77777777" w:rsidR="00E27F88" w:rsidRPr="005B17D3" w:rsidRDefault="00E27F88" w:rsidP="00EF3896">
      <w:pPr>
        <w:pStyle w:val="ScreenFieldDesc"/>
      </w:pPr>
      <w:r w:rsidRPr="005B17D3">
        <w:t>Military Service Episode (MSE) consists of the Service Entry Date</w:t>
      </w:r>
      <w:r w:rsidRPr="005B17D3">
        <w:fldChar w:fldCharType="begin"/>
      </w:r>
      <w:r w:rsidRPr="005B17D3">
        <w:instrText xml:space="preserve"> XE "Date:Service Entry" </w:instrText>
      </w:r>
      <w:r w:rsidRPr="005B17D3">
        <w:fldChar w:fldCharType="end"/>
      </w:r>
      <w:r w:rsidRPr="005B17D3">
        <w:t>, Future Discharge Date (FDD)</w:t>
      </w:r>
      <w:r w:rsidRPr="005B17D3">
        <w:fldChar w:fldCharType="begin"/>
      </w:r>
      <w:r w:rsidRPr="005B17D3">
        <w:instrText xml:space="preserve"> XE "Future Discharge Date" </w:instrText>
      </w:r>
      <w:r w:rsidRPr="005B17D3">
        <w:fldChar w:fldCharType="end"/>
      </w:r>
      <w:r w:rsidRPr="005B17D3">
        <w:t xml:space="preserve"> (not required, Source of Information (required if Future Discharge Date is entered), Other Explanation (required if Source of Information is “other.”) Service Separation date (required if no Future Discharge Date is entered), Service Component (not required), Service Discharge Type (not required if Future Discharge is entered), Branch of Service required and Military</w:t>
      </w:r>
      <w:r w:rsidRPr="005B17D3">
        <w:fldChar w:fldCharType="begin"/>
      </w:r>
      <w:r w:rsidRPr="005B17D3">
        <w:instrText xml:space="preserve"> XE "Military:Service Number" </w:instrText>
      </w:r>
      <w:r w:rsidRPr="005B17D3">
        <w:fldChar w:fldCharType="end"/>
      </w:r>
      <w:r w:rsidRPr="005B17D3">
        <w:t xml:space="preserve"> Service Number (not required). The MSE date</w:t>
      </w:r>
      <w:r w:rsidRPr="005B17D3">
        <w:fldChar w:fldCharType="begin"/>
      </w:r>
      <w:r w:rsidRPr="005B17D3">
        <w:instrText xml:space="preserve"> XE "Date:MSE" </w:instrText>
      </w:r>
      <w:r w:rsidRPr="005B17D3">
        <w:fldChar w:fldCharType="end"/>
      </w:r>
      <w:r w:rsidRPr="005B17D3">
        <w:t xml:space="preserve">s cannot overlap. All MSE dates must be </w:t>
      </w:r>
      <w:r w:rsidRPr="005B17D3">
        <w:rPr>
          <w:rStyle w:val="Text-onlypopuphotspot"/>
          <w:szCs w:val="18"/>
        </w:rPr>
        <w:t>precise</w:t>
      </w:r>
      <w:r w:rsidRPr="005B17D3">
        <w:t>.</w:t>
      </w:r>
    </w:p>
    <w:p w14:paraId="1BBB4439" w14:textId="77777777" w:rsidR="00E27F88" w:rsidRPr="005B17D3" w:rsidRDefault="00E27F88" w:rsidP="00EF3896">
      <w:pPr>
        <w:pStyle w:val="ScreenFieldDesc"/>
        <w:rPr>
          <w:rFonts w:eastAsiaTheme="minorHAnsi"/>
        </w:rPr>
      </w:pPr>
      <w:r w:rsidRPr="005B17D3">
        <w:rPr>
          <w:rFonts w:eastAsiaTheme="minorHAnsi"/>
        </w:rPr>
        <w:t>On entry of a new Military Service Episode - HEC record, the User can only enter:</w:t>
      </w:r>
    </w:p>
    <w:p w14:paraId="7A34EF08" w14:textId="77777777" w:rsidR="00E27F88" w:rsidRPr="005B17D3" w:rsidRDefault="00E27F88" w:rsidP="00EF3896">
      <w:pPr>
        <w:pStyle w:val="ScreenFieldDesc"/>
        <w:rPr>
          <w:rFonts w:eastAsiaTheme="minorHAnsi"/>
        </w:rPr>
      </w:pPr>
      <w:r w:rsidRPr="005B17D3">
        <w:rPr>
          <w:rFonts w:eastAsiaTheme="minorHAnsi"/>
        </w:rPr>
        <w:t>Branch of Service, Service Entry Date, Future Discharge Date, Source of Information, and Other Explanation (if applicable)</w:t>
      </w:r>
    </w:p>
    <w:p w14:paraId="5BC30C2D" w14:textId="77777777" w:rsidR="00E27F88" w:rsidRPr="005B17D3" w:rsidRDefault="00E27F88" w:rsidP="00EF3896">
      <w:pPr>
        <w:pStyle w:val="ScreenFieldDesc"/>
        <w:rPr>
          <w:rFonts w:eastAsiaTheme="minorHAnsi"/>
        </w:rPr>
      </w:pPr>
      <w:r w:rsidRPr="005B17D3">
        <w:rPr>
          <w:rFonts w:eastAsiaTheme="minorHAnsi"/>
        </w:rPr>
        <w:t>OR</w:t>
      </w:r>
    </w:p>
    <w:p w14:paraId="64B7075E" w14:textId="77777777" w:rsidR="00E27F88" w:rsidRPr="005B17D3" w:rsidRDefault="00E27F88" w:rsidP="00EF3896">
      <w:pPr>
        <w:pStyle w:val="ScreenFieldDesc"/>
        <w:rPr>
          <w:rFonts w:eastAsiaTheme="minorHAnsi"/>
        </w:rPr>
      </w:pPr>
      <w:r w:rsidRPr="005B17D3">
        <w:rPr>
          <w:rFonts w:eastAsiaTheme="minorHAnsi"/>
        </w:rPr>
        <w:t>Branch of Service, Service Entry Date, Service Separation Date, Service Component (not required), and Discharge Type.</w:t>
      </w:r>
    </w:p>
    <w:p w14:paraId="5CA28600" w14:textId="77777777" w:rsidR="00E27F88" w:rsidRPr="005B17D3" w:rsidRDefault="00E27F88" w:rsidP="00474E83">
      <w:pPr>
        <w:pStyle w:val="NoteLightbulb"/>
      </w:pPr>
      <w:r w:rsidRPr="005B17D3">
        <w:rPr>
          <w:b/>
        </w:rPr>
        <w:t>Note</w:t>
      </w:r>
      <w:r w:rsidRPr="005B17D3">
        <w:t xml:space="preserve">: If adding (registering) a new person, a </w:t>
      </w:r>
      <w:r w:rsidRPr="005B17D3">
        <w:rPr>
          <w:i/>
        </w:rPr>
        <w:t>HEC - Military Service Episode</w:t>
      </w:r>
      <w:r w:rsidRPr="005B17D3">
        <w:t xml:space="preserve"> is required to complete the registration.</w:t>
      </w:r>
    </w:p>
    <w:p w14:paraId="61FB9A92" w14:textId="77777777" w:rsidR="00E27F88" w:rsidRPr="005B17D3" w:rsidRDefault="00E27F88" w:rsidP="00EF3896">
      <w:pPr>
        <w:pStyle w:val="ScreenField"/>
      </w:pPr>
    </w:p>
    <w:p w14:paraId="0C65B473" w14:textId="77777777" w:rsidR="00E27F88" w:rsidRPr="005B17D3" w:rsidRDefault="00E27F88" w:rsidP="00EF3896">
      <w:pPr>
        <w:pStyle w:val="ScreenField"/>
      </w:pPr>
      <w:r w:rsidRPr="005B17D3">
        <w:t>Military Service Number:</w:t>
      </w:r>
    </w:p>
    <w:p w14:paraId="34C85859" w14:textId="3C7C5A47" w:rsidR="00E27F88" w:rsidRPr="005B17D3" w:rsidRDefault="00E27F88" w:rsidP="00EF3896">
      <w:pPr>
        <w:pStyle w:val="ScreenFieldDesc"/>
      </w:pPr>
      <w:r w:rsidRPr="005B17D3">
        <w:t>A service number that is assigned</w:t>
      </w:r>
      <w:r w:rsidRPr="005B17D3">
        <w:fldChar w:fldCharType="begin"/>
      </w:r>
      <w:r w:rsidRPr="005B17D3">
        <w:instrText xml:space="preserve"> XE "Assigned" </w:instrText>
      </w:r>
      <w:r w:rsidRPr="005B17D3">
        <w:fldChar w:fldCharType="end"/>
      </w:r>
      <w:r w:rsidRPr="005B17D3">
        <w:t xml:space="preserve"> during the </w:t>
      </w:r>
      <w:r w:rsidR="006204FA" w:rsidRPr="005B17D3">
        <w:t>Veterans</w:t>
      </w:r>
      <w:r w:rsidRPr="005B17D3">
        <w:t xml:space="preserve"> episodes of military service.</w:t>
      </w:r>
    </w:p>
    <w:p w14:paraId="04F22D7F" w14:textId="5F00062A" w:rsidR="00E27F88" w:rsidRPr="005B17D3" w:rsidRDefault="00E27F88" w:rsidP="00EF3896">
      <w:pPr>
        <w:pStyle w:val="ScreenFieldDesc"/>
      </w:pPr>
      <w:r w:rsidRPr="005B17D3">
        <w:t>If the military</w:t>
      </w:r>
      <w:r w:rsidRPr="005B17D3">
        <w:fldChar w:fldCharType="begin"/>
      </w:r>
      <w:r w:rsidRPr="005B17D3">
        <w:instrText xml:space="preserve"> XE "Military:Service Number" </w:instrText>
      </w:r>
      <w:r w:rsidRPr="005B17D3">
        <w:fldChar w:fldCharType="end"/>
      </w:r>
      <w:r w:rsidRPr="005B17D3">
        <w:t xml:space="preserve"> service number is the same as the </w:t>
      </w:r>
      <w:r w:rsidR="006204FA" w:rsidRPr="005B17D3">
        <w:t>Veterans</w:t>
      </w:r>
      <w:r w:rsidRPr="005B17D3">
        <w:t xml:space="preserve"> social security number, click the button titled "Same As SSN</w:t>
      </w:r>
      <w:r w:rsidRPr="005B17D3">
        <w:fldChar w:fldCharType="begin"/>
      </w:r>
      <w:r w:rsidRPr="005B17D3">
        <w:instrText xml:space="preserve"> XE "SSN" </w:instrText>
      </w:r>
      <w:r w:rsidRPr="005B17D3">
        <w:fldChar w:fldCharType="end"/>
      </w:r>
      <w:r w:rsidRPr="005B17D3">
        <w:t>" to enter.</w:t>
      </w:r>
    </w:p>
    <w:p w14:paraId="59C80879" w14:textId="77777777" w:rsidR="00E27F88" w:rsidRPr="005B17D3" w:rsidRDefault="00E27F88" w:rsidP="00EF3896">
      <w:pPr>
        <w:pStyle w:val="RulesandMore"/>
      </w:pPr>
      <w:r w:rsidRPr="005B17D3">
        <w:t>More...</w:t>
      </w:r>
    </w:p>
    <w:p w14:paraId="69F9F1A8" w14:textId="0E5F5A60" w:rsidR="00E27F88" w:rsidRPr="005B17D3" w:rsidRDefault="00E27F88" w:rsidP="00EF3896">
      <w:pPr>
        <w:pStyle w:val="ListBull2"/>
      </w:pPr>
      <w:r w:rsidRPr="005B17D3">
        <w:t>Confirm using the DD-214</w:t>
      </w:r>
      <w:r w:rsidRPr="005B17D3">
        <w:fldChar w:fldCharType="begin"/>
      </w:r>
      <w:r w:rsidRPr="005B17D3">
        <w:instrText xml:space="preserve"> XE "DD-214" </w:instrText>
      </w:r>
      <w:r w:rsidRPr="005B17D3">
        <w:fldChar w:fldCharType="end"/>
      </w:r>
      <w:r w:rsidRPr="005B17D3">
        <w:t>, VBA File</w:t>
      </w:r>
      <w:r w:rsidRPr="005B17D3">
        <w:fldChar w:fldCharType="begin"/>
      </w:r>
      <w:r w:rsidRPr="005B17D3">
        <w:instrText xml:space="preserve"> XE "File:VBA" </w:instrText>
      </w:r>
      <w:r w:rsidRPr="005B17D3">
        <w:fldChar w:fldCharType="end"/>
      </w:r>
      <w:r w:rsidRPr="005B17D3">
        <w:t>s (</w:t>
      </w:r>
      <w:r w:rsidRPr="005B17D3">
        <w:rPr>
          <w:rStyle w:val="Text-onlypopuphotspot"/>
        </w:rPr>
        <w:t>VIS</w:t>
      </w:r>
      <w:r w:rsidRPr="005B17D3">
        <w:t>, SHARE or Rating Letter</w:t>
      </w:r>
      <w:r w:rsidRPr="005B17D3">
        <w:fldChar w:fldCharType="begin"/>
      </w:r>
      <w:r w:rsidRPr="005B17D3">
        <w:instrText xml:space="preserve"> XE "Letter:Military Service:Rating" </w:instrText>
      </w:r>
      <w:r w:rsidRPr="005B17D3">
        <w:fldChar w:fldCharType="end"/>
      </w:r>
      <w:r w:rsidRPr="005B17D3">
        <w:t>), or other authoritative source.</w:t>
      </w:r>
    </w:p>
    <w:p w14:paraId="7B1AC1AE" w14:textId="77777777" w:rsidR="00F76679" w:rsidRPr="005B17D3" w:rsidRDefault="00F76679" w:rsidP="00F76679">
      <w:pPr>
        <w:pStyle w:val="ListBull2"/>
        <w:numPr>
          <w:ilvl w:val="0"/>
          <w:numId w:val="0"/>
        </w:numPr>
        <w:ind w:left="720"/>
      </w:pPr>
    </w:p>
    <w:p w14:paraId="34B8A2DB" w14:textId="77777777" w:rsidR="00E27F88" w:rsidRPr="005B17D3" w:rsidRDefault="00E27F88" w:rsidP="00EF3896">
      <w:pPr>
        <w:pStyle w:val="ScreenField"/>
      </w:pPr>
      <w:r w:rsidRPr="005B17D3">
        <w:rPr>
          <w:noProof/>
        </w:rPr>
        <w:drawing>
          <wp:inline distT="0" distB="0" distL="0" distR="0" wp14:anchorId="687A9666" wp14:editId="41E8BC3E">
            <wp:extent cx="119380" cy="119380"/>
            <wp:effectExtent l="19050" t="0" r="0" b="0"/>
            <wp:docPr id="1195" name="Picture 1195" descr="required fiel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5" descr="required field symbol"/>
                    <pic:cNvPicPr>
                      <a:picLocks noChangeAspect="1" noChangeArrowheads="1"/>
                    </pic:cNvPicPr>
                  </pic:nvPicPr>
                  <pic:blipFill>
                    <a:blip r:embed="rId33" cstate="print"/>
                    <a:srcRect/>
                    <a:stretch>
                      <a:fillRect/>
                    </a:stretch>
                  </pic:blipFill>
                  <pic:spPr bwMode="auto">
                    <a:xfrm>
                      <a:off x="0" y="0"/>
                      <a:ext cx="119380" cy="119380"/>
                    </a:xfrm>
                    <a:prstGeom prst="rect">
                      <a:avLst/>
                    </a:prstGeom>
                    <a:noFill/>
                    <a:ln w="9525">
                      <a:noFill/>
                      <a:miter lim="800000"/>
                      <a:headEnd/>
                      <a:tailEnd/>
                    </a:ln>
                  </pic:spPr>
                </pic:pic>
              </a:graphicData>
            </a:graphic>
          </wp:inline>
        </w:drawing>
      </w:r>
      <w:r w:rsidRPr="005B17D3">
        <w:t>Branch of Service:</w:t>
      </w:r>
    </w:p>
    <w:p w14:paraId="2A4C89D2" w14:textId="77777777" w:rsidR="00E27F88" w:rsidRPr="005B17D3" w:rsidRDefault="00E27F88" w:rsidP="00EF3896">
      <w:pPr>
        <w:pStyle w:val="ScreenFieldDesc"/>
      </w:pPr>
      <w:r w:rsidRPr="005B17D3">
        <w:t xml:space="preserve">A </w:t>
      </w:r>
      <w:r w:rsidRPr="005B17D3">
        <w:rPr>
          <w:rStyle w:val="Text-onlypopuphotspot"/>
        </w:rPr>
        <w:t>service</w:t>
      </w:r>
      <w:r w:rsidRPr="005B17D3">
        <w:t> </w:t>
      </w:r>
      <w:r w:rsidRPr="005B17D3">
        <w:rPr>
          <w:rStyle w:val="Text-onlypopuphotspot"/>
        </w:rPr>
        <w:t>organization</w:t>
      </w:r>
      <w:r w:rsidRPr="005B17D3">
        <w:t xml:space="preserve"> that a Veteran served in during his/her episodes of military</w:t>
      </w:r>
      <w:r w:rsidRPr="005B17D3">
        <w:fldChar w:fldCharType="begin"/>
      </w:r>
      <w:r w:rsidRPr="005B17D3">
        <w:instrText xml:space="preserve"> XE "Military:service" </w:instrText>
      </w:r>
      <w:r w:rsidRPr="005B17D3">
        <w:fldChar w:fldCharType="end"/>
      </w:r>
      <w:r w:rsidRPr="005B17D3">
        <w:t xml:space="preserve"> service.</w:t>
      </w:r>
    </w:p>
    <w:p w14:paraId="55500418" w14:textId="77777777" w:rsidR="00E27F88" w:rsidRPr="005B17D3" w:rsidRDefault="00E27F88" w:rsidP="00EF3896">
      <w:pPr>
        <w:pStyle w:val="ScreenFieldDesc"/>
      </w:pPr>
      <w:r w:rsidRPr="005B17D3">
        <w:t>Choose from the dropdown listing.</w:t>
      </w:r>
    </w:p>
    <w:p w14:paraId="79B9FF81" w14:textId="77777777" w:rsidR="00E27F88" w:rsidRPr="005B17D3" w:rsidRDefault="00E27F88" w:rsidP="00EF3896">
      <w:pPr>
        <w:pStyle w:val="RulesandMore"/>
      </w:pPr>
      <w:r w:rsidRPr="005B17D3">
        <w:t>Rules...</w:t>
      </w:r>
    </w:p>
    <w:p w14:paraId="6F8C028E" w14:textId="77777777" w:rsidR="00E27F88" w:rsidRPr="005B17D3" w:rsidRDefault="00E27F88" w:rsidP="00EF3896">
      <w:pPr>
        <w:pStyle w:val="ListBull2"/>
      </w:pPr>
      <w:r w:rsidRPr="005B17D3">
        <w:rPr>
          <w:i/>
          <w:iCs/>
        </w:rPr>
        <w:t>Branch of Service</w:t>
      </w:r>
      <w:r w:rsidRPr="005B17D3">
        <w:t xml:space="preserve"> selections of F. Commonwealth, F. Guerilla F. Scout New</w:t>
      </w:r>
      <w:r w:rsidRPr="005B17D3">
        <w:fldChar w:fldCharType="begin"/>
      </w:r>
      <w:r w:rsidRPr="005B17D3">
        <w:instrText xml:space="preserve"> XE "New:Filipino Scout" </w:instrText>
      </w:r>
      <w:r w:rsidRPr="005B17D3">
        <w:fldChar w:fldCharType="end"/>
      </w:r>
      <w:r w:rsidRPr="005B17D3">
        <w:t xml:space="preserve">, F Scout Old require </w:t>
      </w:r>
      <w:r w:rsidRPr="005B17D3">
        <w:rPr>
          <w:i/>
          <w:iCs/>
        </w:rPr>
        <w:t>Service End Date</w:t>
      </w:r>
      <w:r w:rsidRPr="005B17D3">
        <w:t xml:space="preserve"> and </w:t>
      </w:r>
      <w:r w:rsidRPr="005B17D3">
        <w:rPr>
          <w:i/>
          <w:iCs/>
        </w:rPr>
        <w:t>Service Start Date</w:t>
      </w:r>
      <w:r w:rsidRPr="005B17D3">
        <w:t xml:space="preserve"> that fall within the World War II Period.</w:t>
      </w:r>
    </w:p>
    <w:p w14:paraId="694AE3D1" w14:textId="77777777" w:rsidR="00E27F88" w:rsidRPr="005B17D3" w:rsidRDefault="00E27F88" w:rsidP="00EF3896">
      <w:pPr>
        <w:pStyle w:val="ListBull2"/>
      </w:pPr>
      <w:r w:rsidRPr="005B17D3">
        <w:rPr>
          <w:i/>
          <w:iCs/>
        </w:rPr>
        <w:t>Filipino</w:t>
      </w:r>
      <w:r w:rsidRPr="005B17D3">
        <w:rPr>
          <w:i/>
          <w:iCs/>
        </w:rPr>
        <w:fldChar w:fldCharType="begin"/>
      </w:r>
      <w:r w:rsidRPr="005B17D3">
        <w:instrText xml:space="preserve"> XE "</w:instrText>
      </w:r>
      <w:r w:rsidRPr="005B17D3">
        <w:rPr>
          <w:iCs/>
        </w:rPr>
        <w:instrText>Filipino</w:instrText>
      </w:r>
      <w:r w:rsidRPr="005B17D3">
        <w:instrText xml:space="preserve">" </w:instrText>
      </w:r>
      <w:r w:rsidRPr="005B17D3">
        <w:rPr>
          <w:i/>
          <w:iCs/>
        </w:rPr>
        <w:fldChar w:fldCharType="end"/>
      </w:r>
      <w:r w:rsidRPr="005B17D3">
        <w:rPr>
          <w:i/>
          <w:iCs/>
        </w:rPr>
        <w:t xml:space="preserve"> Veteran Proof</w:t>
      </w:r>
      <w:r w:rsidRPr="005B17D3">
        <w:t xml:space="preserve"> of US Citizenship is required if the Veteran </w:t>
      </w:r>
      <w:r w:rsidRPr="005B17D3">
        <w:rPr>
          <w:i/>
          <w:iCs/>
        </w:rPr>
        <w:t>Branch of Service</w:t>
      </w:r>
      <w:r w:rsidRPr="005B17D3">
        <w:t xml:space="preserve"> is any of the following:</w:t>
      </w:r>
    </w:p>
    <w:p w14:paraId="7912A7DB" w14:textId="77777777" w:rsidR="00E27F88" w:rsidRPr="005B17D3" w:rsidRDefault="00E27F88" w:rsidP="00EF3896">
      <w:pPr>
        <w:pStyle w:val="ListBull2"/>
      </w:pPr>
      <w:r w:rsidRPr="005B17D3">
        <w:t xml:space="preserve">F. Commonwealth </w:t>
      </w:r>
    </w:p>
    <w:p w14:paraId="5BBE8214" w14:textId="77777777" w:rsidR="00E27F88" w:rsidRPr="005B17D3" w:rsidRDefault="00E27F88" w:rsidP="00EF3896">
      <w:pPr>
        <w:pStyle w:val="ListBull2"/>
      </w:pPr>
      <w:r w:rsidRPr="005B17D3">
        <w:t>F. Guerilla</w:t>
      </w:r>
    </w:p>
    <w:p w14:paraId="36912D7B" w14:textId="77777777" w:rsidR="00E27F88" w:rsidRPr="005B17D3" w:rsidRDefault="00E27F88" w:rsidP="00EF3896">
      <w:pPr>
        <w:pStyle w:val="ListBull2"/>
      </w:pPr>
      <w:r w:rsidRPr="005B17D3">
        <w:t>F. Scouts New</w:t>
      </w:r>
      <w:r w:rsidRPr="005B17D3">
        <w:fldChar w:fldCharType="begin"/>
      </w:r>
      <w:r w:rsidRPr="005B17D3">
        <w:instrText xml:space="preserve"> XE "New:Filipino Scout" </w:instrText>
      </w:r>
      <w:r w:rsidRPr="005B17D3">
        <w:fldChar w:fldCharType="end"/>
      </w:r>
    </w:p>
    <w:p w14:paraId="7A8A96F4" w14:textId="77777777" w:rsidR="00E27F88" w:rsidRPr="005B17D3" w:rsidRDefault="00E27F88" w:rsidP="00EF3896">
      <w:pPr>
        <w:pStyle w:val="ListBull2"/>
      </w:pPr>
      <w:r w:rsidRPr="005B17D3">
        <w:rPr>
          <w:i/>
          <w:iCs/>
        </w:rPr>
        <w:t>Branch of Service</w:t>
      </w:r>
      <w:r w:rsidRPr="005B17D3">
        <w:t xml:space="preserve"> is a required entry for each Military</w:t>
      </w:r>
      <w:r w:rsidRPr="005B17D3">
        <w:fldChar w:fldCharType="begin"/>
      </w:r>
      <w:r w:rsidRPr="005B17D3">
        <w:instrText xml:space="preserve"> XE "Military:Service Episode" </w:instrText>
      </w:r>
      <w:r w:rsidRPr="005B17D3">
        <w:fldChar w:fldCharType="end"/>
      </w:r>
      <w:r w:rsidRPr="005B17D3">
        <w:t xml:space="preserve"> Service Episode.</w:t>
      </w:r>
    </w:p>
    <w:p w14:paraId="31CE1596" w14:textId="77777777" w:rsidR="00E27F88" w:rsidRPr="005B17D3" w:rsidRDefault="00E27F88" w:rsidP="00EF3896">
      <w:pPr>
        <w:pStyle w:val="BodyTextBullet2"/>
      </w:pPr>
    </w:p>
    <w:p w14:paraId="4A1EFA93" w14:textId="77777777" w:rsidR="00E27F88" w:rsidRPr="005B17D3" w:rsidRDefault="00E27F88" w:rsidP="00EF3896">
      <w:pPr>
        <w:pStyle w:val="ScreenField"/>
      </w:pPr>
      <w:r w:rsidRPr="005B17D3">
        <w:t>Service Component:</w:t>
      </w:r>
    </w:p>
    <w:p w14:paraId="217FC680" w14:textId="77777777" w:rsidR="00E27F88" w:rsidRPr="005B17D3" w:rsidRDefault="00E27F88" w:rsidP="00EF3896">
      <w:pPr>
        <w:pStyle w:val="ScreenFieldDesc"/>
      </w:pPr>
      <w:r w:rsidRPr="005B17D3">
        <w:rPr>
          <w:i/>
        </w:rPr>
        <w:t>Service Component</w:t>
      </w:r>
      <w:r w:rsidRPr="005B17D3">
        <w:t xml:space="preserve"> is the major component of the Armed Services.</w:t>
      </w:r>
    </w:p>
    <w:p w14:paraId="3DEEE1F5" w14:textId="77777777" w:rsidR="00E27F88" w:rsidRPr="005B17D3" w:rsidRDefault="00E27F88" w:rsidP="00EF3896">
      <w:pPr>
        <w:pStyle w:val="RulesandMore"/>
      </w:pPr>
      <w:r w:rsidRPr="005B17D3">
        <w:t>Rules...</w:t>
      </w:r>
    </w:p>
    <w:p w14:paraId="105F5C75" w14:textId="77777777" w:rsidR="00E27F88" w:rsidRPr="005B17D3" w:rsidRDefault="00E27F88" w:rsidP="00EF3896">
      <w:pPr>
        <w:pStyle w:val="ListBull2"/>
      </w:pPr>
      <w:r w:rsidRPr="005B17D3">
        <w:t xml:space="preserve">This is not a required field. However, if entered, certain </w:t>
      </w:r>
      <w:r w:rsidRPr="005B17D3">
        <w:rPr>
          <w:i/>
          <w:iCs/>
        </w:rPr>
        <w:t>Branch</w:t>
      </w:r>
      <w:r w:rsidRPr="005B17D3">
        <w:t>es</w:t>
      </w:r>
      <w:r w:rsidRPr="005B17D3">
        <w:rPr>
          <w:i/>
          <w:iCs/>
        </w:rPr>
        <w:t xml:space="preserve"> of Service</w:t>
      </w:r>
      <w:r w:rsidRPr="005B17D3">
        <w:t xml:space="preserve"> are required for various choices of </w:t>
      </w:r>
      <w:r w:rsidRPr="005B17D3">
        <w:rPr>
          <w:i/>
          <w:iCs/>
        </w:rPr>
        <w:t>Service Component</w:t>
      </w:r>
      <w:r w:rsidRPr="005B17D3">
        <w:t>.</w:t>
      </w:r>
    </w:p>
    <w:p w14:paraId="356AAFEC" w14:textId="77777777" w:rsidR="00E27F88" w:rsidRPr="005B17D3" w:rsidRDefault="00E27F88" w:rsidP="00EF3896">
      <w:pPr>
        <w:pStyle w:val="ListBull2"/>
      </w:pPr>
      <w:r w:rsidRPr="005B17D3">
        <w:t xml:space="preserve">If </w:t>
      </w:r>
      <w:r w:rsidRPr="005B17D3">
        <w:rPr>
          <w:i/>
          <w:iCs/>
        </w:rPr>
        <w:t>Branch of Service</w:t>
      </w:r>
      <w:r w:rsidRPr="005B17D3">
        <w:t xml:space="preserve"> is deleted, the system will delete the </w:t>
      </w:r>
      <w:r w:rsidRPr="005B17D3">
        <w:rPr>
          <w:i/>
          <w:iCs/>
        </w:rPr>
        <w:t>Service Component</w:t>
      </w:r>
      <w:r w:rsidRPr="005B17D3">
        <w:t>, if present.</w:t>
      </w:r>
    </w:p>
    <w:p w14:paraId="58EBCC25" w14:textId="77777777" w:rsidR="00E27F88" w:rsidRPr="005B17D3" w:rsidRDefault="00E27F88" w:rsidP="00EF3896">
      <w:pPr>
        <w:pStyle w:val="ScreenField"/>
      </w:pPr>
    </w:p>
    <w:p w14:paraId="6903985B" w14:textId="77777777" w:rsidR="00E27F88" w:rsidRPr="005B17D3" w:rsidRDefault="00E27F88" w:rsidP="00EF3896">
      <w:pPr>
        <w:pStyle w:val="ScreenField"/>
      </w:pPr>
      <w:r w:rsidRPr="005B17D3">
        <w:t>Pay Plan</w:t>
      </w:r>
      <w:r w:rsidRPr="005B17D3">
        <w:fldChar w:fldCharType="begin"/>
      </w:r>
      <w:r w:rsidRPr="005B17D3">
        <w:instrText xml:space="preserve"> XE "Date:Service Entry" </w:instrText>
      </w:r>
      <w:r w:rsidRPr="005B17D3">
        <w:fldChar w:fldCharType="end"/>
      </w:r>
      <w:r w:rsidRPr="005B17D3">
        <w:t>:</w:t>
      </w:r>
    </w:p>
    <w:p w14:paraId="49F8D0FF" w14:textId="77777777" w:rsidR="00E27F88" w:rsidRPr="005B17D3" w:rsidRDefault="00E27F88" w:rsidP="00EF3896">
      <w:pPr>
        <w:pStyle w:val="ScreenFieldDesc"/>
      </w:pPr>
      <w:r w:rsidRPr="005B17D3">
        <w:t>The pay grade of a Service Member/Veteran at the time of his/her episode of military service.</w:t>
      </w:r>
    </w:p>
    <w:p w14:paraId="69769CBA" w14:textId="77777777" w:rsidR="00E27F88" w:rsidRPr="005B17D3" w:rsidRDefault="00E27F88" w:rsidP="00EF3896">
      <w:pPr>
        <w:pStyle w:val="RulesandMore"/>
        <w:rPr>
          <w:iCs/>
        </w:rPr>
      </w:pPr>
      <w:r w:rsidRPr="005B17D3">
        <w:t>Rules...</w:t>
      </w:r>
    </w:p>
    <w:p w14:paraId="06678076" w14:textId="77777777" w:rsidR="00E27F88" w:rsidRPr="005B17D3" w:rsidRDefault="00E27F88" w:rsidP="00EF3896">
      <w:pPr>
        <w:pStyle w:val="ListBull2"/>
      </w:pPr>
      <w:r w:rsidRPr="005B17D3">
        <w:t>This field is non-editable and is provided by MSDS.</w:t>
      </w:r>
    </w:p>
    <w:p w14:paraId="4BB7F021" w14:textId="77777777" w:rsidR="00E27F88" w:rsidRPr="005B17D3" w:rsidRDefault="00E27F88" w:rsidP="00EF3896">
      <w:pPr>
        <w:pStyle w:val="ListBull2"/>
      </w:pPr>
      <w:r w:rsidRPr="005B17D3">
        <w:t>ES will only display pay plans of type ME (Enlisted), MO (Officer), MW (Warrant), or MC (Cadet).</w:t>
      </w:r>
    </w:p>
    <w:p w14:paraId="6A8403D8" w14:textId="77777777" w:rsidR="00E27F88" w:rsidRPr="005B17D3" w:rsidRDefault="00E27F88" w:rsidP="00EF3896">
      <w:pPr>
        <w:pStyle w:val="ListBull2"/>
        <w:numPr>
          <w:ilvl w:val="0"/>
          <w:numId w:val="0"/>
        </w:numPr>
        <w:ind w:left="1080" w:hanging="360"/>
      </w:pPr>
    </w:p>
    <w:p w14:paraId="659457D9" w14:textId="77777777" w:rsidR="00E27F88" w:rsidRPr="005B17D3" w:rsidRDefault="00E27F88" w:rsidP="00EF3896">
      <w:pPr>
        <w:pStyle w:val="ScreenField"/>
      </w:pPr>
      <w:r w:rsidRPr="005B17D3">
        <w:rPr>
          <w:noProof/>
        </w:rPr>
        <w:drawing>
          <wp:inline distT="0" distB="0" distL="0" distR="0" wp14:anchorId="188A73A9" wp14:editId="1283EBC5">
            <wp:extent cx="119380" cy="119380"/>
            <wp:effectExtent l="19050" t="0" r="0" b="0"/>
            <wp:docPr id="1202" name="Picture 1202" descr="required fiel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2" descr="required field symbol"/>
                    <pic:cNvPicPr>
                      <a:picLocks noChangeAspect="1" noChangeArrowheads="1"/>
                    </pic:cNvPicPr>
                  </pic:nvPicPr>
                  <pic:blipFill>
                    <a:blip r:embed="rId33" cstate="print"/>
                    <a:srcRect/>
                    <a:stretch>
                      <a:fillRect/>
                    </a:stretch>
                  </pic:blipFill>
                  <pic:spPr bwMode="auto">
                    <a:xfrm>
                      <a:off x="0" y="0"/>
                      <a:ext cx="119380" cy="119380"/>
                    </a:xfrm>
                    <a:prstGeom prst="rect">
                      <a:avLst/>
                    </a:prstGeom>
                    <a:noFill/>
                    <a:ln w="9525">
                      <a:noFill/>
                      <a:miter lim="800000"/>
                      <a:headEnd/>
                      <a:tailEnd/>
                    </a:ln>
                  </pic:spPr>
                </pic:pic>
              </a:graphicData>
            </a:graphic>
          </wp:inline>
        </w:drawing>
      </w:r>
      <w:r w:rsidRPr="005B17D3">
        <w:t>Service Entry Date</w:t>
      </w:r>
      <w:r w:rsidRPr="005B17D3">
        <w:fldChar w:fldCharType="begin"/>
      </w:r>
      <w:r w:rsidRPr="005B17D3">
        <w:instrText xml:space="preserve"> XE "Date:Service Entry" </w:instrText>
      </w:r>
      <w:r w:rsidRPr="005B17D3">
        <w:fldChar w:fldCharType="end"/>
      </w:r>
      <w:r w:rsidRPr="005B17D3">
        <w:t>:</w:t>
      </w:r>
    </w:p>
    <w:p w14:paraId="06FB0CA2" w14:textId="77777777" w:rsidR="00E27F88" w:rsidRPr="005B17D3" w:rsidRDefault="00E27F88" w:rsidP="00EF3896">
      <w:pPr>
        <w:pStyle w:val="ScreenFieldDesc"/>
      </w:pPr>
      <w:r w:rsidRPr="005B17D3">
        <w:t>The date a Veteran commenced his/her episodes of military service.</w:t>
      </w:r>
    </w:p>
    <w:p w14:paraId="68204C6F" w14:textId="77777777" w:rsidR="00E27F88" w:rsidRPr="005B17D3" w:rsidRDefault="00E27F88" w:rsidP="00EF3896">
      <w:pPr>
        <w:pStyle w:val="RulesandMore"/>
        <w:rPr>
          <w:iCs/>
        </w:rPr>
      </w:pPr>
      <w:r w:rsidRPr="005B17D3">
        <w:t>Rules...</w:t>
      </w:r>
    </w:p>
    <w:p w14:paraId="3A213742" w14:textId="77777777" w:rsidR="00E27F88" w:rsidRPr="005B17D3" w:rsidRDefault="00E27F88" w:rsidP="00884662">
      <w:pPr>
        <w:pStyle w:val="BodyTextBullet2"/>
        <w:numPr>
          <w:ilvl w:val="0"/>
          <w:numId w:val="139"/>
        </w:numPr>
      </w:pPr>
      <w:r w:rsidRPr="005B17D3">
        <w:t>Military</w:t>
      </w:r>
      <w:r w:rsidRPr="005B17D3">
        <w:fldChar w:fldCharType="begin"/>
      </w:r>
      <w:r w:rsidRPr="005B17D3">
        <w:instrText xml:space="preserve"> XE "Military:Service Episode:Dates" </w:instrText>
      </w:r>
      <w:r w:rsidRPr="005B17D3">
        <w:fldChar w:fldCharType="end"/>
      </w:r>
      <w:r w:rsidRPr="005B17D3">
        <w:t xml:space="preserve"> Service Episode Dates must be </w:t>
      </w:r>
      <w:r w:rsidRPr="005B17D3">
        <w:rPr>
          <w:rStyle w:val="Text-onlypopuphotspot"/>
        </w:rPr>
        <w:t>precise</w:t>
      </w:r>
      <w:r w:rsidRPr="005B17D3">
        <w:t>.</w:t>
      </w:r>
    </w:p>
    <w:p w14:paraId="2751BF43" w14:textId="5EA22FFE" w:rsidR="00E27F88" w:rsidRPr="005B17D3" w:rsidRDefault="00E27F88" w:rsidP="00884662">
      <w:pPr>
        <w:pStyle w:val="BodyTextBullet2"/>
        <w:numPr>
          <w:ilvl w:val="0"/>
          <w:numId w:val="139"/>
        </w:numPr>
      </w:pPr>
      <w:r w:rsidRPr="005B17D3">
        <w:t xml:space="preserve">The </w:t>
      </w:r>
      <w:r w:rsidRPr="005B17D3">
        <w:rPr>
          <w:i/>
          <w:iCs/>
        </w:rPr>
        <w:t>Service Entry Date</w:t>
      </w:r>
      <w:r w:rsidRPr="005B17D3">
        <w:t xml:space="preserve"> must be greater than or equal to the </w:t>
      </w:r>
      <w:r w:rsidR="006204FA" w:rsidRPr="005B17D3">
        <w:t>Veterans</w:t>
      </w:r>
      <w:r w:rsidRPr="005B17D3">
        <w:t xml:space="preserve"> birth date + 15 years.</w:t>
      </w:r>
    </w:p>
    <w:p w14:paraId="0623307B" w14:textId="77777777" w:rsidR="00E27F88" w:rsidRPr="005B17D3" w:rsidRDefault="00E27F88" w:rsidP="00884662">
      <w:pPr>
        <w:pStyle w:val="BodyTextBullet2"/>
        <w:numPr>
          <w:ilvl w:val="0"/>
          <w:numId w:val="139"/>
        </w:numPr>
      </w:pPr>
      <w:r w:rsidRPr="005B17D3">
        <w:t>Service Entry Date must be prior or equal to the Date of Death</w:t>
      </w:r>
      <w:r w:rsidRPr="005B17D3">
        <w:fldChar w:fldCharType="begin"/>
      </w:r>
      <w:r w:rsidRPr="005B17D3">
        <w:instrText xml:space="preserve"> XE "Death:Date of" </w:instrText>
      </w:r>
      <w:r w:rsidRPr="005B17D3">
        <w:fldChar w:fldCharType="end"/>
      </w:r>
      <w:r w:rsidRPr="005B17D3">
        <w:t>.</w:t>
      </w:r>
    </w:p>
    <w:p w14:paraId="0F078892" w14:textId="77777777" w:rsidR="00E27F88" w:rsidRPr="005B17D3" w:rsidRDefault="00E27F88" w:rsidP="00884662">
      <w:pPr>
        <w:pStyle w:val="BodyTextBullet2"/>
        <w:numPr>
          <w:ilvl w:val="0"/>
          <w:numId w:val="139"/>
        </w:numPr>
      </w:pPr>
      <w:r w:rsidRPr="005B17D3">
        <w:t>The Service Entry Date must be prior or equal to the Service Separation Date for the Military</w:t>
      </w:r>
      <w:r w:rsidRPr="005B17D3">
        <w:fldChar w:fldCharType="begin"/>
      </w:r>
      <w:r w:rsidRPr="005B17D3">
        <w:instrText xml:space="preserve"> XE "Military:Service Episode" </w:instrText>
      </w:r>
      <w:r w:rsidRPr="005B17D3">
        <w:fldChar w:fldCharType="end"/>
      </w:r>
      <w:r w:rsidRPr="005B17D3">
        <w:t xml:space="preserve"> Service Episode.</w:t>
      </w:r>
    </w:p>
    <w:p w14:paraId="2F0F111F" w14:textId="77777777" w:rsidR="00E27F88" w:rsidRPr="005B17D3" w:rsidRDefault="00E27F88" w:rsidP="00884662">
      <w:pPr>
        <w:pStyle w:val="BodyTextBullet2"/>
        <w:numPr>
          <w:ilvl w:val="0"/>
          <w:numId w:val="139"/>
        </w:numPr>
      </w:pPr>
      <w:r w:rsidRPr="005B17D3">
        <w:t>Service Entry Date cannot be a future date.</w:t>
      </w:r>
    </w:p>
    <w:p w14:paraId="7010A20F" w14:textId="77777777" w:rsidR="00E27F88" w:rsidRPr="005B17D3" w:rsidRDefault="00E27F88" w:rsidP="00884662">
      <w:pPr>
        <w:pStyle w:val="BodyTextBullet2"/>
        <w:numPr>
          <w:ilvl w:val="0"/>
          <w:numId w:val="139"/>
        </w:numPr>
      </w:pPr>
      <w:r w:rsidRPr="005B17D3">
        <w:t>Format: (mm/dd/yyyy)</w:t>
      </w:r>
    </w:p>
    <w:p w14:paraId="49260472" w14:textId="77777777" w:rsidR="00E27F88" w:rsidRPr="005B17D3" w:rsidRDefault="00E27F88" w:rsidP="00EF3896">
      <w:pPr>
        <w:pStyle w:val="ScreenField"/>
      </w:pPr>
      <w:bookmarkStart w:id="1322" w:name="FutureDisDateVistA"/>
      <w:bookmarkEnd w:id="1322"/>
    </w:p>
    <w:p w14:paraId="528571F0" w14:textId="77777777" w:rsidR="00E27F88" w:rsidRPr="005B17D3" w:rsidRDefault="00E27F88" w:rsidP="00EF3896">
      <w:pPr>
        <w:pStyle w:val="ScreenField"/>
      </w:pPr>
      <w:r w:rsidRPr="005B17D3">
        <w:t>Future Discharge Date</w:t>
      </w:r>
      <w:r w:rsidRPr="005B17D3">
        <w:fldChar w:fldCharType="begin"/>
      </w:r>
      <w:r w:rsidRPr="005B17D3">
        <w:instrText xml:space="preserve"> XE "Future Discharge Date" </w:instrText>
      </w:r>
      <w:r w:rsidRPr="005B17D3">
        <w:fldChar w:fldCharType="end"/>
      </w:r>
      <w:r w:rsidRPr="005B17D3">
        <w:t>:</w:t>
      </w:r>
    </w:p>
    <w:p w14:paraId="6470ECEF" w14:textId="77777777" w:rsidR="00E27F88" w:rsidRPr="005B17D3" w:rsidRDefault="00E27F88" w:rsidP="00EF3896">
      <w:pPr>
        <w:pStyle w:val="ScreenFieldDesc"/>
      </w:pPr>
      <w:r w:rsidRPr="005B17D3">
        <w:t>The projected date a service member/Veteran will be discharged from active duty. The Future Discharge Date (FDD) is shared with VistA.</w:t>
      </w:r>
      <w:r w:rsidRPr="005B17D3">
        <w:fldChar w:fldCharType="begin"/>
      </w:r>
      <w:r w:rsidRPr="005B17D3">
        <w:instrText xml:space="preserve"> XE "Military:service" </w:instrText>
      </w:r>
      <w:r w:rsidRPr="005B17D3">
        <w:fldChar w:fldCharType="end"/>
      </w:r>
      <w:r w:rsidRPr="005B17D3">
        <w:fldChar w:fldCharType="begin"/>
      </w:r>
      <w:r w:rsidRPr="005B17D3">
        <w:instrText xml:space="preserve"> XE "Date:Service Separation" </w:instrText>
      </w:r>
      <w:r w:rsidRPr="005B17D3">
        <w:fldChar w:fldCharType="end"/>
      </w:r>
    </w:p>
    <w:p w14:paraId="5B3E8A7A" w14:textId="77777777" w:rsidR="00E27F88" w:rsidRPr="005B17D3" w:rsidRDefault="00E27F88" w:rsidP="00EF3896">
      <w:pPr>
        <w:pStyle w:val="RulesandMore"/>
      </w:pPr>
      <w:r w:rsidRPr="005B17D3">
        <w:t>Rules...</w:t>
      </w:r>
    </w:p>
    <w:p w14:paraId="09535B9E" w14:textId="77777777" w:rsidR="00E27F88" w:rsidRPr="005B17D3" w:rsidRDefault="00E27F88" w:rsidP="00EF3896">
      <w:pPr>
        <w:pStyle w:val="ListBull2"/>
      </w:pPr>
      <w:r w:rsidRPr="005B17D3">
        <w:t xml:space="preserve">The </w:t>
      </w:r>
      <w:r w:rsidRPr="005B17D3">
        <w:rPr>
          <w:i/>
        </w:rPr>
        <w:t>Future Discharge Date</w:t>
      </w:r>
      <w:r w:rsidRPr="005B17D3">
        <w:rPr>
          <w:i/>
        </w:rPr>
        <w:fldChar w:fldCharType="begin"/>
      </w:r>
      <w:r w:rsidRPr="005B17D3">
        <w:instrText xml:space="preserve"> XE "Future Discharge Date" </w:instrText>
      </w:r>
      <w:r w:rsidRPr="005B17D3">
        <w:rPr>
          <w:i/>
        </w:rPr>
        <w:fldChar w:fldCharType="end"/>
      </w:r>
      <w:r w:rsidRPr="005B17D3">
        <w:t xml:space="preserve"> must be a precise date.</w:t>
      </w:r>
    </w:p>
    <w:p w14:paraId="5DEE6216" w14:textId="77777777" w:rsidR="00E27F88" w:rsidRPr="005B17D3" w:rsidRDefault="00E27F88" w:rsidP="00EF3896">
      <w:pPr>
        <w:pStyle w:val="ListBull2"/>
      </w:pPr>
      <w:r w:rsidRPr="005B17D3">
        <w:t xml:space="preserve">The </w:t>
      </w:r>
      <w:r w:rsidRPr="005B17D3">
        <w:rPr>
          <w:i/>
        </w:rPr>
        <w:t>Future Discharge Date</w:t>
      </w:r>
      <w:r w:rsidRPr="005B17D3">
        <w:rPr>
          <w:i/>
        </w:rPr>
        <w:fldChar w:fldCharType="begin"/>
      </w:r>
      <w:r w:rsidRPr="005B17D3">
        <w:instrText xml:space="preserve"> XE "Future Discharge Date" </w:instrText>
      </w:r>
      <w:r w:rsidRPr="005B17D3">
        <w:rPr>
          <w:i/>
        </w:rPr>
        <w:fldChar w:fldCharType="end"/>
      </w:r>
      <w:r w:rsidRPr="005B17D3">
        <w:t xml:space="preserve"> cannot be the current date.</w:t>
      </w:r>
    </w:p>
    <w:p w14:paraId="1D35CDD8" w14:textId="77777777" w:rsidR="00E27F88" w:rsidRPr="005B17D3" w:rsidRDefault="00E27F88" w:rsidP="00EF3896">
      <w:pPr>
        <w:pStyle w:val="ListBull2"/>
      </w:pPr>
      <w:r w:rsidRPr="005B17D3">
        <w:t xml:space="preserve">If manually entered or received from Health Care Application (HCA), the </w:t>
      </w:r>
      <w:r w:rsidRPr="005B17D3">
        <w:rPr>
          <w:i/>
        </w:rPr>
        <w:t>Future Discharge Date</w:t>
      </w:r>
      <w:r w:rsidRPr="005B17D3">
        <w:rPr>
          <w:i/>
        </w:rPr>
        <w:fldChar w:fldCharType="begin"/>
      </w:r>
      <w:r w:rsidRPr="005B17D3">
        <w:instrText xml:space="preserve"> XE "Future Discharge Date" </w:instrText>
      </w:r>
      <w:r w:rsidRPr="005B17D3">
        <w:rPr>
          <w:i/>
        </w:rPr>
        <w:fldChar w:fldCharType="end"/>
      </w:r>
      <w:r w:rsidRPr="005B17D3">
        <w:t xml:space="preserve"> cannot be greater than 730 days (two years) in the future. There is no restriction for Future Discharge Dates received from MSDS.</w:t>
      </w:r>
    </w:p>
    <w:p w14:paraId="3426A7DE" w14:textId="77777777" w:rsidR="00E27F88" w:rsidRPr="005B17D3" w:rsidRDefault="00E27F88" w:rsidP="00EF3896">
      <w:pPr>
        <w:pStyle w:val="ListBull2"/>
      </w:pPr>
      <w:r w:rsidRPr="005B17D3">
        <w:t xml:space="preserve"> days in the future. There is no restriction for Future Discharge Dates received from MSDS.</w:t>
      </w:r>
    </w:p>
    <w:p w14:paraId="4A02C5AA" w14:textId="77777777" w:rsidR="00E27F88" w:rsidRPr="005B17D3" w:rsidRDefault="00E27F88" w:rsidP="00EF3896">
      <w:pPr>
        <w:pStyle w:val="ListBull2"/>
      </w:pPr>
      <w:r w:rsidRPr="005B17D3">
        <w:t xml:space="preserve">Only authorized ES users can enter/edit a </w:t>
      </w:r>
      <w:r w:rsidRPr="005B17D3">
        <w:rPr>
          <w:i/>
        </w:rPr>
        <w:t xml:space="preserve">Future Discharge Date </w:t>
      </w:r>
      <w:r w:rsidRPr="005B17D3">
        <w:t>that was previously set by an ES user</w:t>
      </w:r>
      <w:r w:rsidRPr="005B17D3">
        <w:fldChar w:fldCharType="begin"/>
      </w:r>
      <w:r w:rsidRPr="005B17D3">
        <w:instrText xml:space="preserve"> XE "Future Discharge Date" </w:instrText>
      </w:r>
      <w:r w:rsidRPr="005B17D3">
        <w:fldChar w:fldCharType="end"/>
      </w:r>
      <w:r w:rsidRPr="005B17D3">
        <w:t xml:space="preserve">. </w:t>
      </w:r>
    </w:p>
    <w:p w14:paraId="6765F8AD" w14:textId="77777777" w:rsidR="00E27F88" w:rsidRPr="005B17D3" w:rsidRDefault="00E27F88" w:rsidP="00EF3896">
      <w:pPr>
        <w:pStyle w:val="ListBull2"/>
      </w:pPr>
      <w:r w:rsidRPr="005B17D3">
        <w:t xml:space="preserve">An authorized ES user or MSDS can overwrite a </w:t>
      </w:r>
      <w:r w:rsidRPr="005B17D3">
        <w:rPr>
          <w:i/>
        </w:rPr>
        <w:t>Future Discharge Date</w:t>
      </w:r>
      <w:r w:rsidRPr="005B17D3">
        <w:t xml:space="preserve"> that was last updated by MSDS or HCA.</w:t>
      </w:r>
    </w:p>
    <w:p w14:paraId="4E01F098" w14:textId="77777777" w:rsidR="00E27F88" w:rsidRPr="005B17D3" w:rsidRDefault="00E27F88" w:rsidP="00EF3896">
      <w:pPr>
        <w:pStyle w:val="ListBull2"/>
      </w:pPr>
      <w:r w:rsidRPr="005B17D3">
        <w:t xml:space="preserve">The </w:t>
      </w:r>
      <w:r w:rsidRPr="005B17D3">
        <w:rPr>
          <w:i/>
        </w:rPr>
        <w:t>Future Discharge Date</w:t>
      </w:r>
      <w:r w:rsidRPr="005B17D3">
        <w:t xml:space="preserve"> can be accepted from HCA. </w:t>
      </w:r>
    </w:p>
    <w:p w14:paraId="3B77D8B3" w14:textId="77777777" w:rsidR="00E27F88" w:rsidRPr="005B17D3" w:rsidRDefault="00E27F88" w:rsidP="00EF3896">
      <w:pPr>
        <w:pStyle w:val="ListBull2"/>
      </w:pPr>
      <w:r w:rsidRPr="005B17D3">
        <w:t xml:space="preserve">HCA cannot overwrite the </w:t>
      </w:r>
      <w:r w:rsidRPr="005B17D3">
        <w:rPr>
          <w:i/>
        </w:rPr>
        <w:t>Future Discharge Date</w:t>
      </w:r>
      <w:r w:rsidRPr="005B17D3">
        <w:t xml:space="preserve"> and Source of Information that was previously set by an ES user or MSDS.</w:t>
      </w:r>
    </w:p>
    <w:p w14:paraId="7FC130ED" w14:textId="77777777" w:rsidR="00E27F88" w:rsidRPr="005B17D3" w:rsidRDefault="00E27F88" w:rsidP="00EF3896">
      <w:pPr>
        <w:pStyle w:val="ListBull2"/>
      </w:pPr>
      <w:r w:rsidRPr="005B17D3">
        <w:t xml:space="preserve">HCA can overwrite the </w:t>
      </w:r>
      <w:r w:rsidRPr="005B17D3">
        <w:rPr>
          <w:i/>
        </w:rPr>
        <w:t xml:space="preserve">Future Discharge Date </w:t>
      </w:r>
      <w:r w:rsidRPr="005B17D3">
        <w:t>and Source of Information that was previously received from HCA.</w:t>
      </w:r>
    </w:p>
    <w:p w14:paraId="317EF580" w14:textId="77777777" w:rsidR="00E27F88" w:rsidRPr="005B17D3" w:rsidRDefault="00E27F88" w:rsidP="00EF3896">
      <w:pPr>
        <w:pStyle w:val="ListBull2"/>
      </w:pPr>
      <w:r w:rsidRPr="005B17D3">
        <w:t xml:space="preserve">The </w:t>
      </w:r>
      <w:r w:rsidRPr="005B17D3">
        <w:rPr>
          <w:i/>
        </w:rPr>
        <w:t>Future Discharge Date</w:t>
      </w:r>
      <w:r w:rsidRPr="005B17D3">
        <w:rPr>
          <w:i/>
        </w:rPr>
        <w:fldChar w:fldCharType="begin"/>
      </w:r>
      <w:r w:rsidRPr="005B17D3">
        <w:instrText xml:space="preserve"> XE "Future Discharge Date" </w:instrText>
      </w:r>
      <w:r w:rsidRPr="005B17D3">
        <w:rPr>
          <w:i/>
        </w:rPr>
        <w:fldChar w:fldCharType="end"/>
      </w:r>
      <w:r w:rsidRPr="005B17D3">
        <w:t xml:space="preserve"> can only be entered if there is an associated Service Entry Date and a Branch of Service.</w:t>
      </w:r>
    </w:p>
    <w:p w14:paraId="6E9CFDA6" w14:textId="77777777" w:rsidR="00E27F88" w:rsidRPr="005B17D3" w:rsidRDefault="00E27F88" w:rsidP="00EF3896">
      <w:pPr>
        <w:pStyle w:val="ListBull2"/>
      </w:pPr>
      <w:r w:rsidRPr="005B17D3">
        <w:rPr>
          <w:i/>
        </w:rPr>
        <w:t>Future Discharge Dates</w:t>
      </w:r>
      <w:r w:rsidRPr="005B17D3">
        <w:t xml:space="preserve"> received from MSDS will only be processed for Active Duty service members.</w:t>
      </w:r>
    </w:p>
    <w:p w14:paraId="17BBB474" w14:textId="77777777" w:rsidR="00E27F88" w:rsidRPr="005B17D3" w:rsidRDefault="00E27F88" w:rsidP="00EF3896">
      <w:pPr>
        <w:pStyle w:val="ListBull2"/>
      </w:pPr>
      <w:r w:rsidRPr="005B17D3">
        <w:t xml:space="preserve">There cannot be a </w:t>
      </w:r>
      <w:r w:rsidRPr="005B17D3">
        <w:rPr>
          <w:i/>
        </w:rPr>
        <w:t>Future Discharge Date</w:t>
      </w:r>
      <w:r w:rsidRPr="005B17D3">
        <w:rPr>
          <w:i/>
        </w:rPr>
        <w:fldChar w:fldCharType="begin"/>
      </w:r>
      <w:r w:rsidRPr="005B17D3">
        <w:instrText xml:space="preserve"> XE "Future Discharge Date" </w:instrText>
      </w:r>
      <w:r w:rsidRPr="005B17D3">
        <w:rPr>
          <w:i/>
        </w:rPr>
        <w:fldChar w:fldCharType="end"/>
      </w:r>
      <w:r w:rsidRPr="005B17D3">
        <w:t xml:space="preserve"> AND a Service Separation Date for the same service episode (same branch of service and Service Entry Date). </w:t>
      </w:r>
    </w:p>
    <w:p w14:paraId="17069664" w14:textId="77777777" w:rsidR="00E27F88" w:rsidRPr="005B17D3" w:rsidRDefault="00E27F88" w:rsidP="00EF3896">
      <w:pPr>
        <w:pStyle w:val="ListBull2"/>
      </w:pPr>
      <w:r w:rsidRPr="005B17D3">
        <w:t xml:space="preserve">When a Service Separation Date is entered or received, the </w:t>
      </w:r>
      <w:r w:rsidRPr="005B17D3">
        <w:rPr>
          <w:i/>
        </w:rPr>
        <w:t xml:space="preserve">Future Discharge Date </w:t>
      </w:r>
      <w:r w:rsidRPr="005B17D3">
        <w:t>is moved to history.</w:t>
      </w:r>
    </w:p>
    <w:p w14:paraId="72C44268" w14:textId="77777777" w:rsidR="00E27F88" w:rsidRPr="005B17D3" w:rsidRDefault="00E27F88" w:rsidP="00EF3896">
      <w:pPr>
        <w:pStyle w:val="ScreenField"/>
        <w:rPr>
          <w:noProof/>
        </w:rPr>
      </w:pPr>
    </w:p>
    <w:p w14:paraId="6E3485F1" w14:textId="77777777" w:rsidR="00E27F88" w:rsidRPr="005B17D3" w:rsidRDefault="00E27F88" w:rsidP="00EF3896">
      <w:pPr>
        <w:pStyle w:val="ScreenField"/>
        <w:rPr>
          <w:noProof/>
        </w:rPr>
      </w:pPr>
      <w:r w:rsidRPr="005B17D3">
        <w:rPr>
          <w:noProof/>
        </w:rPr>
        <w:t>Source of Information:</w:t>
      </w:r>
    </w:p>
    <w:p w14:paraId="7003599F" w14:textId="77777777" w:rsidR="00E27F88" w:rsidRPr="005B17D3" w:rsidRDefault="00E27F88" w:rsidP="00EF3896">
      <w:pPr>
        <w:pStyle w:val="ScreenFieldDesc"/>
        <w:rPr>
          <w:noProof/>
        </w:rPr>
      </w:pPr>
      <w:r w:rsidRPr="005B17D3">
        <w:rPr>
          <w:noProof/>
        </w:rPr>
        <w:t>Identifies the source of where the Future Discharge Date</w:t>
      </w:r>
      <w:r w:rsidRPr="005B17D3">
        <w:rPr>
          <w:noProof/>
        </w:rPr>
        <w:fldChar w:fldCharType="begin"/>
      </w:r>
      <w:r w:rsidRPr="005B17D3">
        <w:instrText xml:space="preserve"> XE "Future Discharge Date" </w:instrText>
      </w:r>
      <w:r w:rsidRPr="005B17D3">
        <w:rPr>
          <w:noProof/>
        </w:rPr>
        <w:fldChar w:fldCharType="end"/>
      </w:r>
      <w:r w:rsidRPr="005B17D3">
        <w:rPr>
          <w:noProof/>
        </w:rPr>
        <w:t xml:space="preserve"> came from.</w:t>
      </w:r>
    </w:p>
    <w:p w14:paraId="4B921854" w14:textId="77777777" w:rsidR="00E27F88" w:rsidRPr="005B17D3" w:rsidRDefault="00E27F88" w:rsidP="00EF3896">
      <w:pPr>
        <w:pStyle w:val="RulesandMore"/>
      </w:pPr>
      <w:r w:rsidRPr="005B17D3">
        <w:t>Rules...</w:t>
      </w:r>
    </w:p>
    <w:p w14:paraId="3EBC3A30" w14:textId="77777777" w:rsidR="00E27F88" w:rsidRPr="005B17D3" w:rsidRDefault="00E27F88" w:rsidP="00EF3896">
      <w:pPr>
        <w:pStyle w:val="ListBull2"/>
      </w:pPr>
      <w:r w:rsidRPr="005B17D3">
        <w:rPr>
          <w:i/>
        </w:rPr>
        <w:t>Source of Information</w:t>
      </w:r>
      <w:r w:rsidRPr="005B17D3">
        <w:t xml:space="preserve"> is required if a Future Discharge Date</w:t>
      </w:r>
      <w:r w:rsidRPr="005B17D3">
        <w:fldChar w:fldCharType="begin"/>
      </w:r>
      <w:r w:rsidRPr="005B17D3">
        <w:instrText xml:space="preserve"> XE "Future Discharge Date" </w:instrText>
      </w:r>
      <w:r w:rsidRPr="005B17D3">
        <w:fldChar w:fldCharType="end"/>
      </w:r>
      <w:r w:rsidRPr="005B17D3">
        <w:t xml:space="preserve"> is entered manually.</w:t>
      </w:r>
    </w:p>
    <w:p w14:paraId="56111DF3" w14:textId="77777777" w:rsidR="00E27F88" w:rsidRPr="005B17D3" w:rsidRDefault="00E27F88" w:rsidP="00EF3896">
      <w:pPr>
        <w:pStyle w:val="ListBull2"/>
      </w:pPr>
      <w:r w:rsidRPr="005B17D3">
        <w:t xml:space="preserve">Only an ES user can modify a </w:t>
      </w:r>
      <w:r w:rsidRPr="005B17D3">
        <w:rPr>
          <w:i/>
        </w:rPr>
        <w:t>Source of Information</w:t>
      </w:r>
      <w:r w:rsidRPr="005B17D3">
        <w:t xml:space="preserve"> that was previously set by an ES user.</w:t>
      </w:r>
    </w:p>
    <w:p w14:paraId="69B6DD4C" w14:textId="77777777" w:rsidR="00E27F88" w:rsidRPr="005B17D3" w:rsidRDefault="00E27F88" w:rsidP="00EF3896">
      <w:pPr>
        <w:pStyle w:val="ListBull2"/>
      </w:pPr>
      <w:r w:rsidRPr="005B17D3">
        <w:rPr>
          <w:i/>
        </w:rPr>
        <w:t xml:space="preserve">The Source of Information </w:t>
      </w:r>
      <w:r w:rsidRPr="005B17D3">
        <w:t>will be</w:t>
      </w:r>
      <w:r w:rsidRPr="005B17D3">
        <w:rPr>
          <w:i/>
        </w:rPr>
        <w:t xml:space="preserve"> </w:t>
      </w:r>
      <w:r w:rsidRPr="005B17D3">
        <w:t>automatically set to</w:t>
      </w:r>
      <w:r w:rsidRPr="005B17D3">
        <w:rPr>
          <w:i/>
        </w:rPr>
        <w:t xml:space="preserve"> Enterprise Military Information Service, </w:t>
      </w:r>
      <w:r w:rsidRPr="005B17D3">
        <w:t>if the Future Discharge Date was received from MSDS.</w:t>
      </w:r>
    </w:p>
    <w:p w14:paraId="2754ADA3" w14:textId="77777777" w:rsidR="00E27F88" w:rsidRPr="005B17D3" w:rsidRDefault="00E27F88" w:rsidP="00EF3896">
      <w:pPr>
        <w:pStyle w:val="ListBull2"/>
      </w:pPr>
      <w:r w:rsidRPr="005B17D3">
        <w:rPr>
          <w:i/>
        </w:rPr>
        <w:t xml:space="preserve">The Source of Information </w:t>
      </w:r>
      <w:r w:rsidRPr="005B17D3">
        <w:t>will be</w:t>
      </w:r>
      <w:r w:rsidRPr="005B17D3">
        <w:rPr>
          <w:i/>
        </w:rPr>
        <w:t xml:space="preserve"> </w:t>
      </w:r>
      <w:r w:rsidRPr="005B17D3">
        <w:t>automatically set to Health Care Application if the Future Discharge Date was received from HCA.</w:t>
      </w:r>
    </w:p>
    <w:p w14:paraId="769617CF" w14:textId="77777777" w:rsidR="00E27F88" w:rsidRPr="005B17D3" w:rsidRDefault="00E27F88" w:rsidP="00EF3896">
      <w:pPr>
        <w:pStyle w:val="ListBull2"/>
      </w:pPr>
      <w:r w:rsidRPr="005B17D3">
        <w:t xml:space="preserve">For manual entry or manual updates, only “Military Service Documents” or “Other” are allowed. </w:t>
      </w:r>
    </w:p>
    <w:p w14:paraId="771C58FB" w14:textId="77777777" w:rsidR="00E27F88" w:rsidRPr="005B17D3" w:rsidRDefault="00E27F88" w:rsidP="00EF3896">
      <w:pPr>
        <w:pStyle w:val="ListBull2"/>
      </w:pPr>
      <w:r w:rsidRPr="005B17D3">
        <w:t xml:space="preserve">An ES user can update the </w:t>
      </w:r>
      <w:r w:rsidRPr="005B17D3">
        <w:rPr>
          <w:i/>
        </w:rPr>
        <w:t>Source of Information</w:t>
      </w:r>
      <w:r w:rsidRPr="005B17D3">
        <w:t xml:space="preserve"> previously set by another ES user, HCA, or MSDS. </w:t>
      </w:r>
    </w:p>
    <w:p w14:paraId="158E8DE5" w14:textId="77777777" w:rsidR="00E27F88" w:rsidRPr="005B17D3" w:rsidRDefault="00E27F88" w:rsidP="00474E83">
      <w:pPr>
        <w:pStyle w:val="NoteLightbulb"/>
      </w:pPr>
      <w:r w:rsidRPr="005B17D3">
        <w:rPr>
          <w:b/>
        </w:rPr>
        <w:t>Note</w:t>
      </w:r>
      <w:r w:rsidRPr="005B17D3">
        <w:t>: For manual updates, a user can only select “Military Service Documents” or “Other”.</w:t>
      </w:r>
    </w:p>
    <w:p w14:paraId="18E655A6" w14:textId="77777777" w:rsidR="00E27F88" w:rsidRPr="005B17D3" w:rsidRDefault="00E27F88" w:rsidP="00EF3896">
      <w:pPr>
        <w:pStyle w:val="ListBull2"/>
      </w:pPr>
      <w:r w:rsidRPr="005B17D3">
        <w:t xml:space="preserve">MSDS can update the </w:t>
      </w:r>
      <w:r w:rsidRPr="005B17D3">
        <w:rPr>
          <w:i/>
        </w:rPr>
        <w:t>Source of Information</w:t>
      </w:r>
      <w:r w:rsidRPr="005B17D3">
        <w:t xml:space="preserve"> previously set by MSDS or HCA.</w:t>
      </w:r>
    </w:p>
    <w:p w14:paraId="57707168" w14:textId="77777777" w:rsidR="00E27F88" w:rsidRPr="005B17D3" w:rsidRDefault="00E27F88" w:rsidP="00EF3896">
      <w:pPr>
        <w:pStyle w:val="ListBull2"/>
      </w:pPr>
      <w:r w:rsidRPr="005B17D3">
        <w:t xml:space="preserve">HCA can only update the </w:t>
      </w:r>
      <w:r w:rsidRPr="005B17D3">
        <w:rPr>
          <w:i/>
        </w:rPr>
        <w:t>Source of Information</w:t>
      </w:r>
      <w:r w:rsidRPr="005B17D3">
        <w:t xml:space="preserve"> previously set by HCA.</w:t>
      </w:r>
    </w:p>
    <w:p w14:paraId="0FBB9427" w14:textId="77777777" w:rsidR="00E27F88" w:rsidRPr="005B17D3" w:rsidRDefault="00E27F88" w:rsidP="00EF3896">
      <w:pPr>
        <w:pStyle w:val="ListBull2"/>
      </w:pPr>
      <w:r w:rsidRPr="005B17D3">
        <w:t>When a Service Separation Date is entered or received</w:t>
      </w:r>
      <w:r w:rsidRPr="005B17D3">
        <w:rPr>
          <w:strike/>
        </w:rPr>
        <w:t>,</w:t>
      </w:r>
      <w:r w:rsidRPr="005B17D3">
        <w:t xml:space="preserve"> the </w:t>
      </w:r>
      <w:r w:rsidRPr="005B17D3">
        <w:rPr>
          <w:i/>
        </w:rPr>
        <w:t>Source of Information</w:t>
      </w:r>
      <w:r w:rsidRPr="005B17D3">
        <w:t xml:space="preserve"> is moved to history.</w:t>
      </w:r>
      <w:r w:rsidRPr="005B17D3">
        <w:fldChar w:fldCharType="begin"/>
      </w:r>
      <w:r w:rsidRPr="005B17D3">
        <w:instrText xml:space="preserve"> XE "Date:Service Separation" </w:instrText>
      </w:r>
      <w:r w:rsidRPr="005B17D3">
        <w:fldChar w:fldCharType="end"/>
      </w:r>
    </w:p>
    <w:p w14:paraId="2A2F48D4" w14:textId="77777777" w:rsidR="00E27F88" w:rsidRPr="005B17D3" w:rsidRDefault="00E27F88" w:rsidP="00EF3896">
      <w:pPr>
        <w:pStyle w:val="ScreenField"/>
        <w:rPr>
          <w:noProof/>
        </w:rPr>
      </w:pPr>
    </w:p>
    <w:p w14:paraId="7309AA61" w14:textId="77777777" w:rsidR="00E27F88" w:rsidRPr="005B17D3" w:rsidRDefault="00E27F88" w:rsidP="00EF3896">
      <w:pPr>
        <w:pStyle w:val="ScreenField"/>
        <w:rPr>
          <w:noProof/>
        </w:rPr>
      </w:pPr>
      <w:r w:rsidRPr="005B17D3">
        <w:rPr>
          <w:noProof/>
        </w:rPr>
        <w:t>Other Explanation:</w:t>
      </w:r>
    </w:p>
    <w:p w14:paraId="54DA4260" w14:textId="77777777" w:rsidR="00E27F88" w:rsidRPr="005B17D3" w:rsidRDefault="00E27F88" w:rsidP="00EF3896">
      <w:pPr>
        <w:pStyle w:val="ScreenFieldDesc"/>
        <w:rPr>
          <w:noProof/>
        </w:rPr>
      </w:pPr>
      <w:r w:rsidRPr="005B17D3">
        <w:rPr>
          <w:noProof/>
        </w:rPr>
        <w:t>The explanation of where the Future Discharge Date</w:t>
      </w:r>
      <w:r w:rsidRPr="005B17D3">
        <w:rPr>
          <w:noProof/>
        </w:rPr>
        <w:fldChar w:fldCharType="begin"/>
      </w:r>
      <w:r w:rsidRPr="005B17D3">
        <w:instrText xml:space="preserve"> XE "Future Discharge Date" </w:instrText>
      </w:r>
      <w:r w:rsidRPr="005B17D3">
        <w:rPr>
          <w:noProof/>
        </w:rPr>
        <w:fldChar w:fldCharType="end"/>
      </w:r>
      <w:r w:rsidRPr="005B17D3">
        <w:rPr>
          <w:noProof/>
        </w:rPr>
        <w:t xml:space="preserve"> came from if not from a military service document. For manual entry or updates of the Source of Information only.</w:t>
      </w:r>
      <w:r w:rsidRPr="005B17D3">
        <w:fldChar w:fldCharType="begin"/>
      </w:r>
      <w:r w:rsidRPr="005B17D3">
        <w:instrText xml:space="preserve"> XE "Date:Service Separation" </w:instrText>
      </w:r>
      <w:r w:rsidRPr="005B17D3">
        <w:fldChar w:fldCharType="end"/>
      </w:r>
    </w:p>
    <w:p w14:paraId="54312F85" w14:textId="77777777" w:rsidR="00E27F88" w:rsidRPr="005B17D3" w:rsidRDefault="00E27F88" w:rsidP="00EF3896">
      <w:pPr>
        <w:pStyle w:val="RulesandMore"/>
      </w:pPr>
      <w:r w:rsidRPr="005B17D3">
        <w:t>Rules...</w:t>
      </w:r>
    </w:p>
    <w:p w14:paraId="7DF8E890" w14:textId="77777777" w:rsidR="00E27F88" w:rsidRPr="005B17D3" w:rsidRDefault="00E27F88" w:rsidP="00EF3896">
      <w:pPr>
        <w:pStyle w:val="ListBull2"/>
      </w:pPr>
      <w:r w:rsidRPr="005B17D3">
        <w:t xml:space="preserve">If the </w:t>
      </w:r>
      <w:r w:rsidRPr="005B17D3">
        <w:rPr>
          <w:i/>
        </w:rPr>
        <w:t xml:space="preserve">Source of Information </w:t>
      </w:r>
      <w:r w:rsidRPr="005B17D3">
        <w:t>is “Other,” then Other Explanation is required.</w:t>
      </w:r>
    </w:p>
    <w:p w14:paraId="50FEE80E" w14:textId="77777777" w:rsidR="00E27F88" w:rsidRPr="005B17D3" w:rsidRDefault="00E27F88" w:rsidP="00EF3896">
      <w:pPr>
        <w:pStyle w:val="ListBull2"/>
      </w:pPr>
      <w:r w:rsidRPr="005B17D3">
        <w:rPr>
          <w:b/>
          <w:i/>
        </w:rPr>
        <w:t>Other Explanation</w:t>
      </w:r>
      <w:r w:rsidRPr="005B17D3">
        <w:t xml:space="preserve"> is a free text field</w:t>
      </w:r>
    </w:p>
    <w:p w14:paraId="5E1931C8" w14:textId="77777777" w:rsidR="00E27F88" w:rsidRPr="005B17D3" w:rsidRDefault="00E27F88" w:rsidP="00EF3896">
      <w:pPr>
        <w:pStyle w:val="ListBull2"/>
      </w:pPr>
      <w:r w:rsidRPr="005B17D3">
        <w:rPr>
          <w:i/>
        </w:rPr>
        <w:t>Other Explanation</w:t>
      </w:r>
      <w:r w:rsidRPr="005B17D3">
        <w:t xml:space="preserve"> cannot exceed 255 characters.</w:t>
      </w:r>
    </w:p>
    <w:p w14:paraId="0797B78D" w14:textId="77777777" w:rsidR="00E27F88" w:rsidRPr="005B17D3" w:rsidRDefault="00E27F88" w:rsidP="00EF3896">
      <w:pPr>
        <w:pStyle w:val="ListBull2"/>
      </w:pPr>
      <w:r w:rsidRPr="005B17D3">
        <w:t xml:space="preserve">When a </w:t>
      </w:r>
      <w:r w:rsidRPr="005B17D3">
        <w:rPr>
          <w:i/>
        </w:rPr>
        <w:t>Service Separation Date</w:t>
      </w:r>
      <w:r w:rsidRPr="005B17D3">
        <w:t xml:space="preserve"> is entered or received via MSDS, the </w:t>
      </w:r>
      <w:r w:rsidRPr="005B17D3">
        <w:rPr>
          <w:i/>
        </w:rPr>
        <w:t>Other Explanation</w:t>
      </w:r>
      <w:r w:rsidRPr="005B17D3">
        <w:t xml:space="preserve"> is moved to history.</w:t>
      </w:r>
    </w:p>
    <w:p w14:paraId="6269534B" w14:textId="77777777" w:rsidR="00E27F88" w:rsidRPr="005B17D3" w:rsidRDefault="00E27F88" w:rsidP="00EF3896">
      <w:pPr>
        <w:pStyle w:val="ScreenField"/>
      </w:pPr>
    </w:p>
    <w:p w14:paraId="7DAD517D" w14:textId="77777777" w:rsidR="00E27F88" w:rsidRPr="005B17D3" w:rsidRDefault="00E27F88" w:rsidP="00EF3896">
      <w:pPr>
        <w:pStyle w:val="ScreenField"/>
      </w:pPr>
      <w:r w:rsidRPr="005B17D3">
        <w:t>Service Separation Date</w:t>
      </w:r>
      <w:r w:rsidRPr="005B17D3">
        <w:fldChar w:fldCharType="begin"/>
      </w:r>
      <w:r w:rsidRPr="005B17D3">
        <w:instrText xml:space="preserve"> XE "Date:Service Separation" </w:instrText>
      </w:r>
      <w:r w:rsidRPr="005B17D3">
        <w:fldChar w:fldCharType="end"/>
      </w:r>
      <w:r w:rsidRPr="005B17D3">
        <w:t>:</w:t>
      </w:r>
    </w:p>
    <w:p w14:paraId="7D1C222A" w14:textId="77777777" w:rsidR="00E27F88" w:rsidRPr="005B17D3" w:rsidRDefault="00E27F88" w:rsidP="00EF3896">
      <w:pPr>
        <w:pStyle w:val="ScreenFieldDesc"/>
      </w:pPr>
      <w:r w:rsidRPr="005B17D3">
        <w:t xml:space="preserve">The </w:t>
      </w:r>
      <w:r w:rsidRPr="005B17D3">
        <w:rPr>
          <w:rStyle w:val="Text-onlypopuphotspot"/>
        </w:rPr>
        <w:t>date</w:t>
      </w:r>
      <w:r w:rsidRPr="005B17D3">
        <w:t xml:space="preserve"> a Veteran ended his/her </w:t>
      </w:r>
      <w:r w:rsidRPr="005B17D3">
        <w:rPr>
          <w:rStyle w:val="Text-onlypopuphotspot"/>
        </w:rPr>
        <w:t>episodes</w:t>
      </w:r>
      <w:r w:rsidRPr="005B17D3">
        <w:t xml:space="preserve"> of military</w:t>
      </w:r>
      <w:r w:rsidRPr="005B17D3">
        <w:fldChar w:fldCharType="begin"/>
      </w:r>
      <w:r w:rsidRPr="005B17D3">
        <w:instrText xml:space="preserve"> XE "Military:service" </w:instrText>
      </w:r>
      <w:r w:rsidRPr="005B17D3">
        <w:fldChar w:fldCharType="end"/>
      </w:r>
      <w:r w:rsidRPr="005B17D3">
        <w:t xml:space="preserve"> service.</w:t>
      </w:r>
    </w:p>
    <w:p w14:paraId="3B57ABE8" w14:textId="77777777" w:rsidR="00E27F88" w:rsidRPr="005B17D3" w:rsidRDefault="00E27F88" w:rsidP="00EF3896">
      <w:pPr>
        <w:pStyle w:val="RulesandMore"/>
      </w:pPr>
    </w:p>
    <w:p w14:paraId="2D6AA67E" w14:textId="77777777" w:rsidR="00E27F88" w:rsidRPr="005B17D3" w:rsidRDefault="00E27F88" w:rsidP="00EF3896">
      <w:pPr>
        <w:pStyle w:val="RulesandMore"/>
      </w:pPr>
      <w:r w:rsidRPr="005B17D3">
        <w:t>Rules...</w:t>
      </w:r>
    </w:p>
    <w:p w14:paraId="6F8206FD" w14:textId="77777777" w:rsidR="00E27F88" w:rsidRPr="005B17D3" w:rsidRDefault="00E27F88" w:rsidP="00EF3896">
      <w:pPr>
        <w:pStyle w:val="ListBull2"/>
      </w:pPr>
      <w:r w:rsidRPr="005B17D3">
        <w:t>Military</w:t>
      </w:r>
      <w:bookmarkStart w:id="1323" w:name="OLE_LINK16"/>
      <w:bookmarkStart w:id="1324" w:name="OLE_LINK17"/>
      <w:r w:rsidRPr="005B17D3">
        <w:fldChar w:fldCharType="begin"/>
      </w:r>
      <w:r w:rsidRPr="005B17D3">
        <w:instrText xml:space="preserve"> XE "Military:Service Episode:Dates" </w:instrText>
      </w:r>
      <w:r w:rsidRPr="005B17D3">
        <w:fldChar w:fldCharType="end"/>
      </w:r>
      <w:bookmarkEnd w:id="1323"/>
      <w:bookmarkEnd w:id="1324"/>
      <w:r w:rsidRPr="005B17D3">
        <w:t xml:space="preserve"> </w:t>
      </w:r>
      <w:bookmarkStart w:id="1325" w:name="OLE_LINK41"/>
      <w:bookmarkStart w:id="1326" w:name="OLE_LINK42"/>
      <w:r w:rsidRPr="005B17D3">
        <w:t>Service Episode dates</w:t>
      </w:r>
      <w:bookmarkEnd w:id="1325"/>
      <w:bookmarkEnd w:id="1326"/>
      <w:r w:rsidRPr="005B17D3">
        <w:t xml:space="preserve"> must be </w:t>
      </w:r>
      <w:r w:rsidRPr="005B17D3">
        <w:rPr>
          <w:rStyle w:val="Text-onlypopuphotspot"/>
        </w:rPr>
        <w:t>precise</w:t>
      </w:r>
      <w:r w:rsidRPr="005B17D3">
        <w:t>.</w:t>
      </w:r>
    </w:p>
    <w:p w14:paraId="6A53023B" w14:textId="77777777" w:rsidR="00E27F88" w:rsidRPr="005B17D3" w:rsidRDefault="00E27F88" w:rsidP="00EF3896">
      <w:pPr>
        <w:pStyle w:val="ListBull2"/>
      </w:pPr>
      <w:r w:rsidRPr="005B17D3">
        <w:rPr>
          <w:i/>
          <w:iCs/>
        </w:rPr>
        <w:t>Service Separation Date</w:t>
      </w:r>
      <w:r w:rsidRPr="005B17D3">
        <w:t xml:space="preserve"> must be later than or equal to the </w:t>
      </w:r>
      <w:r w:rsidRPr="005B17D3">
        <w:rPr>
          <w:i/>
          <w:iCs/>
        </w:rPr>
        <w:t>Service Entry Date</w:t>
      </w:r>
      <w:r w:rsidRPr="005B17D3">
        <w:t>.</w:t>
      </w:r>
    </w:p>
    <w:p w14:paraId="0D89880C" w14:textId="77777777" w:rsidR="00E27F88" w:rsidRPr="005B17D3" w:rsidRDefault="00E27F88" w:rsidP="00EF3896">
      <w:pPr>
        <w:pStyle w:val="ListBull2"/>
      </w:pPr>
      <w:r w:rsidRPr="005B17D3">
        <w:rPr>
          <w:iCs/>
        </w:rPr>
        <w:t>Service Separation Date</w:t>
      </w:r>
      <w:r w:rsidRPr="005B17D3">
        <w:t xml:space="preserve"> must be prior or equal to the </w:t>
      </w:r>
      <w:r w:rsidRPr="005B17D3">
        <w:rPr>
          <w:iCs/>
        </w:rPr>
        <w:t>Date of Death</w:t>
      </w:r>
      <w:r w:rsidRPr="005B17D3">
        <w:rPr>
          <w:iCs/>
        </w:rPr>
        <w:fldChar w:fldCharType="begin"/>
      </w:r>
      <w:r w:rsidRPr="005B17D3">
        <w:instrText xml:space="preserve"> XE "Death:Date of" </w:instrText>
      </w:r>
      <w:r w:rsidRPr="005B17D3">
        <w:rPr>
          <w:iCs/>
        </w:rPr>
        <w:fldChar w:fldCharType="end"/>
      </w:r>
      <w:r w:rsidRPr="005B17D3">
        <w:t>.</w:t>
      </w:r>
    </w:p>
    <w:p w14:paraId="7034FC70" w14:textId="77777777" w:rsidR="00E27F88" w:rsidRPr="005B17D3" w:rsidRDefault="00E27F88" w:rsidP="00EF3896">
      <w:pPr>
        <w:pStyle w:val="ListBull2"/>
      </w:pPr>
      <w:r w:rsidRPr="005B17D3">
        <w:rPr>
          <w:i/>
          <w:iCs/>
        </w:rPr>
        <w:t>Service Separation Date</w:t>
      </w:r>
      <w:r w:rsidRPr="005B17D3">
        <w:t xml:space="preserve"> cannot be a future date.</w:t>
      </w:r>
    </w:p>
    <w:p w14:paraId="3BC54ADA" w14:textId="77777777" w:rsidR="00E27F88" w:rsidRPr="005B17D3" w:rsidRDefault="00E27F88" w:rsidP="00EF3896">
      <w:pPr>
        <w:pStyle w:val="ListBull2"/>
      </w:pPr>
      <w:r w:rsidRPr="005B17D3">
        <w:t>Format: (mm/dd/yyyy)</w:t>
      </w:r>
    </w:p>
    <w:p w14:paraId="1AD551E8" w14:textId="77777777" w:rsidR="00E27F88" w:rsidRPr="005B17D3" w:rsidRDefault="00E27F88" w:rsidP="00EF3896">
      <w:pPr>
        <w:pStyle w:val="ListBull2"/>
      </w:pPr>
      <w:r w:rsidRPr="005B17D3">
        <w:rPr>
          <w:i/>
        </w:rPr>
        <w:t>Service Separation Date</w:t>
      </w:r>
      <w:r w:rsidRPr="005B17D3">
        <w:t xml:space="preserve"> is a required entry if there is no </w:t>
      </w:r>
      <w:r w:rsidRPr="005B17D3">
        <w:rPr>
          <w:i/>
        </w:rPr>
        <w:t>Future Discharge Date</w:t>
      </w:r>
      <w:r w:rsidRPr="005B17D3">
        <w:rPr>
          <w:i/>
        </w:rPr>
        <w:fldChar w:fldCharType="begin"/>
      </w:r>
      <w:r w:rsidRPr="005B17D3">
        <w:instrText xml:space="preserve"> XE "Future Discharge Date" </w:instrText>
      </w:r>
      <w:r w:rsidRPr="005B17D3">
        <w:rPr>
          <w:i/>
        </w:rPr>
        <w:fldChar w:fldCharType="end"/>
      </w:r>
      <w:r w:rsidRPr="005B17D3">
        <w:t>.</w:t>
      </w:r>
    </w:p>
    <w:p w14:paraId="04B3FA6A" w14:textId="77777777" w:rsidR="00E27F88" w:rsidRPr="005B17D3" w:rsidRDefault="00E27F88" w:rsidP="00EF3896">
      <w:pPr>
        <w:pStyle w:val="ScreenField"/>
      </w:pPr>
    </w:p>
    <w:p w14:paraId="079A72C7" w14:textId="77777777" w:rsidR="00E27F88" w:rsidRPr="005B17D3" w:rsidRDefault="00E27F88" w:rsidP="00EF3896">
      <w:pPr>
        <w:pStyle w:val="ScreenField"/>
      </w:pPr>
      <w:r w:rsidRPr="005B17D3">
        <w:t xml:space="preserve">Discharge Type: </w:t>
      </w:r>
      <w:r w:rsidRPr="005B17D3">
        <w:fldChar w:fldCharType="begin"/>
      </w:r>
      <w:r w:rsidRPr="005B17D3">
        <w:instrText xml:space="preserve"> XE "MSDS:Discharge Types" </w:instrText>
      </w:r>
      <w:r w:rsidRPr="005B17D3">
        <w:fldChar w:fldCharType="end"/>
      </w:r>
    </w:p>
    <w:p w14:paraId="4B31ED98" w14:textId="77777777" w:rsidR="00E27F88" w:rsidRPr="005B17D3" w:rsidRDefault="00E27F88" w:rsidP="00EF3896">
      <w:pPr>
        <w:pStyle w:val="ScreenFieldDesc"/>
      </w:pPr>
      <w:r w:rsidRPr="005B17D3">
        <w:t>This is the type is discharge type the Veteran received when released from military</w:t>
      </w:r>
      <w:r w:rsidRPr="005B17D3">
        <w:fldChar w:fldCharType="begin"/>
      </w:r>
      <w:r w:rsidRPr="005B17D3">
        <w:instrText xml:space="preserve"> XE "Military:duty" </w:instrText>
      </w:r>
      <w:r w:rsidRPr="005B17D3">
        <w:fldChar w:fldCharType="end"/>
      </w:r>
      <w:r w:rsidRPr="005B17D3">
        <w:t xml:space="preserve"> duty.</w:t>
      </w:r>
    </w:p>
    <w:p w14:paraId="5574CDFD" w14:textId="77777777" w:rsidR="00E27F88" w:rsidRPr="005B17D3" w:rsidRDefault="00E27F88" w:rsidP="00EF3896">
      <w:pPr>
        <w:pStyle w:val="ScreenFieldDesc"/>
      </w:pPr>
      <w:r w:rsidRPr="005B17D3">
        <w:t>Choices are:</w:t>
      </w:r>
    </w:p>
    <w:p w14:paraId="7D0F40B8" w14:textId="77777777" w:rsidR="00E27F88" w:rsidRPr="005B17D3" w:rsidRDefault="00E27F88" w:rsidP="00EF3896">
      <w:pPr>
        <w:pStyle w:val="ScreenFieldDesc"/>
        <w:rPr>
          <w:b/>
        </w:rPr>
      </w:pPr>
      <w:r w:rsidRPr="005B17D3">
        <w:rPr>
          <w:b/>
        </w:rPr>
        <w:t>Bad Conduct</w:t>
      </w:r>
    </w:p>
    <w:p w14:paraId="4D32BC91" w14:textId="77777777" w:rsidR="00E27F88" w:rsidRPr="005B17D3" w:rsidRDefault="00E27F88" w:rsidP="00EF3896">
      <w:pPr>
        <w:pStyle w:val="ScreenFieldDesc"/>
      </w:pPr>
      <w:r w:rsidRPr="005B17D3">
        <w:t>One receives a bad conduct discharge (BCD) when separated from the service under conditions other than honorable. A bad conduct discharge is given only by an approved sentence of a general or a special court-martial.</w:t>
      </w:r>
    </w:p>
    <w:p w14:paraId="2E78EBE8" w14:textId="77777777" w:rsidR="00E27F88" w:rsidRPr="005B17D3" w:rsidRDefault="00E27F88" w:rsidP="00884662">
      <w:pPr>
        <w:pStyle w:val="Note"/>
        <w:numPr>
          <w:ilvl w:val="0"/>
          <w:numId w:val="51"/>
        </w:numPr>
        <w:shd w:val="clear" w:color="auto" w:fill="auto"/>
        <w:ind w:left="1800"/>
      </w:pPr>
      <w:r w:rsidRPr="005B17D3">
        <w:rPr>
          <w:b/>
        </w:rPr>
        <w:t>Note</w:t>
      </w:r>
      <w:r w:rsidRPr="005B17D3">
        <w:t xml:space="preserve">: Administrative Decision from the </w:t>
      </w:r>
      <w:r w:rsidRPr="005B17D3">
        <w:rPr>
          <w:rStyle w:val="Text-onlypopuphotspot"/>
        </w:rPr>
        <w:t>VARO</w:t>
      </w:r>
      <w:r w:rsidRPr="005B17D3">
        <w:t xml:space="preserve"> is required to determine eligibility</w:t>
      </w:r>
      <w:r w:rsidRPr="005B17D3">
        <w:fldChar w:fldCharType="begin"/>
      </w:r>
      <w:r w:rsidRPr="005B17D3">
        <w:instrText xml:space="preserve"> XE "Eligibility" </w:instrText>
      </w:r>
      <w:r w:rsidRPr="005B17D3">
        <w:fldChar w:fldCharType="end"/>
      </w:r>
      <w:r w:rsidRPr="005B17D3">
        <w:t xml:space="preserve"> for enrollment</w:t>
      </w:r>
      <w:r w:rsidRPr="005B17D3">
        <w:fldChar w:fldCharType="begin"/>
      </w:r>
      <w:r w:rsidRPr="005B17D3">
        <w:instrText xml:space="preserve"> XE "Enrollment" </w:instrText>
      </w:r>
      <w:r w:rsidRPr="005B17D3">
        <w:fldChar w:fldCharType="end"/>
      </w:r>
      <w:r w:rsidRPr="005B17D3">
        <w:t xml:space="preserve"> in the VA Health Care program if time in service requirement is met. If determined ineligible</w:t>
      </w:r>
      <w:r w:rsidRPr="005B17D3">
        <w:fldChar w:fldCharType="begin"/>
      </w:r>
      <w:r w:rsidRPr="005B17D3">
        <w:instrText xml:space="preserve"> XE "Ineligible:Discharge Type" </w:instrText>
      </w:r>
      <w:r w:rsidRPr="005B17D3">
        <w:fldChar w:fldCharType="end"/>
      </w:r>
      <w:r w:rsidRPr="005B17D3">
        <w:t xml:space="preserve"> and </w:t>
      </w:r>
      <w:r w:rsidRPr="005B17D3">
        <w:rPr>
          <w:rStyle w:val="Text-onlypopuphotspot"/>
        </w:rPr>
        <w:t>SC</w:t>
      </w:r>
      <w:r w:rsidRPr="005B17D3">
        <w:t xml:space="preserve"> conditions exist, treat for SC conditions only.</w:t>
      </w:r>
    </w:p>
    <w:p w14:paraId="6FFEE5F7" w14:textId="77777777" w:rsidR="00E27F88" w:rsidRPr="005B17D3" w:rsidRDefault="00E27F88" w:rsidP="00EF3896">
      <w:pPr>
        <w:pStyle w:val="ScreenFieldDesc"/>
        <w:rPr>
          <w:b/>
        </w:rPr>
      </w:pPr>
      <w:r w:rsidRPr="005B17D3">
        <w:rPr>
          <w:b/>
        </w:rPr>
        <w:t>Dishonorable</w:t>
      </w:r>
    </w:p>
    <w:p w14:paraId="20C927E6" w14:textId="77777777" w:rsidR="00E27F88" w:rsidRPr="005B17D3" w:rsidRDefault="00E27F88" w:rsidP="00EF3896">
      <w:pPr>
        <w:pStyle w:val="ScreenFieldDesc"/>
      </w:pPr>
      <w:r w:rsidRPr="005B17D3">
        <w:t>One receives a dishonorable discharge (DD) when separated from the service under dishonorable conditions. A dishonorable discharge is given only by a general court-martial and as appropriate for serious offenses calling for dishonorable separation as part of the punishment.</w:t>
      </w:r>
    </w:p>
    <w:p w14:paraId="600C5D12" w14:textId="4BB9F7EB" w:rsidR="00E27F88" w:rsidRPr="005B17D3" w:rsidRDefault="00E27F88" w:rsidP="00D73902">
      <w:pPr>
        <w:pStyle w:val="NoteLightbulb"/>
      </w:pPr>
      <w:r w:rsidRPr="005B17D3">
        <w:rPr>
          <w:b/>
        </w:rPr>
        <w:t>Note</w:t>
      </w:r>
      <w:r w:rsidRPr="005B17D3">
        <w:t>: Not eligible for enrollment</w:t>
      </w:r>
      <w:r w:rsidRPr="005B17D3">
        <w:fldChar w:fldCharType="begin"/>
      </w:r>
      <w:r w:rsidRPr="005B17D3">
        <w:instrText xml:space="preserve"> XE "Enrollment" </w:instrText>
      </w:r>
      <w:r w:rsidRPr="005B17D3">
        <w:fldChar w:fldCharType="end"/>
      </w:r>
      <w:r w:rsidRPr="005B17D3">
        <w:t xml:space="preserve"> in the VA Health Care Program. If </w:t>
      </w:r>
      <w:r w:rsidRPr="005B17D3">
        <w:rPr>
          <w:rStyle w:val="Text-onlypopuphotspot"/>
        </w:rPr>
        <w:t>SC</w:t>
      </w:r>
      <w:r w:rsidRPr="005B17D3">
        <w:t xml:space="preserve"> conditions exist, may be treated for SC conditions only.</w:t>
      </w:r>
    </w:p>
    <w:p w14:paraId="3868CE02" w14:textId="27B40230" w:rsidR="00D73902" w:rsidRPr="005B17D3" w:rsidRDefault="00D73902" w:rsidP="00D73902">
      <w:pPr>
        <w:pStyle w:val="ScreenField"/>
      </w:pPr>
    </w:p>
    <w:p w14:paraId="3FC4AEA6" w14:textId="776CED85" w:rsidR="00D73902" w:rsidRPr="005B17D3" w:rsidRDefault="00D73902" w:rsidP="00D73902">
      <w:pPr>
        <w:pStyle w:val="ScreenFieldDesc"/>
      </w:pPr>
    </w:p>
    <w:p w14:paraId="28E0F1A4" w14:textId="77777777" w:rsidR="00D73902" w:rsidRPr="005B17D3" w:rsidRDefault="00D73902" w:rsidP="00D73902">
      <w:pPr>
        <w:pStyle w:val="ScreenField"/>
      </w:pPr>
    </w:p>
    <w:p w14:paraId="555B766C" w14:textId="77777777" w:rsidR="00E27F88" w:rsidRPr="005B17D3" w:rsidRDefault="00E27F88" w:rsidP="00EF3896">
      <w:pPr>
        <w:pStyle w:val="ScreenFieldDesc"/>
        <w:rPr>
          <w:b/>
        </w:rPr>
      </w:pPr>
      <w:r w:rsidRPr="005B17D3">
        <w:rPr>
          <w:b/>
        </w:rPr>
        <w:t>Dishonorable-VA</w:t>
      </w:r>
    </w:p>
    <w:p w14:paraId="30DAE2E1" w14:textId="77777777" w:rsidR="00E27F88" w:rsidRPr="005B17D3" w:rsidRDefault="00E27F88" w:rsidP="00EF3896">
      <w:pPr>
        <w:pStyle w:val="ScreenFieldDesc"/>
      </w:pPr>
      <w:r w:rsidRPr="005B17D3">
        <w:t>Dishonorable for VA purposes means that for the VBA, there is another reason or circumstance that the VBA has determined that makes the Veteran “Dishonorable” for VA purposes (</w:t>
      </w:r>
      <w:r w:rsidRPr="005B17D3">
        <w:rPr>
          <w:i/>
          <w:u w:val="single"/>
        </w:rPr>
        <w:t>Dishonorable-VA</w:t>
      </w:r>
      <w:r w:rsidRPr="005B17D3">
        <w:t xml:space="preserve">). </w:t>
      </w:r>
    </w:p>
    <w:p w14:paraId="583E9CD1" w14:textId="77777777" w:rsidR="00E27F88" w:rsidRPr="005B17D3" w:rsidRDefault="00E27F88" w:rsidP="00474E83">
      <w:pPr>
        <w:pStyle w:val="NoteLightbulb"/>
      </w:pPr>
      <w:r w:rsidRPr="005B17D3">
        <w:t>Note: Not eligible for enrollment</w:t>
      </w:r>
      <w:r w:rsidRPr="005B17D3">
        <w:fldChar w:fldCharType="begin"/>
      </w:r>
      <w:r w:rsidRPr="005B17D3">
        <w:instrText xml:space="preserve"> XE "Enrollment" </w:instrText>
      </w:r>
      <w:r w:rsidRPr="005B17D3">
        <w:fldChar w:fldCharType="end"/>
      </w:r>
      <w:r w:rsidRPr="005B17D3">
        <w:t xml:space="preserve"> in the VA Health Care Program. If </w:t>
      </w:r>
      <w:r w:rsidRPr="005B17D3">
        <w:rPr>
          <w:rStyle w:val="Text-onlypopuphotspot"/>
        </w:rPr>
        <w:t>SC</w:t>
      </w:r>
      <w:r w:rsidRPr="005B17D3">
        <w:t xml:space="preserve"> conditions exist, may be treated for SC conditions only.</w:t>
      </w:r>
    </w:p>
    <w:p w14:paraId="7512D7E9" w14:textId="77777777" w:rsidR="00E27F88" w:rsidRPr="005B17D3" w:rsidRDefault="00E27F88" w:rsidP="00EF3896">
      <w:pPr>
        <w:pStyle w:val="ScreenFieldDesc"/>
        <w:rPr>
          <w:b/>
        </w:rPr>
      </w:pPr>
      <w:r w:rsidRPr="005B17D3">
        <w:rPr>
          <w:b/>
        </w:rPr>
        <w:t>General</w:t>
      </w:r>
    </w:p>
    <w:p w14:paraId="6EF20B9D" w14:textId="77777777" w:rsidR="00E27F88" w:rsidRPr="005B17D3" w:rsidRDefault="00E27F88" w:rsidP="00EF3896">
      <w:pPr>
        <w:pStyle w:val="ScreenFieldDesc"/>
      </w:pPr>
      <w:r w:rsidRPr="005B17D3">
        <w:t>One receives a general discharge when separated from the service under honorable conditions, without a sufficiently meritorious military</w:t>
      </w:r>
      <w:r w:rsidRPr="005B17D3">
        <w:fldChar w:fldCharType="begin"/>
      </w:r>
      <w:r w:rsidRPr="005B17D3">
        <w:instrText xml:space="preserve"> XE "Military:record" </w:instrText>
      </w:r>
      <w:r w:rsidRPr="005B17D3">
        <w:fldChar w:fldCharType="end"/>
      </w:r>
      <w:r w:rsidRPr="005B17D3">
        <w:t xml:space="preserve"> record to deserve an honorable discharge.</w:t>
      </w:r>
    </w:p>
    <w:p w14:paraId="56B47D8B" w14:textId="77777777" w:rsidR="00E27F88" w:rsidRPr="005B17D3" w:rsidRDefault="00E27F88" w:rsidP="00EF3896">
      <w:pPr>
        <w:pStyle w:val="ScreenFieldDesc"/>
        <w:rPr>
          <w:b/>
        </w:rPr>
      </w:pPr>
    </w:p>
    <w:p w14:paraId="654132E8" w14:textId="77777777" w:rsidR="00E27F88" w:rsidRPr="005B17D3" w:rsidRDefault="00E27F88" w:rsidP="00EF3896">
      <w:pPr>
        <w:pStyle w:val="ScreenFieldDesc"/>
        <w:rPr>
          <w:b/>
        </w:rPr>
      </w:pPr>
      <w:r w:rsidRPr="005B17D3">
        <w:rPr>
          <w:b/>
        </w:rPr>
        <w:t>Honorable</w:t>
      </w:r>
    </w:p>
    <w:p w14:paraId="114AE053" w14:textId="77777777" w:rsidR="00E27F88" w:rsidRPr="005B17D3" w:rsidRDefault="00E27F88" w:rsidP="00EF3896">
      <w:pPr>
        <w:pStyle w:val="ScreenFieldDesc"/>
      </w:pPr>
      <w:r w:rsidRPr="005B17D3">
        <w:t>To receive an honorable discharge, one must have received a rating from good to excellent for their military</w:t>
      </w:r>
      <w:r w:rsidRPr="005B17D3">
        <w:fldChar w:fldCharType="begin"/>
      </w:r>
      <w:r w:rsidRPr="005B17D3">
        <w:instrText xml:space="preserve"> XE "Military:service" </w:instrText>
      </w:r>
      <w:r w:rsidRPr="005B17D3">
        <w:fldChar w:fldCharType="end"/>
      </w:r>
      <w:r w:rsidRPr="005B17D3">
        <w:t xml:space="preserve"> service. Even though only qualifying for a general discharge, the individual may receive an honorable discharge under two circumstances:</w:t>
      </w:r>
    </w:p>
    <w:p w14:paraId="008C952A" w14:textId="77777777" w:rsidR="00E27F88" w:rsidRPr="005B17D3" w:rsidRDefault="00E27F88" w:rsidP="00EF3896">
      <w:pPr>
        <w:pStyle w:val="ListBull2"/>
      </w:pPr>
      <w:r w:rsidRPr="005B17D3">
        <w:t>When being separated because of a disability incurred in the line of duty, or</w:t>
      </w:r>
    </w:p>
    <w:p w14:paraId="2C432AE6" w14:textId="77777777" w:rsidR="00E27F88" w:rsidRPr="005B17D3" w:rsidRDefault="00E27F88" w:rsidP="00EF3896">
      <w:pPr>
        <w:pStyle w:val="ListBull2"/>
      </w:pPr>
      <w:r w:rsidRPr="005B17D3">
        <w:t>If any awards for gallantry in action, heroism, or other meritorious service were received.</w:t>
      </w:r>
    </w:p>
    <w:p w14:paraId="27D18DB4" w14:textId="77777777" w:rsidR="00E27F88" w:rsidRPr="005B17D3" w:rsidRDefault="00E27F88" w:rsidP="00EF3896">
      <w:pPr>
        <w:pStyle w:val="ScreenFieldDesc"/>
        <w:rPr>
          <w:b/>
        </w:rPr>
      </w:pPr>
    </w:p>
    <w:p w14:paraId="2D35F0B2" w14:textId="77777777" w:rsidR="00E27F88" w:rsidRPr="005B17D3" w:rsidRDefault="00E27F88" w:rsidP="00EF3896">
      <w:pPr>
        <w:pStyle w:val="ScreenFieldDesc"/>
        <w:rPr>
          <w:b/>
        </w:rPr>
      </w:pPr>
      <w:r w:rsidRPr="005B17D3">
        <w:rPr>
          <w:b/>
        </w:rPr>
        <w:t>Honorable-VA</w:t>
      </w:r>
    </w:p>
    <w:p w14:paraId="095FA4A3" w14:textId="77777777" w:rsidR="00E27F88" w:rsidRPr="005B17D3" w:rsidRDefault="00E27F88" w:rsidP="00EF3896">
      <w:pPr>
        <w:pStyle w:val="ScreenFieldDesc"/>
      </w:pPr>
      <w:r w:rsidRPr="005B17D3">
        <w:t>Honorable for VA purposes means that for the VBA, even though their DD-214 says “General” or “Other Than Honorable”, there is another reason or circumstance that the VBA has determined that makes the Veteran “Honorable” for VA purposes (</w:t>
      </w:r>
      <w:r w:rsidRPr="005B17D3">
        <w:rPr>
          <w:i/>
          <w:u w:val="single"/>
        </w:rPr>
        <w:t>Honorable-VA</w:t>
      </w:r>
      <w:r w:rsidRPr="005B17D3">
        <w:t>).</w:t>
      </w:r>
    </w:p>
    <w:p w14:paraId="353BB361" w14:textId="77777777" w:rsidR="00E27F88" w:rsidRPr="005B17D3" w:rsidRDefault="00E27F88" w:rsidP="00EF3896">
      <w:pPr>
        <w:pStyle w:val="ScreenFieldDesc"/>
        <w:rPr>
          <w:b/>
        </w:rPr>
      </w:pPr>
    </w:p>
    <w:p w14:paraId="4E5D6E3C" w14:textId="77777777" w:rsidR="00E27F88" w:rsidRPr="005B17D3" w:rsidRDefault="00E27F88" w:rsidP="00EF3896">
      <w:pPr>
        <w:pStyle w:val="ScreenFieldDesc"/>
        <w:rPr>
          <w:b/>
        </w:rPr>
      </w:pPr>
      <w:r w:rsidRPr="005B17D3">
        <w:rPr>
          <w:b/>
        </w:rPr>
        <w:t>Other Than Honorable</w:t>
      </w:r>
    </w:p>
    <w:p w14:paraId="715ADBC2" w14:textId="77777777" w:rsidR="00E27F88" w:rsidRPr="005B17D3" w:rsidRDefault="00E27F88" w:rsidP="00EF3896">
      <w:pPr>
        <w:pStyle w:val="ScreenFieldDesc"/>
      </w:pPr>
      <w:r w:rsidRPr="005B17D3">
        <w:t>Other than an honorable discharge is given for misconduct or security reasons.</w:t>
      </w:r>
    </w:p>
    <w:p w14:paraId="45AD8F79" w14:textId="77777777" w:rsidR="00E27F88" w:rsidRPr="005B17D3" w:rsidRDefault="00E27F88" w:rsidP="00474E83">
      <w:pPr>
        <w:pStyle w:val="NoteLightbulb"/>
      </w:pPr>
      <w:r w:rsidRPr="005B17D3">
        <w:rPr>
          <w:b/>
        </w:rPr>
        <w:t>Note:</w:t>
      </w:r>
      <w:r w:rsidRPr="005B17D3">
        <w:t xml:space="preserve"> Administrative Decision from the </w:t>
      </w:r>
      <w:r w:rsidRPr="005B17D3">
        <w:rPr>
          <w:rStyle w:val="Text-onlypopuphotspot"/>
        </w:rPr>
        <w:t>VARO</w:t>
      </w:r>
      <w:r w:rsidRPr="005B17D3">
        <w:t xml:space="preserve"> is required to determine eligibility</w:t>
      </w:r>
      <w:r w:rsidRPr="005B17D3">
        <w:fldChar w:fldCharType="begin"/>
      </w:r>
      <w:r w:rsidRPr="005B17D3">
        <w:instrText xml:space="preserve"> XE "Eligibility" </w:instrText>
      </w:r>
      <w:r w:rsidRPr="005B17D3">
        <w:fldChar w:fldCharType="end"/>
      </w:r>
      <w:r w:rsidRPr="005B17D3">
        <w:t xml:space="preserve"> for enrollment</w:t>
      </w:r>
      <w:r w:rsidRPr="005B17D3">
        <w:fldChar w:fldCharType="begin"/>
      </w:r>
      <w:r w:rsidRPr="005B17D3">
        <w:instrText xml:space="preserve"> XE "Enrollment" </w:instrText>
      </w:r>
      <w:r w:rsidRPr="005B17D3">
        <w:fldChar w:fldCharType="end"/>
      </w:r>
      <w:r w:rsidRPr="005B17D3">
        <w:t xml:space="preserve"> in the VA Health Care program if time in service requirement is met. If determined ineligible</w:t>
      </w:r>
      <w:r w:rsidRPr="005B17D3">
        <w:fldChar w:fldCharType="begin"/>
      </w:r>
      <w:r w:rsidRPr="005B17D3">
        <w:instrText xml:space="preserve"> XE "Ineligible:Discharge Type" </w:instrText>
      </w:r>
      <w:r w:rsidRPr="005B17D3">
        <w:fldChar w:fldCharType="end"/>
      </w:r>
      <w:r w:rsidRPr="005B17D3">
        <w:t xml:space="preserve"> and </w:t>
      </w:r>
      <w:r w:rsidRPr="005B17D3">
        <w:rPr>
          <w:rStyle w:val="Text-onlypopuphotspot"/>
        </w:rPr>
        <w:t>SC</w:t>
      </w:r>
      <w:r w:rsidRPr="005B17D3">
        <w:t xml:space="preserve"> conditions exist, treat for SC conditions only.</w:t>
      </w:r>
    </w:p>
    <w:p w14:paraId="424F6277" w14:textId="77777777" w:rsidR="00DD51AF" w:rsidRPr="005B17D3" w:rsidRDefault="00DD51AF" w:rsidP="00EF3896">
      <w:pPr>
        <w:pStyle w:val="ScreenFieldDesc"/>
        <w:rPr>
          <w:b/>
        </w:rPr>
      </w:pPr>
    </w:p>
    <w:p w14:paraId="2E65E14F" w14:textId="6513C3E7" w:rsidR="00E27F88" w:rsidRPr="005B17D3" w:rsidRDefault="00E27F88" w:rsidP="00EF3896">
      <w:pPr>
        <w:pStyle w:val="ScreenFieldDesc"/>
        <w:rPr>
          <w:b/>
        </w:rPr>
      </w:pPr>
      <w:r w:rsidRPr="005B17D3">
        <w:rPr>
          <w:b/>
        </w:rPr>
        <w:t>Undesirable</w:t>
      </w:r>
    </w:p>
    <w:p w14:paraId="15817110" w14:textId="77777777" w:rsidR="00E27F88" w:rsidRPr="005B17D3" w:rsidRDefault="00E27F88" w:rsidP="00EF3896">
      <w:pPr>
        <w:pStyle w:val="ScreenFieldDesc"/>
      </w:pPr>
      <w:r w:rsidRPr="005B17D3">
        <w:t>An undesirable discharge is the equivalent of a dishonorable discharge without the felony conviction.</w:t>
      </w:r>
    </w:p>
    <w:p w14:paraId="21DB32BA" w14:textId="77777777" w:rsidR="00E27F88" w:rsidRPr="005B17D3" w:rsidRDefault="00E27F88" w:rsidP="00EF3896">
      <w:pPr>
        <w:pStyle w:val="ScreenFieldDesc"/>
      </w:pPr>
      <w:r w:rsidRPr="005B17D3">
        <w:t>Unfitness is a common reason for receiving an undesirable discharge.</w:t>
      </w:r>
    </w:p>
    <w:p w14:paraId="7135E115" w14:textId="77777777" w:rsidR="00E27F88" w:rsidRPr="005B17D3" w:rsidRDefault="00E27F88" w:rsidP="00474E83">
      <w:pPr>
        <w:pStyle w:val="NoteLightbulb"/>
      </w:pPr>
      <w:r w:rsidRPr="005B17D3">
        <w:rPr>
          <w:b/>
        </w:rPr>
        <w:t>Note</w:t>
      </w:r>
      <w:r w:rsidRPr="005B17D3">
        <w:t>: Not eligible for enrollment</w:t>
      </w:r>
      <w:r w:rsidRPr="005B17D3">
        <w:fldChar w:fldCharType="begin"/>
      </w:r>
      <w:r w:rsidRPr="005B17D3">
        <w:instrText xml:space="preserve"> XE "Enrollment" </w:instrText>
      </w:r>
      <w:r w:rsidRPr="005B17D3">
        <w:fldChar w:fldCharType="end"/>
      </w:r>
      <w:r w:rsidRPr="005B17D3">
        <w:t xml:space="preserve"> in the VA Health Care Program. If </w:t>
      </w:r>
      <w:r w:rsidRPr="005B17D3">
        <w:rPr>
          <w:rStyle w:val="Text-onlypopuphotspot"/>
        </w:rPr>
        <w:t>SC</w:t>
      </w:r>
      <w:r w:rsidRPr="005B17D3">
        <w:t xml:space="preserve"> conditions exist, may be treated for SC conditions only.</w:t>
      </w:r>
    </w:p>
    <w:p w14:paraId="3B08E8D3" w14:textId="77777777" w:rsidR="00E27F88" w:rsidRPr="005B17D3" w:rsidRDefault="00E27F88" w:rsidP="00EF3896">
      <w:pPr>
        <w:pStyle w:val="RulesandMore"/>
      </w:pPr>
      <w:r w:rsidRPr="005B17D3">
        <w:t>Rules...</w:t>
      </w:r>
    </w:p>
    <w:p w14:paraId="5FD8CCC7" w14:textId="77777777" w:rsidR="00E27F88" w:rsidRPr="005B17D3" w:rsidRDefault="00E27F88" w:rsidP="00884662">
      <w:pPr>
        <w:pStyle w:val="BodyTextBullet2"/>
        <w:numPr>
          <w:ilvl w:val="0"/>
          <w:numId w:val="140"/>
        </w:numPr>
      </w:pPr>
      <w:r w:rsidRPr="005B17D3">
        <w:t>Service</w:t>
      </w:r>
      <w:r w:rsidRPr="005B17D3">
        <w:rPr>
          <w:i/>
          <w:iCs/>
        </w:rPr>
        <w:t xml:space="preserve"> Discharge Type</w:t>
      </w:r>
      <w:r w:rsidRPr="005B17D3">
        <w:t xml:space="preserve"> is required information for all Military</w:t>
      </w:r>
      <w:r w:rsidRPr="005B17D3">
        <w:fldChar w:fldCharType="begin"/>
      </w:r>
      <w:r w:rsidRPr="005B17D3">
        <w:instrText xml:space="preserve"> XE "Military:Service Episodes" </w:instrText>
      </w:r>
      <w:r w:rsidRPr="005B17D3">
        <w:fldChar w:fldCharType="end"/>
      </w:r>
      <w:r w:rsidRPr="005B17D3">
        <w:t xml:space="preserve"> Service Episodes unless the episode has a Future Discharge Date</w:t>
      </w:r>
      <w:r w:rsidRPr="005B17D3">
        <w:fldChar w:fldCharType="begin"/>
      </w:r>
      <w:r w:rsidRPr="005B17D3">
        <w:instrText xml:space="preserve"> XE "Future Discharge Date" </w:instrText>
      </w:r>
      <w:r w:rsidRPr="005B17D3">
        <w:fldChar w:fldCharType="end"/>
      </w:r>
      <w:r w:rsidRPr="005B17D3">
        <w:t>.</w:t>
      </w:r>
    </w:p>
    <w:p w14:paraId="563E8BDF" w14:textId="77777777" w:rsidR="00E27F88" w:rsidRPr="005B17D3" w:rsidRDefault="00E27F88" w:rsidP="00EF3896">
      <w:pPr>
        <w:pStyle w:val="ScreenFieldDesc"/>
      </w:pPr>
    </w:p>
    <w:p w14:paraId="3888CF51" w14:textId="77777777" w:rsidR="00E27F88" w:rsidRPr="005B17D3" w:rsidRDefault="00E27F88" w:rsidP="00EF3896">
      <w:pPr>
        <w:pStyle w:val="ScreenField"/>
      </w:pPr>
      <w:r w:rsidRPr="005B17D3">
        <w:t>Reason for Early Separation:</w:t>
      </w:r>
    </w:p>
    <w:p w14:paraId="73862014" w14:textId="77777777" w:rsidR="00E27F88" w:rsidRPr="005B17D3" w:rsidRDefault="00E27F88" w:rsidP="00EF3896">
      <w:pPr>
        <w:pStyle w:val="ScreenFieldDesc"/>
      </w:pPr>
      <w:r w:rsidRPr="005B17D3">
        <w:t>The reason the Veteran separated from the military earlier than expected can be due to disability, hardship, or early out at the convenience of the government.</w:t>
      </w:r>
    </w:p>
    <w:p w14:paraId="7B898E4E" w14:textId="77777777" w:rsidR="00E27F88" w:rsidRPr="005B17D3" w:rsidRDefault="00E27F88" w:rsidP="00EF3896">
      <w:pPr>
        <w:pStyle w:val="RulesandMore"/>
      </w:pPr>
      <w:r w:rsidRPr="005B17D3">
        <w:t>Rules...</w:t>
      </w:r>
    </w:p>
    <w:p w14:paraId="67254E07" w14:textId="77777777" w:rsidR="00E27F88" w:rsidRPr="005B17D3" w:rsidRDefault="00E27F88" w:rsidP="00EF3896">
      <w:pPr>
        <w:pStyle w:val="ListBull2"/>
      </w:pPr>
      <w:r w:rsidRPr="005B17D3">
        <w:t>An ES user cannot overwrite/modify a Reason for Early Separation that was set by MSDS.</w:t>
      </w:r>
    </w:p>
    <w:p w14:paraId="1D2F60F3" w14:textId="77777777" w:rsidR="00E27F88" w:rsidRPr="005B17D3" w:rsidRDefault="00E27F88" w:rsidP="00EF3896">
      <w:pPr>
        <w:pStyle w:val="ListBull2"/>
      </w:pPr>
      <w:r w:rsidRPr="005B17D3">
        <w:t>MSDS can overwrite a Reason for Early Separation that was set by MSDS or an ES user.</w:t>
      </w:r>
    </w:p>
    <w:p w14:paraId="3DA70E2A" w14:textId="77777777" w:rsidR="00E27F88" w:rsidRPr="005B17D3" w:rsidRDefault="00E27F88" w:rsidP="00EF3896">
      <w:pPr>
        <w:pStyle w:val="ListBull2"/>
      </w:pPr>
      <w:r w:rsidRPr="005B17D3">
        <w:t>An ES user can overwrite/modify a Reason for Early Separation that was set by an ES user.</w:t>
      </w:r>
    </w:p>
    <w:p w14:paraId="4CD72A76" w14:textId="77777777" w:rsidR="00E27F88" w:rsidRPr="005B17D3" w:rsidRDefault="00E27F88" w:rsidP="00EF3896">
      <w:pPr>
        <w:pStyle w:val="ListBull2"/>
      </w:pPr>
      <w:r w:rsidRPr="005B17D3">
        <w:t>Once a Reason for Early Separation is set by MSDS, the system displays this information as a label.</w:t>
      </w:r>
    </w:p>
    <w:p w14:paraId="7584DC76" w14:textId="77777777" w:rsidR="00E27F88" w:rsidRPr="005B17D3" w:rsidRDefault="00E27F88" w:rsidP="00EF3896">
      <w:pPr>
        <w:pStyle w:val="ListBull2"/>
      </w:pPr>
      <w:r w:rsidRPr="005B17D3">
        <w:t>If a Reason for Early Separation is NOT set by MSDS, a dropdown pick list is available for the User to make a selection.</w:t>
      </w:r>
    </w:p>
    <w:p w14:paraId="050A94C8" w14:textId="77777777" w:rsidR="00E27F88" w:rsidRPr="005B17D3" w:rsidRDefault="00E27F88" w:rsidP="00EF3896">
      <w:pPr>
        <w:pStyle w:val="ListBull2"/>
        <w:numPr>
          <w:ilvl w:val="0"/>
          <w:numId w:val="0"/>
        </w:numPr>
        <w:ind w:left="720"/>
      </w:pPr>
    </w:p>
    <w:p w14:paraId="01FA5E27" w14:textId="77777777" w:rsidR="00E27F88" w:rsidRPr="005B17D3" w:rsidRDefault="00E27F88" w:rsidP="00EF3896">
      <w:pPr>
        <w:pStyle w:val="Heading3"/>
      </w:pPr>
      <w:bookmarkStart w:id="1327" w:name="_Toc31622301"/>
      <w:r w:rsidRPr="005B17D3">
        <w:t>Combat Episodes - HEC</w:t>
      </w:r>
      <w:bookmarkEnd w:id="1327"/>
    </w:p>
    <w:p w14:paraId="7CFAB90F" w14:textId="77777777" w:rsidR="00E27F88" w:rsidRPr="005B17D3" w:rsidRDefault="00E27F88" w:rsidP="00EF3896">
      <w:pPr>
        <w:pStyle w:val="BodyTextBullet2"/>
      </w:pPr>
      <w:r w:rsidRPr="005B17D3">
        <w:t xml:space="preserve">Multiple </w:t>
      </w:r>
      <w:r w:rsidRPr="005B17D3">
        <w:rPr>
          <w:i/>
        </w:rPr>
        <w:t>Combat Episodes</w:t>
      </w:r>
      <w:r w:rsidRPr="005B17D3">
        <w:t xml:space="preserve"> can be added. To enter combat dates, there must be at least one MSE. All combat dates must be precise.</w:t>
      </w:r>
    </w:p>
    <w:p w14:paraId="399A6BD0" w14:textId="77777777" w:rsidR="00E27F88" w:rsidRPr="005B17D3" w:rsidRDefault="00E27F88" w:rsidP="00EF3896">
      <w:pPr>
        <w:pStyle w:val="BodyTextBullet2"/>
      </w:pPr>
    </w:p>
    <w:p w14:paraId="7426E29A" w14:textId="77777777" w:rsidR="00E27F88" w:rsidRPr="005B17D3" w:rsidRDefault="00E27F88" w:rsidP="00EF3896">
      <w:pPr>
        <w:pStyle w:val="ScreenField"/>
      </w:pPr>
      <w:r w:rsidRPr="005B17D3">
        <w:rPr>
          <w:noProof/>
        </w:rPr>
        <w:drawing>
          <wp:inline distT="0" distB="0" distL="0" distR="0" wp14:anchorId="69F8A215" wp14:editId="026EDE58">
            <wp:extent cx="119380" cy="119380"/>
            <wp:effectExtent l="19050" t="0" r="0" b="0"/>
            <wp:docPr id="1223" name="Picture 1223" descr="required fiel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3" descr="required field symbol"/>
                    <pic:cNvPicPr>
                      <a:picLocks noChangeAspect="1" noChangeArrowheads="1"/>
                    </pic:cNvPicPr>
                  </pic:nvPicPr>
                  <pic:blipFill>
                    <a:blip r:embed="rId33" cstate="print"/>
                    <a:srcRect/>
                    <a:stretch>
                      <a:fillRect/>
                    </a:stretch>
                  </pic:blipFill>
                  <pic:spPr bwMode="auto">
                    <a:xfrm>
                      <a:off x="0" y="0"/>
                      <a:ext cx="119380" cy="119380"/>
                    </a:xfrm>
                    <a:prstGeom prst="rect">
                      <a:avLst/>
                    </a:prstGeom>
                    <a:noFill/>
                    <a:ln w="9525">
                      <a:noFill/>
                      <a:miter lim="800000"/>
                      <a:headEnd/>
                      <a:tailEnd/>
                    </a:ln>
                  </pic:spPr>
                </pic:pic>
              </a:graphicData>
            </a:graphic>
          </wp:inline>
        </w:drawing>
      </w:r>
      <w:r w:rsidRPr="005B17D3">
        <w:t>Combat Location:</w:t>
      </w:r>
    </w:p>
    <w:p w14:paraId="12D01832" w14:textId="77777777" w:rsidR="00E27F88" w:rsidRPr="005B17D3" w:rsidRDefault="00E27F88" w:rsidP="00EF3896">
      <w:pPr>
        <w:pStyle w:val="ScreenFieldDesc"/>
      </w:pPr>
      <w:r w:rsidRPr="005B17D3">
        <w:t xml:space="preserve">The </w:t>
      </w:r>
      <w:r w:rsidRPr="005B17D3">
        <w:rPr>
          <w:rStyle w:val="Text-onlypopuphotspot"/>
        </w:rPr>
        <w:t>combat</w:t>
      </w:r>
      <w:r w:rsidRPr="005B17D3">
        <w:rPr>
          <w:rStyle w:val="Text-onlypopuphotspot"/>
        </w:rPr>
        <w:fldChar w:fldCharType="begin"/>
      </w:r>
      <w:r w:rsidRPr="005B17D3">
        <w:instrText xml:space="preserve"> XE "Combat:Location" </w:instrText>
      </w:r>
      <w:r w:rsidRPr="005B17D3">
        <w:rPr>
          <w:rStyle w:val="Text-onlypopuphotspot"/>
        </w:rPr>
        <w:fldChar w:fldCharType="end"/>
      </w:r>
      <w:r w:rsidRPr="005B17D3">
        <w:rPr>
          <w:rStyle w:val="Text-onlypopuphotspot"/>
        </w:rPr>
        <w:t xml:space="preserve"> location</w:t>
      </w:r>
      <w:r w:rsidRPr="005B17D3">
        <w:t xml:space="preserve"> where a Veteran served. Please select from the dropdown.</w:t>
      </w:r>
    </w:p>
    <w:p w14:paraId="543CFF85" w14:textId="77777777" w:rsidR="00E27F88" w:rsidRPr="005B17D3" w:rsidRDefault="00E27F88" w:rsidP="00EF3896">
      <w:pPr>
        <w:pStyle w:val="ScreenField"/>
      </w:pPr>
    </w:p>
    <w:p w14:paraId="4323647D" w14:textId="77777777" w:rsidR="00E27F88" w:rsidRPr="005B17D3" w:rsidRDefault="00E27F88" w:rsidP="00EF3896">
      <w:pPr>
        <w:pStyle w:val="ScreenField"/>
      </w:pPr>
      <w:r w:rsidRPr="005B17D3">
        <w:rPr>
          <w:noProof/>
        </w:rPr>
        <w:drawing>
          <wp:inline distT="0" distB="0" distL="0" distR="0" wp14:anchorId="725479DB" wp14:editId="2DD3C6FD">
            <wp:extent cx="119380" cy="119380"/>
            <wp:effectExtent l="19050" t="0" r="0" b="0"/>
            <wp:docPr id="1224" name="Picture 1224" descr="required fiel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4" descr="required field symbol"/>
                    <pic:cNvPicPr>
                      <a:picLocks noChangeAspect="1" noChangeArrowheads="1"/>
                    </pic:cNvPicPr>
                  </pic:nvPicPr>
                  <pic:blipFill>
                    <a:blip r:embed="rId33" cstate="print"/>
                    <a:srcRect/>
                    <a:stretch>
                      <a:fillRect/>
                    </a:stretch>
                  </pic:blipFill>
                  <pic:spPr bwMode="auto">
                    <a:xfrm>
                      <a:off x="0" y="0"/>
                      <a:ext cx="119380" cy="119380"/>
                    </a:xfrm>
                    <a:prstGeom prst="rect">
                      <a:avLst/>
                    </a:prstGeom>
                    <a:noFill/>
                    <a:ln w="9525">
                      <a:noFill/>
                      <a:miter lim="800000"/>
                      <a:headEnd/>
                      <a:tailEnd/>
                    </a:ln>
                  </pic:spPr>
                </pic:pic>
              </a:graphicData>
            </a:graphic>
          </wp:inline>
        </w:drawing>
      </w:r>
      <w:r w:rsidRPr="005B17D3">
        <w:t>Combat Start Date</w:t>
      </w:r>
      <w:r w:rsidRPr="005B17D3">
        <w:fldChar w:fldCharType="begin"/>
      </w:r>
      <w:r w:rsidRPr="005B17D3">
        <w:instrText xml:space="preserve"> XE "Date:Combat Start" </w:instrText>
      </w:r>
      <w:r w:rsidRPr="005B17D3">
        <w:fldChar w:fldCharType="end"/>
      </w:r>
      <w:r w:rsidRPr="005B17D3">
        <w:t>:</w:t>
      </w:r>
    </w:p>
    <w:p w14:paraId="3FD2DAB7" w14:textId="29752F42" w:rsidR="00E27F88" w:rsidRPr="005B17D3" w:rsidRDefault="00E27F88" w:rsidP="00EF3896">
      <w:pPr>
        <w:pStyle w:val="ScreenFieldDesc"/>
      </w:pPr>
      <w:r w:rsidRPr="005B17D3">
        <w:t xml:space="preserve">The actual date the </w:t>
      </w:r>
      <w:r w:rsidR="006204FA" w:rsidRPr="005B17D3">
        <w:t>Veterans</w:t>
      </w:r>
      <w:r w:rsidRPr="005B17D3">
        <w:t xml:space="preserve"> combat service originated.</w:t>
      </w:r>
    </w:p>
    <w:p w14:paraId="171D6704" w14:textId="77777777" w:rsidR="00E27F88" w:rsidRPr="005B17D3" w:rsidRDefault="00E27F88" w:rsidP="00EF3896">
      <w:pPr>
        <w:pStyle w:val="RulesandMore"/>
      </w:pPr>
      <w:r w:rsidRPr="005B17D3">
        <w:t>Rules...</w:t>
      </w:r>
    </w:p>
    <w:p w14:paraId="5E05B155" w14:textId="77777777" w:rsidR="00E27F88" w:rsidRPr="005B17D3" w:rsidRDefault="00E27F88" w:rsidP="00EF3896">
      <w:pPr>
        <w:pStyle w:val="ListBull2"/>
      </w:pPr>
      <w:r w:rsidRPr="005B17D3">
        <w:t xml:space="preserve">The </w:t>
      </w:r>
      <w:r w:rsidRPr="005B17D3">
        <w:rPr>
          <w:i/>
          <w:iCs/>
        </w:rPr>
        <w:t>Combat</w:t>
      </w:r>
      <w:r w:rsidRPr="005B17D3">
        <w:rPr>
          <w:i/>
          <w:iCs/>
        </w:rPr>
        <w:fldChar w:fldCharType="begin"/>
      </w:r>
      <w:r w:rsidRPr="005B17D3">
        <w:instrText xml:space="preserve"> XE "</w:instrText>
      </w:r>
      <w:r w:rsidRPr="005B17D3">
        <w:rPr>
          <w:iCs/>
        </w:rPr>
        <w:instrText>Combat:</w:instrText>
      </w:r>
      <w:r w:rsidRPr="005B17D3">
        <w:instrText xml:space="preserve">Start Date" </w:instrText>
      </w:r>
      <w:r w:rsidRPr="005B17D3">
        <w:rPr>
          <w:i/>
          <w:iCs/>
        </w:rPr>
        <w:fldChar w:fldCharType="end"/>
      </w:r>
      <w:r w:rsidRPr="005B17D3">
        <w:rPr>
          <w:i/>
          <w:iCs/>
        </w:rPr>
        <w:t xml:space="preserve"> Start Date</w:t>
      </w:r>
      <w:r w:rsidRPr="005B17D3">
        <w:t xml:space="preserve"> or </w:t>
      </w:r>
      <w:r w:rsidRPr="005B17D3">
        <w:rPr>
          <w:i/>
          <w:iCs/>
        </w:rPr>
        <w:t>End Date</w:t>
      </w:r>
      <w:r w:rsidRPr="005B17D3">
        <w:t xml:space="preserve"> must fall within a single </w:t>
      </w:r>
      <w:r w:rsidRPr="005B17D3">
        <w:rPr>
          <w:rStyle w:val="Text-onlypopuphotspot"/>
        </w:rPr>
        <w:t>MSE</w:t>
      </w:r>
      <w:r w:rsidRPr="005B17D3">
        <w:t>.</w:t>
      </w:r>
    </w:p>
    <w:p w14:paraId="1B710284" w14:textId="77777777" w:rsidR="00E27F88" w:rsidRPr="005B17D3" w:rsidRDefault="00E27F88" w:rsidP="00EF3896">
      <w:pPr>
        <w:pStyle w:val="ListBull2"/>
      </w:pPr>
      <w:r w:rsidRPr="005B17D3">
        <w:rPr>
          <w:i/>
          <w:iCs/>
        </w:rPr>
        <w:t>Combat Start Date</w:t>
      </w:r>
      <w:r w:rsidRPr="005B17D3">
        <w:t xml:space="preserve"> must be greater than or equal to the official start date of the selected </w:t>
      </w:r>
      <w:r w:rsidRPr="005B17D3">
        <w:rPr>
          <w:i/>
          <w:iCs/>
        </w:rPr>
        <w:t>Combat Location</w:t>
      </w:r>
      <w:r w:rsidRPr="005B17D3">
        <w:t>.</w:t>
      </w:r>
    </w:p>
    <w:p w14:paraId="597A465D" w14:textId="77777777" w:rsidR="00E27F88" w:rsidRPr="005B17D3" w:rsidRDefault="00E27F88" w:rsidP="00EF3896">
      <w:pPr>
        <w:pStyle w:val="ListBull2"/>
      </w:pPr>
      <w:r w:rsidRPr="005B17D3">
        <w:t xml:space="preserve">The </w:t>
      </w:r>
      <w:r w:rsidRPr="005B17D3">
        <w:rPr>
          <w:i/>
          <w:iCs/>
        </w:rPr>
        <w:t>Combat End Date</w:t>
      </w:r>
      <w:r w:rsidRPr="005B17D3">
        <w:t xml:space="preserve"> must be later than or equal to the </w:t>
      </w:r>
      <w:r w:rsidRPr="005B17D3">
        <w:rPr>
          <w:i/>
          <w:iCs/>
        </w:rPr>
        <w:t>Combat Start Date</w:t>
      </w:r>
      <w:r w:rsidRPr="005B17D3">
        <w:t>.</w:t>
      </w:r>
    </w:p>
    <w:p w14:paraId="42EA3168" w14:textId="77777777" w:rsidR="00E27F88" w:rsidRPr="005B17D3" w:rsidRDefault="00E27F88" w:rsidP="00EF3896">
      <w:pPr>
        <w:pStyle w:val="ListBull2"/>
      </w:pPr>
      <w:r w:rsidRPr="005B17D3">
        <w:rPr>
          <w:iCs/>
        </w:rPr>
        <w:t>Combat Start Date</w:t>
      </w:r>
      <w:r w:rsidRPr="005B17D3">
        <w:t xml:space="preserve"> must be prior to or equal to the </w:t>
      </w:r>
      <w:r w:rsidRPr="005B17D3">
        <w:rPr>
          <w:iCs/>
        </w:rPr>
        <w:t>Date of Death</w:t>
      </w:r>
      <w:r w:rsidRPr="005B17D3">
        <w:rPr>
          <w:iCs/>
        </w:rPr>
        <w:fldChar w:fldCharType="begin"/>
      </w:r>
      <w:r w:rsidRPr="005B17D3">
        <w:instrText xml:space="preserve"> XE "Death:Date of" </w:instrText>
      </w:r>
      <w:r w:rsidRPr="005B17D3">
        <w:rPr>
          <w:iCs/>
        </w:rPr>
        <w:fldChar w:fldCharType="end"/>
      </w:r>
      <w:r w:rsidRPr="005B17D3">
        <w:t>.</w:t>
      </w:r>
    </w:p>
    <w:p w14:paraId="2D763188" w14:textId="77777777" w:rsidR="00E27F88" w:rsidRPr="005B17D3" w:rsidRDefault="00E27F88" w:rsidP="00EF3896">
      <w:pPr>
        <w:pStyle w:val="ListBull2"/>
      </w:pPr>
      <w:r w:rsidRPr="005B17D3">
        <w:rPr>
          <w:i/>
          <w:iCs/>
        </w:rPr>
        <w:t xml:space="preserve">Combat </w:t>
      </w:r>
      <w:r w:rsidRPr="005B17D3">
        <w:t>Start Date cannot be a future date.</w:t>
      </w:r>
    </w:p>
    <w:p w14:paraId="2A570493" w14:textId="77777777" w:rsidR="00E27F88" w:rsidRPr="005B17D3" w:rsidRDefault="00E27F88" w:rsidP="00EF3896">
      <w:pPr>
        <w:pStyle w:val="ListBull2"/>
      </w:pPr>
      <w:r w:rsidRPr="005B17D3">
        <w:t>Combat Location dates cannot overlap.</w:t>
      </w:r>
    </w:p>
    <w:p w14:paraId="675750E5" w14:textId="77777777" w:rsidR="00E27F88" w:rsidRPr="005B17D3" w:rsidRDefault="00E27F88" w:rsidP="00EF3896">
      <w:pPr>
        <w:pStyle w:val="ListBull2"/>
      </w:pPr>
      <w:r w:rsidRPr="005B17D3">
        <w:t xml:space="preserve">Combat Start Date must be a </w:t>
      </w:r>
      <w:r w:rsidRPr="005B17D3">
        <w:rPr>
          <w:rStyle w:val="Text-onlypopuphotspot"/>
        </w:rPr>
        <w:t>precise</w:t>
      </w:r>
      <w:r w:rsidRPr="005B17D3">
        <w:t xml:space="preserve"> date.</w:t>
      </w:r>
    </w:p>
    <w:p w14:paraId="1BC744B3" w14:textId="7A813822" w:rsidR="00E27F88" w:rsidRPr="005B17D3" w:rsidRDefault="00E27F88" w:rsidP="00EF3896">
      <w:pPr>
        <w:pStyle w:val="ListBull2"/>
      </w:pPr>
      <w:r w:rsidRPr="005B17D3">
        <w:t>Format: (mm/dd/yyyy)</w:t>
      </w:r>
    </w:p>
    <w:p w14:paraId="4A536670" w14:textId="77777777" w:rsidR="00DD51AF" w:rsidRPr="005B17D3" w:rsidRDefault="00DD51AF" w:rsidP="00DD51AF">
      <w:pPr>
        <w:pStyle w:val="ListBull2"/>
        <w:numPr>
          <w:ilvl w:val="0"/>
          <w:numId w:val="0"/>
        </w:numPr>
        <w:ind w:left="720"/>
      </w:pPr>
    </w:p>
    <w:p w14:paraId="46A342E5" w14:textId="77777777" w:rsidR="00E27F88" w:rsidRPr="005B17D3" w:rsidRDefault="00E27F88" w:rsidP="00EF3896">
      <w:pPr>
        <w:pStyle w:val="ScreenField"/>
      </w:pPr>
      <w:r w:rsidRPr="005B17D3">
        <w:rPr>
          <w:noProof/>
        </w:rPr>
        <w:drawing>
          <wp:inline distT="0" distB="0" distL="0" distR="0" wp14:anchorId="3085AF34" wp14:editId="139F28D2">
            <wp:extent cx="119380" cy="119380"/>
            <wp:effectExtent l="19050" t="0" r="0" b="0"/>
            <wp:docPr id="1225" name="Picture 1225" descr="required fiel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5" descr="required field symbol"/>
                    <pic:cNvPicPr>
                      <a:picLocks noChangeAspect="1" noChangeArrowheads="1"/>
                    </pic:cNvPicPr>
                  </pic:nvPicPr>
                  <pic:blipFill>
                    <a:blip r:embed="rId33" cstate="print"/>
                    <a:srcRect/>
                    <a:stretch>
                      <a:fillRect/>
                    </a:stretch>
                  </pic:blipFill>
                  <pic:spPr bwMode="auto">
                    <a:xfrm>
                      <a:off x="0" y="0"/>
                      <a:ext cx="119380" cy="119380"/>
                    </a:xfrm>
                    <a:prstGeom prst="rect">
                      <a:avLst/>
                    </a:prstGeom>
                    <a:noFill/>
                    <a:ln w="9525">
                      <a:noFill/>
                      <a:miter lim="800000"/>
                      <a:headEnd/>
                      <a:tailEnd/>
                    </a:ln>
                  </pic:spPr>
                </pic:pic>
              </a:graphicData>
            </a:graphic>
          </wp:inline>
        </w:drawing>
      </w:r>
      <w:r w:rsidRPr="005B17D3">
        <w:t>Combat End Date</w:t>
      </w:r>
      <w:r w:rsidRPr="005B17D3">
        <w:fldChar w:fldCharType="begin"/>
      </w:r>
      <w:r w:rsidRPr="005B17D3">
        <w:instrText xml:space="preserve"> XE "Date:Combat End" </w:instrText>
      </w:r>
      <w:r w:rsidRPr="005B17D3">
        <w:fldChar w:fldCharType="end"/>
      </w:r>
      <w:r w:rsidRPr="005B17D3">
        <w:t>:</w:t>
      </w:r>
    </w:p>
    <w:p w14:paraId="004A2A0E" w14:textId="6F29ED88" w:rsidR="00E27F88" w:rsidRPr="005B17D3" w:rsidRDefault="00E27F88" w:rsidP="00EF3896">
      <w:pPr>
        <w:pStyle w:val="ScreenFieldDesc"/>
      </w:pPr>
      <w:r w:rsidRPr="005B17D3">
        <w:t xml:space="preserve">The actual date that the </w:t>
      </w:r>
      <w:r w:rsidR="006204FA" w:rsidRPr="005B17D3">
        <w:t>Veterans</w:t>
      </w:r>
      <w:r w:rsidRPr="005B17D3">
        <w:t xml:space="preserve"> combat</w:t>
      </w:r>
      <w:r w:rsidRPr="005B17D3">
        <w:fldChar w:fldCharType="begin"/>
      </w:r>
      <w:r w:rsidRPr="005B17D3">
        <w:instrText xml:space="preserve"> XE "Combat:End Date" </w:instrText>
      </w:r>
      <w:r w:rsidRPr="005B17D3">
        <w:fldChar w:fldCharType="end"/>
      </w:r>
      <w:r w:rsidRPr="005B17D3">
        <w:t xml:space="preserve"> service ended.</w:t>
      </w:r>
    </w:p>
    <w:p w14:paraId="383C0CEA" w14:textId="77777777" w:rsidR="00E27F88" w:rsidRPr="005B17D3" w:rsidRDefault="00E27F88" w:rsidP="00EF3896">
      <w:pPr>
        <w:pStyle w:val="RulesandMore"/>
      </w:pPr>
      <w:r w:rsidRPr="005B17D3">
        <w:t>Rules...</w:t>
      </w:r>
    </w:p>
    <w:p w14:paraId="72C83ED4" w14:textId="77777777" w:rsidR="00E27F88" w:rsidRPr="005B17D3" w:rsidRDefault="00E27F88" w:rsidP="00EF3896">
      <w:pPr>
        <w:pStyle w:val="ListBull2"/>
      </w:pPr>
      <w:r w:rsidRPr="005B17D3">
        <w:t xml:space="preserve">The </w:t>
      </w:r>
      <w:r w:rsidRPr="005B17D3">
        <w:rPr>
          <w:i/>
          <w:iCs/>
        </w:rPr>
        <w:t>Combat End Date</w:t>
      </w:r>
      <w:r w:rsidRPr="005B17D3">
        <w:t xml:space="preserve"> must be later than or equal to the </w:t>
      </w:r>
      <w:r w:rsidRPr="005B17D3">
        <w:rPr>
          <w:i/>
          <w:iCs/>
        </w:rPr>
        <w:t>Combat Start Date</w:t>
      </w:r>
      <w:r w:rsidRPr="005B17D3">
        <w:t>.</w:t>
      </w:r>
    </w:p>
    <w:p w14:paraId="071F40BB" w14:textId="77777777" w:rsidR="00E27F88" w:rsidRPr="005B17D3" w:rsidRDefault="00E27F88" w:rsidP="00EF3896">
      <w:pPr>
        <w:pStyle w:val="ListBull2"/>
      </w:pPr>
      <w:r w:rsidRPr="005B17D3">
        <w:rPr>
          <w:i/>
          <w:iCs/>
        </w:rPr>
        <w:t>Combat End Date</w:t>
      </w:r>
      <w:r w:rsidRPr="005B17D3">
        <w:t xml:space="preserve"> must be prior or equal to the official end date of the selected </w:t>
      </w:r>
      <w:r w:rsidRPr="005B17D3">
        <w:rPr>
          <w:i/>
          <w:iCs/>
        </w:rPr>
        <w:t>Combat Location</w:t>
      </w:r>
      <w:r w:rsidRPr="005B17D3">
        <w:t>.</w:t>
      </w:r>
    </w:p>
    <w:p w14:paraId="55030732" w14:textId="77777777" w:rsidR="00E27F88" w:rsidRPr="005B17D3" w:rsidRDefault="00E27F88" w:rsidP="00EF3896">
      <w:pPr>
        <w:pStyle w:val="ListBull2"/>
      </w:pPr>
      <w:r w:rsidRPr="005B17D3">
        <w:rPr>
          <w:iCs/>
        </w:rPr>
        <w:t>Combat End Date</w:t>
      </w:r>
      <w:r w:rsidRPr="005B17D3">
        <w:t xml:space="preserve"> must be prior to or equal to the </w:t>
      </w:r>
      <w:r w:rsidRPr="005B17D3">
        <w:rPr>
          <w:iCs/>
        </w:rPr>
        <w:t>Date of Death</w:t>
      </w:r>
      <w:r w:rsidRPr="005B17D3">
        <w:rPr>
          <w:iCs/>
        </w:rPr>
        <w:fldChar w:fldCharType="begin"/>
      </w:r>
      <w:r w:rsidRPr="005B17D3">
        <w:instrText xml:space="preserve"> XE "Death:Date of" </w:instrText>
      </w:r>
      <w:r w:rsidRPr="005B17D3">
        <w:rPr>
          <w:iCs/>
        </w:rPr>
        <w:fldChar w:fldCharType="end"/>
      </w:r>
      <w:r w:rsidRPr="005B17D3">
        <w:t>.</w:t>
      </w:r>
    </w:p>
    <w:p w14:paraId="7037EB05" w14:textId="77777777" w:rsidR="00E27F88" w:rsidRPr="005B17D3" w:rsidRDefault="00E27F88" w:rsidP="00EF3896">
      <w:pPr>
        <w:pStyle w:val="ListBull2"/>
      </w:pPr>
      <w:r w:rsidRPr="005B17D3">
        <w:rPr>
          <w:i/>
          <w:iCs/>
        </w:rPr>
        <w:t>Combat End Date</w:t>
      </w:r>
      <w:r w:rsidRPr="005B17D3">
        <w:t xml:space="preserve"> cannot be a future date.</w:t>
      </w:r>
    </w:p>
    <w:p w14:paraId="2C400133" w14:textId="77777777" w:rsidR="00E27F88" w:rsidRPr="005B17D3" w:rsidRDefault="00E27F88" w:rsidP="00EF3896">
      <w:pPr>
        <w:pStyle w:val="ListBull2"/>
      </w:pPr>
      <w:r w:rsidRPr="005B17D3">
        <w:rPr>
          <w:i/>
          <w:iCs/>
        </w:rPr>
        <w:t>Combat Location</w:t>
      </w:r>
      <w:r w:rsidRPr="005B17D3">
        <w:t xml:space="preserve"> dates cannot overlap.</w:t>
      </w:r>
    </w:p>
    <w:p w14:paraId="2E7AC809" w14:textId="77777777" w:rsidR="00E27F88" w:rsidRPr="005B17D3" w:rsidRDefault="00E27F88" w:rsidP="00EF3896">
      <w:pPr>
        <w:pStyle w:val="ListBull2"/>
      </w:pPr>
      <w:r w:rsidRPr="005B17D3">
        <w:rPr>
          <w:i/>
          <w:iCs/>
        </w:rPr>
        <w:t>Combat End Date</w:t>
      </w:r>
      <w:r w:rsidRPr="005B17D3">
        <w:t xml:space="preserve"> must be a </w:t>
      </w:r>
      <w:r w:rsidRPr="005B17D3">
        <w:rPr>
          <w:rStyle w:val="Text-onlypopuphotspot"/>
        </w:rPr>
        <w:t>precise</w:t>
      </w:r>
      <w:r w:rsidRPr="005B17D3">
        <w:t xml:space="preserve"> date.</w:t>
      </w:r>
    </w:p>
    <w:p w14:paraId="3758D830" w14:textId="77777777" w:rsidR="00E27F88" w:rsidRPr="005B17D3" w:rsidRDefault="00E27F88" w:rsidP="00EF3896">
      <w:pPr>
        <w:pStyle w:val="ListBull2"/>
      </w:pPr>
      <w:r w:rsidRPr="005B17D3">
        <w:t>Format: (mm/dd/yyyy)</w:t>
      </w:r>
    </w:p>
    <w:p w14:paraId="666A77E3" w14:textId="77777777" w:rsidR="00E27F88" w:rsidRPr="005B17D3" w:rsidRDefault="00E27F88" w:rsidP="00EF3896">
      <w:pPr>
        <w:pStyle w:val="ListBull2"/>
        <w:numPr>
          <w:ilvl w:val="0"/>
          <w:numId w:val="0"/>
        </w:numPr>
        <w:ind w:left="720"/>
      </w:pPr>
    </w:p>
    <w:p w14:paraId="1D862020" w14:textId="77777777" w:rsidR="00E27F88" w:rsidRPr="005B17D3" w:rsidRDefault="00E27F88" w:rsidP="00EF3896">
      <w:pPr>
        <w:pStyle w:val="Heading3"/>
        <w:rPr>
          <w:rStyle w:val="StyleDrop-downhotspot11ptUnderline"/>
          <w:bCs w:val="0"/>
          <w:iCs/>
          <w:sz w:val="28"/>
          <w:u w:val="none"/>
        </w:rPr>
      </w:pPr>
      <w:bookmarkStart w:id="1328" w:name="_Toc31622302"/>
      <w:r w:rsidRPr="005B17D3">
        <w:rPr>
          <w:rStyle w:val="StyleDrop-downhotspot11ptUnderline"/>
          <w:bCs w:val="0"/>
          <w:iCs/>
          <w:sz w:val="28"/>
          <w:u w:val="none"/>
        </w:rPr>
        <w:t>Period of Service</w:t>
      </w:r>
      <w:bookmarkEnd w:id="1328"/>
      <w:r w:rsidRPr="005B17D3">
        <w:rPr>
          <w:rStyle w:val="StyleDrop-downhotspot11ptUnderline"/>
          <w:bCs w:val="0"/>
          <w:iCs/>
          <w:sz w:val="28"/>
          <w:u w:val="none"/>
        </w:rPr>
        <w:fldChar w:fldCharType="begin"/>
      </w:r>
      <w:r w:rsidRPr="005B17D3">
        <w:instrText xml:space="preserve"> XE "Period of Service:HEC" </w:instrText>
      </w:r>
      <w:r w:rsidRPr="005B17D3">
        <w:rPr>
          <w:rStyle w:val="StyleDrop-downhotspot11ptUnderline"/>
          <w:bCs w:val="0"/>
          <w:iCs/>
          <w:sz w:val="28"/>
          <w:u w:val="none"/>
        </w:rPr>
        <w:fldChar w:fldCharType="end"/>
      </w:r>
    </w:p>
    <w:p w14:paraId="3D8B2B3D" w14:textId="7A353CEA" w:rsidR="00E27F88" w:rsidRPr="005B17D3" w:rsidRDefault="00E27F88" w:rsidP="00EF3896">
      <w:pPr>
        <w:pStyle w:val="ScreenFieldDesc"/>
        <w:rPr>
          <w:bCs/>
        </w:rPr>
      </w:pPr>
      <w:r w:rsidRPr="005B17D3">
        <w:rPr>
          <w:bCs/>
        </w:rPr>
        <w:t>T</w:t>
      </w:r>
      <w:r w:rsidRPr="005B17D3">
        <w:t xml:space="preserve">he system automatically calculates the </w:t>
      </w:r>
      <w:r w:rsidRPr="005B17D3">
        <w:rPr>
          <w:i/>
        </w:rPr>
        <w:t>POS</w:t>
      </w:r>
      <w:r w:rsidRPr="005B17D3">
        <w:t xml:space="preserve"> based on the </w:t>
      </w:r>
      <w:r w:rsidR="006204FA" w:rsidRPr="005B17D3">
        <w:t>Veterans</w:t>
      </w:r>
      <w:r w:rsidRPr="005B17D3">
        <w:t xml:space="preserve"> </w:t>
      </w:r>
      <w:r w:rsidRPr="005B17D3">
        <w:rPr>
          <w:i/>
        </w:rPr>
        <w:t>Service Entry Dates</w:t>
      </w:r>
      <w:r w:rsidRPr="005B17D3">
        <w:t xml:space="preserve"> and </w:t>
      </w:r>
      <w:r w:rsidRPr="005B17D3">
        <w:rPr>
          <w:i/>
        </w:rPr>
        <w:t>Service Separation Dates</w:t>
      </w:r>
      <w:r w:rsidRPr="005B17D3">
        <w:t xml:space="preserve"> after clicking the </w:t>
      </w:r>
      <w:r w:rsidRPr="005B17D3">
        <w:rPr>
          <w:bCs/>
          <w:i/>
        </w:rPr>
        <w:t>Calculate POS</w:t>
      </w:r>
      <w:r w:rsidRPr="005B17D3">
        <w:t xml:space="preserve"> button)</w:t>
      </w:r>
    </w:p>
    <w:p w14:paraId="1F06A52B" w14:textId="77777777" w:rsidR="00E27F88" w:rsidRPr="005B17D3" w:rsidRDefault="00E27F88" w:rsidP="00EF3896">
      <w:pPr>
        <w:pStyle w:val="ScreenFieldDesc"/>
      </w:pPr>
      <w:r w:rsidRPr="005B17D3">
        <w:t>These are periods of service (POS) equal to the latest war time period that a Veteran served.</w:t>
      </w:r>
    </w:p>
    <w:p w14:paraId="5CFB2C93" w14:textId="77777777" w:rsidR="00E27F88" w:rsidRPr="005B17D3" w:rsidRDefault="00E27F88" w:rsidP="00EF3896">
      <w:pPr>
        <w:pStyle w:val="ScreenFieldDesc"/>
      </w:pPr>
      <w:r w:rsidRPr="005B17D3">
        <w:t>Some examples of choices include WWI, WWII, Pre-Korean, Korean, Post Korean, Vietnam Era, Post-Vietnam, Persian Gulf War, etc.</w:t>
      </w:r>
    </w:p>
    <w:p w14:paraId="2AE9E7F5" w14:textId="77777777" w:rsidR="00E27F88" w:rsidRPr="005B17D3" w:rsidRDefault="00E27F88" w:rsidP="00EF3896">
      <w:pPr>
        <w:pStyle w:val="RulesandMore"/>
      </w:pPr>
      <w:r w:rsidRPr="005B17D3">
        <w:t>More...</w:t>
      </w:r>
    </w:p>
    <w:p w14:paraId="6A7472B3" w14:textId="22D0164D" w:rsidR="00E27F88" w:rsidRPr="005B17D3" w:rsidRDefault="00E27F88" w:rsidP="00EF3896">
      <w:pPr>
        <w:pStyle w:val="ListBull2"/>
      </w:pPr>
      <w:bookmarkStart w:id="1329" w:name="OLE_LINK116"/>
      <w:r w:rsidRPr="005B17D3">
        <w:t>In some examples shown below</w:t>
      </w:r>
      <w:bookmarkEnd w:id="1329"/>
      <w:r w:rsidRPr="005B17D3">
        <w:t xml:space="preserve">, the system automatically </w:t>
      </w:r>
      <w:r w:rsidRPr="005B17D3">
        <w:rPr>
          <w:rStyle w:val="Text-onlypopuphotspot"/>
        </w:rPr>
        <w:t>assigns</w:t>
      </w:r>
      <w:r w:rsidRPr="005B17D3">
        <w:t xml:space="preserve"> the HEC (Veteran) </w:t>
      </w:r>
      <w:r w:rsidRPr="005B17D3">
        <w:rPr>
          <w:i/>
        </w:rPr>
        <w:t>Period of Service</w:t>
      </w:r>
      <w:r w:rsidRPr="005B17D3">
        <w:rPr>
          <w:i/>
        </w:rPr>
        <w:fldChar w:fldCharType="begin"/>
      </w:r>
      <w:r w:rsidRPr="005B17D3">
        <w:instrText xml:space="preserve"> XE "Period of Service:HEC" </w:instrText>
      </w:r>
      <w:r w:rsidRPr="005B17D3">
        <w:rPr>
          <w:i/>
        </w:rPr>
        <w:fldChar w:fldCharType="end"/>
      </w:r>
      <w:r w:rsidRPr="005B17D3">
        <w:t xml:space="preserve"> based on the </w:t>
      </w:r>
      <w:r w:rsidR="006204FA" w:rsidRPr="005B17D3">
        <w:t>Veterans</w:t>
      </w:r>
      <w:r w:rsidRPr="005B17D3">
        <w:t xml:space="preserve"> </w:t>
      </w:r>
      <w:r w:rsidRPr="005B17D3">
        <w:rPr>
          <w:i/>
        </w:rPr>
        <w:t>Service Entry Dates</w:t>
      </w:r>
      <w:r w:rsidRPr="005B17D3">
        <w:t xml:space="preserve"> and </w:t>
      </w:r>
      <w:r w:rsidRPr="005B17D3">
        <w:rPr>
          <w:i/>
        </w:rPr>
        <w:t>Service Separation Dates</w:t>
      </w:r>
      <w:r w:rsidRPr="005B17D3">
        <w:t xml:space="preserve"> and assigns (after clicking the </w:t>
      </w:r>
      <w:r w:rsidRPr="005B17D3">
        <w:rPr>
          <w:b/>
          <w:i/>
        </w:rPr>
        <w:t>Calculate POS</w:t>
      </w:r>
      <w:r w:rsidRPr="005B17D3">
        <w:t xml:space="preserve"> button) the POS in the following order:</w:t>
      </w:r>
    </w:p>
    <w:p w14:paraId="10612EEC" w14:textId="77777777" w:rsidR="00E27F88" w:rsidRPr="005B17D3" w:rsidRDefault="00E27F88" w:rsidP="00EF3896">
      <w:pPr>
        <w:pStyle w:val="ListBull2"/>
      </w:pPr>
      <w:r w:rsidRPr="005B17D3">
        <w:t>Korean 6/27/1950 – 1/31/1955</w:t>
      </w:r>
    </w:p>
    <w:p w14:paraId="7B51CACE" w14:textId="77777777" w:rsidR="00E27F88" w:rsidRPr="005B17D3" w:rsidRDefault="00E27F88" w:rsidP="00EF3896">
      <w:pPr>
        <w:pStyle w:val="ListBull2"/>
      </w:pPr>
      <w:r w:rsidRPr="005B17D3">
        <w:t>Merchant Marine 12//07/1941 – 8/15/1945</w:t>
      </w:r>
    </w:p>
    <w:p w14:paraId="0BDE2E16" w14:textId="77777777" w:rsidR="00E27F88" w:rsidRPr="005B17D3" w:rsidRDefault="00E27F88" w:rsidP="00EF3896">
      <w:pPr>
        <w:pStyle w:val="ListBull2"/>
      </w:pPr>
      <w:r w:rsidRPr="005B17D3">
        <w:t>Persian Gulf War On or after 8/2/1990</w:t>
      </w:r>
    </w:p>
    <w:p w14:paraId="659AAF2C" w14:textId="77777777" w:rsidR="00E27F88" w:rsidRPr="005B17D3" w:rsidRDefault="00E27F88" w:rsidP="00EF3896">
      <w:pPr>
        <w:pStyle w:val="ListBull2"/>
      </w:pPr>
      <w:r w:rsidRPr="005B17D3">
        <w:t>Pre-Korean Peacetime before 6/27/1950</w:t>
      </w:r>
    </w:p>
    <w:p w14:paraId="7A3F1920" w14:textId="77777777" w:rsidR="00E27F88" w:rsidRPr="005B17D3" w:rsidRDefault="00E27F88" w:rsidP="00EF3896">
      <w:pPr>
        <w:pStyle w:val="ListBull2"/>
      </w:pPr>
      <w:r w:rsidRPr="005B17D3">
        <w:t>Post Korean 2/1/1955 – 2/27/1961</w:t>
      </w:r>
    </w:p>
    <w:p w14:paraId="61B3E146" w14:textId="77777777" w:rsidR="00E27F88" w:rsidRPr="005B17D3" w:rsidRDefault="00E27F88" w:rsidP="00EF3896">
      <w:pPr>
        <w:pStyle w:val="ListBull2"/>
      </w:pPr>
      <w:r w:rsidRPr="005B17D3">
        <w:t>Post-Vietnam Era 5/8/75 – 8/1/1990</w:t>
      </w:r>
    </w:p>
    <w:p w14:paraId="4CD635FC" w14:textId="77777777" w:rsidR="00E27F88" w:rsidRPr="005B17D3" w:rsidRDefault="00E27F88" w:rsidP="00EF3896">
      <w:pPr>
        <w:pStyle w:val="ListBull2"/>
      </w:pPr>
      <w:r w:rsidRPr="005B17D3">
        <w:t>Spanish American 4/21/1898 – 7/4/1902</w:t>
      </w:r>
    </w:p>
    <w:p w14:paraId="50E1F28A" w14:textId="77777777" w:rsidR="00E27F88" w:rsidRPr="005B17D3" w:rsidRDefault="00E27F88" w:rsidP="00EF3896">
      <w:pPr>
        <w:pStyle w:val="ListBull2"/>
      </w:pPr>
      <w:r w:rsidRPr="005B17D3">
        <w:t>Vietnam Era 2/28/1961 – 5/7/1975</w:t>
      </w:r>
    </w:p>
    <w:p w14:paraId="07228ADA" w14:textId="77777777" w:rsidR="00E27F88" w:rsidRPr="005B17D3" w:rsidRDefault="00E27F88" w:rsidP="00EF3896">
      <w:pPr>
        <w:pStyle w:val="ListBull2"/>
      </w:pPr>
      <w:r w:rsidRPr="005B17D3">
        <w:t>World War II 12/7/1941 – 12/31/1946</w:t>
      </w:r>
    </w:p>
    <w:p w14:paraId="53358431" w14:textId="77777777" w:rsidR="00E27F88" w:rsidRPr="005B17D3" w:rsidRDefault="00E27F88" w:rsidP="00EF3896">
      <w:pPr>
        <w:pStyle w:val="ListBull2"/>
      </w:pPr>
      <w:r w:rsidRPr="005B17D3">
        <w:t>World War I 4/6/1917 – 11/11/1918</w:t>
      </w:r>
    </w:p>
    <w:p w14:paraId="471D3214" w14:textId="77777777" w:rsidR="00E27F88" w:rsidRPr="005B17D3" w:rsidRDefault="00E27F88" w:rsidP="00EF3896">
      <w:pPr>
        <w:pStyle w:val="ListBull2"/>
      </w:pPr>
      <w:r w:rsidRPr="005B17D3">
        <w:t xml:space="preserve">If there are NO </w:t>
      </w:r>
      <w:r w:rsidRPr="005B17D3">
        <w:rPr>
          <w:i/>
        </w:rPr>
        <w:t>Service Entry</w:t>
      </w:r>
      <w:r w:rsidRPr="005B17D3">
        <w:t xml:space="preserve"> and </w:t>
      </w:r>
      <w:r w:rsidRPr="005B17D3">
        <w:rPr>
          <w:i/>
        </w:rPr>
        <w:t>Service Separation Dates</w:t>
      </w:r>
      <w:r w:rsidRPr="005B17D3">
        <w:t xml:space="preserve">, the system uses the Site Service Entry and Separation Dates on file and assigns in accordance with the order of the assignments above. If there is NO Service Data on file, the system assigns </w:t>
      </w:r>
      <w:r w:rsidRPr="005B17D3">
        <w:rPr>
          <w:b/>
          <w:bCs/>
        </w:rPr>
        <w:t>Other</w:t>
      </w:r>
      <w:r w:rsidRPr="005B17D3">
        <w:t xml:space="preserve"> or </w:t>
      </w:r>
      <w:r w:rsidRPr="005B17D3">
        <w:rPr>
          <w:b/>
          <w:bCs/>
        </w:rPr>
        <w:t>None</w:t>
      </w:r>
      <w:r w:rsidRPr="005B17D3">
        <w:t>.</w:t>
      </w:r>
    </w:p>
    <w:p w14:paraId="461700C8" w14:textId="01ED71D4" w:rsidR="00E27F88" w:rsidRPr="005B17D3" w:rsidRDefault="00E27F88" w:rsidP="00EF3896">
      <w:pPr>
        <w:pStyle w:val="ListBull2"/>
      </w:pPr>
      <w:r w:rsidRPr="005B17D3">
        <w:t>User may also manually select a POS.</w:t>
      </w:r>
    </w:p>
    <w:p w14:paraId="0D3478FB" w14:textId="77777777" w:rsidR="00D54770" w:rsidRPr="005B17D3" w:rsidRDefault="00D54770" w:rsidP="00D54770">
      <w:pPr>
        <w:pStyle w:val="ListBull2"/>
        <w:numPr>
          <w:ilvl w:val="0"/>
          <w:numId w:val="0"/>
        </w:numPr>
        <w:ind w:left="720"/>
      </w:pPr>
    </w:p>
    <w:p w14:paraId="7B85D87C" w14:textId="77777777" w:rsidR="00E27F88" w:rsidRPr="005B17D3" w:rsidRDefault="00E27F88" w:rsidP="00884662">
      <w:pPr>
        <w:pStyle w:val="BodyText"/>
        <w:numPr>
          <w:ilvl w:val="0"/>
          <w:numId w:val="300"/>
        </w:numPr>
        <w:rPr>
          <w:b/>
          <w:i/>
        </w:rPr>
      </w:pPr>
      <w:r w:rsidRPr="005B17D3">
        <w:rPr>
          <w:b/>
          <w:i/>
        </w:rPr>
        <w:t>Indicates Required Field</w:t>
      </w:r>
    </w:p>
    <w:p w14:paraId="7B6D329A" w14:textId="77777777" w:rsidR="00371F73" w:rsidRPr="005B17D3" w:rsidRDefault="00371F73" w:rsidP="00EF3896">
      <w:pPr>
        <w:pStyle w:val="BodyText"/>
      </w:pPr>
    </w:p>
    <w:p w14:paraId="352D9669" w14:textId="77777777" w:rsidR="00E27F88" w:rsidRPr="005B17D3" w:rsidRDefault="00E27F88" w:rsidP="00EF3896">
      <w:pPr>
        <w:pStyle w:val="Heading2"/>
      </w:pPr>
      <w:bookmarkStart w:id="1330" w:name="_Toc478746605"/>
      <w:bookmarkStart w:id="1331" w:name="_Toc482888535"/>
      <w:bookmarkStart w:id="1332" w:name="_Toc31622303"/>
      <w:bookmarkStart w:id="1333" w:name="_Toc289864831"/>
      <w:bookmarkStart w:id="1334" w:name="_Toc394920839"/>
      <w:bookmarkStart w:id="1335" w:name="_Toc406571175"/>
      <w:r w:rsidRPr="005B17D3">
        <w:t>Financials</w:t>
      </w:r>
      <w:bookmarkEnd w:id="1330"/>
      <w:bookmarkEnd w:id="1331"/>
      <w:bookmarkEnd w:id="1332"/>
    </w:p>
    <w:bookmarkStart w:id="1336" w:name="_Toc289864832"/>
    <w:bookmarkStart w:id="1337" w:name="_Toc394920840"/>
    <w:bookmarkStart w:id="1338" w:name="_Toc406571176"/>
    <w:bookmarkStart w:id="1339" w:name="_Toc478746606"/>
    <w:bookmarkStart w:id="1340" w:name="_Toc482888536"/>
    <w:bookmarkEnd w:id="1333"/>
    <w:bookmarkEnd w:id="1334"/>
    <w:bookmarkEnd w:id="1335"/>
    <w:p w14:paraId="30EFF93C" w14:textId="77777777" w:rsidR="00E27F88" w:rsidRPr="005B17D3" w:rsidRDefault="00E27F88" w:rsidP="00EF3896">
      <w:pPr>
        <w:pStyle w:val="Heading3"/>
      </w:pPr>
      <w:r w:rsidRPr="005B17D3">
        <w:fldChar w:fldCharType="begin"/>
      </w:r>
      <w:r w:rsidRPr="005B17D3">
        <w:instrText xml:space="preserve"> XE “Verification “ \* MERGEFORMAT </w:instrText>
      </w:r>
      <w:r w:rsidRPr="005B17D3">
        <w:fldChar w:fldCharType="end"/>
      </w:r>
      <w:r w:rsidRPr="005B17D3">
        <w:fldChar w:fldCharType="begin"/>
      </w:r>
      <w:r w:rsidRPr="005B17D3">
        <w:instrText xml:space="preserve"> XE “Information “ \* MERGEFORMAT </w:instrText>
      </w:r>
      <w:r w:rsidRPr="005B17D3">
        <w:fldChar w:fldCharType="end"/>
      </w:r>
      <w:r w:rsidRPr="005B17D3">
        <w:fldChar w:fldCharType="begin"/>
      </w:r>
      <w:r w:rsidRPr="005B17D3">
        <w:instrText xml:space="preserve"> XE “Beneficiary Travel “ \* MERGEFORMAT </w:instrText>
      </w:r>
      <w:r w:rsidRPr="005B17D3">
        <w:fldChar w:fldCharType="end"/>
      </w:r>
      <w:bookmarkStart w:id="1341" w:name="_Toc289864837"/>
      <w:bookmarkStart w:id="1342" w:name="_Toc394920845"/>
      <w:bookmarkStart w:id="1343" w:name="_Toc406571181"/>
      <w:bookmarkStart w:id="1344" w:name="_Toc478746607"/>
      <w:bookmarkStart w:id="1345" w:name="_Toc482888537"/>
      <w:bookmarkStart w:id="1346" w:name="_Toc31622304"/>
      <w:r w:rsidRPr="005B17D3">
        <w:t>Financial</w:t>
      </w:r>
      <w:r w:rsidRPr="005B17D3">
        <w:fldChar w:fldCharType="begin"/>
      </w:r>
      <w:r w:rsidRPr="005B17D3">
        <w:instrText xml:space="preserve"> XE “Financial:Overview” </w:instrText>
      </w:r>
      <w:r w:rsidRPr="005B17D3">
        <w:fldChar w:fldCharType="end"/>
      </w:r>
      <w:r w:rsidRPr="005B17D3">
        <w:t xml:space="preserve"> Overview</w:t>
      </w:r>
      <w:bookmarkEnd w:id="1341"/>
      <w:bookmarkEnd w:id="1342"/>
      <w:bookmarkEnd w:id="1343"/>
      <w:bookmarkEnd w:id="1344"/>
      <w:bookmarkEnd w:id="1345"/>
      <w:bookmarkEnd w:id="1346"/>
      <w:r w:rsidRPr="005B17D3">
        <w:t xml:space="preserve"> </w:t>
      </w:r>
    </w:p>
    <w:p w14:paraId="01394A64" w14:textId="6963FE34" w:rsidR="00E27F88" w:rsidRPr="005B17D3" w:rsidRDefault="00E27F88" w:rsidP="00EF3896">
      <w:pPr>
        <w:pStyle w:val="BodyTextBullet2"/>
      </w:pPr>
      <w:r w:rsidRPr="005B17D3">
        <w:t>This screen displays financial overview information for the beneficiary. The following summary categories are displayed.</w:t>
      </w:r>
    </w:p>
    <w:p w14:paraId="3C1BF3CC" w14:textId="77777777" w:rsidR="00334210" w:rsidRPr="005B17D3" w:rsidRDefault="00334210" w:rsidP="00EF3896">
      <w:pPr>
        <w:pStyle w:val="BodyTextBullet2"/>
      </w:pPr>
    </w:p>
    <w:p w14:paraId="0DE79EC5" w14:textId="77777777" w:rsidR="00E27F88" w:rsidRPr="005B17D3" w:rsidRDefault="00E27F88" w:rsidP="00EF3896">
      <w:pPr>
        <w:pStyle w:val="ScreenField"/>
      </w:pPr>
      <w:r w:rsidRPr="005B17D3">
        <w:rPr>
          <w:b w:val="0"/>
          <w:i w:val="0"/>
          <w:u w:val="single"/>
        </w:rPr>
        <w:t>Income Year:</w:t>
      </w:r>
    </w:p>
    <w:p w14:paraId="09C2A724" w14:textId="77777777" w:rsidR="00E27F88" w:rsidRPr="005B17D3" w:rsidRDefault="00E27F88" w:rsidP="00EF3896">
      <w:pPr>
        <w:pStyle w:val="ScreenFieldDesc"/>
      </w:pPr>
      <w:r w:rsidRPr="005B17D3">
        <w:t xml:space="preserve">Select an </w:t>
      </w:r>
      <w:r w:rsidRPr="005B17D3">
        <w:rPr>
          <w:i/>
        </w:rPr>
        <w:t>Income</w:t>
      </w:r>
      <w:r w:rsidRPr="005B17D3">
        <w:rPr>
          <w:i/>
        </w:rPr>
        <w:fldChar w:fldCharType="begin"/>
      </w:r>
      <w:r w:rsidRPr="005B17D3">
        <w:instrText xml:space="preserve"> XE “Income:Year” </w:instrText>
      </w:r>
      <w:r w:rsidRPr="005B17D3">
        <w:rPr>
          <w:i/>
        </w:rPr>
        <w:fldChar w:fldCharType="end"/>
      </w:r>
      <w:r w:rsidRPr="005B17D3">
        <w:rPr>
          <w:i/>
        </w:rPr>
        <w:t xml:space="preserve"> Year</w:t>
      </w:r>
      <w:r w:rsidRPr="005B17D3">
        <w:t xml:space="preserve"> from the dropdown and then click the </w:t>
      </w:r>
      <w:r w:rsidRPr="005B17D3">
        <w:rPr>
          <w:b/>
          <w:bCs/>
          <w:i/>
        </w:rPr>
        <w:t>View</w:t>
      </w:r>
      <w:r w:rsidRPr="005B17D3">
        <w:rPr>
          <w:b/>
          <w:bCs/>
          <w:i/>
        </w:rPr>
        <w:fldChar w:fldCharType="begin"/>
      </w:r>
      <w:r w:rsidRPr="005B17D3">
        <w:instrText xml:space="preserve"> XE “</w:instrText>
      </w:r>
      <w:r w:rsidRPr="005B17D3">
        <w:rPr>
          <w:bCs/>
        </w:rPr>
        <w:instrText>View:</w:instrText>
      </w:r>
      <w:r w:rsidRPr="005B17D3">
        <w:instrText xml:space="preserve">Financial Overview:Data button” </w:instrText>
      </w:r>
      <w:r w:rsidRPr="005B17D3">
        <w:rPr>
          <w:b/>
          <w:bCs/>
          <w:i/>
        </w:rPr>
        <w:fldChar w:fldCharType="end"/>
      </w:r>
      <w:r w:rsidRPr="005B17D3">
        <w:rPr>
          <w:b/>
          <w:bCs/>
          <w:i/>
        </w:rPr>
        <w:t xml:space="preserve"> Data</w:t>
      </w:r>
      <w:r w:rsidRPr="005B17D3">
        <w:t xml:space="preserve"> button.</w:t>
      </w:r>
    </w:p>
    <w:p w14:paraId="0B92B835" w14:textId="6D6E075E" w:rsidR="00E27F88" w:rsidRPr="005B17D3" w:rsidRDefault="00E27F88" w:rsidP="00EF3896">
      <w:pPr>
        <w:pStyle w:val="ScreenFieldDesc"/>
      </w:pPr>
      <w:r w:rsidRPr="005B17D3">
        <w:rPr>
          <w:b/>
          <w:i/>
        </w:rPr>
        <w:t>PRINT 1010EZ</w:t>
      </w:r>
      <w:r w:rsidRPr="005B17D3">
        <w:t xml:space="preserve"> – Click this button to print the </w:t>
      </w:r>
      <w:r w:rsidR="006204FA" w:rsidRPr="005B17D3">
        <w:t>Veterans</w:t>
      </w:r>
      <w:r w:rsidRPr="005B17D3">
        <w:t xml:space="preserve"> populated 10-10EZ</w:t>
      </w:r>
      <w:bookmarkStart w:id="1347" w:name="OLE_LINK130"/>
      <w:bookmarkStart w:id="1348" w:name="OLE_LINK131"/>
      <w:r w:rsidRPr="005B17D3">
        <w:fldChar w:fldCharType="begin"/>
      </w:r>
      <w:r w:rsidRPr="005B17D3">
        <w:instrText xml:space="preserve"> XE “1010EZ:Print Form” </w:instrText>
      </w:r>
      <w:r w:rsidRPr="005B17D3">
        <w:fldChar w:fldCharType="end"/>
      </w:r>
      <w:bookmarkEnd w:id="1347"/>
      <w:bookmarkEnd w:id="1348"/>
      <w:r w:rsidRPr="005B17D3">
        <w:t xml:space="preserve"> form (Jul 2013) for the Income Year selected. </w:t>
      </w:r>
    </w:p>
    <w:p w14:paraId="16B173DA" w14:textId="55C44DE5" w:rsidR="00E27F88" w:rsidRPr="005B17D3" w:rsidRDefault="00E27F88" w:rsidP="00EF3896">
      <w:pPr>
        <w:pStyle w:val="ScreenFieldDesc"/>
      </w:pPr>
      <w:r w:rsidRPr="005B17D3">
        <w:rPr>
          <w:b/>
          <w:i/>
        </w:rPr>
        <w:t>PRINT 1010EZR</w:t>
      </w:r>
      <w:r w:rsidRPr="005B17D3">
        <w:t xml:space="preserve"> – Click this button to print the </w:t>
      </w:r>
      <w:r w:rsidR="006204FA" w:rsidRPr="005B17D3">
        <w:t>Veterans</w:t>
      </w:r>
      <w:r w:rsidRPr="005B17D3">
        <w:t xml:space="preserve"> populated 10-10EZR</w:t>
      </w:r>
      <w:r w:rsidRPr="005B17D3">
        <w:fldChar w:fldCharType="begin"/>
      </w:r>
      <w:r w:rsidRPr="005B17D3">
        <w:instrText xml:space="preserve"> XE “1010EZR:Print Form” </w:instrText>
      </w:r>
      <w:r w:rsidRPr="005B17D3">
        <w:fldChar w:fldCharType="end"/>
      </w:r>
      <w:r w:rsidRPr="005B17D3">
        <w:t xml:space="preserve"> form (Jul 2013) for the Income Year selected.</w:t>
      </w:r>
    </w:p>
    <w:p w14:paraId="52558A12" w14:textId="77777777" w:rsidR="00334210" w:rsidRPr="005B17D3" w:rsidRDefault="00334210" w:rsidP="00334210">
      <w:pPr>
        <w:pStyle w:val="ScreenField"/>
      </w:pPr>
    </w:p>
    <w:p w14:paraId="30B642EF" w14:textId="77777777" w:rsidR="00E27F88" w:rsidRPr="005B17D3" w:rsidRDefault="00E27F88" w:rsidP="00474E83">
      <w:pPr>
        <w:pStyle w:val="NoteLightbulb"/>
      </w:pPr>
      <w:r w:rsidRPr="005B17D3">
        <w:rPr>
          <w:b/>
        </w:rPr>
        <w:t>Note</w:t>
      </w:r>
      <w:r w:rsidRPr="005B17D3">
        <w:t xml:space="preserve">: Clicking either </w:t>
      </w:r>
      <w:r w:rsidRPr="005B17D3">
        <w:rPr>
          <w:b/>
          <w:i/>
        </w:rPr>
        <w:t>PRINT</w:t>
      </w:r>
      <w:r w:rsidRPr="005B17D3">
        <w:t xml:space="preserve"> button displays the form as a .pdf file in the browser window, at which time the user may elect to Print or Save the file.</w:t>
      </w:r>
    </w:p>
    <w:p w14:paraId="5B3286A7" w14:textId="77777777" w:rsidR="00E27F88" w:rsidRPr="005B17D3" w:rsidRDefault="00E27F88" w:rsidP="00EF3896">
      <w:pPr>
        <w:ind w:left="360"/>
      </w:pPr>
    </w:p>
    <w:p w14:paraId="3C64A33A" w14:textId="77777777" w:rsidR="00E27F88" w:rsidRPr="005B17D3" w:rsidRDefault="00E27F88" w:rsidP="00EF3896">
      <w:pPr>
        <w:jc w:val="right"/>
        <w:rPr>
          <w:b/>
          <w:sz w:val="22"/>
          <w:szCs w:val="22"/>
          <w:u w:val="single"/>
        </w:rPr>
      </w:pPr>
      <w:r w:rsidRPr="005B17D3">
        <w:rPr>
          <w:rStyle w:val="Hyperlink"/>
          <w:b/>
          <w:bCs/>
          <w:color w:val="auto"/>
        </w:rPr>
        <w:t xml:space="preserve">DEPENDENTS </w:t>
      </w:r>
      <w:r w:rsidRPr="005B17D3">
        <w:rPr>
          <w:rStyle w:val="Hyperlink"/>
          <w:b/>
          <w:color w:val="auto"/>
        </w:rPr>
        <w:t xml:space="preserve">  </w:t>
      </w:r>
      <w:r w:rsidRPr="005B17D3">
        <w:rPr>
          <w:rStyle w:val="Hyperlink"/>
          <w:b/>
          <w:bCs/>
          <w:color w:val="auto"/>
        </w:rPr>
        <w:t>FINANCIAL</w:t>
      </w:r>
      <w:r w:rsidRPr="005B17D3">
        <w:rPr>
          <w:rStyle w:val="Hyperlink"/>
          <w:b/>
          <w:bCs/>
          <w:color w:val="auto"/>
        </w:rPr>
        <w:fldChar w:fldCharType="begin"/>
      </w:r>
      <w:r w:rsidRPr="005B17D3">
        <w:rPr>
          <w:b/>
          <w:u w:val="single"/>
        </w:rPr>
        <w:instrText xml:space="preserve"> XE "“inancial:Details"”</w:instrText>
      </w:r>
      <w:r w:rsidRPr="005B17D3">
        <w:rPr>
          <w:rStyle w:val="Hyperlink"/>
          <w:b/>
          <w:bCs/>
          <w:color w:val="auto"/>
        </w:rPr>
        <w:fldChar w:fldCharType="end"/>
      </w:r>
      <w:r w:rsidRPr="005B17D3">
        <w:rPr>
          <w:rStyle w:val="Hyperlink"/>
          <w:b/>
          <w:bCs/>
          <w:color w:val="auto"/>
        </w:rPr>
        <w:t xml:space="preserve"> DETAILS</w:t>
      </w:r>
      <w:r w:rsidRPr="005B17D3">
        <w:rPr>
          <w:rStyle w:val="Hyperlink"/>
          <w:b/>
          <w:bCs/>
          <w:color w:val="auto"/>
          <w:sz w:val="22"/>
          <w:szCs w:val="22"/>
        </w:rPr>
        <w:t xml:space="preserve"> </w:t>
      </w:r>
      <w:r w:rsidRPr="005B17D3">
        <w:rPr>
          <w:rStyle w:val="Hyperlink"/>
          <w:b/>
          <w:color w:val="auto"/>
          <w:sz w:val="22"/>
          <w:szCs w:val="22"/>
        </w:rPr>
        <w:t xml:space="preserve">  </w:t>
      </w:r>
      <w:r w:rsidRPr="005B17D3">
        <w:rPr>
          <w:rStyle w:val="Text-onlypopuphotspot"/>
          <w:b/>
          <w:bCs/>
          <w:u w:val="single"/>
        </w:rPr>
        <w:t>VIEW</w:t>
      </w:r>
      <w:r w:rsidRPr="005B17D3">
        <w:rPr>
          <w:b/>
          <w:bCs/>
          <w:i/>
          <w:iCs/>
          <w:u w:val="single"/>
        </w:rPr>
        <w:fldChar w:fldCharType="begin"/>
      </w:r>
      <w:r w:rsidRPr="005B17D3">
        <w:rPr>
          <w:b/>
          <w:u w:val="single"/>
        </w:rPr>
        <w:instrText xml:space="preserve"> XE "</w:instrText>
      </w:r>
      <w:r w:rsidRPr="005B17D3">
        <w:rPr>
          <w:b/>
          <w:bCs/>
          <w:iCs/>
          <w:u w:val="single"/>
        </w:rPr>
        <w:instrText>“iew:</w:instrText>
      </w:r>
      <w:r w:rsidRPr="005B17D3">
        <w:rPr>
          <w:b/>
          <w:u w:val="single"/>
        </w:rPr>
        <w:instrText>Financial Overview:Changes Made this Income Year"”</w:instrText>
      </w:r>
      <w:r w:rsidRPr="005B17D3">
        <w:rPr>
          <w:b/>
          <w:bCs/>
          <w:i/>
          <w:iCs/>
          <w:u w:val="single"/>
        </w:rPr>
        <w:fldChar w:fldCharType="end"/>
      </w:r>
      <w:r w:rsidRPr="005B17D3">
        <w:rPr>
          <w:rStyle w:val="Text-onlypopuphotspot"/>
          <w:b/>
          <w:bCs/>
          <w:u w:val="single"/>
        </w:rPr>
        <w:t xml:space="preserve"> CHANGES MADE THIS INCOME</w:t>
      </w:r>
      <w:r w:rsidRPr="005B17D3">
        <w:rPr>
          <w:rStyle w:val="Text-onlypopuphotspot"/>
          <w:b/>
          <w:bCs/>
          <w:u w:val="single"/>
        </w:rPr>
        <w:fldChar w:fldCharType="begin"/>
      </w:r>
      <w:r w:rsidRPr="005B17D3">
        <w:rPr>
          <w:b/>
          <w:u w:val="single"/>
        </w:rPr>
        <w:instrText xml:space="preserve"> XE "</w:instrText>
      </w:r>
      <w:r w:rsidRPr="005B17D3">
        <w:rPr>
          <w:b/>
          <w:iCs/>
          <w:u w:val="single"/>
        </w:rPr>
        <w:instrText>“ncome:</w:instrText>
      </w:r>
      <w:r w:rsidRPr="005B17D3">
        <w:rPr>
          <w:b/>
          <w:u w:val="single"/>
        </w:rPr>
        <w:instrText>View Changes Made this Year"”</w:instrText>
      </w:r>
      <w:r w:rsidRPr="005B17D3">
        <w:rPr>
          <w:rStyle w:val="Text-onlypopuphotspot"/>
          <w:b/>
          <w:bCs/>
          <w:u w:val="single"/>
        </w:rPr>
        <w:fldChar w:fldCharType="end"/>
      </w:r>
      <w:r w:rsidRPr="005B17D3">
        <w:rPr>
          <w:rStyle w:val="Text-onlypopuphotspot"/>
          <w:b/>
          <w:bCs/>
          <w:u w:val="single"/>
        </w:rPr>
        <w:t xml:space="preserve"> YEAR</w:t>
      </w:r>
      <w:r w:rsidRPr="005B17D3">
        <w:rPr>
          <w:b/>
          <w:sz w:val="22"/>
          <w:szCs w:val="22"/>
          <w:u w:val="single"/>
        </w:rPr>
        <w:t xml:space="preserve"> </w:t>
      </w:r>
    </w:p>
    <w:p w14:paraId="7BD6AF19" w14:textId="77777777" w:rsidR="00E27F88" w:rsidRPr="005B17D3" w:rsidRDefault="00E27F88" w:rsidP="00EF3896">
      <w:pPr>
        <w:pStyle w:val="ScreenFieldDesc"/>
      </w:pPr>
      <w:r w:rsidRPr="005B17D3">
        <w:t>Financial</w:t>
      </w:r>
      <w:r w:rsidRPr="005B17D3">
        <w:fldChar w:fldCharType="begin"/>
      </w:r>
      <w:r w:rsidRPr="005B17D3">
        <w:instrText xml:space="preserve"> XE "“inancial:Assessment"”</w:instrText>
      </w:r>
      <w:r w:rsidRPr="005B17D3">
        <w:fldChar w:fldCharType="end"/>
      </w:r>
      <w:r w:rsidRPr="005B17D3">
        <w:t xml:space="preserve"> Assessment – Current Financial Assessment indicates the most recent financial information currently on file.</w:t>
      </w:r>
    </w:p>
    <w:p w14:paraId="760859C6" w14:textId="77777777" w:rsidR="00E27F88" w:rsidRPr="005B17D3" w:rsidRDefault="00E27F88" w:rsidP="00EF3896">
      <w:pPr>
        <w:pStyle w:val="ScreenFieldDesc"/>
      </w:pPr>
      <w:r w:rsidRPr="005B17D3">
        <w:t xml:space="preserve">A new added informational field to this area for ES 4.1.0 is the </w:t>
      </w:r>
      <w:r w:rsidRPr="005B17D3">
        <w:rPr>
          <w:bCs/>
          <w:i/>
        </w:rPr>
        <w:t xml:space="preserve">BT </w:t>
      </w:r>
      <w:r w:rsidRPr="005B17D3">
        <w:rPr>
          <w:bCs/>
        </w:rPr>
        <w:t>(Beneficiary Travel)</w:t>
      </w:r>
      <w:r w:rsidRPr="005B17D3">
        <w:rPr>
          <w:bCs/>
          <w:i/>
        </w:rPr>
        <w:t xml:space="preserve"> Financial Indicator</w:t>
      </w:r>
      <w:r w:rsidRPr="005B17D3">
        <w:rPr>
          <w:bCs/>
        </w:rPr>
        <w:t>.</w:t>
      </w:r>
    </w:p>
    <w:p w14:paraId="3968FF56" w14:textId="77777777" w:rsidR="00E27F88" w:rsidRPr="005B17D3" w:rsidRDefault="00E27F88" w:rsidP="00EF3896">
      <w:pPr>
        <w:pStyle w:val="ListBull2"/>
      </w:pPr>
      <w:r w:rsidRPr="005B17D3">
        <w:t>Dependents</w:t>
      </w:r>
    </w:p>
    <w:p w14:paraId="0C184A35" w14:textId="77777777" w:rsidR="00E27F88" w:rsidRPr="005B17D3" w:rsidRDefault="00E27F88" w:rsidP="00EF3896">
      <w:pPr>
        <w:pStyle w:val="ListBull2"/>
      </w:pPr>
      <w:r w:rsidRPr="005B17D3">
        <w:t>Financial</w:t>
      </w:r>
      <w:r w:rsidRPr="005B17D3">
        <w:fldChar w:fldCharType="begin"/>
      </w:r>
      <w:r w:rsidRPr="005B17D3">
        <w:instrText xml:space="preserve"> XE "“inancial:Summary"”</w:instrText>
      </w:r>
      <w:r w:rsidRPr="005B17D3">
        <w:fldChar w:fldCharType="end"/>
      </w:r>
      <w:r w:rsidRPr="005B17D3">
        <w:t xml:space="preserve"> Summary</w:t>
      </w:r>
    </w:p>
    <w:p w14:paraId="1AE37D11" w14:textId="77777777" w:rsidR="00E27F88" w:rsidRPr="005B17D3" w:rsidRDefault="00E27F88" w:rsidP="00EF3896">
      <w:pPr>
        <w:pStyle w:val="ListBull2"/>
      </w:pPr>
      <w:r w:rsidRPr="005B17D3">
        <w:t>Financial</w:t>
      </w:r>
      <w:r w:rsidRPr="005B17D3">
        <w:fldChar w:fldCharType="begin"/>
      </w:r>
      <w:r w:rsidRPr="005B17D3">
        <w:instrText xml:space="preserve"> XE "“inancial:Details"”</w:instrText>
      </w:r>
      <w:r w:rsidRPr="005B17D3">
        <w:fldChar w:fldCharType="end"/>
      </w:r>
      <w:r w:rsidRPr="005B17D3">
        <w:t xml:space="preserve"> Details</w:t>
      </w:r>
    </w:p>
    <w:p w14:paraId="2441B64A" w14:textId="77777777" w:rsidR="00E27F88" w:rsidRPr="005B17D3" w:rsidRDefault="00E27F88" w:rsidP="00EF3896">
      <w:pPr>
        <w:pStyle w:val="ListBull2"/>
      </w:pPr>
      <w:r w:rsidRPr="005B17D3">
        <w:t>GMT</w:t>
      </w:r>
      <w:r w:rsidRPr="005B17D3">
        <w:fldChar w:fldCharType="begin"/>
      </w:r>
      <w:r w:rsidRPr="005B17D3">
        <w:instrText xml:space="preserve"> XE "“MT:Address"”</w:instrText>
      </w:r>
      <w:r w:rsidRPr="005B17D3">
        <w:fldChar w:fldCharType="end"/>
      </w:r>
      <w:r w:rsidRPr="005B17D3">
        <w:t xml:space="preserve"> Address</w:t>
      </w:r>
      <w:r w:rsidRPr="005B17D3">
        <w:fldChar w:fldCharType="begin"/>
      </w:r>
      <w:r w:rsidRPr="005B17D3">
        <w:instrText xml:space="preserve"> XE "“ddress:GMT"”</w:instrText>
      </w:r>
      <w:r w:rsidRPr="005B17D3">
        <w:fldChar w:fldCharType="end"/>
      </w:r>
    </w:p>
    <w:p w14:paraId="07FB08CE" w14:textId="77777777" w:rsidR="00E27F88" w:rsidRPr="005B17D3" w:rsidRDefault="00E27F88" w:rsidP="00EF3896">
      <w:pPr>
        <w:pStyle w:val="ListBull2"/>
      </w:pPr>
      <w:r w:rsidRPr="005B17D3">
        <w:t>Hardship</w:t>
      </w:r>
    </w:p>
    <w:p w14:paraId="448D8B18" w14:textId="77777777" w:rsidR="00E27F88" w:rsidRPr="005B17D3" w:rsidRDefault="00E27F88" w:rsidP="00EF3896">
      <w:pPr>
        <w:pStyle w:val="ListBull2"/>
      </w:pPr>
      <w:r w:rsidRPr="005B17D3">
        <w:t>Income</w:t>
      </w:r>
      <w:r w:rsidRPr="005B17D3">
        <w:fldChar w:fldCharType="begin"/>
      </w:r>
      <w:r w:rsidRPr="005B17D3">
        <w:instrText xml:space="preserve"> XE "</w:instrText>
      </w:r>
      <w:r w:rsidRPr="005B17D3">
        <w:rPr>
          <w:iCs/>
        </w:rPr>
        <w:instrText>“ncome:</w:instrText>
      </w:r>
      <w:r w:rsidRPr="005B17D3">
        <w:instrText>Financial Overview:Verification"”</w:instrText>
      </w:r>
      <w:r w:rsidRPr="005B17D3">
        <w:fldChar w:fldCharType="end"/>
      </w:r>
      <w:r w:rsidRPr="005B17D3">
        <w:t xml:space="preserve"> Verification</w:t>
      </w:r>
      <w:r w:rsidRPr="005B17D3">
        <w:br/>
        <w:t xml:space="preserve">A new added informational field to this area for ESR 3.12 is the </w:t>
      </w:r>
      <w:r w:rsidRPr="005B17D3">
        <w:rPr>
          <w:bCs/>
          <w:i/>
        </w:rPr>
        <w:t>IVM Conversion Date</w:t>
      </w:r>
      <w:r w:rsidRPr="005B17D3">
        <w:rPr>
          <w:bCs/>
        </w:rPr>
        <w:t>.</w:t>
      </w:r>
    </w:p>
    <w:p w14:paraId="051E03C5" w14:textId="77777777" w:rsidR="00E27F88" w:rsidRPr="005B17D3" w:rsidRDefault="00E27F88" w:rsidP="00EF3896">
      <w:pPr>
        <w:pStyle w:val="ListBull2"/>
      </w:pPr>
      <w:r w:rsidRPr="005B17D3">
        <w:t>Co-Pay</w:t>
      </w:r>
      <w:r w:rsidRPr="005B17D3">
        <w:fldChar w:fldCharType="begin"/>
      </w:r>
      <w:r w:rsidRPr="005B17D3">
        <w:instrText xml:space="preserve"> XE "“opay:Exemption Test"”</w:instrText>
      </w:r>
      <w:r w:rsidRPr="005B17D3">
        <w:fldChar w:fldCharType="end"/>
      </w:r>
      <w:r w:rsidRPr="005B17D3">
        <w:t xml:space="preserve"> Exemption Test</w:t>
      </w:r>
    </w:p>
    <w:p w14:paraId="6B834D31" w14:textId="77777777" w:rsidR="00E27F88" w:rsidRPr="005B17D3" w:rsidRDefault="00E27F88" w:rsidP="00EF3896">
      <w:pPr>
        <w:pStyle w:val="ListBull2"/>
      </w:pPr>
      <w:r w:rsidRPr="005B17D3">
        <w:t>Means Test</w:t>
      </w:r>
      <w:r w:rsidRPr="005B17D3">
        <w:fldChar w:fldCharType="begin"/>
      </w:r>
      <w:r w:rsidRPr="005B17D3">
        <w:instrText xml:space="preserve"> XE "“eans Test:Financial Overview"”</w:instrText>
      </w:r>
      <w:r w:rsidRPr="005B17D3">
        <w:fldChar w:fldCharType="end"/>
      </w:r>
    </w:p>
    <w:p w14:paraId="27354C96" w14:textId="77777777" w:rsidR="00E27F88" w:rsidRPr="005B17D3" w:rsidRDefault="00E27F88" w:rsidP="00EF3896">
      <w:pPr>
        <w:pStyle w:val="ListBull2"/>
      </w:pPr>
      <w:r w:rsidRPr="005B17D3">
        <w:t>Thresholds</w:t>
      </w:r>
    </w:p>
    <w:p w14:paraId="42C7CCAA" w14:textId="77777777" w:rsidR="00E27F88" w:rsidRPr="005B17D3" w:rsidRDefault="00E27F88" w:rsidP="00EF3896">
      <w:pPr>
        <w:pStyle w:val="ListBull2"/>
      </w:pPr>
      <w:r w:rsidRPr="005B17D3">
        <w:t>Beneficiary Travel</w:t>
      </w:r>
    </w:p>
    <w:p w14:paraId="06037C1D" w14:textId="77777777" w:rsidR="00E27F88" w:rsidRPr="005B17D3" w:rsidRDefault="00E27F88" w:rsidP="00EF3896">
      <w:pPr>
        <w:pStyle w:val="ListBull2"/>
      </w:pPr>
      <w:r w:rsidRPr="005B17D3">
        <w:t xml:space="preserve">To display information for a collapsed category, click either the category name or the </w:t>
      </w:r>
      <w:r w:rsidRPr="005B17D3">
        <w:rPr>
          <w:noProof/>
          <w:position w:val="-6"/>
        </w:rPr>
        <w:drawing>
          <wp:inline distT="0" distB="0" distL="0" distR="0" wp14:anchorId="5BEDCC57" wp14:editId="4CC50D75">
            <wp:extent cx="119380" cy="191135"/>
            <wp:effectExtent l="19050" t="0" r="0" b="0"/>
            <wp:docPr id="1262" name="Picture 1262" descr="right arrow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2" descr="right arrow symbol"/>
                    <pic:cNvPicPr>
                      <a:picLocks noChangeAspect="1" noChangeArrowheads="1"/>
                    </pic:cNvPicPr>
                  </pic:nvPicPr>
                  <pic:blipFill>
                    <a:blip r:embed="rId124" cstate="print"/>
                    <a:srcRect/>
                    <a:stretch>
                      <a:fillRect/>
                    </a:stretch>
                  </pic:blipFill>
                  <pic:spPr bwMode="auto">
                    <a:xfrm>
                      <a:off x="0" y="0"/>
                      <a:ext cx="119380" cy="191135"/>
                    </a:xfrm>
                    <a:prstGeom prst="rect">
                      <a:avLst/>
                    </a:prstGeom>
                    <a:noFill/>
                    <a:ln w="9525">
                      <a:noFill/>
                      <a:miter lim="800000"/>
                      <a:headEnd/>
                      <a:tailEnd/>
                    </a:ln>
                  </pic:spPr>
                </pic:pic>
              </a:graphicData>
            </a:graphic>
          </wp:inline>
        </w:drawing>
      </w:r>
      <w:r w:rsidRPr="005B17D3">
        <w:t>.</w:t>
      </w:r>
    </w:p>
    <w:p w14:paraId="4EBD1CA8" w14:textId="77777777" w:rsidR="00E27F88" w:rsidRPr="005B17D3" w:rsidRDefault="00E27F88" w:rsidP="00EF3896">
      <w:pPr>
        <w:pStyle w:val="ScreenFieldDesc"/>
      </w:pPr>
      <w:r w:rsidRPr="005B17D3">
        <w:t>The category will display any information and the red arrow will then point down,</w:t>
      </w:r>
      <w:r w:rsidRPr="005B17D3">
        <w:rPr>
          <w:noProof/>
          <w:position w:val="-6"/>
        </w:rPr>
        <w:drawing>
          <wp:inline distT="0" distB="0" distL="0" distR="0" wp14:anchorId="3EA211E7" wp14:editId="6A95A0EF">
            <wp:extent cx="119380" cy="191135"/>
            <wp:effectExtent l="19050" t="0" r="0" b="0"/>
            <wp:docPr id="1263" name="Picture 1263" descr="down arrow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3" descr="down arrow symbol"/>
                    <pic:cNvPicPr>
                      <a:picLocks noChangeAspect="1" noChangeArrowheads="1"/>
                    </pic:cNvPicPr>
                  </pic:nvPicPr>
                  <pic:blipFill>
                    <a:blip r:embed="rId200" cstate="print"/>
                    <a:srcRect/>
                    <a:stretch>
                      <a:fillRect/>
                    </a:stretch>
                  </pic:blipFill>
                  <pic:spPr bwMode="auto">
                    <a:xfrm>
                      <a:off x="0" y="0"/>
                      <a:ext cx="119380" cy="191135"/>
                    </a:xfrm>
                    <a:prstGeom prst="rect">
                      <a:avLst/>
                    </a:prstGeom>
                    <a:noFill/>
                    <a:ln w="9525">
                      <a:noFill/>
                      <a:miter lim="800000"/>
                      <a:headEnd/>
                      <a:tailEnd/>
                    </a:ln>
                  </pic:spPr>
                </pic:pic>
              </a:graphicData>
            </a:graphic>
          </wp:inline>
        </w:drawing>
      </w:r>
      <w:r w:rsidRPr="005B17D3">
        <w:t>. To collapse, simply click either the category name or the red arrow again.</w:t>
      </w:r>
    </w:p>
    <w:p w14:paraId="480134BE" w14:textId="77777777" w:rsidR="00E27F88" w:rsidRPr="005B17D3" w:rsidRDefault="00E27F88" w:rsidP="00EF3896">
      <w:pPr>
        <w:pStyle w:val="ScreenField"/>
      </w:pPr>
    </w:p>
    <w:p w14:paraId="71514373" w14:textId="280E244F" w:rsidR="00E27F88" w:rsidRPr="005B17D3" w:rsidRDefault="00E27F88" w:rsidP="001A54FE">
      <w:pPr>
        <w:pStyle w:val="Heading3"/>
      </w:pPr>
      <w:bookmarkStart w:id="1349" w:name="_Toc31622305"/>
      <w:r w:rsidRPr="005B17D3">
        <w:t>Financial</w:t>
      </w:r>
      <w:r w:rsidRPr="005B17D3">
        <w:fldChar w:fldCharType="begin"/>
      </w:r>
      <w:r w:rsidRPr="005B17D3">
        <w:instrText xml:space="preserve"> XE "</w:instrText>
      </w:r>
      <w:r w:rsidRPr="005B17D3">
        <w:rPr>
          <w:sz w:val="18"/>
          <w:szCs w:val="18"/>
        </w:rPr>
        <w:instrText>Financial:</w:instrText>
      </w:r>
      <w:r w:rsidRPr="005B17D3">
        <w:instrText xml:space="preserve">Assessment" </w:instrText>
      </w:r>
      <w:r w:rsidRPr="005B17D3">
        <w:fldChar w:fldCharType="end"/>
      </w:r>
      <w:r w:rsidRPr="005B17D3">
        <w:t xml:space="preserve"> Assessment</w:t>
      </w:r>
      <w:bookmarkEnd w:id="1336"/>
      <w:bookmarkEnd w:id="1337"/>
      <w:bookmarkEnd w:id="1338"/>
      <w:bookmarkEnd w:id="1339"/>
      <w:bookmarkEnd w:id="1340"/>
      <w:bookmarkEnd w:id="1349"/>
    </w:p>
    <w:p w14:paraId="5595783B" w14:textId="1EC51413" w:rsidR="00E27F88" w:rsidRPr="005B17D3" w:rsidRDefault="00E27F88" w:rsidP="00EF3896">
      <w:pPr>
        <w:pStyle w:val="BodyTextBullet2"/>
      </w:pPr>
      <w:r w:rsidRPr="005B17D3">
        <w:t xml:space="preserve">While many beneficiaries qualify for cost-free healthcare services based on a compensable </w:t>
      </w:r>
      <w:r w:rsidR="00C0209E" w:rsidRPr="005B17D3">
        <w:t>Service Connected</w:t>
      </w:r>
      <w:r w:rsidRPr="005B17D3">
        <w:t xml:space="preserve"> condition or other qualifying factor, most beneficiaries are required to complete an annual Financial Assessment (FA) or Means Test</w:t>
      </w:r>
      <w:r w:rsidRPr="005B17D3">
        <w:fldChar w:fldCharType="begin"/>
      </w:r>
      <w:r w:rsidRPr="005B17D3">
        <w:instrText xml:space="preserve"> XE "Means Test:Financials" </w:instrText>
      </w:r>
      <w:r w:rsidRPr="005B17D3">
        <w:fldChar w:fldCharType="end"/>
      </w:r>
      <w:r w:rsidRPr="005B17D3">
        <w:t xml:space="preserve"> (MT) to determine if they qualify for cost-free services. Beneficiaries whose household income</w:t>
      </w:r>
      <w:bookmarkStart w:id="1350" w:name="OLE_LINK57"/>
      <w:bookmarkStart w:id="1351" w:name="OLE_LINK58"/>
      <w:r w:rsidRPr="005B17D3">
        <w:fldChar w:fldCharType="begin"/>
      </w:r>
      <w:r w:rsidRPr="005B17D3">
        <w:instrText xml:space="preserve"> XE "Income:Financials:household" </w:instrText>
      </w:r>
      <w:r w:rsidRPr="005B17D3">
        <w:fldChar w:fldCharType="end"/>
      </w:r>
      <w:bookmarkEnd w:id="1350"/>
      <w:bookmarkEnd w:id="1351"/>
      <w:r w:rsidRPr="005B17D3">
        <w:t xml:space="preserve"> and net worth exceed the established threshold as well as those who choose not to disclose their financial information must agree to pay the required copay</w:t>
      </w:r>
      <w:r w:rsidRPr="005B17D3">
        <w:fldChar w:fldCharType="begin"/>
      </w:r>
      <w:r w:rsidRPr="005B17D3">
        <w:instrText xml:space="preserve"> XE "Copay" </w:instrText>
      </w:r>
      <w:r w:rsidRPr="005B17D3">
        <w:fldChar w:fldCharType="end"/>
      </w:r>
      <w:r w:rsidRPr="005B17D3">
        <w:t>s to become eligible for VA healthcare services. Note that new</w:t>
      </w:r>
      <w:r w:rsidRPr="005B17D3">
        <w:fldChar w:fldCharType="begin"/>
      </w:r>
      <w:r w:rsidRPr="005B17D3">
        <w:instrText xml:space="preserve"> XE "New:Financials:beneficiaries" </w:instrText>
      </w:r>
      <w:r w:rsidRPr="005B17D3">
        <w:fldChar w:fldCharType="end"/>
      </w:r>
      <w:r w:rsidRPr="005B17D3">
        <w:t xml:space="preserve"> beneficiaries who apply for enrollment</w:t>
      </w:r>
      <w:r w:rsidRPr="005B17D3">
        <w:fldChar w:fldCharType="begin"/>
      </w:r>
      <w:r w:rsidRPr="005B17D3">
        <w:instrText xml:space="preserve"> XE "Enrollment" </w:instrText>
      </w:r>
      <w:r w:rsidRPr="005B17D3">
        <w:fldChar w:fldCharType="end"/>
      </w:r>
      <w:r w:rsidRPr="005B17D3">
        <w:t xml:space="preserve"> after January 16, 2003 and who decline to provide income information are not eligible for enrollment</w:t>
      </w:r>
      <w:r w:rsidRPr="005B17D3">
        <w:fldChar w:fldCharType="begin"/>
      </w:r>
      <w:r w:rsidRPr="005B17D3">
        <w:instrText xml:space="preserve"> XE "Enrollment" </w:instrText>
      </w:r>
      <w:r w:rsidRPr="005B17D3">
        <w:fldChar w:fldCharType="end"/>
      </w:r>
      <w:r w:rsidRPr="005B17D3">
        <w:t>. Veterans eligible for enrollment</w:t>
      </w:r>
      <w:r w:rsidRPr="005B17D3">
        <w:fldChar w:fldCharType="begin"/>
      </w:r>
      <w:r w:rsidRPr="005B17D3">
        <w:instrText xml:space="preserve"> XE "Enrollment" </w:instrText>
      </w:r>
      <w:r w:rsidRPr="005B17D3">
        <w:fldChar w:fldCharType="end"/>
      </w:r>
      <w:r w:rsidRPr="005B17D3">
        <w:t xml:space="preserve"> will receive their enrollment confirmation and priority group</w:t>
      </w:r>
      <w:r w:rsidRPr="005B17D3">
        <w:fldChar w:fldCharType="begin"/>
      </w:r>
      <w:r w:rsidRPr="005B17D3">
        <w:instrText xml:space="preserve"> XE "Group:Financials:Priority" </w:instrText>
      </w:r>
      <w:r w:rsidRPr="005B17D3">
        <w:fldChar w:fldCharType="end"/>
      </w:r>
      <w:r w:rsidRPr="005B17D3">
        <w:t xml:space="preserve"> assignment; enrollees will also receive information regarding their copay requirements, if applicable.</w:t>
      </w:r>
    </w:p>
    <w:p w14:paraId="6232472C" w14:textId="77777777" w:rsidR="00E27F88" w:rsidRPr="005B17D3" w:rsidRDefault="00E27F88" w:rsidP="00EF3896">
      <w:pPr>
        <w:pStyle w:val="BodyTextBullet2"/>
      </w:pPr>
    </w:p>
    <w:p w14:paraId="3DE157B9" w14:textId="77777777" w:rsidR="00E27F88" w:rsidRPr="005B17D3" w:rsidRDefault="00E27F88" w:rsidP="005F1991">
      <w:pPr>
        <w:pStyle w:val="Caption"/>
        <w:jc w:val="left"/>
      </w:pPr>
      <w:bookmarkStart w:id="1352" w:name="_Toc289864833"/>
      <w:bookmarkStart w:id="1353" w:name="_Toc394920841"/>
      <w:bookmarkStart w:id="1354" w:name="_Toc406571177"/>
      <w:r w:rsidRPr="005B17D3">
        <w:t>Will the Veteran be charged</w:t>
      </w:r>
      <w:r w:rsidRPr="005B17D3">
        <w:fldChar w:fldCharType="begin"/>
      </w:r>
      <w:r w:rsidRPr="005B17D3">
        <w:instrText xml:space="preserve"> XE "Charged:copay" </w:instrText>
      </w:r>
      <w:r w:rsidRPr="005B17D3">
        <w:fldChar w:fldCharType="end"/>
      </w:r>
      <w:r w:rsidRPr="005B17D3">
        <w:t xml:space="preserve"> copays?</w:t>
      </w:r>
      <w:bookmarkEnd w:id="1352"/>
      <w:bookmarkEnd w:id="1353"/>
      <w:bookmarkEnd w:id="1354"/>
    </w:p>
    <w:p w14:paraId="08EF2DE6" w14:textId="77777777" w:rsidR="00E27F88" w:rsidRPr="005B17D3" w:rsidRDefault="00E27F88" w:rsidP="00EF3896">
      <w:pPr>
        <w:pStyle w:val="ScreenFieldDesc"/>
      </w:pPr>
      <w:r w:rsidRPr="005B17D3">
        <w:t>Many Veterans qualify for cost-free health care and/or medications based on any one or more of the following:</w:t>
      </w:r>
    </w:p>
    <w:p w14:paraId="5AC0944A" w14:textId="77777777" w:rsidR="00E27F88" w:rsidRPr="005B17D3" w:rsidRDefault="00E27F88" w:rsidP="00EF3896">
      <w:pPr>
        <w:pStyle w:val="ListBull2"/>
      </w:pPr>
      <w:r w:rsidRPr="005B17D3">
        <w:t xml:space="preserve">Catastrophically Disabled </w:t>
      </w:r>
      <w:r w:rsidRPr="005B17D3">
        <w:rPr>
          <w:b/>
          <w:bCs/>
          <w:u w:val="single"/>
        </w:rPr>
        <w:fldChar w:fldCharType="begin"/>
      </w:r>
      <w:r w:rsidRPr="005B17D3">
        <w:instrText xml:space="preserve"> XE "</w:instrText>
      </w:r>
      <w:r w:rsidRPr="005B17D3">
        <w:rPr>
          <w:b/>
          <w:bCs/>
        </w:rPr>
        <w:instrText>Public Law (PL111-163)</w:instrText>
      </w:r>
      <w:r w:rsidRPr="005B17D3">
        <w:rPr>
          <w:b/>
          <w:bCs/>
          <w:u w:val="single"/>
        </w:rPr>
        <w:instrText>:</w:instrText>
      </w:r>
      <w:r w:rsidRPr="005B17D3">
        <w:instrText xml:space="preserve"> Catastrophically Disabled " </w:instrText>
      </w:r>
      <w:r w:rsidRPr="005B17D3">
        <w:rPr>
          <w:b/>
          <w:bCs/>
          <w:u w:val="single"/>
        </w:rPr>
        <w:fldChar w:fldCharType="end"/>
      </w:r>
      <w:r w:rsidRPr="005B17D3">
        <w:rPr>
          <w:rFonts w:cs="Arial"/>
        </w:rPr>
        <w:fldChar w:fldCharType="begin"/>
      </w:r>
      <w:r w:rsidRPr="005B17D3">
        <w:instrText xml:space="preserve"> XE "</w:instrText>
      </w:r>
      <w:r w:rsidRPr="005B17D3">
        <w:rPr>
          <w:rFonts w:cs="Arial"/>
          <w:b/>
        </w:rPr>
        <w:instrText>Means Test</w:instrText>
      </w:r>
      <w:r w:rsidRPr="005B17D3">
        <w:rPr>
          <w:rFonts w:cs="Arial"/>
        </w:rPr>
        <w:instrText>:</w:instrText>
      </w:r>
      <w:r w:rsidRPr="005B17D3">
        <w:instrText xml:space="preserve"> Catastrophically Disabled " </w:instrText>
      </w:r>
      <w:r w:rsidRPr="005B17D3">
        <w:rPr>
          <w:rFonts w:cs="Arial"/>
        </w:rPr>
        <w:fldChar w:fldCharType="end"/>
      </w:r>
    </w:p>
    <w:p w14:paraId="2905BC84" w14:textId="77777777" w:rsidR="00E27F88" w:rsidRPr="005B17D3" w:rsidRDefault="00E27F88" w:rsidP="00EF3896">
      <w:pPr>
        <w:pStyle w:val="ListBull2"/>
      </w:pPr>
      <w:r w:rsidRPr="005B17D3">
        <w:t>Receiving a Purple Heart Medal</w:t>
      </w:r>
    </w:p>
    <w:p w14:paraId="5C1DE16D" w14:textId="77777777" w:rsidR="00E27F88" w:rsidRPr="005B17D3" w:rsidRDefault="00E27F88" w:rsidP="00EF3896">
      <w:pPr>
        <w:pStyle w:val="ListBull2"/>
      </w:pPr>
      <w:r w:rsidRPr="005B17D3">
        <w:t>Former Prisoner of War Status</w:t>
      </w:r>
    </w:p>
    <w:p w14:paraId="015E0BC3" w14:textId="561AA79A" w:rsidR="00E27F88" w:rsidRPr="005B17D3" w:rsidRDefault="00E27F88" w:rsidP="00EF3896">
      <w:pPr>
        <w:pStyle w:val="ListBull2"/>
      </w:pPr>
      <w:r w:rsidRPr="005B17D3">
        <w:t xml:space="preserve">Compensable </w:t>
      </w:r>
      <w:r w:rsidR="00C0209E" w:rsidRPr="005B17D3">
        <w:t>Service Connected</w:t>
      </w:r>
      <w:r w:rsidRPr="005B17D3">
        <w:t xml:space="preserve"> disabilities</w:t>
      </w:r>
    </w:p>
    <w:p w14:paraId="0FF5E04E" w14:textId="77777777" w:rsidR="00E27F88" w:rsidRPr="005B17D3" w:rsidRDefault="00E27F88" w:rsidP="00EF3896">
      <w:pPr>
        <w:pStyle w:val="ListBull2"/>
      </w:pPr>
      <w:r w:rsidRPr="005B17D3">
        <w:t>Pension, A&amp;A or Housebound</w:t>
      </w:r>
      <w:r w:rsidRPr="005B17D3">
        <w:fldChar w:fldCharType="begin"/>
      </w:r>
      <w:r w:rsidRPr="005B17D3">
        <w:instrText xml:space="preserve"> XE "Housebound:Financials" </w:instrText>
      </w:r>
      <w:r w:rsidRPr="005B17D3">
        <w:fldChar w:fldCharType="end"/>
      </w:r>
    </w:p>
    <w:p w14:paraId="66AAC71C" w14:textId="77777777" w:rsidR="00E27F88" w:rsidRPr="005B17D3" w:rsidRDefault="00E27F88" w:rsidP="00EF3896">
      <w:pPr>
        <w:pStyle w:val="ListBull2"/>
      </w:pPr>
      <w:r w:rsidRPr="005B17D3">
        <w:t>Low income</w:t>
      </w:r>
      <w:r w:rsidRPr="005B17D3">
        <w:fldChar w:fldCharType="begin"/>
      </w:r>
      <w:r w:rsidRPr="005B17D3">
        <w:instrText xml:space="preserve"> XE "Income:Financials:Low" </w:instrText>
      </w:r>
      <w:r w:rsidRPr="005B17D3">
        <w:fldChar w:fldCharType="end"/>
      </w:r>
    </w:p>
    <w:p w14:paraId="40A55A0C" w14:textId="77777777" w:rsidR="00E27F88" w:rsidRPr="005B17D3" w:rsidRDefault="00E27F88" w:rsidP="00EF3896">
      <w:pPr>
        <w:pStyle w:val="ListBull2"/>
      </w:pPr>
      <w:r w:rsidRPr="005B17D3">
        <w:t>Other qualifying factors including treatment related to their military</w:t>
      </w:r>
      <w:r w:rsidRPr="005B17D3">
        <w:fldChar w:fldCharType="begin"/>
      </w:r>
      <w:r w:rsidRPr="005B17D3">
        <w:instrText xml:space="preserve"> XE "Military:service" </w:instrText>
      </w:r>
      <w:r w:rsidRPr="005B17D3">
        <w:fldChar w:fldCharType="end"/>
      </w:r>
      <w:r w:rsidRPr="005B17D3">
        <w:t xml:space="preserve"> service experience.</w:t>
      </w:r>
    </w:p>
    <w:p w14:paraId="227C4A7D" w14:textId="77777777" w:rsidR="00E27F88" w:rsidRPr="005B17D3" w:rsidRDefault="00E27F88" w:rsidP="00EF3896">
      <w:pPr>
        <w:pStyle w:val="ScreenFieldDesc"/>
      </w:pPr>
      <w:r w:rsidRPr="005B17D3">
        <w:t>Some Veterans are not charged</w:t>
      </w:r>
      <w:r w:rsidRPr="005B17D3">
        <w:fldChar w:fldCharType="begin"/>
      </w:r>
      <w:r w:rsidRPr="005B17D3">
        <w:instrText xml:space="preserve"> XE "Charged:copay" </w:instrText>
      </w:r>
      <w:r w:rsidRPr="005B17D3">
        <w:fldChar w:fldCharType="end"/>
      </w:r>
      <w:r w:rsidRPr="005B17D3">
        <w:t xml:space="preserve"> copay</w:t>
      </w:r>
      <w:r w:rsidRPr="005B17D3">
        <w:fldChar w:fldCharType="begin"/>
      </w:r>
      <w:r w:rsidRPr="005B17D3">
        <w:instrText xml:space="preserve"> XE "Copay" </w:instrText>
      </w:r>
      <w:r w:rsidRPr="005B17D3">
        <w:fldChar w:fldCharType="end"/>
      </w:r>
      <w:r w:rsidRPr="005B17D3">
        <w:t>s for health care or medications furnished for treatment of conditions related to their military</w:t>
      </w:r>
      <w:r w:rsidRPr="005B17D3">
        <w:fldChar w:fldCharType="begin"/>
      </w:r>
      <w:r w:rsidRPr="005B17D3">
        <w:instrText xml:space="preserve"> XE "Military:service" </w:instrText>
      </w:r>
      <w:r w:rsidRPr="005B17D3">
        <w:fldChar w:fldCharType="end"/>
      </w:r>
      <w:r w:rsidRPr="005B17D3">
        <w:t xml:space="preserve"> service. This includes exposure to </w:t>
      </w:r>
      <w:r w:rsidRPr="005B17D3">
        <w:rPr>
          <w:rStyle w:val="Text-onlypopuphotspot"/>
        </w:rPr>
        <w:t>Agent Orange</w:t>
      </w:r>
      <w:r w:rsidRPr="005B17D3">
        <w:rPr>
          <w:rStyle w:val="Text-onlypopuphotspot"/>
        </w:rPr>
        <w:fldChar w:fldCharType="begin"/>
      </w:r>
      <w:r w:rsidRPr="005B17D3">
        <w:instrText xml:space="preserve"> XE "</w:instrText>
      </w:r>
      <w:r w:rsidRPr="005B17D3">
        <w:rPr>
          <w:rStyle w:val="Text-onlypopuphotspot"/>
        </w:rPr>
        <w:instrText>Agent Orange</w:instrText>
      </w:r>
      <w:r w:rsidRPr="005B17D3">
        <w:instrText xml:space="preserve">" </w:instrText>
      </w:r>
      <w:r w:rsidRPr="005B17D3">
        <w:rPr>
          <w:rStyle w:val="Text-onlypopuphotspot"/>
        </w:rPr>
        <w:fldChar w:fldCharType="end"/>
      </w:r>
      <w:r w:rsidRPr="005B17D3">
        <w:t>, Ionizing Radiation</w:t>
      </w:r>
      <w:r w:rsidRPr="005B17D3">
        <w:fldChar w:fldCharType="begin"/>
      </w:r>
      <w:r w:rsidRPr="005B17D3">
        <w:instrText xml:space="preserve"> XE "Ionizing Radiation" </w:instrText>
      </w:r>
      <w:r w:rsidRPr="005B17D3">
        <w:fldChar w:fldCharType="end"/>
      </w:r>
      <w:r w:rsidRPr="005B17D3">
        <w:t xml:space="preserve">, </w:t>
      </w:r>
      <w:r w:rsidRPr="005B17D3">
        <w:rPr>
          <w:rStyle w:val="Hyperlink"/>
          <w:b/>
          <w:color w:val="auto"/>
          <w:u w:val="none"/>
        </w:rPr>
        <w:t>SW Asia Conditions</w:t>
      </w:r>
      <w:r w:rsidRPr="005B17D3">
        <w:t xml:space="preserve"> during the Gulf War, Project 112/SHAD, Nose and Throat Radium treatment, or Sexual Trauma while in the military, or care of combat</w:t>
      </w:r>
      <w:r w:rsidRPr="005B17D3">
        <w:fldChar w:fldCharType="begin"/>
      </w:r>
      <w:r w:rsidRPr="005B17D3">
        <w:instrText xml:space="preserve"> XE "Combat" </w:instrText>
      </w:r>
      <w:r w:rsidRPr="005B17D3">
        <w:fldChar w:fldCharType="end"/>
      </w:r>
      <w:r w:rsidRPr="005B17D3">
        <w:t>-related conditions for 2 years following discharge from active duty.</w:t>
      </w:r>
    </w:p>
    <w:p w14:paraId="154265DE" w14:textId="77777777" w:rsidR="00E27F88" w:rsidRPr="005B17D3" w:rsidRDefault="00E27F88" w:rsidP="00EF3896">
      <w:pPr>
        <w:pStyle w:val="ScreenField"/>
      </w:pPr>
    </w:p>
    <w:p w14:paraId="2F4AC1ED" w14:textId="77777777" w:rsidR="00E27F88" w:rsidRPr="005B17D3" w:rsidRDefault="00E27F88" w:rsidP="005F1991">
      <w:pPr>
        <w:pStyle w:val="Caption"/>
        <w:jc w:val="left"/>
      </w:pPr>
      <w:bookmarkStart w:id="1355" w:name="_Toc289864834"/>
      <w:bookmarkStart w:id="1356" w:name="_Toc394920842"/>
      <w:bookmarkStart w:id="1357" w:name="_Toc406571178"/>
      <w:r w:rsidRPr="005B17D3">
        <w:t>Services Exempt from Inpatient and Outpatient Copay</w:t>
      </w:r>
      <w:r w:rsidRPr="005B17D3">
        <w:fldChar w:fldCharType="begin"/>
      </w:r>
      <w:r w:rsidRPr="005B17D3">
        <w:instrText xml:space="preserve"> XE "Copay:Services Exempt" </w:instrText>
      </w:r>
      <w:r w:rsidRPr="005B17D3">
        <w:fldChar w:fldCharType="end"/>
      </w:r>
      <w:r w:rsidRPr="005B17D3">
        <w:t>s</w:t>
      </w:r>
      <w:bookmarkEnd w:id="1355"/>
      <w:bookmarkEnd w:id="1356"/>
      <w:bookmarkEnd w:id="1357"/>
    </w:p>
    <w:p w14:paraId="61FE777D" w14:textId="77777777" w:rsidR="00E27F88" w:rsidRPr="005B17D3" w:rsidRDefault="00E27F88" w:rsidP="00EF3896">
      <w:pPr>
        <w:pStyle w:val="ScreenFieldDesc"/>
      </w:pPr>
      <w:r w:rsidRPr="005B17D3">
        <w:t>The following services are exempt from inpatient and outpatient copays:</w:t>
      </w:r>
    </w:p>
    <w:p w14:paraId="7A3AE0CE" w14:textId="77777777" w:rsidR="00E27F88" w:rsidRPr="005B17D3" w:rsidRDefault="00E27F88" w:rsidP="00EF3896">
      <w:pPr>
        <w:pStyle w:val="ListBull2"/>
      </w:pPr>
      <w:r w:rsidRPr="005B17D3">
        <w:t>Special registry</w:t>
      </w:r>
      <w:r w:rsidRPr="005B17D3">
        <w:fldChar w:fldCharType="begin"/>
      </w:r>
      <w:r w:rsidRPr="005B17D3">
        <w:instrText xml:space="preserve"> XE "Registry:Financials:special examinations" </w:instrText>
      </w:r>
      <w:r w:rsidRPr="005B17D3">
        <w:fldChar w:fldCharType="end"/>
      </w:r>
      <w:r w:rsidRPr="005B17D3">
        <w:t xml:space="preserve"> examinations offered by VA to evaluate possible health risks associated with military</w:t>
      </w:r>
      <w:r w:rsidRPr="005B17D3">
        <w:fldChar w:fldCharType="begin"/>
      </w:r>
      <w:r w:rsidRPr="005B17D3">
        <w:instrText xml:space="preserve"> XE "Military:service" </w:instrText>
      </w:r>
      <w:r w:rsidRPr="005B17D3">
        <w:fldChar w:fldCharType="end"/>
      </w:r>
      <w:r w:rsidRPr="005B17D3">
        <w:t xml:space="preserve"> service</w:t>
      </w:r>
    </w:p>
    <w:p w14:paraId="3FCF3C57" w14:textId="77777777" w:rsidR="00E27F88" w:rsidRPr="005B17D3" w:rsidRDefault="00E27F88" w:rsidP="00EF3896">
      <w:pPr>
        <w:pStyle w:val="ListBull2"/>
      </w:pPr>
      <w:r w:rsidRPr="005B17D3">
        <w:t>Counseling and care for Military</w:t>
      </w:r>
      <w:r w:rsidRPr="005B17D3">
        <w:fldChar w:fldCharType="begin"/>
      </w:r>
      <w:r w:rsidRPr="005B17D3">
        <w:instrText xml:space="preserve"> XE "Military:Sexual Trama" </w:instrText>
      </w:r>
      <w:r w:rsidRPr="005B17D3">
        <w:fldChar w:fldCharType="end"/>
      </w:r>
      <w:r w:rsidRPr="005B17D3">
        <w:t xml:space="preserve"> Sexual Trauma</w:t>
      </w:r>
    </w:p>
    <w:p w14:paraId="0C4AB90A" w14:textId="77777777" w:rsidR="00E27F88" w:rsidRPr="005B17D3" w:rsidRDefault="00E27F88" w:rsidP="00EF3896">
      <w:pPr>
        <w:pStyle w:val="ListBull2"/>
      </w:pPr>
      <w:r w:rsidRPr="005B17D3">
        <w:t xml:space="preserve">Compensation and pension examination requested by VBA </w:t>
      </w:r>
    </w:p>
    <w:p w14:paraId="29A96989" w14:textId="77777777" w:rsidR="00E27F88" w:rsidRPr="005B17D3" w:rsidRDefault="00E27F88" w:rsidP="00EF3896">
      <w:pPr>
        <w:pStyle w:val="ListBull2"/>
      </w:pPr>
      <w:r w:rsidRPr="005B17D3">
        <w:t xml:space="preserve">Care that is part of a VA-approved research project </w:t>
      </w:r>
    </w:p>
    <w:p w14:paraId="63426962" w14:textId="77777777" w:rsidR="00E27F88" w:rsidRPr="005B17D3" w:rsidRDefault="00E27F88" w:rsidP="00EF3896">
      <w:pPr>
        <w:pStyle w:val="ListBull2"/>
      </w:pPr>
      <w:r w:rsidRPr="005B17D3">
        <w:t>Outpatient dental care</w:t>
      </w:r>
    </w:p>
    <w:p w14:paraId="05D1D2C9" w14:textId="77777777" w:rsidR="00E27F88" w:rsidRPr="005B17D3" w:rsidRDefault="00E27F88" w:rsidP="00EF3896">
      <w:pPr>
        <w:pStyle w:val="ListBull2"/>
      </w:pPr>
      <w:r w:rsidRPr="005B17D3">
        <w:t>Readjustment counseling and related mental health services for (PTSD)</w:t>
      </w:r>
    </w:p>
    <w:p w14:paraId="5D901800" w14:textId="77777777" w:rsidR="00E27F88" w:rsidRPr="005B17D3" w:rsidRDefault="00E27F88" w:rsidP="00EF3896">
      <w:pPr>
        <w:pStyle w:val="ListBull2"/>
      </w:pPr>
      <w:r w:rsidRPr="005B17D3">
        <w:t>Emergency Treatment at other than VA facilities</w:t>
      </w:r>
    </w:p>
    <w:p w14:paraId="7BF58D91" w14:textId="77777777" w:rsidR="00E27F88" w:rsidRPr="005B17D3" w:rsidRDefault="00E27F88" w:rsidP="00EF3896">
      <w:pPr>
        <w:pStyle w:val="ListBull2"/>
      </w:pPr>
      <w:r w:rsidRPr="005B17D3">
        <w:t>Care for cancer of head or neck caused from nose or throat radium treatments given while in the military</w:t>
      </w:r>
      <w:r w:rsidRPr="005B17D3">
        <w:fldChar w:fldCharType="begin"/>
      </w:r>
      <w:r w:rsidRPr="005B17D3">
        <w:instrText xml:space="preserve"> XE "Military" </w:instrText>
      </w:r>
      <w:r w:rsidRPr="005B17D3">
        <w:fldChar w:fldCharType="end"/>
      </w:r>
    </w:p>
    <w:p w14:paraId="1644DE27" w14:textId="77777777" w:rsidR="00E27F88" w:rsidRPr="005B17D3" w:rsidRDefault="00E27F88" w:rsidP="00EF3896">
      <w:pPr>
        <w:pStyle w:val="ListBull2"/>
      </w:pPr>
      <w:r w:rsidRPr="005B17D3">
        <w:t>Publicly announced VA public health initiatives, i.e. health fairs</w:t>
      </w:r>
    </w:p>
    <w:p w14:paraId="6B0B35FD" w14:textId="77777777" w:rsidR="00E27F88" w:rsidRPr="005B17D3" w:rsidRDefault="00E27F88" w:rsidP="00EF3896">
      <w:pPr>
        <w:pStyle w:val="ListBull2"/>
      </w:pPr>
      <w:r w:rsidRPr="005B17D3">
        <w:t>Flu shots and Immunizations</w:t>
      </w:r>
    </w:p>
    <w:p w14:paraId="2823111D" w14:textId="77777777" w:rsidR="00E27F88" w:rsidRPr="005B17D3" w:rsidRDefault="00E27F88" w:rsidP="00EF3896">
      <w:pPr>
        <w:pStyle w:val="ListBull2"/>
      </w:pPr>
      <w:r w:rsidRPr="005B17D3">
        <w:t>Care related to service for Veterans who served in combat</w:t>
      </w:r>
      <w:r w:rsidRPr="005B17D3">
        <w:fldChar w:fldCharType="begin"/>
      </w:r>
      <w:r w:rsidRPr="005B17D3">
        <w:instrText xml:space="preserve"> XE "Combat" </w:instrText>
      </w:r>
      <w:r w:rsidRPr="005B17D3">
        <w:fldChar w:fldCharType="end"/>
      </w:r>
      <w:r w:rsidRPr="005B17D3">
        <w:t xml:space="preserve"> or against a hostile force during a period of hostilities after November 11, 1998</w:t>
      </w:r>
    </w:p>
    <w:p w14:paraId="64545615" w14:textId="77777777" w:rsidR="00E27F88" w:rsidRPr="005B17D3" w:rsidRDefault="00E27F88" w:rsidP="00EF3896">
      <w:pPr>
        <w:pStyle w:val="ListBull2"/>
        <w:numPr>
          <w:ilvl w:val="0"/>
          <w:numId w:val="0"/>
        </w:numPr>
      </w:pPr>
    </w:p>
    <w:p w14:paraId="12774796" w14:textId="77777777" w:rsidR="00E27F88" w:rsidRPr="005B17D3" w:rsidRDefault="00E27F88" w:rsidP="001706B3">
      <w:pPr>
        <w:pStyle w:val="Caption"/>
        <w:jc w:val="left"/>
      </w:pPr>
      <w:bookmarkStart w:id="1358" w:name="_Toc289864835"/>
      <w:bookmarkStart w:id="1359" w:name="_Toc394920843"/>
      <w:bookmarkStart w:id="1360" w:name="_Toc406571179"/>
      <w:r w:rsidRPr="005B17D3">
        <w:t>What should the beneficiary do if s/he can't afford to pay copay</w:t>
      </w:r>
      <w:r w:rsidRPr="005B17D3">
        <w:fldChar w:fldCharType="begin"/>
      </w:r>
      <w:r w:rsidRPr="005B17D3">
        <w:instrText xml:space="preserve"> XE "Copay:can't afford" </w:instrText>
      </w:r>
      <w:r w:rsidRPr="005B17D3">
        <w:fldChar w:fldCharType="end"/>
      </w:r>
      <w:r w:rsidRPr="005B17D3">
        <w:t>s?</w:t>
      </w:r>
      <w:bookmarkEnd w:id="1358"/>
      <w:bookmarkEnd w:id="1359"/>
      <w:bookmarkEnd w:id="1360"/>
    </w:p>
    <w:p w14:paraId="050204CF" w14:textId="77777777" w:rsidR="00E27F88" w:rsidRPr="005B17D3" w:rsidRDefault="00E27F88" w:rsidP="00EF3896">
      <w:pPr>
        <w:pStyle w:val="ScreenFieldDesc"/>
      </w:pPr>
      <w:r w:rsidRPr="005B17D3">
        <w:t>There are three options:</w:t>
      </w:r>
    </w:p>
    <w:p w14:paraId="397F3F55" w14:textId="36660C38" w:rsidR="00E27F88" w:rsidRPr="005B17D3" w:rsidRDefault="00E27F88" w:rsidP="00EF3896">
      <w:pPr>
        <w:pStyle w:val="ListBull2"/>
      </w:pPr>
      <w:r w:rsidRPr="005B17D3">
        <w:t xml:space="preserve">Request a Waiver of Debt to "waive" existing copay debt when a </w:t>
      </w:r>
      <w:r w:rsidR="006204FA" w:rsidRPr="005B17D3">
        <w:t>Veterans</w:t>
      </w:r>
      <w:r w:rsidRPr="005B17D3">
        <w:t xml:space="preserve"> projected income</w:t>
      </w:r>
      <w:r w:rsidRPr="005B17D3">
        <w:fldChar w:fldCharType="begin"/>
      </w:r>
      <w:r w:rsidRPr="005B17D3">
        <w:instrText xml:space="preserve"> XE "Income:Financials:projected" </w:instrText>
      </w:r>
      <w:r w:rsidRPr="005B17D3">
        <w:fldChar w:fldCharType="end"/>
      </w:r>
      <w:r w:rsidRPr="005B17D3">
        <w:t xml:space="preserve"> for the current year will be substantially reduced and affect their ability to pay the debt. To request a waiver, the beneficiary must submit proof that they can't financially afford to make payments to VA. For more information, they should contact the Revenue or Billing office</w:t>
      </w:r>
      <w:r w:rsidRPr="005B17D3">
        <w:fldChar w:fldCharType="begin"/>
      </w:r>
      <w:r w:rsidRPr="005B17D3">
        <w:instrText xml:space="preserve"> XE "Office:Revenue and Billing" </w:instrText>
      </w:r>
      <w:r w:rsidRPr="005B17D3">
        <w:fldChar w:fldCharType="end"/>
      </w:r>
      <w:r w:rsidRPr="005B17D3">
        <w:t xml:space="preserve"> at the VA healthcare facility</w:t>
      </w:r>
      <w:r w:rsidRPr="005B17D3">
        <w:fldChar w:fldCharType="begin"/>
      </w:r>
      <w:r w:rsidRPr="005B17D3">
        <w:instrText xml:space="preserve"> XE "Facility" </w:instrText>
      </w:r>
      <w:r w:rsidRPr="005B17D3">
        <w:fldChar w:fldCharType="end"/>
      </w:r>
      <w:r w:rsidRPr="005B17D3">
        <w:t xml:space="preserve"> where they receive care.</w:t>
      </w:r>
    </w:p>
    <w:p w14:paraId="61AD7A51" w14:textId="77777777" w:rsidR="00E27F88" w:rsidRPr="005B17D3" w:rsidRDefault="00E27F88" w:rsidP="00EF3896">
      <w:pPr>
        <w:pStyle w:val="ListBull2"/>
      </w:pPr>
      <w:r w:rsidRPr="005B17D3">
        <w:t xml:space="preserve">Request a </w:t>
      </w:r>
      <w:r w:rsidRPr="005B17D3">
        <w:rPr>
          <w:rStyle w:val="Text-onlypopuphotspot"/>
        </w:rPr>
        <w:t>Hardship Determination</w:t>
      </w:r>
      <w:r w:rsidRPr="005B17D3">
        <w:t xml:space="preserve">. If the beneficiary requests a hardship, they're asking VA to change their Priority Group </w:t>
      </w:r>
      <w:r w:rsidRPr="005B17D3">
        <w:fldChar w:fldCharType="begin"/>
      </w:r>
      <w:r w:rsidRPr="005B17D3">
        <w:instrText xml:space="preserve"> XE "Group:Financials:Priority Assignment" </w:instrText>
      </w:r>
      <w:r w:rsidRPr="005B17D3">
        <w:fldChar w:fldCharType="end"/>
      </w:r>
      <w:r w:rsidRPr="005B17D3">
        <w:t>assignment. Submission of their current financial information is required so that a determination can be made. The beneficiary may contact the Enrollment</w:t>
      </w:r>
      <w:r w:rsidRPr="005B17D3">
        <w:fldChar w:fldCharType="begin"/>
      </w:r>
      <w:r w:rsidRPr="005B17D3">
        <w:instrText xml:space="preserve"> XE "Enrollment:Coordinator" </w:instrText>
      </w:r>
      <w:r w:rsidRPr="005B17D3">
        <w:fldChar w:fldCharType="end"/>
      </w:r>
      <w:r w:rsidRPr="005B17D3">
        <w:t xml:space="preserve"> Coordinator at their local VA for more information. </w:t>
      </w:r>
    </w:p>
    <w:p w14:paraId="573A587B" w14:textId="1764A9F6" w:rsidR="00E27F88" w:rsidRPr="005B17D3" w:rsidRDefault="00E27F88" w:rsidP="00EF3896">
      <w:pPr>
        <w:pStyle w:val="ListBull2"/>
      </w:pPr>
      <w:r w:rsidRPr="005B17D3">
        <w:t>Request an Offer in Compromise. An Offer in Compromise is an offer and acceptance of a partial payment in settlement and full satisfaction of the debt as it exists at the time the offer is made. Most compromise offers that are accepted must be for a lump sum payment payable in full 30 days from the date of acceptance of the offer. The beneficiary may contact the Enrollment Coordinator at their local VA for more information.</w:t>
      </w:r>
    </w:p>
    <w:p w14:paraId="0BD8F579" w14:textId="77777777" w:rsidR="00334210" w:rsidRPr="005B17D3" w:rsidRDefault="00334210" w:rsidP="001A54FE">
      <w:pPr>
        <w:pStyle w:val="ListBull2"/>
        <w:numPr>
          <w:ilvl w:val="0"/>
          <w:numId w:val="0"/>
        </w:numPr>
      </w:pPr>
    </w:p>
    <w:p w14:paraId="74614577" w14:textId="77777777" w:rsidR="00E27F88" w:rsidRPr="005B17D3" w:rsidRDefault="00E27F88" w:rsidP="001706B3">
      <w:pPr>
        <w:pStyle w:val="Caption"/>
        <w:jc w:val="left"/>
      </w:pPr>
      <w:bookmarkStart w:id="1361" w:name="_Toc289864836"/>
      <w:bookmarkStart w:id="1362" w:name="_Toc394920844"/>
      <w:bookmarkStart w:id="1363" w:name="_Toc406571180"/>
      <w:r w:rsidRPr="005B17D3">
        <w:t>Who is Subject to Provide a Financial</w:t>
      </w:r>
      <w:r w:rsidRPr="005B17D3">
        <w:fldChar w:fldCharType="begin"/>
      </w:r>
      <w:r w:rsidRPr="005B17D3">
        <w:instrText xml:space="preserve"> XE "Financial:Assessment (Means Test)" </w:instrText>
      </w:r>
      <w:r w:rsidRPr="005B17D3">
        <w:fldChar w:fldCharType="end"/>
      </w:r>
      <w:r w:rsidRPr="005B17D3">
        <w:t xml:space="preserve"> Assessment (Means Test</w:t>
      </w:r>
      <w:r w:rsidRPr="005B17D3">
        <w:fldChar w:fldCharType="begin"/>
      </w:r>
      <w:r w:rsidRPr="005B17D3">
        <w:instrText xml:space="preserve"> XE "Means Test:Financials:Who is Subject To" </w:instrText>
      </w:r>
      <w:r w:rsidRPr="005B17D3">
        <w:fldChar w:fldCharType="end"/>
      </w:r>
      <w:r w:rsidRPr="005B17D3">
        <w:t>)?</w:t>
      </w:r>
      <w:bookmarkEnd w:id="1361"/>
      <w:bookmarkEnd w:id="1362"/>
      <w:bookmarkEnd w:id="1363"/>
    </w:p>
    <w:p w14:paraId="52B2DDD1" w14:textId="316C9CDA" w:rsidR="00E27F88" w:rsidRPr="005B17D3" w:rsidRDefault="00E27F88" w:rsidP="00EF3896">
      <w:pPr>
        <w:pStyle w:val="ScreenFieldDesc"/>
      </w:pPr>
      <w:r w:rsidRPr="005B17D3">
        <w:t xml:space="preserve">Certain </w:t>
      </w:r>
      <w:r w:rsidRPr="005B17D3">
        <w:rPr>
          <w:rStyle w:val="Text-onlypopuphotspot"/>
        </w:rPr>
        <w:t>NSC</w:t>
      </w:r>
      <w:r w:rsidRPr="005B17D3">
        <w:t xml:space="preserve"> and 0% non-compensable </w:t>
      </w:r>
      <w:r w:rsidR="00C0209E" w:rsidRPr="005B17D3">
        <w:t>Service Connected</w:t>
      </w:r>
      <w:r w:rsidRPr="005B17D3">
        <w:t xml:space="preserve"> Veterans are asked to report gross household income</w:t>
      </w:r>
      <w:r w:rsidRPr="005B17D3">
        <w:fldChar w:fldCharType="begin"/>
      </w:r>
      <w:r w:rsidRPr="005B17D3">
        <w:instrText xml:space="preserve"> XE "Income:Financials:gross household" </w:instrText>
      </w:r>
      <w:r w:rsidRPr="005B17D3">
        <w:fldChar w:fldCharType="end"/>
      </w:r>
      <w:r w:rsidRPr="005B17D3">
        <w:t xml:space="preserve"> and net worth from the previous calendar year.</w:t>
      </w:r>
    </w:p>
    <w:p w14:paraId="32F470DF" w14:textId="77777777" w:rsidR="00E27F88" w:rsidRPr="005B17D3" w:rsidRDefault="00E27F88" w:rsidP="00EF3896">
      <w:pPr>
        <w:pStyle w:val="ScreenFieldDesc"/>
      </w:pPr>
      <w:r w:rsidRPr="005B17D3">
        <w:t>In determining the beneficiary's VA Health Care benefit, it is generally to their advantage to provide income information if their gross household income (less allowable deductions) is equal to or less than a certain amount. From the amounts the beneficiary reports on the Financial</w:t>
      </w:r>
      <w:r w:rsidRPr="005B17D3">
        <w:fldChar w:fldCharType="begin"/>
      </w:r>
      <w:r w:rsidRPr="005B17D3">
        <w:instrText xml:space="preserve"> XE "</w:instrText>
      </w:r>
      <w:r w:rsidRPr="005B17D3">
        <w:rPr>
          <w:rFonts w:cs="Arial"/>
        </w:rPr>
        <w:instrText>Financial:</w:instrText>
      </w:r>
      <w:r w:rsidRPr="005B17D3">
        <w:instrText xml:space="preserve">Worksheet" </w:instrText>
      </w:r>
      <w:r w:rsidRPr="005B17D3">
        <w:fldChar w:fldCharType="end"/>
      </w:r>
      <w:r w:rsidRPr="005B17D3">
        <w:t xml:space="preserve"> Worksheet, VA will calculate and inform them of their income-based benefits. </w:t>
      </w:r>
    </w:p>
    <w:p w14:paraId="669ADB99" w14:textId="77777777" w:rsidR="00E27F88" w:rsidRPr="005B17D3" w:rsidRDefault="00E27F88" w:rsidP="00EF3896">
      <w:pPr>
        <w:pStyle w:val="ScreenFieldDesc"/>
      </w:pPr>
      <w:r w:rsidRPr="005B17D3">
        <w:t>Current year income</w:t>
      </w:r>
      <w:r w:rsidRPr="005B17D3">
        <w:fldChar w:fldCharType="begin"/>
      </w:r>
      <w:r w:rsidRPr="005B17D3">
        <w:instrText xml:space="preserve"> XE "Income:Financials:current year" </w:instrText>
      </w:r>
      <w:r w:rsidRPr="005B17D3">
        <w:fldChar w:fldCharType="end"/>
      </w:r>
      <w:r w:rsidRPr="005B17D3">
        <w:t xml:space="preserve"> and net worth can be considered when there is a hardship.</w:t>
      </w:r>
    </w:p>
    <w:p w14:paraId="5DE76C73" w14:textId="77777777" w:rsidR="00E27F88" w:rsidRPr="005B17D3" w:rsidRDefault="00E27F88" w:rsidP="00474E83">
      <w:pPr>
        <w:pStyle w:val="NoteLightbulb"/>
      </w:pPr>
      <w:r w:rsidRPr="005B17D3">
        <w:rPr>
          <w:b/>
          <w:bCs/>
        </w:rPr>
        <w:t>Note</w:t>
      </w:r>
      <w:r w:rsidRPr="005B17D3">
        <w:t>: If beneficiary declines to give their financial information, VA will:</w:t>
      </w:r>
    </w:p>
    <w:p w14:paraId="123858E3" w14:textId="77777777" w:rsidR="00E27F88" w:rsidRPr="005B17D3" w:rsidRDefault="00E27F88" w:rsidP="00884662">
      <w:pPr>
        <w:pStyle w:val="BodyText"/>
        <w:numPr>
          <w:ilvl w:val="1"/>
          <w:numId w:val="165"/>
        </w:numPr>
        <w:rPr>
          <w:szCs w:val="24"/>
        </w:rPr>
      </w:pPr>
      <w:r w:rsidRPr="005B17D3">
        <w:t>Place beneficiary in Priority Group</w:t>
      </w:r>
      <w:bookmarkStart w:id="1364" w:name="OLE_LINK53"/>
      <w:bookmarkStart w:id="1365" w:name="OLE_LINK54"/>
      <w:r w:rsidRPr="005B17D3">
        <w:fldChar w:fldCharType="begin"/>
      </w:r>
      <w:r w:rsidRPr="005B17D3">
        <w:instrText xml:space="preserve"> XE "Group:Financials:Priority" </w:instrText>
      </w:r>
      <w:r w:rsidRPr="005B17D3">
        <w:fldChar w:fldCharType="end"/>
      </w:r>
      <w:bookmarkEnd w:id="1364"/>
      <w:bookmarkEnd w:id="1365"/>
      <w:r w:rsidRPr="005B17D3">
        <w:t xml:space="preserve"> 8, AND;</w:t>
      </w:r>
    </w:p>
    <w:p w14:paraId="16B6BF87" w14:textId="77777777" w:rsidR="00E27F88" w:rsidRPr="005B17D3" w:rsidRDefault="00E27F88" w:rsidP="00884662">
      <w:pPr>
        <w:pStyle w:val="BodyText"/>
        <w:numPr>
          <w:ilvl w:val="1"/>
          <w:numId w:val="165"/>
        </w:numPr>
        <w:rPr>
          <w:szCs w:val="24"/>
        </w:rPr>
      </w:pPr>
      <w:r w:rsidRPr="005B17D3">
        <w:t>Require they agree to pay the copay fees for Group 8 before treatment can be given.</w:t>
      </w:r>
      <w:r w:rsidRPr="005B17D3">
        <w:br/>
      </w:r>
    </w:p>
    <w:p w14:paraId="7BDE6752" w14:textId="1B527444" w:rsidR="00E27F88" w:rsidRPr="005B17D3" w:rsidRDefault="00E27F88" w:rsidP="00474E83">
      <w:pPr>
        <w:pStyle w:val="NoteLightbulb"/>
      </w:pPr>
      <w:r w:rsidRPr="005B17D3">
        <w:rPr>
          <w:b/>
        </w:rPr>
        <w:t>Note</w:t>
      </w:r>
      <w:r w:rsidRPr="005B17D3">
        <w:t>: Beneficiaries with no special eligibility</w:t>
      </w:r>
      <w:r w:rsidRPr="005B17D3">
        <w:fldChar w:fldCharType="begin"/>
      </w:r>
      <w:r w:rsidRPr="005B17D3">
        <w:instrText xml:space="preserve"> XE “Eligibility” </w:instrText>
      </w:r>
      <w:r w:rsidRPr="005B17D3">
        <w:fldChar w:fldCharType="end"/>
      </w:r>
      <w:r w:rsidRPr="005B17D3">
        <w:t xml:space="preserve"> factors who are applying for enrollment</w:t>
      </w:r>
      <w:r w:rsidRPr="005B17D3">
        <w:fldChar w:fldCharType="begin"/>
      </w:r>
      <w:r w:rsidRPr="005B17D3">
        <w:instrText xml:space="preserve"> XE “Enrollment” </w:instrText>
      </w:r>
      <w:r w:rsidRPr="005B17D3">
        <w:fldChar w:fldCharType="end"/>
      </w:r>
      <w:r w:rsidRPr="005B17D3">
        <w:t xml:space="preserve"> after January 16, 2003 and report income</w:t>
      </w:r>
      <w:r w:rsidRPr="005B17D3">
        <w:fldChar w:fldCharType="begin"/>
      </w:r>
      <w:r w:rsidRPr="005B17D3">
        <w:instrText xml:space="preserve"> XE “Income” </w:instrText>
      </w:r>
      <w:r w:rsidRPr="005B17D3">
        <w:fldChar w:fldCharType="end"/>
      </w:r>
      <w:r w:rsidRPr="005B17D3">
        <w:t>, after the medical</w:t>
      </w:r>
      <w:r w:rsidRPr="005B17D3">
        <w:fldChar w:fldCharType="begin"/>
      </w:r>
      <w:r w:rsidRPr="005B17D3">
        <w:instrText xml:space="preserve"> XE “Medical:deductible” </w:instrText>
      </w:r>
      <w:r w:rsidRPr="005B17D3">
        <w:fldChar w:fldCharType="end"/>
      </w:r>
      <w:r w:rsidRPr="005B17D3">
        <w:t xml:space="preserve"> deductible, above the MT thresholds or decline to provide income information are placed in Priority Group</w:t>
      </w:r>
      <w:r w:rsidRPr="005B17D3">
        <w:fldChar w:fldCharType="begin"/>
      </w:r>
      <w:r w:rsidRPr="005B17D3">
        <w:instrText xml:space="preserve"> XE “Group:Financials:Priority” </w:instrText>
      </w:r>
      <w:r w:rsidRPr="005B17D3">
        <w:fldChar w:fldCharType="end"/>
      </w:r>
      <w:r w:rsidRPr="005B17D3">
        <w:t xml:space="preserve"> (PG) 8 and are not eligible for enrollment or care of their non</w:t>
      </w:r>
      <w:r w:rsidR="00C0209E" w:rsidRPr="005B17D3">
        <w:t>Service Connected</w:t>
      </w:r>
      <w:r w:rsidRPr="005B17D3">
        <w:t xml:space="preserve"> conditions.</w:t>
      </w:r>
    </w:p>
    <w:p w14:paraId="1E2EA75B" w14:textId="77777777" w:rsidR="00E27F88" w:rsidRPr="005B17D3" w:rsidRDefault="00E27F88" w:rsidP="00EF3896">
      <w:bookmarkStart w:id="1366" w:name="_Toc289864838"/>
      <w:bookmarkStart w:id="1367" w:name="_Toc394920846"/>
      <w:bookmarkStart w:id="1368" w:name="_Toc406571182"/>
      <w:bookmarkStart w:id="1369" w:name="_Toc478746608"/>
      <w:bookmarkStart w:id="1370" w:name="_Toc482888538"/>
    </w:p>
    <w:p w14:paraId="0928D3BD" w14:textId="7003317E" w:rsidR="009A6EF0" w:rsidRPr="005B17D3" w:rsidRDefault="009A6EF0" w:rsidP="003819A6">
      <w:pPr>
        <w:pStyle w:val="Heading4"/>
      </w:pPr>
      <w:bookmarkStart w:id="1371" w:name="_Toc31622306"/>
      <w:r w:rsidRPr="005B17D3">
        <w:t>Financial</w:t>
      </w:r>
      <w:r w:rsidRPr="005B17D3">
        <w:fldChar w:fldCharType="begin"/>
      </w:r>
      <w:r w:rsidRPr="005B17D3">
        <w:instrText xml:space="preserve"> XE "Financial:Details" </w:instrText>
      </w:r>
      <w:r w:rsidRPr="005B17D3">
        <w:fldChar w:fldCharType="end"/>
      </w:r>
      <w:r w:rsidRPr="005B17D3">
        <w:t xml:space="preserve"> Details</w:t>
      </w:r>
      <w:bookmarkEnd w:id="1371"/>
      <w:r w:rsidRPr="005B17D3">
        <w:fldChar w:fldCharType="begin"/>
      </w:r>
      <w:r w:rsidRPr="005B17D3">
        <w:instrText xml:space="preserve"> XE "Financial:Adjudication" </w:instrText>
      </w:r>
      <w:r w:rsidRPr="005B17D3">
        <w:fldChar w:fldCharType="end"/>
      </w:r>
    </w:p>
    <w:p w14:paraId="7E4FBFDD" w14:textId="77777777" w:rsidR="009A6EF0" w:rsidRPr="005B17D3" w:rsidRDefault="009A6EF0" w:rsidP="009A6EF0">
      <w:pPr>
        <w:pStyle w:val="BodyTextBullet2"/>
      </w:pPr>
      <w:r w:rsidRPr="005B17D3">
        <w:t>This section allows the user</w:t>
      </w:r>
      <w:r w:rsidRPr="005B17D3">
        <w:fldChar w:fldCharType="begin"/>
      </w:r>
      <w:r w:rsidRPr="005B17D3">
        <w:instrText xml:space="preserve"> XE "User:Eligibility:current and historical financial information" </w:instrText>
      </w:r>
      <w:r w:rsidRPr="005B17D3">
        <w:fldChar w:fldCharType="end"/>
      </w:r>
      <w:r w:rsidRPr="005B17D3">
        <w:t xml:space="preserve"> to view</w:t>
      </w:r>
      <w:r w:rsidRPr="005B17D3">
        <w:rPr>
          <w:rStyle w:val="Hyperlink"/>
          <w:color w:val="auto"/>
        </w:rPr>
        <w:fldChar w:fldCharType="begin"/>
      </w:r>
      <w:r w:rsidRPr="005B17D3">
        <w:instrText xml:space="preserve"> XE "</w:instrText>
      </w:r>
      <w:r w:rsidRPr="005B17D3">
        <w:rPr>
          <w:rStyle w:val="Hyperlink"/>
          <w:color w:val="auto"/>
        </w:rPr>
        <w:instrText>View:</w:instrText>
      </w:r>
      <w:r w:rsidRPr="005B17D3">
        <w:instrText xml:space="preserve">Eligibility:Financial Assessment:current and historical information" </w:instrText>
      </w:r>
      <w:r w:rsidRPr="005B17D3">
        <w:rPr>
          <w:rStyle w:val="Hyperlink"/>
          <w:color w:val="auto"/>
        </w:rPr>
        <w:fldChar w:fldCharType="end"/>
      </w:r>
      <w:r w:rsidRPr="005B17D3">
        <w:t xml:space="preserve"> a beneficiary's current and historical</w:t>
      </w:r>
      <w:r w:rsidRPr="005B17D3">
        <w:fldChar w:fldCharType="begin"/>
      </w:r>
      <w:r w:rsidRPr="005B17D3">
        <w:instrText xml:space="preserve"> XE "Historical:view financial assessment information" </w:instrText>
      </w:r>
      <w:r w:rsidRPr="005B17D3">
        <w:fldChar w:fldCharType="end"/>
      </w:r>
      <w:r w:rsidRPr="005B17D3">
        <w:t xml:space="preserve"> financial assessment information. The financial assessment includes applicable spouse</w:t>
      </w:r>
      <w:r w:rsidRPr="005B17D3">
        <w:fldChar w:fldCharType="begin"/>
      </w:r>
      <w:r w:rsidRPr="005B17D3">
        <w:instrText xml:space="preserve"> XE "Spouse:Financial Assessment" </w:instrText>
      </w:r>
      <w:r w:rsidRPr="005B17D3">
        <w:fldChar w:fldCharType="end"/>
      </w:r>
      <w:r w:rsidRPr="005B17D3">
        <w:t xml:space="preserve"> and dependent</w:t>
      </w:r>
      <w:r w:rsidRPr="005B17D3">
        <w:fldChar w:fldCharType="begin"/>
      </w:r>
      <w:r w:rsidRPr="005B17D3">
        <w:instrText xml:space="preserve"> XE "Dependent:Financial Assessment" </w:instrText>
      </w:r>
      <w:r w:rsidRPr="005B17D3">
        <w:fldChar w:fldCharType="end"/>
      </w:r>
      <w:r w:rsidRPr="005B17D3">
        <w:t xml:space="preserve"> information.</w:t>
      </w:r>
    </w:p>
    <w:p w14:paraId="5480890E" w14:textId="77777777" w:rsidR="009A6EF0" w:rsidRPr="005B17D3" w:rsidRDefault="009A6EF0" w:rsidP="009A6EF0">
      <w:pPr>
        <w:pStyle w:val="NoteLightbulb"/>
      </w:pPr>
      <w:r w:rsidRPr="005B17D3">
        <w:rPr>
          <w:b/>
        </w:rPr>
        <w:t>Note</w:t>
      </w:r>
      <w:r w:rsidRPr="005B17D3">
        <w:t xml:space="preserve">: The rules for setting GMT Copay Required or Pending </w:t>
      </w:r>
      <w:r w:rsidRPr="005B17D3">
        <w:rPr>
          <w:b/>
          <w:i/>
        </w:rPr>
        <w:fldChar w:fldCharType="begin"/>
      </w:r>
      <w:r w:rsidRPr="005B17D3">
        <w:instrText xml:space="preserve"> XE "</w:instrText>
      </w:r>
      <w:r w:rsidRPr="005B17D3">
        <w:rPr>
          <w:b/>
          <w:i/>
        </w:rPr>
        <w:instrText>Adjudication</w:instrText>
      </w:r>
      <w:r w:rsidRPr="005B17D3">
        <w:rPr>
          <w:i/>
        </w:rPr>
        <w:instrText>:Pending</w:instrText>
      </w:r>
      <w:r w:rsidRPr="005B17D3">
        <w:instrText xml:space="preserve">" </w:instrText>
      </w:r>
      <w:r w:rsidRPr="005B17D3">
        <w:rPr>
          <w:b/>
          <w:i/>
        </w:rPr>
        <w:fldChar w:fldCharType="end"/>
      </w:r>
      <w:r w:rsidRPr="005B17D3">
        <w:t xml:space="preserve">Adjudication were changed beginning with calendar year 2010. This General Counsel ruling </w:t>
      </w:r>
      <w:r w:rsidRPr="005B17D3">
        <w:rPr>
          <w:b/>
          <w:i/>
        </w:rPr>
        <w:fldChar w:fldCharType="begin"/>
      </w:r>
      <w:r w:rsidRPr="005B17D3">
        <w:instrText xml:space="preserve"> XE "</w:instrText>
      </w:r>
      <w:r w:rsidRPr="005B17D3">
        <w:rPr>
          <w:b/>
          <w:i/>
        </w:rPr>
        <w:instrText>Adjudication</w:instrText>
      </w:r>
      <w:r w:rsidRPr="005B17D3">
        <w:rPr>
          <w:i/>
        </w:rPr>
        <w:instrText>:General Counsel Ruling</w:instrText>
      </w:r>
      <w:r w:rsidRPr="005B17D3">
        <w:instrText xml:space="preserve">" </w:instrText>
      </w:r>
      <w:r w:rsidRPr="005B17D3">
        <w:rPr>
          <w:b/>
          <w:i/>
        </w:rPr>
        <w:fldChar w:fldCharType="end"/>
      </w:r>
      <w:r w:rsidRPr="005B17D3">
        <w:t>affects the Priority Group assigned to the Veteran.</w:t>
      </w:r>
    </w:p>
    <w:p w14:paraId="6216BD05" w14:textId="77777777" w:rsidR="009A6EF0" w:rsidRPr="005B17D3" w:rsidRDefault="009A6EF0" w:rsidP="009A6EF0">
      <w:pPr>
        <w:pStyle w:val="BodyTextBullet2"/>
      </w:pPr>
      <w:r w:rsidRPr="005B17D3">
        <w:t>Effective calendar year 2010 for income Years 2009 and greater, the setting for GMT Copay Required or Pending Adjudication has changed for those Veterans who meet the Income and Net Worth ranges as described under the field “</w:t>
      </w:r>
      <w:r w:rsidRPr="005B17D3">
        <w:rPr>
          <w:b/>
          <w:i/>
          <w:u w:val="single"/>
        </w:rPr>
        <w:t>Do you want to send this for Adjudication?</w:t>
      </w:r>
      <w:r w:rsidRPr="005B17D3">
        <w:t xml:space="preserve">” </w:t>
      </w:r>
      <w:r w:rsidRPr="005B17D3">
        <w:rPr>
          <w:b/>
          <w:i/>
        </w:rPr>
        <w:fldChar w:fldCharType="begin"/>
      </w:r>
      <w:r w:rsidRPr="005B17D3">
        <w:instrText xml:space="preserve"> XE "</w:instrText>
      </w:r>
      <w:r w:rsidRPr="005B17D3">
        <w:rPr>
          <w:i/>
        </w:rPr>
        <w:instrText>Adjudication</w:instrText>
      </w:r>
      <w:r w:rsidRPr="005B17D3">
        <w:instrText xml:space="preserve">" </w:instrText>
      </w:r>
      <w:r w:rsidRPr="005B17D3">
        <w:rPr>
          <w:b/>
          <w:i/>
        </w:rPr>
        <w:fldChar w:fldCharType="end"/>
      </w:r>
      <w:r w:rsidRPr="005B17D3">
        <w:t>below.</w:t>
      </w:r>
    </w:p>
    <w:p w14:paraId="1D5E47FA" w14:textId="77777777" w:rsidR="009A6EF0" w:rsidRPr="005B17D3" w:rsidRDefault="009A6EF0" w:rsidP="009A6EF0">
      <w:pPr>
        <w:pStyle w:val="BodyTextBullet2"/>
      </w:pPr>
      <w:r w:rsidRPr="005B17D3">
        <w:t>Veterans who have very low income where the GMT Threshold is less than the MTT and the person's net income is less than or equal to the GMTT, yet their net income plus assets is greater than the Net Worth Threshold, will now be placed in Priority Group 7.</w:t>
      </w:r>
    </w:p>
    <w:p w14:paraId="44FC0F85" w14:textId="77777777" w:rsidR="009A6EF0" w:rsidRPr="005B17D3" w:rsidRDefault="009A6EF0" w:rsidP="009A6EF0">
      <w:pPr>
        <w:pStyle w:val="BodyTextBullet2"/>
      </w:pPr>
      <w:r w:rsidRPr="005B17D3">
        <w:t xml:space="preserve">Edit Financial Details (Income Year </w:t>
      </w:r>
      <w:r w:rsidRPr="005B17D3">
        <w:rPr>
          <w:rStyle w:val="Text-onlypopuphotspot"/>
          <w:b/>
          <w:bCs w:val="0"/>
        </w:rPr>
        <w:t>XXXX</w:t>
      </w:r>
      <w:r w:rsidRPr="005B17D3">
        <w:t>)</w:t>
      </w:r>
    </w:p>
    <w:p w14:paraId="14EC4905" w14:textId="77777777" w:rsidR="009A6EF0" w:rsidRPr="005B17D3" w:rsidRDefault="009A6EF0" w:rsidP="009A6EF0">
      <w:pPr>
        <w:pStyle w:val="BodyTextBullet2"/>
      </w:pPr>
    </w:p>
    <w:p w14:paraId="47BA0747" w14:textId="77777777" w:rsidR="009A6EF0" w:rsidRPr="005B17D3" w:rsidRDefault="009A6EF0" w:rsidP="009A6EF0">
      <w:pPr>
        <w:pStyle w:val="ScreenField"/>
      </w:pPr>
      <w:r w:rsidRPr="005B17D3">
        <w:rPr>
          <w:noProof/>
        </w:rPr>
        <w:drawing>
          <wp:inline distT="0" distB="0" distL="0" distR="0" wp14:anchorId="360213BE" wp14:editId="08BC409C">
            <wp:extent cx="119380" cy="119380"/>
            <wp:effectExtent l="19050" t="0" r="0" b="0"/>
            <wp:docPr id="1462" name="Picture 1462" descr="required fiel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2" descr="required field symbol"/>
                    <pic:cNvPicPr>
                      <a:picLocks noChangeAspect="1" noChangeArrowheads="1"/>
                    </pic:cNvPicPr>
                  </pic:nvPicPr>
                  <pic:blipFill>
                    <a:blip r:embed="rId33" cstate="print"/>
                    <a:srcRect/>
                    <a:stretch>
                      <a:fillRect/>
                    </a:stretch>
                  </pic:blipFill>
                  <pic:spPr bwMode="auto">
                    <a:xfrm>
                      <a:off x="0" y="0"/>
                      <a:ext cx="119380" cy="119380"/>
                    </a:xfrm>
                    <a:prstGeom prst="rect">
                      <a:avLst/>
                    </a:prstGeom>
                    <a:noFill/>
                    <a:ln w="9525">
                      <a:noFill/>
                      <a:miter lim="800000"/>
                      <a:headEnd/>
                      <a:tailEnd/>
                    </a:ln>
                  </pic:spPr>
                </pic:pic>
              </a:graphicData>
            </a:graphic>
          </wp:inline>
        </w:drawing>
      </w:r>
      <w:r w:rsidRPr="005B17D3">
        <w:t>Do you want to send this for Adjudication?:</w:t>
      </w:r>
    </w:p>
    <w:p w14:paraId="46B60D0D" w14:textId="77777777" w:rsidR="009A6EF0" w:rsidRPr="005B17D3" w:rsidRDefault="009A6EF0" w:rsidP="009A6EF0">
      <w:pPr>
        <w:pStyle w:val="ScreenFieldDesc"/>
      </w:pPr>
      <w:r w:rsidRPr="005B17D3">
        <w:t>This displays only when after completing a current Means Test and the evaluation of total computed income, MT Threshold, GMT Thresholds, Net Worth and Net Worth Threshold determines the means test status could be one of three statuses:</w:t>
      </w:r>
    </w:p>
    <w:p w14:paraId="511F98E4" w14:textId="77777777" w:rsidR="009A6EF0" w:rsidRPr="005B17D3" w:rsidRDefault="009A6EF0" w:rsidP="009A6EF0">
      <w:pPr>
        <w:pStyle w:val="ScreenFieldDesc"/>
      </w:pPr>
      <w:r w:rsidRPr="005B17D3">
        <w:t>When the GMT Threshold is greater than the MT Threshold and the user selects:</w:t>
      </w:r>
    </w:p>
    <w:p w14:paraId="4439559E" w14:textId="77777777" w:rsidR="009A6EF0" w:rsidRPr="005B17D3" w:rsidRDefault="009A6EF0" w:rsidP="00884662">
      <w:pPr>
        <w:pStyle w:val="BodyTextBullet1"/>
        <w:numPr>
          <w:ilvl w:val="0"/>
          <w:numId w:val="143"/>
        </w:numPr>
        <w:ind w:left="1080"/>
      </w:pPr>
      <w:r w:rsidRPr="005B17D3">
        <w:t>Yes - MT</w:t>
      </w:r>
      <w:r w:rsidRPr="005B17D3">
        <w:fldChar w:fldCharType="begin"/>
      </w:r>
      <w:r w:rsidRPr="005B17D3">
        <w:instrText xml:space="preserve"> XE "MT:Pending Adjudication" </w:instrText>
      </w:r>
      <w:r w:rsidRPr="005B17D3">
        <w:fldChar w:fldCharType="end"/>
      </w:r>
      <w:r w:rsidRPr="005B17D3">
        <w:t xml:space="preserve"> Status will be set to Pending Adjudication.</w:t>
      </w:r>
    </w:p>
    <w:p w14:paraId="669672BA" w14:textId="77777777" w:rsidR="009A6EF0" w:rsidRPr="005B17D3" w:rsidRDefault="009A6EF0" w:rsidP="00884662">
      <w:pPr>
        <w:pStyle w:val="BodyTextBullet1"/>
        <w:numPr>
          <w:ilvl w:val="0"/>
          <w:numId w:val="143"/>
        </w:numPr>
        <w:ind w:left="1080"/>
      </w:pPr>
      <w:r w:rsidRPr="005B17D3">
        <w:t>No - MT Status will be set to GMT Copay Required</w:t>
      </w:r>
      <w:r w:rsidRPr="005B17D3">
        <w:fldChar w:fldCharType="begin"/>
      </w:r>
      <w:r w:rsidRPr="005B17D3">
        <w:instrText xml:space="preserve"> XE "GMT:copay required" </w:instrText>
      </w:r>
      <w:r w:rsidRPr="005B17D3">
        <w:fldChar w:fldCharType="end"/>
      </w:r>
      <w:r w:rsidRPr="005B17D3">
        <w:t>.</w:t>
      </w:r>
    </w:p>
    <w:p w14:paraId="34BC2BBA" w14:textId="77777777" w:rsidR="009A6EF0" w:rsidRPr="005B17D3" w:rsidRDefault="009A6EF0" w:rsidP="009A6EF0">
      <w:pPr>
        <w:tabs>
          <w:tab w:val="left" w:pos="1440"/>
        </w:tabs>
        <w:ind w:left="2160" w:hanging="360"/>
      </w:pPr>
      <w:r w:rsidRPr="005B17D3">
        <w:t>or</w:t>
      </w:r>
    </w:p>
    <w:p w14:paraId="31E65676" w14:textId="77777777" w:rsidR="009A6EF0" w:rsidRPr="005B17D3" w:rsidRDefault="009A6EF0" w:rsidP="009A6EF0">
      <w:pPr>
        <w:pStyle w:val="ScreenFieldDesc"/>
      </w:pPr>
      <w:r w:rsidRPr="005B17D3">
        <w:t>When the GMT Threshold is less than or equal to the MT Threshold and the user selects:</w:t>
      </w:r>
    </w:p>
    <w:p w14:paraId="6C8FC92D" w14:textId="77777777" w:rsidR="009A6EF0" w:rsidRPr="005B17D3" w:rsidRDefault="009A6EF0" w:rsidP="00884662">
      <w:pPr>
        <w:pStyle w:val="BodyTextBullet1"/>
        <w:numPr>
          <w:ilvl w:val="0"/>
          <w:numId w:val="144"/>
        </w:numPr>
        <w:ind w:left="1080"/>
      </w:pPr>
      <w:r w:rsidRPr="005B17D3">
        <w:t>Yes - MT Status will be set to Pending Adjudication.</w:t>
      </w:r>
    </w:p>
    <w:p w14:paraId="6325BB28" w14:textId="77777777" w:rsidR="009A6EF0" w:rsidRPr="005B17D3" w:rsidRDefault="009A6EF0" w:rsidP="00884662">
      <w:pPr>
        <w:pStyle w:val="BodyTextBullet1"/>
        <w:numPr>
          <w:ilvl w:val="0"/>
          <w:numId w:val="144"/>
        </w:numPr>
        <w:ind w:left="1080"/>
      </w:pPr>
      <w:r w:rsidRPr="005B17D3">
        <w:t>No - If Net Income</w:t>
      </w:r>
      <w:r w:rsidRPr="005B17D3">
        <w:fldChar w:fldCharType="begin"/>
      </w:r>
      <w:r w:rsidRPr="005B17D3">
        <w:instrText xml:space="preserve"> XE "Income:Net:Adjudication" </w:instrText>
      </w:r>
      <w:r w:rsidRPr="005B17D3">
        <w:fldChar w:fldCharType="end"/>
      </w:r>
      <w:r w:rsidRPr="005B17D3">
        <w:t xml:space="preserve"> is greater than the GMT Threshold, MT Status will be set to MT Copay Required</w:t>
      </w:r>
      <w:r w:rsidRPr="005B17D3">
        <w:fldChar w:fldCharType="begin"/>
      </w:r>
      <w:r w:rsidRPr="005B17D3">
        <w:instrText xml:space="preserve"> XE "MT:copay required" </w:instrText>
      </w:r>
      <w:r w:rsidRPr="005B17D3">
        <w:fldChar w:fldCharType="end"/>
      </w:r>
      <w:r w:rsidRPr="005B17D3">
        <w:t>.</w:t>
      </w:r>
    </w:p>
    <w:p w14:paraId="3989D874" w14:textId="77777777" w:rsidR="009A6EF0" w:rsidRPr="005B17D3" w:rsidRDefault="009A6EF0" w:rsidP="00884662">
      <w:pPr>
        <w:pStyle w:val="BodyTextBullet1"/>
        <w:numPr>
          <w:ilvl w:val="0"/>
          <w:numId w:val="144"/>
        </w:numPr>
        <w:ind w:left="1080"/>
      </w:pPr>
      <w:r w:rsidRPr="005B17D3">
        <w:t>No - If Net Income is less than or equal to the GMT Threshold, MT Status will be set to GMT Copay Required</w:t>
      </w:r>
      <w:r w:rsidRPr="005B17D3">
        <w:fldChar w:fldCharType="begin"/>
      </w:r>
      <w:r w:rsidRPr="005B17D3">
        <w:instrText xml:space="preserve"> XE "GMT:copay required" </w:instrText>
      </w:r>
      <w:r w:rsidRPr="005B17D3">
        <w:fldChar w:fldCharType="end"/>
      </w:r>
      <w:r w:rsidRPr="005B17D3">
        <w:t>.</w:t>
      </w:r>
    </w:p>
    <w:p w14:paraId="7841BBB2" w14:textId="77777777" w:rsidR="009A6EF0" w:rsidRPr="005B17D3" w:rsidRDefault="009A6EF0" w:rsidP="009A6EF0">
      <w:pPr>
        <w:pStyle w:val="BodyTextBullet1"/>
        <w:ind w:left="720"/>
      </w:pPr>
    </w:p>
    <w:p w14:paraId="0CCA888A" w14:textId="77777777" w:rsidR="009A6EF0" w:rsidRPr="005B17D3" w:rsidRDefault="009A6EF0" w:rsidP="009A6EF0">
      <w:pPr>
        <w:pStyle w:val="ScreenField"/>
      </w:pPr>
      <w:r w:rsidRPr="005B17D3">
        <w:rPr>
          <w:noProof/>
        </w:rPr>
        <w:drawing>
          <wp:inline distT="0" distB="0" distL="0" distR="0" wp14:anchorId="39075952" wp14:editId="69FA5E8D">
            <wp:extent cx="119380" cy="119380"/>
            <wp:effectExtent l="19050" t="0" r="0" b="0"/>
            <wp:docPr id="1468" name="Picture 1468" descr="required fiel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8" descr="required field symbol"/>
                    <pic:cNvPicPr>
                      <a:picLocks noChangeAspect="1" noChangeArrowheads="1"/>
                    </pic:cNvPicPr>
                  </pic:nvPicPr>
                  <pic:blipFill>
                    <a:blip r:embed="rId33" cstate="print"/>
                    <a:srcRect/>
                    <a:stretch>
                      <a:fillRect/>
                    </a:stretch>
                  </pic:blipFill>
                  <pic:spPr bwMode="auto">
                    <a:xfrm>
                      <a:off x="0" y="0"/>
                      <a:ext cx="119380" cy="119380"/>
                    </a:xfrm>
                    <a:prstGeom prst="rect">
                      <a:avLst/>
                    </a:prstGeom>
                    <a:noFill/>
                    <a:ln w="9525">
                      <a:noFill/>
                      <a:miter lim="800000"/>
                      <a:headEnd/>
                      <a:tailEnd/>
                    </a:ln>
                  </pic:spPr>
                </pic:pic>
              </a:graphicData>
            </a:graphic>
          </wp:inline>
        </w:drawing>
      </w:r>
      <w:r w:rsidRPr="005B17D3">
        <w:t>Married Last Calendar Year:</w:t>
      </w:r>
    </w:p>
    <w:p w14:paraId="50E4C6C3" w14:textId="77777777" w:rsidR="009A6EF0" w:rsidRPr="005B17D3" w:rsidRDefault="009A6EF0" w:rsidP="009A6EF0">
      <w:pPr>
        <w:pStyle w:val="ScreenFieldDesc"/>
      </w:pPr>
      <w:r w:rsidRPr="005B17D3">
        <w:t>Was the beneficiary married during the Last Calendar Year?</w:t>
      </w:r>
    </w:p>
    <w:p w14:paraId="73A9FC41" w14:textId="77777777" w:rsidR="009A6EF0" w:rsidRPr="005B17D3" w:rsidRDefault="009A6EF0" w:rsidP="009A6EF0">
      <w:pPr>
        <w:pStyle w:val="ScreenName"/>
      </w:pPr>
      <w:r w:rsidRPr="005B17D3">
        <w:t>Income</w:t>
      </w:r>
      <w:r w:rsidRPr="005B17D3">
        <w:fldChar w:fldCharType="begin"/>
      </w:r>
      <w:r w:rsidRPr="005B17D3">
        <w:instrText xml:space="preserve"> XE "Income:Add Test" </w:instrText>
      </w:r>
      <w:r w:rsidRPr="005B17D3">
        <w:fldChar w:fldCharType="end"/>
      </w:r>
      <w:r w:rsidRPr="005B17D3">
        <w:t xml:space="preserve"> Test (Add Income Test)</w:t>
      </w:r>
      <w:r w:rsidRPr="005B17D3">
        <w:fldChar w:fldCharType="begin"/>
      </w:r>
      <w:r w:rsidRPr="005B17D3">
        <w:instrText xml:space="preserve"> XE "Add:Income Test" </w:instrText>
      </w:r>
      <w:r w:rsidRPr="005B17D3">
        <w:fldChar w:fldCharType="end"/>
      </w:r>
    </w:p>
    <w:p w14:paraId="5B3F4C83" w14:textId="77777777" w:rsidR="009A6EF0" w:rsidRPr="005B17D3" w:rsidRDefault="009A6EF0" w:rsidP="009A6EF0">
      <w:pPr>
        <w:pStyle w:val="ScreenField"/>
      </w:pPr>
      <w:r w:rsidRPr="005B17D3">
        <w:rPr>
          <w:noProof/>
        </w:rPr>
        <w:drawing>
          <wp:inline distT="0" distB="0" distL="0" distR="0" wp14:anchorId="450A372A" wp14:editId="33F32E56">
            <wp:extent cx="119380" cy="119380"/>
            <wp:effectExtent l="19050" t="0" r="0" b="0"/>
            <wp:docPr id="1471" name="Picture 1471" descr="required fiel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1" descr="required field symbol"/>
                    <pic:cNvPicPr>
                      <a:picLocks noChangeAspect="1" noChangeArrowheads="1"/>
                    </pic:cNvPicPr>
                  </pic:nvPicPr>
                  <pic:blipFill>
                    <a:blip r:embed="rId33" cstate="print"/>
                    <a:srcRect/>
                    <a:stretch>
                      <a:fillRect/>
                    </a:stretch>
                  </pic:blipFill>
                  <pic:spPr bwMode="auto">
                    <a:xfrm>
                      <a:off x="0" y="0"/>
                      <a:ext cx="119380" cy="119380"/>
                    </a:xfrm>
                    <a:prstGeom prst="rect">
                      <a:avLst/>
                    </a:prstGeom>
                    <a:noFill/>
                    <a:ln w="9525">
                      <a:noFill/>
                      <a:miter lim="800000"/>
                      <a:headEnd/>
                      <a:tailEnd/>
                    </a:ln>
                  </pic:spPr>
                </pic:pic>
              </a:graphicData>
            </a:graphic>
          </wp:inline>
        </w:drawing>
      </w:r>
      <w:r w:rsidRPr="005B17D3">
        <w:t>Test Effective Date</w:t>
      </w:r>
      <w:r w:rsidRPr="005B17D3">
        <w:fldChar w:fldCharType="begin"/>
      </w:r>
      <w:r w:rsidRPr="005B17D3">
        <w:instrText xml:space="preserve"> XE "Date:Income Test Effective" </w:instrText>
      </w:r>
      <w:r w:rsidRPr="005B17D3">
        <w:fldChar w:fldCharType="end"/>
      </w:r>
      <w:r w:rsidRPr="005B17D3">
        <w:t>:</w:t>
      </w:r>
    </w:p>
    <w:p w14:paraId="26672405" w14:textId="77777777" w:rsidR="009A6EF0" w:rsidRPr="005B17D3" w:rsidRDefault="009A6EF0" w:rsidP="009A6EF0">
      <w:pPr>
        <w:pStyle w:val="ScreenFieldDesc"/>
      </w:pPr>
      <w:r w:rsidRPr="005B17D3">
        <w:t>Effective date is the date the Income</w:t>
      </w:r>
      <w:r w:rsidRPr="005B17D3">
        <w:fldChar w:fldCharType="begin"/>
      </w:r>
      <w:r w:rsidRPr="005B17D3">
        <w:instrText xml:space="preserve"> XE "Income:Test Effective Date" </w:instrText>
      </w:r>
      <w:r w:rsidRPr="005B17D3">
        <w:fldChar w:fldCharType="end"/>
      </w:r>
      <w:r w:rsidRPr="005B17D3">
        <w:t xml:space="preserve"> Test takes effect.</w:t>
      </w:r>
    </w:p>
    <w:p w14:paraId="5DDD92E8" w14:textId="77777777" w:rsidR="009A6EF0" w:rsidRPr="005B17D3" w:rsidRDefault="009A6EF0" w:rsidP="009A6EF0">
      <w:pPr>
        <w:pStyle w:val="RulesandMore"/>
      </w:pPr>
      <w:r w:rsidRPr="005B17D3">
        <w:t>Rules...</w:t>
      </w:r>
    </w:p>
    <w:p w14:paraId="1859A5E0" w14:textId="77777777" w:rsidR="009A6EF0" w:rsidRPr="005B17D3" w:rsidRDefault="009A6EF0" w:rsidP="009A6EF0">
      <w:pPr>
        <w:pStyle w:val="ListBull2"/>
      </w:pPr>
      <w:r w:rsidRPr="005B17D3">
        <w:rPr>
          <w:i/>
          <w:iCs/>
        </w:rPr>
        <w:t>Test Effective Date</w:t>
      </w:r>
      <w:r w:rsidRPr="005B17D3">
        <w:t xml:space="preserve"> must be a date in the past or today's date.</w:t>
      </w:r>
    </w:p>
    <w:p w14:paraId="423D42D0" w14:textId="77777777" w:rsidR="009A6EF0" w:rsidRPr="005B17D3" w:rsidRDefault="009A6EF0" w:rsidP="009A6EF0">
      <w:pPr>
        <w:pStyle w:val="ListBull2"/>
        <w:rPr>
          <w:b/>
          <w:i/>
          <w:iCs/>
          <w:u w:val="single"/>
        </w:rPr>
      </w:pPr>
      <w:r w:rsidRPr="005B17D3">
        <w:t>Format: (mm/dd/yyyy)</w:t>
      </w:r>
    </w:p>
    <w:p w14:paraId="4339077E" w14:textId="77777777" w:rsidR="009A6EF0" w:rsidRPr="005B17D3" w:rsidRDefault="009A6EF0" w:rsidP="009A6EF0">
      <w:pPr>
        <w:pStyle w:val="ListBull2"/>
        <w:numPr>
          <w:ilvl w:val="0"/>
          <w:numId w:val="0"/>
        </w:numPr>
        <w:ind w:left="720"/>
        <w:rPr>
          <w:b/>
          <w:i/>
          <w:iCs/>
          <w:u w:val="single"/>
        </w:rPr>
      </w:pPr>
    </w:p>
    <w:p w14:paraId="7DE1561F" w14:textId="77777777" w:rsidR="009A6EF0" w:rsidRPr="005B17D3" w:rsidRDefault="009A6EF0" w:rsidP="009A6EF0">
      <w:pPr>
        <w:pStyle w:val="ScreenField"/>
      </w:pPr>
      <w:r w:rsidRPr="005B17D3">
        <w:rPr>
          <w:noProof/>
        </w:rPr>
        <w:drawing>
          <wp:inline distT="0" distB="0" distL="0" distR="0" wp14:anchorId="1345582F" wp14:editId="6654CCBA">
            <wp:extent cx="119380" cy="119380"/>
            <wp:effectExtent l="19050" t="0" r="0" b="0"/>
            <wp:docPr id="1474" name="Picture 1474" descr="required fiel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4" descr="required field symbol"/>
                    <pic:cNvPicPr>
                      <a:picLocks noChangeAspect="1" noChangeArrowheads="1"/>
                    </pic:cNvPicPr>
                  </pic:nvPicPr>
                  <pic:blipFill>
                    <a:blip r:embed="rId33" cstate="print"/>
                    <a:srcRect/>
                    <a:stretch>
                      <a:fillRect/>
                    </a:stretch>
                  </pic:blipFill>
                  <pic:spPr bwMode="auto">
                    <a:xfrm>
                      <a:off x="0" y="0"/>
                      <a:ext cx="119380" cy="119380"/>
                    </a:xfrm>
                    <a:prstGeom prst="rect">
                      <a:avLst/>
                    </a:prstGeom>
                    <a:noFill/>
                    <a:ln w="9525">
                      <a:noFill/>
                      <a:miter lim="800000"/>
                      <a:headEnd/>
                      <a:tailEnd/>
                    </a:ln>
                  </pic:spPr>
                </pic:pic>
              </a:graphicData>
            </a:graphic>
          </wp:inline>
        </w:drawing>
      </w:r>
      <w:r w:rsidRPr="005B17D3">
        <w:t>Disclose Financial</w:t>
      </w:r>
      <w:r w:rsidRPr="005B17D3">
        <w:fldChar w:fldCharType="begin"/>
      </w:r>
      <w:r w:rsidRPr="005B17D3">
        <w:instrText xml:space="preserve"> XE "Financial:Disclose Income" </w:instrText>
      </w:r>
      <w:r w:rsidRPr="005B17D3">
        <w:fldChar w:fldCharType="end"/>
      </w:r>
      <w:r w:rsidRPr="005B17D3">
        <w:t xml:space="preserve"> Income</w:t>
      </w:r>
      <w:r w:rsidRPr="005B17D3">
        <w:fldChar w:fldCharType="begin"/>
      </w:r>
      <w:r w:rsidRPr="005B17D3">
        <w:instrText xml:space="preserve"> XE "Income:Disclose Financial" </w:instrText>
      </w:r>
      <w:r w:rsidRPr="005B17D3">
        <w:fldChar w:fldCharType="end"/>
      </w:r>
      <w:r w:rsidRPr="005B17D3">
        <w:t>:</w:t>
      </w:r>
    </w:p>
    <w:p w14:paraId="48B1CBF0" w14:textId="77777777" w:rsidR="009A6EF0" w:rsidRPr="005B17D3" w:rsidRDefault="009A6EF0" w:rsidP="009A6EF0">
      <w:pPr>
        <w:pStyle w:val="ScreenFieldDesc"/>
      </w:pPr>
      <w:r w:rsidRPr="005B17D3">
        <w:t>Does the beneficiary choose to disclose Financial Information?</w:t>
      </w:r>
    </w:p>
    <w:p w14:paraId="67E98695" w14:textId="77777777" w:rsidR="009A6EF0" w:rsidRPr="005B17D3" w:rsidRDefault="009A6EF0" w:rsidP="009A6EF0">
      <w:pPr>
        <w:pStyle w:val="ScreenField"/>
      </w:pPr>
    </w:p>
    <w:p w14:paraId="04DCFE84" w14:textId="77777777" w:rsidR="009A6EF0" w:rsidRPr="005B17D3" w:rsidRDefault="009A6EF0" w:rsidP="009A6EF0">
      <w:pPr>
        <w:pStyle w:val="ScreenField"/>
      </w:pPr>
      <w:r w:rsidRPr="005B17D3">
        <w:t>Agree to Pay Deductible:</w:t>
      </w:r>
    </w:p>
    <w:p w14:paraId="2D1CAF26" w14:textId="77777777" w:rsidR="009A6EF0" w:rsidRPr="005B17D3" w:rsidRDefault="009A6EF0" w:rsidP="009A6EF0">
      <w:pPr>
        <w:pStyle w:val="ScreenFieldDesc"/>
      </w:pPr>
      <w:r w:rsidRPr="005B17D3">
        <w:t>Does the beneficiary choose to pay the deductible?</w:t>
      </w:r>
    </w:p>
    <w:p w14:paraId="40780A30" w14:textId="77777777" w:rsidR="009A6EF0" w:rsidRPr="005B17D3" w:rsidRDefault="009A6EF0" w:rsidP="009A6EF0">
      <w:pPr>
        <w:pStyle w:val="RulesandMore"/>
      </w:pPr>
      <w:r w:rsidRPr="005B17D3">
        <w:t>Rules...</w:t>
      </w:r>
    </w:p>
    <w:p w14:paraId="582BB4EB" w14:textId="77777777" w:rsidR="009A6EF0" w:rsidRPr="005B17D3" w:rsidRDefault="009A6EF0" w:rsidP="009A6EF0">
      <w:pPr>
        <w:pStyle w:val="ListBull2"/>
      </w:pPr>
      <w:r w:rsidRPr="005B17D3">
        <w:rPr>
          <w:i/>
          <w:iCs/>
        </w:rPr>
        <w:t>Agree to Pay Deductible</w:t>
      </w:r>
      <w:r w:rsidRPr="005B17D3">
        <w:t xml:space="preserve"> is required when Disclose Financial</w:t>
      </w:r>
      <w:r w:rsidRPr="005B17D3">
        <w:fldChar w:fldCharType="begin"/>
      </w:r>
      <w:r w:rsidRPr="005B17D3">
        <w:instrText xml:space="preserve"> XE "Financial:Disclose Income" </w:instrText>
      </w:r>
      <w:r w:rsidRPr="005B17D3">
        <w:fldChar w:fldCharType="end"/>
      </w:r>
      <w:r w:rsidRPr="005B17D3">
        <w:t xml:space="preserve"> Income is No.</w:t>
      </w:r>
    </w:p>
    <w:p w14:paraId="1FC88147" w14:textId="77777777" w:rsidR="009A6EF0" w:rsidRPr="005B17D3" w:rsidRDefault="009A6EF0" w:rsidP="009A6EF0">
      <w:pPr>
        <w:pStyle w:val="ListBull2"/>
      </w:pPr>
      <w:r w:rsidRPr="005B17D3">
        <w:t>Beneficiary must answer Yes or No if the Veteran has a MT</w:t>
      </w:r>
      <w:r w:rsidRPr="005B17D3">
        <w:fldChar w:fldCharType="begin"/>
      </w:r>
      <w:r w:rsidRPr="005B17D3">
        <w:instrText xml:space="preserve"> XE "MT:copay required" </w:instrText>
      </w:r>
      <w:r w:rsidRPr="005B17D3">
        <w:fldChar w:fldCharType="end"/>
      </w:r>
      <w:r w:rsidRPr="005B17D3">
        <w:t xml:space="preserve"> status of MT Copay</w:t>
      </w:r>
      <w:r w:rsidRPr="005B17D3">
        <w:fldChar w:fldCharType="begin"/>
      </w:r>
      <w:r w:rsidRPr="005B17D3">
        <w:instrText xml:space="preserve"> XE "Copay" </w:instrText>
      </w:r>
      <w:r w:rsidRPr="005B17D3">
        <w:fldChar w:fldCharType="end"/>
      </w:r>
      <w:r w:rsidRPr="005B17D3">
        <w:t xml:space="preserve"> Required or GMT</w:t>
      </w:r>
      <w:r w:rsidRPr="005B17D3">
        <w:fldChar w:fldCharType="begin"/>
      </w:r>
      <w:r w:rsidRPr="005B17D3">
        <w:instrText xml:space="preserve"> XE "GMT:copay required" </w:instrText>
      </w:r>
      <w:r w:rsidRPr="005B17D3">
        <w:fldChar w:fldCharType="end"/>
      </w:r>
      <w:r w:rsidRPr="005B17D3">
        <w:t xml:space="preserve"> Copay Required or Pending Adjudication.</w:t>
      </w:r>
    </w:p>
    <w:p w14:paraId="6A143577" w14:textId="77777777" w:rsidR="009A6EF0" w:rsidRPr="005B17D3" w:rsidRDefault="009A6EF0" w:rsidP="009A6EF0">
      <w:pPr>
        <w:pStyle w:val="ListBull2"/>
      </w:pPr>
      <w:r w:rsidRPr="005B17D3">
        <w:t>If the beneficiary chooses No, s/he is considered Ineligible</w:t>
      </w:r>
      <w:r w:rsidRPr="005B17D3">
        <w:fldChar w:fldCharType="begin"/>
      </w:r>
      <w:r w:rsidRPr="005B17D3">
        <w:instrText xml:space="preserve"> XE "Ineligible:Agree to Pay Deductible" </w:instrText>
      </w:r>
      <w:r w:rsidRPr="005B17D3">
        <w:fldChar w:fldCharType="end"/>
      </w:r>
      <w:r w:rsidRPr="005B17D3">
        <w:t>.</w:t>
      </w:r>
    </w:p>
    <w:p w14:paraId="24540AAC" w14:textId="77777777" w:rsidR="009A6EF0" w:rsidRPr="005B17D3" w:rsidRDefault="009A6EF0" w:rsidP="009A6EF0">
      <w:pPr>
        <w:pStyle w:val="ScreenName"/>
      </w:pPr>
      <w:r w:rsidRPr="005B17D3">
        <w:t>Dependency Factors (spouse</w:t>
      </w:r>
      <w:r w:rsidRPr="005B17D3">
        <w:fldChar w:fldCharType="begin"/>
      </w:r>
      <w:r w:rsidRPr="005B17D3">
        <w:instrText xml:space="preserve"> XE "Spouse:Dependency Factors" </w:instrText>
      </w:r>
      <w:r w:rsidRPr="005B17D3">
        <w:fldChar w:fldCharType="end"/>
      </w:r>
      <w:r w:rsidRPr="005B17D3">
        <w:t>)</w:t>
      </w:r>
    </w:p>
    <w:p w14:paraId="472A264D" w14:textId="77777777" w:rsidR="009A6EF0" w:rsidRPr="005B17D3" w:rsidRDefault="009A6EF0" w:rsidP="009A6EF0">
      <w:pPr>
        <w:pStyle w:val="ScreenField"/>
      </w:pPr>
      <w:r w:rsidRPr="005B17D3">
        <w:t>SSN</w:t>
      </w:r>
      <w:r w:rsidRPr="005B17D3">
        <w:fldChar w:fldCharType="begin"/>
      </w:r>
      <w:r w:rsidRPr="005B17D3">
        <w:instrText xml:space="preserve"> XE "SSN" </w:instrText>
      </w:r>
      <w:r w:rsidRPr="005B17D3">
        <w:fldChar w:fldCharType="end"/>
      </w:r>
      <w:r w:rsidRPr="005B17D3">
        <w:t>:</w:t>
      </w:r>
    </w:p>
    <w:p w14:paraId="370C2C31" w14:textId="77777777" w:rsidR="009A6EF0" w:rsidRPr="005B17D3" w:rsidRDefault="009A6EF0" w:rsidP="009A6EF0">
      <w:pPr>
        <w:pStyle w:val="ScreenFieldDesc"/>
      </w:pPr>
      <w:r w:rsidRPr="005B17D3">
        <w:t>Dependent's SSN</w:t>
      </w:r>
      <w:r w:rsidRPr="005B17D3">
        <w:fldChar w:fldCharType="begin"/>
      </w:r>
      <w:r w:rsidRPr="005B17D3">
        <w:instrText xml:space="preserve"> XE "SSN" </w:instrText>
      </w:r>
      <w:r w:rsidRPr="005B17D3">
        <w:fldChar w:fldCharType="end"/>
      </w:r>
      <w:r w:rsidRPr="005B17D3">
        <w:t xml:space="preserve"> is defined as the Social Security Number given to that individual by the Social Security Administration (SSA) (display only).</w:t>
      </w:r>
    </w:p>
    <w:p w14:paraId="690833EE" w14:textId="77777777" w:rsidR="009A6EF0" w:rsidRPr="005B17D3" w:rsidRDefault="009A6EF0" w:rsidP="009A6EF0">
      <w:pPr>
        <w:pStyle w:val="ScreenFieldDesc"/>
      </w:pPr>
      <w:r w:rsidRPr="005B17D3">
        <w:t>User may click on an SSN</w:t>
      </w:r>
      <w:r w:rsidRPr="005B17D3">
        <w:fldChar w:fldCharType="begin"/>
      </w:r>
      <w:r w:rsidRPr="005B17D3">
        <w:instrText xml:space="preserve"> XE "SSN" </w:instrText>
      </w:r>
      <w:r w:rsidRPr="005B17D3">
        <w:fldChar w:fldCharType="end"/>
      </w:r>
      <w:r w:rsidRPr="005B17D3">
        <w:t xml:space="preserve"> to expand</w:t>
      </w:r>
      <w:r w:rsidRPr="005B17D3">
        <w:fldChar w:fldCharType="begin"/>
      </w:r>
      <w:r w:rsidRPr="005B17D3">
        <w:instrText xml:space="preserve"> XE "Expand:additional Dependency Factor information" \i </w:instrText>
      </w:r>
      <w:r w:rsidRPr="005B17D3">
        <w:fldChar w:fldCharType="end"/>
      </w:r>
      <w:r w:rsidRPr="005B17D3">
        <w:t xml:space="preserve"> additional Dependency Factor information.</w:t>
      </w:r>
    </w:p>
    <w:p w14:paraId="7ABD3362" w14:textId="77777777" w:rsidR="009A6EF0" w:rsidRPr="005B17D3" w:rsidRDefault="009A6EF0" w:rsidP="009A6EF0">
      <w:pPr>
        <w:pStyle w:val="ScreenField"/>
      </w:pPr>
    </w:p>
    <w:p w14:paraId="47693574" w14:textId="77777777" w:rsidR="009A6EF0" w:rsidRPr="005B17D3" w:rsidRDefault="009A6EF0" w:rsidP="009A6EF0">
      <w:pPr>
        <w:pStyle w:val="ScreenField"/>
      </w:pPr>
      <w:r w:rsidRPr="005B17D3">
        <w:t>Name:</w:t>
      </w:r>
    </w:p>
    <w:p w14:paraId="2A3490EA" w14:textId="77777777" w:rsidR="009A6EF0" w:rsidRPr="005B17D3" w:rsidRDefault="009A6EF0" w:rsidP="009A6EF0">
      <w:pPr>
        <w:pStyle w:val="ScreenFieldDesc"/>
      </w:pPr>
      <w:r w:rsidRPr="005B17D3">
        <w:t>Name of dependent (display only).</w:t>
      </w:r>
    </w:p>
    <w:p w14:paraId="3DA81875" w14:textId="77777777" w:rsidR="009A6EF0" w:rsidRPr="005B17D3" w:rsidRDefault="009A6EF0" w:rsidP="009A6EF0">
      <w:pPr>
        <w:pStyle w:val="ScreenField"/>
      </w:pPr>
    </w:p>
    <w:p w14:paraId="74BF03DD" w14:textId="77777777" w:rsidR="009A6EF0" w:rsidRPr="005B17D3" w:rsidRDefault="009A6EF0" w:rsidP="009A6EF0">
      <w:pPr>
        <w:pStyle w:val="ScreenField"/>
      </w:pPr>
      <w:r w:rsidRPr="005B17D3">
        <w:t>Relationship:</w:t>
      </w:r>
    </w:p>
    <w:p w14:paraId="5F041A70" w14:textId="77777777" w:rsidR="009A6EF0" w:rsidRPr="005B17D3" w:rsidRDefault="009A6EF0" w:rsidP="009A6EF0">
      <w:pPr>
        <w:pStyle w:val="ScreenFieldDesc"/>
      </w:pPr>
      <w:r w:rsidRPr="005B17D3">
        <w:t>Relationship of dependent to patient (display only).</w:t>
      </w:r>
    </w:p>
    <w:p w14:paraId="3B771CEB" w14:textId="77777777" w:rsidR="009A6EF0" w:rsidRPr="005B17D3" w:rsidRDefault="009A6EF0" w:rsidP="009A6EF0">
      <w:pPr>
        <w:pStyle w:val="ScreenField"/>
      </w:pPr>
    </w:p>
    <w:p w14:paraId="639D423A" w14:textId="77777777" w:rsidR="009A6EF0" w:rsidRPr="005B17D3" w:rsidRDefault="009A6EF0" w:rsidP="009A6EF0">
      <w:pPr>
        <w:pStyle w:val="ScreenField"/>
      </w:pPr>
      <w:r w:rsidRPr="005B17D3">
        <w:t>Gender:</w:t>
      </w:r>
    </w:p>
    <w:p w14:paraId="2302A9A0" w14:textId="77777777" w:rsidR="009A6EF0" w:rsidRPr="005B17D3" w:rsidRDefault="009A6EF0" w:rsidP="009A6EF0">
      <w:pPr>
        <w:pStyle w:val="ScreenFieldDesc"/>
      </w:pPr>
      <w:r w:rsidRPr="005B17D3">
        <w:t>The spouse’s gender.</w:t>
      </w:r>
    </w:p>
    <w:p w14:paraId="383230F3" w14:textId="77777777" w:rsidR="009A6EF0" w:rsidRPr="005B17D3" w:rsidRDefault="009A6EF0" w:rsidP="009A6EF0">
      <w:pPr>
        <w:pStyle w:val="ScreenField"/>
      </w:pPr>
    </w:p>
    <w:p w14:paraId="788C9B3D" w14:textId="77777777" w:rsidR="009A6EF0" w:rsidRPr="005B17D3" w:rsidRDefault="009A6EF0" w:rsidP="009A6EF0">
      <w:pPr>
        <w:pStyle w:val="ScreenField"/>
      </w:pPr>
      <w:r w:rsidRPr="005B17D3">
        <w:t>Date</w:t>
      </w:r>
      <w:r w:rsidRPr="005B17D3">
        <w:fldChar w:fldCharType="begin"/>
      </w:r>
      <w:r w:rsidRPr="005B17D3">
        <w:instrText xml:space="preserve"> XE "Date:Financial:of Marriage" </w:instrText>
      </w:r>
      <w:r w:rsidRPr="005B17D3">
        <w:fldChar w:fldCharType="end"/>
      </w:r>
      <w:r w:rsidRPr="005B17D3">
        <w:t xml:space="preserve"> of Marriage:</w:t>
      </w:r>
    </w:p>
    <w:p w14:paraId="452C5F82" w14:textId="77777777" w:rsidR="009A6EF0" w:rsidRPr="005B17D3" w:rsidRDefault="009A6EF0" w:rsidP="009A6EF0">
      <w:pPr>
        <w:pStyle w:val="ScreenFieldDesc"/>
        <w:rPr>
          <w:b/>
          <w:i/>
          <w:u w:val="single"/>
        </w:rPr>
      </w:pPr>
      <w:r w:rsidRPr="005B17D3">
        <w:t>Date of marriage is defined as the date the spouse</w:t>
      </w:r>
      <w:r w:rsidRPr="005B17D3">
        <w:fldChar w:fldCharType="begin"/>
      </w:r>
      <w:r w:rsidRPr="005B17D3">
        <w:instrText xml:space="preserve"> XE "Spouse:date of marriage" </w:instrText>
      </w:r>
      <w:r w:rsidRPr="005B17D3">
        <w:fldChar w:fldCharType="end"/>
      </w:r>
      <w:r w:rsidRPr="005B17D3">
        <w:t xml:space="preserve"> became a dependent.</w:t>
      </w:r>
    </w:p>
    <w:p w14:paraId="5258CAE1" w14:textId="77777777" w:rsidR="009A6EF0" w:rsidRPr="005B17D3" w:rsidRDefault="009A6EF0" w:rsidP="009A6EF0">
      <w:pPr>
        <w:pStyle w:val="RulesandMore"/>
      </w:pPr>
      <w:r w:rsidRPr="005B17D3">
        <w:t>Rules...</w:t>
      </w:r>
    </w:p>
    <w:p w14:paraId="336BEC9C" w14:textId="77777777" w:rsidR="009A6EF0" w:rsidRPr="005B17D3" w:rsidRDefault="009A6EF0" w:rsidP="009A6EF0">
      <w:pPr>
        <w:pStyle w:val="ListBull2"/>
      </w:pPr>
      <w:r w:rsidRPr="005B17D3">
        <w:t xml:space="preserve">This date cannot be before the Veterans </w:t>
      </w:r>
      <w:r w:rsidRPr="005B17D3">
        <w:rPr>
          <w:rStyle w:val="Text-onlypopuphotspot"/>
        </w:rPr>
        <w:t>DOB</w:t>
      </w:r>
      <w:r w:rsidRPr="005B17D3">
        <w:t xml:space="preserve"> or spouse's DOB.</w:t>
      </w:r>
    </w:p>
    <w:p w14:paraId="4E60F277" w14:textId="77777777" w:rsidR="009A6EF0" w:rsidRPr="005B17D3" w:rsidRDefault="009A6EF0" w:rsidP="009A6EF0">
      <w:pPr>
        <w:pStyle w:val="ListBull2"/>
      </w:pPr>
      <w:r w:rsidRPr="005B17D3">
        <w:t>This date cannot be a future date.</w:t>
      </w:r>
    </w:p>
    <w:p w14:paraId="7842983E" w14:textId="77777777" w:rsidR="009A6EF0" w:rsidRPr="005B17D3" w:rsidRDefault="009A6EF0" w:rsidP="009A6EF0">
      <w:pPr>
        <w:pStyle w:val="ListBull2"/>
      </w:pPr>
      <w:r w:rsidRPr="005B17D3">
        <w:rPr>
          <w:i/>
          <w:iCs/>
        </w:rPr>
        <w:t>Date of Marriage</w:t>
      </w:r>
      <w:r w:rsidRPr="005B17D3">
        <w:t xml:space="preserve"> must be before date of relationship </w:t>
      </w:r>
      <w:r w:rsidRPr="005B17D3">
        <w:rPr>
          <w:rStyle w:val="Text-onlypopuphotspot"/>
        </w:rPr>
        <w:t>termination</w:t>
      </w:r>
      <w:r w:rsidRPr="005B17D3">
        <w:t>.</w:t>
      </w:r>
    </w:p>
    <w:p w14:paraId="2DD77AA3" w14:textId="77777777" w:rsidR="009A6EF0" w:rsidRPr="005B17D3" w:rsidRDefault="009A6EF0" w:rsidP="009A6EF0">
      <w:pPr>
        <w:pStyle w:val="ListBull2"/>
      </w:pPr>
      <w:r w:rsidRPr="005B17D3">
        <w:t>Format: (mm/dd/yyyy)</w:t>
      </w:r>
    </w:p>
    <w:p w14:paraId="3E887949" w14:textId="77777777" w:rsidR="009A6EF0" w:rsidRPr="005B17D3" w:rsidRDefault="009A6EF0" w:rsidP="009A6EF0">
      <w:pPr>
        <w:pStyle w:val="ListBull2"/>
        <w:numPr>
          <w:ilvl w:val="0"/>
          <w:numId w:val="0"/>
        </w:numPr>
        <w:ind w:left="720"/>
      </w:pPr>
    </w:p>
    <w:p w14:paraId="14A1B698" w14:textId="77777777" w:rsidR="009A6EF0" w:rsidRPr="005B17D3" w:rsidRDefault="009A6EF0" w:rsidP="009A6EF0">
      <w:pPr>
        <w:pStyle w:val="ScreenField"/>
      </w:pPr>
      <w:r w:rsidRPr="005B17D3">
        <w:t>Valid Dependent:</w:t>
      </w:r>
    </w:p>
    <w:p w14:paraId="1AE6AD3A" w14:textId="77777777" w:rsidR="009A6EF0" w:rsidRPr="005B17D3" w:rsidRDefault="009A6EF0" w:rsidP="009A6EF0">
      <w:pPr>
        <w:pStyle w:val="ScreenFieldDesc"/>
        <w:rPr>
          <w:bCs/>
          <w:noProof/>
        </w:rPr>
      </w:pPr>
      <w:r w:rsidRPr="005B17D3">
        <w:t xml:space="preserve">A </w:t>
      </w:r>
      <w:r w:rsidRPr="005B17D3">
        <w:rPr>
          <w:i/>
        </w:rPr>
        <w:t>Valid Dependent</w:t>
      </w:r>
      <w:r w:rsidRPr="005B17D3">
        <w:rPr>
          <w:i/>
        </w:rPr>
        <w:fldChar w:fldCharType="begin"/>
      </w:r>
      <w:r w:rsidRPr="005B17D3">
        <w:instrText xml:space="preserve"> XE "Dependent:Valid" </w:instrText>
      </w:r>
      <w:r w:rsidRPr="005B17D3">
        <w:rPr>
          <w:i/>
        </w:rPr>
        <w:fldChar w:fldCharType="end"/>
      </w:r>
      <w:r w:rsidRPr="005B17D3">
        <w:t xml:space="preserve"> is an individual who passes </w:t>
      </w:r>
      <w:r w:rsidRPr="005B17D3">
        <w:rPr>
          <w:rStyle w:val="Text-onlypopuphotspot"/>
        </w:rPr>
        <w:t>VA</w:t>
      </w:r>
      <w:r w:rsidRPr="005B17D3">
        <w:t xml:space="preserve"> tests for a</w:t>
      </w:r>
      <w:r w:rsidRPr="005B17D3">
        <w:rPr>
          <w:bCs/>
          <w:noProof/>
        </w:rPr>
        <w:t xml:space="preserve"> valid </w:t>
      </w:r>
      <w:r w:rsidRPr="005B17D3">
        <w:t>dependent</w:t>
      </w:r>
      <w:r w:rsidRPr="005B17D3">
        <w:rPr>
          <w:bCs/>
          <w:noProof/>
        </w:rPr>
        <w:t>.</w:t>
      </w:r>
    </w:p>
    <w:p w14:paraId="1E9052E7" w14:textId="77777777" w:rsidR="009A6EF0" w:rsidRPr="005B17D3" w:rsidRDefault="009A6EF0" w:rsidP="009A6EF0">
      <w:pPr>
        <w:pStyle w:val="ListBull2"/>
      </w:pPr>
      <w:r w:rsidRPr="005B17D3">
        <w:t>Yes</w:t>
      </w:r>
    </w:p>
    <w:p w14:paraId="21C930AD" w14:textId="77777777" w:rsidR="009A6EF0" w:rsidRPr="005B17D3" w:rsidRDefault="009A6EF0" w:rsidP="009A6EF0">
      <w:pPr>
        <w:pStyle w:val="ListBull2"/>
        <w:rPr>
          <w:iCs/>
        </w:rPr>
      </w:pPr>
      <w:r w:rsidRPr="005B17D3">
        <w:rPr>
          <w:rStyle w:val="Emphasis"/>
        </w:rPr>
        <w:t>No</w:t>
      </w:r>
      <w:r w:rsidRPr="005B17D3">
        <w:rPr>
          <w:rStyle w:val="Expandingtext"/>
        </w:rPr>
        <w:t xml:space="preserve"> - If </w:t>
      </w:r>
      <w:r w:rsidRPr="005B17D3">
        <w:rPr>
          <w:rStyle w:val="Expandingtext"/>
          <w:b/>
        </w:rPr>
        <w:t>No</w:t>
      </w:r>
      <w:r w:rsidRPr="005B17D3">
        <w:rPr>
          <w:rStyle w:val="Expandingtext"/>
        </w:rPr>
        <w:t xml:space="preserve"> enter date the dependent became inactive. Format: (mm/dd/yyyy) </w:t>
      </w:r>
    </w:p>
    <w:p w14:paraId="3E5D1EA3" w14:textId="77777777" w:rsidR="009A6EF0" w:rsidRPr="005B17D3" w:rsidRDefault="009A6EF0" w:rsidP="009A6EF0">
      <w:pPr>
        <w:pStyle w:val="ScreenField"/>
      </w:pPr>
    </w:p>
    <w:p w14:paraId="156D1920" w14:textId="77777777" w:rsidR="009A6EF0" w:rsidRPr="005B17D3" w:rsidRDefault="009A6EF0" w:rsidP="009A6EF0">
      <w:pPr>
        <w:pStyle w:val="ScreenField"/>
      </w:pPr>
      <w:r w:rsidRPr="005B17D3">
        <w:t>Inactive Date (if answer to Valid Dependent is No):</w:t>
      </w:r>
    </w:p>
    <w:p w14:paraId="1569A629" w14:textId="77777777" w:rsidR="009A6EF0" w:rsidRPr="005B17D3" w:rsidRDefault="009A6EF0" w:rsidP="009A6EF0">
      <w:pPr>
        <w:pStyle w:val="ScreenFieldDesc"/>
      </w:pPr>
      <w:r w:rsidRPr="005B17D3">
        <w:t>Enter in this field the date</w:t>
      </w:r>
      <w:r w:rsidRPr="005B17D3">
        <w:fldChar w:fldCharType="begin"/>
      </w:r>
      <w:r w:rsidRPr="005B17D3">
        <w:instrText xml:space="preserve"> XE "Date:Financial: Dependent Inactive" </w:instrText>
      </w:r>
      <w:r w:rsidRPr="005B17D3">
        <w:fldChar w:fldCharType="end"/>
      </w:r>
      <w:r w:rsidRPr="005B17D3">
        <w:t xml:space="preserve"> the dependent</w:t>
      </w:r>
      <w:r w:rsidRPr="005B17D3">
        <w:fldChar w:fldCharType="begin"/>
      </w:r>
      <w:r w:rsidRPr="005B17D3">
        <w:instrText xml:space="preserve"> XE "Dependent:Inactive Date" </w:instrText>
      </w:r>
      <w:r w:rsidRPr="005B17D3">
        <w:fldChar w:fldCharType="end"/>
      </w:r>
      <w:r w:rsidRPr="005B17D3">
        <w:t xml:space="preserve"> no longer was a dependent.</w:t>
      </w:r>
    </w:p>
    <w:p w14:paraId="11183BF4" w14:textId="77777777" w:rsidR="009A6EF0" w:rsidRPr="005B17D3" w:rsidRDefault="009A6EF0" w:rsidP="009A6EF0">
      <w:pPr>
        <w:pStyle w:val="RulesandMore"/>
      </w:pPr>
      <w:r w:rsidRPr="005B17D3">
        <w:t>Rules...</w:t>
      </w:r>
    </w:p>
    <w:p w14:paraId="69C0B6EF" w14:textId="77777777" w:rsidR="009A6EF0" w:rsidRPr="005B17D3" w:rsidRDefault="009A6EF0" w:rsidP="009A6EF0">
      <w:pPr>
        <w:pStyle w:val="ListBull2"/>
      </w:pPr>
      <w:r w:rsidRPr="005B17D3">
        <w:t>Format: (mm/dd/yyyy)</w:t>
      </w:r>
    </w:p>
    <w:p w14:paraId="2136F0FA" w14:textId="77777777" w:rsidR="009A6EF0" w:rsidRPr="005B17D3" w:rsidRDefault="009A6EF0" w:rsidP="009A6EF0">
      <w:pPr>
        <w:pStyle w:val="ListBull2"/>
        <w:numPr>
          <w:ilvl w:val="0"/>
          <w:numId w:val="0"/>
        </w:numPr>
        <w:ind w:left="720"/>
      </w:pPr>
    </w:p>
    <w:p w14:paraId="53C76DDA" w14:textId="77777777" w:rsidR="009A6EF0" w:rsidRPr="005B17D3" w:rsidRDefault="009A6EF0" w:rsidP="009A6EF0">
      <w:pPr>
        <w:pStyle w:val="ScreenField"/>
      </w:pPr>
      <w:r w:rsidRPr="005B17D3">
        <w:t>Lived with Veteran Last Calendar Year:</w:t>
      </w:r>
    </w:p>
    <w:p w14:paraId="24CE2587" w14:textId="77777777" w:rsidR="009A6EF0" w:rsidRPr="005B17D3" w:rsidRDefault="009A6EF0" w:rsidP="009A6EF0">
      <w:pPr>
        <w:pStyle w:val="ScreenFieldDesc"/>
      </w:pPr>
      <w:r w:rsidRPr="005B17D3">
        <w:t>Did the dependent</w:t>
      </w:r>
      <w:r w:rsidRPr="005B17D3">
        <w:rPr>
          <w:i/>
        </w:rPr>
        <w:fldChar w:fldCharType="begin"/>
      </w:r>
      <w:r w:rsidRPr="005B17D3">
        <w:instrText xml:space="preserve"> XE "Dependent:Lived with Vet Last Cal. Yr." </w:instrText>
      </w:r>
      <w:r w:rsidRPr="005B17D3">
        <w:rPr>
          <w:i/>
        </w:rPr>
        <w:fldChar w:fldCharType="end"/>
      </w:r>
      <w:r w:rsidRPr="005B17D3">
        <w:t xml:space="preserve"> live with the beneficiary for the last calendar year?</w:t>
      </w:r>
    </w:p>
    <w:p w14:paraId="13828403" w14:textId="77777777" w:rsidR="009A6EF0" w:rsidRPr="005B17D3" w:rsidRDefault="009A6EF0" w:rsidP="009A6EF0">
      <w:pPr>
        <w:pStyle w:val="ListBull2"/>
      </w:pPr>
      <w:r w:rsidRPr="005B17D3">
        <w:t>Yes</w:t>
      </w:r>
    </w:p>
    <w:p w14:paraId="110F2402" w14:textId="77777777" w:rsidR="009A6EF0" w:rsidRPr="005B17D3" w:rsidRDefault="009A6EF0" w:rsidP="009A6EF0">
      <w:pPr>
        <w:pStyle w:val="ListBull2"/>
      </w:pPr>
      <w:r w:rsidRPr="005B17D3">
        <w:rPr>
          <w:rStyle w:val="Emphasis"/>
        </w:rPr>
        <w:t>No</w:t>
      </w:r>
      <w:r w:rsidRPr="005B17D3">
        <w:rPr>
          <w:rStyle w:val="Expandingtext"/>
        </w:rPr>
        <w:t xml:space="preserve"> - If </w:t>
      </w:r>
      <w:r w:rsidRPr="005B17D3">
        <w:rPr>
          <w:rStyle w:val="Expandingtext"/>
          <w:b/>
        </w:rPr>
        <w:t>No</w:t>
      </w:r>
      <w:r w:rsidRPr="005B17D3">
        <w:rPr>
          <w:rStyle w:val="Expandingtext"/>
        </w:rPr>
        <w:t xml:space="preserve"> enter </w:t>
      </w:r>
      <w:r w:rsidRPr="005B17D3">
        <w:rPr>
          <w:rStyle w:val="Expandingtext"/>
          <w:b/>
        </w:rPr>
        <w:t>Yes</w:t>
      </w:r>
      <w:r w:rsidRPr="005B17D3">
        <w:rPr>
          <w:rStyle w:val="Expandingtext"/>
        </w:rPr>
        <w:t xml:space="preserve"> or </w:t>
      </w:r>
      <w:r w:rsidRPr="005B17D3">
        <w:rPr>
          <w:rStyle w:val="Expandingtext"/>
          <w:b/>
        </w:rPr>
        <w:t>No</w:t>
      </w:r>
      <w:r w:rsidRPr="005B17D3">
        <w:rPr>
          <w:rStyle w:val="Expandingtext"/>
        </w:rPr>
        <w:t xml:space="preserve"> if the beneficiary contributed</w:t>
      </w:r>
      <w:r w:rsidRPr="005B17D3">
        <w:rPr>
          <w:rStyle w:val="Expandingtext"/>
        </w:rPr>
        <w:fldChar w:fldCharType="begin"/>
      </w:r>
      <w:r w:rsidRPr="005B17D3">
        <w:instrText xml:space="preserve"> XE "</w:instrText>
      </w:r>
      <w:r w:rsidRPr="005B17D3">
        <w:rPr>
          <w:rStyle w:val="Expandingtext"/>
        </w:rPr>
        <w:instrText>Contributed:Amount</w:instrText>
      </w:r>
      <w:r w:rsidRPr="005B17D3">
        <w:instrText xml:space="preserve">" </w:instrText>
      </w:r>
      <w:r w:rsidRPr="005B17D3">
        <w:rPr>
          <w:rStyle w:val="Expandingtext"/>
        </w:rPr>
        <w:fldChar w:fldCharType="end"/>
      </w:r>
      <w:r w:rsidRPr="005B17D3">
        <w:rPr>
          <w:rStyle w:val="Expandingtext"/>
        </w:rPr>
        <w:t xml:space="preserve"> to the Spouse</w:t>
      </w:r>
      <w:r w:rsidRPr="005B17D3">
        <w:rPr>
          <w:rStyle w:val="Expandingtext"/>
        </w:rPr>
        <w:fldChar w:fldCharType="begin"/>
      </w:r>
      <w:r w:rsidRPr="005B17D3">
        <w:instrText xml:space="preserve"> XE "</w:instrText>
      </w:r>
      <w:r w:rsidRPr="005B17D3">
        <w:rPr>
          <w:rStyle w:val="Expandingtext"/>
        </w:rPr>
        <w:instrText>Child:</w:instrText>
      </w:r>
      <w:r w:rsidRPr="005B17D3">
        <w:instrText xml:space="preserve">Lived with Veteran" </w:instrText>
      </w:r>
      <w:r w:rsidRPr="005B17D3">
        <w:rPr>
          <w:rStyle w:val="Expandingtext"/>
        </w:rPr>
        <w:fldChar w:fldCharType="end"/>
      </w:r>
      <w:r w:rsidRPr="005B17D3">
        <w:rPr>
          <w:rStyle w:val="Expandingtext"/>
        </w:rPr>
        <w:t xml:space="preserve">'s support during the previous calendar year. </w:t>
      </w:r>
    </w:p>
    <w:p w14:paraId="0CE52E0E" w14:textId="77777777" w:rsidR="009A6EF0" w:rsidRPr="005B17D3" w:rsidRDefault="009A6EF0" w:rsidP="009A6EF0">
      <w:pPr>
        <w:pStyle w:val="ScreenField"/>
      </w:pPr>
      <w:r w:rsidRPr="005B17D3">
        <w:t>Amount Contributed</w:t>
      </w:r>
      <w:r w:rsidRPr="005B17D3">
        <w:fldChar w:fldCharType="begin"/>
      </w:r>
      <w:r w:rsidRPr="005B17D3">
        <w:instrText xml:space="preserve"> XE "Contributed:to Spousal Support" </w:instrText>
      </w:r>
      <w:r w:rsidRPr="005B17D3">
        <w:fldChar w:fldCharType="end"/>
      </w:r>
      <w:r w:rsidRPr="005B17D3">
        <w:t xml:space="preserve"> to Spousal Support:</w:t>
      </w:r>
    </w:p>
    <w:p w14:paraId="4F2493F2" w14:textId="77777777" w:rsidR="009A6EF0" w:rsidRPr="005B17D3" w:rsidRDefault="009A6EF0" w:rsidP="009A6EF0">
      <w:pPr>
        <w:pStyle w:val="ScreenFieldDesc"/>
      </w:pPr>
      <w:r w:rsidRPr="005B17D3">
        <w:t>If a dollar value</w:t>
      </w:r>
      <w:r w:rsidRPr="005B17D3">
        <w:rPr>
          <w:i/>
        </w:rPr>
        <w:t xml:space="preserve"> </w:t>
      </w:r>
      <w:r w:rsidRPr="005B17D3">
        <w:t>exists, it will be presented as display only.</w:t>
      </w:r>
    </w:p>
    <w:p w14:paraId="494C81FB" w14:textId="77777777" w:rsidR="009A6EF0" w:rsidRPr="005B17D3" w:rsidRDefault="009A6EF0" w:rsidP="009A6EF0">
      <w:pPr>
        <w:pStyle w:val="ScreenField"/>
      </w:pPr>
    </w:p>
    <w:p w14:paraId="17235693" w14:textId="77777777" w:rsidR="009A6EF0" w:rsidRPr="005B17D3" w:rsidRDefault="009A6EF0" w:rsidP="009A6EF0">
      <w:pPr>
        <w:pStyle w:val="ScreenField"/>
      </w:pPr>
      <w:r w:rsidRPr="005B17D3">
        <w:t>Contributed</w:t>
      </w:r>
      <w:r w:rsidRPr="005B17D3">
        <w:fldChar w:fldCharType="begin"/>
      </w:r>
      <w:r w:rsidRPr="005B17D3">
        <w:instrText xml:space="preserve"> XE "Contributed:to Spousal Support" </w:instrText>
      </w:r>
      <w:r w:rsidRPr="005B17D3">
        <w:fldChar w:fldCharType="end"/>
      </w:r>
      <w:r w:rsidRPr="005B17D3">
        <w:t xml:space="preserve"> to Spousal Support (if the answer to Lived with Veteran Last Calendar Year is No):</w:t>
      </w:r>
    </w:p>
    <w:p w14:paraId="41BCF774" w14:textId="77777777" w:rsidR="009A6EF0" w:rsidRPr="005B17D3" w:rsidRDefault="009A6EF0" w:rsidP="00884662">
      <w:pPr>
        <w:pStyle w:val="BodyTextBullet2"/>
        <w:numPr>
          <w:ilvl w:val="0"/>
          <w:numId w:val="145"/>
        </w:numPr>
      </w:pPr>
      <w:r w:rsidRPr="005B17D3">
        <w:t>Yes</w:t>
      </w:r>
    </w:p>
    <w:p w14:paraId="096E03DF" w14:textId="77777777" w:rsidR="009A6EF0" w:rsidRPr="005B17D3" w:rsidRDefault="009A6EF0" w:rsidP="00884662">
      <w:pPr>
        <w:pStyle w:val="BodyTextBullet2"/>
        <w:numPr>
          <w:ilvl w:val="0"/>
          <w:numId w:val="145"/>
        </w:numPr>
      </w:pPr>
      <w:r w:rsidRPr="005B17D3">
        <w:t>No</w:t>
      </w:r>
    </w:p>
    <w:p w14:paraId="5C97369C" w14:textId="77777777" w:rsidR="009A6EF0" w:rsidRPr="005B17D3" w:rsidRDefault="009A6EF0" w:rsidP="009A6EF0">
      <w:pPr>
        <w:pStyle w:val="ScreenName"/>
      </w:pPr>
      <w:r w:rsidRPr="005B17D3">
        <w:t>Dependency Factors (child</w:t>
      </w:r>
      <w:r w:rsidRPr="005B17D3">
        <w:fldChar w:fldCharType="begin"/>
      </w:r>
      <w:r w:rsidRPr="005B17D3">
        <w:instrText xml:space="preserve"> XE "Child:Dependency Factors" </w:instrText>
      </w:r>
      <w:r w:rsidRPr="005B17D3">
        <w:fldChar w:fldCharType="end"/>
      </w:r>
      <w:r w:rsidRPr="005B17D3">
        <w:t>)</w:t>
      </w:r>
    </w:p>
    <w:p w14:paraId="3016EC25" w14:textId="77777777" w:rsidR="009A6EF0" w:rsidRPr="005B17D3" w:rsidRDefault="009A6EF0" w:rsidP="009A6EF0">
      <w:pPr>
        <w:pStyle w:val="ScreenField"/>
      </w:pPr>
      <w:r w:rsidRPr="005B17D3">
        <w:t>SSN</w:t>
      </w:r>
      <w:r w:rsidRPr="005B17D3">
        <w:fldChar w:fldCharType="begin"/>
      </w:r>
      <w:r w:rsidRPr="005B17D3">
        <w:instrText xml:space="preserve"> XE "SSN" </w:instrText>
      </w:r>
      <w:r w:rsidRPr="005B17D3">
        <w:fldChar w:fldCharType="end"/>
      </w:r>
      <w:r w:rsidRPr="005B17D3">
        <w:t>:</w:t>
      </w:r>
    </w:p>
    <w:p w14:paraId="7A6E0960" w14:textId="77777777" w:rsidR="009A6EF0" w:rsidRPr="005B17D3" w:rsidRDefault="009A6EF0" w:rsidP="009A6EF0">
      <w:pPr>
        <w:pStyle w:val="ScreenFieldDesc"/>
      </w:pPr>
      <w:r w:rsidRPr="005B17D3">
        <w:t>Dependent's SSN</w:t>
      </w:r>
      <w:r w:rsidRPr="005B17D3">
        <w:fldChar w:fldCharType="begin"/>
      </w:r>
      <w:r w:rsidRPr="005B17D3">
        <w:instrText xml:space="preserve"> XE "SSN" </w:instrText>
      </w:r>
      <w:r w:rsidRPr="005B17D3">
        <w:fldChar w:fldCharType="end"/>
      </w:r>
      <w:r w:rsidRPr="005B17D3">
        <w:t xml:space="preserve"> is defined as the Social Security Number given to that individual by the Social Security Administration (SSA) (display only).</w:t>
      </w:r>
    </w:p>
    <w:p w14:paraId="6A6AA215" w14:textId="77777777" w:rsidR="009A6EF0" w:rsidRPr="005B17D3" w:rsidRDefault="009A6EF0" w:rsidP="009A6EF0">
      <w:pPr>
        <w:pStyle w:val="ScreenFieldDesc"/>
      </w:pPr>
      <w:r w:rsidRPr="005B17D3">
        <w:t>User may click on an SSN</w:t>
      </w:r>
      <w:r w:rsidRPr="005B17D3">
        <w:fldChar w:fldCharType="begin"/>
      </w:r>
      <w:r w:rsidRPr="005B17D3">
        <w:instrText xml:space="preserve"> XE "SSN" </w:instrText>
      </w:r>
      <w:r w:rsidRPr="005B17D3">
        <w:fldChar w:fldCharType="end"/>
      </w:r>
      <w:r w:rsidRPr="005B17D3">
        <w:t xml:space="preserve"> to expand</w:t>
      </w:r>
      <w:r w:rsidRPr="005B17D3">
        <w:fldChar w:fldCharType="begin"/>
      </w:r>
      <w:r w:rsidRPr="005B17D3">
        <w:instrText xml:space="preserve"> XE "Expand:additional Dependency Factor information" \i </w:instrText>
      </w:r>
      <w:r w:rsidRPr="005B17D3">
        <w:fldChar w:fldCharType="end"/>
      </w:r>
      <w:r w:rsidRPr="005B17D3">
        <w:t xml:space="preserve"> additional Dependency Factor information.</w:t>
      </w:r>
    </w:p>
    <w:p w14:paraId="17D8E35C" w14:textId="77777777" w:rsidR="009A6EF0" w:rsidRPr="005B17D3" w:rsidRDefault="009A6EF0" w:rsidP="009A6EF0">
      <w:pPr>
        <w:pStyle w:val="ScreenField"/>
      </w:pPr>
    </w:p>
    <w:p w14:paraId="76971131" w14:textId="77777777" w:rsidR="009A6EF0" w:rsidRPr="005B17D3" w:rsidRDefault="009A6EF0" w:rsidP="009A6EF0">
      <w:pPr>
        <w:pStyle w:val="ScreenField"/>
      </w:pPr>
      <w:r w:rsidRPr="005B17D3">
        <w:t>Name:</w:t>
      </w:r>
    </w:p>
    <w:p w14:paraId="1C7B7DAA" w14:textId="77777777" w:rsidR="009A6EF0" w:rsidRPr="005B17D3" w:rsidRDefault="009A6EF0" w:rsidP="009A6EF0">
      <w:pPr>
        <w:pStyle w:val="ScreenFieldDesc"/>
      </w:pPr>
      <w:r w:rsidRPr="005B17D3">
        <w:t>Name of dependent (display only).</w:t>
      </w:r>
    </w:p>
    <w:p w14:paraId="489095C9" w14:textId="77777777" w:rsidR="009A6EF0" w:rsidRPr="005B17D3" w:rsidRDefault="009A6EF0" w:rsidP="009A6EF0">
      <w:pPr>
        <w:pStyle w:val="ScreenField"/>
      </w:pPr>
    </w:p>
    <w:p w14:paraId="6DCF0E3E" w14:textId="77777777" w:rsidR="009A6EF0" w:rsidRPr="005B17D3" w:rsidRDefault="009A6EF0" w:rsidP="009A6EF0">
      <w:pPr>
        <w:pStyle w:val="ScreenField"/>
      </w:pPr>
      <w:r w:rsidRPr="005B17D3">
        <w:t>Relationship:</w:t>
      </w:r>
    </w:p>
    <w:p w14:paraId="3B6252A4" w14:textId="77777777" w:rsidR="009A6EF0" w:rsidRPr="005B17D3" w:rsidRDefault="009A6EF0" w:rsidP="009A6EF0">
      <w:pPr>
        <w:pStyle w:val="ScreenFieldDesc"/>
      </w:pPr>
      <w:r w:rsidRPr="005B17D3">
        <w:t>Relationship of dependent to beneficiary (display only).</w:t>
      </w:r>
    </w:p>
    <w:p w14:paraId="460929A1" w14:textId="77777777" w:rsidR="009A6EF0" w:rsidRPr="005B17D3" w:rsidRDefault="009A6EF0" w:rsidP="009A6EF0">
      <w:pPr>
        <w:pStyle w:val="ScreenField"/>
      </w:pPr>
    </w:p>
    <w:p w14:paraId="688EED56" w14:textId="77777777" w:rsidR="009A6EF0" w:rsidRPr="005B17D3" w:rsidRDefault="009A6EF0" w:rsidP="009A6EF0">
      <w:pPr>
        <w:pStyle w:val="ScreenField"/>
      </w:pPr>
      <w:r w:rsidRPr="005B17D3">
        <w:t>Gender:</w:t>
      </w:r>
    </w:p>
    <w:p w14:paraId="4E33F301" w14:textId="77777777" w:rsidR="009A6EF0" w:rsidRPr="005B17D3" w:rsidRDefault="009A6EF0" w:rsidP="009A6EF0">
      <w:pPr>
        <w:pStyle w:val="ScreenFieldDesc"/>
      </w:pPr>
      <w:r w:rsidRPr="005B17D3">
        <w:t>This is the gender of the dependent.</w:t>
      </w:r>
    </w:p>
    <w:p w14:paraId="39FE4362" w14:textId="77777777" w:rsidR="009A6EF0" w:rsidRPr="005B17D3" w:rsidRDefault="009A6EF0" w:rsidP="009A6EF0">
      <w:pPr>
        <w:pStyle w:val="ScreenField"/>
      </w:pPr>
    </w:p>
    <w:p w14:paraId="6A6BCE28" w14:textId="77777777" w:rsidR="009A6EF0" w:rsidRPr="005B17D3" w:rsidRDefault="009A6EF0" w:rsidP="009A6EF0">
      <w:pPr>
        <w:pStyle w:val="ScreenField"/>
      </w:pPr>
      <w:r w:rsidRPr="005B17D3">
        <w:t>Dependent Effective Date</w:t>
      </w:r>
      <w:r w:rsidRPr="005B17D3">
        <w:fldChar w:fldCharType="begin"/>
      </w:r>
      <w:r w:rsidRPr="005B17D3">
        <w:instrText xml:space="preserve"> XE "Income:Disclose Financial" </w:instrText>
      </w:r>
      <w:r w:rsidRPr="005B17D3">
        <w:fldChar w:fldCharType="end"/>
      </w:r>
      <w:r w:rsidRPr="005B17D3">
        <w:t>:</w:t>
      </w:r>
    </w:p>
    <w:p w14:paraId="44D0C047" w14:textId="77777777" w:rsidR="009A6EF0" w:rsidRPr="005B17D3" w:rsidRDefault="009A6EF0" w:rsidP="009A6EF0">
      <w:pPr>
        <w:pStyle w:val="ScreenFieldDesc"/>
      </w:pPr>
      <w:r w:rsidRPr="005B17D3">
        <w:t>Dependent</w:t>
      </w:r>
      <w:r w:rsidRPr="005B17D3">
        <w:fldChar w:fldCharType="begin"/>
      </w:r>
      <w:r w:rsidRPr="005B17D3">
        <w:instrText xml:space="preserve"> XE "Dependent:Effective Date" </w:instrText>
      </w:r>
      <w:r w:rsidRPr="005B17D3">
        <w:fldChar w:fldCharType="end"/>
      </w:r>
      <w:r w:rsidRPr="005B17D3">
        <w:t xml:space="preserve"> Effective Date</w:t>
      </w:r>
      <w:r w:rsidRPr="005B17D3">
        <w:fldChar w:fldCharType="begin"/>
      </w:r>
      <w:r w:rsidRPr="005B17D3">
        <w:instrText xml:space="preserve"> XE "Date:Financial: Dependent Effective" </w:instrText>
      </w:r>
      <w:r w:rsidRPr="005B17D3">
        <w:fldChar w:fldCharType="end"/>
      </w:r>
      <w:r w:rsidRPr="005B17D3">
        <w:t xml:space="preserve"> is defined as the date the child</w:t>
      </w:r>
      <w:r w:rsidRPr="005B17D3">
        <w:fldChar w:fldCharType="begin"/>
      </w:r>
      <w:r w:rsidRPr="005B17D3">
        <w:instrText xml:space="preserve"> XE "Child" </w:instrText>
      </w:r>
      <w:r w:rsidRPr="005B17D3">
        <w:fldChar w:fldCharType="end"/>
      </w:r>
      <w:r w:rsidRPr="005B17D3">
        <w:t xml:space="preserve"> became a dependent.</w:t>
      </w:r>
    </w:p>
    <w:p w14:paraId="176D4547" w14:textId="77777777" w:rsidR="009A6EF0" w:rsidRPr="005B17D3" w:rsidRDefault="009A6EF0" w:rsidP="009A6EF0">
      <w:pPr>
        <w:pStyle w:val="RulesandMore"/>
      </w:pPr>
      <w:r w:rsidRPr="005B17D3">
        <w:t>Rules...</w:t>
      </w:r>
    </w:p>
    <w:p w14:paraId="56077455" w14:textId="77777777" w:rsidR="009A6EF0" w:rsidRPr="005B17D3" w:rsidRDefault="009A6EF0" w:rsidP="00884662">
      <w:pPr>
        <w:pStyle w:val="BodyTextBullet2"/>
        <w:numPr>
          <w:ilvl w:val="0"/>
          <w:numId w:val="146"/>
        </w:numPr>
      </w:pPr>
      <w:r w:rsidRPr="005B17D3">
        <w:t xml:space="preserve">Date must be on or after </w:t>
      </w:r>
      <w:r w:rsidRPr="005B17D3">
        <w:rPr>
          <w:rStyle w:val="Text-onlypopuphotspot"/>
        </w:rPr>
        <w:t>DOB</w:t>
      </w:r>
      <w:r w:rsidRPr="005B17D3">
        <w:t>.</w:t>
      </w:r>
    </w:p>
    <w:p w14:paraId="7706BBEA" w14:textId="77777777" w:rsidR="009A6EF0" w:rsidRPr="005B17D3" w:rsidRDefault="009A6EF0" w:rsidP="00884662">
      <w:pPr>
        <w:pStyle w:val="BodyTextBullet2"/>
        <w:numPr>
          <w:ilvl w:val="0"/>
          <w:numId w:val="146"/>
        </w:numPr>
      </w:pPr>
      <w:r w:rsidRPr="005B17D3">
        <w:t>Date cannot be a future date.</w:t>
      </w:r>
    </w:p>
    <w:p w14:paraId="5863F472" w14:textId="77777777" w:rsidR="009A6EF0" w:rsidRPr="005B17D3" w:rsidRDefault="009A6EF0" w:rsidP="00884662">
      <w:pPr>
        <w:pStyle w:val="BodyTextBullet2"/>
        <w:numPr>
          <w:ilvl w:val="0"/>
          <w:numId w:val="146"/>
        </w:numPr>
      </w:pPr>
      <w:r w:rsidRPr="005B17D3">
        <w:rPr>
          <w:rStyle w:val="Text-onlypopuphotspot"/>
        </w:rPr>
        <w:t>Imprecise</w:t>
      </w:r>
      <w:r w:rsidRPr="005B17D3">
        <w:t xml:space="preserve"> dates are allowed.</w:t>
      </w:r>
    </w:p>
    <w:p w14:paraId="0DA59DBF" w14:textId="77777777" w:rsidR="009A6EF0" w:rsidRPr="005B17D3" w:rsidRDefault="009A6EF0" w:rsidP="009A6EF0">
      <w:pPr>
        <w:pStyle w:val="ListBull2"/>
        <w:rPr>
          <w:b/>
          <w:i/>
          <w:iCs/>
          <w:u w:val="single"/>
        </w:rPr>
      </w:pPr>
      <w:r w:rsidRPr="005B17D3">
        <w:t>Format: (mm/dd/yyyy)</w:t>
      </w:r>
    </w:p>
    <w:p w14:paraId="25A1642E" w14:textId="77777777" w:rsidR="009A6EF0" w:rsidRPr="005B17D3" w:rsidRDefault="009A6EF0" w:rsidP="009A6EF0">
      <w:pPr>
        <w:pStyle w:val="ListBull2"/>
        <w:numPr>
          <w:ilvl w:val="0"/>
          <w:numId w:val="0"/>
        </w:numPr>
        <w:ind w:left="720"/>
        <w:rPr>
          <w:b/>
          <w:i/>
          <w:iCs/>
          <w:u w:val="single"/>
        </w:rPr>
      </w:pPr>
    </w:p>
    <w:p w14:paraId="3B8D109A" w14:textId="77777777" w:rsidR="009A6EF0" w:rsidRPr="005B17D3" w:rsidRDefault="009A6EF0" w:rsidP="009A6EF0">
      <w:pPr>
        <w:pStyle w:val="ScreenField"/>
      </w:pPr>
      <w:r w:rsidRPr="005B17D3">
        <w:t>Valid Dependent:</w:t>
      </w:r>
    </w:p>
    <w:p w14:paraId="2DC2C042" w14:textId="77777777" w:rsidR="009A6EF0" w:rsidRPr="005B17D3" w:rsidRDefault="009A6EF0" w:rsidP="009A6EF0">
      <w:pPr>
        <w:pStyle w:val="ScreenFieldDesc"/>
        <w:rPr>
          <w:bCs/>
          <w:noProof/>
        </w:rPr>
      </w:pPr>
      <w:r w:rsidRPr="005B17D3">
        <w:t xml:space="preserve">A </w:t>
      </w:r>
      <w:r w:rsidRPr="005B17D3">
        <w:rPr>
          <w:i/>
        </w:rPr>
        <w:t>Valid Dependent</w:t>
      </w:r>
      <w:r w:rsidRPr="005B17D3">
        <w:rPr>
          <w:i/>
        </w:rPr>
        <w:fldChar w:fldCharType="begin"/>
      </w:r>
      <w:r w:rsidRPr="005B17D3">
        <w:instrText xml:space="preserve"> XE "Dependent:Valid" </w:instrText>
      </w:r>
      <w:r w:rsidRPr="005B17D3">
        <w:rPr>
          <w:i/>
        </w:rPr>
        <w:fldChar w:fldCharType="end"/>
      </w:r>
      <w:r w:rsidRPr="005B17D3">
        <w:t xml:space="preserve"> is an individual who passes </w:t>
      </w:r>
      <w:r w:rsidRPr="005B17D3">
        <w:rPr>
          <w:rStyle w:val="Text-onlypopuphotspot"/>
        </w:rPr>
        <w:t>VA</w:t>
      </w:r>
      <w:r w:rsidRPr="005B17D3">
        <w:t xml:space="preserve"> tests fo</w:t>
      </w:r>
      <w:r w:rsidRPr="005B17D3">
        <w:rPr>
          <w:bCs/>
          <w:noProof/>
        </w:rPr>
        <w:t xml:space="preserve">r a valid </w:t>
      </w:r>
      <w:r w:rsidRPr="005B17D3">
        <w:t>dependent</w:t>
      </w:r>
      <w:r w:rsidRPr="005B17D3">
        <w:rPr>
          <w:bCs/>
          <w:noProof/>
        </w:rPr>
        <w:t>.</w:t>
      </w:r>
    </w:p>
    <w:p w14:paraId="2356756D" w14:textId="77777777" w:rsidR="009A6EF0" w:rsidRPr="005B17D3" w:rsidRDefault="009A6EF0" w:rsidP="009A6EF0">
      <w:pPr>
        <w:pStyle w:val="ListBull2"/>
      </w:pPr>
      <w:r w:rsidRPr="005B17D3">
        <w:t>Yes</w:t>
      </w:r>
    </w:p>
    <w:p w14:paraId="46E39B15" w14:textId="77777777" w:rsidR="009A6EF0" w:rsidRPr="005B17D3" w:rsidRDefault="009A6EF0" w:rsidP="009A6EF0">
      <w:pPr>
        <w:pStyle w:val="ListBull2"/>
        <w:rPr>
          <w:rStyle w:val="Expandingtext"/>
        </w:rPr>
      </w:pPr>
      <w:r w:rsidRPr="005B17D3">
        <w:rPr>
          <w:rStyle w:val="Emphasis"/>
        </w:rPr>
        <w:t>No</w:t>
      </w:r>
      <w:r w:rsidRPr="005B17D3">
        <w:rPr>
          <w:rStyle w:val="Expandingtext"/>
        </w:rPr>
        <w:t xml:space="preserve"> - If </w:t>
      </w:r>
      <w:r w:rsidRPr="005B17D3">
        <w:rPr>
          <w:rStyle w:val="Expandingtext"/>
          <w:b/>
          <w:bCs/>
        </w:rPr>
        <w:t>No</w:t>
      </w:r>
      <w:r w:rsidRPr="005B17D3">
        <w:rPr>
          <w:rStyle w:val="Expandingtext"/>
        </w:rPr>
        <w:t xml:space="preserve"> enter date the dependent became inactive. Format: (mm/dd/yyyy) </w:t>
      </w:r>
    </w:p>
    <w:p w14:paraId="24C14F38" w14:textId="77777777" w:rsidR="009A6EF0" w:rsidRPr="005B17D3" w:rsidRDefault="009A6EF0" w:rsidP="009A6EF0">
      <w:pPr>
        <w:pStyle w:val="ListBull2"/>
        <w:numPr>
          <w:ilvl w:val="0"/>
          <w:numId w:val="0"/>
        </w:numPr>
        <w:ind w:left="720"/>
      </w:pPr>
    </w:p>
    <w:p w14:paraId="2708E1F9" w14:textId="77777777" w:rsidR="009A6EF0" w:rsidRPr="005B17D3" w:rsidRDefault="009A6EF0" w:rsidP="009A6EF0">
      <w:pPr>
        <w:pStyle w:val="ScreenField"/>
      </w:pPr>
      <w:r w:rsidRPr="005B17D3">
        <w:t>Inactive Date (if answer to Valid Dependent is No):</w:t>
      </w:r>
    </w:p>
    <w:p w14:paraId="1AD1E400" w14:textId="77777777" w:rsidR="009A6EF0" w:rsidRPr="005B17D3" w:rsidRDefault="009A6EF0" w:rsidP="009A6EF0">
      <w:pPr>
        <w:pStyle w:val="ScreenFieldDesc"/>
      </w:pPr>
      <w:r w:rsidRPr="005B17D3">
        <w:t>Enter in this field the date</w:t>
      </w:r>
      <w:r w:rsidRPr="005B17D3">
        <w:fldChar w:fldCharType="begin"/>
      </w:r>
      <w:r w:rsidRPr="005B17D3">
        <w:instrText xml:space="preserve"> XE "Date:Financial: Dependent Inactive" </w:instrText>
      </w:r>
      <w:r w:rsidRPr="005B17D3">
        <w:fldChar w:fldCharType="end"/>
      </w:r>
      <w:r w:rsidRPr="005B17D3">
        <w:t xml:space="preserve"> the dependent</w:t>
      </w:r>
      <w:r w:rsidRPr="005B17D3">
        <w:fldChar w:fldCharType="begin"/>
      </w:r>
      <w:r w:rsidRPr="005B17D3">
        <w:instrText xml:space="preserve"> XE "Dependent:Inactive Date" </w:instrText>
      </w:r>
      <w:r w:rsidRPr="005B17D3">
        <w:fldChar w:fldCharType="end"/>
      </w:r>
      <w:r w:rsidRPr="005B17D3">
        <w:t xml:space="preserve"> no longer was a dependent.</w:t>
      </w:r>
    </w:p>
    <w:p w14:paraId="0124A5FA" w14:textId="77777777" w:rsidR="009A6EF0" w:rsidRPr="005B17D3" w:rsidRDefault="009A6EF0" w:rsidP="009A6EF0">
      <w:pPr>
        <w:pStyle w:val="ScreenField"/>
      </w:pPr>
    </w:p>
    <w:p w14:paraId="7600105B" w14:textId="77777777" w:rsidR="009A6EF0" w:rsidRPr="005B17D3" w:rsidRDefault="009A6EF0" w:rsidP="009A6EF0">
      <w:pPr>
        <w:pStyle w:val="ScreenField"/>
      </w:pPr>
      <w:r w:rsidRPr="005B17D3">
        <w:t>Resided with Veteran Last Calendar Year:</w:t>
      </w:r>
    </w:p>
    <w:p w14:paraId="7B805729" w14:textId="77777777" w:rsidR="009A6EF0" w:rsidRPr="005B17D3" w:rsidRDefault="009A6EF0" w:rsidP="009A6EF0">
      <w:pPr>
        <w:pStyle w:val="ScreenFieldDesc"/>
      </w:pPr>
      <w:r w:rsidRPr="005B17D3">
        <w:t>Did the dependent</w:t>
      </w:r>
      <w:r w:rsidRPr="005B17D3">
        <w:rPr>
          <w:i/>
        </w:rPr>
        <w:fldChar w:fldCharType="begin"/>
      </w:r>
      <w:r w:rsidRPr="005B17D3">
        <w:instrText xml:space="preserve"> XE "Dependent:Lived with Vet Last Cal. Yr." </w:instrText>
      </w:r>
      <w:r w:rsidRPr="005B17D3">
        <w:rPr>
          <w:i/>
        </w:rPr>
        <w:fldChar w:fldCharType="end"/>
      </w:r>
      <w:r w:rsidRPr="005B17D3">
        <w:t xml:space="preserve"> live with the beneficiary for the last calendar year?</w:t>
      </w:r>
    </w:p>
    <w:p w14:paraId="059CBF0D" w14:textId="77777777" w:rsidR="009A6EF0" w:rsidRPr="005B17D3" w:rsidRDefault="009A6EF0" w:rsidP="009A6EF0">
      <w:pPr>
        <w:pStyle w:val="ListBull2"/>
      </w:pPr>
      <w:r w:rsidRPr="005B17D3">
        <w:t>Yes</w:t>
      </w:r>
    </w:p>
    <w:p w14:paraId="695A12A3" w14:textId="77777777" w:rsidR="009A6EF0" w:rsidRPr="005B17D3" w:rsidRDefault="009A6EF0" w:rsidP="009A6EF0">
      <w:pPr>
        <w:pStyle w:val="ListBull2"/>
        <w:rPr>
          <w:rStyle w:val="Expandingtext"/>
        </w:rPr>
      </w:pPr>
      <w:r w:rsidRPr="005B17D3">
        <w:rPr>
          <w:rStyle w:val="Emphasis"/>
        </w:rPr>
        <w:t>No</w:t>
      </w:r>
      <w:r w:rsidRPr="005B17D3">
        <w:rPr>
          <w:rStyle w:val="Expandingtext"/>
        </w:rPr>
        <w:t xml:space="preserve"> - If </w:t>
      </w:r>
      <w:r w:rsidRPr="005B17D3">
        <w:rPr>
          <w:rStyle w:val="Expandingtext"/>
          <w:b/>
          <w:bCs/>
        </w:rPr>
        <w:t>No</w:t>
      </w:r>
      <w:r w:rsidRPr="005B17D3">
        <w:rPr>
          <w:rStyle w:val="Expandingtext"/>
        </w:rPr>
        <w:t xml:space="preserve"> enter Yes or No if the beneficiary Contributed</w:t>
      </w:r>
      <w:r w:rsidRPr="005B17D3">
        <w:rPr>
          <w:rStyle w:val="Expandingtext"/>
        </w:rPr>
        <w:fldChar w:fldCharType="begin"/>
      </w:r>
      <w:r w:rsidRPr="005B17D3">
        <w:instrText xml:space="preserve"> XE "Contributed:Amount" </w:instrText>
      </w:r>
      <w:r w:rsidRPr="005B17D3">
        <w:rPr>
          <w:rStyle w:val="Expandingtext"/>
        </w:rPr>
        <w:fldChar w:fldCharType="end"/>
      </w:r>
      <w:r w:rsidRPr="005B17D3">
        <w:rPr>
          <w:rStyle w:val="Expandingtext"/>
        </w:rPr>
        <w:t xml:space="preserve"> to Child</w:t>
      </w:r>
      <w:r w:rsidRPr="005B17D3">
        <w:rPr>
          <w:rStyle w:val="Expandingtext"/>
        </w:rPr>
        <w:fldChar w:fldCharType="begin"/>
      </w:r>
      <w:r w:rsidRPr="005B17D3">
        <w:instrText xml:space="preserve"> XE "</w:instrText>
      </w:r>
      <w:r w:rsidRPr="005B17D3">
        <w:rPr>
          <w:rStyle w:val="Expandingtext"/>
        </w:rPr>
        <w:instrText>Child:</w:instrText>
      </w:r>
      <w:r w:rsidRPr="005B17D3">
        <w:instrText xml:space="preserve">Lived with Veteran" </w:instrText>
      </w:r>
      <w:r w:rsidRPr="005B17D3">
        <w:rPr>
          <w:rStyle w:val="Expandingtext"/>
        </w:rPr>
        <w:fldChar w:fldCharType="end"/>
      </w:r>
      <w:r w:rsidRPr="005B17D3">
        <w:rPr>
          <w:rStyle w:val="Expandingtext"/>
        </w:rPr>
        <w:t xml:space="preserve"> Support during the previous calendar year. </w:t>
      </w:r>
    </w:p>
    <w:p w14:paraId="3F89EAE8" w14:textId="77777777" w:rsidR="009A6EF0" w:rsidRPr="005B17D3" w:rsidRDefault="009A6EF0" w:rsidP="009A6EF0">
      <w:pPr>
        <w:pStyle w:val="ListBull2"/>
        <w:numPr>
          <w:ilvl w:val="0"/>
          <w:numId w:val="0"/>
        </w:numPr>
        <w:ind w:left="720"/>
      </w:pPr>
    </w:p>
    <w:p w14:paraId="29058B24" w14:textId="77777777" w:rsidR="009A6EF0" w:rsidRPr="005B17D3" w:rsidRDefault="009A6EF0" w:rsidP="009A6EF0">
      <w:pPr>
        <w:pStyle w:val="ScreenField"/>
      </w:pPr>
      <w:r w:rsidRPr="005B17D3">
        <w:t>Contributed</w:t>
      </w:r>
      <w:r w:rsidRPr="005B17D3">
        <w:fldChar w:fldCharType="begin"/>
      </w:r>
      <w:r w:rsidRPr="005B17D3">
        <w:instrText xml:space="preserve"> XE "Contributed:to Child Support" </w:instrText>
      </w:r>
      <w:r w:rsidRPr="005B17D3">
        <w:fldChar w:fldCharType="end"/>
      </w:r>
      <w:r w:rsidRPr="005B17D3">
        <w:t xml:space="preserve"> to Child Support (if answer to Resided with Veteran Last Calendar Year is No)</w:t>
      </w:r>
    </w:p>
    <w:p w14:paraId="54B7BB25" w14:textId="77777777" w:rsidR="009A6EF0" w:rsidRPr="005B17D3" w:rsidRDefault="009A6EF0" w:rsidP="00884662">
      <w:pPr>
        <w:pStyle w:val="BodyTextBullet2"/>
        <w:numPr>
          <w:ilvl w:val="0"/>
          <w:numId w:val="145"/>
        </w:numPr>
      </w:pPr>
      <w:r w:rsidRPr="005B17D3">
        <w:t>Yes</w:t>
      </w:r>
    </w:p>
    <w:p w14:paraId="279356D4" w14:textId="77777777" w:rsidR="009A6EF0" w:rsidRPr="005B17D3" w:rsidRDefault="009A6EF0" w:rsidP="00884662">
      <w:pPr>
        <w:pStyle w:val="BodyTextBullet2"/>
        <w:numPr>
          <w:ilvl w:val="0"/>
          <w:numId w:val="145"/>
        </w:numPr>
      </w:pPr>
      <w:r w:rsidRPr="005B17D3">
        <w:t>No</w:t>
      </w:r>
    </w:p>
    <w:p w14:paraId="5A76DB6E" w14:textId="77777777" w:rsidR="009A6EF0" w:rsidRPr="005B17D3" w:rsidRDefault="009A6EF0" w:rsidP="009A6EF0">
      <w:pPr>
        <w:pStyle w:val="BodyTextBullet2"/>
        <w:ind w:left="360"/>
      </w:pPr>
    </w:p>
    <w:p w14:paraId="1CCCF1B1" w14:textId="77777777" w:rsidR="009A6EF0" w:rsidRPr="005B17D3" w:rsidRDefault="009A6EF0" w:rsidP="009A6EF0">
      <w:pPr>
        <w:pStyle w:val="ScreenField"/>
      </w:pPr>
      <w:r w:rsidRPr="005B17D3">
        <w:t>Child has Income:</w:t>
      </w:r>
    </w:p>
    <w:p w14:paraId="7D60C7E6" w14:textId="77777777" w:rsidR="009A6EF0" w:rsidRPr="005B17D3" w:rsidRDefault="009A6EF0" w:rsidP="009A6EF0">
      <w:pPr>
        <w:pStyle w:val="ScreenFieldDesc"/>
      </w:pPr>
      <w:r w:rsidRPr="005B17D3">
        <w:t>Enter in this field whether the child</w:t>
      </w:r>
      <w:r w:rsidRPr="005B17D3">
        <w:fldChar w:fldCharType="begin"/>
      </w:r>
      <w:r w:rsidRPr="005B17D3">
        <w:instrText xml:space="preserve"> XE "</w:instrText>
      </w:r>
      <w:r w:rsidRPr="005B17D3">
        <w:rPr>
          <w:rStyle w:val="Expandingtext"/>
        </w:rPr>
        <w:instrText>Child:</w:instrText>
      </w:r>
      <w:r w:rsidRPr="005B17D3">
        <w:instrText xml:space="preserve">has income" </w:instrText>
      </w:r>
      <w:r w:rsidRPr="005B17D3">
        <w:fldChar w:fldCharType="end"/>
      </w:r>
      <w:r w:rsidRPr="005B17D3">
        <w:t xml:space="preserve"> had earned or unearned income</w:t>
      </w:r>
      <w:r w:rsidRPr="005B17D3">
        <w:fldChar w:fldCharType="begin"/>
      </w:r>
      <w:r w:rsidRPr="005B17D3">
        <w:instrText xml:space="preserve"> XE "Income:Child has" </w:instrText>
      </w:r>
      <w:r w:rsidRPr="005B17D3">
        <w:fldChar w:fldCharType="end"/>
      </w:r>
      <w:r w:rsidRPr="005B17D3">
        <w:t xml:space="preserve"> last calendar year. Income payable to another person as guardian or custodian of the child is considered to be the child's income.</w:t>
      </w:r>
    </w:p>
    <w:p w14:paraId="04E1B007" w14:textId="77777777" w:rsidR="009A6EF0" w:rsidRPr="005B17D3" w:rsidRDefault="009A6EF0" w:rsidP="009A6EF0">
      <w:pPr>
        <w:pStyle w:val="RulesandMore"/>
      </w:pPr>
      <w:r w:rsidRPr="005B17D3">
        <w:t>Rules...</w:t>
      </w:r>
    </w:p>
    <w:p w14:paraId="612ABE8E" w14:textId="77777777" w:rsidR="009A6EF0" w:rsidRPr="005B17D3" w:rsidRDefault="009A6EF0" w:rsidP="009A6EF0">
      <w:pPr>
        <w:pStyle w:val="ListBull2"/>
      </w:pPr>
      <w:r w:rsidRPr="005B17D3">
        <w:t>If the Available</w:t>
      </w:r>
      <w:r w:rsidRPr="005B17D3">
        <w:rPr>
          <w:i/>
          <w:iCs/>
        </w:rPr>
        <w:t xml:space="preserve"> Income</w:t>
      </w:r>
      <w:r w:rsidRPr="005B17D3">
        <w:t xml:space="preserve"> indicator is answered </w:t>
      </w:r>
      <w:r w:rsidRPr="005B17D3">
        <w:rPr>
          <w:b/>
          <w:bCs/>
        </w:rPr>
        <w:t>Yes</w:t>
      </w:r>
      <w:r w:rsidRPr="005B17D3">
        <w:t xml:space="preserve"> or </w:t>
      </w:r>
      <w:r w:rsidRPr="005B17D3">
        <w:rPr>
          <w:b/>
          <w:bCs/>
        </w:rPr>
        <w:t>No</w:t>
      </w:r>
      <w:r w:rsidRPr="005B17D3">
        <w:t xml:space="preserve"> then the </w:t>
      </w:r>
      <w:r w:rsidRPr="005B17D3">
        <w:rPr>
          <w:i/>
          <w:iCs/>
        </w:rPr>
        <w:t>Child has Income</w:t>
      </w:r>
      <w:r w:rsidRPr="005B17D3">
        <w:t xml:space="preserve"> indicator is required.</w:t>
      </w:r>
    </w:p>
    <w:p w14:paraId="3FDD2866" w14:textId="77777777" w:rsidR="009A6EF0" w:rsidRPr="005B17D3" w:rsidRDefault="009A6EF0" w:rsidP="009A6EF0">
      <w:pPr>
        <w:pStyle w:val="ScreenField"/>
      </w:pPr>
    </w:p>
    <w:p w14:paraId="2263B097" w14:textId="77777777" w:rsidR="009A6EF0" w:rsidRPr="005B17D3" w:rsidRDefault="009A6EF0" w:rsidP="009A6EF0">
      <w:pPr>
        <w:pStyle w:val="ScreenField"/>
      </w:pPr>
      <w:r w:rsidRPr="005B17D3">
        <w:t>Available Income (if answer to Child Has Income is Yes):</w:t>
      </w:r>
    </w:p>
    <w:p w14:paraId="657A5B08" w14:textId="77777777" w:rsidR="009A6EF0" w:rsidRPr="005B17D3" w:rsidRDefault="009A6EF0" w:rsidP="009A6EF0">
      <w:pPr>
        <w:pStyle w:val="ScreenFieldDesc"/>
      </w:pPr>
      <w:r w:rsidRPr="005B17D3">
        <w:t>Indicate whether the child</w:t>
      </w:r>
      <w:r w:rsidRPr="005B17D3">
        <w:fldChar w:fldCharType="begin"/>
      </w:r>
      <w:r w:rsidRPr="005B17D3">
        <w:instrText xml:space="preserve"> XE "</w:instrText>
      </w:r>
      <w:r w:rsidRPr="005B17D3">
        <w:rPr>
          <w:rStyle w:val="Expandingtext"/>
        </w:rPr>
        <w:instrText>Child:</w:instrText>
      </w:r>
      <w:r w:rsidRPr="005B17D3">
        <w:instrText xml:space="preserve">income available" </w:instrText>
      </w:r>
      <w:r w:rsidRPr="005B17D3">
        <w:fldChar w:fldCharType="end"/>
      </w:r>
      <w:r w:rsidRPr="005B17D3">
        <w:t>'s income</w:t>
      </w:r>
      <w:r w:rsidRPr="005B17D3">
        <w:fldChar w:fldCharType="begin"/>
      </w:r>
      <w:r w:rsidRPr="005B17D3">
        <w:instrText xml:space="preserve"> XE "Income:Available to beneficiary" </w:instrText>
      </w:r>
      <w:r w:rsidRPr="005B17D3">
        <w:fldChar w:fldCharType="end"/>
      </w:r>
      <w:r w:rsidRPr="005B17D3">
        <w:t xml:space="preserve"> and/or net worth was/were available to the beneficiary last calendar year.</w:t>
      </w:r>
    </w:p>
    <w:p w14:paraId="22033B5E" w14:textId="77777777" w:rsidR="009A6EF0" w:rsidRPr="005B17D3" w:rsidRDefault="009A6EF0" w:rsidP="009A6EF0">
      <w:pPr>
        <w:pStyle w:val="RulesandMore"/>
      </w:pPr>
      <w:r w:rsidRPr="005B17D3">
        <w:t>More...</w:t>
      </w:r>
    </w:p>
    <w:p w14:paraId="7109497B" w14:textId="77777777" w:rsidR="009A6EF0" w:rsidRPr="005B17D3" w:rsidRDefault="009A6EF0" w:rsidP="009A6EF0">
      <w:pPr>
        <w:pStyle w:val="ListBull2"/>
      </w:pPr>
      <w:r w:rsidRPr="005B17D3">
        <w:t xml:space="preserve">The child's income and/or net worth are almost always determined to be available. </w:t>
      </w:r>
    </w:p>
    <w:p w14:paraId="0C54E6B4" w14:textId="77777777" w:rsidR="009A6EF0" w:rsidRPr="005B17D3" w:rsidRDefault="009A6EF0" w:rsidP="009A6EF0">
      <w:pPr>
        <w:pStyle w:val="ListBull2"/>
      </w:pPr>
      <w:r w:rsidRPr="005B17D3">
        <w:t>A child's income and/or net worth may be excluded when the child</w:t>
      </w:r>
      <w:r w:rsidRPr="005B17D3">
        <w:fldChar w:fldCharType="begin"/>
      </w:r>
      <w:r w:rsidRPr="005B17D3">
        <w:instrText xml:space="preserve"> XE "Child" </w:instrText>
      </w:r>
      <w:r w:rsidRPr="005B17D3">
        <w:fldChar w:fldCharType="end"/>
      </w:r>
      <w:r w:rsidRPr="005B17D3">
        <w:t xml:space="preserve"> is not in the beneficiary's custody and the beneficiary does not have direct access to the child's income</w:t>
      </w:r>
      <w:r w:rsidRPr="005B17D3">
        <w:fldChar w:fldCharType="begin"/>
      </w:r>
      <w:r w:rsidRPr="005B17D3">
        <w:instrText xml:space="preserve"> XE "Income:child's" </w:instrText>
      </w:r>
      <w:r w:rsidRPr="005B17D3">
        <w:fldChar w:fldCharType="end"/>
      </w:r>
      <w:r w:rsidRPr="005B17D3">
        <w:t xml:space="preserve"> or when the beneficiary has custody, but s/he can prove that the income is not available to him/her (e.g. a trust that the beneficiary doesn't have access to OR social security that's going to a separated spouse</w:t>
      </w:r>
      <w:r w:rsidRPr="005B17D3">
        <w:fldChar w:fldCharType="begin"/>
      </w:r>
      <w:r w:rsidRPr="005B17D3">
        <w:instrText xml:space="preserve"> XE "Spouse:Available Income" </w:instrText>
      </w:r>
      <w:r w:rsidRPr="005B17D3">
        <w:fldChar w:fldCharType="end"/>
      </w:r>
      <w:r w:rsidRPr="005B17D3">
        <w:t>.)</w:t>
      </w:r>
    </w:p>
    <w:p w14:paraId="302333F9" w14:textId="77777777" w:rsidR="009A6EF0" w:rsidRPr="005B17D3" w:rsidRDefault="009A6EF0" w:rsidP="009A6EF0">
      <w:pPr>
        <w:pStyle w:val="RulesandMore"/>
      </w:pPr>
      <w:r w:rsidRPr="005B17D3">
        <w:t>Rules...</w:t>
      </w:r>
    </w:p>
    <w:p w14:paraId="518DB438" w14:textId="77777777" w:rsidR="009A6EF0" w:rsidRPr="005B17D3" w:rsidRDefault="009A6EF0" w:rsidP="009A6EF0">
      <w:pPr>
        <w:pStyle w:val="ListBull2"/>
      </w:pPr>
      <w:r w:rsidRPr="005B17D3">
        <w:t xml:space="preserve">If the </w:t>
      </w:r>
      <w:r w:rsidRPr="005B17D3">
        <w:rPr>
          <w:i/>
          <w:iCs/>
        </w:rPr>
        <w:t>Available Income</w:t>
      </w:r>
      <w:r w:rsidRPr="005B17D3">
        <w:t xml:space="preserve"> indicator is answered </w:t>
      </w:r>
      <w:r w:rsidRPr="005B17D3">
        <w:rPr>
          <w:b/>
          <w:bCs/>
        </w:rPr>
        <w:t>Yes</w:t>
      </w:r>
      <w:r w:rsidRPr="005B17D3">
        <w:t xml:space="preserve"> or </w:t>
      </w:r>
      <w:r w:rsidRPr="005B17D3">
        <w:rPr>
          <w:b/>
          <w:bCs/>
        </w:rPr>
        <w:t>No</w:t>
      </w:r>
      <w:r w:rsidRPr="005B17D3">
        <w:t xml:space="preserve"> then the </w:t>
      </w:r>
      <w:r w:rsidRPr="005B17D3">
        <w:rPr>
          <w:i/>
          <w:iCs/>
        </w:rPr>
        <w:t>Child Has Income</w:t>
      </w:r>
      <w:r w:rsidRPr="005B17D3">
        <w:t xml:space="preserve"> indicator is required.</w:t>
      </w:r>
    </w:p>
    <w:p w14:paraId="44479D3D" w14:textId="77777777" w:rsidR="009A6EF0" w:rsidRPr="005B17D3" w:rsidRDefault="009A6EF0" w:rsidP="009A6EF0">
      <w:pPr>
        <w:pStyle w:val="ListBull2"/>
      </w:pPr>
      <w:r w:rsidRPr="005B17D3">
        <w:t xml:space="preserve">If the </w:t>
      </w:r>
      <w:r w:rsidRPr="005B17D3">
        <w:rPr>
          <w:i/>
          <w:iCs/>
        </w:rPr>
        <w:t>Available Income</w:t>
      </w:r>
      <w:r w:rsidRPr="005B17D3">
        <w:t xml:space="preserve"> indicator is answered </w:t>
      </w:r>
      <w:r w:rsidRPr="005B17D3">
        <w:rPr>
          <w:b/>
          <w:bCs/>
        </w:rPr>
        <w:t>Yes</w:t>
      </w:r>
      <w:r w:rsidRPr="005B17D3">
        <w:t xml:space="preserve">, then the </w:t>
      </w:r>
      <w:r w:rsidRPr="005B17D3">
        <w:rPr>
          <w:i/>
          <w:iCs/>
        </w:rPr>
        <w:t>Child Has Income</w:t>
      </w:r>
      <w:r w:rsidRPr="005B17D3">
        <w:t xml:space="preserve"> indicator cannot be answered </w:t>
      </w:r>
      <w:r w:rsidRPr="005B17D3">
        <w:rPr>
          <w:b/>
          <w:bCs/>
        </w:rPr>
        <w:t xml:space="preserve">No </w:t>
      </w:r>
      <w:r w:rsidRPr="005B17D3">
        <w:t>or left blank.</w:t>
      </w:r>
    </w:p>
    <w:p w14:paraId="0A67FF49" w14:textId="77777777" w:rsidR="009A6EF0" w:rsidRPr="005B17D3" w:rsidRDefault="009A6EF0" w:rsidP="009A6EF0">
      <w:pPr>
        <w:pStyle w:val="ScreenField"/>
      </w:pPr>
    </w:p>
    <w:p w14:paraId="52B949FE" w14:textId="77777777" w:rsidR="009A6EF0" w:rsidRPr="005B17D3" w:rsidRDefault="009A6EF0" w:rsidP="009A6EF0">
      <w:pPr>
        <w:pStyle w:val="ScreenField"/>
      </w:pPr>
      <w:r w:rsidRPr="005B17D3">
        <w:t>In School:</w:t>
      </w:r>
    </w:p>
    <w:p w14:paraId="29587123" w14:textId="77777777" w:rsidR="009A6EF0" w:rsidRPr="005B17D3" w:rsidRDefault="009A6EF0" w:rsidP="009A6EF0">
      <w:pPr>
        <w:pStyle w:val="ScreenFieldDesc"/>
      </w:pPr>
      <w:r w:rsidRPr="005B17D3">
        <w:rPr>
          <w:i/>
        </w:rPr>
        <w:t>In School</w:t>
      </w:r>
      <w:r w:rsidRPr="005B17D3">
        <w:t xml:space="preserve"> is define</w:t>
      </w:r>
      <w:r w:rsidRPr="005B17D3">
        <w:rPr>
          <w:bCs/>
          <w:noProof/>
        </w:rPr>
        <w:t xml:space="preserve">d as a </w:t>
      </w:r>
      <w:r w:rsidRPr="005B17D3">
        <w:t>dependent</w:t>
      </w:r>
      <w:r w:rsidRPr="005B17D3">
        <w:rPr>
          <w:bCs/>
          <w:noProof/>
        </w:rPr>
        <w:t xml:space="preserve"> 18-23 years old who i</w:t>
      </w:r>
      <w:r w:rsidRPr="005B17D3">
        <w:t xml:space="preserve">s a </w:t>
      </w:r>
      <w:r w:rsidRPr="005B17D3">
        <w:rPr>
          <w:rStyle w:val="Text-onlypopuphotspot"/>
        </w:rPr>
        <w:t>full-time</w:t>
      </w:r>
      <w:r w:rsidRPr="005B17D3">
        <w:t xml:space="preserve"> student in school.</w:t>
      </w:r>
    </w:p>
    <w:p w14:paraId="40F919B7" w14:textId="77777777" w:rsidR="009A6EF0" w:rsidRPr="005B17D3" w:rsidRDefault="009A6EF0" w:rsidP="009A6EF0">
      <w:pPr>
        <w:pStyle w:val="ScreenField"/>
      </w:pPr>
    </w:p>
    <w:p w14:paraId="2F5C5EB1" w14:textId="77777777" w:rsidR="009A6EF0" w:rsidRPr="005B17D3" w:rsidRDefault="009A6EF0" w:rsidP="009A6EF0">
      <w:pPr>
        <w:pStyle w:val="ScreenField"/>
      </w:pPr>
      <w:r w:rsidRPr="005B17D3">
        <w:t>Incapable of Self Support:</w:t>
      </w:r>
    </w:p>
    <w:p w14:paraId="05A984A5" w14:textId="77777777" w:rsidR="009A6EF0" w:rsidRPr="005B17D3" w:rsidRDefault="009A6EF0" w:rsidP="009A6EF0">
      <w:pPr>
        <w:pStyle w:val="ScreenFieldDesc"/>
      </w:pPr>
      <w:r w:rsidRPr="005B17D3">
        <w:t>Dependent</w:t>
      </w:r>
      <w:r w:rsidRPr="005B17D3">
        <w:fldChar w:fldCharType="begin"/>
      </w:r>
      <w:r w:rsidRPr="005B17D3">
        <w:instrText xml:space="preserve"> XE "Dependent:Incapable of Self-Support" </w:instrText>
      </w:r>
      <w:r w:rsidRPr="005B17D3">
        <w:fldChar w:fldCharType="end"/>
      </w:r>
      <w:r w:rsidRPr="005B17D3">
        <w:t xml:space="preserve"> child</w:t>
      </w:r>
      <w:r w:rsidRPr="005B17D3">
        <w:fldChar w:fldCharType="begin"/>
      </w:r>
      <w:r w:rsidRPr="005B17D3">
        <w:instrText xml:space="preserve"> XE "Child:Self-Support" </w:instrText>
      </w:r>
      <w:r w:rsidRPr="005B17D3">
        <w:fldChar w:fldCharType="end"/>
      </w:r>
      <w:r w:rsidRPr="005B17D3">
        <w:t xml:space="preserve"> is Permanently and Totally disabled and </w:t>
      </w:r>
      <w:r w:rsidRPr="005B17D3">
        <w:rPr>
          <w:i/>
        </w:rPr>
        <w:t>Incapable of Self-Support</w:t>
      </w:r>
      <w:r w:rsidRPr="005B17D3">
        <w:t>.</w:t>
      </w:r>
    </w:p>
    <w:p w14:paraId="53526756" w14:textId="77777777" w:rsidR="009A6EF0" w:rsidRPr="005B17D3" w:rsidRDefault="009A6EF0" w:rsidP="009A6EF0">
      <w:pPr>
        <w:pStyle w:val="RulesandMore"/>
      </w:pPr>
      <w:r w:rsidRPr="005B17D3">
        <w:t>More...</w:t>
      </w:r>
    </w:p>
    <w:p w14:paraId="1B532D54" w14:textId="77777777" w:rsidR="009A6EF0" w:rsidRPr="005B17D3" w:rsidRDefault="009A6EF0" w:rsidP="009A6EF0">
      <w:pPr>
        <w:pStyle w:val="ListBull2"/>
      </w:pPr>
      <w:r w:rsidRPr="005B17D3">
        <w:t>Answer Yes if the child is over the age of 18 and became permanently and totally disabled and incapable of self-support before reaching the age of 18.</w:t>
      </w:r>
    </w:p>
    <w:p w14:paraId="60FEB63F" w14:textId="77777777" w:rsidR="009A6EF0" w:rsidRPr="005B17D3" w:rsidRDefault="009A6EF0" w:rsidP="009A6EF0">
      <w:pPr>
        <w:pStyle w:val="ListBull2"/>
      </w:pPr>
      <w:r w:rsidRPr="005B17D3">
        <w:t>Indicator is not a required field and can be a multiple (one per dependent). This is collected for dependent person type only.</w:t>
      </w:r>
    </w:p>
    <w:p w14:paraId="26A27AB6" w14:textId="77777777" w:rsidR="009A6EF0" w:rsidRPr="005B17D3" w:rsidRDefault="009A6EF0" w:rsidP="009A6EF0">
      <w:pPr>
        <w:pStyle w:val="ScreenField"/>
      </w:pPr>
    </w:p>
    <w:p w14:paraId="424A5A34" w14:textId="77777777" w:rsidR="009A6EF0" w:rsidRPr="005B17D3" w:rsidRDefault="009A6EF0" w:rsidP="009A6EF0">
      <w:pPr>
        <w:pStyle w:val="ScreenField"/>
      </w:pPr>
      <w:r w:rsidRPr="005B17D3">
        <w:t>Income</w:t>
      </w:r>
      <w:r w:rsidRPr="005B17D3">
        <w:fldChar w:fldCharType="begin"/>
      </w:r>
      <w:r w:rsidRPr="005B17D3">
        <w:instrText xml:space="preserve"> XE "Income:pre-Feb. 2005 format" </w:instrText>
      </w:r>
      <w:r w:rsidRPr="005B17D3">
        <w:fldChar w:fldCharType="end"/>
      </w:r>
      <w:r w:rsidRPr="005B17D3">
        <w:t xml:space="preserve"> (pre-Feb. 2005 format)</w:t>
      </w:r>
    </w:p>
    <w:p w14:paraId="39735EAC" w14:textId="77777777" w:rsidR="009A6EF0" w:rsidRPr="005B17D3" w:rsidRDefault="009A6EF0" w:rsidP="009A6EF0">
      <w:pPr>
        <w:pStyle w:val="ScreenField"/>
        <w:rPr>
          <w:rStyle w:val="StyleDrop-downhotspot11ptUnderline"/>
          <w:bCs w:val="0"/>
          <w:iCs w:val="0"/>
          <w:sz w:val="24"/>
        </w:rPr>
      </w:pPr>
    </w:p>
    <w:p w14:paraId="1A03C7E6" w14:textId="77777777" w:rsidR="009A6EF0" w:rsidRPr="005B17D3" w:rsidRDefault="009A6EF0" w:rsidP="009A6EF0">
      <w:pPr>
        <w:pStyle w:val="ScreenField"/>
        <w:rPr>
          <w:rStyle w:val="StyleDrop-downhotspot11ptUnderline"/>
          <w:bCs w:val="0"/>
          <w:iCs w:val="0"/>
          <w:sz w:val="24"/>
        </w:rPr>
      </w:pPr>
      <w:r w:rsidRPr="005B17D3">
        <w:rPr>
          <w:rStyle w:val="StyleDrop-downhotspot11ptUnderline"/>
          <w:bCs w:val="0"/>
          <w:iCs w:val="0"/>
          <w:sz w:val="24"/>
        </w:rPr>
        <w:t>Employment:</w:t>
      </w:r>
    </w:p>
    <w:p w14:paraId="1E188D1C" w14:textId="77777777" w:rsidR="009A6EF0" w:rsidRPr="005B17D3" w:rsidRDefault="009A6EF0" w:rsidP="009A6EF0">
      <w:pPr>
        <w:pStyle w:val="ScreenFieldDesc"/>
      </w:pPr>
      <w:r w:rsidRPr="005B17D3">
        <w:t>Enter in this field the annual amount of Income</w:t>
      </w:r>
      <w:r w:rsidRPr="005B17D3">
        <w:fldChar w:fldCharType="begin"/>
      </w:r>
      <w:r w:rsidRPr="005B17D3">
        <w:instrText xml:space="preserve"> XE "Income:Employment" </w:instrText>
      </w:r>
      <w:r w:rsidRPr="005B17D3">
        <w:fldChar w:fldCharType="end"/>
      </w:r>
      <w:r w:rsidRPr="005B17D3">
        <w:t xml:space="preserve"> from Employment</w:t>
      </w:r>
      <w:r w:rsidRPr="005B17D3">
        <w:fldChar w:fldCharType="begin"/>
      </w:r>
      <w:r w:rsidRPr="005B17D3">
        <w:instrText xml:space="preserve"> XE "Employment:Income from" </w:instrText>
      </w:r>
      <w:r w:rsidRPr="005B17D3">
        <w:fldChar w:fldCharType="end"/>
      </w:r>
      <w:r w:rsidRPr="005B17D3">
        <w:t xml:space="preserve"> (wages, bonuses, tips, etc.) received during the previous year.</w:t>
      </w:r>
    </w:p>
    <w:p w14:paraId="2EEA3ABF" w14:textId="77777777" w:rsidR="009A6EF0" w:rsidRPr="005B17D3" w:rsidRDefault="009A6EF0" w:rsidP="009A6EF0">
      <w:pPr>
        <w:pStyle w:val="ScreenFieldDesc"/>
      </w:pPr>
      <w:r w:rsidRPr="005B17D3">
        <w:t>Exclude income</w:t>
      </w:r>
      <w:r w:rsidRPr="005B17D3">
        <w:fldChar w:fldCharType="begin"/>
      </w:r>
      <w:r w:rsidRPr="005B17D3">
        <w:instrText xml:space="preserve"> XE "Income:Exclude" </w:instrText>
      </w:r>
      <w:r w:rsidRPr="005B17D3">
        <w:fldChar w:fldCharType="end"/>
      </w:r>
      <w:r w:rsidRPr="005B17D3">
        <w:t xml:space="preserve"> from the beneficiary’s farm, ranch, property or business.</w:t>
      </w:r>
    </w:p>
    <w:p w14:paraId="6ADC877A" w14:textId="77777777" w:rsidR="009A6EF0" w:rsidRPr="005B17D3" w:rsidRDefault="009A6EF0" w:rsidP="009A6EF0">
      <w:pPr>
        <w:pStyle w:val="ScreenField"/>
      </w:pPr>
    </w:p>
    <w:p w14:paraId="29464836" w14:textId="77777777" w:rsidR="009A6EF0" w:rsidRPr="005B17D3" w:rsidRDefault="009A6EF0" w:rsidP="009A6EF0">
      <w:pPr>
        <w:pStyle w:val="ScreenField"/>
      </w:pPr>
      <w:r w:rsidRPr="005B17D3">
        <w:t>US Civil Service:</w:t>
      </w:r>
    </w:p>
    <w:p w14:paraId="084D00E2" w14:textId="77777777" w:rsidR="009A6EF0" w:rsidRPr="005B17D3" w:rsidRDefault="009A6EF0" w:rsidP="009A6EF0">
      <w:pPr>
        <w:pStyle w:val="ScreenFieldDesc"/>
      </w:pPr>
      <w:r w:rsidRPr="005B17D3">
        <w:t>Enter in this field any income</w:t>
      </w:r>
      <w:r w:rsidRPr="005B17D3">
        <w:fldChar w:fldCharType="begin"/>
      </w:r>
      <w:r w:rsidRPr="005B17D3">
        <w:instrText xml:space="preserve"> XE "Income:civil" </w:instrText>
      </w:r>
      <w:r w:rsidRPr="005B17D3">
        <w:fldChar w:fldCharType="end"/>
      </w:r>
      <w:r w:rsidRPr="005B17D3">
        <w:t xml:space="preserve"> derived from governmental civil service jobs held.</w:t>
      </w:r>
    </w:p>
    <w:p w14:paraId="0D279999" w14:textId="77777777" w:rsidR="009A6EF0" w:rsidRPr="005B17D3" w:rsidRDefault="009A6EF0" w:rsidP="009A6EF0">
      <w:pPr>
        <w:pStyle w:val="ScreenField"/>
      </w:pPr>
    </w:p>
    <w:p w14:paraId="433C3E9A" w14:textId="77777777" w:rsidR="009A6EF0" w:rsidRPr="005B17D3" w:rsidRDefault="009A6EF0" w:rsidP="009A6EF0">
      <w:pPr>
        <w:pStyle w:val="ScreenField"/>
      </w:pPr>
      <w:r w:rsidRPr="005B17D3">
        <w:t>Interest/Dividend/Annuity:</w:t>
      </w:r>
    </w:p>
    <w:p w14:paraId="793A6060" w14:textId="77777777" w:rsidR="009A6EF0" w:rsidRPr="005B17D3" w:rsidRDefault="009A6EF0" w:rsidP="009A6EF0">
      <w:pPr>
        <w:pStyle w:val="ScreenFieldDesc"/>
      </w:pPr>
      <w:r w:rsidRPr="005B17D3">
        <w:t>Enter in this field all income</w:t>
      </w:r>
      <w:r w:rsidRPr="005B17D3">
        <w:fldChar w:fldCharType="begin"/>
      </w:r>
      <w:r w:rsidRPr="005B17D3">
        <w:instrText xml:space="preserve"> XE "Income:Interest, Dividends and Savings" </w:instrText>
      </w:r>
      <w:r w:rsidRPr="005B17D3">
        <w:fldChar w:fldCharType="end"/>
      </w:r>
      <w:r w:rsidRPr="005B17D3">
        <w:t xml:space="preserve"> derived from </w:t>
      </w:r>
      <w:r w:rsidRPr="005B17D3">
        <w:rPr>
          <w:rStyle w:val="Text-onlypopuphotspot"/>
        </w:rPr>
        <w:t>Interest</w:t>
      </w:r>
      <w:r w:rsidRPr="005B17D3">
        <w:t xml:space="preserve">, </w:t>
      </w:r>
      <w:r w:rsidRPr="005B17D3">
        <w:rPr>
          <w:rStyle w:val="Text-onlypopuphotspot"/>
        </w:rPr>
        <w:t>Dividends</w:t>
      </w:r>
      <w:r w:rsidRPr="005B17D3">
        <w:t xml:space="preserve"> and </w:t>
      </w:r>
      <w:r w:rsidRPr="005B17D3">
        <w:rPr>
          <w:rStyle w:val="Text-onlypopuphotspot"/>
        </w:rPr>
        <w:t>Annuities</w:t>
      </w:r>
      <w:r w:rsidRPr="005B17D3">
        <w:t xml:space="preserve"> held.</w:t>
      </w:r>
    </w:p>
    <w:p w14:paraId="4F903930" w14:textId="77777777" w:rsidR="009A6EF0" w:rsidRPr="005B17D3" w:rsidRDefault="009A6EF0" w:rsidP="009A6EF0">
      <w:pPr>
        <w:pStyle w:val="ScreenField"/>
      </w:pPr>
    </w:p>
    <w:p w14:paraId="6AEEB915" w14:textId="77777777" w:rsidR="009A6EF0" w:rsidRPr="005B17D3" w:rsidRDefault="009A6EF0" w:rsidP="009A6EF0">
      <w:pPr>
        <w:pStyle w:val="ScreenField"/>
      </w:pPr>
      <w:r w:rsidRPr="005B17D3">
        <w:t>Unemployment:</w:t>
      </w:r>
    </w:p>
    <w:p w14:paraId="633F41E1" w14:textId="77777777" w:rsidR="009A6EF0" w:rsidRPr="005B17D3" w:rsidRDefault="009A6EF0" w:rsidP="009A6EF0">
      <w:pPr>
        <w:pStyle w:val="ScreenFieldDesc"/>
      </w:pPr>
      <w:r w:rsidRPr="005B17D3">
        <w:t>Enter in this field all income</w:t>
      </w:r>
      <w:r w:rsidRPr="005B17D3">
        <w:fldChar w:fldCharType="begin"/>
      </w:r>
      <w:r w:rsidRPr="005B17D3">
        <w:instrText xml:space="preserve"> XE "Income:Unemployment Compensation" </w:instrText>
      </w:r>
      <w:r w:rsidRPr="005B17D3">
        <w:fldChar w:fldCharType="end"/>
      </w:r>
      <w:r w:rsidRPr="005B17D3">
        <w:t xml:space="preserve"> derived from Unemployment Compensation.</w:t>
      </w:r>
    </w:p>
    <w:p w14:paraId="0CCF3A45" w14:textId="77777777" w:rsidR="009A6EF0" w:rsidRPr="005B17D3" w:rsidRDefault="009A6EF0" w:rsidP="009A6EF0">
      <w:pPr>
        <w:pStyle w:val="ScreenField"/>
      </w:pPr>
    </w:p>
    <w:p w14:paraId="04FB2144" w14:textId="77777777" w:rsidR="009A6EF0" w:rsidRPr="005B17D3" w:rsidRDefault="009A6EF0" w:rsidP="009A6EF0">
      <w:pPr>
        <w:pStyle w:val="ScreenField"/>
      </w:pPr>
      <w:r w:rsidRPr="005B17D3">
        <w:t>Income</w:t>
      </w:r>
      <w:r w:rsidRPr="005B17D3">
        <w:fldChar w:fldCharType="begin"/>
      </w:r>
      <w:r w:rsidRPr="005B17D3">
        <w:instrText xml:space="preserve"> XE "Income:Retirement" </w:instrText>
      </w:r>
      <w:r w:rsidRPr="005B17D3">
        <w:fldChar w:fldCharType="end"/>
      </w:r>
      <w:r w:rsidRPr="005B17D3">
        <w:t xml:space="preserve"> - Retirement</w:t>
      </w:r>
    </w:p>
    <w:p w14:paraId="3137EA06" w14:textId="77777777" w:rsidR="009A6EF0" w:rsidRPr="005B17D3" w:rsidRDefault="009A6EF0" w:rsidP="009A6EF0">
      <w:pPr>
        <w:pStyle w:val="ScreenField"/>
      </w:pPr>
      <w:r w:rsidRPr="005B17D3">
        <w:t>Social Security:</w:t>
      </w:r>
    </w:p>
    <w:p w14:paraId="4919A41F" w14:textId="77777777" w:rsidR="009A6EF0" w:rsidRPr="005B17D3" w:rsidRDefault="009A6EF0" w:rsidP="009A6EF0">
      <w:pPr>
        <w:pStyle w:val="ScreenFieldDesc"/>
      </w:pPr>
      <w:r w:rsidRPr="005B17D3">
        <w:t>Enter in this field all Social Security income</w:t>
      </w:r>
      <w:r w:rsidRPr="005B17D3">
        <w:fldChar w:fldCharType="begin"/>
      </w:r>
      <w:r w:rsidRPr="005B17D3">
        <w:instrText xml:space="preserve"> XE "Income:Social Security" </w:instrText>
      </w:r>
      <w:r w:rsidRPr="005B17D3">
        <w:fldChar w:fldCharType="end"/>
      </w:r>
      <w:r w:rsidRPr="005B17D3">
        <w:t>.</w:t>
      </w:r>
    </w:p>
    <w:p w14:paraId="77BA1F16" w14:textId="77777777" w:rsidR="009A6EF0" w:rsidRPr="005B17D3" w:rsidRDefault="009A6EF0" w:rsidP="009A6EF0">
      <w:pPr>
        <w:pStyle w:val="ScreenField"/>
      </w:pPr>
    </w:p>
    <w:p w14:paraId="3A47896D" w14:textId="77777777" w:rsidR="009A6EF0" w:rsidRPr="005B17D3" w:rsidRDefault="009A6EF0" w:rsidP="009A6EF0">
      <w:pPr>
        <w:pStyle w:val="ScreenField"/>
      </w:pPr>
      <w:r w:rsidRPr="005B17D3">
        <w:t>Military</w:t>
      </w:r>
      <w:r w:rsidRPr="005B17D3">
        <w:fldChar w:fldCharType="begin"/>
      </w:r>
      <w:r w:rsidRPr="005B17D3">
        <w:instrText xml:space="preserve"> XE "Military:Retirement" </w:instrText>
      </w:r>
      <w:r w:rsidRPr="005B17D3">
        <w:fldChar w:fldCharType="end"/>
      </w:r>
      <w:r w:rsidRPr="005B17D3">
        <w:t xml:space="preserve"> Retirement:</w:t>
      </w:r>
    </w:p>
    <w:p w14:paraId="656FECF1" w14:textId="77777777" w:rsidR="009A6EF0" w:rsidRPr="005B17D3" w:rsidRDefault="009A6EF0" w:rsidP="009A6EF0">
      <w:pPr>
        <w:pStyle w:val="ScreenFieldDesc"/>
      </w:pPr>
      <w:r w:rsidRPr="005B17D3">
        <w:t>Enter in this field all income</w:t>
      </w:r>
      <w:r w:rsidRPr="005B17D3">
        <w:fldChar w:fldCharType="begin"/>
      </w:r>
      <w:r w:rsidRPr="005B17D3">
        <w:instrText xml:space="preserve"> XE "Income:Military Retirement" </w:instrText>
      </w:r>
      <w:r w:rsidRPr="005B17D3">
        <w:fldChar w:fldCharType="end"/>
      </w:r>
      <w:r w:rsidRPr="005B17D3">
        <w:t xml:space="preserve"> derived from any </w:t>
      </w:r>
      <w:r w:rsidRPr="005B17D3">
        <w:rPr>
          <w:i/>
        </w:rPr>
        <w:t>Military Retirement</w:t>
      </w:r>
      <w:r w:rsidRPr="005B17D3">
        <w:t>.</w:t>
      </w:r>
    </w:p>
    <w:p w14:paraId="11E1CB4C" w14:textId="77777777" w:rsidR="009A6EF0" w:rsidRPr="005B17D3" w:rsidRDefault="009A6EF0" w:rsidP="009A6EF0">
      <w:pPr>
        <w:pStyle w:val="ScreenField"/>
      </w:pPr>
    </w:p>
    <w:p w14:paraId="1E40CBBF" w14:textId="77777777" w:rsidR="009A6EF0" w:rsidRPr="005B17D3" w:rsidRDefault="009A6EF0" w:rsidP="009A6EF0">
      <w:pPr>
        <w:pStyle w:val="ScreenField"/>
      </w:pPr>
      <w:r w:rsidRPr="005B17D3">
        <w:t>Railroad Retirement:</w:t>
      </w:r>
    </w:p>
    <w:p w14:paraId="36D52D83" w14:textId="77777777" w:rsidR="009A6EF0" w:rsidRPr="005B17D3" w:rsidRDefault="009A6EF0" w:rsidP="009A6EF0">
      <w:pPr>
        <w:pStyle w:val="ScreenFieldDesc"/>
      </w:pPr>
      <w:r w:rsidRPr="005B17D3">
        <w:t xml:space="preserve">Enter in this field any </w:t>
      </w:r>
      <w:r w:rsidRPr="005B17D3">
        <w:rPr>
          <w:i/>
        </w:rPr>
        <w:t>Railroad Retirement</w:t>
      </w:r>
      <w:r w:rsidRPr="005B17D3">
        <w:t xml:space="preserve"> income</w:t>
      </w:r>
      <w:r w:rsidRPr="005B17D3">
        <w:fldChar w:fldCharType="begin"/>
      </w:r>
      <w:r w:rsidRPr="005B17D3">
        <w:instrText xml:space="preserve"> XE "Income:Railroad Retirement" </w:instrText>
      </w:r>
      <w:r w:rsidRPr="005B17D3">
        <w:fldChar w:fldCharType="end"/>
      </w:r>
      <w:r w:rsidRPr="005B17D3">
        <w:t>.</w:t>
      </w:r>
    </w:p>
    <w:p w14:paraId="2B3FCD3D" w14:textId="77777777" w:rsidR="009A6EF0" w:rsidRPr="005B17D3" w:rsidRDefault="009A6EF0" w:rsidP="009A6EF0">
      <w:pPr>
        <w:pStyle w:val="ScreenField"/>
      </w:pPr>
    </w:p>
    <w:p w14:paraId="49B15E0C" w14:textId="77777777" w:rsidR="009A6EF0" w:rsidRPr="005B17D3" w:rsidRDefault="009A6EF0" w:rsidP="009A6EF0">
      <w:pPr>
        <w:pStyle w:val="ScreenField"/>
      </w:pPr>
      <w:r w:rsidRPr="005B17D3">
        <w:t>Other Retirement:</w:t>
      </w:r>
    </w:p>
    <w:p w14:paraId="3471D7BD" w14:textId="77777777" w:rsidR="009A6EF0" w:rsidRPr="005B17D3" w:rsidRDefault="009A6EF0" w:rsidP="009A6EF0">
      <w:pPr>
        <w:pStyle w:val="ScreenFieldDesc"/>
      </w:pPr>
      <w:r w:rsidRPr="005B17D3">
        <w:t xml:space="preserve">Enter in this field any </w:t>
      </w:r>
      <w:r w:rsidRPr="005B17D3">
        <w:rPr>
          <w:i/>
        </w:rPr>
        <w:t>Other Retirement</w:t>
      </w:r>
      <w:r w:rsidRPr="005B17D3">
        <w:t xml:space="preserve"> income</w:t>
      </w:r>
      <w:r w:rsidRPr="005B17D3">
        <w:fldChar w:fldCharType="begin"/>
      </w:r>
      <w:r w:rsidRPr="005B17D3">
        <w:instrText xml:space="preserve"> XE "Income:Other Retirement" </w:instrText>
      </w:r>
      <w:r w:rsidRPr="005B17D3">
        <w:fldChar w:fldCharType="end"/>
      </w:r>
      <w:r w:rsidRPr="005B17D3">
        <w:t xml:space="preserve"> not reportable in other categories.</w:t>
      </w:r>
    </w:p>
    <w:p w14:paraId="0E6E3E49" w14:textId="77777777" w:rsidR="009A6EF0" w:rsidRPr="005B17D3" w:rsidRDefault="009A6EF0" w:rsidP="009A6EF0">
      <w:pPr>
        <w:pStyle w:val="ScreenName"/>
      </w:pPr>
      <w:r w:rsidRPr="005B17D3">
        <w:t>Income</w:t>
      </w:r>
      <w:r w:rsidRPr="005B17D3">
        <w:fldChar w:fldCharType="begin"/>
      </w:r>
      <w:r w:rsidRPr="005B17D3">
        <w:instrText xml:space="preserve"> XE "Income:Workers Comp/Black Lung" </w:instrText>
      </w:r>
      <w:r w:rsidRPr="005B17D3">
        <w:fldChar w:fldCharType="end"/>
      </w:r>
      <w:r w:rsidRPr="005B17D3">
        <w:t xml:space="preserve"> - Workers Comp/Black Lung, Other </w:t>
      </w:r>
    </w:p>
    <w:p w14:paraId="36583B14" w14:textId="77777777" w:rsidR="009A6EF0" w:rsidRPr="005B17D3" w:rsidRDefault="009A6EF0" w:rsidP="009A6EF0">
      <w:pPr>
        <w:pStyle w:val="ScreenField"/>
      </w:pPr>
      <w:r w:rsidRPr="005B17D3">
        <w:t>Workers Comp/ Black Lung:</w:t>
      </w:r>
    </w:p>
    <w:p w14:paraId="71DF4FD2" w14:textId="77777777" w:rsidR="009A6EF0" w:rsidRPr="005B17D3" w:rsidRDefault="009A6EF0" w:rsidP="009A6EF0">
      <w:pPr>
        <w:pStyle w:val="ScreenFieldDesc"/>
        <w:rPr>
          <w:rStyle w:val="StyleDrop-downhotspot11ptUnderline"/>
          <w:b/>
          <w:bCs w:val="0"/>
          <w:i/>
          <w:iCs w:val="0"/>
          <w:sz w:val="24"/>
        </w:rPr>
      </w:pPr>
      <w:r w:rsidRPr="005B17D3">
        <w:t>Enter in this field any Workers' Compensation and/or Black Lung benefits received.</w:t>
      </w:r>
    </w:p>
    <w:p w14:paraId="1F06182A" w14:textId="77777777" w:rsidR="009A6EF0" w:rsidRPr="005B17D3" w:rsidRDefault="009A6EF0" w:rsidP="009A6EF0">
      <w:pPr>
        <w:pStyle w:val="ScreenField"/>
        <w:rPr>
          <w:rStyle w:val="StyleDrop-downhotspot11ptUnderline"/>
          <w:bCs w:val="0"/>
          <w:iCs w:val="0"/>
          <w:sz w:val="24"/>
        </w:rPr>
      </w:pPr>
    </w:p>
    <w:p w14:paraId="47D9B3E3" w14:textId="77777777" w:rsidR="009A6EF0" w:rsidRPr="005B17D3" w:rsidRDefault="009A6EF0" w:rsidP="009A6EF0">
      <w:pPr>
        <w:pStyle w:val="ScreenField"/>
        <w:rPr>
          <w:rStyle w:val="StyleDrop-downhotspot11ptUnderline"/>
          <w:bCs w:val="0"/>
          <w:iCs w:val="0"/>
          <w:sz w:val="24"/>
          <w:u w:val="none"/>
        </w:rPr>
      </w:pPr>
      <w:r w:rsidRPr="005B17D3">
        <w:rPr>
          <w:rStyle w:val="StyleDrop-downhotspot11ptUnderline"/>
          <w:bCs w:val="0"/>
          <w:iCs w:val="0"/>
          <w:sz w:val="24"/>
          <w:u w:val="none"/>
        </w:rPr>
        <w:t>Other Income:</w:t>
      </w:r>
    </w:p>
    <w:p w14:paraId="05D6E0E3" w14:textId="77777777" w:rsidR="009A6EF0" w:rsidRPr="005B17D3" w:rsidRDefault="009A6EF0" w:rsidP="009A6EF0">
      <w:pPr>
        <w:pStyle w:val="ScreenFieldDesc"/>
      </w:pPr>
      <w:r w:rsidRPr="005B17D3">
        <w:t>Enter in this field any Other Income</w:t>
      </w:r>
      <w:r w:rsidRPr="005B17D3">
        <w:fldChar w:fldCharType="begin"/>
      </w:r>
      <w:r w:rsidRPr="005B17D3">
        <w:instrText xml:space="preserve"> XE "Income:Other" </w:instrText>
      </w:r>
      <w:r w:rsidRPr="005B17D3">
        <w:fldChar w:fldCharType="end"/>
      </w:r>
      <w:r w:rsidRPr="005B17D3">
        <w:t xml:space="preserve"> not reportable in other categories; e.g. prizes and awards, punitive damages, deceased employee's wages paid to estate or beneficiary.</w:t>
      </w:r>
    </w:p>
    <w:p w14:paraId="1F7E1AA4" w14:textId="77777777" w:rsidR="009A6EF0" w:rsidRPr="005B17D3" w:rsidRDefault="009A6EF0" w:rsidP="009A6EF0">
      <w:pPr>
        <w:pStyle w:val="ScreenFieldDesc"/>
      </w:pPr>
      <w:r w:rsidRPr="005B17D3">
        <w:t>Exclude welfare.</w:t>
      </w:r>
    </w:p>
    <w:p w14:paraId="43D0C591" w14:textId="77777777" w:rsidR="009A6EF0" w:rsidRPr="005B17D3" w:rsidRDefault="009A6EF0" w:rsidP="009A6EF0">
      <w:pPr>
        <w:pStyle w:val="ScreenName"/>
      </w:pPr>
      <w:r w:rsidRPr="005B17D3">
        <w:t>Income</w:t>
      </w:r>
      <w:r w:rsidRPr="005B17D3">
        <w:fldChar w:fldCharType="begin"/>
      </w:r>
      <w:r w:rsidRPr="005B17D3">
        <w:instrText xml:space="preserve"> XE "Income:post-Feb. 2005 format" </w:instrText>
      </w:r>
      <w:r w:rsidRPr="005B17D3">
        <w:fldChar w:fldCharType="end"/>
      </w:r>
      <w:r w:rsidRPr="005B17D3">
        <w:t xml:space="preserve"> (post-Feb. 2005 format)</w:t>
      </w:r>
    </w:p>
    <w:p w14:paraId="3B382A29" w14:textId="77777777" w:rsidR="009A6EF0" w:rsidRPr="005B17D3" w:rsidRDefault="009A6EF0" w:rsidP="009A6EF0">
      <w:pPr>
        <w:pStyle w:val="ScreenField"/>
      </w:pPr>
      <w:r w:rsidRPr="005B17D3">
        <w:t>Total Employment Income</w:t>
      </w:r>
      <w:r w:rsidRPr="005B17D3">
        <w:fldChar w:fldCharType="begin"/>
      </w:r>
      <w:r w:rsidRPr="005B17D3">
        <w:instrText xml:space="preserve"> XE "Income:Total Employment" </w:instrText>
      </w:r>
      <w:r w:rsidRPr="005B17D3">
        <w:fldChar w:fldCharType="end"/>
      </w:r>
      <w:r w:rsidRPr="005B17D3">
        <w:t>:</w:t>
      </w:r>
    </w:p>
    <w:p w14:paraId="74B6429B" w14:textId="77777777" w:rsidR="009A6EF0" w:rsidRPr="005B17D3" w:rsidRDefault="009A6EF0" w:rsidP="009A6EF0">
      <w:pPr>
        <w:pStyle w:val="ScreenFieldDesc"/>
      </w:pPr>
      <w:r w:rsidRPr="005B17D3">
        <w:t xml:space="preserve">Enter in this field the annual amount of Total </w:t>
      </w:r>
      <w:r w:rsidRPr="005B17D3">
        <w:rPr>
          <w:rStyle w:val="Text-onlypopuphotspot"/>
        </w:rPr>
        <w:t>Gross</w:t>
      </w:r>
      <w:r w:rsidRPr="005B17D3">
        <w:t xml:space="preserve"> Income from Employment</w:t>
      </w:r>
      <w:r w:rsidRPr="005B17D3">
        <w:fldChar w:fldCharType="begin"/>
      </w:r>
      <w:r w:rsidRPr="005B17D3">
        <w:instrText xml:space="preserve"> XE "Employment:Total Gross Income from" </w:instrText>
      </w:r>
      <w:r w:rsidRPr="005B17D3">
        <w:fldChar w:fldCharType="end"/>
      </w:r>
      <w:r w:rsidRPr="005B17D3">
        <w:t xml:space="preserve"> (wages, bonuses, tips, etc.) received during the previous year.</w:t>
      </w:r>
    </w:p>
    <w:p w14:paraId="0F261ABD" w14:textId="77777777" w:rsidR="009A6EF0" w:rsidRPr="005B17D3" w:rsidRDefault="009A6EF0" w:rsidP="009A6EF0">
      <w:pPr>
        <w:pStyle w:val="ScreenFieldDesc"/>
      </w:pPr>
      <w:r w:rsidRPr="005B17D3">
        <w:t>This data is shared with VistA.</w:t>
      </w:r>
    </w:p>
    <w:p w14:paraId="43DC83D3" w14:textId="77777777" w:rsidR="009A6EF0" w:rsidRPr="005B17D3" w:rsidRDefault="009A6EF0" w:rsidP="009A6EF0">
      <w:pPr>
        <w:pStyle w:val="ScreenFieldDesc"/>
      </w:pPr>
      <w:r w:rsidRPr="005B17D3">
        <w:t>Exclude income</w:t>
      </w:r>
      <w:r w:rsidRPr="005B17D3">
        <w:fldChar w:fldCharType="begin"/>
      </w:r>
      <w:r w:rsidRPr="005B17D3">
        <w:instrText xml:space="preserve"> XE "Income:Exclude" </w:instrText>
      </w:r>
      <w:r w:rsidRPr="005B17D3">
        <w:fldChar w:fldCharType="end"/>
      </w:r>
      <w:r w:rsidRPr="005B17D3">
        <w:t xml:space="preserve"> from the beneficiary’s farm, ranch, property or business.</w:t>
      </w:r>
    </w:p>
    <w:p w14:paraId="7DBA1435" w14:textId="77777777" w:rsidR="009A6EF0" w:rsidRPr="005B17D3" w:rsidRDefault="009A6EF0" w:rsidP="009A6EF0">
      <w:pPr>
        <w:pStyle w:val="ScreenFieldDesc"/>
      </w:pPr>
      <w:r w:rsidRPr="005B17D3">
        <w:rPr>
          <w:i/>
          <w:iCs/>
        </w:rPr>
        <w:t>Total Employment Income</w:t>
      </w:r>
      <w:r w:rsidRPr="005B17D3">
        <w:t xml:space="preserve"> must be 0 through 9999999.00.</w:t>
      </w:r>
    </w:p>
    <w:p w14:paraId="66A63E4C" w14:textId="77777777" w:rsidR="009A6EF0" w:rsidRPr="005B17D3" w:rsidRDefault="009A6EF0" w:rsidP="009A6EF0">
      <w:pPr>
        <w:pStyle w:val="ScreenField"/>
      </w:pPr>
      <w:r w:rsidRPr="005B17D3">
        <w:t>Ranch, Farm, Property or Business:</w:t>
      </w:r>
    </w:p>
    <w:p w14:paraId="12B0CBFE" w14:textId="77777777" w:rsidR="009A6EF0" w:rsidRPr="005B17D3" w:rsidRDefault="009A6EF0" w:rsidP="009A6EF0">
      <w:pPr>
        <w:pStyle w:val="ScreenFieldDesc"/>
      </w:pPr>
      <w:r w:rsidRPr="005B17D3">
        <w:t>Enter in this field the annual amount of income</w:t>
      </w:r>
      <w:r w:rsidRPr="005B17D3">
        <w:fldChar w:fldCharType="begin"/>
      </w:r>
      <w:r w:rsidRPr="005B17D3">
        <w:instrText xml:space="preserve"> XE "Income:from your farm, ranch, property or business" </w:instrText>
      </w:r>
      <w:r w:rsidRPr="005B17D3">
        <w:fldChar w:fldCharType="end"/>
      </w:r>
      <w:r w:rsidRPr="005B17D3">
        <w:t xml:space="preserve"> from the beneficiary’s farm, ranch, property or business, minus operating expenses, received during the previous year.</w:t>
      </w:r>
    </w:p>
    <w:p w14:paraId="238E95B5" w14:textId="77777777" w:rsidR="009A6EF0" w:rsidRPr="005B17D3" w:rsidRDefault="009A6EF0" w:rsidP="009A6EF0">
      <w:pPr>
        <w:pStyle w:val="ScreenFieldDesc"/>
      </w:pPr>
      <w:r w:rsidRPr="005B17D3">
        <w:t>Depreciation is not considered a deductible expense.</w:t>
      </w:r>
    </w:p>
    <w:p w14:paraId="301210B4" w14:textId="77777777" w:rsidR="009A6EF0" w:rsidRPr="005B17D3" w:rsidRDefault="009A6EF0" w:rsidP="009A6EF0">
      <w:pPr>
        <w:pStyle w:val="ScreenFieldDesc"/>
      </w:pPr>
      <w:r w:rsidRPr="005B17D3">
        <w:t>Ranch, Farm, Property or Business must be 0 through 9999999.00.</w:t>
      </w:r>
    </w:p>
    <w:p w14:paraId="40179BF6" w14:textId="77777777" w:rsidR="009A6EF0" w:rsidRPr="005B17D3" w:rsidRDefault="009A6EF0" w:rsidP="009A6EF0">
      <w:pPr>
        <w:pStyle w:val="ScreenField"/>
      </w:pPr>
    </w:p>
    <w:p w14:paraId="64C70CA6" w14:textId="77777777" w:rsidR="009A6EF0" w:rsidRPr="005B17D3" w:rsidRDefault="009A6EF0" w:rsidP="009A6EF0">
      <w:pPr>
        <w:pStyle w:val="ScreenField"/>
      </w:pPr>
      <w:r w:rsidRPr="005B17D3">
        <w:t>Other Income:</w:t>
      </w:r>
    </w:p>
    <w:p w14:paraId="433D25CE" w14:textId="77777777" w:rsidR="009A6EF0" w:rsidRPr="005B17D3" w:rsidRDefault="009A6EF0" w:rsidP="009A6EF0">
      <w:pPr>
        <w:pStyle w:val="ScreenFieldDesc"/>
        <w:rPr>
          <w:i/>
          <w:iCs/>
        </w:rPr>
      </w:pPr>
      <w:r w:rsidRPr="005B17D3">
        <w:t xml:space="preserve">List </w:t>
      </w:r>
      <w:r w:rsidRPr="005B17D3">
        <w:rPr>
          <w:i/>
        </w:rPr>
        <w:t>Other Income</w:t>
      </w:r>
      <w:r w:rsidRPr="005B17D3">
        <w:rPr>
          <w:i/>
        </w:rPr>
        <w:fldChar w:fldCharType="begin"/>
      </w:r>
      <w:r w:rsidRPr="005B17D3">
        <w:instrText xml:space="preserve"> XE "Income:Other" </w:instrText>
      </w:r>
      <w:r w:rsidRPr="005B17D3">
        <w:rPr>
          <w:i/>
        </w:rPr>
        <w:fldChar w:fldCharType="end"/>
      </w:r>
      <w:r w:rsidRPr="005B17D3">
        <w:t xml:space="preserve"> amounts (Social Security, compensation, pension, interest, dividends. Exclude welfare).</w:t>
      </w:r>
      <w:r w:rsidRPr="005B17D3">
        <w:rPr>
          <w:i/>
          <w:iCs/>
        </w:rPr>
        <w:t xml:space="preserve"> </w:t>
      </w:r>
    </w:p>
    <w:p w14:paraId="1BE02016" w14:textId="77777777" w:rsidR="009A6EF0" w:rsidRPr="005B17D3" w:rsidRDefault="009A6EF0" w:rsidP="009A6EF0">
      <w:pPr>
        <w:pStyle w:val="ScreenFieldDesc"/>
      </w:pPr>
      <w:r w:rsidRPr="005B17D3">
        <w:rPr>
          <w:i/>
          <w:iCs/>
        </w:rPr>
        <w:t>Other Income</w:t>
      </w:r>
      <w:r w:rsidRPr="005B17D3">
        <w:t xml:space="preserve"> must be 0 through 9999999.00</w:t>
      </w:r>
    </w:p>
    <w:p w14:paraId="003BB414" w14:textId="77777777" w:rsidR="009A6EF0" w:rsidRPr="005B17D3" w:rsidRDefault="009A6EF0" w:rsidP="009A6EF0">
      <w:pPr>
        <w:pStyle w:val="ScreenFieldDesc"/>
        <w:rPr>
          <w:b/>
          <w:i/>
          <w:iCs/>
          <w:u w:val="single"/>
        </w:rPr>
      </w:pPr>
      <w:r w:rsidRPr="005B17D3">
        <w:t>This data is shared with VistA.</w:t>
      </w:r>
    </w:p>
    <w:p w14:paraId="0D780CB4" w14:textId="77777777" w:rsidR="009A6EF0" w:rsidRPr="005B17D3" w:rsidRDefault="009A6EF0" w:rsidP="009A6EF0">
      <w:pPr>
        <w:pStyle w:val="RulesandMore"/>
      </w:pPr>
      <w:r w:rsidRPr="005B17D3">
        <w:t>More...</w:t>
      </w:r>
    </w:p>
    <w:p w14:paraId="518C1A07" w14:textId="77777777" w:rsidR="009A6EF0" w:rsidRPr="005B17D3" w:rsidRDefault="009A6EF0" w:rsidP="009A6EF0">
      <w:pPr>
        <w:pStyle w:val="ListBull2"/>
      </w:pPr>
      <w:r w:rsidRPr="005B17D3">
        <w:t>Enter in this field the annual amount of other income Social Security received during the previous calendar year. This includes, but is not limited to, Social Security Retirement and/or Disability Income</w:t>
      </w:r>
      <w:r w:rsidRPr="005B17D3">
        <w:fldChar w:fldCharType="begin"/>
      </w:r>
      <w:r w:rsidRPr="005B17D3">
        <w:instrText xml:space="preserve"> XE "Income:Disability" </w:instrText>
      </w:r>
      <w:r w:rsidRPr="005B17D3">
        <w:fldChar w:fldCharType="end"/>
      </w:r>
      <w:r w:rsidRPr="005B17D3">
        <w:t xml:space="preserve">; compensation benefits such as </w:t>
      </w:r>
      <w:r w:rsidRPr="005B17D3">
        <w:rPr>
          <w:rStyle w:val="Text-onlypopuphotspot"/>
        </w:rPr>
        <w:t>VA</w:t>
      </w:r>
      <w:r w:rsidRPr="005B17D3">
        <w:t xml:space="preserve"> disability, unemployment, retirement and pension income; interest; and dividends. Exclude welfare or need-based payments from a governmental agency, profit from occasional sale of property, reinvested interest on </w:t>
      </w:r>
      <w:r w:rsidRPr="005B17D3">
        <w:rPr>
          <w:rStyle w:val="Text-onlypopuphotspot"/>
        </w:rPr>
        <w:t>IRAs</w:t>
      </w:r>
      <w:r w:rsidRPr="005B17D3">
        <w:t>.</w:t>
      </w:r>
    </w:p>
    <w:p w14:paraId="06CF4F13" w14:textId="77777777" w:rsidR="009A6EF0" w:rsidRPr="005B17D3" w:rsidRDefault="009A6EF0" w:rsidP="009A6EF0">
      <w:pPr>
        <w:pStyle w:val="ScreenName"/>
      </w:pPr>
      <w:r w:rsidRPr="005B17D3">
        <w:t>Expenses</w:t>
      </w:r>
    </w:p>
    <w:p w14:paraId="5A19515C" w14:textId="77777777" w:rsidR="009A6EF0" w:rsidRPr="005B17D3" w:rsidRDefault="009A6EF0" w:rsidP="009A6EF0">
      <w:pPr>
        <w:pStyle w:val="ScreenField"/>
      </w:pPr>
      <w:r w:rsidRPr="005B17D3">
        <w:t>Education Expenses:</w:t>
      </w:r>
    </w:p>
    <w:p w14:paraId="18531EE0" w14:textId="77777777" w:rsidR="009A6EF0" w:rsidRPr="005B17D3" w:rsidRDefault="009A6EF0" w:rsidP="009A6EF0">
      <w:pPr>
        <w:pStyle w:val="ScreenFieldDesc"/>
      </w:pPr>
      <w:r w:rsidRPr="005B17D3">
        <w:t>Enter the total amount of college and vocational education expenses paid during the reporting year.</w:t>
      </w:r>
    </w:p>
    <w:p w14:paraId="47D432CB" w14:textId="77777777" w:rsidR="009A6EF0" w:rsidRPr="005B17D3" w:rsidRDefault="009A6EF0" w:rsidP="009A6EF0">
      <w:pPr>
        <w:pStyle w:val="RulesandMore"/>
      </w:pPr>
      <w:r w:rsidRPr="005B17D3">
        <w:t>More...</w:t>
      </w:r>
    </w:p>
    <w:p w14:paraId="32AD7129" w14:textId="77777777" w:rsidR="009A6EF0" w:rsidRPr="005B17D3" w:rsidRDefault="009A6EF0" w:rsidP="009A6EF0">
      <w:pPr>
        <w:pStyle w:val="ListBull2"/>
      </w:pPr>
      <w:r w:rsidRPr="005B17D3">
        <w:t>This would include tuition, books, fees, materials, etc.</w:t>
      </w:r>
    </w:p>
    <w:p w14:paraId="42DAFC73" w14:textId="77777777" w:rsidR="009A6EF0" w:rsidRPr="005B17D3" w:rsidRDefault="009A6EF0" w:rsidP="009A6EF0">
      <w:pPr>
        <w:pStyle w:val="ListBull2"/>
      </w:pPr>
      <w:r w:rsidRPr="005B17D3">
        <w:t>The beneficiary is not allowed to enter a Child</w:t>
      </w:r>
      <w:r w:rsidRPr="005B17D3">
        <w:fldChar w:fldCharType="begin"/>
      </w:r>
      <w:r w:rsidRPr="005B17D3">
        <w:instrText xml:space="preserve"> XE "Child:Education Expenses" </w:instrText>
      </w:r>
      <w:r w:rsidRPr="005B17D3">
        <w:fldChar w:fldCharType="end"/>
      </w:r>
      <w:r w:rsidRPr="005B17D3">
        <w:t>'s Education Expenses unless the child also had Employment</w:t>
      </w:r>
      <w:r w:rsidRPr="005B17D3">
        <w:fldChar w:fldCharType="begin"/>
      </w:r>
      <w:r w:rsidRPr="005B17D3">
        <w:instrText xml:space="preserve"> XE "Employment:Total Gross Income information" </w:instrText>
      </w:r>
      <w:r w:rsidRPr="005B17D3">
        <w:fldChar w:fldCharType="end"/>
      </w:r>
      <w:r w:rsidRPr="005B17D3">
        <w:t xml:space="preserve"> Income</w:t>
      </w:r>
      <w:r w:rsidRPr="005B17D3">
        <w:fldChar w:fldCharType="begin"/>
      </w:r>
      <w:r w:rsidRPr="005B17D3">
        <w:instrText xml:space="preserve"> XE "Income:Child Employment" </w:instrText>
      </w:r>
      <w:r w:rsidRPr="005B17D3">
        <w:fldChar w:fldCharType="end"/>
      </w:r>
      <w:r w:rsidRPr="005B17D3">
        <w:t xml:space="preserve"> information.</w:t>
      </w:r>
    </w:p>
    <w:p w14:paraId="66139759" w14:textId="77777777" w:rsidR="009A6EF0" w:rsidRPr="005B17D3" w:rsidRDefault="009A6EF0" w:rsidP="009A6EF0">
      <w:pPr>
        <w:pStyle w:val="RulesandMore"/>
      </w:pPr>
      <w:r w:rsidRPr="005B17D3">
        <w:t>Rules...</w:t>
      </w:r>
    </w:p>
    <w:p w14:paraId="18A22DCA" w14:textId="77777777" w:rsidR="009A6EF0" w:rsidRPr="005B17D3" w:rsidRDefault="009A6EF0" w:rsidP="00884662">
      <w:pPr>
        <w:pStyle w:val="BodyTextBullet2"/>
        <w:numPr>
          <w:ilvl w:val="0"/>
          <w:numId w:val="145"/>
        </w:numPr>
      </w:pPr>
      <w:r w:rsidRPr="005B17D3">
        <w:rPr>
          <w:i/>
          <w:iCs/>
        </w:rPr>
        <w:t>Education Expenses</w:t>
      </w:r>
      <w:r w:rsidRPr="005B17D3">
        <w:t xml:space="preserve"> must be 0 through 9999999.00.</w:t>
      </w:r>
    </w:p>
    <w:p w14:paraId="20C36CE9" w14:textId="77777777" w:rsidR="009A6EF0" w:rsidRPr="005B17D3" w:rsidRDefault="009A6EF0" w:rsidP="009A6EF0">
      <w:pPr>
        <w:pStyle w:val="ScreenField"/>
      </w:pPr>
    </w:p>
    <w:p w14:paraId="0435E7E9" w14:textId="77777777" w:rsidR="009A6EF0" w:rsidRPr="005B17D3" w:rsidRDefault="009A6EF0" w:rsidP="009A6EF0">
      <w:pPr>
        <w:pStyle w:val="ScreenField"/>
      </w:pPr>
      <w:r w:rsidRPr="005B17D3">
        <w:t>Non-reimbursable Medical Expenses:</w:t>
      </w:r>
    </w:p>
    <w:p w14:paraId="230E9124" w14:textId="77777777" w:rsidR="009A6EF0" w:rsidRPr="005B17D3" w:rsidRDefault="009A6EF0" w:rsidP="009A6EF0">
      <w:pPr>
        <w:pStyle w:val="ScreenFieldDesc"/>
      </w:pPr>
      <w:r w:rsidRPr="005B17D3">
        <w:t>Enter the total amount of unreimbursed medical</w:t>
      </w:r>
      <w:r w:rsidRPr="005B17D3">
        <w:fldChar w:fldCharType="begin"/>
      </w:r>
      <w:r w:rsidRPr="005B17D3">
        <w:instrText xml:space="preserve"> XE "Medical:expenses" </w:instrText>
      </w:r>
      <w:r w:rsidRPr="005B17D3">
        <w:fldChar w:fldCharType="end"/>
      </w:r>
      <w:r w:rsidRPr="005B17D3">
        <w:t xml:space="preserve"> expenses paid by the beneficiary during the previous calendar year.</w:t>
      </w:r>
    </w:p>
    <w:p w14:paraId="00E2CE1A" w14:textId="77777777" w:rsidR="009A6EF0" w:rsidRPr="005B17D3" w:rsidRDefault="009A6EF0" w:rsidP="009A6EF0">
      <w:pPr>
        <w:pStyle w:val="RulesandMore"/>
      </w:pPr>
      <w:r w:rsidRPr="005B17D3">
        <w:t>More...</w:t>
      </w:r>
    </w:p>
    <w:p w14:paraId="18095B84" w14:textId="77777777" w:rsidR="009A6EF0" w:rsidRPr="005B17D3" w:rsidRDefault="009A6EF0" w:rsidP="009A6EF0">
      <w:pPr>
        <w:pStyle w:val="ListBull2"/>
      </w:pPr>
      <w:r w:rsidRPr="005B17D3">
        <w:t>The expenses can be for the beneficiary or for persons that the Veteran has a legal or moral obligation to support. The expenses must actually have been paid by the beneficiary.</w:t>
      </w:r>
    </w:p>
    <w:p w14:paraId="3A08A6E7" w14:textId="77777777" w:rsidR="009A6EF0" w:rsidRPr="005B17D3" w:rsidRDefault="009A6EF0" w:rsidP="009A6EF0">
      <w:pPr>
        <w:pStyle w:val="ListBull2"/>
      </w:pPr>
      <w:r w:rsidRPr="005B17D3">
        <w:t>Reportable medical</w:t>
      </w:r>
      <w:r w:rsidRPr="005B17D3">
        <w:fldChar w:fldCharType="begin"/>
      </w:r>
      <w:r w:rsidRPr="005B17D3">
        <w:instrText xml:space="preserve"> XE "Medical:expenses" </w:instrText>
      </w:r>
      <w:r w:rsidRPr="005B17D3">
        <w:fldChar w:fldCharType="end"/>
      </w:r>
      <w:r w:rsidRPr="005B17D3">
        <w:t xml:space="preserve"> expenses include amounts paid for fees of physicians, dentists, and other providers of health services; hospital and nursing home fees; medical</w:t>
      </w:r>
      <w:r w:rsidRPr="005B17D3">
        <w:fldChar w:fldCharType="begin"/>
      </w:r>
      <w:r w:rsidRPr="005B17D3">
        <w:instrText xml:space="preserve"> XE "Medical:insurance" </w:instrText>
      </w:r>
      <w:r w:rsidRPr="005B17D3">
        <w:fldChar w:fldCharType="end"/>
      </w:r>
      <w:r w:rsidRPr="005B17D3">
        <w:t xml:space="preserve"> insurance</w:t>
      </w:r>
      <w:r w:rsidRPr="005B17D3">
        <w:fldChar w:fldCharType="begin"/>
      </w:r>
      <w:r w:rsidRPr="005B17D3">
        <w:instrText xml:space="preserve"> XE "Insurance:premiums" </w:instrText>
      </w:r>
      <w:r w:rsidRPr="005B17D3">
        <w:fldChar w:fldCharType="end"/>
      </w:r>
      <w:r w:rsidRPr="005B17D3">
        <w:t xml:space="preserve"> premiums (including the Medicare premium); drugs and medicines; eyeglasses; any other expenses that are reasonably related to medical</w:t>
      </w:r>
      <w:r w:rsidRPr="005B17D3">
        <w:fldChar w:fldCharType="begin"/>
      </w:r>
      <w:r w:rsidRPr="005B17D3">
        <w:instrText xml:space="preserve"> XE "Medical:care" </w:instrText>
      </w:r>
      <w:r w:rsidRPr="005B17D3">
        <w:fldChar w:fldCharType="end"/>
      </w:r>
      <w:r w:rsidRPr="005B17D3">
        <w:t xml:space="preserve"> care.</w:t>
      </w:r>
    </w:p>
    <w:p w14:paraId="78F7C9FD" w14:textId="77777777" w:rsidR="009A6EF0" w:rsidRPr="005B17D3" w:rsidRDefault="009A6EF0" w:rsidP="009A6EF0">
      <w:pPr>
        <w:pStyle w:val="ListBull2"/>
      </w:pPr>
      <w:r w:rsidRPr="005B17D3">
        <w:t>Do not list expenses which the beneficiary has paid if the beneficiary expects to receive reimbursement from insurance</w:t>
      </w:r>
      <w:r w:rsidRPr="005B17D3">
        <w:fldChar w:fldCharType="begin"/>
      </w:r>
      <w:r w:rsidRPr="005B17D3">
        <w:instrText xml:space="preserve"> XE "Insurance:reimbursement" </w:instrText>
      </w:r>
      <w:r w:rsidRPr="005B17D3">
        <w:fldChar w:fldCharType="end"/>
      </w:r>
      <w:r w:rsidRPr="005B17D3">
        <w:t xml:space="preserve"> or some other source.</w:t>
      </w:r>
    </w:p>
    <w:p w14:paraId="550CDDCE" w14:textId="77777777" w:rsidR="009A6EF0" w:rsidRPr="005B17D3" w:rsidRDefault="009A6EF0" w:rsidP="009A6EF0">
      <w:pPr>
        <w:pStyle w:val="ListBull2"/>
      </w:pPr>
      <w:r w:rsidRPr="005B17D3">
        <w:t>By law, not all of the unreimbursed medical</w:t>
      </w:r>
      <w:r w:rsidRPr="005B17D3">
        <w:fldChar w:fldCharType="begin"/>
      </w:r>
      <w:r w:rsidRPr="005B17D3">
        <w:instrText xml:space="preserve"> XE "Medical:expenses" </w:instrText>
      </w:r>
      <w:r w:rsidRPr="005B17D3">
        <w:fldChar w:fldCharType="end"/>
      </w:r>
      <w:r w:rsidRPr="005B17D3">
        <w:t xml:space="preserve"> expenses paid by the beneficiary during the previous calendar year may be deducted from the total annual income</w:t>
      </w:r>
      <w:r w:rsidRPr="005B17D3">
        <w:fldChar w:fldCharType="begin"/>
      </w:r>
      <w:r w:rsidRPr="005B17D3">
        <w:instrText xml:space="preserve"> XE "Income:total annual" </w:instrText>
      </w:r>
      <w:r w:rsidRPr="005B17D3">
        <w:fldChar w:fldCharType="end"/>
      </w:r>
      <w:r w:rsidRPr="005B17D3">
        <w:t>. The total amount of the unreimbursed medical</w:t>
      </w:r>
      <w:r w:rsidRPr="005B17D3">
        <w:fldChar w:fldCharType="begin"/>
      </w:r>
      <w:r w:rsidRPr="005B17D3">
        <w:instrText xml:space="preserve"> XE "Medical:expenses" </w:instrText>
      </w:r>
      <w:r w:rsidRPr="005B17D3">
        <w:fldChar w:fldCharType="end"/>
      </w:r>
      <w:r w:rsidRPr="005B17D3">
        <w:t xml:space="preserve"> expenses entered in this field will be automatically adjusted based upon the beneficiary's maximum annual pension amount and number of dependents.</w:t>
      </w:r>
    </w:p>
    <w:p w14:paraId="69A5FB14" w14:textId="77777777" w:rsidR="009A6EF0" w:rsidRPr="005B17D3" w:rsidRDefault="009A6EF0" w:rsidP="009A6EF0">
      <w:pPr>
        <w:pStyle w:val="RulesandMore"/>
      </w:pPr>
      <w:r w:rsidRPr="005B17D3">
        <w:t>Rules...</w:t>
      </w:r>
    </w:p>
    <w:p w14:paraId="1F9E26E7" w14:textId="77777777" w:rsidR="009A6EF0" w:rsidRPr="005B17D3" w:rsidRDefault="009A6EF0" w:rsidP="009A6EF0">
      <w:pPr>
        <w:pStyle w:val="ScreenFieldDesc"/>
        <w:rPr>
          <w:b/>
          <w:i/>
          <w:u w:val="single"/>
        </w:rPr>
      </w:pPr>
      <w:r w:rsidRPr="005B17D3">
        <w:rPr>
          <w:iCs/>
        </w:rPr>
        <w:t>Non-reimbursable Medical</w:t>
      </w:r>
      <w:r w:rsidRPr="005B17D3">
        <w:rPr>
          <w:iCs/>
        </w:rPr>
        <w:fldChar w:fldCharType="begin"/>
      </w:r>
      <w:r w:rsidRPr="005B17D3">
        <w:instrText xml:space="preserve"> XE "Medical:expenses" </w:instrText>
      </w:r>
      <w:r w:rsidRPr="005B17D3">
        <w:rPr>
          <w:iCs/>
        </w:rPr>
        <w:fldChar w:fldCharType="end"/>
      </w:r>
      <w:r w:rsidRPr="005B17D3">
        <w:rPr>
          <w:iCs/>
        </w:rPr>
        <w:t xml:space="preserve"> Expenses</w:t>
      </w:r>
      <w:r w:rsidRPr="005B17D3">
        <w:t xml:space="preserve"> must be 0 through 9999999.00.</w:t>
      </w:r>
    </w:p>
    <w:p w14:paraId="11473055" w14:textId="77777777" w:rsidR="009A6EF0" w:rsidRPr="005B17D3" w:rsidRDefault="009A6EF0" w:rsidP="009A6EF0">
      <w:pPr>
        <w:pStyle w:val="ScreenField"/>
      </w:pPr>
    </w:p>
    <w:p w14:paraId="7315DA22" w14:textId="77777777" w:rsidR="009A6EF0" w:rsidRPr="005B17D3" w:rsidRDefault="009A6EF0" w:rsidP="009A6EF0">
      <w:pPr>
        <w:pStyle w:val="ScreenField"/>
      </w:pPr>
      <w:r w:rsidRPr="005B17D3">
        <w:t>Adjusted Medical</w:t>
      </w:r>
      <w:r w:rsidRPr="005B17D3">
        <w:fldChar w:fldCharType="begin"/>
      </w:r>
      <w:r w:rsidRPr="005B17D3">
        <w:instrText xml:space="preserve"> XE "Medical:Adjusted Expenses" </w:instrText>
      </w:r>
      <w:r w:rsidRPr="005B17D3">
        <w:fldChar w:fldCharType="end"/>
      </w:r>
      <w:r w:rsidRPr="005B17D3">
        <w:t xml:space="preserve"> Expenses:</w:t>
      </w:r>
    </w:p>
    <w:p w14:paraId="285E3F77" w14:textId="77777777" w:rsidR="009A6EF0" w:rsidRPr="005B17D3" w:rsidRDefault="009A6EF0" w:rsidP="009A6EF0">
      <w:pPr>
        <w:pStyle w:val="ScreenFieldDesc"/>
      </w:pPr>
      <w:r w:rsidRPr="005B17D3">
        <w:t xml:space="preserve">This is a calculated field based on the value entered for </w:t>
      </w:r>
      <w:r w:rsidRPr="005B17D3">
        <w:rPr>
          <w:rStyle w:val="Text-onlypopuphotspot"/>
        </w:rPr>
        <w:t>Gross</w:t>
      </w:r>
      <w:r w:rsidRPr="005B17D3">
        <w:t xml:space="preserve"> Medical</w:t>
      </w:r>
      <w:r w:rsidRPr="005B17D3">
        <w:fldChar w:fldCharType="begin"/>
      </w:r>
      <w:r w:rsidRPr="005B17D3">
        <w:instrText xml:space="preserve"> XE "Medical:Gross Expenses" </w:instrText>
      </w:r>
      <w:r w:rsidRPr="005B17D3">
        <w:fldChar w:fldCharType="end"/>
      </w:r>
      <w:r w:rsidRPr="005B17D3">
        <w:t xml:space="preserve"> Expenses and the number of dependents active for the test.</w:t>
      </w:r>
    </w:p>
    <w:p w14:paraId="42B58E79" w14:textId="77777777" w:rsidR="009A6EF0" w:rsidRPr="005B17D3" w:rsidRDefault="009A6EF0" w:rsidP="009A6EF0">
      <w:pPr>
        <w:pStyle w:val="ScreenField"/>
      </w:pPr>
    </w:p>
    <w:p w14:paraId="4A27946B" w14:textId="77777777" w:rsidR="009A6EF0" w:rsidRPr="005B17D3" w:rsidRDefault="009A6EF0" w:rsidP="009A6EF0">
      <w:pPr>
        <w:pStyle w:val="ScreenField"/>
      </w:pPr>
      <w:r w:rsidRPr="005B17D3">
        <w:t>Funeral/Burial Expenses:</w:t>
      </w:r>
    </w:p>
    <w:p w14:paraId="6B75AC41" w14:textId="77777777" w:rsidR="009A6EF0" w:rsidRPr="005B17D3" w:rsidRDefault="009A6EF0" w:rsidP="009A6EF0">
      <w:pPr>
        <w:pStyle w:val="ScreenFieldDesc"/>
      </w:pPr>
      <w:r w:rsidRPr="005B17D3">
        <w:t>Enter in this field amounts paid by the beneficiary during the previous calendar year for funeral or burial expenses of the beneficiary's deceased spouse</w:t>
      </w:r>
      <w:r w:rsidRPr="005B17D3">
        <w:fldChar w:fldCharType="begin"/>
      </w:r>
      <w:r w:rsidRPr="005B17D3">
        <w:instrText xml:space="preserve"> XE "Spouse:Funeral/Burial Expenses" </w:instrText>
      </w:r>
      <w:r w:rsidRPr="005B17D3">
        <w:fldChar w:fldCharType="end"/>
      </w:r>
      <w:r w:rsidRPr="005B17D3">
        <w:t xml:space="preserve"> or child</w:t>
      </w:r>
      <w:r w:rsidRPr="005B17D3">
        <w:fldChar w:fldCharType="begin"/>
      </w:r>
      <w:r w:rsidRPr="005B17D3">
        <w:instrText xml:space="preserve"> XE "Child:Funeral/Burial Expenses" </w:instrText>
      </w:r>
      <w:r w:rsidRPr="005B17D3">
        <w:fldChar w:fldCharType="end"/>
      </w:r>
      <w:r w:rsidRPr="005B17D3">
        <w:t xml:space="preserve"> or for pre-paid funeral or burial expenses of the beneficiary, spouse, or any dependent</w:t>
      </w:r>
      <w:r w:rsidRPr="005B17D3">
        <w:fldChar w:fldCharType="begin"/>
      </w:r>
      <w:r w:rsidRPr="005B17D3">
        <w:instrText xml:space="preserve"> XE "Dependent:Funeral/Burial Expenses" </w:instrText>
      </w:r>
      <w:r w:rsidRPr="005B17D3">
        <w:fldChar w:fldCharType="end"/>
      </w:r>
      <w:r w:rsidRPr="005B17D3">
        <w:t xml:space="preserve"> child.</w:t>
      </w:r>
    </w:p>
    <w:p w14:paraId="1C5E1C39" w14:textId="77777777" w:rsidR="009A6EF0" w:rsidRPr="005B17D3" w:rsidRDefault="009A6EF0" w:rsidP="009A6EF0">
      <w:pPr>
        <w:pStyle w:val="RulesandMore"/>
      </w:pPr>
      <w:r w:rsidRPr="005B17D3">
        <w:t>More...</w:t>
      </w:r>
    </w:p>
    <w:p w14:paraId="616D6BAE" w14:textId="77777777" w:rsidR="009A6EF0" w:rsidRPr="005B17D3" w:rsidRDefault="009A6EF0" w:rsidP="009A6EF0">
      <w:pPr>
        <w:pStyle w:val="ListBull2"/>
      </w:pPr>
      <w:r w:rsidRPr="005B17D3">
        <w:t>Do not report amounts paid for funeral or burial expenses of other relatives such as parents, siblings, etc.</w:t>
      </w:r>
    </w:p>
    <w:p w14:paraId="3DC8DC29" w14:textId="77777777" w:rsidR="009A6EF0" w:rsidRPr="005B17D3" w:rsidRDefault="009A6EF0" w:rsidP="009A6EF0">
      <w:pPr>
        <w:pStyle w:val="ScreenName"/>
      </w:pPr>
      <w:r w:rsidRPr="005B17D3">
        <w:t>Assets</w:t>
      </w:r>
    </w:p>
    <w:p w14:paraId="5DB2E497" w14:textId="77777777" w:rsidR="009A6EF0" w:rsidRPr="005B17D3" w:rsidRDefault="009A6EF0" w:rsidP="009A6EF0">
      <w:pPr>
        <w:pStyle w:val="ScreenField"/>
      </w:pPr>
      <w:r w:rsidRPr="005B17D3">
        <w:t>Cash and Bank Account Balance:</w:t>
      </w:r>
    </w:p>
    <w:p w14:paraId="32F84A93" w14:textId="77777777" w:rsidR="009A6EF0" w:rsidRPr="005B17D3" w:rsidRDefault="009A6EF0" w:rsidP="009A6EF0">
      <w:pPr>
        <w:pStyle w:val="ScreenFieldDesc"/>
      </w:pPr>
      <w:r w:rsidRPr="005B17D3">
        <w:t>Enter in this field cash and amounts in bank accounts.</w:t>
      </w:r>
    </w:p>
    <w:p w14:paraId="7A51BB72" w14:textId="77777777" w:rsidR="009A6EF0" w:rsidRPr="005B17D3" w:rsidRDefault="009A6EF0" w:rsidP="009A6EF0">
      <w:pPr>
        <w:pStyle w:val="ScreenFieldDesc"/>
      </w:pPr>
      <w:r w:rsidRPr="005B17D3">
        <w:t>This data is shared with VistA.</w:t>
      </w:r>
    </w:p>
    <w:p w14:paraId="2C9100A6" w14:textId="77777777" w:rsidR="009A6EF0" w:rsidRPr="005B17D3" w:rsidRDefault="009A6EF0" w:rsidP="009A6EF0">
      <w:pPr>
        <w:pStyle w:val="RulesandMore"/>
      </w:pPr>
      <w:r w:rsidRPr="005B17D3">
        <w:t>More...</w:t>
      </w:r>
    </w:p>
    <w:p w14:paraId="51D29A13" w14:textId="77777777" w:rsidR="009A6EF0" w:rsidRPr="005B17D3" w:rsidRDefault="009A6EF0" w:rsidP="009A6EF0">
      <w:pPr>
        <w:pStyle w:val="ListBull2"/>
      </w:pPr>
      <w:r w:rsidRPr="005B17D3">
        <w:t xml:space="preserve">This includes checking accounts, savings accounts, </w:t>
      </w:r>
      <w:r w:rsidRPr="005B17D3">
        <w:rPr>
          <w:rStyle w:val="Text-onlypopuphotspot"/>
        </w:rPr>
        <w:t>Certificates of Deposit</w:t>
      </w:r>
      <w:r w:rsidRPr="005B17D3">
        <w:t xml:space="preserve"> (CDs), </w:t>
      </w:r>
      <w:r w:rsidRPr="005B17D3">
        <w:rPr>
          <w:rStyle w:val="Text-onlypopuphotspot"/>
        </w:rPr>
        <w:t xml:space="preserve">Individual </w:t>
      </w:r>
      <w:r w:rsidRPr="005B17D3">
        <w:t>Retirement</w:t>
      </w:r>
      <w:r w:rsidRPr="005B17D3">
        <w:rPr>
          <w:rStyle w:val="Text-onlypopuphotspot"/>
        </w:rPr>
        <w:t xml:space="preserve"> Accounts</w:t>
      </w:r>
      <w:r w:rsidRPr="005B17D3">
        <w:t xml:space="preserve"> (IRAs), and stocks and bonds as of 12/31 of the income</w:t>
      </w:r>
      <w:r w:rsidRPr="005B17D3">
        <w:fldChar w:fldCharType="begin"/>
      </w:r>
      <w:r w:rsidRPr="005B17D3">
        <w:instrText xml:space="preserve"> XE "Income:Year:being reported" </w:instrText>
      </w:r>
      <w:r w:rsidRPr="005B17D3">
        <w:fldChar w:fldCharType="end"/>
      </w:r>
      <w:r w:rsidRPr="005B17D3">
        <w:t xml:space="preserve"> year being reported.</w:t>
      </w:r>
    </w:p>
    <w:p w14:paraId="176DA678" w14:textId="77777777" w:rsidR="009A6EF0" w:rsidRPr="005B17D3" w:rsidRDefault="009A6EF0" w:rsidP="009A6EF0">
      <w:pPr>
        <w:pStyle w:val="RulesandMore"/>
      </w:pPr>
      <w:r w:rsidRPr="005B17D3">
        <w:t>Rules:</w:t>
      </w:r>
    </w:p>
    <w:p w14:paraId="6497FBB8" w14:textId="77777777" w:rsidR="009A6EF0" w:rsidRPr="005B17D3" w:rsidRDefault="009A6EF0" w:rsidP="009A6EF0">
      <w:pPr>
        <w:pStyle w:val="ListBull2"/>
      </w:pPr>
      <w:r w:rsidRPr="005B17D3">
        <w:rPr>
          <w:i/>
          <w:iCs/>
        </w:rPr>
        <w:t>Cash and Bank Account Balance</w:t>
      </w:r>
      <w:r w:rsidRPr="005B17D3">
        <w:t xml:space="preserve"> must be 0 through 9999999.00.</w:t>
      </w:r>
    </w:p>
    <w:p w14:paraId="35A0AF8A" w14:textId="77777777" w:rsidR="009A6EF0" w:rsidRPr="005B17D3" w:rsidRDefault="009A6EF0" w:rsidP="009A6EF0">
      <w:pPr>
        <w:pStyle w:val="ScreenField"/>
      </w:pPr>
    </w:p>
    <w:p w14:paraId="707B17F9" w14:textId="77777777" w:rsidR="009A6EF0" w:rsidRPr="005B17D3" w:rsidRDefault="009A6EF0" w:rsidP="009A6EF0">
      <w:pPr>
        <w:pStyle w:val="ScreenField"/>
      </w:pPr>
      <w:r w:rsidRPr="005B17D3">
        <w:t>Stocks and Bonds (pre-Feb. 2005 format):</w:t>
      </w:r>
    </w:p>
    <w:p w14:paraId="3D53994D" w14:textId="77777777" w:rsidR="009A6EF0" w:rsidRPr="005B17D3" w:rsidRDefault="009A6EF0" w:rsidP="009A6EF0">
      <w:pPr>
        <w:pStyle w:val="ScreenFieldDesc"/>
      </w:pPr>
      <w:r w:rsidRPr="005B17D3">
        <w:t xml:space="preserve">Enter in this field the dollar amount held in Stocks and Bonds. </w:t>
      </w:r>
      <w:r w:rsidRPr="005B17D3">
        <w:rPr>
          <w:i/>
        </w:rPr>
        <w:t>Stocks and Bond</w:t>
      </w:r>
      <w:r w:rsidRPr="005B17D3">
        <w:t xml:space="preserve"> information is only collected for the pre-Feb 2005 Format Tests.</w:t>
      </w:r>
    </w:p>
    <w:p w14:paraId="4B2D03E7" w14:textId="77777777" w:rsidR="009A6EF0" w:rsidRPr="005B17D3" w:rsidRDefault="009A6EF0" w:rsidP="009A6EF0">
      <w:pPr>
        <w:pStyle w:val="ScreenFieldDesc"/>
      </w:pPr>
      <w:r w:rsidRPr="005B17D3">
        <w:t>This data is shared with VistA.</w:t>
      </w:r>
    </w:p>
    <w:p w14:paraId="18FB8219" w14:textId="77777777" w:rsidR="009A6EF0" w:rsidRPr="005B17D3" w:rsidRDefault="009A6EF0" w:rsidP="009A6EF0">
      <w:pPr>
        <w:pStyle w:val="RulesandMore"/>
      </w:pPr>
      <w:r w:rsidRPr="005B17D3">
        <w:t>More…</w:t>
      </w:r>
    </w:p>
    <w:p w14:paraId="03BAB002" w14:textId="77777777" w:rsidR="009A6EF0" w:rsidRPr="005B17D3" w:rsidRDefault="009A6EF0" w:rsidP="009A6EF0">
      <w:pPr>
        <w:pStyle w:val="ListBull2"/>
      </w:pPr>
      <w:r w:rsidRPr="005B17D3">
        <w:t xml:space="preserve">A </w:t>
      </w:r>
      <w:r w:rsidRPr="005B17D3">
        <w:rPr>
          <w:i/>
        </w:rPr>
        <w:t>Bond</w:t>
      </w:r>
      <w:r w:rsidRPr="005B17D3">
        <w:t xml:space="preserve"> is essentially an ‘IOU’ in which an investor agrees to loan money to a company or government in exchange for a predetermined interest rate.</w:t>
      </w:r>
    </w:p>
    <w:p w14:paraId="2BFEF5AC" w14:textId="77777777" w:rsidR="009A6EF0" w:rsidRPr="005B17D3" w:rsidRDefault="009A6EF0" w:rsidP="009A6EF0">
      <w:pPr>
        <w:pStyle w:val="ListBull2"/>
      </w:pPr>
      <w:r w:rsidRPr="005B17D3">
        <w:rPr>
          <w:i/>
        </w:rPr>
        <w:t>Stock</w:t>
      </w:r>
      <w:r w:rsidRPr="005B17D3">
        <w:t xml:space="preserve"> represents a piece of ownership in a company. When the company makes money, the stock becomes more valuable. This increased value can be taken in the form of a dividend or reinvested to buy more stock.</w:t>
      </w:r>
    </w:p>
    <w:p w14:paraId="6F23A31E" w14:textId="77777777" w:rsidR="009A6EF0" w:rsidRPr="005B17D3" w:rsidRDefault="009A6EF0" w:rsidP="009A6EF0">
      <w:pPr>
        <w:pStyle w:val="RulesandMore"/>
      </w:pPr>
      <w:r w:rsidRPr="005B17D3">
        <w:t>Rules:</w:t>
      </w:r>
    </w:p>
    <w:p w14:paraId="4535BBB8" w14:textId="77777777" w:rsidR="009A6EF0" w:rsidRPr="005B17D3" w:rsidRDefault="009A6EF0" w:rsidP="00884662">
      <w:pPr>
        <w:pStyle w:val="BodyTextBullet2"/>
        <w:numPr>
          <w:ilvl w:val="0"/>
          <w:numId w:val="145"/>
        </w:numPr>
        <w:rPr>
          <w:b/>
          <w:i/>
          <w:u w:val="single"/>
        </w:rPr>
      </w:pPr>
      <w:r w:rsidRPr="005B17D3">
        <w:rPr>
          <w:i/>
          <w:iCs/>
        </w:rPr>
        <w:t xml:space="preserve">Stocks and Bonds </w:t>
      </w:r>
      <w:r w:rsidRPr="005B17D3">
        <w:t>amount must be 0 through 9999999.00.</w:t>
      </w:r>
    </w:p>
    <w:p w14:paraId="396F6B91" w14:textId="77777777" w:rsidR="009A6EF0" w:rsidRPr="005B17D3" w:rsidRDefault="009A6EF0" w:rsidP="009A6EF0">
      <w:pPr>
        <w:pStyle w:val="ScreenField"/>
      </w:pPr>
    </w:p>
    <w:p w14:paraId="027E7ED5" w14:textId="77777777" w:rsidR="009A6EF0" w:rsidRPr="005B17D3" w:rsidRDefault="009A6EF0" w:rsidP="009A6EF0">
      <w:pPr>
        <w:pStyle w:val="ScreenField"/>
      </w:pPr>
      <w:r w:rsidRPr="005B17D3">
        <w:t>Land, Buildings Less Mortgage and Liens:</w:t>
      </w:r>
    </w:p>
    <w:p w14:paraId="49D46D19" w14:textId="77777777" w:rsidR="009A6EF0" w:rsidRPr="005B17D3" w:rsidRDefault="009A6EF0" w:rsidP="009A6EF0">
      <w:pPr>
        <w:pStyle w:val="ScreenFieldDesc"/>
      </w:pPr>
      <w:r w:rsidRPr="005B17D3">
        <w:t>Enter in this field the current value of land and buildings, less mortgages and liens.</w:t>
      </w:r>
    </w:p>
    <w:p w14:paraId="756A2901" w14:textId="77777777" w:rsidR="009A6EF0" w:rsidRPr="005B17D3" w:rsidRDefault="009A6EF0" w:rsidP="009A6EF0">
      <w:pPr>
        <w:pStyle w:val="ScreenFieldDesc"/>
      </w:pPr>
      <w:r w:rsidRPr="005B17D3">
        <w:t>This data is shared with VistA.</w:t>
      </w:r>
    </w:p>
    <w:p w14:paraId="04B402CE" w14:textId="77777777" w:rsidR="009A6EF0" w:rsidRPr="005B17D3" w:rsidRDefault="009A6EF0" w:rsidP="009A6EF0">
      <w:pPr>
        <w:pStyle w:val="RulesandMore"/>
      </w:pPr>
      <w:r w:rsidRPr="005B17D3">
        <w:t>More...</w:t>
      </w:r>
    </w:p>
    <w:p w14:paraId="08DC3AA2" w14:textId="77777777" w:rsidR="009A6EF0" w:rsidRPr="005B17D3" w:rsidRDefault="009A6EF0" w:rsidP="009A6EF0">
      <w:pPr>
        <w:pStyle w:val="ListBull2"/>
      </w:pPr>
      <w:r w:rsidRPr="005B17D3">
        <w:t xml:space="preserve">Do not report the value of the beneficiary's primary residence. If the beneficiary's primary residence is a multifamily dwelling, report the value of the building less the value of the unit occupied the Veteran. If the beneficiary lives on a farm, report the value of the farm less the value of the house occupied by the beneficiary and a reasonable surrounding area. </w:t>
      </w:r>
    </w:p>
    <w:p w14:paraId="03C20942" w14:textId="77777777" w:rsidR="009A6EF0" w:rsidRPr="005B17D3" w:rsidRDefault="009A6EF0" w:rsidP="009A6EF0">
      <w:pPr>
        <w:pStyle w:val="NoteLightbulb"/>
      </w:pPr>
      <w:r w:rsidRPr="005B17D3">
        <w:rPr>
          <w:b/>
          <w:bCs/>
        </w:rPr>
        <w:t>Note:</w:t>
      </w:r>
      <w:r w:rsidRPr="005B17D3">
        <w:t> Since the beneficiary's primary residence is not reported as an asset, the mortgage may NOT be reported as a debt. In addition, the value of any other property owned by the beneficiary or spouse</w:t>
      </w:r>
      <w:r w:rsidRPr="005B17D3">
        <w:fldChar w:fldCharType="begin"/>
      </w:r>
      <w:r w:rsidRPr="005B17D3">
        <w:instrText xml:space="preserve"> XE "Spouse" </w:instrText>
      </w:r>
      <w:r w:rsidRPr="005B17D3">
        <w:fldChar w:fldCharType="end"/>
      </w:r>
      <w:r w:rsidRPr="005B17D3">
        <w:t xml:space="preserve"> or dependent</w:t>
      </w:r>
      <w:r w:rsidRPr="005B17D3">
        <w:fldChar w:fldCharType="begin"/>
      </w:r>
      <w:r w:rsidRPr="005B17D3">
        <w:instrText xml:space="preserve"> XE "Dependent:Real Property Value" </w:instrText>
      </w:r>
      <w:r w:rsidRPr="005B17D3">
        <w:fldChar w:fldCharType="end"/>
      </w:r>
      <w:r w:rsidRPr="005B17D3">
        <w:t xml:space="preserve"> children will be calculated in the same manner</w:t>
      </w:r>
      <w:r w:rsidRPr="005B17D3">
        <w:rPr>
          <w:rStyle w:val="Text-onlypopuphotspot"/>
        </w:rPr>
        <w:t>.</w:t>
      </w:r>
      <w:r w:rsidRPr="005B17D3">
        <w:t xml:space="preserve"> 'Land/Bldgs.'</w:t>
      </w:r>
    </w:p>
    <w:p w14:paraId="45E9E97D" w14:textId="77777777" w:rsidR="009A6EF0" w:rsidRPr="005B17D3" w:rsidRDefault="009A6EF0" w:rsidP="009A6EF0">
      <w:pPr>
        <w:pStyle w:val="RulesandMore"/>
      </w:pPr>
      <w:r w:rsidRPr="005B17D3">
        <w:t>Rules:</w:t>
      </w:r>
    </w:p>
    <w:p w14:paraId="39AF494F" w14:textId="77777777" w:rsidR="009A6EF0" w:rsidRPr="005B17D3" w:rsidRDefault="009A6EF0" w:rsidP="009A6EF0">
      <w:pPr>
        <w:pStyle w:val="ListBull2"/>
      </w:pPr>
      <w:r w:rsidRPr="005B17D3">
        <w:t>Land, Buildings Less Mortgage and Liens must be 0 through 9999999.00.</w:t>
      </w:r>
    </w:p>
    <w:p w14:paraId="149C40EE" w14:textId="77777777" w:rsidR="009A6EF0" w:rsidRPr="005B17D3" w:rsidRDefault="009A6EF0" w:rsidP="009A6EF0">
      <w:pPr>
        <w:pStyle w:val="ScreenField"/>
      </w:pPr>
    </w:p>
    <w:p w14:paraId="4973AD26" w14:textId="77777777" w:rsidR="009A6EF0" w:rsidRPr="005B17D3" w:rsidRDefault="009A6EF0" w:rsidP="009A6EF0">
      <w:pPr>
        <w:pStyle w:val="ScreenField"/>
      </w:pPr>
      <w:r w:rsidRPr="005B17D3">
        <w:t>Other Property or Assets:</w:t>
      </w:r>
    </w:p>
    <w:p w14:paraId="75C6579A" w14:textId="77777777" w:rsidR="009A6EF0" w:rsidRPr="005B17D3" w:rsidRDefault="009A6EF0" w:rsidP="009A6EF0">
      <w:pPr>
        <w:pStyle w:val="ScreenFieldDesc"/>
      </w:pPr>
      <w:r w:rsidRPr="005B17D3">
        <w:t>Enter in this field the current market value of other property or assets that are owned minus the amount that is owed on these items.</w:t>
      </w:r>
    </w:p>
    <w:p w14:paraId="551BB61D" w14:textId="77777777" w:rsidR="009A6EF0" w:rsidRPr="005B17D3" w:rsidRDefault="009A6EF0" w:rsidP="009A6EF0">
      <w:pPr>
        <w:pStyle w:val="ScreenFieldDesc"/>
      </w:pPr>
      <w:r w:rsidRPr="005B17D3">
        <w:t>This data is shared with VistA.</w:t>
      </w:r>
    </w:p>
    <w:p w14:paraId="23266A74" w14:textId="77777777" w:rsidR="009A6EF0" w:rsidRPr="005B17D3" w:rsidRDefault="009A6EF0" w:rsidP="009A6EF0">
      <w:pPr>
        <w:pStyle w:val="RulesandMore"/>
      </w:pPr>
      <w:r w:rsidRPr="005B17D3">
        <w:t>More...</w:t>
      </w:r>
    </w:p>
    <w:p w14:paraId="13CE978B" w14:textId="77777777" w:rsidR="009A6EF0" w:rsidRPr="005B17D3" w:rsidRDefault="009A6EF0" w:rsidP="009A6EF0">
      <w:pPr>
        <w:pStyle w:val="ListBull2"/>
      </w:pPr>
      <w:r w:rsidRPr="005B17D3">
        <w:t>Include the value of farm, ranch or business assets. However, do not report the value of household effects or vehicles regularly used for family transportation. Assets may include art, rare coins, or collectibles, etc.</w:t>
      </w:r>
    </w:p>
    <w:p w14:paraId="77987A32" w14:textId="77777777" w:rsidR="009A6EF0" w:rsidRPr="005B17D3" w:rsidRDefault="009A6EF0" w:rsidP="009A6EF0">
      <w:pPr>
        <w:pStyle w:val="RulesandMore"/>
      </w:pPr>
      <w:r w:rsidRPr="005B17D3">
        <w:t>Rules...</w:t>
      </w:r>
    </w:p>
    <w:p w14:paraId="2F94D40A" w14:textId="77777777" w:rsidR="009A6EF0" w:rsidRPr="005B17D3" w:rsidRDefault="009A6EF0" w:rsidP="009A6EF0">
      <w:pPr>
        <w:pStyle w:val="ListBull2"/>
      </w:pPr>
      <w:r w:rsidRPr="005B17D3">
        <w:rPr>
          <w:i/>
          <w:iCs/>
        </w:rPr>
        <w:t>Other Property or Assets</w:t>
      </w:r>
      <w:r w:rsidRPr="005B17D3">
        <w:t xml:space="preserve"> must be 0 through 9999999.00.</w:t>
      </w:r>
    </w:p>
    <w:p w14:paraId="7B97517B" w14:textId="77777777" w:rsidR="009A6EF0" w:rsidRPr="005B17D3" w:rsidRDefault="009A6EF0" w:rsidP="009A6EF0">
      <w:pPr>
        <w:pStyle w:val="ListBull2"/>
      </w:pPr>
      <w:r w:rsidRPr="005B17D3">
        <w:rPr>
          <w:i/>
        </w:rPr>
        <w:t>Debts</w:t>
      </w:r>
      <w:r w:rsidRPr="005B17D3">
        <w:t xml:space="preserve"> cannot exceed the dollar amount in the asset type of </w:t>
      </w:r>
      <w:r w:rsidRPr="005B17D3">
        <w:rPr>
          <w:i/>
          <w:iCs/>
        </w:rPr>
        <w:t>Other Property or Assets</w:t>
      </w:r>
      <w:r w:rsidRPr="005B17D3">
        <w:t xml:space="preserve"> amount.</w:t>
      </w:r>
    </w:p>
    <w:p w14:paraId="771DD151" w14:textId="77777777" w:rsidR="009A6EF0" w:rsidRPr="005B17D3" w:rsidRDefault="009A6EF0" w:rsidP="009A6EF0">
      <w:pPr>
        <w:pStyle w:val="ScreenName"/>
      </w:pPr>
      <w:r w:rsidRPr="005B17D3">
        <w:t>Debts (pre-Feb. 2005 format)</w:t>
      </w:r>
    </w:p>
    <w:p w14:paraId="4DF41785" w14:textId="77777777" w:rsidR="009A6EF0" w:rsidRPr="005B17D3" w:rsidRDefault="009A6EF0" w:rsidP="009A6EF0">
      <w:pPr>
        <w:pStyle w:val="ScreenField"/>
      </w:pPr>
      <w:r w:rsidRPr="005B17D3">
        <w:t>$</w:t>
      </w:r>
    </w:p>
    <w:p w14:paraId="28373657" w14:textId="77777777" w:rsidR="009A6EF0" w:rsidRPr="005B17D3" w:rsidRDefault="009A6EF0" w:rsidP="009A6EF0">
      <w:pPr>
        <w:pStyle w:val="ScreenFieldDesc"/>
      </w:pPr>
      <w:r w:rsidRPr="005B17D3">
        <w:t>Here is where all debts are individually entered for the Veteran and Spouse</w:t>
      </w:r>
      <w:r w:rsidRPr="005B17D3">
        <w:fldChar w:fldCharType="begin"/>
      </w:r>
      <w:r w:rsidRPr="005B17D3">
        <w:instrText xml:space="preserve"> XE "Spouse" </w:instrText>
      </w:r>
      <w:r w:rsidRPr="005B17D3">
        <w:fldChar w:fldCharType="end"/>
      </w:r>
      <w:r w:rsidRPr="005B17D3">
        <w:t xml:space="preserve"> only. Debt information is only collected for the pre-Feb 2005 Format Tests.</w:t>
      </w:r>
    </w:p>
    <w:p w14:paraId="692C6618" w14:textId="77777777" w:rsidR="009A6EF0" w:rsidRPr="005B17D3" w:rsidRDefault="009A6EF0" w:rsidP="009A6EF0">
      <w:pPr>
        <w:pStyle w:val="ScreenFieldDesc"/>
      </w:pPr>
      <w:r w:rsidRPr="005B17D3">
        <w:t>This data is shared with VistA.</w:t>
      </w:r>
    </w:p>
    <w:p w14:paraId="6755934A" w14:textId="77777777" w:rsidR="009A6EF0" w:rsidRPr="005B17D3" w:rsidRDefault="009A6EF0" w:rsidP="009A6EF0">
      <w:pPr>
        <w:pStyle w:val="RulesandMore"/>
      </w:pPr>
      <w:r w:rsidRPr="005B17D3">
        <w:t>Rules...</w:t>
      </w:r>
    </w:p>
    <w:p w14:paraId="59005F4A" w14:textId="77777777" w:rsidR="009A6EF0" w:rsidRPr="005B17D3" w:rsidRDefault="009A6EF0" w:rsidP="009A6EF0">
      <w:pPr>
        <w:pStyle w:val="ListBull2"/>
        <w:rPr>
          <w:i/>
        </w:rPr>
      </w:pPr>
      <w:r w:rsidRPr="005B17D3">
        <w:rPr>
          <w:i/>
        </w:rPr>
        <w:t xml:space="preserve">Debts </w:t>
      </w:r>
      <w:r w:rsidRPr="005B17D3">
        <w:t>must be a dollar amount 0 to 9999999.00.</w:t>
      </w:r>
    </w:p>
    <w:p w14:paraId="7E5478D0" w14:textId="3111FA0C" w:rsidR="009A6EF0" w:rsidRPr="005B17D3" w:rsidRDefault="009A6EF0" w:rsidP="009A6EF0">
      <w:pPr>
        <w:pStyle w:val="ListBull2"/>
      </w:pPr>
      <w:r w:rsidRPr="005B17D3">
        <w:rPr>
          <w:i/>
        </w:rPr>
        <w:t>Debts</w:t>
      </w:r>
      <w:r w:rsidRPr="005B17D3">
        <w:t xml:space="preserve"> for a person cannot exceed the dollar amount in the asset type of Other Property or Assets amount for that same person.</w:t>
      </w:r>
    </w:p>
    <w:p w14:paraId="19B2660F" w14:textId="77777777" w:rsidR="00D54770" w:rsidRPr="005B17D3" w:rsidRDefault="00D54770" w:rsidP="00D54770">
      <w:pPr>
        <w:pStyle w:val="ListBull2"/>
        <w:numPr>
          <w:ilvl w:val="0"/>
          <w:numId w:val="0"/>
        </w:numPr>
        <w:ind w:left="720"/>
      </w:pPr>
    </w:p>
    <w:p w14:paraId="09ABC917" w14:textId="77777777" w:rsidR="009A6EF0" w:rsidRPr="005B17D3" w:rsidRDefault="009A6EF0" w:rsidP="00884662">
      <w:pPr>
        <w:pStyle w:val="BodyText"/>
        <w:numPr>
          <w:ilvl w:val="0"/>
          <w:numId w:val="302"/>
        </w:numPr>
        <w:rPr>
          <w:b/>
          <w:i/>
        </w:rPr>
      </w:pPr>
      <w:r w:rsidRPr="005B17D3">
        <w:rPr>
          <w:b/>
          <w:i/>
        </w:rPr>
        <w:t>Indicates Required Field</w:t>
      </w:r>
    </w:p>
    <w:p w14:paraId="1E4E1ED8" w14:textId="77777777" w:rsidR="009A6EF0" w:rsidRPr="005B17D3" w:rsidRDefault="009A6EF0" w:rsidP="009A6EF0">
      <w:pPr>
        <w:pStyle w:val="BodyText"/>
        <w:ind w:left="360"/>
        <w:rPr>
          <w:rFonts w:ascii="Arial" w:hAnsi="Arial" w:cs="Arial"/>
          <w:b/>
          <w:kern w:val="32"/>
        </w:rPr>
      </w:pPr>
    </w:p>
    <w:p w14:paraId="7ED71D8E" w14:textId="77777777" w:rsidR="00E27F88" w:rsidRPr="005B17D3" w:rsidRDefault="00E27F88" w:rsidP="001A54FE">
      <w:pPr>
        <w:pStyle w:val="Heading4"/>
      </w:pPr>
      <w:bookmarkStart w:id="1372" w:name="_Toc31622307"/>
      <w:r w:rsidRPr="005B17D3">
        <w:t>Dependents</w:t>
      </w:r>
      <w:bookmarkEnd w:id="1366"/>
      <w:bookmarkEnd w:id="1367"/>
      <w:bookmarkEnd w:id="1368"/>
      <w:bookmarkEnd w:id="1369"/>
      <w:bookmarkEnd w:id="1370"/>
      <w:bookmarkEnd w:id="1372"/>
    </w:p>
    <w:p w14:paraId="1D95C613" w14:textId="77777777" w:rsidR="00E27F88" w:rsidRPr="005B17D3" w:rsidRDefault="00E27F88" w:rsidP="001A54FE">
      <w:pPr>
        <w:pStyle w:val="Heading5"/>
      </w:pPr>
      <w:r w:rsidRPr="005B17D3">
        <w:fldChar w:fldCharType="begin"/>
      </w:r>
      <w:r w:rsidRPr="005B17D3">
        <w:instrText xml:space="preserve"> XE "“elationship "“\* MERGEFORMAT </w:instrText>
      </w:r>
      <w:r w:rsidRPr="005B17D3">
        <w:fldChar w:fldCharType="end"/>
      </w:r>
      <w:r w:rsidRPr="005B17D3">
        <w:fldChar w:fldCharType="begin"/>
      </w:r>
      <w:r w:rsidRPr="005B17D3">
        <w:instrText xml:space="preserve"> XE "“scending/descending "“\* MERGEFORMAT </w:instrText>
      </w:r>
      <w:r w:rsidRPr="005B17D3">
        <w:fldChar w:fldCharType="end"/>
      </w:r>
      <w:bookmarkStart w:id="1373" w:name="_Toc289864839"/>
      <w:bookmarkStart w:id="1374" w:name="_Toc394920847"/>
      <w:bookmarkStart w:id="1375" w:name="_Toc406571183"/>
      <w:bookmarkStart w:id="1376" w:name="_Toc478746609"/>
      <w:bookmarkStart w:id="1377" w:name="_Toc482888539"/>
      <w:bookmarkStart w:id="1378" w:name="_Toc31622308"/>
      <w:r w:rsidRPr="005B17D3">
        <w:t>Dependents Overview</w:t>
      </w:r>
      <w:bookmarkEnd w:id="1373"/>
      <w:bookmarkEnd w:id="1374"/>
      <w:bookmarkEnd w:id="1375"/>
      <w:bookmarkEnd w:id="1376"/>
      <w:bookmarkEnd w:id="1377"/>
      <w:bookmarkEnd w:id="1378"/>
    </w:p>
    <w:p w14:paraId="15DC998D" w14:textId="55D90A1B" w:rsidR="00E27F88" w:rsidRPr="005B17D3" w:rsidRDefault="00E27F88" w:rsidP="00EF3896">
      <w:pPr>
        <w:pStyle w:val="BodyTextBullet2"/>
      </w:pPr>
      <w:r w:rsidRPr="005B17D3">
        <w:t>This screen lists the dependent</w:t>
      </w:r>
      <w:r w:rsidRPr="005B17D3">
        <w:fldChar w:fldCharType="begin"/>
      </w:r>
      <w:r w:rsidRPr="005B17D3">
        <w:instrText xml:space="preserve"> XE "“ependent:Overview"”</w:instrText>
      </w:r>
      <w:r w:rsidRPr="005B17D3">
        <w:fldChar w:fldCharType="end"/>
      </w:r>
      <w:r w:rsidRPr="005B17D3">
        <w:t xml:space="preserve"> overview of current dependents (both Active and Inactive) on file for the beneficiary. The dependents are listed by SSN</w:t>
      </w:r>
      <w:r w:rsidRPr="005B17D3">
        <w:fldChar w:fldCharType="begin"/>
      </w:r>
      <w:r w:rsidRPr="005B17D3">
        <w:instrText xml:space="preserve"> XE "“SN"”</w:instrText>
      </w:r>
      <w:r w:rsidRPr="005B17D3">
        <w:fldChar w:fldCharType="end"/>
      </w:r>
      <w:r w:rsidRPr="005B17D3">
        <w:t xml:space="preserve">, Name, Relationship and Status. Resorting may be done on any category by either clicking on the category name or on the </w:t>
      </w:r>
      <w:r w:rsidRPr="005B17D3">
        <w:rPr>
          <w:noProof/>
          <w:position w:val="-6"/>
        </w:rPr>
        <w:drawing>
          <wp:inline distT="0" distB="0" distL="0" distR="0" wp14:anchorId="094BDEBF" wp14:editId="3EAD0AC5">
            <wp:extent cx="119380" cy="191135"/>
            <wp:effectExtent l="19050" t="0" r="0" b="0"/>
            <wp:docPr id="1264" name="Picture 1264" descr="down arrow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4" descr="down arrow symbol"/>
                    <pic:cNvPicPr>
                      <a:picLocks noChangeAspect="1" noChangeArrowheads="1"/>
                    </pic:cNvPicPr>
                  </pic:nvPicPr>
                  <pic:blipFill>
                    <a:blip r:embed="rId200" cstate="print"/>
                    <a:srcRect/>
                    <a:stretch>
                      <a:fillRect/>
                    </a:stretch>
                  </pic:blipFill>
                  <pic:spPr bwMode="auto">
                    <a:xfrm>
                      <a:off x="0" y="0"/>
                      <a:ext cx="119380" cy="191135"/>
                    </a:xfrm>
                    <a:prstGeom prst="rect">
                      <a:avLst/>
                    </a:prstGeom>
                    <a:noFill/>
                    <a:ln w="9525">
                      <a:noFill/>
                      <a:miter lim="800000"/>
                      <a:headEnd/>
                      <a:tailEnd/>
                    </a:ln>
                  </pic:spPr>
                </pic:pic>
              </a:graphicData>
            </a:graphic>
          </wp:inline>
        </w:drawing>
      </w:r>
      <w:r w:rsidRPr="005B17D3">
        <w:t xml:space="preserve"> or the </w:t>
      </w:r>
      <w:r w:rsidRPr="005B17D3">
        <w:rPr>
          <w:noProof/>
        </w:rPr>
        <w:drawing>
          <wp:inline distT="0" distB="0" distL="0" distR="0" wp14:anchorId="0F83090D" wp14:editId="30FEF743">
            <wp:extent cx="63500" cy="103505"/>
            <wp:effectExtent l="19050" t="0" r="0" b="0"/>
            <wp:docPr id="1265" name="Picture 1265" descr="up and down arrow symbol (sorting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5" descr="up and down arrow symbol (sorting symbol)"/>
                    <pic:cNvPicPr>
                      <a:picLocks noChangeAspect="1" noChangeArrowheads="1"/>
                    </pic:cNvPicPr>
                  </pic:nvPicPr>
                  <pic:blipFill>
                    <a:blip r:embed="rId15" cstate="print"/>
                    <a:srcRect/>
                    <a:stretch>
                      <a:fillRect/>
                    </a:stretch>
                  </pic:blipFill>
                  <pic:spPr bwMode="auto">
                    <a:xfrm>
                      <a:off x="0" y="0"/>
                      <a:ext cx="63500" cy="103505"/>
                    </a:xfrm>
                    <a:prstGeom prst="rect">
                      <a:avLst/>
                    </a:prstGeom>
                    <a:noFill/>
                    <a:ln w="9525">
                      <a:noFill/>
                      <a:miter lim="800000"/>
                      <a:headEnd/>
                      <a:tailEnd/>
                    </a:ln>
                  </pic:spPr>
                </pic:pic>
              </a:graphicData>
            </a:graphic>
          </wp:inline>
        </w:drawing>
      </w:r>
      <w:r w:rsidRPr="005B17D3">
        <w:rPr>
          <w:position w:val="10"/>
        </w:rPr>
        <w:t xml:space="preserve"> </w:t>
      </w:r>
      <w:r w:rsidRPr="005B17D3">
        <w:t>symbols. Click again to sort the opposite (ascending/descending) of the pervious sort.</w:t>
      </w:r>
    </w:p>
    <w:p w14:paraId="02658926" w14:textId="77777777" w:rsidR="009906FE" w:rsidRPr="005B17D3" w:rsidRDefault="009906FE" w:rsidP="00EF3896">
      <w:pPr>
        <w:pStyle w:val="BodyTextBullet2"/>
      </w:pPr>
    </w:p>
    <w:p w14:paraId="4AFB771C" w14:textId="0C4B3A65" w:rsidR="00E27F88" w:rsidRPr="005B17D3" w:rsidRDefault="00E27F88" w:rsidP="00EF3896">
      <w:pPr>
        <w:jc w:val="right"/>
        <w:rPr>
          <w:rStyle w:val="Text-onlypopuphotspot"/>
          <w:b/>
          <w:bCs/>
          <w:u w:val="single"/>
        </w:rPr>
      </w:pPr>
      <w:r w:rsidRPr="005B17D3">
        <w:rPr>
          <w:rStyle w:val="Hyperlink"/>
          <w:b/>
          <w:bCs/>
          <w:color w:val="auto"/>
        </w:rPr>
        <w:t>FINANCIAL</w:t>
      </w:r>
      <w:r w:rsidRPr="005B17D3">
        <w:rPr>
          <w:rStyle w:val="Hyperlink"/>
          <w:b/>
          <w:bCs/>
          <w:color w:val="auto"/>
        </w:rPr>
        <w:fldChar w:fldCharType="begin"/>
      </w:r>
      <w:r w:rsidRPr="005B17D3">
        <w:rPr>
          <w:b/>
          <w:u w:val="single"/>
        </w:rPr>
        <w:instrText xml:space="preserve"> XE "“inancial:Details"”</w:instrText>
      </w:r>
      <w:r w:rsidRPr="005B17D3">
        <w:rPr>
          <w:rStyle w:val="Hyperlink"/>
          <w:b/>
          <w:bCs/>
          <w:color w:val="auto"/>
        </w:rPr>
        <w:fldChar w:fldCharType="end"/>
      </w:r>
      <w:r w:rsidRPr="005B17D3">
        <w:rPr>
          <w:rStyle w:val="Hyperlink"/>
          <w:b/>
          <w:bCs/>
          <w:color w:val="auto"/>
        </w:rPr>
        <w:t xml:space="preserve"> DETAILS </w:t>
      </w:r>
      <w:r w:rsidRPr="005B17D3">
        <w:rPr>
          <w:b/>
          <w:bCs/>
          <w:u w:val="single"/>
        </w:rPr>
        <w:t xml:space="preserve"> </w:t>
      </w:r>
      <w:r w:rsidRPr="005B17D3">
        <w:rPr>
          <w:rStyle w:val="Text-onlypopuphotspot"/>
          <w:b/>
          <w:bCs/>
          <w:u w:val="single"/>
        </w:rPr>
        <w:t>VIEW</w:t>
      </w:r>
      <w:r w:rsidRPr="005B17D3">
        <w:rPr>
          <w:rStyle w:val="Text-onlypopuphotspot"/>
          <w:b/>
          <w:bCs/>
          <w:u w:val="single"/>
        </w:rPr>
        <w:fldChar w:fldCharType="begin"/>
      </w:r>
      <w:r w:rsidRPr="005B17D3">
        <w:rPr>
          <w:b/>
          <w:u w:val="single"/>
        </w:rPr>
        <w:instrText xml:space="preserve"> XE "</w:instrText>
      </w:r>
      <w:r w:rsidRPr="005B17D3">
        <w:rPr>
          <w:rStyle w:val="Text-onlypopuphotspot"/>
          <w:b/>
          <w:bCs/>
          <w:u w:val="single"/>
        </w:rPr>
        <w:instrText>“iew:</w:instrText>
      </w:r>
      <w:r w:rsidRPr="005B17D3">
        <w:rPr>
          <w:b/>
          <w:u w:val="single"/>
        </w:rPr>
        <w:instrText>Dependents:Financial Details:Historical"”</w:instrText>
      </w:r>
      <w:r w:rsidRPr="005B17D3">
        <w:rPr>
          <w:rStyle w:val="Text-onlypopuphotspot"/>
          <w:b/>
          <w:bCs/>
          <w:u w:val="single"/>
        </w:rPr>
        <w:fldChar w:fldCharType="end"/>
      </w:r>
      <w:r w:rsidRPr="005B17D3">
        <w:rPr>
          <w:rStyle w:val="Text-onlypopuphotspot"/>
          <w:b/>
          <w:bCs/>
          <w:u w:val="single"/>
        </w:rPr>
        <w:t xml:space="preserve"> HISTORICAL</w:t>
      </w:r>
      <w:r w:rsidRPr="005B17D3">
        <w:rPr>
          <w:b/>
          <w:u w:val="single"/>
        </w:rPr>
        <w:fldChar w:fldCharType="begin"/>
      </w:r>
      <w:r w:rsidRPr="005B17D3">
        <w:rPr>
          <w:b/>
          <w:u w:val="single"/>
        </w:rPr>
        <w:instrText xml:space="preserve"> XE "“istorical:View Financial Details"”</w:instrText>
      </w:r>
      <w:r w:rsidRPr="005B17D3">
        <w:rPr>
          <w:b/>
          <w:u w:val="single"/>
        </w:rPr>
        <w:fldChar w:fldCharType="end"/>
      </w:r>
      <w:r w:rsidRPr="005B17D3">
        <w:rPr>
          <w:rStyle w:val="Text-onlypopuphotspot"/>
          <w:b/>
          <w:bCs/>
          <w:u w:val="single"/>
        </w:rPr>
        <w:t xml:space="preserve"> DEPENDENTS</w:t>
      </w:r>
    </w:p>
    <w:p w14:paraId="3D0BE207" w14:textId="77777777" w:rsidR="009906FE" w:rsidRPr="005B17D3" w:rsidRDefault="009906FE" w:rsidP="00EF3896">
      <w:pPr>
        <w:jc w:val="right"/>
        <w:rPr>
          <w:b/>
          <w:bCs/>
          <w:u w:val="single"/>
        </w:rPr>
      </w:pPr>
    </w:p>
    <w:p w14:paraId="2C15528D" w14:textId="77777777" w:rsidR="00E27F88" w:rsidRPr="005B17D3" w:rsidRDefault="00E27F88" w:rsidP="00EF3896">
      <w:pPr>
        <w:pStyle w:val="ScreenField"/>
      </w:pPr>
      <w:r w:rsidRPr="005B17D3">
        <w:t>SSN:</w:t>
      </w:r>
      <w:r w:rsidRPr="005B17D3">
        <w:fldChar w:fldCharType="begin"/>
      </w:r>
      <w:r w:rsidRPr="005B17D3">
        <w:instrText xml:space="preserve"> XE "“SN"”</w:instrText>
      </w:r>
      <w:r w:rsidRPr="005B17D3">
        <w:fldChar w:fldCharType="end"/>
      </w:r>
    </w:p>
    <w:p w14:paraId="490CBBD8" w14:textId="476B2641" w:rsidR="00E27F88" w:rsidRPr="005B17D3" w:rsidRDefault="00E27F88" w:rsidP="00EF3896">
      <w:pPr>
        <w:pStyle w:val="ScreenFieldDesc"/>
      </w:pPr>
      <w:r w:rsidRPr="005B17D3">
        <w:t>Displays dependent'’ Social Security Number. Click on an SSN</w:t>
      </w:r>
      <w:r w:rsidRPr="005B17D3">
        <w:fldChar w:fldCharType="begin"/>
      </w:r>
      <w:r w:rsidRPr="005B17D3">
        <w:instrText xml:space="preserve"> XE "“SN"”</w:instrText>
      </w:r>
      <w:r w:rsidRPr="005B17D3">
        <w:fldChar w:fldCharType="end"/>
      </w:r>
      <w:r w:rsidRPr="005B17D3">
        <w:t xml:space="preserve"> link to edit the dependent</w:t>
      </w:r>
      <w:r w:rsidRPr="005B17D3">
        <w:fldChar w:fldCharType="begin"/>
      </w:r>
      <w:r w:rsidRPr="005B17D3">
        <w:instrText xml:space="preserve"> XE "“ependent:SSN:Financial"”</w:instrText>
      </w:r>
      <w:r w:rsidRPr="005B17D3">
        <w:fldChar w:fldCharType="end"/>
      </w:r>
      <w:r w:rsidRPr="005B17D3">
        <w:t xml:space="preserve"> information.</w:t>
      </w:r>
    </w:p>
    <w:p w14:paraId="74A76BA2" w14:textId="77777777" w:rsidR="009906FE" w:rsidRPr="005B17D3" w:rsidRDefault="009906FE" w:rsidP="009906FE">
      <w:pPr>
        <w:pStyle w:val="ScreenField"/>
      </w:pPr>
    </w:p>
    <w:p w14:paraId="088F3865" w14:textId="77777777" w:rsidR="00E27F88" w:rsidRPr="005B17D3" w:rsidRDefault="00E27F88" w:rsidP="00EF3896">
      <w:pPr>
        <w:pStyle w:val="ScreenField"/>
      </w:pPr>
      <w:r w:rsidRPr="005B17D3">
        <w:t>Name:</w:t>
      </w:r>
    </w:p>
    <w:p w14:paraId="797335E2" w14:textId="0BEAECE5" w:rsidR="00E27F88" w:rsidRPr="005B17D3" w:rsidRDefault="00E27F88" w:rsidP="00EF3896">
      <w:pPr>
        <w:pStyle w:val="ScreenFieldDesc"/>
      </w:pPr>
      <w:r w:rsidRPr="005B17D3">
        <w:t>Displays dependent'’</w:t>
      </w:r>
      <w:r w:rsidRPr="005B17D3">
        <w:fldChar w:fldCharType="begin"/>
      </w:r>
      <w:r w:rsidRPr="005B17D3">
        <w:instrText xml:space="preserve"> XE "“ependent:Name:Financial"”</w:instrText>
      </w:r>
      <w:r w:rsidRPr="005B17D3">
        <w:fldChar w:fldCharType="end"/>
      </w:r>
      <w:r w:rsidRPr="005B17D3">
        <w:t xml:space="preserve"> name.</w:t>
      </w:r>
    </w:p>
    <w:p w14:paraId="4E8EC6E3" w14:textId="77777777" w:rsidR="009906FE" w:rsidRPr="005B17D3" w:rsidRDefault="009906FE" w:rsidP="009906FE">
      <w:pPr>
        <w:pStyle w:val="ScreenField"/>
      </w:pPr>
    </w:p>
    <w:p w14:paraId="53E70BF9" w14:textId="77777777" w:rsidR="00E27F88" w:rsidRPr="005B17D3" w:rsidRDefault="00E27F88" w:rsidP="00EF3896">
      <w:pPr>
        <w:pStyle w:val="ScreenField"/>
      </w:pPr>
      <w:r w:rsidRPr="005B17D3">
        <w:t>Relationship:</w:t>
      </w:r>
    </w:p>
    <w:p w14:paraId="61C32672" w14:textId="5670C70F" w:rsidR="00E27F88" w:rsidRPr="005B17D3" w:rsidRDefault="00E27F88" w:rsidP="00EF3896">
      <w:pPr>
        <w:pStyle w:val="ScreenFieldDesc"/>
      </w:pPr>
      <w:r w:rsidRPr="005B17D3">
        <w:t>Displays dependent'’</w:t>
      </w:r>
      <w:r w:rsidRPr="005B17D3">
        <w:fldChar w:fldCharType="begin"/>
      </w:r>
      <w:r w:rsidRPr="005B17D3">
        <w:instrText xml:space="preserve"> XE "“ependent:Relationship:Financial"”</w:instrText>
      </w:r>
      <w:r w:rsidRPr="005B17D3">
        <w:fldChar w:fldCharType="end"/>
      </w:r>
      <w:r w:rsidRPr="005B17D3">
        <w:t xml:space="preserve"> relationship to the beneficiary.</w:t>
      </w:r>
    </w:p>
    <w:p w14:paraId="3F916710" w14:textId="77777777" w:rsidR="009906FE" w:rsidRPr="005B17D3" w:rsidRDefault="009906FE" w:rsidP="009906FE">
      <w:pPr>
        <w:pStyle w:val="ScreenField"/>
      </w:pPr>
    </w:p>
    <w:p w14:paraId="16A6DF33" w14:textId="77777777" w:rsidR="00E27F88" w:rsidRPr="005B17D3" w:rsidRDefault="00E27F88" w:rsidP="00EF3896">
      <w:pPr>
        <w:pStyle w:val="ScreenField"/>
      </w:pPr>
      <w:r w:rsidRPr="005B17D3">
        <w:t>Status:</w:t>
      </w:r>
    </w:p>
    <w:p w14:paraId="1ACD5DB4" w14:textId="77777777" w:rsidR="00E27F88" w:rsidRPr="005B17D3" w:rsidRDefault="00E27F88" w:rsidP="00EF3896">
      <w:pPr>
        <w:pStyle w:val="ScreenFieldDesc"/>
      </w:pPr>
      <w:r w:rsidRPr="005B17D3">
        <w:t>Displays dependent'’</w:t>
      </w:r>
      <w:r w:rsidRPr="005B17D3">
        <w:fldChar w:fldCharType="begin"/>
      </w:r>
      <w:r w:rsidRPr="005B17D3">
        <w:instrText xml:space="preserve"> XE "“ependent:Current Status:Financial"”</w:instrText>
      </w:r>
      <w:r w:rsidRPr="005B17D3">
        <w:fldChar w:fldCharType="end"/>
      </w:r>
      <w:r w:rsidRPr="005B17D3">
        <w:t xml:space="preserve"> current status.</w:t>
      </w:r>
    </w:p>
    <w:p w14:paraId="53908261" w14:textId="77777777" w:rsidR="00E27F88" w:rsidRPr="005B17D3" w:rsidRDefault="00E27F88" w:rsidP="00EF3896">
      <w:pPr>
        <w:pStyle w:val="ScreenField"/>
      </w:pPr>
    </w:p>
    <w:p w14:paraId="69E6A1B8" w14:textId="77777777" w:rsidR="00E27F88" w:rsidRPr="005B17D3" w:rsidRDefault="00E27F88" w:rsidP="00EF3896">
      <w:pPr>
        <w:pStyle w:val="Heading5"/>
      </w:pPr>
      <w:bookmarkStart w:id="1379" w:name="_Toc289864840"/>
      <w:bookmarkStart w:id="1380" w:name="_Toc394920848"/>
      <w:bookmarkStart w:id="1381" w:name="_Toc406571184"/>
      <w:bookmarkStart w:id="1382" w:name="_Toc478746610"/>
      <w:bookmarkStart w:id="1383" w:name="_Toc482888540"/>
      <w:bookmarkStart w:id="1384" w:name="_Toc31622309"/>
      <w:r w:rsidRPr="005B17D3">
        <w:t>Add/Edit Dependent</w:t>
      </w:r>
      <w:r w:rsidRPr="005B17D3">
        <w:fldChar w:fldCharType="begin"/>
      </w:r>
      <w:r w:rsidRPr="005B17D3">
        <w:instrText xml:space="preserve"> XE "“ependent:Add/Edit Spouse"”</w:instrText>
      </w:r>
      <w:r w:rsidRPr="005B17D3">
        <w:fldChar w:fldCharType="end"/>
      </w:r>
      <w:r w:rsidRPr="005B17D3">
        <w:t xml:space="preserve"> Spouse</w:t>
      </w:r>
      <w:bookmarkEnd w:id="1379"/>
      <w:bookmarkEnd w:id="1380"/>
      <w:bookmarkEnd w:id="1381"/>
      <w:bookmarkEnd w:id="1382"/>
      <w:bookmarkEnd w:id="1383"/>
      <w:bookmarkEnd w:id="1384"/>
      <w:r w:rsidRPr="005B17D3">
        <w:fldChar w:fldCharType="begin"/>
      </w:r>
      <w:r w:rsidRPr="005B17D3">
        <w:instrText xml:space="preserve"> XE "“pouse:Add/Edit"”</w:instrText>
      </w:r>
      <w:r w:rsidRPr="005B17D3">
        <w:fldChar w:fldCharType="end"/>
      </w:r>
    </w:p>
    <w:p w14:paraId="4FD711EB" w14:textId="482B97C5" w:rsidR="00E27F88" w:rsidRPr="005B17D3" w:rsidRDefault="00E27F88" w:rsidP="00EF3896">
      <w:pPr>
        <w:pStyle w:val="BodyText"/>
      </w:pPr>
      <w:r w:rsidRPr="005B17D3">
        <w:rPr>
          <w:b/>
          <w:bCs/>
          <w:i/>
          <w:iCs/>
          <w:color w:val="007F00"/>
        </w:rPr>
        <w:t>(Edit)</w:t>
      </w:r>
      <w:r w:rsidRPr="005B17D3">
        <w:t xml:space="preserve"> means that these additional fields are available in the Edit mode.</w:t>
      </w:r>
    </w:p>
    <w:p w14:paraId="4B6A3AEE" w14:textId="77777777" w:rsidR="009906FE" w:rsidRPr="005B17D3" w:rsidRDefault="009906FE" w:rsidP="00EF3896">
      <w:pPr>
        <w:pStyle w:val="BodyText"/>
      </w:pPr>
    </w:p>
    <w:p w14:paraId="08D74ACD" w14:textId="77777777" w:rsidR="00E27F88" w:rsidRPr="005B17D3" w:rsidRDefault="00E27F88" w:rsidP="00EF3896">
      <w:pPr>
        <w:pStyle w:val="ScreenField"/>
      </w:pPr>
      <w:r w:rsidRPr="005B17D3">
        <w:t>Prefix:</w:t>
      </w:r>
    </w:p>
    <w:p w14:paraId="465D5990" w14:textId="77777777" w:rsidR="00E27F88" w:rsidRPr="005B17D3" w:rsidRDefault="00E27F88" w:rsidP="00EF3896">
      <w:pPr>
        <w:pStyle w:val="ScreenFieldDesc"/>
      </w:pPr>
      <w:r w:rsidRPr="005B17D3">
        <w:t>Dependent</w:t>
      </w:r>
      <w:r w:rsidRPr="005B17D3">
        <w:fldChar w:fldCharType="begin"/>
      </w:r>
      <w:r w:rsidRPr="005B17D3">
        <w:instrText xml:space="preserve"> XE "“ependent:Title"”</w:instrText>
      </w:r>
      <w:r w:rsidRPr="005B17D3">
        <w:fldChar w:fldCharType="end"/>
      </w:r>
      <w:r w:rsidRPr="005B17D3">
        <w:t xml:space="preserve"> title is the title supplied for the dependent such as Ms., Mrs.</w:t>
      </w:r>
    </w:p>
    <w:p w14:paraId="0641C0E8" w14:textId="77777777" w:rsidR="00E27F88" w:rsidRPr="005B17D3" w:rsidRDefault="00E27F88" w:rsidP="00EF3896">
      <w:pPr>
        <w:pStyle w:val="RulesandMore"/>
      </w:pPr>
      <w:r w:rsidRPr="005B17D3">
        <w:t>Rules...</w:t>
      </w:r>
    </w:p>
    <w:p w14:paraId="239244B9" w14:textId="77777777" w:rsidR="00E27F88" w:rsidRPr="005B17D3" w:rsidRDefault="00E27F88" w:rsidP="00EF3896">
      <w:pPr>
        <w:pStyle w:val="ListBull2"/>
      </w:pPr>
      <w:r w:rsidRPr="005B17D3">
        <w:rPr>
          <w:i/>
          <w:iCs/>
        </w:rPr>
        <w:t>Prefix</w:t>
      </w:r>
      <w:r w:rsidRPr="005B17D3">
        <w:t xml:space="preserve"> is free text and must be between 1 and 10 characters.</w:t>
      </w:r>
    </w:p>
    <w:p w14:paraId="3D6328C7" w14:textId="4563988C" w:rsidR="00E27F88" w:rsidRPr="005B17D3" w:rsidRDefault="00E27F88" w:rsidP="00EF3896">
      <w:pPr>
        <w:pStyle w:val="ListBull2"/>
      </w:pPr>
      <w:r w:rsidRPr="005B17D3">
        <w:rPr>
          <w:b/>
          <w:i/>
        </w:rPr>
        <w:t>Dependent Title</w:t>
      </w:r>
      <w:r w:rsidRPr="005B17D3">
        <w:t xml:space="preserve"> is not a required field.</w:t>
      </w:r>
    </w:p>
    <w:p w14:paraId="18E015C4" w14:textId="77777777" w:rsidR="009906FE" w:rsidRPr="005B17D3" w:rsidRDefault="009906FE" w:rsidP="008C2882">
      <w:pPr>
        <w:pStyle w:val="ListBull2"/>
        <w:numPr>
          <w:ilvl w:val="0"/>
          <w:numId w:val="0"/>
        </w:numPr>
        <w:ind w:left="720"/>
      </w:pPr>
    </w:p>
    <w:p w14:paraId="20201D48" w14:textId="77777777" w:rsidR="00E27F88" w:rsidRPr="005B17D3" w:rsidRDefault="00E27F88" w:rsidP="00EF3896">
      <w:pPr>
        <w:pStyle w:val="ScreenField"/>
      </w:pPr>
      <w:r w:rsidRPr="005B17D3">
        <w:rPr>
          <w:noProof/>
        </w:rPr>
        <w:drawing>
          <wp:inline distT="0" distB="0" distL="0" distR="0" wp14:anchorId="4060A061" wp14:editId="55F57750">
            <wp:extent cx="119380" cy="119380"/>
            <wp:effectExtent l="19050" t="0" r="0" b="0"/>
            <wp:docPr id="1268" name="Picture 1268" descr="required fiel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8" descr="required field symbol"/>
                    <pic:cNvPicPr>
                      <a:picLocks noChangeAspect="1" noChangeArrowheads="1"/>
                    </pic:cNvPicPr>
                  </pic:nvPicPr>
                  <pic:blipFill>
                    <a:blip r:embed="rId33" cstate="print"/>
                    <a:srcRect/>
                    <a:stretch>
                      <a:fillRect/>
                    </a:stretch>
                  </pic:blipFill>
                  <pic:spPr bwMode="auto">
                    <a:xfrm>
                      <a:off x="0" y="0"/>
                      <a:ext cx="119380" cy="119380"/>
                    </a:xfrm>
                    <a:prstGeom prst="rect">
                      <a:avLst/>
                    </a:prstGeom>
                    <a:noFill/>
                    <a:ln w="9525">
                      <a:noFill/>
                      <a:miter lim="800000"/>
                      <a:headEnd/>
                      <a:tailEnd/>
                    </a:ln>
                  </pic:spPr>
                </pic:pic>
              </a:graphicData>
            </a:graphic>
          </wp:inline>
        </w:drawing>
      </w:r>
      <w:r w:rsidRPr="005B17D3">
        <w:t>First Name:</w:t>
      </w:r>
    </w:p>
    <w:p w14:paraId="0B101579" w14:textId="77777777" w:rsidR="00E27F88" w:rsidRPr="005B17D3" w:rsidRDefault="00E27F88" w:rsidP="00EF3896">
      <w:pPr>
        <w:pStyle w:val="ScreenFieldDesc"/>
      </w:pPr>
      <w:r w:rsidRPr="005B17D3">
        <w:t xml:space="preserve">The </w:t>
      </w:r>
      <w:r w:rsidRPr="005B17D3">
        <w:rPr>
          <w:b/>
          <w:i/>
        </w:rPr>
        <w:t>Name</w:t>
      </w:r>
      <w:r w:rsidRPr="005B17D3">
        <w:t xml:space="preserve"> fields are an important element in the unique identity of a person. Enter the spouse</w:t>
      </w:r>
      <w:r w:rsidRPr="005B17D3">
        <w:fldChar w:fldCharType="begin"/>
      </w:r>
      <w:r w:rsidRPr="005B17D3">
        <w:instrText xml:space="preserve"> XE "“pouse"”</w:instrText>
      </w:r>
      <w:r w:rsidRPr="005B17D3">
        <w:fldChar w:fldCharType="end"/>
      </w:r>
      <w:r w:rsidRPr="005B17D3">
        <w:t>'’ complete legal first name. Avoid using nicknames or ambiguous information.</w:t>
      </w:r>
    </w:p>
    <w:p w14:paraId="03146CEC" w14:textId="77777777" w:rsidR="00E27F88" w:rsidRPr="005B17D3" w:rsidRDefault="00E27F88" w:rsidP="00EF3896">
      <w:pPr>
        <w:pStyle w:val="RulesandMore"/>
      </w:pPr>
      <w:r w:rsidRPr="005B17D3">
        <w:t>Rules...</w:t>
      </w:r>
    </w:p>
    <w:p w14:paraId="41A3426C" w14:textId="77777777" w:rsidR="00E27F88" w:rsidRPr="005B17D3" w:rsidRDefault="00E27F88" w:rsidP="00EF3896">
      <w:pPr>
        <w:pStyle w:val="ListBull2"/>
      </w:pPr>
      <w:r w:rsidRPr="005B17D3">
        <w:t>Apostrophes and hyphens are the only punctuation that can be used.</w:t>
      </w:r>
    </w:p>
    <w:p w14:paraId="2F37F4EA" w14:textId="77777777" w:rsidR="00E27F88" w:rsidRPr="005B17D3" w:rsidRDefault="00E27F88" w:rsidP="00EF3896">
      <w:pPr>
        <w:pStyle w:val="ListBull2"/>
      </w:pPr>
      <w:r w:rsidRPr="005B17D3">
        <w:rPr>
          <w:i/>
          <w:iCs/>
        </w:rPr>
        <w:t>First Name</w:t>
      </w:r>
      <w:r w:rsidRPr="005B17D3">
        <w:t xml:space="preserve"> must be between 1 and 25 characters.</w:t>
      </w:r>
    </w:p>
    <w:p w14:paraId="10BB9106" w14:textId="77777777" w:rsidR="00E27F88" w:rsidRPr="005B17D3" w:rsidRDefault="00E27F88" w:rsidP="00EF3896">
      <w:pPr>
        <w:pStyle w:val="ListBull2"/>
        <w:numPr>
          <w:ilvl w:val="0"/>
          <w:numId w:val="0"/>
        </w:numPr>
        <w:ind w:left="720"/>
      </w:pPr>
    </w:p>
    <w:p w14:paraId="06B748C2" w14:textId="77777777" w:rsidR="00E27F88" w:rsidRPr="005B17D3" w:rsidRDefault="00E27F88" w:rsidP="00EF3896">
      <w:pPr>
        <w:pStyle w:val="ScreenField"/>
      </w:pPr>
      <w:r w:rsidRPr="005B17D3">
        <w:t>Middle Name:</w:t>
      </w:r>
    </w:p>
    <w:p w14:paraId="406EE915" w14:textId="67AFD10C" w:rsidR="00E27F88" w:rsidRPr="005B17D3" w:rsidRDefault="00E27F88" w:rsidP="00EF3896">
      <w:pPr>
        <w:pStyle w:val="ScreenFieldDesc"/>
      </w:pPr>
      <w:r w:rsidRPr="005B17D3">
        <w:t>Enter the full middle name, when available. Leave the middle name blank if one does not exist; do not use NMI or NMN.</w:t>
      </w:r>
    </w:p>
    <w:p w14:paraId="5EF3B92F" w14:textId="77777777" w:rsidR="009906FE" w:rsidRPr="005B17D3" w:rsidRDefault="009906FE" w:rsidP="009906FE">
      <w:pPr>
        <w:pStyle w:val="ScreenField"/>
      </w:pPr>
    </w:p>
    <w:p w14:paraId="79F0A3B7" w14:textId="77777777" w:rsidR="00E27F88" w:rsidRPr="005B17D3" w:rsidRDefault="00E27F88" w:rsidP="00EF3896">
      <w:pPr>
        <w:pStyle w:val="ScreenField"/>
      </w:pPr>
      <w:r w:rsidRPr="005B17D3">
        <w:t>Last Name:</w:t>
      </w:r>
    </w:p>
    <w:p w14:paraId="1FC5A290" w14:textId="77777777" w:rsidR="00E27F88" w:rsidRPr="005B17D3" w:rsidRDefault="00E27F88" w:rsidP="00EF3896">
      <w:pPr>
        <w:pStyle w:val="ScreenFieldDesc"/>
      </w:pPr>
      <w:r w:rsidRPr="005B17D3">
        <w:t xml:space="preserve">The </w:t>
      </w:r>
      <w:r w:rsidRPr="005B17D3">
        <w:rPr>
          <w:b/>
          <w:i/>
        </w:rPr>
        <w:t>NAME</w:t>
      </w:r>
      <w:r w:rsidRPr="005B17D3">
        <w:t xml:space="preserve"> fields are an important element in the unique identity of a person. Enter the dependent'’ complete legal last name.</w:t>
      </w:r>
    </w:p>
    <w:p w14:paraId="7BFA242F" w14:textId="77777777" w:rsidR="00E27F88" w:rsidRPr="005B17D3" w:rsidRDefault="00E27F88" w:rsidP="00EF3896">
      <w:pPr>
        <w:pStyle w:val="RulesandMore"/>
      </w:pPr>
      <w:r w:rsidRPr="005B17D3">
        <w:t>Rules...</w:t>
      </w:r>
    </w:p>
    <w:p w14:paraId="464B0FEB" w14:textId="77777777" w:rsidR="00E27F88" w:rsidRPr="005B17D3" w:rsidRDefault="00E27F88" w:rsidP="00EF3896">
      <w:pPr>
        <w:pStyle w:val="ListBull2"/>
      </w:pPr>
      <w:r w:rsidRPr="005B17D3">
        <w:t>Multiple last name components must be separated by spaces.</w:t>
      </w:r>
    </w:p>
    <w:p w14:paraId="48AE7320" w14:textId="77777777" w:rsidR="00E27F88" w:rsidRPr="005B17D3" w:rsidRDefault="00E27F88" w:rsidP="00EF3896">
      <w:pPr>
        <w:pStyle w:val="ListBull2"/>
      </w:pPr>
      <w:r w:rsidRPr="005B17D3">
        <w:t>People with hyphenated names should be entered with the hyphen included.</w:t>
      </w:r>
    </w:p>
    <w:p w14:paraId="67837AC6" w14:textId="77777777" w:rsidR="00E27F88" w:rsidRPr="005B17D3" w:rsidRDefault="00E27F88" w:rsidP="00EF3896">
      <w:pPr>
        <w:pStyle w:val="ListBull2"/>
      </w:pPr>
      <w:r w:rsidRPr="005B17D3">
        <w:t>Legal Spanish names may be entered with the Mother'’ maiden name first, a hyphen and the Father'’ name all in the Last Name field.</w:t>
      </w:r>
    </w:p>
    <w:p w14:paraId="3A09EA34" w14:textId="77777777" w:rsidR="00E27F88" w:rsidRPr="005B17D3" w:rsidRDefault="00E27F88" w:rsidP="00EF3896">
      <w:pPr>
        <w:pStyle w:val="ListBull2"/>
      </w:pPr>
      <w:r w:rsidRPr="005B17D3">
        <w:t>Apostrophes and hyphens are the only punctuation that can be used.</w:t>
      </w:r>
    </w:p>
    <w:p w14:paraId="296A926D" w14:textId="77777777" w:rsidR="00E27F88" w:rsidRPr="005B17D3" w:rsidRDefault="00E27F88" w:rsidP="00EF3896">
      <w:pPr>
        <w:pStyle w:val="ListBull2"/>
      </w:pPr>
      <w:r w:rsidRPr="005B17D3">
        <w:t>Last Name must be between 1 and 35 characters.</w:t>
      </w:r>
    </w:p>
    <w:p w14:paraId="788028A6" w14:textId="77777777" w:rsidR="00E27F88" w:rsidRPr="005B17D3" w:rsidRDefault="00E27F88" w:rsidP="00EF3896">
      <w:pPr>
        <w:pStyle w:val="ListBull2"/>
        <w:numPr>
          <w:ilvl w:val="0"/>
          <w:numId w:val="0"/>
        </w:numPr>
        <w:ind w:left="720"/>
      </w:pPr>
    </w:p>
    <w:p w14:paraId="67A46C54" w14:textId="77777777" w:rsidR="00E27F88" w:rsidRPr="005B17D3" w:rsidRDefault="00E27F88" w:rsidP="00EF3896">
      <w:pPr>
        <w:pStyle w:val="ScreenField"/>
      </w:pPr>
      <w:r w:rsidRPr="005B17D3">
        <w:t>Maiden Name:</w:t>
      </w:r>
    </w:p>
    <w:p w14:paraId="29DCAE74" w14:textId="77777777" w:rsidR="00E27F88" w:rsidRPr="005B17D3" w:rsidRDefault="00E27F88" w:rsidP="00EF3896">
      <w:pPr>
        <w:pStyle w:val="ScreenFieldDesc"/>
      </w:pPr>
      <w:r w:rsidRPr="005B17D3">
        <w:t>Spouse</w:t>
      </w:r>
      <w:r w:rsidRPr="005B17D3">
        <w:fldChar w:fldCharType="begin"/>
      </w:r>
      <w:r w:rsidRPr="005B17D3">
        <w:instrText xml:space="preserve"> XE "“pouse"”</w:instrText>
      </w:r>
      <w:r w:rsidRPr="005B17D3">
        <w:fldChar w:fldCharType="end"/>
      </w:r>
      <w:r w:rsidRPr="005B17D3">
        <w:t xml:space="preserve">'’ </w:t>
      </w:r>
      <w:r w:rsidRPr="005B17D3">
        <w:rPr>
          <w:i/>
        </w:rPr>
        <w:t>Maiden Name</w:t>
      </w:r>
      <w:r w:rsidRPr="005B17D3">
        <w:t xml:space="preserve"> is defined as the spouse'’ family name prior to the marriage.</w:t>
      </w:r>
    </w:p>
    <w:p w14:paraId="121D6D1D" w14:textId="499855E7" w:rsidR="00E27F88" w:rsidRPr="005B17D3" w:rsidRDefault="00E27F88" w:rsidP="00EF3896">
      <w:pPr>
        <w:pStyle w:val="ScreenFieldDesc"/>
      </w:pPr>
      <w:r w:rsidRPr="005B17D3">
        <w:t>This data is shared with VistA.</w:t>
      </w:r>
    </w:p>
    <w:p w14:paraId="742458C1" w14:textId="77777777" w:rsidR="008C2882" w:rsidRPr="005B17D3" w:rsidRDefault="008C2882" w:rsidP="008C2882">
      <w:pPr>
        <w:pStyle w:val="ScreenField"/>
      </w:pPr>
    </w:p>
    <w:p w14:paraId="0DEFA444" w14:textId="77777777" w:rsidR="00E27F88" w:rsidRPr="005B17D3" w:rsidRDefault="00E27F88" w:rsidP="00EF3896">
      <w:pPr>
        <w:pStyle w:val="ScreenField"/>
      </w:pPr>
      <w:r w:rsidRPr="005B17D3">
        <w:t>Suffix:</w:t>
      </w:r>
    </w:p>
    <w:p w14:paraId="3D7D770E" w14:textId="316DDC26" w:rsidR="00E27F88" w:rsidRPr="005B17D3" w:rsidRDefault="00E27F88" w:rsidP="00EF3896">
      <w:pPr>
        <w:pStyle w:val="ScreenFieldDesc"/>
      </w:pPr>
      <w:r w:rsidRPr="005B17D3">
        <w:t>Dependent</w:t>
      </w:r>
      <w:r w:rsidRPr="005B17D3">
        <w:fldChar w:fldCharType="begin"/>
      </w:r>
      <w:r w:rsidRPr="005B17D3">
        <w:instrText xml:space="preserve"> XE "“ependent:Spouse:Suffix"”</w:instrText>
      </w:r>
      <w:r w:rsidRPr="005B17D3">
        <w:fldChar w:fldCharType="end"/>
      </w:r>
      <w:r w:rsidRPr="005B17D3">
        <w:t xml:space="preserve"> suffix is the suffix for the spouse</w:t>
      </w:r>
      <w:r w:rsidRPr="005B17D3">
        <w:fldChar w:fldCharType="begin"/>
      </w:r>
      <w:r w:rsidRPr="005B17D3">
        <w:instrText xml:space="preserve"> XE "“pouse"”</w:instrText>
      </w:r>
      <w:r w:rsidRPr="005B17D3">
        <w:fldChar w:fldCharType="end"/>
      </w:r>
      <w:r w:rsidRPr="005B17D3">
        <w:t xml:space="preserve"> dependent name such as Junior, III.</w:t>
      </w:r>
    </w:p>
    <w:p w14:paraId="5EA37758" w14:textId="77777777" w:rsidR="008C2882" w:rsidRPr="005B17D3" w:rsidRDefault="008C2882" w:rsidP="008C2882">
      <w:pPr>
        <w:pStyle w:val="ScreenField"/>
      </w:pPr>
    </w:p>
    <w:p w14:paraId="114D3053" w14:textId="77777777" w:rsidR="00E27F88" w:rsidRPr="005B17D3" w:rsidRDefault="00E27F88" w:rsidP="00EF3896">
      <w:pPr>
        <w:pStyle w:val="ScreenField"/>
      </w:pPr>
      <w:r w:rsidRPr="005B17D3">
        <w:t>SSN</w:t>
      </w:r>
      <w:r w:rsidRPr="005B17D3">
        <w:fldChar w:fldCharType="begin"/>
      </w:r>
      <w:r w:rsidRPr="005B17D3">
        <w:instrText xml:space="preserve"> XE "“SN"”</w:instrText>
      </w:r>
      <w:r w:rsidRPr="005B17D3">
        <w:fldChar w:fldCharType="end"/>
      </w:r>
      <w:r w:rsidRPr="005B17D3">
        <w:t>:</w:t>
      </w:r>
    </w:p>
    <w:p w14:paraId="5943AAA1" w14:textId="77777777" w:rsidR="00E27F88" w:rsidRPr="005B17D3" w:rsidRDefault="00E27F88" w:rsidP="00EF3896">
      <w:pPr>
        <w:pStyle w:val="ScreenFieldDesc"/>
      </w:pPr>
      <w:r w:rsidRPr="005B17D3">
        <w:t>Spouse</w:t>
      </w:r>
      <w:r w:rsidRPr="005B17D3">
        <w:fldChar w:fldCharType="begin"/>
      </w:r>
      <w:r w:rsidRPr="005B17D3">
        <w:instrText xml:space="preserve"> XE "“pouse:SSN"”</w:instrText>
      </w:r>
      <w:r w:rsidRPr="005B17D3">
        <w:fldChar w:fldCharType="end"/>
      </w:r>
      <w:r w:rsidRPr="005B17D3">
        <w:t xml:space="preserve"> </w:t>
      </w:r>
      <w:r w:rsidRPr="005B17D3">
        <w:rPr>
          <w:rStyle w:val="Text-onlypopuphotspot"/>
        </w:rPr>
        <w:t>SSN</w:t>
      </w:r>
      <w:r w:rsidRPr="005B17D3">
        <w:rPr>
          <w:rStyle w:val="Text-onlypopuphotspot"/>
        </w:rPr>
        <w:fldChar w:fldCharType="begin"/>
      </w:r>
      <w:r w:rsidRPr="005B17D3">
        <w:instrText xml:space="preserve"> XE "“SN"”</w:instrText>
      </w:r>
      <w:r w:rsidRPr="005B17D3">
        <w:rPr>
          <w:rStyle w:val="Text-onlypopuphotspot"/>
        </w:rPr>
        <w:fldChar w:fldCharType="end"/>
      </w:r>
      <w:r w:rsidRPr="005B17D3">
        <w:t xml:space="preserve"> is defined as the Social Security Number of the spouse.</w:t>
      </w:r>
    </w:p>
    <w:p w14:paraId="13F5D176" w14:textId="77777777" w:rsidR="00E27F88" w:rsidRPr="005B17D3" w:rsidRDefault="00E27F88" w:rsidP="00EF3896">
      <w:pPr>
        <w:pStyle w:val="RulesandMore"/>
      </w:pPr>
      <w:r w:rsidRPr="005B17D3">
        <w:t>Rules...</w:t>
      </w:r>
    </w:p>
    <w:p w14:paraId="58714FB7" w14:textId="77777777" w:rsidR="00E27F88" w:rsidRPr="005B17D3" w:rsidRDefault="00E27F88" w:rsidP="00EF3896">
      <w:pPr>
        <w:pStyle w:val="ListBull2"/>
      </w:pPr>
      <w:r w:rsidRPr="005B17D3">
        <w:t>SSN</w:t>
      </w:r>
      <w:r w:rsidRPr="005B17D3">
        <w:fldChar w:fldCharType="begin"/>
      </w:r>
      <w:r w:rsidRPr="005B17D3">
        <w:instrText xml:space="preserve"> XE "“SN"”</w:instrText>
      </w:r>
      <w:r w:rsidRPr="005B17D3">
        <w:fldChar w:fldCharType="end"/>
      </w:r>
      <w:r w:rsidRPr="005B17D3">
        <w:t xml:space="preserve"> cannot be a Pseudo SSN.</w:t>
      </w:r>
    </w:p>
    <w:p w14:paraId="0E0C13FF" w14:textId="77777777" w:rsidR="00E27F88" w:rsidRPr="005B17D3" w:rsidRDefault="00E27F88" w:rsidP="00EF3896">
      <w:pPr>
        <w:pStyle w:val="ListBull2"/>
      </w:pPr>
      <w:r w:rsidRPr="005B17D3">
        <w:t>The following SSN</w:t>
      </w:r>
      <w:r w:rsidRPr="005B17D3">
        <w:fldChar w:fldCharType="begin"/>
      </w:r>
      <w:r w:rsidRPr="005B17D3">
        <w:instrText xml:space="preserve"> XE "“SN"”</w:instrText>
      </w:r>
      <w:r w:rsidRPr="005B17D3">
        <w:fldChar w:fldCharType="end"/>
      </w:r>
      <w:r w:rsidRPr="005B17D3">
        <w:t xml:space="preserve"> can never be possible (according to SSA):23456789 </w:t>
      </w:r>
    </w:p>
    <w:p w14:paraId="0067E26D" w14:textId="77777777" w:rsidR="00E27F88" w:rsidRPr="005B17D3" w:rsidRDefault="00E27F88" w:rsidP="00EF3896">
      <w:pPr>
        <w:pStyle w:val="ListBull2"/>
      </w:pPr>
      <w:r w:rsidRPr="005B17D3">
        <w:t>The SSN</w:t>
      </w:r>
      <w:r w:rsidRPr="005B17D3">
        <w:fldChar w:fldCharType="begin"/>
      </w:r>
      <w:r w:rsidRPr="005B17D3">
        <w:instrText xml:space="preserve"> XE "“SN"”</w:instrText>
      </w:r>
      <w:r w:rsidRPr="005B17D3">
        <w:fldChar w:fldCharType="end"/>
      </w:r>
      <w:r w:rsidRPr="005B17D3">
        <w:t xml:space="preserve"> cannot be all ones, twos, threes, fours, fives, sixes, sevens, eights, or nines.</w:t>
      </w:r>
    </w:p>
    <w:p w14:paraId="2C661956" w14:textId="77777777" w:rsidR="00E27F88" w:rsidRPr="005B17D3" w:rsidRDefault="00E27F88" w:rsidP="00EF3896">
      <w:pPr>
        <w:pStyle w:val="ListBull2"/>
      </w:pPr>
      <w:r w:rsidRPr="005B17D3">
        <w:t>Middle two numbers cannot be 00.</w:t>
      </w:r>
    </w:p>
    <w:p w14:paraId="63E6B263" w14:textId="77777777" w:rsidR="00E27F88" w:rsidRPr="005B17D3" w:rsidRDefault="00E27F88" w:rsidP="00EF3896">
      <w:pPr>
        <w:pStyle w:val="ListBull2"/>
      </w:pPr>
      <w:r w:rsidRPr="005B17D3">
        <w:t>Last four numbers cannot be 0000.</w:t>
      </w:r>
    </w:p>
    <w:p w14:paraId="24566665" w14:textId="77777777" w:rsidR="00E27F88" w:rsidRPr="005B17D3" w:rsidRDefault="00E27F88" w:rsidP="00EF3896">
      <w:pPr>
        <w:pStyle w:val="ListBull2"/>
      </w:pPr>
      <w:r w:rsidRPr="005B17D3">
        <w:t>First three numbers cannot be 000.</w:t>
      </w:r>
    </w:p>
    <w:p w14:paraId="21A2EFC9" w14:textId="77777777" w:rsidR="00E27F88" w:rsidRPr="005B17D3" w:rsidRDefault="00E27F88" w:rsidP="00EF3896">
      <w:pPr>
        <w:pStyle w:val="ListBull2"/>
        <w:numPr>
          <w:ilvl w:val="0"/>
          <w:numId w:val="0"/>
        </w:numPr>
        <w:ind w:left="720"/>
      </w:pPr>
    </w:p>
    <w:p w14:paraId="02D5A340" w14:textId="77777777" w:rsidR="00E27F88" w:rsidRPr="005B17D3" w:rsidRDefault="00E27F88" w:rsidP="00EF3896">
      <w:pPr>
        <w:pStyle w:val="ScreenField"/>
      </w:pPr>
      <w:r w:rsidRPr="005B17D3">
        <w:t>Pseudo SSN</w:t>
      </w:r>
      <w:r w:rsidRPr="005B17D3">
        <w:fldChar w:fldCharType="begin"/>
      </w:r>
      <w:r w:rsidRPr="005B17D3">
        <w:instrText xml:space="preserve"> XE "“SN"”</w:instrText>
      </w:r>
      <w:r w:rsidRPr="005B17D3">
        <w:fldChar w:fldCharType="end"/>
      </w:r>
      <w:r w:rsidRPr="005B17D3">
        <w:t>:</w:t>
      </w:r>
    </w:p>
    <w:p w14:paraId="58E48EB0" w14:textId="77777777" w:rsidR="00E27F88" w:rsidRPr="005B17D3" w:rsidRDefault="00E27F88" w:rsidP="00EF3896">
      <w:pPr>
        <w:pStyle w:val="ScreenFieldDesc"/>
      </w:pPr>
      <w:r w:rsidRPr="005B17D3">
        <w:rPr>
          <w:rStyle w:val="Text-onlypopuphotspot"/>
          <w:i/>
          <w:iCs/>
        </w:rPr>
        <w:t>Pseudo</w:t>
      </w:r>
      <w:r w:rsidRPr="005B17D3">
        <w:rPr>
          <w:rStyle w:val="Text-onlypopuphotspot"/>
        </w:rPr>
        <w:t> </w:t>
      </w:r>
      <w:r w:rsidRPr="005B17D3">
        <w:rPr>
          <w:rStyle w:val="Text-onlypopuphotspot"/>
          <w:i/>
        </w:rPr>
        <w:t>SSN</w:t>
      </w:r>
      <w:r w:rsidRPr="005B17D3">
        <w:rPr>
          <w:rStyle w:val="Text-onlypopuphotspot"/>
          <w:i/>
        </w:rPr>
        <w:fldChar w:fldCharType="begin"/>
      </w:r>
      <w:r w:rsidRPr="005B17D3">
        <w:instrText xml:space="preserve"> XE "“SN"”</w:instrText>
      </w:r>
      <w:r w:rsidRPr="005B17D3">
        <w:rPr>
          <w:rStyle w:val="Text-onlypopuphotspot"/>
          <w:i/>
        </w:rPr>
        <w:fldChar w:fldCharType="end"/>
      </w:r>
      <w:r w:rsidRPr="005B17D3">
        <w:rPr>
          <w:rStyle w:val="Text-onlypopuphotspot"/>
        </w:rPr>
        <w:t> </w:t>
      </w:r>
      <w:r w:rsidRPr="005B17D3">
        <w:t>is an SSN that may be generated in ES</w:t>
      </w:r>
      <w:r w:rsidRPr="005B17D3">
        <w:fldChar w:fldCharType="begin"/>
      </w:r>
      <w:r w:rsidRPr="005B17D3">
        <w:instrText xml:space="preserve"> XE "“S"”</w:instrText>
      </w:r>
      <w:r w:rsidRPr="005B17D3">
        <w:fldChar w:fldCharType="end"/>
      </w:r>
      <w:r w:rsidRPr="005B17D3">
        <w:t xml:space="preserve"> as 9 numbers. The “P” is removed by the system.</w:t>
      </w:r>
    </w:p>
    <w:p w14:paraId="5342D7DF" w14:textId="77777777" w:rsidR="00E27F88" w:rsidRPr="005B17D3" w:rsidRDefault="00E27F88" w:rsidP="00EF3896">
      <w:pPr>
        <w:pStyle w:val="ScreenFieldDesc"/>
      </w:pPr>
      <w:r w:rsidRPr="005B17D3">
        <w:t>This data is shared with VistA.</w:t>
      </w:r>
    </w:p>
    <w:p w14:paraId="46606000" w14:textId="40264722" w:rsidR="00E27F88" w:rsidRPr="005B17D3" w:rsidRDefault="00E27F88" w:rsidP="00474E83">
      <w:pPr>
        <w:pStyle w:val="NoteLightbulb"/>
      </w:pPr>
      <w:r w:rsidRPr="005B17D3">
        <w:rPr>
          <w:b/>
        </w:rPr>
        <w:t>Note</w:t>
      </w:r>
      <w:r w:rsidRPr="005B17D3">
        <w:t>: If a dependent</w:t>
      </w:r>
      <w:r w:rsidRPr="005B17D3">
        <w:fldChar w:fldCharType="begin"/>
      </w:r>
      <w:r w:rsidRPr="005B17D3">
        <w:instrText xml:space="preserve"> XE "“ependent:Spouse:Pseudo SSN"”</w:instrText>
      </w:r>
      <w:r w:rsidRPr="005B17D3">
        <w:fldChar w:fldCharType="end"/>
      </w:r>
      <w:r w:rsidRPr="005B17D3">
        <w:t xml:space="preserve"> spouse</w:t>
      </w:r>
      <w:r w:rsidRPr="005B17D3">
        <w:fldChar w:fldCharType="begin"/>
      </w:r>
      <w:r w:rsidRPr="005B17D3">
        <w:instrText xml:space="preserve"> XE "“pouse:Pseudo SSN"”</w:instrText>
      </w:r>
      <w:r w:rsidRPr="005B17D3">
        <w:fldChar w:fldCharType="end"/>
      </w:r>
      <w:r w:rsidRPr="005B17D3">
        <w:t xml:space="preserve"> has a Pseudo SSN</w:t>
      </w:r>
      <w:r w:rsidRPr="005B17D3">
        <w:fldChar w:fldCharType="begin"/>
      </w:r>
      <w:r w:rsidRPr="005B17D3">
        <w:instrText xml:space="preserve"> XE "“SN"”</w:instrText>
      </w:r>
      <w:r w:rsidRPr="005B17D3">
        <w:fldChar w:fldCharType="end"/>
      </w:r>
      <w:r w:rsidRPr="005B17D3">
        <w:t xml:space="preserve"> and/or Pseudo SSN Reason in VistA, it will display here.</w:t>
      </w:r>
    </w:p>
    <w:p w14:paraId="1783A6DD" w14:textId="77777777" w:rsidR="008C2882" w:rsidRPr="005B17D3" w:rsidRDefault="008C2882" w:rsidP="008C2882">
      <w:pPr>
        <w:pStyle w:val="NoteLightbulb"/>
        <w:numPr>
          <w:ilvl w:val="0"/>
          <w:numId w:val="0"/>
        </w:numPr>
        <w:ind w:left="360"/>
      </w:pPr>
    </w:p>
    <w:p w14:paraId="7A4FBF9B" w14:textId="77777777" w:rsidR="00E27F88" w:rsidRPr="005B17D3" w:rsidRDefault="00E27F88" w:rsidP="00EF3896">
      <w:pPr>
        <w:pStyle w:val="ScreenField"/>
      </w:pPr>
      <w:r w:rsidRPr="005B17D3">
        <w:t>Pseudo SSN</w:t>
      </w:r>
      <w:r w:rsidRPr="005B17D3">
        <w:fldChar w:fldCharType="begin"/>
      </w:r>
      <w:r w:rsidRPr="005B17D3">
        <w:instrText xml:space="preserve"> XE "“SN"”</w:instrText>
      </w:r>
      <w:r w:rsidRPr="005B17D3">
        <w:fldChar w:fldCharType="end"/>
      </w:r>
      <w:r w:rsidRPr="005B17D3">
        <w:t xml:space="preserve"> Reason:</w:t>
      </w:r>
    </w:p>
    <w:p w14:paraId="607694D1" w14:textId="77777777" w:rsidR="00E27F88" w:rsidRPr="005B17D3" w:rsidRDefault="00E27F88" w:rsidP="00EF3896">
      <w:pPr>
        <w:pStyle w:val="ScreenFieldDesc"/>
      </w:pPr>
      <w:r w:rsidRPr="005B17D3">
        <w:rPr>
          <w:rStyle w:val="Text-onlypopuphotspot"/>
          <w:i/>
          <w:iCs/>
        </w:rPr>
        <w:t>Pseudo</w:t>
      </w:r>
      <w:r w:rsidRPr="005B17D3">
        <w:rPr>
          <w:rStyle w:val="Text-onlypopuphotspot"/>
        </w:rPr>
        <w:t> </w:t>
      </w:r>
      <w:r w:rsidRPr="005B17D3">
        <w:rPr>
          <w:rStyle w:val="Text-onlypopuphotspot"/>
          <w:i/>
        </w:rPr>
        <w:t>SSN</w:t>
      </w:r>
      <w:r w:rsidRPr="005B17D3">
        <w:rPr>
          <w:rStyle w:val="Text-onlypopuphotspot"/>
          <w:i/>
        </w:rPr>
        <w:fldChar w:fldCharType="begin"/>
      </w:r>
      <w:r w:rsidRPr="005B17D3">
        <w:instrText xml:space="preserve"> XE "“SN"”</w:instrText>
      </w:r>
      <w:r w:rsidRPr="005B17D3">
        <w:rPr>
          <w:rStyle w:val="Text-onlypopuphotspot"/>
          <w:i/>
        </w:rPr>
        <w:fldChar w:fldCharType="end"/>
      </w:r>
      <w:r w:rsidRPr="005B17D3">
        <w:t xml:space="preserve"> Reason is defined as the reason a legal SSN was not given.</w:t>
      </w:r>
    </w:p>
    <w:p w14:paraId="40380B57" w14:textId="77777777" w:rsidR="00E27F88" w:rsidRPr="005B17D3" w:rsidRDefault="00E27F88" w:rsidP="00EF3896">
      <w:pPr>
        <w:pStyle w:val="ScreenFieldDesc"/>
      </w:pPr>
      <w:r w:rsidRPr="005B17D3">
        <w:t>Three reasons for assigning a spouse</w:t>
      </w:r>
      <w:r w:rsidRPr="005B17D3">
        <w:fldChar w:fldCharType="begin"/>
      </w:r>
      <w:r w:rsidRPr="005B17D3">
        <w:instrText xml:space="preserve"> XE "“pouse:Pseudo SSN"”</w:instrText>
      </w:r>
      <w:r w:rsidRPr="005B17D3">
        <w:fldChar w:fldCharType="end"/>
      </w:r>
      <w:r w:rsidRPr="005B17D3">
        <w:t xml:space="preserve"> Pseudo SSN</w:t>
      </w:r>
      <w:r w:rsidRPr="005B17D3">
        <w:fldChar w:fldCharType="begin"/>
      </w:r>
      <w:r w:rsidRPr="005B17D3">
        <w:instrText xml:space="preserve"> XE "“SN"”</w:instrText>
      </w:r>
      <w:r w:rsidRPr="005B17D3">
        <w:fldChar w:fldCharType="end"/>
      </w:r>
      <w:r w:rsidRPr="005B17D3">
        <w:t xml:space="preserve"> are:</w:t>
      </w:r>
    </w:p>
    <w:p w14:paraId="4117D449" w14:textId="77777777" w:rsidR="00E27F88" w:rsidRPr="005B17D3" w:rsidRDefault="00E27F88" w:rsidP="00884662">
      <w:pPr>
        <w:pStyle w:val="BodyTextBullet2"/>
        <w:numPr>
          <w:ilvl w:val="0"/>
          <w:numId w:val="141"/>
        </w:numPr>
      </w:pPr>
      <w:r w:rsidRPr="005B17D3">
        <w:t>Follow-up required</w:t>
      </w:r>
    </w:p>
    <w:p w14:paraId="4A37B987" w14:textId="77777777" w:rsidR="00E27F88" w:rsidRPr="005B17D3" w:rsidRDefault="00E27F88" w:rsidP="00884662">
      <w:pPr>
        <w:pStyle w:val="BodyTextBullet2"/>
        <w:numPr>
          <w:ilvl w:val="0"/>
          <w:numId w:val="141"/>
        </w:numPr>
      </w:pPr>
      <w:r w:rsidRPr="005B17D3">
        <w:t>Refused to provide information</w:t>
      </w:r>
    </w:p>
    <w:p w14:paraId="56D5550C" w14:textId="77777777" w:rsidR="00E27F88" w:rsidRPr="005B17D3" w:rsidRDefault="00E27F88" w:rsidP="00EF3896">
      <w:pPr>
        <w:pStyle w:val="ListBull2"/>
      </w:pPr>
      <w:r w:rsidRPr="005B17D3">
        <w:t xml:space="preserve">No </w:t>
      </w:r>
      <w:r w:rsidRPr="005B17D3">
        <w:rPr>
          <w:iCs/>
        </w:rPr>
        <w:t>SSN</w:t>
      </w:r>
      <w:r w:rsidRPr="005B17D3">
        <w:rPr>
          <w:iCs/>
        </w:rPr>
        <w:fldChar w:fldCharType="begin"/>
      </w:r>
      <w:r w:rsidRPr="005B17D3">
        <w:instrText xml:space="preserve"> XE "“SN"”</w:instrText>
      </w:r>
      <w:r w:rsidRPr="005B17D3">
        <w:rPr>
          <w:iCs/>
        </w:rPr>
        <w:fldChar w:fldCharType="end"/>
      </w:r>
      <w:r w:rsidRPr="005B17D3">
        <w:t xml:space="preserve"> assigned</w:t>
      </w:r>
      <w:r w:rsidRPr="005B17D3">
        <w:fldChar w:fldCharType="begin"/>
      </w:r>
      <w:r w:rsidRPr="005B17D3">
        <w:instrText xml:space="preserve"> XE "“ssigned:SSN"”</w:instrText>
      </w:r>
      <w:r w:rsidRPr="005B17D3">
        <w:fldChar w:fldCharType="end"/>
      </w:r>
    </w:p>
    <w:p w14:paraId="512C8181" w14:textId="77777777" w:rsidR="00E27F88" w:rsidRPr="005B17D3" w:rsidRDefault="00E27F88" w:rsidP="00EF3896">
      <w:pPr>
        <w:pStyle w:val="ScreenFieldDesc"/>
      </w:pPr>
      <w:r w:rsidRPr="005B17D3">
        <w:t>This data is shared with VistA.</w:t>
      </w:r>
    </w:p>
    <w:p w14:paraId="33710B07" w14:textId="30A53903" w:rsidR="00E27F88" w:rsidRPr="005B17D3" w:rsidRDefault="00E27F88" w:rsidP="00474E83">
      <w:pPr>
        <w:pStyle w:val="NoteLightbulb"/>
      </w:pPr>
      <w:r w:rsidRPr="005B17D3">
        <w:rPr>
          <w:b/>
        </w:rPr>
        <w:t>Note</w:t>
      </w:r>
      <w:r w:rsidRPr="005B17D3">
        <w:t>: If a dependent</w:t>
      </w:r>
      <w:r w:rsidRPr="005B17D3">
        <w:fldChar w:fldCharType="begin"/>
      </w:r>
      <w:r w:rsidRPr="005B17D3">
        <w:instrText xml:space="preserve"> XE "“ependent:Spouse:Pseudo SSN Reason"”</w:instrText>
      </w:r>
      <w:r w:rsidRPr="005B17D3">
        <w:fldChar w:fldCharType="end"/>
      </w:r>
      <w:r w:rsidRPr="005B17D3">
        <w:t xml:space="preserve"> spouse has a Pseudo SSN</w:t>
      </w:r>
      <w:r w:rsidRPr="005B17D3">
        <w:fldChar w:fldCharType="begin"/>
      </w:r>
      <w:r w:rsidRPr="005B17D3">
        <w:instrText xml:space="preserve"> XE "“SN"”</w:instrText>
      </w:r>
      <w:r w:rsidRPr="005B17D3">
        <w:fldChar w:fldCharType="end"/>
      </w:r>
      <w:r w:rsidRPr="005B17D3">
        <w:t xml:space="preserve"> and/or Pseudo SSN Reason in VistA, it will display here.</w:t>
      </w:r>
      <w:bookmarkStart w:id="1385" w:name="OLE_LINK89"/>
      <w:bookmarkStart w:id="1386" w:name="OLE_LINK90"/>
    </w:p>
    <w:p w14:paraId="4D8901EE" w14:textId="77777777" w:rsidR="008C2882" w:rsidRPr="005B17D3" w:rsidRDefault="008C2882" w:rsidP="008C2882">
      <w:pPr>
        <w:pStyle w:val="NoteLightbulb"/>
        <w:numPr>
          <w:ilvl w:val="0"/>
          <w:numId w:val="0"/>
        </w:numPr>
        <w:ind w:left="360"/>
      </w:pPr>
    </w:p>
    <w:bookmarkEnd w:id="1385"/>
    <w:bookmarkEnd w:id="1386"/>
    <w:p w14:paraId="12C0EB3B" w14:textId="77777777" w:rsidR="00E27F88" w:rsidRPr="005B17D3" w:rsidRDefault="00E27F88" w:rsidP="00EF3896">
      <w:pPr>
        <w:pStyle w:val="ScreenField"/>
      </w:pPr>
      <w:r w:rsidRPr="005B17D3">
        <w:rPr>
          <w:noProof/>
        </w:rPr>
        <w:drawing>
          <wp:inline distT="0" distB="0" distL="0" distR="0" wp14:anchorId="44EF1C3E" wp14:editId="241B4ABF">
            <wp:extent cx="119380" cy="119380"/>
            <wp:effectExtent l="19050" t="0" r="0" b="0"/>
            <wp:docPr id="1297" name="Picture 1297" descr="required fiel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7" descr="required field symbol"/>
                    <pic:cNvPicPr>
                      <a:picLocks noChangeAspect="1" noChangeArrowheads="1"/>
                    </pic:cNvPicPr>
                  </pic:nvPicPr>
                  <pic:blipFill>
                    <a:blip r:embed="rId33" cstate="print"/>
                    <a:srcRect/>
                    <a:stretch>
                      <a:fillRect/>
                    </a:stretch>
                  </pic:blipFill>
                  <pic:spPr bwMode="auto">
                    <a:xfrm>
                      <a:off x="0" y="0"/>
                      <a:ext cx="119380" cy="119380"/>
                    </a:xfrm>
                    <a:prstGeom prst="rect">
                      <a:avLst/>
                    </a:prstGeom>
                    <a:noFill/>
                    <a:ln w="9525">
                      <a:noFill/>
                      <a:miter lim="800000"/>
                      <a:headEnd/>
                      <a:tailEnd/>
                    </a:ln>
                  </pic:spPr>
                </pic:pic>
              </a:graphicData>
            </a:graphic>
          </wp:inline>
        </w:drawing>
      </w:r>
      <w:r w:rsidRPr="005B17D3">
        <w:t>Gender:</w:t>
      </w:r>
    </w:p>
    <w:p w14:paraId="0E0CE830" w14:textId="77777777" w:rsidR="00E27F88" w:rsidRPr="005B17D3" w:rsidRDefault="00E27F88" w:rsidP="00EF3896">
      <w:pPr>
        <w:pStyle w:val="ScreenFieldDesc"/>
      </w:pPr>
      <w:r w:rsidRPr="005B17D3">
        <w:t>Spouse</w:t>
      </w:r>
      <w:r w:rsidRPr="005B17D3">
        <w:fldChar w:fldCharType="begin"/>
      </w:r>
      <w:r w:rsidRPr="005B17D3">
        <w:instrText xml:space="preserve"> XE "“pouse:gender"”</w:instrText>
      </w:r>
      <w:r w:rsidRPr="005B17D3">
        <w:fldChar w:fldCharType="end"/>
      </w:r>
      <w:r w:rsidRPr="005B17D3">
        <w:t xml:space="preserve"> gender is defined as the gender that best describes this individual'’ sex.</w:t>
      </w:r>
    </w:p>
    <w:p w14:paraId="2034444B" w14:textId="77777777" w:rsidR="00E27F88" w:rsidRPr="005B17D3" w:rsidRDefault="00E27F88" w:rsidP="00EF3896">
      <w:pPr>
        <w:pStyle w:val="RulesandMore"/>
      </w:pPr>
      <w:r w:rsidRPr="005B17D3">
        <w:t>More...</w:t>
      </w:r>
    </w:p>
    <w:p w14:paraId="102CB655" w14:textId="77777777" w:rsidR="00E27F88" w:rsidRPr="005B17D3" w:rsidRDefault="00E27F88" w:rsidP="00EF3896">
      <w:pPr>
        <w:pStyle w:val="ListBull2"/>
      </w:pPr>
      <w:r w:rsidRPr="005B17D3">
        <w:t>In case of gender reassignment, legal documentation (amended birth certificate, court documents, etc.) must be required as proof of a legal gender change.</w:t>
      </w:r>
    </w:p>
    <w:p w14:paraId="1E5BA07D" w14:textId="77777777" w:rsidR="00E27F88" w:rsidRPr="005B17D3" w:rsidRDefault="00E27F88" w:rsidP="00EF3896">
      <w:pPr>
        <w:pStyle w:val="ListBull2"/>
        <w:numPr>
          <w:ilvl w:val="0"/>
          <w:numId w:val="0"/>
        </w:numPr>
        <w:ind w:left="1080" w:hanging="360"/>
      </w:pPr>
    </w:p>
    <w:p w14:paraId="3C28AB6F" w14:textId="77777777" w:rsidR="00E27F88" w:rsidRPr="005B17D3" w:rsidRDefault="00E27F88" w:rsidP="00EF3896">
      <w:pPr>
        <w:pStyle w:val="ScreenField"/>
      </w:pPr>
      <w:r w:rsidRPr="005B17D3">
        <w:rPr>
          <w:noProof/>
        </w:rPr>
        <w:drawing>
          <wp:inline distT="0" distB="0" distL="0" distR="0" wp14:anchorId="460F3B28" wp14:editId="515D4918">
            <wp:extent cx="119380" cy="119380"/>
            <wp:effectExtent l="19050" t="0" r="0" b="0"/>
            <wp:docPr id="1300" name="Picture 1300" descr="required fiel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0" descr="required field symbol"/>
                    <pic:cNvPicPr>
                      <a:picLocks noChangeAspect="1" noChangeArrowheads="1"/>
                    </pic:cNvPicPr>
                  </pic:nvPicPr>
                  <pic:blipFill>
                    <a:blip r:embed="rId33" cstate="print"/>
                    <a:srcRect/>
                    <a:stretch>
                      <a:fillRect/>
                    </a:stretch>
                  </pic:blipFill>
                  <pic:spPr bwMode="auto">
                    <a:xfrm>
                      <a:off x="0" y="0"/>
                      <a:ext cx="119380" cy="119380"/>
                    </a:xfrm>
                    <a:prstGeom prst="rect">
                      <a:avLst/>
                    </a:prstGeom>
                    <a:noFill/>
                    <a:ln w="9525">
                      <a:noFill/>
                      <a:miter lim="800000"/>
                      <a:headEnd/>
                      <a:tailEnd/>
                    </a:ln>
                  </pic:spPr>
                </pic:pic>
              </a:graphicData>
            </a:graphic>
          </wp:inline>
        </w:drawing>
      </w:r>
      <w:r w:rsidRPr="005B17D3">
        <w:t>Date</w:t>
      </w:r>
      <w:r w:rsidRPr="005B17D3">
        <w:fldChar w:fldCharType="begin"/>
      </w:r>
      <w:r w:rsidRPr="005B17D3">
        <w:instrText xml:space="preserve"> XE "“ate:Dependent Spouse:of Birth"”</w:instrText>
      </w:r>
      <w:r w:rsidRPr="005B17D3">
        <w:fldChar w:fldCharType="end"/>
      </w:r>
      <w:r w:rsidRPr="005B17D3">
        <w:t xml:space="preserve"> of Birth:</w:t>
      </w:r>
    </w:p>
    <w:p w14:paraId="7F459ADC" w14:textId="77777777" w:rsidR="00E27F88" w:rsidRPr="005B17D3" w:rsidRDefault="00E27F88" w:rsidP="00EF3896">
      <w:pPr>
        <w:pStyle w:val="ScreenFieldDesc"/>
      </w:pPr>
      <w:r w:rsidRPr="005B17D3">
        <w:t>Spouse</w:t>
      </w:r>
      <w:r w:rsidRPr="005B17D3">
        <w:fldChar w:fldCharType="begin"/>
      </w:r>
      <w:r w:rsidRPr="005B17D3">
        <w:instrText xml:space="preserve"> XE "“pouse:date of birth"”</w:instrText>
      </w:r>
      <w:r w:rsidRPr="005B17D3">
        <w:fldChar w:fldCharType="end"/>
      </w:r>
      <w:r w:rsidRPr="005B17D3">
        <w:t xml:space="preserve"> date of birth</w:t>
      </w:r>
      <w:r w:rsidRPr="005B17D3">
        <w:fldChar w:fldCharType="begin"/>
      </w:r>
      <w:r w:rsidRPr="005B17D3">
        <w:instrText xml:space="preserve"> XE "“ependent:Spouse:Date of Birth"”</w:instrText>
      </w:r>
      <w:r w:rsidRPr="005B17D3">
        <w:fldChar w:fldCharType="end"/>
      </w:r>
      <w:r w:rsidRPr="005B17D3">
        <w:t xml:space="preserve"> is the date the spouse was born.</w:t>
      </w:r>
    </w:p>
    <w:p w14:paraId="2C52EC73" w14:textId="77777777" w:rsidR="00E27F88" w:rsidRPr="005B17D3" w:rsidRDefault="00E27F88" w:rsidP="00EF3896">
      <w:pPr>
        <w:pStyle w:val="RulesandMore"/>
      </w:pPr>
      <w:r w:rsidRPr="005B17D3">
        <w:t>Rules ...</w:t>
      </w:r>
    </w:p>
    <w:p w14:paraId="0445BB71" w14:textId="77777777" w:rsidR="00E27F88" w:rsidRPr="005B17D3" w:rsidRDefault="00E27F88" w:rsidP="00EF3896">
      <w:pPr>
        <w:pStyle w:val="ListBull2"/>
      </w:pPr>
      <w:r w:rsidRPr="005B17D3">
        <w:rPr>
          <w:rStyle w:val="Text-onlypopuphotspot"/>
        </w:rPr>
        <w:t>DOB</w:t>
      </w:r>
      <w:r w:rsidRPr="005B17D3">
        <w:t xml:space="preserve"> must be before date of marriage.</w:t>
      </w:r>
    </w:p>
    <w:p w14:paraId="0234925B" w14:textId="77777777" w:rsidR="00E27F88" w:rsidRPr="005B17D3" w:rsidRDefault="00E27F88" w:rsidP="00EF3896">
      <w:pPr>
        <w:pStyle w:val="ListBull2"/>
      </w:pPr>
      <w:r w:rsidRPr="005B17D3">
        <w:t xml:space="preserve">Can be </w:t>
      </w:r>
      <w:r w:rsidRPr="005B17D3">
        <w:rPr>
          <w:rStyle w:val="Text-onlypopuphotspot"/>
        </w:rPr>
        <w:t>imprecise</w:t>
      </w:r>
      <w:r w:rsidRPr="005B17D3">
        <w:t>.</w:t>
      </w:r>
    </w:p>
    <w:p w14:paraId="35DF584B" w14:textId="77777777" w:rsidR="00E27F88" w:rsidRPr="005B17D3" w:rsidRDefault="00E27F88" w:rsidP="00EF3896">
      <w:pPr>
        <w:pStyle w:val="ListBull2"/>
      </w:pPr>
      <w:r w:rsidRPr="005B17D3">
        <w:t>DOB cannot be a future date.</w:t>
      </w:r>
    </w:p>
    <w:p w14:paraId="544B07AB" w14:textId="77777777" w:rsidR="00E27F88" w:rsidRPr="005B17D3" w:rsidRDefault="00E27F88" w:rsidP="00EF3896">
      <w:pPr>
        <w:pStyle w:val="ListBull2"/>
      </w:pPr>
      <w:r w:rsidRPr="005B17D3">
        <w:t xml:space="preserve">DOB must be before date of relationship </w:t>
      </w:r>
      <w:r w:rsidRPr="005B17D3">
        <w:rPr>
          <w:rStyle w:val="Text-onlypopuphotspot"/>
        </w:rPr>
        <w:t>termination</w:t>
      </w:r>
      <w:r w:rsidRPr="005B17D3">
        <w:t>.</w:t>
      </w:r>
    </w:p>
    <w:p w14:paraId="5D721478" w14:textId="77777777" w:rsidR="00E27F88" w:rsidRPr="005B17D3" w:rsidRDefault="00E27F88" w:rsidP="00EF3896">
      <w:pPr>
        <w:pStyle w:val="ListBull2"/>
      </w:pPr>
      <w:r w:rsidRPr="005B17D3">
        <w:t>Formats: '‘m/dd/yyyy'’ or '‘m/yyyy'’</w:t>
      </w:r>
    </w:p>
    <w:p w14:paraId="7C882844" w14:textId="77777777" w:rsidR="00E27F88" w:rsidRPr="005B17D3" w:rsidRDefault="00E27F88" w:rsidP="00EF3896">
      <w:pPr>
        <w:pStyle w:val="ListBull2"/>
        <w:numPr>
          <w:ilvl w:val="0"/>
          <w:numId w:val="0"/>
        </w:numPr>
        <w:ind w:left="720"/>
      </w:pPr>
    </w:p>
    <w:p w14:paraId="0E7DAF65" w14:textId="77777777" w:rsidR="00E27F88" w:rsidRPr="005B17D3" w:rsidRDefault="00E27F88" w:rsidP="00EF3896">
      <w:pPr>
        <w:pStyle w:val="ScreenField"/>
      </w:pPr>
      <w:r w:rsidRPr="005B17D3">
        <w:rPr>
          <w:noProof/>
        </w:rPr>
        <w:drawing>
          <wp:inline distT="0" distB="0" distL="0" distR="0" wp14:anchorId="02C9F637" wp14:editId="18F73CF4">
            <wp:extent cx="119380" cy="119380"/>
            <wp:effectExtent l="19050" t="0" r="0" b="0"/>
            <wp:docPr id="1306" name="Picture 1306" descr="required fiel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6" descr="required field symbol"/>
                    <pic:cNvPicPr>
                      <a:picLocks noChangeAspect="1" noChangeArrowheads="1"/>
                    </pic:cNvPicPr>
                  </pic:nvPicPr>
                  <pic:blipFill>
                    <a:blip r:embed="rId33" cstate="print"/>
                    <a:srcRect/>
                    <a:stretch>
                      <a:fillRect/>
                    </a:stretch>
                  </pic:blipFill>
                  <pic:spPr bwMode="auto">
                    <a:xfrm>
                      <a:off x="0" y="0"/>
                      <a:ext cx="119380" cy="119380"/>
                    </a:xfrm>
                    <a:prstGeom prst="rect">
                      <a:avLst/>
                    </a:prstGeom>
                    <a:noFill/>
                    <a:ln w="9525">
                      <a:noFill/>
                      <a:miter lim="800000"/>
                      <a:headEnd/>
                      <a:tailEnd/>
                    </a:ln>
                  </pic:spPr>
                </pic:pic>
              </a:graphicData>
            </a:graphic>
          </wp:inline>
        </w:drawing>
      </w:r>
      <w:r w:rsidRPr="005B17D3">
        <w:t>Date of Marriage:</w:t>
      </w:r>
    </w:p>
    <w:p w14:paraId="06BE5E62" w14:textId="77777777" w:rsidR="00E27F88" w:rsidRPr="005B17D3" w:rsidRDefault="00E27F88" w:rsidP="00EF3896">
      <w:pPr>
        <w:pStyle w:val="ScreenFieldDesc"/>
      </w:pPr>
      <w:r w:rsidRPr="005B17D3">
        <w:t>Date of Marriage</w:t>
      </w:r>
      <w:r w:rsidRPr="005B17D3">
        <w:fldChar w:fldCharType="begin"/>
      </w:r>
      <w:r w:rsidRPr="005B17D3">
        <w:instrText xml:space="preserve"> XE "“ate:Dependent Spouse:of Marriage"”</w:instrText>
      </w:r>
      <w:r w:rsidRPr="005B17D3">
        <w:fldChar w:fldCharType="end"/>
      </w:r>
      <w:r w:rsidRPr="005B17D3">
        <w:t xml:space="preserve"> is the date the spouse</w:t>
      </w:r>
      <w:r w:rsidRPr="005B17D3">
        <w:fldChar w:fldCharType="begin"/>
      </w:r>
      <w:r w:rsidRPr="005B17D3">
        <w:instrText xml:space="preserve"> XE "“pouse:date of marriage"”</w:instrText>
      </w:r>
      <w:r w:rsidRPr="005B17D3">
        <w:fldChar w:fldCharType="end"/>
      </w:r>
      <w:r w:rsidRPr="005B17D3">
        <w:t xml:space="preserve"> became a dependent.</w:t>
      </w:r>
    </w:p>
    <w:p w14:paraId="50377AEA" w14:textId="77777777" w:rsidR="00E27F88" w:rsidRPr="005B17D3" w:rsidRDefault="00E27F88" w:rsidP="00EF3896">
      <w:pPr>
        <w:pStyle w:val="RulesandMore"/>
      </w:pPr>
      <w:r w:rsidRPr="005B17D3">
        <w:t>Rules...</w:t>
      </w:r>
    </w:p>
    <w:p w14:paraId="7B734E60" w14:textId="77777777" w:rsidR="00E27F88" w:rsidRPr="005B17D3" w:rsidRDefault="00E27F88" w:rsidP="00EF3896">
      <w:pPr>
        <w:pStyle w:val="ListBull2"/>
      </w:pPr>
      <w:r w:rsidRPr="005B17D3">
        <w:t>This is the effective date for this spouse.</w:t>
      </w:r>
    </w:p>
    <w:p w14:paraId="1192C43F" w14:textId="77777777" w:rsidR="00E27F88" w:rsidRPr="005B17D3" w:rsidRDefault="00E27F88" w:rsidP="00EF3896">
      <w:pPr>
        <w:pStyle w:val="ListBull2"/>
      </w:pPr>
      <w:r w:rsidRPr="005B17D3">
        <w:t xml:space="preserve">This date cannot be before the Veterans </w:t>
      </w:r>
      <w:r w:rsidRPr="005B17D3">
        <w:rPr>
          <w:rStyle w:val="Text-onlypopuphotspot"/>
        </w:rPr>
        <w:t>DOB</w:t>
      </w:r>
      <w:r w:rsidRPr="005B17D3">
        <w:t xml:space="preserve"> or spouse'’ DOB.</w:t>
      </w:r>
    </w:p>
    <w:p w14:paraId="467F52AB" w14:textId="77777777" w:rsidR="00E27F88" w:rsidRPr="005B17D3" w:rsidRDefault="00E27F88" w:rsidP="00EF3896">
      <w:pPr>
        <w:pStyle w:val="ListBull2"/>
      </w:pPr>
      <w:r w:rsidRPr="005B17D3">
        <w:t>This date cannot be a future date.</w:t>
      </w:r>
    </w:p>
    <w:p w14:paraId="1D93434A" w14:textId="77777777" w:rsidR="00E27F88" w:rsidRPr="005B17D3" w:rsidRDefault="00E27F88" w:rsidP="00EF3896">
      <w:pPr>
        <w:pStyle w:val="ListBull2"/>
      </w:pPr>
      <w:r w:rsidRPr="005B17D3">
        <w:rPr>
          <w:i/>
          <w:iCs/>
        </w:rPr>
        <w:t>Date of Marriage</w:t>
      </w:r>
      <w:r w:rsidRPr="005B17D3">
        <w:t xml:space="preserve"> must be before date of relationship </w:t>
      </w:r>
      <w:r w:rsidRPr="005B17D3">
        <w:rPr>
          <w:rStyle w:val="Text-onlypopuphotspot"/>
        </w:rPr>
        <w:t>termination</w:t>
      </w:r>
      <w:r w:rsidRPr="005B17D3">
        <w:t>.</w:t>
      </w:r>
    </w:p>
    <w:p w14:paraId="35892734" w14:textId="77777777" w:rsidR="00E27F88" w:rsidRPr="005B17D3" w:rsidRDefault="00E27F88" w:rsidP="00EF3896">
      <w:pPr>
        <w:pStyle w:val="ScreenField"/>
        <w:rPr>
          <w:iCs/>
        </w:rPr>
      </w:pPr>
    </w:p>
    <w:p w14:paraId="69B1CE01" w14:textId="77777777" w:rsidR="00E27F88" w:rsidRPr="005B17D3" w:rsidRDefault="00E27F88" w:rsidP="00EF3896">
      <w:pPr>
        <w:pStyle w:val="ScreenField"/>
      </w:pPr>
      <w:r w:rsidRPr="005B17D3">
        <w:rPr>
          <w:iCs/>
        </w:rPr>
        <w:t xml:space="preserve">Date of Marriage </w:t>
      </w:r>
      <w:r w:rsidRPr="005B17D3">
        <w:t xml:space="preserve">cannot be after </w:t>
      </w:r>
      <w:r w:rsidRPr="005B17D3">
        <w:rPr>
          <w:iCs/>
        </w:rPr>
        <w:t>Date of Death</w:t>
      </w:r>
      <w:r w:rsidRPr="005B17D3">
        <w:rPr>
          <w:iCs/>
        </w:rPr>
        <w:fldChar w:fldCharType="begin"/>
      </w:r>
      <w:r w:rsidRPr="005B17D3">
        <w:instrText xml:space="preserve"> XE "“eath:Date of"”</w:instrText>
      </w:r>
      <w:r w:rsidRPr="005B17D3">
        <w:rPr>
          <w:iCs/>
        </w:rPr>
        <w:fldChar w:fldCharType="end"/>
      </w:r>
      <w:r w:rsidRPr="005B17D3">
        <w:t>.</w:t>
      </w:r>
    </w:p>
    <w:p w14:paraId="6538ED94" w14:textId="77777777" w:rsidR="00E27F88" w:rsidRPr="005B17D3" w:rsidRDefault="00E27F88" w:rsidP="00EF3896">
      <w:pPr>
        <w:pStyle w:val="ScreenFieldDesc"/>
      </w:pPr>
      <w:r w:rsidRPr="005B17D3">
        <w:t>Formats: '‘m/dd/yyyy'’ '‘m/yyyy'’ or '‘yyyy'’</w:t>
      </w:r>
    </w:p>
    <w:p w14:paraId="53FF3236" w14:textId="77777777" w:rsidR="00E27F88" w:rsidRPr="005B17D3" w:rsidRDefault="00E27F88" w:rsidP="00EF3896">
      <w:pPr>
        <w:pStyle w:val="ScreenField"/>
      </w:pPr>
    </w:p>
    <w:p w14:paraId="00362D98" w14:textId="77777777" w:rsidR="00E27F88" w:rsidRPr="005B17D3" w:rsidRDefault="00E27F88" w:rsidP="00EF3896">
      <w:pPr>
        <w:pStyle w:val="ScreenField"/>
      </w:pPr>
      <w:r w:rsidRPr="005B17D3">
        <w:t>Inactive Date</w:t>
      </w:r>
      <w:r w:rsidRPr="005B17D3">
        <w:fldChar w:fldCharType="begin"/>
      </w:r>
      <w:r w:rsidRPr="005B17D3">
        <w:instrText xml:space="preserve"> XE "“ate:Dependent Spouse:Marriage Inactive"”</w:instrText>
      </w:r>
      <w:r w:rsidRPr="005B17D3">
        <w:fldChar w:fldCharType="end"/>
      </w:r>
      <w:r w:rsidRPr="005B17D3">
        <w:t>:</w:t>
      </w:r>
    </w:p>
    <w:p w14:paraId="397FC9E1" w14:textId="77777777" w:rsidR="00E27F88" w:rsidRPr="005B17D3" w:rsidRDefault="00E27F88" w:rsidP="00EF3896">
      <w:pPr>
        <w:pStyle w:val="ScreenFieldDesc"/>
      </w:pPr>
      <w:r w:rsidRPr="005B17D3">
        <w:t>This is the date the marriage was terminated.</w:t>
      </w:r>
    </w:p>
    <w:p w14:paraId="76709647" w14:textId="77777777" w:rsidR="00E27F88" w:rsidRPr="005B17D3" w:rsidRDefault="00E27F88" w:rsidP="00EF3896">
      <w:pPr>
        <w:pStyle w:val="RulesandMore"/>
      </w:pPr>
      <w:r w:rsidRPr="005B17D3">
        <w:t>Rules...</w:t>
      </w:r>
    </w:p>
    <w:p w14:paraId="58420C57" w14:textId="386B987D" w:rsidR="00E27F88" w:rsidRPr="005B17D3" w:rsidRDefault="00E27F88" w:rsidP="00EF3896">
      <w:pPr>
        <w:pStyle w:val="ListBull2"/>
      </w:pPr>
      <w:r w:rsidRPr="005B17D3">
        <w:t xml:space="preserve">Inactive </w:t>
      </w:r>
      <w:r w:rsidRPr="005B17D3">
        <w:rPr>
          <w:i/>
          <w:iCs/>
        </w:rPr>
        <w:t>Date</w:t>
      </w:r>
      <w:r w:rsidRPr="005B17D3">
        <w:t xml:space="preserve"> must occur after Date of Marriage.</w:t>
      </w:r>
    </w:p>
    <w:p w14:paraId="12C5C7EF" w14:textId="77777777" w:rsidR="008C2882" w:rsidRPr="005B17D3" w:rsidRDefault="008C2882" w:rsidP="008C2882">
      <w:pPr>
        <w:pStyle w:val="ListBull2"/>
        <w:numPr>
          <w:ilvl w:val="0"/>
          <w:numId w:val="0"/>
        </w:numPr>
        <w:ind w:left="720"/>
      </w:pPr>
    </w:p>
    <w:p w14:paraId="78E04AD5" w14:textId="77777777" w:rsidR="00E27F88" w:rsidRPr="005B17D3" w:rsidRDefault="00E27F88" w:rsidP="00EF3896">
      <w:pPr>
        <w:pStyle w:val="ScreenField"/>
        <w:rPr>
          <w:rStyle w:val="StyleDrop-downhotspot11ptUnderline"/>
          <w:bCs w:val="0"/>
          <w:iCs w:val="0"/>
          <w:sz w:val="24"/>
          <w:u w:val="none"/>
        </w:rPr>
      </w:pPr>
      <w:r w:rsidRPr="005B17D3">
        <w:rPr>
          <w:rStyle w:val="StyleDrop-downhotspot11ptUnderline"/>
          <w:bCs w:val="0"/>
          <w:iCs w:val="0"/>
          <w:sz w:val="24"/>
          <w:u w:val="none"/>
        </w:rPr>
        <w:t>Address</w:t>
      </w:r>
      <w:r w:rsidRPr="005B17D3">
        <w:rPr>
          <w:rStyle w:val="StyleDrop-downhotspot11ptUnderline"/>
          <w:bCs w:val="0"/>
          <w:iCs w:val="0"/>
          <w:sz w:val="24"/>
          <w:u w:val="none"/>
        </w:rPr>
        <w:fldChar w:fldCharType="begin"/>
      </w:r>
      <w:r w:rsidRPr="005B17D3">
        <w:instrText xml:space="preserve"> XE "“ddress:Line 1"”</w:instrText>
      </w:r>
      <w:r w:rsidRPr="005B17D3">
        <w:rPr>
          <w:rStyle w:val="StyleDrop-downhotspot11ptUnderline"/>
          <w:bCs w:val="0"/>
          <w:iCs w:val="0"/>
          <w:sz w:val="24"/>
          <w:u w:val="none"/>
        </w:rPr>
        <w:fldChar w:fldCharType="end"/>
      </w:r>
      <w:r w:rsidRPr="005B17D3">
        <w:rPr>
          <w:rStyle w:val="StyleDrop-downhotspot11ptUnderline"/>
          <w:bCs w:val="0"/>
          <w:iCs w:val="0"/>
          <w:sz w:val="24"/>
          <w:u w:val="none"/>
        </w:rPr>
        <w:t xml:space="preserve"> Line 1:</w:t>
      </w:r>
    </w:p>
    <w:p w14:paraId="4FA3B66E" w14:textId="77777777" w:rsidR="00E27F88" w:rsidRPr="005B17D3" w:rsidRDefault="00E27F88" w:rsidP="00EF3896">
      <w:pPr>
        <w:pStyle w:val="ScreenFieldDesc"/>
      </w:pPr>
      <w:r w:rsidRPr="005B17D3">
        <w:rPr>
          <w:i/>
        </w:rPr>
        <w:t>Address Line 1</w:t>
      </w:r>
      <w:r w:rsidRPr="005B17D3">
        <w:t xml:space="preserve"> is the number and street or post office box of the spouse’s mailing address</w:t>
      </w:r>
      <w:r w:rsidRPr="005B17D3">
        <w:fldChar w:fldCharType="begin"/>
      </w:r>
      <w:r w:rsidRPr="005B17D3">
        <w:instrText xml:space="preserve"> XE “Address” </w:instrText>
      </w:r>
      <w:r w:rsidRPr="005B17D3">
        <w:fldChar w:fldCharType="end"/>
      </w:r>
      <w:r w:rsidRPr="005B17D3">
        <w:t>.</w:t>
      </w:r>
    </w:p>
    <w:p w14:paraId="569A66E9" w14:textId="77777777" w:rsidR="00E27F88" w:rsidRPr="005B17D3" w:rsidRDefault="00E27F88" w:rsidP="00EF3896">
      <w:pPr>
        <w:pStyle w:val="ScreenField"/>
      </w:pPr>
    </w:p>
    <w:p w14:paraId="7C6AE763" w14:textId="77777777" w:rsidR="00E27F88" w:rsidRPr="005B17D3" w:rsidRDefault="00E27F88" w:rsidP="00EF3896">
      <w:pPr>
        <w:pStyle w:val="ScreenField"/>
      </w:pPr>
      <w:r w:rsidRPr="005B17D3">
        <w:t>Address</w:t>
      </w:r>
      <w:r w:rsidRPr="005B17D3">
        <w:fldChar w:fldCharType="begin"/>
      </w:r>
      <w:r w:rsidRPr="005B17D3">
        <w:instrText xml:space="preserve"> XE "“ddress:Line 2"”</w:instrText>
      </w:r>
      <w:r w:rsidRPr="005B17D3">
        <w:fldChar w:fldCharType="end"/>
      </w:r>
      <w:r w:rsidRPr="005B17D3">
        <w:t xml:space="preserve"> Line 2:</w:t>
      </w:r>
    </w:p>
    <w:p w14:paraId="2C3BACA3" w14:textId="77777777" w:rsidR="00E27F88" w:rsidRPr="005B17D3" w:rsidRDefault="00E27F88" w:rsidP="00EF3896">
      <w:pPr>
        <w:pStyle w:val="ScreenFieldDesc"/>
      </w:pPr>
      <w:r w:rsidRPr="005B17D3">
        <w:rPr>
          <w:i/>
        </w:rPr>
        <w:t>Address Line 2</w:t>
      </w:r>
      <w:r w:rsidRPr="005B17D3">
        <w:t xml:space="preserve"> is the text supplemental to the number and street of the spouse’s mailing address</w:t>
      </w:r>
      <w:r w:rsidRPr="005B17D3">
        <w:fldChar w:fldCharType="begin"/>
      </w:r>
      <w:r w:rsidRPr="005B17D3">
        <w:instrText xml:space="preserve"> XE “Address” </w:instrText>
      </w:r>
      <w:r w:rsidRPr="005B17D3">
        <w:fldChar w:fldCharType="end"/>
      </w:r>
      <w:r w:rsidRPr="005B17D3">
        <w:t>.</w:t>
      </w:r>
    </w:p>
    <w:p w14:paraId="085AC3CF" w14:textId="77777777" w:rsidR="00E27F88" w:rsidRPr="005B17D3" w:rsidRDefault="00E27F88" w:rsidP="00EF3896">
      <w:pPr>
        <w:pStyle w:val="ScreenField"/>
      </w:pPr>
    </w:p>
    <w:p w14:paraId="1D168078" w14:textId="77777777" w:rsidR="00E27F88" w:rsidRPr="005B17D3" w:rsidRDefault="00E27F88" w:rsidP="00EF3896">
      <w:pPr>
        <w:pStyle w:val="ScreenField"/>
      </w:pPr>
      <w:r w:rsidRPr="005B17D3">
        <w:t>Address</w:t>
      </w:r>
      <w:r w:rsidRPr="005B17D3">
        <w:fldChar w:fldCharType="begin"/>
      </w:r>
      <w:r w:rsidRPr="005B17D3">
        <w:instrText xml:space="preserve"> XE "“ddress:Line 3"”</w:instrText>
      </w:r>
      <w:r w:rsidRPr="005B17D3">
        <w:fldChar w:fldCharType="end"/>
      </w:r>
      <w:r w:rsidRPr="005B17D3">
        <w:t xml:space="preserve"> Line 3:</w:t>
      </w:r>
    </w:p>
    <w:p w14:paraId="034B2BC7" w14:textId="77777777" w:rsidR="00E27F88" w:rsidRPr="005B17D3" w:rsidRDefault="00E27F88" w:rsidP="00EF3896">
      <w:pPr>
        <w:pStyle w:val="ScreenFieldDesc"/>
      </w:pPr>
      <w:r w:rsidRPr="005B17D3">
        <w:rPr>
          <w:i/>
        </w:rPr>
        <w:t>Address Line 3</w:t>
      </w:r>
      <w:r w:rsidRPr="005B17D3">
        <w:t xml:space="preserve"> is the text supplemental to the number and street of the spouse’s mailing address</w:t>
      </w:r>
      <w:r w:rsidRPr="005B17D3">
        <w:fldChar w:fldCharType="begin"/>
      </w:r>
      <w:r w:rsidRPr="005B17D3">
        <w:instrText xml:space="preserve"> XE “Address” </w:instrText>
      </w:r>
      <w:r w:rsidRPr="005B17D3">
        <w:fldChar w:fldCharType="end"/>
      </w:r>
      <w:r w:rsidRPr="005B17D3">
        <w:t>.</w:t>
      </w:r>
    </w:p>
    <w:p w14:paraId="75DB1CE6" w14:textId="77777777" w:rsidR="00E27F88" w:rsidRPr="005B17D3" w:rsidRDefault="00E27F88" w:rsidP="00EF3896">
      <w:pPr>
        <w:pStyle w:val="ScreenField"/>
      </w:pPr>
    </w:p>
    <w:p w14:paraId="71F098D1" w14:textId="77777777" w:rsidR="00E27F88" w:rsidRPr="005B17D3" w:rsidRDefault="00E27F88" w:rsidP="00EF3896">
      <w:pPr>
        <w:pStyle w:val="ScreenField"/>
      </w:pPr>
      <w:r w:rsidRPr="005B17D3">
        <w:t>Zip Code:</w:t>
      </w:r>
    </w:p>
    <w:p w14:paraId="36238509" w14:textId="77777777" w:rsidR="00E27F88" w:rsidRPr="005B17D3" w:rsidRDefault="00E27F88" w:rsidP="00EF3896">
      <w:pPr>
        <w:pStyle w:val="ScreenFieldDesc"/>
      </w:pPr>
      <w:r w:rsidRPr="005B17D3">
        <w:rPr>
          <w:i/>
        </w:rPr>
        <w:t>Zip Code</w:t>
      </w:r>
      <w:r w:rsidRPr="005B17D3">
        <w:t xml:space="preserve"> is the mail code used for mail delivery within the USA only. Either 5 or 9-digit</w:t>
      </w:r>
      <w:r w:rsidRPr="005B17D3">
        <w:fldChar w:fldCharType="begin"/>
      </w:r>
      <w:r w:rsidRPr="005B17D3">
        <w:instrText xml:space="preserve"> XE "“-digit "“\* MERGEFORMAT </w:instrText>
      </w:r>
      <w:r w:rsidRPr="005B17D3">
        <w:fldChar w:fldCharType="end"/>
      </w:r>
      <w:r w:rsidRPr="005B17D3">
        <w:t xml:space="preserve"> code may be used.</w:t>
      </w:r>
    </w:p>
    <w:p w14:paraId="0BB36E88" w14:textId="77777777" w:rsidR="00E27F88" w:rsidRPr="005B17D3" w:rsidRDefault="00E27F88" w:rsidP="00EF3896">
      <w:pPr>
        <w:pStyle w:val="ScreenField"/>
      </w:pPr>
    </w:p>
    <w:p w14:paraId="7DA41D16" w14:textId="77777777" w:rsidR="00E27F88" w:rsidRPr="005B17D3" w:rsidRDefault="00E27F88" w:rsidP="00EF3896">
      <w:pPr>
        <w:pStyle w:val="ScreenField"/>
      </w:pPr>
      <w:r w:rsidRPr="005B17D3">
        <w:t>City:</w:t>
      </w:r>
    </w:p>
    <w:p w14:paraId="1BFCD25A" w14:textId="77777777" w:rsidR="00E27F88" w:rsidRPr="005B17D3" w:rsidRDefault="00E27F88" w:rsidP="00EF3896">
      <w:pPr>
        <w:pStyle w:val="ScreenFieldDesc"/>
      </w:pPr>
      <w:r w:rsidRPr="005B17D3">
        <w:t xml:space="preserve">Enter the name of the </w:t>
      </w:r>
      <w:r w:rsidRPr="005B17D3">
        <w:rPr>
          <w:i/>
        </w:rPr>
        <w:t>City</w:t>
      </w:r>
      <w:r w:rsidRPr="005B17D3">
        <w:t xml:space="preserve"> used for the spouse’s address</w:t>
      </w:r>
      <w:r w:rsidRPr="005B17D3">
        <w:fldChar w:fldCharType="begin"/>
      </w:r>
      <w:r w:rsidRPr="005B17D3">
        <w:instrText xml:space="preserve"> XE “Address” </w:instrText>
      </w:r>
      <w:r w:rsidRPr="005B17D3">
        <w:fldChar w:fldCharType="end"/>
      </w:r>
      <w:r w:rsidRPr="005B17D3">
        <w:t>.</w:t>
      </w:r>
    </w:p>
    <w:p w14:paraId="4D1E75D3" w14:textId="77777777" w:rsidR="00E27F88" w:rsidRPr="005B17D3" w:rsidRDefault="00E27F88" w:rsidP="00EF3896">
      <w:pPr>
        <w:pStyle w:val="ScreenField"/>
      </w:pPr>
    </w:p>
    <w:p w14:paraId="249B0329" w14:textId="77777777" w:rsidR="00E27F88" w:rsidRPr="005B17D3" w:rsidRDefault="00E27F88" w:rsidP="00EF3896">
      <w:pPr>
        <w:pStyle w:val="ScreenField"/>
      </w:pPr>
      <w:r w:rsidRPr="005B17D3">
        <w:t>State:</w:t>
      </w:r>
    </w:p>
    <w:p w14:paraId="69D4F7C3" w14:textId="77777777" w:rsidR="00E27F88" w:rsidRPr="005B17D3" w:rsidRDefault="00E27F88" w:rsidP="00EF3896">
      <w:pPr>
        <w:pStyle w:val="ScreenFieldDesc"/>
      </w:pPr>
      <w:r w:rsidRPr="005B17D3">
        <w:t xml:space="preserve">Enter the </w:t>
      </w:r>
      <w:r w:rsidRPr="005B17D3">
        <w:rPr>
          <w:i/>
        </w:rPr>
        <w:t>State</w:t>
      </w:r>
      <w:r w:rsidRPr="005B17D3">
        <w:t xml:space="preserve"> name associated with the spouse’s address</w:t>
      </w:r>
      <w:r w:rsidRPr="005B17D3">
        <w:fldChar w:fldCharType="begin"/>
      </w:r>
      <w:r w:rsidRPr="005B17D3">
        <w:instrText xml:space="preserve"> XE “Address” </w:instrText>
      </w:r>
      <w:r w:rsidRPr="005B17D3">
        <w:fldChar w:fldCharType="end"/>
      </w:r>
      <w:r w:rsidRPr="005B17D3">
        <w:t>.</w:t>
      </w:r>
    </w:p>
    <w:p w14:paraId="2A31D2B3" w14:textId="77777777" w:rsidR="00E27F88" w:rsidRPr="005B17D3" w:rsidRDefault="00E27F88" w:rsidP="00EF3896">
      <w:pPr>
        <w:pStyle w:val="ScreenField"/>
      </w:pPr>
    </w:p>
    <w:p w14:paraId="546CF538" w14:textId="77777777" w:rsidR="00E27F88" w:rsidRPr="005B17D3" w:rsidRDefault="00E27F88" w:rsidP="00EF3896">
      <w:pPr>
        <w:pStyle w:val="ScreenField"/>
      </w:pPr>
      <w:r w:rsidRPr="005B17D3">
        <w:t>Last Changed:</w:t>
      </w:r>
    </w:p>
    <w:p w14:paraId="7308372A" w14:textId="77777777" w:rsidR="00E27F88" w:rsidRPr="005B17D3" w:rsidRDefault="00E27F88" w:rsidP="00EF3896">
      <w:pPr>
        <w:pStyle w:val="ScreenFieldDesc"/>
      </w:pPr>
      <w:r w:rsidRPr="005B17D3">
        <w:t>System displays last date and time the spouse’s address was changed</w:t>
      </w:r>
      <w:r w:rsidRPr="005B17D3">
        <w:fldChar w:fldCharType="begin"/>
      </w:r>
      <w:r w:rsidRPr="005B17D3">
        <w:instrText xml:space="preserve"> XE “Address” </w:instrText>
      </w:r>
      <w:r w:rsidRPr="005B17D3">
        <w:fldChar w:fldCharType="end"/>
      </w:r>
      <w:r w:rsidRPr="005B17D3">
        <w:t>.</w:t>
      </w:r>
    </w:p>
    <w:p w14:paraId="1D392D96" w14:textId="77777777" w:rsidR="00E27F88" w:rsidRPr="005B17D3" w:rsidRDefault="00E27F88" w:rsidP="00EF3896">
      <w:pPr>
        <w:pStyle w:val="ScreenField"/>
      </w:pPr>
    </w:p>
    <w:p w14:paraId="3596998D" w14:textId="77777777" w:rsidR="00E27F88" w:rsidRPr="005B17D3" w:rsidRDefault="00E27F88" w:rsidP="00EF3896">
      <w:pPr>
        <w:pStyle w:val="ScreenField"/>
      </w:pPr>
      <w:r w:rsidRPr="005B17D3">
        <w:t>Home Phone:</w:t>
      </w:r>
    </w:p>
    <w:p w14:paraId="6D8D89B1" w14:textId="77777777" w:rsidR="00E27F88" w:rsidRPr="005B17D3" w:rsidRDefault="00E27F88" w:rsidP="00EF3896">
      <w:pPr>
        <w:pStyle w:val="ScreenFieldDesc"/>
      </w:pPr>
      <w:r w:rsidRPr="005B17D3">
        <w:t>System displays the last known phone number for the spouse</w:t>
      </w:r>
      <w:r w:rsidRPr="005B17D3">
        <w:fldChar w:fldCharType="begin"/>
      </w:r>
      <w:r w:rsidRPr="005B17D3">
        <w:instrText xml:space="preserve"> XE “Address” </w:instrText>
      </w:r>
      <w:r w:rsidRPr="005B17D3">
        <w:fldChar w:fldCharType="end"/>
      </w:r>
      <w:r w:rsidRPr="005B17D3">
        <w:t>.</w:t>
      </w:r>
    </w:p>
    <w:p w14:paraId="69E8327A" w14:textId="77777777" w:rsidR="00E27F88" w:rsidRPr="005B17D3" w:rsidRDefault="00E27F88" w:rsidP="00EF3896">
      <w:pPr>
        <w:pStyle w:val="ScreenField"/>
      </w:pPr>
    </w:p>
    <w:p w14:paraId="0BE550CF" w14:textId="77777777" w:rsidR="00E27F88" w:rsidRPr="005B17D3" w:rsidRDefault="00E27F88" w:rsidP="00EF3896">
      <w:pPr>
        <w:pStyle w:val="ScreenField"/>
      </w:pPr>
      <w:r w:rsidRPr="005B17D3">
        <w:t>Lived with Veteran Last Calendar Year:</w:t>
      </w:r>
    </w:p>
    <w:p w14:paraId="7759CA8C" w14:textId="77777777" w:rsidR="00E27F88" w:rsidRPr="005B17D3" w:rsidRDefault="00E27F88" w:rsidP="00EF3896">
      <w:pPr>
        <w:pStyle w:val="ScreenFieldDesc"/>
      </w:pPr>
      <w:r w:rsidRPr="005B17D3">
        <w:t>Did the dependent live with the beneficiary for the last calendar year?</w:t>
      </w:r>
    </w:p>
    <w:p w14:paraId="4ABC4349" w14:textId="77777777" w:rsidR="00E27F88" w:rsidRPr="005B17D3" w:rsidRDefault="00E27F88" w:rsidP="00EF3896">
      <w:pPr>
        <w:pStyle w:val="ScreenFieldDesc"/>
      </w:pPr>
      <w:r w:rsidRPr="005B17D3">
        <w:t>This data is shared with VistA.</w:t>
      </w:r>
    </w:p>
    <w:p w14:paraId="336E2D0C" w14:textId="77777777" w:rsidR="00E27F88" w:rsidRPr="005B17D3" w:rsidRDefault="00E27F88" w:rsidP="00EF3896">
      <w:pPr>
        <w:pStyle w:val="ScreenField"/>
      </w:pPr>
    </w:p>
    <w:p w14:paraId="24C303EC" w14:textId="77777777" w:rsidR="00E27F88" w:rsidRPr="005B17D3" w:rsidRDefault="00E27F88" w:rsidP="00EF3896">
      <w:pPr>
        <w:pStyle w:val="ScreenField"/>
      </w:pPr>
      <w:r w:rsidRPr="005B17D3">
        <w:t>Contributed</w:t>
      </w:r>
      <w:r w:rsidRPr="005B17D3">
        <w:fldChar w:fldCharType="begin"/>
      </w:r>
      <w:r w:rsidRPr="005B17D3">
        <w:instrText xml:space="preserve"> XE "“ontributed:to Spousal Support"”</w:instrText>
      </w:r>
      <w:r w:rsidRPr="005B17D3">
        <w:fldChar w:fldCharType="end"/>
      </w:r>
      <w:r w:rsidRPr="005B17D3">
        <w:t xml:space="preserve"> to Spousal Support:</w:t>
      </w:r>
    </w:p>
    <w:p w14:paraId="687A310D" w14:textId="77777777" w:rsidR="00E27F88" w:rsidRPr="005B17D3" w:rsidRDefault="00E27F88" w:rsidP="00EF3896">
      <w:pPr>
        <w:pStyle w:val="ScreenFieldDesc"/>
      </w:pPr>
      <w:r w:rsidRPr="005B17D3">
        <w:rPr>
          <w:i/>
        </w:rPr>
        <w:t>Contributed to Spousal Support</w:t>
      </w:r>
      <w:r w:rsidRPr="005B17D3">
        <w:t xml:space="preserve"> is not applicable when Lived with Veteran Last Calendar Year is Yes.</w:t>
      </w:r>
    </w:p>
    <w:p w14:paraId="32B8A208" w14:textId="77777777" w:rsidR="00E27F88" w:rsidRPr="005B17D3" w:rsidRDefault="00E27F88" w:rsidP="00EF3896">
      <w:pPr>
        <w:pStyle w:val="ScreenField"/>
      </w:pPr>
    </w:p>
    <w:p w14:paraId="702CCC5E" w14:textId="77777777" w:rsidR="00E27F88" w:rsidRPr="005B17D3" w:rsidRDefault="00E27F88" w:rsidP="00EF3896">
      <w:pPr>
        <w:pStyle w:val="ScreenField"/>
      </w:pPr>
      <w:r w:rsidRPr="005B17D3">
        <w:t>SSN</w:t>
      </w:r>
      <w:r w:rsidRPr="005B17D3">
        <w:fldChar w:fldCharType="begin"/>
      </w:r>
      <w:r w:rsidRPr="005B17D3">
        <w:instrText xml:space="preserve"> XE "“SN"”</w:instrText>
      </w:r>
      <w:r w:rsidRPr="005B17D3">
        <w:fldChar w:fldCharType="end"/>
      </w:r>
      <w:r w:rsidRPr="005B17D3">
        <w:t xml:space="preserve"> Source of Change</w:t>
      </w:r>
      <w:r w:rsidRPr="005B17D3">
        <w:fldChar w:fldCharType="begin"/>
      </w:r>
      <w:r w:rsidRPr="005B17D3">
        <w:instrText xml:space="preserve"> XE "“hange:SSN Source of"”</w:instrText>
      </w:r>
      <w:r w:rsidRPr="005B17D3">
        <w:fldChar w:fldCharType="end"/>
      </w:r>
      <w:r w:rsidRPr="005B17D3">
        <w:t xml:space="preserve"> (Edit):</w:t>
      </w:r>
    </w:p>
    <w:p w14:paraId="01A92C96" w14:textId="77777777" w:rsidR="00E27F88" w:rsidRPr="005B17D3" w:rsidRDefault="00E27F88" w:rsidP="00EF3896">
      <w:pPr>
        <w:pStyle w:val="ScreenFieldDesc"/>
      </w:pPr>
      <w:r w:rsidRPr="005B17D3">
        <w:t>SSN</w:t>
      </w:r>
      <w:r w:rsidRPr="005B17D3">
        <w:fldChar w:fldCharType="begin"/>
      </w:r>
      <w:r w:rsidRPr="005B17D3">
        <w:instrText xml:space="preserve"> XE "“SN"”</w:instrText>
      </w:r>
      <w:r w:rsidRPr="005B17D3">
        <w:fldChar w:fldCharType="end"/>
      </w:r>
      <w:r w:rsidRPr="005B17D3">
        <w:t xml:space="preserve"> Source of Change is an audit field to capture the source of the updated SSN. Choices are:</w:t>
      </w:r>
    </w:p>
    <w:p w14:paraId="52202279" w14:textId="77777777" w:rsidR="00E27F88" w:rsidRPr="005B17D3" w:rsidRDefault="00E27F88" w:rsidP="00EF3896">
      <w:pPr>
        <w:pStyle w:val="ListBull2"/>
      </w:pPr>
      <w:r w:rsidRPr="005B17D3">
        <w:t>Other</w:t>
      </w:r>
    </w:p>
    <w:p w14:paraId="35D76DB3" w14:textId="77777777" w:rsidR="00E27F88" w:rsidRPr="005B17D3" w:rsidRDefault="00E27F88" w:rsidP="00EF3896">
      <w:pPr>
        <w:pStyle w:val="ListBull2"/>
      </w:pPr>
      <w:r w:rsidRPr="005B17D3">
        <w:t>VAMC</w:t>
      </w:r>
    </w:p>
    <w:p w14:paraId="249846FE" w14:textId="77777777" w:rsidR="00E27F88" w:rsidRPr="005B17D3" w:rsidRDefault="00E27F88" w:rsidP="00EF3896">
      <w:pPr>
        <w:pStyle w:val="ListBull2"/>
      </w:pPr>
      <w:r w:rsidRPr="005B17D3">
        <w:t>Veteran</w:t>
      </w:r>
    </w:p>
    <w:p w14:paraId="00E84562" w14:textId="77777777" w:rsidR="00E27F88" w:rsidRPr="005B17D3" w:rsidRDefault="00E27F88" w:rsidP="00EF3896">
      <w:pPr>
        <w:pStyle w:val="ListBull2"/>
        <w:numPr>
          <w:ilvl w:val="0"/>
          <w:numId w:val="0"/>
        </w:numPr>
        <w:ind w:left="720"/>
      </w:pPr>
    </w:p>
    <w:p w14:paraId="69BA8289" w14:textId="77777777" w:rsidR="00E27F88" w:rsidRPr="005B17D3" w:rsidRDefault="00E27F88" w:rsidP="00EF3896">
      <w:pPr>
        <w:pStyle w:val="ScreenField"/>
      </w:pPr>
      <w:r w:rsidRPr="005B17D3">
        <w:t>SSA Verification Status (Edit):</w:t>
      </w:r>
    </w:p>
    <w:p w14:paraId="332EBBFB" w14:textId="77777777" w:rsidR="00E27F88" w:rsidRPr="005B17D3" w:rsidRDefault="00E27F88" w:rsidP="00EF3896">
      <w:pPr>
        <w:pStyle w:val="ScreenFieldDesc"/>
      </w:pPr>
      <w:r w:rsidRPr="005B17D3">
        <w:t xml:space="preserve">An indicator that describes the status of the </w:t>
      </w:r>
      <w:r w:rsidRPr="005B17D3">
        <w:rPr>
          <w:rStyle w:val="Text-onlypopuphotspot"/>
        </w:rPr>
        <w:t>SSN</w:t>
      </w:r>
      <w:r w:rsidRPr="005B17D3">
        <w:rPr>
          <w:rStyle w:val="Text-onlypopuphotspot"/>
        </w:rPr>
        <w:fldChar w:fldCharType="begin"/>
      </w:r>
      <w:r w:rsidRPr="005B17D3">
        <w:instrText xml:space="preserve"> XE "“SN"”</w:instrText>
      </w:r>
      <w:r w:rsidRPr="005B17D3">
        <w:rPr>
          <w:rStyle w:val="Text-onlypopuphotspot"/>
        </w:rPr>
        <w:fldChar w:fldCharType="end"/>
      </w:r>
      <w:r w:rsidRPr="005B17D3">
        <w:rPr>
          <w:rStyle w:val="Text-onlypopuphotspot"/>
        </w:rPr>
        <w:t xml:space="preserve"> verification</w:t>
      </w:r>
      <w:r w:rsidRPr="005B17D3">
        <w:t xml:space="preserve"> with SSA. Choices are:</w:t>
      </w:r>
    </w:p>
    <w:p w14:paraId="22EE54F1" w14:textId="77777777" w:rsidR="00E27F88" w:rsidRPr="005B17D3" w:rsidRDefault="00E27F88" w:rsidP="00EF3896">
      <w:pPr>
        <w:pStyle w:val="ListBull2"/>
      </w:pPr>
      <w:r w:rsidRPr="005B17D3">
        <w:t>In-Process</w:t>
      </w:r>
    </w:p>
    <w:p w14:paraId="2C3D6357" w14:textId="77777777" w:rsidR="00E27F88" w:rsidRPr="005B17D3" w:rsidRDefault="00E27F88" w:rsidP="00EF3896">
      <w:pPr>
        <w:pStyle w:val="ListBull2"/>
      </w:pPr>
      <w:r w:rsidRPr="005B17D3">
        <w:t>Invalid per SSA</w:t>
      </w:r>
    </w:p>
    <w:p w14:paraId="4A18C683" w14:textId="77777777" w:rsidR="00E27F88" w:rsidRPr="005B17D3" w:rsidRDefault="00E27F88" w:rsidP="00EF3896">
      <w:pPr>
        <w:pStyle w:val="ListBull2"/>
      </w:pPr>
      <w:r w:rsidRPr="005B17D3">
        <w:t>New</w:t>
      </w:r>
      <w:r w:rsidRPr="005B17D3">
        <w:fldChar w:fldCharType="begin"/>
      </w:r>
      <w:r w:rsidRPr="005B17D3">
        <w:instrText xml:space="preserve"> XE "“ew:SSA Verification Status Record"”</w:instrText>
      </w:r>
      <w:r w:rsidRPr="005B17D3">
        <w:fldChar w:fldCharType="end"/>
      </w:r>
      <w:r w:rsidRPr="005B17D3">
        <w:t xml:space="preserve"> Record</w:t>
      </w:r>
    </w:p>
    <w:p w14:paraId="33847B7D" w14:textId="77777777" w:rsidR="00E27F88" w:rsidRPr="005B17D3" w:rsidRDefault="00E27F88" w:rsidP="00EF3896">
      <w:pPr>
        <w:pStyle w:val="ListBull2"/>
      </w:pPr>
      <w:r w:rsidRPr="005B17D3">
        <w:t>Resend to SSA</w:t>
      </w:r>
    </w:p>
    <w:p w14:paraId="7C823376" w14:textId="77777777" w:rsidR="00E27F88" w:rsidRPr="005B17D3" w:rsidRDefault="00E27F88" w:rsidP="00EF3896">
      <w:pPr>
        <w:pStyle w:val="ListBull2"/>
      </w:pPr>
      <w:r w:rsidRPr="005B17D3">
        <w:rPr>
          <w:i/>
        </w:rPr>
        <w:t>Verified</w:t>
      </w:r>
      <w:r w:rsidRPr="005B17D3">
        <w:t xml:space="preserve"> ...indicates SSA has verified the name, SSN</w:t>
      </w:r>
      <w:r w:rsidRPr="005B17D3">
        <w:fldChar w:fldCharType="begin"/>
      </w:r>
      <w:r w:rsidRPr="005B17D3">
        <w:instrText xml:space="preserve"> XE "“SN"”</w:instrText>
      </w:r>
      <w:r w:rsidRPr="005B17D3">
        <w:fldChar w:fldCharType="end"/>
      </w:r>
      <w:r w:rsidRPr="005B17D3">
        <w:t xml:space="preserve"> and DOB combination. </w:t>
      </w:r>
    </w:p>
    <w:p w14:paraId="29FD39E4" w14:textId="77777777" w:rsidR="00E27F88" w:rsidRPr="005B17D3" w:rsidRDefault="00E27F88" w:rsidP="00EF3896">
      <w:pPr>
        <w:pStyle w:val="ListBull2"/>
        <w:numPr>
          <w:ilvl w:val="0"/>
          <w:numId w:val="0"/>
        </w:numPr>
        <w:ind w:left="720"/>
      </w:pPr>
    </w:p>
    <w:p w14:paraId="72A2BBC3" w14:textId="77777777" w:rsidR="00E27F88" w:rsidRPr="005B17D3" w:rsidRDefault="00E27F88" w:rsidP="00EF3896">
      <w:pPr>
        <w:pStyle w:val="ScreenField"/>
      </w:pPr>
      <w:r w:rsidRPr="005B17D3">
        <w:t>SSA Verification Date (Edit</w:t>
      </w:r>
      <w:r w:rsidRPr="005B17D3">
        <w:fldChar w:fldCharType="begin"/>
      </w:r>
      <w:r w:rsidRPr="005B17D3">
        <w:instrText xml:space="preserve"> XE "“ate:Dependent Spouse:SSN Verification"”</w:instrText>
      </w:r>
      <w:r w:rsidRPr="005B17D3">
        <w:fldChar w:fldCharType="end"/>
      </w:r>
      <w:r w:rsidRPr="005B17D3">
        <w:t>):</w:t>
      </w:r>
    </w:p>
    <w:p w14:paraId="680A232B" w14:textId="77777777" w:rsidR="00E27F88" w:rsidRPr="005B17D3" w:rsidRDefault="00E27F88" w:rsidP="00EF3896">
      <w:pPr>
        <w:pStyle w:val="ScreenFieldDesc"/>
      </w:pPr>
      <w:r w:rsidRPr="005B17D3">
        <w:t>This indicates the date of the SSN</w:t>
      </w:r>
      <w:r w:rsidRPr="005B17D3">
        <w:fldChar w:fldCharType="begin"/>
      </w:r>
      <w:r w:rsidRPr="005B17D3">
        <w:instrText xml:space="preserve"> XE "“SN"”</w:instrText>
      </w:r>
      <w:r w:rsidRPr="005B17D3">
        <w:fldChar w:fldCharType="end"/>
      </w:r>
      <w:r w:rsidRPr="005B17D3">
        <w:t xml:space="preserve"> verification from the Social Security Administration (Display Only).</w:t>
      </w:r>
    </w:p>
    <w:p w14:paraId="67F42839" w14:textId="77777777" w:rsidR="00E27F88" w:rsidRPr="005B17D3" w:rsidRDefault="00E27F88" w:rsidP="00EF3896">
      <w:pPr>
        <w:pStyle w:val="ScreenField"/>
      </w:pPr>
    </w:p>
    <w:p w14:paraId="1CB7F95C" w14:textId="77777777" w:rsidR="00E27F88" w:rsidRPr="005B17D3" w:rsidRDefault="00E27F88" w:rsidP="00EF3896">
      <w:pPr>
        <w:pStyle w:val="ScreenField"/>
      </w:pPr>
      <w:r w:rsidRPr="005B17D3">
        <w:t>SSA Message (Edit):</w:t>
      </w:r>
    </w:p>
    <w:p w14:paraId="58E6126A" w14:textId="77777777" w:rsidR="00E27F88" w:rsidRPr="005B17D3" w:rsidRDefault="00E27F88" w:rsidP="00EF3896">
      <w:pPr>
        <w:pStyle w:val="ScreenFieldDesc"/>
      </w:pPr>
      <w:r w:rsidRPr="005B17D3">
        <w:t xml:space="preserve">An </w:t>
      </w:r>
      <w:r w:rsidRPr="005B17D3">
        <w:rPr>
          <w:rStyle w:val="Text-onlypopuphotspot"/>
        </w:rPr>
        <w:t>error</w:t>
      </w:r>
      <w:r w:rsidRPr="005B17D3">
        <w:rPr>
          <w:rStyle w:val="Text-onlypopuphotspot"/>
        </w:rPr>
        <w:fldChar w:fldCharType="begin"/>
      </w:r>
      <w:r w:rsidRPr="005B17D3">
        <w:instrText xml:space="preserve"> XE "</w:instrText>
      </w:r>
      <w:r w:rsidRPr="005B17D3">
        <w:rPr>
          <w:rStyle w:val="Text-onlypopuphotspot"/>
        </w:rPr>
        <w:instrText>“rror:</w:instrText>
      </w:r>
      <w:r w:rsidRPr="005B17D3">
        <w:instrText>SSA Message"”</w:instrText>
      </w:r>
      <w:r w:rsidRPr="005B17D3">
        <w:rPr>
          <w:rStyle w:val="Text-onlypopuphotspot"/>
        </w:rPr>
        <w:fldChar w:fldCharType="end"/>
      </w:r>
      <w:r w:rsidRPr="005B17D3">
        <w:rPr>
          <w:rStyle w:val="Text-onlypopuphotspot"/>
        </w:rPr>
        <w:t xml:space="preserve"> message</w:t>
      </w:r>
      <w:r w:rsidRPr="005B17D3">
        <w:t xml:space="preserve"> that is received from the Social Security Administration (Display Only).</w:t>
      </w:r>
    </w:p>
    <w:p w14:paraId="0D5D5E1A" w14:textId="77777777" w:rsidR="00E27F88" w:rsidRPr="005B17D3" w:rsidRDefault="00E27F88" w:rsidP="00EF3896">
      <w:pPr>
        <w:pStyle w:val="ScreenField"/>
      </w:pPr>
    </w:p>
    <w:p w14:paraId="51EFCD02" w14:textId="77777777" w:rsidR="00E27F88" w:rsidRPr="005B17D3" w:rsidRDefault="00E27F88" w:rsidP="00EF3896">
      <w:pPr>
        <w:pStyle w:val="ScreenField"/>
      </w:pPr>
      <w:r w:rsidRPr="005B17D3">
        <w:t>Employment Status:</w:t>
      </w:r>
    </w:p>
    <w:p w14:paraId="77989D17" w14:textId="77777777" w:rsidR="00E27F88" w:rsidRPr="005B17D3" w:rsidRDefault="00E27F88" w:rsidP="00EF3896">
      <w:pPr>
        <w:pStyle w:val="ScreenFieldDesc"/>
      </w:pPr>
      <w:r w:rsidRPr="005B17D3">
        <w:t>Spouse</w:t>
      </w:r>
      <w:r w:rsidRPr="005B17D3">
        <w:fldChar w:fldCharType="begin"/>
      </w:r>
      <w:r w:rsidRPr="005B17D3">
        <w:instrText xml:space="preserve"> XE "“pouse:employment"”</w:instrText>
      </w:r>
      <w:r w:rsidRPr="005B17D3">
        <w:fldChar w:fldCharType="end"/>
      </w:r>
      <w:r w:rsidRPr="005B17D3">
        <w:t xml:space="preserve"> employment</w:t>
      </w:r>
      <w:r w:rsidRPr="005B17D3">
        <w:fldChar w:fldCharType="begin"/>
      </w:r>
      <w:r w:rsidRPr="005B17D3">
        <w:instrText xml:space="preserve"> XE "“mployment:Status"”</w:instrText>
      </w:r>
      <w:r w:rsidRPr="005B17D3">
        <w:fldChar w:fldCharType="end"/>
      </w:r>
      <w:r w:rsidRPr="005B17D3">
        <w:t xml:space="preserve"> status is defined as the current employment status of the spouse.</w:t>
      </w:r>
    </w:p>
    <w:p w14:paraId="34CF739E" w14:textId="77777777" w:rsidR="00E27F88" w:rsidRPr="005B17D3" w:rsidRDefault="00E27F88" w:rsidP="00EF3896">
      <w:pPr>
        <w:pStyle w:val="ListBull2"/>
      </w:pPr>
      <w:r w:rsidRPr="005B17D3">
        <w:t xml:space="preserve">If </w:t>
      </w:r>
      <w:r w:rsidRPr="005B17D3">
        <w:rPr>
          <w:i/>
        </w:rPr>
        <w:t>Employment Status</w:t>
      </w:r>
      <w:r w:rsidRPr="005B17D3">
        <w:t xml:space="preserve"> is set to "“retired"” the </w:t>
      </w:r>
      <w:r w:rsidRPr="005B17D3">
        <w:rPr>
          <w:b/>
          <w:i/>
        </w:rPr>
        <w:t>Date of Retirement</w:t>
      </w:r>
      <w:r w:rsidRPr="005B17D3">
        <w:t xml:space="preserve"> field may be edited.</w:t>
      </w:r>
    </w:p>
    <w:p w14:paraId="15933C68" w14:textId="77777777" w:rsidR="00E27F88" w:rsidRPr="005B17D3" w:rsidRDefault="00E27F88" w:rsidP="00EF3896">
      <w:pPr>
        <w:pStyle w:val="ListBull2"/>
      </w:pPr>
      <w:r w:rsidRPr="005B17D3">
        <w:t xml:space="preserve">If </w:t>
      </w:r>
      <w:r w:rsidRPr="005B17D3">
        <w:rPr>
          <w:i/>
        </w:rPr>
        <w:t>Employment Status</w:t>
      </w:r>
      <w:r w:rsidRPr="005B17D3">
        <w:t xml:space="preserve"> is changed to </w:t>
      </w:r>
      <w:r w:rsidRPr="005B17D3">
        <w:rPr>
          <w:color w:val="000000" w:themeColor="text1"/>
        </w:rPr>
        <w:t>“Unknown" or “Not Employed</w:t>
      </w:r>
      <w:r w:rsidRPr="005B17D3">
        <w:t>" the following field values will be deleted:</w:t>
      </w:r>
    </w:p>
    <w:p w14:paraId="4C812A9C" w14:textId="77777777" w:rsidR="00E27F88" w:rsidRPr="005B17D3" w:rsidRDefault="00E27F88" w:rsidP="00EF3896">
      <w:pPr>
        <w:pStyle w:val="ListBull2"/>
      </w:pPr>
      <w:r w:rsidRPr="005B17D3">
        <w:t>Employer Name</w:t>
      </w:r>
    </w:p>
    <w:p w14:paraId="124C91CB" w14:textId="77777777" w:rsidR="00E27F88" w:rsidRPr="005B17D3" w:rsidRDefault="00E27F88" w:rsidP="00EF3896">
      <w:pPr>
        <w:pStyle w:val="ListBull2"/>
      </w:pPr>
      <w:r w:rsidRPr="005B17D3">
        <w:t>Employer Address Group</w:t>
      </w:r>
    </w:p>
    <w:p w14:paraId="1E81DA89" w14:textId="77777777" w:rsidR="00E27F88" w:rsidRPr="005B17D3" w:rsidRDefault="00E27F88" w:rsidP="00EF3896">
      <w:pPr>
        <w:pStyle w:val="ListBull2"/>
      </w:pPr>
      <w:r w:rsidRPr="005B17D3">
        <w:t>Employer Phone</w:t>
      </w:r>
    </w:p>
    <w:p w14:paraId="76A97FAD" w14:textId="77777777" w:rsidR="00E27F88" w:rsidRPr="005B17D3" w:rsidRDefault="00E27F88" w:rsidP="00EF3896">
      <w:pPr>
        <w:pStyle w:val="ListBull2"/>
        <w:numPr>
          <w:ilvl w:val="0"/>
          <w:numId w:val="0"/>
        </w:numPr>
        <w:ind w:left="720"/>
      </w:pPr>
    </w:p>
    <w:p w14:paraId="5F93FBBE" w14:textId="77777777" w:rsidR="00E27F88" w:rsidRPr="005B17D3" w:rsidRDefault="00E27F88" w:rsidP="00EF3896">
      <w:pPr>
        <w:pStyle w:val="ScreenField"/>
        <w:rPr>
          <w:b w:val="0"/>
          <w:i w:val="0"/>
          <w:iCs/>
          <w:u w:val="single"/>
        </w:rPr>
      </w:pPr>
      <w:r w:rsidRPr="005B17D3">
        <w:t>Date of Retirement</w:t>
      </w:r>
    </w:p>
    <w:p w14:paraId="4B2D9771" w14:textId="77777777" w:rsidR="00E27F88" w:rsidRPr="005B17D3" w:rsidRDefault="00E27F88" w:rsidP="00EF3896">
      <w:pPr>
        <w:pStyle w:val="ScreenFieldDesc"/>
      </w:pPr>
      <w:r w:rsidRPr="005B17D3">
        <w:t xml:space="preserve">The acceptable choices are: </w:t>
      </w:r>
    </w:p>
    <w:p w14:paraId="2F17A7B6" w14:textId="77777777" w:rsidR="00E27F88" w:rsidRPr="005B17D3" w:rsidRDefault="00E27F88" w:rsidP="00EF3896">
      <w:pPr>
        <w:pStyle w:val="ListBull2"/>
      </w:pPr>
      <w:r w:rsidRPr="005B17D3">
        <w:t>ACTIVE MILITARY</w:t>
      </w:r>
      <w:r w:rsidRPr="005B17D3">
        <w:fldChar w:fldCharType="begin"/>
      </w:r>
      <w:r w:rsidRPr="005B17D3">
        <w:instrText xml:space="preserve"> XE "“ilitary:Active Duty"”</w:instrText>
      </w:r>
      <w:r w:rsidRPr="005B17D3">
        <w:fldChar w:fldCharType="end"/>
      </w:r>
      <w:r w:rsidRPr="005B17D3">
        <w:t xml:space="preserve"> DUTY</w:t>
      </w:r>
    </w:p>
    <w:p w14:paraId="3989CCE8" w14:textId="77777777" w:rsidR="00E27F88" w:rsidRPr="005B17D3" w:rsidRDefault="00E27F88" w:rsidP="00EF3896">
      <w:pPr>
        <w:pStyle w:val="ListBull2"/>
      </w:pPr>
      <w:r w:rsidRPr="005B17D3">
        <w:t>EMPLOYED FULL-TIME</w:t>
      </w:r>
    </w:p>
    <w:p w14:paraId="7686A74F" w14:textId="77777777" w:rsidR="00E27F88" w:rsidRPr="005B17D3" w:rsidRDefault="00E27F88" w:rsidP="00EF3896">
      <w:pPr>
        <w:pStyle w:val="ListBull2"/>
      </w:pPr>
      <w:r w:rsidRPr="005B17D3">
        <w:t>EMPLOYED PART-TIME</w:t>
      </w:r>
    </w:p>
    <w:p w14:paraId="26CD8965" w14:textId="77777777" w:rsidR="00E27F88" w:rsidRPr="005B17D3" w:rsidRDefault="00E27F88" w:rsidP="00EF3896">
      <w:pPr>
        <w:pStyle w:val="ListBull2"/>
      </w:pPr>
      <w:r w:rsidRPr="005B17D3">
        <w:t>NOT EMPLOYED</w:t>
      </w:r>
    </w:p>
    <w:p w14:paraId="361CBFBC" w14:textId="77777777" w:rsidR="00E27F88" w:rsidRPr="005B17D3" w:rsidRDefault="00E27F88" w:rsidP="00EF3896">
      <w:pPr>
        <w:pStyle w:val="ListBull2"/>
      </w:pPr>
      <w:r w:rsidRPr="005B17D3">
        <w:t>RETIRED</w:t>
      </w:r>
    </w:p>
    <w:p w14:paraId="07F45330" w14:textId="77777777" w:rsidR="00E27F88" w:rsidRPr="005B17D3" w:rsidRDefault="00E27F88" w:rsidP="00EF3896">
      <w:pPr>
        <w:pStyle w:val="ListBull2"/>
      </w:pPr>
      <w:r w:rsidRPr="005B17D3">
        <w:t>SELF EMPLOYED</w:t>
      </w:r>
    </w:p>
    <w:p w14:paraId="4327FB47" w14:textId="77777777" w:rsidR="00E27F88" w:rsidRPr="005B17D3" w:rsidRDefault="00E27F88" w:rsidP="00EF3896">
      <w:pPr>
        <w:pStyle w:val="ListBull2"/>
      </w:pPr>
      <w:r w:rsidRPr="005B17D3">
        <w:t>UNKNOWN</w:t>
      </w:r>
    </w:p>
    <w:p w14:paraId="6FDFBE63" w14:textId="77777777" w:rsidR="00E27F88" w:rsidRPr="005B17D3" w:rsidRDefault="00E27F88" w:rsidP="00EF3896">
      <w:pPr>
        <w:pStyle w:val="ListBull2"/>
        <w:numPr>
          <w:ilvl w:val="0"/>
          <w:numId w:val="0"/>
        </w:numPr>
        <w:ind w:left="720"/>
      </w:pPr>
    </w:p>
    <w:p w14:paraId="7597D5DF" w14:textId="77777777" w:rsidR="00E27F88" w:rsidRPr="005B17D3" w:rsidRDefault="00E27F88" w:rsidP="00EF3896">
      <w:pPr>
        <w:pStyle w:val="ScreenField"/>
      </w:pPr>
      <w:r w:rsidRPr="005B17D3">
        <w:t>Employer Name:</w:t>
      </w:r>
    </w:p>
    <w:p w14:paraId="5CF4BA3B" w14:textId="77777777" w:rsidR="00E27F88" w:rsidRPr="005B17D3" w:rsidRDefault="00E27F88" w:rsidP="00EF3896">
      <w:pPr>
        <w:pStyle w:val="ScreenFieldDesc"/>
      </w:pPr>
      <w:r w:rsidRPr="005B17D3">
        <w:t>This is a free text field of 1 – 30 characters which displays the spouse’s employer’s name.</w:t>
      </w:r>
    </w:p>
    <w:p w14:paraId="33994AC4" w14:textId="77777777" w:rsidR="00E27F88" w:rsidRPr="005B17D3" w:rsidRDefault="00E27F88" w:rsidP="00EF3896">
      <w:pPr>
        <w:pStyle w:val="ScreenFieldDesc"/>
      </w:pPr>
      <w:r w:rsidRPr="005B17D3">
        <w:t>Field is system filled.</w:t>
      </w:r>
    </w:p>
    <w:p w14:paraId="1AD6192C" w14:textId="77777777" w:rsidR="00E27F88" w:rsidRPr="005B17D3" w:rsidRDefault="00E27F88" w:rsidP="00EF3896">
      <w:pPr>
        <w:pStyle w:val="ScreenField"/>
      </w:pPr>
    </w:p>
    <w:p w14:paraId="229069E7" w14:textId="77777777" w:rsidR="00E27F88" w:rsidRPr="005B17D3" w:rsidRDefault="00E27F88" w:rsidP="00EF3896">
      <w:pPr>
        <w:pStyle w:val="ScreenField"/>
      </w:pPr>
      <w:r w:rsidRPr="005B17D3">
        <w:t>Occupation:</w:t>
      </w:r>
    </w:p>
    <w:p w14:paraId="193B903F" w14:textId="77777777" w:rsidR="00E27F88" w:rsidRPr="005B17D3" w:rsidRDefault="00E27F88" w:rsidP="00EF3896">
      <w:pPr>
        <w:pStyle w:val="ScreenFieldDesc"/>
      </w:pPr>
      <w:r w:rsidRPr="005B17D3">
        <w:t xml:space="preserve">This is a free text field of 1 – 30 characters which displays the </w:t>
      </w:r>
      <w:bookmarkStart w:id="1387" w:name="OLE_LINK126"/>
      <w:bookmarkStart w:id="1388" w:name="OLE_LINK127"/>
      <w:r w:rsidRPr="005B17D3">
        <w:t>spouse</w:t>
      </w:r>
      <w:bookmarkEnd w:id="1387"/>
      <w:bookmarkEnd w:id="1388"/>
      <w:r w:rsidRPr="005B17D3">
        <w:t>’s occupation.</w:t>
      </w:r>
    </w:p>
    <w:p w14:paraId="1D1985C0" w14:textId="77777777" w:rsidR="00E27F88" w:rsidRPr="005B17D3" w:rsidRDefault="00E27F88" w:rsidP="00EF3896">
      <w:pPr>
        <w:pStyle w:val="ScreenFieldDesc"/>
      </w:pPr>
      <w:r w:rsidRPr="005B17D3">
        <w:t>Field is system filled.</w:t>
      </w:r>
    </w:p>
    <w:p w14:paraId="772CC773" w14:textId="77777777" w:rsidR="00E27F88" w:rsidRPr="005B17D3" w:rsidRDefault="00E27F88" w:rsidP="00EF3896">
      <w:pPr>
        <w:pStyle w:val="ScreenField"/>
      </w:pPr>
    </w:p>
    <w:p w14:paraId="0BEC8988" w14:textId="77777777" w:rsidR="00E27F88" w:rsidRPr="005B17D3" w:rsidRDefault="00E27F88" w:rsidP="00EF3896">
      <w:pPr>
        <w:pStyle w:val="ScreenField"/>
        <w:rPr>
          <w:rStyle w:val="StyleDrop-downhotspot11ptUnderline"/>
          <w:bCs w:val="0"/>
          <w:iCs w:val="0"/>
          <w:sz w:val="24"/>
          <w:u w:val="none"/>
        </w:rPr>
      </w:pPr>
      <w:r w:rsidRPr="005B17D3">
        <w:t xml:space="preserve">Employer </w:t>
      </w:r>
      <w:r w:rsidRPr="005B17D3">
        <w:rPr>
          <w:rStyle w:val="StyleDrop-downhotspot11ptUnderline"/>
          <w:bCs w:val="0"/>
          <w:iCs w:val="0"/>
          <w:sz w:val="24"/>
          <w:u w:val="none"/>
        </w:rPr>
        <w:t>Address</w:t>
      </w:r>
      <w:r w:rsidRPr="005B17D3">
        <w:rPr>
          <w:rStyle w:val="StyleDrop-downhotspot11ptUnderline"/>
          <w:bCs w:val="0"/>
          <w:iCs w:val="0"/>
          <w:sz w:val="24"/>
          <w:u w:val="none"/>
        </w:rPr>
        <w:fldChar w:fldCharType="begin"/>
      </w:r>
      <w:r w:rsidRPr="005B17D3">
        <w:instrText xml:space="preserve"> XE "“ddress:Line 1"”</w:instrText>
      </w:r>
      <w:r w:rsidRPr="005B17D3">
        <w:rPr>
          <w:rStyle w:val="StyleDrop-downhotspot11ptUnderline"/>
          <w:bCs w:val="0"/>
          <w:iCs w:val="0"/>
          <w:sz w:val="24"/>
          <w:u w:val="none"/>
        </w:rPr>
        <w:fldChar w:fldCharType="end"/>
      </w:r>
      <w:r w:rsidRPr="005B17D3">
        <w:rPr>
          <w:rStyle w:val="StyleDrop-downhotspot11ptUnderline"/>
          <w:bCs w:val="0"/>
          <w:iCs w:val="0"/>
          <w:sz w:val="24"/>
          <w:u w:val="none"/>
        </w:rPr>
        <w:t xml:space="preserve"> Line 1:</w:t>
      </w:r>
    </w:p>
    <w:p w14:paraId="0C64D889" w14:textId="77777777" w:rsidR="00E27F88" w:rsidRPr="005B17D3" w:rsidRDefault="00E27F88" w:rsidP="00EF3896">
      <w:pPr>
        <w:pStyle w:val="ScreenFieldDesc"/>
      </w:pPr>
      <w:r w:rsidRPr="005B17D3">
        <w:t xml:space="preserve">This is a free text field of 1 – 30 characters which displays the employer’s address. </w:t>
      </w:r>
      <w:r w:rsidRPr="005B17D3">
        <w:rPr>
          <w:i/>
        </w:rPr>
        <w:t>Address Line 1</w:t>
      </w:r>
      <w:r w:rsidRPr="005B17D3">
        <w:t xml:space="preserve"> is the number and street or post office box of a mailing address</w:t>
      </w:r>
      <w:r w:rsidRPr="005B17D3">
        <w:fldChar w:fldCharType="begin"/>
      </w:r>
      <w:r w:rsidRPr="005B17D3">
        <w:instrText xml:space="preserve"> XE “Address” </w:instrText>
      </w:r>
      <w:r w:rsidRPr="005B17D3">
        <w:fldChar w:fldCharType="end"/>
      </w:r>
      <w:r w:rsidRPr="005B17D3">
        <w:t>.</w:t>
      </w:r>
    </w:p>
    <w:p w14:paraId="13D3C71B" w14:textId="77777777" w:rsidR="00E27F88" w:rsidRPr="005B17D3" w:rsidRDefault="00E27F88" w:rsidP="00EF3896">
      <w:pPr>
        <w:pStyle w:val="ScreenFieldDesc"/>
      </w:pPr>
      <w:r w:rsidRPr="005B17D3">
        <w:t>Field is system filled.</w:t>
      </w:r>
    </w:p>
    <w:p w14:paraId="3E8A074A" w14:textId="77777777" w:rsidR="00E27F88" w:rsidRPr="005B17D3" w:rsidRDefault="00E27F88" w:rsidP="00EF3896">
      <w:pPr>
        <w:pStyle w:val="ScreenField"/>
        <w:rPr>
          <w:rStyle w:val="StyleDrop-downhotspot11ptUnderline"/>
          <w:bCs w:val="0"/>
          <w:iCs w:val="0"/>
          <w:sz w:val="24"/>
          <w:u w:val="none"/>
        </w:rPr>
      </w:pPr>
    </w:p>
    <w:p w14:paraId="5046695D" w14:textId="77777777" w:rsidR="00E27F88" w:rsidRPr="005B17D3" w:rsidRDefault="00E27F88" w:rsidP="00EF3896">
      <w:pPr>
        <w:pStyle w:val="ScreenField"/>
        <w:rPr>
          <w:rStyle w:val="StyleDrop-downhotspot11ptUnderline"/>
          <w:bCs w:val="0"/>
          <w:iCs w:val="0"/>
          <w:sz w:val="24"/>
          <w:u w:val="none"/>
        </w:rPr>
      </w:pPr>
      <w:r w:rsidRPr="005B17D3">
        <w:rPr>
          <w:rStyle w:val="StyleDrop-downhotspot11ptUnderline"/>
          <w:bCs w:val="0"/>
          <w:iCs w:val="0"/>
          <w:sz w:val="24"/>
          <w:u w:val="none"/>
        </w:rPr>
        <w:t>Employer</w:t>
      </w:r>
      <w:r w:rsidRPr="005B17D3">
        <w:t xml:space="preserve"> </w:t>
      </w:r>
      <w:r w:rsidRPr="005B17D3">
        <w:rPr>
          <w:rStyle w:val="StyleDrop-downhotspot11ptUnderline"/>
          <w:bCs w:val="0"/>
          <w:iCs w:val="0"/>
          <w:sz w:val="24"/>
          <w:u w:val="none"/>
        </w:rPr>
        <w:t>Address</w:t>
      </w:r>
      <w:r w:rsidRPr="005B17D3">
        <w:rPr>
          <w:rStyle w:val="StyleDrop-downhotspot11ptUnderline"/>
          <w:bCs w:val="0"/>
          <w:iCs w:val="0"/>
          <w:sz w:val="24"/>
          <w:u w:val="none"/>
        </w:rPr>
        <w:fldChar w:fldCharType="begin"/>
      </w:r>
      <w:r w:rsidRPr="005B17D3">
        <w:instrText xml:space="preserve"> XE "“ddress:Line 1"”</w:instrText>
      </w:r>
      <w:r w:rsidRPr="005B17D3">
        <w:rPr>
          <w:rStyle w:val="StyleDrop-downhotspot11ptUnderline"/>
          <w:bCs w:val="0"/>
          <w:iCs w:val="0"/>
          <w:sz w:val="24"/>
          <w:u w:val="none"/>
        </w:rPr>
        <w:fldChar w:fldCharType="end"/>
      </w:r>
      <w:r w:rsidRPr="005B17D3">
        <w:rPr>
          <w:rStyle w:val="StyleDrop-downhotspot11ptUnderline"/>
          <w:bCs w:val="0"/>
          <w:iCs w:val="0"/>
          <w:sz w:val="24"/>
          <w:u w:val="none"/>
        </w:rPr>
        <w:t xml:space="preserve"> Line 2:</w:t>
      </w:r>
    </w:p>
    <w:p w14:paraId="3844F991" w14:textId="77777777" w:rsidR="00E27F88" w:rsidRPr="005B17D3" w:rsidRDefault="00E27F88" w:rsidP="00EF3896">
      <w:pPr>
        <w:pStyle w:val="ScreenFieldDesc"/>
      </w:pPr>
      <w:r w:rsidRPr="005B17D3">
        <w:t xml:space="preserve">This is a free text field of 1 – 30 characters which displays the employer’s address. </w:t>
      </w:r>
      <w:r w:rsidRPr="005B17D3">
        <w:rPr>
          <w:i/>
        </w:rPr>
        <w:t>Address Line 2</w:t>
      </w:r>
      <w:r w:rsidRPr="005B17D3">
        <w:t xml:space="preserve"> is the text supplemental to the number and street of a mailing address</w:t>
      </w:r>
      <w:r w:rsidRPr="005B17D3">
        <w:fldChar w:fldCharType="begin"/>
      </w:r>
      <w:r w:rsidRPr="005B17D3">
        <w:instrText xml:space="preserve"> XE “Address” </w:instrText>
      </w:r>
      <w:r w:rsidRPr="005B17D3">
        <w:fldChar w:fldCharType="end"/>
      </w:r>
      <w:r w:rsidRPr="005B17D3">
        <w:t>.</w:t>
      </w:r>
      <w:r w:rsidRPr="005B17D3">
        <w:fldChar w:fldCharType="begin"/>
      </w:r>
      <w:r w:rsidRPr="005B17D3">
        <w:instrText xml:space="preserve"> XE “Address” </w:instrText>
      </w:r>
      <w:r w:rsidRPr="005B17D3">
        <w:fldChar w:fldCharType="end"/>
      </w:r>
    </w:p>
    <w:p w14:paraId="4926EEEA" w14:textId="77777777" w:rsidR="00E27F88" w:rsidRPr="005B17D3" w:rsidRDefault="00E27F88" w:rsidP="00EF3896">
      <w:pPr>
        <w:pStyle w:val="ScreenFieldDesc"/>
      </w:pPr>
      <w:r w:rsidRPr="005B17D3">
        <w:t>Field is system filled.</w:t>
      </w:r>
    </w:p>
    <w:p w14:paraId="75A86C88" w14:textId="77777777" w:rsidR="00E27F88" w:rsidRPr="005B17D3" w:rsidRDefault="00E27F88" w:rsidP="00EF3896">
      <w:pPr>
        <w:pStyle w:val="ScreenField"/>
        <w:rPr>
          <w:rStyle w:val="StyleDrop-downhotspot11ptUnderline"/>
          <w:bCs w:val="0"/>
          <w:iCs w:val="0"/>
          <w:sz w:val="24"/>
          <w:u w:val="none"/>
        </w:rPr>
      </w:pPr>
    </w:p>
    <w:p w14:paraId="5958A254" w14:textId="77777777" w:rsidR="00E27F88" w:rsidRPr="005B17D3" w:rsidRDefault="00E27F88" w:rsidP="00EF3896">
      <w:pPr>
        <w:pStyle w:val="ScreenField"/>
        <w:rPr>
          <w:rStyle w:val="StyleDrop-downhotspot11ptUnderline"/>
          <w:bCs w:val="0"/>
          <w:iCs w:val="0"/>
          <w:sz w:val="24"/>
          <w:u w:val="none"/>
        </w:rPr>
      </w:pPr>
      <w:r w:rsidRPr="005B17D3">
        <w:rPr>
          <w:rStyle w:val="StyleDrop-downhotspot11ptUnderline"/>
          <w:bCs w:val="0"/>
          <w:iCs w:val="0"/>
          <w:sz w:val="24"/>
          <w:u w:val="none"/>
        </w:rPr>
        <w:t>Employer</w:t>
      </w:r>
      <w:r w:rsidRPr="005B17D3">
        <w:t xml:space="preserve"> </w:t>
      </w:r>
      <w:r w:rsidRPr="005B17D3">
        <w:rPr>
          <w:rStyle w:val="StyleDrop-downhotspot11ptUnderline"/>
          <w:bCs w:val="0"/>
          <w:iCs w:val="0"/>
          <w:sz w:val="24"/>
          <w:u w:val="none"/>
        </w:rPr>
        <w:t>Address</w:t>
      </w:r>
      <w:r w:rsidRPr="005B17D3">
        <w:rPr>
          <w:rStyle w:val="StyleDrop-downhotspot11ptUnderline"/>
          <w:bCs w:val="0"/>
          <w:iCs w:val="0"/>
          <w:sz w:val="24"/>
          <w:u w:val="none"/>
        </w:rPr>
        <w:fldChar w:fldCharType="begin"/>
      </w:r>
      <w:r w:rsidRPr="005B17D3">
        <w:instrText xml:space="preserve"> XE "“ddress:Line 1"”</w:instrText>
      </w:r>
      <w:r w:rsidRPr="005B17D3">
        <w:rPr>
          <w:rStyle w:val="StyleDrop-downhotspot11ptUnderline"/>
          <w:bCs w:val="0"/>
          <w:iCs w:val="0"/>
          <w:sz w:val="24"/>
          <w:u w:val="none"/>
        </w:rPr>
        <w:fldChar w:fldCharType="end"/>
      </w:r>
      <w:r w:rsidRPr="005B17D3">
        <w:rPr>
          <w:rStyle w:val="StyleDrop-downhotspot11ptUnderline"/>
          <w:bCs w:val="0"/>
          <w:iCs w:val="0"/>
          <w:sz w:val="24"/>
          <w:u w:val="none"/>
        </w:rPr>
        <w:t xml:space="preserve"> Line 3:</w:t>
      </w:r>
    </w:p>
    <w:p w14:paraId="38585359" w14:textId="77777777" w:rsidR="00E27F88" w:rsidRPr="005B17D3" w:rsidRDefault="00E27F88" w:rsidP="00EF3896">
      <w:pPr>
        <w:pStyle w:val="ScreenFieldDesc"/>
      </w:pPr>
      <w:r w:rsidRPr="005B17D3">
        <w:t xml:space="preserve">This is a free text field of 1 – 30 characters which displays the employer’s address. </w:t>
      </w:r>
      <w:r w:rsidRPr="005B17D3">
        <w:rPr>
          <w:i/>
        </w:rPr>
        <w:t>Address Line 3</w:t>
      </w:r>
      <w:r w:rsidRPr="005B17D3">
        <w:t xml:space="preserve"> is the text supplemental to the number and street of a mailing address</w:t>
      </w:r>
      <w:r w:rsidRPr="005B17D3">
        <w:fldChar w:fldCharType="begin"/>
      </w:r>
      <w:r w:rsidRPr="005B17D3">
        <w:instrText xml:space="preserve"> XE “Address” </w:instrText>
      </w:r>
      <w:r w:rsidRPr="005B17D3">
        <w:fldChar w:fldCharType="end"/>
      </w:r>
      <w:r w:rsidRPr="005B17D3">
        <w:t>.</w:t>
      </w:r>
      <w:r w:rsidRPr="005B17D3">
        <w:fldChar w:fldCharType="begin"/>
      </w:r>
      <w:r w:rsidRPr="005B17D3">
        <w:instrText xml:space="preserve"> XE “Address” </w:instrText>
      </w:r>
      <w:r w:rsidRPr="005B17D3">
        <w:fldChar w:fldCharType="end"/>
      </w:r>
    </w:p>
    <w:p w14:paraId="2F824736" w14:textId="77777777" w:rsidR="00E27F88" w:rsidRPr="005B17D3" w:rsidRDefault="00E27F88" w:rsidP="00EF3896">
      <w:pPr>
        <w:pStyle w:val="ScreenFieldDesc"/>
      </w:pPr>
      <w:r w:rsidRPr="005B17D3">
        <w:t>Field is system filled.</w:t>
      </w:r>
    </w:p>
    <w:p w14:paraId="33F2C034" w14:textId="77777777" w:rsidR="00E27F88" w:rsidRPr="005B17D3" w:rsidRDefault="00E27F88" w:rsidP="00EF3896">
      <w:pPr>
        <w:pStyle w:val="ScreenField"/>
        <w:rPr>
          <w:rStyle w:val="StyleDrop-downhotspot11ptUnderline"/>
          <w:bCs w:val="0"/>
          <w:iCs w:val="0"/>
          <w:sz w:val="24"/>
          <w:u w:val="none"/>
        </w:rPr>
      </w:pPr>
    </w:p>
    <w:p w14:paraId="02C45FB7" w14:textId="77777777" w:rsidR="00E27F88" w:rsidRPr="005B17D3" w:rsidRDefault="00E27F88" w:rsidP="00EF3896">
      <w:pPr>
        <w:pStyle w:val="ScreenField"/>
      </w:pPr>
      <w:r w:rsidRPr="005B17D3">
        <w:rPr>
          <w:rStyle w:val="StyleDrop-downhotspot11ptUnderline"/>
          <w:bCs w:val="0"/>
          <w:iCs w:val="0"/>
          <w:sz w:val="24"/>
          <w:u w:val="none"/>
        </w:rPr>
        <w:t>City</w:t>
      </w:r>
      <w:r w:rsidRPr="005B17D3">
        <w:t>:</w:t>
      </w:r>
    </w:p>
    <w:p w14:paraId="42989445" w14:textId="77777777" w:rsidR="00E27F88" w:rsidRPr="005B17D3" w:rsidRDefault="00E27F88" w:rsidP="00EF3896">
      <w:pPr>
        <w:pStyle w:val="ScreenFieldDesc"/>
      </w:pPr>
      <w:r w:rsidRPr="005B17D3">
        <w:t>This is a free text field of 1 – 30 characters which displays the employer’s city</w:t>
      </w:r>
      <w:r w:rsidRPr="005B17D3">
        <w:fldChar w:fldCharType="begin"/>
      </w:r>
      <w:r w:rsidRPr="005B17D3">
        <w:instrText xml:space="preserve"> XE “Address” </w:instrText>
      </w:r>
      <w:r w:rsidRPr="005B17D3">
        <w:fldChar w:fldCharType="end"/>
      </w:r>
      <w:r w:rsidRPr="005B17D3">
        <w:t>.</w:t>
      </w:r>
      <w:r w:rsidRPr="005B17D3">
        <w:fldChar w:fldCharType="begin"/>
      </w:r>
      <w:r w:rsidRPr="005B17D3">
        <w:instrText xml:space="preserve"> XE “Address” </w:instrText>
      </w:r>
      <w:r w:rsidRPr="005B17D3">
        <w:fldChar w:fldCharType="end"/>
      </w:r>
    </w:p>
    <w:p w14:paraId="727CFC06" w14:textId="77777777" w:rsidR="00E27F88" w:rsidRPr="005B17D3" w:rsidRDefault="00E27F88" w:rsidP="00EF3896">
      <w:pPr>
        <w:pStyle w:val="ScreenFieldDesc"/>
      </w:pPr>
      <w:r w:rsidRPr="005B17D3">
        <w:t>Field is system filled.</w:t>
      </w:r>
    </w:p>
    <w:p w14:paraId="3FDD64AC" w14:textId="77777777" w:rsidR="00E27F88" w:rsidRPr="005B17D3" w:rsidRDefault="00E27F88" w:rsidP="00EF3896">
      <w:pPr>
        <w:pStyle w:val="ScreenField"/>
        <w:rPr>
          <w:rStyle w:val="StyleDrop-downhotspot11ptUnderline"/>
          <w:bCs w:val="0"/>
          <w:iCs w:val="0"/>
          <w:sz w:val="24"/>
          <w:u w:val="none"/>
        </w:rPr>
      </w:pPr>
    </w:p>
    <w:p w14:paraId="2B6BE2F1" w14:textId="77777777" w:rsidR="00E27F88" w:rsidRPr="005B17D3" w:rsidRDefault="00E27F88" w:rsidP="00EF3896">
      <w:pPr>
        <w:pStyle w:val="ScreenField"/>
      </w:pPr>
      <w:r w:rsidRPr="005B17D3">
        <w:rPr>
          <w:rStyle w:val="StyleDrop-downhotspot11ptUnderline"/>
          <w:bCs w:val="0"/>
          <w:iCs w:val="0"/>
          <w:sz w:val="24"/>
          <w:u w:val="none"/>
        </w:rPr>
        <w:t>State</w:t>
      </w:r>
      <w:r w:rsidRPr="005B17D3">
        <w:t>:</w:t>
      </w:r>
    </w:p>
    <w:p w14:paraId="64EE03D3" w14:textId="77777777" w:rsidR="00E27F88" w:rsidRPr="005B17D3" w:rsidRDefault="00E27F88" w:rsidP="00EF3896">
      <w:pPr>
        <w:pStyle w:val="ScreenFieldDesc"/>
      </w:pPr>
      <w:r w:rsidRPr="005B17D3">
        <w:t>This field displays the employer’s state</w:t>
      </w:r>
      <w:r w:rsidRPr="005B17D3">
        <w:fldChar w:fldCharType="begin"/>
      </w:r>
      <w:r w:rsidRPr="005B17D3">
        <w:instrText xml:space="preserve"> XE “Address” </w:instrText>
      </w:r>
      <w:r w:rsidRPr="005B17D3">
        <w:fldChar w:fldCharType="end"/>
      </w:r>
      <w:r w:rsidRPr="005B17D3">
        <w:t>.</w:t>
      </w:r>
      <w:r w:rsidRPr="005B17D3">
        <w:fldChar w:fldCharType="begin"/>
      </w:r>
      <w:r w:rsidRPr="005B17D3">
        <w:instrText xml:space="preserve"> XE “Address” </w:instrText>
      </w:r>
      <w:r w:rsidRPr="005B17D3">
        <w:fldChar w:fldCharType="end"/>
      </w:r>
    </w:p>
    <w:p w14:paraId="1A15B269" w14:textId="77777777" w:rsidR="00E27F88" w:rsidRPr="005B17D3" w:rsidRDefault="00E27F88" w:rsidP="00EF3896">
      <w:pPr>
        <w:pStyle w:val="ScreenFieldDesc"/>
      </w:pPr>
      <w:r w:rsidRPr="005B17D3">
        <w:t>Field is system filled.</w:t>
      </w:r>
    </w:p>
    <w:p w14:paraId="4D6A2A2E" w14:textId="77777777" w:rsidR="00E27F88" w:rsidRPr="005B17D3" w:rsidRDefault="00E27F88" w:rsidP="00EF3896">
      <w:pPr>
        <w:pStyle w:val="ScreenField"/>
        <w:rPr>
          <w:rStyle w:val="StyleDrop-downhotspot11ptUnderline"/>
          <w:bCs w:val="0"/>
          <w:iCs w:val="0"/>
          <w:sz w:val="24"/>
          <w:u w:val="none"/>
        </w:rPr>
      </w:pPr>
    </w:p>
    <w:p w14:paraId="7CE0FDD9" w14:textId="77777777" w:rsidR="00E27F88" w:rsidRPr="005B17D3" w:rsidRDefault="00E27F88" w:rsidP="00EF3896">
      <w:pPr>
        <w:pStyle w:val="ScreenField"/>
      </w:pPr>
      <w:r w:rsidRPr="005B17D3">
        <w:rPr>
          <w:rStyle w:val="StyleDrop-downhotspot11ptUnderline"/>
          <w:bCs w:val="0"/>
          <w:iCs w:val="0"/>
          <w:sz w:val="24"/>
          <w:u w:val="none"/>
        </w:rPr>
        <w:t>Zip</w:t>
      </w:r>
      <w:r w:rsidRPr="005B17D3">
        <w:t xml:space="preserve"> </w:t>
      </w:r>
      <w:r w:rsidRPr="005B17D3">
        <w:rPr>
          <w:rStyle w:val="StyleDrop-downhotspot11ptUnderline"/>
          <w:bCs w:val="0"/>
          <w:iCs w:val="0"/>
          <w:sz w:val="24"/>
          <w:u w:val="none"/>
        </w:rPr>
        <w:t>Code</w:t>
      </w:r>
      <w:r w:rsidRPr="005B17D3">
        <w:t>:</w:t>
      </w:r>
    </w:p>
    <w:p w14:paraId="5E77778C" w14:textId="77777777" w:rsidR="00E27F88" w:rsidRPr="005B17D3" w:rsidRDefault="00E27F88" w:rsidP="00EF3896">
      <w:pPr>
        <w:pStyle w:val="ScreenFieldDesc"/>
      </w:pPr>
      <w:r w:rsidRPr="005B17D3">
        <w:t>This is a free text field of 5 – 10 characters which displays the employer’s zip code</w:t>
      </w:r>
      <w:r w:rsidRPr="005B17D3">
        <w:fldChar w:fldCharType="begin"/>
      </w:r>
      <w:r w:rsidRPr="005B17D3">
        <w:instrText xml:space="preserve"> XE “Address” </w:instrText>
      </w:r>
      <w:r w:rsidRPr="005B17D3">
        <w:fldChar w:fldCharType="end"/>
      </w:r>
      <w:r w:rsidRPr="005B17D3">
        <w:t>.</w:t>
      </w:r>
      <w:r w:rsidRPr="005B17D3">
        <w:fldChar w:fldCharType="begin"/>
      </w:r>
      <w:r w:rsidRPr="005B17D3">
        <w:instrText xml:space="preserve"> XE “Address” </w:instrText>
      </w:r>
      <w:r w:rsidRPr="005B17D3">
        <w:fldChar w:fldCharType="end"/>
      </w:r>
    </w:p>
    <w:p w14:paraId="283230AB" w14:textId="77777777" w:rsidR="00E27F88" w:rsidRPr="005B17D3" w:rsidRDefault="00E27F88" w:rsidP="00EF3896">
      <w:pPr>
        <w:pStyle w:val="ScreenFieldDesc"/>
      </w:pPr>
      <w:r w:rsidRPr="005B17D3">
        <w:t>Field is system filled.</w:t>
      </w:r>
    </w:p>
    <w:p w14:paraId="2881DECC" w14:textId="77777777" w:rsidR="00E27F88" w:rsidRPr="005B17D3" w:rsidRDefault="00E27F88" w:rsidP="00EF3896">
      <w:pPr>
        <w:pStyle w:val="ScreenField"/>
        <w:rPr>
          <w:rStyle w:val="StyleDrop-downhotspot11ptUnderline"/>
          <w:bCs w:val="0"/>
          <w:iCs w:val="0"/>
          <w:sz w:val="24"/>
          <w:u w:val="none"/>
        </w:rPr>
      </w:pPr>
    </w:p>
    <w:p w14:paraId="194D0750" w14:textId="77777777" w:rsidR="00E27F88" w:rsidRPr="005B17D3" w:rsidRDefault="00E27F88" w:rsidP="00EF3896">
      <w:pPr>
        <w:pStyle w:val="ScreenField"/>
      </w:pPr>
      <w:r w:rsidRPr="005B17D3">
        <w:rPr>
          <w:rStyle w:val="StyleDrop-downhotspot11ptUnderline"/>
          <w:bCs w:val="0"/>
          <w:iCs w:val="0"/>
          <w:sz w:val="24"/>
          <w:u w:val="none"/>
        </w:rPr>
        <w:t>Employer</w:t>
      </w:r>
      <w:r w:rsidRPr="005B17D3">
        <w:t xml:space="preserve"> Phone Number:</w:t>
      </w:r>
    </w:p>
    <w:p w14:paraId="3B1E3B50" w14:textId="77777777" w:rsidR="00E27F88" w:rsidRPr="005B17D3" w:rsidRDefault="00E27F88" w:rsidP="00EF3896">
      <w:pPr>
        <w:pStyle w:val="ScreenFieldDesc"/>
      </w:pPr>
      <w:r w:rsidRPr="005B17D3">
        <w:t>This is a free text field of 3 – 30 characters which displays the spouse employer’s phone number.</w:t>
      </w:r>
    </w:p>
    <w:p w14:paraId="11D64F32" w14:textId="77777777" w:rsidR="00E27F88" w:rsidRPr="005B17D3" w:rsidRDefault="00E27F88" w:rsidP="00EF3896">
      <w:pPr>
        <w:pStyle w:val="ScreenFieldDesc"/>
      </w:pPr>
      <w:r w:rsidRPr="005B17D3">
        <w:t>Field is system filled.</w:t>
      </w:r>
    </w:p>
    <w:p w14:paraId="65A8F08D" w14:textId="77777777" w:rsidR="00E27F88" w:rsidRPr="005B17D3" w:rsidRDefault="00E27F88" w:rsidP="00EF3896">
      <w:pPr>
        <w:pStyle w:val="ScreenField"/>
        <w:rPr>
          <w:rStyle w:val="StyleDrop-downhotspot11ptUnderline"/>
          <w:bCs w:val="0"/>
          <w:iCs w:val="0"/>
          <w:sz w:val="24"/>
          <w:u w:val="none"/>
        </w:rPr>
      </w:pPr>
    </w:p>
    <w:p w14:paraId="1D2144B1" w14:textId="77777777" w:rsidR="00E27F88" w:rsidRPr="005B17D3" w:rsidRDefault="00E27F88" w:rsidP="00EF3896">
      <w:pPr>
        <w:pStyle w:val="ScreenField"/>
      </w:pPr>
      <w:r w:rsidRPr="005B17D3">
        <w:rPr>
          <w:rStyle w:val="StyleDrop-downhotspot11ptUnderline"/>
          <w:bCs w:val="0"/>
          <w:iCs w:val="0"/>
          <w:sz w:val="24"/>
          <w:u w:val="none"/>
        </w:rPr>
        <w:t>Date of Retirement</w:t>
      </w:r>
      <w:r w:rsidRPr="005B17D3">
        <w:t xml:space="preserve">: </w:t>
      </w:r>
      <w:r w:rsidRPr="005B17D3">
        <w:fldChar w:fldCharType="begin"/>
      </w:r>
      <w:r w:rsidRPr="005B17D3">
        <w:instrText xml:space="preserve"> XE "“ate:of Retirement"”</w:instrText>
      </w:r>
      <w:r w:rsidRPr="005B17D3">
        <w:fldChar w:fldCharType="end"/>
      </w:r>
    </w:p>
    <w:p w14:paraId="2054EA42" w14:textId="77777777" w:rsidR="00E27F88" w:rsidRPr="005B17D3" w:rsidRDefault="00E27F88" w:rsidP="00EF3896">
      <w:pPr>
        <w:pStyle w:val="ScreenFieldDesc"/>
      </w:pPr>
      <w:r w:rsidRPr="005B17D3">
        <w:t>This is the spouse’s Retirement Date in standard date format</w:t>
      </w:r>
      <w:r w:rsidRPr="005B17D3">
        <w:fldChar w:fldCharType="begin"/>
      </w:r>
      <w:r w:rsidRPr="005B17D3">
        <w:instrText xml:space="preserve"> XE “Address” </w:instrText>
      </w:r>
      <w:r w:rsidRPr="005B17D3">
        <w:fldChar w:fldCharType="end"/>
      </w:r>
      <w:r w:rsidRPr="005B17D3">
        <w:t>.</w:t>
      </w:r>
    </w:p>
    <w:p w14:paraId="74ABA30A" w14:textId="77777777" w:rsidR="00E27F88" w:rsidRPr="005B17D3" w:rsidRDefault="00E27F88" w:rsidP="00EF3896">
      <w:pPr>
        <w:pStyle w:val="ScreenFieldDesc"/>
      </w:pPr>
      <w:r w:rsidRPr="005B17D3">
        <w:t xml:space="preserve">Field is system filled unless </w:t>
      </w:r>
      <w:r w:rsidRPr="005B17D3">
        <w:rPr>
          <w:i/>
        </w:rPr>
        <w:t>Employment Status</w:t>
      </w:r>
      <w:r w:rsidRPr="005B17D3">
        <w:t xml:space="preserve"> is equal </w:t>
      </w:r>
      <w:r w:rsidRPr="005B17D3">
        <w:rPr>
          <w:color w:val="000000" w:themeColor="text1"/>
        </w:rPr>
        <w:t xml:space="preserve">to “retired" </w:t>
      </w:r>
      <w:r w:rsidRPr="005B17D3">
        <w:t xml:space="preserve">If the </w:t>
      </w:r>
      <w:r w:rsidRPr="005B17D3">
        <w:rPr>
          <w:i/>
        </w:rPr>
        <w:t>Employment Status</w:t>
      </w:r>
      <w:r w:rsidRPr="005B17D3">
        <w:t xml:space="preserve"> is equal to </w:t>
      </w:r>
      <w:r w:rsidRPr="005B17D3">
        <w:rPr>
          <w:color w:val="000000" w:themeColor="text1"/>
        </w:rPr>
        <w:t xml:space="preserve">“retired" </w:t>
      </w:r>
      <w:r w:rsidRPr="005B17D3">
        <w:t>this field can be edited.</w:t>
      </w:r>
    </w:p>
    <w:p w14:paraId="779AB841" w14:textId="6C021185" w:rsidR="00E27F88" w:rsidRPr="005B17D3" w:rsidRDefault="00E27F88" w:rsidP="00EF3896">
      <w:pPr>
        <w:pStyle w:val="ScreenFieldDesc"/>
      </w:pPr>
      <w:r w:rsidRPr="005B17D3">
        <w:t xml:space="preserve">If </w:t>
      </w:r>
      <w:r w:rsidRPr="005B17D3">
        <w:rPr>
          <w:i/>
        </w:rPr>
        <w:t>Employment Status</w:t>
      </w:r>
      <w:r w:rsidRPr="005B17D3">
        <w:t xml:space="preserve"> is changed from </w:t>
      </w:r>
      <w:r w:rsidRPr="005B17D3">
        <w:rPr>
          <w:color w:val="000000" w:themeColor="text1"/>
        </w:rPr>
        <w:t xml:space="preserve">“retired" </w:t>
      </w:r>
      <w:r w:rsidRPr="005B17D3">
        <w:t xml:space="preserve">to any other value, the </w:t>
      </w:r>
      <w:r w:rsidRPr="005B17D3">
        <w:rPr>
          <w:i/>
        </w:rPr>
        <w:t>Date of Retirement</w:t>
      </w:r>
      <w:r w:rsidRPr="005B17D3">
        <w:t xml:space="preserve"> field will be deleted.</w:t>
      </w:r>
    </w:p>
    <w:p w14:paraId="26670920" w14:textId="77777777" w:rsidR="00D54770" w:rsidRPr="005B17D3" w:rsidRDefault="00D54770" w:rsidP="00D54770">
      <w:pPr>
        <w:pStyle w:val="ScreenField"/>
      </w:pPr>
    </w:p>
    <w:p w14:paraId="059B9F1C" w14:textId="59D5DEC6" w:rsidR="00E27F88" w:rsidRPr="005B17D3" w:rsidRDefault="00E27F88" w:rsidP="00EF3896">
      <w:pPr>
        <w:pStyle w:val="BodyText"/>
        <w:numPr>
          <w:ilvl w:val="0"/>
          <w:numId w:val="31"/>
        </w:numPr>
        <w:rPr>
          <w:b/>
          <w:i/>
        </w:rPr>
      </w:pPr>
      <w:r w:rsidRPr="005B17D3">
        <w:rPr>
          <w:b/>
          <w:i/>
        </w:rPr>
        <w:t>Indicates Required Field</w:t>
      </w:r>
    </w:p>
    <w:p w14:paraId="7CD03D13" w14:textId="77777777" w:rsidR="00D54770" w:rsidRPr="005B17D3" w:rsidRDefault="00D54770" w:rsidP="00D54770">
      <w:pPr>
        <w:pStyle w:val="BodyText"/>
      </w:pPr>
    </w:p>
    <w:p w14:paraId="3E33B4A3" w14:textId="77777777" w:rsidR="00E27F88" w:rsidRPr="005B17D3" w:rsidRDefault="00E27F88" w:rsidP="001A54FE">
      <w:pPr>
        <w:pStyle w:val="Heading5"/>
      </w:pPr>
      <w:bookmarkStart w:id="1389" w:name="_Toc394920849"/>
      <w:bookmarkStart w:id="1390" w:name="_Toc406571185"/>
      <w:bookmarkStart w:id="1391" w:name="_Toc478746611"/>
      <w:bookmarkStart w:id="1392" w:name="_Toc482888541"/>
      <w:bookmarkStart w:id="1393" w:name="_Toc31622310"/>
      <w:bookmarkStart w:id="1394" w:name="_Toc289864841"/>
      <w:r w:rsidRPr="005B17D3">
        <w:t>Add Dependent</w:t>
      </w:r>
      <w:r w:rsidRPr="005B17D3">
        <w:fldChar w:fldCharType="begin"/>
      </w:r>
      <w:r w:rsidRPr="005B17D3">
        <w:instrText xml:space="preserve"> XE "“ependent:Add a Person (Spouse)"”</w:instrText>
      </w:r>
      <w:r w:rsidRPr="005B17D3">
        <w:fldChar w:fldCharType="end"/>
      </w:r>
      <w:r w:rsidRPr="005B17D3">
        <w:t xml:space="preserve"> Spouse (Add a Person)</w:t>
      </w:r>
      <w:bookmarkEnd w:id="1389"/>
      <w:bookmarkEnd w:id="1390"/>
      <w:bookmarkEnd w:id="1391"/>
      <w:bookmarkEnd w:id="1392"/>
      <w:bookmarkEnd w:id="1393"/>
      <w:r w:rsidRPr="005B17D3">
        <w:fldChar w:fldCharType="begin"/>
      </w:r>
      <w:r w:rsidRPr="005B17D3">
        <w:instrText xml:space="preserve"> XE "“pouse:Add a Person"”</w:instrText>
      </w:r>
      <w:r w:rsidRPr="005B17D3">
        <w:fldChar w:fldCharType="end"/>
      </w:r>
    </w:p>
    <w:p w14:paraId="60A5A548" w14:textId="77777777" w:rsidR="00E27F88" w:rsidRPr="005B17D3" w:rsidRDefault="00E27F88" w:rsidP="00EF3896">
      <w:pPr>
        <w:pStyle w:val="BodyText"/>
      </w:pPr>
      <w:r w:rsidRPr="005B17D3">
        <w:t>This screen allows the user to add a dependent spouse for the person being registered.</w:t>
      </w:r>
    </w:p>
    <w:p w14:paraId="4DC2B3B7" w14:textId="77777777" w:rsidR="00E27F88" w:rsidRPr="005B17D3" w:rsidRDefault="00E27F88" w:rsidP="00EF3896">
      <w:pPr>
        <w:pStyle w:val="BodyText"/>
      </w:pPr>
      <w:r w:rsidRPr="005B17D3">
        <w:t>When adding (registering) a new person, certain fields are now required, and others become editable as described and indicated below.</w:t>
      </w:r>
    </w:p>
    <w:p w14:paraId="41755749" w14:textId="77777777" w:rsidR="00E27F88" w:rsidRPr="005B17D3" w:rsidRDefault="00E27F88" w:rsidP="00474E83">
      <w:pPr>
        <w:pStyle w:val="NoteLightbulb"/>
      </w:pPr>
      <w:r w:rsidRPr="005B17D3">
        <w:rPr>
          <w:b/>
        </w:rPr>
        <w:t>Note</w:t>
      </w:r>
      <w:r w:rsidRPr="005B17D3">
        <w:t>: Adding a dependent spouse is not required to complete a registration.</w:t>
      </w:r>
    </w:p>
    <w:p w14:paraId="74060BC1" w14:textId="77777777" w:rsidR="008C2882" w:rsidRPr="005B17D3" w:rsidRDefault="008C2882" w:rsidP="00EF3896">
      <w:pPr>
        <w:pStyle w:val="ScreenField"/>
      </w:pPr>
    </w:p>
    <w:p w14:paraId="4DA26343" w14:textId="32C96A76" w:rsidR="00E27F88" w:rsidRPr="005B17D3" w:rsidRDefault="00E27F88" w:rsidP="00EF3896">
      <w:pPr>
        <w:pStyle w:val="ScreenField"/>
      </w:pPr>
      <w:r w:rsidRPr="005B17D3">
        <w:t>Prefix:</w:t>
      </w:r>
    </w:p>
    <w:p w14:paraId="69C6CFB6" w14:textId="77777777" w:rsidR="00E27F88" w:rsidRPr="005B17D3" w:rsidRDefault="00E27F88" w:rsidP="00EF3896">
      <w:pPr>
        <w:pStyle w:val="ScreenFieldDesc"/>
      </w:pPr>
      <w:r w:rsidRPr="005B17D3">
        <w:t>Dependent</w:t>
      </w:r>
      <w:r w:rsidRPr="005B17D3">
        <w:fldChar w:fldCharType="begin"/>
      </w:r>
      <w:r w:rsidRPr="005B17D3">
        <w:instrText xml:space="preserve"> XE "“ependent:Title"”</w:instrText>
      </w:r>
      <w:r w:rsidRPr="005B17D3">
        <w:fldChar w:fldCharType="end"/>
      </w:r>
      <w:r w:rsidRPr="005B17D3">
        <w:t xml:space="preserve"> title is the title supplied for the dependent such as Ms., Mrs.</w:t>
      </w:r>
    </w:p>
    <w:p w14:paraId="0B1B792C" w14:textId="77777777" w:rsidR="00E27F88" w:rsidRPr="005B17D3" w:rsidRDefault="00E27F88" w:rsidP="00EF3896">
      <w:pPr>
        <w:pStyle w:val="ScreenField"/>
      </w:pPr>
      <w:r w:rsidRPr="005B17D3">
        <w:t>Rules...</w:t>
      </w:r>
    </w:p>
    <w:p w14:paraId="380450B8" w14:textId="77777777" w:rsidR="00E27F88" w:rsidRPr="005B17D3" w:rsidRDefault="00E27F88" w:rsidP="00EF3896">
      <w:pPr>
        <w:pStyle w:val="ScreenFieldDesc"/>
      </w:pPr>
      <w:r w:rsidRPr="005B17D3">
        <w:rPr>
          <w:i/>
          <w:iCs/>
        </w:rPr>
        <w:t>Prefix</w:t>
      </w:r>
      <w:r w:rsidRPr="005B17D3">
        <w:t xml:space="preserve"> is free text and must be between 1 and 10 characters.</w:t>
      </w:r>
    </w:p>
    <w:p w14:paraId="1899847A" w14:textId="77777777" w:rsidR="00E27F88" w:rsidRPr="005B17D3" w:rsidRDefault="00E27F88" w:rsidP="00EF3896">
      <w:pPr>
        <w:pStyle w:val="ScreenField"/>
      </w:pPr>
    </w:p>
    <w:p w14:paraId="547C09CC" w14:textId="77777777" w:rsidR="00E27F88" w:rsidRPr="005B17D3" w:rsidRDefault="00E27F88" w:rsidP="00EF3896">
      <w:pPr>
        <w:pStyle w:val="ScreenField"/>
      </w:pPr>
      <w:r w:rsidRPr="005B17D3">
        <w:rPr>
          <w:noProof/>
        </w:rPr>
        <w:drawing>
          <wp:inline distT="0" distB="0" distL="0" distR="0" wp14:anchorId="5FEA0D1F" wp14:editId="31063CBF">
            <wp:extent cx="119380" cy="119380"/>
            <wp:effectExtent l="19050" t="0" r="0" b="0"/>
            <wp:docPr id="1336" name="Picture 1336" descr="required fiel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6" descr="required field symbol"/>
                    <pic:cNvPicPr>
                      <a:picLocks noChangeAspect="1" noChangeArrowheads="1"/>
                    </pic:cNvPicPr>
                  </pic:nvPicPr>
                  <pic:blipFill>
                    <a:blip r:embed="rId33" cstate="print"/>
                    <a:srcRect/>
                    <a:stretch>
                      <a:fillRect/>
                    </a:stretch>
                  </pic:blipFill>
                  <pic:spPr bwMode="auto">
                    <a:xfrm>
                      <a:off x="0" y="0"/>
                      <a:ext cx="119380" cy="119380"/>
                    </a:xfrm>
                    <a:prstGeom prst="rect">
                      <a:avLst/>
                    </a:prstGeom>
                    <a:noFill/>
                    <a:ln w="9525">
                      <a:noFill/>
                      <a:miter lim="800000"/>
                      <a:headEnd/>
                      <a:tailEnd/>
                    </a:ln>
                  </pic:spPr>
                </pic:pic>
              </a:graphicData>
            </a:graphic>
          </wp:inline>
        </w:drawing>
      </w:r>
      <w:r w:rsidRPr="005B17D3">
        <w:t>First Name:</w:t>
      </w:r>
    </w:p>
    <w:p w14:paraId="3590A9E8" w14:textId="77777777" w:rsidR="00E27F88" w:rsidRPr="005B17D3" w:rsidRDefault="00E27F88" w:rsidP="00EF3896">
      <w:pPr>
        <w:pStyle w:val="ScreenFieldDesc"/>
      </w:pPr>
      <w:r w:rsidRPr="005B17D3">
        <w:t xml:space="preserve">The </w:t>
      </w:r>
      <w:r w:rsidRPr="005B17D3">
        <w:rPr>
          <w:b/>
          <w:i/>
        </w:rPr>
        <w:t>Name</w:t>
      </w:r>
      <w:r w:rsidRPr="005B17D3">
        <w:t xml:space="preserve"> fields are an important element in the unique identity of a person. Enter the spouse</w:t>
      </w:r>
      <w:r w:rsidRPr="005B17D3">
        <w:fldChar w:fldCharType="begin"/>
      </w:r>
      <w:r w:rsidRPr="005B17D3">
        <w:instrText xml:space="preserve"> XE "“pouse"”</w:instrText>
      </w:r>
      <w:r w:rsidRPr="005B17D3">
        <w:fldChar w:fldCharType="end"/>
      </w:r>
      <w:r w:rsidRPr="005B17D3">
        <w:t>'’ complete legal first name. Avoid using nicknames or ambiguous information.</w:t>
      </w:r>
    </w:p>
    <w:p w14:paraId="09D2F81C" w14:textId="77777777" w:rsidR="00E27F88" w:rsidRPr="005B17D3" w:rsidRDefault="00E27F88" w:rsidP="00EF3896">
      <w:pPr>
        <w:pStyle w:val="RulesandMore"/>
      </w:pPr>
      <w:r w:rsidRPr="005B17D3">
        <w:t>Rules...</w:t>
      </w:r>
    </w:p>
    <w:p w14:paraId="7D8500F1" w14:textId="77777777" w:rsidR="00E27F88" w:rsidRPr="005B17D3" w:rsidRDefault="00E27F88" w:rsidP="00EF3896">
      <w:pPr>
        <w:pStyle w:val="ListBull2"/>
      </w:pPr>
      <w:r w:rsidRPr="005B17D3">
        <w:t>Apostrophes and hyphens are the only punctuation that can be used.</w:t>
      </w:r>
    </w:p>
    <w:p w14:paraId="72821549" w14:textId="77777777" w:rsidR="00E27F88" w:rsidRPr="005B17D3" w:rsidRDefault="00E27F88" w:rsidP="00EF3896">
      <w:pPr>
        <w:pStyle w:val="ListBull2"/>
      </w:pPr>
      <w:r w:rsidRPr="005B17D3">
        <w:rPr>
          <w:i/>
          <w:iCs/>
        </w:rPr>
        <w:t>First Name</w:t>
      </w:r>
      <w:r w:rsidRPr="005B17D3">
        <w:t xml:space="preserve"> must be between 1 and 25 characters.</w:t>
      </w:r>
    </w:p>
    <w:p w14:paraId="0377758E" w14:textId="77777777" w:rsidR="00E27F88" w:rsidRPr="005B17D3" w:rsidRDefault="00E27F88" w:rsidP="00EF3896">
      <w:pPr>
        <w:pStyle w:val="ScreenField"/>
      </w:pPr>
    </w:p>
    <w:p w14:paraId="18E56895" w14:textId="77777777" w:rsidR="00E27F88" w:rsidRPr="005B17D3" w:rsidRDefault="00E27F88" w:rsidP="00EF3896">
      <w:pPr>
        <w:pStyle w:val="ScreenField"/>
      </w:pPr>
      <w:r w:rsidRPr="005B17D3">
        <w:t>Middle Name:</w:t>
      </w:r>
    </w:p>
    <w:p w14:paraId="33E9E51C" w14:textId="77777777" w:rsidR="00E27F88" w:rsidRPr="005B17D3" w:rsidRDefault="00E27F88" w:rsidP="00EF3896">
      <w:pPr>
        <w:pStyle w:val="ScreenFieldDesc"/>
      </w:pPr>
      <w:r w:rsidRPr="005B17D3">
        <w:t>Enter the full middle name, when available. Leave the middle name blank if one does not exist; do not use NMI or NMN.</w:t>
      </w:r>
    </w:p>
    <w:p w14:paraId="2F0739DE" w14:textId="77777777" w:rsidR="00E27F88" w:rsidRPr="005B17D3" w:rsidRDefault="00E27F88" w:rsidP="00EF3896">
      <w:pPr>
        <w:pStyle w:val="ScreenField"/>
      </w:pPr>
    </w:p>
    <w:p w14:paraId="4343B332" w14:textId="77777777" w:rsidR="00E27F88" w:rsidRPr="005B17D3" w:rsidRDefault="00E27F88" w:rsidP="00EF3896">
      <w:pPr>
        <w:pStyle w:val="ScreenField"/>
      </w:pPr>
      <w:r w:rsidRPr="005B17D3">
        <w:rPr>
          <w:noProof/>
        </w:rPr>
        <w:drawing>
          <wp:inline distT="0" distB="0" distL="0" distR="0" wp14:anchorId="57554719" wp14:editId="7D957081">
            <wp:extent cx="119380" cy="119380"/>
            <wp:effectExtent l="19050" t="0" r="0" b="0"/>
            <wp:docPr id="1342" name="Picture 1342" descr="required fiel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2" descr="required field symbol"/>
                    <pic:cNvPicPr>
                      <a:picLocks noChangeAspect="1" noChangeArrowheads="1"/>
                    </pic:cNvPicPr>
                  </pic:nvPicPr>
                  <pic:blipFill>
                    <a:blip r:embed="rId33" cstate="print"/>
                    <a:srcRect/>
                    <a:stretch>
                      <a:fillRect/>
                    </a:stretch>
                  </pic:blipFill>
                  <pic:spPr bwMode="auto">
                    <a:xfrm>
                      <a:off x="0" y="0"/>
                      <a:ext cx="119380" cy="119380"/>
                    </a:xfrm>
                    <a:prstGeom prst="rect">
                      <a:avLst/>
                    </a:prstGeom>
                    <a:noFill/>
                    <a:ln w="9525">
                      <a:noFill/>
                      <a:miter lim="800000"/>
                      <a:headEnd/>
                      <a:tailEnd/>
                    </a:ln>
                  </pic:spPr>
                </pic:pic>
              </a:graphicData>
            </a:graphic>
          </wp:inline>
        </w:drawing>
      </w:r>
      <w:r w:rsidRPr="005B17D3">
        <w:t>Last Name:</w:t>
      </w:r>
    </w:p>
    <w:p w14:paraId="173E4BD3" w14:textId="77777777" w:rsidR="00E27F88" w:rsidRPr="005B17D3" w:rsidRDefault="00E27F88" w:rsidP="00EF3896">
      <w:pPr>
        <w:pStyle w:val="ScreenFieldDesc"/>
      </w:pPr>
      <w:r w:rsidRPr="005B17D3">
        <w:t xml:space="preserve">The </w:t>
      </w:r>
      <w:r w:rsidRPr="005B17D3">
        <w:rPr>
          <w:b/>
          <w:i/>
        </w:rPr>
        <w:t xml:space="preserve">NAME </w:t>
      </w:r>
      <w:r w:rsidRPr="005B17D3">
        <w:t>fields are an important element in the unique identity of a person. Enter the dependent'’ complete legal last name.</w:t>
      </w:r>
    </w:p>
    <w:p w14:paraId="4BEF9C24" w14:textId="77777777" w:rsidR="00E27F88" w:rsidRPr="005B17D3" w:rsidRDefault="00E27F88" w:rsidP="00EF3896">
      <w:pPr>
        <w:pStyle w:val="RulesandMore"/>
      </w:pPr>
      <w:r w:rsidRPr="005B17D3">
        <w:t>Rules...</w:t>
      </w:r>
    </w:p>
    <w:p w14:paraId="4245FDA6" w14:textId="77777777" w:rsidR="00E27F88" w:rsidRPr="005B17D3" w:rsidRDefault="00E27F88" w:rsidP="00EF3896">
      <w:pPr>
        <w:pStyle w:val="ListBull2"/>
      </w:pPr>
      <w:r w:rsidRPr="005B17D3">
        <w:t>Multiple last name components must be separated by spaces.</w:t>
      </w:r>
    </w:p>
    <w:p w14:paraId="1220AAB7" w14:textId="77777777" w:rsidR="00E27F88" w:rsidRPr="005B17D3" w:rsidRDefault="00E27F88" w:rsidP="00EF3896">
      <w:pPr>
        <w:pStyle w:val="ListBull2"/>
      </w:pPr>
      <w:r w:rsidRPr="005B17D3">
        <w:t>People with hyphenated names should be entered with the hyphen included.</w:t>
      </w:r>
    </w:p>
    <w:p w14:paraId="0A41E70E" w14:textId="77777777" w:rsidR="00E27F88" w:rsidRPr="005B17D3" w:rsidRDefault="00E27F88" w:rsidP="00EF3896">
      <w:pPr>
        <w:pStyle w:val="ListBull2"/>
      </w:pPr>
      <w:r w:rsidRPr="005B17D3">
        <w:t>Legal Spanish names may be entered with the Mother'’ maiden name first, a hyphen and the Father'’ name all in the Last Name field.</w:t>
      </w:r>
    </w:p>
    <w:p w14:paraId="1D49BCE2" w14:textId="77777777" w:rsidR="00E27F88" w:rsidRPr="005B17D3" w:rsidRDefault="00E27F88" w:rsidP="00EF3896">
      <w:pPr>
        <w:pStyle w:val="ListBull2"/>
      </w:pPr>
      <w:r w:rsidRPr="005B17D3">
        <w:t>Apostrophes and hyphens are the only punctuation that can be used.</w:t>
      </w:r>
    </w:p>
    <w:p w14:paraId="30DFF7CE" w14:textId="77777777" w:rsidR="00E27F88" w:rsidRPr="005B17D3" w:rsidRDefault="00E27F88" w:rsidP="00EF3896">
      <w:pPr>
        <w:pStyle w:val="ListBull2"/>
      </w:pPr>
      <w:r w:rsidRPr="005B17D3">
        <w:t>Last Name must be between 1 and 35 characters.</w:t>
      </w:r>
    </w:p>
    <w:p w14:paraId="1B325B2D" w14:textId="77777777" w:rsidR="00E27F88" w:rsidRPr="005B17D3" w:rsidRDefault="00E27F88" w:rsidP="00EF3896">
      <w:pPr>
        <w:pStyle w:val="ListBull2"/>
        <w:numPr>
          <w:ilvl w:val="0"/>
          <w:numId w:val="0"/>
        </w:numPr>
        <w:ind w:left="720"/>
      </w:pPr>
    </w:p>
    <w:p w14:paraId="75E08FCE" w14:textId="77777777" w:rsidR="00E27F88" w:rsidRPr="005B17D3" w:rsidRDefault="00E27F88" w:rsidP="00EF3896">
      <w:pPr>
        <w:pStyle w:val="ScreenField"/>
      </w:pPr>
      <w:r w:rsidRPr="005B17D3">
        <w:t>Maiden Name:</w:t>
      </w:r>
    </w:p>
    <w:p w14:paraId="42F9D676" w14:textId="77777777" w:rsidR="00E27F88" w:rsidRPr="005B17D3" w:rsidRDefault="00E27F88" w:rsidP="00EF3896">
      <w:pPr>
        <w:pStyle w:val="ScreenFieldDesc"/>
      </w:pPr>
      <w:r w:rsidRPr="005B17D3">
        <w:t>Spouse</w:t>
      </w:r>
      <w:r w:rsidRPr="005B17D3">
        <w:fldChar w:fldCharType="begin"/>
      </w:r>
      <w:r w:rsidRPr="005B17D3">
        <w:instrText xml:space="preserve"> XE "“pouse"”</w:instrText>
      </w:r>
      <w:r w:rsidRPr="005B17D3">
        <w:fldChar w:fldCharType="end"/>
      </w:r>
      <w:r w:rsidRPr="005B17D3">
        <w:t xml:space="preserve">'’ </w:t>
      </w:r>
      <w:r w:rsidRPr="005B17D3">
        <w:rPr>
          <w:i/>
        </w:rPr>
        <w:t>Maiden Name</w:t>
      </w:r>
      <w:r w:rsidRPr="005B17D3">
        <w:t xml:space="preserve"> is defined as the spouse'’ family name prior to the marriage.</w:t>
      </w:r>
    </w:p>
    <w:p w14:paraId="05A533D4" w14:textId="77777777" w:rsidR="00E27F88" w:rsidRPr="005B17D3" w:rsidRDefault="00E27F88" w:rsidP="00EF3896">
      <w:pPr>
        <w:pStyle w:val="ScreenFieldDesc"/>
      </w:pPr>
      <w:r w:rsidRPr="005B17D3">
        <w:t>This data is shared with VistA.</w:t>
      </w:r>
    </w:p>
    <w:p w14:paraId="2DC20004" w14:textId="77777777" w:rsidR="00E27F88" w:rsidRPr="005B17D3" w:rsidRDefault="00E27F88" w:rsidP="00EF3896">
      <w:pPr>
        <w:pStyle w:val="ScreenField"/>
      </w:pPr>
    </w:p>
    <w:p w14:paraId="0687758B" w14:textId="77777777" w:rsidR="00E27F88" w:rsidRPr="005B17D3" w:rsidRDefault="00E27F88" w:rsidP="00EF3896">
      <w:pPr>
        <w:pStyle w:val="ScreenField"/>
      </w:pPr>
      <w:r w:rsidRPr="005B17D3">
        <w:t>Suffix:</w:t>
      </w:r>
    </w:p>
    <w:p w14:paraId="15B5120B" w14:textId="77777777" w:rsidR="00E27F88" w:rsidRPr="005B17D3" w:rsidRDefault="00E27F88" w:rsidP="00EF3896">
      <w:pPr>
        <w:pStyle w:val="ScreenFieldDesc"/>
      </w:pPr>
      <w:r w:rsidRPr="005B17D3">
        <w:t>Dependent</w:t>
      </w:r>
      <w:r w:rsidRPr="005B17D3">
        <w:fldChar w:fldCharType="begin"/>
      </w:r>
      <w:r w:rsidRPr="005B17D3">
        <w:instrText xml:space="preserve"> XE "“ependent:Spouse:Suffix"”</w:instrText>
      </w:r>
      <w:r w:rsidRPr="005B17D3">
        <w:fldChar w:fldCharType="end"/>
      </w:r>
      <w:r w:rsidRPr="005B17D3">
        <w:t xml:space="preserve"> suffix is the suffix for the spouse</w:t>
      </w:r>
      <w:r w:rsidRPr="005B17D3">
        <w:fldChar w:fldCharType="begin"/>
      </w:r>
      <w:r w:rsidRPr="005B17D3">
        <w:instrText xml:space="preserve"> XE "“pouse"”</w:instrText>
      </w:r>
      <w:r w:rsidRPr="005B17D3">
        <w:fldChar w:fldCharType="end"/>
      </w:r>
      <w:r w:rsidRPr="005B17D3">
        <w:t xml:space="preserve"> dependent name such as Junior, III.</w:t>
      </w:r>
    </w:p>
    <w:p w14:paraId="5E81DA7B" w14:textId="77777777" w:rsidR="00E27F88" w:rsidRPr="005B17D3" w:rsidRDefault="00E27F88" w:rsidP="00EF3896">
      <w:pPr>
        <w:pStyle w:val="ScreenField"/>
      </w:pPr>
    </w:p>
    <w:p w14:paraId="36A77A26" w14:textId="77777777" w:rsidR="00E27F88" w:rsidRPr="005B17D3" w:rsidRDefault="00E27F88" w:rsidP="00EF3896">
      <w:pPr>
        <w:pStyle w:val="ScreenField"/>
      </w:pPr>
      <w:r w:rsidRPr="005B17D3">
        <w:t>SSN</w:t>
      </w:r>
      <w:r w:rsidRPr="005B17D3">
        <w:fldChar w:fldCharType="begin"/>
      </w:r>
      <w:r w:rsidRPr="005B17D3">
        <w:instrText xml:space="preserve"> XE "“SN"”</w:instrText>
      </w:r>
      <w:r w:rsidRPr="005B17D3">
        <w:fldChar w:fldCharType="end"/>
      </w:r>
      <w:r w:rsidRPr="005B17D3">
        <w:t>:</w:t>
      </w:r>
    </w:p>
    <w:p w14:paraId="5205D8FF" w14:textId="77777777" w:rsidR="00E27F88" w:rsidRPr="005B17D3" w:rsidRDefault="00E27F88" w:rsidP="00EF3896">
      <w:pPr>
        <w:pStyle w:val="ScreenFieldDesc"/>
      </w:pPr>
      <w:r w:rsidRPr="005B17D3">
        <w:t>Spouse</w:t>
      </w:r>
      <w:r w:rsidRPr="005B17D3">
        <w:fldChar w:fldCharType="begin"/>
      </w:r>
      <w:r w:rsidRPr="005B17D3">
        <w:instrText xml:space="preserve"> XE "“pouse:SSN"”</w:instrText>
      </w:r>
      <w:r w:rsidRPr="005B17D3">
        <w:fldChar w:fldCharType="end"/>
      </w:r>
      <w:r w:rsidRPr="005B17D3">
        <w:t xml:space="preserve"> </w:t>
      </w:r>
      <w:r w:rsidRPr="005B17D3">
        <w:rPr>
          <w:rStyle w:val="Text-onlypopuphotspot"/>
        </w:rPr>
        <w:t>SSN</w:t>
      </w:r>
      <w:r w:rsidRPr="005B17D3">
        <w:rPr>
          <w:rStyle w:val="Text-onlypopuphotspot"/>
        </w:rPr>
        <w:fldChar w:fldCharType="begin"/>
      </w:r>
      <w:r w:rsidRPr="005B17D3">
        <w:instrText xml:space="preserve"> XE "“SN"”</w:instrText>
      </w:r>
      <w:r w:rsidRPr="005B17D3">
        <w:rPr>
          <w:rStyle w:val="Text-onlypopuphotspot"/>
        </w:rPr>
        <w:fldChar w:fldCharType="end"/>
      </w:r>
      <w:r w:rsidRPr="005B17D3">
        <w:t xml:space="preserve"> is defined as the Social Security Number of the spouse.</w:t>
      </w:r>
    </w:p>
    <w:p w14:paraId="45629CA2" w14:textId="77777777" w:rsidR="00E27F88" w:rsidRPr="005B17D3" w:rsidRDefault="00E27F88" w:rsidP="00EF3896">
      <w:pPr>
        <w:pStyle w:val="ScreenFieldDesc"/>
      </w:pPr>
      <w:r w:rsidRPr="005B17D3">
        <w:t xml:space="preserve">Spouse </w:t>
      </w:r>
      <w:r w:rsidRPr="005B17D3">
        <w:rPr>
          <w:iCs/>
        </w:rPr>
        <w:t>SSN</w:t>
      </w:r>
      <w:r w:rsidRPr="005B17D3">
        <w:rPr>
          <w:iCs/>
        </w:rPr>
        <w:fldChar w:fldCharType="begin"/>
      </w:r>
      <w:r w:rsidRPr="005B17D3">
        <w:instrText xml:space="preserve"> XE "“SN"”</w:instrText>
      </w:r>
      <w:r w:rsidRPr="005B17D3">
        <w:rPr>
          <w:iCs/>
        </w:rPr>
        <w:fldChar w:fldCharType="end"/>
      </w:r>
      <w:r w:rsidRPr="005B17D3">
        <w:t xml:space="preserve"> is a required field if a Pseudo SSN Reason is not supplied.</w:t>
      </w:r>
    </w:p>
    <w:p w14:paraId="731FBF33" w14:textId="77777777" w:rsidR="00E27F88" w:rsidRPr="005B17D3" w:rsidRDefault="00E27F88" w:rsidP="00EF3896">
      <w:pPr>
        <w:pStyle w:val="ScreenField"/>
      </w:pPr>
    </w:p>
    <w:p w14:paraId="23F70B41" w14:textId="77777777" w:rsidR="00E27F88" w:rsidRPr="005B17D3" w:rsidRDefault="00E27F88" w:rsidP="00EF3896">
      <w:pPr>
        <w:pStyle w:val="ScreenField"/>
      </w:pPr>
      <w:r w:rsidRPr="005B17D3">
        <w:t>Pseudo SSN</w:t>
      </w:r>
      <w:r w:rsidRPr="005B17D3">
        <w:fldChar w:fldCharType="begin"/>
      </w:r>
      <w:r w:rsidRPr="005B17D3">
        <w:instrText xml:space="preserve"> XE "“SN:Pseudo"”</w:instrText>
      </w:r>
      <w:r w:rsidRPr="005B17D3">
        <w:fldChar w:fldCharType="end"/>
      </w:r>
      <w:r w:rsidRPr="005B17D3">
        <w:t>:</w:t>
      </w:r>
    </w:p>
    <w:p w14:paraId="57777CAD" w14:textId="77777777" w:rsidR="00E27F88" w:rsidRPr="005B17D3" w:rsidRDefault="00E27F88" w:rsidP="00EF3896">
      <w:pPr>
        <w:pStyle w:val="ScreenFieldDesc"/>
      </w:pPr>
      <w:r w:rsidRPr="005B17D3">
        <w:rPr>
          <w:rStyle w:val="Text-onlypopuphotspot"/>
          <w:i/>
          <w:iCs/>
        </w:rPr>
        <w:t>Pseudo</w:t>
      </w:r>
      <w:r w:rsidRPr="005B17D3">
        <w:rPr>
          <w:rStyle w:val="Text-onlypopuphotspot"/>
        </w:rPr>
        <w:t xml:space="preserve"> </w:t>
      </w:r>
      <w:r w:rsidRPr="005B17D3">
        <w:rPr>
          <w:rStyle w:val="Text-onlypopuphotspot"/>
          <w:i/>
          <w:color w:val="000000" w:themeColor="text1"/>
        </w:rPr>
        <w:t>SSN</w:t>
      </w:r>
      <w:r w:rsidRPr="005B17D3">
        <w:rPr>
          <w:rStyle w:val="Text-onlypopuphotspot"/>
          <w:i/>
        </w:rPr>
        <w:t xml:space="preserve"> </w:t>
      </w:r>
      <w:r w:rsidRPr="005B17D3">
        <w:t>is an SSN that may be generated in ES</w:t>
      </w:r>
      <w:r w:rsidRPr="005B17D3">
        <w:fldChar w:fldCharType="begin"/>
      </w:r>
      <w:r w:rsidRPr="005B17D3">
        <w:instrText xml:space="preserve"> XE "“S"”</w:instrText>
      </w:r>
      <w:r w:rsidRPr="005B17D3">
        <w:fldChar w:fldCharType="end"/>
      </w:r>
      <w:r w:rsidRPr="005B17D3">
        <w:t xml:space="preserve"> as 9 numbers. The “P” is removed by the system.</w:t>
      </w:r>
    </w:p>
    <w:p w14:paraId="1DF6DE4E" w14:textId="77777777" w:rsidR="00E27F88" w:rsidRPr="005B17D3" w:rsidRDefault="00E27F88" w:rsidP="00EF3896">
      <w:pPr>
        <w:pStyle w:val="ScreenFieldDesc"/>
      </w:pPr>
      <w:r w:rsidRPr="005B17D3">
        <w:t>This data is shared with VistA.</w:t>
      </w:r>
    </w:p>
    <w:p w14:paraId="22BB0791" w14:textId="77777777" w:rsidR="00E27F88" w:rsidRPr="005B17D3" w:rsidRDefault="00E27F88" w:rsidP="00474E83">
      <w:pPr>
        <w:pStyle w:val="NoteLightbulb"/>
      </w:pPr>
      <w:r w:rsidRPr="005B17D3">
        <w:rPr>
          <w:b/>
        </w:rPr>
        <w:t>Note</w:t>
      </w:r>
      <w:r w:rsidRPr="005B17D3">
        <w:t>: If a dependent</w:t>
      </w:r>
      <w:r w:rsidRPr="005B17D3">
        <w:fldChar w:fldCharType="begin"/>
      </w:r>
      <w:r w:rsidRPr="005B17D3">
        <w:instrText xml:space="preserve"> XE "“ependent:Spouse:Pseudo SSN"”</w:instrText>
      </w:r>
      <w:r w:rsidRPr="005B17D3">
        <w:fldChar w:fldCharType="end"/>
      </w:r>
      <w:r w:rsidRPr="005B17D3">
        <w:t xml:space="preserve"> spouse</w:t>
      </w:r>
      <w:r w:rsidRPr="005B17D3">
        <w:fldChar w:fldCharType="begin"/>
      </w:r>
      <w:r w:rsidRPr="005B17D3">
        <w:instrText xml:space="preserve"> XE "“pouse:Pseudo SSN"”</w:instrText>
      </w:r>
      <w:r w:rsidRPr="005B17D3">
        <w:fldChar w:fldCharType="end"/>
      </w:r>
      <w:r w:rsidRPr="005B17D3">
        <w:t xml:space="preserve"> has a Pseudo SSN</w:t>
      </w:r>
      <w:r w:rsidRPr="005B17D3">
        <w:fldChar w:fldCharType="begin"/>
      </w:r>
      <w:r w:rsidRPr="005B17D3">
        <w:instrText xml:space="preserve"> XE "“SN"”</w:instrText>
      </w:r>
      <w:r w:rsidRPr="005B17D3">
        <w:fldChar w:fldCharType="end"/>
      </w:r>
      <w:r w:rsidRPr="005B17D3">
        <w:t xml:space="preserve"> and/or Pseudo SSN Reason in VistA, it will display here.</w:t>
      </w:r>
    </w:p>
    <w:p w14:paraId="7C1E061C" w14:textId="77777777" w:rsidR="00E27F88" w:rsidRPr="005B17D3" w:rsidRDefault="00E27F88" w:rsidP="00EF3896">
      <w:pPr>
        <w:pStyle w:val="ScreenField"/>
      </w:pPr>
    </w:p>
    <w:p w14:paraId="26DD6878" w14:textId="77777777" w:rsidR="00E27F88" w:rsidRPr="005B17D3" w:rsidRDefault="00E27F88" w:rsidP="00EF3896">
      <w:pPr>
        <w:pStyle w:val="ScreenField"/>
      </w:pPr>
      <w:r w:rsidRPr="005B17D3">
        <w:t>Pseudo SSN</w:t>
      </w:r>
      <w:r w:rsidRPr="005B17D3">
        <w:fldChar w:fldCharType="begin"/>
      </w:r>
      <w:r w:rsidRPr="005B17D3">
        <w:instrText xml:space="preserve"> XE "“SN:Pseudo Reason"”</w:instrText>
      </w:r>
      <w:r w:rsidRPr="005B17D3">
        <w:fldChar w:fldCharType="end"/>
      </w:r>
      <w:r w:rsidRPr="005B17D3">
        <w:t xml:space="preserve"> Reason:</w:t>
      </w:r>
    </w:p>
    <w:p w14:paraId="16FD86A8" w14:textId="77777777" w:rsidR="00E27F88" w:rsidRPr="005B17D3" w:rsidRDefault="00E27F88" w:rsidP="00EF3896">
      <w:pPr>
        <w:pStyle w:val="ScreenFieldDesc"/>
      </w:pPr>
      <w:r w:rsidRPr="005B17D3">
        <w:rPr>
          <w:rStyle w:val="Text-onlypopuphotspot"/>
          <w:i/>
          <w:iCs/>
        </w:rPr>
        <w:t>Pseudo</w:t>
      </w:r>
      <w:r w:rsidRPr="005B17D3">
        <w:rPr>
          <w:rStyle w:val="Text-onlypopuphotspot"/>
        </w:rPr>
        <w:t xml:space="preserve"> </w:t>
      </w:r>
      <w:r w:rsidRPr="005B17D3">
        <w:rPr>
          <w:rStyle w:val="Text-onlypopuphotspot"/>
          <w:i/>
        </w:rPr>
        <w:t>SSN</w:t>
      </w:r>
      <w:r w:rsidRPr="005B17D3">
        <w:rPr>
          <w:i/>
        </w:rPr>
        <w:t xml:space="preserve"> Reason</w:t>
      </w:r>
      <w:r w:rsidRPr="005B17D3">
        <w:t xml:space="preserve"> is defined as the reason a legal </w:t>
      </w:r>
      <w:r w:rsidRPr="005B17D3">
        <w:rPr>
          <w:i/>
        </w:rPr>
        <w:t>SSN</w:t>
      </w:r>
      <w:r w:rsidRPr="005B17D3">
        <w:t xml:space="preserve"> was not given.</w:t>
      </w:r>
    </w:p>
    <w:p w14:paraId="1723A450" w14:textId="77777777" w:rsidR="00E27F88" w:rsidRPr="005B17D3" w:rsidRDefault="00E27F88" w:rsidP="00EF3896">
      <w:pPr>
        <w:pStyle w:val="ScreenFieldDesc"/>
      </w:pPr>
      <w:r w:rsidRPr="005B17D3">
        <w:t>Three reasons for assigning a spouse</w:t>
      </w:r>
      <w:r w:rsidRPr="005B17D3">
        <w:fldChar w:fldCharType="begin"/>
      </w:r>
      <w:r w:rsidRPr="005B17D3">
        <w:instrText xml:space="preserve"> XE "“pouse:Pseudo SSN"”</w:instrText>
      </w:r>
      <w:r w:rsidRPr="005B17D3">
        <w:fldChar w:fldCharType="end"/>
      </w:r>
      <w:r w:rsidRPr="005B17D3">
        <w:t xml:space="preserve"> Pseudo SSN</w:t>
      </w:r>
      <w:r w:rsidRPr="005B17D3">
        <w:fldChar w:fldCharType="begin"/>
      </w:r>
      <w:r w:rsidRPr="005B17D3">
        <w:instrText xml:space="preserve"> XE "“SN"”</w:instrText>
      </w:r>
      <w:r w:rsidRPr="005B17D3">
        <w:fldChar w:fldCharType="end"/>
      </w:r>
      <w:r w:rsidRPr="005B17D3">
        <w:t xml:space="preserve"> are:</w:t>
      </w:r>
    </w:p>
    <w:p w14:paraId="4D635D44" w14:textId="77777777" w:rsidR="00E27F88" w:rsidRPr="005B17D3" w:rsidRDefault="00E27F88" w:rsidP="00EF3896">
      <w:pPr>
        <w:pStyle w:val="ListBull2"/>
      </w:pPr>
      <w:r w:rsidRPr="005B17D3">
        <w:t>Follow-up required</w:t>
      </w:r>
    </w:p>
    <w:p w14:paraId="77FDC920" w14:textId="77777777" w:rsidR="00E27F88" w:rsidRPr="005B17D3" w:rsidRDefault="00E27F88" w:rsidP="00EF3896">
      <w:pPr>
        <w:pStyle w:val="ListBull2"/>
      </w:pPr>
      <w:r w:rsidRPr="005B17D3">
        <w:t>Refused to provide information</w:t>
      </w:r>
    </w:p>
    <w:p w14:paraId="5E19BF25" w14:textId="77777777" w:rsidR="00E27F88" w:rsidRPr="005B17D3" w:rsidRDefault="00E27F88" w:rsidP="00EF3896">
      <w:pPr>
        <w:pStyle w:val="ListBull2"/>
      </w:pPr>
      <w:r w:rsidRPr="005B17D3">
        <w:rPr>
          <w:iCs/>
        </w:rPr>
        <w:t xml:space="preserve">Pseudo SSN Reason is required if </w:t>
      </w:r>
      <w:r w:rsidRPr="005B17D3">
        <w:t xml:space="preserve">no </w:t>
      </w:r>
      <w:r w:rsidRPr="005B17D3">
        <w:rPr>
          <w:iCs/>
        </w:rPr>
        <w:t>SSN</w:t>
      </w:r>
      <w:r w:rsidRPr="005B17D3">
        <w:rPr>
          <w:iCs/>
        </w:rPr>
        <w:fldChar w:fldCharType="begin"/>
      </w:r>
      <w:r w:rsidRPr="005B17D3">
        <w:instrText xml:space="preserve"> XE "“SN"”</w:instrText>
      </w:r>
      <w:r w:rsidRPr="005B17D3">
        <w:rPr>
          <w:iCs/>
        </w:rPr>
        <w:fldChar w:fldCharType="end"/>
      </w:r>
      <w:r w:rsidRPr="005B17D3">
        <w:t xml:space="preserve"> is assigned.</w:t>
      </w:r>
      <w:r w:rsidRPr="005B17D3">
        <w:fldChar w:fldCharType="begin"/>
      </w:r>
      <w:r w:rsidRPr="005B17D3">
        <w:instrText xml:space="preserve"> XE "“ssigned:SSN"”</w:instrText>
      </w:r>
      <w:r w:rsidRPr="005B17D3">
        <w:fldChar w:fldCharType="end"/>
      </w:r>
    </w:p>
    <w:p w14:paraId="1CC6C549" w14:textId="77777777" w:rsidR="00E27F88" w:rsidRPr="005B17D3" w:rsidRDefault="00E27F88" w:rsidP="00EF3896">
      <w:pPr>
        <w:pStyle w:val="ScreenFieldDesc"/>
      </w:pPr>
      <w:r w:rsidRPr="005B17D3">
        <w:t>This data is shared with VistA.</w:t>
      </w:r>
    </w:p>
    <w:p w14:paraId="108B4901" w14:textId="77777777" w:rsidR="00E27F88" w:rsidRPr="005B17D3" w:rsidRDefault="00E27F88" w:rsidP="00474E83">
      <w:pPr>
        <w:pStyle w:val="NoteLightbulb"/>
      </w:pPr>
      <w:r w:rsidRPr="005B17D3">
        <w:rPr>
          <w:b/>
        </w:rPr>
        <w:t>Note</w:t>
      </w:r>
      <w:r w:rsidRPr="005B17D3">
        <w:t>: If a dependent</w:t>
      </w:r>
      <w:r w:rsidRPr="005B17D3">
        <w:fldChar w:fldCharType="begin"/>
      </w:r>
      <w:r w:rsidRPr="005B17D3">
        <w:instrText xml:space="preserve"> XE "“ependent:Spouse:Pseudo SSN Reason"”</w:instrText>
      </w:r>
      <w:r w:rsidRPr="005B17D3">
        <w:fldChar w:fldCharType="end"/>
      </w:r>
      <w:r w:rsidRPr="005B17D3">
        <w:t xml:space="preserve"> spouse has a Pseudo SSN</w:t>
      </w:r>
      <w:r w:rsidRPr="005B17D3">
        <w:fldChar w:fldCharType="begin"/>
      </w:r>
      <w:r w:rsidRPr="005B17D3">
        <w:instrText xml:space="preserve"> XE "“SN"”</w:instrText>
      </w:r>
      <w:r w:rsidRPr="005B17D3">
        <w:fldChar w:fldCharType="end"/>
      </w:r>
      <w:r w:rsidRPr="005B17D3">
        <w:t xml:space="preserve"> and/or Pseudo SSN Reason in VistA, it will display here.</w:t>
      </w:r>
    </w:p>
    <w:p w14:paraId="4A7C69C7" w14:textId="77777777" w:rsidR="00E27F88" w:rsidRPr="005B17D3" w:rsidRDefault="00E27F88" w:rsidP="00EF3896">
      <w:pPr>
        <w:pStyle w:val="ScreenField"/>
      </w:pPr>
    </w:p>
    <w:p w14:paraId="21F2DCE6" w14:textId="77777777" w:rsidR="00E27F88" w:rsidRPr="005B17D3" w:rsidRDefault="00E27F88" w:rsidP="00EF3896">
      <w:pPr>
        <w:pStyle w:val="ScreenField"/>
      </w:pPr>
      <w:r w:rsidRPr="005B17D3">
        <w:rPr>
          <w:noProof/>
        </w:rPr>
        <w:drawing>
          <wp:inline distT="0" distB="0" distL="0" distR="0" wp14:anchorId="690A10AD" wp14:editId="422EBAF4">
            <wp:extent cx="119380" cy="119380"/>
            <wp:effectExtent l="19050" t="0" r="0" b="0"/>
            <wp:docPr id="1365" name="Picture 1365" descr="required fiel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5" descr="required field symbol"/>
                    <pic:cNvPicPr>
                      <a:picLocks noChangeAspect="1" noChangeArrowheads="1"/>
                    </pic:cNvPicPr>
                  </pic:nvPicPr>
                  <pic:blipFill>
                    <a:blip r:embed="rId33" cstate="print"/>
                    <a:srcRect/>
                    <a:stretch>
                      <a:fillRect/>
                    </a:stretch>
                  </pic:blipFill>
                  <pic:spPr bwMode="auto">
                    <a:xfrm>
                      <a:off x="0" y="0"/>
                      <a:ext cx="119380" cy="119380"/>
                    </a:xfrm>
                    <a:prstGeom prst="rect">
                      <a:avLst/>
                    </a:prstGeom>
                    <a:noFill/>
                    <a:ln w="9525">
                      <a:noFill/>
                      <a:miter lim="800000"/>
                      <a:headEnd/>
                      <a:tailEnd/>
                    </a:ln>
                  </pic:spPr>
                </pic:pic>
              </a:graphicData>
            </a:graphic>
          </wp:inline>
        </w:drawing>
      </w:r>
      <w:r w:rsidRPr="005B17D3">
        <w:t>Gender:</w:t>
      </w:r>
    </w:p>
    <w:p w14:paraId="7D1122B7" w14:textId="77777777" w:rsidR="00E27F88" w:rsidRPr="005B17D3" w:rsidRDefault="00E27F88" w:rsidP="00EF3896">
      <w:pPr>
        <w:pStyle w:val="ScreenFieldDesc"/>
      </w:pPr>
      <w:r w:rsidRPr="005B17D3">
        <w:t>Spouse</w:t>
      </w:r>
      <w:r w:rsidRPr="005B17D3">
        <w:fldChar w:fldCharType="begin"/>
      </w:r>
      <w:r w:rsidRPr="005B17D3">
        <w:instrText xml:space="preserve"> XE "“pouse:gender"”</w:instrText>
      </w:r>
      <w:r w:rsidRPr="005B17D3">
        <w:fldChar w:fldCharType="end"/>
      </w:r>
      <w:r w:rsidRPr="005B17D3">
        <w:t xml:space="preserve"> gender is defined as the gender that best describes this individual'’ sex.</w:t>
      </w:r>
    </w:p>
    <w:p w14:paraId="156DCB68" w14:textId="77777777" w:rsidR="00E27F88" w:rsidRPr="005B17D3" w:rsidRDefault="00E27F88" w:rsidP="00EF3896">
      <w:pPr>
        <w:pStyle w:val="ScreenFieldDesc"/>
      </w:pPr>
      <w:r w:rsidRPr="005B17D3">
        <w:t>In case of gender reassignment, legal documentation (amended birth certificate, court documents, etc.) must be required as proof of a legal gender change.</w:t>
      </w:r>
    </w:p>
    <w:p w14:paraId="30211140" w14:textId="77777777" w:rsidR="00E27F88" w:rsidRPr="005B17D3" w:rsidRDefault="00E27F88" w:rsidP="00EF3896">
      <w:pPr>
        <w:pStyle w:val="ScreenField"/>
      </w:pPr>
    </w:p>
    <w:p w14:paraId="7F9F8E20" w14:textId="77777777" w:rsidR="00E27F88" w:rsidRPr="005B17D3" w:rsidRDefault="00E27F88" w:rsidP="00EF3896">
      <w:pPr>
        <w:pStyle w:val="ScreenField"/>
      </w:pPr>
      <w:r w:rsidRPr="005B17D3">
        <w:rPr>
          <w:noProof/>
        </w:rPr>
        <w:drawing>
          <wp:inline distT="0" distB="0" distL="0" distR="0" wp14:anchorId="15C6F105" wp14:editId="0C190025">
            <wp:extent cx="119380" cy="119380"/>
            <wp:effectExtent l="19050" t="0" r="0" b="0"/>
            <wp:docPr id="1368" name="Picture 1368" descr="required fiel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8" descr="required field symbol"/>
                    <pic:cNvPicPr>
                      <a:picLocks noChangeAspect="1" noChangeArrowheads="1"/>
                    </pic:cNvPicPr>
                  </pic:nvPicPr>
                  <pic:blipFill>
                    <a:blip r:embed="rId33" cstate="print"/>
                    <a:srcRect/>
                    <a:stretch>
                      <a:fillRect/>
                    </a:stretch>
                  </pic:blipFill>
                  <pic:spPr bwMode="auto">
                    <a:xfrm>
                      <a:off x="0" y="0"/>
                      <a:ext cx="119380" cy="119380"/>
                    </a:xfrm>
                    <a:prstGeom prst="rect">
                      <a:avLst/>
                    </a:prstGeom>
                    <a:noFill/>
                    <a:ln w="9525">
                      <a:noFill/>
                      <a:miter lim="800000"/>
                      <a:headEnd/>
                      <a:tailEnd/>
                    </a:ln>
                  </pic:spPr>
                </pic:pic>
              </a:graphicData>
            </a:graphic>
          </wp:inline>
        </w:drawing>
      </w:r>
      <w:r w:rsidRPr="005B17D3">
        <w:t>Date</w:t>
      </w:r>
      <w:r w:rsidRPr="005B17D3">
        <w:fldChar w:fldCharType="begin"/>
      </w:r>
      <w:r w:rsidRPr="005B17D3">
        <w:instrText xml:space="preserve"> XE "“ate:Dependent Spouse:of Birth"”</w:instrText>
      </w:r>
      <w:r w:rsidRPr="005B17D3">
        <w:fldChar w:fldCharType="end"/>
      </w:r>
      <w:r w:rsidRPr="005B17D3">
        <w:t xml:space="preserve"> of Birth:</w:t>
      </w:r>
    </w:p>
    <w:p w14:paraId="271C6593" w14:textId="77777777" w:rsidR="00E27F88" w:rsidRPr="005B17D3" w:rsidRDefault="00E27F88" w:rsidP="00EF3896">
      <w:pPr>
        <w:pStyle w:val="ScreenFieldDesc"/>
      </w:pPr>
      <w:r w:rsidRPr="005B17D3">
        <w:t>Spouse</w:t>
      </w:r>
      <w:r w:rsidRPr="005B17D3">
        <w:fldChar w:fldCharType="begin"/>
      </w:r>
      <w:r w:rsidRPr="005B17D3">
        <w:instrText xml:space="preserve"> XE "“pouse:date of birth"”</w:instrText>
      </w:r>
      <w:r w:rsidRPr="005B17D3">
        <w:fldChar w:fldCharType="end"/>
      </w:r>
      <w:r w:rsidRPr="005B17D3">
        <w:t xml:space="preserve"> date of birth</w:t>
      </w:r>
      <w:r w:rsidRPr="005B17D3">
        <w:fldChar w:fldCharType="begin"/>
      </w:r>
      <w:r w:rsidRPr="005B17D3">
        <w:instrText xml:space="preserve"> XE "“ependent:Spouse:Date of Birth"”</w:instrText>
      </w:r>
      <w:r w:rsidRPr="005B17D3">
        <w:fldChar w:fldCharType="end"/>
      </w:r>
      <w:r w:rsidRPr="005B17D3">
        <w:t xml:space="preserve"> is the date the spouse was born.</w:t>
      </w:r>
    </w:p>
    <w:p w14:paraId="07718D4D" w14:textId="77777777" w:rsidR="00E27F88" w:rsidRPr="005B17D3" w:rsidRDefault="00E27F88" w:rsidP="00EF3896">
      <w:pPr>
        <w:pStyle w:val="RulesandMore"/>
      </w:pPr>
      <w:r w:rsidRPr="005B17D3">
        <w:t>Rules ...</w:t>
      </w:r>
    </w:p>
    <w:p w14:paraId="2A466EBC" w14:textId="77777777" w:rsidR="00E27F88" w:rsidRPr="005B17D3" w:rsidRDefault="00E27F88" w:rsidP="00EF3896">
      <w:pPr>
        <w:pStyle w:val="ListBull2"/>
      </w:pPr>
      <w:r w:rsidRPr="005B17D3">
        <w:rPr>
          <w:rStyle w:val="Text-onlypopuphotspot"/>
        </w:rPr>
        <w:t>DOB</w:t>
      </w:r>
      <w:r w:rsidRPr="005B17D3">
        <w:t xml:space="preserve"> must be before date of marriage.</w:t>
      </w:r>
    </w:p>
    <w:p w14:paraId="6B12D8C4" w14:textId="77777777" w:rsidR="00E27F88" w:rsidRPr="005B17D3" w:rsidRDefault="00E27F88" w:rsidP="00EF3896">
      <w:pPr>
        <w:pStyle w:val="ListBull2"/>
      </w:pPr>
      <w:r w:rsidRPr="005B17D3">
        <w:t xml:space="preserve">DOB can be </w:t>
      </w:r>
      <w:r w:rsidRPr="005B17D3">
        <w:rPr>
          <w:rStyle w:val="Text-onlypopuphotspot"/>
        </w:rPr>
        <w:t>imprecise</w:t>
      </w:r>
      <w:r w:rsidRPr="005B17D3">
        <w:t>.</w:t>
      </w:r>
    </w:p>
    <w:p w14:paraId="4D12D96E" w14:textId="77777777" w:rsidR="00E27F88" w:rsidRPr="005B17D3" w:rsidRDefault="00E27F88" w:rsidP="00EF3896">
      <w:pPr>
        <w:pStyle w:val="ListBull2"/>
      </w:pPr>
      <w:r w:rsidRPr="005B17D3">
        <w:t>DOB cannot be a future date.</w:t>
      </w:r>
    </w:p>
    <w:p w14:paraId="672C1F1C" w14:textId="77777777" w:rsidR="00E27F88" w:rsidRPr="005B17D3" w:rsidRDefault="00E27F88" w:rsidP="00EF3896">
      <w:pPr>
        <w:pStyle w:val="ListBull2"/>
      </w:pPr>
      <w:r w:rsidRPr="005B17D3">
        <w:t xml:space="preserve">DOB must be before date of relationship </w:t>
      </w:r>
      <w:r w:rsidRPr="005B17D3">
        <w:rPr>
          <w:rStyle w:val="Text-onlypopuphotspot"/>
        </w:rPr>
        <w:t>termination</w:t>
      </w:r>
      <w:r w:rsidRPr="005B17D3">
        <w:t>.</w:t>
      </w:r>
    </w:p>
    <w:p w14:paraId="22B26052" w14:textId="77777777" w:rsidR="00E27F88" w:rsidRPr="005B17D3" w:rsidRDefault="00E27F88" w:rsidP="00EF3896">
      <w:pPr>
        <w:pStyle w:val="ListBull2"/>
      </w:pPr>
      <w:r w:rsidRPr="005B17D3">
        <w:t>Formats: '‘m/dd/yyyy'’ or '‘m/yyyy'’</w:t>
      </w:r>
    </w:p>
    <w:p w14:paraId="3025F9E4" w14:textId="77777777" w:rsidR="00E27F88" w:rsidRPr="005B17D3" w:rsidRDefault="00E27F88" w:rsidP="00EF3896">
      <w:pPr>
        <w:pStyle w:val="ListBull2"/>
        <w:numPr>
          <w:ilvl w:val="0"/>
          <w:numId w:val="0"/>
        </w:numPr>
        <w:ind w:left="720"/>
      </w:pPr>
    </w:p>
    <w:p w14:paraId="3BF059F9" w14:textId="77777777" w:rsidR="00E27F88" w:rsidRPr="005B17D3" w:rsidRDefault="00E27F88" w:rsidP="00EF3896">
      <w:pPr>
        <w:pStyle w:val="ListBull2"/>
        <w:numPr>
          <w:ilvl w:val="0"/>
          <w:numId w:val="0"/>
        </w:numPr>
        <w:ind w:left="720"/>
      </w:pPr>
    </w:p>
    <w:p w14:paraId="0EB87D80" w14:textId="77777777" w:rsidR="00E27F88" w:rsidRPr="005B17D3" w:rsidRDefault="00E27F88" w:rsidP="00EF3896">
      <w:pPr>
        <w:pStyle w:val="ScreenField"/>
      </w:pPr>
      <w:r w:rsidRPr="005B17D3">
        <w:rPr>
          <w:noProof/>
        </w:rPr>
        <w:drawing>
          <wp:inline distT="0" distB="0" distL="0" distR="0" wp14:anchorId="36274F2D" wp14:editId="1D1552FB">
            <wp:extent cx="119380" cy="119380"/>
            <wp:effectExtent l="19050" t="0" r="0" b="0"/>
            <wp:docPr id="1374" name="Picture 1374" descr="required fiel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4" descr="required field symbol"/>
                    <pic:cNvPicPr>
                      <a:picLocks noChangeAspect="1" noChangeArrowheads="1"/>
                    </pic:cNvPicPr>
                  </pic:nvPicPr>
                  <pic:blipFill>
                    <a:blip r:embed="rId33" cstate="print"/>
                    <a:srcRect/>
                    <a:stretch>
                      <a:fillRect/>
                    </a:stretch>
                  </pic:blipFill>
                  <pic:spPr bwMode="auto">
                    <a:xfrm>
                      <a:off x="0" y="0"/>
                      <a:ext cx="119380" cy="119380"/>
                    </a:xfrm>
                    <a:prstGeom prst="rect">
                      <a:avLst/>
                    </a:prstGeom>
                    <a:noFill/>
                    <a:ln w="9525">
                      <a:noFill/>
                      <a:miter lim="800000"/>
                      <a:headEnd/>
                      <a:tailEnd/>
                    </a:ln>
                  </pic:spPr>
                </pic:pic>
              </a:graphicData>
            </a:graphic>
          </wp:inline>
        </w:drawing>
      </w:r>
      <w:r w:rsidRPr="005B17D3">
        <w:t>Date of Marriage:</w:t>
      </w:r>
    </w:p>
    <w:p w14:paraId="56B35B62" w14:textId="77777777" w:rsidR="00E27F88" w:rsidRPr="005B17D3" w:rsidRDefault="00E27F88" w:rsidP="00EF3896">
      <w:pPr>
        <w:pStyle w:val="ScreenFieldDesc"/>
      </w:pPr>
      <w:r w:rsidRPr="005B17D3">
        <w:t>Date of Marriage</w:t>
      </w:r>
      <w:r w:rsidRPr="005B17D3">
        <w:fldChar w:fldCharType="begin"/>
      </w:r>
      <w:r w:rsidRPr="005B17D3">
        <w:instrText xml:space="preserve"> XE "“ate:Dependent Spouse:of Marriage"”</w:instrText>
      </w:r>
      <w:r w:rsidRPr="005B17D3">
        <w:fldChar w:fldCharType="end"/>
      </w:r>
      <w:r w:rsidRPr="005B17D3">
        <w:t xml:space="preserve"> is the date the spouse</w:t>
      </w:r>
      <w:r w:rsidRPr="005B17D3">
        <w:fldChar w:fldCharType="begin"/>
      </w:r>
      <w:r w:rsidRPr="005B17D3">
        <w:instrText xml:space="preserve"> XE "“pouse:date of marriage"”</w:instrText>
      </w:r>
      <w:r w:rsidRPr="005B17D3">
        <w:fldChar w:fldCharType="end"/>
      </w:r>
      <w:r w:rsidRPr="005B17D3">
        <w:t xml:space="preserve"> became a dependent.</w:t>
      </w:r>
    </w:p>
    <w:p w14:paraId="39C5AE2C" w14:textId="77777777" w:rsidR="00E27F88" w:rsidRPr="005B17D3" w:rsidRDefault="00E27F88" w:rsidP="00EF3896">
      <w:pPr>
        <w:pStyle w:val="RulesandMore"/>
      </w:pPr>
      <w:r w:rsidRPr="005B17D3">
        <w:t>Rules...</w:t>
      </w:r>
    </w:p>
    <w:p w14:paraId="6FB79337" w14:textId="77777777" w:rsidR="00E27F88" w:rsidRPr="005B17D3" w:rsidRDefault="00E27F88" w:rsidP="00EF3896">
      <w:pPr>
        <w:pStyle w:val="ListBull2"/>
      </w:pPr>
      <w:r w:rsidRPr="005B17D3">
        <w:t>This is the effective date for this spouse.</w:t>
      </w:r>
    </w:p>
    <w:p w14:paraId="70979EE3" w14:textId="77777777" w:rsidR="00E27F88" w:rsidRPr="005B17D3" w:rsidRDefault="00E27F88" w:rsidP="00EF3896">
      <w:pPr>
        <w:pStyle w:val="ListBull2"/>
      </w:pPr>
      <w:r w:rsidRPr="005B17D3">
        <w:t xml:space="preserve">This date cannot be before the Veterans </w:t>
      </w:r>
      <w:r w:rsidRPr="005B17D3">
        <w:rPr>
          <w:rStyle w:val="Text-onlypopuphotspot"/>
        </w:rPr>
        <w:t>DOB</w:t>
      </w:r>
      <w:r w:rsidRPr="005B17D3">
        <w:t xml:space="preserve"> or spouse'’ DOB.</w:t>
      </w:r>
    </w:p>
    <w:p w14:paraId="03B758B0" w14:textId="77777777" w:rsidR="00E27F88" w:rsidRPr="005B17D3" w:rsidRDefault="00E27F88" w:rsidP="00EF3896">
      <w:pPr>
        <w:pStyle w:val="ListBull2"/>
      </w:pPr>
      <w:r w:rsidRPr="005B17D3">
        <w:t>This date cannot be a future date.</w:t>
      </w:r>
    </w:p>
    <w:p w14:paraId="2BD212E8" w14:textId="77777777" w:rsidR="00E27F88" w:rsidRPr="005B17D3" w:rsidRDefault="00E27F88" w:rsidP="00EF3896">
      <w:pPr>
        <w:pStyle w:val="ListBull2"/>
      </w:pPr>
      <w:r w:rsidRPr="005B17D3">
        <w:t>Date of Marriage must be before date of relationship termination.</w:t>
      </w:r>
    </w:p>
    <w:p w14:paraId="352C2640" w14:textId="77777777" w:rsidR="00E27F88" w:rsidRPr="005B17D3" w:rsidRDefault="00E27F88" w:rsidP="00EF3896">
      <w:pPr>
        <w:pStyle w:val="ListBull2"/>
      </w:pPr>
      <w:r w:rsidRPr="005B17D3">
        <w:t>Date of Marriage cannot be after Date of Death</w:t>
      </w:r>
      <w:r w:rsidRPr="005B17D3">
        <w:fldChar w:fldCharType="begin"/>
      </w:r>
      <w:r w:rsidRPr="005B17D3">
        <w:instrText xml:space="preserve"> XE "“eath:Date of"”</w:instrText>
      </w:r>
      <w:r w:rsidRPr="005B17D3">
        <w:fldChar w:fldCharType="end"/>
      </w:r>
      <w:r w:rsidRPr="005B17D3">
        <w:t>.</w:t>
      </w:r>
    </w:p>
    <w:p w14:paraId="79C4222A" w14:textId="77777777" w:rsidR="00E27F88" w:rsidRPr="005B17D3" w:rsidRDefault="00E27F88" w:rsidP="00EF3896">
      <w:pPr>
        <w:pStyle w:val="ListBull2"/>
      </w:pPr>
      <w:r w:rsidRPr="005B17D3">
        <w:t>Formats: '‘m/dd/yyyy'’ '‘m/yyyy'’ or '‘yyyy'’</w:t>
      </w:r>
    </w:p>
    <w:p w14:paraId="745F98F2" w14:textId="77777777" w:rsidR="00E27F88" w:rsidRPr="005B17D3" w:rsidRDefault="00E27F88" w:rsidP="00EF3896">
      <w:pPr>
        <w:pStyle w:val="ScreenField"/>
      </w:pPr>
    </w:p>
    <w:p w14:paraId="127B6724" w14:textId="77777777" w:rsidR="00E27F88" w:rsidRPr="005B17D3" w:rsidRDefault="00E27F88" w:rsidP="00EF3896">
      <w:pPr>
        <w:pStyle w:val="ScreenField"/>
      </w:pPr>
      <w:r w:rsidRPr="005B17D3">
        <w:t>Inactive Date</w:t>
      </w:r>
      <w:r w:rsidRPr="005B17D3">
        <w:fldChar w:fldCharType="begin"/>
      </w:r>
      <w:r w:rsidRPr="005B17D3">
        <w:instrText xml:space="preserve"> XE "“ate:Dependent Spouse:Marriage Inactive"”</w:instrText>
      </w:r>
      <w:r w:rsidRPr="005B17D3">
        <w:fldChar w:fldCharType="end"/>
      </w:r>
      <w:r w:rsidRPr="005B17D3">
        <w:t>:</w:t>
      </w:r>
    </w:p>
    <w:p w14:paraId="233080DC" w14:textId="77777777" w:rsidR="00E27F88" w:rsidRPr="005B17D3" w:rsidRDefault="00E27F88" w:rsidP="00EF3896">
      <w:pPr>
        <w:pStyle w:val="ScreenFieldDesc"/>
      </w:pPr>
      <w:r w:rsidRPr="005B17D3">
        <w:t>This is the date the marriage was terminated.</w:t>
      </w:r>
    </w:p>
    <w:p w14:paraId="16CC34EB" w14:textId="77777777" w:rsidR="00E27F88" w:rsidRPr="005B17D3" w:rsidRDefault="00E27F88" w:rsidP="00EF3896">
      <w:pPr>
        <w:pStyle w:val="RulesandMore"/>
      </w:pPr>
      <w:r w:rsidRPr="005B17D3">
        <w:t>Rules...</w:t>
      </w:r>
    </w:p>
    <w:p w14:paraId="3316C94E" w14:textId="77777777" w:rsidR="00E27F88" w:rsidRPr="005B17D3" w:rsidRDefault="00E27F88" w:rsidP="00EF3896">
      <w:pPr>
        <w:pStyle w:val="ListBull2"/>
      </w:pPr>
      <w:r w:rsidRPr="005B17D3">
        <w:t>Inactive Date must occur after Date of Marriage.</w:t>
      </w:r>
    </w:p>
    <w:p w14:paraId="0C357614" w14:textId="77777777" w:rsidR="00E27F88" w:rsidRPr="005B17D3" w:rsidRDefault="00E27F88" w:rsidP="00EF3896">
      <w:pPr>
        <w:pStyle w:val="ListBull2"/>
        <w:numPr>
          <w:ilvl w:val="0"/>
          <w:numId w:val="0"/>
        </w:numPr>
        <w:ind w:left="720"/>
      </w:pPr>
    </w:p>
    <w:p w14:paraId="79FF8E57" w14:textId="77777777" w:rsidR="00E27F88" w:rsidRPr="005B17D3" w:rsidRDefault="00E27F88" w:rsidP="00EF3896">
      <w:pPr>
        <w:pStyle w:val="ScreenField"/>
        <w:rPr>
          <w:rStyle w:val="StyleDrop-downhotspot11ptUnderline"/>
          <w:bCs w:val="0"/>
          <w:iCs w:val="0"/>
          <w:sz w:val="24"/>
          <w:u w:val="none"/>
        </w:rPr>
      </w:pPr>
      <w:r w:rsidRPr="005B17D3">
        <w:rPr>
          <w:rStyle w:val="StyleDrop-downhotspot11ptUnderline"/>
          <w:bCs w:val="0"/>
          <w:iCs w:val="0"/>
          <w:sz w:val="24"/>
          <w:u w:val="none"/>
        </w:rPr>
        <w:t>Address</w:t>
      </w:r>
      <w:r w:rsidRPr="005B17D3">
        <w:rPr>
          <w:rStyle w:val="StyleDrop-downhotspot11ptUnderline"/>
          <w:bCs w:val="0"/>
          <w:iCs w:val="0"/>
          <w:sz w:val="24"/>
          <w:u w:val="none"/>
        </w:rPr>
        <w:fldChar w:fldCharType="begin"/>
      </w:r>
      <w:r w:rsidRPr="005B17D3">
        <w:instrText xml:space="preserve"> XE "“ddress:Line 1"”</w:instrText>
      </w:r>
      <w:r w:rsidRPr="005B17D3">
        <w:rPr>
          <w:rStyle w:val="StyleDrop-downhotspot11ptUnderline"/>
          <w:bCs w:val="0"/>
          <w:iCs w:val="0"/>
          <w:sz w:val="24"/>
          <w:u w:val="none"/>
        </w:rPr>
        <w:fldChar w:fldCharType="end"/>
      </w:r>
      <w:r w:rsidRPr="005B17D3">
        <w:rPr>
          <w:rStyle w:val="StyleDrop-downhotspot11ptUnderline"/>
          <w:bCs w:val="0"/>
          <w:iCs w:val="0"/>
          <w:sz w:val="24"/>
          <w:u w:val="none"/>
        </w:rPr>
        <w:t xml:space="preserve"> Line 1:</w:t>
      </w:r>
    </w:p>
    <w:p w14:paraId="5C049ED5" w14:textId="77777777" w:rsidR="00E27F88" w:rsidRPr="005B17D3" w:rsidRDefault="00E27F88" w:rsidP="00EF3896">
      <w:pPr>
        <w:pStyle w:val="ScreenFieldDesc"/>
      </w:pPr>
      <w:r w:rsidRPr="005B17D3">
        <w:rPr>
          <w:i/>
        </w:rPr>
        <w:t>Address Line 1</w:t>
      </w:r>
      <w:r w:rsidRPr="005B17D3">
        <w:t xml:space="preserve"> is the number and street or post office box of the spouse’s mailing address</w:t>
      </w:r>
      <w:r w:rsidRPr="005B17D3">
        <w:fldChar w:fldCharType="begin"/>
      </w:r>
      <w:r w:rsidRPr="005B17D3">
        <w:instrText xml:space="preserve"> XE “Address” </w:instrText>
      </w:r>
      <w:r w:rsidRPr="005B17D3">
        <w:fldChar w:fldCharType="end"/>
      </w:r>
      <w:r w:rsidRPr="005B17D3">
        <w:t>.</w:t>
      </w:r>
    </w:p>
    <w:p w14:paraId="384E3BB4" w14:textId="77777777" w:rsidR="00E27F88" w:rsidRPr="005B17D3" w:rsidRDefault="00E27F88" w:rsidP="00EF3896">
      <w:pPr>
        <w:pStyle w:val="ScreenField"/>
      </w:pPr>
    </w:p>
    <w:p w14:paraId="2C553891" w14:textId="77777777" w:rsidR="00E27F88" w:rsidRPr="005B17D3" w:rsidRDefault="00E27F88" w:rsidP="00EF3896">
      <w:pPr>
        <w:pStyle w:val="ScreenField"/>
      </w:pPr>
      <w:r w:rsidRPr="005B17D3">
        <w:t>Address</w:t>
      </w:r>
      <w:r w:rsidRPr="005B17D3">
        <w:fldChar w:fldCharType="begin"/>
      </w:r>
      <w:r w:rsidRPr="005B17D3">
        <w:instrText xml:space="preserve"> XE "“ddress:Line 2"”</w:instrText>
      </w:r>
      <w:r w:rsidRPr="005B17D3">
        <w:fldChar w:fldCharType="end"/>
      </w:r>
      <w:r w:rsidRPr="005B17D3">
        <w:t xml:space="preserve"> Line 2:</w:t>
      </w:r>
    </w:p>
    <w:p w14:paraId="5C67D3C9" w14:textId="77777777" w:rsidR="00E27F88" w:rsidRPr="005B17D3" w:rsidRDefault="00E27F88" w:rsidP="00EF3896">
      <w:pPr>
        <w:pStyle w:val="ScreenFieldDesc"/>
      </w:pPr>
      <w:r w:rsidRPr="005B17D3">
        <w:rPr>
          <w:i/>
        </w:rPr>
        <w:t>Address Line 2</w:t>
      </w:r>
      <w:r w:rsidRPr="005B17D3">
        <w:t xml:space="preserve"> is the text supplemental to the number and street of the spouse’s mailing address</w:t>
      </w:r>
      <w:r w:rsidRPr="005B17D3">
        <w:fldChar w:fldCharType="begin"/>
      </w:r>
      <w:r w:rsidRPr="005B17D3">
        <w:instrText xml:space="preserve"> XE “Address” </w:instrText>
      </w:r>
      <w:r w:rsidRPr="005B17D3">
        <w:fldChar w:fldCharType="end"/>
      </w:r>
      <w:r w:rsidRPr="005B17D3">
        <w:t>.</w:t>
      </w:r>
    </w:p>
    <w:p w14:paraId="1634C04E" w14:textId="77777777" w:rsidR="00E27F88" w:rsidRPr="005B17D3" w:rsidRDefault="00E27F88" w:rsidP="00EF3896">
      <w:pPr>
        <w:pStyle w:val="ScreenField"/>
      </w:pPr>
    </w:p>
    <w:p w14:paraId="00C2349A" w14:textId="77777777" w:rsidR="00E27F88" w:rsidRPr="005B17D3" w:rsidRDefault="00E27F88" w:rsidP="00EF3896">
      <w:pPr>
        <w:pStyle w:val="ScreenField"/>
      </w:pPr>
      <w:r w:rsidRPr="005B17D3">
        <w:t>Address</w:t>
      </w:r>
      <w:r w:rsidRPr="005B17D3">
        <w:fldChar w:fldCharType="begin"/>
      </w:r>
      <w:r w:rsidRPr="005B17D3">
        <w:instrText xml:space="preserve"> XE "“ddress:Line 3"”</w:instrText>
      </w:r>
      <w:r w:rsidRPr="005B17D3">
        <w:fldChar w:fldCharType="end"/>
      </w:r>
      <w:r w:rsidRPr="005B17D3">
        <w:t xml:space="preserve"> Line 3:</w:t>
      </w:r>
    </w:p>
    <w:p w14:paraId="35689744" w14:textId="77777777" w:rsidR="00E27F88" w:rsidRPr="005B17D3" w:rsidRDefault="00E27F88" w:rsidP="00EF3896">
      <w:pPr>
        <w:pStyle w:val="ScreenFieldDesc"/>
      </w:pPr>
      <w:r w:rsidRPr="005B17D3">
        <w:rPr>
          <w:i/>
        </w:rPr>
        <w:t>Address Line 3</w:t>
      </w:r>
      <w:r w:rsidRPr="005B17D3">
        <w:t xml:space="preserve"> is the text supplemental to the number and street of the spouse’s mailing address</w:t>
      </w:r>
      <w:r w:rsidRPr="005B17D3">
        <w:fldChar w:fldCharType="begin"/>
      </w:r>
      <w:r w:rsidRPr="005B17D3">
        <w:instrText xml:space="preserve"> XE “Address” </w:instrText>
      </w:r>
      <w:r w:rsidRPr="005B17D3">
        <w:fldChar w:fldCharType="end"/>
      </w:r>
      <w:r w:rsidRPr="005B17D3">
        <w:t>.</w:t>
      </w:r>
    </w:p>
    <w:p w14:paraId="087FE2B3" w14:textId="77777777" w:rsidR="00E27F88" w:rsidRPr="005B17D3" w:rsidRDefault="00E27F88" w:rsidP="00EF3896">
      <w:pPr>
        <w:pStyle w:val="ScreenField"/>
      </w:pPr>
    </w:p>
    <w:p w14:paraId="2D28A78C" w14:textId="77777777" w:rsidR="00E27F88" w:rsidRPr="005B17D3" w:rsidRDefault="00E27F88" w:rsidP="00EF3896">
      <w:pPr>
        <w:pStyle w:val="ScreenField"/>
      </w:pPr>
      <w:r w:rsidRPr="005B17D3">
        <w:t>Zip Code:</w:t>
      </w:r>
    </w:p>
    <w:p w14:paraId="0BB07A62" w14:textId="77777777" w:rsidR="00E27F88" w:rsidRPr="005B17D3" w:rsidRDefault="00E27F88" w:rsidP="00EF3896">
      <w:pPr>
        <w:pStyle w:val="ScreenFieldDesc"/>
      </w:pPr>
      <w:r w:rsidRPr="005B17D3">
        <w:rPr>
          <w:i/>
        </w:rPr>
        <w:t>Zip Code</w:t>
      </w:r>
      <w:r w:rsidRPr="005B17D3">
        <w:t xml:space="preserve"> is the mail code used for mail delivery within the USA only. Either 5 or 9-digit</w:t>
      </w:r>
      <w:r w:rsidRPr="005B17D3">
        <w:fldChar w:fldCharType="begin"/>
      </w:r>
      <w:r w:rsidRPr="005B17D3">
        <w:instrText xml:space="preserve"> XE "“-digit "“\* MERGEFORMAT </w:instrText>
      </w:r>
      <w:r w:rsidRPr="005B17D3">
        <w:fldChar w:fldCharType="end"/>
      </w:r>
      <w:r w:rsidRPr="005B17D3">
        <w:t xml:space="preserve"> code may be used.</w:t>
      </w:r>
    </w:p>
    <w:p w14:paraId="0C53B0E3" w14:textId="77777777" w:rsidR="00E27F88" w:rsidRPr="005B17D3" w:rsidRDefault="00E27F88" w:rsidP="00EF3896">
      <w:pPr>
        <w:pStyle w:val="ScreenField"/>
      </w:pPr>
    </w:p>
    <w:p w14:paraId="01B5992F" w14:textId="77777777" w:rsidR="00E27F88" w:rsidRPr="005B17D3" w:rsidRDefault="00E27F88" w:rsidP="00EF3896">
      <w:pPr>
        <w:pStyle w:val="ScreenField"/>
      </w:pPr>
      <w:r w:rsidRPr="005B17D3">
        <w:t>City:</w:t>
      </w:r>
    </w:p>
    <w:p w14:paraId="2EC253B4" w14:textId="77777777" w:rsidR="00E27F88" w:rsidRPr="005B17D3" w:rsidRDefault="00E27F88" w:rsidP="00EF3896">
      <w:pPr>
        <w:pStyle w:val="ScreenFieldDesc"/>
      </w:pPr>
      <w:r w:rsidRPr="005B17D3">
        <w:t xml:space="preserve">Enter the name of the </w:t>
      </w:r>
      <w:r w:rsidRPr="005B17D3">
        <w:rPr>
          <w:i/>
        </w:rPr>
        <w:t>City</w:t>
      </w:r>
      <w:r w:rsidRPr="005B17D3">
        <w:t xml:space="preserve"> used for the spouse’s address</w:t>
      </w:r>
      <w:r w:rsidRPr="005B17D3">
        <w:fldChar w:fldCharType="begin"/>
      </w:r>
      <w:r w:rsidRPr="005B17D3">
        <w:instrText xml:space="preserve"> XE “Address” </w:instrText>
      </w:r>
      <w:r w:rsidRPr="005B17D3">
        <w:fldChar w:fldCharType="end"/>
      </w:r>
      <w:r w:rsidRPr="005B17D3">
        <w:t>.</w:t>
      </w:r>
    </w:p>
    <w:p w14:paraId="7011D9A3" w14:textId="77777777" w:rsidR="00E27F88" w:rsidRPr="005B17D3" w:rsidRDefault="00E27F88" w:rsidP="00EF3896">
      <w:pPr>
        <w:pStyle w:val="ScreenField"/>
      </w:pPr>
    </w:p>
    <w:p w14:paraId="77D72A5D" w14:textId="77777777" w:rsidR="00E27F88" w:rsidRPr="005B17D3" w:rsidRDefault="00E27F88" w:rsidP="00EF3896">
      <w:pPr>
        <w:pStyle w:val="ScreenField"/>
      </w:pPr>
      <w:r w:rsidRPr="005B17D3">
        <w:t>State:</w:t>
      </w:r>
    </w:p>
    <w:p w14:paraId="14811E36" w14:textId="77777777" w:rsidR="00E27F88" w:rsidRPr="005B17D3" w:rsidRDefault="00E27F88" w:rsidP="00EF3896">
      <w:pPr>
        <w:pStyle w:val="ScreenFieldDesc"/>
      </w:pPr>
      <w:r w:rsidRPr="005B17D3">
        <w:t xml:space="preserve">Enter the </w:t>
      </w:r>
      <w:r w:rsidRPr="005B17D3">
        <w:rPr>
          <w:i/>
        </w:rPr>
        <w:t>State</w:t>
      </w:r>
      <w:r w:rsidRPr="005B17D3">
        <w:t xml:space="preserve"> name associated with the spouse’s address</w:t>
      </w:r>
      <w:r w:rsidRPr="005B17D3">
        <w:fldChar w:fldCharType="begin"/>
      </w:r>
      <w:r w:rsidRPr="005B17D3">
        <w:instrText xml:space="preserve"> XE “Address” </w:instrText>
      </w:r>
      <w:r w:rsidRPr="005B17D3">
        <w:fldChar w:fldCharType="end"/>
      </w:r>
      <w:r w:rsidRPr="005B17D3">
        <w:t>.</w:t>
      </w:r>
    </w:p>
    <w:p w14:paraId="3870AACD" w14:textId="77777777" w:rsidR="00E27F88" w:rsidRPr="005B17D3" w:rsidRDefault="00E27F88" w:rsidP="00EF3896">
      <w:pPr>
        <w:pStyle w:val="ScreenField"/>
      </w:pPr>
    </w:p>
    <w:p w14:paraId="55554241" w14:textId="77777777" w:rsidR="00E27F88" w:rsidRPr="005B17D3" w:rsidRDefault="00E27F88" w:rsidP="00EF3896">
      <w:pPr>
        <w:pStyle w:val="ScreenField"/>
      </w:pPr>
      <w:r w:rsidRPr="005B17D3">
        <w:t>Last Changed:</w:t>
      </w:r>
    </w:p>
    <w:p w14:paraId="42DB91E7" w14:textId="77777777" w:rsidR="00E27F88" w:rsidRPr="005B17D3" w:rsidRDefault="00E27F88" w:rsidP="00EF3896">
      <w:pPr>
        <w:pStyle w:val="ScreenFieldDesc"/>
      </w:pPr>
      <w:r w:rsidRPr="005B17D3">
        <w:t>System displays last date and time the spouse’s address was changed</w:t>
      </w:r>
      <w:r w:rsidRPr="005B17D3">
        <w:fldChar w:fldCharType="begin"/>
      </w:r>
      <w:r w:rsidRPr="005B17D3">
        <w:instrText xml:space="preserve"> XE “Address” </w:instrText>
      </w:r>
      <w:r w:rsidRPr="005B17D3">
        <w:fldChar w:fldCharType="end"/>
      </w:r>
      <w:r w:rsidRPr="005B17D3">
        <w:t>.</w:t>
      </w:r>
    </w:p>
    <w:p w14:paraId="7C792008" w14:textId="77777777" w:rsidR="00E27F88" w:rsidRPr="005B17D3" w:rsidRDefault="00E27F88" w:rsidP="00EF3896">
      <w:pPr>
        <w:pStyle w:val="ScreenField"/>
      </w:pPr>
    </w:p>
    <w:p w14:paraId="4DCEE04C" w14:textId="77777777" w:rsidR="00E27F88" w:rsidRPr="005B17D3" w:rsidRDefault="00E27F88" w:rsidP="00EF3896">
      <w:pPr>
        <w:pStyle w:val="ScreenField"/>
      </w:pPr>
      <w:r w:rsidRPr="005B17D3">
        <w:t>Home Phone:</w:t>
      </w:r>
    </w:p>
    <w:p w14:paraId="147F9429" w14:textId="77777777" w:rsidR="00E27F88" w:rsidRPr="005B17D3" w:rsidRDefault="00E27F88" w:rsidP="00EF3896">
      <w:pPr>
        <w:pStyle w:val="ScreenFieldDesc"/>
      </w:pPr>
      <w:r w:rsidRPr="005B17D3">
        <w:t>System displays the last known phone number for the spouse.</w:t>
      </w:r>
    </w:p>
    <w:p w14:paraId="7D63A67B" w14:textId="77777777" w:rsidR="00E27F88" w:rsidRPr="005B17D3" w:rsidRDefault="00E27F88" w:rsidP="00EF3896">
      <w:pPr>
        <w:pStyle w:val="ScreenField"/>
      </w:pPr>
    </w:p>
    <w:p w14:paraId="72F6C8B9" w14:textId="77777777" w:rsidR="00E27F88" w:rsidRPr="005B17D3" w:rsidRDefault="00E27F88" w:rsidP="00EF3896">
      <w:pPr>
        <w:pStyle w:val="ScreenField"/>
      </w:pPr>
      <w:r w:rsidRPr="005B17D3">
        <w:t>Lived with Veteran Last Calendar Year:</w:t>
      </w:r>
    </w:p>
    <w:p w14:paraId="007F4DC8" w14:textId="77777777" w:rsidR="00E27F88" w:rsidRPr="005B17D3" w:rsidRDefault="00E27F88" w:rsidP="00EF3896">
      <w:pPr>
        <w:pStyle w:val="ScreenFieldDesc"/>
      </w:pPr>
      <w:r w:rsidRPr="005B17D3">
        <w:t>Did the dependent live with the beneficiary for the last calendar year?</w:t>
      </w:r>
    </w:p>
    <w:p w14:paraId="2ED7ACC7" w14:textId="77777777" w:rsidR="00E27F88" w:rsidRPr="005B17D3" w:rsidRDefault="00E27F88" w:rsidP="00EF3896">
      <w:pPr>
        <w:pStyle w:val="ScreenFieldDesc"/>
      </w:pPr>
      <w:r w:rsidRPr="005B17D3">
        <w:t>This data is shared with VistA.</w:t>
      </w:r>
    </w:p>
    <w:p w14:paraId="230C0DD6" w14:textId="77777777" w:rsidR="00E27F88" w:rsidRPr="005B17D3" w:rsidRDefault="00E27F88" w:rsidP="00EF3896">
      <w:pPr>
        <w:pStyle w:val="ScreenField"/>
      </w:pPr>
    </w:p>
    <w:p w14:paraId="207B8AEC" w14:textId="77777777" w:rsidR="00E27F88" w:rsidRPr="005B17D3" w:rsidRDefault="00E27F88" w:rsidP="00EF3896">
      <w:pPr>
        <w:pStyle w:val="ScreenField"/>
      </w:pPr>
      <w:r w:rsidRPr="005B17D3">
        <w:t>Contributed</w:t>
      </w:r>
      <w:r w:rsidRPr="005B17D3">
        <w:fldChar w:fldCharType="begin"/>
      </w:r>
      <w:r w:rsidRPr="005B17D3">
        <w:instrText xml:space="preserve"> XE "“ontributed:to Spousal Support"”</w:instrText>
      </w:r>
      <w:r w:rsidRPr="005B17D3">
        <w:fldChar w:fldCharType="end"/>
      </w:r>
      <w:r w:rsidRPr="005B17D3">
        <w:t xml:space="preserve"> to Spousal Support:</w:t>
      </w:r>
    </w:p>
    <w:p w14:paraId="3E8D3618" w14:textId="77777777" w:rsidR="00E27F88" w:rsidRPr="005B17D3" w:rsidRDefault="00E27F88" w:rsidP="00EF3896">
      <w:pPr>
        <w:pStyle w:val="ScreenFieldDesc"/>
        <w:rPr>
          <w:rStyle w:val="Text-onlypopuphotspot"/>
        </w:rPr>
      </w:pPr>
      <w:r w:rsidRPr="005B17D3">
        <w:rPr>
          <w:rStyle w:val="Text-onlypopuphotspot"/>
        </w:rPr>
        <w:t>Contributed to Spousal Support is not applicable when Lived with Veteran Last Calendar Year is Yes.</w:t>
      </w:r>
    </w:p>
    <w:p w14:paraId="4A611B4F" w14:textId="77777777" w:rsidR="00E27F88" w:rsidRPr="005B17D3" w:rsidRDefault="00E27F88" w:rsidP="00EF3896">
      <w:pPr>
        <w:pStyle w:val="ScreenField"/>
      </w:pPr>
    </w:p>
    <w:p w14:paraId="0A618D1B" w14:textId="77777777" w:rsidR="00E27F88" w:rsidRPr="005B17D3" w:rsidRDefault="00E27F88" w:rsidP="00EF3896">
      <w:pPr>
        <w:pStyle w:val="ScreenField"/>
      </w:pPr>
      <w:r w:rsidRPr="005B17D3">
        <w:t>Employment Status:</w:t>
      </w:r>
    </w:p>
    <w:p w14:paraId="5B6EEB65" w14:textId="77777777" w:rsidR="00E27F88" w:rsidRPr="005B17D3" w:rsidRDefault="00E27F88" w:rsidP="00EF3896">
      <w:pPr>
        <w:pStyle w:val="ScreenFieldDesc"/>
      </w:pPr>
      <w:r w:rsidRPr="005B17D3">
        <w:t>Spouse</w:t>
      </w:r>
      <w:r w:rsidRPr="005B17D3">
        <w:fldChar w:fldCharType="begin"/>
      </w:r>
      <w:r w:rsidRPr="005B17D3">
        <w:instrText xml:space="preserve"> XE "“pouse:employment"”</w:instrText>
      </w:r>
      <w:r w:rsidRPr="005B17D3">
        <w:fldChar w:fldCharType="end"/>
      </w:r>
      <w:r w:rsidRPr="005B17D3">
        <w:t xml:space="preserve"> employment</w:t>
      </w:r>
      <w:r w:rsidRPr="005B17D3">
        <w:fldChar w:fldCharType="begin"/>
      </w:r>
      <w:r w:rsidRPr="005B17D3">
        <w:instrText xml:space="preserve"> XE "“mployment:Status"”</w:instrText>
      </w:r>
      <w:r w:rsidRPr="005B17D3">
        <w:fldChar w:fldCharType="end"/>
      </w:r>
      <w:r w:rsidRPr="005B17D3">
        <w:t xml:space="preserve"> status is defined as the current employment status of the spouse.</w:t>
      </w:r>
    </w:p>
    <w:p w14:paraId="4949706F" w14:textId="77777777" w:rsidR="00E27F88" w:rsidRPr="005B17D3" w:rsidRDefault="00E27F88" w:rsidP="00EF3896">
      <w:pPr>
        <w:pStyle w:val="ScreenFieldDesc"/>
        <w:rPr>
          <w:color w:val="000000" w:themeColor="text1"/>
        </w:rPr>
      </w:pPr>
      <w:r w:rsidRPr="005B17D3">
        <w:t xml:space="preserve">If </w:t>
      </w:r>
      <w:r w:rsidRPr="005B17D3">
        <w:rPr>
          <w:i/>
        </w:rPr>
        <w:t>Employment Status</w:t>
      </w:r>
      <w:r w:rsidRPr="005B17D3">
        <w:t xml:space="preserve"> is set </w:t>
      </w:r>
      <w:r w:rsidRPr="005B17D3">
        <w:rPr>
          <w:color w:val="000000" w:themeColor="text1"/>
        </w:rPr>
        <w:t xml:space="preserve">to “retired” the </w:t>
      </w:r>
      <w:r w:rsidRPr="005B17D3">
        <w:rPr>
          <w:i/>
          <w:color w:val="000000" w:themeColor="text1"/>
        </w:rPr>
        <w:t>Date of Retirement</w:t>
      </w:r>
      <w:r w:rsidRPr="005B17D3">
        <w:rPr>
          <w:color w:val="000000" w:themeColor="text1"/>
        </w:rPr>
        <w:t xml:space="preserve"> field may be edited.</w:t>
      </w:r>
    </w:p>
    <w:p w14:paraId="216B3E00" w14:textId="77777777" w:rsidR="00E27F88" w:rsidRPr="005B17D3" w:rsidRDefault="00E27F88" w:rsidP="00EF3896">
      <w:pPr>
        <w:pStyle w:val="ScreenFieldDesc"/>
      </w:pPr>
      <w:r w:rsidRPr="005B17D3">
        <w:rPr>
          <w:color w:val="000000" w:themeColor="text1"/>
        </w:rPr>
        <w:t xml:space="preserve">If </w:t>
      </w:r>
      <w:r w:rsidRPr="005B17D3">
        <w:rPr>
          <w:i/>
          <w:color w:val="000000" w:themeColor="text1"/>
        </w:rPr>
        <w:t>Employment Status</w:t>
      </w:r>
      <w:r w:rsidRPr="005B17D3">
        <w:rPr>
          <w:color w:val="000000" w:themeColor="text1"/>
        </w:rPr>
        <w:t xml:space="preserve"> is changed to "Unknown” or “Not Employed” </w:t>
      </w:r>
      <w:r w:rsidRPr="005B17D3">
        <w:t>the following field values will be deleted:</w:t>
      </w:r>
    </w:p>
    <w:p w14:paraId="2A363A27" w14:textId="77777777" w:rsidR="00E27F88" w:rsidRPr="005B17D3" w:rsidRDefault="00E27F88" w:rsidP="00EF3896">
      <w:pPr>
        <w:pStyle w:val="ListBull2"/>
      </w:pPr>
      <w:r w:rsidRPr="005B17D3">
        <w:t>Employer Name</w:t>
      </w:r>
    </w:p>
    <w:p w14:paraId="7D61ADD3" w14:textId="77777777" w:rsidR="00E27F88" w:rsidRPr="005B17D3" w:rsidRDefault="00E27F88" w:rsidP="00EF3896">
      <w:pPr>
        <w:pStyle w:val="ListBull2"/>
      </w:pPr>
      <w:r w:rsidRPr="005B17D3">
        <w:t>Employer Address Group</w:t>
      </w:r>
    </w:p>
    <w:p w14:paraId="275678AE" w14:textId="77777777" w:rsidR="00E27F88" w:rsidRPr="005B17D3" w:rsidRDefault="00E27F88" w:rsidP="00EF3896">
      <w:pPr>
        <w:pStyle w:val="ListBull2"/>
      </w:pPr>
      <w:r w:rsidRPr="005B17D3">
        <w:t>Employer Phone</w:t>
      </w:r>
    </w:p>
    <w:p w14:paraId="3B607CF5" w14:textId="77777777" w:rsidR="00E27F88" w:rsidRPr="005B17D3" w:rsidRDefault="00E27F88" w:rsidP="00EF3896">
      <w:pPr>
        <w:pStyle w:val="ListBull2"/>
      </w:pPr>
      <w:r w:rsidRPr="005B17D3">
        <w:t>Date of Retirement</w:t>
      </w:r>
    </w:p>
    <w:p w14:paraId="7FA6A35C" w14:textId="77777777" w:rsidR="00E27F88" w:rsidRPr="005B17D3" w:rsidRDefault="00E27F88" w:rsidP="00EF3896">
      <w:pPr>
        <w:pStyle w:val="RulesandMore"/>
      </w:pPr>
      <w:r w:rsidRPr="005B17D3">
        <w:t>More...</w:t>
      </w:r>
    </w:p>
    <w:p w14:paraId="36D5F0E4" w14:textId="77777777" w:rsidR="00E27F88" w:rsidRPr="005B17D3" w:rsidRDefault="00E27F88" w:rsidP="00EF3896">
      <w:pPr>
        <w:pStyle w:val="ListBull2"/>
      </w:pPr>
      <w:r w:rsidRPr="005B17D3">
        <w:t xml:space="preserve">The acceptable choices are: </w:t>
      </w:r>
    </w:p>
    <w:p w14:paraId="48872708" w14:textId="77777777" w:rsidR="00E27F88" w:rsidRPr="005B17D3" w:rsidRDefault="00E27F88" w:rsidP="00EF3896">
      <w:pPr>
        <w:pStyle w:val="ListBull2"/>
        <w:ind w:left="1368"/>
      </w:pPr>
      <w:r w:rsidRPr="005B17D3">
        <w:t>ACTIVE MILITARY</w:t>
      </w:r>
      <w:r w:rsidRPr="005B17D3">
        <w:fldChar w:fldCharType="begin"/>
      </w:r>
      <w:r w:rsidRPr="005B17D3">
        <w:instrText xml:space="preserve"> XE "“ilitary:Active Duty"”</w:instrText>
      </w:r>
      <w:r w:rsidRPr="005B17D3">
        <w:fldChar w:fldCharType="end"/>
      </w:r>
      <w:r w:rsidRPr="005B17D3">
        <w:t xml:space="preserve"> DUTY</w:t>
      </w:r>
    </w:p>
    <w:p w14:paraId="03F12D56" w14:textId="77777777" w:rsidR="00E27F88" w:rsidRPr="005B17D3" w:rsidRDefault="00E27F88" w:rsidP="00EF3896">
      <w:pPr>
        <w:pStyle w:val="ListBull2"/>
        <w:ind w:left="1368"/>
      </w:pPr>
      <w:r w:rsidRPr="005B17D3">
        <w:t>EMPLOYED FULL-TIME</w:t>
      </w:r>
    </w:p>
    <w:p w14:paraId="5664DE09" w14:textId="77777777" w:rsidR="00E27F88" w:rsidRPr="005B17D3" w:rsidRDefault="00E27F88" w:rsidP="00EF3896">
      <w:pPr>
        <w:pStyle w:val="ListBull2"/>
        <w:ind w:left="1368"/>
      </w:pPr>
      <w:r w:rsidRPr="005B17D3">
        <w:t>EMPLOYED PART-TIME</w:t>
      </w:r>
    </w:p>
    <w:p w14:paraId="76A6D609" w14:textId="77777777" w:rsidR="00E27F88" w:rsidRPr="005B17D3" w:rsidRDefault="00E27F88" w:rsidP="00EF3896">
      <w:pPr>
        <w:pStyle w:val="ListBull2"/>
        <w:ind w:left="1368"/>
      </w:pPr>
      <w:r w:rsidRPr="005B17D3">
        <w:t>NOT EMPLOYED</w:t>
      </w:r>
    </w:p>
    <w:p w14:paraId="796DFE25" w14:textId="77777777" w:rsidR="00E27F88" w:rsidRPr="005B17D3" w:rsidRDefault="00E27F88" w:rsidP="00EF3896">
      <w:pPr>
        <w:pStyle w:val="ListBull2"/>
        <w:ind w:left="1368"/>
      </w:pPr>
      <w:r w:rsidRPr="005B17D3">
        <w:t>RETIRED</w:t>
      </w:r>
    </w:p>
    <w:p w14:paraId="0BBBBA6B" w14:textId="77777777" w:rsidR="00E27F88" w:rsidRPr="005B17D3" w:rsidRDefault="00E27F88" w:rsidP="00EF3896">
      <w:pPr>
        <w:pStyle w:val="ListBull2"/>
        <w:ind w:left="1368"/>
      </w:pPr>
      <w:r w:rsidRPr="005B17D3">
        <w:t>SELF EMPLOYED</w:t>
      </w:r>
    </w:p>
    <w:p w14:paraId="3BEB60C8" w14:textId="77777777" w:rsidR="00E27F88" w:rsidRPr="005B17D3" w:rsidRDefault="00E27F88" w:rsidP="00EF3896">
      <w:pPr>
        <w:pStyle w:val="ListBull2"/>
        <w:ind w:left="1368"/>
      </w:pPr>
      <w:r w:rsidRPr="005B17D3">
        <w:t>UNKNOWN</w:t>
      </w:r>
    </w:p>
    <w:p w14:paraId="4FEC9E30" w14:textId="77777777" w:rsidR="00E27F88" w:rsidRPr="005B17D3" w:rsidRDefault="00E27F88" w:rsidP="00EF3896">
      <w:pPr>
        <w:pStyle w:val="ListBull2"/>
        <w:numPr>
          <w:ilvl w:val="0"/>
          <w:numId w:val="0"/>
        </w:numPr>
        <w:ind w:left="1008"/>
      </w:pPr>
    </w:p>
    <w:p w14:paraId="437D86DB" w14:textId="77777777" w:rsidR="00E27F88" w:rsidRPr="005B17D3" w:rsidRDefault="00E27F88" w:rsidP="00EF3896">
      <w:pPr>
        <w:pStyle w:val="ScreenField"/>
      </w:pPr>
      <w:r w:rsidRPr="005B17D3">
        <w:t>Employer Name:</w:t>
      </w:r>
    </w:p>
    <w:p w14:paraId="41AB5D38" w14:textId="77777777" w:rsidR="00E27F88" w:rsidRPr="005B17D3" w:rsidRDefault="00E27F88" w:rsidP="00EF3896">
      <w:pPr>
        <w:pStyle w:val="ScreenFieldDesc"/>
      </w:pPr>
      <w:r w:rsidRPr="005B17D3">
        <w:t>The spouse’s employer’s name is a free text field of 1 – 30 characters.</w:t>
      </w:r>
    </w:p>
    <w:p w14:paraId="66240921" w14:textId="77777777" w:rsidR="00E27F88" w:rsidRPr="005B17D3" w:rsidRDefault="00E27F88" w:rsidP="00EF3896">
      <w:pPr>
        <w:pStyle w:val="ScreenField"/>
      </w:pPr>
    </w:p>
    <w:p w14:paraId="0F7F2463" w14:textId="77777777" w:rsidR="00E27F88" w:rsidRPr="005B17D3" w:rsidRDefault="00E27F88" w:rsidP="00EF3896">
      <w:pPr>
        <w:pStyle w:val="ScreenField"/>
      </w:pPr>
      <w:r w:rsidRPr="005B17D3">
        <w:t>Occupation:</w:t>
      </w:r>
    </w:p>
    <w:p w14:paraId="1BA3A4F0" w14:textId="77777777" w:rsidR="00E27F88" w:rsidRPr="005B17D3" w:rsidRDefault="00E27F88" w:rsidP="00EF3896">
      <w:pPr>
        <w:pStyle w:val="ScreenFieldDesc"/>
      </w:pPr>
      <w:r w:rsidRPr="005B17D3">
        <w:t>The spouse’s occupation is a free text field of 1 – 30 characters.</w:t>
      </w:r>
    </w:p>
    <w:p w14:paraId="6FFB3CCA" w14:textId="77777777" w:rsidR="00E27F88" w:rsidRPr="005B17D3" w:rsidRDefault="00E27F88" w:rsidP="00EF3896">
      <w:pPr>
        <w:pStyle w:val="ScreenField"/>
      </w:pPr>
    </w:p>
    <w:p w14:paraId="1457F4AA" w14:textId="77777777" w:rsidR="00E27F88" w:rsidRPr="005B17D3" w:rsidRDefault="00E27F88" w:rsidP="00EF3896">
      <w:pPr>
        <w:pStyle w:val="ScreenField"/>
      </w:pPr>
      <w:r w:rsidRPr="005B17D3">
        <w:t>Country:</w:t>
      </w:r>
    </w:p>
    <w:p w14:paraId="0D51EB2A" w14:textId="77777777" w:rsidR="00E27F88" w:rsidRPr="005B17D3" w:rsidRDefault="00E27F88" w:rsidP="00EF3896">
      <w:pPr>
        <w:pStyle w:val="ScreenFieldDesc"/>
      </w:pPr>
      <w:r w:rsidRPr="005B17D3">
        <w:t>From the dropdown, select the spouse employer’s country.</w:t>
      </w:r>
    </w:p>
    <w:p w14:paraId="1AB74FB9" w14:textId="77777777" w:rsidR="00E27F88" w:rsidRPr="005B17D3" w:rsidRDefault="00E27F88" w:rsidP="00EF3896">
      <w:pPr>
        <w:pStyle w:val="ScreenField"/>
        <w:rPr>
          <w:rStyle w:val="StyleDrop-downhotspot11ptUnderline"/>
          <w:bCs w:val="0"/>
          <w:iCs w:val="0"/>
          <w:sz w:val="24"/>
          <w:u w:val="none"/>
        </w:rPr>
      </w:pPr>
    </w:p>
    <w:p w14:paraId="057A3F28" w14:textId="77777777" w:rsidR="00E27F88" w:rsidRPr="005B17D3" w:rsidRDefault="00E27F88" w:rsidP="00EF3896">
      <w:pPr>
        <w:pStyle w:val="ScreenField"/>
        <w:rPr>
          <w:rStyle w:val="StyleDrop-downhotspot11ptUnderline"/>
          <w:bCs w:val="0"/>
          <w:iCs w:val="0"/>
          <w:sz w:val="24"/>
          <w:u w:val="none"/>
        </w:rPr>
      </w:pPr>
      <w:r w:rsidRPr="005B17D3">
        <w:rPr>
          <w:rStyle w:val="StyleDrop-downhotspot11ptUnderline"/>
          <w:bCs w:val="0"/>
          <w:iCs w:val="0"/>
          <w:sz w:val="24"/>
          <w:u w:val="none"/>
        </w:rPr>
        <w:t>Address</w:t>
      </w:r>
      <w:r w:rsidRPr="005B17D3">
        <w:rPr>
          <w:rStyle w:val="StyleDrop-downhotspot11ptUnderline"/>
          <w:bCs w:val="0"/>
          <w:iCs w:val="0"/>
          <w:sz w:val="24"/>
          <w:u w:val="none"/>
        </w:rPr>
        <w:fldChar w:fldCharType="begin"/>
      </w:r>
      <w:r w:rsidRPr="005B17D3">
        <w:instrText xml:space="preserve"> XE "“ddress:Line 1"”</w:instrText>
      </w:r>
      <w:r w:rsidRPr="005B17D3">
        <w:rPr>
          <w:rStyle w:val="StyleDrop-downhotspot11ptUnderline"/>
          <w:bCs w:val="0"/>
          <w:iCs w:val="0"/>
          <w:sz w:val="24"/>
          <w:u w:val="none"/>
        </w:rPr>
        <w:fldChar w:fldCharType="end"/>
      </w:r>
      <w:r w:rsidRPr="005B17D3">
        <w:rPr>
          <w:rStyle w:val="StyleDrop-downhotspot11ptUnderline"/>
          <w:bCs w:val="0"/>
          <w:iCs w:val="0"/>
          <w:sz w:val="24"/>
          <w:u w:val="none"/>
        </w:rPr>
        <w:t xml:space="preserve"> Line 1:</w:t>
      </w:r>
    </w:p>
    <w:p w14:paraId="3DD597EE" w14:textId="77777777" w:rsidR="00E27F88" w:rsidRPr="005B17D3" w:rsidRDefault="00E27F88" w:rsidP="00EF3896">
      <w:pPr>
        <w:pStyle w:val="ScreenFieldDesc"/>
      </w:pPr>
      <w:r w:rsidRPr="005B17D3">
        <w:t>The employer’s address</w:t>
      </w:r>
      <w:r w:rsidRPr="005B17D3" w:rsidDel="0030554C">
        <w:t xml:space="preserve"> </w:t>
      </w:r>
      <w:r w:rsidRPr="005B17D3">
        <w:t xml:space="preserve">is a free text field of 1 – 30 characters. </w:t>
      </w:r>
      <w:r w:rsidRPr="005B17D3">
        <w:rPr>
          <w:i/>
        </w:rPr>
        <w:t>Address Line 1</w:t>
      </w:r>
      <w:r w:rsidRPr="005B17D3">
        <w:t xml:space="preserve"> is the number and street or post office box of a mailing address</w:t>
      </w:r>
      <w:r w:rsidRPr="005B17D3">
        <w:fldChar w:fldCharType="begin"/>
      </w:r>
      <w:r w:rsidRPr="005B17D3">
        <w:instrText xml:space="preserve"> XE “Address” </w:instrText>
      </w:r>
      <w:r w:rsidRPr="005B17D3">
        <w:fldChar w:fldCharType="end"/>
      </w:r>
      <w:r w:rsidRPr="005B17D3">
        <w:t>.</w:t>
      </w:r>
    </w:p>
    <w:p w14:paraId="46325A5B" w14:textId="77777777" w:rsidR="00E27F88" w:rsidRPr="005B17D3" w:rsidRDefault="00E27F88" w:rsidP="00EF3896">
      <w:pPr>
        <w:pStyle w:val="ScreenField"/>
        <w:rPr>
          <w:rStyle w:val="StyleDrop-downhotspot11ptUnderline"/>
          <w:bCs w:val="0"/>
          <w:iCs w:val="0"/>
          <w:sz w:val="24"/>
          <w:u w:val="none"/>
        </w:rPr>
      </w:pPr>
    </w:p>
    <w:p w14:paraId="14C1272F" w14:textId="77777777" w:rsidR="00E27F88" w:rsidRPr="005B17D3" w:rsidRDefault="00E27F88" w:rsidP="00EF3896">
      <w:pPr>
        <w:pStyle w:val="ScreenField"/>
        <w:rPr>
          <w:rStyle w:val="StyleDrop-downhotspot11ptUnderline"/>
          <w:bCs w:val="0"/>
          <w:iCs w:val="0"/>
          <w:sz w:val="24"/>
          <w:u w:val="none"/>
        </w:rPr>
      </w:pPr>
      <w:r w:rsidRPr="005B17D3">
        <w:rPr>
          <w:rStyle w:val="StyleDrop-downhotspot11ptUnderline"/>
          <w:bCs w:val="0"/>
          <w:iCs w:val="0"/>
          <w:sz w:val="24"/>
          <w:u w:val="none"/>
        </w:rPr>
        <w:t>Address</w:t>
      </w:r>
      <w:r w:rsidRPr="005B17D3">
        <w:rPr>
          <w:rStyle w:val="StyleDrop-downhotspot11ptUnderline"/>
          <w:bCs w:val="0"/>
          <w:iCs w:val="0"/>
          <w:sz w:val="24"/>
          <w:u w:val="none"/>
        </w:rPr>
        <w:fldChar w:fldCharType="begin"/>
      </w:r>
      <w:r w:rsidRPr="005B17D3">
        <w:instrText xml:space="preserve"> XE "“ddress:Line 2"”</w:instrText>
      </w:r>
      <w:r w:rsidRPr="005B17D3">
        <w:rPr>
          <w:rStyle w:val="StyleDrop-downhotspot11ptUnderline"/>
          <w:bCs w:val="0"/>
          <w:iCs w:val="0"/>
          <w:sz w:val="24"/>
          <w:u w:val="none"/>
        </w:rPr>
        <w:fldChar w:fldCharType="end"/>
      </w:r>
      <w:r w:rsidRPr="005B17D3">
        <w:rPr>
          <w:rStyle w:val="StyleDrop-downhotspot11ptUnderline"/>
          <w:bCs w:val="0"/>
          <w:iCs w:val="0"/>
          <w:sz w:val="24"/>
          <w:u w:val="none"/>
        </w:rPr>
        <w:t xml:space="preserve"> Line 2:</w:t>
      </w:r>
    </w:p>
    <w:p w14:paraId="5108EC8C" w14:textId="77777777" w:rsidR="00E27F88" w:rsidRPr="005B17D3" w:rsidRDefault="00E27F88" w:rsidP="00EF3896">
      <w:pPr>
        <w:pStyle w:val="ScreenFieldDesc"/>
      </w:pPr>
      <w:r w:rsidRPr="005B17D3">
        <w:t xml:space="preserve">The employer’s address is a free text field of 1 – 30 characters. </w:t>
      </w:r>
      <w:r w:rsidRPr="005B17D3">
        <w:rPr>
          <w:i/>
        </w:rPr>
        <w:t>Address Line 2</w:t>
      </w:r>
      <w:r w:rsidRPr="005B17D3">
        <w:t xml:space="preserve"> is the text supplemental to the number and street of a mailing address.</w:t>
      </w:r>
      <w:r w:rsidRPr="005B17D3">
        <w:fldChar w:fldCharType="begin"/>
      </w:r>
      <w:r w:rsidRPr="005B17D3">
        <w:instrText xml:space="preserve"> XE “Address” </w:instrText>
      </w:r>
      <w:r w:rsidRPr="005B17D3">
        <w:fldChar w:fldCharType="end"/>
      </w:r>
    </w:p>
    <w:p w14:paraId="5E6792B8" w14:textId="77777777" w:rsidR="00E27F88" w:rsidRPr="005B17D3" w:rsidRDefault="00E27F88" w:rsidP="00EF3896">
      <w:pPr>
        <w:pStyle w:val="ScreenField"/>
        <w:rPr>
          <w:rStyle w:val="StyleDrop-downhotspot11ptUnderline"/>
          <w:bCs w:val="0"/>
          <w:iCs w:val="0"/>
          <w:sz w:val="24"/>
          <w:u w:val="none"/>
        </w:rPr>
      </w:pPr>
    </w:p>
    <w:p w14:paraId="46749135" w14:textId="77777777" w:rsidR="00E27F88" w:rsidRPr="005B17D3" w:rsidRDefault="00E27F88" w:rsidP="00EF3896">
      <w:pPr>
        <w:pStyle w:val="ScreenField"/>
        <w:rPr>
          <w:rStyle w:val="StyleDrop-downhotspot11ptUnderline"/>
          <w:bCs w:val="0"/>
          <w:iCs w:val="0"/>
          <w:sz w:val="24"/>
          <w:u w:val="none"/>
        </w:rPr>
      </w:pPr>
      <w:r w:rsidRPr="005B17D3">
        <w:rPr>
          <w:rStyle w:val="StyleDrop-downhotspot11ptUnderline"/>
          <w:bCs w:val="0"/>
          <w:iCs w:val="0"/>
          <w:sz w:val="24"/>
          <w:u w:val="none"/>
        </w:rPr>
        <w:t>Address</w:t>
      </w:r>
      <w:r w:rsidRPr="005B17D3">
        <w:rPr>
          <w:rStyle w:val="StyleDrop-downhotspot11ptUnderline"/>
          <w:bCs w:val="0"/>
          <w:iCs w:val="0"/>
          <w:sz w:val="24"/>
          <w:u w:val="none"/>
        </w:rPr>
        <w:fldChar w:fldCharType="begin"/>
      </w:r>
      <w:r w:rsidRPr="005B17D3">
        <w:instrText xml:space="preserve"> XE "“ddress:Line 3"”</w:instrText>
      </w:r>
      <w:r w:rsidRPr="005B17D3">
        <w:rPr>
          <w:rStyle w:val="StyleDrop-downhotspot11ptUnderline"/>
          <w:bCs w:val="0"/>
          <w:iCs w:val="0"/>
          <w:sz w:val="24"/>
          <w:u w:val="none"/>
        </w:rPr>
        <w:fldChar w:fldCharType="end"/>
      </w:r>
      <w:r w:rsidRPr="005B17D3">
        <w:rPr>
          <w:rStyle w:val="StyleDrop-downhotspot11ptUnderline"/>
          <w:bCs w:val="0"/>
          <w:iCs w:val="0"/>
          <w:sz w:val="24"/>
          <w:u w:val="none"/>
        </w:rPr>
        <w:t xml:space="preserve"> Line 3:</w:t>
      </w:r>
    </w:p>
    <w:p w14:paraId="00F37B78" w14:textId="77777777" w:rsidR="00E27F88" w:rsidRPr="005B17D3" w:rsidRDefault="00E27F88" w:rsidP="00EF3896">
      <w:pPr>
        <w:pStyle w:val="ScreenFieldDesc"/>
        <w:rPr>
          <w:rStyle w:val="StyleDrop-downhotspot11ptUnderline"/>
          <w:b/>
          <w:bCs w:val="0"/>
          <w:i/>
          <w:sz w:val="24"/>
        </w:rPr>
      </w:pPr>
      <w:r w:rsidRPr="005B17D3">
        <w:t>The employer’s address</w:t>
      </w:r>
      <w:r w:rsidRPr="005B17D3" w:rsidDel="0030554C">
        <w:t xml:space="preserve"> </w:t>
      </w:r>
      <w:r w:rsidRPr="005B17D3">
        <w:t xml:space="preserve">is a free text field of 1 – 30 characters. </w:t>
      </w:r>
      <w:r w:rsidRPr="005B17D3">
        <w:rPr>
          <w:i/>
        </w:rPr>
        <w:t>Address Line 3</w:t>
      </w:r>
      <w:r w:rsidRPr="005B17D3">
        <w:t xml:space="preserve"> is the text supplemental to the number and street of a mailing address</w:t>
      </w:r>
      <w:r w:rsidRPr="005B17D3">
        <w:fldChar w:fldCharType="begin"/>
      </w:r>
      <w:r w:rsidRPr="005B17D3">
        <w:instrText xml:space="preserve"> XE “Address” </w:instrText>
      </w:r>
      <w:r w:rsidRPr="005B17D3">
        <w:fldChar w:fldCharType="end"/>
      </w:r>
      <w:r w:rsidRPr="005B17D3">
        <w:t>.</w:t>
      </w:r>
    </w:p>
    <w:p w14:paraId="17D45C93" w14:textId="77777777" w:rsidR="00E27F88" w:rsidRPr="005B17D3" w:rsidRDefault="00E27F88" w:rsidP="00EF3896">
      <w:pPr>
        <w:pStyle w:val="ScreenField"/>
        <w:rPr>
          <w:rStyle w:val="StyleDrop-downhotspot11ptUnderline"/>
          <w:bCs w:val="0"/>
          <w:iCs w:val="0"/>
          <w:sz w:val="24"/>
          <w:u w:val="none"/>
        </w:rPr>
      </w:pPr>
    </w:p>
    <w:p w14:paraId="48F02CCC" w14:textId="77777777" w:rsidR="00E27F88" w:rsidRPr="005B17D3" w:rsidRDefault="00E27F88" w:rsidP="00EF3896">
      <w:pPr>
        <w:pStyle w:val="ScreenField"/>
      </w:pPr>
      <w:r w:rsidRPr="005B17D3">
        <w:rPr>
          <w:rStyle w:val="StyleDrop-downhotspot11ptUnderline"/>
          <w:bCs w:val="0"/>
          <w:iCs w:val="0"/>
          <w:sz w:val="24"/>
          <w:u w:val="none"/>
        </w:rPr>
        <w:t>Zip</w:t>
      </w:r>
      <w:r w:rsidRPr="005B17D3">
        <w:t xml:space="preserve"> </w:t>
      </w:r>
      <w:r w:rsidRPr="005B17D3">
        <w:rPr>
          <w:rStyle w:val="StyleDrop-downhotspot11ptUnderline"/>
          <w:bCs w:val="0"/>
          <w:iCs w:val="0"/>
          <w:sz w:val="24"/>
          <w:u w:val="none"/>
        </w:rPr>
        <w:t>Code</w:t>
      </w:r>
      <w:r w:rsidRPr="005B17D3">
        <w:t>:</w:t>
      </w:r>
    </w:p>
    <w:p w14:paraId="40F378B2" w14:textId="77777777" w:rsidR="00E27F88" w:rsidRPr="005B17D3" w:rsidRDefault="00E27F88" w:rsidP="00EF3896">
      <w:pPr>
        <w:pStyle w:val="ScreenFieldDesc"/>
      </w:pPr>
      <w:r w:rsidRPr="005B17D3">
        <w:rPr>
          <w:i/>
        </w:rPr>
        <w:t>Zip Code</w:t>
      </w:r>
      <w:r w:rsidRPr="005B17D3">
        <w:t xml:space="preserve"> is the mail code used for mail delivery within the USA only. If anything other than </w:t>
      </w:r>
      <w:r w:rsidRPr="005B17D3">
        <w:rPr>
          <w:b/>
          <w:bCs/>
        </w:rPr>
        <w:t>United States</w:t>
      </w:r>
      <w:r w:rsidRPr="005B17D3">
        <w:t xml:space="preserve"> is selected in the </w:t>
      </w:r>
      <w:r w:rsidRPr="005B17D3">
        <w:rPr>
          <w:b/>
          <w:i/>
        </w:rPr>
        <w:t>Country</w:t>
      </w:r>
      <w:r w:rsidRPr="005B17D3">
        <w:t xml:space="preserve"> field, the </w:t>
      </w:r>
      <w:r w:rsidRPr="005B17D3">
        <w:rPr>
          <w:b/>
          <w:i/>
        </w:rPr>
        <w:t>Zip Code</w:t>
      </w:r>
      <w:r w:rsidRPr="005B17D3">
        <w:t xml:space="preserve"> field will not display.</w:t>
      </w:r>
    </w:p>
    <w:p w14:paraId="576A1A15" w14:textId="77777777" w:rsidR="00E27F88" w:rsidRPr="005B17D3" w:rsidRDefault="00E27F88" w:rsidP="00EF3896">
      <w:pPr>
        <w:pStyle w:val="ScreenField"/>
        <w:rPr>
          <w:rStyle w:val="StyleDrop-downhotspot11ptUnderline"/>
          <w:bCs w:val="0"/>
          <w:iCs w:val="0"/>
          <w:sz w:val="24"/>
          <w:u w:val="none"/>
        </w:rPr>
      </w:pPr>
    </w:p>
    <w:p w14:paraId="1C77742B" w14:textId="77777777" w:rsidR="00E27F88" w:rsidRPr="005B17D3" w:rsidRDefault="00E27F88" w:rsidP="00EF3896">
      <w:pPr>
        <w:pStyle w:val="ScreenField"/>
      </w:pPr>
      <w:r w:rsidRPr="005B17D3">
        <w:rPr>
          <w:rStyle w:val="StyleDrop-downhotspot11ptUnderline"/>
          <w:bCs w:val="0"/>
          <w:iCs w:val="0"/>
          <w:sz w:val="24"/>
          <w:u w:val="none"/>
        </w:rPr>
        <w:t>City</w:t>
      </w:r>
      <w:r w:rsidRPr="005B17D3">
        <w:t>:</w:t>
      </w:r>
    </w:p>
    <w:p w14:paraId="2DB0559C" w14:textId="77777777" w:rsidR="00E27F88" w:rsidRPr="005B17D3" w:rsidRDefault="00E27F88" w:rsidP="00EF3896">
      <w:pPr>
        <w:pStyle w:val="ScreenFieldDesc"/>
        <w:rPr>
          <w:rStyle w:val="StyleDrop-downhotspot11ptUnderline"/>
          <w:bCs w:val="0"/>
          <w:iCs w:val="0"/>
          <w:sz w:val="24"/>
          <w:u w:val="none"/>
        </w:rPr>
      </w:pPr>
      <w:r w:rsidRPr="005B17D3">
        <w:t>The employer’s city is a free text field of 1 – 30 characters</w:t>
      </w:r>
      <w:r w:rsidRPr="005B17D3">
        <w:fldChar w:fldCharType="begin"/>
      </w:r>
      <w:r w:rsidRPr="005B17D3">
        <w:instrText xml:space="preserve"> XE “Address” </w:instrText>
      </w:r>
      <w:r w:rsidRPr="005B17D3">
        <w:fldChar w:fldCharType="end"/>
      </w:r>
      <w:r w:rsidRPr="005B17D3">
        <w:t>.</w:t>
      </w:r>
    </w:p>
    <w:p w14:paraId="60D12028" w14:textId="77777777" w:rsidR="00E27F88" w:rsidRPr="005B17D3" w:rsidRDefault="00E27F88" w:rsidP="00EF3896">
      <w:pPr>
        <w:pStyle w:val="ScreenField"/>
        <w:rPr>
          <w:rStyle w:val="StyleDrop-downhotspot11ptUnderline"/>
          <w:bCs w:val="0"/>
          <w:iCs w:val="0"/>
          <w:sz w:val="24"/>
          <w:u w:val="none"/>
        </w:rPr>
      </w:pPr>
    </w:p>
    <w:p w14:paraId="51CB7A3E" w14:textId="77777777" w:rsidR="00E27F88" w:rsidRPr="005B17D3" w:rsidRDefault="00E27F88" w:rsidP="00EF3896">
      <w:pPr>
        <w:pStyle w:val="ScreenField"/>
      </w:pPr>
      <w:r w:rsidRPr="005B17D3">
        <w:rPr>
          <w:rStyle w:val="StyleDrop-downhotspot11ptUnderline"/>
          <w:bCs w:val="0"/>
          <w:iCs w:val="0"/>
          <w:sz w:val="24"/>
          <w:u w:val="none"/>
        </w:rPr>
        <w:t>State/Province</w:t>
      </w:r>
      <w:r w:rsidRPr="005B17D3">
        <w:t>:</w:t>
      </w:r>
    </w:p>
    <w:p w14:paraId="061D82F4" w14:textId="77777777" w:rsidR="00E27F88" w:rsidRPr="005B17D3" w:rsidRDefault="00E27F88" w:rsidP="00EF3896">
      <w:pPr>
        <w:pStyle w:val="ScreenFieldDesc"/>
      </w:pPr>
      <w:r w:rsidRPr="005B17D3">
        <w:rPr>
          <w:b/>
        </w:rPr>
        <w:t>State</w:t>
      </w:r>
      <w:r w:rsidRPr="005B17D3">
        <w:t>: Enter the full state name associated with the employer’s address</w:t>
      </w:r>
      <w:r w:rsidRPr="005B17D3">
        <w:fldChar w:fldCharType="begin"/>
      </w:r>
      <w:r w:rsidRPr="005B17D3">
        <w:instrText xml:space="preserve"> XE “Address” </w:instrText>
      </w:r>
      <w:r w:rsidRPr="005B17D3">
        <w:fldChar w:fldCharType="end"/>
      </w:r>
      <w:r w:rsidRPr="005B17D3">
        <w:t>.</w:t>
      </w:r>
    </w:p>
    <w:p w14:paraId="353589BB" w14:textId="77777777" w:rsidR="00E27F88" w:rsidRPr="005B17D3" w:rsidRDefault="00E27F88" w:rsidP="00EF3896">
      <w:pPr>
        <w:pStyle w:val="ScreenFieldDesc"/>
      </w:pPr>
      <w:r w:rsidRPr="005B17D3">
        <w:t>U.S. addresses should follow the standard U.S. Postal Service (USPS) format as closely as possible. USPS Publication 28 outlines those standards. The Veterans Health Administration (VHA) has a standard list of values for States and Counties.</w:t>
      </w:r>
    </w:p>
    <w:p w14:paraId="61F1A286" w14:textId="77777777" w:rsidR="00E27F88" w:rsidRPr="005B17D3" w:rsidRDefault="00E27F88" w:rsidP="00EF3896">
      <w:pPr>
        <w:pStyle w:val="ScreenFieldDesc"/>
        <w:rPr>
          <w:color w:val="0000FF"/>
          <w:u w:val="single"/>
        </w:rPr>
      </w:pPr>
      <w:r w:rsidRPr="005B17D3">
        <w:t xml:space="preserve">To view a standard list of values for States and Counties, visit the </w:t>
      </w:r>
      <w:r w:rsidRPr="005B17D3">
        <w:rPr>
          <w:b/>
          <w:bCs/>
          <w:i/>
        </w:rPr>
        <w:t>Administrative Data Quality Council Intranet Site</w:t>
      </w:r>
      <w:r w:rsidRPr="005B17D3">
        <w:rPr>
          <w:bCs/>
        </w:rPr>
        <w:t>.</w:t>
      </w:r>
    </w:p>
    <w:p w14:paraId="0DF4D57C" w14:textId="77777777" w:rsidR="00E27F88" w:rsidRPr="005B17D3" w:rsidRDefault="00E27F88" w:rsidP="00EF3896">
      <w:pPr>
        <w:pStyle w:val="ScreenFieldDesc"/>
      </w:pPr>
      <w:r w:rsidRPr="005B17D3">
        <w:rPr>
          <w:b/>
        </w:rPr>
        <w:t>Province</w:t>
      </w:r>
      <w:r w:rsidRPr="005B17D3">
        <w:t xml:space="preserve">: Enter the full province name if a country other than </w:t>
      </w:r>
      <w:r w:rsidRPr="005B17D3">
        <w:rPr>
          <w:b/>
        </w:rPr>
        <w:t>United States</w:t>
      </w:r>
      <w:r w:rsidRPr="005B17D3">
        <w:t xml:space="preserve"> is selected. </w:t>
      </w:r>
      <w:r w:rsidRPr="005B17D3">
        <w:rPr>
          <w:i/>
        </w:rPr>
        <w:t>Province</w:t>
      </w:r>
      <w:r w:rsidRPr="005B17D3">
        <w:t xml:space="preserve"> can be up to 20 characters in length.</w:t>
      </w:r>
    </w:p>
    <w:p w14:paraId="04AEB19E" w14:textId="77777777" w:rsidR="00E27F88" w:rsidRPr="005B17D3" w:rsidRDefault="00E27F88" w:rsidP="00EF3896">
      <w:pPr>
        <w:pStyle w:val="ScreenField"/>
      </w:pPr>
    </w:p>
    <w:p w14:paraId="3CE0BD63" w14:textId="77777777" w:rsidR="00E27F88" w:rsidRPr="005B17D3" w:rsidRDefault="00E27F88" w:rsidP="00EF3896">
      <w:pPr>
        <w:pStyle w:val="ScreenField"/>
        <w:rPr>
          <w:iCs/>
        </w:rPr>
      </w:pPr>
      <w:r w:rsidRPr="005B17D3">
        <w:t>County/Postal Code:</w:t>
      </w:r>
    </w:p>
    <w:p w14:paraId="14CE4148" w14:textId="77777777" w:rsidR="00E27F88" w:rsidRPr="005B17D3" w:rsidRDefault="00E27F88" w:rsidP="00EF3896">
      <w:pPr>
        <w:pStyle w:val="ScreenFieldDesc"/>
      </w:pPr>
      <w:r w:rsidRPr="005B17D3">
        <w:rPr>
          <w:b/>
        </w:rPr>
        <w:t>County</w:t>
      </w:r>
      <w:r w:rsidRPr="005B17D3">
        <w:t>: Enter the county in which the employer lives (not required).</w:t>
      </w:r>
    </w:p>
    <w:p w14:paraId="47AB111E" w14:textId="77777777" w:rsidR="00E27F88" w:rsidRPr="005B17D3" w:rsidRDefault="00E27F88" w:rsidP="00EF3896">
      <w:pPr>
        <w:pStyle w:val="ScreenFieldDesc"/>
      </w:pPr>
      <w:r w:rsidRPr="005B17D3">
        <w:t>U.S. addresses should follow the standard U.S. Postal Service (USPS) format as closely as possible. USPS Publication 28 outlines those standards. The Veterans Health Administration (VHA) has a standard list of values for States and Counties.</w:t>
      </w:r>
    </w:p>
    <w:p w14:paraId="08BC7AF4" w14:textId="77777777" w:rsidR="00E27F88" w:rsidRPr="005B17D3" w:rsidRDefault="00E27F88" w:rsidP="00EF3896">
      <w:pPr>
        <w:pStyle w:val="ScreenFieldDesc"/>
        <w:rPr>
          <w:color w:val="0000FF"/>
          <w:u w:val="single"/>
        </w:rPr>
      </w:pPr>
      <w:r w:rsidRPr="005B17D3">
        <w:t xml:space="preserve">To view a standard list of values for States and Counties, visit the </w:t>
      </w:r>
      <w:r w:rsidRPr="005B17D3">
        <w:rPr>
          <w:b/>
          <w:bCs/>
          <w:i/>
        </w:rPr>
        <w:t>Administrative Data Quality Council Intranet Site</w:t>
      </w:r>
      <w:r w:rsidRPr="005B17D3">
        <w:rPr>
          <w:bCs/>
        </w:rPr>
        <w:t>.</w:t>
      </w:r>
    </w:p>
    <w:p w14:paraId="41C587F5" w14:textId="77777777" w:rsidR="00E27F88" w:rsidRPr="005B17D3" w:rsidRDefault="00E27F88" w:rsidP="00EF3896">
      <w:pPr>
        <w:pStyle w:val="ScreenFieldDesc"/>
      </w:pPr>
      <w:r w:rsidRPr="005B17D3">
        <w:rPr>
          <w:b/>
        </w:rPr>
        <w:t>Postal Code</w:t>
      </w:r>
      <w:r w:rsidRPr="005B17D3">
        <w:t xml:space="preserve">: Enter a postal code if a country other than </w:t>
      </w:r>
      <w:r w:rsidRPr="005B17D3">
        <w:rPr>
          <w:b/>
        </w:rPr>
        <w:t>United States</w:t>
      </w:r>
      <w:r w:rsidRPr="005B17D3">
        <w:t xml:space="preserve"> is selected. </w:t>
      </w:r>
      <w:r w:rsidRPr="005B17D3">
        <w:rPr>
          <w:i/>
        </w:rPr>
        <w:t>Postal Code</w:t>
      </w:r>
      <w:r w:rsidRPr="005B17D3">
        <w:t xml:space="preserve"> can be up to 10 characters/numbers in length.</w:t>
      </w:r>
    </w:p>
    <w:p w14:paraId="51FD8703" w14:textId="77777777" w:rsidR="00E27F88" w:rsidRPr="005B17D3" w:rsidRDefault="00E27F88" w:rsidP="00EF3896">
      <w:pPr>
        <w:pStyle w:val="ScreenField"/>
        <w:rPr>
          <w:rStyle w:val="StyleDrop-downhotspot11ptUnderline"/>
          <w:bCs w:val="0"/>
          <w:iCs w:val="0"/>
          <w:sz w:val="24"/>
          <w:u w:val="none"/>
        </w:rPr>
      </w:pPr>
    </w:p>
    <w:p w14:paraId="06316319" w14:textId="77777777" w:rsidR="00E27F88" w:rsidRPr="005B17D3" w:rsidRDefault="00E27F88" w:rsidP="00EF3896">
      <w:pPr>
        <w:pStyle w:val="ScreenField"/>
      </w:pPr>
      <w:r w:rsidRPr="005B17D3">
        <w:rPr>
          <w:rStyle w:val="StyleDrop-downhotspot11ptUnderline"/>
          <w:bCs w:val="0"/>
          <w:iCs w:val="0"/>
          <w:sz w:val="24"/>
          <w:u w:val="none"/>
        </w:rPr>
        <w:t>Employer</w:t>
      </w:r>
      <w:r w:rsidRPr="005B17D3">
        <w:t xml:space="preserve"> Phone Number:</w:t>
      </w:r>
    </w:p>
    <w:p w14:paraId="2FB363DD" w14:textId="77777777" w:rsidR="00E27F88" w:rsidRPr="005B17D3" w:rsidRDefault="00E27F88" w:rsidP="00EF3896">
      <w:pPr>
        <w:pStyle w:val="ScreenFieldDesc"/>
      </w:pPr>
      <w:r w:rsidRPr="005B17D3">
        <w:t>The spouse employer’s phone number</w:t>
      </w:r>
      <w:r w:rsidRPr="005B17D3" w:rsidDel="002C028B">
        <w:t xml:space="preserve"> </w:t>
      </w:r>
      <w:r w:rsidRPr="005B17D3">
        <w:t>is a free text field of 3 – 30 characters.</w:t>
      </w:r>
    </w:p>
    <w:p w14:paraId="100AEE74" w14:textId="77777777" w:rsidR="00E27F88" w:rsidRPr="005B17D3" w:rsidRDefault="00E27F88" w:rsidP="00EF3896">
      <w:pPr>
        <w:pStyle w:val="ScreenField"/>
        <w:rPr>
          <w:rStyle w:val="StyleDrop-downhotspot11ptUnderline"/>
          <w:bCs w:val="0"/>
          <w:iCs w:val="0"/>
          <w:sz w:val="24"/>
          <w:u w:val="none"/>
        </w:rPr>
      </w:pPr>
    </w:p>
    <w:p w14:paraId="0E6A9177" w14:textId="77777777" w:rsidR="00E27F88" w:rsidRPr="005B17D3" w:rsidRDefault="00E27F88" w:rsidP="00EF3896">
      <w:pPr>
        <w:pStyle w:val="ScreenField"/>
      </w:pPr>
      <w:r w:rsidRPr="005B17D3">
        <w:rPr>
          <w:rStyle w:val="StyleDrop-downhotspot11ptUnderline"/>
          <w:bCs w:val="0"/>
          <w:iCs w:val="0"/>
          <w:sz w:val="24"/>
          <w:u w:val="none"/>
        </w:rPr>
        <w:t>Date of Retirement</w:t>
      </w:r>
      <w:r w:rsidRPr="005B17D3">
        <w:t xml:space="preserve">: </w:t>
      </w:r>
      <w:r w:rsidRPr="005B17D3">
        <w:fldChar w:fldCharType="begin"/>
      </w:r>
      <w:r w:rsidRPr="005B17D3">
        <w:instrText xml:space="preserve"> XE "“ate:of Retirement:AAP"”</w:instrText>
      </w:r>
      <w:r w:rsidRPr="005B17D3">
        <w:fldChar w:fldCharType="end"/>
      </w:r>
    </w:p>
    <w:p w14:paraId="295B33FC" w14:textId="77777777" w:rsidR="00E27F88" w:rsidRPr="005B17D3" w:rsidRDefault="00E27F88" w:rsidP="00EF3896">
      <w:pPr>
        <w:pStyle w:val="ScreenFieldDesc"/>
      </w:pPr>
      <w:r w:rsidRPr="005B17D3">
        <w:t>This is the spouse’s Retirement Date in standard date format.</w:t>
      </w:r>
    </w:p>
    <w:p w14:paraId="2AE61567" w14:textId="77777777" w:rsidR="00E27F88" w:rsidRPr="005B17D3" w:rsidRDefault="00E27F88" w:rsidP="00EF3896">
      <w:pPr>
        <w:pStyle w:val="ScreenFieldDesc"/>
      </w:pPr>
      <w:r w:rsidRPr="005B17D3">
        <w:t xml:space="preserve">If the </w:t>
      </w:r>
      <w:r w:rsidRPr="005B17D3">
        <w:rPr>
          <w:i/>
        </w:rPr>
        <w:t>Employment Status</w:t>
      </w:r>
      <w:r w:rsidRPr="005B17D3">
        <w:t xml:space="preserve"> is equal to "“retired"” this field can be edited.</w:t>
      </w:r>
    </w:p>
    <w:p w14:paraId="57CFD580" w14:textId="5BC3F85D" w:rsidR="00E27F88" w:rsidRPr="005B17D3" w:rsidRDefault="00E27F88" w:rsidP="00EF3896">
      <w:pPr>
        <w:pStyle w:val="ScreenFieldDesc"/>
      </w:pPr>
      <w:r w:rsidRPr="005B17D3">
        <w:t xml:space="preserve">If </w:t>
      </w:r>
      <w:r w:rsidRPr="005B17D3">
        <w:rPr>
          <w:i/>
        </w:rPr>
        <w:t>Employment Status</w:t>
      </w:r>
      <w:r w:rsidRPr="005B17D3">
        <w:t xml:space="preserve"> is changed from "“retired"” to any other value, the </w:t>
      </w:r>
      <w:r w:rsidRPr="005B17D3">
        <w:rPr>
          <w:b/>
          <w:i/>
        </w:rPr>
        <w:t>Date of Retirement</w:t>
      </w:r>
      <w:r w:rsidRPr="005B17D3">
        <w:t xml:space="preserve"> field will be deleted.</w:t>
      </w:r>
    </w:p>
    <w:p w14:paraId="081BE85F" w14:textId="77777777" w:rsidR="00D54770" w:rsidRPr="005B17D3" w:rsidRDefault="00D54770" w:rsidP="00D54770">
      <w:pPr>
        <w:pStyle w:val="ScreenField"/>
      </w:pPr>
    </w:p>
    <w:p w14:paraId="5B3E7B78" w14:textId="77777777" w:rsidR="00E27F88" w:rsidRPr="005B17D3" w:rsidRDefault="00E27F88" w:rsidP="001470FA">
      <w:pPr>
        <w:pStyle w:val="BodyText"/>
        <w:numPr>
          <w:ilvl w:val="0"/>
          <w:numId w:val="425"/>
        </w:numPr>
        <w:rPr>
          <w:b/>
          <w:i/>
        </w:rPr>
      </w:pPr>
      <w:r w:rsidRPr="005B17D3">
        <w:rPr>
          <w:b/>
          <w:i/>
        </w:rPr>
        <w:t>Indicates Required Field</w:t>
      </w:r>
      <w:bookmarkStart w:id="1395" w:name="_Toc394920850"/>
      <w:bookmarkStart w:id="1396" w:name="_Toc406571186"/>
    </w:p>
    <w:p w14:paraId="0713A0FC" w14:textId="77777777" w:rsidR="00E27F88" w:rsidRPr="005B17D3" w:rsidRDefault="00E27F88" w:rsidP="008C2882">
      <w:pPr>
        <w:pStyle w:val="BodyText"/>
        <w:ind w:left="360"/>
        <w:rPr>
          <w:rFonts w:ascii="Arial" w:hAnsi="Arial"/>
          <w:b/>
          <w:bCs/>
          <w:iCs/>
          <w:sz w:val="22"/>
        </w:rPr>
      </w:pPr>
    </w:p>
    <w:p w14:paraId="171396BA" w14:textId="77777777" w:rsidR="00E27F88" w:rsidRPr="005B17D3" w:rsidRDefault="00E27F88" w:rsidP="001A54FE">
      <w:pPr>
        <w:pStyle w:val="Heading5"/>
      </w:pPr>
      <w:bookmarkStart w:id="1397" w:name="_Toc478746612"/>
      <w:bookmarkStart w:id="1398" w:name="_Toc482888542"/>
      <w:bookmarkStart w:id="1399" w:name="_Toc31622311"/>
      <w:r w:rsidRPr="005B17D3">
        <w:t>Add</w:t>
      </w:r>
      <w:r w:rsidRPr="005B17D3">
        <w:fldChar w:fldCharType="begin"/>
      </w:r>
      <w:r w:rsidRPr="005B17D3">
        <w:instrText xml:space="preserve"> XE "“dd:Child</w:instrText>
      </w:r>
      <w:r w:rsidRPr="005B17D3">
        <w:fldChar w:fldCharType="begin"/>
      </w:r>
      <w:r w:rsidRPr="005B17D3">
        <w:instrText xml:space="preserve"> XE "</w:instrText>
      </w:r>
      <w:r w:rsidRPr="005B17D3">
        <w:rPr>
          <w:rStyle w:val="Expandingtext"/>
        </w:rPr>
        <w:instrText>“hild:</w:instrText>
      </w:r>
      <w:r w:rsidRPr="005B17D3">
        <w:instrText>Add"”</w:instrText>
      </w:r>
      <w:r w:rsidRPr="005B17D3">
        <w:fldChar w:fldCharType="end"/>
      </w:r>
      <w:r w:rsidRPr="005B17D3">
        <w:instrText>"”</w:instrText>
      </w:r>
      <w:r w:rsidRPr="005B17D3">
        <w:fldChar w:fldCharType="end"/>
      </w:r>
      <w:r w:rsidRPr="005B17D3">
        <w:t>/Edit Child (Dependent</w:t>
      </w:r>
      <w:r w:rsidRPr="005B17D3">
        <w:fldChar w:fldCharType="begin"/>
      </w:r>
      <w:r w:rsidRPr="005B17D3">
        <w:instrText xml:space="preserve"> XE "“ependent:Add/Edit Child"”</w:instrText>
      </w:r>
      <w:r w:rsidRPr="005B17D3">
        <w:fldChar w:fldCharType="end"/>
      </w:r>
      <w:r w:rsidRPr="005B17D3">
        <w:t>)</w:t>
      </w:r>
      <w:bookmarkEnd w:id="1394"/>
      <w:bookmarkEnd w:id="1395"/>
      <w:bookmarkEnd w:id="1396"/>
      <w:bookmarkEnd w:id="1397"/>
      <w:bookmarkEnd w:id="1398"/>
      <w:bookmarkEnd w:id="1399"/>
    </w:p>
    <w:p w14:paraId="658A135E" w14:textId="77777777" w:rsidR="00E27F88" w:rsidRPr="005B17D3" w:rsidRDefault="00E27F88" w:rsidP="00EF3896">
      <w:pPr>
        <w:pStyle w:val="BodyText"/>
        <w:rPr>
          <w:szCs w:val="24"/>
        </w:rPr>
      </w:pPr>
      <w:r w:rsidRPr="005B17D3">
        <w:rPr>
          <w:b/>
          <w:bCs/>
          <w:i/>
          <w:iCs/>
          <w:color w:val="007F00"/>
          <w:szCs w:val="24"/>
        </w:rPr>
        <w:t>(Edit)</w:t>
      </w:r>
      <w:r w:rsidRPr="005B17D3">
        <w:rPr>
          <w:szCs w:val="24"/>
        </w:rPr>
        <w:t xml:space="preserve"> means that these additional fields are available in the Edit mode.</w:t>
      </w:r>
    </w:p>
    <w:p w14:paraId="7D15E705" w14:textId="77777777" w:rsidR="00E27F88" w:rsidRPr="005B17D3" w:rsidRDefault="00E27F88" w:rsidP="00EF3896">
      <w:pPr>
        <w:pStyle w:val="ScreenField"/>
      </w:pPr>
    </w:p>
    <w:p w14:paraId="4C4C9DE8" w14:textId="77777777" w:rsidR="00E27F88" w:rsidRPr="005B17D3" w:rsidRDefault="00E27F88" w:rsidP="00EF3896">
      <w:pPr>
        <w:pStyle w:val="ScreenField"/>
      </w:pPr>
      <w:r w:rsidRPr="005B17D3">
        <w:rPr>
          <w:noProof/>
        </w:rPr>
        <w:drawing>
          <wp:inline distT="0" distB="0" distL="0" distR="0" wp14:anchorId="561D34A9" wp14:editId="397A0A31">
            <wp:extent cx="119380" cy="119380"/>
            <wp:effectExtent l="19050" t="0" r="0" b="0"/>
            <wp:docPr id="1393" name="Picture 1393" descr="required fiel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3" descr="required field symbol"/>
                    <pic:cNvPicPr>
                      <a:picLocks noChangeAspect="1" noChangeArrowheads="1"/>
                    </pic:cNvPicPr>
                  </pic:nvPicPr>
                  <pic:blipFill>
                    <a:blip r:embed="rId33" cstate="print"/>
                    <a:srcRect/>
                    <a:stretch>
                      <a:fillRect/>
                    </a:stretch>
                  </pic:blipFill>
                  <pic:spPr bwMode="auto">
                    <a:xfrm>
                      <a:off x="0" y="0"/>
                      <a:ext cx="119380" cy="119380"/>
                    </a:xfrm>
                    <a:prstGeom prst="rect">
                      <a:avLst/>
                    </a:prstGeom>
                    <a:noFill/>
                    <a:ln w="9525">
                      <a:noFill/>
                      <a:miter lim="800000"/>
                      <a:headEnd/>
                      <a:tailEnd/>
                    </a:ln>
                  </pic:spPr>
                </pic:pic>
              </a:graphicData>
            </a:graphic>
          </wp:inline>
        </w:drawing>
      </w:r>
      <w:r w:rsidRPr="005B17D3">
        <w:t>Dependent</w:t>
      </w:r>
      <w:r w:rsidRPr="005B17D3">
        <w:fldChar w:fldCharType="begin"/>
      </w:r>
      <w:r w:rsidRPr="005B17D3">
        <w:instrText xml:space="preserve"> XE "“ependent:Effective Date:Child"”</w:instrText>
      </w:r>
      <w:r w:rsidRPr="005B17D3">
        <w:fldChar w:fldCharType="end"/>
      </w:r>
      <w:r w:rsidRPr="005B17D3">
        <w:t xml:space="preserve"> Effective Date</w:t>
      </w:r>
      <w:r w:rsidRPr="005B17D3">
        <w:fldChar w:fldCharType="begin"/>
      </w:r>
      <w:r w:rsidRPr="005B17D3">
        <w:instrText xml:space="preserve"> XE "“ate:Dependent Child:Effective"”</w:instrText>
      </w:r>
      <w:r w:rsidRPr="005B17D3">
        <w:fldChar w:fldCharType="end"/>
      </w:r>
      <w:r w:rsidRPr="005B17D3">
        <w:t>:</w:t>
      </w:r>
    </w:p>
    <w:p w14:paraId="3252A71F" w14:textId="77777777" w:rsidR="00E27F88" w:rsidRPr="005B17D3" w:rsidRDefault="00E27F88" w:rsidP="00EF3896">
      <w:pPr>
        <w:pStyle w:val="ScreenFieldDesc"/>
      </w:pPr>
      <w:r w:rsidRPr="005B17D3">
        <w:rPr>
          <w:i/>
        </w:rPr>
        <w:t>Dependent Effective Date</w:t>
      </w:r>
      <w:r w:rsidRPr="005B17D3">
        <w:t xml:space="preserve"> is defined as the date the child became a </w:t>
      </w:r>
      <w:r w:rsidRPr="005B17D3">
        <w:rPr>
          <w:rStyle w:val="Text-onlypopuphotspot"/>
        </w:rPr>
        <w:t>Dependent</w:t>
      </w:r>
      <w:r w:rsidRPr="005B17D3">
        <w:t>.</w:t>
      </w:r>
    </w:p>
    <w:p w14:paraId="27E221EF" w14:textId="77777777" w:rsidR="00E27F88" w:rsidRPr="005B17D3" w:rsidRDefault="00E27F88" w:rsidP="00EF3896">
      <w:pPr>
        <w:pStyle w:val="RulesandMore"/>
      </w:pPr>
      <w:r w:rsidRPr="005B17D3">
        <w:t>Rules...</w:t>
      </w:r>
    </w:p>
    <w:p w14:paraId="293CA737" w14:textId="77777777" w:rsidR="00E27F88" w:rsidRPr="005B17D3" w:rsidRDefault="00E27F88" w:rsidP="00EF3896">
      <w:pPr>
        <w:pStyle w:val="ListBull2"/>
      </w:pPr>
      <w:r w:rsidRPr="005B17D3">
        <w:t>Date must be on or after DOB.</w:t>
      </w:r>
    </w:p>
    <w:p w14:paraId="16E7B735" w14:textId="77777777" w:rsidR="00E27F88" w:rsidRPr="005B17D3" w:rsidRDefault="00E27F88" w:rsidP="00EF3896">
      <w:pPr>
        <w:pStyle w:val="ListBull2"/>
      </w:pPr>
      <w:r w:rsidRPr="005B17D3">
        <w:t>Date cannot be a future date.</w:t>
      </w:r>
    </w:p>
    <w:p w14:paraId="526C3801" w14:textId="77777777" w:rsidR="00E27F88" w:rsidRPr="005B17D3" w:rsidRDefault="00E27F88" w:rsidP="00EF3896">
      <w:pPr>
        <w:pStyle w:val="ListBull2"/>
      </w:pPr>
      <w:r w:rsidRPr="005B17D3">
        <w:rPr>
          <w:rStyle w:val="Text-onlypopuphotspot"/>
        </w:rPr>
        <w:t>Imprecise</w:t>
      </w:r>
      <w:r w:rsidRPr="005B17D3">
        <w:t xml:space="preserve"> dates are allowed.</w:t>
      </w:r>
    </w:p>
    <w:p w14:paraId="1CAD70B5" w14:textId="77777777" w:rsidR="00E27F88" w:rsidRPr="005B17D3" w:rsidRDefault="00E27F88" w:rsidP="00EF3896">
      <w:pPr>
        <w:pStyle w:val="ScreenField"/>
      </w:pPr>
    </w:p>
    <w:p w14:paraId="44C98A46" w14:textId="77777777" w:rsidR="00E27F88" w:rsidRPr="005B17D3" w:rsidRDefault="00E27F88" w:rsidP="00EF3896">
      <w:pPr>
        <w:pStyle w:val="ScreenField"/>
      </w:pPr>
      <w:r w:rsidRPr="005B17D3">
        <w:t>Inactive Date:</w:t>
      </w:r>
    </w:p>
    <w:p w14:paraId="02CA73F4" w14:textId="77777777" w:rsidR="00E27F88" w:rsidRPr="005B17D3" w:rsidRDefault="00E27F88" w:rsidP="00EF3896">
      <w:pPr>
        <w:pStyle w:val="ScreenFieldDesc"/>
      </w:pPr>
      <w:r w:rsidRPr="005B17D3">
        <w:t>The Inactive Date is the date</w:t>
      </w:r>
      <w:r w:rsidRPr="005B17D3">
        <w:fldChar w:fldCharType="begin"/>
      </w:r>
      <w:r w:rsidRPr="005B17D3">
        <w:instrText xml:space="preserve"> XE "“ate:Dependent Child:Inactive"”</w:instrText>
      </w:r>
      <w:r w:rsidRPr="005B17D3">
        <w:fldChar w:fldCharType="end"/>
      </w:r>
      <w:r w:rsidRPr="005B17D3">
        <w:t xml:space="preserve"> the child</w:t>
      </w:r>
      <w:r w:rsidRPr="005B17D3">
        <w:fldChar w:fldCharType="begin"/>
      </w:r>
      <w:r w:rsidRPr="005B17D3">
        <w:instrText xml:space="preserve"> XE "</w:instrText>
      </w:r>
      <w:r w:rsidRPr="005B17D3">
        <w:rPr>
          <w:rStyle w:val="Expandingtext"/>
        </w:rPr>
        <w:instrText>“hild</w:instrText>
      </w:r>
      <w:r w:rsidRPr="005B17D3">
        <w:instrText>"”</w:instrText>
      </w:r>
      <w:r w:rsidRPr="005B17D3">
        <w:fldChar w:fldCharType="end"/>
      </w:r>
      <w:r w:rsidRPr="005B17D3">
        <w:t xml:space="preserve"> (dependent) is no longer considered a valid dependent</w:t>
      </w:r>
      <w:r w:rsidRPr="005B17D3">
        <w:fldChar w:fldCharType="begin"/>
      </w:r>
      <w:r w:rsidRPr="005B17D3">
        <w:instrText xml:space="preserve"> XE "“ependent:Inactive Date:Child"”</w:instrText>
      </w:r>
      <w:r w:rsidRPr="005B17D3">
        <w:fldChar w:fldCharType="end"/>
      </w:r>
      <w:r w:rsidRPr="005B17D3">
        <w:t>.</w:t>
      </w:r>
    </w:p>
    <w:p w14:paraId="2BCF06EC" w14:textId="77777777" w:rsidR="00E27F88" w:rsidRPr="005B17D3" w:rsidRDefault="00E27F88" w:rsidP="00EF3896">
      <w:pPr>
        <w:pStyle w:val="RulesandMore"/>
      </w:pPr>
      <w:r w:rsidRPr="005B17D3">
        <w:t>Rules...</w:t>
      </w:r>
    </w:p>
    <w:p w14:paraId="404956D1" w14:textId="77777777" w:rsidR="00E27F88" w:rsidRPr="005B17D3" w:rsidRDefault="00E27F88" w:rsidP="00EF3896">
      <w:pPr>
        <w:pStyle w:val="ListBull2"/>
      </w:pPr>
      <w:r w:rsidRPr="005B17D3">
        <w:rPr>
          <w:i/>
          <w:iCs/>
        </w:rPr>
        <w:t>Inactive Date</w:t>
      </w:r>
      <w:r w:rsidRPr="005B17D3">
        <w:t xml:space="preserve"> </w:t>
      </w:r>
      <w:r w:rsidRPr="005B17D3">
        <w:rPr>
          <w:rStyle w:val="Text-onlypopuphotspot"/>
        </w:rPr>
        <w:t>must</w:t>
      </w:r>
      <w:r w:rsidRPr="005B17D3">
        <w:t xml:space="preserve"> be after child'’ DOB and equal to or prior to the DOD. Examples may include the child reaching the age limit, dying, etc.</w:t>
      </w:r>
    </w:p>
    <w:p w14:paraId="58945A8E" w14:textId="77777777" w:rsidR="00E27F88" w:rsidRPr="005B17D3" w:rsidRDefault="00E27F88" w:rsidP="00EF3896">
      <w:pPr>
        <w:pStyle w:val="ScreenField"/>
      </w:pPr>
      <w:r w:rsidRPr="005B17D3">
        <w:t>Prefix:</w:t>
      </w:r>
    </w:p>
    <w:p w14:paraId="4E62D021" w14:textId="77777777" w:rsidR="00E27F88" w:rsidRPr="005B17D3" w:rsidRDefault="00E27F88" w:rsidP="00EF3896">
      <w:pPr>
        <w:pStyle w:val="ScreenFieldDesc"/>
      </w:pPr>
      <w:r w:rsidRPr="005B17D3">
        <w:t>Dependent</w:t>
      </w:r>
      <w:r w:rsidRPr="005B17D3">
        <w:fldChar w:fldCharType="begin"/>
      </w:r>
      <w:r w:rsidRPr="005B17D3">
        <w:instrText xml:space="preserve"> XE "“ependent:Title:Child"”</w:instrText>
      </w:r>
      <w:r w:rsidRPr="005B17D3">
        <w:fldChar w:fldCharType="end"/>
      </w:r>
      <w:r w:rsidRPr="005B17D3">
        <w:t xml:space="preserve"> title is the title supplied for the dependent such as Mr., Ms.</w:t>
      </w:r>
    </w:p>
    <w:p w14:paraId="3FD753F6" w14:textId="77777777" w:rsidR="00E27F88" w:rsidRPr="005B17D3" w:rsidRDefault="00E27F88" w:rsidP="00EF3896">
      <w:pPr>
        <w:pStyle w:val="ScreenField"/>
      </w:pPr>
    </w:p>
    <w:p w14:paraId="42BCD344" w14:textId="77777777" w:rsidR="00E27F88" w:rsidRPr="005B17D3" w:rsidRDefault="00E27F88" w:rsidP="00EF3896">
      <w:pPr>
        <w:pStyle w:val="ScreenField"/>
      </w:pPr>
      <w:r w:rsidRPr="005B17D3">
        <w:rPr>
          <w:noProof/>
        </w:rPr>
        <w:drawing>
          <wp:inline distT="0" distB="0" distL="0" distR="0" wp14:anchorId="19E5C8A1" wp14:editId="1F4E7F43">
            <wp:extent cx="119380" cy="119380"/>
            <wp:effectExtent l="19050" t="0" r="0" b="0"/>
            <wp:docPr id="1401" name="Picture 1401" descr="required fiel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1" descr="required field symbol"/>
                    <pic:cNvPicPr>
                      <a:picLocks noChangeAspect="1" noChangeArrowheads="1"/>
                    </pic:cNvPicPr>
                  </pic:nvPicPr>
                  <pic:blipFill>
                    <a:blip r:embed="rId33" cstate="print"/>
                    <a:srcRect/>
                    <a:stretch>
                      <a:fillRect/>
                    </a:stretch>
                  </pic:blipFill>
                  <pic:spPr bwMode="auto">
                    <a:xfrm>
                      <a:off x="0" y="0"/>
                      <a:ext cx="119380" cy="119380"/>
                    </a:xfrm>
                    <a:prstGeom prst="rect">
                      <a:avLst/>
                    </a:prstGeom>
                    <a:noFill/>
                    <a:ln w="9525">
                      <a:noFill/>
                      <a:miter lim="800000"/>
                      <a:headEnd/>
                      <a:tailEnd/>
                    </a:ln>
                  </pic:spPr>
                </pic:pic>
              </a:graphicData>
            </a:graphic>
          </wp:inline>
        </w:drawing>
      </w:r>
      <w:r w:rsidRPr="005B17D3">
        <w:t>First Name:</w:t>
      </w:r>
    </w:p>
    <w:p w14:paraId="6101BBCE" w14:textId="77777777" w:rsidR="00E27F88" w:rsidRPr="005B17D3" w:rsidRDefault="00E27F88" w:rsidP="00EF3896">
      <w:pPr>
        <w:pStyle w:val="ScreenFieldDesc"/>
      </w:pPr>
      <w:r w:rsidRPr="005B17D3">
        <w:t xml:space="preserve">The </w:t>
      </w:r>
      <w:r w:rsidRPr="005B17D3">
        <w:rPr>
          <w:b/>
          <w:i/>
        </w:rPr>
        <w:t>Name</w:t>
      </w:r>
      <w:r w:rsidRPr="005B17D3">
        <w:t xml:space="preserve"> fields are an important element in the unique identity of a person. Enter the dependent'’</w:t>
      </w:r>
      <w:r w:rsidRPr="005B17D3">
        <w:fldChar w:fldCharType="begin"/>
      </w:r>
      <w:r w:rsidRPr="005B17D3">
        <w:instrText xml:space="preserve"> XE "“ependent:First Name:Child"”</w:instrText>
      </w:r>
      <w:r w:rsidRPr="005B17D3">
        <w:fldChar w:fldCharType="end"/>
      </w:r>
      <w:r w:rsidRPr="005B17D3">
        <w:t xml:space="preserve"> complete legal first name. Avoid using nicknames or ambiguous information.</w:t>
      </w:r>
    </w:p>
    <w:p w14:paraId="1A8EC174" w14:textId="77777777" w:rsidR="00E27F88" w:rsidRPr="005B17D3" w:rsidRDefault="00E27F88" w:rsidP="00EF3896">
      <w:pPr>
        <w:pStyle w:val="RulesandMore"/>
      </w:pPr>
      <w:r w:rsidRPr="005B17D3">
        <w:t>Rules...</w:t>
      </w:r>
    </w:p>
    <w:p w14:paraId="71A03D07" w14:textId="77777777" w:rsidR="00E27F88" w:rsidRPr="005B17D3" w:rsidRDefault="00E27F88" w:rsidP="00EF3896">
      <w:pPr>
        <w:pStyle w:val="ListBull2"/>
      </w:pPr>
      <w:r w:rsidRPr="005B17D3">
        <w:rPr>
          <w:i/>
          <w:iCs/>
        </w:rPr>
        <w:t>First Name</w:t>
      </w:r>
      <w:r w:rsidRPr="005B17D3">
        <w:t xml:space="preserve"> must be between 1 and 25 characters.</w:t>
      </w:r>
    </w:p>
    <w:p w14:paraId="2B523718" w14:textId="77777777" w:rsidR="00E27F88" w:rsidRPr="005B17D3" w:rsidRDefault="00E27F88" w:rsidP="00EF3896">
      <w:pPr>
        <w:pStyle w:val="ListBull2"/>
      </w:pPr>
      <w:r w:rsidRPr="005B17D3">
        <w:t>Apostrophes and hyphens are the only punctuation that can be used.</w:t>
      </w:r>
    </w:p>
    <w:p w14:paraId="0C186FCF" w14:textId="77777777" w:rsidR="00E27F88" w:rsidRPr="005B17D3" w:rsidRDefault="00E27F88" w:rsidP="00EF3896">
      <w:pPr>
        <w:pStyle w:val="ListBull2"/>
        <w:numPr>
          <w:ilvl w:val="0"/>
          <w:numId w:val="0"/>
        </w:numPr>
        <w:ind w:left="720"/>
      </w:pPr>
    </w:p>
    <w:p w14:paraId="208614BE" w14:textId="77777777" w:rsidR="00E27F88" w:rsidRPr="005B17D3" w:rsidRDefault="00E27F88" w:rsidP="00EF3896">
      <w:pPr>
        <w:pStyle w:val="ScreenField"/>
      </w:pPr>
      <w:r w:rsidRPr="005B17D3">
        <w:t>Middle Name:</w:t>
      </w:r>
    </w:p>
    <w:p w14:paraId="52D68DDF" w14:textId="77777777" w:rsidR="00E27F88" w:rsidRPr="005B17D3" w:rsidRDefault="00E27F88" w:rsidP="00EF3896">
      <w:pPr>
        <w:pStyle w:val="ScreenFieldDesc"/>
      </w:pPr>
      <w:r w:rsidRPr="005B17D3">
        <w:t xml:space="preserve">Enter the full middle name, when available. Leave </w:t>
      </w:r>
      <w:r w:rsidRPr="005B17D3">
        <w:rPr>
          <w:i/>
        </w:rPr>
        <w:t>Middle Name</w:t>
      </w:r>
      <w:r w:rsidRPr="005B17D3">
        <w:t xml:space="preserve"> blank if one does not exist; do not use </w:t>
      </w:r>
      <w:r w:rsidRPr="005B17D3">
        <w:rPr>
          <w:rStyle w:val="Text-onlypopuphotspot"/>
        </w:rPr>
        <w:t>NMI</w:t>
      </w:r>
      <w:r w:rsidRPr="005B17D3">
        <w:t xml:space="preserve"> or </w:t>
      </w:r>
      <w:r w:rsidRPr="005B17D3">
        <w:rPr>
          <w:rStyle w:val="Text-onlypopuphotspot"/>
        </w:rPr>
        <w:t>NMN</w:t>
      </w:r>
      <w:r w:rsidRPr="005B17D3">
        <w:t>.</w:t>
      </w:r>
    </w:p>
    <w:p w14:paraId="0C0D7D7B" w14:textId="77777777" w:rsidR="00E27F88" w:rsidRPr="005B17D3" w:rsidRDefault="00E27F88" w:rsidP="00EF3896">
      <w:pPr>
        <w:pStyle w:val="ScreenField"/>
      </w:pPr>
    </w:p>
    <w:p w14:paraId="7C938683" w14:textId="77777777" w:rsidR="00E27F88" w:rsidRPr="005B17D3" w:rsidRDefault="00E27F88" w:rsidP="00EF3896">
      <w:pPr>
        <w:pStyle w:val="ScreenField"/>
      </w:pPr>
      <w:r w:rsidRPr="005B17D3">
        <w:rPr>
          <w:noProof/>
        </w:rPr>
        <w:drawing>
          <wp:inline distT="0" distB="0" distL="0" distR="0" wp14:anchorId="2174FEB7" wp14:editId="205C7000">
            <wp:extent cx="119380" cy="119380"/>
            <wp:effectExtent l="19050" t="0" r="0" b="0"/>
            <wp:docPr id="1407" name="Picture 1407" descr="required fiel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7" descr="required field symbol"/>
                    <pic:cNvPicPr>
                      <a:picLocks noChangeAspect="1" noChangeArrowheads="1"/>
                    </pic:cNvPicPr>
                  </pic:nvPicPr>
                  <pic:blipFill>
                    <a:blip r:embed="rId33" cstate="print"/>
                    <a:srcRect/>
                    <a:stretch>
                      <a:fillRect/>
                    </a:stretch>
                  </pic:blipFill>
                  <pic:spPr bwMode="auto">
                    <a:xfrm>
                      <a:off x="0" y="0"/>
                      <a:ext cx="119380" cy="119380"/>
                    </a:xfrm>
                    <a:prstGeom prst="rect">
                      <a:avLst/>
                    </a:prstGeom>
                    <a:noFill/>
                    <a:ln w="9525">
                      <a:noFill/>
                      <a:miter lim="800000"/>
                      <a:headEnd/>
                      <a:tailEnd/>
                    </a:ln>
                  </pic:spPr>
                </pic:pic>
              </a:graphicData>
            </a:graphic>
          </wp:inline>
        </w:drawing>
      </w:r>
      <w:r w:rsidRPr="005B17D3">
        <w:t>Last Name:</w:t>
      </w:r>
    </w:p>
    <w:p w14:paraId="429C3D96" w14:textId="77777777" w:rsidR="00E27F88" w:rsidRPr="005B17D3" w:rsidRDefault="00E27F88" w:rsidP="00EF3896">
      <w:pPr>
        <w:pStyle w:val="ScreenFieldDesc"/>
        <w:rPr>
          <w:b/>
          <w:i/>
          <w:u w:val="single"/>
        </w:rPr>
      </w:pPr>
      <w:r w:rsidRPr="005B17D3">
        <w:t xml:space="preserve">The NAME fields are an important element in the unique identity of a person. Enter the dependent'’ </w:t>
      </w:r>
      <w:r w:rsidRPr="005B17D3">
        <w:fldChar w:fldCharType="begin"/>
      </w:r>
      <w:r w:rsidRPr="005B17D3">
        <w:instrText xml:space="preserve"> XE "“ependent:Last Name:Child"”</w:instrText>
      </w:r>
      <w:r w:rsidRPr="005B17D3">
        <w:fldChar w:fldCharType="end"/>
      </w:r>
      <w:r w:rsidRPr="005B17D3">
        <w:t>complete legal last name.</w:t>
      </w:r>
    </w:p>
    <w:p w14:paraId="7EF36FD7" w14:textId="77777777" w:rsidR="00E27F88" w:rsidRPr="005B17D3" w:rsidRDefault="00E27F88" w:rsidP="00EF3896">
      <w:pPr>
        <w:pStyle w:val="RulesandMore"/>
      </w:pPr>
      <w:r w:rsidRPr="005B17D3">
        <w:t>Rules...</w:t>
      </w:r>
    </w:p>
    <w:p w14:paraId="5C168ED4" w14:textId="77777777" w:rsidR="00E27F88" w:rsidRPr="005B17D3" w:rsidRDefault="00E27F88" w:rsidP="00EF3896">
      <w:pPr>
        <w:pStyle w:val="ListBull2"/>
      </w:pPr>
      <w:r w:rsidRPr="005B17D3">
        <w:t>Multiple last name components must be separated by spaces.</w:t>
      </w:r>
    </w:p>
    <w:p w14:paraId="68724171" w14:textId="77777777" w:rsidR="00E27F88" w:rsidRPr="005B17D3" w:rsidRDefault="00E27F88" w:rsidP="00EF3896">
      <w:pPr>
        <w:pStyle w:val="ListBull2"/>
      </w:pPr>
      <w:r w:rsidRPr="005B17D3">
        <w:t>People with hyphenated names should be entered with the hyphen included.</w:t>
      </w:r>
    </w:p>
    <w:p w14:paraId="02457182" w14:textId="77777777" w:rsidR="00E27F88" w:rsidRPr="005B17D3" w:rsidRDefault="00E27F88" w:rsidP="00EF3896">
      <w:pPr>
        <w:pStyle w:val="ListBull2"/>
      </w:pPr>
      <w:r w:rsidRPr="005B17D3">
        <w:t>Legal Spanish names may be entered with the Mother'’ maiden name first, a hyphen and the Father'’ name all in the Last Name field.</w:t>
      </w:r>
    </w:p>
    <w:p w14:paraId="3D203974" w14:textId="77777777" w:rsidR="00E27F88" w:rsidRPr="005B17D3" w:rsidRDefault="00E27F88" w:rsidP="00EF3896">
      <w:pPr>
        <w:pStyle w:val="ListBull2"/>
      </w:pPr>
      <w:r w:rsidRPr="005B17D3">
        <w:t>Apostrophes and hyphens are the only punctuation that can be used.</w:t>
      </w:r>
    </w:p>
    <w:p w14:paraId="1848FDF3" w14:textId="77777777" w:rsidR="00E27F88" w:rsidRPr="005B17D3" w:rsidRDefault="00E27F88" w:rsidP="00EF3896">
      <w:pPr>
        <w:pStyle w:val="ListBull2"/>
      </w:pPr>
      <w:r w:rsidRPr="005B17D3">
        <w:t>Last Name must be between 1 and 35 characters.</w:t>
      </w:r>
    </w:p>
    <w:p w14:paraId="4342FF7C" w14:textId="77777777" w:rsidR="00E27F88" w:rsidRPr="005B17D3" w:rsidRDefault="00E27F88" w:rsidP="00EF3896">
      <w:pPr>
        <w:pStyle w:val="ListBull2"/>
        <w:numPr>
          <w:ilvl w:val="0"/>
          <w:numId w:val="0"/>
        </w:numPr>
        <w:ind w:left="720"/>
      </w:pPr>
    </w:p>
    <w:p w14:paraId="7C501854" w14:textId="77777777" w:rsidR="00E27F88" w:rsidRPr="005B17D3" w:rsidRDefault="00E27F88" w:rsidP="00EF3896">
      <w:pPr>
        <w:pStyle w:val="ScreenField"/>
      </w:pPr>
    </w:p>
    <w:p w14:paraId="27C23804" w14:textId="77777777" w:rsidR="00E27F88" w:rsidRPr="005B17D3" w:rsidRDefault="00E27F88" w:rsidP="00EF3896">
      <w:pPr>
        <w:pStyle w:val="ScreenField"/>
      </w:pPr>
      <w:r w:rsidRPr="005B17D3">
        <w:t>Suffix:</w:t>
      </w:r>
    </w:p>
    <w:p w14:paraId="60EBC1B3" w14:textId="77777777" w:rsidR="00E27F88" w:rsidRPr="005B17D3" w:rsidRDefault="00E27F88" w:rsidP="00EF3896">
      <w:pPr>
        <w:pStyle w:val="ScreenFieldDesc"/>
      </w:pPr>
      <w:r w:rsidRPr="005B17D3">
        <w:rPr>
          <w:i/>
        </w:rPr>
        <w:t>Suffix</w:t>
      </w:r>
      <w:r w:rsidRPr="005B17D3">
        <w:t xml:space="preserve"> is the </w:t>
      </w:r>
      <w:r w:rsidRPr="005B17D3">
        <w:rPr>
          <w:rStyle w:val="Text-onlypopuphotspot"/>
        </w:rPr>
        <w:t>suffix associated</w:t>
      </w:r>
      <w:r w:rsidRPr="005B17D3">
        <w:t xml:space="preserve"> with an individual'’ name. Suffixes must be used for JR (junior), SR (senior) and birth positions.</w:t>
      </w:r>
    </w:p>
    <w:p w14:paraId="4F72DE79" w14:textId="77777777" w:rsidR="00E27F88" w:rsidRPr="005B17D3" w:rsidRDefault="00E27F88" w:rsidP="00EF3896">
      <w:pPr>
        <w:pStyle w:val="RulesandMore"/>
      </w:pPr>
      <w:r w:rsidRPr="005B17D3">
        <w:t>Rules...</w:t>
      </w:r>
    </w:p>
    <w:p w14:paraId="04CD97C2" w14:textId="77777777" w:rsidR="00E27F88" w:rsidRPr="005B17D3" w:rsidRDefault="00E27F88" w:rsidP="00EF3896">
      <w:pPr>
        <w:pStyle w:val="ListBull2"/>
      </w:pPr>
      <w:r w:rsidRPr="005B17D3">
        <w:t>Numeric birth position identifiers must be entered in Roman numeral values (i.e., I, II, III, etc.).</w:t>
      </w:r>
    </w:p>
    <w:p w14:paraId="5E43B21C" w14:textId="77777777" w:rsidR="00E27F88" w:rsidRPr="005B17D3" w:rsidRDefault="00E27F88" w:rsidP="00EF3896">
      <w:pPr>
        <w:pStyle w:val="ListBull2"/>
      </w:pPr>
      <w:r w:rsidRPr="005B17D3">
        <w:t>Suffixes must be entered without punctuation.</w:t>
      </w:r>
    </w:p>
    <w:p w14:paraId="6614C4B2" w14:textId="77777777" w:rsidR="00E27F88" w:rsidRPr="005B17D3" w:rsidRDefault="00E27F88" w:rsidP="00EF3896">
      <w:pPr>
        <w:pStyle w:val="ListBull2"/>
      </w:pPr>
      <w:r w:rsidRPr="005B17D3">
        <w:t>If entering a Suffix, (such as JR, SR, III) no punctuation must be used.</w:t>
      </w:r>
    </w:p>
    <w:p w14:paraId="45CAC96A" w14:textId="77777777" w:rsidR="00E27F88" w:rsidRPr="005B17D3" w:rsidRDefault="00E27F88" w:rsidP="00EF3896">
      <w:pPr>
        <w:pStyle w:val="ListBull2"/>
      </w:pPr>
      <w:r w:rsidRPr="005B17D3">
        <w:t>Suffi</w:t>
      </w:r>
      <w:r w:rsidRPr="005B17D3">
        <w:rPr>
          <w:i/>
          <w:iCs/>
        </w:rPr>
        <w:t>x</w:t>
      </w:r>
      <w:r w:rsidRPr="005B17D3">
        <w:t xml:space="preserve"> must be between 1 and 10 characters.</w:t>
      </w:r>
    </w:p>
    <w:p w14:paraId="0F9DBECD" w14:textId="77777777" w:rsidR="00E27F88" w:rsidRPr="005B17D3" w:rsidRDefault="00E27F88" w:rsidP="00EF3896">
      <w:pPr>
        <w:pStyle w:val="ScreenField"/>
      </w:pPr>
    </w:p>
    <w:p w14:paraId="31AD8967" w14:textId="77777777" w:rsidR="00E27F88" w:rsidRPr="005B17D3" w:rsidRDefault="00E27F88" w:rsidP="00EF3896">
      <w:pPr>
        <w:pStyle w:val="ScreenField"/>
      </w:pPr>
      <w:r w:rsidRPr="005B17D3">
        <w:t>SSN</w:t>
      </w:r>
      <w:r w:rsidRPr="005B17D3">
        <w:fldChar w:fldCharType="begin"/>
      </w:r>
      <w:r w:rsidRPr="005B17D3">
        <w:instrText xml:space="preserve"> XE "“SN"”</w:instrText>
      </w:r>
      <w:r w:rsidRPr="005B17D3">
        <w:fldChar w:fldCharType="end"/>
      </w:r>
      <w:r w:rsidRPr="005B17D3">
        <w:t>:</w:t>
      </w:r>
    </w:p>
    <w:p w14:paraId="697D0078" w14:textId="77777777" w:rsidR="00E27F88" w:rsidRPr="005B17D3" w:rsidRDefault="00E27F88" w:rsidP="00EF3896">
      <w:pPr>
        <w:pStyle w:val="ScreenFieldDesc"/>
      </w:pPr>
      <w:r w:rsidRPr="005B17D3">
        <w:t>Dependent</w:t>
      </w:r>
      <w:r w:rsidRPr="005B17D3">
        <w:fldChar w:fldCharType="begin"/>
      </w:r>
      <w:r w:rsidRPr="005B17D3">
        <w:instrText xml:space="preserve"> XE "“ependent:SSN:Child"”</w:instrText>
      </w:r>
      <w:r w:rsidRPr="005B17D3">
        <w:fldChar w:fldCharType="end"/>
      </w:r>
      <w:r w:rsidRPr="005B17D3">
        <w:t xml:space="preserve"> Child</w:t>
      </w:r>
      <w:r w:rsidRPr="005B17D3">
        <w:fldChar w:fldCharType="begin"/>
      </w:r>
      <w:r w:rsidRPr="005B17D3">
        <w:instrText xml:space="preserve"> XE "“hild:SSN"”</w:instrText>
      </w:r>
      <w:r w:rsidRPr="005B17D3">
        <w:fldChar w:fldCharType="end"/>
      </w:r>
      <w:r w:rsidRPr="005B17D3">
        <w:t>'’ SSN</w:t>
      </w:r>
      <w:r w:rsidRPr="005B17D3">
        <w:fldChar w:fldCharType="begin"/>
      </w:r>
      <w:r w:rsidRPr="005B17D3">
        <w:instrText xml:space="preserve"> XE "“SN"”</w:instrText>
      </w:r>
      <w:r w:rsidRPr="005B17D3">
        <w:fldChar w:fldCharType="end"/>
      </w:r>
      <w:r w:rsidRPr="005B17D3">
        <w:t xml:space="preserve"> is defined as the Social Security Number given to that child by the Social Security Administration. The acceptable format is 9 numeric characters.</w:t>
      </w:r>
    </w:p>
    <w:p w14:paraId="7B87E371" w14:textId="77777777" w:rsidR="00E27F88" w:rsidRPr="005B17D3" w:rsidRDefault="00E27F88" w:rsidP="00EF3896">
      <w:pPr>
        <w:pStyle w:val="RulesandMore"/>
      </w:pPr>
      <w:r w:rsidRPr="005B17D3">
        <w:t>Rules...</w:t>
      </w:r>
    </w:p>
    <w:p w14:paraId="272D5CD0" w14:textId="77777777" w:rsidR="00E27F88" w:rsidRPr="005B17D3" w:rsidRDefault="00E27F88" w:rsidP="00EF3896">
      <w:pPr>
        <w:pStyle w:val="ListBull2"/>
      </w:pPr>
      <w:r w:rsidRPr="005B17D3">
        <w:rPr>
          <w:iCs/>
        </w:rPr>
        <w:t>SSN</w:t>
      </w:r>
      <w:r w:rsidRPr="005B17D3">
        <w:rPr>
          <w:iCs/>
        </w:rPr>
        <w:fldChar w:fldCharType="begin"/>
      </w:r>
      <w:r w:rsidRPr="005B17D3">
        <w:instrText xml:space="preserve"> XE "“SN"”</w:instrText>
      </w:r>
      <w:r w:rsidRPr="005B17D3">
        <w:rPr>
          <w:iCs/>
        </w:rPr>
        <w:fldChar w:fldCharType="end"/>
      </w:r>
      <w:r w:rsidRPr="005B17D3">
        <w:t xml:space="preserve"> cannot be a </w:t>
      </w:r>
      <w:r w:rsidRPr="005B17D3">
        <w:rPr>
          <w:rStyle w:val="Text-onlypopuphotspot"/>
          <w:i/>
          <w:iCs/>
        </w:rPr>
        <w:t>Pseudo</w:t>
      </w:r>
      <w:r w:rsidRPr="005B17D3">
        <w:rPr>
          <w:rStyle w:val="Text-onlypopuphotspot"/>
        </w:rPr>
        <w:t xml:space="preserve"> </w:t>
      </w:r>
      <w:r w:rsidRPr="005B17D3">
        <w:rPr>
          <w:rStyle w:val="Text-onlypopuphotspot"/>
          <w:i/>
        </w:rPr>
        <w:t>SSN</w:t>
      </w:r>
      <w:r w:rsidRPr="005B17D3">
        <w:t>.</w:t>
      </w:r>
    </w:p>
    <w:p w14:paraId="124E6DA9" w14:textId="77777777" w:rsidR="00E27F88" w:rsidRPr="005B17D3" w:rsidRDefault="00E27F88" w:rsidP="00EF3896">
      <w:pPr>
        <w:pStyle w:val="ListBull2"/>
      </w:pPr>
      <w:r w:rsidRPr="005B17D3">
        <w:t>Dependent Child</w:t>
      </w:r>
      <w:r w:rsidRPr="005B17D3">
        <w:fldChar w:fldCharType="begin"/>
      </w:r>
      <w:r w:rsidRPr="005B17D3">
        <w:instrText xml:space="preserve"> XE "“hild:SSN"”</w:instrText>
      </w:r>
      <w:r w:rsidRPr="005B17D3">
        <w:fldChar w:fldCharType="end"/>
      </w:r>
      <w:r w:rsidRPr="005B17D3">
        <w:t xml:space="preserve">'’ </w:t>
      </w:r>
      <w:r w:rsidRPr="005B17D3">
        <w:rPr>
          <w:iCs/>
        </w:rPr>
        <w:t>SSN</w:t>
      </w:r>
      <w:r w:rsidRPr="005B17D3">
        <w:rPr>
          <w:iCs/>
        </w:rPr>
        <w:fldChar w:fldCharType="begin"/>
      </w:r>
      <w:r w:rsidRPr="005B17D3">
        <w:instrText xml:space="preserve"> XE "“SN"”</w:instrText>
      </w:r>
      <w:r w:rsidRPr="005B17D3">
        <w:rPr>
          <w:iCs/>
        </w:rPr>
        <w:fldChar w:fldCharType="end"/>
      </w:r>
      <w:r w:rsidRPr="005B17D3">
        <w:t xml:space="preserve"> is a required field and cannot be a multiple (one per dependent) unless a </w:t>
      </w:r>
      <w:r w:rsidRPr="005B17D3">
        <w:rPr>
          <w:iCs/>
        </w:rPr>
        <w:t>Pseudo SSN Reason</w:t>
      </w:r>
      <w:r w:rsidRPr="005B17D3">
        <w:t xml:space="preserve"> is provided.</w:t>
      </w:r>
    </w:p>
    <w:p w14:paraId="65D1948E" w14:textId="77777777" w:rsidR="00E27F88" w:rsidRPr="005B17D3" w:rsidRDefault="00E27F88" w:rsidP="00EF3896">
      <w:pPr>
        <w:pStyle w:val="ListBull2"/>
        <w:rPr>
          <w:b/>
          <w:i/>
          <w:u w:val="single"/>
        </w:rPr>
      </w:pPr>
      <w:r w:rsidRPr="005B17D3">
        <w:t xml:space="preserve">If beneficiary has multiple dependents the </w:t>
      </w:r>
      <w:r w:rsidRPr="005B17D3">
        <w:rPr>
          <w:iCs/>
        </w:rPr>
        <w:t>SSN</w:t>
      </w:r>
      <w:r w:rsidRPr="005B17D3">
        <w:t>s cannot be the same.</w:t>
      </w:r>
    </w:p>
    <w:p w14:paraId="343CF336" w14:textId="77777777" w:rsidR="00E27F88" w:rsidRPr="005B17D3" w:rsidRDefault="00E27F88" w:rsidP="00EF3896">
      <w:pPr>
        <w:pStyle w:val="ListBull2"/>
        <w:numPr>
          <w:ilvl w:val="0"/>
          <w:numId w:val="0"/>
        </w:numPr>
        <w:ind w:left="720"/>
        <w:rPr>
          <w:b/>
          <w:i/>
          <w:u w:val="single"/>
        </w:rPr>
      </w:pPr>
    </w:p>
    <w:p w14:paraId="214B407A" w14:textId="77777777" w:rsidR="00E27F88" w:rsidRPr="005B17D3" w:rsidRDefault="00E27F88" w:rsidP="00EF3896">
      <w:pPr>
        <w:pStyle w:val="ScreenField"/>
      </w:pPr>
      <w:r w:rsidRPr="005B17D3">
        <w:t>Pseudo SSN</w:t>
      </w:r>
      <w:r w:rsidRPr="005B17D3">
        <w:fldChar w:fldCharType="begin"/>
      </w:r>
      <w:r w:rsidRPr="005B17D3">
        <w:instrText xml:space="preserve"> XE "“SN"”</w:instrText>
      </w:r>
      <w:r w:rsidRPr="005B17D3">
        <w:fldChar w:fldCharType="end"/>
      </w:r>
      <w:r w:rsidRPr="005B17D3">
        <w:t>:</w:t>
      </w:r>
    </w:p>
    <w:p w14:paraId="5EF54456" w14:textId="77777777" w:rsidR="00E27F88" w:rsidRPr="005B17D3" w:rsidRDefault="00E27F88" w:rsidP="00EF3896">
      <w:pPr>
        <w:pStyle w:val="ScreenFieldDesc"/>
      </w:pPr>
      <w:r w:rsidRPr="005B17D3">
        <w:rPr>
          <w:rStyle w:val="Text-onlypopuphotspot"/>
          <w:i/>
          <w:iCs/>
        </w:rPr>
        <w:t>Pseudo</w:t>
      </w:r>
      <w:r w:rsidRPr="005B17D3">
        <w:rPr>
          <w:rStyle w:val="Text-onlypopuphotspot"/>
        </w:rPr>
        <w:t> </w:t>
      </w:r>
      <w:r w:rsidRPr="005B17D3">
        <w:rPr>
          <w:rStyle w:val="Text-onlypopuphotspot"/>
          <w:i/>
          <w:iCs/>
        </w:rPr>
        <w:t>SSN</w:t>
      </w:r>
      <w:r w:rsidRPr="005B17D3">
        <w:rPr>
          <w:rStyle w:val="Text-onlypopuphotspot"/>
          <w:i/>
          <w:iCs/>
        </w:rPr>
        <w:fldChar w:fldCharType="begin"/>
      </w:r>
      <w:r w:rsidRPr="005B17D3">
        <w:instrText xml:space="preserve"> XE "“SN"”</w:instrText>
      </w:r>
      <w:r w:rsidRPr="005B17D3">
        <w:rPr>
          <w:rStyle w:val="Text-onlypopuphotspot"/>
          <w:i/>
          <w:iCs/>
        </w:rPr>
        <w:fldChar w:fldCharType="end"/>
      </w:r>
      <w:r w:rsidRPr="005B17D3">
        <w:t xml:space="preserve"> is an SSN that may be generated in ES</w:t>
      </w:r>
      <w:r w:rsidRPr="005B17D3">
        <w:fldChar w:fldCharType="begin"/>
      </w:r>
      <w:r w:rsidRPr="005B17D3">
        <w:instrText xml:space="preserve"> XE "“S"”</w:instrText>
      </w:r>
      <w:r w:rsidRPr="005B17D3">
        <w:fldChar w:fldCharType="end"/>
      </w:r>
      <w:r w:rsidRPr="005B17D3">
        <w:t xml:space="preserve"> as 9 numbers. The "“"”is removed by the system.</w:t>
      </w:r>
    </w:p>
    <w:p w14:paraId="024B840B" w14:textId="7FC0F432" w:rsidR="00E27F88" w:rsidRPr="005B17D3" w:rsidRDefault="00E27F88" w:rsidP="00EF3896">
      <w:pPr>
        <w:pStyle w:val="ScreenFieldDesc"/>
      </w:pPr>
      <w:r w:rsidRPr="005B17D3">
        <w:t>This data is shared with VistA.</w:t>
      </w:r>
    </w:p>
    <w:p w14:paraId="28652896" w14:textId="77777777" w:rsidR="00F7396E" w:rsidRPr="005B17D3" w:rsidRDefault="00F7396E" w:rsidP="00F7396E">
      <w:pPr>
        <w:pStyle w:val="ScreenField"/>
      </w:pPr>
    </w:p>
    <w:p w14:paraId="26154395" w14:textId="4BD2D73C" w:rsidR="00E27F88" w:rsidRPr="005B17D3" w:rsidRDefault="00E27F88" w:rsidP="00474E83">
      <w:pPr>
        <w:pStyle w:val="NoteLightbulb"/>
      </w:pPr>
      <w:r w:rsidRPr="005B17D3">
        <w:rPr>
          <w:b/>
        </w:rPr>
        <w:t>Note:</w:t>
      </w:r>
      <w:r w:rsidRPr="005B17D3">
        <w:t xml:space="preserve"> If a dependent</w:t>
      </w:r>
      <w:r w:rsidRPr="005B17D3">
        <w:fldChar w:fldCharType="begin"/>
      </w:r>
      <w:r w:rsidRPr="005B17D3">
        <w:instrText xml:space="preserve"> XE "“ependent:Pseudo SSN:Child"”</w:instrText>
      </w:r>
      <w:r w:rsidRPr="005B17D3">
        <w:fldChar w:fldCharType="end"/>
      </w:r>
      <w:r w:rsidRPr="005B17D3">
        <w:t xml:space="preserve"> child</w:t>
      </w:r>
      <w:r w:rsidRPr="005B17D3">
        <w:fldChar w:fldCharType="begin"/>
      </w:r>
      <w:r w:rsidRPr="005B17D3">
        <w:instrText xml:space="preserve"> XE "“hild:Pseudo SSN"”</w:instrText>
      </w:r>
      <w:r w:rsidRPr="005B17D3">
        <w:fldChar w:fldCharType="end"/>
      </w:r>
      <w:r w:rsidRPr="005B17D3">
        <w:t xml:space="preserve"> has a Pseudo SSN</w:t>
      </w:r>
      <w:r w:rsidRPr="005B17D3">
        <w:fldChar w:fldCharType="begin"/>
      </w:r>
      <w:r w:rsidRPr="005B17D3">
        <w:instrText xml:space="preserve"> XE "“SN"”</w:instrText>
      </w:r>
      <w:r w:rsidRPr="005B17D3">
        <w:fldChar w:fldCharType="end"/>
      </w:r>
      <w:r w:rsidRPr="005B17D3">
        <w:t xml:space="preserve"> and/or Pseudo SSN Reason in VistA, it will display here.</w:t>
      </w:r>
    </w:p>
    <w:p w14:paraId="72980358" w14:textId="77777777" w:rsidR="00F7396E" w:rsidRPr="005B17D3" w:rsidRDefault="00F7396E" w:rsidP="00F7396E">
      <w:pPr>
        <w:pStyle w:val="NoteLightbulb"/>
        <w:numPr>
          <w:ilvl w:val="0"/>
          <w:numId w:val="0"/>
        </w:numPr>
        <w:ind w:left="360"/>
      </w:pPr>
    </w:p>
    <w:p w14:paraId="18CE7DB4" w14:textId="77777777" w:rsidR="00E27F88" w:rsidRPr="005B17D3" w:rsidRDefault="00E27F88" w:rsidP="00EF3896">
      <w:pPr>
        <w:pStyle w:val="RulesandMore"/>
      </w:pPr>
      <w:r w:rsidRPr="005B17D3">
        <w:t>Rules...</w:t>
      </w:r>
    </w:p>
    <w:p w14:paraId="44B93350" w14:textId="77777777" w:rsidR="00E27F88" w:rsidRPr="005B17D3" w:rsidRDefault="00E27F88" w:rsidP="00EF3896">
      <w:pPr>
        <w:pStyle w:val="ListBull2"/>
      </w:pPr>
      <w:r w:rsidRPr="005B17D3">
        <w:rPr>
          <w:iCs/>
        </w:rPr>
        <w:t>Pseudo SSN</w:t>
      </w:r>
      <w:r w:rsidRPr="005B17D3">
        <w:rPr>
          <w:iCs/>
        </w:rPr>
        <w:fldChar w:fldCharType="begin"/>
      </w:r>
      <w:r w:rsidRPr="005B17D3">
        <w:instrText xml:space="preserve"> XE "“SN"”</w:instrText>
      </w:r>
      <w:r w:rsidRPr="005B17D3">
        <w:rPr>
          <w:iCs/>
        </w:rPr>
        <w:fldChar w:fldCharType="end"/>
      </w:r>
      <w:r w:rsidRPr="005B17D3">
        <w:t xml:space="preserve"> is not required if </w:t>
      </w:r>
      <w:r w:rsidRPr="005B17D3">
        <w:rPr>
          <w:iCs/>
        </w:rPr>
        <w:t>SSN</w:t>
      </w:r>
      <w:r w:rsidRPr="005B17D3">
        <w:t xml:space="preserve"> is supplied.</w:t>
      </w:r>
    </w:p>
    <w:p w14:paraId="0FF26480" w14:textId="77777777" w:rsidR="00E27F88" w:rsidRPr="005B17D3" w:rsidRDefault="00E27F88" w:rsidP="00EF3896">
      <w:pPr>
        <w:pStyle w:val="ListBull2"/>
      </w:pPr>
      <w:r w:rsidRPr="005B17D3">
        <w:t>Pseudo SSN</w:t>
      </w:r>
      <w:r w:rsidRPr="005B17D3">
        <w:fldChar w:fldCharType="begin"/>
      </w:r>
      <w:r w:rsidRPr="005B17D3">
        <w:instrText xml:space="preserve"> XE "“SN"”</w:instrText>
      </w:r>
      <w:r w:rsidRPr="005B17D3">
        <w:fldChar w:fldCharType="end"/>
      </w:r>
      <w:r w:rsidRPr="005B17D3">
        <w:t xml:space="preserve"> Reason:</w:t>
      </w:r>
    </w:p>
    <w:p w14:paraId="61062D35" w14:textId="77777777" w:rsidR="00E27F88" w:rsidRPr="005B17D3" w:rsidRDefault="00E27F88" w:rsidP="00EF3896">
      <w:pPr>
        <w:pStyle w:val="ListBull2"/>
      </w:pPr>
      <w:r w:rsidRPr="005B17D3">
        <w:rPr>
          <w:rStyle w:val="Text-onlypopuphotspot"/>
          <w:i/>
          <w:iCs/>
        </w:rPr>
        <w:t>Pseudo</w:t>
      </w:r>
      <w:r w:rsidRPr="005B17D3">
        <w:rPr>
          <w:rStyle w:val="Text-onlypopuphotspot"/>
        </w:rPr>
        <w:t> </w:t>
      </w:r>
      <w:r w:rsidRPr="005B17D3">
        <w:rPr>
          <w:rStyle w:val="Text-onlypopuphotspot"/>
          <w:i/>
          <w:iCs/>
        </w:rPr>
        <w:t>SSN</w:t>
      </w:r>
      <w:r w:rsidRPr="005B17D3">
        <w:rPr>
          <w:rStyle w:val="Text-onlypopuphotspot"/>
          <w:i/>
          <w:iCs/>
        </w:rPr>
        <w:fldChar w:fldCharType="begin"/>
      </w:r>
      <w:r w:rsidRPr="005B17D3">
        <w:instrText xml:space="preserve"> XE "“SN"”</w:instrText>
      </w:r>
      <w:r w:rsidRPr="005B17D3">
        <w:rPr>
          <w:rStyle w:val="Text-onlypopuphotspot"/>
          <w:i/>
          <w:iCs/>
        </w:rPr>
        <w:fldChar w:fldCharType="end"/>
      </w:r>
      <w:r w:rsidRPr="005B17D3">
        <w:rPr>
          <w:rStyle w:val="Text-onlypopuphotspot"/>
        </w:rPr>
        <w:t xml:space="preserve"> </w:t>
      </w:r>
      <w:r w:rsidRPr="005B17D3">
        <w:rPr>
          <w:rStyle w:val="Text-onlypopuphotspot"/>
          <w:i/>
        </w:rPr>
        <w:t>Reason</w:t>
      </w:r>
      <w:r w:rsidRPr="005B17D3">
        <w:t xml:space="preserve"> is defined as the reason a legal SSN was not given.</w:t>
      </w:r>
    </w:p>
    <w:p w14:paraId="450138A0" w14:textId="77777777" w:rsidR="00E27F88" w:rsidRPr="005B17D3" w:rsidRDefault="00E27F88" w:rsidP="00EF3896">
      <w:pPr>
        <w:pStyle w:val="ListBull2"/>
      </w:pPr>
      <w:r w:rsidRPr="005B17D3">
        <w:t>Three reasons for assigning a dependent</w:t>
      </w:r>
      <w:r w:rsidRPr="005B17D3">
        <w:fldChar w:fldCharType="begin"/>
      </w:r>
      <w:r w:rsidRPr="005B17D3">
        <w:instrText xml:space="preserve"> XE "“ependent:Pseudo SSN Reason:Child"”</w:instrText>
      </w:r>
      <w:r w:rsidRPr="005B17D3">
        <w:fldChar w:fldCharType="end"/>
      </w:r>
      <w:r w:rsidRPr="005B17D3">
        <w:t xml:space="preserve"> Pseudo SSN</w:t>
      </w:r>
      <w:r w:rsidRPr="005B17D3">
        <w:fldChar w:fldCharType="begin"/>
      </w:r>
      <w:r w:rsidRPr="005B17D3">
        <w:instrText xml:space="preserve"> XE "“SN"”</w:instrText>
      </w:r>
      <w:r w:rsidRPr="005B17D3">
        <w:fldChar w:fldCharType="end"/>
      </w:r>
      <w:r w:rsidRPr="005B17D3">
        <w:t xml:space="preserve"> are:</w:t>
      </w:r>
    </w:p>
    <w:p w14:paraId="5AE61AF4" w14:textId="77777777" w:rsidR="00E27F88" w:rsidRPr="005B17D3" w:rsidRDefault="00E27F88" w:rsidP="00EF3896">
      <w:pPr>
        <w:pStyle w:val="ListBull2"/>
        <w:ind w:left="1368"/>
      </w:pPr>
      <w:r w:rsidRPr="005B17D3">
        <w:t>Follow-up required</w:t>
      </w:r>
    </w:p>
    <w:p w14:paraId="48A4F1C2" w14:textId="77777777" w:rsidR="00E27F88" w:rsidRPr="005B17D3" w:rsidRDefault="00E27F88" w:rsidP="00EF3896">
      <w:pPr>
        <w:pStyle w:val="ListBull2"/>
        <w:ind w:left="1368"/>
      </w:pPr>
      <w:r w:rsidRPr="005B17D3">
        <w:t>Refused to provide information</w:t>
      </w:r>
    </w:p>
    <w:p w14:paraId="7ADB87A0" w14:textId="77777777" w:rsidR="00E27F88" w:rsidRPr="005B17D3" w:rsidRDefault="00E27F88" w:rsidP="00EF3896">
      <w:pPr>
        <w:pStyle w:val="ListBull2"/>
        <w:ind w:left="1368"/>
      </w:pPr>
      <w:r w:rsidRPr="005B17D3">
        <w:t xml:space="preserve">No </w:t>
      </w:r>
      <w:r w:rsidRPr="005B17D3">
        <w:rPr>
          <w:iCs/>
        </w:rPr>
        <w:t>SSN</w:t>
      </w:r>
      <w:r w:rsidRPr="005B17D3">
        <w:rPr>
          <w:iCs/>
        </w:rPr>
        <w:fldChar w:fldCharType="begin"/>
      </w:r>
      <w:r w:rsidRPr="005B17D3">
        <w:instrText xml:space="preserve"> XE "“SN"”</w:instrText>
      </w:r>
      <w:r w:rsidRPr="005B17D3">
        <w:rPr>
          <w:iCs/>
        </w:rPr>
        <w:fldChar w:fldCharType="end"/>
      </w:r>
      <w:r w:rsidRPr="005B17D3">
        <w:t xml:space="preserve"> assigned</w:t>
      </w:r>
      <w:r w:rsidRPr="005B17D3">
        <w:fldChar w:fldCharType="begin"/>
      </w:r>
      <w:r w:rsidRPr="005B17D3">
        <w:instrText xml:space="preserve"> XE "“ssigned:SSN"”</w:instrText>
      </w:r>
      <w:r w:rsidRPr="005B17D3">
        <w:fldChar w:fldCharType="end"/>
      </w:r>
    </w:p>
    <w:p w14:paraId="52EEF165" w14:textId="77777777" w:rsidR="00E27F88" w:rsidRPr="005B17D3" w:rsidRDefault="00E27F88" w:rsidP="00EF3896">
      <w:pPr>
        <w:pStyle w:val="ScreenFieldDesc"/>
      </w:pPr>
      <w:r w:rsidRPr="005B17D3">
        <w:t>This data is shared with VistA.</w:t>
      </w:r>
    </w:p>
    <w:p w14:paraId="33AF9BAA" w14:textId="77777777" w:rsidR="00E27F88" w:rsidRPr="005B17D3" w:rsidRDefault="00E27F88" w:rsidP="00474E83">
      <w:pPr>
        <w:pStyle w:val="NoteLightbulb"/>
      </w:pPr>
      <w:r w:rsidRPr="005B17D3">
        <w:rPr>
          <w:b/>
        </w:rPr>
        <w:t>Note</w:t>
      </w:r>
      <w:r w:rsidRPr="005B17D3">
        <w:t>: If a dependent child</w:t>
      </w:r>
      <w:r w:rsidRPr="005B17D3">
        <w:fldChar w:fldCharType="begin"/>
      </w:r>
      <w:r w:rsidRPr="005B17D3">
        <w:instrText xml:space="preserve"> XE "“hild:Pseudo SSN"”</w:instrText>
      </w:r>
      <w:r w:rsidRPr="005B17D3">
        <w:fldChar w:fldCharType="end"/>
      </w:r>
      <w:r w:rsidRPr="005B17D3">
        <w:t xml:space="preserve"> has a Pseudo SSN</w:t>
      </w:r>
      <w:r w:rsidRPr="005B17D3">
        <w:fldChar w:fldCharType="begin"/>
      </w:r>
      <w:r w:rsidRPr="005B17D3">
        <w:instrText xml:space="preserve"> XE "“SN"”</w:instrText>
      </w:r>
      <w:r w:rsidRPr="005B17D3">
        <w:fldChar w:fldCharType="end"/>
      </w:r>
      <w:r w:rsidRPr="005B17D3">
        <w:t xml:space="preserve"> and/or Pseudo SSN Reason in VistA, it will display here.</w:t>
      </w:r>
    </w:p>
    <w:p w14:paraId="72F398C7" w14:textId="77777777" w:rsidR="00E27F88" w:rsidRPr="005B17D3" w:rsidRDefault="00E27F88" w:rsidP="00EF3896">
      <w:pPr>
        <w:pStyle w:val="ScreenField"/>
      </w:pPr>
    </w:p>
    <w:p w14:paraId="06390A33" w14:textId="77777777" w:rsidR="00E27F88" w:rsidRPr="005B17D3" w:rsidRDefault="00E27F88" w:rsidP="00EF3896">
      <w:pPr>
        <w:pStyle w:val="ScreenField"/>
      </w:pPr>
      <w:r w:rsidRPr="005B17D3">
        <w:rPr>
          <w:noProof/>
        </w:rPr>
        <w:drawing>
          <wp:inline distT="0" distB="0" distL="0" distR="0" wp14:anchorId="15416859" wp14:editId="094CE897">
            <wp:extent cx="119380" cy="119380"/>
            <wp:effectExtent l="19050" t="0" r="0" b="0"/>
            <wp:docPr id="1433" name="Picture 1433" descr="required fiel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3" descr="required field symbol"/>
                    <pic:cNvPicPr>
                      <a:picLocks noChangeAspect="1" noChangeArrowheads="1"/>
                    </pic:cNvPicPr>
                  </pic:nvPicPr>
                  <pic:blipFill>
                    <a:blip r:embed="rId33" cstate="print"/>
                    <a:srcRect/>
                    <a:stretch>
                      <a:fillRect/>
                    </a:stretch>
                  </pic:blipFill>
                  <pic:spPr bwMode="auto">
                    <a:xfrm>
                      <a:off x="0" y="0"/>
                      <a:ext cx="119380" cy="119380"/>
                    </a:xfrm>
                    <a:prstGeom prst="rect">
                      <a:avLst/>
                    </a:prstGeom>
                    <a:noFill/>
                    <a:ln w="9525">
                      <a:noFill/>
                      <a:miter lim="800000"/>
                      <a:headEnd/>
                      <a:tailEnd/>
                    </a:ln>
                  </pic:spPr>
                </pic:pic>
              </a:graphicData>
            </a:graphic>
          </wp:inline>
        </w:drawing>
      </w:r>
      <w:r w:rsidRPr="005B17D3">
        <w:t>Relationship:</w:t>
      </w:r>
    </w:p>
    <w:p w14:paraId="5548FC66" w14:textId="77777777" w:rsidR="00E27F88" w:rsidRPr="005B17D3" w:rsidRDefault="00E27F88" w:rsidP="00EF3896">
      <w:pPr>
        <w:pStyle w:val="ScreenFieldDesc"/>
      </w:pPr>
      <w:r w:rsidRPr="005B17D3">
        <w:t>Dependent</w:t>
      </w:r>
      <w:r w:rsidRPr="005B17D3">
        <w:fldChar w:fldCharType="begin"/>
      </w:r>
      <w:r w:rsidRPr="005B17D3">
        <w:instrText xml:space="preserve"> XE "Dependent:Relationship:Child" </w:instrText>
      </w:r>
      <w:r w:rsidRPr="005B17D3">
        <w:fldChar w:fldCharType="end"/>
      </w:r>
      <w:r w:rsidRPr="005B17D3">
        <w:t xml:space="preserve"> child</w:t>
      </w:r>
      <w:r w:rsidRPr="005B17D3">
        <w:fldChar w:fldCharType="begin"/>
      </w:r>
      <w:r w:rsidRPr="005B17D3">
        <w:instrText xml:space="preserve"> XE "Child:Relationship" </w:instrText>
      </w:r>
      <w:r w:rsidRPr="005B17D3">
        <w:fldChar w:fldCharType="end"/>
      </w:r>
      <w:r w:rsidRPr="005B17D3">
        <w:t>'s relationship to beneficiary is defined as the child’s relationship to the beneficiary. The acceptable choices are:</w:t>
      </w:r>
    </w:p>
    <w:p w14:paraId="6C07C5E5" w14:textId="77777777" w:rsidR="00E27F88" w:rsidRPr="005B17D3" w:rsidRDefault="00E27F88" w:rsidP="00EF3896">
      <w:pPr>
        <w:pStyle w:val="ListBull2"/>
      </w:pPr>
      <w:r w:rsidRPr="005B17D3">
        <w:t>Son</w:t>
      </w:r>
    </w:p>
    <w:p w14:paraId="013FD12A" w14:textId="77777777" w:rsidR="00E27F88" w:rsidRPr="005B17D3" w:rsidRDefault="00E27F88" w:rsidP="00EF3896">
      <w:pPr>
        <w:pStyle w:val="ListBull2"/>
      </w:pPr>
      <w:r w:rsidRPr="005B17D3">
        <w:t>Daughter</w:t>
      </w:r>
    </w:p>
    <w:p w14:paraId="0847EC30" w14:textId="77777777" w:rsidR="00E27F88" w:rsidRPr="005B17D3" w:rsidRDefault="00E27F88" w:rsidP="00EF3896">
      <w:pPr>
        <w:pStyle w:val="ListBull2"/>
      </w:pPr>
      <w:r w:rsidRPr="005B17D3">
        <w:t>Stepson</w:t>
      </w:r>
    </w:p>
    <w:p w14:paraId="4A3C9C32" w14:textId="77777777" w:rsidR="00E27F88" w:rsidRPr="005B17D3" w:rsidRDefault="00E27F88" w:rsidP="00EF3896">
      <w:pPr>
        <w:pStyle w:val="ListBull2"/>
      </w:pPr>
      <w:r w:rsidRPr="005B17D3">
        <w:t>Stepdaughter</w:t>
      </w:r>
    </w:p>
    <w:p w14:paraId="241E64E5" w14:textId="77777777" w:rsidR="0053627E" w:rsidRPr="005B17D3" w:rsidRDefault="0053627E" w:rsidP="00EF3896">
      <w:pPr>
        <w:pStyle w:val="RulesandMore"/>
      </w:pPr>
    </w:p>
    <w:p w14:paraId="1240F655" w14:textId="411029BF" w:rsidR="00E27F88" w:rsidRPr="005B17D3" w:rsidRDefault="00E27F88" w:rsidP="00EF3896">
      <w:pPr>
        <w:pStyle w:val="RulesandMore"/>
      </w:pPr>
      <w:r w:rsidRPr="005B17D3">
        <w:t>Rules...</w:t>
      </w:r>
    </w:p>
    <w:p w14:paraId="6136D3AC" w14:textId="77777777" w:rsidR="00E27F88" w:rsidRPr="005B17D3" w:rsidRDefault="00E27F88" w:rsidP="00EF3896">
      <w:pPr>
        <w:pStyle w:val="ListBull2"/>
      </w:pPr>
      <w:r w:rsidRPr="005B17D3">
        <w:t>Dependent child</w:t>
      </w:r>
      <w:r w:rsidRPr="005B17D3">
        <w:fldChar w:fldCharType="begin"/>
      </w:r>
      <w:r w:rsidRPr="005B17D3">
        <w:instrText xml:space="preserve"> XE "Child:Relationship" </w:instrText>
      </w:r>
      <w:r w:rsidRPr="005B17D3">
        <w:fldChar w:fldCharType="end"/>
      </w:r>
      <w:r w:rsidRPr="005B17D3">
        <w:t xml:space="preserve">'s </w:t>
      </w:r>
      <w:r w:rsidRPr="005B17D3">
        <w:rPr>
          <w:i/>
          <w:iCs/>
        </w:rPr>
        <w:t>Relationship</w:t>
      </w:r>
      <w:r w:rsidRPr="005B17D3">
        <w:t xml:space="preserve"> to beneficiary is a required field and can be a multiple (one per dependent).</w:t>
      </w:r>
    </w:p>
    <w:p w14:paraId="0F63618D" w14:textId="77777777" w:rsidR="00E27F88" w:rsidRPr="005B17D3" w:rsidRDefault="00E27F88" w:rsidP="00EF3896">
      <w:pPr>
        <w:pStyle w:val="ListBull2"/>
      </w:pPr>
      <w:r w:rsidRPr="005B17D3">
        <w:t xml:space="preserve">If </w:t>
      </w:r>
      <w:r w:rsidRPr="005B17D3">
        <w:rPr>
          <w:i/>
          <w:iCs/>
        </w:rPr>
        <w:t>Relationship</w:t>
      </w:r>
      <w:r w:rsidRPr="005B17D3">
        <w:t xml:space="preserve"> = son or stepson, gender can only be male.</w:t>
      </w:r>
    </w:p>
    <w:p w14:paraId="72A21F8F" w14:textId="77777777" w:rsidR="00E27F88" w:rsidRPr="005B17D3" w:rsidRDefault="00E27F88" w:rsidP="00EF3896">
      <w:pPr>
        <w:pStyle w:val="ListBull2"/>
      </w:pPr>
      <w:r w:rsidRPr="005B17D3">
        <w:t xml:space="preserve">If </w:t>
      </w:r>
      <w:r w:rsidRPr="005B17D3">
        <w:rPr>
          <w:iCs/>
        </w:rPr>
        <w:t>Relationship</w:t>
      </w:r>
      <w:r w:rsidRPr="005B17D3">
        <w:t xml:space="preserve"> = daughter or stepdaughter, gender can only be female.</w:t>
      </w:r>
    </w:p>
    <w:p w14:paraId="50A199C6" w14:textId="77777777" w:rsidR="00E27F88" w:rsidRPr="005B17D3" w:rsidRDefault="00E27F88" w:rsidP="00EF3896">
      <w:pPr>
        <w:pStyle w:val="ListBull2"/>
        <w:numPr>
          <w:ilvl w:val="0"/>
          <w:numId w:val="0"/>
        </w:numPr>
        <w:ind w:left="720"/>
      </w:pPr>
    </w:p>
    <w:p w14:paraId="62951F43" w14:textId="77777777" w:rsidR="00E27F88" w:rsidRPr="005B17D3" w:rsidRDefault="00E27F88" w:rsidP="00EF3896">
      <w:pPr>
        <w:pStyle w:val="ScreenField"/>
      </w:pPr>
      <w:r w:rsidRPr="005B17D3">
        <w:rPr>
          <w:noProof/>
        </w:rPr>
        <w:drawing>
          <wp:inline distT="0" distB="0" distL="0" distR="0" wp14:anchorId="66839C8E" wp14:editId="6219DA29">
            <wp:extent cx="119380" cy="119380"/>
            <wp:effectExtent l="19050" t="0" r="0" b="0"/>
            <wp:docPr id="1441" name="Picture 1441" descr="required fiel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1" descr="required field symbol"/>
                    <pic:cNvPicPr>
                      <a:picLocks noChangeAspect="1" noChangeArrowheads="1"/>
                    </pic:cNvPicPr>
                  </pic:nvPicPr>
                  <pic:blipFill>
                    <a:blip r:embed="rId33" cstate="print"/>
                    <a:srcRect/>
                    <a:stretch>
                      <a:fillRect/>
                    </a:stretch>
                  </pic:blipFill>
                  <pic:spPr bwMode="auto">
                    <a:xfrm>
                      <a:off x="0" y="0"/>
                      <a:ext cx="119380" cy="119380"/>
                    </a:xfrm>
                    <a:prstGeom prst="rect">
                      <a:avLst/>
                    </a:prstGeom>
                    <a:noFill/>
                    <a:ln w="9525">
                      <a:noFill/>
                      <a:miter lim="800000"/>
                      <a:headEnd/>
                      <a:tailEnd/>
                    </a:ln>
                  </pic:spPr>
                </pic:pic>
              </a:graphicData>
            </a:graphic>
          </wp:inline>
        </w:drawing>
      </w:r>
      <w:r w:rsidRPr="005B17D3">
        <w:t>Date of Birth:</w:t>
      </w:r>
    </w:p>
    <w:p w14:paraId="0DDD417B" w14:textId="77777777" w:rsidR="00E27F88" w:rsidRPr="005B17D3" w:rsidRDefault="00E27F88" w:rsidP="00EF3896">
      <w:pPr>
        <w:pStyle w:val="ScreenFieldDesc"/>
      </w:pPr>
      <w:r w:rsidRPr="005B17D3">
        <w:t xml:space="preserve">Dependent </w:t>
      </w:r>
      <w:r w:rsidRPr="005B17D3">
        <w:fldChar w:fldCharType="begin"/>
      </w:r>
      <w:r w:rsidRPr="005B17D3">
        <w:instrText xml:space="preserve"> XE "Dependent:Date of Birth:Child" </w:instrText>
      </w:r>
      <w:r w:rsidRPr="005B17D3">
        <w:fldChar w:fldCharType="end"/>
      </w:r>
      <w:r w:rsidRPr="005B17D3">
        <w:t>child</w:t>
      </w:r>
      <w:r w:rsidRPr="005B17D3">
        <w:fldChar w:fldCharType="begin"/>
      </w:r>
      <w:r w:rsidRPr="005B17D3">
        <w:instrText xml:space="preserve"> XE "Child:Date of Birth" </w:instrText>
      </w:r>
      <w:r w:rsidRPr="005B17D3">
        <w:fldChar w:fldCharType="end"/>
      </w:r>
      <w:r w:rsidRPr="005B17D3">
        <w:t>'s Date of Birth</w:t>
      </w:r>
      <w:r w:rsidRPr="005B17D3">
        <w:fldChar w:fldCharType="begin"/>
      </w:r>
      <w:r w:rsidRPr="005B17D3">
        <w:instrText xml:space="preserve"> XE "Date:Dependent Child:of Birth" </w:instrText>
      </w:r>
      <w:r w:rsidRPr="005B17D3">
        <w:fldChar w:fldCharType="end"/>
      </w:r>
      <w:r w:rsidRPr="005B17D3">
        <w:t xml:space="preserve"> is the date this child was born.</w:t>
      </w:r>
    </w:p>
    <w:p w14:paraId="62FE2AAE" w14:textId="77777777" w:rsidR="0053627E" w:rsidRPr="005B17D3" w:rsidRDefault="0053627E" w:rsidP="00EF3896">
      <w:pPr>
        <w:pStyle w:val="ScreenField"/>
      </w:pPr>
    </w:p>
    <w:p w14:paraId="7C25D3FC" w14:textId="3D117D3C" w:rsidR="00E27F88" w:rsidRPr="005B17D3" w:rsidRDefault="00E27F88" w:rsidP="00EF3896">
      <w:pPr>
        <w:pStyle w:val="ScreenField"/>
      </w:pPr>
      <w:r w:rsidRPr="005B17D3">
        <w:t>Rules...</w:t>
      </w:r>
    </w:p>
    <w:p w14:paraId="5242759D" w14:textId="77777777" w:rsidR="00E27F88" w:rsidRPr="005B17D3" w:rsidRDefault="00E27F88" w:rsidP="00884662">
      <w:pPr>
        <w:pStyle w:val="BodyTextBullet2"/>
        <w:numPr>
          <w:ilvl w:val="0"/>
          <w:numId w:val="142"/>
        </w:numPr>
      </w:pPr>
      <w:r w:rsidRPr="005B17D3">
        <w:t>Date cannot be a future date.</w:t>
      </w:r>
    </w:p>
    <w:p w14:paraId="5AA6E6AB" w14:textId="77777777" w:rsidR="00E27F88" w:rsidRPr="005B17D3" w:rsidRDefault="00E27F88" w:rsidP="00EF3896">
      <w:pPr>
        <w:pStyle w:val="ListBull2"/>
        <w:rPr>
          <w:b/>
          <w:i/>
          <w:u w:val="single"/>
        </w:rPr>
      </w:pPr>
      <w:r w:rsidRPr="005B17D3">
        <w:t>Format: (mm/dd/yyyy)</w:t>
      </w:r>
    </w:p>
    <w:p w14:paraId="4FEC17C5" w14:textId="77777777" w:rsidR="00E27F88" w:rsidRPr="005B17D3" w:rsidRDefault="00E27F88" w:rsidP="00EF3896">
      <w:pPr>
        <w:pStyle w:val="ScreenField"/>
      </w:pPr>
    </w:p>
    <w:p w14:paraId="2F58BEC1" w14:textId="77777777" w:rsidR="00E27F88" w:rsidRPr="005B17D3" w:rsidRDefault="00E27F88" w:rsidP="00EF3896">
      <w:pPr>
        <w:pStyle w:val="ScreenField"/>
      </w:pPr>
      <w:r w:rsidRPr="005B17D3">
        <w:t>SSN</w:t>
      </w:r>
      <w:r w:rsidRPr="005B17D3">
        <w:fldChar w:fldCharType="begin"/>
      </w:r>
      <w:r w:rsidRPr="005B17D3">
        <w:instrText xml:space="preserve"> XE "SSN" </w:instrText>
      </w:r>
      <w:r w:rsidRPr="005B17D3">
        <w:fldChar w:fldCharType="end"/>
      </w:r>
      <w:r w:rsidRPr="005B17D3">
        <w:t xml:space="preserve"> Source of Change</w:t>
      </w:r>
      <w:r w:rsidRPr="005B17D3">
        <w:fldChar w:fldCharType="begin"/>
      </w:r>
      <w:r w:rsidRPr="005B17D3">
        <w:instrText xml:space="preserve"> XE "Change:SSN Source of" </w:instrText>
      </w:r>
      <w:r w:rsidRPr="005B17D3">
        <w:fldChar w:fldCharType="end"/>
      </w:r>
      <w:r w:rsidRPr="005B17D3">
        <w:t xml:space="preserve"> (Edit):</w:t>
      </w:r>
    </w:p>
    <w:p w14:paraId="7A9AB1F3" w14:textId="77777777" w:rsidR="00E27F88" w:rsidRPr="005B17D3" w:rsidRDefault="00E27F88" w:rsidP="00EF3896">
      <w:pPr>
        <w:pStyle w:val="ScreenFieldDesc"/>
      </w:pPr>
      <w:r w:rsidRPr="005B17D3">
        <w:t>SSN</w:t>
      </w:r>
      <w:r w:rsidRPr="005B17D3">
        <w:fldChar w:fldCharType="begin"/>
      </w:r>
      <w:r w:rsidRPr="005B17D3">
        <w:instrText xml:space="preserve"> XE "SSN" </w:instrText>
      </w:r>
      <w:r w:rsidRPr="005B17D3">
        <w:fldChar w:fldCharType="end"/>
      </w:r>
      <w:r w:rsidRPr="005B17D3">
        <w:t xml:space="preserve"> Source of Change is an audit field to capture the source of the updated SSN. Choices are:</w:t>
      </w:r>
    </w:p>
    <w:p w14:paraId="1BA9AE31" w14:textId="77777777" w:rsidR="00E27F88" w:rsidRPr="005B17D3" w:rsidRDefault="00E27F88" w:rsidP="00EF3896">
      <w:pPr>
        <w:pStyle w:val="ListBull2"/>
      </w:pPr>
      <w:r w:rsidRPr="005B17D3">
        <w:t>Other</w:t>
      </w:r>
    </w:p>
    <w:p w14:paraId="578C4B77" w14:textId="77777777" w:rsidR="00E27F88" w:rsidRPr="005B17D3" w:rsidRDefault="00E27F88" w:rsidP="00EF3896">
      <w:pPr>
        <w:pStyle w:val="ListBull2"/>
      </w:pPr>
      <w:r w:rsidRPr="005B17D3">
        <w:t>VAMC</w:t>
      </w:r>
    </w:p>
    <w:p w14:paraId="3C3800E1" w14:textId="77777777" w:rsidR="00E27F88" w:rsidRPr="005B17D3" w:rsidRDefault="00E27F88" w:rsidP="00EF3896">
      <w:pPr>
        <w:pStyle w:val="ListBull2"/>
      </w:pPr>
      <w:r w:rsidRPr="005B17D3">
        <w:t>Veteran</w:t>
      </w:r>
    </w:p>
    <w:p w14:paraId="4B8679C0" w14:textId="77777777" w:rsidR="00E27F88" w:rsidRPr="005B17D3" w:rsidRDefault="00E27F88" w:rsidP="00EF3896">
      <w:pPr>
        <w:pStyle w:val="ListBull2"/>
        <w:numPr>
          <w:ilvl w:val="0"/>
          <w:numId w:val="0"/>
        </w:numPr>
        <w:ind w:left="720"/>
      </w:pPr>
    </w:p>
    <w:p w14:paraId="00F99591" w14:textId="77777777" w:rsidR="00E27F88" w:rsidRPr="005B17D3" w:rsidRDefault="00E27F88" w:rsidP="00EF3896">
      <w:pPr>
        <w:pStyle w:val="ScreenField"/>
      </w:pPr>
      <w:r w:rsidRPr="005B17D3">
        <w:t>SSA Verification Status (Edit):</w:t>
      </w:r>
    </w:p>
    <w:p w14:paraId="01EB94DA" w14:textId="77777777" w:rsidR="00E27F88" w:rsidRPr="005B17D3" w:rsidRDefault="00E27F88" w:rsidP="00EF3896">
      <w:pPr>
        <w:pStyle w:val="ScreenFieldDesc"/>
      </w:pPr>
      <w:r w:rsidRPr="005B17D3">
        <w:t xml:space="preserve">An indicator that describes the status of the </w:t>
      </w:r>
      <w:r w:rsidRPr="005B17D3">
        <w:rPr>
          <w:rStyle w:val="Text-onlypopuphotspot"/>
        </w:rPr>
        <w:t>SSN</w:t>
      </w:r>
      <w:r w:rsidRPr="005B17D3">
        <w:rPr>
          <w:rStyle w:val="Text-onlypopuphotspot"/>
        </w:rPr>
        <w:fldChar w:fldCharType="begin"/>
      </w:r>
      <w:r w:rsidRPr="005B17D3">
        <w:instrText xml:space="preserve"> XE "SSN" </w:instrText>
      </w:r>
      <w:r w:rsidRPr="005B17D3">
        <w:rPr>
          <w:rStyle w:val="Text-onlypopuphotspot"/>
        </w:rPr>
        <w:fldChar w:fldCharType="end"/>
      </w:r>
      <w:r w:rsidRPr="005B17D3">
        <w:rPr>
          <w:rStyle w:val="Text-onlypopuphotspot"/>
        </w:rPr>
        <w:t xml:space="preserve"> verification</w:t>
      </w:r>
      <w:r w:rsidRPr="005B17D3">
        <w:t xml:space="preserve"> with SSA. Choices are:</w:t>
      </w:r>
    </w:p>
    <w:p w14:paraId="45BA1303" w14:textId="77777777" w:rsidR="00E27F88" w:rsidRPr="005B17D3" w:rsidRDefault="00E27F88" w:rsidP="00EF3896">
      <w:pPr>
        <w:pStyle w:val="ListBull2"/>
      </w:pPr>
      <w:r w:rsidRPr="005B17D3">
        <w:t>In-Process</w:t>
      </w:r>
    </w:p>
    <w:p w14:paraId="0E7838B0" w14:textId="77777777" w:rsidR="00E27F88" w:rsidRPr="005B17D3" w:rsidRDefault="00E27F88" w:rsidP="00EF3896">
      <w:pPr>
        <w:pStyle w:val="ListBull2"/>
      </w:pPr>
      <w:r w:rsidRPr="005B17D3">
        <w:t>Invalid per SSA</w:t>
      </w:r>
    </w:p>
    <w:p w14:paraId="352373F5" w14:textId="77777777" w:rsidR="00E27F88" w:rsidRPr="005B17D3" w:rsidRDefault="00E27F88" w:rsidP="00EF3896">
      <w:pPr>
        <w:pStyle w:val="ListBull2"/>
      </w:pPr>
      <w:r w:rsidRPr="005B17D3">
        <w:t>New</w:t>
      </w:r>
      <w:r w:rsidRPr="005B17D3">
        <w:fldChar w:fldCharType="begin"/>
      </w:r>
      <w:r w:rsidRPr="005B17D3">
        <w:instrText xml:space="preserve"> XE "New:SSA Verification Status Record" </w:instrText>
      </w:r>
      <w:r w:rsidRPr="005B17D3">
        <w:fldChar w:fldCharType="end"/>
      </w:r>
      <w:r w:rsidRPr="005B17D3">
        <w:t xml:space="preserve"> Record</w:t>
      </w:r>
    </w:p>
    <w:p w14:paraId="2C244470" w14:textId="77777777" w:rsidR="00E27F88" w:rsidRPr="005B17D3" w:rsidRDefault="00E27F88" w:rsidP="00EF3896">
      <w:pPr>
        <w:pStyle w:val="ListBull2"/>
      </w:pPr>
      <w:r w:rsidRPr="005B17D3">
        <w:t>Resend to SSA</w:t>
      </w:r>
    </w:p>
    <w:p w14:paraId="06624CA4" w14:textId="77777777" w:rsidR="00E27F88" w:rsidRPr="005B17D3" w:rsidRDefault="00E27F88" w:rsidP="00EF3896">
      <w:pPr>
        <w:pStyle w:val="ListBull2"/>
      </w:pPr>
      <w:r w:rsidRPr="005B17D3">
        <w:rPr>
          <w:rStyle w:val="Emphasis"/>
        </w:rPr>
        <w:t>Verified</w:t>
      </w:r>
      <w:r w:rsidRPr="005B17D3">
        <w:rPr>
          <w:rStyle w:val="Expandingtext"/>
        </w:rPr>
        <w:t xml:space="preserve"> ...indicates SSA has verified the name, SSN</w:t>
      </w:r>
      <w:r w:rsidRPr="005B17D3">
        <w:rPr>
          <w:rStyle w:val="Expandingtext"/>
        </w:rPr>
        <w:fldChar w:fldCharType="begin"/>
      </w:r>
      <w:r w:rsidRPr="005B17D3">
        <w:instrText xml:space="preserve"> XE "SSN" </w:instrText>
      </w:r>
      <w:r w:rsidRPr="005B17D3">
        <w:rPr>
          <w:rStyle w:val="Expandingtext"/>
        </w:rPr>
        <w:fldChar w:fldCharType="end"/>
      </w:r>
      <w:r w:rsidRPr="005B17D3">
        <w:rPr>
          <w:rStyle w:val="Expandingtext"/>
        </w:rPr>
        <w:t xml:space="preserve"> and DOB combination. </w:t>
      </w:r>
    </w:p>
    <w:p w14:paraId="0422DBCA" w14:textId="77777777" w:rsidR="00E27F88" w:rsidRPr="005B17D3" w:rsidRDefault="00E27F88" w:rsidP="00EF3896">
      <w:pPr>
        <w:pStyle w:val="ScreenField"/>
      </w:pPr>
    </w:p>
    <w:p w14:paraId="48568E4D" w14:textId="77777777" w:rsidR="00E27F88" w:rsidRPr="005B17D3" w:rsidRDefault="00E27F88" w:rsidP="00EF3896">
      <w:pPr>
        <w:pStyle w:val="ScreenField"/>
      </w:pPr>
      <w:r w:rsidRPr="005B17D3">
        <w:t>SSA Verification Date (Edit</w:t>
      </w:r>
      <w:r w:rsidRPr="005B17D3">
        <w:fldChar w:fldCharType="begin"/>
      </w:r>
      <w:r w:rsidRPr="005B17D3">
        <w:instrText xml:space="preserve"> XE "Date:Dependent Child:SSA Verification" </w:instrText>
      </w:r>
      <w:r w:rsidRPr="005B17D3">
        <w:fldChar w:fldCharType="end"/>
      </w:r>
      <w:r w:rsidRPr="005B17D3">
        <w:t>):</w:t>
      </w:r>
    </w:p>
    <w:p w14:paraId="3B9E0979" w14:textId="77777777" w:rsidR="00E27F88" w:rsidRPr="005B17D3" w:rsidRDefault="00E27F88" w:rsidP="00EF3896">
      <w:pPr>
        <w:pStyle w:val="ScreenFieldDesc"/>
      </w:pPr>
      <w:r w:rsidRPr="005B17D3">
        <w:t>This indicates the date of the SSN</w:t>
      </w:r>
      <w:r w:rsidRPr="005B17D3">
        <w:fldChar w:fldCharType="begin"/>
      </w:r>
      <w:r w:rsidRPr="005B17D3">
        <w:instrText xml:space="preserve"> XE "SSN" </w:instrText>
      </w:r>
      <w:r w:rsidRPr="005B17D3">
        <w:fldChar w:fldCharType="end"/>
      </w:r>
      <w:r w:rsidRPr="005B17D3">
        <w:t xml:space="preserve"> verification from the Social Security Administration (Display Only).</w:t>
      </w:r>
    </w:p>
    <w:p w14:paraId="38DE3735" w14:textId="77777777" w:rsidR="00E27F88" w:rsidRPr="005B17D3" w:rsidRDefault="00E27F88" w:rsidP="00EF3896">
      <w:pPr>
        <w:pStyle w:val="ScreenField"/>
      </w:pPr>
    </w:p>
    <w:p w14:paraId="3FF8B456" w14:textId="77777777" w:rsidR="00E27F88" w:rsidRPr="005B17D3" w:rsidRDefault="00E27F88" w:rsidP="00EF3896">
      <w:pPr>
        <w:pStyle w:val="ScreenField"/>
      </w:pPr>
      <w:r w:rsidRPr="005B17D3">
        <w:t>SSA Message (Edit):</w:t>
      </w:r>
    </w:p>
    <w:p w14:paraId="432B170A" w14:textId="77777777" w:rsidR="00E27F88" w:rsidRPr="005B17D3" w:rsidRDefault="00E27F88" w:rsidP="00EF3896">
      <w:pPr>
        <w:pStyle w:val="ScreenFieldDesc"/>
      </w:pPr>
      <w:r w:rsidRPr="005B17D3">
        <w:t xml:space="preserve">An </w:t>
      </w:r>
      <w:r w:rsidRPr="005B17D3">
        <w:rPr>
          <w:rStyle w:val="Text-onlypopuphotspot"/>
        </w:rPr>
        <w:t>error</w:t>
      </w:r>
      <w:r w:rsidRPr="005B17D3">
        <w:rPr>
          <w:rStyle w:val="Text-onlypopuphotspot"/>
        </w:rPr>
        <w:fldChar w:fldCharType="begin"/>
      </w:r>
      <w:r w:rsidRPr="005B17D3">
        <w:instrText xml:space="preserve"> XE "</w:instrText>
      </w:r>
      <w:r w:rsidRPr="005B17D3">
        <w:rPr>
          <w:rStyle w:val="Text-onlypopuphotspot"/>
        </w:rPr>
        <w:instrText>Error:</w:instrText>
      </w:r>
      <w:r w:rsidRPr="005B17D3">
        <w:instrText xml:space="preserve">SSA Message" </w:instrText>
      </w:r>
      <w:r w:rsidRPr="005B17D3">
        <w:rPr>
          <w:rStyle w:val="Text-onlypopuphotspot"/>
        </w:rPr>
        <w:fldChar w:fldCharType="end"/>
      </w:r>
      <w:r w:rsidRPr="005B17D3">
        <w:rPr>
          <w:rStyle w:val="Text-onlypopuphotspot"/>
        </w:rPr>
        <w:t xml:space="preserve"> message</w:t>
      </w:r>
      <w:r w:rsidRPr="005B17D3">
        <w:t xml:space="preserve"> that is received from the Social Security Administration (Display Only).</w:t>
      </w:r>
    </w:p>
    <w:p w14:paraId="671FC5A1" w14:textId="77777777" w:rsidR="00E27F88" w:rsidRPr="005B17D3" w:rsidRDefault="00E27F88" w:rsidP="00EF3896">
      <w:pPr>
        <w:pStyle w:val="ScreenField"/>
      </w:pPr>
    </w:p>
    <w:p w14:paraId="48ED9A03" w14:textId="77777777" w:rsidR="00E27F88" w:rsidRPr="005B17D3" w:rsidRDefault="00E27F88" w:rsidP="00EF3896">
      <w:pPr>
        <w:pStyle w:val="ScreenField"/>
      </w:pPr>
      <w:r w:rsidRPr="005B17D3">
        <w:t>Resided with Veteran Last Calendar Year:</w:t>
      </w:r>
    </w:p>
    <w:p w14:paraId="5E3A4DD7" w14:textId="77777777" w:rsidR="00E27F88" w:rsidRPr="005B17D3" w:rsidRDefault="00E27F88" w:rsidP="00EF3896">
      <w:pPr>
        <w:pStyle w:val="ScreenFieldDesc"/>
      </w:pPr>
      <w:r w:rsidRPr="005B17D3">
        <w:t>Acceptable responses are:</w:t>
      </w:r>
    </w:p>
    <w:p w14:paraId="7DC90865" w14:textId="77777777" w:rsidR="00E27F88" w:rsidRPr="005B17D3" w:rsidRDefault="00E27F88" w:rsidP="00EF3896">
      <w:pPr>
        <w:pStyle w:val="ListBull2"/>
      </w:pPr>
      <w:r w:rsidRPr="005B17D3">
        <w:t>Yes</w:t>
      </w:r>
    </w:p>
    <w:p w14:paraId="2453FBFC" w14:textId="77777777" w:rsidR="00E27F88" w:rsidRPr="005B17D3" w:rsidRDefault="00E27F88" w:rsidP="00EF3896">
      <w:pPr>
        <w:pStyle w:val="ListBull2"/>
      </w:pPr>
      <w:r w:rsidRPr="005B17D3">
        <w:t>No</w:t>
      </w:r>
    </w:p>
    <w:p w14:paraId="44F6BE99" w14:textId="77777777" w:rsidR="00E27F88" w:rsidRPr="005B17D3" w:rsidRDefault="00E27F88" w:rsidP="00EF3896">
      <w:pPr>
        <w:pStyle w:val="ListBull2"/>
      </w:pPr>
      <w:r w:rsidRPr="005B17D3">
        <w:rPr>
          <w:i/>
        </w:rPr>
        <w:t>Resided with Veteran Last Calendar Year</w:t>
      </w:r>
      <w:r w:rsidRPr="005B17D3">
        <w:t xml:space="preserve"> is defined as a dependent who lived with the beneficiary for the </w:t>
      </w:r>
      <w:r w:rsidRPr="005B17D3">
        <w:rPr>
          <w:rStyle w:val="Text-onlypopuphotspot"/>
        </w:rPr>
        <w:t>last calendar year</w:t>
      </w:r>
      <w:r w:rsidRPr="005B17D3">
        <w:t>.</w:t>
      </w:r>
    </w:p>
    <w:p w14:paraId="48FADB6F" w14:textId="77777777" w:rsidR="00E27F88" w:rsidRPr="005B17D3" w:rsidRDefault="00E27F88" w:rsidP="00EF3896">
      <w:pPr>
        <w:pStyle w:val="ScreenField"/>
      </w:pPr>
    </w:p>
    <w:p w14:paraId="5AC101B9" w14:textId="77777777" w:rsidR="00E27F88" w:rsidRPr="005B17D3" w:rsidRDefault="00E27F88" w:rsidP="00EF3896">
      <w:pPr>
        <w:pStyle w:val="ScreenField"/>
      </w:pPr>
      <w:r w:rsidRPr="005B17D3">
        <w:t>Contributed</w:t>
      </w:r>
      <w:r w:rsidRPr="005B17D3">
        <w:fldChar w:fldCharType="begin"/>
      </w:r>
      <w:r w:rsidRPr="005B17D3">
        <w:instrText xml:space="preserve"> XE "Contributed:to Child Support" </w:instrText>
      </w:r>
      <w:r w:rsidRPr="005B17D3">
        <w:fldChar w:fldCharType="end"/>
      </w:r>
      <w:r w:rsidRPr="005B17D3">
        <w:t xml:space="preserve"> to Child</w:t>
      </w:r>
      <w:r w:rsidRPr="005B17D3">
        <w:fldChar w:fldCharType="begin"/>
      </w:r>
      <w:r w:rsidRPr="005B17D3">
        <w:instrText xml:space="preserve"> XE "Child:Support" </w:instrText>
      </w:r>
      <w:r w:rsidRPr="005B17D3">
        <w:fldChar w:fldCharType="end"/>
      </w:r>
      <w:r w:rsidRPr="005B17D3">
        <w:t xml:space="preserve"> Support:</w:t>
      </w:r>
    </w:p>
    <w:p w14:paraId="396BEC3A" w14:textId="77777777" w:rsidR="00E27F88" w:rsidRPr="005B17D3" w:rsidRDefault="00E27F88" w:rsidP="00EF3896">
      <w:pPr>
        <w:pStyle w:val="ScreenFieldDesc"/>
      </w:pPr>
      <w:r w:rsidRPr="005B17D3">
        <w:t>Acceptable responses are:</w:t>
      </w:r>
    </w:p>
    <w:p w14:paraId="7C5234A0" w14:textId="77777777" w:rsidR="00E27F88" w:rsidRPr="005B17D3" w:rsidRDefault="00E27F88" w:rsidP="00EF3896">
      <w:pPr>
        <w:pStyle w:val="ListBull2"/>
      </w:pPr>
      <w:r w:rsidRPr="005B17D3">
        <w:t>Yes</w:t>
      </w:r>
    </w:p>
    <w:p w14:paraId="78B9C9DE" w14:textId="77777777" w:rsidR="00E27F88" w:rsidRPr="005B17D3" w:rsidRDefault="00E27F88" w:rsidP="00EF3896">
      <w:pPr>
        <w:pStyle w:val="ListBull2"/>
      </w:pPr>
      <w:r w:rsidRPr="005B17D3">
        <w:t>No</w:t>
      </w:r>
    </w:p>
    <w:p w14:paraId="0A8251A6" w14:textId="77777777" w:rsidR="00E27F88" w:rsidRPr="005B17D3" w:rsidRDefault="00E27F88" w:rsidP="00EF3896">
      <w:pPr>
        <w:pStyle w:val="ListBull2"/>
      </w:pPr>
      <w:r w:rsidRPr="005B17D3">
        <w:t xml:space="preserve">If dependent did not live with beneficiary </w:t>
      </w:r>
      <w:r w:rsidRPr="005B17D3">
        <w:rPr>
          <w:rStyle w:val="Text-onlypopuphotspot"/>
        </w:rPr>
        <w:t>last calendar year</w:t>
      </w:r>
      <w:r w:rsidRPr="005B17D3">
        <w:t xml:space="preserve"> and the beneficiary contributed to the child's support, answer </w:t>
      </w:r>
      <w:r w:rsidRPr="005B17D3">
        <w:rPr>
          <w:b/>
          <w:bCs/>
        </w:rPr>
        <w:t>Yes</w:t>
      </w:r>
      <w:r w:rsidRPr="005B17D3">
        <w:t xml:space="preserve">. Otherwise, answer </w:t>
      </w:r>
      <w:r w:rsidRPr="005B17D3">
        <w:rPr>
          <w:b/>
          <w:bCs/>
        </w:rPr>
        <w:t>No</w:t>
      </w:r>
      <w:r w:rsidRPr="005B17D3">
        <w:t>.</w:t>
      </w:r>
    </w:p>
    <w:p w14:paraId="4482F47E" w14:textId="77777777" w:rsidR="00E27F88" w:rsidRPr="005B17D3" w:rsidRDefault="00E27F88" w:rsidP="00EF3896">
      <w:pPr>
        <w:pStyle w:val="ScreenFieldDesc"/>
      </w:pPr>
      <w:r w:rsidRPr="005B17D3">
        <w:t>This data is shared with VistA.</w:t>
      </w:r>
    </w:p>
    <w:p w14:paraId="6EEA5F89" w14:textId="77777777" w:rsidR="00E27F88" w:rsidRPr="005B17D3" w:rsidRDefault="00E27F88" w:rsidP="00EF3896">
      <w:pPr>
        <w:pStyle w:val="RulesandMore"/>
      </w:pPr>
      <w:r w:rsidRPr="005B17D3">
        <w:t>Rules...</w:t>
      </w:r>
    </w:p>
    <w:p w14:paraId="305FFBD6" w14:textId="77777777" w:rsidR="00E27F88" w:rsidRPr="005B17D3" w:rsidRDefault="00E27F88" w:rsidP="00EF3896">
      <w:pPr>
        <w:pStyle w:val="ListBull2"/>
        <w:rPr>
          <w:b/>
          <w:i/>
          <w:u w:val="single"/>
        </w:rPr>
      </w:pPr>
      <w:r w:rsidRPr="005B17D3">
        <w:t xml:space="preserve">Contributed to Child Support Indicator can only be set to </w:t>
      </w:r>
      <w:r w:rsidRPr="005B17D3">
        <w:rPr>
          <w:b/>
          <w:bCs/>
        </w:rPr>
        <w:t>Yes</w:t>
      </w:r>
      <w:r w:rsidRPr="005B17D3">
        <w:t xml:space="preserve"> if the Resided with Veteran Last Calendar Year indicator is </w:t>
      </w:r>
      <w:r w:rsidRPr="005B17D3">
        <w:rPr>
          <w:b/>
          <w:bCs/>
        </w:rPr>
        <w:t>No</w:t>
      </w:r>
      <w:r w:rsidRPr="005B17D3">
        <w:t>.</w:t>
      </w:r>
    </w:p>
    <w:p w14:paraId="6D4D1E53" w14:textId="77777777" w:rsidR="00E27F88" w:rsidRPr="005B17D3" w:rsidRDefault="00E27F88" w:rsidP="00EF3896">
      <w:pPr>
        <w:pStyle w:val="ScreenField"/>
        <w:rPr>
          <w:b w:val="0"/>
          <w:i w:val="0"/>
          <w:u w:val="single"/>
        </w:rPr>
      </w:pPr>
    </w:p>
    <w:p w14:paraId="42915156" w14:textId="77777777" w:rsidR="00E27F88" w:rsidRPr="005B17D3" w:rsidRDefault="00E27F88" w:rsidP="00EF3896">
      <w:pPr>
        <w:pStyle w:val="ScreenField"/>
      </w:pPr>
      <w:r w:rsidRPr="005B17D3">
        <w:t>Child has Income:</w:t>
      </w:r>
    </w:p>
    <w:p w14:paraId="5BEA1B65" w14:textId="77777777" w:rsidR="00E27F88" w:rsidRPr="005B17D3" w:rsidRDefault="00E27F88" w:rsidP="00EF3896">
      <w:pPr>
        <w:pStyle w:val="ScreenFieldDesc"/>
      </w:pPr>
      <w:r w:rsidRPr="005B17D3">
        <w:t>Enter in this field whether the child</w:t>
      </w:r>
      <w:r w:rsidRPr="005B17D3">
        <w:fldChar w:fldCharType="begin"/>
      </w:r>
      <w:r w:rsidRPr="005B17D3">
        <w:instrText xml:space="preserve"> XE "Child:has income" </w:instrText>
      </w:r>
      <w:r w:rsidRPr="005B17D3">
        <w:fldChar w:fldCharType="end"/>
      </w:r>
      <w:r w:rsidRPr="005B17D3">
        <w:t xml:space="preserve"> had earned or unearned income</w:t>
      </w:r>
      <w:r w:rsidRPr="005B17D3">
        <w:fldChar w:fldCharType="begin"/>
      </w:r>
      <w:r w:rsidRPr="005B17D3">
        <w:instrText xml:space="preserve"> XE "Income:Child has" </w:instrText>
      </w:r>
      <w:r w:rsidRPr="005B17D3">
        <w:fldChar w:fldCharType="end"/>
      </w:r>
      <w:r w:rsidRPr="005B17D3">
        <w:t xml:space="preserve"> and/or net worth </w:t>
      </w:r>
      <w:r w:rsidRPr="005B17D3">
        <w:rPr>
          <w:rStyle w:val="Text-onlypopuphotspot"/>
        </w:rPr>
        <w:t>last calendar year</w:t>
      </w:r>
      <w:r w:rsidRPr="005B17D3">
        <w:t>.</w:t>
      </w:r>
    </w:p>
    <w:p w14:paraId="3F29D2A6" w14:textId="77777777" w:rsidR="00E27F88" w:rsidRPr="005B17D3" w:rsidRDefault="00E27F88" w:rsidP="00EF3896">
      <w:pPr>
        <w:pStyle w:val="ScreenFieldDesc"/>
      </w:pPr>
      <w:r w:rsidRPr="005B17D3">
        <w:t>This data is shared with VistA.</w:t>
      </w:r>
    </w:p>
    <w:p w14:paraId="428305CB" w14:textId="77777777" w:rsidR="00E27F88" w:rsidRPr="005B17D3" w:rsidRDefault="00E27F88" w:rsidP="00EF3896">
      <w:pPr>
        <w:pStyle w:val="RulesandMore"/>
      </w:pPr>
      <w:r w:rsidRPr="005B17D3">
        <w:t>More...</w:t>
      </w:r>
    </w:p>
    <w:p w14:paraId="37820E45" w14:textId="77777777" w:rsidR="00E27F88" w:rsidRPr="005B17D3" w:rsidRDefault="00E27F88" w:rsidP="00EF3896">
      <w:pPr>
        <w:pStyle w:val="ListBull2"/>
      </w:pPr>
      <w:r w:rsidRPr="005B17D3">
        <w:t>Income payable to another person as guardian or custodian of the child is considered to be the child's income.</w:t>
      </w:r>
    </w:p>
    <w:p w14:paraId="136A3886" w14:textId="77777777" w:rsidR="00E27F88" w:rsidRPr="005B17D3" w:rsidRDefault="00E27F88" w:rsidP="00EF3896">
      <w:pPr>
        <w:pStyle w:val="ListBull2"/>
        <w:numPr>
          <w:ilvl w:val="0"/>
          <w:numId w:val="0"/>
        </w:numPr>
        <w:ind w:left="720"/>
      </w:pPr>
    </w:p>
    <w:p w14:paraId="6D071CC8" w14:textId="77777777" w:rsidR="00E27F88" w:rsidRPr="005B17D3" w:rsidRDefault="00E27F88" w:rsidP="00EF3896">
      <w:pPr>
        <w:pStyle w:val="ScreenField"/>
      </w:pPr>
      <w:r w:rsidRPr="005B17D3">
        <w:t>Available Income</w:t>
      </w:r>
      <w:r w:rsidRPr="005B17D3">
        <w:fldChar w:fldCharType="begin"/>
      </w:r>
      <w:r w:rsidRPr="005B17D3">
        <w:instrText xml:space="preserve"> XE "Income:Available to beneficiary" </w:instrText>
      </w:r>
      <w:r w:rsidRPr="005B17D3">
        <w:fldChar w:fldCharType="end"/>
      </w:r>
      <w:r w:rsidRPr="005B17D3">
        <w:t>:</w:t>
      </w:r>
    </w:p>
    <w:p w14:paraId="44E81606" w14:textId="77777777" w:rsidR="00E27F88" w:rsidRPr="005B17D3" w:rsidRDefault="00E27F88" w:rsidP="00EF3896">
      <w:pPr>
        <w:pStyle w:val="ScreenFieldDesc"/>
      </w:pPr>
      <w:r w:rsidRPr="005B17D3">
        <w:t>Was dependent</w:t>
      </w:r>
      <w:r w:rsidRPr="005B17D3">
        <w:fldChar w:fldCharType="begin"/>
      </w:r>
      <w:r w:rsidRPr="005B17D3">
        <w:instrText xml:space="preserve"> XE "Dependent:Available Income:Child" </w:instrText>
      </w:r>
      <w:r w:rsidRPr="005B17D3">
        <w:fldChar w:fldCharType="end"/>
      </w:r>
      <w:r w:rsidRPr="005B17D3">
        <w:t xml:space="preserve"> child</w:t>
      </w:r>
      <w:r w:rsidRPr="005B17D3">
        <w:fldChar w:fldCharType="begin"/>
      </w:r>
      <w:r w:rsidRPr="005B17D3">
        <w:instrText xml:space="preserve"> XE "Child:income available" </w:instrText>
      </w:r>
      <w:r w:rsidRPr="005B17D3">
        <w:fldChar w:fldCharType="end"/>
      </w:r>
      <w:r w:rsidRPr="005B17D3">
        <w:t>'s income available to the beneficiary?</w:t>
      </w:r>
    </w:p>
    <w:p w14:paraId="16A1B747" w14:textId="77777777" w:rsidR="00E27F88" w:rsidRPr="005B17D3" w:rsidRDefault="00E27F88" w:rsidP="00EF3896">
      <w:pPr>
        <w:pStyle w:val="ScreenFieldDesc"/>
      </w:pPr>
      <w:r w:rsidRPr="005B17D3">
        <w:t>This data is shared with VistA.</w:t>
      </w:r>
    </w:p>
    <w:p w14:paraId="5500E320" w14:textId="77777777" w:rsidR="00E27F88" w:rsidRPr="005B17D3" w:rsidRDefault="00E27F88" w:rsidP="00EF3896">
      <w:pPr>
        <w:pStyle w:val="RulesandMore"/>
      </w:pPr>
      <w:r w:rsidRPr="005B17D3">
        <w:t>Rules...</w:t>
      </w:r>
    </w:p>
    <w:p w14:paraId="1E1635A4" w14:textId="77777777" w:rsidR="00E27F88" w:rsidRPr="005B17D3" w:rsidRDefault="00E27F88" w:rsidP="00EF3896">
      <w:pPr>
        <w:pStyle w:val="ListBull2"/>
      </w:pPr>
      <w:r w:rsidRPr="005B17D3">
        <w:rPr>
          <w:i/>
          <w:iCs/>
        </w:rPr>
        <w:t>Available Income</w:t>
      </w:r>
      <w:r w:rsidRPr="005B17D3">
        <w:t xml:space="preserve"> indicator can only be answered if the </w:t>
      </w:r>
      <w:r w:rsidRPr="005B17D3">
        <w:rPr>
          <w:i/>
          <w:iCs/>
        </w:rPr>
        <w:t>Child Has Income</w:t>
      </w:r>
      <w:r w:rsidRPr="005B17D3">
        <w:t xml:space="preserve"> indicator is set to </w:t>
      </w:r>
      <w:r w:rsidRPr="005B17D3">
        <w:rPr>
          <w:b/>
          <w:bCs/>
        </w:rPr>
        <w:t>Yes</w:t>
      </w:r>
      <w:r w:rsidRPr="005B17D3">
        <w:t>.</w:t>
      </w:r>
    </w:p>
    <w:p w14:paraId="5514A773" w14:textId="77777777" w:rsidR="00E27F88" w:rsidRPr="005B17D3" w:rsidRDefault="00E27F88" w:rsidP="00EF3896">
      <w:pPr>
        <w:pStyle w:val="ListBull2"/>
        <w:numPr>
          <w:ilvl w:val="0"/>
          <w:numId w:val="0"/>
        </w:numPr>
        <w:ind w:left="720"/>
      </w:pPr>
    </w:p>
    <w:p w14:paraId="1468BC93" w14:textId="77777777" w:rsidR="00E27F88" w:rsidRPr="005B17D3" w:rsidRDefault="00E27F88" w:rsidP="00EF3896">
      <w:pPr>
        <w:pStyle w:val="ScreenField"/>
      </w:pPr>
      <w:r w:rsidRPr="005B17D3">
        <w:t>In School:</w:t>
      </w:r>
    </w:p>
    <w:p w14:paraId="1117060F" w14:textId="77777777" w:rsidR="00E27F88" w:rsidRPr="005B17D3" w:rsidRDefault="00E27F88" w:rsidP="00EF3896">
      <w:pPr>
        <w:pStyle w:val="ScreenFieldDesc"/>
      </w:pPr>
      <w:r w:rsidRPr="005B17D3">
        <w:rPr>
          <w:i/>
        </w:rPr>
        <w:t>In School</w:t>
      </w:r>
      <w:r w:rsidRPr="005B17D3">
        <w:t xml:space="preserve"> is defined as a dependent 18-23 years old who is a </w:t>
      </w:r>
      <w:r w:rsidRPr="005B17D3">
        <w:rPr>
          <w:rStyle w:val="Text-onlypopuphotspot"/>
        </w:rPr>
        <w:t>full-time</w:t>
      </w:r>
      <w:r w:rsidRPr="005B17D3">
        <w:t xml:space="preserve"> student in school.</w:t>
      </w:r>
    </w:p>
    <w:p w14:paraId="3B5018D5" w14:textId="77777777" w:rsidR="00E27F88" w:rsidRPr="005B17D3" w:rsidRDefault="00E27F88" w:rsidP="00EF3896">
      <w:pPr>
        <w:pStyle w:val="ScreenFieldDesc"/>
      </w:pPr>
      <w:r w:rsidRPr="005B17D3">
        <w:t>This data is shared with VistA.</w:t>
      </w:r>
    </w:p>
    <w:p w14:paraId="0AD583BE" w14:textId="77777777" w:rsidR="00E27F88" w:rsidRPr="005B17D3" w:rsidRDefault="00E27F88" w:rsidP="00EF3896">
      <w:pPr>
        <w:pStyle w:val="ScreenField"/>
      </w:pPr>
    </w:p>
    <w:p w14:paraId="3C2BB3C4" w14:textId="77777777" w:rsidR="00E27F88" w:rsidRPr="005B17D3" w:rsidRDefault="00E27F88" w:rsidP="00EF3896">
      <w:pPr>
        <w:pStyle w:val="ScreenField"/>
      </w:pPr>
      <w:r w:rsidRPr="005B17D3">
        <w:t>Incapable of Self Support</w:t>
      </w:r>
    </w:p>
    <w:p w14:paraId="739C3254" w14:textId="77777777" w:rsidR="00E27F88" w:rsidRPr="005B17D3" w:rsidRDefault="00E27F88" w:rsidP="00EF3896">
      <w:pPr>
        <w:pStyle w:val="ScreenFieldDesc"/>
      </w:pPr>
      <w:r w:rsidRPr="005B17D3">
        <w:t>Dependent</w:t>
      </w:r>
      <w:r w:rsidRPr="005B17D3">
        <w:fldChar w:fldCharType="begin"/>
      </w:r>
      <w:r w:rsidRPr="005B17D3">
        <w:instrText xml:space="preserve"> XE "Dependent:Incapable of Self-Support:Child" </w:instrText>
      </w:r>
      <w:r w:rsidRPr="005B17D3">
        <w:fldChar w:fldCharType="end"/>
      </w:r>
      <w:r w:rsidRPr="005B17D3">
        <w:t xml:space="preserve"> Child</w:t>
      </w:r>
      <w:r w:rsidRPr="005B17D3">
        <w:fldChar w:fldCharType="begin"/>
      </w:r>
      <w:r w:rsidRPr="005B17D3">
        <w:instrText xml:space="preserve"> XE "Child:Self-Support" </w:instrText>
      </w:r>
      <w:r w:rsidRPr="005B17D3">
        <w:fldChar w:fldCharType="end"/>
      </w:r>
      <w:r w:rsidRPr="005B17D3">
        <w:t xml:space="preserve"> that is permanently incapable of self-support. </w:t>
      </w:r>
    </w:p>
    <w:p w14:paraId="4A43AF56" w14:textId="77777777" w:rsidR="00E27F88" w:rsidRPr="005B17D3" w:rsidRDefault="00E27F88" w:rsidP="00EF3896">
      <w:pPr>
        <w:pStyle w:val="ScreenFieldDesc"/>
      </w:pPr>
      <w:r w:rsidRPr="005B17D3">
        <w:t>This indicates that the child is over the age of 18 and became permanently incapable of self-support before reaching the age of 18.</w:t>
      </w:r>
    </w:p>
    <w:p w14:paraId="21AA4299" w14:textId="31AE3D29" w:rsidR="00E27F88" w:rsidRPr="005B17D3" w:rsidRDefault="00E27F88" w:rsidP="00EF3896">
      <w:pPr>
        <w:pStyle w:val="ScreenFieldDesc"/>
      </w:pPr>
      <w:r w:rsidRPr="005B17D3">
        <w:t>This data is shared with VistA.</w:t>
      </w:r>
    </w:p>
    <w:p w14:paraId="046D0DAA" w14:textId="77777777" w:rsidR="00D54770" w:rsidRPr="005B17D3" w:rsidRDefault="00D54770" w:rsidP="00D54770">
      <w:pPr>
        <w:pStyle w:val="ScreenField"/>
      </w:pPr>
    </w:p>
    <w:p w14:paraId="1BC99E95" w14:textId="77777777" w:rsidR="00E27F88" w:rsidRPr="005B17D3" w:rsidRDefault="00E27F88" w:rsidP="00884662">
      <w:pPr>
        <w:pStyle w:val="BodyText"/>
        <w:numPr>
          <w:ilvl w:val="0"/>
          <w:numId w:val="301"/>
        </w:numPr>
        <w:rPr>
          <w:b/>
          <w:i/>
        </w:rPr>
      </w:pPr>
      <w:r w:rsidRPr="005B17D3">
        <w:rPr>
          <w:b/>
          <w:i/>
        </w:rPr>
        <w:t>Indicates Required Field</w:t>
      </w:r>
      <w:bookmarkStart w:id="1400" w:name="_Toc289864842"/>
      <w:bookmarkStart w:id="1401" w:name="_Toc394920851"/>
      <w:bookmarkStart w:id="1402" w:name="_Toc406571187"/>
    </w:p>
    <w:p w14:paraId="20D57A0C" w14:textId="77777777" w:rsidR="00E27F88" w:rsidRPr="005B17D3" w:rsidRDefault="00E27F88" w:rsidP="00EF3896">
      <w:pPr>
        <w:pStyle w:val="BodyText"/>
        <w:ind w:left="360"/>
        <w:rPr>
          <w:rFonts w:ascii="Arial" w:hAnsi="Arial" w:cs="Arial"/>
          <w:b/>
          <w:kern w:val="32"/>
        </w:rPr>
      </w:pPr>
    </w:p>
    <w:p w14:paraId="29F48D97" w14:textId="77777777" w:rsidR="009A6EF0" w:rsidRPr="005B17D3" w:rsidRDefault="009A6EF0" w:rsidP="002253EF">
      <w:pPr>
        <w:pStyle w:val="Heading4"/>
      </w:pPr>
      <w:bookmarkStart w:id="1403" w:name="_Toc31622312"/>
      <w:bookmarkStart w:id="1404" w:name="_Toc478746613"/>
      <w:bookmarkStart w:id="1405" w:name="_Toc482888543"/>
      <w:r w:rsidRPr="005B17D3">
        <w:t>Hardship</w:t>
      </w:r>
      <w:bookmarkEnd w:id="1403"/>
    </w:p>
    <w:p w14:paraId="25E89B92" w14:textId="572964FD" w:rsidR="009A6EF0" w:rsidRPr="005B17D3" w:rsidRDefault="00F46BC7" w:rsidP="009A6EF0">
      <w:pPr>
        <w:pStyle w:val="BodyTextBullet2"/>
      </w:pPr>
      <w:r w:rsidRPr="005B17D3">
        <w:t xml:space="preserve">Financial </w:t>
      </w:r>
      <w:r w:rsidR="00EA432B" w:rsidRPr="005B17D3">
        <w:t>h</w:t>
      </w:r>
      <w:r w:rsidR="009A6EF0" w:rsidRPr="005B17D3">
        <w:t xml:space="preserve">ardships are entered into the Enrollment System so Veterans will be placed in the appropriate enrollment priority and </w:t>
      </w:r>
      <w:r w:rsidR="003679FB" w:rsidRPr="005B17D3">
        <w:rPr>
          <w:color w:val="auto"/>
        </w:rPr>
        <w:t>VHAP</w:t>
      </w:r>
      <w:r w:rsidR="009A6EF0" w:rsidRPr="005B17D3">
        <w:t>. Users with appropriate capabilities can review</w:t>
      </w:r>
      <w:r w:rsidR="007F1441" w:rsidRPr="005B17D3">
        <w:t>, enter,</w:t>
      </w:r>
      <w:r w:rsidR="009A6EF0" w:rsidRPr="005B17D3">
        <w:t xml:space="preserve"> edit</w:t>
      </w:r>
      <w:r w:rsidR="007F1441" w:rsidRPr="005B17D3">
        <w:t xml:space="preserve"> or delete</w:t>
      </w:r>
      <w:r w:rsidR="009A6EF0" w:rsidRPr="005B17D3">
        <w:t xml:space="preserve"> a financial hardship on an enrolled </w:t>
      </w:r>
      <w:r w:rsidR="007F1441" w:rsidRPr="005B17D3">
        <w:t>or</w:t>
      </w:r>
      <w:r w:rsidR="009A6EF0" w:rsidRPr="005B17D3">
        <w:t xml:space="preserve"> rejected Veteran record that has a financial assessment status of “GMT Copay Required” or “Means Test (MT) Copay Required” </w:t>
      </w:r>
      <w:r w:rsidR="007F1441" w:rsidRPr="005B17D3">
        <w:t>using</w:t>
      </w:r>
      <w:r w:rsidR="009A6EF0" w:rsidRPr="005B17D3">
        <w:t xml:space="preserve"> the following </w:t>
      </w:r>
      <w:r w:rsidR="009A6EF0" w:rsidRPr="005B17D3">
        <w:rPr>
          <w:b/>
        </w:rPr>
        <w:t>Hardship</w:t>
      </w:r>
      <w:r w:rsidR="009A6EF0" w:rsidRPr="005B17D3">
        <w:t xml:space="preserve"> screens:</w:t>
      </w:r>
    </w:p>
    <w:p w14:paraId="67A4EEFA" w14:textId="77777777" w:rsidR="009A6EF0" w:rsidRPr="005B17D3" w:rsidRDefault="009A6EF0" w:rsidP="009A6EF0">
      <w:pPr>
        <w:pStyle w:val="BodyTextBullet2"/>
      </w:pPr>
    </w:p>
    <w:p w14:paraId="3D70DCD7" w14:textId="77777777" w:rsidR="009A6EF0" w:rsidRPr="005B17D3" w:rsidRDefault="009A6EF0" w:rsidP="001470FA">
      <w:pPr>
        <w:pStyle w:val="BodyTextBullet2"/>
        <w:numPr>
          <w:ilvl w:val="0"/>
          <w:numId w:val="463"/>
        </w:numPr>
        <w:rPr>
          <w:b/>
        </w:rPr>
      </w:pPr>
      <w:r w:rsidRPr="005B17D3">
        <w:rPr>
          <w:b/>
        </w:rPr>
        <w:t>Hardship Overview</w:t>
      </w:r>
    </w:p>
    <w:p w14:paraId="2DD4ECCA" w14:textId="77777777" w:rsidR="009A6EF0" w:rsidRPr="005B17D3" w:rsidRDefault="009A6EF0" w:rsidP="001470FA">
      <w:pPr>
        <w:pStyle w:val="BodyTextBullet2"/>
        <w:numPr>
          <w:ilvl w:val="0"/>
          <w:numId w:val="463"/>
        </w:numPr>
        <w:rPr>
          <w:b/>
        </w:rPr>
      </w:pPr>
      <w:r w:rsidRPr="005B17D3">
        <w:rPr>
          <w:b/>
        </w:rPr>
        <w:t>Edit Hardship</w:t>
      </w:r>
    </w:p>
    <w:p w14:paraId="5C8CBC33" w14:textId="77777777" w:rsidR="009A6EF0" w:rsidRPr="005B17D3" w:rsidRDefault="009A6EF0" w:rsidP="009A6EF0">
      <w:pPr>
        <w:pStyle w:val="BodyTextBullet2"/>
        <w:ind w:left="360"/>
        <w:rPr>
          <w:b/>
        </w:rPr>
      </w:pPr>
    </w:p>
    <w:p w14:paraId="7F0AEC77" w14:textId="683F20F9" w:rsidR="009A6EF0" w:rsidRPr="005B17D3" w:rsidRDefault="009A6EF0" w:rsidP="002253EF">
      <w:pPr>
        <w:pStyle w:val="Heading5"/>
      </w:pPr>
      <w:bookmarkStart w:id="1406" w:name="_Toc31622313"/>
      <w:r w:rsidRPr="005B17D3">
        <w:t>Hardship Overview</w:t>
      </w:r>
      <w:bookmarkEnd w:id="1406"/>
    </w:p>
    <w:p w14:paraId="611E9182" w14:textId="45A8B0C9" w:rsidR="009A6EF0" w:rsidRPr="005B17D3" w:rsidRDefault="009A6EF0" w:rsidP="009A6EF0">
      <w:pPr>
        <w:pStyle w:val="BodyTextBullet1"/>
        <w:rPr>
          <w:color w:val="000000"/>
        </w:rPr>
      </w:pPr>
      <w:r w:rsidRPr="005B17D3">
        <w:rPr>
          <w:color w:val="000000"/>
        </w:rPr>
        <w:t>Enrollment System users can view</w:t>
      </w:r>
      <w:r w:rsidR="007F1441" w:rsidRPr="005B17D3">
        <w:rPr>
          <w:color w:val="000000"/>
        </w:rPr>
        <w:t xml:space="preserve"> an overview of the hardship including the reason, effective date, site granting the hardship</w:t>
      </w:r>
      <w:r w:rsidR="00AA07DD" w:rsidRPr="005B17D3">
        <w:rPr>
          <w:color w:val="000000"/>
        </w:rPr>
        <w:t>,</w:t>
      </w:r>
      <w:r w:rsidR="007F1441" w:rsidRPr="005B17D3">
        <w:rPr>
          <w:color w:val="000000"/>
        </w:rPr>
        <w:t xml:space="preserve"> and the review date</w:t>
      </w:r>
      <w:r w:rsidRPr="005B17D3">
        <w:t xml:space="preserve"> on the </w:t>
      </w:r>
      <w:r w:rsidRPr="005B17D3">
        <w:rPr>
          <w:b/>
        </w:rPr>
        <w:t>Person Search</w:t>
      </w:r>
      <w:r w:rsidRPr="005B17D3">
        <w:t xml:space="preserve"> </w:t>
      </w:r>
      <w:r w:rsidRPr="005B17D3">
        <w:rPr>
          <w:rFonts w:asciiTheme="minorHAnsi" w:hAnsiTheme="minorHAnsi" w:cstheme="minorHAnsi"/>
        </w:rPr>
        <w:t>→</w:t>
      </w:r>
      <w:r w:rsidRPr="005B17D3">
        <w:t xml:space="preserve"> </w:t>
      </w:r>
      <w:r w:rsidRPr="005B17D3">
        <w:rPr>
          <w:b/>
        </w:rPr>
        <w:t>Financials</w:t>
      </w:r>
      <w:r w:rsidRPr="005B17D3">
        <w:t xml:space="preserve"> screen</w:t>
      </w:r>
      <w:r w:rsidRPr="005B17D3">
        <w:rPr>
          <w:color w:val="000000"/>
        </w:rPr>
        <w:t xml:space="preserve">. </w:t>
      </w:r>
    </w:p>
    <w:p w14:paraId="434B19EB" w14:textId="77777777" w:rsidR="009A6EF0" w:rsidRPr="005B17D3" w:rsidRDefault="009A6EF0" w:rsidP="009A6EF0">
      <w:pPr>
        <w:rPr>
          <w:rFonts w:ascii="Calibri" w:hAnsi="Calibri" w:cs="Calibri"/>
          <w:color w:val="000000"/>
          <w:sz w:val="22"/>
          <w:szCs w:val="22"/>
        </w:rPr>
      </w:pPr>
    </w:p>
    <w:p w14:paraId="332E1B1F" w14:textId="77777777" w:rsidR="009A6EF0" w:rsidRPr="005B17D3" w:rsidRDefault="009A6EF0" w:rsidP="009A6EF0">
      <w:pPr>
        <w:keepNext/>
      </w:pPr>
      <w:r w:rsidRPr="005B17D3">
        <w:rPr>
          <w:noProof/>
        </w:rPr>
        <w:drawing>
          <wp:inline distT="0" distB="0" distL="0" distR="0" wp14:anchorId="4EEBC446" wp14:editId="2A89E551">
            <wp:extent cx="5930265" cy="518795"/>
            <wp:effectExtent l="0" t="0" r="0" b="0"/>
            <wp:docPr id="1540" name="Picture 1540" descr="Screen shot of the Hardship panel on the Financials screen. &#10;&#10;Enrollment System users can view an overview of the hardship including the reason, effective date, site granting the hardship, and the review date on the Person Search → Financials scree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930265" cy="518795"/>
                    </a:xfrm>
                    <a:prstGeom prst="rect">
                      <a:avLst/>
                    </a:prstGeom>
                    <a:noFill/>
                    <a:ln>
                      <a:noFill/>
                    </a:ln>
                  </pic:spPr>
                </pic:pic>
              </a:graphicData>
            </a:graphic>
          </wp:inline>
        </w:drawing>
      </w:r>
    </w:p>
    <w:p w14:paraId="0AD34A6F" w14:textId="3F958775" w:rsidR="009A6EF0" w:rsidRPr="005B17D3" w:rsidRDefault="009A6EF0" w:rsidP="009A6EF0">
      <w:pPr>
        <w:pStyle w:val="Caption"/>
        <w:rPr>
          <w:rFonts w:ascii="Calibri" w:hAnsi="Calibri" w:cs="Calibri"/>
          <w:color w:val="000000"/>
          <w:sz w:val="22"/>
          <w:szCs w:val="22"/>
        </w:rPr>
      </w:pPr>
      <w:bookmarkStart w:id="1407" w:name="_Toc31622473"/>
      <w:r w:rsidRPr="005B17D3">
        <w:t xml:space="preserve">Figure </w:t>
      </w:r>
      <w:fldSimple w:instr=" SEQ Figure \* ARABIC ">
        <w:r w:rsidR="00086A98" w:rsidRPr="005B17D3">
          <w:rPr>
            <w:noProof/>
          </w:rPr>
          <w:t>116</w:t>
        </w:r>
      </w:fldSimple>
      <w:r w:rsidRPr="005B17D3">
        <w:t>: Hardship</w:t>
      </w:r>
      <w:bookmarkEnd w:id="1407"/>
    </w:p>
    <w:p w14:paraId="66DB3374" w14:textId="77777777" w:rsidR="009A6EF0" w:rsidRPr="005B17D3" w:rsidRDefault="009A6EF0" w:rsidP="009A6EF0">
      <w:pPr>
        <w:rPr>
          <w:rFonts w:ascii="Calibri" w:hAnsi="Calibri" w:cs="Calibri"/>
          <w:color w:val="000000"/>
          <w:sz w:val="22"/>
          <w:szCs w:val="22"/>
        </w:rPr>
      </w:pPr>
    </w:p>
    <w:p w14:paraId="551188AD" w14:textId="1CB5368F" w:rsidR="00DF4F06" w:rsidRPr="005B17D3" w:rsidRDefault="009A6EF0" w:rsidP="009A6EF0">
      <w:pPr>
        <w:pStyle w:val="ScreenName"/>
      </w:pPr>
      <w:r w:rsidRPr="005B17D3">
        <w:t>Hardship Overview Screen</w:t>
      </w:r>
    </w:p>
    <w:p w14:paraId="19BF5FF3" w14:textId="77777777" w:rsidR="00DF4F06" w:rsidRPr="005B17D3" w:rsidRDefault="00DF4F06" w:rsidP="00DF4F06">
      <w:pPr>
        <w:pStyle w:val="ScreenField"/>
      </w:pPr>
      <w:r w:rsidRPr="005B17D3">
        <w:t xml:space="preserve">Current Means Test Status </w:t>
      </w:r>
    </w:p>
    <w:p w14:paraId="4D8BC684" w14:textId="62132453" w:rsidR="00E0208E" w:rsidRPr="005B17D3" w:rsidRDefault="00E0208E" w:rsidP="00E0208E">
      <w:pPr>
        <w:pStyle w:val="ScreenFieldDesc"/>
        <w:rPr>
          <w:sz w:val="22"/>
          <w:szCs w:val="22"/>
        </w:rPr>
      </w:pPr>
      <w:r w:rsidRPr="005B17D3">
        <w:t>Displays current means test status from the income test.</w:t>
      </w:r>
    </w:p>
    <w:p w14:paraId="27320BE1" w14:textId="519E3323" w:rsidR="00DF4F06" w:rsidRPr="005B17D3" w:rsidRDefault="00DF4F06" w:rsidP="00DF4F06">
      <w:pPr>
        <w:pStyle w:val="BodyTextBullet2"/>
      </w:pPr>
    </w:p>
    <w:p w14:paraId="3FA236C3" w14:textId="77777777" w:rsidR="00814925" w:rsidRPr="005B17D3" w:rsidRDefault="00814925" w:rsidP="00814925">
      <w:pPr>
        <w:pStyle w:val="ScreenField"/>
      </w:pPr>
      <w:r w:rsidRPr="005B17D3">
        <w:t xml:space="preserve">Income Year </w:t>
      </w:r>
      <w:r w:rsidRPr="005B17D3">
        <w:tab/>
      </w:r>
    </w:p>
    <w:p w14:paraId="44A53085" w14:textId="3BCC479E" w:rsidR="00814925" w:rsidRPr="005B17D3" w:rsidRDefault="00814925" w:rsidP="00814925">
      <w:pPr>
        <w:pStyle w:val="ScreenFieldDesc"/>
      </w:pPr>
      <w:r w:rsidRPr="005B17D3">
        <w:t xml:space="preserve">Displays current means test income </w:t>
      </w:r>
      <w:r w:rsidR="00E0208E" w:rsidRPr="005B17D3">
        <w:t>y</w:t>
      </w:r>
      <w:r w:rsidRPr="005B17D3">
        <w:t>ear.</w:t>
      </w:r>
    </w:p>
    <w:p w14:paraId="5CF735AA" w14:textId="77777777" w:rsidR="00814925" w:rsidRPr="005B17D3" w:rsidRDefault="00814925" w:rsidP="00814925">
      <w:pPr>
        <w:pStyle w:val="ScreenField"/>
      </w:pPr>
    </w:p>
    <w:p w14:paraId="1FF7D5DF" w14:textId="7F6D85C2" w:rsidR="00814925" w:rsidRPr="005B17D3" w:rsidRDefault="00814925" w:rsidP="00931F32">
      <w:pPr>
        <w:pStyle w:val="ScreenField"/>
      </w:pPr>
      <w:r w:rsidRPr="005B17D3">
        <w:t>Effective Date</w:t>
      </w:r>
    </w:p>
    <w:p w14:paraId="3D1CB270" w14:textId="12D291C1" w:rsidR="00814925" w:rsidRPr="005B17D3" w:rsidRDefault="00814925" w:rsidP="00814925">
      <w:pPr>
        <w:pStyle w:val="ScreenFieldDesc"/>
      </w:pPr>
      <w:r w:rsidRPr="005B17D3">
        <w:t>Displays the effective date of the financial hardship.</w:t>
      </w:r>
    </w:p>
    <w:p w14:paraId="332E482B" w14:textId="11937629" w:rsidR="00814925" w:rsidRPr="005B17D3" w:rsidRDefault="00814925" w:rsidP="00814925">
      <w:pPr>
        <w:pStyle w:val="ScreenField"/>
      </w:pPr>
    </w:p>
    <w:p w14:paraId="28BF2671" w14:textId="77777777" w:rsidR="00814925" w:rsidRPr="005B17D3" w:rsidRDefault="00814925" w:rsidP="00814925">
      <w:pPr>
        <w:pStyle w:val="ScreenField"/>
      </w:pPr>
      <w:r w:rsidRPr="005B17D3">
        <w:t xml:space="preserve">Means Test Date </w:t>
      </w:r>
      <w:r w:rsidRPr="005B17D3">
        <w:tab/>
      </w:r>
    </w:p>
    <w:p w14:paraId="767E066A" w14:textId="1B1C51EC" w:rsidR="00814925" w:rsidRPr="005B17D3" w:rsidRDefault="00814925" w:rsidP="00814925">
      <w:pPr>
        <w:pStyle w:val="ScreenFieldDesc"/>
      </w:pPr>
      <w:r w:rsidRPr="005B17D3">
        <w:t>Displays current means test</w:t>
      </w:r>
      <w:r w:rsidR="001C4442" w:rsidRPr="005B17D3">
        <w:t xml:space="preserve"> date</w:t>
      </w:r>
      <w:r w:rsidRPr="005B17D3">
        <w:t>.</w:t>
      </w:r>
    </w:p>
    <w:p w14:paraId="57B6BBCB" w14:textId="77777777" w:rsidR="00814925" w:rsidRPr="005B17D3" w:rsidRDefault="00814925" w:rsidP="00814925">
      <w:pPr>
        <w:pStyle w:val="ScreenField"/>
      </w:pPr>
    </w:p>
    <w:p w14:paraId="16916182" w14:textId="48329624" w:rsidR="00814925" w:rsidRPr="005B17D3" w:rsidRDefault="00814925" w:rsidP="00814925">
      <w:pPr>
        <w:pStyle w:val="ScreenField"/>
      </w:pPr>
      <w:r w:rsidRPr="005B17D3">
        <w:t>Agree to Pay Deductible</w:t>
      </w:r>
      <w:r w:rsidRPr="005B17D3">
        <w:tab/>
      </w:r>
    </w:p>
    <w:p w14:paraId="6128C2E2" w14:textId="525F3525" w:rsidR="00814925" w:rsidRPr="005B17D3" w:rsidRDefault="00814925" w:rsidP="00814925">
      <w:pPr>
        <w:pStyle w:val="ScreenFieldDesc"/>
      </w:pPr>
      <w:r w:rsidRPr="005B17D3">
        <w:t>Displays selected means test “Agree to Pay Deductible” answer.</w:t>
      </w:r>
    </w:p>
    <w:p w14:paraId="4B347A1B" w14:textId="373D424A" w:rsidR="00814925" w:rsidRPr="005B17D3" w:rsidRDefault="00814925" w:rsidP="00814925">
      <w:pPr>
        <w:pStyle w:val="ScreenFieldDesc"/>
        <w:ind w:left="0"/>
      </w:pPr>
    </w:p>
    <w:p w14:paraId="16DD981A" w14:textId="77777777" w:rsidR="00814925" w:rsidRPr="005B17D3" w:rsidRDefault="00814925" w:rsidP="00814925">
      <w:pPr>
        <w:pStyle w:val="ScreenField"/>
      </w:pPr>
      <w:r w:rsidRPr="005B17D3">
        <w:t xml:space="preserve">Means Test (MT) Threshold </w:t>
      </w:r>
    </w:p>
    <w:p w14:paraId="4E20EDFE" w14:textId="73087AE9" w:rsidR="00814925" w:rsidRPr="005B17D3" w:rsidRDefault="00814925" w:rsidP="004844AF">
      <w:pPr>
        <w:pStyle w:val="ScreenFieldDesc"/>
      </w:pPr>
      <w:r w:rsidRPr="005B17D3">
        <w:t>Displays the means test threshold for the income year of the current income test.</w:t>
      </w:r>
    </w:p>
    <w:p w14:paraId="2E67CC7B" w14:textId="77777777" w:rsidR="004844AF" w:rsidRPr="005B17D3" w:rsidRDefault="004844AF" w:rsidP="00814925">
      <w:pPr>
        <w:pStyle w:val="ScreenField"/>
      </w:pPr>
    </w:p>
    <w:p w14:paraId="60570D3A" w14:textId="27602492" w:rsidR="00814925" w:rsidRPr="005B17D3" w:rsidRDefault="00814925" w:rsidP="00814925">
      <w:pPr>
        <w:pStyle w:val="ScreenField"/>
      </w:pPr>
      <w:r w:rsidRPr="005B17D3">
        <w:t xml:space="preserve">Geographic Means Test (GMT) Threshold </w:t>
      </w:r>
    </w:p>
    <w:p w14:paraId="4424DA9D" w14:textId="5F1C638C" w:rsidR="00814925" w:rsidRPr="005B17D3" w:rsidRDefault="00814925" w:rsidP="004844AF">
      <w:pPr>
        <w:pStyle w:val="ScreenFieldDesc"/>
      </w:pPr>
      <w:r w:rsidRPr="005B17D3">
        <w:t>Displays the geographic means test threshold for the income year of the selected income test.</w:t>
      </w:r>
    </w:p>
    <w:p w14:paraId="10ADD413" w14:textId="77ADA4E8" w:rsidR="004844AF" w:rsidRPr="005B17D3" w:rsidRDefault="004844AF" w:rsidP="00DF4F06">
      <w:pPr>
        <w:pStyle w:val="BodyTextBullet2"/>
      </w:pPr>
    </w:p>
    <w:p w14:paraId="07A4FE2E" w14:textId="77777777" w:rsidR="004844AF" w:rsidRPr="005B17D3" w:rsidRDefault="004844AF" w:rsidP="004844AF">
      <w:pPr>
        <w:pStyle w:val="ScreenField"/>
      </w:pPr>
      <w:r w:rsidRPr="005B17D3">
        <w:t xml:space="preserve">Hardship? </w:t>
      </w:r>
    </w:p>
    <w:p w14:paraId="5FB7D02C" w14:textId="00C8BE3F" w:rsidR="004844AF" w:rsidRPr="005B17D3" w:rsidRDefault="004844AF" w:rsidP="004844AF">
      <w:pPr>
        <w:pStyle w:val="ScreenFieldDesc"/>
      </w:pPr>
      <w:r w:rsidRPr="005B17D3">
        <w:t>Displays as “Yes” when there is a current hardship, blank if no current hardship.</w:t>
      </w:r>
    </w:p>
    <w:p w14:paraId="29BA214C" w14:textId="77777777" w:rsidR="004844AF" w:rsidRPr="005B17D3" w:rsidRDefault="004844AF" w:rsidP="004844AF">
      <w:pPr>
        <w:pStyle w:val="BodyTextBullet2"/>
      </w:pPr>
    </w:p>
    <w:p w14:paraId="649C1701" w14:textId="00C0B805" w:rsidR="004844AF" w:rsidRPr="005B17D3" w:rsidRDefault="004844AF" w:rsidP="004844AF">
      <w:pPr>
        <w:pStyle w:val="NoteLightbulb"/>
      </w:pPr>
      <w:r w:rsidRPr="005B17D3">
        <w:t xml:space="preserve"> </w:t>
      </w:r>
      <w:r w:rsidRPr="005B17D3">
        <w:rPr>
          <w:b/>
        </w:rPr>
        <w:t>Note</w:t>
      </w:r>
      <w:r w:rsidRPr="005B17D3">
        <w:t>: If a current hardship exists, hardship details display. If there is no current hardship, details do NOT display.</w:t>
      </w:r>
    </w:p>
    <w:p w14:paraId="40F2F860" w14:textId="77777777" w:rsidR="004844AF" w:rsidRPr="005B17D3" w:rsidRDefault="004844AF" w:rsidP="004844AF">
      <w:pPr>
        <w:pStyle w:val="BodyTextBullet2"/>
      </w:pPr>
    </w:p>
    <w:p w14:paraId="532B7C9F" w14:textId="4553F536" w:rsidR="004844AF" w:rsidRPr="005B17D3" w:rsidRDefault="004844AF" w:rsidP="004844AF">
      <w:pPr>
        <w:pStyle w:val="ScreenField"/>
      </w:pPr>
      <w:r w:rsidRPr="005B17D3">
        <w:t xml:space="preserve">Hardship Effective Date </w:t>
      </w:r>
    </w:p>
    <w:p w14:paraId="4658B1E2" w14:textId="463E46B2" w:rsidR="004844AF" w:rsidRPr="005B17D3" w:rsidRDefault="004844AF" w:rsidP="004844AF">
      <w:pPr>
        <w:pStyle w:val="ScreenFieldDesc"/>
      </w:pPr>
      <w:r w:rsidRPr="005B17D3">
        <w:t>Displays the Hardship Effective Date when there is a current hardship. The field is blank if there is no current hardship.</w:t>
      </w:r>
    </w:p>
    <w:p w14:paraId="089B9992" w14:textId="77777777" w:rsidR="004844AF" w:rsidRPr="005B17D3" w:rsidRDefault="004844AF" w:rsidP="004844AF">
      <w:pPr>
        <w:pStyle w:val="BodyTextBullet2"/>
      </w:pPr>
    </w:p>
    <w:p w14:paraId="72FBC95D" w14:textId="2C064BED" w:rsidR="004844AF" w:rsidRPr="005B17D3" w:rsidRDefault="004844AF" w:rsidP="004844AF">
      <w:pPr>
        <w:pStyle w:val="ScreenField"/>
      </w:pPr>
      <w:r w:rsidRPr="005B17D3">
        <w:t xml:space="preserve">Review Date </w:t>
      </w:r>
      <w:r w:rsidRPr="005B17D3">
        <w:tab/>
      </w:r>
    </w:p>
    <w:p w14:paraId="5B9C4779" w14:textId="2A0AE558" w:rsidR="004844AF" w:rsidRPr="005B17D3" w:rsidRDefault="004844AF" w:rsidP="004844AF">
      <w:pPr>
        <w:pStyle w:val="ScreenFieldDesc"/>
      </w:pPr>
      <w:r w:rsidRPr="005B17D3">
        <w:t>Displays the Hardship Review Date when there is a current hardship. The field is blank if there is no current hardship.</w:t>
      </w:r>
    </w:p>
    <w:p w14:paraId="7F0D2812" w14:textId="36C74934" w:rsidR="004844AF" w:rsidRPr="005B17D3" w:rsidRDefault="004844AF" w:rsidP="004844AF">
      <w:pPr>
        <w:pStyle w:val="ScreenField"/>
      </w:pPr>
    </w:p>
    <w:p w14:paraId="68A9D76A" w14:textId="77777777" w:rsidR="004844AF" w:rsidRPr="005B17D3" w:rsidRDefault="004844AF" w:rsidP="004844AF">
      <w:pPr>
        <w:pStyle w:val="ScreenField"/>
      </w:pPr>
      <w:r w:rsidRPr="005B17D3">
        <w:t xml:space="preserve">Site Granting Hardship </w:t>
      </w:r>
    </w:p>
    <w:p w14:paraId="165023BD" w14:textId="5FA08339" w:rsidR="004844AF" w:rsidRPr="005B17D3" w:rsidRDefault="004844AF" w:rsidP="004844AF">
      <w:pPr>
        <w:pStyle w:val="ScreenFieldDesc"/>
      </w:pPr>
      <w:r w:rsidRPr="005B17D3">
        <w:t>Displays the Site Granting Hardship when there is a current hardship. The field is blank if there is no current hardship.</w:t>
      </w:r>
    </w:p>
    <w:p w14:paraId="2198BD8D" w14:textId="7BAC9C1E" w:rsidR="004844AF" w:rsidRPr="005B17D3" w:rsidRDefault="004844AF" w:rsidP="004844AF">
      <w:pPr>
        <w:pStyle w:val="ScreenFieldDesc"/>
        <w:ind w:left="0"/>
      </w:pPr>
    </w:p>
    <w:p w14:paraId="77480BC9" w14:textId="77777777" w:rsidR="004844AF" w:rsidRPr="005B17D3" w:rsidRDefault="004844AF" w:rsidP="004844AF">
      <w:pPr>
        <w:pStyle w:val="ScreenField"/>
      </w:pPr>
      <w:r w:rsidRPr="005B17D3">
        <w:t xml:space="preserve">Approved by </w:t>
      </w:r>
      <w:r w:rsidRPr="005B17D3">
        <w:tab/>
      </w:r>
    </w:p>
    <w:p w14:paraId="4D2BBAD6" w14:textId="7E53F59D" w:rsidR="004844AF" w:rsidRPr="005B17D3" w:rsidRDefault="004844AF" w:rsidP="004844AF">
      <w:pPr>
        <w:pStyle w:val="ScreenFieldDesc"/>
      </w:pPr>
      <w:r w:rsidRPr="005B17D3">
        <w:t>Displays the Lastname, Firstname of the user who approved the hardship if the current hardship was entered in the Enrollment System. Displays the site number that granted the hardship if the current hardship was entered at a VistA site.</w:t>
      </w:r>
    </w:p>
    <w:p w14:paraId="4D02F786" w14:textId="50225A80" w:rsidR="004844AF" w:rsidRPr="005B17D3" w:rsidRDefault="004844AF" w:rsidP="004844AF">
      <w:pPr>
        <w:pStyle w:val="NoteLightbulb"/>
      </w:pPr>
      <w:r w:rsidRPr="005B17D3">
        <w:rPr>
          <w:b/>
        </w:rPr>
        <w:t xml:space="preserve"> </w:t>
      </w:r>
      <w:r w:rsidRPr="005B17D3">
        <w:rPr>
          <w:rStyle w:val="NoteLightbulbChar"/>
          <w:b/>
        </w:rPr>
        <w:t>Note</w:t>
      </w:r>
      <w:r w:rsidRPr="005B17D3">
        <w:rPr>
          <w:b/>
        </w:rPr>
        <w:t>:</w:t>
      </w:r>
      <w:r w:rsidRPr="005B17D3">
        <w:t xml:space="preserve"> The Lastname, Firstname of the user who approved the hardship is retained at the granting VistA site.</w:t>
      </w:r>
    </w:p>
    <w:p w14:paraId="27EE1932" w14:textId="495D63B9" w:rsidR="004844AF" w:rsidRPr="005B17D3" w:rsidRDefault="004844AF" w:rsidP="004844AF">
      <w:pPr>
        <w:pStyle w:val="ScreenFieldDesc"/>
      </w:pPr>
      <w:r w:rsidRPr="005B17D3">
        <w:t>The field is blank if there is no current hardship.</w:t>
      </w:r>
    </w:p>
    <w:p w14:paraId="0CC09C9C" w14:textId="77777777" w:rsidR="004844AF" w:rsidRPr="005B17D3" w:rsidRDefault="004844AF" w:rsidP="004844AF">
      <w:pPr>
        <w:pStyle w:val="ScreenField"/>
      </w:pPr>
    </w:p>
    <w:p w14:paraId="794149A2" w14:textId="6E82032C" w:rsidR="004844AF" w:rsidRPr="005B17D3" w:rsidRDefault="004844AF" w:rsidP="004844AF">
      <w:pPr>
        <w:pStyle w:val="ScreenField"/>
      </w:pPr>
      <w:bookmarkStart w:id="1408" w:name="_Hlk31364622"/>
      <w:r w:rsidRPr="005B17D3">
        <w:t>Hardship Reason</w:t>
      </w:r>
    </w:p>
    <w:p w14:paraId="58B2C2E9" w14:textId="6452D595" w:rsidR="004844AF" w:rsidRPr="005B17D3" w:rsidRDefault="004844AF" w:rsidP="004844AF">
      <w:pPr>
        <w:pStyle w:val="ScreenFieldDesc"/>
      </w:pPr>
      <w:r w:rsidRPr="005B17D3">
        <w:t>Displays the Hardship Reason when there is a current hardship. The field is blank if there is no current hardship.</w:t>
      </w:r>
    </w:p>
    <w:p w14:paraId="2BBD8D25" w14:textId="21DC8F39" w:rsidR="00B17E58" w:rsidRPr="005B17D3" w:rsidRDefault="004844AF" w:rsidP="004844AF">
      <w:pPr>
        <w:pStyle w:val="NoteLightbulb"/>
      </w:pPr>
      <w:r w:rsidRPr="005B17D3">
        <w:rPr>
          <w:rStyle w:val="NoteLightbulbChar"/>
          <w:b/>
        </w:rPr>
        <w:t xml:space="preserve"> Note</w:t>
      </w:r>
      <w:r w:rsidR="00B17E58" w:rsidRPr="005B17D3">
        <w:rPr>
          <w:rStyle w:val="NoteLightbulbChar"/>
          <w:b/>
        </w:rPr>
        <w:t>s</w:t>
      </w:r>
      <w:r w:rsidRPr="005B17D3">
        <w:rPr>
          <w:rStyle w:val="NoteLightbulbChar"/>
          <w:b/>
        </w:rPr>
        <w:t>:</w:t>
      </w:r>
      <w:r w:rsidRPr="005B17D3">
        <w:t xml:space="preserve"> </w:t>
      </w:r>
    </w:p>
    <w:p w14:paraId="5CEC569C" w14:textId="19919A41" w:rsidR="004844AF" w:rsidRPr="005B17D3" w:rsidRDefault="00B17E58" w:rsidP="00B17E58">
      <w:pPr>
        <w:pStyle w:val="NoteYellowBullet"/>
      </w:pPr>
      <w:r w:rsidRPr="005B17D3">
        <w:t>Comments</w:t>
      </w:r>
      <w:r w:rsidR="004844AF" w:rsidRPr="005B17D3">
        <w:t xml:space="preserve"> will still display for existing and new VistA entered hardships.</w:t>
      </w:r>
    </w:p>
    <w:bookmarkEnd w:id="1408"/>
    <w:p w14:paraId="0752569F" w14:textId="7415C886" w:rsidR="00B17E58" w:rsidRPr="005B17D3" w:rsidRDefault="00B17E58" w:rsidP="00B17E58">
      <w:pPr>
        <w:pStyle w:val="NoteYellowBullet"/>
        <w:rPr>
          <w:sz w:val="22"/>
          <w:szCs w:val="22"/>
        </w:rPr>
      </w:pPr>
      <w:r w:rsidRPr="005B17D3">
        <w:t xml:space="preserve">The hardship reason is deleted (but remains in history) when the entire hardship is deleted, but the comment does remain and is not deleted. </w:t>
      </w:r>
    </w:p>
    <w:p w14:paraId="0B35E0A0" w14:textId="42503305" w:rsidR="004844AF" w:rsidRPr="005B17D3" w:rsidRDefault="004844AF" w:rsidP="004844AF">
      <w:pPr>
        <w:pStyle w:val="ScreenField"/>
      </w:pPr>
    </w:p>
    <w:p w14:paraId="19C22F32" w14:textId="77777777" w:rsidR="00B17E58" w:rsidRPr="005B17D3" w:rsidRDefault="00B17E58" w:rsidP="00B17E58">
      <w:pPr>
        <w:pStyle w:val="ScreenFieldDesc"/>
      </w:pPr>
    </w:p>
    <w:p w14:paraId="71C38313" w14:textId="58D8AB71" w:rsidR="004844AF" w:rsidRPr="005B17D3" w:rsidRDefault="004844AF" w:rsidP="004844AF">
      <w:pPr>
        <w:pStyle w:val="ScreenField"/>
      </w:pPr>
      <w:r w:rsidRPr="005B17D3">
        <w:t>Comments</w:t>
      </w:r>
    </w:p>
    <w:p w14:paraId="74885906" w14:textId="2CF7140C" w:rsidR="004844AF" w:rsidRPr="005B17D3" w:rsidRDefault="004844AF" w:rsidP="004844AF">
      <w:pPr>
        <w:pStyle w:val="ScreenFieldDesc"/>
      </w:pPr>
      <w:r w:rsidRPr="005B17D3">
        <w:t>Displays hardship comments when there is a current hardship. The field is blank if there is no current hardship.</w:t>
      </w:r>
    </w:p>
    <w:p w14:paraId="2A918E72" w14:textId="5444B642" w:rsidR="004844AF" w:rsidRPr="005B17D3" w:rsidRDefault="004844AF" w:rsidP="004844AF">
      <w:pPr>
        <w:pStyle w:val="NoteLightbulb"/>
      </w:pPr>
      <w:r w:rsidRPr="005B17D3">
        <w:t xml:space="preserve"> </w:t>
      </w:r>
      <w:r w:rsidRPr="005B17D3">
        <w:rPr>
          <w:b/>
        </w:rPr>
        <w:t>Note:</w:t>
      </w:r>
      <w:r w:rsidRPr="005B17D3">
        <w:t xml:space="preserve"> Free text comments can be displayed from existing and new VistA entered hardships.</w:t>
      </w:r>
    </w:p>
    <w:p w14:paraId="58FDAD0D" w14:textId="2CEBFC49" w:rsidR="004844AF" w:rsidRPr="005B17D3" w:rsidRDefault="004844AF" w:rsidP="00DF4F06">
      <w:pPr>
        <w:pStyle w:val="BodyTextBullet2"/>
      </w:pPr>
    </w:p>
    <w:p w14:paraId="7341F068" w14:textId="77777777" w:rsidR="004844AF" w:rsidRPr="005B17D3" w:rsidRDefault="004844AF" w:rsidP="004844AF">
      <w:pPr>
        <w:pStyle w:val="ScreenField"/>
      </w:pPr>
      <w:r w:rsidRPr="005B17D3">
        <w:t>View Historical Hardships hyperlink</w:t>
      </w:r>
    </w:p>
    <w:p w14:paraId="60C905E0" w14:textId="75008E98" w:rsidR="004844AF" w:rsidRPr="005B17D3" w:rsidRDefault="00000152" w:rsidP="004844AF">
      <w:pPr>
        <w:pStyle w:val="ScreenFieldDesc"/>
      </w:pPr>
      <w:r w:rsidRPr="005B17D3">
        <w:t>The</w:t>
      </w:r>
      <w:r w:rsidR="004844AF" w:rsidRPr="005B17D3">
        <w:t xml:space="preserve"> hyperlink</w:t>
      </w:r>
      <w:r w:rsidRPr="005B17D3">
        <w:t xml:space="preserve"> </w:t>
      </w:r>
      <w:r w:rsidRPr="005B17D3">
        <w:rPr>
          <w:b/>
        </w:rPr>
        <w:t>View Historical Hardship</w:t>
      </w:r>
      <w:r w:rsidR="00FB1A0D" w:rsidRPr="005B17D3">
        <w:rPr>
          <w:b/>
        </w:rPr>
        <w:t xml:space="preserve"> </w:t>
      </w:r>
      <w:r w:rsidR="00FB1A0D" w:rsidRPr="005B17D3">
        <w:t>displays</w:t>
      </w:r>
      <w:r w:rsidR="004844AF" w:rsidRPr="005B17D3">
        <w:t xml:space="preserve"> in the top right corner of the </w:t>
      </w:r>
      <w:r w:rsidR="004844AF" w:rsidRPr="005B17D3">
        <w:rPr>
          <w:b/>
        </w:rPr>
        <w:t>Hardship Overview</w:t>
      </w:r>
      <w:r w:rsidR="00FB1A0D" w:rsidRPr="005B17D3">
        <w:t xml:space="preserve"> screen</w:t>
      </w:r>
      <w:r w:rsidR="004844AF" w:rsidRPr="005B17D3">
        <w:t xml:space="preserve">. When the </w:t>
      </w:r>
      <w:r w:rsidR="004844AF" w:rsidRPr="005B17D3">
        <w:rPr>
          <w:b/>
        </w:rPr>
        <w:t>View Historical Hardship</w:t>
      </w:r>
      <w:r w:rsidR="004844AF" w:rsidRPr="005B17D3">
        <w:t xml:space="preserve"> link is clicked,</w:t>
      </w:r>
      <w:r w:rsidR="00E326A3" w:rsidRPr="005B17D3">
        <w:t xml:space="preserve"> the</w:t>
      </w:r>
      <w:r w:rsidR="004844AF" w:rsidRPr="005B17D3">
        <w:t xml:space="preserve"> </w:t>
      </w:r>
      <w:r w:rsidR="004844AF" w:rsidRPr="005B17D3">
        <w:rPr>
          <w:b/>
        </w:rPr>
        <w:t>Hardship Change History</w:t>
      </w:r>
      <w:r w:rsidR="00E326A3" w:rsidRPr="005B17D3">
        <w:rPr>
          <w:b/>
        </w:rPr>
        <w:t xml:space="preserve"> </w:t>
      </w:r>
      <w:r w:rsidR="00E326A3" w:rsidRPr="005B17D3">
        <w:t>screen</w:t>
      </w:r>
      <w:r w:rsidR="004844AF" w:rsidRPr="005B17D3">
        <w:t xml:space="preserve"> displays. The </w:t>
      </w:r>
      <w:r w:rsidR="004844AF" w:rsidRPr="005B17D3">
        <w:rPr>
          <w:b/>
        </w:rPr>
        <w:t>Hardship Change History</w:t>
      </w:r>
      <w:r w:rsidR="004844AF" w:rsidRPr="005B17D3">
        <w:t xml:space="preserve"> screen displays all fields from the </w:t>
      </w:r>
      <w:r w:rsidR="004844AF" w:rsidRPr="005B17D3">
        <w:rPr>
          <w:b/>
        </w:rPr>
        <w:t>Edit Hardship Details</w:t>
      </w:r>
      <w:r w:rsidR="004844AF" w:rsidRPr="005B17D3">
        <w:t xml:space="preserve"> screen including </w:t>
      </w:r>
      <w:r w:rsidR="004844AF" w:rsidRPr="005B17D3">
        <w:rPr>
          <w:i/>
        </w:rPr>
        <w:t>reason for hardship deletion</w:t>
      </w:r>
      <w:r w:rsidR="004844AF" w:rsidRPr="005B17D3">
        <w:t xml:space="preserve">, </w:t>
      </w:r>
      <w:r w:rsidR="004844AF" w:rsidRPr="005B17D3">
        <w:rPr>
          <w:i/>
        </w:rPr>
        <w:t>old values</w:t>
      </w:r>
      <w:r w:rsidR="004844AF" w:rsidRPr="005B17D3">
        <w:t xml:space="preserve">, </w:t>
      </w:r>
      <w:r w:rsidR="004844AF" w:rsidRPr="005B17D3">
        <w:rPr>
          <w:i/>
        </w:rPr>
        <w:t>new values</w:t>
      </w:r>
      <w:r w:rsidR="004844AF" w:rsidRPr="005B17D3">
        <w:t xml:space="preserve">, </w:t>
      </w:r>
      <w:r w:rsidR="004844AF" w:rsidRPr="005B17D3">
        <w:rPr>
          <w:i/>
        </w:rPr>
        <w:t>change date/time</w:t>
      </w:r>
      <w:r w:rsidR="004844AF" w:rsidRPr="005B17D3">
        <w:t xml:space="preserve"> and </w:t>
      </w:r>
      <w:r w:rsidR="004844AF" w:rsidRPr="005B17D3">
        <w:rPr>
          <w:i/>
        </w:rPr>
        <w:t>last updated by</w:t>
      </w:r>
      <w:r w:rsidR="004844AF" w:rsidRPr="005B17D3">
        <w:t xml:space="preserve"> user name or site number. </w:t>
      </w:r>
      <w:r w:rsidR="004844AF" w:rsidRPr="005B17D3">
        <w:rPr>
          <w:b/>
        </w:rPr>
        <w:t xml:space="preserve">RETURN TO HARDSHIP </w:t>
      </w:r>
      <w:r w:rsidR="004844AF" w:rsidRPr="005B17D3">
        <w:t xml:space="preserve">hyperlink takes the user back to the </w:t>
      </w:r>
      <w:r w:rsidR="004844AF" w:rsidRPr="005B17D3">
        <w:rPr>
          <w:b/>
        </w:rPr>
        <w:t>Hardship Overview</w:t>
      </w:r>
      <w:r w:rsidR="004844AF" w:rsidRPr="005B17D3">
        <w:t xml:space="preserve"> screen.</w:t>
      </w:r>
    </w:p>
    <w:p w14:paraId="1AF353BE" w14:textId="77777777" w:rsidR="004844AF" w:rsidRPr="005B17D3" w:rsidRDefault="004844AF" w:rsidP="004844AF">
      <w:pPr>
        <w:pStyle w:val="BodyTextBullet2"/>
      </w:pPr>
    </w:p>
    <w:p w14:paraId="57382E9C" w14:textId="2160EA25" w:rsidR="00E906C7" w:rsidRPr="005B17D3" w:rsidRDefault="00E906C7" w:rsidP="00E906C7">
      <w:pPr>
        <w:pStyle w:val="ScreenField"/>
      </w:pPr>
      <w:r w:rsidRPr="005B17D3">
        <w:t>Cancel button</w:t>
      </w:r>
    </w:p>
    <w:p w14:paraId="25257E14" w14:textId="69FDC21C" w:rsidR="004844AF" w:rsidRPr="005B17D3" w:rsidRDefault="00E906C7" w:rsidP="00E906C7">
      <w:pPr>
        <w:pStyle w:val="ScreenFieldDesc"/>
      </w:pPr>
      <w:r w:rsidRPr="005B17D3">
        <w:t xml:space="preserve">Clicking the </w:t>
      </w:r>
      <w:r w:rsidRPr="005B17D3">
        <w:rPr>
          <w:b/>
        </w:rPr>
        <w:t>Cancel</w:t>
      </w:r>
      <w:r w:rsidRPr="005B17D3">
        <w:t xml:space="preserve"> button returns the user to the </w:t>
      </w:r>
      <w:r w:rsidRPr="005B17D3">
        <w:rPr>
          <w:b/>
        </w:rPr>
        <w:t>Person Search</w:t>
      </w:r>
      <w:r w:rsidRPr="005B17D3">
        <w:t xml:space="preserve"> → </w:t>
      </w:r>
      <w:r w:rsidRPr="005B17D3">
        <w:rPr>
          <w:b/>
        </w:rPr>
        <w:t>Financials</w:t>
      </w:r>
      <w:r w:rsidRPr="005B17D3">
        <w:t xml:space="preserve"> screen and does not commit any data to the system.</w:t>
      </w:r>
    </w:p>
    <w:p w14:paraId="470CA76E" w14:textId="4B7FF915" w:rsidR="00E906C7" w:rsidRPr="005B17D3" w:rsidRDefault="00E906C7" w:rsidP="00E906C7">
      <w:pPr>
        <w:pStyle w:val="ScreenField"/>
      </w:pPr>
    </w:p>
    <w:p w14:paraId="0D0DD720" w14:textId="77777777" w:rsidR="00E906C7" w:rsidRPr="005B17D3" w:rsidRDefault="00E906C7" w:rsidP="00E906C7">
      <w:pPr>
        <w:pStyle w:val="ScreenField"/>
      </w:pPr>
      <w:r w:rsidRPr="005B17D3">
        <w:t>Grant Hardship button</w:t>
      </w:r>
      <w:r w:rsidRPr="005B17D3">
        <w:tab/>
      </w:r>
    </w:p>
    <w:p w14:paraId="74E29400" w14:textId="175003D5" w:rsidR="00E906C7" w:rsidRPr="005B17D3" w:rsidRDefault="00E906C7" w:rsidP="00E906C7">
      <w:pPr>
        <w:pStyle w:val="ScreenFieldDesc"/>
      </w:pPr>
      <w:r w:rsidRPr="005B17D3">
        <w:t xml:space="preserve">Enrollment System users with “Add Hardship” capability, can click the </w:t>
      </w:r>
      <w:r w:rsidRPr="005B17D3">
        <w:rPr>
          <w:b/>
        </w:rPr>
        <w:t>Grant Hardship</w:t>
      </w:r>
      <w:r w:rsidRPr="005B17D3">
        <w:t xml:space="preserve"> button on the </w:t>
      </w:r>
      <w:r w:rsidRPr="005B17D3">
        <w:rPr>
          <w:b/>
        </w:rPr>
        <w:t>Financials</w:t>
      </w:r>
      <w:r w:rsidRPr="005B17D3">
        <w:t xml:space="preserve"> → </w:t>
      </w:r>
      <w:r w:rsidRPr="005B17D3">
        <w:rPr>
          <w:b/>
        </w:rPr>
        <w:t>Hardship Overview</w:t>
      </w:r>
      <w:r w:rsidRPr="005B17D3">
        <w:t xml:space="preserve"> screen and enter a Hardship on an enrolled</w:t>
      </w:r>
      <w:r w:rsidR="0036172E" w:rsidRPr="005B17D3">
        <w:t xml:space="preserve"> </w:t>
      </w:r>
      <w:r w:rsidRPr="005B17D3">
        <w:t xml:space="preserve">or rejected record that has financial assessment statuses of either “GMT Copay Required” or “Means Test Copay Required”. </w:t>
      </w:r>
    </w:p>
    <w:p w14:paraId="3354B96A" w14:textId="77777777" w:rsidR="00E906C7" w:rsidRPr="005B17D3" w:rsidRDefault="00E906C7" w:rsidP="00E906C7">
      <w:pPr>
        <w:pStyle w:val="ScreenFieldDesc"/>
      </w:pPr>
    </w:p>
    <w:p w14:paraId="5459E342" w14:textId="77777777" w:rsidR="00E906C7" w:rsidRPr="005B17D3" w:rsidRDefault="00E906C7" w:rsidP="00E906C7">
      <w:pPr>
        <w:pStyle w:val="ScreenFieldDesc"/>
      </w:pPr>
      <w:r w:rsidRPr="005B17D3">
        <w:t xml:space="preserve">Clicking the </w:t>
      </w:r>
      <w:r w:rsidRPr="005B17D3">
        <w:rPr>
          <w:b/>
        </w:rPr>
        <w:t>Grant Hardship</w:t>
      </w:r>
      <w:r w:rsidRPr="005B17D3">
        <w:t xml:space="preserve"> button determines the following:</w:t>
      </w:r>
    </w:p>
    <w:tbl>
      <w:tblPr>
        <w:tblStyle w:val="TableGrid"/>
        <w:tblW w:w="0" w:type="auto"/>
        <w:tblInd w:w="360" w:type="dxa"/>
        <w:tblLook w:val="04A0" w:firstRow="1" w:lastRow="0" w:firstColumn="1" w:lastColumn="0" w:noHBand="0" w:noVBand="1"/>
      </w:tblPr>
      <w:tblGrid>
        <w:gridCol w:w="4496"/>
        <w:gridCol w:w="4494"/>
      </w:tblGrid>
      <w:tr w:rsidR="00AE0FE5" w:rsidRPr="005B17D3" w14:paraId="243BA8E5" w14:textId="77777777" w:rsidTr="00AE0FE5">
        <w:trPr>
          <w:tblHeader/>
        </w:trPr>
        <w:tc>
          <w:tcPr>
            <w:tcW w:w="4675" w:type="dxa"/>
            <w:shd w:val="clear" w:color="auto" w:fill="D9E2F3" w:themeFill="accent1" w:themeFillTint="33"/>
          </w:tcPr>
          <w:p w14:paraId="3D8571D0" w14:textId="1DD8E5AC" w:rsidR="00AE0FE5" w:rsidRPr="005B17D3" w:rsidRDefault="00AE0FE5" w:rsidP="00E906C7">
            <w:pPr>
              <w:pStyle w:val="ScreenFieldDesc"/>
              <w:ind w:left="0"/>
              <w:rPr>
                <w:b/>
              </w:rPr>
            </w:pPr>
            <w:r w:rsidRPr="005B17D3">
              <w:rPr>
                <w:b/>
              </w:rPr>
              <w:t>If</w:t>
            </w:r>
          </w:p>
        </w:tc>
        <w:tc>
          <w:tcPr>
            <w:tcW w:w="4675" w:type="dxa"/>
            <w:shd w:val="clear" w:color="auto" w:fill="D9E2F3" w:themeFill="accent1" w:themeFillTint="33"/>
          </w:tcPr>
          <w:p w14:paraId="436C13AD" w14:textId="21C6D8CB" w:rsidR="00AE0FE5" w:rsidRPr="005B17D3" w:rsidRDefault="00AE0FE5" w:rsidP="00E906C7">
            <w:pPr>
              <w:pStyle w:val="ScreenFieldDesc"/>
              <w:ind w:left="0"/>
              <w:rPr>
                <w:b/>
              </w:rPr>
            </w:pPr>
            <w:r w:rsidRPr="005B17D3">
              <w:rPr>
                <w:b/>
              </w:rPr>
              <w:t>Then</w:t>
            </w:r>
          </w:p>
        </w:tc>
      </w:tr>
      <w:tr w:rsidR="00AE0FE5" w:rsidRPr="005B17D3" w14:paraId="40051310" w14:textId="77777777" w:rsidTr="00AE0FE5">
        <w:tc>
          <w:tcPr>
            <w:tcW w:w="4675" w:type="dxa"/>
          </w:tcPr>
          <w:p w14:paraId="5A140329" w14:textId="405C610A" w:rsidR="00AE0FE5" w:rsidRPr="005B17D3" w:rsidRDefault="00AE0FE5" w:rsidP="00AE0FE5">
            <w:pPr>
              <w:pStyle w:val="ScreenFieldDesc"/>
              <w:ind w:left="0"/>
            </w:pPr>
            <w:r w:rsidRPr="005B17D3">
              <w:t>The enrollment status is not ”Verified” or “Rejected; Below Enrollment Group Threshold”</w:t>
            </w:r>
          </w:p>
          <w:p w14:paraId="4CCA1EA6" w14:textId="77777777" w:rsidR="00AE0FE5" w:rsidRPr="005B17D3" w:rsidRDefault="00AE0FE5" w:rsidP="00AE0FE5">
            <w:pPr>
              <w:pStyle w:val="ScreenFieldDesc"/>
              <w:ind w:left="1140"/>
            </w:pPr>
          </w:p>
          <w:p w14:paraId="1FCB12E3" w14:textId="77777777" w:rsidR="00AE0FE5" w:rsidRPr="005B17D3" w:rsidRDefault="00AE0FE5" w:rsidP="00AE0FE5">
            <w:pPr>
              <w:pStyle w:val="ScreenFieldDesc"/>
              <w:ind w:left="1140"/>
            </w:pPr>
          </w:p>
        </w:tc>
        <w:tc>
          <w:tcPr>
            <w:tcW w:w="4675" w:type="dxa"/>
          </w:tcPr>
          <w:p w14:paraId="7518FCF3" w14:textId="331C9862" w:rsidR="00AE0FE5" w:rsidRPr="005B17D3" w:rsidRDefault="00700E9B" w:rsidP="00E906C7">
            <w:pPr>
              <w:pStyle w:val="ScreenFieldDesc"/>
              <w:ind w:left="0"/>
            </w:pPr>
            <w:r w:rsidRPr="005B17D3">
              <w:t>T</w:t>
            </w:r>
            <w:r w:rsidR="00AE0FE5" w:rsidRPr="005B17D3">
              <w:t>he following error message displays:</w:t>
            </w:r>
          </w:p>
          <w:p w14:paraId="385EBFAC" w14:textId="77777777" w:rsidR="00AE0FE5" w:rsidRPr="005B17D3" w:rsidRDefault="00AE0FE5" w:rsidP="00AE0FE5">
            <w:pPr>
              <w:pStyle w:val="ScreenField"/>
            </w:pPr>
          </w:p>
          <w:p w14:paraId="4CA0630F" w14:textId="0C8742FF" w:rsidR="00AE0FE5" w:rsidRPr="005B17D3" w:rsidRDefault="00AE0FE5" w:rsidP="00AE0FE5">
            <w:pPr>
              <w:pStyle w:val="ScreenFieldDesc"/>
              <w:ind w:left="0"/>
              <w:rPr>
                <w:i/>
              </w:rPr>
            </w:pPr>
            <w:r w:rsidRPr="005B17D3">
              <w:rPr>
                <w:i/>
                <w:color w:val="FF0000"/>
              </w:rPr>
              <w:t xml:space="preserve">Error Message: </w:t>
            </w:r>
            <w:r w:rsidRPr="005B17D3">
              <w:rPr>
                <w:i/>
              </w:rPr>
              <w:t>Enrollment status must be verified or rejected; below enrollment group threshold to grant a hardship.</w:t>
            </w:r>
          </w:p>
        </w:tc>
      </w:tr>
      <w:tr w:rsidR="00AE0FE5" w:rsidRPr="005B17D3" w14:paraId="6A05F48C" w14:textId="77777777" w:rsidTr="00AE0FE5">
        <w:tc>
          <w:tcPr>
            <w:tcW w:w="4675" w:type="dxa"/>
          </w:tcPr>
          <w:p w14:paraId="1DB913C6" w14:textId="7321442D" w:rsidR="00AE0FE5" w:rsidRPr="005B17D3" w:rsidRDefault="00AE0FE5" w:rsidP="00AE0FE5">
            <w:pPr>
              <w:pStyle w:val="ScreenFieldDesc"/>
              <w:ind w:left="0"/>
            </w:pPr>
            <w:r w:rsidRPr="005B17D3">
              <w:t>The current means test is not for the most recent income year</w:t>
            </w:r>
          </w:p>
        </w:tc>
        <w:tc>
          <w:tcPr>
            <w:tcW w:w="4675" w:type="dxa"/>
          </w:tcPr>
          <w:p w14:paraId="72E0C141" w14:textId="141CBCAC" w:rsidR="00AE0FE5" w:rsidRPr="005B17D3" w:rsidRDefault="00AE0FE5" w:rsidP="00AE0FE5">
            <w:pPr>
              <w:pStyle w:val="ScreenFieldDesc"/>
              <w:ind w:left="0"/>
            </w:pPr>
            <w:r w:rsidRPr="005B17D3">
              <w:t>The following error message displays:</w:t>
            </w:r>
          </w:p>
          <w:p w14:paraId="3362DB31" w14:textId="77777777" w:rsidR="00AE0FE5" w:rsidRPr="005B17D3" w:rsidRDefault="00AE0FE5" w:rsidP="00AE0FE5">
            <w:pPr>
              <w:pStyle w:val="ScreenFieldDesc"/>
              <w:rPr>
                <w:i/>
              </w:rPr>
            </w:pPr>
          </w:p>
          <w:p w14:paraId="603846EE" w14:textId="3C21DA99" w:rsidR="00AE0FE5" w:rsidRPr="005B17D3" w:rsidRDefault="00AE0FE5" w:rsidP="00E906C7">
            <w:pPr>
              <w:pStyle w:val="ScreenFieldDesc"/>
              <w:ind w:left="0"/>
              <w:rPr>
                <w:i/>
              </w:rPr>
            </w:pPr>
            <w:r w:rsidRPr="005B17D3">
              <w:rPr>
                <w:i/>
                <w:color w:val="FF0000"/>
              </w:rPr>
              <w:t xml:space="preserve">Error Message: </w:t>
            </w:r>
            <w:r w:rsidRPr="005B17D3">
              <w:rPr>
                <w:i/>
              </w:rPr>
              <w:t>Income test must be from the most recent income year to grant a hardship.</w:t>
            </w:r>
          </w:p>
        </w:tc>
      </w:tr>
      <w:tr w:rsidR="00AE0FE5" w:rsidRPr="005B17D3" w14:paraId="41FF8530" w14:textId="77777777" w:rsidTr="00AE0FE5">
        <w:tc>
          <w:tcPr>
            <w:tcW w:w="4675" w:type="dxa"/>
          </w:tcPr>
          <w:p w14:paraId="018381C5" w14:textId="7946210D" w:rsidR="00AE0FE5" w:rsidRPr="005B17D3" w:rsidRDefault="00AE0FE5" w:rsidP="00AE0FE5">
            <w:pPr>
              <w:pStyle w:val="ScreenFieldDesc"/>
              <w:ind w:left="0"/>
            </w:pPr>
            <w:r w:rsidRPr="005B17D3">
              <w:t>The current means test status of the record is not “MT Copay Required”, “GMT Copay Required”, or “Pending Adjudication”</w:t>
            </w:r>
          </w:p>
        </w:tc>
        <w:tc>
          <w:tcPr>
            <w:tcW w:w="4675" w:type="dxa"/>
          </w:tcPr>
          <w:p w14:paraId="46BF2DFC" w14:textId="2D9F86D1" w:rsidR="00AE0FE5" w:rsidRPr="005B17D3" w:rsidRDefault="00AE0FE5" w:rsidP="00AE0FE5">
            <w:pPr>
              <w:pStyle w:val="ScreenFieldDesc"/>
              <w:ind w:left="0"/>
            </w:pPr>
            <w:r w:rsidRPr="005B17D3">
              <w:t>The following error message displays:</w:t>
            </w:r>
          </w:p>
          <w:p w14:paraId="2D160D0D" w14:textId="5C03C9CE" w:rsidR="00AE0FE5" w:rsidRPr="005B17D3" w:rsidRDefault="00AE0FE5" w:rsidP="00E906C7">
            <w:pPr>
              <w:pStyle w:val="ScreenFieldDesc"/>
              <w:ind w:left="0"/>
              <w:rPr>
                <w:i/>
              </w:rPr>
            </w:pPr>
            <w:r w:rsidRPr="005B17D3">
              <w:rPr>
                <w:i/>
                <w:color w:val="FF0000"/>
              </w:rPr>
              <w:t xml:space="preserve">Error Message: </w:t>
            </w:r>
            <w:r w:rsidRPr="005B17D3">
              <w:rPr>
                <w:i/>
              </w:rPr>
              <w:t>Income test status must be MT Copay Required, GMT Copay Required, or Pending Adjudication to grant a hardship.</w:t>
            </w:r>
          </w:p>
        </w:tc>
      </w:tr>
      <w:tr w:rsidR="00AE0FE5" w:rsidRPr="005B17D3" w14:paraId="6BB5F623" w14:textId="77777777" w:rsidTr="00AE0FE5">
        <w:tc>
          <w:tcPr>
            <w:tcW w:w="4675" w:type="dxa"/>
          </w:tcPr>
          <w:p w14:paraId="6AFDB441" w14:textId="26A10D3F" w:rsidR="00AE0FE5" w:rsidRPr="005B17D3" w:rsidRDefault="00AE0FE5" w:rsidP="00AE0FE5">
            <w:pPr>
              <w:pStyle w:val="ScreenFieldDesc"/>
              <w:ind w:left="0"/>
            </w:pPr>
            <w:r w:rsidRPr="005B17D3">
              <w:t>No site number linked to the user’s profile</w:t>
            </w:r>
          </w:p>
        </w:tc>
        <w:tc>
          <w:tcPr>
            <w:tcW w:w="4675" w:type="dxa"/>
          </w:tcPr>
          <w:p w14:paraId="0B85F98A" w14:textId="327DF5EB" w:rsidR="00AE0FE5" w:rsidRPr="005B17D3" w:rsidRDefault="00AE0FE5" w:rsidP="00AE0FE5">
            <w:pPr>
              <w:pStyle w:val="ScreenFieldDesc"/>
              <w:ind w:left="0"/>
            </w:pPr>
            <w:r w:rsidRPr="005B17D3">
              <w:t xml:space="preserve">The following error message displays: </w:t>
            </w:r>
          </w:p>
          <w:p w14:paraId="21F91561" w14:textId="254FF72A" w:rsidR="00AE0FE5" w:rsidRPr="005B17D3" w:rsidRDefault="00AE0FE5" w:rsidP="00AE0FE5">
            <w:pPr>
              <w:pStyle w:val="ScreenFieldDesc"/>
              <w:ind w:left="0"/>
              <w:rPr>
                <w:i/>
              </w:rPr>
            </w:pPr>
            <w:r w:rsidRPr="005B17D3">
              <w:rPr>
                <w:i/>
                <w:color w:val="FF0000"/>
              </w:rPr>
              <w:t xml:space="preserve">Error Message: </w:t>
            </w:r>
            <w:r w:rsidRPr="005B17D3">
              <w:rPr>
                <w:i/>
              </w:rPr>
              <w:t>Your ES user profile is not linked to a site. Please contact your ES administrator to link your profile to a site and add hardships.</w:t>
            </w:r>
          </w:p>
        </w:tc>
      </w:tr>
    </w:tbl>
    <w:p w14:paraId="79F2CD0F" w14:textId="77777777" w:rsidR="00E906C7" w:rsidRPr="005B17D3" w:rsidRDefault="00E906C7" w:rsidP="00AE0FE5">
      <w:pPr>
        <w:pStyle w:val="ScreenFieldDesc"/>
        <w:ind w:left="0"/>
      </w:pPr>
    </w:p>
    <w:p w14:paraId="07837778" w14:textId="72B1B6DA" w:rsidR="00E906C7" w:rsidRPr="005B17D3" w:rsidRDefault="00E906C7" w:rsidP="00E906C7">
      <w:pPr>
        <w:pStyle w:val="ScreenFieldDesc"/>
      </w:pPr>
      <w:r w:rsidRPr="005B17D3">
        <w:t>When all validations are met, the user is automatically taken back to the Edit Hardship Details screen</w:t>
      </w:r>
    </w:p>
    <w:p w14:paraId="0D3C5D64" w14:textId="5FD76F49" w:rsidR="00E906C7" w:rsidRPr="005B17D3" w:rsidRDefault="00E906C7" w:rsidP="00E906C7">
      <w:pPr>
        <w:pStyle w:val="ScreenField"/>
      </w:pPr>
    </w:p>
    <w:p w14:paraId="44A2E68E" w14:textId="77777777" w:rsidR="00E906C7" w:rsidRPr="005B17D3" w:rsidRDefault="00E906C7" w:rsidP="00E906C7">
      <w:pPr>
        <w:pStyle w:val="ScreenField"/>
      </w:pPr>
      <w:r w:rsidRPr="005B17D3">
        <w:t xml:space="preserve">Edit Hardship button </w:t>
      </w:r>
      <w:r w:rsidRPr="005B17D3">
        <w:tab/>
      </w:r>
    </w:p>
    <w:p w14:paraId="66D538EE" w14:textId="3CC48E50" w:rsidR="00E906C7" w:rsidRPr="005B17D3" w:rsidRDefault="00E906C7" w:rsidP="00E906C7">
      <w:pPr>
        <w:pStyle w:val="ScreenFieldDesc"/>
      </w:pPr>
      <w:r w:rsidRPr="005B17D3">
        <w:t xml:space="preserve">Enrollment System users with “Edit Hardship” capability, can click the </w:t>
      </w:r>
      <w:r w:rsidRPr="005B17D3">
        <w:rPr>
          <w:b/>
        </w:rPr>
        <w:t>Edit Hardship</w:t>
      </w:r>
      <w:r w:rsidRPr="005B17D3">
        <w:t xml:space="preserve"> button on the </w:t>
      </w:r>
      <w:r w:rsidRPr="005B17D3">
        <w:rPr>
          <w:b/>
        </w:rPr>
        <w:t>Financials</w:t>
      </w:r>
      <w:r w:rsidRPr="005B17D3">
        <w:t xml:space="preserve"> → </w:t>
      </w:r>
      <w:r w:rsidRPr="005B17D3">
        <w:rPr>
          <w:b/>
        </w:rPr>
        <w:t>Hardship Overview</w:t>
      </w:r>
      <w:r w:rsidRPr="005B17D3">
        <w:t xml:space="preserve"> screen.</w:t>
      </w:r>
    </w:p>
    <w:p w14:paraId="0DAB0B13" w14:textId="75D48036" w:rsidR="00E906C7" w:rsidRPr="005B17D3" w:rsidRDefault="00E906C7" w:rsidP="00E906C7">
      <w:pPr>
        <w:pStyle w:val="ScreenFieldDesc"/>
        <w:ind w:left="0"/>
      </w:pPr>
    </w:p>
    <w:p w14:paraId="1C6CE9C1" w14:textId="06642685" w:rsidR="00E906C7" w:rsidRPr="005B17D3" w:rsidRDefault="00E906C7" w:rsidP="00E906C7">
      <w:pPr>
        <w:pStyle w:val="ScreenField"/>
      </w:pPr>
      <w:r w:rsidRPr="005B17D3">
        <w:t xml:space="preserve">Delete Hardship button </w:t>
      </w:r>
    </w:p>
    <w:p w14:paraId="44294FCA" w14:textId="27536E9F" w:rsidR="00E906C7" w:rsidRPr="005B17D3" w:rsidRDefault="00E906C7" w:rsidP="00E906C7">
      <w:pPr>
        <w:pStyle w:val="ScreenFieldDesc"/>
      </w:pPr>
      <w:r w:rsidRPr="005B17D3">
        <w:t xml:space="preserve">Enrollment System users with “Delete Hardship” capability, can click the Delete Hardship button on the </w:t>
      </w:r>
      <w:r w:rsidRPr="005B17D3">
        <w:rPr>
          <w:b/>
        </w:rPr>
        <w:t>Financials</w:t>
      </w:r>
      <w:r w:rsidRPr="005B17D3">
        <w:t xml:space="preserve"> → </w:t>
      </w:r>
      <w:r w:rsidRPr="005B17D3">
        <w:rPr>
          <w:b/>
        </w:rPr>
        <w:t>Hardship Overview</w:t>
      </w:r>
      <w:r w:rsidRPr="005B17D3">
        <w:t xml:space="preserve"> screen. Clicking the Delete Hardship button displays a free text field with the title: “Reason for Hardship Deletion”</w:t>
      </w:r>
      <w:r w:rsidR="00C0213D" w:rsidRPr="005B17D3">
        <w:t>,</w:t>
      </w:r>
      <w:r w:rsidRPr="005B17D3">
        <w:t xml:space="preserve"> along with an </w:t>
      </w:r>
      <w:r w:rsidRPr="005B17D3">
        <w:rPr>
          <w:b/>
        </w:rPr>
        <w:t>Accept Changes</w:t>
      </w:r>
      <w:r w:rsidRPr="005B17D3">
        <w:t xml:space="preserve"> and</w:t>
      </w:r>
      <w:r w:rsidRPr="005B17D3">
        <w:rPr>
          <w:b/>
        </w:rPr>
        <w:t xml:space="preserve"> Cancel</w:t>
      </w:r>
      <w:r w:rsidRPr="005B17D3">
        <w:t xml:space="preserve"> button. The required </w:t>
      </w:r>
      <w:r w:rsidRPr="005B17D3">
        <w:rPr>
          <w:b/>
        </w:rPr>
        <w:t>Reason for Hardship Deletion</w:t>
      </w:r>
      <w:r w:rsidRPr="005B17D3">
        <w:t xml:space="preserve"> field has a 200-character limit and a minimum of </w:t>
      </w:r>
      <w:r w:rsidR="00D95325" w:rsidRPr="005B17D3">
        <w:t>five</w:t>
      </w:r>
      <w:r w:rsidRPr="005B17D3">
        <w:t xml:space="preserve"> characters that must be entered into the text field. When the user clicks the </w:t>
      </w:r>
      <w:r w:rsidRPr="005B17D3">
        <w:rPr>
          <w:b/>
        </w:rPr>
        <w:t>Accept Changes</w:t>
      </w:r>
      <w:r w:rsidRPr="005B17D3">
        <w:t xml:space="preserve"> button after clicking the </w:t>
      </w:r>
      <w:r w:rsidRPr="005B17D3">
        <w:rPr>
          <w:b/>
        </w:rPr>
        <w:t>Delete Hardship</w:t>
      </w:r>
      <w:r w:rsidRPr="005B17D3">
        <w:t xml:space="preserve"> button, the Enrollment System determines the following: </w:t>
      </w:r>
    </w:p>
    <w:p w14:paraId="7FE6C1BC" w14:textId="7D1516C5" w:rsidR="00E906C7" w:rsidRPr="005B17D3" w:rsidRDefault="00E906C7" w:rsidP="00E906C7">
      <w:pPr>
        <w:pStyle w:val="ScreenField"/>
      </w:pPr>
    </w:p>
    <w:tbl>
      <w:tblPr>
        <w:tblStyle w:val="TableGrid"/>
        <w:tblW w:w="0" w:type="auto"/>
        <w:tblInd w:w="360" w:type="dxa"/>
        <w:tblLook w:val="04A0" w:firstRow="1" w:lastRow="0" w:firstColumn="1" w:lastColumn="0" w:noHBand="0" w:noVBand="1"/>
      </w:tblPr>
      <w:tblGrid>
        <w:gridCol w:w="4492"/>
        <w:gridCol w:w="4498"/>
      </w:tblGrid>
      <w:tr w:rsidR="00AE0FE5" w:rsidRPr="005B17D3" w14:paraId="727EEA16" w14:textId="77777777" w:rsidTr="00385A1E">
        <w:trPr>
          <w:tblHeader/>
        </w:trPr>
        <w:tc>
          <w:tcPr>
            <w:tcW w:w="4492" w:type="dxa"/>
            <w:shd w:val="clear" w:color="auto" w:fill="D9E2F3" w:themeFill="accent1" w:themeFillTint="33"/>
          </w:tcPr>
          <w:p w14:paraId="0FEE574E" w14:textId="77777777" w:rsidR="00AE0FE5" w:rsidRPr="005B17D3" w:rsidRDefault="00AE0FE5" w:rsidP="00E135E1">
            <w:pPr>
              <w:pStyle w:val="ScreenFieldDesc"/>
              <w:ind w:left="0"/>
              <w:rPr>
                <w:b/>
              </w:rPr>
            </w:pPr>
            <w:r w:rsidRPr="005B17D3">
              <w:rPr>
                <w:b/>
              </w:rPr>
              <w:t>If</w:t>
            </w:r>
          </w:p>
        </w:tc>
        <w:tc>
          <w:tcPr>
            <w:tcW w:w="4498" w:type="dxa"/>
            <w:shd w:val="clear" w:color="auto" w:fill="D9E2F3" w:themeFill="accent1" w:themeFillTint="33"/>
          </w:tcPr>
          <w:p w14:paraId="4597FAD7" w14:textId="77777777" w:rsidR="00AE0FE5" w:rsidRPr="005B17D3" w:rsidRDefault="00AE0FE5" w:rsidP="00E135E1">
            <w:pPr>
              <w:pStyle w:val="ScreenFieldDesc"/>
              <w:ind w:left="0"/>
              <w:rPr>
                <w:b/>
              </w:rPr>
            </w:pPr>
            <w:r w:rsidRPr="005B17D3">
              <w:rPr>
                <w:b/>
              </w:rPr>
              <w:t>Then</w:t>
            </w:r>
          </w:p>
        </w:tc>
      </w:tr>
      <w:tr w:rsidR="00AE0FE5" w:rsidRPr="005B17D3" w14:paraId="1AFF3BB7" w14:textId="77777777" w:rsidTr="00385A1E">
        <w:tc>
          <w:tcPr>
            <w:tcW w:w="4492" w:type="dxa"/>
          </w:tcPr>
          <w:p w14:paraId="7BA46FF3" w14:textId="6C821ABC" w:rsidR="00AE0FE5" w:rsidRPr="005B17D3" w:rsidRDefault="00AE0FE5" w:rsidP="00AE0FE5">
            <w:pPr>
              <w:pStyle w:val="ScreenFieldDesc"/>
              <w:ind w:left="0"/>
            </w:pPr>
            <w:r w:rsidRPr="005B17D3">
              <w:t xml:space="preserve">The reason for hardship deletion is NOT at least </w:t>
            </w:r>
            <w:r w:rsidR="004E4093" w:rsidRPr="005B17D3">
              <w:t>five</w:t>
            </w:r>
            <w:r w:rsidRPr="005B17D3">
              <w:t xml:space="preserve"> characters</w:t>
            </w:r>
          </w:p>
        </w:tc>
        <w:tc>
          <w:tcPr>
            <w:tcW w:w="4498" w:type="dxa"/>
          </w:tcPr>
          <w:p w14:paraId="0030E08C" w14:textId="2DE6BAB1" w:rsidR="00AE0FE5" w:rsidRPr="005B17D3" w:rsidRDefault="00AE0FE5" w:rsidP="00AE0FE5">
            <w:pPr>
              <w:pStyle w:val="ScreenFieldDesc"/>
              <w:ind w:left="0"/>
            </w:pPr>
            <w:r w:rsidRPr="005B17D3">
              <w:t>The following error message displays:</w:t>
            </w:r>
          </w:p>
          <w:p w14:paraId="24CE577E" w14:textId="0794E0AF" w:rsidR="00AE0FE5" w:rsidRPr="005B17D3" w:rsidRDefault="00AE0FE5" w:rsidP="00E135E1">
            <w:pPr>
              <w:pStyle w:val="ScreenFieldDesc"/>
              <w:ind w:left="0"/>
              <w:rPr>
                <w:i/>
              </w:rPr>
            </w:pPr>
            <w:r w:rsidRPr="005B17D3">
              <w:rPr>
                <w:i/>
                <w:color w:val="FF0000"/>
              </w:rPr>
              <w:t xml:space="preserve">Error Message: </w:t>
            </w:r>
            <w:r w:rsidRPr="005B17D3">
              <w:rPr>
                <w:i/>
              </w:rPr>
              <w:t>Reason for hardship deletion is required and must be at least 5 characters.</w:t>
            </w:r>
          </w:p>
        </w:tc>
      </w:tr>
      <w:tr w:rsidR="00AA01EB" w:rsidRPr="005B17D3" w14:paraId="68039D94" w14:textId="77777777" w:rsidTr="00385A1E">
        <w:tc>
          <w:tcPr>
            <w:tcW w:w="4492" w:type="dxa"/>
          </w:tcPr>
          <w:p w14:paraId="105B1968" w14:textId="2B1CCA50" w:rsidR="00AA01EB" w:rsidRPr="005B17D3" w:rsidRDefault="00957E92" w:rsidP="00957E92">
            <w:pPr>
              <w:pStyle w:val="BodyTextBullet2"/>
            </w:pPr>
            <w:r w:rsidRPr="005B17D3">
              <w:rPr>
                <w:rFonts w:eastAsia="Arial"/>
              </w:rPr>
              <w:t xml:space="preserve">The reason for hardship deletion is greater than 200 characters, </w:t>
            </w:r>
          </w:p>
        </w:tc>
        <w:tc>
          <w:tcPr>
            <w:tcW w:w="4498" w:type="dxa"/>
          </w:tcPr>
          <w:p w14:paraId="2D54CC02" w14:textId="7D40BACE" w:rsidR="00957E92" w:rsidRPr="005B17D3" w:rsidRDefault="00957E92" w:rsidP="00957E92">
            <w:pPr>
              <w:pStyle w:val="ScreenFieldDesc"/>
              <w:ind w:left="0"/>
              <w:rPr>
                <w:rFonts w:eastAsia="Arial"/>
              </w:rPr>
            </w:pPr>
            <w:r w:rsidRPr="005B17D3">
              <w:rPr>
                <w:rFonts w:eastAsia="Arial"/>
              </w:rPr>
              <w:t>The following error message displa</w:t>
            </w:r>
            <w:r w:rsidR="008D1CB9" w:rsidRPr="005B17D3">
              <w:rPr>
                <w:rFonts w:eastAsia="Arial"/>
              </w:rPr>
              <w:t>ys</w:t>
            </w:r>
            <w:r w:rsidRPr="005B17D3">
              <w:rPr>
                <w:rFonts w:eastAsia="Arial"/>
              </w:rPr>
              <w:t>:</w:t>
            </w:r>
          </w:p>
          <w:p w14:paraId="11EA63CE" w14:textId="691C8400" w:rsidR="00957E92" w:rsidRPr="005B17D3" w:rsidRDefault="00957E92" w:rsidP="00957E92">
            <w:pPr>
              <w:pStyle w:val="BodyTextBullet1"/>
              <w:rPr>
                <w:i/>
              </w:rPr>
            </w:pPr>
            <w:r w:rsidRPr="005B17D3">
              <w:rPr>
                <w:rFonts w:eastAsia="Arial"/>
                <w:i/>
                <w:color w:val="FF0000"/>
              </w:rPr>
              <w:t>Error Message: </w:t>
            </w:r>
            <w:r w:rsidRPr="005B17D3">
              <w:rPr>
                <w:rFonts w:eastAsia="Arial"/>
                <w:i/>
              </w:rPr>
              <w:t>Reason for hardship deletion cannot be more than 200 characters.</w:t>
            </w:r>
          </w:p>
        </w:tc>
      </w:tr>
      <w:tr w:rsidR="00385A1E" w:rsidRPr="005B17D3" w14:paraId="13A89CF1" w14:textId="77777777" w:rsidTr="00385A1E">
        <w:tc>
          <w:tcPr>
            <w:tcW w:w="4492" w:type="dxa"/>
          </w:tcPr>
          <w:p w14:paraId="37F5D7EB" w14:textId="36ABE317" w:rsidR="00385A1E" w:rsidRPr="005B17D3" w:rsidRDefault="00931F32" w:rsidP="00931F32">
            <w:pPr>
              <w:pStyle w:val="ScreenFieldDesc"/>
              <w:ind w:left="0"/>
            </w:pPr>
            <w:r w:rsidRPr="005B17D3">
              <w:t>T</w:t>
            </w:r>
            <w:r w:rsidR="00385A1E" w:rsidRPr="005B17D3">
              <w:t xml:space="preserve">he reason for hardship deletion is at least </w:t>
            </w:r>
            <w:r w:rsidR="004E4093" w:rsidRPr="005B17D3">
              <w:t>five</w:t>
            </w:r>
            <w:r w:rsidR="00385A1E" w:rsidRPr="005B17D3">
              <w:t xml:space="preserve"> characters</w:t>
            </w:r>
            <w:r w:rsidR="004E4093" w:rsidRPr="005B17D3">
              <w:t xml:space="preserve"> </w:t>
            </w:r>
            <w:r w:rsidR="006B67CE" w:rsidRPr="005B17D3">
              <w:t>and</w:t>
            </w:r>
            <w:r w:rsidR="004E4093" w:rsidRPr="005B17D3">
              <w:t xml:space="preserve"> is NOT greater than 200 characters</w:t>
            </w:r>
          </w:p>
          <w:p w14:paraId="784D5437" w14:textId="77777777" w:rsidR="00385A1E" w:rsidRPr="005B17D3" w:rsidRDefault="00385A1E" w:rsidP="00385A1E">
            <w:pPr>
              <w:pStyle w:val="ScreenFieldDesc"/>
            </w:pPr>
          </w:p>
          <w:p w14:paraId="21B94251" w14:textId="70C49F45" w:rsidR="00385A1E" w:rsidRPr="005B17D3" w:rsidRDefault="00385A1E" w:rsidP="00385A1E">
            <w:pPr>
              <w:pStyle w:val="ScreenFieldDesc"/>
              <w:ind w:left="0"/>
            </w:pPr>
          </w:p>
          <w:p w14:paraId="5B31D625" w14:textId="77777777" w:rsidR="00385A1E" w:rsidRPr="005B17D3" w:rsidRDefault="00385A1E" w:rsidP="00385A1E">
            <w:pPr>
              <w:pStyle w:val="ScreenField"/>
            </w:pPr>
            <w:r w:rsidRPr="005B17D3">
              <w:t xml:space="preserve"> </w:t>
            </w:r>
          </w:p>
          <w:p w14:paraId="4CA2A522" w14:textId="46714B9C" w:rsidR="00385A1E" w:rsidRPr="005B17D3" w:rsidRDefault="00385A1E" w:rsidP="00385A1E">
            <w:pPr>
              <w:pStyle w:val="ScreenFieldDesc"/>
            </w:pPr>
          </w:p>
        </w:tc>
        <w:tc>
          <w:tcPr>
            <w:tcW w:w="4498" w:type="dxa"/>
          </w:tcPr>
          <w:p w14:paraId="1E110C51" w14:textId="317B0825" w:rsidR="00385A1E" w:rsidRPr="005B17D3" w:rsidRDefault="00385A1E" w:rsidP="001470FA">
            <w:pPr>
              <w:pStyle w:val="ScreenFieldDesc"/>
              <w:numPr>
                <w:ilvl w:val="4"/>
                <w:numId w:val="504"/>
              </w:numPr>
              <w:ind w:left="616"/>
            </w:pPr>
            <w:r w:rsidRPr="005B17D3">
              <w:t xml:space="preserve">The current hardship details are moved to Hardship Change History. </w:t>
            </w:r>
          </w:p>
          <w:p w14:paraId="0F1245C9" w14:textId="57F43A9F" w:rsidR="00385A1E" w:rsidRPr="005B17D3" w:rsidRDefault="00385A1E" w:rsidP="001470FA">
            <w:pPr>
              <w:pStyle w:val="ScreenFieldDesc"/>
              <w:numPr>
                <w:ilvl w:val="1"/>
                <w:numId w:val="504"/>
              </w:numPr>
              <w:ind w:left="616"/>
            </w:pPr>
            <w:r w:rsidRPr="005B17D3">
              <w:t>The means test status without the hardship is recalculated.</w:t>
            </w:r>
          </w:p>
          <w:p w14:paraId="4B0BF900" w14:textId="789382BF" w:rsidR="00385A1E" w:rsidRPr="005B17D3" w:rsidRDefault="00385A1E" w:rsidP="001470FA">
            <w:pPr>
              <w:pStyle w:val="ScreenFieldDesc"/>
              <w:numPr>
                <w:ilvl w:val="1"/>
                <w:numId w:val="504"/>
              </w:numPr>
              <w:ind w:left="616"/>
            </w:pPr>
            <w:r w:rsidRPr="005B17D3">
              <w:t xml:space="preserve">The appropriate enrollment status, priority group, and </w:t>
            </w:r>
            <w:r w:rsidR="003679FB" w:rsidRPr="005B17D3">
              <w:t>VHAP</w:t>
            </w:r>
            <w:r w:rsidR="00874861" w:rsidRPr="005B17D3">
              <w:t>(s)</w:t>
            </w:r>
            <w:r w:rsidRPr="005B17D3">
              <w:t xml:space="preserve"> based on eligibility, enrollment, and p</w:t>
            </w:r>
            <w:r w:rsidR="00D975BD" w:rsidRPr="005B17D3">
              <w:t>rofile</w:t>
            </w:r>
            <w:r w:rsidRPr="005B17D3">
              <w:t xml:space="preserve"> rules are calculated.</w:t>
            </w:r>
          </w:p>
          <w:p w14:paraId="255C4BB2" w14:textId="374B7E87" w:rsidR="00385A1E" w:rsidRPr="005B17D3" w:rsidRDefault="00385A1E" w:rsidP="001470FA">
            <w:pPr>
              <w:pStyle w:val="ScreenFieldDesc"/>
              <w:numPr>
                <w:ilvl w:val="1"/>
                <w:numId w:val="504"/>
              </w:numPr>
              <w:ind w:left="616"/>
            </w:pPr>
            <w:r w:rsidRPr="005B17D3">
              <w:t xml:space="preserve">The following message displays: </w:t>
            </w:r>
          </w:p>
          <w:p w14:paraId="60D0A535" w14:textId="77777777" w:rsidR="00385A1E" w:rsidRPr="005B17D3" w:rsidRDefault="00385A1E" w:rsidP="00385A1E">
            <w:pPr>
              <w:pStyle w:val="ScreenField"/>
            </w:pPr>
          </w:p>
          <w:p w14:paraId="75352A67" w14:textId="4E0BC489" w:rsidR="00385A1E" w:rsidRPr="005B17D3" w:rsidRDefault="00385A1E" w:rsidP="00D975BD">
            <w:pPr>
              <w:pStyle w:val="ScreenFieldDesc"/>
              <w:ind w:left="720"/>
              <w:rPr>
                <w:i/>
              </w:rPr>
            </w:pPr>
            <w:r w:rsidRPr="005B17D3">
              <w:rPr>
                <w:i/>
                <w:color w:val="FF0000"/>
              </w:rPr>
              <w:t>Success Message</w:t>
            </w:r>
            <w:r w:rsidRPr="005B17D3">
              <w:rPr>
                <w:i/>
              </w:rPr>
              <w:t>: Hardship successfully deleted</w:t>
            </w:r>
          </w:p>
        </w:tc>
      </w:tr>
      <w:tr w:rsidR="00385A1E" w:rsidRPr="005B17D3" w14:paraId="046BDE66" w14:textId="77777777" w:rsidTr="00385A1E">
        <w:tc>
          <w:tcPr>
            <w:tcW w:w="4492" w:type="dxa"/>
          </w:tcPr>
          <w:p w14:paraId="46999634" w14:textId="0987A265" w:rsidR="00385A1E" w:rsidRPr="005B17D3" w:rsidRDefault="00385A1E" w:rsidP="00385A1E">
            <w:pPr>
              <w:pStyle w:val="ScreenFieldDesc"/>
              <w:ind w:left="0"/>
            </w:pPr>
            <w:r w:rsidRPr="005B17D3">
              <w:t xml:space="preserve">The income year is NOT the current year minus one </w:t>
            </w:r>
          </w:p>
        </w:tc>
        <w:tc>
          <w:tcPr>
            <w:tcW w:w="4498" w:type="dxa"/>
          </w:tcPr>
          <w:p w14:paraId="343578DC" w14:textId="108824C1" w:rsidR="00385A1E" w:rsidRPr="005B17D3" w:rsidRDefault="00385A1E" w:rsidP="00385A1E">
            <w:pPr>
              <w:pStyle w:val="ScreenFieldDesc"/>
              <w:ind w:left="0"/>
            </w:pPr>
            <w:r w:rsidRPr="005B17D3">
              <w:t>The following error message displays:</w:t>
            </w:r>
          </w:p>
          <w:p w14:paraId="026A5768" w14:textId="77777777" w:rsidR="00385A1E" w:rsidRPr="005B17D3" w:rsidRDefault="00385A1E" w:rsidP="00385A1E">
            <w:pPr>
              <w:pStyle w:val="ScreenField"/>
            </w:pPr>
          </w:p>
          <w:p w14:paraId="44A7EF32" w14:textId="77777777" w:rsidR="00385A1E" w:rsidRPr="005B17D3" w:rsidRDefault="00385A1E" w:rsidP="00385A1E">
            <w:pPr>
              <w:pStyle w:val="ScreenFieldDesc"/>
              <w:ind w:left="0"/>
              <w:rPr>
                <w:i/>
              </w:rPr>
            </w:pPr>
            <w:r w:rsidRPr="005B17D3">
              <w:rPr>
                <w:i/>
                <w:color w:val="FF0000"/>
              </w:rPr>
              <w:t xml:space="preserve">Error Message: </w:t>
            </w:r>
            <w:r w:rsidRPr="005B17D3">
              <w:rPr>
                <w:i/>
              </w:rPr>
              <w:t xml:space="preserve">Only hardships from the current income year may be deleted. </w:t>
            </w:r>
          </w:p>
          <w:p w14:paraId="799036C4" w14:textId="77777777" w:rsidR="00385A1E" w:rsidRPr="005B17D3" w:rsidRDefault="00385A1E" w:rsidP="00385A1E">
            <w:pPr>
              <w:pStyle w:val="ScreenField"/>
            </w:pPr>
          </w:p>
          <w:p w14:paraId="55C868DE" w14:textId="51F6C665" w:rsidR="00385A1E" w:rsidRPr="005B17D3" w:rsidRDefault="00385A1E" w:rsidP="00385A1E">
            <w:pPr>
              <w:pStyle w:val="ScreenFieldDesc"/>
              <w:ind w:left="0"/>
            </w:pPr>
            <w:r w:rsidRPr="005B17D3">
              <w:rPr>
                <w:b/>
              </w:rPr>
              <w:t>Example:</w:t>
            </w:r>
            <w:r w:rsidRPr="005B17D3">
              <w:t xml:space="preserve"> During 2019, only hardships from income year 2018 can be edited</w:t>
            </w:r>
          </w:p>
        </w:tc>
      </w:tr>
      <w:tr w:rsidR="00385A1E" w:rsidRPr="005B17D3" w14:paraId="0D55E8D6" w14:textId="77777777" w:rsidTr="00385A1E">
        <w:tc>
          <w:tcPr>
            <w:tcW w:w="4492" w:type="dxa"/>
          </w:tcPr>
          <w:p w14:paraId="393FA90D" w14:textId="1E967F49" w:rsidR="00385A1E" w:rsidRPr="005B17D3" w:rsidRDefault="00385A1E" w:rsidP="00385A1E">
            <w:pPr>
              <w:pStyle w:val="ScreenFieldDesc"/>
              <w:ind w:left="0"/>
            </w:pPr>
            <w:r w:rsidRPr="005B17D3">
              <w:t>The user’s assigned site in the Enrollment System does NOT match the site granting hardship</w:t>
            </w:r>
          </w:p>
        </w:tc>
        <w:tc>
          <w:tcPr>
            <w:tcW w:w="4498" w:type="dxa"/>
          </w:tcPr>
          <w:p w14:paraId="42E6F106" w14:textId="66F5FF16" w:rsidR="00385A1E" w:rsidRPr="005B17D3" w:rsidRDefault="00385A1E" w:rsidP="00385A1E">
            <w:pPr>
              <w:pStyle w:val="ScreenFieldDesc"/>
              <w:ind w:left="0"/>
            </w:pPr>
            <w:r w:rsidRPr="005B17D3">
              <w:t>The following error message displays:</w:t>
            </w:r>
          </w:p>
          <w:p w14:paraId="30B95DCE" w14:textId="77777777" w:rsidR="00385A1E" w:rsidRPr="005B17D3" w:rsidRDefault="00385A1E" w:rsidP="00385A1E">
            <w:pPr>
              <w:pStyle w:val="ScreenField"/>
            </w:pPr>
          </w:p>
          <w:p w14:paraId="206CE9E6" w14:textId="0647E469" w:rsidR="00385A1E" w:rsidRPr="005B17D3" w:rsidRDefault="00385A1E" w:rsidP="00385A1E">
            <w:pPr>
              <w:pStyle w:val="ScreenFieldDesc"/>
              <w:ind w:left="0"/>
              <w:rPr>
                <w:i/>
              </w:rPr>
            </w:pPr>
            <w:r w:rsidRPr="005B17D3">
              <w:rPr>
                <w:i/>
                <w:color w:val="FF0000"/>
              </w:rPr>
              <w:t xml:space="preserve">Error Message: </w:t>
            </w:r>
            <w:r w:rsidRPr="005B17D3">
              <w:rPr>
                <w:i/>
              </w:rPr>
              <w:t>Only users assigned to the site granting hardship can edit the current hardship.</w:t>
            </w:r>
          </w:p>
        </w:tc>
      </w:tr>
      <w:tr w:rsidR="00385A1E" w:rsidRPr="005B17D3" w14:paraId="0E137BC5" w14:textId="77777777" w:rsidTr="00385A1E">
        <w:tc>
          <w:tcPr>
            <w:tcW w:w="4492" w:type="dxa"/>
          </w:tcPr>
          <w:p w14:paraId="59E66C45" w14:textId="48C8DDE7" w:rsidR="00385A1E" w:rsidRPr="005B17D3" w:rsidRDefault="00385A1E" w:rsidP="00385A1E">
            <w:pPr>
              <w:pStyle w:val="ScreenFieldDesc"/>
              <w:ind w:left="0"/>
            </w:pPr>
            <w:r w:rsidRPr="005B17D3">
              <w:t>Hardship is deleted when there is an associated income test and if there is a current hardship</w:t>
            </w:r>
          </w:p>
          <w:p w14:paraId="4BBCDA61" w14:textId="77777777" w:rsidR="00385A1E" w:rsidRPr="005B17D3" w:rsidRDefault="00385A1E" w:rsidP="00385A1E">
            <w:pPr>
              <w:pStyle w:val="ScreenFieldDesc"/>
              <w:ind w:left="0"/>
            </w:pPr>
          </w:p>
        </w:tc>
        <w:tc>
          <w:tcPr>
            <w:tcW w:w="4498" w:type="dxa"/>
          </w:tcPr>
          <w:p w14:paraId="27128F62" w14:textId="66987738" w:rsidR="00385A1E" w:rsidRPr="005B17D3" w:rsidRDefault="00385A1E" w:rsidP="00385A1E">
            <w:pPr>
              <w:pStyle w:val="ScreenFieldDesc"/>
              <w:ind w:left="0"/>
            </w:pPr>
            <w:r w:rsidRPr="005B17D3">
              <w:t xml:space="preserve">The </w:t>
            </w:r>
            <w:r w:rsidRPr="005B17D3">
              <w:rPr>
                <w:b/>
              </w:rPr>
              <w:t>Add Income Test</w:t>
            </w:r>
            <w:r w:rsidRPr="005B17D3">
              <w:t xml:space="preserve"> button disables, and the </w:t>
            </w:r>
            <w:r w:rsidRPr="005B17D3">
              <w:rPr>
                <w:b/>
              </w:rPr>
              <w:t>Married Last Calendar Year</w:t>
            </w:r>
            <w:r w:rsidRPr="005B17D3">
              <w:t xml:space="preserve">, </w:t>
            </w:r>
            <w:r w:rsidRPr="005B17D3">
              <w:rPr>
                <w:b/>
              </w:rPr>
              <w:t>Disclose Financial Income</w:t>
            </w:r>
            <w:r w:rsidRPr="005B17D3">
              <w:t xml:space="preserve">, and </w:t>
            </w:r>
            <w:r w:rsidRPr="005B17D3">
              <w:rPr>
                <w:b/>
              </w:rPr>
              <w:t xml:space="preserve">Agree to Pay Deductible </w:t>
            </w:r>
            <w:r w:rsidRPr="005B17D3">
              <w:t xml:space="preserve">radio buttons disable when a hardship is re-entered on the </w:t>
            </w:r>
            <w:r w:rsidRPr="005B17D3">
              <w:rPr>
                <w:b/>
              </w:rPr>
              <w:t xml:space="preserve">Edit Financial Details </w:t>
            </w:r>
            <w:r w:rsidRPr="005B17D3">
              <w:t>screen.</w:t>
            </w:r>
          </w:p>
        </w:tc>
      </w:tr>
    </w:tbl>
    <w:p w14:paraId="128EA426" w14:textId="1E273493" w:rsidR="009A6EF0" w:rsidRPr="005B17D3" w:rsidRDefault="009A6EF0" w:rsidP="00627705">
      <w:pPr>
        <w:pStyle w:val="ScreenFieldDesc"/>
        <w:ind w:left="0"/>
        <w:rPr>
          <w:i/>
        </w:rPr>
      </w:pPr>
    </w:p>
    <w:p w14:paraId="053BFBD5" w14:textId="6C7EB019" w:rsidR="009A6EF0" w:rsidRPr="005B17D3" w:rsidRDefault="009A6EF0" w:rsidP="002253EF">
      <w:pPr>
        <w:pStyle w:val="Heading5"/>
      </w:pPr>
      <w:bookmarkStart w:id="1409" w:name="Edit"/>
      <w:bookmarkStart w:id="1410" w:name="_Toc31622314"/>
      <w:r w:rsidRPr="005B17D3">
        <w:t>Edit Hardship</w:t>
      </w:r>
      <w:bookmarkEnd w:id="1409"/>
      <w:r w:rsidR="002116FB" w:rsidRPr="005B17D3">
        <w:t xml:space="preserve"> Details</w:t>
      </w:r>
      <w:bookmarkEnd w:id="1410"/>
    </w:p>
    <w:p w14:paraId="6938CC6E" w14:textId="2532D22A" w:rsidR="009A6EF0" w:rsidRPr="005B17D3" w:rsidRDefault="009A6EF0" w:rsidP="009A6EF0">
      <w:pPr>
        <w:pStyle w:val="BodyTextBullet2"/>
      </w:pPr>
      <w:r w:rsidRPr="005B17D3">
        <w:t>Users with appropriate capabilities can edit a financial hardship on an enrolled and rejected record that has a financial assessment status of “GMT Copay Required” or “Means Test (MT) Copay Required”.</w:t>
      </w:r>
    </w:p>
    <w:p w14:paraId="43077EB0" w14:textId="676CBC72" w:rsidR="009A6EF0" w:rsidRPr="005B17D3" w:rsidRDefault="009A6EF0" w:rsidP="009A6EF0">
      <w:pPr>
        <w:pStyle w:val="BodyTextBullet2"/>
      </w:pPr>
    </w:p>
    <w:p w14:paraId="19789E1D" w14:textId="77777777" w:rsidR="00933339" w:rsidRPr="005B17D3" w:rsidRDefault="00933339" w:rsidP="00925DAD">
      <w:pPr>
        <w:pStyle w:val="ScreenField"/>
      </w:pPr>
      <w:r w:rsidRPr="005B17D3">
        <w:t>Current Means Test Status</w:t>
      </w:r>
      <w:r w:rsidRPr="005B17D3">
        <w:tab/>
      </w:r>
    </w:p>
    <w:p w14:paraId="435A8570" w14:textId="54389352" w:rsidR="00933339" w:rsidRPr="005B17D3" w:rsidRDefault="00933339" w:rsidP="00925DAD">
      <w:pPr>
        <w:pStyle w:val="ScreenFieldDesc"/>
      </w:pPr>
      <w:r w:rsidRPr="005B17D3">
        <w:t>Displays current means test status.</w:t>
      </w:r>
    </w:p>
    <w:p w14:paraId="27FB9865" w14:textId="77777777" w:rsidR="00925DAD" w:rsidRPr="005B17D3" w:rsidRDefault="00925DAD" w:rsidP="00933339">
      <w:pPr>
        <w:pStyle w:val="BodyTextBullet2"/>
      </w:pPr>
    </w:p>
    <w:p w14:paraId="6674CDDB" w14:textId="10B26C90" w:rsidR="00933339" w:rsidRPr="005B17D3" w:rsidRDefault="00933339" w:rsidP="00925DAD">
      <w:pPr>
        <w:pStyle w:val="ScreenField"/>
      </w:pPr>
      <w:r w:rsidRPr="005B17D3">
        <w:t>Income Year</w:t>
      </w:r>
      <w:r w:rsidRPr="005B17D3">
        <w:tab/>
      </w:r>
    </w:p>
    <w:p w14:paraId="02BDFCD2" w14:textId="43567289" w:rsidR="00933339" w:rsidRPr="005B17D3" w:rsidRDefault="00933339" w:rsidP="00925DAD">
      <w:pPr>
        <w:pStyle w:val="ScreenFieldDesc"/>
      </w:pPr>
      <w:r w:rsidRPr="005B17D3">
        <w:t>Displays current means test income year.</w:t>
      </w:r>
    </w:p>
    <w:p w14:paraId="25F4E869" w14:textId="77777777" w:rsidR="00925DAD" w:rsidRPr="005B17D3" w:rsidRDefault="00925DAD" w:rsidP="00933339">
      <w:pPr>
        <w:pStyle w:val="BodyTextBullet2"/>
      </w:pPr>
    </w:p>
    <w:p w14:paraId="637EFF14" w14:textId="7A122A7D" w:rsidR="00933339" w:rsidRPr="005B17D3" w:rsidRDefault="00933339" w:rsidP="00925DAD">
      <w:pPr>
        <w:pStyle w:val="ScreenField"/>
      </w:pPr>
      <w:r w:rsidRPr="005B17D3">
        <w:t>Means Test Date</w:t>
      </w:r>
      <w:r w:rsidRPr="005B17D3">
        <w:tab/>
      </w:r>
    </w:p>
    <w:p w14:paraId="4D98C3AE" w14:textId="2A0A2D77" w:rsidR="00933339" w:rsidRPr="005B17D3" w:rsidRDefault="00933339" w:rsidP="00925DAD">
      <w:pPr>
        <w:pStyle w:val="ScreenFieldDesc"/>
      </w:pPr>
      <w:r w:rsidRPr="005B17D3">
        <w:t>Displays the current means test effective date.</w:t>
      </w:r>
    </w:p>
    <w:p w14:paraId="63B88715" w14:textId="77777777" w:rsidR="00925DAD" w:rsidRPr="005B17D3" w:rsidRDefault="00925DAD" w:rsidP="00933339">
      <w:pPr>
        <w:pStyle w:val="BodyTextBullet2"/>
      </w:pPr>
    </w:p>
    <w:p w14:paraId="6BF38A20" w14:textId="3F84C64E" w:rsidR="00933339" w:rsidRPr="005B17D3" w:rsidRDefault="00933339" w:rsidP="00925DAD">
      <w:pPr>
        <w:pStyle w:val="ScreenField"/>
      </w:pPr>
      <w:r w:rsidRPr="005B17D3">
        <w:t>Agree to Pay Deductible</w:t>
      </w:r>
      <w:r w:rsidRPr="005B17D3">
        <w:tab/>
      </w:r>
    </w:p>
    <w:p w14:paraId="518641C5" w14:textId="2D4B59B4" w:rsidR="00933339" w:rsidRPr="005B17D3" w:rsidRDefault="00933339" w:rsidP="00925DAD">
      <w:pPr>
        <w:pStyle w:val="ScreenFieldDesc"/>
      </w:pPr>
      <w:r w:rsidRPr="005B17D3">
        <w:t>Displays current means test “Agree to Pay Deductible” answer.</w:t>
      </w:r>
    </w:p>
    <w:p w14:paraId="3EBD1C51" w14:textId="77F425AA" w:rsidR="00925DAD" w:rsidRPr="005B17D3" w:rsidRDefault="00925DAD" w:rsidP="00925DAD">
      <w:pPr>
        <w:pStyle w:val="ScreenField"/>
      </w:pPr>
    </w:p>
    <w:p w14:paraId="0F923137" w14:textId="71B2DB79" w:rsidR="00925DAD" w:rsidRPr="005B17D3" w:rsidRDefault="00925DAD" w:rsidP="00925DAD">
      <w:pPr>
        <w:pStyle w:val="ScreenField"/>
      </w:pPr>
      <w:r w:rsidRPr="005B17D3">
        <w:t>Means Test Status dropdown</w:t>
      </w:r>
    </w:p>
    <w:p w14:paraId="759A95E2" w14:textId="77777777" w:rsidR="00925DAD" w:rsidRPr="005B17D3" w:rsidRDefault="00925DAD" w:rsidP="00925DAD">
      <w:pPr>
        <w:pStyle w:val="ScreenFieldDesc"/>
      </w:pPr>
    </w:p>
    <w:tbl>
      <w:tblPr>
        <w:tblStyle w:val="TableGrid"/>
        <w:tblW w:w="0" w:type="auto"/>
        <w:tblInd w:w="360" w:type="dxa"/>
        <w:tblLook w:val="04A0" w:firstRow="1" w:lastRow="0" w:firstColumn="1" w:lastColumn="0" w:noHBand="0" w:noVBand="1"/>
      </w:tblPr>
      <w:tblGrid>
        <w:gridCol w:w="4492"/>
        <w:gridCol w:w="4498"/>
      </w:tblGrid>
      <w:tr w:rsidR="00925DAD" w:rsidRPr="005B17D3" w14:paraId="776C3F33" w14:textId="77777777" w:rsidTr="00E135E1">
        <w:trPr>
          <w:tblHeader/>
        </w:trPr>
        <w:tc>
          <w:tcPr>
            <w:tcW w:w="4492" w:type="dxa"/>
            <w:shd w:val="clear" w:color="auto" w:fill="D9E2F3" w:themeFill="accent1" w:themeFillTint="33"/>
          </w:tcPr>
          <w:p w14:paraId="4C8432A2" w14:textId="77777777" w:rsidR="00925DAD" w:rsidRPr="005B17D3" w:rsidRDefault="00925DAD" w:rsidP="00E135E1">
            <w:pPr>
              <w:pStyle w:val="ScreenFieldDesc"/>
              <w:ind w:left="0"/>
              <w:rPr>
                <w:b/>
              </w:rPr>
            </w:pPr>
            <w:r w:rsidRPr="005B17D3">
              <w:rPr>
                <w:b/>
              </w:rPr>
              <w:t>If</w:t>
            </w:r>
          </w:p>
        </w:tc>
        <w:tc>
          <w:tcPr>
            <w:tcW w:w="4498" w:type="dxa"/>
            <w:shd w:val="clear" w:color="auto" w:fill="D9E2F3" w:themeFill="accent1" w:themeFillTint="33"/>
          </w:tcPr>
          <w:p w14:paraId="06975A34" w14:textId="77777777" w:rsidR="00925DAD" w:rsidRPr="005B17D3" w:rsidRDefault="00925DAD" w:rsidP="00E135E1">
            <w:pPr>
              <w:pStyle w:val="ScreenFieldDesc"/>
              <w:ind w:left="0"/>
              <w:rPr>
                <w:b/>
              </w:rPr>
            </w:pPr>
            <w:r w:rsidRPr="005B17D3">
              <w:rPr>
                <w:b/>
              </w:rPr>
              <w:t>Then</w:t>
            </w:r>
          </w:p>
        </w:tc>
      </w:tr>
      <w:tr w:rsidR="00925DAD" w:rsidRPr="005B17D3" w14:paraId="52443080" w14:textId="77777777" w:rsidTr="00E135E1">
        <w:tc>
          <w:tcPr>
            <w:tcW w:w="4492" w:type="dxa"/>
          </w:tcPr>
          <w:p w14:paraId="0EC17E38" w14:textId="7EC549F3" w:rsidR="00925DAD" w:rsidRPr="005B17D3" w:rsidRDefault="00925DAD" w:rsidP="00925DAD">
            <w:pPr>
              <w:pStyle w:val="ScreenFieldDesc"/>
              <w:ind w:left="0"/>
            </w:pPr>
            <w:r w:rsidRPr="005B17D3">
              <w:t>The current means test status is “MT Copay Required” or “Pending Adjudication”</w:t>
            </w:r>
          </w:p>
        </w:tc>
        <w:tc>
          <w:tcPr>
            <w:tcW w:w="4498" w:type="dxa"/>
          </w:tcPr>
          <w:p w14:paraId="2033E42D" w14:textId="5EB5EF9B" w:rsidR="00925DAD" w:rsidRPr="005B17D3" w:rsidRDefault="00925DAD" w:rsidP="00925DAD">
            <w:pPr>
              <w:pStyle w:val="ScreenFieldDesc"/>
              <w:ind w:left="0"/>
            </w:pPr>
            <w:r w:rsidRPr="005B17D3">
              <w:t>The following options are included in the dropdown:</w:t>
            </w:r>
          </w:p>
          <w:p w14:paraId="01C5648C" w14:textId="77777777" w:rsidR="00925DAD" w:rsidRPr="005B17D3" w:rsidRDefault="00925DAD" w:rsidP="001470FA">
            <w:pPr>
              <w:pStyle w:val="ScreenFieldDesc"/>
              <w:numPr>
                <w:ilvl w:val="0"/>
                <w:numId w:val="505"/>
              </w:numPr>
            </w:pPr>
            <w:r w:rsidRPr="005B17D3">
              <w:t xml:space="preserve">MT Copay Exempt </w:t>
            </w:r>
          </w:p>
          <w:p w14:paraId="0CAF0C4E" w14:textId="77777777" w:rsidR="00925DAD" w:rsidRPr="005B17D3" w:rsidRDefault="00925DAD" w:rsidP="001470FA">
            <w:pPr>
              <w:pStyle w:val="ScreenFieldDesc"/>
              <w:numPr>
                <w:ilvl w:val="0"/>
                <w:numId w:val="505"/>
              </w:numPr>
            </w:pPr>
            <w:r w:rsidRPr="005B17D3">
              <w:t>GMT Copay Required</w:t>
            </w:r>
          </w:p>
          <w:p w14:paraId="0393A596" w14:textId="78859A27" w:rsidR="00925DAD" w:rsidRPr="005B17D3" w:rsidRDefault="00925DAD" w:rsidP="00E135E1">
            <w:pPr>
              <w:pStyle w:val="ScreenFieldDesc"/>
              <w:ind w:left="0"/>
              <w:rPr>
                <w:i/>
              </w:rPr>
            </w:pPr>
          </w:p>
        </w:tc>
      </w:tr>
      <w:tr w:rsidR="00925DAD" w:rsidRPr="005B17D3" w14:paraId="6BBBCE92" w14:textId="77777777" w:rsidTr="00E135E1">
        <w:tc>
          <w:tcPr>
            <w:tcW w:w="4492" w:type="dxa"/>
          </w:tcPr>
          <w:p w14:paraId="3F39A872" w14:textId="4A2E83E7" w:rsidR="00925DAD" w:rsidRPr="005B17D3" w:rsidRDefault="00925DAD" w:rsidP="00925DAD">
            <w:pPr>
              <w:pStyle w:val="ScreenFieldDesc"/>
              <w:ind w:left="0"/>
            </w:pPr>
            <w:r w:rsidRPr="005B17D3">
              <w:t>The current means test status is GMT Copay Required</w:t>
            </w:r>
          </w:p>
        </w:tc>
        <w:tc>
          <w:tcPr>
            <w:tcW w:w="4498" w:type="dxa"/>
          </w:tcPr>
          <w:p w14:paraId="388E53C3" w14:textId="1549E4F8" w:rsidR="00925DAD" w:rsidRPr="005B17D3" w:rsidRDefault="00925DAD" w:rsidP="00925DAD">
            <w:pPr>
              <w:pStyle w:val="ScreenFieldDesc"/>
              <w:ind w:left="0"/>
            </w:pPr>
            <w:r w:rsidRPr="005B17D3">
              <w:t>The following option is included in the dropdown:</w:t>
            </w:r>
          </w:p>
          <w:p w14:paraId="473027EC" w14:textId="77777777" w:rsidR="00925DAD" w:rsidRPr="005B17D3" w:rsidRDefault="00925DAD" w:rsidP="001470FA">
            <w:pPr>
              <w:pStyle w:val="ScreenFieldDesc"/>
              <w:numPr>
                <w:ilvl w:val="0"/>
                <w:numId w:val="506"/>
              </w:numPr>
            </w:pPr>
            <w:r w:rsidRPr="005B17D3">
              <w:t>MT Copay Exempt</w:t>
            </w:r>
          </w:p>
          <w:p w14:paraId="5927ECFF" w14:textId="77777777" w:rsidR="00925DAD" w:rsidRPr="005B17D3" w:rsidRDefault="00925DAD" w:rsidP="00E135E1">
            <w:pPr>
              <w:pStyle w:val="ScreenFieldDesc"/>
              <w:ind w:left="0"/>
              <w:rPr>
                <w:i/>
              </w:rPr>
            </w:pPr>
          </w:p>
        </w:tc>
      </w:tr>
    </w:tbl>
    <w:p w14:paraId="2EC62EB4" w14:textId="03FA888F" w:rsidR="00925DAD" w:rsidRPr="005B17D3" w:rsidRDefault="00925DAD" w:rsidP="00925DAD">
      <w:pPr>
        <w:pStyle w:val="ScreenFieldDesc"/>
      </w:pPr>
    </w:p>
    <w:p w14:paraId="3D558F45" w14:textId="77777777" w:rsidR="00925DAD" w:rsidRPr="005B17D3" w:rsidRDefault="00925DAD" w:rsidP="00925DAD">
      <w:pPr>
        <w:pStyle w:val="ScreenField"/>
      </w:pPr>
    </w:p>
    <w:p w14:paraId="307D5B89" w14:textId="77777777" w:rsidR="00925DAD" w:rsidRPr="005B17D3" w:rsidRDefault="00925DAD" w:rsidP="00925DAD">
      <w:pPr>
        <w:pStyle w:val="ScreenFieldDesc"/>
      </w:pPr>
    </w:p>
    <w:p w14:paraId="296E1F48" w14:textId="77777777" w:rsidR="00925DAD" w:rsidRPr="005B17D3" w:rsidRDefault="00925DAD" w:rsidP="00925DAD">
      <w:pPr>
        <w:pStyle w:val="ScreenField"/>
      </w:pPr>
      <w:r w:rsidRPr="005B17D3">
        <w:t>Hardship Effective Date</w:t>
      </w:r>
    </w:p>
    <w:p w14:paraId="69ADDDCF" w14:textId="50CCE970" w:rsidR="00925DAD" w:rsidRPr="005B17D3" w:rsidRDefault="00925DAD" w:rsidP="001470FA">
      <w:pPr>
        <w:pStyle w:val="BodyTextBullet2"/>
        <w:numPr>
          <w:ilvl w:val="0"/>
          <w:numId w:val="507"/>
        </w:numPr>
      </w:pPr>
      <w:r w:rsidRPr="005B17D3">
        <w:t>Allows entry of the Hardship Effective Date (Date).</w:t>
      </w:r>
    </w:p>
    <w:p w14:paraId="4E23306E" w14:textId="73FF6862" w:rsidR="00925DAD" w:rsidRPr="005B17D3" w:rsidRDefault="00925DAD" w:rsidP="001470FA">
      <w:pPr>
        <w:pStyle w:val="BodyTextBullet2"/>
        <w:numPr>
          <w:ilvl w:val="0"/>
          <w:numId w:val="507"/>
        </w:numPr>
      </w:pPr>
      <w:r w:rsidRPr="005B17D3">
        <w:t>Cannot be a future date.</w:t>
      </w:r>
    </w:p>
    <w:p w14:paraId="710A6EE9" w14:textId="77777777" w:rsidR="00925DAD" w:rsidRPr="005B17D3" w:rsidRDefault="00925DAD" w:rsidP="001470FA">
      <w:pPr>
        <w:pStyle w:val="BodyTextBullet2"/>
        <w:numPr>
          <w:ilvl w:val="0"/>
          <w:numId w:val="507"/>
        </w:numPr>
      </w:pPr>
      <w:r w:rsidRPr="005B17D3">
        <w:t>Cannot be prior to the current Means Test Effective Date.</w:t>
      </w:r>
    </w:p>
    <w:p w14:paraId="66650C65" w14:textId="62D06DA0" w:rsidR="00933339" w:rsidRPr="005B17D3" w:rsidRDefault="00925DAD" w:rsidP="001470FA">
      <w:pPr>
        <w:pStyle w:val="BodyTextBullet2"/>
        <w:numPr>
          <w:ilvl w:val="0"/>
          <w:numId w:val="507"/>
        </w:numPr>
      </w:pPr>
      <w:r w:rsidRPr="005B17D3">
        <w:t>Defaults to the current date but can still be edited.</w:t>
      </w:r>
    </w:p>
    <w:p w14:paraId="03CD3651" w14:textId="7EC412DB" w:rsidR="00925DAD" w:rsidRPr="005B17D3" w:rsidRDefault="00925DAD" w:rsidP="009A6EF0">
      <w:pPr>
        <w:pStyle w:val="BodyTextBullet2"/>
      </w:pPr>
    </w:p>
    <w:p w14:paraId="67BB388D" w14:textId="77777777" w:rsidR="00A36D18" w:rsidRPr="005B17D3" w:rsidRDefault="00A36D18" w:rsidP="00A36D18">
      <w:pPr>
        <w:pStyle w:val="ScreenField"/>
      </w:pPr>
      <w:r w:rsidRPr="005B17D3">
        <w:t>Review Date</w:t>
      </w:r>
      <w:r w:rsidRPr="005B17D3">
        <w:tab/>
      </w:r>
    </w:p>
    <w:p w14:paraId="7754071E" w14:textId="5B97C05B" w:rsidR="00A36D18" w:rsidRPr="005B17D3" w:rsidRDefault="00A36D18" w:rsidP="00A36D18">
      <w:pPr>
        <w:pStyle w:val="ScreenFieldDesc"/>
      </w:pPr>
      <w:r w:rsidRPr="005B17D3">
        <w:t>Defaults to December 31st of the current year.</w:t>
      </w:r>
    </w:p>
    <w:p w14:paraId="587C8C4D" w14:textId="77777777" w:rsidR="00A36D18" w:rsidRPr="005B17D3" w:rsidRDefault="00A36D18" w:rsidP="00A36D18">
      <w:pPr>
        <w:pStyle w:val="ScreenField"/>
      </w:pPr>
    </w:p>
    <w:p w14:paraId="6DA20407" w14:textId="63DAB5C7" w:rsidR="00A36D18" w:rsidRPr="005B17D3" w:rsidRDefault="00A36D18" w:rsidP="00A36D18">
      <w:pPr>
        <w:pStyle w:val="ScreenField"/>
      </w:pPr>
      <w:r w:rsidRPr="005B17D3">
        <w:t>Site Granting Hardship</w:t>
      </w:r>
    </w:p>
    <w:p w14:paraId="7B8183BD" w14:textId="32F1CC53" w:rsidR="00A36D18" w:rsidRPr="005B17D3" w:rsidRDefault="00A36D18" w:rsidP="00A36D18">
      <w:pPr>
        <w:pStyle w:val="ScreenFieldDesc"/>
      </w:pPr>
      <w:r w:rsidRPr="005B17D3">
        <w:t>Defaults to the granting user’s site number from their Enrollment System user profile. Format: “987” or “987 A4”.</w:t>
      </w:r>
    </w:p>
    <w:p w14:paraId="1ED4C6C8" w14:textId="77777777" w:rsidR="00A36D18" w:rsidRPr="005B17D3" w:rsidRDefault="00A36D18" w:rsidP="00A36D18">
      <w:pPr>
        <w:pStyle w:val="ScreenField"/>
      </w:pPr>
    </w:p>
    <w:p w14:paraId="32A7EBF6" w14:textId="690FD113" w:rsidR="00A36D18" w:rsidRPr="005B17D3" w:rsidRDefault="00A36D18" w:rsidP="00A36D18">
      <w:pPr>
        <w:pStyle w:val="ScreenField"/>
      </w:pPr>
      <w:r w:rsidRPr="005B17D3">
        <w:t>Approved by</w:t>
      </w:r>
    </w:p>
    <w:p w14:paraId="43145682" w14:textId="3BF276ED" w:rsidR="00A36D18" w:rsidRPr="005B17D3" w:rsidRDefault="00A36D18" w:rsidP="00A36D18">
      <w:pPr>
        <w:pStyle w:val="ScreenFieldDesc"/>
      </w:pPr>
      <w:r w:rsidRPr="005B17D3">
        <w:t>Defaults to the granting user’s Last Name, First Name.</w:t>
      </w:r>
    </w:p>
    <w:p w14:paraId="5FC92801" w14:textId="43109A43" w:rsidR="000E55F7" w:rsidRPr="005B17D3" w:rsidRDefault="000E55F7" w:rsidP="000E55F7">
      <w:pPr>
        <w:pStyle w:val="ScreenField"/>
      </w:pPr>
    </w:p>
    <w:p w14:paraId="0C017C45" w14:textId="77777777" w:rsidR="000E55F7" w:rsidRPr="005B17D3" w:rsidRDefault="000E55F7" w:rsidP="000E55F7">
      <w:pPr>
        <w:pStyle w:val="ScreenField"/>
      </w:pPr>
      <w:r w:rsidRPr="005B17D3">
        <w:t>Hardship Reason dropdown</w:t>
      </w:r>
    </w:p>
    <w:p w14:paraId="300912A6" w14:textId="3ACC3ABB" w:rsidR="000E55F7" w:rsidRPr="005B17D3" w:rsidRDefault="000E55F7" w:rsidP="000E55F7">
      <w:pPr>
        <w:pStyle w:val="ScreenFieldDesc"/>
      </w:pPr>
      <w:r w:rsidRPr="005B17D3">
        <w:t xml:space="preserve">Displays a dropdown list with the following options: </w:t>
      </w:r>
    </w:p>
    <w:p w14:paraId="671D2AE4" w14:textId="744D4B54" w:rsidR="000E55F7" w:rsidRPr="005B17D3" w:rsidRDefault="000E55F7" w:rsidP="001470FA">
      <w:pPr>
        <w:pStyle w:val="ScreenFieldDesc"/>
        <w:numPr>
          <w:ilvl w:val="1"/>
          <w:numId w:val="508"/>
        </w:numPr>
      </w:pPr>
      <w:r w:rsidRPr="005B17D3">
        <w:t>The loss of employment</w:t>
      </w:r>
    </w:p>
    <w:p w14:paraId="65035CB2" w14:textId="34E2D05D" w:rsidR="000E55F7" w:rsidRPr="005B17D3" w:rsidRDefault="000E55F7" w:rsidP="001470FA">
      <w:pPr>
        <w:pStyle w:val="ScreenFieldDesc"/>
        <w:numPr>
          <w:ilvl w:val="1"/>
          <w:numId w:val="508"/>
        </w:numPr>
      </w:pPr>
      <w:r w:rsidRPr="005B17D3">
        <w:t>Bankruptcy with direct impact on attributable household income, or Reduction of attributable household income</w:t>
      </w:r>
    </w:p>
    <w:p w14:paraId="4D07F9C5" w14:textId="7C605F51" w:rsidR="000E55F7" w:rsidRPr="005B17D3" w:rsidRDefault="000E55F7" w:rsidP="001470FA">
      <w:pPr>
        <w:pStyle w:val="ScreenFieldDesc"/>
        <w:numPr>
          <w:ilvl w:val="1"/>
          <w:numId w:val="508"/>
        </w:numPr>
      </w:pPr>
      <w:r w:rsidRPr="005B17D3">
        <w:t xml:space="preserve">Extraordinary personal debts </w:t>
      </w:r>
    </w:p>
    <w:p w14:paraId="4605E3FE" w14:textId="02D8043A" w:rsidR="000E55F7" w:rsidRPr="005B17D3" w:rsidRDefault="000E55F7" w:rsidP="001470FA">
      <w:pPr>
        <w:pStyle w:val="ScreenFieldDesc"/>
        <w:numPr>
          <w:ilvl w:val="1"/>
          <w:numId w:val="508"/>
        </w:numPr>
      </w:pPr>
      <w:r w:rsidRPr="005B17D3">
        <w:t xml:space="preserve">Paid out-of-pocket medical expenses </w:t>
      </w:r>
    </w:p>
    <w:p w14:paraId="6B08508D" w14:textId="5AED7B56" w:rsidR="000E55F7" w:rsidRPr="005B17D3" w:rsidRDefault="000E55F7" w:rsidP="001470FA">
      <w:pPr>
        <w:pStyle w:val="ScreenFieldDesc"/>
        <w:numPr>
          <w:ilvl w:val="1"/>
          <w:numId w:val="508"/>
        </w:numPr>
      </w:pPr>
      <w:r w:rsidRPr="005B17D3">
        <w:t>Serious illness to Veteran or family member to include those that they have a “moral responsibility to assist”</w:t>
      </w:r>
    </w:p>
    <w:p w14:paraId="58E37BCF" w14:textId="77777777" w:rsidR="000E55F7" w:rsidRPr="005B17D3" w:rsidRDefault="000E55F7" w:rsidP="001470FA">
      <w:pPr>
        <w:pStyle w:val="ScreenFieldDesc"/>
        <w:numPr>
          <w:ilvl w:val="1"/>
          <w:numId w:val="508"/>
        </w:numPr>
      </w:pPr>
      <w:r w:rsidRPr="005B17D3">
        <w:t>Increased number of dependents</w:t>
      </w:r>
    </w:p>
    <w:p w14:paraId="6EFAC564" w14:textId="5569DA2B" w:rsidR="000E55F7" w:rsidRPr="005B17D3" w:rsidRDefault="000E55F7" w:rsidP="001470FA">
      <w:pPr>
        <w:pStyle w:val="ScreenFieldDesc"/>
        <w:numPr>
          <w:ilvl w:val="1"/>
          <w:numId w:val="508"/>
        </w:numPr>
      </w:pPr>
      <w:r w:rsidRPr="005B17D3">
        <w:t>Moved to a higher cost of living area</w:t>
      </w:r>
    </w:p>
    <w:p w14:paraId="5B0C345A" w14:textId="50DA946E" w:rsidR="000E55F7" w:rsidRPr="005B17D3" w:rsidRDefault="000E55F7" w:rsidP="000E55F7">
      <w:pPr>
        <w:pStyle w:val="ScreenField"/>
      </w:pPr>
    </w:p>
    <w:p w14:paraId="0678F7CC" w14:textId="37D0EAF9" w:rsidR="000E55F7" w:rsidRPr="005B17D3" w:rsidRDefault="000E55F7" w:rsidP="000E55F7">
      <w:pPr>
        <w:pStyle w:val="ScreenField"/>
      </w:pPr>
      <w:r w:rsidRPr="005B17D3">
        <w:t>Comments dropdown</w:t>
      </w:r>
    </w:p>
    <w:p w14:paraId="69C6F917" w14:textId="51CDE654" w:rsidR="000E55F7" w:rsidRPr="005B17D3" w:rsidRDefault="000E55F7" w:rsidP="000E55F7">
      <w:pPr>
        <w:pStyle w:val="ScreenFieldDesc"/>
      </w:pPr>
      <w:r w:rsidRPr="005B17D3">
        <w:t>Displays a dropdown list with the following options:</w:t>
      </w:r>
    </w:p>
    <w:p w14:paraId="6C7D171A" w14:textId="228AF275" w:rsidR="000E55F7" w:rsidRPr="005B17D3" w:rsidRDefault="000E55F7" w:rsidP="000E55F7">
      <w:pPr>
        <w:pStyle w:val="ScreenFieldDesc"/>
      </w:pPr>
      <w:r w:rsidRPr="005B17D3">
        <w:t>Documentation is scanned in and stored with the patient’s medical record.</w:t>
      </w:r>
    </w:p>
    <w:p w14:paraId="144F99A0" w14:textId="45DB7112" w:rsidR="000E55F7" w:rsidRPr="005B17D3" w:rsidRDefault="000E55F7" w:rsidP="000E55F7">
      <w:pPr>
        <w:pStyle w:val="ScreenField"/>
      </w:pPr>
    </w:p>
    <w:p w14:paraId="0E8D8EE4" w14:textId="20D3934B" w:rsidR="000E55F7" w:rsidRPr="005B17D3" w:rsidRDefault="000E55F7" w:rsidP="000E55F7">
      <w:pPr>
        <w:pStyle w:val="ScreenField"/>
      </w:pPr>
      <w:r w:rsidRPr="005B17D3">
        <w:t>Edit Hardship button</w:t>
      </w:r>
    </w:p>
    <w:p w14:paraId="2B281774" w14:textId="77777777" w:rsidR="000E55F7" w:rsidRPr="005B17D3" w:rsidRDefault="000E55F7" w:rsidP="000E55F7">
      <w:pPr>
        <w:pStyle w:val="body"/>
      </w:pPr>
      <w:r w:rsidRPr="005B17D3">
        <w:t xml:space="preserve">Clicking the </w:t>
      </w:r>
      <w:r w:rsidRPr="005B17D3">
        <w:rPr>
          <w:b/>
        </w:rPr>
        <w:t>Edit Hardship</w:t>
      </w:r>
      <w:r w:rsidRPr="005B17D3">
        <w:t xml:space="preserve"> button takes the user to the </w:t>
      </w:r>
      <w:r w:rsidRPr="005B17D3">
        <w:rPr>
          <w:b/>
        </w:rPr>
        <w:t>Edit Hardship Details</w:t>
      </w:r>
      <w:r w:rsidRPr="005B17D3">
        <w:t xml:space="preserve"> screen for the current hardship. The existing hardship is only editable if the VistA site from the user’s profile MATCHES the site of the existing hardship. </w:t>
      </w:r>
    </w:p>
    <w:p w14:paraId="3C1880F4" w14:textId="77777777" w:rsidR="000E55F7" w:rsidRPr="005B17D3" w:rsidRDefault="000E55F7" w:rsidP="000E55F7">
      <w:pPr>
        <w:pStyle w:val="body"/>
      </w:pPr>
    </w:p>
    <w:p w14:paraId="1317D2E1" w14:textId="7135A013" w:rsidR="000E55F7" w:rsidRPr="005B17D3" w:rsidRDefault="000E55F7" w:rsidP="000E55F7">
      <w:pPr>
        <w:pStyle w:val="body"/>
      </w:pPr>
      <w:r w:rsidRPr="005B17D3">
        <w:t xml:space="preserve">The Enrollment System determines the following: </w:t>
      </w:r>
    </w:p>
    <w:p w14:paraId="314AFF40" w14:textId="252F07F4" w:rsidR="001A393C" w:rsidRPr="005B17D3" w:rsidRDefault="001A393C" w:rsidP="000E55F7">
      <w:pPr>
        <w:pStyle w:val="body"/>
      </w:pPr>
    </w:p>
    <w:tbl>
      <w:tblPr>
        <w:tblStyle w:val="TableGrid"/>
        <w:tblW w:w="0" w:type="auto"/>
        <w:tblInd w:w="360" w:type="dxa"/>
        <w:tblLook w:val="04A0" w:firstRow="1" w:lastRow="0" w:firstColumn="1" w:lastColumn="0" w:noHBand="0" w:noVBand="1"/>
      </w:tblPr>
      <w:tblGrid>
        <w:gridCol w:w="4492"/>
        <w:gridCol w:w="4498"/>
      </w:tblGrid>
      <w:tr w:rsidR="001A393C" w:rsidRPr="005B17D3" w14:paraId="7170ACD8" w14:textId="77777777" w:rsidTr="00E135E1">
        <w:trPr>
          <w:tblHeader/>
        </w:trPr>
        <w:tc>
          <w:tcPr>
            <w:tcW w:w="4492" w:type="dxa"/>
            <w:shd w:val="clear" w:color="auto" w:fill="D9E2F3" w:themeFill="accent1" w:themeFillTint="33"/>
          </w:tcPr>
          <w:p w14:paraId="713A4BA4" w14:textId="77777777" w:rsidR="001A393C" w:rsidRPr="005B17D3" w:rsidRDefault="001A393C" w:rsidP="00E135E1">
            <w:pPr>
              <w:pStyle w:val="ScreenFieldDesc"/>
              <w:ind w:left="0"/>
              <w:rPr>
                <w:b/>
              </w:rPr>
            </w:pPr>
            <w:r w:rsidRPr="005B17D3">
              <w:rPr>
                <w:b/>
              </w:rPr>
              <w:t>If</w:t>
            </w:r>
          </w:p>
        </w:tc>
        <w:tc>
          <w:tcPr>
            <w:tcW w:w="4498" w:type="dxa"/>
            <w:shd w:val="clear" w:color="auto" w:fill="D9E2F3" w:themeFill="accent1" w:themeFillTint="33"/>
          </w:tcPr>
          <w:p w14:paraId="6474D733" w14:textId="77777777" w:rsidR="001A393C" w:rsidRPr="005B17D3" w:rsidRDefault="001A393C" w:rsidP="00E135E1">
            <w:pPr>
              <w:pStyle w:val="ScreenFieldDesc"/>
              <w:ind w:left="0"/>
              <w:rPr>
                <w:b/>
              </w:rPr>
            </w:pPr>
            <w:r w:rsidRPr="005B17D3">
              <w:rPr>
                <w:b/>
              </w:rPr>
              <w:t>Then</w:t>
            </w:r>
          </w:p>
        </w:tc>
      </w:tr>
      <w:tr w:rsidR="001A393C" w:rsidRPr="005B17D3" w14:paraId="60993952" w14:textId="77777777" w:rsidTr="00E135E1">
        <w:tc>
          <w:tcPr>
            <w:tcW w:w="4492" w:type="dxa"/>
          </w:tcPr>
          <w:p w14:paraId="6F233F82" w14:textId="36A3B9A6" w:rsidR="009A4703" w:rsidRPr="005B17D3" w:rsidRDefault="00F83C21" w:rsidP="009A4703">
            <w:pPr>
              <w:pStyle w:val="BodyTextBullet2"/>
            </w:pPr>
            <w:r w:rsidRPr="005B17D3">
              <w:t>T</w:t>
            </w:r>
            <w:r w:rsidR="009A4703" w:rsidRPr="005B17D3">
              <w:t>he site granting hardship is greater than three digits AND the fourth character is “A”</w:t>
            </w:r>
          </w:p>
          <w:p w14:paraId="0AA3DB33" w14:textId="64136DA5" w:rsidR="001A393C" w:rsidRPr="005B17D3" w:rsidRDefault="001A393C" w:rsidP="001A393C">
            <w:pPr>
              <w:pStyle w:val="BodyTextBullet2"/>
            </w:pPr>
          </w:p>
        </w:tc>
        <w:tc>
          <w:tcPr>
            <w:tcW w:w="4498" w:type="dxa"/>
          </w:tcPr>
          <w:p w14:paraId="3D938D1C" w14:textId="47503B93" w:rsidR="001A393C" w:rsidRPr="005B17D3" w:rsidRDefault="00622F42" w:rsidP="001A393C">
            <w:pPr>
              <w:pStyle w:val="BodyTextBullet2"/>
              <w:rPr>
                <w:i/>
              </w:rPr>
            </w:pPr>
            <w:r w:rsidRPr="005B17D3">
              <w:t>The site number from the user's profile must match exactly</w:t>
            </w:r>
          </w:p>
        </w:tc>
      </w:tr>
      <w:tr w:rsidR="001A393C" w:rsidRPr="005B17D3" w14:paraId="54EEB144" w14:textId="77777777" w:rsidTr="00E135E1">
        <w:tc>
          <w:tcPr>
            <w:tcW w:w="4492" w:type="dxa"/>
          </w:tcPr>
          <w:p w14:paraId="34F2C3CF" w14:textId="383DDFD5" w:rsidR="00622F42" w:rsidRPr="005B17D3" w:rsidRDefault="00F83C21" w:rsidP="00622F42">
            <w:pPr>
              <w:pStyle w:val="BodyTextBullet2"/>
            </w:pPr>
            <w:r w:rsidRPr="005B17D3">
              <w:t>T</w:t>
            </w:r>
            <w:r w:rsidR="00622F42" w:rsidRPr="005B17D3">
              <w:t xml:space="preserve">he site granting hardship is greater than or equal to three digits AND the fourth character is NOT “A” </w:t>
            </w:r>
          </w:p>
          <w:p w14:paraId="7138E9EF" w14:textId="58623B04" w:rsidR="001A393C" w:rsidRPr="005B17D3" w:rsidRDefault="001A393C" w:rsidP="001A393C">
            <w:pPr>
              <w:pStyle w:val="BodyTextBullet2"/>
            </w:pPr>
          </w:p>
        </w:tc>
        <w:tc>
          <w:tcPr>
            <w:tcW w:w="4498" w:type="dxa"/>
          </w:tcPr>
          <w:p w14:paraId="08197D75" w14:textId="391EDD0A" w:rsidR="001A393C" w:rsidRPr="005B17D3" w:rsidRDefault="00622F42" w:rsidP="001A393C">
            <w:pPr>
              <w:pStyle w:val="BodyTextBullet2"/>
              <w:rPr>
                <w:i/>
              </w:rPr>
            </w:pPr>
            <w:r w:rsidRPr="005B17D3">
              <w:t>The first three digits of the user's profile must match the first three digits of the site granting hardship</w:t>
            </w:r>
          </w:p>
        </w:tc>
      </w:tr>
      <w:tr w:rsidR="001A393C" w:rsidRPr="005B17D3" w14:paraId="3CF7F276" w14:textId="77777777" w:rsidTr="00E135E1">
        <w:tc>
          <w:tcPr>
            <w:tcW w:w="4492" w:type="dxa"/>
          </w:tcPr>
          <w:p w14:paraId="7E8FE207" w14:textId="7E21460D" w:rsidR="001A393C" w:rsidRPr="005B17D3" w:rsidRDefault="00F83C21" w:rsidP="00622F42">
            <w:pPr>
              <w:pStyle w:val="BodyTextBullet2"/>
            </w:pPr>
            <w:r w:rsidRPr="005B17D3">
              <w:t>T</w:t>
            </w:r>
            <w:r w:rsidR="00622F42" w:rsidRPr="005B17D3">
              <w:t>he user’s assigned site does NOT match the site granting hardship</w:t>
            </w:r>
          </w:p>
        </w:tc>
        <w:tc>
          <w:tcPr>
            <w:tcW w:w="4498" w:type="dxa"/>
          </w:tcPr>
          <w:p w14:paraId="332046CA" w14:textId="455BF887" w:rsidR="00622F42" w:rsidRPr="005B17D3" w:rsidRDefault="00622F42" w:rsidP="00622F42">
            <w:pPr>
              <w:pStyle w:val="BodyTextBullet2"/>
            </w:pPr>
            <w:r w:rsidRPr="005B17D3">
              <w:t>The following error message displays:</w:t>
            </w:r>
          </w:p>
          <w:p w14:paraId="78487A56" w14:textId="77777777" w:rsidR="00622F42" w:rsidRPr="005B17D3" w:rsidRDefault="00622F42" w:rsidP="00622F42">
            <w:pPr>
              <w:pStyle w:val="BodyTextBullet2"/>
            </w:pPr>
          </w:p>
          <w:p w14:paraId="70DF2E16" w14:textId="745A338C" w:rsidR="001A393C" w:rsidRPr="005B17D3" w:rsidRDefault="00622F42" w:rsidP="001A393C">
            <w:pPr>
              <w:pStyle w:val="BodyTextBullet2"/>
            </w:pPr>
            <w:r w:rsidRPr="005B17D3">
              <w:rPr>
                <w:i/>
                <w:color w:val="FF0000"/>
              </w:rPr>
              <w:t>Error Message:</w:t>
            </w:r>
            <w:r w:rsidRPr="005B17D3">
              <w:rPr>
                <w:i/>
              </w:rPr>
              <w:t xml:space="preserve"> Only users assigned to the site granting hardship can edit the current hardship.</w:t>
            </w:r>
          </w:p>
        </w:tc>
      </w:tr>
      <w:tr w:rsidR="001A393C" w:rsidRPr="005B17D3" w14:paraId="434F8A2E" w14:textId="77777777" w:rsidTr="00E135E1">
        <w:tc>
          <w:tcPr>
            <w:tcW w:w="4492" w:type="dxa"/>
          </w:tcPr>
          <w:p w14:paraId="299EF5E3" w14:textId="2603482A" w:rsidR="001A393C" w:rsidRPr="005B17D3" w:rsidRDefault="00622F42" w:rsidP="00622F42">
            <w:r w:rsidRPr="005B17D3">
              <w:t>The user’s assigned site does match the site granting hardship</w:t>
            </w:r>
          </w:p>
        </w:tc>
        <w:tc>
          <w:tcPr>
            <w:tcW w:w="4498" w:type="dxa"/>
          </w:tcPr>
          <w:p w14:paraId="23ABAE44" w14:textId="5CA69FEE" w:rsidR="00622F42" w:rsidRPr="005B17D3" w:rsidRDefault="00622F42" w:rsidP="00622F42">
            <w:r w:rsidRPr="005B17D3">
              <w:t>The</w:t>
            </w:r>
            <w:r w:rsidRPr="005B17D3">
              <w:rPr>
                <w:i/>
              </w:rPr>
              <w:t xml:space="preserve"> </w:t>
            </w:r>
            <w:r w:rsidRPr="005B17D3">
              <w:t>following fields are editable:</w:t>
            </w:r>
          </w:p>
          <w:p w14:paraId="0C49201A" w14:textId="77777777" w:rsidR="00622F42" w:rsidRPr="005B17D3" w:rsidRDefault="00622F42" w:rsidP="00622F42"/>
          <w:p w14:paraId="6C613E2A" w14:textId="77777777" w:rsidR="00622F42" w:rsidRPr="005B17D3" w:rsidRDefault="00622F42" w:rsidP="001470FA">
            <w:pPr>
              <w:pStyle w:val="BodyTextBullet1"/>
              <w:numPr>
                <w:ilvl w:val="0"/>
                <w:numId w:val="464"/>
              </w:numPr>
            </w:pPr>
            <w:r w:rsidRPr="005B17D3">
              <w:t>Means Test Status</w:t>
            </w:r>
          </w:p>
          <w:p w14:paraId="699ABE5A" w14:textId="77777777" w:rsidR="00622F42" w:rsidRPr="005B17D3" w:rsidRDefault="00622F42" w:rsidP="001470FA">
            <w:pPr>
              <w:pStyle w:val="BodyTextBullet1"/>
              <w:numPr>
                <w:ilvl w:val="0"/>
                <w:numId w:val="464"/>
              </w:numPr>
            </w:pPr>
            <w:r w:rsidRPr="005B17D3">
              <w:t>Hardship Effective Date</w:t>
            </w:r>
          </w:p>
          <w:p w14:paraId="70856E84" w14:textId="77777777" w:rsidR="00622F42" w:rsidRPr="005B17D3" w:rsidRDefault="00622F42" w:rsidP="001470FA">
            <w:pPr>
              <w:pStyle w:val="BodyTextBullet1"/>
              <w:numPr>
                <w:ilvl w:val="0"/>
                <w:numId w:val="464"/>
              </w:numPr>
            </w:pPr>
            <w:r w:rsidRPr="005B17D3">
              <w:t>Hardship Review Date</w:t>
            </w:r>
          </w:p>
          <w:p w14:paraId="49EDA667" w14:textId="77777777" w:rsidR="00622F42" w:rsidRPr="005B17D3" w:rsidRDefault="00622F42" w:rsidP="001470FA">
            <w:pPr>
              <w:pStyle w:val="BodyTextBullet1"/>
              <w:numPr>
                <w:ilvl w:val="0"/>
                <w:numId w:val="464"/>
              </w:numPr>
            </w:pPr>
            <w:r w:rsidRPr="005B17D3">
              <w:t>Hardship Reason</w:t>
            </w:r>
          </w:p>
          <w:p w14:paraId="3D159F5A" w14:textId="77777777" w:rsidR="00622F42" w:rsidRPr="005B17D3" w:rsidRDefault="00622F42" w:rsidP="001470FA">
            <w:pPr>
              <w:pStyle w:val="BodyTextBullet1"/>
              <w:numPr>
                <w:ilvl w:val="0"/>
                <w:numId w:val="464"/>
              </w:numPr>
            </w:pPr>
            <w:r w:rsidRPr="005B17D3">
              <w:t>Comments</w:t>
            </w:r>
          </w:p>
          <w:p w14:paraId="018F02AF" w14:textId="77777777" w:rsidR="00622F42" w:rsidRPr="005B17D3" w:rsidRDefault="00622F42" w:rsidP="00622F42">
            <w:pPr>
              <w:pStyle w:val="body"/>
            </w:pPr>
          </w:p>
          <w:p w14:paraId="6666B5E2" w14:textId="77777777" w:rsidR="00622F42" w:rsidRPr="005B17D3" w:rsidRDefault="00622F42" w:rsidP="00622F42">
            <w:pPr>
              <w:pStyle w:val="body"/>
            </w:pPr>
            <w:r w:rsidRPr="005B17D3">
              <w:t xml:space="preserve">All changes are saved on the </w:t>
            </w:r>
            <w:r w:rsidRPr="005B17D3">
              <w:rPr>
                <w:b/>
              </w:rPr>
              <w:t>Hardship Change History</w:t>
            </w:r>
            <w:r w:rsidRPr="005B17D3">
              <w:t xml:space="preserve"> screen.</w:t>
            </w:r>
          </w:p>
          <w:p w14:paraId="524BDC4E" w14:textId="77777777" w:rsidR="001A393C" w:rsidRPr="005B17D3" w:rsidRDefault="001A393C" w:rsidP="001A393C">
            <w:pPr>
              <w:pStyle w:val="BodyTextBullet2"/>
              <w:rPr>
                <w:i/>
              </w:rPr>
            </w:pPr>
          </w:p>
        </w:tc>
      </w:tr>
      <w:tr w:rsidR="001A393C" w:rsidRPr="005B17D3" w14:paraId="4AF330AF" w14:textId="77777777" w:rsidTr="00E135E1">
        <w:tc>
          <w:tcPr>
            <w:tcW w:w="4492" w:type="dxa"/>
          </w:tcPr>
          <w:p w14:paraId="3FF415CE" w14:textId="5CC2BDF2" w:rsidR="00622F42" w:rsidRPr="005B17D3" w:rsidRDefault="00622F42" w:rsidP="00622F42">
            <w:pPr>
              <w:pStyle w:val="BodyTextBullet1"/>
              <w:rPr>
                <w:i/>
              </w:rPr>
            </w:pPr>
            <w:r w:rsidRPr="005B17D3">
              <w:t>The income year is NOT the current year minus one</w:t>
            </w:r>
          </w:p>
          <w:p w14:paraId="11F55D59" w14:textId="77777777" w:rsidR="00622F42" w:rsidRPr="005B17D3" w:rsidRDefault="00622F42" w:rsidP="00622F42">
            <w:pPr>
              <w:ind w:left="720"/>
              <w:rPr>
                <w:b/>
              </w:rPr>
            </w:pPr>
          </w:p>
          <w:p w14:paraId="2EBC589E" w14:textId="77777777" w:rsidR="001A393C" w:rsidRPr="005B17D3" w:rsidRDefault="001A393C" w:rsidP="00622F42">
            <w:pPr>
              <w:pStyle w:val="body"/>
              <w:ind w:left="720"/>
            </w:pPr>
          </w:p>
        </w:tc>
        <w:tc>
          <w:tcPr>
            <w:tcW w:w="4498" w:type="dxa"/>
          </w:tcPr>
          <w:p w14:paraId="35FDDE48" w14:textId="48AEC645" w:rsidR="00622F42" w:rsidRPr="005B17D3" w:rsidRDefault="00622F42" w:rsidP="00622F42">
            <w:pPr>
              <w:pStyle w:val="BodyTextBullet1"/>
            </w:pPr>
            <w:r w:rsidRPr="005B17D3">
              <w:t xml:space="preserve">The following error message displays: </w:t>
            </w:r>
          </w:p>
          <w:p w14:paraId="6745432D" w14:textId="77777777" w:rsidR="00622F42" w:rsidRPr="005B17D3" w:rsidRDefault="00622F42" w:rsidP="00622F42">
            <w:pPr>
              <w:pStyle w:val="ScreenField"/>
            </w:pPr>
          </w:p>
          <w:p w14:paraId="672EF913" w14:textId="77777777" w:rsidR="00622F42" w:rsidRPr="005B17D3" w:rsidRDefault="00622F42" w:rsidP="00622F42">
            <w:pPr>
              <w:ind w:left="720"/>
              <w:rPr>
                <w:i/>
              </w:rPr>
            </w:pPr>
            <w:r w:rsidRPr="005B17D3">
              <w:rPr>
                <w:i/>
                <w:color w:val="FF0000"/>
              </w:rPr>
              <w:t>Error Message:</w:t>
            </w:r>
            <w:r w:rsidRPr="005B17D3">
              <w:rPr>
                <w:i/>
              </w:rPr>
              <w:t xml:space="preserve"> Only hardships from the current income year may be edited. </w:t>
            </w:r>
          </w:p>
          <w:p w14:paraId="4A342A9D" w14:textId="77777777" w:rsidR="001A393C" w:rsidRPr="005B17D3" w:rsidRDefault="001A393C" w:rsidP="001A393C">
            <w:pPr>
              <w:pStyle w:val="BodyTextBullet2"/>
              <w:rPr>
                <w:i/>
              </w:rPr>
            </w:pPr>
          </w:p>
          <w:p w14:paraId="0AA083F6" w14:textId="78576BA8" w:rsidR="00622F42" w:rsidRPr="005B17D3" w:rsidRDefault="00622F42" w:rsidP="00622F42">
            <w:pPr>
              <w:pStyle w:val="body"/>
              <w:ind w:left="720"/>
            </w:pPr>
            <w:r w:rsidRPr="005B17D3">
              <w:rPr>
                <w:b/>
              </w:rPr>
              <w:t>Example:</w:t>
            </w:r>
            <w:r w:rsidRPr="005B17D3">
              <w:t xml:space="preserve"> During 2019, only hardships from income year 2018 can be edited.</w:t>
            </w:r>
          </w:p>
        </w:tc>
      </w:tr>
      <w:tr w:rsidR="001A393C" w:rsidRPr="005B17D3" w14:paraId="0BF698B3" w14:textId="77777777" w:rsidTr="00E135E1">
        <w:tc>
          <w:tcPr>
            <w:tcW w:w="4492" w:type="dxa"/>
          </w:tcPr>
          <w:p w14:paraId="4042BAD2" w14:textId="6E746C3E" w:rsidR="001A393C" w:rsidRPr="005B17D3" w:rsidRDefault="00622F42" w:rsidP="00622F42">
            <w:pPr>
              <w:pStyle w:val="BodyTextBullet1"/>
            </w:pPr>
            <w:r w:rsidRPr="005B17D3">
              <w:rPr>
                <w:rFonts w:eastAsia="Arial"/>
              </w:rPr>
              <w:t>The record is NOT subject to means testing and current means test status is NOT GMT Copay Required or MT Copay Exempt</w:t>
            </w:r>
            <w:r w:rsidRPr="005B17D3">
              <w:t xml:space="preserve"> </w:t>
            </w:r>
          </w:p>
        </w:tc>
        <w:tc>
          <w:tcPr>
            <w:tcW w:w="4498" w:type="dxa"/>
          </w:tcPr>
          <w:p w14:paraId="0369769F" w14:textId="51CA58CB" w:rsidR="00622F42" w:rsidRPr="005B17D3" w:rsidRDefault="00622F42" w:rsidP="00622F42">
            <w:pPr>
              <w:pStyle w:val="BodyTextBullet1"/>
            </w:pPr>
            <w:r w:rsidRPr="005B17D3">
              <w:rPr>
                <w:rFonts w:eastAsia="Arial"/>
              </w:rPr>
              <w:t>The f</w:t>
            </w:r>
            <w:r w:rsidR="00B753B0" w:rsidRPr="005B17D3">
              <w:rPr>
                <w:rFonts w:eastAsia="Arial"/>
              </w:rPr>
              <w:t>ollowing</w:t>
            </w:r>
            <w:r w:rsidRPr="005B17D3">
              <w:rPr>
                <w:rFonts w:eastAsia="Arial"/>
              </w:rPr>
              <w:t xml:space="preserve"> error message displays:</w:t>
            </w:r>
            <w:r w:rsidRPr="005B17D3">
              <w:t xml:space="preserve"> </w:t>
            </w:r>
          </w:p>
          <w:p w14:paraId="2309E114" w14:textId="77777777" w:rsidR="00622F42" w:rsidRPr="005B17D3" w:rsidRDefault="00622F42" w:rsidP="00622F42">
            <w:pPr>
              <w:pStyle w:val="body"/>
              <w:rPr>
                <w:rFonts w:eastAsia="Arial"/>
                <w:i/>
                <w:color w:val="FF0000"/>
              </w:rPr>
            </w:pPr>
          </w:p>
          <w:p w14:paraId="5B05E387" w14:textId="4D0C7895" w:rsidR="001A393C" w:rsidRPr="005B17D3" w:rsidRDefault="00622F42" w:rsidP="00622F42">
            <w:pPr>
              <w:pStyle w:val="body"/>
            </w:pPr>
            <w:r w:rsidRPr="005B17D3">
              <w:rPr>
                <w:rFonts w:eastAsia="Arial"/>
                <w:i/>
                <w:color w:val="FF0000"/>
              </w:rPr>
              <w:t>Error Message</w:t>
            </w:r>
            <w:r w:rsidRPr="005B17D3">
              <w:rPr>
                <w:rFonts w:eastAsia="Arial"/>
                <w:i/>
              </w:rPr>
              <w:t>: Edit hardship may not be selected at this point.</w:t>
            </w:r>
          </w:p>
        </w:tc>
      </w:tr>
      <w:tr w:rsidR="001A393C" w:rsidRPr="005B17D3" w14:paraId="51401E3B" w14:textId="77777777" w:rsidTr="00E135E1">
        <w:tc>
          <w:tcPr>
            <w:tcW w:w="4492" w:type="dxa"/>
          </w:tcPr>
          <w:p w14:paraId="468619B0" w14:textId="618990E3" w:rsidR="001A393C" w:rsidRPr="005B17D3" w:rsidRDefault="00622F42" w:rsidP="00622F42">
            <w:pPr>
              <w:pStyle w:val="BodyTextBullet1"/>
            </w:pPr>
            <w:r w:rsidRPr="005B17D3">
              <w:rPr>
                <w:rFonts w:eastAsia="Arial"/>
              </w:rPr>
              <w:t>All conditions are met</w:t>
            </w:r>
          </w:p>
        </w:tc>
        <w:tc>
          <w:tcPr>
            <w:tcW w:w="4498" w:type="dxa"/>
          </w:tcPr>
          <w:p w14:paraId="758851AB" w14:textId="3CF9523E" w:rsidR="00622F42" w:rsidRPr="005B17D3" w:rsidRDefault="00622F42" w:rsidP="00622F42">
            <w:pPr>
              <w:pStyle w:val="BodyTextBullet1"/>
            </w:pPr>
            <w:r w:rsidRPr="005B17D3">
              <w:rPr>
                <w:rFonts w:eastAsia="Arial"/>
              </w:rPr>
              <w:t xml:space="preserve">The Enrollment System saves the updates, directs the user to the </w:t>
            </w:r>
            <w:r w:rsidRPr="005B17D3">
              <w:rPr>
                <w:rFonts w:eastAsia="Arial"/>
                <w:b/>
              </w:rPr>
              <w:t>Hardship Overview</w:t>
            </w:r>
            <w:r w:rsidRPr="005B17D3">
              <w:rPr>
                <w:rFonts w:eastAsia="Arial"/>
              </w:rPr>
              <w:t xml:space="preserve"> screen, and displays the following message:</w:t>
            </w:r>
            <w:r w:rsidRPr="005B17D3">
              <w:t xml:space="preserve"> </w:t>
            </w:r>
          </w:p>
          <w:p w14:paraId="09B1FAF8" w14:textId="77777777" w:rsidR="00622F42" w:rsidRPr="005B17D3" w:rsidRDefault="00622F42" w:rsidP="00622F42"/>
          <w:p w14:paraId="21944C4E" w14:textId="157ED251" w:rsidR="001A393C" w:rsidRPr="005B17D3" w:rsidRDefault="00622F42" w:rsidP="00622F42">
            <w:pPr>
              <w:pStyle w:val="ScreenFieldDesc"/>
              <w:ind w:left="0"/>
            </w:pPr>
            <w:r w:rsidRPr="005B17D3">
              <w:rPr>
                <w:rFonts w:eastAsia="Arial"/>
                <w:i/>
                <w:color w:val="00B050"/>
              </w:rPr>
              <w:t>Success Message</w:t>
            </w:r>
            <w:r w:rsidRPr="005B17D3">
              <w:rPr>
                <w:rFonts w:eastAsia="Arial"/>
                <w:i/>
              </w:rPr>
              <w:t>: Hardship successfully updated.</w:t>
            </w:r>
          </w:p>
        </w:tc>
      </w:tr>
    </w:tbl>
    <w:p w14:paraId="07A52A8B" w14:textId="7F9D115B" w:rsidR="000E55F7" w:rsidRPr="005B17D3" w:rsidRDefault="000E55F7" w:rsidP="000E55F7">
      <w:pPr>
        <w:pStyle w:val="body"/>
      </w:pPr>
    </w:p>
    <w:p w14:paraId="4BCD4DCC" w14:textId="14CCEF76" w:rsidR="000E55F7" w:rsidRPr="005B17D3" w:rsidRDefault="00622F42" w:rsidP="00622F42">
      <w:pPr>
        <w:pStyle w:val="ScreenField"/>
      </w:pPr>
      <w:r w:rsidRPr="005B17D3">
        <w:t>Cancel button</w:t>
      </w:r>
    </w:p>
    <w:p w14:paraId="1A0B7D87" w14:textId="670DBB07" w:rsidR="000E55F7" w:rsidRPr="005B17D3" w:rsidRDefault="00622F42" w:rsidP="00622F42">
      <w:pPr>
        <w:pStyle w:val="ScreenFieldDesc"/>
      </w:pPr>
      <w:r w:rsidRPr="005B17D3">
        <w:t xml:space="preserve">Clicking the </w:t>
      </w:r>
      <w:r w:rsidRPr="005B17D3">
        <w:rPr>
          <w:b/>
        </w:rPr>
        <w:t xml:space="preserve">Cancel </w:t>
      </w:r>
      <w:r w:rsidRPr="005B17D3">
        <w:t xml:space="preserve">button returns the user to the </w:t>
      </w:r>
      <w:r w:rsidRPr="005B17D3">
        <w:rPr>
          <w:b/>
        </w:rPr>
        <w:t>Edit Hardship Details</w:t>
      </w:r>
      <w:r w:rsidRPr="005B17D3">
        <w:t xml:space="preserve"> screen and does not commit any data to the system.</w:t>
      </w:r>
    </w:p>
    <w:p w14:paraId="49677F49" w14:textId="150B3545" w:rsidR="000E55F7" w:rsidRPr="005B17D3" w:rsidRDefault="000E55F7" w:rsidP="000E55F7">
      <w:pPr>
        <w:pStyle w:val="ScreenFieldDesc"/>
        <w:ind w:left="0"/>
      </w:pPr>
    </w:p>
    <w:p w14:paraId="6A0762C5" w14:textId="30E5FDB0" w:rsidR="00622F42" w:rsidRPr="005B17D3" w:rsidRDefault="00622F42" w:rsidP="00622F42">
      <w:pPr>
        <w:pStyle w:val="ScreenField"/>
      </w:pPr>
      <w:r w:rsidRPr="005B17D3">
        <w:t>Accept Changes button</w:t>
      </w:r>
    </w:p>
    <w:p w14:paraId="388EAC3C" w14:textId="052E09A5" w:rsidR="00622F42" w:rsidRPr="005B17D3" w:rsidRDefault="00CF5B93" w:rsidP="00622F42">
      <w:pPr>
        <w:pStyle w:val="body"/>
      </w:pPr>
      <w:r w:rsidRPr="005B17D3">
        <w:t>When c</w:t>
      </w:r>
      <w:r w:rsidR="00622F42" w:rsidRPr="005B17D3">
        <w:t xml:space="preserve">licking the </w:t>
      </w:r>
      <w:r w:rsidR="00622F42" w:rsidRPr="005B17D3">
        <w:rPr>
          <w:b/>
        </w:rPr>
        <w:t>Accept Changes</w:t>
      </w:r>
      <w:r w:rsidR="00622F42" w:rsidRPr="005B17D3">
        <w:t xml:space="preserve"> button, the following conditions are checked:</w:t>
      </w:r>
    </w:p>
    <w:p w14:paraId="1374B775" w14:textId="7FAEACDD" w:rsidR="00296B98" w:rsidRPr="005B17D3" w:rsidRDefault="00296B98" w:rsidP="00622F42">
      <w:pPr>
        <w:pStyle w:val="body"/>
      </w:pPr>
    </w:p>
    <w:tbl>
      <w:tblPr>
        <w:tblStyle w:val="TableGrid"/>
        <w:tblW w:w="0" w:type="auto"/>
        <w:tblInd w:w="360" w:type="dxa"/>
        <w:tblLook w:val="04A0" w:firstRow="1" w:lastRow="0" w:firstColumn="1" w:lastColumn="0" w:noHBand="0" w:noVBand="1"/>
      </w:tblPr>
      <w:tblGrid>
        <w:gridCol w:w="4492"/>
        <w:gridCol w:w="4498"/>
      </w:tblGrid>
      <w:tr w:rsidR="00296B98" w:rsidRPr="005B17D3" w14:paraId="67845008" w14:textId="77777777" w:rsidTr="00E135E1">
        <w:trPr>
          <w:tblHeader/>
        </w:trPr>
        <w:tc>
          <w:tcPr>
            <w:tcW w:w="4492" w:type="dxa"/>
            <w:shd w:val="clear" w:color="auto" w:fill="D9E2F3" w:themeFill="accent1" w:themeFillTint="33"/>
          </w:tcPr>
          <w:p w14:paraId="650A5A40" w14:textId="77777777" w:rsidR="00296B98" w:rsidRPr="005B17D3" w:rsidRDefault="00296B98" w:rsidP="00E135E1">
            <w:pPr>
              <w:pStyle w:val="ScreenFieldDesc"/>
              <w:ind w:left="0"/>
              <w:rPr>
                <w:b/>
              </w:rPr>
            </w:pPr>
            <w:r w:rsidRPr="005B17D3">
              <w:rPr>
                <w:b/>
              </w:rPr>
              <w:t>If</w:t>
            </w:r>
          </w:p>
        </w:tc>
        <w:tc>
          <w:tcPr>
            <w:tcW w:w="4498" w:type="dxa"/>
            <w:shd w:val="clear" w:color="auto" w:fill="D9E2F3" w:themeFill="accent1" w:themeFillTint="33"/>
          </w:tcPr>
          <w:p w14:paraId="59352975" w14:textId="77777777" w:rsidR="00296B98" w:rsidRPr="005B17D3" w:rsidRDefault="00296B98" w:rsidP="00E135E1">
            <w:pPr>
              <w:pStyle w:val="ScreenFieldDesc"/>
              <w:ind w:left="0"/>
              <w:rPr>
                <w:b/>
              </w:rPr>
            </w:pPr>
            <w:r w:rsidRPr="005B17D3">
              <w:rPr>
                <w:b/>
              </w:rPr>
              <w:t>Then</w:t>
            </w:r>
          </w:p>
        </w:tc>
      </w:tr>
      <w:tr w:rsidR="00296B98" w:rsidRPr="005B17D3" w14:paraId="33E88C59" w14:textId="77777777" w:rsidTr="00E135E1">
        <w:tc>
          <w:tcPr>
            <w:tcW w:w="4492" w:type="dxa"/>
          </w:tcPr>
          <w:p w14:paraId="2FEC8449" w14:textId="2170E5EC" w:rsidR="00296B98" w:rsidRPr="005B17D3" w:rsidRDefault="002116FB" w:rsidP="00BC75E2">
            <w:pPr>
              <w:pStyle w:val="BodyTextBullet2"/>
            </w:pPr>
            <w:r w:rsidRPr="005B17D3">
              <w:t>N</w:t>
            </w:r>
            <w:r w:rsidR="00BC75E2" w:rsidRPr="005B17D3">
              <w:t>o site number is linked to the user’s profile</w:t>
            </w:r>
          </w:p>
        </w:tc>
        <w:tc>
          <w:tcPr>
            <w:tcW w:w="4498" w:type="dxa"/>
          </w:tcPr>
          <w:p w14:paraId="325B3DB4" w14:textId="5F7DFA33" w:rsidR="00BC75E2" w:rsidRPr="005B17D3" w:rsidRDefault="00BC75E2" w:rsidP="00BC75E2">
            <w:pPr>
              <w:pStyle w:val="BodyTextBullet2"/>
            </w:pPr>
            <w:r w:rsidRPr="005B17D3">
              <w:t>The following error message displays:</w:t>
            </w:r>
          </w:p>
          <w:p w14:paraId="1F9BB7D8" w14:textId="749050F0" w:rsidR="00296B98" w:rsidRPr="005B17D3" w:rsidRDefault="00BC75E2" w:rsidP="00BC75E2">
            <w:pPr>
              <w:pStyle w:val="BodyTextBullet2"/>
              <w:rPr>
                <w:i/>
              </w:rPr>
            </w:pPr>
            <w:r w:rsidRPr="005B17D3">
              <w:rPr>
                <w:i/>
                <w:color w:val="FF0000"/>
              </w:rPr>
              <w:t xml:space="preserve">Error Message: </w:t>
            </w:r>
            <w:r w:rsidRPr="005B17D3">
              <w:rPr>
                <w:i/>
              </w:rPr>
              <w:t>Your ES user profile is not linked to a site. Please contact your ES administrator to link your profile to a site and add hardships.</w:t>
            </w:r>
          </w:p>
        </w:tc>
      </w:tr>
      <w:tr w:rsidR="00296B98" w:rsidRPr="005B17D3" w14:paraId="2420E330" w14:textId="77777777" w:rsidTr="00E135E1">
        <w:tc>
          <w:tcPr>
            <w:tcW w:w="4492" w:type="dxa"/>
          </w:tcPr>
          <w:p w14:paraId="37D491C2" w14:textId="39DBED49" w:rsidR="00296B98" w:rsidRPr="005B17D3" w:rsidRDefault="00BC75E2" w:rsidP="00BC75E2">
            <w:pPr>
              <w:pStyle w:val="BodyTextBullet2"/>
            </w:pPr>
            <w:r w:rsidRPr="005B17D3">
              <w:t>The Hardship Effective Date is a future date or prior to the current means test effective date</w:t>
            </w:r>
          </w:p>
        </w:tc>
        <w:tc>
          <w:tcPr>
            <w:tcW w:w="4498" w:type="dxa"/>
          </w:tcPr>
          <w:p w14:paraId="354B0B35" w14:textId="1B59D614" w:rsidR="00BC75E2" w:rsidRPr="005B17D3" w:rsidRDefault="00BC75E2" w:rsidP="00BC75E2">
            <w:pPr>
              <w:pStyle w:val="BodyTextBullet2"/>
            </w:pPr>
            <w:r w:rsidRPr="005B17D3">
              <w:t>The following error message displays:</w:t>
            </w:r>
          </w:p>
          <w:p w14:paraId="1AF9AFF2" w14:textId="77777777" w:rsidR="00BC75E2" w:rsidRPr="005B17D3" w:rsidRDefault="00BC75E2" w:rsidP="00BC75E2">
            <w:pPr>
              <w:pStyle w:val="BodyTextBullet2"/>
            </w:pPr>
          </w:p>
          <w:p w14:paraId="70E88AC7" w14:textId="6076807A" w:rsidR="00296B98" w:rsidRPr="005B17D3" w:rsidRDefault="00BC75E2" w:rsidP="00BC75E2">
            <w:pPr>
              <w:pStyle w:val="BodyTextBullet2"/>
              <w:rPr>
                <w:i/>
              </w:rPr>
            </w:pPr>
            <w:bookmarkStart w:id="1411" w:name="_Hlk27392296"/>
            <w:r w:rsidRPr="005B17D3">
              <w:rPr>
                <w:i/>
                <w:color w:val="FF0000"/>
              </w:rPr>
              <w:t>Error Message</w:t>
            </w:r>
            <w:r w:rsidRPr="005B17D3">
              <w:rPr>
                <w:i/>
              </w:rPr>
              <w:t>: Hardship effective date cannot be a future date or prior to the current means test effective date.</w:t>
            </w:r>
            <w:bookmarkEnd w:id="1411"/>
          </w:p>
        </w:tc>
      </w:tr>
      <w:tr w:rsidR="00296B98" w:rsidRPr="005B17D3" w14:paraId="1C7A1310" w14:textId="77777777" w:rsidTr="00E135E1">
        <w:tc>
          <w:tcPr>
            <w:tcW w:w="4492" w:type="dxa"/>
          </w:tcPr>
          <w:p w14:paraId="1CB87BAF" w14:textId="7A5BB625" w:rsidR="00296B98" w:rsidRPr="005B17D3" w:rsidRDefault="00BC75E2" w:rsidP="00BC75E2">
            <w:pPr>
              <w:pStyle w:val="BodyTextBullet2"/>
            </w:pPr>
            <w:r w:rsidRPr="005B17D3">
              <w:rPr>
                <w:rFonts w:eastAsia="Arial"/>
              </w:rPr>
              <w:t xml:space="preserve">All conditions are met </w:t>
            </w:r>
          </w:p>
        </w:tc>
        <w:tc>
          <w:tcPr>
            <w:tcW w:w="4498" w:type="dxa"/>
          </w:tcPr>
          <w:p w14:paraId="2B67920B" w14:textId="0FD8887E" w:rsidR="00BC75E2" w:rsidRPr="005B17D3" w:rsidRDefault="00BC75E2" w:rsidP="00BC75E2">
            <w:pPr>
              <w:pStyle w:val="BodyTextBullet2"/>
            </w:pPr>
            <w:r w:rsidRPr="005B17D3">
              <w:rPr>
                <w:rFonts w:eastAsia="Arial"/>
              </w:rPr>
              <w:t xml:space="preserve">The Enrollment System saves the updates, directs the user to the </w:t>
            </w:r>
            <w:r w:rsidRPr="005B17D3">
              <w:rPr>
                <w:rFonts w:eastAsia="Arial"/>
                <w:b/>
              </w:rPr>
              <w:t>Hardship Overview</w:t>
            </w:r>
            <w:r w:rsidRPr="005B17D3">
              <w:rPr>
                <w:rFonts w:eastAsia="Arial"/>
              </w:rPr>
              <w:t xml:space="preserve"> screen, and displays the following message:</w:t>
            </w:r>
            <w:r w:rsidRPr="005B17D3">
              <w:t xml:space="preserve"> </w:t>
            </w:r>
          </w:p>
          <w:p w14:paraId="3F5A795A" w14:textId="77777777" w:rsidR="00BC75E2" w:rsidRPr="005B17D3" w:rsidRDefault="00BC75E2" w:rsidP="00BC75E2">
            <w:pPr>
              <w:pStyle w:val="BodyTextBullet2"/>
            </w:pPr>
          </w:p>
          <w:p w14:paraId="0CEE44DF" w14:textId="03915F7D" w:rsidR="00BC75E2" w:rsidRPr="005B17D3" w:rsidRDefault="00BC75E2" w:rsidP="00BC75E2">
            <w:pPr>
              <w:pStyle w:val="BodyTextBullet2"/>
              <w:rPr>
                <w:rFonts w:eastAsia="Arial"/>
                <w:i/>
              </w:rPr>
            </w:pPr>
            <w:bookmarkStart w:id="1412" w:name="_Hlk27392245"/>
            <w:r w:rsidRPr="005B17D3">
              <w:rPr>
                <w:rFonts w:eastAsia="Arial"/>
                <w:i/>
                <w:color w:val="00B050"/>
              </w:rPr>
              <w:t>Success Message</w:t>
            </w:r>
            <w:r w:rsidRPr="005B17D3">
              <w:rPr>
                <w:rFonts w:eastAsia="Arial"/>
                <w:i/>
              </w:rPr>
              <w:t>: Hardship successfully updated.</w:t>
            </w:r>
          </w:p>
          <w:p w14:paraId="7B08DF60" w14:textId="2AEABBC6" w:rsidR="00BC75E2" w:rsidRPr="005B17D3" w:rsidRDefault="00BC75E2" w:rsidP="00BC75E2">
            <w:pPr>
              <w:pStyle w:val="BodyTextBullet2"/>
              <w:rPr>
                <w:rFonts w:eastAsia="Arial"/>
                <w:i/>
              </w:rPr>
            </w:pPr>
          </w:p>
          <w:p w14:paraId="69207446" w14:textId="5F268202" w:rsidR="00BC75E2" w:rsidRPr="005B17D3" w:rsidRDefault="00BC75E2" w:rsidP="00BC75E2">
            <w:pPr>
              <w:pStyle w:val="BodyTextBullet2"/>
            </w:pPr>
            <w:r w:rsidRPr="005B17D3">
              <w:t xml:space="preserve">When updates are made to hardship, such as “successful entry” or “expiration”, the Enrollment System sends an updated Z10 message to all VistA sites the hardship is associated with. </w:t>
            </w:r>
          </w:p>
          <w:p w14:paraId="63566536" w14:textId="77777777" w:rsidR="00BC75E2" w:rsidRPr="005B17D3" w:rsidRDefault="00BC75E2" w:rsidP="00BC75E2">
            <w:pPr>
              <w:pStyle w:val="BodyTextBullet2"/>
            </w:pPr>
          </w:p>
          <w:p w14:paraId="1DD8AD39" w14:textId="1416AFDB" w:rsidR="00296B98" w:rsidRPr="005B17D3" w:rsidRDefault="00BC75E2" w:rsidP="00BC75E2">
            <w:pPr>
              <w:pStyle w:val="BodyTextBullet2"/>
            </w:pPr>
            <w:r w:rsidRPr="005B17D3">
              <w:rPr>
                <w:b/>
              </w:rPr>
              <w:t xml:space="preserve">Note: </w:t>
            </w:r>
            <w:r w:rsidRPr="005B17D3">
              <w:t xml:space="preserve">The Reason for Hardship Deletion field will NOT be sent to VistA but will be stored in the </w:t>
            </w:r>
            <w:r w:rsidRPr="005B17D3">
              <w:rPr>
                <w:b/>
              </w:rPr>
              <w:t>Hardship Change History</w:t>
            </w:r>
            <w:r w:rsidRPr="005B17D3">
              <w:t xml:space="preserve"> screen.</w:t>
            </w:r>
            <w:bookmarkEnd w:id="1412"/>
          </w:p>
        </w:tc>
      </w:tr>
    </w:tbl>
    <w:p w14:paraId="6B2A89D0" w14:textId="77777777" w:rsidR="00296B98" w:rsidRPr="005B17D3" w:rsidRDefault="00296B98" w:rsidP="00622F42">
      <w:pPr>
        <w:pStyle w:val="body"/>
      </w:pPr>
    </w:p>
    <w:p w14:paraId="50AC5D69" w14:textId="77777777" w:rsidR="009A6EF0" w:rsidRPr="005B17D3" w:rsidRDefault="009A6EF0" w:rsidP="009A6EF0"/>
    <w:p w14:paraId="7F88583D" w14:textId="77777777" w:rsidR="009A6EF0" w:rsidRPr="005B17D3" w:rsidRDefault="009A6EF0" w:rsidP="009A6EF0">
      <w:pPr>
        <w:pStyle w:val="ListLevel2"/>
        <w:keepNext/>
        <w:numPr>
          <w:ilvl w:val="0"/>
          <w:numId w:val="0"/>
        </w:numPr>
        <w:ind w:left="1080" w:hanging="360"/>
        <w:jc w:val="center"/>
      </w:pPr>
      <w:r w:rsidRPr="005B17D3">
        <w:rPr>
          <w:noProof/>
        </w:rPr>
        <w:drawing>
          <wp:inline distT="0" distB="0" distL="0" distR="0" wp14:anchorId="5BECF0FF" wp14:editId="1CA2C4D3">
            <wp:extent cx="5937250" cy="2114550"/>
            <wp:effectExtent l="0" t="0" r="6350" b="0"/>
            <wp:docPr id="1545" name="Picture 1545" descr="Screen shot of the Edit Hardship Details screen. &#10;&#10;Users with appropriate capabilities can edit a financial hardship on an enrolled and rejected Veterans record that has a financial assessment status of “GMT Copay Required” or “Means Test (MT) Copay Requi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5937250" cy="2114550"/>
                    </a:xfrm>
                    <a:prstGeom prst="rect">
                      <a:avLst/>
                    </a:prstGeom>
                    <a:noFill/>
                    <a:ln>
                      <a:noFill/>
                    </a:ln>
                  </pic:spPr>
                </pic:pic>
              </a:graphicData>
            </a:graphic>
          </wp:inline>
        </w:drawing>
      </w:r>
    </w:p>
    <w:p w14:paraId="2CAE06DC" w14:textId="76E3C1F8" w:rsidR="009A6EF0" w:rsidRPr="005B17D3" w:rsidRDefault="009A6EF0" w:rsidP="009A6EF0">
      <w:pPr>
        <w:pStyle w:val="Caption"/>
      </w:pPr>
      <w:bookmarkStart w:id="1413" w:name="_Toc31622474"/>
      <w:r w:rsidRPr="005B17D3">
        <w:t xml:space="preserve">Figure </w:t>
      </w:r>
      <w:fldSimple w:instr=" SEQ Figure \* ARABIC ">
        <w:r w:rsidR="00086A98" w:rsidRPr="005B17D3">
          <w:rPr>
            <w:noProof/>
          </w:rPr>
          <w:t>117</w:t>
        </w:r>
      </w:fldSimple>
      <w:r w:rsidRPr="005B17D3">
        <w:t>: Edit Hardship Details Screen</w:t>
      </w:r>
      <w:bookmarkEnd w:id="1413"/>
    </w:p>
    <w:p w14:paraId="2B49F293" w14:textId="77777777" w:rsidR="009A6EF0" w:rsidRPr="005B17D3" w:rsidRDefault="009A6EF0" w:rsidP="009A6EF0">
      <w:pPr>
        <w:pStyle w:val="ListNumber1"/>
        <w:numPr>
          <w:ilvl w:val="0"/>
          <w:numId w:val="0"/>
        </w:numPr>
      </w:pPr>
    </w:p>
    <w:p w14:paraId="7FAD4412" w14:textId="77777777" w:rsidR="00E27F88" w:rsidRPr="005B17D3" w:rsidRDefault="00E27F88" w:rsidP="00EF3896">
      <w:pPr>
        <w:pStyle w:val="Heading3"/>
        <w:rPr>
          <w:rFonts w:ascii="Times New Roman" w:hAnsi="Times New Roman"/>
          <w:kern w:val="0"/>
        </w:rPr>
      </w:pPr>
      <w:bookmarkStart w:id="1414" w:name="_Toc289864843"/>
      <w:bookmarkStart w:id="1415" w:name="_Toc394920852"/>
      <w:bookmarkStart w:id="1416" w:name="_Toc406571188"/>
      <w:bookmarkStart w:id="1417" w:name="_Toc478746614"/>
      <w:bookmarkStart w:id="1418" w:name="_Toc482888544"/>
      <w:bookmarkStart w:id="1419" w:name="_Toc31622315"/>
      <w:bookmarkEnd w:id="1400"/>
      <w:bookmarkEnd w:id="1401"/>
      <w:bookmarkEnd w:id="1402"/>
      <w:bookmarkEnd w:id="1404"/>
      <w:bookmarkEnd w:id="1405"/>
      <w:r w:rsidRPr="005B17D3">
        <w:t>Adjudication</w:t>
      </w:r>
      <w:r w:rsidRPr="005B17D3">
        <w:fldChar w:fldCharType="begin"/>
      </w:r>
      <w:r w:rsidRPr="005B17D3">
        <w:instrText xml:space="preserve"> XE "Adjudication" </w:instrText>
      </w:r>
      <w:r w:rsidRPr="005B17D3">
        <w:fldChar w:fldCharType="end"/>
      </w:r>
      <w:r w:rsidRPr="005B17D3">
        <w:t xml:space="preserve"> (Incom</w:t>
      </w:r>
      <w:r w:rsidRPr="005B17D3">
        <w:rPr>
          <w:kern w:val="0"/>
        </w:rPr>
        <w:t>e Year XXXX</w:t>
      </w:r>
      <w:r w:rsidRPr="005B17D3">
        <w:rPr>
          <w:rFonts w:ascii="Times New Roman" w:hAnsi="Times New Roman"/>
          <w:kern w:val="0"/>
        </w:rPr>
        <w:t>)</w:t>
      </w:r>
      <w:bookmarkEnd w:id="1414"/>
      <w:bookmarkEnd w:id="1415"/>
      <w:bookmarkEnd w:id="1416"/>
      <w:bookmarkEnd w:id="1417"/>
      <w:bookmarkEnd w:id="1418"/>
      <w:bookmarkEnd w:id="1419"/>
    </w:p>
    <w:p w14:paraId="35195EA6" w14:textId="77777777" w:rsidR="00E27F88" w:rsidRPr="005B17D3" w:rsidRDefault="00E27F88" w:rsidP="00EF3896">
      <w:pPr>
        <w:pStyle w:val="BodyTextBullet2"/>
      </w:pPr>
      <w:r w:rsidRPr="005B17D3">
        <w:t xml:space="preserve">Many factors are used to determine whether a Means Test (MT) should be placed in a </w:t>
      </w:r>
      <w:r w:rsidRPr="005B17D3">
        <w:rPr>
          <w:b/>
        </w:rPr>
        <w:t>Pending Adjudication</w:t>
      </w:r>
      <w:r w:rsidRPr="005B17D3">
        <w:rPr>
          <w:b/>
        </w:rPr>
        <w:fldChar w:fldCharType="begin"/>
      </w:r>
      <w:r w:rsidRPr="005B17D3">
        <w:instrText xml:space="preserve"> XE "Adjudication:Pending" </w:instrText>
      </w:r>
      <w:r w:rsidRPr="005B17D3">
        <w:rPr>
          <w:b/>
        </w:rPr>
        <w:fldChar w:fldCharType="end"/>
      </w:r>
      <w:r w:rsidRPr="005B17D3">
        <w:t xml:space="preserve"> status including:</w:t>
      </w:r>
    </w:p>
    <w:p w14:paraId="2950E6BD" w14:textId="77777777" w:rsidR="00E27F88" w:rsidRPr="005B17D3" w:rsidRDefault="00E27F88" w:rsidP="00EF3896">
      <w:pPr>
        <w:pStyle w:val="ListBull2"/>
      </w:pPr>
      <w:r w:rsidRPr="005B17D3">
        <w:t xml:space="preserve">Total Income vs. the MT and GMT Thresholds, </w:t>
      </w:r>
    </w:p>
    <w:p w14:paraId="1FB0B1BC" w14:textId="77777777" w:rsidR="00E27F88" w:rsidRPr="005B17D3" w:rsidRDefault="00E27F88" w:rsidP="00EF3896">
      <w:pPr>
        <w:pStyle w:val="ListBull2"/>
      </w:pPr>
      <w:r w:rsidRPr="005B17D3">
        <w:t xml:space="preserve">Total Income plus Net Worth vs. Net Worth Thresholds, and </w:t>
      </w:r>
    </w:p>
    <w:p w14:paraId="589F414D" w14:textId="77777777" w:rsidR="00E27F88" w:rsidRPr="005B17D3" w:rsidRDefault="00E27F88" w:rsidP="00EF3896">
      <w:pPr>
        <w:pStyle w:val="ListBull2"/>
      </w:pPr>
      <w:r w:rsidRPr="005B17D3">
        <w:t xml:space="preserve">Income from Farm/Ranch/Property or Business </w:t>
      </w:r>
    </w:p>
    <w:p w14:paraId="7099162A" w14:textId="77777777" w:rsidR="00E27F88" w:rsidRPr="005B17D3" w:rsidRDefault="00E27F88" w:rsidP="00474E83">
      <w:pPr>
        <w:pStyle w:val="NoteLightbulb"/>
      </w:pPr>
      <w:r w:rsidRPr="005B17D3">
        <w:rPr>
          <w:b/>
        </w:rPr>
        <w:t>Note</w:t>
      </w:r>
      <w:r w:rsidRPr="005B17D3">
        <w:t xml:space="preserve">: A ruling was made by the General Counsel, </w:t>
      </w:r>
      <w:r w:rsidRPr="005B17D3">
        <w:fldChar w:fldCharType="begin"/>
      </w:r>
      <w:r w:rsidRPr="005B17D3">
        <w:instrText xml:space="preserve"> XE "Adjudication:General Counsel Ruling" </w:instrText>
      </w:r>
      <w:r w:rsidRPr="005B17D3">
        <w:fldChar w:fldCharType="end"/>
      </w:r>
      <w:r w:rsidRPr="005B17D3">
        <w:t xml:space="preserve">effective for calendar year 2010 for Income Years 2009 and greater. The setting for GMT Copay Required or Pending Adjudication was changed for those Veterans who have very low income where the GMTT is less than the MTT and the person's net income is less than or equal to the GMTT, yet their net income plus assets is greater than the Net Worth Threshold. These Veterans will now be placed in Priority Group 7. </w:t>
      </w:r>
      <w:r w:rsidRPr="005B17D3">
        <w:rPr>
          <w:rFonts w:cs="Arial"/>
        </w:rPr>
        <w:t xml:space="preserve">When adjudicating the case, these factors, along with others (such as the age of the patient and how long their assets are expected to last at their current income level) are used to help determine the </w:t>
      </w:r>
      <w:r w:rsidRPr="005B17D3">
        <w:rPr>
          <w:rFonts w:cs="Arial"/>
          <w:i/>
          <w:iCs/>
        </w:rPr>
        <w:t>Means Test Status</w:t>
      </w:r>
      <w:r w:rsidRPr="005B17D3">
        <w:rPr>
          <w:rFonts w:cs="Arial"/>
        </w:rPr>
        <w:t xml:space="preserve"> for the patient.</w:t>
      </w:r>
    </w:p>
    <w:p w14:paraId="7358BC27" w14:textId="77777777" w:rsidR="00160061" w:rsidRPr="005B17D3" w:rsidRDefault="00160061" w:rsidP="00EF3896">
      <w:pPr>
        <w:pStyle w:val="BodyTextBullet2"/>
      </w:pPr>
    </w:p>
    <w:p w14:paraId="3BF43861" w14:textId="3243EFF1" w:rsidR="00E27F88" w:rsidRPr="005B17D3" w:rsidRDefault="00E27F88" w:rsidP="00EF3896">
      <w:pPr>
        <w:pStyle w:val="BodyTextBullet2"/>
      </w:pPr>
      <w:r w:rsidRPr="005B17D3">
        <w:t xml:space="preserve">The </w:t>
      </w:r>
      <w:r w:rsidRPr="005B17D3">
        <w:rPr>
          <w:i/>
          <w:iCs/>
        </w:rPr>
        <w:t>Means Test Status</w:t>
      </w:r>
      <w:r w:rsidRPr="005B17D3">
        <w:t xml:space="preserve"> must be equal to </w:t>
      </w:r>
      <w:r w:rsidRPr="005B17D3">
        <w:rPr>
          <w:b/>
        </w:rPr>
        <w:t>Pending Adjudication</w:t>
      </w:r>
      <w:r w:rsidRPr="005B17D3">
        <w:t xml:space="preserve"> in order to perform this action.</w:t>
      </w:r>
    </w:p>
    <w:p w14:paraId="2323A31A" w14:textId="77777777" w:rsidR="00E27F88" w:rsidRPr="005B17D3" w:rsidRDefault="00E27F88" w:rsidP="00EF3896">
      <w:pPr>
        <w:pStyle w:val="ScreenName"/>
      </w:pPr>
      <w:r w:rsidRPr="005B17D3">
        <w:t xml:space="preserve">Adjudication (Income Year </w:t>
      </w:r>
      <w:hyperlink r:id="rId203" w:history="1">
        <w:r w:rsidRPr="005B17D3">
          <w:t>XXXX</w:t>
        </w:r>
      </w:hyperlink>
      <w:r w:rsidRPr="005B17D3">
        <w:t>)</w:t>
      </w:r>
    </w:p>
    <w:p w14:paraId="2934E953" w14:textId="77777777" w:rsidR="00E27F88" w:rsidRPr="005B17D3" w:rsidRDefault="00E27F88" w:rsidP="00EF3896">
      <w:pPr>
        <w:pStyle w:val="ScreenField"/>
      </w:pPr>
      <w:r w:rsidRPr="005B17D3">
        <w:t>Means Test Threshold</w:t>
      </w:r>
      <w:r w:rsidRPr="005B17D3">
        <w:fldChar w:fldCharType="begin"/>
      </w:r>
      <w:r w:rsidRPr="005B17D3">
        <w:instrText xml:space="preserve"> XE "Date:Enrollment Application" </w:instrText>
      </w:r>
      <w:r w:rsidRPr="005B17D3">
        <w:fldChar w:fldCharType="end"/>
      </w:r>
      <w:r w:rsidRPr="005B17D3">
        <w:fldChar w:fldCharType="begin"/>
      </w:r>
      <w:r w:rsidRPr="005B17D3">
        <w:instrText xml:space="preserve"> XE "Application Date:Enrollment" </w:instrText>
      </w:r>
      <w:r w:rsidRPr="005B17D3">
        <w:fldChar w:fldCharType="end"/>
      </w:r>
      <w:r w:rsidRPr="005B17D3">
        <w:t>:</w:t>
      </w:r>
    </w:p>
    <w:p w14:paraId="6DE7D690" w14:textId="77777777" w:rsidR="00E27F88" w:rsidRPr="005B17D3" w:rsidRDefault="00E27F88" w:rsidP="00EF3896">
      <w:pPr>
        <w:pStyle w:val="ScreenFieldDesc"/>
      </w:pPr>
      <w:r w:rsidRPr="005B17D3">
        <w:t xml:space="preserve">This is the current </w:t>
      </w:r>
      <w:r w:rsidRPr="005B17D3">
        <w:rPr>
          <w:i/>
        </w:rPr>
        <w:t>Means Test</w:t>
      </w:r>
      <w:r w:rsidRPr="005B17D3">
        <w:rPr>
          <w:i/>
        </w:rPr>
        <w:fldChar w:fldCharType="begin"/>
      </w:r>
      <w:r w:rsidRPr="005B17D3">
        <w:instrText xml:space="preserve"> XE "Means Test:Threshold" </w:instrText>
      </w:r>
      <w:r w:rsidRPr="005B17D3">
        <w:rPr>
          <w:i/>
        </w:rPr>
        <w:fldChar w:fldCharType="end"/>
      </w:r>
      <w:r w:rsidRPr="005B17D3">
        <w:rPr>
          <w:i/>
        </w:rPr>
        <w:t xml:space="preserve"> Threshold</w:t>
      </w:r>
      <w:r w:rsidRPr="005B17D3">
        <w:t xml:space="preserve"> for the current income year (Display Only).</w:t>
      </w:r>
    </w:p>
    <w:p w14:paraId="721F421A" w14:textId="77777777" w:rsidR="00E27F88" w:rsidRPr="005B17D3" w:rsidRDefault="00E27F88" w:rsidP="00EF3896">
      <w:pPr>
        <w:pStyle w:val="ScreenField"/>
      </w:pPr>
    </w:p>
    <w:p w14:paraId="3437DFF3" w14:textId="77777777" w:rsidR="00E27F88" w:rsidRPr="005B17D3" w:rsidRDefault="00E27F88" w:rsidP="00EF3896">
      <w:pPr>
        <w:pStyle w:val="ScreenField"/>
      </w:pPr>
      <w:r w:rsidRPr="005B17D3">
        <w:t>GMT Threshold</w:t>
      </w:r>
      <w:r w:rsidRPr="005B17D3">
        <w:fldChar w:fldCharType="begin"/>
      </w:r>
      <w:r w:rsidRPr="005B17D3">
        <w:instrText xml:space="preserve"> XE "Date:Enrollment Application" </w:instrText>
      </w:r>
      <w:r w:rsidRPr="005B17D3">
        <w:fldChar w:fldCharType="end"/>
      </w:r>
      <w:r w:rsidRPr="005B17D3">
        <w:fldChar w:fldCharType="begin"/>
      </w:r>
      <w:r w:rsidRPr="005B17D3">
        <w:instrText xml:space="preserve"> XE "Application Date:Enrollment" </w:instrText>
      </w:r>
      <w:r w:rsidRPr="005B17D3">
        <w:fldChar w:fldCharType="end"/>
      </w:r>
      <w:r w:rsidRPr="005B17D3">
        <w:t>:</w:t>
      </w:r>
    </w:p>
    <w:p w14:paraId="5E973488" w14:textId="77777777" w:rsidR="00E27F88" w:rsidRPr="005B17D3" w:rsidRDefault="00E27F88" w:rsidP="00EF3896">
      <w:pPr>
        <w:pStyle w:val="ScreenFieldDesc"/>
      </w:pPr>
      <w:r w:rsidRPr="005B17D3">
        <w:t xml:space="preserve">This is the </w:t>
      </w:r>
      <w:r w:rsidRPr="005B17D3">
        <w:rPr>
          <w:i/>
        </w:rPr>
        <w:t>Geographic Means Test</w:t>
      </w:r>
      <w:r w:rsidRPr="005B17D3">
        <w:rPr>
          <w:i/>
        </w:rPr>
        <w:fldChar w:fldCharType="begin"/>
      </w:r>
      <w:r w:rsidRPr="005B17D3">
        <w:instrText xml:space="preserve"> XE "GMT</w:instrText>
      </w:r>
      <w:r w:rsidRPr="005B17D3">
        <w:rPr>
          <w:i/>
        </w:rPr>
        <w:instrText>:</w:instrText>
      </w:r>
      <w:r w:rsidRPr="005B17D3">
        <w:instrText xml:space="preserve">thresholds" </w:instrText>
      </w:r>
      <w:r w:rsidRPr="005B17D3">
        <w:rPr>
          <w:i/>
        </w:rPr>
        <w:fldChar w:fldCharType="end"/>
      </w:r>
      <w:r w:rsidRPr="005B17D3">
        <w:rPr>
          <w:i/>
        </w:rPr>
        <w:t xml:space="preserve"> Threshold</w:t>
      </w:r>
      <w:r w:rsidRPr="005B17D3">
        <w:t xml:space="preserve"> for the current income year for the area of the country in which the patient was living at the time the </w:t>
      </w:r>
      <w:r w:rsidRPr="005B17D3">
        <w:rPr>
          <w:i/>
        </w:rPr>
        <w:t>MT</w:t>
      </w:r>
      <w:r w:rsidRPr="005B17D3">
        <w:t xml:space="preserve"> was completed (Display Only).</w:t>
      </w:r>
    </w:p>
    <w:p w14:paraId="69C73BA4" w14:textId="77777777" w:rsidR="00E27F88" w:rsidRPr="005B17D3" w:rsidRDefault="00E27F88" w:rsidP="00EF3896">
      <w:pPr>
        <w:pStyle w:val="ScreenField"/>
      </w:pPr>
    </w:p>
    <w:p w14:paraId="1B47F48C" w14:textId="77777777" w:rsidR="00E27F88" w:rsidRPr="005B17D3" w:rsidRDefault="00E27F88" w:rsidP="00EF3896">
      <w:pPr>
        <w:pStyle w:val="ScreenField"/>
      </w:pPr>
      <w:r w:rsidRPr="005B17D3">
        <w:rPr>
          <w:noProof/>
        </w:rPr>
        <w:drawing>
          <wp:inline distT="0" distB="0" distL="0" distR="0" wp14:anchorId="64874000" wp14:editId="33AF39D6">
            <wp:extent cx="119380" cy="119380"/>
            <wp:effectExtent l="19050" t="0" r="0" b="0"/>
            <wp:docPr id="1524" name="Picture 1524" descr="required fiel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4" descr="required field symbol"/>
                    <pic:cNvPicPr>
                      <a:picLocks noChangeAspect="1" noChangeArrowheads="1"/>
                    </pic:cNvPicPr>
                  </pic:nvPicPr>
                  <pic:blipFill>
                    <a:blip r:embed="rId33" cstate="print"/>
                    <a:srcRect/>
                    <a:stretch>
                      <a:fillRect/>
                    </a:stretch>
                  </pic:blipFill>
                  <pic:spPr bwMode="auto">
                    <a:xfrm>
                      <a:off x="0" y="0"/>
                      <a:ext cx="119380" cy="119380"/>
                    </a:xfrm>
                    <a:prstGeom prst="rect">
                      <a:avLst/>
                    </a:prstGeom>
                    <a:noFill/>
                    <a:ln w="9525">
                      <a:noFill/>
                      <a:miter lim="800000"/>
                      <a:headEnd/>
                      <a:tailEnd/>
                    </a:ln>
                  </pic:spPr>
                </pic:pic>
              </a:graphicData>
            </a:graphic>
          </wp:inline>
        </w:drawing>
      </w:r>
      <w:r w:rsidRPr="005B17D3">
        <w:t>Means Test Status:</w:t>
      </w:r>
    </w:p>
    <w:p w14:paraId="327D5CE7" w14:textId="77777777" w:rsidR="00E27F88" w:rsidRPr="005B17D3" w:rsidRDefault="00E27F88" w:rsidP="00EF3896">
      <w:pPr>
        <w:pStyle w:val="ScreenFieldDesc"/>
      </w:pPr>
      <w:r w:rsidRPr="005B17D3">
        <w:t xml:space="preserve">When the </w:t>
      </w:r>
      <w:r w:rsidRPr="005B17D3">
        <w:rPr>
          <w:i/>
        </w:rPr>
        <w:t>GMT Threshold</w:t>
      </w:r>
      <w:r w:rsidRPr="005B17D3">
        <w:t xml:space="preserve"> is greater than the </w:t>
      </w:r>
      <w:r w:rsidRPr="005B17D3">
        <w:rPr>
          <w:i/>
        </w:rPr>
        <w:t>MT Threshold</w:t>
      </w:r>
      <w:r w:rsidRPr="005B17D3">
        <w:t xml:space="preserve">, the user may select one of the following </w:t>
      </w:r>
      <w:r w:rsidRPr="005B17D3">
        <w:rPr>
          <w:i/>
        </w:rPr>
        <w:t xml:space="preserve">Means Test </w:t>
      </w:r>
      <w:r w:rsidRPr="005B17D3">
        <w:rPr>
          <w:i/>
        </w:rPr>
        <w:fldChar w:fldCharType="begin"/>
      </w:r>
      <w:r w:rsidRPr="005B17D3">
        <w:instrText xml:space="preserve"> XE "Means Test:Status" </w:instrText>
      </w:r>
      <w:r w:rsidRPr="005B17D3">
        <w:rPr>
          <w:i/>
        </w:rPr>
        <w:fldChar w:fldCharType="end"/>
      </w:r>
      <w:r w:rsidRPr="005B17D3">
        <w:rPr>
          <w:i/>
        </w:rPr>
        <w:t>Statuses</w:t>
      </w:r>
      <w:r w:rsidRPr="005B17D3">
        <w:t xml:space="preserve"> to adjudicate the record:</w:t>
      </w:r>
    </w:p>
    <w:p w14:paraId="0E61CCAF" w14:textId="77777777" w:rsidR="00E27F88" w:rsidRPr="005B17D3" w:rsidRDefault="00E27F88" w:rsidP="00EF3896">
      <w:pPr>
        <w:pStyle w:val="BodyTextBullet2"/>
      </w:pPr>
      <w:r w:rsidRPr="005B17D3">
        <w:t>GMT Copay Required</w:t>
      </w:r>
      <w:bookmarkStart w:id="1420" w:name="OLE_LINK109"/>
      <w:bookmarkStart w:id="1421" w:name="OLE_LINK110"/>
      <w:r w:rsidRPr="005B17D3">
        <w:fldChar w:fldCharType="begin"/>
      </w:r>
      <w:r w:rsidRPr="005B17D3">
        <w:instrText xml:space="preserve"> XE "GMT:copay required" </w:instrText>
      </w:r>
      <w:r w:rsidRPr="005B17D3">
        <w:fldChar w:fldCharType="end"/>
      </w:r>
      <w:bookmarkEnd w:id="1420"/>
      <w:bookmarkEnd w:id="1421"/>
    </w:p>
    <w:p w14:paraId="58F602FB" w14:textId="77777777" w:rsidR="00E27F88" w:rsidRPr="005B17D3" w:rsidRDefault="00E27F88" w:rsidP="00EF3896">
      <w:pPr>
        <w:pStyle w:val="BodyTextBullet2"/>
      </w:pPr>
      <w:r w:rsidRPr="005B17D3">
        <w:t>MT Copay Exempt</w:t>
      </w:r>
      <w:r w:rsidRPr="005B17D3">
        <w:fldChar w:fldCharType="begin"/>
      </w:r>
      <w:r w:rsidRPr="005B17D3">
        <w:instrText xml:space="preserve"> XE "MT:copay exempt" </w:instrText>
      </w:r>
      <w:r w:rsidRPr="005B17D3">
        <w:fldChar w:fldCharType="end"/>
      </w:r>
    </w:p>
    <w:p w14:paraId="70DD33DE" w14:textId="77777777" w:rsidR="00E27F88" w:rsidRPr="005B17D3" w:rsidRDefault="00E27F88" w:rsidP="00EF3896">
      <w:pPr>
        <w:pStyle w:val="ScreenFieldDesc"/>
      </w:pPr>
      <w:r w:rsidRPr="005B17D3">
        <w:t xml:space="preserve">When the </w:t>
      </w:r>
      <w:r w:rsidRPr="005B17D3">
        <w:rPr>
          <w:i/>
        </w:rPr>
        <w:t>GMT Threshold</w:t>
      </w:r>
      <w:r w:rsidRPr="005B17D3">
        <w:t xml:space="preserve"> is less than or equal to the </w:t>
      </w:r>
      <w:r w:rsidRPr="005B17D3">
        <w:rPr>
          <w:i/>
        </w:rPr>
        <w:t>MT Threshold</w:t>
      </w:r>
      <w:r w:rsidRPr="005B17D3">
        <w:t xml:space="preserve">, the user may select one of the following </w:t>
      </w:r>
      <w:r w:rsidRPr="005B17D3">
        <w:rPr>
          <w:i/>
        </w:rPr>
        <w:t>Means Test Statuses</w:t>
      </w:r>
      <w:r w:rsidRPr="005B17D3">
        <w:t xml:space="preserve"> to adjudicate the record:</w:t>
      </w:r>
    </w:p>
    <w:p w14:paraId="711BBFEF" w14:textId="77777777" w:rsidR="00E27F88" w:rsidRPr="005B17D3" w:rsidRDefault="00E27F88" w:rsidP="00EF3896">
      <w:pPr>
        <w:pStyle w:val="ListBull2"/>
      </w:pPr>
      <w:r w:rsidRPr="005B17D3">
        <w:rPr>
          <w:b/>
        </w:rPr>
        <w:t>MT C</w:t>
      </w:r>
      <w:r w:rsidRPr="005B17D3">
        <w:t>opay Required</w:t>
      </w:r>
    </w:p>
    <w:p w14:paraId="509F306E" w14:textId="186E5123" w:rsidR="00E27F88" w:rsidRPr="005B17D3" w:rsidRDefault="00E27F88" w:rsidP="00EF3896">
      <w:pPr>
        <w:pStyle w:val="ListBull2"/>
      </w:pPr>
      <w:r w:rsidRPr="005B17D3">
        <w:t>MT Co</w:t>
      </w:r>
      <w:r w:rsidRPr="005B17D3">
        <w:rPr>
          <w:b/>
        </w:rPr>
        <w:t xml:space="preserve">pay </w:t>
      </w:r>
      <w:r w:rsidRPr="005B17D3">
        <w:t>Exempt</w:t>
      </w:r>
    </w:p>
    <w:p w14:paraId="5B2B70DF" w14:textId="77777777" w:rsidR="005B2FB3" w:rsidRPr="005B17D3" w:rsidRDefault="005B2FB3" w:rsidP="005B2FB3">
      <w:pPr>
        <w:pStyle w:val="ListBull2"/>
        <w:numPr>
          <w:ilvl w:val="0"/>
          <w:numId w:val="0"/>
        </w:numPr>
        <w:ind w:left="720"/>
      </w:pPr>
    </w:p>
    <w:p w14:paraId="0611C880" w14:textId="77777777" w:rsidR="00E27F88" w:rsidRPr="005B17D3" w:rsidRDefault="00E27F88" w:rsidP="00884662">
      <w:pPr>
        <w:pStyle w:val="BodyText"/>
        <w:numPr>
          <w:ilvl w:val="0"/>
          <w:numId w:val="303"/>
        </w:numPr>
        <w:rPr>
          <w:b/>
          <w:i/>
        </w:rPr>
      </w:pPr>
      <w:r w:rsidRPr="005B17D3">
        <w:rPr>
          <w:b/>
          <w:i/>
        </w:rPr>
        <w:t>Indicates Required Field</w:t>
      </w:r>
    </w:p>
    <w:p w14:paraId="7345967C" w14:textId="77777777" w:rsidR="00E27F88" w:rsidRPr="005B17D3" w:rsidRDefault="00E27F88" w:rsidP="00EF3896">
      <w:pPr>
        <w:pStyle w:val="BodyText"/>
        <w:ind w:left="360"/>
      </w:pPr>
    </w:p>
    <w:p w14:paraId="4FAB17E5" w14:textId="77777777" w:rsidR="00E27F88" w:rsidRPr="005B17D3" w:rsidRDefault="00E27F88" w:rsidP="00EF3896">
      <w:pPr>
        <w:pStyle w:val="Heading2"/>
      </w:pPr>
      <w:bookmarkStart w:id="1422" w:name="_Toc289864844"/>
      <w:bookmarkStart w:id="1423" w:name="_Toc394920853"/>
      <w:bookmarkStart w:id="1424" w:name="_Toc406571189"/>
      <w:bookmarkStart w:id="1425" w:name="_Toc478746615"/>
      <w:bookmarkStart w:id="1426" w:name="_Toc482888545"/>
      <w:bookmarkStart w:id="1427" w:name="_Toc31622316"/>
      <w:r w:rsidRPr="005B17D3">
        <w:t>Enrollment</w:t>
      </w:r>
      <w:bookmarkEnd w:id="1422"/>
      <w:bookmarkEnd w:id="1423"/>
      <w:bookmarkEnd w:id="1424"/>
      <w:bookmarkEnd w:id="1425"/>
      <w:bookmarkEnd w:id="1426"/>
      <w:bookmarkEnd w:id="1427"/>
    </w:p>
    <w:p w14:paraId="71C087FA" w14:textId="77777777" w:rsidR="00E27F88" w:rsidRPr="005B17D3" w:rsidRDefault="00E27F88" w:rsidP="00EF3896">
      <w:pPr>
        <w:pStyle w:val="BodyTextBullet2"/>
      </w:pPr>
      <w:r w:rsidRPr="005B17D3">
        <w:rPr>
          <w:rStyle w:val="Text-onlypopuphotspot"/>
        </w:rPr>
        <w:t>Enrollment</w:t>
      </w:r>
      <w:r w:rsidRPr="005B17D3">
        <w:t xml:space="preserve"> data includes the fields used to determine when an individual has applied for enrollment into the VA Health Care System, among these are the beneficiary's Enrollment</w:t>
      </w:r>
      <w:r w:rsidRPr="005B17D3">
        <w:fldChar w:fldCharType="begin"/>
      </w:r>
      <w:r w:rsidRPr="005B17D3">
        <w:instrText xml:space="preserve"> XE "Enrollment:Priority" </w:instrText>
      </w:r>
      <w:r w:rsidRPr="005B17D3">
        <w:fldChar w:fldCharType="end"/>
      </w:r>
      <w:r w:rsidRPr="005B17D3">
        <w:t xml:space="preserve"> Priority and Enrollment</w:t>
      </w:r>
      <w:r w:rsidRPr="005B17D3">
        <w:fldChar w:fldCharType="begin"/>
      </w:r>
      <w:r w:rsidRPr="005B17D3">
        <w:instrText xml:space="preserve"> XE "Enrollment:Status" </w:instrText>
      </w:r>
      <w:r w:rsidRPr="005B17D3">
        <w:fldChar w:fldCharType="end"/>
      </w:r>
      <w:r w:rsidRPr="005B17D3">
        <w:t xml:space="preserve"> Status.</w:t>
      </w:r>
    </w:p>
    <w:p w14:paraId="022D6F38" w14:textId="77777777" w:rsidR="00E27F88" w:rsidRPr="005B17D3" w:rsidRDefault="00E27F88" w:rsidP="00EF3896">
      <w:r w:rsidRPr="005B17D3">
        <w:rPr>
          <w:noProof/>
        </w:rPr>
        <w:drawing>
          <wp:inline distT="0" distB="0" distL="0" distR="0" wp14:anchorId="644A878E" wp14:editId="1A3F3100">
            <wp:extent cx="5943600" cy="3241040"/>
            <wp:effectExtent l="0" t="0" r="0" b="0"/>
            <wp:docPr id="26" name="Picture 26" descr="Screen shot of the Enrollment Tab.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a:stretch>
                      <a:fillRect/>
                    </a:stretch>
                  </pic:blipFill>
                  <pic:spPr>
                    <a:xfrm>
                      <a:off x="0" y="0"/>
                      <a:ext cx="5943600" cy="3241040"/>
                    </a:xfrm>
                    <a:prstGeom prst="rect">
                      <a:avLst/>
                    </a:prstGeom>
                  </pic:spPr>
                </pic:pic>
              </a:graphicData>
            </a:graphic>
          </wp:inline>
        </w:drawing>
      </w:r>
    </w:p>
    <w:p w14:paraId="24107250" w14:textId="0957A47E" w:rsidR="00E27F88" w:rsidRPr="005B17D3" w:rsidRDefault="00E27F88" w:rsidP="00EF3896">
      <w:pPr>
        <w:pStyle w:val="Caption"/>
      </w:pPr>
      <w:bookmarkStart w:id="1428" w:name="_Toc31622475"/>
      <w:r w:rsidRPr="005B17D3">
        <w:t xml:space="preserve">Figure </w:t>
      </w:r>
      <w:r w:rsidRPr="005B17D3">
        <w:rPr>
          <w:noProof/>
        </w:rPr>
        <w:fldChar w:fldCharType="begin"/>
      </w:r>
      <w:r w:rsidRPr="005B17D3">
        <w:rPr>
          <w:noProof/>
        </w:rPr>
        <w:instrText xml:space="preserve"> SEQ Figure \* ARABIC </w:instrText>
      </w:r>
      <w:r w:rsidRPr="005B17D3">
        <w:rPr>
          <w:noProof/>
        </w:rPr>
        <w:fldChar w:fldCharType="separate"/>
      </w:r>
      <w:r w:rsidR="00086A98" w:rsidRPr="005B17D3">
        <w:rPr>
          <w:noProof/>
        </w:rPr>
        <w:t>118</w:t>
      </w:r>
      <w:r w:rsidRPr="005B17D3">
        <w:rPr>
          <w:noProof/>
        </w:rPr>
        <w:fldChar w:fldCharType="end"/>
      </w:r>
      <w:r w:rsidRPr="005B17D3">
        <w:t xml:space="preserve">: </w:t>
      </w:r>
      <w:r w:rsidRPr="005B17D3">
        <w:rPr>
          <w:noProof/>
        </w:rPr>
        <w:t>Enrollment</w:t>
      </w:r>
      <w:bookmarkEnd w:id="1428"/>
    </w:p>
    <w:p w14:paraId="25FE3F08" w14:textId="77777777" w:rsidR="00E27F88" w:rsidRPr="005B17D3" w:rsidRDefault="00E27F88" w:rsidP="00EF3896">
      <w:pPr>
        <w:pStyle w:val="BodyText"/>
        <w:rPr>
          <w:szCs w:val="24"/>
        </w:rPr>
      </w:pPr>
    </w:p>
    <w:p w14:paraId="25C4E9D4" w14:textId="77777777" w:rsidR="00E27F88" w:rsidRPr="005B17D3" w:rsidRDefault="00E27F88" w:rsidP="00EF3896">
      <w:pPr>
        <w:jc w:val="right"/>
        <w:rPr>
          <w:b/>
          <w:u w:val="single"/>
        </w:rPr>
      </w:pPr>
      <w:r w:rsidRPr="005B17D3">
        <w:rPr>
          <w:rStyle w:val="Text-onlypopuphotspot"/>
          <w:b/>
          <w:u w:val="single"/>
        </w:rPr>
        <w:t>VIEW</w:t>
      </w:r>
      <w:r w:rsidRPr="005B17D3">
        <w:rPr>
          <w:rStyle w:val="Text-onlypopuphotspot"/>
          <w:b/>
          <w:u w:val="single"/>
        </w:rPr>
        <w:fldChar w:fldCharType="begin"/>
      </w:r>
      <w:r w:rsidRPr="005B17D3">
        <w:rPr>
          <w:b/>
          <w:u w:val="single"/>
        </w:rPr>
        <w:instrText xml:space="preserve"> XE "</w:instrText>
      </w:r>
      <w:r w:rsidRPr="005B17D3">
        <w:rPr>
          <w:rStyle w:val="Text-onlypopuphotspot"/>
          <w:b/>
          <w:u w:val="single"/>
        </w:rPr>
        <w:instrText>View:</w:instrText>
      </w:r>
      <w:r w:rsidRPr="005B17D3">
        <w:rPr>
          <w:b/>
          <w:u w:val="single"/>
        </w:rPr>
        <w:instrText xml:space="preserve">Enrollment:cancel/Decline/Override Enrollment:Historical" </w:instrText>
      </w:r>
      <w:r w:rsidRPr="005B17D3">
        <w:rPr>
          <w:rStyle w:val="Text-onlypopuphotspot"/>
          <w:b/>
          <w:u w:val="single"/>
        </w:rPr>
        <w:fldChar w:fldCharType="end"/>
      </w:r>
      <w:r w:rsidRPr="005B17D3">
        <w:rPr>
          <w:rStyle w:val="Text-onlypopuphotspot"/>
          <w:b/>
          <w:u w:val="single"/>
        </w:rPr>
        <w:t xml:space="preserve"> HISTORICAL</w:t>
      </w:r>
      <w:r w:rsidRPr="005B17D3">
        <w:rPr>
          <w:b/>
          <w:u w:val="single"/>
        </w:rPr>
        <w:fldChar w:fldCharType="begin"/>
      </w:r>
      <w:r w:rsidRPr="005B17D3">
        <w:rPr>
          <w:b/>
          <w:u w:val="single"/>
        </w:rPr>
        <w:instrText xml:space="preserve"> XE "Historical:View Enrollment" </w:instrText>
      </w:r>
      <w:r w:rsidRPr="005B17D3">
        <w:rPr>
          <w:b/>
          <w:u w:val="single"/>
        </w:rPr>
        <w:fldChar w:fldCharType="end"/>
      </w:r>
      <w:r w:rsidRPr="005B17D3">
        <w:rPr>
          <w:rStyle w:val="Text-onlypopuphotspot"/>
          <w:b/>
          <w:u w:val="single"/>
        </w:rPr>
        <w:t xml:space="preserve"> ENROLLMENT</w:t>
      </w:r>
    </w:p>
    <w:p w14:paraId="0E4B2E47" w14:textId="77777777" w:rsidR="00E27F88" w:rsidRPr="005B17D3" w:rsidRDefault="00E27F88" w:rsidP="00EF3896">
      <w:pPr>
        <w:pStyle w:val="Heading3"/>
      </w:pPr>
      <w:bookmarkStart w:id="1429" w:name="_Toc31622317"/>
      <w:r w:rsidRPr="005B17D3">
        <w:t>Current Enrollment</w:t>
      </w:r>
      <w:bookmarkEnd w:id="1429"/>
      <w:r w:rsidRPr="005B17D3">
        <w:fldChar w:fldCharType="begin"/>
      </w:r>
      <w:r w:rsidRPr="005B17D3">
        <w:instrText xml:space="preserve"> XE "Enrollment:Current" </w:instrText>
      </w:r>
      <w:r w:rsidRPr="005B17D3">
        <w:fldChar w:fldCharType="end"/>
      </w:r>
    </w:p>
    <w:p w14:paraId="753B1F79" w14:textId="77777777" w:rsidR="00E27F88" w:rsidRPr="005B17D3" w:rsidRDefault="00E27F88" w:rsidP="00EF3896">
      <w:pPr>
        <w:pStyle w:val="BodyTextBullet2"/>
      </w:pPr>
      <w:r w:rsidRPr="005B17D3">
        <w:t>This displays the summary of the beneficiary's current enrollment status.</w:t>
      </w:r>
    </w:p>
    <w:p w14:paraId="7833624F" w14:textId="77777777" w:rsidR="00E27F88" w:rsidRPr="005B17D3" w:rsidRDefault="00E27F88" w:rsidP="00EF3896">
      <w:pPr>
        <w:pStyle w:val="BodyTextBullet2"/>
      </w:pPr>
      <w:r w:rsidRPr="005B17D3">
        <w:t xml:space="preserve">If the Enrollment and Eligibility exclusion conditions are not met, the system automatically sets the Enrollment Status to ‘Closed Application.’ The system automatically sends a final letter when Enrollment status is updated to 'Closed Application': </w:t>
      </w:r>
    </w:p>
    <w:p w14:paraId="664F6C8E" w14:textId="77777777" w:rsidR="00E27F88" w:rsidRPr="005B17D3" w:rsidRDefault="00E27F88" w:rsidP="00EF3896">
      <w:pPr>
        <w:pStyle w:val="BodyTextBullet2"/>
      </w:pPr>
      <w:r w:rsidRPr="005B17D3">
        <w:t>If the most recent Enrollment status was 'Pending: Eligibility status is Unverified,' then trigger the 742-652A Notification of Closed Application-Eligibility Unverified with Appeal Rights.</w:t>
      </w:r>
    </w:p>
    <w:p w14:paraId="1004672B" w14:textId="77777777" w:rsidR="00E27F88" w:rsidRPr="005B17D3" w:rsidRDefault="00E27F88" w:rsidP="00EF3896">
      <w:pPr>
        <w:pStyle w:val="BodyTextBullet2"/>
      </w:pPr>
      <w:r w:rsidRPr="005B17D3">
        <w:t>If the most recent Enrollment status is 'Pending: Means Test Required ‘then send 742-652 Notification of Closed Application- Financial Disclosure with Appeal Rights</w:t>
      </w:r>
    </w:p>
    <w:p w14:paraId="13F69F76" w14:textId="77777777" w:rsidR="00E27F88" w:rsidRPr="005B17D3" w:rsidRDefault="00E27F88" w:rsidP="00EF3896">
      <w:pPr>
        <w:pStyle w:val="BodyTextBullet2"/>
      </w:pPr>
      <w:r w:rsidRPr="005B17D3">
        <w:t>Users cannot update the application status to 'Closed Application’.</w:t>
      </w:r>
    </w:p>
    <w:p w14:paraId="7750263D" w14:textId="77777777" w:rsidR="00E27F88" w:rsidRPr="005B17D3" w:rsidRDefault="00E27F88" w:rsidP="00EF3896">
      <w:pPr>
        <w:pStyle w:val="BodyTextBullet2"/>
      </w:pPr>
      <w:r w:rsidRPr="005B17D3">
        <w:t>Below are the statuses associated with the Enrollment process:</w:t>
      </w:r>
    </w:p>
    <w:p w14:paraId="58D7F116" w14:textId="77777777" w:rsidR="00E27F88" w:rsidRPr="005B17D3" w:rsidRDefault="00E27F88" w:rsidP="00EF3896">
      <w:pPr>
        <w:pStyle w:val="Caption"/>
      </w:pPr>
      <w:r w:rsidRPr="005B17D3">
        <w:t>Enrollment Statuses</w:t>
      </w:r>
    </w:p>
    <w:tbl>
      <w:tblPr>
        <w:tblStyle w:val="TableGrid"/>
        <w:tblW w:w="9360" w:type="dxa"/>
        <w:tblLayout w:type="fixed"/>
        <w:tblCellMar>
          <w:top w:w="43" w:type="dxa"/>
          <w:left w:w="43" w:type="dxa"/>
          <w:bottom w:w="43" w:type="dxa"/>
          <w:right w:w="43" w:type="dxa"/>
        </w:tblCellMar>
        <w:tblLook w:val="0620" w:firstRow="1" w:lastRow="0" w:firstColumn="0" w:lastColumn="0" w:noHBand="1" w:noVBand="1"/>
        <w:tblDescription w:val="Enrollment Statuses table"/>
      </w:tblPr>
      <w:tblGrid>
        <w:gridCol w:w="1573"/>
        <w:gridCol w:w="1350"/>
        <w:gridCol w:w="3600"/>
        <w:gridCol w:w="2837"/>
      </w:tblGrid>
      <w:tr w:rsidR="00E27F88" w:rsidRPr="005B17D3" w14:paraId="267DB237" w14:textId="77777777" w:rsidTr="00DB604F">
        <w:trPr>
          <w:cantSplit/>
          <w:tblHeader/>
        </w:trPr>
        <w:tc>
          <w:tcPr>
            <w:tcW w:w="1573" w:type="dxa"/>
            <w:shd w:val="clear" w:color="auto" w:fill="D9E2F3" w:themeFill="accent1" w:themeFillTint="33"/>
          </w:tcPr>
          <w:p w14:paraId="6F48CDCE" w14:textId="77777777" w:rsidR="00E27F88" w:rsidRPr="005B17D3" w:rsidRDefault="00E27F88" w:rsidP="00EF3896">
            <w:pPr>
              <w:pStyle w:val="TableHeading"/>
            </w:pPr>
            <w:r w:rsidRPr="005B17D3">
              <w:t>Status</w:t>
            </w:r>
          </w:p>
        </w:tc>
        <w:tc>
          <w:tcPr>
            <w:tcW w:w="1350" w:type="dxa"/>
            <w:shd w:val="clear" w:color="auto" w:fill="D9E2F3" w:themeFill="accent1" w:themeFillTint="33"/>
          </w:tcPr>
          <w:p w14:paraId="570C387E" w14:textId="77777777" w:rsidR="00E27F88" w:rsidRPr="005B17D3" w:rsidRDefault="00E27F88" w:rsidP="00EF3896">
            <w:pPr>
              <w:pStyle w:val="TableHeading"/>
            </w:pPr>
            <w:r w:rsidRPr="005B17D3">
              <w:t>Enrollment Category</w:t>
            </w:r>
          </w:p>
        </w:tc>
        <w:tc>
          <w:tcPr>
            <w:tcW w:w="3600" w:type="dxa"/>
            <w:shd w:val="clear" w:color="auto" w:fill="D9E2F3" w:themeFill="accent1" w:themeFillTint="33"/>
          </w:tcPr>
          <w:p w14:paraId="0AE01FE7" w14:textId="77777777" w:rsidR="00E27F88" w:rsidRPr="005B17D3" w:rsidRDefault="00E27F88" w:rsidP="00EF3896">
            <w:pPr>
              <w:pStyle w:val="TableHeading"/>
            </w:pPr>
            <w:r w:rsidRPr="005B17D3">
              <w:t>Definition</w:t>
            </w:r>
          </w:p>
        </w:tc>
        <w:tc>
          <w:tcPr>
            <w:tcW w:w="2837" w:type="dxa"/>
            <w:shd w:val="clear" w:color="auto" w:fill="D9E2F3" w:themeFill="accent1" w:themeFillTint="33"/>
          </w:tcPr>
          <w:p w14:paraId="5334AA7F" w14:textId="77777777" w:rsidR="00E27F88" w:rsidRPr="005B17D3" w:rsidRDefault="00E27F88" w:rsidP="00EF3896">
            <w:pPr>
              <w:pStyle w:val="TableHeading"/>
            </w:pPr>
            <w:r w:rsidRPr="005B17D3">
              <w:t>Action Required</w:t>
            </w:r>
          </w:p>
        </w:tc>
      </w:tr>
      <w:tr w:rsidR="00E27F88" w:rsidRPr="005B17D3" w14:paraId="6DEA03AC" w14:textId="77777777" w:rsidTr="00CF12AE">
        <w:trPr>
          <w:cantSplit/>
        </w:trPr>
        <w:tc>
          <w:tcPr>
            <w:tcW w:w="1573" w:type="dxa"/>
          </w:tcPr>
          <w:p w14:paraId="3F2AA6EC" w14:textId="77777777" w:rsidR="00E27F88" w:rsidRPr="005B17D3" w:rsidRDefault="00E27F88" w:rsidP="00EF3896">
            <w:pPr>
              <w:pStyle w:val="TableTextSmall"/>
            </w:pPr>
            <w:r w:rsidRPr="005B17D3">
              <w:t>Unverified</w:t>
            </w:r>
          </w:p>
        </w:tc>
        <w:tc>
          <w:tcPr>
            <w:tcW w:w="1350" w:type="dxa"/>
          </w:tcPr>
          <w:p w14:paraId="62527563" w14:textId="77777777" w:rsidR="00E27F88" w:rsidRPr="005B17D3" w:rsidRDefault="00E27F88" w:rsidP="00EF3896">
            <w:pPr>
              <w:pStyle w:val="TableTextSmall"/>
            </w:pPr>
            <w:r w:rsidRPr="005B17D3">
              <w:t>In Process</w:t>
            </w:r>
          </w:p>
        </w:tc>
        <w:tc>
          <w:tcPr>
            <w:tcW w:w="3600" w:type="dxa"/>
          </w:tcPr>
          <w:p w14:paraId="106E4603" w14:textId="57834AAF" w:rsidR="00E27F88" w:rsidRPr="005B17D3" w:rsidRDefault="00E27F88" w:rsidP="00EF3896">
            <w:pPr>
              <w:pStyle w:val="TableTextSmall"/>
            </w:pPr>
            <w:r w:rsidRPr="005B17D3">
              <w:t xml:space="preserve">Assigned by VistA when the </w:t>
            </w:r>
            <w:r w:rsidR="006204FA" w:rsidRPr="005B17D3">
              <w:t>Veterans</w:t>
            </w:r>
            <w:r w:rsidRPr="005B17D3">
              <w:t xml:space="preserve"> preliminary priority is above the EGT setting or when VistA is unable to calculate a preliminary priority based on eligibility factors.</w:t>
            </w:r>
          </w:p>
        </w:tc>
        <w:tc>
          <w:tcPr>
            <w:tcW w:w="2837" w:type="dxa"/>
          </w:tcPr>
          <w:p w14:paraId="71809BE8" w14:textId="77777777" w:rsidR="00E27F88" w:rsidRPr="005B17D3" w:rsidRDefault="00E27F88" w:rsidP="00EF3896">
            <w:pPr>
              <w:pStyle w:val="TableTextSmall"/>
            </w:pPr>
            <w:r w:rsidRPr="005B17D3">
              <w:t>None</w:t>
            </w:r>
          </w:p>
        </w:tc>
      </w:tr>
      <w:tr w:rsidR="00E27F88" w:rsidRPr="005B17D3" w14:paraId="16AA39C0" w14:textId="77777777" w:rsidTr="00CF12AE">
        <w:trPr>
          <w:cantSplit/>
        </w:trPr>
        <w:tc>
          <w:tcPr>
            <w:tcW w:w="1573" w:type="dxa"/>
          </w:tcPr>
          <w:p w14:paraId="459BC902" w14:textId="77777777" w:rsidR="00E27F88" w:rsidRPr="005B17D3" w:rsidRDefault="00E27F88" w:rsidP="00EF3896">
            <w:pPr>
              <w:pStyle w:val="TableTextSmall"/>
            </w:pPr>
            <w:r w:rsidRPr="005B17D3">
              <w:t>Verified</w:t>
            </w:r>
          </w:p>
        </w:tc>
        <w:tc>
          <w:tcPr>
            <w:tcW w:w="1350" w:type="dxa"/>
          </w:tcPr>
          <w:p w14:paraId="047B1E62" w14:textId="77777777" w:rsidR="00E27F88" w:rsidRPr="005B17D3" w:rsidRDefault="00E27F88" w:rsidP="00EF3896">
            <w:pPr>
              <w:pStyle w:val="TableTextSmall"/>
            </w:pPr>
            <w:r w:rsidRPr="005B17D3">
              <w:t>Enrolled</w:t>
            </w:r>
          </w:p>
        </w:tc>
        <w:tc>
          <w:tcPr>
            <w:tcW w:w="3600" w:type="dxa"/>
          </w:tcPr>
          <w:p w14:paraId="0249421D" w14:textId="77777777" w:rsidR="00E27F88" w:rsidRPr="005B17D3" w:rsidRDefault="00E27F88" w:rsidP="00EF3896">
            <w:pPr>
              <w:pStyle w:val="TableTextSmall"/>
            </w:pPr>
            <w:r w:rsidRPr="005B17D3">
              <w:t>HECMS assigns this status to enrollment records that are in a priority that the Secretary of VA has determined may be enrolled. This status indicates the Veteran is enrolled and eligible for VA medical benefits</w:t>
            </w:r>
          </w:p>
        </w:tc>
        <w:tc>
          <w:tcPr>
            <w:tcW w:w="2837" w:type="dxa"/>
          </w:tcPr>
          <w:p w14:paraId="4F7A01F7" w14:textId="77777777" w:rsidR="00E27F88" w:rsidRPr="005B17D3" w:rsidRDefault="00E27F88" w:rsidP="00EF3896">
            <w:pPr>
              <w:pStyle w:val="TableTextSmall"/>
            </w:pPr>
            <w:r w:rsidRPr="005B17D3">
              <w:t>None</w:t>
            </w:r>
          </w:p>
        </w:tc>
      </w:tr>
      <w:tr w:rsidR="00E27F88" w:rsidRPr="005B17D3" w14:paraId="13B0CC8F" w14:textId="77777777" w:rsidTr="00CF12AE">
        <w:trPr>
          <w:cantSplit/>
        </w:trPr>
        <w:tc>
          <w:tcPr>
            <w:tcW w:w="1573" w:type="dxa"/>
          </w:tcPr>
          <w:p w14:paraId="1B763D24" w14:textId="77777777" w:rsidR="00E27F88" w:rsidRPr="005B17D3" w:rsidRDefault="00E27F88" w:rsidP="00EF3896">
            <w:pPr>
              <w:pStyle w:val="TableTextSmall"/>
            </w:pPr>
            <w:r w:rsidRPr="005B17D3">
              <w:t>Deceased</w:t>
            </w:r>
          </w:p>
        </w:tc>
        <w:tc>
          <w:tcPr>
            <w:tcW w:w="1350" w:type="dxa"/>
          </w:tcPr>
          <w:p w14:paraId="22143F02" w14:textId="77777777" w:rsidR="00E27F88" w:rsidRPr="005B17D3" w:rsidRDefault="00E27F88" w:rsidP="00EF3896">
            <w:pPr>
              <w:pStyle w:val="TableTextSmall"/>
            </w:pPr>
            <w:r w:rsidRPr="005B17D3">
              <w:t>Not Enrolled</w:t>
            </w:r>
          </w:p>
        </w:tc>
        <w:tc>
          <w:tcPr>
            <w:tcW w:w="3600" w:type="dxa"/>
          </w:tcPr>
          <w:p w14:paraId="7DC1FAA7" w14:textId="2324A3A6" w:rsidR="00E27F88" w:rsidRPr="005B17D3" w:rsidRDefault="00E27F88" w:rsidP="00EF3896">
            <w:pPr>
              <w:pStyle w:val="TableTextSmall"/>
            </w:pPr>
            <w:r w:rsidRPr="005B17D3">
              <w:t xml:space="preserve">Assigned by VistA or HEC when a Date of Death is entered in the </w:t>
            </w:r>
            <w:r w:rsidR="006204FA" w:rsidRPr="005B17D3">
              <w:t>Veterans</w:t>
            </w:r>
            <w:r w:rsidRPr="005B17D3">
              <w:t xml:space="preserve"> record.</w:t>
            </w:r>
          </w:p>
        </w:tc>
        <w:tc>
          <w:tcPr>
            <w:tcW w:w="2837" w:type="dxa"/>
          </w:tcPr>
          <w:p w14:paraId="15B9CB16" w14:textId="77777777" w:rsidR="00E27F88" w:rsidRPr="005B17D3" w:rsidRDefault="00E27F88" w:rsidP="00EF3896">
            <w:pPr>
              <w:pStyle w:val="TableTextSmall"/>
            </w:pPr>
            <w:r w:rsidRPr="005B17D3">
              <w:t>None</w:t>
            </w:r>
          </w:p>
        </w:tc>
      </w:tr>
      <w:tr w:rsidR="00E27F88" w:rsidRPr="005B17D3" w14:paraId="7E3D58B8" w14:textId="77777777" w:rsidTr="00CF12AE">
        <w:trPr>
          <w:cantSplit/>
        </w:trPr>
        <w:tc>
          <w:tcPr>
            <w:tcW w:w="1573" w:type="dxa"/>
          </w:tcPr>
          <w:p w14:paraId="00A43AF5" w14:textId="77777777" w:rsidR="00E27F88" w:rsidRPr="005B17D3" w:rsidRDefault="00E27F88" w:rsidP="00EF3896">
            <w:pPr>
              <w:pStyle w:val="TableTextSmall"/>
            </w:pPr>
            <w:r w:rsidRPr="005B17D3">
              <w:t>Cancelled/Declined</w:t>
            </w:r>
          </w:p>
        </w:tc>
        <w:tc>
          <w:tcPr>
            <w:tcW w:w="1350" w:type="dxa"/>
          </w:tcPr>
          <w:p w14:paraId="3776748A" w14:textId="77777777" w:rsidR="00E27F88" w:rsidRPr="005B17D3" w:rsidRDefault="00E27F88" w:rsidP="00EF3896">
            <w:pPr>
              <w:pStyle w:val="TableTextSmall"/>
            </w:pPr>
            <w:r w:rsidRPr="005B17D3">
              <w:t>Not Enrolled</w:t>
            </w:r>
          </w:p>
        </w:tc>
        <w:tc>
          <w:tcPr>
            <w:tcW w:w="3600" w:type="dxa"/>
          </w:tcPr>
          <w:p w14:paraId="56619A10" w14:textId="519AD454" w:rsidR="00E27F88" w:rsidRPr="005B17D3" w:rsidRDefault="00E27F88" w:rsidP="00EF3896">
            <w:pPr>
              <w:pStyle w:val="TableTextSmall"/>
            </w:pPr>
            <w:r w:rsidRPr="005B17D3">
              <w:t xml:space="preserve">Assigned when a HEC user has received a </w:t>
            </w:r>
            <w:r w:rsidR="006204FA" w:rsidRPr="005B17D3">
              <w:t>Veterans</w:t>
            </w:r>
            <w:r w:rsidRPr="005B17D3">
              <w:t xml:space="preserve"> written request to cancel/decline enrollment and has entered the request into HECMS.</w:t>
            </w:r>
          </w:p>
        </w:tc>
        <w:tc>
          <w:tcPr>
            <w:tcW w:w="2837" w:type="dxa"/>
          </w:tcPr>
          <w:p w14:paraId="79604B80" w14:textId="77777777" w:rsidR="00E27F88" w:rsidRPr="005B17D3" w:rsidRDefault="00E27F88" w:rsidP="00EF3896">
            <w:pPr>
              <w:pStyle w:val="TableTextSmall"/>
            </w:pPr>
            <w:r w:rsidRPr="005B17D3">
              <w:t>None</w:t>
            </w:r>
          </w:p>
        </w:tc>
      </w:tr>
      <w:tr w:rsidR="00E27F88" w:rsidRPr="005B17D3" w14:paraId="7736AE7C" w14:textId="77777777" w:rsidTr="00CF12AE">
        <w:trPr>
          <w:cantSplit/>
        </w:trPr>
        <w:tc>
          <w:tcPr>
            <w:tcW w:w="1573" w:type="dxa"/>
          </w:tcPr>
          <w:p w14:paraId="1281885A" w14:textId="77777777" w:rsidR="00E27F88" w:rsidRPr="005B17D3" w:rsidRDefault="00E27F88" w:rsidP="00EF3896">
            <w:pPr>
              <w:pStyle w:val="TableTextSmall"/>
            </w:pPr>
            <w:r w:rsidRPr="005B17D3">
              <w:t>Rejected, ; Below Enrollment Group Threshold</w:t>
            </w:r>
          </w:p>
        </w:tc>
        <w:tc>
          <w:tcPr>
            <w:tcW w:w="1350" w:type="dxa"/>
          </w:tcPr>
          <w:p w14:paraId="0E58A1C4" w14:textId="77777777" w:rsidR="00E27F88" w:rsidRPr="005B17D3" w:rsidRDefault="00E27F88" w:rsidP="00EF3896">
            <w:pPr>
              <w:pStyle w:val="TableTextSmall"/>
            </w:pPr>
            <w:r w:rsidRPr="005B17D3">
              <w:t>Not Enrolled</w:t>
            </w:r>
          </w:p>
        </w:tc>
        <w:tc>
          <w:tcPr>
            <w:tcW w:w="3600" w:type="dxa"/>
          </w:tcPr>
          <w:p w14:paraId="79429119" w14:textId="49C7194E" w:rsidR="00E27F88" w:rsidRPr="005B17D3" w:rsidRDefault="00E27F88" w:rsidP="00EF3896">
            <w:pPr>
              <w:pStyle w:val="TableTextSmall"/>
            </w:pPr>
            <w:r w:rsidRPr="005B17D3">
              <w:t xml:space="preserve">This status is assigned to VistA when the </w:t>
            </w:r>
            <w:r w:rsidR="006204FA" w:rsidRPr="005B17D3">
              <w:t>Veterans</w:t>
            </w:r>
            <w:r w:rsidRPr="005B17D3">
              <w:t xml:space="preserve"> preliminary enrollment priority is one that the Secretary has determined may not be enrolled (enrollment priority is below the EGT)</w:t>
            </w:r>
          </w:p>
        </w:tc>
        <w:tc>
          <w:tcPr>
            <w:tcW w:w="2837" w:type="dxa"/>
          </w:tcPr>
          <w:p w14:paraId="09C5756E" w14:textId="77777777" w:rsidR="00E27F88" w:rsidRPr="005B17D3" w:rsidRDefault="00E27F88" w:rsidP="00EF3896">
            <w:pPr>
              <w:pStyle w:val="TableTextSmall"/>
            </w:pPr>
            <w:r w:rsidRPr="005B17D3">
              <w:t>None</w:t>
            </w:r>
          </w:p>
        </w:tc>
      </w:tr>
      <w:tr w:rsidR="00E27F88" w:rsidRPr="005B17D3" w14:paraId="665280DD" w14:textId="77777777" w:rsidTr="00CF12AE">
        <w:trPr>
          <w:cantSplit/>
        </w:trPr>
        <w:tc>
          <w:tcPr>
            <w:tcW w:w="1573" w:type="dxa"/>
          </w:tcPr>
          <w:p w14:paraId="07D0CDBA" w14:textId="77777777" w:rsidR="00E27F88" w:rsidRPr="005B17D3" w:rsidRDefault="00E27F88" w:rsidP="00EF3896">
            <w:pPr>
              <w:pStyle w:val="TableTextSmall"/>
              <w:rPr>
                <w:szCs w:val="22"/>
              </w:rPr>
            </w:pPr>
            <w:r w:rsidRPr="005B17D3">
              <w:rPr>
                <w:szCs w:val="22"/>
              </w:rPr>
              <w:t>Rejected; Initial Application from VAMC</w:t>
            </w:r>
          </w:p>
        </w:tc>
        <w:tc>
          <w:tcPr>
            <w:tcW w:w="1350" w:type="dxa"/>
          </w:tcPr>
          <w:p w14:paraId="707103A7" w14:textId="77777777" w:rsidR="00E27F88" w:rsidRPr="005B17D3" w:rsidRDefault="00E27F88" w:rsidP="00EF3896">
            <w:pPr>
              <w:pStyle w:val="TableTextSmall"/>
              <w:rPr>
                <w:szCs w:val="22"/>
              </w:rPr>
            </w:pPr>
            <w:r w:rsidRPr="005B17D3">
              <w:rPr>
                <w:szCs w:val="22"/>
              </w:rPr>
              <w:t>Not Enrolled</w:t>
            </w:r>
          </w:p>
        </w:tc>
        <w:tc>
          <w:tcPr>
            <w:tcW w:w="3600" w:type="dxa"/>
          </w:tcPr>
          <w:p w14:paraId="3AA60884" w14:textId="77777777" w:rsidR="00E27F88" w:rsidRPr="005B17D3" w:rsidRDefault="00E27F88" w:rsidP="00EF3896">
            <w:pPr>
              <w:pStyle w:val="TableTextSmall"/>
              <w:rPr>
                <w:szCs w:val="22"/>
              </w:rPr>
            </w:pPr>
            <w:r w:rsidRPr="005B17D3">
              <w:rPr>
                <w:szCs w:val="22"/>
              </w:rPr>
              <w:t xml:space="preserve">This status is assigned initially for records sent from a VistA site. </w:t>
            </w:r>
          </w:p>
        </w:tc>
        <w:tc>
          <w:tcPr>
            <w:tcW w:w="2837" w:type="dxa"/>
          </w:tcPr>
          <w:p w14:paraId="0EA18AB2" w14:textId="77777777" w:rsidR="00E27F88" w:rsidRPr="005B17D3" w:rsidRDefault="00E27F88" w:rsidP="00EF3896">
            <w:pPr>
              <w:pStyle w:val="TableTextSmall"/>
              <w:rPr>
                <w:szCs w:val="22"/>
              </w:rPr>
            </w:pPr>
            <w:r w:rsidRPr="005B17D3">
              <w:rPr>
                <w:color w:val="000000"/>
                <w:szCs w:val="22"/>
              </w:rPr>
              <w:t>This is a temporary status in ES when ES first receives an application from VistA.</w:t>
            </w:r>
          </w:p>
        </w:tc>
      </w:tr>
      <w:tr w:rsidR="00E27F88" w:rsidRPr="005B17D3" w14:paraId="78FE6EEC" w14:textId="77777777" w:rsidTr="00CF12AE">
        <w:trPr>
          <w:cantSplit/>
        </w:trPr>
        <w:tc>
          <w:tcPr>
            <w:tcW w:w="1573" w:type="dxa"/>
          </w:tcPr>
          <w:p w14:paraId="062692F4" w14:textId="77777777" w:rsidR="00E27F88" w:rsidRPr="005B17D3" w:rsidRDefault="00E27F88" w:rsidP="00EF3896">
            <w:pPr>
              <w:pStyle w:val="TableTextSmall"/>
            </w:pPr>
            <w:r w:rsidRPr="005B17D3">
              <w:t>Pending, No eligibility code</w:t>
            </w:r>
          </w:p>
        </w:tc>
        <w:tc>
          <w:tcPr>
            <w:tcW w:w="1350" w:type="dxa"/>
          </w:tcPr>
          <w:p w14:paraId="10E04700" w14:textId="77777777" w:rsidR="00E27F88" w:rsidRPr="005B17D3" w:rsidRDefault="00E27F88" w:rsidP="00EF3896">
            <w:pPr>
              <w:pStyle w:val="TableTextSmall"/>
            </w:pPr>
            <w:r w:rsidRPr="005B17D3">
              <w:t>In Process</w:t>
            </w:r>
          </w:p>
        </w:tc>
        <w:tc>
          <w:tcPr>
            <w:tcW w:w="3600" w:type="dxa"/>
          </w:tcPr>
          <w:p w14:paraId="071092DC" w14:textId="77777777" w:rsidR="00E27F88" w:rsidRPr="005B17D3" w:rsidRDefault="00E27F88" w:rsidP="00EF3896">
            <w:pPr>
              <w:pStyle w:val="TableTextSmall"/>
            </w:pPr>
            <w:r w:rsidRPr="005B17D3">
              <w:t>This status is assigned by HECMS when the patient’s record does not contain enough information to calculate a primary eligibility code.</w:t>
            </w:r>
          </w:p>
        </w:tc>
        <w:tc>
          <w:tcPr>
            <w:tcW w:w="2837" w:type="dxa"/>
          </w:tcPr>
          <w:p w14:paraId="21DEBCD1" w14:textId="77777777" w:rsidR="00E27F88" w:rsidRPr="005B17D3" w:rsidRDefault="00E27F88" w:rsidP="00EF3896">
            <w:pPr>
              <w:pStyle w:val="TableTextSmall"/>
            </w:pPr>
            <w:r w:rsidRPr="005B17D3">
              <w:t>None</w:t>
            </w:r>
          </w:p>
        </w:tc>
      </w:tr>
      <w:tr w:rsidR="00E27F88" w:rsidRPr="005B17D3" w14:paraId="0CF9EE80" w14:textId="77777777" w:rsidTr="00CF12AE">
        <w:trPr>
          <w:cantSplit/>
        </w:trPr>
        <w:tc>
          <w:tcPr>
            <w:tcW w:w="1573" w:type="dxa"/>
          </w:tcPr>
          <w:p w14:paraId="53F23B22" w14:textId="77777777" w:rsidR="00E27F88" w:rsidRPr="005B17D3" w:rsidRDefault="00E27F88" w:rsidP="00EF3896">
            <w:pPr>
              <w:pStyle w:val="TableTextSmall"/>
            </w:pPr>
            <w:r w:rsidRPr="005B17D3">
              <w:t>Pending, means test required</w:t>
            </w:r>
          </w:p>
        </w:tc>
        <w:tc>
          <w:tcPr>
            <w:tcW w:w="1350" w:type="dxa"/>
          </w:tcPr>
          <w:p w14:paraId="0ED37AAB" w14:textId="77777777" w:rsidR="00E27F88" w:rsidRPr="005B17D3" w:rsidRDefault="00E27F88" w:rsidP="00EF3896">
            <w:pPr>
              <w:pStyle w:val="TableTextSmall"/>
            </w:pPr>
            <w:r w:rsidRPr="005B17D3">
              <w:t>In Process</w:t>
            </w:r>
          </w:p>
        </w:tc>
        <w:tc>
          <w:tcPr>
            <w:tcW w:w="3600" w:type="dxa"/>
          </w:tcPr>
          <w:p w14:paraId="6215BA80" w14:textId="77777777" w:rsidR="00E27F88" w:rsidRPr="005B17D3" w:rsidRDefault="00E27F88" w:rsidP="00EF3896">
            <w:pPr>
              <w:pStyle w:val="TableTextSmall"/>
            </w:pPr>
            <w:r w:rsidRPr="005B17D3">
              <w:t>This status is assigned by HECMS when a non-compensable 0% SC or NSC Veteran without special eligibility does not have a current means test on file.</w:t>
            </w:r>
          </w:p>
        </w:tc>
        <w:tc>
          <w:tcPr>
            <w:tcW w:w="2837" w:type="dxa"/>
          </w:tcPr>
          <w:p w14:paraId="76A0AC2B" w14:textId="77777777" w:rsidR="00E27F88" w:rsidRPr="005B17D3" w:rsidRDefault="00E27F88" w:rsidP="00EF3896">
            <w:pPr>
              <w:pStyle w:val="TableTextSmall"/>
            </w:pPr>
            <w:r w:rsidRPr="005B17D3">
              <w:t>The enrollment status will be updated when the requirements for a current means test is met.</w:t>
            </w:r>
          </w:p>
        </w:tc>
      </w:tr>
      <w:tr w:rsidR="00E27F88" w:rsidRPr="005B17D3" w14:paraId="0BF62328" w14:textId="77777777" w:rsidTr="00CF12AE">
        <w:trPr>
          <w:cantSplit/>
        </w:trPr>
        <w:tc>
          <w:tcPr>
            <w:tcW w:w="1573" w:type="dxa"/>
          </w:tcPr>
          <w:p w14:paraId="6B3F6828" w14:textId="77777777" w:rsidR="00E27F88" w:rsidRPr="005B17D3" w:rsidRDefault="00E27F88" w:rsidP="00EF3896">
            <w:pPr>
              <w:pStyle w:val="TableTextSmall"/>
            </w:pPr>
            <w:r w:rsidRPr="005B17D3">
              <w:t>Pending, Eligibility status is unverified</w:t>
            </w:r>
          </w:p>
        </w:tc>
        <w:tc>
          <w:tcPr>
            <w:tcW w:w="1350" w:type="dxa"/>
          </w:tcPr>
          <w:p w14:paraId="7A8BC78E" w14:textId="77777777" w:rsidR="00E27F88" w:rsidRPr="005B17D3" w:rsidRDefault="00E27F88" w:rsidP="00EF3896">
            <w:pPr>
              <w:pStyle w:val="TableTextSmall"/>
            </w:pPr>
            <w:r w:rsidRPr="005B17D3">
              <w:t>In Process</w:t>
            </w:r>
          </w:p>
        </w:tc>
        <w:tc>
          <w:tcPr>
            <w:tcW w:w="3600" w:type="dxa"/>
          </w:tcPr>
          <w:p w14:paraId="5F738AB2" w14:textId="2897BAA7" w:rsidR="00E27F88" w:rsidRPr="005B17D3" w:rsidRDefault="00E27F88" w:rsidP="00EF3896">
            <w:pPr>
              <w:pStyle w:val="TableTextSmall"/>
            </w:pPr>
            <w:r w:rsidRPr="005B17D3">
              <w:t xml:space="preserve">HECMS assigns this status when the </w:t>
            </w:r>
            <w:r w:rsidR="006204FA" w:rsidRPr="005B17D3">
              <w:t>Veterans</w:t>
            </w:r>
            <w:r w:rsidRPr="005B17D3">
              <w:t xml:space="preserve"> records do not contain verified eligibility information</w:t>
            </w:r>
          </w:p>
        </w:tc>
        <w:tc>
          <w:tcPr>
            <w:tcW w:w="2837" w:type="dxa"/>
          </w:tcPr>
          <w:p w14:paraId="6E9CAF18" w14:textId="3CB8E363" w:rsidR="00E27F88" w:rsidRPr="005B17D3" w:rsidRDefault="00E27F88" w:rsidP="00EF3896">
            <w:pPr>
              <w:pStyle w:val="TableTextSmall"/>
            </w:pPr>
            <w:r w:rsidRPr="005B17D3">
              <w:t xml:space="preserve">If the eligibility verification status is blank or Pending, medical facility staff must verify the </w:t>
            </w:r>
            <w:r w:rsidR="006204FA" w:rsidRPr="005B17D3">
              <w:t>Veterans</w:t>
            </w:r>
            <w:r w:rsidRPr="005B17D3">
              <w:t xml:space="preserve"> eligibility. If the Veteran is other than NSC or 0% SC, sites must provide the source documentation to HEC for manual processing</w:t>
            </w:r>
          </w:p>
        </w:tc>
      </w:tr>
      <w:tr w:rsidR="00E27F88" w:rsidRPr="005B17D3" w14:paraId="5200BCD4" w14:textId="77777777" w:rsidTr="00CF12AE">
        <w:trPr>
          <w:cantSplit/>
        </w:trPr>
        <w:tc>
          <w:tcPr>
            <w:tcW w:w="1573" w:type="dxa"/>
          </w:tcPr>
          <w:p w14:paraId="7CAF7DAF" w14:textId="77777777" w:rsidR="00E27F88" w:rsidRPr="005B17D3" w:rsidRDefault="00E27F88" w:rsidP="00EF3896">
            <w:pPr>
              <w:pStyle w:val="TableTextSmall"/>
            </w:pPr>
            <w:r w:rsidRPr="005B17D3">
              <w:t>Pending, Other</w:t>
            </w:r>
          </w:p>
        </w:tc>
        <w:tc>
          <w:tcPr>
            <w:tcW w:w="1350" w:type="dxa"/>
          </w:tcPr>
          <w:p w14:paraId="73759FB4" w14:textId="77777777" w:rsidR="00E27F88" w:rsidRPr="005B17D3" w:rsidRDefault="00E27F88" w:rsidP="00EF3896">
            <w:pPr>
              <w:pStyle w:val="TableTextSmall"/>
            </w:pPr>
            <w:r w:rsidRPr="005B17D3">
              <w:t>In Process</w:t>
            </w:r>
          </w:p>
        </w:tc>
        <w:tc>
          <w:tcPr>
            <w:tcW w:w="3600" w:type="dxa"/>
          </w:tcPr>
          <w:p w14:paraId="027CA36C" w14:textId="77777777" w:rsidR="00E27F88" w:rsidRPr="005B17D3" w:rsidRDefault="00E27F88" w:rsidP="00EF3896">
            <w:pPr>
              <w:pStyle w:val="TableTextSmall"/>
            </w:pPr>
            <w:r w:rsidRPr="005B17D3">
              <w:t>HECMS assigns this status when there is insufficient information to complete processing of the enrollment record.</w:t>
            </w:r>
          </w:p>
        </w:tc>
        <w:tc>
          <w:tcPr>
            <w:tcW w:w="2837" w:type="dxa"/>
          </w:tcPr>
          <w:p w14:paraId="0296106C" w14:textId="77777777" w:rsidR="00E27F88" w:rsidRPr="005B17D3" w:rsidRDefault="00E27F88" w:rsidP="00EF3896">
            <w:pPr>
              <w:pStyle w:val="TableTextSmall"/>
            </w:pPr>
            <w:r w:rsidRPr="005B17D3">
              <w:t>HEC staff will review and resolve the issues preventing completion of the enrollment process.</w:t>
            </w:r>
          </w:p>
        </w:tc>
      </w:tr>
      <w:tr w:rsidR="00E27F88" w:rsidRPr="005B17D3" w14:paraId="32720DDD" w14:textId="77777777" w:rsidTr="00CF12AE">
        <w:trPr>
          <w:cantSplit/>
        </w:trPr>
        <w:tc>
          <w:tcPr>
            <w:tcW w:w="1573" w:type="dxa"/>
          </w:tcPr>
          <w:p w14:paraId="0158E755" w14:textId="77777777" w:rsidR="00E27F88" w:rsidRPr="005B17D3" w:rsidRDefault="00E27F88" w:rsidP="00EF3896">
            <w:pPr>
              <w:pStyle w:val="TableTextSmall"/>
            </w:pPr>
            <w:r w:rsidRPr="005B17D3">
              <w:t>Not eligible, refused to pay copay</w:t>
            </w:r>
          </w:p>
        </w:tc>
        <w:tc>
          <w:tcPr>
            <w:tcW w:w="1350" w:type="dxa"/>
          </w:tcPr>
          <w:p w14:paraId="4AAF5D4D" w14:textId="77777777" w:rsidR="00E27F88" w:rsidRPr="005B17D3" w:rsidRDefault="00E27F88" w:rsidP="00EF3896">
            <w:pPr>
              <w:pStyle w:val="TableTextSmall"/>
            </w:pPr>
            <w:r w:rsidRPr="005B17D3">
              <w:t>Not Enrolled</w:t>
            </w:r>
          </w:p>
        </w:tc>
        <w:tc>
          <w:tcPr>
            <w:tcW w:w="3600" w:type="dxa"/>
          </w:tcPr>
          <w:p w14:paraId="449B405F" w14:textId="77777777" w:rsidR="00E27F88" w:rsidRPr="005B17D3" w:rsidRDefault="00E27F88" w:rsidP="00EF3896">
            <w:pPr>
              <w:pStyle w:val="TableTextSmall"/>
            </w:pPr>
            <w:r w:rsidRPr="005B17D3">
              <w:t>Assigned by VistA or HEC when a compensable 0% SC Veteran without special eligibility has refused to pay VA copays for health care.</w:t>
            </w:r>
          </w:p>
        </w:tc>
        <w:tc>
          <w:tcPr>
            <w:tcW w:w="2837" w:type="dxa"/>
          </w:tcPr>
          <w:p w14:paraId="130142F3" w14:textId="77777777" w:rsidR="00E27F88" w:rsidRPr="005B17D3" w:rsidRDefault="00E27F88" w:rsidP="00EF3896">
            <w:pPr>
              <w:pStyle w:val="TableTextSmall"/>
            </w:pPr>
            <w:r w:rsidRPr="005B17D3">
              <w:t>None</w:t>
            </w:r>
          </w:p>
        </w:tc>
      </w:tr>
      <w:tr w:rsidR="00E27F88" w:rsidRPr="005B17D3" w14:paraId="78D615B4" w14:textId="77777777" w:rsidTr="00CF12AE">
        <w:trPr>
          <w:cantSplit/>
        </w:trPr>
        <w:tc>
          <w:tcPr>
            <w:tcW w:w="1573" w:type="dxa"/>
          </w:tcPr>
          <w:p w14:paraId="5C8AA9DB" w14:textId="77777777" w:rsidR="00E27F88" w:rsidRPr="005B17D3" w:rsidRDefault="00E27F88" w:rsidP="00EF3896">
            <w:pPr>
              <w:pStyle w:val="TableTextSmall"/>
            </w:pPr>
            <w:r w:rsidRPr="005B17D3">
              <w:t>Not eligible, ineligible date</w:t>
            </w:r>
          </w:p>
          <w:p w14:paraId="4EA316D7" w14:textId="77777777" w:rsidR="00E27F88" w:rsidRPr="005B17D3" w:rsidRDefault="00E27F88" w:rsidP="00EF3896">
            <w:pPr>
              <w:pStyle w:val="TableTextSmall"/>
            </w:pPr>
          </w:p>
        </w:tc>
        <w:tc>
          <w:tcPr>
            <w:tcW w:w="1350" w:type="dxa"/>
          </w:tcPr>
          <w:p w14:paraId="61B01F9A" w14:textId="77777777" w:rsidR="00E27F88" w:rsidRPr="005B17D3" w:rsidRDefault="00E27F88" w:rsidP="00EF3896">
            <w:pPr>
              <w:pStyle w:val="TableTextSmall"/>
            </w:pPr>
            <w:r w:rsidRPr="005B17D3">
              <w:t>Not Enrolled</w:t>
            </w:r>
          </w:p>
        </w:tc>
        <w:tc>
          <w:tcPr>
            <w:tcW w:w="3600" w:type="dxa"/>
          </w:tcPr>
          <w:p w14:paraId="3CB94D8F" w14:textId="77777777" w:rsidR="00E27F88" w:rsidRPr="005B17D3" w:rsidRDefault="00E27F88" w:rsidP="00EF3896">
            <w:pPr>
              <w:pStyle w:val="TableTextSmall"/>
            </w:pPr>
            <w:r w:rsidRPr="005B17D3">
              <w:t>Assigned to HECMS when an ineligible Date is entered in patient’s record.</w:t>
            </w:r>
          </w:p>
        </w:tc>
        <w:tc>
          <w:tcPr>
            <w:tcW w:w="2837" w:type="dxa"/>
          </w:tcPr>
          <w:p w14:paraId="2BE12F08" w14:textId="77777777" w:rsidR="00E27F88" w:rsidRPr="005B17D3" w:rsidRDefault="00E27F88" w:rsidP="00EF3896">
            <w:pPr>
              <w:pStyle w:val="TableTextSmall"/>
            </w:pPr>
            <w:r w:rsidRPr="005B17D3">
              <w:t>None</w:t>
            </w:r>
          </w:p>
        </w:tc>
      </w:tr>
      <w:tr w:rsidR="00E27F88" w:rsidRPr="005B17D3" w14:paraId="147290FC" w14:textId="77777777" w:rsidTr="00CF12AE">
        <w:trPr>
          <w:cantSplit/>
        </w:trPr>
        <w:tc>
          <w:tcPr>
            <w:tcW w:w="1573" w:type="dxa"/>
          </w:tcPr>
          <w:p w14:paraId="480B8563" w14:textId="77777777" w:rsidR="00E27F88" w:rsidRPr="005B17D3" w:rsidRDefault="00E27F88" w:rsidP="00EF3896">
            <w:pPr>
              <w:pStyle w:val="TableTextSmall"/>
            </w:pPr>
            <w:r w:rsidRPr="005B17D3">
              <w:t>Closed application</w:t>
            </w:r>
            <w:r w:rsidRPr="005B17D3">
              <w:fldChar w:fldCharType="begin"/>
            </w:r>
            <w:r w:rsidRPr="005B17D3">
              <w:instrText xml:space="preserve"> XE "Enrollment:Current" </w:instrText>
            </w:r>
            <w:r w:rsidRPr="005B17D3">
              <w:fldChar w:fldCharType="end"/>
            </w:r>
            <w:r w:rsidRPr="005B17D3">
              <w:fldChar w:fldCharType="begin"/>
            </w:r>
            <w:r w:rsidRPr="005B17D3">
              <w:instrText xml:space="preserve"> XE "Enrollment and Eligibility:View Prior Enrollments" </w:instrText>
            </w:r>
            <w:r w:rsidRPr="005B17D3">
              <w:fldChar w:fldCharType="end"/>
            </w:r>
          </w:p>
          <w:p w14:paraId="7D090F7D" w14:textId="77777777" w:rsidR="00E27F88" w:rsidRPr="005B17D3" w:rsidRDefault="00E27F88" w:rsidP="00EF3896">
            <w:pPr>
              <w:pStyle w:val="TableTextSmall"/>
            </w:pPr>
          </w:p>
        </w:tc>
        <w:tc>
          <w:tcPr>
            <w:tcW w:w="1350" w:type="dxa"/>
          </w:tcPr>
          <w:p w14:paraId="5FA41729" w14:textId="77777777" w:rsidR="00E27F88" w:rsidRPr="005B17D3" w:rsidRDefault="00E27F88" w:rsidP="00EF3896">
            <w:pPr>
              <w:pStyle w:val="TableTextSmall"/>
            </w:pPr>
            <w:r w:rsidRPr="005B17D3">
              <w:t>Not Enrolled</w:t>
            </w:r>
          </w:p>
        </w:tc>
        <w:tc>
          <w:tcPr>
            <w:tcW w:w="3600" w:type="dxa"/>
          </w:tcPr>
          <w:p w14:paraId="35195756" w14:textId="77777777" w:rsidR="00E27F88" w:rsidRPr="005B17D3" w:rsidRDefault="00E27F88" w:rsidP="00EF3896">
            <w:pPr>
              <w:pStyle w:val="TableTextSmall"/>
            </w:pPr>
            <w:r w:rsidRPr="005B17D3">
              <w:t>Status assigned when application is pending verification for which additional information requested is not received within 366 days, so that no further actions are taken on the abandoned application.</w:t>
            </w:r>
          </w:p>
        </w:tc>
        <w:tc>
          <w:tcPr>
            <w:tcW w:w="2837" w:type="dxa"/>
          </w:tcPr>
          <w:p w14:paraId="2838571C" w14:textId="77777777" w:rsidR="00E27F88" w:rsidRPr="005B17D3" w:rsidRDefault="00E27F88" w:rsidP="00EF3896">
            <w:pPr>
              <w:pStyle w:val="TableTextSmall"/>
            </w:pPr>
            <w:r w:rsidRPr="005B17D3">
              <w:t>None</w:t>
            </w:r>
          </w:p>
        </w:tc>
      </w:tr>
    </w:tbl>
    <w:p w14:paraId="0A30D5C9" w14:textId="77777777" w:rsidR="00E27F88" w:rsidRPr="005B17D3" w:rsidRDefault="00E27F88" w:rsidP="00EF3896">
      <w:pPr>
        <w:pStyle w:val="BodyText"/>
        <w:rPr>
          <w:b/>
          <w:szCs w:val="24"/>
        </w:rPr>
      </w:pPr>
    </w:p>
    <w:p w14:paraId="0E864961" w14:textId="77777777" w:rsidR="00E27F88" w:rsidRPr="005B17D3" w:rsidRDefault="00E27F88" w:rsidP="00EF3896">
      <w:pPr>
        <w:pStyle w:val="BodyText"/>
        <w:rPr>
          <w:b/>
          <w:szCs w:val="24"/>
        </w:rPr>
      </w:pPr>
      <w:r w:rsidRPr="005B17D3">
        <w:rPr>
          <w:b/>
          <w:szCs w:val="24"/>
        </w:rPr>
        <w:t>View Historical Enrollment</w:t>
      </w:r>
    </w:p>
    <w:p w14:paraId="50B9BB0B" w14:textId="0B13D3E2" w:rsidR="00E27F88" w:rsidRPr="005B17D3" w:rsidRDefault="00E27F88" w:rsidP="00EF3896">
      <w:pPr>
        <w:pStyle w:val="BodyTextBullet2"/>
      </w:pPr>
      <w:r w:rsidRPr="005B17D3">
        <w:t>Enrollment Change History lets you select specific change events. Click the dropdown and select from the list. The Historical Change Details display the Enrollment Change History for this beneficiary with "Old" and "New" values for the selected date and time.</w:t>
      </w:r>
    </w:p>
    <w:p w14:paraId="12B4446B" w14:textId="77777777" w:rsidR="002E6A0F" w:rsidRPr="005B17D3" w:rsidRDefault="002E6A0F" w:rsidP="00EF3896">
      <w:pPr>
        <w:pStyle w:val="BodyTextBullet2"/>
      </w:pPr>
    </w:p>
    <w:p w14:paraId="004986AB" w14:textId="77777777" w:rsidR="00E27F88" w:rsidRPr="005B17D3" w:rsidRDefault="00E27F88" w:rsidP="00EF3896">
      <w:pPr>
        <w:pStyle w:val="Heading3"/>
      </w:pPr>
      <w:bookmarkStart w:id="1430" w:name="_Toc31622318"/>
      <w:r w:rsidRPr="005B17D3">
        <w:t>View Prior Enrollments</w:t>
      </w:r>
      <w:bookmarkEnd w:id="1430"/>
      <w:r w:rsidRPr="005B17D3">
        <w:fldChar w:fldCharType="begin"/>
      </w:r>
      <w:r w:rsidRPr="005B17D3">
        <w:instrText xml:space="preserve"> XE "Enrollment:Current" </w:instrText>
      </w:r>
      <w:r w:rsidRPr="005B17D3">
        <w:fldChar w:fldCharType="end"/>
      </w:r>
      <w:r w:rsidRPr="005B17D3">
        <w:fldChar w:fldCharType="begin"/>
      </w:r>
      <w:r w:rsidRPr="005B17D3">
        <w:instrText xml:space="preserve"> XE "Enrollment and Eligibility:View Prior Enrollments" </w:instrText>
      </w:r>
      <w:r w:rsidRPr="005B17D3">
        <w:fldChar w:fldCharType="end"/>
      </w:r>
    </w:p>
    <w:p w14:paraId="1FBFF04A" w14:textId="28B18301" w:rsidR="00E27F88" w:rsidRPr="005B17D3" w:rsidRDefault="00E27F88" w:rsidP="00EF3896">
      <w:pPr>
        <w:pStyle w:val="BodyTextBullet2"/>
      </w:pPr>
      <w:r w:rsidRPr="005B17D3">
        <w:t xml:space="preserve">The View Prior Enrollments section displays enrollment information for the previous period of enrollment and the initial period of enrollment and ES will exclude the application from the 365-day letter process. This section displays all of the fields that appear in the Enrollment section but are divided into two columns: </w:t>
      </w:r>
      <w:r w:rsidRPr="005B17D3">
        <w:rPr>
          <w:b/>
        </w:rPr>
        <w:t>Initial Enrollment Period</w:t>
      </w:r>
      <w:r w:rsidRPr="005B17D3">
        <w:t xml:space="preserve"> and </w:t>
      </w:r>
      <w:r w:rsidRPr="005B17D3">
        <w:rPr>
          <w:b/>
        </w:rPr>
        <w:t>Most Recent Enrollment Period</w:t>
      </w:r>
      <w:r w:rsidRPr="005B17D3">
        <w:t xml:space="preserve">. </w:t>
      </w:r>
    </w:p>
    <w:p w14:paraId="3CFB97CD" w14:textId="77777777" w:rsidR="002E6A0F" w:rsidRPr="005B17D3" w:rsidRDefault="002E6A0F" w:rsidP="00EF3896">
      <w:pPr>
        <w:pStyle w:val="BodyTextBullet2"/>
      </w:pPr>
    </w:p>
    <w:p w14:paraId="21721A22" w14:textId="77777777" w:rsidR="00E27F88" w:rsidRPr="005B17D3" w:rsidRDefault="00E27F88" w:rsidP="00EF3896">
      <w:pPr>
        <w:pStyle w:val="Heading3"/>
      </w:pPr>
      <w:bookmarkStart w:id="1431" w:name="ViewPriorEnrollments"/>
      <w:bookmarkStart w:id="1432" w:name="_Toc394920855"/>
      <w:bookmarkStart w:id="1433" w:name="_Toc406571191"/>
      <w:bookmarkStart w:id="1434" w:name="_Toc478746617"/>
      <w:bookmarkStart w:id="1435" w:name="_Toc482888547"/>
      <w:bookmarkStart w:id="1436" w:name="_Toc31622319"/>
      <w:bookmarkStart w:id="1437" w:name="_Toc289864846"/>
      <w:bookmarkEnd w:id="1431"/>
      <w:r w:rsidRPr="005B17D3">
        <w:t>Cancel/Decline/Override Enrollment (includes Add a Person)</w:t>
      </w:r>
      <w:bookmarkEnd w:id="1432"/>
      <w:bookmarkEnd w:id="1433"/>
      <w:bookmarkEnd w:id="1434"/>
      <w:bookmarkEnd w:id="1435"/>
      <w:bookmarkEnd w:id="1436"/>
      <w:r w:rsidRPr="005B17D3">
        <w:fldChar w:fldCharType="begin"/>
      </w:r>
      <w:r w:rsidRPr="005B17D3">
        <w:instrText xml:space="preserve"> XE "Enrollment:Cancel/Decline/Override (Add a Person)" </w:instrText>
      </w:r>
      <w:r w:rsidRPr="005B17D3">
        <w:fldChar w:fldCharType="end"/>
      </w:r>
    </w:p>
    <w:p w14:paraId="316144A6" w14:textId="77777777" w:rsidR="00E27F88" w:rsidRPr="005B17D3" w:rsidRDefault="00E27F88" w:rsidP="00EF3896">
      <w:pPr>
        <w:pStyle w:val="BodyTextBullet2"/>
        <w:rPr>
          <w:rStyle w:val="Text-onlypopuphotspot"/>
        </w:rPr>
      </w:pPr>
      <w:r w:rsidRPr="005B17D3">
        <w:rPr>
          <w:rStyle w:val="Text-onlypopuphotspot"/>
        </w:rPr>
        <w:t>Enrollment data includes the enrollment information for the registrant in the VA</w:t>
      </w:r>
      <w:r w:rsidRPr="005B17D3">
        <w:rPr>
          <w:rStyle w:val="Text-onlypopuphotspot"/>
          <w:b/>
          <w:i/>
        </w:rPr>
        <w:t xml:space="preserve"> </w:t>
      </w:r>
      <w:r w:rsidRPr="005B17D3">
        <w:rPr>
          <w:rStyle w:val="Text-onlypopuphotspot"/>
        </w:rPr>
        <w:t>Health Care System. This displays the summary of the registrant's current enrollment status.</w:t>
      </w:r>
    </w:p>
    <w:p w14:paraId="7B9353EA" w14:textId="3917671B" w:rsidR="00E27F88" w:rsidRPr="005B17D3" w:rsidRDefault="00E27F88" w:rsidP="00EF3896">
      <w:pPr>
        <w:pStyle w:val="BodyTextBullet1"/>
        <w:rPr>
          <w:rStyle w:val="Text-onlypopuphotspot"/>
        </w:rPr>
      </w:pPr>
      <w:r w:rsidRPr="005B17D3">
        <w:rPr>
          <w:rStyle w:val="Text-onlypopuphotspot"/>
        </w:rPr>
        <w:t>When adding (registering) a new person, additional fields display. Some are</w:t>
      </w:r>
      <w:r w:rsidRPr="005B17D3">
        <w:rPr>
          <w:rStyle w:val="Text-onlypopuphotspot"/>
          <w:b/>
          <w:i/>
        </w:rPr>
        <w:t xml:space="preserve"> </w:t>
      </w:r>
      <w:r w:rsidRPr="005B17D3">
        <w:rPr>
          <w:rStyle w:val="Text-onlypopuphotspot"/>
        </w:rPr>
        <w:t>required, and others become editable as described and indicated below.</w:t>
      </w:r>
    </w:p>
    <w:p w14:paraId="51DB3765" w14:textId="77777777" w:rsidR="002E6A0F" w:rsidRPr="005B17D3" w:rsidRDefault="002E6A0F" w:rsidP="00EF3896">
      <w:pPr>
        <w:pStyle w:val="BodyTextBullet1"/>
        <w:rPr>
          <w:rStyle w:val="Text-onlypopuphotspot"/>
        </w:rPr>
      </w:pPr>
    </w:p>
    <w:p w14:paraId="5E074060" w14:textId="77777777" w:rsidR="00E27F88" w:rsidRPr="005B17D3" w:rsidRDefault="00E27F88" w:rsidP="00EF3896">
      <w:pPr>
        <w:pStyle w:val="ScreenField"/>
      </w:pPr>
      <w:r w:rsidRPr="005B17D3">
        <w:rPr>
          <w:noProof/>
        </w:rPr>
        <w:drawing>
          <wp:inline distT="0" distB="0" distL="0" distR="0" wp14:anchorId="05477B62" wp14:editId="225522CA">
            <wp:extent cx="119380" cy="119380"/>
            <wp:effectExtent l="19050" t="0" r="0" b="0"/>
            <wp:docPr id="1533" name="Picture 1533" descr="required fiel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3" descr="required field symbol"/>
                    <pic:cNvPicPr>
                      <a:picLocks noChangeAspect="1" noChangeArrowheads="1"/>
                    </pic:cNvPicPr>
                  </pic:nvPicPr>
                  <pic:blipFill>
                    <a:blip r:embed="rId33" cstate="print"/>
                    <a:srcRect/>
                    <a:stretch>
                      <a:fillRect/>
                    </a:stretch>
                  </pic:blipFill>
                  <pic:spPr bwMode="auto">
                    <a:xfrm>
                      <a:off x="0" y="0"/>
                      <a:ext cx="119380" cy="119380"/>
                    </a:xfrm>
                    <a:prstGeom prst="rect">
                      <a:avLst/>
                    </a:prstGeom>
                    <a:noFill/>
                    <a:ln w="9525">
                      <a:noFill/>
                      <a:miter lim="800000"/>
                      <a:headEnd/>
                      <a:tailEnd/>
                    </a:ln>
                  </pic:spPr>
                </pic:pic>
              </a:graphicData>
            </a:graphic>
          </wp:inline>
        </w:drawing>
      </w:r>
      <w:r w:rsidRPr="005B17D3">
        <w:t>Enrollment</w:t>
      </w:r>
      <w:r w:rsidRPr="005B17D3">
        <w:fldChar w:fldCharType="begin"/>
      </w:r>
      <w:r w:rsidRPr="005B17D3">
        <w:instrText xml:space="preserve"> XE "Enrollment:Application Date:AAP" </w:instrText>
      </w:r>
      <w:r w:rsidRPr="005B17D3">
        <w:fldChar w:fldCharType="end"/>
      </w:r>
      <w:r w:rsidRPr="005B17D3">
        <w:t xml:space="preserve"> Application Date</w:t>
      </w:r>
      <w:r w:rsidRPr="005B17D3">
        <w:fldChar w:fldCharType="begin"/>
      </w:r>
      <w:r w:rsidRPr="005B17D3">
        <w:instrText xml:space="preserve"> XE "Date:Enrollment Application:AAP" </w:instrText>
      </w:r>
      <w:r w:rsidRPr="005B17D3">
        <w:fldChar w:fldCharType="end"/>
      </w:r>
      <w:r w:rsidRPr="005B17D3">
        <w:fldChar w:fldCharType="begin"/>
      </w:r>
      <w:r w:rsidRPr="005B17D3">
        <w:instrText xml:space="preserve"> XE "Application Date:Enrollment:AAP" </w:instrText>
      </w:r>
      <w:r w:rsidRPr="005B17D3">
        <w:fldChar w:fldCharType="end"/>
      </w:r>
      <w:r w:rsidRPr="005B17D3">
        <w:t>:</w:t>
      </w:r>
    </w:p>
    <w:p w14:paraId="573D9331" w14:textId="77777777" w:rsidR="00E27F88" w:rsidRPr="005B17D3" w:rsidRDefault="00E27F88" w:rsidP="00EF3896">
      <w:pPr>
        <w:pStyle w:val="ScreenFieldDesc"/>
      </w:pPr>
      <w:r w:rsidRPr="005B17D3">
        <w:t xml:space="preserve">The </w:t>
      </w:r>
      <w:r w:rsidRPr="005B17D3">
        <w:rPr>
          <w:i/>
        </w:rPr>
        <w:t>Enrollment Application Date</w:t>
      </w:r>
      <w:r w:rsidRPr="005B17D3">
        <w:t xml:space="preserve"> is the date of the application for enrollment.</w:t>
      </w:r>
    </w:p>
    <w:p w14:paraId="7044A35A" w14:textId="77777777" w:rsidR="00E27F88" w:rsidRPr="005B17D3" w:rsidRDefault="00E27F88" w:rsidP="00474E83">
      <w:pPr>
        <w:pStyle w:val="NoteLightbulb"/>
      </w:pPr>
      <w:r w:rsidRPr="005B17D3">
        <w:rPr>
          <w:b/>
        </w:rPr>
        <w:t>Note</w:t>
      </w:r>
      <w:r w:rsidRPr="005B17D3">
        <w:t xml:space="preserve">: The </w:t>
      </w:r>
      <w:r w:rsidRPr="005B17D3">
        <w:rPr>
          <w:i/>
        </w:rPr>
        <w:t>Enrollment Application Date</w:t>
      </w:r>
      <w:r w:rsidRPr="005B17D3">
        <w:t xml:space="preserve"> is required when Adding a Person (registration).</w:t>
      </w:r>
    </w:p>
    <w:p w14:paraId="143BAAC2" w14:textId="77777777" w:rsidR="00E27F88" w:rsidRPr="005B17D3" w:rsidRDefault="00E27F88" w:rsidP="00EF3896">
      <w:pPr>
        <w:pStyle w:val="RulesandMore"/>
      </w:pPr>
      <w:r w:rsidRPr="005B17D3">
        <w:t>More...</w:t>
      </w:r>
    </w:p>
    <w:p w14:paraId="5012A014" w14:textId="77777777" w:rsidR="00E27F88" w:rsidRPr="005B17D3" w:rsidRDefault="00E27F88" w:rsidP="00EF3896">
      <w:pPr>
        <w:pStyle w:val="ListBull2"/>
      </w:pPr>
      <w:r w:rsidRPr="005B17D3">
        <w:t xml:space="preserve">For registrants who mail their VA Form </w:t>
      </w:r>
      <w:r w:rsidRPr="005B17D3">
        <w:rPr>
          <w:rStyle w:val="Text-onlypopuphotspot"/>
        </w:rPr>
        <w:t>10-10EZ</w:t>
      </w:r>
      <w:r w:rsidRPr="005B17D3">
        <w:t xml:space="preserve"> to a VA Health Care facility</w:t>
      </w:r>
      <w:r w:rsidRPr="005B17D3">
        <w:fldChar w:fldCharType="begin"/>
      </w:r>
      <w:r w:rsidRPr="005B17D3">
        <w:instrText xml:space="preserve"> XE "Facility" </w:instrText>
      </w:r>
      <w:r w:rsidRPr="005B17D3">
        <w:fldChar w:fldCharType="end"/>
      </w:r>
      <w:r w:rsidRPr="005B17D3">
        <w:t xml:space="preserve"> for processing, the date of the postmark is to be entered into </w:t>
      </w:r>
      <w:r w:rsidRPr="005B17D3">
        <w:rPr>
          <w:rStyle w:val="Text-onlypopuphotspot"/>
        </w:rPr>
        <w:t>VistA</w:t>
      </w:r>
      <w:r w:rsidRPr="005B17D3">
        <w:t xml:space="preserve"> as the </w:t>
      </w:r>
      <w:r w:rsidRPr="005B17D3">
        <w:rPr>
          <w:i/>
        </w:rPr>
        <w:t>Enrollment Application Date</w:t>
      </w:r>
      <w:r w:rsidRPr="005B17D3">
        <w:t>.</w:t>
      </w:r>
    </w:p>
    <w:p w14:paraId="759403AB" w14:textId="77777777" w:rsidR="00E27F88" w:rsidRPr="005B17D3" w:rsidRDefault="00E27F88" w:rsidP="00EF3896">
      <w:pPr>
        <w:pStyle w:val="ListBull2"/>
      </w:pPr>
      <w:r w:rsidRPr="005B17D3">
        <w:t>For registrants</w:t>
      </w:r>
      <w:r w:rsidRPr="005B17D3" w:rsidDel="00EF0C05">
        <w:t xml:space="preserve"> </w:t>
      </w:r>
      <w:r w:rsidRPr="005B17D3">
        <w:t xml:space="preserve">who complete their VA Form 10-10EZ online, the date the form is completed online is to be entered into VistA as the </w:t>
      </w:r>
      <w:r w:rsidRPr="005B17D3">
        <w:rPr>
          <w:i/>
        </w:rPr>
        <w:t>Enrollment Application Date</w:t>
      </w:r>
      <w:r w:rsidRPr="005B17D3">
        <w:t>.</w:t>
      </w:r>
    </w:p>
    <w:p w14:paraId="4A5DA03F" w14:textId="77777777" w:rsidR="00E27F88" w:rsidRPr="005B17D3" w:rsidRDefault="00E27F88" w:rsidP="00EF3896">
      <w:pPr>
        <w:pStyle w:val="ListBull2"/>
      </w:pPr>
      <w:r w:rsidRPr="005B17D3">
        <w:t xml:space="preserve">For beneficiaries who apply for enrollment in person, the date of the registrant's presence at the facility for the purpose of enrolling is to be entered into VistA as the </w:t>
      </w:r>
      <w:r w:rsidRPr="005B17D3">
        <w:rPr>
          <w:i/>
        </w:rPr>
        <w:t>Enrollment Application Date</w:t>
      </w:r>
      <w:r w:rsidRPr="005B17D3">
        <w:t>.</w:t>
      </w:r>
    </w:p>
    <w:p w14:paraId="04D964BC" w14:textId="77777777" w:rsidR="00E27F88" w:rsidRPr="005B17D3" w:rsidRDefault="00E27F88" w:rsidP="00EF3896">
      <w:pPr>
        <w:pStyle w:val="RulesandMore"/>
      </w:pPr>
      <w:r w:rsidRPr="005B17D3">
        <w:t>Rules...</w:t>
      </w:r>
    </w:p>
    <w:p w14:paraId="22FA3D97" w14:textId="77777777" w:rsidR="00E27F88" w:rsidRPr="005B17D3" w:rsidRDefault="00E27F88" w:rsidP="00EF3896">
      <w:pPr>
        <w:pStyle w:val="ListBull2"/>
      </w:pPr>
      <w:r w:rsidRPr="005B17D3">
        <w:t>Enrollment Application Date cannot be a future date.</w:t>
      </w:r>
    </w:p>
    <w:p w14:paraId="751993A8" w14:textId="77777777" w:rsidR="00E27F88" w:rsidRPr="005B17D3" w:rsidRDefault="00E27F88" w:rsidP="00EF3896">
      <w:pPr>
        <w:pStyle w:val="ListBull2"/>
      </w:pPr>
      <w:r w:rsidRPr="005B17D3">
        <w:t xml:space="preserve">Enrollment Application Date requires a </w:t>
      </w:r>
      <w:r w:rsidRPr="005B17D3">
        <w:rPr>
          <w:rStyle w:val="Text-onlypopuphotspot"/>
        </w:rPr>
        <w:t>precise</w:t>
      </w:r>
      <w:r w:rsidRPr="005B17D3">
        <w:t xml:space="preserve"> date.</w:t>
      </w:r>
    </w:p>
    <w:p w14:paraId="71429102" w14:textId="77777777" w:rsidR="00E27F88" w:rsidRPr="005B17D3" w:rsidRDefault="00E27F88" w:rsidP="00EF3896">
      <w:pPr>
        <w:pStyle w:val="ListBull2"/>
      </w:pPr>
      <w:r w:rsidRPr="005B17D3">
        <w:t>Enrollment Application Date</w:t>
      </w:r>
      <w:r w:rsidRPr="005B17D3">
        <w:fldChar w:fldCharType="begin"/>
      </w:r>
      <w:r w:rsidRPr="005B17D3">
        <w:instrText xml:space="preserve"> XE "Application Date:Enrollment" </w:instrText>
      </w:r>
      <w:r w:rsidRPr="005B17D3">
        <w:fldChar w:fldCharType="end"/>
      </w:r>
      <w:r w:rsidRPr="005B17D3">
        <w:t xml:space="preserve"> cannot be after the Date of Death</w:t>
      </w:r>
      <w:r w:rsidRPr="005B17D3">
        <w:fldChar w:fldCharType="begin"/>
      </w:r>
      <w:r w:rsidRPr="005B17D3">
        <w:instrText xml:space="preserve"> XE "Death:Date of" </w:instrText>
      </w:r>
      <w:r w:rsidRPr="005B17D3">
        <w:fldChar w:fldCharType="end"/>
      </w:r>
      <w:r w:rsidRPr="005B17D3">
        <w:t>.</w:t>
      </w:r>
    </w:p>
    <w:p w14:paraId="21C1F908" w14:textId="77777777" w:rsidR="00E27F88" w:rsidRPr="005B17D3" w:rsidRDefault="00E27F88" w:rsidP="00EF3896">
      <w:pPr>
        <w:pStyle w:val="ListBull2"/>
      </w:pPr>
      <w:r w:rsidRPr="005B17D3">
        <w:t>Enrollment Application Date cannot be prior to the Date of Birth.</w:t>
      </w:r>
    </w:p>
    <w:p w14:paraId="297B72C3" w14:textId="2FD3EA83" w:rsidR="00E27F88" w:rsidRPr="005B17D3" w:rsidRDefault="00E27F88" w:rsidP="00EF3896">
      <w:pPr>
        <w:pStyle w:val="ListBull2"/>
      </w:pPr>
      <w:r w:rsidRPr="005B17D3">
        <w:t xml:space="preserve">Enrollment Application Date </w:t>
      </w:r>
      <w:r w:rsidRPr="005B17D3">
        <w:fldChar w:fldCharType="begin"/>
      </w:r>
      <w:r w:rsidRPr="005B17D3">
        <w:instrText xml:space="preserve"> XE "Enrollment:Application Date:…prior to 10/01/1996" </w:instrText>
      </w:r>
      <w:r w:rsidRPr="005B17D3">
        <w:fldChar w:fldCharType="end"/>
      </w:r>
      <w:r w:rsidRPr="005B17D3">
        <w:t>cannot be prior to 10/01/1996.</w:t>
      </w:r>
    </w:p>
    <w:p w14:paraId="6FD86CDE" w14:textId="77777777" w:rsidR="002E6A0F" w:rsidRPr="005B17D3" w:rsidRDefault="002E6A0F" w:rsidP="002E6A0F">
      <w:pPr>
        <w:pStyle w:val="ListBull2"/>
        <w:numPr>
          <w:ilvl w:val="0"/>
          <w:numId w:val="0"/>
        </w:numPr>
        <w:ind w:left="720"/>
      </w:pPr>
    </w:p>
    <w:p w14:paraId="7FEE67EC" w14:textId="77777777" w:rsidR="00E27F88" w:rsidRPr="005B17D3" w:rsidRDefault="00E27F88" w:rsidP="00EF3896">
      <w:pPr>
        <w:pStyle w:val="Caption"/>
        <w:jc w:val="left"/>
      </w:pPr>
      <w:r w:rsidRPr="005B17D3">
        <w:t>Manage Enrollment Application Date</w:t>
      </w:r>
    </w:p>
    <w:p w14:paraId="7815B4B4" w14:textId="77777777" w:rsidR="00E27F88" w:rsidRPr="005B17D3" w:rsidRDefault="00E27F88" w:rsidP="00EF3896">
      <w:pPr>
        <w:pStyle w:val="ScreenFieldDesc"/>
      </w:pPr>
      <w:r w:rsidRPr="005B17D3">
        <w:t>The Enrollment System validates the Enrollment Application Date field as follows:</w:t>
      </w:r>
    </w:p>
    <w:p w14:paraId="73C253D9" w14:textId="77777777" w:rsidR="00E27F88" w:rsidRPr="005B17D3" w:rsidRDefault="00E27F88" w:rsidP="00EF3896">
      <w:pPr>
        <w:pStyle w:val="ListBull2"/>
      </w:pPr>
      <w:r w:rsidRPr="005B17D3">
        <w:t>When a user changes the Cancelled/Declined or Closed Application Indicator from 'Yes' to 'No', the following actions should occur:</w:t>
      </w:r>
    </w:p>
    <w:p w14:paraId="0117B2C8" w14:textId="77777777" w:rsidR="00E27F88" w:rsidRPr="005B17D3" w:rsidRDefault="00E27F88" w:rsidP="00884662">
      <w:pPr>
        <w:pStyle w:val="ListBull2"/>
        <w:numPr>
          <w:ilvl w:val="1"/>
          <w:numId w:val="64"/>
        </w:numPr>
      </w:pPr>
      <w:r w:rsidRPr="005B17D3">
        <w:t xml:space="preserve">The Enrollment Application Date field is set to 'NULL'. </w:t>
      </w:r>
    </w:p>
    <w:p w14:paraId="05325B62" w14:textId="77777777" w:rsidR="00E27F88" w:rsidRPr="005B17D3" w:rsidRDefault="00E27F88" w:rsidP="00884662">
      <w:pPr>
        <w:pStyle w:val="ListBull2"/>
        <w:numPr>
          <w:ilvl w:val="1"/>
          <w:numId w:val="64"/>
        </w:numPr>
      </w:pPr>
      <w:r w:rsidRPr="005B17D3">
        <w:t xml:space="preserve">The Enrollment Application Date becomes a required field. </w:t>
      </w:r>
    </w:p>
    <w:p w14:paraId="77E85EF8" w14:textId="77777777" w:rsidR="00E27F88" w:rsidRPr="005B17D3" w:rsidRDefault="00E27F88" w:rsidP="00884662">
      <w:pPr>
        <w:pStyle w:val="ListBull2"/>
        <w:numPr>
          <w:ilvl w:val="1"/>
          <w:numId w:val="64"/>
        </w:numPr>
      </w:pPr>
      <w:r w:rsidRPr="005B17D3">
        <w:t xml:space="preserve">The system displays a blue asterisk (*) indicating that the field is required. </w:t>
      </w:r>
    </w:p>
    <w:p w14:paraId="2890476A" w14:textId="77777777" w:rsidR="00E27F88" w:rsidRPr="005B17D3" w:rsidRDefault="00E27F88" w:rsidP="00EF3896">
      <w:pPr>
        <w:pStyle w:val="ListBull2"/>
      </w:pPr>
      <w:r w:rsidRPr="005B17D3">
        <w:t>If the user clicks ‘Update’ after changing the Cancelled/Declined indicator to ‘No’ and the Enrollment Application Date is set to’ NULL’, the system displays the following error message:</w:t>
      </w:r>
      <w:r w:rsidRPr="005B17D3">
        <w:br/>
      </w:r>
      <w:r w:rsidRPr="005B17D3">
        <w:rPr>
          <w:i/>
        </w:rPr>
        <w:t>Enrollment Application Date is required when the Canceled/Declined Indicator is set to No.</w:t>
      </w:r>
    </w:p>
    <w:p w14:paraId="421076B7" w14:textId="5CD57336" w:rsidR="00E27F88" w:rsidRPr="005B17D3" w:rsidRDefault="00E27F88" w:rsidP="00EF3896">
      <w:pPr>
        <w:pStyle w:val="ListBull2"/>
      </w:pPr>
      <w:r w:rsidRPr="005B17D3">
        <w:t>If the user clicks ‘Update’ after changing the Closed Application indicator to ‘No’ and the Enrollment Application Date is set to ‘NULL’, the system displays the following error message:</w:t>
      </w:r>
      <w:r w:rsidRPr="005B17D3">
        <w:br/>
      </w:r>
      <w:r w:rsidRPr="005B17D3">
        <w:rPr>
          <w:i/>
        </w:rPr>
        <w:t>Enrollment Application Date is required when the Closed Application Indicator is set to No.</w:t>
      </w:r>
    </w:p>
    <w:p w14:paraId="03B1D47C" w14:textId="77777777" w:rsidR="002E6A0F" w:rsidRPr="005B17D3" w:rsidRDefault="002E6A0F" w:rsidP="002E6A0F">
      <w:pPr>
        <w:pStyle w:val="ListBull2"/>
        <w:numPr>
          <w:ilvl w:val="0"/>
          <w:numId w:val="0"/>
        </w:numPr>
        <w:ind w:left="720"/>
      </w:pPr>
    </w:p>
    <w:p w14:paraId="0CA70FB8" w14:textId="77777777" w:rsidR="00E27F88" w:rsidRPr="005B17D3" w:rsidRDefault="00E27F88" w:rsidP="00EF3896">
      <w:pPr>
        <w:pStyle w:val="RulesandMore"/>
      </w:pPr>
      <w:r w:rsidRPr="005B17D3">
        <w:t>Rules...</w:t>
      </w:r>
    </w:p>
    <w:p w14:paraId="0012B308" w14:textId="77777777" w:rsidR="00E27F88" w:rsidRPr="005B17D3" w:rsidRDefault="00E27F88" w:rsidP="00EF3896">
      <w:pPr>
        <w:pStyle w:val="ListBullet"/>
      </w:pPr>
      <w:r w:rsidRPr="005B17D3">
        <w:t xml:space="preserve">The new Enrollment Application Date must be greater than (after) or equal to the most recent Enrollment End Date. </w:t>
      </w:r>
    </w:p>
    <w:p w14:paraId="686ADB52" w14:textId="77777777" w:rsidR="00E27F88" w:rsidRPr="005B17D3" w:rsidRDefault="00E27F88" w:rsidP="00EF3896">
      <w:pPr>
        <w:pStyle w:val="ListBull2"/>
        <w:rPr>
          <w:i/>
        </w:rPr>
      </w:pPr>
      <w:r w:rsidRPr="005B17D3">
        <w:t xml:space="preserve">If the date entered in the Enrollment Application Date field is less than the current Enrollment End Date, the system displays the following error message: </w:t>
      </w:r>
      <w:r w:rsidRPr="005B17D3">
        <w:br/>
      </w:r>
      <w:r w:rsidRPr="005B17D3">
        <w:rPr>
          <w:i/>
        </w:rPr>
        <w:t>Enrollment Application Date cannot be prior to the current Enrollment End date or a future date.</w:t>
      </w:r>
    </w:p>
    <w:p w14:paraId="666CD971" w14:textId="77777777" w:rsidR="00E27F88" w:rsidRPr="005B17D3" w:rsidRDefault="00E27F88" w:rsidP="00EF3896">
      <w:pPr>
        <w:pStyle w:val="ListBullet"/>
      </w:pPr>
      <w:r w:rsidRPr="005B17D3">
        <w:t>The new Enrollment Application Date must be less than (before) or equal to the current date (The enrollment application date cannot be in the future).</w:t>
      </w:r>
    </w:p>
    <w:p w14:paraId="78DEA6CE" w14:textId="77777777" w:rsidR="00E27F88" w:rsidRPr="005B17D3" w:rsidRDefault="00E27F88" w:rsidP="00EF3896">
      <w:pPr>
        <w:pStyle w:val="ListBull2"/>
        <w:rPr>
          <w:i/>
        </w:rPr>
      </w:pPr>
      <w:r w:rsidRPr="005B17D3">
        <w:t xml:space="preserve">If the date entered in the Enrollment Application Date field is greater than the current date, the system displays the following error message: </w:t>
      </w:r>
      <w:r w:rsidRPr="005B17D3">
        <w:br/>
      </w:r>
      <w:r w:rsidRPr="005B17D3">
        <w:rPr>
          <w:i/>
        </w:rPr>
        <w:t>Enrollment Application Date cannot be prior to the current Enrollment End date or a future date.</w:t>
      </w:r>
    </w:p>
    <w:p w14:paraId="10B2161D" w14:textId="77777777" w:rsidR="00E27F88" w:rsidRPr="005B17D3" w:rsidRDefault="00E27F88" w:rsidP="00EF3896">
      <w:pPr>
        <w:pStyle w:val="ListBullet"/>
      </w:pPr>
      <w:r w:rsidRPr="005B17D3">
        <w:t xml:space="preserve">The new Enrollment Application Date must be less than (before) the Date of Death. </w:t>
      </w:r>
    </w:p>
    <w:p w14:paraId="1B0711F5" w14:textId="77777777" w:rsidR="00E27F88" w:rsidRPr="005B17D3" w:rsidRDefault="00E27F88" w:rsidP="00474E83">
      <w:pPr>
        <w:pStyle w:val="NoteLightbulb"/>
      </w:pPr>
      <w:r w:rsidRPr="005B17D3">
        <w:rPr>
          <w:b/>
        </w:rPr>
        <w:t>Note:</w:t>
      </w:r>
      <w:r w:rsidRPr="005B17D3">
        <w:t xml:space="preserve"> This is current functionality.</w:t>
      </w:r>
    </w:p>
    <w:p w14:paraId="7948990D" w14:textId="77777777" w:rsidR="00E27F88" w:rsidRPr="005B17D3" w:rsidRDefault="00E27F88" w:rsidP="00EF3896">
      <w:pPr>
        <w:pStyle w:val="ListBull2"/>
        <w:rPr>
          <w:i/>
        </w:rPr>
      </w:pPr>
      <w:r w:rsidRPr="005B17D3">
        <w:t xml:space="preserve">If the date entered in the Enrollment Application Date field is greater than the Date of Death, the system displays the following error message: </w:t>
      </w:r>
      <w:r w:rsidRPr="005B17D3">
        <w:br/>
      </w:r>
      <w:r w:rsidRPr="005B17D3">
        <w:rPr>
          <w:i/>
        </w:rPr>
        <w:t>Application Date must be equal to or prior to the Date of Death.</w:t>
      </w:r>
    </w:p>
    <w:p w14:paraId="712478A3" w14:textId="77777777" w:rsidR="00E27F88" w:rsidRPr="005B17D3" w:rsidRDefault="00E27F88" w:rsidP="00EF3896">
      <w:pPr>
        <w:pStyle w:val="ListBullet"/>
      </w:pPr>
      <w:r w:rsidRPr="005B17D3">
        <w:t xml:space="preserve">The new Enrollment Application Date must be greater than (after) the Date of Birth. </w:t>
      </w:r>
    </w:p>
    <w:p w14:paraId="1F34FB3B" w14:textId="77777777" w:rsidR="00E27F88" w:rsidRPr="005B17D3" w:rsidRDefault="00E27F88" w:rsidP="00EF3896">
      <w:pPr>
        <w:pStyle w:val="ListBull2"/>
        <w:rPr>
          <w:i/>
        </w:rPr>
      </w:pPr>
      <w:r w:rsidRPr="005B17D3">
        <w:t xml:space="preserve">If the date entered in the Enrollment Application Date field is less than the Date of Birth, the system displays the following error message: </w:t>
      </w:r>
      <w:r w:rsidRPr="005B17D3">
        <w:br/>
      </w:r>
      <w:r w:rsidRPr="005B17D3">
        <w:rPr>
          <w:i/>
        </w:rPr>
        <w:t>Enrollment Application Date cannot be prior to the Date of Birth.</w:t>
      </w:r>
    </w:p>
    <w:p w14:paraId="4E96BD35" w14:textId="77777777" w:rsidR="00E27F88" w:rsidRPr="005B17D3" w:rsidRDefault="00E27F88" w:rsidP="00EF3896">
      <w:pPr>
        <w:pStyle w:val="ListBullet"/>
      </w:pPr>
      <w:r w:rsidRPr="005B17D3">
        <w:t xml:space="preserve">The new Enrollment Application Date must be greater than (after) 10/01/1996. </w:t>
      </w:r>
    </w:p>
    <w:p w14:paraId="07E56BA1" w14:textId="77777777" w:rsidR="00E27F88" w:rsidRPr="005B17D3" w:rsidRDefault="00E27F88" w:rsidP="00EF3896">
      <w:pPr>
        <w:pStyle w:val="ListBull2"/>
        <w:rPr>
          <w:i/>
        </w:rPr>
      </w:pPr>
      <w:r w:rsidRPr="005B17D3">
        <w:t xml:space="preserve">If the date entered in the Enrollment Application Date field is less than the Date 10/01/1996, the system displays the following error message: </w:t>
      </w:r>
      <w:r w:rsidRPr="005B17D3">
        <w:br/>
      </w:r>
      <w:r w:rsidRPr="005B17D3">
        <w:rPr>
          <w:i/>
        </w:rPr>
        <w:t>Enrollment Application Date cannot be prior to 10/01/1996.</w:t>
      </w:r>
    </w:p>
    <w:p w14:paraId="075EBD02" w14:textId="77777777" w:rsidR="00E27F88" w:rsidRPr="005B17D3" w:rsidRDefault="00E27F88" w:rsidP="00EF3896">
      <w:pPr>
        <w:pStyle w:val="ListBullet"/>
      </w:pPr>
      <w:r w:rsidRPr="005B17D3">
        <w:t>The validation rules above are only applicable when the user is changing the Cancelled/Declined or Closed Indicator from ‘Yes’ to ‘No’. If the user changes the Cancelled/Declined indicator from ‘Yes’ to ‘No Data’, the Enrollment Application Date can be changed per existing behavior.</w:t>
      </w:r>
    </w:p>
    <w:p w14:paraId="5885AE12" w14:textId="77777777" w:rsidR="00E27F88" w:rsidRPr="005B17D3" w:rsidRDefault="00E27F88" w:rsidP="00EF3896">
      <w:pPr>
        <w:pStyle w:val="ListBull2"/>
        <w:rPr>
          <w:i/>
        </w:rPr>
      </w:pPr>
      <w:r w:rsidRPr="005B17D3">
        <w:t>When a user clicks ‘Update’ after changing the Cancelled/Declined Indicator from ‘No’ or ‘No Data’ to ‘Yes’, the following message is displayed in a pop-up window (This would only apply to EED users):</w:t>
      </w:r>
      <w:r w:rsidRPr="005B17D3">
        <w:br/>
      </w:r>
      <w:r w:rsidRPr="005B17D3">
        <w:rPr>
          <w:i/>
        </w:rPr>
        <w:t xml:space="preserve">Are you sure you want to set the Cancelled/Declined indicator to Yes? </w:t>
      </w:r>
    </w:p>
    <w:p w14:paraId="1B73D929" w14:textId="77777777" w:rsidR="00E27F88" w:rsidRPr="005B17D3" w:rsidRDefault="00E27F88" w:rsidP="00EF3896">
      <w:pPr>
        <w:pStyle w:val="ScreenFieldDesc"/>
      </w:pPr>
      <w:r w:rsidRPr="005B17D3">
        <w:t>Update the Overview screen to show Enrollment End Date when an Application is set to Cancelled/Declined or Closed Status.</w:t>
      </w:r>
    </w:p>
    <w:p w14:paraId="465EAD98" w14:textId="77777777" w:rsidR="00E27F88" w:rsidRPr="005B17D3" w:rsidRDefault="00E27F88" w:rsidP="00EF3896">
      <w:pPr>
        <w:pStyle w:val="ListBull2"/>
      </w:pPr>
      <w:r w:rsidRPr="005B17D3">
        <w:t>When the enrollment status of an application is set to Cancelled/Declined or Closed, the overview screen of the enrollment system displays the “Enrollment End Date” within the “Update Enrollment Dates” field.</w:t>
      </w:r>
    </w:p>
    <w:p w14:paraId="393686CC" w14:textId="583141CF" w:rsidR="00E27F88" w:rsidRPr="005B17D3" w:rsidRDefault="00E27F88" w:rsidP="00EF3896">
      <w:pPr>
        <w:pStyle w:val="ListBull2"/>
      </w:pPr>
      <w:r w:rsidRPr="005B17D3">
        <w:t>When the enrollment status of an application is NOT Cancelled/Declined or Closed, the “Effective Date of Change” field continues to display on the Overview screen within the “Update Enrollment Dates” field.</w:t>
      </w:r>
    </w:p>
    <w:p w14:paraId="74B674D8" w14:textId="77777777" w:rsidR="002E6A0F" w:rsidRPr="005B17D3" w:rsidRDefault="002E6A0F" w:rsidP="002E6A0F">
      <w:pPr>
        <w:pStyle w:val="ListBull2"/>
        <w:numPr>
          <w:ilvl w:val="0"/>
          <w:numId w:val="0"/>
        </w:numPr>
        <w:ind w:left="720"/>
      </w:pPr>
    </w:p>
    <w:p w14:paraId="7BDE0D22" w14:textId="77777777" w:rsidR="00E27F88" w:rsidRPr="005B17D3" w:rsidRDefault="00E27F88" w:rsidP="00EF3896">
      <w:pPr>
        <w:pStyle w:val="Caption"/>
        <w:jc w:val="left"/>
      </w:pPr>
      <w:r w:rsidRPr="005B17D3">
        <w:t>Manage Pending Reminder Incomplete Application Letters</w:t>
      </w:r>
    </w:p>
    <w:p w14:paraId="10AAC711" w14:textId="16AD69B9" w:rsidR="00E27F88" w:rsidRPr="005B17D3" w:rsidRDefault="00E27F88" w:rsidP="00EF3896">
      <w:r w:rsidRPr="005B17D3">
        <w:t>The following are the rules related to managing Reminder Incomplete Application Letters.</w:t>
      </w:r>
    </w:p>
    <w:p w14:paraId="15BD9D60" w14:textId="77777777" w:rsidR="002E6A0F" w:rsidRPr="005B17D3" w:rsidRDefault="002E6A0F" w:rsidP="00EF3896"/>
    <w:p w14:paraId="02A39871" w14:textId="77777777" w:rsidR="00E27F88" w:rsidRPr="005B17D3" w:rsidRDefault="00E27F88" w:rsidP="00EF3896">
      <w:pPr>
        <w:pStyle w:val="ScreenField"/>
      </w:pPr>
      <w:r w:rsidRPr="005B17D3">
        <w:rPr>
          <w:u w:val="single"/>
        </w:rPr>
        <w:t xml:space="preserve">Trigger Reminder Incomplete Application Letters </w:t>
      </w:r>
    </w:p>
    <w:p w14:paraId="591BE28B" w14:textId="77777777" w:rsidR="00E27F88" w:rsidRPr="005B17D3" w:rsidRDefault="00E27F88" w:rsidP="00EF3896">
      <w:pPr>
        <w:pStyle w:val="ScreenFieldDesc"/>
      </w:pPr>
      <w:r w:rsidRPr="005B17D3">
        <w:t>Reminder Incomplete Application Letters are automatically triggered 326 days after an IPN (Initial Pending Notification) letter is mailed (40 days prior to the 366</w:t>
      </w:r>
      <w:r w:rsidRPr="005B17D3">
        <w:rPr>
          <w:vertAlign w:val="superscript"/>
        </w:rPr>
        <w:t>th</w:t>
      </w:r>
      <w:r w:rsidRPr="005B17D3">
        <w:t xml:space="preserve"> day). </w:t>
      </w:r>
    </w:p>
    <w:p w14:paraId="1DCED0E2" w14:textId="77777777" w:rsidR="00E27F88" w:rsidRPr="005B17D3" w:rsidRDefault="00E27F88" w:rsidP="00EF3896">
      <w:pPr>
        <w:pStyle w:val="ListBull2"/>
      </w:pPr>
      <w:r w:rsidRPr="005B17D3">
        <w:t xml:space="preserve">If the exclusion conditions are NOT met, the system checks the enrollment status. </w:t>
      </w:r>
    </w:p>
    <w:p w14:paraId="2230252D" w14:textId="77777777" w:rsidR="00E27F88" w:rsidRPr="005B17D3" w:rsidRDefault="00E27F88" w:rsidP="00EF3896">
      <w:pPr>
        <w:pStyle w:val="ListBull2"/>
        <w:rPr>
          <w:i/>
        </w:rPr>
      </w:pPr>
      <w:r w:rsidRPr="005B17D3">
        <w:t xml:space="preserve">If the enrollment status is: 'Pending; Eligibility status is unverified', the system automatically triggers: </w:t>
      </w:r>
      <w:r w:rsidRPr="005B17D3">
        <w:br/>
      </w:r>
      <w:r w:rsidRPr="005B17D3">
        <w:rPr>
          <w:i/>
        </w:rPr>
        <w:t xml:space="preserve">742-653 Reminder Incomplete Application - Eligibility Unverified Letter </w:t>
      </w:r>
    </w:p>
    <w:p w14:paraId="2C0EF63B" w14:textId="77777777" w:rsidR="00E27F88" w:rsidRPr="005B17D3" w:rsidRDefault="00E27F88" w:rsidP="00EF3896">
      <w:pPr>
        <w:pStyle w:val="ListBull2"/>
        <w:rPr>
          <w:i/>
        </w:rPr>
      </w:pPr>
      <w:r w:rsidRPr="005B17D3">
        <w:t xml:space="preserve">If the enrollment status is: 'Pending; Means Test is Required', the system automatically triggers: </w:t>
      </w:r>
      <w:r w:rsidRPr="005B17D3">
        <w:br/>
      </w:r>
      <w:r w:rsidRPr="005B17D3">
        <w:rPr>
          <w:i/>
        </w:rPr>
        <w:t>742-654 Reminder Incomplete Application - Financial Disclosure Letter</w:t>
      </w:r>
    </w:p>
    <w:p w14:paraId="550908D4" w14:textId="77777777" w:rsidR="00E27F88" w:rsidRPr="005B17D3" w:rsidRDefault="00E27F88" w:rsidP="00EF3896">
      <w:pPr>
        <w:pStyle w:val="ListBull2"/>
      </w:pPr>
      <w:r w:rsidRPr="005B17D3">
        <w:t>The system will NOT reset the IPN date or IPN clock when sending the Reminder Incomplete Application Letters.</w:t>
      </w:r>
    </w:p>
    <w:p w14:paraId="56A48D39" w14:textId="264B2413" w:rsidR="00E27F88" w:rsidRPr="005B17D3" w:rsidRDefault="00E27F88" w:rsidP="00EF3896">
      <w:pPr>
        <w:pStyle w:val="ScreenFieldDesc"/>
      </w:pPr>
      <w:r w:rsidRPr="005B17D3">
        <w:t>Each Reminder Incomplete Application Letter includes the date that the application is scheduled to close (366</w:t>
      </w:r>
      <w:r w:rsidRPr="005B17D3">
        <w:rPr>
          <w:vertAlign w:val="superscript"/>
        </w:rPr>
        <w:t>th</w:t>
      </w:r>
      <w:r w:rsidRPr="005B17D3">
        <w:t xml:space="preserve"> day after the IPN date).</w:t>
      </w:r>
    </w:p>
    <w:p w14:paraId="2BB3A939" w14:textId="77777777" w:rsidR="002E6A0F" w:rsidRPr="005B17D3" w:rsidRDefault="002E6A0F" w:rsidP="002E6A0F">
      <w:pPr>
        <w:pStyle w:val="ScreenField"/>
      </w:pPr>
    </w:p>
    <w:p w14:paraId="01CAA63E" w14:textId="77777777" w:rsidR="00E27F88" w:rsidRPr="005B17D3" w:rsidRDefault="00E27F88" w:rsidP="00EF3896">
      <w:pPr>
        <w:pStyle w:val="ScreenField"/>
      </w:pPr>
      <w:r w:rsidRPr="005B17D3">
        <w:rPr>
          <w:u w:val="single"/>
        </w:rPr>
        <w:t>Send Reminder Incomplete Application Letters to Print Vendor</w:t>
      </w:r>
      <w:r w:rsidRPr="005B17D3">
        <w:t xml:space="preserve"> </w:t>
      </w:r>
    </w:p>
    <w:p w14:paraId="56584687" w14:textId="77777777" w:rsidR="00E27F88" w:rsidRPr="005B17D3" w:rsidRDefault="00E27F88" w:rsidP="00EF3896">
      <w:pPr>
        <w:pStyle w:val="BodyTextBullet2"/>
      </w:pPr>
      <w:r w:rsidRPr="005B17D3">
        <w:t>All letters triggered successfully, without a status of “Reject at HEC”, are added to the Communications Log with a status of “Send to Print Vendor”.</w:t>
      </w:r>
    </w:p>
    <w:p w14:paraId="1396971E" w14:textId="77777777" w:rsidR="00E27F88" w:rsidRPr="005B17D3" w:rsidRDefault="00E27F88" w:rsidP="00884662">
      <w:pPr>
        <w:pStyle w:val="BodyTextBullet2"/>
        <w:numPr>
          <w:ilvl w:val="0"/>
          <w:numId w:val="166"/>
        </w:numPr>
      </w:pPr>
      <w:r w:rsidRPr="005B17D3">
        <w:t>Upon creating the letter batch file to the print vendor, the system checks to ensure the enrollment status is still applicable to the letter being sent.</w:t>
      </w:r>
    </w:p>
    <w:p w14:paraId="13301DDD" w14:textId="77777777" w:rsidR="00E27F88" w:rsidRPr="005B17D3" w:rsidRDefault="00E27F88" w:rsidP="00884662">
      <w:pPr>
        <w:pStyle w:val="BodyTextBullet2"/>
        <w:numPr>
          <w:ilvl w:val="0"/>
          <w:numId w:val="166"/>
        </w:numPr>
      </w:pPr>
      <w:r w:rsidRPr="005B17D3">
        <w:t>If the exclusion conditions are still not met and the enrollment status is still applicable, the letter is included in the batch file and the status is updated to “Sent to Print Vendor”.</w:t>
      </w:r>
    </w:p>
    <w:p w14:paraId="37F65119" w14:textId="77777777" w:rsidR="00E27F88" w:rsidRPr="005B17D3" w:rsidRDefault="00E27F88" w:rsidP="00884662">
      <w:pPr>
        <w:pStyle w:val="BodyTextBullet2"/>
        <w:numPr>
          <w:ilvl w:val="0"/>
          <w:numId w:val="166"/>
        </w:numPr>
      </w:pPr>
      <w:r w:rsidRPr="005B17D3">
        <w:t>If the exclusion conditions are met or if the enrollment status is no longer applicable, the letter should be removed from the batch file and the status is updated to “Reject at HEC”.</w:t>
      </w:r>
    </w:p>
    <w:p w14:paraId="7F91ED31" w14:textId="77777777" w:rsidR="00E27F88" w:rsidRPr="005B17D3" w:rsidRDefault="00E27F88" w:rsidP="00884662">
      <w:pPr>
        <w:pStyle w:val="BodyTextBullet2"/>
        <w:numPr>
          <w:ilvl w:val="0"/>
          <w:numId w:val="166"/>
        </w:numPr>
      </w:pPr>
      <w:r w:rsidRPr="005B17D3">
        <w:t>The system will NOT reset the IPN clock. The IPN clock continues and the application may be closed on the 366th day.</w:t>
      </w:r>
    </w:p>
    <w:p w14:paraId="1C456B16" w14:textId="77777777" w:rsidR="00E27F88" w:rsidRPr="005B17D3" w:rsidRDefault="00E27F88" w:rsidP="00884662">
      <w:pPr>
        <w:pStyle w:val="BodyTextBullet2"/>
        <w:numPr>
          <w:ilvl w:val="0"/>
          <w:numId w:val="166"/>
        </w:numPr>
      </w:pPr>
      <w:r w:rsidRPr="005B17D3">
        <w:t>The system receives a response from the print vendor for each Reminder Incomplete Application Letter sent and displays the response in the “Status” column within the “Previously Mailed” tab.</w:t>
      </w:r>
    </w:p>
    <w:p w14:paraId="2E29EF41" w14:textId="77777777" w:rsidR="00E27F88" w:rsidRPr="005B17D3" w:rsidRDefault="00E27F88" w:rsidP="00884662">
      <w:pPr>
        <w:pStyle w:val="BodyTextBullet2"/>
        <w:numPr>
          <w:ilvl w:val="0"/>
          <w:numId w:val="166"/>
        </w:numPr>
      </w:pPr>
      <w:r w:rsidRPr="005B17D3">
        <w:t>Regardless of the status received from the print vendor, the system will NOT reset the IPN clock. The IPN clock continues and the application may be closed on the 366th day, although the Veteran did not receive a reminder letter.</w:t>
      </w:r>
    </w:p>
    <w:p w14:paraId="19CC564D" w14:textId="77777777" w:rsidR="00E27F88" w:rsidRPr="005B17D3" w:rsidRDefault="00E27F88" w:rsidP="00884662">
      <w:pPr>
        <w:pStyle w:val="BodyTextBullet2"/>
        <w:numPr>
          <w:ilvl w:val="0"/>
          <w:numId w:val="166"/>
        </w:numPr>
      </w:pPr>
      <w:r w:rsidRPr="005B17D3">
        <w:t>The system records each sent letter in the “Previously Mailed” (Communications Log) tab.</w:t>
      </w:r>
    </w:p>
    <w:p w14:paraId="4F17789A" w14:textId="77777777" w:rsidR="00E27F88" w:rsidRPr="005B17D3" w:rsidRDefault="00E27F88" w:rsidP="00884662">
      <w:pPr>
        <w:pStyle w:val="BodyTextBullet2"/>
        <w:numPr>
          <w:ilvl w:val="0"/>
          <w:numId w:val="166"/>
        </w:numPr>
      </w:pPr>
      <w:r w:rsidRPr="005B17D3">
        <w:t>The system records each letter in the Communications Log with a trigger type of “Automatic”.</w:t>
      </w:r>
    </w:p>
    <w:p w14:paraId="527A815D" w14:textId="77777777" w:rsidR="00E27F88" w:rsidRPr="005B17D3" w:rsidRDefault="00E27F88" w:rsidP="00884662">
      <w:pPr>
        <w:pStyle w:val="BodyTextBullet2"/>
        <w:numPr>
          <w:ilvl w:val="0"/>
          <w:numId w:val="166"/>
        </w:numPr>
      </w:pPr>
      <w:r w:rsidRPr="005B17D3">
        <w:t>If a user clicks on a (742-653 or 742-654) Reminder Incomplete Application Letter under the Previously Mailed tab, the following fields are populated, in addition to the standard fields:</w:t>
      </w:r>
    </w:p>
    <w:p w14:paraId="40C1A952" w14:textId="77777777" w:rsidR="00E27F88" w:rsidRPr="005B17D3" w:rsidRDefault="00E27F88" w:rsidP="00EF3896">
      <w:pPr>
        <w:pStyle w:val="ScreenField"/>
      </w:pPr>
    </w:p>
    <w:p w14:paraId="60899524" w14:textId="77777777" w:rsidR="00E27F88" w:rsidRPr="005B17D3" w:rsidRDefault="00E27F88" w:rsidP="00EF3896">
      <w:pPr>
        <w:pStyle w:val="ScreenField"/>
      </w:pPr>
      <w:r w:rsidRPr="005B17D3">
        <w:t>Initial Pending Notification Date</w:t>
      </w:r>
    </w:p>
    <w:p w14:paraId="192B6491" w14:textId="266FABA7" w:rsidR="00E27F88" w:rsidRPr="005B17D3" w:rsidRDefault="00E27F88" w:rsidP="00EF3896">
      <w:pPr>
        <w:pStyle w:val="ScreenFieldDesc"/>
      </w:pPr>
      <w:r w:rsidRPr="005B17D3">
        <w:t>The IPN date at the time of sending the Reminder Incomplete Application Letter is populated.</w:t>
      </w:r>
    </w:p>
    <w:p w14:paraId="2518E522" w14:textId="77777777" w:rsidR="002E6A0F" w:rsidRPr="005B17D3" w:rsidRDefault="002E6A0F" w:rsidP="002E6A0F">
      <w:pPr>
        <w:pStyle w:val="ScreenField"/>
      </w:pPr>
    </w:p>
    <w:p w14:paraId="30BDC407" w14:textId="77777777" w:rsidR="00E27F88" w:rsidRPr="005B17D3" w:rsidRDefault="00E27F88" w:rsidP="00EF3896">
      <w:pPr>
        <w:pStyle w:val="ScreenField"/>
      </w:pPr>
      <w:r w:rsidRPr="005B17D3">
        <w:t>Days Elapsed</w:t>
      </w:r>
    </w:p>
    <w:p w14:paraId="7B16009A" w14:textId="77777777" w:rsidR="00E27F88" w:rsidRPr="005B17D3" w:rsidRDefault="00E27F88" w:rsidP="00EF3896">
      <w:pPr>
        <w:pStyle w:val="ScreenFieldDesc"/>
      </w:pPr>
      <w:r w:rsidRPr="005B17D3">
        <w:t>The difference between the IPN date and the current date.</w:t>
      </w:r>
    </w:p>
    <w:p w14:paraId="16221FC4" w14:textId="77777777" w:rsidR="00E27F88" w:rsidRPr="005B17D3" w:rsidRDefault="00E27F88" w:rsidP="00EF3896">
      <w:pPr>
        <w:pStyle w:val="ListBull2"/>
      </w:pPr>
      <w:r w:rsidRPr="005B17D3">
        <w:t>Days Elapsed = Current Date - IPN date.</w:t>
      </w:r>
    </w:p>
    <w:p w14:paraId="36295395" w14:textId="77777777" w:rsidR="00E27F88" w:rsidRPr="005B17D3" w:rsidRDefault="00E27F88" w:rsidP="00EF3896">
      <w:pPr>
        <w:pStyle w:val="ListBull2"/>
      </w:pPr>
      <w:r w:rsidRPr="005B17D3">
        <w:t xml:space="preserve">The system allows an ES user to re-mail Reminder Incomplete Application Letters (742-653/742-654), which were generated during the current enrollment cycle. </w:t>
      </w:r>
    </w:p>
    <w:p w14:paraId="6A784980" w14:textId="77777777" w:rsidR="00E27F88" w:rsidRPr="005B17D3" w:rsidRDefault="00E27F88" w:rsidP="00EF3896">
      <w:pPr>
        <w:pStyle w:val="ListBull2"/>
      </w:pPr>
      <w:r w:rsidRPr="005B17D3">
        <w:t>Re-mail links will only be displayed for users that have the “Manually Mail/Re-mail Letter” capability.</w:t>
      </w:r>
    </w:p>
    <w:p w14:paraId="23A8B38E" w14:textId="77777777" w:rsidR="00E27F88" w:rsidRPr="005B17D3" w:rsidRDefault="00E27F88" w:rsidP="00EF3896">
      <w:pPr>
        <w:pStyle w:val="ListBull2"/>
      </w:pPr>
      <w:r w:rsidRPr="005B17D3">
        <w:t>Re-mail URL links will only be displayed for Reminder Incomplete Application Letters that were generated during the current enrollment cycle.</w:t>
      </w:r>
    </w:p>
    <w:p w14:paraId="19FD1253" w14:textId="77777777" w:rsidR="00E27F88" w:rsidRPr="005B17D3" w:rsidRDefault="00E27F88" w:rsidP="00EF3896">
      <w:pPr>
        <w:pStyle w:val="ListBull2"/>
      </w:pPr>
      <w:r w:rsidRPr="005B17D3">
        <w:t>The system allows re-mail of the appropriate reminder letter based on the enrollment status and only if none of the exclusion conditions are met.</w:t>
      </w:r>
    </w:p>
    <w:p w14:paraId="1CB4B56C" w14:textId="77777777" w:rsidR="00E27F88" w:rsidRPr="005B17D3" w:rsidRDefault="00E27F88" w:rsidP="00EF3896">
      <w:pPr>
        <w:pStyle w:val="ListBull2"/>
      </w:pPr>
      <w:r w:rsidRPr="005B17D3">
        <w:t>If the user attempts to re-mail the 742-653 Reminder Incomplete Application Eligibility Unverified Letter and the Enrollment status is: 'Pending; Eligibility status is unverified', no exclusion conditions are met, and a final letter (742-652/742-652A) was not sent, the letter is sent and recorded in the Communications Log with a trigger type of “Manual”.</w:t>
      </w:r>
    </w:p>
    <w:p w14:paraId="5BA0BDB5" w14:textId="77777777" w:rsidR="00E27F88" w:rsidRPr="005B17D3" w:rsidRDefault="00E27F88" w:rsidP="00EF3896">
      <w:pPr>
        <w:pStyle w:val="ListBull2"/>
      </w:pPr>
      <w:r w:rsidRPr="005B17D3">
        <w:t>If any condition is not met, the attempt is written to the Communications Log with a status of “Reject at HEC” and the following message displays:</w:t>
      </w:r>
      <w:r w:rsidRPr="005B17D3">
        <w:rPr>
          <w:i/>
        </w:rPr>
        <w:br/>
        <w:t>This letter has failed to meet the conditions to send the letter. The conditions that failed are:</w:t>
      </w:r>
      <w:r w:rsidRPr="005B17D3">
        <w:br/>
        <w:t>The system displays a bulleted list of ALL conditions that were not met.</w:t>
      </w:r>
    </w:p>
    <w:p w14:paraId="409AC1EA" w14:textId="77777777" w:rsidR="00E27F88" w:rsidRPr="005B17D3" w:rsidRDefault="00E27F88" w:rsidP="00EF3896">
      <w:pPr>
        <w:pStyle w:val="ListBull2"/>
      </w:pPr>
      <w:r w:rsidRPr="005B17D3">
        <w:t>If the user attempts to re-mail the (742-654) Reminder Incomplete Application - Financial Disclosure Letter and the Enrollment status is: 'Pending; Means Test is Required', no exclusion conditions are met, and a final letter (742-652/742-652A) was not sent, the letter is sent and recorded in the Communications Log with a trigger type of “Manual”.</w:t>
      </w:r>
    </w:p>
    <w:p w14:paraId="0C0DFCD6" w14:textId="77777777" w:rsidR="00E27F88" w:rsidRPr="005B17D3" w:rsidRDefault="00E27F88" w:rsidP="00884662">
      <w:pPr>
        <w:pStyle w:val="BodyTextBullet2"/>
        <w:numPr>
          <w:ilvl w:val="0"/>
          <w:numId w:val="167"/>
        </w:numPr>
      </w:pPr>
      <w:r w:rsidRPr="005B17D3">
        <w:t>If any condition is not met, the attempt is written to the Communications Log with a status of “Reject at HEC” and the following message is displayed:</w:t>
      </w:r>
      <w:r w:rsidRPr="005B17D3">
        <w:rPr>
          <w:i/>
        </w:rPr>
        <w:br/>
        <w:t>This letter has failed to meet the conditions to send the letter. The conditions that failed are:</w:t>
      </w:r>
      <w:r w:rsidRPr="005B17D3">
        <w:br/>
        <w:t>The system displays a bulleted list of ALL conditions that were not met.</w:t>
      </w:r>
    </w:p>
    <w:p w14:paraId="0FA95485" w14:textId="77777777" w:rsidR="00E27F88" w:rsidRPr="005B17D3" w:rsidRDefault="00E27F88" w:rsidP="00884662">
      <w:pPr>
        <w:pStyle w:val="BodyTextBullet2"/>
        <w:numPr>
          <w:ilvl w:val="0"/>
          <w:numId w:val="167"/>
        </w:numPr>
      </w:pPr>
      <w:r w:rsidRPr="005B17D3">
        <w:t>The system will not reset or interrupt the IPN clock when re-mailing a Reminder Incomplete Application Letter (742-653/742-654).</w:t>
      </w:r>
    </w:p>
    <w:p w14:paraId="6E1C1D53" w14:textId="77777777" w:rsidR="00E27F88" w:rsidRPr="005B17D3" w:rsidRDefault="00E27F88" w:rsidP="00884662">
      <w:pPr>
        <w:pStyle w:val="BodyTextBullet2"/>
        <w:numPr>
          <w:ilvl w:val="0"/>
          <w:numId w:val="167"/>
        </w:numPr>
      </w:pPr>
      <w:r w:rsidRPr="005B17D3">
        <w:t>Reminder Incomplete Application Letters (742-653/742-654) will NOT be included within the “Available for Mailing” tab.</w:t>
      </w:r>
    </w:p>
    <w:p w14:paraId="479DDD08" w14:textId="77777777" w:rsidR="00E27F88" w:rsidRPr="005B17D3" w:rsidRDefault="00E27F88" w:rsidP="00EF3896">
      <w:pPr>
        <w:pStyle w:val="ListBull2"/>
      </w:pPr>
      <w:r w:rsidRPr="005B17D3">
        <w:t>Reminder Incomplete Application Letters (742-653/742-654) will not be re-mailed or automatically triggered if any of the items below are true:</w:t>
      </w:r>
    </w:p>
    <w:p w14:paraId="0E355AB2" w14:textId="77777777" w:rsidR="00E27F88" w:rsidRPr="005B17D3" w:rsidRDefault="00E27F88" w:rsidP="00884662">
      <w:pPr>
        <w:pStyle w:val="ListBull2"/>
        <w:numPr>
          <w:ilvl w:val="1"/>
          <w:numId w:val="64"/>
        </w:numPr>
      </w:pPr>
      <w:r w:rsidRPr="005B17D3">
        <w:t>A duplicate letter is already pending to be sent for the application.</w:t>
      </w:r>
    </w:p>
    <w:p w14:paraId="2FE50986" w14:textId="77777777" w:rsidR="00E27F88" w:rsidRPr="005B17D3" w:rsidRDefault="00E27F88" w:rsidP="00884662">
      <w:pPr>
        <w:pStyle w:val="ListBull2"/>
        <w:numPr>
          <w:ilvl w:val="1"/>
          <w:numId w:val="64"/>
        </w:numPr>
      </w:pPr>
      <w:r w:rsidRPr="005B17D3">
        <w:t>A required field or fields are missing from the letter.</w:t>
      </w:r>
    </w:p>
    <w:p w14:paraId="00AB2FA0" w14:textId="77777777" w:rsidR="00E27F88" w:rsidRPr="005B17D3" w:rsidRDefault="00E27F88" w:rsidP="00884662">
      <w:pPr>
        <w:pStyle w:val="ListBull2"/>
        <w:numPr>
          <w:ilvl w:val="1"/>
          <w:numId w:val="64"/>
        </w:numPr>
      </w:pPr>
      <w:r w:rsidRPr="005B17D3">
        <w:t>A Date of Death was populated for the Veteran.</w:t>
      </w:r>
    </w:p>
    <w:p w14:paraId="424ECDB7" w14:textId="77777777" w:rsidR="00E27F88" w:rsidRPr="005B17D3" w:rsidRDefault="00E27F88" w:rsidP="00884662">
      <w:pPr>
        <w:pStyle w:val="ListBull2"/>
        <w:numPr>
          <w:ilvl w:val="1"/>
          <w:numId w:val="64"/>
        </w:numPr>
      </w:pPr>
      <w:r w:rsidRPr="005B17D3">
        <w:t>The “Stop Communications” option is selected.</w:t>
      </w:r>
    </w:p>
    <w:p w14:paraId="6436AEFC" w14:textId="77777777" w:rsidR="00E27F88" w:rsidRPr="005B17D3" w:rsidRDefault="00E27F88" w:rsidP="00EF3896">
      <w:pPr>
        <w:pStyle w:val="ListBull2"/>
      </w:pPr>
      <w:r w:rsidRPr="005B17D3">
        <w:t>Reminder Incomplete Application Letters (742-653/742-654) are triggered even when the bad address reason is populated.</w:t>
      </w:r>
    </w:p>
    <w:p w14:paraId="20E3E61F" w14:textId="77777777" w:rsidR="00E27F88" w:rsidRPr="005B17D3" w:rsidRDefault="00E27F88" w:rsidP="00EF3896">
      <w:pPr>
        <w:pStyle w:val="ScreenField"/>
      </w:pPr>
    </w:p>
    <w:p w14:paraId="61FFEE4E" w14:textId="77777777" w:rsidR="00E27F88" w:rsidRPr="005B17D3" w:rsidRDefault="00E27F88" w:rsidP="00EF3896">
      <w:pPr>
        <w:pStyle w:val="ScreenField"/>
      </w:pPr>
      <w:r w:rsidRPr="005B17D3">
        <w:t>Historical Pending Application Cleanup:</w:t>
      </w:r>
    </w:p>
    <w:p w14:paraId="32660545" w14:textId="77777777" w:rsidR="00E27F88" w:rsidRPr="005B17D3" w:rsidRDefault="00E27F88" w:rsidP="00EF3896">
      <w:pPr>
        <w:pStyle w:val="BodyTextBullet2"/>
      </w:pPr>
      <w:r w:rsidRPr="005B17D3">
        <w:t>Upon processing the historical cleanup batch for Manage Pending, all Veterans are sent a reminder letter approximately 40 days prior to receiving their final closed application letter. The appropriate Reminder Incomplete Application Letter (742-653/742-654) is automatically triggered 326 days after the initial pending notification.</w:t>
      </w:r>
    </w:p>
    <w:p w14:paraId="0EE5073B" w14:textId="471B1D6C" w:rsidR="00E27F88" w:rsidRPr="005B17D3" w:rsidRDefault="00E27F88" w:rsidP="00EF3896">
      <w:pPr>
        <w:pStyle w:val="BodyTextBullet2"/>
      </w:pPr>
      <w:r w:rsidRPr="005B17D3">
        <w:t>Regardless of the status received from the print vendor, the IPN clock will not reset or interrupt the 365-day clock. The system triggers an email bulletin/notification when the Reminder Incomplete Application Letters are sent and ready to be processed by the print vendor.</w:t>
      </w:r>
    </w:p>
    <w:p w14:paraId="76448A6D" w14:textId="77777777" w:rsidR="002E6A0F" w:rsidRPr="005B17D3" w:rsidRDefault="002E6A0F" w:rsidP="00EF3896">
      <w:pPr>
        <w:pStyle w:val="BodyTextBullet2"/>
      </w:pPr>
    </w:p>
    <w:p w14:paraId="035309C6" w14:textId="77777777" w:rsidR="00E27F88" w:rsidRPr="005B17D3" w:rsidRDefault="00E27F88" w:rsidP="00EF3896">
      <w:pPr>
        <w:pStyle w:val="ScreenField"/>
      </w:pPr>
      <w:r w:rsidRPr="005B17D3">
        <w:t>Application Signature Date</w:t>
      </w:r>
      <w:r w:rsidRPr="005B17D3">
        <w:fldChar w:fldCharType="begin"/>
      </w:r>
      <w:r w:rsidRPr="005B17D3">
        <w:instrText xml:space="preserve"> XE "Date:Application Signature:AAP" </w:instrText>
      </w:r>
      <w:r w:rsidRPr="005B17D3">
        <w:fldChar w:fldCharType="end"/>
      </w:r>
      <w:r w:rsidRPr="005B17D3">
        <w:fldChar w:fldCharType="begin"/>
      </w:r>
      <w:r w:rsidRPr="005B17D3">
        <w:instrText xml:space="preserve"> XE "Application Date:Signature" </w:instrText>
      </w:r>
      <w:r w:rsidRPr="005B17D3">
        <w:fldChar w:fldCharType="end"/>
      </w:r>
      <w:r w:rsidRPr="005B17D3">
        <w:t>:</w:t>
      </w:r>
    </w:p>
    <w:p w14:paraId="23AAB245" w14:textId="77777777" w:rsidR="00E27F88" w:rsidRPr="005B17D3" w:rsidRDefault="00E27F88" w:rsidP="00EF3896">
      <w:pPr>
        <w:pStyle w:val="ScreenFieldDesc"/>
      </w:pPr>
      <w:r w:rsidRPr="005B17D3">
        <w:t xml:space="preserve">The </w:t>
      </w:r>
      <w:r w:rsidRPr="005B17D3">
        <w:rPr>
          <w:i/>
        </w:rPr>
        <w:t>Application Signature Date</w:t>
      </w:r>
      <w:r w:rsidRPr="005B17D3">
        <w:t xml:space="preserve"> is the date of the application for enrollment was signed.</w:t>
      </w:r>
    </w:p>
    <w:p w14:paraId="6685C387" w14:textId="77777777" w:rsidR="00E27F88" w:rsidRPr="005B17D3" w:rsidRDefault="00E27F88" w:rsidP="00EF3896">
      <w:pPr>
        <w:pStyle w:val="RulesandMore"/>
      </w:pPr>
      <w:r w:rsidRPr="005B17D3">
        <w:t>Rules...</w:t>
      </w:r>
    </w:p>
    <w:p w14:paraId="34AB074F" w14:textId="77777777" w:rsidR="00E27F88" w:rsidRPr="005B17D3" w:rsidRDefault="00E27F88" w:rsidP="00EF3896">
      <w:pPr>
        <w:pStyle w:val="ListBull2"/>
      </w:pPr>
      <w:r w:rsidRPr="005B17D3">
        <w:t>Application Signature Date cannot be a future date.</w:t>
      </w:r>
    </w:p>
    <w:p w14:paraId="20441F71" w14:textId="77777777" w:rsidR="00E27F88" w:rsidRPr="005B17D3" w:rsidRDefault="00E27F88" w:rsidP="00EF3896">
      <w:pPr>
        <w:pStyle w:val="ListBull2"/>
      </w:pPr>
      <w:r w:rsidRPr="005B17D3">
        <w:t xml:space="preserve">Application Signature Date requires a </w:t>
      </w:r>
      <w:r w:rsidRPr="005B17D3">
        <w:rPr>
          <w:rStyle w:val="Text-onlypopuphotspot"/>
        </w:rPr>
        <w:t>precise</w:t>
      </w:r>
      <w:r w:rsidRPr="005B17D3">
        <w:t xml:space="preserve"> date.</w:t>
      </w:r>
    </w:p>
    <w:p w14:paraId="7076FF4D" w14:textId="77777777" w:rsidR="00E27F88" w:rsidRPr="005B17D3" w:rsidRDefault="00E27F88" w:rsidP="00EF3896">
      <w:pPr>
        <w:pStyle w:val="ListBull2"/>
      </w:pPr>
      <w:r w:rsidRPr="005B17D3">
        <w:t>Application Signature Date cannot be prior to the Date of Birth.</w:t>
      </w:r>
    </w:p>
    <w:p w14:paraId="202D113B" w14:textId="77777777" w:rsidR="00E27F88" w:rsidRPr="005B17D3" w:rsidRDefault="00E27F88" w:rsidP="00EF3896">
      <w:pPr>
        <w:pStyle w:val="ListBull2"/>
      </w:pPr>
      <w:r w:rsidRPr="005B17D3">
        <w:t>Application Signature Date cannot be after the Date of Death.</w:t>
      </w:r>
    </w:p>
    <w:p w14:paraId="7BFAB968" w14:textId="77777777" w:rsidR="00E27F88" w:rsidRPr="005B17D3" w:rsidRDefault="00E27F88" w:rsidP="00EF3896">
      <w:pPr>
        <w:pStyle w:val="ScreenField"/>
      </w:pPr>
    </w:p>
    <w:p w14:paraId="5CA7B4BA" w14:textId="77777777" w:rsidR="00E27F88" w:rsidRPr="005B17D3" w:rsidRDefault="00E27F88" w:rsidP="00EF3896">
      <w:pPr>
        <w:pStyle w:val="ScreenField"/>
      </w:pPr>
      <w:r w:rsidRPr="005B17D3">
        <w:t>Application Method</w:t>
      </w:r>
      <w:r w:rsidRPr="005B17D3">
        <w:fldChar w:fldCharType="begin"/>
      </w:r>
      <w:r w:rsidRPr="005B17D3">
        <w:instrText xml:space="preserve"> XE "Enrollment:Application Method:AAP" </w:instrText>
      </w:r>
      <w:r w:rsidRPr="005B17D3">
        <w:fldChar w:fldCharType="end"/>
      </w:r>
      <w:r w:rsidRPr="005B17D3">
        <w:fldChar w:fldCharType="begin"/>
      </w:r>
      <w:r w:rsidRPr="005B17D3">
        <w:instrText xml:space="preserve"> XE "Application Method:Enrollment" </w:instrText>
      </w:r>
      <w:r w:rsidRPr="005B17D3">
        <w:fldChar w:fldCharType="end"/>
      </w:r>
      <w:r w:rsidRPr="005B17D3">
        <w:t>:</w:t>
      </w:r>
    </w:p>
    <w:p w14:paraId="28CD3DC8" w14:textId="759C0F3D" w:rsidR="00E27F88" w:rsidRPr="005B17D3" w:rsidRDefault="00E27F88" w:rsidP="00EF3896">
      <w:pPr>
        <w:pStyle w:val="ScreenFieldDesc"/>
      </w:pPr>
      <w:r w:rsidRPr="005B17D3">
        <w:t>The Application Method is means by which the application was filed. Choose from the dropdown.</w:t>
      </w:r>
    </w:p>
    <w:p w14:paraId="7F0189B9" w14:textId="77777777" w:rsidR="00F8768E" w:rsidRPr="005B17D3" w:rsidRDefault="00F8768E" w:rsidP="00F8768E">
      <w:pPr>
        <w:pStyle w:val="ScreenField"/>
      </w:pPr>
    </w:p>
    <w:p w14:paraId="64C7DEF2" w14:textId="77777777" w:rsidR="00E27F88" w:rsidRPr="005B17D3" w:rsidRDefault="00E27F88" w:rsidP="00EF3896">
      <w:pPr>
        <w:pStyle w:val="ScreenField"/>
      </w:pPr>
      <w:r w:rsidRPr="005B17D3">
        <w:t>Cancelled/Declined Indicator:</w:t>
      </w:r>
    </w:p>
    <w:p w14:paraId="62C0DA14" w14:textId="77777777" w:rsidR="00E27F88" w:rsidRPr="005B17D3" w:rsidRDefault="00E27F88" w:rsidP="00EF3896">
      <w:pPr>
        <w:pStyle w:val="ScreenFieldDesc"/>
      </w:pPr>
      <w:r w:rsidRPr="005B17D3">
        <w:t>This indicates if Veteran either cancelled or declined enrollment in the VA Health Care system.</w:t>
      </w:r>
    </w:p>
    <w:p w14:paraId="1B7B2E40" w14:textId="77777777" w:rsidR="00E27F88" w:rsidRPr="005B17D3" w:rsidRDefault="00E27F88" w:rsidP="00EF3896">
      <w:pPr>
        <w:pStyle w:val="RulesandMore"/>
      </w:pPr>
      <w:r w:rsidRPr="005B17D3">
        <w:t>Rules...</w:t>
      </w:r>
    </w:p>
    <w:p w14:paraId="5FA9FFD3" w14:textId="77777777" w:rsidR="00E27F88" w:rsidRPr="005B17D3" w:rsidRDefault="00E27F88" w:rsidP="00EF3896">
      <w:pPr>
        <w:pStyle w:val="ListBull2"/>
      </w:pPr>
      <w:r w:rsidRPr="005B17D3">
        <w:rPr>
          <w:i/>
          <w:iCs/>
        </w:rPr>
        <w:t>Enrollment</w:t>
      </w:r>
      <w:r w:rsidRPr="005B17D3">
        <w:rPr>
          <w:i/>
          <w:iCs/>
        </w:rPr>
        <w:fldChar w:fldCharType="begin"/>
      </w:r>
      <w:r w:rsidRPr="005B17D3">
        <w:instrText xml:space="preserve"> XE "Enrollment:Category" </w:instrText>
      </w:r>
      <w:r w:rsidRPr="005B17D3">
        <w:rPr>
          <w:i/>
          <w:iCs/>
        </w:rPr>
        <w:fldChar w:fldCharType="end"/>
      </w:r>
      <w:r w:rsidRPr="005B17D3">
        <w:rPr>
          <w:i/>
          <w:iCs/>
        </w:rPr>
        <w:t xml:space="preserve"> Category</w:t>
      </w:r>
      <w:r w:rsidRPr="005B17D3">
        <w:t xml:space="preserve"> must be </w:t>
      </w:r>
      <w:r w:rsidRPr="005B17D3">
        <w:rPr>
          <w:b/>
          <w:bCs/>
        </w:rPr>
        <w:t>Enrolled</w:t>
      </w:r>
      <w:r w:rsidRPr="005B17D3">
        <w:t xml:space="preserve"> or </w:t>
      </w:r>
      <w:r w:rsidRPr="005B17D3">
        <w:rPr>
          <w:b/>
          <w:bCs/>
        </w:rPr>
        <w:t>In Process</w:t>
      </w:r>
      <w:r w:rsidRPr="005B17D3">
        <w:rPr>
          <w:bCs/>
        </w:rPr>
        <w:t>,</w:t>
      </w:r>
      <w:r w:rsidRPr="005B17D3">
        <w:t xml:space="preserve"> in order to set the </w:t>
      </w:r>
      <w:r w:rsidRPr="005B17D3">
        <w:rPr>
          <w:i/>
          <w:iCs/>
        </w:rPr>
        <w:t>Cancelled/Declined Indicator</w:t>
      </w:r>
      <w:r w:rsidRPr="005B17D3">
        <w:t xml:space="preserve"> to </w:t>
      </w:r>
      <w:r w:rsidRPr="005B17D3">
        <w:rPr>
          <w:b/>
          <w:bCs/>
        </w:rPr>
        <w:t>Yes</w:t>
      </w:r>
      <w:r w:rsidRPr="005B17D3">
        <w:t>.</w:t>
      </w:r>
    </w:p>
    <w:p w14:paraId="17C832CC" w14:textId="199F4264" w:rsidR="00E27F88" w:rsidRPr="005B17D3" w:rsidRDefault="00E27F88" w:rsidP="00EF3896">
      <w:pPr>
        <w:pStyle w:val="ListBull2"/>
      </w:pPr>
      <w:r w:rsidRPr="005B17D3">
        <w:rPr>
          <w:iCs/>
        </w:rPr>
        <w:t>The</w:t>
      </w:r>
      <w:r w:rsidRPr="005B17D3">
        <w:t xml:space="preserve"> </w:t>
      </w:r>
      <w:r w:rsidR="006204FA" w:rsidRPr="005B17D3">
        <w:t>Veterans</w:t>
      </w:r>
      <w:r w:rsidRPr="005B17D3">
        <w:t xml:space="preserve"> requests to cancel/decline enrollment must be provided to the </w:t>
      </w:r>
      <w:r w:rsidRPr="005B17D3">
        <w:rPr>
          <w:rStyle w:val="Text-onlypopuphotspot"/>
        </w:rPr>
        <w:t>HEC</w:t>
      </w:r>
      <w:r w:rsidRPr="005B17D3">
        <w:t xml:space="preserve"> in writing.</w:t>
      </w:r>
    </w:p>
    <w:p w14:paraId="76517A39" w14:textId="3A919C5F" w:rsidR="00E27F88" w:rsidRPr="005B17D3" w:rsidRDefault="00E27F88" w:rsidP="00EF3896">
      <w:pPr>
        <w:pStyle w:val="ListBull2"/>
      </w:pPr>
      <w:r w:rsidRPr="005B17D3">
        <w:rPr>
          <w:iCs/>
        </w:rPr>
        <w:t>Veterans</w:t>
      </w:r>
      <w:r w:rsidRPr="005B17D3">
        <w:t xml:space="preserve"> who decline or cancel enrollment are not eligible for care of non</w:t>
      </w:r>
      <w:r w:rsidR="00C0209E" w:rsidRPr="005B17D3">
        <w:t>Service Connected</w:t>
      </w:r>
      <w:r w:rsidRPr="005B17D3">
        <w:t xml:space="preserve"> conditions; however, emergent care can be provided on a humanitarian basis.</w:t>
      </w:r>
    </w:p>
    <w:p w14:paraId="2ECACCCD" w14:textId="77777777" w:rsidR="00E27F88" w:rsidRPr="005B17D3" w:rsidRDefault="00E27F88" w:rsidP="00EF3896">
      <w:pPr>
        <w:pStyle w:val="ListBull2"/>
      </w:pPr>
      <w:r w:rsidRPr="005B17D3">
        <w:rPr>
          <w:iCs/>
        </w:rPr>
        <w:t>Veterans</w:t>
      </w:r>
      <w:r w:rsidRPr="005B17D3">
        <w:t xml:space="preserve"> can reapply for enrollment</w:t>
      </w:r>
      <w:r w:rsidRPr="005B17D3">
        <w:fldChar w:fldCharType="begin"/>
      </w:r>
      <w:r w:rsidRPr="005B17D3">
        <w:instrText xml:space="preserve"> XE "Enrollment" </w:instrText>
      </w:r>
      <w:r w:rsidRPr="005B17D3">
        <w:fldChar w:fldCharType="end"/>
      </w:r>
      <w:r w:rsidRPr="005B17D3">
        <w:t xml:space="preserve"> at any time, however, they will be considered "new</w:t>
      </w:r>
      <w:r w:rsidRPr="005B17D3">
        <w:fldChar w:fldCharType="begin"/>
      </w:r>
      <w:r w:rsidRPr="005B17D3">
        <w:instrText xml:space="preserve"> XE "New:Enrollment applicants" </w:instrText>
      </w:r>
      <w:r w:rsidRPr="005B17D3">
        <w:fldChar w:fldCharType="end"/>
      </w:r>
      <w:r w:rsidRPr="005B17D3">
        <w:t>" registrants and enrollment will be based upon the current enrollment criteria</w:t>
      </w:r>
      <w:r w:rsidRPr="005B17D3">
        <w:fldChar w:fldCharType="begin"/>
      </w:r>
      <w:r w:rsidRPr="005B17D3">
        <w:instrText xml:space="preserve"> XE "Criteria:Enrollment" </w:instrText>
      </w:r>
      <w:r w:rsidRPr="005B17D3">
        <w:fldChar w:fldCharType="end"/>
      </w:r>
      <w:r w:rsidRPr="005B17D3">
        <w:t>.</w:t>
      </w:r>
    </w:p>
    <w:p w14:paraId="351FA41F" w14:textId="77777777" w:rsidR="00E27F88" w:rsidRPr="005B17D3" w:rsidRDefault="00E27F88" w:rsidP="00EF3896">
      <w:pPr>
        <w:pStyle w:val="ScreenField"/>
      </w:pPr>
    </w:p>
    <w:p w14:paraId="19E81653" w14:textId="77777777" w:rsidR="00E27F88" w:rsidRPr="005B17D3" w:rsidRDefault="00E27F88" w:rsidP="00EF3896">
      <w:pPr>
        <w:pStyle w:val="ScreenField"/>
      </w:pPr>
      <w:r w:rsidRPr="005B17D3">
        <w:t>Cancelled/Declined Effective Date:</w:t>
      </w:r>
    </w:p>
    <w:p w14:paraId="77AD388E" w14:textId="77777777" w:rsidR="00E27F88" w:rsidRPr="005B17D3" w:rsidRDefault="00E27F88" w:rsidP="00EF3896">
      <w:pPr>
        <w:pStyle w:val="ScreenFieldDesc"/>
      </w:pPr>
      <w:r w:rsidRPr="005B17D3">
        <w:t>Cancelled/Declined Effective Date</w:t>
      </w:r>
      <w:r w:rsidRPr="005B17D3">
        <w:fldChar w:fldCharType="begin"/>
      </w:r>
      <w:r w:rsidRPr="005B17D3">
        <w:instrText xml:space="preserve"> XE "Date:Cancelled/Declined Effective" </w:instrText>
      </w:r>
      <w:r w:rsidRPr="005B17D3">
        <w:fldChar w:fldCharType="end"/>
      </w:r>
      <w:r w:rsidRPr="005B17D3">
        <w:t xml:space="preserve"> is the date the Veteran requested, in writing, to cancel or decline enrollment. The system defaults to the current date.</w:t>
      </w:r>
    </w:p>
    <w:p w14:paraId="4B5F8796" w14:textId="77777777" w:rsidR="00E27F88" w:rsidRPr="005B17D3" w:rsidRDefault="00E27F88" w:rsidP="00EF3896">
      <w:pPr>
        <w:pStyle w:val="RulesandMore"/>
      </w:pPr>
      <w:r w:rsidRPr="005B17D3">
        <w:t>Rules...</w:t>
      </w:r>
    </w:p>
    <w:p w14:paraId="2AE163D4" w14:textId="77777777" w:rsidR="00E27F88" w:rsidRPr="005B17D3" w:rsidRDefault="00E27F88" w:rsidP="00EF3896">
      <w:pPr>
        <w:pStyle w:val="ListBull2"/>
      </w:pPr>
      <w:r w:rsidRPr="005B17D3">
        <w:t xml:space="preserve">Cancelled/Declined Effective Date is required when the Cancelled/Declined Indicator is set to </w:t>
      </w:r>
      <w:r w:rsidRPr="005B17D3">
        <w:rPr>
          <w:b/>
          <w:bCs/>
        </w:rPr>
        <w:t>YES</w:t>
      </w:r>
      <w:r w:rsidRPr="005B17D3">
        <w:t>.</w:t>
      </w:r>
    </w:p>
    <w:p w14:paraId="23BF89CB" w14:textId="77777777" w:rsidR="00E27F88" w:rsidRPr="005B17D3" w:rsidRDefault="00E27F88" w:rsidP="00EF3896">
      <w:pPr>
        <w:pStyle w:val="ListBull2"/>
      </w:pPr>
      <w:r w:rsidRPr="005B17D3">
        <w:t xml:space="preserve">Cancelled/Declined Effective Date must be a </w:t>
      </w:r>
      <w:r w:rsidRPr="005B17D3">
        <w:rPr>
          <w:rStyle w:val="Text-onlypopuphotspot"/>
        </w:rPr>
        <w:t>precise</w:t>
      </w:r>
      <w:r w:rsidRPr="005B17D3">
        <w:t xml:space="preserve"> date.</w:t>
      </w:r>
    </w:p>
    <w:p w14:paraId="0615F90E" w14:textId="77777777" w:rsidR="00E27F88" w:rsidRPr="005B17D3" w:rsidRDefault="00E27F88" w:rsidP="00EF3896">
      <w:pPr>
        <w:pStyle w:val="ListBull2"/>
      </w:pPr>
      <w:r w:rsidRPr="005B17D3">
        <w:t>Cancelled/Declined Effective Date cannot be:</w:t>
      </w:r>
    </w:p>
    <w:p w14:paraId="14004C6E" w14:textId="012F878B" w:rsidR="00E27F88" w:rsidRPr="005B17D3" w:rsidRDefault="00E27F88" w:rsidP="00EF3896">
      <w:pPr>
        <w:pStyle w:val="ListBull2"/>
        <w:ind w:left="1368"/>
      </w:pPr>
      <w:r w:rsidRPr="005B17D3">
        <w:t xml:space="preserve">A date prior to the </w:t>
      </w:r>
      <w:r w:rsidR="006204FA" w:rsidRPr="005B17D3">
        <w:t>Veterans</w:t>
      </w:r>
      <w:r w:rsidRPr="005B17D3">
        <w:t xml:space="preserve"> </w:t>
      </w:r>
      <w:r w:rsidRPr="005B17D3">
        <w:rPr>
          <w:i/>
          <w:iCs/>
        </w:rPr>
        <w:t>Date of Birth</w:t>
      </w:r>
      <w:r w:rsidRPr="005B17D3">
        <w:t>.</w:t>
      </w:r>
    </w:p>
    <w:p w14:paraId="6A80D03B" w14:textId="77777777" w:rsidR="00E27F88" w:rsidRPr="005B17D3" w:rsidRDefault="00E27F88" w:rsidP="00EF3896">
      <w:pPr>
        <w:pStyle w:val="ListBull2"/>
        <w:ind w:left="1368"/>
      </w:pPr>
      <w:r w:rsidRPr="005B17D3">
        <w:t>A future date.</w:t>
      </w:r>
    </w:p>
    <w:p w14:paraId="6AC15115" w14:textId="77777777" w:rsidR="00E27F88" w:rsidRPr="005B17D3" w:rsidRDefault="00E27F88" w:rsidP="00EF3896">
      <w:pPr>
        <w:pStyle w:val="ListBull2"/>
        <w:ind w:left="1368"/>
      </w:pPr>
      <w:r w:rsidRPr="005B17D3">
        <w:t xml:space="preserve">A date that is equal to or prior to the </w:t>
      </w:r>
      <w:r w:rsidRPr="005B17D3">
        <w:rPr>
          <w:i/>
          <w:iCs/>
        </w:rPr>
        <w:t>Enrollment Application Date</w:t>
      </w:r>
      <w:r w:rsidRPr="005B17D3">
        <w:rPr>
          <w:i/>
          <w:iCs/>
        </w:rPr>
        <w:fldChar w:fldCharType="begin"/>
      </w:r>
      <w:r w:rsidRPr="005B17D3">
        <w:instrText xml:space="preserve"> XE "Application Date:Enrollment" </w:instrText>
      </w:r>
      <w:r w:rsidRPr="005B17D3">
        <w:rPr>
          <w:i/>
          <w:iCs/>
        </w:rPr>
        <w:fldChar w:fldCharType="end"/>
      </w:r>
      <w:r w:rsidRPr="005B17D3">
        <w:t>.</w:t>
      </w:r>
    </w:p>
    <w:p w14:paraId="155070D1" w14:textId="77777777" w:rsidR="00E27F88" w:rsidRPr="005B17D3" w:rsidRDefault="00E27F88" w:rsidP="00EF3896">
      <w:pPr>
        <w:pStyle w:val="ListBull2"/>
        <w:ind w:left="1368"/>
      </w:pPr>
      <w:r w:rsidRPr="005B17D3">
        <w:t xml:space="preserve">After the </w:t>
      </w:r>
      <w:r w:rsidRPr="005B17D3">
        <w:rPr>
          <w:i/>
          <w:iCs/>
        </w:rPr>
        <w:t>Date of Death</w:t>
      </w:r>
      <w:r w:rsidRPr="005B17D3">
        <w:rPr>
          <w:i/>
          <w:iCs/>
        </w:rPr>
        <w:fldChar w:fldCharType="begin"/>
      </w:r>
      <w:r w:rsidRPr="005B17D3">
        <w:instrText xml:space="preserve"> XE "</w:instrText>
      </w:r>
      <w:r w:rsidRPr="005B17D3">
        <w:rPr>
          <w:iCs/>
        </w:rPr>
        <w:instrText>Death:</w:instrText>
      </w:r>
      <w:r w:rsidRPr="005B17D3">
        <w:instrText xml:space="preserve">of Death" </w:instrText>
      </w:r>
      <w:r w:rsidRPr="005B17D3">
        <w:rPr>
          <w:i/>
          <w:iCs/>
        </w:rPr>
        <w:fldChar w:fldCharType="end"/>
      </w:r>
      <w:r w:rsidRPr="005B17D3">
        <w:t>.</w:t>
      </w:r>
    </w:p>
    <w:p w14:paraId="4A04C1C4" w14:textId="77777777" w:rsidR="00E27F88" w:rsidRPr="005B17D3" w:rsidRDefault="00E27F88" w:rsidP="00EF3896">
      <w:pPr>
        <w:pStyle w:val="ScreenField"/>
      </w:pPr>
    </w:p>
    <w:p w14:paraId="338A4CC1" w14:textId="77777777" w:rsidR="00E27F88" w:rsidRPr="005B17D3" w:rsidRDefault="00E27F88" w:rsidP="00EF3896">
      <w:pPr>
        <w:pStyle w:val="ScreenField"/>
      </w:pPr>
      <w:r w:rsidRPr="005B17D3">
        <w:t>Reason Cancelled/Declined:</w:t>
      </w:r>
    </w:p>
    <w:p w14:paraId="5BAF45B4" w14:textId="77777777" w:rsidR="00E27F88" w:rsidRPr="005B17D3" w:rsidRDefault="00E27F88" w:rsidP="00EF3896">
      <w:pPr>
        <w:pStyle w:val="ScreenFieldDesc"/>
      </w:pPr>
      <w:r w:rsidRPr="005B17D3">
        <w:rPr>
          <w:i/>
        </w:rPr>
        <w:t>Reason Cancelled/Declined</w:t>
      </w:r>
      <w:r w:rsidRPr="005B17D3">
        <w:t xml:space="preserve"> is defined as the reason why a Veteran has chosen to cancel or decline enrollment</w:t>
      </w:r>
      <w:r w:rsidRPr="005B17D3">
        <w:fldChar w:fldCharType="begin"/>
      </w:r>
      <w:r w:rsidRPr="005B17D3">
        <w:instrText xml:space="preserve"> XE "Enrollment" </w:instrText>
      </w:r>
      <w:r w:rsidRPr="005B17D3">
        <w:fldChar w:fldCharType="end"/>
      </w:r>
      <w:r w:rsidRPr="005B17D3">
        <w:t xml:space="preserve"> in the </w:t>
      </w:r>
      <w:r w:rsidRPr="005B17D3">
        <w:rPr>
          <w:rStyle w:val="Text-onlypopuphotspot"/>
        </w:rPr>
        <w:t>VA</w:t>
      </w:r>
      <w:r w:rsidRPr="005B17D3">
        <w:t xml:space="preserve"> Health Care System.</w:t>
      </w:r>
    </w:p>
    <w:p w14:paraId="6E11F011" w14:textId="77777777" w:rsidR="00E27F88" w:rsidRPr="005B17D3" w:rsidRDefault="00E27F88" w:rsidP="00EF3896">
      <w:pPr>
        <w:pStyle w:val="ScreenFieldDesc"/>
        <w:rPr>
          <w:b/>
          <w:i/>
          <w:iCs/>
          <w:u w:val="single"/>
        </w:rPr>
      </w:pPr>
      <w:r w:rsidRPr="005B17D3">
        <w:t>This data is shared with VistA.</w:t>
      </w:r>
    </w:p>
    <w:p w14:paraId="4133A8AC" w14:textId="77777777" w:rsidR="00E27F88" w:rsidRPr="005B17D3" w:rsidRDefault="00E27F88" w:rsidP="00EF3896">
      <w:pPr>
        <w:pStyle w:val="ScreenFieldDesc"/>
      </w:pPr>
      <w:r w:rsidRPr="005B17D3">
        <w:t>Choices are:</w:t>
      </w:r>
    </w:p>
    <w:p w14:paraId="75DAA8EB" w14:textId="77777777" w:rsidR="00E27F88" w:rsidRPr="005B17D3" w:rsidRDefault="00E27F88" w:rsidP="00EF3896">
      <w:pPr>
        <w:pStyle w:val="ListBull2"/>
      </w:pPr>
      <w:r w:rsidRPr="005B17D3">
        <w:t>Other</w:t>
      </w:r>
      <w:r w:rsidRPr="005B17D3">
        <w:rPr>
          <w:rStyle w:val="Emphasis"/>
        </w:rPr>
        <w:t xml:space="preserve"> Insurance</w:t>
      </w:r>
      <w:r w:rsidRPr="005B17D3">
        <w:rPr>
          <w:rStyle w:val="Emphasis"/>
        </w:rPr>
        <w:fldChar w:fldCharType="begin"/>
      </w:r>
      <w:r w:rsidRPr="005B17D3">
        <w:instrText xml:space="preserve"> XE "</w:instrText>
      </w:r>
      <w:r w:rsidRPr="005B17D3">
        <w:rPr>
          <w:rStyle w:val="Emphasis"/>
        </w:rPr>
        <w:instrText>Insurance:</w:instrText>
      </w:r>
      <w:r w:rsidRPr="005B17D3">
        <w:instrText xml:space="preserve">Reason Cancelled/Declined:Other" </w:instrText>
      </w:r>
      <w:r w:rsidRPr="005B17D3">
        <w:rPr>
          <w:rStyle w:val="Emphasis"/>
        </w:rPr>
        <w:fldChar w:fldCharType="end"/>
      </w:r>
      <w:r w:rsidRPr="005B17D3">
        <w:rPr>
          <w:rStyle w:val="Expandingtext"/>
        </w:rPr>
        <w:t xml:space="preserve"> – </w:t>
      </w:r>
      <w:r w:rsidRPr="005B17D3">
        <w:rPr>
          <w:rStyle w:val="Expandingtext"/>
          <w:i/>
        </w:rPr>
        <w:t>Veteran is covered under other insurance</w:t>
      </w:r>
    </w:p>
    <w:p w14:paraId="608F48CA" w14:textId="77777777" w:rsidR="00E27F88" w:rsidRPr="005B17D3" w:rsidRDefault="00E27F88" w:rsidP="00EF3896">
      <w:pPr>
        <w:pStyle w:val="ListBull2"/>
        <w:rPr>
          <w:rStyle w:val="Emphasis"/>
        </w:rPr>
      </w:pPr>
      <w:r w:rsidRPr="005B17D3">
        <w:rPr>
          <w:rStyle w:val="Emphasis"/>
        </w:rPr>
        <w:t xml:space="preserve">Other (when selected, </w:t>
      </w:r>
      <w:r w:rsidRPr="005B17D3">
        <w:rPr>
          <w:rStyle w:val="Emphasis"/>
          <w:b/>
        </w:rPr>
        <w:t>Canceled/Declined Remarks</w:t>
      </w:r>
      <w:r w:rsidRPr="005B17D3">
        <w:rPr>
          <w:rStyle w:val="Emphasis"/>
        </w:rPr>
        <w:t xml:space="preserve"> field is required) </w:t>
      </w:r>
    </w:p>
    <w:p w14:paraId="73E84C50" w14:textId="77777777" w:rsidR="00E27F88" w:rsidRPr="005B17D3" w:rsidRDefault="00E27F88" w:rsidP="00EF3896">
      <w:pPr>
        <w:pStyle w:val="ListBull2"/>
        <w:rPr>
          <w:rStyle w:val="Emphasis"/>
        </w:rPr>
      </w:pPr>
      <w:r w:rsidRPr="005B17D3">
        <w:rPr>
          <w:rStyle w:val="Emphasis"/>
        </w:rPr>
        <w:t xml:space="preserve">Dissatisfied with VA Care – Veteran is dissatisfied with the VA care s/he has received </w:t>
      </w:r>
    </w:p>
    <w:p w14:paraId="31C49E96" w14:textId="77777777" w:rsidR="00E27F88" w:rsidRPr="005B17D3" w:rsidRDefault="00E27F88" w:rsidP="00EF3896">
      <w:pPr>
        <w:pStyle w:val="ListBull2"/>
        <w:rPr>
          <w:i/>
          <w:iCs/>
        </w:rPr>
      </w:pPr>
      <w:r w:rsidRPr="005B17D3">
        <w:rPr>
          <w:rStyle w:val="Emphasis"/>
        </w:rPr>
        <w:t>Geographic Access – Veteran lives too far from a VA Health Care facility</w:t>
      </w:r>
      <w:r w:rsidRPr="005B17D3">
        <w:rPr>
          <w:rStyle w:val="Emphasis"/>
        </w:rPr>
        <w:fldChar w:fldCharType="begin"/>
      </w:r>
      <w:r w:rsidRPr="005B17D3">
        <w:instrText xml:space="preserve"> XE "Facility" </w:instrText>
      </w:r>
      <w:r w:rsidRPr="005B17D3">
        <w:rPr>
          <w:rStyle w:val="Emphasis"/>
        </w:rPr>
        <w:fldChar w:fldCharType="end"/>
      </w:r>
      <w:r w:rsidRPr="005B17D3">
        <w:rPr>
          <w:rStyle w:val="Emphasis"/>
        </w:rPr>
        <w:t xml:space="preserve"> </w:t>
      </w:r>
    </w:p>
    <w:p w14:paraId="5F04AE57" w14:textId="77777777" w:rsidR="00E27F88" w:rsidRPr="005B17D3" w:rsidRDefault="00E27F88" w:rsidP="00EF3896">
      <w:pPr>
        <w:pStyle w:val="RulesandMore"/>
      </w:pPr>
      <w:r w:rsidRPr="005B17D3">
        <w:t>Rules...</w:t>
      </w:r>
    </w:p>
    <w:p w14:paraId="51A1353E" w14:textId="77777777" w:rsidR="00E27F88" w:rsidRPr="005B17D3" w:rsidRDefault="00E27F88" w:rsidP="00EF3896">
      <w:pPr>
        <w:pStyle w:val="ListBull2"/>
      </w:pPr>
      <w:r w:rsidRPr="005B17D3">
        <w:t xml:space="preserve">Reason Cancelled/Declined is a required entry when Cancelled/Declined Indicator is </w:t>
      </w:r>
      <w:r w:rsidRPr="005B17D3">
        <w:rPr>
          <w:b/>
          <w:bCs/>
        </w:rPr>
        <w:t>Yes</w:t>
      </w:r>
      <w:r w:rsidRPr="005B17D3">
        <w:t>.</w:t>
      </w:r>
    </w:p>
    <w:p w14:paraId="30846C1B" w14:textId="77777777" w:rsidR="00E27F88" w:rsidRPr="005B17D3" w:rsidRDefault="00E27F88" w:rsidP="00EF3896">
      <w:pPr>
        <w:pStyle w:val="ListBull2"/>
      </w:pPr>
      <w:r w:rsidRPr="005B17D3">
        <w:t xml:space="preserve">When Reason Cancelled/Declined choice is </w:t>
      </w:r>
      <w:r w:rsidRPr="005B17D3">
        <w:rPr>
          <w:b/>
          <w:bCs/>
        </w:rPr>
        <w:t>Other</w:t>
      </w:r>
      <w:r w:rsidRPr="005B17D3">
        <w:t xml:space="preserve">, </w:t>
      </w:r>
      <w:r w:rsidRPr="005B17D3">
        <w:rPr>
          <w:b/>
          <w:i/>
        </w:rPr>
        <w:t>Canceled/Declined Remarks</w:t>
      </w:r>
      <w:r w:rsidRPr="005B17D3">
        <w:t xml:space="preserve"> is a required field.</w:t>
      </w:r>
    </w:p>
    <w:p w14:paraId="633426D1" w14:textId="77777777" w:rsidR="00E27F88" w:rsidRPr="005B17D3" w:rsidRDefault="00E27F88" w:rsidP="00EF3896">
      <w:pPr>
        <w:pStyle w:val="ScreenField"/>
      </w:pPr>
    </w:p>
    <w:p w14:paraId="62C2060D" w14:textId="77777777" w:rsidR="00E27F88" w:rsidRPr="005B17D3" w:rsidRDefault="00E27F88" w:rsidP="00EF3896">
      <w:pPr>
        <w:pStyle w:val="ScreenField"/>
      </w:pPr>
      <w:r w:rsidRPr="005B17D3">
        <w:t>Reason Cancelled/Declined Not Processed:</w:t>
      </w:r>
    </w:p>
    <w:p w14:paraId="486F10AA" w14:textId="77777777" w:rsidR="00E27F88" w:rsidRPr="005B17D3" w:rsidRDefault="00E27F88" w:rsidP="00EF3896">
      <w:pPr>
        <w:pStyle w:val="ScreenFieldDesc"/>
      </w:pPr>
      <w:r w:rsidRPr="005B17D3">
        <w:rPr>
          <w:i/>
        </w:rPr>
        <w:t>Reason Cancelled/ Declined Not Processed</w:t>
      </w:r>
      <w:r w:rsidRPr="005B17D3">
        <w:t xml:space="preserve"> is the reason the cancel decline request has not been processed by the </w:t>
      </w:r>
      <w:r w:rsidRPr="005B17D3">
        <w:rPr>
          <w:rStyle w:val="Text-onlypopuphotspot"/>
        </w:rPr>
        <w:t>HEC</w:t>
      </w:r>
      <w:r w:rsidRPr="005B17D3">
        <w:t xml:space="preserve"> user. Select from the dropdown.</w:t>
      </w:r>
    </w:p>
    <w:p w14:paraId="67DF31D5" w14:textId="77777777" w:rsidR="00E27F88" w:rsidRPr="005B17D3" w:rsidRDefault="00E27F88" w:rsidP="00EF3896">
      <w:pPr>
        <w:pStyle w:val="RulesandMore"/>
      </w:pPr>
      <w:r w:rsidRPr="005B17D3">
        <w:t>Rules...</w:t>
      </w:r>
    </w:p>
    <w:p w14:paraId="78879DAE" w14:textId="790D7411" w:rsidR="00E27F88" w:rsidRPr="005B17D3" w:rsidRDefault="00E27F88" w:rsidP="00EF3896">
      <w:pPr>
        <w:pStyle w:val="ListBull2"/>
      </w:pPr>
      <w:r w:rsidRPr="005B17D3">
        <w:t>Reason Cancel/Declined Not Processed is not valid unless Canceled/Declined Indicator is No.</w:t>
      </w:r>
    </w:p>
    <w:p w14:paraId="142AA5BE" w14:textId="77777777" w:rsidR="00F8768E" w:rsidRPr="005B17D3" w:rsidRDefault="00F8768E" w:rsidP="00F8768E">
      <w:pPr>
        <w:pStyle w:val="ListBull2"/>
        <w:numPr>
          <w:ilvl w:val="0"/>
          <w:numId w:val="0"/>
        </w:numPr>
        <w:ind w:left="720"/>
      </w:pPr>
    </w:p>
    <w:p w14:paraId="05B90C3C" w14:textId="77777777" w:rsidR="00E27F88" w:rsidRPr="005B17D3" w:rsidRDefault="00E27F88" w:rsidP="00EF3896">
      <w:pPr>
        <w:pStyle w:val="ScreenField"/>
      </w:pPr>
      <w:r w:rsidRPr="005B17D3">
        <w:t>Cancelled/Declined Remarks:</w:t>
      </w:r>
    </w:p>
    <w:p w14:paraId="2716FC31" w14:textId="77777777" w:rsidR="00E27F88" w:rsidRPr="005B17D3" w:rsidRDefault="00E27F88" w:rsidP="00EF3896">
      <w:pPr>
        <w:pStyle w:val="ScreenFieldDesc"/>
      </w:pPr>
      <w:r w:rsidRPr="005B17D3">
        <w:rPr>
          <w:i/>
        </w:rPr>
        <w:t>Cancelled/Decline Remarks</w:t>
      </w:r>
      <w:r w:rsidRPr="005B17D3">
        <w:t xml:space="preserve"> is a free-text explanation of the reason for cancelling or declining enrollment.</w:t>
      </w:r>
    </w:p>
    <w:p w14:paraId="37D5A597" w14:textId="77777777" w:rsidR="00E27F88" w:rsidRPr="005B17D3" w:rsidRDefault="00E27F88" w:rsidP="00EF3896">
      <w:pPr>
        <w:pStyle w:val="ScreenFieldDesc"/>
      </w:pPr>
      <w:r w:rsidRPr="005B17D3">
        <w:t>This data is shared with VistA.</w:t>
      </w:r>
    </w:p>
    <w:p w14:paraId="1A3E57C4" w14:textId="77777777" w:rsidR="00E27F88" w:rsidRPr="005B17D3" w:rsidRDefault="00E27F88" w:rsidP="00EF3896">
      <w:pPr>
        <w:pStyle w:val="RulesandMore"/>
      </w:pPr>
      <w:r w:rsidRPr="005B17D3">
        <w:t>Rules...</w:t>
      </w:r>
    </w:p>
    <w:p w14:paraId="64B9BFBC" w14:textId="77777777" w:rsidR="00E27F88" w:rsidRPr="005B17D3" w:rsidRDefault="00E27F88" w:rsidP="00EF3896">
      <w:pPr>
        <w:pStyle w:val="ListBull2"/>
      </w:pPr>
      <w:r w:rsidRPr="005B17D3">
        <w:rPr>
          <w:i/>
          <w:iCs/>
        </w:rPr>
        <w:t>Canceled/Declined Remarks</w:t>
      </w:r>
      <w:r w:rsidRPr="005B17D3">
        <w:t xml:space="preserve"> cannot be greater than 60 characters.</w:t>
      </w:r>
    </w:p>
    <w:p w14:paraId="44FD7EB7" w14:textId="43251D59" w:rsidR="00E27F88" w:rsidRPr="005B17D3" w:rsidRDefault="00E27F88" w:rsidP="00EF3896">
      <w:pPr>
        <w:pStyle w:val="ListBull2"/>
      </w:pPr>
      <w:r w:rsidRPr="005B17D3">
        <w:rPr>
          <w:i/>
          <w:iCs/>
        </w:rPr>
        <w:t>Canceled/Declined Remarks</w:t>
      </w:r>
      <w:r w:rsidRPr="005B17D3">
        <w:t xml:space="preserve"> cannot be entered unless </w:t>
      </w:r>
      <w:r w:rsidRPr="005B17D3">
        <w:rPr>
          <w:i/>
          <w:iCs/>
        </w:rPr>
        <w:t>Reason Canceled/Declined</w:t>
      </w:r>
      <w:r w:rsidRPr="005B17D3">
        <w:t xml:space="preserve"> is </w:t>
      </w:r>
      <w:r w:rsidRPr="005B17D3">
        <w:rPr>
          <w:b/>
          <w:bCs/>
        </w:rPr>
        <w:t>Other</w:t>
      </w:r>
      <w:r w:rsidRPr="005B17D3">
        <w:t>. It may also be left blank.</w:t>
      </w:r>
    </w:p>
    <w:p w14:paraId="01E3C96F" w14:textId="77777777" w:rsidR="00F8768E" w:rsidRPr="005B17D3" w:rsidRDefault="00F8768E" w:rsidP="00F8768E">
      <w:pPr>
        <w:pStyle w:val="ListBull2"/>
        <w:numPr>
          <w:ilvl w:val="0"/>
          <w:numId w:val="0"/>
        </w:numPr>
        <w:ind w:left="720"/>
      </w:pPr>
    </w:p>
    <w:p w14:paraId="4BF31024" w14:textId="77777777" w:rsidR="00E27F88" w:rsidRPr="005B17D3" w:rsidRDefault="00E27F88" w:rsidP="00EF3896">
      <w:pPr>
        <w:pStyle w:val="ScreenField"/>
      </w:pPr>
      <w:r w:rsidRPr="005B17D3">
        <w:t>Enrollment</w:t>
      </w:r>
      <w:r w:rsidRPr="005B17D3">
        <w:fldChar w:fldCharType="begin"/>
      </w:r>
      <w:r w:rsidRPr="005B17D3">
        <w:instrText xml:space="preserve"> XE "Enrollment:Override" </w:instrText>
      </w:r>
      <w:r w:rsidRPr="005B17D3">
        <w:fldChar w:fldCharType="end"/>
      </w:r>
      <w:r w:rsidRPr="005B17D3">
        <w:t xml:space="preserve"> Override:</w:t>
      </w:r>
    </w:p>
    <w:p w14:paraId="46BF10DD" w14:textId="433E4C77" w:rsidR="00E27F88" w:rsidRPr="005B17D3" w:rsidRDefault="00E27F88" w:rsidP="00EF3896">
      <w:pPr>
        <w:pStyle w:val="ScreenFieldDesc"/>
      </w:pPr>
      <w:r w:rsidRPr="005B17D3">
        <w:rPr>
          <w:i/>
        </w:rPr>
        <w:t>Enrollment Override</w:t>
      </w:r>
      <w:r w:rsidRPr="005B17D3">
        <w:t xml:space="preserve"> flag is defined as a flag that when set, will initiate the determination of a beneficiary's enrollment priority. </w:t>
      </w:r>
    </w:p>
    <w:p w14:paraId="480836FD" w14:textId="77777777" w:rsidR="00F8768E" w:rsidRPr="005B17D3" w:rsidRDefault="00F8768E" w:rsidP="00F8768E">
      <w:pPr>
        <w:pStyle w:val="ScreenField"/>
      </w:pPr>
    </w:p>
    <w:p w14:paraId="2AF6DBAF" w14:textId="77777777" w:rsidR="00E27F88" w:rsidRPr="005B17D3" w:rsidRDefault="00E27F88" w:rsidP="00474E83">
      <w:pPr>
        <w:pStyle w:val="NoteLightbulb"/>
      </w:pPr>
      <w:r w:rsidRPr="005B17D3">
        <w:rPr>
          <w:b/>
        </w:rPr>
        <w:t>Note</w:t>
      </w:r>
      <w:r w:rsidRPr="005B17D3">
        <w:t>: This flag can only be set by a HEC user.</w:t>
      </w:r>
    </w:p>
    <w:p w14:paraId="5B56838B" w14:textId="77777777" w:rsidR="00E27F88" w:rsidRPr="005B17D3" w:rsidRDefault="00E27F88" w:rsidP="00EF3896">
      <w:pPr>
        <w:pStyle w:val="RulesandMore"/>
      </w:pPr>
      <w:r w:rsidRPr="005B17D3">
        <w:t>More...</w:t>
      </w:r>
    </w:p>
    <w:p w14:paraId="21014377" w14:textId="77777777" w:rsidR="00E27F88" w:rsidRPr="005B17D3" w:rsidRDefault="00E27F88" w:rsidP="00EF3896">
      <w:pPr>
        <w:pStyle w:val="ListBull2"/>
      </w:pPr>
      <w:r w:rsidRPr="005B17D3">
        <w:t xml:space="preserve">It is used in those cases where a beneficiary may have been incorrectly placed in a </w:t>
      </w:r>
      <w:r w:rsidRPr="005B17D3">
        <w:rPr>
          <w:i/>
        </w:rPr>
        <w:t>Rejected</w:t>
      </w:r>
      <w:r w:rsidRPr="005B17D3">
        <w:t xml:space="preserve">; </w:t>
      </w:r>
      <w:r w:rsidRPr="005B17D3">
        <w:rPr>
          <w:i/>
        </w:rPr>
        <w:t>Stop New</w:t>
      </w:r>
      <w:r w:rsidRPr="005B17D3">
        <w:rPr>
          <w:i/>
        </w:rPr>
        <w:fldChar w:fldCharType="begin"/>
      </w:r>
      <w:r w:rsidRPr="005B17D3">
        <w:instrText xml:space="preserve"> XE "New:Stop Enrollments" </w:instrText>
      </w:r>
      <w:r w:rsidRPr="005B17D3">
        <w:rPr>
          <w:i/>
        </w:rPr>
        <w:fldChar w:fldCharType="end"/>
      </w:r>
      <w:r w:rsidRPr="005B17D3">
        <w:rPr>
          <w:i/>
        </w:rPr>
        <w:t xml:space="preserve"> Enrollments</w:t>
      </w:r>
      <w:r w:rsidRPr="005B17D3">
        <w:t xml:space="preserve"> OR </w:t>
      </w:r>
      <w:r w:rsidRPr="005B17D3">
        <w:rPr>
          <w:i/>
        </w:rPr>
        <w:t>Rejected; Below Enrollment Group</w:t>
      </w:r>
      <w:r w:rsidRPr="005B17D3">
        <w:rPr>
          <w:i/>
        </w:rPr>
        <w:fldChar w:fldCharType="begin"/>
      </w:r>
      <w:r w:rsidRPr="005B17D3">
        <w:instrText xml:space="preserve"> XE "Group:below Enrollment Threshold" </w:instrText>
      </w:r>
      <w:r w:rsidRPr="005B17D3">
        <w:rPr>
          <w:i/>
        </w:rPr>
        <w:fldChar w:fldCharType="end"/>
      </w:r>
      <w:r w:rsidRPr="005B17D3">
        <w:rPr>
          <w:i/>
        </w:rPr>
        <w:t xml:space="preserve"> Threshold Enrollment</w:t>
      </w:r>
      <w:r w:rsidRPr="005B17D3">
        <w:rPr>
          <w:i/>
        </w:rPr>
        <w:fldChar w:fldCharType="begin"/>
      </w:r>
      <w:r w:rsidRPr="005B17D3">
        <w:instrText xml:space="preserve"> XE "Enrollment:Status" </w:instrText>
      </w:r>
      <w:r w:rsidRPr="005B17D3">
        <w:rPr>
          <w:i/>
        </w:rPr>
        <w:fldChar w:fldCharType="end"/>
      </w:r>
      <w:r w:rsidRPr="005B17D3">
        <w:t xml:space="preserve"> status.</w:t>
      </w:r>
    </w:p>
    <w:p w14:paraId="4885E926" w14:textId="1AB36298" w:rsidR="00E27F88" w:rsidRPr="005B17D3" w:rsidRDefault="00E27F88" w:rsidP="00EF3896">
      <w:pPr>
        <w:pStyle w:val="ListBull2"/>
      </w:pPr>
      <w:r w:rsidRPr="005B17D3">
        <w:t>It could also be used when a beneficiary was incorrectly enrolled into a priority group</w:t>
      </w:r>
      <w:r w:rsidRPr="005B17D3">
        <w:fldChar w:fldCharType="begin"/>
      </w:r>
      <w:r w:rsidRPr="005B17D3">
        <w:instrText xml:space="preserve"> XE "Group:Priority" </w:instrText>
      </w:r>
      <w:r w:rsidRPr="005B17D3">
        <w:fldChar w:fldCharType="end"/>
      </w:r>
      <w:r w:rsidRPr="005B17D3">
        <w:t xml:space="preserve"> that should be rejected.</w:t>
      </w:r>
    </w:p>
    <w:p w14:paraId="6EDA2EB2" w14:textId="77777777" w:rsidR="00F8768E" w:rsidRPr="005B17D3" w:rsidRDefault="00F8768E" w:rsidP="00F8768E">
      <w:pPr>
        <w:pStyle w:val="ListBull2"/>
        <w:numPr>
          <w:ilvl w:val="0"/>
          <w:numId w:val="0"/>
        </w:numPr>
        <w:ind w:left="720"/>
      </w:pPr>
    </w:p>
    <w:p w14:paraId="544E2421" w14:textId="77777777" w:rsidR="00E27F88" w:rsidRPr="005B17D3" w:rsidRDefault="00E27F88" w:rsidP="00EF3896">
      <w:pPr>
        <w:pStyle w:val="ScreenField"/>
      </w:pPr>
      <w:r w:rsidRPr="005B17D3">
        <w:rPr>
          <w:noProof/>
        </w:rPr>
        <w:drawing>
          <wp:inline distT="0" distB="0" distL="0" distR="0" wp14:anchorId="37245E19" wp14:editId="093AC033">
            <wp:extent cx="119380" cy="119380"/>
            <wp:effectExtent l="19050" t="0" r="0" b="0"/>
            <wp:docPr id="1538" name="Picture 1538" descr="required fiel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8" descr="required field symbol"/>
                    <pic:cNvPicPr>
                      <a:picLocks noChangeAspect="1" noChangeArrowheads="1"/>
                    </pic:cNvPicPr>
                  </pic:nvPicPr>
                  <pic:blipFill>
                    <a:blip r:embed="rId33" cstate="print"/>
                    <a:srcRect/>
                    <a:stretch>
                      <a:fillRect/>
                    </a:stretch>
                  </pic:blipFill>
                  <pic:spPr bwMode="auto">
                    <a:xfrm>
                      <a:off x="0" y="0"/>
                      <a:ext cx="119380" cy="119380"/>
                    </a:xfrm>
                    <a:prstGeom prst="rect">
                      <a:avLst/>
                    </a:prstGeom>
                    <a:noFill/>
                    <a:ln w="9525">
                      <a:noFill/>
                      <a:miter lim="800000"/>
                      <a:headEnd/>
                      <a:tailEnd/>
                    </a:ln>
                  </pic:spPr>
                </pic:pic>
              </a:graphicData>
            </a:graphic>
          </wp:inline>
        </w:drawing>
      </w:r>
      <w:r w:rsidRPr="005B17D3">
        <w:t>Enrollment</w:t>
      </w:r>
      <w:r w:rsidRPr="005B17D3">
        <w:fldChar w:fldCharType="begin"/>
      </w:r>
      <w:r w:rsidRPr="005B17D3">
        <w:instrText xml:space="preserve"> XE "Enrollment:Override Reason" </w:instrText>
      </w:r>
      <w:r w:rsidRPr="005B17D3">
        <w:fldChar w:fldCharType="end"/>
      </w:r>
      <w:r w:rsidRPr="005B17D3">
        <w:t xml:space="preserve"> Override Reason:</w:t>
      </w:r>
    </w:p>
    <w:p w14:paraId="54CCF136" w14:textId="77777777" w:rsidR="00E27F88" w:rsidRPr="005B17D3" w:rsidRDefault="00E27F88" w:rsidP="00EF3896">
      <w:pPr>
        <w:pStyle w:val="ScreenFieldDesc"/>
      </w:pPr>
      <w:r w:rsidRPr="005B17D3">
        <w:t>The following reasons are provided for the enrollment override from the dropdown:</w:t>
      </w:r>
    </w:p>
    <w:p w14:paraId="554E7BAF" w14:textId="77777777" w:rsidR="00E27F88" w:rsidRPr="005B17D3" w:rsidRDefault="00E27F88" w:rsidP="00EF3896">
      <w:pPr>
        <w:pStyle w:val="ListBull2"/>
      </w:pPr>
      <w:r w:rsidRPr="005B17D3">
        <w:t>Forced Rejection – A/O</w:t>
      </w:r>
    </w:p>
    <w:p w14:paraId="3EEBC4F6" w14:textId="77777777" w:rsidR="00E27F88" w:rsidRPr="005B17D3" w:rsidRDefault="00E27F88" w:rsidP="00EF3896">
      <w:pPr>
        <w:pStyle w:val="ListBull2"/>
      </w:pPr>
      <w:r w:rsidRPr="005B17D3">
        <w:t>Forced Rejection – Cancel/Decline Remove</w:t>
      </w:r>
    </w:p>
    <w:p w14:paraId="75EFE9C8" w14:textId="77777777" w:rsidR="00E27F88" w:rsidRPr="005B17D3" w:rsidRDefault="00E27F88" w:rsidP="00EF3896">
      <w:pPr>
        <w:pStyle w:val="ListBull2"/>
      </w:pPr>
      <w:r w:rsidRPr="005B17D3">
        <w:t>Forced Rejection – Combat in Error</w:t>
      </w:r>
    </w:p>
    <w:p w14:paraId="0FE88463" w14:textId="77777777" w:rsidR="00E27F88" w:rsidRPr="005B17D3" w:rsidRDefault="00E27F88" w:rsidP="00EF3896">
      <w:pPr>
        <w:pStyle w:val="ListBull2"/>
      </w:pPr>
      <w:r w:rsidRPr="005B17D3">
        <w:t xml:space="preserve">Forced Rejection – Hardship (or in good faith) </w:t>
      </w:r>
    </w:p>
    <w:p w14:paraId="662B7EA3" w14:textId="77777777" w:rsidR="00E27F88" w:rsidRPr="005B17D3" w:rsidRDefault="00E27F88" w:rsidP="00EF3896">
      <w:pPr>
        <w:pStyle w:val="ListBull2"/>
      </w:pPr>
      <w:r w:rsidRPr="005B17D3">
        <w:t xml:space="preserve">Forced Rejection – IVD Conversion </w:t>
      </w:r>
    </w:p>
    <w:p w14:paraId="2DA627A8" w14:textId="77777777" w:rsidR="00E27F88" w:rsidRPr="005B17D3" w:rsidRDefault="00E27F88" w:rsidP="00EF3896">
      <w:pPr>
        <w:pStyle w:val="ListBull2"/>
      </w:pPr>
      <w:r w:rsidRPr="005B17D3">
        <w:t>Forced Rejection – Ineligible to Eligible</w:t>
      </w:r>
    </w:p>
    <w:p w14:paraId="5A4C15D9" w14:textId="77777777" w:rsidR="00E27F88" w:rsidRPr="005B17D3" w:rsidRDefault="00E27F88" w:rsidP="00EF3896">
      <w:pPr>
        <w:pStyle w:val="ListBull2"/>
      </w:pPr>
      <w:r w:rsidRPr="005B17D3">
        <w:t>Forced Rejection – MT Edited by Site</w:t>
      </w:r>
    </w:p>
    <w:p w14:paraId="33EEFA0D" w14:textId="77777777" w:rsidR="00E27F88" w:rsidRPr="005B17D3" w:rsidRDefault="00E27F88" w:rsidP="00EF3896">
      <w:pPr>
        <w:pStyle w:val="ListBull2"/>
      </w:pPr>
      <w:r w:rsidRPr="005B17D3">
        <w:t>Forced Rejection – Medicaid Yes to No</w:t>
      </w:r>
    </w:p>
    <w:p w14:paraId="71FBA4DA" w14:textId="77777777" w:rsidR="00E27F88" w:rsidRPr="005B17D3" w:rsidRDefault="00E27F88" w:rsidP="00EF3896">
      <w:pPr>
        <w:pStyle w:val="ListBull2"/>
      </w:pPr>
      <w:r w:rsidRPr="005B17D3">
        <w:t>Rejection Override – Project SHAD</w:t>
      </w:r>
    </w:p>
    <w:p w14:paraId="5DF0411F" w14:textId="77777777" w:rsidR="00E27F88" w:rsidRPr="005B17D3" w:rsidRDefault="00E27F88" w:rsidP="00EF3896">
      <w:pPr>
        <w:pStyle w:val="ListBull2"/>
      </w:pPr>
      <w:r w:rsidRPr="005B17D3">
        <w:t>Rejection Override – Agree to Pay from No to Yes</w:t>
      </w:r>
    </w:p>
    <w:p w14:paraId="64FF1AE6" w14:textId="77777777" w:rsidR="00E27F88" w:rsidRPr="005B17D3" w:rsidRDefault="00E27F88" w:rsidP="00EF3896">
      <w:pPr>
        <w:pStyle w:val="ListBull2"/>
      </w:pPr>
      <w:r w:rsidRPr="005B17D3">
        <w:t>Rejection Override – Back Dated Enrollment Dates</w:t>
      </w:r>
    </w:p>
    <w:p w14:paraId="29B7E530" w14:textId="77777777" w:rsidR="00E27F88" w:rsidRPr="005B17D3" w:rsidRDefault="00E27F88" w:rsidP="00EF3896">
      <w:pPr>
        <w:pStyle w:val="ListBull2"/>
      </w:pPr>
      <w:r w:rsidRPr="005B17D3">
        <w:t>Rejection Override – Continuation of Enrollment from 2003 MT</w:t>
      </w:r>
    </w:p>
    <w:p w14:paraId="0EE0310A" w14:textId="77777777" w:rsidR="00E27F88" w:rsidRPr="005B17D3" w:rsidRDefault="00E27F88" w:rsidP="00EF3896">
      <w:pPr>
        <w:pStyle w:val="ListBull2"/>
      </w:pPr>
      <w:r w:rsidRPr="005B17D3">
        <w:t>Rejection Override – Ineligible to Eligible</w:t>
      </w:r>
    </w:p>
    <w:p w14:paraId="49C614DD" w14:textId="77777777" w:rsidR="00E27F88" w:rsidRPr="005B17D3" w:rsidRDefault="00E27F88" w:rsidP="00EF3896">
      <w:pPr>
        <w:pStyle w:val="RulesandMore"/>
      </w:pPr>
      <w:r w:rsidRPr="005B17D3">
        <w:t>Rules...</w:t>
      </w:r>
    </w:p>
    <w:p w14:paraId="4F1B4005" w14:textId="77777777" w:rsidR="00E27F88" w:rsidRPr="005B17D3" w:rsidRDefault="00E27F88" w:rsidP="00EF3896">
      <w:pPr>
        <w:pStyle w:val="ListBull2"/>
      </w:pPr>
      <w:r w:rsidRPr="005B17D3">
        <w:t>Enrollment Override Reason is required when Enrollment Override is Yes.</w:t>
      </w:r>
    </w:p>
    <w:p w14:paraId="6373E292" w14:textId="77777777" w:rsidR="00E27F88" w:rsidRPr="005B17D3" w:rsidRDefault="00E27F88" w:rsidP="00EF3896">
      <w:pPr>
        <w:pStyle w:val="ScreenField"/>
      </w:pPr>
    </w:p>
    <w:p w14:paraId="6FC7E450" w14:textId="77777777" w:rsidR="00E27F88" w:rsidRPr="005B17D3" w:rsidRDefault="00E27F88" w:rsidP="00EF3896">
      <w:pPr>
        <w:pStyle w:val="ScreenField"/>
      </w:pPr>
      <w:r w:rsidRPr="005B17D3">
        <w:t>Enrollment</w:t>
      </w:r>
      <w:r w:rsidRPr="005B17D3">
        <w:fldChar w:fldCharType="begin"/>
      </w:r>
      <w:r w:rsidRPr="005B17D3">
        <w:instrText xml:space="preserve"> XE "Enrollment:Override Comments</w:instrText>
      </w:r>
      <w:r w:rsidRPr="005B17D3">
        <w:fldChar w:fldCharType="begin"/>
      </w:r>
      <w:r w:rsidRPr="005B17D3">
        <w:instrText xml:space="preserve"> XE "Comments:Enrollment Overrode" </w:instrText>
      </w:r>
      <w:r w:rsidRPr="005B17D3">
        <w:fldChar w:fldCharType="end"/>
      </w:r>
      <w:r w:rsidRPr="005B17D3">
        <w:instrText xml:space="preserve">" </w:instrText>
      </w:r>
      <w:r w:rsidRPr="005B17D3">
        <w:fldChar w:fldCharType="end"/>
      </w:r>
      <w:r w:rsidRPr="005B17D3">
        <w:t xml:space="preserve"> Override Comments:</w:t>
      </w:r>
    </w:p>
    <w:p w14:paraId="628EB2C4" w14:textId="77777777" w:rsidR="00E27F88" w:rsidRPr="005B17D3" w:rsidRDefault="00E27F88" w:rsidP="00EF3896">
      <w:pPr>
        <w:pStyle w:val="ScreenFieldDesc"/>
      </w:pPr>
      <w:r w:rsidRPr="005B17D3">
        <w:t>This is a free text comments area for the enrollment override.</w:t>
      </w:r>
    </w:p>
    <w:p w14:paraId="7345CDFD" w14:textId="77777777" w:rsidR="00461316" w:rsidRPr="005B17D3" w:rsidRDefault="00461316" w:rsidP="00EF3896">
      <w:pPr>
        <w:pStyle w:val="ScreenField"/>
        <w:rPr>
          <w:rStyle w:val="Text-onlypopuphotspot"/>
        </w:rPr>
      </w:pPr>
    </w:p>
    <w:p w14:paraId="176D0403" w14:textId="504E9F65" w:rsidR="00E27F88" w:rsidRPr="005B17D3" w:rsidRDefault="00E27F88" w:rsidP="00EF3896">
      <w:pPr>
        <w:pStyle w:val="ScreenField"/>
        <w:rPr>
          <w:rStyle w:val="Text-onlypopuphotspot"/>
        </w:rPr>
      </w:pPr>
      <w:r w:rsidRPr="005B17D3">
        <w:rPr>
          <w:rStyle w:val="Text-onlypopuphotspot"/>
        </w:rPr>
        <w:t>Closed Application:</w:t>
      </w:r>
    </w:p>
    <w:p w14:paraId="4C3FB5C4" w14:textId="77777777" w:rsidR="00E27F88" w:rsidRPr="005B17D3" w:rsidRDefault="00E27F88" w:rsidP="00EF3896">
      <w:pPr>
        <w:pStyle w:val="ScreenFieldDesc"/>
        <w:rPr>
          <w:rStyle w:val="Text-onlypopuphotspot"/>
        </w:rPr>
      </w:pPr>
      <w:r w:rsidRPr="005B17D3">
        <w:rPr>
          <w:rStyle w:val="Text-onlypopuphotspot"/>
        </w:rPr>
        <w:t xml:space="preserve">When the Enrollment Status is set to 'Closed Application', the system displays the following fields in 'Cancel/Decline/Override Enrollment' section only. </w:t>
      </w:r>
    </w:p>
    <w:p w14:paraId="432CEF67" w14:textId="77777777" w:rsidR="00E27F88" w:rsidRPr="005B17D3" w:rsidRDefault="00E27F88" w:rsidP="00EF3896">
      <w:pPr>
        <w:pStyle w:val="ScreenFieldDesc"/>
        <w:rPr>
          <w:rStyle w:val="Text-onlypopuphotspot"/>
        </w:rPr>
      </w:pPr>
      <w:r w:rsidRPr="005B17D3">
        <w:rPr>
          <w:rStyle w:val="Text-onlypopuphotspot"/>
        </w:rPr>
        <w:t xml:space="preserve">The section label displays as: </w:t>
      </w:r>
      <w:r w:rsidRPr="005B17D3">
        <w:rPr>
          <w:rStyle w:val="Text-onlypopuphotspot"/>
          <w:b/>
        </w:rPr>
        <w:t>Cancel/Declined/ Override/Close Enrollment</w:t>
      </w:r>
      <w:r w:rsidRPr="005B17D3">
        <w:rPr>
          <w:rStyle w:val="Text-onlypopuphotspot"/>
        </w:rPr>
        <w:t xml:space="preserve"> when the current enrollment status is Closed Application. The Closed Application Indicator is set as: </w:t>
      </w:r>
    </w:p>
    <w:p w14:paraId="2DE91C09" w14:textId="77777777" w:rsidR="00E27F88" w:rsidRPr="005B17D3" w:rsidRDefault="00E27F88" w:rsidP="00EF3896">
      <w:pPr>
        <w:pStyle w:val="ListBull2"/>
      </w:pPr>
      <w:r w:rsidRPr="005B17D3">
        <w:t>Yes (Non-editable radio button)</w:t>
      </w:r>
    </w:p>
    <w:p w14:paraId="62E54209" w14:textId="77777777" w:rsidR="00E27F88" w:rsidRPr="005B17D3" w:rsidRDefault="00E27F88" w:rsidP="00EF3896">
      <w:pPr>
        <w:pStyle w:val="ListBull2"/>
      </w:pPr>
      <w:r w:rsidRPr="005B17D3">
        <w:t>No (Editable radio button). This can only be set to NO when the current Enrollment Status is set to Closed Application. The system allows the user to manually remove the Closed Application status by setting the Closed Application Indicator to 'No'.</w:t>
      </w:r>
    </w:p>
    <w:p w14:paraId="10233907" w14:textId="77777777" w:rsidR="00E27F88" w:rsidRPr="005B17D3" w:rsidRDefault="00E27F88" w:rsidP="00EF3896">
      <w:pPr>
        <w:pStyle w:val="RulesandMore"/>
      </w:pPr>
      <w:r w:rsidRPr="005B17D3">
        <w:t>Rules...</w:t>
      </w:r>
    </w:p>
    <w:p w14:paraId="324F6848" w14:textId="77777777" w:rsidR="00E27F88" w:rsidRPr="005B17D3" w:rsidRDefault="00E27F88" w:rsidP="00EF3896">
      <w:pPr>
        <w:pStyle w:val="ListBull2"/>
      </w:pPr>
      <w:r w:rsidRPr="005B17D3">
        <w:t>Max character Limit: 255, allows Alpha Numeric and Special Characters.</w:t>
      </w:r>
    </w:p>
    <w:p w14:paraId="34CDCDD1" w14:textId="77777777" w:rsidR="00B277EE" w:rsidRPr="005B17D3" w:rsidRDefault="00B277EE" w:rsidP="00EF3896">
      <w:pPr>
        <w:pStyle w:val="ScreenField"/>
      </w:pPr>
    </w:p>
    <w:p w14:paraId="2B60687A" w14:textId="321D9AF1" w:rsidR="00E27F88" w:rsidRPr="005B17D3" w:rsidRDefault="00E27F88" w:rsidP="00A73AF9">
      <w:pPr>
        <w:pStyle w:val="Heading3"/>
      </w:pPr>
      <w:r w:rsidRPr="005B17D3">
        <w:t xml:space="preserve"> </w:t>
      </w:r>
      <w:bookmarkStart w:id="1438" w:name="_Toc31622320"/>
      <w:r w:rsidRPr="005B17D3">
        <w:t>Online Application</w:t>
      </w:r>
      <w:bookmarkEnd w:id="1438"/>
    </w:p>
    <w:p w14:paraId="2C94CD63" w14:textId="06F480A3" w:rsidR="00E27F88" w:rsidRPr="005B17D3" w:rsidRDefault="00E27F88" w:rsidP="00EF3896">
      <w:pPr>
        <w:pStyle w:val="ScreenFieldDesc"/>
      </w:pPr>
      <w:r w:rsidRPr="005B17D3">
        <w:t>Th</w:t>
      </w:r>
      <w:r w:rsidR="00160061" w:rsidRPr="005B17D3">
        <w:t>e online application</w:t>
      </w:r>
      <w:r w:rsidRPr="005B17D3">
        <w:t xml:space="preserve"> allows the user to view the most recent 1010EZ Online Application. Click the </w:t>
      </w:r>
      <w:r w:rsidRPr="005B17D3">
        <w:rPr>
          <w:b/>
        </w:rPr>
        <w:t>View</w:t>
      </w:r>
      <w:r w:rsidRPr="005B17D3">
        <w:t xml:space="preserve"> button to review the information. </w:t>
      </w:r>
    </w:p>
    <w:p w14:paraId="595BE1E1" w14:textId="34F55745" w:rsidR="00A73AF9" w:rsidRPr="005B17D3" w:rsidRDefault="00A73AF9" w:rsidP="00A73AF9">
      <w:pPr>
        <w:pStyle w:val="ScreenField"/>
      </w:pPr>
    </w:p>
    <w:p w14:paraId="036065FE" w14:textId="77777777" w:rsidR="00A73AF9" w:rsidRPr="005B17D3" w:rsidRDefault="00A73AF9" w:rsidP="00A73AF9">
      <w:pPr>
        <w:pStyle w:val="ScreenFieldDesc"/>
        <w:keepNext/>
        <w:jc w:val="center"/>
      </w:pPr>
      <w:r w:rsidRPr="005B17D3">
        <w:rPr>
          <w:noProof/>
        </w:rPr>
        <w:drawing>
          <wp:inline distT="0" distB="0" distL="0" distR="0" wp14:anchorId="789D929A" wp14:editId="500E12D5">
            <wp:extent cx="4191000" cy="923925"/>
            <wp:effectExtent l="0" t="0" r="0" b="9525"/>
            <wp:docPr id="1537" name="Picture 1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4191000" cy="923925"/>
                    </a:xfrm>
                    <a:prstGeom prst="rect">
                      <a:avLst/>
                    </a:prstGeom>
                  </pic:spPr>
                </pic:pic>
              </a:graphicData>
            </a:graphic>
          </wp:inline>
        </w:drawing>
      </w:r>
    </w:p>
    <w:p w14:paraId="4321C670" w14:textId="6451A760" w:rsidR="00A73AF9" w:rsidRPr="005B17D3" w:rsidRDefault="00A73AF9" w:rsidP="00A73AF9">
      <w:pPr>
        <w:pStyle w:val="Caption"/>
      </w:pPr>
      <w:bookmarkStart w:id="1439" w:name="_Toc31622476"/>
      <w:r w:rsidRPr="005B17D3">
        <w:t xml:space="preserve">Figure </w:t>
      </w:r>
      <w:fldSimple w:instr=" SEQ Figure \* ARABIC ">
        <w:r w:rsidR="00086A98" w:rsidRPr="005B17D3">
          <w:rPr>
            <w:noProof/>
          </w:rPr>
          <w:t>119</w:t>
        </w:r>
      </w:fldSimple>
      <w:r w:rsidRPr="005B17D3">
        <w:t>: Online Application</w:t>
      </w:r>
      <w:bookmarkEnd w:id="1439"/>
    </w:p>
    <w:p w14:paraId="0970D1AE" w14:textId="77777777" w:rsidR="00CB714E" w:rsidRPr="005B17D3" w:rsidRDefault="00CB714E" w:rsidP="00CB714E"/>
    <w:p w14:paraId="5F98D60D" w14:textId="77777777" w:rsidR="00E27F88" w:rsidRPr="005B17D3" w:rsidRDefault="00E27F88" w:rsidP="00EF3896">
      <w:pPr>
        <w:pStyle w:val="Heading3"/>
      </w:pPr>
      <w:bookmarkStart w:id="1440" w:name="_Toc31622321"/>
      <w:r w:rsidRPr="005B17D3">
        <w:rPr>
          <w:rFonts w:eastAsia="Arial"/>
        </w:rPr>
        <w:t>Manage Pending Pre-Closure Letters</w:t>
      </w:r>
      <w:bookmarkEnd w:id="1440"/>
    </w:p>
    <w:p w14:paraId="0558888B" w14:textId="77777777" w:rsidR="00E27F88" w:rsidRPr="005B17D3" w:rsidRDefault="00E27F88" w:rsidP="00EF3896">
      <w:pPr>
        <w:pStyle w:val="ScreenField"/>
        <w:rPr>
          <w:rFonts w:eastAsia="Arial"/>
        </w:rPr>
      </w:pPr>
      <w:r w:rsidRPr="005B17D3">
        <w:rPr>
          <w:rFonts w:eastAsia="Arial"/>
        </w:rPr>
        <w:t xml:space="preserve">Manage Pending Pre-Closure Letters </w:t>
      </w:r>
    </w:p>
    <w:p w14:paraId="307AEB7A" w14:textId="77777777" w:rsidR="00E27F88" w:rsidRPr="005B17D3" w:rsidRDefault="00E27F88" w:rsidP="00EF3896">
      <w:pPr>
        <w:pStyle w:val="BodyTextBullet2"/>
        <w:rPr>
          <w:rFonts w:eastAsia="Arial"/>
        </w:rPr>
      </w:pPr>
      <w:r w:rsidRPr="005B17D3">
        <w:rPr>
          <w:rFonts w:eastAsia="Arial"/>
        </w:rPr>
        <w:t xml:space="preserve">A </w:t>
      </w:r>
      <w:r w:rsidRPr="005B17D3">
        <w:rPr>
          <w:rFonts w:eastAsia="Arial"/>
          <w:i/>
        </w:rPr>
        <w:t>Manage Pending Pre-Closure Letter</w:t>
      </w:r>
      <w:r w:rsidRPr="005B17D3">
        <w:rPr>
          <w:rFonts w:eastAsia="Arial"/>
        </w:rPr>
        <w:t xml:space="preserve"> is sent notifying the Veteran that the application will be closed within X days under the manual/historical process.</w:t>
      </w:r>
    </w:p>
    <w:p w14:paraId="76A87CE3" w14:textId="77777777" w:rsidR="00E27F88" w:rsidRPr="005B17D3" w:rsidRDefault="00E27F88" w:rsidP="00474E83">
      <w:pPr>
        <w:pStyle w:val="NoteLightbulb"/>
        <w:rPr>
          <w:rFonts w:eastAsia="Arial"/>
        </w:rPr>
      </w:pPr>
      <w:r w:rsidRPr="005B17D3">
        <w:rPr>
          <w:rFonts w:eastAsia="Arial"/>
          <w:b/>
        </w:rPr>
        <w:t>Note:</w:t>
      </w:r>
      <w:r w:rsidRPr="005B17D3">
        <w:rPr>
          <w:rFonts w:eastAsia="Arial"/>
        </w:rPr>
        <w:t xml:space="preserve"> The number of days is determined by the VA, if the Veteran does not contact the VA to continue enrollment. </w:t>
      </w:r>
    </w:p>
    <w:p w14:paraId="38CBFAF0" w14:textId="77777777" w:rsidR="00E27F88" w:rsidRPr="005B17D3" w:rsidRDefault="00E27F88" w:rsidP="00EF3896">
      <w:pPr>
        <w:rPr>
          <w:rFonts w:ascii="Arial" w:eastAsia="Arial" w:hAnsi="Arial" w:cs="Arial"/>
          <w:sz w:val="22"/>
        </w:rPr>
      </w:pPr>
    </w:p>
    <w:tbl>
      <w:tblPr>
        <w:tblStyle w:val="TableGrid"/>
        <w:tblW w:w="9270" w:type="dxa"/>
        <w:tblInd w:w="85" w:type="dxa"/>
        <w:tblLayout w:type="fixed"/>
        <w:tblLook w:val="04A0" w:firstRow="1" w:lastRow="0" w:firstColumn="1" w:lastColumn="0" w:noHBand="0" w:noVBand="1"/>
        <w:tblDescription w:val="If/then table to determine if Veteraaan has submitted documents or has contacted the VA after 30 days."/>
      </w:tblPr>
      <w:tblGrid>
        <w:gridCol w:w="3690"/>
        <w:gridCol w:w="5580"/>
      </w:tblGrid>
      <w:tr w:rsidR="00E27F88" w:rsidRPr="005B17D3" w14:paraId="51F3B607" w14:textId="77777777" w:rsidTr="00CF12AE">
        <w:trPr>
          <w:trHeight w:val="291"/>
          <w:tblHeader/>
        </w:trPr>
        <w:tc>
          <w:tcPr>
            <w:tcW w:w="3690" w:type="dxa"/>
            <w:shd w:val="clear" w:color="auto" w:fill="D9E2F3" w:themeFill="accent1" w:themeFillTint="33"/>
          </w:tcPr>
          <w:p w14:paraId="0466A760" w14:textId="77777777" w:rsidR="00E27F88" w:rsidRPr="005B17D3" w:rsidRDefault="00E27F88" w:rsidP="00EF3896">
            <w:pPr>
              <w:rPr>
                <w:rFonts w:ascii="Arial" w:hAnsi="Arial" w:cs="Arial"/>
                <w:b/>
                <w:sz w:val="22"/>
                <w:szCs w:val="22"/>
              </w:rPr>
            </w:pPr>
            <w:r w:rsidRPr="005B17D3">
              <w:rPr>
                <w:rFonts w:ascii="Arial" w:hAnsi="Arial" w:cs="Arial"/>
                <w:b/>
                <w:sz w:val="22"/>
                <w:szCs w:val="22"/>
              </w:rPr>
              <w:t>If</w:t>
            </w:r>
          </w:p>
        </w:tc>
        <w:tc>
          <w:tcPr>
            <w:tcW w:w="5580" w:type="dxa"/>
            <w:shd w:val="clear" w:color="auto" w:fill="D9E2F3" w:themeFill="accent1" w:themeFillTint="33"/>
          </w:tcPr>
          <w:p w14:paraId="712FCDB6" w14:textId="77777777" w:rsidR="00E27F88" w:rsidRPr="005B17D3" w:rsidRDefault="00E27F88" w:rsidP="00EF3896">
            <w:pPr>
              <w:rPr>
                <w:rFonts w:ascii="Arial" w:hAnsi="Arial" w:cs="Arial"/>
                <w:b/>
                <w:sz w:val="22"/>
                <w:szCs w:val="22"/>
              </w:rPr>
            </w:pPr>
            <w:r w:rsidRPr="005B17D3">
              <w:rPr>
                <w:rFonts w:ascii="Arial" w:hAnsi="Arial" w:cs="Arial"/>
                <w:b/>
                <w:sz w:val="22"/>
                <w:szCs w:val="22"/>
              </w:rPr>
              <w:t>Then</w:t>
            </w:r>
          </w:p>
        </w:tc>
      </w:tr>
      <w:tr w:rsidR="00E27F88" w:rsidRPr="005B17D3" w14:paraId="3B4D98F3" w14:textId="77777777" w:rsidTr="00CF12AE">
        <w:trPr>
          <w:trHeight w:val="575"/>
          <w:tblHeader/>
        </w:trPr>
        <w:tc>
          <w:tcPr>
            <w:tcW w:w="3690" w:type="dxa"/>
          </w:tcPr>
          <w:p w14:paraId="0D9B0E93" w14:textId="77777777" w:rsidR="00E27F88" w:rsidRPr="005B17D3" w:rsidRDefault="00E27F88" w:rsidP="00EF3896">
            <w:pPr>
              <w:pStyle w:val="BodyTextBullet2"/>
              <w:rPr>
                <w:rFonts w:eastAsia="Arial"/>
                <w:iCs/>
              </w:rPr>
            </w:pPr>
            <w:r w:rsidRPr="005B17D3">
              <w:rPr>
                <w:rFonts w:eastAsia="Arial"/>
                <w:iCs/>
              </w:rPr>
              <w:t>Veteran has not submitted additional documents to the VA to continue enrollment</w:t>
            </w:r>
          </w:p>
        </w:tc>
        <w:tc>
          <w:tcPr>
            <w:tcW w:w="5580" w:type="dxa"/>
          </w:tcPr>
          <w:p w14:paraId="108AE3B0" w14:textId="77777777" w:rsidR="00E27F88" w:rsidRPr="005B17D3" w:rsidRDefault="00E27F88" w:rsidP="00EF3896">
            <w:pPr>
              <w:pStyle w:val="BodyTextBullet2"/>
            </w:pPr>
            <w:r w:rsidRPr="005B17D3">
              <w:rPr>
                <w:rFonts w:eastAsia="Arial"/>
                <w:iCs/>
              </w:rPr>
              <w:t xml:space="preserve">A second, </w:t>
            </w:r>
            <w:r w:rsidRPr="005B17D3">
              <w:rPr>
                <w:rFonts w:eastAsia="Arial"/>
                <w:b/>
                <w:iCs/>
              </w:rPr>
              <w:t>Reminder Incomplete Application Letter,</w:t>
            </w:r>
            <w:r w:rsidRPr="005B17D3">
              <w:rPr>
                <w:rFonts w:eastAsia="Arial"/>
                <w:iCs/>
              </w:rPr>
              <w:t xml:space="preserve"> is mailed reminding the Veteran that the Veteran needs to contact the VA about continued enrollment or the application will be closed in approximately 30 days.</w:t>
            </w:r>
          </w:p>
        </w:tc>
      </w:tr>
      <w:tr w:rsidR="00E27F88" w:rsidRPr="005B17D3" w14:paraId="20068702" w14:textId="77777777" w:rsidTr="00CF12AE">
        <w:trPr>
          <w:trHeight w:val="665"/>
          <w:tblHeader/>
        </w:trPr>
        <w:tc>
          <w:tcPr>
            <w:tcW w:w="3690" w:type="dxa"/>
          </w:tcPr>
          <w:p w14:paraId="2AF17D18" w14:textId="77777777" w:rsidR="00E27F88" w:rsidRPr="005B17D3" w:rsidRDefault="00E27F88" w:rsidP="00EF3896">
            <w:pPr>
              <w:pStyle w:val="BodyTextBullet2"/>
              <w:rPr>
                <w:rFonts w:eastAsia="Arial"/>
                <w:iCs/>
              </w:rPr>
            </w:pPr>
            <w:r w:rsidRPr="005B17D3">
              <w:rPr>
                <w:rFonts w:eastAsia="Arial"/>
                <w:iCs/>
              </w:rPr>
              <w:t>Veteran still has not contacted the VA after 30 days</w:t>
            </w:r>
          </w:p>
        </w:tc>
        <w:tc>
          <w:tcPr>
            <w:tcW w:w="5580" w:type="dxa"/>
          </w:tcPr>
          <w:p w14:paraId="0D58BAE4" w14:textId="77777777" w:rsidR="00E27F88" w:rsidRPr="005B17D3" w:rsidRDefault="00E27F88" w:rsidP="00EF3896">
            <w:pPr>
              <w:pStyle w:val="BodyTextBullet2"/>
              <w:rPr>
                <w:i/>
              </w:rPr>
            </w:pPr>
            <w:r w:rsidRPr="005B17D3">
              <w:rPr>
                <w:rFonts w:eastAsia="Arial"/>
                <w:iCs/>
              </w:rPr>
              <w:t>The application is closed on the 366</w:t>
            </w:r>
            <w:r w:rsidRPr="005B17D3">
              <w:rPr>
                <w:rFonts w:eastAsia="Arial"/>
                <w:iCs/>
                <w:vertAlign w:val="superscript"/>
              </w:rPr>
              <w:t>th</w:t>
            </w:r>
            <w:r w:rsidRPr="005B17D3">
              <w:rPr>
                <w:rFonts w:eastAsia="Arial"/>
                <w:iCs/>
              </w:rPr>
              <w:t xml:space="preserve"> day and the Veteran is sent a closure letter.</w:t>
            </w:r>
          </w:p>
        </w:tc>
      </w:tr>
    </w:tbl>
    <w:p w14:paraId="35762AD3" w14:textId="77777777" w:rsidR="00E27F88" w:rsidRPr="005B17D3" w:rsidRDefault="00E27F88" w:rsidP="00EF3896">
      <w:pPr>
        <w:rPr>
          <w:rFonts w:ascii="Arial" w:eastAsia="Arial" w:hAnsi="Arial" w:cs="Arial"/>
          <w:sz w:val="22"/>
        </w:rPr>
      </w:pPr>
    </w:p>
    <w:p w14:paraId="1155A4FD" w14:textId="77777777" w:rsidR="00E27F88" w:rsidRPr="005B17D3" w:rsidRDefault="00E27F88" w:rsidP="00EF3896">
      <w:pPr>
        <w:rPr>
          <w:rFonts w:eastAsia="Arial"/>
        </w:rPr>
      </w:pPr>
      <w:r w:rsidRPr="005B17D3">
        <w:rPr>
          <w:rFonts w:eastAsia="Arial"/>
        </w:rPr>
        <w:t xml:space="preserve">A 365-day clock begins in ES when a confirmed mailing response is received from the Print Vendor for the </w:t>
      </w:r>
      <w:r w:rsidRPr="005B17D3">
        <w:rPr>
          <w:rFonts w:eastAsia="Arial"/>
          <w:b/>
        </w:rPr>
        <w:t>Initial Pending Pre-Closure Letter</w:t>
      </w:r>
      <w:r w:rsidRPr="005B17D3">
        <w:rPr>
          <w:rFonts w:eastAsia="Arial"/>
        </w:rPr>
        <w:t>, which was mailed to the Veteran on the 30th day under the automated/normal process.</w:t>
      </w:r>
    </w:p>
    <w:p w14:paraId="1DA74A90" w14:textId="77777777" w:rsidR="00E27F88" w:rsidRPr="005B17D3" w:rsidRDefault="00E27F88" w:rsidP="00EF3896">
      <w:pPr>
        <w:pStyle w:val="BodyTextBullet2"/>
        <w:rPr>
          <w:rFonts w:eastAsia="Arial"/>
        </w:rPr>
      </w:pPr>
    </w:p>
    <w:tbl>
      <w:tblPr>
        <w:tblStyle w:val="TableGrid"/>
        <w:tblW w:w="9270" w:type="dxa"/>
        <w:tblInd w:w="85" w:type="dxa"/>
        <w:tblLayout w:type="fixed"/>
        <w:tblLook w:val="04A0" w:firstRow="1" w:lastRow="0" w:firstColumn="1" w:lastColumn="0" w:noHBand="0" w:noVBand="1"/>
        <w:tblDescription w:val="If/then table to determine if Veteran's mailing address is confirmed. "/>
      </w:tblPr>
      <w:tblGrid>
        <w:gridCol w:w="3690"/>
        <w:gridCol w:w="5580"/>
      </w:tblGrid>
      <w:tr w:rsidR="00E27F88" w:rsidRPr="005B17D3" w14:paraId="35C8CEAA" w14:textId="77777777" w:rsidTr="00CF12AE">
        <w:trPr>
          <w:trHeight w:val="291"/>
          <w:tblHeader/>
        </w:trPr>
        <w:tc>
          <w:tcPr>
            <w:tcW w:w="3690" w:type="dxa"/>
            <w:shd w:val="clear" w:color="auto" w:fill="D9E2F3" w:themeFill="accent1" w:themeFillTint="33"/>
          </w:tcPr>
          <w:p w14:paraId="35E4492F" w14:textId="77777777" w:rsidR="00E27F88" w:rsidRPr="005B17D3" w:rsidRDefault="00E27F88" w:rsidP="00EF3896">
            <w:pPr>
              <w:rPr>
                <w:rFonts w:ascii="Arial" w:hAnsi="Arial" w:cs="Arial"/>
                <w:b/>
                <w:sz w:val="22"/>
                <w:szCs w:val="22"/>
              </w:rPr>
            </w:pPr>
            <w:r w:rsidRPr="005B17D3">
              <w:rPr>
                <w:rFonts w:ascii="Arial" w:hAnsi="Arial" w:cs="Arial"/>
                <w:b/>
                <w:sz w:val="22"/>
                <w:szCs w:val="22"/>
              </w:rPr>
              <w:t>If</w:t>
            </w:r>
          </w:p>
        </w:tc>
        <w:tc>
          <w:tcPr>
            <w:tcW w:w="5580" w:type="dxa"/>
            <w:shd w:val="clear" w:color="auto" w:fill="D9E2F3" w:themeFill="accent1" w:themeFillTint="33"/>
          </w:tcPr>
          <w:p w14:paraId="11D865DF" w14:textId="77777777" w:rsidR="00E27F88" w:rsidRPr="005B17D3" w:rsidRDefault="00E27F88" w:rsidP="00EF3896">
            <w:pPr>
              <w:rPr>
                <w:rFonts w:ascii="Arial" w:hAnsi="Arial" w:cs="Arial"/>
                <w:b/>
                <w:sz w:val="22"/>
                <w:szCs w:val="22"/>
              </w:rPr>
            </w:pPr>
            <w:r w:rsidRPr="005B17D3">
              <w:rPr>
                <w:rFonts w:ascii="Arial" w:hAnsi="Arial" w:cs="Arial"/>
                <w:b/>
                <w:sz w:val="22"/>
                <w:szCs w:val="22"/>
              </w:rPr>
              <w:t>Then</w:t>
            </w:r>
          </w:p>
        </w:tc>
      </w:tr>
      <w:tr w:rsidR="00E27F88" w:rsidRPr="005B17D3" w14:paraId="71FD7D6E" w14:textId="77777777" w:rsidTr="00CF12AE">
        <w:trPr>
          <w:trHeight w:val="575"/>
          <w:tblHeader/>
        </w:trPr>
        <w:tc>
          <w:tcPr>
            <w:tcW w:w="3690" w:type="dxa"/>
          </w:tcPr>
          <w:p w14:paraId="73AD2180" w14:textId="309F5286" w:rsidR="00E27F88" w:rsidRPr="005B17D3" w:rsidRDefault="006204FA" w:rsidP="00EF3896">
            <w:pPr>
              <w:pStyle w:val="BodyTextBullet2"/>
              <w:rPr>
                <w:rFonts w:eastAsia="Arial"/>
                <w:iCs/>
              </w:rPr>
            </w:pPr>
            <w:r w:rsidRPr="005B17D3">
              <w:rPr>
                <w:rFonts w:eastAsia="Arial"/>
              </w:rPr>
              <w:t>Veterans</w:t>
            </w:r>
            <w:r w:rsidR="00E27F88" w:rsidRPr="005B17D3">
              <w:rPr>
                <w:rFonts w:eastAsia="Arial"/>
              </w:rPr>
              <w:t xml:space="preserve"> mailing address is NOT confirmed</w:t>
            </w:r>
          </w:p>
        </w:tc>
        <w:tc>
          <w:tcPr>
            <w:tcW w:w="5580" w:type="dxa"/>
          </w:tcPr>
          <w:p w14:paraId="53EB3238" w14:textId="77777777" w:rsidR="00E27F88" w:rsidRPr="005B17D3" w:rsidRDefault="00E27F88" w:rsidP="00EF3896">
            <w:pPr>
              <w:pStyle w:val="BodyTextBullet2"/>
              <w:rPr>
                <w:rFonts w:eastAsia="Arial"/>
              </w:rPr>
            </w:pPr>
            <w:r w:rsidRPr="005B17D3">
              <w:rPr>
                <w:rFonts w:eastAsia="Arial"/>
              </w:rPr>
              <w:t>The 365-day clock does NOT begin, and the</w:t>
            </w:r>
            <w:r w:rsidRPr="005B17D3">
              <w:rPr>
                <w:rFonts w:eastAsia="Arial"/>
                <w:b/>
              </w:rPr>
              <w:t xml:space="preserve"> Initial Pending Pre-Closure Letter</w:t>
            </w:r>
            <w:r w:rsidRPr="005B17D3">
              <w:rPr>
                <w:rFonts w:eastAsia="Arial"/>
              </w:rPr>
              <w:t xml:space="preserve"> remains in a “pending” state in ES until the address is confirmed.</w:t>
            </w:r>
          </w:p>
          <w:p w14:paraId="00F27EF7" w14:textId="77777777" w:rsidR="00E27F88" w:rsidRPr="005B17D3" w:rsidRDefault="00E27F88" w:rsidP="00EF3896">
            <w:pPr>
              <w:pStyle w:val="BodyTextBullet2"/>
            </w:pPr>
            <w:r w:rsidRPr="005B17D3">
              <w:rPr>
                <w:rFonts w:eastAsia="Arial"/>
                <w:b/>
              </w:rPr>
              <w:t>Note:</w:t>
            </w:r>
            <w:r w:rsidRPr="005B17D3">
              <w:rPr>
                <w:rFonts w:eastAsia="Arial"/>
              </w:rPr>
              <w:t xml:space="preserve"> Users can manually update the address.</w:t>
            </w:r>
          </w:p>
        </w:tc>
      </w:tr>
      <w:tr w:rsidR="00E27F88" w:rsidRPr="005B17D3" w14:paraId="54439232" w14:textId="77777777" w:rsidTr="00CF12AE">
        <w:trPr>
          <w:trHeight w:val="665"/>
          <w:tblHeader/>
        </w:trPr>
        <w:tc>
          <w:tcPr>
            <w:tcW w:w="3690" w:type="dxa"/>
          </w:tcPr>
          <w:p w14:paraId="24C1CB8A" w14:textId="5427E6C2" w:rsidR="00E27F88" w:rsidRPr="005B17D3" w:rsidRDefault="006204FA" w:rsidP="00EF3896">
            <w:pPr>
              <w:pStyle w:val="BodyTextBullet2"/>
              <w:rPr>
                <w:rFonts w:eastAsia="Arial"/>
                <w:iCs/>
              </w:rPr>
            </w:pPr>
            <w:r w:rsidRPr="005B17D3">
              <w:rPr>
                <w:rFonts w:eastAsia="Arial"/>
              </w:rPr>
              <w:t>Veterans</w:t>
            </w:r>
            <w:r w:rsidR="00E27F88" w:rsidRPr="005B17D3">
              <w:rPr>
                <w:rFonts w:eastAsia="Arial"/>
              </w:rPr>
              <w:t xml:space="preserve"> mailing address is confirmed</w:t>
            </w:r>
          </w:p>
        </w:tc>
        <w:tc>
          <w:tcPr>
            <w:tcW w:w="5580" w:type="dxa"/>
          </w:tcPr>
          <w:p w14:paraId="39AA45C6" w14:textId="77777777" w:rsidR="00E27F88" w:rsidRPr="005B17D3" w:rsidRDefault="00E27F88" w:rsidP="00EF3896">
            <w:pPr>
              <w:pStyle w:val="BodyTextBullet2"/>
              <w:rPr>
                <w:i/>
              </w:rPr>
            </w:pPr>
            <w:r w:rsidRPr="005B17D3">
              <w:rPr>
                <w:rFonts w:eastAsia="Arial"/>
              </w:rPr>
              <w:t xml:space="preserve">The 365-day clock begins, and the </w:t>
            </w:r>
            <w:r w:rsidRPr="005B17D3">
              <w:rPr>
                <w:rFonts w:eastAsia="Arial"/>
                <w:b/>
              </w:rPr>
              <w:t>Initial Pending</w:t>
            </w:r>
            <w:r w:rsidRPr="005B17D3">
              <w:rPr>
                <w:rFonts w:eastAsia="Arial"/>
              </w:rPr>
              <w:t xml:space="preserve"> </w:t>
            </w:r>
            <w:r w:rsidRPr="005B17D3">
              <w:rPr>
                <w:rFonts w:eastAsia="Arial"/>
                <w:b/>
              </w:rPr>
              <w:t xml:space="preserve">Pre-Closure Letter </w:t>
            </w:r>
            <w:r w:rsidRPr="005B17D3">
              <w:rPr>
                <w:rFonts w:eastAsia="Arial"/>
              </w:rPr>
              <w:t>will be in a “successfully mailed” state in ES.</w:t>
            </w:r>
          </w:p>
        </w:tc>
      </w:tr>
    </w:tbl>
    <w:p w14:paraId="3F4C7D21" w14:textId="77777777" w:rsidR="00E27F88" w:rsidRPr="005B17D3" w:rsidRDefault="00E27F88" w:rsidP="00EF3896"/>
    <w:p w14:paraId="74692337" w14:textId="77777777" w:rsidR="00E27F88" w:rsidRPr="005B17D3" w:rsidRDefault="00E27F88" w:rsidP="00EF3896">
      <w:pPr>
        <w:pStyle w:val="ScreenField"/>
        <w:rPr>
          <w:rFonts w:eastAsia="Arial"/>
        </w:rPr>
      </w:pPr>
      <w:r w:rsidRPr="005B17D3">
        <w:rPr>
          <w:rFonts w:eastAsia="Arial"/>
        </w:rPr>
        <w:t>Manage Pending Pre-Closure Letter Scenarios and Acceptance Criteria</w:t>
      </w:r>
    </w:p>
    <w:p w14:paraId="0078F915" w14:textId="77777777" w:rsidR="00E27F88" w:rsidRPr="005B17D3" w:rsidRDefault="00E27F88" w:rsidP="00EF3896">
      <w:pPr>
        <w:pStyle w:val="BodyTextBullet2"/>
        <w:rPr>
          <w:rFonts w:eastAsia="Arial"/>
        </w:rPr>
      </w:pPr>
      <w:r w:rsidRPr="005B17D3">
        <w:rPr>
          <w:rFonts w:eastAsia="Arial"/>
        </w:rPr>
        <w:t>The following table describes scenarios and acceptance criteria for Manage Pending Pre-Closure Letters.</w:t>
      </w:r>
    </w:p>
    <w:p w14:paraId="3BF85719" w14:textId="77777777" w:rsidR="00E27F88" w:rsidRPr="005B17D3" w:rsidRDefault="00E27F88" w:rsidP="00EF3896">
      <w:pPr>
        <w:pStyle w:val="BlockText"/>
        <w:ind w:left="0"/>
        <w:rPr>
          <w:rFonts w:eastAsia="Arial"/>
        </w:rPr>
      </w:pPr>
    </w:p>
    <w:tbl>
      <w:tblPr>
        <w:tblStyle w:val="TableGrid"/>
        <w:tblW w:w="9270" w:type="dxa"/>
        <w:tblInd w:w="85" w:type="dxa"/>
        <w:tblLayout w:type="fixed"/>
        <w:tblLook w:val="04A0" w:firstRow="1" w:lastRow="0" w:firstColumn="1" w:lastColumn="0" w:noHBand="0" w:noVBand="1"/>
        <w:tblDescription w:val="Manage Pending Pre-Closure Letter Acceptance Criteria"/>
      </w:tblPr>
      <w:tblGrid>
        <w:gridCol w:w="2610"/>
        <w:gridCol w:w="6660"/>
      </w:tblGrid>
      <w:tr w:rsidR="00E27F88" w:rsidRPr="005B17D3" w14:paraId="30CA3EAD" w14:textId="77777777" w:rsidTr="00CF12AE">
        <w:trPr>
          <w:trHeight w:val="291"/>
          <w:tblHeader/>
        </w:trPr>
        <w:tc>
          <w:tcPr>
            <w:tcW w:w="2610" w:type="dxa"/>
            <w:shd w:val="clear" w:color="auto" w:fill="D9E2F3" w:themeFill="accent1" w:themeFillTint="33"/>
          </w:tcPr>
          <w:p w14:paraId="413223F6" w14:textId="77777777" w:rsidR="00E27F88" w:rsidRPr="005B17D3" w:rsidRDefault="00E27F88" w:rsidP="00EF3896">
            <w:pPr>
              <w:rPr>
                <w:rFonts w:ascii="Arial" w:hAnsi="Arial" w:cs="Arial"/>
                <w:b/>
                <w:sz w:val="22"/>
                <w:szCs w:val="22"/>
              </w:rPr>
            </w:pPr>
            <w:r w:rsidRPr="005B17D3">
              <w:rPr>
                <w:rFonts w:ascii="Arial" w:hAnsi="Arial" w:cs="Arial"/>
                <w:b/>
                <w:sz w:val="22"/>
                <w:szCs w:val="22"/>
              </w:rPr>
              <w:t>Scenario</w:t>
            </w:r>
          </w:p>
        </w:tc>
        <w:tc>
          <w:tcPr>
            <w:tcW w:w="6660" w:type="dxa"/>
            <w:shd w:val="clear" w:color="auto" w:fill="D9E2F3" w:themeFill="accent1" w:themeFillTint="33"/>
          </w:tcPr>
          <w:p w14:paraId="3B9A7D6B" w14:textId="77777777" w:rsidR="00E27F88" w:rsidRPr="005B17D3" w:rsidRDefault="00E27F88" w:rsidP="00EF3896">
            <w:pPr>
              <w:rPr>
                <w:rFonts w:ascii="Arial" w:hAnsi="Arial" w:cs="Arial"/>
                <w:b/>
                <w:sz w:val="22"/>
                <w:szCs w:val="22"/>
              </w:rPr>
            </w:pPr>
            <w:r w:rsidRPr="005B17D3">
              <w:rPr>
                <w:rFonts w:ascii="Arial" w:hAnsi="Arial" w:cs="Arial"/>
                <w:b/>
                <w:sz w:val="22"/>
                <w:szCs w:val="22"/>
              </w:rPr>
              <w:t>Acceptance Criteria</w:t>
            </w:r>
          </w:p>
        </w:tc>
      </w:tr>
      <w:tr w:rsidR="00E27F88" w:rsidRPr="005B17D3" w14:paraId="066A62E1" w14:textId="77777777" w:rsidTr="00CF12AE">
        <w:trPr>
          <w:trHeight w:val="575"/>
        </w:trPr>
        <w:tc>
          <w:tcPr>
            <w:tcW w:w="2610" w:type="dxa"/>
          </w:tcPr>
          <w:p w14:paraId="59D32D4A" w14:textId="77777777" w:rsidR="00E27F88" w:rsidRPr="005B17D3" w:rsidRDefault="00E27F88" w:rsidP="00EF3896">
            <w:pPr>
              <w:pStyle w:val="BodyTextBullet2"/>
            </w:pPr>
            <w:r w:rsidRPr="005B17D3">
              <w:rPr>
                <w:rFonts w:eastAsia="Arial"/>
              </w:rPr>
              <w:t>Deceased since the initial mailing</w:t>
            </w:r>
          </w:p>
        </w:tc>
        <w:tc>
          <w:tcPr>
            <w:tcW w:w="6660" w:type="dxa"/>
          </w:tcPr>
          <w:p w14:paraId="157D63CD" w14:textId="77777777" w:rsidR="00E27F88" w:rsidRPr="005B17D3" w:rsidRDefault="00E27F88" w:rsidP="00EF3896">
            <w:pPr>
              <w:pStyle w:val="BodyTextBullet2"/>
            </w:pPr>
            <w:r w:rsidRPr="005B17D3">
              <w:rPr>
                <w:rFonts w:eastAsia="Arial"/>
              </w:rPr>
              <w:t>Veteran information excludes Veteran records whose status in ES is listed as deceased since the initial mailing.</w:t>
            </w:r>
          </w:p>
        </w:tc>
      </w:tr>
      <w:tr w:rsidR="00E27F88" w:rsidRPr="005B17D3" w14:paraId="403CEBFC" w14:textId="77777777" w:rsidTr="00CF12AE">
        <w:trPr>
          <w:trHeight w:val="575"/>
        </w:trPr>
        <w:tc>
          <w:tcPr>
            <w:tcW w:w="2610" w:type="dxa"/>
          </w:tcPr>
          <w:p w14:paraId="3A5FF614" w14:textId="77777777" w:rsidR="00E27F88" w:rsidRPr="005B17D3" w:rsidRDefault="00E27F88" w:rsidP="00EF3896">
            <w:pPr>
              <w:pStyle w:val="BodyTextBullet2"/>
            </w:pPr>
            <w:r w:rsidRPr="005B17D3">
              <w:rPr>
                <w:rFonts w:eastAsia="Arial"/>
              </w:rPr>
              <w:t>Current bad address indicator (BAI) </w:t>
            </w:r>
          </w:p>
        </w:tc>
        <w:tc>
          <w:tcPr>
            <w:tcW w:w="6660" w:type="dxa"/>
          </w:tcPr>
          <w:p w14:paraId="0E703AC8" w14:textId="77777777" w:rsidR="00E27F88" w:rsidRPr="005B17D3" w:rsidRDefault="00E27F88" w:rsidP="00EF3896">
            <w:pPr>
              <w:pStyle w:val="BodyTextBullet2"/>
              <w:rPr>
                <w:rFonts w:eastAsia="Arial"/>
              </w:rPr>
            </w:pPr>
            <w:r w:rsidRPr="005B17D3">
              <w:rPr>
                <w:rFonts w:eastAsia="Arial"/>
              </w:rPr>
              <w:t>The file of Veteran information excludes Veteran records with a current bad address indicator (BAI). </w:t>
            </w:r>
          </w:p>
          <w:p w14:paraId="028BB226" w14:textId="77777777" w:rsidR="00E27F88" w:rsidRPr="005B17D3" w:rsidRDefault="00E27F88" w:rsidP="00EF3896">
            <w:pPr>
              <w:pStyle w:val="BodyTextBullet2"/>
              <w:rPr>
                <w:rFonts w:eastAsia="Arial"/>
              </w:rPr>
            </w:pPr>
            <w:r w:rsidRPr="005B17D3">
              <w:rPr>
                <w:rFonts w:eastAsia="Arial"/>
              </w:rPr>
              <w:t>Determine if the Veteran records have a bad address indicator (BAI).</w:t>
            </w:r>
          </w:p>
          <w:p w14:paraId="443E04B7" w14:textId="77777777" w:rsidR="00E27F88" w:rsidRPr="005B17D3" w:rsidRDefault="00E27F88" w:rsidP="00EF3896">
            <w:pPr>
              <w:pStyle w:val="BodyTextBullet2"/>
            </w:pPr>
          </w:p>
          <w:tbl>
            <w:tblPr>
              <w:tblStyle w:val="TableGrid"/>
              <w:tblW w:w="5925" w:type="dxa"/>
              <w:tblInd w:w="85" w:type="dxa"/>
              <w:tblLayout w:type="fixed"/>
              <w:tblLook w:val="04A0" w:firstRow="1" w:lastRow="0" w:firstColumn="1" w:lastColumn="0" w:noHBand="0" w:noVBand="1"/>
              <w:tblDescription w:val="If/then table to determine if Veteran's mailing address is confirmed. "/>
            </w:tblPr>
            <w:tblGrid>
              <w:gridCol w:w="2325"/>
              <w:gridCol w:w="1620"/>
              <w:gridCol w:w="1980"/>
            </w:tblGrid>
            <w:tr w:rsidR="00E27F88" w:rsidRPr="005B17D3" w14:paraId="33FF1DE3" w14:textId="77777777" w:rsidTr="00CF12AE">
              <w:trPr>
                <w:trHeight w:val="291"/>
                <w:tblHeader/>
              </w:trPr>
              <w:tc>
                <w:tcPr>
                  <w:tcW w:w="2325" w:type="dxa"/>
                  <w:shd w:val="clear" w:color="auto" w:fill="D9E2F3" w:themeFill="accent1" w:themeFillTint="33"/>
                </w:tcPr>
                <w:p w14:paraId="1A47C111" w14:textId="77777777" w:rsidR="00E27F88" w:rsidRPr="005B17D3" w:rsidRDefault="00E27F88" w:rsidP="00EF3896">
                  <w:pPr>
                    <w:rPr>
                      <w:rFonts w:ascii="Arial" w:hAnsi="Arial" w:cs="Arial"/>
                      <w:b/>
                      <w:sz w:val="22"/>
                      <w:szCs w:val="22"/>
                    </w:rPr>
                  </w:pPr>
                  <w:r w:rsidRPr="005B17D3">
                    <w:rPr>
                      <w:rFonts w:ascii="Arial" w:hAnsi="Arial" w:cs="Arial"/>
                      <w:b/>
                      <w:sz w:val="22"/>
                      <w:szCs w:val="22"/>
                    </w:rPr>
                    <w:t>If</w:t>
                  </w:r>
                </w:p>
              </w:tc>
              <w:tc>
                <w:tcPr>
                  <w:tcW w:w="1620" w:type="dxa"/>
                  <w:shd w:val="clear" w:color="auto" w:fill="D9E2F3" w:themeFill="accent1" w:themeFillTint="33"/>
                </w:tcPr>
                <w:p w14:paraId="4DC678D3" w14:textId="77777777" w:rsidR="00E27F88" w:rsidRPr="005B17D3" w:rsidRDefault="00E27F88" w:rsidP="00EF3896">
                  <w:pPr>
                    <w:rPr>
                      <w:rFonts w:ascii="Arial" w:hAnsi="Arial" w:cs="Arial"/>
                      <w:b/>
                      <w:sz w:val="22"/>
                      <w:szCs w:val="22"/>
                    </w:rPr>
                  </w:pPr>
                  <w:r w:rsidRPr="005B17D3">
                    <w:rPr>
                      <w:rFonts w:ascii="Arial" w:hAnsi="Arial" w:cs="Arial"/>
                      <w:b/>
                      <w:sz w:val="22"/>
                      <w:szCs w:val="22"/>
                    </w:rPr>
                    <w:t>And</w:t>
                  </w:r>
                </w:p>
              </w:tc>
              <w:tc>
                <w:tcPr>
                  <w:tcW w:w="1980" w:type="dxa"/>
                  <w:shd w:val="clear" w:color="auto" w:fill="D9E2F3" w:themeFill="accent1" w:themeFillTint="33"/>
                </w:tcPr>
                <w:p w14:paraId="521613B6" w14:textId="77777777" w:rsidR="00E27F88" w:rsidRPr="005B17D3" w:rsidRDefault="00E27F88" w:rsidP="00EF3896">
                  <w:pPr>
                    <w:rPr>
                      <w:rFonts w:ascii="Arial" w:hAnsi="Arial" w:cs="Arial"/>
                      <w:b/>
                      <w:sz w:val="22"/>
                      <w:szCs w:val="22"/>
                    </w:rPr>
                  </w:pPr>
                  <w:r w:rsidRPr="005B17D3">
                    <w:rPr>
                      <w:rFonts w:ascii="Arial" w:hAnsi="Arial" w:cs="Arial"/>
                      <w:b/>
                      <w:sz w:val="22"/>
                      <w:szCs w:val="22"/>
                    </w:rPr>
                    <w:t>Then</w:t>
                  </w:r>
                </w:p>
              </w:tc>
            </w:tr>
            <w:tr w:rsidR="00E27F88" w:rsidRPr="005B17D3" w14:paraId="6CB6FEA1" w14:textId="77777777" w:rsidTr="00CF12AE">
              <w:trPr>
                <w:trHeight w:val="575"/>
                <w:tblHeader/>
              </w:trPr>
              <w:tc>
                <w:tcPr>
                  <w:tcW w:w="2325" w:type="dxa"/>
                </w:tcPr>
                <w:p w14:paraId="5D2A4F1A" w14:textId="77777777" w:rsidR="00E27F88" w:rsidRPr="005B17D3" w:rsidRDefault="00E27F88" w:rsidP="00EF3896">
                  <w:pPr>
                    <w:pStyle w:val="BodyTextBullet2"/>
                  </w:pPr>
                  <w:r w:rsidRPr="005B17D3">
                    <w:rPr>
                      <w:rFonts w:eastAsia="Arial"/>
                    </w:rPr>
                    <w:t>Veteran record was US Postal Service (USPS) returned mail as an output from the initial mailing (i.e., March thru November 2016)</w:t>
                  </w:r>
                </w:p>
              </w:tc>
              <w:tc>
                <w:tcPr>
                  <w:tcW w:w="1620" w:type="dxa"/>
                </w:tcPr>
                <w:p w14:paraId="3B2976C8" w14:textId="77777777" w:rsidR="00E27F88" w:rsidRPr="005B17D3" w:rsidRDefault="00E27F88" w:rsidP="00EF3896">
                  <w:pPr>
                    <w:pStyle w:val="BodyTextBullet2"/>
                  </w:pPr>
                  <w:r w:rsidRPr="005B17D3">
                    <w:rPr>
                      <w:rFonts w:eastAsia="Arial"/>
                    </w:rPr>
                    <w:t>The address has not changed</w:t>
                  </w:r>
                </w:p>
              </w:tc>
              <w:tc>
                <w:tcPr>
                  <w:tcW w:w="1980" w:type="dxa"/>
                </w:tcPr>
                <w:p w14:paraId="40BEA46F" w14:textId="77777777" w:rsidR="00E27F88" w:rsidRPr="005B17D3" w:rsidRDefault="00E27F88" w:rsidP="00EF3896">
                  <w:pPr>
                    <w:pStyle w:val="BodyTextBullet2"/>
                  </w:pPr>
                  <w:r w:rsidRPr="005B17D3">
                    <w:rPr>
                      <w:rFonts w:eastAsia="Arial"/>
                    </w:rPr>
                    <w:t>The record is excluded from the file. </w:t>
                  </w:r>
                </w:p>
              </w:tc>
            </w:tr>
            <w:tr w:rsidR="00E27F88" w:rsidRPr="005B17D3" w14:paraId="04848ACC" w14:textId="77777777" w:rsidTr="00CF12AE">
              <w:trPr>
                <w:trHeight w:val="665"/>
                <w:tblHeader/>
              </w:trPr>
              <w:tc>
                <w:tcPr>
                  <w:tcW w:w="2325" w:type="dxa"/>
                </w:tcPr>
                <w:p w14:paraId="43534B31" w14:textId="77777777" w:rsidR="00E27F88" w:rsidRPr="005B17D3" w:rsidRDefault="00E27F88" w:rsidP="00EF3896">
                  <w:pPr>
                    <w:pStyle w:val="BodyTextBullet2"/>
                  </w:pPr>
                  <w:r w:rsidRPr="005B17D3">
                    <w:rPr>
                      <w:rFonts w:eastAsia="Arial"/>
                    </w:rPr>
                    <w:t>Veteran record was US Postal Service (USPS) returned mail as an output from the initial mailing (i.e., March thru November 2016)</w:t>
                  </w:r>
                </w:p>
              </w:tc>
              <w:tc>
                <w:tcPr>
                  <w:tcW w:w="1620" w:type="dxa"/>
                </w:tcPr>
                <w:p w14:paraId="6D78756F" w14:textId="77777777" w:rsidR="00E27F88" w:rsidRPr="005B17D3" w:rsidRDefault="00E27F88" w:rsidP="00EF3896">
                  <w:pPr>
                    <w:pStyle w:val="BodyTextBullet2"/>
                    <w:rPr>
                      <w:i/>
                    </w:rPr>
                  </w:pPr>
                  <w:r w:rsidRPr="005B17D3">
                    <w:rPr>
                      <w:rFonts w:eastAsia="Arial"/>
                    </w:rPr>
                    <w:t>The address changed since the initial mail release date</w:t>
                  </w:r>
                </w:p>
              </w:tc>
              <w:tc>
                <w:tcPr>
                  <w:tcW w:w="1980" w:type="dxa"/>
                </w:tcPr>
                <w:p w14:paraId="413E0CF9" w14:textId="77777777" w:rsidR="00E27F88" w:rsidRPr="005B17D3" w:rsidRDefault="00E27F88" w:rsidP="00EF3896">
                  <w:pPr>
                    <w:pStyle w:val="BodyTextBullet2"/>
                    <w:rPr>
                      <w:i/>
                    </w:rPr>
                  </w:pPr>
                  <w:r w:rsidRPr="005B17D3">
                    <w:rPr>
                      <w:rFonts w:eastAsia="Arial"/>
                    </w:rPr>
                    <w:t>The Veteran record is included in the pre-closure mailing file.</w:t>
                  </w:r>
                </w:p>
              </w:tc>
            </w:tr>
          </w:tbl>
          <w:p w14:paraId="6BCD5B85" w14:textId="77777777" w:rsidR="00E27F88" w:rsidRPr="005B17D3" w:rsidRDefault="00E27F88" w:rsidP="00EF3896">
            <w:pPr>
              <w:pStyle w:val="BodyTextBullet2"/>
            </w:pPr>
            <w:r w:rsidRPr="005B17D3">
              <w:t xml:space="preserve"> </w:t>
            </w:r>
          </w:p>
        </w:tc>
      </w:tr>
      <w:tr w:rsidR="00E27F88" w:rsidRPr="005B17D3" w14:paraId="589231A4" w14:textId="77777777" w:rsidTr="00CF12AE">
        <w:trPr>
          <w:trHeight w:val="575"/>
        </w:trPr>
        <w:tc>
          <w:tcPr>
            <w:tcW w:w="2610" w:type="dxa"/>
          </w:tcPr>
          <w:p w14:paraId="7C360752" w14:textId="77777777" w:rsidR="00E27F88" w:rsidRPr="005B17D3" w:rsidRDefault="00E27F88" w:rsidP="00EF3896">
            <w:pPr>
              <w:pStyle w:val="BodyTextBullet2"/>
            </w:pPr>
            <w:r w:rsidRPr="005B17D3">
              <w:rPr>
                <w:rFonts w:eastAsia="Arial"/>
              </w:rPr>
              <w:t>Final determination recorded in ES since last mailing</w:t>
            </w:r>
          </w:p>
        </w:tc>
        <w:tc>
          <w:tcPr>
            <w:tcW w:w="6660" w:type="dxa"/>
          </w:tcPr>
          <w:p w14:paraId="3FC3E0C1" w14:textId="77777777" w:rsidR="00E27F88" w:rsidRPr="005B17D3" w:rsidRDefault="00E27F88" w:rsidP="00EF3896">
            <w:pPr>
              <w:pStyle w:val="BodyTextBullet2"/>
            </w:pPr>
            <w:r w:rsidRPr="005B17D3">
              <w:rPr>
                <w:rFonts w:eastAsia="Arial"/>
              </w:rPr>
              <w:t>The file of Veteran information excludes Veteran records with a final determination recorded in ES since the last mailing</w:t>
            </w:r>
          </w:p>
        </w:tc>
      </w:tr>
      <w:tr w:rsidR="00E27F88" w:rsidRPr="005B17D3" w14:paraId="794B7912" w14:textId="77777777" w:rsidTr="00CF12AE">
        <w:trPr>
          <w:trHeight w:val="575"/>
        </w:trPr>
        <w:tc>
          <w:tcPr>
            <w:tcW w:w="2610" w:type="dxa"/>
          </w:tcPr>
          <w:p w14:paraId="7B873F22" w14:textId="77777777" w:rsidR="00E27F88" w:rsidRPr="005B17D3" w:rsidRDefault="00E27F88" w:rsidP="00EF3896">
            <w:pPr>
              <w:pStyle w:val="BodyTextBullet2"/>
            </w:pPr>
            <w:r w:rsidRPr="005B17D3">
              <w:rPr>
                <w:rFonts w:eastAsia="Arial"/>
              </w:rPr>
              <w:t>Failed address validation via the Coding Accuracy Support System (CASS)</w:t>
            </w:r>
          </w:p>
        </w:tc>
        <w:tc>
          <w:tcPr>
            <w:tcW w:w="6660" w:type="dxa"/>
          </w:tcPr>
          <w:p w14:paraId="0E8E0466" w14:textId="77777777" w:rsidR="00E27F88" w:rsidRPr="005B17D3" w:rsidRDefault="00E27F88" w:rsidP="00EF3896">
            <w:pPr>
              <w:pStyle w:val="BodyTextBullet2"/>
            </w:pPr>
            <w:r w:rsidRPr="005B17D3">
              <w:rPr>
                <w:rFonts w:eastAsia="Arial"/>
              </w:rPr>
              <w:t>The file of Veteran information excludes records that failed address validation via the Coding Accuracy Support System (CASS) from the initial mailing</w:t>
            </w:r>
          </w:p>
        </w:tc>
      </w:tr>
      <w:tr w:rsidR="00E27F88" w:rsidRPr="005B17D3" w14:paraId="3CA4655F" w14:textId="77777777" w:rsidTr="00CF12AE">
        <w:trPr>
          <w:trHeight w:val="575"/>
        </w:trPr>
        <w:tc>
          <w:tcPr>
            <w:tcW w:w="2610" w:type="dxa"/>
          </w:tcPr>
          <w:p w14:paraId="5F709455" w14:textId="77777777" w:rsidR="00E27F88" w:rsidRPr="005B17D3" w:rsidRDefault="00E27F88" w:rsidP="00EF3896">
            <w:pPr>
              <w:pStyle w:val="BodyTextBullet2"/>
            </w:pPr>
            <w:r w:rsidRPr="005B17D3">
              <w:t>Input File</w:t>
            </w:r>
          </w:p>
        </w:tc>
        <w:tc>
          <w:tcPr>
            <w:tcW w:w="6660" w:type="dxa"/>
          </w:tcPr>
          <w:p w14:paraId="7CF77730" w14:textId="77777777" w:rsidR="00E27F88" w:rsidRPr="005B17D3" w:rsidRDefault="00E27F88" w:rsidP="00EF3896">
            <w:pPr>
              <w:pStyle w:val="BodyTextBullet2"/>
            </w:pPr>
            <w:r w:rsidRPr="005B17D3">
              <w:rPr>
                <w:rFonts w:eastAsia="Arial"/>
              </w:rPr>
              <w:t>The input file is generated and provided by OIT. The pre-closure letter mailing job does not validate or exclude any records included within the file</w:t>
            </w:r>
          </w:p>
        </w:tc>
      </w:tr>
      <w:tr w:rsidR="00E27F88" w:rsidRPr="005B17D3" w14:paraId="146E0234" w14:textId="77777777" w:rsidTr="00CF12AE">
        <w:trPr>
          <w:trHeight w:val="575"/>
        </w:trPr>
        <w:tc>
          <w:tcPr>
            <w:tcW w:w="2610" w:type="dxa"/>
          </w:tcPr>
          <w:p w14:paraId="09D1CDF3" w14:textId="77777777" w:rsidR="00E27F88" w:rsidRPr="005B17D3" w:rsidRDefault="00E27F88" w:rsidP="00EF3896">
            <w:pPr>
              <w:pStyle w:val="BodyTextBullet2"/>
            </w:pPr>
            <w:r w:rsidRPr="005B17D3">
              <w:rPr>
                <w:rFonts w:eastAsia="Arial"/>
              </w:rPr>
              <w:t>Pre-Closure Letter Type and Title:</w:t>
            </w:r>
          </w:p>
        </w:tc>
        <w:tc>
          <w:tcPr>
            <w:tcW w:w="6660" w:type="dxa"/>
          </w:tcPr>
          <w:p w14:paraId="50D68DFC" w14:textId="77777777" w:rsidR="00E27F88" w:rsidRPr="005B17D3" w:rsidRDefault="00E27F88" w:rsidP="00EF3896">
            <w:pPr>
              <w:pStyle w:val="BodyTextBullet2"/>
              <w:rPr>
                <w:rFonts w:eastAsia="Arial"/>
              </w:rPr>
            </w:pPr>
            <w:r w:rsidRPr="005B17D3">
              <w:rPr>
                <w:rFonts w:eastAsia="Arial"/>
                <w:b/>
              </w:rPr>
              <w:t>Letter type:</w:t>
            </w:r>
            <w:r w:rsidRPr="005B17D3">
              <w:rPr>
                <w:rFonts w:eastAsia="Arial"/>
              </w:rPr>
              <w:t xml:space="preserve"> 742-655  </w:t>
            </w:r>
          </w:p>
          <w:p w14:paraId="5211EAEA" w14:textId="77777777" w:rsidR="00E27F88" w:rsidRPr="005B17D3" w:rsidRDefault="00E27F88" w:rsidP="00EF3896">
            <w:pPr>
              <w:pStyle w:val="BodyTextBullet2"/>
            </w:pPr>
            <w:r w:rsidRPr="005B17D3">
              <w:rPr>
                <w:rFonts w:eastAsia="Arial"/>
                <w:b/>
              </w:rPr>
              <w:t>Title:</w:t>
            </w:r>
            <w:r w:rsidRPr="005B17D3">
              <w:rPr>
                <w:rFonts w:eastAsia="Arial"/>
              </w:rPr>
              <w:t xml:space="preserve"> “Pre-Closure Letter”</w:t>
            </w:r>
          </w:p>
        </w:tc>
      </w:tr>
    </w:tbl>
    <w:p w14:paraId="5B574DA5" w14:textId="77777777" w:rsidR="00E27F88" w:rsidRPr="005B17D3" w:rsidRDefault="00E27F88" w:rsidP="00EF3896"/>
    <w:p w14:paraId="3F4A9B18" w14:textId="77777777" w:rsidR="00E27F88" w:rsidRPr="005B17D3" w:rsidRDefault="00E27F88" w:rsidP="00EF3896">
      <w:pPr>
        <w:pStyle w:val="ScreenField"/>
      </w:pPr>
      <w:r w:rsidRPr="005B17D3">
        <w:rPr>
          <w:rFonts w:eastAsia="Arial"/>
        </w:rPr>
        <w:t>Mail Responses from Initial Mailing and Pre-Closure Letter Mailing Imported into ES Communications Log</w:t>
      </w:r>
    </w:p>
    <w:p w14:paraId="2C2CADA1" w14:textId="77777777" w:rsidR="00E27F88" w:rsidRPr="005B17D3" w:rsidRDefault="00E27F88" w:rsidP="00EF3896">
      <w:pPr>
        <w:pStyle w:val="BodyTextBullet2"/>
      </w:pPr>
      <w:r w:rsidRPr="005B17D3">
        <w:rPr>
          <w:rFonts w:eastAsia="Arial"/>
        </w:rPr>
        <w:t xml:space="preserve">Mail responses of initial pending letters (742-650/742-651) and the new pre-closure letter (742-655) are imported and displayed under the </w:t>
      </w:r>
      <w:r w:rsidRPr="005B17D3">
        <w:rPr>
          <w:rFonts w:eastAsia="Arial"/>
          <w:b/>
        </w:rPr>
        <w:t>Previously Mailed</w:t>
      </w:r>
      <w:r w:rsidRPr="005B17D3">
        <w:rPr>
          <w:rFonts w:eastAsia="Arial"/>
        </w:rPr>
        <w:t xml:space="preserve"> and </w:t>
      </w:r>
      <w:r w:rsidRPr="005B17D3">
        <w:rPr>
          <w:rFonts w:eastAsia="Arial"/>
          <w:b/>
        </w:rPr>
        <w:t>Available for Mailing</w:t>
      </w:r>
      <w:r w:rsidRPr="005B17D3">
        <w:rPr>
          <w:rFonts w:eastAsia="Arial"/>
        </w:rPr>
        <w:t xml:space="preserve"> tabs.</w:t>
      </w:r>
    </w:p>
    <w:p w14:paraId="490DBF06" w14:textId="77777777" w:rsidR="00E27F88" w:rsidRPr="005B17D3" w:rsidRDefault="00E27F88" w:rsidP="00EF3896">
      <w:pPr>
        <w:rPr>
          <w:rFonts w:ascii="Arial" w:eastAsia="Arial" w:hAnsi="Arial" w:cs="Arial"/>
          <w:b/>
          <w:sz w:val="22"/>
          <w:u w:val="single"/>
        </w:rPr>
      </w:pPr>
    </w:p>
    <w:p w14:paraId="2F66123C" w14:textId="77777777" w:rsidR="00E27F88" w:rsidRPr="005B17D3" w:rsidRDefault="00E27F88" w:rsidP="00EF3896">
      <w:pPr>
        <w:pStyle w:val="ScreenField"/>
        <w:rPr>
          <w:rFonts w:eastAsia="Arial"/>
        </w:rPr>
      </w:pPr>
      <w:r w:rsidRPr="005B17D3">
        <w:rPr>
          <w:rFonts w:eastAsia="Arial"/>
        </w:rPr>
        <w:t>Initial Pending Pre-Closure Letter Mail Response Scenario and Acceptance Criteria</w:t>
      </w:r>
    </w:p>
    <w:p w14:paraId="79D66574" w14:textId="77777777" w:rsidR="00E27F88" w:rsidRPr="005B17D3" w:rsidRDefault="00E27F88" w:rsidP="00EF3896">
      <w:pPr>
        <w:pStyle w:val="BodyTextBullet2"/>
        <w:rPr>
          <w:rFonts w:eastAsia="Arial"/>
        </w:rPr>
      </w:pPr>
      <w:r w:rsidRPr="005B17D3">
        <w:rPr>
          <w:rFonts w:eastAsia="Arial"/>
        </w:rPr>
        <w:t>The following table describes scenarios and acceptance criteria for Initial Pending Pre-Closure Letter Mail Response.</w:t>
      </w:r>
    </w:p>
    <w:p w14:paraId="30FF154B" w14:textId="77777777" w:rsidR="00E27F88" w:rsidRPr="005B17D3" w:rsidRDefault="00E27F88" w:rsidP="00EF3896"/>
    <w:tbl>
      <w:tblPr>
        <w:tblStyle w:val="TableGrid"/>
        <w:tblW w:w="9270" w:type="dxa"/>
        <w:tblInd w:w="85" w:type="dxa"/>
        <w:tblLayout w:type="fixed"/>
        <w:tblLook w:val="04A0" w:firstRow="1" w:lastRow="0" w:firstColumn="1" w:lastColumn="0" w:noHBand="0" w:noVBand="1"/>
        <w:tblDescription w:val="Initial Pending Letter Mail Response Acceptance Criteria"/>
      </w:tblPr>
      <w:tblGrid>
        <w:gridCol w:w="4050"/>
        <w:gridCol w:w="5220"/>
      </w:tblGrid>
      <w:tr w:rsidR="00E27F88" w:rsidRPr="005B17D3" w14:paraId="67D3EB7B" w14:textId="77777777" w:rsidTr="00CF12AE">
        <w:trPr>
          <w:trHeight w:val="291"/>
          <w:tblHeader/>
        </w:trPr>
        <w:tc>
          <w:tcPr>
            <w:tcW w:w="4050" w:type="dxa"/>
            <w:shd w:val="clear" w:color="auto" w:fill="D9E2F3" w:themeFill="accent1" w:themeFillTint="33"/>
          </w:tcPr>
          <w:p w14:paraId="44E0A55A" w14:textId="77777777" w:rsidR="00E27F88" w:rsidRPr="005B17D3" w:rsidRDefault="00E27F88" w:rsidP="00EF3896">
            <w:pPr>
              <w:rPr>
                <w:rFonts w:ascii="Arial" w:hAnsi="Arial" w:cs="Arial"/>
                <w:b/>
                <w:sz w:val="22"/>
                <w:szCs w:val="22"/>
              </w:rPr>
            </w:pPr>
            <w:r w:rsidRPr="005B17D3">
              <w:rPr>
                <w:rFonts w:ascii="Arial" w:hAnsi="Arial" w:cs="Arial"/>
                <w:b/>
                <w:sz w:val="22"/>
                <w:szCs w:val="22"/>
              </w:rPr>
              <w:t>Response Scenario</w:t>
            </w:r>
          </w:p>
        </w:tc>
        <w:tc>
          <w:tcPr>
            <w:tcW w:w="5220" w:type="dxa"/>
            <w:shd w:val="clear" w:color="auto" w:fill="D9E2F3" w:themeFill="accent1" w:themeFillTint="33"/>
          </w:tcPr>
          <w:p w14:paraId="793455FE" w14:textId="77777777" w:rsidR="00E27F88" w:rsidRPr="005B17D3" w:rsidRDefault="00E27F88" w:rsidP="00EF3896">
            <w:pPr>
              <w:rPr>
                <w:rFonts w:ascii="Arial" w:hAnsi="Arial" w:cs="Arial"/>
                <w:b/>
                <w:sz w:val="22"/>
                <w:szCs w:val="22"/>
              </w:rPr>
            </w:pPr>
            <w:r w:rsidRPr="005B17D3">
              <w:rPr>
                <w:rFonts w:ascii="Arial" w:hAnsi="Arial" w:cs="Arial"/>
                <w:b/>
                <w:sz w:val="22"/>
                <w:szCs w:val="22"/>
              </w:rPr>
              <w:t>Acceptance Criteria</w:t>
            </w:r>
          </w:p>
        </w:tc>
      </w:tr>
      <w:tr w:rsidR="00E27F88" w:rsidRPr="005B17D3" w14:paraId="6AE8EACF" w14:textId="77777777" w:rsidTr="00CF12AE">
        <w:trPr>
          <w:trHeight w:val="575"/>
        </w:trPr>
        <w:tc>
          <w:tcPr>
            <w:tcW w:w="4050" w:type="dxa"/>
          </w:tcPr>
          <w:p w14:paraId="47FDB16A" w14:textId="77777777" w:rsidR="00E27F88" w:rsidRPr="005B17D3" w:rsidRDefault="00E27F88" w:rsidP="00EF3896">
            <w:pPr>
              <w:pStyle w:val="BodyTextBullet2"/>
            </w:pPr>
            <w:r w:rsidRPr="005B17D3">
              <w:rPr>
                <w:rFonts w:eastAsia="Arial"/>
              </w:rPr>
              <w:t>Response from initial pending pre-closure letter mailing (742-650/651)</w:t>
            </w:r>
          </w:p>
          <w:p w14:paraId="6A8C0047" w14:textId="77777777" w:rsidR="00E27F88" w:rsidRPr="005B17D3" w:rsidRDefault="00E27F88" w:rsidP="00EF3896">
            <w:pPr>
              <w:pStyle w:val="BodyTextBullet2"/>
            </w:pPr>
          </w:p>
        </w:tc>
        <w:tc>
          <w:tcPr>
            <w:tcW w:w="5220" w:type="dxa"/>
          </w:tcPr>
          <w:p w14:paraId="17F39CA8" w14:textId="77777777" w:rsidR="00E27F88" w:rsidRPr="005B17D3" w:rsidRDefault="00E27F88" w:rsidP="00EF3896">
            <w:pPr>
              <w:pStyle w:val="BodyTextBullet2"/>
            </w:pPr>
            <w:r w:rsidRPr="005B17D3">
              <w:rPr>
                <w:rFonts w:eastAsia="Arial"/>
              </w:rPr>
              <w:t xml:space="preserve">Imported to ES </w:t>
            </w:r>
            <w:r w:rsidRPr="005B17D3">
              <w:rPr>
                <w:rFonts w:eastAsia="Arial"/>
                <w:b/>
              </w:rPr>
              <w:t>Communications Log</w:t>
            </w:r>
            <w:r w:rsidRPr="005B17D3">
              <w:rPr>
                <w:rFonts w:eastAsia="Arial"/>
              </w:rPr>
              <w:t xml:space="preserve"> for users to view letter activity. </w:t>
            </w:r>
          </w:p>
          <w:p w14:paraId="77CD8BFB" w14:textId="77777777" w:rsidR="00E27F88" w:rsidRPr="005B17D3" w:rsidRDefault="00E27F88" w:rsidP="00884662">
            <w:pPr>
              <w:pStyle w:val="BodyTextBullet2"/>
              <w:numPr>
                <w:ilvl w:val="0"/>
                <w:numId w:val="232"/>
              </w:numPr>
            </w:pPr>
            <w:r w:rsidRPr="005B17D3">
              <w:rPr>
                <w:rFonts w:eastAsia="Arial"/>
              </w:rPr>
              <w:t xml:space="preserve">The initial pending pre-closure letter status and date displays under the </w:t>
            </w:r>
            <w:r w:rsidRPr="005B17D3">
              <w:rPr>
                <w:rFonts w:eastAsia="Arial"/>
                <w:b/>
              </w:rPr>
              <w:t xml:space="preserve">Previously Mailed </w:t>
            </w:r>
            <w:r w:rsidRPr="005B17D3">
              <w:rPr>
                <w:rFonts w:eastAsia="Arial"/>
              </w:rPr>
              <w:t xml:space="preserve">tab in the ES Communications Log as: </w:t>
            </w:r>
          </w:p>
          <w:p w14:paraId="238009CE" w14:textId="77777777" w:rsidR="00E27F88" w:rsidRPr="005B17D3" w:rsidRDefault="00E27F88" w:rsidP="00884662">
            <w:pPr>
              <w:pStyle w:val="BodyTextBullet2"/>
              <w:numPr>
                <w:ilvl w:val="0"/>
                <w:numId w:val="233"/>
              </w:numPr>
              <w:rPr>
                <w:rFonts w:eastAsia="Arial"/>
              </w:rPr>
            </w:pPr>
            <w:r w:rsidRPr="005B17D3">
              <w:rPr>
                <w:rFonts w:eastAsia="Arial"/>
              </w:rPr>
              <w:t>Status Date</w:t>
            </w:r>
          </w:p>
          <w:p w14:paraId="0204F3CA" w14:textId="77777777" w:rsidR="00E27F88" w:rsidRPr="005B17D3" w:rsidRDefault="00E27F88" w:rsidP="00884662">
            <w:pPr>
              <w:pStyle w:val="BodyTextBullet2"/>
              <w:numPr>
                <w:ilvl w:val="0"/>
                <w:numId w:val="233"/>
              </w:numPr>
              <w:rPr>
                <w:rFonts w:eastAsia="Arial"/>
              </w:rPr>
            </w:pPr>
            <w:r w:rsidRPr="005B17D3">
              <w:rPr>
                <w:rFonts w:eastAsia="Arial"/>
              </w:rPr>
              <w:t xml:space="preserve">Status Rejected </w:t>
            </w:r>
          </w:p>
          <w:p w14:paraId="13093898" w14:textId="77777777" w:rsidR="00E27F88" w:rsidRPr="005B17D3" w:rsidRDefault="00E27F88" w:rsidP="00884662">
            <w:pPr>
              <w:pStyle w:val="BodyTextBullet2"/>
              <w:numPr>
                <w:ilvl w:val="0"/>
                <w:numId w:val="233"/>
              </w:numPr>
              <w:rPr>
                <w:rFonts w:eastAsia="Arial"/>
              </w:rPr>
            </w:pPr>
            <w:r w:rsidRPr="005B17D3">
              <w:rPr>
                <w:rFonts w:eastAsia="Arial"/>
              </w:rPr>
              <w:t xml:space="preserve">Returned Mail, etc. </w:t>
            </w:r>
          </w:p>
          <w:p w14:paraId="63CCD924" w14:textId="77777777" w:rsidR="00E27F88" w:rsidRPr="005B17D3" w:rsidRDefault="00E27F88" w:rsidP="00884662">
            <w:pPr>
              <w:pStyle w:val="BodyTextBullet2"/>
              <w:numPr>
                <w:ilvl w:val="0"/>
                <w:numId w:val="233"/>
              </w:numPr>
              <w:rPr>
                <w:rFonts w:eastAsia="Arial"/>
              </w:rPr>
            </w:pPr>
            <w:r w:rsidRPr="005B17D3">
              <w:rPr>
                <w:rFonts w:eastAsia="Arial"/>
              </w:rPr>
              <w:t>742-650/742-651 + Name (Initial Incomplete Application - Type)</w:t>
            </w:r>
          </w:p>
          <w:p w14:paraId="44B31438" w14:textId="77777777" w:rsidR="00E27F88" w:rsidRPr="005B17D3" w:rsidRDefault="00E27F88" w:rsidP="00884662">
            <w:pPr>
              <w:pStyle w:val="BodyTextBullet2"/>
              <w:numPr>
                <w:ilvl w:val="0"/>
                <w:numId w:val="233"/>
              </w:numPr>
              <w:rPr>
                <w:rFonts w:eastAsia="Arial"/>
              </w:rPr>
            </w:pPr>
            <w:r w:rsidRPr="005B17D3">
              <w:rPr>
                <w:rFonts w:eastAsia="Arial"/>
              </w:rPr>
              <w:t xml:space="preserve">Type (ENR) </w:t>
            </w:r>
          </w:p>
          <w:p w14:paraId="251B6F87" w14:textId="77777777" w:rsidR="00E27F88" w:rsidRPr="005B17D3" w:rsidRDefault="00E27F88" w:rsidP="00884662">
            <w:pPr>
              <w:pStyle w:val="BodyTextBullet2"/>
              <w:numPr>
                <w:ilvl w:val="0"/>
                <w:numId w:val="233"/>
              </w:numPr>
              <w:rPr>
                <w:rFonts w:eastAsia="Arial"/>
              </w:rPr>
            </w:pPr>
            <w:r w:rsidRPr="005B17D3">
              <w:rPr>
                <w:rFonts w:eastAsia="Arial"/>
              </w:rPr>
              <w:t xml:space="preserve">Recipient (Veteran) </w:t>
            </w:r>
          </w:p>
          <w:p w14:paraId="289256F3" w14:textId="77777777" w:rsidR="00E27F88" w:rsidRPr="005B17D3" w:rsidRDefault="00E27F88" w:rsidP="00884662">
            <w:pPr>
              <w:pStyle w:val="BodyTextBullet2"/>
              <w:numPr>
                <w:ilvl w:val="0"/>
                <w:numId w:val="233"/>
              </w:numPr>
            </w:pPr>
            <w:r w:rsidRPr="005B17D3">
              <w:rPr>
                <w:rFonts w:eastAsia="Arial"/>
              </w:rPr>
              <w:t>Select to Re-mail (left blank; no capability required) </w:t>
            </w:r>
          </w:p>
          <w:p w14:paraId="111E7801" w14:textId="77777777" w:rsidR="00E27F88" w:rsidRPr="005B17D3" w:rsidRDefault="00E27F88" w:rsidP="00884662">
            <w:pPr>
              <w:pStyle w:val="BodyTextBullet2"/>
              <w:numPr>
                <w:ilvl w:val="0"/>
                <w:numId w:val="232"/>
              </w:numPr>
            </w:pPr>
            <w:r w:rsidRPr="005B17D3">
              <w:rPr>
                <w:rFonts w:eastAsia="Arial"/>
              </w:rPr>
              <w:t xml:space="preserve">The 742-650 and 742-651 letters remain listed under the </w:t>
            </w:r>
            <w:r w:rsidRPr="005B17D3">
              <w:rPr>
                <w:rFonts w:eastAsia="Arial"/>
                <w:b/>
              </w:rPr>
              <w:t xml:space="preserve">Available for Mailing </w:t>
            </w:r>
            <w:r w:rsidRPr="005B17D3">
              <w:rPr>
                <w:rFonts w:eastAsia="Arial"/>
              </w:rPr>
              <w:t>tab</w:t>
            </w:r>
          </w:p>
          <w:p w14:paraId="58EE7C07" w14:textId="77777777" w:rsidR="00E27F88" w:rsidRPr="005B17D3" w:rsidRDefault="00E27F88" w:rsidP="00884662">
            <w:pPr>
              <w:pStyle w:val="BodyTextBullet2"/>
              <w:numPr>
                <w:ilvl w:val="0"/>
                <w:numId w:val="232"/>
              </w:numPr>
            </w:pPr>
            <w:r w:rsidRPr="005B17D3">
              <w:rPr>
                <w:rFonts w:eastAsia="Arial"/>
              </w:rPr>
              <w:t xml:space="preserve">The initial pending pre-closure letter information displays in the list under the </w:t>
            </w:r>
            <w:r w:rsidRPr="005B17D3">
              <w:rPr>
                <w:rFonts w:eastAsia="Arial"/>
                <w:b/>
              </w:rPr>
              <w:t>Communications Log</w:t>
            </w:r>
            <w:r w:rsidRPr="005B17D3">
              <w:rPr>
                <w:rFonts w:eastAsia="Arial"/>
              </w:rPr>
              <w:t xml:space="preserve">, </w:t>
            </w:r>
            <w:r w:rsidRPr="005B17D3">
              <w:rPr>
                <w:rFonts w:eastAsia="Arial"/>
                <w:b/>
              </w:rPr>
              <w:t>Previously Mailed</w:t>
            </w:r>
            <w:r w:rsidRPr="005B17D3">
              <w:rPr>
                <w:rFonts w:eastAsia="Arial"/>
              </w:rPr>
              <w:t xml:space="preserve"> tab sub-titled “Letter Mailed on Behalf of Veteran," which includes: </w:t>
            </w:r>
            <w:r w:rsidRPr="005B17D3">
              <w:rPr>
                <w:rFonts w:eastAsia="Arial"/>
                <w:i/>
              </w:rPr>
              <w:t>status date</w:t>
            </w:r>
            <w:r w:rsidRPr="005B17D3">
              <w:rPr>
                <w:rFonts w:eastAsia="Arial"/>
              </w:rPr>
              <w:t xml:space="preserve">, </w:t>
            </w:r>
            <w:r w:rsidRPr="005B17D3">
              <w:rPr>
                <w:rFonts w:eastAsia="Arial"/>
                <w:i/>
              </w:rPr>
              <w:t>status</w:t>
            </w:r>
            <w:r w:rsidRPr="005B17D3">
              <w:rPr>
                <w:rFonts w:eastAsia="Arial"/>
              </w:rPr>
              <w:t xml:space="preserve">, </w:t>
            </w:r>
            <w:r w:rsidRPr="005B17D3">
              <w:rPr>
                <w:rFonts w:eastAsia="Arial"/>
                <w:i/>
              </w:rPr>
              <w:t>name/number</w:t>
            </w:r>
            <w:r w:rsidRPr="005B17D3">
              <w:rPr>
                <w:rFonts w:eastAsia="Arial"/>
              </w:rPr>
              <w:t xml:space="preserve">, </w:t>
            </w:r>
            <w:r w:rsidRPr="005B17D3">
              <w:rPr>
                <w:rFonts w:eastAsia="Arial"/>
                <w:i/>
              </w:rPr>
              <w:t>type</w:t>
            </w:r>
            <w:r w:rsidRPr="005B17D3">
              <w:rPr>
                <w:rFonts w:eastAsia="Arial"/>
              </w:rPr>
              <w:t xml:space="preserve">, </w:t>
            </w:r>
            <w:r w:rsidRPr="005B17D3">
              <w:rPr>
                <w:rFonts w:eastAsia="Arial"/>
                <w:i/>
              </w:rPr>
              <w:t>recipient</w:t>
            </w:r>
            <w:r w:rsidRPr="005B17D3">
              <w:rPr>
                <w:rFonts w:eastAsia="Arial"/>
              </w:rPr>
              <w:t xml:space="preserve">, and </w:t>
            </w:r>
            <w:r w:rsidRPr="005B17D3">
              <w:rPr>
                <w:rFonts w:eastAsia="Arial"/>
                <w:i/>
              </w:rPr>
              <w:t>re-mail</w:t>
            </w:r>
            <w:r w:rsidRPr="005B17D3">
              <w:rPr>
                <w:rFonts w:eastAsia="Arial"/>
              </w:rPr>
              <w:t xml:space="preserve"> (with re-mail link not functional for user viewing). </w:t>
            </w:r>
          </w:p>
          <w:p w14:paraId="50190530" w14:textId="77777777" w:rsidR="00E27F88" w:rsidRPr="005B17D3" w:rsidRDefault="00E27F88" w:rsidP="00884662">
            <w:pPr>
              <w:pStyle w:val="BodyTextBullet2"/>
              <w:numPr>
                <w:ilvl w:val="0"/>
                <w:numId w:val="232"/>
              </w:numPr>
            </w:pPr>
            <w:r w:rsidRPr="005B17D3">
              <w:rPr>
                <w:rFonts w:eastAsia="Arial"/>
              </w:rPr>
              <w:t xml:space="preserve">Initial pending pre-closure letters sent as part of the </w:t>
            </w:r>
            <w:r w:rsidRPr="005B17D3">
              <w:rPr>
                <w:rFonts w:eastAsia="Arial"/>
                <w:i/>
              </w:rPr>
              <w:t>historical pending process</w:t>
            </w:r>
            <w:r w:rsidRPr="005B17D3">
              <w:rPr>
                <w:rFonts w:eastAsia="Arial"/>
              </w:rPr>
              <w:t xml:space="preserve"> are not available for re-mail by users.</w:t>
            </w:r>
          </w:p>
        </w:tc>
      </w:tr>
      <w:tr w:rsidR="00E27F88" w:rsidRPr="005B17D3" w14:paraId="16CD4627" w14:textId="77777777" w:rsidTr="00CF12AE">
        <w:trPr>
          <w:trHeight w:val="575"/>
        </w:trPr>
        <w:tc>
          <w:tcPr>
            <w:tcW w:w="4050" w:type="dxa"/>
          </w:tcPr>
          <w:p w14:paraId="04850861" w14:textId="77777777" w:rsidR="00E27F88" w:rsidRPr="005B17D3" w:rsidRDefault="00E27F88" w:rsidP="00EF3896">
            <w:pPr>
              <w:pStyle w:val="BodyTextBullet2"/>
            </w:pPr>
            <w:r w:rsidRPr="005B17D3">
              <w:rPr>
                <w:rFonts w:eastAsia="Arial"/>
              </w:rPr>
              <w:t>Response from initial pending pre-closure letter (742-655)</w:t>
            </w:r>
          </w:p>
        </w:tc>
        <w:tc>
          <w:tcPr>
            <w:tcW w:w="5220" w:type="dxa"/>
          </w:tcPr>
          <w:p w14:paraId="7E9F2A68" w14:textId="77777777" w:rsidR="00E27F88" w:rsidRPr="005B17D3" w:rsidRDefault="00E27F88" w:rsidP="00EF3896">
            <w:pPr>
              <w:pStyle w:val="BodyTextBullet2"/>
            </w:pPr>
            <w:r w:rsidRPr="005B17D3">
              <w:rPr>
                <w:rFonts w:eastAsia="Arial"/>
              </w:rPr>
              <w:t>Imported to ES Communications Log for users to view the letter activity.</w:t>
            </w:r>
          </w:p>
          <w:p w14:paraId="3B2AC853" w14:textId="77777777" w:rsidR="00E27F88" w:rsidRPr="005B17D3" w:rsidRDefault="00E27F88" w:rsidP="00884662">
            <w:pPr>
              <w:pStyle w:val="BodyTextBullet2"/>
              <w:numPr>
                <w:ilvl w:val="0"/>
                <w:numId w:val="234"/>
              </w:numPr>
            </w:pPr>
            <w:r w:rsidRPr="005B17D3">
              <w:rPr>
                <w:rFonts w:eastAsia="Arial"/>
              </w:rPr>
              <w:t xml:space="preserve">The initial pending pre-closure letter status and date display under the Previously Mailed tab in the ES Communications Log as: </w:t>
            </w:r>
          </w:p>
          <w:p w14:paraId="7353EB65" w14:textId="77777777" w:rsidR="00E27F88" w:rsidRPr="005B17D3" w:rsidRDefault="00E27F88" w:rsidP="00884662">
            <w:pPr>
              <w:pStyle w:val="BodyTextBullet2"/>
              <w:numPr>
                <w:ilvl w:val="1"/>
                <w:numId w:val="236"/>
              </w:numPr>
            </w:pPr>
            <w:r w:rsidRPr="005B17D3">
              <w:rPr>
                <w:rFonts w:eastAsia="Arial"/>
              </w:rPr>
              <w:t xml:space="preserve">Status Date </w:t>
            </w:r>
          </w:p>
          <w:p w14:paraId="757A7A53" w14:textId="77777777" w:rsidR="00E27F88" w:rsidRPr="005B17D3" w:rsidRDefault="00E27F88" w:rsidP="00884662">
            <w:pPr>
              <w:pStyle w:val="BodyTextBullet2"/>
              <w:numPr>
                <w:ilvl w:val="1"/>
                <w:numId w:val="236"/>
              </w:numPr>
            </w:pPr>
            <w:r w:rsidRPr="005B17D3">
              <w:rPr>
                <w:rFonts w:eastAsia="Arial"/>
              </w:rPr>
              <w:t xml:space="preserve">Status (rejected, returned mail, etc.) </w:t>
            </w:r>
          </w:p>
          <w:p w14:paraId="76B3AD12" w14:textId="77777777" w:rsidR="00E27F88" w:rsidRPr="005B17D3" w:rsidRDefault="00E27F88" w:rsidP="00884662">
            <w:pPr>
              <w:pStyle w:val="BodyTextBullet2"/>
              <w:numPr>
                <w:ilvl w:val="1"/>
                <w:numId w:val="236"/>
              </w:numPr>
            </w:pPr>
            <w:r w:rsidRPr="005B17D3">
              <w:rPr>
                <w:rFonts w:eastAsia="Arial"/>
              </w:rPr>
              <w:t xml:space="preserve">742-655 + Name (Pre-Closure Letter) </w:t>
            </w:r>
          </w:p>
          <w:p w14:paraId="66039388" w14:textId="77777777" w:rsidR="00E27F88" w:rsidRPr="005B17D3" w:rsidRDefault="00E27F88" w:rsidP="00884662">
            <w:pPr>
              <w:pStyle w:val="BodyTextBullet2"/>
              <w:numPr>
                <w:ilvl w:val="1"/>
                <w:numId w:val="236"/>
              </w:numPr>
            </w:pPr>
            <w:r w:rsidRPr="005B17D3">
              <w:rPr>
                <w:rFonts w:eastAsia="Arial"/>
              </w:rPr>
              <w:t xml:space="preserve">Type (ENR) </w:t>
            </w:r>
          </w:p>
          <w:p w14:paraId="323FBC52" w14:textId="77777777" w:rsidR="00E27F88" w:rsidRPr="005B17D3" w:rsidRDefault="00E27F88" w:rsidP="00884662">
            <w:pPr>
              <w:pStyle w:val="BodyTextBullet2"/>
              <w:numPr>
                <w:ilvl w:val="1"/>
                <w:numId w:val="236"/>
              </w:numPr>
            </w:pPr>
            <w:r w:rsidRPr="005B17D3">
              <w:rPr>
                <w:rFonts w:eastAsia="Arial"/>
              </w:rPr>
              <w:t xml:space="preserve">Recipient (Veteran) </w:t>
            </w:r>
          </w:p>
          <w:p w14:paraId="52286F8D" w14:textId="77777777" w:rsidR="00E27F88" w:rsidRPr="005B17D3" w:rsidRDefault="00E27F88" w:rsidP="00884662">
            <w:pPr>
              <w:pStyle w:val="BodyTextBullet2"/>
              <w:numPr>
                <w:ilvl w:val="1"/>
                <w:numId w:val="236"/>
              </w:numPr>
            </w:pPr>
            <w:r w:rsidRPr="005B17D3">
              <w:rPr>
                <w:rFonts w:eastAsia="Arial"/>
              </w:rPr>
              <w:t>Select to Re-mail is left blank/inactive</w:t>
            </w:r>
          </w:p>
          <w:p w14:paraId="744C6549" w14:textId="77777777" w:rsidR="00E27F88" w:rsidRPr="005B17D3" w:rsidRDefault="00E27F88" w:rsidP="00884662">
            <w:pPr>
              <w:pStyle w:val="BodyTextBullet2"/>
              <w:numPr>
                <w:ilvl w:val="0"/>
                <w:numId w:val="234"/>
              </w:numPr>
            </w:pPr>
            <w:r w:rsidRPr="005B17D3">
              <w:rPr>
                <w:rFonts w:eastAsia="Arial"/>
              </w:rPr>
              <w:t xml:space="preserve">The initial pending pre-closure letter name, form number, and type (ENR) is found on the </w:t>
            </w:r>
            <w:r w:rsidRPr="005B17D3">
              <w:rPr>
                <w:rFonts w:eastAsia="Arial"/>
                <w:b/>
              </w:rPr>
              <w:t>ES Communications Log</w:t>
            </w:r>
            <w:r w:rsidRPr="005B17D3">
              <w:rPr>
                <w:rFonts w:eastAsia="Arial"/>
              </w:rPr>
              <w:t xml:space="preserve">, under </w:t>
            </w:r>
            <w:r w:rsidRPr="005B17D3">
              <w:rPr>
                <w:rFonts w:eastAsia="Arial"/>
                <w:b/>
              </w:rPr>
              <w:t>Available for Mailing</w:t>
            </w:r>
            <w:r w:rsidRPr="005B17D3">
              <w:rPr>
                <w:rFonts w:eastAsia="Arial"/>
              </w:rPr>
              <w:t xml:space="preserve"> tab. </w:t>
            </w:r>
          </w:p>
          <w:p w14:paraId="31D6A565" w14:textId="77777777" w:rsidR="00E27F88" w:rsidRPr="005B17D3" w:rsidRDefault="00E27F88" w:rsidP="00884662">
            <w:pPr>
              <w:pStyle w:val="BodyTextBullet2"/>
              <w:numPr>
                <w:ilvl w:val="0"/>
                <w:numId w:val="235"/>
              </w:numPr>
            </w:pPr>
            <w:r w:rsidRPr="005B17D3">
              <w:rPr>
                <w:rFonts w:eastAsia="Arial"/>
              </w:rPr>
              <w:t xml:space="preserve">The </w:t>
            </w:r>
            <w:r w:rsidRPr="005B17D3">
              <w:rPr>
                <w:rFonts w:eastAsia="Arial"/>
                <w:b/>
              </w:rPr>
              <w:t>Select to Mail</w:t>
            </w:r>
            <w:r w:rsidRPr="005B17D3">
              <w:rPr>
                <w:rFonts w:eastAsia="Arial"/>
              </w:rPr>
              <w:t xml:space="preserve"> column is blank and inactive </w:t>
            </w:r>
          </w:p>
          <w:p w14:paraId="1293E18C" w14:textId="77777777" w:rsidR="00E27F88" w:rsidRPr="005B17D3" w:rsidRDefault="00E27F88" w:rsidP="00884662">
            <w:pPr>
              <w:pStyle w:val="BodyTextBullet2"/>
              <w:numPr>
                <w:ilvl w:val="0"/>
                <w:numId w:val="234"/>
              </w:numPr>
            </w:pPr>
            <w:r w:rsidRPr="005B17D3">
              <w:rPr>
                <w:rFonts w:eastAsia="Arial"/>
              </w:rPr>
              <w:t xml:space="preserve">Initial pending pre-closure letter information displays in the list under the </w:t>
            </w:r>
            <w:r w:rsidRPr="005B17D3">
              <w:rPr>
                <w:rFonts w:eastAsia="Arial"/>
                <w:b/>
              </w:rPr>
              <w:t>Communications Log</w:t>
            </w:r>
            <w:r w:rsidRPr="005B17D3">
              <w:rPr>
                <w:rFonts w:eastAsia="Arial"/>
              </w:rPr>
              <w:t xml:space="preserve">, </w:t>
            </w:r>
            <w:r w:rsidRPr="005B17D3">
              <w:rPr>
                <w:rFonts w:eastAsia="Arial"/>
                <w:b/>
              </w:rPr>
              <w:t>Previously Mailed</w:t>
            </w:r>
            <w:r w:rsidRPr="005B17D3">
              <w:rPr>
                <w:rFonts w:eastAsia="Arial"/>
              </w:rPr>
              <w:t xml:space="preserve"> tab sub-titled “Letter Mailed on Behalf of Veteran," which includes: </w:t>
            </w:r>
            <w:r w:rsidRPr="005B17D3">
              <w:rPr>
                <w:rFonts w:eastAsia="Arial"/>
                <w:i/>
              </w:rPr>
              <w:t>status date</w:t>
            </w:r>
            <w:r w:rsidRPr="005B17D3">
              <w:rPr>
                <w:rFonts w:eastAsia="Arial"/>
              </w:rPr>
              <w:t xml:space="preserve">, </w:t>
            </w:r>
            <w:r w:rsidRPr="005B17D3">
              <w:rPr>
                <w:rFonts w:eastAsia="Arial"/>
                <w:i/>
              </w:rPr>
              <w:t>status</w:t>
            </w:r>
            <w:r w:rsidRPr="005B17D3">
              <w:rPr>
                <w:rFonts w:eastAsia="Arial"/>
              </w:rPr>
              <w:t xml:space="preserve">, </w:t>
            </w:r>
            <w:r w:rsidRPr="005B17D3">
              <w:rPr>
                <w:rFonts w:eastAsia="Arial"/>
                <w:i/>
              </w:rPr>
              <w:t>name/number</w:t>
            </w:r>
            <w:r w:rsidRPr="005B17D3">
              <w:rPr>
                <w:rFonts w:eastAsia="Arial"/>
              </w:rPr>
              <w:t xml:space="preserve">, </w:t>
            </w:r>
            <w:r w:rsidRPr="005B17D3">
              <w:rPr>
                <w:rFonts w:eastAsia="Arial"/>
                <w:i/>
              </w:rPr>
              <w:t>type</w:t>
            </w:r>
            <w:r w:rsidRPr="005B17D3">
              <w:rPr>
                <w:rFonts w:eastAsia="Arial"/>
              </w:rPr>
              <w:t xml:space="preserve">, </w:t>
            </w:r>
            <w:r w:rsidRPr="005B17D3">
              <w:rPr>
                <w:rFonts w:eastAsia="Arial"/>
                <w:i/>
              </w:rPr>
              <w:t>recipient</w:t>
            </w:r>
            <w:r w:rsidRPr="005B17D3">
              <w:rPr>
                <w:rFonts w:eastAsia="Arial"/>
              </w:rPr>
              <w:t xml:space="preserve">, and </w:t>
            </w:r>
            <w:r w:rsidRPr="005B17D3">
              <w:rPr>
                <w:rFonts w:eastAsia="Arial"/>
                <w:i/>
              </w:rPr>
              <w:t>re-mail</w:t>
            </w:r>
            <w:r w:rsidRPr="005B17D3">
              <w:rPr>
                <w:rFonts w:eastAsia="Arial"/>
              </w:rPr>
              <w:t xml:space="preserve"> (with re-mail link not functional for viewing). </w:t>
            </w:r>
          </w:p>
          <w:p w14:paraId="4E4060C5" w14:textId="77777777" w:rsidR="00E27F88" w:rsidRPr="005B17D3" w:rsidRDefault="00E27F88" w:rsidP="00884662">
            <w:pPr>
              <w:pStyle w:val="BodyTextBullet2"/>
              <w:numPr>
                <w:ilvl w:val="0"/>
                <w:numId w:val="234"/>
              </w:numPr>
            </w:pPr>
            <w:r w:rsidRPr="005B17D3">
              <w:rPr>
                <w:rFonts w:eastAsia="Arial"/>
              </w:rPr>
              <w:t>The initial pending pre-closure letter is available for re-mail by users.</w:t>
            </w:r>
          </w:p>
        </w:tc>
      </w:tr>
    </w:tbl>
    <w:p w14:paraId="5C08FED0" w14:textId="77777777" w:rsidR="00E27F88" w:rsidRPr="005B17D3" w:rsidRDefault="00E27F88" w:rsidP="00EF3896"/>
    <w:p w14:paraId="602457B0" w14:textId="77777777" w:rsidR="00E27F88" w:rsidRPr="005B17D3" w:rsidRDefault="00E27F88" w:rsidP="00EF3896">
      <w:pPr>
        <w:pStyle w:val="ScreenField"/>
      </w:pPr>
      <w:r w:rsidRPr="005B17D3">
        <w:rPr>
          <w:rFonts w:eastAsia="Arial"/>
        </w:rPr>
        <w:t xml:space="preserve">Setting Enrollment Application to Closed Application and Applying Enrollment End Date </w:t>
      </w:r>
    </w:p>
    <w:p w14:paraId="6D44EAE1" w14:textId="77777777" w:rsidR="00E27F88" w:rsidRPr="005B17D3" w:rsidRDefault="00E27F88" w:rsidP="00EF3896">
      <w:pPr>
        <w:pStyle w:val="BodyTextBullet2"/>
        <w:rPr>
          <w:rFonts w:eastAsia="Arial"/>
        </w:rPr>
      </w:pPr>
      <w:r w:rsidRPr="005B17D3">
        <w:rPr>
          <w:rFonts w:eastAsia="Arial"/>
        </w:rPr>
        <w:t>Set enrollment applications to "Closed Application" status and apply an enrollment end date based on a file provided by the Business, which contains ICNs and enrollment end dates for each application to be closed.</w:t>
      </w:r>
    </w:p>
    <w:p w14:paraId="07F3A1D1" w14:textId="77777777" w:rsidR="00E27F88" w:rsidRPr="005B17D3" w:rsidRDefault="00E27F88" w:rsidP="00EF3896">
      <w:pPr>
        <w:pStyle w:val="BodyTextBullet2"/>
      </w:pPr>
    </w:p>
    <w:p w14:paraId="28938DF1" w14:textId="77777777" w:rsidR="00E27F88" w:rsidRPr="005B17D3" w:rsidRDefault="00E27F88" w:rsidP="00EF3896">
      <w:pPr>
        <w:pStyle w:val="ScreenField"/>
        <w:rPr>
          <w:rFonts w:eastAsia="Arial"/>
        </w:rPr>
      </w:pPr>
      <w:r w:rsidRPr="005B17D3">
        <w:rPr>
          <w:rFonts w:eastAsia="Arial"/>
        </w:rPr>
        <w:t>Setting Enrollment Applications and Applying Enrollment End Date (Closed Application) Acceptance Criteria</w:t>
      </w:r>
    </w:p>
    <w:p w14:paraId="3FB9272D" w14:textId="77777777" w:rsidR="00E27F88" w:rsidRPr="005B17D3" w:rsidRDefault="00E27F88" w:rsidP="00EF3896">
      <w:pPr>
        <w:pStyle w:val="BodyTextBullet2"/>
        <w:rPr>
          <w:rFonts w:eastAsia="Arial"/>
        </w:rPr>
      </w:pPr>
      <w:r w:rsidRPr="005B17D3">
        <w:rPr>
          <w:rFonts w:eastAsia="Arial"/>
        </w:rPr>
        <w:t>The following table describes scenarios and acceptance criteria for Closed Application.</w:t>
      </w:r>
    </w:p>
    <w:p w14:paraId="3D20ADE8" w14:textId="77777777" w:rsidR="00E27F88" w:rsidRPr="005B17D3" w:rsidRDefault="00E27F88" w:rsidP="00EF3896">
      <w:pPr>
        <w:pStyle w:val="ScreenFieldDesc"/>
        <w:ind w:left="0"/>
      </w:pPr>
    </w:p>
    <w:tbl>
      <w:tblPr>
        <w:tblStyle w:val="TableGrid"/>
        <w:tblW w:w="9090" w:type="dxa"/>
        <w:tblInd w:w="85" w:type="dxa"/>
        <w:tblLayout w:type="fixed"/>
        <w:tblLook w:val="04A0" w:firstRow="1" w:lastRow="0" w:firstColumn="1" w:lastColumn="0" w:noHBand="0" w:noVBand="1"/>
        <w:tblDescription w:val="Setting Enrollment Applications and Applying Enrollment End Date Acceptance Criteria"/>
      </w:tblPr>
      <w:tblGrid>
        <w:gridCol w:w="4050"/>
        <w:gridCol w:w="5040"/>
      </w:tblGrid>
      <w:tr w:rsidR="00E27F88" w:rsidRPr="005B17D3" w14:paraId="183591F4" w14:textId="77777777" w:rsidTr="00CF12AE">
        <w:trPr>
          <w:trHeight w:val="377"/>
          <w:tblHeader/>
        </w:trPr>
        <w:tc>
          <w:tcPr>
            <w:tcW w:w="4050" w:type="dxa"/>
            <w:shd w:val="clear" w:color="auto" w:fill="D9E2F3" w:themeFill="accent1" w:themeFillTint="33"/>
          </w:tcPr>
          <w:p w14:paraId="29BC7ED7" w14:textId="77777777" w:rsidR="00E27F88" w:rsidRPr="005B17D3" w:rsidRDefault="00E27F88" w:rsidP="00EF3896">
            <w:pPr>
              <w:pStyle w:val="BodyTextBullet1"/>
              <w:rPr>
                <w:rFonts w:ascii="Arial" w:hAnsi="Arial" w:cs="Arial"/>
                <w:b/>
                <w:sz w:val="22"/>
                <w:szCs w:val="22"/>
              </w:rPr>
            </w:pPr>
            <w:r w:rsidRPr="005B17D3">
              <w:rPr>
                <w:rFonts w:ascii="Arial" w:hAnsi="Arial" w:cs="Arial"/>
                <w:b/>
                <w:sz w:val="22"/>
                <w:szCs w:val="22"/>
              </w:rPr>
              <w:t>Closed Application Scenario</w:t>
            </w:r>
          </w:p>
        </w:tc>
        <w:tc>
          <w:tcPr>
            <w:tcW w:w="5040" w:type="dxa"/>
            <w:shd w:val="clear" w:color="auto" w:fill="D9E2F3" w:themeFill="accent1" w:themeFillTint="33"/>
          </w:tcPr>
          <w:p w14:paraId="3F5AC49D" w14:textId="77777777" w:rsidR="00E27F88" w:rsidRPr="005B17D3" w:rsidRDefault="00E27F88" w:rsidP="00EF3896">
            <w:pPr>
              <w:pStyle w:val="BodyTextBullet1"/>
              <w:rPr>
                <w:rFonts w:ascii="Arial" w:hAnsi="Arial" w:cs="Arial"/>
                <w:b/>
                <w:sz w:val="22"/>
                <w:szCs w:val="22"/>
              </w:rPr>
            </w:pPr>
            <w:r w:rsidRPr="005B17D3">
              <w:rPr>
                <w:rFonts w:ascii="Arial" w:hAnsi="Arial" w:cs="Arial"/>
                <w:b/>
                <w:sz w:val="22"/>
                <w:szCs w:val="22"/>
              </w:rPr>
              <w:t>Acceptance Criteria</w:t>
            </w:r>
          </w:p>
        </w:tc>
      </w:tr>
      <w:tr w:rsidR="00E27F88" w:rsidRPr="005B17D3" w14:paraId="5F87EC11" w14:textId="77777777" w:rsidTr="00CF12AE">
        <w:trPr>
          <w:trHeight w:val="575"/>
        </w:trPr>
        <w:tc>
          <w:tcPr>
            <w:tcW w:w="4050" w:type="dxa"/>
          </w:tcPr>
          <w:p w14:paraId="5A2D0C17" w14:textId="77777777" w:rsidR="00E27F88" w:rsidRPr="005B17D3" w:rsidRDefault="00E27F88" w:rsidP="00EF3896">
            <w:pPr>
              <w:pStyle w:val="BodyTextBullet2"/>
            </w:pPr>
            <w:r w:rsidRPr="005B17D3">
              <w:rPr>
                <w:rFonts w:eastAsia="Arial"/>
              </w:rPr>
              <w:t>OIT performing closure processes</w:t>
            </w:r>
          </w:p>
        </w:tc>
        <w:tc>
          <w:tcPr>
            <w:tcW w:w="5040" w:type="dxa"/>
          </w:tcPr>
          <w:p w14:paraId="0D35AF04" w14:textId="77777777" w:rsidR="00E27F88" w:rsidRPr="005B17D3" w:rsidRDefault="00E27F88" w:rsidP="00EF3896">
            <w:pPr>
              <w:pStyle w:val="BodyTextBullet2"/>
            </w:pPr>
            <w:r w:rsidRPr="005B17D3">
              <w:rPr>
                <w:rFonts w:eastAsia="Arial"/>
              </w:rPr>
              <w:t>OIT performs closure processes from a designated list of Veteran records who were mailed a pre-closure letter on demand per HEC Director's request; OIT will provide the list to HEC Director for approval. </w:t>
            </w:r>
          </w:p>
        </w:tc>
      </w:tr>
      <w:tr w:rsidR="00E27F88" w:rsidRPr="005B17D3" w14:paraId="2A3B4C2C" w14:textId="77777777" w:rsidTr="00CF12AE">
        <w:trPr>
          <w:trHeight w:val="575"/>
        </w:trPr>
        <w:tc>
          <w:tcPr>
            <w:tcW w:w="4050" w:type="dxa"/>
          </w:tcPr>
          <w:p w14:paraId="7C782A2E" w14:textId="77777777" w:rsidR="00E27F88" w:rsidRPr="005B17D3" w:rsidRDefault="00E27F88" w:rsidP="00EF3896">
            <w:pPr>
              <w:pStyle w:val="BodyTextBullet2"/>
            </w:pPr>
            <w:r w:rsidRPr="005B17D3">
              <w:rPr>
                <w:rFonts w:eastAsia="Arial"/>
              </w:rPr>
              <w:t>Enrollment Status for each record in the file</w:t>
            </w:r>
          </w:p>
        </w:tc>
        <w:tc>
          <w:tcPr>
            <w:tcW w:w="5040" w:type="dxa"/>
          </w:tcPr>
          <w:p w14:paraId="28F71708" w14:textId="77777777" w:rsidR="00E27F88" w:rsidRPr="005B17D3" w:rsidRDefault="00E27F88" w:rsidP="00EF3896">
            <w:pPr>
              <w:pStyle w:val="BodyTextBullet2"/>
            </w:pPr>
            <w:r w:rsidRPr="005B17D3">
              <w:rPr>
                <w:rFonts w:eastAsia="Arial"/>
              </w:rPr>
              <w:t xml:space="preserve">Set to </w:t>
            </w:r>
            <w:r w:rsidRPr="005B17D3">
              <w:rPr>
                <w:rFonts w:eastAsia="Arial"/>
                <w:b/>
              </w:rPr>
              <w:t>Closed Application</w:t>
            </w:r>
            <w:r w:rsidRPr="005B17D3">
              <w:rPr>
                <w:rFonts w:eastAsia="Arial"/>
              </w:rPr>
              <w:t>.</w:t>
            </w:r>
          </w:p>
        </w:tc>
      </w:tr>
      <w:tr w:rsidR="00E27F88" w:rsidRPr="005B17D3" w14:paraId="4B1D2FB6" w14:textId="77777777" w:rsidTr="00CF12AE">
        <w:trPr>
          <w:trHeight w:val="575"/>
        </w:trPr>
        <w:tc>
          <w:tcPr>
            <w:tcW w:w="4050" w:type="dxa"/>
          </w:tcPr>
          <w:p w14:paraId="3FE60BA7" w14:textId="77777777" w:rsidR="00E27F88" w:rsidRPr="005B17D3" w:rsidRDefault="00E27F88" w:rsidP="00EF3896">
            <w:pPr>
              <w:pStyle w:val="BodyTextBullet2"/>
            </w:pPr>
            <w:r w:rsidRPr="005B17D3">
              <w:rPr>
                <w:rFonts w:eastAsia="Arial"/>
              </w:rPr>
              <w:t>Record Enrollment End Date</w:t>
            </w:r>
          </w:p>
        </w:tc>
        <w:tc>
          <w:tcPr>
            <w:tcW w:w="5040" w:type="dxa"/>
          </w:tcPr>
          <w:p w14:paraId="7759CD12" w14:textId="77777777" w:rsidR="00E27F88" w:rsidRPr="005B17D3" w:rsidRDefault="00E27F88" w:rsidP="00EF3896">
            <w:pPr>
              <w:pStyle w:val="BodyTextBullet2"/>
            </w:pPr>
            <w:r w:rsidRPr="005B17D3">
              <w:rPr>
                <w:rFonts w:eastAsia="Arial"/>
              </w:rPr>
              <w:t>Record Enrollment End is populated by the job with the date of the Enrollment Status provided by the HEC Director. </w:t>
            </w:r>
          </w:p>
        </w:tc>
      </w:tr>
      <w:tr w:rsidR="00E27F88" w:rsidRPr="005B17D3" w14:paraId="3C52210F" w14:textId="77777777" w:rsidTr="00CF12AE">
        <w:trPr>
          <w:trHeight w:val="575"/>
        </w:trPr>
        <w:tc>
          <w:tcPr>
            <w:tcW w:w="4050" w:type="dxa"/>
          </w:tcPr>
          <w:p w14:paraId="39BC42D7" w14:textId="77777777" w:rsidR="00E27F88" w:rsidRPr="005B17D3" w:rsidRDefault="00E27F88" w:rsidP="00EF3896">
            <w:pPr>
              <w:pStyle w:val="BodyTextBullet2"/>
            </w:pPr>
            <w:r w:rsidRPr="005B17D3">
              <w:t>Input File</w:t>
            </w:r>
          </w:p>
        </w:tc>
        <w:tc>
          <w:tcPr>
            <w:tcW w:w="5040" w:type="dxa"/>
          </w:tcPr>
          <w:p w14:paraId="065D1743" w14:textId="77777777" w:rsidR="00E27F88" w:rsidRPr="005B17D3" w:rsidRDefault="00E27F88" w:rsidP="00EF3896">
            <w:pPr>
              <w:pStyle w:val="BodyTextBullet2"/>
            </w:pPr>
            <w:r w:rsidRPr="005B17D3">
              <w:rPr>
                <w:rFonts w:eastAsia="Arial"/>
              </w:rPr>
              <w:t>Is generated and provided by OIT.</w:t>
            </w:r>
          </w:p>
        </w:tc>
      </w:tr>
      <w:tr w:rsidR="00E27F88" w:rsidRPr="005B17D3" w14:paraId="523875FC" w14:textId="77777777" w:rsidTr="00CF12AE">
        <w:trPr>
          <w:trHeight w:val="575"/>
        </w:trPr>
        <w:tc>
          <w:tcPr>
            <w:tcW w:w="4050" w:type="dxa"/>
          </w:tcPr>
          <w:p w14:paraId="35CB0D5F" w14:textId="77777777" w:rsidR="00E27F88" w:rsidRPr="005B17D3" w:rsidRDefault="00E27F88" w:rsidP="00EF3896">
            <w:pPr>
              <w:pStyle w:val="BodyTextBullet2"/>
            </w:pPr>
            <w:r w:rsidRPr="005B17D3">
              <w:t xml:space="preserve">Validating and Excluding </w:t>
            </w:r>
          </w:p>
        </w:tc>
        <w:tc>
          <w:tcPr>
            <w:tcW w:w="5040" w:type="dxa"/>
          </w:tcPr>
          <w:p w14:paraId="49CCD5F2" w14:textId="77777777" w:rsidR="00E27F88" w:rsidRPr="005B17D3" w:rsidRDefault="00E27F88" w:rsidP="00EF3896">
            <w:pPr>
              <w:pStyle w:val="BodyTextBullet2"/>
            </w:pPr>
            <w:r w:rsidRPr="005B17D3">
              <w:rPr>
                <w:rFonts w:eastAsia="Arial"/>
                <w:b/>
              </w:rPr>
              <w:t>Closed Application</w:t>
            </w:r>
            <w:r w:rsidRPr="005B17D3">
              <w:rPr>
                <w:rFonts w:eastAsia="Arial"/>
              </w:rPr>
              <w:t xml:space="preserve"> job does not validate or exclude any records included within the file.</w:t>
            </w:r>
          </w:p>
        </w:tc>
      </w:tr>
      <w:tr w:rsidR="00E27F88" w:rsidRPr="005B17D3" w14:paraId="1780D5A6" w14:textId="77777777" w:rsidTr="00CF12AE">
        <w:trPr>
          <w:trHeight w:val="575"/>
        </w:trPr>
        <w:tc>
          <w:tcPr>
            <w:tcW w:w="4050" w:type="dxa"/>
          </w:tcPr>
          <w:p w14:paraId="5B1332EA" w14:textId="77777777" w:rsidR="00E27F88" w:rsidRPr="005B17D3" w:rsidRDefault="00E27F88" w:rsidP="00EF3896">
            <w:pPr>
              <w:pStyle w:val="BodyTextBullet2"/>
            </w:pPr>
            <w:r w:rsidRPr="005B17D3">
              <w:t>Close Application Job Completion</w:t>
            </w:r>
          </w:p>
        </w:tc>
        <w:tc>
          <w:tcPr>
            <w:tcW w:w="5040" w:type="dxa"/>
          </w:tcPr>
          <w:p w14:paraId="0A952A34" w14:textId="77777777" w:rsidR="00E27F88" w:rsidRPr="005B17D3" w:rsidRDefault="00E27F88" w:rsidP="00EF3896">
            <w:pPr>
              <w:pStyle w:val="BodyTextBullet2"/>
              <w:keepNext/>
            </w:pPr>
            <w:r w:rsidRPr="005B17D3">
              <w:rPr>
                <w:rFonts w:eastAsia="Arial"/>
              </w:rPr>
              <w:t xml:space="preserve">Upon completion of the </w:t>
            </w:r>
            <w:r w:rsidRPr="005B17D3">
              <w:rPr>
                <w:rFonts w:eastAsia="Arial"/>
                <w:b/>
              </w:rPr>
              <w:t>Closed Application</w:t>
            </w:r>
            <w:r w:rsidRPr="005B17D3">
              <w:rPr>
                <w:rFonts w:eastAsia="Arial"/>
              </w:rPr>
              <w:t xml:space="preserve"> job, ES displays each record with the enrollment status of </w:t>
            </w:r>
            <w:r w:rsidRPr="005B17D3">
              <w:rPr>
                <w:rFonts w:eastAsia="Arial"/>
                <w:b/>
              </w:rPr>
              <w:t>Closed Application</w:t>
            </w:r>
            <w:r w:rsidRPr="005B17D3">
              <w:rPr>
                <w:rFonts w:eastAsia="Arial"/>
              </w:rPr>
              <w:t>.</w:t>
            </w:r>
          </w:p>
        </w:tc>
      </w:tr>
    </w:tbl>
    <w:p w14:paraId="44910317" w14:textId="77777777" w:rsidR="00E27F88" w:rsidRPr="005B17D3" w:rsidRDefault="00E27F88" w:rsidP="00EF3896">
      <w:pPr>
        <w:pStyle w:val="ScreenField"/>
        <w:rPr>
          <w:rFonts w:eastAsia="Arial"/>
        </w:rPr>
      </w:pPr>
    </w:p>
    <w:p w14:paraId="0A3075A1" w14:textId="77777777" w:rsidR="00E27F88" w:rsidRPr="005B17D3" w:rsidRDefault="00E27F88" w:rsidP="00EF3896">
      <w:pPr>
        <w:pStyle w:val="ScreenField"/>
      </w:pPr>
      <w:r w:rsidRPr="005B17D3">
        <w:rPr>
          <w:rFonts w:eastAsia="Arial"/>
        </w:rPr>
        <w:t>Reusable Option to Mail a Final Closure Letter on Demand</w:t>
      </w:r>
    </w:p>
    <w:p w14:paraId="001D6707" w14:textId="77777777" w:rsidR="00E27F88" w:rsidRPr="005B17D3" w:rsidRDefault="00E27F88" w:rsidP="00EF3896">
      <w:pPr>
        <w:pStyle w:val="BodyTextBullet2"/>
        <w:rPr>
          <w:rFonts w:eastAsia="Arial"/>
        </w:rPr>
      </w:pPr>
      <w:r w:rsidRPr="005B17D3">
        <w:rPr>
          <w:rFonts w:eastAsia="Arial"/>
        </w:rPr>
        <w:t xml:space="preserve">The </w:t>
      </w:r>
      <w:r w:rsidRPr="005B17D3">
        <w:rPr>
          <w:rFonts w:eastAsia="Arial"/>
          <w:b/>
        </w:rPr>
        <w:t>Reusable Option to Mail a Final Closure Letter on Demand</w:t>
      </w:r>
      <w:r w:rsidRPr="005B17D3">
        <w:rPr>
          <w:rFonts w:eastAsia="Arial"/>
        </w:rPr>
        <w:t xml:space="preserve"> is a configurable option of sending or not sending closure letters (742-652/742-652A) to Veterans whose applications are closed by the new </w:t>
      </w:r>
      <w:r w:rsidRPr="005B17D3">
        <w:rPr>
          <w:rFonts w:eastAsia="Arial"/>
          <w:b/>
        </w:rPr>
        <w:t>Closed Application</w:t>
      </w:r>
      <w:r w:rsidRPr="005B17D3">
        <w:rPr>
          <w:rFonts w:eastAsia="Arial"/>
        </w:rPr>
        <w:t xml:space="preserve"> job.</w:t>
      </w:r>
    </w:p>
    <w:p w14:paraId="03061A3D" w14:textId="77777777" w:rsidR="00E27F88" w:rsidRPr="005B17D3" w:rsidRDefault="00E27F88" w:rsidP="00EF3896">
      <w:pPr>
        <w:pStyle w:val="BodyTextBullet2"/>
        <w:rPr>
          <w:rFonts w:eastAsia="Arial"/>
        </w:rPr>
      </w:pPr>
      <w:r w:rsidRPr="005B17D3">
        <w:rPr>
          <w:rFonts w:eastAsia="Arial"/>
        </w:rPr>
        <w:t xml:space="preserve">Determine the acceptance criteria of when to use the reusable option to mail a final closure letter on demand to a Veteran. </w:t>
      </w:r>
    </w:p>
    <w:p w14:paraId="1C294D76" w14:textId="77777777" w:rsidR="00E27F88" w:rsidRPr="005B17D3" w:rsidRDefault="00E27F88" w:rsidP="00EF3896">
      <w:pPr>
        <w:rPr>
          <w:rFonts w:ascii="Arial" w:eastAsia="Arial" w:hAnsi="Arial" w:cs="Arial"/>
          <w:b/>
          <w:sz w:val="22"/>
          <w:u w:val="single"/>
        </w:rPr>
      </w:pPr>
    </w:p>
    <w:tbl>
      <w:tblPr>
        <w:tblStyle w:val="TableGrid"/>
        <w:tblW w:w="9090" w:type="dxa"/>
        <w:tblInd w:w="85" w:type="dxa"/>
        <w:tblLayout w:type="fixed"/>
        <w:tblLook w:val="04A0" w:firstRow="1" w:lastRow="0" w:firstColumn="1" w:lastColumn="0" w:noHBand="0" w:noVBand="1"/>
        <w:tblDescription w:val="If/then table to determine the resuable option acceptance criteria for mailing a final closure letter on demand to a Veteran. "/>
      </w:tblPr>
      <w:tblGrid>
        <w:gridCol w:w="2775"/>
        <w:gridCol w:w="6315"/>
      </w:tblGrid>
      <w:tr w:rsidR="00E27F88" w:rsidRPr="005B17D3" w14:paraId="45A47F9F" w14:textId="77777777" w:rsidTr="00CF12AE">
        <w:trPr>
          <w:trHeight w:val="291"/>
          <w:tblHeader/>
        </w:trPr>
        <w:tc>
          <w:tcPr>
            <w:tcW w:w="2775" w:type="dxa"/>
            <w:shd w:val="clear" w:color="auto" w:fill="D9E2F3" w:themeFill="accent1" w:themeFillTint="33"/>
          </w:tcPr>
          <w:p w14:paraId="778D6BAA" w14:textId="77777777" w:rsidR="00E27F88" w:rsidRPr="005B17D3" w:rsidRDefault="00E27F88" w:rsidP="00EF3896">
            <w:pPr>
              <w:rPr>
                <w:rFonts w:ascii="Arial" w:hAnsi="Arial" w:cs="Arial"/>
                <w:b/>
                <w:sz w:val="22"/>
                <w:szCs w:val="22"/>
              </w:rPr>
            </w:pPr>
            <w:r w:rsidRPr="005B17D3">
              <w:rPr>
                <w:rFonts w:ascii="Arial" w:hAnsi="Arial" w:cs="Arial"/>
                <w:b/>
                <w:sz w:val="22"/>
                <w:szCs w:val="22"/>
              </w:rPr>
              <w:t>If</w:t>
            </w:r>
          </w:p>
        </w:tc>
        <w:tc>
          <w:tcPr>
            <w:tcW w:w="6315" w:type="dxa"/>
            <w:shd w:val="clear" w:color="auto" w:fill="D9E2F3" w:themeFill="accent1" w:themeFillTint="33"/>
          </w:tcPr>
          <w:p w14:paraId="07684179" w14:textId="77777777" w:rsidR="00E27F88" w:rsidRPr="005B17D3" w:rsidRDefault="00E27F88" w:rsidP="00EF3896">
            <w:pPr>
              <w:rPr>
                <w:rFonts w:ascii="Arial" w:hAnsi="Arial" w:cs="Arial"/>
                <w:b/>
                <w:sz w:val="22"/>
                <w:szCs w:val="22"/>
              </w:rPr>
            </w:pPr>
            <w:r w:rsidRPr="005B17D3">
              <w:rPr>
                <w:rFonts w:ascii="Arial" w:hAnsi="Arial" w:cs="Arial"/>
                <w:b/>
                <w:sz w:val="22"/>
                <w:szCs w:val="22"/>
              </w:rPr>
              <w:t>Then</w:t>
            </w:r>
          </w:p>
        </w:tc>
      </w:tr>
      <w:tr w:rsidR="00E27F88" w:rsidRPr="005B17D3" w14:paraId="21947544" w14:textId="77777777" w:rsidTr="00CF12AE">
        <w:trPr>
          <w:trHeight w:val="575"/>
          <w:tblHeader/>
        </w:trPr>
        <w:tc>
          <w:tcPr>
            <w:tcW w:w="2775" w:type="dxa"/>
          </w:tcPr>
          <w:p w14:paraId="52C0C73C" w14:textId="77777777" w:rsidR="00E27F88" w:rsidRPr="005B17D3" w:rsidRDefault="00E27F88" w:rsidP="00EF3896">
            <w:pPr>
              <w:pStyle w:val="BodyTextBullet2"/>
            </w:pPr>
            <w:r w:rsidRPr="005B17D3">
              <w:rPr>
                <w:rFonts w:eastAsia="Arial"/>
              </w:rPr>
              <w:t>Requested by the HEC Director </w:t>
            </w:r>
          </w:p>
          <w:p w14:paraId="48A825C8" w14:textId="77777777" w:rsidR="00E27F88" w:rsidRPr="005B17D3" w:rsidRDefault="00E27F88" w:rsidP="00EF3896">
            <w:pPr>
              <w:pStyle w:val="BodyTextBullet2"/>
            </w:pPr>
          </w:p>
        </w:tc>
        <w:tc>
          <w:tcPr>
            <w:tcW w:w="6315" w:type="dxa"/>
          </w:tcPr>
          <w:p w14:paraId="75BE5374" w14:textId="77777777" w:rsidR="00E27F88" w:rsidRPr="005B17D3" w:rsidRDefault="00E27F88" w:rsidP="00EF3896">
            <w:pPr>
              <w:pStyle w:val="BodyTextBullet2"/>
            </w:pPr>
            <w:r w:rsidRPr="005B17D3">
              <w:rPr>
                <w:rFonts w:eastAsia="Arial"/>
              </w:rPr>
              <w:t xml:space="preserve">OIT runs the reusable </w:t>
            </w:r>
            <w:r w:rsidRPr="005B17D3">
              <w:rPr>
                <w:rFonts w:eastAsia="Arial"/>
                <w:b/>
              </w:rPr>
              <w:t>Closed Application</w:t>
            </w:r>
            <w:r w:rsidRPr="005B17D3">
              <w:rPr>
                <w:rFonts w:eastAsia="Arial"/>
              </w:rPr>
              <w:t xml:space="preserve"> job to mail a closure letter after the date the pre-closure mailings were released by the print vendor.</w:t>
            </w:r>
          </w:p>
        </w:tc>
      </w:tr>
      <w:tr w:rsidR="00E27F88" w:rsidRPr="005B17D3" w14:paraId="574B1DDE" w14:textId="77777777" w:rsidTr="00CF12AE">
        <w:trPr>
          <w:trHeight w:val="665"/>
          <w:tblHeader/>
        </w:trPr>
        <w:tc>
          <w:tcPr>
            <w:tcW w:w="2775" w:type="dxa"/>
          </w:tcPr>
          <w:p w14:paraId="57636960" w14:textId="77777777" w:rsidR="00E27F88" w:rsidRPr="005B17D3" w:rsidRDefault="00E27F88" w:rsidP="00EF3896">
            <w:pPr>
              <w:pStyle w:val="BodyTextBullet2"/>
            </w:pPr>
            <w:r w:rsidRPr="005B17D3">
              <w:rPr>
                <w:rFonts w:eastAsia="Arial"/>
              </w:rPr>
              <w:t>A closure letter is triggered</w:t>
            </w:r>
          </w:p>
        </w:tc>
        <w:tc>
          <w:tcPr>
            <w:tcW w:w="6315" w:type="dxa"/>
          </w:tcPr>
          <w:p w14:paraId="1BCE6025" w14:textId="77777777" w:rsidR="00E27F88" w:rsidRPr="005B17D3" w:rsidRDefault="00E27F88" w:rsidP="00EF3896">
            <w:pPr>
              <w:pStyle w:val="BodyTextBullet2"/>
              <w:rPr>
                <w:i/>
              </w:rPr>
            </w:pPr>
            <w:r w:rsidRPr="005B17D3">
              <w:rPr>
                <w:rFonts w:eastAsia="Arial"/>
              </w:rPr>
              <w:t xml:space="preserve">It is viewable in the </w:t>
            </w:r>
            <w:r w:rsidRPr="005B17D3">
              <w:rPr>
                <w:rFonts w:eastAsia="Arial"/>
                <w:b/>
              </w:rPr>
              <w:t>Communications Log</w:t>
            </w:r>
            <w:r w:rsidRPr="005B17D3">
              <w:rPr>
                <w:rFonts w:eastAsia="Arial"/>
              </w:rPr>
              <w:t xml:space="preserve"> just as automatically triggered closure letters are displayed</w:t>
            </w:r>
          </w:p>
        </w:tc>
      </w:tr>
    </w:tbl>
    <w:p w14:paraId="77C5B0DA" w14:textId="77777777" w:rsidR="00E27F88" w:rsidRPr="005B17D3" w:rsidRDefault="00E27F88" w:rsidP="00EF3896"/>
    <w:p w14:paraId="761E87EA" w14:textId="77777777" w:rsidR="00E27F88" w:rsidRPr="005B17D3" w:rsidRDefault="00E27F88" w:rsidP="00EF3896"/>
    <w:p w14:paraId="0C510B6E" w14:textId="77777777" w:rsidR="00E27F88" w:rsidRPr="005B17D3" w:rsidRDefault="00E27F88" w:rsidP="00EF3896">
      <w:pPr>
        <w:pStyle w:val="Heading2"/>
      </w:pPr>
      <w:bookmarkStart w:id="1441" w:name="Facility"/>
      <w:bookmarkStart w:id="1442" w:name="_Toc394920856"/>
      <w:bookmarkStart w:id="1443" w:name="_Toc406571192"/>
      <w:bookmarkStart w:id="1444" w:name="_Toc478746618"/>
      <w:bookmarkStart w:id="1445" w:name="_Toc482888548"/>
      <w:bookmarkStart w:id="1446" w:name="_Toc31622322"/>
      <w:bookmarkEnd w:id="1441"/>
      <w:r w:rsidRPr="005B17D3">
        <w:t>Facility</w:t>
      </w:r>
      <w:bookmarkEnd w:id="1437"/>
      <w:bookmarkEnd w:id="1442"/>
      <w:bookmarkEnd w:id="1443"/>
      <w:bookmarkEnd w:id="1444"/>
      <w:bookmarkEnd w:id="1445"/>
      <w:bookmarkEnd w:id="1446"/>
    </w:p>
    <w:p w14:paraId="1C303256" w14:textId="77777777" w:rsidR="00E27F88" w:rsidRPr="005B17D3" w:rsidRDefault="00E27F88" w:rsidP="00EF3896">
      <w:pPr>
        <w:pStyle w:val="Heading3"/>
      </w:pPr>
      <w:bookmarkStart w:id="1447" w:name="_Facility"/>
      <w:bookmarkStart w:id="1448" w:name="_Toc289864847"/>
      <w:bookmarkStart w:id="1449" w:name="_Toc394920857"/>
      <w:bookmarkStart w:id="1450" w:name="_Toc406571193"/>
      <w:bookmarkStart w:id="1451" w:name="_Toc478746619"/>
      <w:bookmarkStart w:id="1452" w:name="_Toc482888549"/>
      <w:bookmarkStart w:id="1453" w:name="_Toc31622323"/>
      <w:bookmarkEnd w:id="1447"/>
      <w:r w:rsidRPr="005B17D3">
        <w:t>Facility</w:t>
      </w:r>
      <w:bookmarkEnd w:id="1448"/>
      <w:bookmarkEnd w:id="1449"/>
      <w:bookmarkEnd w:id="1450"/>
      <w:bookmarkEnd w:id="1451"/>
      <w:bookmarkEnd w:id="1452"/>
      <w:bookmarkEnd w:id="1453"/>
      <w:r w:rsidRPr="005B17D3">
        <w:fldChar w:fldCharType="begin"/>
      </w:r>
      <w:r w:rsidRPr="005B17D3">
        <w:instrText xml:space="preserve"> XE "</w:instrText>
      </w:r>
      <w:r w:rsidRPr="005B17D3">
        <w:rPr>
          <w:sz w:val="18"/>
          <w:szCs w:val="18"/>
        </w:rPr>
        <w:instrText>Facility</w:instrText>
      </w:r>
      <w:r w:rsidRPr="005B17D3">
        <w:instrText xml:space="preserve">" </w:instrText>
      </w:r>
      <w:r w:rsidRPr="005B17D3">
        <w:fldChar w:fldCharType="end"/>
      </w:r>
    </w:p>
    <w:p w14:paraId="0007C9A3" w14:textId="77777777" w:rsidR="00E27F88" w:rsidRPr="005B17D3" w:rsidRDefault="00E27F88" w:rsidP="00EF3896">
      <w:pPr>
        <w:pStyle w:val="BodyTextBullet2"/>
      </w:pPr>
      <w:r w:rsidRPr="005B17D3">
        <w:t xml:space="preserve">This screen lists facilities the beneficiary has visited along with information associated with each of those facilities. The checkmark </w:t>
      </w:r>
      <w:r w:rsidRPr="005B17D3">
        <w:rPr>
          <w:noProof/>
        </w:rPr>
        <w:drawing>
          <wp:inline distT="0" distB="0" distL="0" distR="0" wp14:anchorId="2DEC1336" wp14:editId="54A9B850">
            <wp:extent cx="135255" cy="135255"/>
            <wp:effectExtent l="19050" t="0" r="0" b="0"/>
            <wp:docPr id="1542" name="Picture 1542" descr="Preferred Facil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2" descr="Preferred Facility"/>
                    <pic:cNvPicPr>
                      <a:picLocks noChangeAspect="1" noChangeArrowheads="1"/>
                    </pic:cNvPicPr>
                  </pic:nvPicPr>
                  <pic:blipFill>
                    <a:blip r:embed="rId99" cstate="print"/>
                    <a:srcRect/>
                    <a:stretch>
                      <a:fillRect/>
                    </a:stretch>
                  </pic:blipFill>
                  <pic:spPr bwMode="auto">
                    <a:xfrm>
                      <a:off x="0" y="0"/>
                      <a:ext cx="135255" cy="135255"/>
                    </a:xfrm>
                    <a:prstGeom prst="rect">
                      <a:avLst/>
                    </a:prstGeom>
                    <a:noFill/>
                    <a:ln w="9525">
                      <a:noFill/>
                      <a:miter lim="800000"/>
                      <a:headEnd/>
                      <a:tailEnd/>
                    </a:ln>
                  </pic:spPr>
                </pic:pic>
              </a:graphicData>
            </a:graphic>
          </wp:inline>
        </w:drawing>
      </w:r>
      <w:r w:rsidRPr="005B17D3">
        <w:t xml:space="preserve"> indicates the beneficiary's preferred facility</w:t>
      </w:r>
      <w:r w:rsidRPr="005B17D3">
        <w:fldChar w:fldCharType="begin"/>
      </w:r>
      <w:r w:rsidRPr="005B17D3">
        <w:instrText xml:space="preserve"> XE "Facility:preferred" </w:instrText>
      </w:r>
      <w:r w:rsidRPr="005B17D3">
        <w:fldChar w:fldCharType="end"/>
      </w:r>
      <w:r w:rsidRPr="005B17D3">
        <w:t>.</w:t>
      </w:r>
    </w:p>
    <w:p w14:paraId="45CF3520" w14:textId="77777777" w:rsidR="00E27F88" w:rsidRPr="005B17D3" w:rsidRDefault="00E27F88" w:rsidP="00EF3896">
      <w:pPr>
        <w:pStyle w:val="ScreenName"/>
      </w:pPr>
      <w:r w:rsidRPr="005B17D3">
        <w:t>Facilities</w:t>
      </w:r>
    </w:p>
    <w:p w14:paraId="3935EE55" w14:textId="77777777" w:rsidR="00E27F88" w:rsidRPr="005B17D3" w:rsidRDefault="00E27F88" w:rsidP="00EF3896">
      <w:pPr>
        <w:tabs>
          <w:tab w:val="right" w:pos="9360"/>
        </w:tabs>
        <w:jc w:val="right"/>
        <w:rPr>
          <w:rStyle w:val="Hyperlink"/>
          <w:b/>
          <w:color w:val="auto"/>
        </w:rPr>
      </w:pPr>
      <w:r w:rsidRPr="005B17D3">
        <w:rPr>
          <w:rStyle w:val="Hyperlink"/>
          <w:b/>
          <w:color w:val="auto"/>
        </w:rPr>
        <w:t xml:space="preserve">SEND QUERY MESSAGE Z07 </w:t>
      </w:r>
    </w:p>
    <w:p w14:paraId="650514F5" w14:textId="77777777" w:rsidR="00E27F88" w:rsidRPr="005B17D3" w:rsidRDefault="00E27F88" w:rsidP="00EF3896">
      <w:pPr>
        <w:tabs>
          <w:tab w:val="right" w:pos="9360"/>
        </w:tabs>
        <w:jc w:val="right"/>
        <w:rPr>
          <w:rStyle w:val="Hyperlink"/>
          <w:b/>
          <w:bCs/>
          <w:color w:val="auto"/>
        </w:rPr>
      </w:pPr>
      <w:r w:rsidRPr="005B17D3">
        <w:rPr>
          <w:rStyle w:val="Hyperlink"/>
          <w:b/>
          <w:color w:val="auto"/>
        </w:rPr>
        <w:t xml:space="preserve">VIEW </w:t>
      </w:r>
      <w:r w:rsidRPr="005B17D3">
        <w:rPr>
          <w:rStyle w:val="Hyperlink"/>
          <w:b/>
          <w:bCs/>
          <w:color w:val="auto"/>
        </w:rPr>
        <w:fldChar w:fldCharType="begin"/>
      </w:r>
      <w:r w:rsidRPr="005B17D3">
        <w:instrText xml:space="preserve"> XE "</w:instrText>
      </w:r>
      <w:r w:rsidRPr="005B17D3">
        <w:rPr>
          <w:rStyle w:val="Hyperlink"/>
          <w:bCs/>
          <w:color w:val="auto"/>
        </w:rPr>
        <w:instrText>View:</w:instrText>
      </w:r>
      <w:r w:rsidRPr="005B17D3">
        <w:instrText xml:space="preserve">Facility:All HL7" </w:instrText>
      </w:r>
      <w:r w:rsidRPr="005B17D3">
        <w:rPr>
          <w:rStyle w:val="Hyperlink"/>
          <w:b/>
          <w:bCs/>
          <w:color w:val="auto"/>
        </w:rPr>
        <w:fldChar w:fldCharType="end"/>
      </w:r>
      <w:r w:rsidRPr="005B17D3">
        <w:rPr>
          <w:rStyle w:val="Hyperlink"/>
          <w:b/>
          <w:bCs/>
          <w:color w:val="auto"/>
        </w:rPr>
        <w:t>ALL HL7</w:t>
      </w:r>
      <w:r w:rsidRPr="005B17D3">
        <w:rPr>
          <w:rStyle w:val="Hyperlink"/>
          <w:b/>
          <w:bCs/>
          <w:color w:val="auto"/>
        </w:rPr>
        <w:fldChar w:fldCharType="begin"/>
      </w:r>
      <w:r w:rsidRPr="005B17D3">
        <w:instrText xml:space="preserve"> XE "</w:instrText>
      </w:r>
      <w:r w:rsidRPr="005B17D3">
        <w:rPr>
          <w:rStyle w:val="Hyperlink"/>
          <w:bCs/>
          <w:color w:val="auto"/>
        </w:rPr>
        <w:instrText>HL7:</w:instrText>
      </w:r>
      <w:r w:rsidRPr="005B17D3">
        <w:instrText xml:space="preserve">View All Messages" </w:instrText>
      </w:r>
      <w:r w:rsidRPr="005B17D3">
        <w:rPr>
          <w:rStyle w:val="Hyperlink"/>
          <w:b/>
          <w:bCs/>
          <w:color w:val="auto"/>
        </w:rPr>
        <w:fldChar w:fldCharType="end"/>
      </w:r>
      <w:r w:rsidRPr="005B17D3">
        <w:rPr>
          <w:rStyle w:val="Hyperlink"/>
          <w:b/>
          <w:bCs/>
          <w:color w:val="auto"/>
        </w:rPr>
        <w:t xml:space="preserve"> MESSAGES </w:t>
      </w:r>
    </w:p>
    <w:p w14:paraId="0F01F24B" w14:textId="77777777" w:rsidR="00E27F88" w:rsidRPr="005B17D3" w:rsidRDefault="00E27F88" w:rsidP="00EF3896">
      <w:pPr>
        <w:tabs>
          <w:tab w:val="right" w:pos="9360"/>
        </w:tabs>
        <w:jc w:val="right"/>
        <w:rPr>
          <w:rStyle w:val="Hyperlink"/>
          <w:b/>
          <w:bCs/>
        </w:rPr>
      </w:pPr>
      <w:r w:rsidRPr="005B17D3">
        <w:rPr>
          <w:b/>
          <w:u w:val="single"/>
        </w:rPr>
        <w:t>VIEW</w:t>
      </w:r>
      <w:r w:rsidRPr="005B17D3">
        <w:rPr>
          <w:b/>
          <w:u w:val="single"/>
        </w:rPr>
        <w:fldChar w:fldCharType="begin"/>
      </w:r>
      <w:r w:rsidRPr="005B17D3">
        <w:rPr>
          <w:b/>
        </w:rPr>
        <w:instrText xml:space="preserve"> XE "</w:instrText>
      </w:r>
      <w:r w:rsidRPr="005B17D3">
        <w:rPr>
          <w:b/>
          <w:u w:val="single"/>
        </w:rPr>
        <w:instrText>View</w:instrText>
      </w:r>
      <w:r w:rsidRPr="005B17D3">
        <w:rPr>
          <w:b/>
        </w:rPr>
        <w:instrText xml:space="preserve">:All Archived HL7" </w:instrText>
      </w:r>
      <w:r w:rsidRPr="005B17D3">
        <w:rPr>
          <w:b/>
          <w:u w:val="single"/>
        </w:rPr>
        <w:fldChar w:fldCharType="end"/>
      </w:r>
      <w:r w:rsidRPr="005B17D3">
        <w:rPr>
          <w:b/>
          <w:u w:val="single"/>
        </w:rPr>
        <w:t xml:space="preserve"> ALL ARCHIVED HL7</w:t>
      </w:r>
      <w:r w:rsidRPr="005B17D3">
        <w:rPr>
          <w:b/>
          <w:u w:val="single"/>
        </w:rPr>
        <w:fldChar w:fldCharType="begin"/>
      </w:r>
      <w:r w:rsidRPr="005B17D3">
        <w:rPr>
          <w:b/>
        </w:rPr>
        <w:instrText xml:space="preserve"> XE "HL7</w:instrText>
      </w:r>
      <w:r w:rsidRPr="005B17D3">
        <w:rPr>
          <w:b/>
          <w:u w:val="single"/>
        </w:rPr>
        <w:instrText>:</w:instrText>
      </w:r>
      <w:r w:rsidRPr="005B17D3">
        <w:rPr>
          <w:b/>
        </w:rPr>
        <w:instrText xml:space="preserve">View All Archived Messages" </w:instrText>
      </w:r>
      <w:r w:rsidRPr="005B17D3">
        <w:rPr>
          <w:b/>
          <w:u w:val="single"/>
        </w:rPr>
        <w:fldChar w:fldCharType="end"/>
      </w:r>
      <w:r w:rsidRPr="005B17D3">
        <w:rPr>
          <w:b/>
          <w:u w:val="single"/>
        </w:rPr>
        <w:t xml:space="preserve"> MESSAGES</w:t>
      </w:r>
      <w:r w:rsidRPr="005B17D3">
        <w:rPr>
          <w:rStyle w:val="Hyperlink"/>
          <w:b/>
          <w:bCs/>
        </w:rPr>
        <w:t xml:space="preserve"> </w:t>
      </w:r>
    </w:p>
    <w:p w14:paraId="58B8E150" w14:textId="77777777" w:rsidR="00E27F88" w:rsidRPr="005B17D3" w:rsidRDefault="00E27F88" w:rsidP="00EF3896">
      <w:pPr>
        <w:tabs>
          <w:tab w:val="right" w:pos="9360"/>
        </w:tabs>
        <w:jc w:val="right"/>
        <w:rPr>
          <w:rStyle w:val="Hyperlink"/>
          <w:b/>
          <w:bCs/>
          <w:color w:val="auto"/>
        </w:rPr>
      </w:pPr>
      <w:r w:rsidRPr="005B17D3">
        <w:rPr>
          <w:rStyle w:val="Hyperlink"/>
          <w:b/>
          <w:bCs/>
          <w:color w:val="auto"/>
        </w:rPr>
        <w:t>VIEW</w:t>
      </w:r>
      <w:bookmarkStart w:id="1454" w:name="OLE_LINK23"/>
      <w:bookmarkStart w:id="1455" w:name="OLE_LINK24"/>
      <w:r w:rsidRPr="005B17D3">
        <w:rPr>
          <w:rStyle w:val="Hyperlink"/>
          <w:b/>
          <w:bCs/>
          <w:color w:val="auto"/>
        </w:rPr>
        <w:fldChar w:fldCharType="begin"/>
      </w:r>
      <w:r w:rsidRPr="005B17D3">
        <w:rPr>
          <w:b/>
        </w:rPr>
        <w:instrText xml:space="preserve"> XE "</w:instrText>
      </w:r>
      <w:r w:rsidRPr="005B17D3">
        <w:rPr>
          <w:rStyle w:val="Hyperlink"/>
          <w:b/>
          <w:bCs/>
          <w:color w:val="auto"/>
        </w:rPr>
        <w:instrText>View:</w:instrText>
      </w:r>
      <w:r w:rsidRPr="005B17D3">
        <w:rPr>
          <w:b/>
        </w:rPr>
        <w:instrText xml:space="preserve">Facility:Site HL7 Messages" </w:instrText>
      </w:r>
      <w:r w:rsidRPr="005B17D3">
        <w:rPr>
          <w:rStyle w:val="Hyperlink"/>
          <w:b/>
          <w:bCs/>
          <w:color w:val="auto"/>
        </w:rPr>
        <w:fldChar w:fldCharType="end"/>
      </w:r>
      <w:bookmarkEnd w:id="1454"/>
      <w:bookmarkEnd w:id="1455"/>
      <w:r w:rsidRPr="005B17D3">
        <w:rPr>
          <w:rStyle w:val="Hyperlink"/>
          <w:b/>
          <w:bCs/>
          <w:color w:val="auto"/>
        </w:rPr>
        <w:t xml:space="preserve"> SITE HL7</w:t>
      </w:r>
      <w:r w:rsidRPr="005B17D3">
        <w:rPr>
          <w:rStyle w:val="Hyperlink"/>
          <w:b/>
          <w:bCs/>
          <w:color w:val="auto"/>
        </w:rPr>
        <w:fldChar w:fldCharType="begin"/>
      </w:r>
      <w:r w:rsidRPr="005B17D3">
        <w:instrText xml:space="preserve"> XE "</w:instrText>
      </w:r>
      <w:r w:rsidRPr="005B17D3">
        <w:rPr>
          <w:rStyle w:val="Hyperlink"/>
          <w:bCs/>
          <w:color w:val="auto"/>
        </w:rPr>
        <w:instrText>HL7:</w:instrText>
      </w:r>
      <w:r w:rsidRPr="005B17D3">
        <w:instrText xml:space="preserve">View Site Messages" </w:instrText>
      </w:r>
      <w:r w:rsidRPr="005B17D3">
        <w:rPr>
          <w:rStyle w:val="Hyperlink"/>
          <w:b/>
          <w:bCs/>
          <w:color w:val="auto"/>
        </w:rPr>
        <w:fldChar w:fldCharType="end"/>
      </w:r>
      <w:r w:rsidRPr="005B17D3">
        <w:rPr>
          <w:rStyle w:val="Hyperlink"/>
          <w:b/>
          <w:bCs/>
          <w:color w:val="auto"/>
        </w:rPr>
        <w:t xml:space="preserve"> MESSAGES</w:t>
      </w:r>
    </w:p>
    <w:p w14:paraId="47A8B180" w14:textId="77777777" w:rsidR="00E27F88" w:rsidRPr="005B17D3" w:rsidRDefault="00E27F88" w:rsidP="00EF3896">
      <w:pPr>
        <w:pStyle w:val="ScreenField"/>
      </w:pPr>
      <w:r w:rsidRPr="005B17D3">
        <w:t>Primary Means Test Facility</w:t>
      </w:r>
      <w:r w:rsidRPr="005B17D3">
        <w:fldChar w:fldCharType="begin"/>
      </w:r>
      <w:r w:rsidRPr="005B17D3">
        <w:instrText xml:space="preserve"> XE "Facility:Primary Means Test" </w:instrText>
      </w:r>
      <w:r w:rsidRPr="005B17D3">
        <w:fldChar w:fldCharType="end"/>
      </w:r>
      <w:r w:rsidRPr="005B17D3">
        <w:t>:</w:t>
      </w:r>
    </w:p>
    <w:p w14:paraId="2DAE4382" w14:textId="7CEECCAF" w:rsidR="00E27F88" w:rsidRPr="005B17D3" w:rsidRDefault="00E27F88" w:rsidP="00EF3896">
      <w:pPr>
        <w:pStyle w:val="ScreenFieldDesc"/>
      </w:pPr>
      <w:r w:rsidRPr="005B17D3">
        <w:t>This indicates whether this site is the original Means Test</w:t>
      </w:r>
      <w:r w:rsidRPr="005B17D3">
        <w:fldChar w:fldCharType="begin"/>
      </w:r>
      <w:r w:rsidRPr="005B17D3">
        <w:instrText xml:space="preserve"> XE "Means Test:Facility:Primary Facility" </w:instrText>
      </w:r>
      <w:r w:rsidRPr="005B17D3">
        <w:fldChar w:fldCharType="end"/>
      </w:r>
      <w:r w:rsidRPr="005B17D3">
        <w:t xml:space="preserve"> facility (</w:t>
      </w:r>
      <w:r w:rsidRPr="005B17D3">
        <w:rPr>
          <w:b/>
          <w:bCs/>
        </w:rPr>
        <w:t>Yes</w:t>
      </w:r>
      <w:r w:rsidRPr="005B17D3">
        <w:t xml:space="preserve"> or </w:t>
      </w:r>
      <w:r w:rsidRPr="005B17D3">
        <w:rPr>
          <w:b/>
          <w:bCs/>
        </w:rPr>
        <w:t>No</w:t>
      </w:r>
      <w:r w:rsidRPr="005B17D3">
        <w:t>).</w:t>
      </w:r>
    </w:p>
    <w:p w14:paraId="702F3F72" w14:textId="77777777" w:rsidR="00F8768E" w:rsidRPr="005B17D3" w:rsidRDefault="00F8768E" w:rsidP="00F8768E">
      <w:pPr>
        <w:pStyle w:val="ScreenField"/>
      </w:pPr>
    </w:p>
    <w:p w14:paraId="11609B0F" w14:textId="77777777" w:rsidR="00E27F88" w:rsidRPr="005B17D3" w:rsidRDefault="00E27F88" w:rsidP="00EF3896">
      <w:pPr>
        <w:pStyle w:val="ScreenField"/>
      </w:pPr>
      <w:r w:rsidRPr="005B17D3">
        <w:t>Income Year:</w:t>
      </w:r>
    </w:p>
    <w:p w14:paraId="42295734" w14:textId="7E3265DE" w:rsidR="00E27F88" w:rsidRPr="005B17D3" w:rsidRDefault="00E27F88" w:rsidP="00EF3896">
      <w:pPr>
        <w:pStyle w:val="ScreenFieldDesc"/>
      </w:pPr>
      <w:r w:rsidRPr="005B17D3">
        <w:t xml:space="preserve">The </w:t>
      </w:r>
      <w:r w:rsidRPr="005B17D3">
        <w:rPr>
          <w:rStyle w:val="Text-onlypopuphotspot"/>
          <w:i/>
          <w:iCs/>
        </w:rPr>
        <w:t>Income</w:t>
      </w:r>
      <w:r w:rsidRPr="005B17D3">
        <w:rPr>
          <w:rStyle w:val="Text-onlypopuphotspot"/>
          <w:i/>
          <w:iCs/>
        </w:rPr>
        <w:fldChar w:fldCharType="begin"/>
      </w:r>
      <w:r w:rsidRPr="005B17D3">
        <w:instrText xml:space="preserve"> XE "Income:Year" </w:instrText>
      </w:r>
      <w:r w:rsidRPr="005B17D3">
        <w:rPr>
          <w:rStyle w:val="Text-onlypopuphotspot"/>
          <w:i/>
          <w:iCs/>
        </w:rPr>
        <w:fldChar w:fldCharType="end"/>
      </w:r>
      <w:r w:rsidRPr="005B17D3">
        <w:rPr>
          <w:i/>
        </w:rPr>
        <w:t> Year</w:t>
      </w:r>
      <w:r w:rsidRPr="005B17D3">
        <w:t xml:space="preserve"> for the most current Means Test</w:t>
      </w:r>
      <w:r w:rsidRPr="005B17D3">
        <w:fldChar w:fldCharType="begin"/>
      </w:r>
      <w:r w:rsidRPr="005B17D3">
        <w:instrText xml:space="preserve"> XE "Means Test:Facility:most current on file" </w:instrText>
      </w:r>
      <w:r w:rsidRPr="005B17D3">
        <w:fldChar w:fldCharType="end"/>
      </w:r>
      <w:r w:rsidRPr="005B17D3">
        <w:t xml:space="preserve"> on file</w:t>
      </w:r>
      <w:r w:rsidRPr="005B17D3">
        <w:fldChar w:fldCharType="begin"/>
      </w:r>
      <w:r w:rsidRPr="005B17D3">
        <w:instrText xml:space="preserve"> XE "File:Means Test" </w:instrText>
      </w:r>
      <w:r w:rsidRPr="005B17D3">
        <w:fldChar w:fldCharType="end"/>
      </w:r>
      <w:r w:rsidRPr="005B17D3">
        <w:t>.</w:t>
      </w:r>
    </w:p>
    <w:p w14:paraId="6E7AED4E" w14:textId="77777777" w:rsidR="00F8768E" w:rsidRPr="005B17D3" w:rsidRDefault="00F8768E" w:rsidP="00F8768E">
      <w:pPr>
        <w:pStyle w:val="ScreenField"/>
      </w:pPr>
    </w:p>
    <w:p w14:paraId="47034E0A" w14:textId="77777777" w:rsidR="00E27F88" w:rsidRPr="005B17D3" w:rsidRDefault="00E27F88" w:rsidP="00EF3896">
      <w:pPr>
        <w:pStyle w:val="ScreenField"/>
      </w:pPr>
      <w:r w:rsidRPr="005B17D3">
        <w:t>Number of Inpatient Days:</w:t>
      </w:r>
    </w:p>
    <w:p w14:paraId="64D5C1E7" w14:textId="5FA1EB94" w:rsidR="00E27F88" w:rsidRPr="005B17D3" w:rsidRDefault="00E27F88" w:rsidP="00EF3896">
      <w:pPr>
        <w:pStyle w:val="ScreenFieldDesc"/>
      </w:pPr>
      <w:r w:rsidRPr="005B17D3">
        <w:t>This is the number of days the beneficiary was an inpatient.</w:t>
      </w:r>
    </w:p>
    <w:p w14:paraId="61D76DA5" w14:textId="77777777" w:rsidR="00F8768E" w:rsidRPr="005B17D3" w:rsidRDefault="00F8768E" w:rsidP="00F8768E">
      <w:pPr>
        <w:pStyle w:val="ScreenField"/>
      </w:pPr>
    </w:p>
    <w:p w14:paraId="777CA6D0" w14:textId="77777777" w:rsidR="00E27F88" w:rsidRPr="005B17D3" w:rsidRDefault="00E27F88" w:rsidP="00EF3896">
      <w:pPr>
        <w:pStyle w:val="ScreenField"/>
      </w:pPr>
      <w:r w:rsidRPr="005B17D3">
        <w:t>Date of Last Visit:</w:t>
      </w:r>
    </w:p>
    <w:p w14:paraId="041868FC" w14:textId="20964DD3" w:rsidR="00E27F88" w:rsidRPr="005B17D3" w:rsidRDefault="00E27F88" w:rsidP="00EF3896">
      <w:pPr>
        <w:pStyle w:val="ScreenFieldDesc"/>
      </w:pPr>
      <w:r w:rsidRPr="005B17D3">
        <w:t>This is the beneficiary's last Outpatient Visit date</w:t>
      </w:r>
      <w:r w:rsidRPr="005B17D3">
        <w:fldChar w:fldCharType="begin"/>
      </w:r>
      <w:r w:rsidRPr="005B17D3">
        <w:instrText xml:space="preserve"> XE "Date:Facility:of Last Visit" </w:instrText>
      </w:r>
      <w:r w:rsidRPr="005B17D3">
        <w:fldChar w:fldCharType="end"/>
      </w:r>
      <w:r w:rsidRPr="005B17D3">
        <w:t xml:space="preserve"> to the medical</w:t>
      </w:r>
      <w:r w:rsidRPr="005B17D3">
        <w:fldChar w:fldCharType="begin"/>
      </w:r>
      <w:r w:rsidRPr="005B17D3">
        <w:instrText xml:space="preserve"> XE "Medical:facility" </w:instrText>
      </w:r>
      <w:r w:rsidRPr="005B17D3">
        <w:fldChar w:fldCharType="end"/>
      </w:r>
      <w:r w:rsidRPr="005B17D3">
        <w:t xml:space="preserve"> facility.</w:t>
      </w:r>
    </w:p>
    <w:p w14:paraId="41346D4C" w14:textId="77777777" w:rsidR="00F8768E" w:rsidRPr="005B17D3" w:rsidRDefault="00F8768E" w:rsidP="00F8768E">
      <w:pPr>
        <w:pStyle w:val="ScreenField"/>
      </w:pPr>
    </w:p>
    <w:p w14:paraId="378042EB" w14:textId="77777777" w:rsidR="00E27F88" w:rsidRPr="005B17D3" w:rsidRDefault="00E27F88" w:rsidP="00EF3896">
      <w:pPr>
        <w:pStyle w:val="ScreenField"/>
      </w:pPr>
      <w:r w:rsidRPr="005B17D3">
        <w:t>Number of Outpatient Days:</w:t>
      </w:r>
    </w:p>
    <w:p w14:paraId="4E941420" w14:textId="77777777" w:rsidR="00E27F88" w:rsidRPr="005B17D3" w:rsidRDefault="00E27F88" w:rsidP="00EF3896">
      <w:pPr>
        <w:pStyle w:val="ScreenFieldDesc"/>
      </w:pPr>
      <w:r w:rsidRPr="005B17D3">
        <w:t>This is the number of outpatient days the beneficiary had during the Means Test</w:t>
      </w:r>
      <w:r w:rsidRPr="005B17D3">
        <w:fldChar w:fldCharType="begin"/>
      </w:r>
      <w:r w:rsidRPr="005B17D3">
        <w:instrText xml:space="preserve"> XE "Means Test:Facility:OP days during copay period" </w:instrText>
      </w:r>
      <w:r w:rsidRPr="005B17D3">
        <w:fldChar w:fldCharType="end"/>
      </w:r>
      <w:r w:rsidRPr="005B17D3">
        <w:t xml:space="preserve"> or Copay</w:t>
      </w:r>
      <w:r w:rsidRPr="005B17D3">
        <w:fldChar w:fldCharType="begin"/>
      </w:r>
      <w:r w:rsidRPr="005B17D3">
        <w:instrText xml:space="preserve"> XE "Copay" </w:instrText>
      </w:r>
      <w:r w:rsidRPr="005B17D3">
        <w:fldChar w:fldCharType="end"/>
      </w:r>
      <w:r w:rsidRPr="005B17D3">
        <w:t xml:space="preserve"> period.</w:t>
      </w:r>
    </w:p>
    <w:p w14:paraId="21D4F8E7" w14:textId="77777777" w:rsidR="00E27F88" w:rsidRPr="005B17D3" w:rsidRDefault="00E27F88" w:rsidP="00EF3896">
      <w:pPr>
        <w:pStyle w:val="ScreenName"/>
      </w:pPr>
      <w:r w:rsidRPr="005B17D3">
        <w:t>Fee Basis Program</w:t>
      </w:r>
      <w:r w:rsidRPr="005B17D3">
        <w:fldChar w:fldCharType="begin"/>
      </w:r>
      <w:r w:rsidRPr="005B17D3">
        <w:instrText xml:space="preserve"> XE "Fee Basis Program" </w:instrText>
      </w:r>
      <w:r w:rsidRPr="005B17D3">
        <w:fldChar w:fldCharType="end"/>
      </w:r>
      <w:r w:rsidRPr="005B17D3">
        <w:t xml:space="preserve"> Information</w:t>
      </w:r>
    </w:p>
    <w:p w14:paraId="025D7144" w14:textId="77777777" w:rsidR="00E27F88" w:rsidRPr="005B17D3" w:rsidRDefault="00E27F88" w:rsidP="00EF3896">
      <w:pPr>
        <w:pStyle w:val="ScreenField"/>
      </w:pPr>
      <w:r w:rsidRPr="005B17D3">
        <w:t>Fee Basis Program</w:t>
      </w:r>
    </w:p>
    <w:p w14:paraId="55CEEBC8" w14:textId="77777777" w:rsidR="00E27F88" w:rsidRPr="005B17D3" w:rsidRDefault="00E27F88" w:rsidP="00EF3896">
      <w:pPr>
        <w:pStyle w:val="ScreenFieldDesc"/>
      </w:pPr>
      <w:r w:rsidRPr="005B17D3">
        <w:t xml:space="preserve">The </w:t>
      </w:r>
      <w:r w:rsidRPr="005B17D3">
        <w:rPr>
          <w:i/>
        </w:rPr>
        <w:t>Fee Basis Program</w:t>
      </w:r>
      <w:r w:rsidRPr="005B17D3">
        <w:t xml:space="preserve"> provides payment authorization for eligible beneficiaries to obtain outpatient medical</w:t>
      </w:r>
      <w:r w:rsidRPr="005B17D3">
        <w:fldChar w:fldCharType="begin"/>
      </w:r>
      <w:r w:rsidRPr="005B17D3">
        <w:instrText xml:space="preserve"> XE "Medical:treatment" </w:instrText>
      </w:r>
      <w:r w:rsidRPr="005B17D3">
        <w:fldChar w:fldCharType="end"/>
      </w:r>
      <w:r w:rsidRPr="005B17D3">
        <w:t xml:space="preserve"> treatment services through the private sector. Beneficiaries can obtain authorization for fee-based services by a VA healthcare provider when it has been determined that direct VA medical</w:t>
      </w:r>
      <w:r w:rsidRPr="005B17D3">
        <w:fldChar w:fldCharType="begin"/>
      </w:r>
      <w:r w:rsidRPr="005B17D3">
        <w:instrText xml:space="preserve"> XE "Medical:services" </w:instrText>
      </w:r>
      <w:r w:rsidRPr="005B17D3">
        <w:fldChar w:fldCharType="end"/>
      </w:r>
      <w:r w:rsidRPr="005B17D3">
        <w:t xml:space="preserve"> services are not available or geographically inaccessible to meet the beneficiary's treatment needs.</w:t>
      </w:r>
    </w:p>
    <w:p w14:paraId="7E384CB1" w14:textId="77777777" w:rsidR="00E27F88" w:rsidRPr="005B17D3" w:rsidRDefault="00E27F88" w:rsidP="00EF3896">
      <w:pPr>
        <w:pStyle w:val="ScreenFieldDesc"/>
      </w:pPr>
      <w:r w:rsidRPr="005B17D3">
        <w:t xml:space="preserve">This displays any </w:t>
      </w:r>
      <w:r w:rsidRPr="005B17D3">
        <w:rPr>
          <w:i/>
        </w:rPr>
        <w:t>Fee Basis Program Information</w:t>
      </w:r>
      <w:r w:rsidRPr="005B17D3">
        <w:t xml:space="preserve"> on file</w:t>
      </w:r>
      <w:r w:rsidRPr="005B17D3">
        <w:fldChar w:fldCharType="begin"/>
      </w:r>
      <w:r w:rsidRPr="005B17D3">
        <w:instrText xml:space="preserve"> XE "File:Fee Basis Program Information" </w:instrText>
      </w:r>
      <w:r w:rsidRPr="005B17D3">
        <w:fldChar w:fldCharType="end"/>
      </w:r>
      <w:r w:rsidRPr="005B17D3">
        <w:t xml:space="preserve"> for the beneficiary.</w:t>
      </w:r>
    </w:p>
    <w:p w14:paraId="50E32EDE" w14:textId="77777777" w:rsidR="00E27F88" w:rsidRPr="005B17D3" w:rsidRDefault="00E27F88" w:rsidP="00EF3896">
      <w:pPr>
        <w:pStyle w:val="RulesandMore"/>
      </w:pPr>
      <w:r w:rsidRPr="005B17D3">
        <w:t>Rules...</w:t>
      </w:r>
    </w:p>
    <w:p w14:paraId="3689CB32" w14:textId="77777777" w:rsidR="00E27F88" w:rsidRPr="005B17D3" w:rsidRDefault="00E27F88" w:rsidP="00EF3896">
      <w:pPr>
        <w:pStyle w:val="ListBull2"/>
      </w:pPr>
      <w:r w:rsidRPr="005B17D3">
        <w:t>The beneficiary may not have more than one current Fee Basis program of the same type per VAMC site.</w:t>
      </w:r>
    </w:p>
    <w:p w14:paraId="5F45211E" w14:textId="77777777" w:rsidR="00E27F88" w:rsidRPr="005B17D3" w:rsidRDefault="00E27F88" w:rsidP="00EF3896">
      <w:pPr>
        <w:pStyle w:val="ListBull2"/>
      </w:pPr>
      <w:r w:rsidRPr="005B17D3">
        <w:t>The beneficiary may have multiple Fee Basis programs of different types at the same VAMC site.</w:t>
      </w:r>
    </w:p>
    <w:p w14:paraId="7A146193" w14:textId="77777777" w:rsidR="00E27F88" w:rsidRPr="005B17D3" w:rsidRDefault="00E27F88" w:rsidP="00EF3896">
      <w:pPr>
        <w:pStyle w:val="ListBull2"/>
      </w:pPr>
      <w:r w:rsidRPr="005B17D3">
        <w:t>S/he may also have multiple programs of the same type but with different start/end dates spanning several years.</w:t>
      </w:r>
    </w:p>
    <w:p w14:paraId="7AF030E5" w14:textId="77777777" w:rsidR="00E27F88" w:rsidRPr="005B17D3" w:rsidRDefault="00E27F88" w:rsidP="00EF3896">
      <w:pPr>
        <w:pStyle w:val="RulesandMore"/>
      </w:pPr>
      <w:r w:rsidRPr="005B17D3">
        <w:t>More...</w:t>
      </w:r>
    </w:p>
    <w:p w14:paraId="6B90C1FE" w14:textId="572F280F" w:rsidR="00E27F88" w:rsidRPr="005B17D3" w:rsidRDefault="00E27F88" w:rsidP="00EF3896">
      <w:pPr>
        <w:pStyle w:val="ListBull2"/>
      </w:pPr>
      <w:r w:rsidRPr="005B17D3">
        <w:t>The Fee-Basis Program evolved from the Hometown Program. In December 1945, General Paul R. Hawley, Chief Medical</w:t>
      </w:r>
      <w:r w:rsidRPr="005B17D3">
        <w:fldChar w:fldCharType="begin"/>
      </w:r>
      <w:r w:rsidRPr="005B17D3">
        <w:instrText xml:space="preserve"> XE "Medical:Chief Director" </w:instrText>
      </w:r>
      <w:r w:rsidRPr="005B17D3">
        <w:fldChar w:fldCharType="end"/>
      </w:r>
      <w:r w:rsidRPr="005B17D3">
        <w:t xml:space="preserve"> Director, Veterans Administration, recognized that many admissions could be avoided by treating a Veteran (beneficiary)before they needed hospitalization. Therefore, General Hawley instituted a plan for "hometown" medical</w:t>
      </w:r>
      <w:r w:rsidRPr="005B17D3">
        <w:fldChar w:fldCharType="begin"/>
      </w:r>
      <w:r w:rsidRPr="005B17D3">
        <w:instrText xml:space="preserve"> XE "Medical:and dental care" </w:instrText>
      </w:r>
      <w:r w:rsidRPr="005B17D3">
        <w:fldChar w:fldCharType="end"/>
      </w:r>
      <w:r w:rsidRPr="005B17D3">
        <w:t xml:space="preserve"> and dental care at government expense for Veterans (beneficiaries) with </w:t>
      </w:r>
      <w:r w:rsidR="00C0209E" w:rsidRPr="005B17D3">
        <w:t>Service Connected</w:t>
      </w:r>
      <w:r w:rsidRPr="005B17D3">
        <w:t xml:space="preserve"> ailments. Under the "hometown" program, eligible Veterans (beneficiaries) could be treated in their community by a doctor or dentist of their choice. At the same time, a similar "hometown pharmacy" program was placed in operation where drugs could be purchased at government expense from the </w:t>
      </w:r>
      <w:r w:rsidR="006204FA" w:rsidRPr="005B17D3">
        <w:t>Veterans</w:t>
      </w:r>
      <w:r w:rsidRPr="005B17D3">
        <w:t xml:space="preserve"> (beneficiary's) local pharmacist as prescribed by their private physician.</w:t>
      </w:r>
    </w:p>
    <w:p w14:paraId="436684ED" w14:textId="77777777" w:rsidR="00F8768E" w:rsidRPr="005B17D3" w:rsidRDefault="00F8768E" w:rsidP="00F8768E">
      <w:pPr>
        <w:pStyle w:val="ListBull2"/>
        <w:numPr>
          <w:ilvl w:val="0"/>
          <w:numId w:val="0"/>
        </w:numPr>
        <w:ind w:left="720"/>
      </w:pPr>
    </w:p>
    <w:p w14:paraId="2B6F1068" w14:textId="77777777" w:rsidR="00E27F88" w:rsidRPr="005B17D3" w:rsidRDefault="00E27F88" w:rsidP="00EF3896">
      <w:pPr>
        <w:pStyle w:val="ScreenField"/>
      </w:pPr>
      <w:r w:rsidRPr="005B17D3">
        <w:t>Fee Basis Treatment Type</w:t>
      </w:r>
    </w:p>
    <w:p w14:paraId="5ED5253E" w14:textId="4F0657B5" w:rsidR="00E27F88" w:rsidRPr="005B17D3" w:rsidRDefault="00E27F88" w:rsidP="00EF3896">
      <w:pPr>
        <w:pStyle w:val="ScreenFieldDesc"/>
        <w:rPr>
          <w:rStyle w:val="Expandingtext"/>
        </w:rPr>
      </w:pPr>
      <w:r w:rsidRPr="005B17D3">
        <w:rPr>
          <w:rStyle w:val="Emphasis"/>
          <w:b/>
          <w:i w:val="0"/>
          <w:iCs w:val="0"/>
        </w:rPr>
        <w:t>Short-term Fee-Basis</w:t>
      </w:r>
      <w:r w:rsidRPr="005B17D3">
        <w:rPr>
          <w:rStyle w:val="Expandingtext"/>
        </w:rPr>
        <w:t xml:space="preserve"> - Beneficiary authorized treatment on a fee basis for specific treatment of short-term duration. Duration determined by authorizing VAMC, dependent</w:t>
      </w:r>
      <w:r w:rsidRPr="005B17D3">
        <w:fldChar w:fldCharType="begin"/>
      </w:r>
      <w:r w:rsidRPr="005B17D3">
        <w:instrText xml:space="preserve"> XE "Dependent:Fee Basis Treatment Type" </w:instrText>
      </w:r>
      <w:r w:rsidRPr="005B17D3">
        <w:fldChar w:fldCharType="end"/>
      </w:r>
      <w:r w:rsidRPr="005B17D3">
        <w:rPr>
          <w:rStyle w:val="Expandingtext"/>
        </w:rPr>
        <w:t xml:space="preserve"> upon resources available at that site - No Fee Card Issued. </w:t>
      </w:r>
    </w:p>
    <w:p w14:paraId="415F8BE7" w14:textId="77777777" w:rsidR="00F8768E" w:rsidRPr="005B17D3" w:rsidRDefault="00F8768E" w:rsidP="00F8768E">
      <w:pPr>
        <w:pStyle w:val="ScreenField"/>
      </w:pPr>
    </w:p>
    <w:p w14:paraId="3202B5F5" w14:textId="0986EBE5" w:rsidR="00E27F88" w:rsidRPr="005B17D3" w:rsidRDefault="00E27F88" w:rsidP="00EF3896">
      <w:pPr>
        <w:pStyle w:val="ScreenFieldDesc"/>
        <w:rPr>
          <w:rStyle w:val="Expandingtext"/>
        </w:rPr>
      </w:pPr>
      <w:r w:rsidRPr="005B17D3">
        <w:rPr>
          <w:rStyle w:val="Emphasis"/>
          <w:b/>
          <w:i w:val="0"/>
          <w:iCs w:val="0"/>
        </w:rPr>
        <w:t>Long-term Fee-Basis</w:t>
      </w:r>
      <w:r w:rsidRPr="005B17D3">
        <w:rPr>
          <w:rStyle w:val="Expandingtext"/>
        </w:rPr>
        <w:t xml:space="preserve"> - Beneficiary authorized treatment on a fee basis for specific treatment of long-term duration. Duration determined by authorizing VAMC, dependent upon resources available at that site - Fee ID</w:t>
      </w:r>
      <w:r w:rsidRPr="005B17D3">
        <w:rPr>
          <w:rStyle w:val="Expandingtext"/>
        </w:rPr>
        <w:fldChar w:fldCharType="begin"/>
      </w:r>
      <w:r w:rsidRPr="005B17D3">
        <w:instrText xml:space="preserve"> XE "</w:instrText>
      </w:r>
      <w:r w:rsidRPr="005B17D3">
        <w:rPr>
          <w:rStyle w:val="Expandingtext"/>
        </w:rPr>
        <w:instrText>ID:</w:instrText>
      </w:r>
      <w:r w:rsidRPr="005B17D3">
        <w:instrText xml:space="preserve">Fee Card" </w:instrText>
      </w:r>
      <w:r w:rsidRPr="005B17D3">
        <w:rPr>
          <w:rStyle w:val="Expandingtext"/>
        </w:rPr>
        <w:fldChar w:fldCharType="end"/>
      </w:r>
      <w:r w:rsidRPr="005B17D3">
        <w:rPr>
          <w:rStyle w:val="Expandingtext"/>
        </w:rPr>
        <w:t xml:space="preserve"> Card Issued. </w:t>
      </w:r>
    </w:p>
    <w:p w14:paraId="181474E7" w14:textId="77777777" w:rsidR="00F8768E" w:rsidRPr="005B17D3" w:rsidRDefault="00F8768E" w:rsidP="00F8768E">
      <w:pPr>
        <w:pStyle w:val="ScreenField"/>
      </w:pPr>
    </w:p>
    <w:p w14:paraId="2D0B4A34" w14:textId="77777777" w:rsidR="00E27F88" w:rsidRPr="005B17D3" w:rsidRDefault="00E27F88" w:rsidP="00EF3896">
      <w:pPr>
        <w:pStyle w:val="ScreenField"/>
      </w:pPr>
      <w:r w:rsidRPr="005B17D3">
        <w:t>Fee Basis Authorization From Date</w:t>
      </w:r>
    </w:p>
    <w:p w14:paraId="252A6A55" w14:textId="63D58B0C" w:rsidR="00E27F88" w:rsidRPr="005B17D3" w:rsidRDefault="00E27F88" w:rsidP="00EF3896">
      <w:pPr>
        <w:pStyle w:val="ScreenFieldDesc"/>
      </w:pPr>
      <w:r w:rsidRPr="005B17D3">
        <w:t>Effective date</w:t>
      </w:r>
      <w:r w:rsidRPr="005B17D3">
        <w:fldChar w:fldCharType="begin"/>
      </w:r>
      <w:r w:rsidRPr="005B17D3">
        <w:instrText xml:space="preserve"> XE "Date:Fee Basis Program:Authorization From" </w:instrText>
      </w:r>
      <w:r w:rsidRPr="005B17D3">
        <w:fldChar w:fldCharType="end"/>
      </w:r>
      <w:r w:rsidRPr="005B17D3">
        <w:t xml:space="preserve"> of Fee Status authorization</w:t>
      </w:r>
    </w:p>
    <w:p w14:paraId="12442FFE" w14:textId="77777777" w:rsidR="00F8768E" w:rsidRPr="005B17D3" w:rsidRDefault="00F8768E" w:rsidP="00F8768E">
      <w:pPr>
        <w:pStyle w:val="ScreenField"/>
      </w:pPr>
    </w:p>
    <w:p w14:paraId="673E169E" w14:textId="77777777" w:rsidR="00E27F88" w:rsidRPr="005B17D3" w:rsidRDefault="00E27F88" w:rsidP="00EF3896">
      <w:pPr>
        <w:pStyle w:val="ScreenField"/>
      </w:pPr>
      <w:r w:rsidRPr="005B17D3">
        <w:t>Fee Basis Authorization To Date</w:t>
      </w:r>
    </w:p>
    <w:p w14:paraId="53F6A023" w14:textId="5CF1D493" w:rsidR="00E27F88" w:rsidRPr="005B17D3" w:rsidRDefault="00E27F88" w:rsidP="00EF3896">
      <w:pPr>
        <w:pStyle w:val="ScreenFieldDesc"/>
      </w:pPr>
      <w:r w:rsidRPr="005B17D3">
        <w:t>Termination date</w:t>
      </w:r>
      <w:r w:rsidRPr="005B17D3">
        <w:fldChar w:fldCharType="begin"/>
      </w:r>
      <w:r w:rsidRPr="005B17D3">
        <w:instrText xml:space="preserve"> XE "Date:Fee Basis Program:Authorization To" </w:instrText>
      </w:r>
      <w:r w:rsidRPr="005B17D3">
        <w:fldChar w:fldCharType="end"/>
      </w:r>
      <w:r w:rsidRPr="005B17D3">
        <w:t xml:space="preserve"> of Fee Status authorization</w:t>
      </w:r>
    </w:p>
    <w:p w14:paraId="4474F92C" w14:textId="77777777" w:rsidR="00F8768E" w:rsidRPr="005B17D3" w:rsidRDefault="00F8768E" w:rsidP="00F8768E">
      <w:pPr>
        <w:pStyle w:val="ScreenField"/>
      </w:pPr>
    </w:p>
    <w:p w14:paraId="376A3868" w14:textId="77777777" w:rsidR="00E27F88" w:rsidRPr="005B17D3" w:rsidRDefault="00E27F88" w:rsidP="00EF3896">
      <w:pPr>
        <w:pStyle w:val="ScreenField"/>
      </w:pPr>
      <w:r w:rsidRPr="005B17D3">
        <w:t>Fee Basis Report</w:t>
      </w:r>
      <w:r w:rsidRPr="005B17D3">
        <w:fldChar w:fldCharType="begin"/>
      </w:r>
      <w:r w:rsidRPr="005B17D3">
        <w:instrText xml:space="preserve"> XE "Report:Fee Basis Date" </w:instrText>
      </w:r>
      <w:r w:rsidRPr="005B17D3">
        <w:fldChar w:fldCharType="end"/>
      </w:r>
      <w:r w:rsidRPr="005B17D3">
        <w:t xml:space="preserve"> Date</w:t>
      </w:r>
    </w:p>
    <w:p w14:paraId="0102B185" w14:textId="5687EACB" w:rsidR="00E27F88" w:rsidRPr="005B17D3" w:rsidRDefault="00E27F88" w:rsidP="00EF3896">
      <w:pPr>
        <w:pStyle w:val="ScreenFieldDesc"/>
      </w:pPr>
      <w:r w:rsidRPr="005B17D3">
        <w:t>Report Date</w:t>
      </w:r>
      <w:r w:rsidRPr="005B17D3">
        <w:fldChar w:fldCharType="begin"/>
      </w:r>
      <w:r w:rsidRPr="005B17D3">
        <w:instrText xml:space="preserve"> XE "Date:Fee Basis Program:Report" </w:instrText>
      </w:r>
      <w:r w:rsidRPr="005B17D3">
        <w:fldChar w:fldCharType="end"/>
      </w:r>
      <w:r w:rsidRPr="005B17D3">
        <w:t xml:space="preserve"> is the date the update is received.</w:t>
      </w:r>
    </w:p>
    <w:p w14:paraId="37475779" w14:textId="77777777" w:rsidR="00F8768E" w:rsidRPr="005B17D3" w:rsidRDefault="00F8768E" w:rsidP="00F8768E">
      <w:pPr>
        <w:pStyle w:val="ScreenField"/>
      </w:pPr>
    </w:p>
    <w:p w14:paraId="5F60F695" w14:textId="77777777" w:rsidR="00E27F88" w:rsidRPr="005B17D3" w:rsidRDefault="00E27F88" w:rsidP="00EF3896">
      <w:pPr>
        <w:pStyle w:val="Heading3"/>
      </w:pPr>
      <w:bookmarkStart w:id="1456" w:name="_Toc31622324"/>
      <w:bookmarkStart w:id="1457" w:name="_Hlk525574501"/>
      <w:r w:rsidRPr="005B17D3">
        <w:t>Send Z05 Message to VistA</w:t>
      </w:r>
      <w:bookmarkEnd w:id="1456"/>
    </w:p>
    <w:bookmarkEnd w:id="1457"/>
    <w:p w14:paraId="25E0A5F9" w14:textId="4B0917D9" w:rsidR="00E27F88" w:rsidRPr="005B17D3" w:rsidRDefault="00E27F88" w:rsidP="00EF3896">
      <w:pPr>
        <w:pStyle w:val="BodyTextBullet2"/>
      </w:pPr>
      <w:r w:rsidRPr="005B17D3">
        <w:t xml:space="preserve">Z05 messages are sent to the </w:t>
      </w:r>
      <w:r w:rsidR="006204FA" w:rsidRPr="005B17D3">
        <w:t>Veterans</w:t>
      </w:r>
      <w:r w:rsidRPr="005B17D3">
        <w:t xml:space="preserve"> related treatment facility or facilities after a change is made on the </w:t>
      </w:r>
      <w:r w:rsidRPr="005B17D3">
        <w:rPr>
          <w:b/>
        </w:rPr>
        <w:t>Demographic</w:t>
      </w:r>
      <w:r w:rsidRPr="005B17D3">
        <w:t xml:space="preserve"> tab.  After changes are made on the</w:t>
      </w:r>
      <w:r w:rsidRPr="005B17D3">
        <w:rPr>
          <w:b/>
        </w:rPr>
        <w:t xml:space="preserve"> Demographics</w:t>
      </w:r>
      <w:r w:rsidRPr="005B17D3">
        <w:t xml:space="preserve"> tab, ES users can view the following Z05 message values on the </w:t>
      </w:r>
      <w:r w:rsidRPr="005B17D3">
        <w:rPr>
          <w:b/>
        </w:rPr>
        <w:t>Facility</w:t>
      </w:r>
      <w:r w:rsidRPr="005B17D3">
        <w:t xml:space="preserve"> tab of ES or VistA.</w:t>
      </w:r>
    </w:p>
    <w:tbl>
      <w:tblPr>
        <w:tblStyle w:val="TableGrid"/>
        <w:tblW w:w="0" w:type="auto"/>
        <w:tblLook w:val="04A0" w:firstRow="1" w:lastRow="0" w:firstColumn="1" w:lastColumn="0" w:noHBand="0" w:noVBand="1"/>
      </w:tblPr>
      <w:tblGrid>
        <w:gridCol w:w="4675"/>
        <w:gridCol w:w="4675"/>
      </w:tblGrid>
      <w:tr w:rsidR="00E27F88" w:rsidRPr="005B17D3" w14:paraId="5ED7B713" w14:textId="77777777" w:rsidTr="00CF12AE">
        <w:trPr>
          <w:tblHeader/>
        </w:trPr>
        <w:tc>
          <w:tcPr>
            <w:tcW w:w="4675" w:type="dxa"/>
            <w:shd w:val="clear" w:color="auto" w:fill="D9E2F3" w:themeFill="accent1" w:themeFillTint="33"/>
          </w:tcPr>
          <w:p w14:paraId="364BF95B" w14:textId="77777777" w:rsidR="00E27F88" w:rsidRPr="005B17D3" w:rsidRDefault="00E27F88" w:rsidP="00EF3896">
            <w:pPr>
              <w:pStyle w:val="BodyTextBullet1"/>
              <w:jc w:val="center"/>
              <w:rPr>
                <w:rFonts w:ascii="Arial" w:hAnsi="Arial" w:cs="Arial"/>
                <w:b/>
                <w:sz w:val="22"/>
                <w:szCs w:val="22"/>
              </w:rPr>
            </w:pPr>
            <w:r w:rsidRPr="005B17D3">
              <w:rPr>
                <w:rFonts w:ascii="Arial" w:hAnsi="Arial" w:cs="Arial"/>
                <w:b/>
                <w:sz w:val="22"/>
                <w:szCs w:val="22"/>
              </w:rPr>
              <w:t>Facility tab on ES</w:t>
            </w:r>
          </w:p>
        </w:tc>
        <w:tc>
          <w:tcPr>
            <w:tcW w:w="4675" w:type="dxa"/>
            <w:shd w:val="clear" w:color="auto" w:fill="D9E2F3" w:themeFill="accent1" w:themeFillTint="33"/>
          </w:tcPr>
          <w:p w14:paraId="1BA9DEDE" w14:textId="77777777" w:rsidR="00E27F88" w:rsidRPr="005B17D3" w:rsidRDefault="00E27F88" w:rsidP="00EF3896">
            <w:pPr>
              <w:pStyle w:val="BodyTextBullet1"/>
              <w:jc w:val="center"/>
              <w:rPr>
                <w:rFonts w:ascii="Arial" w:hAnsi="Arial" w:cs="Arial"/>
                <w:b/>
                <w:sz w:val="22"/>
                <w:szCs w:val="22"/>
              </w:rPr>
            </w:pPr>
            <w:r w:rsidRPr="005B17D3">
              <w:rPr>
                <w:rFonts w:ascii="Arial" w:hAnsi="Arial" w:cs="Arial"/>
                <w:b/>
                <w:sz w:val="22"/>
                <w:szCs w:val="22"/>
              </w:rPr>
              <w:t>VistA</w:t>
            </w:r>
          </w:p>
        </w:tc>
      </w:tr>
      <w:tr w:rsidR="00E27F88" w:rsidRPr="005B17D3" w14:paraId="7ECFF56C" w14:textId="77777777" w:rsidTr="00CF12AE">
        <w:tc>
          <w:tcPr>
            <w:tcW w:w="4675" w:type="dxa"/>
          </w:tcPr>
          <w:p w14:paraId="1497383C" w14:textId="77777777" w:rsidR="00E27F88" w:rsidRPr="005B17D3" w:rsidRDefault="00E27F88" w:rsidP="00884662">
            <w:pPr>
              <w:pStyle w:val="BodyText"/>
              <w:numPr>
                <w:ilvl w:val="0"/>
                <w:numId w:val="290"/>
              </w:numPr>
            </w:pPr>
            <w:r w:rsidRPr="005B17D3">
              <w:t xml:space="preserve">VistA sites. Users can select a VistA site by clicking </w:t>
            </w:r>
            <w:r w:rsidRPr="005B17D3">
              <w:rPr>
                <w:b/>
              </w:rPr>
              <w:t xml:space="preserve">View All HL7 Messages </w:t>
            </w:r>
            <w:r w:rsidRPr="005B17D3">
              <w:t xml:space="preserve">or </w:t>
            </w:r>
            <w:r w:rsidRPr="005B17D3">
              <w:rPr>
                <w:b/>
              </w:rPr>
              <w:t>View Site HL7 Messages</w:t>
            </w:r>
            <w:r w:rsidRPr="005B17D3">
              <w:t>.</w:t>
            </w:r>
          </w:p>
          <w:p w14:paraId="08551198" w14:textId="77777777" w:rsidR="00E27F88" w:rsidRPr="005B17D3" w:rsidRDefault="00E27F88" w:rsidP="00884662">
            <w:pPr>
              <w:pStyle w:val="BodyText"/>
              <w:numPr>
                <w:ilvl w:val="0"/>
                <w:numId w:val="290"/>
              </w:numPr>
            </w:pPr>
            <w:r w:rsidRPr="005B17D3">
              <w:t xml:space="preserve">The date the change was made. </w:t>
            </w:r>
          </w:p>
          <w:p w14:paraId="4290A5BF" w14:textId="77777777" w:rsidR="00E27F88" w:rsidRPr="005B17D3" w:rsidRDefault="00E27F88" w:rsidP="00884662">
            <w:pPr>
              <w:pStyle w:val="BodyText"/>
              <w:numPr>
                <w:ilvl w:val="0"/>
                <w:numId w:val="290"/>
              </w:numPr>
            </w:pPr>
            <w:r w:rsidRPr="005B17D3">
              <w:t>The updated field on the message.</w:t>
            </w:r>
          </w:p>
        </w:tc>
        <w:tc>
          <w:tcPr>
            <w:tcW w:w="4675" w:type="dxa"/>
          </w:tcPr>
          <w:p w14:paraId="42336CB3" w14:textId="77777777" w:rsidR="00E27F88" w:rsidRPr="005B17D3" w:rsidRDefault="00E27F88" w:rsidP="00884662">
            <w:pPr>
              <w:pStyle w:val="BodyText"/>
              <w:numPr>
                <w:ilvl w:val="0"/>
                <w:numId w:val="293"/>
              </w:numPr>
            </w:pPr>
            <w:r w:rsidRPr="005B17D3">
              <w:t xml:space="preserve">The received Z05 message. </w:t>
            </w:r>
          </w:p>
          <w:p w14:paraId="49DDE079" w14:textId="77777777" w:rsidR="00E27F88" w:rsidRPr="005B17D3" w:rsidRDefault="00E27F88" w:rsidP="00884662">
            <w:pPr>
              <w:pStyle w:val="BodyText"/>
              <w:numPr>
                <w:ilvl w:val="0"/>
                <w:numId w:val="293"/>
              </w:numPr>
            </w:pPr>
            <w:r w:rsidRPr="005B17D3">
              <w:t>Updated information in the Patient File or IVM Demographic Tool.</w:t>
            </w:r>
          </w:p>
          <w:p w14:paraId="5FF96CCE" w14:textId="77777777" w:rsidR="00E27F88" w:rsidRPr="005B17D3" w:rsidRDefault="00E27F88" w:rsidP="00474E83">
            <w:pPr>
              <w:pStyle w:val="NoteLightbulb"/>
            </w:pPr>
            <w:r w:rsidRPr="005B17D3">
              <w:rPr>
                <w:b/>
              </w:rPr>
              <w:t>Note:</w:t>
            </w:r>
            <w:r w:rsidRPr="005B17D3">
              <w:t xml:space="preserve"> For more information on data going into the IVM Demographic Tool, please refer to the </w:t>
            </w:r>
            <w:hyperlink r:id="rId206" w:history="1">
              <w:r w:rsidRPr="005B17D3">
                <w:rPr>
                  <w:rStyle w:val="Hyperlink"/>
                  <w:szCs w:val="18"/>
                </w:rPr>
                <w:t>IVM User Manual</w:t>
              </w:r>
            </w:hyperlink>
            <w:r w:rsidRPr="005B17D3">
              <w:t xml:space="preserve"> on the </w:t>
            </w:r>
            <w:hyperlink r:id="rId207" w:history="1">
              <w:r w:rsidRPr="005B17D3">
                <w:rPr>
                  <w:rStyle w:val="Hyperlink"/>
                  <w:szCs w:val="18"/>
                </w:rPr>
                <w:t>VA Software Document Library</w:t>
              </w:r>
            </w:hyperlink>
            <w:r w:rsidRPr="005B17D3">
              <w:t>.</w:t>
            </w:r>
          </w:p>
        </w:tc>
      </w:tr>
      <w:tr w:rsidR="00E27F88" w:rsidRPr="005B17D3" w14:paraId="39F514A0" w14:textId="77777777" w:rsidTr="00CF12AE">
        <w:tc>
          <w:tcPr>
            <w:tcW w:w="4675" w:type="dxa"/>
          </w:tcPr>
          <w:p w14:paraId="0B07213B" w14:textId="77777777" w:rsidR="00E27F88" w:rsidRPr="005B17D3" w:rsidRDefault="00E27F88" w:rsidP="00884662">
            <w:pPr>
              <w:pStyle w:val="BodyText"/>
              <w:numPr>
                <w:ilvl w:val="0"/>
                <w:numId w:val="291"/>
              </w:numPr>
            </w:pPr>
            <w:r w:rsidRPr="005B17D3">
              <w:t>The date the registration was completed (user entry or HCA).</w:t>
            </w:r>
          </w:p>
          <w:p w14:paraId="2B92849D" w14:textId="77777777" w:rsidR="00E27F88" w:rsidRPr="005B17D3" w:rsidRDefault="00E27F88" w:rsidP="00884662">
            <w:pPr>
              <w:pStyle w:val="BodyText"/>
              <w:numPr>
                <w:ilvl w:val="0"/>
                <w:numId w:val="291"/>
              </w:numPr>
            </w:pPr>
            <w:r w:rsidRPr="005B17D3">
              <w:t>New values.</w:t>
            </w:r>
          </w:p>
        </w:tc>
        <w:tc>
          <w:tcPr>
            <w:tcW w:w="4675" w:type="dxa"/>
          </w:tcPr>
          <w:p w14:paraId="2EF64D02" w14:textId="77777777" w:rsidR="00E27F88" w:rsidRPr="005B17D3" w:rsidRDefault="00E27F88" w:rsidP="00EF3896">
            <w:pPr>
              <w:pStyle w:val="BodyText"/>
            </w:pPr>
          </w:p>
        </w:tc>
      </w:tr>
      <w:tr w:rsidR="00E27F88" w:rsidRPr="005B17D3" w14:paraId="1C0B9735" w14:textId="77777777" w:rsidTr="00CF12AE">
        <w:tc>
          <w:tcPr>
            <w:tcW w:w="4675" w:type="dxa"/>
          </w:tcPr>
          <w:p w14:paraId="0A25223C" w14:textId="77777777" w:rsidR="00E27F88" w:rsidRPr="005B17D3" w:rsidRDefault="00E27F88" w:rsidP="00884662">
            <w:pPr>
              <w:pStyle w:val="BodyText"/>
              <w:numPr>
                <w:ilvl w:val="0"/>
                <w:numId w:val="292"/>
              </w:numPr>
            </w:pPr>
            <w:r w:rsidRPr="005B17D3">
              <w:t xml:space="preserve">A Z05 message sent to all sites when a Z07 message is received from VistA. </w:t>
            </w:r>
          </w:p>
          <w:p w14:paraId="4D9EFEAF" w14:textId="77777777" w:rsidR="00E27F88" w:rsidRPr="005B17D3" w:rsidRDefault="00E27F88" w:rsidP="00884662">
            <w:pPr>
              <w:pStyle w:val="BodyText"/>
              <w:numPr>
                <w:ilvl w:val="0"/>
                <w:numId w:val="292"/>
              </w:numPr>
            </w:pPr>
            <w:r w:rsidRPr="005B17D3">
              <w:t>The demographic update on the Z07 message.</w:t>
            </w:r>
          </w:p>
        </w:tc>
        <w:tc>
          <w:tcPr>
            <w:tcW w:w="4675" w:type="dxa"/>
          </w:tcPr>
          <w:p w14:paraId="679D63D4" w14:textId="77777777" w:rsidR="00E27F88" w:rsidRPr="005B17D3" w:rsidRDefault="00E27F88" w:rsidP="00EF3896">
            <w:pPr>
              <w:pStyle w:val="BodyText"/>
            </w:pPr>
          </w:p>
        </w:tc>
      </w:tr>
    </w:tbl>
    <w:p w14:paraId="03B481E8" w14:textId="77777777" w:rsidR="00E27F88" w:rsidRPr="005B17D3" w:rsidRDefault="00E27F88" w:rsidP="00EF3896">
      <w:pPr>
        <w:pStyle w:val="BodyText"/>
      </w:pPr>
    </w:p>
    <w:p w14:paraId="3EE856DB" w14:textId="77777777" w:rsidR="00E27F88" w:rsidRPr="005B17D3" w:rsidRDefault="00E27F88" w:rsidP="00474E83">
      <w:pPr>
        <w:pStyle w:val="NoteLightbulb"/>
        <w:rPr>
          <w:rStyle w:val="Strong"/>
          <w:b w:val="0"/>
          <w:bCs w:val="0"/>
        </w:rPr>
      </w:pPr>
      <w:r w:rsidRPr="005B17D3">
        <w:rPr>
          <w:b/>
        </w:rPr>
        <w:t>Note:</w:t>
      </w:r>
      <w:r w:rsidRPr="005B17D3">
        <w:t xml:space="preserve"> ES no longer filters outgoing Z05 HL7 messages to VistA sites based on sender or content.</w:t>
      </w:r>
    </w:p>
    <w:p w14:paraId="204E3713" w14:textId="77777777" w:rsidR="00E27F88" w:rsidRPr="005B17D3" w:rsidRDefault="00E27F88" w:rsidP="00EF3896">
      <w:pPr>
        <w:pStyle w:val="NumberedList"/>
        <w:numPr>
          <w:ilvl w:val="0"/>
          <w:numId w:val="0"/>
        </w:numPr>
      </w:pPr>
    </w:p>
    <w:p w14:paraId="73A39982" w14:textId="77777777" w:rsidR="00E27F88" w:rsidRPr="005B17D3" w:rsidRDefault="00E27F88" w:rsidP="00EF3896">
      <w:pPr>
        <w:pStyle w:val="Heading3"/>
      </w:pPr>
      <w:r w:rsidRPr="005B17D3">
        <w:fldChar w:fldCharType="begin"/>
      </w:r>
      <w:r w:rsidRPr="005B17D3">
        <w:instrText xml:space="preserve"> XE "Send Query Message Z07 " \* MERGEFORMAT </w:instrText>
      </w:r>
      <w:r w:rsidRPr="005B17D3">
        <w:fldChar w:fldCharType="end"/>
      </w:r>
      <w:r w:rsidRPr="005B17D3">
        <w:fldChar w:fldCharType="begin"/>
      </w:r>
      <w:r w:rsidRPr="005B17D3">
        <w:instrText xml:space="preserve"> XE "Designated VAMC site " \* MERGEFORMAT </w:instrText>
      </w:r>
      <w:r w:rsidRPr="005B17D3">
        <w:fldChar w:fldCharType="end"/>
      </w:r>
      <w:bookmarkStart w:id="1458" w:name="_Toc289864848"/>
      <w:bookmarkStart w:id="1459" w:name="_Toc394920858"/>
      <w:bookmarkStart w:id="1460" w:name="_Toc406571194"/>
      <w:bookmarkStart w:id="1461" w:name="_Toc478746620"/>
      <w:bookmarkStart w:id="1462" w:name="_Toc482888550"/>
      <w:bookmarkStart w:id="1463" w:name="_Toc31622325"/>
      <w:r w:rsidRPr="005B17D3">
        <w:t>Send Z07 Query Message</w:t>
      </w:r>
      <w:bookmarkEnd w:id="1458"/>
      <w:bookmarkEnd w:id="1459"/>
      <w:bookmarkEnd w:id="1460"/>
      <w:bookmarkEnd w:id="1461"/>
      <w:bookmarkEnd w:id="1462"/>
      <w:bookmarkEnd w:id="1463"/>
    </w:p>
    <w:p w14:paraId="6645069C" w14:textId="77777777" w:rsidR="00E27F88" w:rsidRPr="005B17D3" w:rsidRDefault="00E27F88" w:rsidP="00EF3896">
      <w:pPr>
        <w:pStyle w:val="BodyTextBullet2"/>
      </w:pPr>
      <w:r w:rsidRPr="005B17D3">
        <w:t>User</w:t>
      </w:r>
      <w:r w:rsidRPr="005B17D3">
        <w:fldChar w:fldCharType="begin"/>
      </w:r>
      <w:r w:rsidRPr="005B17D3">
        <w:instrText xml:space="preserve"> XE "User:Send Query Message Z07:VA facilities" </w:instrText>
      </w:r>
      <w:r w:rsidRPr="005B17D3">
        <w:fldChar w:fldCharType="end"/>
      </w:r>
      <w:r w:rsidRPr="005B17D3">
        <w:t xml:space="preserve"> may query one or all of the VA facilities that the beneficiary has previously visited to obtain updated information. Because </w:t>
      </w:r>
      <w:r w:rsidRPr="005B17D3">
        <w:rPr>
          <w:i/>
          <w:iCs/>
        </w:rPr>
        <w:t>Income Year</w:t>
      </w:r>
      <w:r w:rsidRPr="005B17D3">
        <w:t xml:space="preserve"> is required, go to the </w:t>
      </w:r>
      <w:r w:rsidRPr="005B17D3">
        <w:rPr>
          <w:b/>
        </w:rPr>
        <w:t>Financials</w:t>
      </w:r>
      <w:r w:rsidRPr="005B17D3">
        <w:t xml:space="preserve"> tab to determine the last income year on file before sending a query.</w:t>
      </w:r>
    </w:p>
    <w:p w14:paraId="011B8E94" w14:textId="77777777" w:rsidR="00E27F88" w:rsidRPr="005B17D3" w:rsidRDefault="00E27F88" w:rsidP="00474E83">
      <w:pPr>
        <w:pStyle w:val="NoteLightbulb"/>
      </w:pPr>
      <w:r w:rsidRPr="005B17D3">
        <w:rPr>
          <w:b/>
        </w:rPr>
        <w:t>Note:</w:t>
      </w:r>
      <w:r w:rsidRPr="005B17D3">
        <w:t xml:space="preserve"> When MVI becomes the authoritative service for DOD information:</w:t>
      </w:r>
    </w:p>
    <w:p w14:paraId="7A960019" w14:textId="77777777" w:rsidR="003A55D3" w:rsidRPr="005B17D3" w:rsidRDefault="003A55D3" w:rsidP="003A55D3">
      <w:pPr>
        <w:pStyle w:val="ScreenFieldDesc"/>
        <w:ind w:left="0"/>
      </w:pPr>
    </w:p>
    <w:p w14:paraId="19397991" w14:textId="35222945" w:rsidR="00E27F88" w:rsidRPr="005B17D3" w:rsidRDefault="00E27F88" w:rsidP="003A55D3">
      <w:pPr>
        <w:pStyle w:val="ScreenFieldDesc"/>
        <w:ind w:left="0"/>
      </w:pPr>
      <w:r w:rsidRPr="005B17D3">
        <w:t xml:space="preserve">If DOD info is updated in ES, a Z05 message will not get sent to VistA. </w:t>
      </w:r>
    </w:p>
    <w:p w14:paraId="4CF97330" w14:textId="7D107F97" w:rsidR="00E27F88" w:rsidRPr="005B17D3" w:rsidRDefault="00E27F88" w:rsidP="003A55D3">
      <w:pPr>
        <w:pStyle w:val="ScreenFieldDesc"/>
        <w:ind w:left="0"/>
      </w:pPr>
      <w:r w:rsidRPr="005B17D3">
        <w:t>ES will ignore the Date of Death information on the Z07 message sent by VistA.</w:t>
      </w:r>
    </w:p>
    <w:p w14:paraId="7CFBB85E" w14:textId="77777777" w:rsidR="009C7A2E" w:rsidRPr="005B17D3" w:rsidRDefault="009C7A2E" w:rsidP="009C7A2E">
      <w:pPr>
        <w:pStyle w:val="ScreenField"/>
      </w:pPr>
    </w:p>
    <w:p w14:paraId="18C4D0AB" w14:textId="77777777" w:rsidR="00E27F88" w:rsidRPr="005B17D3" w:rsidRDefault="00E27F88" w:rsidP="00EF3896">
      <w:pPr>
        <w:pStyle w:val="ScreenField"/>
      </w:pPr>
      <w:r w:rsidRPr="005B17D3">
        <w:t>Facility</w:t>
      </w:r>
      <w:r w:rsidRPr="005B17D3">
        <w:fldChar w:fldCharType="begin"/>
      </w:r>
      <w:r w:rsidRPr="005B17D3">
        <w:instrText xml:space="preserve"> XE "Facility" </w:instrText>
      </w:r>
      <w:r w:rsidRPr="005B17D3">
        <w:fldChar w:fldCharType="end"/>
      </w:r>
      <w:r w:rsidRPr="005B17D3">
        <w:t>:</w:t>
      </w:r>
    </w:p>
    <w:p w14:paraId="5185F235" w14:textId="5FDCD95F" w:rsidR="00E27F88" w:rsidRPr="005B17D3" w:rsidRDefault="00E27F88" w:rsidP="00EF3896">
      <w:pPr>
        <w:pStyle w:val="ScreenFieldDesc"/>
      </w:pPr>
      <w:r w:rsidRPr="005B17D3">
        <w:t>A designated VA medical</w:t>
      </w:r>
      <w:r w:rsidRPr="005B17D3">
        <w:fldChar w:fldCharType="begin"/>
      </w:r>
      <w:r w:rsidRPr="005B17D3">
        <w:instrText xml:space="preserve"> XE "Medical:facility" </w:instrText>
      </w:r>
      <w:r w:rsidRPr="005B17D3">
        <w:fldChar w:fldCharType="end"/>
      </w:r>
      <w:r w:rsidRPr="005B17D3">
        <w:t xml:space="preserve"> facility.</w:t>
      </w:r>
    </w:p>
    <w:p w14:paraId="368BE8A7" w14:textId="77777777" w:rsidR="009C7A2E" w:rsidRPr="005B17D3" w:rsidRDefault="009C7A2E" w:rsidP="009C7A2E">
      <w:pPr>
        <w:pStyle w:val="ScreenField"/>
      </w:pPr>
    </w:p>
    <w:p w14:paraId="1AA9BD0A" w14:textId="77777777" w:rsidR="00E27F88" w:rsidRPr="005B17D3" w:rsidRDefault="00E27F88" w:rsidP="00EF3896">
      <w:pPr>
        <w:pStyle w:val="ScreenField"/>
      </w:pPr>
      <w:r w:rsidRPr="005B17D3">
        <w:rPr>
          <w:noProof/>
        </w:rPr>
        <w:drawing>
          <wp:inline distT="0" distB="0" distL="0" distR="0" wp14:anchorId="7AB72674" wp14:editId="5F4B3968">
            <wp:extent cx="119380" cy="119380"/>
            <wp:effectExtent l="19050" t="0" r="0" b="0"/>
            <wp:docPr id="1546" name="Picture 1546" descr="required fiel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6" descr="required field symbol"/>
                    <pic:cNvPicPr>
                      <a:picLocks noChangeAspect="1" noChangeArrowheads="1"/>
                    </pic:cNvPicPr>
                  </pic:nvPicPr>
                  <pic:blipFill>
                    <a:blip r:embed="rId33" cstate="print"/>
                    <a:srcRect/>
                    <a:stretch>
                      <a:fillRect/>
                    </a:stretch>
                  </pic:blipFill>
                  <pic:spPr bwMode="auto">
                    <a:xfrm>
                      <a:off x="0" y="0"/>
                      <a:ext cx="119380" cy="119380"/>
                    </a:xfrm>
                    <a:prstGeom prst="rect">
                      <a:avLst/>
                    </a:prstGeom>
                    <a:noFill/>
                    <a:ln w="9525">
                      <a:noFill/>
                      <a:miter lim="800000"/>
                      <a:headEnd/>
                      <a:tailEnd/>
                    </a:ln>
                  </pic:spPr>
                </pic:pic>
              </a:graphicData>
            </a:graphic>
          </wp:inline>
        </w:drawing>
      </w:r>
      <w:r w:rsidRPr="005B17D3">
        <w:t>Income Year:</w:t>
      </w:r>
    </w:p>
    <w:p w14:paraId="7CC5DDAE" w14:textId="77777777" w:rsidR="00E27F88" w:rsidRPr="005B17D3" w:rsidRDefault="00E27F88" w:rsidP="00EF3896">
      <w:pPr>
        <w:pStyle w:val="ScreenFieldDesc"/>
      </w:pPr>
      <w:r w:rsidRPr="005B17D3">
        <w:t xml:space="preserve">The </w:t>
      </w:r>
      <w:r w:rsidRPr="005B17D3">
        <w:rPr>
          <w:rStyle w:val="Text-onlypopuphotspot"/>
          <w:i/>
          <w:iCs/>
        </w:rPr>
        <w:t>Income</w:t>
      </w:r>
      <w:r w:rsidRPr="005B17D3">
        <w:rPr>
          <w:rStyle w:val="Text-onlypopuphotspot"/>
          <w:i/>
          <w:iCs/>
        </w:rPr>
        <w:fldChar w:fldCharType="begin"/>
      </w:r>
      <w:r w:rsidRPr="005B17D3">
        <w:instrText xml:space="preserve"> XE "Income:Year" </w:instrText>
      </w:r>
      <w:r w:rsidRPr="005B17D3">
        <w:rPr>
          <w:rStyle w:val="Text-onlypopuphotspot"/>
          <w:i/>
          <w:iCs/>
        </w:rPr>
        <w:fldChar w:fldCharType="end"/>
      </w:r>
      <w:r w:rsidRPr="005B17D3">
        <w:rPr>
          <w:i/>
        </w:rPr>
        <w:t xml:space="preserve"> Year</w:t>
      </w:r>
      <w:r w:rsidRPr="005B17D3">
        <w:t xml:space="preserve"> for which the query is being made.</w:t>
      </w:r>
    </w:p>
    <w:p w14:paraId="4DD64D21" w14:textId="77777777" w:rsidR="00E27F88" w:rsidRPr="005B17D3" w:rsidRDefault="00E27F88" w:rsidP="00EF3896">
      <w:pPr>
        <w:pStyle w:val="RulesandMore"/>
      </w:pPr>
      <w:r w:rsidRPr="005B17D3">
        <w:t>Rules...</w:t>
      </w:r>
    </w:p>
    <w:p w14:paraId="3159BAA3" w14:textId="2C960DF4" w:rsidR="00E27F88" w:rsidRPr="005B17D3" w:rsidRDefault="00E27F88" w:rsidP="00EF3896">
      <w:pPr>
        <w:pStyle w:val="ListBull2"/>
        <w:rPr>
          <w:b/>
          <w:bCs/>
        </w:rPr>
      </w:pPr>
      <w:r w:rsidRPr="005B17D3">
        <w:rPr>
          <w:b/>
          <w:i/>
          <w:iCs/>
        </w:rPr>
        <w:t>Income Year</w:t>
      </w:r>
      <w:r w:rsidRPr="005B17D3">
        <w:t xml:space="preserve"> is a required field (Vista will not process a QRY~Z07 that has no income year supplied).</w:t>
      </w:r>
    </w:p>
    <w:p w14:paraId="13A2158C" w14:textId="77777777" w:rsidR="005B2FB3" w:rsidRPr="005B17D3" w:rsidRDefault="005B2FB3" w:rsidP="005B2FB3">
      <w:pPr>
        <w:pStyle w:val="ListBull2"/>
        <w:numPr>
          <w:ilvl w:val="0"/>
          <w:numId w:val="0"/>
        </w:numPr>
        <w:ind w:left="720"/>
        <w:rPr>
          <w:b/>
          <w:bCs/>
        </w:rPr>
      </w:pPr>
    </w:p>
    <w:p w14:paraId="5A59DC46" w14:textId="3160CF8D" w:rsidR="00E27F88" w:rsidRPr="005B17D3" w:rsidRDefault="00E27F88" w:rsidP="001470FA">
      <w:pPr>
        <w:pStyle w:val="BodyText"/>
        <w:numPr>
          <w:ilvl w:val="0"/>
          <w:numId w:val="483"/>
        </w:numPr>
        <w:rPr>
          <w:b/>
          <w:i/>
        </w:rPr>
      </w:pPr>
      <w:r w:rsidRPr="005B17D3">
        <w:rPr>
          <w:b/>
          <w:i/>
        </w:rPr>
        <w:t>Indicates Required Field</w:t>
      </w:r>
    </w:p>
    <w:p w14:paraId="4E73F9E5" w14:textId="77777777" w:rsidR="00E27B6B" w:rsidRPr="005B17D3" w:rsidRDefault="00E27B6B" w:rsidP="009C7A2E">
      <w:pPr>
        <w:pStyle w:val="BodyText"/>
        <w:ind w:left="360"/>
      </w:pPr>
    </w:p>
    <w:p w14:paraId="44645A32" w14:textId="77777777" w:rsidR="00E27F88" w:rsidRPr="005B17D3" w:rsidRDefault="00E27F88" w:rsidP="00EF3896">
      <w:pPr>
        <w:pStyle w:val="Heading3"/>
      </w:pPr>
      <w:bookmarkStart w:id="1464" w:name="_Toc289864849"/>
      <w:bookmarkStart w:id="1465" w:name="_Toc394920859"/>
      <w:bookmarkStart w:id="1466" w:name="_Toc406571195"/>
      <w:bookmarkStart w:id="1467" w:name="HL7"/>
      <w:bookmarkStart w:id="1468" w:name="_Toc478746621"/>
      <w:bookmarkStart w:id="1469" w:name="_Toc482888551"/>
      <w:bookmarkStart w:id="1470" w:name="_Toc31622326"/>
      <w:r w:rsidRPr="005B17D3">
        <w:t>View Site/All Archived/All HL7</w:t>
      </w:r>
      <w:r w:rsidRPr="005B17D3">
        <w:rPr>
          <w:rStyle w:val="Hyperlink"/>
          <w:color w:val="auto"/>
        </w:rPr>
        <w:fldChar w:fldCharType="begin"/>
      </w:r>
      <w:r w:rsidRPr="005B17D3">
        <w:instrText xml:space="preserve"> XE "</w:instrText>
      </w:r>
      <w:r w:rsidRPr="005B17D3">
        <w:rPr>
          <w:rStyle w:val="Hyperlink"/>
          <w:color w:val="auto"/>
        </w:rPr>
        <w:instrText>HL7:</w:instrText>
      </w:r>
      <w:r w:rsidRPr="005B17D3">
        <w:instrText xml:space="preserve">View Site/All Archived/All Messages" </w:instrText>
      </w:r>
      <w:r w:rsidRPr="005B17D3">
        <w:rPr>
          <w:rStyle w:val="Hyperlink"/>
          <w:color w:val="auto"/>
        </w:rPr>
        <w:fldChar w:fldCharType="end"/>
      </w:r>
      <w:r w:rsidRPr="005B17D3">
        <w:t xml:space="preserve"> Messages</w:t>
      </w:r>
      <w:bookmarkEnd w:id="1464"/>
      <w:bookmarkEnd w:id="1465"/>
      <w:bookmarkEnd w:id="1466"/>
      <w:bookmarkEnd w:id="1467"/>
      <w:bookmarkEnd w:id="1468"/>
      <w:bookmarkEnd w:id="1469"/>
      <w:bookmarkEnd w:id="1470"/>
    </w:p>
    <w:p w14:paraId="58E5182A" w14:textId="77777777" w:rsidR="00E27F88" w:rsidRPr="005B17D3" w:rsidRDefault="00E27F88" w:rsidP="00EF3896">
      <w:pPr>
        <w:pStyle w:val="BodyTextBullet2"/>
      </w:pPr>
      <w:r w:rsidRPr="005B17D3">
        <w:t>This log holds the detailed transmission information for each interface transmission sent or received. View</w:t>
      </w:r>
      <w:r w:rsidRPr="005B17D3">
        <w:rPr>
          <w:rStyle w:val="Hyperlink"/>
          <w:b/>
          <w:bCs w:val="0"/>
          <w:color w:val="auto"/>
        </w:rPr>
        <w:fldChar w:fldCharType="begin"/>
      </w:r>
      <w:r w:rsidRPr="005B17D3">
        <w:instrText xml:space="preserve"> XE "</w:instrText>
      </w:r>
      <w:r w:rsidRPr="005B17D3">
        <w:rPr>
          <w:rStyle w:val="Hyperlink"/>
          <w:bCs w:val="0"/>
          <w:color w:val="auto"/>
        </w:rPr>
        <w:instrText>View:</w:instrText>
      </w:r>
      <w:r w:rsidRPr="005B17D3">
        <w:instrText xml:space="preserve">Facility:Site/All HL7 Messages" </w:instrText>
      </w:r>
      <w:r w:rsidRPr="005B17D3">
        <w:rPr>
          <w:rStyle w:val="Hyperlink"/>
          <w:b/>
          <w:bCs w:val="0"/>
          <w:color w:val="auto"/>
        </w:rPr>
        <w:fldChar w:fldCharType="end"/>
      </w:r>
      <w:r w:rsidRPr="005B17D3">
        <w:t xml:space="preserve"> Site HL7 Messages displays just the detailed transmission information for the particular site selected. View All Archived HL7 Messages </w:t>
      </w:r>
      <w:r w:rsidRPr="005B17D3">
        <w:rPr>
          <w:rStyle w:val="Hyperlink"/>
          <w:b/>
          <w:bCs w:val="0"/>
          <w:color w:val="auto"/>
        </w:rPr>
        <w:fldChar w:fldCharType="begin"/>
      </w:r>
      <w:r w:rsidRPr="005B17D3">
        <w:instrText xml:space="preserve"> XE "</w:instrText>
      </w:r>
      <w:r w:rsidRPr="005B17D3">
        <w:rPr>
          <w:rStyle w:val="Hyperlink"/>
          <w:bCs w:val="0"/>
          <w:color w:val="auto"/>
        </w:rPr>
        <w:instrText>View:</w:instrText>
      </w:r>
      <w:r w:rsidRPr="005B17D3">
        <w:instrText xml:space="preserve">Facility:Site/All Archived HL7 Messages" </w:instrText>
      </w:r>
      <w:r w:rsidRPr="005B17D3">
        <w:rPr>
          <w:rStyle w:val="Hyperlink"/>
          <w:b/>
          <w:bCs w:val="0"/>
          <w:color w:val="auto"/>
        </w:rPr>
        <w:fldChar w:fldCharType="end"/>
      </w:r>
      <w:r w:rsidRPr="005B17D3">
        <w:t>displays the archived detailed transmission message log information for all the sites. These archived HL7 messages will be permanently deleted per an agreed upon schedule. View All HL7 Messages displays the detailed transmission information for all the sites the beneficiary has visited.</w:t>
      </w:r>
    </w:p>
    <w:p w14:paraId="67DCE197" w14:textId="6A0729DD" w:rsidR="00E27F88" w:rsidRPr="005B17D3" w:rsidRDefault="00E27F88" w:rsidP="00EF3896">
      <w:pPr>
        <w:pStyle w:val="BodyTextBullet2"/>
      </w:pPr>
      <w:r w:rsidRPr="005B17D3">
        <w:t>This Log is a system-generated file, based on the data within the interface message.</w:t>
      </w:r>
    </w:p>
    <w:p w14:paraId="2FDDF4BA" w14:textId="77777777" w:rsidR="00E27B6B" w:rsidRPr="005B17D3" w:rsidRDefault="00E27B6B" w:rsidP="00EF3896">
      <w:pPr>
        <w:pStyle w:val="BodyTextBullet2"/>
      </w:pPr>
    </w:p>
    <w:p w14:paraId="1FC751FF" w14:textId="77777777" w:rsidR="00E27F88" w:rsidRPr="005B17D3" w:rsidRDefault="00E27F88" w:rsidP="00EF3896">
      <w:pPr>
        <w:pStyle w:val="ScreenName"/>
      </w:pPr>
      <w:r w:rsidRPr="005B17D3">
        <w:t>HL7</w:t>
      </w:r>
      <w:r w:rsidRPr="005B17D3">
        <w:fldChar w:fldCharType="begin"/>
      </w:r>
      <w:r w:rsidRPr="005B17D3">
        <w:instrText xml:space="preserve"> XE "HL7:Message Log" </w:instrText>
      </w:r>
      <w:r w:rsidRPr="005B17D3">
        <w:fldChar w:fldCharType="end"/>
      </w:r>
      <w:r w:rsidRPr="005B17D3">
        <w:t xml:space="preserve"> Message Log</w:t>
      </w:r>
    </w:p>
    <w:p w14:paraId="3CA16BF1" w14:textId="77777777" w:rsidR="00E27F88" w:rsidRPr="005B17D3" w:rsidRDefault="00E27F88" w:rsidP="00EF3896">
      <w:pPr>
        <w:pStyle w:val="ScreenField"/>
      </w:pPr>
      <w:r w:rsidRPr="005B17D3">
        <w:t>Transmission Date</w:t>
      </w:r>
      <w:r w:rsidRPr="005B17D3">
        <w:fldChar w:fldCharType="begin"/>
      </w:r>
      <w:r w:rsidRPr="005B17D3">
        <w:instrText xml:space="preserve"> XE "Date:HL7 Transmission" </w:instrText>
      </w:r>
      <w:r w:rsidRPr="005B17D3">
        <w:fldChar w:fldCharType="end"/>
      </w:r>
    </w:p>
    <w:p w14:paraId="17B6E142" w14:textId="6A8A3D18" w:rsidR="00E27F88" w:rsidRPr="005B17D3" w:rsidRDefault="00E27F88" w:rsidP="00EF3896">
      <w:pPr>
        <w:pStyle w:val="ScreenFieldDesc"/>
      </w:pPr>
      <w:r w:rsidRPr="005B17D3">
        <w:t>The date/time the transmission was made to this site or received from this site.</w:t>
      </w:r>
    </w:p>
    <w:p w14:paraId="5456B70F" w14:textId="77777777" w:rsidR="00E27B6B" w:rsidRPr="005B17D3" w:rsidRDefault="00E27B6B" w:rsidP="00E27B6B">
      <w:pPr>
        <w:pStyle w:val="ScreenField"/>
      </w:pPr>
    </w:p>
    <w:p w14:paraId="5DEC593F" w14:textId="77777777" w:rsidR="00E27F88" w:rsidRPr="005B17D3" w:rsidRDefault="00E27F88" w:rsidP="00EF3896">
      <w:pPr>
        <w:pStyle w:val="ScreenField"/>
      </w:pPr>
      <w:r w:rsidRPr="005B17D3">
        <w:t>Status</w:t>
      </w:r>
    </w:p>
    <w:p w14:paraId="4F28AF89" w14:textId="77777777" w:rsidR="00E27F88" w:rsidRPr="005B17D3" w:rsidRDefault="00E27F88" w:rsidP="00EF3896">
      <w:pPr>
        <w:pStyle w:val="ScreenFieldDesc"/>
      </w:pPr>
      <w:r w:rsidRPr="005B17D3">
        <w:t xml:space="preserve">The </w:t>
      </w:r>
      <w:r w:rsidRPr="005B17D3">
        <w:rPr>
          <w:i/>
        </w:rPr>
        <w:t>Status</w:t>
      </w:r>
      <w:r w:rsidRPr="005B17D3">
        <w:t xml:space="preserve"> of this transmission. Acceptable values include:</w:t>
      </w:r>
    </w:p>
    <w:p w14:paraId="66E2F8F4" w14:textId="77777777" w:rsidR="00E27F88" w:rsidRPr="005B17D3" w:rsidRDefault="00E27F88" w:rsidP="00EF3896">
      <w:pPr>
        <w:pStyle w:val="ListBull2"/>
      </w:pPr>
      <w:r w:rsidRPr="005B17D3">
        <w:t>Awaiting</w:t>
      </w:r>
      <w:r w:rsidRPr="005B17D3">
        <w:fldChar w:fldCharType="begin"/>
      </w:r>
      <w:r w:rsidRPr="005B17D3">
        <w:instrText xml:space="preserve"> XE “Awaiting:acknowledgement" </w:instrText>
      </w:r>
      <w:r w:rsidRPr="005B17D3">
        <w:fldChar w:fldCharType="end"/>
      </w:r>
      <w:r w:rsidRPr="005B17D3">
        <w:t xml:space="preserve"> acknowledgement = message transmitted and application level acknowledgement pending</w:t>
      </w:r>
    </w:p>
    <w:p w14:paraId="2C758ED8" w14:textId="77777777" w:rsidR="00E27F88" w:rsidRPr="005B17D3" w:rsidRDefault="00E27F88" w:rsidP="00EF3896">
      <w:pPr>
        <w:pStyle w:val="ListBull2"/>
      </w:pPr>
      <w:r w:rsidRPr="005B17D3">
        <w:t>Awaiting</w:t>
      </w:r>
      <w:r w:rsidRPr="005B17D3">
        <w:fldChar w:fldCharType="begin"/>
      </w:r>
      <w:r w:rsidRPr="005B17D3">
        <w:instrText xml:space="preserve"> XE “Awaiting:transmission" </w:instrText>
      </w:r>
      <w:r w:rsidRPr="005B17D3">
        <w:fldChar w:fldCharType="end"/>
      </w:r>
      <w:r w:rsidRPr="005B17D3">
        <w:t xml:space="preserve"> transmission = message triggered and built but waiting to be sent out or processed in.</w:t>
      </w:r>
    </w:p>
    <w:p w14:paraId="34F5C505" w14:textId="77777777" w:rsidR="00E27F88" w:rsidRPr="005B17D3" w:rsidRDefault="00E27F88" w:rsidP="00EF3896">
      <w:pPr>
        <w:pStyle w:val="ListBull2"/>
      </w:pPr>
      <w:r w:rsidRPr="005B17D3">
        <w:t>Complete = message transmitted, and application level acknowledgement received.</w:t>
      </w:r>
    </w:p>
    <w:p w14:paraId="53940E68" w14:textId="77777777" w:rsidR="00E27F88" w:rsidRPr="005B17D3" w:rsidRDefault="00E27F88" w:rsidP="00EF3896">
      <w:pPr>
        <w:pStyle w:val="ListBull2"/>
      </w:pPr>
      <w:r w:rsidRPr="005B17D3">
        <w:t>Error</w:t>
      </w:r>
      <w:r w:rsidRPr="005B17D3">
        <w:fldChar w:fldCharType="begin"/>
      </w:r>
      <w:r w:rsidRPr="005B17D3">
        <w:instrText xml:space="preserve"> XE "Error:HL7 Trasnsmission Status" </w:instrText>
      </w:r>
      <w:r w:rsidRPr="005B17D3">
        <w:fldChar w:fldCharType="end"/>
      </w:r>
      <w:r w:rsidRPr="005B17D3">
        <w:t xml:space="preserve"> = message transmitted and application or commit</w:t>
      </w:r>
      <w:r w:rsidRPr="005B17D3">
        <w:fldChar w:fldCharType="begin"/>
      </w:r>
      <w:r w:rsidRPr="005B17D3">
        <w:instrText xml:space="preserve"> XE "Commit:acknowledgement" </w:instrText>
      </w:r>
      <w:r w:rsidRPr="005B17D3">
        <w:fldChar w:fldCharType="end"/>
      </w:r>
      <w:r w:rsidRPr="005B17D3">
        <w:t xml:space="preserve"> acknowledgement returned with an error.</w:t>
      </w:r>
    </w:p>
    <w:p w14:paraId="71F99175" w14:textId="77777777" w:rsidR="00E27F88" w:rsidRPr="005B17D3" w:rsidRDefault="00E27F88" w:rsidP="00EF3896">
      <w:pPr>
        <w:pStyle w:val="ListBull2"/>
      </w:pPr>
      <w:r w:rsidRPr="005B17D3">
        <w:t>Not Transmitted = outbound message transmission/query attempted however after several tries (as defined by the DBA) the message was never successfully transmitted.</w:t>
      </w:r>
    </w:p>
    <w:p w14:paraId="0E4E2201" w14:textId="77777777" w:rsidR="00E27F88" w:rsidRPr="005B17D3" w:rsidRDefault="00E27F88" w:rsidP="00EF3896">
      <w:pPr>
        <w:pStyle w:val="ListBull2"/>
      </w:pPr>
      <w:r w:rsidRPr="005B17D3">
        <w:t>Pending = set for query transmitted and awaiting</w:t>
      </w:r>
      <w:r w:rsidRPr="005B17D3">
        <w:fldChar w:fldCharType="begin"/>
      </w:r>
      <w:r w:rsidRPr="005B17D3">
        <w:instrText xml:space="preserve"> XE “Awaiting:message response" </w:instrText>
      </w:r>
      <w:r w:rsidRPr="005B17D3">
        <w:fldChar w:fldCharType="end"/>
      </w:r>
      <w:r w:rsidRPr="005B17D3">
        <w:t xml:space="preserve"> requested message response.</w:t>
      </w:r>
    </w:p>
    <w:p w14:paraId="667B3470" w14:textId="77777777" w:rsidR="00E27F88" w:rsidRPr="005B17D3" w:rsidRDefault="00E27F88" w:rsidP="00EF3896">
      <w:pPr>
        <w:pStyle w:val="ListBull2"/>
      </w:pPr>
      <w:r w:rsidRPr="005B17D3">
        <w:t>Retransmission Failed = number of retransmissions was exceeded without successful completion.</w:t>
      </w:r>
    </w:p>
    <w:p w14:paraId="1F978FBF" w14:textId="77777777" w:rsidR="00E27F88" w:rsidRPr="005B17D3" w:rsidRDefault="00E27F88" w:rsidP="00EF3896">
      <w:pPr>
        <w:pStyle w:val="ListBull2"/>
      </w:pPr>
      <w:r w:rsidRPr="005B17D3">
        <w:t>Retransmit = message requires retransmission.</w:t>
      </w:r>
    </w:p>
    <w:p w14:paraId="14724AD0" w14:textId="77777777" w:rsidR="00E27F88" w:rsidRPr="005B17D3" w:rsidRDefault="00E27F88" w:rsidP="00EF3896">
      <w:pPr>
        <w:pStyle w:val="RulesandMore"/>
      </w:pPr>
      <w:r w:rsidRPr="005B17D3">
        <w:t>More...</w:t>
      </w:r>
    </w:p>
    <w:p w14:paraId="7FACB86B" w14:textId="1DB9962A" w:rsidR="00E27F88" w:rsidRPr="005B17D3" w:rsidRDefault="00E27F88" w:rsidP="00EF3896">
      <w:pPr>
        <w:pStyle w:val="ListBull2"/>
      </w:pPr>
      <w:r w:rsidRPr="005B17D3">
        <w:rPr>
          <w:b/>
          <w:i/>
        </w:rPr>
        <w:t>Status</w:t>
      </w:r>
      <w:r w:rsidRPr="005B17D3">
        <w:rPr>
          <w:b/>
        </w:rPr>
        <w:t xml:space="preserve"> </w:t>
      </w:r>
      <w:r w:rsidRPr="005B17D3">
        <w:t>is a system-generated field, based on the data within the interface message.</w:t>
      </w:r>
    </w:p>
    <w:p w14:paraId="73C28952" w14:textId="77777777" w:rsidR="00E27B6B" w:rsidRPr="005B17D3" w:rsidRDefault="00E27B6B" w:rsidP="00E27B6B">
      <w:pPr>
        <w:pStyle w:val="ListBull2"/>
        <w:numPr>
          <w:ilvl w:val="0"/>
          <w:numId w:val="0"/>
        </w:numPr>
        <w:ind w:left="720"/>
      </w:pPr>
    </w:p>
    <w:p w14:paraId="202BDD2E" w14:textId="77777777" w:rsidR="00E27F88" w:rsidRPr="005B17D3" w:rsidRDefault="00E27F88" w:rsidP="00EF3896">
      <w:pPr>
        <w:pStyle w:val="ScreenField"/>
      </w:pPr>
      <w:r w:rsidRPr="005B17D3">
        <w:t>Message Type</w:t>
      </w:r>
    </w:p>
    <w:p w14:paraId="4DD0EE60" w14:textId="77777777" w:rsidR="00E27F88" w:rsidRPr="005B17D3" w:rsidRDefault="00E27F88" w:rsidP="00EF3896">
      <w:pPr>
        <w:pStyle w:val="ScreenFieldDesc"/>
      </w:pPr>
      <w:r w:rsidRPr="005B17D3">
        <w:t xml:space="preserve">Clicking the </w:t>
      </w:r>
      <w:r w:rsidRPr="005B17D3">
        <w:rPr>
          <w:i/>
        </w:rPr>
        <w:t>Message Type</w:t>
      </w:r>
      <w:r w:rsidRPr="005B17D3">
        <w:t xml:space="preserve"> hyperlink provides the ability to view a message in a </w:t>
      </w:r>
      <w:r w:rsidRPr="005B17D3">
        <w:rPr>
          <w:rStyle w:val="Text-onlypopuphotspot"/>
        </w:rPr>
        <w:t>parsed</w:t>
      </w:r>
      <w:r w:rsidRPr="005B17D3">
        <w:t xml:space="preserve"> state. </w:t>
      </w:r>
    </w:p>
    <w:p w14:paraId="6355A959" w14:textId="77777777" w:rsidR="00E27F88" w:rsidRPr="005B17D3" w:rsidRDefault="00E27F88" w:rsidP="00EF3896">
      <w:pPr>
        <w:pStyle w:val="ScreenFieldDesc"/>
      </w:pPr>
      <w:r w:rsidRPr="005B17D3">
        <w:t>The HL7</w:t>
      </w:r>
      <w:r w:rsidRPr="005B17D3">
        <w:fldChar w:fldCharType="begin"/>
      </w:r>
      <w:r w:rsidRPr="005B17D3">
        <w:instrText xml:space="preserve"> XE "HL7:Message Type" </w:instrText>
      </w:r>
      <w:r w:rsidRPr="005B17D3">
        <w:fldChar w:fldCharType="end"/>
      </w:r>
      <w:r w:rsidRPr="005B17D3">
        <w:t xml:space="preserve"> </w:t>
      </w:r>
      <w:r w:rsidRPr="005B17D3">
        <w:rPr>
          <w:i/>
        </w:rPr>
        <w:t>Message Type</w:t>
      </w:r>
      <w:r w:rsidRPr="005B17D3">
        <w:t xml:space="preserve"> defines its purpose, such as ORU (Observational Results Unsolicited), ORF (Observational Report Response), QRY (Query Message), etc.</w:t>
      </w:r>
    </w:p>
    <w:p w14:paraId="684E9851" w14:textId="77777777" w:rsidR="00E27F88" w:rsidRPr="005B17D3" w:rsidRDefault="00E27F88" w:rsidP="00EF3896">
      <w:pPr>
        <w:pStyle w:val="ScreenFieldDesc"/>
      </w:pPr>
      <w:r w:rsidRPr="005B17D3">
        <w:t>Appropriate codes include:</w:t>
      </w:r>
    </w:p>
    <w:p w14:paraId="2A36453A" w14:textId="77777777" w:rsidR="00E27F88" w:rsidRPr="005B17D3" w:rsidRDefault="00E27F88" w:rsidP="00EF3896">
      <w:pPr>
        <w:pStyle w:val="ListBull2"/>
      </w:pPr>
      <w:r w:rsidRPr="005B17D3">
        <w:t xml:space="preserve">'ACK', 'Acknowledgement' </w:t>
      </w:r>
    </w:p>
    <w:p w14:paraId="7F0A87D3" w14:textId="77777777" w:rsidR="00E27F88" w:rsidRPr="005B17D3" w:rsidRDefault="00E27F88" w:rsidP="00EF3896">
      <w:pPr>
        <w:pStyle w:val="ListBull2"/>
      </w:pPr>
      <w:r w:rsidRPr="005B17D3">
        <w:t>'ORU~Z04', 'Insurance</w:t>
      </w:r>
      <w:r w:rsidRPr="005B17D3">
        <w:fldChar w:fldCharType="begin"/>
      </w:r>
      <w:r w:rsidRPr="005B17D3">
        <w:instrText xml:space="preserve"> XE "Insurance:Data Transmission" </w:instrText>
      </w:r>
      <w:r w:rsidRPr="005B17D3">
        <w:fldChar w:fldCharType="end"/>
      </w:r>
      <w:r w:rsidRPr="005B17D3">
        <w:t xml:space="preserve"> Data Transmission'</w:t>
      </w:r>
    </w:p>
    <w:p w14:paraId="5209ADFA" w14:textId="77777777" w:rsidR="00E27F88" w:rsidRPr="005B17D3" w:rsidRDefault="00E27F88" w:rsidP="00EF3896">
      <w:pPr>
        <w:pStyle w:val="ListBull2"/>
      </w:pPr>
      <w:r w:rsidRPr="005B17D3">
        <w:t>'ORU~Z05', 'Demographic</w:t>
      </w:r>
      <w:r w:rsidRPr="005B17D3">
        <w:fldChar w:fldCharType="begin"/>
      </w:r>
      <w:r w:rsidRPr="005B17D3">
        <w:instrText xml:space="preserve"> XE "Demographic:Data Transmission" </w:instrText>
      </w:r>
      <w:r w:rsidRPr="005B17D3">
        <w:fldChar w:fldCharType="end"/>
      </w:r>
      <w:r w:rsidRPr="005B17D3">
        <w:t xml:space="preserve"> Data Transmission'</w:t>
      </w:r>
    </w:p>
    <w:p w14:paraId="58642144" w14:textId="77777777" w:rsidR="00E27F88" w:rsidRPr="005B17D3" w:rsidRDefault="00E27F88" w:rsidP="00EF3896">
      <w:pPr>
        <w:pStyle w:val="ListBull2"/>
      </w:pPr>
      <w:r w:rsidRPr="005B17D3">
        <w:t>'ORU~Z06', 'IVM</w:t>
      </w:r>
      <w:r w:rsidRPr="005B17D3">
        <w:fldChar w:fldCharType="begin"/>
      </w:r>
      <w:r w:rsidRPr="005B17D3">
        <w:instrText xml:space="preserve"> XE "IVM:Verified Means Test Transmission" </w:instrText>
      </w:r>
      <w:r w:rsidRPr="005B17D3">
        <w:fldChar w:fldCharType="end"/>
      </w:r>
      <w:r w:rsidRPr="005B17D3">
        <w:t xml:space="preserve"> Verified Means Test</w:t>
      </w:r>
      <w:r w:rsidRPr="005B17D3">
        <w:fldChar w:fldCharType="begin"/>
      </w:r>
      <w:r w:rsidRPr="005B17D3">
        <w:instrText xml:space="preserve"> XE "</w:instrText>
      </w:r>
      <w:r w:rsidRPr="005B17D3">
        <w:rPr>
          <w:b/>
        </w:rPr>
        <w:instrText>Verified Means Test</w:instrText>
      </w:r>
      <w:r w:rsidRPr="005B17D3">
        <w:instrText xml:space="preserve">:Transmission:HL7" </w:instrText>
      </w:r>
      <w:r w:rsidRPr="005B17D3">
        <w:fldChar w:fldCharType="end"/>
      </w:r>
      <w:r w:rsidRPr="005B17D3">
        <w:t xml:space="preserve"> Transmission'</w:t>
      </w:r>
    </w:p>
    <w:p w14:paraId="145D188E" w14:textId="77777777" w:rsidR="00E27F88" w:rsidRPr="005B17D3" w:rsidRDefault="00E27F88" w:rsidP="00EF3896">
      <w:pPr>
        <w:pStyle w:val="ListBull2"/>
      </w:pPr>
      <w:r w:rsidRPr="005B17D3">
        <w:t>'ORU~Z07', 'Unsolicited Full Data Transmission'</w:t>
      </w:r>
    </w:p>
    <w:p w14:paraId="5283B3CF" w14:textId="77777777" w:rsidR="00E27F88" w:rsidRPr="005B17D3" w:rsidRDefault="00E27F88" w:rsidP="00EF3896">
      <w:pPr>
        <w:pStyle w:val="ListBull2"/>
      </w:pPr>
      <w:r w:rsidRPr="005B17D3">
        <w:t>'ORU~Z09', 'IVM</w:t>
      </w:r>
      <w:r w:rsidRPr="005B17D3">
        <w:fldChar w:fldCharType="begin"/>
      </w:r>
      <w:r w:rsidRPr="005B17D3">
        <w:instrText xml:space="preserve"> XE "IVM: Billing Collection Transmission " </w:instrText>
      </w:r>
      <w:r w:rsidRPr="005B17D3">
        <w:fldChar w:fldCharType="end"/>
      </w:r>
      <w:r w:rsidRPr="005B17D3">
        <w:t xml:space="preserve"> Billing Collection Transmission'</w:t>
      </w:r>
    </w:p>
    <w:p w14:paraId="2195FD31" w14:textId="77777777" w:rsidR="00E27F88" w:rsidRPr="005B17D3" w:rsidRDefault="00E27F88" w:rsidP="00EF3896">
      <w:pPr>
        <w:pStyle w:val="ListBull2"/>
      </w:pPr>
      <w:r w:rsidRPr="005B17D3">
        <w:t>'ORU~Z10', 'Unsolicited Income</w:t>
      </w:r>
      <w:bookmarkStart w:id="1471" w:name="OLE_LINK59"/>
      <w:bookmarkStart w:id="1472" w:name="OLE_LINK60"/>
      <w:r w:rsidRPr="005B17D3">
        <w:fldChar w:fldCharType="begin"/>
      </w:r>
      <w:r w:rsidRPr="005B17D3">
        <w:instrText xml:space="preserve"> XE "Income:HL7:Unsolicited Test Data Trans" </w:instrText>
      </w:r>
      <w:r w:rsidRPr="005B17D3">
        <w:fldChar w:fldCharType="end"/>
      </w:r>
      <w:bookmarkEnd w:id="1471"/>
      <w:bookmarkEnd w:id="1472"/>
      <w:r w:rsidRPr="005B17D3">
        <w:t xml:space="preserve"> Test Data Trans'</w:t>
      </w:r>
    </w:p>
    <w:p w14:paraId="121F1759" w14:textId="77777777" w:rsidR="00E27F88" w:rsidRPr="005B17D3" w:rsidRDefault="00E27F88" w:rsidP="00EF3896">
      <w:pPr>
        <w:pStyle w:val="ListBull2"/>
      </w:pPr>
      <w:r w:rsidRPr="005B17D3">
        <w:t>'ORU~Z11', 'Unsolicited Eligibility</w:t>
      </w:r>
      <w:r w:rsidRPr="005B17D3">
        <w:fldChar w:fldCharType="begin"/>
      </w:r>
      <w:r w:rsidRPr="005B17D3">
        <w:instrText xml:space="preserve"> XE "Eligibility" </w:instrText>
      </w:r>
      <w:r w:rsidRPr="005B17D3">
        <w:fldChar w:fldCharType="end"/>
      </w:r>
      <w:r w:rsidRPr="005B17D3">
        <w:t>/Enrollment</w:t>
      </w:r>
      <w:r w:rsidRPr="005B17D3">
        <w:fldChar w:fldCharType="begin"/>
      </w:r>
      <w:r w:rsidRPr="005B17D3">
        <w:instrText xml:space="preserve"> XE "Enrollment:Trans" </w:instrText>
      </w:r>
      <w:r w:rsidRPr="005B17D3">
        <w:fldChar w:fldCharType="end"/>
      </w:r>
      <w:r w:rsidRPr="005B17D3">
        <w:t xml:space="preserve"> Trans'</w:t>
      </w:r>
    </w:p>
    <w:p w14:paraId="4DCF5CF1" w14:textId="77777777" w:rsidR="00E27F88" w:rsidRPr="005B17D3" w:rsidRDefault="00E27F88" w:rsidP="00EF3896">
      <w:pPr>
        <w:pStyle w:val="ListBull2"/>
      </w:pPr>
      <w:r w:rsidRPr="005B17D3">
        <w:t>'ORU~Z12', 'Unsolicited Death</w:t>
      </w:r>
      <w:r w:rsidRPr="005B17D3">
        <w:fldChar w:fldCharType="begin"/>
      </w:r>
      <w:r w:rsidRPr="005B17D3">
        <w:instrText xml:space="preserve"> XE "</w:instrText>
      </w:r>
      <w:r w:rsidRPr="005B17D3">
        <w:rPr>
          <w:iCs/>
        </w:rPr>
        <w:instrText>Death:</w:instrText>
      </w:r>
      <w:r w:rsidRPr="005B17D3">
        <w:instrText xml:space="preserve">Unsolicited from MVR" </w:instrText>
      </w:r>
      <w:r w:rsidRPr="005B17D3">
        <w:fldChar w:fldCharType="end"/>
      </w:r>
      <w:r w:rsidRPr="005B17D3">
        <w:t xml:space="preserve"> from MVR'</w:t>
      </w:r>
    </w:p>
    <w:p w14:paraId="272D5874" w14:textId="77777777" w:rsidR="00E27F88" w:rsidRPr="005B17D3" w:rsidRDefault="00E27F88" w:rsidP="00EF3896">
      <w:pPr>
        <w:pStyle w:val="ListBull2"/>
      </w:pPr>
      <w:r w:rsidRPr="005B17D3">
        <w:t>'ORU~Z13', 'Unsolicited Lazarus from MVR'</w:t>
      </w:r>
    </w:p>
    <w:p w14:paraId="11A717E2" w14:textId="77777777" w:rsidR="00E27F88" w:rsidRPr="005B17D3" w:rsidRDefault="00E27F88" w:rsidP="00EF3896">
      <w:pPr>
        <w:pStyle w:val="ListBull2"/>
      </w:pPr>
      <w:r w:rsidRPr="005B17D3">
        <w:t>'ORF~Z07', 'Solicited Full Data Transmission'</w:t>
      </w:r>
    </w:p>
    <w:p w14:paraId="524C065A" w14:textId="77777777" w:rsidR="00E27F88" w:rsidRPr="005B17D3" w:rsidRDefault="00E27F88" w:rsidP="00EF3896">
      <w:pPr>
        <w:pStyle w:val="ListBull2"/>
      </w:pPr>
      <w:r w:rsidRPr="005B17D3">
        <w:t>'ORF~Z10', 'Solicited Income</w:t>
      </w:r>
      <w:r w:rsidRPr="005B17D3">
        <w:fldChar w:fldCharType="begin"/>
      </w:r>
      <w:r w:rsidRPr="005B17D3">
        <w:instrText xml:space="preserve"> XE "Income:HL7:Solicited Test Data Trans" </w:instrText>
      </w:r>
      <w:r w:rsidRPr="005B17D3">
        <w:fldChar w:fldCharType="end"/>
      </w:r>
      <w:r w:rsidRPr="005B17D3">
        <w:t xml:space="preserve"> Test Data Trans'</w:t>
      </w:r>
    </w:p>
    <w:p w14:paraId="499C8EF3" w14:textId="77777777" w:rsidR="00E27F88" w:rsidRPr="005B17D3" w:rsidRDefault="00E27F88" w:rsidP="00EF3896">
      <w:pPr>
        <w:pStyle w:val="ListBull2"/>
      </w:pPr>
      <w:r w:rsidRPr="005B17D3">
        <w:t>'ORF~Z11', 'Solicited Eligibility</w:t>
      </w:r>
      <w:r w:rsidRPr="005B17D3">
        <w:fldChar w:fldCharType="begin"/>
      </w:r>
      <w:r w:rsidRPr="005B17D3">
        <w:instrText xml:space="preserve"> XE "Eligibility" </w:instrText>
      </w:r>
      <w:r w:rsidRPr="005B17D3">
        <w:fldChar w:fldCharType="end"/>
      </w:r>
      <w:r w:rsidRPr="005B17D3">
        <w:t>/Enrollment</w:t>
      </w:r>
      <w:r w:rsidRPr="005B17D3">
        <w:fldChar w:fldCharType="begin"/>
      </w:r>
      <w:r w:rsidRPr="005B17D3">
        <w:instrText xml:space="preserve"> XE "Enrollment:Trans" </w:instrText>
      </w:r>
      <w:r w:rsidRPr="005B17D3">
        <w:fldChar w:fldCharType="end"/>
      </w:r>
      <w:r w:rsidRPr="005B17D3">
        <w:t xml:space="preserve"> Trans'</w:t>
      </w:r>
    </w:p>
    <w:p w14:paraId="1624DB78" w14:textId="77777777" w:rsidR="00E27F88" w:rsidRPr="005B17D3" w:rsidRDefault="00E27F88" w:rsidP="00EF3896">
      <w:pPr>
        <w:pStyle w:val="ListBull2"/>
      </w:pPr>
      <w:r w:rsidRPr="005B17D3">
        <w:t>'QRY~Z07', 'Full Data Transmission Query'</w:t>
      </w:r>
    </w:p>
    <w:p w14:paraId="1F04403F" w14:textId="77777777" w:rsidR="00E27F88" w:rsidRPr="005B17D3" w:rsidRDefault="00E27F88" w:rsidP="00EF3896">
      <w:pPr>
        <w:pStyle w:val="ListBull2"/>
      </w:pPr>
      <w:r w:rsidRPr="005B17D3">
        <w:t>'QRY~Z10', 'Financial</w:t>
      </w:r>
      <w:r w:rsidRPr="005B17D3">
        <w:fldChar w:fldCharType="begin"/>
      </w:r>
      <w:r w:rsidRPr="005B17D3">
        <w:instrText xml:space="preserve"> XE "</w:instrText>
      </w:r>
      <w:r w:rsidRPr="005B17D3">
        <w:rPr>
          <w:szCs w:val="20"/>
        </w:rPr>
        <w:instrText>Financial:</w:instrText>
      </w:r>
      <w:r w:rsidRPr="005B17D3">
        <w:instrText xml:space="preserve">Query Transmission" </w:instrText>
      </w:r>
      <w:r w:rsidRPr="005B17D3">
        <w:fldChar w:fldCharType="end"/>
      </w:r>
      <w:r w:rsidRPr="005B17D3">
        <w:t xml:space="preserve"> Query Transmission'</w:t>
      </w:r>
    </w:p>
    <w:p w14:paraId="01216677" w14:textId="77777777" w:rsidR="00E27F88" w:rsidRPr="005B17D3" w:rsidRDefault="00E27F88" w:rsidP="00EF3896">
      <w:pPr>
        <w:pStyle w:val="ListBull2"/>
      </w:pPr>
      <w:r w:rsidRPr="005B17D3">
        <w:t>'QRY~Z11', 'Eligibility</w:t>
      </w:r>
      <w:r w:rsidRPr="005B17D3">
        <w:fldChar w:fldCharType="begin"/>
      </w:r>
      <w:r w:rsidRPr="005B17D3">
        <w:instrText xml:space="preserve"> XE "Eligibility" </w:instrText>
      </w:r>
      <w:r w:rsidRPr="005B17D3">
        <w:fldChar w:fldCharType="end"/>
      </w:r>
      <w:r w:rsidRPr="005B17D3">
        <w:t xml:space="preserve"> Query Transmission'.</w:t>
      </w:r>
    </w:p>
    <w:p w14:paraId="796491D5" w14:textId="091AF43F" w:rsidR="00E27F88" w:rsidRPr="005B17D3" w:rsidRDefault="00E27F88" w:rsidP="00EF3896">
      <w:pPr>
        <w:pStyle w:val="ScreenFieldDesc"/>
      </w:pPr>
      <w:r w:rsidRPr="005B17D3">
        <w:t>Clicking the link displays to the user the message segments with their respective fields and the data associated with each of the fields.</w:t>
      </w:r>
    </w:p>
    <w:p w14:paraId="6A18C643" w14:textId="77777777" w:rsidR="00E27B6B" w:rsidRPr="005B17D3" w:rsidRDefault="00E27B6B" w:rsidP="00E27B6B">
      <w:pPr>
        <w:pStyle w:val="ScreenField"/>
      </w:pPr>
    </w:p>
    <w:p w14:paraId="223B97D6" w14:textId="77777777" w:rsidR="00E27F88" w:rsidRPr="005B17D3" w:rsidRDefault="00E27F88" w:rsidP="00EF3896">
      <w:pPr>
        <w:pStyle w:val="ScreenField"/>
      </w:pPr>
      <w:r w:rsidRPr="005B17D3">
        <w:t>Facility</w:t>
      </w:r>
      <w:r w:rsidRPr="005B17D3">
        <w:fldChar w:fldCharType="begin"/>
      </w:r>
      <w:r w:rsidRPr="005B17D3">
        <w:instrText xml:space="preserve"> XE "Facility:View All HL 7 Messages" </w:instrText>
      </w:r>
      <w:r w:rsidRPr="005B17D3">
        <w:fldChar w:fldCharType="end"/>
      </w:r>
      <w:r w:rsidRPr="005B17D3">
        <w:t xml:space="preserve"> (View All Archived/All HL7</w:t>
      </w:r>
      <w:r w:rsidRPr="005B17D3">
        <w:fldChar w:fldCharType="begin"/>
      </w:r>
      <w:r w:rsidRPr="005B17D3">
        <w:instrText xml:space="preserve"> XE "HL7:View All Messages" </w:instrText>
      </w:r>
      <w:r w:rsidRPr="005B17D3">
        <w:fldChar w:fldCharType="end"/>
      </w:r>
      <w:r w:rsidRPr="005B17D3">
        <w:t xml:space="preserve"> Messages)</w:t>
      </w:r>
    </w:p>
    <w:p w14:paraId="633CAAB5" w14:textId="537AED14" w:rsidR="00E27F88" w:rsidRPr="005B17D3" w:rsidRDefault="00E27F88" w:rsidP="00EF3896">
      <w:pPr>
        <w:pStyle w:val="ScreenFieldDesc"/>
      </w:pPr>
      <w:r w:rsidRPr="005B17D3">
        <w:t xml:space="preserve">The designated VAMC receiving </w:t>
      </w:r>
      <w:r w:rsidRPr="005B17D3">
        <w:rPr>
          <w:i/>
        </w:rPr>
        <w:t>Facility</w:t>
      </w:r>
      <w:r w:rsidRPr="005B17D3">
        <w:t>.</w:t>
      </w:r>
    </w:p>
    <w:p w14:paraId="2DE5F1F5" w14:textId="77777777" w:rsidR="00E27B6B" w:rsidRPr="005B17D3" w:rsidRDefault="00E27B6B" w:rsidP="00E27B6B">
      <w:pPr>
        <w:pStyle w:val="ScreenField"/>
      </w:pPr>
    </w:p>
    <w:p w14:paraId="296DC3E9" w14:textId="77777777" w:rsidR="00E27F88" w:rsidRPr="005B17D3" w:rsidRDefault="00E27F88" w:rsidP="00EF3896">
      <w:pPr>
        <w:pStyle w:val="ScreenField"/>
      </w:pPr>
      <w:r w:rsidRPr="005B17D3">
        <w:t>Raw Data</w:t>
      </w:r>
    </w:p>
    <w:p w14:paraId="73019988" w14:textId="77777777" w:rsidR="00E27F88" w:rsidRPr="005B17D3" w:rsidRDefault="00E27F88" w:rsidP="00EF3896">
      <w:pPr>
        <w:pStyle w:val="ScreenFieldDesc"/>
      </w:pPr>
      <w:r w:rsidRPr="005B17D3">
        <w:t>Clicking the View link presents the user with the raw delimited message segment data.</w:t>
      </w:r>
    </w:p>
    <w:p w14:paraId="1F6BF915" w14:textId="698007BD" w:rsidR="00E27F88" w:rsidRPr="005B17D3" w:rsidRDefault="00E27F88" w:rsidP="00EF3896">
      <w:pPr>
        <w:pStyle w:val="ScreenFieldDesc"/>
      </w:pPr>
      <w:r w:rsidRPr="005B17D3">
        <w:t>This is the unparsed data, material or information in its original transmitted format.</w:t>
      </w:r>
    </w:p>
    <w:p w14:paraId="6FB5BF4A" w14:textId="77777777" w:rsidR="00E27B6B" w:rsidRPr="005B17D3" w:rsidRDefault="00E27B6B" w:rsidP="00E27B6B">
      <w:pPr>
        <w:pStyle w:val="ScreenField"/>
      </w:pPr>
    </w:p>
    <w:p w14:paraId="0C3F6C14" w14:textId="77777777" w:rsidR="00E27F88" w:rsidRPr="005B17D3" w:rsidRDefault="00E27F88" w:rsidP="00EF3896">
      <w:pPr>
        <w:pStyle w:val="ScreenField"/>
      </w:pPr>
      <w:r w:rsidRPr="005B17D3">
        <w:t>Transmission Details</w:t>
      </w:r>
    </w:p>
    <w:p w14:paraId="7821FFBF" w14:textId="77777777" w:rsidR="00E27F88" w:rsidRPr="005B17D3" w:rsidRDefault="00E27F88" w:rsidP="00EF3896">
      <w:pPr>
        <w:pStyle w:val="ScreenFieldDesc"/>
      </w:pPr>
      <w:r w:rsidRPr="005B17D3">
        <w:t xml:space="preserve">Clicking the </w:t>
      </w:r>
      <w:r w:rsidRPr="005B17D3">
        <w:rPr>
          <w:b/>
        </w:rPr>
        <w:t>View</w:t>
      </w:r>
      <w:r w:rsidRPr="005B17D3">
        <w:t xml:space="preserve"> link presents the user with the</w:t>
      </w:r>
      <w:r w:rsidRPr="005B17D3">
        <w:rPr>
          <w:i/>
        </w:rPr>
        <w:t xml:space="preserve"> Transmission Details</w:t>
      </w:r>
      <w:r w:rsidRPr="005B17D3">
        <w:t xml:space="preserve"> as illustrated below.</w:t>
      </w:r>
    </w:p>
    <w:p w14:paraId="4B5D4357" w14:textId="77777777" w:rsidR="00E27F88" w:rsidRPr="005B17D3" w:rsidRDefault="00E27F88" w:rsidP="00EF3896">
      <w:pPr>
        <w:pStyle w:val="ScreenFieldDesc"/>
        <w:rPr>
          <w:b/>
        </w:rPr>
      </w:pPr>
      <w:r w:rsidRPr="005B17D3">
        <w:rPr>
          <w:b/>
        </w:rPr>
        <w:t>Example:</w:t>
      </w:r>
    </w:p>
    <w:p w14:paraId="53ED2B4F" w14:textId="77777777" w:rsidR="00E27F88" w:rsidRPr="005B17D3" w:rsidRDefault="00E27F88" w:rsidP="00EF3896">
      <w:pPr>
        <w:pStyle w:val="BodyTextBullet2"/>
        <w:ind w:left="360"/>
      </w:pPr>
      <w:r w:rsidRPr="005B17D3">
        <w:t>Batch</w:t>
      </w:r>
      <w:r w:rsidRPr="005B17D3">
        <w:fldChar w:fldCharType="begin"/>
      </w:r>
      <w:r w:rsidRPr="005B17D3">
        <w:instrText xml:space="preserve"> XE "Batch:Message ID" </w:instrText>
      </w:r>
      <w:r w:rsidRPr="005B17D3">
        <w:fldChar w:fldCharType="end"/>
      </w:r>
      <w:r w:rsidRPr="005B17D3">
        <w:t xml:space="preserve"> Message ID</w:t>
      </w:r>
      <w:r w:rsidRPr="005B17D3">
        <w:fldChar w:fldCharType="begin"/>
      </w:r>
      <w:r w:rsidRPr="005B17D3">
        <w:instrText xml:space="preserve"> XE "</w:instrText>
      </w:r>
      <w:r w:rsidRPr="005B17D3">
        <w:rPr>
          <w:rStyle w:val="Expandingtext"/>
        </w:rPr>
        <w:instrText>ID:</w:instrText>
      </w:r>
      <w:r w:rsidRPr="005B17D3">
        <w:instrText xml:space="preserve">Batch Message" </w:instrText>
      </w:r>
      <w:r w:rsidRPr="005B17D3">
        <w:fldChar w:fldCharType="end"/>
      </w:r>
      <w:r w:rsidRPr="005B17D3">
        <w:t xml:space="preserve">: </w:t>
      </w:r>
      <w:r w:rsidRPr="005B17D3">
        <w:rPr>
          <w:rStyle w:val="Emphasis"/>
        </w:rPr>
        <w:t>157989</w:t>
      </w:r>
      <w:r w:rsidRPr="005B17D3">
        <w:rPr>
          <w:rStyle w:val="Expandingtext"/>
        </w:rPr>
        <w:t xml:space="preserve"> - The Batch Message ID is the unique identifier for the batch in which this message was transmitted. </w:t>
      </w:r>
    </w:p>
    <w:p w14:paraId="4CA35336" w14:textId="77777777" w:rsidR="00E27F88" w:rsidRPr="005B17D3" w:rsidRDefault="00E27F88" w:rsidP="00EF3896">
      <w:pPr>
        <w:pStyle w:val="BodyTextBullet2"/>
        <w:ind w:left="360"/>
      </w:pPr>
      <w:r w:rsidRPr="005B17D3">
        <w:t>Message ID</w:t>
      </w:r>
      <w:r w:rsidRPr="005B17D3">
        <w:fldChar w:fldCharType="begin"/>
      </w:r>
      <w:r w:rsidRPr="005B17D3">
        <w:instrText xml:space="preserve"> XE "</w:instrText>
      </w:r>
      <w:r w:rsidRPr="005B17D3">
        <w:rPr>
          <w:rStyle w:val="Expandingtext"/>
        </w:rPr>
        <w:instrText>ID:</w:instrText>
      </w:r>
      <w:r w:rsidRPr="005B17D3">
        <w:instrText xml:space="preserve">Message" </w:instrText>
      </w:r>
      <w:r w:rsidRPr="005B17D3">
        <w:fldChar w:fldCharType="end"/>
      </w:r>
      <w:r w:rsidRPr="005B17D3">
        <w:t xml:space="preserve">: </w:t>
      </w:r>
      <w:r w:rsidRPr="005B17D3">
        <w:rPr>
          <w:rStyle w:val="Emphasis"/>
        </w:rPr>
        <w:t>157988</w:t>
      </w:r>
      <w:r w:rsidRPr="005B17D3">
        <w:rPr>
          <w:rStyle w:val="Expandingtext"/>
        </w:rPr>
        <w:t xml:space="preserve"> - The Message ID is defined as the unique number identifying this transmission. This is equal to the HL7</w:t>
      </w:r>
      <w:r w:rsidRPr="005B17D3">
        <w:rPr>
          <w:rStyle w:val="Expandingtext"/>
        </w:rPr>
        <w:fldChar w:fldCharType="begin"/>
      </w:r>
      <w:r w:rsidRPr="005B17D3">
        <w:instrText xml:space="preserve"> XE "HL7:Message ID" </w:instrText>
      </w:r>
      <w:r w:rsidRPr="005B17D3">
        <w:rPr>
          <w:rStyle w:val="Expandingtext"/>
        </w:rPr>
        <w:fldChar w:fldCharType="end"/>
      </w:r>
      <w:r w:rsidRPr="005B17D3">
        <w:rPr>
          <w:rStyle w:val="Expandingtext"/>
        </w:rPr>
        <w:t xml:space="preserve"> Message ID for HL7</w:t>
      </w:r>
      <w:r w:rsidRPr="005B17D3">
        <w:rPr>
          <w:rStyle w:val="Expandingtext"/>
        </w:rPr>
        <w:fldChar w:fldCharType="begin"/>
      </w:r>
      <w:r w:rsidRPr="005B17D3">
        <w:instrText xml:space="preserve"> XE "HL7:transmissions" </w:instrText>
      </w:r>
      <w:r w:rsidRPr="005B17D3">
        <w:rPr>
          <w:rStyle w:val="Expandingtext"/>
        </w:rPr>
        <w:fldChar w:fldCharType="end"/>
      </w:r>
      <w:r w:rsidRPr="005B17D3">
        <w:rPr>
          <w:rStyle w:val="Expandingtext"/>
        </w:rPr>
        <w:t xml:space="preserve"> transmissions. </w:t>
      </w:r>
    </w:p>
    <w:p w14:paraId="30BC0C78" w14:textId="77777777" w:rsidR="00E27F88" w:rsidRPr="005B17D3" w:rsidRDefault="00E27F88" w:rsidP="00EF3896">
      <w:pPr>
        <w:pStyle w:val="BodyTextBullet2"/>
        <w:ind w:left="360"/>
      </w:pPr>
      <w:r w:rsidRPr="005B17D3">
        <w:t xml:space="preserve">Message Type: </w:t>
      </w:r>
      <w:r w:rsidRPr="005B17D3">
        <w:rPr>
          <w:rStyle w:val="Emphasis"/>
        </w:rPr>
        <w:t>ORUZ11-S</w:t>
      </w:r>
      <w:r w:rsidRPr="005B17D3">
        <w:rPr>
          <w:rStyle w:val="Expandingtext"/>
        </w:rPr>
        <w:t xml:space="preserve"> - See </w:t>
      </w:r>
      <w:r w:rsidRPr="005B17D3">
        <w:rPr>
          <w:rStyle w:val="Expandingtext"/>
          <w:i/>
        </w:rPr>
        <w:t>Message Type</w:t>
      </w:r>
      <w:r w:rsidRPr="005B17D3">
        <w:rPr>
          <w:rStyle w:val="Expandingtext"/>
        </w:rPr>
        <w:t xml:space="preserve"> above. </w:t>
      </w:r>
    </w:p>
    <w:p w14:paraId="393726DE" w14:textId="77777777" w:rsidR="00E27F88" w:rsidRPr="005B17D3" w:rsidRDefault="00E27F88" w:rsidP="00EF3896">
      <w:pPr>
        <w:pStyle w:val="BodyTextBullet2"/>
        <w:ind w:left="360"/>
      </w:pPr>
      <w:r w:rsidRPr="005B17D3">
        <w:t xml:space="preserve">Transmission Site: </w:t>
      </w:r>
      <w:r w:rsidRPr="005B17D3">
        <w:rPr>
          <w:rStyle w:val="Emphasis"/>
        </w:rPr>
        <w:t>DAYTON</w:t>
      </w:r>
      <w:r w:rsidRPr="005B17D3">
        <w:rPr>
          <w:rStyle w:val="Expandingtext"/>
        </w:rPr>
        <w:t>- Transmission Site is the facility name and number either sending data to or receiving data from ES</w:t>
      </w:r>
      <w:r w:rsidRPr="005B17D3">
        <w:rPr>
          <w:rStyle w:val="Expandingtext"/>
        </w:rPr>
        <w:fldChar w:fldCharType="begin"/>
      </w:r>
      <w:r w:rsidRPr="005B17D3">
        <w:instrText xml:space="preserve"> XE "</w:instrText>
      </w:r>
      <w:r w:rsidRPr="005B17D3">
        <w:rPr>
          <w:rStyle w:val="Expandingtext"/>
        </w:rPr>
        <w:instrText>ES</w:instrText>
      </w:r>
      <w:r w:rsidRPr="005B17D3">
        <w:instrText xml:space="preserve">" </w:instrText>
      </w:r>
      <w:r w:rsidRPr="005B17D3">
        <w:rPr>
          <w:rStyle w:val="Expandingtext"/>
        </w:rPr>
        <w:fldChar w:fldCharType="end"/>
      </w:r>
      <w:r w:rsidRPr="005B17D3">
        <w:rPr>
          <w:rStyle w:val="Expandingtext"/>
        </w:rPr>
        <w:t xml:space="preserve">. It is the external system communicating with ES. </w:t>
      </w:r>
    </w:p>
    <w:p w14:paraId="13DAF33C" w14:textId="77777777" w:rsidR="00E27F88" w:rsidRPr="005B17D3" w:rsidRDefault="00E27F88" w:rsidP="00EF3896">
      <w:pPr>
        <w:pStyle w:val="BodyTextBullet2"/>
        <w:ind w:left="360"/>
      </w:pPr>
      <w:r w:rsidRPr="005B17D3">
        <w:t xml:space="preserve">Transmission Date: </w:t>
      </w:r>
      <w:r w:rsidRPr="005B17D3">
        <w:rPr>
          <w:rStyle w:val="Emphasis"/>
        </w:rPr>
        <w:t>11/02/2005</w:t>
      </w:r>
      <w:r w:rsidRPr="005B17D3">
        <w:rPr>
          <w:rStyle w:val="Expandingtext"/>
        </w:rPr>
        <w:t xml:space="preserve"> - See </w:t>
      </w:r>
      <w:r w:rsidRPr="005B17D3">
        <w:rPr>
          <w:rStyle w:val="Expandingtext"/>
          <w:i/>
        </w:rPr>
        <w:t>Transmission Date</w:t>
      </w:r>
      <w:r w:rsidRPr="005B17D3">
        <w:rPr>
          <w:rStyle w:val="Expandingtext"/>
        </w:rPr>
        <w:t xml:space="preserve"> above. </w:t>
      </w:r>
    </w:p>
    <w:p w14:paraId="51B1FD71" w14:textId="77777777" w:rsidR="00E27F88" w:rsidRPr="005B17D3" w:rsidRDefault="00E27F88" w:rsidP="00EF3896">
      <w:pPr>
        <w:pStyle w:val="BodyTextBullet2"/>
        <w:ind w:left="360"/>
      </w:pPr>
      <w:r w:rsidRPr="005B17D3">
        <w:t xml:space="preserve">Transmission Status: </w:t>
      </w:r>
      <w:r w:rsidRPr="005B17D3">
        <w:rPr>
          <w:rStyle w:val="Emphasis"/>
        </w:rPr>
        <w:t>Complete</w:t>
      </w:r>
      <w:r w:rsidRPr="005B17D3">
        <w:rPr>
          <w:rStyle w:val="Expandingtext"/>
        </w:rPr>
        <w:t xml:space="preserve"> - See </w:t>
      </w:r>
      <w:r w:rsidRPr="005B17D3">
        <w:rPr>
          <w:rStyle w:val="Expandingtext"/>
          <w:i/>
        </w:rPr>
        <w:t>Status</w:t>
      </w:r>
      <w:r w:rsidRPr="005B17D3">
        <w:rPr>
          <w:rStyle w:val="Expandingtext"/>
        </w:rPr>
        <w:t xml:space="preserve"> above. </w:t>
      </w:r>
    </w:p>
    <w:p w14:paraId="3454BE2E" w14:textId="77777777" w:rsidR="00E27F88" w:rsidRPr="005B17D3" w:rsidRDefault="00E27F88" w:rsidP="00EF3896">
      <w:pPr>
        <w:pStyle w:val="BodyTextBullet2"/>
        <w:ind w:left="360"/>
        <w:rPr>
          <w:rStyle w:val="Expandingtext"/>
        </w:rPr>
      </w:pPr>
      <w:r w:rsidRPr="005B17D3">
        <w:t xml:space="preserve">ACK Type: </w:t>
      </w:r>
      <w:r w:rsidRPr="005B17D3">
        <w:rPr>
          <w:rStyle w:val="Emphasis"/>
        </w:rPr>
        <w:t>AA</w:t>
      </w:r>
      <w:r w:rsidRPr="005B17D3">
        <w:rPr>
          <w:i/>
          <w:iCs/>
        </w:rPr>
        <w:fldChar w:fldCharType="begin"/>
      </w:r>
      <w:r w:rsidRPr="005B17D3">
        <w:rPr>
          <w:i/>
          <w:iCs/>
        </w:rPr>
        <w:instrText xml:space="preserve"> XE "AA " \* MERGEFORMAT </w:instrText>
      </w:r>
      <w:r w:rsidRPr="005B17D3">
        <w:rPr>
          <w:i/>
          <w:iCs/>
        </w:rPr>
        <w:fldChar w:fldCharType="end"/>
      </w:r>
      <w:r w:rsidRPr="005B17D3">
        <w:rPr>
          <w:rStyle w:val="Expandingtext"/>
        </w:rPr>
        <w:t xml:space="preserve"> - What kind of ACK</w:t>
      </w:r>
      <w:r w:rsidRPr="005B17D3">
        <w:rPr>
          <w:rStyle w:val="Expandingtext"/>
        </w:rPr>
        <w:fldChar w:fldCharType="begin"/>
      </w:r>
      <w:r w:rsidRPr="005B17D3">
        <w:instrText xml:space="preserve"> XE "</w:instrText>
      </w:r>
      <w:r w:rsidRPr="005B17D3">
        <w:rPr>
          <w:rStyle w:val="Expandingtext"/>
        </w:rPr>
        <w:instrText>ACK</w:instrText>
      </w:r>
      <w:r w:rsidRPr="005B17D3">
        <w:instrText xml:space="preserve">" </w:instrText>
      </w:r>
      <w:r w:rsidRPr="005B17D3">
        <w:rPr>
          <w:rStyle w:val="Expandingtext"/>
        </w:rPr>
        <w:fldChar w:fldCharType="end"/>
      </w:r>
      <w:r w:rsidRPr="005B17D3">
        <w:rPr>
          <w:rStyle w:val="Expandingtext"/>
        </w:rPr>
        <w:t xml:space="preserve"> message was received. Values include:</w:t>
      </w:r>
    </w:p>
    <w:p w14:paraId="3210B44B" w14:textId="77777777" w:rsidR="00E27F88" w:rsidRPr="005B17D3" w:rsidRDefault="00E27F88" w:rsidP="00884662">
      <w:pPr>
        <w:pStyle w:val="ListBull2"/>
        <w:numPr>
          <w:ilvl w:val="0"/>
          <w:numId w:val="298"/>
        </w:numPr>
        <w:rPr>
          <w:rStyle w:val="Expandingtext"/>
        </w:rPr>
      </w:pPr>
      <w:r w:rsidRPr="005B17D3">
        <w:rPr>
          <w:rStyle w:val="Expandingtext"/>
          <w:b/>
          <w:bCs/>
        </w:rPr>
        <w:t>AA</w:t>
      </w:r>
      <w:r w:rsidRPr="005B17D3">
        <w:fldChar w:fldCharType="begin"/>
      </w:r>
      <w:r w:rsidRPr="005B17D3">
        <w:instrText xml:space="preserve"> XE "AA " \* MERGEFORMAT </w:instrText>
      </w:r>
      <w:r w:rsidRPr="005B17D3">
        <w:fldChar w:fldCharType="end"/>
      </w:r>
      <w:r w:rsidRPr="005B17D3">
        <w:rPr>
          <w:rStyle w:val="Expandingtext"/>
          <w:b/>
          <w:bCs/>
        </w:rPr>
        <w:t xml:space="preserve"> = Application Accept</w:t>
      </w:r>
      <w:r w:rsidRPr="005B17D3">
        <w:rPr>
          <w:rStyle w:val="Expandingtext"/>
        </w:rPr>
        <w:t xml:space="preserve"> - An acknowledgment message (ACK) indicates successful processing of the messages that were received.</w:t>
      </w:r>
    </w:p>
    <w:p w14:paraId="45E162F5" w14:textId="77777777" w:rsidR="00E27F88" w:rsidRPr="005B17D3" w:rsidRDefault="00E27F88" w:rsidP="00884662">
      <w:pPr>
        <w:pStyle w:val="ListBull2"/>
        <w:numPr>
          <w:ilvl w:val="0"/>
          <w:numId w:val="298"/>
        </w:numPr>
        <w:rPr>
          <w:rStyle w:val="Expandingtext"/>
        </w:rPr>
      </w:pPr>
      <w:r w:rsidRPr="005B17D3">
        <w:rPr>
          <w:rStyle w:val="Expandingtext"/>
          <w:b/>
          <w:bCs/>
        </w:rPr>
        <w:t>AR = Application Reject</w:t>
      </w:r>
      <w:r w:rsidRPr="005B17D3">
        <w:rPr>
          <w:rStyle w:val="Expandingtext"/>
        </w:rPr>
        <w:t xml:space="preserve"> - A negative acknowledgment (NACK) indicates one or more of the messages received could not be processed due to message structural problems and includes an error</w:t>
      </w:r>
      <w:r w:rsidRPr="005B17D3">
        <w:rPr>
          <w:rStyle w:val="Expandingtext"/>
        </w:rPr>
        <w:fldChar w:fldCharType="begin"/>
      </w:r>
      <w:r w:rsidRPr="005B17D3">
        <w:instrText xml:space="preserve"> XE "</w:instrText>
      </w:r>
      <w:r w:rsidRPr="005B17D3">
        <w:rPr>
          <w:rStyle w:val="Expandingtext"/>
        </w:rPr>
        <w:instrText>Error:</w:instrText>
      </w:r>
      <w:r w:rsidRPr="005B17D3">
        <w:instrText xml:space="preserve">HL7 ACK Type AR" </w:instrText>
      </w:r>
      <w:r w:rsidRPr="005B17D3">
        <w:rPr>
          <w:rStyle w:val="Expandingtext"/>
        </w:rPr>
        <w:fldChar w:fldCharType="end"/>
      </w:r>
      <w:r w:rsidRPr="005B17D3">
        <w:rPr>
          <w:rStyle w:val="Expandingtext"/>
        </w:rPr>
        <w:t xml:space="preserve"> message that describes the specific problems with each message that failed. (Note, in general no data is loaded for the messages that failed, but any data for messages that did not fail will be loaded.)</w:t>
      </w:r>
    </w:p>
    <w:p w14:paraId="729E364E" w14:textId="77777777" w:rsidR="00E27F88" w:rsidRPr="005B17D3" w:rsidRDefault="00E27F88" w:rsidP="00884662">
      <w:pPr>
        <w:pStyle w:val="ListBull2"/>
        <w:numPr>
          <w:ilvl w:val="0"/>
          <w:numId w:val="298"/>
        </w:numPr>
      </w:pPr>
      <w:r w:rsidRPr="005B17D3">
        <w:rPr>
          <w:rStyle w:val="Expandingtext"/>
          <w:b/>
          <w:bCs/>
        </w:rPr>
        <w:t>AE = Application Error</w:t>
      </w:r>
      <w:r w:rsidRPr="005B17D3">
        <w:rPr>
          <w:rStyle w:val="Expandingtext"/>
        </w:rPr>
        <w:t xml:space="preserve"> - A negative acknowledgment (NACK) indicates one or more of the messages received could not be processed due to message data problems and includes an error</w:t>
      </w:r>
      <w:r w:rsidRPr="005B17D3">
        <w:rPr>
          <w:rStyle w:val="Expandingtext"/>
        </w:rPr>
        <w:fldChar w:fldCharType="begin"/>
      </w:r>
      <w:r w:rsidRPr="005B17D3">
        <w:instrText xml:space="preserve"> XE "</w:instrText>
      </w:r>
      <w:r w:rsidRPr="005B17D3">
        <w:rPr>
          <w:rStyle w:val="Expandingtext"/>
        </w:rPr>
        <w:instrText>Error:</w:instrText>
      </w:r>
      <w:r w:rsidRPr="005B17D3">
        <w:instrText xml:space="preserve">HL7 ACK Type AE" </w:instrText>
      </w:r>
      <w:r w:rsidRPr="005B17D3">
        <w:rPr>
          <w:rStyle w:val="Expandingtext"/>
        </w:rPr>
        <w:fldChar w:fldCharType="end"/>
      </w:r>
      <w:r w:rsidRPr="005B17D3">
        <w:rPr>
          <w:rStyle w:val="Expandingtext"/>
        </w:rPr>
        <w:t xml:space="preserve"> message that describes the specific problems with each message that failed. (Note, in general no data is loaded for the messages that failed, but any data for messages that did not fail will be loaded.) </w:t>
      </w:r>
      <w:bookmarkStart w:id="1473" w:name="_Hlk527367135"/>
    </w:p>
    <w:p w14:paraId="3A963E5B" w14:textId="2A786DB9" w:rsidR="00E27F88" w:rsidRPr="005B17D3" w:rsidRDefault="00E27F88" w:rsidP="00EF3896">
      <w:pPr>
        <w:pStyle w:val="BodyTextBullet2"/>
      </w:pPr>
      <w:r w:rsidRPr="005B17D3">
        <w:t>Users can</w:t>
      </w:r>
      <w:r w:rsidRPr="005B17D3">
        <w:rPr>
          <w:iCs/>
          <w:position w:val="-4"/>
        </w:rPr>
        <w:t xml:space="preserve"> </w:t>
      </w:r>
      <w:r w:rsidRPr="005B17D3">
        <w:t>locate </w:t>
      </w:r>
      <w:r w:rsidRPr="005B17D3">
        <w:rPr>
          <w:b/>
        </w:rPr>
        <w:t>Early Separation Reason</w:t>
      </w:r>
      <w:r w:rsidRPr="005B17D3">
        <w:t xml:space="preserve"> under the </w:t>
      </w:r>
      <w:r w:rsidRPr="005B17D3">
        <w:rPr>
          <w:b/>
        </w:rPr>
        <w:t>ZMH – VA Specific Military Segment</w:t>
      </w:r>
      <w:r w:rsidRPr="005B17D3">
        <w:t xml:space="preserve"> of transmission details.</w:t>
      </w:r>
      <w:bookmarkEnd w:id="1473"/>
    </w:p>
    <w:p w14:paraId="69162527" w14:textId="77777777" w:rsidR="00E27B6B" w:rsidRPr="005B17D3" w:rsidRDefault="00E27B6B" w:rsidP="00EF3896">
      <w:pPr>
        <w:pStyle w:val="BodyTextBullet2"/>
      </w:pPr>
    </w:p>
    <w:p w14:paraId="30E2F1D1" w14:textId="77777777" w:rsidR="00E27F88" w:rsidRPr="005B17D3" w:rsidRDefault="00E27F88" w:rsidP="00EF3896">
      <w:pPr>
        <w:pStyle w:val="ScreenField"/>
      </w:pPr>
      <w:r w:rsidRPr="005B17D3">
        <w:t>Retransmit</w:t>
      </w:r>
    </w:p>
    <w:p w14:paraId="0D63A0B7" w14:textId="119C25EF" w:rsidR="00E27F88" w:rsidRPr="005B17D3" w:rsidRDefault="00E27F88" w:rsidP="00EF3896">
      <w:pPr>
        <w:pStyle w:val="ScreenFieldDesc"/>
      </w:pPr>
      <w:r w:rsidRPr="005B17D3">
        <w:t xml:space="preserve">This button allows the user to retransmit a message to the external system. </w:t>
      </w:r>
    </w:p>
    <w:p w14:paraId="2E67F05B" w14:textId="77777777" w:rsidR="00E27B6B" w:rsidRPr="005B17D3" w:rsidRDefault="00E27B6B" w:rsidP="00E27B6B">
      <w:pPr>
        <w:pStyle w:val="ScreenField"/>
      </w:pPr>
    </w:p>
    <w:p w14:paraId="42195264" w14:textId="77777777" w:rsidR="00E27F88" w:rsidRPr="005B17D3" w:rsidRDefault="00E27F88" w:rsidP="00EF3896">
      <w:pPr>
        <w:pStyle w:val="Heading2"/>
      </w:pPr>
      <w:bookmarkStart w:id="1474" w:name="_Toc478746622"/>
      <w:bookmarkStart w:id="1475" w:name="_Toc482888552"/>
      <w:bookmarkStart w:id="1476" w:name="_Toc31622327"/>
      <w:r w:rsidRPr="005B17D3">
        <w:t>Communications</w:t>
      </w:r>
      <w:bookmarkStart w:id="1477" w:name="Communications"/>
      <w:bookmarkEnd w:id="1474"/>
      <w:bookmarkEnd w:id="1475"/>
      <w:bookmarkEnd w:id="1476"/>
      <w:bookmarkEnd w:id="1477"/>
    </w:p>
    <w:p w14:paraId="607A8BDC" w14:textId="77777777" w:rsidR="00E27F88" w:rsidRPr="005B17D3" w:rsidRDefault="00E27F88" w:rsidP="00EF3896">
      <w:pPr>
        <w:pStyle w:val="BodyTextBullet2"/>
      </w:pPr>
      <w:r w:rsidRPr="005B17D3">
        <w:t xml:space="preserve">The </w:t>
      </w:r>
      <w:r w:rsidRPr="005B17D3">
        <w:rPr>
          <w:i/>
        </w:rPr>
        <w:t>Communications</w:t>
      </w:r>
      <w:r w:rsidRPr="005B17D3">
        <w:rPr>
          <w:i/>
        </w:rPr>
        <w:fldChar w:fldCharType="begin"/>
      </w:r>
      <w:r w:rsidRPr="005B17D3">
        <w:rPr>
          <w:i/>
        </w:rPr>
        <w:instrText xml:space="preserve"> XE "Communications:log" </w:instrText>
      </w:r>
      <w:r w:rsidRPr="005B17D3">
        <w:rPr>
          <w:i/>
        </w:rPr>
        <w:fldChar w:fldCharType="end"/>
      </w:r>
      <w:r w:rsidRPr="005B17D3">
        <w:t xml:space="preserve"> screen contains lists of letters that are scheduled to be sent to the Veteran, Beneficiary, Beneficiary Power of Attorney</w:t>
      </w:r>
      <w:r w:rsidRPr="005B17D3">
        <w:fldChar w:fldCharType="begin"/>
      </w:r>
      <w:r w:rsidRPr="005B17D3">
        <w:instrText xml:space="preserve"> XE "Power of Attorney" </w:instrText>
      </w:r>
      <w:r w:rsidRPr="005B17D3">
        <w:fldChar w:fldCharType="end"/>
      </w:r>
      <w:r w:rsidRPr="005B17D3">
        <w:fldChar w:fldCharType="begin"/>
      </w:r>
      <w:r w:rsidRPr="005B17D3">
        <w:instrText xml:space="preserve"> XE "Attorney:Power of" </w:instrText>
      </w:r>
      <w:r w:rsidRPr="005B17D3">
        <w:fldChar w:fldCharType="end"/>
      </w:r>
      <w:r w:rsidRPr="005B17D3">
        <w:t xml:space="preserve"> (POA) and /or the Beneficiary Spouse</w:t>
      </w:r>
      <w:r w:rsidRPr="005B17D3">
        <w:fldChar w:fldCharType="begin"/>
      </w:r>
      <w:r w:rsidRPr="005B17D3">
        <w:instrText xml:space="preserve"> XE "Spouse" </w:instrText>
      </w:r>
      <w:r w:rsidRPr="005B17D3">
        <w:fldChar w:fldCharType="end"/>
      </w:r>
      <w:r w:rsidRPr="005B17D3">
        <w:t>. This screen allows user</w:t>
      </w:r>
      <w:r w:rsidRPr="005B17D3">
        <w:fldChar w:fldCharType="begin"/>
      </w:r>
      <w:r w:rsidRPr="005B17D3">
        <w:instrText xml:space="preserve"> XE "User:Communications:view historical letter communications" </w:instrText>
      </w:r>
      <w:r w:rsidRPr="005B17D3">
        <w:fldChar w:fldCharType="end"/>
      </w:r>
      <w:r w:rsidRPr="005B17D3">
        <w:t>s the ability to view</w:t>
      </w:r>
      <w:r w:rsidRPr="005B17D3">
        <w:fldChar w:fldCharType="begin"/>
      </w:r>
      <w:r w:rsidRPr="005B17D3">
        <w:instrText xml:space="preserve"> XE "View:Communications:Historical letter communications" </w:instrText>
      </w:r>
      <w:r w:rsidRPr="005B17D3">
        <w:fldChar w:fldCharType="end"/>
      </w:r>
      <w:r w:rsidRPr="005B17D3">
        <w:t xml:space="preserve"> historical</w:t>
      </w:r>
      <w:r w:rsidRPr="005B17D3">
        <w:fldChar w:fldCharType="begin"/>
      </w:r>
      <w:r w:rsidRPr="005B17D3">
        <w:instrText xml:space="preserve"> XE "Historical:letter communications" </w:instrText>
      </w:r>
      <w:r w:rsidRPr="005B17D3">
        <w:fldChar w:fldCharType="end"/>
      </w:r>
      <w:r w:rsidRPr="005B17D3">
        <w:t xml:space="preserve"> letter</w:t>
      </w:r>
      <w:r w:rsidRPr="005B17D3">
        <w:fldChar w:fldCharType="begin"/>
      </w:r>
      <w:r w:rsidRPr="005B17D3">
        <w:instrText xml:space="preserve"> XE "Letter:Communications:historical" </w:instrText>
      </w:r>
      <w:r w:rsidRPr="005B17D3">
        <w:fldChar w:fldCharType="end"/>
      </w:r>
      <w:r w:rsidRPr="005B17D3">
        <w:t xml:space="preserve"> communications</w:t>
      </w:r>
      <w:r w:rsidRPr="005B17D3">
        <w:fldChar w:fldCharType="begin"/>
      </w:r>
      <w:r w:rsidRPr="005B17D3">
        <w:instrText xml:space="preserve"> XE "Communications:historical letter" </w:instrText>
      </w:r>
      <w:r w:rsidRPr="005B17D3">
        <w:fldChar w:fldCharType="end"/>
      </w:r>
      <w:r w:rsidRPr="005B17D3">
        <w:t xml:space="preserve"> for a single Veteran or beneficiary as well as provide for the ability to cancel a letter, mail and re-mail specific letters.</w:t>
      </w:r>
    </w:p>
    <w:p w14:paraId="58546657" w14:textId="77777777" w:rsidR="00E27F88" w:rsidRPr="005B17D3" w:rsidRDefault="00E27F88" w:rsidP="00EF3896">
      <w:pPr>
        <w:pStyle w:val="ScreenName"/>
      </w:pPr>
      <w:bookmarkStart w:id="1478" w:name="Stop_Communications"/>
      <w:bookmarkStart w:id="1479" w:name="_Toc394920861"/>
      <w:bookmarkStart w:id="1480" w:name="_Toc406571197"/>
      <w:r w:rsidRPr="005B17D3">
        <w:t>Stop Communications</w:t>
      </w:r>
      <w:bookmarkEnd w:id="1478"/>
      <w:r w:rsidRPr="005B17D3">
        <w:fldChar w:fldCharType="begin"/>
      </w:r>
      <w:r w:rsidRPr="005B17D3">
        <w:instrText xml:space="preserve"> XE "Stop Communications" </w:instrText>
      </w:r>
      <w:r w:rsidRPr="005B17D3">
        <w:fldChar w:fldCharType="end"/>
      </w:r>
      <w:r w:rsidRPr="005B17D3">
        <w:t xml:space="preserve"> Console</w:t>
      </w:r>
    </w:p>
    <w:p w14:paraId="38E6F544" w14:textId="4461AA7B" w:rsidR="00E27F88" w:rsidRPr="005B17D3" w:rsidRDefault="00E27F88" w:rsidP="00EF3896">
      <w:pPr>
        <w:pStyle w:val="BodyTextBullet2"/>
      </w:pPr>
      <w:r w:rsidRPr="005B17D3">
        <w:t xml:space="preserve">From the </w:t>
      </w:r>
      <w:r w:rsidRPr="005B17D3">
        <w:rPr>
          <w:b/>
        </w:rPr>
        <w:t>Communications</w:t>
      </w:r>
      <w:r w:rsidRPr="005B17D3">
        <w:t xml:space="preserve"> tab, the </w:t>
      </w:r>
      <w:r w:rsidRPr="005B17D3">
        <w:rPr>
          <w:b/>
        </w:rPr>
        <w:t>Stop Communications</w:t>
      </w:r>
      <w:r w:rsidRPr="005B17D3">
        <w:t xml:space="preserve"> console displays. Checking the </w:t>
      </w:r>
      <w:r w:rsidRPr="005B17D3">
        <w:rPr>
          <w:b/>
        </w:rPr>
        <w:t>Stop Communications</w:t>
      </w:r>
      <w:r w:rsidRPr="005B17D3">
        <w:t xml:space="preserve"> checkbox on the console will stop the Enrollment System from sending letters and handbooks/inserts to a living Veteran. </w:t>
      </w:r>
    </w:p>
    <w:p w14:paraId="71D61529" w14:textId="77777777" w:rsidR="00CB714E" w:rsidRPr="005B17D3" w:rsidRDefault="00CB714E" w:rsidP="00EF3896">
      <w:pPr>
        <w:pStyle w:val="BodyTextBullet2"/>
      </w:pPr>
    </w:p>
    <w:p w14:paraId="0F5C0D7E" w14:textId="77777777" w:rsidR="00E27F88" w:rsidRPr="005B17D3" w:rsidRDefault="00E27F88" w:rsidP="00CB714E">
      <w:pPr>
        <w:pStyle w:val="BodyText"/>
        <w:keepNext/>
        <w:jc w:val="center"/>
      </w:pPr>
      <w:r w:rsidRPr="005B17D3">
        <w:rPr>
          <w:noProof/>
        </w:rPr>
        <w:drawing>
          <wp:inline distT="0" distB="0" distL="0" distR="0" wp14:anchorId="7803D5DA" wp14:editId="4C8C7B43">
            <wp:extent cx="5728970" cy="857160"/>
            <wp:effectExtent l="0" t="0" r="5080" b="635"/>
            <wp:docPr id="1403" name="Picture 1403" descr="Screen capture of the Stop Communications Conso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208">
                      <a:extLst>
                        <a:ext uri="{28A0092B-C50C-407E-A947-70E740481C1C}">
                          <a14:useLocalDpi xmlns:a14="http://schemas.microsoft.com/office/drawing/2010/main" val="0"/>
                        </a:ext>
                      </a:extLst>
                    </a:blip>
                    <a:srcRect l="4043" t="39441" r="5753" b="37802"/>
                    <a:stretch/>
                  </pic:blipFill>
                  <pic:spPr bwMode="auto">
                    <a:xfrm>
                      <a:off x="0" y="0"/>
                      <a:ext cx="5731640" cy="857559"/>
                    </a:xfrm>
                    <a:prstGeom prst="rect">
                      <a:avLst/>
                    </a:prstGeom>
                    <a:noFill/>
                    <a:ln>
                      <a:noFill/>
                    </a:ln>
                    <a:extLst>
                      <a:ext uri="{53640926-AAD7-44D8-BBD7-CCE9431645EC}">
                        <a14:shadowObscured xmlns:a14="http://schemas.microsoft.com/office/drawing/2010/main"/>
                      </a:ext>
                    </a:extLst>
                  </pic:spPr>
                </pic:pic>
              </a:graphicData>
            </a:graphic>
          </wp:inline>
        </w:drawing>
      </w:r>
    </w:p>
    <w:p w14:paraId="597E61CE" w14:textId="3198ED54" w:rsidR="00E27F88" w:rsidRPr="005B17D3" w:rsidRDefault="00E27F88" w:rsidP="00EF3896">
      <w:pPr>
        <w:pStyle w:val="Caption"/>
      </w:pPr>
      <w:bookmarkStart w:id="1481" w:name="_Toc485388016"/>
      <w:bookmarkStart w:id="1482" w:name="_Toc31622477"/>
      <w:r w:rsidRPr="005B17D3">
        <w:t xml:space="preserve">Figure </w:t>
      </w:r>
      <w:r w:rsidRPr="005B17D3">
        <w:rPr>
          <w:noProof/>
        </w:rPr>
        <w:fldChar w:fldCharType="begin"/>
      </w:r>
      <w:r w:rsidRPr="005B17D3">
        <w:rPr>
          <w:noProof/>
        </w:rPr>
        <w:instrText xml:space="preserve"> SEQ Figure \* ARABIC </w:instrText>
      </w:r>
      <w:r w:rsidRPr="005B17D3">
        <w:rPr>
          <w:noProof/>
        </w:rPr>
        <w:fldChar w:fldCharType="separate"/>
      </w:r>
      <w:r w:rsidR="00086A98" w:rsidRPr="005B17D3">
        <w:rPr>
          <w:noProof/>
        </w:rPr>
        <w:t>120</w:t>
      </w:r>
      <w:r w:rsidRPr="005B17D3">
        <w:rPr>
          <w:noProof/>
        </w:rPr>
        <w:fldChar w:fldCharType="end"/>
      </w:r>
      <w:r w:rsidRPr="005B17D3">
        <w:t>: Stop Communications Console</w:t>
      </w:r>
      <w:bookmarkEnd w:id="1481"/>
      <w:bookmarkEnd w:id="1482"/>
    </w:p>
    <w:p w14:paraId="607AFD2B" w14:textId="77777777" w:rsidR="00E27F88" w:rsidRPr="005B17D3" w:rsidRDefault="00E27F88" w:rsidP="00EF3896">
      <w:pPr>
        <w:pStyle w:val="BodyTextBullet2"/>
      </w:pPr>
      <w:r w:rsidRPr="005B17D3">
        <w:t>A user can stop sending letters and handbooks/inserts to a living Veteran for one of the following reasons:</w:t>
      </w:r>
    </w:p>
    <w:p w14:paraId="694F3296" w14:textId="77777777" w:rsidR="00E27F88" w:rsidRPr="005B17D3" w:rsidRDefault="00E27F88" w:rsidP="00EF3896">
      <w:pPr>
        <w:pStyle w:val="ListBull2"/>
      </w:pPr>
      <w:r w:rsidRPr="005B17D3">
        <w:t xml:space="preserve">Administrative Reason: If this option is chosen, the user must give an explanation in the </w:t>
      </w:r>
      <w:r w:rsidRPr="005B17D3">
        <w:rPr>
          <w:b/>
        </w:rPr>
        <w:t>Explanation</w:t>
      </w:r>
      <w:r w:rsidRPr="005B17D3">
        <w:t xml:space="preserve"> box.</w:t>
      </w:r>
    </w:p>
    <w:p w14:paraId="1E5487C6" w14:textId="77777777" w:rsidR="00E27F88" w:rsidRPr="005B17D3" w:rsidRDefault="00E27F88" w:rsidP="00EF3896">
      <w:pPr>
        <w:pStyle w:val="ListBull2"/>
      </w:pPr>
      <w:r w:rsidRPr="005B17D3">
        <w:t>Received Unverified Date of Death: There is no proof of death of the Veteran.</w:t>
      </w:r>
    </w:p>
    <w:p w14:paraId="2BE98442" w14:textId="77777777" w:rsidR="00E27F88" w:rsidRPr="005B17D3" w:rsidRDefault="00E27F88" w:rsidP="00EF3896">
      <w:pPr>
        <w:pStyle w:val="ListBull2"/>
      </w:pPr>
      <w:r w:rsidRPr="005B17D3">
        <w:t>Undeliverable Mail.</w:t>
      </w:r>
    </w:p>
    <w:p w14:paraId="38839CD6" w14:textId="77777777" w:rsidR="00E27F88" w:rsidRPr="005B17D3" w:rsidRDefault="00E27F88" w:rsidP="00EF3896">
      <w:pPr>
        <w:pStyle w:val="BodyTextBullet2"/>
      </w:pPr>
      <w:r w:rsidRPr="005B17D3">
        <w:t xml:space="preserve">Unchecking the </w:t>
      </w:r>
      <w:r w:rsidRPr="005B17D3">
        <w:rPr>
          <w:b/>
        </w:rPr>
        <w:t>Stop Communications</w:t>
      </w:r>
      <w:r w:rsidRPr="005B17D3">
        <w:t xml:space="preserve"> checkbox restarts the process of sending letters and handbooks/inserts to the living Veteran.</w:t>
      </w:r>
    </w:p>
    <w:p w14:paraId="2C2494CF" w14:textId="77777777" w:rsidR="00E27F88" w:rsidRPr="005B17D3" w:rsidRDefault="00E27F88" w:rsidP="00474E83">
      <w:pPr>
        <w:pStyle w:val="NoteLightbulb"/>
      </w:pPr>
      <w:r w:rsidRPr="005B17D3">
        <w:rPr>
          <w:b/>
        </w:rPr>
        <w:t>Note:</w:t>
      </w:r>
      <w:r w:rsidRPr="005B17D3">
        <w:t xml:space="preserve"> The user will need the </w:t>
      </w:r>
      <w:r w:rsidRPr="005B17D3">
        <w:rPr>
          <w:b/>
        </w:rPr>
        <w:t>Edit/Stop Communications</w:t>
      </w:r>
      <w:r w:rsidRPr="005B17D3">
        <w:t xml:space="preserve"> functionality enabled on their user profile to stop sending letters and handbooks/inserts. </w:t>
      </w:r>
    </w:p>
    <w:p w14:paraId="126DA597" w14:textId="77777777" w:rsidR="00E27F88" w:rsidRPr="005B17D3" w:rsidRDefault="00E27F88" w:rsidP="00EF3896">
      <w:pPr>
        <w:pStyle w:val="BodyTextBullet2"/>
      </w:pPr>
      <w:r w:rsidRPr="005B17D3">
        <w:t>If Stop Communications is selected:</w:t>
      </w:r>
    </w:p>
    <w:p w14:paraId="137643E9" w14:textId="77777777" w:rsidR="00E27F88" w:rsidRPr="005B17D3" w:rsidRDefault="00E27F88" w:rsidP="00EF3896">
      <w:pPr>
        <w:pStyle w:val="ListBull2"/>
      </w:pPr>
      <w:r w:rsidRPr="005B17D3">
        <w:t xml:space="preserve">Letters and handbooks/inserts will </w:t>
      </w:r>
      <w:r w:rsidRPr="005B17D3">
        <w:rPr>
          <w:b/>
        </w:rPr>
        <w:t>not</w:t>
      </w:r>
      <w:r w:rsidRPr="005B17D3">
        <w:t xml:space="preserve"> get sent to the Veteran. </w:t>
      </w:r>
      <w:r w:rsidRPr="005B17D3">
        <w:rPr>
          <w:b/>
          <w:u w:val="single"/>
        </w:rPr>
        <w:t>No exceptions to this rule</w:t>
      </w:r>
      <w:r w:rsidRPr="005B17D3">
        <w:t>.</w:t>
      </w:r>
    </w:p>
    <w:p w14:paraId="3B180202" w14:textId="77777777" w:rsidR="00E27F88" w:rsidRPr="005B17D3" w:rsidRDefault="00E27F88" w:rsidP="00EF3896">
      <w:pPr>
        <w:pStyle w:val="ListBull2"/>
      </w:pPr>
      <w:r w:rsidRPr="005B17D3">
        <w:t>There will be a “</w:t>
      </w:r>
      <w:r w:rsidRPr="005B17D3">
        <w:rPr>
          <w:i/>
        </w:rPr>
        <w:t>Stop Communications has been selected</w:t>
      </w:r>
      <w:r w:rsidRPr="005B17D3">
        <w:t xml:space="preserve">” message after the user clicks the </w:t>
      </w:r>
      <w:r w:rsidRPr="005B17D3">
        <w:rPr>
          <w:b/>
        </w:rPr>
        <w:t>Name</w:t>
      </w:r>
      <w:r w:rsidRPr="005B17D3">
        <w:t xml:space="preserve"> link in the </w:t>
      </w:r>
      <w:r w:rsidRPr="005B17D3">
        <w:rPr>
          <w:b/>
        </w:rPr>
        <w:t>Previously Mailed</w:t>
      </w:r>
      <w:r w:rsidRPr="005B17D3">
        <w:t xml:space="preserve"> tab, the </w:t>
      </w:r>
      <w:r w:rsidRPr="005B17D3">
        <w:rPr>
          <w:b/>
        </w:rPr>
        <w:t>Mail</w:t>
      </w:r>
      <w:r w:rsidRPr="005B17D3">
        <w:t xml:space="preserve"> link in the </w:t>
      </w:r>
      <w:r w:rsidRPr="005B17D3">
        <w:rPr>
          <w:b/>
        </w:rPr>
        <w:t>Available for Mailing</w:t>
      </w:r>
      <w:r w:rsidRPr="005B17D3">
        <w:t xml:space="preserve"> tab, or the </w:t>
      </w:r>
      <w:r w:rsidRPr="005B17D3">
        <w:rPr>
          <w:b/>
        </w:rPr>
        <w:t>Mail</w:t>
      </w:r>
      <w:r w:rsidRPr="005B17D3">
        <w:rPr>
          <w:color w:val="0000FF"/>
        </w:rPr>
        <w:t xml:space="preserve"> </w:t>
      </w:r>
      <w:r w:rsidRPr="005B17D3">
        <w:t xml:space="preserve">link in the </w:t>
      </w:r>
      <w:r w:rsidRPr="005B17D3">
        <w:rPr>
          <w:b/>
        </w:rPr>
        <w:t>Handbook Status</w:t>
      </w:r>
      <w:r w:rsidRPr="005B17D3">
        <w:t xml:space="preserve"> tab, where a popup message will display.</w:t>
      </w:r>
    </w:p>
    <w:p w14:paraId="2311E1B1" w14:textId="77777777" w:rsidR="00E27F88" w:rsidRPr="005B17D3" w:rsidRDefault="00E27F88" w:rsidP="00EF3896">
      <w:pPr>
        <w:pStyle w:val="ListBull2"/>
      </w:pPr>
      <w:r w:rsidRPr="005B17D3">
        <w:t xml:space="preserve">The </w:t>
      </w:r>
      <w:r w:rsidRPr="005B17D3">
        <w:rPr>
          <w:b/>
        </w:rPr>
        <w:t>Cancel Mailing</w:t>
      </w:r>
      <w:r w:rsidRPr="005B17D3">
        <w:t xml:space="preserve"> checkbox will remain on the </w:t>
      </w:r>
      <w:r w:rsidRPr="005B17D3">
        <w:rPr>
          <w:b/>
        </w:rPr>
        <w:t>Add Comments</w:t>
      </w:r>
      <w:r w:rsidRPr="005B17D3">
        <w:t xml:space="preserve"> console if a letter or handbook is in </w:t>
      </w:r>
      <w:r w:rsidRPr="005B17D3">
        <w:rPr>
          <w:b/>
        </w:rPr>
        <w:t>Send to AAC</w:t>
      </w:r>
      <w:r w:rsidRPr="005B17D3">
        <w:t xml:space="preserve">, </w:t>
      </w:r>
      <w:r w:rsidRPr="005B17D3">
        <w:rPr>
          <w:b/>
        </w:rPr>
        <w:t>Send to CMS</w:t>
      </w:r>
      <w:r w:rsidRPr="005B17D3">
        <w:t xml:space="preserve"> or </w:t>
      </w:r>
      <w:r w:rsidRPr="005B17D3">
        <w:rPr>
          <w:b/>
        </w:rPr>
        <w:t>Send to Print Vendor</w:t>
      </w:r>
      <w:r w:rsidRPr="005B17D3">
        <w:t xml:space="preserve"> status under the </w:t>
      </w:r>
      <w:r w:rsidRPr="005B17D3">
        <w:rPr>
          <w:b/>
        </w:rPr>
        <w:t xml:space="preserve">Name </w:t>
      </w:r>
      <w:r w:rsidRPr="005B17D3">
        <w:t xml:space="preserve">link in the </w:t>
      </w:r>
      <w:r w:rsidRPr="005B17D3">
        <w:rPr>
          <w:b/>
        </w:rPr>
        <w:t>Previously Mailed</w:t>
      </w:r>
      <w:r w:rsidRPr="005B17D3">
        <w:t xml:space="preserve"> tab.</w:t>
      </w:r>
    </w:p>
    <w:p w14:paraId="000C0A69" w14:textId="77777777" w:rsidR="00E27F88" w:rsidRPr="005B17D3" w:rsidRDefault="00E27F88" w:rsidP="00EF3896">
      <w:pPr>
        <w:pStyle w:val="ListBull2"/>
      </w:pPr>
      <w:r w:rsidRPr="005B17D3">
        <w:t xml:space="preserve">Letters that are automatically triggered will </w:t>
      </w:r>
      <w:r w:rsidRPr="005B17D3">
        <w:rPr>
          <w:b/>
        </w:rPr>
        <w:t xml:space="preserve">not </w:t>
      </w:r>
      <w:r w:rsidRPr="005B17D3">
        <w:t>be added to the letter queue or sent to the Print Vendor.</w:t>
      </w:r>
    </w:p>
    <w:p w14:paraId="68F82014" w14:textId="77777777" w:rsidR="00E27F88" w:rsidRPr="005B17D3" w:rsidRDefault="00E27F88" w:rsidP="00EF3896">
      <w:pPr>
        <w:pStyle w:val="BodyText"/>
        <w:ind w:left="720"/>
      </w:pPr>
    </w:p>
    <w:p w14:paraId="11F3997A" w14:textId="77777777" w:rsidR="00E27F88" w:rsidRPr="005B17D3" w:rsidRDefault="00E27F88" w:rsidP="00EF3896">
      <w:pPr>
        <w:pStyle w:val="Heading3"/>
      </w:pPr>
      <w:bookmarkStart w:id="1483" w:name="_Toc482888553"/>
      <w:bookmarkStart w:id="1484" w:name="_Toc31622328"/>
      <w:r w:rsidRPr="005B17D3">
        <w:t>Previously Mailed</w:t>
      </w:r>
      <w:bookmarkEnd w:id="1479"/>
      <w:bookmarkEnd w:id="1480"/>
      <w:bookmarkEnd w:id="1483"/>
      <w:bookmarkEnd w:id="1484"/>
      <w:r w:rsidRPr="005B17D3">
        <w:fldChar w:fldCharType="begin"/>
      </w:r>
      <w:r w:rsidRPr="005B17D3">
        <w:instrText xml:space="preserve"> XE "Communications:Previously Mailed" </w:instrText>
      </w:r>
      <w:r w:rsidRPr="005B17D3">
        <w:fldChar w:fldCharType="end"/>
      </w:r>
    </w:p>
    <w:p w14:paraId="4953A840" w14:textId="77777777" w:rsidR="00E27F88" w:rsidRPr="005B17D3" w:rsidRDefault="00E27F88" w:rsidP="009F52D7">
      <w:pPr>
        <w:pStyle w:val="BodyTextBullet2"/>
        <w:jc w:val="center"/>
      </w:pPr>
      <w:r w:rsidRPr="005B17D3">
        <w:rPr>
          <w:noProof/>
        </w:rPr>
        <w:drawing>
          <wp:inline distT="0" distB="0" distL="0" distR="0" wp14:anchorId="399DF627" wp14:editId="2C690833">
            <wp:extent cx="5210175" cy="565781"/>
            <wp:effectExtent l="0" t="0" r="0" b="6350"/>
            <wp:docPr id="1399" name="Picture 1399" descr="Screen shot of Previously Mailed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9"/>
                    <a:srcRect l="1441" t="61530" r="1"/>
                    <a:stretch/>
                  </pic:blipFill>
                  <pic:spPr bwMode="auto">
                    <a:xfrm>
                      <a:off x="0" y="0"/>
                      <a:ext cx="5220167" cy="566866"/>
                    </a:xfrm>
                    <a:prstGeom prst="rect">
                      <a:avLst/>
                    </a:prstGeom>
                    <a:ln>
                      <a:noFill/>
                    </a:ln>
                    <a:extLst>
                      <a:ext uri="{53640926-AAD7-44D8-BBD7-CCE9431645EC}">
                        <a14:shadowObscured xmlns:a14="http://schemas.microsoft.com/office/drawing/2010/main"/>
                      </a:ext>
                    </a:extLst>
                  </pic:spPr>
                </pic:pic>
              </a:graphicData>
            </a:graphic>
          </wp:inline>
        </w:drawing>
      </w:r>
    </w:p>
    <w:p w14:paraId="296A6B4E" w14:textId="119BF7D1" w:rsidR="00E27F88" w:rsidRPr="005B17D3" w:rsidRDefault="00E27F88" w:rsidP="00EF3896">
      <w:pPr>
        <w:pStyle w:val="Caption"/>
        <w:rPr>
          <w:noProof/>
        </w:rPr>
      </w:pPr>
      <w:bookmarkStart w:id="1485" w:name="_Toc31622478"/>
      <w:r w:rsidRPr="005B17D3">
        <w:t xml:space="preserve">Figure </w:t>
      </w:r>
      <w:r w:rsidRPr="005B17D3">
        <w:rPr>
          <w:noProof/>
        </w:rPr>
        <w:fldChar w:fldCharType="begin"/>
      </w:r>
      <w:r w:rsidRPr="005B17D3">
        <w:rPr>
          <w:noProof/>
        </w:rPr>
        <w:instrText xml:space="preserve"> SEQ Figure \* ARABIC </w:instrText>
      </w:r>
      <w:r w:rsidRPr="005B17D3">
        <w:rPr>
          <w:noProof/>
        </w:rPr>
        <w:fldChar w:fldCharType="separate"/>
      </w:r>
      <w:r w:rsidR="00086A98" w:rsidRPr="005B17D3">
        <w:rPr>
          <w:noProof/>
        </w:rPr>
        <w:t>121</w:t>
      </w:r>
      <w:r w:rsidRPr="005B17D3">
        <w:rPr>
          <w:noProof/>
        </w:rPr>
        <w:fldChar w:fldCharType="end"/>
      </w:r>
      <w:r w:rsidRPr="005B17D3">
        <w:t xml:space="preserve">: </w:t>
      </w:r>
      <w:r w:rsidRPr="005B17D3">
        <w:rPr>
          <w:noProof/>
        </w:rPr>
        <w:t>Previously Mailed</w:t>
      </w:r>
      <w:bookmarkEnd w:id="1485"/>
    </w:p>
    <w:p w14:paraId="1CD9B28D" w14:textId="77777777" w:rsidR="00E27B6B" w:rsidRPr="005B17D3" w:rsidRDefault="00E27B6B" w:rsidP="00E27B6B"/>
    <w:p w14:paraId="72A350D2" w14:textId="77777777" w:rsidR="00E27F88" w:rsidRPr="005B17D3" w:rsidRDefault="00E27F88" w:rsidP="00EF3896">
      <w:pPr>
        <w:pStyle w:val="ScreenName"/>
        <w:rPr>
          <w:rStyle w:val="Text-onlypopuphotspot"/>
        </w:rPr>
      </w:pPr>
      <w:r w:rsidRPr="005B17D3">
        <w:t xml:space="preserve">Letter Mailed on Behalf of </w:t>
      </w:r>
      <w:r w:rsidRPr="005B17D3">
        <w:rPr>
          <w:rStyle w:val="Text-onlypopuphotspot"/>
          <w:bCs w:val="0"/>
        </w:rPr>
        <w:t>Veteran</w:t>
      </w:r>
    </w:p>
    <w:p w14:paraId="7E607F0C" w14:textId="77777777" w:rsidR="00E27F88" w:rsidRPr="005B17D3" w:rsidRDefault="00E27F88" w:rsidP="00EF3896">
      <w:pPr>
        <w:pStyle w:val="BodyTextBullet2"/>
        <w:rPr>
          <w:rStyle w:val="Text-onlypopuphotspot"/>
          <w:bCs w:val="0"/>
        </w:rPr>
      </w:pPr>
      <w:r w:rsidRPr="005B17D3">
        <w:rPr>
          <w:rStyle w:val="Text-onlypopuphotspot"/>
          <w:bCs w:val="0"/>
        </w:rPr>
        <w:t xml:space="preserve">The </w:t>
      </w:r>
      <w:r w:rsidRPr="005B17D3">
        <w:rPr>
          <w:rStyle w:val="Text-onlypopuphotspot"/>
          <w:b/>
          <w:bCs w:val="0"/>
        </w:rPr>
        <w:t>Previously Mailed</w:t>
      </w:r>
      <w:r w:rsidRPr="005B17D3">
        <w:rPr>
          <w:rStyle w:val="Text-onlypopuphotspot"/>
          <w:bCs w:val="0"/>
        </w:rPr>
        <w:t xml:space="preserve"> tab displays the </w:t>
      </w:r>
      <w:bookmarkStart w:id="1486" w:name="ClosedApplicationLetter"/>
      <w:bookmarkStart w:id="1487" w:name="ClosedAppLetterHistory"/>
      <w:r w:rsidRPr="005B17D3">
        <w:rPr>
          <w:rStyle w:val="Text-onlypopuphotspot"/>
          <w:bCs w:val="0"/>
        </w:rPr>
        <w:t>Closed Application letter</w:t>
      </w:r>
      <w:bookmarkEnd w:id="1486"/>
      <w:r w:rsidRPr="005B17D3">
        <w:rPr>
          <w:rStyle w:val="Text-onlypopuphotspot"/>
          <w:bCs w:val="0"/>
        </w:rPr>
        <w:t xml:space="preserve"> history</w:t>
      </w:r>
      <w:bookmarkEnd w:id="1487"/>
      <w:r w:rsidRPr="005B17D3">
        <w:rPr>
          <w:rStyle w:val="Text-onlypopuphotspot"/>
          <w:bCs w:val="0"/>
        </w:rPr>
        <w:t xml:space="preserve">. The letter information comes from the print vendor and populates the letter history in the </w:t>
      </w:r>
      <w:r w:rsidRPr="005B17D3">
        <w:rPr>
          <w:rStyle w:val="Text-onlypopuphotspot"/>
          <w:b/>
        </w:rPr>
        <w:t>Previously Mailed</w:t>
      </w:r>
      <w:r w:rsidRPr="005B17D3">
        <w:rPr>
          <w:rStyle w:val="Text-onlypopuphotspot"/>
        </w:rPr>
        <w:t xml:space="preserve"> </w:t>
      </w:r>
      <w:r w:rsidRPr="005B17D3">
        <w:rPr>
          <w:rStyle w:val="Text-onlypopuphotspot"/>
          <w:bCs w:val="0"/>
        </w:rPr>
        <w:t xml:space="preserve">tab. Users can re-mail Closed Application letters from the </w:t>
      </w:r>
      <w:r w:rsidRPr="005B17D3">
        <w:rPr>
          <w:rStyle w:val="Text-onlypopuphotspot"/>
          <w:b/>
          <w:bCs w:val="0"/>
        </w:rPr>
        <w:t>Previously Mailed</w:t>
      </w:r>
      <w:r w:rsidRPr="005B17D3">
        <w:rPr>
          <w:rStyle w:val="Text-onlypopuphotspot"/>
          <w:bCs w:val="0"/>
        </w:rPr>
        <w:t xml:space="preserve"> tab.</w:t>
      </w:r>
    </w:p>
    <w:p w14:paraId="56F6EBD0" w14:textId="77777777" w:rsidR="00E27F88" w:rsidRPr="005B17D3" w:rsidRDefault="00E27F88" w:rsidP="00EF3896">
      <w:pPr>
        <w:rPr>
          <w:rStyle w:val="Text-onlypopuphotspot"/>
          <w:bCs/>
        </w:rPr>
      </w:pPr>
      <w:r w:rsidRPr="005B17D3">
        <w:rPr>
          <w:rStyle w:val="Text-onlypopuphotspot"/>
          <w:bCs/>
        </w:rPr>
        <w:t xml:space="preserve">Users can select a letter, located in the </w:t>
      </w:r>
      <w:r w:rsidRPr="005B17D3">
        <w:rPr>
          <w:rStyle w:val="Text-onlypopuphotspot"/>
          <w:b/>
          <w:bCs/>
        </w:rPr>
        <w:t xml:space="preserve">Name </w:t>
      </w:r>
      <w:r w:rsidRPr="005B17D3">
        <w:rPr>
          <w:rStyle w:val="Text-onlypopuphotspot"/>
          <w:bCs/>
        </w:rPr>
        <w:t xml:space="preserve">column, to drill down to the communication status details. </w:t>
      </w:r>
      <w:bookmarkStart w:id="1488" w:name="managePendingLetters"/>
      <w:bookmarkEnd w:id="1488"/>
    </w:p>
    <w:p w14:paraId="59C17F86" w14:textId="77777777" w:rsidR="00E27F88" w:rsidRPr="005B17D3" w:rsidRDefault="00E27F88" w:rsidP="00EF3896">
      <w:pPr>
        <w:rPr>
          <w:rStyle w:val="Text-onlypopuphotspot"/>
          <w:bCs/>
        </w:rPr>
      </w:pPr>
    </w:p>
    <w:p w14:paraId="6F462645" w14:textId="77777777" w:rsidR="00E27F88" w:rsidRPr="005B17D3" w:rsidRDefault="00E27F88" w:rsidP="00EF3896">
      <w:pPr>
        <w:rPr>
          <w:rStyle w:val="Text-onlypopuphotspot"/>
          <w:b/>
          <w:bCs/>
          <w:i/>
          <w:u w:val="single"/>
        </w:rPr>
      </w:pPr>
      <w:r w:rsidRPr="005B17D3">
        <w:rPr>
          <w:rStyle w:val="Text-onlypopuphotspot"/>
          <w:b/>
          <w:bCs/>
          <w:i/>
          <w:u w:val="single"/>
        </w:rPr>
        <w:t>Pending Letter Details</w:t>
      </w:r>
      <w:r w:rsidRPr="005B17D3">
        <w:rPr>
          <w:rStyle w:val="Text-onlypopuphotspot"/>
          <w:b/>
          <w:bCs/>
          <w:i/>
          <w:u w:val="single"/>
        </w:rPr>
        <w:fldChar w:fldCharType="begin"/>
      </w:r>
      <w:r w:rsidRPr="005B17D3">
        <w:instrText xml:space="preserve"> XE "Initial Pending Letters:Details" </w:instrText>
      </w:r>
      <w:r w:rsidRPr="005B17D3">
        <w:rPr>
          <w:rStyle w:val="Text-onlypopuphotspot"/>
          <w:b/>
          <w:bCs/>
          <w:i/>
          <w:u w:val="single"/>
        </w:rPr>
        <w:fldChar w:fldCharType="end"/>
      </w:r>
      <w:r w:rsidRPr="005B17D3">
        <w:rPr>
          <w:rStyle w:val="Text-onlypopuphotspot"/>
          <w:b/>
          <w:bCs/>
          <w:i/>
          <w:u w:val="single"/>
        </w:rPr>
        <w:fldChar w:fldCharType="begin"/>
      </w:r>
      <w:r w:rsidRPr="005B17D3">
        <w:instrText xml:space="preserve"> XE "Previously Mailed:Pending Letter Details" </w:instrText>
      </w:r>
      <w:r w:rsidRPr="005B17D3">
        <w:rPr>
          <w:rStyle w:val="Text-onlypopuphotspot"/>
          <w:b/>
          <w:bCs/>
          <w:i/>
          <w:u w:val="single"/>
        </w:rPr>
        <w:fldChar w:fldCharType="end"/>
      </w:r>
      <w:r w:rsidRPr="005B17D3">
        <w:rPr>
          <w:rStyle w:val="Text-onlypopuphotspot"/>
          <w:b/>
          <w:bCs/>
          <w:i/>
          <w:u w:val="single"/>
        </w:rPr>
        <w:t>:</w:t>
      </w:r>
    </w:p>
    <w:p w14:paraId="7137292A" w14:textId="77777777" w:rsidR="00E27F88" w:rsidRPr="005B17D3" w:rsidRDefault="00E27F88" w:rsidP="00EF3896">
      <w:pPr>
        <w:pStyle w:val="ScreenFieldDesc"/>
      </w:pPr>
      <w:r w:rsidRPr="005B17D3">
        <w:t>The information received from the print vendor</w:t>
      </w:r>
      <w:r w:rsidRPr="005B17D3">
        <w:fldChar w:fldCharType="begin"/>
      </w:r>
      <w:r w:rsidRPr="005B17D3">
        <w:instrText xml:space="preserve"> XE "Print vendor" </w:instrText>
      </w:r>
      <w:r w:rsidRPr="005B17D3">
        <w:fldChar w:fldCharType="end"/>
      </w:r>
      <w:r w:rsidRPr="005B17D3">
        <w:t xml:space="preserve"> for each Pending Verification letter, includes but is not limited to, the following: </w:t>
      </w:r>
    </w:p>
    <w:p w14:paraId="6C331316" w14:textId="77777777" w:rsidR="00E27F88" w:rsidRPr="005B17D3" w:rsidRDefault="00E27F88" w:rsidP="00EF3896">
      <w:pPr>
        <w:pStyle w:val="ListBull2"/>
      </w:pPr>
      <w:r w:rsidRPr="005B17D3">
        <w:t>Date of the Letter</w:t>
      </w:r>
    </w:p>
    <w:p w14:paraId="7E70234E" w14:textId="77777777" w:rsidR="00E27F88" w:rsidRPr="005B17D3" w:rsidRDefault="00E27F88" w:rsidP="00EF3896">
      <w:pPr>
        <w:pStyle w:val="ListBull2"/>
      </w:pPr>
      <w:r w:rsidRPr="005B17D3">
        <w:t>Name of the Letter</w:t>
      </w:r>
    </w:p>
    <w:p w14:paraId="2F077254" w14:textId="77777777" w:rsidR="00E27F88" w:rsidRPr="005B17D3" w:rsidRDefault="00E27F88" w:rsidP="00EF3896">
      <w:pPr>
        <w:pStyle w:val="ListBull2"/>
      </w:pPr>
      <w:r w:rsidRPr="005B17D3">
        <w:t>Applicant Identity Traits</w:t>
      </w:r>
    </w:p>
    <w:p w14:paraId="4BB9D842" w14:textId="77777777" w:rsidR="00E27F88" w:rsidRPr="005B17D3" w:rsidRDefault="00E27F88" w:rsidP="00EF3896">
      <w:pPr>
        <w:pStyle w:val="ListBull2"/>
      </w:pPr>
      <w:r w:rsidRPr="005B17D3">
        <w:t>Communication Status</w:t>
      </w:r>
    </w:p>
    <w:p w14:paraId="33AA2A5A" w14:textId="77777777" w:rsidR="00E27F88" w:rsidRPr="005B17D3" w:rsidRDefault="00E27F88" w:rsidP="00EF3896">
      <w:pPr>
        <w:pStyle w:val="ListBull2"/>
      </w:pPr>
      <w:r w:rsidRPr="005B17D3">
        <w:t>Actual Date Mailed</w:t>
      </w:r>
    </w:p>
    <w:p w14:paraId="22279863" w14:textId="77777777" w:rsidR="00E27F88" w:rsidRPr="005B17D3" w:rsidRDefault="00E27F88" w:rsidP="00EF3896">
      <w:pPr>
        <w:pStyle w:val="Bullet4"/>
        <w:numPr>
          <w:ilvl w:val="0"/>
          <w:numId w:val="0"/>
        </w:numPr>
        <w:ind w:left="360"/>
      </w:pPr>
    </w:p>
    <w:p w14:paraId="640DD1B3" w14:textId="77777777" w:rsidR="00E27F88" w:rsidRPr="005B17D3" w:rsidRDefault="00E27F88" w:rsidP="00EF3896">
      <w:pPr>
        <w:pStyle w:val="BodyTextBullet2"/>
        <w:rPr>
          <w:rStyle w:val="Text-onlypopuphotspot"/>
          <w:bCs w:val="0"/>
        </w:rPr>
      </w:pPr>
      <w:r w:rsidRPr="005B17D3">
        <w:rPr>
          <w:rStyle w:val="Text-onlypopuphotspot"/>
          <w:bCs w:val="0"/>
        </w:rPr>
        <w:t xml:space="preserve">The following fields display for Pending Letters (650 and 651) only: </w:t>
      </w:r>
      <w:r w:rsidRPr="005B17D3">
        <w:rPr>
          <w:rStyle w:val="Text-onlypopuphotspot"/>
          <w:b/>
          <w:bCs w:val="0"/>
        </w:rPr>
        <w:t>Initial Notification Date</w:t>
      </w:r>
      <w:r w:rsidRPr="005B17D3">
        <w:rPr>
          <w:rStyle w:val="Text-onlypopuphotspot"/>
          <w:bCs w:val="0"/>
        </w:rPr>
        <w:t xml:space="preserve">, </w:t>
      </w:r>
      <w:r w:rsidRPr="005B17D3">
        <w:rPr>
          <w:rStyle w:val="Text-onlypopuphotspot"/>
          <w:b/>
          <w:bCs w:val="0"/>
        </w:rPr>
        <w:t>Days Elapsed</w:t>
      </w:r>
      <w:r w:rsidRPr="005B17D3">
        <w:rPr>
          <w:rStyle w:val="Text-onlypopuphotspot"/>
          <w:bCs w:val="0"/>
        </w:rPr>
        <w:t xml:space="preserve"> and </w:t>
      </w:r>
      <w:r w:rsidRPr="005B17D3">
        <w:rPr>
          <w:rStyle w:val="Text-onlypopuphotspot"/>
          <w:b/>
          <w:bCs w:val="0"/>
        </w:rPr>
        <w:t>Trigger</w:t>
      </w:r>
      <w:r w:rsidRPr="005B17D3">
        <w:rPr>
          <w:rStyle w:val="Text-onlypopuphotspot"/>
          <w:bCs w:val="0"/>
        </w:rPr>
        <w:t>. These fields are not displayed for Closed Letters (652 and 652A)</w:t>
      </w:r>
    </w:p>
    <w:p w14:paraId="0132A1AA" w14:textId="77777777" w:rsidR="00E27F88" w:rsidRPr="005B17D3" w:rsidRDefault="00E27F88" w:rsidP="00EF3896">
      <w:pPr>
        <w:rPr>
          <w:rStyle w:val="Text-onlypopuphotspot"/>
        </w:rPr>
      </w:pPr>
      <w:r w:rsidRPr="005B17D3">
        <w:rPr>
          <w:rStyle w:val="Text-onlypopuphotspot"/>
          <w:bCs/>
        </w:rPr>
        <w:t>Click the</w:t>
      </w:r>
      <w:r w:rsidRPr="005B17D3">
        <w:rPr>
          <w:rStyle w:val="Text-onlypopuphotspot"/>
          <w:b/>
          <w:bCs/>
        </w:rPr>
        <w:t xml:space="preserve"> Letter</w:t>
      </w:r>
      <w:r w:rsidRPr="005B17D3">
        <w:rPr>
          <w:rStyle w:val="Text-onlypopuphotspot"/>
          <w:bCs/>
        </w:rPr>
        <w:t xml:space="preserve"> dropdown to display the following pending letter details:</w:t>
      </w:r>
    </w:p>
    <w:p w14:paraId="0E709DE0" w14:textId="77777777" w:rsidR="00E27F88" w:rsidRPr="005B17D3" w:rsidRDefault="00E27F88" w:rsidP="00EF3896">
      <w:pPr>
        <w:pStyle w:val="ScreenField"/>
      </w:pPr>
      <w:r w:rsidRPr="005B17D3">
        <w:t>Status Date:</w:t>
      </w:r>
    </w:p>
    <w:p w14:paraId="116546D0" w14:textId="66A380B8" w:rsidR="00E27F88" w:rsidRPr="005B17D3" w:rsidRDefault="00E27F88" w:rsidP="00EF3896">
      <w:pPr>
        <w:pStyle w:val="ScreenFieldDesc"/>
      </w:pPr>
      <w:r w:rsidRPr="005B17D3">
        <w:t>Indicates the date</w:t>
      </w:r>
      <w:r w:rsidRPr="005B17D3">
        <w:fldChar w:fldCharType="begin"/>
      </w:r>
      <w:r w:rsidRPr="005B17D3">
        <w:instrText xml:space="preserve"> XE "Date:Communications:Status" </w:instrText>
      </w:r>
      <w:r w:rsidRPr="005B17D3">
        <w:fldChar w:fldCharType="end"/>
      </w:r>
      <w:r w:rsidRPr="005B17D3">
        <w:t xml:space="preserve"> the letter</w:t>
      </w:r>
      <w:r w:rsidRPr="005B17D3">
        <w:fldChar w:fldCharType="begin"/>
      </w:r>
      <w:r w:rsidRPr="005B17D3">
        <w:instrText xml:space="preserve"> XE "Letter:Communications:Status Date" </w:instrText>
      </w:r>
      <w:r w:rsidRPr="005B17D3">
        <w:fldChar w:fldCharType="end"/>
      </w:r>
      <w:r w:rsidRPr="005B17D3">
        <w:t xml:space="preserve"> was processed for mailing by the AITC (previously AAC)</w:t>
      </w:r>
      <w:r w:rsidRPr="005B17D3">
        <w:fldChar w:fldCharType="begin"/>
      </w:r>
      <w:r w:rsidRPr="005B17D3">
        <w:instrText xml:space="preserve"> XE "AAC" </w:instrText>
      </w:r>
      <w:r w:rsidRPr="005B17D3">
        <w:fldChar w:fldCharType="end"/>
      </w:r>
      <w:r w:rsidRPr="005B17D3">
        <w:t>. Status Date is automatically set by the system anytime the Communication Status is modified.</w:t>
      </w:r>
    </w:p>
    <w:p w14:paraId="298E0736" w14:textId="77777777" w:rsidR="00E27B6B" w:rsidRPr="005B17D3" w:rsidRDefault="00E27B6B" w:rsidP="00E27B6B">
      <w:pPr>
        <w:pStyle w:val="ScreenField"/>
      </w:pPr>
    </w:p>
    <w:p w14:paraId="755A4D86" w14:textId="77777777" w:rsidR="00E27F88" w:rsidRPr="005B17D3" w:rsidRDefault="00E27F88" w:rsidP="00EF3896">
      <w:pPr>
        <w:pStyle w:val="ScreenField"/>
      </w:pPr>
      <w:r w:rsidRPr="005B17D3">
        <w:t>Status:</w:t>
      </w:r>
      <w:r w:rsidRPr="005B17D3">
        <w:fldChar w:fldCharType="begin"/>
      </w:r>
      <w:r w:rsidRPr="005B17D3">
        <w:instrText xml:space="preserve"> XE "Communications:Status" </w:instrText>
      </w:r>
      <w:r w:rsidRPr="005B17D3">
        <w:fldChar w:fldCharType="end"/>
      </w:r>
    </w:p>
    <w:p w14:paraId="245CF977" w14:textId="77777777" w:rsidR="00E27F88" w:rsidRPr="005B17D3" w:rsidRDefault="00E27F88" w:rsidP="00EF3896">
      <w:pPr>
        <w:pStyle w:val="ScreenFieldDesc"/>
      </w:pPr>
      <w:r w:rsidRPr="005B17D3">
        <w:t>This indicates the current mailing status of the correspondence. Statuses include:</w:t>
      </w:r>
    </w:p>
    <w:p w14:paraId="1DDB1C21" w14:textId="77777777" w:rsidR="00E27F88" w:rsidRPr="005B17D3" w:rsidRDefault="00E27F88" w:rsidP="00EF3896">
      <w:pPr>
        <w:pStyle w:val="ListBull2"/>
      </w:pPr>
      <w:r w:rsidRPr="005B17D3">
        <w:t>Send to AAC</w:t>
      </w:r>
      <w:r w:rsidRPr="005B17D3">
        <w:fldChar w:fldCharType="begin"/>
      </w:r>
      <w:r w:rsidRPr="005B17D3">
        <w:instrText xml:space="preserve"> XE "AAC" </w:instrText>
      </w:r>
      <w:r w:rsidRPr="005B17D3">
        <w:fldChar w:fldCharType="end"/>
      </w:r>
    </w:p>
    <w:p w14:paraId="79D2E5EB" w14:textId="77777777" w:rsidR="00E27F88" w:rsidRPr="005B17D3" w:rsidRDefault="00E27F88" w:rsidP="00EF3896">
      <w:pPr>
        <w:pStyle w:val="ListBull2"/>
      </w:pPr>
      <w:r w:rsidRPr="005B17D3">
        <w:t>Sent to AAC</w:t>
      </w:r>
      <w:r w:rsidRPr="005B17D3">
        <w:fldChar w:fldCharType="begin"/>
      </w:r>
      <w:r w:rsidRPr="005B17D3">
        <w:instrText xml:space="preserve"> XE "AAC" </w:instrText>
      </w:r>
      <w:r w:rsidRPr="005B17D3">
        <w:fldChar w:fldCharType="end"/>
      </w:r>
    </w:p>
    <w:p w14:paraId="2ACB5099" w14:textId="48B75977" w:rsidR="00E27F88" w:rsidRPr="005B17D3" w:rsidRDefault="00E27F88" w:rsidP="00EF3896">
      <w:pPr>
        <w:pStyle w:val="ListBull2"/>
      </w:pPr>
      <w:r w:rsidRPr="005B17D3">
        <w:t>Mailed by HEC</w:t>
      </w:r>
    </w:p>
    <w:p w14:paraId="3CF00292" w14:textId="77777777" w:rsidR="00E27B6B" w:rsidRPr="005B17D3" w:rsidRDefault="00E27B6B" w:rsidP="00E27B6B">
      <w:pPr>
        <w:pStyle w:val="ListBull2"/>
        <w:numPr>
          <w:ilvl w:val="0"/>
          <w:numId w:val="0"/>
        </w:numPr>
        <w:ind w:left="720"/>
      </w:pPr>
    </w:p>
    <w:p w14:paraId="54DFCA88" w14:textId="77777777" w:rsidR="00E27F88" w:rsidRPr="005B17D3" w:rsidRDefault="00E27F88" w:rsidP="00EF3896">
      <w:pPr>
        <w:pStyle w:val="ScreenField"/>
      </w:pPr>
      <w:r w:rsidRPr="005B17D3">
        <w:t>Reject at HEC</w:t>
      </w:r>
    </w:p>
    <w:p w14:paraId="2869B227" w14:textId="77777777" w:rsidR="00E27F88" w:rsidRPr="005B17D3" w:rsidRDefault="00E27F88" w:rsidP="00EF3896">
      <w:pPr>
        <w:pStyle w:val="ScreenFieldDesc"/>
      </w:pPr>
      <w:r w:rsidRPr="005B17D3">
        <w:t>This indicates the conditions to send the letter</w:t>
      </w:r>
      <w:r w:rsidRPr="005B17D3">
        <w:fldChar w:fldCharType="begin"/>
      </w:r>
      <w:r w:rsidRPr="005B17D3">
        <w:instrText xml:space="preserve"> XE "Letter:Communications:Status" </w:instrText>
      </w:r>
      <w:r w:rsidRPr="005B17D3">
        <w:fldChar w:fldCharType="end"/>
      </w:r>
      <w:r w:rsidRPr="005B17D3">
        <w:t xml:space="preserve"> were not met or the letter</w:t>
      </w:r>
      <w:r w:rsidRPr="005B17D3">
        <w:fldChar w:fldCharType="begin"/>
      </w:r>
      <w:r w:rsidRPr="005B17D3">
        <w:instrText xml:space="preserve"> XE "Letter:Communications" </w:instrText>
      </w:r>
      <w:r w:rsidRPr="005B17D3">
        <w:fldChar w:fldCharType="end"/>
      </w:r>
      <w:r w:rsidRPr="005B17D3">
        <w:t xml:space="preserve"> did not meet the requirements to be sent.</w:t>
      </w:r>
    </w:p>
    <w:p w14:paraId="79E44779" w14:textId="77777777" w:rsidR="00E27F88" w:rsidRPr="005B17D3" w:rsidRDefault="00E27F88" w:rsidP="00EF3896">
      <w:pPr>
        <w:pStyle w:val="ScreenFieldDesc"/>
      </w:pPr>
      <w:r w:rsidRPr="005B17D3">
        <w:t>Reject by AAC</w:t>
      </w:r>
      <w:r w:rsidRPr="005B17D3">
        <w:fldChar w:fldCharType="begin"/>
      </w:r>
      <w:r w:rsidRPr="005B17D3">
        <w:instrText xml:space="preserve"> XE "AAC" </w:instrText>
      </w:r>
      <w:r w:rsidRPr="005B17D3">
        <w:fldChar w:fldCharType="end"/>
      </w:r>
    </w:p>
    <w:p w14:paraId="2736C332" w14:textId="77777777" w:rsidR="00E27B6B" w:rsidRPr="005B17D3" w:rsidRDefault="00E27F88" w:rsidP="00EF3896">
      <w:pPr>
        <w:pStyle w:val="ScreenFieldDesc"/>
      </w:pPr>
      <w:r w:rsidRPr="005B17D3">
        <w:t>Error</w:t>
      </w:r>
      <w:r w:rsidRPr="005B17D3">
        <w:fldChar w:fldCharType="begin"/>
      </w:r>
      <w:r w:rsidRPr="005B17D3">
        <w:instrText xml:space="preserve"> XE "Error:Communications Status by AAC" </w:instrText>
      </w:r>
      <w:r w:rsidRPr="005B17D3">
        <w:fldChar w:fldCharType="end"/>
      </w:r>
      <w:r w:rsidRPr="005B17D3">
        <w:t xml:space="preserve"> by AAC</w:t>
      </w:r>
    </w:p>
    <w:p w14:paraId="4596EDD5" w14:textId="5E9F7ACC" w:rsidR="00E27F88" w:rsidRPr="005B17D3" w:rsidRDefault="00E27F88" w:rsidP="00EF3896">
      <w:pPr>
        <w:pStyle w:val="ScreenFieldDesc"/>
      </w:pPr>
      <w:r w:rsidRPr="005B17D3">
        <w:fldChar w:fldCharType="begin"/>
      </w:r>
      <w:r w:rsidRPr="005B17D3">
        <w:instrText xml:space="preserve"> XE "AAC" </w:instrText>
      </w:r>
      <w:r w:rsidRPr="005B17D3">
        <w:fldChar w:fldCharType="end"/>
      </w:r>
    </w:p>
    <w:p w14:paraId="4A2EEE67" w14:textId="77777777" w:rsidR="00E27F88" w:rsidRPr="005B17D3" w:rsidRDefault="00E27F88" w:rsidP="00EF3896">
      <w:pPr>
        <w:pStyle w:val="ScreenField"/>
      </w:pPr>
      <w:r w:rsidRPr="005B17D3">
        <w:t>Return by Post Office</w:t>
      </w:r>
    </w:p>
    <w:p w14:paraId="057CC016" w14:textId="77777777" w:rsidR="00E27F88" w:rsidRPr="005B17D3" w:rsidRDefault="00E27F88" w:rsidP="00474E83">
      <w:pPr>
        <w:pStyle w:val="NoteLightbulb"/>
      </w:pPr>
      <w:r w:rsidRPr="005B17D3">
        <w:rPr>
          <w:b/>
          <w:bCs/>
        </w:rPr>
        <w:t>Note:</w:t>
      </w:r>
      <w:r w:rsidRPr="005B17D3">
        <w:t xml:space="preserve"> When the </w:t>
      </w:r>
      <w:r w:rsidRPr="005B17D3">
        <w:rPr>
          <w:i/>
          <w:iCs/>
        </w:rPr>
        <w:t>Communication Status</w:t>
      </w:r>
      <w:r w:rsidRPr="005B17D3">
        <w:t xml:space="preserve"> is manually set to </w:t>
      </w:r>
      <w:r w:rsidRPr="005B17D3">
        <w:rPr>
          <w:i/>
          <w:iCs/>
        </w:rPr>
        <w:t>Returned by Post Office</w:t>
      </w:r>
      <w:r w:rsidRPr="005B17D3">
        <w:rPr>
          <w:i/>
          <w:iCs/>
        </w:rPr>
        <w:fldChar w:fldCharType="begin"/>
      </w:r>
      <w:r w:rsidRPr="005B17D3">
        <w:instrText xml:space="preserve"> XE "</w:instrText>
      </w:r>
      <w:r w:rsidRPr="005B17D3">
        <w:rPr>
          <w:iCs/>
        </w:rPr>
        <w:instrText>Office:</w:instrText>
      </w:r>
      <w:r w:rsidRPr="005B17D3">
        <w:instrText xml:space="preserve">Returned by Post" </w:instrText>
      </w:r>
      <w:r w:rsidRPr="005B17D3">
        <w:rPr>
          <w:i/>
          <w:iCs/>
        </w:rPr>
        <w:fldChar w:fldCharType="end"/>
      </w:r>
      <w:r w:rsidRPr="005B17D3">
        <w:t xml:space="preserve"> and committed, the system automatically sets the </w:t>
      </w:r>
      <w:r w:rsidRPr="005B17D3">
        <w:rPr>
          <w:i/>
          <w:iCs/>
        </w:rPr>
        <w:t>Bad Address</w:t>
      </w:r>
      <w:r w:rsidRPr="005B17D3">
        <w:rPr>
          <w:i/>
          <w:iCs/>
        </w:rPr>
        <w:fldChar w:fldCharType="begin"/>
      </w:r>
      <w:r w:rsidRPr="005B17D3">
        <w:instrText xml:space="preserve"> XE "</w:instrText>
      </w:r>
      <w:r w:rsidRPr="005B17D3">
        <w:rPr>
          <w:iCs/>
        </w:rPr>
        <w:instrText>Address:</w:instrText>
      </w:r>
      <w:r w:rsidRPr="005B17D3">
        <w:instrText xml:space="preserve">Bad Address Reason" </w:instrText>
      </w:r>
      <w:r w:rsidRPr="005B17D3">
        <w:rPr>
          <w:i/>
          <w:iCs/>
        </w:rPr>
        <w:fldChar w:fldCharType="end"/>
      </w:r>
      <w:r w:rsidRPr="005B17D3">
        <w:rPr>
          <w:i/>
          <w:iCs/>
        </w:rPr>
        <w:t xml:space="preserve"> Reason</w:t>
      </w:r>
      <w:r w:rsidRPr="005B17D3">
        <w:rPr>
          <w:i/>
          <w:iCs/>
        </w:rPr>
        <w:fldChar w:fldCharType="begin"/>
      </w:r>
      <w:r w:rsidRPr="005B17D3">
        <w:instrText xml:space="preserve"> XE "Bad Address Reason" </w:instrText>
      </w:r>
      <w:r w:rsidRPr="005B17D3">
        <w:rPr>
          <w:i/>
          <w:iCs/>
        </w:rPr>
        <w:fldChar w:fldCharType="end"/>
      </w:r>
      <w:r w:rsidRPr="005B17D3">
        <w:t xml:space="preserve"> to </w:t>
      </w:r>
      <w:r w:rsidRPr="005B17D3">
        <w:rPr>
          <w:b/>
          <w:bCs/>
        </w:rPr>
        <w:t>Undeliverable Mail</w:t>
      </w:r>
      <w:r w:rsidRPr="005B17D3">
        <w:t>, if the letter</w:t>
      </w:r>
      <w:r w:rsidRPr="005B17D3">
        <w:fldChar w:fldCharType="begin"/>
      </w:r>
      <w:r w:rsidRPr="005B17D3">
        <w:instrText xml:space="preserve"> XE "Letter:Communications:Undeliverable" </w:instrText>
      </w:r>
      <w:r w:rsidRPr="005B17D3">
        <w:fldChar w:fldCharType="end"/>
      </w:r>
      <w:r w:rsidRPr="005B17D3">
        <w:t xml:space="preserve"> was sent to the </w:t>
      </w:r>
      <w:r w:rsidRPr="005B17D3">
        <w:rPr>
          <w:i/>
          <w:iCs/>
        </w:rPr>
        <w:t xml:space="preserve">Permanent </w:t>
      </w:r>
      <w:r w:rsidRPr="005B17D3">
        <w:rPr>
          <w:i/>
        </w:rPr>
        <w:t>Address.</w:t>
      </w:r>
      <w:r w:rsidRPr="005B17D3">
        <w:t xml:space="preserve"> </w:t>
      </w:r>
    </w:p>
    <w:p w14:paraId="1DE1B73A" w14:textId="77777777" w:rsidR="00E27F88" w:rsidRPr="005B17D3" w:rsidRDefault="00E27F88" w:rsidP="00EF3896">
      <w:pPr>
        <w:pStyle w:val="ListBull2"/>
      </w:pPr>
      <w:r w:rsidRPr="005B17D3">
        <w:t>Mailed by AAC</w:t>
      </w:r>
      <w:r w:rsidRPr="005B17D3">
        <w:fldChar w:fldCharType="begin"/>
      </w:r>
      <w:r w:rsidRPr="005B17D3">
        <w:instrText xml:space="preserve"> XE "AAC" </w:instrText>
      </w:r>
      <w:r w:rsidRPr="005B17D3">
        <w:fldChar w:fldCharType="end"/>
      </w:r>
    </w:p>
    <w:p w14:paraId="773EFE7D" w14:textId="77777777" w:rsidR="00E27F88" w:rsidRPr="005B17D3" w:rsidRDefault="00E27F88" w:rsidP="00EF3896">
      <w:pPr>
        <w:pStyle w:val="ListBull2"/>
      </w:pPr>
      <w:r w:rsidRPr="005B17D3">
        <w:t>Sent to HEC Printer</w:t>
      </w:r>
    </w:p>
    <w:p w14:paraId="46B5FA1F" w14:textId="77777777" w:rsidR="00E27F88" w:rsidRPr="005B17D3" w:rsidRDefault="00E27F88" w:rsidP="00EF3896">
      <w:pPr>
        <w:pStyle w:val="ListBull2"/>
      </w:pPr>
      <w:r w:rsidRPr="005B17D3">
        <w:t>Address Changed and Mailed by AAC</w:t>
      </w:r>
      <w:r w:rsidRPr="005B17D3">
        <w:fldChar w:fldCharType="begin"/>
      </w:r>
      <w:r w:rsidRPr="005B17D3">
        <w:instrText xml:space="preserve"> XE "AAC" </w:instrText>
      </w:r>
      <w:r w:rsidRPr="005B17D3">
        <w:fldChar w:fldCharType="end"/>
      </w:r>
    </w:p>
    <w:p w14:paraId="4E4942B7" w14:textId="77777777" w:rsidR="00E27F88" w:rsidRPr="005B17D3" w:rsidRDefault="00E27F88" w:rsidP="00EF3896">
      <w:pPr>
        <w:pStyle w:val="ListBull2"/>
        <w:rPr>
          <w:noProof/>
        </w:rPr>
      </w:pPr>
      <w:r w:rsidRPr="005B17D3">
        <w:rPr>
          <w:noProof/>
        </w:rPr>
        <w:t>Cancel by HEC</w:t>
      </w:r>
    </w:p>
    <w:p w14:paraId="6B913CF2" w14:textId="77777777" w:rsidR="00E27F88" w:rsidRPr="005B17D3" w:rsidRDefault="00E27F88" w:rsidP="00EF3896">
      <w:pPr>
        <w:pStyle w:val="ListBull2"/>
      </w:pPr>
      <w:r w:rsidRPr="005B17D3">
        <w:t>Send to CMS (Content Management System)</w:t>
      </w:r>
    </w:p>
    <w:p w14:paraId="3DDC0148" w14:textId="77777777" w:rsidR="00E27F88" w:rsidRPr="005B17D3" w:rsidRDefault="00E27F88" w:rsidP="00EF3896">
      <w:pPr>
        <w:pStyle w:val="ListBull2"/>
      </w:pPr>
      <w:r w:rsidRPr="005B17D3">
        <w:t>Sent to CMS</w:t>
      </w:r>
    </w:p>
    <w:p w14:paraId="3C29FA41" w14:textId="77777777" w:rsidR="00E27F88" w:rsidRPr="005B17D3" w:rsidRDefault="00E27F88" w:rsidP="00EF3896">
      <w:pPr>
        <w:pStyle w:val="ListBull2"/>
      </w:pPr>
      <w:r w:rsidRPr="005B17D3">
        <w:t>Rejected Address by CMS</w:t>
      </w:r>
    </w:p>
    <w:p w14:paraId="317253F3" w14:textId="77777777" w:rsidR="00E27F88" w:rsidRPr="005B17D3" w:rsidRDefault="00E27F88" w:rsidP="00EF3896">
      <w:pPr>
        <w:pStyle w:val="ListBull2"/>
      </w:pPr>
      <w:r w:rsidRPr="005B17D3">
        <w:t>Error by CMS</w:t>
      </w:r>
    </w:p>
    <w:p w14:paraId="0A0B5DEF" w14:textId="77777777" w:rsidR="00E27F88" w:rsidRPr="005B17D3" w:rsidRDefault="00E27F88" w:rsidP="00EF3896">
      <w:pPr>
        <w:pStyle w:val="ListBull2"/>
      </w:pPr>
      <w:r w:rsidRPr="005B17D3">
        <w:t>Mailed by CMS</w:t>
      </w:r>
    </w:p>
    <w:p w14:paraId="289A0C04" w14:textId="77777777" w:rsidR="00E27B6B" w:rsidRPr="005B17D3" w:rsidRDefault="00E27B6B" w:rsidP="00EF3896">
      <w:pPr>
        <w:pStyle w:val="ScreenField"/>
      </w:pPr>
    </w:p>
    <w:p w14:paraId="711F4654" w14:textId="7AEB1BE5" w:rsidR="00E27F88" w:rsidRPr="005B17D3" w:rsidRDefault="00E27F88" w:rsidP="00EF3896">
      <w:pPr>
        <w:pStyle w:val="ScreenField"/>
      </w:pPr>
      <w:r w:rsidRPr="005B17D3">
        <w:t>Name:</w:t>
      </w:r>
    </w:p>
    <w:p w14:paraId="57DA00AC" w14:textId="77777777" w:rsidR="00E27F88" w:rsidRPr="005B17D3" w:rsidRDefault="00E27F88" w:rsidP="00EF3896">
      <w:pPr>
        <w:pStyle w:val="ScreenFieldDesc"/>
      </w:pPr>
      <w:r w:rsidRPr="005B17D3">
        <w:t>This is the name of the particular letter</w:t>
      </w:r>
      <w:r w:rsidRPr="005B17D3">
        <w:fldChar w:fldCharType="begin"/>
      </w:r>
      <w:r w:rsidRPr="005B17D3">
        <w:instrText xml:space="preserve"> XE "Letter:Communications:Name" </w:instrText>
      </w:r>
      <w:r w:rsidRPr="005B17D3">
        <w:fldChar w:fldCharType="end"/>
      </w:r>
      <w:r w:rsidRPr="005B17D3">
        <w:t xml:space="preserve"> sent on behalf of the beneficiary. The user can click the Name link of the letter to enter the </w:t>
      </w:r>
      <w:r w:rsidRPr="005B17D3">
        <w:rPr>
          <w:rStyle w:val="Hyperlink"/>
          <w:b/>
          <w:color w:val="auto"/>
          <w:u w:val="none"/>
        </w:rPr>
        <w:t>Letter</w:t>
      </w:r>
      <w:r w:rsidRPr="005B17D3">
        <w:rPr>
          <w:rStyle w:val="Hyperlink"/>
          <w:b/>
          <w:color w:val="auto"/>
          <w:u w:val="none"/>
        </w:rPr>
        <w:fldChar w:fldCharType="begin"/>
      </w:r>
      <w:r w:rsidRPr="005B17D3">
        <w:instrText xml:space="preserve"> XE "Letter:Communications:Type" </w:instrText>
      </w:r>
      <w:r w:rsidRPr="005B17D3">
        <w:rPr>
          <w:rStyle w:val="Hyperlink"/>
          <w:b/>
          <w:color w:val="auto"/>
          <w:u w:val="none"/>
        </w:rPr>
        <w:fldChar w:fldCharType="end"/>
      </w:r>
      <w:r w:rsidRPr="005B17D3">
        <w:rPr>
          <w:rStyle w:val="Hyperlink"/>
          <w:b/>
          <w:color w:val="auto"/>
          <w:u w:val="none"/>
        </w:rPr>
        <w:t xml:space="preserve"> Type</w:t>
      </w:r>
      <w:r w:rsidRPr="005B17D3">
        <w:t xml:space="preserve"> Comments</w:t>
      </w:r>
      <w:r w:rsidRPr="005B17D3">
        <w:fldChar w:fldCharType="begin"/>
      </w:r>
      <w:r w:rsidRPr="005B17D3">
        <w:instrText xml:space="preserve"> XE "Comments:Letter Type" </w:instrText>
      </w:r>
      <w:r w:rsidRPr="005B17D3">
        <w:fldChar w:fldCharType="end"/>
      </w:r>
      <w:r w:rsidRPr="005B17D3">
        <w:t xml:space="preserve"> screen.</w:t>
      </w:r>
    </w:p>
    <w:p w14:paraId="7A4FEAC8" w14:textId="77777777" w:rsidR="00E27B6B" w:rsidRPr="005B17D3" w:rsidRDefault="00E27B6B" w:rsidP="00EF3896">
      <w:pPr>
        <w:pStyle w:val="ScreenField"/>
      </w:pPr>
    </w:p>
    <w:p w14:paraId="61589F93" w14:textId="38CBB79E" w:rsidR="00E27F88" w:rsidRPr="005B17D3" w:rsidRDefault="00E27F88" w:rsidP="00EF3896">
      <w:pPr>
        <w:pStyle w:val="ScreenField"/>
      </w:pPr>
      <w:r w:rsidRPr="005B17D3">
        <w:t>Type:</w:t>
      </w:r>
    </w:p>
    <w:p w14:paraId="1FEEA31F" w14:textId="77777777" w:rsidR="00E27F88" w:rsidRPr="005B17D3" w:rsidRDefault="00E27F88" w:rsidP="00EF3896">
      <w:pPr>
        <w:pStyle w:val="ScreenFieldDesc"/>
      </w:pPr>
      <w:r w:rsidRPr="005B17D3">
        <w:t>The letter</w:t>
      </w:r>
      <w:r w:rsidRPr="005B17D3">
        <w:fldChar w:fldCharType="begin"/>
      </w:r>
      <w:r w:rsidRPr="005B17D3">
        <w:instrText xml:space="preserve"> XE "Letter:Communications:Type" </w:instrText>
      </w:r>
      <w:r w:rsidRPr="005B17D3">
        <w:fldChar w:fldCharType="end"/>
      </w:r>
      <w:r w:rsidRPr="005B17D3">
        <w:t xml:space="preserve"> type is identified by one of the following options:</w:t>
      </w:r>
    </w:p>
    <w:p w14:paraId="20F49223" w14:textId="77777777" w:rsidR="00E27F88" w:rsidRPr="005B17D3" w:rsidRDefault="00E27F88" w:rsidP="00EF3896">
      <w:pPr>
        <w:pStyle w:val="ListBull2"/>
      </w:pPr>
      <w:r w:rsidRPr="005B17D3">
        <w:t>General</w:t>
      </w:r>
    </w:p>
    <w:p w14:paraId="61971331" w14:textId="77777777" w:rsidR="00E27F88" w:rsidRPr="005B17D3" w:rsidRDefault="00E27F88" w:rsidP="00EF3896">
      <w:pPr>
        <w:pStyle w:val="ListBull2"/>
      </w:pPr>
      <w:r w:rsidRPr="005B17D3">
        <w:rPr>
          <w:rStyle w:val="Emphasis"/>
          <w:i w:val="0"/>
        </w:rPr>
        <w:t>IVM</w:t>
      </w:r>
      <w:r w:rsidRPr="005B17D3">
        <w:rPr>
          <w:rStyle w:val="Emphasis"/>
          <w:i w:val="0"/>
        </w:rPr>
        <w:fldChar w:fldCharType="begin"/>
      </w:r>
      <w:r w:rsidRPr="005B17D3">
        <w:instrText xml:space="preserve"> XE "</w:instrText>
      </w:r>
      <w:r w:rsidRPr="005B17D3">
        <w:rPr>
          <w:rStyle w:val="Emphasis"/>
          <w:i w:val="0"/>
        </w:rPr>
        <w:instrText>IVM:Communications:</w:instrText>
      </w:r>
      <w:r w:rsidRPr="005B17D3">
        <w:instrText xml:space="preserve">Type" </w:instrText>
      </w:r>
      <w:r w:rsidRPr="005B17D3">
        <w:rPr>
          <w:rStyle w:val="Emphasis"/>
          <w:i w:val="0"/>
        </w:rPr>
        <w:fldChar w:fldCharType="end"/>
      </w:r>
      <w:r w:rsidRPr="005B17D3">
        <w:rPr>
          <w:rStyle w:val="Expandingtext"/>
        </w:rPr>
        <w:t xml:space="preserve"> - Income</w:t>
      </w:r>
      <w:r w:rsidRPr="005B17D3">
        <w:rPr>
          <w:rStyle w:val="Expandingtext"/>
        </w:rPr>
        <w:fldChar w:fldCharType="begin"/>
      </w:r>
      <w:r w:rsidRPr="005B17D3">
        <w:instrText xml:space="preserve"> XE "</w:instrText>
      </w:r>
      <w:r w:rsidRPr="005B17D3">
        <w:rPr>
          <w:rStyle w:val="Expandingtext"/>
        </w:rPr>
        <w:instrText>Income:</w:instrText>
      </w:r>
      <w:r w:rsidRPr="005B17D3">
        <w:instrText xml:space="preserve">Verification Matching" </w:instrText>
      </w:r>
      <w:r w:rsidRPr="005B17D3">
        <w:rPr>
          <w:rStyle w:val="Expandingtext"/>
        </w:rPr>
        <w:fldChar w:fldCharType="end"/>
      </w:r>
      <w:r w:rsidRPr="005B17D3">
        <w:rPr>
          <w:rStyle w:val="Expandingtext"/>
        </w:rPr>
        <w:t xml:space="preserve"> Verification Matching </w:t>
      </w:r>
    </w:p>
    <w:p w14:paraId="7BC82DC4" w14:textId="77777777" w:rsidR="00E27F88" w:rsidRPr="005B17D3" w:rsidRDefault="00E27F88" w:rsidP="00EF3896">
      <w:pPr>
        <w:pStyle w:val="ListBull2"/>
      </w:pPr>
      <w:r w:rsidRPr="005B17D3">
        <w:rPr>
          <w:rStyle w:val="Emphasis"/>
          <w:i w:val="0"/>
        </w:rPr>
        <w:t>ENR</w:t>
      </w:r>
      <w:r w:rsidRPr="005B17D3">
        <w:rPr>
          <w:rStyle w:val="Expandingtext"/>
        </w:rPr>
        <w:t xml:space="preserve"> - Enrollment</w:t>
      </w:r>
      <w:r w:rsidRPr="005B17D3">
        <w:rPr>
          <w:rStyle w:val="Expandingtext"/>
        </w:rPr>
        <w:fldChar w:fldCharType="begin"/>
      </w:r>
      <w:r w:rsidRPr="005B17D3">
        <w:instrText xml:space="preserve"> XE "Enrollment:ENR" </w:instrText>
      </w:r>
      <w:r w:rsidRPr="005B17D3">
        <w:rPr>
          <w:rStyle w:val="Expandingtext"/>
        </w:rPr>
        <w:fldChar w:fldCharType="end"/>
      </w:r>
      <w:r w:rsidRPr="005B17D3">
        <w:rPr>
          <w:rStyle w:val="Expandingtext"/>
        </w:rPr>
        <w:t xml:space="preserve"> </w:t>
      </w:r>
    </w:p>
    <w:p w14:paraId="4990B8C8" w14:textId="77777777" w:rsidR="00E27F88" w:rsidRPr="005B17D3" w:rsidRDefault="00E27F88" w:rsidP="00EF3896">
      <w:pPr>
        <w:pStyle w:val="ListBull2"/>
        <w:rPr>
          <w:rStyle w:val="Expandingtext"/>
        </w:rPr>
      </w:pPr>
      <w:r w:rsidRPr="005B17D3">
        <w:rPr>
          <w:rStyle w:val="Emphasis"/>
          <w:i w:val="0"/>
        </w:rPr>
        <w:t>MT</w:t>
      </w:r>
      <w:r w:rsidRPr="005B17D3">
        <w:rPr>
          <w:rStyle w:val="Expandingtext"/>
        </w:rPr>
        <w:t xml:space="preserve"> - Means Test</w:t>
      </w:r>
      <w:r w:rsidRPr="005B17D3">
        <w:rPr>
          <w:rStyle w:val="Expandingtext"/>
        </w:rPr>
        <w:fldChar w:fldCharType="begin"/>
      </w:r>
      <w:r w:rsidRPr="005B17D3">
        <w:instrText xml:space="preserve"> XE "</w:instrText>
      </w:r>
      <w:r w:rsidRPr="005B17D3">
        <w:rPr>
          <w:rStyle w:val="Expandingtext"/>
        </w:rPr>
        <w:instrText>Means Test:</w:instrText>
      </w:r>
      <w:r w:rsidRPr="005B17D3">
        <w:instrText xml:space="preserve">Communications:Type" </w:instrText>
      </w:r>
      <w:r w:rsidRPr="005B17D3">
        <w:rPr>
          <w:rStyle w:val="Expandingtext"/>
        </w:rPr>
        <w:fldChar w:fldCharType="end"/>
      </w:r>
      <w:r w:rsidRPr="005B17D3">
        <w:rPr>
          <w:rStyle w:val="Expandingtext"/>
        </w:rPr>
        <w:t xml:space="preserve"> </w:t>
      </w:r>
    </w:p>
    <w:p w14:paraId="500D9ECE" w14:textId="77777777" w:rsidR="00E27F88" w:rsidRPr="005B17D3" w:rsidRDefault="00E27F88" w:rsidP="00EF3896">
      <w:pPr>
        <w:pStyle w:val="ListBull2"/>
      </w:pPr>
      <w:r w:rsidRPr="005B17D3">
        <w:rPr>
          <w:rStyle w:val="Emphasis"/>
          <w:i w:val="0"/>
        </w:rPr>
        <w:t>SSN</w:t>
      </w:r>
      <w:r w:rsidRPr="005B17D3">
        <w:rPr>
          <w:rStyle w:val="Emphasis"/>
          <w:i w:val="0"/>
        </w:rPr>
        <w:fldChar w:fldCharType="begin"/>
      </w:r>
      <w:r w:rsidRPr="005B17D3">
        <w:rPr>
          <w:rStyle w:val="Emphasis"/>
        </w:rPr>
        <w:instrText xml:space="preserve"> XE "SSN" </w:instrText>
      </w:r>
      <w:r w:rsidRPr="005B17D3">
        <w:rPr>
          <w:rStyle w:val="Emphasis"/>
          <w:i w:val="0"/>
        </w:rPr>
        <w:fldChar w:fldCharType="end"/>
      </w:r>
      <w:r w:rsidRPr="005B17D3">
        <w:rPr>
          <w:rStyle w:val="Emphasis"/>
        </w:rPr>
        <w:t xml:space="preserve"> </w:t>
      </w:r>
      <w:r w:rsidRPr="005B17D3">
        <w:rPr>
          <w:rStyle w:val="Emphasis"/>
          <w:i w:val="0"/>
        </w:rPr>
        <w:t xml:space="preserve">- </w:t>
      </w:r>
      <w:r w:rsidRPr="005B17D3">
        <w:rPr>
          <w:rStyle w:val="Expandingtext"/>
        </w:rPr>
        <w:t>Social Security Number</w:t>
      </w:r>
    </w:p>
    <w:p w14:paraId="78B8E010" w14:textId="77777777" w:rsidR="00E27B6B" w:rsidRPr="005B17D3" w:rsidRDefault="00E27B6B" w:rsidP="00EF3896">
      <w:pPr>
        <w:pStyle w:val="ScreenField"/>
      </w:pPr>
    </w:p>
    <w:p w14:paraId="35922FFC" w14:textId="66EEF84F" w:rsidR="00E27F88" w:rsidRPr="005B17D3" w:rsidRDefault="00E27F88" w:rsidP="00EF3896">
      <w:pPr>
        <w:pStyle w:val="ScreenField"/>
      </w:pPr>
      <w:r w:rsidRPr="005B17D3">
        <w:t>Recipient:</w:t>
      </w:r>
    </w:p>
    <w:p w14:paraId="4447A6A5" w14:textId="77777777" w:rsidR="00E27F88" w:rsidRPr="005B17D3" w:rsidRDefault="00E27F88" w:rsidP="00EF3896">
      <w:pPr>
        <w:pStyle w:val="ScreenFieldDesc"/>
      </w:pPr>
      <w:r w:rsidRPr="005B17D3">
        <w:t>This is the individual to whom the letter</w:t>
      </w:r>
      <w:r w:rsidRPr="005B17D3">
        <w:fldChar w:fldCharType="begin"/>
      </w:r>
      <w:r w:rsidRPr="005B17D3">
        <w:instrText xml:space="preserve"> XE "Letter:Communications:Recipient" </w:instrText>
      </w:r>
      <w:r w:rsidRPr="005B17D3">
        <w:fldChar w:fldCharType="end"/>
      </w:r>
      <w:r w:rsidRPr="005B17D3">
        <w:t xml:space="preserve"> was mailed. Recipients are:</w:t>
      </w:r>
    </w:p>
    <w:p w14:paraId="0BD0E874" w14:textId="77777777" w:rsidR="00E27F88" w:rsidRPr="005B17D3" w:rsidRDefault="00E27F88" w:rsidP="00EF3896">
      <w:pPr>
        <w:pStyle w:val="ListBull2"/>
      </w:pPr>
      <w:r w:rsidRPr="005B17D3">
        <w:t>Veteran</w:t>
      </w:r>
    </w:p>
    <w:p w14:paraId="68725BD1" w14:textId="77777777" w:rsidR="00E27F88" w:rsidRPr="005B17D3" w:rsidRDefault="00E27F88" w:rsidP="00EF3896">
      <w:pPr>
        <w:pStyle w:val="ListBull2"/>
      </w:pPr>
      <w:r w:rsidRPr="005B17D3">
        <w:t>Spouse</w:t>
      </w:r>
      <w:r w:rsidRPr="005B17D3">
        <w:fldChar w:fldCharType="begin"/>
      </w:r>
      <w:r w:rsidRPr="005B17D3">
        <w:instrText xml:space="preserve"> XE "Spouse" </w:instrText>
      </w:r>
      <w:r w:rsidRPr="005B17D3">
        <w:fldChar w:fldCharType="end"/>
      </w:r>
    </w:p>
    <w:p w14:paraId="06394B2E" w14:textId="77777777" w:rsidR="00E27F88" w:rsidRPr="005B17D3" w:rsidRDefault="00E27F88" w:rsidP="00EF3896">
      <w:pPr>
        <w:pStyle w:val="ListBull2"/>
      </w:pPr>
      <w:r w:rsidRPr="005B17D3">
        <w:rPr>
          <w:rStyle w:val="Text-onlypopuphotspot"/>
        </w:rPr>
        <w:t>POA</w:t>
      </w:r>
    </w:p>
    <w:p w14:paraId="1E4BC4E5" w14:textId="77777777" w:rsidR="00E27B6B" w:rsidRPr="005B17D3" w:rsidRDefault="00E27B6B" w:rsidP="00EF3896">
      <w:pPr>
        <w:pStyle w:val="ScreenField"/>
      </w:pPr>
    </w:p>
    <w:p w14:paraId="5F05C68D" w14:textId="6778BF32" w:rsidR="00E27F88" w:rsidRPr="005B17D3" w:rsidRDefault="00E27F88" w:rsidP="00EF3896">
      <w:pPr>
        <w:pStyle w:val="ScreenField"/>
      </w:pPr>
      <w:r w:rsidRPr="005B17D3">
        <w:t>Select to Re-mail:</w:t>
      </w:r>
    </w:p>
    <w:p w14:paraId="7B9EFAD1" w14:textId="77777777" w:rsidR="00E27F88" w:rsidRPr="005B17D3" w:rsidRDefault="00E27F88" w:rsidP="00EF3896">
      <w:pPr>
        <w:pStyle w:val="ScreenFieldDesc"/>
      </w:pPr>
      <w:r w:rsidRPr="005B17D3">
        <w:t>The user may manually re-mail specific letter</w:t>
      </w:r>
      <w:r w:rsidRPr="005B17D3">
        <w:fldChar w:fldCharType="begin"/>
      </w:r>
      <w:r w:rsidRPr="005B17D3">
        <w:instrText xml:space="preserve"> XE "Letter:Communications:Select to remail" </w:instrText>
      </w:r>
      <w:r w:rsidRPr="005B17D3">
        <w:fldChar w:fldCharType="end"/>
      </w:r>
      <w:r w:rsidRPr="005B17D3">
        <w:t xml:space="preserve">s (by clicking on the Mail link) that have been previously sent to the beneficiary if the initial letter has a Communication </w:t>
      </w:r>
      <w:r w:rsidRPr="005B17D3">
        <w:rPr>
          <w:i/>
        </w:rPr>
        <w:t>Status</w:t>
      </w:r>
      <w:r w:rsidRPr="005B17D3">
        <w:t xml:space="preserve"> that is NOT </w:t>
      </w:r>
      <w:r w:rsidRPr="005B17D3">
        <w:rPr>
          <w:b/>
          <w:bCs/>
        </w:rPr>
        <w:t>Send to AAC</w:t>
      </w:r>
      <w:r w:rsidRPr="005B17D3">
        <w:rPr>
          <w:b/>
          <w:bCs/>
        </w:rPr>
        <w:fldChar w:fldCharType="begin"/>
      </w:r>
      <w:r w:rsidRPr="005B17D3">
        <w:instrText xml:space="preserve"> XE "AAC" </w:instrText>
      </w:r>
      <w:r w:rsidRPr="005B17D3">
        <w:rPr>
          <w:b/>
          <w:bCs/>
        </w:rPr>
        <w:fldChar w:fldCharType="end"/>
      </w:r>
      <w:r w:rsidRPr="005B17D3">
        <w:t xml:space="preserve"> or </w:t>
      </w:r>
      <w:r w:rsidRPr="005B17D3">
        <w:rPr>
          <w:b/>
          <w:bCs/>
        </w:rPr>
        <w:t>Sent to AAC</w:t>
      </w:r>
      <w:r w:rsidRPr="005B17D3">
        <w:t>.</w:t>
      </w:r>
    </w:p>
    <w:p w14:paraId="6F67B739" w14:textId="77777777" w:rsidR="00E27B6B" w:rsidRPr="005B17D3" w:rsidRDefault="00E27B6B" w:rsidP="00EF3896">
      <w:pPr>
        <w:pStyle w:val="BodyTextBullet2"/>
      </w:pPr>
    </w:p>
    <w:p w14:paraId="1D091DD6" w14:textId="78ED0562" w:rsidR="00E27F88" w:rsidRPr="005B17D3" w:rsidRDefault="00E27F88" w:rsidP="00EF3896">
      <w:pPr>
        <w:pStyle w:val="BodyTextBullet2"/>
        <w:rPr>
          <w:b/>
        </w:rPr>
      </w:pPr>
      <w:r w:rsidRPr="005B17D3">
        <w:t xml:space="preserve">Users can also view Closed Application Letter history on the </w:t>
      </w:r>
      <w:r w:rsidRPr="005B17D3">
        <w:rPr>
          <w:b/>
        </w:rPr>
        <w:t>Communication Log.</w:t>
      </w:r>
    </w:p>
    <w:p w14:paraId="37F46E39" w14:textId="77777777" w:rsidR="00E27B6B" w:rsidRPr="005B17D3" w:rsidRDefault="00E27B6B" w:rsidP="00EF3896">
      <w:pPr>
        <w:pStyle w:val="BodyTextBullet2"/>
      </w:pPr>
    </w:p>
    <w:p w14:paraId="01CA629A" w14:textId="77777777" w:rsidR="00E27F88" w:rsidRPr="005B17D3" w:rsidRDefault="00E27F88" w:rsidP="00EF3896">
      <w:pPr>
        <w:pStyle w:val="Heading3"/>
      </w:pPr>
      <w:bookmarkStart w:id="1489" w:name="_Toc477510381"/>
      <w:bookmarkStart w:id="1490" w:name="_Toc394920862"/>
      <w:bookmarkStart w:id="1491" w:name="_Toc406571198"/>
      <w:bookmarkStart w:id="1492" w:name="_Toc478746624"/>
      <w:bookmarkStart w:id="1493" w:name="_Toc482888555"/>
      <w:bookmarkStart w:id="1494" w:name="_Toc31622329"/>
      <w:bookmarkEnd w:id="1489"/>
      <w:r w:rsidRPr="005B17D3">
        <w:t>Available for Mailing</w:t>
      </w:r>
      <w:bookmarkEnd w:id="1490"/>
      <w:bookmarkEnd w:id="1491"/>
      <w:bookmarkEnd w:id="1492"/>
      <w:bookmarkEnd w:id="1493"/>
      <w:bookmarkEnd w:id="1494"/>
    </w:p>
    <w:p w14:paraId="4C3568D7" w14:textId="77777777" w:rsidR="00E27F88" w:rsidRPr="005B17D3" w:rsidRDefault="00E27F88" w:rsidP="00EF3896">
      <w:pPr>
        <w:pStyle w:val="ScreenName"/>
      </w:pPr>
      <w:bookmarkStart w:id="1495" w:name="LettersEligible"/>
      <w:r w:rsidRPr="005B17D3">
        <w:t>Letters Eligible</w:t>
      </w:r>
      <w:bookmarkEnd w:id="1495"/>
      <w:r w:rsidRPr="005B17D3">
        <w:fldChar w:fldCharType="begin"/>
      </w:r>
      <w:r w:rsidRPr="005B17D3">
        <w:instrText xml:space="preserve"> XE "Letter:Eligibility" </w:instrText>
      </w:r>
      <w:r w:rsidRPr="005B17D3">
        <w:fldChar w:fldCharType="end"/>
      </w:r>
      <w:r w:rsidRPr="005B17D3">
        <w:t xml:space="preserve"> to be Mailed on Behalf of </w:t>
      </w:r>
      <w:r w:rsidRPr="005B17D3">
        <w:rPr>
          <w:rStyle w:val="Text-onlypopuphotspot"/>
          <w:bCs w:val="0"/>
        </w:rPr>
        <w:t>Veteran</w:t>
      </w:r>
      <w:r w:rsidRPr="005B17D3">
        <w:t xml:space="preserve"> </w:t>
      </w:r>
    </w:p>
    <w:p w14:paraId="3803D11B" w14:textId="77777777" w:rsidR="00E27F88" w:rsidRPr="005B17D3" w:rsidRDefault="00E27F88" w:rsidP="00EF3896">
      <w:pPr>
        <w:pStyle w:val="BodyTextBullet2"/>
      </w:pPr>
      <w:r w:rsidRPr="005B17D3">
        <w:t xml:space="preserve">The system sends an email bulletin/notification when Pending Letters are ready to be processed. The Community Care Letter Decision Table defines trigger events and conditions to determine if letters are to be sent. </w:t>
      </w:r>
    </w:p>
    <w:p w14:paraId="0579D0DA" w14:textId="77777777" w:rsidR="00E27F88" w:rsidRPr="005B17D3" w:rsidRDefault="00E27F88" w:rsidP="00EF3896">
      <w:pPr>
        <w:pStyle w:val="BodyTextBullet2"/>
      </w:pPr>
      <w:r w:rsidRPr="005B17D3">
        <w:t xml:space="preserve">User is allowed to manually trigger Initial Pending Letters (650 and 651) </w:t>
      </w:r>
      <w:r w:rsidRPr="005B17D3">
        <w:fldChar w:fldCharType="begin"/>
      </w:r>
      <w:r w:rsidRPr="005B17D3">
        <w:instrText xml:space="preserve"> XE "Initial Pending Letters:Letters Eligible" </w:instrText>
      </w:r>
      <w:r w:rsidRPr="005B17D3">
        <w:fldChar w:fldCharType="end"/>
      </w:r>
      <w:r w:rsidRPr="005B17D3">
        <w:fldChar w:fldCharType="begin"/>
      </w:r>
      <w:r w:rsidRPr="005B17D3">
        <w:instrText xml:space="preserve"> XE "Initial Pending Letters:742-650 and -651" </w:instrText>
      </w:r>
      <w:r w:rsidRPr="005B17D3">
        <w:fldChar w:fldCharType="end"/>
      </w:r>
      <w:r w:rsidRPr="005B17D3">
        <w:t xml:space="preserve">only within 29 days of the 30-day clock. </w:t>
      </w:r>
    </w:p>
    <w:p w14:paraId="2D4DFF15" w14:textId="77777777" w:rsidR="00E27F88" w:rsidRPr="005B17D3" w:rsidRDefault="00E27F88" w:rsidP="00EF3896">
      <w:pPr>
        <w:pStyle w:val="BodyTextBullet2"/>
      </w:pPr>
      <w:r w:rsidRPr="005B17D3">
        <w:t>When the 30-day clock expires, the system checks the Enrollment Status:</w:t>
      </w:r>
    </w:p>
    <w:p w14:paraId="243F91D6" w14:textId="77777777" w:rsidR="00E27F88" w:rsidRPr="005B17D3" w:rsidRDefault="00E27F88" w:rsidP="00EF3896">
      <w:pPr>
        <w:pStyle w:val="ListBull2"/>
      </w:pPr>
      <w:r w:rsidRPr="005B17D3">
        <w:t>If the Enrollment Status is 'Pending; Eligibility status is Unverified' and 742-650 was NOT previously mailed, then the 742-650 Initial Incomplete Application-Eligibility Unverified Letter is automatically triggered.</w:t>
      </w:r>
    </w:p>
    <w:p w14:paraId="35CA83FA" w14:textId="77777777" w:rsidR="00E27F88" w:rsidRPr="005B17D3" w:rsidRDefault="00E27F88" w:rsidP="00EF3896">
      <w:pPr>
        <w:pStyle w:val="ListBull2"/>
      </w:pPr>
      <w:r w:rsidRPr="005B17D3">
        <w:t>If the Enrollment Status is 'Pending; Means Test Required’ and a 742-651 was NOT previously mailed, then the 742-651 Initial Incomplete Application-Financial Disclosure Letter is automatically triggered.</w:t>
      </w:r>
    </w:p>
    <w:p w14:paraId="13640F9B" w14:textId="77777777" w:rsidR="00E27B6B" w:rsidRPr="005B17D3" w:rsidRDefault="00E27B6B" w:rsidP="00EF3896">
      <w:pPr>
        <w:pStyle w:val="BodyTextBullet2"/>
      </w:pPr>
    </w:p>
    <w:p w14:paraId="3535E15E" w14:textId="373550A8" w:rsidR="00E27F88" w:rsidRPr="005B17D3" w:rsidRDefault="00E27F88" w:rsidP="00EF3896">
      <w:pPr>
        <w:pStyle w:val="BodyTextBullet2"/>
      </w:pPr>
      <w:r w:rsidRPr="005B17D3">
        <w:t xml:space="preserve">When the Enrollment Status is updated to Closed Application, the system automatically triggers a final letter: </w:t>
      </w:r>
    </w:p>
    <w:p w14:paraId="6F139AED" w14:textId="77777777" w:rsidR="00E27F88" w:rsidRPr="005B17D3" w:rsidRDefault="00E27F88" w:rsidP="00EF3896">
      <w:pPr>
        <w:pStyle w:val="ListBull2"/>
      </w:pPr>
      <w:r w:rsidRPr="005B17D3">
        <w:t>If the most recent Enrollment Status was 'Pending; Eligibility status is Unverified,' then the 742-652A Notification of Closed Application-Eligibility Unverified with Appeal Rights is triggered.</w:t>
      </w:r>
    </w:p>
    <w:p w14:paraId="5E2B76BF" w14:textId="77777777" w:rsidR="00E27F88" w:rsidRPr="005B17D3" w:rsidRDefault="00E27F88" w:rsidP="00EF3896">
      <w:pPr>
        <w:pStyle w:val="ListBull2"/>
      </w:pPr>
      <w:r w:rsidRPr="005B17D3">
        <w:t>If the most recent Enrollment Status is 'Pending; Means Test Required’, then the 742-652 Notification of Closed Application-Financial Disclosure with Appeal Rights is sent.</w:t>
      </w:r>
    </w:p>
    <w:p w14:paraId="447778F2" w14:textId="77777777" w:rsidR="00E27F88" w:rsidRPr="005B17D3" w:rsidRDefault="00E27F88" w:rsidP="00EF3896">
      <w:pPr>
        <w:jc w:val="right"/>
        <w:rPr>
          <w:b/>
          <w:sz w:val="18"/>
          <w:u w:val="single"/>
        </w:rPr>
      </w:pPr>
      <w:r w:rsidRPr="005B17D3">
        <w:rPr>
          <w:rStyle w:val="Hyperlink"/>
          <w:b/>
          <w:color w:val="auto"/>
        </w:rPr>
        <w:t>UPDATE VETERAN ADDRESS</w:t>
      </w:r>
    </w:p>
    <w:p w14:paraId="3667A38C" w14:textId="77777777" w:rsidR="00E27F88" w:rsidRPr="005B17D3" w:rsidRDefault="00E27F88" w:rsidP="00EF3896">
      <w:pPr>
        <w:pStyle w:val="ScreenField"/>
      </w:pPr>
      <w:r w:rsidRPr="005B17D3">
        <w:t>Name</w:t>
      </w:r>
    </w:p>
    <w:p w14:paraId="40F9FE36" w14:textId="77777777" w:rsidR="00E27F88" w:rsidRPr="005B17D3" w:rsidRDefault="00E27F88" w:rsidP="00EF3896">
      <w:pPr>
        <w:pStyle w:val="ScreenFieldDesc"/>
      </w:pPr>
      <w:r w:rsidRPr="005B17D3">
        <w:t>This is the name of the particular letter</w:t>
      </w:r>
      <w:r w:rsidRPr="005B17D3">
        <w:fldChar w:fldCharType="begin"/>
      </w:r>
      <w:r w:rsidRPr="005B17D3">
        <w:instrText xml:space="preserve"> XE "Letter:Communications:Name" </w:instrText>
      </w:r>
      <w:r w:rsidRPr="005B17D3">
        <w:fldChar w:fldCharType="end"/>
      </w:r>
      <w:r w:rsidRPr="005B17D3">
        <w:t xml:space="preserve"> eligible to be mailed on behalf of the beneficiary.</w:t>
      </w:r>
    </w:p>
    <w:p w14:paraId="7B29A539" w14:textId="77777777" w:rsidR="00E27B6B" w:rsidRPr="005B17D3" w:rsidRDefault="00E27B6B" w:rsidP="00EF3896">
      <w:pPr>
        <w:pStyle w:val="ScreenField"/>
      </w:pPr>
    </w:p>
    <w:p w14:paraId="519A3AFA" w14:textId="75669331" w:rsidR="00E27F88" w:rsidRPr="005B17D3" w:rsidRDefault="00E27F88" w:rsidP="00EF3896">
      <w:pPr>
        <w:pStyle w:val="ScreenField"/>
      </w:pPr>
      <w:r w:rsidRPr="005B17D3">
        <w:t>Type</w:t>
      </w:r>
    </w:p>
    <w:p w14:paraId="24D56F19" w14:textId="77777777" w:rsidR="00E27F88" w:rsidRPr="005B17D3" w:rsidRDefault="00E27F88" w:rsidP="00EF3896">
      <w:pPr>
        <w:pStyle w:val="ScreenFieldDesc"/>
      </w:pPr>
      <w:r w:rsidRPr="005B17D3">
        <w:t xml:space="preserve">This indicates the </w:t>
      </w:r>
      <w:r w:rsidRPr="005B17D3">
        <w:rPr>
          <w:i/>
        </w:rPr>
        <w:t>Type</w:t>
      </w:r>
      <w:r w:rsidRPr="005B17D3">
        <w:t xml:space="preserve"> of letter</w:t>
      </w:r>
      <w:r w:rsidRPr="005B17D3">
        <w:fldChar w:fldCharType="begin"/>
      </w:r>
      <w:r w:rsidRPr="005B17D3">
        <w:instrText xml:space="preserve"> XE "Letter:Communications:Type" </w:instrText>
      </w:r>
      <w:r w:rsidRPr="005B17D3">
        <w:fldChar w:fldCharType="end"/>
      </w:r>
      <w:r w:rsidRPr="005B17D3">
        <w:t>. They are:</w:t>
      </w:r>
    </w:p>
    <w:p w14:paraId="2B13E99A" w14:textId="77777777" w:rsidR="00E27F88" w:rsidRPr="005B17D3" w:rsidRDefault="00E27F88" w:rsidP="00EF3896">
      <w:pPr>
        <w:pStyle w:val="ListBull2"/>
      </w:pPr>
      <w:r w:rsidRPr="005B17D3">
        <w:t>General</w:t>
      </w:r>
    </w:p>
    <w:p w14:paraId="35F5726B" w14:textId="77777777" w:rsidR="00E27F88" w:rsidRPr="005B17D3" w:rsidRDefault="00E27F88" w:rsidP="00EF3896">
      <w:pPr>
        <w:pStyle w:val="ListBull2"/>
      </w:pPr>
      <w:r w:rsidRPr="005B17D3">
        <w:rPr>
          <w:rStyle w:val="Emphasis"/>
        </w:rPr>
        <w:t>IVM</w:t>
      </w:r>
      <w:r w:rsidRPr="005B17D3">
        <w:rPr>
          <w:rStyle w:val="Emphasis"/>
        </w:rPr>
        <w:fldChar w:fldCharType="begin"/>
      </w:r>
      <w:r w:rsidRPr="005B17D3">
        <w:instrText xml:space="preserve"> XE "</w:instrText>
      </w:r>
      <w:r w:rsidRPr="005B17D3">
        <w:rPr>
          <w:rStyle w:val="Emphasis"/>
        </w:rPr>
        <w:instrText>IVM:Communications:</w:instrText>
      </w:r>
      <w:r w:rsidRPr="005B17D3">
        <w:instrText xml:space="preserve">Type" </w:instrText>
      </w:r>
      <w:r w:rsidRPr="005B17D3">
        <w:rPr>
          <w:rStyle w:val="Emphasis"/>
        </w:rPr>
        <w:fldChar w:fldCharType="end"/>
      </w:r>
      <w:r w:rsidRPr="005B17D3">
        <w:rPr>
          <w:rStyle w:val="Expandingtext"/>
        </w:rPr>
        <w:t xml:space="preserve"> - Income</w:t>
      </w:r>
      <w:r w:rsidRPr="005B17D3">
        <w:rPr>
          <w:rStyle w:val="Expandingtext"/>
        </w:rPr>
        <w:fldChar w:fldCharType="begin"/>
      </w:r>
      <w:r w:rsidRPr="005B17D3">
        <w:instrText xml:space="preserve"> XE "</w:instrText>
      </w:r>
      <w:r w:rsidRPr="005B17D3">
        <w:rPr>
          <w:rStyle w:val="Expandingtext"/>
        </w:rPr>
        <w:instrText>Income:</w:instrText>
      </w:r>
      <w:r w:rsidRPr="005B17D3">
        <w:instrText xml:space="preserve">Verification Matching" </w:instrText>
      </w:r>
      <w:r w:rsidRPr="005B17D3">
        <w:rPr>
          <w:rStyle w:val="Expandingtext"/>
        </w:rPr>
        <w:fldChar w:fldCharType="end"/>
      </w:r>
      <w:r w:rsidRPr="005B17D3">
        <w:rPr>
          <w:rStyle w:val="Expandingtext"/>
        </w:rPr>
        <w:t xml:space="preserve"> Verification Matching </w:t>
      </w:r>
    </w:p>
    <w:p w14:paraId="24333290" w14:textId="77777777" w:rsidR="00E27F88" w:rsidRPr="005B17D3" w:rsidRDefault="00E27F88" w:rsidP="00EF3896">
      <w:pPr>
        <w:pStyle w:val="ListBull2"/>
      </w:pPr>
      <w:r w:rsidRPr="005B17D3">
        <w:rPr>
          <w:rStyle w:val="Emphasis"/>
        </w:rPr>
        <w:t>ENR</w:t>
      </w:r>
      <w:r w:rsidRPr="005B17D3">
        <w:rPr>
          <w:rStyle w:val="Expandingtext"/>
        </w:rPr>
        <w:t xml:space="preserve"> - Enrollment</w:t>
      </w:r>
      <w:r w:rsidRPr="005B17D3">
        <w:rPr>
          <w:rStyle w:val="Expandingtext"/>
        </w:rPr>
        <w:fldChar w:fldCharType="begin"/>
      </w:r>
      <w:r w:rsidRPr="005B17D3">
        <w:instrText xml:space="preserve"> XE "Enrollment:ENR" </w:instrText>
      </w:r>
      <w:r w:rsidRPr="005B17D3">
        <w:rPr>
          <w:rStyle w:val="Expandingtext"/>
        </w:rPr>
        <w:fldChar w:fldCharType="end"/>
      </w:r>
      <w:r w:rsidRPr="005B17D3">
        <w:rPr>
          <w:rStyle w:val="Expandingtext"/>
        </w:rPr>
        <w:t xml:space="preserve"> </w:t>
      </w:r>
    </w:p>
    <w:p w14:paraId="5B2780EC" w14:textId="77777777" w:rsidR="00E27F88" w:rsidRPr="005B17D3" w:rsidRDefault="00E27F88" w:rsidP="00EF3896">
      <w:pPr>
        <w:pStyle w:val="ListBull2"/>
      </w:pPr>
      <w:r w:rsidRPr="005B17D3">
        <w:rPr>
          <w:rStyle w:val="Emphasis"/>
        </w:rPr>
        <w:t>MT</w:t>
      </w:r>
      <w:r w:rsidRPr="005B17D3">
        <w:rPr>
          <w:rStyle w:val="Expandingtext"/>
        </w:rPr>
        <w:t xml:space="preserve"> - Means Tes</w:t>
      </w:r>
      <w:r w:rsidRPr="005B17D3">
        <w:rPr>
          <w:rStyle w:val="Expandingtext"/>
        </w:rPr>
        <w:fldChar w:fldCharType="begin"/>
      </w:r>
      <w:r w:rsidRPr="005B17D3">
        <w:instrText xml:space="preserve"> XE "</w:instrText>
      </w:r>
      <w:r w:rsidRPr="005B17D3">
        <w:rPr>
          <w:rStyle w:val="Expandingtext"/>
        </w:rPr>
        <w:instrText>Means Test:</w:instrText>
      </w:r>
      <w:r w:rsidRPr="005B17D3">
        <w:instrText xml:space="preserve">Communications:Type" </w:instrText>
      </w:r>
      <w:r w:rsidRPr="005B17D3">
        <w:rPr>
          <w:rStyle w:val="Expandingtext"/>
        </w:rPr>
        <w:fldChar w:fldCharType="end"/>
      </w:r>
      <w:r w:rsidRPr="005B17D3">
        <w:rPr>
          <w:rStyle w:val="Expandingtext"/>
        </w:rPr>
        <w:t xml:space="preserve">t </w:t>
      </w:r>
    </w:p>
    <w:p w14:paraId="1589C9EF" w14:textId="77777777" w:rsidR="00E27F88" w:rsidRPr="005B17D3" w:rsidRDefault="00E27F88" w:rsidP="00EF3896">
      <w:pPr>
        <w:pStyle w:val="ListBull2"/>
        <w:rPr>
          <w:rStyle w:val="Expandingtext"/>
          <w:i/>
        </w:rPr>
      </w:pPr>
      <w:r w:rsidRPr="005B17D3">
        <w:rPr>
          <w:rStyle w:val="Emphasis"/>
        </w:rPr>
        <w:t>SSN</w:t>
      </w:r>
      <w:r w:rsidRPr="005B17D3">
        <w:rPr>
          <w:rStyle w:val="Emphasis"/>
        </w:rPr>
        <w:fldChar w:fldCharType="begin"/>
      </w:r>
      <w:r w:rsidRPr="005B17D3">
        <w:instrText xml:space="preserve"> XE "SSN" </w:instrText>
      </w:r>
      <w:r w:rsidRPr="005B17D3">
        <w:rPr>
          <w:rStyle w:val="Emphasis"/>
        </w:rPr>
        <w:fldChar w:fldCharType="end"/>
      </w:r>
      <w:r w:rsidRPr="005B17D3">
        <w:rPr>
          <w:rStyle w:val="Expandingtext"/>
        </w:rPr>
        <w:t xml:space="preserve"> - </w:t>
      </w:r>
      <w:r w:rsidRPr="005B17D3">
        <w:rPr>
          <w:rStyle w:val="Expandingtext"/>
          <w:i/>
        </w:rPr>
        <w:t xml:space="preserve">Social Security Number </w:t>
      </w:r>
    </w:p>
    <w:p w14:paraId="33C2D738" w14:textId="77777777" w:rsidR="00E27B6B" w:rsidRPr="005B17D3" w:rsidRDefault="00E27B6B" w:rsidP="00EF3896">
      <w:pPr>
        <w:pStyle w:val="ScreenField"/>
      </w:pPr>
    </w:p>
    <w:p w14:paraId="62149463" w14:textId="07B4879A" w:rsidR="00E27F88" w:rsidRPr="005B17D3" w:rsidRDefault="00E27F88" w:rsidP="00EF3896">
      <w:pPr>
        <w:pStyle w:val="ScreenField"/>
      </w:pPr>
      <w:r w:rsidRPr="005B17D3">
        <w:t>Form Number</w:t>
      </w:r>
    </w:p>
    <w:p w14:paraId="4A8D8D81" w14:textId="77777777" w:rsidR="00E27F88" w:rsidRPr="005B17D3" w:rsidRDefault="00E27F88" w:rsidP="00EF3896">
      <w:pPr>
        <w:pStyle w:val="ScreenFieldDesc"/>
      </w:pPr>
      <w:r w:rsidRPr="005B17D3">
        <w:t>This is the number of the government or Federal form that is available for sending to the Veteran (beneficiary).</w:t>
      </w:r>
    </w:p>
    <w:p w14:paraId="7B53F8AB" w14:textId="77777777" w:rsidR="00E27B6B" w:rsidRPr="005B17D3" w:rsidRDefault="00E27B6B" w:rsidP="00EF3896">
      <w:pPr>
        <w:pStyle w:val="ScreenField"/>
      </w:pPr>
    </w:p>
    <w:p w14:paraId="337A6B26" w14:textId="54C742A1" w:rsidR="00E27F88" w:rsidRPr="005B17D3" w:rsidRDefault="00E27F88" w:rsidP="00EF3896">
      <w:pPr>
        <w:pStyle w:val="ScreenField"/>
      </w:pPr>
      <w:r w:rsidRPr="005B17D3">
        <w:t>Select to Mail</w:t>
      </w:r>
    </w:p>
    <w:p w14:paraId="7A6D701C" w14:textId="77777777" w:rsidR="00E27F88" w:rsidRPr="005B17D3" w:rsidRDefault="00E27F88" w:rsidP="00EF3896">
      <w:pPr>
        <w:pStyle w:val="ScreenFieldDesc"/>
      </w:pPr>
      <w:r w:rsidRPr="005B17D3">
        <w:t>If all the required fields are present, clicking the Mail hyperlink selects the letter</w:t>
      </w:r>
      <w:r w:rsidRPr="005B17D3">
        <w:fldChar w:fldCharType="begin"/>
      </w:r>
      <w:r w:rsidRPr="005B17D3">
        <w:instrText xml:space="preserve"> XE "Letter:Communications:Select to remail" </w:instrText>
      </w:r>
      <w:r w:rsidRPr="005B17D3">
        <w:fldChar w:fldCharType="end"/>
      </w:r>
      <w:r w:rsidRPr="005B17D3">
        <w:t xml:space="preserve"> to be sent for mailing by the mail center.</w:t>
      </w:r>
    </w:p>
    <w:p w14:paraId="5372E42C" w14:textId="77777777" w:rsidR="00E27F88" w:rsidRPr="005B17D3" w:rsidRDefault="00E27F88" w:rsidP="00EF3896">
      <w:pPr>
        <w:pStyle w:val="BodyTextBullet2"/>
        <w:rPr>
          <w:rStyle w:val="Strong"/>
          <w:i/>
        </w:rPr>
      </w:pPr>
    </w:p>
    <w:p w14:paraId="79A84B84" w14:textId="77777777" w:rsidR="00E27F88" w:rsidRPr="005B17D3" w:rsidRDefault="00E27F88" w:rsidP="00EF3896">
      <w:pPr>
        <w:pStyle w:val="BodyTextBullet2"/>
        <w:rPr>
          <w:rStyle w:val="Strong"/>
        </w:rPr>
      </w:pPr>
      <w:r w:rsidRPr="005B17D3">
        <w:rPr>
          <w:rStyle w:val="Strong"/>
        </w:rPr>
        <w:t>60-Day Pre-Term Letters and 1199 Eligibility Letter</w:t>
      </w:r>
    </w:p>
    <w:p w14:paraId="4865F77F" w14:textId="77777777" w:rsidR="00E27F88" w:rsidRPr="005B17D3" w:rsidRDefault="00E27F88" w:rsidP="00EF3896">
      <w:pPr>
        <w:pStyle w:val="BodyTextBullet2"/>
      </w:pPr>
      <w:r w:rsidRPr="005B17D3">
        <w:t>The Enrollment System automatically populates and manually sends the following 60-Day Pre-Term Letters, and 1199 Eligibility</w:t>
      </w:r>
      <w:r w:rsidRPr="005B17D3">
        <w:rPr>
          <w:spacing w:val="53"/>
        </w:rPr>
        <w:t xml:space="preserve"> </w:t>
      </w:r>
      <w:r w:rsidRPr="005B17D3">
        <w:t>Letter.</w:t>
      </w:r>
    </w:p>
    <w:p w14:paraId="0AD49663" w14:textId="77777777" w:rsidR="00E27F88" w:rsidRPr="005B17D3" w:rsidRDefault="00E27F88" w:rsidP="00EF3896">
      <w:pPr>
        <w:pStyle w:val="BodyTextBullet2"/>
      </w:pPr>
    </w:p>
    <w:tbl>
      <w:tblPr>
        <w:tblStyle w:val="TableGrid"/>
        <w:tblW w:w="0" w:type="auto"/>
        <w:tblLook w:val="04A0" w:firstRow="1" w:lastRow="0" w:firstColumn="1" w:lastColumn="0" w:noHBand="0" w:noVBand="1"/>
      </w:tblPr>
      <w:tblGrid>
        <w:gridCol w:w="2335"/>
        <w:gridCol w:w="1080"/>
        <w:gridCol w:w="1333"/>
        <w:gridCol w:w="1007"/>
        <w:gridCol w:w="3595"/>
      </w:tblGrid>
      <w:tr w:rsidR="00E27F88" w:rsidRPr="005B17D3" w14:paraId="70E16F11" w14:textId="77777777" w:rsidTr="00CF12AE">
        <w:trPr>
          <w:tblHeader/>
        </w:trPr>
        <w:tc>
          <w:tcPr>
            <w:tcW w:w="2335" w:type="dxa"/>
            <w:shd w:val="clear" w:color="auto" w:fill="D9E2F3" w:themeFill="accent1" w:themeFillTint="33"/>
          </w:tcPr>
          <w:p w14:paraId="1899FFE0" w14:textId="77777777" w:rsidR="00E27F88" w:rsidRPr="005B17D3" w:rsidRDefault="00E27F88" w:rsidP="00EF3896">
            <w:pPr>
              <w:pStyle w:val="BodyText"/>
              <w:jc w:val="center"/>
              <w:rPr>
                <w:rFonts w:ascii="Arial" w:hAnsi="Arial" w:cs="Arial"/>
                <w:b/>
                <w:sz w:val="22"/>
                <w:szCs w:val="22"/>
              </w:rPr>
            </w:pPr>
            <w:r w:rsidRPr="005B17D3">
              <w:rPr>
                <w:rFonts w:ascii="Arial" w:hAnsi="Arial" w:cs="Arial"/>
                <w:b/>
                <w:sz w:val="22"/>
                <w:szCs w:val="22"/>
              </w:rPr>
              <w:t>Name</w:t>
            </w:r>
          </w:p>
        </w:tc>
        <w:tc>
          <w:tcPr>
            <w:tcW w:w="1080" w:type="dxa"/>
            <w:shd w:val="clear" w:color="auto" w:fill="D9E2F3" w:themeFill="accent1" w:themeFillTint="33"/>
          </w:tcPr>
          <w:p w14:paraId="66F9F8C8" w14:textId="77777777" w:rsidR="00E27F88" w:rsidRPr="005B17D3" w:rsidRDefault="00E27F88" w:rsidP="00EF3896">
            <w:pPr>
              <w:pStyle w:val="BodyText"/>
              <w:jc w:val="center"/>
              <w:rPr>
                <w:rFonts w:ascii="Arial" w:hAnsi="Arial" w:cs="Arial"/>
                <w:b/>
                <w:sz w:val="22"/>
                <w:szCs w:val="22"/>
              </w:rPr>
            </w:pPr>
            <w:r w:rsidRPr="005B17D3">
              <w:rPr>
                <w:rFonts w:ascii="Arial" w:hAnsi="Arial" w:cs="Arial"/>
                <w:b/>
                <w:sz w:val="22"/>
                <w:szCs w:val="22"/>
              </w:rPr>
              <w:t>Type</w:t>
            </w:r>
          </w:p>
        </w:tc>
        <w:tc>
          <w:tcPr>
            <w:tcW w:w="1333" w:type="dxa"/>
            <w:shd w:val="clear" w:color="auto" w:fill="D9E2F3" w:themeFill="accent1" w:themeFillTint="33"/>
          </w:tcPr>
          <w:p w14:paraId="1ECA0AA4" w14:textId="77777777" w:rsidR="00E27F88" w:rsidRPr="005B17D3" w:rsidRDefault="00E27F88" w:rsidP="00EF3896">
            <w:pPr>
              <w:pStyle w:val="BodyText"/>
              <w:jc w:val="center"/>
              <w:rPr>
                <w:rFonts w:ascii="Arial" w:hAnsi="Arial" w:cs="Arial"/>
                <w:b/>
                <w:sz w:val="22"/>
                <w:szCs w:val="22"/>
              </w:rPr>
            </w:pPr>
            <w:r w:rsidRPr="005B17D3">
              <w:rPr>
                <w:rFonts w:ascii="Arial" w:hAnsi="Arial" w:cs="Arial"/>
                <w:b/>
                <w:sz w:val="22"/>
                <w:szCs w:val="22"/>
              </w:rPr>
              <w:t>Form Number</w:t>
            </w:r>
          </w:p>
        </w:tc>
        <w:tc>
          <w:tcPr>
            <w:tcW w:w="1007" w:type="dxa"/>
            <w:shd w:val="clear" w:color="auto" w:fill="D9E2F3" w:themeFill="accent1" w:themeFillTint="33"/>
          </w:tcPr>
          <w:p w14:paraId="48070454" w14:textId="77777777" w:rsidR="00E27F88" w:rsidRPr="005B17D3" w:rsidRDefault="00E27F88" w:rsidP="00EF3896">
            <w:pPr>
              <w:pStyle w:val="BodyText"/>
              <w:jc w:val="center"/>
              <w:rPr>
                <w:rFonts w:ascii="Arial" w:hAnsi="Arial" w:cs="Arial"/>
                <w:b/>
                <w:sz w:val="22"/>
                <w:szCs w:val="22"/>
              </w:rPr>
            </w:pPr>
            <w:r w:rsidRPr="005B17D3">
              <w:rPr>
                <w:rFonts w:ascii="Arial" w:hAnsi="Arial" w:cs="Arial"/>
                <w:b/>
                <w:sz w:val="22"/>
                <w:szCs w:val="22"/>
              </w:rPr>
              <w:t>Select to Mail</w:t>
            </w:r>
          </w:p>
        </w:tc>
        <w:tc>
          <w:tcPr>
            <w:tcW w:w="3595" w:type="dxa"/>
            <w:shd w:val="clear" w:color="auto" w:fill="D9E2F3" w:themeFill="accent1" w:themeFillTint="33"/>
          </w:tcPr>
          <w:p w14:paraId="503DE0AF" w14:textId="77777777" w:rsidR="00E27F88" w:rsidRPr="005B17D3" w:rsidRDefault="00E27F88" w:rsidP="00EF3896">
            <w:pPr>
              <w:pStyle w:val="BodyText"/>
              <w:jc w:val="center"/>
              <w:rPr>
                <w:rFonts w:ascii="Arial" w:hAnsi="Arial" w:cs="Arial"/>
                <w:b/>
                <w:sz w:val="22"/>
                <w:szCs w:val="22"/>
              </w:rPr>
            </w:pPr>
            <w:r w:rsidRPr="005B17D3">
              <w:rPr>
                <w:rFonts w:ascii="Arial" w:hAnsi="Arial" w:cs="Arial"/>
                <w:b/>
                <w:sz w:val="22"/>
                <w:szCs w:val="22"/>
              </w:rPr>
              <w:t>Description</w:t>
            </w:r>
          </w:p>
        </w:tc>
      </w:tr>
      <w:tr w:rsidR="00E27F88" w:rsidRPr="005B17D3" w14:paraId="5C7F2D8F" w14:textId="77777777" w:rsidTr="00CF12AE">
        <w:tc>
          <w:tcPr>
            <w:tcW w:w="2335" w:type="dxa"/>
            <w:shd w:val="clear" w:color="auto" w:fill="00CCFF"/>
          </w:tcPr>
          <w:p w14:paraId="136EC2AF" w14:textId="77777777" w:rsidR="00E27F88" w:rsidRPr="005B17D3" w:rsidRDefault="00E27F88" w:rsidP="00EF3896">
            <w:pPr>
              <w:pStyle w:val="BodyTextBullet2"/>
            </w:pPr>
            <w:r w:rsidRPr="005B17D3">
              <w:t>VHA-EED</w:t>
            </w:r>
          </w:p>
          <w:p w14:paraId="1B2F6F72" w14:textId="77777777" w:rsidR="00E27F88" w:rsidRPr="005B17D3" w:rsidRDefault="00E27F88" w:rsidP="00EF3896">
            <w:pPr>
              <w:pStyle w:val="BodyTextBullet2"/>
            </w:pPr>
            <w:r w:rsidRPr="005B17D3">
              <w:t xml:space="preserve">Decision Notice 60- Day Pre- Term Initial Other </w:t>
            </w:r>
            <w:r w:rsidRPr="005B17D3">
              <w:rPr>
                <w:spacing w:val="-4"/>
              </w:rPr>
              <w:t xml:space="preserve">Than </w:t>
            </w:r>
            <w:r w:rsidRPr="005B17D3">
              <w:t>Hon-DVA</w:t>
            </w:r>
          </w:p>
        </w:tc>
        <w:tc>
          <w:tcPr>
            <w:tcW w:w="1080" w:type="dxa"/>
            <w:shd w:val="clear" w:color="auto" w:fill="00CCFF"/>
          </w:tcPr>
          <w:p w14:paraId="05D320EA" w14:textId="77777777" w:rsidR="00E27F88" w:rsidRPr="005B17D3" w:rsidRDefault="00E27F88" w:rsidP="00EF3896">
            <w:pPr>
              <w:pStyle w:val="BodyTextBullet2"/>
              <w:jc w:val="center"/>
            </w:pPr>
            <w:r w:rsidRPr="005B17D3">
              <w:t>ENR</w:t>
            </w:r>
          </w:p>
        </w:tc>
        <w:tc>
          <w:tcPr>
            <w:tcW w:w="1333" w:type="dxa"/>
            <w:shd w:val="clear" w:color="auto" w:fill="00CCFF"/>
          </w:tcPr>
          <w:p w14:paraId="0FA262D7" w14:textId="77777777" w:rsidR="00E27F88" w:rsidRPr="005B17D3" w:rsidRDefault="00E27F88" w:rsidP="00EF3896">
            <w:pPr>
              <w:pStyle w:val="BodyTextBullet2"/>
              <w:jc w:val="center"/>
            </w:pPr>
            <w:r w:rsidRPr="005B17D3">
              <w:t>IB 10-1206</w:t>
            </w:r>
          </w:p>
        </w:tc>
        <w:tc>
          <w:tcPr>
            <w:tcW w:w="1007" w:type="dxa"/>
            <w:shd w:val="clear" w:color="auto" w:fill="00CCFF"/>
          </w:tcPr>
          <w:p w14:paraId="63B67D90" w14:textId="77777777" w:rsidR="00E27F88" w:rsidRPr="005B17D3" w:rsidRDefault="00E27F88" w:rsidP="00EF3896">
            <w:pPr>
              <w:pStyle w:val="BodyTextBullet2"/>
              <w:rPr>
                <w:u w:val="single"/>
              </w:rPr>
            </w:pPr>
            <w:r w:rsidRPr="005B17D3">
              <w:rPr>
                <w:u w:val="single"/>
              </w:rPr>
              <w:t>Mail</w:t>
            </w:r>
          </w:p>
        </w:tc>
        <w:tc>
          <w:tcPr>
            <w:tcW w:w="3595" w:type="dxa"/>
            <w:vMerge w:val="restart"/>
            <w:shd w:val="clear" w:color="auto" w:fill="00CCFF"/>
          </w:tcPr>
          <w:p w14:paraId="6AFBE4A3" w14:textId="77777777" w:rsidR="00E27F88" w:rsidRPr="005B17D3" w:rsidRDefault="00E27F88" w:rsidP="00EF3896">
            <w:pPr>
              <w:pStyle w:val="BodyTextBullet2"/>
            </w:pPr>
            <w:r w:rsidRPr="005B17D3">
              <w:t>These letters are sent out when a Veteran is enrolled but then an Enrollment System user determines that they are in an INELIGIBLE condition. The Enrollment System user sends out a letter that starts the 60-day clock as well as displays a 60-day banner notifying the Enrollment System user that they are in a “Pre-Term Countdown Condition”.</w:t>
            </w:r>
          </w:p>
        </w:tc>
      </w:tr>
      <w:tr w:rsidR="00E27F88" w:rsidRPr="005B17D3" w14:paraId="5102EFBD" w14:textId="77777777" w:rsidTr="00CF12AE">
        <w:tc>
          <w:tcPr>
            <w:tcW w:w="2335" w:type="dxa"/>
            <w:shd w:val="clear" w:color="auto" w:fill="00CCFF"/>
          </w:tcPr>
          <w:p w14:paraId="1603B9F8" w14:textId="77777777" w:rsidR="00E27F88" w:rsidRPr="005B17D3" w:rsidRDefault="00E27F88" w:rsidP="00EF3896">
            <w:pPr>
              <w:pStyle w:val="BodyTextBullet2"/>
            </w:pPr>
            <w:r w:rsidRPr="005B17D3">
              <w:t>VHA-EED</w:t>
            </w:r>
          </w:p>
          <w:p w14:paraId="28020B9A" w14:textId="77777777" w:rsidR="00E27F88" w:rsidRPr="005B17D3" w:rsidRDefault="00E27F88" w:rsidP="00EF3896">
            <w:pPr>
              <w:pStyle w:val="BodyTextBullet2"/>
            </w:pPr>
            <w:r w:rsidRPr="005B17D3">
              <w:t>Decision Notice 60- Day Pre- Term Initial Less Than 24 Months</w:t>
            </w:r>
          </w:p>
        </w:tc>
        <w:tc>
          <w:tcPr>
            <w:tcW w:w="1080" w:type="dxa"/>
            <w:shd w:val="clear" w:color="auto" w:fill="00CCFF"/>
          </w:tcPr>
          <w:p w14:paraId="7183E8BC" w14:textId="77777777" w:rsidR="00E27F88" w:rsidRPr="005B17D3" w:rsidRDefault="00E27F88" w:rsidP="00EF3896">
            <w:pPr>
              <w:pStyle w:val="BodyTextBullet2"/>
              <w:jc w:val="center"/>
            </w:pPr>
            <w:r w:rsidRPr="005B17D3">
              <w:t>ENR</w:t>
            </w:r>
          </w:p>
        </w:tc>
        <w:tc>
          <w:tcPr>
            <w:tcW w:w="1333" w:type="dxa"/>
            <w:shd w:val="clear" w:color="auto" w:fill="00CCFF"/>
          </w:tcPr>
          <w:p w14:paraId="6C8473AC" w14:textId="77777777" w:rsidR="00E27F88" w:rsidRPr="005B17D3" w:rsidRDefault="00E27F88" w:rsidP="00EF3896">
            <w:pPr>
              <w:pStyle w:val="BodyTextBullet2"/>
              <w:jc w:val="center"/>
            </w:pPr>
            <w:r w:rsidRPr="005B17D3">
              <w:t>IB 10-1205</w:t>
            </w:r>
          </w:p>
        </w:tc>
        <w:tc>
          <w:tcPr>
            <w:tcW w:w="1007" w:type="dxa"/>
            <w:shd w:val="clear" w:color="auto" w:fill="00CCFF"/>
          </w:tcPr>
          <w:p w14:paraId="30568599" w14:textId="77777777" w:rsidR="00E27F88" w:rsidRPr="005B17D3" w:rsidRDefault="00E27F88" w:rsidP="00EF3896">
            <w:pPr>
              <w:pStyle w:val="BodyTextBullet2"/>
            </w:pPr>
            <w:r w:rsidRPr="005B17D3">
              <w:rPr>
                <w:u w:val="single"/>
              </w:rPr>
              <w:t>Mail</w:t>
            </w:r>
          </w:p>
        </w:tc>
        <w:tc>
          <w:tcPr>
            <w:tcW w:w="3595" w:type="dxa"/>
            <w:vMerge/>
            <w:shd w:val="clear" w:color="auto" w:fill="00CCFF"/>
          </w:tcPr>
          <w:p w14:paraId="024FF8A8" w14:textId="77777777" w:rsidR="00E27F88" w:rsidRPr="005B17D3" w:rsidRDefault="00E27F88" w:rsidP="00EF3896">
            <w:pPr>
              <w:pStyle w:val="BodyTextBullet2"/>
            </w:pPr>
          </w:p>
        </w:tc>
      </w:tr>
      <w:tr w:rsidR="00E27F88" w:rsidRPr="005B17D3" w14:paraId="07F7B9B8" w14:textId="77777777" w:rsidTr="00CF12AE">
        <w:tc>
          <w:tcPr>
            <w:tcW w:w="2335" w:type="dxa"/>
            <w:shd w:val="clear" w:color="auto" w:fill="00CCFF"/>
          </w:tcPr>
          <w:p w14:paraId="78B41407" w14:textId="77777777" w:rsidR="00E27F88" w:rsidRPr="005B17D3" w:rsidRDefault="00E27F88" w:rsidP="00EF3896">
            <w:pPr>
              <w:pStyle w:val="BodyTextBullet2"/>
            </w:pPr>
            <w:r w:rsidRPr="005B17D3">
              <w:t>VHA-EED</w:t>
            </w:r>
          </w:p>
          <w:p w14:paraId="2F7156BE" w14:textId="77777777" w:rsidR="00E27F88" w:rsidRPr="005B17D3" w:rsidRDefault="00E27F88" w:rsidP="00EF3896">
            <w:pPr>
              <w:pStyle w:val="BodyTextBullet2"/>
            </w:pPr>
            <w:r w:rsidRPr="005B17D3">
              <w:t>Decision Notice 60- Day Pre- Term Initial Active Duty for Training</w:t>
            </w:r>
          </w:p>
        </w:tc>
        <w:tc>
          <w:tcPr>
            <w:tcW w:w="1080" w:type="dxa"/>
            <w:shd w:val="clear" w:color="auto" w:fill="00CCFF"/>
          </w:tcPr>
          <w:p w14:paraId="2A1976CA" w14:textId="77777777" w:rsidR="00E27F88" w:rsidRPr="005B17D3" w:rsidRDefault="00E27F88" w:rsidP="00EF3896">
            <w:pPr>
              <w:pStyle w:val="BodyTextBullet2"/>
              <w:jc w:val="center"/>
            </w:pPr>
            <w:r w:rsidRPr="005B17D3">
              <w:t>ENR</w:t>
            </w:r>
          </w:p>
        </w:tc>
        <w:tc>
          <w:tcPr>
            <w:tcW w:w="1333" w:type="dxa"/>
            <w:shd w:val="clear" w:color="auto" w:fill="00CCFF"/>
          </w:tcPr>
          <w:p w14:paraId="2DEEECF7" w14:textId="77777777" w:rsidR="00E27F88" w:rsidRPr="005B17D3" w:rsidRDefault="00E27F88" w:rsidP="00EF3896">
            <w:pPr>
              <w:pStyle w:val="BodyTextBullet2"/>
              <w:jc w:val="center"/>
            </w:pPr>
            <w:r w:rsidRPr="005B17D3">
              <w:t>IB 10-1204</w:t>
            </w:r>
          </w:p>
        </w:tc>
        <w:tc>
          <w:tcPr>
            <w:tcW w:w="1007" w:type="dxa"/>
            <w:shd w:val="clear" w:color="auto" w:fill="00CCFF"/>
          </w:tcPr>
          <w:p w14:paraId="42058171" w14:textId="77777777" w:rsidR="00E27F88" w:rsidRPr="005B17D3" w:rsidRDefault="00E27F88" w:rsidP="00EF3896">
            <w:pPr>
              <w:pStyle w:val="BodyTextBullet2"/>
            </w:pPr>
            <w:r w:rsidRPr="005B17D3">
              <w:rPr>
                <w:u w:val="single"/>
              </w:rPr>
              <w:t>Mail</w:t>
            </w:r>
          </w:p>
        </w:tc>
        <w:tc>
          <w:tcPr>
            <w:tcW w:w="3595" w:type="dxa"/>
            <w:vMerge/>
            <w:shd w:val="clear" w:color="auto" w:fill="00CCFF"/>
          </w:tcPr>
          <w:p w14:paraId="6843B15A" w14:textId="77777777" w:rsidR="00E27F88" w:rsidRPr="005B17D3" w:rsidRDefault="00E27F88" w:rsidP="00EF3896">
            <w:pPr>
              <w:pStyle w:val="BodyTextBullet2"/>
            </w:pPr>
          </w:p>
        </w:tc>
      </w:tr>
      <w:tr w:rsidR="00E27F88" w:rsidRPr="005B17D3" w14:paraId="5AA119A5" w14:textId="77777777" w:rsidTr="00CF12AE">
        <w:tc>
          <w:tcPr>
            <w:tcW w:w="2335" w:type="dxa"/>
            <w:shd w:val="clear" w:color="auto" w:fill="BFBFBF" w:themeFill="background1" w:themeFillShade="BF"/>
          </w:tcPr>
          <w:p w14:paraId="459C6A29" w14:textId="77777777" w:rsidR="00E27F88" w:rsidRPr="005B17D3" w:rsidRDefault="00E27F88" w:rsidP="00EF3896">
            <w:pPr>
              <w:pStyle w:val="BodyTextBullet2"/>
            </w:pPr>
            <w:r w:rsidRPr="005B17D3">
              <w:t>VHA-EED</w:t>
            </w:r>
          </w:p>
          <w:p w14:paraId="1CA18814" w14:textId="77777777" w:rsidR="00E27F88" w:rsidRPr="005B17D3" w:rsidRDefault="00E27F88" w:rsidP="00EF3896">
            <w:pPr>
              <w:pStyle w:val="BodyTextBullet2"/>
            </w:pPr>
            <w:r w:rsidRPr="005B17D3">
              <w:t xml:space="preserve">Decision Notice 60- Day Pre- Term Final Other </w:t>
            </w:r>
            <w:r w:rsidRPr="005B17D3">
              <w:rPr>
                <w:spacing w:val="-4"/>
              </w:rPr>
              <w:t xml:space="preserve">Than </w:t>
            </w:r>
            <w:r w:rsidRPr="005B17D3">
              <w:t>Hon-DVA</w:t>
            </w:r>
          </w:p>
        </w:tc>
        <w:tc>
          <w:tcPr>
            <w:tcW w:w="1080" w:type="dxa"/>
            <w:shd w:val="clear" w:color="auto" w:fill="BFBFBF" w:themeFill="background1" w:themeFillShade="BF"/>
          </w:tcPr>
          <w:p w14:paraId="7BEE314B" w14:textId="77777777" w:rsidR="00E27F88" w:rsidRPr="005B17D3" w:rsidRDefault="00E27F88" w:rsidP="00EF3896">
            <w:pPr>
              <w:pStyle w:val="BodyTextBullet2"/>
              <w:jc w:val="center"/>
            </w:pPr>
            <w:r w:rsidRPr="005B17D3">
              <w:t>ENR</w:t>
            </w:r>
          </w:p>
        </w:tc>
        <w:tc>
          <w:tcPr>
            <w:tcW w:w="1333" w:type="dxa"/>
            <w:shd w:val="clear" w:color="auto" w:fill="BFBFBF" w:themeFill="background1" w:themeFillShade="BF"/>
          </w:tcPr>
          <w:p w14:paraId="7BE5F5C4" w14:textId="77777777" w:rsidR="00E27F88" w:rsidRPr="005B17D3" w:rsidRDefault="00E27F88" w:rsidP="00EF3896">
            <w:pPr>
              <w:pStyle w:val="BodyTextBullet2"/>
              <w:jc w:val="center"/>
            </w:pPr>
            <w:r w:rsidRPr="005B17D3">
              <w:t>IB 10-1203</w:t>
            </w:r>
          </w:p>
        </w:tc>
        <w:tc>
          <w:tcPr>
            <w:tcW w:w="1007" w:type="dxa"/>
            <w:shd w:val="clear" w:color="auto" w:fill="BFBFBF" w:themeFill="background1" w:themeFillShade="BF"/>
          </w:tcPr>
          <w:p w14:paraId="40125338" w14:textId="77777777" w:rsidR="00E27F88" w:rsidRPr="005B17D3" w:rsidRDefault="00E27F88" w:rsidP="00EF3896">
            <w:pPr>
              <w:pStyle w:val="BodyTextBullet2"/>
            </w:pPr>
            <w:r w:rsidRPr="005B17D3">
              <w:rPr>
                <w:u w:val="single"/>
              </w:rPr>
              <w:t>Mail</w:t>
            </w:r>
          </w:p>
        </w:tc>
        <w:tc>
          <w:tcPr>
            <w:tcW w:w="3595" w:type="dxa"/>
            <w:vMerge w:val="restart"/>
            <w:shd w:val="clear" w:color="auto" w:fill="BFBFBF" w:themeFill="background1" w:themeFillShade="BF"/>
          </w:tcPr>
          <w:p w14:paraId="1A0F5E4B" w14:textId="77777777" w:rsidR="00E27F88" w:rsidRPr="005B17D3" w:rsidRDefault="00E27F88" w:rsidP="00EF3896">
            <w:pPr>
              <w:pStyle w:val="BodyTextBullet2"/>
            </w:pPr>
            <w:r w:rsidRPr="005B17D3">
              <w:t>At the end of the 60-days, the user will manually send a final letter to the Veteran alerting them that their 60-days has expired, and they are being set to an INELIGIBLE status in the Enrollment System. Setting the Veteran in an</w:t>
            </w:r>
            <w:r w:rsidRPr="005B17D3">
              <w:rPr>
                <w:spacing w:val="27"/>
              </w:rPr>
              <w:t xml:space="preserve"> </w:t>
            </w:r>
            <w:r w:rsidRPr="005B17D3">
              <w:t>INELIGIBLE status is performed manually by the Enrollment System user.</w:t>
            </w:r>
          </w:p>
        </w:tc>
      </w:tr>
      <w:tr w:rsidR="00E27F88" w:rsidRPr="005B17D3" w14:paraId="6C105973" w14:textId="77777777" w:rsidTr="00CF12AE">
        <w:tc>
          <w:tcPr>
            <w:tcW w:w="2335" w:type="dxa"/>
            <w:shd w:val="clear" w:color="auto" w:fill="BFBFBF" w:themeFill="background1" w:themeFillShade="BF"/>
          </w:tcPr>
          <w:p w14:paraId="7161A3D5" w14:textId="77777777" w:rsidR="00E27F88" w:rsidRPr="005B17D3" w:rsidRDefault="00E27F88" w:rsidP="00EF3896">
            <w:pPr>
              <w:pStyle w:val="BodyTextBullet2"/>
            </w:pPr>
            <w:r w:rsidRPr="005B17D3">
              <w:t>VHA-EED</w:t>
            </w:r>
          </w:p>
          <w:p w14:paraId="49D71ADD" w14:textId="77777777" w:rsidR="00E27F88" w:rsidRPr="005B17D3" w:rsidRDefault="00E27F88" w:rsidP="00EF3896">
            <w:pPr>
              <w:pStyle w:val="BodyTextBullet2"/>
            </w:pPr>
            <w:r w:rsidRPr="005B17D3">
              <w:t>Decision Notice Template-60- Day Final Less Than 24 Months</w:t>
            </w:r>
          </w:p>
        </w:tc>
        <w:tc>
          <w:tcPr>
            <w:tcW w:w="1080" w:type="dxa"/>
            <w:shd w:val="clear" w:color="auto" w:fill="BFBFBF" w:themeFill="background1" w:themeFillShade="BF"/>
          </w:tcPr>
          <w:p w14:paraId="5C2E6D1F" w14:textId="77777777" w:rsidR="00E27F88" w:rsidRPr="005B17D3" w:rsidRDefault="00E27F88" w:rsidP="00EF3896">
            <w:pPr>
              <w:pStyle w:val="BodyTextBullet2"/>
              <w:jc w:val="center"/>
            </w:pPr>
            <w:r w:rsidRPr="005B17D3">
              <w:t>ENR</w:t>
            </w:r>
          </w:p>
        </w:tc>
        <w:tc>
          <w:tcPr>
            <w:tcW w:w="1333" w:type="dxa"/>
            <w:shd w:val="clear" w:color="auto" w:fill="BFBFBF" w:themeFill="background1" w:themeFillShade="BF"/>
          </w:tcPr>
          <w:p w14:paraId="7C1D1A1F" w14:textId="77777777" w:rsidR="00E27F88" w:rsidRPr="005B17D3" w:rsidRDefault="00E27F88" w:rsidP="00EF3896">
            <w:pPr>
              <w:pStyle w:val="BodyTextBullet2"/>
              <w:jc w:val="center"/>
            </w:pPr>
            <w:r w:rsidRPr="005B17D3">
              <w:t>IB 10-1202</w:t>
            </w:r>
          </w:p>
        </w:tc>
        <w:tc>
          <w:tcPr>
            <w:tcW w:w="1007" w:type="dxa"/>
            <w:shd w:val="clear" w:color="auto" w:fill="BFBFBF" w:themeFill="background1" w:themeFillShade="BF"/>
          </w:tcPr>
          <w:p w14:paraId="03800BA1" w14:textId="77777777" w:rsidR="00E27F88" w:rsidRPr="005B17D3" w:rsidRDefault="00E27F88" w:rsidP="00EF3896">
            <w:pPr>
              <w:pStyle w:val="BodyTextBullet2"/>
            </w:pPr>
            <w:r w:rsidRPr="005B17D3">
              <w:rPr>
                <w:u w:val="single"/>
              </w:rPr>
              <w:t>Mail</w:t>
            </w:r>
          </w:p>
        </w:tc>
        <w:tc>
          <w:tcPr>
            <w:tcW w:w="3595" w:type="dxa"/>
            <w:vMerge/>
            <w:shd w:val="clear" w:color="auto" w:fill="BFBFBF" w:themeFill="background1" w:themeFillShade="BF"/>
          </w:tcPr>
          <w:p w14:paraId="624AD669" w14:textId="77777777" w:rsidR="00E27F88" w:rsidRPr="005B17D3" w:rsidRDefault="00E27F88" w:rsidP="00EF3896">
            <w:pPr>
              <w:pStyle w:val="BodyTextBullet2"/>
            </w:pPr>
          </w:p>
        </w:tc>
      </w:tr>
      <w:tr w:rsidR="00E27F88" w:rsidRPr="005B17D3" w14:paraId="4B10675F" w14:textId="77777777" w:rsidTr="00CF12AE">
        <w:tc>
          <w:tcPr>
            <w:tcW w:w="2335" w:type="dxa"/>
            <w:shd w:val="clear" w:color="auto" w:fill="BFBFBF" w:themeFill="background1" w:themeFillShade="BF"/>
          </w:tcPr>
          <w:p w14:paraId="4A4492C7" w14:textId="77777777" w:rsidR="00E27F88" w:rsidRPr="005B17D3" w:rsidRDefault="00E27F88" w:rsidP="00EF3896">
            <w:pPr>
              <w:pStyle w:val="BodyTextBullet2"/>
            </w:pPr>
            <w:r w:rsidRPr="005B17D3">
              <w:t>VHA-EED</w:t>
            </w:r>
          </w:p>
          <w:p w14:paraId="43BFBBD4" w14:textId="77777777" w:rsidR="00E27F88" w:rsidRPr="005B17D3" w:rsidRDefault="00E27F88" w:rsidP="00EF3896">
            <w:pPr>
              <w:pStyle w:val="BodyTextBullet2"/>
            </w:pPr>
            <w:r w:rsidRPr="005B17D3">
              <w:t>Decision Notice 60- Day Pre- Term Final Active Duty for Training</w:t>
            </w:r>
          </w:p>
        </w:tc>
        <w:tc>
          <w:tcPr>
            <w:tcW w:w="1080" w:type="dxa"/>
            <w:shd w:val="clear" w:color="auto" w:fill="BFBFBF" w:themeFill="background1" w:themeFillShade="BF"/>
          </w:tcPr>
          <w:p w14:paraId="2D957E32" w14:textId="77777777" w:rsidR="00E27F88" w:rsidRPr="005B17D3" w:rsidRDefault="00E27F88" w:rsidP="00EF3896">
            <w:pPr>
              <w:pStyle w:val="BodyTextBullet2"/>
              <w:jc w:val="center"/>
            </w:pPr>
            <w:r w:rsidRPr="005B17D3">
              <w:t>ENR</w:t>
            </w:r>
          </w:p>
        </w:tc>
        <w:tc>
          <w:tcPr>
            <w:tcW w:w="1333" w:type="dxa"/>
            <w:shd w:val="clear" w:color="auto" w:fill="BFBFBF" w:themeFill="background1" w:themeFillShade="BF"/>
          </w:tcPr>
          <w:p w14:paraId="5B171742" w14:textId="77777777" w:rsidR="00E27F88" w:rsidRPr="005B17D3" w:rsidRDefault="00E27F88" w:rsidP="00EF3896">
            <w:pPr>
              <w:pStyle w:val="BodyTextBullet2"/>
              <w:jc w:val="center"/>
            </w:pPr>
            <w:r w:rsidRPr="005B17D3">
              <w:t>IB 10-1201</w:t>
            </w:r>
          </w:p>
        </w:tc>
        <w:tc>
          <w:tcPr>
            <w:tcW w:w="1007" w:type="dxa"/>
            <w:shd w:val="clear" w:color="auto" w:fill="BFBFBF" w:themeFill="background1" w:themeFillShade="BF"/>
          </w:tcPr>
          <w:p w14:paraId="1FE429AD" w14:textId="77777777" w:rsidR="00E27F88" w:rsidRPr="005B17D3" w:rsidRDefault="00E27F88" w:rsidP="00EF3896">
            <w:pPr>
              <w:pStyle w:val="BodyTextBullet2"/>
            </w:pPr>
            <w:r w:rsidRPr="005B17D3">
              <w:rPr>
                <w:u w:val="single"/>
              </w:rPr>
              <w:t>Mail</w:t>
            </w:r>
          </w:p>
        </w:tc>
        <w:tc>
          <w:tcPr>
            <w:tcW w:w="3595" w:type="dxa"/>
            <w:vMerge/>
            <w:shd w:val="clear" w:color="auto" w:fill="BFBFBF" w:themeFill="background1" w:themeFillShade="BF"/>
          </w:tcPr>
          <w:p w14:paraId="0F1F9E81" w14:textId="77777777" w:rsidR="00E27F88" w:rsidRPr="005B17D3" w:rsidRDefault="00E27F88" w:rsidP="00EF3896">
            <w:pPr>
              <w:pStyle w:val="BodyTextBullet2"/>
            </w:pPr>
          </w:p>
        </w:tc>
      </w:tr>
      <w:tr w:rsidR="00E27F88" w:rsidRPr="005B17D3" w14:paraId="7B0D43AE" w14:textId="77777777" w:rsidTr="00CF12AE">
        <w:tc>
          <w:tcPr>
            <w:tcW w:w="2335" w:type="dxa"/>
            <w:shd w:val="clear" w:color="auto" w:fill="FF00FF"/>
          </w:tcPr>
          <w:p w14:paraId="4F5A7D4E" w14:textId="77777777" w:rsidR="00E27F88" w:rsidRPr="005B17D3" w:rsidRDefault="00E27F88" w:rsidP="00EF3896">
            <w:pPr>
              <w:pStyle w:val="BodyTextBullet2"/>
            </w:pPr>
            <w:r w:rsidRPr="005B17D3">
              <w:t>VHA-EED</w:t>
            </w:r>
          </w:p>
          <w:p w14:paraId="5D85F259" w14:textId="77777777" w:rsidR="00E27F88" w:rsidRPr="005B17D3" w:rsidRDefault="00E27F88" w:rsidP="00EF3896">
            <w:pPr>
              <w:pStyle w:val="BodyTextBullet2"/>
            </w:pPr>
            <w:r w:rsidRPr="005B17D3">
              <w:t xml:space="preserve">Decision Notice - Ineligible Less Than </w:t>
            </w:r>
            <w:r w:rsidRPr="005B17D3">
              <w:rPr>
                <w:spacing w:val="-7"/>
              </w:rPr>
              <w:t xml:space="preserve">24 </w:t>
            </w:r>
            <w:r w:rsidRPr="005B17D3">
              <w:t>Months</w:t>
            </w:r>
          </w:p>
        </w:tc>
        <w:tc>
          <w:tcPr>
            <w:tcW w:w="1080" w:type="dxa"/>
            <w:shd w:val="clear" w:color="auto" w:fill="FF00FF"/>
          </w:tcPr>
          <w:p w14:paraId="76AF3870" w14:textId="77777777" w:rsidR="00E27F88" w:rsidRPr="005B17D3" w:rsidRDefault="00E27F88" w:rsidP="00EF3896">
            <w:pPr>
              <w:pStyle w:val="BodyTextBullet2"/>
              <w:jc w:val="center"/>
            </w:pPr>
            <w:r w:rsidRPr="005B17D3">
              <w:t>ENR</w:t>
            </w:r>
          </w:p>
        </w:tc>
        <w:tc>
          <w:tcPr>
            <w:tcW w:w="1333" w:type="dxa"/>
            <w:shd w:val="clear" w:color="auto" w:fill="FF00FF"/>
          </w:tcPr>
          <w:p w14:paraId="3B152769" w14:textId="77777777" w:rsidR="00E27F88" w:rsidRPr="005B17D3" w:rsidRDefault="00E27F88" w:rsidP="00EF3896">
            <w:pPr>
              <w:pStyle w:val="BodyTextBullet2"/>
              <w:jc w:val="center"/>
            </w:pPr>
            <w:r w:rsidRPr="005B17D3">
              <w:t>IB 10-1208</w:t>
            </w:r>
          </w:p>
        </w:tc>
        <w:tc>
          <w:tcPr>
            <w:tcW w:w="1007" w:type="dxa"/>
            <w:shd w:val="clear" w:color="auto" w:fill="FF00FF"/>
          </w:tcPr>
          <w:p w14:paraId="3595B166" w14:textId="77777777" w:rsidR="00E27F88" w:rsidRPr="005B17D3" w:rsidRDefault="00E27F88" w:rsidP="00EF3896">
            <w:pPr>
              <w:pStyle w:val="BodyTextBullet2"/>
            </w:pPr>
            <w:r w:rsidRPr="005B17D3">
              <w:rPr>
                <w:u w:val="single"/>
              </w:rPr>
              <w:t>Mail</w:t>
            </w:r>
          </w:p>
        </w:tc>
        <w:tc>
          <w:tcPr>
            <w:tcW w:w="3595" w:type="dxa"/>
            <w:vMerge w:val="restart"/>
            <w:shd w:val="clear" w:color="auto" w:fill="FF00FF"/>
          </w:tcPr>
          <w:p w14:paraId="4AC3701E" w14:textId="77777777" w:rsidR="00E27F88" w:rsidRPr="005B17D3" w:rsidRDefault="00E27F88" w:rsidP="00EF3896">
            <w:pPr>
              <w:pStyle w:val="BodyTextBullet2"/>
            </w:pPr>
            <w:r w:rsidRPr="005B17D3">
              <w:t>These letters are sent out to an unenrolled Veteran, for example. The Enrollment System user sends the Veteran an INELIGIBLE letter stating they will be placed in an INELIGIBLE status on the Enrollment System effective immediately. All 10 letters are sent manually.</w:t>
            </w:r>
          </w:p>
          <w:p w14:paraId="46B1157A" w14:textId="77777777" w:rsidR="00E27F88" w:rsidRPr="005B17D3" w:rsidRDefault="00E27F88" w:rsidP="00EF3896">
            <w:pPr>
              <w:pStyle w:val="BodyTextBullet2"/>
            </w:pPr>
          </w:p>
          <w:p w14:paraId="1291B65A" w14:textId="77777777" w:rsidR="00E27F88" w:rsidRPr="005B17D3" w:rsidRDefault="00E27F88" w:rsidP="00EF3896">
            <w:pPr>
              <w:pStyle w:val="BodyTextBullet2"/>
            </w:pPr>
            <w:r w:rsidRPr="005B17D3">
              <w:rPr>
                <w:b/>
              </w:rPr>
              <w:t xml:space="preserve">Note: </w:t>
            </w:r>
            <w:r w:rsidRPr="005B17D3">
              <w:t>The file to the print vendor for a VHA-EED Decision Notice - Ineligible Less Than 24 Months (</w:t>
            </w:r>
            <w:r w:rsidRPr="005B17D3">
              <w:rPr>
                <w:b/>
              </w:rPr>
              <w:t>IB 10-1208</w:t>
            </w:r>
            <w:r w:rsidRPr="005B17D3">
              <w:t>), VHA- EED Decision Notice - Ineligible Other Than Hon-DVA (</w:t>
            </w:r>
            <w:r w:rsidRPr="005B17D3">
              <w:rPr>
                <w:b/>
              </w:rPr>
              <w:t xml:space="preserve">IB 10- 1207 </w:t>
            </w:r>
            <w:r w:rsidRPr="005B17D3">
              <w:t>), or VHA-EED Decision Notice - Ineligible Active Duty For Training (</w:t>
            </w:r>
            <w:r w:rsidRPr="005B17D3">
              <w:rPr>
                <w:b/>
              </w:rPr>
              <w:t xml:space="preserve">IB 10-1200 </w:t>
            </w:r>
            <w:r w:rsidRPr="005B17D3">
              <w:t xml:space="preserve">) letter shall also contain the </w:t>
            </w:r>
            <w:r w:rsidRPr="005B17D3">
              <w:rPr>
                <w:b/>
                <w:u w:val="single" w:color="010101"/>
              </w:rPr>
              <w:t>current</w:t>
            </w:r>
            <w:r w:rsidRPr="005B17D3">
              <w:rPr>
                <w:b/>
              </w:rPr>
              <w:t xml:space="preserve"> </w:t>
            </w:r>
            <w:r w:rsidRPr="005B17D3">
              <w:t>date that the letter is triggered for</w:t>
            </w:r>
            <w:r w:rsidRPr="005B17D3">
              <w:rPr>
                <w:spacing w:val="53"/>
              </w:rPr>
              <w:t xml:space="preserve"> </w:t>
            </w:r>
            <w:r w:rsidRPr="005B17D3">
              <w:t>mailing.</w:t>
            </w:r>
          </w:p>
        </w:tc>
      </w:tr>
      <w:tr w:rsidR="00E27F88" w:rsidRPr="005B17D3" w14:paraId="33611F98" w14:textId="77777777" w:rsidTr="00CF12AE">
        <w:tc>
          <w:tcPr>
            <w:tcW w:w="2335" w:type="dxa"/>
            <w:shd w:val="clear" w:color="auto" w:fill="FF00FF"/>
          </w:tcPr>
          <w:p w14:paraId="46EA51C3" w14:textId="77777777" w:rsidR="00E27F88" w:rsidRPr="005B17D3" w:rsidRDefault="00E27F88" w:rsidP="00EF3896">
            <w:pPr>
              <w:pStyle w:val="BodyTextBullet2"/>
            </w:pPr>
            <w:r w:rsidRPr="005B17D3">
              <w:t>VHA-EED</w:t>
            </w:r>
          </w:p>
          <w:p w14:paraId="264F80E1" w14:textId="77777777" w:rsidR="00E27F88" w:rsidRPr="005B17D3" w:rsidRDefault="00E27F88" w:rsidP="00EF3896">
            <w:pPr>
              <w:pStyle w:val="BodyTextBullet2"/>
            </w:pPr>
            <w:r w:rsidRPr="005B17D3">
              <w:t xml:space="preserve">Decision Notice - Ineligible Other </w:t>
            </w:r>
            <w:r w:rsidRPr="005B17D3">
              <w:rPr>
                <w:spacing w:val="-4"/>
              </w:rPr>
              <w:t xml:space="preserve">Than </w:t>
            </w:r>
            <w:r w:rsidRPr="005B17D3">
              <w:t>Hon-DVA</w:t>
            </w:r>
          </w:p>
        </w:tc>
        <w:tc>
          <w:tcPr>
            <w:tcW w:w="1080" w:type="dxa"/>
            <w:shd w:val="clear" w:color="auto" w:fill="FF00FF"/>
          </w:tcPr>
          <w:p w14:paraId="531005D0" w14:textId="77777777" w:rsidR="00E27F88" w:rsidRPr="005B17D3" w:rsidRDefault="00E27F88" w:rsidP="00EF3896">
            <w:pPr>
              <w:pStyle w:val="BodyTextBullet2"/>
              <w:jc w:val="center"/>
            </w:pPr>
            <w:r w:rsidRPr="005B17D3">
              <w:t>ENR</w:t>
            </w:r>
          </w:p>
        </w:tc>
        <w:tc>
          <w:tcPr>
            <w:tcW w:w="1333" w:type="dxa"/>
            <w:shd w:val="clear" w:color="auto" w:fill="FF00FF"/>
          </w:tcPr>
          <w:p w14:paraId="28BBE0BE" w14:textId="77777777" w:rsidR="00E27F88" w:rsidRPr="005B17D3" w:rsidRDefault="00E27F88" w:rsidP="00EF3896">
            <w:pPr>
              <w:pStyle w:val="BodyTextBullet2"/>
              <w:jc w:val="center"/>
            </w:pPr>
            <w:r w:rsidRPr="005B17D3">
              <w:t>IB 10-1207</w:t>
            </w:r>
          </w:p>
        </w:tc>
        <w:tc>
          <w:tcPr>
            <w:tcW w:w="1007" w:type="dxa"/>
            <w:shd w:val="clear" w:color="auto" w:fill="FF00FF"/>
          </w:tcPr>
          <w:p w14:paraId="4AA9AD3E" w14:textId="77777777" w:rsidR="00E27F88" w:rsidRPr="005B17D3" w:rsidRDefault="00E27F88" w:rsidP="00EF3896">
            <w:pPr>
              <w:pStyle w:val="BodyTextBullet2"/>
            </w:pPr>
            <w:r w:rsidRPr="005B17D3">
              <w:rPr>
                <w:u w:val="single"/>
              </w:rPr>
              <w:t>Mail</w:t>
            </w:r>
          </w:p>
        </w:tc>
        <w:tc>
          <w:tcPr>
            <w:tcW w:w="3595" w:type="dxa"/>
            <w:vMerge/>
            <w:shd w:val="clear" w:color="auto" w:fill="FF00FF"/>
          </w:tcPr>
          <w:p w14:paraId="6A6803A7" w14:textId="77777777" w:rsidR="00E27F88" w:rsidRPr="005B17D3" w:rsidRDefault="00E27F88" w:rsidP="00EF3896">
            <w:pPr>
              <w:pStyle w:val="BodyTextBullet2"/>
            </w:pPr>
          </w:p>
        </w:tc>
      </w:tr>
      <w:tr w:rsidR="00E27F88" w:rsidRPr="005B17D3" w14:paraId="71544B21" w14:textId="77777777" w:rsidTr="00CF12AE">
        <w:tc>
          <w:tcPr>
            <w:tcW w:w="2335" w:type="dxa"/>
            <w:shd w:val="clear" w:color="auto" w:fill="FF00FF"/>
          </w:tcPr>
          <w:p w14:paraId="3005E2B6" w14:textId="77777777" w:rsidR="00E27F88" w:rsidRPr="005B17D3" w:rsidRDefault="00E27F88" w:rsidP="00EF3896">
            <w:pPr>
              <w:pStyle w:val="BodyTextBullet2"/>
            </w:pPr>
            <w:r w:rsidRPr="005B17D3">
              <w:t>VHA-EED</w:t>
            </w:r>
          </w:p>
          <w:p w14:paraId="6CD72772" w14:textId="77777777" w:rsidR="00E27F88" w:rsidRPr="005B17D3" w:rsidRDefault="00E27F88" w:rsidP="00EF3896">
            <w:pPr>
              <w:pStyle w:val="BodyTextBullet2"/>
            </w:pPr>
            <w:r w:rsidRPr="005B17D3">
              <w:t>Decision Notice - Ineligible Active Duty for Training</w:t>
            </w:r>
          </w:p>
        </w:tc>
        <w:tc>
          <w:tcPr>
            <w:tcW w:w="1080" w:type="dxa"/>
            <w:shd w:val="clear" w:color="auto" w:fill="FF00FF"/>
          </w:tcPr>
          <w:p w14:paraId="15113D9F" w14:textId="77777777" w:rsidR="00E27F88" w:rsidRPr="005B17D3" w:rsidRDefault="00E27F88" w:rsidP="00EF3896">
            <w:pPr>
              <w:pStyle w:val="BodyTextBullet2"/>
              <w:jc w:val="center"/>
            </w:pPr>
            <w:r w:rsidRPr="005B17D3">
              <w:t>ENR</w:t>
            </w:r>
          </w:p>
        </w:tc>
        <w:tc>
          <w:tcPr>
            <w:tcW w:w="1333" w:type="dxa"/>
            <w:shd w:val="clear" w:color="auto" w:fill="FF00FF"/>
          </w:tcPr>
          <w:p w14:paraId="5175C451" w14:textId="77777777" w:rsidR="00E27F88" w:rsidRPr="005B17D3" w:rsidRDefault="00E27F88" w:rsidP="00EF3896">
            <w:pPr>
              <w:pStyle w:val="BodyTextBullet2"/>
              <w:jc w:val="center"/>
            </w:pPr>
            <w:r w:rsidRPr="005B17D3">
              <w:t>IB 10-1200</w:t>
            </w:r>
          </w:p>
        </w:tc>
        <w:tc>
          <w:tcPr>
            <w:tcW w:w="1007" w:type="dxa"/>
            <w:shd w:val="clear" w:color="auto" w:fill="FF00FF"/>
          </w:tcPr>
          <w:p w14:paraId="2DF9432D" w14:textId="77777777" w:rsidR="00E27F88" w:rsidRPr="005B17D3" w:rsidRDefault="00E27F88" w:rsidP="00EF3896">
            <w:pPr>
              <w:pStyle w:val="BodyTextBullet2"/>
            </w:pPr>
            <w:r w:rsidRPr="005B17D3">
              <w:rPr>
                <w:u w:val="single"/>
              </w:rPr>
              <w:t>Mail</w:t>
            </w:r>
          </w:p>
        </w:tc>
        <w:tc>
          <w:tcPr>
            <w:tcW w:w="3595" w:type="dxa"/>
            <w:vMerge/>
            <w:shd w:val="clear" w:color="auto" w:fill="FF00FF"/>
          </w:tcPr>
          <w:p w14:paraId="4E92D077" w14:textId="77777777" w:rsidR="00E27F88" w:rsidRPr="005B17D3" w:rsidRDefault="00E27F88" w:rsidP="00EF3896">
            <w:pPr>
              <w:pStyle w:val="BodyTextBullet2"/>
            </w:pPr>
          </w:p>
        </w:tc>
      </w:tr>
      <w:tr w:rsidR="00E27F88" w:rsidRPr="005B17D3" w14:paraId="674515ED" w14:textId="77777777" w:rsidTr="00CF12AE">
        <w:tc>
          <w:tcPr>
            <w:tcW w:w="2335" w:type="dxa"/>
            <w:shd w:val="clear" w:color="auto" w:fill="EAEAEA"/>
          </w:tcPr>
          <w:p w14:paraId="49D33264" w14:textId="77777777" w:rsidR="00E27F88" w:rsidRPr="005B17D3" w:rsidRDefault="00E27F88" w:rsidP="00EF3896">
            <w:pPr>
              <w:pStyle w:val="BodyTextBullet2"/>
            </w:pPr>
            <w:r w:rsidRPr="005B17D3">
              <w:t>VHA-EED</w:t>
            </w:r>
          </w:p>
          <w:p w14:paraId="4640F47A" w14:textId="77777777" w:rsidR="00E27F88" w:rsidRPr="005B17D3" w:rsidRDefault="00E27F88" w:rsidP="00EF3896">
            <w:pPr>
              <w:pStyle w:val="BodyTextBullet2"/>
            </w:pPr>
            <w:r w:rsidRPr="005B17D3">
              <w:t>Decision Notice 60- Day Pre- Term Status</w:t>
            </w:r>
          </w:p>
        </w:tc>
        <w:tc>
          <w:tcPr>
            <w:tcW w:w="1080" w:type="dxa"/>
            <w:shd w:val="clear" w:color="auto" w:fill="EAEAEA"/>
          </w:tcPr>
          <w:p w14:paraId="44EFD778" w14:textId="77777777" w:rsidR="00E27F88" w:rsidRPr="005B17D3" w:rsidRDefault="00E27F88" w:rsidP="00EF3896">
            <w:pPr>
              <w:pStyle w:val="BodyTextBullet2"/>
              <w:jc w:val="center"/>
            </w:pPr>
            <w:r w:rsidRPr="005B17D3">
              <w:t>ENR</w:t>
            </w:r>
          </w:p>
        </w:tc>
        <w:tc>
          <w:tcPr>
            <w:tcW w:w="1333" w:type="dxa"/>
            <w:shd w:val="clear" w:color="auto" w:fill="EAEAEA"/>
          </w:tcPr>
          <w:p w14:paraId="4029E6B1" w14:textId="77777777" w:rsidR="00E27F88" w:rsidRPr="005B17D3" w:rsidRDefault="00E27F88" w:rsidP="00EF3896">
            <w:pPr>
              <w:pStyle w:val="BodyTextBullet2"/>
              <w:jc w:val="center"/>
            </w:pPr>
            <w:r w:rsidRPr="005B17D3">
              <w:t>IB 10-</w:t>
            </w:r>
          </w:p>
          <w:p w14:paraId="2283F4CF" w14:textId="77777777" w:rsidR="00E27F88" w:rsidRPr="005B17D3" w:rsidRDefault="00E27F88" w:rsidP="00EF3896">
            <w:pPr>
              <w:pStyle w:val="BodyTextBullet2"/>
              <w:jc w:val="center"/>
            </w:pPr>
            <w:r w:rsidRPr="005B17D3">
              <w:t>1199</w:t>
            </w:r>
          </w:p>
        </w:tc>
        <w:tc>
          <w:tcPr>
            <w:tcW w:w="1007" w:type="dxa"/>
            <w:shd w:val="clear" w:color="auto" w:fill="EAEAEA"/>
          </w:tcPr>
          <w:p w14:paraId="3B53813E" w14:textId="77777777" w:rsidR="00E27F88" w:rsidRPr="005B17D3" w:rsidRDefault="00E27F88" w:rsidP="00EF3896">
            <w:pPr>
              <w:pStyle w:val="BodyTextBullet2"/>
            </w:pPr>
            <w:r w:rsidRPr="005B17D3">
              <w:rPr>
                <w:u w:val="single"/>
              </w:rPr>
              <w:t>Mail</w:t>
            </w:r>
          </w:p>
        </w:tc>
        <w:tc>
          <w:tcPr>
            <w:tcW w:w="3595" w:type="dxa"/>
            <w:shd w:val="clear" w:color="auto" w:fill="EAEAEA"/>
          </w:tcPr>
          <w:p w14:paraId="0D91EB69" w14:textId="7D696789" w:rsidR="00E27F88" w:rsidRPr="005B17D3" w:rsidRDefault="00E27F88" w:rsidP="00EF3896">
            <w:pPr>
              <w:pStyle w:val="BodyTextBullet2"/>
            </w:pPr>
            <w:r w:rsidRPr="005B17D3">
              <w:t xml:space="preserve">The Enrollment System User manually sends this letter to a Veteran if the Veteran returns to an ELIGIBLE status after being sent any of the letters above. If the Veteran returns to an INELIGIBLE status, the Enrollment System user would manually update the </w:t>
            </w:r>
            <w:r w:rsidR="006204FA" w:rsidRPr="005B17D3">
              <w:t>Veterans</w:t>
            </w:r>
            <w:r w:rsidRPr="005B17D3">
              <w:t xml:space="preserve"> application.</w:t>
            </w:r>
          </w:p>
          <w:p w14:paraId="3200E45A" w14:textId="11A752AC" w:rsidR="00E27F88" w:rsidRPr="005B17D3" w:rsidRDefault="00E27F88" w:rsidP="00EF3896">
            <w:pPr>
              <w:pStyle w:val="BodyTextBullet2"/>
            </w:pPr>
            <w:r w:rsidRPr="005B17D3">
              <w:rPr>
                <w:b/>
              </w:rPr>
              <w:t xml:space="preserve">Note: </w:t>
            </w:r>
            <w:r w:rsidRPr="005B17D3">
              <w:t>The file to the print vendor for the VHA-EED Decision Notice 60-Day Pre-Term Status (</w:t>
            </w:r>
            <w:r w:rsidRPr="005B17D3">
              <w:rPr>
                <w:b/>
              </w:rPr>
              <w:t>IB 10-1199</w:t>
            </w:r>
            <w:r w:rsidRPr="005B17D3">
              <w:t xml:space="preserve">) letter shall also include the current enrollment priority group for the </w:t>
            </w:r>
            <w:r w:rsidR="006204FA" w:rsidRPr="005B17D3">
              <w:t>Veterans</w:t>
            </w:r>
            <w:r w:rsidRPr="005B17D3">
              <w:t xml:space="preserve"> record.</w:t>
            </w:r>
          </w:p>
        </w:tc>
      </w:tr>
    </w:tbl>
    <w:p w14:paraId="60671F01" w14:textId="77777777" w:rsidR="00E27F88" w:rsidRPr="005B17D3" w:rsidRDefault="00E27F88" w:rsidP="00EF3896">
      <w:pPr>
        <w:pStyle w:val="ScreenField"/>
      </w:pPr>
    </w:p>
    <w:p w14:paraId="6F1D5781" w14:textId="77777777" w:rsidR="00E27F88" w:rsidRPr="005B17D3" w:rsidRDefault="00E27F88" w:rsidP="00474E83">
      <w:pPr>
        <w:pStyle w:val="NoteLightbulb"/>
      </w:pPr>
      <w:r w:rsidRPr="005B17D3">
        <w:rPr>
          <w:b/>
        </w:rPr>
        <w:t>Note:</w:t>
      </w:r>
      <w:r w:rsidRPr="005B17D3">
        <w:t xml:space="preserve"> The re-mail function shall be available for all 60-Day Pre-Term and Eligibility Letters.</w:t>
      </w:r>
    </w:p>
    <w:p w14:paraId="53B2F084" w14:textId="5F77C4AF" w:rsidR="00E27F88" w:rsidRPr="005B17D3" w:rsidRDefault="00E27F88" w:rsidP="00EF3896">
      <w:pPr>
        <w:pStyle w:val="BodyTextBullet2"/>
      </w:pPr>
      <w:r w:rsidRPr="005B17D3">
        <w:t xml:space="preserve">The 60-Day Pre-Term and Eligibility Letters display under the </w:t>
      </w:r>
      <w:r w:rsidRPr="005B17D3">
        <w:rPr>
          <w:b/>
        </w:rPr>
        <w:t>Available for Mailing</w:t>
      </w:r>
      <w:r w:rsidRPr="005B17D3">
        <w:t xml:space="preserve"> sub-tab under the </w:t>
      </w:r>
      <w:r w:rsidRPr="005B17D3">
        <w:rPr>
          <w:b/>
        </w:rPr>
        <w:t>Communications</w:t>
      </w:r>
      <w:r w:rsidRPr="005B17D3">
        <w:t xml:space="preserve"> tab of the Enrollment System and are brought into the Enrollment System pre-filled. When Enrollment System users click the </w:t>
      </w:r>
      <w:r w:rsidRPr="005B17D3">
        <w:rPr>
          <w:b/>
        </w:rPr>
        <w:t>Mail</w:t>
      </w:r>
      <w:r w:rsidRPr="005B17D3">
        <w:t xml:space="preserve"> button, letters are sent out to Veterans.</w:t>
      </w:r>
    </w:p>
    <w:p w14:paraId="10C1647D" w14:textId="77777777" w:rsidR="00E27B6B" w:rsidRPr="005B17D3" w:rsidRDefault="00E27B6B" w:rsidP="00EF3896">
      <w:pPr>
        <w:pStyle w:val="BodyTextBullet2"/>
      </w:pPr>
    </w:p>
    <w:p w14:paraId="12C1CD26" w14:textId="77777777" w:rsidR="00E27F88" w:rsidRPr="005B17D3" w:rsidRDefault="00E27F88" w:rsidP="00474E83">
      <w:pPr>
        <w:pStyle w:val="NoteLightbulb"/>
        <w:rPr>
          <w:b/>
        </w:rPr>
      </w:pPr>
      <w:r w:rsidRPr="005B17D3">
        <w:rPr>
          <w:b/>
        </w:rPr>
        <w:t>Notes:</w:t>
      </w:r>
    </w:p>
    <w:p w14:paraId="2FE7F270" w14:textId="77777777" w:rsidR="00E27F88" w:rsidRPr="005B17D3" w:rsidRDefault="00E27F88" w:rsidP="00474E83">
      <w:pPr>
        <w:pStyle w:val="NoteYellowBullet"/>
      </w:pPr>
      <w:r w:rsidRPr="005B17D3">
        <w:t>Letters are batched and sent to the print vendor daily.</w:t>
      </w:r>
    </w:p>
    <w:p w14:paraId="704C7F09" w14:textId="77777777" w:rsidR="00E27F88" w:rsidRPr="005B17D3" w:rsidRDefault="00E27F88" w:rsidP="00474E83">
      <w:pPr>
        <w:pStyle w:val="NoteYellowBullet"/>
      </w:pPr>
      <w:r w:rsidRPr="005B17D3">
        <w:t>Letters are manually assembled by Enrollment System users. This means Enrollment System users start with a blank letter template, copy and paste all of the fields from the Enrollment System that go into the letter template, and then send the letter out to the Veteran.</w:t>
      </w:r>
    </w:p>
    <w:p w14:paraId="41B27FFE" w14:textId="77777777" w:rsidR="00E27F88" w:rsidRPr="005B17D3" w:rsidRDefault="00E27F88" w:rsidP="00474E83">
      <w:pPr>
        <w:pStyle w:val="NoteYellowBullet"/>
      </w:pPr>
      <w:r w:rsidRPr="005B17D3">
        <w:t>Enrollment System users can mail letters and make updates at any time.</w:t>
      </w:r>
    </w:p>
    <w:p w14:paraId="77E519B3" w14:textId="77777777" w:rsidR="00E27F88" w:rsidRPr="005B17D3" w:rsidRDefault="00E27F88" w:rsidP="00EF3896">
      <w:pPr>
        <w:pStyle w:val="ScreenField"/>
      </w:pPr>
    </w:p>
    <w:p w14:paraId="2B17CD7B" w14:textId="77777777" w:rsidR="00E27F88" w:rsidRPr="005B17D3" w:rsidRDefault="00E27F88" w:rsidP="00EF3896">
      <w:pPr>
        <w:pStyle w:val="BodyTextBullet2"/>
        <w:keepNext/>
        <w:jc w:val="center"/>
      </w:pPr>
      <w:r w:rsidRPr="005B17D3">
        <w:rPr>
          <w:noProof/>
        </w:rPr>
        <w:drawing>
          <wp:inline distT="0" distB="0" distL="0" distR="0" wp14:anchorId="1D6F0853" wp14:editId="479F0961">
            <wp:extent cx="5384165" cy="3628390"/>
            <wp:effectExtent l="0" t="0" r="6985" b="0"/>
            <wp:docPr id="4" name="Picture 4" descr="Screen shot of the 60-Day Pre-Term Eligiblity Letters on the Available for Mailing screen with the 60-Day Letters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HAISHSplanR\workspace\HECMS_roboh\ESR Help Project\Images\PersonSearchTabs\Communications\60_day_pre_term\60_day_pre_term_letters.PN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384165" cy="3628390"/>
                    </a:xfrm>
                    <a:prstGeom prst="rect">
                      <a:avLst/>
                    </a:prstGeom>
                    <a:noFill/>
                    <a:ln>
                      <a:noFill/>
                    </a:ln>
                  </pic:spPr>
                </pic:pic>
              </a:graphicData>
            </a:graphic>
          </wp:inline>
        </w:drawing>
      </w:r>
    </w:p>
    <w:p w14:paraId="4B32BF6D" w14:textId="625209F1" w:rsidR="00E27F88" w:rsidRPr="005B17D3" w:rsidRDefault="00E27F88" w:rsidP="00EF3896">
      <w:pPr>
        <w:pStyle w:val="Caption"/>
      </w:pPr>
      <w:bookmarkStart w:id="1496" w:name="_Toc31622479"/>
      <w:r w:rsidRPr="005B17D3">
        <w:t xml:space="preserve">Figure </w:t>
      </w:r>
      <w:r w:rsidRPr="005B17D3">
        <w:rPr>
          <w:noProof/>
        </w:rPr>
        <w:fldChar w:fldCharType="begin"/>
      </w:r>
      <w:r w:rsidRPr="005B17D3">
        <w:rPr>
          <w:noProof/>
        </w:rPr>
        <w:instrText xml:space="preserve"> SEQ Figure \* ARABIC </w:instrText>
      </w:r>
      <w:r w:rsidRPr="005B17D3">
        <w:rPr>
          <w:noProof/>
        </w:rPr>
        <w:fldChar w:fldCharType="separate"/>
      </w:r>
      <w:r w:rsidR="00086A98" w:rsidRPr="005B17D3">
        <w:rPr>
          <w:noProof/>
        </w:rPr>
        <w:t>122</w:t>
      </w:r>
      <w:r w:rsidRPr="005B17D3">
        <w:rPr>
          <w:noProof/>
        </w:rPr>
        <w:fldChar w:fldCharType="end"/>
      </w:r>
      <w:r w:rsidRPr="005B17D3">
        <w:t>: 60-Day Pre-Term and Eligibility Letters</w:t>
      </w:r>
      <w:bookmarkEnd w:id="1496"/>
    </w:p>
    <w:p w14:paraId="74E686F8" w14:textId="77777777" w:rsidR="00E27F88" w:rsidRPr="005B17D3" w:rsidRDefault="00E27F88" w:rsidP="00EF3896">
      <w:pPr>
        <w:pStyle w:val="BodyTextBullet2"/>
      </w:pPr>
      <w:r w:rsidRPr="005B17D3">
        <w:t xml:space="preserve">When the Enrollment System user clicks the </w:t>
      </w:r>
      <w:r w:rsidRPr="005B17D3">
        <w:rPr>
          <w:b/>
        </w:rPr>
        <w:t>Mail</w:t>
      </w:r>
      <w:r w:rsidRPr="005B17D3">
        <w:t xml:space="preserve"> button of a selected Pre-Term or Eligibility Letter, and there are no errors, a row displays under the </w:t>
      </w:r>
      <w:r w:rsidRPr="005B17D3">
        <w:rPr>
          <w:b/>
        </w:rPr>
        <w:t>Previously Mailed</w:t>
      </w:r>
      <w:r w:rsidRPr="005B17D3">
        <w:t xml:space="preserve"> tab with the status of “Send to Print Vendor” for that selected Pre-Term or Eligibility Letter.</w:t>
      </w:r>
    </w:p>
    <w:p w14:paraId="4AD4D825" w14:textId="77777777" w:rsidR="00E27F88" w:rsidRPr="005B17D3" w:rsidRDefault="00E27F88" w:rsidP="00EF3896">
      <w:pPr>
        <w:pStyle w:val="BodyTextBullet2"/>
      </w:pPr>
      <w:r w:rsidRPr="005B17D3">
        <w:t xml:space="preserve">After the Enrollment System user clicks the </w:t>
      </w:r>
      <w:r w:rsidRPr="005B17D3">
        <w:rPr>
          <w:b/>
        </w:rPr>
        <w:t>Mail</w:t>
      </w:r>
      <w:r w:rsidRPr="005B17D3">
        <w:t xml:space="preserve"> button for an initial Pre-Term letter, the table below determines if the 60-Day Pre-Term clock is in process </w:t>
      </w:r>
    </w:p>
    <w:p w14:paraId="6274ED9D" w14:textId="77777777" w:rsidR="00E27F88" w:rsidRPr="005B17D3" w:rsidRDefault="00E27F88" w:rsidP="00EF3896">
      <w:pPr>
        <w:pStyle w:val="BodyTextBullet2"/>
      </w:pPr>
    </w:p>
    <w:tbl>
      <w:tblPr>
        <w:tblStyle w:val="TableGrid"/>
        <w:tblW w:w="0" w:type="auto"/>
        <w:tblLook w:val="04A0" w:firstRow="1" w:lastRow="0" w:firstColumn="1" w:lastColumn="0" w:noHBand="0" w:noVBand="1"/>
      </w:tblPr>
      <w:tblGrid>
        <w:gridCol w:w="2695"/>
        <w:gridCol w:w="2610"/>
        <w:gridCol w:w="4045"/>
      </w:tblGrid>
      <w:tr w:rsidR="00E27F88" w:rsidRPr="005B17D3" w14:paraId="38BC54EC" w14:textId="77777777" w:rsidTr="00CF12AE">
        <w:trPr>
          <w:tblHeader/>
        </w:trPr>
        <w:tc>
          <w:tcPr>
            <w:tcW w:w="2695" w:type="dxa"/>
            <w:shd w:val="clear" w:color="auto" w:fill="D9E2F3" w:themeFill="accent1" w:themeFillTint="33"/>
          </w:tcPr>
          <w:p w14:paraId="3ACC88A3" w14:textId="77777777" w:rsidR="00E27F88" w:rsidRPr="005B17D3" w:rsidRDefault="00E27F88" w:rsidP="00EF3896">
            <w:pPr>
              <w:pStyle w:val="BodyText"/>
              <w:rPr>
                <w:rFonts w:ascii="Arial" w:hAnsi="Arial" w:cs="Arial"/>
                <w:b/>
                <w:sz w:val="22"/>
                <w:szCs w:val="22"/>
              </w:rPr>
            </w:pPr>
            <w:r w:rsidRPr="005B17D3">
              <w:rPr>
                <w:rFonts w:ascii="Arial" w:hAnsi="Arial" w:cs="Arial"/>
                <w:b/>
                <w:bCs/>
                <w:sz w:val="22"/>
                <w:szCs w:val="22"/>
              </w:rPr>
              <w:t>If the 60-Day Pre-Term clock is in process, and the System user</w:t>
            </w:r>
          </w:p>
        </w:tc>
        <w:tc>
          <w:tcPr>
            <w:tcW w:w="2610" w:type="dxa"/>
            <w:shd w:val="clear" w:color="auto" w:fill="D9E2F3" w:themeFill="accent1" w:themeFillTint="33"/>
          </w:tcPr>
          <w:p w14:paraId="53A29E92" w14:textId="77777777" w:rsidR="00E27F88" w:rsidRPr="005B17D3" w:rsidRDefault="00E27F88" w:rsidP="00EF3896">
            <w:pPr>
              <w:pStyle w:val="BodyText"/>
              <w:rPr>
                <w:rFonts w:ascii="Arial" w:hAnsi="Arial" w:cs="Arial"/>
                <w:b/>
                <w:sz w:val="22"/>
                <w:szCs w:val="22"/>
              </w:rPr>
            </w:pPr>
            <w:r w:rsidRPr="005B17D3">
              <w:rPr>
                <w:rFonts w:ascii="Arial" w:hAnsi="Arial" w:cs="Arial"/>
                <w:b/>
                <w:sz w:val="22"/>
                <w:szCs w:val="22"/>
              </w:rPr>
              <w:t>And</w:t>
            </w:r>
          </w:p>
        </w:tc>
        <w:tc>
          <w:tcPr>
            <w:tcW w:w="4045" w:type="dxa"/>
            <w:shd w:val="clear" w:color="auto" w:fill="D9E2F3" w:themeFill="accent1" w:themeFillTint="33"/>
          </w:tcPr>
          <w:p w14:paraId="20AA1A36" w14:textId="77777777" w:rsidR="00E27F88" w:rsidRPr="005B17D3" w:rsidRDefault="00E27F88" w:rsidP="00EF3896">
            <w:pPr>
              <w:pStyle w:val="BodyText"/>
              <w:rPr>
                <w:rFonts w:ascii="Arial" w:hAnsi="Arial" w:cs="Arial"/>
                <w:b/>
                <w:sz w:val="22"/>
                <w:szCs w:val="22"/>
              </w:rPr>
            </w:pPr>
            <w:r w:rsidRPr="005B17D3">
              <w:rPr>
                <w:rFonts w:ascii="Arial" w:hAnsi="Arial" w:cs="Arial"/>
                <w:b/>
                <w:sz w:val="22"/>
                <w:szCs w:val="22"/>
              </w:rPr>
              <w:t>Then</w:t>
            </w:r>
          </w:p>
        </w:tc>
      </w:tr>
      <w:tr w:rsidR="00E27F88" w:rsidRPr="005B17D3" w14:paraId="7B5E6892" w14:textId="77777777" w:rsidTr="00CF12AE">
        <w:tc>
          <w:tcPr>
            <w:tcW w:w="2695" w:type="dxa"/>
            <w:shd w:val="clear" w:color="auto" w:fill="auto"/>
          </w:tcPr>
          <w:p w14:paraId="2C12AA44" w14:textId="77777777" w:rsidR="00E27F88" w:rsidRPr="005B17D3" w:rsidRDefault="00E27F88" w:rsidP="00EF3896">
            <w:pPr>
              <w:pStyle w:val="BodyTextBullet2"/>
            </w:pPr>
            <w:r w:rsidRPr="005B17D3">
              <w:t xml:space="preserve">Clicks the </w:t>
            </w:r>
            <w:r w:rsidRPr="005B17D3">
              <w:rPr>
                <w:b/>
              </w:rPr>
              <w:t xml:space="preserve">Mail </w:t>
            </w:r>
            <w:r w:rsidRPr="005B17D3">
              <w:t>button for an initial Pre-Term letter (such as: IB 10-1204, IB 10-1205, IB 10-1206)</w:t>
            </w:r>
          </w:p>
        </w:tc>
        <w:tc>
          <w:tcPr>
            <w:tcW w:w="2610" w:type="dxa"/>
          </w:tcPr>
          <w:p w14:paraId="631AC5F2" w14:textId="77777777" w:rsidR="00E27F88" w:rsidRPr="005B17D3" w:rsidRDefault="00E27F88" w:rsidP="00EF3896">
            <w:pPr>
              <w:pStyle w:val="BodyTextBullet2"/>
            </w:pPr>
            <w:r w:rsidRPr="005B17D3">
              <w:t>The letter</w:t>
            </w:r>
          </w:p>
          <w:p w14:paraId="1528CD8D" w14:textId="77777777" w:rsidR="00E27F88" w:rsidRPr="005B17D3" w:rsidRDefault="00E27F88" w:rsidP="00EF3896">
            <w:pPr>
              <w:pStyle w:val="BodyTextBullet2"/>
            </w:pPr>
            <w:r w:rsidRPr="005B17D3">
              <w:t xml:space="preserve">type </w:t>
            </w:r>
            <w:r w:rsidRPr="005B17D3">
              <w:rPr>
                <w:b/>
                <w:u w:val="single" w:color="010101"/>
              </w:rPr>
              <w:t>matches</w:t>
            </w:r>
            <w:r w:rsidRPr="005B17D3">
              <w:rPr>
                <w:b/>
              </w:rPr>
              <w:t xml:space="preserve"> </w:t>
            </w:r>
            <w:r w:rsidRPr="005B17D3">
              <w:t>the letter type that the in-process clock is associated with</w:t>
            </w:r>
          </w:p>
        </w:tc>
        <w:tc>
          <w:tcPr>
            <w:tcW w:w="4045" w:type="dxa"/>
            <w:shd w:val="clear" w:color="auto" w:fill="auto"/>
          </w:tcPr>
          <w:p w14:paraId="59625EA2" w14:textId="77777777" w:rsidR="00E27F88" w:rsidRPr="005B17D3" w:rsidRDefault="00E27F88" w:rsidP="00EF3896">
            <w:pPr>
              <w:pStyle w:val="BodyTextBullet2"/>
            </w:pPr>
            <w:r w:rsidRPr="005B17D3">
              <w:t xml:space="preserve">An error message displays, and the attempt is recorded on the </w:t>
            </w:r>
            <w:r w:rsidRPr="005B17D3">
              <w:rPr>
                <w:b/>
              </w:rPr>
              <w:t xml:space="preserve">Previously Mailed </w:t>
            </w:r>
            <w:r w:rsidRPr="005B17D3">
              <w:t>tab with a status of “Reject at</w:t>
            </w:r>
            <w:r w:rsidRPr="005B17D3">
              <w:rPr>
                <w:spacing w:val="39"/>
              </w:rPr>
              <w:t xml:space="preserve"> </w:t>
            </w:r>
            <w:r w:rsidRPr="005B17D3">
              <w:t>HEC”.</w:t>
            </w:r>
          </w:p>
          <w:p w14:paraId="2DD54079" w14:textId="77777777" w:rsidR="00E27F88" w:rsidRPr="005B17D3" w:rsidRDefault="00E27F88" w:rsidP="00EF3896">
            <w:pPr>
              <w:pStyle w:val="BodyTextBullet2"/>
            </w:pPr>
          </w:p>
          <w:p w14:paraId="691730B4" w14:textId="77777777" w:rsidR="00E27F88" w:rsidRPr="005B17D3" w:rsidRDefault="00E27F88" w:rsidP="00474E83">
            <w:pPr>
              <w:pStyle w:val="NoteLightbulb"/>
            </w:pPr>
            <w:r w:rsidRPr="005B17D3">
              <w:t>Notes:</w:t>
            </w:r>
          </w:p>
          <w:p w14:paraId="39B465EC" w14:textId="77777777" w:rsidR="00E27F88" w:rsidRPr="005B17D3" w:rsidRDefault="00E27F88" w:rsidP="00474E83">
            <w:pPr>
              <w:pStyle w:val="NoteYellowBullet"/>
            </w:pPr>
            <w:r w:rsidRPr="005B17D3">
              <w:t>The error message reads, 60-Day Pre- Term Clock is In-Process for this Letter Type.</w:t>
            </w:r>
          </w:p>
          <w:p w14:paraId="58B6E43A" w14:textId="77777777" w:rsidR="00E27F88" w:rsidRPr="005B17D3" w:rsidRDefault="00E27F88" w:rsidP="00474E83">
            <w:pPr>
              <w:pStyle w:val="NoteYellowBullet"/>
            </w:pPr>
            <w:r w:rsidRPr="005B17D3">
              <w:t>The override functionality is available for this error.</w:t>
            </w:r>
          </w:p>
        </w:tc>
      </w:tr>
      <w:tr w:rsidR="00E27F88" w:rsidRPr="005B17D3" w14:paraId="3F855A48" w14:textId="77777777" w:rsidTr="00CF12AE">
        <w:tc>
          <w:tcPr>
            <w:tcW w:w="2695" w:type="dxa"/>
            <w:shd w:val="clear" w:color="auto" w:fill="auto"/>
          </w:tcPr>
          <w:p w14:paraId="6FDEB1A1" w14:textId="77777777" w:rsidR="00E27F88" w:rsidRPr="005B17D3" w:rsidRDefault="00E27F88" w:rsidP="00EF3896">
            <w:pPr>
              <w:pStyle w:val="BodyTextBullet2"/>
            </w:pPr>
            <w:r w:rsidRPr="005B17D3">
              <w:t xml:space="preserve">Clicks the </w:t>
            </w:r>
            <w:r w:rsidRPr="005B17D3">
              <w:rPr>
                <w:b/>
              </w:rPr>
              <w:t>Mail</w:t>
            </w:r>
            <w:r w:rsidRPr="005B17D3">
              <w:t xml:space="preserve"> button for an initial Pre-Term Letter (such as: IB 10-1204, IB 10-1205, IB 10-1206)</w:t>
            </w:r>
          </w:p>
        </w:tc>
        <w:tc>
          <w:tcPr>
            <w:tcW w:w="2610" w:type="dxa"/>
          </w:tcPr>
          <w:p w14:paraId="4D5172C9" w14:textId="77777777" w:rsidR="00E27F88" w:rsidRPr="005B17D3" w:rsidRDefault="00E27F88" w:rsidP="00EF3896">
            <w:pPr>
              <w:pStyle w:val="BodyTextBullet2"/>
            </w:pPr>
            <w:r w:rsidRPr="005B17D3">
              <w:t>The letter type does not match the letter type that the in-process clock is associated with</w:t>
            </w:r>
          </w:p>
        </w:tc>
        <w:tc>
          <w:tcPr>
            <w:tcW w:w="4045" w:type="dxa"/>
            <w:shd w:val="clear" w:color="auto" w:fill="auto"/>
          </w:tcPr>
          <w:p w14:paraId="48AD6841" w14:textId="77777777" w:rsidR="00E27F88" w:rsidRPr="005B17D3" w:rsidRDefault="00E27F88" w:rsidP="00EF3896">
            <w:pPr>
              <w:pStyle w:val="BodyTextBullet2"/>
            </w:pPr>
            <w:r w:rsidRPr="005B17D3">
              <w:t xml:space="preserve">A row is created under the </w:t>
            </w:r>
            <w:r w:rsidRPr="005B17D3">
              <w:rPr>
                <w:b/>
              </w:rPr>
              <w:t xml:space="preserve">Previously Mailed </w:t>
            </w:r>
            <w:r w:rsidRPr="005B17D3">
              <w:t>tab with the status of “Send to Print Vendor”.</w:t>
            </w:r>
          </w:p>
        </w:tc>
      </w:tr>
      <w:tr w:rsidR="00E27F88" w:rsidRPr="005B17D3" w14:paraId="64C4DC03" w14:textId="77777777" w:rsidTr="00CF12AE">
        <w:tc>
          <w:tcPr>
            <w:tcW w:w="2695" w:type="dxa"/>
            <w:shd w:val="clear" w:color="auto" w:fill="auto"/>
          </w:tcPr>
          <w:p w14:paraId="79E55FBC" w14:textId="77777777" w:rsidR="00E27F88" w:rsidRPr="005B17D3" w:rsidRDefault="00E27F88" w:rsidP="00EF3896">
            <w:pPr>
              <w:pStyle w:val="BodyTextBullet2"/>
            </w:pPr>
            <w:r w:rsidRPr="005B17D3">
              <w:t>Enables Stop Communications</w:t>
            </w:r>
          </w:p>
        </w:tc>
        <w:tc>
          <w:tcPr>
            <w:tcW w:w="2610" w:type="dxa"/>
          </w:tcPr>
          <w:p w14:paraId="6F96987E" w14:textId="77777777" w:rsidR="00E27F88" w:rsidRPr="005B17D3" w:rsidRDefault="00E27F88" w:rsidP="00EF3896">
            <w:pPr>
              <w:pStyle w:val="BodyTextBullet2"/>
            </w:pPr>
          </w:p>
        </w:tc>
        <w:tc>
          <w:tcPr>
            <w:tcW w:w="4045" w:type="dxa"/>
            <w:shd w:val="clear" w:color="auto" w:fill="auto"/>
          </w:tcPr>
          <w:p w14:paraId="7F651ADF" w14:textId="77777777" w:rsidR="00E27F88" w:rsidRPr="005B17D3" w:rsidRDefault="00E27F88" w:rsidP="00EF3896">
            <w:pPr>
              <w:pStyle w:val="BodyTextBullet2"/>
            </w:pPr>
            <w:r w:rsidRPr="005B17D3">
              <w:t xml:space="preserve">The standard stop communications error message displays, and the attempt is recorded under the </w:t>
            </w:r>
            <w:r w:rsidRPr="005B17D3">
              <w:rPr>
                <w:b/>
              </w:rPr>
              <w:t>Previously Mailed</w:t>
            </w:r>
            <w:r w:rsidRPr="005B17D3">
              <w:t xml:space="preserve"> tab with the status of “Reject at HEC”.</w:t>
            </w:r>
          </w:p>
        </w:tc>
      </w:tr>
    </w:tbl>
    <w:p w14:paraId="6F395ACB" w14:textId="77777777" w:rsidR="00E27F88" w:rsidRPr="005B17D3" w:rsidRDefault="00E27F88" w:rsidP="00EF3896">
      <w:pPr>
        <w:pStyle w:val="BodyTextBullet2"/>
      </w:pPr>
    </w:p>
    <w:p w14:paraId="065D19AE" w14:textId="77777777" w:rsidR="00E27F88" w:rsidRPr="005B17D3" w:rsidRDefault="00E27F88" w:rsidP="00EF3896">
      <w:pPr>
        <w:pStyle w:val="BodyTextBullet2"/>
        <w:keepNext/>
        <w:jc w:val="center"/>
      </w:pPr>
      <w:r w:rsidRPr="005B17D3">
        <w:rPr>
          <w:noProof/>
        </w:rPr>
        <w:drawing>
          <wp:inline distT="0" distB="0" distL="0" distR="0" wp14:anchorId="3B37B50A" wp14:editId="63292290">
            <wp:extent cx="5943600" cy="1964410"/>
            <wp:effectExtent l="0" t="0" r="0" b="0"/>
            <wp:docPr id="62" name="Picture 62" descr="Screen shot of the override 60-Day letter checkbox. Enrollment System users can override 60-Day Letters in proces that fail to meet certain condi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VHAISHSplanR\workspace\HECMS_roboh\ESR Help Project\Images\PersonSearchTabs\Communications\60_day_pre_term\override_letter.PN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943600" cy="1964410"/>
                    </a:xfrm>
                    <a:prstGeom prst="rect">
                      <a:avLst/>
                    </a:prstGeom>
                    <a:noFill/>
                    <a:ln>
                      <a:noFill/>
                    </a:ln>
                  </pic:spPr>
                </pic:pic>
              </a:graphicData>
            </a:graphic>
          </wp:inline>
        </w:drawing>
      </w:r>
    </w:p>
    <w:p w14:paraId="3CAEEC79" w14:textId="36D87054" w:rsidR="00E27F88" w:rsidRPr="005B17D3" w:rsidRDefault="00E27F88" w:rsidP="00EF3896">
      <w:pPr>
        <w:pStyle w:val="Caption"/>
      </w:pPr>
      <w:bookmarkStart w:id="1497" w:name="_Toc31622480"/>
      <w:r w:rsidRPr="005B17D3">
        <w:t xml:space="preserve">Figure </w:t>
      </w:r>
      <w:r w:rsidRPr="005B17D3">
        <w:rPr>
          <w:noProof/>
        </w:rPr>
        <w:fldChar w:fldCharType="begin"/>
      </w:r>
      <w:r w:rsidRPr="005B17D3">
        <w:rPr>
          <w:noProof/>
        </w:rPr>
        <w:instrText xml:space="preserve"> SEQ Figure \* ARABIC </w:instrText>
      </w:r>
      <w:r w:rsidRPr="005B17D3">
        <w:rPr>
          <w:noProof/>
        </w:rPr>
        <w:fldChar w:fldCharType="separate"/>
      </w:r>
      <w:r w:rsidR="00086A98" w:rsidRPr="005B17D3">
        <w:rPr>
          <w:noProof/>
        </w:rPr>
        <w:t>123</w:t>
      </w:r>
      <w:r w:rsidRPr="005B17D3">
        <w:rPr>
          <w:noProof/>
        </w:rPr>
        <w:fldChar w:fldCharType="end"/>
      </w:r>
      <w:r w:rsidRPr="005B17D3">
        <w:t>: Override Checkbox</w:t>
      </w:r>
      <w:bookmarkEnd w:id="1497"/>
    </w:p>
    <w:p w14:paraId="1DB2A3A5" w14:textId="77777777" w:rsidR="00E27F88" w:rsidRPr="005B17D3" w:rsidRDefault="00E27F88" w:rsidP="00EF3896">
      <w:pPr>
        <w:pStyle w:val="BodyTextBullet2"/>
      </w:pPr>
      <w:r w:rsidRPr="005B17D3">
        <w:t>All Pre-Term and Eligibility Letters include the following fields when sending a file to the print vendor:</w:t>
      </w:r>
    </w:p>
    <w:p w14:paraId="693CA191" w14:textId="43274237" w:rsidR="00E27F88" w:rsidRPr="005B17D3" w:rsidRDefault="006204FA" w:rsidP="001470FA">
      <w:pPr>
        <w:pStyle w:val="BodyTextBullet2"/>
        <w:numPr>
          <w:ilvl w:val="0"/>
          <w:numId w:val="321"/>
        </w:numPr>
      </w:pPr>
      <w:r w:rsidRPr="005B17D3">
        <w:t>Veterans</w:t>
      </w:r>
      <w:r w:rsidR="00E27F88" w:rsidRPr="005B17D3">
        <w:t xml:space="preserve"> Legal name</w:t>
      </w:r>
    </w:p>
    <w:p w14:paraId="560F3375" w14:textId="08228793" w:rsidR="00E27F88" w:rsidRPr="005B17D3" w:rsidRDefault="006204FA" w:rsidP="001470FA">
      <w:pPr>
        <w:pStyle w:val="BodyTextBullet2"/>
        <w:numPr>
          <w:ilvl w:val="0"/>
          <w:numId w:val="321"/>
        </w:numPr>
      </w:pPr>
      <w:r w:rsidRPr="005B17D3">
        <w:t>Veterans</w:t>
      </w:r>
      <w:r w:rsidR="00E27F88" w:rsidRPr="005B17D3">
        <w:t xml:space="preserve"> Address as determined by address hierarchy</w:t>
      </w:r>
    </w:p>
    <w:p w14:paraId="2035EC0B" w14:textId="395CECD5" w:rsidR="00E27F88" w:rsidRPr="005B17D3" w:rsidRDefault="006204FA" w:rsidP="001470FA">
      <w:pPr>
        <w:pStyle w:val="BodyTextBullet2"/>
        <w:numPr>
          <w:ilvl w:val="0"/>
          <w:numId w:val="321"/>
        </w:numPr>
      </w:pPr>
      <w:r w:rsidRPr="005B17D3">
        <w:t>Veterans</w:t>
      </w:r>
      <w:r w:rsidR="00E27F88" w:rsidRPr="005B17D3">
        <w:t xml:space="preserve"> ICN</w:t>
      </w:r>
    </w:p>
    <w:p w14:paraId="4FAD21FC" w14:textId="77777777" w:rsidR="00E27F88" w:rsidRPr="005B17D3" w:rsidRDefault="00E27F88" w:rsidP="00EF3896">
      <w:pPr>
        <w:pStyle w:val="BodyText"/>
        <w:kinsoku w:val="0"/>
        <w:overflowPunct w:val="0"/>
        <w:spacing w:before="9"/>
        <w:rPr>
          <w:szCs w:val="24"/>
        </w:rPr>
      </w:pPr>
    </w:p>
    <w:p w14:paraId="3FFD9F08" w14:textId="77777777" w:rsidR="00E27F88" w:rsidRPr="005B17D3" w:rsidRDefault="00E27F88" w:rsidP="00EF3896">
      <w:pPr>
        <w:pStyle w:val="BodyTextBullet2"/>
        <w:rPr>
          <w:rStyle w:val="Strong"/>
        </w:rPr>
      </w:pPr>
      <w:r w:rsidRPr="005B17D3">
        <w:rPr>
          <w:rStyle w:val="Strong"/>
        </w:rPr>
        <w:t>Start and Display 60-Day Pre-Term Clock</w:t>
      </w:r>
    </w:p>
    <w:p w14:paraId="7FCAD19D" w14:textId="77777777" w:rsidR="00E27F88" w:rsidRPr="005B17D3" w:rsidRDefault="00E27F88" w:rsidP="00EF3896">
      <w:pPr>
        <w:pStyle w:val="BodyTextBullet2"/>
      </w:pPr>
    </w:p>
    <w:p w14:paraId="22D880D4" w14:textId="77777777" w:rsidR="00E27F88" w:rsidRPr="005B17D3" w:rsidRDefault="00E27F88" w:rsidP="00EF3896">
      <w:pPr>
        <w:pStyle w:val="BodyTextBullet2"/>
      </w:pPr>
      <w:r w:rsidRPr="005B17D3">
        <w:t xml:space="preserve">The 60-Day Pre-Term clock starts and displays in the Enrollment System when a Pre-Term Initial Letter is successfully mailed to the Veteran. Essentially, when the Enrollment System receives a Mailed by Print Vendor response from the print vendor for one of the following Pre-Term Initial Letters: IB 10-1206, IB 10- 1205, or IB 10-1204, the 60-Day Pre-Term clock starts on the “Date Mailed” date. The remaining days from the date mailed to the end of the 60-day clock display under the </w:t>
      </w:r>
      <w:r w:rsidRPr="005B17D3">
        <w:rPr>
          <w:b/>
        </w:rPr>
        <w:t>Eligibility</w:t>
      </w:r>
      <w:r w:rsidRPr="005B17D3">
        <w:t xml:space="preserve"> tab on the </w:t>
      </w:r>
      <w:r w:rsidRPr="005B17D3">
        <w:rPr>
          <w:b/>
        </w:rPr>
        <w:t>60-Day Pre-Term Days Remaining</w:t>
      </w:r>
      <w:r w:rsidRPr="005B17D3">
        <w:t xml:space="preserve"> field. Once the print vendor returns a successfully mailed response, the display will begin counting down from that day.</w:t>
      </w:r>
    </w:p>
    <w:p w14:paraId="66D3042E" w14:textId="77777777" w:rsidR="00E27F88" w:rsidRPr="005B17D3" w:rsidRDefault="00E27F88" w:rsidP="00EF3896">
      <w:pPr>
        <w:pStyle w:val="BodyTextBullet2"/>
      </w:pPr>
    </w:p>
    <w:p w14:paraId="48543745" w14:textId="77777777" w:rsidR="00E27F88" w:rsidRPr="005B17D3" w:rsidRDefault="00E27F88" w:rsidP="00EF3896">
      <w:pPr>
        <w:pStyle w:val="BodyTextBullet2"/>
        <w:keepNext/>
        <w:jc w:val="center"/>
      </w:pPr>
      <w:r w:rsidRPr="005B17D3">
        <w:rPr>
          <w:noProof/>
        </w:rPr>
        <w:drawing>
          <wp:inline distT="0" distB="0" distL="0" distR="0" wp14:anchorId="3C1FD7AA" wp14:editId="2CA15712">
            <wp:extent cx="5943600" cy="1669764"/>
            <wp:effectExtent l="0" t="0" r="0" b="6985"/>
            <wp:docPr id="1440" name="Picture 1440" descr="Screen shot of the 60-Day Pre-Term Days Remaining field. This field displays the remaining days from the date mai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VHAISHSplanR\workspace\HECMS_roboh\ESR Help Project\Images\PersonSearchTabs\Communications\60_day_pre_term\pre_term_clock_in_process.PN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943600" cy="1669764"/>
                    </a:xfrm>
                    <a:prstGeom prst="rect">
                      <a:avLst/>
                    </a:prstGeom>
                    <a:noFill/>
                    <a:ln>
                      <a:noFill/>
                    </a:ln>
                  </pic:spPr>
                </pic:pic>
              </a:graphicData>
            </a:graphic>
          </wp:inline>
        </w:drawing>
      </w:r>
    </w:p>
    <w:p w14:paraId="61D934BF" w14:textId="3AF9AA01" w:rsidR="00E27F88" w:rsidRPr="005B17D3" w:rsidRDefault="00E27F88" w:rsidP="00EF3896">
      <w:pPr>
        <w:pStyle w:val="Caption"/>
      </w:pPr>
      <w:bookmarkStart w:id="1498" w:name="_Toc31622481"/>
      <w:r w:rsidRPr="005B17D3">
        <w:t xml:space="preserve">Figure </w:t>
      </w:r>
      <w:r w:rsidRPr="005B17D3">
        <w:rPr>
          <w:noProof/>
        </w:rPr>
        <w:fldChar w:fldCharType="begin"/>
      </w:r>
      <w:r w:rsidRPr="005B17D3">
        <w:rPr>
          <w:noProof/>
        </w:rPr>
        <w:instrText xml:space="preserve"> SEQ Figure \* ARABIC </w:instrText>
      </w:r>
      <w:r w:rsidRPr="005B17D3">
        <w:rPr>
          <w:noProof/>
        </w:rPr>
        <w:fldChar w:fldCharType="separate"/>
      </w:r>
      <w:r w:rsidR="00086A98" w:rsidRPr="005B17D3">
        <w:rPr>
          <w:noProof/>
        </w:rPr>
        <w:t>124</w:t>
      </w:r>
      <w:r w:rsidRPr="005B17D3">
        <w:rPr>
          <w:noProof/>
        </w:rPr>
        <w:fldChar w:fldCharType="end"/>
      </w:r>
      <w:r w:rsidRPr="005B17D3">
        <w:t>: Remaining 60-Day Pre-Term Days</w:t>
      </w:r>
      <w:bookmarkEnd w:id="1498"/>
    </w:p>
    <w:p w14:paraId="64C965B1" w14:textId="77777777" w:rsidR="00E27F88" w:rsidRPr="005B17D3" w:rsidRDefault="00E27F88" w:rsidP="00EF3896">
      <w:pPr>
        <w:pStyle w:val="BodyTextBullet2"/>
      </w:pPr>
      <w:r w:rsidRPr="005B17D3">
        <w:t>When the Enrollment System triggers a letter on Tuesday, it gets to the print vendor on Thursday, and it won’t be mailed by the print vendor until Monday.</w:t>
      </w:r>
    </w:p>
    <w:p w14:paraId="1D4F1D21" w14:textId="77777777" w:rsidR="00E27F88" w:rsidRPr="005B17D3" w:rsidRDefault="00E27F88" w:rsidP="00EF3896">
      <w:pPr>
        <w:pStyle w:val="BodyTextBullet2"/>
      </w:pPr>
      <w:r w:rsidRPr="005B17D3">
        <w:t>Once the print vendor sends the Enrollment System a notification that the letter has been mailed, The Enrollment System starts the clock which would match the date that exists on the letter.</w:t>
      </w:r>
    </w:p>
    <w:p w14:paraId="7F1D4F0E" w14:textId="77777777" w:rsidR="00E27F88" w:rsidRPr="005B17D3" w:rsidRDefault="00E27F88" w:rsidP="00EF3896">
      <w:pPr>
        <w:pStyle w:val="BodyTextBullet2"/>
      </w:pPr>
      <w:r w:rsidRPr="005B17D3">
        <w:t xml:space="preserve">When the 60-Day Pre-Term clock expires, the </w:t>
      </w:r>
      <w:r w:rsidRPr="005B17D3">
        <w:rPr>
          <w:b/>
        </w:rPr>
        <w:t>60-Day Pre-Term Days Remaining</w:t>
      </w:r>
      <w:r w:rsidRPr="005B17D3">
        <w:t xml:space="preserve"> field sets to “Expired”.</w:t>
      </w:r>
    </w:p>
    <w:p w14:paraId="226EC4A6" w14:textId="77777777" w:rsidR="00E27F88" w:rsidRPr="005B17D3" w:rsidRDefault="00E27F88" w:rsidP="00EF3896">
      <w:pPr>
        <w:pStyle w:val="BodyTextBullet2"/>
        <w:keepNext/>
        <w:jc w:val="center"/>
      </w:pPr>
      <w:r w:rsidRPr="005B17D3">
        <w:rPr>
          <w:noProof/>
        </w:rPr>
        <w:drawing>
          <wp:inline distT="0" distB="0" distL="0" distR="0" wp14:anchorId="44961DDD" wp14:editId="4E047655">
            <wp:extent cx="5943600" cy="1647379"/>
            <wp:effectExtent l="0" t="0" r="0" b="0"/>
            <wp:docPr id="1444" name="Picture 1444" descr="Screen shot of the 60-Day Pre-Term Days Remaining field. This field displays &quot;expired&quot; when the remaining days have ran 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VHAISHSplanR\workspace\HECMS_roboh\ESR Help Project\Images\PersonSearchTabs\Communications\60_day_pre_term\pre_term_clock_expired.pn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943600" cy="1647379"/>
                    </a:xfrm>
                    <a:prstGeom prst="rect">
                      <a:avLst/>
                    </a:prstGeom>
                    <a:noFill/>
                    <a:ln>
                      <a:noFill/>
                    </a:ln>
                  </pic:spPr>
                </pic:pic>
              </a:graphicData>
            </a:graphic>
          </wp:inline>
        </w:drawing>
      </w:r>
    </w:p>
    <w:p w14:paraId="6CCB8BF1" w14:textId="248CB941" w:rsidR="004A19E1" w:rsidRPr="005B17D3" w:rsidRDefault="00E27F88" w:rsidP="009F52D7">
      <w:pPr>
        <w:pStyle w:val="Caption"/>
      </w:pPr>
      <w:bookmarkStart w:id="1499" w:name="_Toc31622482"/>
      <w:r w:rsidRPr="005B17D3">
        <w:t xml:space="preserve">Figure </w:t>
      </w:r>
      <w:r w:rsidRPr="005B17D3">
        <w:rPr>
          <w:noProof/>
        </w:rPr>
        <w:fldChar w:fldCharType="begin"/>
      </w:r>
      <w:r w:rsidRPr="005B17D3">
        <w:rPr>
          <w:noProof/>
        </w:rPr>
        <w:instrText xml:space="preserve"> SEQ Figure \* ARABIC </w:instrText>
      </w:r>
      <w:r w:rsidRPr="005B17D3">
        <w:rPr>
          <w:noProof/>
        </w:rPr>
        <w:fldChar w:fldCharType="separate"/>
      </w:r>
      <w:r w:rsidR="00086A98" w:rsidRPr="005B17D3">
        <w:rPr>
          <w:noProof/>
        </w:rPr>
        <w:t>125</w:t>
      </w:r>
      <w:r w:rsidRPr="005B17D3">
        <w:rPr>
          <w:noProof/>
        </w:rPr>
        <w:fldChar w:fldCharType="end"/>
      </w:r>
      <w:r w:rsidRPr="005B17D3">
        <w:t>: Expired 60-Day Pre-Term Days</w:t>
      </w:r>
      <w:bookmarkEnd w:id="1499"/>
    </w:p>
    <w:p w14:paraId="18D04400" w14:textId="7061A388" w:rsidR="00E27F88" w:rsidRPr="005B17D3" w:rsidRDefault="00E27F88" w:rsidP="00EF3896">
      <w:pPr>
        <w:pStyle w:val="BodyTextBullet2"/>
      </w:pPr>
      <w:r w:rsidRPr="005B17D3">
        <w:t>The table below determines different scenarios for the 60-Day Pre-Term Days Remaining field if the Enrollment System user receives an "Error" or "Returned" status for a 1204, 1205, 1206 letter or the Enrollment System user clicks the Mail button to send an 1199 letter.</w:t>
      </w:r>
    </w:p>
    <w:tbl>
      <w:tblPr>
        <w:tblStyle w:val="TableGrid"/>
        <w:tblW w:w="0" w:type="auto"/>
        <w:tblLook w:val="04A0" w:firstRow="1" w:lastRow="0" w:firstColumn="1" w:lastColumn="0" w:noHBand="0" w:noVBand="1"/>
      </w:tblPr>
      <w:tblGrid>
        <w:gridCol w:w="3595"/>
        <w:gridCol w:w="5580"/>
      </w:tblGrid>
      <w:tr w:rsidR="00E27F88" w:rsidRPr="005B17D3" w14:paraId="6E239C6C" w14:textId="77777777" w:rsidTr="00CF12AE">
        <w:trPr>
          <w:tblHeader/>
        </w:trPr>
        <w:tc>
          <w:tcPr>
            <w:tcW w:w="3595" w:type="dxa"/>
            <w:shd w:val="clear" w:color="auto" w:fill="D9E2F3" w:themeFill="accent1" w:themeFillTint="33"/>
          </w:tcPr>
          <w:p w14:paraId="08CD7E42" w14:textId="77777777" w:rsidR="00E27F88" w:rsidRPr="005B17D3" w:rsidRDefault="00E27F88" w:rsidP="00EF3896">
            <w:pPr>
              <w:pStyle w:val="BodyText"/>
              <w:rPr>
                <w:rFonts w:ascii="Arial" w:hAnsi="Arial" w:cs="Arial"/>
                <w:b/>
                <w:sz w:val="22"/>
                <w:szCs w:val="22"/>
              </w:rPr>
            </w:pPr>
            <w:r w:rsidRPr="005B17D3">
              <w:rPr>
                <w:rFonts w:ascii="Arial" w:hAnsi="Arial" w:cs="Arial"/>
                <w:b/>
                <w:bCs/>
                <w:sz w:val="22"/>
                <w:szCs w:val="22"/>
              </w:rPr>
              <w:t xml:space="preserve">If </w:t>
            </w:r>
          </w:p>
        </w:tc>
        <w:tc>
          <w:tcPr>
            <w:tcW w:w="5580" w:type="dxa"/>
            <w:shd w:val="clear" w:color="auto" w:fill="D9E2F3" w:themeFill="accent1" w:themeFillTint="33"/>
          </w:tcPr>
          <w:p w14:paraId="4E715DAD" w14:textId="77777777" w:rsidR="00E27F88" w:rsidRPr="005B17D3" w:rsidRDefault="00E27F88" w:rsidP="00EF3896">
            <w:pPr>
              <w:pStyle w:val="BodyText"/>
              <w:rPr>
                <w:rFonts w:ascii="Arial" w:hAnsi="Arial" w:cs="Arial"/>
                <w:b/>
                <w:sz w:val="22"/>
                <w:szCs w:val="22"/>
              </w:rPr>
            </w:pPr>
            <w:r w:rsidRPr="005B17D3">
              <w:rPr>
                <w:rFonts w:ascii="Arial" w:hAnsi="Arial" w:cs="Arial"/>
                <w:b/>
                <w:sz w:val="22"/>
                <w:szCs w:val="22"/>
              </w:rPr>
              <w:t>Then</w:t>
            </w:r>
          </w:p>
        </w:tc>
      </w:tr>
      <w:tr w:rsidR="00E27F88" w:rsidRPr="005B17D3" w14:paraId="23DDCC83" w14:textId="77777777" w:rsidTr="00CF12AE">
        <w:tc>
          <w:tcPr>
            <w:tcW w:w="3595" w:type="dxa"/>
            <w:shd w:val="clear" w:color="auto" w:fill="auto"/>
          </w:tcPr>
          <w:p w14:paraId="6734CE9F" w14:textId="77777777" w:rsidR="00E27F88" w:rsidRPr="005B17D3" w:rsidRDefault="00E27F88" w:rsidP="00EF3896">
            <w:pPr>
              <w:pStyle w:val="BodyTextBullet2"/>
            </w:pPr>
            <w:r w:rsidRPr="005B17D3">
              <w:t>A status of “Error by Print Vendor” or “Returned by Post Office” is received for a Pre-Term Initial Letter (such as: IB 10-1204, IB 10-1205, or IB 10-1206)</w:t>
            </w:r>
          </w:p>
        </w:tc>
        <w:tc>
          <w:tcPr>
            <w:tcW w:w="5580" w:type="dxa"/>
            <w:shd w:val="clear" w:color="auto" w:fill="auto"/>
          </w:tcPr>
          <w:p w14:paraId="6FE79F79" w14:textId="77777777" w:rsidR="00E27F88" w:rsidRPr="005B17D3" w:rsidRDefault="00E27F88" w:rsidP="00EF3896">
            <w:pPr>
              <w:pStyle w:val="BodyTextBullet2"/>
            </w:pPr>
            <w:r w:rsidRPr="005B17D3">
              <w:t xml:space="preserve">The 60-Day Pre-Term Clock for that Pre-Term Initial Letter expires when the Enrollment System user clicks the </w:t>
            </w:r>
            <w:r w:rsidRPr="005B17D3">
              <w:rPr>
                <w:b/>
              </w:rPr>
              <w:t>Mail</w:t>
            </w:r>
            <w:r w:rsidRPr="005B17D3">
              <w:t xml:space="preserve"> button, and the </w:t>
            </w:r>
            <w:r w:rsidRPr="005B17D3">
              <w:rPr>
                <w:b/>
              </w:rPr>
              <w:t>60-Day Pre-Term Days Remaining</w:t>
            </w:r>
            <w:r w:rsidRPr="005B17D3">
              <w:t xml:space="preserve"> field sets to “Not applicable.</w:t>
            </w:r>
          </w:p>
        </w:tc>
      </w:tr>
      <w:tr w:rsidR="00E27F88" w:rsidRPr="005B17D3" w14:paraId="4333BC2D" w14:textId="77777777" w:rsidTr="00CF12AE">
        <w:tc>
          <w:tcPr>
            <w:tcW w:w="3595" w:type="dxa"/>
            <w:shd w:val="clear" w:color="auto" w:fill="auto"/>
          </w:tcPr>
          <w:p w14:paraId="0EFB7245" w14:textId="77777777" w:rsidR="00E27F88" w:rsidRPr="005B17D3" w:rsidRDefault="00E27F88" w:rsidP="00EF3896">
            <w:pPr>
              <w:pStyle w:val="BodyTextBullet2"/>
            </w:pPr>
            <w:r w:rsidRPr="005B17D3">
              <w:t xml:space="preserve">The Enrollment System user clicks the </w:t>
            </w:r>
            <w:r w:rsidRPr="005B17D3">
              <w:rPr>
                <w:b/>
              </w:rPr>
              <w:t>Mail</w:t>
            </w:r>
            <w:r w:rsidRPr="005B17D3">
              <w:t xml:space="preserve"> button for an VHA-EED Decision Notice 60-Day Pre-Term Status (IB 10- 1199) letter</w:t>
            </w:r>
          </w:p>
        </w:tc>
        <w:tc>
          <w:tcPr>
            <w:tcW w:w="5580" w:type="dxa"/>
            <w:shd w:val="clear" w:color="auto" w:fill="auto"/>
          </w:tcPr>
          <w:p w14:paraId="5F5B68C7" w14:textId="77777777" w:rsidR="00E27F88" w:rsidRPr="005B17D3" w:rsidRDefault="00E27F88" w:rsidP="00EF3896">
            <w:pPr>
              <w:pStyle w:val="BodyTextBullet2"/>
            </w:pPr>
            <w:r w:rsidRPr="005B17D3">
              <w:t xml:space="preserve">The </w:t>
            </w:r>
            <w:r w:rsidRPr="005B17D3">
              <w:rPr>
                <w:b/>
              </w:rPr>
              <w:t>60-Day Pre-Term Days Remaining</w:t>
            </w:r>
            <w:r w:rsidRPr="005B17D3">
              <w:t xml:space="preserve"> field sets to “Not applicable” and the banner is removed.</w:t>
            </w:r>
          </w:p>
          <w:p w14:paraId="50CF7E79" w14:textId="77777777" w:rsidR="00E27F88" w:rsidRPr="005B17D3" w:rsidRDefault="00E27F88" w:rsidP="00EF3896">
            <w:pPr>
              <w:pStyle w:val="BodyTextBullet2"/>
            </w:pPr>
            <w:r w:rsidRPr="005B17D3">
              <w:t>For example, if the initial letter is set as mailed by the print vendor and then a week later the Enrollment System receives “a return by USPS”, then the clock and banner are removed. Same thing happens when an 1199 letter is sent, it cancels the in-progress clock and banner.</w:t>
            </w:r>
          </w:p>
        </w:tc>
      </w:tr>
    </w:tbl>
    <w:p w14:paraId="32C6EA7B" w14:textId="77777777" w:rsidR="00E27F88" w:rsidRPr="005B17D3" w:rsidRDefault="00E27F88" w:rsidP="00EF3896">
      <w:pPr>
        <w:pStyle w:val="BodyTextBullet2"/>
      </w:pPr>
    </w:p>
    <w:p w14:paraId="141E4C40" w14:textId="77777777" w:rsidR="00E27F88" w:rsidRPr="005B17D3" w:rsidRDefault="00E27F88" w:rsidP="00EF3896">
      <w:pPr>
        <w:pStyle w:val="BodyTextBullet2"/>
        <w:keepNext/>
      </w:pPr>
      <w:r w:rsidRPr="005B17D3">
        <w:rPr>
          <w:noProof/>
        </w:rPr>
        <w:drawing>
          <wp:inline distT="0" distB="0" distL="0" distR="0" wp14:anchorId="1C3C8CEC" wp14:editId="59F6FEBE">
            <wp:extent cx="5943600" cy="1525802"/>
            <wp:effectExtent l="0" t="0" r="0" b="0"/>
            <wp:docPr id="1446" name="Picture 1446" descr="Screen shot for when the 60-Day Pre-Term Days Remaining field sets to &quot;Not Applicable&quot;. The 60-Day Pre-Term Clock for that Pre-Term Initial Letter expires when the Enrollment System user clicks the Mail button, and the 60-Day Pre-Term Days Remaining field sets to &quot;Not Applicable&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VHAISHSplanR\workspace\HECMS_roboh\ESR Help Project\Images\PersonSearchTabs\Communications\60_day_pre_term\pre_term_clock_not_applicable.PN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943600" cy="1525802"/>
                    </a:xfrm>
                    <a:prstGeom prst="rect">
                      <a:avLst/>
                    </a:prstGeom>
                    <a:noFill/>
                    <a:ln>
                      <a:noFill/>
                    </a:ln>
                  </pic:spPr>
                </pic:pic>
              </a:graphicData>
            </a:graphic>
          </wp:inline>
        </w:drawing>
      </w:r>
    </w:p>
    <w:p w14:paraId="695FE560" w14:textId="2B50EFAC" w:rsidR="00E27F88" w:rsidRPr="005B17D3" w:rsidRDefault="00E27F88" w:rsidP="00EF3896">
      <w:pPr>
        <w:pStyle w:val="Caption"/>
      </w:pPr>
      <w:bookmarkStart w:id="1500" w:name="_Toc31622483"/>
      <w:r w:rsidRPr="005B17D3">
        <w:t xml:space="preserve">Figure </w:t>
      </w:r>
      <w:r w:rsidRPr="005B17D3">
        <w:rPr>
          <w:noProof/>
        </w:rPr>
        <w:fldChar w:fldCharType="begin"/>
      </w:r>
      <w:r w:rsidRPr="005B17D3">
        <w:rPr>
          <w:noProof/>
        </w:rPr>
        <w:instrText xml:space="preserve"> SEQ Figure \* ARABIC </w:instrText>
      </w:r>
      <w:r w:rsidRPr="005B17D3">
        <w:rPr>
          <w:noProof/>
        </w:rPr>
        <w:fldChar w:fldCharType="separate"/>
      </w:r>
      <w:r w:rsidR="00086A98" w:rsidRPr="005B17D3">
        <w:rPr>
          <w:noProof/>
        </w:rPr>
        <w:t>126</w:t>
      </w:r>
      <w:r w:rsidRPr="005B17D3">
        <w:rPr>
          <w:noProof/>
        </w:rPr>
        <w:fldChar w:fldCharType="end"/>
      </w:r>
      <w:r w:rsidRPr="005B17D3">
        <w:t>: Not Applicable 60-Day Pre-Term Days</w:t>
      </w:r>
      <w:bookmarkEnd w:id="1500"/>
    </w:p>
    <w:p w14:paraId="1EEF8193" w14:textId="77777777" w:rsidR="00E27F88" w:rsidRPr="005B17D3" w:rsidRDefault="00E27F88" w:rsidP="00EF3896"/>
    <w:p w14:paraId="654A94E1" w14:textId="77777777" w:rsidR="00E27F88" w:rsidRPr="005B17D3" w:rsidRDefault="00E27F88" w:rsidP="00EF3896">
      <w:r w:rsidRPr="005B17D3">
        <w:t xml:space="preserve">The table below determines different scenarios if the Enrollment System user clicks the </w:t>
      </w:r>
      <w:r w:rsidRPr="005B17D3">
        <w:rPr>
          <w:b/>
        </w:rPr>
        <w:t>Mail</w:t>
      </w:r>
      <w:r w:rsidRPr="005B17D3">
        <w:t xml:space="preserve"> button, </w:t>
      </w:r>
      <w:r w:rsidRPr="005B17D3">
        <w:rPr>
          <w:b/>
        </w:rPr>
        <w:t>Re-Mail</w:t>
      </w:r>
      <w:r w:rsidRPr="005B17D3">
        <w:t xml:space="preserve"> button, or checks the override check box for 1204, 1205, or 1206 letters.</w:t>
      </w:r>
    </w:p>
    <w:p w14:paraId="793E6994" w14:textId="77777777" w:rsidR="00E27F88" w:rsidRPr="005B17D3" w:rsidRDefault="00E27F88" w:rsidP="00EF3896"/>
    <w:tbl>
      <w:tblPr>
        <w:tblStyle w:val="TableGrid"/>
        <w:tblW w:w="0" w:type="auto"/>
        <w:tblLook w:val="04A0" w:firstRow="1" w:lastRow="0" w:firstColumn="1" w:lastColumn="0" w:noHBand="0" w:noVBand="1"/>
      </w:tblPr>
      <w:tblGrid>
        <w:gridCol w:w="3235"/>
        <w:gridCol w:w="2481"/>
        <w:gridCol w:w="3634"/>
      </w:tblGrid>
      <w:tr w:rsidR="00E27F88" w:rsidRPr="005B17D3" w14:paraId="652DC1F0" w14:textId="77777777" w:rsidTr="00CF12AE">
        <w:trPr>
          <w:tblHeader/>
        </w:trPr>
        <w:tc>
          <w:tcPr>
            <w:tcW w:w="3235" w:type="dxa"/>
            <w:shd w:val="clear" w:color="auto" w:fill="D9E2F3" w:themeFill="accent1" w:themeFillTint="33"/>
          </w:tcPr>
          <w:p w14:paraId="6A655DE8" w14:textId="77777777" w:rsidR="00E27F88" w:rsidRPr="005B17D3" w:rsidRDefault="00E27F88" w:rsidP="00EF3896">
            <w:pPr>
              <w:pStyle w:val="BodyText"/>
              <w:rPr>
                <w:rFonts w:ascii="Arial" w:hAnsi="Arial" w:cs="Arial"/>
                <w:b/>
                <w:sz w:val="22"/>
                <w:szCs w:val="22"/>
              </w:rPr>
            </w:pPr>
            <w:r w:rsidRPr="005B17D3">
              <w:rPr>
                <w:rFonts w:ascii="Arial" w:hAnsi="Arial" w:cs="Arial"/>
                <w:b/>
                <w:sz w:val="22"/>
                <w:szCs w:val="22"/>
              </w:rPr>
              <w:t>If a 60-Day Pre-Term clock is in process, and the Enrollment System user</w:t>
            </w:r>
          </w:p>
        </w:tc>
        <w:tc>
          <w:tcPr>
            <w:tcW w:w="2481" w:type="dxa"/>
            <w:shd w:val="clear" w:color="auto" w:fill="D9E2F3" w:themeFill="accent1" w:themeFillTint="33"/>
          </w:tcPr>
          <w:p w14:paraId="4DD072F5" w14:textId="77777777" w:rsidR="00E27F88" w:rsidRPr="005B17D3" w:rsidRDefault="00E27F88" w:rsidP="00EF3896">
            <w:pPr>
              <w:pStyle w:val="BodyText"/>
              <w:rPr>
                <w:rFonts w:ascii="Arial" w:hAnsi="Arial" w:cs="Arial"/>
                <w:b/>
                <w:sz w:val="22"/>
                <w:szCs w:val="22"/>
              </w:rPr>
            </w:pPr>
            <w:r w:rsidRPr="005B17D3">
              <w:rPr>
                <w:rFonts w:ascii="Arial" w:hAnsi="Arial" w:cs="Arial"/>
                <w:b/>
                <w:sz w:val="22"/>
                <w:szCs w:val="22"/>
              </w:rPr>
              <w:t>And</w:t>
            </w:r>
          </w:p>
        </w:tc>
        <w:tc>
          <w:tcPr>
            <w:tcW w:w="3634" w:type="dxa"/>
            <w:shd w:val="clear" w:color="auto" w:fill="D9E2F3" w:themeFill="accent1" w:themeFillTint="33"/>
          </w:tcPr>
          <w:p w14:paraId="50D70D80" w14:textId="77777777" w:rsidR="00E27F88" w:rsidRPr="005B17D3" w:rsidRDefault="00E27F88" w:rsidP="00EF3896">
            <w:pPr>
              <w:pStyle w:val="BodyText"/>
              <w:rPr>
                <w:rFonts w:ascii="Arial" w:hAnsi="Arial" w:cs="Arial"/>
                <w:b/>
                <w:sz w:val="22"/>
                <w:szCs w:val="22"/>
              </w:rPr>
            </w:pPr>
            <w:r w:rsidRPr="005B17D3">
              <w:rPr>
                <w:rFonts w:ascii="Arial" w:hAnsi="Arial" w:cs="Arial"/>
                <w:b/>
                <w:sz w:val="22"/>
                <w:szCs w:val="22"/>
              </w:rPr>
              <w:t>Then</w:t>
            </w:r>
          </w:p>
        </w:tc>
      </w:tr>
      <w:tr w:rsidR="00E27F88" w:rsidRPr="005B17D3" w14:paraId="6607EDCC" w14:textId="77777777" w:rsidTr="00CF12AE">
        <w:tc>
          <w:tcPr>
            <w:tcW w:w="3235" w:type="dxa"/>
            <w:shd w:val="clear" w:color="auto" w:fill="auto"/>
          </w:tcPr>
          <w:p w14:paraId="2775F73F" w14:textId="77777777" w:rsidR="00E27F88" w:rsidRPr="005B17D3" w:rsidRDefault="00E27F88" w:rsidP="00EF3896">
            <w:pPr>
              <w:pStyle w:val="BodyTextBullet2"/>
            </w:pPr>
            <w:r w:rsidRPr="005B17D3">
              <w:t xml:space="preserve">Clicks the </w:t>
            </w:r>
            <w:r w:rsidRPr="005B17D3">
              <w:rPr>
                <w:b/>
              </w:rPr>
              <w:t xml:space="preserve">Mail </w:t>
            </w:r>
            <w:r w:rsidRPr="005B17D3">
              <w:t>button for an Initial Pre-Term Letter such as: IB 10-1204, IB 10-1205, IB</w:t>
            </w:r>
            <w:r w:rsidRPr="005B17D3">
              <w:rPr>
                <w:spacing w:val="32"/>
              </w:rPr>
              <w:t xml:space="preserve"> </w:t>
            </w:r>
            <w:r w:rsidRPr="005B17D3">
              <w:t>10-1206</w:t>
            </w:r>
          </w:p>
        </w:tc>
        <w:tc>
          <w:tcPr>
            <w:tcW w:w="2481" w:type="dxa"/>
          </w:tcPr>
          <w:p w14:paraId="739AE44E" w14:textId="77777777" w:rsidR="00E27F88" w:rsidRPr="005B17D3" w:rsidRDefault="00E27F88" w:rsidP="00EF3896">
            <w:pPr>
              <w:pStyle w:val="BodyTextBullet2"/>
            </w:pPr>
            <w:r w:rsidRPr="005B17D3">
              <w:t xml:space="preserve">The letter type </w:t>
            </w:r>
            <w:r w:rsidRPr="005B17D3">
              <w:rPr>
                <w:b/>
                <w:u w:val="single" w:color="010101"/>
              </w:rPr>
              <w:t>does not</w:t>
            </w:r>
            <w:r w:rsidRPr="005B17D3">
              <w:rPr>
                <w:b/>
              </w:rPr>
              <w:t xml:space="preserve"> </w:t>
            </w:r>
            <w:r w:rsidRPr="005B17D3">
              <w:rPr>
                <w:b/>
                <w:u w:val="single" w:color="010101"/>
              </w:rPr>
              <w:t>match</w:t>
            </w:r>
            <w:r w:rsidRPr="005B17D3">
              <w:rPr>
                <w:b/>
              </w:rPr>
              <w:t xml:space="preserve"> </w:t>
            </w:r>
            <w:r w:rsidRPr="005B17D3">
              <w:t>the letter type that the in-process clock is associated with</w:t>
            </w:r>
          </w:p>
        </w:tc>
        <w:tc>
          <w:tcPr>
            <w:tcW w:w="3634" w:type="dxa"/>
            <w:shd w:val="clear" w:color="auto" w:fill="auto"/>
          </w:tcPr>
          <w:p w14:paraId="18357BED" w14:textId="77777777" w:rsidR="00E27F88" w:rsidRPr="005B17D3" w:rsidRDefault="00E27F88" w:rsidP="00EF3896">
            <w:pPr>
              <w:pStyle w:val="BodyTextBullet2"/>
            </w:pPr>
            <w:r w:rsidRPr="005B17D3">
              <w:t xml:space="preserve">The in-process 60-Day Pre-Term Clock expires, and the </w:t>
            </w:r>
            <w:r w:rsidRPr="005B17D3">
              <w:rPr>
                <w:b/>
              </w:rPr>
              <w:t xml:space="preserve">60-Day Pre-Term Days Remaining </w:t>
            </w:r>
            <w:r w:rsidRPr="005B17D3">
              <w:t>sets to “Not applicable”.</w:t>
            </w:r>
          </w:p>
          <w:p w14:paraId="56DFE2AD" w14:textId="77777777" w:rsidR="00E27F88" w:rsidRPr="005B17D3" w:rsidRDefault="00E27F88" w:rsidP="00EF3896">
            <w:pPr>
              <w:pStyle w:val="BodyTextBullet2"/>
            </w:pPr>
            <w:r w:rsidRPr="005B17D3">
              <w:rPr>
                <w:b/>
              </w:rPr>
              <w:t xml:space="preserve">Note: </w:t>
            </w:r>
            <w:r w:rsidRPr="005B17D3">
              <w:t>A new 60-Day Pre-Term clock starts after a “Mailed by Print Vendor” response for the new letter is received.</w:t>
            </w:r>
          </w:p>
        </w:tc>
      </w:tr>
      <w:tr w:rsidR="00E27F88" w:rsidRPr="005B17D3" w14:paraId="27C65477" w14:textId="77777777" w:rsidTr="00CF12AE">
        <w:tc>
          <w:tcPr>
            <w:tcW w:w="3235" w:type="dxa"/>
            <w:shd w:val="clear" w:color="auto" w:fill="auto"/>
          </w:tcPr>
          <w:p w14:paraId="593A9AFA" w14:textId="77777777" w:rsidR="00E27F88" w:rsidRPr="005B17D3" w:rsidRDefault="00E27F88" w:rsidP="00EF3896">
            <w:pPr>
              <w:pStyle w:val="BodyTextBullet2"/>
            </w:pPr>
            <w:r w:rsidRPr="005B17D3">
              <w:t xml:space="preserve">Clicks </w:t>
            </w:r>
            <w:r w:rsidRPr="005B17D3">
              <w:rPr>
                <w:b/>
              </w:rPr>
              <w:t xml:space="preserve">Re-Mail </w:t>
            </w:r>
            <w:r w:rsidRPr="005B17D3">
              <w:t>button for an Initial Pre-Term letter such as IB 10 1204, IB 10 1205, IB 10 1206</w:t>
            </w:r>
          </w:p>
        </w:tc>
        <w:tc>
          <w:tcPr>
            <w:tcW w:w="2481" w:type="dxa"/>
          </w:tcPr>
          <w:p w14:paraId="385849EE" w14:textId="77777777" w:rsidR="00E27F88" w:rsidRPr="005B17D3" w:rsidRDefault="00E27F88" w:rsidP="00EF3896">
            <w:pPr>
              <w:pStyle w:val="BodyTextBullet2"/>
            </w:pPr>
          </w:p>
        </w:tc>
        <w:tc>
          <w:tcPr>
            <w:tcW w:w="3634" w:type="dxa"/>
            <w:shd w:val="clear" w:color="auto" w:fill="auto"/>
          </w:tcPr>
          <w:p w14:paraId="2E18F286" w14:textId="77777777" w:rsidR="00E27F88" w:rsidRPr="005B17D3" w:rsidRDefault="00E27F88" w:rsidP="00EF3896">
            <w:pPr>
              <w:pStyle w:val="BodyTextBullet2"/>
            </w:pPr>
            <w:r w:rsidRPr="005B17D3">
              <w:t xml:space="preserve">Any in-process 60-Day Pre-Term Clock expires, and the </w:t>
            </w:r>
            <w:r w:rsidRPr="005B17D3">
              <w:rPr>
                <w:b/>
              </w:rPr>
              <w:t xml:space="preserve">60-Day Pre-Term Days Remaining field </w:t>
            </w:r>
            <w:r w:rsidRPr="005B17D3">
              <w:t>sets to “Not applicable”.</w:t>
            </w:r>
          </w:p>
          <w:p w14:paraId="0E1CC7F7" w14:textId="77777777" w:rsidR="00E27F88" w:rsidRPr="005B17D3" w:rsidRDefault="00E27F88" w:rsidP="00EF3896">
            <w:pPr>
              <w:pStyle w:val="BodyTextBullet2"/>
            </w:pPr>
          </w:p>
          <w:p w14:paraId="012FF493" w14:textId="77777777" w:rsidR="00E27F88" w:rsidRPr="005B17D3" w:rsidRDefault="00E27F88" w:rsidP="00EF3896">
            <w:pPr>
              <w:pStyle w:val="BodyTextBullet2"/>
            </w:pPr>
            <w:r w:rsidRPr="005B17D3">
              <w:rPr>
                <w:b/>
              </w:rPr>
              <w:t xml:space="preserve">Note: </w:t>
            </w:r>
            <w:r w:rsidRPr="005B17D3">
              <w:t>A new 60-Day Pre-Term Clock starts after a “Mailed by Print Vendor” response for the new letter is received.</w:t>
            </w:r>
          </w:p>
        </w:tc>
      </w:tr>
      <w:tr w:rsidR="00E27F88" w:rsidRPr="005B17D3" w14:paraId="1D7BFF62" w14:textId="77777777" w:rsidTr="00CF12AE">
        <w:tc>
          <w:tcPr>
            <w:tcW w:w="3235" w:type="dxa"/>
            <w:shd w:val="clear" w:color="auto" w:fill="auto"/>
          </w:tcPr>
          <w:p w14:paraId="7EA32162" w14:textId="77777777" w:rsidR="00E27F88" w:rsidRPr="005B17D3" w:rsidRDefault="00E27F88" w:rsidP="00EF3896">
            <w:pPr>
              <w:pStyle w:val="BodyTextBullet2"/>
            </w:pPr>
            <w:r w:rsidRPr="005B17D3">
              <w:t xml:space="preserve">Checks the </w:t>
            </w:r>
            <w:r w:rsidRPr="005B17D3">
              <w:rPr>
                <w:b/>
              </w:rPr>
              <w:t xml:space="preserve">Override </w:t>
            </w:r>
            <w:r w:rsidRPr="005B17D3">
              <w:t>check box for an initial Pre-Term Letter such as: IB 10 1204, IB 10 1205, IB 10 1206</w:t>
            </w:r>
          </w:p>
        </w:tc>
        <w:tc>
          <w:tcPr>
            <w:tcW w:w="2481" w:type="dxa"/>
          </w:tcPr>
          <w:p w14:paraId="5344B53C" w14:textId="77777777" w:rsidR="00E27F88" w:rsidRPr="005B17D3" w:rsidRDefault="00E27F88" w:rsidP="00EF3896">
            <w:pPr>
              <w:pStyle w:val="BodyTextBullet2"/>
            </w:pPr>
          </w:p>
        </w:tc>
        <w:tc>
          <w:tcPr>
            <w:tcW w:w="3634" w:type="dxa"/>
            <w:shd w:val="clear" w:color="auto" w:fill="auto"/>
          </w:tcPr>
          <w:p w14:paraId="0DE98E00" w14:textId="77777777" w:rsidR="00E27F88" w:rsidRPr="005B17D3" w:rsidRDefault="00E27F88" w:rsidP="00EF3896">
            <w:pPr>
              <w:pStyle w:val="BodyTextBullet2"/>
            </w:pPr>
            <w:r w:rsidRPr="005B17D3">
              <w:t xml:space="preserve">Any in-process 60-Day Pre-Term clock expires, and the </w:t>
            </w:r>
            <w:r w:rsidRPr="005B17D3">
              <w:rPr>
                <w:b/>
              </w:rPr>
              <w:t xml:space="preserve">60-Day Pre-Term Days Remaining </w:t>
            </w:r>
            <w:r w:rsidRPr="005B17D3">
              <w:t>field sets to “Not applicable”.</w:t>
            </w:r>
          </w:p>
          <w:p w14:paraId="53F94940" w14:textId="77777777" w:rsidR="00E27F88" w:rsidRPr="005B17D3" w:rsidRDefault="00E27F88" w:rsidP="00EF3896">
            <w:pPr>
              <w:pStyle w:val="BodyTextBullet2"/>
            </w:pPr>
            <w:r w:rsidRPr="005B17D3">
              <w:rPr>
                <w:b/>
              </w:rPr>
              <w:t xml:space="preserve">Note: </w:t>
            </w:r>
            <w:r w:rsidRPr="005B17D3">
              <w:t>A new 60-Day Pre-Term clock starts after a “Mailed by Print Vendor” response for the new letter is received.</w:t>
            </w:r>
          </w:p>
        </w:tc>
      </w:tr>
    </w:tbl>
    <w:p w14:paraId="390111FE" w14:textId="77777777" w:rsidR="00E27F88" w:rsidRPr="005B17D3" w:rsidRDefault="00E27F88" w:rsidP="00EF3896">
      <w:pPr>
        <w:pStyle w:val="BodyTextBullet2"/>
      </w:pPr>
    </w:p>
    <w:p w14:paraId="791C0A5F" w14:textId="77777777" w:rsidR="00E27F88" w:rsidRPr="005B17D3" w:rsidRDefault="00E27F88" w:rsidP="00EF3896">
      <w:pPr>
        <w:pStyle w:val="BodyTextBullet2"/>
        <w:rPr>
          <w:rStyle w:val="Strong"/>
        </w:rPr>
      </w:pPr>
      <w:r w:rsidRPr="005B17D3">
        <w:rPr>
          <w:rStyle w:val="Strong"/>
        </w:rPr>
        <w:t>Display “60-Day Pre-Term In-Process” Banner when Pre-Term Clock is In-Process</w:t>
      </w:r>
    </w:p>
    <w:p w14:paraId="43C6DB31" w14:textId="77777777" w:rsidR="00E27F88" w:rsidRPr="005B17D3" w:rsidRDefault="00E27F88" w:rsidP="00EF3896">
      <w:pPr>
        <w:pStyle w:val="BodyText"/>
        <w:kinsoku w:val="0"/>
        <w:overflowPunct w:val="0"/>
        <w:spacing w:before="10"/>
        <w:rPr>
          <w:b/>
          <w:bCs/>
          <w:sz w:val="25"/>
          <w:szCs w:val="25"/>
        </w:rPr>
      </w:pPr>
    </w:p>
    <w:p w14:paraId="3ED3CA3B" w14:textId="77777777" w:rsidR="00E27F88" w:rsidRPr="005B17D3" w:rsidRDefault="00E27F88" w:rsidP="00EF3896">
      <w:pPr>
        <w:pStyle w:val="BodyTextBullet2"/>
      </w:pPr>
      <w:r w:rsidRPr="005B17D3">
        <w:t>When a Pre-Term Initial Letter is successfully mailed to a Veteran or when a 60-day clock has expired, an "in-process" banner displays in the Enrollment System.</w:t>
      </w:r>
    </w:p>
    <w:p w14:paraId="5E0214B2" w14:textId="77777777" w:rsidR="00E27F88" w:rsidRPr="005B17D3" w:rsidRDefault="00E27F88" w:rsidP="00EF3896">
      <w:pPr>
        <w:pStyle w:val="BodyTextBullet2"/>
      </w:pPr>
    </w:p>
    <w:p w14:paraId="10E0D3A6" w14:textId="77777777" w:rsidR="00E27F88" w:rsidRPr="005B17D3" w:rsidRDefault="00E27F88" w:rsidP="00EF3896">
      <w:pPr>
        <w:pStyle w:val="BodyTextBullet2"/>
        <w:keepNext/>
        <w:jc w:val="center"/>
      </w:pPr>
      <w:r w:rsidRPr="005B17D3">
        <w:rPr>
          <w:noProof/>
        </w:rPr>
        <w:drawing>
          <wp:inline distT="0" distB="0" distL="0" distR="0" wp14:anchorId="7397A406" wp14:editId="1B7C74B1">
            <wp:extent cx="5943600" cy="1736974"/>
            <wp:effectExtent l="0" t="0" r="0" b="0"/>
            <wp:docPr id="1449" name="Picture 1449" descr="C:\Users\VHAISHSplanR\workspace\HECMS_roboh\ESR Help Project\Images\PersonSearchTabs\Communications\60_day_pre_term\pre_term_banner_in_proc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VHAISHSplanR\workspace\HECMS_roboh\ESR Help Project\Images\PersonSearchTabs\Communications\60_day_pre_term\pre_term_banner_in_process.PNG"/>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943600" cy="1736974"/>
                    </a:xfrm>
                    <a:prstGeom prst="rect">
                      <a:avLst/>
                    </a:prstGeom>
                    <a:noFill/>
                    <a:ln>
                      <a:noFill/>
                    </a:ln>
                  </pic:spPr>
                </pic:pic>
              </a:graphicData>
            </a:graphic>
          </wp:inline>
        </w:drawing>
      </w:r>
    </w:p>
    <w:p w14:paraId="1C2438C3" w14:textId="3C8CE1FE" w:rsidR="00E27F88" w:rsidRPr="005B17D3" w:rsidRDefault="00E27F88" w:rsidP="00EF3896">
      <w:pPr>
        <w:pStyle w:val="Caption"/>
      </w:pPr>
      <w:bookmarkStart w:id="1501" w:name="_Toc31622484"/>
      <w:r w:rsidRPr="005B17D3">
        <w:t xml:space="preserve">Figure </w:t>
      </w:r>
      <w:r w:rsidRPr="005B17D3">
        <w:rPr>
          <w:noProof/>
        </w:rPr>
        <w:fldChar w:fldCharType="begin"/>
      </w:r>
      <w:r w:rsidRPr="005B17D3">
        <w:rPr>
          <w:noProof/>
        </w:rPr>
        <w:instrText xml:space="preserve"> SEQ Figure \* ARABIC </w:instrText>
      </w:r>
      <w:r w:rsidRPr="005B17D3">
        <w:rPr>
          <w:noProof/>
        </w:rPr>
        <w:fldChar w:fldCharType="separate"/>
      </w:r>
      <w:r w:rsidR="00086A98" w:rsidRPr="005B17D3">
        <w:rPr>
          <w:noProof/>
        </w:rPr>
        <w:t>127</w:t>
      </w:r>
      <w:r w:rsidRPr="005B17D3">
        <w:rPr>
          <w:noProof/>
        </w:rPr>
        <w:fldChar w:fldCharType="end"/>
      </w:r>
      <w:r w:rsidRPr="005B17D3">
        <w:t>: 60-Day Pre-Term Clock In-Process Banner</w:t>
      </w:r>
      <w:bookmarkEnd w:id="1501"/>
    </w:p>
    <w:p w14:paraId="34A23FD2" w14:textId="77777777" w:rsidR="00E27F88" w:rsidRPr="005B17D3" w:rsidRDefault="00E27F88" w:rsidP="00EF3896">
      <w:pPr>
        <w:pStyle w:val="BodyTextBullet2"/>
      </w:pPr>
    </w:p>
    <w:p w14:paraId="4F7730DB" w14:textId="77777777" w:rsidR="00E27F88" w:rsidRPr="005B17D3" w:rsidRDefault="00E27F88" w:rsidP="00EF3896">
      <w:pPr>
        <w:pStyle w:val="BodyTextBullet2"/>
      </w:pPr>
      <w:r w:rsidRPr="005B17D3">
        <w:t>The table below determines different scenarios for the “60-Day Pre-Term Days In-Process” banner if the Enrollment System user receives an "Error" or "Returned" status for a 1204, 1205, 1206 letter or the Enrollment System user receives a response for 1204, 1205, or 1206 letters.</w:t>
      </w:r>
    </w:p>
    <w:p w14:paraId="2A9A2C09" w14:textId="77777777" w:rsidR="00E27F88" w:rsidRPr="005B17D3" w:rsidRDefault="00E27F88" w:rsidP="00EF3896"/>
    <w:tbl>
      <w:tblPr>
        <w:tblStyle w:val="TableGrid"/>
        <w:tblW w:w="9625" w:type="dxa"/>
        <w:tblLook w:val="04A0" w:firstRow="1" w:lastRow="0" w:firstColumn="1" w:lastColumn="0" w:noHBand="0" w:noVBand="1"/>
      </w:tblPr>
      <w:tblGrid>
        <w:gridCol w:w="3865"/>
        <w:gridCol w:w="5760"/>
      </w:tblGrid>
      <w:tr w:rsidR="00E27F88" w:rsidRPr="005B17D3" w14:paraId="49D701AE" w14:textId="77777777" w:rsidTr="00CF12AE">
        <w:trPr>
          <w:tblHeader/>
        </w:trPr>
        <w:tc>
          <w:tcPr>
            <w:tcW w:w="3865" w:type="dxa"/>
            <w:shd w:val="clear" w:color="auto" w:fill="D9E2F3" w:themeFill="accent1" w:themeFillTint="33"/>
          </w:tcPr>
          <w:p w14:paraId="77980D03" w14:textId="77777777" w:rsidR="00E27F88" w:rsidRPr="005B17D3" w:rsidRDefault="00E27F88" w:rsidP="00EF3896">
            <w:pPr>
              <w:pStyle w:val="BodyText"/>
              <w:rPr>
                <w:rFonts w:ascii="Arial" w:hAnsi="Arial" w:cs="Arial"/>
                <w:b/>
                <w:sz w:val="22"/>
                <w:szCs w:val="22"/>
              </w:rPr>
            </w:pPr>
            <w:r w:rsidRPr="005B17D3">
              <w:rPr>
                <w:rFonts w:ascii="Arial" w:hAnsi="Arial" w:cs="Arial"/>
                <w:b/>
                <w:sz w:val="22"/>
                <w:szCs w:val="22"/>
              </w:rPr>
              <w:t xml:space="preserve">If </w:t>
            </w:r>
          </w:p>
        </w:tc>
        <w:tc>
          <w:tcPr>
            <w:tcW w:w="5760" w:type="dxa"/>
            <w:shd w:val="clear" w:color="auto" w:fill="D9E2F3" w:themeFill="accent1" w:themeFillTint="33"/>
          </w:tcPr>
          <w:p w14:paraId="1F3831B0" w14:textId="77777777" w:rsidR="00E27F88" w:rsidRPr="005B17D3" w:rsidRDefault="00E27F88" w:rsidP="00EF3896">
            <w:pPr>
              <w:pStyle w:val="BodyText"/>
              <w:rPr>
                <w:rFonts w:ascii="Arial" w:hAnsi="Arial" w:cs="Arial"/>
                <w:b/>
                <w:sz w:val="22"/>
                <w:szCs w:val="22"/>
              </w:rPr>
            </w:pPr>
            <w:r w:rsidRPr="005B17D3">
              <w:rPr>
                <w:rFonts w:ascii="Arial" w:hAnsi="Arial" w:cs="Arial"/>
                <w:b/>
                <w:sz w:val="22"/>
                <w:szCs w:val="22"/>
              </w:rPr>
              <w:t>Then</w:t>
            </w:r>
          </w:p>
        </w:tc>
      </w:tr>
      <w:tr w:rsidR="00E27F88" w:rsidRPr="005B17D3" w14:paraId="0E41B313" w14:textId="77777777" w:rsidTr="00CF12AE">
        <w:tc>
          <w:tcPr>
            <w:tcW w:w="3865" w:type="dxa"/>
            <w:shd w:val="clear" w:color="auto" w:fill="auto"/>
          </w:tcPr>
          <w:p w14:paraId="58685AC2" w14:textId="77777777" w:rsidR="00E27F88" w:rsidRPr="005B17D3" w:rsidRDefault="00E27F88" w:rsidP="00EF3896">
            <w:pPr>
              <w:pStyle w:val="BodyTextBullet2"/>
            </w:pPr>
            <w:r w:rsidRPr="005B17D3">
              <w:t>If a status of “Error by Print Vendor” or “Returned by Post Office” is received for a Pre- Term Initial Letter such as: IB 10-1204, IB 10- 1205, or IB 10-1206</w:t>
            </w:r>
          </w:p>
        </w:tc>
        <w:tc>
          <w:tcPr>
            <w:tcW w:w="5760" w:type="dxa"/>
            <w:shd w:val="clear" w:color="auto" w:fill="auto"/>
          </w:tcPr>
          <w:p w14:paraId="366EA98E" w14:textId="77777777" w:rsidR="00E27F88" w:rsidRPr="005B17D3" w:rsidRDefault="00E27F88" w:rsidP="00EF3896">
            <w:pPr>
              <w:pStyle w:val="BodyTextBullet2"/>
            </w:pPr>
            <w:r w:rsidRPr="005B17D3">
              <w:t>The “60-Day Pre-Term in Process” banner is removed. The banner updates to read: “60-Day EXPIRED-VET INELIGIBLE” after expiration of the 60-day Pre-Term clock.</w:t>
            </w:r>
          </w:p>
          <w:p w14:paraId="4E6B87B3" w14:textId="77777777" w:rsidR="00E27F88" w:rsidRPr="005B17D3" w:rsidRDefault="00E27F88" w:rsidP="00EF3896">
            <w:pPr>
              <w:pStyle w:val="BodyTextBullet2"/>
            </w:pPr>
            <w:r w:rsidRPr="005B17D3">
              <w:t>The Pre-Term banner is removed after the user clicks the “Mail” button for a VHA-EED Decision Notice 60-Day Pre-Term Status (IB 10-1199) Letter.</w:t>
            </w:r>
          </w:p>
        </w:tc>
      </w:tr>
      <w:tr w:rsidR="00E27F88" w:rsidRPr="005B17D3" w14:paraId="160135F6" w14:textId="77777777" w:rsidTr="00CF12AE">
        <w:tc>
          <w:tcPr>
            <w:tcW w:w="3865" w:type="dxa"/>
            <w:shd w:val="clear" w:color="auto" w:fill="auto"/>
          </w:tcPr>
          <w:p w14:paraId="097F999A" w14:textId="77777777" w:rsidR="00E27F88" w:rsidRPr="005B17D3" w:rsidRDefault="00E27F88" w:rsidP="00EF3896">
            <w:pPr>
              <w:pStyle w:val="BodyTextBullet2"/>
            </w:pPr>
            <w:r w:rsidRPr="005B17D3">
              <w:t>A “Mailed by Print Vendor” response is received from an Initial Pre-Term Letter such as: IB 10- 1204, IB 10-1205, or IB 10-1206</w:t>
            </w:r>
          </w:p>
        </w:tc>
        <w:tc>
          <w:tcPr>
            <w:tcW w:w="5760" w:type="dxa"/>
            <w:shd w:val="clear" w:color="auto" w:fill="auto"/>
          </w:tcPr>
          <w:p w14:paraId="7F34572C" w14:textId="77777777" w:rsidR="00E27F88" w:rsidRPr="005B17D3" w:rsidRDefault="00E27F88" w:rsidP="00EF3896">
            <w:pPr>
              <w:pStyle w:val="BodyTextBullet2"/>
            </w:pPr>
            <w:r w:rsidRPr="005B17D3">
              <w:t>The “60-Day Pre-Term In-Process” banner from the print vendor displays.</w:t>
            </w:r>
          </w:p>
        </w:tc>
      </w:tr>
    </w:tbl>
    <w:p w14:paraId="477FE553" w14:textId="77777777" w:rsidR="00E27F88" w:rsidRPr="005B17D3" w:rsidRDefault="00E27F88" w:rsidP="00EF3896"/>
    <w:p w14:paraId="108D7B85" w14:textId="77777777" w:rsidR="00E27F88" w:rsidRPr="005B17D3" w:rsidRDefault="00E27F88" w:rsidP="00EF3896"/>
    <w:p w14:paraId="1EC8530B" w14:textId="77777777" w:rsidR="00E27F88" w:rsidRPr="005B17D3" w:rsidRDefault="00E27F88" w:rsidP="00EF3896">
      <w:pPr>
        <w:keepNext/>
        <w:jc w:val="center"/>
      </w:pPr>
      <w:r w:rsidRPr="005B17D3">
        <w:rPr>
          <w:noProof/>
        </w:rPr>
        <w:drawing>
          <wp:inline distT="0" distB="0" distL="0" distR="0" wp14:anchorId="10955D2E" wp14:editId="4D246E00">
            <wp:extent cx="5943600" cy="1743976"/>
            <wp:effectExtent l="0" t="0" r="0" b="8890"/>
            <wp:docPr id="1450" name="Picture 1450" descr="Screen shot of the &quot;60-Day Expired-Vet Ineligible&quot; banner. If ajn &quot;error&quot; or &quot;returned&quot; status is received, the banner updates to &quot;60-Day Expired-Vet Ineligible&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VHAISHSplanR\workspace\HECMS_roboh\ESR Help Project\Images\PersonSearchTabs\Communications\60_day_pre_term\pre_term_banner_expired.PN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943600" cy="1743976"/>
                    </a:xfrm>
                    <a:prstGeom prst="rect">
                      <a:avLst/>
                    </a:prstGeom>
                    <a:noFill/>
                    <a:ln>
                      <a:noFill/>
                    </a:ln>
                  </pic:spPr>
                </pic:pic>
              </a:graphicData>
            </a:graphic>
          </wp:inline>
        </w:drawing>
      </w:r>
    </w:p>
    <w:p w14:paraId="0626898B" w14:textId="58F6D235" w:rsidR="00E27F88" w:rsidRPr="005B17D3" w:rsidRDefault="00E27F88" w:rsidP="00EF3896">
      <w:pPr>
        <w:pStyle w:val="Caption"/>
      </w:pPr>
      <w:bookmarkStart w:id="1502" w:name="_Toc31622485"/>
      <w:r w:rsidRPr="005B17D3">
        <w:t xml:space="preserve">Figure </w:t>
      </w:r>
      <w:r w:rsidRPr="005B17D3">
        <w:rPr>
          <w:noProof/>
        </w:rPr>
        <w:fldChar w:fldCharType="begin"/>
      </w:r>
      <w:r w:rsidRPr="005B17D3">
        <w:rPr>
          <w:noProof/>
        </w:rPr>
        <w:instrText xml:space="preserve"> SEQ Figure \* ARABIC </w:instrText>
      </w:r>
      <w:r w:rsidRPr="005B17D3">
        <w:rPr>
          <w:noProof/>
        </w:rPr>
        <w:fldChar w:fldCharType="separate"/>
      </w:r>
      <w:r w:rsidR="00086A98" w:rsidRPr="005B17D3">
        <w:rPr>
          <w:noProof/>
        </w:rPr>
        <w:t>128</w:t>
      </w:r>
      <w:r w:rsidRPr="005B17D3">
        <w:rPr>
          <w:noProof/>
        </w:rPr>
        <w:fldChar w:fldCharType="end"/>
      </w:r>
      <w:r w:rsidRPr="005B17D3">
        <w:t>: 60-Day Expired Ineligible Banner</w:t>
      </w:r>
      <w:bookmarkEnd w:id="1502"/>
    </w:p>
    <w:p w14:paraId="0F7743FC" w14:textId="77777777" w:rsidR="00E27F88" w:rsidRPr="005B17D3" w:rsidRDefault="00E27F88" w:rsidP="00EF3896">
      <w:pPr>
        <w:pStyle w:val="BodyTextBullet2"/>
      </w:pPr>
    </w:p>
    <w:p w14:paraId="6D77CDA5" w14:textId="77777777" w:rsidR="00E27F88" w:rsidRPr="005B17D3" w:rsidRDefault="00E27F88" w:rsidP="00EF3896">
      <w:r w:rsidRPr="005B17D3">
        <w:t xml:space="preserve">The table below determines different scenarios if the Enrollment System user clicks the </w:t>
      </w:r>
      <w:r w:rsidRPr="005B17D3">
        <w:rPr>
          <w:b/>
        </w:rPr>
        <w:t>Mail</w:t>
      </w:r>
      <w:r w:rsidRPr="005B17D3">
        <w:t xml:space="preserve"> button, </w:t>
      </w:r>
      <w:r w:rsidRPr="005B17D3">
        <w:rPr>
          <w:b/>
        </w:rPr>
        <w:t>Re-Mail</w:t>
      </w:r>
      <w:r w:rsidRPr="005B17D3">
        <w:t xml:space="preserve"> button, or checks the override check box, and if there are additional active banner messages for 1204, 1205, or 1206 letters.</w:t>
      </w:r>
    </w:p>
    <w:p w14:paraId="28192E80" w14:textId="77777777" w:rsidR="00E27F88" w:rsidRPr="005B17D3" w:rsidRDefault="00E27F88" w:rsidP="00EF3896">
      <w:pPr>
        <w:pStyle w:val="BodyTextBullet2"/>
      </w:pPr>
    </w:p>
    <w:tbl>
      <w:tblPr>
        <w:tblStyle w:val="TableGrid"/>
        <w:tblW w:w="9265" w:type="dxa"/>
        <w:tblLook w:val="04A0" w:firstRow="1" w:lastRow="0" w:firstColumn="1" w:lastColumn="0" w:noHBand="0" w:noVBand="1"/>
      </w:tblPr>
      <w:tblGrid>
        <w:gridCol w:w="2772"/>
        <w:gridCol w:w="2353"/>
        <w:gridCol w:w="4140"/>
      </w:tblGrid>
      <w:tr w:rsidR="00E27F88" w:rsidRPr="005B17D3" w14:paraId="57F31A3B" w14:textId="77777777" w:rsidTr="00CF12AE">
        <w:trPr>
          <w:tblHeader/>
        </w:trPr>
        <w:tc>
          <w:tcPr>
            <w:tcW w:w="2772" w:type="dxa"/>
            <w:shd w:val="clear" w:color="auto" w:fill="D9E2F3" w:themeFill="accent1" w:themeFillTint="33"/>
          </w:tcPr>
          <w:p w14:paraId="6919AC34" w14:textId="77777777" w:rsidR="00E27F88" w:rsidRPr="005B17D3" w:rsidRDefault="00E27F88" w:rsidP="00EF3896">
            <w:pPr>
              <w:pStyle w:val="BodyText"/>
              <w:rPr>
                <w:rFonts w:ascii="Arial" w:hAnsi="Arial" w:cs="Arial"/>
                <w:b/>
                <w:sz w:val="22"/>
                <w:szCs w:val="22"/>
              </w:rPr>
            </w:pPr>
            <w:r w:rsidRPr="005B17D3">
              <w:rPr>
                <w:rFonts w:ascii="Arial" w:hAnsi="Arial" w:cs="Arial"/>
                <w:b/>
                <w:sz w:val="22"/>
                <w:szCs w:val="22"/>
              </w:rPr>
              <w:t xml:space="preserve">If </w:t>
            </w:r>
          </w:p>
        </w:tc>
        <w:tc>
          <w:tcPr>
            <w:tcW w:w="2353" w:type="dxa"/>
            <w:shd w:val="clear" w:color="auto" w:fill="D9E2F3" w:themeFill="accent1" w:themeFillTint="33"/>
          </w:tcPr>
          <w:p w14:paraId="18F04094" w14:textId="77777777" w:rsidR="00E27F88" w:rsidRPr="005B17D3" w:rsidRDefault="00E27F88" w:rsidP="00EF3896">
            <w:pPr>
              <w:pStyle w:val="BodyText"/>
              <w:rPr>
                <w:rFonts w:ascii="Arial" w:hAnsi="Arial" w:cs="Arial"/>
                <w:b/>
                <w:sz w:val="22"/>
                <w:szCs w:val="22"/>
              </w:rPr>
            </w:pPr>
            <w:r w:rsidRPr="005B17D3">
              <w:rPr>
                <w:rFonts w:ascii="Arial" w:hAnsi="Arial" w:cs="Arial"/>
                <w:b/>
                <w:sz w:val="22"/>
                <w:szCs w:val="22"/>
              </w:rPr>
              <w:t>And</w:t>
            </w:r>
          </w:p>
        </w:tc>
        <w:tc>
          <w:tcPr>
            <w:tcW w:w="4140" w:type="dxa"/>
            <w:shd w:val="clear" w:color="auto" w:fill="D9E2F3" w:themeFill="accent1" w:themeFillTint="33"/>
          </w:tcPr>
          <w:p w14:paraId="53EA20A4" w14:textId="77777777" w:rsidR="00E27F88" w:rsidRPr="005B17D3" w:rsidRDefault="00E27F88" w:rsidP="00EF3896">
            <w:pPr>
              <w:pStyle w:val="BodyText"/>
              <w:rPr>
                <w:rFonts w:ascii="Arial" w:hAnsi="Arial" w:cs="Arial"/>
                <w:b/>
                <w:sz w:val="22"/>
                <w:szCs w:val="22"/>
              </w:rPr>
            </w:pPr>
            <w:r w:rsidRPr="005B17D3">
              <w:rPr>
                <w:rFonts w:ascii="Arial" w:hAnsi="Arial" w:cs="Arial"/>
                <w:b/>
                <w:sz w:val="22"/>
                <w:szCs w:val="22"/>
              </w:rPr>
              <w:t>Then</w:t>
            </w:r>
          </w:p>
        </w:tc>
      </w:tr>
      <w:tr w:rsidR="00E27F88" w:rsidRPr="005B17D3" w14:paraId="10782C28" w14:textId="77777777" w:rsidTr="00CF12AE">
        <w:tc>
          <w:tcPr>
            <w:tcW w:w="2772" w:type="dxa"/>
            <w:shd w:val="clear" w:color="auto" w:fill="auto"/>
          </w:tcPr>
          <w:p w14:paraId="24421D6E" w14:textId="77777777" w:rsidR="00E27F88" w:rsidRPr="005B17D3" w:rsidRDefault="00E27F88" w:rsidP="00EF3896">
            <w:pPr>
              <w:pStyle w:val="BodyTextBullet2"/>
            </w:pPr>
            <w:r w:rsidRPr="005B17D3">
              <w:t xml:space="preserve">The Enrollment System user clicks the </w:t>
            </w:r>
            <w:r w:rsidRPr="005B17D3">
              <w:rPr>
                <w:b/>
              </w:rPr>
              <w:t xml:space="preserve">Mail </w:t>
            </w:r>
            <w:r w:rsidRPr="005B17D3">
              <w:t>button for an initial Pre-Term Letter such as: IB 10-1204, IB 10-1205, IB 10-1206</w:t>
            </w:r>
          </w:p>
        </w:tc>
        <w:tc>
          <w:tcPr>
            <w:tcW w:w="2353" w:type="dxa"/>
          </w:tcPr>
          <w:p w14:paraId="176FD031" w14:textId="77777777" w:rsidR="00E27F88" w:rsidRPr="005B17D3" w:rsidRDefault="00E27F88" w:rsidP="00EF3896">
            <w:pPr>
              <w:pStyle w:val="BodyTextBullet2"/>
            </w:pPr>
            <w:r w:rsidRPr="005B17D3">
              <w:t xml:space="preserve">The letter type </w:t>
            </w:r>
            <w:r w:rsidRPr="005B17D3">
              <w:rPr>
                <w:b/>
                <w:u w:val="single" w:color="010101"/>
              </w:rPr>
              <w:t>does</w:t>
            </w:r>
            <w:r w:rsidRPr="005B17D3">
              <w:rPr>
                <w:b/>
              </w:rPr>
              <w:t xml:space="preserve"> </w:t>
            </w:r>
            <w:r w:rsidRPr="005B17D3">
              <w:rPr>
                <w:b/>
                <w:u w:val="single" w:color="010101"/>
              </w:rPr>
              <w:t>not match</w:t>
            </w:r>
            <w:r w:rsidRPr="005B17D3">
              <w:rPr>
                <w:b/>
              </w:rPr>
              <w:t xml:space="preserve"> </w:t>
            </w:r>
            <w:r w:rsidRPr="005B17D3">
              <w:t>the letter type that the current Pre-Term banner is displayed for</w:t>
            </w:r>
          </w:p>
        </w:tc>
        <w:tc>
          <w:tcPr>
            <w:tcW w:w="4140" w:type="dxa"/>
            <w:shd w:val="clear" w:color="auto" w:fill="auto"/>
          </w:tcPr>
          <w:p w14:paraId="3792A95D" w14:textId="77777777" w:rsidR="00E27F88" w:rsidRPr="005B17D3" w:rsidRDefault="00E27F88" w:rsidP="00EF3896">
            <w:pPr>
              <w:pStyle w:val="BodyTextBullet2"/>
            </w:pPr>
            <w:r w:rsidRPr="005B17D3">
              <w:t>The 60-Day Expired Vet Ineligible banner is removed, and a new 60-Day Pre-Term In- Process banner displays once a new “Mailed by Print Vendor” response is received from the print vendor.</w:t>
            </w:r>
          </w:p>
        </w:tc>
      </w:tr>
      <w:tr w:rsidR="00E27F88" w:rsidRPr="005B17D3" w14:paraId="3678FC26" w14:textId="77777777" w:rsidTr="00CF12AE">
        <w:tc>
          <w:tcPr>
            <w:tcW w:w="2772" w:type="dxa"/>
            <w:shd w:val="clear" w:color="auto" w:fill="auto"/>
          </w:tcPr>
          <w:p w14:paraId="6D42A610" w14:textId="77777777" w:rsidR="00E27F88" w:rsidRPr="005B17D3" w:rsidRDefault="00E27F88" w:rsidP="00EF3896">
            <w:pPr>
              <w:pStyle w:val="BodyTextBullet2"/>
            </w:pPr>
            <w:r w:rsidRPr="005B17D3">
              <w:t>The Enrollment System user clicks the “</w:t>
            </w:r>
            <w:r w:rsidRPr="005B17D3">
              <w:rPr>
                <w:b/>
              </w:rPr>
              <w:t>Re-Mail</w:t>
            </w:r>
            <w:r w:rsidRPr="005B17D3">
              <w:t>” button for an Initial Pre-Term Letter such as: IB 10-1204, IB 10-1205, IB 10-1206</w:t>
            </w:r>
          </w:p>
        </w:tc>
        <w:tc>
          <w:tcPr>
            <w:tcW w:w="2353" w:type="dxa"/>
          </w:tcPr>
          <w:p w14:paraId="30E9A21C" w14:textId="77777777" w:rsidR="00E27F88" w:rsidRPr="005B17D3" w:rsidRDefault="00E27F88" w:rsidP="00EF3896">
            <w:pPr>
              <w:pStyle w:val="BodyTextBullet2"/>
            </w:pPr>
          </w:p>
        </w:tc>
        <w:tc>
          <w:tcPr>
            <w:tcW w:w="4140" w:type="dxa"/>
            <w:shd w:val="clear" w:color="auto" w:fill="auto"/>
          </w:tcPr>
          <w:p w14:paraId="0DFCCE0A" w14:textId="77777777" w:rsidR="00E27F88" w:rsidRPr="005B17D3" w:rsidRDefault="00E27F88" w:rsidP="00EF3896">
            <w:pPr>
              <w:pStyle w:val="BodyTextBullet2"/>
            </w:pPr>
            <w:r w:rsidRPr="005B17D3">
              <w:t>The 60-Day Expired Vet Ineligible banner is removed, and a new 60-Day Pre-Term In- Process banner displays once a new “Mailed by Print Vendor” response is received from the print vendor.</w:t>
            </w:r>
          </w:p>
        </w:tc>
      </w:tr>
      <w:tr w:rsidR="00E27F88" w:rsidRPr="005B17D3" w14:paraId="229D77B9" w14:textId="77777777" w:rsidTr="00CF12AE">
        <w:tc>
          <w:tcPr>
            <w:tcW w:w="2772" w:type="dxa"/>
            <w:shd w:val="clear" w:color="auto" w:fill="auto"/>
          </w:tcPr>
          <w:p w14:paraId="5A6DFF37" w14:textId="77777777" w:rsidR="00E27F88" w:rsidRPr="005B17D3" w:rsidRDefault="00E27F88" w:rsidP="00EF3896">
            <w:pPr>
              <w:pStyle w:val="BodyTextBullet2"/>
            </w:pPr>
            <w:r w:rsidRPr="005B17D3">
              <w:t xml:space="preserve">The Enrollment System user checks the </w:t>
            </w:r>
            <w:r w:rsidRPr="005B17D3">
              <w:rPr>
                <w:b/>
              </w:rPr>
              <w:t xml:space="preserve">Override </w:t>
            </w:r>
            <w:r w:rsidRPr="005B17D3">
              <w:t>check box for an Initial Pre-Term letter such as IB 10-1204, IB</w:t>
            </w:r>
            <w:r w:rsidRPr="005B17D3">
              <w:rPr>
                <w:spacing w:val="29"/>
              </w:rPr>
              <w:t xml:space="preserve"> </w:t>
            </w:r>
            <w:r w:rsidRPr="005B17D3">
              <w:t>10-1205, IB 10-1206)</w:t>
            </w:r>
          </w:p>
        </w:tc>
        <w:tc>
          <w:tcPr>
            <w:tcW w:w="2353" w:type="dxa"/>
          </w:tcPr>
          <w:p w14:paraId="48E4D0C6" w14:textId="77777777" w:rsidR="00E27F88" w:rsidRPr="005B17D3" w:rsidRDefault="00E27F88" w:rsidP="00EF3896">
            <w:pPr>
              <w:pStyle w:val="BodyTextBullet2"/>
            </w:pPr>
          </w:p>
        </w:tc>
        <w:tc>
          <w:tcPr>
            <w:tcW w:w="4140" w:type="dxa"/>
            <w:shd w:val="clear" w:color="auto" w:fill="auto"/>
          </w:tcPr>
          <w:p w14:paraId="0D2A1612" w14:textId="77777777" w:rsidR="00E27F88" w:rsidRPr="005B17D3" w:rsidRDefault="00E27F88" w:rsidP="00EF3896">
            <w:pPr>
              <w:pStyle w:val="BodyTextBullet2"/>
            </w:pPr>
            <w:r w:rsidRPr="005B17D3">
              <w:t>The 60-Day Expired Vet Ineligible banner is removed, and a new 60-Day Pre-Term In- Process banner displays once a new “Mailed by Print Vendor” response is received from the print vendor.</w:t>
            </w:r>
          </w:p>
        </w:tc>
      </w:tr>
      <w:tr w:rsidR="00E27F88" w:rsidRPr="005B17D3" w14:paraId="67CDD402" w14:textId="77777777" w:rsidTr="00CF12AE">
        <w:tc>
          <w:tcPr>
            <w:tcW w:w="2772" w:type="dxa"/>
            <w:shd w:val="clear" w:color="auto" w:fill="auto"/>
          </w:tcPr>
          <w:p w14:paraId="0E06BD1E" w14:textId="77777777" w:rsidR="00E27F88" w:rsidRPr="005B17D3" w:rsidRDefault="00E27F88" w:rsidP="00EF3896">
            <w:pPr>
              <w:pStyle w:val="BodyTextBullet2"/>
            </w:pPr>
            <w:r w:rsidRPr="005B17D3">
              <w:t>Any additional banner message is active</w:t>
            </w:r>
          </w:p>
        </w:tc>
        <w:tc>
          <w:tcPr>
            <w:tcW w:w="2353" w:type="dxa"/>
          </w:tcPr>
          <w:p w14:paraId="3391D143" w14:textId="77777777" w:rsidR="00E27F88" w:rsidRPr="005B17D3" w:rsidRDefault="00E27F88" w:rsidP="00EF3896">
            <w:pPr>
              <w:pStyle w:val="BodyTextBullet2"/>
            </w:pPr>
            <w:r w:rsidRPr="005B17D3">
              <w:t>The Veteran has a future discharge date</w:t>
            </w:r>
          </w:p>
        </w:tc>
        <w:tc>
          <w:tcPr>
            <w:tcW w:w="4140" w:type="dxa"/>
            <w:shd w:val="clear" w:color="auto" w:fill="auto"/>
          </w:tcPr>
          <w:p w14:paraId="7C15B501" w14:textId="77777777" w:rsidR="00E27F88" w:rsidRPr="005B17D3" w:rsidRDefault="00E27F88" w:rsidP="00EF3896">
            <w:pPr>
              <w:pStyle w:val="BodyTextBullet2"/>
            </w:pPr>
            <w:r w:rsidRPr="005B17D3">
              <w:t>All messages display, and the 60-Day Pre- Term banner takes priority and displays.</w:t>
            </w:r>
          </w:p>
        </w:tc>
      </w:tr>
    </w:tbl>
    <w:p w14:paraId="5E4B3940" w14:textId="77777777" w:rsidR="00E27F88" w:rsidRPr="005B17D3" w:rsidRDefault="00E27F88" w:rsidP="00EF3896">
      <w:pPr>
        <w:pStyle w:val="BodyTextBullet2"/>
      </w:pPr>
    </w:p>
    <w:p w14:paraId="06E03501" w14:textId="77777777" w:rsidR="00E27F88" w:rsidRPr="005B17D3" w:rsidRDefault="00E27F88" w:rsidP="00EF3896">
      <w:pPr>
        <w:pStyle w:val="BodyTextBullet2"/>
        <w:rPr>
          <w:rStyle w:val="Strong"/>
        </w:rPr>
      </w:pPr>
      <w:r w:rsidRPr="005B17D3">
        <w:rPr>
          <w:rStyle w:val="Strong"/>
        </w:rPr>
        <w:t>Manually Remove Future Discharge Date from Military Service Data Sharing</w:t>
      </w:r>
    </w:p>
    <w:p w14:paraId="625E184A" w14:textId="77777777" w:rsidR="00E27F88" w:rsidRPr="005B17D3" w:rsidRDefault="00E27F88" w:rsidP="00EF3896">
      <w:pPr>
        <w:pStyle w:val="BodyText"/>
        <w:kinsoku w:val="0"/>
        <w:overflowPunct w:val="0"/>
        <w:spacing w:before="6"/>
        <w:rPr>
          <w:b/>
          <w:bCs/>
          <w:sz w:val="20"/>
        </w:rPr>
      </w:pPr>
    </w:p>
    <w:p w14:paraId="4ED6C02C" w14:textId="77777777" w:rsidR="00E27F88" w:rsidRPr="005B17D3" w:rsidRDefault="00E27F88" w:rsidP="00EF3896">
      <w:pPr>
        <w:pStyle w:val="BodyTextBullet2"/>
      </w:pPr>
      <w:r w:rsidRPr="005B17D3">
        <w:t xml:space="preserve">When an Enrollment System user, online application (1010-EZ) or Military Service Data Sharing (MSDS) adds a Future Discharge Date (FDD), it displays in the banner letting the Enrollment System user know that the record has an FDD. </w:t>
      </w:r>
    </w:p>
    <w:p w14:paraId="1F974A67" w14:textId="77777777" w:rsidR="00E27F88" w:rsidRPr="005B17D3" w:rsidRDefault="00E27F88" w:rsidP="00EF3896">
      <w:pPr>
        <w:pStyle w:val="BodyTextBullet2"/>
      </w:pPr>
    </w:p>
    <w:p w14:paraId="0A0E12E9" w14:textId="77777777" w:rsidR="00E27F88" w:rsidRPr="005B17D3" w:rsidRDefault="00E27F88" w:rsidP="00EF3896">
      <w:pPr>
        <w:pStyle w:val="BodyTextBullet2"/>
        <w:keepNext/>
      </w:pPr>
      <w:r w:rsidRPr="005B17D3">
        <w:rPr>
          <w:noProof/>
        </w:rPr>
        <w:drawing>
          <wp:inline distT="0" distB="0" distL="0" distR="0" wp14:anchorId="099CCA00" wp14:editId="5EFE06DD">
            <wp:extent cx="5943600" cy="1794736"/>
            <wp:effectExtent l="0" t="0" r="0" b="0"/>
            <wp:docPr id="1451" name="Picture 1451" descr="Screen shot of the 60-Day Pre-Term In-Process &amp; Future Discharge Date banner. If any additional banner message is active, and the Veteran has a Future Discharge Date, the 60-Day Pre-Term banner displa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VHAISHSplanR\workspace\HECMS_roboh\ESR Help Project\Images\PersonSearchTabs\Communications\60_day_pre_term\pre_term_banner_in_process_fdd.PN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943600" cy="1794736"/>
                    </a:xfrm>
                    <a:prstGeom prst="rect">
                      <a:avLst/>
                    </a:prstGeom>
                    <a:noFill/>
                    <a:ln>
                      <a:noFill/>
                    </a:ln>
                  </pic:spPr>
                </pic:pic>
              </a:graphicData>
            </a:graphic>
          </wp:inline>
        </w:drawing>
      </w:r>
    </w:p>
    <w:p w14:paraId="58F81EAE" w14:textId="0F5AE799" w:rsidR="00E27F88" w:rsidRPr="005B17D3" w:rsidRDefault="00E27F88" w:rsidP="00EF3896">
      <w:pPr>
        <w:pStyle w:val="Caption"/>
      </w:pPr>
      <w:bookmarkStart w:id="1503" w:name="_Toc31622486"/>
      <w:r w:rsidRPr="005B17D3">
        <w:t xml:space="preserve">Figure </w:t>
      </w:r>
      <w:r w:rsidRPr="005B17D3">
        <w:rPr>
          <w:noProof/>
        </w:rPr>
        <w:fldChar w:fldCharType="begin"/>
      </w:r>
      <w:r w:rsidRPr="005B17D3">
        <w:rPr>
          <w:noProof/>
        </w:rPr>
        <w:instrText xml:space="preserve"> SEQ Figure \* ARABIC </w:instrText>
      </w:r>
      <w:r w:rsidRPr="005B17D3">
        <w:rPr>
          <w:noProof/>
        </w:rPr>
        <w:fldChar w:fldCharType="separate"/>
      </w:r>
      <w:r w:rsidR="00086A98" w:rsidRPr="005B17D3">
        <w:rPr>
          <w:noProof/>
        </w:rPr>
        <w:t>129</w:t>
      </w:r>
      <w:r w:rsidRPr="005B17D3">
        <w:rPr>
          <w:noProof/>
        </w:rPr>
        <w:fldChar w:fldCharType="end"/>
      </w:r>
      <w:r w:rsidRPr="005B17D3">
        <w:t>: 60-Day Pre-Term In-Process &amp; Future Discharge Date Banner</w:t>
      </w:r>
      <w:bookmarkEnd w:id="1503"/>
    </w:p>
    <w:p w14:paraId="41BDCF3B" w14:textId="77777777" w:rsidR="00E27F88" w:rsidRPr="005B17D3" w:rsidRDefault="00E27F88" w:rsidP="00EF3896">
      <w:pPr>
        <w:pStyle w:val="BodyTextBullet2"/>
      </w:pPr>
    </w:p>
    <w:p w14:paraId="29C3D1FE" w14:textId="77777777" w:rsidR="00E27F88" w:rsidRPr="005B17D3" w:rsidRDefault="00E27F88" w:rsidP="00EF3896">
      <w:pPr>
        <w:pStyle w:val="BodyTextBullet2"/>
      </w:pPr>
      <w:r w:rsidRPr="005B17D3">
        <w:t xml:space="preserve">The FDD gets entered on the </w:t>
      </w:r>
      <w:r w:rsidRPr="005B17D3">
        <w:rPr>
          <w:b/>
        </w:rPr>
        <w:t>Military Service</w:t>
      </w:r>
      <w:r w:rsidRPr="005B17D3">
        <w:t xml:space="preserve"> screen, </w:t>
      </w:r>
      <w:r w:rsidRPr="005B17D3">
        <w:rPr>
          <w:b/>
        </w:rPr>
        <w:t>Military Service Episodes – HEC</w:t>
      </w:r>
      <w:r w:rsidRPr="005B17D3">
        <w:t xml:space="preserve"> section.</w:t>
      </w:r>
    </w:p>
    <w:p w14:paraId="585BC2A8" w14:textId="77777777" w:rsidR="00E27F88" w:rsidRPr="005B17D3" w:rsidRDefault="00E27F88" w:rsidP="00EF3896">
      <w:pPr>
        <w:pStyle w:val="BodyTextBullet2"/>
        <w:keepNext/>
        <w:jc w:val="center"/>
      </w:pPr>
      <w:r w:rsidRPr="005B17D3">
        <w:rPr>
          <w:noProof/>
        </w:rPr>
        <w:drawing>
          <wp:inline distT="0" distB="0" distL="0" distR="0" wp14:anchorId="525A3436" wp14:editId="6991D2FB">
            <wp:extent cx="5358765" cy="2317750"/>
            <wp:effectExtent l="0" t="0" r="0" b="6350"/>
            <wp:docPr id="1454" name="Picture 1454" descr="Screen shot of where the FDD gets entered on the Military Service screen, Military Service Episodes – HEC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VHAISHSplanR\workspace\HECMS_roboh\ESR Help Project\Images\PersonSearchTabs\Communications\60_day_pre_term\fdd_on_military_service_screen.pn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358765" cy="2317750"/>
                    </a:xfrm>
                    <a:prstGeom prst="rect">
                      <a:avLst/>
                    </a:prstGeom>
                    <a:noFill/>
                    <a:ln>
                      <a:noFill/>
                    </a:ln>
                  </pic:spPr>
                </pic:pic>
              </a:graphicData>
            </a:graphic>
          </wp:inline>
        </w:drawing>
      </w:r>
    </w:p>
    <w:p w14:paraId="53478883" w14:textId="70F38C47" w:rsidR="00E27F88" w:rsidRPr="005B17D3" w:rsidRDefault="00E27F88" w:rsidP="00EF3896">
      <w:pPr>
        <w:pStyle w:val="Caption"/>
      </w:pPr>
      <w:bookmarkStart w:id="1504" w:name="_Toc31622487"/>
      <w:r w:rsidRPr="005B17D3">
        <w:t xml:space="preserve">Figure </w:t>
      </w:r>
      <w:r w:rsidRPr="005B17D3">
        <w:rPr>
          <w:noProof/>
        </w:rPr>
        <w:fldChar w:fldCharType="begin"/>
      </w:r>
      <w:r w:rsidRPr="005B17D3">
        <w:rPr>
          <w:noProof/>
        </w:rPr>
        <w:instrText xml:space="preserve"> SEQ Figure \* ARABIC </w:instrText>
      </w:r>
      <w:r w:rsidRPr="005B17D3">
        <w:rPr>
          <w:noProof/>
        </w:rPr>
        <w:fldChar w:fldCharType="separate"/>
      </w:r>
      <w:r w:rsidR="00086A98" w:rsidRPr="005B17D3">
        <w:rPr>
          <w:noProof/>
        </w:rPr>
        <w:t>130</w:t>
      </w:r>
      <w:r w:rsidRPr="005B17D3">
        <w:rPr>
          <w:noProof/>
        </w:rPr>
        <w:fldChar w:fldCharType="end"/>
      </w:r>
      <w:r w:rsidRPr="005B17D3">
        <w:t>: Future Discharge Date (FDD) field displaying on the Military Service Screen</w:t>
      </w:r>
      <w:bookmarkEnd w:id="1504"/>
    </w:p>
    <w:p w14:paraId="7A4CEF7D" w14:textId="77777777" w:rsidR="00E27F88" w:rsidRPr="005B17D3" w:rsidRDefault="00E27F88" w:rsidP="00EF3896">
      <w:pPr>
        <w:pStyle w:val="BodyTextBullet2"/>
      </w:pPr>
    </w:p>
    <w:p w14:paraId="748C8FCF" w14:textId="77777777" w:rsidR="00E27F88" w:rsidRPr="005B17D3" w:rsidRDefault="00E27F88" w:rsidP="00EF3896">
      <w:pPr>
        <w:pStyle w:val="BodyTextBullet2"/>
        <w:rPr>
          <w:b/>
        </w:rPr>
      </w:pPr>
      <w:r w:rsidRPr="005B17D3">
        <w:t xml:space="preserve">However, the Enrollment System user can turn off the FDD from MSDS by entering “N” into the </w:t>
      </w:r>
      <w:r w:rsidRPr="005B17D3">
        <w:rPr>
          <w:b/>
        </w:rPr>
        <w:t xml:space="preserve">Value </w:t>
      </w:r>
      <w:r w:rsidRPr="005B17D3">
        <w:t xml:space="preserve">field of the </w:t>
      </w:r>
      <w:r w:rsidRPr="005B17D3">
        <w:rPr>
          <w:b/>
        </w:rPr>
        <w:t xml:space="preserve">Accept FDD from MSDS </w:t>
      </w:r>
      <w:r w:rsidRPr="005B17D3">
        <w:t xml:space="preserve">parameter on the </w:t>
      </w:r>
      <w:r w:rsidRPr="005B17D3">
        <w:rPr>
          <w:b/>
        </w:rPr>
        <w:t xml:space="preserve">System Parameters </w:t>
      </w:r>
      <w:r w:rsidRPr="005B17D3">
        <w:t>screen.</w:t>
      </w:r>
    </w:p>
    <w:p w14:paraId="4F75ECB6" w14:textId="77777777" w:rsidR="00E27F88" w:rsidRPr="005B17D3" w:rsidRDefault="00E27F88" w:rsidP="00EF3896">
      <w:pPr>
        <w:pStyle w:val="BodyTextBullet2"/>
      </w:pPr>
    </w:p>
    <w:p w14:paraId="7A06ED56" w14:textId="77777777" w:rsidR="00E27F88" w:rsidRPr="005B17D3" w:rsidRDefault="00E27F88" w:rsidP="00EF3896">
      <w:pPr>
        <w:pStyle w:val="BodyTextBullet2"/>
        <w:keepNext/>
      </w:pPr>
      <w:r w:rsidRPr="005B17D3">
        <w:rPr>
          <w:noProof/>
        </w:rPr>
        <w:drawing>
          <wp:inline distT="0" distB="0" distL="0" distR="0" wp14:anchorId="1A57DF72" wp14:editId="3823E059">
            <wp:extent cx="5943600" cy="630669"/>
            <wp:effectExtent l="0" t="0" r="0" b="0"/>
            <wp:docPr id="1455" name="Picture 1455" descr="The Enrollment System user can turn off the FDD from MSDS by entering “N” into the Value field of the Accept FDD from MSDS parameter on the System Parameter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VHAISHSplanR\workspace\HECMS_roboh\ESR Help Project\Images\PersonSearchTabs\Communications\60_day_pre_term\accept_fdd_from_msds_param.pn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943600" cy="630669"/>
                    </a:xfrm>
                    <a:prstGeom prst="rect">
                      <a:avLst/>
                    </a:prstGeom>
                    <a:noFill/>
                    <a:ln>
                      <a:noFill/>
                    </a:ln>
                  </pic:spPr>
                </pic:pic>
              </a:graphicData>
            </a:graphic>
          </wp:inline>
        </w:drawing>
      </w:r>
    </w:p>
    <w:p w14:paraId="76CBF9AB" w14:textId="25FC46C3" w:rsidR="00E27F88" w:rsidRPr="005B17D3" w:rsidRDefault="00E27F88" w:rsidP="00EF3896">
      <w:pPr>
        <w:pStyle w:val="Caption"/>
      </w:pPr>
      <w:bookmarkStart w:id="1505" w:name="_Toc31622488"/>
      <w:r w:rsidRPr="005B17D3">
        <w:t xml:space="preserve">Figure </w:t>
      </w:r>
      <w:r w:rsidRPr="005B17D3">
        <w:rPr>
          <w:noProof/>
        </w:rPr>
        <w:fldChar w:fldCharType="begin"/>
      </w:r>
      <w:r w:rsidRPr="005B17D3">
        <w:rPr>
          <w:noProof/>
        </w:rPr>
        <w:instrText xml:space="preserve"> SEQ Figure \* ARABIC </w:instrText>
      </w:r>
      <w:r w:rsidRPr="005B17D3">
        <w:rPr>
          <w:noProof/>
        </w:rPr>
        <w:fldChar w:fldCharType="separate"/>
      </w:r>
      <w:r w:rsidR="00086A98" w:rsidRPr="005B17D3">
        <w:rPr>
          <w:noProof/>
        </w:rPr>
        <w:t>131</w:t>
      </w:r>
      <w:r w:rsidRPr="005B17D3">
        <w:rPr>
          <w:noProof/>
        </w:rPr>
        <w:fldChar w:fldCharType="end"/>
      </w:r>
      <w:r w:rsidRPr="005B17D3">
        <w:t>: Not Accepting FDD from MSDS</w:t>
      </w:r>
      <w:bookmarkEnd w:id="1505"/>
    </w:p>
    <w:p w14:paraId="0A361806" w14:textId="77777777" w:rsidR="00E27F88" w:rsidRPr="005B17D3" w:rsidRDefault="00E27F88" w:rsidP="00EF3896">
      <w:pPr>
        <w:pStyle w:val="BodyTextBullet2"/>
      </w:pPr>
    </w:p>
    <w:p w14:paraId="58445E3E" w14:textId="77777777" w:rsidR="00E27F88" w:rsidRPr="005B17D3" w:rsidRDefault="00E27F88" w:rsidP="00EF3896">
      <w:pPr>
        <w:pStyle w:val="BodyTextBullet2"/>
        <w:rPr>
          <w:rStyle w:val="Strong"/>
        </w:rPr>
      </w:pPr>
      <w:r w:rsidRPr="005B17D3">
        <w:rPr>
          <w:rStyle w:val="Strong"/>
        </w:rPr>
        <w:t>Manage “Manually Mail/Re-Mail Pre-Term Eligibility Letters” Capability</w:t>
      </w:r>
    </w:p>
    <w:p w14:paraId="51E055FA" w14:textId="77777777" w:rsidR="00E27F88" w:rsidRPr="005B17D3" w:rsidRDefault="00E27F88" w:rsidP="00EF3896">
      <w:pPr>
        <w:pStyle w:val="BodyText"/>
        <w:kinsoku w:val="0"/>
        <w:overflowPunct w:val="0"/>
        <w:spacing w:before="10"/>
        <w:rPr>
          <w:b/>
          <w:bCs/>
          <w:sz w:val="25"/>
          <w:szCs w:val="25"/>
        </w:rPr>
      </w:pPr>
    </w:p>
    <w:p w14:paraId="264F2F6A" w14:textId="77777777" w:rsidR="00E27F88" w:rsidRPr="005B17D3" w:rsidRDefault="00E27F88" w:rsidP="00EF3896">
      <w:pPr>
        <w:pStyle w:val="BodyTextBullet2"/>
      </w:pPr>
      <w:r w:rsidRPr="005B17D3">
        <w:t xml:space="preserve">Enrollment System administrators can control which users can click the </w:t>
      </w:r>
      <w:r w:rsidRPr="005B17D3">
        <w:rPr>
          <w:b/>
        </w:rPr>
        <w:t xml:space="preserve">Mail </w:t>
      </w:r>
      <w:r w:rsidRPr="005B17D3">
        <w:t xml:space="preserve">button for each Pre-Term and Eligibility Letter under the </w:t>
      </w:r>
      <w:r w:rsidRPr="005B17D3">
        <w:rPr>
          <w:b/>
        </w:rPr>
        <w:t xml:space="preserve">Available for Mailing </w:t>
      </w:r>
      <w:r w:rsidRPr="005B17D3">
        <w:t>tab.</w:t>
      </w:r>
    </w:p>
    <w:p w14:paraId="46DAB5F2" w14:textId="77777777" w:rsidR="00E27F88" w:rsidRPr="005B17D3" w:rsidRDefault="00E27F88" w:rsidP="00EF3896">
      <w:pPr>
        <w:pStyle w:val="BodyTextBullet2"/>
      </w:pPr>
    </w:p>
    <w:tbl>
      <w:tblPr>
        <w:tblStyle w:val="TableGrid"/>
        <w:tblW w:w="8905" w:type="dxa"/>
        <w:tblLook w:val="04A0" w:firstRow="1" w:lastRow="0" w:firstColumn="1" w:lastColumn="0" w:noHBand="0" w:noVBand="1"/>
      </w:tblPr>
      <w:tblGrid>
        <w:gridCol w:w="3415"/>
        <w:gridCol w:w="5490"/>
      </w:tblGrid>
      <w:tr w:rsidR="00E27F88" w:rsidRPr="005B17D3" w14:paraId="5EBD9B99" w14:textId="77777777" w:rsidTr="00CF12AE">
        <w:trPr>
          <w:tblHeader/>
        </w:trPr>
        <w:tc>
          <w:tcPr>
            <w:tcW w:w="3415" w:type="dxa"/>
            <w:shd w:val="clear" w:color="auto" w:fill="D9E2F3" w:themeFill="accent1" w:themeFillTint="33"/>
          </w:tcPr>
          <w:p w14:paraId="4F82E6D8" w14:textId="77777777" w:rsidR="00E27F88" w:rsidRPr="005B17D3" w:rsidRDefault="00E27F88" w:rsidP="00EF3896">
            <w:pPr>
              <w:pStyle w:val="BodyText"/>
              <w:rPr>
                <w:rFonts w:ascii="Arial" w:hAnsi="Arial" w:cs="Arial"/>
                <w:b/>
                <w:sz w:val="22"/>
                <w:szCs w:val="22"/>
              </w:rPr>
            </w:pPr>
            <w:r w:rsidRPr="005B17D3">
              <w:rPr>
                <w:rFonts w:ascii="Arial" w:hAnsi="Arial" w:cs="Arial"/>
                <w:b/>
                <w:bCs/>
                <w:sz w:val="22"/>
                <w:szCs w:val="22"/>
              </w:rPr>
              <w:t>If the "Manually Mail/Re- Mail Pre-Term Eligibility Letters" capability is</w:t>
            </w:r>
          </w:p>
        </w:tc>
        <w:tc>
          <w:tcPr>
            <w:tcW w:w="5490" w:type="dxa"/>
            <w:shd w:val="clear" w:color="auto" w:fill="D9E2F3" w:themeFill="accent1" w:themeFillTint="33"/>
          </w:tcPr>
          <w:p w14:paraId="6BDED5D1" w14:textId="77777777" w:rsidR="00E27F88" w:rsidRPr="005B17D3" w:rsidRDefault="00E27F88" w:rsidP="00EF3896">
            <w:pPr>
              <w:pStyle w:val="BodyText"/>
              <w:rPr>
                <w:rFonts w:ascii="Arial" w:hAnsi="Arial" w:cs="Arial"/>
                <w:b/>
                <w:sz w:val="22"/>
                <w:szCs w:val="22"/>
              </w:rPr>
            </w:pPr>
            <w:r w:rsidRPr="005B17D3">
              <w:rPr>
                <w:rFonts w:ascii="Arial" w:hAnsi="Arial" w:cs="Arial"/>
                <w:b/>
                <w:sz w:val="22"/>
                <w:szCs w:val="22"/>
              </w:rPr>
              <w:t>Then</w:t>
            </w:r>
          </w:p>
        </w:tc>
      </w:tr>
      <w:tr w:rsidR="00E27F88" w:rsidRPr="005B17D3" w14:paraId="76B28D77" w14:textId="77777777" w:rsidTr="00CF12AE">
        <w:tc>
          <w:tcPr>
            <w:tcW w:w="3415" w:type="dxa"/>
            <w:shd w:val="clear" w:color="auto" w:fill="auto"/>
          </w:tcPr>
          <w:p w14:paraId="2B073358" w14:textId="77777777" w:rsidR="00E27F88" w:rsidRPr="005B17D3" w:rsidRDefault="00E27F88" w:rsidP="00EF3896">
            <w:pPr>
              <w:pStyle w:val="BodyTextBullet2"/>
            </w:pPr>
            <w:r w:rsidRPr="005B17D3">
              <w:t>Assigned to an Enrollment System user</w:t>
            </w:r>
          </w:p>
        </w:tc>
        <w:tc>
          <w:tcPr>
            <w:tcW w:w="5490" w:type="dxa"/>
            <w:shd w:val="clear" w:color="auto" w:fill="auto"/>
          </w:tcPr>
          <w:p w14:paraId="4E498CFC" w14:textId="77777777" w:rsidR="00E27F88" w:rsidRPr="005B17D3" w:rsidRDefault="00E27F88" w:rsidP="00EF3896">
            <w:pPr>
              <w:pStyle w:val="BodyTextBullet2"/>
            </w:pPr>
            <w:r w:rsidRPr="005B17D3">
              <w:t xml:space="preserve">The Enrollment System user can click the </w:t>
            </w:r>
            <w:r w:rsidRPr="005B17D3">
              <w:rPr>
                <w:b/>
              </w:rPr>
              <w:t>Mail</w:t>
            </w:r>
            <w:r w:rsidRPr="005B17D3">
              <w:t xml:space="preserve"> button for each Pre-Term and Eligibility Letter under the </w:t>
            </w:r>
            <w:r w:rsidRPr="005B17D3">
              <w:rPr>
                <w:b/>
              </w:rPr>
              <w:t>Available for Mailing</w:t>
            </w:r>
            <w:r w:rsidRPr="005B17D3">
              <w:t xml:space="preserve"> tab.</w:t>
            </w:r>
          </w:p>
        </w:tc>
      </w:tr>
      <w:tr w:rsidR="00E27F88" w:rsidRPr="005B17D3" w14:paraId="3B01A89E" w14:textId="77777777" w:rsidTr="00CF12AE">
        <w:tc>
          <w:tcPr>
            <w:tcW w:w="3415" w:type="dxa"/>
            <w:shd w:val="clear" w:color="auto" w:fill="auto"/>
          </w:tcPr>
          <w:p w14:paraId="3AE9F9FA" w14:textId="77777777" w:rsidR="00E27F88" w:rsidRPr="005B17D3" w:rsidRDefault="00E27F88" w:rsidP="00EF3896">
            <w:pPr>
              <w:pStyle w:val="BodyTextBullet2"/>
            </w:pPr>
            <w:r w:rsidRPr="005B17D3">
              <w:t>NOT assigned to an Enrollment System user</w:t>
            </w:r>
          </w:p>
        </w:tc>
        <w:tc>
          <w:tcPr>
            <w:tcW w:w="5490" w:type="dxa"/>
            <w:shd w:val="clear" w:color="auto" w:fill="auto"/>
          </w:tcPr>
          <w:p w14:paraId="3D27CD74" w14:textId="77777777" w:rsidR="00E27F88" w:rsidRPr="005B17D3" w:rsidRDefault="00E27F88" w:rsidP="00EF3896">
            <w:pPr>
              <w:pStyle w:val="BodyTextBullet2"/>
            </w:pPr>
            <w:r w:rsidRPr="005B17D3">
              <w:t xml:space="preserve">The </w:t>
            </w:r>
            <w:r w:rsidRPr="005B17D3">
              <w:rPr>
                <w:b/>
              </w:rPr>
              <w:t>Mail</w:t>
            </w:r>
            <w:r w:rsidRPr="005B17D3">
              <w:t xml:space="preserve"> button is grayed out, and the Enrollment System user cannot click the </w:t>
            </w:r>
            <w:r w:rsidRPr="005B17D3">
              <w:rPr>
                <w:b/>
              </w:rPr>
              <w:t>Mail</w:t>
            </w:r>
            <w:r w:rsidRPr="005B17D3">
              <w:t xml:space="preserve"> button for any Pre-Term or Eligibility Letter under the </w:t>
            </w:r>
            <w:r w:rsidRPr="005B17D3">
              <w:rPr>
                <w:b/>
              </w:rPr>
              <w:t xml:space="preserve">Available for Mailing </w:t>
            </w:r>
            <w:r w:rsidRPr="005B17D3">
              <w:t>tab.</w:t>
            </w:r>
          </w:p>
        </w:tc>
      </w:tr>
    </w:tbl>
    <w:p w14:paraId="49AE8832" w14:textId="77777777" w:rsidR="00E27F88" w:rsidRPr="005B17D3" w:rsidRDefault="00E27F88" w:rsidP="00EF3896">
      <w:pPr>
        <w:pStyle w:val="BodyTextBullet2"/>
      </w:pPr>
    </w:p>
    <w:p w14:paraId="47ABB4FD" w14:textId="77777777" w:rsidR="00E27F88" w:rsidRPr="005B17D3" w:rsidRDefault="00E27F88" w:rsidP="00EF3896">
      <w:pPr>
        <w:pStyle w:val="BodyTextBullet2"/>
        <w:rPr>
          <w:b/>
          <w:bCs w:val="0"/>
        </w:rPr>
      </w:pPr>
      <w:r w:rsidRPr="005B17D3">
        <w:rPr>
          <w:rStyle w:val="Strong"/>
        </w:rPr>
        <w:t>Manually Expire the 60-Day Pre-Term Clock</w:t>
      </w:r>
    </w:p>
    <w:p w14:paraId="214B2B0C" w14:textId="77777777" w:rsidR="00E27F88" w:rsidRPr="005B17D3" w:rsidRDefault="00E27F88" w:rsidP="00EF3896">
      <w:pPr>
        <w:pStyle w:val="BodyTextBullet2"/>
      </w:pPr>
      <w:r w:rsidRPr="005B17D3">
        <w:t>Enrollment System users can manually expire the 60-Day Pre-Term clock or set the clock to a specified number of days. This manual expiration or specified day set updates the 60-Day Pre-Term Days Remaining field to “Not Applicable” or “Expired” and removes the “60-Day Pre-Term In-Process” banner, the “60-Day Expired-Vet Ineligible” banner or the “60-Day Expired-Vet Ineligible” banner.</w:t>
      </w:r>
    </w:p>
    <w:p w14:paraId="5BBF3CBB" w14:textId="77777777" w:rsidR="00E27F88" w:rsidRPr="005B17D3" w:rsidRDefault="00E27F88" w:rsidP="00EF3896">
      <w:pPr>
        <w:pStyle w:val="BodyTextBullet2"/>
      </w:pPr>
    </w:p>
    <w:p w14:paraId="5289B5D0" w14:textId="77777777" w:rsidR="00E27F88" w:rsidRPr="005B17D3" w:rsidRDefault="00E27F88" w:rsidP="00EF3896">
      <w:pPr>
        <w:pStyle w:val="Heading3"/>
      </w:pPr>
      <w:bookmarkStart w:id="1506" w:name="_Toc289864852"/>
      <w:bookmarkStart w:id="1507" w:name="_Toc394920863"/>
      <w:bookmarkStart w:id="1508" w:name="_Toc406571199"/>
      <w:bookmarkStart w:id="1509" w:name="_Toc478746625"/>
      <w:bookmarkStart w:id="1510" w:name="_Toc482888556"/>
      <w:bookmarkStart w:id="1511" w:name="_Toc31622330"/>
      <w:r w:rsidRPr="005B17D3">
        <w:t>Letter</w:t>
      </w:r>
      <w:r w:rsidRPr="005B17D3">
        <w:fldChar w:fldCharType="begin"/>
      </w:r>
      <w:r w:rsidRPr="005B17D3">
        <w:instrText xml:space="preserve"> XE "Letter:Communications:Type" </w:instrText>
      </w:r>
      <w:r w:rsidRPr="005B17D3">
        <w:fldChar w:fldCharType="end"/>
      </w:r>
      <w:r w:rsidRPr="005B17D3">
        <w:t xml:space="preserve"> Type Communications</w:t>
      </w:r>
      <w:bookmarkEnd w:id="1506"/>
      <w:bookmarkEnd w:id="1507"/>
      <w:bookmarkEnd w:id="1508"/>
      <w:bookmarkEnd w:id="1509"/>
      <w:bookmarkEnd w:id="1510"/>
      <w:bookmarkEnd w:id="1511"/>
      <w:r w:rsidRPr="005B17D3">
        <w:fldChar w:fldCharType="begin"/>
      </w:r>
      <w:r w:rsidRPr="005B17D3">
        <w:instrText xml:space="preserve"> XE "</w:instrText>
      </w:r>
      <w:r w:rsidRPr="005B17D3">
        <w:rPr>
          <w:szCs w:val="18"/>
        </w:rPr>
        <w:instrText>Communications:</w:instrText>
      </w:r>
      <w:r w:rsidRPr="005B17D3">
        <w:instrText xml:space="preserve">letter type" </w:instrText>
      </w:r>
      <w:r w:rsidRPr="005B17D3">
        <w:fldChar w:fldCharType="end"/>
      </w:r>
    </w:p>
    <w:p w14:paraId="0810CB47" w14:textId="77777777" w:rsidR="00E27F88" w:rsidRPr="005B17D3" w:rsidRDefault="00E27F88" w:rsidP="00EF3896">
      <w:pPr>
        <w:pStyle w:val="ScreenField"/>
      </w:pPr>
      <w:r w:rsidRPr="005B17D3">
        <w:t>Cancel Mailing:</w:t>
      </w:r>
    </w:p>
    <w:p w14:paraId="075306B0" w14:textId="77777777" w:rsidR="00E27F88" w:rsidRPr="005B17D3" w:rsidRDefault="00E27F88" w:rsidP="00EF3896">
      <w:pPr>
        <w:pStyle w:val="ScreenFieldDesc"/>
      </w:pPr>
      <w:r w:rsidRPr="005B17D3">
        <w:t>Allows user to cancel a letter</w:t>
      </w:r>
      <w:r w:rsidRPr="005B17D3">
        <w:fldChar w:fldCharType="begin"/>
      </w:r>
      <w:r w:rsidRPr="005B17D3">
        <w:instrText xml:space="preserve"> XE "Letter:Communications:Cancel Mailing" </w:instrText>
      </w:r>
      <w:r w:rsidRPr="005B17D3">
        <w:fldChar w:fldCharType="end"/>
      </w:r>
      <w:r w:rsidRPr="005B17D3">
        <w:t xml:space="preserve"> mailing by placing a check in the check box, entering any comments</w:t>
      </w:r>
      <w:r w:rsidRPr="005B17D3">
        <w:fldChar w:fldCharType="begin"/>
      </w:r>
      <w:r w:rsidRPr="005B17D3">
        <w:instrText xml:space="preserve"> XE "Comments" </w:instrText>
      </w:r>
      <w:r w:rsidRPr="005B17D3">
        <w:fldChar w:fldCharType="end"/>
      </w:r>
      <w:r w:rsidRPr="005B17D3">
        <w:t xml:space="preserve"> and then clicking the </w:t>
      </w:r>
      <w:r w:rsidRPr="005B17D3">
        <w:rPr>
          <w:bCs/>
        </w:rPr>
        <w:t>Update</w:t>
      </w:r>
      <w:r w:rsidRPr="005B17D3">
        <w:t xml:space="preserve"> button.</w:t>
      </w:r>
    </w:p>
    <w:p w14:paraId="173441A4" w14:textId="77777777" w:rsidR="00E27F88" w:rsidRPr="005B17D3" w:rsidRDefault="00E27F88" w:rsidP="00EF3896">
      <w:pPr>
        <w:pStyle w:val="RulesandMore"/>
      </w:pPr>
      <w:r w:rsidRPr="005B17D3">
        <w:t>Rules...</w:t>
      </w:r>
    </w:p>
    <w:p w14:paraId="4AC6F0CB" w14:textId="10F5C4B4" w:rsidR="00E27F88" w:rsidRPr="005B17D3" w:rsidRDefault="00E27F88" w:rsidP="00EF3896">
      <w:pPr>
        <w:pStyle w:val="ListBull2"/>
      </w:pPr>
      <w:r w:rsidRPr="005B17D3">
        <w:t xml:space="preserve">Only letters with a </w:t>
      </w:r>
      <w:r w:rsidRPr="005B17D3">
        <w:rPr>
          <w:i/>
          <w:iCs/>
        </w:rPr>
        <w:t>Communication Status</w:t>
      </w:r>
      <w:r w:rsidRPr="005B17D3">
        <w:t xml:space="preserve"> of </w:t>
      </w:r>
      <w:r w:rsidRPr="005B17D3">
        <w:rPr>
          <w:b/>
          <w:bCs/>
        </w:rPr>
        <w:t>Send to AAC</w:t>
      </w:r>
      <w:r w:rsidRPr="005B17D3">
        <w:rPr>
          <w:b/>
          <w:bCs/>
        </w:rPr>
        <w:fldChar w:fldCharType="begin"/>
      </w:r>
      <w:r w:rsidRPr="005B17D3">
        <w:instrText xml:space="preserve"> XE "AAC" </w:instrText>
      </w:r>
      <w:r w:rsidRPr="005B17D3">
        <w:rPr>
          <w:b/>
          <w:bCs/>
        </w:rPr>
        <w:fldChar w:fldCharType="end"/>
      </w:r>
      <w:r w:rsidRPr="005B17D3">
        <w:t xml:space="preserve"> (AITC) may be manually cancelled (change </w:t>
      </w:r>
      <w:r w:rsidRPr="005B17D3">
        <w:rPr>
          <w:i/>
          <w:iCs/>
        </w:rPr>
        <w:t>Communications Status</w:t>
      </w:r>
      <w:r w:rsidRPr="005B17D3">
        <w:t xml:space="preserve"> to </w:t>
      </w:r>
      <w:r w:rsidRPr="005B17D3">
        <w:rPr>
          <w:b/>
          <w:bCs/>
        </w:rPr>
        <w:t>Cancel By HEC</w:t>
      </w:r>
      <w:r w:rsidRPr="005B17D3">
        <w:t>).</w:t>
      </w:r>
    </w:p>
    <w:p w14:paraId="3F87F506" w14:textId="77777777" w:rsidR="004A19E1" w:rsidRPr="005B17D3" w:rsidRDefault="004A19E1" w:rsidP="004A19E1">
      <w:pPr>
        <w:pStyle w:val="ListBull2"/>
        <w:numPr>
          <w:ilvl w:val="0"/>
          <w:numId w:val="0"/>
        </w:numPr>
        <w:ind w:left="720"/>
      </w:pPr>
    </w:p>
    <w:p w14:paraId="4D1068C6" w14:textId="77777777" w:rsidR="00E27F88" w:rsidRPr="005B17D3" w:rsidRDefault="00E27F88" w:rsidP="00EF3896">
      <w:pPr>
        <w:pStyle w:val="ScreenField"/>
      </w:pPr>
      <w:r w:rsidRPr="005B17D3">
        <w:t>Undeliverable Mail:</w:t>
      </w:r>
    </w:p>
    <w:p w14:paraId="09904348" w14:textId="5DCFB388" w:rsidR="00E27F88" w:rsidRPr="005B17D3" w:rsidRDefault="00E27F88" w:rsidP="00EF3896">
      <w:pPr>
        <w:pStyle w:val="ScreenFieldDesc"/>
      </w:pPr>
      <w:r w:rsidRPr="005B17D3">
        <w:t>This indicates that the letter</w:t>
      </w:r>
      <w:r w:rsidRPr="005B17D3">
        <w:fldChar w:fldCharType="begin"/>
      </w:r>
      <w:r w:rsidRPr="005B17D3">
        <w:instrText xml:space="preserve"> XE "Letter:Communications:Undeliverable Mail" </w:instrText>
      </w:r>
      <w:r w:rsidRPr="005B17D3">
        <w:fldChar w:fldCharType="end"/>
      </w:r>
      <w:r w:rsidRPr="005B17D3">
        <w:t xml:space="preserve"> was undeliverable and was </w:t>
      </w:r>
      <w:r w:rsidRPr="005B17D3">
        <w:rPr>
          <w:i/>
        </w:rPr>
        <w:t>Returned by Post Office</w:t>
      </w:r>
      <w:r w:rsidRPr="005B17D3">
        <w:rPr>
          <w:i/>
        </w:rPr>
        <w:fldChar w:fldCharType="begin"/>
      </w:r>
      <w:r w:rsidRPr="005B17D3">
        <w:instrText xml:space="preserve"> XE "Office:Returned by Post" </w:instrText>
      </w:r>
      <w:r w:rsidRPr="005B17D3">
        <w:rPr>
          <w:i/>
        </w:rPr>
        <w:fldChar w:fldCharType="end"/>
      </w:r>
      <w:r w:rsidRPr="005B17D3">
        <w:t>.</w:t>
      </w:r>
    </w:p>
    <w:p w14:paraId="042745C5" w14:textId="77777777" w:rsidR="004A19E1" w:rsidRPr="005B17D3" w:rsidRDefault="004A19E1" w:rsidP="004A19E1">
      <w:pPr>
        <w:pStyle w:val="ScreenField"/>
      </w:pPr>
    </w:p>
    <w:p w14:paraId="7E71E257" w14:textId="77777777" w:rsidR="00E27F88" w:rsidRPr="005B17D3" w:rsidRDefault="00E27F88" w:rsidP="00EF3896">
      <w:pPr>
        <w:pStyle w:val="ScreenField"/>
      </w:pPr>
      <w:r w:rsidRPr="005B17D3">
        <w:t>Comments</w:t>
      </w:r>
      <w:r w:rsidRPr="005B17D3">
        <w:fldChar w:fldCharType="begin"/>
      </w:r>
      <w:r w:rsidRPr="005B17D3">
        <w:instrText xml:space="preserve"> XE "Comments" </w:instrText>
      </w:r>
      <w:r w:rsidRPr="005B17D3">
        <w:fldChar w:fldCharType="end"/>
      </w:r>
      <w:r w:rsidRPr="005B17D3">
        <w:t>:</w:t>
      </w:r>
    </w:p>
    <w:p w14:paraId="720524DB" w14:textId="77777777" w:rsidR="00E27F88" w:rsidRPr="005B17D3" w:rsidRDefault="00E27F88" w:rsidP="00EF3896">
      <w:pPr>
        <w:pStyle w:val="ScreenFieldDesc"/>
      </w:pPr>
      <w:r w:rsidRPr="005B17D3">
        <w:t>The user may enter a comment for each letter</w:t>
      </w:r>
      <w:r w:rsidRPr="005B17D3">
        <w:fldChar w:fldCharType="begin"/>
      </w:r>
      <w:r w:rsidRPr="005B17D3">
        <w:instrText xml:space="preserve"> XE "Letter:Communications:Comments" </w:instrText>
      </w:r>
      <w:r w:rsidRPr="005B17D3">
        <w:fldChar w:fldCharType="end"/>
      </w:r>
      <w:r w:rsidRPr="005B17D3">
        <w:t>. This is free text with a maximum character length of 255.</w:t>
      </w:r>
    </w:p>
    <w:p w14:paraId="4A63CC23" w14:textId="77777777" w:rsidR="00E27F88" w:rsidRPr="005B17D3" w:rsidRDefault="00E27F88" w:rsidP="00EF3896">
      <w:pPr>
        <w:jc w:val="right"/>
        <w:rPr>
          <w:b/>
          <w:bCs/>
        </w:rPr>
      </w:pPr>
      <w:r w:rsidRPr="005B17D3">
        <w:rPr>
          <w:rStyle w:val="Hyperlink"/>
          <w:b/>
          <w:bCs/>
          <w:color w:val="auto"/>
        </w:rPr>
        <w:t>UPDATE VETERAN ADDRESS</w:t>
      </w:r>
    </w:p>
    <w:p w14:paraId="719B27D0" w14:textId="77777777" w:rsidR="00E27F88" w:rsidRPr="005B17D3" w:rsidRDefault="00E27F88" w:rsidP="00EF3896">
      <w:pPr>
        <w:pStyle w:val="ScreenName"/>
      </w:pPr>
      <w:r w:rsidRPr="005B17D3">
        <w:t>Communications</w:t>
      </w:r>
      <w:r w:rsidRPr="005B17D3">
        <w:fldChar w:fldCharType="begin"/>
      </w:r>
      <w:r w:rsidRPr="005B17D3">
        <w:instrText xml:space="preserve"> XE "Communications:Detail (Letter Type)" </w:instrText>
      </w:r>
      <w:r w:rsidRPr="005B17D3">
        <w:fldChar w:fldCharType="end"/>
      </w:r>
      <w:r w:rsidRPr="005B17D3">
        <w:t xml:space="preserve"> Detail (Letter</w:t>
      </w:r>
      <w:r w:rsidRPr="005B17D3">
        <w:fldChar w:fldCharType="begin"/>
      </w:r>
      <w:r w:rsidRPr="005B17D3">
        <w:instrText xml:space="preserve"> XE "Letter:Communications:Detail" </w:instrText>
      </w:r>
      <w:r w:rsidRPr="005B17D3">
        <w:fldChar w:fldCharType="end"/>
      </w:r>
      <w:r w:rsidRPr="005B17D3">
        <w:t xml:space="preserve"> Type)</w:t>
      </w:r>
    </w:p>
    <w:p w14:paraId="6853533E" w14:textId="77777777" w:rsidR="00E27F88" w:rsidRPr="005B17D3" w:rsidRDefault="00E27F88" w:rsidP="00EF3896">
      <w:pPr>
        <w:pStyle w:val="ScreenField"/>
      </w:pPr>
      <w:r w:rsidRPr="005B17D3">
        <w:t>Case Number</w:t>
      </w:r>
      <w:r w:rsidRPr="005B17D3">
        <w:fldChar w:fldCharType="begin"/>
      </w:r>
      <w:r w:rsidRPr="005B17D3">
        <w:instrText xml:space="preserve"> XE "Case:Number" </w:instrText>
      </w:r>
      <w:r w:rsidRPr="005B17D3">
        <w:fldChar w:fldCharType="end"/>
      </w:r>
      <w:r w:rsidRPr="005B17D3">
        <w:t>:</w:t>
      </w:r>
    </w:p>
    <w:p w14:paraId="5FAD54F4" w14:textId="77777777" w:rsidR="00E27F88" w:rsidRPr="005B17D3" w:rsidRDefault="00E27F88" w:rsidP="00EF3896">
      <w:pPr>
        <w:pStyle w:val="ScreenFieldDesc"/>
      </w:pPr>
      <w:r w:rsidRPr="005B17D3">
        <w:t xml:space="preserve">The </w:t>
      </w:r>
      <w:r w:rsidRPr="005B17D3">
        <w:rPr>
          <w:i/>
        </w:rPr>
        <w:t>Case Number</w:t>
      </w:r>
      <w:r w:rsidRPr="005B17D3">
        <w:rPr>
          <w:i/>
        </w:rPr>
        <w:fldChar w:fldCharType="begin"/>
      </w:r>
      <w:r w:rsidRPr="005B17D3">
        <w:instrText xml:space="preserve"> XE "</w:instrText>
      </w:r>
      <w:r w:rsidRPr="005B17D3">
        <w:rPr>
          <w:rStyle w:val="StyleDrop-downhotspot11ptUnderline"/>
          <w:sz w:val="24"/>
        </w:rPr>
        <w:instrText>Case:Number</w:instrText>
      </w:r>
      <w:r w:rsidRPr="005B17D3">
        <w:instrText xml:space="preserve">" </w:instrText>
      </w:r>
      <w:r w:rsidRPr="005B17D3">
        <w:rPr>
          <w:i/>
        </w:rPr>
        <w:fldChar w:fldCharType="end"/>
      </w:r>
      <w:r w:rsidRPr="005B17D3">
        <w:t xml:space="preserve"> is the workload number of the Veteran associated with the communication to be mailed.</w:t>
      </w:r>
    </w:p>
    <w:p w14:paraId="17A0EFE8" w14:textId="57C4A059" w:rsidR="00E27F88" w:rsidRPr="005B17D3" w:rsidRDefault="00E27F88" w:rsidP="00EF3896">
      <w:pPr>
        <w:pStyle w:val="ScreenFieldDesc"/>
      </w:pPr>
      <w:r w:rsidRPr="005B17D3">
        <w:t>Length: 9 (fixed)</w:t>
      </w:r>
    </w:p>
    <w:p w14:paraId="2D4863A7" w14:textId="77777777" w:rsidR="004A19E1" w:rsidRPr="005B17D3" w:rsidRDefault="004A19E1" w:rsidP="004A19E1">
      <w:pPr>
        <w:pStyle w:val="ScreenField"/>
      </w:pPr>
    </w:p>
    <w:p w14:paraId="142053E7" w14:textId="77777777" w:rsidR="00E27F88" w:rsidRPr="005B17D3" w:rsidRDefault="00E27F88" w:rsidP="00EF3896">
      <w:pPr>
        <w:pStyle w:val="ScreenField"/>
      </w:pPr>
      <w:r w:rsidRPr="005B17D3">
        <w:t>Communication Status:</w:t>
      </w:r>
    </w:p>
    <w:p w14:paraId="373F765F" w14:textId="71AC567A" w:rsidR="00E27F88" w:rsidRPr="005B17D3" w:rsidRDefault="00E27F88" w:rsidP="00EF3896">
      <w:pPr>
        <w:pStyle w:val="ScreenFieldDesc"/>
      </w:pPr>
      <w:r w:rsidRPr="005B17D3">
        <w:t xml:space="preserve">The only values that can be manually selected are </w:t>
      </w:r>
      <w:r w:rsidRPr="005B17D3">
        <w:rPr>
          <w:b/>
          <w:bCs/>
        </w:rPr>
        <w:t>Cancelled by HEC</w:t>
      </w:r>
      <w:r w:rsidRPr="005B17D3">
        <w:t xml:space="preserve"> and </w:t>
      </w:r>
      <w:r w:rsidRPr="005B17D3">
        <w:rPr>
          <w:b/>
          <w:bCs/>
        </w:rPr>
        <w:t>Return by Post Office</w:t>
      </w:r>
      <w:r w:rsidRPr="005B17D3">
        <w:rPr>
          <w:b/>
          <w:bCs/>
        </w:rPr>
        <w:fldChar w:fldCharType="begin"/>
      </w:r>
      <w:r w:rsidRPr="005B17D3">
        <w:instrText xml:space="preserve"> XE "Office:Returned by Post" </w:instrText>
      </w:r>
      <w:r w:rsidRPr="005B17D3">
        <w:rPr>
          <w:b/>
          <w:bCs/>
        </w:rPr>
        <w:fldChar w:fldCharType="end"/>
      </w:r>
      <w:r w:rsidRPr="005B17D3">
        <w:t>.</w:t>
      </w:r>
    </w:p>
    <w:p w14:paraId="7B7E8432" w14:textId="77777777" w:rsidR="004A19E1" w:rsidRPr="005B17D3" w:rsidRDefault="004A19E1" w:rsidP="004A19E1">
      <w:pPr>
        <w:pStyle w:val="ScreenField"/>
      </w:pPr>
    </w:p>
    <w:p w14:paraId="18ACEFDC" w14:textId="77777777" w:rsidR="00E27F88" w:rsidRPr="005B17D3" w:rsidRDefault="00E27F88" w:rsidP="00EF3896">
      <w:pPr>
        <w:pStyle w:val="ScreenField"/>
      </w:pPr>
      <w:r w:rsidRPr="005B17D3">
        <w:t>Date Mailed:</w:t>
      </w:r>
    </w:p>
    <w:p w14:paraId="3D7A7A21" w14:textId="77777777" w:rsidR="00E27F88" w:rsidRPr="005B17D3" w:rsidRDefault="00E27F88" w:rsidP="00EF3896">
      <w:pPr>
        <w:pStyle w:val="ScreenFieldDesc"/>
      </w:pPr>
      <w:r w:rsidRPr="005B17D3">
        <w:t>This is the date</w:t>
      </w:r>
      <w:r w:rsidRPr="005B17D3">
        <w:fldChar w:fldCharType="begin"/>
      </w:r>
      <w:r w:rsidRPr="005B17D3">
        <w:instrText xml:space="preserve"> XE "Date:Communications:Correspondence Mailed" </w:instrText>
      </w:r>
      <w:r w:rsidRPr="005B17D3">
        <w:fldChar w:fldCharType="end"/>
      </w:r>
      <w:r w:rsidRPr="005B17D3">
        <w:t xml:space="preserve"> the correspondence was generated.</w:t>
      </w:r>
    </w:p>
    <w:p w14:paraId="1EAC081A" w14:textId="3FA2785C" w:rsidR="00E27F88" w:rsidRPr="005B17D3" w:rsidRDefault="00E27F88" w:rsidP="00474E83">
      <w:pPr>
        <w:pStyle w:val="NoteLightbulb"/>
      </w:pPr>
      <w:r w:rsidRPr="005B17D3">
        <w:rPr>
          <w:b/>
        </w:rPr>
        <w:t>Note</w:t>
      </w:r>
      <w:r w:rsidRPr="005B17D3">
        <w:t>: The date the correspondence is generated is not necessarily the date it will be mailed, although generally it's only 1 or 2 days after.</w:t>
      </w:r>
    </w:p>
    <w:p w14:paraId="56F0478C" w14:textId="77777777" w:rsidR="004A19E1" w:rsidRPr="005B17D3" w:rsidRDefault="004A19E1" w:rsidP="004A19E1">
      <w:pPr>
        <w:pStyle w:val="NoteLightbulb"/>
        <w:numPr>
          <w:ilvl w:val="0"/>
          <w:numId w:val="0"/>
        </w:numPr>
        <w:ind w:left="360"/>
      </w:pPr>
    </w:p>
    <w:p w14:paraId="48BF8531" w14:textId="77777777" w:rsidR="00E27F88" w:rsidRPr="005B17D3" w:rsidRDefault="00E27F88" w:rsidP="00EF3896">
      <w:pPr>
        <w:pStyle w:val="ScreenField"/>
      </w:pPr>
      <w:r w:rsidRPr="005B17D3">
        <w:t>Recipient Type:</w:t>
      </w:r>
    </w:p>
    <w:p w14:paraId="76658808" w14:textId="77777777" w:rsidR="00E27F88" w:rsidRPr="005B17D3" w:rsidRDefault="00E27F88" w:rsidP="00EF3896">
      <w:pPr>
        <w:pStyle w:val="ScreenFieldDesc"/>
      </w:pPr>
      <w:r w:rsidRPr="005B17D3">
        <w:t xml:space="preserve">The </w:t>
      </w:r>
      <w:r w:rsidRPr="005B17D3">
        <w:rPr>
          <w:i/>
        </w:rPr>
        <w:t>Recipient Type</w:t>
      </w:r>
      <w:r w:rsidRPr="005B17D3">
        <w:t xml:space="preserve"> is a category describing the person to whom a letter</w:t>
      </w:r>
      <w:r w:rsidRPr="005B17D3">
        <w:fldChar w:fldCharType="begin"/>
      </w:r>
      <w:r w:rsidRPr="005B17D3">
        <w:instrText xml:space="preserve"> XE "Letter:Communications:Recipient Type" </w:instrText>
      </w:r>
      <w:r w:rsidRPr="005B17D3">
        <w:fldChar w:fldCharType="end"/>
      </w:r>
      <w:r w:rsidRPr="005B17D3">
        <w:t xml:space="preserve"> was addressed and mailed. Appropriate values include:</w:t>
      </w:r>
    </w:p>
    <w:p w14:paraId="302095F1" w14:textId="77777777" w:rsidR="00E27F88" w:rsidRPr="005B17D3" w:rsidRDefault="00E27F88" w:rsidP="00EF3896">
      <w:pPr>
        <w:pStyle w:val="ListBull2"/>
      </w:pPr>
      <w:r w:rsidRPr="005B17D3">
        <w:t>Veteran</w:t>
      </w:r>
    </w:p>
    <w:p w14:paraId="6D24FBEA" w14:textId="77777777" w:rsidR="00E27F88" w:rsidRPr="005B17D3" w:rsidRDefault="00E27F88" w:rsidP="00EF3896">
      <w:pPr>
        <w:pStyle w:val="ListBull2"/>
      </w:pPr>
      <w:r w:rsidRPr="005B17D3">
        <w:t>Spouse</w:t>
      </w:r>
      <w:r w:rsidRPr="005B17D3">
        <w:fldChar w:fldCharType="begin"/>
      </w:r>
      <w:r w:rsidRPr="005B17D3">
        <w:instrText xml:space="preserve"> XE "Spouse" </w:instrText>
      </w:r>
      <w:r w:rsidRPr="005B17D3">
        <w:fldChar w:fldCharType="end"/>
      </w:r>
    </w:p>
    <w:p w14:paraId="3EE13725" w14:textId="77777777" w:rsidR="00E27F88" w:rsidRPr="005B17D3" w:rsidRDefault="00E27F88" w:rsidP="00EF3896">
      <w:pPr>
        <w:pStyle w:val="ListBull2"/>
      </w:pPr>
      <w:r w:rsidRPr="005B17D3">
        <w:rPr>
          <w:rStyle w:val="Text-onlypopuphotspot"/>
        </w:rPr>
        <w:t>POA</w:t>
      </w:r>
    </w:p>
    <w:p w14:paraId="610D5916" w14:textId="77777777" w:rsidR="00E27F88" w:rsidRPr="005B17D3" w:rsidRDefault="00E27F88" w:rsidP="00EF3896">
      <w:pPr>
        <w:pStyle w:val="ScreenField"/>
      </w:pPr>
      <w:r w:rsidRPr="005B17D3">
        <w:t>HEC/AAC</w:t>
      </w:r>
      <w:r w:rsidRPr="005B17D3">
        <w:fldChar w:fldCharType="begin"/>
      </w:r>
      <w:r w:rsidRPr="005B17D3">
        <w:instrText xml:space="preserve"> XE "AAC" </w:instrText>
      </w:r>
      <w:r w:rsidRPr="005B17D3">
        <w:fldChar w:fldCharType="end"/>
      </w:r>
      <w:r w:rsidRPr="005B17D3">
        <w:t xml:space="preserve"> Reject Reason:</w:t>
      </w:r>
    </w:p>
    <w:p w14:paraId="581F883E" w14:textId="77777777" w:rsidR="00E27F88" w:rsidRPr="005B17D3" w:rsidRDefault="00E27F88" w:rsidP="00EF3896">
      <w:pPr>
        <w:pStyle w:val="ScreenFieldDesc"/>
      </w:pPr>
      <w:r w:rsidRPr="005B17D3">
        <w:t>This is the reason the letter</w:t>
      </w:r>
      <w:r w:rsidRPr="005B17D3">
        <w:fldChar w:fldCharType="begin"/>
      </w:r>
      <w:r w:rsidRPr="005B17D3">
        <w:instrText xml:space="preserve"> XE "Letter:Communications:HEC/AAC Reject Reason" </w:instrText>
      </w:r>
      <w:r w:rsidRPr="005B17D3">
        <w:fldChar w:fldCharType="end"/>
      </w:r>
      <w:r w:rsidRPr="005B17D3">
        <w:t xml:space="preserve"> was rejected.</w:t>
      </w:r>
    </w:p>
    <w:p w14:paraId="4CBA97E7" w14:textId="5AF5B5CD" w:rsidR="00E27F88" w:rsidRPr="005B17D3" w:rsidRDefault="00E27F88" w:rsidP="00EF3896">
      <w:pPr>
        <w:pStyle w:val="ScreenFieldDesc"/>
      </w:pPr>
      <w:r w:rsidRPr="005B17D3">
        <w:t xml:space="preserve">The </w:t>
      </w:r>
      <w:r w:rsidRPr="005B17D3">
        <w:rPr>
          <w:i/>
        </w:rPr>
        <w:t>Reject Reason</w:t>
      </w:r>
      <w:r w:rsidRPr="005B17D3">
        <w:t xml:space="preserve"> received from HEC or AAC</w:t>
      </w:r>
      <w:r w:rsidRPr="005B17D3">
        <w:fldChar w:fldCharType="begin"/>
      </w:r>
      <w:r w:rsidRPr="005B17D3">
        <w:instrText xml:space="preserve"> XE "AAC" </w:instrText>
      </w:r>
      <w:r w:rsidRPr="005B17D3">
        <w:fldChar w:fldCharType="end"/>
      </w:r>
      <w:r w:rsidRPr="005B17D3">
        <w:t xml:space="preserve"> can be one or multiple reasons.</w:t>
      </w:r>
    </w:p>
    <w:p w14:paraId="1F4C618D" w14:textId="77777777" w:rsidR="004A19E1" w:rsidRPr="005B17D3" w:rsidRDefault="004A19E1" w:rsidP="004A19E1">
      <w:pPr>
        <w:pStyle w:val="ScreenField"/>
      </w:pPr>
    </w:p>
    <w:p w14:paraId="2D62498B" w14:textId="77777777" w:rsidR="00E27F88" w:rsidRPr="005B17D3" w:rsidRDefault="00E27F88" w:rsidP="00EF3896">
      <w:pPr>
        <w:pStyle w:val="ScreenField"/>
      </w:pPr>
      <w:r w:rsidRPr="005B17D3">
        <w:t>Bar Code ID:</w:t>
      </w:r>
    </w:p>
    <w:p w14:paraId="2EAC1E0F" w14:textId="50471D29" w:rsidR="00E27F88" w:rsidRPr="005B17D3" w:rsidRDefault="00E27F88" w:rsidP="00EF3896">
      <w:pPr>
        <w:pStyle w:val="ScreenFieldDesc"/>
      </w:pPr>
      <w:r w:rsidRPr="005B17D3">
        <w:t xml:space="preserve">The communication </w:t>
      </w:r>
      <w:r w:rsidRPr="005B17D3">
        <w:rPr>
          <w:i/>
        </w:rPr>
        <w:t>Bar Code ID</w:t>
      </w:r>
      <w:r w:rsidRPr="005B17D3">
        <w:rPr>
          <w:i/>
        </w:rPr>
        <w:fldChar w:fldCharType="begin"/>
      </w:r>
      <w:r w:rsidRPr="005B17D3">
        <w:instrText xml:space="preserve"> XE "</w:instrText>
      </w:r>
      <w:r w:rsidRPr="005B17D3">
        <w:rPr>
          <w:rStyle w:val="Expandingtext"/>
        </w:rPr>
        <w:instrText>ID:</w:instrText>
      </w:r>
      <w:r w:rsidRPr="005B17D3">
        <w:instrText xml:space="preserve"> Communications:Bar Code" </w:instrText>
      </w:r>
      <w:r w:rsidRPr="005B17D3">
        <w:rPr>
          <w:i/>
        </w:rPr>
        <w:fldChar w:fldCharType="end"/>
      </w:r>
      <w:r w:rsidRPr="005B17D3">
        <w:t xml:space="preserve"> is the system generated, unique identifier that may be printed on communications</w:t>
      </w:r>
      <w:r w:rsidRPr="005B17D3">
        <w:fldChar w:fldCharType="begin"/>
      </w:r>
      <w:r w:rsidRPr="005B17D3">
        <w:instrText xml:space="preserve"> XE "Communications:Bar Code" </w:instrText>
      </w:r>
      <w:r w:rsidRPr="005B17D3">
        <w:fldChar w:fldCharType="end"/>
      </w:r>
      <w:r w:rsidRPr="005B17D3">
        <w:t xml:space="preserve"> and/or used to uniquely identify a communication log entry, the associate workload event (if applicable), and the individual.</w:t>
      </w:r>
    </w:p>
    <w:p w14:paraId="53369DE9" w14:textId="77777777" w:rsidR="004A19E1" w:rsidRPr="005B17D3" w:rsidRDefault="004A19E1" w:rsidP="004A19E1">
      <w:pPr>
        <w:pStyle w:val="ScreenField"/>
      </w:pPr>
    </w:p>
    <w:p w14:paraId="1C09E0A5" w14:textId="77777777" w:rsidR="00E27F88" w:rsidRPr="005B17D3" w:rsidRDefault="00E27F88" w:rsidP="00EF3896">
      <w:pPr>
        <w:pStyle w:val="ScreenField"/>
      </w:pPr>
      <w:r w:rsidRPr="005B17D3">
        <w:t>Status Date/Time:</w:t>
      </w:r>
    </w:p>
    <w:p w14:paraId="41FBE073" w14:textId="7154E2B0" w:rsidR="00E27F88" w:rsidRPr="005B17D3" w:rsidRDefault="00E27F88" w:rsidP="00EF3896">
      <w:pPr>
        <w:pStyle w:val="ScreenFieldDesc"/>
      </w:pPr>
      <w:r w:rsidRPr="005B17D3">
        <w:t>Status Date/Time</w:t>
      </w:r>
      <w:r w:rsidRPr="005B17D3">
        <w:fldChar w:fldCharType="begin"/>
      </w:r>
      <w:r w:rsidRPr="005B17D3">
        <w:instrText xml:space="preserve"> XE "Date:Communications:Status Modified" </w:instrText>
      </w:r>
      <w:r w:rsidRPr="005B17D3">
        <w:fldChar w:fldCharType="end"/>
      </w:r>
      <w:r w:rsidRPr="005B17D3">
        <w:t xml:space="preserve"> is automatically set by the system anytime the Communication Status is modified.</w:t>
      </w:r>
    </w:p>
    <w:p w14:paraId="60895B1E" w14:textId="77777777" w:rsidR="004A19E1" w:rsidRPr="005B17D3" w:rsidRDefault="004A19E1" w:rsidP="004A19E1">
      <w:pPr>
        <w:pStyle w:val="ScreenField"/>
      </w:pPr>
    </w:p>
    <w:p w14:paraId="76DE72B1" w14:textId="77777777" w:rsidR="00E27F88" w:rsidRPr="005B17D3" w:rsidRDefault="00E27F88" w:rsidP="00EF3896">
      <w:pPr>
        <w:pStyle w:val="ScreenField"/>
      </w:pPr>
      <w:r w:rsidRPr="005B17D3">
        <w:t>Remail Indicator:</w:t>
      </w:r>
    </w:p>
    <w:p w14:paraId="4EE2E51D" w14:textId="77777777" w:rsidR="00E27F88" w:rsidRPr="005B17D3" w:rsidRDefault="00E27F88" w:rsidP="00EF3896">
      <w:pPr>
        <w:pStyle w:val="ScreenFieldDesc"/>
      </w:pPr>
      <w:r w:rsidRPr="005B17D3">
        <w:t xml:space="preserve">The </w:t>
      </w:r>
      <w:r w:rsidRPr="005B17D3">
        <w:rPr>
          <w:i/>
        </w:rPr>
        <w:t>Remail Indicator</w:t>
      </w:r>
      <w:r w:rsidRPr="005B17D3">
        <w:t xml:space="preserve"> is the status of a communication that was previously mailed.</w:t>
      </w:r>
    </w:p>
    <w:p w14:paraId="717C6A44" w14:textId="10797E5E" w:rsidR="00E27F88" w:rsidRPr="005B17D3" w:rsidRDefault="00E27F88" w:rsidP="00EF3896">
      <w:pPr>
        <w:pStyle w:val="ScreenFieldDesc"/>
      </w:pPr>
      <w:r w:rsidRPr="005B17D3">
        <w:t xml:space="preserve">The statuses are </w:t>
      </w:r>
      <w:r w:rsidRPr="005B17D3">
        <w:rPr>
          <w:rStyle w:val="Text-onlypopuphotspot"/>
          <w:b/>
          <w:bCs/>
        </w:rPr>
        <w:t>Resend</w:t>
      </w:r>
      <w:r w:rsidRPr="005B17D3">
        <w:t xml:space="preserve"> and </w:t>
      </w:r>
      <w:r w:rsidRPr="005B17D3">
        <w:rPr>
          <w:rStyle w:val="Text-onlypopuphotspot"/>
          <w:b/>
          <w:bCs/>
        </w:rPr>
        <w:t>Remailed</w:t>
      </w:r>
      <w:r w:rsidRPr="005B17D3">
        <w:t>.</w:t>
      </w:r>
    </w:p>
    <w:p w14:paraId="1FF1A847" w14:textId="77777777" w:rsidR="004A19E1" w:rsidRPr="005B17D3" w:rsidRDefault="004A19E1" w:rsidP="004A19E1">
      <w:pPr>
        <w:pStyle w:val="ScreenField"/>
      </w:pPr>
    </w:p>
    <w:p w14:paraId="4D059FA6" w14:textId="77777777" w:rsidR="00E27F88" w:rsidRPr="005B17D3" w:rsidRDefault="00E27F88" w:rsidP="00EF3896">
      <w:pPr>
        <w:pStyle w:val="ScreenField"/>
      </w:pPr>
      <w:r w:rsidRPr="005B17D3">
        <w:t>Mailing Address</w:t>
      </w:r>
      <w:r w:rsidRPr="005B17D3">
        <w:fldChar w:fldCharType="begin"/>
      </w:r>
      <w:r w:rsidRPr="005B17D3">
        <w:instrText xml:space="preserve"> XE "Address:Mailing" </w:instrText>
      </w:r>
      <w:r w:rsidRPr="005B17D3">
        <w:fldChar w:fldCharType="end"/>
      </w:r>
      <w:r w:rsidRPr="005B17D3">
        <w:t>:</w:t>
      </w:r>
    </w:p>
    <w:p w14:paraId="6BCA8156" w14:textId="77777777" w:rsidR="00E27F88" w:rsidRPr="005B17D3" w:rsidRDefault="00E27F88" w:rsidP="00EF3896">
      <w:pPr>
        <w:pStyle w:val="ScreenFieldDesc"/>
      </w:pPr>
      <w:r w:rsidRPr="005B17D3">
        <w:t>This is the current active address</w:t>
      </w:r>
      <w:r w:rsidRPr="005B17D3">
        <w:fldChar w:fldCharType="begin"/>
      </w:r>
      <w:r w:rsidRPr="005B17D3">
        <w:instrText xml:space="preserve"> XE “Address” </w:instrText>
      </w:r>
      <w:r w:rsidRPr="005B17D3">
        <w:fldChar w:fldCharType="end"/>
      </w:r>
      <w:r w:rsidRPr="005B17D3">
        <w:t xml:space="preserve"> for the beneficiary.</w:t>
      </w:r>
    </w:p>
    <w:p w14:paraId="52D0BEDF" w14:textId="77777777" w:rsidR="00E27F88" w:rsidRPr="005B17D3" w:rsidRDefault="00E27F88" w:rsidP="00EF3896">
      <w:pPr>
        <w:pStyle w:val="ScreenName"/>
      </w:pPr>
      <w:r w:rsidRPr="005B17D3">
        <w:t>Comments</w:t>
      </w:r>
    </w:p>
    <w:p w14:paraId="2D3749F4" w14:textId="77777777" w:rsidR="00E27F88" w:rsidRPr="005B17D3" w:rsidRDefault="00E27F88" w:rsidP="00EF3896">
      <w:pPr>
        <w:pStyle w:val="ScreenField"/>
      </w:pPr>
      <w:r w:rsidRPr="005B17D3">
        <w:t>Comment Date</w:t>
      </w:r>
    </w:p>
    <w:p w14:paraId="3D1CE06B" w14:textId="14D17440" w:rsidR="00E27F88" w:rsidRPr="005B17D3" w:rsidRDefault="00E27F88" w:rsidP="00EF3896">
      <w:pPr>
        <w:pStyle w:val="ScreenFieldDesc"/>
      </w:pPr>
      <w:r w:rsidRPr="005B17D3">
        <w:t>This is the date</w:t>
      </w:r>
      <w:r w:rsidRPr="005B17D3">
        <w:fldChar w:fldCharType="begin"/>
      </w:r>
      <w:r w:rsidRPr="005B17D3">
        <w:instrText xml:space="preserve"> XE "Date:Communications:Comments" </w:instrText>
      </w:r>
      <w:r w:rsidRPr="005B17D3">
        <w:fldChar w:fldCharType="end"/>
      </w:r>
      <w:r w:rsidRPr="005B17D3">
        <w:t xml:space="preserve"> Comment</w:t>
      </w:r>
      <w:r w:rsidRPr="005B17D3">
        <w:fldChar w:fldCharType="begin"/>
      </w:r>
      <w:r w:rsidRPr="005B17D3">
        <w:instrText xml:space="preserve"> XE "Comments:Date" </w:instrText>
      </w:r>
      <w:r w:rsidRPr="005B17D3">
        <w:fldChar w:fldCharType="end"/>
      </w:r>
      <w:r w:rsidRPr="005B17D3">
        <w:t xml:space="preserve"> was entered.</w:t>
      </w:r>
    </w:p>
    <w:p w14:paraId="42658787" w14:textId="77777777" w:rsidR="004A19E1" w:rsidRPr="005B17D3" w:rsidRDefault="004A19E1" w:rsidP="004A19E1">
      <w:pPr>
        <w:pStyle w:val="ScreenField"/>
      </w:pPr>
    </w:p>
    <w:p w14:paraId="17DA4D5A" w14:textId="77777777" w:rsidR="00E27F88" w:rsidRPr="005B17D3" w:rsidRDefault="00E27F88" w:rsidP="00EF3896">
      <w:pPr>
        <w:pStyle w:val="ScreenField"/>
      </w:pPr>
      <w:r w:rsidRPr="005B17D3">
        <w:t>Comment By</w:t>
      </w:r>
    </w:p>
    <w:p w14:paraId="2CD63F6D" w14:textId="4C0D1C6F" w:rsidR="00E27F88" w:rsidRPr="005B17D3" w:rsidRDefault="00E27F88" w:rsidP="00EF3896">
      <w:pPr>
        <w:pStyle w:val="ScreenFieldDesc"/>
      </w:pPr>
      <w:r w:rsidRPr="005B17D3">
        <w:t xml:space="preserve">This is the user who entered the </w:t>
      </w:r>
      <w:r w:rsidRPr="005B17D3">
        <w:rPr>
          <w:i/>
        </w:rPr>
        <w:t>Comment</w:t>
      </w:r>
      <w:r w:rsidRPr="005B17D3">
        <w:rPr>
          <w:i/>
        </w:rPr>
        <w:fldChar w:fldCharType="begin"/>
      </w:r>
      <w:r w:rsidRPr="005B17D3">
        <w:instrText xml:space="preserve"> XE "Comments:By" </w:instrText>
      </w:r>
      <w:r w:rsidRPr="005B17D3">
        <w:rPr>
          <w:i/>
        </w:rPr>
        <w:fldChar w:fldCharType="end"/>
      </w:r>
      <w:r w:rsidRPr="005B17D3">
        <w:t>.</w:t>
      </w:r>
    </w:p>
    <w:p w14:paraId="2E08B8B9" w14:textId="77777777" w:rsidR="004A19E1" w:rsidRPr="005B17D3" w:rsidRDefault="004A19E1" w:rsidP="004A19E1">
      <w:pPr>
        <w:pStyle w:val="ScreenField"/>
      </w:pPr>
    </w:p>
    <w:p w14:paraId="324C083F" w14:textId="77777777" w:rsidR="00E27F88" w:rsidRPr="005B17D3" w:rsidRDefault="00E27F88" w:rsidP="00EF3896">
      <w:pPr>
        <w:pStyle w:val="ScreenField"/>
      </w:pPr>
      <w:r w:rsidRPr="005B17D3">
        <w:t>Comment</w:t>
      </w:r>
    </w:p>
    <w:p w14:paraId="29E535F3" w14:textId="77777777" w:rsidR="00E27F88" w:rsidRPr="005B17D3" w:rsidRDefault="00E27F88" w:rsidP="00EF3896">
      <w:pPr>
        <w:pStyle w:val="ScreenFieldDesc"/>
      </w:pPr>
      <w:r w:rsidRPr="005B17D3">
        <w:t xml:space="preserve">This is the </w:t>
      </w:r>
      <w:r w:rsidRPr="005B17D3">
        <w:rPr>
          <w:i/>
        </w:rPr>
        <w:t>Comment</w:t>
      </w:r>
      <w:r w:rsidRPr="005B17D3">
        <w:t xml:space="preserve"> entered by the user and the specified date.</w:t>
      </w:r>
    </w:p>
    <w:p w14:paraId="595375AE" w14:textId="77777777" w:rsidR="00E27F88" w:rsidRPr="005B17D3" w:rsidRDefault="00E27F88" w:rsidP="00EF3896">
      <w:pPr>
        <w:pStyle w:val="ScreenName"/>
      </w:pPr>
      <w:r w:rsidRPr="005B17D3">
        <w:t>Status History</w:t>
      </w:r>
    </w:p>
    <w:p w14:paraId="71D67C35" w14:textId="77777777" w:rsidR="00E27F88" w:rsidRPr="005B17D3" w:rsidRDefault="00E27F88" w:rsidP="00EF3896">
      <w:pPr>
        <w:pStyle w:val="ScreenField"/>
      </w:pPr>
      <w:r w:rsidRPr="005B17D3">
        <w:t>Status Date/Time</w:t>
      </w:r>
    </w:p>
    <w:p w14:paraId="4C6801F4" w14:textId="77777777" w:rsidR="00E27F88" w:rsidRPr="005B17D3" w:rsidRDefault="00E27F88" w:rsidP="00EF3896">
      <w:pPr>
        <w:pStyle w:val="ScreenFieldDesc"/>
      </w:pPr>
      <w:r w:rsidRPr="005B17D3">
        <w:t>Date/Time Status</w:t>
      </w:r>
      <w:r w:rsidRPr="005B17D3">
        <w:fldChar w:fldCharType="begin"/>
      </w:r>
      <w:r w:rsidRPr="005B17D3">
        <w:instrText xml:space="preserve"> XE "Date:Communications:Status Changed" </w:instrText>
      </w:r>
      <w:r w:rsidRPr="005B17D3">
        <w:fldChar w:fldCharType="end"/>
      </w:r>
      <w:r w:rsidRPr="005B17D3">
        <w:t xml:space="preserve"> was last changed.</w:t>
      </w:r>
    </w:p>
    <w:p w14:paraId="4D1FBB7E" w14:textId="77777777" w:rsidR="00E27F88" w:rsidRPr="005B17D3" w:rsidRDefault="00E27F88" w:rsidP="00EF3896">
      <w:pPr>
        <w:pStyle w:val="ScreenField"/>
      </w:pPr>
    </w:p>
    <w:p w14:paraId="5568A00C" w14:textId="77777777" w:rsidR="00E27F88" w:rsidRPr="005B17D3" w:rsidRDefault="00E27F88" w:rsidP="00EF3896">
      <w:pPr>
        <w:pStyle w:val="ScreenField"/>
      </w:pPr>
      <w:r w:rsidRPr="005B17D3">
        <w:t>Status</w:t>
      </w:r>
    </w:p>
    <w:p w14:paraId="29D0CCF2" w14:textId="1FA3685A" w:rsidR="00E27F88" w:rsidRPr="005B17D3" w:rsidRDefault="00E27F88" w:rsidP="00EF3896">
      <w:pPr>
        <w:pStyle w:val="ScreenFieldDesc"/>
      </w:pPr>
      <w:r w:rsidRPr="005B17D3">
        <w:t xml:space="preserve">What the </w:t>
      </w:r>
      <w:r w:rsidRPr="005B17D3">
        <w:rPr>
          <w:i/>
        </w:rPr>
        <w:t>Status</w:t>
      </w:r>
      <w:r w:rsidRPr="005B17D3">
        <w:t xml:space="preserve"> was changed to on the </w:t>
      </w:r>
      <w:r w:rsidRPr="005B17D3">
        <w:rPr>
          <w:i/>
        </w:rPr>
        <w:t>Status Date/Time</w:t>
      </w:r>
      <w:r w:rsidRPr="005B17D3">
        <w:t>.</w:t>
      </w:r>
    </w:p>
    <w:p w14:paraId="5AE701B0" w14:textId="77777777" w:rsidR="004A19E1" w:rsidRPr="005B17D3" w:rsidRDefault="004A19E1" w:rsidP="004A19E1">
      <w:pPr>
        <w:pStyle w:val="ScreenField"/>
      </w:pPr>
    </w:p>
    <w:p w14:paraId="4A53188F" w14:textId="77777777" w:rsidR="00E27F88" w:rsidRPr="005B17D3" w:rsidRDefault="00E27F88" w:rsidP="00EF3896">
      <w:pPr>
        <w:pStyle w:val="Heading3"/>
      </w:pPr>
      <w:bookmarkStart w:id="1512" w:name="_Toc289864853"/>
      <w:bookmarkStart w:id="1513" w:name="_Ref301430959"/>
      <w:bookmarkStart w:id="1514" w:name="_Toc394920864"/>
      <w:bookmarkStart w:id="1515" w:name="_Toc406571200"/>
      <w:bookmarkStart w:id="1516" w:name="_Toc478746626"/>
      <w:bookmarkStart w:id="1517" w:name="_Toc482888557"/>
      <w:bookmarkStart w:id="1518" w:name="_Toc31622331"/>
      <w:r w:rsidRPr="005B17D3">
        <w:t>Handbook Status</w:t>
      </w:r>
      <w:bookmarkEnd w:id="1512"/>
      <w:bookmarkEnd w:id="1513"/>
      <w:bookmarkEnd w:id="1514"/>
      <w:bookmarkEnd w:id="1515"/>
      <w:bookmarkEnd w:id="1516"/>
      <w:bookmarkEnd w:id="1517"/>
      <w:bookmarkEnd w:id="1518"/>
      <w:r w:rsidRPr="005B17D3">
        <w:fldChar w:fldCharType="begin"/>
      </w:r>
      <w:r w:rsidRPr="005B17D3">
        <w:instrText xml:space="preserve"> XE "Handbook Status" </w:instrText>
      </w:r>
      <w:r w:rsidRPr="005B17D3">
        <w:fldChar w:fldCharType="end"/>
      </w:r>
      <w:r w:rsidRPr="005B17D3">
        <w:fldChar w:fldCharType="begin"/>
      </w:r>
      <w:r w:rsidRPr="005B17D3">
        <w:instrText xml:space="preserve"> XE "Communications: Handbook Status" </w:instrText>
      </w:r>
      <w:r w:rsidRPr="005B17D3">
        <w:fldChar w:fldCharType="end"/>
      </w:r>
    </w:p>
    <w:p w14:paraId="70E20C13" w14:textId="77777777" w:rsidR="00E27F88" w:rsidRPr="005B17D3" w:rsidRDefault="00E27F88" w:rsidP="00EF3896">
      <w:pPr>
        <w:pStyle w:val="BodyTextBullet2"/>
      </w:pPr>
      <w:r w:rsidRPr="005B17D3">
        <w:t xml:space="preserve">The VA proposed the capability to provide a </w:t>
      </w:r>
      <w:r w:rsidRPr="005B17D3">
        <w:rPr>
          <w:i/>
        </w:rPr>
        <w:t>Veteran Benefits Handbook</w:t>
      </w:r>
      <w:r w:rsidRPr="005B17D3">
        <w:rPr>
          <w:i/>
        </w:rPr>
        <w:fldChar w:fldCharType="begin"/>
      </w:r>
      <w:r w:rsidRPr="005B17D3">
        <w:rPr>
          <w:i/>
        </w:rPr>
        <w:instrText xml:space="preserve"> XE "</w:instrText>
      </w:r>
      <w:r w:rsidRPr="005B17D3">
        <w:rPr>
          <w:b/>
          <w:i/>
        </w:rPr>
        <w:instrText>Veteran Benefits Handbook</w:instrText>
      </w:r>
      <w:r w:rsidRPr="005B17D3">
        <w:rPr>
          <w:i/>
        </w:rPr>
        <w:instrText xml:space="preserve">" </w:instrText>
      </w:r>
      <w:r w:rsidRPr="005B17D3">
        <w:rPr>
          <w:i/>
        </w:rPr>
        <w:fldChar w:fldCharType="end"/>
      </w:r>
      <w:r w:rsidRPr="005B17D3">
        <w:t xml:space="preserve"> containing eligibility and benefit information to the Veteran.</w:t>
      </w:r>
    </w:p>
    <w:p w14:paraId="2AF624D9" w14:textId="77777777" w:rsidR="00E27F88" w:rsidRPr="005B17D3" w:rsidRDefault="00E27F88" w:rsidP="00EF3896">
      <w:pPr>
        <w:pStyle w:val="BodyTextBullet2"/>
        <w:rPr>
          <w:color w:val="000000"/>
        </w:rPr>
      </w:pPr>
      <w:r w:rsidRPr="005B17D3">
        <w:t xml:space="preserve">After an initial rollout period, the Handbook or Handbook Insert is provided for new enrollments and whenever there is a change in Enrollment such as </w:t>
      </w:r>
      <w:r w:rsidRPr="005B17D3">
        <w:rPr>
          <w:i/>
        </w:rPr>
        <w:t>Priority Group</w:t>
      </w:r>
      <w:r w:rsidRPr="005B17D3">
        <w:t>.</w:t>
      </w:r>
    </w:p>
    <w:p w14:paraId="3FF05AB2" w14:textId="77777777" w:rsidR="00E27F88" w:rsidRPr="005B17D3" w:rsidRDefault="00E27F88" w:rsidP="00EF3896">
      <w:pPr>
        <w:pStyle w:val="BodyTextBullet2"/>
        <w:rPr>
          <w:rFonts w:cs="Arial"/>
          <w:lang w:eastAsia="zh-CN"/>
        </w:rPr>
      </w:pPr>
      <w:r w:rsidRPr="005B17D3">
        <w:t>The Handbook is available to Veterans through mail or online via the MyHealth</w:t>
      </w:r>
      <w:r w:rsidRPr="005B17D3">
        <w:rPr>
          <w:b/>
          <w:i/>
          <w:u w:val="single"/>
        </w:rPr>
        <w:t>e</w:t>
      </w:r>
      <w:r w:rsidRPr="005B17D3">
        <w:t xml:space="preserve">Vet website. The default delivery preference for the Handbook is by mail. The delivery preference may be changed by HEC staff at the request of the Veteran. See the </w:t>
      </w:r>
      <w:r w:rsidRPr="005B17D3">
        <w:rPr>
          <w:color w:val="0000FF"/>
        </w:rPr>
        <w:fldChar w:fldCharType="begin"/>
      </w:r>
      <w:r w:rsidRPr="005B17D3">
        <w:rPr>
          <w:color w:val="0000FF"/>
        </w:rPr>
        <w:instrText xml:space="preserve"> REF _Ref330904621 \h  \* MERGEFORMAT </w:instrText>
      </w:r>
      <w:r w:rsidRPr="005B17D3">
        <w:rPr>
          <w:color w:val="0000FF"/>
        </w:rPr>
      </w:r>
      <w:r w:rsidRPr="005B17D3">
        <w:rPr>
          <w:color w:val="0000FF"/>
        </w:rPr>
        <w:fldChar w:fldCharType="separate"/>
      </w:r>
      <w:r w:rsidRPr="005B17D3">
        <w:t>for the selected Handbook name.</w:t>
      </w:r>
    </w:p>
    <w:p w14:paraId="02D42B8B" w14:textId="77777777" w:rsidR="00E27F88" w:rsidRPr="005B17D3" w:rsidRDefault="00E27F88" w:rsidP="00EF3896">
      <w:pPr>
        <w:pStyle w:val="BodyTextBullet2"/>
      </w:pPr>
      <w:r w:rsidRPr="005B17D3">
        <w:t>Delivery Preference</w:t>
      </w:r>
      <w:r w:rsidRPr="005B17D3">
        <w:rPr>
          <w:color w:val="0000FF"/>
        </w:rPr>
        <w:fldChar w:fldCharType="end"/>
      </w:r>
      <w:r w:rsidRPr="005B17D3">
        <w:t xml:space="preserve"> section for more details.</w:t>
      </w:r>
    </w:p>
    <w:p w14:paraId="209734E9" w14:textId="77777777" w:rsidR="00E27F88" w:rsidRPr="005B17D3" w:rsidRDefault="00E27F88" w:rsidP="00EF3896">
      <w:pPr>
        <w:pStyle w:val="BodyTextBullet2"/>
      </w:pPr>
      <w:r w:rsidRPr="005B17D3">
        <w:t xml:space="preserve">The </w:t>
      </w:r>
      <w:r w:rsidRPr="005B17D3">
        <w:rPr>
          <w:i/>
        </w:rPr>
        <w:t>Handbook Status</w:t>
      </w:r>
      <w:r w:rsidRPr="005B17D3">
        <w:t xml:space="preserve"> </w:t>
      </w:r>
      <w:r w:rsidRPr="005B17D3">
        <w:rPr>
          <w:i/>
        </w:rPr>
        <w:t>Communications</w:t>
      </w:r>
      <w:r w:rsidRPr="005B17D3">
        <w:t xml:space="preserve"> screen contains status information about Handbook communications that are scheduled to and have been sent to the Veteran. The user has the ability to mail a </w:t>
      </w:r>
      <w:r w:rsidRPr="005B17D3">
        <w:rPr>
          <w:i/>
        </w:rPr>
        <w:t>Veteran Benefits Handbook</w:t>
      </w:r>
      <w:r w:rsidRPr="005B17D3">
        <w:t xml:space="preserve"> or to View the current and two historical Handbook communications for a Veteran.</w:t>
      </w:r>
    </w:p>
    <w:p w14:paraId="63D59813" w14:textId="77777777" w:rsidR="00E27F88" w:rsidRPr="005B17D3" w:rsidRDefault="00E27F88" w:rsidP="00474E83">
      <w:pPr>
        <w:pStyle w:val="NoteLightbulb"/>
      </w:pPr>
      <w:r w:rsidRPr="005B17D3">
        <w:rPr>
          <w:b/>
        </w:rPr>
        <w:t>Note</w:t>
      </w:r>
      <w:r w:rsidRPr="005B17D3">
        <w:t xml:space="preserve">: A user must have the appropriate </w:t>
      </w:r>
      <w:r w:rsidRPr="005B17D3">
        <w:rPr>
          <w:i/>
          <w:iCs/>
        </w:rPr>
        <w:t>Capability</w:t>
      </w:r>
      <w:r w:rsidRPr="005B17D3">
        <w:t xml:space="preserve"> added to their security </w:t>
      </w:r>
      <w:r w:rsidRPr="005B17D3">
        <w:rPr>
          <w:i/>
          <w:iCs/>
        </w:rPr>
        <w:t>User Profile</w:t>
      </w:r>
      <w:r w:rsidRPr="005B17D3">
        <w:t xml:space="preserve"> in order to view and/or print the </w:t>
      </w:r>
      <w:r w:rsidRPr="005B17D3">
        <w:rPr>
          <w:i/>
        </w:rPr>
        <w:t>Veteran Benefits Handbook</w:t>
      </w:r>
      <w:r w:rsidRPr="005B17D3">
        <w:t xml:space="preserve"> and the Benefits Profile data. See the </w:t>
      </w:r>
      <w:r w:rsidRPr="005B17D3">
        <w:rPr>
          <w:i/>
          <w:iCs/>
        </w:rPr>
        <w:t>Roles</w:t>
      </w:r>
      <w:r w:rsidRPr="005B17D3">
        <w:t xml:space="preserve"> and </w:t>
      </w:r>
      <w:r w:rsidRPr="005B17D3">
        <w:rPr>
          <w:i/>
          <w:iCs/>
        </w:rPr>
        <w:t>Capability Sets</w:t>
      </w:r>
      <w:r w:rsidRPr="005B17D3">
        <w:t xml:space="preserve"> sections under </w:t>
      </w:r>
      <w:r w:rsidRPr="005B17D3">
        <w:rPr>
          <w:b/>
          <w:bCs/>
          <w:i/>
          <w:iCs/>
        </w:rPr>
        <w:t>Admin</w:t>
      </w:r>
      <w:r w:rsidRPr="005B17D3">
        <w:t xml:space="preserve"> for more information.</w:t>
      </w:r>
    </w:p>
    <w:p w14:paraId="1438020C" w14:textId="77777777" w:rsidR="00E27F88" w:rsidRPr="005B17D3" w:rsidRDefault="00E27F88" w:rsidP="00EF3896">
      <w:pPr>
        <w:pStyle w:val="BodyTextBullet2"/>
      </w:pPr>
      <w:r w:rsidRPr="005B17D3">
        <w:t xml:space="preserve">The system allows an authorized user the ability to </w:t>
      </w:r>
      <w:r w:rsidRPr="005B17D3">
        <w:rPr>
          <w:i/>
        </w:rPr>
        <w:t>Mail</w:t>
      </w:r>
      <w:r w:rsidRPr="005B17D3">
        <w:t xml:space="preserve"> a </w:t>
      </w:r>
      <w:r w:rsidRPr="005B17D3">
        <w:rPr>
          <w:i/>
        </w:rPr>
        <w:t>Patient Benefits Handbook</w:t>
      </w:r>
      <w:r w:rsidRPr="005B17D3">
        <w:t xml:space="preserve"> to the Veteran if there isn’t a </w:t>
      </w:r>
      <w:r w:rsidRPr="005B17D3">
        <w:rPr>
          <w:i/>
        </w:rPr>
        <w:t>Patient Benefits Handbook</w:t>
      </w:r>
      <w:r w:rsidRPr="005B17D3">
        <w:t xml:space="preserve"> with a status of Send to CMS.</w:t>
      </w:r>
    </w:p>
    <w:p w14:paraId="43B3447A" w14:textId="77777777" w:rsidR="00E27F88" w:rsidRPr="005B17D3" w:rsidRDefault="00E27F88" w:rsidP="00EF3896">
      <w:pPr>
        <w:pStyle w:val="ScreenName"/>
      </w:pPr>
      <w:r w:rsidRPr="005B17D3">
        <w:t>Mail Handbook</w:t>
      </w:r>
    </w:p>
    <w:p w14:paraId="4F56C60D" w14:textId="77777777" w:rsidR="00E27F88" w:rsidRPr="005B17D3" w:rsidRDefault="00E27F88" w:rsidP="00EF3896">
      <w:pPr>
        <w:pStyle w:val="ScreenField"/>
      </w:pPr>
      <w:r w:rsidRPr="005B17D3">
        <w:t>Communication Name</w:t>
      </w:r>
      <w:r w:rsidRPr="005B17D3">
        <w:fldChar w:fldCharType="begin"/>
      </w:r>
      <w:r w:rsidRPr="005B17D3">
        <w:instrText xml:space="preserve"> XE "Veteran Benefits Handbook:Communication Name" </w:instrText>
      </w:r>
      <w:r w:rsidRPr="005B17D3">
        <w:fldChar w:fldCharType="end"/>
      </w:r>
      <w:r w:rsidRPr="005B17D3">
        <w:fldChar w:fldCharType="begin"/>
      </w:r>
      <w:r w:rsidRPr="005B17D3">
        <w:instrText xml:space="preserve"> XE "Handbook Communication Name " </w:instrText>
      </w:r>
      <w:r w:rsidRPr="005B17D3">
        <w:fldChar w:fldCharType="end"/>
      </w:r>
    </w:p>
    <w:p w14:paraId="4EF8B05F" w14:textId="6B38913B" w:rsidR="00E27F88" w:rsidRPr="005B17D3" w:rsidRDefault="00E27F88" w:rsidP="00EF3896">
      <w:pPr>
        <w:pStyle w:val="ScreenFieldDesc"/>
      </w:pPr>
      <w:r w:rsidRPr="005B17D3">
        <w:t>Indicates the name of the communication that is available for mailing.</w:t>
      </w:r>
    </w:p>
    <w:p w14:paraId="74286B88" w14:textId="77777777" w:rsidR="004A19E1" w:rsidRPr="005B17D3" w:rsidRDefault="004A19E1" w:rsidP="004A19E1">
      <w:pPr>
        <w:pStyle w:val="ScreenField"/>
      </w:pPr>
    </w:p>
    <w:p w14:paraId="35930993" w14:textId="77777777" w:rsidR="00E27F88" w:rsidRPr="005B17D3" w:rsidRDefault="00E27F88" w:rsidP="00EF3896">
      <w:pPr>
        <w:pStyle w:val="ScreenField"/>
      </w:pPr>
      <w:r w:rsidRPr="005B17D3">
        <w:t>Communication Type</w:t>
      </w:r>
      <w:r w:rsidRPr="005B17D3">
        <w:fldChar w:fldCharType="begin"/>
      </w:r>
      <w:r w:rsidRPr="005B17D3">
        <w:instrText xml:space="preserve"> XE "Veteran Benefits Handbook: Communication Type" </w:instrText>
      </w:r>
      <w:r w:rsidRPr="005B17D3">
        <w:fldChar w:fldCharType="end"/>
      </w:r>
      <w:r w:rsidRPr="005B17D3">
        <w:fldChar w:fldCharType="begin"/>
      </w:r>
      <w:r w:rsidRPr="005B17D3">
        <w:instrText xml:space="preserve"> XE "Handbook Communication Type " </w:instrText>
      </w:r>
      <w:r w:rsidRPr="005B17D3">
        <w:fldChar w:fldCharType="end"/>
      </w:r>
    </w:p>
    <w:p w14:paraId="64E316CE" w14:textId="4DB23E36" w:rsidR="00E27F88" w:rsidRPr="005B17D3" w:rsidRDefault="00E27F88" w:rsidP="00EF3896">
      <w:pPr>
        <w:pStyle w:val="ScreenFieldDesc"/>
      </w:pPr>
      <w:r w:rsidRPr="005B17D3">
        <w:t>Indicates the type of the communication that is available for mailing.</w:t>
      </w:r>
    </w:p>
    <w:p w14:paraId="4A09768F" w14:textId="77777777" w:rsidR="004A19E1" w:rsidRPr="005B17D3" w:rsidRDefault="004A19E1" w:rsidP="004A19E1">
      <w:pPr>
        <w:pStyle w:val="ScreenField"/>
      </w:pPr>
    </w:p>
    <w:p w14:paraId="76EEC4D5" w14:textId="77777777" w:rsidR="00E27F88" w:rsidRPr="005B17D3" w:rsidRDefault="00E27F88" w:rsidP="00EF3896">
      <w:pPr>
        <w:pStyle w:val="ScreenField"/>
      </w:pPr>
      <w:r w:rsidRPr="005B17D3">
        <w:t>Select to Mail</w:t>
      </w:r>
      <w:r w:rsidRPr="005B17D3">
        <w:fldChar w:fldCharType="begin"/>
      </w:r>
      <w:r w:rsidRPr="005B17D3">
        <w:instrText xml:space="preserve"> XE "Veteran Benefits Handbook:Select to Mail" </w:instrText>
      </w:r>
      <w:r w:rsidRPr="005B17D3">
        <w:fldChar w:fldCharType="end"/>
      </w:r>
      <w:r w:rsidRPr="005B17D3">
        <w:fldChar w:fldCharType="begin"/>
      </w:r>
      <w:r w:rsidRPr="005B17D3">
        <w:instrText xml:space="preserve"> XE "Handbook Select to Mail " </w:instrText>
      </w:r>
      <w:r w:rsidRPr="005B17D3">
        <w:fldChar w:fldCharType="end"/>
      </w:r>
    </w:p>
    <w:p w14:paraId="41022414" w14:textId="77777777" w:rsidR="00E27F88" w:rsidRPr="005B17D3" w:rsidRDefault="00E27F88" w:rsidP="00EF3896">
      <w:pPr>
        <w:pStyle w:val="ScreenFieldDesc"/>
      </w:pPr>
      <w:r w:rsidRPr="005B17D3">
        <w:t xml:space="preserve">Clicking on the Mail hyperlink allows an authorized user to mail a </w:t>
      </w:r>
      <w:r w:rsidRPr="005B17D3">
        <w:rPr>
          <w:i/>
        </w:rPr>
        <w:t>Patient Benefits Handbook</w:t>
      </w:r>
      <w:r w:rsidRPr="005B17D3">
        <w:t xml:space="preserve"> to the Veteran, if there isn’t a </w:t>
      </w:r>
      <w:r w:rsidRPr="005B17D3">
        <w:rPr>
          <w:i/>
        </w:rPr>
        <w:t>Patient Benefits Handbook</w:t>
      </w:r>
      <w:r w:rsidRPr="005B17D3">
        <w:t xml:space="preserve"> with a status of Send to CMS.</w:t>
      </w:r>
    </w:p>
    <w:p w14:paraId="0A2EE11F" w14:textId="77777777" w:rsidR="00E27F88" w:rsidRPr="005B17D3" w:rsidRDefault="00E27F88" w:rsidP="00EF3896">
      <w:pPr>
        <w:pStyle w:val="ScreenName"/>
      </w:pPr>
      <w:r w:rsidRPr="005B17D3">
        <w:t>Veterans Health Benefits Handbook Status</w:t>
      </w:r>
      <w:r w:rsidRPr="005B17D3">
        <w:fldChar w:fldCharType="begin"/>
      </w:r>
      <w:r w:rsidRPr="005B17D3">
        <w:instrText xml:space="preserve"> XE "Veteran Benefits Handbook:Status" </w:instrText>
      </w:r>
      <w:r w:rsidRPr="005B17D3">
        <w:fldChar w:fldCharType="end"/>
      </w:r>
    </w:p>
    <w:p w14:paraId="437F0B2C" w14:textId="77777777" w:rsidR="00E27F88" w:rsidRPr="005B17D3" w:rsidRDefault="00E27F88" w:rsidP="00EF3896">
      <w:pPr>
        <w:pStyle w:val="ScreenField"/>
      </w:pPr>
      <w:r w:rsidRPr="005B17D3">
        <w:t>Status Date</w:t>
      </w:r>
      <w:r w:rsidRPr="005B17D3">
        <w:fldChar w:fldCharType="begin"/>
      </w:r>
      <w:r w:rsidRPr="005B17D3">
        <w:instrText xml:space="preserve"> XE "Veteran Benefits Handbook:Status Date" </w:instrText>
      </w:r>
      <w:r w:rsidRPr="005B17D3">
        <w:fldChar w:fldCharType="end"/>
      </w:r>
      <w:r w:rsidRPr="005B17D3">
        <w:fldChar w:fldCharType="begin"/>
      </w:r>
      <w:r w:rsidRPr="005B17D3">
        <w:instrText xml:space="preserve"> XE "Handbook Status:Date" </w:instrText>
      </w:r>
      <w:r w:rsidRPr="005B17D3">
        <w:fldChar w:fldCharType="end"/>
      </w:r>
    </w:p>
    <w:p w14:paraId="7BDC7790" w14:textId="77777777" w:rsidR="00E27F88" w:rsidRPr="005B17D3" w:rsidRDefault="00E27F88" w:rsidP="00EF3896">
      <w:pPr>
        <w:pStyle w:val="ScreenFieldDesc"/>
      </w:pPr>
      <w:r w:rsidRPr="005B17D3">
        <w:t xml:space="preserve">Indicates the date on which the </w:t>
      </w:r>
      <w:r w:rsidRPr="005B17D3">
        <w:rPr>
          <w:i/>
        </w:rPr>
        <w:t>Veteran Benefits Handbook</w:t>
      </w:r>
      <w:r w:rsidRPr="005B17D3">
        <w:t xml:space="preserve"> or </w:t>
      </w:r>
      <w:r w:rsidRPr="005B17D3">
        <w:rPr>
          <w:i/>
        </w:rPr>
        <w:t>Insert</w:t>
      </w:r>
      <w:r w:rsidRPr="005B17D3">
        <w:t xml:space="preserve"> status changed.</w:t>
      </w:r>
    </w:p>
    <w:p w14:paraId="53E3D4AF" w14:textId="77777777" w:rsidR="00E27F88" w:rsidRPr="005B17D3" w:rsidRDefault="00E27F88" w:rsidP="00EF3896">
      <w:pPr>
        <w:pStyle w:val="ScreenField"/>
      </w:pPr>
    </w:p>
    <w:p w14:paraId="666323B3" w14:textId="77777777" w:rsidR="00E27F88" w:rsidRPr="005B17D3" w:rsidRDefault="00E27F88" w:rsidP="00EF3896">
      <w:pPr>
        <w:pStyle w:val="ScreenField"/>
      </w:pPr>
      <w:r w:rsidRPr="005B17D3">
        <w:t>Id</w:t>
      </w:r>
      <w:r w:rsidRPr="005B17D3">
        <w:fldChar w:fldCharType="begin"/>
      </w:r>
      <w:r w:rsidRPr="005B17D3">
        <w:instrText xml:space="preserve"> XE "Veteran Benefits Handbook:ID" </w:instrText>
      </w:r>
      <w:r w:rsidRPr="005B17D3">
        <w:fldChar w:fldCharType="end"/>
      </w:r>
      <w:r w:rsidRPr="005B17D3">
        <w:fldChar w:fldCharType="begin"/>
      </w:r>
      <w:r w:rsidRPr="005B17D3">
        <w:instrText xml:space="preserve"> XE "Handbook Status:ID" </w:instrText>
      </w:r>
      <w:r w:rsidRPr="005B17D3">
        <w:fldChar w:fldCharType="end"/>
      </w:r>
    </w:p>
    <w:p w14:paraId="045D79F9" w14:textId="77777777" w:rsidR="00E27F88" w:rsidRPr="005B17D3" w:rsidRDefault="00E27F88" w:rsidP="00EF3896">
      <w:pPr>
        <w:pStyle w:val="ScreenFieldDesc"/>
      </w:pPr>
      <w:r w:rsidRPr="005B17D3">
        <w:t xml:space="preserve">Indicates the ID number assigned to the </w:t>
      </w:r>
      <w:r w:rsidRPr="005B17D3">
        <w:rPr>
          <w:i/>
        </w:rPr>
        <w:t xml:space="preserve">Veteran Benefits Handbook </w:t>
      </w:r>
      <w:r w:rsidRPr="005B17D3">
        <w:t>or</w:t>
      </w:r>
      <w:r w:rsidRPr="005B17D3">
        <w:rPr>
          <w:i/>
        </w:rPr>
        <w:t xml:space="preserve"> Insert</w:t>
      </w:r>
      <w:r w:rsidRPr="005B17D3">
        <w:t xml:space="preserve"> status change.</w:t>
      </w:r>
    </w:p>
    <w:p w14:paraId="111D072C" w14:textId="77777777" w:rsidR="00E27F88" w:rsidRPr="005B17D3" w:rsidRDefault="00E27F88" w:rsidP="00EF3896">
      <w:pPr>
        <w:pStyle w:val="ScreenField"/>
      </w:pPr>
    </w:p>
    <w:p w14:paraId="21A8E1ED" w14:textId="77777777" w:rsidR="00E27F88" w:rsidRPr="005B17D3" w:rsidRDefault="00E27F88" w:rsidP="00EF3896">
      <w:pPr>
        <w:pStyle w:val="ScreenField"/>
      </w:pPr>
      <w:r w:rsidRPr="005B17D3">
        <w:t>Version</w:t>
      </w:r>
      <w:r w:rsidRPr="005B17D3">
        <w:fldChar w:fldCharType="begin"/>
      </w:r>
      <w:r w:rsidRPr="005B17D3">
        <w:instrText xml:space="preserve"> XE "Veteran Benefits Handbook:Version" </w:instrText>
      </w:r>
      <w:r w:rsidRPr="005B17D3">
        <w:fldChar w:fldCharType="end"/>
      </w:r>
      <w:r w:rsidRPr="005B17D3">
        <w:fldChar w:fldCharType="begin"/>
      </w:r>
      <w:r w:rsidRPr="005B17D3">
        <w:instrText xml:space="preserve"> XE "Handbook Status:Version" </w:instrText>
      </w:r>
      <w:r w:rsidRPr="005B17D3">
        <w:fldChar w:fldCharType="end"/>
      </w:r>
    </w:p>
    <w:p w14:paraId="66F00AC0" w14:textId="77777777" w:rsidR="00E27F88" w:rsidRPr="005B17D3" w:rsidRDefault="00E27F88" w:rsidP="00EF3896">
      <w:pPr>
        <w:pStyle w:val="ScreenFieldDesc"/>
      </w:pPr>
      <w:r w:rsidRPr="005B17D3">
        <w:t>Indicates the version of the communication.</w:t>
      </w:r>
    </w:p>
    <w:p w14:paraId="21D956CC" w14:textId="77777777" w:rsidR="00E27F88" w:rsidRPr="005B17D3" w:rsidRDefault="00E27F88" w:rsidP="00EF3896">
      <w:pPr>
        <w:pStyle w:val="ScreenField"/>
      </w:pPr>
    </w:p>
    <w:p w14:paraId="29E38AEE" w14:textId="77777777" w:rsidR="00E27F88" w:rsidRPr="005B17D3" w:rsidRDefault="00E27F88" w:rsidP="00EF3896">
      <w:pPr>
        <w:pStyle w:val="ScreenField"/>
      </w:pPr>
      <w:r w:rsidRPr="005B17D3">
        <w:t>Status</w:t>
      </w:r>
    </w:p>
    <w:p w14:paraId="1955967E" w14:textId="77777777" w:rsidR="00E27F88" w:rsidRPr="005B17D3" w:rsidRDefault="00E27F88" w:rsidP="00EF3896">
      <w:pPr>
        <w:pStyle w:val="ScreenFieldDesc"/>
        <w:rPr>
          <w:lang w:eastAsia="zh-CN"/>
        </w:rPr>
      </w:pPr>
      <w:r w:rsidRPr="005B17D3">
        <w:rPr>
          <w:lang w:eastAsia="zh-CN"/>
        </w:rPr>
        <w:t xml:space="preserve">Indicates the current Veteran Benefits Handbook or Insert status. Statuses </w:t>
      </w:r>
      <w:r w:rsidRPr="005B17D3">
        <w:fldChar w:fldCharType="begin"/>
      </w:r>
      <w:r w:rsidRPr="005B17D3">
        <w:instrText xml:space="preserve"> XE "Handbook Status:Status" </w:instrText>
      </w:r>
      <w:r w:rsidRPr="005B17D3">
        <w:fldChar w:fldCharType="end"/>
      </w:r>
      <w:r w:rsidRPr="005B17D3">
        <w:rPr>
          <w:lang w:eastAsia="zh-CN"/>
        </w:rPr>
        <w:t>include:</w:t>
      </w:r>
    </w:p>
    <w:p w14:paraId="037B24F0" w14:textId="77777777" w:rsidR="00E27F88" w:rsidRPr="005B17D3" w:rsidRDefault="00E27F88" w:rsidP="00EF3896">
      <w:pPr>
        <w:pStyle w:val="ListBull2"/>
        <w:rPr>
          <w:szCs w:val="20"/>
          <w:lang w:eastAsia="zh-CN"/>
        </w:rPr>
      </w:pPr>
      <w:r w:rsidRPr="005B17D3">
        <w:t>Send</w:t>
      </w:r>
      <w:r w:rsidRPr="005B17D3">
        <w:rPr>
          <w:szCs w:val="20"/>
          <w:lang w:eastAsia="zh-CN"/>
        </w:rPr>
        <w:t xml:space="preserve"> to </w:t>
      </w:r>
      <w:r w:rsidRPr="005B17D3">
        <w:rPr>
          <w:lang w:eastAsia="zh-CN"/>
        </w:rPr>
        <w:t>CMS (Content Management System)</w:t>
      </w:r>
    </w:p>
    <w:p w14:paraId="2644B167" w14:textId="77777777" w:rsidR="00E27F88" w:rsidRPr="005B17D3" w:rsidRDefault="00E27F88" w:rsidP="00EF3896">
      <w:pPr>
        <w:pStyle w:val="BodyText5"/>
        <w:rPr>
          <w:lang w:eastAsia="zh-CN"/>
        </w:rPr>
      </w:pPr>
      <w:r w:rsidRPr="005B17D3">
        <w:rPr>
          <w:lang w:eastAsia="zh-CN"/>
        </w:rPr>
        <w:t>The ES has packaged the Veterans Benefits Parameters and it is ready to be sent to the CMS for processing. This status may be changed to Cancelled by HEC.</w:t>
      </w:r>
    </w:p>
    <w:p w14:paraId="34568852" w14:textId="77777777" w:rsidR="00E27F88" w:rsidRPr="005B17D3" w:rsidRDefault="00E27F88" w:rsidP="00EF3896">
      <w:pPr>
        <w:pStyle w:val="ListBull2"/>
      </w:pPr>
      <w:r w:rsidRPr="005B17D3">
        <w:t>Reject at HEC</w:t>
      </w:r>
    </w:p>
    <w:p w14:paraId="76B88BB3" w14:textId="77777777" w:rsidR="00E27F88" w:rsidRPr="005B17D3" w:rsidRDefault="00E27F88" w:rsidP="00474E83">
      <w:pPr>
        <w:pStyle w:val="NoteLightbulb"/>
        <w:rPr>
          <w:lang w:eastAsia="zh-CN"/>
        </w:rPr>
      </w:pPr>
      <w:r w:rsidRPr="005B17D3">
        <w:rPr>
          <w:b/>
          <w:lang w:eastAsia="zh-CN"/>
        </w:rPr>
        <w:t>Note:</w:t>
      </w:r>
      <w:r w:rsidRPr="005B17D3">
        <w:rPr>
          <w:lang w:eastAsia="zh-CN"/>
        </w:rPr>
        <w:t xml:space="preserve"> The system will not send the Veterans Benefits Parameters file to the CMS under the following conditions:</w:t>
      </w:r>
    </w:p>
    <w:p w14:paraId="20D45108" w14:textId="77777777" w:rsidR="00E27F88" w:rsidRPr="005B17D3" w:rsidRDefault="00E27F88" w:rsidP="00EF3896">
      <w:pPr>
        <w:pStyle w:val="ListBull2"/>
      </w:pPr>
      <w:r w:rsidRPr="005B17D3">
        <w:t>A duplicate record exists.</w:t>
      </w:r>
    </w:p>
    <w:p w14:paraId="0C357541" w14:textId="77777777" w:rsidR="00E27F88" w:rsidRPr="005B17D3" w:rsidRDefault="00E27F88" w:rsidP="00EF3896">
      <w:pPr>
        <w:pStyle w:val="ListBull2"/>
      </w:pPr>
      <w:r w:rsidRPr="005B17D3">
        <w:t>Required field or fields are missing.</w:t>
      </w:r>
    </w:p>
    <w:p w14:paraId="79DFEDD1" w14:textId="77777777" w:rsidR="00E27F88" w:rsidRPr="005B17D3" w:rsidRDefault="00E27F88" w:rsidP="00EF3896">
      <w:pPr>
        <w:pStyle w:val="ListBull2"/>
      </w:pPr>
      <w:r w:rsidRPr="005B17D3">
        <w:t>The Date of Death field is populated.</w:t>
      </w:r>
    </w:p>
    <w:p w14:paraId="1EB35567" w14:textId="77777777" w:rsidR="00E27F88" w:rsidRPr="005B17D3" w:rsidRDefault="00E27F88" w:rsidP="00EF3896">
      <w:pPr>
        <w:pStyle w:val="ListBull2"/>
      </w:pPr>
      <w:r w:rsidRPr="005B17D3">
        <w:t>Cancelled by HEC</w:t>
      </w:r>
    </w:p>
    <w:p w14:paraId="60E0083D" w14:textId="77777777" w:rsidR="00E27F88" w:rsidRPr="005B17D3" w:rsidRDefault="00E27F88" w:rsidP="004A19E1">
      <w:pPr>
        <w:pStyle w:val="NoteLightbulb"/>
      </w:pPr>
      <w:r w:rsidRPr="005B17D3">
        <w:rPr>
          <w:b/>
        </w:rPr>
        <w:t>Note:</w:t>
      </w:r>
      <w:r w:rsidRPr="005B17D3">
        <w:t xml:space="preserve"> The HEC will have the capability to manually update the Status to Cancelled by HEC only if the Veteran Benefits Communication (Veteran Benefits Handbook or Insert) being cancelled has a Status of Send to CMS.</w:t>
      </w:r>
    </w:p>
    <w:p w14:paraId="0DA8F25E" w14:textId="77777777" w:rsidR="00E27F88" w:rsidRPr="005B17D3" w:rsidRDefault="00E27F88" w:rsidP="00EF3896">
      <w:pPr>
        <w:pStyle w:val="ListBull2"/>
      </w:pPr>
      <w:r w:rsidRPr="005B17D3">
        <w:t>Sent to CMS</w:t>
      </w:r>
    </w:p>
    <w:p w14:paraId="2566AA56" w14:textId="77777777" w:rsidR="00E27F88" w:rsidRPr="005B17D3" w:rsidRDefault="00E27F88" w:rsidP="00EF3896">
      <w:pPr>
        <w:pStyle w:val="BodyText5"/>
        <w:rPr>
          <w:lang w:eastAsia="zh-CN"/>
        </w:rPr>
      </w:pPr>
      <w:r w:rsidRPr="005B17D3">
        <w:rPr>
          <w:lang w:eastAsia="zh-CN"/>
        </w:rPr>
        <w:t>ES has sent the Veterans Benefits Parameters to the CMS for processing.</w:t>
      </w:r>
    </w:p>
    <w:p w14:paraId="6EA162D5" w14:textId="77777777" w:rsidR="00E27F88" w:rsidRPr="005B17D3" w:rsidRDefault="00E27F88" w:rsidP="00EF3896">
      <w:pPr>
        <w:pStyle w:val="ListBull2"/>
      </w:pPr>
      <w:r w:rsidRPr="005B17D3">
        <w:t>Return by Post Office</w:t>
      </w:r>
    </w:p>
    <w:p w14:paraId="40596B0F" w14:textId="77777777" w:rsidR="00E27F88" w:rsidRPr="005B17D3" w:rsidRDefault="00E27F88" w:rsidP="00EF3896">
      <w:pPr>
        <w:pStyle w:val="ListBull2"/>
      </w:pPr>
      <w:r w:rsidRPr="005B17D3">
        <w:t>Error by CMS</w:t>
      </w:r>
    </w:p>
    <w:p w14:paraId="416CE4A8" w14:textId="77777777" w:rsidR="00E27F88" w:rsidRPr="005B17D3" w:rsidRDefault="00E27F88" w:rsidP="00EF3896">
      <w:pPr>
        <w:pStyle w:val="BodyText5"/>
        <w:rPr>
          <w:lang w:eastAsia="zh-CN"/>
        </w:rPr>
      </w:pPr>
      <w:r w:rsidRPr="005B17D3">
        <w:rPr>
          <w:lang w:eastAsia="zh-CN"/>
        </w:rPr>
        <w:t>The CMS has found a problem with the information (e.g. malformed data, or missing required data) provided from ESR, and the CMS could not create a Veterans Benefits Communications. The CMS will provide a Reject Reason. However, the CMS will NOT create the digital copies of the Veterans Benefits Communications.</w:t>
      </w:r>
    </w:p>
    <w:p w14:paraId="098CE271" w14:textId="77777777" w:rsidR="00E27F88" w:rsidRPr="005B17D3" w:rsidRDefault="00E27F88" w:rsidP="00EF3896">
      <w:pPr>
        <w:pStyle w:val="ListBull2"/>
      </w:pPr>
      <w:r w:rsidRPr="005B17D3">
        <w:t>Rejected Address by CMS</w:t>
      </w:r>
    </w:p>
    <w:p w14:paraId="7CD7C19E" w14:textId="77777777" w:rsidR="00E27F88" w:rsidRPr="005B17D3" w:rsidRDefault="00E27F88" w:rsidP="00EF3896">
      <w:pPr>
        <w:pStyle w:val="BodyText5"/>
        <w:rPr>
          <w:lang w:eastAsia="zh-CN"/>
        </w:rPr>
      </w:pPr>
      <w:r w:rsidRPr="005B17D3">
        <w:rPr>
          <w:lang w:eastAsia="zh-CN"/>
        </w:rPr>
        <w:t>The Veterans Bad Address Reason is populated or the address failed address validation. However, the CMS still creates the digital copies of the Veterans Benefits Communications.</w:t>
      </w:r>
    </w:p>
    <w:p w14:paraId="7C2BCFEB" w14:textId="77777777" w:rsidR="00E27F88" w:rsidRPr="005B17D3" w:rsidRDefault="00E27F88" w:rsidP="00EF3896">
      <w:pPr>
        <w:pStyle w:val="ListBull2"/>
      </w:pPr>
      <w:r w:rsidRPr="005B17D3">
        <w:t>Mailed by CMS</w:t>
      </w:r>
    </w:p>
    <w:p w14:paraId="37D45E96" w14:textId="77777777" w:rsidR="00E27F88" w:rsidRPr="005B17D3" w:rsidRDefault="00E27F88" w:rsidP="00EF3896">
      <w:pPr>
        <w:pStyle w:val="BodyText5"/>
      </w:pPr>
      <w:r w:rsidRPr="005B17D3">
        <w:t xml:space="preserve">The CMS has mailed the </w:t>
      </w:r>
      <w:r w:rsidRPr="005B17D3">
        <w:rPr>
          <w:lang w:eastAsia="zh-CN"/>
        </w:rPr>
        <w:t>Veterans Benefits Communication to the Veteran.</w:t>
      </w:r>
    </w:p>
    <w:p w14:paraId="693D6FD7" w14:textId="77777777" w:rsidR="00E27F88" w:rsidRPr="005B17D3" w:rsidRDefault="00E27F88" w:rsidP="00EF3896">
      <w:pPr>
        <w:pStyle w:val="BodyText5"/>
        <w:rPr>
          <w:lang w:eastAsia="zh-CN"/>
        </w:rPr>
      </w:pPr>
      <w:r w:rsidRPr="005B17D3">
        <w:rPr>
          <w:lang w:eastAsia="zh-CN"/>
        </w:rPr>
        <w:t>The Publisher has successfully printed and mailed the Veterans Benefits Communications to the Veteran.</w:t>
      </w:r>
    </w:p>
    <w:p w14:paraId="74F872A7" w14:textId="77777777" w:rsidR="00E27F88" w:rsidRPr="005B17D3" w:rsidRDefault="00E27F88" w:rsidP="00EF3896">
      <w:pPr>
        <w:pStyle w:val="ScreenField"/>
      </w:pPr>
    </w:p>
    <w:p w14:paraId="7A5371EB" w14:textId="77777777" w:rsidR="00E27F88" w:rsidRPr="005B17D3" w:rsidRDefault="00E27F88" w:rsidP="00EF3896">
      <w:pPr>
        <w:pStyle w:val="ScreenField"/>
      </w:pPr>
      <w:r w:rsidRPr="005B17D3">
        <w:t>Communication Name</w:t>
      </w:r>
      <w:r w:rsidRPr="005B17D3">
        <w:fldChar w:fldCharType="begin"/>
      </w:r>
      <w:r w:rsidRPr="005B17D3">
        <w:instrText xml:space="preserve"> XE "Veteran Benefits Handbook:Communication Name" </w:instrText>
      </w:r>
      <w:r w:rsidRPr="005B17D3">
        <w:fldChar w:fldCharType="end"/>
      </w:r>
      <w:r w:rsidRPr="005B17D3">
        <w:fldChar w:fldCharType="begin"/>
      </w:r>
      <w:r w:rsidRPr="005B17D3">
        <w:instrText xml:space="preserve"> XE "Handbook Status:Communication Name " </w:instrText>
      </w:r>
      <w:r w:rsidRPr="005B17D3">
        <w:fldChar w:fldCharType="end"/>
      </w:r>
    </w:p>
    <w:p w14:paraId="6E462AF2" w14:textId="77777777" w:rsidR="00E27F88" w:rsidRPr="005B17D3" w:rsidRDefault="00E27F88" w:rsidP="00EF3896">
      <w:pPr>
        <w:pStyle w:val="ScreenFieldDesc"/>
      </w:pPr>
      <w:r w:rsidRPr="005B17D3">
        <w:t xml:space="preserve">Indicates the name of the communication. Examples could include, </w:t>
      </w:r>
      <w:r w:rsidRPr="005B17D3">
        <w:rPr>
          <w:i/>
        </w:rPr>
        <w:t>Veteran Benefits Handbook</w:t>
      </w:r>
      <w:r w:rsidRPr="005B17D3">
        <w:t xml:space="preserve">, </w:t>
      </w:r>
      <w:r w:rsidRPr="005B17D3">
        <w:rPr>
          <w:i/>
        </w:rPr>
        <w:t>Preferred Facility Insert</w:t>
      </w:r>
      <w:r w:rsidRPr="005B17D3">
        <w:t>, etc.</w:t>
      </w:r>
    </w:p>
    <w:p w14:paraId="14EA7962" w14:textId="681616BA" w:rsidR="00E27F88" w:rsidRPr="005B17D3" w:rsidRDefault="00E27F88" w:rsidP="00EF3896">
      <w:pPr>
        <w:pStyle w:val="ScreenFieldDesc"/>
      </w:pPr>
      <w:r w:rsidRPr="005B17D3">
        <w:t xml:space="preserve">Clicking the link takes the user to a </w:t>
      </w:r>
      <w:r w:rsidRPr="005B17D3">
        <w:rPr>
          <w:i/>
        </w:rPr>
        <w:t>Handbook Communications Detail</w:t>
      </w:r>
      <w:r w:rsidRPr="005B17D3">
        <w:t xml:space="preserve"> screen where the status can be viewed in more detail. From this screen, the mailing can be cancelled, if not already sent. Comments may also be added, which includes a history of previous comments.</w:t>
      </w:r>
    </w:p>
    <w:p w14:paraId="3272C20D" w14:textId="77777777" w:rsidR="004A19E1" w:rsidRPr="005B17D3" w:rsidRDefault="004A19E1" w:rsidP="004A19E1">
      <w:pPr>
        <w:pStyle w:val="ScreenField"/>
      </w:pPr>
    </w:p>
    <w:p w14:paraId="023F54A2" w14:textId="77777777" w:rsidR="00E27F88" w:rsidRPr="005B17D3" w:rsidRDefault="00E27F88" w:rsidP="00EF3896">
      <w:pPr>
        <w:pStyle w:val="Fields"/>
      </w:pPr>
      <w:r w:rsidRPr="005B17D3">
        <w:t>Veterans Handbook</w:t>
      </w:r>
    </w:p>
    <w:p w14:paraId="529E8EE3" w14:textId="77777777" w:rsidR="00E27F88" w:rsidRPr="005B17D3" w:rsidRDefault="00E27F88" w:rsidP="00EF3896">
      <w:pPr>
        <w:pStyle w:val="ScreenFieldDesc"/>
        <w:rPr>
          <w:lang w:eastAsia="zh-CN"/>
        </w:rPr>
      </w:pPr>
      <w:r w:rsidRPr="005B17D3">
        <w:rPr>
          <w:i/>
        </w:rPr>
        <w:fldChar w:fldCharType="begin"/>
      </w:r>
      <w:r w:rsidRPr="005B17D3">
        <w:rPr>
          <w:i/>
        </w:rPr>
        <w:instrText xml:space="preserve"> XE "Handbook Status:Veterans Handbook" </w:instrText>
      </w:r>
      <w:r w:rsidRPr="005B17D3">
        <w:rPr>
          <w:i/>
        </w:rPr>
        <w:fldChar w:fldCharType="end"/>
      </w:r>
      <w:r w:rsidRPr="005B17D3">
        <w:rPr>
          <w:lang w:eastAsia="zh-CN"/>
        </w:rPr>
        <w:t xml:space="preserve">Clicking on </w:t>
      </w:r>
      <w:r w:rsidRPr="005B17D3">
        <w:t>the View link enabl</w:t>
      </w:r>
      <w:r w:rsidRPr="005B17D3">
        <w:rPr>
          <w:lang w:eastAsia="zh-CN"/>
        </w:rPr>
        <w:t xml:space="preserve">es the user to view a .pdf version of the </w:t>
      </w:r>
      <w:r w:rsidRPr="005B17D3">
        <w:rPr>
          <w:i/>
          <w:lang w:eastAsia="zh-CN"/>
        </w:rPr>
        <w:t>Veteran Benefits Handbook</w:t>
      </w:r>
      <w:r w:rsidRPr="005B17D3">
        <w:rPr>
          <w:lang w:eastAsia="zh-CN"/>
        </w:rPr>
        <w:t>. The browser must have the Adobe Reader</w:t>
      </w:r>
      <w:r w:rsidRPr="005B17D3">
        <w:rPr>
          <w:vertAlign w:val="superscript"/>
          <w:lang w:eastAsia="zh-CN"/>
        </w:rPr>
        <w:t>®</w:t>
      </w:r>
      <w:r w:rsidRPr="005B17D3">
        <w:rPr>
          <w:lang w:eastAsia="zh-CN"/>
        </w:rPr>
        <w:t xml:space="preserve"> add-on installed to view the .pdf file.</w:t>
      </w:r>
    </w:p>
    <w:p w14:paraId="27DC719C" w14:textId="77777777" w:rsidR="00E27F88" w:rsidRPr="005B17D3" w:rsidRDefault="00E27F88" w:rsidP="00EF3896">
      <w:pPr>
        <w:pStyle w:val="ScreenFieldDesc"/>
        <w:rPr>
          <w:lang w:eastAsia="zh-CN"/>
        </w:rPr>
      </w:pPr>
      <w:r w:rsidRPr="005B17D3">
        <w:rPr>
          <w:lang w:eastAsia="zh-CN"/>
        </w:rPr>
        <w:t>The user may also Save or Print the .pdf file through their normal browser File settings.</w:t>
      </w:r>
    </w:p>
    <w:p w14:paraId="4EFF41AA" w14:textId="77777777" w:rsidR="00E27F88" w:rsidRPr="005B17D3" w:rsidRDefault="00E27F88" w:rsidP="00474E83">
      <w:pPr>
        <w:pStyle w:val="NoteLightbulb"/>
        <w:rPr>
          <w:lang w:eastAsia="zh-CN"/>
        </w:rPr>
      </w:pPr>
      <w:r w:rsidRPr="005B17D3">
        <w:rPr>
          <w:b/>
          <w:lang w:eastAsia="zh-CN"/>
        </w:rPr>
        <w:t>Note</w:t>
      </w:r>
      <w:r w:rsidRPr="005B17D3">
        <w:rPr>
          <w:lang w:eastAsia="zh-CN"/>
        </w:rPr>
        <w:t>: The system retains only the most current and two previous versions of the Veterans Handbook, Veterans Profile, and Raw Data. The Veterans Handbook, Veterans Profile, and Raw Data documents are only available for statuses of Mailed by CMS, Return by Post Office, and Rejected Address by CMS.</w:t>
      </w:r>
    </w:p>
    <w:p w14:paraId="3187085A" w14:textId="52FE0C35" w:rsidR="00E27F88" w:rsidRPr="005B17D3" w:rsidRDefault="00E27F88" w:rsidP="00EF3896">
      <w:pPr>
        <w:pStyle w:val="ScreenFieldDesc"/>
        <w:rPr>
          <w:lang w:eastAsia="zh-CN"/>
        </w:rPr>
      </w:pPr>
      <w:r w:rsidRPr="005B17D3">
        <w:rPr>
          <w:lang w:eastAsia="zh-CN"/>
        </w:rPr>
        <w:t xml:space="preserve">If the user does not have the </w:t>
      </w:r>
      <w:r w:rsidRPr="005B17D3">
        <w:t xml:space="preserve">appropriate </w:t>
      </w:r>
      <w:r w:rsidRPr="005B17D3">
        <w:rPr>
          <w:i/>
          <w:lang w:eastAsia="zh-CN"/>
        </w:rPr>
        <w:t>Capabilities</w:t>
      </w:r>
      <w:r w:rsidRPr="005B17D3">
        <w:rPr>
          <w:lang w:eastAsia="zh-CN"/>
        </w:rPr>
        <w:t xml:space="preserve"> to View a </w:t>
      </w:r>
      <w:r w:rsidRPr="005B17D3">
        <w:rPr>
          <w:i/>
          <w:lang w:eastAsia="zh-CN"/>
        </w:rPr>
        <w:t>Veterans Handbook</w:t>
      </w:r>
      <w:r w:rsidRPr="005B17D3">
        <w:rPr>
          <w:lang w:eastAsia="zh-CN"/>
        </w:rPr>
        <w:t xml:space="preserve">, </w:t>
      </w:r>
      <w:r w:rsidRPr="005B17D3">
        <w:rPr>
          <w:i/>
          <w:lang w:eastAsia="zh-CN"/>
        </w:rPr>
        <w:t>Veterans Profile</w:t>
      </w:r>
      <w:r w:rsidRPr="005B17D3">
        <w:rPr>
          <w:lang w:eastAsia="zh-CN"/>
        </w:rPr>
        <w:t xml:space="preserve">, or </w:t>
      </w:r>
      <w:r w:rsidRPr="005B17D3">
        <w:rPr>
          <w:i/>
          <w:lang w:eastAsia="zh-CN"/>
        </w:rPr>
        <w:t>Raw Data</w:t>
      </w:r>
      <w:r w:rsidRPr="005B17D3">
        <w:rPr>
          <w:lang w:eastAsia="zh-CN"/>
        </w:rPr>
        <w:t>, the respective columns will not display.</w:t>
      </w:r>
    </w:p>
    <w:p w14:paraId="77273939" w14:textId="77777777" w:rsidR="004A19E1" w:rsidRPr="005B17D3" w:rsidRDefault="004A19E1" w:rsidP="004A19E1">
      <w:pPr>
        <w:pStyle w:val="ScreenField"/>
        <w:rPr>
          <w:lang w:eastAsia="zh-CN"/>
        </w:rPr>
      </w:pPr>
    </w:p>
    <w:p w14:paraId="24582642" w14:textId="77777777" w:rsidR="00E27F88" w:rsidRPr="005B17D3" w:rsidRDefault="00E27F88" w:rsidP="00EF3896">
      <w:pPr>
        <w:pStyle w:val="ScreenField"/>
      </w:pPr>
      <w:r w:rsidRPr="005B17D3">
        <w:t>Veterans Profile</w:t>
      </w:r>
    </w:p>
    <w:p w14:paraId="64C08957" w14:textId="561BC649" w:rsidR="00E27F88" w:rsidRPr="005B17D3" w:rsidRDefault="00E27F88" w:rsidP="00EF3896">
      <w:pPr>
        <w:pStyle w:val="ScreenFieldDesc"/>
        <w:rPr>
          <w:lang w:eastAsia="zh-CN"/>
        </w:rPr>
      </w:pPr>
      <w:r w:rsidRPr="005B17D3">
        <w:rPr>
          <w:i/>
        </w:rPr>
        <w:fldChar w:fldCharType="begin"/>
      </w:r>
      <w:r w:rsidRPr="005B17D3">
        <w:rPr>
          <w:i/>
        </w:rPr>
        <w:instrText xml:space="preserve"> XE "Handbook Status:Veterans Profile" </w:instrText>
      </w:r>
      <w:r w:rsidRPr="005B17D3">
        <w:rPr>
          <w:i/>
        </w:rPr>
        <w:fldChar w:fldCharType="end"/>
      </w:r>
      <w:r w:rsidRPr="005B17D3">
        <w:rPr>
          <w:lang w:eastAsia="zh-CN"/>
        </w:rPr>
        <w:t>Clicking on t</w:t>
      </w:r>
      <w:r w:rsidRPr="005B17D3">
        <w:t>he View link en</w:t>
      </w:r>
      <w:r w:rsidRPr="005B17D3">
        <w:rPr>
          <w:lang w:eastAsia="zh-CN"/>
        </w:rPr>
        <w:t xml:space="preserve">ables the user to view the </w:t>
      </w:r>
      <w:r w:rsidRPr="005B17D3">
        <w:rPr>
          <w:i/>
          <w:lang w:eastAsia="zh-CN"/>
        </w:rPr>
        <w:t>Veteran Benefits Handbook</w:t>
      </w:r>
      <w:r w:rsidRPr="005B17D3">
        <w:rPr>
          <w:lang w:eastAsia="zh-CN"/>
        </w:rPr>
        <w:t xml:space="preserve"> profile. The </w:t>
      </w:r>
      <w:r w:rsidRPr="005B17D3">
        <w:rPr>
          <w:i/>
          <w:lang w:eastAsia="zh-CN"/>
        </w:rPr>
        <w:t>Veterans Profile</w:t>
      </w:r>
      <w:r w:rsidRPr="005B17D3">
        <w:rPr>
          <w:lang w:eastAsia="zh-CN"/>
        </w:rPr>
        <w:t xml:space="preserve"> is a summary view of the </w:t>
      </w:r>
      <w:r w:rsidR="006204FA" w:rsidRPr="005B17D3">
        <w:rPr>
          <w:lang w:eastAsia="zh-CN"/>
        </w:rPr>
        <w:t>Veterans</w:t>
      </w:r>
      <w:r w:rsidRPr="005B17D3">
        <w:rPr>
          <w:lang w:eastAsia="zh-CN"/>
        </w:rPr>
        <w:t xml:space="preserve"> Benefits.</w:t>
      </w:r>
    </w:p>
    <w:p w14:paraId="2CE71042" w14:textId="77777777" w:rsidR="004A19E1" w:rsidRPr="005B17D3" w:rsidRDefault="004A19E1" w:rsidP="004A19E1">
      <w:pPr>
        <w:pStyle w:val="ScreenField"/>
        <w:rPr>
          <w:lang w:eastAsia="zh-CN"/>
        </w:rPr>
      </w:pPr>
    </w:p>
    <w:p w14:paraId="4961C6DD" w14:textId="77777777" w:rsidR="00E27F88" w:rsidRPr="005B17D3" w:rsidRDefault="00E27F88" w:rsidP="00EF3896">
      <w:pPr>
        <w:pStyle w:val="ScreenField"/>
      </w:pPr>
      <w:r w:rsidRPr="005B17D3">
        <w:t>Raw Data</w:t>
      </w:r>
    </w:p>
    <w:p w14:paraId="4716FA94" w14:textId="77777777" w:rsidR="00E27F88" w:rsidRPr="005B17D3" w:rsidRDefault="00E27F88" w:rsidP="00EF3896">
      <w:pPr>
        <w:pStyle w:val="ScreenFieldDesc"/>
        <w:rPr>
          <w:lang w:eastAsia="zh-CN"/>
        </w:rPr>
      </w:pPr>
      <w:r w:rsidRPr="005B17D3">
        <w:rPr>
          <w:i/>
        </w:rPr>
        <w:fldChar w:fldCharType="begin"/>
      </w:r>
      <w:r w:rsidRPr="005B17D3">
        <w:rPr>
          <w:i/>
        </w:rPr>
        <w:instrText xml:space="preserve"> XE "Handbook Status:Raw Data" </w:instrText>
      </w:r>
      <w:r w:rsidRPr="005B17D3">
        <w:rPr>
          <w:i/>
        </w:rPr>
        <w:fldChar w:fldCharType="end"/>
      </w:r>
      <w:r w:rsidRPr="005B17D3">
        <w:rPr>
          <w:lang w:eastAsia="zh-CN"/>
        </w:rPr>
        <w:t>Clicking on th</w:t>
      </w:r>
      <w:r w:rsidRPr="005B17D3">
        <w:t>e View link enables</w:t>
      </w:r>
      <w:r w:rsidRPr="005B17D3">
        <w:rPr>
          <w:lang w:eastAsia="zh-CN"/>
        </w:rPr>
        <w:t xml:space="preserve"> the user to view the </w:t>
      </w:r>
      <w:r w:rsidRPr="005B17D3">
        <w:rPr>
          <w:i/>
          <w:lang w:eastAsia="zh-CN"/>
        </w:rPr>
        <w:t>Veterans Profile</w:t>
      </w:r>
      <w:r w:rsidRPr="005B17D3">
        <w:rPr>
          <w:lang w:eastAsia="zh-CN"/>
        </w:rPr>
        <w:t xml:space="preserve"> data in its raw format. This gives users a quick view of the benefit codes assigned to the Veteran without having to open the .pdf file.</w:t>
      </w:r>
    </w:p>
    <w:p w14:paraId="5797E7FD" w14:textId="77777777" w:rsidR="00E27F88" w:rsidRPr="005B17D3" w:rsidRDefault="00E27F88" w:rsidP="00EF3896">
      <w:pPr>
        <w:pStyle w:val="ScreenName"/>
      </w:pPr>
      <w:bookmarkStart w:id="1519" w:name="_Toc394920865"/>
      <w:bookmarkStart w:id="1520" w:name="_Toc406571201"/>
      <w:bookmarkStart w:id="1521" w:name="_Toc478746627"/>
      <w:bookmarkStart w:id="1522" w:name="_Toc482888558"/>
      <w:r w:rsidRPr="005B17D3">
        <w:t>Communications Name Link</w:t>
      </w:r>
      <w:bookmarkEnd w:id="1519"/>
      <w:bookmarkEnd w:id="1520"/>
      <w:bookmarkEnd w:id="1521"/>
      <w:bookmarkEnd w:id="1522"/>
      <w:r w:rsidRPr="005B17D3">
        <w:fldChar w:fldCharType="begin"/>
      </w:r>
      <w:r w:rsidRPr="005B17D3">
        <w:instrText xml:space="preserve"> XE "Handbook Communication Detail" </w:instrText>
      </w:r>
      <w:r w:rsidRPr="005B17D3">
        <w:fldChar w:fldCharType="end"/>
      </w:r>
    </w:p>
    <w:p w14:paraId="79ABC826" w14:textId="77777777" w:rsidR="00E27F88" w:rsidRPr="005B17D3" w:rsidRDefault="00E27F88" w:rsidP="00EF3896">
      <w:pPr>
        <w:pStyle w:val="BodyTextBullet2"/>
        <w:rPr>
          <w:rFonts w:cs="Arial"/>
          <w:lang w:eastAsia="zh-CN"/>
        </w:rPr>
      </w:pPr>
      <w:r w:rsidRPr="005B17D3">
        <w:t xml:space="preserve">This screen is arrived at by clicking on the </w:t>
      </w:r>
      <w:r w:rsidRPr="005B17D3">
        <w:rPr>
          <w:b/>
          <w:i/>
        </w:rPr>
        <w:t>Communication Name</w:t>
      </w:r>
      <w:r w:rsidRPr="005B17D3">
        <w:t xml:space="preserve"> link on the </w:t>
      </w:r>
      <w:r w:rsidRPr="005B17D3">
        <w:rPr>
          <w:i/>
        </w:rPr>
        <w:t>Handbook Status</w:t>
      </w:r>
      <w:r w:rsidRPr="005B17D3">
        <w:t xml:space="preserve"> screen and allows the user with the appropriate </w:t>
      </w:r>
      <w:r w:rsidRPr="005B17D3">
        <w:rPr>
          <w:rFonts w:cs="Arial"/>
          <w:i/>
          <w:color w:val="000000"/>
          <w:lang w:eastAsia="zh-CN"/>
        </w:rPr>
        <w:t>Capability</w:t>
      </w:r>
      <w:r w:rsidRPr="005B17D3">
        <w:rPr>
          <w:rFonts w:cs="Arial"/>
          <w:color w:val="000000"/>
          <w:lang w:eastAsia="zh-CN"/>
        </w:rPr>
        <w:t xml:space="preserve"> </w:t>
      </w:r>
      <w:r w:rsidRPr="005B17D3">
        <w:t>to cancel a Handbook Communication that has not yet been sent. The Status must be Send</w:t>
      </w:r>
      <w:r w:rsidRPr="005B17D3">
        <w:rPr>
          <w:rFonts w:cs="Arial"/>
          <w:lang w:eastAsia="zh-CN"/>
        </w:rPr>
        <w:t xml:space="preserve"> to CMS.</w:t>
      </w:r>
    </w:p>
    <w:p w14:paraId="4E2A4194" w14:textId="77777777" w:rsidR="00E27F88" w:rsidRPr="005B17D3" w:rsidRDefault="00E27F88" w:rsidP="00EF3896">
      <w:pPr>
        <w:pStyle w:val="ScreenName"/>
      </w:pPr>
      <w:r w:rsidRPr="005B17D3">
        <w:t>Add Comments</w:t>
      </w:r>
    </w:p>
    <w:p w14:paraId="4622BAA2" w14:textId="77777777" w:rsidR="00E27F88" w:rsidRPr="005B17D3" w:rsidRDefault="00E27F88" w:rsidP="00EF3896">
      <w:pPr>
        <w:pStyle w:val="ScreenField"/>
      </w:pPr>
      <w:r w:rsidRPr="005B17D3">
        <w:t>Cancel Mailing</w:t>
      </w:r>
    </w:p>
    <w:p w14:paraId="3D5EB9F6" w14:textId="77777777" w:rsidR="00E27F88" w:rsidRPr="005B17D3" w:rsidRDefault="00E27F88" w:rsidP="00EF3896">
      <w:pPr>
        <w:pStyle w:val="ScreenFieldDesc"/>
      </w:pPr>
      <w:r w:rsidRPr="005B17D3">
        <w:fldChar w:fldCharType="begin"/>
      </w:r>
      <w:r w:rsidRPr="005B17D3">
        <w:instrText xml:space="preserve"> XE "Handbook Communication Detail:Cancel Mailing" </w:instrText>
      </w:r>
      <w:r w:rsidRPr="005B17D3">
        <w:fldChar w:fldCharType="end"/>
      </w:r>
      <w:r w:rsidRPr="005B17D3">
        <w:t xml:space="preserve">To cancel a mailing that has a Status of Send to CMS, place a check in the </w:t>
      </w:r>
      <w:r w:rsidRPr="005B17D3">
        <w:rPr>
          <w:i/>
        </w:rPr>
        <w:t>Cancel</w:t>
      </w:r>
      <w:r w:rsidRPr="005B17D3">
        <w:t xml:space="preserve"> check box. </w:t>
      </w:r>
    </w:p>
    <w:p w14:paraId="7610D56D" w14:textId="77777777" w:rsidR="00E27F88" w:rsidRPr="005B17D3" w:rsidRDefault="00E27F88" w:rsidP="00474E83">
      <w:pPr>
        <w:pStyle w:val="NoteLightbulb"/>
      </w:pPr>
      <w:r w:rsidRPr="005B17D3">
        <w:rPr>
          <w:b/>
        </w:rPr>
        <w:t>Note</w:t>
      </w:r>
      <w:r w:rsidRPr="005B17D3">
        <w:t>: If the Status is anything other than Send to CMS, the Cancel check box does not display.</w:t>
      </w:r>
    </w:p>
    <w:p w14:paraId="7ED8A63D" w14:textId="77777777" w:rsidR="00E27F88" w:rsidRPr="005B17D3" w:rsidRDefault="00E27F88" w:rsidP="00EF3896">
      <w:pPr>
        <w:pStyle w:val="ScreenField"/>
      </w:pPr>
    </w:p>
    <w:p w14:paraId="586E64E0" w14:textId="77777777" w:rsidR="00E27F88" w:rsidRPr="005B17D3" w:rsidRDefault="00E27F88" w:rsidP="00EF3896">
      <w:pPr>
        <w:pStyle w:val="ScreenField"/>
      </w:pPr>
    </w:p>
    <w:p w14:paraId="1E20C2D0" w14:textId="77777777" w:rsidR="00E27F88" w:rsidRPr="005B17D3" w:rsidRDefault="00E27F88" w:rsidP="00EF3896">
      <w:pPr>
        <w:pStyle w:val="ScreenField"/>
      </w:pPr>
      <w:r w:rsidRPr="005B17D3">
        <w:t>Comments</w:t>
      </w:r>
    </w:p>
    <w:p w14:paraId="69DE6C71" w14:textId="77777777" w:rsidR="00E27F88" w:rsidRPr="005B17D3" w:rsidRDefault="00E27F88" w:rsidP="00EF3896">
      <w:pPr>
        <w:pStyle w:val="ScreenFieldDesc"/>
      </w:pPr>
      <w:r w:rsidRPr="005B17D3">
        <w:t xml:space="preserve">The user may enter a comment in the </w:t>
      </w:r>
      <w:r w:rsidRPr="005B17D3">
        <w:rPr>
          <w:i/>
        </w:rPr>
        <w:t>Comments</w:t>
      </w:r>
      <w:r w:rsidRPr="005B17D3">
        <w:t xml:space="preserve"> text box. This is free text with a maximum character length of 255.</w:t>
      </w:r>
    </w:p>
    <w:p w14:paraId="14F324D0" w14:textId="77777777" w:rsidR="00E27F88" w:rsidRPr="005B17D3" w:rsidRDefault="00E27F88" w:rsidP="00EF3896">
      <w:pPr>
        <w:pStyle w:val="ScreenName"/>
      </w:pPr>
      <w:r w:rsidRPr="005B17D3">
        <w:t>&lt;Communication Name Information&gt;</w:t>
      </w:r>
    </w:p>
    <w:p w14:paraId="4ED7F968" w14:textId="77777777" w:rsidR="00E27F88" w:rsidRPr="005B17D3" w:rsidRDefault="00E27F88" w:rsidP="00EF3896">
      <w:pPr>
        <w:pStyle w:val="ScreenFieldDesc"/>
        <w:rPr>
          <w:lang w:eastAsia="zh-CN"/>
        </w:rPr>
      </w:pPr>
      <w:r w:rsidRPr="005B17D3">
        <w:t>Additional</w:t>
      </w:r>
      <w:r w:rsidRPr="005B17D3">
        <w:rPr>
          <w:lang w:eastAsia="zh-CN"/>
        </w:rPr>
        <w:t xml:space="preserve"> detailed information is displayed here. The screen title is the name of the file selected from the Handbook Status screen. This includes:</w:t>
      </w:r>
    </w:p>
    <w:p w14:paraId="4E87ED50" w14:textId="77777777" w:rsidR="00E27F88" w:rsidRPr="005B17D3" w:rsidRDefault="00E27F88" w:rsidP="00EF3896">
      <w:pPr>
        <w:pStyle w:val="ListBull2"/>
        <w:rPr>
          <w:lang w:eastAsia="zh-CN"/>
        </w:rPr>
      </w:pPr>
      <w:r w:rsidRPr="005B17D3">
        <w:rPr>
          <w:lang w:eastAsia="zh-CN"/>
        </w:rPr>
        <w:t>ID Number</w:t>
      </w:r>
    </w:p>
    <w:p w14:paraId="4FA7EA6E" w14:textId="77777777" w:rsidR="00E27F88" w:rsidRPr="005B17D3" w:rsidRDefault="00E27F88" w:rsidP="00EF3896">
      <w:pPr>
        <w:pStyle w:val="ListBull2"/>
        <w:rPr>
          <w:lang w:eastAsia="zh-CN"/>
        </w:rPr>
      </w:pPr>
      <w:r w:rsidRPr="005B17D3">
        <w:rPr>
          <w:lang w:eastAsia="zh-CN"/>
        </w:rPr>
        <w:t>Communication Status</w:t>
      </w:r>
    </w:p>
    <w:p w14:paraId="77D96C07" w14:textId="77777777" w:rsidR="00E27F88" w:rsidRPr="005B17D3" w:rsidRDefault="00E27F88" w:rsidP="00EF3896">
      <w:pPr>
        <w:pStyle w:val="ListBull2"/>
        <w:rPr>
          <w:lang w:eastAsia="zh-CN"/>
        </w:rPr>
      </w:pPr>
      <w:r w:rsidRPr="005B17D3">
        <w:rPr>
          <w:lang w:eastAsia="zh-CN"/>
        </w:rPr>
        <w:t>Status Date/Time</w:t>
      </w:r>
    </w:p>
    <w:p w14:paraId="6B124239" w14:textId="77777777" w:rsidR="00E27F88" w:rsidRPr="005B17D3" w:rsidRDefault="00E27F88" w:rsidP="00EF3896">
      <w:pPr>
        <w:pStyle w:val="ListBull2"/>
        <w:rPr>
          <w:lang w:eastAsia="zh-CN"/>
        </w:rPr>
      </w:pPr>
      <w:r w:rsidRPr="005B17D3">
        <w:rPr>
          <w:lang w:eastAsia="zh-CN"/>
        </w:rPr>
        <w:t>Date Mailed</w:t>
      </w:r>
    </w:p>
    <w:p w14:paraId="36838450" w14:textId="77777777" w:rsidR="00E27F88" w:rsidRPr="005B17D3" w:rsidRDefault="00E27F88" w:rsidP="00EF3896">
      <w:pPr>
        <w:pStyle w:val="ListBull2"/>
        <w:rPr>
          <w:lang w:eastAsia="zh-CN"/>
        </w:rPr>
      </w:pPr>
      <w:r w:rsidRPr="005B17D3">
        <w:rPr>
          <w:lang w:eastAsia="zh-CN"/>
        </w:rPr>
        <w:t xml:space="preserve">Mailing Address </w:t>
      </w:r>
    </w:p>
    <w:p w14:paraId="6E77B16C" w14:textId="77777777" w:rsidR="00E27F88" w:rsidRPr="005B17D3" w:rsidRDefault="00E27F88" w:rsidP="00EF3896">
      <w:pPr>
        <w:pStyle w:val="ScreenName"/>
      </w:pPr>
      <w:r w:rsidRPr="005B17D3">
        <w:t>Comments</w:t>
      </w:r>
    </w:p>
    <w:p w14:paraId="00DE7D91" w14:textId="77777777" w:rsidR="00E27F88" w:rsidRPr="005B17D3" w:rsidRDefault="00E27F88" w:rsidP="00EF3896">
      <w:pPr>
        <w:pStyle w:val="ScreenFieldDesc"/>
        <w:rPr>
          <w:rFonts w:cs="Arial"/>
          <w:color w:val="000000"/>
          <w:lang w:eastAsia="zh-CN"/>
        </w:rPr>
      </w:pPr>
      <w:r w:rsidRPr="005B17D3">
        <w:t>A history of comments for the selected Handbook name.</w:t>
      </w:r>
    </w:p>
    <w:p w14:paraId="7283C491" w14:textId="77777777" w:rsidR="00E27F88" w:rsidRPr="005B17D3" w:rsidRDefault="00E27F88" w:rsidP="00EF3896">
      <w:pPr>
        <w:pStyle w:val="ScreenName"/>
      </w:pPr>
      <w:r w:rsidRPr="005B17D3">
        <w:t>Status History</w:t>
      </w:r>
    </w:p>
    <w:p w14:paraId="4418E4EA" w14:textId="2B4A9C0A" w:rsidR="00E27F88" w:rsidRPr="005B17D3" w:rsidRDefault="00E27F88" w:rsidP="00EF3896">
      <w:pPr>
        <w:pStyle w:val="ScreenFieldDesc"/>
      </w:pPr>
      <w:r w:rsidRPr="005B17D3">
        <w:t xml:space="preserve">A history of statuses </w:t>
      </w:r>
      <w:bookmarkStart w:id="1523" w:name="_Ref330904621"/>
      <w:bookmarkStart w:id="1524" w:name="_Toc394920866"/>
      <w:bookmarkStart w:id="1525" w:name="_Toc406571202"/>
      <w:r w:rsidRPr="005B17D3">
        <w:t>for the selected Handbook name.</w:t>
      </w:r>
    </w:p>
    <w:p w14:paraId="685100E6" w14:textId="77777777" w:rsidR="009F52D7" w:rsidRPr="005B17D3" w:rsidRDefault="009F52D7" w:rsidP="009F52D7">
      <w:pPr>
        <w:pStyle w:val="ScreenField"/>
      </w:pPr>
    </w:p>
    <w:p w14:paraId="0A12BC27" w14:textId="77777777" w:rsidR="00E27F88" w:rsidRPr="005B17D3" w:rsidRDefault="00E27F88" w:rsidP="00EF3896">
      <w:pPr>
        <w:pStyle w:val="Heading3"/>
      </w:pPr>
      <w:bookmarkStart w:id="1526" w:name="_Toc478746628"/>
      <w:bookmarkStart w:id="1527" w:name="_Toc482888559"/>
      <w:bookmarkStart w:id="1528" w:name="_Toc31622332"/>
      <w:r w:rsidRPr="005B17D3">
        <w:t>Delivery Preference</w:t>
      </w:r>
      <w:bookmarkEnd w:id="1523"/>
      <w:bookmarkEnd w:id="1524"/>
      <w:bookmarkEnd w:id="1525"/>
      <w:bookmarkEnd w:id="1526"/>
      <w:bookmarkEnd w:id="1527"/>
      <w:bookmarkEnd w:id="1528"/>
      <w:r w:rsidRPr="005B17D3">
        <w:fldChar w:fldCharType="begin"/>
      </w:r>
      <w:r w:rsidRPr="005B17D3">
        <w:instrText xml:space="preserve"> XE "Handbook:Delivery Preference" </w:instrText>
      </w:r>
      <w:r w:rsidRPr="005B17D3">
        <w:fldChar w:fldCharType="end"/>
      </w:r>
      <w:r w:rsidRPr="005B17D3">
        <w:fldChar w:fldCharType="begin"/>
      </w:r>
      <w:r w:rsidRPr="005B17D3">
        <w:instrText xml:space="preserve"> XE "Communications: Delivery Preference" </w:instrText>
      </w:r>
      <w:r w:rsidRPr="005B17D3">
        <w:fldChar w:fldCharType="end"/>
      </w:r>
    </w:p>
    <w:p w14:paraId="0BC8E12A" w14:textId="77777777" w:rsidR="00E27F88" w:rsidRPr="005B17D3" w:rsidRDefault="00E27F88" w:rsidP="00EF3896">
      <w:pPr>
        <w:pStyle w:val="BodyTextBullet2"/>
      </w:pPr>
      <w:r w:rsidRPr="005B17D3">
        <w:t>The VA proposed the capability to provide the Veteran with delivery preferences for the Veteran Benefits Handbook.</w:t>
      </w:r>
    </w:p>
    <w:p w14:paraId="3472B631" w14:textId="77777777" w:rsidR="00E27F88" w:rsidRPr="005B17D3" w:rsidRDefault="00E27F88" w:rsidP="00EF3896">
      <w:pPr>
        <w:pStyle w:val="BodyTextBullet2"/>
      </w:pPr>
      <w:r w:rsidRPr="005B17D3">
        <w:t>This functionality allows the delivery preferences to be accessible to HEC users who are authorized to access this functionality. The user will search for a specific Veteran and have the ability to view the delivery preferences, change the delivery preference from mail to online or from online to mail, input or edit an email address, and input or edit an email type.</w:t>
      </w:r>
    </w:p>
    <w:p w14:paraId="2FC4368A" w14:textId="77777777" w:rsidR="00E27F88" w:rsidRPr="005B17D3" w:rsidRDefault="00E27F88" w:rsidP="00EF3896">
      <w:pPr>
        <w:pStyle w:val="BodyTextBullet2"/>
      </w:pPr>
      <w:r w:rsidRPr="005B17D3">
        <w:t>After updating the changes to the delivery preferences, an email will be sent to the Veteran to acknowledge the change. The existing Confidential, Temporary, or Permanent addresses in ESR will be used as the mailing address for those who select the delivery preference of “mail.”</w:t>
      </w:r>
    </w:p>
    <w:p w14:paraId="156D2394" w14:textId="77777777" w:rsidR="00E27F88" w:rsidRPr="005B17D3" w:rsidRDefault="00E27F88" w:rsidP="00EF3896">
      <w:pPr>
        <w:pStyle w:val="BodyTextBullet2"/>
      </w:pPr>
      <w:r w:rsidRPr="005B17D3">
        <w:t>The user also has the ability to view the delivery preferences change history by clicking on the VIEW HISTORICAL DELIVERY PREFERENCES link. This information includes the name of the user who made the change, the change source (either HEC or Veteran Self Service), the information changed, and the date/time stamp when the changes were made.</w:t>
      </w:r>
    </w:p>
    <w:p w14:paraId="16FA9745" w14:textId="77777777" w:rsidR="00E27F88" w:rsidRPr="005B17D3" w:rsidRDefault="00E27F88" w:rsidP="00EF3896">
      <w:pPr>
        <w:pStyle w:val="ScreenName"/>
        <w:rPr>
          <w:szCs w:val="24"/>
        </w:rPr>
      </w:pPr>
      <w:r w:rsidRPr="005B17D3">
        <w:rPr>
          <w:szCs w:val="24"/>
        </w:rPr>
        <w:t>Delivery Preferences</w:t>
      </w:r>
      <w:r w:rsidRPr="005B17D3">
        <w:rPr>
          <w:szCs w:val="24"/>
        </w:rPr>
        <w:tab/>
      </w:r>
    </w:p>
    <w:p w14:paraId="2689F5E1" w14:textId="77777777" w:rsidR="00E27F88" w:rsidRPr="005B17D3" w:rsidRDefault="00E27F88" w:rsidP="00EF3896">
      <w:pPr>
        <w:pStyle w:val="ScreenName"/>
        <w:jc w:val="right"/>
        <w:rPr>
          <w:szCs w:val="24"/>
        </w:rPr>
      </w:pPr>
      <w:r w:rsidRPr="005B17D3">
        <w:t>VIEW HISTORICAL DELIVERY PREFERENCES</w:t>
      </w:r>
    </w:p>
    <w:p w14:paraId="15AA7AFA" w14:textId="77777777" w:rsidR="00E27F88" w:rsidRPr="005B17D3" w:rsidRDefault="00E27F88" w:rsidP="00EF3896">
      <w:pPr>
        <w:pStyle w:val="ScreenField"/>
      </w:pPr>
      <w:r w:rsidRPr="005B17D3">
        <w:t>Delivery Preferences:</w:t>
      </w:r>
    </w:p>
    <w:p w14:paraId="483C922D" w14:textId="77777777" w:rsidR="00E27F88" w:rsidRPr="005B17D3" w:rsidRDefault="00E27F88" w:rsidP="00EF3896">
      <w:pPr>
        <w:pStyle w:val="ScreenFieldDesc"/>
      </w:pPr>
      <w:r w:rsidRPr="005B17D3">
        <w:t>This is the delivery preference by which the Veteran wishes to receive the Veteran Benefits Handbook, either online or by mail. The default delivery preference is “Mail”.</w:t>
      </w:r>
    </w:p>
    <w:p w14:paraId="56C09B84" w14:textId="77777777" w:rsidR="00E27F88" w:rsidRPr="005B17D3" w:rsidRDefault="00E27F88" w:rsidP="00EF3896">
      <w:pPr>
        <w:pStyle w:val="ScreenFieldDesc"/>
      </w:pPr>
      <w:r w:rsidRPr="005B17D3">
        <w:t>Select from the dropdown.</w:t>
      </w:r>
    </w:p>
    <w:p w14:paraId="361B089F" w14:textId="77777777" w:rsidR="00E27F88" w:rsidRPr="005B17D3" w:rsidRDefault="00E27F88" w:rsidP="00EF3896">
      <w:pPr>
        <w:pStyle w:val="RulesandMore"/>
      </w:pPr>
      <w:r w:rsidRPr="005B17D3">
        <w:t>Rules...</w:t>
      </w:r>
    </w:p>
    <w:p w14:paraId="4626844B" w14:textId="37679024" w:rsidR="00E27F88" w:rsidRPr="005B17D3" w:rsidRDefault="00E27F88" w:rsidP="00EF3896">
      <w:pPr>
        <w:pStyle w:val="ListBull2"/>
      </w:pPr>
      <w:r w:rsidRPr="005B17D3">
        <w:t>The user cannot select an online delivery preference unless one printed copy of the handbook has been generated.</w:t>
      </w:r>
    </w:p>
    <w:p w14:paraId="1B117897" w14:textId="77777777" w:rsidR="004A19E1" w:rsidRPr="005B17D3" w:rsidRDefault="004A19E1" w:rsidP="004A19E1">
      <w:pPr>
        <w:pStyle w:val="ListBull2"/>
        <w:numPr>
          <w:ilvl w:val="0"/>
          <w:numId w:val="0"/>
        </w:numPr>
        <w:ind w:left="720"/>
      </w:pPr>
    </w:p>
    <w:p w14:paraId="4EAE047E" w14:textId="77777777" w:rsidR="00E27F88" w:rsidRPr="005B17D3" w:rsidRDefault="00E27F88" w:rsidP="00EF3896">
      <w:pPr>
        <w:pStyle w:val="ScreenField"/>
      </w:pPr>
      <w:r w:rsidRPr="005B17D3">
        <w:t>Email Address:</w:t>
      </w:r>
    </w:p>
    <w:p w14:paraId="04EF280C" w14:textId="77777777" w:rsidR="00E27F88" w:rsidRPr="005B17D3" w:rsidRDefault="00E27F88" w:rsidP="00EF3896">
      <w:pPr>
        <w:pStyle w:val="ScreenFieldDesc"/>
      </w:pPr>
      <w:r w:rsidRPr="005B17D3">
        <w:t>This is the email address</w:t>
      </w:r>
      <w:r w:rsidRPr="005B17D3">
        <w:rPr>
          <w:b/>
        </w:rPr>
        <w:fldChar w:fldCharType="begin"/>
      </w:r>
      <w:r w:rsidRPr="005B17D3">
        <w:instrText xml:space="preserve"> XE "Handbook:Delivery Preference: Email Address" </w:instrText>
      </w:r>
      <w:r w:rsidRPr="005B17D3">
        <w:rPr>
          <w:b/>
        </w:rPr>
        <w:fldChar w:fldCharType="end"/>
      </w:r>
      <w:r w:rsidRPr="005B17D3">
        <w:t xml:space="preserve"> to which a notification is sent informing the Veteran that the electronic version of their Veteran Benefits Handbook is available on the MyHealth</w:t>
      </w:r>
      <w:r w:rsidRPr="005B17D3">
        <w:rPr>
          <w:b/>
          <w:bCs/>
          <w:i/>
          <w:u w:val="single"/>
        </w:rPr>
        <w:t>e</w:t>
      </w:r>
      <w:r w:rsidRPr="005B17D3">
        <w:t>Vet website.</w:t>
      </w:r>
    </w:p>
    <w:p w14:paraId="65E018C4" w14:textId="77777777" w:rsidR="00E27F88" w:rsidRPr="005B17D3" w:rsidRDefault="00E27F88" w:rsidP="00EF3896">
      <w:pPr>
        <w:pStyle w:val="RulesandMore"/>
      </w:pPr>
      <w:r w:rsidRPr="005B17D3">
        <w:t>More...</w:t>
      </w:r>
    </w:p>
    <w:p w14:paraId="6123112F" w14:textId="77777777" w:rsidR="00E27F88" w:rsidRPr="005B17D3" w:rsidRDefault="00E27F88" w:rsidP="00EF3896">
      <w:pPr>
        <w:pStyle w:val="ListBull2"/>
      </w:pPr>
      <w:r w:rsidRPr="005B17D3">
        <w:t>This field is only active if “Online” is selected in the Delivery Preference field.</w:t>
      </w:r>
    </w:p>
    <w:p w14:paraId="19572D31" w14:textId="77777777" w:rsidR="00E27F88" w:rsidRPr="005B17D3" w:rsidRDefault="00E27F88" w:rsidP="00EF3896">
      <w:pPr>
        <w:pStyle w:val="ListBull2"/>
      </w:pPr>
      <w:r w:rsidRPr="005B17D3">
        <w:t>This Email field is a separate and unique field from the email fields located on the Demographics/Address screen and will not be shared with sites the Veteran has visited.</w:t>
      </w:r>
    </w:p>
    <w:p w14:paraId="406D609B" w14:textId="77777777" w:rsidR="00E27F88" w:rsidRPr="005B17D3" w:rsidRDefault="00E27F88" w:rsidP="00EF3896">
      <w:pPr>
        <w:pStyle w:val="RulesandMore"/>
      </w:pPr>
      <w:r w:rsidRPr="005B17D3">
        <w:t>Rules...</w:t>
      </w:r>
    </w:p>
    <w:p w14:paraId="3F1FEFCD" w14:textId="77777777" w:rsidR="00E27F88" w:rsidRPr="005B17D3" w:rsidRDefault="00E27F88" w:rsidP="00EF3896">
      <w:pPr>
        <w:pStyle w:val="ListBull2"/>
      </w:pPr>
      <w:r w:rsidRPr="005B17D3">
        <w:t xml:space="preserve">If the </w:t>
      </w:r>
      <w:r w:rsidRPr="005B17D3">
        <w:rPr>
          <w:i/>
        </w:rPr>
        <w:t>Delivery Preferences</w:t>
      </w:r>
      <w:r w:rsidRPr="005B17D3">
        <w:t xml:space="preserve"> selected is “Online”, an email address must be entered or exist.</w:t>
      </w:r>
    </w:p>
    <w:p w14:paraId="677EFEF7" w14:textId="77777777" w:rsidR="004A19E1" w:rsidRPr="005B17D3" w:rsidRDefault="004A19E1" w:rsidP="00EF3896">
      <w:pPr>
        <w:pStyle w:val="ScreenField"/>
      </w:pPr>
    </w:p>
    <w:p w14:paraId="473F6EFA" w14:textId="084C0596" w:rsidR="00E27F88" w:rsidRPr="005B17D3" w:rsidRDefault="00E27F88" w:rsidP="00EF3896">
      <w:pPr>
        <w:pStyle w:val="ScreenField"/>
      </w:pPr>
      <w:r w:rsidRPr="005B17D3">
        <w:t>Email Type:</w:t>
      </w:r>
    </w:p>
    <w:p w14:paraId="67914F0D" w14:textId="77777777" w:rsidR="00E27F88" w:rsidRPr="005B17D3" w:rsidRDefault="00E27F88" w:rsidP="00EF3896">
      <w:pPr>
        <w:pStyle w:val="ScreenFieldDesc"/>
      </w:pPr>
      <w:r w:rsidRPr="005B17D3">
        <w:t>The user may select either a “Private/Personal” or a “Business” email address</w:t>
      </w:r>
      <w:r w:rsidRPr="005B17D3">
        <w:rPr>
          <w:b/>
        </w:rPr>
        <w:fldChar w:fldCharType="begin"/>
      </w:r>
      <w:r w:rsidRPr="005B17D3">
        <w:instrText xml:space="preserve"> XE "Handbook:Delivery Preference: Email Type" </w:instrText>
      </w:r>
      <w:r w:rsidRPr="005B17D3">
        <w:rPr>
          <w:b/>
        </w:rPr>
        <w:fldChar w:fldCharType="end"/>
      </w:r>
      <w:r w:rsidRPr="005B17D3">
        <w:t>.</w:t>
      </w:r>
    </w:p>
    <w:p w14:paraId="4C928495" w14:textId="77777777" w:rsidR="00E27F88" w:rsidRPr="005B17D3" w:rsidRDefault="00E27F88" w:rsidP="00EF3896">
      <w:pPr>
        <w:pStyle w:val="RulesandMore"/>
      </w:pPr>
      <w:r w:rsidRPr="005B17D3">
        <w:t>More...</w:t>
      </w:r>
    </w:p>
    <w:p w14:paraId="2BF52052" w14:textId="1FEAE5ED" w:rsidR="00E27F88" w:rsidRPr="005B17D3" w:rsidRDefault="00E27F88" w:rsidP="00EF3896">
      <w:pPr>
        <w:pStyle w:val="ListBull2"/>
      </w:pPr>
      <w:r w:rsidRPr="005B17D3">
        <w:t>This field is only active if “Online” is selected in the Delivery Preference field.</w:t>
      </w:r>
    </w:p>
    <w:p w14:paraId="11837983" w14:textId="77777777" w:rsidR="00084A46" w:rsidRPr="005B17D3" w:rsidRDefault="00084A46" w:rsidP="00084A46">
      <w:pPr>
        <w:pStyle w:val="ListBull2"/>
        <w:numPr>
          <w:ilvl w:val="0"/>
          <w:numId w:val="0"/>
        </w:numPr>
        <w:ind w:left="720"/>
      </w:pPr>
    </w:p>
    <w:p w14:paraId="75E5BB9C" w14:textId="77777777" w:rsidR="00E27F88" w:rsidRPr="005B17D3" w:rsidRDefault="00E27F88" w:rsidP="00EF3896">
      <w:pPr>
        <w:pStyle w:val="Heading4"/>
        <w:rPr>
          <w:color w:val="auto"/>
        </w:rPr>
      </w:pPr>
      <w:bookmarkStart w:id="1529" w:name="_Toc31622333"/>
      <w:bookmarkStart w:id="1530" w:name="_Toc478746629"/>
      <w:bookmarkStart w:id="1531" w:name="_Toc482888560"/>
      <w:r w:rsidRPr="005B17D3">
        <w:rPr>
          <w:color w:val="auto"/>
        </w:rPr>
        <w:t>Preferred Communication Method (not available in this release)</w:t>
      </w:r>
      <w:bookmarkEnd w:id="1529"/>
      <w:r w:rsidRPr="005B17D3">
        <w:rPr>
          <w:color w:val="auto"/>
        </w:rPr>
        <w:t xml:space="preserve"> </w:t>
      </w:r>
    </w:p>
    <w:p w14:paraId="6DCFD597" w14:textId="77777777" w:rsidR="004A19E1" w:rsidRPr="005B17D3" w:rsidRDefault="004A19E1" w:rsidP="00EF3896">
      <w:pPr>
        <w:rPr>
          <w:b/>
          <w:u w:val="single"/>
        </w:rPr>
      </w:pPr>
    </w:p>
    <w:p w14:paraId="095B3700" w14:textId="0E0841C5" w:rsidR="00E27F88" w:rsidRPr="005B17D3" w:rsidRDefault="00E27F88" w:rsidP="00EF3896">
      <w:pPr>
        <w:rPr>
          <w:b/>
          <w:u w:val="single"/>
        </w:rPr>
      </w:pPr>
      <w:r w:rsidRPr="005B17D3">
        <w:rPr>
          <w:b/>
          <w:u w:val="single"/>
        </w:rPr>
        <w:t>Vets.gov</w:t>
      </w:r>
    </w:p>
    <w:p w14:paraId="0B59C110" w14:textId="77777777" w:rsidR="00E27F88" w:rsidRPr="005B17D3" w:rsidRDefault="00E27F88" w:rsidP="00EF3896"/>
    <w:p w14:paraId="0D502FEC" w14:textId="77777777" w:rsidR="00E27F88" w:rsidRPr="005B17D3" w:rsidRDefault="00E27F88" w:rsidP="00EF3896">
      <w:r w:rsidRPr="005B17D3">
        <w:t>Through the 10-10 EZ application form on www.vets.gov, Veterans are able to choose a preferred method of communication. For example, if their Veterans Health Administration enrollment status changes, they are notified immediately of the change.</w:t>
      </w:r>
    </w:p>
    <w:p w14:paraId="584B318C" w14:textId="77777777" w:rsidR="00E27F88" w:rsidRPr="005B17D3" w:rsidRDefault="00E27F88" w:rsidP="00EF3896"/>
    <w:p w14:paraId="52983F2A" w14:textId="77777777" w:rsidR="004A19E1" w:rsidRPr="005B17D3" w:rsidRDefault="004A19E1" w:rsidP="00EF3896">
      <w:pPr>
        <w:rPr>
          <w:b/>
          <w:u w:val="single"/>
        </w:rPr>
      </w:pPr>
    </w:p>
    <w:p w14:paraId="57B8A645" w14:textId="5941F671" w:rsidR="00E27F88" w:rsidRPr="005B17D3" w:rsidRDefault="00E27F88" w:rsidP="00EF3896">
      <w:pPr>
        <w:rPr>
          <w:b/>
          <w:u w:val="single"/>
        </w:rPr>
      </w:pPr>
      <w:r w:rsidRPr="005B17D3">
        <w:rPr>
          <w:b/>
          <w:u w:val="single"/>
        </w:rPr>
        <w:t xml:space="preserve">Communications Tab on ES </w:t>
      </w:r>
    </w:p>
    <w:p w14:paraId="61CF79CF" w14:textId="77777777" w:rsidR="00E27F88" w:rsidRPr="005B17D3" w:rsidRDefault="00E27F88" w:rsidP="00EF3896"/>
    <w:p w14:paraId="6F80E4BF" w14:textId="7BD943D8" w:rsidR="00E27F88" w:rsidRPr="005B17D3" w:rsidRDefault="00E27F88" w:rsidP="00EF3896">
      <w:r w:rsidRPr="005B17D3">
        <w:t xml:space="preserve">From the </w:t>
      </w:r>
      <w:r w:rsidRPr="005B17D3">
        <w:rPr>
          <w:b/>
        </w:rPr>
        <w:t xml:space="preserve">Communications </w:t>
      </w:r>
      <w:r w:rsidRPr="005B17D3">
        <w:t xml:space="preserve">tab and the </w:t>
      </w:r>
      <w:r w:rsidRPr="005B17D3">
        <w:rPr>
          <w:u w:val="single"/>
        </w:rPr>
        <w:t>Delivery Preference</w:t>
      </w:r>
      <w:r w:rsidRPr="005B17D3">
        <w:t xml:space="preserve"> link, a dropdown list displays and a Veteran can select one or all of the following options: </w:t>
      </w:r>
    </w:p>
    <w:p w14:paraId="590CAA95" w14:textId="77777777" w:rsidR="00084A46" w:rsidRPr="005B17D3" w:rsidRDefault="00084A46" w:rsidP="00EF3896"/>
    <w:p w14:paraId="3ED45877" w14:textId="77777777" w:rsidR="00E27F88" w:rsidRPr="005B17D3" w:rsidRDefault="00E27F88" w:rsidP="00EF3896"/>
    <w:p w14:paraId="7352A86A" w14:textId="77777777" w:rsidR="00E27F88" w:rsidRPr="005B17D3" w:rsidRDefault="00E27F88" w:rsidP="00EF3896">
      <w:pPr>
        <w:rPr>
          <w:b/>
          <w:i/>
          <w:u w:val="single"/>
        </w:rPr>
      </w:pPr>
      <w:r w:rsidRPr="005B17D3">
        <w:rPr>
          <w:b/>
          <w:i/>
          <w:u w:val="single"/>
        </w:rPr>
        <w:t>Phone (Voice)</w:t>
      </w:r>
    </w:p>
    <w:p w14:paraId="4513ECE2" w14:textId="544733D7" w:rsidR="00E27F88" w:rsidRPr="005B17D3" w:rsidRDefault="00E27F88" w:rsidP="00EF3896">
      <w:r w:rsidRPr="005B17D3">
        <w:t>If selected, a valid contact phone number is required.</w:t>
      </w:r>
    </w:p>
    <w:p w14:paraId="4A9CA1B6" w14:textId="77777777" w:rsidR="00084A46" w:rsidRPr="005B17D3" w:rsidRDefault="00084A46" w:rsidP="00EF3896"/>
    <w:p w14:paraId="2873760A" w14:textId="77777777" w:rsidR="00E27F88" w:rsidRPr="005B17D3" w:rsidRDefault="00E27F88" w:rsidP="00EF3896">
      <w:pPr>
        <w:rPr>
          <w:b/>
          <w:i/>
          <w:u w:val="single"/>
        </w:rPr>
      </w:pPr>
    </w:p>
    <w:p w14:paraId="70843299" w14:textId="77777777" w:rsidR="00E27F88" w:rsidRPr="005B17D3" w:rsidRDefault="00E27F88" w:rsidP="00EF3896">
      <w:pPr>
        <w:rPr>
          <w:b/>
          <w:i/>
          <w:u w:val="single"/>
        </w:rPr>
      </w:pPr>
      <w:r w:rsidRPr="005B17D3">
        <w:rPr>
          <w:b/>
          <w:i/>
          <w:u w:val="single"/>
        </w:rPr>
        <w:t>Phone (Text)</w:t>
      </w:r>
    </w:p>
    <w:p w14:paraId="1A96170A" w14:textId="75F49E74" w:rsidR="00E27F88" w:rsidRPr="005B17D3" w:rsidRDefault="00E27F88" w:rsidP="00EF3896">
      <w:r w:rsidRPr="005B17D3">
        <w:t>If selected, a valid contact cell phone is required.</w:t>
      </w:r>
    </w:p>
    <w:p w14:paraId="446FB217" w14:textId="77777777" w:rsidR="00084A46" w:rsidRPr="005B17D3" w:rsidRDefault="00084A46" w:rsidP="00EF3896"/>
    <w:p w14:paraId="0AFE8D10" w14:textId="77777777" w:rsidR="00E27F88" w:rsidRPr="005B17D3" w:rsidRDefault="00E27F88" w:rsidP="00EF3896">
      <w:pPr>
        <w:rPr>
          <w:b/>
          <w:i/>
          <w:u w:val="single"/>
        </w:rPr>
      </w:pPr>
    </w:p>
    <w:p w14:paraId="62765BA7" w14:textId="77777777" w:rsidR="00E27F88" w:rsidRPr="005B17D3" w:rsidRDefault="00E27F88" w:rsidP="00EF3896">
      <w:pPr>
        <w:rPr>
          <w:b/>
          <w:i/>
          <w:u w:val="single"/>
        </w:rPr>
      </w:pPr>
      <w:r w:rsidRPr="005B17D3">
        <w:rPr>
          <w:b/>
          <w:i/>
          <w:u w:val="single"/>
        </w:rPr>
        <w:t>Email</w:t>
      </w:r>
    </w:p>
    <w:p w14:paraId="71A70263" w14:textId="0C0FF034" w:rsidR="00E27F88" w:rsidRPr="005B17D3" w:rsidRDefault="00E27F88" w:rsidP="00EF3896">
      <w:r w:rsidRPr="005B17D3">
        <w:t>If selected, a valid email address is required.</w:t>
      </w:r>
    </w:p>
    <w:p w14:paraId="5A7EB82E" w14:textId="77777777" w:rsidR="00084A46" w:rsidRPr="005B17D3" w:rsidRDefault="00084A46" w:rsidP="00EF3896"/>
    <w:p w14:paraId="2F137F4F" w14:textId="77777777" w:rsidR="00E27F88" w:rsidRPr="005B17D3" w:rsidRDefault="00E27F88" w:rsidP="00EF3896">
      <w:pPr>
        <w:rPr>
          <w:b/>
          <w:i/>
          <w:u w:val="single"/>
        </w:rPr>
      </w:pPr>
    </w:p>
    <w:p w14:paraId="1A07D08B" w14:textId="77777777" w:rsidR="00E27F88" w:rsidRPr="005B17D3" w:rsidRDefault="00E27F88" w:rsidP="00EF3896">
      <w:pPr>
        <w:rPr>
          <w:b/>
          <w:i/>
          <w:u w:val="single"/>
        </w:rPr>
      </w:pPr>
      <w:r w:rsidRPr="005B17D3">
        <w:rPr>
          <w:b/>
          <w:i/>
          <w:u w:val="single"/>
        </w:rPr>
        <w:t>US Postal Mail Service</w:t>
      </w:r>
    </w:p>
    <w:p w14:paraId="38D82BFA" w14:textId="77777777" w:rsidR="00E27F88" w:rsidRPr="005B17D3" w:rsidRDefault="00E27F88" w:rsidP="00EF3896">
      <w:r w:rsidRPr="005B17D3">
        <w:t xml:space="preserve">If selected, the address with the “Purpose of Use” identifier set to mailing is used. </w:t>
      </w:r>
    </w:p>
    <w:p w14:paraId="581BFA99" w14:textId="77777777" w:rsidR="00E27F88" w:rsidRPr="005B17D3" w:rsidRDefault="00E27F88" w:rsidP="00EF3896"/>
    <w:p w14:paraId="4469A52F" w14:textId="77777777" w:rsidR="00E27F88" w:rsidRPr="005B17D3" w:rsidRDefault="005B17D3" w:rsidP="00EF3896">
      <w:hyperlink r:id="rId220" w:history="1">
        <w:r w:rsidR="00E27F88" w:rsidRPr="005B17D3">
          <w:rPr>
            <w:rStyle w:val="Hyperlink"/>
            <w:color w:val="auto"/>
          </w:rPr>
          <w:t>Vets.gov</w:t>
        </w:r>
      </w:hyperlink>
      <w:r w:rsidR="00E27F88" w:rsidRPr="005B17D3">
        <w:t xml:space="preserve"> saves the preferred communication method(s). ES saves the preferred communication method(s) within the </w:t>
      </w:r>
      <w:r w:rsidR="00E27F88" w:rsidRPr="005B17D3">
        <w:rPr>
          <w:b/>
        </w:rPr>
        <w:t>Administrative Data Repository (ADR</w:t>
      </w:r>
      <w:r w:rsidR="00E27F88" w:rsidRPr="005B17D3">
        <w:t>).</w:t>
      </w:r>
    </w:p>
    <w:p w14:paraId="23F2E19B" w14:textId="4A6CACE1" w:rsidR="00E27F88" w:rsidRPr="005B17D3" w:rsidRDefault="00E27F88" w:rsidP="00EF3896"/>
    <w:p w14:paraId="46310A5B" w14:textId="77777777" w:rsidR="00084A46" w:rsidRPr="005B17D3" w:rsidRDefault="00084A46" w:rsidP="00EF3896"/>
    <w:p w14:paraId="37C5AF81" w14:textId="77777777" w:rsidR="00E27F88" w:rsidRPr="005B17D3" w:rsidRDefault="00E27F88" w:rsidP="00EF3896">
      <w:pPr>
        <w:rPr>
          <w:b/>
          <w:u w:val="single"/>
        </w:rPr>
      </w:pPr>
      <w:r w:rsidRPr="005B17D3">
        <w:rPr>
          <w:b/>
          <w:u w:val="single"/>
        </w:rPr>
        <w:t>Demographics Tab on ES</w:t>
      </w:r>
    </w:p>
    <w:p w14:paraId="35EACA8B" w14:textId="77777777" w:rsidR="00E27F88" w:rsidRPr="005B17D3" w:rsidRDefault="00E27F88" w:rsidP="00EF3896"/>
    <w:p w14:paraId="0B6918CE" w14:textId="62671DFF" w:rsidR="00E27F88" w:rsidRPr="005B17D3" w:rsidRDefault="00E27F88" w:rsidP="00EF3896">
      <w:r w:rsidRPr="005B17D3">
        <w:t xml:space="preserve">Checking a preferred method of communication is also made available on the </w:t>
      </w:r>
      <w:r w:rsidRPr="005B17D3">
        <w:rPr>
          <w:b/>
        </w:rPr>
        <w:t xml:space="preserve">Demographics </w:t>
      </w:r>
      <w:r w:rsidRPr="005B17D3">
        <w:t xml:space="preserve">tab. The user is able to check the following: </w:t>
      </w:r>
    </w:p>
    <w:p w14:paraId="28F6B0C8" w14:textId="77777777" w:rsidR="00084A46" w:rsidRPr="005B17D3" w:rsidRDefault="00084A46" w:rsidP="00EF3896"/>
    <w:p w14:paraId="59E9564D" w14:textId="77777777" w:rsidR="00E27F88" w:rsidRPr="005B17D3" w:rsidRDefault="00E27F88" w:rsidP="00EF3896"/>
    <w:p w14:paraId="67A09C0A" w14:textId="77777777" w:rsidR="00E27F88" w:rsidRPr="005B17D3" w:rsidRDefault="00E27F88" w:rsidP="00EF3896">
      <w:pPr>
        <w:rPr>
          <w:b/>
          <w:i/>
          <w:u w:val="single"/>
        </w:rPr>
      </w:pPr>
      <w:r w:rsidRPr="005B17D3">
        <w:rPr>
          <w:b/>
          <w:i/>
          <w:u w:val="single"/>
        </w:rPr>
        <w:t>Phone (Voice)</w:t>
      </w:r>
    </w:p>
    <w:p w14:paraId="178F2432" w14:textId="1AE8A6C6" w:rsidR="00E27F88" w:rsidRPr="005B17D3" w:rsidRDefault="00E27F88" w:rsidP="00EF3896">
      <w:r w:rsidRPr="005B17D3">
        <w:t>If selected, a valid contact phone number is required.</w:t>
      </w:r>
    </w:p>
    <w:p w14:paraId="6A52C3A8" w14:textId="77777777" w:rsidR="00084A46" w:rsidRPr="005B17D3" w:rsidRDefault="00084A46" w:rsidP="00EF3896"/>
    <w:p w14:paraId="696C4F9A" w14:textId="77777777" w:rsidR="00E27F88" w:rsidRPr="005B17D3" w:rsidRDefault="00E27F88" w:rsidP="00EF3896">
      <w:pPr>
        <w:rPr>
          <w:b/>
          <w:i/>
          <w:u w:val="single"/>
        </w:rPr>
      </w:pPr>
    </w:p>
    <w:p w14:paraId="7B36C50C" w14:textId="77777777" w:rsidR="00E27F88" w:rsidRPr="005B17D3" w:rsidRDefault="00E27F88" w:rsidP="00EF3896">
      <w:pPr>
        <w:rPr>
          <w:b/>
          <w:i/>
          <w:u w:val="single"/>
        </w:rPr>
      </w:pPr>
      <w:r w:rsidRPr="005B17D3">
        <w:rPr>
          <w:b/>
          <w:i/>
          <w:u w:val="single"/>
        </w:rPr>
        <w:t>Phone (Text)</w:t>
      </w:r>
    </w:p>
    <w:p w14:paraId="7F325218" w14:textId="0428FA0C" w:rsidR="00E27F88" w:rsidRPr="005B17D3" w:rsidRDefault="00E27F88" w:rsidP="00EF3896">
      <w:r w:rsidRPr="005B17D3">
        <w:t>If selected, a valid contact cell phone is required.</w:t>
      </w:r>
    </w:p>
    <w:p w14:paraId="330D550F" w14:textId="77777777" w:rsidR="00084A46" w:rsidRPr="005B17D3" w:rsidRDefault="00084A46" w:rsidP="00EF3896"/>
    <w:p w14:paraId="488462EC" w14:textId="77777777" w:rsidR="00E27F88" w:rsidRPr="005B17D3" w:rsidRDefault="00E27F88" w:rsidP="00EF3896">
      <w:pPr>
        <w:rPr>
          <w:b/>
          <w:i/>
          <w:u w:val="single"/>
        </w:rPr>
      </w:pPr>
    </w:p>
    <w:p w14:paraId="19D3C97C" w14:textId="77777777" w:rsidR="00E27F88" w:rsidRPr="005B17D3" w:rsidRDefault="00E27F88" w:rsidP="00EF3896">
      <w:pPr>
        <w:rPr>
          <w:b/>
          <w:i/>
          <w:u w:val="single"/>
        </w:rPr>
      </w:pPr>
      <w:r w:rsidRPr="005B17D3">
        <w:rPr>
          <w:b/>
          <w:i/>
          <w:u w:val="single"/>
        </w:rPr>
        <w:t>Email</w:t>
      </w:r>
    </w:p>
    <w:p w14:paraId="6CE5540A" w14:textId="2184EADB" w:rsidR="00E27F88" w:rsidRPr="005B17D3" w:rsidRDefault="00E27F88" w:rsidP="00EF3896">
      <w:r w:rsidRPr="005B17D3">
        <w:t>If selected, a valid email address is required.</w:t>
      </w:r>
    </w:p>
    <w:p w14:paraId="03329533" w14:textId="77777777" w:rsidR="00084A46" w:rsidRPr="005B17D3" w:rsidRDefault="00084A46" w:rsidP="00EF3896"/>
    <w:p w14:paraId="34D5F41A" w14:textId="77777777" w:rsidR="00E27F88" w:rsidRPr="005B17D3" w:rsidRDefault="00E27F88" w:rsidP="00EF3896">
      <w:pPr>
        <w:rPr>
          <w:b/>
          <w:i/>
          <w:u w:val="single"/>
        </w:rPr>
      </w:pPr>
    </w:p>
    <w:p w14:paraId="0F0255A7" w14:textId="77777777" w:rsidR="00E27F88" w:rsidRPr="005B17D3" w:rsidRDefault="00E27F88" w:rsidP="00EF3896">
      <w:pPr>
        <w:rPr>
          <w:b/>
          <w:i/>
          <w:u w:val="single"/>
        </w:rPr>
      </w:pPr>
      <w:r w:rsidRPr="005B17D3">
        <w:rPr>
          <w:b/>
          <w:i/>
          <w:u w:val="single"/>
        </w:rPr>
        <w:t>US Postal Mail Service</w:t>
      </w:r>
    </w:p>
    <w:p w14:paraId="679C90BA" w14:textId="77777777" w:rsidR="00E27F88" w:rsidRPr="005B17D3" w:rsidRDefault="00E27F88" w:rsidP="00EF3896">
      <w:r w:rsidRPr="005B17D3">
        <w:t xml:space="preserve">If selected, the address with the “Purpose of Use” identifier set to Mailing is used. </w:t>
      </w:r>
    </w:p>
    <w:p w14:paraId="7C691E16" w14:textId="77777777" w:rsidR="00E27F88" w:rsidRPr="005B17D3" w:rsidRDefault="00E27F88" w:rsidP="00EF3896">
      <w:r w:rsidRPr="005B17D3">
        <w:t>If no selection is made, the default method is set to “US Postal Mail Service”</w:t>
      </w:r>
    </w:p>
    <w:p w14:paraId="67B42F1F" w14:textId="77777777" w:rsidR="00E27F88" w:rsidRPr="005B17D3" w:rsidRDefault="00E27F88" w:rsidP="00EF3896"/>
    <w:p w14:paraId="06809F4B" w14:textId="77777777" w:rsidR="00E27F88" w:rsidRPr="005B17D3" w:rsidRDefault="00E27F88" w:rsidP="00EF3896">
      <w:r w:rsidRPr="005B17D3">
        <w:t>The existing “Delivery Preferences” dropdown within “Communications” is updated to include the options: Phone – Voice, Phone – Text, Email, US Postal Mail Service.</w:t>
      </w:r>
    </w:p>
    <w:p w14:paraId="0F6BAA5C" w14:textId="18ED352B" w:rsidR="00E27F88" w:rsidRPr="005B17D3" w:rsidRDefault="00E27F88" w:rsidP="00EF3896"/>
    <w:p w14:paraId="5F1D68CB" w14:textId="77777777" w:rsidR="00953E42" w:rsidRPr="005B17D3" w:rsidRDefault="00953E42" w:rsidP="00EF3896"/>
    <w:p w14:paraId="3073420C" w14:textId="05B7AC5A" w:rsidR="00E27F88" w:rsidRPr="005B17D3" w:rsidRDefault="00E27F88" w:rsidP="00EF3896">
      <w:pPr>
        <w:pStyle w:val="BodyText"/>
        <w:rPr>
          <w:b/>
          <w:u w:val="single"/>
        </w:rPr>
      </w:pPr>
      <w:r w:rsidRPr="005B17D3">
        <w:rPr>
          <w:b/>
          <w:u w:val="single"/>
        </w:rPr>
        <w:t>V</w:t>
      </w:r>
      <w:r w:rsidR="008B63A9" w:rsidRPr="005B17D3">
        <w:rPr>
          <w:b/>
          <w:u w:val="single"/>
        </w:rPr>
        <w:t>A Profile</w:t>
      </w:r>
    </w:p>
    <w:p w14:paraId="50B989CB" w14:textId="064A1A1A" w:rsidR="00E27F88" w:rsidRPr="005B17D3" w:rsidRDefault="00E27F88" w:rsidP="00EF3896">
      <w:r w:rsidRPr="005B17D3">
        <w:t xml:space="preserve">The Veteran, depending on the preferred Communication Method, will receive an unsolicited communication when his or her enrollment status changes. </w:t>
      </w:r>
    </w:p>
    <w:p w14:paraId="63D80F91" w14:textId="77777777" w:rsidR="00953E42" w:rsidRPr="005B17D3" w:rsidRDefault="00953E42" w:rsidP="00EF3896"/>
    <w:p w14:paraId="78E81CDD" w14:textId="77777777" w:rsidR="00E27F88" w:rsidRPr="005B17D3" w:rsidRDefault="00E27F88" w:rsidP="00EF3896">
      <w:pPr>
        <w:pStyle w:val="Heading3"/>
      </w:pPr>
      <w:bookmarkStart w:id="1532" w:name="_Toc31622334"/>
      <w:r w:rsidRPr="005B17D3">
        <w:t>Affordable Care Act (ACA) Reporting</w:t>
      </w:r>
      <w:bookmarkEnd w:id="1530"/>
      <w:bookmarkEnd w:id="1531"/>
      <w:bookmarkEnd w:id="1532"/>
      <w:r w:rsidRPr="005B17D3">
        <w:fldChar w:fldCharType="begin"/>
      </w:r>
      <w:r w:rsidRPr="005B17D3">
        <w:instrText xml:space="preserve"> XE "ACA Reporting" </w:instrText>
      </w:r>
      <w:r w:rsidRPr="005B17D3">
        <w:fldChar w:fldCharType="end"/>
      </w:r>
      <w:r w:rsidRPr="005B17D3">
        <w:fldChar w:fldCharType="begin"/>
      </w:r>
      <w:r w:rsidRPr="005B17D3">
        <w:instrText xml:space="preserve"> XE "Communications: ACA Reporting" </w:instrText>
      </w:r>
      <w:r w:rsidRPr="005B17D3">
        <w:fldChar w:fldCharType="end"/>
      </w:r>
    </w:p>
    <w:p w14:paraId="7BA84E9B" w14:textId="77777777" w:rsidR="00E27F88" w:rsidRPr="005B17D3" w:rsidRDefault="00E27F88" w:rsidP="00EF3896">
      <w:pPr>
        <w:pStyle w:val="Heading4"/>
      </w:pPr>
      <w:bookmarkStart w:id="1533" w:name="_Toc478746630"/>
      <w:bookmarkStart w:id="1534" w:name="_Toc482888561"/>
      <w:bookmarkStart w:id="1535" w:name="_Toc31622335"/>
      <w:r w:rsidRPr="005B17D3">
        <w:t>Reporting MEC to the IRS</w:t>
      </w:r>
      <w:bookmarkEnd w:id="1533"/>
      <w:bookmarkEnd w:id="1534"/>
      <w:bookmarkEnd w:id="1535"/>
      <w:r w:rsidRPr="005B17D3">
        <w:fldChar w:fldCharType="begin"/>
      </w:r>
      <w:r w:rsidRPr="005B17D3">
        <w:instrText xml:space="preserve"> XE "Reporting MEC to the IRS" </w:instrText>
      </w:r>
      <w:r w:rsidRPr="005B17D3">
        <w:fldChar w:fldCharType="end"/>
      </w:r>
    </w:p>
    <w:p w14:paraId="02DC881F" w14:textId="77777777" w:rsidR="00E27F88" w:rsidRPr="005B17D3" w:rsidRDefault="00E27F88" w:rsidP="00EF3896">
      <w:pPr>
        <w:pStyle w:val="BodyTextBullet2"/>
      </w:pPr>
      <w:r w:rsidRPr="005B17D3">
        <w:t>In April 2016, the Veterans Health Administration (VHA) was mandated by legislation to report Minimum Essential Coverage (MEC) periods to the Internal Revenue Service (IRS) for all Veterans and Beneficiaries that were provided healthcare benefits in the previous tax year.</w:t>
      </w:r>
    </w:p>
    <w:p w14:paraId="615ED1D2" w14:textId="77777777" w:rsidR="00E27F88" w:rsidRPr="005B17D3" w:rsidRDefault="00E27F88" w:rsidP="00EF3896">
      <w:pPr>
        <w:pStyle w:val="BodyTextBullet2"/>
      </w:pPr>
      <w:r w:rsidRPr="005B17D3">
        <w:t>The reporting functionality is via electronic Web service submissions from the Enrollment System (ES) to the service provided by the IRS for purposes of ACA MEC reporting.</w:t>
      </w:r>
    </w:p>
    <w:p w14:paraId="0DA446DA" w14:textId="77777777" w:rsidR="00E27F88" w:rsidRPr="005B17D3" w:rsidRDefault="00E27F88" w:rsidP="00EF3896">
      <w:pPr>
        <w:pStyle w:val="ListBull2"/>
      </w:pPr>
      <w:r w:rsidRPr="005B17D3">
        <w:t xml:space="preserve">ES transmits the name, address, Social Security Number (SSN), Date of Birth (DOB) and the coverage month indicator for each month the person was in a valid status to receive benefits. Reporting is in whole month periods only; coverage for one day in a month is sufficient to report the entire month. </w:t>
      </w:r>
    </w:p>
    <w:p w14:paraId="723ED057" w14:textId="77777777" w:rsidR="00E27F88" w:rsidRPr="005B17D3" w:rsidRDefault="00E27F88" w:rsidP="00EF3896">
      <w:pPr>
        <w:pStyle w:val="ListBull2"/>
      </w:pPr>
      <w:r w:rsidRPr="005B17D3">
        <w:t>The transmission entries display the date, status, reported coverage period, and any error messages returned when the transmission is rejected by the IRS. (This information is not shared with VistA.)</w:t>
      </w:r>
    </w:p>
    <w:p w14:paraId="6ECB8DD1" w14:textId="1E91361F" w:rsidR="00E27F88" w:rsidRPr="005B17D3" w:rsidRDefault="00E27F88" w:rsidP="00474E83">
      <w:pPr>
        <w:pStyle w:val="NoteLightbulb"/>
      </w:pPr>
      <w:r w:rsidRPr="005B17D3">
        <w:rPr>
          <w:b/>
        </w:rPr>
        <w:t>Note:</w:t>
      </w:r>
      <w:r w:rsidRPr="005B17D3">
        <w:t xml:space="preserve"> If no entries display on the page, the individual may not have been qualified for MEC in the previous tax year, or the individual may not have a record processed at the current time in ES.</w:t>
      </w:r>
    </w:p>
    <w:p w14:paraId="43D5FFBB" w14:textId="77777777" w:rsidR="00953E42" w:rsidRPr="005B17D3" w:rsidRDefault="00953E42" w:rsidP="00953E42">
      <w:pPr>
        <w:pStyle w:val="NoteLightbulb"/>
        <w:numPr>
          <w:ilvl w:val="0"/>
          <w:numId w:val="0"/>
        </w:numPr>
        <w:ind w:left="360"/>
      </w:pPr>
    </w:p>
    <w:p w14:paraId="120C80A4" w14:textId="77777777" w:rsidR="00E27F88" w:rsidRPr="005B17D3" w:rsidRDefault="00E27F88" w:rsidP="00EF3896">
      <w:pPr>
        <w:pStyle w:val="Heading4"/>
      </w:pPr>
      <w:bookmarkStart w:id="1536" w:name="_Toc478746631"/>
      <w:bookmarkStart w:id="1537" w:name="_Toc482888562"/>
      <w:bookmarkStart w:id="1538" w:name="_Toc31622336"/>
      <w:r w:rsidRPr="005B17D3">
        <w:t>IRS Transmissions</w:t>
      </w:r>
      <w:bookmarkEnd w:id="1536"/>
      <w:bookmarkEnd w:id="1537"/>
      <w:bookmarkEnd w:id="1538"/>
      <w:r w:rsidRPr="005B17D3">
        <w:fldChar w:fldCharType="begin"/>
      </w:r>
      <w:r w:rsidRPr="005B17D3">
        <w:instrText xml:space="preserve"> XE "IRS Transmissions" </w:instrText>
      </w:r>
      <w:r w:rsidRPr="005B17D3">
        <w:fldChar w:fldCharType="end"/>
      </w:r>
    </w:p>
    <w:p w14:paraId="04AFD4D8" w14:textId="77777777" w:rsidR="00E27F88" w:rsidRPr="005B17D3" w:rsidRDefault="00E27F88" w:rsidP="00EF3896">
      <w:pPr>
        <w:pStyle w:val="BodyTextBullet2"/>
      </w:pPr>
      <w:r w:rsidRPr="005B17D3">
        <w:t>ES automatically selects all qualified Veterans and transmits the original submissions to the IRS, via ES background batch processes.</w:t>
      </w:r>
    </w:p>
    <w:p w14:paraId="68851DF6" w14:textId="77777777" w:rsidR="00E27F88" w:rsidRPr="005B17D3" w:rsidRDefault="00E27F88" w:rsidP="00EF3896">
      <w:pPr>
        <w:pStyle w:val="BodyTextBullet2"/>
      </w:pPr>
      <w:r w:rsidRPr="005B17D3">
        <w:t>No end user involvement is required to transmit the population of all the Veteran records.</w:t>
      </w:r>
    </w:p>
    <w:p w14:paraId="55DB48BF" w14:textId="17AB4DA0" w:rsidR="00E27F88" w:rsidRPr="005B17D3" w:rsidRDefault="00E27F88" w:rsidP="00EF3896">
      <w:pPr>
        <w:pStyle w:val="BodyTextBullet2"/>
      </w:pPr>
      <w:r w:rsidRPr="005B17D3">
        <w:t>Individual transmission records are available to view and correct as they are completed. There is no need to wait for all of the processing to be completed.</w:t>
      </w:r>
    </w:p>
    <w:p w14:paraId="21CDBE48" w14:textId="77777777" w:rsidR="00953E42" w:rsidRPr="005B17D3" w:rsidRDefault="00953E42" w:rsidP="00EF3896">
      <w:pPr>
        <w:pStyle w:val="BodyTextBullet2"/>
      </w:pPr>
    </w:p>
    <w:p w14:paraId="5882B42E" w14:textId="77777777" w:rsidR="00E27F88" w:rsidRPr="005B17D3" w:rsidRDefault="00E27F88" w:rsidP="00EF3896">
      <w:pPr>
        <w:pStyle w:val="Heading4"/>
      </w:pPr>
      <w:bookmarkStart w:id="1539" w:name="_Toc478746632"/>
      <w:bookmarkStart w:id="1540" w:name="_Toc482888563"/>
      <w:bookmarkStart w:id="1541" w:name="_Toc31622337"/>
      <w:r w:rsidRPr="005B17D3">
        <w:t>Viewing IRS Reporting Results</w:t>
      </w:r>
      <w:bookmarkEnd w:id="1539"/>
      <w:bookmarkEnd w:id="1540"/>
      <w:bookmarkEnd w:id="1541"/>
      <w:r w:rsidRPr="005B17D3">
        <w:fldChar w:fldCharType="begin"/>
      </w:r>
      <w:r w:rsidRPr="005B17D3">
        <w:instrText xml:space="preserve"> XE "Viewing IRS Reporting Results"</w:instrText>
      </w:r>
      <w:r w:rsidRPr="005B17D3">
        <w:fldChar w:fldCharType="end"/>
      </w:r>
    </w:p>
    <w:p w14:paraId="29473F06" w14:textId="16ABB997" w:rsidR="00E27F88" w:rsidRPr="005B17D3" w:rsidRDefault="00E27F88" w:rsidP="00EF3896">
      <w:pPr>
        <w:pStyle w:val="BodyTextBullet2"/>
      </w:pPr>
      <w:r w:rsidRPr="005B17D3">
        <w:t>The ACA Reporting subtab is located under the Communications tab.</w:t>
      </w:r>
    </w:p>
    <w:p w14:paraId="54FB9E16" w14:textId="77777777" w:rsidR="00142F6F" w:rsidRPr="005B17D3" w:rsidRDefault="00142F6F" w:rsidP="00EF3896">
      <w:pPr>
        <w:pStyle w:val="BodyTextBullet2"/>
      </w:pPr>
    </w:p>
    <w:p w14:paraId="2D499BC1" w14:textId="2B7F7663" w:rsidR="00E27F88" w:rsidRPr="005B17D3" w:rsidRDefault="00E27F88" w:rsidP="00474E83">
      <w:pPr>
        <w:pStyle w:val="NoteLightbulb"/>
        <w:rPr>
          <w:rStyle w:val="Hyperlink"/>
          <w:color w:val="auto"/>
          <w:szCs w:val="24"/>
          <w:u w:val="none"/>
        </w:rPr>
      </w:pPr>
      <w:r w:rsidRPr="005B17D3">
        <w:rPr>
          <w:b/>
        </w:rPr>
        <w:t>Note:</w:t>
      </w:r>
      <w:r w:rsidRPr="005B17D3">
        <w:t xml:space="preserve"> To view the ACA Reporting subtab, you must be granted permission. To request permission, contact the </w:t>
      </w:r>
      <w:hyperlink r:id="rId221" w:history="1">
        <w:r w:rsidRPr="005B17D3">
          <w:rPr>
            <w:rStyle w:val="Hyperlink"/>
          </w:rPr>
          <w:t>Enrollment System (ES) Access Group&lt;ESAccessGroup@va.gov&gt;</w:t>
        </w:r>
      </w:hyperlink>
    </w:p>
    <w:p w14:paraId="53ED8809" w14:textId="77777777" w:rsidR="00953E42" w:rsidRPr="005B17D3" w:rsidRDefault="00953E42" w:rsidP="00953E42">
      <w:pPr>
        <w:pStyle w:val="NoteLightbulb"/>
        <w:numPr>
          <w:ilvl w:val="0"/>
          <w:numId w:val="0"/>
        </w:numPr>
        <w:ind w:left="360"/>
      </w:pPr>
    </w:p>
    <w:p w14:paraId="7BE8F508" w14:textId="77777777" w:rsidR="00E27F88" w:rsidRPr="005B17D3" w:rsidRDefault="00E27F88" w:rsidP="00EF3896">
      <w:pPr>
        <w:pStyle w:val="ScreenField"/>
      </w:pPr>
      <w:bookmarkStart w:id="1542" w:name="_Toc478746659"/>
      <w:bookmarkStart w:id="1543" w:name="_Toc482888590"/>
      <w:r w:rsidRPr="005B17D3">
        <w:rPr>
          <w:noProof/>
          <w:bdr w:val="single" w:sz="4" w:space="0" w:color="auto"/>
        </w:rPr>
        <w:drawing>
          <wp:inline distT="0" distB="0" distL="0" distR="0" wp14:anchorId="53627831" wp14:editId="32FFAA56">
            <wp:extent cx="6113780" cy="571500"/>
            <wp:effectExtent l="0" t="0" r="1270" b="0"/>
            <wp:docPr id="1384" name="Picture 2" descr="Screen capture of the ACA Reporting subtab located in the Communications tab"/>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26" name="Picture 2" descr="Screen capture of the new ACA Reporting sub tab"/>
                    <pic:cNvPicPr>
                      <a:picLocks noChangeAspect="1" noChangeArrowheads="1"/>
                    </pic:cNvPicPr>
                  </pic:nvPicPr>
                  <pic:blipFill rotWithShape="1">
                    <a:blip r:embed="rId222" cstate="print">
                      <a:extLst>
                        <a:ext uri="{28A0092B-C50C-407E-A947-70E740481C1C}">
                          <a14:useLocalDpi xmlns:a14="http://schemas.microsoft.com/office/drawing/2010/main" val="0"/>
                        </a:ext>
                      </a:extLst>
                    </a:blip>
                    <a:srcRect t="21403" b="22760"/>
                    <a:stretch/>
                  </pic:blipFill>
                  <pic:spPr bwMode="auto">
                    <a:xfrm>
                      <a:off x="0" y="0"/>
                      <a:ext cx="6117336" cy="571832"/>
                    </a:xfrm>
                    <a:prstGeom prst="rect">
                      <a:avLst/>
                    </a:prstGeom>
                    <a:noFill/>
                    <a:ln>
                      <a:noFill/>
                    </a:ln>
                    <a:effectLst/>
                    <a:extLst>
                      <a:ext uri="{53640926-AAD7-44D8-BBD7-CCE9431645EC}">
                        <a14:shadowObscured xmlns:a14="http://schemas.microsoft.com/office/drawing/2010/main"/>
                      </a:ext>
                    </a:extLst>
                  </pic:spPr>
                </pic:pic>
              </a:graphicData>
            </a:graphic>
          </wp:inline>
        </w:drawing>
      </w:r>
    </w:p>
    <w:p w14:paraId="330D1D68" w14:textId="0C807718" w:rsidR="00E27F88" w:rsidRPr="005B17D3" w:rsidRDefault="00E27F88" w:rsidP="00EF3896">
      <w:pPr>
        <w:pStyle w:val="Caption"/>
      </w:pPr>
      <w:bookmarkStart w:id="1544" w:name="_Toc31622489"/>
      <w:r w:rsidRPr="005B17D3">
        <w:t xml:space="preserve">Figure </w:t>
      </w:r>
      <w:r w:rsidRPr="005B17D3">
        <w:rPr>
          <w:noProof/>
        </w:rPr>
        <w:fldChar w:fldCharType="begin"/>
      </w:r>
      <w:r w:rsidRPr="005B17D3">
        <w:rPr>
          <w:noProof/>
        </w:rPr>
        <w:instrText xml:space="preserve"> SEQ Figure \* ARABIC </w:instrText>
      </w:r>
      <w:r w:rsidRPr="005B17D3">
        <w:rPr>
          <w:noProof/>
        </w:rPr>
        <w:fldChar w:fldCharType="separate"/>
      </w:r>
      <w:r w:rsidR="00086A98" w:rsidRPr="005B17D3">
        <w:rPr>
          <w:noProof/>
        </w:rPr>
        <w:t>132</w:t>
      </w:r>
      <w:r w:rsidRPr="005B17D3">
        <w:rPr>
          <w:noProof/>
        </w:rPr>
        <w:fldChar w:fldCharType="end"/>
      </w:r>
      <w:r w:rsidRPr="005B17D3">
        <w:t>: ACA Reporting</w:t>
      </w:r>
      <w:bookmarkEnd w:id="1542"/>
      <w:bookmarkEnd w:id="1543"/>
      <w:bookmarkEnd w:id="1544"/>
    </w:p>
    <w:p w14:paraId="0F1ECBDC" w14:textId="77777777" w:rsidR="00953E42" w:rsidRPr="005B17D3" w:rsidRDefault="00953E42" w:rsidP="00EF3896">
      <w:pPr>
        <w:pStyle w:val="ScreenField"/>
      </w:pPr>
    </w:p>
    <w:p w14:paraId="192DEF08" w14:textId="07B03CF2" w:rsidR="00E27F88" w:rsidRPr="005B17D3" w:rsidRDefault="00E27F88" w:rsidP="00EF3896">
      <w:pPr>
        <w:pStyle w:val="ScreenField"/>
      </w:pPr>
      <w:r w:rsidRPr="005B17D3">
        <w:t>Tax Year</w:t>
      </w:r>
      <w:r w:rsidRPr="005B17D3">
        <w:fldChar w:fldCharType="begin"/>
      </w:r>
      <w:r w:rsidRPr="005B17D3">
        <w:instrText xml:space="preserve"> XE "Tax Year ACA" </w:instrText>
      </w:r>
      <w:r w:rsidRPr="005B17D3">
        <w:fldChar w:fldCharType="end"/>
      </w:r>
    </w:p>
    <w:p w14:paraId="1237CDFE" w14:textId="77777777" w:rsidR="00E27F88" w:rsidRPr="005B17D3" w:rsidRDefault="00E27F88" w:rsidP="00EF3896">
      <w:pPr>
        <w:pStyle w:val="ScreenFieldDesc"/>
      </w:pPr>
      <w:r w:rsidRPr="005B17D3">
        <w:t>Tax year is the year for which the Veteran qualified for Minimum Essential Coverage (MEC) and was reported to the IRS. A new entry is required for each tax year that a Veteran remains enrolled.</w:t>
      </w:r>
    </w:p>
    <w:p w14:paraId="01E632B7" w14:textId="77777777" w:rsidR="00E27F88" w:rsidRPr="005B17D3" w:rsidRDefault="00E27F88" w:rsidP="00EF3896">
      <w:pPr>
        <w:pStyle w:val="ScreenField"/>
      </w:pPr>
    </w:p>
    <w:p w14:paraId="773434C0" w14:textId="77777777" w:rsidR="00E27F88" w:rsidRPr="005B17D3" w:rsidRDefault="00E27F88" w:rsidP="00EF3896">
      <w:pPr>
        <w:pStyle w:val="ScreenField"/>
      </w:pPr>
      <w:r w:rsidRPr="005B17D3">
        <w:t>Submission Type</w:t>
      </w:r>
      <w:r w:rsidRPr="005B17D3">
        <w:fldChar w:fldCharType="begin"/>
      </w:r>
      <w:r w:rsidRPr="005B17D3">
        <w:instrText xml:space="preserve"> XE "Submission Type ACA" </w:instrText>
      </w:r>
      <w:r w:rsidRPr="005B17D3">
        <w:fldChar w:fldCharType="end"/>
      </w:r>
    </w:p>
    <w:p w14:paraId="28D89247" w14:textId="53EC8FBA" w:rsidR="00E27F88" w:rsidRPr="005B17D3" w:rsidRDefault="00E27F88" w:rsidP="00EF3896">
      <w:pPr>
        <w:pStyle w:val="ScreenFieldDesc"/>
      </w:pPr>
      <w:r w:rsidRPr="005B17D3">
        <w:t>Submission type is the type of transaction reported with values marked as Original or Corrected.</w:t>
      </w:r>
    </w:p>
    <w:p w14:paraId="3552B554" w14:textId="77777777" w:rsidR="00142F6F" w:rsidRPr="005B17D3" w:rsidRDefault="00142F6F" w:rsidP="00142F6F">
      <w:pPr>
        <w:pStyle w:val="ScreenField"/>
      </w:pPr>
    </w:p>
    <w:p w14:paraId="1770872F" w14:textId="77777777" w:rsidR="00E27F88" w:rsidRPr="005B17D3" w:rsidRDefault="00E27F88" w:rsidP="00EF3896">
      <w:pPr>
        <w:pStyle w:val="ScreenFieldDesc"/>
        <w:rPr>
          <w:b/>
        </w:rPr>
      </w:pPr>
      <w:r w:rsidRPr="005B17D3">
        <w:rPr>
          <w:b/>
        </w:rPr>
        <w:t>Original</w:t>
      </w:r>
      <w:r w:rsidRPr="005B17D3">
        <w:rPr>
          <w:b/>
        </w:rPr>
        <w:fldChar w:fldCharType="begin"/>
      </w:r>
      <w:r w:rsidRPr="005B17D3">
        <w:rPr>
          <w:b/>
        </w:rPr>
        <w:instrText xml:space="preserve"> XE "Submission Type Original ACA" </w:instrText>
      </w:r>
      <w:r w:rsidRPr="005B17D3">
        <w:rPr>
          <w:b/>
        </w:rPr>
        <w:fldChar w:fldCharType="end"/>
      </w:r>
    </w:p>
    <w:p w14:paraId="52FEE44C" w14:textId="77777777" w:rsidR="00E27F88" w:rsidRPr="005B17D3" w:rsidRDefault="00E27F88" w:rsidP="00EF3896">
      <w:pPr>
        <w:pStyle w:val="ScreenFieldDesc"/>
      </w:pPr>
      <w:r w:rsidRPr="005B17D3">
        <w:t>Original submission is the first transmission attempt sent for the Veteran for the previous tax year. Most records are only one entry and are marked as Original.</w:t>
      </w:r>
    </w:p>
    <w:p w14:paraId="178929BA" w14:textId="77777777" w:rsidR="00E27F88" w:rsidRPr="005B17D3" w:rsidRDefault="00E27F88" w:rsidP="00EF3896">
      <w:pPr>
        <w:pStyle w:val="ScreenFieldDesc"/>
        <w:rPr>
          <w:b/>
        </w:rPr>
      </w:pPr>
    </w:p>
    <w:p w14:paraId="0412908D" w14:textId="77777777" w:rsidR="00E27F88" w:rsidRPr="005B17D3" w:rsidRDefault="00E27F88" w:rsidP="00EF3896">
      <w:pPr>
        <w:pStyle w:val="ScreenFieldDesc"/>
        <w:rPr>
          <w:b/>
        </w:rPr>
      </w:pPr>
      <w:r w:rsidRPr="005B17D3">
        <w:rPr>
          <w:b/>
        </w:rPr>
        <w:t>Correction</w:t>
      </w:r>
      <w:r w:rsidRPr="005B17D3">
        <w:rPr>
          <w:b/>
        </w:rPr>
        <w:fldChar w:fldCharType="begin"/>
      </w:r>
      <w:r w:rsidRPr="005B17D3">
        <w:rPr>
          <w:b/>
        </w:rPr>
        <w:instrText xml:space="preserve"> XE "Submission Type Correction ACA" </w:instrText>
      </w:r>
      <w:r w:rsidRPr="005B17D3">
        <w:rPr>
          <w:b/>
        </w:rPr>
        <w:fldChar w:fldCharType="end"/>
      </w:r>
    </w:p>
    <w:p w14:paraId="57402BBE" w14:textId="77777777" w:rsidR="00E27F88" w:rsidRPr="005B17D3" w:rsidRDefault="00E27F88" w:rsidP="00EF3896">
      <w:pPr>
        <w:pStyle w:val="ScreenFieldDesc"/>
      </w:pPr>
      <w:r w:rsidRPr="005B17D3">
        <w:t>Correction submission is an Original submission that contains errors or was transmitted erroneously by the system. An Original submission must exist before a Correction transmission can be transmitted.</w:t>
      </w:r>
    </w:p>
    <w:p w14:paraId="53DAEC8B" w14:textId="77777777" w:rsidR="00E27F88" w:rsidRPr="005B17D3" w:rsidRDefault="00E27F88" w:rsidP="00EF3896">
      <w:pPr>
        <w:pStyle w:val="ScreenFieldDesc"/>
        <w:rPr>
          <w:b/>
        </w:rPr>
      </w:pPr>
    </w:p>
    <w:p w14:paraId="10B16624" w14:textId="77777777" w:rsidR="00E27F88" w:rsidRPr="005B17D3" w:rsidRDefault="00E27F88" w:rsidP="00EF3896">
      <w:pPr>
        <w:pStyle w:val="ScreenFieldDesc"/>
        <w:rPr>
          <w:b/>
        </w:rPr>
      </w:pPr>
      <w:r w:rsidRPr="005B17D3">
        <w:rPr>
          <w:b/>
        </w:rPr>
        <w:t>Replacement</w:t>
      </w:r>
      <w:r w:rsidRPr="005B17D3">
        <w:rPr>
          <w:b/>
        </w:rPr>
        <w:fldChar w:fldCharType="begin"/>
      </w:r>
      <w:r w:rsidRPr="005B17D3">
        <w:rPr>
          <w:b/>
        </w:rPr>
        <w:instrText xml:space="preserve"> XE "Submission Type Replacement ACA" </w:instrText>
      </w:r>
      <w:r w:rsidRPr="005B17D3">
        <w:rPr>
          <w:b/>
        </w:rPr>
        <w:fldChar w:fldCharType="end"/>
      </w:r>
    </w:p>
    <w:p w14:paraId="00A83E29" w14:textId="77777777" w:rsidR="00E27F88" w:rsidRPr="005B17D3" w:rsidRDefault="00E27F88" w:rsidP="00EF3896">
      <w:pPr>
        <w:pStyle w:val="ScreenFieldDesc"/>
      </w:pPr>
      <w:r w:rsidRPr="005B17D3">
        <w:t>Replacement submission occurs when a batch transmission that originally contained the record, fails and is replaced and retransmitted. A Replacement submission is the same as an Original submission.</w:t>
      </w:r>
    </w:p>
    <w:p w14:paraId="51655E85" w14:textId="77777777" w:rsidR="00E27F88" w:rsidRPr="005B17D3" w:rsidRDefault="00E27F88" w:rsidP="00EF3896">
      <w:pPr>
        <w:pStyle w:val="ScreenField"/>
      </w:pPr>
    </w:p>
    <w:p w14:paraId="38E7F3ED" w14:textId="77777777" w:rsidR="00E27F88" w:rsidRPr="005B17D3" w:rsidRDefault="00E27F88" w:rsidP="00EF3896">
      <w:pPr>
        <w:pStyle w:val="ScreenField"/>
      </w:pPr>
      <w:r w:rsidRPr="005B17D3">
        <w:t>Transmission Status</w:t>
      </w:r>
      <w:r w:rsidRPr="005B17D3">
        <w:fldChar w:fldCharType="begin"/>
      </w:r>
      <w:r w:rsidRPr="005B17D3">
        <w:instrText xml:space="preserve"> XE "Transmission Status ACA" </w:instrText>
      </w:r>
      <w:r w:rsidRPr="005B17D3">
        <w:fldChar w:fldCharType="end"/>
      </w:r>
    </w:p>
    <w:p w14:paraId="3585A7B6" w14:textId="77777777" w:rsidR="00E27F88" w:rsidRPr="005B17D3" w:rsidRDefault="00E27F88" w:rsidP="00EF3896">
      <w:pPr>
        <w:pStyle w:val="ScreenFieldDesc"/>
        <w:rPr>
          <w:b/>
        </w:rPr>
      </w:pPr>
      <w:r w:rsidRPr="005B17D3">
        <w:rPr>
          <w:b/>
        </w:rPr>
        <w:t>Processing</w:t>
      </w:r>
      <w:r w:rsidRPr="005B17D3">
        <w:rPr>
          <w:b/>
        </w:rPr>
        <w:fldChar w:fldCharType="begin"/>
      </w:r>
      <w:r w:rsidRPr="005B17D3">
        <w:rPr>
          <w:b/>
        </w:rPr>
        <w:instrText xml:space="preserve"> XE "Transmission Status Processing ACA" </w:instrText>
      </w:r>
      <w:r w:rsidRPr="005B17D3">
        <w:rPr>
          <w:b/>
        </w:rPr>
        <w:fldChar w:fldCharType="end"/>
      </w:r>
    </w:p>
    <w:p w14:paraId="637FB813" w14:textId="77777777" w:rsidR="00E27F88" w:rsidRPr="005B17D3" w:rsidRDefault="00E27F88" w:rsidP="00EF3896">
      <w:pPr>
        <w:pStyle w:val="ScreenFieldDesc"/>
      </w:pPr>
      <w:r w:rsidRPr="005B17D3">
        <w:t>In the Processing transmission, the record was transmitted to the IRS and is pending acknowledgement and acceptance. Submissions may remain in a Processing status for up to 5 days before ES is informed of the final status.</w:t>
      </w:r>
    </w:p>
    <w:p w14:paraId="35C58B44" w14:textId="77777777" w:rsidR="00E27F88" w:rsidRPr="005B17D3" w:rsidRDefault="00E27F88" w:rsidP="00EF3896">
      <w:pPr>
        <w:pStyle w:val="ScreenFieldDesc"/>
        <w:rPr>
          <w:b/>
        </w:rPr>
      </w:pPr>
    </w:p>
    <w:p w14:paraId="767C8BC9" w14:textId="77777777" w:rsidR="00E27F88" w:rsidRPr="005B17D3" w:rsidRDefault="00E27F88" w:rsidP="00EF3896">
      <w:pPr>
        <w:pStyle w:val="ScreenFieldDesc"/>
        <w:rPr>
          <w:b/>
        </w:rPr>
      </w:pPr>
      <w:r w:rsidRPr="005B17D3">
        <w:rPr>
          <w:b/>
        </w:rPr>
        <w:t>Accepted</w:t>
      </w:r>
      <w:r w:rsidRPr="005B17D3">
        <w:rPr>
          <w:b/>
        </w:rPr>
        <w:fldChar w:fldCharType="begin"/>
      </w:r>
      <w:r w:rsidRPr="005B17D3">
        <w:rPr>
          <w:b/>
        </w:rPr>
        <w:instrText xml:space="preserve"> XE "Transmission Status Accepted ACA" </w:instrText>
      </w:r>
      <w:r w:rsidRPr="005B17D3">
        <w:rPr>
          <w:b/>
        </w:rPr>
        <w:fldChar w:fldCharType="end"/>
      </w:r>
    </w:p>
    <w:p w14:paraId="230BA74A" w14:textId="77777777" w:rsidR="00E27F88" w:rsidRPr="005B17D3" w:rsidRDefault="00E27F88" w:rsidP="00EF3896">
      <w:pPr>
        <w:pStyle w:val="ScreenFieldDesc"/>
      </w:pPr>
      <w:r w:rsidRPr="005B17D3">
        <w:t>In the Accepted transmission, the record was transmitted to the IRS, was acknowledged as containing no errors, and was accepted as a valid report. Most transmissions result in an Accepted status.</w:t>
      </w:r>
    </w:p>
    <w:p w14:paraId="111D92BC" w14:textId="77777777" w:rsidR="00E27F88" w:rsidRPr="005B17D3" w:rsidRDefault="00E27F88" w:rsidP="00EF3896">
      <w:pPr>
        <w:pStyle w:val="ScreenFieldDesc"/>
        <w:rPr>
          <w:b/>
        </w:rPr>
      </w:pPr>
    </w:p>
    <w:p w14:paraId="3692E966" w14:textId="77777777" w:rsidR="00E27F88" w:rsidRPr="005B17D3" w:rsidRDefault="00E27F88" w:rsidP="00EF3896">
      <w:pPr>
        <w:pStyle w:val="ScreenFieldDesc"/>
        <w:rPr>
          <w:b/>
        </w:rPr>
      </w:pPr>
      <w:r w:rsidRPr="005B17D3">
        <w:rPr>
          <w:b/>
        </w:rPr>
        <w:t>Rejected</w:t>
      </w:r>
      <w:r w:rsidRPr="005B17D3">
        <w:rPr>
          <w:b/>
        </w:rPr>
        <w:fldChar w:fldCharType="begin"/>
      </w:r>
      <w:r w:rsidRPr="005B17D3">
        <w:rPr>
          <w:b/>
        </w:rPr>
        <w:instrText xml:space="preserve"> XE "Transmission Status Rejected ACA" </w:instrText>
      </w:r>
      <w:r w:rsidRPr="005B17D3">
        <w:rPr>
          <w:b/>
        </w:rPr>
        <w:fldChar w:fldCharType="end"/>
      </w:r>
    </w:p>
    <w:p w14:paraId="3D10C340" w14:textId="77777777" w:rsidR="00E27F88" w:rsidRPr="005B17D3" w:rsidRDefault="00E27F88" w:rsidP="00EF3896">
      <w:pPr>
        <w:pStyle w:val="ScreenFieldDesc"/>
      </w:pPr>
      <w:r w:rsidRPr="005B17D3">
        <w:t>In the Rejected transmission, the record was received by the IRS, was found to have errors, and was returned, so that the errors could be corrected. The error description contains the reason Rejected.</w:t>
      </w:r>
    </w:p>
    <w:p w14:paraId="471F35E2" w14:textId="77777777" w:rsidR="00E27F88" w:rsidRPr="005B17D3" w:rsidRDefault="00E27F88" w:rsidP="00474E83">
      <w:pPr>
        <w:pStyle w:val="NoteLightbulb"/>
      </w:pPr>
      <w:r w:rsidRPr="005B17D3">
        <w:rPr>
          <w:b/>
        </w:rPr>
        <w:t>Note:</w:t>
      </w:r>
      <w:r w:rsidRPr="005B17D3">
        <w:t xml:space="preserve"> The end user is required to correct the errors and submit a corrected 1095B.</w:t>
      </w:r>
    </w:p>
    <w:p w14:paraId="1362EB75" w14:textId="77777777" w:rsidR="00E27F88" w:rsidRPr="005B17D3" w:rsidRDefault="00E27F88" w:rsidP="00EF3896">
      <w:pPr>
        <w:pStyle w:val="ScreenFieldDesc"/>
        <w:rPr>
          <w:b/>
        </w:rPr>
      </w:pPr>
    </w:p>
    <w:p w14:paraId="54EF9E80" w14:textId="77777777" w:rsidR="00E27F88" w:rsidRPr="005B17D3" w:rsidRDefault="00E27F88" w:rsidP="00EF3896">
      <w:pPr>
        <w:pStyle w:val="ScreenFieldDesc"/>
        <w:rPr>
          <w:b/>
        </w:rPr>
      </w:pPr>
      <w:r w:rsidRPr="005B17D3">
        <w:rPr>
          <w:b/>
        </w:rPr>
        <w:t>Expired</w:t>
      </w:r>
      <w:r w:rsidRPr="005B17D3">
        <w:rPr>
          <w:b/>
        </w:rPr>
        <w:fldChar w:fldCharType="begin"/>
      </w:r>
      <w:r w:rsidRPr="005B17D3">
        <w:rPr>
          <w:b/>
        </w:rPr>
        <w:instrText xml:space="preserve"> XE "Transmission Status Expired ACA" </w:instrText>
      </w:r>
      <w:r w:rsidRPr="005B17D3">
        <w:rPr>
          <w:b/>
        </w:rPr>
        <w:fldChar w:fldCharType="end"/>
      </w:r>
    </w:p>
    <w:p w14:paraId="07A07AC8" w14:textId="77777777" w:rsidR="00E27F88" w:rsidRPr="005B17D3" w:rsidRDefault="00E27F88" w:rsidP="00EF3896">
      <w:pPr>
        <w:pStyle w:val="ScreenFieldDesc"/>
      </w:pPr>
      <w:r w:rsidRPr="005B17D3">
        <w:t>In the Expired transmission, the record remained in a Processing status for a period of time that exceeds the threshold required for final acknowledgement.</w:t>
      </w:r>
    </w:p>
    <w:p w14:paraId="3292FBCF" w14:textId="77777777" w:rsidR="00E27F88" w:rsidRPr="005B17D3" w:rsidRDefault="00E27F88" w:rsidP="00474E83">
      <w:pPr>
        <w:pStyle w:val="NoteLightbulb"/>
      </w:pPr>
      <w:r w:rsidRPr="005B17D3">
        <w:rPr>
          <w:b/>
        </w:rPr>
        <w:t>Note:</w:t>
      </w:r>
      <w:r w:rsidRPr="005B17D3">
        <w:t xml:space="preserve"> OIT resolve and retransmit Expired submission issues.</w:t>
      </w:r>
    </w:p>
    <w:p w14:paraId="4BD31408" w14:textId="77777777" w:rsidR="00E27F88" w:rsidRPr="005B17D3" w:rsidRDefault="00E27F88" w:rsidP="00EF3896">
      <w:pPr>
        <w:pStyle w:val="ScreenFieldDesc"/>
        <w:rPr>
          <w:b/>
        </w:rPr>
      </w:pPr>
    </w:p>
    <w:p w14:paraId="7BB45CF5" w14:textId="77777777" w:rsidR="00E27F88" w:rsidRPr="005B17D3" w:rsidRDefault="00E27F88" w:rsidP="00EF3896">
      <w:pPr>
        <w:pStyle w:val="ScreenFieldDesc"/>
        <w:rPr>
          <w:b/>
        </w:rPr>
      </w:pPr>
      <w:r w:rsidRPr="005B17D3">
        <w:rPr>
          <w:b/>
        </w:rPr>
        <w:t>Batch Transmission Reject</w:t>
      </w:r>
      <w:r w:rsidRPr="005B17D3">
        <w:rPr>
          <w:b/>
        </w:rPr>
        <w:fldChar w:fldCharType="begin"/>
      </w:r>
      <w:r w:rsidRPr="005B17D3">
        <w:rPr>
          <w:b/>
        </w:rPr>
        <w:instrText xml:space="preserve"> XE "Transmission Status Batch Transmission Reject ACA" </w:instrText>
      </w:r>
      <w:r w:rsidRPr="005B17D3">
        <w:rPr>
          <w:b/>
        </w:rPr>
        <w:fldChar w:fldCharType="end"/>
      </w:r>
    </w:p>
    <w:p w14:paraId="515F0BFA" w14:textId="77777777" w:rsidR="00E27F88" w:rsidRPr="005B17D3" w:rsidRDefault="00E27F88" w:rsidP="00EF3896">
      <w:pPr>
        <w:pStyle w:val="ScreenFieldDesc"/>
      </w:pPr>
      <w:r w:rsidRPr="005B17D3">
        <w:t>In the batch transmission reject, the rejected record is part of a full batch that was Rejected or Failed.</w:t>
      </w:r>
    </w:p>
    <w:p w14:paraId="465B6217" w14:textId="77777777" w:rsidR="00E27F88" w:rsidRPr="005B17D3" w:rsidRDefault="00E27F88" w:rsidP="00474E83">
      <w:pPr>
        <w:pStyle w:val="NoteLightbulb"/>
      </w:pPr>
      <w:r w:rsidRPr="005B17D3">
        <w:rPr>
          <w:b/>
        </w:rPr>
        <w:t>Note:</w:t>
      </w:r>
      <w:r w:rsidRPr="005B17D3">
        <w:t xml:space="preserve"> OIT resolve and resubmit Batch submission errors.</w:t>
      </w:r>
    </w:p>
    <w:p w14:paraId="3ACEF841" w14:textId="77777777" w:rsidR="00E27F88" w:rsidRPr="005B17D3" w:rsidRDefault="00E27F88" w:rsidP="00EF3896">
      <w:pPr>
        <w:pStyle w:val="ScreenField"/>
      </w:pPr>
    </w:p>
    <w:p w14:paraId="31169EAB" w14:textId="77777777" w:rsidR="00E27F88" w:rsidRPr="005B17D3" w:rsidRDefault="00E27F88" w:rsidP="00EF3896">
      <w:pPr>
        <w:pStyle w:val="ScreenField"/>
      </w:pPr>
      <w:r w:rsidRPr="005B17D3">
        <w:t>Error Reason</w:t>
      </w:r>
      <w:r w:rsidRPr="005B17D3">
        <w:fldChar w:fldCharType="begin"/>
      </w:r>
      <w:r w:rsidRPr="005B17D3">
        <w:instrText xml:space="preserve"> XE "Error Reason ACA" </w:instrText>
      </w:r>
      <w:r w:rsidRPr="005B17D3">
        <w:fldChar w:fldCharType="end"/>
      </w:r>
      <w:r w:rsidRPr="005B17D3">
        <w:fldChar w:fldCharType="begin"/>
      </w:r>
      <w:r w:rsidRPr="005B17D3">
        <w:instrText xml:space="preserve"> XE "Error Reason ACA" </w:instrText>
      </w:r>
      <w:r w:rsidRPr="005B17D3">
        <w:fldChar w:fldCharType="end"/>
      </w:r>
    </w:p>
    <w:p w14:paraId="4BD1E3C8" w14:textId="77777777" w:rsidR="00E27F88" w:rsidRPr="005B17D3" w:rsidRDefault="00E27F88" w:rsidP="00EF3896">
      <w:pPr>
        <w:pStyle w:val="ScreenFieldDesc"/>
      </w:pPr>
      <w:r w:rsidRPr="005B17D3">
        <w:t>The error reason is a description of the reason the transmission was Rejected by the IRS. The value is empty if no errors are reported.</w:t>
      </w:r>
    </w:p>
    <w:p w14:paraId="4E1C4B71" w14:textId="77777777" w:rsidR="00E27F88" w:rsidRPr="005B17D3" w:rsidRDefault="00E27F88" w:rsidP="00EF3896">
      <w:pPr>
        <w:pStyle w:val="ScreenFieldDesc"/>
      </w:pPr>
      <w:r w:rsidRPr="005B17D3">
        <w:t>The error reason is populated only for a transmission status of Rejected, where the IRS found an error on the submission. The field contains the error message returned by the IRS.</w:t>
      </w:r>
    </w:p>
    <w:p w14:paraId="2E871B73" w14:textId="77777777" w:rsidR="00E27F88" w:rsidRPr="005B17D3" w:rsidRDefault="00E27F88" w:rsidP="00EF3896">
      <w:pPr>
        <w:pStyle w:val="ScreenFieldDesc"/>
      </w:pPr>
      <w:r w:rsidRPr="005B17D3">
        <w:t>The error messages may be cryptic and not easily interpreted by end users. Contact the OIT technical staff with any questions or for clarification on how to interpret or resolve errors that you do not understand.</w:t>
      </w:r>
    </w:p>
    <w:p w14:paraId="1034C5C0" w14:textId="77777777" w:rsidR="00E27F88" w:rsidRPr="005B17D3" w:rsidRDefault="00E27F88" w:rsidP="00EF3896">
      <w:pPr>
        <w:pStyle w:val="ScreenField"/>
      </w:pPr>
    </w:p>
    <w:p w14:paraId="5393085A" w14:textId="77777777" w:rsidR="00E27F88" w:rsidRPr="005B17D3" w:rsidRDefault="00E27F88" w:rsidP="00EF3896">
      <w:pPr>
        <w:pStyle w:val="ScreenField"/>
      </w:pPr>
      <w:r w:rsidRPr="005B17D3">
        <w:t>Submission Date</w:t>
      </w:r>
      <w:r w:rsidRPr="005B17D3">
        <w:fldChar w:fldCharType="begin"/>
      </w:r>
      <w:r w:rsidRPr="005B17D3">
        <w:instrText xml:space="preserve"> XE "Submission Date ACA" </w:instrText>
      </w:r>
      <w:r w:rsidRPr="005B17D3">
        <w:fldChar w:fldCharType="end"/>
      </w:r>
    </w:p>
    <w:p w14:paraId="4AB447FA" w14:textId="77777777" w:rsidR="00E27F88" w:rsidRPr="005B17D3" w:rsidRDefault="00E27F88" w:rsidP="00EF3896">
      <w:pPr>
        <w:pStyle w:val="ScreenFieldDesc"/>
      </w:pPr>
      <w:r w:rsidRPr="005B17D3">
        <w:t>Submission date is the date and time the record was transmitted to the IRS.</w:t>
      </w:r>
    </w:p>
    <w:p w14:paraId="013A0F27" w14:textId="77777777" w:rsidR="00E27F88" w:rsidRPr="005B17D3" w:rsidRDefault="00E27F88" w:rsidP="00EF3896">
      <w:pPr>
        <w:pStyle w:val="ScreenField"/>
      </w:pPr>
    </w:p>
    <w:p w14:paraId="2B63E9AA" w14:textId="77777777" w:rsidR="00E27F88" w:rsidRPr="005B17D3" w:rsidRDefault="00E27F88" w:rsidP="00EF3896">
      <w:pPr>
        <w:pStyle w:val="ScreenField"/>
      </w:pPr>
      <w:r w:rsidRPr="005B17D3">
        <w:t>Reported Coverage Months</w:t>
      </w:r>
      <w:r w:rsidRPr="005B17D3">
        <w:fldChar w:fldCharType="begin"/>
      </w:r>
      <w:r w:rsidRPr="005B17D3">
        <w:instrText xml:space="preserve"> XE "Reported Coverage Months ACA" </w:instrText>
      </w:r>
      <w:r w:rsidRPr="005B17D3">
        <w:fldChar w:fldCharType="end"/>
      </w:r>
    </w:p>
    <w:p w14:paraId="3307F5D4" w14:textId="77777777" w:rsidR="00E27F88" w:rsidRPr="005B17D3" w:rsidRDefault="00E27F88" w:rsidP="00EF3896">
      <w:pPr>
        <w:pStyle w:val="ScreenFieldDesc"/>
      </w:pPr>
      <w:r w:rsidRPr="005B17D3">
        <w:t>The Reported Coverage Months, as reported to the IRS, is a list containing the months of valid coverage for which the Veteran was evaluated and deemed qualified for MEC.</w:t>
      </w:r>
    </w:p>
    <w:p w14:paraId="536E878A" w14:textId="77777777" w:rsidR="00E27F88" w:rsidRPr="005B17D3" w:rsidRDefault="00E27F88" w:rsidP="00EF3896">
      <w:pPr>
        <w:pStyle w:val="ScreenFieldDesc"/>
      </w:pPr>
      <w:r w:rsidRPr="005B17D3">
        <w:t>The Veteran needs to be entitled to healthcare benefits for at least one day in a month, for the month to qualify. For each month, you must select a value of Yes or No.</w:t>
      </w:r>
      <w:r w:rsidRPr="005B17D3">
        <w:br/>
        <w:t xml:space="preserve"> i.e., Veteran initially was Verified Enrolled PG1 on 4/15/2015, and cancelled/declined on 8/1/2015; the months reported are Apr, May, June, Jul, and Aug.</w:t>
      </w:r>
    </w:p>
    <w:p w14:paraId="5252A032" w14:textId="51AED37B" w:rsidR="00E27F88" w:rsidRPr="005B17D3" w:rsidRDefault="00E27F88" w:rsidP="00474E83">
      <w:pPr>
        <w:pStyle w:val="NoteLightbulb"/>
      </w:pPr>
      <w:r w:rsidRPr="005B17D3">
        <w:rPr>
          <w:b/>
        </w:rPr>
        <w:t xml:space="preserve">Note: </w:t>
      </w:r>
      <w:r w:rsidR="006204FA" w:rsidRPr="005B17D3">
        <w:t>Veterans</w:t>
      </w:r>
      <w:r w:rsidRPr="005B17D3">
        <w:t xml:space="preserve"> address is transmitted along with the period of coverage. The user may correct the address using the </w:t>
      </w:r>
      <w:r w:rsidRPr="005B17D3">
        <w:rPr>
          <w:i/>
        </w:rPr>
        <w:t>Demographics</w:t>
      </w:r>
      <w:r w:rsidRPr="005B17D3">
        <w:t xml:space="preserve"> screen.</w:t>
      </w:r>
      <w:bookmarkStart w:id="1545" w:name="_Toc444611793"/>
      <w:bookmarkStart w:id="1546" w:name="_Toc444611795"/>
      <w:bookmarkStart w:id="1547" w:name="_Toc406571205"/>
      <w:bookmarkEnd w:id="1545"/>
      <w:bookmarkEnd w:id="1546"/>
    </w:p>
    <w:p w14:paraId="303AAC1D" w14:textId="77777777" w:rsidR="00953E42" w:rsidRPr="005B17D3" w:rsidRDefault="00953E42" w:rsidP="00953E42">
      <w:pPr>
        <w:pStyle w:val="NoteLightbulb"/>
        <w:numPr>
          <w:ilvl w:val="0"/>
          <w:numId w:val="0"/>
        </w:numPr>
        <w:ind w:left="360"/>
      </w:pPr>
    </w:p>
    <w:p w14:paraId="46D88544" w14:textId="77777777" w:rsidR="00E27F88" w:rsidRPr="005B17D3" w:rsidRDefault="00E27F88" w:rsidP="00EF3896">
      <w:pPr>
        <w:pStyle w:val="Heading4"/>
      </w:pPr>
      <w:bookmarkStart w:id="1548" w:name="_Toc477510391"/>
      <w:bookmarkStart w:id="1549" w:name="_Toc478746633"/>
      <w:bookmarkStart w:id="1550" w:name="_Toc482888564"/>
      <w:bookmarkStart w:id="1551" w:name="_Toc31622338"/>
      <w:bookmarkEnd w:id="1548"/>
      <w:r w:rsidRPr="005B17D3">
        <w:t>Viewing ACA Mail Correspondence</w:t>
      </w:r>
      <w:bookmarkEnd w:id="1549"/>
      <w:bookmarkEnd w:id="1550"/>
      <w:bookmarkEnd w:id="1551"/>
      <w:r w:rsidRPr="005B17D3">
        <w:t xml:space="preserve"> </w:t>
      </w:r>
      <w:r w:rsidRPr="005B17D3">
        <w:fldChar w:fldCharType="begin"/>
      </w:r>
      <w:r w:rsidRPr="005B17D3">
        <w:instrText xml:space="preserve"> XE "Viewing ACA Mail Correspondence" </w:instrText>
      </w:r>
      <w:r w:rsidRPr="005B17D3">
        <w:fldChar w:fldCharType="end"/>
      </w:r>
    </w:p>
    <w:p w14:paraId="7B7D5924" w14:textId="77777777" w:rsidR="00E27F88" w:rsidRPr="005B17D3" w:rsidRDefault="00E27F88" w:rsidP="00474E83">
      <w:pPr>
        <w:pStyle w:val="NoteLightbulb"/>
      </w:pPr>
      <w:r w:rsidRPr="005B17D3">
        <w:rPr>
          <w:rFonts w:eastAsiaTheme="minorEastAsia"/>
          <w:b/>
        </w:rPr>
        <w:t>Note:</w:t>
      </w:r>
      <w:r w:rsidRPr="005B17D3">
        <w:rPr>
          <w:rFonts w:eastAsiaTheme="minorEastAsia"/>
        </w:rPr>
        <w:t xml:space="preserve"> You must be explicitly granted permission in order to view the ACA Reporting subtab. To request permission, contact the </w:t>
      </w:r>
      <w:hyperlink r:id="rId223" w:history="1">
        <w:r w:rsidRPr="005B17D3">
          <w:rPr>
            <w:rStyle w:val="Hyperlink"/>
            <w:rFonts w:eastAsiaTheme="minorEastAsia"/>
          </w:rPr>
          <w:t xml:space="preserve">Enrollment System (ES) Access </w:t>
        </w:r>
      </w:hyperlink>
      <w:hyperlink r:id="rId224" w:history="1">
        <w:r w:rsidRPr="005B17D3">
          <w:rPr>
            <w:rStyle w:val="Hyperlink"/>
            <w:rFonts w:eastAsiaTheme="minorEastAsia"/>
          </w:rPr>
          <w:t xml:space="preserve">Group </w:t>
        </w:r>
      </w:hyperlink>
      <w:hyperlink r:id="rId225" w:history="1">
        <w:r w:rsidRPr="005B17D3">
          <w:rPr>
            <w:rStyle w:val="Hyperlink"/>
            <w:rFonts w:eastAsiaTheme="minorEastAsia"/>
          </w:rPr>
          <w:t>ESAccessGroup@va.gov</w:t>
        </w:r>
      </w:hyperlink>
      <w:r w:rsidRPr="005B17D3">
        <w:t xml:space="preserve"> </w:t>
      </w:r>
    </w:p>
    <w:p w14:paraId="2BB22E77" w14:textId="77777777" w:rsidR="00953E42" w:rsidRPr="005B17D3" w:rsidRDefault="00953E42" w:rsidP="00EF3896">
      <w:pPr>
        <w:pStyle w:val="BodyTextBullet2"/>
      </w:pPr>
    </w:p>
    <w:p w14:paraId="12D1B94F" w14:textId="1B6FD103" w:rsidR="00E27F88" w:rsidRPr="005B17D3" w:rsidRDefault="00E27F88" w:rsidP="00EF3896">
      <w:pPr>
        <w:pStyle w:val="BodyTextBullet2"/>
      </w:pPr>
      <w:r w:rsidRPr="005B17D3">
        <w:t>ACA Mail Correspondence Sent on Behalf of the Veteran table displays tax year, submission type, mail status, communication name (letter type), select to view the document (View link), status date, and select to re-mail (Remail link).</w:t>
      </w:r>
      <w:r w:rsidRPr="005B17D3">
        <w:fldChar w:fldCharType="begin"/>
      </w:r>
      <w:r w:rsidRPr="005B17D3">
        <w:instrText xml:space="preserve"> XE "Mail Correspondence table" </w:instrText>
      </w:r>
      <w:r w:rsidRPr="005B17D3">
        <w:fldChar w:fldCharType="end"/>
      </w:r>
    </w:p>
    <w:p w14:paraId="12BECFAA" w14:textId="77777777" w:rsidR="00E27F88" w:rsidRPr="005B17D3" w:rsidRDefault="00E27F88" w:rsidP="00EF3896">
      <w:pPr>
        <w:pStyle w:val="ListBull2"/>
      </w:pPr>
      <w:r w:rsidRPr="005B17D3">
        <w:t>No end user involvement is required to transmit the population of all the Veteran records.</w:t>
      </w:r>
    </w:p>
    <w:p w14:paraId="3D315691" w14:textId="77777777" w:rsidR="00E27F88" w:rsidRPr="005B17D3" w:rsidRDefault="00E27F88" w:rsidP="00EF3896">
      <w:pPr>
        <w:pStyle w:val="ListBull2"/>
      </w:pPr>
      <w:r w:rsidRPr="005B17D3">
        <w:t xml:space="preserve">Users may submit a correction to the original data if an error is found. Corrections are submitted via the ACA Reporting subtab under the Communications tab in the ES user interface. </w:t>
      </w:r>
    </w:p>
    <w:p w14:paraId="28D2E027" w14:textId="77777777" w:rsidR="00E27F88" w:rsidRPr="005B17D3" w:rsidRDefault="00E27F88" w:rsidP="00EF3896">
      <w:pPr>
        <w:pStyle w:val="ListBull2"/>
      </w:pPr>
      <w:r w:rsidRPr="005B17D3">
        <w:t xml:space="preserve">The correction process triggers the mailing of a corrected form, as well as transmitting the corrected data to the IRS. </w:t>
      </w:r>
    </w:p>
    <w:p w14:paraId="4A931405" w14:textId="77777777" w:rsidR="002E3702" w:rsidRPr="005B17D3" w:rsidRDefault="002E3702" w:rsidP="00EF3896">
      <w:pPr>
        <w:pStyle w:val="BodyTextBullet2"/>
        <w:rPr>
          <w:rFonts w:eastAsiaTheme="minorEastAsia"/>
        </w:rPr>
      </w:pPr>
    </w:p>
    <w:p w14:paraId="3CEE0C17" w14:textId="736A2825" w:rsidR="00E27F88" w:rsidRPr="005B17D3" w:rsidRDefault="00E27F88" w:rsidP="00EF3896">
      <w:pPr>
        <w:pStyle w:val="BodyTextBullet2"/>
        <w:rPr>
          <w:rStyle w:val="GlossaryLabel"/>
        </w:rPr>
      </w:pPr>
      <w:r w:rsidRPr="005B17D3">
        <w:rPr>
          <w:rFonts w:eastAsiaTheme="minorEastAsia"/>
        </w:rPr>
        <w:t>The following are explanations of each field that displays in the ACA Mail Correspondence table on the ACA Reporting subtab.</w:t>
      </w:r>
    </w:p>
    <w:p w14:paraId="1352929E" w14:textId="77777777" w:rsidR="00E27F88" w:rsidRPr="005B17D3" w:rsidRDefault="00E27F88" w:rsidP="00EF3896">
      <w:pPr>
        <w:pStyle w:val="ScreenField"/>
        <w:rPr>
          <w:rStyle w:val="GlossaryLabel"/>
          <w:b/>
        </w:rPr>
      </w:pPr>
    </w:p>
    <w:p w14:paraId="61CF7D14" w14:textId="77777777" w:rsidR="00E27F88" w:rsidRPr="005B17D3" w:rsidRDefault="00E27F88" w:rsidP="00EF3896">
      <w:pPr>
        <w:pStyle w:val="ScreenField"/>
        <w:rPr>
          <w:rStyle w:val="GlossaryLabel"/>
          <w:b/>
        </w:rPr>
      </w:pPr>
      <w:r w:rsidRPr="005B17D3">
        <w:rPr>
          <w:rStyle w:val="GlossaryLabel"/>
          <w:b/>
        </w:rPr>
        <w:t>Tax Year</w:t>
      </w:r>
      <w:r w:rsidRPr="005B17D3">
        <w:rPr>
          <w:rStyle w:val="GlossaryLabel"/>
          <w:b/>
        </w:rPr>
        <w:fldChar w:fldCharType="begin"/>
      </w:r>
      <w:r w:rsidRPr="005B17D3">
        <w:instrText xml:space="preserve"> XE "ACA Mail Correspondence:Tax Year" </w:instrText>
      </w:r>
      <w:r w:rsidRPr="005B17D3">
        <w:rPr>
          <w:rStyle w:val="GlossaryLabel"/>
          <w:b/>
        </w:rPr>
        <w:fldChar w:fldCharType="end"/>
      </w:r>
    </w:p>
    <w:p w14:paraId="6FFE659E" w14:textId="77777777" w:rsidR="00E27F88" w:rsidRPr="005B17D3" w:rsidRDefault="00E27F88" w:rsidP="00EF3896">
      <w:pPr>
        <w:pStyle w:val="ScreenFieldDesc"/>
      </w:pPr>
      <w:r w:rsidRPr="005B17D3">
        <w:rPr>
          <w:rFonts w:eastAsiaTheme="minorEastAsia"/>
        </w:rPr>
        <w:t>Tax year is the year for which the Veteran qualified for Minimum Essential Coverage (MEC) and was reported to the IRS. A new entry is required for each tax year that a Veteran remains enrolled.</w:t>
      </w:r>
      <w:r w:rsidRPr="005B17D3">
        <w:t xml:space="preserve"> </w:t>
      </w:r>
    </w:p>
    <w:p w14:paraId="0D8D5A2F" w14:textId="77777777" w:rsidR="00E27F88" w:rsidRPr="005B17D3" w:rsidRDefault="00E27F88" w:rsidP="00EF3896">
      <w:pPr>
        <w:pStyle w:val="ScreenField"/>
        <w:rPr>
          <w:rStyle w:val="GlossaryLabel"/>
          <w:b/>
        </w:rPr>
      </w:pPr>
    </w:p>
    <w:p w14:paraId="02C97340" w14:textId="77777777" w:rsidR="00E27F88" w:rsidRPr="005B17D3" w:rsidRDefault="00E27F88" w:rsidP="00EF3896">
      <w:pPr>
        <w:pStyle w:val="ScreenField"/>
        <w:rPr>
          <w:rStyle w:val="GlossaryLabel"/>
          <w:b/>
        </w:rPr>
      </w:pPr>
      <w:r w:rsidRPr="005B17D3">
        <w:rPr>
          <w:rStyle w:val="GlossaryLabel"/>
          <w:b/>
        </w:rPr>
        <w:t>Submission Type</w:t>
      </w:r>
      <w:r w:rsidRPr="005B17D3">
        <w:rPr>
          <w:rStyle w:val="GlossaryLabel"/>
          <w:b/>
        </w:rPr>
        <w:fldChar w:fldCharType="begin"/>
      </w:r>
      <w:r w:rsidRPr="005B17D3">
        <w:instrText xml:space="preserve"> XE "ACA Mail Correspondence:Submission Type" </w:instrText>
      </w:r>
      <w:r w:rsidRPr="005B17D3">
        <w:rPr>
          <w:rStyle w:val="GlossaryLabel"/>
          <w:b/>
        </w:rPr>
        <w:fldChar w:fldCharType="end"/>
      </w:r>
    </w:p>
    <w:p w14:paraId="05571E3E" w14:textId="77777777" w:rsidR="00E27F88" w:rsidRPr="005B17D3" w:rsidRDefault="00E27F88" w:rsidP="00EF3896">
      <w:pPr>
        <w:pStyle w:val="ScreenFieldDesc"/>
        <w:rPr>
          <w:b/>
        </w:rPr>
      </w:pPr>
      <w:r w:rsidRPr="005B17D3">
        <w:rPr>
          <w:rFonts w:eastAsiaTheme="minorEastAsia"/>
          <w:b/>
        </w:rPr>
        <w:t>Original</w:t>
      </w:r>
    </w:p>
    <w:p w14:paraId="7A2FE8A5" w14:textId="77777777" w:rsidR="00E27F88" w:rsidRPr="005B17D3" w:rsidRDefault="00E27F88" w:rsidP="00EF3896">
      <w:pPr>
        <w:pStyle w:val="ScreenFieldDesc"/>
      </w:pPr>
      <w:r w:rsidRPr="005B17D3">
        <w:rPr>
          <w:rFonts w:eastAsiaTheme="minorEastAsia"/>
        </w:rPr>
        <w:t>Original submission is the first transmission attempt sent for the Veteran for the previous tax year. Most records are only one entry and are marked as Original.</w:t>
      </w:r>
    </w:p>
    <w:p w14:paraId="1AFCF4A6" w14:textId="77777777" w:rsidR="00E27F88" w:rsidRPr="005B17D3" w:rsidRDefault="00E27F88" w:rsidP="00EF3896">
      <w:pPr>
        <w:pStyle w:val="ScreenFieldDesc"/>
        <w:rPr>
          <w:rFonts w:eastAsiaTheme="minorEastAsia"/>
          <w:b/>
        </w:rPr>
      </w:pPr>
      <w:r w:rsidRPr="005B17D3">
        <w:rPr>
          <w:rFonts w:eastAsiaTheme="minorEastAsia"/>
          <w:b/>
        </w:rPr>
        <w:t>Correction</w:t>
      </w:r>
    </w:p>
    <w:p w14:paraId="75425274" w14:textId="77777777" w:rsidR="00E27F88" w:rsidRPr="005B17D3" w:rsidRDefault="00E27F88" w:rsidP="00EF3896">
      <w:pPr>
        <w:pStyle w:val="ScreenFieldDesc"/>
        <w:rPr>
          <w:rStyle w:val="GlossaryLabel"/>
        </w:rPr>
      </w:pPr>
      <w:r w:rsidRPr="005B17D3">
        <w:rPr>
          <w:rFonts w:eastAsiaTheme="minorEastAsia"/>
        </w:rPr>
        <w:t>Correction submission is an Original submission that contains errors or was transmitted erroneously by the system. An Original submission must exist before a Correction transmission can be transmitted.</w:t>
      </w:r>
    </w:p>
    <w:p w14:paraId="0C62174B" w14:textId="77777777" w:rsidR="00E27F88" w:rsidRPr="005B17D3" w:rsidRDefault="00E27F88" w:rsidP="00EF3896">
      <w:pPr>
        <w:pStyle w:val="ScreenField"/>
        <w:rPr>
          <w:rStyle w:val="GlossaryLabel"/>
          <w:b/>
        </w:rPr>
      </w:pPr>
      <w:bookmarkStart w:id="1552" w:name="MailStatus"/>
    </w:p>
    <w:p w14:paraId="2A244222" w14:textId="77777777" w:rsidR="00E27F88" w:rsidRPr="005B17D3" w:rsidRDefault="00E27F88" w:rsidP="00EF3896">
      <w:pPr>
        <w:pStyle w:val="ScreenField"/>
        <w:rPr>
          <w:rStyle w:val="GlossaryLabel"/>
          <w:b/>
        </w:rPr>
      </w:pPr>
      <w:r w:rsidRPr="005B17D3">
        <w:rPr>
          <w:rStyle w:val="GlossaryLabel"/>
          <w:b/>
        </w:rPr>
        <w:t>Mail Status</w:t>
      </w:r>
      <w:r w:rsidRPr="005B17D3">
        <w:rPr>
          <w:rStyle w:val="GlossaryLabel"/>
          <w:b/>
        </w:rPr>
        <w:fldChar w:fldCharType="begin"/>
      </w:r>
      <w:r w:rsidRPr="005B17D3">
        <w:instrText xml:space="preserve"> XE "ACA Mail Correspondence:Mail Status" </w:instrText>
      </w:r>
      <w:r w:rsidRPr="005B17D3">
        <w:rPr>
          <w:rStyle w:val="GlossaryLabel"/>
          <w:b/>
        </w:rPr>
        <w:fldChar w:fldCharType="end"/>
      </w:r>
    </w:p>
    <w:bookmarkEnd w:id="1552"/>
    <w:p w14:paraId="4C09DA6F" w14:textId="77777777" w:rsidR="00E27F88" w:rsidRPr="005B17D3" w:rsidRDefault="00E27F88" w:rsidP="00EF3896">
      <w:pPr>
        <w:pStyle w:val="ScreenFieldDesc"/>
      </w:pPr>
      <w:r w:rsidRPr="005B17D3">
        <w:t xml:space="preserve">Mail status indicates the position in the mailing process. </w:t>
      </w:r>
    </w:p>
    <w:p w14:paraId="277A837F" w14:textId="77777777" w:rsidR="002E3702" w:rsidRPr="005B17D3" w:rsidRDefault="002E3702" w:rsidP="00EF3896">
      <w:pPr>
        <w:pStyle w:val="ScreenFieldDesc"/>
        <w:rPr>
          <w:rFonts w:eastAsiaTheme="minorEastAsia"/>
          <w:b/>
        </w:rPr>
      </w:pPr>
    </w:p>
    <w:p w14:paraId="310DA420" w14:textId="76F81CEC" w:rsidR="00E27F88" w:rsidRPr="005B17D3" w:rsidRDefault="00E27F88" w:rsidP="00EF3896">
      <w:pPr>
        <w:pStyle w:val="ScreenFieldDesc"/>
        <w:rPr>
          <w:b/>
        </w:rPr>
      </w:pPr>
      <w:r w:rsidRPr="005B17D3">
        <w:rPr>
          <w:rFonts w:eastAsiaTheme="minorEastAsia"/>
          <w:b/>
        </w:rPr>
        <w:t>PENDING TRANSMISSION TO CMS (Content Management Services)</w:t>
      </w:r>
    </w:p>
    <w:p w14:paraId="735E2442" w14:textId="77777777" w:rsidR="00E27F88" w:rsidRPr="005B17D3" w:rsidRDefault="00E27F88" w:rsidP="00EF3896">
      <w:pPr>
        <w:pStyle w:val="ScreenFieldDesc"/>
      </w:pPr>
      <w:r w:rsidRPr="005B17D3">
        <w:rPr>
          <w:rFonts w:eastAsiaTheme="minorEastAsia"/>
        </w:rPr>
        <w:t xml:space="preserve">Record is in queue to be sent to the print vendor. </w:t>
      </w:r>
    </w:p>
    <w:p w14:paraId="58E5D3CB" w14:textId="77777777" w:rsidR="002E3702" w:rsidRPr="005B17D3" w:rsidRDefault="002E3702" w:rsidP="00EF3896">
      <w:pPr>
        <w:pStyle w:val="ScreenFieldDesc"/>
        <w:rPr>
          <w:rFonts w:eastAsiaTheme="minorEastAsia"/>
          <w:b/>
        </w:rPr>
      </w:pPr>
    </w:p>
    <w:p w14:paraId="7DA1E080" w14:textId="692C05C2" w:rsidR="00E27F88" w:rsidRPr="005B17D3" w:rsidRDefault="00E27F88" w:rsidP="00EF3896">
      <w:pPr>
        <w:pStyle w:val="ScreenFieldDesc"/>
        <w:rPr>
          <w:b/>
        </w:rPr>
      </w:pPr>
      <w:r w:rsidRPr="005B17D3">
        <w:rPr>
          <w:rFonts w:eastAsiaTheme="minorEastAsia"/>
          <w:b/>
        </w:rPr>
        <w:t xml:space="preserve">SENT TO CMS </w:t>
      </w:r>
    </w:p>
    <w:p w14:paraId="462E7753" w14:textId="77777777" w:rsidR="00E27F88" w:rsidRPr="005B17D3" w:rsidRDefault="00E27F88" w:rsidP="00EF3896">
      <w:pPr>
        <w:pStyle w:val="ScreenFieldDesc"/>
      </w:pPr>
      <w:r w:rsidRPr="005B17D3">
        <w:rPr>
          <w:rFonts w:eastAsiaTheme="minorEastAsia"/>
        </w:rPr>
        <w:t xml:space="preserve">Record was sent to the print vendor for mailing and ES is waiting for the mailing response. </w:t>
      </w:r>
    </w:p>
    <w:p w14:paraId="4DEE15AB" w14:textId="77777777" w:rsidR="002E3702" w:rsidRPr="005B17D3" w:rsidRDefault="002E3702" w:rsidP="00EF3896">
      <w:pPr>
        <w:pStyle w:val="ScreenFieldDesc"/>
        <w:rPr>
          <w:rFonts w:eastAsiaTheme="minorEastAsia"/>
          <w:b/>
        </w:rPr>
      </w:pPr>
    </w:p>
    <w:p w14:paraId="7FA4897C" w14:textId="03FAF74E" w:rsidR="00E27F88" w:rsidRPr="005B17D3" w:rsidRDefault="00E27F88" w:rsidP="00EF3896">
      <w:pPr>
        <w:pStyle w:val="ScreenFieldDesc"/>
        <w:rPr>
          <w:b/>
        </w:rPr>
      </w:pPr>
      <w:r w:rsidRPr="005B17D3">
        <w:rPr>
          <w:rFonts w:eastAsiaTheme="minorEastAsia"/>
          <w:b/>
        </w:rPr>
        <w:t xml:space="preserve">MAILED BY CMS </w:t>
      </w:r>
    </w:p>
    <w:p w14:paraId="663B4E2F" w14:textId="77777777" w:rsidR="00E27F88" w:rsidRPr="005B17D3" w:rsidRDefault="00E27F88" w:rsidP="00EF3896">
      <w:pPr>
        <w:pStyle w:val="ScreenFieldDesc"/>
      </w:pPr>
      <w:r w:rsidRPr="005B17D3">
        <w:rPr>
          <w:rFonts w:eastAsiaTheme="minorEastAsia"/>
        </w:rPr>
        <w:t xml:space="preserve">Record was successfully mailed by the print vendor. </w:t>
      </w:r>
    </w:p>
    <w:p w14:paraId="522BD786" w14:textId="77777777" w:rsidR="002E3702" w:rsidRPr="005B17D3" w:rsidRDefault="002E3702" w:rsidP="00EF3896">
      <w:pPr>
        <w:pStyle w:val="ScreenFieldDesc"/>
        <w:rPr>
          <w:rFonts w:eastAsiaTheme="minorEastAsia"/>
          <w:b/>
        </w:rPr>
      </w:pPr>
    </w:p>
    <w:p w14:paraId="0C334FE6" w14:textId="41C23303" w:rsidR="00E27F88" w:rsidRPr="005B17D3" w:rsidRDefault="00E27F88" w:rsidP="00EF3896">
      <w:pPr>
        <w:pStyle w:val="ScreenFieldDesc"/>
        <w:rPr>
          <w:b/>
        </w:rPr>
      </w:pPr>
      <w:r w:rsidRPr="005B17D3">
        <w:rPr>
          <w:rFonts w:eastAsiaTheme="minorEastAsia"/>
          <w:b/>
        </w:rPr>
        <w:t xml:space="preserve">ENROLLMENT REJECT </w:t>
      </w:r>
    </w:p>
    <w:p w14:paraId="278CD078" w14:textId="77777777" w:rsidR="00E27F88" w:rsidRPr="005B17D3" w:rsidRDefault="00E27F88" w:rsidP="00EF3896">
      <w:pPr>
        <w:pStyle w:val="ScreenFieldDesc"/>
      </w:pPr>
      <w:r w:rsidRPr="005B17D3">
        <w:rPr>
          <w:rFonts w:eastAsiaTheme="minorEastAsia"/>
        </w:rPr>
        <w:t>Record does not meet the rules needed for the mailing to be sent to the print vendor.</w:t>
      </w:r>
      <w:r w:rsidRPr="005B17D3">
        <w:rPr>
          <w:rFonts w:eastAsiaTheme="minorEastAsia"/>
        </w:rPr>
        <w:br/>
        <w:t xml:space="preserve">(i.e., missing or invalid address) </w:t>
      </w:r>
    </w:p>
    <w:p w14:paraId="708CEB4E" w14:textId="77777777" w:rsidR="002E3702" w:rsidRPr="005B17D3" w:rsidRDefault="002E3702" w:rsidP="00EF3896">
      <w:pPr>
        <w:pStyle w:val="ScreenFieldDesc"/>
        <w:rPr>
          <w:rFonts w:eastAsiaTheme="minorEastAsia"/>
          <w:b/>
        </w:rPr>
      </w:pPr>
    </w:p>
    <w:p w14:paraId="602661FC" w14:textId="311793C6" w:rsidR="00E27F88" w:rsidRPr="005B17D3" w:rsidRDefault="00E27F88" w:rsidP="00EF3896">
      <w:pPr>
        <w:pStyle w:val="ScreenFieldDesc"/>
        <w:rPr>
          <w:b/>
        </w:rPr>
      </w:pPr>
      <w:r w:rsidRPr="005B17D3">
        <w:rPr>
          <w:rFonts w:eastAsiaTheme="minorEastAsia"/>
          <w:b/>
        </w:rPr>
        <w:t xml:space="preserve">RETURN BY POST OFFICE </w:t>
      </w:r>
    </w:p>
    <w:p w14:paraId="3B89EAF2" w14:textId="77777777" w:rsidR="00E27F88" w:rsidRPr="005B17D3" w:rsidRDefault="00E27F88" w:rsidP="00EF3896">
      <w:pPr>
        <w:pStyle w:val="ScreenFieldDesc"/>
      </w:pPr>
      <w:r w:rsidRPr="005B17D3">
        <w:rPr>
          <w:rFonts w:eastAsiaTheme="minorEastAsia"/>
        </w:rPr>
        <w:t>Record was sent and mailed by the print vendor and was subsequently returned by USPS.</w:t>
      </w:r>
    </w:p>
    <w:p w14:paraId="0E000048" w14:textId="77777777" w:rsidR="002E3702" w:rsidRPr="005B17D3" w:rsidRDefault="002E3702" w:rsidP="00EF3896">
      <w:pPr>
        <w:pStyle w:val="ScreenFieldDesc"/>
        <w:rPr>
          <w:rFonts w:eastAsiaTheme="minorEastAsia"/>
          <w:b/>
        </w:rPr>
      </w:pPr>
    </w:p>
    <w:p w14:paraId="35071D0F" w14:textId="1317AACC" w:rsidR="00E27F88" w:rsidRPr="005B17D3" w:rsidRDefault="00E27F88" w:rsidP="00EF3896">
      <w:pPr>
        <w:pStyle w:val="ScreenFieldDesc"/>
        <w:rPr>
          <w:b/>
        </w:rPr>
      </w:pPr>
      <w:r w:rsidRPr="005B17D3">
        <w:rPr>
          <w:rFonts w:eastAsiaTheme="minorEastAsia"/>
          <w:b/>
        </w:rPr>
        <w:t xml:space="preserve">CANCEL BY HEC </w:t>
      </w:r>
    </w:p>
    <w:p w14:paraId="6CF28570" w14:textId="77777777" w:rsidR="00E27F88" w:rsidRPr="005B17D3" w:rsidRDefault="00E27F88" w:rsidP="00EF3896">
      <w:pPr>
        <w:pStyle w:val="ScreenFieldDesc"/>
        <w:rPr>
          <w:rFonts w:eastAsiaTheme="minorEastAsia"/>
        </w:rPr>
      </w:pPr>
      <w:r w:rsidRPr="005B17D3">
        <w:rPr>
          <w:rFonts w:eastAsiaTheme="minorEastAsia"/>
        </w:rPr>
        <w:t>Record was cancelled prior to being sent to the print vendor.</w:t>
      </w:r>
    </w:p>
    <w:p w14:paraId="0F92F041" w14:textId="77777777" w:rsidR="002E3702" w:rsidRPr="005B17D3" w:rsidRDefault="002E3702" w:rsidP="00EF3896">
      <w:pPr>
        <w:pStyle w:val="ScreenFieldDesc"/>
        <w:rPr>
          <w:rFonts w:eastAsiaTheme="minorEastAsia"/>
          <w:b/>
        </w:rPr>
      </w:pPr>
    </w:p>
    <w:p w14:paraId="2EF61459" w14:textId="2FE216D7" w:rsidR="00E27F88" w:rsidRPr="005B17D3" w:rsidRDefault="00E27F88" w:rsidP="00EF3896">
      <w:pPr>
        <w:pStyle w:val="ScreenFieldDesc"/>
        <w:rPr>
          <w:b/>
        </w:rPr>
      </w:pPr>
      <w:r w:rsidRPr="005B17D3">
        <w:rPr>
          <w:rFonts w:eastAsiaTheme="minorEastAsia"/>
          <w:b/>
        </w:rPr>
        <w:t xml:space="preserve">REJECTED ADDRESS BY CMS </w:t>
      </w:r>
    </w:p>
    <w:p w14:paraId="31775B25" w14:textId="77777777" w:rsidR="00E27F88" w:rsidRPr="005B17D3" w:rsidRDefault="00E27F88" w:rsidP="00EF3896">
      <w:pPr>
        <w:pStyle w:val="ScreenFieldDesc"/>
      </w:pPr>
      <w:r w:rsidRPr="005B17D3">
        <w:rPr>
          <w:rFonts w:eastAsiaTheme="minorEastAsia"/>
        </w:rPr>
        <w:t xml:space="preserve">Record was sent to the print vendor but was never mailed due to failure of the CASS address validation rules. </w:t>
      </w:r>
    </w:p>
    <w:p w14:paraId="014ADBE2" w14:textId="77777777" w:rsidR="002E3702" w:rsidRPr="005B17D3" w:rsidRDefault="002E3702" w:rsidP="00EF3896">
      <w:pPr>
        <w:pStyle w:val="ScreenFieldDesc"/>
        <w:rPr>
          <w:rFonts w:eastAsiaTheme="minorEastAsia"/>
          <w:b/>
        </w:rPr>
      </w:pPr>
    </w:p>
    <w:p w14:paraId="4AF078DA" w14:textId="0773D1F8" w:rsidR="00E27F88" w:rsidRPr="005B17D3" w:rsidRDefault="00E27F88" w:rsidP="00EF3896">
      <w:pPr>
        <w:pStyle w:val="ScreenFieldDesc"/>
        <w:rPr>
          <w:b/>
        </w:rPr>
      </w:pPr>
      <w:r w:rsidRPr="005B17D3">
        <w:rPr>
          <w:rFonts w:eastAsiaTheme="minorEastAsia"/>
          <w:b/>
        </w:rPr>
        <w:t>ERROR BY CMS</w:t>
      </w:r>
    </w:p>
    <w:p w14:paraId="065917F1" w14:textId="77777777" w:rsidR="00E27F88" w:rsidRPr="005B17D3" w:rsidRDefault="00E27F88" w:rsidP="00EF3896">
      <w:pPr>
        <w:pStyle w:val="ScreenFieldDesc"/>
      </w:pPr>
      <w:r w:rsidRPr="005B17D3">
        <w:rPr>
          <w:rFonts w:eastAsiaTheme="minorEastAsia"/>
        </w:rPr>
        <w:t>Record was rejected by the print vendor due to missing or invalid fields in the request.</w:t>
      </w:r>
    </w:p>
    <w:p w14:paraId="22F83CBD" w14:textId="77777777" w:rsidR="00E27F88" w:rsidRPr="005B17D3" w:rsidRDefault="00E27F88" w:rsidP="00EF3896">
      <w:pPr>
        <w:pStyle w:val="ScreenField"/>
        <w:rPr>
          <w:rStyle w:val="GlossaryLabel"/>
          <w:b/>
        </w:rPr>
      </w:pPr>
    </w:p>
    <w:p w14:paraId="283EDD60" w14:textId="77777777" w:rsidR="00E27F88" w:rsidRPr="005B17D3" w:rsidRDefault="00E27F88" w:rsidP="00EF3896">
      <w:pPr>
        <w:pStyle w:val="ScreenField"/>
        <w:rPr>
          <w:rStyle w:val="GlossaryLabel"/>
          <w:b/>
        </w:rPr>
      </w:pPr>
      <w:r w:rsidRPr="005B17D3">
        <w:rPr>
          <w:rStyle w:val="GlossaryLabel"/>
          <w:b/>
        </w:rPr>
        <w:t>Communication Name</w:t>
      </w:r>
      <w:r w:rsidRPr="005B17D3">
        <w:rPr>
          <w:rStyle w:val="GlossaryLabel"/>
          <w:b/>
        </w:rPr>
        <w:fldChar w:fldCharType="begin"/>
      </w:r>
      <w:r w:rsidRPr="005B17D3">
        <w:instrText xml:space="preserve"> XE "ACA Mail Correspondence:Communication Name" </w:instrText>
      </w:r>
      <w:r w:rsidRPr="005B17D3">
        <w:rPr>
          <w:rStyle w:val="GlossaryLabel"/>
          <w:b/>
        </w:rPr>
        <w:fldChar w:fldCharType="end"/>
      </w:r>
    </w:p>
    <w:p w14:paraId="0EBF86FE" w14:textId="77777777" w:rsidR="00E27F88" w:rsidRPr="005B17D3" w:rsidRDefault="00E27F88" w:rsidP="00EF3896">
      <w:pPr>
        <w:pStyle w:val="ScreenFieldDesc"/>
      </w:pPr>
      <w:r w:rsidRPr="005B17D3">
        <w:t>Communication Name is the letter template name that was requested for print.</w:t>
      </w:r>
    </w:p>
    <w:p w14:paraId="64AA6CF4" w14:textId="77777777" w:rsidR="00E27F88" w:rsidRPr="005B17D3" w:rsidRDefault="00E27F88" w:rsidP="00EF3896">
      <w:pPr>
        <w:pStyle w:val="ListBull2"/>
      </w:pPr>
      <w:r w:rsidRPr="005B17D3">
        <w:t>ACA TAX FORM 1095B</w:t>
      </w:r>
    </w:p>
    <w:p w14:paraId="7922ACB2" w14:textId="77777777" w:rsidR="00E27F88" w:rsidRPr="005B17D3" w:rsidRDefault="00E27F88" w:rsidP="00EF3896">
      <w:pPr>
        <w:pStyle w:val="ListBull2"/>
      </w:pPr>
      <w:r w:rsidRPr="005B17D3">
        <w:t>742-800A ACA Letter (the letter sent to living Veterans)</w:t>
      </w:r>
    </w:p>
    <w:p w14:paraId="4248239F" w14:textId="77777777" w:rsidR="00E27F88" w:rsidRPr="005B17D3" w:rsidRDefault="00E27F88" w:rsidP="00EF3896">
      <w:pPr>
        <w:pStyle w:val="ListBull2"/>
      </w:pPr>
      <w:r w:rsidRPr="005B17D3">
        <w:t>742-800D ACA Letter (the letter sent to the family of deceased Veterans)</w:t>
      </w:r>
    </w:p>
    <w:p w14:paraId="648B6772" w14:textId="77777777" w:rsidR="00E27F88" w:rsidRPr="005B17D3" w:rsidRDefault="00E27F88" w:rsidP="00EF3896">
      <w:pPr>
        <w:pStyle w:val="ScreenField"/>
        <w:rPr>
          <w:rStyle w:val="GlossaryLabel"/>
          <w:b/>
        </w:rPr>
      </w:pPr>
    </w:p>
    <w:p w14:paraId="530C74B4" w14:textId="77777777" w:rsidR="00E27F88" w:rsidRPr="005B17D3" w:rsidRDefault="00E27F88" w:rsidP="00EF3896">
      <w:pPr>
        <w:pStyle w:val="ScreenField"/>
        <w:rPr>
          <w:rStyle w:val="GlossaryLabel"/>
          <w:b/>
        </w:rPr>
      </w:pPr>
      <w:r w:rsidRPr="005B17D3">
        <w:rPr>
          <w:rStyle w:val="GlossaryLabel"/>
          <w:b/>
        </w:rPr>
        <w:t>Select to View Document</w:t>
      </w:r>
      <w:r w:rsidRPr="005B17D3">
        <w:rPr>
          <w:rStyle w:val="GlossaryLabel"/>
          <w:b/>
        </w:rPr>
        <w:fldChar w:fldCharType="begin"/>
      </w:r>
      <w:r w:rsidRPr="005B17D3">
        <w:instrText xml:space="preserve"> XE "ACA Mail Correspondence:Select to View Document" </w:instrText>
      </w:r>
      <w:r w:rsidRPr="005B17D3">
        <w:rPr>
          <w:rStyle w:val="GlossaryLabel"/>
          <w:b/>
        </w:rPr>
        <w:fldChar w:fldCharType="end"/>
      </w:r>
    </w:p>
    <w:p w14:paraId="1FE5F3A3" w14:textId="77777777" w:rsidR="00E27F88" w:rsidRPr="005B17D3" w:rsidRDefault="00E27F88" w:rsidP="00EF3896">
      <w:pPr>
        <w:pStyle w:val="ScreenFieldDesc"/>
      </w:pPr>
      <w:r w:rsidRPr="005B17D3">
        <w:rPr>
          <w:rFonts w:eastAsiaTheme="minorEastAsia"/>
        </w:rPr>
        <w:t>Click the</w:t>
      </w:r>
      <w:r w:rsidRPr="005B17D3">
        <w:rPr>
          <w:rFonts w:eastAsiaTheme="minorEastAsia"/>
          <w:b/>
        </w:rPr>
        <w:t xml:space="preserve"> View</w:t>
      </w:r>
      <w:r w:rsidRPr="005B17D3">
        <w:rPr>
          <w:rFonts w:eastAsiaTheme="minorEastAsia"/>
        </w:rPr>
        <w:t xml:space="preserve"> link to open an electronic copy of the (.pdf) document that was mailed to the Veteran.</w:t>
      </w:r>
    </w:p>
    <w:p w14:paraId="53C06A50" w14:textId="77777777" w:rsidR="00E27F88" w:rsidRPr="005B17D3" w:rsidRDefault="00E27F88" w:rsidP="00474E83">
      <w:pPr>
        <w:pStyle w:val="NoteLightbulb"/>
        <w:rPr>
          <w:rStyle w:val="GlossaryLabel"/>
          <w:rFonts w:cs="Arial"/>
          <w:b w:val="0"/>
          <w:kern w:val="32"/>
        </w:rPr>
      </w:pPr>
      <w:r w:rsidRPr="005B17D3">
        <w:rPr>
          <w:rFonts w:eastAsiaTheme="minorEastAsia"/>
          <w:b/>
        </w:rPr>
        <w:t>Note:</w:t>
      </w:r>
      <w:r w:rsidRPr="005B17D3">
        <w:rPr>
          <w:rFonts w:eastAsiaTheme="minorEastAsia"/>
        </w:rPr>
        <w:t xml:space="preserve"> If the document was not yet returned by the print vendor, the field displays the text ‘PDF Unavailable’.</w:t>
      </w:r>
    </w:p>
    <w:p w14:paraId="17BB5E73" w14:textId="77777777" w:rsidR="00E27F88" w:rsidRPr="005B17D3" w:rsidRDefault="00E27F88" w:rsidP="00EF3896">
      <w:pPr>
        <w:pStyle w:val="ScreenField"/>
        <w:rPr>
          <w:rStyle w:val="GlossaryLabel"/>
          <w:b/>
        </w:rPr>
      </w:pPr>
    </w:p>
    <w:p w14:paraId="0A231E06" w14:textId="77777777" w:rsidR="00E27F88" w:rsidRPr="005B17D3" w:rsidRDefault="00E27F88" w:rsidP="00EF3896">
      <w:pPr>
        <w:pStyle w:val="ScreenField"/>
        <w:rPr>
          <w:rStyle w:val="GlossaryLabel"/>
          <w:b/>
        </w:rPr>
      </w:pPr>
      <w:r w:rsidRPr="005B17D3">
        <w:rPr>
          <w:rStyle w:val="GlossaryLabel"/>
          <w:b/>
        </w:rPr>
        <w:t>Status Date</w:t>
      </w:r>
      <w:r w:rsidRPr="005B17D3">
        <w:rPr>
          <w:rStyle w:val="GlossaryLabel"/>
          <w:b/>
        </w:rPr>
        <w:fldChar w:fldCharType="begin"/>
      </w:r>
      <w:r w:rsidRPr="005B17D3">
        <w:instrText xml:space="preserve"> XE "ACA Mail Correspondence:Status Date" </w:instrText>
      </w:r>
      <w:r w:rsidRPr="005B17D3">
        <w:rPr>
          <w:rStyle w:val="GlossaryLabel"/>
          <w:b/>
        </w:rPr>
        <w:fldChar w:fldCharType="end"/>
      </w:r>
    </w:p>
    <w:p w14:paraId="00438129" w14:textId="77777777" w:rsidR="00E27F88" w:rsidRPr="005B17D3" w:rsidRDefault="00E27F88" w:rsidP="00EF3896">
      <w:pPr>
        <w:pStyle w:val="ScreenFieldDesc"/>
      </w:pPr>
      <w:r w:rsidRPr="005B17D3">
        <w:rPr>
          <w:rFonts w:eastAsiaTheme="minorEastAsia"/>
        </w:rPr>
        <w:t>Status Date is the date and time the mail communication record was updated.</w:t>
      </w:r>
    </w:p>
    <w:p w14:paraId="38BE9F1E" w14:textId="77777777" w:rsidR="00E27F88" w:rsidRPr="005B17D3" w:rsidRDefault="00E27F88" w:rsidP="00EF3896">
      <w:pPr>
        <w:pStyle w:val="ScreenField"/>
        <w:rPr>
          <w:rStyle w:val="GlossaryLabel"/>
          <w:b/>
        </w:rPr>
      </w:pPr>
    </w:p>
    <w:p w14:paraId="03EB1599" w14:textId="77777777" w:rsidR="00E27F88" w:rsidRPr="005B17D3" w:rsidRDefault="00E27F88" w:rsidP="00EF3896">
      <w:pPr>
        <w:pStyle w:val="ScreenField"/>
        <w:rPr>
          <w:rStyle w:val="GlossaryLabel"/>
          <w:b/>
        </w:rPr>
      </w:pPr>
      <w:r w:rsidRPr="005B17D3">
        <w:rPr>
          <w:rStyle w:val="GlossaryLabel"/>
          <w:b/>
        </w:rPr>
        <w:t>Select to Remail</w:t>
      </w:r>
      <w:r w:rsidRPr="005B17D3">
        <w:rPr>
          <w:rStyle w:val="GlossaryLabel"/>
          <w:b/>
        </w:rPr>
        <w:fldChar w:fldCharType="begin"/>
      </w:r>
      <w:r w:rsidRPr="005B17D3">
        <w:instrText xml:space="preserve"> XE "ACA Mail Correspondence:Select to Remail" </w:instrText>
      </w:r>
      <w:r w:rsidRPr="005B17D3">
        <w:rPr>
          <w:rStyle w:val="GlossaryLabel"/>
          <w:b/>
        </w:rPr>
        <w:fldChar w:fldCharType="end"/>
      </w:r>
    </w:p>
    <w:p w14:paraId="6CA84C52" w14:textId="77777777" w:rsidR="00E27F88" w:rsidRPr="005B17D3" w:rsidRDefault="00E27F88" w:rsidP="00EF3896">
      <w:pPr>
        <w:pStyle w:val="ScreenFieldDesc"/>
      </w:pPr>
      <w:r w:rsidRPr="005B17D3">
        <w:rPr>
          <w:rFonts w:eastAsiaTheme="minorEastAsia"/>
        </w:rPr>
        <w:t xml:space="preserve">Click the </w:t>
      </w:r>
      <w:r w:rsidRPr="005B17D3">
        <w:rPr>
          <w:rFonts w:eastAsiaTheme="minorEastAsia"/>
          <w:b/>
        </w:rPr>
        <w:t>Remail</w:t>
      </w:r>
      <w:r w:rsidRPr="005B17D3">
        <w:rPr>
          <w:rFonts w:eastAsiaTheme="minorEastAsia"/>
        </w:rPr>
        <w:t xml:space="preserve"> link to resubmit the mail record to the print vendor. </w:t>
      </w:r>
    </w:p>
    <w:p w14:paraId="0F84D968" w14:textId="135F36DD" w:rsidR="00E27F88" w:rsidRPr="005B17D3" w:rsidRDefault="00E27F88" w:rsidP="00474E83">
      <w:pPr>
        <w:pStyle w:val="NoteLightbulb"/>
      </w:pPr>
      <w:r w:rsidRPr="005B17D3">
        <w:rPr>
          <w:rFonts w:eastAsiaTheme="minorEastAsia"/>
          <w:b/>
        </w:rPr>
        <w:t>Note:</w:t>
      </w:r>
      <w:r w:rsidRPr="005B17D3">
        <w:rPr>
          <w:rFonts w:eastAsiaTheme="minorEastAsia"/>
        </w:rPr>
        <w:t xml:space="preserve"> The Remail link is only available for the communication type, ACA TAX FORM 1095B, and the appropriate ACA letter is correlated at the time the mailing is sent to the print vendor. </w:t>
      </w:r>
    </w:p>
    <w:p w14:paraId="46C87EBF" w14:textId="77777777" w:rsidR="002E3702" w:rsidRPr="005B17D3" w:rsidRDefault="002E3702" w:rsidP="002E3702">
      <w:pPr>
        <w:pStyle w:val="NoteLightbulb"/>
        <w:numPr>
          <w:ilvl w:val="0"/>
          <w:numId w:val="0"/>
        </w:numPr>
        <w:ind w:left="360"/>
      </w:pPr>
    </w:p>
    <w:p w14:paraId="769528BE" w14:textId="77777777" w:rsidR="00E27F88" w:rsidRPr="005B17D3" w:rsidRDefault="00E27F88" w:rsidP="00EF3896">
      <w:pPr>
        <w:pStyle w:val="Heading4"/>
      </w:pPr>
      <w:bookmarkStart w:id="1553" w:name="_Toc478746634"/>
      <w:bookmarkStart w:id="1554" w:name="_Toc482888565"/>
      <w:bookmarkStart w:id="1555" w:name="_Toc31622339"/>
      <w:r w:rsidRPr="005B17D3">
        <w:t>Submit Correction (Mail Correspondence)</w:t>
      </w:r>
      <w:bookmarkEnd w:id="1553"/>
      <w:bookmarkEnd w:id="1554"/>
      <w:bookmarkEnd w:id="1555"/>
      <w:r w:rsidRPr="005B17D3">
        <w:fldChar w:fldCharType="begin"/>
      </w:r>
      <w:r w:rsidRPr="005B17D3">
        <w:instrText xml:space="preserve"> XE "ACA Mail Correspondence:Submit Correction Mail Correspondence" </w:instrText>
      </w:r>
      <w:r w:rsidRPr="005B17D3">
        <w:fldChar w:fldCharType="end"/>
      </w:r>
    </w:p>
    <w:p w14:paraId="5349098B" w14:textId="1ECE6F4B" w:rsidR="00E27F88" w:rsidRPr="005B17D3" w:rsidRDefault="00E27F88" w:rsidP="00EF3896">
      <w:pPr>
        <w:pStyle w:val="BodyTextBullet2"/>
        <w:rPr>
          <w:rFonts w:eastAsiaTheme="minorEastAsia"/>
        </w:rPr>
      </w:pPr>
      <w:r w:rsidRPr="005B17D3">
        <w:rPr>
          <w:rFonts w:eastAsiaTheme="minorEastAsia"/>
        </w:rPr>
        <w:t>Correction is used to submit a new 1095B submission and related mail correspondence for a Veteran, in cases where the original submission is rejected for errors and for cases in which the system erroneously reported the coverage period (i.e., when a Veteran contacts VHA to report the 1095B is listed with incorrect coverage period, but the transmission was already Accepted by the IRS).</w:t>
      </w:r>
    </w:p>
    <w:p w14:paraId="709063CA" w14:textId="77777777" w:rsidR="0098792A" w:rsidRPr="005B17D3" w:rsidRDefault="0098792A" w:rsidP="00EF3896">
      <w:pPr>
        <w:pStyle w:val="BodyTextBullet2"/>
      </w:pPr>
    </w:p>
    <w:p w14:paraId="33FFF18A" w14:textId="77777777" w:rsidR="00E27F88" w:rsidRPr="005B17D3" w:rsidRDefault="00E27F88" w:rsidP="00EF3896">
      <w:pPr>
        <w:pStyle w:val="ListNumber"/>
      </w:pPr>
      <w:r w:rsidRPr="005B17D3">
        <w:t>To access the Correction form, click the SUBMIT CORRECTION link in the upper right corner of the ACA Reporting subtab.</w:t>
      </w:r>
      <w:r w:rsidRPr="005B17D3">
        <w:fldChar w:fldCharType="begin"/>
      </w:r>
      <w:r w:rsidRPr="005B17D3">
        <w:instrText xml:space="preserve"> XE "ACA Reporting subtab:Submit Correction" </w:instrText>
      </w:r>
      <w:r w:rsidRPr="005B17D3">
        <w:fldChar w:fldCharType="end"/>
      </w:r>
    </w:p>
    <w:p w14:paraId="7CE1FF04" w14:textId="77777777" w:rsidR="00E27F88" w:rsidRPr="005B17D3" w:rsidRDefault="00E27F88" w:rsidP="00EF3896">
      <w:pPr>
        <w:pStyle w:val="Note"/>
        <w:numPr>
          <w:ilvl w:val="0"/>
          <w:numId w:val="32"/>
        </w:numPr>
        <w:shd w:val="clear" w:color="auto" w:fill="auto"/>
        <w:rPr>
          <w:rStyle w:val="Hyperlink"/>
        </w:rPr>
      </w:pPr>
      <w:r w:rsidRPr="005B17D3">
        <w:rPr>
          <w:b/>
        </w:rPr>
        <w:t>Note:</w:t>
      </w:r>
      <w:r w:rsidRPr="005B17D3">
        <w:t xml:space="preserve"> To access the link and submit corrected records, you must be explicitly granted permission to</w:t>
      </w:r>
      <w:r w:rsidRPr="005B17D3">
        <w:rPr>
          <w:b/>
        </w:rPr>
        <w:t xml:space="preserve"> Manage ACA Communications</w:t>
      </w:r>
      <w:r w:rsidRPr="005B17D3">
        <w:t xml:space="preserve">. To request permission, contact the </w:t>
      </w:r>
      <w:hyperlink r:id="rId226" w:history="1">
        <w:r w:rsidRPr="005B17D3">
          <w:rPr>
            <w:rStyle w:val="Hyperlink"/>
          </w:rPr>
          <w:t>Enrollment System (ES) Access Group ESAccessGroup@va.gov</w:t>
        </w:r>
      </w:hyperlink>
    </w:p>
    <w:p w14:paraId="05012C06" w14:textId="77777777" w:rsidR="00E27F88" w:rsidRPr="005B17D3" w:rsidRDefault="00E27F88" w:rsidP="00EF3896">
      <w:pPr>
        <w:pStyle w:val="ListNumber"/>
        <w:numPr>
          <w:ilvl w:val="0"/>
          <w:numId w:val="44"/>
        </w:numPr>
        <w:rPr>
          <w:rFonts w:eastAsiaTheme="minorEastAsia"/>
        </w:rPr>
      </w:pPr>
      <w:r w:rsidRPr="005B17D3">
        <w:rPr>
          <w:rFonts w:eastAsiaTheme="minorEastAsia"/>
        </w:rPr>
        <w:t xml:space="preserve">The Correction form displays the Tax Year, Address, and Coverage Months that are on the printed 1095B form mailed to the Veteran and transmitted to the IRS as a Correction to the Original submission for the tax year. </w:t>
      </w:r>
    </w:p>
    <w:p w14:paraId="1902A77E" w14:textId="77777777" w:rsidR="00E27F88" w:rsidRPr="005B17D3" w:rsidRDefault="00E27F88" w:rsidP="00EF3896">
      <w:pPr>
        <w:pStyle w:val="ListNumber"/>
        <w:numPr>
          <w:ilvl w:val="0"/>
          <w:numId w:val="44"/>
        </w:numPr>
        <w:rPr>
          <w:rFonts w:eastAsiaTheme="minorEastAsia"/>
        </w:rPr>
      </w:pPr>
      <w:r w:rsidRPr="005B17D3">
        <w:rPr>
          <w:rFonts w:eastAsiaTheme="minorEastAsia"/>
        </w:rPr>
        <w:t>Select the Yes/No buttons to indicate whether the Veteran was eligible for healthcare benefits for at least one day of a month in the tax year.</w:t>
      </w:r>
    </w:p>
    <w:p w14:paraId="15E040ED" w14:textId="77777777" w:rsidR="00E27F88" w:rsidRPr="005B17D3" w:rsidRDefault="00E27F88" w:rsidP="00EF3896">
      <w:pPr>
        <w:pStyle w:val="ScreenField"/>
      </w:pPr>
      <w:r w:rsidRPr="005B17D3">
        <w:rPr>
          <w:rFonts w:eastAsiaTheme="minorEastAsia"/>
        </w:rPr>
        <w:br/>
      </w:r>
      <w:r w:rsidRPr="005B17D3">
        <w:rPr>
          <w:noProof/>
        </w:rPr>
        <w:drawing>
          <wp:inline distT="0" distB="0" distL="0" distR="0" wp14:anchorId="2777DE69" wp14:editId="3C9C2B93">
            <wp:extent cx="5895975" cy="2929089"/>
            <wp:effectExtent l="0" t="0" r="0" b="5080"/>
            <wp:docPr id="1388" name="Picture 1388" descr="Screen shot of the ACA Reporting Subtab&gt;Submit Corrected IRS 1095B Coverage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a mail correspondence irs form.gif"/>
                    <pic:cNvPicPr/>
                  </pic:nvPicPr>
                  <pic:blipFill>
                    <a:blip r:embed="rId227">
                      <a:extLst>
                        <a:ext uri="{28A0092B-C50C-407E-A947-70E740481C1C}">
                          <a14:useLocalDpi xmlns:a14="http://schemas.microsoft.com/office/drawing/2010/main" val="0"/>
                        </a:ext>
                      </a:extLst>
                    </a:blip>
                    <a:stretch>
                      <a:fillRect/>
                    </a:stretch>
                  </pic:blipFill>
                  <pic:spPr>
                    <a:xfrm>
                      <a:off x="0" y="0"/>
                      <a:ext cx="5910480" cy="2936295"/>
                    </a:xfrm>
                    <a:prstGeom prst="rect">
                      <a:avLst/>
                    </a:prstGeom>
                  </pic:spPr>
                </pic:pic>
              </a:graphicData>
            </a:graphic>
          </wp:inline>
        </w:drawing>
      </w:r>
    </w:p>
    <w:p w14:paraId="572787C2" w14:textId="6A7C15AD" w:rsidR="00E27F88" w:rsidRPr="005B17D3" w:rsidRDefault="00E27F88" w:rsidP="00EF3896">
      <w:pPr>
        <w:pStyle w:val="Caption"/>
      </w:pPr>
      <w:bookmarkStart w:id="1556" w:name="_Toc478746662"/>
      <w:bookmarkStart w:id="1557" w:name="_Toc482888593"/>
      <w:bookmarkStart w:id="1558" w:name="_Toc31622490"/>
      <w:r w:rsidRPr="005B17D3">
        <w:t xml:space="preserve">Figure </w:t>
      </w:r>
      <w:r w:rsidRPr="005B17D3">
        <w:rPr>
          <w:noProof/>
        </w:rPr>
        <w:fldChar w:fldCharType="begin"/>
      </w:r>
      <w:r w:rsidRPr="005B17D3">
        <w:rPr>
          <w:noProof/>
        </w:rPr>
        <w:instrText xml:space="preserve"> SEQ Figure \* ARABIC </w:instrText>
      </w:r>
      <w:r w:rsidRPr="005B17D3">
        <w:rPr>
          <w:noProof/>
        </w:rPr>
        <w:fldChar w:fldCharType="separate"/>
      </w:r>
      <w:r w:rsidR="00086A98" w:rsidRPr="005B17D3">
        <w:rPr>
          <w:noProof/>
        </w:rPr>
        <w:t>133</w:t>
      </w:r>
      <w:r w:rsidRPr="005B17D3">
        <w:rPr>
          <w:noProof/>
        </w:rPr>
        <w:fldChar w:fldCharType="end"/>
      </w:r>
      <w:r w:rsidRPr="005B17D3">
        <w:t>: ACA Reporting &gt; Submit Corrected IRS 1095B Coverage Data</w:t>
      </w:r>
      <w:bookmarkEnd w:id="1556"/>
      <w:bookmarkEnd w:id="1557"/>
      <w:bookmarkEnd w:id="1558"/>
      <w:r w:rsidRPr="005B17D3">
        <w:br/>
      </w:r>
    </w:p>
    <w:p w14:paraId="228FF824" w14:textId="3D01DBCB" w:rsidR="00E27F88" w:rsidRPr="005B17D3" w:rsidRDefault="00E27F88" w:rsidP="00EF3896">
      <w:pPr>
        <w:pStyle w:val="ListNumber"/>
        <w:numPr>
          <w:ilvl w:val="0"/>
          <w:numId w:val="44"/>
        </w:numPr>
      </w:pPr>
      <w:r w:rsidRPr="005B17D3">
        <w:t xml:space="preserve">Select the Update Address link to change the </w:t>
      </w:r>
      <w:r w:rsidR="006204FA" w:rsidRPr="005B17D3">
        <w:t>Veterans</w:t>
      </w:r>
      <w:r w:rsidRPr="005B17D3">
        <w:t xml:space="preserve"> permanent mailing address via the ES Demographics functions.</w:t>
      </w:r>
      <w:r w:rsidRPr="005B17D3">
        <w:fldChar w:fldCharType="begin"/>
      </w:r>
      <w:r w:rsidRPr="005B17D3">
        <w:instrText xml:space="preserve"> XE "ACA Reporting subtab:Update Address" </w:instrText>
      </w:r>
      <w:r w:rsidRPr="005B17D3">
        <w:fldChar w:fldCharType="end"/>
      </w:r>
    </w:p>
    <w:p w14:paraId="082F4EAE" w14:textId="77777777" w:rsidR="00E27F88" w:rsidRPr="005B17D3" w:rsidRDefault="00E27F88" w:rsidP="00EF3896">
      <w:pPr>
        <w:pStyle w:val="ScreenField"/>
      </w:pPr>
      <w:r w:rsidRPr="005B17D3">
        <w:rPr>
          <w:noProof/>
        </w:rPr>
        <w:drawing>
          <wp:inline distT="0" distB="0" distL="0" distR="0" wp14:anchorId="4E40808A" wp14:editId="1B901BAE">
            <wp:extent cx="5988292" cy="1276350"/>
            <wp:effectExtent l="0" t="0" r="0" b="0"/>
            <wp:docPr id="1389" name="Picture 1389" descr="Screen capture of the correction form showing the Update Address link used to change the Veteran's permanent mailing addr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a mail correspondence update mailing address.gif"/>
                    <pic:cNvPicPr/>
                  </pic:nvPicPr>
                  <pic:blipFill>
                    <a:blip r:embed="rId228">
                      <a:extLst>
                        <a:ext uri="{28A0092B-C50C-407E-A947-70E740481C1C}">
                          <a14:useLocalDpi xmlns:a14="http://schemas.microsoft.com/office/drawing/2010/main" val="0"/>
                        </a:ext>
                      </a:extLst>
                    </a:blip>
                    <a:stretch>
                      <a:fillRect/>
                    </a:stretch>
                  </pic:blipFill>
                  <pic:spPr>
                    <a:xfrm>
                      <a:off x="0" y="0"/>
                      <a:ext cx="6034379" cy="1286173"/>
                    </a:xfrm>
                    <a:prstGeom prst="rect">
                      <a:avLst/>
                    </a:prstGeom>
                  </pic:spPr>
                </pic:pic>
              </a:graphicData>
            </a:graphic>
          </wp:inline>
        </w:drawing>
      </w:r>
    </w:p>
    <w:p w14:paraId="19EA1545" w14:textId="4AA95320" w:rsidR="00E27F88" w:rsidRPr="005B17D3" w:rsidRDefault="00E27F88" w:rsidP="00EF3896">
      <w:pPr>
        <w:pStyle w:val="Caption"/>
      </w:pPr>
      <w:bookmarkStart w:id="1559" w:name="_Toc31622491"/>
      <w:bookmarkStart w:id="1560" w:name="_Toc478746663"/>
      <w:bookmarkStart w:id="1561" w:name="_Toc482888594"/>
      <w:r w:rsidRPr="005B17D3">
        <w:t xml:space="preserve">Figure </w:t>
      </w:r>
      <w:r w:rsidRPr="005B17D3">
        <w:rPr>
          <w:noProof/>
        </w:rPr>
        <w:fldChar w:fldCharType="begin"/>
      </w:r>
      <w:r w:rsidRPr="005B17D3">
        <w:rPr>
          <w:noProof/>
        </w:rPr>
        <w:instrText xml:space="preserve"> SEQ Figure \* ARABIC </w:instrText>
      </w:r>
      <w:r w:rsidRPr="005B17D3">
        <w:rPr>
          <w:noProof/>
        </w:rPr>
        <w:fldChar w:fldCharType="separate"/>
      </w:r>
      <w:r w:rsidR="00086A98" w:rsidRPr="005B17D3">
        <w:rPr>
          <w:noProof/>
        </w:rPr>
        <w:t>134</w:t>
      </w:r>
      <w:r w:rsidRPr="005B17D3">
        <w:rPr>
          <w:noProof/>
        </w:rPr>
        <w:fldChar w:fldCharType="end"/>
      </w:r>
      <w:r w:rsidRPr="005B17D3">
        <w:t>: Correction Form</w:t>
      </w:r>
      <w:bookmarkEnd w:id="1559"/>
      <w:r w:rsidRPr="005B17D3">
        <w:t xml:space="preserve"> </w:t>
      </w:r>
      <w:bookmarkEnd w:id="1560"/>
      <w:bookmarkEnd w:id="1561"/>
    </w:p>
    <w:p w14:paraId="443ECA6A" w14:textId="3EFDECD0" w:rsidR="00E27F88" w:rsidRPr="005B17D3" w:rsidRDefault="00E27F88" w:rsidP="00EF3896">
      <w:pPr>
        <w:pStyle w:val="ListNumber"/>
        <w:numPr>
          <w:ilvl w:val="0"/>
          <w:numId w:val="44"/>
        </w:numPr>
      </w:pPr>
      <w:r w:rsidRPr="005B17D3">
        <w:t xml:space="preserve">Click the </w:t>
      </w:r>
      <w:r w:rsidRPr="005B17D3">
        <w:rPr>
          <w:b/>
        </w:rPr>
        <w:t>Submit</w:t>
      </w:r>
      <w:r w:rsidRPr="005B17D3">
        <w:t xml:space="preserve"> button on the Correction form to transmit the corrected information to the IRS and return to the main ACA Reporting subtab.</w:t>
      </w:r>
    </w:p>
    <w:p w14:paraId="2E72CD51" w14:textId="77777777" w:rsidR="0098792A" w:rsidRPr="005B17D3" w:rsidRDefault="0098792A" w:rsidP="0098792A">
      <w:pPr>
        <w:pStyle w:val="ListNumber"/>
        <w:numPr>
          <w:ilvl w:val="0"/>
          <w:numId w:val="0"/>
        </w:numPr>
        <w:ind w:left="180"/>
      </w:pPr>
    </w:p>
    <w:p w14:paraId="37E80FE3" w14:textId="77777777" w:rsidR="00E27F88" w:rsidRPr="005B17D3" w:rsidRDefault="00E27F88" w:rsidP="00EF3896">
      <w:pPr>
        <w:pStyle w:val="ScreenField"/>
      </w:pPr>
      <w:r w:rsidRPr="005B17D3">
        <w:rPr>
          <w:noProof/>
        </w:rPr>
        <w:drawing>
          <wp:inline distT="0" distB="0" distL="0" distR="0" wp14:anchorId="0282AB1F" wp14:editId="190434EA">
            <wp:extent cx="5943193" cy="1684655"/>
            <wp:effectExtent l="0" t="0" r="635" b="0"/>
            <wp:docPr id="1390" name="Picture 1390" descr="Screen capture of the ACA Reporting Subtab Open with a Green Banner Indicating a Successful Submis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a mail correspondence behalf of vet gr banner.gif"/>
                    <pic:cNvPicPr/>
                  </pic:nvPicPr>
                  <pic:blipFill rotWithShape="1">
                    <a:blip r:embed="rId229">
                      <a:extLst>
                        <a:ext uri="{28A0092B-C50C-407E-A947-70E740481C1C}">
                          <a14:useLocalDpi xmlns:a14="http://schemas.microsoft.com/office/drawing/2010/main" val="0"/>
                        </a:ext>
                      </a:extLst>
                    </a:blip>
                    <a:srcRect t="9237"/>
                    <a:stretch/>
                  </pic:blipFill>
                  <pic:spPr bwMode="auto">
                    <a:xfrm>
                      <a:off x="0" y="0"/>
                      <a:ext cx="5943600" cy="1684770"/>
                    </a:xfrm>
                    <a:prstGeom prst="rect">
                      <a:avLst/>
                    </a:prstGeom>
                    <a:ln>
                      <a:noFill/>
                    </a:ln>
                    <a:extLst>
                      <a:ext uri="{53640926-AAD7-44D8-BBD7-CCE9431645EC}">
                        <a14:shadowObscured xmlns:a14="http://schemas.microsoft.com/office/drawing/2010/main"/>
                      </a:ext>
                    </a:extLst>
                  </pic:spPr>
                </pic:pic>
              </a:graphicData>
            </a:graphic>
          </wp:inline>
        </w:drawing>
      </w:r>
    </w:p>
    <w:p w14:paraId="5CB646F6" w14:textId="28D7D329" w:rsidR="00E27F88" w:rsidRPr="005B17D3" w:rsidRDefault="00E27F88" w:rsidP="00EF3896">
      <w:pPr>
        <w:pStyle w:val="Caption"/>
      </w:pPr>
      <w:bookmarkStart w:id="1562" w:name="_Toc31622492"/>
      <w:bookmarkStart w:id="1563" w:name="_Toc478746664"/>
      <w:bookmarkStart w:id="1564" w:name="_Toc482888595"/>
      <w:r w:rsidRPr="005B17D3">
        <w:t xml:space="preserve">Figure </w:t>
      </w:r>
      <w:r w:rsidRPr="005B17D3">
        <w:rPr>
          <w:noProof/>
        </w:rPr>
        <w:fldChar w:fldCharType="begin"/>
      </w:r>
      <w:r w:rsidRPr="005B17D3">
        <w:rPr>
          <w:noProof/>
        </w:rPr>
        <w:instrText xml:space="preserve"> SEQ Figure \* ARABIC </w:instrText>
      </w:r>
      <w:r w:rsidRPr="005B17D3">
        <w:rPr>
          <w:noProof/>
        </w:rPr>
        <w:fldChar w:fldCharType="separate"/>
      </w:r>
      <w:r w:rsidR="00086A98" w:rsidRPr="005B17D3">
        <w:rPr>
          <w:noProof/>
        </w:rPr>
        <w:t>135</w:t>
      </w:r>
      <w:r w:rsidRPr="005B17D3">
        <w:rPr>
          <w:noProof/>
        </w:rPr>
        <w:fldChar w:fldCharType="end"/>
      </w:r>
      <w:r w:rsidRPr="005B17D3">
        <w:t>: ACA Reporting</w:t>
      </w:r>
      <w:bookmarkEnd w:id="1562"/>
    </w:p>
    <w:p w14:paraId="534C365C" w14:textId="77777777" w:rsidR="0098792A" w:rsidRPr="005B17D3" w:rsidRDefault="0098792A" w:rsidP="00EF3896">
      <w:pPr>
        <w:pStyle w:val="ScreenField"/>
      </w:pPr>
    </w:p>
    <w:p w14:paraId="57CD40DB" w14:textId="053B6988" w:rsidR="00E27F88" w:rsidRPr="005B17D3" w:rsidRDefault="00E27F88" w:rsidP="00EF3896">
      <w:pPr>
        <w:pStyle w:val="ScreenField"/>
      </w:pPr>
      <w:r w:rsidRPr="005B17D3">
        <w:t>ACA Mail Correspondence Sent on Behalf of Veteran table</w:t>
      </w:r>
      <w:bookmarkEnd w:id="1563"/>
      <w:bookmarkEnd w:id="1564"/>
    </w:p>
    <w:p w14:paraId="783DE434" w14:textId="77777777" w:rsidR="00E27F88" w:rsidRPr="005B17D3" w:rsidRDefault="00E27F88" w:rsidP="00EF3896">
      <w:pPr>
        <w:pStyle w:val="ScreenFieldDesc"/>
        <w:rPr>
          <w:rFonts w:eastAsiaTheme="minorEastAsia"/>
        </w:rPr>
      </w:pPr>
      <w:r w:rsidRPr="005B17D3">
        <w:rPr>
          <w:rFonts w:eastAsiaTheme="minorEastAsia"/>
        </w:rPr>
        <w:t>At the end of the ACA correspondence mailing process:</w:t>
      </w:r>
    </w:p>
    <w:p w14:paraId="79688623" w14:textId="77777777" w:rsidR="00E27F88" w:rsidRPr="005B17D3" w:rsidRDefault="00E27F88" w:rsidP="00EF3896">
      <w:pPr>
        <w:pStyle w:val="ListBull2"/>
      </w:pPr>
      <w:r w:rsidRPr="005B17D3">
        <w:t>A green banner displays indicating success of the submission.</w:t>
      </w:r>
    </w:p>
    <w:p w14:paraId="39EEF89B" w14:textId="77777777" w:rsidR="00E27F88" w:rsidRPr="005B17D3" w:rsidRDefault="00E27F88" w:rsidP="00EF3896">
      <w:pPr>
        <w:pStyle w:val="ListBull2"/>
      </w:pPr>
      <w:r w:rsidRPr="005B17D3">
        <w:t xml:space="preserve">The new Corrected transmission displays in the IRS Reporting table. </w:t>
      </w:r>
    </w:p>
    <w:p w14:paraId="1FC430F2" w14:textId="77777777" w:rsidR="00E27F88" w:rsidRPr="005B17D3" w:rsidRDefault="00E27F88" w:rsidP="00EF3896">
      <w:pPr>
        <w:pStyle w:val="ListBull2"/>
      </w:pPr>
      <w:r w:rsidRPr="005B17D3">
        <w:t>A new ACA TAX FORM 1095B mail communication entry displays in the ACA Mail Correspondence table with a status of PENDING TRANSMISSION TO CMS.</w:t>
      </w:r>
    </w:p>
    <w:p w14:paraId="44967733" w14:textId="77777777" w:rsidR="00E27F88" w:rsidRPr="005B17D3" w:rsidRDefault="00E27F88" w:rsidP="00EF3896">
      <w:pPr>
        <w:pStyle w:val="ListBull2"/>
      </w:pPr>
      <w:r w:rsidRPr="005B17D3">
        <w:t xml:space="preserve">The Corrected transmission is sent to the IRS immediately. </w:t>
      </w:r>
    </w:p>
    <w:p w14:paraId="5B67BDB6" w14:textId="04B65923" w:rsidR="00E27F88" w:rsidRPr="005B17D3" w:rsidRDefault="00E27F88" w:rsidP="00EF3896">
      <w:pPr>
        <w:pStyle w:val="ListBull2"/>
      </w:pPr>
      <w:r w:rsidRPr="005B17D3">
        <w:t>The mail request is sent to the print vendor during the next available transfer during that week.</w:t>
      </w:r>
    </w:p>
    <w:p w14:paraId="62864949" w14:textId="77777777" w:rsidR="00142F6F" w:rsidRPr="005B17D3" w:rsidRDefault="00142F6F" w:rsidP="00142F6F">
      <w:pPr>
        <w:pStyle w:val="ListBull2"/>
        <w:numPr>
          <w:ilvl w:val="0"/>
          <w:numId w:val="0"/>
        </w:numPr>
        <w:ind w:left="720"/>
      </w:pPr>
    </w:p>
    <w:p w14:paraId="0956698F" w14:textId="4E19C31C" w:rsidR="00CF12AE" w:rsidRPr="005B17D3" w:rsidRDefault="00CF12AE" w:rsidP="00EF3896">
      <w:pPr>
        <w:pStyle w:val="Heading2"/>
        <w:rPr>
          <w:szCs w:val="36"/>
        </w:rPr>
      </w:pPr>
      <w:bookmarkStart w:id="1565" w:name="_Toc31622340"/>
      <w:bookmarkEnd w:id="1215"/>
      <w:bookmarkEnd w:id="1223"/>
      <w:bookmarkEnd w:id="1224"/>
      <w:bookmarkEnd w:id="1225"/>
      <w:bookmarkEnd w:id="1226"/>
      <w:bookmarkEnd w:id="1547"/>
      <w:r w:rsidRPr="005B17D3">
        <w:t>Document Management</w:t>
      </w:r>
      <w:bookmarkEnd w:id="1565"/>
    </w:p>
    <w:p w14:paraId="0BDE07DE" w14:textId="78A290F1" w:rsidR="00CF12AE" w:rsidRPr="005B17D3" w:rsidRDefault="00CF12AE" w:rsidP="00EF3896">
      <w:pPr>
        <w:pStyle w:val="body"/>
      </w:pPr>
      <w:r w:rsidRPr="005B17D3">
        <w:rPr>
          <w:rFonts w:eastAsia="Arial"/>
        </w:rPr>
        <w:t xml:space="preserve">Document Management allows Enrollment System users to upload and view a </w:t>
      </w:r>
      <w:r w:rsidR="006204FA" w:rsidRPr="005B17D3">
        <w:rPr>
          <w:rFonts w:eastAsia="Arial"/>
        </w:rPr>
        <w:t>Veterans</w:t>
      </w:r>
      <w:r w:rsidRPr="005B17D3">
        <w:rPr>
          <w:rFonts w:eastAsia="Arial"/>
        </w:rPr>
        <w:t xml:space="preserve"> documents in the Enrollment System. The </w:t>
      </w:r>
      <w:r w:rsidRPr="005B17D3">
        <w:rPr>
          <w:rFonts w:eastAsia="Arial"/>
          <w:b/>
        </w:rPr>
        <w:t>View Documents</w:t>
      </w:r>
      <w:r w:rsidRPr="005B17D3">
        <w:rPr>
          <w:rFonts w:eastAsia="Arial"/>
        </w:rPr>
        <w:t xml:space="preserve"> panel is located on the </w:t>
      </w:r>
      <w:r w:rsidRPr="005B17D3">
        <w:rPr>
          <w:rFonts w:eastAsia="Arial"/>
          <w:b/>
        </w:rPr>
        <w:t>Overview</w:t>
      </w:r>
      <w:r w:rsidRPr="005B17D3">
        <w:rPr>
          <w:rFonts w:eastAsia="Arial"/>
        </w:rPr>
        <w:t xml:space="preserve"> screen and the </w:t>
      </w:r>
      <w:r w:rsidRPr="005B17D3">
        <w:rPr>
          <w:rFonts w:eastAsia="Arial"/>
          <w:b/>
        </w:rPr>
        <w:t>Document Management</w:t>
      </w:r>
      <w:r w:rsidRPr="005B17D3">
        <w:rPr>
          <w:rFonts w:eastAsia="Arial"/>
        </w:rPr>
        <w:t xml:space="preserve"> tab is located on the main menu. </w:t>
      </w:r>
    </w:p>
    <w:p w14:paraId="747CCCDA" w14:textId="77777777" w:rsidR="00CF12AE" w:rsidRPr="005B17D3" w:rsidRDefault="00CF12AE" w:rsidP="00EF3896">
      <w:pPr>
        <w:pStyle w:val="Caption"/>
        <w:jc w:val="left"/>
      </w:pPr>
      <w:r w:rsidRPr="005B17D3">
        <w:rPr>
          <w:rFonts w:eastAsia="Arial"/>
        </w:rPr>
        <w:t>Search and Upload Documents on the Document Management Screen</w:t>
      </w:r>
    </w:p>
    <w:p w14:paraId="0C6E7FAC" w14:textId="1155A8B8" w:rsidR="00CF12AE" w:rsidRPr="005B17D3" w:rsidRDefault="00CF12AE" w:rsidP="00EF3896">
      <w:pPr>
        <w:pStyle w:val="body"/>
      </w:pPr>
      <w:r w:rsidRPr="005B17D3">
        <w:rPr>
          <w:rFonts w:eastAsia="Arial"/>
        </w:rPr>
        <w:t xml:space="preserve">There are two links on the </w:t>
      </w:r>
      <w:r w:rsidRPr="005B17D3">
        <w:rPr>
          <w:rFonts w:eastAsia="Arial"/>
          <w:b/>
        </w:rPr>
        <w:t>Document Management</w:t>
      </w:r>
      <w:r w:rsidRPr="005B17D3">
        <w:rPr>
          <w:rFonts w:eastAsia="Arial"/>
        </w:rPr>
        <w:t xml:space="preserve"> screen: </w:t>
      </w:r>
      <w:r w:rsidRPr="005B17D3">
        <w:rPr>
          <w:rFonts w:eastAsia="Arial"/>
          <w:i/>
        </w:rPr>
        <w:t>Search Documents</w:t>
      </w:r>
      <w:r w:rsidRPr="005B17D3">
        <w:rPr>
          <w:rFonts w:eastAsia="Arial"/>
        </w:rPr>
        <w:t xml:space="preserve"> and </w:t>
      </w:r>
      <w:r w:rsidRPr="005B17D3">
        <w:rPr>
          <w:rFonts w:eastAsia="Arial"/>
          <w:i/>
        </w:rPr>
        <w:t>Upload Documents</w:t>
      </w:r>
      <w:r w:rsidRPr="005B17D3">
        <w:rPr>
          <w:rFonts w:eastAsia="Arial"/>
        </w:rPr>
        <w:t>.</w:t>
      </w:r>
    </w:p>
    <w:p w14:paraId="3BB91605" w14:textId="77777777" w:rsidR="00F029DB" w:rsidRPr="005B17D3" w:rsidRDefault="00CF12AE" w:rsidP="00EF3896">
      <w:pPr>
        <w:keepNext/>
        <w:spacing w:before="100" w:beforeAutospacing="1" w:after="100" w:afterAutospacing="1"/>
        <w:jc w:val="center"/>
      </w:pPr>
      <w:r w:rsidRPr="005B17D3">
        <w:rPr>
          <w:noProof/>
        </w:rPr>
        <w:drawing>
          <wp:inline distT="0" distB="0" distL="0" distR="0" wp14:anchorId="1824FA8B" wp14:editId="64C17DDD">
            <wp:extent cx="2667000" cy="400050"/>
            <wp:effectExtent l="0" t="0" r="0" b="0"/>
            <wp:docPr id="185" name="Picture 185" descr="Screen shot of the Search Documents and Upload Documents lin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VHAISHSplanR\eclipse-workspace\HECMS_roboh\ESR Help Project\Images\PersonSearchTabs\Document Management\search_documents_upload_documents_link.PNG"/>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2667000" cy="400050"/>
                    </a:xfrm>
                    <a:prstGeom prst="rect">
                      <a:avLst/>
                    </a:prstGeom>
                    <a:noFill/>
                    <a:ln>
                      <a:noFill/>
                    </a:ln>
                  </pic:spPr>
                </pic:pic>
              </a:graphicData>
            </a:graphic>
          </wp:inline>
        </w:drawing>
      </w:r>
    </w:p>
    <w:p w14:paraId="1EC65401" w14:textId="68AEF680" w:rsidR="00F029DB" w:rsidRPr="005B17D3" w:rsidRDefault="00F029DB" w:rsidP="00EF3896">
      <w:pPr>
        <w:pStyle w:val="Caption"/>
      </w:pPr>
      <w:bookmarkStart w:id="1566" w:name="_Toc31622493"/>
      <w:r w:rsidRPr="005B17D3">
        <w:t xml:space="preserve">Figure </w:t>
      </w:r>
      <w:r w:rsidR="005B17D3" w:rsidRPr="005B17D3">
        <w:fldChar w:fldCharType="begin"/>
      </w:r>
      <w:r w:rsidR="005B17D3" w:rsidRPr="005B17D3">
        <w:instrText xml:space="preserve"> SEQ Figure \* ARABIC </w:instrText>
      </w:r>
      <w:r w:rsidR="005B17D3" w:rsidRPr="005B17D3">
        <w:fldChar w:fldCharType="separate"/>
      </w:r>
      <w:r w:rsidR="00086A98" w:rsidRPr="005B17D3">
        <w:rPr>
          <w:noProof/>
        </w:rPr>
        <w:t>136</w:t>
      </w:r>
      <w:r w:rsidR="005B17D3" w:rsidRPr="005B17D3">
        <w:rPr>
          <w:noProof/>
        </w:rPr>
        <w:fldChar w:fldCharType="end"/>
      </w:r>
      <w:r w:rsidRPr="005B17D3">
        <w:t>: Search Documents and Upload Documents links</w:t>
      </w:r>
      <w:bookmarkEnd w:id="1566"/>
    </w:p>
    <w:p w14:paraId="49969B44" w14:textId="1A67C028" w:rsidR="00CF12AE" w:rsidRPr="005B17D3" w:rsidRDefault="00CF12AE" w:rsidP="00EF3896">
      <w:pPr>
        <w:pStyle w:val="body"/>
      </w:pPr>
    </w:p>
    <w:p w14:paraId="31CF58B8" w14:textId="77777777" w:rsidR="00CF12AE" w:rsidRPr="005B17D3" w:rsidRDefault="00CF12AE" w:rsidP="00EF3896">
      <w:pPr>
        <w:pStyle w:val="Caption"/>
        <w:jc w:val="left"/>
      </w:pPr>
      <w:r w:rsidRPr="005B17D3">
        <w:t>Search Documents</w:t>
      </w:r>
    </w:p>
    <w:p w14:paraId="7A8B5C96" w14:textId="0D85CAA0" w:rsidR="00CF12AE" w:rsidRPr="005B17D3" w:rsidRDefault="00CF12AE" w:rsidP="00EF3896">
      <w:pPr>
        <w:pStyle w:val="body"/>
        <w:rPr>
          <w:rFonts w:eastAsia="Arial"/>
        </w:rPr>
      </w:pPr>
      <w:r w:rsidRPr="005B17D3">
        <w:rPr>
          <w:rFonts w:eastAsia="Arial"/>
        </w:rPr>
        <w:t xml:space="preserve">The Enrollment System displays the following fields on the </w:t>
      </w:r>
      <w:r w:rsidRPr="005B17D3">
        <w:rPr>
          <w:rFonts w:eastAsia="Arial"/>
          <w:b/>
        </w:rPr>
        <w:t>Search Documents</w:t>
      </w:r>
      <w:r w:rsidRPr="005B17D3">
        <w:rPr>
          <w:rFonts w:eastAsia="Arial"/>
        </w:rPr>
        <w:t xml:space="preserve"> screen:</w:t>
      </w:r>
    </w:p>
    <w:p w14:paraId="60BB0FE6" w14:textId="77777777" w:rsidR="00F029DB" w:rsidRPr="005B17D3" w:rsidRDefault="00F029DB" w:rsidP="00EF3896">
      <w:pPr>
        <w:pStyle w:val="body"/>
      </w:pPr>
    </w:p>
    <w:p w14:paraId="4F6BED36" w14:textId="77777777" w:rsidR="00CF12AE" w:rsidRPr="005B17D3" w:rsidRDefault="00CF12AE" w:rsidP="001470FA">
      <w:pPr>
        <w:pStyle w:val="body"/>
        <w:numPr>
          <w:ilvl w:val="0"/>
          <w:numId w:val="437"/>
        </w:numPr>
      </w:pPr>
      <w:r w:rsidRPr="005B17D3">
        <w:rPr>
          <w:rFonts w:eastAsia="Arial"/>
        </w:rPr>
        <w:t>Document Type dropdown</w:t>
      </w:r>
    </w:p>
    <w:p w14:paraId="7A78213B" w14:textId="77777777" w:rsidR="00CF12AE" w:rsidRPr="005B17D3" w:rsidRDefault="00CF12AE" w:rsidP="001470FA">
      <w:pPr>
        <w:pStyle w:val="body"/>
        <w:numPr>
          <w:ilvl w:val="0"/>
          <w:numId w:val="437"/>
        </w:numPr>
      </w:pPr>
      <w:r w:rsidRPr="005B17D3">
        <w:rPr>
          <w:rFonts w:eastAsia="Arial"/>
        </w:rPr>
        <w:t>Document Name dropdown</w:t>
      </w:r>
    </w:p>
    <w:p w14:paraId="6D9FD4DC" w14:textId="77777777" w:rsidR="00CF12AE" w:rsidRPr="005B17D3" w:rsidRDefault="00CF12AE" w:rsidP="001470FA">
      <w:pPr>
        <w:pStyle w:val="body"/>
        <w:numPr>
          <w:ilvl w:val="0"/>
          <w:numId w:val="437"/>
        </w:numPr>
      </w:pPr>
      <w:r w:rsidRPr="005B17D3">
        <w:rPr>
          <w:rFonts w:eastAsia="Arial"/>
        </w:rPr>
        <w:t>Date Uploaded by User – Select calendar or enter in valid date values mm/dd/yyyy</w:t>
      </w:r>
    </w:p>
    <w:p w14:paraId="27B5E2A6" w14:textId="77777777" w:rsidR="00CF12AE" w:rsidRPr="005B17D3" w:rsidRDefault="00CF12AE" w:rsidP="001470FA">
      <w:pPr>
        <w:pStyle w:val="body"/>
        <w:numPr>
          <w:ilvl w:val="0"/>
          <w:numId w:val="437"/>
        </w:numPr>
      </w:pPr>
      <w:r w:rsidRPr="005B17D3">
        <w:rPr>
          <w:rFonts w:eastAsia="Arial"/>
        </w:rPr>
        <w:t>Uploaded by User dropdown</w:t>
      </w:r>
    </w:p>
    <w:p w14:paraId="2D82CEE0" w14:textId="77777777" w:rsidR="00F029DB" w:rsidRPr="005B17D3" w:rsidRDefault="00CF12AE" w:rsidP="001470FA">
      <w:pPr>
        <w:pStyle w:val="body"/>
        <w:numPr>
          <w:ilvl w:val="0"/>
          <w:numId w:val="437"/>
        </w:numPr>
      </w:pPr>
      <w:r w:rsidRPr="005B17D3">
        <w:rPr>
          <w:rFonts w:eastAsia="Arial"/>
        </w:rPr>
        <w:t>Uploaded by Station dropdown</w:t>
      </w:r>
    </w:p>
    <w:p w14:paraId="25000D2D" w14:textId="73D83F88" w:rsidR="00CF12AE" w:rsidRPr="005B17D3" w:rsidRDefault="00CF12AE" w:rsidP="001470FA">
      <w:pPr>
        <w:pStyle w:val="body"/>
        <w:numPr>
          <w:ilvl w:val="0"/>
          <w:numId w:val="437"/>
        </w:numPr>
      </w:pPr>
      <w:r w:rsidRPr="005B17D3">
        <w:rPr>
          <w:rFonts w:eastAsia="Arial"/>
          <w:szCs w:val="22"/>
        </w:rPr>
        <w:t>Show Removed Documents checkbox</w:t>
      </w:r>
    </w:p>
    <w:p w14:paraId="6ADF158B" w14:textId="77777777" w:rsidR="009B2632" w:rsidRPr="005B17D3" w:rsidRDefault="00CF12AE" w:rsidP="00EF3896">
      <w:pPr>
        <w:keepNext/>
        <w:spacing w:before="100" w:beforeAutospacing="1" w:after="100" w:afterAutospacing="1"/>
        <w:jc w:val="center"/>
      </w:pPr>
      <w:r w:rsidRPr="005B17D3">
        <w:rPr>
          <w:noProof/>
        </w:rPr>
        <w:drawing>
          <wp:inline distT="0" distB="0" distL="0" distR="0" wp14:anchorId="5DAC6B5B" wp14:editId="7223C99C">
            <wp:extent cx="4086225" cy="1562100"/>
            <wp:effectExtent l="0" t="0" r="9525" b="0"/>
            <wp:docPr id="184" name="Picture 184" descr="Screen shot of the Search Documents fields. Search Document field names include: Document Type, Document Name, Date Uploaded by User, Uploaded by User, Uploaded by Station, and the Show Removed Documents check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Screen shot of the Search Documents fields. Search Document field names include: Document Type, Document Name, Date Uploaded by User, Uploaded by User, Uploaded by Station, and the Show Removed Documents checkbox."/>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4086225" cy="1562100"/>
                    </a:xfrm>
                    <a:prstGeom prst="rect">
                      <a:avLst/>
                    </a:prstGeom>
                    <a:noFill/>
                    <a:ln>
                      <a:noFill/>
                    </a:ln>
                  </pic:spPr>
                </pic:pic>
              </a:graphicData>
            </a:graphic>
          </wp:inline>
        </w:drawing>
      </w:r>
    </w:p>
    <w:p w14:paraId="0E064B92" w14:textId="53F1486C" w:rsidR="00CF12AE" w:rsidRPr="005B17D3" w:rsidRDefault="009B2632" w:rsidP="00EF3896">
      <w:pPr>
        <w:pStyle w:val="Caption"/>
      </w:pPr>
      <w:bookmarkStart w:id="1567" w:name="_Toc31622494"/>
      <w:r w:rsidRPr="005B17D3">
        <w:t xml:space="preserve">Figure </w:t>
      </w:r>
      <w:r w:rsidR="005B17D3" w:rsidRPr="005B17D3">
        <w:fldChar w:fldCharType="begin"/>
      </w:r>
      <w:r w:rsidR="005B17D3" w:rsidRPr="005B17D3">
        <w:instrText xml:space="preserve"> SEQ Figure \* ARABIC </w:instrText>
      </w:r>
      <w:r w:rsidR="005B17D3" w:rsidRPr="005B17D3">
        <w:fldChar w:fldCharType="separate"/>
      </w:r>
      <w:r w:rsidR="00086A98" w:rsidRPr="005B17D3">
        <w:rPr>
          <w:noProof/>
        </w:rPr>
        <w:t>137</w:t>
      </w:r>
      <w:r w:rsidR="005B17D3" w:rsidRPr="005B17D3">
        <w:rPr>
          <w:noProof/>
        </w:rPr>
        <w:fldChar w:fldCharType="end"/>
      </w:r>
      <w:r w:rsidRPr="005B17D3">
        <w:t>: Search Documents fields</w:t>
      </w:r>
      <w:bookmarkEnd w:id="1567"/>
    </w:p>
    <w:p w14:paraId="20D9D4C4" w14:textId="77777777" w:rsidR="009B2632" w:rsidRPr="005B17D3" w:rsidRDefault="009B2632" w:rsidP="00EF3896">
      <w:pPr>
        <w:pStyle w:val="Caption"/>
        <w:jc w:val="left"/>
      </w:pPr>
    </w:p>
    <w:p w14:paraId="3EEED255" w14:textId="690FDE8E" w:rsidR="00CF12AE" w:rsidRPr="005B17D3" w:rsidRDefault="00CF12AE" w:rsidP="00EF3896">
      <w:pPr>
        <w:pStyle w:val="Caption"/>
        <w:jc w:val="left"/>
      </w:pPr>
      <w:r w:rsidRPr="005B17D3">
        <w:t>View Documents on the Search Documents screen</w:t>
      </w:r>
    </w:p>
    <w:p w14:paraId="6B07CE35" w14:textId="64E84F0A" w:rsidR="00CF12AE" w:rsidRPr="005B17D3" w:rsidRDefault="00CF12AE" w:rsidP="00EF3896">
      <w:pPr>
        <w:pStyle w:val="body"/>
        <w:rPr>
          <w:rFonts w:eastAsia="Arial"/>
        </w:rPr>
      </w:pPr>
      <w:r w:rsidRPr="005B17D3">
        <w:rPr>
          <w:rFonts w:eastAsia="Arial"/>
        </w:rPr>
        <w:t xml:space="preserve">In the </w:t>
      </w:r>
      <w:r w:rsidRPr="005B17D3">
        <w:rPr>
          <w:rFonts w:eastAsia="Arial"/>
          <w:b/>
        </w:rPr>
        <w:t>View Documents</w:t>
      </w:r>
      <w:r w:rsidRPr="005B17D3">
        <w:rPr>
          <w:rFonts w:eastAsia="Arial"/>
        </w:rPr>
        <w:t xml:space="preserve"> panel, the following document features display if one or more documents have been uploaded:</w:t>
      </w:r>
    </w:p>
    <w:p w14:paraId="3F2D3190" w14:textId="77777777" w:rsidR="009B2632" w:rsidRPr="005B17D3" w:rsidRDefault="009B2632" w:rsidP="00EF3896">
      <w:pPr>
        <w:pStyle w:val="body"/>
      </w:pPr>
    </w:p>
    <w:p w14:paraId="257EC476" w14:textId="77777777" w:rsidR="00CF12AE" w:rsidRPr="005B17D3" w:rsidRDefault="00CF12AE" w:rsidP="001470FA">
      <w:pPr>
        <w:pStyle w:val="body"/>
        <w:numPr>
          <w:ilvl w:val="0"/>
          <w:numId w:val="438"/>
        </w:numPr>
      </w:pPr>
      <w:r w:rsidRPr="005B17D3">
        <w:t>Document Name</w:t>
      </w:r>
    </w:p>
    <w:p w14:paraId="0B43AA6D" w14:textId="77777777" w:rsidR="00CF12AE" w:rsidRPr="005B17D3" w:rsidRDefault="00CF12AE" w:rsidP="001470FA">
      <w:pPr>
        <w:pStyle w:val="body"/>
        <w:numPr>
          <w:ilvl w:val="0"/>
          <w:numId w:val="438"/>
        </w:numPr>
      </w:pPr>
      <w:r w:rsidRPr="005B17D3">
        <w:t>Document Type</w:t>
      </w:r>
    </w:p>
    <w:p w14:paraId="3DEDDCFB" w14:textId="77777777" w:rsidR="00CF12AE" w:rsidRPr="005B17D3" w:rsidRDefault="00CF12AE" w:rsidP="001470FA">
      <w:pPr>
        <w:pStyle w:val="body"/>
        <w:numPr>
          <w:ilvl w:val="0"/>
          <w:numId w:val="438"/>
        </w:numPr>
      </w:pPr>
      <w:r w:rsidRPr="005B17D3">
        <w:t>Date Uploaded</w:t>
      </w:r>
    </w:p>
    <w:p w14:paraId="69436AAA" w14:textId="77777777" w:rsidR="00CF12AE" w:rsidRPr="005B17D3" w:rsidRDefault="00CF12AE" w:rsidP="001470FA">
      <w:pPr>
        <w:pStyle w:val="body"/>
        <w:numPr>
          <w:ilvl w:val="0"/>
          <w:numId w:val="438"/>
        </w:numPr>
      </w:pPr>
      <w:r w:rsidRPr="005B17D3">
        <w:t>Uploaded by User</w:t>
      </w:r>
    </w:p>
    <w:p w14:paraId="5A5FE1A9" w14:textId="77777777" w:rsidR="00CF12AE" w:rsidRPr="005B17D3" w:rsidRDefault="00CF12AE" w:rsidP="001470FA">
      <w:pPr>
        <w:pStyle w:val="body"/>
        <w:numPr>
          <w:ilvl w:val="0"/>
          <w:numId w:val="438"/>
        </w:numPr>
      </w:pPr>
      <w:r w:rsidRPr="005B17D3">
        <w:t>User’s Station</w:t>
      </w:r>
    </w:p>
    <w:p w14:paraId="2B60EB6F" w14:textId="77777777" w:rsidR="00CF12AE" w:rsidRPr="005B17D3" w:rsidRDefault="00CF12AE" w:rsidP="001470FA">
      <w:pPr>
        <w:pStyle w:val="body"/>
        <w:numPr>
          <w:ilvl w:val="0"/>
          <w:numId w:val="438"/>
        </w:numPr>
      </w:pPr>
      <w:r w:rsidRPr="005B17D3">
        <w:t>Comments</w:t>
      </w:r>
    </w:p>
    <w:p w14:paraId="4034CF66" w14:textId="77777777" w:rsidR="00CF12AE" w:rsidRPr="005B17D3" w:rsidRDefault="00CF12AE" w:rsidP="001470FA">
      <w:pPr>
        <w:pStyle w:val="body"/>
        <w:numPr>
          <w:ilvl w:val="0"/>
          <w:numId w:val="438"/>
        </w:numPr>
      </w:pPr>
      <w:r w:rsidRPr="005B17D3">
        <w:t>Add New Comment</w:t>
      </w:r>
    </w:p>
    <w:p w14:paraId="4505603C" w14:textId="77777777" w:rsidR="00CF12AE" w:rsidRPr="005B17D3" w:rsidRDefault="00CF12AE" w:rsidP="001470FA">
      <w:pPr>
        <w:pStyle w:val="body"/>
        <w:numPr>
          <w:ilvl w:val="0"/>
          <w:numId w:val="438"/>
        </w:numPr>
      </w:pPr>
      <w:r w:rsidRPr="005B17D3">
        <w:t>Document ID</w:t>
      </w:r>
    </w:p>
    <w:p w14:paraId="6105AA12" w14:textId="2821AFE6" w:rsidR="009B2632" w:rsidRPr="005B17D3" w:rsidRDefault="00CF12AE" w:rsidP="001470FA">
      <w:pPr>
        <w:pStyle w:val="body"/>
        <w:numPr>
          <w:ilvl w:val="0"/>
          <w:numId w:val="438"/>
        </w:numPr>
      </w:pPr>
      <w:r w:rsidRPr="005B17D3">
        <w:t>History</w:t>
      </w:r>
    </w:p>
    <w:p w14:paraId="2F65CFB7" w14:textId="77777777" w:rsidR="009B2632" w:rsidRPr="005B17D3" w:rsidRDefault="009B2632" w:rsidP="00EF3896">
      <w:pPr>
        <w:pStyle w:val="body"/>
      </w:pPr>
    </w:p>
    <w:p w14:paraId="0BBE8BAF" w14:textId="77777777" w:rsidR="009B2632" w:rsidRPr="005B17D3" w:rsidRDefault="00CF12AE" w:rsidP="00EF3896">
      <w:pPr>
        <w:pStyle w:val="body"/>
        <w:keepNext/>
      </w:pPr>
      <w:r w:rsidRPr="005B17D3">
        <w:rPr>
          <w:noProof/>
        </w:rPr>
        <w:drawing>
          <wp:inline distT="0" distB="0" distL="0" distR="0" wp14:anchorId="3A9F5920" wp14:editId="6D9F48C9">
            <wp:extent cx="5943600" cy="1581150"/>
            <wp:effectExtent l="0" t="0" r="0" b="0"/>
            <wp:docPr id="183" name="Picture 183" descr="View Documents panel on the Search Documents Screen. The View Documents panel contains the Document Name, Document Type, Date Uploaded, Uploaded by User, User's Station, Comments, Add New Comment, Document ID, and History li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VHAISHSplanR\eclipse-workspace\HECMS_roboh\ESR Help Project\clip_image006.jpg"/>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943600" cy="1581150"/>
                    </a:xfrm>
                    <a:prstGeom prst="rect">
                      <a:avLst/>
                    </a:prstGeom>
                    <a:noFill/>
                    <a:ln>
                      <a:noFill/>
                    </a:ln>
                  </pic:spPr>
                </pic:pic>
              </a:graphicData>
            </a:graphic>
          </wp:inline>
        </w:drawing>
      </w:r>
    </w:p>
    <w:p w14:paraId="2A7000DC" w14:textId="5E476565" w:rsidR="00CF12AE" w:rsidRPr="005B17D3" w:rsidRDefault="009B2632" w:rsidP="00EF3896">
      <w:pPr>
        <w:pStyle w:val="Caption"/>
      </w:pPr>
      <w:bookmarkStart w:id="1568" w:name="_Toc31622495"/>
      <w:r w:rsidRPr="005B17D3">
        <w:t xml:space="preserve">Figure </w:t>
      </w:r>
      <w:r w:rsidR="005B17D3" w:rsidRPr="005B17D3">
        <w:fldChar w:fldCharType="begin"/>
      </w:r>
      <w:r w:rsidR="005B17D3" w:rsidRPr="005B17D3">
        <w:instrText xml:space="preserve"> SEQ Figure \* ARABIC </w:instrText>
      </w:r>
      <w:r w:rsidR="005B17D3" w:rsidRPr="005B17D3">
        <w:fldChar w:fldCharType="separate"/>
      </w:r>
      <w:r w:rsidR="00086A98" w:rsidRPr="005B17D3">
        <w:rPr>
          <w:noProof/>
        </w:rPr>
        <w:t>138</w:t>
      </w:r>
      <w:r w:rsidR="005B17D3" w:rsidRPr="005B17D3">
        <w:rPr>
          <w:noProof/>
        </w:rPr>
        <w:fldChar w:fldCharType="end"/>
      </w:r>
      <w:r w:rsidRPr="005B17D3">
        <w:t>: View Documents on the Search Documents screen</w:t>
      </w:r>
      <w:bookmarkEnd w:id="1568"/>
    </w:p>
    <w:p w14:paraId="4A291A22" w14:textId="721738B9" w:rsidR="00137B7E" w:rsidRPr="005B17D3" w:rsidRDefault="00CF12AE" w:rsidP="00EF3896">
      <w:pPr>
        <w:pStyle w:val="body"/>
        <w:rPr>
          <w:rFonts w:eastAsia="Arial"/>
        </w:rPr>
      </w:pPr>
      <w:r w:rsidRPr="005B17D3">
        <w:rPr>
          <w:rFonts w:eastAsia="Arial"/>
        </w:rPr>
        <w:t xml:space="preserve">If no documents have been added to the </w:t>
      </w:r>
      <w:r w:rsidR="006204FA" w:rsidRPr="005B17D3">
        <w:rPr>
          <w:rFonts w:eastAsia="Arial"/>
        </w:rPr>
        <w:t>Veterans</w:t>
      </w:r>
      <w:r w:rsidRPr="005B17D3">
        <w:rPr>
          <w:rFonts w:eastAsia="Arial"/>
        </w:rPr>
        <w:t xml:space="preserve"> </w:t>
      </w:r>
      <w:r w:rsidRPr="005B17D3">
        <w:rPr>
          <w:rFonts w:eastAsia="Arial"/>
          <w:b/>
        </w:rPr>
        <w:t>View Documents</w:t>
      </w:r>
      <w:r w:rsidRPr="005B17D3">
        <w:rPr>
          <w:rFonts w:eastAsia="Arial"/>
        </w:rPr>
        <w:t xml:space="preserve"> panel</w:t>
      </w:r>
      <w:r w:rsidR="005D612B" w:rsidRPr="005B17D3">
        <w:rPr>
          <w:rFonts w:eastAsia="Arial"/>
        </w:rPr>
        <w:t>,</w:t>
      </w:r>
      <w:r w:rsidRPr="005B17D3">
        <w:rPr>
          <w:rFonts w:eastAsia="Arial"/>
        </w:rPr>
        <w:t xml:space="preserve"> a “</w:t>
      </w:r>
      <w:r w:rsidRPr="005B17D3">
        <w:rPr>
          <w:rFonts w:eastAsia="Arial"/>
          <w:i/>
        </w:rPr>
        <w:t>No Data Available</w:t>
      </w:r>
      <w:r w:rsidRPr="005B17D3">
        <w:rPr>
          <w:rFonts w:eastAsia="Arial"/>
        </w:rPr>
        <w:t>” message displays.</w:t>
      </w:r>
    </w:p>
    <w:p w14:paraId="145E0D92" w14:textId="77777777" w:rsidR="00137B7E" w:rsidRPr="005B17D3" w:rsidRDefault="00137B7E" w:rsidP="00EF3896">
      <w:pPr>
        <w:pStyle w:val="body"/>
      </w:pPr>
    </w:p>
    <w:p w14:paraId="48C24327" w14:textId="21FDB4DF" w:rsidR="00CF12AE" w:rsidRPr="005B17D3" w:rsidRDefault="00CF12AE" w:rsidP="00EF3896">
      <w:pPr>
        <w:pStyle w:val="body"/>
        <w:rPr>
          <w:rFonts w:eastAsia="Arial"/>
        </w:rPr>
      </w:pPr>
      <w:r w:rsidRPr="005B17D3">
        <w:rPr>
          <w:rFonts w:eastAsia="Arial"/>
        </w:rPr>
        <w:t xml:space="preserve">Before clicking the </w:t>
      </w:r>
      <w:r w:rsidRPr="005B17D3">
        <w:rPr>
          <w:rFonts w:eastAsia="Arial"/>
          <w:b/>
        </w:rPr>
        <w:t>FIND</w:t>
      </w:r>
      <w:r w:rsidRPr="005B17D3">
        <w:rPr>
          <w:rFonts w:eastAsia="Arial"/>
        </w:rPr>
        <w:t xml:space="preserve"> button, </w:t>
      </w:r>
      <w:r w:rsidR="0026552C" w:rsidRPr="005B17D3">
        <w:rPr>
          <w:rFonts w:eastAsia="Arial"/>
        </w:rPr>
        <w:t>t</w:t>
      </w:r>
      <w:r w:rsidRPr="005B17D3">
        <w:rPr>
          <w:rFonts w:eastAsia="Arial"/>
        </w:rPr>
        <w:t>he Enrollment System</w:t>
      </w:r>
      <w:r w:rsidR="0026552C" w:rsidRPr="005B17D3">
        <w:rPr>
          <w:rFonts w:eastAsia="Arial"/>
        </w:rPr>
        <w:t xml:space="preserve"> user</w:t>
      </w:r>
      <w:r w:rsidRPr="005B17D3">
        <w:rPr>
          <w:rFonts w:eastAsia="Arial"/>
        </w:rPr>
        <w:t xml:space="preserve"> must select from at least one field. If the user does not select or populate at least one or more of the options, the error message </w:t>
      </w:r>
      <w:r w:rsidRPr="005B17D3">
        <w:rPr>
          <w:rFonts w:eastAsia="Arial"/>
          <w:i/>
        </w:rPr>
        <w:t>“Select or populate at least one search criteria.”</w:t>
      </w:r>
      <w:r w:rsidRPr="005B17D3">
        <w:rPr>
          <w:rFonts w:eastAsia="Arial"/>
        </w:rPr>
        <w:t xml:space="preserve"> displays.</w:t>
      </w:r>
      <w:r w:rsidRPr="005B17D3">
        <w:t xml:space="preserve"> </w:t>
      </w:r>
      <w:r w:rsidRPr="005B17D3">
        <w:rPr>
          <w:rFonts w:eastAsia="Arial"/>
        </w:rPr>
        <w:t xml:space="preserve">The </w:t>
      </w:r>
      <w:r w:rsidRPr="005B17D3">
        <w:rPr>
          <w:rFonts w:eastAsia="Arial"/>
          <w:b/>
        </w:rPr>
        <w:t>CLEAR</w:t>
      </w:r>
      <w:r w:rsidRPr="005B17D3">
        <w:rPr>
          <w:rFonts w:eastAsia="Arial"/>
        </w:rPr>
        <w:t xml:space="preserve"> button will reset and clear out all search criteria.</w:t>
      </w:r>
    </w:p>
    <w:p w14:paraId="020CF9C0" w14:textId="77777777" w:rsidR="00137B7E" w:rsidRPr="005B17D3" w:rsidRDefault="00137B7E" w:rsidP="00EF3896">
      <w:pPr>
        <w:pStyle w:val="body"/>
        <w:rPr>
          <w:rFonts w:eastAsia="Arial"/>
          <w:i/>
        </w:rPr>
      </w:pPr>
    </w:p>
    <w:p w14:paraId="5F96FBD1" w14:textId="4449DA39" w:rsidR="00CF12AE" w:rsidRPr="005B17D3" w:rsidRDefault="00CF12AE" w:rsidP="00EF3896">
      <w:pPr>
        <w:pStyle w:val="body"/>
        <w:rPr>
          <w:rFonts w:eastAsia="Arial"/>
        </w:rPr>
      </w:pPr>
      <w:r w:rsidRPr="005B17D3">
        <w:rPr>
          <w:rFonts w:eastAsia="Arial"/>
        </w:rPr>
        <w:t>Documents display in chronological order, with the most recent date at the top, by date uploaded.</w:t>
      </w:r>
      <w:r w:rsidRPr="005B17D3">
        <w:t xml:space="preserve"> </w:t>
      </w:r>
      <w:r w:rsidRPr="005B17D3">
        <w:rPr>
          <w:rFonts w:eastAsia="Arial"/>
        </w:rPr>
        <w:t>If multiple documents with the same Document Name have been uploaded: </w:t>
      </w:r>
    </w:p>
    <w:p w14:paraId="60459FE9" w14:textId="77777777" w:rsidR="00137B7E" w:rsidRPr="005B17D3" w:rsidRDefault="00137B7E" w:rsidP="00EF3896">
      <w:pPr>
        <w:pStyle w:val="body"/>
      </w:pPr>
    </w:p>
    <w:p w14:paraId="3E477A29" w14:textId="77777777" w:rsidR="00CF12AE" w:rsidRPr="005B17D3" w:rsidRDefault="00CF12AE" w:rsidP="001470FA">
      <w:pPr>
        <w:pStyle w:val="body"/>
        <w:numPr>
          <w:ilvl w:val="0"/>
          <w:numId w:val="439"/>
        </w:numPr>
      </w:pPr>
      <w:r w:rsidRPr="005B17D3">
        <w:rPr>
          <w:rFonts w:eastAsia="Arial"/>
        </w:rPr>
        <w:t>Documents display with most recent date at the top. </w:t>
      </w:r>
    </w:p>
    <w:p w14:paraId="57264CB0" w14:textId="77777777" w:rsidR="00CF12AE" w:rsidRPr="005B17D3" w:rsidRDefault="00CF12AE" w:rsidP="001470FA">
      <w:pPr>
        <w:pStyle w:val="body"/>
        <w:numPr>
          <w:ilvl w:val="0"/>
          <w:numId w:val="439"/>
        </w:numPr>
      </w:pPr>
      <w:r w:rsidRPr="005B17D3">
        <w:rPr>
          <w:rFonts w:eastAsia="Arial"/>
        </w:rPr>
        <w:t>A number in parentheses is listed to the right of the document name, such as &lt;Document Name&gt;(2), &lt;Document Name&gt;(1).  </w:t>
      </w:r>
    </w:p>
    <w:p w14:paraId="3372D121" w14:textId="77777777" w:rsidR="00137B7E" w:rsidRPr="005B17D3" w:rsidRDefault="00137B7E" w:rsidP="00EF3896">
      <w:pPr>
        <w:pStyle w:val="body"/>
        <w:rPr>
          <w:rFonts w:eastAsia="Arial"/>
        </w:rPr>
      </w:pPr>
    </w:p>
    <w:p w14:paraId="7358D4F3" w14:textId="6A149A5D" w:rsidR="00CF12AE" w:rsidRPr="005B17D3" w:rsidRDefault="00CF12AE" w:rsidP="00EF3896">
      <w:pPr>
        <w:pStyle w:val="body"/>
      </w:pPr>
      <w:r w:rsidRPr="005B17D3">
        <w:rPr>
          <w:rFonts w:eastAsia="Arial"/>
        </w:rPr>
        <w:t xml:space="preserve">If an Enrollment System user wants to view both removed and active documents for a Veteran they are searching, users would click the </w:t>
      </w:r>
      <w:r w:rsidRPr="005B17D3">
        <w:rPr>
          <w:rFonts w:eastAsia="Arial"/>
          <w:b/>
        </w:rPr>
        <w:t>Show Removed Documents</w:t>
      </w:r>
      <w:r w:rsidRPr="005B17D3">
        <w:rPr>
          <w:rFonts w:eastAsia="Arial"/>
        </w:rPr>
        <w:t xml:space="preserve"> checkbox.</w:t>
      </w:r>
    </w:p>
    <w:p w14:paraId="2CBFB41F" w14:textId="77777777" w:rsidR="00137B7E" w:rsidRPr="005B17D3" w:rsidRDefault="00137B7E" w:rsidP="00EF3896">
      <w:pPr>
        <w:pStyle w:val="body"/>
        <w:rPr>
          <w:rFonts w:eastAsia="Arial"/>
        </w:rPr>
      </w:pPr>
    </w:p>
    <w:p w14:paraId="21DAC466" w14:textId="7CCE4F39" w:rsidR="00CF12AE" w:rsidRPr="005B17D3" w:rsidRDefault="00CF12AE" w:rsidP="00EF3896">
      <w:pPr>
        <w:pStyle w:val="body"/>
      </w:pPr>
      <w:r w:rsidRPr="005B17D3">
        <w:rPr>
          <w:rFonts w:eastAsia="Arial"/>
        </w:rPr>
        <w:t xml:space="preserve">A hyperlink called, </w:t>
      </w:r>
      <w:r w:rsidRPr="005B17D3">
        <w:rPr>
          <w:rFonts w:eastAsia="Arial"/>
          <w:b/>
        </w:rPr>
        <w:t>VIEW HISTORY</w:t>
      </w:r>
      <w:r w:rsidRPr="005B17D3">
        <w:rPr>
          <w:rFonts w:eastAsia="Arial"/>
        </w:rPr>
        <w:t xml:space="preserve"> under the </w:t>
      </w:r>
      <w:r w:rsidRPr="005B17D3">
        <w:rPr>
          <w:rFonts w:eastAsia="Arial"/>
          <w:b/>
        </w:rPr>
        <w:t>History</w:t>
      </w:r>
      <w:r w:rsidRPr="005B17D3">
        <w:rPr>
          <w:rFonts w:eastAsia="Arial"/>
        </w:rPr>
        <w:t xml:space="preserve"> column takes the Enrollment System user to the </w:t>
      </w:r>
      <w:r w:rsidRPr="005B17D3">
        <w:rPr>
          <w:rFonts w:eastAsia="Arial"/>
          <w:b/>
        </w:rPr>
        <w:t>Document Management History</w:t>
      </w:r>
      <w:r w:rsidRPr="005B17D3">
        <w:rPr>
          <w:rFonts w:eastAsia="Arial"/>
        </w:rPr>
        <w:t xml:space="preserve"> screen.</w:t>
      </w:r>
    </w:p>
    <w:p w14:paraId="60AD4E20" w14:textId="77777777" w:rsidR="00CF12AE" w:rsidRPr="005B17D3" w:rsidRDefault="00CF12AE" w:rsidP="00EF3896">
      <w:pPr>
        <w:pStyle w:val="Caption"/>
        <w:jc w:val="left"/>
      </w:pPr>
      <w:r w:rsidRPr="005B17D3">
        <w:rPr>
          <w:rFonts w:eastAsia="Arial"/>
        </w:rPr>
        <w:t>Add Comments to Document</w:t>
      </w:r>
    </w:p>
    <w:p w14:paraId="739B0FFE" w14:textId="501021F6" w:rsidR="00CF12AE" w:rsidRPr="005B17D3" w:rsidRDefault="00CF12AE" w:rsidP="00EF3896">
      <w:pPr>
        <w:pStyle w:val="body"/>
        <w:rPr>
          <w:rFonts w:eastAsia="Arial"/>
        </w:rPr>
      </w:pPr>
      <w:r w:rsidRPr="005B17D3">
        <w:rPr>
          <w:rFonts w:eastAsia="Arial"/>
        </w:rPr>
        <w:t xml:space="preserve">When the Enrollment System user clicks the </w:t>
      </w:r>
      <w:r w:rsidRPr="005B17D3">
        <w:rPr>
          <w:rFonts w:eastAsia="Arial"/>
          <w:b/>
        </w:rPr>
        <w:t>Add Comment</w:t>
      </w:r>
      <w:r w:rsidRPr="005B17D3">
        <w:rPr>
          <w:rFonts w:eastAsia="Arial"/>
        </w:rPr>
        <w:t xml:space="preserve"> link, it takes them to the </w:t>
      </w:r>
      <w:r w:rsidRPr="005B17D3">
        <w:rPr>
          <w:rFonts w:eastAsia="Arial"/>
          <w:b/>
        </w:rPr>
        <w:t>Add New Comment</w:t>
      </w:r>
      <w:r w:rsidRPr="005B17D3">
        <w:rPr>
          <w:rFonts w:eastAsia="Arial"/>
        </w:rPr>
        <w:t xml:space="preserve"> screen. The Enrollment System displays the following view-only fields on the </w:t>
      </w:r>
      <w:r w:rsidRPr="005B17D3">
        <w:rPr>
          <w:rFonts w:eastAsia="Arial"/>
          <w:b/>
        </w:rPr>
        <w:t>Add New Comment</w:t>
      </w:r>
      <w:r w:rsidRPr="005B17D3">
        <w:rPr>
          <w:rFonts w:eastAsia="Arial"/>
        </w:rPr>
        <w:t xml:space="preserve"> screen:</w:t>
      </w:r>
    </w:p>
    <w:p w14:paraId="15F3B5C8" w14:textId="77777777" w:rsidR="00137B7E" w:rsidRPr="005B17D3" w:rsidRDefault="00137B7E" w:rsidP="00EF3896">
      <w:pPr>
        <w:pStyle w:val="body"/>
      </w:pPr>
    </w:p>
    <w:p w14:paraId="1EC17278" w14:textId="393C7DF6" w:rsidR="00CF12AE" w:rsidRPr="005B17D3" w:rsidRDefault="00CF12AE" w:rsidP="001470FA">
      <w:pPr>
        <w:pStyle w:val="body"/>
        <w:numPr>
          <w:ilvl w:val="0"/>
          <w:numId w:val="440"/>
        </w:numPr>
        <w:rPr>
          <w:rFonts w:eastAsia="Arial"/>
        </w:rPr>
      </w:pPr>
      <w:r w:rsidRPr="005B17D3">
        <w:rPr>
          <w:rFonts w:eastAsia="Arial"/>
        </w:rPr>
        <w:t>Document Name</w:t>
      </w:r>
      <w:r w:rsidR="00ED6E07" w:rsidRPr="005B17D3">
        <w:rPr>
          <w:rFonts w:eastAsia="Arial"/>
        </w:rPr>
        <w:t xml:space="preserve"> link – The Document Name link is based on the Enrollment System user's selection of Document Type.</w:t>
      </w:r>
    </w:p>
    <w:p w14:paraId="7E512E58" w14:textId="7B4F528E" w:rsidR="00CF12AE" w:rsidRPr="005B17D3" w:rsidRDefault="00CF12AE" w:rsidP="001470FA">
      <w:pPr>
        <w:pStyle w:val="body"/>
        <w:numPr>
          <w:ilvl w:val="0"/>
          <w:numId w:val="440"/>
        </w:numPr>
      </w:pPr>
      <w:r w:rsidRPr="005B17D3">
        <w:rPr>
          <w:rFonts w:eastAsia="Arial"/>
        </w:rPr>
        <w:t>Document Type</w:t>
      </w:r>
    </w:p>
    <w:p w14:paraId="0B6BF47C" w14:textId="2D1F1889" w:rsidR="00CF12AE" w:rsidRPr="005B17D3" w:rsidRDefault="00CF12AE" w:rsidP="001470FA">
      <w:pPr>
        <w:pStyle w:val="body"/>
        <w:numPr>
          <w:ilvl w:val="0"/>
          <w:numId w:val="440"/>
        </w:numPr>
      </w:pPr>
      <w:r w:rsidRPr="005B17D3">
        <w:rPr>
          <w:rFonts w:eastAsia="Arial"/>
        </w:rPr>
        <w:t>Date Uploaded</w:t>
      </w:r>
    </w:p>
    <w:p w14:paraId="478EFF1B" w14:textId="1CFCF87E" w:rsidR="00CF12AE" w:rsidRPr="005B17D3" w:rsidRDefault="00CF12AE" w:rsidP="001470FA">
      <w:pPr>
        <w:pStyle w:val="body"/>
        <w:numPr>
          <w:ilvl w:val="0"/>
          <w:numId w:val="440"/>
        </w:numPr>
      </w:pPr>
      <w:r w:rsidRPr="005B17D3">
        <w:rPr>
          <w:rFonts w:eastAsia="Arial"/>
        </w:rPr>
        <w:t>Uploaded by User</w:t>
      </w:r>
    </w:p>
    <w:p w14:paraId="53DD8247" w14:textId="4BAF9F77" w:rsidR="00CF12AE" w:rsidRPr="005B17D3" w:rsidRDefault="00CF12AE" w:rsidP="001470FA">
      <w:pPr>
        <w:pStyle w:val="body"/>
        <w:numPr>
          <w:ilvl w:val="0"/>
          <w:numId w:val="440"/>
        </w:numPr>
      </w:pPr>
      <w:r w:rsidRPr="005B17D3">
        <w:rPr>
          <w:rFonts w:eastAsia="Arial"/>
        </w:rPr>
        <w:t>Uploaded by Station</w:t>
      </w:r>
      <w:r w:rsidR="00ED6E07" w:rsidRPr="005B17D3">
        <w:rPr>
          <w:rFonts w:eastAsia="Arial"/>
        </w:rPr>
        <w:t xml:space="preserve"> ─ </w:t>
      </w:r>
      <w:r w:rsidR="00ED6E07" w:rsidRPr="005B17D3">
        <w:rPr>
          <w:noProof/>
        </w:rPr>
        <w:t>Enrollment System user's station number and name.</w:t>
      </w:r>
    </w:p>
    <w:p w14:paraId="73DBC4F7" w14:textId="364700B0" w:rsidR="00CF12AE" w:rsidRPr="005B17D3" w:rsidRDefault="00CF12AE" w:rsidP="001470FA">
      <w:pPr>
        <w:pStyle w:val="body"/>
        <w:numPr>
          <w:ilvl w:val="0"/>
          <w:numId w:val="440"/>
        </w:numPr>
      </w:pPr>
      <w:r w:rsidRPr="005B17D3">
        <w:rPr>
          <w:rFonts w:eastAsia="Arial"/>
        </w:rPr>
        <w:t>Comments</w:t>
      </w:r>
    </w:p>
    <w:p w14:paraId="5CBDF59B" w14:textId="5A6A88B3" w:rsidR="00CF12AE" w:rsidRPr="005B17D3" w:rsidRDefault="00CF12AE" w:rsidP="001470FA">
      <w:pPr>
        <w:pStyle w:val="body"/>
        <w:numPr>
          <w:ilvl w:val="0"/>
          <w:numId w:val="440"/>
        </w:numPr>
      </w:pPr>
      <w:r w:rsidRPr="005B17D3">
        <w:rPr>
          <w:rFonts w:eastAsia="Arial"/>
        </w:rPr>
        <w:t>Document ID</w:t>
      </w:r>
    </w:p>
    <w:p w14:paraId="1B538024" w14:textId="77777777" w:rsidR="00137B7E" w:rsidRPr="005B17D3" w:rsidRDefault="00CF12AE" w:rsidP="00EF3896">
      <w:pPr>
        <w:keepNext/>
        <w:spacing w:before="100" w:beforeAutospacing="1" w:after="100" w:afterAutospacing="1"/>
        <w:jc w:val="center"/>
      </w:pPr>
      <w:r w:rsidRPr="005B17D3">
        <w:rPr>
          <w:noProof/>
        </w:rPr>
        <w:drawing>
          <wp:inline distT="0" distB="0" distL="0" distR="0" wp14:anchorId="0E2AFD04" wp14:editId="71BCD4C5">
            <wp:extent cx="5943600" cy="788035"/>
            <wp:effectExtent l="0" t="0" r="0" b="0"/>
            <wp:docPr id="182" name="Picture 182" descr="Users can add comments to the document. On the Add New Comment panel, users will find document name, document type, date uploaded, uploaded by user, uploaded by station, comments, and document 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Users can add comments to the document. On the Add New Comment panel, users will find document name, document type, date uploaded, uplaoded by user, uploaded by station, comments, and document ID."/>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943600" cy="788035"/>
                    </a:xfrm>
                    <a:prstGeom prst="rect">
                      <a:avLst/>
                    </a:prstGeom>
                    <a:noFill/>
                    <a:ln>
                      <a:noFill/>
                    </a:ln>
                  </pic:spPr>
                </pic:pic>
              </a:graphicData>
            </a:graphic>
          </wp:inline>
        </w:drawing>
      </w:r>
    </w:p>
    <w:p w14:paraId="7E8425DA" w14:textId="655C5C0C" w:rsidR="00CF12AE" w:rsidRPr="005B17D3" w:rsidRDefault="00137B7E" w:rsidP="00EF3896">
      <w:pPr>
        <w:pStyle w:val="Caption"/>
      </w:pPr>
      <w:bookmarkStart w:id="1569" w:name="_Toc31622496"/>
      <w:r w:rsidRPr="005B17D3">
        <w:t xml:space="preserve">Figure </w:t>
      </w:r>
      <w:r w:rsidR="005B17D3" w:rsidRPr="005B17D3">
        <w:fldChar w:fldCharType="begin"/>
      </w:r>
      <w:r w:rsidR="005B17D3" w:rsidRPr="005B17D3">
        <w:instrText xml:space="preserve"> SEQ Figure \* ARABIC </w:instrText>
      </w:r>
      <w:r w:rsidR="005B17D3" w:rsidRPr="005B17D3">
        <w:fldChar w:fldCharType="separate"/>
      </w:r>
      <w:r w:rsidR="00086A98" w:rsidRPr="005B17D3">
        <w:rPr>
          <w:noProof/>
        </w:rPr>
        <w:t>139</w:t>
      </w:r>
      <w:r w:rsidR="005B17D3" w:rsidRPr="005B17D3">
        <w:rPr>
          <w:noProof/>
        </w:rPr>
        <w:fldChar w:fldCharType="end"/>
      </w:r>
      <w:r w:rsidRPr="005B17D3">
        <w:t>: Add New Comment</w:t>
      </w:r>
      <w:bookmarkEnd w:id="1569"/>
    </w:p>
    <w:p w14:paraId="1516126F" w14:textId="73AEC27F" w:rsidR="00CF12AE" w:rsidRPr="005B17D3" w:rsidRDefault="00CF12AE" w:rsidP="00EF3896">
      <w:pPr>
        <w:pStyle w:val="body"/>
      </w:pPr>
      <w:r w:rsidRPr="005B17D3">
        <w:rPr>
          <w:rFonts w:eastAsia="Arial"/>
          <w:szCs w:val="20"/>
        </w:rPr>
        <w:t xml:space="preserve">The record that was chosen on the </w:t>
      </w:r>
      <w:r w:rsidRPr="005B17D3">
        <w:rPr>
          <w:rFonts w:eastAsia="Arial"/>
          <w:b/>
          <w:szCs w:val="20"/>
        </w:rPr>
        <w:t>Search Documents</w:t>
      </w:r>
      <w:r w:rsidRPr="005B17D3">
        <w:rPr>
          <w:rFonts w:eastAsia="Arial"/>
          <w:szCs w:val="20"/>
        </w:rPr>
        <w:t xml:space="preserve"> screen populates the </w:t>
      </w:r>
      <w:r w:rsidRPr="005B17D3">
        <w:rPr>
          <w:rFonts w:eastAsia="Arial"/>
          <w:b/>
          <w:szCs w:val="20"/>
        </w:rPr>
        <w:t>Add New Comment</w:t>
      </w:r>
      <w:r w:rsidRPr="005B17D3">
        <w:rPr>
          <w:rFonts w:eastAsia="Arial"/>
          <w:szCs w:val="20"/>
        </w:rPr>
        <w:t xml:space="preserve"> screen. On the </w:t>
      </w:r>
      <w:r w:rsidRPr="005B17D3">
        <w:rPr>
          <w:rFonts w:eastAsia="Arial"/>
          <w:b/>
          <w:szCs w:val="20"/>
        </w:rPr>
        <w:t>Add New Comment</w:t>
      </w:r>
      <w:r w:rsidRPr="005B17D3">
        <w:rPr>
          <w:rFonts w:eastAsia="Arial"/>
          <w:szCs w:val="20"/>
        </w:rPr>
        <w:t xml:space="preserve"> screen, </w:t>
      </w:r>
      <w:bookmarkStart w:id="1570" w:name="_Hlk19956307"/>
      <w:r w:rsidRPr="005B17D3">
        <w:t xml:space="preserve">Enrollment System users with view and upload document, and/or remove comment permissions see the </w:t>
      </w:r>
      <w:r w:rsidRPr="005B17D3">
        <w:rPr>
          <w:b/>
        </w:rPr>
        <w:t>Add New Comment</w:t>
      </w:r>
      <w:r w:rsidRPr="005B17D3">
        <w:t xml:space="preserve"> link on every individual recor</w:t>
      </w:r>
      <w:bookmarkEnd w:id="1570"/>
      <w:r w:rsidRPr="005B17D3">
        <w:t>d.</w:t>
      </w:r>
    </w:p>
    <w:p w14:paraId="1268857D" w14:textId="77777777" w:rsidR="00137B7E" w:rsidRPr="005B17D3" w:rsidRDefault="00137B7E" w:rsidP="00EF3896">
      <w:pPr>
        <w:pStyle w:val="body"/>
      </w:pPr>
    </w:p>
    <w:p w14:paraId="0ACDE1E7" w14:textId="058CB9D1" w:rsidR="00CF12AE" w:rsidRPr="005B17D3" w:rsidRDefault="00CF12AE" w:rsidP="00EF3896">
      <w:pPr>
        <w:pStyle w:val="body"/>
      </w:pPr>
      <w:r w:rsidRPr="005B17D3">
        <w:rPr>
          <w:rFonts w:eastAsia="Arial"/>
          <w:szCs w:val="20"/>
        </w:rPr>
        <w:t>A comment is required; a 200-chara</w:t>
      </w:r>
      <w:r w:rsidR="009F142D" w:rsidRPr="005B17D3">
        <w:rPr>
          <w:rFonts w:eastAsia="Arial"/>
          <w:szCs w:val="20"/>
        </w:rPr>
        <w:t>c</w:t>
      </w:r>
      <w:r w:rsidRPr="005B17D3">
        <w:rPr>
          <w:rFonts w:eastAsia="Arial"/>
          <w:szCs w:val="20"/>
        </w:rPr>
        <w:t>ter limit in a free text box</w:t>
      </w:r>
      <w:r w:rsidRPr="005B17D3">
        <w:t>.</w:t>
      </w:r>
    </w:p>
    <w:p w14:paraId="2E15CAB7" w14:textId="77777777" w:rsidR="00007E6B" w:rsidRPr="005B17D3" w:rsidRDefault="00CF12AE" w:rsidP="00EF3896">
      <w:pPr>
        <w:keepNext/>
        <w:spacing w:before="100" w:beforeAutospacing="1" w:after="100" w:afterAutospacing="1"/>
        <w:jc w:val="center"/>
      </w:pPr>
      <w:r w:rsidRPr="005B17D3">
        <w:rPr>
          <w:noProof/>
        </w:rPr>
        <w:drawing>
          <wp:inline distT="0" distB="0" distL="0" distR="0" wp14:anchorId="22393482" wp14:editId="23091E41">
            <wp:extent cx="5372100" cy="1552575"/>
            <wp:effectExtent l="0" t="0" r="0" b="9525"/>
            <wp:docPr id="181" name="Picture 181" descr="Comments text box where users can enter an initial comment or a new comment followed by confirming or canceling the comment by clicking the Confirm button or Cancel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omments text box where users can enter an initial comment or a new comment followed by confirming or canceling the comment by clicking the Confirm button or Cancel button."/>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372100" cy="1552575"/>
                    </a:xfrm>
                    <a:prstGeom prst="rect">
                      <a:avLst/>
                    </a:prstGeom>
                    <a:noFill/>
                    <a:ln>
                      <a:noFill/>
                    </a:ln>
                  </pic:spPr>
                </pic:pic>
              </a:graphicData>
            </a:graphic>
          </wp:inline>
        </w:drawing>
      </w:r>
    </w:p>
    <w:p w14:paraId="515A8848" w14:textId="09FA4CA5" w:rsidR="00CF12AE" w:rsidRPr="005B17D3" w:rsidRDefault="00007E6B" w:rsidP="00EF3896">
      <w:pPr>
        <w:pStyle w:val="Caption"/>
      </w:pPr>
      <w:bookmarkStart w:id="1571" w:name="_Toc31622497"/>
      <w:r w:rsidRPr="005B17D3">
        <w:t xml:space="preserve">Figure </w:t>
      </w:r>
      <w:r w:rsidR="005B17D3" w:rsidRPr="005B17D3">
        <w:fldChar w:fldCharType="begin"/>
      </w:r>
      <w:r w:rsidR="005B17D3" w:rsidRPr="005B17D3">
        <w:instrText xml:space="preserve"> SEQ Figure \* ARABIC </w:instrText>
      </w:r>
      <w:r w:rsidR="005B17D3" w:rsidRPr="005B17D3">
        <w:fldChar w:fldCharType="separate"/>
      </w:r>
      <w:r w:rsidR="00086A98" w:rsidRPr="005B17D3">
        <w:rPr>
          <w:noProof/>
        </w:rPr>
        <w:t>140</w:t>
      </w:r>
      <w:r w:rsidR="005B17D3" w:rsidRPr="005B17D3">
        <w:rPr>
          <w:noProof/>
        </w:rPr>
        <w:fldChar w:fldCharType="end"/>
      </w:r>
      <w:r w:rsidRPr="005B17D3">
        <w:t>: Comments text box along with the Confirm and Cancel buttons</w:t>
      </w:r>
      <w:bookmarkEnd w:id="1571"/>
      <w:r w:rsidR="00CF12AE" w:rsidRPr="005B17D3">
        <w:t> </w:t>
      </w:r>
    </w:p>
    <w:p w14:paraId="23D4032C" w14:textId="6AB0B239" w:rsidR="00CF12AE" w:rsidRPr="005B17D3" w:rsidRDefault="00CF12AE" w:rsidP="00EF3896">
      <w:pPr>
        <w:pStyle w:val="body"/>
        <w:rPr>
          <w:rFonts w:eastAsia="Arial"/>
        </w:rPr>
      </w:pPr>
      <w:r w:rsidRPr="005B17D3">
        <w:rPr>
          <w:rFonts w:eastAsia="Arial"/>
        </w:rPr>
        <w:t xml:space="preserve">Enrollment System users can click the </w:t>
      </w:r>
      <w:r w:rsidRPr="005B17D3">
        <w:rPr>
          <w:rFonts w:eastAsia="Arial"/>
          <w:b/>
        </w:rPr>
        <w:t>CONFIRM</w:t>
      </w:r>
      <w:r w:rsidRPr="005B17D3">
        <w:rPr>
          <w:rFonts w:eastAsia="Arial"/>
        </w:rPr>
        <w:t xml:space="preserve"> button to add a comment or click the </w:t>
      </w:r>
      <w:r w:rsidRPr="005B17D3">
        <w:rPr>
          <w:rFonts w:eastAsia="Arial"/>
          <w:b/>
        </w:rPr>
        <w:t>CANCEL</w:t>
      </w:r>
      <w:r w:rsidRPr="005B17D3">
        <w:rPr>
          <w:rFonts w:eastAsia="Arial"/>
        </w:rPr>
        <w:t xml:space="preserve"> button to cancel. Clicking either button returns the Enrollment System user back to the </w:t>
      </w:r>
      <w:r w:rsidRPr="005B17D3">
        <w:rPr>
          <w:rFonts w:eastAsia="Arial"/>
          <w:b/>
        </w:rPr>
        <w:t>Search Documents</w:t>
      </w:r>
      <w:r w:rsidRPr="005B17D3">
        <w:rPr>
          <w:rFonts w:eastAsia="Arial"/>
        </w:rPr>
        <w:t xml:space="preserve"> screen.</w:t>
      </w:r>
    </w:p>
    <w:p w14:paraId="7A92B696" w14:textId="77777777" w:rsidR="00007E6B" w:rsidRPr="005B17D3" w:rsidRDefault="00007E6B" w:rsidP="00EF3896">
      <w:pPr>
        <w:pStyle w:val="body"/>
      </w:pPr>
    </w:p>
    <w:p w14:paraId="361AB612" w14:textId="5A540F58" w:rsidR="00CF12AE" w:rsidRPr="005B17D3" w:rsidRDefault="00CF12AE" w:rsidP="00EF3896">
      <w:pPr>
        <w:pStyle w:val="body"/>
      </w:pPr>
      <w:r w:rsidRPr="005B17D3">
        <w:rPr>
          <w:szCs w:val="22"/>
        </w:rPr>
        <w:t>Newly added comments display as a bulleted list.</w:t>
      </w:r>
    </w:p>
    <w:p w14:paraId="78B46A7E" w14:textId="77777777" w:rsidR="00007E6B" w:rsidRPr="005B17D3" w:rsidRDefault="00CF12AE" w:rsidP="00EF3896">
      <w:pPr>
        <w:keepNext/>
        <w:spacing w:before="100" w:beforeAutospacing="1" w:after="100" w:afterAutospacing="1"/>
        <w:jc w:val="center"/>
      </w:pPr>
      <w:r w:rsidRPr="005B17D3">
        <w:rPr>
          <w:noProof/>
        </w:rPr>
        <w:drawing>
          <wp:inline distT="0" distB="0" distL="0" distR="0" wp14:anchorId="07A01F98" wp14:editId="26FEA31B">
            <wp:extent cx="3714750" cy="1219200"/>
            <wp:effectExtent l="0" t="0" r="0" b="0"/>
            <wp:docPr id="180" name="Picture 180" descr="Comments column displaying multiple comments as a bulleted 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omments column displaying multiple comments as a bulleted list."/>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3714750" cy="1219200"/>
                    </a:xfrm>
                    <a:prstGeom prst="rect">
                      <a:avLst/>
                    </a:prstGeom>
                    <a:noFill/>
                    <a:ln>
                      <a:noFill/>
                    </a:ln>
                  </pic:spPr>
                </pic:pic>
              </a:graphicData>
            </a:graphic>
          </wp:inline>
        </w:drawing>
      </w:r>
    </w:p>
    <w:p w14:paraId="6CD96917" w14:textId="3D601B0F" w:rsidR="00CF12AE" w:rsidRPr="005B17D3" w:rsidRDefault="00007E6B" w:rsidP="00EF3896">
      <w:pPr>
        <w:pStyle w:val="Caption"/>
      </w:pPr>
      <w:bookmarkStart w:id="1572" w:name="_Toc31622498"/>
      <w:r w:rsidRPr="005B17D3">
        <w:t xml:space="preserve">Figure </w:t>
      </w:r>
      <w:r w:rsidR="005B17D3" w:rsidRPr="005B17D3">
        <w:fldChar w:fldCharType="begin"/>
      </w:r>
      <w:r w:rsidR="005B17D3" w:rsidRPr="005B17D3">
        <w:instrText xml:space="preserve"> SEQ Figure \* ARABIC </w:instrText>
      </w:r>
      <w:r w:rsidR="005B17D3" w:rsidRPr="005B17D3">
        <w:fldChar w:fldCharType="separate"/>
      </w:r>
      <w:r w:rsidR="00086A98" w:rsidRPr="005B17D3">
        <w:rPr>
          <w:noProof/>
        </w:rPr>
        <w:t>141</w:t>
      </w:r>
      <w:r w:rsidR="005B17D3" w:rsidRPr="005B17D3">
        <w:rPr>
          <w:noProof/>
        </w:rPr>
        <w:fldChar w:fldCharType="end"/>
      </w:r>
      <w:r w:rsidRPr="005B17D3">
        <w:t>: Comments column displaying multiple comments</w:t>
      </w:r>
      <w:bookmarkEnd w:id="1572"/>
      <w:r w:rsidR="00CF12AE" w:rsidRPr="005B17D3">
        <w:t> </w:t>
      </w:r>
    </w:p>
    <w:p w14:paraId="6BA177DC" w14:textId="77777777" w:rsidR="00CF12AE" w:rsidRPr="005B17D3" w:rsidRDefault="00CF12AE" w:rsidP="00EF3896">
      <w:pPr>
        <w:pStyle w:val="Caption"/>
        <w:jc w:val="left"/>
      </w:pPr>
      <w:r w:rsidRPr="005B17D3">
        <w:t>Upload Documents</w:t>
      </w:r>
    </w:p>
    <w:p w14:paraId="2C803154" w14:textId="0DF37715" w:rsidR="00CF12AE" w:rsidRPr="005B17D3" w:rsidRDefault="00CF12AE" w:rsidP="00EF3896">
      <w:pPr>
        <w:pStyle w:val="body"/>
        <w:rPr>
          <w:rFonts w:eastAsia="Arial"/>
        </w:rPr>
      </w:pPr>
      <w:r w:rsidRPr="005B17D3">
        <w:rPr>
          <w:rFonts w:eastAsia="Arial"/>
        </w:rPr>
        <w:t xml:space="preserve">The Enrollment System displays the following fields, in the following order on the </w:t>
      </w:r>
      <w:r w:rsidRPr="005B17D3">
        <w:rPr>
          <w:rFonts w:eastAsia="Arial"/>
          <w:b/>
        </w:rPr>
        <w:t>Upload Documents</w:t>
      </w:r>
      <w:r w:rsidRPr="005B17D3">
        <w:rPr>
          <w:rFonts w:eastAsia="Arial"/>
        </w:rPr>
        <w:t xml:space="preserve"> screen: </w:t>
      </w:r>
    </w:p>
    <w:p w14:paraId="502C25DD" w14:textId="77777777" w:rsidR="00007E6B" w:rsidRPr="005B17D3" w:rsidRDefault="00007E6B" w:rsidP="00EF3896">
      <w:pPr>
        <w:pStyle w:val="body"/>
      </w:pPr>
    </w:p>
    <w:p w14:paraId="4CF1277A" w14:textId="72E6F350" w:rsidR="00CF12AE" w:rsidRPr="005B17D3" w:rsidRDefault="005B17D3" w:rsidP="001470FA">
      <w:pPr>
        <w:pStyle w:val="body"/>
        <w:numPr>
          <w:ilvl w:val="0"/>
          <w:numId w:val="441"/>
        </w:numPr>
      </w:pPr>
      <w:r w:rsidRPr="005B17D3">
        <w:pict w14:anchorId="6B7663A1">
          <v:shape id="Picture 187" o:spid="_x0000_i1033" type="#_x0000_t75" alt="required field symbol" style="width:7.5pt;height:7.5pt;visibility:visible;mso-wrap-style:square">
            <v:imagedata r:id="rId97" o:title="required field symbol"/>
          </v:shape>
        </w:pict>
      </w:r>
      <w:r w:rsidR="00CF12AE" w:rsidRPr="005B17D3">
        <w:rPr>
          <w:rFonts w:eastAsia="Arial"/>
        </w:rPr>
        <w:t>Document Type dropdown</w:t>
      </w:r>
      <w:r w:rsidR="00965355" w:rsidRPr="005B17D3">
        <w:rPr>
          <w:rFonts w:eastAsia="Arial"/>
        </w:rPr>
        <w:t>.</w:t>
      </w:r>
    </w:p>
    <w:p w14:paraId="5A84437E" w14:textId="3A01217D" w:rsidR="00CF12AE" w:rsidRPr="005B17D3" w:rsidRDefault="005B17D3" w:rsidP="00EF3896">
      <w:pPr>
        <w:pStyle w:val="body"/>
        <w:ind w:left="720"/>
      </w:pPr>
      <w:r w:rsidRPr="005B17D3">
        <w:pict w14:anchorId="71A53653">
          <v:shape id="Picture 188" o:spid="_x0000_i1034" type="#_x0000_t75" alt="required field symbol" style="width:7.5pt;height:7.5pt;visibility:visible;mso-wrap-style:square">
            <v:imagedata r:id="rId97" o:title="required field symbol"/>
          </v:shape>
        </w:pict>
      </w:r>
      <w:r w:rsidR="00CF12AE" w:rsidRPr="005B17D3">
        <w:rPr>
          <w:rFonts w:eastAsia="Arial"/>
          <w:szCs w:val="22"/>
        </w:rPr>
        <w:t xml:space="preserve">Document Name dropdown. The Document Name dropdown </w:t>
      </w:r>
      <w:r w:rsidR="001D7633" w:rsidRPr="005B17D3">
        <w:rPr>
          <w:rFonts w:eastAsia="Arial"/>
          <w:szCs w:val="22"/>
        </w:rPr>
        <w:t>i</w:t>
      </w:r>
      <w:r w:rsidR="00CF12AE" w:rsidRPr="005B17D3">
        <w:rPr>
          <w:rFonts w:eastAsia="Arial"/>
          <w:szCs w:val="22"/>
        </w:rPr>
        <w:t>s grayed out and disabled until the user selects an option in the Document Type dropdown.</w:t>
      </w:r>
    </w:p>
    <w:p w14:paraId="1F1E2040" w14:textId="5D72FDD8" w:rsidR="00CF12AE" w:rsidRPr="005B17D3" w:rsidRDefault="005B17D3" w:rsidP="001470FA">
      <w:pPr>
        <w:pStyle w:val="body"/>
        <w:numPr>
          <w:ilvl w:val="0"/>
          <w:numId w:val="441"/>
        </w:numPr>
        <w:rPr>
          <w:rFonts w:eastAsia="Arial"/>
          <w:szCs w:val="22"/>
        </w:rPr>
      </w:pPr>
      <w:r w:rsidRPr="005B17D3">
        <w:pict w14:anchorId="5BD38A71">
          <v:shape id="Picture 189" o:spid="_x0000_i1035" type="#_x0000_t75" alt="required field symbol" style="width:7.5pt;height:7.5pt;visibility:visible;mso-wrap-style:square">
            <v:imagedata r:id="rId97" o:title="required field symbol"/>
          </v:shape>
        </w:pict>
      </w:r>
      <w:r w:rsidR="00CF12AE" w:rsidRPr="005B17D3">
        <w:rPr>
          <w:rFonts w:eastAsia="Arial"/>
          <w:szCs w:val="22"/>
        </w:rPr>
        <w:t>Upload Document field. The Browse button displays to the right.</w:t>
      </w:r>
    </w:p>
    <w:p w14:paraId="61C80B2B" w14:textId="21113116" w:rsidR="00CF12AE" w:rsidRPr="005B17D3" w:rsidRDefault="00CF12AE" w:rsidP="001470FA">
      <w:pPr>
        <w:pStyle w:val="body"/>
        <w:numPr>
          <w:ilvl w:val="0"/>
          <w:numId w:val="441"/>
        </w:numPr>
        <w:rPr>
          <w:rFonts w:eastAsia="Arial"/>
          <w:szCs w:val="22"/>
        </w:rPr>
      </w:pPr>
      <w:r w:rsidRPr="005B17D3">
        <w:rPr>
          <w:rFonts w:eastAsia="Arial"/>
          <w:szCs w:val="22"/>
        </w:rPr>
        <w:t>Comments textbox</w:t>
      </w:r>
      <w:r w:rsidR="00965355" w:rsidRPr="005B17D3">
        <w:rPr>
          <w:rFonts w:eastAsia="Arial"/>
          <w:szCs w:val="22"/>
        </w:rPr>
        <w:t>.</w:t>
      </w:r>
    </w:p>
    <w:p w14:paraId="52615B3E" w14:textId="77777777" w:rsidR="00CF12AE" w:rsidRPr="005B17D3" w:rsidRDefault="00CF12AE" w:rsidP="001470FA">
      <w:pPr>
        <w:pStyle w:val="body"/>
        <w:numPr>
          <w:ilvl w:val="0"/>
          <w:numId w:val="441"/>
        </w:numPr>
        <w:rPr>
          <w:szCs w:val="20"/>
        </w:rPr>
      </w:pPr>
      <w:r w:rsidRPr="005B17D3">
        <w:rPr>
          <w:rFonts w:eastAsia="Arial"/>
        </w:rPr>
        <w:t>ADD and CANCEL buttons.  Both buttons display together. </w:t>
      </w:r>
    </w:p>
    <w:p w14:paraId="719D4D28" w14:textId="77777777" w:rsidR="00007E6B" w:rsidRPr="005B17D3" w:rsidRDefault="00007E6B" w:rsidP="00EF3896">
      <w:pPr>
        <w:pStyle w:val="body"/>
      </w:pPr>
    </w:p>
    <w:p w14:paraId="7BF64591" w14:textId="4AABA599" w:rsidR="00CF12AE" w:rsidRPr="005B17D3" w:rsidRDefault="005B2FB3" w:rsidP="001470FA">
      <w:pPr>
        <w:pStyle w:val="body"/>
        <w:numPr>
          <w:ilvl w:val="0"/>
          <w:numId w:val="442"/>
        </w:numPr>
        <w:rPr>
          <w:b/>
          <w:i/>
        </w:rPr>
      </w:pPr>
      <w:r w:rsidRPr="005B17D3">
        <w:rPr>
          <w:b/>
          <w:i/>
        </w:rPr>
        <w:t xml:space="preserve">Indicates </w:t>
      </w:r>
      <w:r w:rsidR="00CF12AE" w:rsidRPr="005B17D3">
        <w:rPr>
          <w:b/>
          <w:i/>
        </w:rPr>
        <w:t>Required fields.</w:t>
      </w:r>
    </w:p>
    <w:p w14:paraId="614782FD" w14:textId="77777777" w:rsidR="00E8440B" w:rsidRPr="005B17D3" w:rsidRDefault="00CF12AE" w:rsidP="00EF3896">
      <w:pPr>
        <w:keepNext/>
        <w:spacing w:before="100" w:beforeAutospacing="1" w:after="100" w:afterAutospacing="1"/>
        <w:jc w:val="center"/>
      </w:pPr>
      <w:r w:rsidRPr="005B17D3">
        <w:rPr>
          <w:noProof/>
        </w:rPr>
        <w:drawing>
          <wp:inline distT="0" distB="0" distL="0" distR="0" wp14:anchorId="24E8BED2" wp14:editId="40664B19">
            <wp:extent cx="5943600" cy="1736090"/>
            <wp:effectExtent l="0" t="0" r="0" b="0"/>
            <wp:docPr id="179" name="Picture 179" descr="Users can upload pdf documents by selecting the Browse button and selecting a pdf to up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Users can upload pdf documents by selecting the Browse button and selecting a pdf to upload."/>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943600" cy="1736090"/>
                    </a:xfrm>
                    <a:prstGeom prst="rect">
                      <a:avLst/>
                    </a:prstGeom>
                    <a:noFill/>
                    <a:ln>
                      <a:noFill/>
                    </a:ln>
                  </pic:spPr>
                </pic:pic>
              </a:graphicData>
            </a:graphic>
          </wp:inline>
        </w:drawing>
      </w:r>
    </w:p>
    <w:p w14:paraId="6E11812D" w14:textId="5ED5C0E1" w:rsidR="00CF12AE" w:rsidRPr="005B17D3" w:rsidRDefault="00E8440B" w:rsidP="00EF3896">
      <w:pPr>
        <w:pStyle w:val="Caption"/>
      </w:pPr>
      <w:bookmarkStart w:id="1573" w:name="_Toc31622499"/>
      <w:r w:rsidRPr="005B17D3">
        <w:t xml:space="preserve">Figure </w:t>
      </w:r>
      <w:r w:rsidR="005B17D3" w:rsidRPr="005B17D3">
        <w:fldChar w:fldCharType="begin"/>
      </w:r>
      <w:r w:rsidR="005B17D3" w:rsidRPr="005B17D3">
        <w:instrText xml:space="preserve"> SEQ Figure \* ARABIC </w:instrText>
      </w:r>
      <w:r w:rsidR="005B17D3" w:rsidRPr="005B17D3">
        <w:fldChar w:fldCharType="separate"/>
      </w:r>
      <w:r w:rsidR="00086A98" w:rsidRPr="005B17D3">
        <w:rPr>
          <w:noProof/>
        </w:rPr>
        <w:t>142</w:t>
      </w:r>
      <w:r w:rsidR="005B17D3" w:rsidRPr="005B17D3">
        <w:rPr>
          <w:noProof/>
        </w:rPr>
        <w:fldChar w:fldCharType="end"/>
      </w:r>
      <w:r w:rsidRPr="005B17D3">
        <w:t>: Upload Document</w:t>
      </w:r>
      <w:bookmarkEnd w:id="1573"/>
      <w:r w:rsidR="00CF12AE" w:rsidRPr="005B17D3">
        <w:t> </w:t>
      </w:r>
    </w:p>
    <w:p w14:paraId="3095A0A5" w14:textId="6D976AFA" w:rsidR="00CF12AE" w:rsidRPr="005B17D3" w:rsidRDefault="00CF12AE" w:rsidP="00EF3896">
      <w:pPr>
        <w:pStyle w:val="body"/>
        <w:rPr>
          <w:rFonts w:eastAsia="Arial"/>
        </w:rPr>
      </w:pPr>
      <w:r w:rsidRPr="005B17D3">
        <w:rPr>
          <w:rFonts w:eastAsia="Arial"/>
        </w:rPr>
        <w:t xml:space="preserve">When the user clicks the </w:t>
      </w:r>
      <w:r w:rsidRPr="005B17D3">
        <w:rPr>
          <w:rFonts w:eastAsia="Arial"/>
          <w:b/>
        </w:rPr>
        <w:t>Document Type</w:t>
      </w:r>
      <w:r w:rsidRPr="005B17D3">
        <w:rPr>
          <w:rFonts w:eastAsia="Arial"/>
        </w:rPr>
        <w:t xml:space="preserve"> field, the following options display: </w:t>
      </w:r>
    </w:p>
    <w:p w14:paraId="64EFD940" w14:textId="77777777" w:rsidR="00E8440B" w:rsidRPr="005B17D3" w:rsidRDefault="00E8440B" w:rsidP="00EF3896">
      <w:pPr>
        <w:pStyle w:val="body"/>
      </w:pPr>
    </w:p>
    <w:p w14:paraId="7740B92C" w14:textId="4928E648" w:rsidR="00CF12AE" w:rsidRPr="005B17D3" w:rsidRDefault="005B17D3" w:rsidP="001470FA">
      <w:pPr>
        <w:pStyle w:val="body"/>
        <w:numPr>
          <w:ilvl w:val="0"/>
          <w:numId w:val="453"/>
        </w:numPr>
      </w:pPr>
      <w:hyperlink w:anchor="proof_discharge" w:history="1">
        <w:r w:rsidR="00CF12AE" w:rsidRPr="005B17D3">
          <w:rPr>
            <w:rStyle w:val="Hyperlink"/>
            <w:rFonts w:eastAsia="Arial"/>
            <w:szCs w:val="24"/>
          </w:rPr>
          <w:t>Proof of Discharge</w:t>
        </w:r>
      </w:hyperlink>
    </w:p>
    <w:p w14:paraId="090CC805" w14:textId="38D431B9" w:rsidR="00CF12AE" w:rsidRPr="005B17D3" w:rsidRDefault="005B17D3" w:rsidP="001470FA">
      <w:pPr>
        <w:pStyle w:val="body"/>
        <w:numPr>
          <w:ilvl w:val="0"/>
          <w:numId w:val="453"/>
        </w:numPr>
      </w:pPr>
      <w:hyperlink w:anchor="proof_of_spec_elig" w:history="1">
        <w:r w:rsidR="00CF12AE" w:rsidRPr="005B17D3">
          <w:rPr>
            <w:rStyle w:val="Hyperlink"/>
            <w:rFonts w:eastAsia="Arial"/>
            <w:szCs w:val="24"/>
          </w:rPr>
          <w:t>Proof of Special Eligibility</w:t>
        </w:r>
      </w:hyperlink>
    </w:p>
    <w:p w14:paraId="4A62252F" w14:textId="0CF9A595" w:rsidR="00CF12AE" w:rsidRPr="005B17D3" w:rsidRDefault="005B17D3" w:rsidP="001470FA">
      <w:pPr>
        <w:pStyle w:val="body"/>
        <w:numPr>
          <w:ilvl w:val="0"/>
          <w:numId w:val="453"/>
        </w:numPr>
      </w:pPr>
      <w:hyperlink w:anchor="proof_of_death" w:history="1">
        <w:r w:rsidR="00CF12AE" w:rsidRPr="005B17D3">
          <w:rPr>
            <w:rStyle w:val="Hyperlink"/>
            <w:rFonts w:eastAsia="Arial"/>
            <w:szCs w:val="24"/>
          </w:rPr>
          <w:t>Proof of Death</w:t>
        </w:r>
      </w:hyperlink>
    </w:p>
    <w:p w14:paraId="5B45F354" w14:textId="5BEE330B" w:rsidR="00CF12AE" w:rsidRPr="005B17D3" w:rsidRDefault="005B17D3" w:rsidP="001470FA">
      <w:pPr>
        <w:pStyle w:val="body"/>
        <w:numPr>
          <w:ilvl w:val="0"/>
          <w:numId w:val="453"/>
        </w:numPr>
      </w:pPr>
      <w:hyperlink w:anchor="appeals" w:history="1">
        <w:r w:rsidR="00CF12AE" w:rsidRPr="005B17D3">
          <w:rPr>
            <w:rStyle w:val="Hyperlink"/>
            <w:rFonts w:eastAsia="Arial"/>
            <w:szCs w:val="24"/>
          </w:rPr>
          <w:t>Appeals</w:t>
        </w:r>
      </w:hyperlink>
    </w:p>
    <w:p w14:paraId="51C78C9C" w14:textId="15FADBE7" w:rsidR="00E8440B" w:rsidRPr="005B17D3" w:rsidRDefault="00E8440B" w:rsidP="00EF3896">
      <w:pPr>
        <w:pStyle w:val="body"/>
      </w:pPr>
    </w:p>
    <w:p w14:paraId="2594B6D5" w14:textId="791647AC" w:rsidR="00CF12AE" w:rsidRPr="005B17D3" w:rsidRDefault="00CF12AE" w:rsidP="00EF3896">
      <w:pPr>
        <w:pStyle w:val="body"/>
      </w:pPr>
      <w:r w:rsidRPr="005B17D3">
        <w:rPr>
          <w:rFonts w:eastAsia="Arial"/>
        </w:rPr>
        <w:t xml:space="preserve">Initially, the </w:t>
      </w:r>
      <w:r w:rsidRPr="005B17D3">
        <w:rPr>
          <w:rFonts w:eastAsia="Arial"/>
          <w:b/>
        </w:rPr>
        <w:t>Document Name</w:t>
      </w:r>
      <w:r w:rsidRPr="005B17D3">
        <w:rPr>
          <w:rFonts w:eastAsia="Arial"/>
        </w:rPr>
        <w:t xml:space="preserve"> dropdown is disabled but when the Enrollment System user selects from the </w:t>
      </w:r>
      <w:r w:rsidRPr="005B17D3">
        <w:rPr>
          <w:rFonts w:eastAsia="Arial"/>
          <w:b/>
        </w:rPr>
        <w:t>Document Type</w:t>
      </w:r>
      <w:r w:rsidRPr="005B17D3">
        <w:rPr>
          <w:rFonts w:eastAsia="Arial"/>
        </w:rPr>
        <w:t xml:space="preserve"> dropdown, the </w:t>
      </w:r>
      <w:r w:rsidRPr="005B17D3">
        <w:rPr>
          <w:rFonts w:eastAsia="Arial"/>
          <w:b/>
        </w:rPr>
        <w:t>Document Name</w:t>
      </w:r>
      <w:r w:rsidRPr="005B17D3">
        <w:rPr>
          <w:rFonts w:eastAsia="Arial"/>
        </w:rPr>
        <w:t xml:space="preserve"> dropdown enables. When the Enrollment System user clicks the </w:t>
      </w:r>
      <w:r w:rsidRPr="005B17D3">
        <w:rPr>
          <w:rFonts w:eastAsia="Arial"/>
          <w:b/>
        </w:rPr>
        <w:t>BROWSE</w:t>
      </w:r>
      <w:r w:rsidRPr="005B17D3">
        <w:rPr>
          <w:rFonts w:eastAsia="Arial"/>
        </w:rPr>
        <w:t xml:space="preserve"> button</w:t>
      </w:r>
      <w:r w:rsidR="00DC233D" w:rsidRPr="005B17D3">
        <w:rPr>
          <w:rFonts w:eastAsia="Arial"/>
        </w:rPr>
        <w:t>, they can</w:t>
      </w:r>
      <w:r w:rsidRPr="005B17D3">
        <w:rPr>
          <w:rFonts w:eastAsia="Arial"/>
        </w:rPr>
        <w:t xml:space="preserve"> select a PDF document to upload to the Enrollment System. There is no limit to</w:t>
      </w:r>
      <w:r w:rsidR="003F4D99" w:rsidRPr="005B17D3">
        <w:rPr>
          <w:rFonts w:eastAsia="Arial"/>
        </w:rPr>
        <w:t xml:space="preserve"> the</w:t>
      </w:r>
      <w:r w:rsidRPr="005B17D3">
        <w:rPr>
          <w:rFonts w:eastAsia="Arial"/>
        </w:rPr>
        <w:t xml:space="preserve"> document size that can be uploaded.</w:t>
      </w:r>
    </w:p>
    <w:p w14:paraId="5536D0A2" w14:textId="7AB587AD" w:rsidR="00CF12AE" w:rsidRPr="005B17D3" w:rsidRDefault="00CF12AE" w:rsidP="00EF3896">
      <w:pPr>
        <w:pStyle w:val="body"/>
        <w:rPr>
          <w:rFonts w:eastAsia="Arial"/>
          <w:szCs w:val="22"/>
        </w:rPr>
      </w:pPr>
      <w:r w:rsidRPr="005B17D3">
        <w:rPr>
          <w:rFonts w:eastAsia="Arial"/>
          <w:szCs w:val="22"/>
        </w:rPr>
        <w:t xml:space="preserve">Once the Enrollment System user adds a document by clicking the </w:t>
      </w:r>
      <w:r w:rsidRPr="005B17D3">
        <w:rPr>
          <w:rFonts w:eastAsia="Arial"/>
          <w:b/>
          <w:szCs w:val="22"/>
        </w:rPr>
        <w:t>Add</w:t>
      </w:r>
      <w:r w:rsidRPr="005B17D3">
        <w:rPr>
          <w:rFonts w:eastAsia="Arial"/>
          <w:szCs w:val="22"/>
        </w:rPr>
        <w:t xml:space="preserve"> button, the Enrollment System determines if there are any errors.</w:t>
      </w:r>
    </w:p>
    <w:p w14:paraId="21230158" w14:textId="56F74C6F" w:rsidR="00E8440B" w:rsidRPr="005B17D3" w:rsidRDefault="00E8440B" w:rsidP="00EF3896">
      <w:pPr>
        <w:pStyle w:val="body"/>
        <w:rPr>
          <w:rFonts w:eastAsia="Arial"/>
          <w:szCs w:val="22"/>
        </w:rPr>
      </w:pPr>
    </w:p>
    <w:tbl>
      <w:tblPr>
        <w:tblStyle w:val="TableGrid"/>
        <w:tblW w:w="0" w:type="auto"/>
        <w:tblLook w:val="04A0" w:firstRow="1" w:lastRow="0" w:firstColumn="1" w:lastColumn="0" w:noHBand="0" w:noVBand="1"/>
      </w:tblPr>
      <w:tblGrid>
        <w:gridCol w:w="4675"/>
        <w:gridCol w:w="4675"/>
      </w:tblGrid>
      <w:tr w:rsidR="00E8440B" w:rsidRPr="005B17D3" w14:paraId="36E464CF" w14:textId="77777777" w:rsidTr="00402C0E">
        <w:trPr>
          <w:tblHeader/>
        </w:trPr>
        <w:tc>
          <w:tcPr>
            <w:tcW w:w="4675" w:type="dxa"/>
            <w:shd w:val="clear" w:color="auto" w:fill="D9E2F3" w:themeFill="accent1" w:themeFillTint="33"/>
          </w:tcPr>
          <w:p w14:paraId="639A7EE3" w14:textId="77777777" w:rsidR="00E8440B" w:rsidRPr="005B17D3" w:rsidRDefault="00E8440B" w:rsidP="00EF3896">
            <w:pPr>
              <w:pStyle w:val="body"/>
              <w:rPr>
                <w:rFonts w:ascii="Arial" w:hAnsi="Arial" w:cs="Arial"/>
                <w:b/>
                <w:sz w:val="22"/>
                <w:szCs w:val="22"/>
              </w:rPr>
            </w:pPr>
            <w:r w:rsidRPr="005B17D3">
              <w:rPr>
                <w:rFonts w:ascii="Arial" w:hAnsi="Arial" w:cs="Arial"/>
                <w:b/>
                <w:sz w:val="22"/>
                <w:szCs w:val="22"/>
              </w:rPr>
              <w:t>If</w:t>
            </w:r>
          </w:p>
        </w:tc>
        <w:tc>
          <w:tcPr>
            <w:tcW w:w="4675" w:type="dxa"/>
            <w:shd w:val="clear" w:color="auto" w:fill="D9E2F3" w:themeFill="accent1" w:themeFillTint="33"/>
          </w:tcPr>
          <w:p w14:paraId="3902AE45" w14:textId="13BB9A3A" w:rsidR="00E8440B" w:rsidRPr="005B17D3" w:rsidRDefault="00E8440B" w:rsidP="00EF3896">
            <w:pPr>
              <w:pStyle w:val="body"/>
              <w:rPr>
                <w:rFonts w:ascii="Arial" w:hAnsi="Arial" w:cs="Arial"/>
                <w:b/>
                <w:sz w:val="22"/>
                <w:szCs w:val="22"/>
              </w:rPr>
            </w:pPr>
            <w:r w:rsidRPr="005B17D3">
              <w:rPr>
                <w:rFonts w:ascii="Arial" w:hAnsi="Arial" w:cs="Arial"/>
                <w:b/>
                <w:sz w:val="22"/>
                <w:szCs w:val="22"/>
              </w:rPr>
              <w:t>Then</w:t>
            </w:r>
            <w:r w:rsidR="00020B84" w:rsidRPr="005B17D3">
              <w:rPr>
                <w:rFonts w:ascii="Arial" w:hAnsi="Arial" w:cs="Arial"/>
                <w:b/>
                <w:sz w:val="22"/>
                <w:szCs w:val="22"/>
              </w:rPr>
              <w:t xml:space="preserve"> the following error message displays</w:t>
            </w:r>
          </w:p>
        </w:tc>
      </w:tr>
      <w:tr w:rsidR="00020B84" w:rsidRPr="005B17D3" w14:paraId="2DE7B888" w14:textId="77777777" w:rsidTr="00402C0E">
        <w:tc>
          <w:tcPr>
            <w:tcW w:w="4675" w:type="dxa"/>
            <w:vAlign w:val="center"/>
          </w:tcPr>
          <w:p w14:paraId="72FC2792" w14:textId="09A5E3A1" w:rsidR="00020B84" w:rsidRPr="005B17D3" w:rsidRDefault="00020B84" w:rsidP="00EF3896">
            <w:pPr>
              <w:pStyle w:val="body"/>
            </w:pPr>
            <w:r w:rsidRPr="005B17D3">
              <w:rPr>
                <w:rFonts w:eastAsia="Arial"/>
              </w:rPr>
              <w:t>Document Name was NOT selected</w:t>
            </w:r>
          </w:p>
        </w:tc>
        <w:tc>
          <w:tcPr>
            <w:tcW w:w="4675" w:type="dxa"/>
            <w:vAlign w:val="center"/>
          </w:tcPr>
          <w:p w14:paraId="4E870C17" w14:textId="3C1A46D8" w:rsidR="00020B84" w:rsidRPr="005B17D3" w:rsidRDefault="00020B84" w:rsidP="00EF3896">
            <w:pPr>
              <w:pStyle w:val="body"/>
              <w:rPr>
                <w:i/>
              </w:rPr>
            </w:pPr>
            <w:r w:rsidRPr="005B17D3">
              <w:rPr>
                <w:rFonts w:eastAsia="Arial"/>
                <w:i/>
              </w:rPr>
              <w:t xml:space="preserve"> “Document Name is required”.</w:t>
            </w:r>
          </w:p>
        </w:tc>
      </w:tr>
      <w:tr w:rsidR="00020B84" w:rsidRPr="005B17D3" w14:paraId="7F4CE0C7" w14:textId="77777777" w:rsidTr="00402C0E">
        <w:tc>
          <w:tcPr>
            <w:tcW w:w="4675" w:type="dxa"/>
            <w:vAlign w:val="center"/>
          </w:tcPr>
          <w:p w14:paraId="2D9EFBA5" w14:textId="571C9E84" w:rsidR="00020B84" w:rsidRPr="005B17D3" w:rsidRDefault="00020B84" w:rsidP="00EF3896">
            <w:pPr>
              <w:pStyle w:val="body"/>
            </w:pPr>
            <w:r w:rsidRPr="005B17D3">
              <w:rPr>
                <w:rFonts w:eastAsia="Arial"/>
              </w:rPr>
              <w:t>No document in the Upload Document field</w:t>
            </w:r>
          </w:p>
        </w:tc>
        <w:tc>
          <w:tcPr>
            <w:tcW w:w="4675" w:type="dxa"/>
            <w:vAlign w:val="center"/>
          </w:tcPr>
          <w:p w14:paraId="4728B24C" w14:textId="7FFA03D1" w:rsidR="00020B84" w:rsidRPr="005B17D3" w:rsidRDefault="00020B84" w:rsidP="00EF3896">
            <w:pPr>
              <w:pStyle w:val="body"/>
              <w:rPr>
                <w:i/>
              </w:rPr>
            </w:pPr>
            <w:r w:rsidRPr="005B17D3">
              <w:rPr>
                <w:rFonts w:eastAsia="Arial"/>
                <w:i/>
              </w:rPr>
              <w:t xml:space="preserve"> “Document Upload is required”. </w:t>
            </w:r>
          </w:p>
        </w:tc>
      </w:tr>
      <w:tr w:rsidR="00020B84" w:rsidRPr="005B17D3" w14:paraId="5FA5CAF8" w14:textId="77777777" w:rsidTr="00402C0E">
        <w:tc>
          <w:tcPr>
            <w:tcW w:w="4675" w:type="dxa"/>
            <w:vAlign w:val="center"/>
          </w:tcPr>
          <w:p w14:paraId="69DA9710" w14:textId="35716F46" w:rsidR="00020B84" w:rsidRPr="005B17D3" w:rsidRDefault="00020B84" w:rsidP="00EF3896">
            <w:pPr>
              <w:pStyle w:val="body"/>
            </w:pPr>
            <w:r w:rsidRPr="005B17D3">
              <w:rPr>
                <w:rFonts w:eastAsia="Arial"/>
              </w:rPr>
              <w:t>Uploaded document is not in PDF format</w:t>
            </w:r>
          </w:p>
        </w:tc>
        <w:tc>
          <w:tcPr>
            <w:tcW w:w="4675" w:type="dxa"/>
            <w:vAlign w:val="center"/>
          </w:tcPr>
          <w:p w14:paraId="01E23F5F" w14:textId="5BC69E21" w:rsidR="00020B84" w:rsidRPr="005B17D3" w:rsidRDefault="00020B84" w:rsidP="00EF3896">
            <w:pPr>
              <w:pStyle w:val="body"/>
              <w:rPr>
                <w:i/>
              </w:rPr>
            </w:pPr>
            <w:r w:rsidRPr="005B17D3">
              <w:rPr>
                <w:rFonts w:eastAsia="Arial"/>
                <w:i/>
              </w:rPr>
              <w:t xml:space="preserve"> “PDF format is required”. </w:t>
            </w:r>
          </w:p>
        </w:tc>
      </w:tr>
      <w:tr w:rsidR="00020B84" w:rsidRPr="005B17D3" w14:paraId="75D4B660" w14:textId="77777777" w:rsidTr="00402C0E">
        <w:tc>
          <w:tcPr>
            <w:tcW w:w="4675" w:type="dxa"/>
            <w:vAlign w:val="center"/>
          </w:tcPr>
          <w:p w14:paraId="2653F538" w14:textId="6DAD3FB0" w:rsidR="00020B84" w:rsidRPr="005B17D3" w:rsidRDefault="00020B84" w:rsidP="00EF3896">
            <w:pPr>
              <w:pStyle w:val="body"/>
            </w:pPr>
            <w:r w:rsidRPr="005B17D3">
              <w:rPr>
                <w:rFonts w:eastAsia="Arial"/>
              </w:rPr>
              <w:t>Document path is incorrect in the Upload Document field</w:t>
            </w:r>
          </w:p>
        </w:tc>
        <w:tc>
          <w:tcPr>
            <w:tcW w:w="4675" w:type="dxa"/>
            <w:vAlign w:val="center"/>
          </w:tcPr>
          <w:p w14:paraId="7DF33211" w14:textId="2A712BC4" w:rsidR="00020B84" w:rsidRPr="005B17D3" w:rsidRDefault="00020B84" w:rsidP="00EF3896">
            <w:pPr>
              <w:pStyle w:val="body"/>
              <w:rPr>
                <w:i/>
              </w:rPr>
            </w:pPr>
            <w:r w:rsidRPr="005B17D3">
              <w:rPr>
                <w:rFonts w:eastAsia="Arial"/>
                <w:i/>
              </w:rPr>
              <w:t>“Document Upload path is incorrect”.</w:t>
            </w:r>
          </w:p>
        </w:tc>
      </w:tr>
      <w:tr w:rsidR="00020B84" w:rsidRPr="005B17D3" w14:paraId="38599A45" w14:textId="77777777" w:rsidTr="00611B3C">
        <w:trPr>
          <w:trHeight w:val="395"/>
        </w:trPr>
        <w:tc>
          <w:tcPr>
            <w:tcW w:w="4675" w:type="dxa"/>
            <w:vAlign w:val="center"/>
          </w:tcPr>
          <w:p w14:paraId="1E0CDD55" w14:textId="52A8B62C" w:rsidR="00020B84" w:rsidRPr="005B17D3" w:rsidRDefault="00020B84" w:rsidP="00EF3896">
            <w:pPr>
              <w:pStyle w:val="body"/>
            </w:pPr>
            <w:r w:rsidRPr="005B17D3">
              <w:rPr>
                <w:rFonts w:eastAsia="Arial"/>
              </w:rPr>
              <w:t>The user has entered over 200 characters in the Comments field</w:t>
            </w:r>
          </w:p>
        </w:tc>
        <w:tc>
          <w:tcPr>
            <w:tcW w:w="4675" w:type="dxa"/>
            <w:vAlign w:val="center"/>
          </w:tcPr>
          <w:p w14:paraId="2125B1E1" w14:textId="77777777" w:rsidR="00020B84" w:rsidRPr="005B17D3" w:rsidRDefault="00020B84" w:rsidP="00EF3896">
            <w:pPr>
              <w:pStyle w:val="body"/>
              <w:rPr>
                <w:rFonts w:eastAsia="Arial"/>
                <w:i/>
              </w:rPr>
            </w:pPr>
            <w:r w:rsidRPr="005B17D3">
              <w:rPr>
                <w:rFonts w:eastAsia="Arial"/>
                <w:i/>
              </w:rPr>
              <w:t>“Comments cannot be greater than 200 characters”.</w:t>
            </w:r>
          </w:p>
          <w:p w14:paraId="4A4C4E4E" w14:textId="77777777" w:rsidR="009F7A51" w:rsidRPr="005B17D3" w:rsidRDefault="009F7A51" w:rsidP="00EF3896">
            <w:pPr>
              <w:pStyle w:val="body"/>
              <w:rPr>
                <w:i/>
              </w:rPr>
            </w:pPr>
          </w:p>
          <w:p w14:paraId="274AFF56" w14:textId="77777777" w:rsidR="003A1C7D" w:rsidRPr="005B17D3" w:rsidRDefault="003A1C7D" w:rsidP="009F7A51">
            <w:pPr>
              <w:pStyle w:val="NoteLightbulb"/>
            </w:pPr>
          </w:p>
          <w:p w14:paraId="6E93D4DA" w14:textId="1EBF2DC1" w:rsidR="009F7A51" w:rsidRPr="005B17D3" w:rsidRDefault="009F7A51" w:rsidP="009F7A51">
            <w:pPr>
              <w:pStyle w:val="NoteLightbulb"/>
            </w:pPr>
            <w:r w:rsidRPr="005B17D3">
              <w:rPr>
                <w:b/>
              </w:rPr>
              <w:t>Note:</w:t>
            </w:r>
            <w:r w:rsidRPr="005B17D3">
              <w:t xml:space="preserve"> The user cannot add characters past the 200</w:t>
            </w:r>
            <w:r w:rsidR="00E80B87" w:rsidRPr="005B17D3">
              <w:t>-</w:t>
            </w:r>
            <w:r w:rsidRPr="005B17D3">
              <w:t xml:space="preserve">character limit in the </w:t>
            </w:r>
            <w:r w:rsidRPr="005B17D3">
              <w:rPr>
                <w:b/>
              </w:rPr>
              <w:t>Comments</w:t>
            </w:r>
            <w:r w:rsidR="00E80B87" w:rsidRPr="005B17D3">
              <w:rPr>
                <w:b/>
              </w:rPr>
              <w:t xml:space="preserve"> </w:t>
            </w:r>
            <w:r w:rsidRPr="005B17D3">
              <w:t>field.</w:t>
            </w:r>
            <w:r w:rsidR="00E80B87" w:rsidRPr="005B17D3">
              <w:t xml:space="preserve"> U</w:t>
            </w:r>
            <w:r w:rsidRPr="005B17D3">
              <w:t>sers can add an additional comment</w:t>
            </w:r>
            <w:r w:rsidR="00E80B87" w:rsidRPr="005B17D3">
              <w:t xml:space="preserve"> to accommodate a longer comment</w:t>
            </w:r>
            <w:r w:rsidRPr="005B17D3">
              <w:t>.</w:t>
            </w:r>
          </w:p>
        </w:tc>
      </w:tr>
      <w:tr w:rsidR="00827198" w:rsidRPr="005B17D3" w14:paraId="679AF930" w14:textId="77777777" w:rsidTr="00611B3C">
        <w:trPr>
          <w:trHeight w:val="395"/>
        </w:trPr>
        <w:tc>
          <w:tcPr>
            <w:tcW w:w="4675" w:type="dxa"/>
            <w:vAlign w:val="center"/>
          </w:tcPr>
          <w:p w14:paraId="41D06134" w14:textId="38C2A0AF" w:rsidR="00827198" w:rsidRPr="005B17D3" w:rsidRDefault="00827198" w:rsidP="00EF3896">
            <w:pPr>
              <w:pStyle w:val="body"/>
            </w:pPr>
            <w:r w:rsidRPr="005B17D3">
              <w:rPr>
                <w:rFonts w:eastAsia="Arial"/>
              </w:rPr>
              <w:t>All error checks passed </w:t>
            </w:r>
          </w:p>
        </w:tc>
        <w:tc>
          <w:tcPr>
            <w:tcW w:w="4675" w:type="dxa"/>
            <w:vAlign w:val="center"/>
          </w:tcPr>
          <w:p w14:paraId="722DF19D" w14:textId="2A1054BF" w:rsidR="00827198" w:rsidRPr="005B17D3" w:rsidRDefault="00827198" w:rsidP="00EF3896">
            <w:pPr>
              <w:pStyle w:val="body"/>
              <w:rPr>
                <w:rFonts w:eastAsia="Arial"/>
                <w:i/>
              </w:rPr>
            </w:pPr>
            <w:r w:rsidRPr="005B17D3">
              <w:rPr>
                <w:rFonts w:eastAsia="Arial"/>
                <w:i/>
              </w:rPr>
              <w:t>“Document was successfully uploaded and added”.</w:t>
            </w:r>
          </w:p>
        </w:tc>
      </w:tr>
    </w:tbl>
    <w:p w14:paraId="45318318" w14:textId="191E8CCC" w:rsidR="00E80B87" w:rsidRPr="005B17D3" w:rsidRDefault="00E80B87" w:rsidP="00EF3896">
      <w:pPr>
        <w:pStyle w:val="body"/>
        <w:rPr>
          <w:rFonts w:eastAsia="Arial"/>
        </w:rPr>
      </w:pPr>
    </w:p>
    <w:p w14:paraId="042EF94C" w14:textId="698A4E1E" w:rsidR="00E80B87" w:rsidRPr="005B17D3" w:rsidRDefault="00E80B87" w:rsidP="00EF3896">
      <w:pPr>
        <w:pStyle w:val="body"/>
        <w:rPr>
          <w:rFonts w:eastAsia="Arial"/>
        </w:rPr>
      </w:pPr>
      <w:r w:rsidRPr="005B17D3">
        <w:rPr>
          <w:rFonts w:eastAsia="Arial"/>
        </w:rPr>
        <w:t>The</w:t>
      </w:r>
      <w:r w:rsidRPr="005B17D3">
        <w:rPr>
          <w:rFonts w:eastAsia="Arial"/>
          <w:b/>
        </w:rPr>
        <w:t xml:space="preserve"> Submit </w:t>
      </w:r>
      <w:r w:rsidRPr="005B17D3">
        <w:rPr>
          <w:rFonts w:eastAsia="Arial"/>
        </w:rPr>
        <w:t>button remains disabled until the user has populated all required fields</w:t>
      </w:r>
      <w:r w:rsidR="00197A50" w:rsidRPr="005B17D3">
        <w:rPr>
          <w:rFonts w:eastAsia="Arial"/>
        </w:rPr>
        <w:t xml:space="preserve"> (</w:t>
      </w:r>
      <w:r w:rsidR="00197A50" w:rsidRPr="005B17D3">
        <w:rPr>
          <w:noProof/>
        </w:rPr>
        <w:drawing>
          <wp:inline distT="0" distB="0" distL="0" distR="0" wp14:anchorId="5BCD4341" wp14:editId="6C99F977">
            <wp:extent cx="119380" cy="119380"/>
            <wp:effectExtent l="19050" t="0" r="0" b="0"/>
            <wp:docPr id="1413" name="Picture 1413" descr="required fiel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8" descr="required field symbol"/>
                    <pic:cNvPicPr>
                      <a:picLocks noChangeAspect="1" noChangeArrowheads="1"/>
                    </pic:cNvPicPr>
                  </pic:nvPicPr>
                  <pic:blipFill>
                    <a:blip r:embed="rId33" cstate="print"/>
                    <a:srcRect/>
                    <a:stretch>
                      <a:fillRect/>
                    </a:stretch>
                  </pic:blipFill>
                  <pic:spPr bwMode="auto">
                    <a:xfrm>
                      <a:off x="0" y="0"/>
                      <a:ext cx="119380" cy="119380"/>
                    </a:xfrm>
                    <a:prstGeom prst="rect">
                      <a:avLst/>
                    </a:prstGeom>
                    <a:noFill/>
                    <a:ln w="9525">
                      <a:noFill/>
                      <a:miter lim="800000"/>
                      <a:headEnd/>
                      <a:tailEnd/>
                    </a:ln>
                  </pic:spPr>
                </pic:pic>
              </a:graphicData>
            </a:graphic>
          </wp:inline>
        </w:drawing>
      </w:r>
      <w:r w:rsidR="00197A50" w:rsidRPr="005B17D3">
        <w:rPr>
          <w:rFonts w:eastAsia="Arial"/>
        </w:rPr>
        <w:t>)</w:t>
      </w:r>
      <w:r w:rsidR="00FE0CE8" w:rsidRPr="005B17D3">
        <w:rPr>
          <w:rFonts w:eastAsia="Arial"/>
        </w:rPr>
        <w:t xml:space="preserve"> so </w:t>
      </w:r>
      <w:r w:rsidRPr="005B17D3">
        <w:rPr>
          <w:rFonts w:eastAsia="Arial"/>
        </w:rPr>
        <w:t>the user is unable to</w:t>
      </w:r>
      <w:r w:rsidR="00FE0CE8" w:rsidRPr="005B17D3">
        <w:rPr>
          <w:rFonts w:eastAsia="Arial"/>
        </w:rPr>
        <w:t xml:space="preserve"> </w:t>
      </w:r>
      <w:r w:rsidRPr="005B17D3">
        <w:rPr>
          <w:rFonts w:eastAsia="Arial"/>
        </w:rPr>
        <w:t>send invalid data.</w:t>
      </w:r>
      <w:r w:rsidR="00037C04" w:rsidRPr="005B17D3">
        <w:rPr>
          <w:rFonts w:eastAsia="Arial"/>
        </w:rPr>
        <w:t xml:space="preserve"> Concurrently,</w:t>
      </w:r>
      <w:r w:rsidRPr="005B17D3">
        <w:rPr>
          <w:rFonts w:eastAsia="Arial"/>
        </w:rPr>
        <w:t xml:space="preserve"> </w:t>
      </w:r>
      <w:r w:rsidR="00037C04" w:rsidRPr="005B17D3">
        <w:rPr>
          <w:rFonts w:eastAsia="Arial"/>
        </w:rPr>
        <w:t>t</w:t>
      </w:r>
      <w:r w:rsidRPr="005B17D3">
        <w:rPr>
          <w:rFonts w:eastAsia="Arial"/>
        </w:rPr>
        <w:t>his</w:t>
      </w:r>
      <w:r w:rsidR="00037C04" w:rsidRPr="005B17D3">
        <w:rPr>
          <w:rFonts w:eastAsia="Arial"/>
        </w:rPr>
        <w:t xml:space="preserve"> also</w:t>
      </w:r>
      <w:r w:rsidRPr="005B17D3">
        <w:rPr>
          <w:rFonts w:eastAsia="Arial"/>
        </w:rPr>
        <w:t xml:space="preserve"> ensures the </w:t>
      </w:r>
      <w:r w:rsidRPr="005B17D3">
        <w:rPr>
          <w:rFonts w:eastAsia="Arial"/>
          <w:b/>
        </w:rPr>
        <w:t>Document Management</w:t>
      </w:r>
      <w:r w:rsidRPr="005B17D3">
        <w:rPr>
          <w:rFonts w:eastAsia="Arial"/>
        </w:rPr>
        <w:t xml:space="preserve"> screen does not have to be</w:t>
      </w:r>
      <w:r w:rsidR="00037C04" w:rsidRPr="005B17D3">
        <w:rPr>
          <w:rFonts w:eastAsia="Arial"/>
        </w:rPr>
        <w:t xml:space="preserve"> </w:t>
      </w:r>
      <w:r w:rsidRPr="005B17D3">
        <w:rPr>
          <w:rFonts w:eastAsia="Arial"/>
        </w:rPr>
        <w:t>reloaded and the user will not lose the uploaded document file.</w:t>
      </w:r>
    </w:p>
    <w:p w14:paraId="00D4F6A8" w14:textId="77777777" w:rsidR="00E80B87" w:rsidRPr="005B17D3" w:rsidRDefault="00E80B87" w:rsidP="00EF3896">
      <w:pPr>
        <w:pStyle w:val="body"/>
        <w:rPr>
          <w:rFonts w:eastAsia="Arial"/>
        </w:rPr>
      </w:pPr>
    </w:p>
    <w:p w14:paraId="1BE8A033" w14:textId="177F11A7" w:rsidR="00CF12AE" w:rsidRPr="005B17D3" w:rsidRDefault="00CF12AE" w:rsidP="00EF3896">
      <w:pPr>
        <w:pStyle w:val="body"/>
      </w:pPr>
      <w:r w:rsidRPr="005B17D3">
        <w:rPr>
          <w:rFonts w:eastAsia="Arial"/>
        </w:rPr>
        <w:t xml:space="preserve">The Enrollment System populates the table in the </w:t>
      </w:r>
      <w:r w:rsidRPr="005B17D3">
        <w:rPr>
          <w:rFonts w:eastAsia="Arial"/>
          <w:b/>
        </w:rPr>
        <w:t>View Document</w:t>
      </w:r>
      <w:r w:rsidRPr="005B17D3">
        <w:rPr>
          <w:rFonts w:eastAsia="Arial"/>
        </w:rPr>
        <w:t xml:space="preserve"> panel with information about the upload.</w:t>
      </w:r>
    </w:p>
    <w:p w14:paraId="1E82E24E" w14:textId="77777777" w:rsidR="00020B84" w:rsidRPr="005B17D3" w:rsidRDefault="00020B84" w:rsidP="00EF3896">
      <w:pPr>
        <w:pStyle w:val="body"/>
        <w:rPr>
          <w:rFonts w:eastAsia="Arial"/>
        </w:rPr>
      </w:pPr>
    </w:p>
    <w:p w14:paraId="4656868B" w14:textId="537097CB" w:rsidR="00CF12AE" w:rsidRPr="005B17D3" w:rsidRDefault="00CF12AE" w:rsidP="00EF3896">
      <w:pPr>
        <w:pStyle w:val="body"/>
        <w:rPr>
          <w:rFonts w:eastAsia="Arial"/>
        </w:rPr>
      </w:pPr>
      <w:r w:rsidRPr="005B17D3">
        <w:rPr>
          <w:rFonts w:eastAsia="Arial"/>
        </w:rPr>
        <w:t xml:space="preserve">If the user clicks the </w:t>
      </w:r>
      <w:r w:rsidRPr="005B17D3">
        <w:rPr>
          <w:rFonts w:eastAsia="Arial"/>
          <w:b/>
        </w:rPr>
        <w:t>CANCEL</w:t>
      </w:r>
      <w:r w:rsidRPr="005B17D3">
        <w:rPr>
          <w:rFonts w:eastAsia="Arial"/>
        </w:rPr>
        <w:t xml:space="preserve"> button, the system removes the entered values the user selected or uploaded in the fields on the </w:t>
      </w:r>
      <w:r w:rsidRPr="005B17D3">
        <w:rPr>
          <w:rFonts w:eastAsia="Arial"/>
          <w:b/>
        </w:rPr>
        <w:t>Upload Document</w:t>
      </w:r>
      <w:r w:rsidRPr="005B17D3">
        <w:rPr>
          <w:rFonts w:eastAsia="Arial"/>
        </w:rPr>
        <w:t xml:space="preserve"> panel.</w:t>
      </w:r>
    </w:p>
    <w:p w14:paraId="217C3A83" w14:textId="77777777" w:rsidR="00020B84" w:rsidRPr="005B17D3" w:rsidRDefault="00020B84" w:rsidP="00EF3896">
      <w:pPr>
        <w:pStyle w:val="body"/>
      </w:pPr>
    </w:p>
    <w:p w14:paraId="00744DF4" w14:textId="77777777" w:rsidR="00CF12AE" w:rsidRPr="005B17D3" w:rsidRDefault="00CF12AE" w:rsidP="001470FA">
      <w:pPr>
        <w:pStyle w:val="body"/>
        <w:numPr>
          <w:ilvl w:val="0"/>
          <w:numId w:val="443"/>
        </w:numPr>
      </w:pPr>
      <w:r w:rsidRPr="005B17D3">
        <w:t xml:space="preserve">The following </w:t>
      </w:r>
      <w:r w:rsidRPr="005B17D3">
        <w:rPr>
          <w:rFonts w:eastAsia="Arial"/>
        </w:rPr>
        <w:t>cancellation message displays: </w:t>
      </w:r>
      <w:r w:rsidRPr="005B17D3">
        <w:rPr>
          <w:rFonts w:eastAsia="Arial"/>
          <w:i/>
        </w:rPr>
        <w:t>“Document upload was cancelled.”</w:t>
      </w:r>
      <w:r w:rsidRPr="005B17D3">
        <w:rPr>
          <w:rFonts w:eastAsia="Arial"/>
        </w:rPr>
        <w:t xml:space="preserve">  </w:t>
      </w:r>
    </w:p>
    <w:p w14:paraId="76B71F63" w14:textId="3EA5F95D" w:rsidR="00CF12AE" w:rsidRPr="005B17D3" w:rsidRDefault="00CF12AE" w:rsidP="00EF3896">
      <w:pPr>
        <w:spacing w:before="100" w:beforeAutospacing="1" w:after="100" w:afterAutospacing="1"/>
      </w:pPr>
    </w:p>
    <w:p w14:paraId="6A3C1DD9" w14:textId="77777777" w:rsidR="00CF12AE" w:rsidRPr="005B17D3" w:rsidRDefault="00CF12AE" w:rsidP="00EF3896">
      <w:pPr>
        <w:pStyle w:val="Caption"/>
        <w:jc w:val="left"/>
        <w:rPr>
          <w:rFonts w:eastAsia="Arial"/>
          <w:i/>
        </w:rPr>
      </w:pPr>
      <w:bookmarkStart w:id="1574" w:name="Proof_of_Discharge:"/>
      <w:bookmarkStart w:id="1575" w:name="proof_discharge"/>
      <w:bookmarkEnd w:id="1574"/>
      <w:r w:rsidRPr="005B17D3">
        <w:rPr>
          <w:rFonts w:eastAsia="Arial"/>
          <w:i/>
        </w:rPr>
        <w:t>Proof of Discharge:</w:t>
      </w:r>
    </w:p>
    <w:bookmarkEnd w:id="1575"/>
    <w:p w14:paraId="1F520040" w14:textId="1C941358" w:rsidR="00CF12AE" w:rsidRPr="005B17D3" w:rsidRDefault="00CF12AE" w:rsidP="00EF3896">
      <w:pPr>
        <w:pStyle w:val="body"/>
        <w:rPr>
          <w:rFonts w:eastAsia="Arial"/>
        </w:rPr>
      </w:pPr>
      <w:r w:rsidRPr="005B17D3">
        <w:rPr>
          <w:rFonts w:eastAsia="Arial"/>
        </w:rPr>
        <w:t xml:space="preserve">When the Enrollment System user selects </w:t>
      </w:r>
      <w:r w:rsidRPr="005B17D3">
        <w:rPr>
          <w:rFonts w:eastAsia="Arial"/>
          <w:b/>
        </w:rPr>
        <w:t>Proof of Discharge</w:t>
      </w:r>
      <w:r w:rsidRPr="005B17D3">
        <w:rPr>
          <w:rFonts w:eastAsia="Arial"/>
        </w:rPr>
        <w:t xml:space="preserve"> from the </w:t>
      </w:r>
      <w:r w:rsidRPr="005B17D3">
        <w:rPr>
          <w:rFonts w:eastAsia="Arial"/>
          <w:b/>
        </w:rPr>
        <w:t>Document Type</w:t>
      </w:r>
      <w:r w:rsidRPr="005B17D3">
        <w:rPr>
          <w:rFonts w:eastAsia="Arial"/>
        </w:rPr>
        <w:t xml:space="preserve"> dropdown, the following options display when the user clicks the </w:t>
      </w:r>
      <w:r w:rsidRPr="005B17D3">
        <w:rPr>
          <w:rFonts w:eastAsia="Arial"/>
          <w:b/>
        </w:rPr>
        <w:t>Document Name</w:t>
      </w:r>
      <w:r w:rsidRPr="005B17D3">
        <w:rPr>
          <w:rFonts w:eastAsia="Arial"/>
        </w:rPr>
        <w:t xml:space="preserve"> dropdown: </w:t>
      </w:r>
    </w:p>
    <w:p w14:paraId="77B6E617" w14:textId="77777777" w:rsidR="00E151B8" w:rsidRPr="005B17D3" w:rsidRDefault="00E151B8" w:rsidP="00EF3896">
      <w:pPr>
        <w:pStyle w:val="body"/>
      </w:pPr>
    </w:p>
    <w:p w14:paraId="27E058BD" w14:textId="77777777" w:rsidR="00CF12AE" w:rsidRPr="005B17D3" w:rsidRDefault="00CF12AE" w:rsidP="001470FA">
      <w:pPr>
        <w:pStyle w:val="body"/>
        <w:numPr>
          <w:ilvl w:val="0"/>
          <w:numId w:val="444"/>
        </w:numPr>
      </w:pPr>
      <w:r w:rsidRPr="005B17D3">
        <w:rPr>
          <w:rFonts w:eastAsia="Arial"/>
        </w:rPr>
        <w:t>DD-214</w:t>
      </w:r>
    </w:p>
    <w:p w14:paraId="64B91B0E" w14:textId="77777777" w:rsidR="00CF12AE" w:rsidRPr="005B17D3" w:rsidRDefault="00CF12AE" w:rsidP="001470FA">
      <w:pPr>
        <w:pStyle w:val="body"/>
        <w:numPr>
          <w:ilvl w:val="0"/>
          <w:numId w:val="444"/>
        </w:numPr>
      </w:pPr>
      <w:r w:rsidRPr="005B17D3">
        <w:rPr>
          <w:rFonts w:eastAsia="Arial"/>
        </w:rPr>
        <w:t>DD-215</w:t>
      </w:r>
    </w:p>
    <w:p w14:paraId="2C4FE478" w14:textId="77777777" w:rsidR="00CF12AE" w:rsidRPr="005B17D3" w:rsidRDefault="00CF12AE" w:rsidP="001470FA">
      <w:pPr>
        <w:pStyle w:val="body"/>
        <w:numPr>
          <w:ilvl w:val="0"/>
          <w:numId w:val="444"/>
        </w:numPr>
      </w:pPr>
      <w:r w:rsidRPr="005B17D3">
        <w:rPr>
          <w:rFonts w:eastAsia="Arial"/>
        </w:rPr>
        <w:t>WD AGO 53</w:t>
      </w:r>
    </w:p>
    <w:p w14:paraId="0FFC9727" w14:textId="77777777" w:rsidR="00CF12AE" w:rsidRPr="005B17D3" w:rsidRDefault="00CF12AE" w:rsidP="001470FA">
      <w:pPr>
        <w:pStyle w:val="body"/>
        <w:numPr>
          <w:ilvl w:val="0"/>
          <w:numId w:val="444"/>
        </w:numPr>
      </w:pPr>
      <w:r w:rsidRPr="005B17D3">
        <w:rPr>
          <w:rFonts w:eastAsia="Arial"/>
        </w:rPr>
        <w:t>WD AGO 55</w:t>
      </w:r>
    </w:p>
    <w:p w14:paraId="683F788D" w14:textId="005C4C1E" w:rsidR="00CF12AE" w:rsidRPr="005B17D3" w:rsidRDefault="00CF12AE" w:rsidP="00EF3896">
      <w:pPr>
        <w:spacing w:before="100" w:beforeAutospacing="1" w:after="100" w:afterAutospacing="1"/>
      </w:pPr>
      <w:bookmarkStart w:id="1576" w:name="proof_of_spec_elig"/>
    </w:p>
    <w:p w14:paraId="66009AB4" w14:textId="77777777" w:rsidR="00CF12AE" w:rsidRPr="005B17D3" w:rsidRDefault="00CF12AE" w:rsidP="00EF3896">
      <w:pPr>
        <w:pStyle w:val="Caption"/>
        <w:jc w:val="left"/>
        <w:rPr>
          <w:rFonts w:eastAsia="Arial"/>
          <w:i/>
        </w:rPr>
      </w:pPr>
      <w:bookmarkStart w:id="1577" w:name="Proof_of_Special_Eligibility:"/>
      <w:bookmarkEnd w:id="1577"/>
      <w:r w:rsidRPr="005B17D3">
        <w:rPr>
          <w:rFonts w:eastAsia="Arial"/>
          <w:i/>
        </w:rPr>
        <w:t>Proof of Special Eligibility:</w:t>
      </w:r>
    </w:p>
    <w:bookmarkEnd w:id="1576"/>
    <w:p w14:paraId="403BD14B" w14:textId="77777777" w:rsidR="00CF12AE" w:rsidRPr="005B17D3" w:rsidRDefault="00CF12AE" w:rsidP="00EF3896">
      <w:pPr>
        <w:spacing w:before="100" w:beforeAutospacing="1" w:after="100" w:afterAutospacing="1"/>
      </w:pPr>
      <w:r w:rsidRPr="005B17D3">
        <w:rPr>
          <w:rFonts w:ascii="Arial" w:eastAsia="Arial" w:hAnsi="Arial" w:cs="Arial"/>
          <w:sz w:val="22"/>
          <w:szCs w:val="20"/>
        </w:rPr>
        <w:t xml:space="preserve">When the Enrollment System user selects </w:t>
      </w:r>
      <w:r w:rsidRPr="005B17D3">
        <w:rPr>
          <w:rFonts w:ascii="Arial" w:eastAsia="Arial" w:hAnsi="Arial" w:cs="Arial"/>
          <w:b/>
          <w:sz w:val="22"/>
          <w:szCs w:val="20"/>
        </w:rPr>
        <w:t>Proof of Eligibility</w:t>
      </w:r>
      <w:r w:rsidRPr="005B17D3">
        <w:rPr>
          <w:rFonts w:ascii="Arial" w:eastAsia="Arial" w:hAnsi="Arial" w:cs="Arial"/>
          <w:sz w:val="22"/>
          <w:szCs w:val="20"/>
        </w:rPr>
        <w:t xml:space="preserve"> from the </w:t>
      </w:r>
      <w:r w:rsidRPr="005B17D3">
        <w:rPr>
          <w:rFonts w:ascii="Arial" w:eastAsia="Arial" w:hAnsi="Arial" w:cs="Arial"/>
          <w:b/>
          <w:sz w:val="22"/>
          <w:szCs w:val="20"/>
        </w:rPr>
        <w:t>Document Type</w:t>
      </w:r>
      <w:r w:rsidRPr="005B17D3">
        <w:rPr>
          <w:rFonts w:ascii="Arial" w:eastAsia="Arial" w:hAnsi="Arial" w:cs="Arial"/>
          <w:sz w:val="22"/>
          <w:szCs w:val="20"/>
        </w:rPr>
        <w:t xml:space="preserve"> dropdown, the following options display when the user clicks the </w:t>
      </w:r>
      <w:r w:rsidRPr="005B17D3">
        <w:rPr>
          <w:rFonts w:ascii="Arial" w:eastAsia="Arial" w:hAnsi="Arial" w:cs="Arial"/>
          <w:b/>
          <w:sz w:val="22"/>
          <w:szCs w:val="20"/>
        </w:rPr>
        <w:t>Document Name</w:t>
      </w:r>
      <w:r w:rsidRPr="005B17D3">
        <w:rPr>
          <w:rFonts w:ascii="Arial" w:eastAsia="Arial" w:hAnsi="Arial" w:cs="Arial"/>
          <w:sz w:val="22"/>
          <w:szCs w:val="20"/>
        </w:rPr>
        <w:t xml:space="preserve"> dropdown: </w:t>
      </w:r>
    </w:p>
    <w:p w14:paraId="51D90549" w14:textId="77777777" w:rsidR="00CF12AE" w:rsidRPr="005B17D3" w:rsidRDefault="00CF12AE" w:rsidP="001470FA">
      <w:pPr>
        <w:pStyle w:val="NormalWeb"/>
        <w:keepLines w:val="0"/>
        <w:numPr>
          <w:ilvl w:val="0"/>
          <w:numId w:val="431"/>
        </w:numPr>
        <w:tabs>
          <w:tab w:val="clear" w:pos="720"/>
          <w:tab w:val="num" w:pos="1440"/>
        </w:tabs>
        <w:spacing w:before="120" w:after="120"/>
      </w:pPr>
      <w:r w:rsidRPr="005B17D3">
        <w:rPr>
          <w:rFonts w:eastAsia="Arial"/>
        </w:rPr>
        <w:t>Military Orders of Award</w:t>
      </w:r>
    </w:p>
    <w:p w14:paraId="0DAC8F99" w14:textId="77777777" w:rsidR="00CF12AE" w:rsidRPr="005B17D3" w:rsidRDefault="00CF12AE" w:rsidP="001470FA">
      <w:pPr>
        <w:pStyle w:val="NormalWeb"/>
        <w:keepLines w:val="0"/>
        <w:numPr>
          <w:ilvl w:val="0"/>
          <w:numId w:val="431"/>
        </w:numPr>
        <w:tabs>
          <w:tab w:val="clear" w:pos="720"/>
          <w:tab w:val="num" w:pos="1440"/>
        </w:tabs>
        <w:spacing w:before="120" w:after="120"/>
      </w:pPr>
      <w:r w:rsidRPr="005B17D3">
        <w:rPr>
          <w:rFonts w:eastAsia="Arial"/>
        </w:rPr>
        <w:t>Official letter from National Archives</w:t>
      </w:r>
    </w:p>
    <w:p w14:paraId="300D9E66" w14:textId="77777777" w:rsidR="00CF12AE" w:rsidRPr="005B17D3" w:rsidRDefault="00CF12AE" w:rsidP="001470FA">
      <w:pPr>
        <w:pStyle w:val="NormalWeb"/>
        <w:keepLines w:val="0"/>
        <w:numPr>
          <w:ilvl w:val="0"/>
          <w:numId w:val="431"/>
        </w:numPr>
        <w:tabs>
          <w:tab w:val="clear" w:pos="720"/>
          <w:tab w:val="num" w:pos="1440"/>
        </w:tabs>
        <w:spacing w:before="120" w:after="120"/>
      </w:pPr>
      <w:r w:rsidRPr="005B17D3">
        <w:rPr>
          <w:rFonts w:eastAsia="Arial"/>
        </w:rPr>
        <w:t>Other Official Service Awards</w:t>
      </w:r>
    </w:p>
    <w:p w14:paraId="15828347" w14:textId="77777777" w:rsidR="00CF12AE" w:rsidRPr="005B17D3" w:rsidRDefault="00CF12AE" w:rsidP="001470FA">
      <w:pPr>
        <w:pStyle w:val="NormalWeb"/>
        <w:keepLines w:val="0"/>
        <w:numPr>
          <w:ilvl w:val="0"/>
          <w:numId w:val="431"/>
        </w:numPr>
        <w:tabs>
          <w:tab w:val="clear" w:pos="720"/>
          <w:tab w:val="num" w:pos="1440"/>
        </w:tabs>
        <w:spacing w:before="120" w:after="120"/>
      </w:pPr>
      <w:r w:rsidRPr="005B17D3">
        <w:rPr>
          <w:rFonts w:eastAsia="Arial"/>
        </w:rPr>
        <w:t>VBA/DoD File</w:t>
      </w:r>
    </w:p>
    <w:p w14:paraId="4AF2F490" w14:textId="6FE0BA84" w:rsidR="00CF12AE" w:rsidRPr="005B17D3" w:rsidRDefault="00CF12AE" w:rsidP="00EF3896">
      <w:pPr>
        <w:spacing w:before="100" w:beforeAutospacing="1" w:after="100" w:afterAutospacing="1"/>
      </w:pPr>
    </w:p>
    <w:p w14:paraId="659D13DF" w14:textId="77777777" w:rsidR="00CF12AE" w:rsidRPr="005B17D3" w:rsidRDefault="00CF12AE" w:rsidP="00EF3896">
      <w:pPr>
        <w:spacing w:before="100" w:beforeAutospacing="1" w:after="100" w:afterAutospacing="1"/>
        <w:rPr>
          <w:rFonts w:eastAsia="Arial"/>
        </w:rPr>
      </w:pPr>
      <w:bookmarkStart w:id="1578" w:name="Proof_of_Death:"/>
      <w:bookmarkStart w:id="1579" w:name="proof_of_death"/>
      <w:bookmarkEnd w:id="1578"/>
      <w:r w:rsidRPr="005B17D3">
        <w:rPr>
          <w:rFonts w:eastAsia="Arial"/>
          <w:b/>
          <w:i/>
        </w:rPr>
        <w:t>Proof of Death:</w:t>
      </w:r>
    </w:p>
    <w:bookmarkEnd w:id="1579"/>
    <w:p w14:paraId="561050DD" w14:textId="77777777" w:rsidR="00CF12AE" w:rsidRPr="005B17D3" w:rsidRDefault="00CF12AE" w:rsidP="00EF3896">
      <w:pPr>
        <w:pStyle w:val="BodyTextBullet1"/>
      </w:pPr>
      <w:r w:rsidRPr="005B17D3">
        <w:rPr>
          <w:rFonts w:eastAsia="Arial"/>
        </w:rPr>
        <w:t xml:space="preserve">When the Enrollment System user selects </w:t>
      </w:r>
      <w:r w:rsidRPr="005B17D3">
        <w:rPr>
          <w:rFonts w:eastAsia="Arial"/>
          <w:b/>
        </w:rPr>
        <w:t>Proof of Death</w:t>
      </w:r>
      <w:r w:rsidRPr="005B17D3">
        <w:rPr>
          <w:rFonts w:eastAsia="Arial"/>
        </w:rPr>
        <w:t xml:space="preserve"> from the </w:t>
      </w:r>
      <w:r w:rsidRPr="005B17D3">
        <w:rPr>
          <w:rFonts w:eastAsia="Arial"/>
          <w:b/>
        </w:rPr>
        <w:t>Document Type</w:t>
      </w:r>
      <w:r w:rsidRPr="005B17D3">
        <w:rPr>
          <w:rFonts w:eastAsia="Arial"/>
        </w:rPr>
        <w:t xml:space="preserve"> dropdown, the following options display when the user clicks the </w:t>
      </w:r>
      <w:r w:rsidRPr="005B17D3">
        <w:rPr>
          <w:rFonts w:eastAsia="Arial"/>
          <w:b/>
        </w:rPr>
        <w:t>Document Name</w:t>
      </w:r>
      <w:r w:rsidRPr="005B17D3">
        <w:rPr>
          <w:rFonts w:eastAsia="Arial"/>
        </w:rPr>
        <w:t xml:space="preserve"> dropdown: </w:t>
      </w:r>
    </w:p>
    <w:p w14:paraId="4AFB1BFB" w14:textId="77777777" w:rsidR="00CF12AE" w:rsidRPr="005B17D3" w:rsidRDefault="00CF12AE" w:rsidP="001470FA">
      <w:pPr>
        <w:pStyle w:val="body"/>
        <w:numPr>
          <w:ilvl w:val="0"/>
          <w:numId w:val="445"/>
        </w:numPr>
      </w:pPr>
      <w:r w:rsidRPr="005B17D3">
        <w:rPr>
          <w:rFonts w:eastAsia="Arial"/>
        </w:rPr>
        <w:t>Clinical Summary US Govt</w:t>
      </w:r>
    </w:p>
    <w:p w14:paraId="1E6D4307" w14:textId="77777777" w:rsidR="00CF12AE" w:rsidRPr="005B17D3" w:rsidRDefault="00CF12AE" w:rsidP="001470FA">
      <w:pPr>
        <w:pStyle w:val="body"/>
        <w:numPr>
          <w:ilvl w:val="0"/>
          <w:numId w:val="445"/>
        </w:numPr>
      </w:pPr>
      <w:r w:rsidRPr="005B17D3">
        <w:rPr>
          <w:rFonts w:eastAsia="Arial"/>
        </w:rPr>
        <w:t>Coroner's Report</w:t>
      </w:r>
    </w:p>
    <w:p w14:paraId="60B12B06" w14:textId="77777777" w:rsidR="00CF12AE" w:rsidRPr="005B17D3" w:rsidRDefault="00CF12AE" w:rsidP="001470FA">
      <w:pPr>
        <w:pStyle w:val="body"/>
        <w:numPr>
          <w:ilvl w:val="0"/>
          <w:numId w:val="445"/>
        </w:numPr>
      </w:pPr>
      <w:r w:rsidRPr="005B17D3">
        <w:rPr>
          <w:rFonts w:eastAsia="Arial"/>
        </w:rPr>
        <w:t>Death Certificate</w:t>
      </w:r>
    </w:p>
    <w:p w14:paraId="07CC69F6" w14:textId="77777777" w:rsidR="00CF12AE" w:rsidRPr="005B17D3" w:rsidRDefault="00CF12AE" w:rsidP="001470FA">
      <w:pPr>
        <w:pStyle w:val="body"/>
        <w:numPr>
          <w:ilvl w:val="0"/>
          <w:numId w:val="445"/>
        </w:numPr>
      </w:pPr>
      <w:r w:rsidRPr="005B17D3">
        <w:rPr>
          <w:rFonts w:eastAsia="Arial"/>
        </w:rPr>
        <w:t>Death Certificate US Govt </w:t>
      </w:r>
    </w:p>
    <w:p w14:paraId="4809C19B" w14:textId="77777777" w:rsidR="00CF12AE" w:rsidRPr="005B17D3" w:rsidRDefault="00CF12AE" w:rsidP="001470FA">
      <w:pPr>
        <w:pStyle w:val="body"/>
        <w:numPr>
          <w:ilvl w:val="0"/>
          <w:numId w:val="445"/>
        </w:numPr>
      </w:pPr>
      <w:r w:rsidRPr="005B17D3">
        <w:rPr>
          <w:rFonts w:eastAsia="Arial"/>
        </w:rPr>
        <w:t>EVVE Certification</w:t>
      </w:r>
    </w:p>
    <w:p w14:paraId="39553CD6" w14:textId="77777777" w:rsidR="00CF12AE" w:rsidRPr="005B17D3" w:rsidRDefault="00CF12AE" w:rsidP="001470FA">
      <w:pPr>
        <w:pStyle w:val="body"/>
        <w:numPr>
          <w:ilvl w:val="0"/>
          <w:numId w:val="445"/>
        </w:numPr>
      </w:pPr>
      <w:r w:rsidRPr="005B17D3">
        <w:rPr>
          <w:rFonts w:eastAsia="Arial"/>
        </w:rPr>
        <w:t>EVVE Fact of Death Query</w:t>
      </w:r>
    </w:p>
    <w:p w14:paraId="160BBC4E" w14:textId="77777777" w:rsidR="00CF12AE" w:rsidRPr="005B17D3" w:rsidRDefault="00CF12AE" w:rsidP="001470FA">
      <w:pPr>
        <w:pStyle w:val="body"/>
        <w:numPr>
          <w:ilvl w:val="0"/>
          <w:numId w:val="445"/>
        </w:numPr>
      </w:pPr>
      <w:r w:rsidRPr="005B17D3">
        <w:rPr>
          <w:rFonts w:eastAsia="Arial"/>
        </w:rPr>
        <w:t>No Other 38 CFR Documentation Affidavit Provided</w:t>
      </w:r>
    </w:p>
    <w:p w14:paraId="5B43B8A7" w14:textId="77777777" w:rsidR="00CF12AE" w:rsidRPr="005B17D3" w:rsidRDefault="00CF12AE" w:rsidP="001470FA">
      <w:pPr>
        <w:pStyle w:val="body"/>
        <w:numPr>
          <w:ilvl w:val="0"/>
          <w:numId w:val="445"/>
        </w:numPr>
      </w:pPr>
      <w:r w:rsidRPr="005B17D3">
        <w:rPr>
          <w:rFonts w:eastAsia="Arial"/>
        </w:rPr>
        <w:t>No Other 38 CFR Documentation Official Finding</w:t>
      </w:r>
    </w:p>
    <w:p w14:paraId="500FC0F9" w14:textId="77777777" w:rsidR="00CF12AE" w:rsidRPr="005B17D3" w:rsidRDefault="00CF12AE" w:rsidP="001470FA">
      <w:pPr>
        <w:pStyle w:val="body"/>
        <w:numPr>
          <w:ilvl w:val="0"/>
          <w:numId w:val="445"/>
        </w:numPr>
      </w:pPr>
      <w:r w:rsidRPr="005B17D3">
        <w:rPr>
          <w:rFonts w:eastAsia="Arial"/>
        </w:rPr>
        <w:t>No Other 38 CFR Document Other Federal Agency Finding</w:t>
      </w:r>
    </w:p>
    <w:p w14:paraId="076AF64A" w14:textId="04340550" w:rsidR="00CF12AE" w:rsidRPr="005B17D3" w:rsidRDefault="00CF12AE" w:rsidP="001470FA">
      <w:pPr>
        <w:pStyle w:val="body"/>
        <w:numPr>
          <w:ilvl w:val="0"/>
          <w:numId w:val="445"/>
        </w:numPr>
      </w:pPr>
      <w:r w:rsidRPr="005B17D3">
        <w:rPr>
          <w:rFonts w:eastAsia="Arial"/>
        </w:rPr>
        <w:t>Non</w:t>
      </w:r>
      <w:r w:rsidR="007B0BB4" w:rsidRPr="005B17D3">
        <w:rPr>
          <w:rFonts w:eastAsia="Arial"/>
        </w:rPr>
        <w:t>-</w:t>
      </w:r>
      <w:r w:rsidRPr="005B17D3">
        <w:rPr>
          <w:rFonts w:eastAsia="Arial"/>
        </w:rPr>
        <w:t>US Death Civilian Employee Official Report</w:t>
      </w:r>
    </w:p>
    <w:p w14:paraId="2D772297" w14:textId="5ABC88BB" w:rsidR="00CF12AE" w:rsidRPr="005B17D3" w:rsidRDefault="00CF12AE" w:rsidP="001470FA">
      <w:pPr>
        <w:pStyle w:val="body"/>
        <w:numPr>
          <w:ilvl w:val="0"/>
          <w:numId w:val="445"/>
        </w:numPr>
      </w:pPr>
      <w:r w:rsidRPr="005B17D3">
        <w:rPr>
          <w:rFonts w:eastAsia="Arial"/>
        </w:rPr>
        <w:t>Non</w:t>
      </w:r>
      <w:r w:rsidR="007B0BB4" w:rsidRPr="005B17D3">
        <w:rPr>
          <w:rFonts w:eastAsia="Arial"/>
        </w:rPr>
        <w:t>-</w:t>
      </w:r>
      <w:r w:rsidRPr="005B17D3">
        <w:rPr>
          <w:rFonts w:eastAsia="Arial"/>
        </w:rPr>
        <w:t>US Death Public Record Authenticated</w:t>
      </w:r>
    </w:p>
    <w:p w14:paraId="4E76CD0D" w14:textId="0DD65065" w:rsidR="00CF12AE" w:rsidRPr="005B17D3" w:rsidRDefault="00CF12AE" w:rsidP="001470FA">
      <w:pPr>
        <w:pStyle w:val="body"/>
        <w:numPr>
          <w:ilvl w:val="0"/>
          <w:numId w:val="445"/>
        </w:numPr>
      </w:pPr>
      <w:r w:rsidRPr="005B17D3">
        <w:rPr>
          <w:rFonts w:eastAsia="Arial"/>
        </w:rPr>
        <w:t>Non</w:t>
      </w:r>
      <w:r w:rsidR="007B0BB4" w:rsidRPr="005B17D3">
        <w:rPr>
          <w:rFonts w:eastAsia="Arial"/>
        </w:rPr>
        <w:t>-</w:t>
      </w:r>
      <w:r w:rsidRPr="005B17D3">
        <w:rPr>
          <w:rFonts w:eastAsia="Arial"/>
        </w:rPr>
        <w:t>US Death US Consular Report of Death</w:t>
      </w:r>
    </w:p>
    <w:p w14:paraId="3EA54F87" w14:textId="77777777" w:rsidR="00CF12AE" w:rsidRPr="005B17D3" w:rsidRDefault="00CF12AE" w:rsidP="001470FA">
      <w:pPr>
        <w:pStyle w:val="body"/>
        <w:numPr>
          <w:ilvl w:val="0"/>
          <w:numId w:val="445"/>
        </w:numPr>
      </w:pPr>
      <w:r w:rsidRPr="005B17D3">
        <w:rPr>
          <w:rFonts w:eastAsia="Arial"/>
        </w:rPr>
        <w:t>Official Report Uniformed Service</w:t>
      </w:r>
    </w:p>
    <w:p w14:paraId="66E8C5C8" w14:textId="77777777" w:rsidR="00CF12AE" w:rsidRPr="005B17D3" w:rsidRDefault="00CF12AE" w:rsidP="001470FA">
      <w:pPr>
        <w:pStyle w:val="body"/>
        <w:numPr>
          <w:ilvl w:val="0"/>
          <w:numId w:val="445"/>
        </w:numPr>
      </w:pPr>
      <w:r w:rsidRPr="005B17D3">
        <w:rPr>
          <w:rFonts w:eastAsia="Arial"/>
        </w:rPr>
        <w:t>State Public Record of Death  </w:t>
      </w:r>
    </w:p>
    <w:p w14:paraId="7A15C261" w14:textId="17AD643D" w:rsidR="00CF12AE" w:rsidRPr="005B17D3" w:rsidRDefault="00CF12AE" w:rsidP="001470FA">
      <w:pPr>
        <w:pStyle w:val="body"/>
        <w:numPr>
          <w:ilvl w:val="0"/>
          <w:numId w:val="445"/>
        </w:numPr>
      </w:pPr>
      <w:r w:rsidRPr="005B17D3">
        <w:rPr>
          <w:rFonts w:eastAsia="Arial"/>
        </w:rPr>
        <w:t>Unexplained Absence 38 CFR § 3.212 Criteria Met</w:t>
      </w:r>
    </w:p>
    <w:p w14:paraId="71EB2F74" w14:textId="77777777" w:rsidR="007B0BB4" w:rsidRPr="005B17D3" w:rsidRDefault="007B0BB4" w:rsidP="00EF3896">
      <w:pPr>
        <w:pStyle w:val="body"/>
      </w:pPr>
    </w:p>
    <w:p w14:paraId="3073DDE0" w14:textId="6DB7C4C2" w:rsidR="00CF12AE" w:rsidRPr="005B17D3" w:rsidRDefault="00CF12AE" w:rsidP="00474E83">
      <w:pPr>
        <w:pStyle w:val="NoteLightbulb"/>
      </w:pPr>
      <w:r w:rsidRPr="005B17D3">
        <w:rPr>
          <w:rFonts w:eastAsia="Arial"/>
          <w:b/>
        </w:rPr>
        <w:t>Note:</w:t>
      </w:r>
      <w:r w:rsidRPr="005B17D3">
        <w:rPr>
          <w:rFonts w:eastAsia="Arial"/>
        </w:rPr>
        <w:t xml:space="preserve">  Proof of Death documents are also listed in the </w:t>
      </w:r>
      <w:r w:rsidRPr="005B17D3">
        <w:rPr>
          <w:rFonts w:eastAsia="Arial"/>
          <w:b/>
        </w:rPr>
        <w:t>Supporting Document Short Name</w:t>
      </w:r>
      <w:r w:rsidRPr="005B17D3">
        <w:rPr>
          <w:rFonts w:eastAsia="Arial"/>
        </w:rPr>
        <w:t xml:space="preserve"> dropdown.</w:t>
      </w:r>
    </w:p>
    <w:p w14:paraId="6813A7D9" w14:textId="77777777" w:rsidR="00CF12AE" w:rsidRPr="005B17D3" w:rsidRDefault="00CF12AE" w:rsidP="00EF3896">
      <w:pPr>
        <w:spacing w:before="100" w:beforeAutospacing="1" w:after="100" w:afterAutospacing="1"/>
        <w:rPr>
          <w:rFonts w:eastAsia="Arial"/>
        </w:rPr>
      </w:pPr>
      <w:bookmarkStart w:id="1580" w:name="Appeals:"/>
      <w:bookmarkStart w:id="1581" w:name="appeals"/>
      <w:bookmarkEnd w:id="1580"/>
      <w:r w:rsidRPr="005B17D3">
        <w:rPr>
          <w:rFonts w:eastAsia="Arial"/>
          <w:b/>
          <w:i/>
        </w:rPr>
        <w:t>Appeals:</w:t>
      </w:r>
    </w:p>
    <w:bookmarkEnd w:id="1581"/>
    <w:p w14:paraId="551B28FD" w14:textId="77777777" w:rsidR="00CF12AE" w:rsidRPr="005B17D3" w:rsidRDefault="00CF12AE" w:rsidP="00EF3896">
      <w:pPr>
        <w:pStyle w:val="NormalWeb"/>
        <w:rPr>
          <w:sz w:val="22"/>
          <w:szCs w:val="20"/>
        </w:rPr>
      </w:pPr>
      <w:r w:rsidRPr="005B17D3">
        <w:rPr>
          <w:rFonts w:eastAsia="Arial"/>
        </w:rPr>
        <w:t xml:space="preserve">When the Enrollment System user selects </w:t>
      </w:r>
      <w:r w:rsidRPr="005B17D3">
        <w:rPr>
          <w:rFonts w:eastAsia="Arial"/>
          <w:b/>
        </w:rPr>
        <w:t>Appeals</w:t>
      </w:r>
      <w:r w:rsidRPr="005B17D3">
        <w:rPr>
          <w:rFonts w:eastAsia="Arial"/>
        </w:rPr>
        <w:t xml:space="preserve"> from the </w:t>
      </w:r>
      <w:r w:rsidRPr="005B17D3">
        <w:rPr>
          <w:rFonts w:eastAsia="Arial"/>
          <w:b/>
        </w:rPr>
        <w:t>Document Type</w:t>
      </w:r>
      <w:r w:rsidRPr="005B17D3">
        <w:rPr>
          <w:rFonts w:eastAsia="Arial"/>
        </w:rPr>
        <w:t xml:space="preserve"> dropdown, the following options display when the user clicks the </w:t>
      </w:r>
      <w:r w:rsidRPr="005B17D3">
        <w:rPr>
          <w:rFonts w:eastAsia="Arial"/>
          <w:b/>
        </w:rPr>
        <w:t>Document Name</w:t>
      </w:r>
      <w:r w:rsidRPr="005B17D3">
        <w:rPr>
          <w:rFonts w:eastAsia="Arial"/>
        </w:rPr>
        <w:t xml:space="preserve"> dropdown: </w:t>
      </w:r>
    </w:p>
    <w:p w14:paraId="0E00671A" w14:textId="77777777" w:rsidR="00CF12AE" w:rsidRPr="005B17D3" w:rsidRDefault="00CF12AE" w:rsidP="001470FA">
      <w:pPr>
        <w:pStyle w:val="NormalWeb"/>
        <w:keepLines w:val="0"/>
        <w:numPr>
          <w:ilvl w:val="0"/>
          <w:numId w:val="432"/>
        </w:numPr>
        <w:tabs>
          <w:tab w:val="clear" w:pos="720"/>
          <w:tab w:val="num" w:pos="1440"/>
        </w:tabs>
        <w:spacing w:before="120" w:after="120"/>
      </w:pPr>
      <w:r w:rsidRPr="005B17D3">
        <w:rPr>
          <w:rFonts w:eastAsia="Arial"/>
        </w:rPr>
        <w:t>Hardship</w:t>
      </w:r>
    </w:p>
    <w:p w14:paraId="40800738" w14:textId="77777777" w:rsidR="00CF12AE" w:rsidRPr="005B17D3" w:rsidRDefault="00CF12AE" w:rsidP="001470FA">
      <w:pPr>
        <w:pStyle w:val="NormalWeb"/>
        <w:keepLines w:val="0"/>
        <w:numPr>
          <w:ilvl w:val="0"/>
          <w:numId w:val="432"/>
        </w:numPr>
        <w:tabs>
          <w:tab w:val="clear" w:pos="720"/>
          <w:tab w:val="num" w:pos="1440"/>
        </w:tabs>
        <w:spacing w:before="120" w:after="120"/>
      </w:pPr>
      <w:r w:rsidRPr="005B17D3">
        <w:rPr>
          <w:rFonts w:eastAsia="Arial"/>
        </w:rPr>
        <w:t>Notice of disagreements</w:t>
      </w:r>
    </w:p>
    <w:p w14:paraId="0AA1C0B8" w14:textId="77777777" w:rsidR="00CF12AE" w:rsidRPr="005B17D3" w:rsidRDefault="00CF12AE" w:rsidP="001470FA">
      <w:pPr>
        <w:pStyle w:val="NormalWeb"/>
        <w:keepLines w:val="0"/>
        <w:numPr>
          <w:ilvl w:val="0"/>
          <w:numId w:val="432"/>
        </w:numPr>
        <w:tabs>
          <w:tab w:val="clear" w:pos="720"/>
          <w:tab w:val="num" w:pos="1440"/>
        </w:tabs>
        <w:spacing w:before="120" w:after="120"/>
      </w:pPr>
      <w:r w:rsidRPr="005B17D3">
        <w:rPr>
          <w:rFonts w:eastAsia="Arial"/>
        </w:rPr>
        <w:t>Cancel/Decline letters</w:t>
      </w:r>
    </w:p>
    <w:p w14:paraId="7A6B105B" w14:textId="77777777" w:rsidR="00CF12AE" w:rsidRPr="005B17D3" w:rsidRDefault="00CF12AE" w:rsidP="001470FA">
      <w:pPr>
        <w:pStyle w:val="NormalWeb"/>
        <w:keepLines w:val="0"/>
        <w:numPr>
          <w:ilvl w:val="0"/>
          <w:numId w:val="432"/>
        </w:numPr>
        <w:tabs>
          <w:tab w:val="clear" w:pos="720"/>
          <w:tab w:val="num" w:pos="1440"/>
        </w:tabs>
        <w:spacing w:before="120" w:after="120"/>
      </w:pPr>
      <w:r w:rsidRPr="005B17D3">
        <w:rPr>
          <w:rFonts w:eastAsia="Arial"/>
        </w:rPr>
        <w:t>Subjugation</w:t>
      </w:r>
    </w:p>
    <w:p w14:paraId="48B99DB3" w14:textId="77777777" w:rsidR="007B0BB4" w:rsidRPr="005B17D3" w:rsidRDefault="007B0BB4" w:rsidP="00EF3896">
      <w:pPr>
        <w:pStyle w:val="Caption"/>
        <w:jc w:val="left"/>
      </w:pPr>
    </w:p>
    <w:p w14:paraId="785F7821" w14:textId="023F129C" w:rsidR="00CF12AE" w:rsidRPr="005B17D3" w:rsidRDefault="00CF12AE" w:rsidP="00EF3896">
      <w:pPr>
        <w:pStyle w:val="Caption"/>
        <w:jc w:val="left"/>
      </w:pPr>
      <w:r w:rsidRPr="005B17D3">
        <w:t>View Documents on the Upload Documents screen</w:t>
      </w:r>
    </w:p>
    <w:p w14:paraId="01907A9C" w14:textId="08CC7119" w:rsidR="00CF12AE" w:rsidRPr="005B17D3" w:rsidRDefault="00CF12AE" w:rsidP="00EF3896">
      <w:pPr>
        <w:pStyle w:val="BodyTextBullet1"/>
        <w:rPr>
          <w:rFonts w:eastAsia="Arial"/>
        </w:rPr>
      </w:pPr>
      <w:r w:rsidRPr="005B17D3">
        <w:rPr>
          <w:rFonts w:eastAsia="Arial"/>
        </w:rPr>
        <w:t xml:space="preserve">The </w:t>
      </w:r>
      <w:r w:rsidRPr="005B17D3">
        <w:rPr>
          <w:rFonts w:eastAsia="Arial"/>
          <w:b/>
        </w:rPr>
        <w:t>View Documents</w:t>
      </w:r>
      <w:r w:rsidRPr="005B17D3">
        <w:rPr>
          <w:rFonts w:eastAsia="Arial"/>
        </w:rPr>
        <w:t xml:space="preserve"> panel contains a table.  The columns on the table are named:</w:t>
      </w:r>
    </w:p>
    <w:p w14:paraId="261B924B" w14:textId="77777777" w:rsidR="007B0BB4" w:rsidRPr="005B17D3" w:rsidRDefault="007B0BB4" w:rsidP="00EF3896">
      <w:pPr>
        <w:pStyle w:val="BodyTextBullet1"/>
      </w:pPr>
    </w:p>
    <w:p w14:paraId="1EBC6673" w14:textId="77777777" w:rsidR="00CF12AE" w:rsidRPr="005B17D3" w:rsidRDefault="00CF12AE" w:rsidP="001470FA">
      <w:pPr>
        <w:pStyle w:val="BodyTextBullet1"/>
        <w:numPr>
          <w:ilvl w:val="0"/>
          <w:numId w:val="446"/>
        </w:numPr>
      </w:pPr>
      <w:r w:rsidRPr="005B17D3">
        <w:rPr>
          <w:rFonts w:eastAsia="Arial"/>
        </w:rPr>
        <w:t>Document Name </w:t>
      </w:r>
    </w:p>
    <w:p w14:paraId="3CB310F6" w14:textId="77777777" w:rsidR="00CF12AE" w:rsidRPr="005B17D3" w:rsidRDefault="00CF12AE" w:rsidP="001470FA">
      <w:pPr>
        <w:pStyle w:val="BodyTextBullet1"/>
        <w:numPr>
          <w:ilvl w:val="0"/>
          <w:numId w:val="446"/>
        </w:numPr>
      </w:pPr>
      <w:r w:rsidRPr="005B17D3">
        <w:rPr>
          <w:rFonts w:eastAsia="Arial"/>
        </w:rPr>
        <w:t>Document Type</w:t>
      </w:r>
    </w:p>
    <w:p w14:paraId="3C9E81C6" w14:textId="77777777" w:rsidR="00CF12AE" w:rsidRPr="005B17D3" w:rsidRDefault="00CF12AE" w:rsidP="001470FA">
      <w:pPr>
        <w:pStyle w:val="BodyTextBullet1"/>
        <w:numPr>
          <w:ilvl w:val="0"/>
          <w:numId w:val="446"/>
        </w:numPr>
      </w:pPr>
      <w:r w:rsidRPr="005B17D3">
        <w:rPr>
          <w:rFonts w:eastAsia="Arial"/>
        </w:rPr>
        <w:t>Date Uploaded</w:t>
      </w:r>
    </w:p>
    <w:p w14:paraId="27E56757" w14:textId="77777777" w:rsidR="00CF12AE" w:rsidRPr="005B17D3" w:rsidRDefault="00CF12AE" w:rsidP="001470FA">
      <w:pPr>
        <w:pStyle w:val="BodyTextBullet1"/>
        <w:numPr>
          <w:ilvl w:val="0"/>
          <w:numId w:val="446"/>
        </w:numPr>
      </w:pPr>
      <w:r w:rsidRPr="005B17D3">
        <w:rPr>
          <w:rFonts w:eastAsia="Arial"/>
        </w:rPr>
        <w:t>Uploaded by User</w:t>
      </w:r>
    </w:p>
    <w:p w14:paraId="26BA495A" w14:textId="77777777" w:rsidR="00CF12AE" w:rsidRPr="005B17D3" w:rsidRDefault="00CF12AE" w:rsidP="001470FA">
      <w:pPr>
        <w:pStyle w:val="BodyTextBullet1"/>
        <w:numPr>
          <w:ilvl w:val="0"/>
          <w:numId w:val="446"/>
        </w:numPr>
      </w:pPr>
      <w:r w:rsidRPr="005B17D3">
        <w:rPr>
          <w:rFonts w:eastAsia="Arial"/>
        </w:rPr>
        <w:t>User’s Station</w:t>
      </w:r>
    </w:p>
    <w:p w14:paraId="539CC5E1" w14:textId="77777777" w:rsidR="00CF12AE" w:rsidRPr="005B17D3" w:rsidRDefault="00CF12AE" w:rsidP="001470FA">
      <w:pPr>
        <w:pStyle w:val="BodyTextBullet1"/>
        <w:numPr>
          <w:ilvl w:val="0"/>
          <w:numId w:val="446"/>
        </w:numPr>
      </w:pPr>
      <w:r w:rsidRPr="005B17D3">
        <w:rPr>
          <w:rFonts w:eastAsia="Arial"/>
        </w:rPr>
        <w:t>Comments</w:t>
      </w:r>
    </w:p>
    <w:p w14:paraId="40602DD1" w14:textId="77777777" w:rsidR="00CF12AE" w:rsidRPr="005B17D3" w:rsidRDefault="00CF12AE" w:rsidP="001470FA">
      <w:pPr>
        <w:pStyle w:val="BodyTextBullet1"/>
        <w:numPr>
          <w:ilvl w:val="0"/>
          <w:numId w:val="446"/>
        </w:numPr>
      </w:pPr>
      <w:r w:rsidRPr="005B17D3">
        <w:rPr>
          <w:rFonts w:eastAsia="Arial"/>
        </w:rPr>
        <w:t>Document ID</w:t>
      </w:r>
    </w:p>
    <w:p w14:paraId="288502AE" w14:textId="7A095E49" w:rsidR="00CF12AE" w:rsidRPr="005B17D3" w:rsidRDefault="00CF12AE" w:rsidP="001470FA">
      <w:pPr>
        <w:pStyle w:val="BodyTextBullet1"/>
        <w:numPr>
          <w:ilvl w:val="0"/>
          <w:numId w:val="446"/>
        </w:numPr>
      </w:pPr>
      <w:r w:rsidRPr="005B17D3">
        <w:rPr>
          <w:rFonts w:eastAsia="Arial"/>
        </w:rPr>
        <w:t>Remove link</w:t>
      </w:r>
      <w:r w:rsidR="00ED6E07" w:rsidRPr="005B17D3">
        <w:rPr>
          <w:rFonts w:eastAsia="Arial"/>
        </w:rPr>
        <w:t xml:space="preserve"> –</w:t>
      </w:r>
      <w:r w:rsidRPr="005B17D3">
        <w:rPr>
          <w:rFonts w:eastAsia="Arial"/>
        </w:rPr>
        <w:t xml:space="preserve"> </w:t>
      </w:r>
      <w:r w:rsidR="00ED6E07" w:rsidRPr="005B17D3">
        <w:rPr>
          <w:rFonts w:eastAsia="Arial"/>
        </w:rPr>
        <w:t>The Remove link is displayed if the Enrollment System user has the "Remove" permission.</w:t>
      </w:r>
    </w:p>
    <w:p w14:paraId="17AAE057" w14:textId="77777777" w:rsidR="007B0BB4" w:rsidRPr="005B17D3" w:rsidRDefault="00CF12AE" w:rsidP="00EF3896">
      <w:pPr>
        <w:keepNext/>
        <w:spacing w:before="100" w:beforeAutospacing="1" w:after="100" w:afterAutospacing="1"/>
        <w:jc w:val="center"/>
      </w:pPr>
      <w:r w:rsidRPr="005B17D3">
        <w:rPr>
          <w:noProof/>
        </w:rPr>
        <w:drawing>
          <wp:inline distT="0" distB="0" distL="0" distR="0" wp14:anchorId="0FED4566" wp14:editId="617CB80D">
            <wp:extent cx="5934075" cy="752475"/>
            <wp:effectExtent l="0" t="0" r="9525" b="9525"/>
            <wp:docPr id="178" name="Picture 178" descr="The View Documents panel on the Upload Documents screen. Users can view the document name, document type, date uploaded, uploaded by user, user's station, comments, document ID, and remove li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The View Documents panel on the Upload Documents screen. Users can view the document name, document type, date uplaoded, uploaded by user, user's station, comments, document ID, and remove link."/>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934075" cy="752475"/>
                    </a:xfrm>
                    <a:prstGeom prst="rect">
                      <a:avLst/>
                    </a:prstGeom>
                    <a:noFill/>
                    <a:ln>
                      <a:noFill/>
                    </a:ln>
                  </pic:spPr>
                </pic:pic>
              </a:graphicData>
            </a:graphic>
          </wp:inline>
        </w:drawing>
      </w:r>
    </w:p>
    <w:p w14:paraId="1043DBFD" w14:textId="487B163F" w:rsidR="00CF12AE" w:rsidRPr="005B17D3" w:rsidRDefault="007B0BB4" w:rsidP="00EF3896">
      <w:pPr>
        <w:pStyle w:val="Caption"/>
      </w:pPr>
      <w:bookmarkStart w:id="1582" w:name="_Toc31622500"/>
      <w:r w:rsidRPr="005B17D3">
        <w:t xml:space="preserve">Figure </w:t>
      </w:r>
      <w:r w:rsidR="005B17D3" w:rsidRPr="005B17D3">
        <w:fldChar w:fldCharType="begin"/>
      </w:r>
      <w:r w:rsidR="005B17D3" w:rsidRPr="005B17D3">
        <w:instrText xml:space="preserve"> SEQ Figure \* ARABIC </w:instrText>
      </w:r>
      <w:r w:rsidR="005B17D3" w:rsidRPr="005B17D3">
        <w:fldChar w:fldCharType="separate"/>
      </w:r>
      <w:r w:rsidR="00086A98" w:rsidRPr="005B17D3">
        <w:rPr>
          <w:noProof/>
        </w:rPr>
        <w:t>143</w:t>
      </w:r>
      <w:r w:rsidR="005B17D3" w:rsidRPr="005B17D3">
        <w:rPr>
          <w:noProof/>
        </w:rPr>
        <w:fldChar w:fldCharType="end"/>
      </w:r>
      <w:r w:rsidRPr="005B17D3">
        <w:t>: View Documents panel on Upload Documents screen</w:t>
      </w:r>
      <w:bookmarkEnd w:id="1582"/>
      <w:r w:rsidR="00CF12AE" w:rsidRPr="005B17D3">
        <w:t> </w:t>
      </w:r>
    </w:p>
    <w:p w14:paraId="165B3FDF" w14:textId="64A8B59F" w:rsidR="00CF12AE" w:rsidRPr="005B17D3" w:rsidRDefault="00CF12AE" w:rsidP="00EF3896">
      <w:pPr>
        <w:pStyle w:val="body"/>
        <w:rPr>
          <w:rFonts w:eastAsia="Arial"/>
        </w:rPr>
      </w:pPr>
      <w:r w:rsidRPr="005B17D3">
        <w:rPr>
          <w:rFonts w:eastAsia="Arial"/>
        </w:rPr>
        <w:t>The documents display in chronological order, most recent date at the top, by date uploaded.</w:t>
      </w:r>
      <w:r w:rsidRPr="005B17D3">
        <w:t xml:space="preserve"> </w:t>
      </w:r>
      <w:r w:rsidRPr="005B17D3">
        <w:rPr>
          <w:rFonts w:eastAsia="Arial"/>
        </w:rPr>
        <w:t>If multiple documents with the same document name have been uploaded: </w:t>
      </w:r>
    </w:p>
    <w:p w14:paraId="374C92B8" w14:textId="77777777" w:rsidR="007B0BB4" w:rsidRPr="005B17D3" w:rsidRDefault="007B0BB4" w:rsidP="00EF3896">
      <w:pPr>
        <w:pStyle w:val="body"/>
      </w:pPr>
    </w:p>
    <w:p w14:paraId="45AE0203" w14:textId="77777777" w:rsidR="00CF12AE" w:rsidRPr="005B17D3" w:rsidRDefault="00CF12AE" w:rsidP="001470FA">
      <w:pPr>
        <w:pStyle w:val="body"/>
        <w:numPr>
          <w:ilvl w:val="0"/>
          <w:numId w:val="447"/>
        </w:numPr>
      </w:pPr>
      <w:r w:rsidRPr="005B17D3">
        <w:rPr>
          <w:rFonts w:eastAsia="Arial"/>
        </w:rPr>
        <w:t>The most recent dated documents display at the top.</w:t>
      </w:r>
    </w:p>
    <w:p w14:paraId="3F90092D" w14:textId="77777777" w:rsidR="00CF12AE" w:rsidRPr="005B17D3" w:rsidRDefault="00CF12AE" w:rsidP="001470FA">
      <w:pPr>
        <w:pStyle w:val="body"/>
        <w:numPr>
          <w:ilvl w:val="0"/>
          <w:numId w:val="447"/>
        </w:numPr>
      </w:pPr>
      <w:r w:rsidRPr="005B17D3">
        <w:rPr>
          <w:rFonts w:eastAsia="Arial"/>
        </w:rPr>
        <w:t>A number in parentheses shall be listed to the right of the document name, as in &lt;Document Name&gt;(2), &lt;Document Name&gt;(1).  </w:t>
      </w:r>
    </w:p>
    <w:p w14:paraId="200C9C9B" w14:textId="77777777" w:rsidR="00A75D27" w:rsidRPr="005B17D3" w:rsidRDefault="00A75D27" w:rsidP="00EF3896">
      <w:pPr>
        <w:pStyle w:val="body"/>
      </w:pPr>
    </w:p>
    <w:p w14:paraId="13BCE642" w14:textId="7B484F06" w:rsidR="00CF12AE" w:rsidRPr="005B17D3" w:rsidRDefault="00CF12AE" w:rsidP="00EF3896">
      <w:pPr>
        <w:pStyle w:val="body"/>
      </w:pPr>
      <w:r w:rsidRPr="005B17D3">
        <w:t>When a document has been successfully uploaded. A hyperlink on the document name displays. When the Enrollment System user clicks the document name hyperlink, the uploaded document displays as a PDF. The user can save and print the PDF.</w:t>
      </w:r>
    </w:p>
    <w:p w14:paraId="0B14CCFC" w14:textId="77777777" w:rsidR="007B0BB4" w:rsidRPr="005B17D3" w:rsidRDefault="007B0BB4" w:rsidP="00EF3896">
      <w:pPr>
        <w:pStyle w:val="body"/>
      </w:pPr>
    </w:p>
    <w:p w14:paraId="50DA1C76" w14:textId="61E83EE4" w:rsidR="00CF12AE" w:rsidRPr="005B17D3" w:rsidRDefault="00CF12AE" w:rsidP="00EF3896">
      <w:pPr>
        <w:pStyle w:val="body"/>
        <w:rPr>
          <w:rFonts w:eastAsia="Arial"/>
        </w:rPr>
      </w:pPr>
      <w:r w:rsidRPr="005B17D3">
        <w:rPr>
          <w:rFonts w:eastAsia="Arial"/>
        </w:rPr>
        <w:t xml:space="preserve">In the </w:t>
      </w:r>
      <w:r w:rsidRPr="005B17D3">
        <w:rPr>
          <w:rFonts w:eastAsia="Arial"/>
          <w:b/>
        </w:rPr>
        <w:t>Date Uploaded</w:t>
      </w:r>
      <w:r w:rsidRPr="005B17D3">
        <w:rPr>
          <w:rFonts w:eastAsia="Arial"/>
        </w:rPr>
        <w:t xml:space="preserve"> column, the upload date and timestamp display as mm/dd/yyyy displays. </w:t>
      </w:r>
      <w:r w:rsidR="002938F2" w:rsidRPr="005B17D3">
        <w:rPr>
          <w:rFonts w:eastAsia="Arial"/>
        </w:rPr>
        <w:t xml:space="preserve">The name of the user who uploaded the document is listed in the </w:t>
      </w:r>
      <w:r w:rsidR="002938F2" w:rsidRPr="005B17D3">
        <w:rPr>
          <w:rFonts w:eastAsia="Arial"/>
          <w:b/>
        </w:rPr>
        <w:t>Uploaded by User</w:t>
      </w:r>
      <w:r w:rsidR="002938F2" w:rsidRPr="005B17D3">
        <w:rPr>
          <w:rFonts w:eastAsia="Arial"/>
        </w:rPr>
        <w:t xml:space="preserve"> column and their station will display in the </w:t>
      </w:r>
      <w:r w:rsidR="002938F2" w:rsidRPr="005B17D3">
        <w:rPr>
          <w:rFonts w:eastAsia="Arial"/>
          <w:b/>
        </w:rPr>
        <w:t>Uploaded by Station</w:t>
      </w:r>
      <w:r w:rsidR="002938F2" w:rsidRPr="005B17D3">
        <w:rPr>
          <w:rFonts w:eastAsia="Arial"/>
        </w:rPr>
        <w:t xml:space="preserve"> column</w:t>
      </w:r>
      <w:r w:rsidRPr="005B17D3">
        <w:rPr>
          <w:rFonts w:eastAsia="Arial"/>
        </w:rPr>
        <w:t xml:space="preserve">. Comments display in the </w:t>
      </w:r>
      <w:r w:rsidRPr="005B17D3">
        <w:rPr>
          <w:rFonts w:eastAsia="Arial"/>
          <w:b/>
        </w:rPr>
        <w:t>Comments</w:t>
      </w:r>
      <w:r w:rsidRPr="005B17D3">
        <w:rPr>
          <w:rFonts w:eastAsia="Arial"/>
        </w:rPr>
        <w:t xml:space="preserve"> column. If the user did not enter any comments, the </w:t>
      </w:r>
      <w:r w:rsidRPr="005B17D3">
        <w:rPr>
          <w:rFonts w:eastAsia="Arial"/>
          <w:b/>
        </w:rPr>
        <w:t>Comments</w:t>
      </w:r>
      <w:r w:rsidRPr="005B17D3">
        <w:rPr>
          <w:rFonts w:eastAsia="Arial"/>
        </w:rPr>
        <w:t xml:space="preserve"> field is blank.</w:t>
      </w:r>
      <w:r w:rsidRPr="005B17D3">
        <w:t xml:space="preserve"> </w:t>
      </w:r>
      <w:r w:rsidRPr="005B17D3">
        <w:rPr>
          <w:rFonts w:eastAsia="Arial"/>
        </w:rPr>
        <w:t xml:space="preserve">A chronological document ID is assigned to the document on the </w:t>
      </w:r>
      <w:r w:rsidRPr="005B17D3">
        <w:rPr>
          <w:rFonts w:eastAsia="Arial"/>
          <w:b/>
        </w:rPr>
        <w:t>Document ID</w:t>
      </w:r>
      <w:r w:rsidRPr="005B17D3">
        <w:rPr>
          <w:rFonts w:eastAsia="Arial"/>
        </w:rPr>
        <w:t xml:space="preserve"> column. And, a</w:t>
      </w:r>
      <w:r w:rsidRPr="005B17D3">
        <w:t xml:space="preserve"> </w:t>
      </w:r>
      <w:r w:rsidRPr="005B17D3">
        <w:rPr>
          <w:rFonts w:eastAsia="Arial"/>
          <w:b/>
        </w:rPr>
        <w:t>Remove</w:t>
      </w:r>
      <w:r w:rsidRPr="005B17D3">
        <w:t xml:space="preserve"> </w:t>
      </w:r>
      <w:r w:rsidRPr="005B17D3">
        <w:rPr>
          <w:rFonts w:eastAsia="Arial"/>
        </w:rPr>
        <w:t>link for each individual record displays, if the user has “remove” permissions.</w:t>
      </w:r>
    </w:p>
    <w:p w14:paraId="25C18CC4" w14:textId="77777777" w:rsidR="00B00F12" w:rsidRPr="005B17D3" w:rsidRDefault="00B00F12" w:rsidP="00EF3896">
      <w:pPr>
        <w:pStyle w:val="body"/>
      </w:pPr>
    </w:p>
    <w:p w14:paraId="5A82B455" w14:textId="77777777" w:rsidR="00CF12AE" w:rsidRPr="005B17D3" w:rsidRDefault="00CF12AE" w:rsidP="00EF3896">
      <w:pPr>
        <w:pStyle w:val="Caption"/>
        <w:jc w:val="left"/>
        <w:rPr>
          <w:i/>
        </w:rPr>
      </w:pPr>
      <w:r w:rsidRPr="005B17D3">
        <w:rPr>
          <w:i/>
        </w:rPr>
        <w:t>Remove Document</w:t>
      </w:r>
    </w:p>
    <w:p w14:paraId="634CF612" w14:textId="77777777" w:rsidR="00CF12AE" w:rsidRPr="005B17D3" w:rsidRDefault="00CF12AE" w:rsidP="00474E83">
      <w:pPr>
        <w:pStyle w:val="NoteLightbulb"/>
      </w:pPr>
      <w:r w:rsidRPr="005B17D3">
        <w:rPr>
          <w:rFonts w:eastAsia="Arial"/>
          <w:b/>
        </w:rPr>
        <w:t>Note:</w:t>
      </w:r>
      <w:r w:rsidRPr="005B17D3">
        <w:t xml:space="preserve"> </w:t>
      </w:r>
      <w:r w:rsidRPr="005B17D3">
        <w:rPr>
          <w:rFonts w:eastAsia="Arial"/>
        </w:rPr>
        <w:t xml:space="preserve">The </w:t>
      </w:r>
      <w:r w:rsidRPr="005B17D3">
        <w:rPr>
          <w:rFonts w:eastAsia="Arial"/>
          <w:b/>
        </w:rPr>
        <w:t>Remove Document</w:t>
      </w:r>
      <w:r w:rsidRPr="005B17D3">
        <w:rPr>
          <w:rFonts w:eastAsia="Arial"/>
        </w:rPr>
        <w:t xml:space="preserve"> link only displays for users with “remove” permissions.</w:t>
      </w:r>
    </w:p>
    <w:p w14:paraId="18392954" w14:textId="77777777" w:rsidR="000B219A" w:rsidRPr="005B17D3" w:rsidRDefault="000B219A" w:rsidP="00EF3896">
      <w:pPr>
        <w:pStyle w:val="BodyTextBullet1"/>
        <w:rPr>
          <w:rFonts w:eastAsia="Arial"/>
        </w:rPr>
      </w:pPr>
    </w:p>
    <w:p w14:paraId="1A88FE89" w14:textId="7469C1B5" w:rsidR="00CF12AE" w:rsidRPr="005B17D3" w:rsidRDefault="00CF12AE" w:rsidP="00EF3896">
      <w:pPr>
        <w:pStyle w:val="BodyTextBullet1"/>
      </w:pPr>
      <w:r w:rsidRPr="005B17D3">
        <w:rPr>
          <w:rFonts w:eastAsia="Arial"/>
        </w:rPr>
        <w:t xml:space="preserve">When an Enrollment System user clicks the </w:t>
      </w:r>
      <w:r w:rsidRPr="005B17D3">
        <w:rPr>
          <w:rFonts w:eastAsia="Arial"/>
          <w:b/>
        </w:rPr>
        <w:t>Remove Document</w:t>
      </w:r>
      <w:r w:rsidRPr="005B17D3">
        <w:rPr>
          <w:rFonts w:eastAsia="Arial"/>
        </w:rPr>
        <w:t xml:space="preserve"> link for one document at a time, the user navigates to the </w:t>
      </w:r>
      <w:r w:rsidRPr="005B17D3">
        <w:rPr>
          <w:rFonts w:eastAsia="Arial"/>
          <w:b/>
        </w:rPr>
        <w:t>Remove Document</w:t>
      </w:r>
      <w:r w:rsidRPr="005B17D3">
        <w:rPr>
          <w:rFonts w:eastAsia="Arial"/>
        </w:rPr>
        <w:t xml:space="preserve"> screen.</w:t>
      </w:r>
    </w:p>
    <w:p w14:paraId="14999A20" w14:textId="088C92E9" w:rsidR="00CF12AE" w:rsidRPr="005B17D3" w:rsidRDefault="00CF12AE" w:rsidP="00EF3896">
      <w:pPr>
        <w:pStyle w:val="NormalWeb"/>
      </w:pPr>
    </w:p>
    <w:p w14:paraId="63BA749F" w14:textId="77777777" w:rsidR="00CF12AE" w:rsidRPr="005B17D3" w:rsidRDefault="00CF12AE" w:rsidP="00EF3896">
      <w:pPr>
        <w:pStyle w:val="BodyTextBullet1"/>
      </w:pPr>
      <w:r w:rsidRPr="005B17D3">
        <w:rPr>
          <w:rFonts w:eastAsia="Arial"/>
        </w:rPr>
        <w:t xml:space="preserve">The </w:t>
      </w:r>
      <w:r w:rsidRPr="005B17D3">
        <w:rPr>
          <w:rFonts w:eastAsia="Arial"/>
          <w:b/>
        </w:rPr>
        <w:t>Remove Document</w:t>
      </w:r>
      <w:r w:rsidRPr="005B17D3">
        <w:rPr>
          <w:rFonts w:eastAsia="Arial"/>
        </w:rPr>
        <w:t xml:space="preserve"> screen displays the following required information:</w:t>
      </w:r>
    </w:p>
    <w:p w14:paraId="0318DE0B" w14:textId="051A963D" w:rsidR="00CF12AE" w:rsidRPr="005B17D3" w:rsidRDefault="005B17D3" w:rsidP="001470FA">
      <w:pPr>
        <w:pStyle w:val="BodyTextBullet1"/>
        <w:numPr>
          <w:ilvl w:val="0"/>
          <w:numId w:val="448"/>
        </w:numPr>
      </w:pPr>
      <w:r w:rsidRPr="005B17D3">
        <w:pict w14:anchorId="5CA6C684">
          <v:shape id="Picture 1536" o:spid="_x0000_i1036" type="#_x0000_t75" alt="required field symbol" style="width:7.5pt;height:7.5pt;visibility:visible;mso-wrap-style:square">
            <v:imagedata r:id="rId97" o:title="required field symbol"/>
          </v:shape>
        </w:pict>
      </w:r>
      <w:r w:rsidR="00CF12AE" w:rsidRPr="005B17D3">
        <w:rPr>
          <w:rFonts w:eastAsia="Arial"/>
        </w:rPr>
        <w:t>Removal Reason dropdown. User is required to select one.</w:t>
      </w:r>
    </w:p>
    <w:p w14:paraId="6C0AFD26" w14:textId="77777777" w:rsidR="00CF12AE" w:rsidRPr="005B17D3" w:rsidRDefault="00CF12AE" w:rsidP="00EF3896">
      <w:pPr>
        <w:pStyle w:val="NormalWeb"/>
        <w:ind w:left="720"/>
      </w:pPr>
      <w:r w:rsidRPr="005B17D3">
        <w:rPr>
          <w:rFonts w:eastAsia="Arial"/>
        </w:rPr>
        <w:t>The following removal reasons are:</w:t>
      </w:r>
    </w:p>
    <w:p w14:paraId="7C9E7AA3" w14:textId="77777777" w:rsidR="00CF12AE" w:rsidRPr="005B17D3" w:rsidRDefault="00CF12AE" w:rsidP="00EF3896">
      <w:pPr>
        <w:pStyle w:val="NormalWeb"/>
      </w:pPr>
      <w:r w:rsidRPr="005B17D3">
        <w:rPr>
          <w:sz w:val="14"/>
          <w:szCs w:val="14"/>
        </w:rPr>
        <w:t>                                         </w:t>
      </w:r>
      <w:r w:rsidRPr="005B17D3">
        <w:t> i.</w:t>
      </w:r>
      <w:r w:rsidRPr="005B17D3">
        <w:rPr>
          <w:sz w:val="14"/>
          <w:szCs w:val="14"/>
        </w:rPr>
        <w:t>       </w:t>
      </w:r>
      <w:r w:rsidRPr="005B17D3">
        <w:t> </w:t>
      </w:r>
      <w:r w:rsidRPr="005B17D3">
        <w:rPr>
          <w:rFonts w:eastAsia="Arial"/>
        </w:rPr>
        <w:t>Uploaded to the incorrect individual's record</w:t>
      </w:r>
    </w:p>
    <w:p w14:paraId="66D3BC45" w14:textId="77777777" w:rsidR="00CF12AE" w:rsidRPr="005B17D3" w:rsidRDefault="00CF12AE" w:rsidP="00EF3896">
      <w:pPr>
        <w:pStyle w:val="NormalWeb"/>
      </w:pPr>
      <w:r w:rsidRPr="005B17D3">
        <w:rPr>
          <w:sz w:val="14"/>
          <w:szCs w:val="14"/>
        </w:rPr>
        <w:t>                                        </w:t>
      </w:r>
      <w:r w:rsidRPr="005B17D3">
        <w:t> ii.</w:t>
      </w:r>
      <w:r w:rsidRPr="005B17D3">
        <w:rPr>
          <w:sz w:val="14"/>
          <w:szCs w:val="14"/>
        </w:rPr>
        <w:t>       </w:t>
      </w:r>
      <w:r w:rsidRPr="005B17D3">
        <w:t> </w:t>
      </w:r>
      <w:r w:rsidRPr="005B17D3">
        <w:rPr>
          <w:rFonts w:eastAsia="Arial"/>
        </w:rPr>
        <w:t>Duplicate</w:t>
      </w:r>
    </w:p>
    <w:p w14:paraId="63EA830C" w14:textId="77777777" w:rsidR="00CF12AE" w:rsidRPr="005B17D3" w:rsidRDefault="00CF12AE" w:rsidP="00EF3896">
      <w:pPr>
        <w:pStyle w:val="NormalWeb"/>
      </w:pPr>
      <w:r w:rsidRPr="005B17D3">
        <w:rPr>
          <w:sz w:val="14"/>
          <w:szCs w:val="14"/>
        </w:rPr>
        <w:t>                                       </w:t>
      </w:r>
      <w:r w:rsidRPr="005B17D3">
        <w:t> iii.</w:t>
      </w:r>
      <w:r w:rsidRPr="005B17D3">
        <w:rPr>
          <w:sz w:val="14"/>
          <w:szCs w:val="14"/>
        </w:rPr>
        <w:t>       </w:t>
      </w:r>
      <w:r w:rsidRPr="005B17D3">
        <w:t> </w:t>
      </w:r>
      <w:r w:rsidRPr="005B17D3">
        <w:rPr>
          <w:rFonts w:eastAsia="Arial"/>
        </w:rPr>
        <w:t>Veteran request</w:t>
      </w:r>
    </w:p>
    <w:p w14:paraId="36B25759" w14:textId="77777777" w:rsidR="00CF12AE" w:rsidRPr="005B17D3" w:rsidRDefault="00CF12AE" w:rsidP="00EF3896">
      <w:pPr>
        <w:pStyle w:val="NormalWeb"/>
      </w:pPr>
      <w:r w:rsidRPr="005B17D3">
        <w:rPr>
          <w:sz w:val="14"/>
          <w:szCs w:val="14"/>
        </w:rPr>
        <w:t>                                      </w:t>
      </w:r>
      <w:r w:rsidRPr="005B17D3">
        <w:t> iv.</w:t>
      </w:r>
      <w:r w:rsidRPr="005B17D3">
        <w:rPr>
          <w:sz w:val="14"/>
          <w:szCs w:val="14"/>
        </w:rPr>
        <w:t>        </w:t>
      </w:r>
      <w:r w:rsidRPr="005B17D3">
        <w:t> </w:t>
      </w:r>
      <w:r w:rsidRPr="005B17D3">
        <w:rPr>
          <w:rFonts w:eastAsia="Arial"/>
        </w:rPr>
        <w:t>Image not legible/bad scan</w:t>
      </w:r>
    </w:p>
    <w:p w14:paraId="72CDD210" w14:textId="3BF0D008" w:rsidR="00CF12AE" w:rsidRPr="005B17D3" w:rsidRDefault="005B17D3" w:rsidP="001470FA">
      <w:pPr>
        <w:pStyle w:val="body"/>
        <w:numPr>
          <w:ilvl w:val="0"/>
          <w:numId w:val="448"/>
        </w:numPr>
      </w:pPr>
      <w:r w:rsidRPr="005B17D3">
        <w:pict w14:anchorId="36DF9F58">
          <v:shape id="Picture 1537" o:spid="_x0000_i1037" type="#_x0000_t75" alt="required field symbol" style="width:7.5pt;height:7.5pt;visibility:visible;mso-wrap-style:square">
            <v:imagedata r:id="rId97" o:title="required field symbol"/>
          </v:shape>
        </w:pict>
      </w:r>
      <w:r w:rsidR="00CF12AE" w:rsidRPr="005B17D3">
        <w:t>Comments</w:t>
      </w:r>
    </w:p>
    <w:p w14:paraId="4C91F167" w14:textId="77777777" w:rsidR="00A07F5B" w:rsidRPr="005B17D3" w:rsidRDefault="00A07F5B" w:rsidP="00EF3896">
      <w:pPr>
        <w:pStyle w:val="BodyTextBullet1"/>
        <w:ind w:left="360"/>
      </w:pPr>
    </w:p>
    <w:p w14:paraId="7B8A9C82" w14:textId="3357DBA4" w:rsidR="00CF12AE" w:rsidRPr="005B17D3" w:rsidRDefault="00CF12AE" w:rsidP="001470FA">
      <w:pPr>
        <w:pStyle w:val="BodyTextBullet1"/>
        <w:numPr>
          <w:ilvl w:val="0"/>
          <w:numId w:val="449"/>
        </w:numPr>
      </w:pPr>
      <w:r w:rsidRPr="005B17D3">
        <w:rPr>
          <w:rFonts w:eastAsia="Arial"/>
        </w:rPr>
        <w:t>Required information</w:t>
      </w:r>
    </w:p>
    <w:p w14:paraId="1A8F3640" w14:textId="77777777" w:rsidR="00A07F5B" w:rsidRPr="005B17D3" w:rsidRDefault="00A07F5B" w:rsidP="00EF3896">
      <w:pPr>
        <w:pStyle w:val="BodyTextBullet1"/>
      </w:pPr>
    </w:p>
    <w:p w14:paraId="0FA325DC" w14:textId="736E0605" w:rsidR="00CF12AE" w:rsidRPr="005B17D3" w:rsidRDefault="00CF12AE" w:rsidP="00EF3896">
      <w:pPr>
        <w:pStyle w:val="BodyTextBullet1"/>
      </w:pPr>
      <w:r w:rsidRPr="005B17D3">
        <w:t xml:space="preserve">The user can click the </w:t>
      </w:r>
      <w:r w:rsidRPr="005B17D3">
        <w:rPr>
          <w:b/>
        </w:rPr>
        <w:t>CONFIRM</w:t>
      </w:r>
      <w:r w:rsidRPr="005B17D3">
        <w:t xml:space="preserve"> or </w:t>
      </w:r>
      <w:r w:rsidRPr="005B17D3">
        <w:rPr>
          <w:b/>
        </w:rPr>
        <w:t>CANCEL</w:t>
      </w:r>
      <w:r w:rsidRPr="005B17D3">
        <w:t xml:space="preserve"> button once selected. If the user clicks </w:t>
      </w:r>
      <w:r w:rsidRPr="005B17D3">
        <w:rPr>
          <w:b/>
        </w:rPr>
        <w:t>CONFIRM</w:t>
      </w:r>
      <w:r w:rsidRPr="005B17D3">
        <w:t xml:space="preserve">, the Enrollment System deletes the document row in the </w:t>
      </w:r>
      <w:r w:rsidRPr="005B17D3">
        <w:rPr>
          <w:b/>
        </w:rPr>
        <w:t>View Documents</w:t>
      </w:r>
      <w:r w:rsidRPr="005B17D3">
        <w:t xml:space="preserve"> table. The Enrollment System also deletes the document in the Enrollment System and communicates through the Document ID, that the document is to be deleted in the Data Access Service (DAS) system. A document removal message displays, </w:t>
      </w:r>
      <w:r w:rsidRPr="005B17D3">
        <w:rPr>
          <w:i/>
        </w:rPr>
        <w:t>“Document has been removed”.</w:t>
      </w:r>
      <w:r w:rsidRPr="005B17D3">
        <w:t xml:space="preserve"> If the user clicks the </w:t>
      </w:r>
      <w:r w:rsidRPr="005B17D3">
        <w:rPr>
          <w:b/>
        </w:rPr>
        <w:t>CANCEL</w:t>
      </w:r>
      <w:r w:rsidRPr="005B17D3">
        <w:t xml:space="preserve"> button, the Enrollment System displays the following cancellation message: </w:t>
      </w:r>
      <w:r w:rsidRPr="005B17D3">
        <w:rPr>
          <w:i/>
        </w:rPr>
        <w:t>“Remove document was cancelled.”</w:t>
      </w:r>
    </w:p>
    <w:p w14:paraId="00F01B81" w14:textId="15E6D98F" w:rsidR="00CF12AE" w:rsidRPr="005B17D3" w:rsidRDefault="00CF12AE" w:rsidP="00EF3896">
      <w:pPr>
        <w:spacing w:before="100" w:beforeAutospacing="1" w:after="100" w:afterAutospacing="1"/>
      </w:pPr>
    </w:p>
    <w:p w14:paraId="0769611F" w14:textId="77777777" w:rsidR="00402C0E" w:rsidRPr="005B17D3" w:rsidRDefault="00CF12AE" w:rsidP="00EF3896">
      <w:pPr>
        <w:keepNext/>
        <w:spacing w:before="100" w:beforeAutospacing="1" w:after="100" w:afterAutospacing="1"/>
        <w:jc w:val="center"/>
      </w:pPr>
      <w:r w:rsidRPr="005B17D3">
        <w:rPr>
          <w:noProof/>
        </w:rPr>
        <w:drawing>
          <wp:inline distT="0" distB="0" distL="0" distR="0" wp14:anchorId="1C8C1BFE" wp14:editId="09469468">
            <wp:extent cx="5943600" cy="1783080"/>
            <wp:effectExtent l="0" t="0" r="0" b="7620"/>
            <wp:docPr id="177" name="Picture 177" descr="The Remove Document screen is where users can remove document. Users will provide a remove reason by selecting from the Remove Reason dropdown and add a com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The Remove Document screen is where users can remove document. Users will provide a remove reason by selecting from the Remove Reason dropdown and add a comment."/>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943600" cy="1783080"/>
                    </a:xfrm>
                    <a:prstGeom prst="rect">
                      <a:avLst/>
                    </a:prstGeom>
                    <a:noFill/>
                    <a:ln>
                      <a:noFill/>
                    </a:ln>
                  </pic:spPr>
                </pic:pic>
              </a:graphicData>
            </a:graphic>
          </wp:inline>
        </w:drawing>
      </w:r>
    </w:p>
    <w:p w14:paraId="798BC2A8" w14:textId="56E9D460" w:rsidR="00CF12AE" w:rsidRPr="005B17D3" w:rsidRDefault="00402C0E" w:rsidP="00EF3896">
      <w:pPr>
        <w:pStyle w:val="Caption"/>
      </w:pPr>
      <w:bookmarkStart w:id="1583" w:name="_Toc31622501"/>
      <w:r w:rsidRPr="005B17D3">
        <w:t xml:space="preserve">Figure </w:t>
      </w:r>
      <w:r w:rsidR="005B17D3" w:rsidRPr="005B17D3">
        <w:fldChar w:fldCharType="begin"/>
      </w:r>
      <w:r w:rsidR="005B17D3" w:rsidRPr="005B17D3">
        <w:instrText xml:space="preserve"> SEQ Figure \* ARABIC </w:instrText>
      </w:r>
      <w:r w:rsidR="005B17D3" w:rsidRPr="005B17D3">
        <w:fldChar w:fldCharType="separate"/>
      </w:r>
      <w:r w:rsidR="00086A98" w:rsidRPr="005B17D3">
        <w:rPr>
          <w:noProof/>
        </w:rPr>
        <w:t>144</w:t>
      </w:r>
      <w:r w:rsidR="005B17D3" w:rsidRPr="005B17D3">
        <w:rPr>
          <w:noProof/>
        </w:rPr>
        <w:fldChar w:fldCharType="end"/>
      </w:r>
      <w:r w:rsidRPr="005B17D3">
        <w:t>: Remove Document</w:t>
      </w:r>
      <w:bookmarkEnd w:id="1583"/>
      <w:r w:rsidR="00CF12AE" w:rsidRPr="005B17D3">
        <w:t> </w:t>
      </w:r>
    </w:p>
    <w:p w14:paraId="641E5A2F" w14:textId="77777777" w:rsidR="00402C0E" w:rsidRPr="005B17D3" w:rsidRDefault="00402C0E" w:rsidP="00EF3896">
      <w:pPr>
        <w:pStyle w:val="Caption"/>
        <w:jc w:val="left"/>
      </w:pPr>
    </w:p>
    <w:p w14:paraId="01B7ABA9" w14:textId="68782488" w:rsidR="00CF12AE" w:rsidRPr="005B17D3" w:rsidRDefault="00CF12AE" w:rsidP="003E4F04">
      <w:pPr>
        <w:pStyle w:val="ScreenName"/>
      </w:pPr>
      <w:r w:rsidRPr="005B17D3">
        <w:t>Document Management History</w:t>
      </w:r>
    </w:p>
    <w:p w14:paraId="21824E47" w14:textId="02A3757B" w:rsidR="00CF12AE" w:rsidRPr="005B17D3" w:rsidRDefault="00CF12AE" w:rsidP="00EF3896">
      <w:pPr>
        <w:pStyle w:val="BodyTextBullet2"/>
      </w:pPr>
      <w:r w:rsidRPr="005B17D3">
        <w:rPr>
          <w:rFonts w:eastAsia="Arial"/>
        </w:rPr>
        <w:t xml:space="preserve">When an Enrollment System user clicks the </w:t>
      </w:r>
      <w:r w:rsidRPr="005B17D3">
        <w:rPr>
          <w:rFonts w:eastAsia="Arial"/>
          <w:b/>
        </w:rPr>
        <w:t>VIEW HISTORY</w:t>
      </w:r>
      <w:r w:rsidRPr="005B17D3">
        <w:rPr>
          <w:rFonts w:eastAsia="Arial"/>
        </w:rPr>
        <w:t xml:space="preserve"> link, it takes users to the </w:t>
      </w:r>
      <w:r w:rsidRPr="005B17D3">
        <w:rPr>
          <w:rFonts w:eastAsia="Arial"/>
          <w:b/>
        </w:rPr>
        <w:t>Document Management History</w:t>
      </w:r>
      <w:r w:rsidRPr="005B17D3">
        <w:rPr>
          <w:rFonts w:eastAsia="Arial"/>
        </w:rPr>
        <w:t xml:space="preserve"> Screen. The </w:t>
      </w:r>
      <w:r w:rsidRPr="005B17D3">
        <w:rPr>
          <w:rFonts w:eastAsia="Arial"/>
          <w:b/>
        </w:rPr>
        <w:t>Document Management History</w:t>
      </w:r>
      <w:r w:rsidRPr="005B17D3">
        <w:rPr>
          <w:rFonts w:eastAsia="Arial"/>
        </w:rPr>
        <w:t xml:space="preserve"> screen includes the history of each document associated with that </w:t>
      </w:r>
      <w:r w:rsidR="006204FA" w:rsidRPr="005B17D3">
        <w:rPr>
          <w:rFonts w:eastAsia="Arial"/>
        </w:rPr>
        <w:t>Veterans</w:t>
      </w:r>
      <w:r w:rsidRPr="005B17D3">
        <w:rPr>
          <w:rFonts w:eastAsia="Arial"/>
        </w:rPr>
        <w:t xml:space="preserve"> record and</w:t>
      </w:r>
      <w:r w:rsidRPr="005B17D3">
        <w:t xml:space="preserve"> </w:t>
      </w:r>
      <w:r w:rsidRPr="005B17D3">
        <w:rPr>
          <w:szCs w:val="22"/>
        </w:rPr>
        <w:t>displays the following categories:   who added a comment and when, who uploaded a document and when, and who removed document and when. The history screen also displays an export feature.</w:t>
      </w:r>
    </w:p>
    <w:p w14:paraId="5340146F" w14:textId="77777777" w:rsidR="00402C0E" w:rsidRPr="005B17D3" w:rsidRDefault="00CF12AE" w:rsidP="00EF3896">
      <w:pPr>
        <w:keepNext/>
        <w:spacing w:before="100" w:beforeAutospacing="1" w:after="100" w:afterAutospacing="1"/>
        <w:jc w:val="center"/>
      </w:pPr>
      <w:r w:rsidRPr="005B17D3">
        <w:rPr>
          <w:noProof/>
        </w:rPr>
        <w:drawing>
          <wp:inline distT="0" distB="0" distL="0" distR="0" wp14:anchorId="461AB31E" wp14:editId="3882F810">
            <wp:extent cx="5943600" cy="2345690"/>
            <wp:effectExtent l="0" t="0" r="0" b="0"/>
            <wp:docPr id="176" name="Picture 176" descr="Document Management History includes the history of each document associated with that Veteran. The history displays who added a comment, uploaded a document, or removed a 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Document Management History includes the history of each document associated with that Veteran. The history displays who added a comment, uploaded a document, or removed a document."/>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5943600" cy="2345690"/>
                    </a:xfrm>
                    <a:prstGeom prst="rect">
                      <a:avLst/>
                    </a:prstGeom>
                    <a:noFill/>
                    <a:ln>
                      <a:noFill/>
                    </a:ln>
                  </pic:spPr>
                </pic:pic>
              </a:graphicData>
            </a:graphic>
          </wp:inline>
        </w:drawing>
      </w:r>
    </w:p>
    <w:p w14:paraId="03EF729F" w14:textId="6C1AB8D0" w:rsidR="00402C0E" w:rsidRPr="005B17D3" w:rsidRDefault="00402C0E" w:rsidP="00EF3896">
      <w:pPr>
        <w:pStyle w:val="Caption"/>
      </w:pPr>
      <w:bookmarkStart w:id="1584" w:name="_Toc31622502"/>
      <w:r w:rsidRPr="005B17D3">
        <w:t xml:space="preserve">Figure </w:t>
      </w:r>
      <w:r w:rsidR="005B17D3" w:rsidRPr="005B17D3">
        <w:fldChar w:fldCharType="begin"/>
      </w:r>
      <w:r w:rsidR="005B17D3" w:rsidRPr="005B17D3">
        <w:instrText xml:space="preserve"> SEQ Figure \* ARABIC </w:instrText>
      </w:r>
      <w:r w:rsidR="005B17D3" w:rsidRPr="005B17D3">
        <w:fldChar w:fldCharType="separate"/>
      </w:r>
      <w:r w:rsidR="00086A98" w:rsidRPr="005B17D3">
        <w:rPr>
          <w:noProof/>
        </w:rPr>
        <w:t>145</w:t>
      </w:r>
      <w:r w:rsidR="005B17D3" w:rsidRPr="005B17D3">
        <w:rPr>
          <w:noProof/>
        </w:rPr>
        <w:fldChar w:fldCharType="end"/>
      </w:r>
      <w:r w:rsidRPr="005B17D3">
        <w:t>: Document Management History</w:t>
      </w:r>
      <w:bookmarkEnd w:id="1584"/>
    </w:p>
    <w:p w14:paraId="23845819" w14:textId="481FE84F" w:rsidR="00CF12AE" w:rsidRPr="005B17D3" w:rsidRDefault="00CF12AE" w:rsidP="00EF3896">
      <w:pPr>
        <w:pStyle w:val="body"/>
      </w:pPr>
    </w:p>
    <w:p w14:paraId="27346A7C" w14:textId="77777777" w:rsidR="00CF12AE" w:rsidRPr="005B17D3" w:rsidRDefault="00CF12AE" w:rsidP="00EF3896">
      <w:pPr>
        <w:pStyle w:val="Caption"/>
        <w:jc w:val="left"/>
      </w:pPr>
      <w:r w:rsidRPr="005B17D3">
        <w:t>Document Management Screen Capability Settings</w:t>
      </w:r>
    </w:p>
    <w:p w14:paraId="20E5E1C1" w14:textId="5F6227A3" w:rsidR="00CF12AE" w:rsidRPr="005B17D3" w:rsidRDefault="00CF12AE" w:rsidP="00EF3896">
      <w:pPr>
        <w:pStyle w:val="body"/>
      </w:pPr>
      <w:r w:rsidRPr="005B17D3">
        <w:t xml:space="preserve">Document Management screen capability settings define a user’s capability on the </w:t>
      </w:r>
      <w:r w:rsidRPr="005B17D3">
        <w:rPr>
          <w:b/>
        </w:rPr>
        <w:t>Upload Documents</w:t>
      </w:r>
      <w:r w:rsidRPr="005B17D3">
        <w:t xml:space="preserve"> panel. </w:t>
      </w:r>
    </w:p>
    <w:p w14:paraId="53977786" w14:textId="77777777" w:rsidR="00E70DE9" w:rsidRPr="005B17D3" w:rsidRDefault="00E70DE9" w:rsidP="00EF3896">
      <w:pPr>
        <w:pStyle w:val="body"/>
      </w:pPr>
    </w:p>
    <w:p w14:paraId="1203B832" w14:textId="31B1E13F" w:rsidR="00CF12AE" w:rsidRPr="005B17D3" w:rsidRDefault="00CF12AE" w:rsidP="00EF3896">
      <w:pPr>
        <w:pStyle w:val="body"/>
        <w:rPr>
          <w:rFonts w:eastAsia="Arial"/>
        </w:rPr>
      </w:pPr>
      <w:r w:rsidRPr="005B17D3">
        <w:rPr>
          <w:rFonts w:eastAsia="Arial"/>
        </w:rPr>
        <w:t>There will be three capabilities:</w:t>
      </w:r>
    </w:p>
    <w:p w14:paraId="33BDFF13" w14:textId="77777777" w:rsidR="00CF12AE" w:rsidRPr="005B17D3" w:rsidRDefault="00CF12AE" w:rsidP="001470FA">
      <w:pPr>
        <w:pStyle w:val="NormalWeb"/>
        <w:keepLines w:val="0"/>
        <w:numPr>
          <w:ilvl w:val="0"/>
          <w:numId w:val="433"/>
        </w:numPr>
        <w:spacing w:before="120" w:after="120"/>
        <w:ind w:left="360"/>
      </w:pPr>
      <w:r w:rsidRPr="005B17D3">
        <w:t xml:space="preserve">View: </w:t>
      </w:r>
    </w:p>
    <w:p w14:paraId="1AEF5C7D" w14:textId="77777777" w:rsidR="00CF12AE" w:rsidRPr="005B17D3" w:rsidRDefault="00CF12AE" w:rsidP="001470FA">
      <w:pPr>
        <w:pStyle w:val="NormalWeb"/>
        <w:keepLines w:val="0"/>
        <w:numPr>
          <w:ilvl w:val="1"/>
          <w:numId w:val="433"/>
        </w:numPr>
        <w:spacing w:before="120" w:after="120"/>
      </w:pPr>
      <w:r w:rsidRPr="005B17D3">
        <w:rPr>
          <w:rFonts w:eastAsia="Arial"/>
        </w:rPr>
        <w:t>View-only.</w:t>
      </w:r>
    </w:p>
    <w:p w14:paraId="6BBBE00E" w14:textId="581F943E" w:rsidR="00CF12AE" w:rsidRPr="005B17D3" w:rsidRDefault="00CF12AE" w:rsidP="00EF3896">
      <w:pPr>
        <w:pStyle w:val="NormalWeb"/>
      </w:pPr>
    </w:p>
    <w:p w14:paraId="218F5F37" w14:textId="77777777" w:rsidR="00CF12AE" w:rsidRPr="005B17D3" w:rsidRDefault="00CF12AE" w:rsidP="001470FA">
      <w:pPr>
        <w:pStyle w:val="NormalWeb"/>
        <w:keepLines w:val="0"/>
        <w:numPr>
          <w:ilvl w:val="0"/>
          <w:numId w:val="434"/>
        </w:numPr>
        <w:spacing w:before="120" w:after="120"/>
      </w:pPr>
      <w:r w:rsidRPr="005B17D3">
        <w:rPr>
          <w:rFonts w:eastAsia="Arial"/>
        </w:rPr>
        <w:t>View and Upload:</w:t>
      </w:r>
      <w:r w:rsidRPr="005B17D3">
        <w:t xml:space="preserve"> </w:t>
      </w:r>
    </w:p>
    <w:p w14:paraId="14448AA3" w14:textId="7A9CAC7B" w:rsidR="00CF12AE" w:rsidRPr="005B17D3" w:rsidRDefault="00CF12AE" w:rsidP="001470FA">
      <w:pPr>
        <w:pStyle w:val="body"/>
        <w:numPr>
          <w:ilvl w:val="0"/>
          <w:numId w:val="452"/>
        </w:numPr>
      </w:pPr>
      <w:r w:rsidRPr="005B17D3">
        <w:rPr>
          <w:rFonts w:eastAsia="Arial"/>
        </w:rPr>
        <w:t xml:space="preserve">CANNOT edit or delete their own </w:t>
      </w:r>
      <w:r w:rsidR="00962DA7" w:rsidRPr="005B17D3">
        <w:rPr>
          <w:rFonts w:eastAsia="Arial"/>
        </w:rPr>
        <w:t>statement</w:t>
      </w:r>
      <w:r w:rsidRPr="005B17D3">
        <w:rPr>
          <w:rFonts w:eastAsia="Arial"/>
        </w:rPr>
        <w:t xml:space="preserve"> after it has been added.</w:t>
      </w:r>
    </w:p>
    <w:p w14:paraId="248757E6" w14:textId="06D44D12" w:rsidR="00CF12AE" w:rsidRPr="005B17D3" w:rsidRDefault="00CF12AE" w:rsidP="001470FA">
      <w:pPr>
        <w:pStyle w:val="body"/>
        <w:numPr>
          <w:ilvl w:val="0"/>
          <w:numId w:val="452"/>
        </w:numPr>
      </w:pPr>
      <w:r w:rsidRPr="005B17D3">
        <w:rPr>
          <w:rFonts w:eastAsia="Arial"/>
        </w:rPr>
        <w:t xml:space="preserve">Can add multiple </w:t>
      </w:r>
      <w:r w:rsidR="00877BB8" w:rsidRPr="005B17D3">
        <w:rPr>
          <w:rFonts w:eastAsia="Arial"/>
        </w:rPr>
        <w:t>statements</w:t>
      </w:r>
      <w:r w:rsidRPr="005B17D3">
        <w:rPr>
          <w:rFonts w:eastAsia="Arial"/>
        </w:rPr>
        <w:t xml:space="preserve"> to their own record, one </w:t>
      </w:r>
      <w:r w:rsidR="00877BB8" w:rsidRPr="005B17D3">
        <w:rPr>
          <w:rFonts w:eastAsia="Arial"/>
        </w:rPr>
        <w:t>statement</w:t>
      </w:r>
      <w:r w:rsidRPr="005B17D3">
        <w:rPr>
          <w:rFonts w:eastAsia="Arial"/>
        </w:rPr>
        <w:t xml:space="preserve"> at a time.</w:t>
      </w:r>
    </w:p>
    <w:p w14:paraId="7743CD5F" w14:textId="77777777" w:rsidR="00CF12AE" w:rsidRPr="005B17D3" w:rsidRDefault="00CF12AE" w:rsidP="001470FA">
      <w:pPr>
        <w:pStyle w:val="body"/>
        <w:numPr>
          <w:ilvl w:val="0"/>
          <w:numId w:val="452"/>
        </w:numPr>
        <w:rPr>
          <w:rFonts w:eastAsia="Arial"/>
          <w:szCs w:val="22"/>
        </w:rPr>
      </w:pPr>
      <w:r w:rsidRPr="005B17D3">
        <w:rPr>
          <w:rFonts w:eastAsia="Arial"/>
          <w:szCs w:val="22"/>
        </w:rPr>
        <w:t>Can view and upload a document.</w:t>
      </w:r>
    </w:p>
    <w:p w14:paraId="7F2AA5E7" w14:textId="4E870270" w:rsidR="00CF12AE" w:rsidRPr="005B17D3" w:rsidRDefault="00CF12AE" w:rsidP="00EF3896">
      <w:pPr>
        <w:pStyle w:val="NormalWeb"/>
        <w:tabs>
          <w:tab w:val="num" w:pos="720"/>
        </w:tabs>
        <w:ind w:left="720"/>
        <w:rPr>
          <w:szCs w:val="20"/>
        </w:rPr>
      </w:pPr>
    </w:p>
    <w:p w14:paraId="222B7A71" w14:textId="77777777" w:rsidR="00CF12AE" w:rsidRPr="005B17D3" w:rsidRDefault="00CF12AE" w:rsidP="001470FA">
      <w:pPr>
        <w:pStyle w:val="NormalWeb"/>
        <w:keepLines w:val="0"/>
        <w:numPr>
          <w:ilvl w:val="0"/>
          <w:numId w:val="434"/>
        </w:numPr>
        <w:spacing w:before="120" w:after="120"/>
      </w:pPr>
      <w:r w:rsidRPr="005B17D3">
        <w:rPr>
          <w:rFonts w:eastAsia="Arial"/>
        </w:rPr>
        <w:t>View, Upload, and Remove (Advanced User):</w:t>
      </w:r>
    </w:p>
    <w:p w14:paraId="79050DB3" w14:textId="34F73F94" w:rsidR="00CF12AE" w:rsidRPr="005B17D3" w:rsidRDefault="00CF12AE" w:rsidP="001470FA">
      <w:pPr>
        <w:pStyle w:val="body"/>
        <w:numPr>
          <w:ilvl w:val="1"/>
          <w:numId w:val="451"/>
        </w:numPr>
      </w:pPr>
      <w:r w:rsidRPr="005B17D3">
        <w:rPr>
          <w:rFonts w:eastAsia="Arial"/>
        </w:rPr>
        <w:t xml:space="preserve">Can go into their own or others past records to add a </w:t>
      </w:r>
      <w:r w:rsidR="00962DA7" w:rsidRPr="005B17D3">
        <w:rPr>
          <w:rFonts w:eastAsia="Arial"/>
        </w:rPr>
        <w:t>statement</w:t>
      </w:r>
      <w:r w:rsidRPr="005B17D3">
        <w:rPr>
          <w:rFonts w:eastAsia="Arial"/>
        </w:rPr>
        <w:t>.</w:t>
      </w:r>
    </w:p>
    <w:p w14:paraId="41D70723" w14:textId="2C694517" w:rsidR="00E70DE9" w:rsidRPr="005B17D3" w:rsidRDefault="00CF12AE" w:rsidP="001470FA">
      <w:pPr>
        <w:pStyle w:val="body"/>
        <w:numPr>
          <w:ilvl w:val="1"/>
          <w:numId w:val="451"/>
        </w:numPr>
      </w:pPr>
      <w:r w:rsidRPr="005B17D3">
        <w:rPr>
          <w:rFonts w:eastAsia="Arial"/>
        </w:rPr>
        <w:t xml:space="preserve">Can add multiple </w:t>
      </w:r>
      <w:r w:rsidR="00877BB8" w:rsidRPr="005B17D3">
        <w:rPr>
          <w:rFonts w:eastAsia="Arial"/>
        </w:rPr>
        <w:t>statements</w:t>
      </w:r>
      <w:r w:rsidRPr="005B17D3">
        <w:rPr>
          <w:rFonts w:eastAsia="Arial"/>
        </w:rPr>
        <w:t xml:space="preserve"> to an existing record.</w:t>
      </w:r>
    </w:p>
    <w:p w14:paraId="45C37E1C" w14:textId="4DA80510" w:rsidR="00CF12AE" w:rsidRPr="005B17D3" w:rsidRDefault="00CF12AE" w:rsidP="001470FA">
      <w:pPr>
        <w:pStyle w:val="body"/>
        <w:numPr>
          <w:ilvl w:val="1"/>
          <w:numId w:val="451"/>
        </w:numPr>
      </w:pPr>
      <w:r w:rsidRPr="005B17D3">
        <w:rPr>
          <w:rFonts w:eastAsia="Arial"/>
        </w:rPr>
        <w:t>Can view, upload and remove documents.</w:t>
      </w:r>
    </w:p>
    <w:p w14:paraId="4EBE1135" w14:textId="77777777" w:rsidR="00E70DE9" w:rsidRPr="005B17D3" w:rsidRDefault="00E70DE9" w:rsidP="00EF3896">
      <w:pPr>
        <w:pStyle w:val="NormalWeb"/>
        <w:ind w:left="1080"/>
      </w:pPr>
    </w:p>
    <w:p w14:paraId="77C9C1AC" w14:textId="77777777" w:rsidR="00CF12AE" w:rsidRPr="005B17D3" w:rsidRDefault="00CF12AE" w:rsidP="00EF3896">
      <w:pPr>
        <w:pStyle w:val="BodyTextBullet1"/>
        <w:rPr>
          <w:b/>
        </w:rPr>
      </w:pPr>
      <w:r w:rsidRPr="005B17D3">
        <w:rPr>
          <w:rFonts w:eastAsia="Arial"/>
          <w:b/>
        </w:rPr>
        <w:t>Important:</w:t>
      </w:r>
    </w:p>
    <w:p w14:paraId="1217EAF5" w14:textId="3317C79D" w:rsidR="00CF12AE" w:rsidRPr="005B17D3" w:rsidRDefault="00CF12AE" w:rsidP="001470FA">
      <w:pPr>
        <w:pStyle w:val="BodyTextBullet1"/>
        <w:numPr>
          <w:ilvl w:val="0"/>
          <w:numId w:val="450"/>
        </w:numPr>
      </w:pPr>
      <w:r w:rsidRPr="005B17D3">
        <w:t>Enrollment System users</w:t>
      </w:r>
      <w:r w:rsidR="00917AF4" w:rsidRPr="005B17D3">
        <w:t xml:space="preserve">, who have appropriate capabilities assigned, </w:t>
      </w:r>
      <w:r w:rsidRPr="005B17D3">
        <w:t>can access the View Documents panel</w:t>
      </w:r>
      <w:r w:rsidR="00917AF4" w:rsidRPr="005B17D3">
        <w:t>.</w:t>
      </w:r>
    </w:p>
    <w:p w14:paraId="3A9D7C11" w14:textId="0A8F3A01" w:rsidR="00CF12AE" w:rsidRPr="005B17D3" w:rsidRDefault="00CF12AE" w:rsidP="001470FA">
      <w:pPr>
        <w:pStyle w:val="BodyTextBullet1"/>
        <w:numPr>
          <w:ilvl w:val="0"/>
          <w:numId w:val="450"/>
        </w:numPr>
      </w:pPr>
      <w:r w:rsidRPr="005B17D3">
        <w:t xml:space="preserve">The Remove column on the View Documents panel and the Remove Reason dropdown on the Remove Document screen are hidden if the Enrollment System user does NOT have the </w:t>
      </w:r>
      <w:r w:rsidRPr="005B17D3">
        <w:rPr>
          <w:i/>
        </w:rPr>
        <w:t>Advanced User Document Management</w:t>
      </w:r>
      <w:r w:rsidRPr="005B17D3">
        <w:t xml:space="preserve"> capability. </w:t>
      </w:r>
    </w:p>
    <w:p w14:paraId="33B0F7AE" w14:textId="77777777" w:rsidR="003E4F04" w:rsidRPr="005B17D3" w:rsidRDefault="003E4F04" w:rsidP="003E4F04">
      <w:pPr>
        <w:pStyle w:val="BodyTextBullet1"/>
        <w:ind w:left="360"/>
      </w:pPr>
    </w:p>
    <w:p w14:paraId="6593B17C" w14:textId="190B850D" w:rsidR="00CF12AE" w:rsidRPr="005B17D3" w:rsidRDefault="00CF12AE" w:rsidP="00EF3896">
      <w:pPr>
        <w:pStyle w:val="NormalWeb"/>
      </w:pPr>
      <w:r w:rsidRPr="005B17D3">
        <w:t> </w:t>
      </w:r>
    </w:p>
    <w:p w14:paraId="1E5DFA91" w14:textId="66C21A9A" w:rsidR="00BE52CE" w:rsidRPr="005B17D3" w:rsidRDefault="00BE52CE" w:rsidP="00EF3896">
      <w:pPr>
        <w:pStyle w:val="Heading1"/>
      </w:pPr>
      <w:bookmarkStart w:id="1585" w:name="_Toc406571206"/>
      <w:bookmarkStart w:id="1586" w:name="_Toc478746636"/>
      <w:bookmarkStart w:id="1587" w:name="_Toc482888567"/>
      <w:bookmarkStart w:id="1588" w:name="_Toc31622341"/>
      <w:r w:rsidRPr="005B17D3">
        <w:t>Special Instructions for Error Correction</w:t>
      </w:r>
      <w:bookmarkEnd w:id="1585"/>
      <w:bookmarkEnd w:id="1586"/>
      <w:bookmarkEnd w:id="1587"/>
      <w:bookmarkEnd w:id="1588"/>
    </w:p>
    <w:p w14:paraId="16624181" w14:textId="77777777" w:rsidR="00BE52CE" w:rsidRPr="005B17D3" w:rsidRDefault="00BE52CE" w:rsidP="00EF3896">
      <w:pPr>
        <w:pStyle w:val="InstructionalText1"/>
        <w:rPr>
          <w:vanish/>
        </w:rPr>
      </w:pPr>
      <w:r w:rsidRPr="005B17D3">
        <w:rPr>
          <w:vanish/>
        </w:rPr>
        <w:t>Describe all recovery and error correction procedures, including error conditions that may be generated and corrective actions that may need to be taken.</w:t>
      </w:r>
    </w:p>
    <w:p w14:paraId="5277A783" w14:textId="439A4BAC" w:rsidR="00BE52CE" w:rsidRPr="005B17D3" w:rsidRDefault="00BE52CE" w:rsidP="00EF3896">
      <w:pPr>
        <w:pStyle w:val="BodyText"/>
      </w:pPr>
      <w:r w:rsidRPr="005B17D3">
        <w:t>None</w:t>
      </w:r>
    </w:p>
    <w:p w14:paraId="1155E89E" w14:textId="77777777" w:rsidR="003E4F04" w:rsidRPr="005B17D3" w:rsidRDefault="003E4F04" w:rsidP="00EF3896">
      <w:pPr>
        <w:pStyle w:val="BodyText"/>
      </w:pPr>
    </w:p>
    <w:p w14:paraId="53622887" w14:textId="3ACBE066" w:rsidR="00BE52CE" w:rsidRPr="005B17D3" w:rsidRDefault="00BE52CE" w:rsidP="00EF3896">
      <w:pPr>
        <w:pStyle w:val="Heading1"/>
      </w:pPr>
      <w:bookmarkStart w:id="1589" w:name="_Toc406571207"/>
      <w:bookmarkStart w:id="1590" w:name="_Toc478746637"/>
      <w:bookmarkStart w:id="1591" w:name="_Toc482888568"/>
      <w:bookmarkStart w:id="1592" w:name="_Toc31622342"/>
      <w:r w:rsidRPr="005B17D3">
        <w:t>Caveats and Exceptions</w:t>
      </w:r>
      <w:bookmarkEnd w:id="1589"/>
      <w:bookmarkEnd w:id="1590"/>
      <w:bookmarkEnd w:id="1591"/>
      <w:bookmarkEnd w:id="1592"/>
    </w:p>
    <w:p w14:paraId="77B99802" w14:textId="77777777" w:rsidR="00BE52CE" w:rsidRPr="005B17D3" w:rsidRDefault="00BE52CE" w:rsidP="00EF3896">
      <w:pPr>
        <w:pStyle w:val="BodyText"/>
        <w:rPr>
          <w:i/>
          <w:iCs/>
          <w:vanish/>
          <w:color w:val="0000FF"/>
        </w:rPr>
      </w:pPr>
      <w:r w:rsidRPr="005B17D3">
        <w:rPr>
          <w:i/>
          <w:iCs/>
          <w:vanish/>
          <w:color w:val="0000FF"/>
        </w:rPr>
        <w:t>If there are special actions the user must take to insure that data is properly saved or that some other function executes properly, describe those actions here.  Include screen captures and descriptive narratives, if applicable.</w:t>
      </w:r>
    </w:p>
    <w:p w14:paraId="2609842E" w14:textId="27C9B4CA" w:rsidR="00BE52CE" w:rsidRPr="005B17D3" w:rsidRDefault="00BE52CE" w:rsidP="00EF3896">
      <w:pPr>
        <w:pStyle w:val="BodyText"/>
      </w:pPr>
      <w:r w:rsidRPr="005B17D3">
        <w:t>None</w:t>
      </w:r>
    </w:p>
    <w:p w14:paraId="0029767D" w14:textId="77777777" w:rsidR="003E4F04" w:rsidRPr="005B17D3" w:rsidRDefault="003E4F04" w:rsidP="00EF3896">
      <w:pPr>
        <w:pStyle w:val="BodyText"/>
      </w:pPr>
    </w:p>
    <w:p w14:paraId="5620B180" w14:textId="71B54C8B" w:rsidR="00BE52CE" w:rsidRPr="005B17D3" w:rsidRDefault="00BE52CE" w:rsidP="00EF3896">
      <w:pPr>
        <w:pStyle w:val="Heading1"/>
      </w:pPr>
      <w:bookmarkStart w:id="1593" w:name="_Toc406571208"/>
      <w:bookmarkStart w:id="1594" w:name="_Toc477510397"/>
      <w:bookmarkStart w:id="1595" w:name="_Toc478746638"/>
      <w:bookmarkStart w:id="1596" w:name="_Toc482888569"/>
      <w:bookmarkStart w:id="1597" w:name="_Toc31622343"/>
      <w:r w:rsidRPr="005B17D3">
        <w:t>Project-Specific Scenarios</w:t>
      </w:r>
      <w:bookmarkEnd w:id="1593"/>
      <w:bookmarkEnd w:id="1594"/>
      <w:bookmarkEnd w:id="1595"/>
      <w:bookmarkEnd w:id="1596"/>
      <w:bookmarkEnd w:id="1597"/>
    </w:p>
    <w:p w14:paraId="3F465EB5" w14:textId="77777777" w:rsidR="00BE52CE" w:rsidRPr="005B17D3" w:rsidRDefault="00BE52CE" w:rsidP="00EF3896">
      <w:pPr>
        <w:pStyle w:val="InstructionalText1"/>
        <w:rPr>
          <w:vanish/>
        </w:rPr>
      </w:pPr>
      <w:r w:rsidRPr="005B17D3">
        <w:rPr>
          <w:vanish/>
        </w:rPr>
        <w:t>Prepare a scenario that applies the features of the tool to the specific environment and characteristics of the project. Prepare a detailed series of instructions (in non-technical terms) describing the procedures the user will need to follow to use the system.  Following are examples of the type of information that might be included in the scenario:</w:t>
      </w:r>
    </w:p>
    <w:p w14:paraId="09AC0C1D" w14:textId="77777777" w:rsidR="00BE52CE" w:rsidRPr="005B17D3" w:rsidRDefault="00BE52CE" w:rsidP="00EF3896">
      <w:pPr>
        <w:pStyle w:val="InstructionalBullet1"/>
        <w:rPr>
          <w:vanish/>
        </w:rPr>
      </w:pPr>
      <w:r w:rsidRPr="005B17D3">
        <w:rPr>
          <w:vanish/>
        </w:rPr>
        <w:t>Detailed procedures to initiate system operation, including identification of job request forms or control statements and the input’s frequency, reason, origin, and medium for each type of output</w:t>
      </w:r>
    </w:p>
    <w:p w14:paraId="28597D84" w14:textId="77777777" w:rsidR="00BE52CE" w:rsidRPr="005B17D3" w:rsidRDefault="00BE52CE" w:rsidP="00EF3896">
      <w:pPr>
        <w:pStyle w:val="InstructionalBullet1"/>
        <w:rPr>
          <w:vanish/>
        </w:rPr>
      </w:pPr>
      <w:r w:rsidRPr="005B17D3">
        <w:rPr>
          <w:vanish/>
        </w:rPr>
        <w:t>Illustrations of input formats</w:t>
      </w:r>
    </w:p>
    <w:p w14:paraId="0C3107A6" w14:textId="77777777" w:rsidR="00BE52CE" w:rsidRPr="005B17D3" w:rsidRDefault="00BE52CE" w:rsidP="00EF3896">
      <w:pPr>
        <w:pStyle w:val="InstructionalBullet1"/>
        <w:rPr>
          <w:vanish/>
        </w:rPr>
      </w:pPr>
      <w:r w:rsidRPr="005B17D3">
        <w:rPr>
          <w:vanish/>
        </w:rPr>
        <w:t>Descriptions of input preparation rules</w:t>
      </w:r>
    </w:p>
    <w:p w14:paraId="4FFF24D9" w14:textId="77777777" w:rsidR="00BE52CE" w:rsidRPr="005B17D3" w:rsidRDefault="00BE52CE" w:rsidP="00EF3896">
      <w:pPr>
        <w:pStyle w:val="InstructionalBullet1"/>
        <w:rPr>
          <w:vanish/>
        </w:rPr>
      </w:pPr>
      <w:r w:rsidRPr="005B17D3">
        <w:rPr>
          <w:vanish/>
        </w:rPr>
        <w:t>Descriptions of output procedures identifying output formats and specifying the output’s purpose, frequency, options, media, and location</w:t>
      </w:r>
    </w:p>
    <w:p w14:paraId="0A3585DB" w14:textId="77777777" w:rsidR="00BE52CE" w:rsidRPr="005B17D3" w:rsidRDefault="00BE52CE" w:rsidP="00EF3896">
      <w:pPr>
        <w:pStyle w:val="InstructionalBullet1"/>
        <w:rPr>
          <w:vanish/>
        </w:rPr>
      </w:pPr>
      <w:r w:rsidRPr="005B17D3">
        <w:rPr>
          <w:vanish/>
        </w:rPr>
        <w:t>Identification of all codes and abbreviations used in the system’s output</w:t>
      </w:r>
    </w:p>
    <w:p w14:paraId="425CE10D" w14:textId="77777777" w:rsidR="00BE52CE" w:rsidRPr="005B17D3" w:rsidRDefault="00BE52CE" w:rsidP="00EF3896">
      <w:pPr>
        <w:pStyle w:val="InstructionalBullet1"/>
        <w:rPr>
          <w:vanish/>
        </w:rPr>
      </w:pPr>
      <w:r w:rsidRPr="005B17D3">
        <w:rPr>
          <w:vanish/>
        </w:rPr>
        <w:t>Descriptions of the query and retrieval capabilities of the system.  Use screen prints to depict examples.</w:t>
      </w:r>
    </w:p>
    <w:p w14:paraId="003275EF" w14:textId="77777777" w:rsidR="00BE52CE" w:rsidRPr="005B17D3" w:rsidRDefault="00BE52CE" w:rsidP="00EF3896">
      <w:pPr>
        <w:pStyle w:val="InstructionalBullet1"/>
        <w:rPr>
          <w:vanish/>
        </w:rPr>
      </w:pPr>
      <w:r w:rsidRPr="005B17D3">
        <w:rPr>
          <w:vanish/>
        </w:rPr>
        <w:t>Depict and discuss all standard reports that can be generated by the system or internal to the user.  Use screen prints as needed to depict examples of text under each heading.</w:t>
      </w:r>
    </w:p>
    <w:p w14:paraId="2AE30CDF" w14:textId="4352C5CC" w:rsidR="00BE52CE" w:rsidRPr="005B17D3" w:rsidRDefault="00BE52CE" w:rsidP="00EF3896">
      <w:pPr>
        <w:pStyle w:val="Heading2"/>
      </w:pPr>
      <w:bookmarkStart w:id="1598" w:name="_Toc406571209"/>
      <w:bookmarkStart w:id="1599" w:name="_Toc478746639"/>
      <w:bookmarkStart w:id="1600" w:name="_Toc482888570"/>
      <w:bookmarkStart w:id="1601" w:name="_Toc31622344"/>
      <w:r w:rsidRPr="005B17D3">
        <w:t>How Do I …</w:t>
      </w:r>
      <w:bookmarkEnd w:id="1598"/>
      <w:bookmarkEnd w:id="1599"/>
      <w:bookmarkEnd w:id="1600"/>
      <w:bookmarkEnd w:id="1601"/>
    </w:p>
    <w:p w14:paraId="63717F95" w14:textId="77777777" w:rsidR="00BE52CE" w:rsidRPr="005B17D3" w:rsidRDefault="00BE52CE" w:rsidP="00EF3896">
      <w:pPr>
        <w:pStyle w:val="BodyText"/>
      </w:pPr>
      <w:r w:rsidRPr="005B17D3">
        <w:t>In this section are step-by-step instructions on how to perform common tasks in the ES</w:t>
      </w:r>
      <w:r w:rsidRPr="005B17D3">
        <w:fldChar w:fldCharType="begin"/>
      </w:r>
      <w:r w:rsidRPr="005B17D3">
        <w:instrText xml:space="preserve"> XE "ES" </w:instrText>
      </w:r>
      <w:r w:rsidRPr="005B17D3">
        <w:fldChar w:fldCharType="end"/>
      </w:r>
      <w:r w:rsidRPr="005B17D3">
        <w:t>.</w:t>
      </w:r>
    </w:p>
    <w:p w14:paraId="143864AD" w14:textId="77777777" w:rsidR="00BE52CE" w:rsidRPr="005B17D3" w:rsidRDefault="00BE52CE" w:rsidP="00474E83">
      <w:pPr>
        <w:pStyle w:val="NoteLightbulb"/>
      </w:pPr>
      <w:r w:rsidRPr="005B17D3">
        <w:rPr>
          <w:b/>
        </w:rPr>
        <w:t>Important Note</w:t>
      </w:r>
      <w:r w:rsidRPr="005B17D3">
        <w:t>: The various tasks listed below are not necessarily complete procedures in and of themselves. Some procedures require additional follow-up tasks</w:t>
      </w:r>
      <w:r w:rsidR="00E60806" w:rsidRPr="005B17D3">
        <w:t>,</w:t>
      </w:r>
      <w:r w:rsidRPr="005B17D3">
        <w:t xml:space="preserve"> in order to complete the entire eligibility</w:t>
      </w:r>
      <w:r w:rsidRPr="005B17D3">
        <w:fldChar w:fldCharType="begin"/>
      </w:r>
      <w:r w:rsidRPr="005B17D3">
        <w:instrText xml:space="preserve"> XE "Eligibility" </w:instrText>
      </w:r>
      <w:r w:rsidRPr="005B17D3">
        <w:fldChar w:fldCharType="end"/>
      </w:r>
      <w:r w:rsidRPr="005B17D3">
        <w:t xml:space="preserve"> and enrollment</w:t>
      </w:r>
      <w:r w:rsidRPr="005B17D3">
        <w:fldChar w:fldCharType="begin"/>
      </w:r>
      <w:r w:rsidRPr="005B17D3">
        <w:instrText xml:space="preserve"> XE "Enrollment:Processing Cycle" </w:instrText>
      </w:r>
      <w:r w:rsidRPr="005B17D3">
        <w:fldChar w:fldCharType="end"/>
      </w:r>
      <w:r w:rsidRPr="005B17D3">
        <w:t xml:space="preserve"> processing cycle. Please refer to the help text itself, other training materials, and/or your supervisor.</w:t>
      </w:r>
    </w:p>
    <w:p w14:paraId="527B09C1" w14:textId="34C4BC9B" w:rsidR="00BE52CE" w:rsidRPr="005B17D3" w:rsidRDefault="00BE52CE" w:rsidP="00EF3896">
      <w:pPr>
        <w:rPr>
          <w:noProof/>
          <w:sz w:val="22"/>
          <w:szCs w:val="20"/>
        </w:rPr>
      </w:pPr>
    </w:p>
    <w:p w14:paraId="553200D6" w14:textId="1DB2688C" w:rsidR="00BE52CE" w:rsidRPr="005B17D3" w:rsidRDefault="00151D32" w:rsidP="00151D32">
      <w:pPr>
        <w:rPr>
          <w:noProof/>
          <w:sz w:val="22"/>
          <w:szCs w:val="20"/>
        </w:rPr>
      </w:pPr>
      <w:r w:rsidRPr="005B17D3">
        <w:rPr>
          <w:noProof/>
        </w:rPr>
        <w:drawing>
          <wp:inline distT="0" distB="0" distL="0" distR="0" wp14:anchorId="78C3CC99" wp14:editId="24AF9E28">
            <wp:extent cx="5943600" cy="278765"/>
            <wp:effectExtent l="0" t="0" r="0" b="6985"/>
            <wp:docPr id="1495" name="Picture 1495" descr="Screen shot of the ES Tab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943600" cy="278765"/>
                    </a:xfrm>
                    <a:prstGeom prst="rect">
                      <a:avLst/>
                    </a:prstGeom>
                  </pic:spPr>
                </pic:pic>
              </a:graphicData>
            </a:graphic>
          </wp:inline>
        </w:drawing>
      </w:r>
    </w:p>
    <w:p w14:paraId="7A56F5C5" w14:textId="2C378D83" w:rsidR="00BE52CE" w:rsidRPr="005B17D3" w:rsidRDefault="00BE52CE" w:rsidP="00EF3896">
      <w:pPr>
        <w:pStyle w:val="Caption"/>
      </w:pPr>
      <w:bookmarkStart w:id="1602" w:name="_Toc31622503"/>
      <w:r w:rsidRPr="005B17D3">
        <w:t xml:space="preserve">Figure </w:t>
      </w:r>
      <w:r w:rsidRPr="005B17D3">
        <w:rPr>
          <w:noProof/>
        </w:rPr>
        <w:fldChar w:fldCharType="begin"/>
      </w:r>
      <w:r w:rsidRPr="005B17D3">
        <w:rPr>
          <w:noProof/>
        </w:rPr>
        <w:instrText xml:space="preserve"> SEQ Figure \* ARABIC </w:instrText>
      </w:r>
      <w:r w:rsidRPr="005B17D3">
        <w:rPr>
          <w:noProof/>
        </w:rPr>
        <w:fldChar w:fldCharType="separate"/>
      </w:r>
      <w:r w:rsidR="00086A98" w:rsidRPr="005B17D3">
        <w:rPr>
          <w:noProof/>
        </w:rPr>
        <w:t>146</w:t>
      </w:r>
      <w:r w:rsidRPr="005B17D3">
        <w:rPr>
          <w:noProof/>
        </w:rPr>
        <w:fldChar w:fldCharType="end"/>
      </w:r>
      <w:r w:rsidRPr="005B17D3">
        <w:t xml:space="preserve">: </w:t>
      </w:r>
      <w:r w:rsidRPr="005B17D3">
        <w:rPr>
          <w:noProof/>
        </w:rPr>
        <w:t>ES Tabs</w:t>
      </w:r>
      <w:bookmarkEnd w:id="1602"/>
      <w:r w:rsidRPr="005B17D3">
        <w:rPr>
          <w:noProof/>
        </w:rPr>
        <w:t xml:space="preserve"> </w:t>
      </w:r>
    </w:p>
    <w:p w14:paraId="751F7336" w14:textId="77777777" w:rsidR="00BE52CE" w:rsidRPr="005B17D3" w:rsidRDefault="00BE52CE" w:rsidP="00EF3896">
      <w:pPr>
        <w:pStyle w:val="BodyText"/>
      </w:pPr>
      <w:r w:rsidRPr="005B17D3">
        <w:t>As an aid, the individual tasks have been categorized under the different "Tabs" as shown above in the ES where the functionality is located.</w:t>
      </w:r>
    </w:p>
    <w:p w14:paraId="5293C724" w14:textId="68CF1FA1" w:rsidR="00BE52CE" w:rsidRPr="005B17D3" w:rsidRDefault="00BE52CE" w:rsidP="00EF3896">
      <w:pPr>
        <w:pStyle w:val="BodyText"/>
      </w:pPr>
      <w:r w:rsidRPr="005B17D3">
        <w:t xml:space="preserve">In this version of the online help, is a step-by-step procedure demonstrating how to use the </w:t>
      </w:r>
      <w:r w:rsidRPr="005B17D3">
        <w:rPr>
          <w:i/>
        </w:rPr>
        <w:t>E&amp;E Service</w:t>
      </w:r>
      <w:r w:rsidRPr="005B17D3">
        <w:t xml:space="preserve"> to add and update Service Accounts and Service Requests. See the </w:t>
      </w:r>
      <w:hyperlink w:anchor="Admin_E_E_Service" w:history="1">
        <w:r w:rsidRPr="005B17D3">
          <w:rPr>
            <w:rStyle w:val="Hyperlink"/>
          </w:rPr>
          <w:t>Admin/E&amp;E Service</w:t>
        </w:r>
      </w:hyperlink>
      <w:r w:rsidRPr="005B17D3">
        <w:t xml:space="preserve"> section of the user guide. As an aid, the individual task has been categorized under the particular "Button" (shown below) in the ES where the functionality is located.</w:t>
      </w:r>
    </w:p>
    <w:p w14:paraId="6CFD41AC" w14:textId="77777777" w:rsidR="003E4F04" w:rsidRPr="005B17D3" w:rsidRDefault="003E4F04" w:rsidP="00EF3896">
      <w:pPr>
        <w:pStyle w:val="BodyText"/>
      </w:pPr>
    </w:p>
    <w:p w14:paraId="0A4B98E8" w14:textId="77777777" w:rsidR="00BE52CE" w:rsidRPr="005B17D3" w:rsidRDefault="00BE52CE" w:rsidP="00B94102">
      <w:pPr>
        <w:pStyle w:val="ScreenField"/>
        <w:jc w:val="center"/>
      </w:pPr>
      <w:r w:rsidRPr="005B17D3">
        <w:rPr>
          <w:noProof/>
        </w:rPr>
        <w:drawing>
          <wp:inline distT="0" distB="0" distL="0" distR="0" wp14:anchorId="1A9FD48E" wp14:editId="07F6C74D">
            <wp:extent cx="1051809" cy="1229360"/>
            <wp:effectExtent l="0" t="0" r="0" b="8890"/>
            <wp:docPr id="1647" name="Picture 1647" descr="Screen shot of button bar with Admin/E&amp;E Service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 Button Bar Admin E&amp;E.gif"/>
                    <pic:cNvPicPr/>
                  </pic:nvPicPr>
                  <pic:blipFill rotWithShape="1">
                    <a:blip r:embed="rId241">
                      <a:extLst>
                        <a:ext uri="{28A0092B-C50C-407E-A947-70E740481C1C}">
                          <a14:useLocalDpi xmlns:a14="http://schemas.microsoft.com/office/drawing/2010/main" val="0"/>
                        </a:ext>
                      </a:extLst>
                    </a:blip>
                    <a:srcRect l="82293"/>
                    <a:stretch/>
                  </pic:blipFill>
                  <pic:spPr bwMode="auto">
                    <a:xfrm>
                      <a:off x="0" y="0"/>
                      <a:ext cx="1052352" cy="1229995"/>
                    </a:xfrm>
                    <a:prstGeom prst="rect">
                      <a:avLst/>
                    </a:prstGeom>
                    <a:ln>
                      <a:noFill/>
                    </a:ln>
                    <a:extLst>
                      <a:ext uri="{53640926-AAD7-44D8-BBD7-CCE9431645EC}">
                        <a14:shadowObscured xmlns:a14="http://schemas.microsoft.com/office/drawing/2010/main"/>
                      </a:ext>
                    </a:extLst>
                  </pic:spPr>
                </pic:pic>
              </a:graphicData>
            </a:graphic>
          </wp:inline>
        </w:drawing>
      </w:r>
    </w:p>
    <w:p w14:paraId="1135B42E" w14:textId="637F85E9" w:rsidR="00BE52CE" w:rsidRPr="005B17D3" w:rsidRDefault="00BE52CE" w:rsidP="00EF3896">
      <w:pPr>
        <w:pStyle w:val="Caption"/>
      </w:pPr>
      <w:bookmarkStart w:id="1603" w:name="_Toc31622504"/>
      <w:r w:rsidRPr="005B17D3">
        <w:t xml:space="preserve">Figure </w:t>
      </w:r>
      <w:r w:rsidRPr="005B17D3">
        <w:rPr>
          <w:noProof/>
        </w:rPr>
        <w:fldChar w:fldCharType="begin"/>
      </w:r>
      <w:r w:rsidRPr="005B17D3">
        <w:rPr>
          <w:noProof/>
        </w:rPr>
        <w:instrText xml:space="preserve"> SEQ Figure \* ARABIC </w:instrText>
      </w:r>
      <w:r w:rsidRPr="005B17D3">
        <w:rPr>
          <w:noProof/>
        </w:rPr>
        <w:fldChar w:fldCharType="separate"/>
      </w:r>
      <w:r w:rsidR="00086A98" w:rsidRPr="005B17D3">
        <w:rPr>
          <w:noProof/>
        </w:rPr>
        <w:t>147</w:t>
      </w:r>
      <w:r w:rsidRPr="005B17D3">
        <w:rPr>
          <w:noProof/>
        </w:rPr>
        <w:fldChar w:fldCharType="end"/>
      </w:r>
      <w:r w:rsidRPr="005B17D3">
        <w:t xml:space="preserve">: </w:t>
      </w:r>
      <w:r w:rsidRPr="005B17D3">
        <w:rPr>
          <w:noProof/>
        </w:rPr>
        <w:t>Admin &gt; E&amp;E Service</w:t>
      </w:r>
      <w:bookmarkEnd w:id="1603"/>
    </w:p>
    <w:p w14:paraId="544E0F84" w14:textId="723D93F1" w:rsidR="00BE52CE" w:rsidRPr="005B17D3" w:rsidRDefault="00BE52CE" w:rsidP="00EF3896">
      <w:pPr>
        <w:pStyle w:val="Heading2"/>
      </w:pPr>
      <w:bookmarkStart w:id="1604" w:name="_Toc31622345"/>
      <w:r w:rsidRPr="005B17D3">
        <w:t>Overview</w:t>
      </w:r>
      <w:bookmarkEnd w:id="1604"/>
    </w:p>
    <w:p w14:paraId="51B62DBE" w14:textId="77777777" w:rsidR="00BE52CE" w:rsidRPr="005B17D3" w:rsidRDefault="00BE52CE" w:rsidP="00EF3896">
      <w:pPr>
        <w:pStyle w:val="BodyText4"/>
        <w:ind w:left="0"/>
      </w:pPr>
      <w:r w:rsidRPr="005B17D3">
        <w:br/>
        <w:t xml:space="preserve">The Overview tab displays an overview of the beneficiary's current information. Refer to the </w:t>
      </w:r>
      <w:hyperlink w:anchor="Overview" w:history="1">
        <w:r w:rsidRPr="005B17D3">
          <w:rPr>
            <w:rStyle w:val="Hyperlink"/>
            <w:b/>
            <w:color w:val="auto"/>
            <w:u w:val="none"/>
          </w:rPr>
          <w:t>Overview</w:t>
        </w:r>
      </w:hyperlink>
      <w:r w:rsidRPr="005B17D3">
        <w:t xml:space="preserve"> section for more detailed information.</w:t>
      </w:r>
    </w:p>
    <w:p w14:paraId="5505B65A" w14:textId="53008998" w:rsidR="006F58A7" w:rsidRPr="005B17D3" w:rsidRDefault="006F58A7" w:rsidP="00EF3896">
      <w:pPr>
        <w:pStyle w:val="ProcedureTitle"/>
      </w:pPr>
      <w:bookmarkStart w:id="1605" w:name="access_VHIC"/>
      <w:bookmarkStart w:id="1606" w:name="_Hlk527359851"/>
      <w:bookmarkEnd w:id="1605"/>
      <w:r w:rsidRPr="005B17D3">
        <w:t>... access the VHIC system?</w:t>
      </w:r>
      <w:r w:rsidR="00062FB9" w:rsidRPr="005B17D3">
        <w:rPr>
          <w:u w:val="none"/>
        </w:rPr>
        <w:t xml:space="preserve"> </w:t>
      </w:r>
      <w:hyperlink w:anchor="VHIC_Back" w:history="1">
        <w:r w:rsidR="00062FB9" w:rsidRPr="005B17D3">
          <w:rPr>
            <w:rStyle w:val="Hyperlink"/>
            <w:szCs w:val="24"/>
          </w:rPr>
          <w:t>[back]</w:t>
        </w:r>
      </w:hyperlink>
    </w:p>
    <w:p w14:paraId="57317CDA" w14:textId="6A7E98E4" w:rsidR="003E4265" w:rsidRPr="005B17D3" w:rsidRDefault="003E4265" w:rsidP="00EF3896">
      <w:pPr>
        <w:pStyle w:val="BodyTextBullet2"/>
      </w:pPr>
      <w:r w:rsidRPr="005B17D3">
        <w:t xml:space="preserve">Clicking the </w:t>
      </w:r>
      <w:r w:rsidRPr="005B17D3">
        <w:rPr>
          <w:b/>
        </w:rPr>
        <w:t>Open VHIC</w:t>
      </w:r>
      <w:r w:rsidRPr="005B17D3">
        <w:t xml:space="preserve"> button allows the ES user to directly a</w:t>
      </w:r>
      <w:r w:rsidR="00FF30C5" w:rsidRPr="005B17D3">
        <w:t xml:space="preserve">ccess the Veterans </w:t>
      </w:r>
      <w:r w:rsidRPr="005B17D3">
        <w:t>Health Identifi</w:t>
      </w:r>
      <w:r w:rsidR="00F62336" w:rsidRPr="005B17D3">
        <w:t>cation Cards (VHIC) application</w:t>
      </w:r>
      <w:r w:rsidR="00FF30C5" w:rsidRPr="005B17D3">
        <w:t xml:space="preserve"> and request a VHIC </w:t>
      </w:r>
      <w:r w:rsidRPr="005B17D3">
        <w:t xml:space="preserve">replacement card. </w:t>
      </w:r>
    </w:p>
    <w:p w14:paraId="208F8F17" w14:textId="77777777" w:rsidR="003E4265" w:rsidRPr="005B17D3" w:rsidRDefault="003E4265" w:rsidP="00474E83">
      <w:pPr>
        <w:pStyle w:val="NoteLightbulb"/>
      </w:pPr>
      <w:r w:rsidRPr="005B17D3">
        <w:rPr>
          <w:b/>
        </w:rPr>
        <w:t>Notes:</w:t>
      </w:r>
      <w:r w:rsidRPr="005B17D3">
        <w:t xml:space="preserve"> There are two ways to grant VHIC access from ES:</w:t>
      </w:r>
    </w:p>
    <w:p w14:paraId="3E711B4E" w14:textId="77777777" w:rsidR="003E4265" w:rsidRPr="005B17D3" w:rsidRDefault="003E4265" w:rsidP="00EF3896">
      <w:pPr>
        <w:pStyle w:val="NumberedList"/>
        <w:numPr>
          <w:ilvl w:val="4"/>
          <w:numId w:val="9"/>
        </w:numPr>
      </w:pPr>
      <w:r w:rsidRPr="005B17D3">
        <w:t>Update user profile to add the VHIC capability.</w:t>
      </w:r>
    </w:p>
    <w:p w14:paraId="143150C9" w14:textId="77777777" w:rsidR="003E4265" w:rsidRPr="005B17D3" w:rsidRDefault="003E4265" w:rsidP="00EF3896">
      <w:pPr>
        <w:pStyle w:val="NumberedList"/>
        <w:numPr>
          <w:ilvl w:val="4"/>
          <w:numId w:val="9"/>
        </w:numPr>
      </w:pPr>
      <w:r w:rsidRPr="005B17D3">
        <w:t>Update rules or capability (requires a batch to run).</w:t>
      </w:r>
    </w:p>
    <w:p w14:paraId="42F4F381" w14:textId="77777777" w:rsidR="008E7F01" w:rsidRPr="005B17D3" w:rsidRDefault="003E4265" w:rsidP="00EF3896">
      <w:pPr>
        <w:pStyle w:val="BodyTextBullet2"/>
      </w:pPr>
      <w:r w:rsidRPr="005B17D3">
        <w:t>Further assistance on VHIC is available within the VHIC system if needed.</w:t>
      </w:r>
    </w:p>
    <w:p w14:paraId="4A2E7674" w14:textId="214E14BE" w:rsidR="006F58A7" w:rsidRPr="005B17D3" w:rsidRDefault="006F58A7" w:rsidP="00EF3896">
      <w:pPr>
        <w:pStyle w:val="ProcedureTitle"/>
      </w:pPr>
      <w:bookmarkStart w:id="1607" w:name="request_VHIC"/>
      <w:bookmarkEnd w:id="1607"/>
      <w:r w:rsidRPr="005B17D3">
        <w:t xml:space="preserve">... request a VHIC card replacement on the </w:t>
      </w:r>
      <w:r w:rsidR="006204FA" w:rsidRPr="005B17D3">
        <w:t>Veterans</w:t>
      </w:r>
      <w:r w:rsidRPr="005B17D3">
        <w:t xml:space="preserve"> record from ES?</w:t>
      </w:r>
      <w:r w:rsidR="00062FB9" w:rsidRPr="005B17D3">
        <w:rPr>
          <w:u w:val="none"/>
        </w:rPr>
        <w:t xml:space="preserve"> </w:t>
      </w:r>
      <w:hyperlink w:anchor="VHIC_Back" w:history="1">
        <w:r w:rsidR="00062FB9" w:rsidRPr="005B17D3">
          <w:rPr>
            <w:rStyle w:val="Hyperlink"/>
            <w:szCs w:val="24"/>
          </w:rPr>
          <w:t>[back]</w:t>
        </w:r>
      </w:hyperlink>
    </w:p>
    <w:p w14:paraId="73830AC4" w14:textId="77777777" w:rsidR="003E4265" w:rsidRPr="005B17D3" w:rsidRDefault="003E4265" w:rsidP="00884662">
      <w:pPr>
        <w:pStyle w:val="NumberedList"/>
        <w:numPr>
          <w:ilvl w:val="0"/>
          <w:numId w:val="253"/>
        </w:numPr>
      </w:pPr>
      <w:r w:rsidRPr="005B17D3">
        <w:t xml:space="preserve">Complete a </w:t>
      </w:r>
      <w:r w:rsidRPr="005B17D3">
        <w:rPr>
          <w:b/>
        </w:rPr>
        <w:t>Person Search</w:t>
      </w:r>
      <w:r w:rsidRPr="005B17D3">
        <w:t xml:space="preserve"> in ES.</w:t>
      </w:r>
    </w:p>
    <w:p w14:paraId="0540FE1D" w14:textId="77777777" w:rsidR="003E4265" w:rsidRPr="005B17D3" w:rsidRDefault="003E4265" w:rsidP="00EF3896">
      <w:pPr>
        <w:pStyle w:val="BodyTextBullet2"/>
      </w:pPr>
    </w:p>
    <w:p w14:paraId="29614A38" w14:textId="77777777" w:rsidR="003E4265" w:rsidRPr="005B17D3" w:rsidRDefault="003E4265" w:rsidP="00EF3896">
      <w:pPr>
        <w:pStyle w:val="BodyTextBullet2"/>
      </w:pPr>
    </w:p>
    <w:p w14:paraId="14691C37" w14:textId="77777777" w:rsidR="003E4265" w:rsidRPr="005B17D3" w:rsidRDefault="003E4265" w:rsidP="00EF3896">
      <w:pPr>
        <w:pStyle w:val="BodyTextBullet2"/>
      </w:pPr>
      <w:r w:rsidRPr="005B17D3">
        <w:t xml:space="preserve"> </w:t>
      </w:r>
    </w:p>
    <w:p w14:paraId="1F6C239A" w14:textId="77777777" w:rsidR="003E4265" w:rsidRPr="005B17D3" w:rsidRDefault="003E4265" w:rsidP="00EF3896">
      <w:pPr>
        <w:pStyle w:val="BodyTextBullet2"/>
      </w:pPr>
    </w:p>
    <w:p w14:paraId="129E9893" w14:textId="77777777" w:rsidR="003E4265" w:rsidRPr="005B17D3" w:rsidRDefault="003E4265" w:rsidP="00EF3896">
      <w:pPr>
        <w:pStyle w:val="BodyTextBullet2"/>
      </w:pPr>
      <w:r w:rsidRPr="005B17D3">
        <w:t>A query is sent to MVI which brings back the latest VHIC card ID if one exists</w:t>
      </w:r>
      <w:r w:rsidR="00984356" w:rsidRPr="005B17D3">
        <w:t xml:space="preserve">. </w:t>
      </w:r>
      <w:r w:rsidRPr="005B17D3">
        <w:t xml:space="preserve">Users will find the </w:t>
      </w:r>
      <w:r w:rsidRPr="005B17D3">
        <w:rPr>
          <w:b/>
        </w:rPr>
        <w:t>Open VHIC</w:t>
      </w:r>
      <w:r w:rsidRPr="005B17D3">
        <w:t xml:space="preserve"> button displaying under the </w:t>
      </w:r>
      <w:r w:rsidRPr="005B17D3">
        <w:rPr>
          <w:b/>
        </w:rPr>
        <w:t>Overview</w:t>
      </w:r>
      <w:r w:rsidRPr="005B17D3">
        <w:t xml:space="preserve"> tab.</w:t>
      </w:r>
    </w:p>
    <w:p w14:paraId="694FF9C5" w14:textId="77777777" w:rsidR="003E4265" w:rsidRPr="005B17D3" w:rsidRDefault="003E4265" w:rsidP="00EF3896">
      <w:pPr>
        <w:pStyle w:val="NumberedList"/>
      </w:pPr>
      <w:r w:rsidRPr="005B17D3">
        <w:t xml:space="preserve">Click the </w:t>
      </w:r>
      <w:r w:rsidRPr="005B17D3">
        <w:rPr>
          <w:b/>
        </w:rPr>
        <w:t>Open VHIC</w:t>
      </w:r>
      <w:r w:rsidRPr="005B17D3">
        <w:t xml:space="preserve"> button.</w:t>
      </w:r>
    </w:p>
    <w:p w14:paraId="3C2DE783" w14:textId="77777777" w:rsidR="003E4265" w:rsidRPr="005B17D3" w:rsidRDefault="003E4265" w:rsidP="00474E83">
      <w:pPr>
        <w:pStyle w:val="NoteLightbulb"/>
      </w:pPr>
      <w:r w:rsidRPr="005B17D3">
        <w:t>Notes:</w:t>
      </w:r>
    </w:p>
    <w:p w14:paraId="48176A7A" w14:textId="77777777" w:rsidR="003E4265" w:rsidRPr="005B17D3" w:rsidRDefault="003E4265" w:rsidP="00884662">
      <w:pPr>
        <w:pStyle w:val="BodyTextBullet2"/>
        <w:numPr>
          <w:ilvl w:val="0"/>
          <w:numId w:val="254"/>
        </w:numPr>
      </w:pPr>
      <w:r w:rsidRPr="005B17D3">
        <w:t>The Open VHIC button will be grayed out if users do not have Manage VHIC permissions or if a VHIC card ID is not received from MVI.</w:t>
      </w:r>
    </w:p>
    <w:p w14:paraId="455C94A6" w14:textId="50B83EB7" w:rsidR="003E4265" w:rsidRPr="005B17D3" w:rsidRDefault="003E4265" w:rsidP="00884662">
      <w:pPr>
        <w:pStyle w:val="BodyTextBullet2"/>
        <w:numPr>
          <w:ilvl w:val="0"/>
          <w:numId w:val="254"/>
        </w:numPr>
      </w:pPr>
      <w:r w:rsidRPr="005B17D3">
        <w:t>The Open VHIC button is controlled by a capability and users must request capability if the button is grey with no error message.</w:t>
      </w:r>
    </w:p>
    <w:p w14:paraId="474AE040" w14:textId="0F4AC8DA" w:rsidR="00604380" w:rsidRPr="005B17D3" w:rsidRDefault="00604380" w:rsidP="00884662">
      <w:pPr>
        <w:pStyle w:val="BodyTextBullet2"/>
        <w:numPr>
          <w:ilvl w:val="0"/>
          <w:numId w:val="254"/>
        </w:numPr>
      </w:pPr>
      <w:r w:rsidRPr="005B17D3">
        <w:t>Capabilities within ES allows users to choose which users have permission to access the VHIC system.</w:t>
      </w:r>
    </w:p>
    <w:p w14:paraId="43080E3D" w14:textId="77777777" w:rsidR="001A153F" w:rsidRPr="005B17D3" w:rsidRDefault="001A153F" w:rsidP="00EF3896">
      <w:pPr>
        <w:pStyle w:val="BodyTextBullet2"/>
        <w:ind w:left="1800"/>
      </w:pPr>
    </w:p>
    <w:p w14:paraId="4D6B16B3" w14:textId="2EAB94E4" w:rsidR="00984356" w:rsidRPr="005B17D3" w:rsidRDefault="003E4265" w:rsidP="00EF3896">
      <w:pPr>
        <w:pStyle w:val="BodyTextBullet2"/>
      </w:pPr>
      <w:r w:rsidRPr="005B17D3">
        <w:t xml:space="preserve">Determine if the user has </w:t>
      </w:r>
      <w:r w:rsidRPr="005B17D3">
        <w:rPr>
          <w:b/>
        </w:rPr>
        <w:t>Open VHIC</w:t>
      </w:r>
      <w:r w:rsidRPr="005B17D3">
        <w:t xml:space="preserve"> button permissions.</w:t>
      </w:r>
    </w:p>
    <w:p w14:paraId="077BC034" w14:textId="77777777" w:rsidR="001A153F" w:rsidRPr="005B17D3" w:rsidRDefault="001A153F" w:rsidP="00EF3896">
      <w:pPr>
        <w:pStyle w:val="BodyTextBullet2"/>
      </w:pPr>
    </w:p>
    <w:tbl>
      <w:tblPr>
        <w:tblStyle w:val="TableGrid"/>
        <w:tblW w:w="0" w:type="auto"/>
        <w:tblLook w:val="04A0" w:firstRow="1" w:lastRow="0" w:firstColumn="1" w:lastColumn="0" w:noHBand="0" w:noVBand="1"/>
      </w:tblPr>
      <w:tblGrid>
        <w:gridCol w:w="4135"/>
        <w:gridCol w:w="5215"/>
      </w:tblGrid>
      <w:tr w:rsidR="003E4265" w:rsidRPr="005B17D3" w14:paraId="0EDBF155" w14:textId="77777777" w:rsidTr="003E713B">
        <w:tc>
          <w:tcPr>
            <w:tcW w:w="4135" w:type="dxa"/>
            <w:shd w:val="clear" w:color="auto" w:fill="D9E2F3" w:themeFill="accent1" w:themeFillTint="33"/>
          </w:tcPr>
          <w:p w14:paraId="20529E6E" w14:textId="77777777" w:rsidR="003E4265" w:rsidRPr="005B17D3" w:rsidRDefault="003E4265" w:rsidP="00EF3896">
            <w:pPr>
              <w:pStyle w:val="BodyTextBullet2"/>
              <w:rPr>
                <w:rFonts w:ascii="Arial" w:hAnsi="Arial" w:cs="Arial"/>
                <w:b/>
                <w:sz w:val="22"/>
                <w:szCs w:val="22"/>
              </w:rPr>
            </w:pPr>
            <w:r w:rsidRPr="005B17D3">
              <w:rPr>
                <w:rFonts w:ascii="Arial" w:hAnsi="Arial" w:cs="Arial"/>
                <w:b/>
                <w:sz w:val="22"/>
                <w:szCs w:val="22"/>
              </w:rPr>
              <w:t>If users</w:t>
            </w:r>
          </w:p>
        </w:tc>
        <w:tc>
          <w:tcPr>
            <w:tcW w:w="5215" w:type="dxa"/>
            <w:shd w:val="clear" w:color="auto" w:fill="D9E2F3" w:themeFill="accent1" w:themeFillTint="33"/>
          </w:tcPr>
          <w:p w14:paraId="1C94ADCA" w14:textId="77777777" w:rsidR="003E4265" w:rsidRPr="005B17D3" w:rsidRDefault="003E4265" w:rsidP="00EF3896">
            <w:pPr>
              <w:pStyle w:val="BodyTextBullet2"/>
              <w:rPr>
                <w:rFonts w:ascii="Arial" w:hAnsi="Arial" w:cs="Arial"/>
                <w:b/>
                <w:sz w:val="22"/>
                <w:szCs w:val="22"/>
              </w:rPr>
            </w:pPr>
            <w:r w:rsidRPr="005B17D3">
              <w:rPr>
                <w:rFonts w:ascii="Arial" w:hAnsi="Arial" w:cs="Arial"/>
                <w:b/>
                <w:sz w:val="22"/>
                <w:szCs w:val="22"/>
              </w:rPr>
              <w:t>Then</w:t>
            </w:r>
          </w:p>
        </w:tc>
      </w:tr>
      <w:tr w:rsidR="003E4265" w:rsidRPr="005B17D3" w14:paraId="54489261" w14:textId="77777777" w:rsidTr="003E4265">
        <w:tc>
          <w:tcPr>
            <w:tcW w:w="4135" w:type="dxa"/>
          </w:tcPr>
          <w:p w14:paraId="26C60047" w14:textId="77777777" w:rsidR="003E4265" w:rsidRPr="005B17D3" w:rsidRDefault="003E4265" w:rsidP="00EF3896">
            <w:pPr>
              <w:pStyle w:val="BodyTextBullet2"/>
            </w:pPr>
            <w:r w:rsidRPr="005B17D3">
              <w:t>Do not have Manage VHIC permissions</w:t>
            </w:r>
          </w:p>
        </w:tc>
        <w:tc>
          <w:tcPr>
            <w:tcW w:w="5215" w:type="dxa"/>
          </w:tcPr>
          <w:p w14:paraId="150578B1" w14:textId="77777777" w:rsidR="003E4265" w:rsidRPr="005B17D3" w:rsidRDefault="003E4265" w:rsidP="00EF3896">
            <w:pPr>
              <w:pStyle w:val="BodyTextBullet2"/>
            </w:pPr>
            <w:r w:rsidRPr="005B17D3">
              <w:rPr>
                <w:b/>
              </w:rPr>
              <w:t>Open VHIC</w:t>
            </w:r>
            <w:r w:rsidRPr="005B17D3">
              <w:t xml:space="preserve"> button will be grayed out.</w:t>
            </w:r>
          </w:p>
          <w:p w14:paraId="0DF3CA10" w14:textId="77777777" w:rsidR="003E4265" w:rsidRPr="005B17D3" w:rsidRDefault="003E4265" w:rsidP="00EF3896">
            <w:pPr>
              <w:pStyle w:val="BodyTextBullet2"/>
            </w:pPr>
          </w:p>
          <w:p w14:paraId="5C9B7E49" w14:textId="77777777" w:rsidR="003E4265" w:rsidRPr="005B17D3" w:rsidRDefault="003E4265" w:rsidP="00474E83">
            <w:pPr>
              <w:pStyle w:val="NoteLightbulb"/>
            </w:pPr>
            <w:r w:rsidRPr="005B17D3">
              <w:rPr>
                <w:b/>
              </w:rPr>
              <w:t>Note:</w:t>
            </w:r>
            <w:r w:rsidRPr="005B17D3">
              <w:t xml:space="preserve"> When the administrator adds Access VHIC permissions to the user’s profile, ES sends an automatic request provisioning the user within the VHIC system. The reverse occurs if </w:t>
            </w:r>
            <w:r w:rsidR="003F5284" w:rsidRPr="005B17D3">
              <w:t>the</w:t>
            </w:r>
            <w:r w:rsidRPr="005B17D3">
              <w:t xml:space="preserve"> Access VHIC </w:t>
            </w:r>
            <w:r w:rsidR="003F5284" w:rsidRPr="005B17D3">
              <w:t>capability</w:t>
            </w:r>
            <w:r w:rsidRPr="005B17D3">
              <w:t xml:space="preserve"> is removed from the user’s profile. Users would be de-provisioned from the VHIC system.</w:t>
            </w:r>
          </w:p>
        </w:tc>
      </w:tr>
      <w:tr w:rsidR="003E4265" w:rsidRPr="005B17D3" w14:paraId="514062DF" w14:textId="77777777" w:rsidTr="003E4265">
        <w:tc>
          <w:tcPr>
            <w:tcW w:w="4135" w:type="dxa"/>
          </w:tcPr>
          <w:p w14:paraId="7F248799" w14:textId="77777777" w:rsidR="003E4265" w:rsidRPr="005B17D3" w:rsidRDefault="003E4265" w:rsidP="00EF3896">
            <w:pPr>
              <w:pStyle w:val="BodyTextBullet2"/>
            </w:pPr>
            <w:r w:rsidRPr="005B17D3">
              <w:t>Do have Manage VHIC permissions</w:t>
            </w:r>
          </w:p>
        </w:tc>
        <w:tc>
          <w:tcPr>
            <w:tcW w:w="5215" w:type="dxa"/>
          </w:tcPr>
          <w:p w14:paraId="3772FC28" w14:textId="77777777" w:rsidR="003E4265" w:rsidRPr="005B17D3" w:rsidRDefault="003E4265" w:rsidP="00EF3896">
            <w:pPr>
              <w:pStyle w:val="BodyTextBullet2"/>
            </w:pPr>
            <w:r w:rsidRPr="005B17D3">
              <w:t xml:space="preserve">ES requests the latest VHIC card ID from MVI when a Person Search is complete. If a VHIC card ID is received, the </w:t>
            </w:r>
            <w:r w:rsidRPr="005B17D3">
              <w:rPr>
                <w:b/>
              </w:rPr>
              <w:t>Open VHIC</w:t>
            </w:r>
            <w:r w:rsidRPr="005B17D3">
              <w:t xml:space="preserve"> button displays and is activated.</w:t>
            </w:r>
          </w:p>
        </w:tc>
      </w:tr>
    </w:tbl>
    <w:p w14:paraId="2E1DE4C6" w14:textId="77777777" w:rsidR="003E4265" w:rsidRPr="005B17D3" w:rsidRDefault="003E4265" w:rsidP="00EF3896">
      <w:pPr>
        <w:pStyle w:val="BodyTextBullet2"/>
      </w:pPr>
    </w:p>
    <w:p w14:paraId="4BDE38A6" w14:textId="77777777" w:rsidR="003E4265" w:rsidRPr="005B17D3" w:rsidRDefault="003E4265" w:rsidP="00EF3896">
      <w:pPr>
        <w:pStyle w:val="NumberedList"/>
      </w:pPr>
      <w:r w:rsidRPr="005B17D3">
        <w:t xml:space="preserve">Click the </w:t>
      </w:r>
      <w:r w:rsidRPr="005B17D3">
        <w:rPr>
          <w:b/>
        </w:rPr>
        <w:t>Open VHIC</w:t>
      </w:r>
      <w:r w:rsidRPr="005B17D3">
        <w:t xml:space="preserve"> button if permissions already exist or have been added.</w:t>
      </w:r>
    </w:p>
    <w:p w14:paraId="27302567" w14:textId="77777777" w:rsidR="003E4265" w:rsidRPr="005B17D3" w:rsidRDefault="003E4265" w:rsidP="00EF3896">
      <w:pPr>
        <w:pStyle w:val="BodyTextBullet2"/>
      </w:pPr>
    </w:p>
    <w:p w14:paraId="7D17A5E0" w14:textId="5CA1614E" w:rsidR="003E4265" w:rsidRPr="005B17D3" w:rsidRDefault="003E4265" w:rsidP="00EF3896">
      <w:pPr>
        <w:pStyle w:val="BodyTextBullet2"/>
      </w:pPr>
      <w:r w:rsidRPr="005B17D3">
        <w:t xml:space="preserve">Clicking the </w:t>
      </w:r>
      <w:r w:rsidRPr="005B17D3">
        <w:rPr>
          <w:b/>
        </w:rPr>
        <w:t>Open VHIC</w:t>
      </w:r>
      <w:r w:rsidRPr="005B17D3">
        <w:t xml:space="preserve"> button sends the user to t</w:t>
      </w:r>
      <w:r w:rsidR="00707778" w:rsidRPr="005B17D3">
        <w:t xml:space="preserve">he VHIC system by opening a new </w:t>
      </w:r>
      <w:r w:rsidRPr="005B17D3">
        <w:t>tab in the ES web browser and users will be direc</w:t>
      </w:r>
      <w:r w:rsidR="00ED1004" w:rsidRPr="005B17D3">
        <w:t>tly logged onto the VHIC landing page</w:t>
      </w:r>
      <w:r w:rsidR="00707778" w:rsidRPr="005B17D3">
        <w:t xml:space="preserve"> </w:t>
      </w:r>
      <w:r w:rsidR="00D2321C" w:rsidRPr="005B17D3">
        <w:t>using verified ES user credentials.</w:t>
      </w:r>
    </w:p>
    <w:p w14:paraId="0F436AD4" w14:textId="77777777" w:rsidR="003E4265" w:rsidRPr="005B17D3" w:rsidRDefault="003E4265" w:rsidP="00EF3896">
      <w:pPr>
        <w:pStyle w:val="BodyTextBullet2"/>
      </w:pPr>
    </w:p>
    <w:p w14:paraId="28660296" w14:textId="77777777" w:rsidR="003E4265" w:rsidRPr="005B17D3" w:rsidRDefault="003E4265" w:rsidP="00EF3896">
      <w:pPr>
        <w:pStyle w:val="BodyTextBullet2"/>
      </w:pPr>
      <w:r w:rsidRPr="005B17D3">
        <w:t xml:space="preserve"> </w:t>
      </w:r>
    </w:p>
    <w:tbl>
      <w:tblPr>
        <w:tblStyle w:val="TableGrid"/>
        <w:tblW w:w="0" w:type="auto"/>
        <w:tblLook w:val="04A0" w:firstRow="1" w:lastRow="0" w:firstColumn="1" w:lastColumn="0" w:noHBand="0" w:noVBand="1"/>
      </w:tblPr>
      <w:tblGrid>
        <w:gridCol w:w="4675"/>
        <w:gridCol w:w="4675"/>
      </w:tblGrid>
      <w:tr w:rsidR="00707778" w:rsidRPr="005B17D3" w14:paraId="0DE9660A" w14:textId="77777777" w:rsidTr="006762E9">
        <w:trPr>
          <w:tblHeader/>
        </w:trPr>
        <w:tc>
          <w:tcPr>
            <w:tcW w:w="4675" w:type="dxa"/>
            <w:shd w:val="clear" w:color="auto" w:fill="D9E2F3" w:themeFill="accent1" w:themeFillTint="33"/>
          </w:tcPr>
          <w:p w14:paraId="6C7DF77A" w14:textId="77777777" w:rsidR="00707778" w:rsidRPr="005B17D3" w:rsidRDefault="00707778" w:rsidP="00EF3896">
            <w:pPr>
              <w:pStyle w:val="BodyTextBullet2"/>
              <w:rPr>
                <w:rFonts w:ascii="Arial" w:hAnsi="Arial" w:cs="Arial"/>
                <w:b/>
                <w:sz w:val="22"/>
                <w:szCs w:val="22"/>
              </w:rPr>
            </w:pPr>
            <w:r w:rsidRPr="005B17D3">
              <w:rPr>
                <w:rFonts w:ascii="Arial" w:hAnsi="Arial" w:cs="Arial"/>
                <w:b/>
                <w:sz w:val="22"/>
                <w:szCs w:val="22"/>
              </w:rPr>
              <w:t>If login credentials</w:t>
            </w:r>
          </w:p>
        </w:tc>
        <w:tc>
          <w:tcPr>
            <w:tcW w:w="4675" w:type="dxa"/>
            <w:shd w:val="clear" w:color="auto" w:fill="D9E2F3" w:themeFill="accent1" w:themeFillTint="33"/>
          </w:tcPr>
          <w:p w14:paraId="378BEBFF" w14:textId="77777777" w:rsidR="00707778" w:rsidRPr="005B17D3" w:rsidRDefault="00707778" w:rsidP="00EF3896">
            <w:pPr>
              <w:pStyle w:val="BodyTextBullet2"/>
              <w:rPr>
                <w:rFonts w:ascii="Arial" w:hAnsi="Arial" w:cs="Arial"/>
                <w:b/>
                <w:sz w:val="22"/>
                <w:szCs w:val="22"/>
              </w:rPr>
            </w:pPr>
            <w:r w:rsidRPr="005B17D3">
              <w:rPr>
                <w:rFonts w:ascii="Arial" w:hAnsi="Arial" w:cs="Arial"/>
                <w:b/>
                <w:sz w:val="22"/>
                <w:szCs w:val="22"/>
              </w:rPr>
              <w:t>Then</w:t>
            </w:r>
          </w:p>
        </w:tc>
      </w:tr>
      <w:tr w:rsidR="00707778" w:rsidRPr="005B17D3" w14:paraId="48ECD2D0" w14:textId="77777777" w:rsidTr="00707778">
        <w:tc>
          <w:tcPr>
            <w:tcW w:w="4675" w:type="dxa"/>
          </w:tcPr>
          <w:p w14:paraId="4DFC3D49" w14:textId="77777777" w:rsidR="00707778" w:rsidRPr="005B17D3" w:rsidRDefault="0042394C" w:rsidP="00EF3896">
            <w:pPr>
              <w:pStyle w:val="BodyTextBullet2"/>
            </w:pPr>
            <w:r w:rsidRPr="005B17D3">
              <w:t>Are not accepted</w:t>
            </w:r>
          </w:p>
        </w:tc>
        <w:tc>
          <w:tcPr>
            <w:tcW w:w="4675" w:type="dxa"/>
          </w:tcPr>
          <w:p w14:paraId="74D23F6E" w14:textId="7837C453" w:rsidR="0042394C" w:rsidRPr="005B17D3" w:rsidRDefault="0042394C" w:rsidP="00EF3896">
            <w:pPr>
              <w:pStyle w:val="BodyTextBullet2"/>
            </w:pPr>
            <w:r w:rsidRPr="005B17D3">
              <w:t>Users are redirected to VHIC system login screen.</w:t>
            </w:r>
          </w:p>
          <w:p w14:paraId="40D866CE" w14:textId="562E3920" w:rsidR="0042394C" w:rsidRPr="005B17D3" w:rsidRDefault="0042394C" w:rsidP="00474E83">
            <w:pPr>
              <w:pStyle w:val="NoteLightbulb"/>
            </w:pPr>
            <w:r w:rsidRPr="005B17D3">
              <w:rPr>
                <w:b/>
              </w:rPr>
              <w:t>Note:</w:t>
            </w:r>
            <w:r w:rsidR="001349D5" w:rsidRPr="005B17D3">
              <w:t xml:space="preserve"> Users who </w:t>
            </w:r>
            <w:r w:rsidR="0068742A" w:rsidRPr="005B17D3">
              <w:t>can’t replace</w:t>
            </w:r>
            <w:r w:rsidR="001349D5" w:rsidRPr="005B17D3">
              <w:t xml:space="preserve"> a card</w:t>
            </w:r>
            <w:r w:rsidRPr="005B17D3">
              <w:t xml:space="preserve"> will have to go through the IAM card replacement/new card website that they currently use.</w:t>
            </w:r>
          </w:p>
        </w:tc>
      </w:tr>
      <w:tr w:rsidR="00707778" w:rsidRPr="005B17D3" w14:paraId="09C34603" w14:textId="77777777" w:rsidTr="00707778">
        <w:tc>
          <w:tcPr>
            <w:tcW w:w="4675" w:type="dxa"/>
          </w:tcPr>
          <w:p w14:paraId="40605792" w14:textId="77777777" w:rsidR="00707778" w:rsidRPr="005B17D3" w:rsidRDefault="0042394C" w:rsidP="00EF3896">
            <w:pPr>
              <w:pStyle w:val="BodyTextBullet2"/>
            </w:pPr>
            <w:r w:rsidRPr="005B17D3">
              <w:t>Are accepted</w:t>
            </w:r>
          </w:p>
        </w:tc>
        <w:tc>
          <w:tcPr>
            <w:tcW w:w="4675" w:type="dxa"/>
          </w:tcPr>
          <w:p w14:paraId="4B0C45FE" w14:textId="77777777" w:rsidR="0042394C" w:rsidRPr="005B17D3" w:rsidRDefault="0042394C" w:rsidP="00EF3896">
            <w:pPr>
              <w:pStyle w:val="BodyTextBullet2"/>
            </w:pPr>
            <w:r w:rsidRPr="005B17D3">
              <w:t>User is granted access to VHIC system.</w:t>
            </w:r>
          </w:p>
          <w:p w14:paraId="30E605D4" w14:textId="77777777" w:rsidR="0042394C" w:rsidRPr="005B17D3" w:rsidRDefault="0042394C" w:rsidP="00EF3896">
            <w:pPr>
              <w:pStyle w:val="BodyTextBullet2"/>
            </w:pPr>
          </w:p>
          <w:p w14:paraId="037A66B8" w14:textId="77777777" w:rsidR="00707778" w:rsidRPr="005B17D3" w:rsidRDefault="0042394C" w:rsidP="00474E83">
            <w:pPr>
              <w:pStyle w:val="NoteLightbulb"/>
            </w:pPr>
            <w:r w:rsidRPr="005B17D3">
              <w:rPr>
                <w:b/>
              </w:rPr>
              <w:t>Note:</w:t>
            </w:r>
            <w:r w:rsidRPr="005B17D3">
              <w:t xml:space="preserve"> Users granted access to the VHIC system enter on a landing page showing the latest card request. From the landing page, a replacement request can be made if all conditions are met for the Veteran to receive a replacement VHIC.</w:t>
            </w:r>
          </w:p>
        </w:tc>
      </w:tr>
    </w:tbl>
    <w:p w14:paraId="2361982A" w14:textId="77777777" w:rsidR="003E4265" w:rsidRPr="005B17D3" w:rsidRDefault="003E4265" w:rsidP="00EF3896">
      <w:pPr>
        <w:pStyle w:val="BodyTextBullet2"/>
      </w:pPr>
    </w:p>
    <w:p w14:paraId="72174A23" w14:textId="77777777" w:rsidR="003E4265" w:rsidRPr="005B17D3" w:rsidRDefault="003E4265" w:rsidP="00EF3896">
      <w:pPr>
        <w:pStyle w:val="BodyTextBullet2"/>
      </w:pPr>
      <w:r w:rsidRPr="005B17D3">
        <w:t>Users are provided access to the VHIC system once the user’s credentials are verified.</w:t>
      </w:r>
      <w:r w:rsidR="0042394C" w:rsidRPr="005B17D3">
        <w:t xml:space="preserve"> </w:t>
      </w:r>
      <w:r w:rsidRPr="005B17D3">
        <w:t>ES sends</w:t>
      </w:r>
      <w:r w:rsidR="00984356" w:rsidRPr="005B17D3">
        <w:t xml:space="preserve"> the</w:t>
      </w:r>
      <w:r w:rsidRPr="005B17D3">
        <w:t xml:space="preserve"> VHIC correlation identifier (VHIC ID) to t</w:t>
      </w:r>
      <w:r w:rsidR="0042394C" w:rsidRPr="005B17D3">
        <w:t xml:space="preserve">he VHIC system, so users do not </w:t>
      </w:r>
      <w:r w:rsidRPr="005B17D3">
        <w:t>have to search for the specific Veteran that they are looking in the ES.</w:t>
      </w:r>
    </w:p>
    <w:p w14:paraId="02841A7A" w14:textId="77777777" w:rsidR="003E4265" w:rsidRPr="005B17D3" w:rsidRDefault="003E4265" w:rsidP="00EF3896">
      <w:pPr>
        <w:pStyle w:val="BodyTextBullet2"/>
      </w:pPr>
    </w:p>
    <w:tbl>
      <w:tblPr>
        <w:tblStyle w:val="TableGrid"/>
        <w:tblW w:w="0" w:type="auto"/>
        <w:tblLook w:val="04A0" w:firstRow="1" w:lastRow="0" w:firstColumn="1" w:lastColumn="0" w:noHBand="0" w:noVBand="1"/>
      </w:tblPr>
      <w:tblGrid>
        <w:gridCol w:w="2792"/>
        <w:gridCol w:w="6558"/>
      </w:tblGrid>
      <w:tr w:rsidR="0042394C" w:rsidRPr="005B17D3" w14:paraId="14CE07A6" w14:textId="77777777" w:rsidTr="006762E9">
        <w:trPr>
          <w:tblHeader/>
        </w:trPr>
        <w:tc>
          <w:tcPr>
            <w:tcW w:w="4675" w:type="dxa"/>
            <w:shd w:val="clear" w:color="auto" w:fill="D9E2F3" w:themeFill="accent1" w:themeFillTint="33"/>
          </w:tcPr>
          <w:p w14:paraId="20F8743E" w14:textId="77777777" w:rsidR="0042394C" w:rsidRPr="005B17D3" w:rsidRDefault="0042394C" w:rsidP="00EF3896">
            <w:pPr>
              <w:pStyle w:val="BodyTextBullet2"/>
              <w:rPr>
                <w:rFonts w:ascii="Arial" w:hAnsi="Arial" w:cs="Arial"/>
                <w:b/>
                <w:sz w:val="22"/>
                <w:szCs w:val="22"/>
              </w:rPr>
            </w:pPr>
            <w:bookmarkStart w:id="1608" w:name="_Hlk527209499"/>
            <w:r w:rsidRPr="005B17D3">
              <w:rPr>
                <w:rFonts w:ascii="Arial" w:hAnsi="Arial" w:cs="Arial"/>
                <w:b/>
                <w:sz w:val="22"/>
                <w:szCs w:val="22"/>
              </w:rPr>
              <w:t>If Veteran Identifier</w:t>
            </w:r>
          </w:p>
        </w:tc>
        <w:tc>
          <w:tcPr>
            <w:tcW w:w="4675" w:type="dxa"/>
            <w:shd w:val="clear" w:color="auto" w:fill="D9E2F3" w:themeFill="accent1" w:themeFillTint="33"/>
          </w:tcPr>
          <w:p w14:paraId="769031A9" w14:textId="77777777" w:rsidR="0042394C" w:rsidRPr="005B17D3" w:rsidRDefault="0042394C" w:rsidP="00EF3896">
            <w:pPr>
              <w:pStyle w:val="BodyTextBullet2"/>
              <w:rPr>
                <w:rFonts w:ascii="Arial" w:hAnsi="Arial" w:cs="Arial"/>
                <w:b/>
                <w:sz w:val="22"/>
                <w:szCs w:val="22"/>
              </w:rPr>
            </w:pPr>
            <w:r w:rsidRPr="005B17D3">
              <w:rPr>
                <w:rFonts w:ascii="Arial" w:hAnsi="Arial" w:cs="Arial"/>
                <w:b/>
                <w:sz w:val="22"/>
                <w:szCs w:val="22"/>
              </w:rPr>
              <w:t>Then</w:t>
            </w:r>
          </w:p>
        </w:tc>
      </w:tr>
      <w:tr w:rsidR="0042394C" w:rsidRPr="005B17D3" w14:paraId="30A7CBD2" w14:textId="77777777" w:rsidTr="0042394C">
        <w:tc>
          <w:tcPr>
            <w:tcW w:w="4675" w:type="dxa"/>
          </w:tcPr>
          <w:p w14:paraId="3F082A78" w14:textId="77777777" w:rsidR="0042394C" w:rsidRPr="005B17D3" w:rsidRDefault="0042394C" w:rsidP="00EF3896">
            <w:pPr>
              <w:pStyle w:val="BodyTextBullet2"/>
            </w:pPr>
            <w:r w:rsidRPr="005B17D3">
              <w:t>Matches a record in VHIC system</w:t>
            </w:r>
          </w:p>
        </w:tc>
        <w:tc>
          <w:tcPr>
            <w:tcW w:w="4675" w:type="dxa"/>
          </w:tcPr>
          <w:p w14:paraId="640EE6D9" w14:textId="4C7812A1" w:rsidR="00BE14DB" w:rsidRPr="005B17D3" w:rsidRDefault="0042394C" w:rsidP="00EF3896">
            <w:pPr>
              <w:pStyle w:val="BodyTextBullet2"/>
            </w:pPr>
            <w:r w:rsidRPr="005B17D3">
              <w:t xml:space="preserve">The </w:t>
            </w:r>
            <w:r w:rsidR="006204FA" w:rsidRPr="005B17D3">
              <w:t>Veterans</w:t>
            </w:r>
            <w:r w:rsidRPr="005B17D3">
              <w:t xml:space="preserve"> VHIC information will be displayed in the VHIC system and the user will automatically enter on the VHIC landing</w:t>
            </w:r>
            <w:r w:rsidR="001E1F1D" w:rsidRPr="005B17D3">
              <w:t xml:space="preserve"> page which displays </w:t>
            </w:r>
            <w:r w:rsidR="001E1F1D" w:rsidRPr="005B17D3">
              <w:rPr>
                <w:b/>
              </w:rPr>
              <w:t>Veteran Identity</w:t>
            </w:r>
            <w:r w:rsidR="001E1F1D" w:rsidRPr="005B17D3">
              <w:t xml:space="preserve"> and </w:t>
            </w:r>
            <w:r w:rsidR="001E1F1D" w:rsidRPr="005B17D3">
              <w:rPr>
                <w:b/>
              </w:rPr>
              <w:t>Card Details</w:t>
            </w:r>
            <w:r w:rsidRPr="005B17D3">
              <w:t xml:space="preserve"> on the latest card request.</w:t>
            </w:r>
          </w:p>
          <w:p w14:paraId="5BB034E9" w14:textId="77777777" w:rsidR="00142465" w:rsidRPr="005B17D3" w:rsidRDefault="001E1F1D" w:rsidP="00EF3896">
            <w:pPr>
              <w:pStyle w:val="BodyTextBullet2"/>
              <w:keepNext/>
              <w:jc w:val="center"/>
            </w:pPr>
            <w:r w:rsidRPr="005B17D3">
              <w:rPr>
                <w:noProof/>
              </w:rPr>
              <w:drawing>
                <wp:inline distT="0" distB="0" distL="0" distR="0" wp14:anchorId="47C04683" wp14:editId="609D8E80">
                  <wp:extent cx="4027499" cy="3597093"/>
                  <wp:effectExtent l="0" t="0" r="0" b="3810"/>
                  <wp:docPr id="31" name="Picture 31" descr="C:\Users\VHAISHSplanR\workspace\HECMS_roboh\ESR Help Project\images\vhic_landing_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VHAISHSplanR\workspace\HECMS_roboh\ESR Help Project\images\vhic_landing_page.png"/>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4035372" cy="3604125"/>
                          </a:xfrm>
                          <a:prstGeom prst="rect">
                            <a:avLst/>
                          </a:prstGeom>
                          <a:noFill/>
                          <a:ln>
                            <a:noFill/>
                          </a:ln>
                        </pic:spPr>
                      </pic:pic>
                    </a:graphicData>
                  </a:graphic>
                </wp:inline>
              </w:drawing>
            </w:r>
          </w:p>
          <w:p w14:paraId="66E8F351" w14:textId="78B24B2F" w:rsidR="0042394C" w:rsidRPr="005B17D3" w:rsidRDefault="00142465" w:rsidP="00EF3896">
            <w:pPr>
              <w:pStyle w:val="Caption"/>
            </w:pPr>
            <w:bookmarkStart w:id="1609" w:name="_Toc31622505"/>
            <w:r w:rsidRPr="005B17D3">
              <w:t xml:space="preserve">Figure </w:t>
            </w:r>
            <w:r w:rsidR="00AD3535" w:rsidRPr="005B17D3">
              <w:rPr>
                <w:noProof/>
              </w:rPr>
              <w:fldChar w:fldCharType="begin"/>
            </w:r>
            <w:r w:rsidR="00AD3535" w:rsidRPr="005B17D3">
              <w:rPr>
                <w:noProof/>
              </w:rPr>
              <w:instrText xml:space="preserve"> SEQ Figure \* ARABIC </w:instrText>
            </w:r>
            <w:r w:rsidR="00AD3535" w:rsidRPr="005B17D3">
              <w:rPr>
                <w:noProof/>
              </w:rPr>
              <w:fldChar w:fldCharType="separate"/>
            </w:r>
            <w:r w:rsidR="00086A98" w:rsidRPr="005B17D3">
              <w:rPr>
                <w:noProof/>
              </w:rPr>
              <w:t>148</w:t>
            </w:r>
            <w:r w:rsidR="00AD3535" w:rsidRPr="005B17D3">
              <w:rPr>
                <w:noProof/>
              </w:rPr>
              <w:fldChar w:fldCharType="end"/>
            </w:r>
            <w:r w:rsidR="00D81896" w:rsidRPr="005B17D3">
              <w:t>: VHIC Card Details Landing P</w:t>
            </w:r>
            <w:r w:rsidRPr="005B17D3">
              <w:t>age</w:t>
            </w:r>
            <w:bookmarkEnd w:id="1609"/>
          </w:p>
          <w:p w14:paraId="4B2DA1DF" w14:textId="2CD3611D" w:rsidR="001A2902" w:rsidRPr="005B17D3" w:rsidRDefault="001A2902" w:rsidP="00EF3896">
            <w:r w:rsidRPr="005B17D3">
              <w:t xml:space="preserve">Clicking the </w:t>
            </w:r>
            <w:r w:rsidRPr="005B17D3">
              <w:rPr>
                <w:b/>
              </w:rPr>
              <w:t>Get Replacement Card</w:t>
            </w:r>
            <w:r w:rsidRPr="005B17D3">
              <w:t xml:space="preserve"> button takes ES users to step 4 which confirms Veteran identity. </w:t>
            </w:r>
          </w:p>
        </w:tc>
      </w:tr>
      <w:tr w:rsidR="0042394C" w:rsidRPr="005B17D3" w14:paraId="4A73FDEA" w14:textId="77777777" w:rsidTr="0042394C">
        <w:tc>
          <w:tcPr>
            <w:tcW w:w="4675" w:type="dxa"/>
          </w:tcPr>
          <w:p w14:paraId="3042F422" w14:textId="77777777" w:rsidR="0042394C" w:rsidRPr="005B17D3" w:rsidRDefault="0042394C" w:rsidP="00EF3896">
            <w:pPr>
              <w:pStyle w:val="BodyTextBullet2"/>
            </w:pPr>
            <w:r w:rsidRPr="005B17D3">
              <w:t>“Veteran not found” message appears</w:t>
            </w:r>
          </w:p>
        </w:tc>
        <w:tc>
          <w:tcPr>
            <w:tcW w:w="4675" w:type="dxa"/>
          </w:tcPr>
          <w:p w14:paraId="139C82B6" w14:textId="45E2A491" w:rsidR="0042394C" w:rsidRPr="005B17D3" w:rsidRDefault="00984356" w:rsidP="00EF3896">
            <w:pPr>
              <w:pStyle w:val="BodyTextBullet2"/>
            </w:pPr>
            <w:r w:rsidRPr="005B17D3">
              <w:t>The Veteran may not be in MVI due to an unverifie</w:t>
            </w:r>
            <w:r w:rsidR="00604380" w:rsidRPr="005B17D3">
              <w:t>d or pending enrollment status.</w:t>
            </w:r>
          </w:p>
          <w:p w14:paraId="5AB41AC6" w14:textId="77EB7D22" w:rsidR="00984356" w:rsidRPr="005B17D3" w:rsidRDefault="00604380" w:rsidP="00EF3896">
            <w:pPr>
              <w:pStyle w:val="BodyTextBullet2"/>
            </w:pPr>
            <w:r w:rsidRPr="005B17D3">
              <w:t>Proceed to the step below in determining how to assist the Veteran.</w:t>
            </w:r>
          </w:p>
        </w:tc>
      </w:tr>
      <w:bookmarkEnd w:id="1606"/>
      <w:bookmarkEnd w:id="1608"/>
    </w:tbl>
    <w:p w14:paraId="5EE0C7A2" w14:textId="76897944" w:rsidR="003E4265" w:rsidRPr="005B17D3" w:rsidRDefault="003E4265" w:rsidP="00EF3896">
      <w:pPr>
        <w:pStyle w:val="BodyTextBullet2"/>
      </w:pPr>
    </w:p>
    <w:tbl>
      <w:tblPr>
        <w:tblStyle w:val="TableGrid"/>
        <w:tblW w:w="0" w:type="auto"/>
        <w:tblLook w:val="04A0" w:firstRow="1" w:lastRow="0" w:firstColumn="1" w:lastColumn="0" w:noHBand="0" w:noVBand="1"/>
      </w:tblPr>
      <w:tblGrid>
        <w:gridCol w:w="3865"/>
        <w:gridCol w:w="5485"/>
      </w:tblGrid>
      <w:tr w:rsidR="00604380" w:rsidRPr="005B17D3" w14:paraId="3E756741" w14:textId="77777777" w:rsidTr="00E50A11">
        <w:trPr>
          <w:tblHeader/>
        </w:trPr>
        <w:tc>
          <w:tcPr>
            <w:tcW w:w="3865" w:type="dxa"/>
            <w:shd w:val="clear" w:color="auto" w:fill="D9E2F3" w:themeFill="accent1" w:themeFillTint="33"/>
          </w:tcPr>
          <w:p w14:paraId="5E4F1D3A" w14:textId="430210B9" w:rsidR="00604380" w:rsidRPr="005B17D3" w:rsidRDefault="001A2902" w:rsidP="00EF3896">
            <w:pPr>
              <w:rPr>
                <w:rFonts w:ascii="Arial" w:hAnsi="Arial" w:cs="Arial"/>
                <w:b/>
                <w:sz w:val="22"/>
                <w:szCs w:val="22"/>
              </w:rPr>
            </w:pPr>
            <w:r w:rsidRPr="005B17D3">
              <w:rPr>
                <w:rFonts w:ascii="Arial" w:hAnsi="Arial" w:cs="Arial"/>
                <w:b/>
                <w:sz w:val="22"/>
                <w:szCs w:val="22"/>
              </w:rPr>
              <w:t>If the ES user is a</w:t>
            </w:r>
          </w:p>
        </w:tc>
        <w:tc>
          <w:tcPr>
            <w:tcW w:w="5485" w:type="dxa"/>
            <w:shd w:val="clear" w:color="auto" w:fill="D9E2F3" w:themeFill="accent1" w:themeFillTint="33"/>
          </w:tcPr>
          <w:p w14:paraId="1C21242C" w14:textId="77777777" w:rsidR="00604380" w:rsidRPr="005B17D3" w:rsidRDefault="00604380" w:rsidP="00EF3896">
            <w:pPr>
              <w:rPr>
                <w:rFonts w:ascii="Arial" w:hAnsi="Arial" w:cs="Arial"/>
                <w:b/>
                <w:sz w:val="22"/>
                <w:szCs w:val="22"/>
              </w:rPr>
            </w:pPr>
            <w:r w:rsidRPr="005B17D3">
              <w:rPr>
                <w:rFonts w:ascii="Arial" w:hAnsi="Arial" w:cs="Arial"/>
                <w:b/>
                <w:sz w:val="22"/>
                <w:szCs w:val="22"/>
              </w:rPr>
              <w:t>Then</w:t>
            </w:r>
          </w:p>
        </w:tc>
      </w:tr>
      <w:tr w:rsidR="00604380" w:rsidRPr="005B17D3" w14:paraId="23DF2B85" w14:textId="77777777" w:rsidTr="00E50A11">
        <w:trPr>
          <w:tblHeader/>
        </w:trPr>
        <w:tc>
          <w:tcPr>
            <w:tcW w:w="3865" w:type="dxa"/>
          </w:tcPr>
          <w:p w14:paraId="3906F617" w14:textId="7D1FB8A9" w:rsidR="00604380" w:rsidRPr="005B17D3" w:rsidRDefault="00604380" w:rsidP="00EF3896">
            <w:r w:rsidRPr="005B17D3">
              <w:t>Health Resource Center (HRC) call center representative</w:t>
            </w:r>
          </w:p>
        </w:tc>
        <w:tc>
          <w:tcPr>
            <w:tcW w:w="5485" w:type="dxa"/>
          </w:tcPr>
          <w:p w14:paraId="5B1BA326" w14:textId="2D236659" w:rsidR="00604380" w:rsidRPr="005B17D3" w:rsidRDefault="00604380" w:rsidP="00EF3896">
            <w:r w:rsidRPr="005B17D3">
              <w:t xml:space="preserve">The ES user reviews the </w:t>
            </w:r>
            <w:r w:rsidR="006204FA" w:rsidRPr="005B17D3">
              <w:t>Veterans</w:t>
            </w:r>
            <w:r w:rsidRPr="005B17D3">
              <w:t xml:space="preserve"> eligibility status on the </w:t>
            </w:r>
            <w:r w:rsidR="006204FA" w:rsidRPr="005B17D3">
              <w:t>Veterans</w:t>
            </w:r>
            <w:r w:rsidRPr="005B17D3">
              <w:t xml:space="preserve"> ES record to determine the issue.   </w:t>
            </w:r>
          </w:p>
          <w:p w14:paraId="4E4EDDFE" w14:textId="77777777" w:rsidR="00604380" w:rsidRPr="005B17D3" w:rsidRDefault="00604380" w:rsidP="00EF3896"/>
          <w:p w14:paraId="42A73669" w14:textId="01070FBC" w:rsidR="00604380" w:rsidRPr="005B17D3" w:rsidRDefault="00604380" w:rsidP="00474E83">
            <w:pPr>
              <w:pStyle w:val="NoteLightbulb"/>
            </w:pPr>
            <w:r w:rsidRPr="005B17D3">
              <w:rPr>
                <w:b/>
              </w:rPr>
              <w:t>Note:</w:t>
            </w:r>
            <w:r w:rsidRPr="005B17D3">
              <w:t xml:space="preserve"> If it’s a means test issue, then the ES user informs the Veteran to contact or go to their VA facility’s enrollment and eligibility office to update the </w:t>
            </w:r>
            <w:r w:rsidR="006204FA" w:rsidRPr="005B17D3">
              <w:t>Veterans</w:t>
            </w:r>
            <w:r w:rsidRPr="005B17D3">
              <w:t xml:space="preserve"> means test.</w:t>
            </w:r>
          </w:p>
        </w:tc>
      </w:tr>
      <w:tr w:rsidR="00604380" w:rsidRPr="005B17D3" w14:paraId="1E2AB89D" w14:textId="77777777" w:rsidTr="00E50A11">
        <w:trPr>
          <w:tblHeader/>
        </w:trPr>
        <w:tc>
          <w:tcPr>
            <w:tcW w:w="3865" w:type="dxa"/>
          </w:tcPr>
          <w:p w14:paraId="43954AD5" w14:textId="56DBC35A" w:rsidR="00604380" w:rsidRPr="005B17D3" w:rsidRDefault="00604380" w:rsidP="00EF3896">
            <w:r w:rsidRPr="005B17D3">
              <w:t>VA facility representative</w:t>
            </w:r>
          </w:p>
        </w:tc>
        <w:tc>
          <w:tcPr>
            <w:tcW w:w="5485" w:type="dxa"/>
          </w:tcPr>
          <w:p w14:paraId="5164AC16" w14:textId="77777777" w:rsidR="00604380" w:rsidRPr="005B17D3" w:rsidRDefault="00604380" w:rsidP="00EF3896">
            <w:r w:rsidRPr="005B17D3">
              <w:t>The ES user would advise the Veteran of their enrollment and eligibility status and how to correct it.</w:t>
            </w:r>
          </w:p>
        </w:tc>
      </w:tr>
    </w:tbl>
    <w:p w14:paraId="4A04F19A" w14:textId="2CBECAA4" w:rsidR="00604380" w:rsidRPr="005B17D3" w:rsidRDefault="00604380" w:rsidP="00EF3896">
      <w:pPr>
        <w:pStyle w:val="BodyTextBullet2"/>
      </w:pPr>
    </w:p>
    <w:p w14:paraId="2D6B28B4" w14:textId="3D99202D" w:rsidR="00B2042D" w:rsidRPr="005B17D3" w:rsidRDefault="00B2042D" w:rsidP="00EF3896">
      <w:pPr>
        <w:pStyle w:val="BodyTextBullet2"/>
      </w:pPr>
      <w:r w:rsidRPr="005B17D3">
        <w:t xml:space="preserve">Once users confirm the mailing address for the </w:t>
      </w:r>
      <w:r w:rsidR="006204FA" w:rsidRPr="005B17D3">
        <w:t>Veterans</w:t>
      </w:r>
      <w:r w:rsidRPr="005B17D3">
        <w:t xml:space="preserve"> VHIC on step 4, users will click </w:t>
      </w:r>
      <w:r w:rsidRPr="005B17D3">
        <w:rPr>
          <w:b/>
        </w:rPr>
        <w:t>Next</w:t>
      </w:r>
      <w:r w:rsidRPr="005B17D3">
        <w:t xml:space="preserve"> taking them to step 5, </w:t>
      </w:r>
      <w:r w:rsidRPr="005B17D3">
        <w:rPr>
          <w:b/>
        </w:rPr>
        <w:t>Save Request/Veteran Card Details</w:t>
      </w:r>
      <w:r w:rsidRPr="005B17D3">
        <w:t xml:space="preserve"> where users will verify the following VHIC information:</w:t>
      </w:r>
    </w:p>
    <w:p w14:paraId="0305461B" w14:textId="77777777" w:rsidR="00B2042D" w:rsidRPr="005B17D3" w:rsidRDefault="00B2042D" w:rsidP="00EF3896">
      <w:pPr>
        <w:pStyle w:val="BodyTextBullet2"/>
      </w:pPr>
    </w:p>
    <w:p w14:paraId="7C5F1C92" w14:textId="77777777" w:rsidR="00B2042D" w:rsidRPr="005B17D3" w:rsidRDefault="00B2042D" w:rsidP="00884662">
      <w:pPr>
        <w:pStyle w:val="BodyTextBullet2"/>
        <w:numPr>
          <w:ilvl w:val="0"/>
          <w:numId w:val="304"/>
        </w:numPr>
      </w:pPr>
      <w:r w:rsidRPr="005B17D3">
        <w:t>Name as it will appear on card</w:t>
      </w:r>
    </w:p>
    <w:p w14:paraId="67D81808" w14:textId="77777777" w:rsidR="00B2042D" w:rsidRPr="005B17D3" w:rsidRDefault="00B2042D" w:rsidP="00884662">
      <w:pPr>
        <w:pStyle w:val="BodyTextBullet2"/>
        <w:numPr>
          <w:ilvl w:val="0"/>
          <w:numId w:val="304"/>
        </w:numPr>
      </w:pPr>
      <w:r w:rsidRPr="005B17D3">
        <w:t>Address card will be mailed to</w:t>
      </w:r>
    </w:p>
    <w:p w14:paraId="681ED993" w14:textId="77777777" w:rsidR="00B2042D" w:rsidRPr="005B17D3" w:rsidRDefault="00B2042D" w:rsidP="00884662">
      <w:pPr>
        <w:pStyle w:val="BodyTextBullet2"/>
        <w:numPr>
          <w:ilvl w:val="0"/>
          <w:numId w:val="304"/>
        </w:numPr>
      </w:pPr>
      <w:r w:rsidRPr="005B17D3">
        <w:t>Replacement reason</w:t>
      </w:r>
    </w:p>
    <w:p w14:paraId="028DC11C" w14:textId="77777777" w:rsidR="00B2042D" w:rsidRPr="005B17D3" w:rsidRDefault="00B2042D" w:rsidP="00884662">
      <w:pPr>
        <w:pStyle w:val="BodyTextBullet2"/>
        <w:numPr>
          <w:ilvl w:val="0"/>
          <w:numId w:val="304"/>
        </w:numPr>
      </w:pPr>
      <w:r w:rsidRPr="005B17D3">
        <w:t>Veteran/Card details</w:t>
      </w:r>
    </w:p>
    <w:p w14:paraId="13360772" w14:textId="77777777" w:rsidR="00B2042D" w:rsidRPr="005B17D3" w:rsidRDefault="00B2042D" w:rsidP="00EF3896">
      <w:pPr>
        <w:pStyle w:val="BodyTextBullet2"/>
      </w:pPr>
    </w:p>
    <w:p w14:paraId="1AC863B4" w14:textId="77777777" w:rsidR="00B2042D" w:rsidRPr="005B17D3" w:rsidRDefault="00B2042D" w:rsidP="00EF3896">
      <w:pPr>
        <w:pStyle w:val="BodyTextBullet2"/>
      </w:pPr>
      <w:r w:rsidRPr="005B17D3">
        <w:t xml:space="preserve">Users will then click the </w:t>
      </w:r>
      <w:r w:rsidRPr="005B17D3">
        <w:rPr>
          <w:b/>
        </w:rPr>
        <w:t>Submit</w:t>
      </w:r>
      <w:r w:rsidRPr="005B17D3">
        <w:t xml:space="preserve"> button which will submit the VHIC replacement request. </w:t>
      </w:r>
    </w:p>
    <w:p w14:paraId="25C99014" w14:textId="3042359A" w:rsidR="00B2042D" w:rsidRPr="005B17D3" w:rsidRDefault="00B2042D" w:rsidP="00EF3896">
      <w:pPr>
        <w:pStyle w:val="BodyTextBullet2"/>
      </w:pPr>
    </w:p>
    <w:p w14:paraId="0208841C" w14:textId="21E03F21" w:rsidR="00B2042D" w:rsidRPr="005B17D3" w:rsidRDefault="00B2042D" w:rsidP="00EF3896">
      <w:pPr>
        <w:pStyle w:val="BodyTextBullet2"/>
      </w:pPr>
      <w:r w:rsidRPr="005B17D3">
        <w:t xml:space="preserve">The </w:t>
      </w:r>
      <w:r w:rsidR="006204FA" w:rsidRPr="005B17D3">
        <w:t>Veterans</w:t>
      </w:r>
      <w:r w:rsidRPr="005B17D3">
        <w:t xml:space="preserve"> card replacement details will be saved and/or on hold until the ES user clicks </w:t>
      </w:r>
      <w:r w:rsidRPr="005B17D3">
        <w:rPr>
          <w:b/>
        </w:rPr>
        <w:t>Submit</w:t>
      </w:r>
      <w:r w:rsidRPr="005B17D3">
        <w:t>.</w:t>
      </w:r>
    </w:p>
    <w:p w14:paraId="2FCE1472" w14:textId="42DCD004" w:rsidR="00B2042D" w:rsidRPr="005B17D3" w:rsidRDefault="00B2042D" w:rsidP="00EF3896">
      <w:pPr>
        <w:pStyle w:val="BodyTextBullet2"/>
      </w:pPr>
      <w:r w:rsidRPr="005B17D3">
        <w:t xml:space="preserve">Once ES users click the </w:t>
      </w:r>
      <w:r w:rsidRPr="005B17D3">
        <w:rPr>
          <w:b/>
        </w:rPr>
        <w:t xml:space="preserve">Submit </w:t>
      </w:r>
      <w:r w:rsidRPr="005B17D3">
        <w:t>button, the VHIC replacement card details are submitted, and the submitted card status as well as the date the card replacement was requested display.</w:t>
      </w:r>
    </w:p>
    <w:p w14:paraId="4F23B748" w14:textId="075D12E0" w:rsidR="00F7422C" w:rsidRPr="005B17D3" w:rsidRDefault="00C3077F" w:rsidP="00EF3896">
      <w:pPr>
        <w:pStyle w:val="BodyTextBullet2"/>
        <w:keepNext/>
        <w:jc w:val="center"/>
      </w:pPr>
      <w:r w:rsidRPr="005B17D3">
        <w:rPr>
          <w:noProof/>
        </w:rPr>
        <w:drawing>
          <wp:inline distT="0" distB="0" distL="0" distR="0" wp14:anchorId="1FF055A9" wp14:editId="3294891E">
            <wp:extent cx="3669030" cy="2523490"/>
            <wp:effectExtent l="0" t="0" r="7620" b="0"/>
            <wp:docPr id="28" name="Picture 28" descr="C:\Users\VHAISHSplanR\workspace\HECMS_roboh\ESR Help Project\images\submitted_vh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VHAISHSplanR\workspace\HECMS_roboh\ESR Help Project\images\submitted_vhic.png"/>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3669030" cy="2523490"/>
                    </a:xfrm>
                    <a:prstGeom prst="rect">
                      <a:avLst/>
                    </a:prstGeom>
                    <a:noFill/>
                    <a:ln>
                      <a:noFill/>
                    </a:ln>
                  </pic:spPr>
                </pic:pic>
              </a:graphicData>
            </a:graphic>
          </wp:inline>
        </w:drawing>
      </w:r>
    </w:p>
    <w:p w14:paraId="1F3EACBD" w14:textId="2209CEC3" w:rsidR="00F7422C" w:rsidRPr="005B17D3" w:rsidRDefault="00F7422C" w:rsidP="00EF3896">
      <w:pPr>
        <w:pStyle w:val="Caption"/>
      </w:pPr>
      <w:bookmarkStart w:id="1610" w:name="_Toc31622506"/>
      <w:r w:rsidRPr="005B17D3">
        <w:t xml:space="preserve">Figure </w:t>
      </w:r>
      <w:r w:rsidR="00AD3535" w:rsidRPr="005B17D3">
        <w:rPr>
          <w:noProof/>
        </w:rPr>
        <w:fldChar w:fldCharType="begin"/>
      </w:r>
      <w:r w:rsidR="00AD3535" w:rsidRPr="005B17D3">
        <w:rPr>
          <w:noProof/>
        </w:rPr>
        <w:instrText xml:space="preserve"> SEQ Figure \* ARABIC </w:instrText>
      </w:r>
      <w:r w:rsidR="00AD3535" w:rsidRPr="005B17D3">
        <w:rPr>
          <w:noProof/>
        </w:rPr>
        <w:fldChar w:fldCharType="separate"/>
      </w:r>
      <w:r w:rsidR="00086A98" w:rsidRPr="005B17D3">
        <w:rPr>
          <w:noProof/>
        </w:rPr>
        <w:t>149</w:t>
      </w:r>
      <w:r w:rsidR="00AD3535" w:rsidRPr="005B17D3">
        <w:rPr>
          <w:noProof/>
        </w:rPr>
        <w:fldChar w:fldCharType="end"/>
      </w:r>
      <w:r w:rsidRPr="005B17D3">
        <w:t>:</w:t>
      </w:r>
      <w:r w:rsidR="00C3077F" w:rsidRPr="005B17D3">
        <w:t xml:space="preserve"> </w:t>
      </w:r>
      <w:r w:rsidR="009A2E42" w:rsidRPr="005B17D3">
        <w:t>Step 5</w:t>
      </w:r>
      <w:r w:rsidR="00334762" w:rsidRPr="005B17D3">
        <w:t>:</w:t>
      </w:r>
      <w:r w:rsidR="009A2E42" w:rsidRPr="005B17D3">
        <w:t xml:space="preserve"> S</w:t>
      </w:r>
      <w:r w:rsidR="00C3077F" w:rsidRPr="005B17D3">
        <w:t>ubmitted VHIC Card Replacement</w:t>
      </w:r>
      <w:bookmarkEnd w:id="1610"/>
    </w:p>
    <w:p w14:paraId="383C976D" w14:textId="65FA4153" w:rsidR="006F58A7" w:rsidRPr="005B17D3" w:rsidRDefault="006F58A7" w:rsidP="00EF3896">
      <w:pPr>
        <w:pStyle w:val="ProcedureTitle"/>
      </w:pPr>
      <w:bookmarkStart w:id="1611" w:name="sign_out_VHIC"/>
      <w:bookmarkEnd w:id="1611"/>
      <w:r w:rsidRPr="005B17D3">
        <w:t>... sign out of the VHIC system?</w:t>
      </w:r>
      <w:r w:rsidR="003228FD" w:rsidRPr="005B17D3">
        <w:rPr>
          <w:u w:val="none"/>
        </w:rPr>
        <w:t xml:space="preserve"> </w:t>
      </w:r>
      <w:hyperlink w:anchor="VHIC_Back" w:history="1">
        <w:r w:rsidR="003228FD" w:rsidRPr="005B17D3">
          <w:rPr>
            <w:rStyle w:val="Hyperlink"/>
            <w:szCs w:val="24"/>
          </w:rPr>
          <w:t>[back]</w:t>
        </w:r>
      </w:hyperlink>
    </w:p>
    <w:p w14:paraId="078A1588" w14:textId="77777777" w:rsidR="00311DAC" w:rsidRPr="005B17D3" w:rsidRDefault="00311DAC" w:rsidP="00EF3896">
      <w:pPr>
        <w:pStyle w:val="BodyTextBullet2"/>
      </w:pPr>
      <w:r w:rsidRPr="005B17D3">
        <w:t>When users complete their work in the VHIC system, their ES session would still be available if the ES time out period has not exceeded.</w:t>
      </w:r>
    </w:p>
    <w:p w14:paraId="5768A938" w14:textId="77777777" w:rsidR="00311DAC" w:rsidRPr="005B17D3" w:rsidRDefault="00311DAC" w:rsidP="00EF3896">
      <w:pPr>
        <w:pStyle w:val="BodyTextBullet2"/>
      </w:pPr>
    </w:p>
    <w:tbl>
      <w:tblPr>
        <w:tblStyle w:val="TableGrid"/>
        <w:tblW w:w="0" w:type="auto"/>
        <w:tblLook w:val="04A0" w:firstRow="1" w:lastRow="0" w:firstColumn="1" w:lastColumn="0" w:noHBand="0" w:noVBand="1"/>
      </w:tblPr>
      <w:tblGrid>
        <w:gridCol w:w="3266"/>
        <w:gridCol w:w="3042"/>
        <w:gridCol w:w="3042"/>
      </w:tblGrid>
      <w:tr w:rsidR="00311DAC" w:rsidRPr="005B17D3" w14:paraId="1B108CD9" w14:textId="77777777" w:rsidTr="003E713B">
        <w:trPr>
          <w:tblHeader/>
        </w:trPr>
        <w:tc>
          <w:tcPr>
            <w:tcW w:w="3266" w:type="dxa"/>
            <w:shd w:val="clear" w:color="auto" w:fill="D9E2F3" w:themeFill="accent1" w:themeFillTint="33"/>
          </w:tcPr>
          <w:p w14:paraId="6530A6A1" w14:textId="77777777" w:rsidR="00311DAC" w:rsidRPr="005B17D3" w:rsidRDefault="00311DAC" w:rsidP="00EF3896">
            <w:pPr>
              <w:pStyle w:val="BodyTextBullet2"/>
              <w:rPr>
                <w:rFonts w:ascii="Arial" w:hAnsi="Arial" w:cs="Arial"/>
                <w:b/>
                <w:sz w:val="22"/>
                <w:szCs w:val="22"/>
              </w:rPr>
            </w:pPr>
            <w:r w:rsidRPr="005B17D3">
              <w:rPr>
                <w:rFonts w:ascii="Arial" w:hAnsi="Arial" w:cs="Arial"/>
                <w:b/>
                <w:sz w:val="22"/>
                <w:szCs w:val="22"/>
              </w:rPr>
              <w:t>If time out period has</w:t>
            </w:r>
          </w:p>
        </w:tc>
        <w:tc>
          <w:tcPr>
            <w:tcW w:w="3042" w:type="dxa"/>
            <w:shd w:val="clear" w:color="auto" w:fill="D9E2F3" w:themeFill="accent1" w:themeFillTint="33"/>
          </w:tcPr>
          <w:p w14:paraId="16754DCD" w14:textId="77777777" w:rsidR="00311DAC" w:rsidRPr="005B17D3" w:rsidRDefault="00C50044" w:rsidP="00EF3896">
            <w:pPr>
              <w:pStyle w:val="BodyTextBullet2"/>
              <w:rPr>
                <w:rFonts w:ascii="Arial" w:hAnsi="Arial" w:cs="Arial"/>
                <w:b/>
                <w:sz w:val="22"/>
                <w:szCs w:val="22"/>
              </w:rPr>
            </w:pPr>
            <w:r w:rsidRPr="005B17D3">
              <w:rPr>
                <w:rFonts w:ascii="Arial" w:hAnsi="Arial" w:cs="Arial"/>
                <w:b/>
                <w:sz w:val="22"/>
                <w:szCs w:val="22"/>
              </w:rPr>
              <w:t>And</w:t>
            </w:r>
          </w:p>
        </w:tc>
        <w:tc>
          <w:tcPr>
            <w:tcW w:w="3042" w:type="dxa"/>
            <w:shd w:val="clear" w:color="auto" w:fill="D9E2F3" w:themeFill="accent1" w:themeFillTint="33"/>
          </w:tcPr>
          <w:p w14:paraId="2D3666C0" w14:textId="77777777" w:rsidR="00311DAC" w:rsidRPr="005B17D3" w:rsidRDefault="00C50044" w:rsidP="00EF3896">
            <w:pPr>
              <w:pStyle w:val="BodyTextBullet2"/>
              <w:rPr>
                <w:rFonts w:ascii="Arial" w:hAnsi="Arial" w:cs="Arial"/>
                <w:b/>
                <w:sz w:val="22"/>
                <w:szCs w:val="22"/>
              </w:rPr>
            </w:pPr>
            <w:r w:rsidRPr="005B17D3">
              <w:rPr>
                <w:rFonts w:ascii="Arial" w:hAnsi="Arial" w:cs="Arial"/>
                <w:b/>
                <w:sz w:val="22"/>
                <w:szCs w:val="22"/>
              </w:rPr>
              <w:t>Then</w:t>
            </w:r>
          </w:p>
        </w:tc>
      </w:tr>
      <w:tr w:rsidR="00311DAC" w:rsidRPr="005B17D3" w14:paraId="449A23B9" w14:textId="77777777" w:rsidTr="00311DAC">
        <w:tc>
          <w:tcPr>
            <w:tcW w:w="3266" w:type="dxa"/>
          </w:tcPr>
          <w:p w14:paraId="64F8240A" w14:textId="77777777" w:rsidR="00311DAC" w:rsidRPr="005B17D3" w:rsidRDefault="00C50044" w:rsidP="00EF3896">
            <w:pPr>
              <w:pStyle w:val="BodyTextBullet2"/>
            </w:pPr>
            <w:r w:rsidRPr="005B17D3">
              <w:t>Not exceeded</w:t>
            </w:r>
          </w:p>
        </w:tc>
        <w:tc>
          <w:tcPr>
            <w:tcW w:w="3042" w:type="dxa"/>
          </w:tcPr>
          <w:p w14:paraId="1E8B9137" w14:textId="77777777" w:rsidR="00311DAC" w:rsidRPr="005B17D3" w:rsidRDefault="00311DAC" w:rsidP="00EF3896">
            <w:pPr>
              <w:pStyle w:val="BodyTextBullet2"/>
            </w:pPr>
          </w:p>
        </w:tc>
        <w:tc>
          <w:tcPr>
            <w:tcW w:w="3042" w:type="dxa"/>
          </w:tcPr>
          <w:p w14:paraId="6B4EAEF0" w14:textId="77777777" w:rsidR="00311DAC" w:rsidRPr="005B17D3" w:rsidRDefault="00C50044" w:rsidP="00EF3896">
            <w:pPr>
              <w:pStyle w:val="BodyTextBullet2"/>
            </w:pPr>
            <w:r w:rsidRPr="005B17D3">
              <w:t>The user’s ES session remains available.</w:t>
            </w:r>
          </w:p>
        </w:tc>
      </w:tr>
      <w:tr w:rsidR="00311DAC" w:rsidRPr="005B17D3" w14:paraId="691F6263" w14:textId="77777777" w:rsidTr="00311DAC">
        <w:tc>
          <w:tcPr>
            <w:tcW w:w="3266" w:type="dxa"/>
          </w:tcPr>
          <w:p w14:paraId="685957D5" w14:textId="77777777" w:rsidR="00311DAC" w:rsidRPr="005B17D3" w:rsidRDefault="00C50044" w:rsidP="00EF3896">
            <w:pPr>
              <w:pStyle w:val="BodyTextBullet2"/>
            </w:pPr>
            <w:r w:rsidRPr="005B17D3">
              <w:t>Exceeded</w:t>
            </w:r>
          </w:p>
        </w:tc>
        <w:tc>
          <w:tcPr>
            <w:tcW w:w="3042" w:type="dxa"/>
          </w:tcPr>
          <w:p w14:paraId="468B683C" w14:textId="77777777" w:rsidR="00311DAC" w:rsidRPr="005B17D3" w:rsidRDefault="00C50044" w:rsidP="00EF3896">
            <w:pPr>
              <w:pStyle w:val="BodyTextBullet2"/>
            </w:pPr>
            <w:r w:rsidRPr="005B17D3">
              <w:t>Users hav</w:t>
            </w:r>
            <w:r w:rsidR="000B081A" w:rsidRPr="005B17D3">
              <w:t xml:space="preserve">e not extended </w:t>
            </w:r>
            <w:r w:rsidRPr="005B17D3">
              <w:t>their ES session</w:t>
            </w:r>
          </w:p>
        </w:tc>
        <w:tc>
          <w:tcPr>
            <w:tcW w:w="3042" w:type="dxa"/>
          </w:tcPr>
          <w:p w14:paraId="6D2AA82D" w14:textId="77777777" w:rsidR="00311DAC" w:rsidRPr="005B17D3" w:rsidRDefault="00C50044" w:rsidP="00EF3896">
            <w:pPr>
              <w:pStyle w:val="BodyTextBullet2"/>
            </w:pPr>
            <w:r w:rsidRPr="005B17D3">
              <w:t>Users will be logged of ES.</w:t>
            </w:r>
          </w:p>
          <w:p w14:paraId="1882B325" w14:textId="05ACAD70" w:rsidR="00C50044" w:rsidRPr="005B17D3" w:rsidRDefault="00C50044" w:rsidP="00474E83">
            <w:pPr>
              <w:pStyle w:val="NoteLightbulb"/>
            </w:pPr>
            <w:r w:rsidRPr="005B17D3">
              <w:rPr>
                <w:b/>
              </w:rPr>
              <w:t>Note:</w:t>
            </w:r>
            <w:r w:rsidR="006F676B" w:rsidRPr="005B17D3">
              <w:t xml:space="preserve"> If users exit the VHIC</w:t>
            </w:r>
            <w:r w:rsidRPr="005B17D3">
              <w:t xml:space="preserve"> system by closing the VHIC tab within their browser, users are only signed out of their VHIC session and not signed out of their ES session.</w:t>
            </w:r>
          </w:p>
        </w:tc>
      </w:tr>
    </w:tbl>
    <w:p w14:paraId="740E68E5" w14:textId="77777777" w:rsidR="00311DAC" w:rsidRPr="005B17D3" w:rsidRDefault="00311DAC" w:rsidP="00EF3896">
      <w:pPr>
        <w:pStyle w:val="BodyTextBullet2"/>
      </w:pPr>
    </w:p>
    <w:p w14:paraId="393F01B5" w14:textId="77777777" w:rsidR="00ED73A7" w:rsidRPr="005B17D3" w:rsidRDefault="00ED73A7" w:rsidP="00EF3896">
      <w:pPr>
        <w:pStyle w:val="ProcedureTitle"/>
      </w:pPr>
      <w:r w:rsidRPr="005B17D3">
        <w:t xml:space="preserve">… make appointment request and management edit changes in the Enrollment System and VistA? </w:t>
      </w:r>
    </w:p>
    <w:p w14:paraId="4131588B" w14:textId="77777777" w:rsidR="00ED73A7" w:rsidRPr="005B17D3" w:rsidRDefault="00ED73A7" w:rsidP="00EF3896">
      <w:pPr>
        <w:pStyle w:val="BodyTextBullet2"/>
      </w:pPr>
      <w:r w:rsidRPr="005B17D3">
        <w:t xml:space="preserve">The appointment request and management edit change allows Enrollment System and VistA users to change the appointment request indicator from a “No” to a “Yes” value. For example, if the VAMC contacts a Veteran for an appointment and they initially say “no, they do not want an appointment”, but the Veteran later changes their mind to “Yes, they do”. Once the Enrollment System or VistA user changes the value to “Yes” then the Veteran will be added to the “near list” at their local preferred facility and will receive a call a schedule their appointment.  </w:t>
      </w:r>
    </w:p>
    <w:p w14:paraId="1D1E9388" w14:textId="77777777" w:rsidR="00ED73A7" w:rsidRPr="005B17D3" w:rsidRDefault="00ED73A7" w:rsidP="00EF3896">
      <w:pPr>
        <w:pStyle w:val="BodyTextBullet2"/>
      </w:pPr>
    </w:p>
    <w:p w14:paraId="390E8360" w14:textId="77777777" w:rsidR="00ED73A7" w:rsidRPr="005B17D3" w:rsidRDefault="00ED73A7" w:rsidP="00EF3896">
      <w:pPr>
        <w:pStyle w:val="ProcedureTitle"/>
      </w:pPr>
      <w:r w:rsidRPr="005B17D3">
        <w:t xml:space="preserve">Making a Management Edit Change </w:t>
      </w:r>
    </w:p>
    <w:p w14:paraId="7CD2D1D6" w14:textId="77777777" w:rsidR="00ED73A7" w:rsidRPr="005B17D3" w:rsidRDefault="00ED73A7" w:rsidP="00EF3896">
      <w:pPr>
        <w:pStyle w:val="BodyTextBullet2"/>
      </w:pPr>
    </w:p>
    <w:p w14:paraId="3EC90863" w14:textId="77777777" w:rsidR="00ED73A7" w:rsidRPr="005B17D3" w:rsidRDefault="00ED73A7" w:rsidP="00EF3896">
      <w:pPr>
        <w:pStyle w:val="BodyTextBullet2"/>
      </w:pPr>
      <w:r w:rsidRPr="005B17D3">
        <w:t xml:space="preserve">To make a management change edit in Enrollment System, perform the following steps: </w:t>
      </w:r>
    </w:p>
    <w:p w14:paraId="41538B5E" w14:textId="77777777" w:rsidR="00ED73A7" w:rsidRPr="005B17D3" w:rsidRDefault="00ED73A7" w:rsidP="00EF3896"/>
    <w:p w14:paraId="3D1660FA" w14:textId="77777777" w:rsidR="00ED73A7" w:rsidRPr="005B17D3" w:rsidRDefault="00ED73A7" w:rsidP="001470FA">
      <w:pPr>
        <w:pStyle w:val="NumberedList"/>
        <w:numPr>
          <w:ilvl w:val="0"/>
          <w:numId w:val="327"/>
        </w:numPr>
      </w:pPr>
      <w:r w:rsidRPr="005B17D3">
        <w:t xml:space="preserve">Add a new a person on the </w:t>
      </w:r>
      <w:r w:rsidRPr="005B17D3">
        <w:rPr>
          <w:b/>
        </w:rPr>
        <w:t>Person Search</w:t>
      </w:r>
      <w:r w:rsidRPr="005B17D3">
        <w:t xml:space="preserve"> screen. </w:t>
      </w:r>
    </w:p>
    <w:p w14:paraId="1E9329C5" w14:textId="77777777" w:rsidR="00ED73A7" w:rsidRPr="005B17D3" w:rsidRDefault="00ED73A7" w:rsidP="00EF3896">
      <w:pPr>
        <w:pStyle w:val="NumberedList"/>
      </w:pPr>
      <w:r w:rsidRPr="005B17D3">
        <w:t xml:space="preserve">Click the </w:t>
      </w:r>
      <w:r w:rsidRPr="005B17D3">
        <w:rPr>
          <w:b/>
        </w:rPr>
        <w:t xml:space="preserve">Find </w:t>
      </w:r>
      <w:r w:rsidRPr="005B17D3">
        <w:t>button.</w:t>
      </w:r>
    </w:p>
    <w:p w14:paraId="0EB620F8" w14:textId="77777777" w:rsidR="00ED73A7" w:rsidRPr="005B17D3" w:rsidRDefault="00ED73A7" w:rsidP="00EF3896"/>
    <w:p w14:paraId="7C1B789F" w14:textId="77777777" w:rsidR="00ED73A7" w:rsidRPr="005B17D3" w:rsidRDefault="00ED73A7" w:rsidP="00EF3896">
      <w:r w:rsidRPr="005B17D3">
        <w:t>The Enrollment System user receives a response that “</w:t>
      </w:r>
      <w:r w:rsidRPr="005B17D3">
        <w:rPr>
          <w:i/>
        </w:rPr>
        <w:t>no records were found that matched the specified search criteria”.</w:t>
      </w:r>
      <w:r w:rsidRPr="005B17D3">
        <w:t xml:space="preserve"> </w:t>
      </w:r>
    </w:p>
    <w:p w14:paraId="44EF643F" w14:textId="77777777" w:rsidR="00ED73A7" w:rsidRPr="005B17D3" w:rsidRDefault="00ED73A7" w:rsidP="00EF3896"/>
    <w:p w14:paraId="2EE5A1B9" w14:textId="77777777" w:rsidR="00ED73A7" w:rsidRPr="005B17D3" w:rsidRDefault="00ED73A7" w:rsidP="00EF3896">
      <w:pPr>
        <w:pStyle w:val="NumberedList"/>
      </w:pPr>
      <w:r w:rsidRPr="005B17D3">
        <w:t xml:space="preserve">Click the </w:t>
      </w:r>
      <w:r w:rsidRPr="005B17D3">
        <w:rPr>
          <w:b/>
        </w:rPr>
        <w:t xml:space="preserve">Add </w:t>
      </w:r>
      <w:r w:rsidRPr="005B17D3">
        <w:t>button.</w:t>
      </w:r>
    </w:p>
    <w:p w14:paraId="3A7A1212" w14:textId="77777777" w:rsidR="00ED73A7" w:rsidRPr="005B17D3" w:rsidRDefault="00ED73A7" w:rsidP="00EF3896">
      <w:pPr>
        <w:pStyle w:val="NumberedList"/>
      </w:pPr>
      <w:r w:rsidRPr="005B17D3">
        <w:t xml:space="preserve">Click the </w:t>
      </w:r>
      <w:r w:rsidRPr="005B17D3">
        <w:rPr>
          <w:b/>
        </w:rPr>
        <w:t>Eligibility</w:t>
      </w:r>
      <w:r w:rsidRPr="005B17D3">
        <w:t xml:space="preserve"> tab from the </w:t>
      </w:r>
      <w:r w:rsidRPr="005B17D3">
        <w:rPr>
          <w:b/>
        </w:rPr>
        <w:t>Overview</w:t>
      </w:r>
      <w:r w:rsidRPr="005B17D3">
        <w:t xml:space="preserve"> screen. </w:t>
      </w:r>
    </w:p>
    <w:p w14:paraId="78140A89" w14:textId="77777777" w:rsidR="00ED73A7" w:rsidRPr="005B17D3" w:rsidRDefault="00ED73A7" w:rsidP="00EF3896">
      <w:pPr>
        <w:pStyle w:val="NumberedList"/>
      </w:pPr>
      <w:r w:rsidRPr="005B17D3">
        <w:t xml:space="preserve">Click the </w:t>
      </w:r>
      <w:r w:rsidRPr="005B17D3">
        <w:rPr>
          <w:b/>
        </w:rPr>
        <w:t>Edit Current Eligibility</w:t>
      </w:r>
      <w:r w:rsidRPr="005B17D3">
        <w:t xml:space="preserve"> link. </w:t>
      </w:r>
    </w:p>
    <w:p w14:paraId="33E52D58" w14:textId="77777777" w:rsidR="00ED73A7" w:rsidRPr="005B17D3" w:rsidRDefault="00ED73A7" w:rsidP="00EF3896">
      <w:pPr>
        <w:pStyle w:val="NumberedList"/>
      </w:pPr>
      <w:r w:rsidRPr="005B17D3">
        <w:t xml:space="preserve">Select the eligibility status from the </w:t>
      </w:r>
      <w:r w:rsidRPr="005B17D3">
        <w:rPr>
          <w:b/>
        </w:rPr>
        <w:t>Eligibility Status</w:t>
      </w:r>
      <w:r w:rsidRPr="005B17D3">
        <w:t xml:space="preserve"> dropdown. </w:t>
      </w:r>
    </w:p>
    <w:p w14:paraId="7A09614E" w14:textId="77777777" w:rsidR="00ED73A7" w:rsidRPr="005B17D3" w:rsidRDefault="00ED73A7" w:rsidP="00EF3896">
      <w:pPr>
        <w:pStyle w:val="NumberedList"/>
      </w:pPr>
      <w:r w:rsidRPr="005B17D3">
        <w:t xml:space="preserve">Enter in the eligibility method verification code in the </w:t>
      </w:r>
      <w:r w:rsidRPr="005B17D3">
        <w:rPr>
          <w:b/>
        </w:rPr>
        <w:t>Eligibility Method Verification</w:t>
      </w:r>
      <w:r w:rsidRPr="005B17D3">
        <w:t xml:space="preserve"> field. </w:t>
      </w:r>
    </w:p>
    <w:p w14:paraId="54E6F375" w14:textId="77777777" w:rsidR="00ED73A7" w:rsidRPr="005B17D3" w:rsidRDefault="00ED73A7" w:rsidP="00EF3896">
      <w:pPr>
        <w:pStyle w:val="NumberedList"/>
      </w:pPr>
      <w:r w:rsidRPr="005B17D3">
        <w:t xml:space="preserve">Scroll down and click the </w:t>
      </w:r>
      <w:r w:rsidRPr="005B17D3">
        <w:rPr>
          <w:b/>
        </w:rPr>
        <w:t>Accept Changes</w:t>
      </w:r>
      <w:r w:rsidRPr="005B17D3">
        <w:t xml:space="preserve"> button.</w:t>
      </w:r>
    </w:p>
    <w:p w14:paraId="3B16AEBD" w14:textId="77777777" w:rsidR="00ED73A7" w:rsidRPr="005B17D3" w:rsidRDefault="00ED73A7" w:rsidP="00EF3896">
      <w:pPr>
        <w:pStyle w:val="NumberedList"/>
      </w:pPr>
      <w:r w:rsidRPr="005B17D3">
        <w:t xml:space="preserve">Click the </w:t>
      </w:r>
      <w:r w:rsidRPr="005B17D3">
        <w:rPr>
          <w:b/>
        </w:rPr>
        <w:t>Demographics</w:t>
      </w:r>
      <w:r w:rsidRPr="005B17D3">
        <w:t xml:space="preserve"> tab.</w:t>
      </w:r>
    </w:p>
    <w:p w14:paraId="703A5D54" w14:textId="77777777" w:rsidR="00ED73A7" w:rsidRPr="005B17D3" w:rsidRDefault="00ED73A7" w:rsidP="00EF3896">
      <w:pPr>
        <w:pStyle w:val="NumberedList"/>
      </w:pPr>
      <w:r w:rsidRPr="005B17D3">
        <w:t xml:space="preserve">Click the </w:t>
      </w:r>
      <w:r w:rsidRPr="005B17D3">
        <w:rPr>
          <w:b/>
        </w:rPr>
        <w:t>Add/Edit Address</w:t>
      </w:r>
      <w:r w:rsidRPr="005B17D3">
        <w:t xml:space="preserve"> link. </w:t>
      </w:r>
    </w:p>
    <w:p w14:paraId="0A1B4319" w14:textId="77777777" w:rsidR="00ED73A7" w:rsidRPr="005B17D3" w:rsidRDefault="00ED73A7" w:rsidP="00EF3896">
      <w:pPr>
        <w:pStyle w:val="NumberedList"/>
      </w:pPr>
      <w:r w:rsidRPr="005B17D3">
        <w:t xml:space="preserve">Select the type of address under the </w:t>
      </w:r>
      <w:r w:rsidRPr="005B17D3">
        <w:rPr>
          <w:b/>
        </w:rPr>
        <w:t>Add/Edit Address</w:t>
      </w:r>
      <w:r w:rsidRPr="005B17D3">
        <w:t xml:space="preserve"> dropdown. </w:t>
      </w:r>
    </w:p>
    <w:p w14:paraId="52E9D8FE" w14:textId="77777777" w:rsidR="00ED73A7" w:rsidRPr="005B17D3" w:rsidRDefault="00ED73A7" w:rsidP="00EF3896">
      <w:pPr>
        <w:pStyle w:val="NumberedList"/>
      </w:pPr>
      <w:r w:rsidRPr="005B17D3">
        <w:t>Enter in the required fields.</w:t>
      </w:r>
    </w:p>
    <w:p w14:paraId="703669FA" w14:textId="77777777" w:rsidR="00ED73A7" w:rsidRPr="005B17D3" w:rsidRDefault="00ED73A7" w:rsidP="00EF3896">
      <w:pPr>
        <w:pStyle w:val="NumberedList"/>
      </w:pPr>
      <w:r w:rsidRPr="005B17D3">
        <w:t xml:space="preserve">Click the </w:t>
      </w:r>
      <w:r w:rsidRPr="005B17D3">
        <w:rPr>
          <w:b/>
        </w:rPr>
        <w:t>Add Phone Number</w:t>
      </w:r>
      <w:r w:rsidRPr="005B17D3">
        <w:t xml:space="preserve"> button once complete adding in required address information. </w:t>
      </w:r>
    </w:p>
    <w:p w14:paraId="728C96A0" w14:textId="77777777" w:rsidR="00ED73A7" w:rsidRPr="005B17D3" w:rsidRDefault="00ED73A7" w:rsidP="00EF3896">
      <w:pPr>
        <w:pStyle w:val="NumberedList"/>
      </w:pPr>
      <w:r w:rsidRPr="005B17D3">
        <w:t xml:space="preserve">Select the type of phone number under the </w:t>
      </w:r>
      <w:r w:rsidRPr="005B17D3">
        <w:rPr>
          <w:b/>
        </w:rPr>
        <w:t>Phone Number</w:t>
      </w:r>
      <w:r w:rsidRPr="005B17D3">
        <w:t xml:space="preserve"> dropdown. </w:t>
      </w:r>
    </w:p>
    <w:p w14:paraId="167B6D3E" w14:textId="77777777" w:rsidR="00ED73A7" w:rsidRPr="005B17D3" w:rsidRDefault="00ED73A7" w:rsidP="00EF3896">
      <w:pPr>
        <w:pStyle w:val="NumberedList"/>
      </w:pPr>
      <w:r w:rsidRPr="005B17D3">
        <w:t xml:space="preserve">Enter in the phone number in the </w:t>
      </w:r>
      <w:r w:rsidRPr="005B17D3">
        <w:rPr>
          <w:b/>
        </w:rPr>
        <w:t>Phone Number</w:t>
      </w:r>
      <w:r w:rsidRPr="005B17D3">
        <w:t xml:space="preserve"> field. </w:t>
      </w:r>
    </w:p>
    <w:p w14:paraId="181A9368" w14:textId="77777777" w:rsidR="00ED73A7" w:rsidRPr="005B17D3" w:rsidRDefault="00ED73A7" w:rsidP="00EF3896">
      <w:pPr>
        <w:pStyle w:val="NumberedList"/>
      </w:pPr>
      <w:r w:rsidRPr="005B17D3">
        <w:t xml:space="preserve">Click the </w:t>
      </w:r>
      <w:r w:rsidRPr="005B17D3">
        <w:rPr>
          <w:b/>
        </w:rPr>
        <w:t>Update</w:t>
      </w:r>
      <w:r w:rsidRPr="005B17D3">
        <w:t xml:space="preserve"> button. </w:t>
      </w:r>
    </w:p>
    <w:p w14:paraId="4E95B2E1" w14:textId="77777777" w:rsidR="00ED73A7" w:rsidRPr="005B17D3" w:rsidRDefault="00ED73A7" w:rsidP="00EF3896"/>
    <w:p w14:paraId="5FFC411F" w14:textId="77777777" w:rsidR="00ED73A7" w:rsidRPr="005B17D3" w:rsidRDefault="00ED73A7" w:rsidP="00EF3896">
      <w:pPr>
        <w:pStyle w:val="BodyTextBullet2"/>
      </w:pPr>
      <w:r w:rsidRPr="005B17D3">
        <w:t xml:space="preserve">The address and phone number have been added. </w:t>
      </w:r>
    </w:p>
    <w:p w14:paraId="6B5B24DD" w14:textId="77777777" w:rsidR="00ED73A7" w:rsidRPr="005B17D3" w:rsidRDefault="00ED73A7" w:rsidP="00EF3896"/>
    <w:p w14:paraId="22A233FD" w14:textId="77777777" w:rsidR="00ED73A7" w:rsidRPr="005B17D3" w:rsidRDefault="00ED73A7" w:rsidP="00EF3896">
      <w:pPr>
        <w:pStyle w:val="NumberedList"/>
      </w:pPr>
      <w:r w:rsidRPr="005B17D3">
        <w:t xml:space="preserve">Click the </w:t>
      </w:r>
      <w:r w:rsidRPr="005B17D3">
        <w:rPr>
          <w:b/>
        </w:rPr>
        <w:t>Identity Traits</w:t>
      </w:r>
      <w:r w:rsidRPr="005B17D3">
        <w:t xml:space="preserve"> link. </w:t>
      </w:r>
    </w:p>
    <w:p w14:paraId="43B13492" w14:textId="77777777" w:rsidR="00ED73A7" w:rsidRPr="005B17D3" w:rsidRDefault="00ED73A7" w:rsidP="00EF3896">
      <w:pPr>
        <w:pStyle w:val="NumberedList"/>
      </w:pPr>
      <w:r w:rsidRPr="005B17D3">
        <w:t xml:space="preserve">Enter in the required fields. </w:t>
      </w:r>
    </w:p>
    <w:p w14:paraId="003A9FB5" w14:textId="77777777" w:rsidR="00ED73A7" w:rsidRPr="005B17D3" w:rsidRDefault="00ED73A7" w:rsidP="00EF3896">
      <w:pPr>
        <w:pStyle w:val="NumberedList"/>
      </w:pPr>
      <w:r w:rsidRPr="005B17D3">
        <w:t xml:space="preserve">Click the </w:t>
      </w:r>
      <w:r w:rsidRPr="005B17D3">
        <w:rPr>
          <w:b/>
        </w:rPr>
        <w:t>Update</w:t>
      </w:r>
      <w:r w:rsidRPr="005B17D3">
        <w:t xml:space="preserve"> button. </w:t>
      </w:r>
    </w:p>
    <w:p w14:paraId="640D8DFC" w14:textId="77777777" w:rsidR="00ED73A7" w:rsidRPr="005B17D3" w:rsidRDefault="00ED73A7" w:rsidP="00EF3896">
      <w:pPr>
        <w:pStyle w:val="NumberedList"/>
        <w:numPr>
          <w:ilvl w:val="0"/>
          <w:numId w:val="0"/>
        </w:numPr>
      </w:pPr>
    </w:p>
    <w:p w14:paraId="770CF554" w14:textId="77777777" w:rsidR="00ED73A7" w:rsidRPr="005B17D3" w:rsidRDefault="00ED73A7" w:rsidP="00EF3896">
      <w:pPr>
        <w:pStyle w:val="BodyTextBullet2"/>
      </w:pPr>
      <w:r w:rsidRPr="005B17D3">
        <w:t xml:space="preserve">The identity traits have been successfully updated. </w:t>
      </w:r>
    </w:p>
    <w:p w14:paraId="472C9E9C" w14:textId="77777777" w:rsidR="00ED73A7" w:rsidRPr="005B17D3" w:rsidRDefault="00ED73A7" w:rsidP="00EF3896"/>
    <w:p w14:paraId="15CDB3B2" w14:textId="77777777" w:rsidR="00ED73A7" w:rsidRPr="005B17D3" w:rsidRDefault="00ED73A7" w:rsidP="00EF3896">
      <w:pPr>
        <w:pStyle w:val="NumberedList"/>
      </w:pPr>
      <w:r w:rsidRPr="005B17D3">
        <w:t xml:space="preserve">Click the </w:t>
      </w:r>
      <w:r w:rsidRPr="005B17D3">
        <w:rPr>
          <w:b/>
        </w:rPr>
        <w:t>Personal</w:t>
      </w:r>
      <w:r w:rsidRPr="005B17D3">
        <w:t xml:space="preserve"> sub-tab. </w:t>
      </w:r>
    </w:p>
    <w:p w14:paraId="0F737228" w14:textId="77777777" w:rsidR="00ED73A7" w:rsidRPr="005B17D3" w:rsidRDefault="00ED73A7" w:rsidP="00EF3896">
      <w:pPr>
        <w:pStyle w:val="NumberedList"/>
      </w:pPr>
      <w:r w:rsidRPr="005B17D3">
        <w:t xml:space="preserve">Select the preferred facility under the </w:t>
      </w:r>
      <w:r w:rsidRPr="005B17D3">
        <w:rPr>
          <w:b/>
        </w:rPr>
        <w:t>Preferred Facility</w:t>
      </w:r>
      <w:r w:rsidRPr="005B17D3">
        <w:t xml:space="preserve"> dropdown. </w:t>
      </w:r>
    </w:p>
    <w:p w14:paraId="5AEF2EBD" w14:textId="77777777" w:rsidR="00ED73A7" w:rsidRPr="005B17D3" w:rsidRDefault="00ED73A7" w:rsidP="00EF3896">
      <w:pPr>
        <w:pStyle w:val="NumberedList"/>
      </w:pPr>
      <w:r w:rsidRPr="005B17D3">
        <w:t xml:space="preserve">Enter in the language entry date in the </w:t>
      </w:r>
      <w:r w:rsidRPr="005B17D3">
        <w:rPr>
          <w:b/>
        </w:rPr>
        <w:t>Language Entry Date</w:t>
      </w:r>
      <w:r w:rsidRPr="005B17D3">
        <w:t xml:space="preserve"> field. </w:t>
      </w:r>
    </w:p>
    <w:p w14:paraId="24E0EA12" w14:textId="77777777" w:rsidR="00ED73A7" w:rsidRPr="005B17D3" w:rsidRDefault="00ED73A7" w:rsidP="00EF3896">
      <w:pPr>
        <w:pStyle w:val="NumberedList"/>
      </w:pPr>
      <w:r w:rsidRPr="005B17D3">
        <w:t xml:space="preserve">Select the appointment request response from the </w:t>
      </w:r>
      <w:r w:rsidRPr="005B17D3">
        <w:rPr>
          <w:b/>
        </w:rPr>
        <w:t>Appointment Request Response</w:t>
      </w:r>
      <w:r w:rsidRPr="005B17D3">
        <w:t xml:space="preserve"> dropdown. Select either “Yes” or “No”. </w:t>
      </w:r>
    </w:p>
    <w:p w14:paraId="63806D1C" w14:textId="77777777" w:rsidR="00ED73A7" w:rsidRPr="005B17D3" w:rsidRDefault="00ED73A7" w:rsidP="00EF3896">
      <w:pPr>
        <w:ind w:left="360"/>
        <w:rPr>
          <w:b/>
        </w:rPr>
      </w:pPr>
    </w:p>
    <w:p w14:paraId="50E6AA55" w14:textId="77777777" w:rsidR="00ED73A7" w:rsidRPr="005B17D3" w:rsidRDefault="00ED73A7" w:rsidP="00EF3896">
      <w:pPr>
        <w:ind w:left="360"/>
      </w:pPr>
      <w:r w:rsidRPr="005B17D3">
        <w:rPr>
          <w:b/>
        </w:rPr>
        <w:t>Note:</w:t>
      </w:r>
      <w:r w:rsidRPr="005B17D3">
        <w:t xml:space="preserve">  If the Enrollment System user selects “Yes”, the </w:t>
      </w:r>
      <w:r w:rsidRPr="005B17D3">
        <w:rPr>
          <w:b/>
        </w:rPr>
        <w:t xml:space="preserve">Appointment Request Date </w:t>
      </w:r>
      <w:r w:rsidRPr="005B17D3">
        <w:t xml:space="preserve">field will auto-populate with a read-only date. </w:t>
      </w:r>
    </w:p>
    <w:p w14:paraId="3C214C95" w14:textId="77777777" w:rsidR="00ED73A7" w:rsidRPr="005B17D3" w:rsidRDefault="00ED73A7" w:rsidP="00EF3896">
      <w:pPr>
        <w:ind w:left="360"/>
      </w:pPr>
    </w:p>
    <w:p w14:paraId="6483B177" w14:textId="77777777" w:rsidR="00ED73A7" w:rsidRPr="005B17D3" w:rsidRDefault="00ED73A7" w:rsidP="00EF3896">
      <w:pPr>
        <w:pStyle w:val="NumberedList"/>
      </w:pPr>
      <w:r w:rsidRPr="005B17D3">
        <w:t xml:space="preserve">Select the marital status from the </w:t>
      </w:r>
      <w:r w:rsidRPr="005B17D3">
        <w:rPr>
          <w:b/>
        </w:rPr>
        <w:t>Marital Status</w:t>
      </w:r>
      <w:r w:rsidRPr="005B17D3">
        <w:t xml:space="preserve"> field. </w:t>
      </w:r>
    </w:p>
    <w:p w14:paraId="2B3C0B0F" w14:textId="77777777" w:rsidR="00ED73A7" w:rsidRPr="005B17D3" w:rsidRDefault="00ED73A7" w:rsidP="00EF3896">
      <w:pPr>
        <w:pStyle w:val="NumberedList"/>
      </w:pPr>
      <w:r w:rsidRPr="005B17D3">
        <w:t xml:space="preserve">Click the </w:t>
      </w:r>
      <w:r w:rsidRPr="005B17D3">
        <w:rPr>
          <w:b/>
        </w:rPr>
        <w:t>Update</w:t>
      </w:r>
      <w:r w:rsidRPr="005B17D3">
        <w:t xml:space="preserve"> button.</w:t>
      </w:r>
    </w:p>
    <w:p w14:paraId="3980F659" w14:textId="77777777" w:rsidR="00ED73A7" w:rsidRPr="005B17D3" w:rsidRDefault="00ED73A7" w:rsidP="00EF3896">
      <w:pPr>
        <w:pStyle w:val="BodyTextBullet2"/>
      </w:pPr>
      <w:r w:rsidRPr="005B17D3">
        <w:t xml:space="preserve">Person updated successfully. </w:t>
      </w:r>
    </w:p>
    <w:p w14:paraId="23777B24" w14:textId="77777777" w:rsidR="00ED73A7" w:rsidRPr="005B17D3" w:rsidRDefault="00ED73A7" w:rsidP="00EF3896"/>
    <w:p w14:paraId="39BBE081" w14:textId="77777777" w:rsidR="00ED73A7" w:rsidRPr="005B17D3" w:rsidRDefault="00ED73A7" w:rsidP="00EF3896">
      <w:pPr>
        <w:pStyle w:val="NumberedList"/>
      </w:pPr>
      <w:r w:rsidRPr="005B17D3">
        <w:t xml:space="preserve">Click the </w:t>
      </w:r>
      <w:r w:rsidRPr="005B17D3">
        <w:rPr>
          <w:b/>
        </w:rPr>
        <w:t>Enrollment</w:t>
      </w:r>
      <w:r w:rsidRPr="005B17D3">
        <w:t xml:space="preserve"> tab. </w:t>
      </w:r>
    </w:p>
    <w:p w14:paraId="77A09930" w14:textId="77777777" w:rsidR="00ED73A7" w:rsidRPr="005B17D3" w:rsidRDefault="00ED73A7" w:rsidP="00EF3896">
      <w:pPr>
        <w:pStyle w:val="NumberedList"/>
      </w:pPr>
      <w:r w:rsidRPr="005B17D3">
        <w:t xml:space="preserve">Scroll down and enter in the enrollment application date in the </w:t>
      </w:r>
      <w:r w:rsidRPr="005B17D3">
        <w:rPr>
          <w:b/>
        </w:rPr>
        <w:t>Enrollment Application Date</w:t>
      </w:r>
      <w:r w:rsidRPr="005B17D3">
        <w:t xml:space="preserve"> field. </w:t>
      </w:r>
    </w:p>
    <w:p w14:paraId="6721CEF4" w14:textId="77777777" w:rsidR="00ED73A7" w:rsidRPr="005B17D3" w:rsidRDefault="00ED73A7" w:rsidP="00EF3896">
      <w:pPr>
        <w:pStyle w:val="NumberedList"/>
      </w:pPr>
      <w:r w:rsidRPr="005B17D3">
        <w:t xml:space="preserve">Click the </w:t>
      </w:r>
      <w:r w:rsidRPr="005B17D3">
        <w:rPr>
          <w:b/>
        </w:rPr>
        <w:t>Update</w:t>
      </w:r>
      <w:r w:rsidRPr="005B17D3">
        <w:t xml:space="preserve"> button. </w:t>
      </w:r>
    </w:p>
    <w:p w14:paraId="170D650C" w14:textId="77777777" w:rsidR="00ED73A7" w:rsidRPr="005B17D3" w:rsidRDefault="00ED73A7" w:rsidP="00EF3896"/>
    <w:p w14:paraId="77EA413E" w14:textId="77777777" w:rsidR="00ED73A7" w:rsidRPr="005B17D3" w:rsidRDefault="00ED73A7" w:rsidP="00EF3896">
      <w:pPr>
        <w:pStyle w:val="BodyTextBullet2"/>
      </w:pPr>
      <w:r w:rsidRPr="005B17D3">
        <w:t xml:space="preserve">Enrollment updated successfully. </w:t>
      </w:r>
    </w:p>
    <w:p w14:paraId="70D5D717" w14:textId="77777777" w:rsidR="00ED73A7" w:rsidRPr="005B17D3" w:rsidRDefault="00ED73A7" w:rsidP="00EF3896"/>
    <w:p w14:paraId="56A97907" w14:textId="77777777" w:rsidR="00ED73A7" w:rsidRPr="005B17D3" w:rsidRDefault="00ED73A7" w:rsidP="00EF3896">
      <w:pPr>
        <w:pStyle w:val="NumberedList"/>
      </w:pPr>
      <w:r w:rsidRPr="005B17D3">
        <w:t xml:space="preserve">Click the </w:t>
      </w:r>
      <w:r w:rsidRPr="005B17D3">
        <w:rPr>
          <w:b/>
        </w:rPr>
        <w:t>Save in Process</w:t>
      </w:r>
      <w:r w:rsidRPr="005B17D3">
        <w:t xml:space="preserve"> menu option from the </w:t>
      </w:r>
      <w:r w:rsidRPr="005B17D3">
        <w:rPr>
          <w:b/>
        </w:rPr>
        <w:t>ESR Registration</w:t>
      </w:r>
      <w:r w:rsidRPr="005B17D3">
        <w:t xml:space="preserve"> dropdown. </w:t>
      </w:r>
    </w:p>
    <w:p w14:paraId="3E94DC22" w14:textId="77777777" w:rsidR="00ED73A7" w:rsidRPr="005B17D3" w:rsidRDefault="00ED73A7" w:rsidP="00EF3896">
      <w:pPr>
        <w:pStyle w:val="NumberedList"/>
      </w:pPr>
      <w:r w:rsidRPr="005B17D3">
        <w:t xml:space="preserve">Click the </w:t>
      </w:r>
      <w:r w:rsidRPr="005B17D3">
        <w:rPr>
          <w:b/>
        </w:rPr>
        <w:t>Complete Registration</w:t>
      </w:r>
      <w:r w:rsidRPr="005B17D3">
        <w:t xml:space="preserve"> menu option from the </w:t>
      </w:r>
      <w:r w:rsidRPr="005B17D3">
        <w:rPr>
          <w:b/>
        </w:rPr>
        <w:t>ESR Registration</w:t>
      </w:r>
      <w:r w:rsidRPr="005B17D3">
        <w:t xml:space="preserve"> dropdown.</w:t>
      </w:r>
    </w:p>
    <w:p w14:paraId="6FCDCEFA" w14:textId="77777777" w:rsidR="00ED73A7" w:rsidRPr="005B17D3" w:rsidRDefault="00ED73A7" w:rsidP="00EF3896"/>
    <w:p w14:paraId="458A49BA" w14:textId="77777777" w:rsidR="00ED73A7" w:rsidRPr="005B17D3" w:rsidRDefault="00ED73A7" w:rsidP="00EF3896">
      <w:pPr>
        <w:pStyle w:val="BodyTextBullet2"/>
      </w:pPr>
      <w:r w:rsidRPr="005B17D3">
        <w:t xml:space="preserve">The person is now enrolled, and the Enrollment System user will not be able to edit the appointment request. </w:t>
      </w:r>
    </w:p>
    <w:p w14:paraId="653B369D" w14:textId="77777777" w:rsidR="00ED73A7" w:rsidRPr="005B17D3" w:rsidRDefault="00ED73A7" w:rsidP="00EF3896">
      <w:pPr>
        <w:pStyle w:val="BodyTextBullet2"/>
      </w:pPr>
    </w:p>
    <w:p w14:paraId="2BAB2145" w14:textId="77777777" w:rsidR="00ED73A7" w:rsidRPr="005B17D3" w:rsidRDefault="00ED73A7" w:rsidP="00EF3896">
      <w:pPr>
        <w:pStyle w:val="ProcedureTitle"/>
      </w:pPr>
      <w:r w:rsidRPr="005B17D3">
        <w:t>Editing the Appointment Request</w:t>
      </w:r>
    </w:p>
    <w:p w14:paraId="5F280DAF" w14:textId="77777777" w:rsidR="00ED73A7" w:rsidRPr="005B17D3" w:rsidRDefault="00ED73A7" w:rsidP="00EF3896">
      <w:pPr>
        <w:pStyle w:val="BodyTextBullet2"/>
      </w:pPr>
      <w:r w:rsidRPr="005B17D3">
        <w:t xml:space="preserve">To make an appointment request edit in Enrollment System, perform the following steps: </w:t>
      </w:r>
    </w:p>
    <w:p w14:paraId="1EA1E691" w14:textId="77777777" w:rsidR="00ED73A7" w:rsidRPr="005B17D3" w:rsidRDefault="00ED73A7" w:rsidP="00EF3896"/>
    <w:p w14:paraId="4417030C" w14:textId="77777777" w:rsidR="00ED73A7" w:rsidRPr="005B17D3" w:rsidRDefault="00ED73A7" w:rsidP="001470FA">
      <w:pPr>
        <w:pStyle w:val="NumberedList"/>
        <w:numPr>
          <w:ilvl w:val="0"/>
          <w:numId w:val="329"/>
        </w:numPr>
      </w:pPr>
      <w:r w:rsidRPr="005B17D3">
        <w:t xml:space="preserve">Click the </w:t>
      </w:r>
      <w:r w:rsidRPr="005B17D3">
        <w:rPr>
          <w:b/>
        </w:rPr>
        <w:t>Demographics</w:t>
      </w:r>
      <w:r w:rsidRPr="005B17D3">
        <w:t xml:space="preserve"> tab from the</w:t>
      </w:r>
      <w:r w:rsidRPr="005B17D3">
        <w:rPr>
          <w:b/>
        </w:rPr>
        <w:t xml:space="preserve"> Overview</w:t>
      </w:r>
      <w:r w:rsidRPr="005B17D3">
        <w:t xml:space="preserve"> screen. </w:t>
      </w:r>
    </w:p>
    <w:p w14:paraId="41DCA9F1" w14:textId="77777777" w:rsidR="00ED73A7" w:rsidRPr="005B17D3" w:rsidRDefault="00ED73A7" w:rsidP="00EF3896">
      <w:pPr>
        <w:pStyle w:val="NumberedList"/>
      </w:pPr>
      <w:r w:rsidRPr="005B17D3">
        <w:t xml:space="preserve">Click the </w:t>
      </w:r>
      <w:r w:rsidRPr="005B17D3">
        <w:rPr>
          <w:b/>
        </w:rPr>
        <w:t>Personal</w:t>
      </w:r>
      <w:r w:rsidRPr="005B17D3">
        <w:t xml:space="preserve"> sub-tab.</w:t>
      </w:r>
    </w:p>
    <w:p w14:paraId="49706070" w14:textId="77777777" w:rsidR="00ED73A7" w:rsidRPr="005B17D3" w:rsidRDefault="00ED73A7" w:rsidP="00EF3896">
      <w:pPr>
        <w:pStyle w:val="NumberedList"/>
      </w:pPr>
      <w:r w:rsidRPr="005B17D3">
        <w:t xml:space="preserve">Scroll down and locate the </w:t>
      </w:r>
      <w:r w:rsidRPr="005B17D3">
        <w:rPr>
          <w:b/>
        </w:rPr>
        <w:t>Appointment Request Date</w:t>
      </w:r>
      <w:r w:rsidRPr="005B17D3">
        <w:t xml:space="preserve"> field. Also, notice the </w:t>
      </w:r>
      <w:r w:rsidRPr="005B17D3">
        <w:rPr>
          <w:b/>
        </w:rPr>
        <w:t>Appointment Request Response</w:t>
      </w:r>
      <w:r w:rsidRPr="005B17D3">
        <w:t xml:space="preserve"> is set to the desired value made by the ES user. If the value is “No”, the </w:t>
      </w:r>
      <w:r w:rsidRPr="005B17D3">
        <w:rPr>
          <w:b/>
        </w:rPr>
        <w:t>Appointment Request Date</w:t>
      </w:r>
      <w:r w:rsidRPr="005B17D3">
        <w:t xml:space="preserve"> field and the </w:t>
      </w:r>
      <w:r w:rsidRPr="005B17D3">
        <w:rPr>
          <w:b/>
        </w:rPr>
        <w:t xml:space="preserve">Appointment Request Response </w:t>
      </w:r>
      <w:r w:rsidRPr="005B17D3">
        <w:t>are not editable.</w:t>
      </w:r>
    </w:p>
    <w:p w14:paraId="77307303" w14:textId="77777777" w:rsidR="00ED73A7" w:rsidRPr="005B17D3" w:rsidRDefault="00ED73A7" w:rsidP="00EF3896">
      <w:pPr>
        <w:ind w:left="720"/>
        <w:rPr>
          <w:b/>
        </w:rPr>
      </w:pPr>
    </w:p>
    <w:p w14:paraId="18B9417D" w14:textId="77777777" w:rsidR="00ED73A7" w:rsidRPr="005B17D3" w:rsidRDefault="00ED73A7" w:rsidP="00EF3896">
      <w:pPr>
        <w:pStyle w:val="BodyTextBullet2"/>
        <w:ind w:left="360"/>
      </w:pPr>
      <w:r w:rsidRPr="005B17D3">
        <w:rPr>
          <w:b/>
        </w:rPr>
        <w:t>Note:</w:t>
      </w:r>
      <w:r w:rsidRPr="005B17D3">
        <w:t xml:space="preserve"> To make both fields editable, </w:t>
      </w:r>
    </w:p>
    <w:p w14:paraId="16121495" w14:textId="77777777" w:rsidR="00ED73A7" w:rsidRPr="005B17D3" w:rsidRDefault="00ED73A7" w:rsidP="001470FA">
      <w:pPr>
        <w:pStyle w:val="NumberedList"/>
        <w:numPr>
          <w:ilvl w:val="1"/>
          <w:numId w:val="328"/>
        </w:numPr>
        <w:tabs>
          <w:tab w:val="clear" w:pos="1080"/>
          <w:tab w:val="num" w:pos="1440"/>
        </w:tabs>
        <w:ind w:left="1440"/>
      </w:pPr>
      <w:r w:rsidRPr="005B17D3">
        <w:t xml:space="preserve">Click the </w:t>
      </w:r>
      <w:r w:rsidRPr="005B17D3">
        <w:rPr>
          <w:b/>
        </w:rPr>
        <w:t xml:space="preserve">Financials </w:t>
      </w:r>
      <w:r w:rsidRPr="005B17D3">
        <w:t>tab.</w:t>
      </w:r>
    </w:p>
    <w:p w14:paraId="4EAC4622" w14:textId="77777777" w:rsidR="00ED73A7" w:rsidRPr="005B17D3" w:rsidRDefault="00ED73A7" w:rsidP="001470FA">
      <w:pPr>
        <w:pStyle w:val="NumberedList"/>
        <w:numPr>
          <w:ilvl w:val="1"/>
          <w:numId w:val="328"/>
        </w:numPr>
        <w:tabs>
          <w:tab w:val="clear" w:pos="1080"/>
          <w:tab w:val="num" w:pos="1440"/>
        </w:tabs>
        <w:ind w:left="1440"/>
      </w:pPr>
      <w:r w:rsidRPr="005B17D3">
        <w:t xml:space="preserve">Click the </w:t>
      </w:r>
      <w:r w:rsidRPr="005B17D3">
        <w:rPr>
          <w:b/>
        </w:rPr>
        <w:t>Financial Details</w:t>
      </w:r>
      <w:r w:rsidRPr="005B17D3">
        <w:t xml:space="preserve"> link. </w:t>
      </w:r>
    </w:p>
    <w:p w14:paraId="420B746C" w14:textId="77777777" w:rsidR="00ED73A7" w:rsidRPr="005B17D3" w:rsidRDefault="00ED73A7" w:rsidP="001470FA">
      <w:pPr>
        <w:pStyle w:val="NumberedList"/>
        <w:numPr>
          <w:ilvl w:val="1"/>
          <w:numId w:val="328"/>
        </w:numPr>
        <w:tabs>
          <w:tab w:val="clear" w:pos="1080"/>
          <w:tab w:val="num" w:pos="1440"/>
        </w:tabs>
        <w:ind w:left="1440"/>
      </w:pPr>
      <w:r w:rsidRPr="005B17D3">
        <w:t xml:space="preserve">Click the </w:t>
      </w:r>
      <w:r w:rsidRPr="005B17D3">
        <w:rPr>
          <w:b/>
        </w:rPr>
        <w:t>Add Income Test</w:t>
      </w:r>
      <w:r w:rsidRPr="005B17D3">
        <w:t xml:space="preserve"> button. </w:t>
      </w:r>
    </w:p>
    <w:p w14:paraId="4C7E268E" w14:textId="77777777" w:rsidR="00ED73A7" w:rsidRPr="005B17D3" w:rsidRDefault="00ED73A7" w:rsidP="001470FA">
      <w:pPr>
        <w:pStyle w:val="NumberedList"/>
        <w:numPr>
          <w:ilvl w:val="1"/>
          <w:numId w:val="328"/>
        </w:numPr>
        <w:tabs>
          <w:tab w:val="clear" w:pos="1080"/>
          <w:tab w:val="num" w:pos="1440"/>
        </w:tabs>
        <w:ind w:left="1440"/>
      </w:pPr>
      <w:r w:rsidRPr="005B17D3">
        <w:t xml:space="preserve">Enter in the required fields and any additional income fields needed. </w:t>
      </w:r>
    </w:p>
    <w:p w14:paraId="1E99EED4" w14:textId="77777777" w:rsidR="00ED73A7" w:rsidRPr="005B17D3" w:rsidRDefault="00ED73A7" w:rsidP="001470FA">
      <w:pPr>
        <w:pStyle w:val="NumberedList"/>
        <w:numPr>
          <w:ilvl w:val="1"/>
          <w:numId w:val="328"/>
        </w:numPr>
        <w:tabs>
          <w:tab w:val="clear" w:pos="1080"/>
          <w:tab w:val="num" w:pos="1440"/>
        </w:tabs>
        <w:ind w:left="1440"/>
      </w:pPr>
      <w:r w:rsidRPr="005B17D3">
        <w:t xml:space="preserve">Click the </w:t>
      </w:r>
      <w:r w:rsidRPr="005B17D3">
        <w:rPr>
          <w:b/>
        </w:rPr>
        <w:t>Accept Changes</w:t>
      </w:r>
      <w:r w:rsidRPr="005B17D3">
        <w:t xml:space="preserve"> button. </w:t>
      </w:r>
    </w:p>
    <w:p w14:paraId="126BFB4F" w14:textId="77777777" w:rsidR="00ED73A7" w:rsidRPr="005B17D3" w:rsidRDefault="00ED73A7" w:rsidP="00EF3896"/>
    <w:p w14:paraId="5394B354" w14:textId="77777777" w:rsidR="00ED73A7" w:rsidRPr="005B17D3" w:rsidRDefault="00ED73A7" w:rsidP="00EF3896">
      <w:pPr>
        <w:pStyle w:val="NumberedList"/>
      </w:pPr>
      <w:r w:rsidRPr="005B17D3">
        <w:t xml:space="preserve">Click the </w:t>
      </w:r>
      <w:r w:rsidRPr="005B17D3">
        <w:rPr>
          <w:b/>
        </w:rPr>
        <w:t xml:space="preserve">Demographics </w:t>
      </w:r>
      <w:r w:rsidRPr="005B17D3">
        <w:t xml:space="preserve">tab. </w:t>
      </w:r>
    </w:p>
    <w:p w14:paraId="0AB08F1C" w14:textId="77777777" w:rsidR="00ED73A7" w:rsidRPr="005B17D3" w:rsidRDefault="00ED73A7" w:rsidP="00EF3896">
      <w:pPr>
        <w:pStyle w:val="NumberedList"/>
      </w:pPr>
      <w:r w:rsidRPr="005B17D3">
        <w:t xml:space="preserve">Click the </w:t>
      </w:r>
      <w:r w:rsidRPr="005B17D3">
        <w:rPr>
          <w:b/>
        </w:rPr>
        <w:t>Personal</w:t>
      </w:r>
      <w:r w:rsidRPr="005B17D3">
        <w:t xml:space="preserve"> sub-tab. </w:t>
      </w:r>
    </w:p>
    <w:p w14:paraId="326EE6BC" w14:textId="77777777" w:rsidR="00ED73A7" w:rsidRPr="005B17D3" w:rsidRDefault="00ED73A7" w:rsidP="00EF3896">
      <w:pPr>
        <w:pStyle w:val="NumberedList"/>
      </w:pPr>
      <w:r w:rsidRPr="005B17D3">
        <w:t xml:space="preserve">Scroll down to the </w:t>
      </w:r>
      <w:r w:rsidRPr="005B17D3">
        <w:rPr>
          <w:b/>
        </w:rPr>
        <w:t>Appointment Request Response</w:t>
      </w:r>
      <w:r w:rsidRPr="005B17D3">
        <w:t xml:space="preserve"> field and notice a </w:t>
      </w:r>
      <w:r w:rsidRPr="005B17D3">
        <w:rPr>
          <w:b/>
        </w:rPr>
        <w:t>Change to Yes</w:t>
      </w:r>
      <w:r w:rsidRPr="005B17D3">
        <w:t xml:space="preserve"> button has been activated and the </w:t>
      </w:r>
      <w:r w:rsidRPr="005B17D3">
        <w:rPr>
          <w:b/>
        </w:rPr>
        <w:t>Appointment Request Response</w:t>
      </w:r>
      <w:r w:rsidRPr="005B17D3">
        <w:t xml:space="preserve"> field is now editable. The</w:t>
      </w:r>
      <w:r w:rsidRPr="005B17D3">
        <w:rPr>
          <w:b/>
        </w:rPr>
        <w:t xml:space="preserve"> Appointment Request Date </w:t>
      </w:r>
      <w:r w:rsidRPr="005B17D3">
        <w:t xml:space="preserve">field is auto-populated with a date. </w:t>
      </w:r>
    </w:p>
    <w:p w14:paraId="639691A9" w14:textId="77777777" w:rsidR="00ED73A7" w:rsidRPr="005B17D3" w:rsidRDefault="00ED73A7" w:rsidP="00EF3896">
      <w:pPr>
        <w:pStyle w:val="NumberedList"/>
      </w:pPr>
      <w:r w:rsidRPr="005B17D3">
        <w:t xml:space="preserve">Click the </w:t>
      </w:r>
      <w:r w:rsidRPr="005B17D3">
        <w:rPr>
          <w:b/>
        </w:rPr>
        <w:t>Change to Yes</w:t>
      </w:r>
      <w:r w:rsidRPr="005B17D3">
        <w:t xml:space="preserve"> button.</w:t>
      </w:r>
    </w:p>
    <w:p w14:paraId="225EF8A8" w14:textId="77777777" w:rsidR="00ED73A7" w:rsidRPr="005B17D3" w:rsidRDefault="00ED73A7" w:rsidP="00EF3896">
      <w:pPr>
        <w:pStyle w:val="BodyTextBullet2"/>
      </w:pPr>
      <w:r w:rsidRPr="005B17D3">
        <w:t xml:space="preserve">The following dialog displays alerting the ES user that upon clicking “Yes”, this Veteran will be added to a “Near List” of their preferred facility. </w:t>
      </w:r>
    </w:p>
    <w:p w14:paraId="30760CF7" w14:textId="77777777" w:rsidR="00ED73A7" w:rsidRPr="005B17D3" w:rsidRDefault="00ED73A7" w:rsidP="00EF3896">
      <w:pPr>
        <w:pStyle w:val="BodyTextBullet2"/>
      </w:pPr>
    </w:p>
    <w:p w14:paraId="3BDC2198" w14:textId="77777777" w:rsidR="00ED73A7" w:rsidRPr="005B17D3" w:rsidRDefault="00ED73A7" w:rsidP="001470FA">
      <w:pPr>
        <w:pStyle w:val="BodyTextBullet2"/>
        <w:numPr>
          <w:ilvl w:val="0"/>
          <w:numId w:val="328"/>
        </w:numPr>
      </w:pPr>
      <w:r w:rsidRPr="005B17D3">
        <w:t xml:space="preserve">Click the </w:t>
      </w:r>
      <w:r w:rsidRPr="005B17D3">
        <w:rPr>
          <w:b/>
        </w:rPr>
        <w:t xml:space="preserve">OK </w:t>
      </w:r>
      <w:r w:rsidRPr="005B17D3">
        <w:t>button.</w:t>
      </w:r>
    </w:p>
    <w:p w14:paraId="07019119" w14:textId="77777777" w:rsidR="00ED73A7" w:rsidRPr="005B17D3" w:rsidRDefault="00ED73A7" w:rsidP="00EF3896">
      <w:pPr>
        <w:ind w:left="360"/>
      </w:pPr>
    </w:p>
    <w:p w14:paraId="62282D7E" w14:textId="77777777" w:rsidR="00ED73A7" w:rsidRPr="005B17D3" w:rsidRDefault="00ED73A7" w:rsidP="00EF3896">
      <w:pPr>
        <w:keepNext/>
        <w:ind w:left="360"/>
        <w:jc w:val="center"/>
      </w:pPr>
      <w:r w:rsidRPr="005B17D3">
        <w:rPr>
          <w:noProof/>
        </w:rPr>
        <w:drawing>
          <wp:inline distT="0" distB="0" distL="0" distR="0" wp14:anchorId="0E6EB624" wp14:editId="484E301C">
            <wp:extent cx="4566303" cy="1797115"/>
            <wp:effectExtent l="0" t="0" r="5715" b="0"/>
            <wp:docPr id="1447" name="Picture 1447" descr="Screen shot of the message box alerting the user that clicking “Yes” will add the Veteran to the Near 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VHAISHSplanR\workspace\HECMS_roboh\ESR Help Project\Images\How_Do_I\esr_registration\management_edit_appt_request\near_list_message.PNG"/>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4572655" cy="1799615"/>
                    </a:xfrm>
                    <a:prstGeom prst="rect">
                      <a:avLst/>
                    </a:prstGeom>
                    <a:noFill/>
                    <a:ln>
                      <a:noFill/>
                    </a:ln>
                  </pic:spPr>
                </pic:pic>
              </a:graphicData>
            </a:graphic>
          </wp:inline>
        </w:drawing>
      </w:r>
    </w:p>
    <w:p w14:paraId="3A662A91" w14:textId="578429E9" w:rsidR="00ED73A7" w:rsidRPr="005B17D3" w:rsidRDefault="00ED73A7" w:rsidP="00EF3896">
      <w:pPr>
        <w:pStyle w:val="Caption"/>
      </w:pPr>
      <w:bookmarkStart w:id="1612" w:name="_Toc31622507"/>
      <w:r w:rsidRPr="005B17D3">
        <w:t xml:space="preserve">Figure </w:t>
      </w:r>
      <w:r w:rsidR="001005EA" w:rsidRPr="005B17D3">
        <w:rPr>
          <w:noProof/>
        </w:rPr>
        <w:fldChar w:fldCharType="begin"/>
      </w:r>
      <w:r w:rsidR="001005EA" w:rsidRPr="005B17D3">
        <w:rPr>
          <w:noProof/>
        </w:rPr>
        <w:instrText xml:space="preserve"> SEQ Figure \* ARABIC </w:instrText>
      </w:r>
      <w:r w:rsidR="001005EA" w:rsidRPr="005B17D3">
        <w:rPr>
          <w:noProof/>
        </w:rPr>
        <w:fldChar w:fldCharType="separate"/>
      </w:r>
      <w:r w:rsidR="00086A98" w:rsidRPr="005B17D3">
        <w:rPr>
          <w:noProof/>
        </w:rPr>
        <w:t>150</w:t>
      </w:r>
      <w:r w:rsidR="001005EA" w:rsidRPr="005B17D3">
        <w:rPr>
          <w:noProof/>
        </w:rPr>
        <w:fldChar w:fldCharType="end"/>
      </w:r>
      <w:r w:rsidRPr="005B17D3">
        <w:t>: Message box alerting the user that clicking “Yes” will add the Veteran to the Near List</w:t>
      </w:r>
      <w:bookmarkEnd w:id="1612"/>
    </w:p>
    <w:p w14:paraId="7C7BD6D0" w14:textId="77777777" w:rsidR="00ED73A7" w:rsidRPr="005B17D3" w:rsidRDefault="00ED73A7" w:rsidP="00EF3896">
      <w:pPr>
        <w:ind w:left="360"/>
        <w:jc w:val="center"/>
      </w:pPr>
    </w:p>
    <w:p w14:paraId="35ECD71C" w14:textId="77777777" w:rsidR="00ED73A7" w:rsidRPr="005B17D3" w:rsidRDefault="00ED73A7" w:rsidP="00EF3896">
      <w:pPr>
        <w:pStyle w:val="NumberedList"/>
      </w:pPr>
      <w:r w:rsidRPr="005B17D3">
        <w:t>Click the</w:t>
      </w:r>
      <w:r w:rsidRPr="005B17D3">
        <w:rPr>
          <w:b/>
        </w:rPr>
        <w:t xml:space="preserve"> Update</w:t>
      </w:r>
      <w:r w:rsidRPr="005B17D3">
        <w:t xml:space="preserve"> button. </w:t>
      </w:r>
    </w:p>
    <w:p w14:paraId="5A05163A" w14:textId="77777777" w:rsidR="00ED73A7" w:rsidRPr="005B17D3" w:rsidRDefault="00ED73A7" w:rsidP="00474E83">
      <w:pPr>
        <w:pStyle w:val="NoteLightbulb"/>
      </w:pPr>
      <w:r w:rsidRPr="005B17D3">
        <w:rPr>
          <w:b/>
        </w:rPr>
        <w:t>Note:</w:t>
      </w:r>
      <w:r w:rsidRPr="005B17D3">
        <w:t xml:space="preserve"> Enrollment System users can only make one appointment request change. </w:t>
      </w:r>
    </w:p>
    <w:p w14:paraId="10328CBC" w14:textId="77777777" w:rsidR="00ED73A7" w:rsidRPr="005B17D3" w:rsidRDefault="00ED73A7" w:rsidP="00EF3896">
      <w:pPr>
        <w:pStyle w:val="NumberedList"/>
      </w:pPr>
      <w:r w:rsidRPr="005B17D3">
        <w:t xml:space="preserve">Scroll back up and click the </w:t>
      </w:r>
      <w:r w:rsidRPr="005B17D3">
        <w:rPr>
          <w:b/>
        </w:rPr>
        <w:t>View Historical Personal Data</w:t>
      </w:r>
      <w:r w:rsidRPr="005B17D3">
        <w:t xml:space="preserve"> link to view the Appointment Request changes made. </w:t>
      </w:r>
    </w:p>
    <w:p w14:paraId="7E4DBDB8" w14:textId="77777777" w:rsidR="00ED73A7" w:rsidRPr="005B17D3" w:rsidRDefault="00ED73A7" w:rsidP="00EF3896">
      <w:pPr>
        <w:pStyle w:val="NumberedList"/>
      </w:pPr>
      <w:r w:rsidRPr="005B17D3">
        <w:t xml:space="preserve">Select the times changed from the </w:t>
      </w:r>
      <w:r w:rsidRPr="005B17D3">
        <w:rPr>
          <w:b/>
        </w:rPr>
        <w:t>Change Times</w:t>
      </w:r>
      <w:r w:rsidRPr="005B17D3">
        <w:t xml:space="preserve"> dropdown, if needed. </w:t>
      </w:r>
    </w:p>
    <w:p w14:paraId="0774293E" w14:textId="77777777" w:rsidR="00ED73A7" w:rsidRPr="005B17D3" w:rsidRDefault="00ED73A7" w:rsidP="00EF3896">
      <w:pPr>
        <w:pStyle w:val="NumberedList"/>
      </w:pPr>
      <w:r w:rsidRPr="005B17D3">
        <w:t xml:space="preserve">Click the </w:t>
      </w:r>
      <w:r w:rsidRPr="005B17D3">
        <w:rPr>
          <w:b/>
        </w:rPr>
        <w:t>View Data</w:t>
      </w:r>
      <w:r w:rsidRPr="005B17D3">
        <w:t xml:space="preserve"> button. </w:t>
      </w:r>
    </w:p>
    <w:p w14:paraId="0E5EEA7F" w14:textId="77777777" w:rsidR="00ED73A7" w:rsidRPr="005B17D3" w:rsidRDefault="00ED73A7" w:rsidP="00EF3896">
      <w:pPr>
        <w:pStyle w:val="NumberedList"/>
        <w:numPr>
          <w:ilvl w:val="0"/>
          <w:numId w:val="0"/>
        </w:numPr>
      </w:pPr>
    </w:p>
    <w:p w14:paraId="6A56BBBD" w14:textId="77777777" w:rsidR="00ED73A7" w:rsidRPr="005B17D3" w:rsidRDefault="00ED73A7" w:rsidP="00EF3896">
      <w:pPr>
        <w:keepNext/>
        <w:jc w:val="center"/>
      </w:pPr>
      <w:r w:rsidRPr="005B17D3">
        <w:rPr>
          <w:noProof/>
        </w:rPr>
        <w:drawing>
          <wp:inline distT="0" distB="0" distL="0" distR="0" wp14:anchorId="7A988260" wp14:editId="47CEA5C5">
            <wp:extent cx="3808480" cy="797309"/>
            <wp:effectExtent l="0" t="0" r="1905" b="3175"/>
            <wp:docPr id="1445" name="Picture 1445" descr="Screen shot of the Change Times drop d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VHAISHSplanR\workspace\HECMS_roboh\ESR Help Project\Images\How_Do_I\esr_registration\management_edit_appt_request\change_times_dropdown.PNG"/>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3894224" cy="815260"/>
                    </a:xfrm>
                    <a:prstGeom prst="rect">
                      <a:avLst/>
                    </a:prstGeom>
                    <a:noFill/>
                    <a:ln>
                      <a:noFill/>
                    </a:ln>
                  </pic:spPr>
                </pic:pic>
              </a:graphicData>
            </a:graphic>
          </wp:inline>
        </w:drawing>
      </w:r>
    </w:p>
    <w:p w14:paraId="1C6D24F1" w14:textId="58C92D87" w:rsidR="00ED73A7" w:rsidRPr="005B17D3" w:rsidRDefault="00ED73A7" w:rsidP="00EF3896">
      <w:pPr>
        <w:pStyle w:val="Caption"/>
      </w:pPr>
      <w:bookmarkStart w:id="1613" w:name="_Toc31622508"/>
      <w:r w:rsidRPr="005B17D3">
        <w:t xml:space="preserve">Figure </w:t>
      </w:r>
      <w:r w:rsidR="001005EA" w:rsidRPr="005B17D3">
        <w:rPr>
          <w:noProof/>
        </w:rPr>
        <w:fldChar w:fldCharType="begin"/>
      </w:r>
      <w:r w:rsidR="001005EA" w:rsidRPr="005B17D3">
        <w:rPr>
          <w:noProof/>
        </w:rPr>
        <w:instrText xml:space="preserve"> SEQ Figure \* ARABIC </w:instrText>
      </w:r>
      <w:r w:rsidR="001005EA" w:rsidRPr="005B17D3">
        <w:rPr>
          <w:noProof/>
        </w:rPr>
        <w:fldChar w:fldCharType="separate"/>
      </w:r>
      <w:r w:rsidR="00086A98" w:rsidRPr="005B17D3">
        <w:rPr>
          <w:noProof/>
        </w:rPr>
        <w:t>151</w:t>
      </w:r>
      <w:r w:rsidR="001005EA" w:rsidRPr="005B17D3">
        <w:rPr>
          <w:noProof/>
        </w:rPr>
        <w:fldChar w:fldCharType="end"/>
      </w:r>
      <w:r w:rsidRPr="005B17D3">
        <w:t>: Change Times drop down</w:t>
      </w:r>
      <w:bookmarkEnd w:id="1613"/>
    </w:p>
    <w:p w14:paraId="222EFEE1" w14:textId="77777777" w:rsidR="00ED73A7" w:rsidRPr="005B17D3" w:rsidRDefault="00ED73A7" w:rsidP="00EF3896">
      <w:pPr>
        <w:jc w:val="center"/>
      </w:pPr>
    </w:p>
    <w:p w14:paraId="7FF4C298" w14:textId="77777777" w:rsidR="00ED73A7" w:rsidRPr="005B17D3" w:rsidRDefault="00ED73A7" w:rsidP="00EF3896">
      <w:pPr>
        <w:pStyle w:val="NumberedList"/>
      </w:pPr>
      <w:r w:rsidRPr="005B17D3">
        <w:t xml:space="preserve">Scroll down to the Appointment Request data on the historical screen and notice the changes made to the Appointment Request. </w:t>
      </w:r>
    </w:p>
    <w:p w14:paraId="6BDA3EA5" w14:textId="77777777" w:rsidR="00ED73A7" w:rsidRPr="005B17D3" w:rsidRDefault="00ED73A7" w:rsidP="00EF3896">
      <w:pPr>
        <w:pStyle w:val="NumberedList"/>
        <w:numPr>
          <w:ilvl w:val="0"/>
          <w:numId w:val="0"/>
        </w:numPr>
        <w:ind w:left="360" w:hanging="360"/>
      </w:pPr>
    </w:p>
    <w:p w14:paraId="2EA242D8" w14:textId="77777777" w:rsidR="00ED73A7" w:rsidRPr="005B17D3" w:rsidRDefault="00ED73A7" w:rsidP="00474E83">
      <w:pPr>
        <w:pStyle w:val="NoteLightbulb"/>
      </w:pPr>
      <w:r w:rsidRPr="005B17D3">
        <w:rPr>
          <w:b/>
        </w:rPr>
        <w:t>Note:</w:t>
      </w:r>
      <w:r w:rsidRPr="005B17D3">
        <w:t xml:space="preserve"> An audit is maintained in the “View Historical Personal Data” tab as shown in the below screen shot.</w:t>
      </w:r>
    </w:p>
    <w:p w14:paraId="21EB1889" w14:textId="77777777" w:rsidR="00ED73A7" w:rsidRPr="005B17D3" w:rsidRDefault="00ED73A7" w:rsidP="00EF3896">
      <w:pPr>
        <w:keepNext/>
      </w:pPr>
    </w:p>
    <w:p w14:paraId="5318FEDC" w14:textId="77777777" w:rsidR="00ED73A7" w:rsidRPr="005B17D3" w:rsidRDefault="00ED73A7" w:rsidP="00EF3896">
      <w:pPr>
        <w:keepNext/>
      </w:pPr>
      <w:r w:rsidRPr="005B17D3">
        <w:rPr>
          <w:noProof/>
        </w:rPr>
        <w:drawing>
          <wp:inline distT="0" distB="0" distL="0" distR="0" wp14:anchorId="5DBA4B02" wp14:editId="4EDC80C4">
            <wp:extent cx="5943600" cy="610235"/>
            <wp:effectExtent l="0" t="0" r="0" b="0"/>
            <wp:docPr id="1443" name="Picture 1443" descr="Screen shot of the Appointment Request Data with an audit maintained in the View Historical Personal Data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943600" cy="610235"/>
                    </a:xfrm>
                    <a:prstGeom prst="rect">
                      <a:avLst/>
                    </a:prstGeom>
                  </pic:spPr>
                </pic:pic>
              </a:graphicData>
            </a:graphic>
          </wp:inline>
        </w:drawing>
      </w:r>
    </w:p>
    <w:p w14:paraId="00F61584" w14:textId="45904B06" w:rsidR="00ED73A7" w:rsidRPr="005B17D3" w:rsidRDefault="00ED73A7" w:rsidP="00EF3896">
      <w:pPr>
        <w:pStyle w:val="Caption"/>
      </w:pPr>
      <w:bookmarkStart w:id="1614" w:name="_Toc31622509"/>
      <w:r w:rsidRPr="005B17D3">
        <w:t xml:space="preserve">Figure </w:t>
      </w:r>
      <w:r w:rsidR="001005EA" w:rsidRPr="005B17D3">
        <w:rPr>
          <w:noProof/>
        </w:rPr>
        <w:fldChar w:fldCharType="begin"/>
      </w:r>
      <w:r w:rsidR="001005EA" w:rsidRPr="005B17D3">
        <w:rPr>
          <w:noProof/>
        </w:rPr>
        <w:instrText xml:space="preserve"> SEQ Figure \* ARABIC </w:instrText>
      </w:r>
      <w:r w:rsidR="001005EA" w:rsidRPr="005B17D3">
        <w:rPr>
          <w:noProof/>
        </w:rPr>
        <w:fldChar w:fldCharType="separate"/>
      </w:r>
      <w:r w:rsidR="00086A98" w:rsidRPr="005B17D3">
        <w:rPr>
          <w:noProof/>
        </w:rPr>
        <w:t>152</w:t>
      </w:r>
      <w:r w:rsidR="001005EA" w:rsidRPr="005B17D3">
        <w:rPr>
          <w:noProof/>
        </w:rPr>
        <w:fldChar w:fldCharType="end"/>
      </w:r>
      <w:r w:rsidRPr="005B17D3">
        <w:t>: Appointment Request Data</w:t>
      </w:r>
      <w:bookmarkEnd w:id="1614"/>
    </w:p>
    <w:p w14:paraId="7BA42963" w14:textId="77777777" w:rsidR="00ED73A7" w:rsidRPr="005B17D3" w:rsidRDefault="00ED73A7" w:rsidP="00EF3896"/>
    <w:p w14:paraId="63D4C342" w14:textId="77777777" w:rsidR="00ED73A7" w:rsidRPr="005B17D3" w:rsidRDefault="00ED73A7" w:rsidP="00EF3896">
      <w:pPr>
        <w:pStyle w:val="BodyTextBullet2"/>
      </w:pPr>
      <w:r w:rsidRPr="005B17D3">
        <w:t xml:space="preserve">To view the Z11 sent out from this appointment request change, perform the following steps: </w:t>
      </w:r>
    </w:p>
    <w:p w14:paraId="7453AFF0" w14:textId="77777777" w:rsidR="00ED73A7" w:rsidRPr="005B17D3" w:rsidRDefault="00ED73A7" w:rsidP="00EF3896"/>
    <w:p w14:paraId="499178C8" w14:textId="77777777" w:rsidR="00ED73A7" w:rsidRPr="005B17D3" w:rsidRDefault="00ED73A7" w:rsidP="00EF3896">
      <w:pPr>
        <w:pStyle w:val="NumberedList"/>
      </w:pPr>
      <w:r w:rsidRPr="005B17D3">
        <w:t xml:space="preserve">Click the </w:t>
      </w:r>
      <w:r w:rsidRPr="005B17D3">
        <w:rPr>
          <w:b/>
        </w:rPr>
        <w:t>Facility</w:t>
      </w:r>
      <w:r w:rsidRPr="005B17D3">
        <w:t xml:space="preserve"> tab. </w:t>
      </w:r>
    </w:p>
    <w:p w14:paraId="6CD36E64" w14:textId="77777777" w:rsidR="00ED73A7" w:rsidRPr="005B17D3" w:rsidRDefault="00ED73A7" w:rsidP="00EF3896">
      <w:pPr>
        <w:pStyle w:val="NumberedList"/>
      </w:pPr>
      <w:r w:rsidRPr="005B17D3">
        <w:t xml:space="preserve">Click </w:t>
      </w:r>
      <w:r w:rsidRPr="005B17D3">
        <w:rPr>
          <w:b/>
        </w:rPr>
        <w:t>View all HL7</w:t>
      </w:r>
      <w:r w:rsidRPr="005B17D3">
        <w:t xml:space="preserve"> messages. </w:t>
      </w:r>
    </w:p>
    <w:p w14:paraId="063ED516" w14:textId="77777777" w:rsidR="00ED73A7" w:rsidRPr="005B17D3" w:rsidRDefault="00ED73A7" w:rsidP="00EF3896">
      <w:pPr>
        <w:pStyle w:val="NumberedList"/>
      </w:pPr>
      <w:r w:rsidRPr="005B17D3">
        <w:t xml:space="preserve">Click the Z11 link desired under the </w:t>
      </w:r>
      <w:r w:rsidRPr="005B17D3">
        <w:rPr>
          <w:b/>
        </w:rPr>
        <w:t>Message Type</w:t>
      </w:r>
      <w:r w:rsidRPr="005B17D3">
        <w:t xml:space="preserve"> column. </w:t>
      </w:r>
    </w:p>
    <w:p w14:paraId="3381700E" w14:textId="77777777" w:rsidR="00ED73A7" w:rsidRPr="005B17D3" w:rsidRDefault="00ED73A7" w:rsidP="00EF3896">
      <w:pPr>
        <w:pStyle w:val="NumberedList"/>
        <w:numPr>
          <w:ilvl w:val="0"/>
          <w:numId w:val="0"/>
        </w:numPr>
      </w:pPr>
    </w:p>
    <w:p w14:paraId="07B4925F" w14:textId="77777777" w:rsidR="00ED73A7" w:rsidRPr="005B17D3" w:rsidRDefault="00ED73A7" w:rsidP="00EF3896">
      <w:pPr>
        <w:keepNext/>
        <w:jc w:val="center"/>
      </w:pPr>
      <w:r w:rsidRPr="005B17D3">
        <w:rPr>
          <w:noProof/>
        </w:rPr>
        <w:drawing>
          <wp:inline distT="0" distB="0" distL="0" distR="0" wp14:anchorId="7C44AE66" wp14:editId="22046093">
            <wp:extent cx="5935980" cy="1808480"/>
            <wp:effectExtent l="0" t="0" r="7620" b="1270"/>
            <wp:docPr id="1442" name="Picture 1442" descr="Screen shot of the Z11 message under the Message Type colum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VHAISHSplanR\workspace\HECMS_roboh\ESR Help Project\Images\How_Do_I\esr_registration\management_edit_appt_request\z11_message.PNG"/>
                    <pic:cNvPicPr>
                      <a:picLocks noChangeAspect="1" noChangeArrowheads="1"/>
                    </pic:cNvPicPr>
                  </pic:nvPicPr>
                  <pic:blipFill rotWithShape="1">
                    <a:blip r:embed="rId247">
                      <a:extLst>
                        <a:ext uri="{28A0092B-C50C-407E-A947-70E740481C1C}">
                          <a14:useLocalDpi xmlns:a14="http://schemas.microsoft.com/office/drawing/2010/main" val="0"/>
                        </a:ext>
                      </a:extLst>
                    </a:blip>
                    <a:srcRect t="12045"/>
                    <a:stretch/>
                  </pic:blipFill>
                  <pic:spPr bwMode="auto">
                    <a:xfrm>
                      <a:off x="0" y="0"/>
                      <a:ext cx="5935980" cy="1808480"/>
                    </a:xfrm>
                    <a:prstGeom prst="rect">
                      <a:avLst/>
                    </a:prstGeom>
                    <a:noFill/>
                    <a:ln>
                      <a:noFill/>
                    </a:ln>
                    <a:extLst>
                      <a:ext uri="{53640926-AAD7-44D8-BBD7-CCE9431645EC}">
                        <a14:shadowObscured xmlns:a14="http://schemas.microsoft.com/office/drawing/2010/main"/>
                      </a:ext>
                    </a:extLst>
                  </pic:spPr>
                </pic:pic>
              </a:graphicData>
            </a:graphic>
          </wp:inline>
        </w:drawing>
      </w:r>
    </w:p>
    <w:p w14:paraId="355FEC5A" w14:textId="2AEF7BE1" w:rsidR="00ED73A7" w:rsidRPr="005B17D3" w:rsidRDefault="00ED73A7" w:rsidP="00EF3896">
      <w:pPr>
        <w:pStyle w:val="Caption"/>
      </w:pPr>
      <w:bookmarkStart w:id="1615" w:name="_Toc31622510"/>
      <w:r w:rsidRPr="005B17D3">
        <w:t xml:space="preserve">Figure </w:t>
      </w:r>
      <w:r w:rsidR="001005EA" w:rsidRPr="005B17D3">
        <w:rPr>
          <w:noProof/>
        </w:rPr>
        <w:fldChar w:fldCharType="begin"/>
      </w:r>
      <w:r w:rsidR="001005EA" w:rsidRPr="005B17D3">
        <w:rPr>
          <w:noProof/>
        </w:rPr>
        <w:instrText xml:space="preserve"> SEQ Figure \* ARABIC </w:instrText>
      </w:r>
      <w:r w:rsidR="001005EA" w:rsidRPr="005B17D3">
        <w:rPr>
          <w:noProof/>
        </w:rPr>
        <w:fldChar w:fldCharType="separate"/>
      </w:r>
      <w:r w:rsidR="00086A98" w:rsidRPr="005B17D3">
        <w:rPr>
          <w:noProof/>
        </w:rPr>
        <w:t>153</w:t>
      </w:r>
      <w:r w:rsidR="001005EA" w:rsidRPr="005B17D3">
        <w:rPr>
          <w:noProof/>
        </w:rPr>
        <w:fldChar w:fldCharType="end"/>
      </w:r>
      <w:r w:rsidRPr="005B17D3">
        <w:t>: Z11 message under the Message Type column</w:t>
      </w:r>
      <w:bookmarkEnd w:id="1615"/>
    </w:p>
    <w:p w14:paraId="3BFB081F" w14:textId="77777777" w:rsidR="00ED73A7" w:rsidRPr="005B17D3" w:rsidRDefault="00ED73A7" w:rsidP="00EF3896">
      <w:pPr>
        <w:jc w:val="center"/>
      </w:pPr>
    </w:p>
    <w:p w14:paraId="2873556B" w14:textId="77777777" w:rsidR="00ED73A7" w:rsidRPr="005B17D3" w:rsidRDefault="00ED73A7" w:rsidP="00EF3896">
      <w:pPr>
        <w:pStyle w:val="NumberedList"/>
      </w:pPr>
      <w:r w:rsidRPr="005B17D3">
        <w:t xml:space="preserve">Scroll down to the Z10 – VA Specific Patient Info Segment section. </w:t>
      </w:r>
    </w:p>
    <w:p w14:paraId="6BA0C0A3" w14:textId="77777777" w:rsidR="00ED73A7" w:rsidRPr="005B17D3" w:rsidRDefault="00ED73A7" w:rsidP="00EF3896">
      <w:pPr>
        <w:pStyle w:val="NumberedList"/>
      </w:pPr>
      <w:r w:rsidRPr="005B17D3">
        <w:t xml:space="preserve">Notice the following Appointment data sent to VistA: </w:t>
      </w:r>
      <w:r w:rsidRPr="005B17D3">
        <w:rPr>
          <w:i/>
        </w:rPr>
        <w:t>Appointment Request on 1010EZ</w:t>
      </w:r>
      <w:r w:rsidRPr="005B17D3">
        <w:t xml:space="preserve">, </w:t>
      </w:r>
      <w:r w:rsidRPr="005B17D3">
        <w:rPr>
          <w:i/>
        </w:rPr>
        <w:t>Appointment Request Date</w:t>
      </w:r>
      <w:r w:rsidRPr="005B17D3">
        <w:t xml:space="preserve">, </w:t>
      </w:r>
      <w:r w:rsidRPr="005B17D3">
        <w:rPr>
          <w:i/>
        </w:rPr>
        <w:t>Appointment Change Date</w:t>
      </w:r>
      <w:r w:rsidRPr="005B17D3">
        <w:t xml:space="preserve">, </w:t>
      </w:r>
      <w:r w:rsidRPr="005B17D3">
        <w:rPr>
          <w:i/>
        </w:rPr>
        <w:t>Original Appointment Request</w:t>
      </w:r>
      <w:r w:rsidRPr="005B17D3">
        <w:t xml:space="preserve">, </w:t>
      </w:r>
      <w:r w:rsidRPr="005B17D3">
        <w:rPr>
          <w:i/>
        </w:rPr>
        <w:t>Original Appointment Change Date</w:t>
      </w:r>
      <w:r w:rsidRPr="005B17D3">
        <w:t xml:space="preserve">.  </w:t>
      </w:r>
    </w:p>
    <w:p w14:paraId="110B1418" w14:textId="77777777" w:rsidR="00ED73A7" w:rsidRPr="005B17D3" w:rsidRDefault="00ED73A7" w:rsidP="00EF3896">
      <w:pPr>
        <w:keepNext/>
      </w:pPr>
    </w:p>
    <w:p w14:paraId="710E9F54" w14:textId="77777777" w:rsidR="00ED73A7" w:rsidRPr="005B17D3" w:rsidRDefault="00ED73A7" w:rsidP="00EF3896">
      <w:pPr>
        <w:pStyle w:val="Caption"/>
      </w:pPr>
      <w:r w:rsidRPr="005B17D3">
        <w:rPr>
          <w:noProof/>
        </w:rPr>
        <w:drawing>
          <wp:inline distT="0" distB="0" distL="0" distR="0" wp14:anchorId="3F8D3909" wp14:editId="27D1F419">
            <wp:extent cx="5941060" cy="845820"/>
            <wp:effectExtent l="0" t="0" r="2540" b="0"/>
            <wp:docPr id="1439" name="Picture 1439" descr="Screen shot of the Z10 – VA Specific Patient Info Segment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VHAISHSplanR\workspace\HECMS_roboh\ESR Help Project\Images\How_Do_I\esr_registration\management_edit_appt_request\z10_va_specific_patient_info.PNG"/>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5941060" cy="845820"/>
                    </a:xfrm>
                    <a:prstGeom prst="rect">
                      <a:avLst/>
                    </a:prstGeom>
                    <a:noFill/>
                    <a:ln>
                      <a:noFill/>
                    </a:ln>
                  </pic:spPr>
                </pic:pic>
              </a:graphicData>
            </a:graphic>
          </wp:inline>
        </w:drawing>
      </w:r>
    </w:p>
    <w:p w14:paraId="590345B6" w14:textId="4420DC05" w:rsidR="00ED73A7" w:rsidRPr="005B17D3" w:rsidRDefault="00ED73A7" w:rsidP="00EF3896">
      <w:pPr>
        <w:pStyle w:val="Caption"/>
      </w:pPr>
      <w:bookmarkStart w:id="1616" w:name="_Toc31622511"/>
      <w:r w:rsidRPr="005B17D3">
        <w:t xml:space="preserve">Figure </w:t>
      </w:r>
      <w:r w:rsidR="001005EA" w:rsidRPr="005B17D3">
        <w:rPr>
          <w:noProof/>
        </w:rPr>
        <w:fldChar w:fldCharType="begin"/>
      </w:r>
      <w:r w:rsidR="001005EA" w:rsidRPr="005B17D3">
        <w:rPr>
          <w:noProof/>
        </w:rPr>
        <w:instrText xml:space="preserve"> SEQ Figure \* ARABIC </w:instrText>
      </w:r>
      <w:r w:rsidR="001005EA" w:rsidRPr="005B17D3">
        <w:rPr>
          <w:noProof/>
        </w:rPr>
        <w:fldChar w:fldCharType="separate"/>
      </w:r>
      <w:r w:rsidR="00086A98" w:rsidRPr="005B17D3">
        <w:rPr>
          <w:noProof/>
        </w:rPr>
        <w:t>154</w:t>
      </w:r>
      <w:r w:rsidR="001005EA" w:rsidRPr="005B17D3">
        <w:rPr>
          <w:noProof/>
        </w:rPr>
        <w:fldChar w:fldCharType="end"/>
      </w:r>
      <w:r w:rsidRPr="005B17D3">
        <w:t>: Z10 – VA Specific Patient Info Segment section</w:t>
      </w:r>
      <w:bookmarkEnd w:id="1616"/>
    </w:p>
    <w:p w14:paraId="6D963C0B" w14:textId="77777777" w:rsidR="00ED73A7" w:rsidRPr="005B17D3" w:rsidRDefault="00ED73A7" w:rsidP="00474E83">
      <w:pPr>
        <w:pStyle w:val="NoteLightbulb"/>
      </w:pPr>
      <w:r w:rsidRPr="005B17D3">
        <w:rPr>
          <w:b/>
        </w:rPr>
        <w:t>Note:</w:t>
      </w:r>
      <w:r w:rsidRPr="005B17D3">
        <w:t xml:space="preserve"> If the Veteran cancels or declines the appointment, there is a batch process that cleans up the data and will wipe out the appointment the request. </w:t>
      </w:r>
    </w:p>
    <w:p w14:paraId="378A6589" w14:textId="77777777" w:rsidR="00ED73A7" w:rsidRPr="005B17D3" w:rsidRDefault="00ED73A7" w:rsidP="00EF3896"/>
    <w:p w14:paraId="53661634" w14:textId="77777777" w:rsidR="00ED73A7" w:rsidRPr="005B17D3" w:rsidRDefault="00ED73A7" w:rsidP="00EF3896">
      <w:pPr>
        <w:pStyle w:val="BodyText4"/>
        <w:ind w:left="0"/>
      </w:pPr>
    </w:p>
    <w:p w14:paraId="67DB1FD6" w14:textId="2C3FDB0B" w:rsidR="00BE52CE" w:rsidRPr="005B17D3" w:rsidRDefault="00BE52CE" w:rsidP="00EF3896">
      <w:pPr>
        <w:pStyle w:val="Heading2"/>
      </w:pPr>
      <w:bookmarkStart w:id="1617" w:name="_Toc31622346"/>
      <w:r w:rsidRPr="005B17D3">
        <w:t>Eligibility</w:t>
      </w:r>
      <w:bookmarkEnd w:id="1617"/>
    </w:p>
    <w:p w14:paraId="2F483648" w14:textId="63E8B8F4" w:rsidR="000E30E0" w:rsidRPr="005B17D3" w:rsidRDefault="007B2388" w:rsidP="00EF3896">
      <w:pPr>
        <w:pStyle w:val="ProcedureTitle"/>
        <w:rPr>
          <w:color w:val="0000FF"/>
        </w:rPr>
      </w:pPr>
      <w:bookmarkStart w:id="1618" w:name="InitialGrandfatherStatus"/>
      <w:bookmarkStart w:id="1619" w:name="_Hlk6134347"/>
      <w:r w:rsidRPr="005B17D3">
        <w:t xml:space="preserve">... identify records that </w:t>
      </w:r>
      <w:r w:rsidR="00C44159" w:rsidRPr="005B17D3">
        <w:t>m</w:t>
      </w:r>
      <w:r w:rsidRPr="005B17D3">
        <w:t xml:space="preserve">eet </w:t>
      </w:r>
      <w:r w:rsidR="009D47FD" w:rsidRPr="005B17D3">
        <w:t>i</w:t>
      </w:r>
      <w:r w:rsidRPr="005B17D3">
        <w:t>nitial Grandfather status of the MISSION Act?</w:t>
      </w:r>
      <w:r w:rsidR="00765FA9" w:rsidRPr="005B17D3">
        <w:rPr>
          <w:u w:val="none"/>
        </w:rPr>
        <w:t xml:space="preserve"> </w:t>
      </w:r>
      <w:hyperlink w:anchor="MISSIONAct" w:history="1">
        <w:r w:rsidR="00765FA9" w:rsidRPr="005B17D3">
          <w:rPr>
            <w:rStyle w:val="Hyperlink"/>
            <w:szCs w:val="24"/>
          </w:rPr>
          <w:t>[back]</w:t>
        </w:r>
      </w:hyperlink>
      <w:bookmarkStart w:id="1620" w:name="_Hlk6134493"/>
      <w:bookmarkEnd w:id="1618"/>
    </w:p>
    <w:bookmarkEnd w:id="1619"/>
    <w:p w14:paraId="775BFD71" w14:textId="70A4F515" w:rsidR="007B2388" w:rsidRPr="005B17D3" w:rsidRDefault="00C015F9" w:rsidP="00474E83">
      <w:pPr>
        <w:pStyle w:val="NoteLightbulb"/>
      </w:pPr>
      <w:r w:rsidRPr="005B17D3">
        <w:rPr>
          <w:rFonts w:eastAsia="Arial"/>
          <w:b/>
        </w:rPr>
        <w:t>Note:</w:t>
      </w:r>
      <w:r w:rsidRPr="005B17D3">
        <w:rPr>
          <w:rFonts w:eastAsia="Arial"/>
        </w:rPr>
        <w:t xml:space="preserve"> </w:t>
      </w:r>
      <w:r w:rsidR="007B2388" w:rsidRPr="005B17D3">
        <w:rPr>
          <w:rFonts w:eastAsia="Arial"/>
        </w:rPr>
        <w:t>For an existing record of “M” (mileage) to be eligible for</w:t>
      </w:r>
      <w:r w:rsidR="009D47FD" w:rsidRPr="005B17D3">
        <w:rPr>
          <w:rFonts w:eastAsia="Arial"/>
        </w:rPr>
        <w:t xml:space="preserve"> initial</w:t>
      </w:r>
      <w:r w:rsidR="007B2388" w:rsidRPr="005B17D3">
        <w:rPr>
          <w:rFonts w:eastAsia="Arial"/>
        </w:rPr>
        <w:t xml:space="preserve"> Grandfather status, the record must follow the</w:t>
      </w:r>
      <w:r w:rsidR="00201389" w:rsidRPr="005B17D3">
        <w:rPr>
          <w:rFonts w:eastAsia="Arial"/>
        </w:rPr>
        <w:t xml:space="preserve"> below</w:t>
      </w:r>
      <w:r w:rsidR="009D47FD" w:rsidRPr="005B17D3">
        <w:rPr>
          <w:rFonts w:eastAsia="Arial"/>
        </w:rPr>
        <w:t xml:space="preserve"> initial</w:t>
      </w:r>
      <w:r w:rsidR="00686B33" w:rsidRPr="005B17D3">
        <w:rPr>
          <w:rFonts w:eastAsia="Arial"/>
        </w:rPr>
        <w:t xml:space="preserve"> Grandfather </w:t>
      </w:r>
      <w:r w:rsidR="007B2388" w:rsidRPr="005B17D3">
        <w:rPr>
          <w:rFonts w:eastAsia="Arial"/>
        </w:rPr>
        <w:t>rule</w:t>
      </w:r>
      <w:r w:rsidR="009D47FD" w:rsidRPr="005B17D3">
        <w:rPr>
          <w:rFonts w:eastAsia="Arial"/>
        </w:rPr>
        <w:t xml:space="preserve"> </w:t>
      </w:r>
      <w:r w:rsidR="007B2388" w:rsidRPr="005B17D3">
        <w:rPr>
          <w:rFonts w:eastAsia="Arial"/>
        </w:rPr>
        <w:t>process</w:t>
      </w:r>
      <w:r w:rsidR="00686B33" w:rsidRPr="005B17D3">
        <w:rPr>
          <w:rFonts w:eastAsia="Arial"/>
        </w:rPr>
        <w:t>:</w:t>
      </w:r>
    </w:p>
    <w:p w14:paraId="035B29D5" w14:textId="77777777" w:rsidR="000E30E0" w:rsidRPr="005B17D3" w:rsidRDefault="000E30E0" w:rsidP="00EF3896">
      <w:pPr>
        <w:pStyle w:val="BodyTextBullet1"/>
      </w:pPr>
    </w:p>
    <w:p w14:paraId="1F16C154" w14:textId="495EFC15" w:rsidR="007B2388" w:rsidRPr="005B17D3" w:rsidRDefault="007B2388" w:rsidP="001470FA">
      <w:pPr>
        <w:numPr>
          <w:ilvl w:val="0"/>
          <w:numId w:val="340"/>
        </w:numPr>
        <w:tabs>
          <w:tab w:val="left" w:pos="720"/>
        </w:tabs>
      </w:pPr>
      <w:r w:rsidRPr="005B17D3">
        <w:t>Determine if the Veteran mileage is eligible as of 06/05/201</w:t>
      </w:r>
      <w:r w:rsidR="00B23D38" w:rsidRPr="005B17D3">
        <w:t>8</w:t>
      </w:r>
      <w:r w:rsidRPr="005B17D3">
        <w:t xml:space="preserve"> (day before MISSION Act was signed into law).</w:t>
      </w:r>
    </w:p>
    <w:p w14:paraId="2DFF31CA" w14:textId="706EC035" w:rsidR="0040760F" w:rsidRPr="005B17D3" w:rsidRDefault="0040760F" w:rsidP="00EF3896">
      <w:pPr>
        <w:tabs>
          <w:tab w:val="left" w:pos="720"/>
        </w:tabs>
        <w:ind w:left="360"/>
      </w:pPr>
    </w:p>
    <w:tbl>
      <w:tblPr>
        <w:tblStyle w:val="TableGrid"/>
        <w:tblW w:w="0" w:type="auto"/>
        <w:tblInd w:w="360" w:type="dxa"/>
        <w:tblLook w:val="04A0" w:firstRow="1" w:lastRow="0" w:firstColumn="1" w:lastColumn="0" w:noHBand="0" w:noVBand="1"/>
      </w:tblPr>
      <w:tblGrid>
        <w:gridCol w:w="4448"/>
        <w:gridCol w:w="4542"/>
      </w:tblGrid>
      <w:tr w:rsidR="0040760F" w:rsidRPr="005B17D3" w14:paraId="7C2F0CB9" w14:textId="77777777" w:rsidTr="00EE1AF3">
        <w:trPr>
          <w:tblHeader/>
        </w:trPr>
        <w:tc>
          <w:tcPr>
            <w:tcW w:w="4448" w:type="dxa"/>
            <w:shd w:val="clear" w:color="auto" w:fill="DEEAF6" w:themeFill="accent5" w:themeFillTint="33"/>
          </w:tcPr>
          <w:p w14:paraId="0E634FB7" w14:textId="1E33897D" w:rsidR="0040760F" w:rsidRPr="005B17D3" w:rsidRDefault="0040760F" w:rsidP="00EF3896">
            <w:pPr>
              <w:tabs>
                <w:tab w:val="left" w:pos="720"/>
              </w:tabs>
              <w:rPr>
                <w:rFonts w:ascii="Arial" w:hAnsi="Arial" w:cs="Arial"/>
                <w:b/>
              </w:rPr>
            </w:pPr>
            <w:r w:rsidRPr="005B17D3">
              <w:rPr>
                <w:rFonts w:ascii="Arial" w:hAnsi="Arial" w:cs="Arial"/>
                <w:b/>
              </w:rPr>
              <w:t>If</w:t>
            </w:r>
          </w:p>
        </w:tc>
        <w:tc>
          <w:tcPr>
            <w:tcW w:w="4542" w:type="dxa"/>
            <w:shd w:val="clear" w:color="auto" w:fill="DEEAF6" w:themeFill="accent5" w:themeFillTint="33"/>
          </w:tcPr>
          <w:p w14:paraId="12F5D668" w14:textId="00EF6F5A" w:rsidR="0040760F" w:rsidRPr="005B17D3" w:rsidRDefault="0040760F" w:rsidP="00EF3896">
            <w:pPr>
              <w:tabs>
                <w:tab w:val="left" w:pos="720"/>
              </w:tabs>
              <w:rPr>
                <w:rFonts w:ascii="Arial" w:hAnsi="Arial" w:cs="Arial"/>
                <w:b/>
              </w:rPr>
            </w:pPr>
            <w:r w:rsidRPr="005B17D3">
              <w:rPr>
                <w:rFonts w:ascii="Arial" w:hAnsi="Arial" w:cs="Arial"/>
                <w:b/>
              </w:rPr>
              <w:t>Then</w:t>
            </w:r>
          </w:p>
        </w:tc>
      </w:tr>
      <w:tr w:rsidR="0040760F" w:rsidRPr="005B17D3" w14:paraId="04EFAE91" w14:textId="77777777" w:rsidTr="0040760F">
        <w:tc>
          <w:tcPr>
            <w:tcW w:w="4448" w:type="dxa"/>
          </w:tcPr>
          <w:p w14:paraId="34081735" w14:textId="6206C52D" w:rsidR="0040760F" w:rsidRPr="005B17D3" w:rsidRDefault="0040760F" w:rsidP="00EF3896">
            <w:pPr>
              <w:tabs>
                <w:tab w:val="left" w:pos="720"/>
              </w:tabs>
            </w:pPr>
            <w:r w:rsidRPr="005B17D3">
              <w:t>Yes</w:t>
            </w:r>
          </w:p>
        </w:tc>
        <w:tc>
          <w:tcPr>
            <w:tcW w:w="4542" w:type="dxa"/>
          </w:tcPr>
          <w:p w14:paraId="5C609FFF" w14:textId="7614C82B" w:rsidR="0040760F" w:rsidRPr="005B17D3" w:rsidRDefault="0040760F" w:rsidP="001470FA">
            <w:pPr>
              <w:pStyle w:val="BodyTextBullet1"/>
              <w:numPr>
                <w:ilvl w:val="0"/>
                <w:numId w:val="377"/>
              </w:numPr>
            </w:pPr>
            <w:r w:rsidRPr="005B17D3">
              <w:rPr>
                <w:rFonts w:eastAsia="Arial"/>
              </w:rPr>
              <w:t>Mark record for initial population for</w:t>
            </w:r>
            <w:r w:rsidR="005F00F5" w:rsidRPr="005B17D3">
              <w:rPr>
                <w:rFonts w:eastAsia="Arial"/>
              </w:rPr>
              <w:t xml:space="preserve"> initial</w:t>
            </w:r>
            <w:r w:rsidRPr="005B17D3">
              <w:rPr>
                <w:rFonts w:eastAsia="Arial"/>
              </w:rPr>
              <w:t xml:space="preserve"> Grandfather consideration.</w:t>
            </w:r>
          </w:p>
          <w:p w14:paraId="356F2BCA" w14:textId="25522BA2" w:rsidR="0040760F" w:rsidRPr="005B17D3" w:rsidRDefault="0040760F" w:rsidP="001470FA">
            <w:pPr>
              <w:pStyle w:val="BodyTextBullet1"/>
              <w:numPr>
                <w:ilvl w:val="0"/>
                <w:numId w:val="377"/>
              </w:numPr>
            </w:pPr>
            <w:r w:rsidRPr="005B17D3">
              <w:t>Proceed to step 2 to determine if the Veteran is eligible for mileage on 06/06/2019.</w:t>
            </w:r>
          </w:p>
        </w:tc>
      </w:tr>
      <w:tr w:rsidR="0040760F" w:rsidRPr="005B17D3" w14:paraId="7F260055" w14:textId="77777777" w:rsidTr="0040760F">
        <w:trPr>
          <w:trHeight w:val="107"/>
        </w:trPr>
        <w:tc>
          <w:tcPr>
            <w:tcW w:w="4448" w:type="dxa"/>
          </w:tcPr>
          <w:p w14:paraId="7A089D68" w14:textId="4BA9466D" w:rsidR="0040760F" w:rsidRPr="005B17D3" w:rsidRDefault="0040760F" w:rsidP="00EF3896">
            <w:pPr>
              <w:tabs>
                <w:tab w:val="left" w:pos="720"/>
              </w:tabs>
            </w:pPr>
            <w:r w:rsidRPr="005B17D3">
              <w:t>No</w:t>
            </w:r>
          </w:p>
        </w:tc>
        <w:tc>
          <w:tcPr>
            <w:tcW w:w="4542" w:type="dxa"/>
            <w:vAlign w:val="center"/>
          </w:tcPr>
          <w:p w14:paraId="378B897B" w14:textId="3E776FA2" w:rsidR="0040760F" w:rsidRPr="005B17D3" w:rsidRDefault="0040760F" w:rsidP="00EF3896">
            <w:pPr>
              <w:pStyle w:val="BodyTextBullet1"/>
            </w:pPr>
            <w:r w:rsidRPr="005B17D3">
              <w:t>Veteran is not eligible for</w:t>
            </w:r>
            <w:r w:rsidR="005F00F5" w:rsidRPr="005B17D3">
              <w:t xml:space="preserve"> initial</w:t>
            </w:r>
            <w:r w:rsidRPr="005B17D3">
              <w:t xml:space="preserve"> Grandfather status.</w:t>
            </w:r>
          </w:p>
        </w:tc>
      </w:tr>
    </w:tbl>
    <w:p w14:paraId="4D921625" w14:textId="2CCCB4AC" w:rsidR="007B2388" w:rsidRPr="005B17D3" w:rsidRDefault="007B2388" w:rsidP="00EF3896">
      <w:pPr>
        <w:pStyle w:val="body"/>
        <w:rPr>
          <w:rFonts w:eastAsia="Arial"/>
        </w:rPr>
      </w:pPr>
    </w:p>
    <w:p w14:paraId="0D23C0E3" w14:textId="77777777" w:rsidR="0049304B" w:rsidRPr="005B17D3" w:rsidRDefault="007B2388" w:rsidP="001470FA">
      <w:pPr>
        <w:numPr>
          <w:ilvl w:val="0"/>
          <w:numId w:val="341"/>
        </w:numPr>
        <w:tabs>
          <w:tab w:val="left" w:pos="720"/>
        </w:tabs>
      </w:pPr>
      <w:r w:rsidRPr="005B17D3">
        <w:t>Determine if the Veteran is still eligible for mileage on 06/06/2019.</w:t>
      </w:r>
    </w:p>
    <w:p w14:paraId="6366C4B7" w14:textId="77777777" w:rsidR="0049304B" w:rsidRPr="005B17D3" w:rsidRDefault="0049304B" w:rsidP="00EF3896">
      <w:pPr>
        <w:tabs>
          <w:tab w:val="left" w:pos="720"/>
        </w:tabs>
      </w:pPr>
    </w:p>
    <w:tbl>
      <w:tblPr>
        <w:tblStyle w:val="TableGrid"/>
        <w:tblW w:w="0" w:type="auto"/>
        <w:tblInd w:w="360" w:type="dxa"/>
        <w:tblLook w:val="04A0" w:firstRow="1" w:lastRow="0" w:firstColumn="1" w:lastColumn="0" w:noHBand="0" w:noVBand="1"/>
      </w:tblPr>
      <w:tblGrid>
        <w:gridCol w:w="4448"/>
        <w:gridCol w:w="4542"/>
      </w:tblGrid>
      <w:tr w:rsidR="0049304B" w:rsidRPr="005B17D3" w14:paraId="19672A9D" w14:textId="77777777" w:rsidTr="0049304B">
        <w:trPr>
          <w:tblHeader/>
        </w:trPr>
        <w:tc>
          <w:tcPr>
            <w:tcW w:w="4448" w:type="dxa"/>
            <w:shd w:val="clear" w:color="auto" w:fill="DEEAF6" w:themeFill="accent5" w:themeFillTint="33"/>
          </w:tcPr>
          <w:p w14:paraId="78959A63" w14:textId="77777777" w:rsidR="0049304B" w:rsidRPr="005B17D3" w:rsidRDefault="0049304B" w:rsidP="00EF3896">
            <w:pPr>
              <w:tabs>
                <w:tab w:val="left" w:pos="720"/>
              </w:tabs>
              <w:rPr>
                <w:rFonts w:ascii="Arial" w:hAnsi="Arial" w:cs="Arial"/>
                <w:b/>
              </w:rPr>
            </w:pPr>
            <w:r w:rsidRPr="005B17D3">
              <w:rPr>
                <w:rFonts w:ascii="Arial" w:hAnsi="Arial" w:cs="Arial"/>
                <w:b/>
              </w:rPr>
              <w:t>If</w:t>
            </w:r>
          </w:p>
        </w:tc>
        <w:tc>
          <w:tcPr>
            <w:tcW w:w="4542" w:type="dxa"/>
            <w:shd w:val="clear" w:color="auto" w:fill="DEEAF6" w:themeFill="accent5" w:themeFillTint="33"/>
          </w:tcPr>
          <w:p w14:paraId="1E50B61D" w14:textId="77777777" w:rsidR="0049304B" w:rsidRPr="005B17D3" w:rsidRDefault="0049304B" w:rsidP="00EF3896">
            <w:pPr>
              <w:tabs>
                <w:tab w:val="left" w:pos="720"/>
              </w:tabs>
              <w:rPr>
                <w:rFonts w:ascii="Arial" w:hAnsi="Arial" w:cs="Arial"/>
                <w:b/>
              </w:rPr>
            </w:pPr>
            <w:r w:rsidRPr="005B17D3">
              <w:rPr>
                <w:rFonts w:ascii="Arial" w:hAnsi="Arial" w:cs="Arial"/>
                <w:b/>
              </w:rPr>
              <w:t>Then</w:t>
            </w:r>
          </w:p>
        </w:tc>
      </w:tr>
      <w:tr w:rsidR="0049304B" w:rsidRPr="005B17D3" w14:paraId="1E5B8B1A" w14:textId="77777777" w:rsidTr="00EE2A3F">
        <w:tc>
          <w:tcPr>
            <w:tcW w:w="4448" w:type="dxa"/>
          </w:tcPr>
          <w:p w14:paraId="25DA85BB" w14:textId="77777777" w:rsidR="0049304B" w:rsidRPr="005B17D3" w:rsidRDefault="0049304B" w:rsidP="00EF3896">
            <w:pPr>
              <w:tabs>
                <w:tab w:val="left" w:pos="720"/>
              </w:tabs>
            </w:pPr>
            <w:r w:rsidRPr="005B17D3">
              <w:t>Yes</w:t>
            </w:r>
          </w:p>
        </w:tc>
        <w:tc>
          <w:tcPr>
            <w:tcW w:w="4542" w:type="dxa"/>
            <w:vAlign w:val="center"/>
          </w:tcPr>
          <w:p w14:paraId="4CDEE748" w14:textId="34CFC80E" w:rsidR="0049304B" w:rsidRPr="005B17D3" w:rsidRDefault="0049304B" w:rsidP="00EF3896">
            <w:pPr>
              <w:pStyle w:val="BodyTextBullet1"/>
            </w:pPr>
            <w:r w:rsidRPr="005B17D3">
              <w:t>Proceed to step 3.</w:t>
            </w:r>
          </w:p>
        </w:tc>
      </w:tr>
      <w:tr w:rsidR="0049304B" w:rsidRPr="005B17D3" w14:paraId="1A5AF40A" w14:textId="77777777" w:rsidTr="00EE2A3F">
        <w:trPr>
          <w:trHeight w:val="107"/>
        </w:trPr>
        <w:tc>
          <w:tcPr>
            <w:tcW w:w="4448" w:type="dxa"/>
          </w:tcPr>
          <w:p w14:paraId="38F42509" w14:textId="77777777" w:rsidR="0049304B" w:rsidRPr="005B17D3" w:rsidRDefault="0049304B" w:rsidP="00EF3896">
            <w:pPr>
              <w:tabs>
                <w:tab w:val="left" w:pos="720"/>
              </w:tabs>
            </w:pPr>
            <w:r w:rsidRPr="005B17D3">
              <w:t>No</w:t>
            </w:r>
          </w:p>
        </w:tc>
        <w:tc>
          <w:tcPr>
            <w:tcW w:w="4542" w:type="dxa"/>
            <w:vAlign w:val="center"/>
          </w:tcPr>
          <w:p w14:paraId="093D93C7" w14:textId="4D90109A" w:rsidR="0049304B" w:rsidRPr="005B17D3" w:rsidRDefault="0049304B" w:rsidP="00EF3896">
            <w:pPr>
              <w:pStyle w:val="BodyTextBullet1"/>
            </w:pPr>
            <w:r w:rsidRPr="005B17D3">
              <w:t>Veteran is not eligible for</w:t>
            </w:r>
            <w:r w:rsidR="009D47FD" w:rsidRPr="005B17D3">
              <w:t xml:space="preserve"> initial</w:t>
            </w:r>
            <w:r w:rsidRPr="005B17D3">
              <w:t xml:space="preserve"> Grandfather status.</w:t>
            </w:r>
          </w:p>
        </w:tc>
      </w:tr>
    </w:tbl>
    <w:p w14:paraId="4C1DD1B9" w14:textId="4A8F4D98" w:rsidR="007B2388" w:rsidRPr="005B17D3" w:rsidRDefault="007B2388" w:rsidP="00EF3896">
      <w:pPr>
        <w:tabs>
          <w:tab w:val="left" w:pos="720"/>
        </w:tabs>
      </w:pPr>
    </w:p>
    <w:p w14:paraId="2F037DE0" w14:textId="77777777" w:rsidR="007B2388" w:rsidRPr="005B17D3" w:rsidRDefault="007B2388" w:rsidP="001470FA">
      <w:pPr>
        <w:numPr>
          <w:ilvl w:val="0"/>
          <w:numId w:val="371"/>
        </w:numPr>
        <w:tabs>
          <w:tab w:val="left" w:pos="720"/>
        </w:tabs>
      </w:pPr>
      <w:r w:rsidRPr="005B17D3">
        <w:t>Determine if the Veteran resides in one of the five following lowest population sites below:</w:t>
      </w:r>
    </w:p>
    <w:p w14:paraId="3400C1C8" w14:textId="1657F17A" w:rsidR="007B2388" w:rsidRPr="005B17D3" w:rsidRDefault="007B2388" w:rsidP="00EF3896"/>
    <w:p w14:paraId="1C16F378" w14:textId="555BFD06" w:rsidR="007B2388" w:rsidRPr="005B17D3" w:rsidRDefault="007B2388" w:rsidP="001470FA">
      <w:pPr>
        <w:numPr>
          <w:ilvl w:val="1"/>
          <w:numId w:val="342"/>
        </w:numPr>
        <w:tabs>
          <w:tab w:val="left" w:pos="1440"/>
        </w:tabs>
      </w:pPr>
      <w:r w:rsidRPr="005B17D3">
        <w:t>A</w:t>
      </w:r>
      <w:r w:rsidR="00F80E1D" w:rsidRPr="005B17D3">
        <w:t>laska</w:t>
      </w:r>
      <w:r w:rsidRPr="005B17D3">
        <w:t xml:space="preserve"> (AK)</w:t>
      </w:r>
    </w:p>
    <w:p w14:paraId="378705F5" w14:textId="77777777" w:rsidR="007B2388" w:rsidRPr="005B17D3" w:rsidRDefault="007B2388" w:rsidP="001470FA">
      <w:pPr>
        <w:numPr>
          <w:ilvl w:val="1"/>
          <w:numId w:val="342"/>
        </w:numPr>
        <w:tabs>
          <w:tab w:val="left" w:pos="1440"/>
        </w:tabs>
      </w:pPr>
      <w:r w:rsidRPr="005B17D3">
        <w:t>Wyoming (WY)</w:t>
      </w:r>
    </w:p>
    <w:p w14:paraId="51FC46CB" w14:textId="77777777" w:rsidR="007B2388" w:rsidRPr="005B17D3" w:rsidRDefault="007B2388" w:rsidP="001470FA">
      <w:pPr>
        <w:numPr>
          <w:ilvl w:val="1"/>
          <w:numId w:val="342"/>
        </w:numPr>
        <w:tabs>
          <w:tab w:val="left" w:pos="1440"/>
        </w:tabs>
      </w:pPr>
      <w:r w:rsidRPr="005B17D3">
        <w:t>Montana (MT)</w:t>
      </w:r>
    </w:p>
    <w:p w14:paraId="5634BBD4" w14:textId="77777777" w:rsidR="007B2388" w:rsidRPr="005B17D3" w:rsidRDefault="007B2388" w:rsidP="001470FA">
      <w:pPr>
        <w:numPr>
          <w:ilvl w:val="1"/>
          <w:numId w:val="342"/>
        </w:numPr>
        <w:tabs>
          <w:tab w:val="left" w:pos="1440"/>
        </w:tabs>
      </w:pPr>
      <w:r w:rsidRPr="005B17D3">
        <w:t>North Dakota (ND)</w:t>
      </w:r>
    </w:p>
    <w:p w14:paraId="401684F0" w14:textId="226101C4" w:rsidR="007B2388" w:rsidRPr="005B17D3" w:rsidRDefault="007B2388" w:rsidP="001470FA">
      <w:pPr>
        <w:numPr>
          <w:ilvl w:val="1"/>
          <w:numId w:val="342"/>
        </w:numPr>
        <w:tabs>
          <w:tab w:val="left" w:pos="1440"/>
        </w:tabs>
      </w:pPr>
      <w:r w:rsidRPr="005B17D3">
        <w:t>South Dakota (SD)</w:t>
      </w:r>
    </w:p>
    <w:p w14:paraId="605ABDD1" w14:textId="1430D418" w:rsidR="009A66CB" w:rsidRPr="005B17D3" w:rsidRDefault="009A66CB" w:rsidP="00EF3896">
      <w:pPr>
        <w:tabs>
          <w:tab w:val="left" w:pos="1440"/>
        </w:tabs>
      </w:pPr>
    </w:p>
    <w:tbl>
      <w:tblPr>
        <w:tblStyle w:val="TableGrid"/>
        <w:tblW w:w="0" w:type="auto"/>
        <w:tblInd w:w="360" w:type="dxa"/>
        <w:tblLook w:val="04A0" w:firstRow="1" w:lastRow="0" w:firstColumn="1" w:lastColumn="0" w:noHBand="0" w:noVBand="1"/>
      </w:tblPr>
      <w:tblGrid>
        <w:gridCol w:w="4448"/>
        <w:gridCol w:w="4542"/>
      </w:tblGrid>
      <w:tr w:rsidR="009A66CB" w:rsidRPr="005B17D3" w14:paraId="633D574D" w14:textId="77777777" w:rsidTr="00EE2A3F">
        <w:trPr>
          <w:tblHeader/>
        </w:trPr>
        <w:tc>
          <w:tcPr>
            <w:tcW w:w="4448" w:type="dxa"/>
            <w:shd w:val="clear" w:color="auto" w:fill="DEEAF6" w:themeFill="accent5" w:themeFillTint="33"/>
          </w:tcPr>
          <w:p w14:paraId="1B5F0E41" w14:textId="77777777" w:rsidR="009A66CB" w:rsidRPr="005B17D3" w:rsidRDefault="009A66CB" w:rsidP="00EF3896">
            <w:pPr>
              <w:tabs>
                <w:tab w:val="left" w:pos="720"/>
              </w:tabs>
              <w:rPr>
                <w:rFonts w:ascii="Arial" w:hAnsi="Arial" w:cs="Arial"/>
                <w:b/>
              </w:rPr>
            </w:pPr>
            <w:r w:rsidRPr="005B17D3">
              <w:rPr>
                <w:rFonts w:ascii="Arial" w:hAnsi="Arial" w:cs="Arial"/>
                <w:b/>
              </w:rPr>
              <w:t>If</w:t>
            </w:r>
          </w:p>
        </w:tc>
        <w:tc>
          <w:tcPr>
            <w:tcW w:w="4542" w:type="dxa"/>
            <w:shd w:val="clear" w:color="auto" w:fill="DEEAF6" w:themeFill="accent5" w:themeFillTint="33"/>
          </w:tcPr>
          <w:p w14:paraId="28B2824C" w14:textId="77777777" w:rsidR="009A66CB" w:rsidRPr="005B17D3" w:rsidRDefault="009A66CB" w:rsidP="00EF3896">
            <w:pPr>
              <w:tabs>
                <w:tab w:val="left" w:pos="720"/>
              </w:tabs>
              <w:rPr>
                <w:rFonts w:ascii="Arial" w:hAnsi="Arial" w:cs="Arial"/>
                <w:b/>
              </w:rPr>
            </w:pPr>
            <w:r w:rsidRPr="005B17D3">
              <w:rPr>
                <w:rFonts w:ascii="Arial" w:hAnsi="Arial" w:cs="Arial"/>
                <w:b/>
              </w:rPr>
              <w:t>Then</w:t>
            </w:r>
          </w:p>
        </w:tc>
      </w:tr>
      <w:tr w:rsidR="009A66CB" w:rsidRPr="005B17D3" w14:paraId="1C9901DD" w14:textId="77777777" w:rsidTr="00EE2A3F">
        <w:tc>
          <w:tcPr>
            <w:tcW w:w="4448" w:type="dxa"/>
          </w:tcPr>
          <w:p w14:paraId="434B1FEE" w14:textId="77777777" w:rsidR="009A66CB" w:rsidRPr="005B17D3" w:rsidRDefault="009A66CB" w:rsidP="00EF3896">
            <w:pPr>
              <w:tabs>
                <w:tab w:val="left" w:pos="720"/>
              </w:tabs>
            </w:pPr>
            <w:r w:rsidRPr="005B17D3">
              <w:t>Yes</w:t>
            </w:r>
          </w:p>
        </w:tc>
        <w:tc>
          <w:tcPr>
            <w:tcW w:w="4542" w:type="dxa"/>
            <w:vAlign w:val="center"/>
          </w:tcPr>
          <w:p w14:paraId="3414CA13" w14:textId="39A13E5F" w:rsidR="009A66CB" w:rsidRPr="005B17D3" w:rsidRDefault="009A66CB" w:rsidP="00EF3896">
            <w:pPr>
              <w:pStyle w:val="BodyTextBullet1"/>
            </w:pPr>
            <w:r w:rsidRPr="005B17D3">
              <w:t>Veteran is eligible for</w:t>
            </w:r>
            <w:r w:rsidR="009D47FD" w:rsidRPr="005B17D3">
              <w:t xml:space="preserve"> initial</w:t>
            </w:r>
            <w:r w:rsidRPr="005B17D3">
              <w:t xml:space="preserve"> Grandfather status. </w:t>
            </w:r>
            <w:r w:rsidRPr="005B17D3">
              <w:rPr>
                <w:rFonts w:eastAsia="Arial"/>
              </w:rPr>
              <w:t>Create VCE of “G” (Grandfather) and the determination date.</w:t>
            </w:r>
          </w:p>
        </w:tc>
      </w:tr>
      <w:tr w:rsidR="009A66CB" w:rsidRPr="005B17D3" w14:paraId="3EDA2037" w14:textId="77777777" w:rsidTr="009A66CB">
        <w:trPr>
          <w:trHeight w:val="70"/>
        </w:trPr>
        <w:tc>
          <w:tcPr>
            <w:tcW w:w="4448" w:type="dxa"/>
          </w:tcPr>
          <w:p w14:paraId="34E92F49" w14:textId="77777777" w:rsidR="009A66CB" w:rsidRPr="005B17D3" w:rsidRDefault="009A66CB" w:rsidP="00EF3896">
            <w:pPr>
              <w:tabs>
                <w:tab w:val="left" w:pos="720"/>
              </w:tabs>
            </w:pPr>
            <w:r w:rsidRPr="005B17D3">
              <w:t>No</w:t>
            </w:r>
          </w:p>
        </w:tc>
        <w:tc>
          <w:tcPr>
            <w:tcW w:w="4542" w:type="dxa"/>
            <w:vAlign w:val="center"/>
          </w:tcPr>
          <w:p w14:paraId="70C7DF9B" w14:textId="3E4786BF" w:rsidR="009A66CB" w:rsidRPr="005B17D3" w:rsidRDefault="009A66CB" w:rsidP="00EF3896">
            <w:pPr>
              <w:pStyle w:val="BodyTextBullet1"/>
            </w:pPr>
            <w:r w:rsidRPr="005B17D3">
              <w:t>Proceed to step 4.</w:t>
            </w:r>
          </w:p>
        </w:tc>
      </w:tr>
    </w:tbl>
    <w:p w14:paraId="7F93BD44" w14:textId="15D75EA9" w:rsidR="007B2388" w:rsidRPr="005B17D3" w:rsidRDefault="007B2388" w:rsidP="00EF3896">
      <w:pPr>
        <w:pStyle w:val="body"/>
      </w:pPr>
    </w:p>
    <w:p w14:paraId="61D0D8C8" w14:textId="14BA3AF0" w:rsidR="007B2388" w:rsidRPr="005B17D3" w:rsidRDefault="007B2388" w:rsidP="001470FA">
      <w:pPr>
        <w:numPr>
          <w:ilvl w:val="0"/>
          <w:numId w:val="343"/>
        </w:numPr>
        <w:tabs>
          <w:tab w:val="left" w:pos="720"/>
        </w:tabs>
      </w:pPr>
      <w:r w:rsidRPr="005B17D3">
        <w:t xml:space="preserve">Determine if Veteran received care under Title 38 a year prior to </w:t>
      </w:r>
      <w:r w:rsidRPr="005B17D3">
        <w:rPr>
          <w:rFonts w:eastAsia="Arial"/>
        </w:rPr>
        <w:t>MISSION Act being signed into law (06/06/2017 – 06/06/2018).</w:t>
      </w:r>
    </w:p>
    <w:p w14:paraId="4773D457" w14:textId="41A5EE90" w:rsidR="00FB3596" w:rsidRPr="005B17D3" w:rsidRDefault="00FB3596" w:rsidP="00EF3896">
      <w:pPr>
        <w:tabs>
          <w:tab w:val="left" w:pos="720"/>
        </w:tabs>
      </w:pPr>
    </w:p>
    <w:tbl>
      <w:tblPr>
        <w:tblStyle w:val="TableGrid"/>
        <w:tblW w:w="0" w:type="auto"/>
        <w:tblInd w:w="360" w:type="dxa"/>
        <w:tblLook w:val="04A0" w:firstRow="1" w:lastRow="0" w:firstColumn="1" w:lastColumn="0" w:noHBand="0" w:noVBand="1"/>
      </w:tblPr>
      <w:tblGrid>
        <w:gridCol w:w="4448"/>
        <w:gridCol w:w="4542"/>
      </w:tblGrid>
      <w:tr w:rsidR="00FB3596" w:rsidRPr="005B17D3" w14:paraId="01C4C9EB" w14:textId="77777777" w:rsidTr="00EE2A3F">
        <w:trPr>
          <w:tblHeader/>
        </w:trPr>
        <w:tc>
          <w:tcPr>
            <w:tcW w:w="4448" w:type="dxa"/>
            <w:shd w:val="clear" w:color="auto" w:fill="DEEAF6" w:themeFill="accent5" w:themeFillTint="33"/>
          </w:tcPr>
          <w:p w14:paraId="2400910E" w14:textId="77777777" w:rsidR="00FB3596" w:rsidRPr="005B17D3" w:rsidRDefault="00FB3596" w:rsidP="00EF3896">
            <w:pPr>
              <w:tabs>
                <w:tab w:val="left" w:pos="720"/>
              </w:tabs>
              <w:rPr>
                <w:rFonts w:ascii="Arial" w:hAnsi="Arial" w:cs="Arial"/>
                <w:b/>
              </w:rPr>
            </w:pPr>
            <w:r w:rsidRPr="005B17D3">
              <w:rPr>
                <w:rFonts w:ascii="Arial" w:hAnsi="Arial" w:cs="Arial"/>
                <w:b/>
              </w:rPr>
              <w:t>If</w:t>
            </w:r>
          </w:p>
        </w:tc>
        <w:tc>
          <w:tcPr>
            <w:tcW w:w="4542" w:type="dxa"/>
            <w:shd w:val="clear" w:color="auto" w:fill="DEEAF6" w:themeFill="accent5" w:themeFillTint="33"/>
          </w:tcPr>
          <w:p w14:paraId="44C98374" w14:textId="77777777" w:rsidR="00FB3596" w:rsidRPr="005B17D3" w:rsidRDefault="00FB3596" w:rsidP="00EF3896">
            <w:pPr>
              <w:tabs>
                <w:tab w:val="left" w:pos="720"/>
              </w:tabs>
              <w:rPr>
                <w:rFonts w:ascii="Arial" w:hAnsi="Arial" w:cs="Arial"/>
                <w:b/>
              </w:rPr>
            </w:pPr>
            <w:r w:rsidRPr="005B17D3">
              <w:rPr>
                <w:rFonts w:ascii="Arial" w:hAnsi="Arial" w:cs="Arial"/>
                <w:b/>
              </w:rPr>
              <w:t>Then</w:t>
            </w:r>
          </w:p>
        </w:tc>
      </w:tr>
      <w:tr w:rsidR="00FB3596" w:rsidRPr="005B17D3" w14:paraId="3DA8A10C" w14:textId="77777777" w:rsidTr="00EE2A3F">
        <w:tc>
          <w:tcPr>
            <w:tcW w:w="4448" w:type="dxa"/>
          </w:tcPr>
          <w:p w14:paraId="7582E880" w14:textId="77777777" w:rsidR="00FB3596" w:rsidRPr="005B17D3" w:rsidRDefault="00FB3596" w:rsidP="00EF3896">
            <w:pPr>
              <w:tabs>
                <w:tab w:val="left" w:pos="720"/>
              </w:tabs>
            </w:pPr>
            <w:r w:rsidRPr="005B17D3">
              <w:t>Yes</w:t>
            </w:r>
          </w:p>
        </w:tc>
        <w:tc>
          <w:tcPr>
            <w:tcW w:w="4542" w:type="dxa"/>
            <w:vAlign w:val="center"/>
          </w:tcPr>
          <w:p w14:paraId="3A1E762E" w14:textId="1D2388DD" w:rsidR="00FB3596" w:rsidRPr="005B17D3" w:rsidRDefault="00FB3596" w:rsidP="00EF3896">
            <w:pPr>
              <w:pStyle w:val="BodyTextBullet1"/>
            </w:pPr>
            <w:r w:rsidRPr="005B17D3">
              <w:t>Veteran is eligible for</w:t>
            </w:r>
            <w:r w:rsidR="00D61D82" w:rsidRPr="005B17D3">
              <w:t xml:space="preserve"> initial</w:t>
            </w:r>
            <w:r w:rsidRPr="005B17D3">
              <w:t xml:space="preserve"> Grandfather status. </w:t>
            </w:r>
            <w:r w:rsidRPr="005B17D3">
              <w:rPr>
                <w:rFonts w:eastAsia="Arial"/>
              </w:rPr>
              <w:t>Create VCE of “G” (Grandfather) and the determination date.</w:t>
            </w:r>
          </w:p>
        </w:tc>
      </w:tr>
      <w:tr w:rsidR="00FB3596" w:rsidRPr="005B17D3" w14:paraId="2EE03E85" w14:textId="77777777" w:rsidTr="00EE2A3F">
        <w:trPr>
          <w:trHeight w:val="70"/>
        </w:trPr>
        <w:tc>
          <w:tcPr>
            <w:tcW w:w="4448" w:type="dxa"/>
          </w:tcPr>
          <w:p w14:paraId="09371723" w14:textId="77777777" w:rsidR="00FB3596" w:rsidRPr="005B17D3" w:rsidRDefault="00FB3596" w:rsidP="00EF3896">
            <w:pPr>
              <w:tabs>
                <w:tab w:val="left" w:pos="720"/>
              </w:tabs>
            </w:pPr>
            <w:r w:rsidRPr="005B17D3">
              <w:t>No</w:t>
            </w:r>
          </w:p>
        </w:tc>
        <w:tc>
          <w:tcPr>
            <w:tcW w:w="4542" w:type="dxa"/>
            <w:vAlign w:val="center"/>
          </w:tcPr>
          <w:p w14:paraId="217F6206" w14:textId="2AD7856B" w:rsidR="00FB3596" w:rsidRPr="005B17D3" w:rsidRDefault="00FB3596" w:rsidP="00EF3896">
            <w:pPr>
              <w:pStyle w:val="BodyTextBullet1"/>
            </w:pPr>
            <w:r w:rsidRPr="005B17D3">
              <w:t>Veteran is not eligible for</w:t>
            </w:r>
            <w:r w:rsidR="004D6C59" w:rsidRPr="005B17D3">
              <w:t xml:space="preserve"> initial</w:t>
            </w:r>
            <w:r w:rsidRPr="005B17D3">
              <w:t xml:space="preserve"> Grandfather status. </w:t>
            </w:r>
            <w:r w:rsidRPr="005B17D3">
              <w:rPr>
                <w:rFonts w:eastAsia="Arial"/>
              </w:rPr>
              <w:t xml:space="preserve">This means that a Veteran </w:t>
            </w:r>
            <w:r w:rsidR="00B23D38" w:rsidRPr="005B17D3">
              <w:rPr>
                <w:rFonts w:eastAsia="Arial"/>
              </w:rPr>
              <w:t>does not have</w:t>
            </w:r>
            <w:r w:rsidRPr="005B17D3">
              <w:rPr>
                <w:rFonts w:eastAsia="Arial"/>
              </w:rPr>
              <w:t xml:space="preserve"> an appointment for care in the designated date range.</w:t>
            </w:r>
          </w:p>
        </w:tc>
      </w:tr>
    </w:tbl>
    <w:p w14:paraId="1D5F24A9" w14:textId="5B0AF90D" w:rsidR="007B2388" w:rsidRPr="005B17D3" w:rsidRDefault="007B2388" w:rsidP="00EF3896"/>
    <w:p w14:paraId="660E1DF1" w14:textId="34532AC3" w:rsidR="007B2388" w:rsidRPr="005B17D3" w:rsidRDefault="007B2388" w:rsidP="00474E83">
      <w:pPr>
        <w:pStyle w:val="NoteLightbulb"/>
      </w:pPr>
      <w:r w:rsidRPr="005B17D3">
        <w:rPr>
          <w:rFonts w:eastAsia="Arial"/>
        </w:rPr>
        <w:t>Notes:</w:t>
      </w:r>
    </w:p>
    <w:p w14:paraId="469F8962" w14:textId="77777777" w:rsidR="007B2388" w:rsidRPr="005B17D3" w:rsidRDefault="007B2388" w:rsidP="00474E83">
      <w:pPr>
        <w:pStyle w:val="NoteYellowBullet"/>
      </w:pPr>
      <w:r w:rsidRPr="005B17D3">
        <w:rPr>
          <w:rFonts w:eastAsia="Arial"/>
        </w:rPr>
        <w:t xml:space="preserve">All new Community Care eligibilities must have “Community Care Outcomes” displayed in the expected places of the Enrollment System (for example, under the </w:t>
      </w:r>
      <w:r w:rsidRPr="005B17D3">
        <w:rPr>
          <w:rFonts w:eastAsia="Arial"/>
          <w:b/>
        </w:rPr>
        <w:t>Overview</w:t>
      </w:r>
      <w:r w:rsidRPr="005B17D3">
        <w:rPr>
          <w:rFonts w:eastAsia="Arial"/>
        </w:rPr>
        <w:t xml:space="preserve"> tab, </w:t>
      </w:r>
      <w:r w:rsidRPr="005B17D3">
        <w:rPr>
          <w:rFonts w:eastAsia="Arial"/>
          <w:b/>
        </w:rPr>
        <w:t>View Community Care Determination</w:t>
      </w:r>
      <w:r w:rsidRPr="005B17D3">
        <w:rPr>
          <w:rFonts w:eastAsia="Arial"/>
        </w:rPr>
        <w:t xml:space="preserve"> panel, </w:t>
      </w:r>
      <w:r w:rsidRPr="005B17D3">
        <w:rPr>
          <w:rFonts w:eastAsia="Arial"/>
          <w:b/>
        </w:rPr>
        <w:t>Community Care Determination</w:t>
      </w:r>
      <w:r w:rsidRPr="005B17D3">
        <w:rPr>
          <w:rFonts w:eastAsia="Arial"/>
        </w:rPr>
        <w:t xml:space="preserve"> screen, and the </w:t>
      </w:r>
      <w:r w:rsidRPr="005B17D3">
        <w:rPr>
          <w:rFonts w:eastAsia="Arial"/>
          <w:b/>
        </w:rPr>
        <w:t>Community Care Determination History</w:t>
      </w:r>
      <w:r w:rsidRPr="005B17D3">
        <w:rPr>
          <w:rFonts w:eastAsia="Arial"/>
        </w:rPr>
        <w:t xml:space="preserve"> screen).  </w:t>
      </w:r>
    </w:p>
    <w:p w14:paraId="71663E7A" w14:textId="77777777" w:rsidR="007B2388" w:rsidRPr="005B17D3" w:rsidRDefault="007B2388" w:rsidP="00474E83">
      <w:pPr>
        <w:pStyle w:val="NoteYellowBullet"/>
      </w:pPr>
      <w:r w:rsidRPr="005B17D3">
        <w:t>Processing times will be in Central Standard Time (CST) zone.</w:t>
      </w:r>
    </w:p>
    <w:bookmarkEnd w:id="1620"/>
    <w:p w14:paraId="7A77D244" w14:textId="77777777" w:rsidR="007B2388" w:rsidRPr="005B17D3" w:rsidRDefault="007B2388" w:rsidP="00EF3896">
      <w:r w:rsidRPr="005B17D3">
        <w:t> </w:t>
      </w:r>
    </w:p>
    <w:p w14:paraId="1787D8A9" w14:textId="77777777" w:rsidR="00D131B0" w:rsidRPr="005B17D3" w:rsidRDefault="00A356F4" w:rsidP="00EF3896">
      <w:pPr>
        <w:keepNext/>
        <w:jc w:val="center"/>
      </w:pPr>
      <w:r w:rsidRPr="005B17D3">
        <w:rPr>
          <w:noProof/>
        </w:rPr>
        <w:t xml:space="preserve"> </w:t>
      </w:r>
      <w:r w:rsidRPr="005B17D3">
        <w:rPr>
          <w:noProof/>
        </w:rPr>
        <w:drawing>
          <wp:inline distT="0" distB="0" distL="0" distR="0" wp14:anchorId="097E7BAC" wp14:editId="79B3652B">
            <wp:extent cx="5943600" cy="1899285"/>
            <wp:effectExtent l="0" t="0" r="0" b="5715"/>
            <wp:docPr id="1486" name="Picture 1486" descr="Screen shot of the Community Care Eligibility Outcomes on Community Care Determination His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3600" cy="1899285"/>
                    </a:xfrm>
                    <a:prstGeom prst="rect">
                      <a:avLst/>
                    </a:prstGeom>
                  </pic:spPr>
                </pic:pic>
              </a:graphicData>
            </a:graphic>
          </wp:inline>
        </w:drawing>
      </w:r>
    </w:p>
    <w:p w14:paraId="7DF5A6F1" w14:textId="6CAA509E" w:rsidR="0097413F" w:rsidRPr="005B17D3" w:rsidRDefault="00D131B0" w:rsidP="00EF3896">
      <w:pPr>
        <w:pStyle w:val="Caption"/>
      </w:pPr>
      <w:bookmarkStart w:id="1621" w:name="_Toc31622512"/>
      <w:r w:rsidRPr="005B17D3">
        <w:t xml:space="preserve">Figure </w:t>
      </w:r>
      <w:r w:rsidR="001005EA" w:rsidRPr="005B17D3">
        <w:rPr>
          <w:noProof/>
        </w:rPr>
        <w:fldChar w:fldCharType="begin"/>
      </w:r>
      <w:r w:rsidR="001005EA" w:rsidRPr="005B17D3">
        <w:rPr>
          <w:noProof/>
        </w:rPr>
        <w:instrText xml:space="preserve"> SEQ Figure \* ARABIC </w:instrText>
      </w:r>
      <w:r w:rsidR="001005EA" w:rsidRPr="005B17D3">
        <w:rPr>
          <w:noProof/>
        </w:rPr>
        <w:fldChar w:fldCharType="separate"/>
      </w:r>
      <w:r w:rsidR="00086A98" w:rsidRPr="005B17D3">
        <w:rPr>
          <w:noProof/>
        </w:rPr>
        <w:t>155</w:t>
      </w:r>
      <w:r w:rsidR="001005EA" w:rsidRPr="005B17D3">
        <w:rPr>
          <w:noProof/>
        </w:rPr>
        <w:fldChar w:fldCharType="end"/>
      </w:r>
      <w:r w:rsidRPr="005B17D3">
        <w:t>: Community Care Outcomes</w:t>
      </w:r>
      <w:bookmarkEnd w:id="1621"/>
    </w:p>
    <w:p w14:paraId="2A45BA38" w14:textId="5F254D29" w:rsidR="003602A5" w:rsidRPr="005B17D3" w:rsidRDefault="003602A5" w:rsidP="00EF3896">
      <w:pPr>
        <w:pStyle w:val="ProcedureTitle"/>
      </w:pPr>
      <w:bookmarkStart w:id="1622" w:name="RecalculateVCEBasedonCCPrules"/>
      <w:bookmarkStart w:id="1623" w:name="_Hlk6135631"/>
      <w:r w:rsidRPr="005B17D3">
        <w:t>... recalculate the VCE based on new Community Care Program rules?</w:t>
      </w:r>
      <w:r w:rsidR="00275052" w:rsidRPr="005B17D3">
        <w:rPr>
          <w:u w:val="none"/>
        </w:rPr>
        <w:t xml:space="preserve"> </w:t>
      </w:r>
      <w:bookmarkEnd w:id="1622"/>
      <w:r w:rsidR="00275052" w:rsidRPr="005B17D3">
        <w:fldChar w:fldCharType="begin"/>
      </w:r>
      <w:r w:rsidR="00275052" w:rsidRPr="005B17D3">
        <w:instrText xml:space="preserve"> HYPERLINK  \l "MISSIONAct" </w:instrText>
      </w:r>
      <w:r w:rsidR="00275052" w:rsidRPr="005B17D3">
        <w:fldChar w:fldCharType="separate"/>
      </w:r>
      <w:r w:rsidR="00275052" w:rsidRPr="005B17D3">
        <w:rPr>
          <w:rStyle w:val="Hyperlink"/>
          <w:szCs w:val="24"/>
        </w:rPr>
        <w:t>[back]</w:t>
      </w:r>
      <w:r w:rsidR="00275052" w:rsidRPr="005B17D3">
        <w:fldChar w:fldCharType="end"/>
      </w:r>
    </w:p>
    <w:p w14:paraId="6A9C9D63" w14:textId="05664D9B" w:rsidR="00F71B63" w:rsidRPr="005B17D3" w:rsidRDefault="00F71B63" w:rsidP="00EF3896">
      <w:pPr>
        <w:pStyle w:val="BodyTextBullet1"/>
      </w:pPr>
      <w:r w:rsidRPr="005B17D3">
        <w:t xml:space="preserve">The Enrollment System determines </w:t>
      </w:r>
      <w:r w:rsidR="00310387" w:rsidRPr="005B17D3">
        <w:t xml:space="preserve">Community Care </w:t>
      </w:r>
      <w:r w:rsidRPr="005B17D3">
        <w:t xml:space="preserve">eligibility for the entire </w:t>
      </w:r>
      <w:r w:rsidR="00310387" w:rsidRPr="005B17D3">
        <w:t xml:space="preserve">population of enrolled Veterans </w:t>
      </w:r>
      <w:r w:rsidRPr="005B17D3">
        <w:t>and recalculates the VCE based on the new</w:t>
      </w:r>
      <w:r w:rsidR="009172AE" w:rsidRPr="005B17D3">
        <w:t xml:space="preserve"> Community Care Program</w:t>
      </w:r>
      <w:r w:rsidRPr="005B17D3">
        <w:t xml:space="preserve"> </w:t>
      </w:r>
      <w:r w:rsidR="009172AE" w:rsidRPr="005B17D3">
        <w:t>(</w:t>
      </w:r>
      <w:r w:rsidRPr="005B17D3">
        <w:t>CCP</w:t>
      </w:r>
      <w:r w:rsidR="009172AE" w:rsidRPr="005B17D3">
        <w:t>)</w:t>
      </w:r>
      <w:r w:rsidRPr="005B17D3">
        <w:t xml:space="preserve"> rules effective 06/06/19 for any Veteran that has an inactive VCE value (</w:t>
      </w:r>
      <w:r w:rsidR="00D13C80" w:rsidRPr="005B17D3">
        <w:t xml:space="preserve">for </w:t>
      </w:r>
      <w:r w:rsidRPr="005B17D3">
        <w:t>example, Mileage (M), Mileage/Wait-Time (MWT), Wait-Time (WT), or any permutations of M and WT) and it is recorded in Community Care History.</w:t>
      </w:r>
    </w:p>
    <w:bookmarkEnd w:id="1623"/>
    <w:p w14:paraId="6DEEE3C5" w14:textId="0E8BDDB4" w:rsidR="00F71B63" w:rsidRPr="005B17D3" w:rsidRDefault="00F71B63" w:rsidP="00EF3896">
      <w:pPr>
        <w:pStyle w:val="BodyTextBullet1"/>
      </w:pPr>
    </w:p>
    <w:tbl>
      <w:tblPr>
        <w:tblStyle w:val="TableGrid"/>
        <w:tblW w:w="0" w:type="auto"/>
        <w:tblInd w:w="360" w:type="dxa"/>
        <w:tblLook w:val="04A0" w:firstRow="1" w:lastRow="0" w:firstColumn="1" w:lastColumn="0" w:noHBand="0" w:noVBand="1"/>
      </w:tblPr>
      <w:tblGrid>
        <w:gridCol w:w="4448"/>
        <w:gridCol w:w="4542"/>
      </w:tblGrid>
      <w:tr w:rsidR="00102F04" w:rsidRPr="005B17D3" w14:paraId="747D2883" w14:textId="77777777" w:rsidTr="00EE2A3F">
        <w:trPr>
          <w:tblHeader/>
        </w:trPr>
        <w:tc>
          <w:tcPr>
            <w:tcW w:w="4448" w:type="dxa"/>
            <w:shd w:val="clear" w:color="auto" w:fill="DEEAF6" w:themeFill="accent5" w:themeFillTint="33"/>
          </w:tcPr>
          <w:p w14:paraId="52CBE041" w14:textId="77777777" w:rsidR="00102F04" w:rsidRPr="005B17D3" w:rsidRDefault="00102F04" w:rsidP="00EF3896">
            <w:pPr>
              <w:tabs>
                <w:tab w:val="left" w:pos="720"/>
              </w:tabs>
              <w:rPr>
                <w:rFonts w:ascii="Arial" w:hAnsi="Arial" w:cs="Arial"/>
                <w:b/>
              </w:rPr>
            </w:pPr>
            <w:bookmarkStart w:id="1624" w:name="_Hlk6135609"/>
            <w:r w:rsidRPr="005B17D3">
              <w:rPr>
                <w:rFonts w:ascii="Arial" w:hAnsi="Arial" w:cs="Arial"/>
                <w:b/>
              </w:rPr>
              <w:t>If</w:t>
            </w:r>
          </w:p>
        </w:tc>
        <w:tc>
          <w:tcPr>
            <w:tcW w:w="4542" w:type="dxa"/>
            <w:shd w:val="clear" w:color="auto" w:fill="DEEAF6" w:themeFill="accent5" w:themeFillTint="33"/>
          </w:tcPr>
          <w:p w14:paraId="72670023" w14:textId="77777777" w:rsidR="00102F04" w:rsidRPr="005B17D3" w:rsidRDefault="00102F04" w:rsidP="00EF3896">
            <w:pPr>
              <w:tabs>
                <w:tab w:val="left" w:pos="720"/>
              </w:tabs>
              <w:rPr>
                <w:rFonts w:ascii="Arial" w:hAnsi="Arial" w:cs="Arial"/>
                <w:b/>
              </w:rPr>
            </w:pPr>
            <w:r w:rsidRPr="005B17D3">
              <w:rPr>
                <w:rFonts w:ascii="Arial" w:hAnsi="Arial" w:cs="Arial"/>
                <w:b/>
              </w:rPr>
              <w:t>Then</w:t>
            </w:r>
          </w:p>
        </w:tc>
      </w:tr>
      <w:tr w:rsidR="00102F04" w:rsidRPr="005B17D3" w14:paraId="5F07196A" w14:textId="77777777" w:rsidTr="00EE2A3F">
        <w:trPr>
          <w:trHeight w:val="70"/>
        </w:trPr>
        <w:tc>
          <w:tcPr>
            <w:tcW w:w="4448" w:type="dxa"/>
            <w:vAlign w:val="center"/>
          </w:tcPr>
          <w:p w14:paraId="2A3023A8" w14:textId="23E5EB27" w:rsidR="00102F04" w:rsidRPr="005B17D3" w:rsidRDefault="00102F04" w:rsidP="00EF3896">
            <w:pPr>
              <w:tabs>
                <w:tab w:val="left" w:pos="720"/>
              </w:tabs>
            </w:pPr>
            <w:r w:rsidRPr="005B17D3">
              <w:rPr>
                <w:rFonts w:eastAsia="Arial"/>
              </w:rPr>
              <w:t xml:space="preserve">Hardship data exists for </w:t>
            </w:r>
            <w:r w:rsidR="009172AE" w:rsidRPr="005B17D3">
              <w:rPr>
                <w:rFonts w:eastAsia="Arial"/>
              </w:rPr>
              <w:t>“</w:t>
            </w:r>
            <w:r w:rsidRPr="005B17D3">
              <w:rPr>
                <w:rFonts w:eastAsia="Arial"/>
              </w:rPr>
              <w:t>No Full-Service VA</w:t>
            </w:r>
            <w:r w:rsidR="009172AE" w:rsidRPr="005B17D3">
              <w:rPr>
                <w:rFonts w:eastAsia="Arial"/>
              </w:rPr>
              <w:t>”</w:t>
            </w:r>
            <w:r w:rsidRPr="005B17D3">
              <w:rPr>
                <w:rFonts w:eastAsia="Arial"/>
              </w:rPr>
              <w:t xml:space="preserve"> </w:t>
            </w:r>
            <w:r w:rsidR="009172AE" w:rsidRPr="005B17D3">
              <w:rPr>
                <w:rFonts w:eastAsia="Arial"/>
              </w:rPr>
              <w:t>s</w:t>
            </w:r>
            <w:r w:rsidRPr="005B17D3">
              <w:rPr>
                <w:rFonts w:eastAsia="Arial"/>
              </w:rPr>
              <w:t xml:space="preserve">tatus, </w:t>
            </w:r>
            <w:r w:rsidR="009172AE" w:rsidRPr="005B17D3">
              <w:rPr>
                <w:rFonts w:eastAsia="Arial"/>
              </w:rPr>
              <w:t>“</w:t>
            </w:r>
            <w:r w:rsidRPr="005B17D3">
              <w:rPr>
                <w:rFonts w:eastAsia="Arial"/>
              </w:rPr>
              <w:t>Hardship and No Full-Service VA</w:t>
            </w:r>
            <w:r w:rsidR="009172AE" w:rsidRPr="005B17D3">
              <w:rPr>
                <w:rFonts w:eastAsia="Arial"/>
              </w:rPr>
              <w:t>”</w:t>
            </w:r>
            <w:r w:rsidRPr="005B17D3">
              <w:rPr>
                <w:rFonts w:eastAsia="Arial"/>
              </w:rPr>
              <w:t xml:space="preserve"> </w:t>
            </w:r>
            <w:r w:rsidR="009172AE" w:rsidRPr="005B17D3">
              <w:rPr>
                <w:rFonts w:eastAsia="Arial"/>
              </w:rPr>
              <w:t>s</w:t>
            </w:r>
            <w:r w:rsidRPr="005B17D3">
              <w:rPr>
                <w:rFonts w:eastAsia="Arial"/>
              </w:rPr>
              <w:t xml:space="preserve">tatus, or </w:t>
            </w:r>
            <w:r w:rsidR="009172AE" w:rsidRPr="005B17D3">
              <w:rPr>
                <w:rFonts w:eastAsia="Arial"/>
              </w:rPr>
              <w:t>“</w:t>
            </w:r>
            <w:r w:rsidRPr="005B17D3">
              <w:rPr>
                <w:rFonts w:eastAsia="Arial"/>
              </w:rPr>
              <w:t>Urgent Care</w:t>
            </w:r>
            <w:r w:rsidR="009172AE" w:rsidRPr="005B17D3">
              <w:rPr>
                <w:rFonts w:eastAsia="Arial"/>
              </w:rPr>
              <w:t>”</w:t>
            </w:r>
            <w:r w:rsidRPr="005B17D3">
              <w:rPr>
                <w:rFonts w:eastAsia="Arial"/>
              </w:rPr>
              <w:t xml:space="preserve"> </w:t>
            </w:r>
            <w:r w:rsidR="009172AE" w:rsidRPr="005B17D3">
              <w:rPr>
                <w:rFonts w:eastAsia="Arial"/>
              </w:rPr>
              <w:t>s</w:t>
            </w:r>
            <w:r w:rsidRPr="005B17D3">
              <w:rPr>
                <w:rFonts w:eastAsia="Arial"/>
              </w:rPr>
              <w:t>tatus</w:t>
            </w:r>
          </w:p>
        </w:tc>
        <w:tc>
          <w:tcPr>
            <w:tcW w:w="4542" w:type="dxa"/>
            <w:vAlign w:val="center"/>
          </w:tcPr>
          <w:p w14:paraId="565747F0" w14:textId="77777777" w:rsidR="00102F04" w:rsidRPr="005B17D3" w:rsidRDefault="00102F04" w:rsidP="00EF3896">
            <w:pPr>
              <w:pStyle w:val="BodyTextBullet1"/>
            </w:pPr>
            <w:r w:rsidRPr="005B17D3">
              <w:rPr>
                <w:rFonts w:eastAsia="Arial"/>
              </w:rPr>
              <w:t>The Enrollment System records the old and new outcome of the total population.</w:t>
            </w:r>
          </w:p>
          <w:p w14:paraId="6D6FAE75" w14:textId="77777777" w:rsidR="00102F04" w:rsidRPr="005B17D3" w:rsidRDefault="00102F04" w:rsidP="00EF3896">
            <w:pPr>
              <w:pStyle w:val="BodyTextBullet1"/>
            </w:pPr>
            <w:r w:rsidRPr="005B17D3">
              <w:t> </w:t>
            </w:r>
          </w:p>
          <w:p w14:paraId="7084AA66" w14:textId="5B10F541" w:rsidR="00102F04" w:rsidRPr="005B17D3" w:rsidRDefault="00102F04" w:rsidP="001470FA">
            <w:pPr>
              <w:pStyle w:val="BodyTextBullet1"/>
              <w:numPr>
                <w:ilvl w:val="0"/>
                <w:numId w:val="378"/>
              </w:numPr>
            </w:pPr>
            <w:r w:rsidRPr="005B17D3">
              <w:t>For “Basic”, the old description will be used until 06/05/2019 11:59PM. On 06/06/2019, “Basic” will be used.</w:t>
            </w:r>
          </w:p>
          <w:p w14:paraId="349D96A8" w14:textId="77777777" w:rsidR="009172AE" w:rsidRPr="005B17D3" w:rsidRDefault="009172AE" w:rsidP="00EF3896">
            <w:pPr>
              <w:pStyle w:val="BodyTextBullet1"/>
            </w:pPr>
          </w:p>
          <w:p w14:paraId="13D49FE7" w14:textId="2C89FA79" w:rsidR="00102F04" w:rsidRPr="005B17D3" w:rsidRDefault="00102F04" w:rsidP="001470FA">
            <w:pPr>
              <w:pStyle w:val="BodyTextBullet1"/>
              <w:numPr>
                <w:ilvl w:val="0"/>
                <w:numId w:val="378"/>
              </w:numPr>
            </w:pPr>
            <w:r w:rsidRPr="005B17D3">
              <w:t>For “Hardship”, the old description will be used until 6/5/2019 11:59 PM. On 06/06/2019, “Hardship” will be used.</w:t>
            </w:r>
          </w:p>
        </w:tc>
      </w:tr>
      <w:bookmarkEnd w:id="1624"/>
    </w:tbl>
    <w:p w14:paraId="001578E7" w14:textId="77777777" w:rsidR="00102F04" w:rsidRPr="005B17D3" w:rsidRDefault="00102F04" w:rsidP="00EF3896">
      <w:pPr>
        <w:pStyle w:val="BodyTextBullet1"/>
      </w:pPr>
    </w:p>
    <w:p w14:paraId="00A4FC2C" w14:textId="52110BF7" w:rsidR="00F71B63" w:rsidRPr="005B17D3" w:rsidRDefault="00F71B63" w:rsidP="00EF3896">
      <w:pPr>
        <w:pStyle w:val="BodyTextBullet1"/>
      </w:pPr>
      <w:r w:rsidRPr="005B17D3">
        <w:t xml:space="preserve">The Enrollment System assigns and unassigns </w:t>
      </w:r>
      <w:r w:rsidR="000075E2" w:rsidRPr="005B17D3">
        <w:t>VHAPs</w:t>
      </w:r>
      <w:r w:rsidRPr="005B17D3">
        <w:t xml:space="preserve"> to a Veterans’ profile based on “Determine </w:t>
      </w:r>
      <w:r w:rsidR="009E7892" w:rsidRPr="005B17D3">
        <w:t>VHAP</w:t>
      </w:r>
      <w:r w:rsidRPr="005B17D3">
        <w:t xml:space="preserve">” rules. The assign and unassign functionality currently exist in the Enrollment System and applies to all new CCP </w:t>
      </w:r>
      <w:r w:rsidR="009E7892" w:rsidRPr="005B17D3">
        <w:t>VHAPs</w:t>
      </w:r>
      <w:r w:rsidRPr="005B17D3">
        <w:t xml:space="preserve">. </w:t>
      </w:r>
      <w:r w:rsidRPr="005B17D3">
        <w:rPr>
          <w:rFonts w:eastAsia="Arial"/>
        </w:rPr>
        <w:t>T</w:t>
      </w:r>
      <w:r w:rsidRPr="005B17D3">
        <w:t xml:space="preserve">he Enrollment System also sends all new </w:t>
      </w:r>
      <w:r w:rsidR="009E7892" w:rsidRPr="005B17D3">
        <w:t>VHAP</w:t>
      </w:r>
      <w:r w:rsidRPr="005B17D3">
        <w:t xml:space="preserve"> assignments as an HL7 Message (Z11). </w:t>
      </w:r>
      <w:r w:rsidRPr="005B17D3">
        <w:rPr>
          <w:rFonts w:eastAsia="Arial"/>
        </w:rPr>
        <w:t xml:space="preserve">Each </w:t>
      </w:r>
      <w:r w:rsidR="009E7892" w:rsidRPr="005B17D3">
        <w:rPr>
          <w:rFonts w:eastAsia="Arial"/>
        </w:rPr>
        <w:t>VHAP</w:t>
      </w:r>
      <w:r w:rsidRPr="005B17D3">
        <w:rPr>
          <w:rFonts w:eastAsia="Arial"/>
        </w:rPr>
        <w:t xml:space="preserve"> represents a single segment.  All new MISSION Act </w:t>
      </w:r>
      <w:r w:rsidR="009E7892" w:rsidRPr="005B17D3">
        <w:rPr>
          <w:rFonts w:eastAsia="Arial"/>
        </w:rPr>
        <w:t>VHAP</w:t>
      </w:r>
      <w:r w:rsidR="00884E2F" w:rsidRPr="005B17D3">
        <w:rPr>
          <w:rFonts w:eastAsia="Arial"/>
        </w:rPr>
        <w:t>s</w:t>
      </w:r>
      <w:r w:rsidRPr="005B17D3">
        <w:rPr>
          <w:rFonts w:eastAsia="Arial"/>
        </w:rPr>
        <w:t xml:space="preserve"> available are sent to VistA.</w:t>
      </w:r>
    </w:p>
    <w:p w14:paraId="546AE459" w14:textId="445AD1B1" w:rsidR="00F71B63" w:rsidRPr="005B17D3" w:rsidRDefault="00F71B63" w:rsidP="00EF3896">
      <w:pPr>
        <w:pStyle w:val="BodyTextBullet1"/>
      </w:pPr>
    </w:p>
    <w:p w14:paraId="6C845FF7" w14:textId="422E1947" w:rsidR="00102F04" w:rsidRPr="005B17D3" w:rsidRDefault="00ED2286" w:rsidP="00EF3896">
      <w:pPr>
        <w:pStyle w:val="ProcedureTitle"/>
      </w:pPr>
      <w:bookmarkStart w:id="1625" w:name="RetainingCCPGrandfatherStatus"/>
      <w:r w:rsidRPr="005B17D3">
        <w:t>… r</w:t>
      </w:r>
      <w:r w:rsidR="00102F04" w:rsidRPr="005B17D3">
        <w:t>etain</w:t>
      </w:r>
      <w:r w:rsidR="0091256B" w:rsidRPr="005B17D3">
        <w:t xml:space="preserve"> Community Care Program</w:t>
      </w:r>
      <w:r w:rsidR="00102F04" w:rsidRPr="005B17D3">
        <w:t xml:space="preserve"> Grandfather </w:t>
      </w:r>
      <w:r w:rsidR="007D0BAD" w:rsidRPr="005B17D3">
        <w:t>s</w:t>
      </w:r>
      <w:r w:rsidR="00102F04" w:rsidRPr="005B17D3">
        <w:t>tatus</w:t>
      </w:r>
      <w:r w:rsidRPr="005B17D3">
        <w:t>?</w:t>
      </w:r>
      <w:r w:rsidR="00275052" w:rsidRPr="005B17D3">
        <w:rPr>
          <w:u w:val="none"/>
        </w:rPr>
        <w:t xml:space="preserve"> </w:t>
      </w:r>
      <w:hyperlink w:anchor="MISSIONAct" w:history="1">
        <w:r w:rsidR="00275052" w:rsidRPr="005B17D3">
          <w:rPr>
            <w:rStyle w:val="Hyperlink"/>
            <w:szCs w:val="24"/>
          </w:rPr>
          <w:t>[back]</w:t>
        </w:r>
      </w:hyperlink>
    </w:p>
    <w:bookmarkEnd w:id="1625"/>
    <w:p w14:paraId="649426FD" w14:textId="77777777" w:rsidR="00ED2286" w:rsidRPr="005B17D3" w:rsidRDefault="00ED2286" w:rsidP="00EF3896">
      <w:pPr>
        <w:pStyle w:val="BodyTextBullet1"/>
      </w:pPr>
    </w:p>
    <w:p w14:paraId="2D628656" w14:textId="3A995E91" w:rsidR="00102F04" w:rsidRPr="005B17D3" w:rsidRDefault="00102F04" w:rsidP="001470FA">
      <w:pPr>
        <w:numPr>
          <w:ilvl w:val="0"/>
          <w:numId w:val="344"/>
        </w:numPr>
        <w:tabs>
          <w:tab w:val="left" w:pos="720"/>
        </w:tabs>
      </w:pPr>
      <w:r w:rsidRPr="005B17D3">
        <w:rPr>
          <w:lang w:eastAsia="x-none"/>
        </w:rPr>
        <w:t xml:space="preserve">Determine if the Veteran </w:t>
      </w:r>
      <w:r w:rsidR="00F05064" w:rsidRPr="005B17D3">
        <w:rPr>
          <w:lang w:eastAsia="x-none"/>
        </w:rPr>
        <w:t>has ever been</w:t>
      </w:r>
      <w:r w:rsidRPr="005B17D3">
        <w:rPr>
          <w:lang w:eastAsia="x-none"/>
        </w:rPr>
        <w:t xml:space="preserve"> assigned a VCE </w:t>
      </w:r>
      <w:r w:rsidR="00F05064" w:rsidRPr="005B17D3">
        <w:rPr>
          <w:lang w:eastAsia="x-none"/>
        </w:rPr>
        <w:t>of “G”?</w:t>
      </w:r>
    </w:p>
    <w:p w14:paraId="50776A44" w14:textId="10348700" w:rsidR="00A76A8E" w:rsidRPr="005B17D3" w:rsidRDefault="00A76A8E" w:rsidP="00EF3896">
      <w:pPr>
        <w:tabs>
          <w:tab w:val="left" w:pos="720"/>
        </w:tabs>
      </w:pPr>
    </w:p>
    <w:tbl>
      <w:tblPr>
        <w:tblStyle w:val="TableGrid"/>
        <w:tblW w:w="0" w:type="auto"/>
        <w:tblInd w:w="360" w:type="dxa"/>
        <w:tblLook w:val="04A0" w:firstRow="1" w:lastRow="0" w:firstColumn="1" w:lastColumn="0" w:noHBand="0" w:noVBand="1"/>
      </w:tblPr>
      <w:tblGrid>
        <w:gridCol w:w="1345"/>
        <w:gridCol w:w="7645"/>
      </w:tblGrid>
      <w:tr w:rsidR="00A76A8E" w:rsidRPr="005B17D3" w14:paraId="275D2664" w14:textId="77777777" w:rsidTr="00CC53BA">
        <w:trPr>
          <w:tblHeader/>
        </w:trPr>
        <w:tc>
          <w:tcPr>
            <w:tcW w:w="1345" w:type="dxa"/>
            <w:shd w:val="clear" w:color="auto" w:fill="DEEAF6" w:themeFill="accent5" w:themeFillTint="33"/>
          </w:tcPr>
          <w:p w14:paraId="7428B7DF" w14:textId="77777777" w:rsidR="00A76A8E" w:rsidRPr="005B17D3" w:rsidRDefault="00A76A8E" w:rsidP="00EF3896">
            <w:pPr>
              <w:tabs>
                <w:tab w:val="left" w:pos="720"/>
              </w:tabs>
              <w:rPr>
                <w:rFonts w:ascii="Arial" w:hAnsi="Arial" w:cs="Arial"/>
                <w:b/>
              </w:rPr>
            </w:pPr>
            <w:r w:rsidRPr="005B17D3">
              <w:rPr>
                <w:rFonts w:ascii="Arial" w:hAnsi="Arial" w:cs="Arial"/>
                <w:b/>
              </w:rPr>
              <w:t>If</w:t>
            </w:r>
          </w:p>
        </w:tc>
        <w:tc>
          <w:tcPr>
            <w:tcW w:w="7645" w:type="dxa"/>
            <w:shd w:val="clear" w:color="auto" w:fill="DEEAF6" w:themeFill="accent5" w:themeFillTint="33"/>
          </w:tcPr>
          <w:p w14:paraId="5922CE9C" w14:textId="77777777" w:rsidR="00A76A8E" w:rsidRPr="005B17D3" w:rsidRDefault="00A76A8E" w:rsidP="00EF3896">
            <w:pPr>
              <w:tabs>
                <w:tab w:val="left" w:pos="720"/>
              </w:tabs>
              <w:rPr>
                <w:rFonts w:ascii="Arial" w:hAnsi="Arial" w:cs="Arial"/>
                <w:b/>
              </w:rPr>
            </w:pPr>
            <w:r w:rsidRPr="005B17D3">
              <w:rPr>
                <w:rFonts w:ascii="Arial" w:hAnsi="Arial" w:cs="Arial"/>
                <w:b/>
              </w:rPr>
              <w:t>Then</w:t>
            </w:r>
          </w:p>
        </w:tc>
      </w:tr>
      <w:tr w:rsidR="00CC53BA" w:rsidRPr="005B17D3" w14:paraId="52E9615E" w14:textId="77777777" w:rsidTr="00CC53BA">
        <w:tc>
          <w:tcPr>
            <w:tcW w:w="1345" w:type="dxa"/>
            <w:vAlign w:val="center"/>
          </w:tcPr>
          <w:p w14:paraId="3B969D80" w14:textId="1AE6BF61" w:rsidR="00CC53BA" w:rsidRPr="005B17D3" w:rsidRDefault="00CC53BA" w:rsidP="00EF3896">
            <w:pPr>
              <w:tabs>
                <w:tab w:val="left" w:pos="720"/>
              </w:tabs>
            </w:pPr>
            <w:r w:rsidRPr="005B17D3">
              <w:rPr>
                <w:rFonts w:eastAsia="Arial"/>
              </w:rPr>
              <w:t>Yes</w:t>
            </w:r>
          </w:p>
        </w:tc>
        <w:tc>
          <w:tcPr>
            <w:tcW w:w="7645" w:type="dxa"/>
            <w:vAlign w:val="center"/>
          </w:tcPr>
          <w:p w14:paraId="1C2502CE" w14:textId="693D33B5" w:rsidR="00CC53BA" w:rsidRPr="005B17D3" w:rsidRDefault="001507E4" w:rsidP="00EF3896">
            <w:pPr>
              <w:pStyle w:val="BodyTextBullet1"/>
            </w:pPr>
            <w:r w:rsidRPr="005B17D3">
              <w:t xml:space="preserve">Veteran is </w:t>
            </w:r>
            <w:r w:rsidR="00404838" w:rsidRPr="005B17D3">
              <w:t>a part</w:t>
            </w:r>
            <w:r w:rsidRPr="005B17D3">
              <w:t xml:space="preserve"> of the Grandfather population.</w:t>
            </w:r>
          </w:p>
        </w:tc>
      </w:tr>
      <w:tr w:rsidR="00CC53BA" w:rsidRPr="005B17D3" w14:paraId="51F36776" w14:textId="77777777" w:rsidTr="00CC53BA">
        <w:trPr>
          <w:trHeight w:val="70"/>
        </w:trPr>
        <w:tc>
          <w:tcPr>
            <w:tcW w:w="1345" w:type="dxa"/>
            <w:vAlign w:val="center"/>
          </w:tcPr>
          <w:p w14:paraId="5E492664" w14:textId="7B32407E" w:rsidR="00CC53BA" w:rsidRPr="005B17D3" w:rsidRDefault="00CC53BA" w:rsidP="00EF3896">
            <w:pPr>
              <w:tabs>
                <w:tab w:val="left" w:pos="720"/>
              </w:tabs>
            </w:pPr>
            <w:r w:rsidRPr="005B17D3">
              <w:rPr>
                <w:rFonts w:eastAsia="Arial"/>
              </w:rPr>
              <w:t>No</w:t>
            </w:r>
          </w:p>
        </w:tc>
        <w:tc>
          <w:tcPr>
            <w:tcW w:w="7645" w:type="dxa"/>
            <w:vAlign w:val="center"/>
          </w:tcPr>
          <w:p w14:paraId="1A01CBC8" w14:textId="51E12C6D" w:rsidR="00CC53BA" w:rsidRPr="005B17D3" w:rsidRDefault="00CC53BA" w:rsidP="00EF3896">
            <w:pPr>
              <w:pStyle w:val="BodyTextBullet1"/>
            </w:pPr>
            <w:r w:rsidRPr="005B17D3">
              <w:rPr>
                <w:rFonts w:eastAsia="Arial"/>
              </w:rPr>
              <w:t>Veteran is not eligible for Grandfather status. </w:t>
            </w:r>
          </w:p>
        </w:tc>
      </w:tr>
    </w:tbl>
    <w:p w14:paraId="174FC3CF" w14:textId="6B106173" w:rsidR="00102F04" w:rsidRPr="005B17D3" w:rsidRDefault="00102F04" w:rsidP="00EF3896">
      <w:pPr>
        <w:rPr>
          <w:lang w:eastAsia="x-none"/>
        </w:rPr>
      </w:pPr>
    </w:p>
    <w:p w14:paraId="770496F7" w14:textId="11A63AB3" w:rsidR="00CC53BA" w:rsidRPr="005B17D3" w:rsidRDefault="00102F04" w:rsidP="001470FA">
      <w:pPr>
        <w:pStyle w:val="BodyTextBullet1"/>
        <w:numPr>
          <w:ilvl w:val="0"/>
          <w:numId w:val="344"/>
        </w:numPr>
        <w:ind w:left="360"/>
      </w:pPr>
      <w:r w:rsidRPr="005B17D3">
        <w:t xml:space="preserve">Determine </w:t>
      </w:r>
      <w:r w:rsidRPr="005B17D3">
        <w:rPr>
          <w:rFonts w:eastAsia="Arial"/>
        </w:rPr>
        <w:t>if the Veteran still eligible for mileage under existing</w:t>
      </w:r>
      <w:r w:rsidR="00A14C0C" w:rsidRPr="005B17D3">
        <w:rPr>
          <w:rFonts w:eastAsia="Arial"/>
        </w:rPr>
        <w:t xml:space="preserve"> Veterans Access, Choice, and Accountability</w:t>
      </w:r>
      <w:r w:rsidRPr="005B17D3">
        <w:rPr>
          <w:rFonts w:eastAsia="Arial"/>
        </w:rPr>
        <w:t xml:space="preserve"> </w:t>
      </w:r>
      <w:r w:rsidR="00A14C0C" w:rsidRPr="005B17D3">
        <w:rPr>
          <w:rFonts w:eastAsia="Arial"/>
        </w:rPr>
        <w:t>(</w:t>
      </w:r>
      <w:r w:rsidR="00B23D38" w:rsidRPr="005B17D3">
        <w:rPr>
          <w:rFonts w:eastAsia="Arial"/>
        </w:rPr>
        <w:t>VACAA</w:t>
      </w:r>
      <w:r w:rsidR="00A14C0C" w:rsidRPr="005B17D3">
        <w:rPr>
          <w:rFonts w:eastAsia="Arial"/>
        </w:rPr>
        <w:t xml:space="preserve">) </w:t>
      </w:r>
      <w:r w:rsidR="00B23D38" w:rsidRPr="005B17D3">
        <w:rPr>
          <w:rFonts w:eastAsia="Arial"/>
        </w:rPr>
        <w:t>rules</w:t>
      </w:r>
      <w:r w:rsidR="00904897" w:rsidRPr="005B17D3">
        <w:rPr>
          <w:rFonts w:eastAsia="Arial"/>
        </w:rPr>
        <w:t>.</w:t>
      </w:r>
    </w:p>
    <w:p w14:paraId="312697AE" w14:textId="77777777" w:rsidR="00AB00EF" w:rsidRPr="005B17D3" w:rsidRDefault="00AB00EF" w:rsidP="00EF3896">
      <w:pPr>
        <w:pStyle w:val="BodyTextBullet1"/>
      </w:pPr>
    </w:p>
    <w:tbl>
      <w:tblPr>
        <w:tblStyle w:val="TableGrid"/>
        <w:tblW w:w="0" w:type="auto"/>
        <w:tblInd w:w="360" w:type="dxa"/>
        <w:tblLook w:val="04A0" w:firstRow="1" w:lastRow="0" w:firstColumn="1" w:lastColumn="0" w:noHBand="0" w:noVBand="1"/>
      </w:tblPr>
      <w:tblGrid>
        <w:gridCol w:w="1255"/>
        <w:gridCol w:w="7735"/>
      </w:tblGrid>
      <w:tr w:rsidR="00A76A8E" w:rsidRPr="005B17D3" w14:paraId="0A15488B" w14:textId="77777777" w:rsidTr="00B556E1">
        <w:trPr>
          <w:tblHeader/>
        </w:trPr>
        <w:tc>
          <w:tcPr>
            <w:tcW w:w="1255" w:type="dxa"/>
            <w:shd w:val="clear" w:color="auto" w:fill="DEEAF6" w:themeFill="accent5" w:themeFillTint="33"/>
          </w:tcPr>
          <w:p w14:paraId="2F956E9A" w14:textId="77777777" w:rsidR="00A76A8E" w:rsidRPr="005B17D3" w:rsidRDefault="00A76A8E" w:rsidP="00EF3896">
            <w:pPr>
              <w:tabs>
                <w:tab w:val="left" w:pos="720"/>
              </w:tabs>
              <w:rPr>
                <w:rFonts w:ascii="Arial" w:hAnsi="Arial" w:cs="Arial"/>
                <w:b/>
              </w:rPr>
            </w:pPr>
            <w:r w:rsidRPr="005B17D3">
              <w:rPr>
                <w:rFonts w:ascii="Arial" w:hAnsi="Arial" w:cs="Arial"/>
                <w:b/>
              </w:rPr>
              <w:t>If</w:t>
            </w:r>
          </w:p>
        </w:tc>
        <w:tc>
          <w:tcPr>
            <w:tcW w:w="7735" w:type="dxa"/>
            <w:shd w:val="clear" w:color="auto" w:fill="DEEAF6" w:themeFill="accent5" w:themeFillTint="33"/>
          </w:tcPr>
          <w:p w14:paraId="12C0D0C1" w14:textId="77777777" w:rsidR="00A76A8E" w:rsidRPr="005B17D3" w:rsidRDefault="00A76A8E" w:rsidP="00EF3896">
            <w:pPr>
              <w:tabs>
                <w:tab w:val="left" w:pos="720"/>
              </w:tabs>
              <w:rPr>
                <w:rFonts w:ascii="Arial" w:hAnsi="Arial" w:cs="Arial"/>
                <w:b/>
              </w:rPr>
            </w:pPr>
            <w:r w:rsidRPr="005B17D3">
              <w:rPr>
                <w:rFonts w:ascii="Arial" w:hAnsi="Arial" w:cs="Arial"/>
                <w:b/>
              </w:rPr>
              <w:t>Then</w:t>
            </w:r>
          </w:p>
        </w:tc>
      </w:tr>
      <w:tr w:rsidR="00B556E1" w:rsidRPr="005B17D3" w14:paraId="2D7E7539" w14:textId="77777777" w:rsidTr="00B556E1">
        <w:tc>
          <w:tcPr>
            <w:tcW w:w="1255" w:type="dxa"/>
            <w:vAlign w:val="center"/>
          </w:tcPr>
          <w:p w14:paraId="6D8CBA76" w14:textId="07FE8F1B" w:rsidR="00B556E1" w:rsidRPr="005B17D3" w:rsidRDefault="00B556E1" w:rsidP="00EF3896">
            <w:pPr>
              <w:tabs>
                <w:tab w:val="left" w:pos="720"/>
              </w:tabs>
            </w:pPr>
            <w:r w:rsidRPr="005B17D3">
              <w:t>Yes</w:t>
            </w:r>
          </w:p>
        </w:tc>
        <w:tc>
          <w:tcPr>
            <w:tcW w:w="7735" w:type="dxa"/>
            <w:vAlign w:val="center"/>
          </w:tcPr>
          <w:p w14:paraId="4ADA2306" w14:textId="4BC4B6B4" w:rsidR="00B556E1" w:rsidRPr="005B17D3" w:rsidRDefault="00B556E1" w:rsidP="00EF3896">
            <w:pPr>
              <w:pStyle w:val="BodyTextBullet1"/>
            </w:pPr>
            <w:r w:rsidRPr="005B17D3">
              <w:rPr>
                <w:rFonts w:eastAsia="Arial"/>
              </w:rPr>
              <w:t>Proceed to step 3.</w:t>
            </w:r>
          </w:p>
        </w:tc>
      </w:tr>
      <w:tr w:rsidR="00B556E1" w:rsidRPr="005B17D3" w14:paraId="0C98F1D6" w14:textId="77777777" w:rsidTr="00B556E1">
        <w:trPr>
          <w:trHeight w:val="70"/>
        </w:trPr>
        <w:tc>
          <w:tcPr>
            <w:tcW w:w="1255" w:type="dxa"/>
            <w:vAlign w:val="center"/>
          </w:tcPr>
          <w:p w14:paraId="6763CF97" w14:textId="54A2048F" w:rsidR="00B556E1" w:rsidRPr="005B17D3" w:rsidRDefault="00B556E1" w:rsidP="00EF3896">
            <w:pPr>
              <w:tabs>
                <w:tab w:val="left" w:pos="720"/>
              </w:tabs>
            </w:pPr>
            <w:r w:rsidRPr="005B17D3">
              <w:t>No</w:t>
            </w:r>
          </w:p>
        </w:tc>
        <w:tc>
          <w:tcPr>
            <w:tcW w:w="7735" w:type="dxa"/>
            <w:vAlign w:val="center"/>
          </w:tcPr>
          <w:p w14:paraId="7B1FC36C" w14:textId="1D0F3AFE" w:rsidR="00B556E1" w:rsidRPr="005B17D3" w:rsidRDefault="00B556E1" w:rsidP="00EF3896">
            <w:pPr>
              <w:pStyle w:val="BodyTextBullet1"/>
            </w:pPr>
            <w:r w:rsidRPr="005B17D3">
              <w:rPr>
                <w:rFonts w:eastAsia="Arial"/>
              </w:rPr>
              <w:t>Veteran is not eligible for Grandfather status.</w:t>
            </w:r>
          </w:p>
        </w:tc>
      </w:tr>
    </w:tbl>
    <w:p w14:paraId="2B738655" w14:textId="19C5E25E" w:rsidR="00102F04" w:rsidRPr="005B17D3" w:rsidRDefault="00102F04" w:rsidP="00EF3896"/>
    <w:p w14:paraId="14E337C5" w14:textId="77777777" w:rsidR="002F0D7E" w:rsidRPr="005B17D3" w:rsidRDefault="00102F04" w:rsidP="001470FA">
      <w:pPr>
        <w:pStyle w:val="BodyTextBullet1"/>
        <w:numPr>
          <w:ilvl w:val="0"/>
          <w:numId w:val="344"/>
        </w:numPr>
      </w:pPr>
      <w:r w:rsidRPr="005B17D3">
        <w:rPr>
          <w:rFonts w:eastAsia="Arial"/>
        </w:rPr>
        <w:t xml:space="preserve">Determine if the Veteran reside in </w:t>
      </w:r>
      <w:r w:rsidR="00134EED" w:rsidRPr="005B17D3">
        <w:rPr>
          <w:rFonts w:eastAsia="Arial"/>
        </w:rPr>
        <w:t>five</w:t>
      </w:r>
      <w:r w:rsidRPr="005B17D3">
        <w:rPr>
          <w:rFonts w:eastAsia="Arial"/>
        </w:rPr>
        <w:t xml:space="preserve"> lowest population density states</w:t>
      </w:r>
      <w:r w:rsidR="002F0D7E" w:rsidRPr="005B17D3">
        <w:rPr>
          <w:rFonts w:eastAsia="Arial"/>
        </w:rPr>
        <w:t>:</w:t>
      </w:r>
      <w:r w:rsidRPr="005B17D3">
        <w:rPr>
          <w:rFonts w:eastAsia="Arial"/>
        </w:rPr>
        <w:t xml:space="preserve"> </w:t>
      </w:r>
    </w:p>
    <w:p w14:paraId="295B645D" w14:textId="407ABCF0" w:rsidR="002F0D7E" w:rsidRPr="005B17D3" w:rsidRDefault="002F0D7E" w:rsidP="001470FA">
      <w:pPr>
        <w:pStyle w:val="BodyTextBullet1"/>
        <w:numPr>
          <w:ilvl w:val="1"/>
          <w:numId w:val="344"/>
        </w:numPr>
      </w:pPr>
      <w:r w:rsidRPr="005B17D3">
        <w:rPr>
          <w:rFonts w:eastAsia="Arial"/>
        </w:rPr>
        <w:t>Alaska (</w:t>
      </w:r>
      <w:r w:rsidR="00102F04" w:rsidRPr="005B17D3">
        <w:rPr>
          <w:rFonts w:eastAsia="Arial"/>
        </w:rPr>
        <w:t>AK</w:t>
      </w:r>
      <w:r w:rsidRPr="005B17D3">
        <w:rPr>
          <w:rFonts w:eastAsia="Arial"/>
        </w:rPr>
        <w:t>)</w:t>
      </w:r>
      <w:r w:rsidR="00102F04" w:rsidRPr="005B17D3">
        <w:rPr>
          <w:rFonts w:eastAsia="Arial"/>
        </w:rPr>
        <w:t xml:space="preserve"> </w:t>
      </w:r>
    </w:p>
    <w:p w14:paraId="78F84F90" w14:textId="798429F2" w:rsidR="002F0D7E" w:rsidRPr="005B17D3" w:rsidRDefault="002F0D7E" w:rsidP="001470FA">
      <w:pPr>
        <w:pStyle w:val="BodyTextBullet1"/>
        <w:numPr>
          <w:ilvl w:val="1"/>
          <w:numId w:val="344"/>
        </w:numPr>
      </w:pPr>
      <w:r w:rsidRPr="005B17D3">
        <w:rPr>
          <w:rFonts w:eastAsia="Arial"/>
        </w:rPr>
        <w:t>Wyoming (</w:t>
      </w:r>
      <w:r w:rsidR="00102F04" w:rsidRPr="005B17D3">
        <w:rPr>
          <w:rFonts w:eastAsia="Arial"/>
        </w:rPr>
        <w:t>WY</w:t>
      </w:r>
      <w:r w:rsidRPr="005B17D3">
        <w:rPr>
          <w:rFonts w:eastAsia="Arial"/>
        </w:rPr>
        <w:t>)</w:t>
      </w:r>
      <w:r w:rsidR="00102F04" w:rsidRPr="005B17D3">
        <w:rPr>
          <w:rFonts w:eastAsia="Arial"/>
        </w:rPr>
        <w:t xml:space="preserve"> </w:t>
      </w:r>
    </w:p>
    <w:p w14:paraId="583BF5E7" w14:textId="26FD9733" w:rsidR="002F0D7E" w:rsidRPr="005B17D3" w:rsidRDefault="002F0D7E" w:rsidP="001470FA">
      <w:pPr>
        <w:pStyle w:val="BodyTextBullet1"/>
        <w:numPr>
          <w:ilvl w:val="1"/>
          <w:numId w:val="344"/>
        </w:numPr>
      </w:pPr>
      <w:r w:rsidRPr="005B17D3">
        <w:rPr>
          <w:rFonts w:eastAsia="Arial"/>
        </w:rPr>
        <w:t>Montana (</w:t>
      </w:r>
      <w:r w:rsidR="00102F04" w:rsidRPr="005B17D3">
        <w:rPr>
          <w:rFonts w:eastAsia="Arial"/>
        </w:rPr>
        <w:t>MT</w:t>
      </w:r>
      <w:r w:rsidRPr="005B17D3">
        <w:rPr>
          <w:rFonts w:eastAsia="Arial"/>
        </w:rPr>
        <w:t>)</w:t>
      </w:r>
      <w:r w:rsidR="00102F04" w:rsidRPr="005B17D3">
        <w:rPr>
          <w:rFonts w:eastAsia="Arial"/>
        </w:rPr>
        <w:t xml:space="preserve"> </w:t>
      </w:r>
    </w:p>
    <w:p w14:paraId="5D039C47" w14:textId="5A413A58" w:rsidR="002F0D7E" w:rsidRPr="005B17D3" w:rsidRDefault="002F0D7E" w:rsidP="001470FA">
      <w:pPr>
        <w:pStyle w:val="BodyTextBullet1"/>
        <w:numPr>
          <w:ilvl w:val="1"/>
          <w:numId w:val="344"/>
        </w:numPr>
      </w:pPr>
      <w:r w:rsidRPr="005B17D3">
        <w:rPr>
          <w:rFonts w:eastAsia="Arial"/>
        </w:rPr>
        <w:t>North Dakota (</w:t>
      </w:r>
      <w:r w:rsidR="00102F04" w:rsidRPr="005B17D3">
        <w:rPr>
          <w:rFonts w:eastAsia="Arial"/>
        </w:rPr>
        <w:t>ND</w:t>
      </w:r>
      <w:r w:rsidRPr="005B17D3">
        <w:rPr>
          <w:rFonts w:eastAsia="Arial"/>
        </w:rPr>
        <w:t>)</w:t>
      </w:r>
      <w:r w:rsidR="00102F04" w:rsidRPr="005B17D3">
        <w:rPr>
          <w:rFonts w:eastAsia="Arial"/>
        </w:rPr>
        <w:t xml:space="preserve"> </w:t>
      </w:r>
    </w:p>
    <w:p w14:paraId="09F52EEB" w14:textId="2F961791" w:rsidR="00102F04" w:rsidRPr="005B17D3" w:rsidRDefault="002F0D7E" w:rsidP="001470FA">
      <w:pPr>
        <w:pStyle w:val="BodyTextBullet1"/>
        <w:numPr>
          <w:ilvl w:val="1"/>
          <w:numId w:val="344"/>
        </w:numPr>
      </w:pPr>
      <w:r w:rsidRPr="005B17D3">
        <w:rPr>
          <w:rFonts w:eastAsia="Arial"/>
        </w:rPr>
        <w:t>South Dakota (</w:t>
      </w:r>
      <w:r w:rsidR="00102F04" w:rsidRPr="005B17D3">
        <w:rPr>
          <w:rFonts w:eastAsia="Arial"/>
        </w:rPr>
        <w:t>SD</w:t>
      </w:r>
      <w:r w:rsidRPr="005B17D3">
        <w:rPr>
          <w:rFonts w:eastAsia="Arial"/>
        </w:rPr>
        <w:t>)</w:t>
      </w:r>
    </w:p>
    <w:p w14:paraId="01CAA608" w14:textId="5650349B" w:rsidR="00A76A8E" w:rsidRPr="005B17D3" w:rsidRDefault="00A76A8E" w:rsidP="00EF3896">
      <w:pPr>
        <w:tabs>
          <w:tab w:val="left" w:pos="720"/>
        </w:tabs>
      </w:pPr>
    </w:p>
    <w:tbl>
      <w:tblPr>
        <w:tblStyle w:val="TableGrid"/>
        <w:tblW w:w="0" w:type="auto"/>
        <w:tblInd w:w="360" w:type="dxa"/>
        <w:tblLook w:val="04A0" w:firstRow="1" w:lastRow="0" w:firstColumn="1" w:lastColumn="0" w:noHBand="0" w:noVBand="1"/>
      </w:tblPr>
      <w:tblGrid>
        <w:gridCol w:w="1255"/>
        <w:gridCol w:w="7735"/>
      </w:tblGrid>
      <w:tr w:rsidR="00A76A8E" w:rsidRPr="005B17D3" w14:paraId="7742580F" w14:textId="77777777" w:rsidTr="00B556E1">
        <w:trPr>
          <w:tblHeader/>
        </w:trPr>
        <w:tc>
          <w:tcPr>
            <w:tcW w:w="1255" w:type="dxa"/>
            <w:shd w:val="clear" w:color="auto" w:fill="DEEAF6" w:themeFill="accent5" w:themeFillTint="33"/>
          </w:tcPr>
          <w:p w14:paraId="1C760340" w14:textId="77777777" w:rsidR="00A76A8E" w:rsidRPr="005B17D3" w:rsidRDefault="00A76A8E" w:rsidP="00EF3896">
            <w:pPr>
              <w:tabs>
                <w:tab w:val="left" w:pos="720"/>
              </w:tabs>
              <w:rPr>
                <w:rFonts w:ascii="Arial" w:hAnsi="Arial" w:cs="Arial"/>
                <w:b/>
              </w:rPr>
            </w:pPr>
            <w:r w:rsidRPr="005B17D3">
              <w:rPr>
                <w:rFonts w:ascii="Arial" w:hAnsi="Arial" w:cs="Arial"/>
                <w:b/>
              </w:rPr>
              <w:t>If</w:t>
            </w:r>
          </w:p>
        </w:tc>
        <w:tc>
          <w:tcPr>
            <w:tcW w:w="7735" w:type="dxa"/>
            <w:shd w:val="clear" w:color="auto" w:fill="DEEAF6" w:themeFill="accent5" w:themeFillTint="33"/>
          </w:tcPr>
          <w:p w14:paraId="766762B3" w14:textId="77777777" w:rsidR="00A76A8E" w:rsidRPr="005B17D3" w:rsidRDefault="00A76A8E" w:rsidP="00EF3896">
            <w:pPr>
              <w:tabs>
                <w:tab w:val="left" w:pos="720"/>
              </w:tabs>
              <w:rPr>
                <w:rFonts w:ascii="Arial" w:hAnsi="Arial" w:cs="Arial"/>
                <w:b/>
              </w:rPr>
            </w:pPr>
            <w:r w:rsidRPr="005B17D3">
              <w:rPr>
                <w:rFonts w:ascii="Arial" w:hAnsi="Arial" w:cs="Arial"/>
                <w:b/>
              </w:rPr>
              <w:t>Then</w:t>
            </w:r>
          </w:p>
        </w:tc>
      </w:tr>
      <w:tr w:rsidR="00FC48F8" w:rsidRPr="005B17D3" w14:paraId="1D26732E" w14:textId="77777777" w:rsidTr="00B556E1">
        <w:tc>
          <w:tcPr>
            <w:tcW w:w="1255" w:type="dxa"/>
            <w:vAlign w:val="center"/>
          </w:tcPr>
          <w:p w14:paraId="473936C1" w14:textId="0943F41D" w:rsidR="00FC48F8" w:rsidRPr="005B17D3" w:rsidRDefault="00FC48F8" w:rsidP="00EF3896">
            <w:pPr>
              <w:tabs>
                <w:tab w:val="left" w:pos="720"/>
              </w:tabs>
            </w:pPr>
            <w:r w:rsidRPr="005B17D3">
              <w:t>Yes</w:t>
            </w:r>
          </w:p>
        </w:tc>
        <w:tc>
          <w:tcPr>
            <w:tcW w:w="7735" w:type="dxa"/>
            <w:vAlign w:val="center"/>
          </w:tcPr>
          <w:p w14:paraId="78F654F7" w14:textId="0EF8BA0E" w:rsidR="00FC48F8" w:rsidRPr="005B17D3" w:rsidRDefault="00FC48F8" w:rsidP="00EF3896">
            <w:pPr>
              <w:pStyle w:val="BodyTextBullet1"/>
            </w:pPr>
            <w:r w:rsidRPr="005B17D3">
              <w:rPr>
                <w:rFonts w:eastAsia="Arial"/>
              </w:rPr>
              <w:t>Retain Grandfather status, VCE of “G” and the determination date.</w:t>
            </w:r>
          </w:p>
        </w:tc>
      </w:tr>
      <w:tr w:rsidR="00FC48F8" w:rsidRPr="005B17D3" w14:paraId="0B17A6E3" w14:textId="77777777" w:rsidTr="00B556E1">
        <w:trPr>
          <w:trHeight w:val="70"/>
        </w:trPr>
        <w:tc>
          <w:tcPr>
            <w:tcW w:w="1255" w:type="dxa"/>
            <w:vAlign w:val="center"/>
          </w:tcPr>
          <w:p w14:paraId="671D7178" w14:textId="7706636E" w:rsidR="00FC48F8" w:rsidRPr="005B17D3" w:rsidRDefault="00FC48F8" w:rsidP="00EF3896">
            <w:pPr>
              <w:tabs>
                <w:tab w:val="left" w:pos="720"/>
              </w:tabs>
            </w:pPr>
            <w:r w:rsidRPr="005B17D3">
              <w:t>No</w:t>
            </w:r>
          </w:p>
        </w:tc>
        <w:tc>
          <w:tcPr>
            <w:tcW w:w="7735" w:type="dxa"/>
            <w:vAlign w:val="center"/>
          </w:tcPr>
          <w:p w14:paraId="6F96E68D" w14:textId="4B216394" w:rsidR="00FC48F8" w:rsidRPr="005B17D3" w:rsidRDefault="00FC48F8" w:rsidP="00EF3896">
            <w:pPr>
              <w:pStyle w:val="BodyTextBullet1"/>
            </w:pPr>
            <w:r w:rsidRPr="005B17D3">
              <w:t>Proceed to step 4.</w:t>
            </w:r>
          </w:p>
        </w:tc>
      </w:tr>
    </w:tbl>
    <w:p w14:paraId="57372E4B" w14:textId="6A1C9539" w:rsidR="00102F04" w:rsidRPr="005B17D3" w:rsidRDefault="00102F04" w:rsidP="00EF3896"/>
    <w:p w14:paraId="7AF7C67D" w14:textId="7651F336" w:rsidR="00102F04" w:rsidRPr="005B17D3" w:rsidRDefault="00102F04" w:rsidP="001470FA">
      <w:pPr>
        <w:pStyle w:val="BodyTextBullet1"/>
        <w:numPr>
          <w:ilvl w:val="0"/>
          <w:numId w:val="371"/>
        </w:numPr>
        <w:rPr>
          <w:rFonts w:eastAsia="Arial"/>
        </w:rPr>
      </w:pPr>
      <w:r w:rsidRPr="005B17D3">
        <w:rPr>
          <w:rFonts w:eastAsia="Arial"/>
        </w:rPr>
        <w:t>Determine if the date is 06/0</w:t>
      </w:r>
      <w:r w:rsidR="008726B7" w:rsidRPr="005B17D3">
        <w:rPr>
          <w:rFonts w:eastAsia="Arial"/>
        </w:rPr>
        <w:t>6</w:t>
      </w:r>
      <w:r w:rsidRPr="005B17D3">
        <w:rPr>
          <w:rFonts w:eastAsia="Arial"/>
        </w:rPr>
        <w:t xml:space="preserve">/20 or </w:t>
      </w:r>
      <w:r w:rsidR="002726F7" w:rsidRPr="005B17D3">
        <w:rPr>
          <w:rFonts w:eastAsia="Arial"/>
        </w:rPr>
        <w:t>earlier</w:t>
      </w:r>
      <w:r w:rsidR="00B75872" w:rsidRPr="005B17D3">
        <w:rPr>
          <w:rFonts w:eastAsia="Arial"/>
        </w:rPr>
        <w:t>.</w:t>
      </w:r>
    </w:p>
    <w:p w14:paraId="6FEB7ACA" w14:textId="37D28381" w:rsidR="00A76A8E" w:rsidRPr="005B17D3" w:rsidRDefault="00A76A8E" w:rsidP="00EF3896">
      <w:pPr>
        <w:tabs>
          <w:tab w:val="left" w:pos="720"/>
        </w:tabs>
        <w:rPr>
          <w:rFonts w:eastAsia="Arial"/>
        </w:rPr>
      </w:pPr>
    </w:p>
    <w:tbl>
      <w:tblPr>
        <w:tblStyle w:val="TableGrid"/>
        <w:tblW w:w="0" w:type="auto"/>
        <w:tblInd w:w="360" w:type="dxa"/>
        <w:tblLook w:val="04A0" w:firstRow="1" w:lastRow="0" w:firstColumn="1" w:lastColumn="0" w:noHBand="0" w:noVBand="1"/>
      </w:tblPr>
      <w:tblGrid>
        <w:gridCol w:w="1255"/>
        <w:gridCol w:w="7735"/>
      </w:tblGrid>
      <w:tr w:rsidR="00A76A8E" w:rsidRPr="005B17D3" w14:paraId="7228CF67" w14:textId="77777777" w:rsidTr="000704C6">
        <w:trPr>
          <w:tblHeader/>
        </w:trPr>
        <w:tc>
          <w:tcPr>
            <w:tcW w:w="1255" w:type="dxa"/>
            <w:shd w:val="clear" w:color="auto" w:fill="DEEAF6" w:themeFill="accent5" w:themeFillTint="33"/>
          </w:tcPr>
          <w:p w14:paraId="4EEA4378" w14:textId="77777777" w:rsidR="00A76A8E" w:rsidRPr="005B17D3" w:rsidRDefault="00A76A8E" w:rsidP="00EF3896">
            <w:pPr>
              <w:tabs>
                <w:tab w:val="left" w:pos="720"/>
              </w:tabs>
              <w:rPr>
                <w:rFonts w:ascii="Arial" w:hAnsi="Arial" w:cs="Arial"/>
                <w:b/>
              </w:rPr>
            </w:pPr>
            <w:r w:rsidRPr="005B17D3">
              <w:rPr>
                <w:rFonts w:ascii="Arial" w:hAnsi="Arial" w:cs="Arial"/>
                <w:b/>
              </w:rPr>
              <w:t>If</w:t>
            </w:r>
          </w:p>
        </w:tc>
        <w:tc>
          <w:tcPr>
            <w:tcW w:w="7735" w:type="dxa"/>
            <w:shd w:val="clear" w:color="auto" w:fill="DEEAF6" w:themeFill="accent5" w:themeFillTint="33"/>
          </w:tcPr>
          <w:p w14:paraId="0C2B3F51" w14:textId="77777777" w:rsidR="00A76A8E" w:rsidRPr="005B17D3" w:rsidRDefault="00A76A8E" w:rsidP="00EF3896">
            <w:pPr>
              <w:tabs>
                <w:tab w:val="left" w:pos="720"/>
              </w:tabs>
              <w:rPr>
                <w:rFonts w:ascii="Arial" w:hAnsi="Arial" w:cs="Arial"/>
                <w:b/>
              </w:rPr>
            </w:pPr>
            <w:r w:rsidRPr="005B17D3">
              <w:rPr>
                <w:rFonts w:ascii="Arial" w:hAnsi="Arial" w:cs="Arial"/>
                <w:b/>
              </w:rPr>
              <w:t>Then</w:t>
            </w:r>
          </w:p>
        </w:tc>
      </w:tr>
      <w:tr w:rsidR="006E6ABA" w:rsidRPr="005B17D3" w14:paraId="222B1F2E" w14:textId="77777777" w:rsidTr="000704C6">
        <w:tc>
          <w:tcPr>
            <w:tcW w:w="1255" w:type="dxa"/>
            <w:vAlign w:val="center"/>
          </w:tcPr>
          <w:p w14:paraId="22A99F7A" w14:textId="04402048" w:rsidR="006E6ABA" w:rsidRPr="005B17D3" w:rsidRDefault="006E6ABA" w:rsidP="00EF3896">
            <w:pPr>
              <w:tabs>
                <w:tab w:val="left" w:pos="720"/>
              </w:tabs>
            </w:pPr>
            <w:r w:rsidRPr="005B17D3">
              <w:t>Yes</w:t>
            </w:r>
          </w:p>
        </w:tc>
        <w:tc>
          <w:tcPr>
            <w:tcW w:w="7735" w:type="dxa"/>
            <w:vAlign w:val="center"/>
          </w:tcPr>
          <w:p w14:paraId="2B232FD7" w14:textId="4EA2EA94" w:rsidR="006E6ABA" w:rsidRPr="005B17D3" w:rsidRDefault="006E6ABA" w:rsidP="00EF3896">
            <w:pPr>
              <w:pStyle w:val="BodyTextBullet1"/>
            </w:pPr>
            <w:r w:rsidRPr="005B17D3">
              <w:rPr>
                <w:rFonts w:eastAsia="Arial"/>
              </w:rPr>
              <w:t>Determine if the Veteran receive care under Title 38 (</w:t>
            </w:r>
            <w:r w:rsidR="00C3015B" w:rsidRPr="005B17D3">
              <w:rPr>
                <w:rFonts w:eastAsia="Arial"/>
              </w:rPr>
              <w:t>0</w:t>
            </w:r>
            <w:r w:rsidRPr="005B17D3">
              <w:rPr>
                <w:rFonts w:eastAsia="Arial"/>
              </w:rPr>
              <w:t>6/</w:t>
            </w:r>
            <w:r w:rsidR="00C3015B" w:rsidRPr="005B17D3">
              <w:rPr>
                <w:rFonts w:eastAsia="Arial"/>
              </w:rPr>
              <w:t>0</w:t>
            </w:r>
            <w:r w:rsidRPr="005B17D3">
              <w:rPr>
                <w:rFonts w:eastAsia="Arial"/>
              </w:rPr>
              <w:t>6/</w:t>
            </w:r>
            <w:r w:rsidR="00C3015B" w:rsidRPr="005B17D3">
              <w:rPr>
                <w:rFonts w:eastAsia="Arial"/>
              </w:rPr>
              <w:t>20</w:t>
            </w:r>
            <w:r w:rsidRPr="005B17D3">
              <w:rPr>
                <w:rFonts w:eastAsia="Arial"/>
              </w:rPr>
              <w:t xml:space="preserve">17 – </w:t>
            </w:r>
            <w:r w:rsidR="00C3015B" w:rsidRPr="005B17D3">
              <w:rPr>
                <w:rFonts w:eastAsia="Arial"/>
              </w:rPr>
              <w:t>0</w:t>
            </w:r>
            <w:r w:rsidRPr="005B17D3">
              <w:rPr>
                <w:rFonts w:eastAsia="Arial"/>
              </w:rPr>
              <w:t>6/</w:t>
            </w:r>
            <w:r w:rsidR="00C3015B" w:rsidRPr="005B17D3">
              <w:rPr>
                <w:rFonts w:eastAsia="Arial"/>
              </w:rPr>
              <w:t>0</w:t>
            </w:r>
            <w:r w:rsidRPr="005B17D3">
              <w:rPr>
                <w:rFonts w:eastAsia="Arial"/>
              </w:rPr>
              <w:t>6/</w:t>
            </w:r>
            <w:r w:rsidR="00C3015B" w:rsidRPr="005B17D3">
              <w:rPr>
                <w:rFonts w:eastAsia="Arial"/>
              </w:rPr>
              <w:t>20</w:t>
            </w:r>
            <w:r w:rsidRPr="005B17D3">
              <w:rPr>
                <w:rFonts w:eastAsia="Arial"/>
              </w:rPr>
              <w:t>18).</w:t>
            </w:r>
          </w:p>
          <w:p w14:paraId="0B4888DC" w14:textId="77777777" w:rsidR="002726F7" w:rsidRPr="005B17D3" w:rsidRDefault="006E6ABA" w:rsidP="001470FA">
            <w:pPr>
              <w:pStyle w:val="BodyTextBullet1"/>
              <w:numPr>
                <w:ilvl w:val="0"/>
                <w:numId w:val="346"/>
              </w:numPr>
            </w:pPr>
            <w:r w:rsidRPr="005B17D3">
              <w:rPr>
                <w:rFonts w:eastAsia="Arial"/>
              </w:rPr>
              <w:t>If yes, Veteran is eligible for Grandfather status.</w:t>
            </w:r>
            <w:r w:rsidRPr="005B17D3">
              <w:t xml:space="preserve"> </w:t>
            </w:r>
            <w:r w:rsidRPr="005B17D3">
              <w:rPr>
                <w:rFonts w:eastAsia="Arial"/>
              </w:rPr>
              <w:t>Proceed to step 5.</w:t>
            </w:r>
          </w:p>
          <w:p w14:paraId="6057C4F0" w14:textId="29D5D491" w:rsidR="006E6ABA" w:rsidRPr="005B17D3" w:rsidRDefault="006E6ABA" w:rsidP="001470FA">
            <w:pPr>
              <w:pStyle w:val="BodyTextBullet1"/>
              <w:numPr>
                <w:ilvl w:val="0"/>
                <w:numId w:val="346"/>
              </w:numPr>
            </w:pPr>
            <w:r w:rsidRPr="005B17D3">
              <w:rPr>
                <w:rFonts w:eastAsia="Arial"/>
              </w:rPr>
              <w:t>If no, Veteran is not eligible for Grandfather status.</w:t>
            </w:r>
            <w:r w:rsidRPr="005B17D3">
              <w:t xml:space="preserve"> </w:t>
            </w:r>
          </w:p>
        </w:tc>
      </w:tr>
      <w:tr w:rsidR="006E6ABA" w:rsidRPr="005B17D3" w14:paraId="14C023A8" w14:textId="77777777" w:rsidTr="000704C6">
        <w:trPr>
          <w:trHeight w:val="70"/>
        </w:trPr>
        <w:tc>
          <w:tcPr>
            <w:tcW w:w="1255" w:type="dxa"/>
            <w:vAlign w:val="center"/>
          </w:tcPr>
          <w:p w14:paraId="6B57E214" w14:textId="42F98109" w:rsidR="006E6ABA" w:rsidRPr="005B17D3" w:rsidRDefault="006E6ABA" w:rsidP="00EF3896">
            <w:pPr>
              <w:tabs>
                <w:tab w:val="left" w:pos="720"/>
              </w:tabs>
            </w:pPr>
            <w:r w:rsidRPr="005B17D3">
              <w:t>No</w:t>
            </w:r>
          </w:p>
        </w:tc>
        <w:tc>
          <w:tcPr>
            <w:tcW w:w="7735" w:type="dxa"/>
            <w:vAlign w:val="center"/>
          </w:tcPr>
          <w:p w14:paraId="25890637" w14:textId="78D81C9E" w:rsidR="006E6ABA" w:rsidRPr="005B17D3" w:rsidRDefault="006E6ABA" w:rsidP="00EF3896">
            <w:pPr>
              <w:pStyle w:val="BodyTextBullet1"/>
            </w:pPr>
            <w:r w:rsidRPr="005B17D3">
              <w:rPr>
                <w:rFonts w:eastAsia="Arial"/>
              </w:rPr>
              <w:t>Veteran is no longer eligible for Grandfather status.</w:t>
            </w:r>
          </w:p>
        </w:tc>
      </w:tr>
    </w:tbl>
    <w:p w14:paraId="66BBD514" w14:textId="77777777" w:rsidR="00A76A8E" w:rsidRPr="005B17D3" w:rsidRDefault="00A76A8E" w:rsidP="00EF3896">
      <w:pPr>
        <w:tabs>
          <w:tab w:val="left" w:pos="720"/>
        </w:tabs>
        <w:rPr>
          <w:rFonts w:eastAsia="Arial"/>
        </w:rPr>
      </w:pPr>
    </w:p>
    <w:p w14:paraId="75765084" w14:textId="2DD58905" w:rsidR="00102F04" w:rsidRPr="005B17D3" w:rsidRDefault="00102F04" w:rsidP="00EF3896"/>
    <w:p w14:paraId="56FBDE99" w14:textId="4591D8BE" w:rsidR="00102F04" w:rsidRPr="005B17D3" w:rsidRDefault="00102F04" w:rsidP="001470FA">
      <w:pPr>
        <w:pStyle w:val="BodyTextBullet1"/>
        <w:numPr>
          <w:ilvl w:val="0"/>
          <w:numId w:val="368"/>
        </w:numPr>
        <w:rPr>
          <w:rFonts w:eastAsia="Arial"/>
        </w:rPr>
      </w:pPr>
      <w:r w:rsidRPr="005B17D3">
        <w:rPr>
          <w:rFonts w:eastAsia="Arial"/>
        </w:rPr>
        <w:t>Determine if the Veteran is eligible for VCE of “M” (mileage</w:t>
      </w:r>
      <w:r w:rsidR="000E1656" w:rsidRPr="005B17D3">
        <w:rPr>
          <w:rFonts w:eastAsia="Arial"/>
        </w:rPr>
        <w:t xml:space="preserve"> within the context of Grandfather).</w:t>
      </w:r>
    </w:p>
    <w:p w14:paraId="00068DC9" w14:textId="167A0488" w:rsidR="00DF6C00" w:rsidRPr="005B17D3" w:rsidRDefault="00DF6C00" w:rsidP="00EF3896">
      <w:pPr>
        <w:tabs>
          <w:tab w:val="left" w:pos="720"/>
        </w:tabs>
        <w:rPr>
          <w:rFonts w:eastAsia="Arial"/>
        </w:rPr>
      </w:pPr>
    </w:p>
    <w:tbl>
      <w:tblPr>
        <w:tblStyle w:val="TableGrid"/>
        <w:tblW w:w="0" w:type="auto"/>
        <w:tblInd w:w="360" w:type="dxa"/>
        <w:tblLook w:val="04A0" w:firstRow="1" w:lastRow="0" w:firstColumn="1" w:lastColumn="0" w:noHBand="0" w:noVBand="1"/>
      </w:tblPr>
      <w:tblGrid>
        <w:gridCol w:w="1705"/>
        <w:gridCol w:w="7285"/>
      </w:tblGrid>
      <w:tr w:rsidR="00DF6C00" w:rsidRPr="005B17D3" w14:paraId="54B4C83B" w14:textId="77777777" w:rsidTr="00DF6C00">
        <w:trPr>
          <w:tblHeader/>
        </w:trPr>
        <w:tc>
          <w:tcPr>
            <w:tcW w:w="1705" w:type="dxa"/>
            <w:shd w:val="clear" w:color="auto" w:fill="DEEAF6" w:themeFill="accent5" w:themeFillTint="33"/>
          </w:tcPr>
          <w:p w14:paraId="4529B7AC" w14:textId="77777777" w:rsidR="00DF6C00" w:rsidRPr="005B17D3" w:rsidRDefault="00DF6C00" w:rsidP="00EF3896">
            <w:pPr>
              <w:tabs>
                <w:tab w:val="left" w:pos="720"/>
              </w:tabs>
              <w:rPr>
                <w:rFonts w:ascii="Arial" w:hAnsi="Arial" w:cs="Arial"/>
                <w:b/>
              </w:rPr>
            </w:pPr>
            <w:r w:rsidRPr="005B17D3">
              <w:rPr>
                <w:rFonts w:ascii="Arial" w:hAnsi="Arial" w:cs="Arial"/>
                <w:b/>
              </w:rPr>
              <w:t>If</w:t>
            </w:r>
          </w:p>
        </w:tc>
        <w:tc>
          <w:tcPr>
            <w:tcW w:w="7285" w:type="dxa"/>
            <w:shd w:val="clear" w:color="auto" w:fill="DEEAF6" w:themeFill="accent5" w:themeFillTint="33"/>
          </w:tcPr>
          <w:p w14:paraId="6C780DC2" w14:textId="77777777" w:rsidR="00DF6C00" w:rsidRPr="005B17D3" w:rsidRDefault="00DF6C00" w:rsidP="00EF3896">
            <w:pPr>
              <w:tabs>
                <w:tab w:val="left" w:pos="720"/>
              </w:tabs>
              <w:rPr>
                <w:rFonts w:ascii="Arial" w:hAnsi="Arial" w:cs="Arial"/>
                <w:b/>
              </w:rPr>
            </w:pPr>
            <w:r w:rsidRPr="005B17D3">
              <w:rPr>
                <w:rFonts w:ascii="Arial" w:hAnsi="Arial" w:cs="Arial"/>
                <w:b/>
              </w:rPr>
              <w:t>Then</w:t>
            </w:r>
          </w:p>
        </w:tc>
      </w:tr>
      <w:tr w:rsidR="00DF6C00" w:rsidRPr="005B17D3" w14:paraId="1BCF2691" w14:textId="77777777" w:rsidTr="00DF6C00">
        <w:tc>
          <w:tcPr>
            <w:tcW w:w="1705" w:type="dxa"/>
            <w:vAlign w:val="center"/>
          </w:tcPr>
          <w:p w14:paraId="367269E8" w14:textId="44E4A793" w:rsidR="00DF6C00" w:rsidRPr="005B17D3" w:rsidRDefault="00DF6C00" w:rsidP="00EF3896">
            <w:pPr>
              <w:tabs>
                <w:tab w:val="left" w:pos="720"/>
              </w:tabs>
            </w:pPr>
            <w:r w:rsidRPr="005B17D3">
              <w:t>Yes</w:t>
            </w:r>
          </w:p>
        </w:tc>
        <w:tc>
          <w:tcPr>
            <w:tcW w:w="7285" w:type="dxa"/>
            <w:vAlign w:val="center"/>
          </w:tcPr>
          <w:p w14:paraId="12FD9B4E" w14:textId="237F02E1" w:rsidR="00DF6C00" w:rsidRPr="005B17D3" w:rsidRDefault="00DF6C00" w:rsidP="00EF3896">
            <w:pPr>
              <w:pStyle w:val="BodyTextBullet1"/>
            </w:pPr>
            <w:r w:rsidRPr="005B17D3">
              <w:rPr>
                <w:rFonts w:eastAsia="Arial"/>
              </w:rPr>
              <w:t>Determine if the Veteran lives in A</w:t>
            </w:r>
            <w:r w:rsidR="00F80E1D" w:rsidRPr="005B17D3">
              <w:rPr>
                <w:rFonts w:eastAsia="Arial"/>
              </w:rPr>
              <w:t>laska</w:t>
            </w:r>
            <w:r w:rsidRPr="005B17D3">
              <w:rPr>
                <w:rFonts w:eastAsia="Arial"/>
              </w:rPr>
              <w:t xml:space="preserve"> (AK), Wyoming (WY), Montana (MT), South Dakota (SD), or North Dakota (ND).</w:t>
            </w:r>
          </w:p>
          <w:p w14:paraId="263BBE34" w14:textId="77777777" w:rsidR="00DF6C00" w:rsidRPr="005B17D3" w:rsidRDefault="00DF6C00" w:rsidP="001470FA">
            <w:pPr>
              <w:pStyle w:val="BodyTextBullet1"/>
              <w:numPr>
                <w:ilvl w:val="0"/>
                <w:numId w:val="371"/>
              </w:numPr>
            </w:pPr>
            <w:r w:rsidRPr="005B17D3">
              <w:rPr>
                <w:rFonts w:eastAsia="Arial"/>
              </w:rPr>
              <w:t>If yes, the Veteran is still Grandfathered.</w:t>
            </w:r>
          </w:p>
          <w:p w14:paraId="5CFC9393" w14:textId="0C963806" w:rsidR="00DF6C00" w:rsidRPr="005B17D3" w:rsidRDefault="00DF6C00" w:rsidP="001470FA">
            <w:pPr>
              <w:pStyle w:val="BodyTextBullet1"/>
              <w:numPr>
                <w:ilvl w:val="0"/>
                <w:numId w:val="371"/>
              </w:numPr>
            </w:pPr>
            <w:r w:rsidRPr="005B17D3">
              <w:rPr>
                <w:rFonts w:eastAsia="Arial"/>
              </w:rPr>
              <w:t>If no, determine if it’s 0</w:t>
            </w:r>
            <w:r w:rsidR="000472C9" w:rsidRPr="005B17D3">
              <w:rPr>
                <w:rFonts w:eastAsia="Arial"/>
              </w:rPr>
              <w:t>6</w:t>
            </w:r>
            <w:r w:rsidRPr="005B17D3">
              <w:rPr>
                <w:rFonts w:eastAsia="Arial"/>
              </w:rPr>
              <w:t>/07/2020 or later.</w:t>
            </w:r>
          </w:p>
          <w:p w14:paraId="60B66191" w14:textId="77777777" w:rsidR="00DF6C00" w:rsidRPr="005B17D3" w:rsidRDefault="00DF6C00" w:rsidP="001470FA">
            <w:pPr>
              <w:pStyle w:val="BodyTextBullet1"/>
              <w:numPr>
                <w:ilvl w:val="1"/>
                <w:numId w:val="345"/>
              </w:numPr>
              <w:rPr>
                <w:rFonts w:eastAsia="Arial"/>
              </w:rPr>
            </w:pPr>
            <w:r w:rsidRPr="005B17D3">
              <w:rPr>
                <w:rFonts w:eastAsia="Arial"/>
              </w:rPr>
              <w:t>If yes, 06/07/2020 Grandfather rules no longer apply to this population.</w:t>
            </w:r>
          </w:p>
          <w:p w14:paraId="4FC9D87C" w14:textId="77777777" w:rsidR="00DF6C00" w:rsidRPr="005B17D3" w:rsidRDefault="00DF6C00" w:rsidP="001470FA">
            <w:pPr>
              <w:pStyle w:val="BodyTextBullet1"/>
              <w:numPr>
                <w:ilvl w:val="1"/>
                <w:numId w:val="345"/>
              </w:numPr>
              <w:rPr>
                <w:rFonts w:eastAsia="Arial"/>
              </w:rPr>
            </w:pPr>
            <w:r w:rsidRPr="005B17D3">
              <w:rPr>
                <w:rFonts w:eastAsia="Arial"/>
              </w:rPr>
              <w:t>If no, determine if the Veteran meets received care eligibility.</w:t>
            </w:r>
          </w:p>
          <w:p w14:paraId="0D82DA9A" w14:textId="77777777" w:rsidR="00DF6C00" w:rsidRPr="005B17D3" w:rsidRDefault="00DF6C00" w:rsidP="001470FA">
            <w:pPr>
              <w:pStyle w:val="BodyTextBullet1"/>
              <w:numPr>
                <w:ilvl w:val="2"/>
                <w:numId w:val="345"/>
              </w:numPr>
              <w:rPr>
                <w:rFonts w:eastAsia="Arial"/>
              </w:rPr>
            </w:pPr>
            <w:r w:rsidRPr="005B17D3">
              <w:rPr>
                <w:rFonts w:eastAsia="Arial"/>
              </w:rPr>
              <w:t>If yes, the Veteran is still Grandfathered until 06/06/2020.</w:t>
            </w:r>
          </w:p>
          <w:p w14:paraId="5E55C764" w14:textId="7008F958" w:rsidR="00DF6C00" w:rsidRPr="005B17D3" w:rsidRDefault="00DF6C00" w:rsidP="00EF3896">
            <w:pPr>
              <w:pStyle w:val="BodyTextBullet1"/>
            </w:pPr>
            <w:r w:rsidRPr="005B17D3">
              <w:rPr>
                <w:rFonts w:eastAsia="Arial"/>
              </w:rPr>
              <w:t>If no, the Veteran regains Grandfather population eligibility.</w:t>
            </w:r>
          </w:p>
        </w:tc>
      </w:tr>
      <w:tr w:rsidR="00DF6C00" w:rsidRPr="005B17D3" w14:paraId="7B0A081C" w14:textId="77777777" w:rsidTr="00DF6C00">
        <w:trPr>
          <w:trHeight w:val="70"/>
        </w:trPr>
        <w:tc>
          <w:tcPr>
            <w:tcW w:w="1705" w:type="dxa"/>
            <w:vAlign w:val="center"/>
          </w:tcPr>
          <w:p w14:paraId="750736FB" w14:textId="2352960A" w:rsidR="00DF6C00" w:rsidRPr="005B17D3" w:rsidRDefault="00DF6C00" w:rsidP="00EF3896">
            <w:pPr>
              <w:tabs>
                <w:tab w:val="left" w:pos="720"/>
              </w:tabs>
            </w:pPr>
            <w:r w:rsidRPr="005B17D3">
              <w:t>No</w:t>
            </w:r>
          </w:p>
        </w:tc>
        <w:tc>
          <w:tcPr>
            <w:tcW w:w="7285" w:type="dxa"/>
            <w:vAlign w:val="center"/>
          </w:tcPr>
          <w:p w14:paraId="3252B4DB" w14:textId="77777777" w:rsidR="00DF6C00" w:rsidRPr="005B17D3" w:rsidRDefault="00DF6C00" w:rsidP="00EF3896">
            <w:pPr>
              <w:pStyle w:val="BodyTextBullet1"/>
              <w:rPr>
                <w:rFonts w:eastAsia="Arial"/>
              </w:rPr>
            </w:pPr>
            <w:r w:rsidRPr="005B17D3">
              <w:rPr>
                <w:rFonts w:eastAsia="Arial"/>
              </w:rPr>
              <w:t>Regain Grandfather population.</w:t>
            </w:r>
          </w:p>
          <w:p w14:paraId="30D51EC4" w14:textId="29F10A61" w:rsidR="00DF6C00" w:rsidRPr="005B17D3" w:rsidRDefault="00DF6C00" w:rsidP="00EF3896">
            <w:pPr>
              <w:pStyle w:val="BodyTextBullet1"/>
            </w:pPr>
            <w:r w:rsidRPr="005B17D3">
              <w:rPr>
                <w:rFonts w:eastAsia="Arial"/>
              </w:rPr>
              <w:t>Determine VCE.</w:t>
            </w:r>
          </w:p>
        </w:tc>
      </w:tr>
    </w:tbl>
    <w:p w14:paraId="5B726D07" w14:textId="072765E9" w:rsidR="00102F04" w:rsidRPr="005B17D3" w:rsidRDefault="00102F04" w:rsidP="00EF3896">
      <w:pPr>
        <w:rPr>
          <w:rFonts w:eastAsia="Arial"/>
        </w:rPr>
      </w:pPr>
    </w:p>
    <w:p w14:paraId="4FCD90C4" w14:textId="5E430221" w:rsidR="00102F04" w:rsidRPr="005B17D3" w:rsidRDefault="00102F04" w:rsidP="00474E83">
      <w:pPr>
        <w:pStyle w:val="NoteLightbulb"/>
      </w:pPr>
      <w:r w:rsidRPr="005B17D3">
        <w:rPr>
          <w:rFonts w:eastAsia="Arial"/>
        </w:rPr>
        <w:t>Notes:</w:t>
      </w:r>
    </w:p>
    <w:p w14:paraId="332CCA96" w14:textId="19867CE5" w:rsidR="00560D8D" w:rsidRPr="005B17D3" w:rsidRDefault="00102F04" w:rsidP="00474E83">
      <w:pPr>
        <w:pStyle w:val="NoteYellowBullet"/>
      </w:pPr>
      <w:r w:rsidRPr="005B17D3">
        <w:t xml:space="preserve">All new Community Care eligibilities must have “Community Care Outcomes” displayed in the expected places of the Enrollment System (for example, the </w:t>
      </w:r>
      <w:r w:rsidRPr="005B17D3">
        <w:rPr>
          <w:b/>
        </w:rPr>
        <w:t>Overview</w:t>
      </w:r>
      <w:r w:rsidRPr="005B17D3">
        <w:t xml:space="preserve"> tab, </w:t>
      </w:r>
      <w:r w:rsidRPr="005B17D3">
        <w:rPr>
          <w:b/>
        </w:rPr>
        <w:t>View Community Care Determination</w:t>
      </w:r>
      <w:r w:rsidRPr="005B17D3">
        <w:t xml:space="preserve"> panel, </w:t>
      </w:r>
      <w:r w:rsidRPr="005B17D3">
        <w:rPr>
          <w:b/>
        </w:rPr>
        <w:t>Community Care Determination</w:t>
      </w:r>
      <w:r w:rsidRPr="005B17D3">
        <w:t xml:space="preserve"> screen and the </w:t>
      </w:r>
      <w:r w:rsidRPr="005B17D3">
        <w:rPr>
          <w:b/>
        </w:rPr>
        <w:t>Community Care Determination History</w:t>
      </w:r>
      <w:r w:rsidRPr="005B17D3">
        <w:t xml:space="preserve"> screen.).</w:t>
      </w:r>
    </w:p>
    <w:p w14:paraId="1926E175" w14:textId="77777777" w:rsidR="00102F04" w:rsidRPr="005B17D3" w:rsidRDefault="00102F04" w:rsidP="00474E83">
      <w:pPr>
        <w:pStyle w:val="NoteYellowBullet"/>
      </w:pPr>
      <w:r w:rsidRPr="005B17D3">
        <w:t>Processing times will be in Central Standard Time (CST) zone.</w:t>
      </w:r>
    </w:p>
    <w:p w14:paraId="03A3F78F" w14:textId="77A66208" w:rsidR="00102F04" w:rsidRPr="005B17D3" w:rsidRDefault="00102F04" w:rsidP="00EF3896">
      <w:pPr>
        <w:pStyle w:val="BodyTextBullet1"/>
      </w:pPr>
    </w:p>
    <w:p w14:paraId="7616C831" w14:textId="77777777" w:rsidR="00D131B0" w:rsidRPr="005B17D3" w:rsidRDefault="001C6CC7" w:rsidP="00EF3896">
      <w:pPr>
        <w:keepNext/>
        <w:jc w:val="center"/>
      </w:pPr>
      <w:r w:rsidRPr="005B17D3">
        <w:rPr>
          <w:noProof/>
        </w:rPr>
        <w:drawing>
          <wp:inline distT="0" distB="0" distL="0" distR="0" wp14:anchorId="0334EB14" wp14:editId="32476C76">
            <wp:extent cx="5943600" cy="1899285"/>
            <wp:effectExtent l="0" t="0" r="0" b="5715"/>
            <wp:docPr id="1478" name="Picture 1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3600" cy="1899285"/>
                    </a:xfrm>
                    <a:prstGeom prst="rect">
                      <a:avLst/>
                    </a:prstGeom>
                  </pic:spPr>
                </pic:pic>
              </a:graphicData>
            </a:graphic>
          </wp:inline>
        </w:drawing>
      </w:r>
    </w:p>
    <w:p w14:paraId="7B35CABE" w14:textId="491A6F1A" w:rsidR="003602A5" w:rsidRPr="005B17D3" w:rsidRDefault="00D131B0" w:rsidP="00EF3896">
      <w:pPr>
        <w:pStyle w:val="Caption"/>
      </w:pPr>
      <w:bookmarkStart w:id="1626" w:name="_Toc31622513"/>
      <w:r w:rsidRPr="005B17D3">
        <w:t xml:space="preserve">Figure </w:t>
      </w:r>
      <w:r w:rsidR="001005EA" w:rsidRPr="005B17D3">
        <w:rPr>
          <w:noProof/>
        </w:rPr>
        <w:fldChar w:fldCharType="begin"/>
      </w:r>
      <w:r w:rsidR="001005EA" w:rsidRPr="005B17D3">
        <w:rPr>
          <w:noProof/>
        </w:rPr>
        <w:instrText xml:space="preserve"> SEQ Figure \* ARABIC </w:instrText>
      </w:r>
      <w:r w:rsidR="001005EA" w:rsidRPr="005B17D3">
        <w:rPr>
          <w:noProof/>
        </w:rPr>
        <w:fldChar w:fldCharType="separate"/>
      </w:r>
      <w:r w:rsidR="00086A98" w:rsidRPr="005B17D3">
        <w:rPr>
          <w:noProof/>
        </w:rPr>
        <w:t>156</w:t>
      </w:r>
      <w:r w:rsidR="001005EA" w:rsidRPr="005B17D3">
        <w:rPr>
          <w:noProof/>
        </w:rPr>
        <w:fldChar w:fldCharType="end"/>
      </w:r>
      <w:r w:rsidRPr="005B17D3">
        <w:t>: Community Care Outcomes</w:t>
      </w:r>
      <w:bookmarkEnd w:id="1626"/>
    </w:p>
    <w:p w14:paraId="64D75760" w14:textId="77777777" w:rsidR="00105ED1" w:rsidRPr="005B17D3" w:rsidRDefault="00105ED1" w:rsidP="00EF3896"/>
    <w:p w14:paraId="7B29841F" w14:textId="0D1679CA" w:rsidR="004C2F3B" w:rsidRPr="005B17D3" w:rsidRDefault="004C2F3B" w:rsidP="00EF3896">
      <w:pPr>
        <w:pStyle w:val="ProcedureTitle"/>
      </w:pPr>
      <w:bookmarkStart w:id="1627" w:name="DetermineCCPEligibility"/>
      <w:bookmarkEnd w:id="1627"/>
      <w:r w:rsidRPr="005B17D3">
        <w:t>... determine Community Care Program eligibility?</w:t>
      </w:r>
      <w:r w:rsidRPr="005B17D3">
        <w:rPr>
          <w:u w:val="none"/>
        </w:rPr>
        <w:t xml:space="preserve"> </w:t>
      </w:r>
      <w:hyperlink w:anchor="CCPEligibility" w:history="1">
        <w:r w:rsidR="006B6D1E" w:rsidRPr="005B17D3">
          <w:rPr>
            <w:rStyle w:val="Hyperlink"/>
            <w:szCs w:val="24"/>
          </w:rPr>
          <w:t>[back]</w:t>
        </w:r>
      </w:hyperlink>
    </w:p>
    <w:p w14:paraId="02BE85B0" w14:textId="77777777" w:rsidR="004C2F3B" w:rsidRPr="005B17D3" w:rsidRDefault="004C2F3B" w:rsidP="00EF3896">
      <w:pPr>
        <w:pStyle w:val="BodyTextBullet1"/>
      </w:pPr>
      <w:r w:rsidRPr="005B17D3">
        <w:t xml:space="preserve">The Enrollment System determines the Community Care Program (CCP) eligibilities for services. An enrolled Veteran may qualify for one or more of the following Veterans Community Care Eligibilities (VCE): </w:t>
      </w:r>
    </w:p>
    <w:p w14:paraId="621B5E1E" w14:textId="77777777" w:rsidR="004C2F3B" w:rsidRPr="005B17D3" w:rsidRDefault="004C2F3B" w:rsidP="00EF3896">
      <w:pPr>
        <w:autoSpaceDE w:val="0"/>
        <w:autoSpaceDN w:val="0"/>
        <w:adjustRightInd w:val="0"/>
        <w:spacing w:before="100" w:after="100"/>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4135"/>
        <w:gridCol w:w="5130"/>
      </w:tblGrid>
      <w:tr w:rsidR="004C2F3B" w:rsidRPr="005B17D3" w14:paraId="50EF28EF" w14:textId="77777777" w:rsidTr="004C2F3B">
        <w:trPr>
          <w:tblHeader/>
        </w:trPr>
        <w:tc>
          <w:tcPr>
            <w:tcW w:w="4135" w:type="dxa"/>
            <w:shd w:val="clear" w:color="auto" w:fill="DEEAF6" w:themeFill="accent5" w:themeFillTint="33"/>
            <w:vAlign w:val="center"/>
          </w:tcPr>
          <w:p w14:paraId="4EF6930B" w14:textId="77777777" w:rsidR="004C2F3B" w:rsidRPr="005B17D3" w:rsidRDefault="004C2F3B" w:rsidP="00EF3896">
            <w:pPr>
              <w:autoSpaceDE w:val="0"/>
              <w:autoSpaceDN w:val="0"/>
              <w:adjustRightInd w:val="0"/>
              <w:spacing w:before="100" w:after="100"/>
              <w:jc w:val="center"/>
              <w:rPr>
                <w:rFonts w:ascii="Arial" w:hAnsi="Arial" w:cs="Arial"/>
                <w:b/>
                <w:bCs/>
                <w:sz w:val="22"/>
                <w:szCs w:val="22"/>
              </w:rPr>
            </w:pPr>
            <w:r w:rsidRPr="005B17D3">
              <w:rPr>
                <w:rFonts w:ascii="Arial" w:hAnsi="Arial" w:cs="Arial"/>
                <w:b/>
                <w:bCs/>
                <w:sz w:val="22"/>
                <w:szCs w:val="22"/>
              </w:rPr>
              <w:t>Veterans Community Care Eligibility (VCE)</w:t>
            </w:r>
          </w:p>
        </w:tc>
        <w:tc>
          <w:tcPr>
            <w:tcW w:w="5130" w:type="dxa"/>
            <w:shd w:val="clear" w:color="auto" w:fill="DEEAF6" w:themeFill="accent5" w:themeFillTint="33"/>
            <w:vAlign w:val="center"/>
          </w:tcPr>
          <w:p w14:paraId="6473FE49" w14:textId="77777777" w:rsidR="004C2F3B" w:rsidRPr="005B17D3" w:rsidRDefault="004C2F3B" w:rsidP="00EF3896">
            <w:pPr>
              <w:autoSpaceDE w:val="0"/>
              <w:autoSpaceDN w:val="0"/>
              <w:adjustRightInd w:val="0"/>
              <w:spacing w:before="100" w:after="100"/>
              <w:jc w:val="center"/>
              <w:rPr>
                <w:rFonts w:ascii="Arial" w:hAnsi="Arial" w:cs="Arial"/>
                <w:b/>
                <w:bCs/>
                <w:sz w:val="22"/>
                <w:szCs w:val="22"/>
              </w:rPr>
            </w:pPr>
            <w:r w:rsidRPr="005B17D3">
              <w:rPr>
                <w:rFonts w:ascii="Arial" w:hAnsi="Arial" w:cs="Arial"/>
                <w:b/>
                <w:bCs/>
                <w:sz w:val="22"/>
                <w:szCs w:val="22"/>
              </w:rPr>
              <w:t>Description</w:t>
            </w:r>
          </w:p>
        </w:tc>
      </w:tr>
      <w:tr w:rsidR="004C2F3B" w:rsidRPr="005B17D3" w14:paraId="1BB1DBCA" w14:textId="77777777" w:rsidTr="004C2F3B">
        <w:tc>
          <w:tcPr>
            <w:tcW w:w="4135" w:type="dxa"/>
            <w:vAlign w:val="center"/>
          </w:tcPr>
          <w:p w14:paraId="020240AE" w14:textId="77777777" w:rsidR="004C2F3B" w:rsidRPr="005B17D3" w:rsidRDefault="004C2F3B" w:rsidP="00EF3896">
            <w:pPr>
              <w:pStyle w:val="BodyTextBullet1"/>
            </w:pPr>
            <w:r w:rsidRPr="005B17D3">
              <w:t>Basic</w:t>
            </w:r>
          </w:p>
        </w:tc>
        <w:tc>
          <w:tcPr>
            <w:tcW w:w="5130" w:type="dxa"/>
            <w:vAlign w:val="center"/>
          </w:tcPr>
          <w:p w14:paraId="2B77FD3F" w14:textId="77777777" w:rsidR="004C2F3B" w:rsidRPr="005B17D3" w:rsidRDefault="004C2F3B" w:rsidP="00EF3896">
            <w:pPr>
              <w:pStyle w:val="BodyTextBullet1"/>
            </w:pPr>
            <w:r w:rsidRPr="005B17D3">
              <w:t>Veterans who are enrolled in the Veterans Affairs (VA) health care system meet the primary criteria for CCP. Basic is a Veterans Choice eligibility that will become a Veterans Community Care eligibility at the start of the MISSION Act on June 6, 2019. Eligibility will continue to be determined and assigned with the following:</w:t>
            </w:r>
          </w:p>
          <w:p w14:paraId="353B2FE8" w14:textId="3B7CA228" w:rsidR="004C2F3B" w:rsidRPr="005B17D3" w:rsidRDefault="006204FA" w:rsidP="001470FA">
            <w:pPr>
              <w:pStyle w:val="BodyTextBullet1"/>
              <w:numPr>
                <w:ilvl w:val="0"/>
                <w:numId w:val="350"/>
              </w:numPr>
            </w:pPr>
            <w:r w:rsidRPr="005B17D3">
              <w:t>Veterans</w:t>
            </w:r>
            <w:r w:rsidR="004C2F3B" w:rsidRPr="005B17D3">
              <w:t xml:space="preserve"> current enrollment status is verified.</w:t>
            </w:r>
          </w:p>
          <w:p w14:paraId="3AA9B5D7" w14:textId="52704415" w:rsidR="004C2F3B" w:rsidRPr="005B17D3" w:rsidRDefault="006204FA" w:rsidP="001470FA">
            <w:pPr>
              <w:pStyle w:val="BodyTextBullet1"/>
              <w:numPr>
                <w:ilvl w:val="0"/>
                <w:numId w:val="350"/>
              </w:numPr>
            </w:pPr>
            <w:r w:rsidRPr="005B17D3">
              <w:t>Veterans</w:t>
            </w:r>
            <w:r w:rsidR="004C2F3B" w:rsidRPr="005B17D3">
              <w:t xml:space="preserve"> current enrollment status is one of the “not enrolled” statuses</w:t>
            </w:r>
            <w:r w:rsidR="00B27A88" w:rsidRPr="005B17D3">
              <w:t xml:space="preserve"> AND the Veteran has a previous period of valid enrollment.</w:t>
            </w:r>
          </w:p>
        </w:tc>
      </w:tr>
      <w:tr w:rsidR="004C2F3B" w:rsidRPr="005B17D3" w14:paraId="5DC429CF" w14:textId="77777777" w:rsidTr="004C2F3B">
        <w:tc>
          <w:tcPr>
            <w:tcW w:w="4135" w:type="dxa"/>
            <w:vAlign w:val="center"/>
          </w:tcPr>
          <w:p w14:paraId="11499054" w14:textId="67229302" w:rsidR="004C2F3B" w:rsidRPr="005B17D3" w:rsidRDefault="004C2F3B" w:rsidP="00EF3896">
            <w:pPr>
              <w:pStyle w:val="BodyTextBullet1"/>
            </w:pPr>
            <w:r w:rsidRPr="005B17D3">
              <w:t>Wait-Time</w:t>
            </w:r>
            <w:r w:rsidR="00F92D46" w:rsidRPr="005B17D3">
              <w:t xml:space="preserve"> (No longer assigned as of</w:t>
            </w:r>
            <w:r w:rsidR="00106AE8" w:rsidRPr="005B17D3">
              <w:t xml:space="preserve"> 06/06/2019)</w:t>
            </w:r>
          </w:p>
        </w:tc>
        <w:tc>
          <w:tcPr>
            <w:tcW w:w="5130" w:type="dxa"/>
            <w:vAlign w:val="center"/>
          </w:tcPr>
          <w:p w14:paraId="4E32A5FB" w14:textId="77777777" w:rsidR="004C2F3B" w:rsidRPr="005B17D3" w:rsidRDefault="004C2F3B" w:rsidP="00EF3896">
            <w:pPr>
              <w:pStyle w:val="BodyTextBullet1"/>
            </w:pPr>
            <w:r w:rsidRPr="005B17D3">
              <w:t>Enrolled Veterans who are waiting more than 30 days for an appointment from the date clinically determined by his or her VA health care provider or the date the Veteran wishes to be seen if there is no clinically determined date.</w:t>
            </w:r>
          </w:p>
          <w:p w14:paraId="6280B56D" w14:textId="77777777" w:rsidR="00EA1BC9" w:rsidRPr="005B17D3" w:rsidRDefault="004C2F3B" w:rsidP="00EF3896">
            <w:pPr>
              <w:pStyle w:val="BodyTextBullet1"/>
            </w:pPr>
            <w:r w:rsidRPr="005B17D3">
              <w:t xml:space="preserve">Wait-Time eligibility is a Veterans Choice eligibility that will no longer be assigned once Veterans Choice ends on June 6, 2019. </w:t>
            </w:r>
          </w:p>
          <w:p w14:paraId="36CA4C06" w14:textId="77777777" w:rsidR="00EA1BC9" w:rsidRPr="005B17D3" w:rsidRDefault="00EA1BC9" w:rsidP="00EF3896">
            <w:pPr>
              <w:pStyle w:val="BodyTextBullet1"/>
            </w:pPr>
          </w:p>
          <w:p w14:paraId="08166242" w14:textId="27641CCE" w:rsidR="004C2F3B" w:rsidRPr="005B17D3" w:rsidRDefault="00EA1BC9" w:rsidP="00474E83">
            <w:pPr>
              <w:pStyle w:val="NoteLightbulb"/>
            </w:pPr>
            <w:r w:rsidRPr="005B17D3">
              <w:rPr>
                <w:b/>
              </w:rPr>
              <w:t>Note:</w:t>
            </w:r>
            <w:r w:rsidRPr="005B17D3">
              <w:t xml:space="preserve"> </w:t>
            </w:r>
            <w:r w:rsidR="007513A6" w:rsidRPr="005B17D3">
              <w:t xml:space="preserve">Wait-Time eligibility will be retained the </w:t>
            </w:r>
            <w:r w:rsidR="006204FA" w:rsidRPr="005B17D3">
              <w:t>Veterans</w:t>
            </w:r>
            <w:r w:rsidR="007513A6" w:rsidRPr="005B17D3">
              <w:t xml:space="preserve"> Community Care Determination History.</w:t>
            </w:r>
          </w:p>
        </w:tc>
      </w:tr>
      <w:tr w:rsidR="004C2F3B" w:rsidRPr="005B17D3" w14:paraId="786844EF" w14:textId="77777777" w:rsidTr="004C2F3B">
        <w:tc>
          <w:tcPr>
            <w:tcW w:w="4135" w:type="dxa"/>
            <w:vAlign w:val="center"/>
          </w:tcPr>
          <w:p w14:paraId="4984CE01" w14:textId="44182963" w:rsidR="004C2F3B" w:rsidRPr="005B17D3" w:rsidRDefault="004C2F3B" w:rsidP="00EF3896">
            <w:pPr>
              <w:pStyle w:val="BodyTextBullet1"/>
            </w:pPr>
            <w:r w:rsidRPr="005B17D3">
              <w:t>Mileage</w:t>
            </w:r>
            <w:r w:rsidR="00106AE8" w:rsidRPr="005B17D3">
              <w:t xml:space="preserve"> (No longer assigned as of 06/06/2019)</w:t>
            </w:r>
          </w:p>
        </w:tc>
        <w:tc>
          <w:tcPr>
            <w:tcW w:w="5130" w:type="dxa"/>
            <w:vAlign w:val="center"/>
          </w:tcPr>
          <w:p w14:paraId="06DFD41C" w14:textId="77777777" w:rsidR="004C2F3B" w:rsidRPr="005B17D3" w:rsidRDefault="004C2F3B" w:rsidP="00EF3896">
            <w:pPr>
              <w:pStyle w:val="BodyTextBullet1"/>
            </w:pPr>
            <w:r w:rsidRPr="005B17D3">
              <w:t>Enrolled Veterans who meet mileage criteria as described in the Veterans Choice legislation of 2014.</w:t>
            </w:r>
          </w:p>
          <w:p w14:paraId="1F1944D5" w14:textId="2C51CF90" w:rsidR="00BE1A73" w:rsidRPr="005B17D3" w:rsidRDefault="004C2F3B" w:rsidP="00EF3896">
            <w:pPr>
              <w:pStyle w:val="BodyTextBullet1"/>
            </w:pPr>
            <w:r w:rsidRPr="005B17D3">
              <w:t xml:space="preserve">Drive distance is calculated from the </w:t>
            </w:r>
            <w:r w:rsidR="006204FA" w:rsidRPr="005B17D3">
              <w:t>Veterans</w:t>
            </w:r>
            <w:r w:rsidRPr="005B17D3">
              <w:t xml:space="preserve"> residence to the nearest VA</w:t>
            </w:r>
            <w:r w:rsidR="00F301AE" w:rsidRPr="005B17D3">
              <w:t>CAA</w:t>
            </w:r>
            <w:r w:rsidRPr="005B17D3">
              <w:t xml:space="preserve"> facility. </w:t>
            </w:r>
          </w:p>
          <w:p w14:paraId="685A27CC" w14:textId="77777777" w:rsidR="00BE1A73" w:rsidRPr="005B17D3" w:rsidRDefault="00BE1A73" w:rsidP="00EF3896">
            <w:pPr>
              <w:pStyle w:val="BodyTextBullet1"/>
            </w:pPr>
          </w:p>
          <w:p w14:paraId="53D8DE2F" w14:textId="27725601" w:rsidR="004C2F3B" w:rsidRPr="005B17D3" w:rsidRDefault="004C2F3B" w:rsidP="00EF3896">
            <w:pPr>
              <w:pStyle w:val="BodyTextBullet1"/>
            </w:pPr>
            <w:r w:rsidRPr="005B17D3">
              <w:t>Mileage is a Veterans Choice eligibility that will no longer be assigned once Veterans Choice ends at the start of the MISSION Act on June 6, 2019. The Veterans Choice Mileage eligibility rules will be used in determining MISSION Act grandfather eligibility but will not be assigned as an eligibility. Mileage eligibility.</w:t>
            </w:r>
          </w:p>
          <w:p w14:paraId="4B16669C" w14:textId="77777777" w:rsidR="00326D93" w:rsidRPr="005B17D3" w:rsidRDefault="00326D93" w:rsidP="00EF3896">
            <w:pPr>
              <w:pStyle w:val="BodyTextBullet1"/>
            </w:pPr>
          </w:p>
          <w:p w14:paraId="41D08AC3" w14:textId="3430FB46" w:rsidR="004C2F3B" w:rsidRPr="005B17D3" w:rsidRDefault="00326D93" w:rsidP="00474E83">
            <w:pPr>
              <w:pStyle w:val="NoteLightbulb"/>
            </w:pPr>
            <w:r w:rsidRPr="005B17D3">
              <w:rPr>
                <w:b/>
              </w:rPr>
              <w:t>Note:</w:t>
            </w:r>
            <w:r w:rsidRPr="005B17D3">
              <w:t xml:space="preserve"> </w:t>
            </w:r>
            <w:r w:rsidR="00F301AE" w:rsidRPr="005B17D3">
              <w:t xml:space="preserve">Mileage eligibility will be retained in the </w:t>
            </w:r>
            <w:r w:rsidR="006204FA" w:rsidRPr="005B17D3">
              <w:t>Veterans</w:t>
            </w:r>
            <w:r w:rsidR="00F301AE" w:rsidRPr="005B17D3">
              <w:t xml:space="preserve"> Community Care Determination History.</w:t>
            </w:r>
          </w:p>
        </w:tc>
      </w:tr>
      <w:tr w:rsidR="004C2F3B" w:rsidRPr="005B17D3" w14:paraId="56FAF9C6" w14:textId="77777777" w:rsidTr="004C2F3B">
        <w:tc>
          <w:tcPr>
            <w:tcW w:w="4135" w:type="dxa"/>
            <w:vAlign w:val="center"/>
          </w:tcPr>
          <w:p w14:paraId="53298CD1" w14:textId="77777777" w:rsidR="004C2F3B" w:rsidRPr="005B17D3" w:rsidRDefault="004C2F3B" w:rsidP="00EF3896">
            <w:pPr>
              <w:pStyle w:val="BodyTextBullet1"/>
            </w:pPr>
            <w:r w:rsidRPr="005B17D3">
              <w:t>Hardship</w:t>
            </w:r>
          </w:p>
        </w:tc>
        <w:tc>
          <w:tcPr>
            <w:tcW w:w="5130" w:type="dxa"/>
            <w:vAlign w:val="center"/>
          </w:tcPr>
          <w:p w14:paraId="7C0C21D6" w14:textId="77777777" w:rsidR="004C2F3B" w:rsidRPr="005B17D3" w:rsidRDefault="004C2F3B" w:rsidP="00EF3896">
            <w:pPr>
              <w:pStyle w:val="BodyTextBullet1"/>
            </w:pPr>
            <w:r w:rsidRPr="005B17D3">
              <w:t>Hardship is a Veterans Choice eligibility that will become a Veterans Community Care eligibility at the start of MISSION Act on June 6, 2019 and it will continue to be assigned. The following eligibilities are assigned as a Hardship:</w:t>
            </w:r>
          </w:p>
          <w:p w14:paraId="787B0EDE" w14:textId="4751EACB" w:rsidR="004C2F3B" w:rsidRPr="005B17D3" w:rsidRDefault="004C2F3B" w:rsidP="001470FA">
            <w:pPr>
              <w:pStyle w:val="BodyTextBullet1"/>
              <w:numPr>
                <w:ilvl w:val="0"/>
                <w:numId w:val="351"/>
              </w:numPr>
            </w:pPr>
            <w:r w:rsidRPr="005B17D3">
              <w:t>Unusual or Excessive Burden (UEXB) provisions aa, bb, cc - This is retrieved from the VCL-Geoburden clinic via the Corporate Data Warehouse (CDW).</w:t>
            </w:r>
          </w:p>
          <w:p w14:paraId="2CA93B39" w14:textId="7351CC80" w:rsidR="00CF4F02" w:rsidRPr="005B17D3" w:rsidRDefault="00CF4F02" w:rsidP="00EF3896">
            <w:pPr>
              <w:pStyle w:val="BodyTextBullet1"/>
            </w:pPr>
          </w:p>
          <w:p w14:paraId="241F3FB1" w14:textId="2EBD5C49" w:rsidR="00CF4F02" w:rsidRPr="005B17D3" w:rsidRDefault="00CF4F02" w:rsidP="00474E83">
            <w:pPr>
              <w:pStyle w:val="NoteLightbulb"/>
            </w:pPr>
            <w:r w:rsidRPr="005B17D3">
              <w:rPr>
                <w:b/>
              </w:rPr>
              <w:t>Note:</w:t>
            </w:r>
            <w:r w:rsidRPr="005B17D3">
              <w:t xml:space="preserve"> No new legacy Hardships will be added only new consults.</w:t>
            </w:r>
          </w:p>
          <w:p w14:paraId="3A6A4A46" w14:textId="77777777" w:rsidR="00CF4F02" w:rsidRPr="005B17D3" w:rsidRDefault="00CF4F02" w:rsidP="00EF3896">
            <w:pPr>
              <w:pStyle w:val="BodyTextBullet1"/>
            </w:pPr>
          </w:p>
          <w:p w14:paraId="23F64BDE" w14:textId="77777777" w:rsidR="004C2F3B" w:rsidRPr="005B17D3" w:rsidRDefault="004C2F3B" w:rsidP="001470FA">
            <w:pPr>
              <w:pStyle w:val="BodyTextBullet1"/>
              <w:numPr>
                <w:ilvl w:val="0"/>
                <w:numId w:val="351"/>
              </w:numPr>
            </w:pPr>
            <w:r w:rsidRPr="005B17D3">
              <w:t>Air, Boat, or Ferry - Enrolled Veterans who reside 40 miles or less from the closest VA medical facility are eligible for the Community Care Program (CCP) are required to travel by air, boat, or ferry to reach a VA medical facility can be eligible for CCP. This is retrieved from the VCL-AirBoatFerry clinic via the Corporate Data Warehouse (CDW).</w:t>
            </w:r>
          </w:p>
          <w:p w14:paraId="3AC948CF" w14:textId="4CED9450" w:rsidR="004C2F3B" w:rsidRPr="005B17D3" w:rsidRDefault="004C2F3B" w:rsidP="001470FA">
            <w:pPr>
              <w:pStyle w:val="BodyTextBullet1"/>
              <w:numPr>
                <w:ilvl w:val="0"/>
                <w:numId w:val="351"/>
              </w:numPr>
            </w:pPr>
            <w:r w:rsidRPr="005B17D3">
              <w:t>The consult “</w:t>
            </w:r>
            <w:r w:rsidR="00725210" w:rsidRPr="005B17D3">
              <w:t>COMMUNITY CARE – HARDSHIP DETERMINATION</w:t>
            </w:r>
            <w:r w:rsidRPr="005B17D3">
              <w:t xml:space="preserve">” </w:t>
            </w:r>
            <w:r w:rsidR="0086623C" w:rsidRPr="005B17D3">
              <w:t>goes</w:t>
            </w:r>
            <w:r w:rsidRPr="005B17D3">
              <w:t xml:space="preserve"> into effect with the MISSION Act on June </w:t>
            </w:r>
            <w:r w:rsidR="00725210" w:rsidRPr="005B17D3">
              <w:t>15th</w:t>
            </w:r>
            <w:r w:rsidRPr="005B17D3">
              <w:t>, 2019.</w:t>
            </w:r>
          </w:p>
        </w:tc>
      </w:tr>
      <w:tr w:rsidR="004C2F3B" w:rsidRPr="005B17D3" w14:paraId="240EBAE8" w14:textId="77777777" w:rsidTr="004C2F3B">
        <w:tc>
          <w:tcPr>
            <w:tcW w:w="4135" w:type="dxa"/>
            <w:vAlign w:val="center"/>
          </w:tcPr>
          <w:p w14:paraId="754D1331" w14:textId="77391EE5" w:rsidR="004C2F3B" w:rsidRPr="005B17D3" w:rsidRDefault="004C2F3B" w:rsidP="00EF3896">
            <w:pPr>
              <w:pStyle w:val="BodyTextBullet1"/>
            </w:pPr>
            <w:r w:rsidRPr="005B17D3">
              <w:t>No</w:t>
            </w:r>
            <w:r w:rsidR="00F61CB4" w:rsidRPr="005B17D3">
              <w:t xml:space="preserve">t </w:t>
            </w:r>
            <w:r w:rsidR="0086623C" w:rsidRPr="005B17D3">
              <w:t>E</w:t>
            </w:r>
            <w:r w:rsidR="00F61CB4" w:rsidRPr="005B17D3">
              <w:t>ligible</w:t>
            </w:r>
          </w:p>
        </w:tc>
        <w:tc>
          <w:tcPr>
            <w:tcW w:w="5130" w:type="dxa"/>
            <w:vAlign w:val="center"/>
          </w:tcPr>
          <w:p w14:paraId="28E63F14" w14:textId="112226A5" w:rsidR="004C2F3B" w:rsidRPr="005B17D3" w:rsidRDefault="004C2F3B" w:rsidP="00EF3896">
            <w:pPr>
              <w:pStyle w:val="BodyTextBullet1"/>
            </w:pPr>
            <w:r w:rsidRPr="005B17D3">
              <w:t>Veterans who were eligible for the CCP and are no</w:t>
            </w:r>
            <w:r w:rsidR="00D174B5" w:rsidRPr="005B17D3">
              <w:t xml:space="preserve">t </w:t>
            </w:r>
            <w:r w:rsidRPr="005B17D3">
              <w:t>eligible based on current enrollment status. “No</w:t>
            </w:r>
            <w:r w:rsidR="00D174B5" w:rsidRPr="005B17D3">
              <w:t>t eligible</w:t>
            </w:r>
            <w:r w:rsidRPr="005B17D3">
              <w:t xml:space="preserve">” is a Veterans Choice eligibility that will become a Veterans Community Care eligibility at the start of MISSION Act on June 6, 2019 and it will continue to be assigned. </w:t>
            </w:r>
          </w:p>
        </w:tc>
      </w:tr>
      <w:tr w:rsidR="004C2F3B" w:rsidRPr="005B17D3" w14:paraId="29EFA01B" w14:textId="77777777" w:rsidTr="004C2F3B">
        <w:tc>
          <w:tcPr>
            <w:tcW w:w="4135" w:type="dxa"/>
            <w:vAlign w:val="center"/>
          </w:tcPr>
          <w:p w14:paraId="64252B8C" w14:textId="77777777" w:rsidR="004C2F3B" w:rsidRPr="005B17D3" w:rsidRDefault="004C2F3B" w:rsidP="00EF3896">
            <w:pPr>
              <w:autoSpaceDE w:val="0"/>
              <w:autoSpaceDN w:val="0"/>
              <w:adjustRightInd w:val="0"/>
              <w:spacing w:before="100" w:after="100"/>
            </w:pPr>
            <w:r w:rsidRPr="005B17D3">
              <w:t>Grandfathered</w:t>
            </w:r>
          </w:p>
        </w:tc>
        <w:tc>
          <w:tcPr>
            <w:tcW w:w="5130" w:type="dxa"/>
            <w:vAlign w:val="center"/>
          </w:tcPr>
          <w:p w14:paraId="01048ED4" w14:textId="77777777" w:rsidR="004C2F3B" w:rsidRPr="005B17D3" w:rsidRDefault="004C2F3B" w:rsidP="00EF3896">
            <w:pPr>
              <w:pStyle w:val="BodyTextBullet1"/>
            </w:pPr>
            <w:r w:rsidRPr="005B17D3">
              <w:t>A new eligibility for enrolled Veterans who were driving distance-eligible under Veterans Choice. Grandfathered Veterans have their eligibility extended from Veterans Choice to the new Community Care Program established under the MISSION Act.</w:t>
            </w:r>
          </w:p>
          <w:p w14:paraId="26E7FCE3" w14:textId="77777777" w:rsidR="004C2F3B" w:rsidRPr="005B17D3" w:rsidRDefault="004C2F3B" w:rsidP="00EF3896">
            <w:pPr>
              <w:pStyle w:val="BodyTextBullet1"/>
            </w:pPr>
            <w:r w:rsidRPr="005B17D3">
              <w:t>There are two groups of Grandfathered Veterans:</w:t>
            </w:r>
          </w:p>
          <w:p w14:paraId="2CDD47D7" w14:textId="77777777" w:rsidR="004C2F3B" w:rsidRPr="005B17D3" w:rsidRDefault="004C2F3B" w:rsidP="001470FA">
            <w:pPr>
              <w:pStyle w:val="BodyTextBullet1"/>
              <w:numPr>
                <w:ilvl w:val="0"/>
                <w:numId w:val="352"/>
              </w:numPr>
            </w:pPr>
            <w:r w:rsidRPr="005B17D3">
              <w:t>Five Populated Density States</w:t>
            </w:r>
          </w:p>
          <w:p w14:paraId="4019CB00" w14:textId="77777777" w:rsidR="004C2F3B" w:rsidRPr="005B17D3" w:rsidRDefault="004C2F3B" w:rsidP="001470FA">
            <w:pPr>
              <w:pStyle w:val="BodyTextBullet1"/>
              <w:numPr>
                <w:ilvl w:val="0"/>
                <w:numId w:val="352"/>
              </w:numPr>
            </w:pPr>
            <w:r w:rsidRPr="005B17D3">
              <w:t>Received Title 38 Care</w:t>
            </w:r>
          </w:p>
          <w:p w14:paraId="388D908F" w14:textId="77777777" w:rsidR="004C2F3B" w:rsidRPr="005B17D3" w:rsidRDefault="004C2F3B" w:rsidP="00EF3896">
            <w:pPr>
              <w:pStyle w:val="BodyTextBullet1"/>
            </w:pPr>
            <w:r w:rsidRPr="005B17D3">
              <w:t>Both groups require that the Veteran (1) be distance-eligible on the day before the MISSION Act was signed (June 5,2018), and (2) is distance-eligible under Veterans Choice rules as of the start of the MISSION Act on June 6, 2019.</w:t>
            </w:r>
          </w:p>
        </w:tc>
      </w:tr>
      <w:tr w:rsidR="004C2F3B" w:rsidRPr="005B17D3" w14:paraId="5805C90D" w14:textId="77777777" w:rsidTr="004C2F3B">
        <w:tc>
          <w:tcPr>
            <w:tcW w:w="4135" w:type="dxa"/>
            <w:vAlign w:val="center"/>
          </w:tcPr>
          <w:p w14:paraId="68DE03B3" w14:textId="2D45A25F" w:rsidR="004C2F3B" w:rsidRPr="005B17D3" w:rsidRDefault="0086623C" w:rsidP="00EF3896">
            <w:pPr>
              <w:pStyle w:val="BodyTextBullet1"/>
            </w:pPr>
            <w:r w:rsidRPr="005B17D3">
              <w:t xml:space="preserve">State </w:t>
            </w:r>
            <w:r w:rsidR="004C2F3B" w:rsidRPr="005B17D3">
              <w:t xml:space="preserve">No Full-Service </w:t>
            </w:r>
            <w:r w:rsidRPr="005B17D3">
              <w:t>VA</w:t>
            </w:r>
          </w:p>
        </w:tc>
        <w:tc>
          <w:tcPr>
            <w:tcW w:w="5130" w:type="dxa"/>
            <w:vAlign w:val="center"/>
          </w:tcPr>
          <w:p w14:paraId="2840C657" w14:textId="69730AE8" w:rsidR="004C2F3B" w:rsidRPr="005B17D3" w:rsidRDefault="004C2F3B" w:rsidP="00EF3896">
            <w:pPr>
              <w:pStyle w:val="BodyTextBullet1"/>
            </w:pPr>
            <w:r w:rsidRPr="005B17D3">
              <w:t>Enrolled Veterans who reside in a state with no full-service VA health care facility. This eligibility will be determined and assigned with the start of the MISSION Act on June 6,</w:t>
            </w:r>
            <w:r w:rsidR="00382675" w:rsidRPr="005B17D3">
              <w:t xml:space="preserve"> </w:t>
            </w:r>
            <w:r w:rsidRPr="005B17D3">
              <w:t>2019.</w:t>
            </w:r>
          </w:p>
        </w:tc>
      </w:tr>
      <w:tr w:rsidR="004C2F3B" w:rsidRPr="005B17D3" w14:paraId="217E4C32" w14:textId="77777777" w:rsidTr="004C2F3B">
        <w:tc>
          <w:tcPr>
            <w:tcW w:w="4135" w:type="dxa"/>
            <w:vAlign w:val="center"/>
          </w:tcPr>
          <w:p w14:paraId="70FEE291" w14:textId="77777777" w:rsidR="004C2F3B" w:rsidRPr="005B17D3" w:rsidRDefault="004C2F3B" w:rsidP="00EF3896">
            <w:pPr>
              <w:pStyle w:val="BodyTextBullet1"/>
            </w:pPr>
            <w:r w:rsidRPr="005B17D3">
              <w:t>Urgent Care</w:t>
            </w:r>
          </w:p>
        </w:tc>
        <w:tc>
          <w:tcPr>
            <w:tcW w:w="5130" w:type="dxa"/>
            <w:vAlign w:val="center"/>
          </w:tcPr>
          <w:p w14:paraId="7D46D5A0" w14:textId="0405B86C" w:rsidR="004C2F3B" w:rsidRPr="005B17D3" w:rsidRDefault="004C2F3B" w:rsidP="00EF3896">
            <w:pPr>
              <w:pStyle w:val="BodyTextBullet1"/>
            </w:pPr>
            <w:r w:rsidRPr="005B17D3">
              <w:t>Enrolled Veterans who have received Title 38 care within the past two years meet the administrative eligibility for non-VA Urgent Care services. This eligibility will be determined and assigned with the start of the MISSION Act on June 6,</w:t>
            </w:r>
            <w:r w:rsidR="00382675" w:rsidRPr="005B17D3">
              <w:t xml:space="preserve"> </w:t>
            </w:r>
            <w:r w:rsidRPr="005B17D3">
              <w:t>2019.</w:t>
            </w:r>
          </w:p>
        </w:tc>
      </w:tr>
    </w:tbl>
    <w:p w14:paraId="053DD164" w14:textId="77777777" w:rsidR="004C2F3B" w:rsidRPr="005B17D3" w:rsidRDefault="004C2F3B" w:rsidP="00EF3896">
      <w:pPr>
        <w:autoSpaceDE w:val="0"/>
        <w:autoSpaceDN w:val="0"/>
        <w:adjustRightInd w:val="0"/>
        <w:spacing w:before="100" w:after="100"/>
      </w:pPr>
    </w:p>
    <w:p w14:paraId="2F9697C9" w14:textId="77777777" w:rsidR="004C2F3B" w:rsidRPr="005B17D3" w:rsidRDefault="004C2F3B" w:rsidP="00474E83">
      <w:pPr>
        <w:pStyle w:val="NoteLightbulb"/>
        <w:rPr>
          <w:b/>
        </w:rPr>
      </w:pPr>
      <w:r w:rsidRPr="005B17D3">
        <w:rPr>
          <w:b/>
        </w:rPr>
        <w:t xml:space="preserve">Notes: </w:t>
      </w:r>
    </w:p>
    <w:p w14:paraId="3F49C52C" w14:textId="77777777" w:rsidR="004C2F3B" w:rsidRPr="005B17D3" w:rsidRDefault="004C2F3B" w:rsidP="00474E83">
      <w:pPr>
        <w:pStyle w:val="NoteYellowBullet"/>
      </w:pPr>
      <w:r w:rsidRPr="005B17D3">
        <w:t>Veterans may be determined to be no longer eligible for the Community Care Program, or not eligible for the Community Care Program, or eligible for the Community Care Program, but no longer eligible for Community Care Services.</w:t>
      </w:r>
    </w:p>
    <w:p w14:paraId="0C1E09F2" w14:textId="7F022E88" w:rsidR="004C2F3B" w:rsidRPr="005B17D3" w:rsidRDefault="004C2F3B" w:rsidP="00474E83">
      <w:pPr>
        <w:pStyle w:val="NoteYellowBullet"/>
      </w:pPr>
      <w:r w:rsidRPr="005B17D3">
        <w:t>The Enrollment System checks for a Mail Stop Indicator on the Veterans Record. This data is coming in from MVI</w:t>
      </w:r>
      <w:r w:rsidR="00CC366C" w:rsidRPr="005B17D3">
        <w:t>,</w:t>
      </w:r>
      <w:r w:rsidRPr="005B17D3">
        <w:t xml:space="preserve"> so a Date of Death is not necessarily on the Veterans Record but the VA knows the Veteran is deceased. If MAIL_STOP_REASON is equal to “Unverified Date of Death indicated from MVI correlation”, then exclude from the population that would be otherwise eligible for a Community Care </w:t>
      </w:r>
      <w:r w:rsidR="009E7892" w:rsidRPr="005B17D3">
        <w:t>VHAP</w:t>
      </w:r>
      <w:r w:rsidRPr="005B17D3">
        <w:t>. In this scenario, the VCE_Indicator would also be set to Null.</w:t>
      </w:r>
    </w:p>
    <w:p w14:paraId="77703E09" w14:textId="77777777" w:rsidR="004C2F3B" w:rsidRPr="005B17D3" w:rsidRDefault="004C2F3B" w:rsidP="00EF3896">
      <w:pPr>
        <w:autoSpaceDE w:val="0"/>
        <w:autoSpaceDN w:val="0"/>
        <w:adjustRightInd w:val="0"/>
        <w:spacing w:before="100" w:after="100"/>
        <w:ind w:left="360"/>
      </w:pPr>
    </w:p>
    <w:p w14:paraId="2808D728" w14:textId="52598135" w:rsidR="004C2F3B" w:rsidRPr="005B17D3" w:rsidRDefault="004C2F3B" w:rsidP="00EF3896">
      <w:pPr>
        <w:pStyle w:val="ProcedureTitle"/>
        <w:rPr>
          <w:rStyle w:val="Hyperlink"/>
          <w:szCs w:val="24"/>
        </w:rPr>
      </w:pPr>
      <w:bookmarkStart w:id="1628" w:name="BasicEligibility"/>
      <w:bookmarkStart w:id="1629" w:name="_Hlk6323838"/>
      <w:bookmarkEnd w:id="1628"/>
      <w:r w:rsidRPr="005B17D3">
        <w:t xml:space="preserve">... determine if the Veteran </w:t>
      </w:r>
      <w:bookmarkStart w:id="1630" w:name="DetermineBasicQualCCP"/>
      <w:bookmarkEnd w:id="1630"/>
      <w:r w:rsidRPr="005B17D3">
        <w:t xml:space="preserve">meets the Basic qualifications for Community Care Program? </w:t>
      </w:r>
      <w:r w:rsidR="00BF6D38" w:rsidRPr="005B17D3">
        <w:t xml:space="preserve"> </w:t>
      </w:r>
      <w:hyperlink w:anchor="CCPEligibility" w:history="1">
        <w:r w:rsidR="007F2A84" w:rsidRPr="005B17D3">
          <w:rPr>
            <w:rStyle w:val="Hyperlink"/>
            <w:szCs w:val="24"/>
          </w:rPr>
          <w:t>[back]</w:t>
        </w:r>
      </w:hyperlink>
    </w:p>
    <w:p w14:paraId="7632E4FB" w14:textId="061E3E5A" w:rsidR="004C2F3B" w:rsidRPr="005B17D3" w:rsidRDefault="003A311B" w:rsidP="00EF3896">
      <w:pPr>
        <w:autoSpaceDE w:val="0"/>
        <w:autoSpaceDN w:val="0"/>
        <w:adjustRightInd w:val="0"/>
        <w:spacing w:before="100" w:after="100"/>
      </w:pPr>
      <w:r w:rsidRPr="005B17D3">
        <w:t xml:space="preserve">When determining enrollment for Basic, </w:t>
      </w:r>
      <w:r w:rsidR="004C2F3B" w:rsidRPr="005B17D3">
        <w:t>the following</w:t>
      </w:r>
      <w:r w:rsidRPr="005B17D3">
        <w:t xml:space="preserve"> below must be met for the Veteran to qualify for the Community Care Program:</w:t>
      </w:r>
    </w:p>
    <w:p w14:paraId="19876E04" w14:textId="77777777" w:rsidR="004C2F3B" w:rsidRPr="005B17D3" w:rsidRDefault="004C2F3B" w:rsidP="001470FA">
      <w:pPr>
        <w:pStyle w:val="BodyTextBullet1"/>
        <w:numPr>
          <w:ilvl w:val="0"/>
          <w:numId w:val="372"/>
        </w:numPr>
      </w:pPr>
      <w:r w:rsidRPr="005B17D3">
        <w:t>Veteran record is not a deprecated record.</w:t>
      </w:r>
    </w:p>
    <w:p w14:paraId="7B945A9A" w14:textId="52065953" w:rsidR="004C2F3B" w:rsidRPr="005B17D3" w:rsidRDefault="006204FA" w:rsidP="001470FA">
      <w:pPr>
        <w:pStyle w:val="BodyTextBullet1"/>
        <w:numPr>
          <w:ilvl w:val="0"/>
          <w:numId w:val="372"/>
        </w:numPr>
      </w:pPr>
      <w:r w:rsidRPr="005B17D3">
        <w:t>Veterans</w:t>
      </w:r>
      <w:r w:rsidR="004C2F3B" w:rsidRPr="005B17D3">
        <w:t xml:space="preserve"> current enrollment status is not one of the “not enrolled” statuses and the Veteran does not have a previous period of valid enrollment</w:t>
      </w:r>
    </w:p>
    <w:p w14:paraId="0564CD45" w14:textId="77777777" w:rsidR="004C2F3B" w:rsidRPr="005B17D3" w:rsidRDefault="004C2F3B" w:rsidP="001470FA">
      <w:pPr>
        <w:pStyle w:val="BodyTextBullet1"/>
        <w:numPr>
          <w:ilvl w:val="0"/>
          <w:numId w:val="372"/>
        </w:numPr>
      </w:pPr>
      <w:r w:rsidRPr="005B17D3">
        <w:t>Mail stop reason in the Enrollment Status is not “Unverified Date of Death indicated from MVI correlation”.</w:t>
      </w:r>
    </w:p>
    <w:p w14:paraId="07238558" w14:textId="64F7E877" w:rsidR="004C2F3B" w:rsidRPr="005B17D3" w:rsidRDefault="004C2F3B" w:rsidP="001470FA">
      <w:pPr>
        <w:pStyle w:val="BodyTextBullet1"/>
        <w:numPr>
          <w:ilvl w:val="0"/>
          <w:numId w:val="373"/>
        </w:numPr>
      </w:pPr>
      <w:r w:rsidRPr="005B17D3">
        <w:t>Records in PERSON_MERGE table with DEPRECATED_PERSON_ID equal to PERSON_ID.</w:t>
      </w:r>
    </w:p>
    <w:p w14:paraId="159E1951" w14:textId="77777777" w:rsidR="007922EF" w:rsidRPr="005B17D3" w:rsidRDefault="007922EF" w:rsidP="00EF3896">
      <w:pPr>
        <w:autoSpaceDE w:val="0"/>
        <w:autoSpaceDN w:val="0"/>
        <w:adjustRightInd w:val="0"/>
        <w:spacing w:before="100" w:after="100"/>
        <w:ind w:left="360"/>
      </w:pPr>
    </w:p>
    <w:p w14:paraId="78BF3A10" w14:textId="2EABF421" w:rsidR="004C2F3B" w:rsidRPr="005B17D3" w:rsidRDefault="004C2F3B" w:rsidP="00EF3896">
      <w:pPr>
        <w:pStyle w:val="BodyTextBullet1"/>
      </w:pPr>
      <w:r w:rsidRPr="005B17D3">
        <w:t>AND at least one of the following is true:</w:t>
      </w:r>
    </w:p>
    <w:p w14:paraId="15C16437" w14:textId="77777777" w:rsidR="007922EF" w:rsidRPr="005B17D3" w:rsidRDefault="007922EF" w:rsidP="00EF3896">
      <w:pPr>
        <w:pStyle w:val="BodyTextBullet1"/>
      </w:pPr>
    </w:p>
    <w:p w14:paraId="5B236163" w14:textId="32B27EE5" w:rsidR="004C2F3B" w:rsidRPr="005B17D3" w:rsidRDefault="006204FA" w:rsidP="001470FA">
      <w:pPr>
        <w:pStyle w:val="BodyTextBullet1"/>
        <w:numPr>
          <w:ilvl w:val="0"/>
          <w:numId w:val="374"/>
        </w:numPr>
      </w:pPr>
      <w:r w:rsidRPr="005B17D3">
        <w:t>Veterans</w:t>
      </w:r>
      <w:r w:rsidR="004C2F3B" w:rsidRPr="005B17D3">
        <w:t xml:space="preserve"> current enrollment status is “Verified”.</w:t>
      </w:r>
    </w:p>
    <w:p w14:paraId="775BEA41" w14:textId="0FAFB4C2" w:rsidR="004C2F3B" w:rsidRPr="005B17D3" w:rsidRDefault="006204FA" w:rsidP="001470FA">
      <w:pPr>
        <w:pStyle w:val="BodyTextBullet1"/>
        <w:numPr>
          <w:ilvl w:val="0"/>
          <w:numId w:val="374"/>
        </w:numPr>
      </w:pPr>
      <w:r w:rsidRPr="005B17D3">
        <w:t>Veterans</w:t>
      </w:r>
      <w:r w:rsidR="004C2F3B" w:rsidRPr="005B17D3">
        <w:t xml:space="preserve"> current enrollment status is one of the “not enrolled” statuses: “Pending”; “Means Test Required or Pending”; “Purple Heart Unconfirmed” AND the Veteran has a previous period of valid enrollment.</w:t>
      </w:r>
    </w:p>
    <w:bookmarkEnd w:id="1629"/>
    <w:p w14:paraId="417AE57B" w14:textId="77777777" w:rsidR="004C2F3B" w:rsidRPr="005B17D3" w:rsidRDefault="004C2F3B" w:rsidP="00EF3896">
      <w:pPr>
        <w:autoSpaceDE w:val="0"/>
        <w:autoSpaceDN w:val="0"/>
        <w:adjustRightInd w:val="0"/>
        <w:spacing w:before="100" w:after="100"/>
      </w:pPr>
    </w:p>
    <w:p w14:paraId="22C277E0" w14:textId="7DAEB3B4" w:rsidR="004C2F3B" w:rsidRPr="005B17D3" w:rsidRDefault="004C2F3B" w:rsidP="00EF3896">
      <w:pPr>
        <w:pStyle w:val="ProcedureTitle"/>
      </w:pPr>
      <w:r w:rsidRPr="005B17D3">
        <w:t>... determine if the Veteran meets th</w:t>
      </w:r>
      <w:bookmarkStart w:id="1631" w:name="DetermineInitialPopulation"/>
      <w:bookmarkEnd w:id="1631"/>
      <w:r w:rsidRPr="005B17D3">
        <w:t>e criteria for Initial Population for Grandfather consideration?</w:t>
      </w:r>
      <w:r w:rsidRPr="005B17D3">
        <w:rPr>
          <w:u w:val="none"/>
        </w:rPr>
        <w:t xml:space="preserve"> </w:t>
      </w:r>
      <w:hyperlink w:anchor="CCPEligibility" w:history="1">
        <w:r w:rsidR="007F2A84" w:rsidRPr="005B17D3">
          <w:rPr>
            <w:rStyle w:val="Hyperlink"/>
            <w:szCs w:val="24"/>
          </w:rPr>
          <w:t>[back]</w:t>
        </w:r>
      </w:hyperlink>
    </w:p>
    <w:p w14:paraId="197D9E33" w14:textId="77777777" w:rsidR="004C2F3B" w:rsidRPr="005B17D3" w:rsidRDefault="004C2F3B" w:rsidP="00EF3896">
      <w:pPr>
        <w:pStyle w:val="BodyTextBullet1"/>
      </w:pPr>
      <w:r w:rsidRPr="005B17D3">
        <w:t xml:space="preserve">For Veterans assigned mileage on 6/5/2018, records will be marked “Yes” for the initial population for grandfather consideration, otherwise, the record will be marked “No”. </w:t>
      </w:r>
    </w:p>
    <w:p w14:paraId="032ACB7F" w14:textId="77777777" w:rsidR="004C2F3B" w:rsidRPr="005B17D3" w:rsidRDefault="004C2F3B" w:rsidP="00EF3896"/>
    <w:p w14:paraId="1BCD66C2" w14:textId="16ED7188" w:rsidR="004C2F3B" w:rsidRPr="005B17D3" w:rsidRDefault="004C2F3B" w:rsidP="00EF3896">
      <w:pPr>
        <w:pStyle w:val="ProcedureTitle"/>
      </w:pPr>
      <w:r w:rsidRPr="005B17D3">
        <w:t>... determine if the Veteran is eli</w:t>
      </w:r>
      <w:bookmarkStart w:id="1632" w:name="DetermineGrandfatherStatus"/>
      <w:bookmarkEnd w:id="1632"/>
      <w:r w:rsidRPr="005B17D3">
        <w:t>gible for Grandfather status?</w:t>
      </w:r>
      <w:r w:rsidRPr="005B17D3">
        <w:rPr>
          <w:u w:val="none"/>
        </w:rPr>
        <w:t xml:space="preserve"> </w:t>
      </w:r>
      <w:hyperlink w:anchor="CCPEligibility" w:history="1">
        <w:r w:rsidR="007F2A84" w:rsidRPr="005B17D3">
          <w:rPr>
            <w:rStyle w:val="Hyperlink"/>
            <w:szCs w:val="24"/>
          </w:rPr>
          <w:t>[back]</w:t>
        </w:r>
      </w:hyperlink>
    </w:p>
    <w:p w14:paraId="31EBECFB" w14:textId="1D6C586C" w:rsidR="004C2F3B" w:rsidRPr="005B17D3" w:rsidRDefault="004C2F3B" w:rsidP="001470FA">
      <w:pPr>
        <w:pStyle w:val="BodyTextBullet1"/>
        <w:numPr>
          <w:ilvl w:val="0"/>
          <w:numId w:val="353"/>
        </w:numPr>
      </w:pPr>
      <w:r w:rsidRPr="005B17D3">
        <w:t xml:space="preserve">Meets the basic Veterans Community Care Program qualifications (refer to the </w:t>
      </w:r>
      <w:hyperlink w:anchor="BasicEligibility" w:history="1">
        <w:r w:rsidRPr="005B17D3">
          <w:rPr>
            <w:color w:val="0000FF"/>
            <w:u w:val="single"/>
          </w:rPr>
          <w:t>Basic Qualifications for the Community Care Program</w:t>
        </w:r>
      </w:hyperlink>
      <w:r w:rsidRPr="005B17D3">
        <w:t>).</w:t>
      </w:r>
    </w:p>
    <w:p w14:paraId="42EF351F" w14:textId="77777777" w:rsidR="004C2F3B" w:rsidRPr="005B17D3" w:rsidRDefault="004C2F3B" w:rsidP="00EF3896">
      <w:pPr>
        <w:autoSpaceDE w:val="0"/>
        <w:autoSpaceDN w:val="0"/>
        <w:adjustRightInd w:val="0"/>
        <w:spacing w:before="100" w:after="100"/>
      </w:pPr>
    </w:p>
    <w:p w14:paraId="6DD5BB3A" w14:textId="77777777" w:rsidR="004C2F3B" w:rsidRPr="005B17D3" w:rsidRDefault="004C2F3B" w:rsidP="00EF3896">
      <w:pPr>
        <w:autoSpaceDE w:val="0"/>
        <w:autoSpaceDN w:val="0"/>
        <w:adjustRightInd w:val="0"/>
        <w:spacing w:before="100" w:after="100"/>
      </w:pPr>
      <w:r w:rsidRPr="005B17D3">
        <w:t>AND</w:t>
      </w:r>
    </w:p>
    <w:p w14:paraId="3B7C9F86" w14:textId="77777777" w:rsidR="004C2F3B" w:rsidRPr="005B17D3" w:rsidRDefault="004C2F3B" w:rsidP="00EF3896">
      <w:pPr>
        <w:autoSpaceDE w:val="0"/>
        <w:autoSpaceDN w:val="0"/>
        <w:adjustRightInd w:val="0"/>
        <w:spacing w:before="100" w:after="100"/>
      </w:pPr>
    </w:p>
    <w:p w14:paraId="3700B078" w14:textId="398D3316" w:rsidR="004C2F3B" w:rsidRPr="005B17D3" w:rsidRDefault="004C2F3B" w:rsidP="001470FA">
      <w:pPr>
        <w:pStyle w:val="BodyTextBullet1"/>
        <w:numPr>
          <w:ilvl w:val="0"/>
          <w:numId w:val="353"/>
        </w:numPr>
      </w:pPr>
      <w:r w:rsidRPr="005B17D3">
        <w:t>Determine if the Veteran eligible for mileage on 06/05/2018</w:t>
      </w:r>
      <w:r w:rsidR="002A0F7C" w:rsidRPr="005B17D3">
        <w:t>.</w:t>
      </w:r>
    </w:p>
    <w:p w14:paraId="307ECECD" w14:textId="77777777" w:rsidR="004C2F3B" w:rsidRPr="005B17D3" w:rsidRDefault="004C2F3B" w:rsidP="00EF3896">
      <w:pPr>
        <w:autoSpaceDE w:val="0"/>
        <w:autoSpaceDN w:val="0"/>
        <w:adjustRightInd w:val="0"/>
        <w:spacing w:before="100" w:after="100"/>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255"/>
        <w:gridCol w:w="7916"/>
      </w:tblGrid>
      <w:tr w:rsidR="004C2F3B" w:rsidRPr="005B17D3" w14:paraId="5DA5F81D" w14:textId="77777777" w:rsidTr="004C2F3B">
        <w:tc>
          <w:tcPr>
            <w:tcW w:w="1255" w:type="dxa"/>
            <w:shd w:val="clear" w:color="auto" w:fill="DEEAF6" w:themeFill="accent5" w:themeFillTint="33"/>
            <w:vAlign w:val="center"/>
          </w:tcPr>
          <w:p w14:paraId="0BD054D5" w14:textId="77777777" w:rsidR="004C2F3B" w:rsidRPr="005B17D3" w:rsidRDefault="004C2F3B" w:rsidP="00EF3896">
            <w:pPr>
              <w:autoSpaceDE w:val="0"/>
              <w:autoSpaceDN w:val="0"/>
              <w:adjustRightInd w:val="0"/>
              <w:spacing w:before="100" w:after="100"/>
              <w:rPr>
                <w:rFonts w:ascii="Arial" w:hAnsi="Arial" w:cs="Arial"/>
                <w:b/>
                <w:bCs/>
                <w:sz w:val="22"/>
                <w:szCs w:val="22"/>
              </w:rPr>
            </w:pPr>
            <w:r w:rsidRPr="005B17D3">
              <w:rPr>
                <w:rFonts w:ascii="Arial" w:hAnsi="Arial" w:cs="Arial"/>
                <w:b/>
                <w:bCs/>
                <w:sz w:val="22"/>
                <w:szCs w:val="22"/>
              </w:rPr>
              <w:t>If</w:t>
            </w:r>
          </w:p>
        </w:tc>
        <w:tc>
          <w:tcPr>
            <w:tcW w:w="7916" w:type="dxa"/>
            <w:shd w:val="clear" w:color="auto" w:fill="DEEAF6" w:themeFill="accent5" w:themeFillTint="33"/>
            <w:vAlign w:val="center"/>
          </w:tcPr>
          <w:p w14:paraId="5253385C" w14:textId="77777777" w:rsidR="004C2F3B" w:rsidRPr="005B17D3" w:rsidRDefault="004C2F3B" w:rsidP="00EF3896">
            <w:pPr>
              <w:autoSpaceDE w:val="0"/>
              <w:autoSpaceDN w:val="0"/>
              <w:adjustRightInd w:val="0"/>
              <w:spacing w:before="100" w:after="100"/>
              <w:rPr>
                <w:rFonts w:ascii="Arial" w:hAnsi="Arial" w:cs="Arial"/>
                <w:b/>
                <w:bCs/>
                <w:sz w:val="22"/>
                <w:szCs w:val="22"/>
              </w:rPr>
            </w:pPr>
            <w:r w:rsidRPr="005B17D3">
              <w:rPr>
                <w:rFonts w:ascii="Arial" w:hAnsi="Arial" w:cs="Arial"/>
                <w:b/>
                <w:bCs/>
                <w:sz w:val="22"/>
                <w:szCs w:val="22"/>
              </w:rPr>
              <w:t>Then</w:t>
            </w:r>
          </w:p>
        </w:tc>
      </w:tr>
      <w:tr w:rsidR="004C2F3B" w:rsidRPr="005B17D3" w14:paraId="086B5365" w14:textId="77777777" w:rsidTr="004C2F3B">
        <w:tc>
          <w:tcPr>
            <w:tcW w:w="1255" w:type="dxa"/>
            <w:vAlign w:val="center"/>
          </w:tcPr>
          <w:p w14:paraId="432C5072" w14:textId="77777777" w:rsidR="004C2F3B" w:rsidRPr="005B17D3" w:rsidRDefault="004C2F3B" w:rsidP="00EF3896">
            <w:pPr>
              <w:pStyle w:val="BodyTextBullet1"/>
            </w:pPr>
            <w:r w:rsidRPr="005B17D3">
              <w:t>Yes</w:t>
            </w:r>
          </w:p>
        </w:tc>
        <w:tc>
          <w:tcPr>
            <w:tcW w:w="7916" w:type="dxa"/>
            <w:vAlign w:val="center"/>
          </w:tcPr>
          <w:p w14:paraId="1616EC13" w14:textId="07AC76EC" w:rsidR="004C2F3B" w:rsidRPr="005B17D3" w:rsidRDefault="004C2F3B" w:rsidP="00EF3896">
            <w:pPr>
              <w:pStyle w:val="BodyTextBullet1"/>
            </w:pPr>
            <w:r w:rsidRPr="005B17D3">
              <w:t xml:space="preserve">Mark the record for initial population for grandfather consideration and proceed to step </w:t>
            </w:r>
            <w:r w:rsidR="00F6205E" w:rsidRPr="005B17D3">
              <w:t>3</w:t>
            </w:r>
            <w:r w:rsidRPr="005B17D3">
              <w:t>.</w:t>
            </w:r>
          </w:p>
        </w:tc>
      </w:tr>
      <w:tr w:rsidR="004C2F3B" w:rsidRPr="005B17D3" w14:paraId="69967B4D" w14:textId="77777777" w:rsidTr="004C2F3B">
        <w:tc>
          <w:tcPr>
            <w:tcW w:w="1255" w:type="dxa"/>
            <w:vAlign w:val="center"/>
          </w:tcPr>
          <w:p w14:paraId="186B0FE7" w14:textId="77777777" w:rsidR="004C2F3B" w:rsidRPr="005B17D3" w:rsidRDefault="004C2F3B" w:rsidP="00EF3896">
            <w:pPr>
              <w:pStyle w:val="BodyTextBullet1"/>
            </w:pPr>
            <w:r w:rsidRPr="005B17D3">
              <w:t>No</w:t>
            </w:r>
          </w:p>
        </w:tc>
        <w:tc>
          <w:tcPr>
            <w:tcW w:w="7916" w:type="dxa"/>
            <w:vAlign w:val="center"/>
          </w:tcPr>
          <w:p w14:paraId="5E4DCBF6" w14:textId="77777777" w:rsidR="004C2F3B" w:rsidRPr="005B17D3" w:rsidRDefault="004C2F3B" w:rsidP="00EF3896">
            <w:pPr>
              <w:pStyle w:val="BodyTextBullet1"/>
            </w:pPr>
            <w:r w:rsidRPr="005B17D3">
              <w:t xml:space="preserve">Veteran not eligible for Grandfather status. </w:t>
            </w:r>
          </w:p>
        </w:tc>
      </w:tr>
    </w:tbl>
    <w:p w14:paraId="4D051822" w14:textId="77777777" w:rsidR="004C2F3B" w:rsidRPr="005B17D3" w:rsidRDefault="004C2F3B" w:rsidP="00EF3896"/>
    <w:p w14:paraId="577B9E0D" w14:textId="5C2855BA" w:rsidR="004C2F3B" w:rsidRPr="005B17D3" w:rsidRDefault="004C2F3B" w:rsidP="001470FA">
      <w:pPr>
        <w:pStyle w:val="BodyTextBullet1"/>
        <w:numPr>
          <w:ilvl w:val="0"/>
          <w:numId w:val="353"/>
        </w:numPr>
      </w:pPr>
      <w:r w:rsidRPr="005B17D3">
        <w:t>Determine if the Veteran is still mileage eligible on 06/06/2019</w:t>
      </w:r>
      <w:r w:rsidR="00B2628F" w:rsidRPr="005B17D3">
        <w:t>.</w:t>
      </w:r>
    </w:p>
    <w:p w14:paraId="3C6B406D" w14:textId="77777777" w:rsidR="004C2F3B" w:rsidRPr="005B17D3" w:rsidRDefault="004C2F3B" w:rsidP="00EF389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895"/>
        <w:gridCol w:w="8276"/>
      </w:tblGrid>
      <w:tr w:rsidR="004C2F3B" w:rsidRPr="005B17D3" w14:paraId="129BAE14" w14:textId="77777777" w:rsidTr="00B2628F">
        <w:trPr>
          <w:tblHeader/>
        </w:trPr>
        <w:tc>
          <w:tcPr>
            <w:tcW w:w="895" w:type="dxa"/>
            <w:shd w:val="clear" w:color="auto" w:fill="DEEAF6" w:themeFill="accent5" w:themeFillTint="33"/>
            <w:vAlign w:val="center"/>
          </w:tcPr>
          <w:p w14:paraId="7993580E" w14:textId="77777777" w:rsidR="004C2F3B" w:rsidRPr="005B17D3" w:rsidRDefault="004C2F3B" w:rsidP="00EF3896">
            <w:pPr>
              <w:autoSpaceDE w:val="0"/>
              <w:autoSpaceDN w:val="0"/>
              <w:adjustRightInd w:val="0"/>
              <w:spacing w:before="100" w:after="100"/>
              <w:rPr>
                <w:rFonts w:ascii="Arial" w:hAnsi="Arial" w:cs="Arial"/>
                <w:b/>
                <w:bCs/>
                <w:sz w:val="22"/>
                <w:szCs w:val="22"/>
              </w:rPr>
            </w:pPr>
            <w:r w:rsidRPr="005B17D3">
              <w:rPr>
                <w:rFonts w:ascii="Arial" w:hAnsi="Arial" w:cs="Arial"/>
                <w:b/>
                <w:bCs/>
                <w:sz w:val="22"/>
                <w:szCs w:val="22"/>
              </w:rPr>
              <w:t>If</w:t>
            </w:r>
          </w:p>
        </w:tc>
        <w:tc>
          <w:tcPr>
            <w:tcW w:w="8276" w:type="dxa"/>
            <w:shd w:val="clear" w:color="auto" w:fill="DEEAF6" w:themeFill="accent5" w:themeFillTint="33"/>
            <w:vAlign w:val="center"/>
          </w:tcPr>
          <w:p w14:paraId="24A615B6" w14:textId="77777777" w:rsidR="004C2F3B" w:rsidRPr="005B17D3" w:rsidRDefault="004C2F3B" w:rsidP="00EF3896">
            <w:pPr>
              <w:autoSpaceDE w:val="0"/>
              <w:autoSpaceDN w:val="0"/>
              <w:adjustRightInd w:val="0"/>
              <w:spacing w:before="100" w:after="100"/>
              <w:rPr>
                <w:rFonts w:ascii="Arial" w:hAnsi="Arial" w:cs="Arial"/>
                <w:b/>
                <w:bCs/>
                <w:sz w:val="22"/>
                <w:szCs w:val="22"/>
              </w:rPr>
            </w:pPr>
            <w:r w:rsidRPr="005B17D3">
              <w:rPr>
                <w:rFonts w:ascii="Arial" w:hAnsi="Arial" w:cs="Arial"/>
                <w:b/>
                <w:bCs/>
                <w:sz w:val="22"/>
                <w:szCs w:val="22"/>
              </w:rPr>
              <w:t>Then</w:t>
            </w:r>
          </w:p>
        </w:tc>
      </w:tr>
      <w:tr w:rsidR="004C2F3B" w:rsidRPr="005B17D3" w14:paraId="28C7755D" w14:textId="77777777" w:rsidTr="004C2F3B">
        <w:tc>
          <w:tcPr>
            <w:tcW w:w="895" w:type="dxa"/>
            <w:vAlign w:val="center"/>
          </w:tcPr>
          <w:p w14:paraId="7971E943" w14:textId="77777777" w:rsidR="004C2F3B" w:rsidRPr="005B17D3" w:rsidRDefault="004C2F3B" w:rsidP="00EF3896">
            <w:pPr>
              <w:pStyle w:val="BodyTextBullet1"/>
            </w:pPr>
            <w:r w:rsidRPr="005B17D3">
              <w:t>Yes</w:t>
            </w:r>
          </w:p>
        </w:tc>
        <w:tc>
          <w:tcPr>
            <w:tcW w:w="8276" w:type="dxa"/>
            <w:vAlign w:val="center"/>
          </w:tcPr>
          <w:p w14:paraId="220EB1CB" w14:textId="03A5C4A0" w:rsidR="004C2F3B" w:rsidRPr="005B17D3" w:rsidRDefault="004C2F3B" w:rsidP="00EF3896">
            <w:pPr>
              <w:pStyle w:val="BodyTextBullet1"/>
            </w:pPr>
            <w:r w:rsidRPr="005B17D3">
              <w:t xml:space="preserve">Proceed to step </w:t>
            </w:r>
            <w:r w:rsidR="00F6205E" w:rsidRPr="005B17D3">
              <w:t>4</w:t>
            </w:r>
            <w:r w:rsidRPr="005B17D3">
              <w:t>.</w:t>
            </w:r>
          </w:p>
        </w:tc>
      </w:tr>
      <w:tr w:rsidR="004C2F3B" w:rsidRPr="005B17D3" w14:paraId="5FF81973" w14:textId="77777777" w:rsidTr="004C2F3B">
        <w:tc>
          <w:tcPr>
            <w:tcW w:w="895" w:type="dxa"/>
            <w:vAlign w:val="center"/>
          </w:tcPr>
          <w:p w14:paraId="06EE489B" w14:textId="77777777" w:rsidR="004C2F3B" w:rsidRPr="005B17D3" w:rsidRDefault="004C2F3B" w:rsidP="00EF3896">
            <w:pPr>
              <w:pStyle w:val="BodyTextBullet1"/>
            </w:pPr>
            <w:r w:rsidRPr="005B17D3">
              <w:t>No</w:t>
            </w:r>
          </w:p>
        </w:tc>
        <w:tc>
          <w:tcPr>
            <w:tcW w:w="8276" w:type="dxa"/>
            <w:vAlign w:val="center"/>
          </w:tcPr>
          <w:p w14:paraId="7E641149" w14:textId="77777777" w:rsidR="004C2F3B" w:rsidRPr="005B17D3" w:rsidRDefault="004C2F3B" w:rsidP="00EF3896">
            <w:pPr>
              <w:pStyle w:val="BodyTextBullet1"/>
            </w:pPr>
            <w:r w:rsidRPr="005B17D3">
              <w:t xml:space="preserve">Veteran not eligible for Grandfather status. </w:t>
            </w:r>
          </w:p>
        </w:tc>
      </w:tr>
    </w:tbl>
    <w:p w14:paraId="4BF53B66" w14:textId="77777777" w:rsidR="004C2F3B" w:rsidRPr="005B17D3" w:rsidRDefault="004C2F3B" w:rsidP="00EF3896"/>
    <w:p w14:paraId="19F4A41B" w14:textId="310EBA7F" w:rsidR="004C2F3B" w:rsidRPr="005B17D3" w:rsidRDefault="004C2F3B" w:rsidP="001470FA">
      <w:pPr>
        <w:pStyle w:val="BodyTextBullet1"/>
        <w:numPr>
          <w:ilvl w:val="0"/>
          <w:numId w:val="353"/>
        </w:numPr>
      </w:pPr>
      <w:r w:rsidRPr="005B17D3">
        <w:t xml:space="preserve">Determine if the Veteran resides in the five lowest population density states: </w:t>
      </w:r>
    </w:p>
    <w:p w14:paraId="1D1558B4" w14:textId="77777777" w:rsidR="00B2628F" w:rsidRPr="005B17D3" w:rsidRDefault="00B2628F" w:rsidP="00EF3896">
      <w:pPr>
        <w:pStyle w:val="BodyTextBullet1"/>
      </w:pPr>
    </w:p>
    <w:p w14:paraId="59485070" w14:textId="7F6BE4CF" w:rsidR="004C2F3B" w:rsidRPr="005B17D3" w:rsidRDefault="004C2F3B" w:rsidP="001470FA">
      <w:pPr>
        <w:pStyle w:val="BodyTextBullet1"/>
        <w:numPr>
          <w:ilvl w:val="0"/>
          <w:numId w:val="354"/>
        </w:numPr>
      </w:pPr>
      <w:r w:rsidRPr="005B17D3">
        <w:t>A</w:t>
      </w:r>
      <w:r w:rsidR="00F80E1D" w:rsidRPr="005B17D3">
        <w:t>laska</w:t>
      </w:r>
      <w:r w:rsidRPr="005B17D3">
        <w:t xml:space="preserve"> (AK) </w:t>
      </w:r>
    </w:p>
    <w:p w14:paraId="4642AE1B" w14:textId="77777777" w:rsidR="004C2F3B" w:rsidRPr="005B17D3" w:rsidRDefault="004C2F3B" w:rsidP="001470FA">
      <w:pPr>
        <w:pStyle w:val="BodyTextBullet1"/>
        <w:numPr>
          <w:ilvl w:val="0"/>
          <w:numId w:val="354"/>
        </w:numPr>
      </w:pPr>
      <w:r w:rsidRPr="005B17D3">
        <w:t xml:space="preserve">Wyoming (WY) </w:t>
      </w:r>
    </w:p>
    <w:p w14:paraId="071E1E59" w14:textId="77777777" w:rsidR="004C2F3B" w:rsidRPr="005B17D3" w:rsidRDefault="004C2F3B" w:rsidP="001470FA">
      <w:pPr>
        <w:pStyle w:val="BodyTextBullet1"/>
        <w:numPr>
          <w:ilvl w:val="0"/>
          <w:numId w:val="354"/>
        </w:numPr>
      </w:pPr>
      <w:r w:rsidRPr="005B17D3">
        <w:t>Montana (MT)</w:t>
      </w:r>
    </w:p>
    <w:p w14:paraId="297EFC53" w14:textId="77777777" w:rsidR="004C2F3B" w:rsidRPr="005B17D3" w:rsidRDefault="004C2F3B" w:rsidP="001470FA">
      <w:pPr>
        <w:pStyle w:val="BodyTextBullet1"/>
        <w:numPr>
          <w:ilvl w:val="0"/>
          <w:numId w:val="354"/>
        </w:numPr>
      </w:pPr>
      <w:r w:rsidRPr="005B17D3">
        <w:t xml:space="preserve">North Dakota (ND) </w:t>
      </w:r>
    </w:p>
    <w:p w14:paraId="07A2B447" w14:textId="77777777" w:rsidR="004C2F3B" w:rsidRPr="005B17D3" w:rsidRDefault="004C2F3B" w:rsidP="001470FA">
      <w:pPr>
        <w:pStyle w:val="BodyTextBullet1"/>
        <w:numPr>
          <w:ilvl w:val="0"/>
          <w:numId w:val="354"/>
        </w:numPr>
      </w:pPr>
      <w:r w:rsidRPr="005B17D3">
        <w:t>South Dakota (SD)</w:t>
      </w:r>
    </w:p>
    <w:p w14:paraId="07EABD25" w14:textId="77777777" w:rsidR="004C2F3B" w:rsidRPr="005B17D3" w:rsidRDefault="004C2F3B" w:rsidP="00EF3896">
      <w:pPr>
        <w:autoSpaceDE w:val="0"/>
        <w:autoSpaceDN w:val="0"/>
        <w:adjustRightInd w:val="0"/>
        <w:spacing w:before="100" w:after="100"/>
        <w:ind w:left="1080"/>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75"/>
        <w:gridCol w:w="8097"/>
      </w:tblGrid>
      <w:tr w:rsidR="004C2F3B" w:rsidRPr="005B17D3" w14:paraId="4863A104" w14:textId="77777777" w:rsidTr="004C2F3B">
        <w:tc>
          <w:tcPr>
            <w:tcW w:w="1075" w:type="dxa"/>
            <w:shd w:val="clear" w:color="auto" w:fill="DEEAF6" w:themeFill="accent5" w:themeFillTint="33"/>
            <w:vAlign w:val="center"/>
          </w:tcPr>
          <w:p w14:paraId="5366F481" w14:textId="77777777" w:rsidR="004C2F3B" w:rsidRPr="005B17D3" w:rsidRDefault="004C2F3B" w:rsidP="00EF3896">
            <w:pPr>
              <w:autoSpaceDE w:val="0"/>
              <w:autoSpaceDN w:val="0"/>
              <w:adjustRightInd w:val="0"/>
              <w:spacing w:before="100" w:after="100"/>
              <w:rPr>
                <w:rFonts w:ascii="Arial" w:hAnsi="Arial" w:cs="Arial"/>
                <w:b/>
                <w:bCs/>
                <w:sz w:val="22"/>
                <w:szCs w:val="22"/>
              </w:rPr>
            </w:pPr>
            <w:r w:rsidRPr="005B17D3">
              <w:rPr>
                <w:rFonts w:ascii="Arial" w:hAnsi="Arial" w:cs="Arial"/>
                <w:b/>
                <w:bCs/>
                <w:sz w:val="22"/>
                <w:szCs w:val="22"/>
              </w:rPr>
              <w:t>If</w:t>
            </w:r>
          </w:p>
        </w:tc>
        <w:tc>
          <w:tcPr>
            <w:tcW w:w="8097" w:type="dxa"/>
            <w:shd w:val="clear" w:color="auto" w:fill="DEEAF6" w:themeFill="accent5" w:themeFillTint="33"/>
            <w:vAlign w:val="center"/>
          </w:tcPr>
          <w:p w14:paraId="2FBEDE51" w14:textId="77777777" w:rsidR="004C2F3B" w:rsidRPr="005B17D3" w:rsidRDefault="004C2F3B" w:rsidP="00EF3896">
            <w:pPr>
              <w:autoSpaceDE w:val="0"/>
              <w:autoSpaceDN w:val="0"/>
              <w:adjustRightInd w:val="0"/>
              <w:spacing w:before="100" w:after="100"/>
              <w:rPr>
                <w:rFonts w:ascii="Arial" w:hAnsi="Arial" w:cs="Arial"/>
                <w:b/>
                <w:bCs/>
                <w:sz w:val="22"/>
                <w:szCs w:val="22"/>
              </w:rPr>
            </w:pPr>
            <w:r w:rsidRPr="005B17D3">
              <w:rPr>
                <w:rFonts w:ascii="Arial" w:hAnsi="Arial" w:cs="Arial"/>
                <w:b/>
                <w:bCs/>
                <w:sz w:val="22"/>
                <w:szCs w:val="22"/>
              </w:rPr>
              <w:t>Then</w:t>
            </w:r>
          </w:p>
        </w:tc>
      </w:tr>
      <w:tr w:rsidR="004C2F3B" w:rsidRPr="005B17D3" w14:paraId="75C725D8" w14:textId="77777777" w:rsidTr="004C2F3B">
        <w:tc>
          <w:tcPr>
            <w:tcW w:w="1075" w:type="dxa"/>
            <w:vAlign w:val="center"/>
          </w:tcPr>
          <w:p w14:paraId="3124FD42" w14:textId="77777777" w:rsidR="004C2F3B" w:rsidRPr="005B17D3" w:rsidRDefault="004C2F3B" w:rsidP="00EF3896">
            <w:pPr>
              <w:pStyle w:val="BodyTextBullet1"/>
            </w:pPr>
            <w:r w:rsidRPr="005B17D3">
              <w:t>Yes</w:t>
            </w:r>
          </w:p>
        </w:tc>
        <w:tc>
          <w:tcPr>
            <w:tcW w:w="8097" w:type="dxa"/>
            <w:vAlign w:val="center"/>
          </w:tcPr>
          <w:p w14:paraId="7314888B" w14:textId="77777777" w:rsidR="004C2F3B" w:rsidRPr="005B17D3" w:rsidRDefault="004C2F3B" w:rsidP="00EF3896">
            <w:pPr>
              <w:pStyle w:val="BodyTextBullet1"/>
            </w:pPr>
            <w:r w:rsidRPr="005B17D3">
              <w:t>Create VCE of G and the determination date</w:t>
            </w:r>
          </w:p>
        </w:tc>
      </w:tr>
      <w:tr w:rsidR="004C2F3B" w:rsidRPr="005B17D3" w14:paraId="24AA68FB" w14:textId="77777777" w:rsidTr="004C2F3B">
        <w:tc>
          <w:tcPr>
            <w:tcW w:w="1075" w:type="dxa"/>
            <w:vAlign w:val="center"/>
          </w:tcPr>
          <w:p w14:paraId="7403B84A" w14:textId="77777777" w:rsidR="004C2F3B" w:rsidRPr="005B17D3" w:rsidRDefault="004C2F3B" w:rsidP="00EF3896">
            <w:pPr>
              <w:pStyle w:val="BodyTextBullet1"/>
            </w:pPr>
            <w:r w:rsidRPr="005B17D3">
              <w:t>No</w:t>
            </w:r>
          </w:p>
        </w:tc>
        <w:tc>
          <w:tcPr>
            <w:tcW w:w="8097" w:type="dxa"/>
            <w:vAlign w:val="center"/>
          </w:tcPr>
          <w:p w14:paraId="4DC1F395" w14:textId="77777777" w:rsidR="004C2F3B" w:rsidRPr="005B17D3" w:rsidRDefault="004C2F3B" w:rsidP="00EF3896">
            <w:pPr>
              <w:pStyle w:val="BodyTextBullet1"/>
            </w:pPr>
            <w:r w:rsidRPr="005B17D3">
              <w:t>Proceed to step 5.</w:t>
            </w:r>
          </w:p>
        </w:tc>
      </w:tr>
    </w:tbl>
    <w:p w14:paraId="388A3475" w14:textId="77777777" w:rsidR="004C2F3B" w:rsidRPr="005B17D3" w:rsidRDefault="004C2F3B" w:rsidP="00EF3896"/>
    <w:p w14:paraId="290B4D17" w14:textId="65E84CA1" w:rsidR="004C2F3B" w:rsidRPr="005B17D3" w:rsidRDefault="004C2F3B" w:rsidP="001470FA">
      <w:pPr>
        <w:pStyle w:val="BodyTextBullet1"/>
        <w:numPr>
          <w:ilvl w:val="0"/>
          <w:numId w:val="353"/>
        </w:numPr>
      </w:pPr>
      <w:r w:rsidRPr="005B17D3">
        <w:t>Determine if the Veteran received care under Title 38 between the dates of 06/06/2017 - 06/06/2018</w:t>
      </w:r>
      <w:r w:rsidR="00F6205E" w:rsidRPr="005B17D3">
        <w:t>.</w:t>
      </w:r>
    </w:p>
    <w:p w14:paraId="31992401" w14:textId="77777777" w:rsidR="004C2F3B" w:rsidRPr="005B17D3" w:rsidRDefault="004C2F3B" w:rsidP="00EF389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75"/>
        <w:gridCol w:w="8096"/>
      </w:tblGrid>
      <w:tr w:rsidR="004C2F3B" w:rsidRPr="005B17D3" w14:paraId="3761DBC1" w14:textId="77777777" w:rsidTr="0079139E">
        <w:trPr>
          <w:tblHeader/>
        </w:trPr>
        <w:tc>
          <w:tcPr>
            <w:tcW w:w="1075" w:type="dxa"/>
            <w:shd w:val="clear" w:color="auto" w:fill="DEEAF6" w:themeFill="accent5" w:themeFillTint="33"/>
            <w:vAlign w:val="center"/>
          </w:tcPr>
          <w:p w14:paraId="5B06FA20" w14:textId="77777777" w:rsidR="004C2F3B" w:rsidRPr="005B17D3" w:rsidRDefault="004C2F3B" w:rsidP="00EF3896">
            <w:pPr>
              <w:autoSpaceDE w:val="0"/>
              <w:autoSpaceDN w:val="0"/>
              <w:adjustRightInd w:val="0"/>
              <w:spacing w:before="100" w:after="100"/>
              <w:rPr>
                <w:rFonts w:ascii="Arial" w:hAnsi="Arial" w:cs="Arial"/>
                <w:b/>
                <w:bCs/>
                <w:sz w:val="22"/>
                <w:szCs w:val="22"/>
              </w:rPr>
            </w:pPr>
            <w:r w:rsidRPr="005B17D3">
              <w:rPr>
                <w:rFonts w:ascii="Arial" w:hAnsi="Arial" w:cs="Arial"/>
                <w:b/>
                <w:bCs/>
                <w:sz w:val="22"/>
                <w:szCs w:val="22"/>
              </w:rPr>
              <w:t>If</w:t>
            </w:r>
          </w:p>
        </w:tc>
        <w:tc>
          <w:tcPr>
            <w:tcW w:w="8096" w:type="dxa"/>
            <w:shd w:val="clear" w:color="auto" w:fill="DEEAF6" w:themeFill="accent5" w:themeFillTint="33"/>
            <w:vAlign w:val="center"/>
          </w:tcPr>
          <w:p w14:paraId="35B68D92" w14:textId="77777777" w:rsidR="004C2F3B" w:rsidRPr="005B17D3" w:rsidRDefault="004C2F3B" w:rsidP="00EF3896">
            <w:pPr>
              <w:autoSpaceDE w:val="0"/>
              <w:autoSpaceDN w:val="0"/>
              <w:adjustRightInd w:val="0"/>
              <w:spacing w:before="100" w:after="100"/>
              <w:rPr>
                <w:rFonts w:ascii="Arial" w:hAnsi="Arial" w:cs="Arial"/>
                <w:b/>
                <w:bCs/>
                <w:sz w:val="22"/>
                <w:szCs w:val="22"/>
              </w:rPr>
            </w:pPr>
            <w:r w:rsidRPr="005B17D3">
              <w:rPr>
                <w:rFonts w:ascii="Arial" w:hAnsi="Arial" w:cs="Arial"/>
                <w:b/>
                <w:bCs/>
                <w:sz w:val="22"/>
                <w:szCs w:val="22"/>
              </w:rPr>
              <w:t>Then</w:t>
            </w:r>
          </w:p>
        </w:tc>
      </w:tr>
      <w:tr w:rsidR="004C2F3B" w:rsidRPr="005B17D3" w14:paraId="6571D06E" w14:textId="77777777" w:rsidTr="004C2F3B">
        <w:tc>
          <w:tcPr>
            <w:tcW w:w="1075" w:type="dxa"/>
            <w:vAlign w:val="center"/>
          </w:tcPr>
          <w:p w14:paraId="40383A0E" w14:textId="77777777" w:rsidR="004C2F3B" w:rsidRPr="005B17D3" w:rsidRDefault="004C2F3B" w:rsidP="00EF3896">
            <w:pPr>
              <w:pStyle w:val="BodyTextBullet1"/>
            </w:pPr>
            <w:r w:rsidRPr="005B17D3">
              <w:t>Yes</w:t>
            </w:r>
          </w:p>
        </w:tc>
        <w:tc>
          <w:tcPr>
            <w:tcW w:w="8096" w:type="dxa"/>
            <w:vAlign w:val="center"/>
          </w:tcPr>
          <w:p w14:paraId="4817F4BE" w14:textId="77777777" w:rsidR="004C2F3B" w:rsidRPr="005B17D3" w:rsidRDefault="004C2F3B" w:rsidP="00EF3896">
            <w:pPr>
              <w:pStyle w:val="BodyTextBullet1"/>
            </w:pPr>
            <w:r w:rsidRPr="005B17D3">
              <w:t xml:space="preserve">Veteran is eligible for Grandfather status. </w:t>
            </w:r>
          </w:p>
          <w:p w14:paraId="5A14E5B4" w14:textId="77777777" w:rsidR="004C2F3B" w:rsidRPr="005B17D3" w:rsidRDefault="004C2F3B" w:rsidP="001470FA">
            <w:pPr>
              <w:pStyle w:val="BodyTextBullet1"/>
              <w:numPr>
                <w:ilvl w:val="0"/>
                <w:numId w:val="355"/>
              </w:numPr>
            </w:pPr>
            <w:r w:rsidRPr="005B17D3">
              <w:t>Create VCE of “G” (Grandfather)</w:t>
            </w:r>
          </w:p>
          <w:p w14:paraId="6EBD0B92" w14:textId="77777777" w:rsidR="004C2F3B" w:rsidRPr="005B17D3" w:rsidRDefault="004C2F3B" w:rsidP="001470FA">
            <w:pPr>
              <w:pStyle w:val="BodyTextBullet1"/>
              <w:numPr>
                <w:ilvl w:val="0"/>
                <w:numId w:val="355"/>
              </w:numPr>
            </w:pPr>
            <w:r w:rsidRPr="005B17D3">
              <w:t>Create the determination date.</w:t>
            </w:r>
          </w:p>
        </w:tc>
      </w:tr>
      <w:tr w:rsidR="004C2F3B" w:rsidRPr="005B17D3" w14:paraId="4BCAF207" w14:textId="77777777" w:rsidTr="004C2F3B">
        <w:tc>
          <w:tcPr>
            <w:tcW w:w="1075" w:type="dxa"/>
            <w:vAlign w:val="center"/>
          </w:tcPr>
          <w:p w14:paraId="5A55F77B" w14:textId="77777777" w:rsidR="004C2F3B" w:rsidRPr="005B17D3" w:rsidRDefault="004C2F3B" w:rsidP="00EF3896">
            <w:pPr>
              <w:pStyle w:val="BodyTextBullet1"/>
            </w:pPr>
            <w:r w:rsidRPr="005B17D3">
              <w:t>No</w:t>
            </w:r>
          </w:p>
        </w:tc>
        <w:tc>
          <w:tcPr>
            <w:tcW w:w="8096" w:type="dxa"/>
            <w:vAlign w:val="center"/>
          </w:tcPr>
          <w:p w14:paraId="2F041CA0" w14:textId="77777777" w:rsidR="004C2F3B" w:rsidRPr="005B17D3" w:rsidRDefault="004C2F3B" w:rsidP="00EF3896">
            <w:pPr>
              <w:pStyle w:val="BodyTextBullet1"/>
            </w:pPr>
            <w:r w:rsidRPr="005B17D3">
              <w:t>Veteran is not eligible for Grandfather status.</w:t>
            </w:r>
          </w:p>
        </w:tc>
      </w:tr>
    </w:tbl>
    <w:p w14:paraId="43B3D075" w14:textId="77777777" w:rsidR="004C2F3B" w:rsidRPr="005B17D3" w:rsidRDefault="004C2F3B" w:rsidP="00EF3896"/>
    <w:p w14:paraId="6450F124" w14:textId="53BDBF6F" w:rsidR="004C2F3B" w:rsidRPr="005B17D3" w:rsidRDefault="004C2F3B" w:rsidP="00EF3896">
      <w:pPr>
        <w:pStyle w:val="ProcedureTitle"/>
      </w:pPr>
      <w:r w:rsidRPr="005B17D3">
        <w:t>... determine if the Veteran is eligible for Grandfather s</w:t>
      </w:r>
      <w:bookmarkStart w:id="1633" w:name="DetermineGrandfatherRetainingRules"/>
      <w:bookmarkEnd w:id="1633"/>
      <w:r w:rsidRPr="005B17D3">
        <w:t>tatus retaining rules?</w:t>
      </w:r>
      <w:r w:rsidRPr="005B17D3">
        <w:rPr>
          <w:u w:val="none"/>
        </w:rPr>
        <w:t xml:space="preserve"> </w:t>
      </w:r>
      <w:hyperlink w:anchor="CCPEligibility" w:history="1">
        <w:r w:rsidR="007F2A84" w:rsidRPr="005B17D3">
          <w:rPr>
            <w:rStyle w:val="Hyperlink"/>
            <w:szCs w:val="24"/>
          </w:rPr>
          <w:t>[back]</w:t>
        </w:r>
      </w:hyperlink>
    </w:p>
    <w:p w14:paraId="103FEDB7" w14:textId="59D0373A" w:rsidR="004C2F3B" w:rsidRPr="005B17D3" w:rsidRDefault="004C2F3B" w:rsidP="001470FA">
      <w:pPr>
        <w:pStyle w:val="BodyTextBullet1"/>
        <w:numPr>
          <w:ilvl w:val="0"/>
          <w:numId w:val="356"/>
        </w:numPr>
      </w:pPr>
      <w:r w:rsidRPr="005B17D3">
        <w:t>Meets the basic Veterans Community Care Program qualifications (refer to the</w:t>
      </w:r>
      <w:r w:rsidR="00A07BA6" w:rsidRPr="005B17D3">
        <w:t xml:space="preserve"> </w:t>
      </w:r>
      <w:hyperlink w:anchor="BasicEligibility" w:history="1">
        <w:r w:rsidR="0086623C" w:rsidRPr="005B17D3">
          <w:rPr>
            <w:color w:val="0000FF"/>
            <w:u w:val="single"/>
          </w:rPr>
          <w:t>Basic Qualifications for the Community Care Program</w:t>
        </w:r>
      </w:hyperlink>
      <w:r w:rsidR="0086623C" w:rsidRPr="005B17D3">
        <w:t>).</w:t>
      </w:r>
    </w:p>
    <w:p w14:paraId="7F8F2DB7" w14:textId="77777777" w:rsidR="004C2F3B" w:rsidRPr="005B17D3" w:rsidRDefault="004C2F3B" w:rsidP="00EF3896">
      <w:pPr>
        <w:autoSpaceDE w:val="0"/>
        <w:autoSpaceDN w:val="0"/>
        <w:adjustRightInd w:val="0"/>
        <w:spacing w:before="100" w:after="100"/>
      </w:pPr>
    </w:p>
    <w:p w14:paraId="32D9B413" w14:textId="687FCFFE" w:rsidR="004C2F3B" w:rsidRPr="005B17D3" w:rsidRDefault="004C2F3B" w:rsidP="00EF3896">
      <w:pPr>
        <w:autoSpaceDE w:val="0"/>
        <w:autoSpaceDN w:val="0"/>
        <w:adjustRightInd w:val="0"/>
        <w:spacing w:before="100" w:after="100"/>
      </w:pPr>
      <w:r w:rsidRPr="005B17D3">
        <w:t>AND</w:t>
      </w:r>
    </w:p>
    <w:p w14:paraId="0A5B2D13" w14:textId="77777777" w:rsidR="00F8158D" w:rsidRPr="005B17D3" w:rsidRDefault="00F8158D" w:rsidP="00EF3896">
      <w:pPr>
        <w:autoSpaceDE w:val="0"/>
        <w:autoSpaceDN w:val="0"/>
        <w:adjustRightInd w:val="0"/>
        <w:spacing w:before="100" w:after="100"/>
      </w:pPr>
    </w:p>
    <w:p w14:paraId="37B0C1F9" w14:textId="1B78E62E" w:rsidR="004C2F3B" w:rsidRPr="005B17D3" w:rsidRDefault="0036700C" w:rsidP="001470FA">
      <w:pPr>
        <w:pStyle w:val="BodyTextBullet1"/>
        <w:numPr>
          <w:ilvl w:val="0"/>
          <w:numId w:val="383"/>
        </w:numPr>
      </w:pPr>
      <w:r w:rsidRPr="005B17D3">
        <w:t>For Grandfathered records that were part of the original population (6/6/2019) and were assigned a “G” there will be a separate and distinct rule flow for those records. For the Title 38 Rules, effective 06/07/2020 Title 38 Care Received is no longer a criterion for Grandfathered eligibility.</w:t>
      </w:r>
    </w:p>
    <w:p w14:paraId="130E305F" w14:textId="2EFAB196" w:rsidR="004C2F3B" w:rsidRPr="005B17D3" w:rsidRDefault="004C2F3B" w:rsidP="00EF3896">
      <w:pPr>
        <w:pStyle w:val="ProcedureTitle"/>
      </w:pPr>
      <w:r w:rsidRPr="005B17D3">
        <w:t>... determine if the Veteran is eligible to regain Grandfa</w:t>
      </w:r>
      <w:bookmarkStart w:id="1634" w:name="DetermineRegainGrandfather"/>
      <w:bookmarkEnd w:id="1634"/>
      <w:r w:rsidRPr="005B17D3">
        <w:t>ther status rules?</w:t>
      </w:r>
      <w:r w:rsidRPr="005B17D3">
        <w:rPr>
          <w:u w:val="none"/>
        </w:rPr>
        <w:t xml:space="preserve"> </w:t>
      </w:r>
      <w:hyperlink w:anchor="CCPEligibility" w:history="1">
        <w:r w:rsidR="007F2A84" w:rsidRPr="005B17D3">
          <w:rPr>
            <w:rStyle w:val="Hyperlink"/>
            <w:szCs w:val="24"/>
          </w:rPr>
          <w:t>[back]</w:t>
        </w:r>
      </w:hyperlink>
    </w:p>
    <w:p w14:paraId="226267DB" w14:textId="72190DD4" w:rsidR="004C2F3B" w:rsidRPr="005B17D3" w:rsidRDefault="004C2F3B" w:rsidP="001470FA">
      <w:pPr>
        <w:pStyle w:val="BodyTextBullet1"/>
        <w:numPr>
          <w:ilvl w:val="0"/>
          <w:numId w:val="357"/>
        </w:numPr>
      </w:pPr>
      <w:r w:rsidRPr="005B17D3">
        <w:t xml:space="preserve">Meets the basic Veterans Community Care Program qualifications (refer to the </w:t>
      </w:r>
      <w:hyperlink w:anchor="BasicEligibility" w:history="1">
        <w:r w:rsidR="001F2DC0" w:rsidRPr="005B17D3">
          <w:rPr>
            <w:color w:val="0000FF"/>
            <w:u w:val="single"/>
          </w:rPr>
          <w:t>Basic Qualifications for the Community Care Program</w:t>
        </w:r>
      </w:hyperlink>
      <w:r w:rsidR="001F2DC0" w:rsidRPr="005B17D3">
        <w:t>).</w:t>
      </w:r>
    </w:p>
    <w:p w14:paraId="34371101" w14:textId="77777777" w:rsidR="004C2F3B" w:rsidRPr="005B17D3" w:rsidRDefault="004C2F3B" w:rsidP="00EF3896">
      <w:pPr>
        <w:autoSpaceDE w:val="0"/>
        <w:autoSpaceDN w:val="0"/>
        <w:adjustRightInd w:val="0"/>
        <w:spacing w:before="100" w:after="100"/>
      </w:pPr>
    </w:p>
    <w:p w14:paraId="3F94220A" w14:textId="77777777" w:rsidR="004C2F3B" w:rsidRPr="005B17D3" w:rsidRDefault="004C2F3B" w:rsidP="00EF3896">
      <w:pPr>
        <w:autoSpaceDE w:val="0"/>
        <w:autoSpaceDN w:val="0"/>
        <w:adjustRightInd w:val="0"/>
        <w:spacing w:before="100" w:after="100"/>
      </w:pPr>
      <w:r w:rsidRPr="005B17D3">
        <w:t>AND</w:t>
      </w:r>
    </w:p>
    <w:p w14:paraId="30EAA8D5" w14:textId="77777777" w:rsidR="004C2F3B" w:rsidRPr="005B17D3" w:rsidRDefault="004C2F3B" w:rsidP="00EF3896">
      <w:pPr>
        <w:autoSpaceDE w:val="0"/>
        <w:autoSpaceDN w:val="0"/>
        <w:adjustRightInd w:val="0"/>
        <w:spacing w:before="100" w:after="100"/>
      </w:pPr>
    </w:p>
    <w:p w14:paraId="355BCCFE" w14:textId="5005E421" w:rsidR="004C2F3B" w:rsidRPr="005B17D3" w:rsidRDefault="004C2F3B" w:rsidP="001470FA">
      <w:pPr>
        <w:pStyle w:val="BodyTextBullet1"/>
        <w:numPr>
          <w:ilvl w:val="0"/>
          <w:numId w:val="358"/>
        </w:numPr>
      </w:pPr>
      <w:r w:rsidRPr="005B17D3">
        <w:t>Determine if the Veteran is part of the Grandfather group being tracked because they fell out of Grandfather</w:t>
      </w:r>
      <w:r w:rsidR="00A06505" w:rsidRPr="005B17D3">
        <w:t>.</w:t>
      </w:r>
    </w:p>
    <w:p w14:paraId="1DD40F68" w14:textId="77777777" w:rsidR="004C2F3B" w:rsidRPr="005B17D3" w:rsidRDefault="004C2F3B" w:rsidP="00EF389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573"/>
        <w:gridCol w:w="8598"/>
      </w:tblGrid>
      <w:tr w:rsidR="004C2F3B" w:rsidRPr="005B17D3" w14:paraId="0EF5DB63" w14:textId="77777777" w:rsidTr="004C2F3B">
        <w:tc>
          <w:tcPr>
            <w:tcW w:w="573" w:type="dxa"/>
            <w:shd w:val="clear" w:color="auto" w:fill="DEEAF6" w:themeFill="accent5" w:themeFillTint="33"/>
            <w:vAlign w:val="center"/>
          </w:tcPr>
          <w:p w14:paraId="6B5FC82B" w14:textId="77777777" w:rsidR="004C2F3B" w:rsidRPr="005B17D3" w:rsidRDefault="004C2F3B" w:rsidP="00EF3896">
            <w:pPr>
              <w:autoSpaceDE w:val="0"/>
              <w:autoSpaceDN w:val="0"/>
              <w:adjustRightInd w:val="0"/>
              <w:spacing w:before="100" w:after="100"/>
              <w:rPr>
                <w:rFonts w:ascii="Arial" w:hAnsi="Arial" w:cs="Arial"/>
                <w:b/>
                <w:bCs/>
                <w:sz w:val="22"/>
                <w:szCs w:val="22"/>
              </w:rPr>
            </w:pPr>
            <w:r w:rsidRPr="005B17D3">
              <w:rPr>
                <w:rFonts w:ascii="Arial" w:hAnsi="Arial" w:cs="Arial"/>
                <w:b/>
                <w:bCs/>
                <w:sz w:val="22"/>
                <w:szCs w:val="22"/>
              </w:rPr>
              <w:t>If</w:t>
            </w:r>
          </w:p>
        </w:tc>
        <w:tc>
          <w:tcPr>
            <w:tcW w:w="8598" w:type="dxa"/>
            <w:shd w:val="clear" w:color="auto" w:fill="DEEAF6" w:themeFill="accent5" w:themeFillTint="33"/>
            <w:vAlign w:val="center"/>
          </w:tcPr>
          <w:p w14:paraId="548F0D16" w14:textId="77777777" w:rsidR="004C2F3B" w:rsidRPr="005B17D3" w:rsidRDefault="004C2F3B" w:rsidP="00EF3896">
            <w:pPr>
              <w:autoSpaceDE w:val="0"/>
              <w:autoSpaceDN w:val="0"/>
              <w:adjustRightInd w:val="0"/>
              <w:spacing w:before="100" w:after="100"/>
              <w:rPr>
                <w:rFonts w:ascii="Arial" w:hAnsi="Arial" w:cs="Arial"/>
                <w:b/>
                <w:bCs/>
                <w:sz w:val="22"/>
                <w:szCs w:val="22"/>
              </w:rPr>
            </w:pPr>
            <w:r w:rsidRPr="005B17D3">
              <w:rPr>
                <w:rFonts w:ascii="Arial" w:hAnsi="Arial" w:cs="Arial"/>
                <w:b/>
                <w:bCs/>
                <w:sz w:val="22"/>
                <w:szCs w:val="22"/>
              </w:rPr>
              <w:t>Then</w:t>
            </w:r>
          </w:p>
        </w:tc>
      </w:tr>
      <w:tr w:rsidR="004C2F3B" w:rsidRPr="005B17D3" w14:paraId="44E9946F" w14:textId="77777777" w:rsidTr="004C2F3B">
        <w:tc>
          <w:tcPr>
            <w:tcW w:w="573" w:type="dxa"/>
            <w:vAlign w:val="center"/>
          </w:tcPr>
          <w:p w14:paraId="08EE2901" w14:textId="77777777" w:rsidR="004C2F3B" w:rsidRPr="005B17D3" w:rsidRDefault="004C2F3B" w:rsidP="00EF3896">
            <w:pPr>
              <w:pStyle w:val="BodyTextBullet1"/>
            </w:pPr>
            <w:r w:rsidRPr="005B17D3">
              <w:t>Yes</w:t>
            </w:r>
          </w:p>
        </w:tc>
        <w:tc>
          <w:tcPr>
            <w:tcW w:w="8598" w:type="dxa"/>
            <w:vAlign w:val="center"/>
          </w:tcPr>
          <w:p w14:paraId="33A7BC25" w14:textId="30513614" w:rsidR="004C2F3B" w:rsidRPr="005B17D3" w:rsidRDefault="004C2F3B" w:rsidP="00EF3896">
            <w:pPr>
              <w:pStyle w:val="BodyTextBullet1"/>
            </w:pPr>
            <w:r w:rsidRPr="005B17D3">
              <w:t xml:space="preserve">Proceed to step </w:t>
            </w:r>
            <w:r w:rsidR="00F6205E" w:rsidRPr="005B17D3">
              <w:t>3</w:t>
            </w:r>
            <w:r w:rsidRPr="005B17D3">
              <w:t>.</w:t>
            </w:r>
          </w:p>
        </w:tc>
      </w:tr>
      <w:tr w:rsidR="004C2F3B" w:rsidRPr="005B17D3" w14:paraId="49D153F1" w14:textId="77777777" w:rsidTr="004C2F3B">
        <w:tc>
          <w:tcPr>
            <w:tcW w:w="573" w:type="dxa"/>
            <w:vAlign w:val="center"/>
          </w:tcPr>
          <w:p w14:paraId="4FF03A9E" w14:textId="77777777" w:rsidR="004C2F3B" w:rsidRPr="005B17D3" w:rsidRDefault="004C2F3B" w:rsidP="00EF3896">
            <w:pPr>
              <w:pStyle w:val="BodyTextBullet1"/>
            </w:pPr>
            <w:r w:rsidRPr="005B17D3">
              <w:t>No</w:t>
            </w:r>
          </w:p>
        </w:tc>
        <w:tc>
          <w:tcPr>
            <w:tcW w:w="8598" w:type="dxa"/>
            <w:vAlign w:val="center"/>
          </w:tcPr>
          <w:p w14:paraId="4E05A680" w14:textId="77777777" w:rsidR="004C2F3B" w:rsidRPr="005B17D3" w:rsidRDefault="004C2F3B" w:rsidP="00EF3896">
            <w:pPr>
              <w:pStyle w:val="BodyTextBullet1"/>
            </w:pPr>
            <w:r w:rsidRPr="005B17D3">
              <w:t xml:space="preserve">Veteran not eligible for Grandfather status. </w:t>
            </w:r>
          </w:p>
        </w:tc>
      </w:tr>
    </w:tbl>
    <w:p w14:paraId="7E8E1D6A" w14:textId="77777777" w:rsidR="004C2F3B" w:rsidRPr="005B17D3" w:rsidRDefault="004C2F3B" w:rsidP="00EF3896"/>
    <w:p w14:paraId="2D0B55AF" w14:textId="52B0C206" w:rsidR="004C2F3B" w:rsidRPr="005B17D3" w:rsidRDefault="004C2F3B" w:rsidP="001470FA">
      <w:pPr>
        <w:pStyle w:val="BodyTextBullet1"/>
        <w:numPr>
          <w:ilvl w:val="0"/>
          <w:numId w:val="358"/>
        </w:numPr>
      </w:pPr>
      <w:r w:rsidRPr="005B17D3">
        <w:t>Determine if the Veteran moved</w:t>
      </w:r>
      <w:r w:rsidR="00A06505" w:rsidRPr="005B17D3">
        <w:t>.</w:t>
      </w:r>
    </w:p>
    <w:p w14:paraId="26E2DCE3" w14:textId="77777777" w:rsidR="004C2F3B" w:rsidRPr="005B17D3" w:rsidRDefault="004C2F3B" w:rsidP="00EF389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573"/>
        <w:gridCol w:w="8598"/>
      </w:tblGrid>
      <w:tr w:rsidR="004C2F3B" w:rsidRPr="005B17D3" w14:paraId="47527200" w14:textId="77777777" w:rsidTr="004C2F3B">
        <w:tc>
          <w:tcPr>
            <w:tcW w:w="573" w:type="dxa"/>
            <w:shd w:val="clear" w:color="auto" w:fill="DEEAF6" w:themeFill="accent5" w:themeFillTint="33"/>
            <w:vAlign w:val="center"/>
          </w:tcPr>
          <w:p w14:paraId="6840C0C9" w14:textId="77777777" w:rsidR="004C2F3B" w:rsidRPr="005B17D3" w:rsidRDefault="004C2F3B" w:rsidP="00EF3896">
            <w:pPr>
              <w:autoSpaceDE w:val="0"/>
              <w:autoSpaceDN w:val="0"/>
              <w:adjustRightInd w:val="0"/>
              <w:spacing w:before="100" w:after="100"/>
              <w:rPr>
                <w:rFonts w:ascii="Arial" w:hAnsi="Arial" w:cs="Arial"/>
                <w:b/>
                <w:bCs/>
                <w:sz w:val="22"/>
                <w:szCs w:val="22"/>
              </w:rPr>
            </w:pPr>
            <w:r w:rsidRPr="005B17D3">
              <w:rPr>
                <w:rFonts w:ascii="Arial" w:hAnsi="Arial" w:cs="Arial"/>
                <w:b/>
                <w:bCs/>
                <w:sz w:val="22"/>
                <w:szCs w:val="22"/>
              </w:rPr>
              <w:t>If</w:t>
            </w:r>
          </w:p>
        </w:tc>
        <w:tc>
          <w:tcPr>
            <w:tcW w:w="8598" w:type="dxa"/>
            <w:shd w:val="clear" w:color="auto" w:fill="DEEAF6" w:themeFill="accent5" w:themeFillTint="33"/>
            <w:vAlign w:val="center"/>
          </w:tcPr>
          <w:p w14:paraId="1730D46F" w14:textId="77777777" w:rsidR="004C2F3B" w:rsidRPr="005B17D3" w:rsidRDefault="004C2F3B" w:rsidP="00EF3896">
            <w:pPr>
              <w:autoSpaceDE w:val="0"/>
              <w:autoSpaceDN w:val="0"/>
              <w:adjustRightInd w:val="0"/>
              <w:spacing w:before="100" w:after="100"/>
              <w:rPr>
                <w:rFonts w:ascii="Arial" w:hAnsi="Arial" w:cs="Arial"/>
                <w:b/>
                <w:bCs/>
                <w:sz w:val="22"/>
                <w:szCs w:val="22"/>
              </w:rPr>
            </w:pPr>
            <w:r w:rsidRPr="005B17D3">
              <w:rPr>
                <w:rFonts w:ascii="Arial" w:hAnsi="Arial" w:cs="Arial"/>
                <w:b/>
                <w:bCs/>
                <w:sz w:val="22"/>
                <w:szCs w:val="22"/>
              </w:rPr>
              <w:t>Then</w:t>
            </w:r>
          </w:p>
        </w:tc>
      </w:tr>
      <w:tr w:rsidR="004C2F3B" w:rsidRPr="005B17D3" w14:paraId="5A315619" w14:textId="77777777" w:rsidTr="004C2F3B">
        <w:tc>
          <w:tcPr>
            <w:tcW w:w="573" w:type="dxa"/>
            <w:vAlign w:val="center"/>
          </w:tcPr>
          <w:p w14:paraId="40EC555F" w14:textId="77777777" w:rsidR="004C2F3B" w:rsidRPr="005B17D3" w:rsidRDefault="004C2F3B" w:rsidP="00EF3896">
            <w:pPr>
              <w:pStyle w:val="BodyTextBullet1"/>
            </w:pPr>
            <w:r w:rsidRPr="005B17D3">
              <w:t>Yes</w:t>
            </w:r>
          </w:p>
        </w:tc>
        <w:tc>
          <w:tcPr>
            <w:tcW w:w="8598" w:type="dxa"/>
            <w:vAlign w:val="center"/>
          </w:tcPr>
          <w:p w14:paraId="45940284" w14:textId="78D256AB" w:rsidR="004C2F3B" w:rsidRPr="005B17D3" w:rsidRDefault="004C2F3B" w:rsidP="00EF3896">
            <w:pPr>
              <w:pStyle w:val="BodyTextBullet1"/>
            </w:pPr>
            <w:r w:rsidRPr="005B17D3">
              <w:t xml:space="preserve">Proceed to step </w:t>
            </w:r>
            <w:r w:rsidR="00F6205E" w:rsidRPr="005B17D3">
              <w:t>4</w:t>
            </w:r>
            <w:r w:rsidRPr="005B17D3">
              <w:t>.</w:t>
            </w:r>
          </w:p>
        </w:tc>
      </w:tr>
      <w:tr w:rsidR="004C2F3B" w:rsidRPr="005B17D3" w14:paraId="5A83CF27" w14:textId="77777777" w:rsidTr="004C2F3B">
        <w:tc>
          <w:tcPr>
            <w:tcW w:w="573" w:type="dxa"/>
            <w:vAlign w:val="center"/>
          </w:tcPr>
          <w:p w14:paraId="31C0D63F" w14:textId="77777777" w:rsidR="004C2F3B" w:rsidRPr="005B17D3" w:rsidRDefault="004C2F3B" w:rsidP="00EF3896">
            <w:pPr>
              <w:pStyle w:val="BodyTextBullet1"/>
            </w:pPr>
            <w:r w:rsidRPr="005B17D3">
              <w:t>No</w:t>
            </w:r>
          </w:p>
        </w:tc>
        <w:tc>
          <w:tcPr>
            <w:tcW w:w="8598" w:type="dxa"/>
            <w:vAlign w:val="center"/>
          </w:tcPr>
          <w:p w14:paraId="4DE80E92" w14:textId="77777777" w:rsidR="004C2F3B" w:rsidRPr="005B17D3" w:rsidRDefault="004C2F3B" w:rsidP="00EF3896">
            <w:pPr>
              <w:pStyle w:val="BodyTextBullet1"/>
            </w:pPr>
            <w:r w:rsidRPr="005B17D3">
              <w:t xml:space="preserve">Veteran not eligible for Grandfather status. </w:t>
            </w:r>
          </w:p>
        </w:tc>
      </w:tr>
    </w:tbl>
    <w:p w14:paraId="0DAEFC63" w14:textId="77777777" w:rsidR="004C2F3B" w:rsidRPr="005B17D3" w:rsidRDefault="004C2F3B" w:rsidP="00EF3896"/>
    <w:p w14:paraId="0D15270D" w14:textId="3228F0AA" w:rsidR="004C2F3B" w:rsidRPr="005B17D3" w:rsidRDefault="004C2F3B" w:rsidP="001470FA">
      <w:pPr>
        <w:pStyle w:val="BodyTextBullet1"/>
        <w:numPr>
          <w:ilvl w:val="0"/>
          <w:numId w:val="358"/>
        </w:numPr>
      </w:pPr>
      <w:r w:rsidRPr="005B17D3">
        <w:t>Determine if the Veteran is still eligible for mileage under existing Veterans Choice Mileage Rules</w:t>
      </w:r>
      <w:r w:rsidR="00A06505" w:rsidRPr="005B17D3">
        <w:t>.</w:t>
      </w:r>
    </w:p>
    <w:p w14:paraId="7F87E354" w14:textId="77777777" w:rsidR="004C2F3B" w:rsidRPr="005B17D3" w:rsidRDefault="004C2F3B" w:rsidP="00EF389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535"/>
        <w:gridCol w:w="8636"/>
      </w:tblGrid>
      <w:tr w:rsidR="004C2F3B" w:rsidRPr="005B17D3" w14:paraId="5E70FAAA" w14:textId="77777777" w:rsidTr="00661570">
        <w:tc>
          <w:tcPr>
            <w:tcW w:w="535" w:type="dxa"/>
            <w:shd w:val="clear" w:color="auto" w:fill="DEEAF6" w:themeFill="accent5" w:themeFillTint="33"/>
            <w:vAlign w:val="center"/>
          </w:tcPr>
          <w:p w14:paraId="1B2903E8" w14:textId="77777777" w:rsidR="004C2F3B" w:rsidRPr="005B17D3" w:rsidRDefault="004C2F3B" w:rsidP="00EF3896">
            <w:pPr>
              <w:autoSpaceDE w:val="0"/>
              <w:autoSpaceDN w:val="0"/>
              <w:adjustRightInd w:val="0"/>
              <w:spacing w:before="100" w:after="100"/>
              <w:rPr>
                <w:rFonts w:ascii="Arial" w:hAnsi="Arial" w:cs="Arial"/>
                <w:b/>
                <w:bCs/>
                <w:sz w:val="22"/>
                <w:szCs w:val="22"/>
              </w:rPr>
            </w:pPr>
            <w:r w:rsidRPr="005B17D3">
              <w:rPr>
                <w:rFonts w:ascii="Arial" w:hAnsi="Arial" w:cs="Arial"/>
                <w:b/>
                <w:bCs/>
                <w:sz w:val="22"/>
                <w:szCs w:val="22"/>
              </w:rPr>
              <w:t>If</w:t>
            </w:r>
          </w:p>
        </w:tc>
        <w:tc>
          <w:tcPr>
            <w:tcW w:w="8636" w:type="dxa"/>
            <w:shd w:val="clear" w:color="auto" w:fill="DEEAF6" w:themeFill="accent5" w:themeFillTint="33"/>
            <w:vAlign w:val="center"/>
          </w:tcPr>
          <w:p w14:paraId="0F878E76" w14:textId="77777777" w:rsidR="004C2F3B" w:rsidRPr="005B17D3" w:rsidRDefault="004C2F3B" w:rsidP="00EF3896">
            <w:pPr>
              <w:autoSpaceDE w:val="0"/>
              <w:autoSpaceDN w:val="0"/>
              <w:adjustRightInd w:val="0"/>
              <w:spacing w:before="100" w:after="100"/>
              <w:rPr>
                <w:rFonts w:ascii="Arial" w:hAnsi="Arial" w:cs="Arial"/>
                <w:b/>
                <w:bCs/>
                <w:sz w:val="22"/>
                <w:szCs w:val="22"/>
              </w:rPr>
            </w:pPr>
            <w:r w:rsidRPr="005B17D3">
              <w:rPr>
                <w:rFonts w:ascii="Arial" w:hAnsi="Arial" w:cs="Arial"/>
                <w:b/>
                <w:bCs/>
                <w:sz w:val="22"/>
                <w:szCs w:val="22"/>
              </w:rPr>
              <w:t>Then</w:t>
            </w:r>
          </w:p>
        </w:tc>
      </w:tr>
      <w:tr w:rsidR="004C2F3B" w:rsidRPr="005B17D3" w14:paraId="272C8B9B" w14:textId="77777777" w:rsidTr="00661570">
        <w:tc>
          <w:tcPr>
            <w:tcW w:w="535" w:type="dxa"/>
            <w:vAlign w:val="center"/>
          </w:tcPr>
          <w:p w14:paraId="2F4D35A2" w14:textId="77777777" w:rsidR="004C2F3B" w:rsidRPr="005B17D3" w:rsidRDefault="004C2F3B" w:rsidP="00EF3896">
            <w:pPr>
              <w:pStyle w:val="BodyTextBullet1"/>
            </w:pPr>
            <w:r w:rsidRPr="005B17D3">
              <w:t>Yes</w:t>
            </w:r>
          </w:p>
        </w:tc>
        <w:tc>
          <w:tcPr>
            <w:tcW w:w="8636" w:type="dxa"/>
            <w:vAlign w:val="center"/>
          </w:tcPr>
          <w:p w14:paraId="400F5494" w14:textId="41240FC7" w:rsidR="004C2F3B" w:rsidRPr="005B17D3" w:rsidRDefault="004C2F3B" w:rsidP="00EF3896">
            <w:pPr>
              <w:pStyle w:val="BodyTextBullet1"/>
            </w:pPr>
            <w:r w:rsidRPr="005B17D3">
              <w:t xml:space="preserve">Proceed to step </w:t>
            </w:r>
            <w:r w:rsidR="00F6205E" w:rsidRPr="005B17D3">
              <w:t>5.</w:t>
            </w:r>
          </w:p>
        </w:tc>
      </w:tr>
      <w:tr w:rsidR="004C2F3B" w:rsidRPr="005B17D3" w14:paraId="3BDE0DB4" w14:textId="77777777" w:rsidTr="00661570">
        <w:tc>
          <w:tcPr>
            <w:tcW w:w="535" w:type="dxa"/>
            <w:vAlign w:val="center"/>
          </w:tcPr>
          <w:p w14:paraId="72F48AFA" w14:textId="77777777" w:rsidR="004C2F3B" w:rsidRPr="005B17D3" w:rsidRDefault="004C2F3B" w:rsidP="00EF3896">
            <w:pPr>
              <w:pStyle w:val="BodyTextBullet1"/>
            </w:pPr>
            <w:r w:rsidRPr="005B17D3">
              <w:t>No</w:t>
            </w:r>
          </w:p>
        </w:tc>
        <w:tc>
          <w:tcPr>
            <w:tcW w:w="8636" w:type="dxa"/>
            <w:vAlign w:val="center"/>
          </w:tcPr>
          <w:p w14:paraId="2A849893" w14:textId="02D7A056" w:rsidR="004C2F3B" w:rsidRPr="005B17D3" w:rsidRDefault="004C2F3B" w:rsidP="00EF3896">
            <w:pPr>
              <w:pStyle w:val="BodyTextBullet1"/>
            </w:pPr>
            <w:r w:rsidRPr="005B17D3">
              <w:t xml:space="preserve">Veteran is not eligible for Grandfather status. </w:t>
            </w:r>
          </w:p>
        </w:tc>
      </w:tr>
    </w:tbl>
    <w:p w14:paraId="6E1FE5E7" w14:textId="77777777" w:rsidR="00581D05" w:rsidRPr="005B17D3" w:rsidRDefault="00581D05" w:rsidP="00EF3896">
      <w:pPr>
        <w:pStyle w:val="BodyTextBullet1"/>
      </w:pPr>
    </w:p>
    <w:p w14:paraId="50C0851C" w14:textId="7A2B671E" w:rsidR="004C2F3B" w:rsidRPr="005B17D3" w:rsidRDefault="004C2F3B" w:rsidP="001470FA">
      <w:pPr>
        <w:pStyle w:val="BodyTextBullet1"/>
        <w:numPr>
          <w:ilvl w:val="0"/>
          <w:numId w:val="358"/>
        </w:numPr>
      </w:pPr>
      <w:r w:rsidRPr="005B17D3">
        <w:t xml:space="preserve">Determine if the Veteran resides in the five lowest population density states: </w:t>
      </w:r>
    </w:p>
    <w:p w14:paraId="342B3F62" w14:textId="77777777" w:rsidR="00581D05" w:rsidRPr="005B17D3" w:rsidRDefault="00581D05" w:rsidP="00EF3896">
      <w:pPr>
        <w:pStyle w:val="BodyTextBullet1"/>
      </w:pPr>
    </w:p>
    <w:p w14:paraId="04BF7165" w14:textId="37D6BAE8" w:rsidR="004C2F3B" w:rsidRPr="005B17D3" w:rsidRDefault="004C2F3B" w:rsidP="001470FA">
      <w:pPr>
        <w:pStyle w:val="BodyTextBullet1"/>
        <w:numPr>
          <w:ilvl w:val="0"/>
          <w:numId w:val="359"/>
        </w:numPr>
      </w:pPr>
      <w:r w:rsidRPr="005B17D3">
        <w:t>A</w:t>
      </w:r>
      <w:r w:rsidR="00F80E1D" w:rsidRPr="005B17D3">
        <w:t>laska</w:t>
      </w:r>
      <w:r w:rsidRPr="005B17D3">
        <w:t xml:space="preserve"> (AK) </w:t>
      </w:r>
    </w:p>
    <w:p w14:paraId="3F6DEA96" w14:textId="77777777" w:rsidR="004C2F3B" w:rsidRPr="005B17D3" w:rsidRDefault="004C2F3B" w:rsidP="001470FA">
      <w:pPr>
        <w:pStyle w:val="BodyTextBullet1"/>
        <w:numPr>
          <w:ilvl w:val="0"/>
          <w:numId w:val="359"/>
        </w:numPr>
      </w:pPr>
      <w:r w:rsidRPr="005B17D3">
        <w:t>Wyoming (WY)</w:t>
      </w:r>
    </w:p>
    <w:p w14:paraId="76CD4D7D" w14:textId="77777777" w:rsidR="004C2F3B" w:rsidRPr="005B17D3" w:rsidRDefault="004C2F3B" w:rsidP="001470FA">
      <w:pPr>
        <w:pStyle w:val="BodyTextBullet1"/>
        <w:numPr>
          <w:ilvl w:val="0"/>
          <w:numId w:val="359"/>
        </w:numPr>
      </w:pPr>
      <w:r w:rsidRPr="005B17D3">
        <w:t>Montana (MT)</w:t>
      </w:r>
    </w:p>
    <w:p w14:paraId="3D229BD0" w14:textId="77777777" w:rsidR="004C2F3B" w:rsidRPr="005B17D3" w:rsidRDefault="004C2F3B" w:rsidP="001470FA">
      <w:pPr>
        <w:pStyle w:val="BodyTextBullet1"/>
        <w:numPr>
          <w:ilvl w:val="0"/>
          <w:numId w:val="359"/>
        </w:numPr>
      </w:pPr>
      <w:r w:rsidRPr="005B17D3">
        <w:t>North Dakota (ND)</w:t>
      </w:r>
    </w:p>
    <w:p w14:paraId="73C04783" w14:textId="77777777" w:rsidR="004C2F3B" w:rsidRPr="005B17D3" w:rsidRDefault="004C2F3B" w:rsidP="001470FA">
      <w:pPr>
        <w:pStyle w:val="BodyTextBullet1"/>
        <w:numPr>
          <w:ilvl w:val="0"/>
          <w:numId w:val="359"/>
        </w:numPr>
      </w:pPr>
      <w:r w:rsidRPr="005B17D3">
        <w:t>South Dakota (SD)</w:t>
      </w:r>
    </w:p>
    <w:p w14:paraId="32845B56" w14:textId="77777777" w:rsidR="004C2F3B" w:rsidRPr="005B17D3" w:rsidRDefault="004C2F3B" w:rsidP="00EF389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226"/>
        <w:gridCol w:w="7946"/>
      </w:tblGrid>
      <w:tr w:rsidR="004C2F3B" w:rsidRPr="005B17D3" w14:paraId="532AC81A" w14:textId="77777777" w:rsidTr="00256AE8">
        <w:trPr>
          <w:tblHeader/>
        </w:trPr>
        <w:tc>
          <w:tcPr>
            <w:tcW w:w="1226" w:type="dxa"/>
            <w:shd w:val="clear" w:color="auto" w:fill="DEEAF6" w:themeFill="accent5" w:themeFillTint="33"/>
            <w:vAlign w:val="center"/>
          </w:tcPr>
          <w:p w14:paraId="1AB0B7B4" w14:textId="77777777" w:rsidR="004C2F3B" w:rsidRPr="005B17D3" w:rsidRDefault="004C2F3B" w:rsidP="00EF3896">
            <w:pPr>
              <w:autoSpaceDE w:val="0"/>
              <w:autoSpaceDN w:val="0"/>
              <w:adjustRightInd w:val="0"/>
              <w:spacing w:before="100" w:after="100"/>
              <w:rPr>
                <w:rFonts w:ascii="Arial" w:hAnsi="Arial" w:cs="Arial"/>
                <w:b/>
                <w:bCs/>
                <w:sz w:val="22"/>
                <w:szCs w:val="22"/>
              </w:rPr>
            </w:pPr>
            <w:r w:rsidRPr="005B17D3">
              <w:rPr>
                <w:rFonts w:ascii="Arial" w:hAnsi="Arial" w:cs="Arial"/>
                <w:b/>
                <w:bCs/>
                <w:sz w:val="22"/>
                <w:szCs w:val="22"/>
              </w:rPr>
              <w:t>If</w:t>
            </w:r>
          </w:p>
        </w:tc>
        <w:tc>
          <w:tcPr>
            <w:tcW w:w="7946" w:type="dxa"/>
            <w:shd w:val="clear" w:color="auto" w:fill="DEEAF6" w:themeFill="accent5" w:themeFillTint="33"/>
            <w:vAlign w:val="center"/>
          </w:tcPr>
          <w:p w14:paraId="0884367B" w14:textId="77777777" w:rsidR="004C2F3B" w:rsidRPr="005B17D3" w:rsidRDefault="004C2F3B" w:rsidP="00EF3896">
            <w:pPr>
              <w:autoSpaceDE w:val="0"/>
              <w:autoSpaceDN w:val="0"/>
              <w:adjustRightInd w:val="0"/>
              <w:spacing w:before="100" w:after="100"/>
              <w:rPr>
                <w:rFonts w:ascii="Arial" w:hAnsi="Arial" w:cs="Arial"/>
                <w:b/>
                <w:bCs/>
                <w:sz w:val="22"/>
                <w:szCs w:val="22"/>
              </w:rPr>
            </w:pPr>
            <w:r w:rsidRPr="005B17D3">
              <w:rPr>
                <w:rFonts w:ascii="Arial" w:hAnsi="Arial" w:cs="Arial"/>
                <w:b/>
                <w:bCs/>
                <w:sz w:val="22"/>
                <w:szCs w:val="22"/>
              </w:rPr>
              <w:t>Then</w:t>
            </w:r>
          </w:p>
        </w:tc>
      </w:tr>
      <w:tr w:rsidR="004C2F3B" w:rsidRPr="005B17D3" w14:paraId="69C4DC48" w14:textId="77777777" w:rsidTr="004C2F3B">
        <w:tc>
          <w:tcPr>
            <w:tcW w:w="1226" w:type="dxa"/>
            <w:vAlign w:val="center"/>
          </w:tcPr>
          <w:p w14:paraId="2B4B68DC" w14:textId="77777777" w:rsidR="004C2F3B" w:rsidRPr="005B17D3" w:rsidRDefault="004C2F3B" w:rsidP="00EF3896">
            <w:pPr>
              <w:autoSpaceDE w:val="0"/>
              <w:autoSpaceDN w:val="0"/>
              <w:adjustRightInd w:val="0"/>
              <w:spacing w:before="100" w:after="100"/>
            </w:pPr>
            <w:r w:rsidRPr="005B17D3">
              <w:t>Yes</w:t>
            </w:r>
          </w:p>
        </w:tc>
        <w:tc>
          <w:tcPr>
            <w:tcW w:w="7946" w:type="dxa"/>
            <w:vAlign w:val="center"/>
          </w:tcPr>
          <w:p w14:paraId="6B335FE6" w14:textId="77777777" w:rsidR="00F32868" w:rsidRPr="005B17D3" w:rsidRDefault="004C2F3B" w:rsidP="001470FA">
            <w:pPr>
              <w:pStyle w:val="BodyTextBullet1"/>
              <w:numPr>
                <w:ilvl w:val="0"/>
                <w:numId w:val="366"/>
              </w:numPr>
            </w:pPr>
            <w:r w:rsidRPr="005B17D3">
              <w:t>Mark the record as Grandfather status.</w:t>
            </w:r>
          </w:p>
          <w:p w14:paraId="078739E6" w14:textId="4F00C286" w:rsidR="004C2F3B" w:rsidRPr="005B17D3" w:rsidRDefault="004C2F3B" w:rsidP="001470FA">
            <w:pPr>
              <w:pStyle w:val="BodyTextBullet1"/>
              <w:numPr>
                <w:ilvl w:val="0"/>
                <w:numId w:val="366"/>
              </w:numPr>
            </w:pPr>
            <w:r w:rsidRPr="005B17D3">
              <w:t>Update the determination date.</w:t>
            </w:r>
          </w:p>
        </w:tc>
      </w:tr>
      <w:tr w:rsidR="004C2F3B" w:rsidRPr="005B17D3" w14:paraId="17BC319F" w14:textId="77777777" w:rsidTr="004C2F3B">
        <w:tc>
          <w:tcPr>
            <w:tcW w:w="1226" w:type="dxa"/>
            <w:vAlign w:val="center"/>
          </w:tcPr>
          <w:p w14:paraId="4043AB0B" w14:textId="77777777" w:rsidR="004C2F3B" w:rsidRPr="005B17D3" w:rsidRDefault="004C2F3B" w:rsidP="00EF3896">
            <w:pPr>
              <w:autoSpaceDE w:val="0"/>
              <w:autoSpaceDN w:val="0"/>
              <w:adjustRightInd w:val="0"/>
              <w:spacing w:before="100" w:after="100"/>
            </w:pPr>
            <w:r w:rsidRPr="005B17D3">
              <w:t>No</w:t>
            </w:r>
          </w:p>
        </w:tc>
        <w:tc>
          <w:tcPr>
            <w:tcW w:w="7946" w:type="dxa"/>
            <w:vAlign w:val="center"/>
          </w:tcPr>
          <w:p w14:paraId="7F05AC9E" w14:textId="448E77B6" w:rsidR="004C2F3B" w:rsidRPr="005B17D3" w:rsidRDefault="004C2F3B" w:rsidP="00EF3896">
            <w:pPr>
              <w:autoSpaceDE w:val="0"/>
              <w:autoSpaceDN w:val="0"/>
              <w:adjustRightInd w:val="0"/>
              <w:spacing w:before="100" w:after="100"/>
            </w:pPr>
            <w:r w:rsidRPr="005B17D3">
              <w:t xml:space="preserve">Proceed to step </w:t>
            </w:r>
            <w:r w:rsidR="00F6205E" w:rsidRPr="005B17D3">
              <w:t>6</w:t>
            </w:r>
            <w:r w:rsidRPr="005B17D3">
              <w:t>.</w:t>
            </w:r>
          </w:p>
        </w:tc>
      </w:tr>
    </w:tbl>
    <w:p w14:paraId="29C85CEE" w14:textId="77777777" w:rsidR="004C2F3B" w:rsidRPr="005B17D3" w:rsidRDefault="004C2F3B" w:rsidP="00EF3896"/>
    <w:p w14:paraId="06A1EAD6" w14:textId="3148C009" w:rsidR="004C2F3B" w:rsidRPr="005B17D3" w:rsidRDefault="004C2F3B" w:rsidP="001470FA">
      <w:pPr>
        <w:pStyle w:val="BodyTextBullet1"/>
        <w:numPr>
          <w:ilvl w:val="0"/>
          <w:numId w:val="365"/>
        </w:numPr>
      </w:pPr>
      <w:r w:rsidRPr="005B17D3">
        <w:t>Determine if the date is 06/07/2020 or later</w:t>
      </w:r>
      <w:r w:rsidR="00A06505" w:rsidRPr="005B17D3">
        <w:t>.</w:t>
      </w:r>
    </w:p>
    <w:p w14:paraId="0CBAB517" w14:textId="77777777" w:rsidR="004C2F3B" w:rsidRPr="005B17D3" w:rsidRDefault="004C2F3B" w:rsidP="00EF3896">
      <w:pPr>
        <w:pStyle w:val="BodyTextBullet1"/>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457"/>
        <w:gridCol w:w="8714"/>
      </w:tblGrid>
      <w:tr w:rsidR="004C2F3B" w:rsidRPr="005B17D3" w14:paraId="367B0EB3" w14:textId="77777777" w:rsidTr="004C2F3B">
        <w:tc>
          <w:tcPr>
            <w:tcW w:w="457" w:type="dxa"/>
            <w:shd w:val="clear" w:color="auto" w:fill="DEEAF6" w:themeFill="accent5" w:themeFillTint="33"/>
            <w:vAlign w:val="center"/>
          </w:tcPr>
          <w:p w14:paraId="71C1E04F" w14:textId="77777777" w:rsidR="004C2F3B" w:rsidRPr="005B17D3" w:rsidRDefault="004C2F3B" w:rsidP="00EF3896">
            <w:pPr>
              <w:autoSpaceDE w:val="0"/>
              <w:autoSpaceDN w:val="0"/>
              <w:adjustRightInd w:val="0"/>
              <w:spacing w:before="100" w:after="100"/>
              <w:rPr>
                <w:rFonts w:ascii="Arial" w:hAnsi="Arial" w:cs="Arial"/>
                <w:b/>
                <w:bCs/>
                <w:sz w:val="22"/>
                <w:szCs w:val="22"/>
              </w:rPr>
            </w:pPr>
            <w:r w:rsidRPr="005B17D3">
              <w:rPr>
                <w:rFonts w:ascii="Arial" w:hAnsi="Arial" w:cs="Arial"/>
                <w:b/>
                <w:bCs/>
                <w:sz w:val="22"/>
                <w:szCs w:val="22"/>
              </w:rPr>
              <w:t>If</w:t>
            </w:r>
          </w:p>
        </w:tc>
        <w:tc>
          <w:tcPr>
            <w:tcW w:w="8714" w:type="dxa"/>
            <w:shd w:val="clear" w:color="auto" w:fill="DEEAF6" w:themeFill="accent5" w:themeFillTint="33"/>
            <w:vAlign w:val="center"/>
          </w:tcPr>
          <w:p w14:paraId="35C7364E" w14:textId="77777777" w:rsidR="004C2F3B" w:rsidRPr="005B17D3" w:rsidRDefault="004C2F3B" w:rsidP="00EF3896">
            <w:pPr>
              <w:autoSpaceDE w:val="0"/>
              <w:autoSpaceDN w:val="0"/>
              <w:adjustRightInd w:val="0"/>
              <w:spacing w:before="100" w:after="100"/>
              <w:rPr>
                <w:rFonts w:ascii="Arial" w:hAnsi="Arial" w:cs="Arial"/>
                <w:b/>
                <w:bCs/>
                <w:sz w:val="22"/>
                <w:szCs w:val="22"/>
              </w:rPr>
            </w:pPr>
            <w:r w:rsidRPr="005B17D3">
              <w:rPr>
                <w:rFonts w:ascii="Arial" w:hAnsi="Arial" w:cs="Arial"/>
                <w:b/>
                <w:bCs/>
                <w:sz w:val="22"/>
                <w:szCs w:val="22"/>
              </w:rPr>
              <w:t>Then</w:t>
            </w:r>
          </w:p>
        </w:tc>
      </w:tr>
      <w:tr w:rsidR="004C2F3B" w:rsidRPr="005B17D3" w14:paraId="75B4A789" w14:textId="77777777" w:rsidTr="004C2F3B">
        <w:tc>
          <w:tcPr>
            <w:tcW w:w="457" w:type="dxa"/>
            <w:vAlign w:val="center"/>
          </w:tcPr>
          <w:p w14:paraId="29EFC3FE" w14:textId="77777777" w:rsidR="004C2F3B" w:rsidRPr="005B17D3" w:rsidRDefault="004C2F3B" w:rsidP="00EF3896">
            <w:pPr>
              <w:pStyle w:val="BodyTextBullet1"/>
            </w:pPr>
            <w:r w:rsidRPr="005B17D3">
              <w:t>Yes</w:t>
            </w:r>
          </w:p>
        </w:tc>
        <w:tc>
          <w:tcPr>
            <w:tcW w:w="8714" w:type="dxa"/>
            <w:vAlign w:val="center"/>
          </w:tcPr>
          <w:p w14:paraId="6E3EAE61" w14:textId="77777777" w:rsidR="004C2F3B" w:rsidRPr="005B17D3" w:rsidRDefault="004C2F3B" w:rsidP="00EF3896">
            <w:pPr>
              <w:pStyle w:val="BodyTextBullet1"/>
            </w:pPr>
            <w:r w:rsidRPr="005B17D3">
              <w:t>Do not consider care data.</w:t>
            </w:r>
          </w:p>
        </w:tc>
      </w:tr>
      <w:tr w:rsidR="004C2F3B" w:rsidRPr="005B17D3" w14:paraId="5A35891C" w14:textId="77777777" w:rsidTr="004C2F3B">
        <w:tc>
          <w:tcPr>
            <w:tcW w:w="457" w:type="dxa"/>
            <w:vAlign w:val="center"/>
          </w:tcPr>
          <w:p w14:paraId="2E8C2CFB" w14:textId="77777777" w:rsidR="004C2F3B" w:rsidRPr="005B17D3" w:rsidRDefault="004C2F3B" w:rsidP="00EF3896">
            <w:pPr>
              <w:pStyle w:val="BodyTextBullet1"/>
            </w:pPr>
            <w:r w:rsidRPr="005B17D3">
              <w:t>No</w:t>
            </w:r>
          </w:p>
        </w:tc>
        <w:tc>
          <w:tcPr>
            <w:tcW w:w="8714" w:type="dxa"/>
            <w:vAlign w:val="center"/>
          </w:tcPr>
          <w:p w14:paraId="52A6568D" w14:textId="77777777" w:rsidR="004C2F3B" w:rsidRPr="005B17D3" w:rsidRDefault="004C2F3B" w:rsidP="00EF3896">
            <w:pPr>
              <w:pStyle w:val="BodyTextBullet1"/>
            </w:pPr>
            <w:r w:rsidRPr="005B17D3">
              <w:t>Did the Veteran receive care under Title 38 (6/6/17 – 6/6/18)?</w:t>
            </w:r>
          </w:p>
          <w:p w14:paraId="52532FFF" w14:textId="2224A407" w:rsidR="004C2F3B" w:rsidRPr="005B17D3" w:rsidRDefault="004C2F3B" w:rsidP="001470FA">
            <w:pPr>
              <w:pStyle w:val="BodyTextBullet1"/>
              <w:numPr>
                <w:ilvl w:val="0"/>
                <w:numId w:val="360"/>
              </w:numPr>
            </w:pPr>
            <w:r w:rsidRPr="005B17D3">
              <w:t xml:space="preserve">If </w:t>
            </w:r>
            <w:r w:rsidR="00996844" w:rsidRPr="005B17D3">
              <w:t>y</w:t>
            </w:r>
            <w:r w:rsidRPr="005B17D3">
              <w:t xml:space="preserve">es, Veteran is eligible for Grandfather status. </w:t>
            </w:r>
          </w:p>
          <w:p w14:paraId="5C651C22" w14:textId="77777777" w:rsidR="004C2F3B" w:rsidRPr="005B17D3" w:rsidRDefault="004C2F3B" w:rsidP="001470FA">
            <w:pPr>
              <w:pStyle w:val="BodyTextBullet1"/>
              <w:numPr>
                <w:ilvl w:val="1"/>
                <w:numId w:val="360"/>
              </w:numPr>
            </w:pPr>
            <w:r w:rsidRPr="005B17D3">
              <w:t>Create VCE of “G” (Grandfather)</w:t>
            </w:r>
          </w:p>
          <w:p w14:paraId="2DF51DAB" w14:textId="77777777" w:rsidR="004C2F3B" w:rsidRPr="005B17D3" w:rsidRDefault="004C2F3B" w:rsidP="001470FA">
            <w:pPr>
              <w:pStyle w:val="BodyTextBullet1"/>
              <w:numPr>
                <w:ilvl w:val="1"/>
                <w:numId w:val="360"/>
              </w:numPr>
            </w:pPr>
            <w:r w:rsidRPr="005B17D3">
              <w:t>Create the determination date.</w:t>
            </w:r>
          </w:p>
          <w:p w14:paraId="2F7FF061" w14:textId="77777777" w:rsidR="004C2F3B" w:rsidRPr="005B17D3" w:rsidRDefault="004C2F3B" w:rsidP="001470FA">
            <w:pPr>
              <w:pStyle w:val="BodyTextBullet1"/>
              <w:numPr>
                <w:ilvl w:val="0"/>
                <w:numId w:val="360"/>
              </w:numPr>
            </w:pPr>
            <w:r w:rsidRPr="005B17D3">
              <w:t xml:space="preserve">If no, the Veteran is not eligible for Grandfather status. </w:t>
            </w:r>
          </w:p>
        </w:tc>
      </w:tr>
    </w:tbl>
    <w:p w14:paraId="52D9E923" w14:textId="77777777" w:rsidR="004C2F3B" w:rsidRPr="005B17D3" w:rsidRDefault="004C2F3B" w:rsidP="00EF3896">
      <w:pPr>
        <w:autoSpaceDE w:val="0"/>
        <w:autoSpaceDN w:val="0"/>
        <w:adjustRightInd w:val="0"/>
        <w:spacing w:before="100" w:after="100"/>
        <w:rPr>
          <w:b/>
        </w:rPr>
      </w:pPr>
    </w:p>
    <w:p w14:paraId="66F71005" w14:textId="3D98A228" w:rsidR="004C2F3B" w:rsidRPr="005B17D3" w:rsidRDefault="004C2F3B" w:rsidP="00EF3896">
      <w:pPr>
        <w:pStyle w:val="BodyTextBullet1"/>
      </w:pPr>
      <w:r w:rsidRPr="005B17D3">
        <w:rPr>
          <w:b/>
        </w:rPr>
        <w:t>Note:</w:t>
      </w:r>
      <w:r w:rsidRPr="005B17D3">
        <w:t xml:space="preserve"> Even if </w:t>
      </w:r>
      <w:r w:rsidR="002F4EC5" w:rsidRPr="005B17D3">
        <w:t xml:space="preserve">the </w:t>
      </w:r>
      <w:r w:rsidRPr="005B17D3">
        <w:t xml:space="preserve">Veteran loses </w:t>
      </w:r>
      <w:r w:rsidR="002F4EC5" w:rsidRPr="005B17D3">
        <w:t>Grandfather eligibility</w:t>
      </w:r>
      <w:r w:rsidRPr="005B17D3">
        <w:t xml:space="preserve">, track the Veteran for changes in residential address for a further consideration of the Veterans Choice Mileage Rules. </w:t>
      </w:r>
    </w:p>
    <w:p w14:paraId="36A82D55" w14:textId="77777777" w:rsidR="00F541B7" w:rsidRPr="005B17D3" w:rsidRDefault="00F541B7" w:rsidP="00EF3896">
      <w:pPr>
        <w:pStyle w:val="BodyTextBullet1"/>
      </w:pPr>
    </w:p>
    <w:p w14:paraId="2F2E89F3" w14:textId="36FBB72E" w:rsidR="004C2F3B" w:rsidRPr="005B17D3" w:rsidRDefault="004C2F3B" w:rsidP="00EF3896">
      <w:pPr>
        <w:pStyle w:val="ProcedureTitle"/>
      </w:pPr>
      <w:r w:rsidRPr="005B17D3">
        <w:t>... determine if th</w:t>
      </w:r>
      <w:bookmarkStart w:id="1635" w:name="DetermineHardshipGBABF"/>
      <w:bookmarkEnd w:id="1635"/>
      <w:r w:rsidRPr="005B17D3">
        <w:t>e Veteran meets criteria for Hardship based on GEOBURDEN or AIR, BOAT or FERRY</w:t>
      </w:r>
      <w:r w:rsidR="00A72514" w:rsidRPr="005B17D3">
        <w:t xml:space="preserve">, or </w:t>
      </w:r>
      <w:r w:rsidR="00725210" w:rsidRPr="005B17D3">
        <w:t>COMMUNITY CARE–HARDSHIP DETERMINATION</w:t>
      </w:r>
      <w:r w:rsidRPr="005B17D3">
        <w:t>?</w:t>
      </w:r>
      <w:r w:rsidRPr="005B17D3">
        <w:rPr>
          <w:u w:val="none"/>
        </w:rPr>
        <w:t xml:space="preserve"> </w:t>
      </w:r>
      <w:hyperlink w:anchor="CCPEligibility" w:history="1">
        <w:r w:rsidR="007F2A84" w:rsidRPr="005B17D3">
          <w:rPr>
            <w:rStyle w:val="Hyperlink"/>
            <w:szCs w:val="24"/>
          </w:rPr>
          <w:t>[back]</w:t>
        </w:r>
      </w:hyperlink>
    </w:p>
    <w:p w14:paraId="276F0BF7" w14:textId="2091D28F" w:rsidR="004C2F3B" w:rsidRPr="005B17D3" w:rsidRDefault="004C2F3B" w:rsidP="001470FA">
      <w:pPr>
        <w:pStyle w:val="BodyTextBullet1"/>
        <w:numPr>
          <w:ilvl w:val="0"/>
          <w:numId w:val="361"/>
        </w:numPr>
      </w:pPr>
      <w:r w:rsidRPr="005B17D3">
        <w:t>The enrolled Veteran qualifies for Veterans Community Care eligibility for “Hardship” based on GEOBURDEN or “AIR, BOAT or FERRY</w:t>
      </w:r>
      <w:r w:rsidR="004A377D" w:rsidRPr="005B17D3">
        <w:t>, or</w:t>
      </w:r>
      <w:r w:rsidR="00725210" w:rsidRPr="005B17D3">
        <w:t xml:space="preserve"> “COMMUNITY CARE-HARDSHIP DETERMINATION</w:t>
      </w:r>
      <w:r w:rsidRPr="005B17D3">
        <w:t>” if the following criteria are true for the Veteran:</w:t>
      </w:r>
    </w:p>
    <w:p w14:paraId="79C72833" w14:textId="77777777" w:rsidR="000C7EBF" w:rsidRPr="005B17D3" w:rsidRDefault="000C7EBF" w:rsidP="00EF3896">
      <w:pPr>
        <w:autoSpaceDE w:val="0"/>
        <w:autoSpaceDN w:val="0"/>
        <w:adjustRightInd w:val="0"/>
        <w:spacing w:before="100" w:after="100"/>
      </w:pPr>
    </w:p>
    <w:p w14:paraId="6A2AD0A7" w14:textId="00C3DB24" w:rsidR="004C2F3B" w:rsidRPr="005B17D3" w:rsidRDefault="004C2F3B" w:rsidP="001470FA">
      <w:pPr>
        <w:pStyle w:val="BodyTextBullet1"/>
        <w:numPr>
          <w:ilvl w:val="0"/>
          <w:numId w:val="361"/>
        </w:numPr>
      </w:pPr>
      <w:r w:rsidRPr="005B17D3">
        <w:t>Meets the basic Veterans Community Care Program qualifications (refer to the</w:t>
      </w:r>
      <w:r w:rsidR="00D610D9" w:rsidRPr="005B17D3">
        <w:t xml:space="preserve"> </w:t>
      </w:r>
      <w:hyperlink w:anchor="BasicEligibility" w:history="1">
        <w:r w:rsidR="00C67BA7" w:rsidRPr="005B17D3">
          <w:rPr>
            <w:color w:val="0000FF"/>
            <w:u w:val="single"/>
          </w:rPr>
          <w:t>Basic Qualifications for the Community Care Program</w:t>
        </w:r>
      </w:hyperlink>
      <w:r w:rsidR="00C67BA7" w:rsidRPr="005B17D3">
        <w:t>).</w:t>
      </w:r>
    </w:p>
    <w:p w14:paraId="07939347" w14:textId="77777777" w:rsidR="004C2F3B" w:rsidRPr="005B17D3" w:rsidRDefault="004C2F3B" w:rsidP="00EF3896">
      <w:pPr>
        <w:autoSpaceDE w:val="0"/>
        <w:autoSpaceDN w:val="0"/>
        <w:adjustRightInd w:val="0"/>
        <w:spacing w:before="100" w:after="100"/>
        <w:ind w:left="360"/>
      </w:pPr>
    </w:p>
    <w:p w14:paraId="4385C0E4" w14:textId="23FAA0B1" w:rsidR="004C2F3B" w:rsidRPr="005B17D3" w:rsidRDefault="004C2F3B" w:rsidP="00EF3896">
      <w:pPr>
        <w:autoSpaceDE w:val="0"/>
        <w:autoSpaceDN w:val="0"/>
        <w:adjustRightInd w:val="0"/>
        <w:spacing w:before="100" w:after="100"/>
      </w:pPr>
      <w:r w:rsidRPr="005B17D3">
        <w:t>AND at least one of the following is true:</w:t>
      </w:r>
    </w:p>
    <w:p w14:paraId="60F37E0A" w14:textId="77777777" w:rsidR="000C7EBF" w:rsidRPr="005B17D3" w:rsidRDefault="000C7EBF" w:rsidP="00EF3896">
      <w:pPr>
        <w:autoSpaceDE w:val="0"/>
        <w:autoSpaceDN w:val="0"/>
        <w:adjustRightInd w:val="0"/>
        <w:spacing w:before="100" w:after="100"/>
      </w:pPr>
    </w:p>
    <w:p w14:paraId="7D45CA35" w14:textId="1EFA7B48" w:rsidR="004C2F3B" w:rsidRPr="005B17D3" w:rsidRDefault="004C2F3B" w:rsidP="001470FA">
      <w:pPr>
        <w:pStyle w:val="BodyTextBullet2"/>
        <w:numPr>
          <w:ilvl w:val="0"/>
          <w:numId w:val="361"/>
        </w:numPr>
      </w:pPr>
      <w:r w:rsidRPr="005B17D3">
        <w:t>Where the CLINIC NAME or LOCATIONNAME is set to any of the following:</w:t>
      </w:r>
    </w:p>
    <w:p w14:paraId="0A58291D" w14:textId="77777777" w:rsidR="000C7EBF" w:rsidRPr="005B17D3" w:rsidRDefault="000C7EBF" w:rsidP="00EF3896">
      <w:pPr>
        <w:pStyle w:val="BodyTextBullet1"/>
      </w:pPr>
    </w:p>
    <w:p w14:paraId="796B5C38" w14:textId="77777777" w:rsidR="004C2F3B" w:rsidRPr="005B17D3" w:rsidRDefault="004C2F3B" w:rsidP="001470FA">
      <w:pPr>
        <w:pStyle w:val="BodyTextBullet1"/>
        <w:numPr>
          <w:ilvl w:val="0"/>
          <w:numId w:val="362"/>
        </w:numPr>
      </w:pPr>
      <w:r w:rsidRPr="005B17D3">
        <w:t>VCL-GEOBURDEN</w:t>
      </w:r>
    </w:p>
    <w:p w14:paraId="41AC2D15" w14:textId="7B472AFB" w:rsidR="00426AB6" w:rsidRPr="005B17D3" w:rsidRDefault="004C2F3B" w:rsidP="001470FA">
      <w:pPr>
        <w:pStyle w:val="BodyTextBullet1"/>
        <w:numPr>
          <w:ilvl w:val="0"/>
          <w:numId w:val="362"/>
        </w:numPr>
      </w:pPr>
      <w:r w:rsidRPr="005B17D3">
        <w:t>VCL-AIRBOATFERRY</w:t>
      </w:r>
    </w:p>
    <w:p w14:paraId="06705C49" w14:textId="2FAF3B1E" w:rsidR="004C2F3B" w:rsidRPr="005B17D3" w:rsidRDefault="004C2F3B" w:rsidP="00EF3896">
      <w:pPr>
        <w:autoSpaceDE w:val="0"/>
        <w:autoSpaceDN w:val="0"/>
        <w:adjustRightInd w:val="0"/>
        <w:spacing w:before="100" w:after="100"/>
      </w:pPr>
    </w:p>
    <w:p w14:paraId="707BCA48" w14:textId="1CDF74CB" w:rsidR="0064730B" w:rsidRPr="005B17D3" w:rsidRDefault="0064730B" w:rsidP="00474E83">
      <w:pPr>
        <w:pStyle w:val="NoteLightbulb"/>
      </w:pPr>
      <w:r w:rsidRPr="005B17D3">
        <w:rPr>
          <w:b/>
        </w:rPr>
        <w:t>Note:</w:t>
      </w:r>
      <w:r w:rsidRPr="005B17D3">
        <w:t xml:space="preserve"> The consult "</w:t>
      </w:r>
      <w:r w:rsidR="00725210" w:rsidRPr="005B17D3">
        <w:t xml:space="preserve">COMMUNITY </w:t>
      </w:r>
      <w:r w:rsidR="009F33D5" w:rsidRPr="005B17D3">
        <w:t>CARE-HARDSHIP DETERMINATION</w:t>
      </w:r>
      <w:r w:rsidRPr="005B17D3">
        <w:t xml:space="preserve">” goes into effect with the MISSION Act on June </w:t>
      </w:r>
      <w:r w:rsidR="00725210" w:rsidRPr="005B17D3">
        <w:t>15th</w:t>
      </w:r>
      <w:r w:rsidRPr="005B17D3">
        <w:t>, 2019 and this is the only method of new hardship starting 06/</w:t>
      </w:r>
      <w:r w:rsidR="00725210" w:rsidRPr="005B17D3">
        <w:t>15</w:t>
      </w:r>
      <w:r w:rsidRPr="005B17D3">
        <w:t>/2019.</w:t>
      </w:r>
    </w:p>
    <w:p w14:paraId="1F910894" w14:textId="26CAE66D" w:rsidR="004C2F3B" w:rsidRPr="005B17D3" w:rsidRDefault="004C2F3B" w:rsidP="00EF3896">
      <w:pPr>
        <w:pStyle w:val="ProcedureTitle"/>
      </w:pPr>
      <w:r w:rsidRPr="005B17D3">
        <w:t>... determine if the Veteran is eli</w:t>
      </w:r>
      <w:bookmarkStart w:id="1636" w:name="DetermineSNFSMF"/>
      <w:bookmarkEnd w:id="1636"/>
      <w:r w:rsidRPr="005B17D3">
        <w:t xml:space="preserve">gible for "State with no Full-Service Medical Facility"? </w:t>
      </w:r>
      <w:hyperlink w:anchor="CCPEligibility" w:history="1">
        <w:r w:rsidR="007F2A84" w:rsidRPr="005B17D3">
          <w:rPr>
            <w:rStyle w:val="Hyperlink"/>
            <w:szCs w:val="24"/>
          </w:rPr>
          <w:t>[back]</w:t>
        </w:r>
      </w:hyperlink>
    </w:p>
    <w:p w14:paraId="1A02E81D" w14:textId="78187F26" w:rsidR="004C2F3B" w:rsidRPr="005B17D3" w:rsidRDefault="004C2F3B" w:rsidP="00EF3896">
      <w:pPr>
        <w:pStyle w:val="BodyTextBullet1"/>
      </w:pPr>
      <w:r w:rsidRPr="005B17D3">
        <w:t>The Veteran qualifies for "State with no Full</w:t>
      </w:r>
      <w:r w:rsidR="000C7EBF" w:rsidRPr="005B17D3">
        <w:t>-</w:t>
      </w:r>
      <w:r w:rsidRPr="005B17D3">
        <w:t>Service Medical Facility" eligibility if the following criteria are true for the Veteran:</w:t>
      </w:r>
    </w:p>
    <w:p w14:paraId="06E59FC5" w14:textId="77777777" w:rsidR="000C7EBF" w:rsidRPr="005B17D3" w:rsidRDefault="000C7EBF" w:rsidP="00EF3896">
      <w:pPr>
        <w:autoSpaceDE w:val="0"/>
        <w:autoSpaceDN w:val="0"/>
        <w:adjustRightInd w:val="0"/>
        <w:spacing w:before="100" w:after="100"/>
      </w:pPr>
    </w:p>
    <w:p w14:paraId="7C8F6BE9" w14:textId="4C85DE3E" w:rsidR="004C2F3B" w:rsidRPr="005B17D3" w:rsidRDefault="004C2F3B" w:rsidP="001470FA">
      <w:pPr>
        <w:pStyle w:val="BodyTextBullet1"/>
        <w:numPr>
          <w:ilvl w:val="0"/>
          <w:numId w:val="363"/>
        </w:numPr>
      </w:pPr>
      <w:r w:rsidRPr="005B17D3">
        <w:t>Meets the basic Veterans Community Care Program qualifications (refer to the</w:t>
      </w:r>
      <w:r w:rsidR="0096219D" w:rsidRPr="005B17D3">
        <w:t xml:space="preserve"> </w:t>
      </w:r>
      <w:hyperlink w:anchor="BasicEligibility" w:history="1">
        <w:r w:rsidR="000A3170" w:rsidRPr="005B17D3">
          <w:rPr>
            <w:color w:val="0000FF"/>
            <w:u w:val="single"/>
          </w:rPr>
          <w:t>Basic Qualifications for the Community Care Program</w:t>
        </w:r>
      </w:hyperlink>
      <w:r w:rsidR="000A3170" w:rsidRPr="005B17D3">
        <w:t>).</w:t>
      </w:r>
    </w:p>
    <w:p w14:paraId="4D8B3A8F" w14:textId="77777777" w:rsidR="000C7EBF" w:rsidRPr="005B17D3" w:rsidRDefault="000C7EBF" w:rsidP="00EF3896">
      <w:pPr>
        <w:autoSpaceDE w:val="0"/>
        <w:autoSpaceDN w:val="0"/>
        <w:adjustRightInd w:val="0"/>
        <w:spacing w:before="100" w:after="100"/>
        <w:ind w:left="720"/>
      </w:pPr>
    </w:p>
    <w:p w14:paraId="252BBF82" w14:textId="715259DC" w:rsidR="004C2F3B" w:rsidRPr="005B17D3" w:rsidRDefault="004C2F3B" w:rsidP="00EF3896">
      <w:pPr>
        <w:autoSpaceDE w:val="0"/>
        <w:autoSpaceDN w:val="0"/>
        <w:adjustRightInd w:val="0"/>
        <w:spacing w:before="100" w:after="100"/>
      </w:pPr>
      <w:r w:rsidRPr="005B17D3">
        <w:t>AND at least ONE of the following is true:</w:t>
      </w:r>
    </w:p>
    <w:p w14:paraId="7F4E4BEC" w14:textId="77777777" w:rsidR="000C7EBF" w:rsidRPr="005B17D3" w:rsidRDefault="000C7EBF" w:rsidP="00EF3896">
      <w:pPr>
        <w:autoSpaceDE w:val="0"/>
        <w:autoSpaceDN w:val="0"/>
        <w:adjustRightInd w:val="0"/>
        <w:spacing w:before="100" w:after="100"/>
      </w:pPr>
    </w:p>
    <w:p w14:paraId="1A5EAD6E" w14:textId="7C722846" w:rsidR="004C2F3B" w:rsidRPr="005B17D3" w:rsidRDefault="006204FA" w:rsidP="001470FA">
      <w:pPr>
        <w:pStyle w:val="BodyTextBullet1"/>
        <w:numPr>
          <w:ilvl w:val="0"/>
          <w:numId w:val="363"/>
        </w:numPr>
      </w:pPr>
      <w:r w:rsidRPr="005B17D3">
        <w:t>Veterans</w:t>
      </w:r>
      <w:r w:rsidR="004C2F3B" w:rsidRPr="005B17D3">
        <w:t xml:space="preserve"> residential address is in a state specified in the VACAA law (the states are: Alaska (AK) and Hawaii (HI)).</w:t>
      </w:r>
    </w:p>
    <w:p w14:paraId="5FBBFCB1" w14:textId="77777777" w:rsidR="000C7EBF" w:rsidRPr="005B17D3" w:rsidRDefault="000C7EBF" w:rsidP="00EF3896">
      <w:pPr>
        <w:autoSpaceDE w:val="0"/>
        <w:autoSpaceDN w:val="0"/>
        <w:adjustRightInd w:val="0"/>
        <w:spacing w:before="100" w:after="100"/>
        <w:ind w:left="720"/>
      </w:pPr>
    </w:p>
    <w:p w14:paraId="3D300836" w14:textId="370C3E97" w:rsidR="004C2F3B" w:rsidRPr="005B17D3" w:rsidRDefault="004C2F3B" w:rsidP="00EF3896">
      <w:pPr>
        <w:autoSpaceDE w:val="0"/>
        <w:autoSpaceDN w:val="0"/>
        <w:adjustRightInd w:val="0"/>
        <w:spacing w:before="100" w:after="100"/>
      </w:pPr>
      <w:r w:rsidRPr="005B17D3">
        <w:t>OR</w:t>
      </w:r>
    </w:p>
    <w:p w14:paraId="6BC9F860" w14:textId="77777777" w:rsidR="000C7EBF" w:rsidRPr="005B17D3" w:rsidRDefault="000C7EBF" w:rsidP="00EF3896">
      <w:pPr>
        <w:autoSpaceDE w:val="0"/>
        <w:autoSpaceDN w:val="0"/>
        <w:adjustRightInd w:val="0"/>
        <w:spacing w:before="100" w:after="100"/>
      </w:pPr>
    </w:p>
    <w:p w14:paraId="76B7E2BF" w14:textId="2AA76B45" w:rsidR="004C2F3B" w:rsidRPr="005B17D3" w:rsidRDefault="006204FA" w:rsidP="001470FA">
      <w:pPr>
        <w:pStyle w:val="BodyTextBullet1"/>
        <w:numPr>
          <w:ilvl w:val="0"/>
          <w:numId w:val="363"/>
        </w:numPr>
      </w:pPr>
      <w:r w:rsidRPr="005B17D3">
        <w:t>Veterans</w:t>
      </w:r>
      <w:r w:rsidR="004C2F3B" w:rsidRPr="005B17D3">
        <w:t xml:space="preserve"> residential address is in New Hampshire (NH) and is not assigned White River Junction Veterans Affairs Medical Center (VAMC), OR </w:t>
      </w:r>
      <w:r w:rsidRPr="005B17D3">
        <w:t>Veterans</w:t>
      </w:r>
      <w:r w:rsidR="004C2F3B" w:rsidRPr="005B17D3">
        <w:t xml:space="preserve"> Residential address is in New Hampshire and is more than 20 miles from the White River Junction VAMC.</w:t>
      </w:r>
    </w:p>
    <w:p w14:paraId="07829F25" w14:textId="3E4A6CB1" w:rsidR="004C2F3B" w:rsidRPr="005B17D3" w:rsidRDefault="004C2F3B" w:rsidP="00EF3896">
      <w:pPr>
        <w:autoSpaceDE w:val="0"/>
        <w:autoSpaceDN w:val="0"/>
        <w:adjustRightInd w:val="0"/>
        <w:spacing w:before="100" w:after="100"/>
      </w:pPr>
      <w:r w:rsidRPr="005B17D3">
        <w:t>OR</w:t>
      </w:r>
    </w:p>
    <w:p w14:paraId="483898D8" w14:textId="77777777" w:rsidR="000C7EBF" w:rsidRPr="005B17D3" w:rsidRDefault="000C7EBF" w:rsidP="00EF3896">
      <w:pPr>
        <w:pStyle w:val="BodyTextBullet1"/>
      </w:pPr>
    </w:p>
    <w:p w14:paraId="5BABA037" w14:textId="4EC0F960" w:rsidR="00762EDC" w:rsidRPr="005B17D3" w:rsidRDefault="006204FA" w:rsidP="001470FA">
      <w:pPr>
        <w:pStyle w:val="BodyTextBullet1"/>
        <w:numPr>
          <w:ilvl w:val="0"/>
          <w:numId w:val="363"/>
        </w:numPr>
      </w:pPr>
      <w:r w:rsidRPr="005B17D3">
        <w:t>Veterans</w:t>
      </w:r>
      <w:r w:rsidR="00762EDC" w:rsidRPr="005B17D3">
        <w:t xml:space="preserve"> residential address is in one of the following US Territories:</w:t>
      </w:r>
    </w:p>
    <w:p w14:paraId="25FFF858" w14:textId="77777777" w:rsidR="00762EDC" w:rsidRPr="005B17D3" w:rsidRDefault="00762EDC" w:rsidP="00EF3896">
      <w:pPr>
        <w:autoSpaceDE w:val="0"/>
        <w:autoSpaceDN w:val="0"/>
        <w:adjustRightInd w:val="0"/>
        <w:spacing w:before="100" w:after="100"/>
      </w:pPr>
    </w:p>
    <w:p w14:paraId="5E149A1A" w14:textId="19D4D264" w:rsidR="00762EDC" w:rsidRPr="005B17D3" w:rsidRDefault="00762EDC" w:rsidP="001470FA">
      <w:pPr>
        <w:pStyle w:val="BodyTextBullet1"/>
        <w:numPr>
          <w:ilvl w:val="0"/>
          <w:numId w:val="369"/>
        </w:numPr>
      </w:pPr>
      <w:r w:rsidRPr="005B17D3">
        <w:t>For the following territories: Guam, American Samoa, CNMI (Northern Mariana Islands),</w:t>
      </w:r>
      <w:r w:rsidR="006E0254" w:rsidRPr="005B17D3">
        <w:t xml:space="preserve"> </w:t>
      </w:r>
      <w:r w:rsidRPr="005B17D3">
        <w:t>and US Virgin Islands. </w:t>
      </w:r>
    </w:p>
    <w:p w14:paraId="17777917" w14:textId="349B855E" w:rsidR="00762EDC" w:rsidRPr="005B17D3" w:rsidRDefault="00762EDC" w:rsidP="001470FA">
      <w:pPr>
        <w:pStyle w:val="BodyTextBullet1"/>
        <w:numPr>
          <w:ilvl w:val="0"/>
          <w:numId w:val="369"/>
        </w:numPr>
      </w:pPr>
      <w:r w:rsidRPr="005B17D3">
        <w:t>Philippines Islands (PH/PI)              </w:t>
      </w:r>
    </w:p>
    <w:p w14:paraId="49302288" w14:textId="63043CC0" w:rsidR="00762EDC" w:rsidRPr="005B17D3" w:rsidRDefault="00762EDC" w:rsidP="001470FA">
      <w:pPr>
        <w:pStyle w:val="BodyTextBullet1"/>
        <w:numPr>
          <w:ilvl w:val="0"/>
          <w:numId w:val="369"/>
        </w:numPr>
      </w:pPr>
      <w:r w:rsidRPr="005B17D3">
        <w:t>US Minor Outlying Islands (UM):</w:t>
      </w:r>
    </w:p>
    <w:p w14:paraId="13E21A52" w14:textId="7FFB33EE" w:rsidR="00762EDC" w:rsidRPr="005B17D3" w:rsidRDefault="00762EDC" w:rsidP="001470FA">
      <w:pPr>
        <w:pStyle w:val="BodyTextBullet1"/>
        <w:numPr>
          <w:ilvl w:val="1"/>
          <w:numId w:val="370"/>
        </w:numPr>
      </w:pPr>
      <w:r w:rsidRPr="005B17D3">
        <w:t>Baker Island Atoll</w:t>
      </w:r>
    </w:p>
    <w:p w14:paraId="397CDC23" w14:textId="2015D0E2" w:rsidR="00762EDC" w:rsidRPr="005B17D3" w:rsidRDefault="00762EDC" w:rsidP="001470FA">
      <w:pPr>
        <w:pStyle w:val="BodyTextBullet1"/>
        <w:numPr>
          <w:ilvl w:val="1"/>
          <w:numId w:val="370"/>
        </w:numPr>
      </w:pPr>
      <w:r w:rsidRPr="005B17D3">
        <w:t>Howard Island Atoll</w:t>
      </w:r>
    </w:p>
    <w:p w14:paraId="67955BAE" w14:textId="0CA13909" w:rsidR="00762EDC" w:rsidRPr="005B17D3" w:rsidRDefault="00762EDC" w:rsidP="001470FA">
      <w:pPr>
        <w:pStyle w:val="BodyTextBullet1"/>
        <w:numPr>
          <w:ilvl w:val="1"/>
          <w:numId w:val="370"/>
        </w:numPr>
      </w:pPr>
      <w:r w:rsidRPr="005B17D3">
        <w:t>Jarvis Island</w:t>
      </w:r>
    </w:p>
    <w:p w14:paraId="789409AF" w14:textId="0E311938" w:rsidR="00762EDC" w:rsidRPr="005B17D3" w:rsidRDefault="00762EDC" w:rsidP="001470FA">
      <w:pPr>
        <w:pStyle w:val="BodyTextBullet1"/>
        <w:numPr>
          <w:ilvl w:val="1"/>
          <w:numId w:val="370"/>
        </w:numPr>
      </w:pPr>
      <w:r w:rsidRPr="005B17D3">
        <w:t>Johnston Atoll (also known as Kalama Atoll)</w:t>
      </w:r>
    </w:p>
    <w:p w14:paraId="5FE940C5" w14:textId="2C5684CB" w:rsidR="00762EDC" w:rsidRPr="005B17D3" w:rsidRDefault="00762EDC" w:rsidP="001470FA">
      <w:pPr>
        <w:pStyle w:val="BodyTextBullet1"/>
        <w:numPr>
          <w:ilvl w:val="1"/>
          <w:numId w:val="370"/>
        </w:numPr>
      </w:pPr>
      <w:r w:rsidRPr="005B17D3">
        <w:t>Kingman Reef</w:t>
      </w:r>
    </w:p>
    <w:p w14:paraId="1FB34EEB" w14:textId="7F74510E" w:rsidR="00762EDC" w:rsidRPr="005B17D3" w:rsidRDefault="00762EDC" w:rsidP="001470FA">
      <w:pPr>
        <w:pStyle w:val="BodyTextBullet1"/>
        <w:numPr>
          <w:ilvl w:val="1"/>
          <w:numId w:val="370"/>
        </w:numPr>
      </w:pPr>
      <w:r w:rsidRPr="005B17D3">
        <w:t>Midway Islands</w:t>
      </w:r>
    </w:p>
    <w:p w14:paraId="33F71617" w14:textId="12BD33AE" w:rsidR="00762EDC" w:rsidRPr="005B17D3" w:rsidRDefault="00762EDC" w:rsidP="001470FA">
      <w:pPr>
        <w:pStyle w:val="BodyTextBullet1"/>
        <w:numPr>
          <w:ilvl w:val="1"/>
          <w:numId w:val="370"/>
        </w:numPr>
      </w:pPr>
      <w:r w:rsidRPr="005B17D3">
        <w:t>Navassa Island</w:t>
      </w:r>
    </w:p>
    <w:p w14:paraId="3FD81C39" w14:textId="47A4A791" w:rsidR="00762EDC" w:rsidRPr="005B17D3" w:rsidRDefault="00762EDC" w:rsidP="001470FA">
      <w:pPr>
        <w:pStyle w:val="BodyTextBullet1"/>
        <w:numPr>
          <w:ilvl w:val="1"/>
          <w:numId w:val="370"/>
        </w:numPr>
      </w:pPr>
      <w:r w:rsidRPr="005B17D3">
        <w:t>Palmyra Atoll</w:t>
      </w:r>
    </w:p>
    <w:p w14:paraId="231B701C" w14:textId="1D545745" w:rsidR="00762EDC" w:rsidRPr="005B17D3" w:rsidRDefault="00762EDC" w:rsidP="001470FA">
      <w:pPr>
        <w:pStyle w:val="BodyTextBullet1"/>
        <w:numPr>
          <w:ilvl w:val="1"/>
          <w:numId w:val="370"/>
        </w:numPr>
      </w:pPr>
      <w:r w:rsidRPr="005B17D3">
        <w:t>Wake Island (also known as Wake Atoll) </w:t>
      </w:r>
    </w:p>
    <w:p w14:paraId="033873D1" w14:textId="27C72147" w:rsidR="00762EDC" w:rsidRPr="005B17D3" w:rsidRDefault="00762EDC" w:rsidP="001470FA">
      <w:pPr>
        <w:pStyle w:val="BodyTextBullet1"/>
        <w:numPr>
          <w:ilvl w:val="0"/>
          <w:numId w:val="369"/>
        </w:numPr>
      </w:pPr>
      <w:r w:rsidRPr="005B17D3">
        <w:t>Federated States of Micronesia (FM)</w:t>
      </w:r>
    </w:p>
    <w:p w14:paraId="7C186E1A" w14:textId="74958974" w:rsidR="00762EDC" w:rsidRPr="005B17D3" w:rsidRDefault="00762EDC" w:rsidP="001470FA">
      <w:pPr>
        <w:pStyle w:val="BodyTextBullet1"/>
        <w:numPr>
          <w:ilvl w:val="0"/>
          <w:numId w:val="369"/>
        </w:numPr>
      </w:pPr>
      <w:r w:rsidRPr="005B17D3">
        <w:t>Republic of the Marshall Islands (MH</w:t>
      </w:r>
    </w:p>
    <w:p w14:paraId="5044C2FF" w14:textId="77777777" w:rsidR="00762EDC" w:rsidRPr="005B17D3" w:rsidRDefault="00762EDC" w:rsidP="001470FA">
      <w:pPr>
        <w:pStyle w:val="BodyTextBullet1"/>
        <w:numPr>
          <w:ilvl w:val="0"/>
          <w:numId w:val="369"/>
        </w:numPr>
      </w:pPr>
      <w:r w:rsidRPr="005B17D3">
        <w:t>Republic of Palau (PW) (sometimes spelled Belau or Pelew)</w:t>
      </w:r>
    </w:p>
    <w:p w14:paraId="0765FDE4" w14:textId="77777777" w:rsidR="00EE7600" w:rsidRPr="005B17D3" w:rsidRDefault="00EE7600" w:rsidP="00EF3896">
      <w:pPr>
        <w:autoSpaceDE w:val="0"/>
        <w:autoSpaceDN w:val="0"/>
        <w:adjustRightInd w:val="0"/>
        <w:spacing w:before="100" w:after="100"/>
      </w:pPr>
    </w:p>
    <w:p w14:paraId="56374B97" w14:textId="14B95110" w:rsidR="00EE7600" w:rsidRPr="005B17D3" w:rsidRDefault="004C2F3B" w:rsidP="00EF3896">
      <w:pPr>
        <w:pStyle w:val="ProcedureTitle"/>
      </w:pPr>
      <w:r w:rsidRPr="005B17D3">
        <w:t xml:space="preserve">... determine if the Veteran is </w:t>
      </w:r>
      <w:bookmarkStart w:id="1637" w:name="DetermineUrgentCare"/>
      <w:bookmarkEnd w:id="1637"/>
      <w:r w:rsidRPr="005B17D3">
        <w:t>eligible for Urgent Care?</w:t>
      </w:r>
      <w:r w:rsidRPr="005B17D3">
        <w:rPr>
          <w:u w:val="none"/>
        </w:rPr>
        <w:t xml:space="preserve"> </w:t>
      </w:r>
      <w:hyperlink w:anchor="CCPEligibility" w:history="1">
        <w:r w:rsidR="007F2A84" w:rsidRPr="005B17D3">
          <w:rPr>
            <w:rStyle w:val="Hyperlink"/>
            <w:szCs w:val="24"/>
          </w:rPr>
          <w:t>[back]</w:t>
        </w:r>
      </w:hyperlink>
    </w:p>
    <w:p w14:paraId="75FD11C4" w14:textId="2D459E98" w:rsidR="004C2F3B" w:rsidRPr="005B17D3" w:rsidRDefault="004C2F3B" w:rsidP="00EF3896">
      <w:pPr>
        <w:pStyle w:val="BodyTextBullet1"/>
      </w:pPr>
      <w:r w:rsidRPr="005B17D3">
        <w:t>A Veteran qualifies for Urgent Care if they meet the following criteria:</w:t>
      </w:r>
    </w:p>
    <w:p w14:paraId="080B1772" w14:textId="77777777" w:rsidR="00EE7600" w:rsidRPr="005B17D3" w:rsidRDefault="00EE7600" w:rsidP="00EF3896">
      <w:pPr>
        <w:autoSpaceDE w:val="0"/>
        <w:autoSpaceDN w:val="0"/>
        <w:adjustRightInd w:val="0"/>
        <w:spacing w:before="100" w:after="100"/>
      </w:pPr>
    </w:p>
    <w:p w14:paraId="089F9447" w14:textId="0019C9B4" w:rsidR="004C2F3B" w:rsidRPr="005B17D3" w:rsidRDefault="004C2F3B" w:rsidP="001470FA">
      <w:pPr>
        <w:pStyle w:val="BodyTextBullet1"/>
        <w:numPr>
          <w:ilvl w:val="0"/>
          <w:numId w:val="364"/>
        </w:numPr>
      </w:pPr>
      <w:r w:rsidRPr="005B17D3">
        <w:t xml:space="preserve">Meets the basic Veterans Community Care Program qualifications (refer to the </w:t>
      </w:r>
      <w:hyperlink w:anchor="BasicEligibility" w:history="1">
        <w:r w:rsidR="00860010" w:rsidRPr="005B17D3">
          <w:rPr>
            <w:color w:val="0000FF"/>
            <w:u w:val="single"/>
          </w:rPr>
          <w:t>Basic Qualifications for the Community Care Program</w:t>
        </w:r>
      </w:hyperlink>
      <w:r w:rsidR="00860010" w:rsidRPr="005B17D3">
        <w:t>).</w:t>
      </w:r>
    </w:p>
    <w:p w14:paraId="0852AB2C" w14:textId="77777777" w:rsidR="00EE7600" w:rsidRPr="005B17D3" w:rsidRDefault="00EE7600" w:rsidP="00EF3896">
      <w:pPr>
        <w:autoSpaceDE w:val="0"/>
        <w:autoSpaceDN w:val="0"/>
        <w:adjustRightInd w:val="0"/>
        <w:spacing w:before="100" w:after="100"/>
      </w:pPr>
    </w:p>
    <w:p w14:paraId="6D0815DF" w14:textId="667D5CE5" w:rsidR="004C2F3B" w:rsidRPr="005B17D3" w:rsidRDefault="004C2F3B" w:rsidP="00EF3896">
      <w:pPr>
        <w:pStyle w:val="BodyTextBullet1"/>
      </w:pPr>
      <w:r w:rsidRPr="005B17D3">
        <w:t>AND</w:t>
      </w:r>
    </w:p>
    <w:p w14:paraId="7261B9F2" w14:textId="77777777" w:rsidR="00EE7600" w:rsidRPr="005B17D3" w:rsidRDefault="00EE7600" w:rsidP="00EF3896">
      <w:pPr>
        <w:autoSpaceDE w:val="0"/>
        <w:autoSpaceDN w:val="0"/>
        <w:adjustRightInd w:val="0"/>
        <w:spacing w:before="100" w:after="100"/>
      </w:pPr>
    </w:p>
    <w:p w14:paraId="6A3C010C" w14:textId="77777777" w:rsidR="004C2F3B" w:rsidRPr="005B17D3" w:rsidRDefault="004C2F3B" w:rsidP="001470FA">
      <w:pPr>
        <w:pStyle w:val="BodyTextBullet1"/>
        <w:numPr>
          <w:ilvl w:val="0"/>
          <w:numId w:val="364"/>
        </w:numPr>
      </w:pPr>
      <w:r w:rsidRPr="005B17D3">
        <w:t xml:space="preserve">Enrolled Veteran must have received care under Title 38 within two (2) years of date Veteran is seeking care. </w:t>
      </w:r>
    </w:p>
    <w:p w14:paraId="4419CB34" w14:textId="77777777" w:rsidR="00EE7600" w:rsidRPr="005B17D3" w:rsidRDefault="00EE7600" w:rsidP="00EF3896">
      <w:pPr>
        <w:autoSpaceDE w:val="0"/>
        <w:autoSpaceDN w:val="0"/>
        <w:adjustRightInd w:val="0"/>
        <w:spacing w:before="100" w:after="100"/>
      </w:pPr>
    </w:p>
    <w:p w14:paraId="1B011F13" w14:textId="04A8DFC5" w:rsidR="004C2F3B" w:rsidRPr="005B17D3" w:rsidRDefault="009124ED" w:rsidP="00474E83">
      <w:pPr>
        <w:pStyle w:val="NoteLightbulb"/>
      </w:pPr>
      <w:r w:rsidRPr="005B17D3">
        <w:rPr>
          <w:b/>
        </w:rPr>
        <w:t xml:space="preserve">Note: </w:t>
      </w:r>
      <w:r w:rsidR="004C2F3B" w:rsidRPr="005B17D3">
        <w:t>A Veteran loses their Urgent Care eligibility if they meet the following criteria:</w:t>
      </w:r>
    </w:p>
    <w:p w14:paraId="7B8CDE2E" w14:textId="77777777" w:rsidR="00EE7600" w:rsidRPr="005B17D3" w:rsidRDefault="00EE7600" w:rsidP="00EF3896">
      <w:pPr>
        <w:autoSpaceDE w:val="0"/>
        <w:autoSpaceDN w:val="0"/>
        <w:adjustRightInd w:val="0"/>
        <w:spacing w:before="100" w:after="100"/>
      </w:pPr>
    </w:p>
    <w:p w14:paraId="1511DD18" w14:textId="77777777" w:rsidR="004C2F3B" w:rsidRPr="005B17D3" w:rsidRDefault="004C2F3B" w:rsidP="001470FA">
      <w:pPr>
        <w:pStyle w:val="BodyTextBullet1"/>
        <w:numPr>
          <w:ilvl w:val="0"/>
          <w:numId w:val="364"/>
        </w:numPr>
      </w:pPr>
      <w:r w:rsidRPr="005B17D3">
        <w:t>Veterans who were enrolled and become no longer enrolled.</w:t>
      </w:r>
    </w:p>
    <w:p w14:paraId="695B963E" w14:textId="77777777" w:rsidR="004C2F3B" w:rsidRPr="005B17D3" w:rsidRDefault="004C2F3B" w:rsidP="001470FA">
      <w:pPr>
        <w:pStyle w:val="BodyTextBullet1"/>
        <w:numPr>
          <w:ilvl w:val="0"/>
          <w:numId w:val="364"/>
        </w:numPr>
      </w:pPr>
      <w:r w:rsidRPr="005B17D3">
        <w:t>Enrolled Veterans who received care under Title 38 outside of the two (2) years, rolling two years, of date Veteran is seeking non-VA urgent care.</w:t>
      </w:r>
    </w:p>
    <w:p w14:paraId="799FAF06" w14:textId="77777777" w:rsidR="004C2F3B" w:rsidRPr="005B17D3" w:rsidRDefault="004C2F3B" w:rsidP="00EF3896">
      <w:pPr>
        <w:autoSpaceDE w:val="0"/>
        <w:autoSpaceDN w:val="0"/>
        <w:adjustRightInd w:val="0"/>
        <w:spacing w:before="100" w:after="100"/>
        <w:ind w:left="1080"/>
      </w:pPr>
    </w:p>
    <w:p w14:paraId="7E0A6599" w14:textId="77CA005A" w:rsidR="004C2F3B" w:rsidRPr="005B17D3" w:rsidRDefault="004C2F3B" w:rsidP="00EF3896">
      <w:pPr>
        <w:pStyle w:val="ProcedureTitle"/>
      </w:pPr>
      <w:r w:rsidRPr="005B17D3">
        <w:t>... determine if the Vet</w:t>
      </w:r>
      <w:bookmarkStart w:id="1638" w:name="DetermineNoLongerEligible"/>
      <w:bookmarkEnd w:id="1638"/>
      <w:r w:rsidRPr="005B17D3">
        <w:t>eran is no longer eligible?</w:t>
      </w:r>
      <w:r w:rsidRPr="005B17D3">
        <w:rPr>
          <w:u w:val="none"/>
        </w:rPr>
        <w:t xml:space="preserve"> </w:t>
      </w:r>
      <w:hyperlink w:anchor="CCPEligibility" w:history="1">
        <w:r w:rsidR="007F2A84" w:rsidRPr="005B17D3">
          <w:rPr>
            <w:rStyle w:val="Hyperlink"/>
            <w:szCs w:val="24"/>
          </w:rPr>
          <w:t>[back]</w:t>
        </w:r>
      </w:hyperlink>
    </w:p>
    <w:p w14:paraId="6FE8987D" w14:textId="7D2110E5" w:rsidR="004C2F3B" w:rsidRPr="005B17D3" w:rsidRDefault="004C2F3B" w:rsidP="00EF3896">
      <w:pPr>
        <w:pStyle w:val="BodyTextBullet1"/>
      </w:pPr>
      <w:r w:rsidRPr="005B17D3">
        <w:t>A Veteran no longer qualifies for the CCP if they were previously eligible for the CCP (for example, had a previous VCE determination that was not ‘X' (ineligible)) and has a change in enrollment status from one of the “enrolled” statuses to one of the “not enrolled” statuses (see the Determine Enrollment use cases for the list of Enrollment statuses that are considered “enrolled” and “not enrolled”.</w:t>
      </w:r>
    </w:p>
    <w:p w14:paraId="6F8CDEE4" w14:textId="77777777" w:rsidR="004C2F3B" w:rsidRPr="005B17D3" w:rsidRDefault="004C2F3B" w:rsidP="00EF3896">
      <w:pPr>
        <w:autoSpaceDE w:val="0"/>
        <w:autoSpaceDN w:val="0"/>
        <w:adjustRightInd w:val="0"/>
        <w:spacing w:before="100" w:after="100"/>
      </w:pPr>
      <w:bookmarkStart w:id="1639" w:name="Previous_Period_of_Valid_Enrollment"/>
      <w:bookmarkEnd w:id="1639"/>
    </w:p>
    <w:p w14:paraId="0A4FC485" w14:textId="16F0E141" w:rsidR="004C2F3B" w:rsidRPr="005B17D3" w:rsidRDefault="004C2F3B" w:rsidP="00EF3896">
      <w:pPr>
        <w:pStyle w:val="ProcedureTitle"/>
      </w:pPr>
      <w:r w:rsidRPr="005B17D3">
        <w:t xml:space="preserve">... set </w:t>
      </w:r>
      <w:r w:rsidR="006204FA" w:rsidRPr="005B17D3">
        <w:t>Veterans</w:t>
      </w:r>
      <w:r w:rsidRPr="005B17D3">
        <w:t xml:space="preserve"> Community C</w:t>
      </w:r>
      <w:bookmarkStart w:id="1640" w:name="SetVCEIndicator"/>
      <w:bookmarkEnd w:id="1640"/>
      <w:r w:rsidRPr="005B17D3">
        <w:t>are Eligibility (VCE) Indicator?</w:t>
      </w:r>
      <w:r w:rsidRPr="005B17D3">
        <w:rPr>
          <w:u w:val="none"/>
        </w:rPr>
        <w:t xml:space="preserve"> </w:t>
      </w:r>
      <w:hyperlink w:anchor="CCPEligibility" w:history="1">
        <w:r w:rsidR="007F2A84" w:rsidRPr="005B17D3">
          <w:rPr>
            <w:rStyle w:val="Hyperlink"/>
            <w:szCs w:val="24"/>
          </w:rPr>
          <w:t>[back]</w:t>
        </w:r>
      </w:hyperlink>
    </w:p>
    <w:p w14:paraId="129E477B" w14:textId="00492DE0" w:rsidR="00BE3384" w:rsidRPr="005B17D3" w:rsidRDefault="004C2F3B" w:rsidP="00EF3896">
      <w:pPr>
        <w:pStyle w:val="BodyTextBullet1"/>
      </w:pPr>
      <w:r w:rsidRPr="005B17D3">
        <w:t xml:space="preserve">Set the </w:t>
      </w:r>
      <w:r w:rsidR="006204FA" w:rsidRPr="005B17D3">
        <w:t>Veterans</w:t>
      </w:r>
      <w:r w:rsidRPr="005B17D3">
        <w:t xml:space="preserve"> Community Care Eligibility</w:t>
      </w:r>
      <w:r w:rsidR="001B4891" w:rsidRPr="005B17D3">
        <w:t xml:space="preserve"> (VCE)</w:t>
      </w:r>
      <w:r w:rsidRPr="005B17D3">
        <w:t xml:space="preserve"> indicator as described in the following table below:</w:t>
      </w:r>
    </w:p>
    <w:p w14:paraId="6ADDE4CE" w14:textId="5D9F949E" w:rsidR="00E402D9" w:rsidRPr="005B17D3" w:rsidRDefault="00E402D9" w:rsidP="00EF3896">
      <w:pPr>
        <w:pStyle w:val="BodyTextBullet1"/>
      </w:pPr>
    </w:p>
    <w:tbl>
      <w:tblPr>
        <w:tblW w:w="0" w:type="auto"/>
        <w:jc w:val="center"/>
        <w:tblCellMar>
          <w:left w:w="0" w:type="dxa"/>
          <w:right w:w="0" w:type="dxa"/>
        </w:tblCellMar>
        <w:tblLook w:val="04A0" w:firstRow="1" w:lastRow="0" w:firstColumn="1" w:lastColumn="0" w:noHBand="0" w:noVBand="1"/>
      </w:tblPr>
      <w:tblGrid>
        <w:gridCol w:w="6305"/>
        <w:gridCol w:w="75"/>
        <w:gridCol w:w="2389"/>
      </w:tblGrid>
      <w:tr w:rsidR="0074690F" w:rsidRPr="005B17D3" w14:paraId="7BBD80DF" w14:textId="77777777" w:rsidTr="00151D32">
        <w:trPr>
          <w:trHeight w:val="403"/>
          <w:tblHeader/>
          <w:jc w:val="center"/>
        </w:trPr>
        <w:tc>
          <w:tcPr>
            <w:tcW w:w="6380" w:type="dxa"/>
            <w:gridSpan w:val="2"/>
            <w:tcBorders>
              <w:top w:val="single" w:sz="8" w:space="0" w:color="auto"/>
              <w:left w:val="single" w:sz="8" w:space="0" w:color="auto"/>
              <w:right w:val="single" w:sz="8" w:space="0" w:color="auto"/>
            </w:tcBorders>
            <w:shd w:val="clear" w:color="auto" w:fill="D9E2F3" w:themeFill="accent1" w:themeFillTint="33"/>
            <w:tcMar>
              <w:top w:w="0" w:type="dxa"/>
              <w:left w:w="108" w:type="dxa"/>
              <w:bottom w:w="0" w:type="dxa"/>
              <w:right w:w="108" w:type="dxa"/>
            </w:tcMar>
          </w:tcPr>
          <w:p w14:paraId="516331B7" w14:textId="06E2FD5F" w:rsidR="0074690F" w:rsidRPr="005B17D3" w:rsidRDefault="00530EE2" w:rsidP="00EF3896">
            <w:pPr>
              <w:rPr>
                <w:rFonts w:ascii="Arial" w:hAnsi="Arial" w:cs="Arial"/>
                <w:b/>
                <w:sz w:val="22"/>
                <w:szCs w:val="22"/>
              </w:rPr>
            </w:pPr>
            <w:bookmarkStart w:id="1641" w:name="_Hlk7740755"/>
            <w:r w:rsidRPr="005B17D3">
              <w:rPr>
                <w:rFonts w:ascii="Arial" w:hAnsi="Arial" w:cs="Arial"/>
                <w:b/>
                <w:sz w:val="22"/>
                <w:szCs w:val="22"/>
              </w:rPr>
              <w:t>Community Care Outcome</w:t>
            </w:r>
            <w:r w:rsidR="0074690F" w:rsidRPr="005B17D3">
              <w:rPr>
                <w:rFonts w:ascii="Arial" w:hAnsi="Arial" w:cs="Arial"/>
                <w:b/>
                <w:sz w:val="22"/>
                <w:szCs w:val="22"/>
              </w:rPr>
              <w:t>:</w:t>
            </w:r>
          </w:p>
        </w:tc>
        <w:tc>
          <w:tcPr>
            <w:tcW w:w="2389" w:type="dxa"/>
            <w:tcBorders>
              <w:top w:val="single" w:sz="8" w:space="0" w:color="auto"/>
              <w:left w:val="single" w:sz="8" w:space="0" w:color="auto"/>
              <w:right w:val="single" w:sz="8" w:space="0" w:color="auto"/>
            </w:tcBorders>
            <w:shd w:val="clear" w:color="auto" w:fill="D9E2F3" w:themeFill="accent1" w:themeFillTint="33"/>
          </w:tcPr>
          <w:p w14:paraId="4E8FBFCA" w14:textId="474F3A58" w:rsidR="0074690F" w:rsidRPr="005B17D3" w:rsidRDefault="0074690F" w:rsidP="00EF3896">
            <w:pPr>
              <w:rPr>
                <w:rFonts w:ascii="Arial" w:hAnsi="Arial" w:cs="Arial"/>
                <w:b/>
                <w:sz w:val="22"/>
                <w:szCs w:val="22"/>
              </w:rPr>
            </w:pPr>
            <w:r w:rsidRPr="005B17D3">
              <w:rPr>
                <w:rFonts w:ascii="Arial" w:hAnsi="Arial" w:cs="Arial"/>
                <w:b/>
                <w:sz w:val="22"/>
                <w:szCs w:val="22"/>
              </w:rPr>
              <w:t xml:space="preserve">Set VCE </w:t>
            </w:r>
            <w:r w:rsidR="00150C4C" w:rsidRPr="005B17D3">
              <w:rPr>
                <w:rFonts w:ascii="Arial" w:hAnsi="Arial" w:cs="Arial"/>
                <w:b/>
                <w:sz w:val="22"/>
                <w:szCs w:val="22"/>
              </w:rPr>
              <w:t>code</w:t>
            </w:r>
            <w:r w:rsidRPr="005B17D3">
              <w:rPr>
                <w:rFonts w:ascii="Arial" w:hAnsi="Arial" w:cs="Arial"/>
                <w:b/>
                <w:sz w:val="22"/>
                <w:szCs w:val="22"/>
              </w:rPr>
              <w:t xml:space="preserve"> to:</w:t>
            </w:r>
          </w:p>
        </w:tc>
      </w:tr>
      <w:tr w:rsidR="0074690F" w:rsidRPr="005B17D3" w14:paraId="33B896F1" w14:textId="77777777" w:rsidTr="001B4891">
        <w:trPr>
          <w:trHeight w:val="403"/>
          <w:tblHeader/>
          <w:jc w:val="center"/>
        </w:trPr>
        <w:tc>
          <w:tcPr>
            <w:tcW w:w="8769" w:type="dxa"/>
            <w:gridSpan w:val="3"/>
            <w:tcBorders>
              <w:top w:val="single" w:sz="8" w:space="0" w:color="auto"/>
              <w:left w:val="single" w:sz="8" w:space="0" w:color="auto"/>
              <w:right w:val="single" w:sz="8" w:space="0" w:color="auto"/>
            </w:tcBorders>
            <w:shd w:val="clear" w:color="auto" w:fill="EDEDED" w:themeFill="accent3" w:themeFillTint="33"/>
            <w:tcMar>
              <w:top w:w="0" w:type="dxa"/>
              <w:left w:w="108" w:type="dxa"/>
              <w:bottom w:w="0" w:type="dxa"/>
              <w:right w:w="108" w:type="dxa"/>
            </w:tcMar>
          </w:tcPr>
          <w:p w14:paraId="6F76982B" w14:textId="42757CE0" w:rsidR="0074690F" w:rsidRPr="005B17D3" w:rsidRDefault="0074690F" w:rsidP="00EF3896">
            <w:pPr>
              <w:jc w:val="center"/>
              <w:rPr>
                <w:rFonts w:ascii="Arial" w:hAnsi="Arial" w:cs="Arial"/>
                <w:b/>
                <w:sz w:val="22"/>
                <w:szCs w:val="22"/>
              </w:rPr>
            </w:pPr>
            <w:r w:rsidRPr="005B17D3">
              <w:rPr>
                <w:rFonts w:ascii="Arial" w:hAnsi="Arial" w:cs="Arial"/>
                <w:b/>
                <w:sz w:val="22"/>
                <w:szCs w:val="22"/>
              </w:rPr>
              <w:t>Pre-MISSION Act (No longer available on 06/06/2019)</w:t>
            </w:r>
          </w:p>
        </w:tc>
      </w:tr>
      <w:tr w:rsidR="001B4891" w:rsidRPr="005B17D3" w14:paraId="159766B8" w14:textId="77777777" w:rsidTr="0074690F">
        <w:trPr>
          <w:trHeight w:val="403"/>
          <w:tblHeader/>
          <w:jc w:val="center"/>
        </w:trPr>
        <w:tc>
          <w:tcPr>
            <w:tcW w:w="6305" w:type="dxa"/>
            <w:tcBorders>
              <w:top w:val="single" w:sz="8" w:space="0" w:color="auto"/>
              <w:left w:val="single" w:sz="8" w:space="0" w:color="auto"/>
              <w:right w:val="single" w:sz="8" w:space="0" w:color="auto"/>
            </w:tcBorders>
            <w:shd w:val="clear" w:color="auto" w:fill="auto"/>
            <w:tcMar>
              <w:top w:w="0" w:type="dxa"/>
              <w:left w:w="108" w:type="dxa"/>
              <w:bottom w:w="0" w:type="dxa"/>
              <w:right w:w="108" w:type="dxa"/>
            </w:tcMar>
          </w:tcPr>
          <w:p w14:paraId="212338DD" w14:textId="6A6227C2" w:rsidR="001B4891" w:rsidRPr="005B17D3" w:rsidRDefault="001B4891" w:rsidP="00EF3896">
            <w:pPr>
              <w:pStyle w:val="BodyTextBullet1"/>
              <w:rPr>
                <w:rFonts w:ascii="Arial" w:hAnsi="Arial" w:cs="Arial"/>
                <w:b/>
                <w:sz w:val="22"/>
                <w:szCs w:val="22"/>
              </w:rPr>
            </w:pPr>
            <w:r w:rsidRPr="005B17D3">
              <w:t>Basic</w:t>
            </w:r>
          </w:p>
        </w:tc>
        <w:tc>
          <w:tcPr>
            <w:tcW w:w="2464" w:type="dxa"/>
            <w:gridSpan w:val="2"/>
            <w:tcBorders>
              <w:top w:val="single" w:sz="8" w:space="0" w:color="auto"/>
              <w:left w:val="single" w:sz="8" w:space="0" w:color="auto"/>
              <w:right w:val="single" w:sz="8" w:space="0" w:color="auto"/>
            </w:tcBorders>
            <w:shd w:val="clear" w:color="auto" w:fill="auto"/>
          </w:tcPr>
          <w:p w14:paraId="5F492EDB" w14:textId="529C3F2D" w:rsidR="001B4891" w:rsidRPr="005B17D3" w:rsidRDefault="001B4891" w:rsidP="00EF3896">
            <w:pPr>
              <w:pStyle w:val="BodyTextBullet1"/>
              <w:jc w:val="center"/>
              <w:rPr>
                <w:rFonts w:ascii="Arial" w:hAnsi="Arial" w:cs="Arial"/>
                <w:b/>
                <w:sz w:val="22"/>
                <w:szCs w:val="22"/>
              </w:rPr>
            </w:pPr>
            <w:r w:rsidRPr="005B17D3">
              <w:t>B</w:t>
            </w:r>
          </w:p>
        </w:tc>
      </w:tr>
      <w:tr w:rsidR="001B4891" w:rsidRPr="005B17D3" w14:paraId="423C62D0" w14:textId="77777777" w:rsidTr="0074690F">
        <w:trPr>
          <w:trHeight w:val="403"/>
          <w:tblHeader/>
          <w:jc w:val="center"/>
        </w:trPr>
        <w:tc>
          <w:tcPr>
            <w:tcW w:w="6305" w:type="dxa"/>
            <w:tcBorders>
              <w:top w:val="single" w:sz="8" w:space="0" w:color="auto"/>
              <w:left w:val="single" w:sz="8" w:space="0" w:color="auto"/>
              <w:right w:val="single" w:sz="8" w:space="0" w:color="auto"/>
            </w:tcBorders>
            <w:shd w:val="clear" w:color="auto" w:fill="auto"/>
            <w:tcMar>
              <w:top w:w="0" w:type="dxa"/>
              <w:left w:w="108" w:type="dxa"/>
              <w:bottom w:w="0" w:type="dxa"/>
              <w:right w:w="108" w:type="dxa"/>
            </w:tcMar>
          </w:tcPr>
          <w:p w14:paraId="6049637B" w14:textId="065DFCF6" w:rsidR="001B4891" w:rsidRPr="005B17D3" w:rsidRDefault="001B4891" w:rsidP="00EF3896">
            <w:pPr>
              <w:pStyle w:val="BodyTextBullet1"/>
            </w:pPr>
            <w:r w:rsidRPr="005B17D3">
              <w:t>Hardship</w:t>
            </w:r>
          </w:p>
        </w:tc>
        <w:tc>
          <w:tcPr>
            <w:tcW w:w="2464" w:type="dxa"/>
            <w:gridSpan w:val="2"/>
            <w:tcBorders>
              <w:top w:val="single" w:sz="8" w:space="0" w:color="auto"/>
              <w:left w:val="single" w:sz="8" w:space="0" w:color="auto"/>
              <w:right w:val="single" w:sz="8" w:space="0" w:color="auto"/>
            </w:tcBorders>
            <w:shd w:val="clear" w:color="auto" w:fill="auto"/>
          </w:tcPr>
          <w:p w14:paraId="7A7A55D9" w14:textId="5EBE242F" w:rsidR="001B4891" w:rsidRPr="005B17D3" w:rsidRDefault="001B4891" w:rsidP="00EF3896">
            <w:pPr>
              <w:pStyle w:val="BodyTextBullet1"/>
              <w:jc w:val="center"/>
            </w:pPr>
            <w:r w:rsidRPr="005B17D3">
              <w:t>H</w:t>
            </w:r>
          </w:p>
        </w:tc>
      </w:tr>
      <w:tr w:rsidR="001B4891" w:rsidRPr="005B17D3" w14:paraId="5EA3AF82" w14:textId="77777777" w:rsidTr="0074690F">
        <w:trPr>
          <w:trHeight w:val="403"/>
          <w:tblHeader/>
          <w:jc w:val="center"/>
        </w:trPr>
        <w:tc>
          <w:tcPr>
            <w:tcW w:w="6305" w:type="dxa"/>
            <w:tcBorders>
              <w:top w:val="single" w:sz="8" w:space="0" w:color="auto"/>
              <w:left w:val="single" w:sz="8" w:space="0" w:color="auto"/>
              <w:right w:val="single" w:sz="8" w:space="0" w:color="auto"/>
            </w:tcBorders>
            <w:shd w:val="clear" w:color="auto" w:fill="auto"/>
            <w:tcMar>
              <w:top w:w="0" w:type="dxa"/>
              <w:left w:w="108" w:type="dxa"/>
              <w:bottom w:w="0" w:type="dxa"/>
              <w:right w:w="108" w:type="dxa"/>
            </w:tcMar>
          </w:tcPr>
          <w:p w14:paraId="2D552F9B" w14:textId="47D69525" w:rsidR="001B4891" w:rsidRPr="005B17D3" w:rsidRDefault="001B4891" w:rsidP="00EF3896">
            <w:pPr>
              <w:pStyle w:val="BodyTextBullet1"/>
            </w:pPr>
            <w:r w:rsidRPr="005B17D3">
              <w:t>Mileage</w:t>
            </w:r>
          </w:p>
        </w:tc>
        <w:tc>
          <w:tcPr>
            <w:tcW w:w="2464" w:type="dxa"/>
            <w:gridSpan w:val="2"/>
            <w:tcBorders>
              <w:top w:val="single" w:sz="8" w:space="0" w:color="auto"/>
              <w:left w:val="single" w:sz="8" w:space="0" w:color="auto"/>
              <w:right w:val="single" w:sz="8" w:space="0" w:color="auto"/>
            </w:tcBorders>
            <w:shd w:val="clear" w:color="auto" w:fill="auto"/>
          </w:tcPr>
          <w:p w14:paraId="3810268D" w14:textId="0E2475CD" w:rsidR="001B4891" w:rsidRPr="005B17D3" w:rsidRDefault="001B4891" w:rsidP="00EF3896">
            <w:pPr>
              <w:pStyle w:val="BodyTextBullet1"/>
              <w:jc w:val="center"/>
            </w:pPr>
            <w:r w:rsidRPr="005B17D3">
              <w:t>M</w:t>
            </w:r>
          </w:p>
        </w:tc>
      </w:tr>
      <w:tr w:rsidR="001B4891" w:rsidRPr="005B17D3" w14:paraId="1CD7A63F" w14:textId="77777777" w:rsidTr="0074690F">
        <w:trPr>
          <w:trHeight w:val="403"/>
          <w:tblHeader/>
          <w:jc w:val="center"/>
        </w:trPr>
        <w:tc>
          <w:tcPr>
            <w:tcW w:w="6305" w:type="dxa"/>
            <w:tcBorders>
              <w:top w:val="single" w:sz="8" w:space="0" w:color="auto"/>
              <w:left w:val="single" w:sz="8" w:space="0" w:color="auto"/>
              <w:right w:val="single" w:sz="8" w:space="0" w:color="auto"/>
            </w:tcBorders>
            <w:shd w:val="clear" w:color="auto" w:fill="auto"/>
            <w:tcMar>
              <w:top w:w="0" w:type="dxa"/>
              <w:left w:w="108" w:type="dxa"/>
              <w:bottom w:w="0" w:type="dxa"/>
              <w:right w:w="108" w:type="dxa"/>
            </w:tcMar>
          </w:tcPr>
          <w:p w14:paraId="5D8F2E65" w14:textId="14E77503" w:rsidR="001B4891" w:rsidRPr="005B17D3" w:rsidRDefault="001B4891" w:rsidP="00EF3896">
            <w:pPr>
              <w:pStyle w:val="BodyTextBullet1"/>
            </w:pPr>
            <w:r w:rsidRPr="005B17D3">
              <w:t>Wait-Time</w:t>
            </w:r>
          </w:p>
        </w:tc>
        <w:tc>
          <w:tcPr>
            <w:tcW w:w="2464" w:type="dxa"/>
            <w:gridSpan w:val="2"/>
            <w:tcBorders>
              <w:top w:val="single" w:sz="8" w:space="0" w:color="auto"/>
              <w:left w:val="single" w:sz="8" w:space="0" w:color="auto"/>
              <w:right w:val="single" w:sz="8" w:space="0" w:color="auto"/>
            </w:tcBorders>
            <w:shd w:val="clear" w:color="auto" w:fill="auto"/>
          </w:tcPr>
          <w:p w14:paraId="58F3D24C" w14:textId="793BD0C0" w:rsidR="001B4891" w:rsidRPr="005B17D3" w:rsidRDefault="001B4891" w:rsidP="00EF3896">
            <w:pPr>
              <w:pStyle w:val="BodyTextBullet1"/>
              <w:jc w:val="center"/>
            </w:pPr>
            <w:r w:rsidRPr="005B17D3">
              <w:t>WT</w:t>
            </w:r>
          </w:p>
        </w:tc>
      </w:tr>
      <w:tr w:rsidR="001B4891" w:rsidRPr="005B17D3" w14:paraId="57B718E3" w14:textId="77777777" w:rsidTr="0074690F">
        <w:trPr>
          <w:trHeight w:val="403"/>
          <w:tblHeader/>
          <w:jc w:val="center"/>
        </w:trPr>
        <w:tc>
          <w:tcPr>
            <w:tcW w:w="6305" w:type="dxa"/>
            <w:tcBorders>
              <w:top w:val="single" w:sz="8" w:space="0" w:color="auto"/>
              <w:left w:val="single" w:sz="8" w:space="0" w:color="auto"/>
              <w:right w:val="single" w:sz="8" w:space="0" w:color="auto"/>
            </w:tcBorders>
            <w:shd w:val="clear" w:color="auto" w:fill="auto"/>
            <w:tcMar>
              <w:top w:w="0" w:type="dxa"/>
              <w:left w:w="108" w:type="dxa"/>
              <w:bottom w:w="0" w:type="dxa"/>
              <w:right w:w="108" w:type="dxa"/>
            </w:tcMar>
          </w:tcPr>
          <w:p w14:paraId="1B827C30" w14:textId="0648E360" w:rsidR="001B4891" w:rsidRPr="005B17D3" w:rsidRDefault="001B4891" w:rsidP="00EF3896">
            <w:pPr>
              <w:pStyle w:val="BodyTextBullet1"/>
            </w:pPr>
            <w:r w:rsidRPr="005B17D3">
              <w:t xml:space="preserve">Not Eligible </w:t>
            </w:r>
          </w:p>
        </w:tc>
        <w:tc>
          <w:tcPr>
            <w:tcW w:w="2464" w:type="dxa"/>
            <w:gridSpan w:val="2"/>
            <w:tcBorders>
              <w:top w:val="single" w:sz="8" w:space="0" w:color="auto"/>
              <w:left w:val="single" w:sz="8" w:space="0" w:color="auto"/>
              <w:right w:val="single" w:sz="8" w:space="0" w:color="auto"/>
            </w:tcBorders>
            <w:shd w:val="clear" w:color="auto" w:fill="auto"/>
          </w:tcPr>
          <w:p w14:paraId="77E2ED50" w14:textId="3547A0FC" w:rsidR="001B4891" w:rsidRPr="005B17D3" w:rsidRDefault="001B4891" w:rsidP="00EF3896">
            <w:pPr>
              <w:pStyle w:val="BodyTextBullet1"/>
              <w:jc w:val="center"/>
            </w:pPr>
            <w:r w:rsidRPr="005B17D3">
              <w:t>X</w:t>
            </w:r>
          </w:p>
        </w:tc>
      </w:tr>
      <w:tr w:rsidR="001B4891" w:rsidRPr="005B17D3" w14:paraId="5FAA566B" w14:textId="77777777" w:rsidTr="0074690F">
        <w:trPr>
          <w:trHeight w:val="403"/>
          <w:tblHeader/>
          <w:jc w:val="center"/>
        </w:trPr>
        <w:tc>
          <w:tcPr>
            <w:tcW w:w="6305" w:type="dxa"/>
            <w:tcBorders>
              <w:top w:val="single" w:sz="8" w:space="0" w:color="auto"/>
              <w:left w:val="single" w:sz="8" w:space="0" w:color="auto"/>
              <w:right w:val="single" w:sz="8" w:space="0" w:color="auto"/>
            </w:tcBorders>
            <w:shd w:val="clear" w:color="auto" w:fill="auto"/>
            <w:tcMar>
              <w:top w:w="0" w:type="dxa"/>
              <w:left w:w="108" w:type="dxa"/>
              <w:bottom w:w="0" w:type="dxa"/>
              <w:right w:w="108" w:type="dxa"/>
            </w:tcMar>
          </w:tcPr>
          <w:p w14:paraId="702D95CE" w14:textId="4D463761" w:rsidR="001B4891" w:rsidRPr="005B17D3" w:rsidRDefault="001B4891" w:rsidP="00EF3896">
            <w:pPr>
              <w:pStyle w:val="BodyTextBullet1"/>
            </w:pPr>
            <w:r w:rsidRPr="005B17D3">
              <w:t>Mileage and Wait-Time</w:t>
            </w:r>
          </w:p>
        </w:tc>
        <w:tc>
          <w:tcPr>
            <w:tcW w:w="2464" w:type="dxa"/>
            <w:gridSpan w:val="2"/>
            <w:tcBorders>
              <w:top w:val="single" w:sz="8" w:space="0" w:color="auto"/>
              <w:left w:val="single" w:sz="8" w:space="0" w:color="auto"/>
              <w:right w:val="single" w:sz="8" w:space="0" w:color="auto"/>
            </w:tcBorders>
            <w:shd w:val="clear" w:color="auto" w:fill="auto"/>
          </w:tcPr>
          <w:p w14:paraId="1FD8EA89" w14:textId="0644E60B" w:rsidR="001B4891" w:rsidRPr="005B17D3" w:rsidRDefault="001B4891" w:rsidP="00EF3896">
            <w:pPr>
              <w:pStyle w:val="BodyTextBullet1"/>
              <w:jc w:val="center"/>
            </w:pPr>
            <w:r w:rsidRPr="005B17D3">
              <w:t>MWT</w:t>
            </w:r>
          </w:p>
        </w:tc>
      </w:tr>
      <w:tr w:rsidR="001B4891" w:rsidRPr="005B17D3" w14:paraId="31FD80ED" w14:textId="77777777" w:rsidTr="0074690F">
        <w:trPr>
          <w:trHeight w:val="403"/>
          <w:tblHeader/>
          <w:jc w:val="center"/>
        </w:trPr>
        <w:tc>
          <w:tcPr>
            <w:tcW w:w="6305" w:type="dxa"/>
            <w:tcBorders>
              <w:top w:val="single" w:sz="8" w:space="0" w:color="auto"/>
              <w:left w:val="single" w:sz="8" w:space="0" w:color="auto"/>
              <w:right w:val="single" w:sz="8" w:space="0" w:color="auto"/>
            </w:tcBorders>
            <w:shd w:val="clear" w:color="auto" w:fill="auto"/>
            <w:tcMar>
              <w:top w:w="0" w:type="dxa"/>
              <w:left w:w="108" w:type="dxa"/>
              <w:bottom w:w="0" w:type="dxa"/>
              <w:right w:w="108" w:type="dxa"/>
            </w:tcMar>
          </w:tcPr>
          <w:p w14:paraId="59A92D15" w14:textId="1DDBE948" w:rsidR="001B4891" w:rsidRPr="005B17D3" w:rsidRDefault="001B4891" w:rsidP="00EF3896">
            <w:pPr>
              <w:pStyle w:val="BodyTextBullet1"/>
            </w:pPr>
            <w:r w:rsidRPr="005B17D3">
              <w:t>Hardship and Wait-Time</w:t>
            </w:r>
          </w:p>
        </w:tc>
        <w:tc>
          <w:tcPr>
            <w:tcW w:w="2464" w:type="dxa"/>
            <w:gridSpan w:val="2"/>
            <w:tcBorders>
              <w:top w:val="single" w:sz="8" w:space="0" w:color="auto"/>
              <w:left w:val="single" w:sz="8" w:space="0" w:color="auto"/>
              <w:right w:val="single" w:sz="8" w:space="0" w:color="auto"/>
            </w:tcBorders>
            <w:shd w:val="clear" w:color="auto" w:fill="auto"/>
          </w:tcPr>
          <w:p w14:paraId="4A336D86" w14:textId="461348AA" w:rsidR="001B4891" w:rsidRPr="005B17D3" w:rsidRDefault="001B4891" w:rsidP="00EF3896">
            <w:pPr>
              <w:pStyle w:val="BodyTextBullet1"/>
              <w:jc w:val="center"/>
              <w:rPr>
                <w:rFonts w:ascii="Arial" w:hAnsi="Arial" w:cs="Arial"/>
                <w:sz w:val="22"/>
                <w:szCs w:val="22"/>
              </w:rPr>
            </w:pPr>
            <w:r w:rsidRPr="005B17D3">
              <w:rPr>
                <w:rFonts w:ascii="Arial" w:hAnsi="Arial" w:cs="Arial"/>
                <w:sz w:val="22"/>
                <w:szCs w:val="22"/>
              </w:rPr>
              <w:t>HWT</w:t>
            </w:r>
          </w:p>
        </w:tc>
      </w:tr>
      <w:tr w:rsidR="0074690F" w:rsidRPr="005B17D3" w14:paraId="27354041" w14:textId="77777777" w:rsidTr="001B4891">
        <w:trPr>
          <w:trHeight w:val="457"/>
          <w:tblHeader/>
          <w:jc w:val="center"/>
        </w:trPr>
        <w:tc>
          <w:tcPr>
            <w:tcW w:w="8769" w:type="dxa"/>
            <w:gridSpan w:val="3"/>
            <w:tcBorders>
              <w:top w:val="single" w:sz="8" w:space="0" w:color="auto"/>
              <w:left w:val="single" w:sz="8" w:space="0" w:color="auto"/>
              <w:bottom w:val="single" w:sz="8" w:space="0" w:color="auto"/>
              <w:right w:val="single" w:sz="8" w:space="0" w:color="auto"/>
            </w:tcBorders>
            <w:shd w:val="clear" w:color="auto" w:fill="EDEDED" w:themeFill="accent3" w:themeFillTint="33"/>
            <w:tcMar>
              <w:top w:w="0" w:type="dxa"/>
              <w:left w:w="108" w:type="dxa"/>
              <w:bottom w:w="0" w:type="dxa"/>
              <w:right w:w="108" w:type="dxa"/>
            </w:tcMar>
            <w:hideMark/>
          </w:tcPr>
          <w:p w14:paraId="2AA8C25D" w14:textId="550683D9" w:rsidR="0074690F" w:rsidRPr="005B17D3" w:rsidRDefault="0074690F" w:rsidP="00EF3896">
            <w:pPr>
              <w:jc w:val="center"/>
              <w:rPr>
                <w:rFonts w:ascii="Arial" w:hAnsi="Arial" w:cs="Arial"/>
                <w:b/>
                <w:sz w:val="22"/>
                <w:szCs w:val="22"/>
              </w:rPr>
            </w:pPr>
            <w:bookmarkStart w:id="1642" w:name="_Hlk6303309"/>
            <w:r w:rsidRPr="005B17D3">
              <w:rPr>
                <w:rFonts w:ascii="Arial" w:hAnsi="Arial" w:cs="Arial"/>
                <w:b/>
                <w:sz w:val="22"/>
                <w:szCs w:val="22"/>
              </w:rPr>
              <w:t>MISSION Act (Available on 06/06/2019)</w:t>
            </w:r>
          </w:p>
        </w:tc>
      </w:tr>
      <w:tr w:rsidR="00E2387C" w:rsidRPr="005B17D3" w14:paraId="3FCE8FAD" w14:textId="77777777" w:rsidTr="00E2387C">
        <w:trPr>
          <w:trHeight w:val="224"/>
          <w:tblHeader/>
          <w:jc w:val="center"/>
        </w:trPr>
        <w:tc>
          <w:tcPr>
            <w:tcW w:w="63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38448F3" w14:textId="240A7EEC" w:rsidR="00E2387C" w:rsidRPr="005B17D3" w:rsidRDefault="00E2387C" w:rsidP="00EF3896">
            <w:pPr>
              <w:pStyle w:val="BodyTextBullet1"/>
            </w:pPr>
            <w:r w:rsidRPr="005B17D3">
              <w:t>Basic</w:t>
            </w:r>
          </w:p>
        </w:tc>
        <w:tc>
          <w:tcPr>
            <w:tcW w:w="2464"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4EF6A52" w14:textId="41B3D88F" w:rsidR="00E2387C" w:rsidRPr="005B17D3" w:rsidRDefault="00E2387C" w:rsidP="00EF3896">
            <w:pPr>
              <w:pStyle w:val="BodyTextBullet1"/>
              <w:jc w:val="center"/>
            </w:pPr>
            <w:r w:rsidRPr="005B17D3">
              <w:t>B</w:t>
            </w:r>
          </w:p>
        </w:tc>
      </w:tr>
      <w:tr w:rsidR="00E2387C" w:rsidRPr="005B17D3" w14:paraId="48B0FEEF" w14:textId="77777777" w:rsidTr="00E2387C">
        <w:trPr>
          <w:trHeight w:val="224"/>
          <w:tblHeader/>
          <w:jc w:val="center"/>
        </w:trPr>
        <w:tc>
          <w:tcPr>
            <w:tcW w:w="63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FF77455" w14:textId="75203F17" w:rsidR="00E2387C" w:rsidRPr="005B17D3" w:rsidRDefault="00E2387C" w:rsidP="00EF3896">
            <w:pPr>
              <w:pStyle w:val="BodyTextBullet1"/>
            </w:pPr>
            <w:r w:rsidRPr="005B17D3">
              <w:t>Grandfathered</w:t>
            </w:r>
          </w:p>
        </w:tc>
        <w:tc>
          <w:tcPr>
            <w:tcW w:w="2464"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336CF06" w14:textId="71214AC4" w:rsidR="00E2387C" w:rsidRPr="005B17D3" w:rsidRDefault="00E2387C" w:rsidP="00EF3896">
            <w:pPr>
              <w:pStyle w:val="BodyTextBullet1"/>
              <w:jc w:val="center"/>
            </w:pPr>
            <w:r w:rsidRPr="005B17D3">
              <w:t>G</w:t>
            </w:r>
          </w:p>
        </w:tc>
      </w:tr>
      <w:tr w:rsidR="00E2387C" w:rsidRPr="005B17D3" w14:paraId="05910AA2" w14:textId="77777777" w:rsidTr="00E2387C">
        <w:trPr>
          <w:trHeight w:val="224"/>
          <w:tblHeader/>
          <w:jc w:val="center"/>
        </w:trPr>
        <w:tc>
          <w:tcPr>
            <w:tcW w:w="63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502B2F1" w14:textId="432845D0" w:rsidR="00E2387C" w:rsidRPr="005B17D3" w:rsidRDefault="00E2387C" w:rsidP="00EF3896">
            <w:pPr>
              <w:pStyle w:val="BodyTextBullet1"/>
            </w:pPr>
            <w:r w:rsidRPr="005B17D3">
              <w:t xml:space="preserve">Hardship </w:t>
            </w:r>
          </w:p>
        </w:tc>
        <w:tc>
          <w:tcPr>
            <w:tcW w:w="2464"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3977C87" w14:textId="7B0B20BD" w:rsidR="00E2387C" w:rsidRPr="005B17D3" w:rsidRDefault="00E2387C" w:rsidP="00EF3896">
            <w:pPr>
              <w:pStyle w:val="BodyTextBullet1"/>
              <w:jc w:val="center"/>
            </w:pPr>
            <w:r w:rsidRPr="005B17D3">
              <w:t>H</w:t>
            </w:r>
          </w:p>
        </w:tc>
      </w:tr>
      <w:tr w:rsidR="00E2387C" w:rsidRPr="005B17D3" w14:paraId="2D4724DF" w14:textId="77777777" w:rsidTr="00E2387C">
        <w:trPr>
          <w:trHeight w:val="224"/>
          <w:tblHeader/>
          <w:jc w:val="center"/>
        </w:trPr>
        <w:tc>
          <w:tcPr>
            <w:tcW w:w="63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FAF6563" w14:textId="24ED0121" w:rsidR="00E2387C" w:rsidRPr="005B17D3" w:rsidRDefault="00E2387C" w:rsidP="00EF3896">
            <w:pPr>
              <w:pStyle w:val="BodyTextBullet1"/>
            </w:pPr>
            <w:r w:rsidRPr="005B17D3">
              <w:t xml:space="preserve">State No Full-Service VA </w:t>
            </w:r>
          </w:p>
        </w:tc>
        <w:tc>
          <w:tcPr>
            <w:tcW w:w="2464"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6D17A22" w14:textId="335117D2" w:rsidR="00E2387C" w:rsidRPr="005B17D3" w:rsidRDefault="00E2387C" w:rsidP="00EF3896">
            <w:pPr>
              <w:pStyle w:val="BodyTextBullet1"/>
              <w:jc w:val="center"/>
            </w:pPr>
            <w:r w:rsidRPr="005B17D3">
              <w:t>N</w:t>
            </w:r>
          </w:p>
        </w:tc>
      </w:tr>
      <w:tr w:rsidR="00E2387C" w:rsidRPr="005B17D3" w14:paraId="31BED37A" w14:textId="77777777" w:rsidTr="00E2387C">
        <w:trPr>
          <w:trHeight w:val="224"/>
          <w:tblHeader/>
          <w:jc w:val="center"/>
        </w:trPr>
        <w:tc>
          <w:tcPr>
            <w:tcW w:w="63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39FE3CE" w14:textId="074F80CD" w:rsidR="00E2387C" w:rsidRPr="005B17D3" w:rsidRDefault="00E2387C" w:rsidP="00EF3896">
            <w:pPr>
              <w:pStyle w:val="BodyTextBullet1"/>
            </w:pPr>
            <w:r w:rsidRPr="005B17D3">
              <w:t>Urgent Care</w:t>
            </w:r>
          </w:p>
        </w:tc>
        <w:tc>
          <w:tcPr>
            <w:tcW w:w="2464"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7F30977" w14:textId="100CE522" w:rsidR="00E2387C" w:rsidRPr="005B17D3" w:rsidRDefault="00E2387C" w:rsidP="00EF3896">
            <w:pPr>
              <w:pStyle w:val="BodyTextBullet1"/>
              <w:jc w:val="center"/>
            </w:pPr>
            <w:r w:rsidRPr="005B17D3">
              <w:t>U</w:t>
            </w:r>
          </w:p>
        </w:tc>
      </w:tr>
      <w:tr w:rsidR="00E2387C" w:rsidRPr="005B17D3" w14:paraId="5AE51D82" w14:textId="77777777" w:rsidTr="00E2387C">
        <w:trPr>
          <w:trHeight w:val="224"/>
          <w:tblHeader/>
          <w:jc w:val="center"/>
        </w:trPr>
        <w:tc>
          <w:tcPr>
            <w:tcW w:w="63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8B989B6" w14:textId="56501E99" w:rsidR="00E2387C" w:rsidRPr="005B17D3" w:rsidRDefault="00E2387C" w:rsidP="00EF3896">
            <w:pPr>
              <w:pStyle w:val="BodyTextBullet1"/>
            </w:pPr>
            <w:r w:rsidRPr="005B17D3">
              <w:t xml:space="preserve">Not Eligible </w:t>
            </w:r>
          </w:p>
        </w:tc>
        <w:tc>
          <w:tcPr>
            <w:tcW w:w="2464"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0E4F704" w14:textId="5AB2C7DF" w:rsidR="00E2387C" w:rsidRPr="005B17D3" w:rsidRDefault="00E2387C" w:rsidP="00EF3896">
            <w:pPr>
              <w:pStyle w:val="BodyTextBullet1"/>
              <w:jc w:val="center"/>
            </w:pPr>
            <w:r w:rsidRPr="005B17D3">
              <w:t>X</w:t>
            </w:r>
          </w:p>
        </w:tc>
      </w:tr>
      <w:bookmarkEnd w:id="1641"/>
      <w:bookmarkEnd w:id="1642"/>
    </w:tbl>
    <w:p w14:paraId="028D0932" w14:textId="77777777" w:rsidR="003602A5" w:rsidRPr="005B17D3" w:rsidRDefault="003602A5" w:rsidP="00EF3896"/>
    <w:p w14:paraId="5C613E51" w14:textId="5C8F65B8" w:rsidR="00BE52CE" w:rsidRPr="005B17D3" w:rsidRDefault="00BE52CE" w:rsidP="00EF3896">
      <w:pPr>
        <w:pStyle w:val="ProcedureTitle"/>
      </w:pPr>
      <w:r w:rsidRPr="005B17D3">
        <w:t xml:space="preserve">... </w:t>
      </w:r>
      <w:r w:rsidR="00117A86" w:rsidRPr="005B17D3">
        <w:t>c</w:t>
      </w:r>
      <w:r w:rsidRPr="005B17D3">
        <w:t>hange</w:t>
      </w:r>
      <w:r w:rsidRPr="005B17D3">
        <w:fldChar w:fldCharType="begin"/>
      </w:r>
      <w:r w:rsidRPr="005B17D3">
        <w:instrText xml:space="preserve"> XE "Change" </w:instrText>
      </w:r>
      <w:r w:rsidRPr="005B17D3">
        <w:fldChar w:fldCharType="end"/>
      </w:r>
      <w:r w:rsidRPr="005B17D3">
        <w:t xml:space="preserve"> a Verified beneficiary from Non </w:t>
      </w:r>
      <w:r w:rsidR="00C0209E" w:rsidRPr="005B17D3">
        <w:t>Service Connected</w:t>
      </w:r>
      <w:r w:rsidRPr="005B17D3">
        <w:t xml:space="preserve"> to </w:t>
      </w:r>
      <w:r w:rsidR="00C0209E" w:rsidRPr="005B17D3">
        <w:t>Service Connected</w:t>
      </w:r>
      <w:r w:rsidR="00117A86" w:rsidRPr="005B17D3">
        <w:t>?</w:t>
      </w:r>
    </w:p>
    <w:p w14:paraId="19A080A5" w14:textId="5ED1C211" w:rsidR="00BE52CE" w:rsidRPr="005B17D3" w:rsidRDefault="00BE52CE" w:rsidP="00EF3896">
      <w:pPr>
        <w:pStyle w:val="BodyText2"/>
      </w:pPr>
      <w:r w:rsidRPr="005B17D3">
        <w:fldChar w:fldCharType="begin"/>
      </w:r>
      <w:r w:rsidRPr="005B17D3">
        <w:instrText xml:space="preserve"> XE "How do I ...:change a Verified beneficiary from Non-Service Connected to Service Connected?" </w:instrText>
      </w:r>
      <w:r w:rsidRPr="005B17D3">
        <w:fldChar w:fldCharType="end"/>
      </w:r>
      <w:r w:rsidRPr="005B17D3">
        <w:t>In this scenario the beneficiary has a Primary Eligibility</w:t>
      </w:r>
      <w:r w:rsidRPr="005B17D3">
        <w:fldChar w:fldCharType="begin"/>
      </w:r>
      <w:r w:rsidRPr="005B17D3">
        <w:instrText xml:space="preserve"> XE "Eligibility:Primary" </w:instrText>
      </w:r>
      <w:r w:rsidRPr="005B17D3">
        <w:fldChar w:fldCharType="end"/>
      </w:r>
      <w:r w:rsidRPr="005B17D3">
        <w:t xml:space="preserve"> Code of NSC, no Secondary Eligibility</w:t>
      </w:r>
      <w:r w:rsidRPr="005B17D3">
        <w:fldChar w:fldCharType="begin"/>
      </w:r>
      <w:r w:rsidRPr="005B17D3">
        <w:instrText xml:space="preserve"> XE "Eligibility:Code" </w:instrText>
      </w:r>
      <w:r w:rsidRPr="005B17D3">
        <w:fldChar w:fldCharType="end"/>
      </w:r>
      <w:r w:rsidRPr="005B17D3">
        <w:t xml:space="preserve"> Codes, no </w:t>
      </w:r>
      <w:r w:rsidR="00C0209E" w:rsidRPr="005B17D3">
        <w:t>Service Connected</w:t>
      </w:r>
      <w:r w:rsidRPr="005B17D3">
        <w:t xml:space="preserve"> Percentage and an Eligibility</w:t>
      </w:r>
      <w:r w:rsidRPr="005B17D3">
        <w:fldChar w:fldCharType="begin"/>
      </w:r>
      <w:r w:rsidRPr="005B17D3">
        <w:instrText xml:space="preserve"> XE "Eligibility:Status" </w:instrText>
      </w:r>
      <w:r w:rsidRPr="005B17D3">
        <w:fldChar w:fldCharType="end"/>
      </w:r>
      <w:r w:rsidRPr="005B17D3">
        <w:t xml:space="preserve"> Status of VERIFIED.</w:t>
      </w:r>
    </w:p>
    <w:p w14:paraId="3D73FDE7" w14:textId="77777777" w:rsidR="00BE52CE" w:rsidRPr="005B17D3" w:rsidRDefault="00BE52CE" w:rsidP="00884662">
      <w:pPr>
        <w:pStyle w:val="NumberedList"/>
        <w:numPr>
          <w:ilvl w:val="0"/>
          <w:numId w:val="203"/>
        </w:numPr>
      </w:pPr>
      <w:r w:rsidRPr="005B17D3">
        <w:t>Log into the system by entering VA authentication credentials at the single sign-on portal and checking the Accept Agreemen</w:t>
      </w:r>
      <w:r w:rsidRPr="005B17D3">
        <w:fldChar w:fldCharType="begin"/>
      </w:r>
      <w:r w:rsidRPr="005B17D3">
        <w:instrText xml:space="preserve"> XE "Accept:Agreement" </w:instrText>
      </w:r>
      <w:r w:rsidRPr="005B17D3">
        <w:fldChar w:fldCharType="end"/>
      </w:r>
      <w:r w:rsidRPr="005B17D3">
        <w:t>t checkbox on the ES entry page</w:t>
      </w:r>
      <w:r w:rsidRPr="005B17D3">
        <w:fldChar w:fldCharType="begin"/>
      </w:r>
      <w:r w:rsidRPr="005B17D3">
        <w:instrText xml:space="preserve"> XE "Agreement:checkbox" </w:instrText>
      </w:r>
      <w:r w:rsidRPr="005B17D3">
        <w:fldChar w:fldCharType="end"/>
      </w:r>
      <w:r w:rsidRPr="005B17D3">
        <w:t>.</w:t>
      </w:r>
    </w:p>
    <w:p w14:paraId="25E05718" w14:textId="77777777" w:rsidR="00BE52CE" w:rsidRPr="005B17D3" w:rsidRDefault="00BE52CE" w:rsidP="00EF3896">
      <w:pPr>
        <w:pStyle w:val="NumberedList"/>
      </w:pPr>
      <w:r w:rsidRPr="005B17D3">
        <w:t xml:space="preserve">From the </w:t>
      </w:r>
      <w:r w:rsidRPr="005B17D3">
        <w:rPr>
          <w:i/>
        </w:rPr>
        <w:t>Person Search</w:t>
      </w:r>
      <w:r w:rsidRPr="005B17D3">
        <w:fldChar w:fldCharType="begin"/>
      </w:r>
      <w:r w:rsidRPr="005B17D3">
        <w:instrText xml:space="preserve"> XE "</w:instrText>
      </w:r>
      <w:r w:rsidRPr="005B17D3">
        <w:rPr>
          <w:b/>
        </w:rPr>
        <w:instrText>Person Search</w:instrText>
      </w:r>
      <w:r w:rsidRPr="005B17D3">
        <w:instrText xml:space="preserve">" </w:instrText>
      </w:r>
      <w:r w:rsidRPr="005B17D3">
        <w:fldChar w:fldCharType="end"/>
      </w:r>
      <w:r w:rsidRPr="005B17D3">
        <w:fldChar w:fldCharType="begin"/>
      </w:r>
      <w:r w:rsidRPr="005B17D3">
        <w:instrText xml:space="preserve"> XE "</w:instrText>
      </w:r>
      <w:r w:rsidRPr="005B17D3">
        <w:rPr>
          <w:i/>
          <w:iCs/>
        </w:rPr>
        <w:instrText>Search:</w:instrText>
      </w:r>
      <w:r w:rsidRPr="005B17D3">
        <w:rPr>
          <w:i/>
        </w:rPr>
        <w:instrText>Person</w:instrText>
      </w:r>
      <w:r w:rsidRPr="005B17D3">
        <w:instrText xml:space="preserve"> screen" </w:instrText>
      </w:r>
      <w:r w:rsidRPr="005B17D3">
        <w:fldChar w:fldCharType="end"/>
      </w:r>
      <w:r w:rsidRPr="005B17D3">
        <w:t xml:space="preserve"> screen, enter either an </w:t>
      </w:r>
      <w:r w:rsidRPr="005B17D3">
        <w:rPr>
          <w:i/>
          <w:iCs/>
        </w:rPr>
        <w:t>SSN</w:t>
      </w:r>
      <w:r w:rsidRPr="005B17D3">
        <w:rPr>
          <w:i/>
          <w:iCs/>
        </w:rPr>
        <w:fldChar w:fldCharType="begin"/>
      </w:r>
      <w:r w:rsidRPr="005B17D3">
        <w:instrText xml:space="preserve"> XE "SSN" </w:instrText>
      </w:r>
      <w:r w:rsidRPr="005B17D3">
        <w:rPr>
          <w:i/>
          <w:iCs/>
        </w:rPr>
        <w:fldChar w:fldCharType="end"/>
      </w:r>
      <w:r w:rsidRPr="005B17D3">
        <w:t xml:space="preserve">, or Full/short </w:t>
      </w:r>
      <w:r w:rsidRPr="005B17D3">
        <w:rPr>
          <w:i/>
          <w:iCs/>
        </w:rPr>
        <w:t>VPID</w:t>
      </w:r>
      <w:r w:rsidRPr="005B17D3">
        <w:rPr>
          <w:i/>
          <w:iCs/>
        </w:rPr>
        <w:fldChar w:fldCharType="begin"/>
      </w:r>
      <w:r w:rsidRPr="005B17D3">
        <w:instrText xml:space="preserve"> XE "</w:instrText>
      </w:r>
      <w:r w:rsidRPr="005B17D3">
        <w:rPr>
          <w:b/>
          <w:iCs/>
        </w:rPr>
        <w:instrText>VPID</w:instrText>
      </w:r>
      <w:r w:rsidRPr="005B17D3">
        <w:instrText xml:space="preserve">" </w:instrText>
      </w:r>
      <w:r w:rsidRPr="005B17D3">
        <w:rPr>
          <w:i/>
          <w:iCs/>
        </w:rPr>
        <w:fldChar w:fldCharType="end"/>
      </w:r>
      <w:r w:rsidRPr="005B17D3">
        <w:t xml:space="preserve"> only, and/or </w:t>
      </w:r>
      <w:r w:rsidRPr="005B17D3">
        <w:rPr>
          <w:i/>
          <w:iCs/>
        </w:rPr>
        <w:t>Last Name</w:t>
      </w:r>
      <w:r w:rsidRPr="005B17D3">
        <w:t xml:space="preserve"> and </w:t>
      </w:r>
      <w:r w:rsidRPr="005B17D3">
        <w:rPr>
          <w:i/>
          <w:iCs/>
        </w:rPr>
        <w:t>First Name</w:t>
      </w:r>
      <w:r w:rsidRPr="005B17D3">
        <w:t xml:space="preserve">, and/or </w:t>
      </w:r>
      <w:r w:rsidRPr="005B17D3">
        <w:rPr>
          <w:i/>
          <w:iCs/>
        </w:rPr>
        <w:t>Claim</w:t>
      </w:r>
      <w:r w:rsidRPr="005B17D3">
        <w:rPr>
          <w:i/>
          <w:iCs/>
        </w:rPr>
        <w:fldChar w:fldCharType="begin"/>
      </w:r>
      <w:r w:rsidRPr="005B17D3">
        <w:instrText xml:space="preserve"> XE "</w:instrText>
      </w:r>
      <w:r w:rsidRPr="005B17D3">
        <w:rPr>
          <w:b/>
          <w:iCs/>
        </w:rPr>
        <w:instrText>Claim:</w:instrText>
      </w:r>
      <w:r w:rsidRPr="005B17D3">
        <w:instrText xml:space="preserve">Folder Number" </w:instrText>
      </w:r>
      <w:r w:rsidRPr="005B17D3">
        <w:rPr>
          <w:i/>
          <w:iCs/>
        </w:rPr>
        <w:fldChar w:fldCharType="end"/>
      </w:r>
      <w:r w:rsidRPr="005B17D3">
        <w:rPr>
          <w:i/>
          <w:iCs/>
        </w:rPr>
        <w:t xml:space="preserve"> Folder Number</w:t>
      </w:r>
      <w:r w:rsidRPr="005B17D3">
        <w:t xml:space="preserve">, and/or </w:t>
      </w:r>
      <w:r w:rsidRPr="005B17D3">
        <w:rPr>
          <w:i/>
          <w:iCs/>
        </w:rPr>
        <w:t>Military</w:t>
      </w:r>
      <w:r w:rsidRPr="005B17D3">
        <w:rPr>
          <w:i/>
          <w:iCs/>
        </w:rPr>
        <w:fldChar w:fldCharType="begin"/>
      </w:r>
      <w:r w:rsidRPr="005B17D3">
        <w:instrText xml:space="preserve"> XE "</w:instrText>
      </w:r>
      <w:r w:rsidRPr="005B17D3">
        <w:rPr>
          <w:b/>
          <w:iCs/>
        </w:rPr>
        <w:instrText>Military</w:instrText>
      </w:r>
      <w:r w:rsidRPr="005B17D3">
        <w:rPr>
          <w:iCs/>
        </w:rPr>
        <w:instrText>:</w:instrText>
      </w:r>
      <w:r w:rsidRPr="005B17D3">
        <w:instrText xml:space="preserve">Service Number" </w:instrText>
      </w:r>
      <w:r w:rsidRPr="005B17D3">
        <w:rPr>
          <w:i/>
          <w:iCs/>
        </w:rPr>
        <w:fldChar w:fldCharType="end"/>
      </w:r>
      <w:r w:rsidRPr="005B17D3">
        <w:rPr>
          <w:i/>
          <w:iCs/>
        </w:rPr>
        <w:t xml:space="preserve"> Service Number</w:t>
      </w:r>
      <w:r w:rsidRPr="005B17D3">
        <w:t xml:space="preserve">, and/or </w:t>
      </w:r>
      <w:r w:rsidRPr="005B17D3">
        <w:rPr>
          <w:i/>
          <w:iCs/>
        </w:rPr>
        <w:t>Last Name</w:t>
      </w:r>
      <w:r w:rsidRPr="005B17D3">
        <w:t xml:space="preserve"> and </w:t>
      </w:r>
      <w:r w:rsidRPr="005B17D3">
        <w:rPr>
          <w:i/>
          <w:iCs/>
        </w:rPr>
        <w:t>DOB</w:t>
      </w:r>
      <w:r w:rsidRPr="005B17D3">
        <w:t xml:space="preserve">. When ready, click the </w:t>
      </w:r>
      <w:r w:rsidRPr="005B17D3">
        <w:rPr>
          <w:b/>
          <w:i/>
          <w:iCs/>
        </w:rPr>
        <w:t>Find</w:t>
      </w:r>
      <w:r w:rsidRPr="005B17D3">
        <w:t xml:space="preserve"> button to begin the search.</w:t>
      </w:r>
    </w:p>
    <w:p w14:paraId="2A79F4D5" w14:textId="77777777" w:rsidR="00BE52CE" w:rsidRPr="005B17D3" w:rsidRDefault="00BE52CE" w:rsidP="00474E83">
      <w:pPr>
        <w:pStyle w:val="NoteLightbulb"/>
      </w:pPr>
      <w:r w:rsidRPr="005B17D3">
        <w:rPr>
          <w:b/>
        </w:rPr>
        <w:t>Note</w:t>
      </w:r>
      <w:r w:rsidRPr="005B17D3">
        <w:t xml:space="preserve">: If a match is made, the system displays the beneficiary </w:t>
      </w:r>
      <w:r w:rsidRPr="005B17D3">
        <w:rPr>
          <w:i/>
          <w:iCs/>
        </w:rPr>
        <w:t>Overview</w:t>
      </w:r>
      <w:r w:rsidRPr="005B17D3">
        <w:t xml:space="preserve"> screen. This screen gives the user an overview of the beneficiary's current information on file.</w:t>
      </w:r>
    </w:p>
    <w:p w14:paraId="23B2634D" w14:textId="77777777" w:rsidR="00BE52CE" w:rsidRPr="005B17D3" w:rsidRDefault="00BE52CE" w:rsidP="00EF3896">
      <w:pPr>
        <w:pStyle w:val="NumberedList"/>
      </w:pPr>
      <w:r w:rsidRPr="005B17D3">
        <w:t xml:space="preserve">From the </w:t>
      </w:r>
      <w:r w:rsidRPr="005B17D3">
        <w:rPr>
          <w:i/>
          <w:iCs/>
        </w:rPr>
        <w:t>Overview</w:t>
      </w:r>
      <w:r w:rsidRPr="005B17D3">
        <w:t xml:space="preserve"> screen c</w:t>
      </w:r>
      <w:r w:rsidRPr="005B17D3">
        <w:rPr>
          <w:szCs w:val="20"/>
        </w:rPr>
        <w:t xml:space="preserve">lick the </w:t>
      </w:r>
      <w:r w:rsidRPr="005B17D3">
        <w:t>Update Current Eligibility</w:t>
      </w:r>
      <w:r w:rsidRPr="005B17D3">
        <w:fldChar w:fldCharType="begin"/>
      </w:r>
      <w:r w:rsidRPr="005B17D3">
        <w:rPr>
          <w:szCs w:val="20"/>
        </w:rPr>
        <w:instrText xml:space="preserve"> XE "Eligibility:Link" </w:instrText>
      </w:r>
      <w:r w:rsidRPr="005B17D3">
        <w:fldChar w:fldCharType="end"/>
      </w:r>
      <w:r w:rsidRPr="005B17D3">
        <w:rPr>
          <w:szCs w:val="20"/>
        </w:rPr>
        <w:t xml:space="preserve"> link to </w:t>
      </w:r>
      <w:r w:rsidRPr="005B17D3">
        <w:t xml:space="preserve">display the </w:t>
      </w:r>
      <w:r w:rsidRPr="005B17D3">
        <w:rPr>
          <w:i/>
          <w:iCs/>
        </w:rPr>
        <w:t>Edit Current Eligibility</w:t>
      </w:r>
      <w:r w:rsidRPr="005B17D3">
        <w:rPr>
          <w:i/>
          <w:iCs/>
        </w:rPr>
        <w:fldChar w:fldCharType="begin"/>
      </w:r>
      <w:r w:rsidRPr="005B17D3">
        <w:instrText xml:space="preserve"> XE "</w:instrText>
      </w:r>
      <w:r w:rsidRPr="005B17D3">
        <w:rPr>
          <w:i/>
        </w:rPr>
        <w:instrText>Eligibility</w:instrText>
      </w:r>
      <w:r w:rsidRPr="005B17D3">
        <w:instrText xml:space="preserve">:screen" </w:instrText>
      </w:r>
      <w:r w:rsidRPr="005B17D3">
        <w:rPr>
          <w:i/>
          <w:iCs/>
        </w:rPr>
        <w:fldChar w:fldCharType="end"/>
      </w:r>
      <w:r w:rsidRPr="005B17D3">
        <w:t xml:space="preserve"> screen.</w:t>
      </w:r>
    </w:p>
    <w:p w14:paraId="0D98453C" w14:textId="77777777" w:rsidR="00BE52CE" w:rsidRPr="005B17D3" w:rsidRDefault="00BE52CE" w:rsidP="00EF3896">
      <w:pPr>
        <w:pStyle w:val="NumberedList"/>
      </w:pPr>
      <w:r w:rsidRPr="005B17D3">
        <w:t xml:space="preserve">Enter your method for determining the beneficiary’s Service Connection in the </w:t>
      </w:r>
      <w:r w:rsidRPr="005B17D3">
        <w:rPr>
          <w:i/>
          <w:iCs/>
          <w:u w:val="single"/>
        </w:rPr>
        <w:t>Eligibility</w:t>
      </w:r>
      <w:r w:rsidRPr="005B17D3">
        <w:rPr>
          <w:i/>
          <w:iCs/>
          <w:u w:val="single"/>
        </w:rPr>
        <w:fldChar w:fldCharType="begin"/>
      </w:r>
      <w:r w:rsidRPr="005B17D3">
        <w:instrText xml:space="preserve"> XE "Eligibility:Verification Method" </w:instrText>
      </w:r>
      <w:r w:rsidRPr="005B17D3">
        <w:rPr>
          <w:i/>
          <w:iCs/>
          <w:u w:val="single"/>
        </w:rPr>
        <w:fldChar w:fldCharType="end"/>
      </w:r>
      <w:r w:rsidRPr="005B17D3">
        <w:rPr>
          <w:i/>
          <w:iCs/>
          <w:u w:val="single"/>
        </w:rPr>
        <w:t xml:space="preserve"> </w:t>
      </w:r>
      <w:r w:rsidRPr="005B17D3">
        <w:rPr>
          <w:b/>
          <w:i/>
          <w:iCs/>
        </w:rPr>
        <w:t>Verification Method</w:t>
      </w:r>
      <w:r w:rsidRPr="005B17D3">
        <w:t xml:space="preserve"> field. This can be </w:t>
      </w:r>
      <w:r w:rsidRPr="005B17D3">
        <w:rPr>
          <w:b/>
        </w:rPr>
        <w:t>HINQ</w:t>
      </w:r>
      <w:r w:rsidRPr="005B17D3">
        <w:t xml:space="preserve">, </w:t>
      </w:r>
      <w:r w:rsidRPr="005B17D3">
        <w:rPr>
          <w:b/>
        </w:rPr>
        <w:t>VBA, DD-214/DD-215</w:t>
      </w:r>
      <w:r w:rsidRPr="005B17D3">
        <w:t xml:space="preserve"> or </w:t>
      </w:r>
      <w:r w:rsidRPr="005B17D3">
        <w:rPr>
          <w:b/>
        </w:rPr>
        <w:t>Rating Letter</w:t>
      </w:r>
      <w:r w:rsidRPr="005B17D3">
        <w:rPr>
          <w:b/>
        </w:rPr>
        <w:fldChar w:fldCharType="begin"/>
      </w:r>
      <w:r w:rsidRPr="005B17D3">
        <w:instrText xml:space="preserve"> XE "</w:instrText>
      </w:r>
      <w:r w:rsidRPr="005B17D3">
        <w:rPr>
          <w:b/>
        </w:rPr>
        <w:instrText>Letter</w:instrText>
      </w:r>
      <w:r w:rsidRPr="005B17D3">
        <w:instrText xml:space="preserve">:Rating" </w:instrText>
      </w:r>
      <w:r w:rsidRPr="005B17D3">
        <w:rPr>
          <w:b/>
        </w:rPr>
        <w:fldChar w:fldCharType="end"/>
      </w:r>
      <w:r w:rsidRPr="005B17D3">
        <w:t>.</w:t>
      </w:r>
    </w:p>
    <w:p w14:paraId="25A4D47B" w14:textId="77777777" w:rsidR="00BE52CE" w:rsidRPr="005B17D3" w:rsidRDefault="00BE52CE" w:rsidP="00884662">
      <w:pPr>
        <w:pStyle w:val="NoteLightbulb"/>
        <w:numPr>
          <w:ilvl w:val="0"/>
          <w:numId w:val="52"/>
        </w:numPr>
      </w:pPr>
      <w:r w:rsidRPr="005B17D3">
        <w:rPr>
          <w:b/>
        </w:rPr>
        <w:t>Note</w:t>
      </w:r>
      <w:r w:rsidRPr="005B17D3">
        <w:t>:</w:t>
      </w:r>
      <w:r w:rsidRPr="005B17D3">
        <w:rPr>
          <w:i/>
          <w:u w:val="single"/>
        </w:rPr>
        <w:t xml:space="preserve"> Eligibility Verification Method</w:t>
      </w:r>
      <w:r w:rsidRPr="005B17D3">
        <w:t xml:space="preserve"> is required when </w:t>
      </w:r>
      <w:r w:rsidRPr="005B17D3">
        <w:rPr>
          <w:i/>
          <w:u w:val="single"/>
        </w:rPr>
        <w:t>Eligibility</w:t>
      </w:r>
      <w:r w:rsidRPr="005B17D3">
        <w:rPr>
          <w:i/>
          <w:u w:val="single"/>
        </w:rPr>
        <w:fldChar w:fldCharType="begin"/>
      </w:r>
      <w:r w:rsidRPr="005B17D3">
        <w:instrText xml:space="preserve"> XE "Eligibility:Status" </w:instrText>
      </w:r>
      <w:r w:rsidRPr="005B17D3">
        <w:rPr>
          <w:i/>
          <w:u w:val="single"/>
        </w:rPr>
        <w:fldChar w:fldCharType="end"/>
      </w:r>
      <w:r w:rsidRPr="005B17D3">
        <w:rPr>
          <w:i/>
          <w:u w:val="single"/>
        </w:rPr>
        <w:t xml:space="preserve"> Status</w:t>
      </w:r>
      <w:r w:rsidRPr="005B17D3">
        <w:t xml:space="preserve"> is </w:t>
      </w:r>
      <w:r w:rsidRPr="005B17D3">
        <w:rPr>
          <w:b/>
          <w:bCs/>
        </w:rPr>
        <w:t>Verified</w:t>
      </w:r>
      <w:r w:rsidRPr="005B17D3">
        <w:t>.</w:t>
      </w:r>
    </w:p>
    <w:p w14:paraId="3F7849AD" w14:textId="466CC2D9" w:rsidR="00BE52CE" w:rsidRPr="005B17D3" w:rsidRDefault="00BE52CE" w:rsidP="00EF3896">
      <w:pPr>
        <w:pStyle w:val="NumberedList"/>
      </w:pPr>
      <w:r w:rsidRPr="005B17D3">
        <w:t xml:space="preserve">Enter a SC percentage between 0 and 100% in the </w:t>
      </w:r>
      <w:r w:rsidR="00C0209E" w:rsidRPr="005B17D3">
        <w:rPr>
          <w:b/>
          <w:i/>
          <w:iCs/>
        </w:rPr>
        <w:t>Service Connected</w:t>
      </w:r>
      <w:r w:rsidRPr="005B17D3">
        <w:t xml:space="preserve"> field.</w:t>
      </w:r>
    </w:p>
    <w:p w14:paraId="04AF4745" w14:textId="0BDAC8A9" w:rsidR="00BE52CE" w:rsidRPr="005B17D3" w:rsidRDefault="00BE52CE" w:rsidP="00884662">
      <w:pPr>
        <w:pStyle w:val="NoteLightbulb"/>
        <w:numPr>
          <w:ilvl w:val="0"/>
          <w:numId w:val="53"/>
        </w:numPr>
      </w:pPr>
      <w:r w:rsidRPr="005B17D3">
        <w:rPr>
          <w:b/>
        </w:rPr>
        <w:t>Note</w:t>
      </w:r>
      <w:r w:rsidRPr="005B17D3">
        <w:t xml:space="preserve">: </w:t>
      </w:r>
      <w:r w:rsidR="00C0209E" w:rsidRPr="005B17D3">
        <w:t>Service Connected</w:t>
      </w:r>
      <w:r w:rsidRPr="005B17D3">
        <w:t xml:space="preserve"> (%) is required when the Veteran has </w:t>
      </w:r>
      <w:r w:rsidRPr="005B17D3">
        <w:rPr>
          <w:i/>
          <w:iCs/>
          <w:u w:val="single"/>
        </w:rPr>
        <w:t>Rated SC Disabilities</w:t>
      </w:r>
      <w:r w:rsidRPr="005B17D3">
        <w:t xml:space="preserve"> information.</w:t>
      </w:r>
    </w:p>
    <w:p w14:paraId="534DD83D" w14:textId="77777777" w:rsidR="00BE52CE" w:rsidRPr="005B17D3" w:rsidRDefault="00BE52CE" w:rsidP="00EF3896">
      <w:pPr>
        <w:pStyle w:val="NumberedList"/>
      </w:pPr>
      <w:r w:rsidRPr="005B17D3">
        <w:t xml:space="preserve">Enter an </w:t>
      </w:r>
      <w:r w:rsidRPr="005B17D3">
        <w:rPr>
          <w:i/>
          <w:iCs/>
          <w:u w:val="single"/>
        </w:rPr>
        <w:t>Effective Date</w:t>
      </w:r>
      <w:r w:rsidRPr="005B17D3">
        <w:rPr>
          <w:i/>
          <w:iCs/>
          <w:u w:val="single"/>
        </w:rPr>
        <w:fldChar w:fldCharType="begin"/>
      </w:r>
      <w:r w:rsidRPr="005B17D3">
        <w:instrText xml:space="preserve"> XE "</w:instrText>
      </w:r>
      <w:r w:rsidRPr="005B17D3">
        <w:rPr>
          <w:iCs/>
        </w:rPr>
        <w:instrText>Date:</w:instrText>
      </w:r>
      <w:r w:rsidRPr="005B17D3">
        <w:instrText xml:space="preserve">of Combined Evaluation" </w:instrText>
      </w:r>
      <w:r w:rsidRPr="005B17D3">
        <w:rPr>
          <w:i/>
          <w:iCs/>
          <w:u w:val="single"/>
        </w:rPr>
        <w:fldChar w:fldCharType="end"/>
      </w:r>
      <w:r w:rsidRPr="005B17D3">
        <w:rPr>
          <w:i/>
          <w:iCs/>
          <w:u w:val="single"/>
        </w:rPr>
        <w:t xml:space="preserve"> of Combined</w:t>
      </w:r>
      <w:r w:rsidRPr="005B17D3">
        <w:rPr>
          <w:i/>
          <w:iCs/>
          <w:u w:val="single"/>
        </w:rPr>
        <w:fldChar w:fldCharType="begin"/>
      </w:r>
      <w:r w:rsidRPr="005B17D3">
        <w:instrText xml:space="preserve"> XE "</w:instrText>
      </w:r>
      <w:r w:rsidRPr="005B17D3">
        <w:rPr>
          <w:b/>
          <w:iCs/>
        </w:rPr>
        <w:instrText>Combined:</w:instrText>
      </w:r>
      <w:r w:rsidRPr="005B17D3">
        <w:instrText xml:space="preserve">Evaluation" </w:instrText>
      </w:r>
      <w:r w:rsidRPr="005B17D3">
        <w:rPr>
          <w:i/>
          <w:iCs/>
          <w:u w:val="single"/>
        </w:rPr>
        <w:fldChar w:fldCharType="end"/>
      </w:r>
      <w:r w:rsidRPr="005B17D3">
        <w:rPr>
          <w:i/>
          <w:iCs/>
          <w:u w:val="single"/>
        </w:rPr>
        <w:t xml:space="preserve"> Evaluation</w:t>
      </w:r>
      <w:r w:rsidRPr="005B17D3">
        <w:t xml:space="preserve">. The </w:t>
      </w:r>
      <w:r w:rsidRPr="005B17D3">
        <w:rPr>
          <w:i/>
          <w:iCs/>
          <w:u w:val="single"/>
        </w:rPr>
        <w:t>Effective Date of Combined Evaluation</w:t>
      </w:r>
      <w:r w:rsidRPr="005B17D3">
        <w:t xml:space="preserve"> is the date from which VA combined</w:t>
      </w:r>
      <w:r w:rsidRPr="005B17D3">
        <w:fldChar w:fldCharType="begin"/>
      </w:r>
      <w:r w:rsidRPr="005B17D3">
        <w:instrText xml:space="preserve"> XE "</w:instrText>
      </w:r>
      <w:r w:rsidRPr="005B17D3">
        <w:rPr>
          <w:iCs/>
        </w:rPr>
        <w:instrText>Combined:</w:instrText>
      </w:r>
      <w:r w:rsidRPr="005B17D3">
        <w:instrText xml:space="preserve">disability" </w:instrText>
      </w:r>
      <w:r w:rsidRPr="005B17D3">
        <w:fldChar w:fldCharType="end"/>
      </w:r>
      <w:r w:rsidRPr="005B17D3">
        <w:t xml:space="preserve"> disability and related benefits may begin.</w:t>
      </w:r>
    </w:p>
    <w:p w14:paraId="6C6D8283" w14:textId="77777777" w:rsidR="00BE52CE" w:rsidRPr="005B17D3" w:rsidRDefault="00BE52CE" w:rsidP="00884662">
      <w:pPr>
        <w:pStyle w:val="NoteLightbulb"/>
        <w:numPr>
          <w:ilvl w:val="0"/>
          <w:numId w:val="53"/>
        </w:numPr>
      </w:pPr>
      <w:r w:rsidRPr="005B17D3">
        <w:rPr>
          <w:b/>
        </w:rPr>
        <w:t>Note</w:t>
      </w:r>
      <w:r w:rsidRPr="005B17D3">
        <w:t>: This date</w:t>
      </w:r>
      <w:r w:rsidRPr="005B17D3">
        <w:fldChar w:fldCharType="begin"/>
      </w:r>
      <w:r w:rsidRPr="005B17D3">
        <w:instrText xml:space="preserve"> XE "Date" </w:instrText>
      </w:r>
      <w:r w:rsidRPr="005B17D3">
        <w:fldChar w:fldCharType="end"/>
      </w:r>
      <w:r w:rsidRPr="005B17D3">
        <w:t xml:space="preserve"> cannot be in the future and must be precise.</w:t>
      </w:r>
    </w:p>
    <w:p w14:paraId="4034BA13" w14:textId="77777777" w:rsidR="00BE52CE" w:rsidRPr="005B17D3" w:rsidRDefault="00BE52CE" w:rsidP="00EF3896">
      <w:pPr>
        <w:pStyle w:val="NumberedList"/>
      </w:pPr>
      <w:r w:rsidRPr="005B17D3">
        <w:t xml:space="preserve">Click on the </w:t>
      </w:r>
      <w:r w:rsidRPr="005B17D3">
        <w:rPr>
          <w:b/>
          <w:i/>
          <w:iCs/>
        </w:rPr>
        <w:t>Add</w:t>
      </w:r>
      <w:r w:rsidRPr="005B17D3">
        <w:rPr>
          <w:b/>
          <w:i/>
          <w:iCs/>
        </w:rPr>
        <w:fldChar w:fldCharType="begin"/>
      </w:r>
      <w:r w:rsidRPr="005B17D3">
        <w:instrText xml:space="preserve"> XE "</w:instrText>
      </w:r>
      <w:r w:rsidRPr="005B17D3">
        <w:rPr>
          <w:b/>
          <w:i/>
          <w:iCs/>
        </w:rPr>
        <w:instrText>Add:</w:instrText>
      </w:r>
      <w:r w:rsidRPr="005B17D3">
        <w:instrText xml:space="preserve">Rated SC Disabilities" </w:instrText>
      </w:r>
      <w:r w:rsidRPr="005B17D3">
        <w:rPr>
          <w:b/>
          <w:i/>
          <w:iCs/>
        </w:rPr>
        <w:fldChar w:fldCharType="end"/>
      </w:r>
      <w:r w:rsidRPr="005B17D3">
        <w:rPr>
          <w:b/>
          <w:i/>
          <w:iCs/>
        </w:rPr>
        <w:t xml:space="preserve"> Rated SC Disabilities</w:t>
      </w:r>
      <w:r w:rsidRPr="005B17D3">
        <w:t xml:space="preserve"> button to display the rated SC disabilities fields.</w:t>
      </w:r>
    </w:p>
    <w:p w14:paraId="41D346B1" w14:textId="77777777" w:rsidR="00BE52CE" w:rsidRPr="005B17D3" w:rsidRDefault="00BE52CE" w:rsidP="00EF3896">
      <w:pPr>
        <w:pStyle w:val="NumberedList"/>
      </w:pPr>
      <w:r w:rsidRPr="005B17D3">
        <w:t xml:space="preserve">Place a checkmark in the checkmark box under </w:t>
      </w:r>
      <w:r w:rsidRPr="005B17D3">
        <w:rPr>
          <w:i/>
          <w:iCs/>
        </w:rPr>
        <w:t>Code</w:t>
      </w:r>
      <w:r w:rsidRPr="005B17D3">
        <w:t xml:space="preserve"> and enter the appropriate 4-digit</w:t>
      </w:r>
      <w:r w:rsidRPr="005B17D3">
        <w:fldChar w:fldCharType="begin"/>
      </w:r>
      <w:r w:rsidRPr="005B17D3">
        <w:instrText xml:space="preserve"> XE "4-digit " \* MERGEFORMAT </w:instrText>
      </w:r>
      <w:r w:rsidRPr="005B17D3">
        <w:fldChar w:fldCharType="end"/>
      </w:r>
      <w:r w:rsidRPr="005B17D3">
        <w:t xml:space="preserve"> code number for the SC condition.</w:t>
      </w:r>
    </w:p>
    <w:p w14:paraId="614BBB55" w14:textId="77777777" w:rsidR="00BE52CE" w:rsidRPr="005B17D3" w:rsidRDefault="00BE52CE" w:rsidP="00884662">
      <w:pPr>
        <w:pStyle w:val="NoteLightbulb"/>
        <w:numPr>
          <w:ilvl w:val="0"/>
          <w:numId w:val="53"/>
        </w:numPr>
      </w:pPr>
      <w:r w:rsidRPr="005B17D3">
        <w:rPr>
          <w:b/>
        </w:rPr>
        <w:t>Note</w:t>
      </w:r>
      <w:r w:rsidRPr="005B17D3">
        <w:t xml:space="preserve">: The system automatically fills in the description based on the </w:t>
      </w:r>
      <w:r w:rsidRPr="005B17D3">
        <w:rPr>
          <w:i/>
          <w:iCs/>
        </w:rPr>
        <w:t>Code</w:t>
      </w:r>
      <w:r w:rsidRPr="005B17D3">
        <w:t xml:space="preserve"> number entered.</w:t>
      </w:r>
    </w:p>
    <w:p w14:paraId="315E8D36" w14:textId="77777777" w:rsidR="00BE52CE" w:rsidRPr="005B17D3" w:rsidRDefault="00BE52CE" w:rsidP="00EF3896">
      <w:pPr>
        <w:pStyle w:val="NumberedList"/>
      </w:pPr>
      <w:r w:rsidRPr="005B17D3">
        <w:t xml:space="preserve">If appropriate, enter a </w:t>
      </w:r>
      <w:r w:rsidRPr="005B17D3">
        <w:rPr>
          <w:i/>
          <w:iCs/>
        </w:rPr>
        <w:t>Diagnostic Extremity</w:t>
      </w:r>
      <w:r w:rsidRPr="005B17D3">
        <w:t>. Choose from the dropdown.</w:t>
      </w:r>
    </w:p>
    <w:p w14:paraId="135C2896" w14:textId="77777777" w:rsidR="00BE52CE" w:rsidRPr="005B17D3" w:rsidRDefault="00BE52CE" w:rsidP="00EF3896">
      <w:pPr>
        <w:pStyle w:val="NumberedList"/>
      </w:pPr>
      <w:r w:rsidRPr="005B17D3">
        <w:t>Enter a SC % between 0 and 100.</w:t>
      </w:r>
    </w:p>
    <w:p w14:paraId="518DBF68" w14:textId="27ED02B9" w:rsidR="00BE52CE" w:rsidRPr="005B17D3" w:rsidRDefault="00BE52CE" w:rsidP="00884662">
      <w:pPr>
        <w:pStyle w:val="NoteLightbulb"/>
        <w:numPr>
          <w:ilvl w:val="0"/>
          <w:numId w:val="53"/>
        </w:numPr>
      </w:pPr>
      <w:r w:rsidRPr="005B17D3">
        <w:rPr>
          <w:b/>
          <w:iCs/>
        </w:rPr>
        <w:t>Note</w:t>
      </w:r>
      <w:r w:rsidRPr="005B17D3">
        <w:rPr>
          <w:iCs/>
        </w:rPr>
        <w:t>:</w:t>
      </w:r>
      <w:r w:rsidRPr="005B17D3">
        <w:rPr>
          <w:i/>
          <w:iCs/>
        </w:rPr>
        <w:t xml:space="preserve"> Rated Disabilities</w:t>
      </w:r>
      <w:r w:rsidRPr="005B17D3">
        <w:t xml:space="preserve"> are required when </w:t>
      </w:r>
      <w:r w:rsidR="00C0209E" w:rsidRPr="005B17D3">
        <w:rPr>
          <w:i/>
          <w:iCs/>
        </w:rPr>
        <w:t>Service Connected</w:t>
      </w:r>
      <w:r w:rsidRPr="005B17D3">
        <w:rPr>
          <w:i/>
          <w:iCs/>
        </w:rPr>
        <w:t xml:space="preserve"> %</w:t>
      </w:r>
      <w:r w:rsidRPr="005B17D3">
        <w:t xml:space="preserve"> is zero or greater. A </w:t>
      </w:r>
      <w:r w:rsidRPr="005B17D3">
        <w:rPr>
          <w:i/>
          <w:iCs/>
        </w:rPr>
        <w:t>Disability %</w:t>
      </w:r>
      <w:r w:rsidRPr="005B17D3">
        <w:t xml:space="preserve"> is required for each </w:t>
      </w:r>
      <w:r w:rsidRPr="005B17D3">
        <w:rPr>
          <w:i/>
          <w:iCs/>
        </w:rPr>
        <w:t>Rated Disability</w:t>
      </w:r>
      <w:r w:rsidRPr="005B17D3">
        <w:t xml:space="preserve"> entered.</w:t>
      </w:r>
    </w:p>
    <w:p w14:paraId="45F4EC78" w14:textId="4C3504D0" w:rsidR="00BE52CE" w:rsidRPr="005B17D3" w:rsidRDefault="00BE52CE" w:rsidP="00EF3896">
      <w:pPr>
        <w:pStyle w:val="NumberedList"/>
      </w:pPr>
      <w:r w:rsidRPr="005B17D3">
        <w:t xml:space="preserve">Enter in the </w:t>
      </w:r>
      <w:r w:rsidRPr="005B17D3">
        <w:rPr>
          <w:b/>
          <w:i/>
          <w:iCs/>
        </w:rPr>
        <w:t>Original Effective Date</w:t>
      </w:r>
      <w:r w:rsidRPr="005B17D3">
        <w:rPr>
          <w:i/>
          <w:iCs/>
        </w:rPr>
        <w:fldChar w:fldCharType="begin"/>
      </w:r>
      <w:r w:rsidRPr="005B17D3">
        <w:instrText xml:space="preserve"> XE "Date:Original Effective" </w:instrText>
      </w:r>
      <w:r w:rsidRPr="005B17D3">
        <w:rPr>
          <w:i/>
          <w:iCs/>
        </w:rPr>
        <w:fldChar w:fldCharType="end"/>
      </w:r>
      <w:r w:rsidRPr="005B17D3">
        <w:t xml:space="preserve"> field the date the condition was originally determined to be </w:t>
      </w:r>
      <w:r w:rsidR="00C0209E" w:rsidRPr="005B17D3">
        <w:t>Service Connected</w:t>
      </w:r>
      <w:r w:rsidRPr="005B17D3">
        <w:t>.</w:t>
      </w:r>
    </w:p>
    <w:p w14:paraId="6020A2D1" w14:textId="7883350D" w:rsidR="00BE52CE" w:rsidRPr="005B17D3" w:rsidRDefault="00BE52CE" w:rsidP="00EF3896">
      <w:pPr>
        <w:pStyle w:val="NumberedList"/>
      </w:pPr>
      <w:r w:rsidRPr="005B17D3">
        <w:t xml:space="preserve">Enter in the </w:t>
      </w:r>
      <w:r w:rsidRPr="005B17D3">
        <w:rPr>
          <w:b/>
          <w:i/>
          <w:iCs/>
        </w:rPr>
        <w:t>Current Effective Date</w:t>
      </w:r>
      <w:r w:rsidRPr="005B17D3">
        <w:rPr>
          <w:i/>
          <w:iCs/>
        </w:rPr>
        <w:fldChar w:fldCharType="begin"/>
      </w:r>
      <w:r w:rsidRPr="005B17D3">
        <w:instrText xml:space="preserve"> XE "Date:Current Effective" </w:instrText>
      </w:r>
      <w:r w:rsidRPr="005B17D3">
        <w:rPr>
          <w:i/>
          <w:iCs/>
        </w:rPr>
        <w:fldChar w:fldCharType="end"/>
      </w:r>
      <w:r w:rsidRPr="005B17D3">
        <w:t xml:space="preserve"> field the date on which the rated disability was/is effective. This is the most recent date on which VBA establishes a new</w:t>
      </w:r>
      <w:r w:rsidRPr="005B17D3">
        <w:fldChar w:fldCharType="begin"/>
      </w:r>
      <w:r w:rsidRPr="005B17D3">
        <w:instrText xml:space="preserve"> XE "New:service-connected disability" </w:instrText>
      </w:r>
      <w:r w:rsidRPr="005B17D3">
        <w:fldChar w:fldCharType="end"/>
      </w:r>
      <w:r w:rsidRPr="005B17D3">
        <w:t xml:space="preserve"> </w:t>
      </w:r>
      <w:r w:rsidR="00C0209E" w:rsidRPr="005B17D3">
        <w:t>Service Connected</w:t>
      </w:r>
      <w:r w:rsidRPr="005B17D3">
        <w:t xml:space="preserve"> disability percentage for the particular diagnostic code.</w:t>
      </w:r>
    </w:p>
    <w:p w14:paraId="5F1302FE" w14:textId="77777777" w:rsidR="00BE52CE" w:rsidRPr="005B17D3" w:rsidRDefault="00BE52CE" w:rsidP="00EF3896">
      <w:pPr>
        <w:pStyle w:val="NumberedList"/>
      </w:pPr>
      <w:r w:rsidRPr="005B17D3">
        <w:t xml:space="preserve">Click the “Yes” radio button in the </w:t>
      </w:r>
      <w:r w:rsidRPr="005B17D3">
        <w:rPr>
          <w:i/>
          <w:iCs/>
        </w:rPr>
        <w:t>Receiving VA Disability Compensation</w:t>
      </w:r>
      <w:r w:rsidRPr="005B17D3">
        <w:t xml:space="preserve"> field if the beneficiary is receiving disability compensation.</w:t>
      </w:r>
    </w:p>
    <w:p w14:paraId="7766A6A8" w14:textId="77777777" w:rsidR="00BE52CE" w:rsidRPr="005B17D3" w:rsidRDefault="00BE52CE" w:rsidP="00EF3896">
      <w:pPr>
        <w:pStyle w:val="NumberedList"/>
      </w:pPr>
      <w:r w:rsidRPr="005B17D3">
        <w:t xml:space="preserve">Enter an amount in the </w:t>
      </w:r>
      <w:r w:rsidRPr="005B17D3">
        <w:rPr>
          <w:b/>
          <w:i/>
          <w:iCs/>
        </w:rPr>
        <w:t>Total Monthly Check Amount</w:t>
      </w:r>
      <w:r w:rsidRPr="005B17D3">
        <w:t xml:space="preserve"> field if the beneficiary is receiving disability compensation or a pension check.</w:t>
      </w:r>
    </w:p>
    <w:p w14:paraId="381479D0" w14:textId="77777777" w:rsidR="00BE52CE" w:rsidRPr="005B17D3" w:rsidRDefault="00BE52CE" w:rsidP="00884662">
      <w:pPr>
        <w:pStyle w:val="NoteLightbulb"/>
        <w:numPr>
          <w:ilvl w:val="0"/>
          <w:numId w:val="53"/>
        </w:numPr>
      </w:pPr>
      <w:r w:rsidRPr="005B17D3">
        <w:rPr>
          <w:b/>
        </w:rPr>
        <w:t>Note</w:t>
      </w:r>
      <w:r w:rsidRPr="005B17D3">
        <w:t xml:space="preserve">: The </w:t>
      </w:r>
      <w:r w:rsidRPr="005B17D3">
        <w:rPr>
          <w:i/>
          <w:iCs/>
        </w:rPr>
        <w:t>Annual Check Amount</w:t>
      </w:r>
      <w:r w:rsidRPr="005B17D3">
        <w:rPr>
          <w:i/>
          <w:iCs/>
        </w:rPr>
        <w:fldChar w:fldCharType="begin"/>
      </w:r>
      <w:r w:rsidRPr="005B17D3">
        <w:instrText xml:space="preserve"> XE "</w:instrText>
      </w:r>
      <w:r w:rsidRPr="005B17D3">
        <w:rPr>
          <w:iCs/>
        </w:rPr>
        <w:instrText>Annual Check Amount</w:instrText>
      </w:r>
      <w:r w:rsidRPr="005B17D3">
        <w:instrText xml:space="preserve">" </w:instrText>
      </w:r>
      <w:r w:rsidRPr="005B17D3">
        <w:rPr>
          <w:i/>
          <w:iCs/>
        </w:rPr>
        <w:fldChar w:fldCharType="end"/>
      </w:r>
      <w:r w:rsidRPr="005B17D3">
        <w:t xml:space="preserve"> is system filled based on the amount entered in the </w:t>
      </w:r>
      <w:r w:rsidRPr="005B17D3">
        <w:rPr>
          <w:b/>
          <w:i/>
          <w:iCs/>
        </w:rPr>
        <w:t>Total Monthly Check Amount</w:t>
      </w:r>
      <w:r w:rsidRPr="005B17D3">
        <w:t xml:space="preserve"> field.</w:t>
      </w:r>
    </w:p>
    <w:p w14:paraId="0491E0EE" w14:textId="77777777" w:rsidR="00BE52CE" w:rsidRPr="005B17D3" w:rsidRDefault="00BE52CE" w:rsidP="00EF3896">
      <w:pPr>
        <w:pStyle w:val="NumberedList"/>
      </w:pPr>
      <w:r w:rsidRPr="005B17D3">
        <w:t>Click Accept Changes.</w:t>
      </w:r>
    </w:p>
    <w:p w14:paraId="6B6EBF0F" w14:textId="306D944F" w:rsidR="00BE52CE" w:rsidRPr="005B17D3" w:rsidRDefault="00BE52CE" w:rsidP="00EF3896">
      <w:pPr>
        <w:pStyle w:val="ProcedureTitle"/>
      </w:pPr>
      <w:r w:rsidRPr="005B17D3">
        <w:t>... Update/change</w:t>
      </w:r>
      <w:r w:rsidRPr="005B17D3">
        <w:fldChar w:fldCharType="begin"/>
      </w:r>
      <w:r w:rsidRPr="005B17D3">
        <w:instrText xml:space="preserve"> XE "Change" </w:instrText>
      </w:r>
      <w:r w:rsidRPr="005B17D3">
        <w:fldChar w:fldCharType="end"/>
      </w:r>
      <w:r w:rsidRPr="005B17D3">
        <w:t xml:space="preserve"> a beneficiary's </w:t>
      </w:r>
      <w:r w:rsidR="00C0209E" w:rsidRPr="005B17D3">
        <w:t>Service Connected</w:t>
      </w:r>
      <w:r w:rsidRPr="005B17D3">
        <w:t xml:space="preserve"> (SC) percentage?</w:t>
      </w:r>
    </w:p>
    <w:p w14:paraId="12A48FEC" w14:textId="77777777" w:rsidR="00BE52CE" w:rsidRPr="005B17D3" w:rsidRDefault="00BE52CE" w:rsidP="00EF3896">
      <w:pPr>
        <w:pStyle w:val="BodyText2"/>
      </w:pPr>
      <w:r w:rsidRPr="005B17D3">
        <w:rPr>
          <w:b/>
          <w:szCs w:val="20"/>
        </w:rPr>
        <w:fldChar w:fldCharType="begin"/>
      </w:r>
      <w:r w:rsidRPr="005B17D3">
        <w:instrText xml:space="preserve"> XE "</w:instrText>
      </w:r>
      <w:r w:rsidRPr="005B17D3">
        <w:rPr>
          <w:szCs w:val="20"/>
        </w:rPr>
        <w:instrText>How do I ...:update/change a Veteran’s Service Connected (SC) percentage?</w:instrText>
      </w:r>
      <w:r w:rsidRPr="005B17D3">
        <w:instrText xml:space="preserve">" </w:instrText>
      </w:r>
      <w:r w:rsidRPr="005B17D3">
        <w:rPr>
          <w:b/>
          <w:szCs w:val="20"/>
        </w:rPr>
        <w:fldChar w:fldCharType="end"/>
      </w:r>
      <w:r w:rsidRPr="005B17D3">
        <w:t xml:space="preserve">In this scenario the beneficiary has a </w:t>
      </w:r>
      <w:r w:rsidRPr="005B17D3">
        <w:rPr>
          <w:i/>
          <w:iCs/>
        </w:rPr>
        <w:t>Primary Eligibility</w:t>
      </w:r>
      <w:r w:rsidRPr="005B17D3">
        <w:rPr>
          <w:i/>
          <w:iCs/>
        </w:rPr>
        <w:fldChar w:fldCharType="begin"/>
      </w:r>
      <w:r w:rsidRPr="005B17D3">
        <w:instrText xml:space="preserve"> XE "Eligibility:Code" </w:instrText>
      </w:r>
      <w:r w:rsidRPr="005B17D3">
        <w:rPr>
          <w:i/>
          <w:iCs/>
        </w:rPr>
        <w:fldChar w:fldCharType="end"/>
      </w:r>
      <w:r w:rsidRPr="005B17D3">
        <w:rPr>
          <w:i/>
          <w:iCs/>
        </w:rPr>
        <w:t xml:space="preserve"> Code</w:t>
      </w:r>
      <w:r w:rsidRPr="005B17D3">
        <w:t xml:space="preserve"> of </w:t>
      </w:r>
      <w:r w:rsidRPr="005B17D3">
        <w:rPr>
          <w:b/>
        </w:rPr>
        <w:t xml:space="preserve">SC </w:t>
      </w:r>
      <w:r w:rsidRPr="005B17D3">
        <w:t xml:space="preserve">and an </w:t>
      </w:r>
      <w:r w:rsidRPr="005B17D3">
        <w:rPr>
          <w:i/>
          <w:iCs/>
        </w:rPr>
        <w:t>Eligibility Status</w:t>
      </w:r>
      <w:r w:rsidRPr="005B17D3">
        <w:t xml:space="preserve"> of </w:t>
      </w:r>
      <w:r w:rsidRPr="005B17D3">
        <w:rPr>
          <w:b/>
        </w:rPr>
        <w:t>VERIFIED</w:t>
      </w:r>
      <w:r w:rsidRPr="005B17D3">
        <w:t>.</w:t>
      </w:r>
    </w:p>
    <w:p w14:paraId="4E3212BF" w14:textId="77777777" w:rsidR="00BE52CE" w:rsidRPr="005B17D3" w:rsidRDefault="00BE52CE" w:rsidP="00884662">
      <w:pPr>
        <w:pStyle w:val="NumberedList"/>
        <w:numPr>
          <w:ilvl w:val="0"/>
          <w:numId w:val="202"/>
        </w:numPr>
      </w:pPr>
      <w:r w:rsidRPr="005B17D3">
        <w:t>Log into the system by entering VA authentication credentials at the single sign-on portal</w:t>
      </w:r>
      <w:r w:rsidRPr="005B17D3" w:rsidDel="00817BE4">
        <w:rPr>
          <w:i/>
          <w:iCs/>
        </w:rPr>
        <w:t xml:space="preserve"> </w:t>
      </w:r>
      <w:r w:rsidRPr="005B17D3">
        <w:t xml:space="preserve">and checking the </w:t>
      </w:r>
      <w:r w:rsidRPr="005B17D3">
        <w:rPr>
          <w:i/>
          <w:iCs/>
        </w:rPr>
        <w:t>Accept Agreemen</w:t>
      </w:r>
      <w:r w:rsidRPr="005B17D3">
        <w:rPr>
          <w:i/>
          <w:iCs/>
        </w:rPr>
        <w:fldChar w:fldCharType="begin"/>
      </w:r>
      <w:r w:rsidRPr="005B17D3">
        <w:rPr>
          <w:i/>
          <w:iCs/>
        </w:rPr>
        <w:instrText xml:space="preserve"> XE "Accept:Agreement" </w:instrText>
      </w:r>
      <w:r w:rsidRPr="005B17D3">
        <w:rPr>
          <w:i/>
          <w:iCs/>
        </w:rPr>
        <w:fldChar w:fldCharType="end"/>
      </w:r>
      <w:r w:rsidRPr="005B17D3">
        <w:rPr>
          <w:i/>
          <w:iCs/>
        </w:rPr>
        <w:t>t</w:t>
      </w:r>
      <w:r w:rsidRPr="005B17D3">
        <w:t xml:space="preserve"> checkbox</w:t>
      </w:r>
      <w:r w:rsidRPr="005B17D3">
        <w:fldChar w:fldCharType="begin"/>
      </w:r>
      <w:r w:rsidRPr="005B17D3">
        <w:instrText xml:space="preserve"> XE "</w:instrText>
      </w:r>
      <w:r w:rsidRPr="005B17D3">
        <w:rPr>
          <w:iCs/>
        </w:rPr>
        <w:instrText>Agreement:checkbox</w:instrText>
      </w:r>
      <w:r w:rsidRPr="005B17D3">
        <w:instrText xml:space="preserve">" </w:instrText>
      </w:r>
      <w:r w:rsidRPr="005B17D3">
        <w:fldChar w:fldCharType="end"/>
      </w:r>
      <w:r w:rsidRPr="005B17D3">
        <w:t xml:space="preserve"> on the ES entry page.</w:t>
      </w:r>
    </w:p>
    <w:p w14:paraId="72060432" w14:textId="77777777" w:rsidR="00BE52CE" w:rsidRPr="005B17D3" w:rsidRDefault="00BE52CE" w:rsidP="00EF3896">
      <w:pPr>
        <w:pStyle w:val="NumberedList"/>
      </w:pPr>
      <w:r w:rsidRPr="005B17D3">
        <w:t xml:space="preserve">From the </w:t>
      </w:r>
      <w:r w:rsidRPr="005B17D3">
        <w:rPr>
          <w:i/>
        </w:rPr>
        <w:t>Person Search</w:t>
      </w:r>
      <w:r w:rsidRPr="005B17D3">
        <w:fldChar w:fldCharType="begin"/>
      </w:r>
      <w:r w:rsidRPr="005B17D3">
        <w:instrText xml:space="preserve"> XE "Person Search" </w:instrText>
      </w:r>
      <w:r w:rsidRPr="005B17D3">
        <w:fldChar w:fldCharType="end"/>
      </w:r>
      <w:r w:rsidRPr="005B17D3">
        <w:fldChar w:fldCharType="begin"/>
      </w:r>
      <w:r w:rsidRPr="005B17D3">
        <w:instrText xml:space="preserve"> XE "</w:instrText>
      </w:r>
      <w:r w:rsidRPr="005B17D3">
        <w:rPr>
          <w:i/>
          <w:iCs/>
        </w:rPr>
        <w:instrText>Search:</w:instrText>
      </w:r>
      <w:r w:rsidRPr="005B17D3">
        <w:rPr>
          <w:i/>
        </w:rPr>
        <w:instrText>Person</w:instrText>
      </w:r>
      <w:r w:rsidRPr="005B17D3">
        <w:instrText xml:space="preserve"> screen" </w:instrText>
      </w:r>
      <w:r w:rsidRPr="005B17D3">
        <w:fldChar w:fldCharType="end"/>
      </w:r>
      <w:r w:rsidRPr="005B17D3">
        <w:t xml:space="preserve"> screen, enter either an </w:t>
      </w:r>
      <w:r w:rsidRPr="005B17D3">
        <w:rPr>
          <w:i/>
          <w:iCs/>
        </w:rPr>
        <w:t>SSN</w:t>
      </w:r>
      <w:r w:rsidRPr="005B17D3">
        <w:rPr>
          <w:i/>
          <w:iCs/>
        </w:rPr>
        <w:fldChar w:fldCharType="begin"/>
      </w:r>
      <w:r w:rsidRPr="005B17D3">
        <w:instrText xml:space="preserve"> XE "SSN" </w:instrText>
      </w:r>
      <w:r w:rsidRPr="005B17D3">
        <w:rPr>
          <w:i/>
          <w:iCs/>
        </w:rPr>
        <w:fldChar w:fldCharType="end"/>
      </w:r>
      <w:r w:rsidRPr="005B17D3">
        <w:t xml:space="preserve">, or Full/short </w:t>
      </w:r>
      <w:r w:rsidRPr="005B17D3">
        <w:rPr>
          <w:i/>
          <w:iCs/>
        </w:rPr>
        <w:t>VPID</w:t>
      </w:r>
      <w:r w:rsidRPr="005B17D3">
        <w:rPr>
          <w:i/>
          <w:iCs/>
        </w:rPr>
        <w:fldChar w:fldCharType="begin"/>
      </w:r>
      <w:r w:rsidRPr="005B17D3">
        <w:instrText xml:space="preserve"> XE "</w:instrText>
      </w:r>
      <w:r w:rsidRPr="005B17D3">
        <w:rPr>
          <w:iCs/>
        </w:rPr>
        <w:instrText>VPID</w:instrText>
      </w:r>
      <w:r w:rsidRPr="005B17D3">
        <w:instrText xml:space="preserve">" </w:instrText>
      </w:r>
      <w:r w:rsidRPr="005B17D3">
        <w:rPr>
          <w:i/>
          <w:iCs/>
        </w:rPr>
        <w:fldChar w:fldCharType="end"/>
      </w:r>
      <w:r w:rsidRPr="005B17D3">
        <w:t xml:space="preserve"> only, and/or </w:t>
      </w:r>
      <w:r w:rsidRPr="005B17D3">
        <w:rPr>
          <w:i/>
          <w:iCs/>
        </w:rPr>
        <w:t>Last Name</w:t>
      </w:r>
      <w:r w:rsidRPr="005B17D3">
        <w:t xml:space="preserve"> and </w:t>
      </w:r>
      <w:r w:rsidRPr="005B17D3">
        <w:rPr>
          <w:i/>
          <w:iCs/>
        </w:rPr>
        <w:t>First Name</w:t>
      </w:r>
      <w:r w:rsidRPr="005B17D3">
        <w:t xml:space="preserve">, and/or </w:t>
      </w:r>
      <w:r w:rsidRPr="005B17D3">
        <w:rPr>
          <w:i/>
          <w:iCs/>
        </w:rPr>
        <w:t>Claim</w:t>
      </w:r>
      <w:r w:rsidRPr="005B17D3">
        <w:rPr>
          <w:i/>
          <w:iCs/>
        </w:rPr>
        <w:fldChar w:fldCharType="begin"/>
      </w:r>
      <w:r w:rsidRPr="005B17D3">
        <w:instrText xml:space="preserve"> XE "</w:instrText>
      </w:r>
      <w:r w:rsidRPr="005B17D3">
        <w:rPr>
          <w:iCs/>
        </w:rPr>
        <w:instrText>Claim:</w:instrText>
      </w:r>
      <w:r w:rsidRPr="005B17D3">
        <w:instrText xml:space="preserve">Folder Number" </w:instrText>
      </w:r>
      <w:r w:rsidRPr="005B17D3">
        <w:rPr>
          <w:i/>
          <w:iCs/>
        </w:rPr>
        <w:fldChar w:fldCharType="end"/>
      </w:r>
      <w:r w:rsidRPr="005B17D3">
        <w:rPr>
          <w:i/>
          <w:iCs/>
        </w:rPr>
        <w:t xml:space="preserve"> Folder Number</w:t>
      </w:r>
      <w:r w:rsidRPr="005B17D3">
        <w:t xml:space="preserve">, and/or </w:t>
      </w:r>
      <w:r w:rsidRPr="005B17D3">
        <w:rPr>
          <w:i/>
          <w:iCs/>
        </w:rPr>
        <w:t>Military</w:t>
      </w:r>
      <w:r w:rsidRPr="005B17D3">
        <w:rPr>
          <w:i/>
          <w:iCs/>
        </w:rPr>
        <w:fldChar w:fldCharType="begin"/>
      </w:r>
      <w:r w:rsidRPr="005B17D3">
        <w:instrText xml:space="preserve"> XE "</w:instrText>
      </w:r>
      <w:r w:rsidRPr="005B17D3">
        <w:rPr>
          <w:iCs/>
        </w:rPr>
        <w:instrText>Military:</w:instrText>
      </w:r>
      <w:r w:rsidRPr="005B17D3">
        <w:instrText xml:space="preserve">Service Number" </w:instrText>
      </w:r>
      <w:r w:rsidRPr="005B17D3">
        <w:rPr>
          <w:i/>
          <w:iCs/>
        </w:rPr>
        <w:fldChar w:fldCharType="end"/>
      </w:r>
      <w:r w:rsidRPr="005B17D3">
        <w:rPr>
          <w:i/>
          <w:iCs/>
        </w:rPr>
        <w:t xml:space="preserve"> Service Number</w:t>
      </w:r>
      <w:r w:rsidRPr="005B17D3">
        <w:t xml:space="preserve">, and/or </w:t>
      </w:r>
      <w:r w:rsidRPr="005B17D3">
        <w:rPr>
          <w:i/>
          <w:iCs/>
        </w:rPr>
        <w:t>Last Name</w:t>
      </w:r>
      <w:r w:rsidRPr="005B17D3">
        <w:t xml:space="preserve"> and </w:t>
      </w:r>
      <w:r w:rsidRPr="005B17D3">
        <w:rPr>
          <w:i/>
          <w:iCs/>
        </w:rPr>
        <w:t>DOB</w:t>
      </w:r>
      <w:r w:rsidRPr="005B17D3">
        <w:t xml:space="preserve">. When ready, click the </w:t>
      </w:r>
      <w:r w:rsidRPr="005B17D3">
        <w:rPr>
          <w:b/>
          <w:i/>
          <w:iCs/>
        </w:rPr>
        <w:t>Find</w:t>
      </w:r>
      <w:r w:rsidRPr="005B17D3">
        <w:t xml:space="preserve"> button to begin the search.</w:t>
      </w:r>
    </w:p>
    <w:p w14:paraId="6BDBF80F" w14:textId="77777777" w:rsidR="00BE52CE" w:rsidRPr="005B17D3" w:rsidRDefault="00BE52CE" w:rsidP="00EF3896">
      <w:pPr>
        <w:pStyle w:val="NumberedList"/>
      </w:pPr>
      <w:r w:rsidRPr="005B17D3">
        <w:t xml:space="preserve">If a match is made, the system displays the beneficiary </w:t>
      </w:r>
      <w:r w:rsidRPr="005B17D3">
        <w:rPr>
          <w:i/>
        </w:rPr>
        <w:t>Overview</w:t>
      </w:r>
      <w:r w:rsidRPr="005B17D3">
        <w:t xml:space="preserve"> screen. This screen gives the user an overview of the beneficiary's current information on file.</w:t>
      </w:r>
    </w:p>
    <w:p w14:paraId="70C84810" w14:textId="77777777" w:rsidR="00BE52CE" w:rsidRPr="005B17D3" w:rsidRDefault="00BE52CE" w:rsidP="00884662">
      <w:pPr>
        <w:pStyle w:val="NoteLightbulb"/>
        <w:numPr>
          <w:ilvl w:val="0"/>
          <w:numId w:val="53"/>
        </w:numPr>
      </w:pPr>
      <w:r w:rsidRPr="005B17D3">
        <w:rPr>
          <w:b/>
        </w:rPr>
        <w:t>Note</w:t>
      </w:r>
      <w:r w:rsidRPr="005B17D3">
        <w:t xml:space="preserve">: The beneficiary’s </w:t>
      </w:r>
      <w:r w:rsidRPr="005B17D3">
        <w:rPr>
          <w:i/>
          <w:iCs/>
        </w:rPr>
        <w:t>Eligibility</w:t>
      </w:r>
      <w:r w:rsidRPr="005B17D3">
        <w:rPr>
          <w:i/>
          <w:iCs/>
        </w:rPr>
        <w:fldChar w:fldCharType="begin"/>
      </w:r>
      <w:r w:rsidRPr="005B17D3">
        <w:instrText xml:space="preserve"> XE "</w:instrText>
      </w:r>
      <w:r w:rsidRPr="005B17D3">
        <w:rPr>
          <w:iCs/>
        </w:rPr>
        <w:instrText>Eligibility:</w:instrText>
      </w:r>
      <w:r w:rsidRPr="005B17D3">
        <w:instrText xml:space="preserve">Status" </w:instrText>
      </w:r>
      <w:r w:rsidRPr="005B17D3">
        <w:rPr>
          <w:i/>
          <w:iCs/>
        </w:rPr>
        <w:fldChar w:fldCharType="end"/>
      </w:r>
      <w:r w:rsidRPr="005B17D3">
        <w:rPr>
          <w:i/>
          <w:iCs/>
        </w:rPr>
        <w:t xml:space="preserve"> Status</w:t>
      </w:r>
      <w:r w:rsidRPr="005B17D3">
        <w:t xml:space="preserve"> is </w:t>
      </w:r>
      <w:r w:rsidRPr="005B17D3">
        <w:rPr>
          <w:b/>
          <w:bCs/>
        </w:rPr>
        <w:t>VERIFIED</w:t>
      </w:r>
      <w:r w:rsidRPr="005B17D3">
        <w:t xml:space="preserve">. Also note the beneficiary’s </w:t>
      </w:r>
      <w:r w:rsidRPr="005B17D3">
        <w:rPr>
          <w:i/>
          <w:iCs/>
        </w:rPr>
        <w:t>Enrollment</w:t>
      </w:r>
      <w:r w:rsidRPr="005B17D3">
        <w:rPr>
          <w:i/>
          <w:iCs/>
        </w:rPr>
        <w:fldChar w:fldCharType="begin"/>
      </w:r>
      <w:r w:rsidRPr="005B17D3">
        <w:instrText xml:space="preserve"> XE "Enrollment:Status" </w:instrText>
      </w:r>
      <w:r w:rsidRPr="005B17D3">
        <w:rPr>
          <w:i/>
          <w:iCs/>
        </w:rPr>
        <w:fldChar w:fldCharType="end"/>
      </w:r>
      <w:r w:rsidRPr="005B17D3">
        <w:rPr>
          <w:i/>
          <w:iCs/>
        </w:rPr>
        <w:t xml:space="preserve"> Status</w:t>
      </w:r>
      <w:r w:rsidRPr="005B17D3">
        <w:t xml:space="preserve"> is </w:t>
      </w:r>
      <w:r w:rsidRPr="005B17D3">
        <w:rPr>
          <w:b/>
          <w:bCs/>
        </w:rPr>
        <w:t>VERIFIED (Group</w:t>
      </w:r>
      <w:r w:rsidRPr="005B17D3">
        <w:rPr>
          <w:b/>
          <w:bCs/>
        </w:rPr>
        <w:fldChar w:fldCharType="begin"/>
      </w:r>
      <w:r w:rsidRPr="005B17D3">
        <w:instrText xml:space="preserve"> XE "</w:instrText>
      </w:r>
      <w:r w:rsidRPr="005B17D3">
        <w:rPr>
          <w:b/>
          <w:bCs/>
        </w:rPr>
        <w:instrText>Group</w:instrText>
      </w:r>
      <w:r w:rsidRPr="005B17D3">
        <w:rPr>
          <w:bCs/>
        </w:rPr>
        <w:instrText>:</w:instrText>
      </w:r>
      <w:r w:rsidRPr="005B17D3">
        <w:instrText xml:space="preserve">Enrollment Status" </w:instrText>
      </w:r>
      <w:r w:rsidRPr="005B17D3">
        <w:rPr>
          <w:b/>
          <w:bCs/>
        </w:rPr>
        <w:fldChar w:fldCharType="end"/>
      </w:r>
      <w:r w:rsidRPr="005B17D3">
        <w:rPr>
          <w:b/>
          <w:bCs/>
        </w:rPr>
        <w:t xml:space="preserve"> 3)</w:t>
      </w:r>
      <w:r w:rsidRPr="005B17D3">
        <w:t xml:space="preserve">. His </w:t>
      </w:r>
      <w:r w:rsidRPr="005B17D3">
        <w:rPr>
          <w:i/>
          <w:iCs/>
        </w:rPr>
        <w:t>Primary Eligibility Code</w:t>
      </w:r>
      <w:r w:rsidRPr="005B17D3">
        <w:t xml:space="preserve"> is </w:t>
      </w:r>
      <w:r w:rsidRPr="005B17D3">
        <w:rPr>
          <w:b/>
          <w:bCs/>
        </w:rPr>
        <w:t>SC LESS THAN 50%</w:t>
      </w:r>
      <w:r w:rsidRPr="005B17D3">
        <w:t>.</w:t>
      </w:r>
    </w:p>
    <w:p w14:paraId="4E818E50" w14:textId="77777777" w:rsidR="00BE52CE" w:rsidRPr="005B17D3" w:rsidRDefault="00BE52CE" w:rsidP="00EF3896">
      <w:pPr>
        <w:pStyle w:val="NumberedList"/>
      </w:pPr>
      <w:r w:rsidRPr="005B17D3">
        <w:t xml:space="preserve">From the </w:t>
      </w:r>
      <w:r w:rsidRPr="005B17D3">
        <w:rPr>
          <w:i/>
        </w:rPr>
        <w:t>Overview</w:t>
      </w:r>
      <w:r w:rsidRPr="005B17D3">
        <w:t xml:space="preserve"> screen cl</w:t>
      </w:r>
      <w:r w:rsidRPr="005B17D3">
        <w:rPr>
          <w:szCs w:val="20"/>
        </w:rPr>
        <w:t xml:space="preserve">ick the </w:t>
      </w:r>
      <w:r w:rsidRPr="005B17D3">
        <w:t>Update Current Eligibility</w:t>
      </w:r>
      <w:r w:rsidRPr="005B17D3">
        <w:fldChar w:fldCharType="begin"/>
      </w:r>
      <w:r w:rsidRPr="005B17D3">
        <w:rPr>
          <w:szCs w:val="20"/>
        </w:rPr>
        <w:instrText xml:space="preserve"> XE "Eligibility:Link" </w:instrText>
      </w:r>
      <w:r w:rsidRPr="005B17D3">
        <w:fldChar w:fldCharType="end"/>
      </w:r>
      <w:r w:rsidRPr="005B17D3">
        <w:rPr>
          <w:szCs w:val="20"/>
        </w:rPr>
        <w:t xml:space="preserve"> link to displa</w:t>
      </w:r>
      <w:r w:rsidRPr="005B17D3">
        <w:t xml:space="preserve">y the </w:t>
      </w:r>
      <w:r w:rsidRPr="005B17D3">
        <w:rPr>
          <w:b/>
        </w:rPr>
        <w:t>Edit Current Eligibility</w:t>
      </w:r>
      <w:r w:rsidRPr="005B17D3">
        <w:rPr>
          <w:b/>
        </w:rPr>
        <w:fldChar w:fldCharType="begin"/>
      </w:r>
      <w:r w:rsidRPr="005B17D3">
        <w:instrText xml:space="preserve"> XE "</w:instrText>
      </w:r>
      <w:r w:rsidRPr="005B17D3">
        <w:rPr>
          <w:i/>
          <w:iCs/>
        </w:rPr>
        <w:instrText>Eligibility</w:instrText>
      </w:r>
      <w:r w:rsidRPr="005B17D3">
        <w:rPr>
          <w:iCs/>
        </w:rPr>
        <w:instrText>:</w:instrText>
      </w:r>
      <w:r w:rsidRPr="005B17D3">
        <w:instrText xml:space="preserve">screen" </w:instrText>
      </w:r>
      <w:r w:rsidRPr="005B17D3">
        <w:rPr>
          <w:b/>
        </w:rPr>
        <w:fldChar w:fldCharType="end"/>
      </w:r>
      <w:r w:rsidRPr="005B17D3">
        <w:t xml:space="preserve"> screen.</w:t>
      </w:r>
    </w:p>
    <w:p w14:paraId="5B3D80AE" w14:textId="75FC7E80" w:rsidR="00BE52CE" w:rsidRPr="005B17D3" w:rsidRDefault="00BE52CE" w:rsidP="00EF3896">
      <w:pPr>
        <w:pStyle w:val="NumberedList"/>
      </w:pPr>
      <w:r w:rsidRPr="005B17D3">
        <w:t>Change</w:t>
      </w:r>
      <w:r w:rsidRPr="005B17D3">
        <w:fldChar w:fldCharType="begin"/>
      </w:r>
      <w:r w:rsidRPr="005B17D3">
        <w:instrText xml:space="preserve"> XE "</w:instrText>
      </w:r>
      <w:r w:rsidRPr="005B17D3">
        <w:rPr>
          <w:iCs/>
        </w:rPr>
        <w:instrText>Change:</w:instrText>
      </w:r>
      <w:r w:rsidRPr="005B17D3">
        <w:instrText xml:space="preserve">update SC percentage" </w:instrText>
      </w:r>
      <w:r w:rsidRPr="005B17D3">
        <w:fldChar w:fldCharType="end"/>
      </w:r>
      <w:r w:rsidRPr="005B17D3">
        <w:t xml:space="preserve">/update the </w:t>
      </w:r>
      <w:r w:rsidR="00C0209E" w:rsidRPr="005B17D3">
        <w:rPr>
          <w:i/>
          <w:iCs/>
        </w:rPr>
        <w:t>Service Connected</w:t>
      </w:r>
      <w:r w:rsidRPr="005B17D3">
        <w:t xml:space="preserve"> percentage.</w:t>
      </w:r>
    </w:p>
    <w:p w14:paraId="617E8972" w14:textId="77777777" w:rsidR="00BE52CE" w:rsidRPr="005B17D3" w:rsidRDefault="00BE52CE" w:rsidP="00EF3896">
      <w:pPr>
        <w:pStyle w:val="NumberedList"/>
      </w:pPr>
      <w:r w:rsidRPr="005B17D3">
        <w:t xml:space="preserve">Update the </w:t>
      </w:r>
      <w:r w:rsidRPr="005B17D3">
        <w:rPr>
          <w:i/>
          <w:iCs/>
        </w:rPr>
        <w:t>Effective Date</w:t>
      </w:r>
      <w:r w:rsidRPr="005B17D3">
        <w:rPr>
          <w:i/>
          <w:iCs/>
        </w:rPr>
        <w:fldChar w:fldCharType="begin"/>
      </w:r>
      <w:r w:rsidRPr="005B17D3">
        <w:instrText xml:space="preserve"> XE "</w:instrText>
      </w:r>
      <w:r w:rsidRPr="005B17D3">
        <w:rPr>
          <w:iCs/>
        </w:rPr>
        <w:instrText>Date:</w:instrText>
      </w:r>
      <w:r w:rsidRPr="005B17D3">
        <w:instrText xml:space="preserve">of Combined Evaluation" </w:instrText>
      </w:r>
      <w:r w:rsidRPr="005B17D3">
        <w:rPr>
          <w:i/>
          <w:iCs/>
        </w:rPr>
        <w:fldChar w:fldCharType="end"/>
      </w:r>
      <w:r w:rsidRPr="005B17D3">
        <w:rPr>
          <w:i/>
          <w:iCs/>
        </w:rPr>
        <w:t xml:space="preserve"> of Combined</w:t>
      </w:r>
      <w:r w:rsidRPr="005B17D3">
        <w:rPr>
          <w:i/>
          <w:iCs/>
        </w:rPr>
        <w:fldChar w:fldCharType="begin"/>
      </w:r>
      <w:r w:rsidRPr="005B17D3">
        <w:instrText xml:space="preserve"> XE "</w:instrText>
      </w:r>
      <w:r w:rsidRPr="005B17D3">
        <w:rPr>
          <w:iCs/>
        </w:rPr>
        <w:instrText>Combined:</w:instrText>
      </w:r>
      <w:r w:rsidRPr="005B17D3">
        <w:instrText xml:space="preserve">Evaluation" </w:instrText>
      </w:r>
      <w:r w:rsidRPr="005B17D3">
        <w:rPr>
          <w:i/>
          <w:iCs/>
        </w:rPr>
        <w:fldChar w:fldCharType="end"/>
      </w:r>
      <w:r w:rsidRPr="005B17D3">
        <w:rPr>
          <w:i/>
          <w:iCs/>
        </w:rPr>
        <w:t xml:space="preserve"> Evaluation</w:t>
      </w:r>
      <w:r w:rsidRPr="005B17D3">
        <w:t>.</w:t>
      </w:r>
    </w:p>
    <w:p w14:paraId="4E6BCC61" w14:textId="77777777" w:rsidR="00BE52CE" w:rsidRPr="005B17D3" w:rsidRDefault="00BE52CE" w:rsidP="00EF3896">
      <w:pPr>
        <w:pStyle w:val="NumberedList"/>
      </w:pPr>
      <w:r w:rsidRPr="005B17D3">
        <w:t xml:space="preserve">Click the </w:t>
      </w:r>
      <w:r w:rsidRPr="005B17D3">
        <w:rPr>
          <w:b/>
          <w:i/>
          <w:iCs/>
        </w:rPr>
        <w:t>Rated Disabilities</w:t>
      </w:r>
      <w:r w:rsidRPr="005B17D3">
        <w:t xml:space="preserve"> button to display the related fields.</w:t>
      </w:r>
    </w:p>
    <w:p w14:paraId="188C89A5" w14:textId="77777777" w:rsidR="00BE52CE" w:rsidRPr="005B17D3" w:rsidRDefault="00BE52CE" w:rsidP="00EF3896">
      <w:pPr>
        <w:pStyle w:val="NumberedList"/>
      </w:pPr>
      <w:r w:rsidRPr="005B17D3">
        <w:t xml:space="preserve">Click the </w:t>
      </w:r>
      <w:r w:rsidRPr="005B17D3">
        <w:rPr>
          <w:b/>
          <w:i/>
          <w:iCs/>
        </w:rPr>
        <w:t>ADD</w:t>
      </w:r>
      <w:r w:rsidRPr="005B17D3">
        <w:rPr>
          <w:b/>
          <w:i/>
          <w:iCs/>
        </w:rPr>
        <w:fldChar w:fldCharType="begin"/>
      </w:r>
      <w:r w:rsidRPr="005B17D3">
        <w:instrText xml:space="preserve"> XE "</w:instrText>
      </w:r>
      <w:r w:rsidRPr="005B17D3">
        <w:rPr>
          <w:b/>
          <w:i/>
          <w:iCs/>
        </w:rPr>
        <w:instrText>Add:</w:instrText>
      </w:r>
      <w:r w:rsidRPr="005B17D3">
        <w:instrText xml:space="preserve">Rated SC Disabilities" </w:instrText>
      </w:r>
      <w:r w:rsidRPr="005B17D3">
        <w:rPr>
          <w:b/>
          <w:i/>
          <w:iCs/>
        </w:rPr>
        <w:fldChar w:fldCharType="end"/>
      </w:r>
      <w:r w:rsidRPr="005B17D3">
        <w:rPr>
          <w:b/>
          <w:i/>
          <w:iCs/>
        </w:rPr>
        <w:t xml:space="preserve"> RATED SC DISABILITIES</w:t>
      </w:r>
      <w:r w:rsidRPr="005B17D3">
        <w:t xml:space="preserve"> button to add another rated disability.</w:t>
      </w:r>
    </w:p>
    <w:p w14:paraId="628941B3" w14:textId="77777777" w:rsidR="00BE52CE" w:rsidRPr="005B17D3" w:rsidRDefault="00BE52CE" w:rsidP="00EF3896">
      <w:pPr>
        <w:pStyle w:val="NumberedList"/>
      </w:pPr>
      <w:r w:rsidRPr="005B17D3">
        <w:t>Change</w:t>
      </w:r>
      <w:r w:rsidRPr="005B17D3">
        <w:fldChar w:fldCharType="begin"/>
      </w:r>
      <w:r w:rsidRPr="005B17D3">
        <w:instrText xml:space="preserve"> XE "</w:instrText>
      </w:r>
      <w:r w:rsidRPr="005B17D3">
        <w:rPr>
          <w:iCs/>
        </w:rPr>
        <w:instrText>Change:</w:instrText>
      </w:r>
      <w:r w:rsidRPr="005B17D3">
        <w:instrText xml:space="preserve">Rated SC Disabilities percentage" </w:instrText>
      </w:r>
      <w:r w:rsidRPr="005B17D3">
        <w:fldChar w:fldCharType="end"/>
      </w:r>
      <w:r w:rsidRPr="005B17D3">
        <w:t xml:space="preserve"> the existing </w:t>
      </w:r>
      <w:r w:rsidRPr="005B17D3">
        <w:rPr>
          <w:i/>
          <w:iCs/>
        </w:rPr>
        <w:t>Rated SC Disabilities</w:t>
      </w:r>
      <w:r w:rsidRPr="005B17D3">
        <w:t xml:space="preserve"> percentage as necessary. Change</w:t>
      </w:r>
      <w:r w:rsidRPr="005B17D3">
        <w:fldChar w:fldCharType="begin"/>
      </w:r>
      <w:r w:rsidRPr="005B17D3">
        <w:instrText xml:space="preserve"> XE "Change:Current Effective Date" </w:instrText>
      </w:r>
      <w:r w:rsidRPr="005B17D3">
        <w:fldChar w:fldCharType="end"/>
      </w:r>
      <w:r w:rsidRPr="005B17D3">
        <w:t xml:space="preserve"> the </w:t>
      </w:r>
      <w:r w:rsidRPr="005B17D3">
        <w:rPr>
          <w:i/>
          <w:iCs/>
        </w:rPr>
        <w:t>Current Effective Date</w:t>
      </w:r>
      <w:r w:rsidRPr="005B17D3">
        <w:t xml:space="preserve">. Update the </w:t>
      </w:r>
      <w:r w:rsidRPr="005B17D3">
        <w:rPr>
          <w:i/>
          <w:iCs/>
        </w:rPr>
        <w:t>Original Effective Date</w:t>
      </w:r>
      <w:r w:rsidRPr="005B17D3">
        <w:rPr>
          <w:i/>
          <w:iCs/>
        </w:rPr>
        <w:fldChar w:fldCharType="begin"/>
      </w:r>
      <w:r w:rsidRPr="005B17D3">
        <w:instrText xml:space="preserve"> XE "</w:instrText>
      </w:r>
      <w:r w:rsidRPr="005B17D3">
        <w:rPr>
          <w:iCs/>
        </w:rPr>
        <w:instrText>Date:</w:instrText>
      </w:r>
      <w:r w:rsidRPr="005B17D3">
        <w:instrText xml:space="preserve">Original Effective Date" </w:instrText>
      </w:r>
      <w:r w:rsidRPr="005B17D3">
        <w:rPr>
          <w:i/>
          <w:iCs/>
        </w:rPr>
        <w:fldChar w:fldCharType="end"/>
      </w:r>
      <w:r w:rsidRPr="005B17D3">
        <w:t xml:space="preserve"> if necessary.</w:t>
      </w:r>
    </w:p>
    <w:p w14:paraId="46AA6A29" w14:textId="77777777" w:rsidR="00BE52CE" w:rsidRPr="005B17D3" w:rsidRDefault="00BE52CE" w:rsidP="00EF3896">
      <w:pPr>
        <w:pStyle w:val="NumberedList"/>
      </w:pPr>
      <w:r w:rsidRPr="005B17D3">
        <w:t xml:space="preserve">Place a checkmark in the checkmark box under </w:t>
      </w:r>
      <w:r w:rsidRPr="005B17D3">
        <w:rPr>
          <w:i/>
          <w:iCs/>
        </w:rPr>
        <w:t>Code</w:t>
      </w:r>
      <w:r w:rsidRPr="005B17D3">
        <w:t xml:space="preserve"> and enter the appropriate 4-digit</w:t>
      </w:r>
      <w:r w:rsidRPr="005B17D3">
        <w:fldChar w:fldCharType="begin"/>
      </w:r>
      <w:r w:rsidRPr="005B17D3">
        <w:instrText xml:space="preserve"> XE "4-digit " \* MERGEFORMAT </w:instrText>
      </w:r>
      <w:r w:rsidRPr="005B17D3">
        <w:fldChar w:fldCharType="end"/>
      </w:r>
      <w:r w:rsidRPr="005B17D3">
        <w:t xml:space="preserve"> code number for the SC condition.</w:t>
      </w:r>
    </w:p>
    <w:p w14:paraId="12B78395" w14:textId="77777777" w:rsidR="00BE52CE" w:rsidRPr="005B17D3" w:rsidRDefault="00BE52CE" w:rsidP="00474E83">
      <w:pPr>
        <w:pStyle w:val="NoteLightbulb"/>
      </w:pPr>
      <w:r w:rsidRPr="005B17D3">
        <w:rPr>
          <w:b/>
        </w:rPr>
        <w:t>Note</w:t>
      </w:r>
      <w:r w:rsidRPr="005B17D3">
        <w:t xml:space="preserve">: The system automatically fills in the description based on the </w:t>
      </w:r>
      <w:r w:rsidRPr="005B17D3">
        <w:rPr>
          <w:i/>
          <w:iCs/>
        </w:rPr>
        <w:t>Code</w:t>
      </w:r>
      <w:r w:rsidRPr="005B17D3">
        <w:t xml:space="preserve"> number entered.</w:t>
      </w:r>
    </w:p>
    <w:p w14:paraId="253FB90E" w14:textId="77777777" w:rsidR="00BE52CE" w:rsidRPr="005B17D3" w:rsidRDefault="00BE52CE" w:rsidP="00EF3896">
      <w:pPr>
        <w:pStyle w:val="NumberedList"/>
      </w:pPr>
      <w:r w:rsidRPr="005B17D3">
        <w:t xml:space="preserve">If appropriate, enter a </w:t>
      </w:r>
      <w:r w:rsidRPr="005B17D3">
        <w:rPr>
          <w:i/>
          <w:iCs/>
        </w:rPr>
        <w:t>Diagnostic Extremity</w:t>
      </w:r>
      <w:r w:rsidRPr="005B17D3">
        <w:t>. Choose from the dropdown.</w:t>
      </w:r>
    </w:p>
    <w:p w14:paraId="18AB2455" w14:textId="77777777" w:rsidR="00BE52CE" w:rsidRPr="005B17D3" w:rsidRDefault="00BE52CE" w:rsidP="00EF3896">
      <w:pPr>
        <w:pStyle w:val="NumberedList"/>
      </w:pPr>
      <w:r w:rsidRPr="005B17D3">
        <w:t>Enter a SC % between 0 and 100.</w:t>
      </w:r>
    </w:p>
    <w:p w14:paraId="789D86F9" w14:textId="48900A8E" w:rsidR="00BE52CE" w:rsidRPr="005B17D3" w:rsidRDefault="00BE52CE" w:rsidP="00474E83">
      <w:pPr>
        <w:pStyle w:val="NoteLightbulb"/>
      </w:pPr>
      <w:r w:rsidRPr="005B17D3">
        <w:rPr>
          <w:b/>
          <w:iCs/>
        </w:rPr>
        <w:t>Note</w:t>
      </w:r>
      <w:r w:rsidRPr="005B17D3">
        <w:rPr>
          <w:iCs/>
        </w:rPr>
        <w:t>:</w:t>
      </w:r>
      <w:r w:rsidRPr="005B17D3">
        <w:rPr>
          <w:i/>
          <w:iCs/>
        </w:rPr>
        <w:t xml:space="preserve"> Rated Disabilities</w:t>
      </w:r>
      <w:r w:rsidRPr="005B17D3">
        <w:t xml:space="preserve"> are required when </w:t>
      </w:r>
      <w:r w:rsidR="00C0209E" w:rsidRPr="005B17D3">
        <w:rPr>
          <w:i/>
          <w:iCs/>
        </w:rPr>
        <w:t>Service Connected</w:t>
      </w:r>
      <w:r w:rsidRPr="005B17D3">
        <w:rPr>
          <w:i/>
          <w:iCs/>
        </w:rPr>
        <w:t xml:space="preserve"> %</w:t>
      </w:r>
      <w:r w:rsidRPr="005B17D3">
        <w:t xml:space="preserve"> is zero or greater. A Disability % is required for each Rated Disability entered.</w:t>
      </w:r>
    </w:p>
    <w:p w14:paraId="4E500434" w14:textId="4D9281E4" w:rsidR="00BE52CE" w:rsidRPr="005B17D3" w:rsidRDefault="00BE52CE" w:rsidP="00EF3896">
      <w:pPr>
        <w:pStyle w:val="NumberedList"/>
      </w:pPr>
      <w:r w:rsidRPr="005B17D3">
        <w:t xml:space="preserve">Enter in the </w:t>
      </w:r>
      <w:r w:rsidRPr="005B17D3">
        <w:rPr>
          <w:b/>
          <w:i/>
          <w:iCs/>
        </w:rPr>
        <w:t>Original Effective Dat</w:t>
      </w:r>
      <w:r w:rsidRPr="005B17D3">
        <w:rPr>
          <w:i/>
          <w:iCs/>
        </w:rPr>
        <w:t>e</w:t>
      </w:r>
      <w:r w:rsidRPr="005B17D3">
        <w:rPr>
          <w:i/>
          <w:iCs/>
        </w:rPr>
        <w:fldChar w:fldCharType="begin"/>
      </w:r>
      <w:r w:rsidRPr="005B17D3">
        <w:instrText xml:space="preserve"> XE "</w:instrText>
      </w:r>
      <w:r w:rsidRPr="005B17D3">
        <w:rPr>
          <w:iCs/>
        </w:rPr>
        <w:instrText>Date:</w:instrText>
      </w:r>
      <w:r w:rsidRPr="005B17D3">
        <w:instrText xml:space="preserve">Original Effective" </w:instrText>
      </w:r>
      <w:r w:rsidRPr="005B17D3">
        <w:rPr>
          <w:i/>
          <w:iCs/>
        </w:rPr>
        <w:fldChar w:fldCharType="end"/>
      </w:r>
      <w:r w:rsidRPr="005B17D3">
        <w:t xml:space="preserve"> field the date the condition was originally determined to be </w:t>
      </w:r>
      <w:r w:rsidR="00C0209E" w:rsidRPr="005B17D3">
        <w:t>Service Connected</w:t>
      </w:r>
      <w:r w:rsidRPr="005B17D3">
        <w:t>.</w:t>
      </w:r>
    </w:p>
    <w:p w14:paraId="6EBE2192" w14:textId="46116F0D" w:rsidR="00BE52CE" w:rsidRPr="005B17D3" w:rsidRDefault="00BE52CE" w:rsidP="00EF3896">
      <w:pPr>
        <w:pStyle w:val="NumberedList"/>
      </w:pPr>
      <w:r w:rsidRPr="005B17D3">
        <w:t xml:space="preserve">Enter in the </w:t>
      </w:r>
      <w:r w:rsidRPr="005B17D3">
        <w:rPr>
          <w:b/>
          <w:i/>
          <w:iCs/>
        </w:rPr>
        <w:t>Current Effective Date</w:t>
      </w:r>
      <w:r w:rsidRPr="005B17D3">
        <w:rPr>
          <w:i/>
          <w:iCs/>
        </w:rPr>
        <w:fldChar w:fldCharType="begin"/>
      </w:r>
      <w:r w:rsidRPr="005B17D3">
        <w:instrText xml:space="preserve"> XE "</w:instrText>
      </w:r>
      <w:r w:rsidRPr="005B17D3">
        <w:rPr>
          <w:iCs/>
        </w:rPr>
        <w:instrText>Date:</w:instrText>
      </w:r>
      <w:r w:rsidRPr="005B17D3">
        <w:instrText xml:space="preserve">Current Effective" </w:instrText>
      </w:r>
      <w:r w:rsidRPr="005B17D3">
        <w:rPr>
          <w:i/>
          <w:iCs/>
        </w:rPr>
        <w:fldChar w:fldCharType="end"/>
      </w:r>
      <w:r w:rsidRPr="005B17D3">
        <w:t xml:space="preserve"> field the date on which the rated disability was/is effective. This is the most recent date VBA established the new</w:t>
      </w:r>
      <w:r w:rsidRPr="005B17D3">
        <w:fldChar w:fldCharType="begin"/>
      </w:r>
      <w:r w:rsidRPr="005B17D3">
        <w:instrText xml:space="preserve"> XE "New:service-connected disability" </w:instrText>
      </w:r>
      <w:r w:rsidRPr="005B17D3">
        <w:fldChar w:fldCharType="end"/>
      </w:r>
      <w:r w:rsidRPr="005B17D3">
        <w:t xml:space="preserve"> </w:t>
      </w:r>
      <w:r w:rsidR="00C0209E" w:rsidRPr="005B17D3">
        <w:t>Service Connected</w:t>
      </w:r>
      <w:r w:rsidRPr="005B17D3">
        <w:t xml:space="preserve"> disability percentage for community care particular diagnostic code.</w:t>
      </w:r>
    </w:p>
    <w:p w14:paraId="0F1AC059" w14:textId="77777777" w:rsidR="00BE52CE" w:rsidRPr="005B17D3" w:rsidRDefault="00BE52CE" w:rsidP="00EF3896">
      <w:pPr>
        <w:pStyle w:val="NumberedList"/>
      </w:pPr>
      <w:r w:rsidRPr="005B17D3">
        <w:t xml:space="preserve">Enter another </w:t>
      </w:r>
      <w:r w:rsidRPr="005B17D3">
        <w:rPr>
          <w:i/>
          <w:iCs/>
        </w:rPr>
        <w:t>Rated SC Disability</w:t>
      </w:r>
      <w:r w:rsidRPr="005B17D3">
        <w:t xml:space="preserve"> by </w:t>
      </w:r>
      <w:bookmarkStart w:id="1643" w:name="OLE_LINK99"/>
      <w:bookmarkStart w:id="1644" w:name="OLE_LINK100"/>
      <w:r w:rsidRPr="005B17D3">
        <w:t>repeating steps 10 - 14</w:t>
      </w:r>
      <w:bookmarkEnd w:id="1643"/>
      <w:bookmarkEnd w:id="1644"/>
      <w:r w:rsidRPr="005B17D3">
        <w:t>.</w:t>
      </w:r>
    </w:p>
    <w:p w14:paraId="1051D5CD" w14:textId="77777777" w:rsidR="00BE52CE" w:rsidRPr="005B17D3" w:rsidRDefault="00BE52CE" w:rsidP="00EF3896">
      <w:pPr>
        <w:pStyle w:val="NumberedList"/>
      </w:pPr>
      <w:r w:rsidRPr="005B17D3">
        <w:t>Change</w:t>
      </w:r>
      <w:r w:rsidRPr="005B17D3">
        <w:fldChar w:fldCharType="begin"/>
      </w:r>
      <w:r w:rsidRPr="005B17D3">
        <w:instrText xml:space="preserve"> XE "Change:Total Monthly Check Amount" </w:instrText>
      </w:r>
      <w:r w:rsidRPr="005B17D3">
        <w:fldChar w:fldCharType="end"/>
      </w:r>
      <w:r w:rsidRPr="005B17D3">
        <w:t xml:space="preserve"> the </w:t>
      </w:r>
      <w:r w:rsidRPr="005B17D3">
        <w:rPr>
          <w:i/>
          <w:iCs/>
        </w:rPr>
        <w:t>Total Monthly Check Amount</w:t>
      </w:r>
      <w:r w:rsidRPr="005B17D3">
        <w:t xml:space="preserve"> that corresponds with the increase in the SC %.</w:t>
      </w:r>
    </w:p>
    <w:p w14:paraId="2E83C72E" w14:textId="77777777" w:rsidR="00BE52CE" w:rsidRPr="005B17D3" w:rsidRDefault="00BE52CE" w:rsidP="00474E83">
      <w:pPr>
        <w:pStyle w:val="NoteLightbulb"/>
      </w:pPr>
      <w:r w:rsidRPr="005B17D3">
        <w:rPr>
          <w:b/>
        </w:rPr>
        <w:t>Note</w:t>
      </w:r>
      <w:r w:rsidRPr="005B17D3">
        <w:t xml:space="preserve">: Notice the </w:t>
      </w:r>
      <w:r w:rsidRPr="005B17D3">
        <w:rPr>
          <w:i/>
          <w:iCs/>
        </w:rPr>
        <w:t>Annual Check Amount</w:t>
      </w:r>
      <w:r w:rsidRPr="005B17D3">
        <w:rPr>
          <w:i/>
          <w:iCs/>
        </w:rPr>
        <w:fldChar w:fldCharType="begin"/>
      </w:r>
      <w:r w:rsidRPr="005B17D3">
        <w:instrText xml:space="preserve"> XE "</w:instrText>
      </w:r>
      <w:r w:rsidRPr="005B17D3">
        <w:rPr>
          <w:iCs/>
        </w:rPr>
        <w:instrText>Annual Check Amount</w:instrText>
      </w:r>
      <w:r w:rsidRPr="005B17D3">
        <w:instrText xml:space="preserve">" </w:instrText>
      </w:r>
      <w:r w:rsidRPr="005B17D3">
        <w:rPr>
          <w:i/>
          <w:iCs/>
        </w:rPr>
        <w:fldChar w:fldCharType="end"/>
      </w:r>
      <w:r w:rsidRPr="005B17D3">
        <w:t xml:space="preserve"> is system calculated.</w:t>
      </w:r>
    </w:p>
    <w:p w14:paraId="107D01E9" w14:textId="77777777" w:rsidR="00BE52CE" w:rsidRPr="005B17D3" w:rsidRDefault="00BE52CE" w:rsidP="00EF3896">
      <w:pPr>
        <w:pStyle w:val="NumberedList"/>
      </w:pPr>
      <w:r w:rsidRPr="005B17D3">
        <w:t xml:space="preserve">To view the impact the updates would make without committing the changes, click the </w:t>
      </w:r>
      <w:r w:rsidRPr="005B17D3">
        <w:rPr>
          <w:b/>
          <w:i/>
          <w:iCs/>
        </w:rPr>
        <w:t>Review Impact</w:t>
      </w:r>
      <w:r w:rsidRPr="005B17D3">
        <w:t xml:space="preserve"> button.</w:t>
      </w:r>
    </w:p>
    <w:p w14:paraId="26BF0516" w14:textId="56989B89" w:rsidR="00BE52CE" w:rsidRPr="005B17D3" w:rsidRDefault="00BE52CE" w:rsidP="00474E83">
      <w:pPr>
        <w:pStyle w:val="NoteLightbulb"/>
      </w:pPr>
      <w:r w:rsidRPr="005B17D3">
        <w:rPr>
          <w:b/>
        </w:rPr>
        <w:t>Note</w:t>
      </w:r>
      <w:r w:rsidRPr="005B17D3">
        <w:t>: From the Eligibility</w:t>
      </w:r>
      <w:r w:rsidRPr="005B17D3">
        <w:fldChar w:fldCharType="begin"/>
      </w:r>
      <w:r w:rsidRPr="005B17D3">
        <w:instrText xml:space="preserve"> XE "Eligibility:Edit Review Page" </w:instrText>
      </w:r>
      <w:r w:rsidRPr="005B17D3">
        <w:fldChar w:fldCharType="end"/>
      </w:r>
      <w:r w:rsidRPr="005B17D3">
        <w:t xml:space="preserve"> Edit Review Page, you can see the Primary Eligibility Code percentage changed as did the Enrollment</w:t>
      </w:r>
      <w:r w:rsidRPr="005B17D3">
        <w:fldChar w:fldCharType="begin"/>
      </w:r>
      <w:r w:rsidRPr="005B17D3">
        <w:instrText xml:space="preserve"> XE "Enrollment:Priority" </w:instrText>
      </w:r>
      <w:r w:rsidRPr="005B17D3">
        <w:fldChar w:fldCharType="end"/>
      </w:r>
      <w:r w:rsidRPr="005B17D3">
        <w:t xml:space="preserve"> Priority and the </w:t>
      </w:r>
      <w:r w:rsidR="00C0209E" w:rsidRPr="005B17D3">
        <w:t>Service Connected</w:t>
      </w:r>
      <w:r w:rsidRPr="005B17D3">
        <w:t xml:space="preserve"> (%).</w:t>
      </w:r>
    </w:p>
    <w:p w14:paraId="0932F4BD" w14:textId="77777777" w:rsidR="00BE52CE" w:rsidRPr="005B17D3" w:rsidRDefault="00BE52CE" w:rsidP="00EF3896">
      <w:pPr>
        <w:pStyle w:val="NumberedList"/>
      </w:pPr>
      <w:r w:rsidRPr="005B17D3">
        <w:t xml:space="preserve">If the changes look OK, you can click the </w:t>
      </w:r>
      <w:r w:rsidRPr="005B17D3">
        <w:rPr>
          <w:b/>
          <w:i/>
          <w:iCs/>
        </w:rPr>
        <w:t>Accept Changes</w:t>
      </w:r>
      <w:r w:rsidRPr="005B17D3">
        <w:t xml:space="preserve"> button to accept the changes. Otherwise, click the </w:t>
      </w:r>
      <w:r w:rsidRPr="005B17D3">
        <w:rPr>
          <w:b/>
          <w:i/>
          <w:iCs/>
        </w:rPr>
        <w:t>Discard Changes</w:t>
      </w:r>
      <w:r w:rsidRPr="005B17D3">
        <w:t xml:space="preserve"> button to cancel the changes and start over if desired. If the </w:t>
      </w:r>
      <w:r w:rsidRPr="005B17D3">
        <w:rPr>
          <w:b/>
        </w:rPr>
        <w:t>Accept Changes</w:t>
      </w:r>
      <w:r w:rsidRPr="005B17D3">
        <w:t xml:space="preserve"> button is clicked, you will now notice the new</w:t>
      </w:r>
      <w:r w:rsidRPr="005B17D3">
        <w:fldChar w:fldCharType="begin"/>
      </w:r>
      <w:r w:rsidRPr="005B17D3">
        <w:instrText xml:space="preserve"> XE "New:updates" </w:instrText>
      </w:r>
      <w:r w:rsidRPr="005B17D3">
        <w:fldChar w:fldCharType="end"/>
      </w:r>
      <w:r w:rsidRPr="005B17D3">
        <w:t xml:space="preserve"> updates in the </w:t>
      </w:r>
      <w:r w:rsidRPr="005B17D3">
        <w:rPr>
          <w:b/>
        </w:rPr>
        <w:t>Current Eligibility</w:t>
      </w:r>
      <w:r w:rsidRPr="005B17D3">
        <w:fldChar w:fldCharType="begin"/>
      </w:r>
      <w:r w:rsidRPr="005B17D3">
        <w:instrText xml:space="preserve"> XE "Eligibility:Current" </w:instrText>
      </w:r>
      <w:r w:rsidRPr="005B17D3">
        <w:fldChar w:fldCharType="end"/>
      </w:r>
      <w:r w:rsidRPr="005B17D3">
        <w:t xml:space="preserve"> summary as well as the </w:t>
      </w:r>
      <w:r w:rsidRPr="005B17D3">
        <w:rPr>
          <w:b/>
        </w:rPr>
        <w:t>Rated SC Disabilities</w:t>
      </w:r>
      <w:r w:rsidRPr="005B17D3">
        <w:t xml:space="preserve"> summary for the beneficiary.</w:t>
      </w:r>
    </w:p>
    <w:p w14:paraId="02E39EAD" w14:textId="36DCEE80" w:rsidR="00BE52CE" w:rsidRPr="005B17D3" w:rsidRDefault="00BE52CE" w:rsidP="00474E83">
      <w:pPr>
        <w:pStyle w:val="NoteLightbulb"/>
      </w:pPr>
      <w:r w:rsidRPr="005B17D3">
        <w:rPr>
          <w:b/>
        </w:rPr>
        <w:t>Note</w:t>
      </w:r>
      <w:r w:rsidRPr="005B17D3">
        <w:t xml:space="preserve">: When the system recalculates the </w:t>
      </w:r>
      <w:r w:rsidR="00C0209E" w:rsidRPr="005B17D3">
        <w:t>Service Connected</w:t>
      </w:r>
      <w:r w:rsidRPr="005B17D3">
        <w:t xml:space="preserve"> percentage, it may not equal the combined</w:t>
      </w:r>
      <w:r w:rsidRPr="005B17D3">
        <w:fldChar w:fldCharType="begin"/>
      </w:r>
      <w:r w:rsidRPr="005B17D3">
        <w:instrText xml:space="preserve"> XE "</w:instrText>
      </w:r>
      <w:r w:rsidRPr="005B17D3">
        <w:rPr>
          <w:iCs/>
        </w:rPr>
        <w:instrText>Combined:</w:instrText>
      </w:r>
      <w:r w:rsidRPr="005B17D3">
        <w:instrText xml:space="preserve">SC Disabilities" </w:instrText>
      </w:r>
      <w:r w:rsidRPr="005B17D3">
        <w:fldChar w:fldCharType="end"/>
      </w:r>
      <w:r w:rsidRPr="005B17D3">
        <w:t xml:space="preserve"> rated SC Disabilities because these percentages are calculated from a Combined</w:t>
      </w:r>
      <w:r w:rsidRPr="005B17D3">
        <w:fldChar w:fldCharType="begin"/>
      </w:r>
      <w:r w:rsidRPr="005B17D3">
        <w:instrText xml:space="preserve"> XE "</w:instrText>
      </w:r>
      <w:r w:rsidRPr="005B17D3">
        <w:rPr>
          <w:iCs/>
        </w:rPr>
        <w:instrText>Combined:</w:instrText>
      </w:r>
      <w:r w:rsidRPr="005B17D3">
        <w:instrText xml:space="preserve">Rating Table" </w:instrText>
      </w:r>
      <w:r w:rsidRPr="005B17D3">
        <w:fldChar w:fldCharType="end"/>
      </w:r>
      <w:r w:rsidRPr="005B17D3">
        <w:t xml:space="preserve"> Rating Table in which some Rated SC Disabilities are given a greater or lesser weighted value for the same SC percentage number when compared to other Rated SC Disabilities.</w:t>
      </w:r>
    </w:p>
    <w:p w14:paraId="714B062C" w14:textId="2B208D1D" w:rsidR="00BE52CE" w:rsidRPr="005B17D3" w:rsidRDefault="00BE52CE" w:rsidP="00EF3896">
      <w:pPr>
        <w:pStyle w:val="ProcedureTitle"/>
      </w:pPr>
      <w:r w:rsidRPr="005B17D3">
        <w:t xml:space="preserve">... Confirm a </w:t>
      </w:r>
      <w:r w:rsidR="006204FA" w:rsidRPr="005B17D3">
        <w:t>Veterans</w:t>
      </w:r>
      <w:r w:rsidRPr="005B17D3">
        <w:t xml:space="preserve"> Purple Heart status with previously unacceptable documentation?</w:t>
      </w:r>
    </w:p>
    <w:p w14:paraId="6638B015" w14:textId="77777777" w:rsidR="00BE52CE" w:rsidRPr="005B17D3" w:rsidRDefault="00BE52CE" w:rsidP="00EF3896">
      <w:pPr>
        <w:pStyle w:val="BodyText2"/>
        <w:rPr>
          <w:rFonts w:cs="Arial"/>
        </w:rPr>
      </w:pPr>
      <w:r w:rsidRPr="005B17D3">
        <w:rPr>
          <w:b/>
        </w:rPr>
        <w:fldChar w:fldCharType="begin"/>
      </w:r>
      <w:r w:rsidRPr="005B17D3">
        <w:instrText xml:space="preserve"> XE "How do I ...:confirm a Veteran’s PH status with previously unacceptable documentation?" </w:instrText>
      </w:r>
      <w:r w:rsidRPr="005B17D3">
        <w:rPr>
          <w:b/>
        </w:rPr>
        <w:fldChar w:fldCharType="end"/>
      </w:r>
      <w:r w:rsidRPr="005B17D3">
        <w:rPr>
          <w:rFonts w:cs="Arial"/>
        </w:rPr>
        <w:t xml:space="preserve">In </w:t>
      </w:r>
      <w:r w:rsidRPr="005B17D3">
        <w:t>this</w:t>
      </w:r>
      <w:r w:rsidRPr="005B17D3">
        <w:rPr>
          <w:rFonts w:cs="Arial"/>
        </w:rPr>
        <w:t xml:space="preserve"> </w:t>
      </w:r>
      <w:r w:rsidRPr="005B17D3">
        <w:t>scenario</w:t>
      </w:r>
      <w:r w:rsidRPr="005B17D3">
        <w:rPr>
          <w:rFonts w:cs="Arial"/>
        </w:rPr>
        <w:t xml:space="preserve"> the Veteran has a </w:t>
      </w:r>
      <w:r w:rsidRPr="005B17D3">
        <w:rPr>
          <w:rFonts w:cs="Arial"/>
          <w:i/>
        </w:rPr>
        <w:t>Primary Eligibility</w:t>
      </w:r>
      <w:r w:rsidRPr="005B17D3">
        <w:rPr>
          <w:rFonts w:cs="Arial"/>
          <w:i/>
        </w:rPr>
        <w:fldChar w:fldCharType="begin"/>
      </w:r>
      <w:r w:rsidRPr="005B17D3">
        <w:instrText xml:space="preserve"> XE "Eligibility:Code" </w:instrText>
      </w:r>
      <w:r w:rsidRPr="005B17D3">
        <w:rPr>
          <w:rFonts w:cs="Arial"/>
          <w:i/>
        </w:rPr>
        <w:fldChar w:fldCharType="end"/>
      </w:r>
      <w:r w:rsidRPr="005B17D3">
        <w:rPr>
          <w:rFonts w:cs="Arial"/>
          <w:i/>
        </w:rPr>
        <w:t xml:space="preserve"> Code</w:t>
      </w:r>
      <w:r w:rsidRPr="005B17D3">
        <w:rPr>
          <w:rFonts w:cs="Arial"/>
        </w:rPr>
        <w:t xml:space="preserve"> of </w:t>
      </w:r>
      <w:r w:rsidRPr="005B17D3">
        <w:rPr>
          <w:rFonts w:cs="Arial"/>
          <w:b/>
        </w:rPr>
        <w:t>PURPLE HEART RECIPIENT</w:t>
      </w:r>
      <w:r w:rsidRPr="005B17D3">
        <w:rPr>
          <w:rFonts w:cs="Arial"/>
        </w:rPr>
        <w:t xml:space="preserve"> with previously unacceptable documentation and an </w:t>
      </w:r>
      <w:r w:rsidRPr="005B17D3">
        <w:rPr>
          <w:rFonts w:cs="Arial"/>
          <w:i/>
        </w:rPr>
        <w:t>Eligibility</w:t>
      </w:r>
      <w:r w:rsidRPr="005B17D3">
        <w:rPr>
          <w:rFonts w:cs="Arial"/>
          <w:i/>
        </w:rPr>
        <w:fldChar w:fldCharType="begin"/>
      </w:r>
      <w:r w:rsidRPr="005B17D3">
        <w:instrText xml:space="preserve"> XE "Eligibility:Status" </w:instrText>
      </w:r>
      <w:r w:rsidRPr="005B17D3">
        <w:rPr>
          <w:rFonts w:cs="Arial"/>
          <w:i/>
        </w:rPr>
        <w:fldChar w:fldCharType="end"/>
      </w:r>
      <w:r w:rsidRPr="005B17D3">
        <w:rPr>
          <w:rFonts w:cs="Arial"/>
          <w:i/>
        </w:rPr>
        <w:t xml:space="preserve"> Status</w:t>
      </w:r>
      <w:r w:rsidRPr="005B17D3">
        <w:rPr>
          <w:rFonts w:cs="Arial"/>
        </w:rPr>
        <w:t xml:space="preserve"> of </w:t>
      </w:r>
      <w:r w:rsidRPr="005B17D3">
        <w:rPr>
          <w:rFonts w:cs="Arial"/>
          <w:b/>
        </w:rPr>
        <w:t>Verified</w:t>
      </w:r>
      <w:r w:rsidRPr="005B17D3">
        <w:rPr>
          <w:rFonts w:cs="Arial"/>
        </w:rPr>
        <w:t>.</w:t>
      </w:r>
    </w:p>
    <w:p w14:paraId="27C80E57" w14:textId="77777777" w:rsidR="00BE52CE" w:rsidRPr="005B17D3" w:rsidRDefault="00BE52CE" w:rsidP="00884662">
      <w:pPr>
        <w:pStyle w:val="NumberedList"/>
        <w:numPr>
          <w:ilvl w:val="0"/>
          <w:numId w:val="201"/>
        </w:numPr>
      </w:pPr>
      <w:r w:rsidRPr="005B17D3">
        <w:t>Log into the system by entering VA authentication credentials at the single sign-on portal</w:t>
      </w:r>
      <w:r w:rsidRPr="005B17D3" w:rsidDel="00817BE4">
        <w:t xml:space="preserve"> </w:t>
      </w:r>
      <w:r w:rsidRPr="005B17D3">
        <w:t>and checking the Accept Agreement</w:t>
      </w:r>
      <w:r w:rsidRPr="005B17D3">
        <w:rPr>
          <w:i/>
          <w:iCs/>
        </w:rPr>
        <w:fldChar w:fldCharType="begin"/>
      </w:r>
      <w:r w:rsidRPr="005B17D3">
        <w:instrText xml:space="preserve"> XE "</w:instrText>
      </w:r>
      <w:r w:rsidRPr="005B17D3">
        <w:rPr>
          <w:i/>
          <w:iCs/>
        </w:rPr>
        <w:instrText>Accept:</w:instrText>
      </w:r>
      <w:r w:rsidRPr="005B17D3">
        <w:instrText xml:space="preserve">Agreement" </w:instrText>
      </w:r>
      <w:r w:rsidRPr="005B17D3">
        <w:rPr>
          <w:i/>
          <w:iCs/>
        </w:rPr>
        <w:fldChar w:fldCharType="end"/>
      </w:r>
      <w:r w:rsidRPr="005B17D3">
        <w:t xml:space="preserve"> checkbox on the ES entry page</w:t>
      </w:r>
      <w:r w:rsidRPr="005B17D3">
        <w:fldChar w:fldCharType="begin"/>
      </w:r>
      <w:r w:rsidRPr="005B17D3">
        <w:instrText xml:space="preserve"> XE "</w:instrText>
      </w:r>
      <w:r w:rsidRPr="005B17D3">
        <w:rPr>
          <w:iCs/>
        </w:rPr>
        <w:instrText>Agreement:checkbox</w:instrText>
      </w:r>
      <w:r w:rsidRPr="005B17D3">
        <w:instrText xml:space="preserve">" </w:instrText>
      </w:r>
      <w:r w:rsidRPr="005B17D3">
        <w:fldChar w:fldCharType="end"/>
      </w:r>
      <w:r w:rsidRPr="005B17D3">
        <w:t>.</w:t>
      </w:r>
    </w:p>
    <w:p w14:paraId="40DAEAFC" w14:textId="77777777" w:rsidR="00BE52CE" w:rsidRPr="005B17D3" w:rsidRDefault="00BE52CE" w:rsidP="00EF3896">
      <w:pPr>
        <w:pStyle w:val="NumberedList"/>
      </w:pPr>
      <w:r w:rsidRPr="005B17D3">
        <w:t xml:space="preserve">From the </w:t>
      </w:r>
      <w:r w:rsidRPr="005B17D3">
        <w:rPr>
          <w:i/>
          <w:iCs/>
        </w:rPr>
        <w:t>Person Search</w:t>
      </w:r>
      <w:r w:rsidRPr="005B17D3">
        <w:rPr>
          <w:i/>
          <w:iCs/>
        </w:rPr>
        <w:fldChar w:fldCharType="begin"/>
      </w:r>
      <w:r w:rsidRPr="005B17D3">
        <w:instrText xml:space="preserve"> XE "</w:instrText>
      </w:r>
      <w:r w:rsidRPr="005B17D3">
        <w:rPr>
          <w:iCs/>
        </w:rPr>
        <w:instrText>Person Search</w:instrText>
      </w:r>
      <w:r w:rsidRPr="005B17D3">
        <w:instrText xml:space="preserve">" </w:instrText>
      </w:r>
      <w:r w:rsidRPr="005B17D3">
        <w:rPr>
          <w:i/>
          <w:iCs/>
        </w:rPr>
        <w:fldChar w:fldCharType="end"/>
      </w:r>
      <w:r w:rsidRPr="005B17D3">
        <w:rPr>
          <w:i/>
          <w:iCs/>
        </w:rPr>
        <w:fldChar w:fldCharType="begin"/>
      </w:r>
      <w:r w:rsidRPr="005B17D3">
        <w:instrText xml:space="preserve"> XE "</w:instrText>
      </w:r>
      <w:r w:rsidRPr="005B17D3">
        <w:rPr>
          <w:i/>
          <w:iCs/>
        </w:rPr>
        <w:instrText>Search</w:instrText>
      </w:r>
      <w:r w:rsidRPr="005B17D3">
        <w:rPr>
          <w:iCs/>
        </w:rPr>
        <w:instrText>:</w:instrText>
      </w:r>
      <w:r w:rsidRPr="005B17D3">
        <w:rPr>
          <w:i/>
        </w:rPr>
        <w:instrText>Person</w:instrText>
      </w:r>
      <w:r w:rsidRPr="005B17D3">
        <w:instrText xml:space="preserve"> screen" </w:instrText>
      </w:r>
      <w:r w:rsidRPr="005B17D3">
        <w:rPr>
          <w:i/>
          <w:iCs/>
        </w:rPr>
        <w:fldChar w:fldCharType="end"/>
      </w:r>
      <w:r w:rsidRPr="005B17D3">
        <w:t xml:space="preserve"> screen, enter either an </w:t>
      </w:r>
      <w:r w:rsidRPr="005B17D3">
        <w:rPr>
          <w:i/>
          <w:iCs/>
        </w:rPr>
        <w:t>SSN</w:t>
      </w:r>
      <w:r w:rsidRPr="005B17D3">
        <w:rPr>
          <w:i/>
          <w:iCs/>
        </w:rPr>
        <w:fldChar w:fldCharType="begin"/>
      </w:r>
      <w:r w:rsidRPr="005B17D3">
        <w:instrText xml:space="preserve"> XE "SSN" </w:instrText>
      </w:r>
      <w:r w:rsidRPr="005B17D3">
        <w:rPr>
          <w:i/>
          <w:iCs/>
        </w:rPr>
        <w:fldChar w:fldCharType="end"/>
      </w:r>
      <w:r w:rsidRPr="005B17D3">
        <w:t xml:space="preserve">, or Full/short </w:t>
      </w:r>
      <w:r w:rsidRPr="005B17D3">
        <w:rPr>
          <w:i/>
          <w:iCs/>
        </w:rPr>
        <w:t>VPID</w:t>
      </w:r>
      <w:r w:rsidRPr="005B17D3">
        <w:rPr>
          <w:i/>
          <w:iCs/>
        </w:rPr>
        <w:fldChar w:fldCharType="begin"/>
      </w:r>
      <w:r w:rsidRPr="005B17D3">
        <w:instrText xml:space="preserve"> XE "</w:instrText>
      </w:r>
      <w:r w:rsidRPr="005B17D3">
        <w:rPr>
          <w:iCs/>
        </w:rPr>
        <w:instrText>VPID</w:instrText>
      </w:r>
      <w:r w:rsidRPr="005B17D3">
        <w:instrText xml:space="preserve">" </w:instrText>
      </w:r>
      <w:r w:rsidRPr="005B17D3">
        <w:rPr>
          <w:i/>
          <w:iCs/>
        </w:rPr>
        <w:fldChar w:fldCharType="end"/>
      </w:r>
      <w:r w:rsidRPr="005B17D3">
        <w:t xml:space="preserve"> only, and/or </w:t>
      </w:r>
      <w:r w:rsidRPr="005B17D3">
        <w:rPr>
          <w:i/>
          <w:iCs/>
        </w:rPr>
        <w:t>Last Name</w:t>
      </w:r>
      <w:r w:rsidRPr="005B17D3">
        <w:t xml:space="preserve"> and </w:t>
      </w:r>
      <w:r w:rsidRPr="005B17D3">
        <w:rPr>
          <w:i/>
          <w:iCs/>
        </w:rPr>
        <w:t>First Name</w:t>
      </w:r>
      <w:r w:rsidRPr="005B17D3">
        <w:t xml:space="preserve">, and/or </w:t>
      </w:r>
      <w:r w:rsidRPr="005B17D3">
        <w:rPr>
          <w:i/>
          <w:iCs/>
        </w:rPr>
        <w:t>Claim</w:t>
      </w:r>
      <w:r w:rsidRPr="005B17D3">
        <w:rPr>
          <w:i/>
          <w:iCs/>
        </w:rPr>
        <w:fldChar w:fldCharType="begin"/>
      </w:r>
      <w:r w:rsidRPr="005B17D3">
        <w:instrText xml:space="preserve"> XE "</w:instrText>
      </w:r>
      <w:r w:rsidRPr="005B17D3">
        <w:rPr>
          <w:iCs/>
        </w:rPr>
        <w:instrText>Claim:</w:instrText>
      </w:r>
      <w:r w:rsidRPr="005B17D3">
        <w:instrText xml:space="preserve">Folder Number" </w:instrText>
      </w:r>
      <w:r w:rsidRPr="005B17D3">
        <w:rPr>
          <w:i/>
          <w:iCs/>
        </w:rPr>
        <w:fldChar w:fldCharType="end"/>
      </w:r>
      <w:r w:rsidRPr="005B17D3">
        <w:rPr>
          <w:i/>
          <w:iCs/>
        </w:rPr>
        <w:t xml:space="preserve"> Folder Number</w:t>
      </w:r>
      <w:r w:rsidRPr="005B17D3">
        <w:t xml:space="preserve">, and/or </w:t>
      </w:r>
      <w:r w:rsidRPr="005B17D3">
        <w:rPr>
          <w:i/>
          <w:iCs/>
        </w:rPr>
        <w:t>Military</w:t>
      </w:r>
      <w:r w:rsidRPr="005B17D3">
        <w:rPr>
          <w:i/>
          <w:iCs/>
        </w:rPr>
        <w:fldChar w:fldCharType="begin"/>
      </w:r>
      <w:r w:rsidRPr="005B17D3">
        <w:instrText xml:space="preserve"> XE "</w:instrText>
      </w:r>
      <w:r w:rsidRPr="005B17D3">
        <w:rPr>
          <w:iCs/>
        </w:rPr>
        <w:instrText>Military:</w:instrText>
      </w:r>
      <w:r w:rsidRPr="005B17D3">
        <w:instrText xml:space="preserve">Service Number" </w:instrText>
      </w:r>
      <w:r w:rsidRPr="005B17D3">
        <w:rPr>
          <w:i/>
          <w:iCs/>
        </w:rPr>
        <w:fldChar w:fldCharType="end"/>
      </w:r>
      <w:r w:rsidRPr="005B17D3">
        <w:rPr>
          <w:i/>
          <w:iCs/>
        </w:rPr>
        <w:t xml:space="preserve"> Service Number</w:t>
      </w:r>
      <w:r w:rsidRPr="005B17D3">
        <w:t xml:space="preserve">, and/or </w:t>
      </w:r>
      <w:r w:rsidRPr="005B17D3">
        <w:rPr>
          <w:i/>
          <w:iCs/>
        </w:rPr>
        <w:t>Last Name</w:t>
      </w:r>
      <w:r w:rsidRPr="005B17D3">
        <w:t xml:space="preserve"> and </w:t>
      </w:r>
      <w:r w:rsidRPr="005B17D3">
        <w:rPr>
          <w:i/>
          <w:iCs/>
        </w:rPr>
        <w:t>DOB</w:t>
      </w:r>
      <w:r w:rsidRPr="005B17D3">
        <w:t xml:space="preserve">. When ready, click the </w:t>
      </w:r>
      <w:r w:rsidRPr="005B17D3">
        <w:rPr>
          <w:b/>
          <w:i/>
          <w:iCs/>
        </w:rPr>
        <w:t>Find</w:t>
      </w:r>
      <w:r w:rsidRPr="005B17D3">
        <w:t xml:space="preserve"> button to begin the search.</w:t>
      </w:r>
    </w:p>
    <w:p w14:paraId="2975950C" w14:textId="77777777" w:rsidR="00BE52CE" w:rsidRPr="005B17D3" w:rsidRDefault="00BE52CE" w:rsidP="00EF3896">
      <w:pPr>
        <w:pStyle w:val="NumberedList"/>
      </w:pPr>
      <w:r w:rsidRPr="005B17D3">
        <w:t xml:space="preserve">If a match is made, the system displays the beneficiary </w:t>
      </w:r>
      <w:r w:rsidRPr="005B17D3">
        <w:rPr>
          <w:i/>
          <w:iCs/>
        </w:rPr>
        <w:t>Overview</w:t>
      </w:r>
      <w:r w:rsidRPr="005B17D3">
        <w:t xml:space="preserve"> screen. This screen gives the user an overview of the beneficiary's current information on file.</w:t>
      </w:r>
    </w:p>
    <w:p w14:paraId="1EE3BC7C" w14:textId="77777777" w:rsidR="00BE52CE" w:rsidRPr="005B17D3" w:rsidRDefault="00BE52CE" w:rsidP="00474E83">
      <w:pPr>
        <w:pStyle w:val="NoteLightbulb"/>
      </w:pPr>
      <w:r w:rsidRPr="005B17D3">
        <w:rPr>
          <w:b/>
        </w:rPr>
        <w:t>Note</w:t>
      </w:r>
      <w:r w:rsidRPr="005B17D3">
        <w:t xml:space="preserve">: While the </w:t>
      </w:r>
      <w:r w:rsidRPr="005B17D3">
        <w:rPr>
          <w:i/>
          <w:iCs/>
        </w:rPr>
        <w:t>Primary Eligibility</w:t>
      </w:r>
      <w:r w:rsidRPr="005B17D3">
        <w:rPr>
          <w:i/>
          <w:iCs/>
        </w:rPr>
        <w:fldChar w:fldCharType="begin"/>
      </w:r>
      <w:r w:rsidRPr="005B17D3">
        <w:instrText xml:space="preserve"> XE "</w:instrText>
      </w:r>
      <w:r w:rsidRPr="005B17D3">
        <w:rPr>
          <w:bCs/>
        </w:rPr>
        <w:instrText>Eligibility:</w:instrText>
      </w:r>
      <w:r w:rsidRPr="005B17D3">
        <w:instrText xml:space="preserve">Code" </w:instrText>
      </w:r>
      <w:r w:rsidRPr="005B17D3">
        <w:rPr>
          <w:i/>
          <w:iCs/>
        </w:rPr>
        <w:fldChar w:fldCharType="end"/>
      </w:r>
      <w:r w:rsidRPr="005B17D3">
        <w:rPr>
          <w:i/>
          <w:iCs/>
        </w:rPr>
        <w:t xml:space="preserve"> Code</w:t>
      </w:r>
      <w:r w:rsidRPr="005B17D3">
        <w:t xml:space="preserve"> says </w:t>
      </w:r>
      <w:r w:rsidRPr="005B17D3">
        <w:rPr>
          <w:b/>
          <w:bCs/>
        </w:rPr>
        <w:t>PURPLE HEART RECIPIENT</w:t>
      </w:r>
      <w:r w:rsidRPr="005B17D3">
        <w:t xml:space="preserve"> and the </w:t>
      </w:r>
      <w:r w:rsidRPr="005B17D3">
        <w:rPr>
          <w:i/>
          <w:iCs/>
        </w:rPr>
        <w:t>Eligibility</w:t>
      </w:r>
      <w:r w:rsidRPr="005B17D3">
        <w:rPr>
          <w:i/>
          <w:iCs/>
        </w:rPr>
        <w:fldChar w:fldCharType="begin"/>
      </w:r>
      <w:r w:rsidRPr="005B17D3">
        <w:instrText xml:space="preserve"> XE "</w:instrText>
      </w:r>
      <w:r w:rsidRPr="005B17D3">
        <w:rPr>
          <w:bCs/>
        </w:rPr>
        <w:instrText>Eligibility:</w:instrText>
      </w:r>
      <w:r w:rsidRPr="005B17D3">
        <w:instrText xml:space="preserve">Status" </w:instrText>
      </w:r>
      <w:r w:rsidRPr="005B17D3">
        <w:rPr>
          <w:i/>
          <w:iCs/>
        </w:rPr>
        <w:fldChar w:fldCharType="end"/>
      </w:r>
      <w:r w:rsidRPr="005B17D3">
        <w:rPr>
          <w:i/>
          <w:iCs/>
        </w:rPr>
        <w:t xml:space="preserve"> Status</w:t>
      </w:r>
      <w:r w:rsidRPr="005B17D3">
        <w:t xml:space="preserve"> says </w:t>
      </w:r>
      <w:r w:rsidRPr="005B17D3">
        <w:rPr>
          <w:b/>
          <w:bCs/>
        </w:rPr>
        <w:t>Verified</w:t>
      </w:r>
      <w:r w:rsidRPr="005B17D3">
        <w:t xml:space="preserve">, the </w:t>
      </w:r>
      <w:r w:rsidRPr="005B17D3">
        <w:rPr>
          <w:i/>
          <w:iCs/>
        </w:rPr>
        <w:t>Enrollment</w:t>
      </w:r>
      <w:r w:rsidRPr="005B17D3">
        <w:rPr>
          <w:i/>
          <w:iCs/>
        </w:rPr>
        <w:fldChar w:fldCharType="begin"/>
      </w:r>
      <w:r w:rsidRPr="005B17D3">
        <w:instrText xml:space="preserve"> XE "Enrollment:Status" </w:instrText>
      </w:r>
      <w:r w:rsidRPr="005B17D3">
        <w:rPr>
          <w:i/>
          <w:iCs/>
        </w:rPr>
        <w:fldChar w:fldCharType="end"/>
      </w:r>
      <w:r w:rsidRPr="005B17D3">
        <w:rPr>
          <w:i/>
          <w:iCs/>
        </w:rPr>
        <w:t xml:space="preserve"> Status</w:t>
      </w:r>
      <w:r w:rsidRPr="005B17D3">
        <w:t xml:space="preserve"> for this patient says </w:t>
      </w:r>
      <w:r w:rsidRPr="005B17D3">
        <w:rPr>
          <w:b/>
          <w:bCs/>
        </w:rPr>
        <w:t>Pending (Group</w:t>
      </w:r>
      <w:r w:rsidRPr="005B17D3">
        <w:rPr>
          <w:b/>
          <w:bCs/>
        </w:rPr>
        <w:fldChar w:fldCharType="begin"/>
      </w:r>
      <w:r w:rsidRPr="005B17D3">
        <w:instrText xml:space="preserve"> XE "</w:instrText>
      </w:r>
      <w:r w:rsidRPr="005B17D3">
        <w:rPr>
          <w:bCs/>
        </w:rPr>
        <w:instrText>Group:</w:instrText>
      </w:r>
      <w:r w:rsidRPr="005B17D3">
        <w:instrText xml:space="preserve">Enrollment Status" </w:instrText>
      </w:r>
      <w:r w:rsidRPr="005B17D3">
        <w:rPr>
          <w:b/>
          <w:bCs/>
        </w:rPr>
        <w:fldChar w:fldCharType="end"/>
      </w:r>
      <w:r w:rsidRPr="005B17D3">
        <w:rPr>
          <w:b/>
          <w:bCs/>
        </w:rPr>
        <w:t xml:space="preserve"> 3)</w:t>
      </w:r>
      <w:r w:rsidRPr="005B17D3">
        <w:t xml:space="preserve">, which indicates this beneficiary’s PH has not been verified. Also note </w:t>
      </w:r>
      <w:r w:rsidRPr="005B17D3">
        <w:rPr>
          <w:b/>
          <w:bCs/>
        </w:rPr>
        <w:t>Open Work Items</w:t>
      </w:r>
      <w:r w:rsidRPr="005B17D3">
        <w:t xml:space="preserve"> is present.</w:t>
      </w:r>
    </w:p>
    <w:p w14:paraId="21C2B3B2" w14:textId="77777777" w:rsidR="00BE52CE" w:rsidRPr="005B17D3" w:rsidRDefault="00BE52CE" w:rsidP="00EF3896">
      <w:pPr>
        <w:pStyle w:val="NumberedList"/>
      </w:pPr>
      <w:r w:rsidRPr="005B17D3">
        <w:t>Click on t</w:t>
      </w:r>
      <w:r w:rsidRPr="005B17D3">
        <w:rPr>
          <w:szCs w:val="20"/>
        </w:rPr>
        <w:t xml:space="preserve">he </w:t>
      </w:r>
      <w:r w:rsidRPr="005B17D3">
        <w:t>ELIGIBILITY</w:t>
      </w:r>
      <w:r w:rsidRPr="005B17D3">
        <w:fldChar w:fldCharType="begin"/>
      </w:r>
      <w:r w:rsidRPr="005B17D3">
        <w:rPr>
          <w:szCs w:val="20"/>
        </w:rPr>
        <w:instrText xml:space="preserve"> XE "Eligibility:link" </w:instrText>
      </w:r>
      <w:r w:rsidRPr="005B17D3">
        <w:fldChar w:fldCharType="end"/>
      </w:r>
      <w:r w:rsidRPr="005B17D3">
        <w:rPr>
          <w:szCs w:val="20"/>
        </w:rPr>
        <w:t xml:space="preserve"> link to displ</w:t>
      </w:r>
      <w:r w:rsidRPr="005B17D3">
        <w:t xml:space="preserve">ay the </w:t>
      </w:r>
      <w:r w:rsidRPr="005B17D3">
        <w:rPr>
          <w:i/>
          <w:iCs/>
        </w:rPr>
        <w:t>Current Eligibility</w:t>
      </w:r>
      <w:r w:rsidRPr="005B17D3">
        <w:rPr>
          <w:i/>
          <w:iCs/>
        </w:rPr>
        <w:fldChar w:fldCharType="begin"/>
      </w:r>
      <w:r w:rsidRPr="005B17D3">
        <w:instrText xml:space="preserve"> XE "</w:instrText>
      </w:r>
      <w:r w:rsidRPr="005B17D3">
        <w:rPr>
          <w:i/>
        </w:rPr>
        <w:instrText>Eligibility</w:instrText>
      </w:r>
      <w:r w:rsidRPr="005B17D3">
        <w:instrText xml:space="preserve">:screen" </w:instrText>
      </w:r>
      <w:r w:rsidRPr="005B17D3">
        <w:rPr>
          <w:i/>
          <w:iCs/>
        </w:rPr>
        <w:fldChar w:fldCharType="end"/>
      </w:r>
      <w:r w:rsidRPr="005B17D3">
        <w:t xml:space="preserve"> screen.</w:t>
      </w:r>
    </w:p>
    <w:p w14:paraId="4574748D" w14:textId="77777777" w:rsidR="00BE52CE" w:rsidRPr="005B17D3" w:rsidRDefault="00BE52CE" w:rsidP="00EF3896">
      <w:pPr>
        <w:pStyle w:val="NumberedList"/>
      </w:pPr>
      <w:r w:rsidRPr="005B17D3">
        <w:t xml:space="preserve">From the </w:t>
      </w:r>
      <w:r w:rsidRPr="005B17D3">
        <w:rPr>
          <w:i/>
          <w:iCs/>
        </w:rPr>
        <w:t>Current Eligibility</w:t>
      </w:r>
      <w:r w:rsidRPr="005B17D3">
        <w:t xml:space="preserve"> screen, clic</w:t>
      </w:r>
      <w:r w:rsidRPr="005B17D3">
        <w:rPr>
          <w:szCs w:val="20"/>
        </w:rPr>
        <w:t xml:space="preserve">k the </w:t>
      </w:r>
      <w:r w:rsidRPr="005B17D3">
        <w:t>EDIT PURPLE HEART</w:t>
      </w:r>
      <w:r w:rsidRPr="005B17D3">
        <w:rPr>
          <w:szCs w:val="20"/>
        </w:rPr>
        <w:t xml:space="preserve"> link.</w:t>
      </w:r>
    </w:p>
    <w:p w14:paraId="1FA82A9A" w14:textId="77777777" w:rsidR="00BE52CE" w:rsidRPr="005B17D3" w:rsidRDefault="00BE52CE" w:rsidP="00474E83">
      <w:pPr>
        <w:pStyle w:val="NoteLightbulb"/>
      </w:pPr>
      <w:r w:rsidRPr="005B17D3">
        <w:rPr>
          <w:b/>
        </w:rPr>
        <w:t>Note</w:t>
      </w:r>
      <w:r w:rsidRPr="005B17D3">
        <w:t xml:space="preserve">: Notice the </w:t>
      </w:r>
      <w:r w:rsidRPr="005B17D3">
        <w:rPr>
          <w:i/>
          <w:iCs/>
        </w:rPr>
        <w:t>Purple Heart Status</w:t>
      </w:r>
      <w:r w:rsidRPr="005B17D3">
        <w:t xml:space="preserve"> indicates </w:t>
      </w:r>
      <w:r w:rsidRPr="005B17D3">
        <w:rPr>
          <w:b/>
          <w:bCs/>
        </w:rPr>
        <w:t>Initial Ltr Sent</w:t>
      </w:r>
      <w:r w:rsidRPr="005B17D3">
        <w:rPr>
          <w:b/>
          <w:bCs/>
        </w:rPr>
        <w:fldChar w:fldCharType="begin"/>
      </w:r>
      <w:r w:rsidRPr="005B17D3">
        <w:instrText xml:space="preserve"> XE "</w:instrText>
      </w:r>
      <w:r w:rsidRPr="005B17D3">
        <w:rPr>
          <w:b/>
          <w:bCs/>
        </w:rPr>
        <w:instrText>Initial Ltr Sent</w:instrText>
      </w:r>
      <w:r w:rsidRPr="005B17D3">
        <w:rPr>
          <w:bCs/>
        </w:rPr>
        <w:instrText>:</w:instrText>
      </w:r>
      <w:r w:rsidRPr="005B17D3">
        <w:instrText xml:space="preserve">Purple Heart Status" </w:instrText>
      </w:r>
      <w:r w:rsidRPr="005B17D3">
        <w:rPr>
          <w:b/>
          <w:bCs/>
        </w:rPr>
        <w:fldChar w:fldCharType="end"/>
      </w:r>
      <w:r w:rsidRPr="005B17D3">
        <w:t xml:space="preserve">. When the </w:t>
      </w:r>
      <w:r w:rsidRPr="005B17D3">
        <w:rPr>
          <w:i/>
          <w:iCs/>
        </w:rPr>
        <w:t>Document Acceptable</w:t>
      </w:r>
      <w:r w:rsidRPr="005B17D3">
        <w:t xml:space="preserve"> indicator is set to </w:t>
      </w:r>
      <w:r w:rsidRPr="005B17D3">
        <w:rPr>
          <w:b/>
          <w:bCs/>
        </w:rPr>
        <w:t>No</w:t>
      </w:r>
      <w:r w:rsidRPr="005B17D3">
        <w:t xml:space="preserve"> and the changes are committed, the system automatically sets the </w:t>
      </w:r>
      <w:r w:rsidRPr="005B17D3">
        <w:rPr>
          <w:i/>
          <w:iCs/>
        </w:rPr>
        <w:t>PH Status</w:t>
      </w:r>
      <w:r w:rsidRPr="005B17D3">
        <w:t xml:space="preserve"> to </w:t>
      </w:r>
      <w:r w:rsidRPr="005B17D3">
        <w:rPr>
          <w:b/>
          <w:bCs/>
        </w:rPr>
        <w:t>Initial Ltr Sent</w:t>
      </w:r>
      <w:r w:rsidRPr="005B17D3">
        <w:t>.</w:t>
      </w:r>
    </w:p>
    <w:p w14:paraId="11772692" w14:textId="77777777" w:rsidR="00BE52CE" w:rsidRPr="005B17D3" w:rsidRDefault="00BE52CE" w:rsidP="00EF3896">
      <w:pPr>
        <w:pStyle w:val="NumberedList"/>
      </w:pPr>
      <w:r w:rsidRPr="005B17D3">
        <w:t xml:space="preserve">In the </w:t>
      </w:r>
      <w:r w:rsidRPr="005B17D3">
        <w:rPr>
          <w:i/>
          <w:iCs/>
        </w:rPr>
        <w:t>Document Receipt</w:t>
      </w:r>
      <w:r w:rsidRPr="005B17D3">
        <w:t xml:space="preserve"> section of the </w:t>
      </w:r>
      <w:r w:rsidRPr="005B17D3">
        <w:rPr>
          <w:i/>
          <w:iCs/>
        </w:rPr>
        <w:t>Edit Purple Heart</w:t>
      </w:r>
      <w:r w:rsidRPr="005B17D3">
        <w:t xml:space="preserve"> screen, select a </w:t>
      </w:r>
      <w:r w:rsidRPr="005B17D3">
        <w:rPr>
          <w:i/>
          <w:iCs/>
        </w:rPr>
        <w:t>Document Type</w:t>
      </w:r>
      <w:r w:rsidRPr="005B17D3">
        <w:t xml:space="preserve"> from the dropdown.</w:t>
      </w:r>
    </w:p>
    <w:p w14:paraId="230F739A" w14:textId="77777777" w:rsidR="00BE52CE" w:rsidRPr="005B17D3" w:rsidRDefault="00BE52CE" w:rsidP="00EF3896">
      <w:pPr>
        <w:pStyle w:val="NumberedList"/>
      </w:pPr>
      <w:r w:rsidRPr="005B17D3">
        <w:t xml:space="preserve">Select a </w:t>
      </w:r>
      <w:r w:rsidRPr="005B17D3">
        <w:rPr>
          <w:i/>
          <w:iCs/>
        </w:rPr>
        <w:t>Data Source</w:t>
      </w:r>
      <w:r w:rsidRPr="005B17D3">
        <w:t xml:space="preserve"> from the dropdown.</w:t>
      </w:r>
    </w:p>
    <w:p w14:paraId="22D29624" w14:textId="77777777" w:rsidR="00BE52CE" w:rsidRPr="005B17D3" w:rsidRDefault="00BE52CE" w:rsidP="00EF3896">
      <w:pPr>
        <w:pStyle w:val="NumberedList"/>
      </w:pPr>
      <w:r w:rsidRPr="005B17D3">
        <w:t xml:space="preserve">Select the “Yes” radio button for </w:t>
      </w:r>
      <w:r w:rsidRPr="005B17D3">
        <w:rPr>
          <w:i/>
          <w:iCs/>
        </w:rPr>
        <w:t>Document Acceptable</w:t>
      </w:r>
      <w:r w:rsidRPr="005B17D3">
        <w:t>.</w:t>
      </w:r>
    </w:p>
    <w:p w14:paraId="03D6A997" w14:textId="77777777" w:rsidR="00BE52CE" w:rsidRPr="005B17D3" w:rsidRDefault="00BE52CE" w:rsidP="00EF3896">
      <w:pPr>
        <w:pStyle w:val="NumberedList"/>
      </w:pPr>
      <w:r w:rsidRPr="005B17D3">
        <w:t xml:space="preserve">Click the </w:t>
      </w:r>
      <w:r w:rsidRPr="005B17D3">
        <w:rPr>
          <w:b/>
          <w:i/>
          <w:iCs/>
        </w:rPr>
        <w:t>UPDATE</w:t>
      </w:r>
      <w:r w:rsidRPr="005B17D3">
        <w:t xml:space="preserve"> button to update the PH documentation.</w:t>
      </w:r>
    </w:p>
    <w:p w14:paraId="5D34B668" w14:textId="77777777" w:rsidR="00BE52CE" w:rsidRPr="005B17D3" w:rsidRDefault="00BE52CE" w:rsidP="00EF3896">
      <w:pPr>
        <w:pStyle w:val="NumberedList"/>
      </w:pPr>
      <w:r w:rsidRPr="005B17D3">
        <w:t xml:space="preserve">The </w:t>
      </w:r>
      <w:r w:rsidRPr="005B17D3">
        <w:rPr>
          <w:i/>
          <w:iCs/>
        </w:rPr>
        <w:t>Current Eligibility</w:t>
      </w:r>
      <w:r w:rsidRPr="005B17D3">
        <w:t xml:space="preserve"> screen appears with a "Purple Heart updated successfully." message.</w:t>
      </w:r>
    </w:p>
    <w:p w14:paraId="4A46A898" w14:textId="77777777" w:rsidR="00BE52CE" w:rsidRPr="005B17D3" w:rsidRDefault="00BE52CE" w:rsidP="00474E83">
      <w:pPr>
        <w:pStyle w:val="NoteLightbulb"/>
      </w:pPr>
      <w:r w:rsidRPr="005B17D3">
        <w:rPr>
          <w:b/>
          <w:bCs/>
        </w:rPr>
        <w:t>Note:</w:t>
      </w:r>
      <w:r w:rsidRPr="005B17D3">
        <w:rPr>
          <w:bCs/>
        </w:rPr>
        <w:t xml:space="preserve"> Open Work Items</w:t>
      </w:r>
      <w:r w:rsidRPr="005B17D3">
        <w:t xml:space="preserve"> is no longer present. The </w:t>
      </w:r>
      <w:r w:rsidRPr="005B17D3">
        <w:rPr>
          <w:iCs/>
        </w:rPr>
        <w:t>Work Item</w:t>
      </w:r>
      <w:r w:rsidRPr="005B17D3">
        <w:t xml:space="preserve"> closes on confirmed or rejected PH updates. Notice now the </w:t>
      </w:r>
      <w:r w:rsidRPr="005B17D3">
        <w:rPr>
          <w:iCs/>
        </w:rPr>
        <w:t>Enrollment</w:t>
      </w:r>
      <w:r w:rsidRPr="005B17D3">
        <w:rPr>
          <w:iCs/>
        </w:rPr>
        <w:fldChar w:fldCharType="begin"/>
      </w:r>
      <w:r w:rsidRPr="005B17D3">
        <w:instrText xml:space="preserve"> XE "Enrollment:Status" </w:instrText>
      </w:r>
      <w:r w:rsidRPr="005B17D3">
        <w:rPr>
          <w:iCs/>
        </w:rPr>
        <w:fldChar w:fldCharType="end"/>
      </w:r>
      <w:r w:rsidRPr="005B17D3">
        <w:rPr>
          <w:iCs/>
        </w:rPr>
        <w:t xml:space="preserve"> Status</w:t>
      </w:r>
      <w:r w:rsidRPr="005B17D3">
        <w:t xml:space="preserve"> for this patient says </w:t>
      </w:r>
      <w:r w:rsidRPr="005B17D3">
        <w:rPr>
          <w:bCs/>
        </w:rPr>
        <w:t>Verified (Group</w:t>
      </w:r>
      <w:r w:rsidRPr="005B17D3">
        <w:rPr>
          <w:bCs/>
        </w:rPr>
        <w:fldChar w:fldCharType="begin"/>
      </w:r>
      <w:r w:rsidRPr="005B17D3">
        <w:instrText xml:space="preserve"> XE "</w:instrText>
      </w:r>
      <w:r w:rsidRPr="005B17D3">
        <w:rPr>
          <w:bCs/>
        </w:rPr>
        <w:instrText>Group:</w:instrText>
      </w:r>
      <w:r w:rsidRPr="005B17D3">
        <w:instrText xml:space="preserve">Enrollment Status" </w:instrText>
      </w:r>
      <w:r w:rsidRPr="005B17D3">
        <w:rPr>
          <w:bCs/>
        </w:rPr>
        <w:fldChar w:fldCharType="end"/>
      </w:r>
      <w:r w:rsidRPr="005B17D3">
        <w:rPr>
          <w:bCs/>
        </w:rPr>
        <w:t xml:space="preserve"> 3)</w:t>
      </w:r>
      <w:r w:rsidRPr="005B17D3">
        <w:t>, which indicates this beneficiary’s PH has been verified.</w:t>
      </w:r>
    </w:p>
    <w:p w14:paraId="13BEAFE1" w14:textId="11DB44BA" w:rsidR="00BE52CE" w:rsidRPr="005B17D3" w:rsidRDefault="00BE52CE" w:rsidP="00EF3896">
      <w:pPr>
        <w:pStyle w:val="ProcedureTitle"/>
      </w:pPr>
      <w:r w:rsidRPr="005B17D3">
        <w:t xml:space="preserve">... Confirm a </w:t>
      </w:r>
      <w:r w:rsidR="006204FA" w:rsidRPr="005B17D3">
        <w:t>Veterans</w:t>
      </w:r>
      <w:r w:rsidRPr="005B17D3">
        <w:t xml:space="preserve"> Purple Heart update when the site enters the PH status?</w:t>
      </w:r>
    </w:p>
    <w:p w14:paraId="156E0A5B" w14:textId="77777777" w:rsidR="00BE52CE" w:rsidRPr="005B17D3" w:rsidRDefault="00BE52CE" w:rsidP="00EF3896">
      <w:pPr>
        <w:pStyle w:val="BodyText2"/>
      </w:pPr>
      <w:r w:rsidRPr="005B17D3">
        <w:rPr>
          <w:b/>
        </w:rPr>
        <w:fldChar w:fldCharType="begin"/>
      </w:r>
      <w:r w:rsidRPr="005B17D3">
        <w:instrText xml:space="preserve"> XE "How do I ...:confirm a Veteran’s PH update when the site enters the PH status?" </w:instrText>
      </w:r>
      <w:r w:rsidRPr="005B17D3">
        <w:rPr>
          <w:b/>
        </w:rPr>
        <w:fldChar w:fldCharType="end"/>
      </w:r>
      <w:r w:rsidRPr="005B17D3">
        <w:t xml:space="preserve">In this scenario the Veteran has a </w:t>
      </w:r>
      <w:r w:rsidRPr="005B17D3">
        <w:rPr>
          <w:i/>
          <w:iCs/>
        </w:rPr>
        <w:t>Primary Eligibility</w:t>
      </w:r>
      <w:r w:rsidRPr="005B17D3">
        <w:rPr>
          <w:i/>
          <w:iCs/>
        </w:rPr>
        <w:fldChar w:fldCharType="begin"/>
      </w:r>
      <w:r w:rsidRPr="005B17D3">
        <w:instrText xml:space="preserve"> XE "Eligibility:Code" </w:instrText>
      </w:r>
      <w:r w:rsidRPr="005B17D3">
        <w:rPr>
          <w:i/>
          <w:iCs/>
        </w:rPr>
        <w:fldChar w:fldCharType="end"/>
      </w:r>
      <w:r w:rsidRPr="005B17D3">
        <w:rPr>
          <w:i/>
          <w:iCs/>
        </w:rPr>
        <w:t xml:space="preserve"> Code</w:t>
      </w:r>
      <w:r w:rsidRPr="005B17D3">
        <w:t xml:space="preserve"> of </w:t>
      </w:r>
      <w:r w:rsidRPr="005B17D3">
        <w:rPr>
          <w:b/>
        </w:rPr>
        <w:t>PURPLE HEART RECIPIENT</w:t>
      </w:r>
      <w:r w:rsidRPr="005B17D3">
        <w:t xml:space="preserve"> and a PH status is received from the site.</w:t>
      </w:r>
    </w:p>
    <w:p w14:paraId="399000B4" w14:textId="77777777" w:rsidR="00BE52CE" w:rsidRPr="005B17D3" w:rsidRDefault="00BE52CE" w:rsidP="00884662">
      <w:pPr>
        <w:pStyle w:val="NumberedList"/>
        <w:numPr>
          <w:ilvl w:val="0"/>
          <w:numId w:val="200"/>
        </w:numPr>
      </w:pPr>
      <w:r w:rsidRPr="005B17D3">
        <w:t>Log into the system by entering VA authentication credentials at the single sign-on portal</w:t>
      </w:r>
      <w:r w:rsidRPr="005B17D3" w:rsidDel="0096644C">
        <w:t xml:space="preserve"> </w:t>
      </w:r>
      <w:r w:rsidRPr="005B17D3">
        <w:t>and checking the Accept Agreement</w:t>
      </w:r>
      <w:r w:rsidRPr="005B17D3">
        <w:rPr>
          <w:i/>
          <w:iCs/>
        </w:rPr>
        <w:fldChar w:fldCharType="begin"/>
      </w:r>
      <w:r w:rsidRPr="005B17D3">
        <w:instrText xml:space="preserve"> XE "</w:instrText>
      </w:r>
      <w:r w:rsidRPr="005B17D3">
        <w:rPr>
          <w:i/>
          <w:iCs/>
        </w:rPr>
        <w:instrText>Accept:</w:instrText>
      </w:r>
      <w:r w:rsidRPr="005B17D3">
        <w:instrText xml:space="preserve">Agreement" </w:instrText>
      </w:r>
      <w:r w:rsidRPr="005B17D3">
        <w:rPr>
          <w:i/>
          <w:iCs/>
        </w:rPr>
        <w:fldChar w:fldCharType="end"/>
      </w:r>
      <w:r w:rsidRPr="005B17D3">
        <w:t xml:space="preserve"> checkbox on the ES entry page</w:t>
      </w:r>
      <w:r w:rsidRPr="005B17D3">
        <w:fldChar w:fldCharType="begin"/>
      </w:r>
      <w:r w:rsidRPr="005B17D3">
        <w:instrText xml:space="preserve"> XE "</w:instrText>
      </w:r>
      <w:r w:rsidRPr="005B17D3">
        <w:rPr>
          <w:iCs/>
        </w:rPr>
        <w:instrText>Agreement:checkbox</w:instrText>
      </w:r>
      <w:r w:rsidRPr="005B17D3">
        <w:instrText xml:space="preserve">" </w:instrText>
      </w:r>
      <w:r w:rsidRPr="005B17D3">
        <w:fldChar w:fldCharType="end"/>
      </w:r>
      <w:r w:rsidRPr="005B17D3">
        <w:t>.</w:t>
      </w:r>
    </w:p>
    <w:p w14:paraId="6477C358" w14:textId="77777777" w:rsidR="00BE52CE" w:rsidRPr="005B17D3" w:rsidRDefault="00BE52CE" w:rsidP="00EF3896">
      <w:pPr>
        <w:pStyle w:val="NumberedList"/>
      </w:pPr>
      <w:r w:rsidRPr="005B17D3">
        <w:t xml:space="preserve">From the </w:t>
      </w:r>
      <w:r w:rsidRPr="005B17D3">
        <w:rPr>
          <w:i/>
          <w:iCs/>
        </w:rPr>
        <w:t>Person Search</w:t>
      </w:r>
      <w:r w:rsidRPr="005B17D3">
        <w:rPr>
          <w:i/>
          <w:iCs/>
        </w:rPr>
        <w:fldChar w:fldCharType="begin"/>
      </w:r>
      <w:r w:rsidRPr="005B17D3">
        <w:instrText xml:space="preserve"> XE "</w:instrText>
      </w:r>
      <w:r w:rsidRPr="005B17D3">
        <w:rPr>
          <w:iCs/>
        </w:rPr>
        <w:instrText>Person Search</w:instrText>
      </w:r>
      <w:r w:rsidRPr="005B17D3">
        <w:instrText xml:space="preserve">" </w:instrText>
      </w:r>
      <w:r w:rsidRPr="005B17D3">
        <w:rPr>
          <w:i/>
          <w:iCs/>
        </w:rPr>
        <w:fldChar w:fldCharType="end"/>
      </w:r>
      <w:r w:rsidRPr="005B17D3">
        <w:rPr>
          <w:i/>
          <w:iCs/>
        </w:rPr>
        <w:fldChar w:fldCharType="begin"/>
      </w:r>
      <w:r w:rsidRPr="005B17D3">
        <w:instrText xml:space="preserve"> XE "</w:instrText>
      </w:r>
      <w:r w:rsidRPr="005B17D3">
        <w:rPr>
          <w:iCs/>
        </w:rPr>
        <w:instrText>Search:</w:instrText>
      </w:r>
      <w:r w:rsidRPr="005B17D3">
        <w:instrText xml:space="preserve">Person screen" </w:instrText>
      </w:r>
      <w:r w:rsidRPr="005B17D3">
        <w:rPr>
          <w:i/>
          <w:iCs/>
        </w:rPr>
        <w:fldChar w:fldCharType="end"/>
      </w:r>
      <w:r w:rsidRPr="005B17D3">
        <w:t xml:space="preserve"> screen, enter either an </w:t>
      </w:r>
      <w:r w:rsidRPr="005B17D3">
        <w:rPr>
          <w:i/>
          <w:iCs/>
        </w:rPr>
        <w:t>SSN</w:t>
      </w:r>
      <w:r w:rsidRPr="005B17D3">
        <w:rPr>
          <w:i/>
          <w:iCs/>
        </w:rPr>
        <w:fldChar w:fldCharType="begin"/>
      </w:r>
      <w:r w:rsidRPr="005B17D3">
        <w:instrText xml:space="preserve"> XE "SSN" </w:instrText>
      </w:r>
      <w:r w:rsidRPr="005B17D3">
        <w:rPr>
          <w:i/>
          <w:iCs/>
        </w:rPr>
        <w:fldChar w:fldCharType="end"/>
      </w:r>
      <w:r w:rsidRPr="005B17D3">
        <w:t xml:space="preserve">, or Full/short </w:t>
      </w:r>
      <w:r w:rsidRPr="005B17D3">
        <w:rPr>
          <w:i/>
          <w:iCs/>
        </w:rPr>
        <w:t>VPID</w:t>
      </w:r>
      <w:r w:rsidRPr="005B17D3">
        <w:rPr>
          <w:i/>
          <w:iCs/>
        </w:rPr>
        <w:fldChar w:fldCharType="begin"/>
      </w:r>
      <w:r w:rsidRPr="005B17D3">
        <w:instrText xml:space="preserve"> XE "</w:instrText>
      </w:r>
      <w:r w:rsidRPr="005B17D3">
        <w:rPr>
          <w:iCs/>
        </w:rPr>
        <w:instrText>VPID</w:instrText>
      </w:r>
      <w:r w:rsidRPr="005B17D3">
        <w:instrText xml:space="preserve">" </w:instrText>
      </w:r>
      <w:r w:rsidRPr="005B17D3">
        <w:rPr>
          <w:i/>
          <w:iCs/>
        </w:rPr>
        <w:fldChar w:fldCharType="end"/>
      </w:r>
      <w:r w:rsidRPr="005B17D3">
        <w:t xml:space="preserve"> only, and/or </w:t>
      </w:r>
      <w:r w:rsidRPr="005B17D3">
        <w:rPr>
          <w:i/>
          <w:iCs/>
        </w:rPr>
        <w:t>Last Name</w:t>
      </w:r>
      <w:r w:rsidRPr="005B17D3">
        <w:t xml:space="preserve"> and </w:t>
      </w:r>
      <w:r w:rsidRPr="005B17D3">
        <w:rPr>
          <w:i/>
          <w:iCs/>
        </w:rPr>
        <w:t>First Name</w:t>
      </w:r>
      <w:r w:rsidRPr="005B17D3">
        <w:t xml:space="preserve">, and/or </w:t>
      </w:r>
      <w:r w:rsidRPr="005B17D3">
        <w:rPr>
          <w:i/>
          <w:iCs/>
        </w:rPr>
        <w:t>Claim</w:t>
      </w:r>
      <w:r w:rsidRPr="005B17D3">
        <w:rPr>
          <w:i/>
          <w:iCs/>
        </w:rPr>
        <w:fldChar w:fldCharType="begin"/>
      </w:r>
      <w:r w:rsidRPr="005B17D3">
        <w:instrText xml:space="preserve"> XE "</w:instrText>
      </w:r>
      <w:r w:rsidRPr="005B17D3">
        <w:rPr>
          <w:iCs/>
        </w:rPr>
        <w:instrText>Claim:</w:instrText>
      </w:r>
      <w:r w:rsidRPr="005B17D3">
        <w:instrText xml:space="preserve">Folder Number" </w:instrText>
      </w:r>
      <w:r w:rsidRPr="005B17D3">
        <w:rPr>
          <w:i/>
          <w:iCs/>
        </w:rPr>
        <w:fldChar w:fldCharType="end"/>
      </w:r>
      <w:r w:rsidRPr="005B17D3">
        <w:rPr>
          <w:i/>
          <w:iCs/>
        </w:rPr>
        <w:t xml:space="preserve"> Folder Number</w:t>
      </w:r>
      <w:r w:rsidRPr="005B17D3">
        <w:t xml:space="preserve">, and/or </w:t>
      </w:r>
      <w:r w:rsidRPr="005B17D3">
        <w:rPr>
          <w:i/>
          <w:iCs/>
        </w:rPr>
        <w:t>Military</w:t>
      </w:r>
      <w:r w:rsidRPr="005B17D3">
        <w:rPr>
          <w:i/>
          <w:iCs/>
        </w:rPr>
        <w:fldChar w:fldCharType="begin"/>
      </w:r>
      <w:r w:rsidRPr="005B17D3">
        <w:instrText xml:space="preserve"> XE "</w:instrText>
      </w:r>
      <w:r w:rsidRPr="005B17D3">
        <w:rPr>
          <w:iCs/>
        </w:rPr>
        <w:instrText>Military:</w:instrText>
      </w:r>
      <w:r w:rsidRPr="005B17D3">
        <w:instrText xml:space="preserve">Service Number" </w:instrText>
      </w:r>
      <w:r w:rsidRPr="005B17D3">
        <w:rPr>
          <w:i/>
          <w:iCs/>
        </w:rPr>
        <w:fldChar w:fldCharType="end"/>
      </w:r>
      <w:r w:rsidRPr="005B17D3">
        <w:rPr>
          <w:i/>
          <w:iCs/>
        </w:rPr>
        <w:t xml:space="preserve"> Service Number</w:t>
      </w:r>
      <w:r w:rsidRPr="005B17D3">
        <w:t xml:space="preserve">, and/or </w:t>
      </w:r>
      <w:r w:rsidRPr="005B17D3">
        <w:rPr>
          <w:i/>
          <w:iCs/>
        </w:rPr>
        <w:t>Last Name</w:t>
      </w:r>
      <w:r w:rsidRPr="005B17D3">
        <w:t xml:space="preserve"> and </w:t>
      </w:r>
      <w:r w:rsidRPr="005B17D3">
        <w:rPr>
          <w:i/>
          <w:iCs/>
        </w:rPr>
        <w:t>DOB</w:t>
      </w:r>
      <w:r w:rsidRPr="005B17D3">
        <w:t xml:space="preserve">. When ready, click the </w:t>
      </w:r>
      <w:r w:rsidRPr="005B17D3">
        <w:rPr>
          <w:b/>
          <w:i/>
          <w:iCs/>
        </w:rPr>
        <w:t>Find</w:t>
      </w:r>
      <w:r w:rsidRPr="005B17D3">
        <w:t xml:space="preserve"> button to begin the search.</w:t>
      </w:r>
    </w:p>
    <w:p w14:paraId="618DEB85" w14:textId="77777777" w:rsidR="00BE52CE" w:rsidRPr="005B17D3" w:rsidRDefault="00BE52CE" w:rsidP="00EF3896">
      <w:pPr>
        <w:pStyle w:val="NumberedList"/>
      </w:pPr>
      <w:r w:rsidRPr="005B17D3">
        <w:t xml:space="preserve">If a match is made, the system displays the beneficiary </w:t>
      </w:r>
      <w:r w:rsidRPr="005B17D3">
        <w:rPr>
          <w:i/>
          <w:iCs/>
        </w:rPr>
        <w:t>Overview</w:t>
      </w:r>
      <w:r w:rsidRPr="005B17D3">
        <w:t xml:space="preserve"> screen. This screen gives the user an overview of the beneficiary's current information on file.</w:t>
      </w:r>
    </w:p>
    <w:p w14:paraId="1C914461" w14:textId="77777777" w:rsidR="00BE52CE" w:rsidRPr="005B17D3" w:rsidRDefault="00BE52CE" w:rsidP="00474E83">
      <w:pPr>
        <w:pStyle w:val="NoteLightbulb"/>
      </w:pPr>
      <w:r w:rsidRPr="005B17D3">
        <w:rPr>
          <w:b/>
        </w:rPr>
        <w:t>Note</w:t>
      </w:r>
      <w:r w:rsidRPr="005B17D3">
        <w:t xml:space="preserve">: While the </w:t>
      </w:r>
      <w:r w:rsidRPr="005B17D3">
        <w:rPr>
          <w:i/>
          <w:iCs/>
        </w:rPr>
        <w:t>Primary Eligibility Code</w:t>
      </w:r>
      <w:r w:rsidRPr="005B17D3">
        <w:t xml:space="preserve"> says </w:t>
      </w:r>
      <w:r w:rsidRPr="005B17D3">
        <w:rPr>
          <w:b/>
          <w:bCs/>
        </w:rPr>
        <w:t>PURPLE HEART RECIPIENT</w:t>
      </w:r>
      <w:r w:rsidRPr="005B17D3">
        <w:t xml:space="preserve"> and the </w:t>
      </w:r>
      <w:r w:rsidRPr="005B17D3">
        <w:rPr>
          <w:i/>
          <w:iCs/>
        </w:rPr>
        <w:t>Eligibility</w:t>
      </w:r>
      <w:r w:rsidRPr="005B17D3">
        <w:rPr>
          <w:i/>
          <w:iCs/>
        </w:rPr>
        <w:fldChar w:fldCharType="begin"/>
      </w:r>
      <w:r w:rsidRPr="005B17D3">
        <w:instrText xml:space="preserve"> XE "</w:instrText>
      </w:r>
      <w:r w:rsidRPr="005B17D3">
        <w:rPr>
          <w:bCs/>
        </w:rPr>
        <w:instrText>Eligibility:</w:instrText>
      </w:r>
      <w:r w:rsidRPr="005B17D3">
        <w:instrText xml:space="preserve">Status" </w:instrText>
      </w:r>
      <w:r w:rsidRPr="005B17D3">
        <w:rPr>
          <w:i/>
          <w:iCs/>
        </w:rPr>
        <w:fldChar w:fldCharType="end"/>
      </w:r>
      <w:r w:rsidRPr="005B17D3">
        <w:rPr>
          <w:i/>
          <w:iCs/>
        </w:rPr>
        <w:t xml:space="preserve"> Status</w:t>
      </w:r>
      <w:r w:rsidRPr="005B17D3">
        <w:t xml:space="preserve"> says </w:t>
      </w:r>
      <w:r w:rsidRPr="005B17D3">
        <w:rPr>
          <w:b/>
          <w:bCs/>
        </w:rPr>
        <w:t>Verified</w:t>
      </w:r>
      <w:r w:rsidRPr="005B17D3">
        <w:t xml:space="preserve">, the </w:t>
      </w:r>
      <w:r w:rsidRPr="005B17D3">
        <w:rPr>
          <w:i/>
          <w:iCs/>
        </w:rPr>
        <w:t>Enrollment</w:t>
      </w:r>
      <w:r w:rsidRPr="005B17D3">
        <w:rPr>
          <w:i/>
          <w:iCs/>
        </w:rPr>
        <w:fldChar w:fldCharType="begin"/>
      </w:r>
      <w:r w:rsidRPr="005B17D3">
        <w:instrText xml:space="preserve"> XE "Enrollment:Status" </w:instrText>
      </w:r>
      <w:r w:rsidRPr="005B17D3">
        <w:rPr>
          <w:i/>
          <w:iCs/>
        </w:rPr>
        <w:fldChar w:fldCharType="end"/>
      </w:r>
      <w:r w:rsidRPr="005B17D3">
        <w:rPr>
          <w:i/>
          <w:iCs/>
        </w:rPr>
        <w:t xml:space="preserve"> Status</w:t>
      </w:r>
      <w:r w:rsidRPr="005B17D3">
        <w:t xml:space="preserve"> for this patient says </w:t>
      </w:r>
      <w:r w:rsidRPr="005B17D3">
        <w:rPr>
          <w:b/>
          <w:bCs/>
        </w:rPr>
        <w:t>Pending (Group</w:t>
      </w:r>
      <w:r w:rsidRPr="005B17D3">
        <w:rPr>
          <w:b/>
          <w:bCs/>
        </w:rPr>
        <w:fldChar w:fldCharType="begin"/>
      </w:r>
      <w:r w:rsidRPr="005B17D3">
        <w:instrText xml:space="preserve"> XE "</w:instrText>
      </w:r>
      <w:r w:rsidRPr="005B17D3">
        <w:rPr>
          <w:bCs/>
        </w:rPr>
        <w:instrText>Group:</w:instrText>
      </w:r>
      <w:r w:rsidRPr="005B17D3">
        <w:instrText xml:space="preserve">Enrollment Status" </w:instrText>
      </w:r>
      <w:r w:rsidRPr="005B17D3">
        <w:rPr>
          <w:b/>
          <w:bCs/>
        </w:rPr>
        <w:fldChar w:fldCharType="end"/>
      </w:r>
      <w:r w:rsidRPr="005B17D3">
        <w:rPr>
          <w:b/>
          <w:bCs/>
        </w:rPr>
        <w:t xml:space="preserve"> 3)</w:t>
      </w:r>
      <w:r w:rsidRPr="005B17D3">
        <w:t xml:space="preserve">, which indicates this beneficiary’s PH has not been verified. Also note </w:t>
      </w:r>
      <w:r w:rsidRPr="005B17D3">
        <w:rPr>
          <w:b/>
          <w:bCs/>
        </w:rPr>
        <w:t>Open Work Items</w:t>
      </w:r>
      <w:r w:rsidRPr="005B17D3">
        <w:t xml:space="preserve"> is present.</w:t>
      </w:r>
    </w:p>
    <w:p w14:paraId="0BF908C5" w14:textId="77777777" w:rsidR="00BE52CE" w:rsidRPr="005B17D3" w:rsidRDefault="00BE52CE" w:rsidP="00EF3896">
      <w:pPr>
        <w:pStyle w:val="NumberedList"/>
      </w:pPr>
      <w:r w:rsidRPr="005B17D3">
        <w:t xml:space="preserve">From the </w:t>
      </w:r>
      <w:r w:rsidRPr="005B17D3">
        <w:rPr>
          <w:i/>
          <w:iCs/>
        </w:rPr>
        <w:t>Overview</w:t>
      </w:r>
      <w:r w:rsidRPr="005B17D3">
        <w:t xml:space="preserve"> screen, click on the ELIGIBILITY link to display the Current Eligibility screen under the Eligibility</w:t>
      </w:r>
      <w:r w:rsidRPr="005B17D3">
        <w:fldChar w:fldCharType="begin"/>
      </w:r>
      <w:r w:rsidRPr="005B17D3">
        <w:instrText xml:space="preserve"> XE "Eligibility:tab" </w:instrText>
      </w:r>
      <w:r w:rsidRPr="005B17D3">
        <w:fldChar w:fldCharType="end"/>
      </w:r>
      <w:r w:rsidRPr="005B17D3">
        <w:t xml:space="preserve"> tab.</w:t>
      </w:r>
    </w:p>
    <w:p w14:paraId="6BD224A3" w14:textId="77777777" w:rsidR="00BE52CE" w:rsidRPr="005B17D3" w:rsidRDefault="00BE52CE" w:rsidP="00EF3896">
      <w:pPr>
        <w:pStyle w:val="NumberedList"/>
      </w:pPr>
      <w:r w:rsidRPr="005B17D3">
        <w:t>From the Current Eligibility screen, click the EDIT PURPLE HEART link to display the Edit Purple Heart screen.</w:t>
      </w:r>
    </w:p>
    <w:p w14:paraId="77D46E75" w14:textId="77777777" w:rsidR="00BE52CE" w:rsidRPr="005B17D3" w:rsidRDefault="00BE52CE" w:rsidP="00EF3896">
      <w:pPr>
        <w:pStyle w:val="NumberedList"/>
      </w:pPr>
      <w:r w:rsidRPr="005B17D3">
        <w:t xml:space="preserve">For </w:t>
      </w:r>
      <w:r w:rsidRPr="005B17D3">
        <w:rPr>
          <w:i/>
          <w:iCs/>
        </w:rPr>
        <w:t>Assigned</w:t>
      </w:r>
      <w:r w:rsidRPr="005B17D3">
        <w:rPr>
          <w:i/>
          <w:iCs/>
        </w:rPr>
        <w:fldChar w:fldCharType="begin"/>
      </w:r>
      <w:r w:rsidRPr="005B17D3">
        <w:instrText xml:space="preserve"> XE "</w:instrText>
      </w:r>
      <w:r w:rsidRPr="005B17D3">
        <w:rPr>
          <w:b/>
          <w:iCs/>
        </w:rPr>
        <w:instrText>Assigned:</w:instrText>
      </w:r>
      <w:r w:rsidRPr="005B17D3">
        <w:instrText xml:space="preserve">LAS" </w:instrText>
      </w:r>
      <w:r w:rsidRPr="005B17D3">
        <w:rPr>
          <w:i/>
          <w:iCs/>
        </w:rPr>
        <w:fldChar w:fldCharType="end"/>
      </w:r>
      <w:r w:rsidRPr="005B17D3">
        <w:rPr>
          <w:i/>
          <w:iCs/>
        </w:rPr>
        <w:t xml:space="preserve"> LAS</w:t>
      </w:r>
      <w:r w:rsidRPr="005B17D3">
        <w:t>, assign yourself. Select from the dropdown.</w:t>
      </w:r>
    </w:p>
    <w:p w14:paraId="2B9E786A" w14:textId="77777777" w:rsidR="00BE52CE" w:rsidRPr="005B17D3" w:rsidRDefault="00BE52CE" w:rsidP="00EF3896">
      <w:pPr>
        <w:pStyle w:val="NumberedList"/>
      </w:pPr>
      <w:r w:rsidRPr="005B17D3">
        <w:t xml:space="preserve">Click the </w:t>
      </w:r>
      <w:r w:rsidRPr="005B17D3">
        <w:rPr>
          <w:b/>
          <w:i/>
          <w:iCs/>
        </w:rPr>
        <w:t>LOG NEW</w:t>
      </w:r>
      <w:r w:rsidRPr="005B17D3">
        <w:rPr>
          <w:b/>
          <w:i/>
          <w:iCs/>
        </w:rPr>
        <w:fldChar w:fldCharType="begin"/>
      </w:r>
      <w:r w:rsidRPr="005B17D3">
        <w:instrText xml:space="preserve"> XE "New:log document" </w:instrText>
      </w:r>
      <w:r w:rsidRPr="005B17D3">
        <w:rPr>
          <w:b/>
          <w:i/>
          <w:iCs/>
        </w:rPr>
        <w:fldChar w:fldCharType="end"/>
      </w:r>
      <w:r w:rsidRPr="005B17D3">
        <w:rPr>
          <w:b/>
          <w:i/>
          <w:iCs/>
        </w:rPr>
        <w:t xml:space="preserve"> DOCUMENT</w:t>
      </w:r>
      <w:r w:rsidRPr="005B17D3">
        <w:t xml:space="preserve"> button to log a new</w:t>
      </w:r>
      <w:r w:rsidRPr="005B17D3">
        <w:fldChar w:fldCharType="begin"/>
      </w:r>
      <w:r w:rsidRPr="005B17D3">
        <w:instrText xml:space="preserve"> XE "New:document" </w:instrText>
      </w:r>
      <w:r w:rsidRPr="005B17D3">
        <w:fldChar w:fldCharType="end"/>
      </w:r>
      <w:r w:rsidRPr="005B17D3">
        <w:t xml:space="preserve"> document.</w:t>
      </w:r>
    </w:p>
    <w:p w14:paraId="797E425C" w14:textId="77777777" w:rsidR="00BE52CE" w:rsidRPr="005B17D3" w:rsidRDefault="00BE52CE" w:rsidP="00EF3896">
      <w:pPr>
        <w:pStyle w:val="NumberedList"/>
      </w:pPr>
      <w:r w:rsidRPr="005B17D3">
        <w:t xml:space="preserve">In the </w:t>
      </w:r>
      <w:r w:rsidRPr="005B17D3">
        <w:rPr>
          <w:i/>
          <w:iCs/>
        </w:rPr>
        <w:t>Document Receipt</w:t>
      </w:r>
      <w:r w:rsidRPr="005B17D3">
        <w:t xml:space="preserve"> section, select a </w:t>
      </w:r>
      <w:r w:rsidRPr="005B17D3">
        <w:rPr>
          <w:i/>
          <w:iCs/>
        </w:rPr>
        <w:t>Document Type</w:t>
      </w:r>
      <w:r w:rsidRPr="005B17D3">
        <w:t xml:space="preserve"> from the dropdown.</w:t>
      </w:r>
    </w:p>
    <w:p w14:paraId="7BC4CB0A" w14:textId="77777777" w:rsidR="00BE52CE" w:rsidRPr="005B17D3" w:rsidRDefault="00BE52CE" w:rsidP="00EF3896">
      <w:pPr>
        <w:pStyle w:val="NumberedList"/>
      </w:pPr>
      <w:r w:rsidRPr="005B17D3">
        <w:t xml:space="preserve">Select a </w:t>
      </w:r>
      <w:r w:rsidRPr="005B17D3">
        <w:rPr>
          <w:i/>
          <w:iCs/>
        </w:rPr>
        <w:t>Data Source</w:t>
      </w:r>
      <w:r w:rsidRPr="005B17D3">
        <w:t xml:space="preserve"> from the dropdown.</w:t>
      </w:r>
    </w:p>
    <w:p w14:paraId="47AE3625" w14:textId="77777777" w:rsidR="00BE52CE" w:rsidRPr="005B17D3" w:rsidRDefault="00BE52CE" w:rsidP="00EF3896">
      <w:pPr>
        <w:pStyle w:val="NumberedList"/>
      </w:pPr>
      <w:r w:rsidRPr="005B17D3">
        <w:t xml:space="preserve">Select the “Yes” radio button for </w:t>
      </w:r>
      <w:r w:rsidRPr="005B17D3">
        <w:rPr>
          <w:i/>
          <w:iCs/>
        </w:rPr>
        <w:t>Document Acceptable</w:t>
      </w:r>
      <w:r w:rsidRPr="005B17D3">
        <w:t>.</w:t>
      </w:r>
    </w:p>
    <w:p w14:paraId="015FF87F" w14:textId="77777777" w:rsidR="00BE52CE" w:rsidRPr="005B17D3" w:rsidRDefault="00BE52CE" w:rsidP="00EF3896">
      <w:pPr>
        <w:pStyle w:val="NumberedList"/>
      </w:pPr>
      <w:r w:rsidRPr="005B17D3">
        <w:t xml:space="preserve">Click the </w:t>
      </w:r>
      <w:r w:rsidRPr="005B17D3">
        <w:rPr>
          <w:b/>
          <w:i/>
          <w:iCs/>
        </w:rPr>
        <w:t>UPDATE</w:t>
      </w:r>
      <w:r w:rsidRPr="005B17D3">
        <w:t xml:space="preserve"> button to update the PH documentation.</w:t>
      </w:r>
    </w:p>
    <w:p w14:paraId="59CCC573" w14:textId="77777777" w:rsidR="00BE52CE" w:rsidRPr="005B17D3" w:rsidRDefault="00BE52CE" w:rsidP="00EF3896">
      <w:pPr>
        <w:pStyle w:val="NumberedList"/>
      </w:pPr>
      <w:r w:rsidRPr="005B17D3">
        <w:t xml:space="preserve">The </w:t>
      </w:r>
      <w:r w:rsidRPr="005B17D3">
        <w:rPr>
          <w:i/>
          <w:iCs/>
        </w:rPr>
        <w:t>Current Eligibility</w:t>
      </w:r>
      <w:r w:rsidRPr="005B17D3">
        <w:rPr>
          <w:i/>
          <w:iCs/>
        </w:rPr>
        <w:fldChar w:fldCharType="begin"/>
      </w:r>
      <w:r w:rsidRPr="005B17D3">
        <w:instrText xml:space="preserve"> XE "</w:instrText>
      </w:r>
      <w:r w:rsidRPr="005B17D3">
        <w:rPr>
          <w:i/>
        </w:rPr>
        <w:instrText>Eligibility</w:instrText>
      </w:r>
      <w:r w:rsidRPr="005B17D3">
        <w:instrText xml:space="preserve">:screen" </w:instrText>
      </w:r>
      <w:r w:rsidRPr="005B17D3">
        <w:rPr>
          <w:i/>
          <w:iCs/>
        </w:rPr>
        <w:fldChar w:fldCharType="end"/>
      </w:r>
      <w:r w:rsidRPr="005B17D3">
        <w:t xml:space="preserve"> screen appears with a "Purple Heart added successfully." message.</w:t>
      </w:r>
    </w:p>
    <w:p w14:paraId="1FBFB827" w14:textId="77777777" w:rsidR="00BE52CE" w:rsidRPr="005B17D3" w:rsidRDefault="00BE52CE" w:rsidP="00474E83">
      <w:pPr>
        <w:pStyle w:val="NoteLightbulb"/>
      </w:pPr>
      <w:r w:rsidRPr="005B17D3">
        <w:rPr>
          <w:b/>
          <w:iCs/>
        </w:rPr>
        <w:t>Note</w:t>
      </w:r>
      <w:r w:rsidRPr="005B17D3">
        <w:rPr>
          <w:iCs/>
        </w:rPr>
        <w:t>:</w:t>
      </w:r>
      <w:r w:rsidRPr="005B17D3">
        <w:rPr>
          <w:b/>
          <w:iCs/>
        </w:rPr>
        <w:t xml:space="preserve"> Open Work Items</w:t>
      </w:r>
      <w:r w:rsidRPr="005B17D3">
        <w:t xml:space="preserve"> is no longer present. The </w:t>
      </w:r>
      <w:r w:rsidRPr="005B17D3">
        <w:rPr>
          <w:i/>
          <w:iCs/>
        </w:rPr>
        <w:t>Work Item</w:t>
      </w:r>
      <w:r w:rsidRPr="005B17D3">
        <w:t xml:space="preserve"> closes on confirmed</w:t>
      </w:r>
      <w:r w:rsidRPr="005B17D3">
        <w:fldChar w:fldCharType="begin"/>
      </w:r>
      <w:r w:rsidRPr="005B17D3">
        <w:instrText xml:space="preserve"> XE "</w:instrText>
      </w:r>
      <w:r w:rsidRPr="005B17D3">
        <w:rPr>
          <w:b/>
        </w:rPr>
        <w:instrText>Confirmed</w:instrText>
      </w:r>
      <w:r w:rsidRPr="005B17D3">
        <w:instrText xml:space="preserve">:PH Updates" </w:instrText>
      </w:r>
      <w:r w:rsidRPr="005B17D3">
        <w:fldChar w:fldCharType="end"/>
      </w:r>
      <w:r w:rsidRPr="005B17D3">
        <w:t xml:space="preserve"> or rejected PH updates.</w:t>
      </w:r>
    </w:p>
    <w:p w14:paraId="19087A46" w14:textId="77777777" w:rsidR="00BE52CE" w:rsidRPr="005B17D3" w:rsidRDefault="00BE52CE" w:rsidP="00474E83">
      <w:pPr>
        <w:pStyle w:val="NoteLightbulb"/>
      </w:pPr>
      <w:r w:rsidRPr="005B17D3">
        <w:rPr>
          <w:b/>
          <w:iCs/>
        </w:rPr>
        <w:t>Note:</w:t>
      </w:r>
      <w:r w:rsidRPr="005B17D3">
        <w:rPr>
          <w:iCs/>
        </w:rPr>
        <w:t xml:space="preserve"> Notice</w:t>
      </w:r>
      <w:r w:rsidRPr="005B17D3">
        <w:t xml:space="preserve"> now the </w:t>
      </w:r>
      <w:r w:rsidRPr="005B17D3">
        <w:rPr>
          <w:iCs/>
        </w:rPr>
        <w:t>Enrollment</w:t>
      </w:r>
      <w:r w:rsidRPr="005B17D3">
        <w:rPr>
          <w:iCs/>
        </w:rPr>
        <w:fldChar w:fldCharType="begin"/>
      </w:r>
      <w:r w:rsidRPr="005B17D3">
        <w:instrText xml:space="preserve"> XE "Enrollment:Status" </w:instrText>
      </w:r>
      <w:r w:rsidRPr="005B17D3">
        <w:rPr>
          <w:iCs/>
        </w:rPr>
        <w:fldChar w:fldCharType="end"/>
      </w:r>
      <w:r w:rsidRPr="005B17D3">
        <w:rPr>
          <w:iCs/>
        </w:rPr>
        <w:t xml:space="preserve"> Status</w:t>
      </w:r>
      <w:r w:rsidRPr="005B17D3">
        <w:t xml:space="preserve"> for this beneficiary says </w:t>
      </w:r>
      <w:r w:rsidRPr="005B17D3">
        <w:rPr>
          <w:bCs/>
        </w:rPr>
        <w:t>Verified (Group</w:t>
      </w:r>
      <w:r w:rsidRPr="005B17D3">
        <w:rPr>
          <w:bCs/>
        </w:rPr>
        <w:fldChar w:fldCharType="begin"/>
      </w:r>
      <w:r w:rsidRPr="005B17D3">
        <w:instrText xml:space="preserve"> XE "</w:instrText>
      </w:r>
      <w:r w:rsidRPr="005B17D3">
        <w:rPr>
          <w:bCs/>
        </w:rPr>
        <w:instrText>Group:</w:instrText>
      </w:r>
      <w:r w:rsidRPr="005B17D3">
        <w:instrText xml:space="preserve">Enrollment Status" </w:instrText>
      </w:r>
      <w:r w:rsidRPr="005B17D3">
        <w:rPr>
          <w:bCs/>
        </w:rPr>
        <w:fldChar w:fldCharType="end"/>
      </w:r>
      <w:r w:rsidRPr="005B17D3">
        <w:rPr>
          <w:bCs/>
        </w:rPr>
        <w:t xml:space="preserve"> 3)</w:t>
      </w:r>
      <w:r w:rsidRPr="005B17D3">
        <w:t>, which indicates this beneficiary’s PH has been verified.</w:t>
      </w:r>
    </w:p>
    <w:p w14:paraId="75479B8E" w14:textId="77777777" w:rsidR="00BE52CE" w:rsidRPr="005B17D3" w:rsidRDefault="00BE52CE" w:rsidP="00EF3896">
      <w:pPr>
        <w:pStyle w:val="ProcedureTitle"/>
      </w:pPr>
      <w:r w:rsidRPr="005B17D3">
        <w:t>... Change</w:t>
      </w:r>
      <w:r w:rsidRPr="005B17D3">
        <w:fldChar w:fldCharType="begin"/>
      </w:r>
      <w:r w:rsidRPr="005B17D3">
        <w:instrText xml:space="preserve"> XE "Change:beneficiary's Eligibility" </w:instrText>
      </w:r>
      <w:r w:rsidRPr="005B17D3">
        <w:fldChar w:fldCharType="end"/>
      </w:r>
      <w:r w:rsidRPr="005B17D3">
        <w:t xml:space="preserve"> a beneficiary's Eligibility</w:t>
      </w:r>
      <w:r w:rsidRPr="005B17D3">
        <w:fldChar w:fldCharType="begin"/>
      </w:r>
      <w:r w:rsidRPr="005B17D3">
        <w:instrText xml:space="preserve"> XE "Eligibility:Status" </w:instrText>
      </w:r>
      <w:r w:rsidRPr="005B17D3">
        <w:fldChar w:fldCharType="end"/>
      </w:r>
      <w:r w:rsidRPr="005B17D3">
        <w:t xml:space="preserve"> Status from Eligible to Ineligible?</w:t>
      </w:r>
    </w:p>
    <w:p w14:paraId="57278567" w14:textId="77777777" w:rsidR="00BE52CE" w:rsidRPr="005B17D3" w:rsidRDefault="00BE52CE" w:rsidP="00EF3896">
      <w:pPr>
        <w:pStyle w:val="BodyText2"/>
      </w:pPr>
      <w:r w:rsidRPr="005B17D3">
        <w:rPr>
          <w:b/>
          <w:szCs w:val="20"/>
        </w:rPr>
        <w:fldChar w:fldCharType="begin"/>
      </w:r>
      <w:r w:rsidRPr="005B17D3">
        <w:instrText xml:space="preserve"> XE "</w:instrText>
      </w:r>
      <w:r w:rsidRPr="005B17D3">
        <w:rPr>
          <w:szCs w:val="20"/>
        </w:rPr>
        <w:instrText>How do I ...:change a beneficiary’s Eligibility Status from Eligible to Ineligible?</w:instrText>
      </w:r>
      <w:r w:rsidRPr="005B17D3">
        <w:instrText xml:space="preserve">" </w:instrText>
      </w:r>
      <w:r w:rsidRPr="005B17D3">
        <w:rPr>
          <w:b/>
          <w:szCs w:val="20"/>
        </w:rPr>
        <w:fldChar w:fldCharType="end"/>
      </w:r>
      <w:r w:rsidRPr="005B17D3">
        <w:t>In this scenario we're going to change a beneficiary's Eligibility Status from Eligible to Ineligible</w:t>
      </w:r>
      <w:r w:rsidRPr="005B17D3">
        <w:fldChar w:fldCharType="begin"/>
      </w:r>
      <w:r w:rsidRPr="005B17D3">
        <w:instrText xml:space="preserve"> XE "</w:instrText>
      </w:r>
      <w:r w:rsidRPr="005B17D3">
        <w:rPr>
          <w:b/>
        </w:rPr>
        <w:instrText>Ineligible</w:instrText>
      </w:r>
      <w:r w:rsidRPr="005B17D3">
        <w:instrText xml:space="preserve">:Changing Eligibility Status from Eligible to" </w:instrText>
      </w:r>
      <w:r w:rsidRPr="005B17D3">
        <w:fldChar w:fldCharType="end"/>
      </w:r>
      <w:r w:rsidRPr="005B17D3">
        <w:t>.</w:t>
      </w:r>
    </w:p>
    <w:p w14:paraId="2235B323" w14:textId="77777777" w:rsidR="00BE52CE" w:rsidRPr="005B17D3" w:rsidRDefault="00BE52CE" w:rsidP="00884662">
      <w:pPr>
        <w:pStyle w:val="NumberedList"/>
        <w:numPr>
          <w:ilvl w:val="0"/>
          <w:numId w:val="199"/>
        </w:numPr>
      </w:pPr>
      <w:r w:rsidRPr="005B17D3">
        <w:t>Log into the system by entering VA authentication credentials at the single sign-on portal</w:t>
      </w:r>
      <w:r w:rsidRPr="005B17D3" w:rsidDel="0096644C">
        <w:t xml:space="preserve"> </w:t>
      </w:r>
      <w:r w:rsidRPr="005B17D3">
        <w:t>and checking the Accept Agreement</w:t>
      </w:r>
      <w:r w:rsidRPr="005B17D3">
        <w:fldChar w:fldCharType="begin"/>
      </w:r>
      <w:r w:rsidRPr="005B17D3">
        <w:instrText xml:space="preserve"> XE "Accept:Agreement" </w:instrText>
      </w:r>
      <w:r w:rsidRPr="005B17D3">
        <w:fldChar w:fldCharType="end"/>
      </w:r>
      <w:r w:rsidRPr="005B17D3">
        <w:t xml:space="preserve"> checkbox on the ES entry page</w:t>
      </w:r>
      <w:r w:rsidRPr="005B17D3">
        <w:fldChar w:fldCharType="begin"/>
      </w:r>
      <w:r w:rsidRPr="005B17D3">
        <w:instrText xml:space="preserve"> XE "Agreement:checkbox" </w:instrText>
      </w:r>
      <w:r w:rsidRPr="005B17D3">
        <w:fldChar w:fldCharType="end"/>
      </w:r>
      <w:r w:rsidRPr="005B17D3">
        <w:t>.</w:t>
      </w:r>
    </w:p>
    <w:p w14:paraId="0125FCB7" w14:textId="77777777" w:rsidR="00BE52CE" w:rsidRPr="005B17D3" w:rsidRDefault="00BE52CE" w:rsidP="00EF3896">
      <w:pPr>
        <w:pStyle w:val="NumberedList"/>
      </w:pPr>
      <w:r w:rsidRPr="005B17D3">
        <w:t>From the Person Search</w:t>
      </w:r>
      <w:r w:rsidRPr="005B17D3">
        <w:fldChar w:fldCharType="begin"/>
      </w:r>
      <w:r w:rsidRPr="005B17D3">
        <w:instrText xml:space="preserve"> XE "Person Search" </w:instrText>
      </w:r>
      <w:r w:rsidRPr="005B17D3">
        <w:fldChar w:fldCharType="end"/>
      </w:r>
      <w:r w:rsidRPr="005B17D3">
        <w:fldChar w:fldCharType="begin"/>
      </w:r>
      <w:r w:rsidRPr="005B17D3">
        <w:instrText xml:space="preserve"> XE "</w:instrText>
      </w:r>
      <w:r w:rsidRPr="005B17D3">
        <w:rPr>
          <w:i/>
        </w:rPr>
        <w:instrText>Search</w:instrText>
      </w:r>
      <w:r w:rsidRPr="005B17D3">
        <w:instrText>:</w:instrText>
      </w:r>
      <w:r w:rsidRPr="005B17D3">
        <w:rPr>
          <w:i/>
        </w:rPr>
        <w:instrText>Person</w:instrText>
      </w:r>
      <w:r w:rsidRPr="005B17D3">
        <w:instrText xml:space="preserve"> screen" </w:instrText>
      </w:r>
      <w:r w:rsidRPr="005B17D3">
        <w:fldChar w:fldCharType="end"/>
      </w:r>
      <w:r w:rsidRPr="005B17D3">
        <w:t xml:space="preserve"> screen, enter either an </w:t>
      </w:r>
      <w:r w:rsidRPr="005B17D3">
        <w:rPr>
          <w:i/>
          <w:iCs/>
        </w:rPr>
        <w:t>SSN</w:t>
      </w:r>
      <w:r w:rsidRPr="005B17D3">
        <w:rPr>
          <w:i/>
          <w:iCs/>
        </w:rPr>
        <w:fldChar w:fldCharType="begin"/>
      </w:r>
      <w:r w:rsidRPr="005B17D3">
        <w:instrText xml:space="preserve"> XE "SSN" </w:instrText>
      </w:r>
      <w:r w:rsidRPr="005B17D3">
        <w:rPr>
          <w:i/>
          <w:iCs/>
        </w:rPr>
        <w:fldChar w:fldCharType="end"/>
      </w:r>
      <w:r w:rsidRPr="005B17D3">
        <w:t xml:space="preserve">, or Full/short </w:t>
      </w:r>
      <w:r w:rsidRPr="005B17D3">
        <w:rPr>
          <w:i/>
          <w:iCs/>
        </w:rPr>
        <w:t>VPID</w:t>
      </w:r>
      <w:r w:rsidRPr="005B17D3">
        <w:rPr>
          <w:i/>
          <w:iCs/>
        </w:rPr>
        <w:fldChar w:fldCharType="begin"/>
      </w:r>
      <w:r w:rsidRPr="005B17D3">
        <w:instrText xml:space="preserve"> XE "</w:instrText>
      </w:r>
      <w:r w:rsidRPr="005B17D3">
        <w:rPr>
          <w:iCs/>
        </w:rPr>
        <w:instrText>VPID</w:instrText>
      </w:r>
      <w:r w:rsidRPr="005B17D3">
        <w:instrText xml:space="preserve">" </w:instrText>
      </w:r>
      <w:r w:rsidRPr="005B17D3">
        <w:rPr>
          <w:i/>
          <w:iCs/>
        </w:rPr>
        <w:fldChar w:fldCharType="end"/>
      </w:r>
      <w:r w:rsidRPr="005B17D3">
        <w:t xml:space="preserve"> only, and/or </w:t>
      </w:r>
      <w:r w:rsidRPr="005B17D3">
        <w:rPr>
          <w:i/>
          <w:iCs/>
        </w:rPr>
        <w:t>Last Name</w:t>
      </w:r>
      <w:r w:rsidRPr="005B17D3">
        <w:t xml:space="preserve"> and </w:t>
      </w:r>
      <w:r w:rsidRPr="005B17D3">
        <w:rPr>
          <w:i/>
          <w:iCs/>
        </w:rPr>
        <w:t>First Name</w:t>
      </w:r>
      <w:r w:rsidRPr="005B17D3">
        <w:t xml:space="preserve">, and/or </w:t>
      </w:r>
      <w:r w:rsidRPr="005B17D3">
        <w:rPr>
          <w:i/>
          <w:iCs/>
        </w:rPr>
        <w:t>Claim</w:t>
      </w:r>
      <w:r w:rsidRPr="005B17D3">
        <w:rPr>
          <w:i/>
          <w:iCs/>
        </w:rPr>
        <w:fldChar w:fldCharType="begin"/>
      </w:r>
      <w:r w:rsidRPr="005B17D3">
        <w:instrText xml:space="preserve"> XE "</w:instrText>
      </w:r>
      <w:r w:rsidRPr="005B17D3">
        <w:rPr>
          <w:iCs/>
        </w:rPr>
        <w:instrText>Claim:</w:instrText>
      </w:r>
      <w:r w:rsidRPr="005B17D3">
        <w:instrText xml:space="preserve">Folder Number" </w:instrText>
      </w:r>
      <w:r w:rsidRPr="005B17D3">
        <w:rPr>
          <w:i/>
          <w:iCs/>
        </w:rPr>
        <w:fldChar w:fldCharType="end"/>
      </w:r>
      <w:r w:rsidRPr="005B17D3">
        <w:rPr>
          <w:i/>
          <w:iCs/>
        </w:rPr>
        <w:t xml:space="preserve"> Folder Number</w:t>
      </w:r>
      <w:r w:rsidRPr="005B17D3">
        <w:t xml:space="preserve">, and/or </w:t>
      </w:r>
      <w:r w:rsidRPr="005B17D3">
        <w:rPr>
          <w:i/>
          <w:iCs/>
        </w:rPr>
        <w:t>Military</w:t>
      </w:r>
      <w:r w:rsidRPr="005B17D3">
        <w:rPr>
          <w:i/>
          <w:iCs/>
        </w:rPr>
        <w:fldChar w:fldCharType="begin"/>
      </w:r>
      <w:r w:rsidRPr="005B17D3">
        <w:instrText xml:space="preserve"> XE "</w:instrText>
      </w:r>
      <w:r w:rsidRPr="005B17D3">
        <w:rPr>
          <w:iCs/>
        </w:rPr>
        <w:instrText>Military:</w:instrText>
      </w:r>
      <w:r w:rsidRPr="005B17D3">
        <w:instrText xml:space="preserve">Service Number" </w:instrText>
      </w:r>
      <w:r w:rsidRPr="005B17D3">
        <w:rPr>
          <w:i/>
          <w:iCs/>
        </w:rPr>
        <w:fldChar w:fldCharType="end"/>
      </w:r>
      <w:r w:rsidRPr="005B17D3">
        <w:rPr>
          <w:i/>
          <w:iCs/>
        </w:rPr>
        <w:t xml:space="preserve"> Service Number</w:t>
      </w:r>
      <w:r w:rsidRPr="005B17D3">
        <w:t xml:space="preserve">, and/or </w:t>
      </w:r>
      <w:r w:rsidRPr="005B17D3">
        <w:rPr>
          <w:i/>
          <w:iCs/>
        </w:rPr>
        <w:t>Last Name</w:t>
      </w:r>
      <w:r w:rsidRPr="005B17D3">
        <w:t xml:space="preserve"> and </w:t>
      </w:r>
      <w:r w:rsidRPr="005B17D3">
        <w:rPr>
          <w:i/>
          <w:iCs/>
        </w:rPr>
        <w:t>DOB</w:t>
      </w:r>
      <w:r w:rsidRPr="005B17D3">
        <w:t xml:space="preserve">. When ready, click the </w:t>
      </w:r>
      <w:r w:rsidRPr="005B17D3">
        <w:rPr>
          <w:b/>
          <w:i/>
          <w:iCs/>
        </w:rPr>
        <w:t>Find</w:t>
      </w:r>
      <w:r w:rsidRPr="005B17D3">
        <w:t xml:space="preserve"> button to begin the search. If a match is made, the system displays the beneficiary </w:t>
      </w:r>
      <w:r w:rsidRPr="005B17D3">
        <w:rPr>
          <w:i/>
        </w:rPr>
        <w:t>Overview</w:t>
      </w:r>
      <w:r w:rsidRPr="005B17D3">
        <w:t xml:space="preserve"> screen. This screen gives the user an overview of the beneficiary's current information on file.</w:t>
      </w:r>
    </w:p>
    <w:p w14:paraId="295CB865" w14:textId="77777777" w:rsidR="00BE52CE" w:rsidRPr="005B17D3" w:rsidRDefault="00BE52CE" w:rsidP="00474E83">
      <w:pPr>
        <w:pStyle w:val="NoteLightbulb"/>
      </w:pPr>
      <w:r w:rsidRPr="005B17D3">
        <w:rPr>
          <w:b/>
        </w:rPr>
        <w:t>Note</w:t>
      </w:r>
      <w:r w:rsidRPr="005B17D3">
        <w:t xml:space="preserve">: The beneficiary’s </w:t>
      </w:r>
      <w:r w:rsidRPr="005B17D3">
        <w:rPr>
          <w:i/>
          <w:iCs/>
        </w:rPr>
        <w:t>Eligibility Status</w:t>
      </w:r>
      <w:r w:rsidRPr="005B17D3">
        <w:t xml:space="preserve"> is </w:t>
      </w:r>
      <w:r w:rsidRPr="005B17D3">
        <w:rPr>
          <w:b/>
          <w:bCs/>
        </w:rPr>
        <w:t>Verified</w:t>
      </w:r>
      <w:r w:rsidRPr="005B17D3">
        <w:t>.</w:t>
      </w:r>
    </w:p>
    <w:p w14:paraId="651AD235" w14:textId="77777777" w:rsidR="00BE52CE" w:rsidRPr="005B17D3" w:rsidRDefault="00BE52CE" w:rsidP="00EF3896">
      <w:pPr>
        <w:pStyle w:val="NumberedList"/>
        <w:rPr>
          <w:szCs w:val="20"/>
        </w:rPr>
      </w:pPr>
      <w:r w:rsidRPr="005B17D3">
        <w:t xml:space="preserve">From the </w:t>
      </w:r>
      <w:r w:rsidRPr="005B17D3">
        <w:rPr>
          <w:i/>
          <w:iCs/>
        </w:rPr>
        <w:t>Overview</w:t>
      </w:r>
      <w:r w:rsidRPr="005B17D3">
        <w:t xml:space="preserve"> screen click </w:t>
      </w:r>
      <w:r w:rsidRPr="005B17D3">
        <w:rPr>
          <w:szCs w:val="20"/>
        </w:rPr>
        <w:t xml:space="preserve">the </w:t>
      </w:r>
      <w:r w:rsidRPr="005B17D3">
        <w:t>Update Current Eligibility</w:t>
      </w:r>
      <w:r w:rsidRPr="005B17D3">
        <w:rPr>
          <w:szCs w:val="20"/>
        </w:rPr>
        <w:t xml:space="preserve"> link to display the </w:t>
      </w:r>
      <w:r w:rsidRPr="005B17D3">
        <w:t>Edit Current Eligibility</w:t>
      </w:r>
      <w:r w:rsidRPr="005B17D3">
        <w:fldChar w:fldCharType="begin"/>
      </w:r>
      <w:r w:rsidRPr="005B17D3">
        <w:rPr>
          <w:szCs w:val="20"/>
        </w:rPr>
        <w:instrText xml:space="preserve"> XE "</w:instrText>
      </w:r>
      <w:r w:rsidRPr="005B17D3">
        <w:instrText>Eligibility</w:instrText>
      </w:r>
      <w:r w:rsidRPr="005B17D3">
        <w:rPr>
          <w:szCs w:val="20"/>
        </w:rPr>
        <w:instrText xml:space="preserve">:screen" </w:instrText>
      </w:r>
      <w:r w:rsidRPr="005B17D3">
        <w:fldChar w:fldCharType="end"/>
      </w:r>
      <w:r w:rsidRPr="005B17D3">
        <w:rPr>
          <w:szCs w:val="20"/>
        </w:rPr>
        <w:t xml:space="preserve"> screen.</w:t>
      </w:r>
    </w:p>
    <w:p w14:paraId="50FF2697" w14:textId="77777777" w:rsidR="00BE52CE" w:rsidRPr="005B17D3" w:rsidRDefault="00BE52CE" w:rsidP="00EF3896">
      <w:pPr>
        <w:pStyle w:val="NumberedList"/>
      </w:pPr>
      <w:r w:rsidRPr="005B17D3">
        <w:t xml:space="preserve">From the </w:t>
      </w:r>
      <w:r w:rsidRPr="005B17D3">
        <w:rPr>
          <w:b/>
        </w:rPr>
        <w:t>Edit Current Eligibility</w:t>
      </w:r>
      <w:r w:rsidRPr="005B17D3">
        <w:t xml:space="preserve"> screen, click the </w:t>
      </w:r>
      <w:r w:rsidRPr="005B17D3">
        <w:rPr>
          <w:b/>
          <w:i/>
          <w:iCs/>
        </w:rPr>
        <w:t>Change Indicator to No</w:t>
      </w:r>
      <w:r w:rsidRPr="005B17D3">
        <w:t xml:space="preserve"> button for the </w:t>
      </w:r>
      <w:r w:rsidRPr="005B17D3">
        <w:rPr>
          <w:i/>
          <w:iCs/>
        </w:rPr>
        <w:t>Veteran Indicator</w:t>
      </w:r>
      <w:r w:rsidRPr="005B17D3">
        <w:t>.</w:t>
      </w:r>
    </w:p>
    <w:p w14:paraId="67783D3A" w14:textId="77777777" w:rsidR="00BE52CE" w:rsidRPr="005B17D3" w:rsidRDefault="00BE52CE" w:rsidP="00EF3896">
      <w:pPr>
        <w:pStyle w:val="NumberedList"/>
      </w:pPr>
      <w:r w:rsidRPr="005B17D3">
        <w:t xml:space="preserve">Leave the </w:t>
      </w:r>
      <w:r w:rsidRPr="005B17D3">
        <w:rPr>
          <w:i/>
          <w:iCs/>
        </w:rPr>
        <w:t>Eligibility Status</w:t>
      </w:r>
      <w:r w:rsidRPr="005B17D3">
        <w:t xml:space="preserve"> as </w:t>
      </w:r>
      <w:r w:rsidRPr="005B17D3">
        <w:rPr>
          <w:b/>
        </w:rPr>
        <w:t>Verified</w:t>
      </w:r>
      <w:r w:rsidRPr="005B17D3">
        <w:t>.</w:t>
      </w:r>
    </w:p>
    <w:p w14:paraId="0AD1DA20" w14:textId="77777777" w:rsidR="00BE52CE" w:rsidRPr="005B17D3" w:rsidRDefault="00BE52CE" w:rsidP="00EF3896">
      <w:pPr>
        <w:pStyle w:val="NumberedList"/>
      </w:pPr>
      <w:r w:rsidRPr="005B17D3">
        <w:t xml:space="preserve">For </w:t>
      </w:r>
      <w:r w:rsidRPr="005B17D3">
        <w:rPr>
          <w:i/>
          <w:iCs/>
        </w:rPr>
        <w:t>Eligibility</w:t>
      </w:r>
      <w:r w:rsidRPr="005B17D3">
        <w:rPr>
          <w:i/>
          <w:iCs/>
        </w:rPr>
        <w:fldChar w:fldCharType="begin"/>
      </w:r>
      <w:r w:rsidRPr="005B17D3">
        <w:instrText xml:space="preserve"> XE "</w:instrText>
      </w:r>
      <w:r w:rsidRPr="005B17D3">
        <w:rPr>
          <w:rFonts w:cs="Arial"/>
        </w:rPr>
        <w:instrText>Eligibility:</w:instrText>
      </w:r>
      <w:r w:rsidRPr="005B17D3">
        <w:instrText xml:space="preserve">Verification Method" </w:instrText>
      </w:r>
      <w:r w:rsidRPr="005B17D3">
        <w:rPr>
          <w:i/>
          <w:iCs/>
        </w:rPr>
        <w:fldChar w:fldCharType="end"/>
      </w:r>
      <w:r w:rsidRPr="005B17D3">
        <w:rPr>
          <w:i/>
          <w:iCs/>
        </w:rPr>
        <w:t xml:space="preserve"> Verification Method</w:t>
      </w:r>
      <w:r w:rsidRPr="005B17D3">
        <w:t>, enter the way or how the user</w:t>
      </w:r>
      <w:r w:rsidRPr="005B17D3">
        <w:fldChar w:fldCharType="begin"/>
      </w:r>
      <w:r w:rsidRPr="005B17D3">
        <w:instrText xml:space="preserve"> XE "</w:instrText>
      </w:r>
      <w:r w:rsidRPr="005B17D3">
        <w:rPr>
          <w:rStyle w:val="Expandingtext"/>
        </w:rPr>
        <w:instrText>User</w:instrText>
      </w:r>
      <w:r w:rsidRPr="005B17D3">
        <w:instrText xml:space="preserve">" </w:instrText>
      </w:r>
      <w:r w:rsidRPr="005B17D3">
        <w:fldChar w:fldCharType="end"/>
      </w:r>
      <w:r w:rsidRPr="005B17D3">
        <w:t xml:space="preserve"> verified the eligibility</w:t>
      </w:r>
      <w:r w:rsidRPr="005B17D3">
        <w:fldChar w:fldCharType="begin"/>
      </w:r>
      <w:r w:rsidRPr="005B17D3">
        <w:instrText xml:space="preserve"> XE "</w:instrText>
      </w:r>
      <w:r w:rsidRPr="005B17D3">
        <w:rPr>
          <w:rFonts w:cs="Arial"/>
        </w:rPr>
        <w:instrText>Eligibility</w:instrText>
      </w:r>
      <w:r w:rsidRPr="005B17D3">
        <w:instrText xml:space="preserve">" </w:instrText>
      </w:r>
      <w:r w:rsidRPr="005B17D3">
        <w:fldChar w:fldCharType="end"/>
      </w:r>
      <w:r w:rsidRPr="005B17D3">
        <w:t xml:space="preserve"> of the applicant. </w:t>
      </w:r>
    </w:p>
    <w:p w14:paraId="2FA9C15D" w14:textId="77777777" w:rsidR="00BE52CE" w:rsidRPr="005B17D3" w:rsidRDefault="00BE52CE" w:rsidP="00EF3896">
      <w:pPr>
        <w:pStyle w:val="NumberedList"/>
      </w:pPr>
      <w:r w:rsidRPr="005B17D3">
        <w:t>Example may be “DD-214</w:t>
      </w:r>
      <w:r w:rsidRPr="005B17D3">
        <w:fldChar w:fldCharType="begin"/>
      </w:r>
      <w:r w:rsidRPr="005B17D3">
        <w:instrText xml:space="preserve"> XE "DD-214" </w:instrText>
      </w:r>
      <w:r w:rsidRPr="005B17D3">
        <w:fldChar w:fldCharType="end"/>
      </w:r>
      <w:r w:rsidRPr="005B17D3">
        <w:t xml:space="preserve"> at 644.” etc.</w:t>
      </w:r>
    </w:p>
    <w:p w14:paraId="1E6BC80E" w14:textId="77777777" w:rsidR="00BE52CE" w:rsidRPr="005B17D3" w:rsidRDefault="00BE52CE" w:rsidP="00EF3896">
      <w:pPr>
        <w:pStyle w:val="NumberedList"/>
      </w:pPr>
      <w:r w:rsidRPr="005B17D3">
        <w:t>Enter a date</w:t>
      </w:r>
      <w:r w:rsidRPr="005B17D3">
        <w:fldChar w:fldCharType="begin"/>
      </w:r>
      <w:r w:rsidRPr="005B17D3">
        <w:instrText xml:space="preserve"> XE "</w:instrText>
      </w:r>
      <w:r w:rsidRPr="005B17D3">
        <w:rPr>
          <w:iCs/>
        </w:rPr>
        <w:instrText>Date:</w:instrText>
      </w:r>
      <w:r w:rsidRPr="005B17D3">
        <w:instrText xml:space="preserve">Ineligible" </w:instrText>
      </w:r>
      <w:r w:rsidRPr="005B17D3">
        <w:fldChar w:fldCharType="end"/>
      </w:r>
      <w:r w:rsidRPr="005B17D3">
        <w:t xml:space="preserve"> in the </w:t>
      </w:r>
      <w:r w:rsidRPr="005B17D3">
        <w:rPr>
          <w:i/>
          <w:iCs/>
        </w:rPr>
        <w:t>Ineligible</w:t>
      </w:r>
      <w:r w:rsidRPr="005B17D3">
        <w:rPr>
          <w:i/>
          <w:iCs/>
        </w:rPr>
        <w:fldChar w:fldCharType="begin"/>
      </w:r>
      <w:r w:rsidRPr="005B17D3">
        <w:instrText xml:space="preserve"> XE "</w:instrText>
      </w:r>
      <w:r w:rsidRPr="005B17D3">
        <w:rPr>
          <w:iCs/>
        </w:rPr>
        <w:instrText>Ineligible:</w:instrText>
      </w:r>
      <w:r w:rsidRPr="005B17D3">
        <w:instrText xml:space="preserve">Date" </w:instrText>
      </w:r>
      <w:r w:rsidRPr="005B17D3">
        <w:rPr>
          <w:i/>
          <w:iCs/>
        </w:rPr>
        <w:fldChar w:fldCharType="end"/>
      </w:r>
      <w:r w:rsidRPr="005B17D3">
        <w:rPr>
          <w:i/>
          <w:iCs/>
        </w:rPr>
        <w:t xml:space="preserve"> </w:t>
      </w:r>
      <w:r w:rsidRPr="005B17D3">
        <w:rPr>
          <w:b/>
          <w:i/>
          <w:iCs/>
        </w:rPr>
        <w:t>Date</w:t>
      </w:r>
      <w:r w:rsidRPr="005B17D3">
        <w:rPr>
          <w:b/>
        </w:rPr>
        <w:t xml:space="preserve"> </w:t>
      </w:r>
      <w:r w:rsidRPr="005B17D3">
        <w:t>field.</w:t>
      </w:r>
    </w:p>
    <w:p w14:paraId="27E68E90" w14:textId="77777777" w:rsidR="00BE52CE" w:rsidRPr="005B17D3" w:rsidRDefault="00BE52CE" w:rsidP="00EF3896">
      <w:pPr>
        <w:pStyle w:val="NumberedList"/>
      </w:pPr>
      <w:r w:rsidRPr="005B17D3">
        <w:t xml:space="preserve">Enter a reason in the </w:t>
      </w:r>
      <w:r w:rsidRPr="005B17D3">
        <w:rPr>
          <w:i/>
          <w:iCs/>
        </w:rPr>
        <w:t>Ineligible</w:t>
      </w:r>
      <w:r w:rsidRPr="005B17D3">
        <w:rPr>
          <w:i/>
          <w:iCs/>
        </w:rPr>
        <w:fldChar w:fldCharType="begin"/>
      </w:r>
      <w:r w:rsidRPr="005B17D3">
        <w:instrText xml:space="preserve"> XE "</w:instrText>
      </w:r>
      <w:r w:rsidRPr="005B17D3">
        <w:rPr>
          <w:iCs/>
        </w:rPr>
        <w:instrText>Ineligible:</w:instrText>
      </w:r>
      <w:r w:rsidRPr="005B17D3">
        <w:instrText xml:space="preserve">Reason" </w:instrText>
      </w:r>
      <w:r w:rsidRPr="005B17D3">
        <w:rPr>
          <w:i/>
          <w:iCs/>
        </w:rPr>
        <w:fldChar w:fldCharType="end"/>
      </w:r>
      <w:r w:rsidRPr="005B17D3">
        <w:rPr>
          <w:i/>
          <w:iCs/>
        </w:rPr>
        <w:t xml:space="preserve"> </w:t>
      </w:r>
      <w:r w:rsidRPr="005B17D3">
        <w:rPr>
          <w:b/>
          <w:i/>
          <w:iCs/>
        </w:rPr>
        <w:t>Reason</w:t>
      </w:r>
      <w:r w:rsidRPr="005B17D3">
        <w:t xml:space="preserve"> field.</w:t>
      </w:r>
    </w:p>
    <w:p w14:paraId="52F7FD1C" w14:textId="77777777" w:rsidR="00BE52CE" w:rsidRPr="005B17D3" w:rsidRDefault="00BE52CE" w:rsidP="00474E83">
      <w:pPr>
        <w:pStyle w:val="NoteLightbulb"/>
      </w:pPr>
      <w:r w:rsidRPr="005B17D3">
        <w:rPr>
          <w:b/>
        </w:rPr>
        <w:t>Note</w:t>
      </w:r>
      <w:r w:rsidRPr="005B17D3">
        <w:t xml:space="preserve">: This field is required when there is an </w:t>
      </w:r>
      <w:r w:rsidRPr="005B17D3">
        <w:rPr>
          <w:i/>
        </w:rPr>
        <w:t>Ineligible</w:t>
      </w:r>
      <w:r w:rsidRPr="005B17D3">
        <w:rPr>
          <w:i/>
        </w:rPr>
        <w:fldChar w:fldCharType="begin"/>
      </w:r>
      <w:r w:rsidRPr="005B17D3">
        <w:rPr>
          <w:i/>
        </w:rPr>
        <w:instrText xml:space="preserve"> XE "</w:instrText>
      </w:r>
      <w:r w:rsidRPr="005B17D3">
        <w:rPr>
          <w:rFonts w:cs="Arial"/>
          <w:bCs/>
          <w:i/>
        </w:rPr>
        <w:instrText>Eligibility:</w:instrText>
      </w:r>
      <w:r w:rsidRPr="005B17D3">
        <w:rPr>
          <w:i/>
        </w:rPr>
        <w:instrText>Date</w:instrText>
      </w:r>
      <w:r w:rsidRPr="005B17D3">
        <w:rPr>
          <w:i/>
        </w:rPr>
        <w:fldChar w:fldCharType="begin"/>
      </w:r>
      <w:r w:rsidRPr="005B17D3">
        <w:rPr>
          <w:i/>
        </w:rPr>
        <w:instrText xml:space="preserve"> XE "</w:instrText>
      </w:r>
      <w:r w:rsidRPr="005B17D3">
        <w:rPr>
          <w:i/>
          <w:iCs/>
        </w:rPr>
        <w:instrText>Date:</w:instrText>
      </w:r>
      <w:r w:rsidRPr="005B17D3">
        <w:rPr>
          <w:i/>
        </w:rPr>
        <w:instrText xml:space="preserve">Eligible" </w:instrText>
      </w:r>
      <w:r w:rsidRPr="005B17D3">
        <w:rPr>
          <w:i/>
        </w:rPr>
        <w:fldChar w:fldCharType="end"/>
      </w:r>
      <w:r w:rsidRPr="005B17D3">
        <w:rPr>
          <w:i/>
        </w:rPr>
        <w:instrText xml:space="preserve">" </w:instrText>
      </w:r>
      <w:r w:rsidRPr="005B17D3">
        <w:rPr>
          <w:i/>
        </w:rPr>
        <w:fldChar w:fldCharType="end"/>
      </w:r>
      <w:r w:rsidRPr="005B17D3">
        <w:rPr>
          <w:i/>
        </w:rPr>
        <w:t xml:space="preserve"> Date</w:t>
      </w:r>
      <w:r w:rsidRPr="005B17D3">
        <w:t xml:space="preserve"> entered. Example would be “DVA per VARO.”</w:t>
      </w:r>
    </w:p>
    <w:p w14:paraId="0EB5EA00" w14:textId="77777777" w:rsidR="00BE52CE" w:rsidRPr="005B17D3" w:rsidRDefault="00BE52CE" w:rsidP="00EF3896">
      <w:pPr>
        <w:pStyle w:val="NumberedList"/>
      </w:pPr>
      <w:r w:rsidRPr="005B17D3">
        <w:t xml:space="preserve">If available, enter the VARO station number and the date of decision in the </w:t>
      </w:r>
      <w:r w:rsidRPr="005B17D3">
        <w:rPr>
          <w:i/>
          <w:iCs/>
        </w:rPr>
        <w:t>Ineligible</w:t>
      </w:r>
      <w:r w:rsidRPr="005B17D3">
        <w:rPr>
          <w:i/>
          <w:iCs/>
        </w:rPr>
        <w:fldChar w:fldCharType="begin"/>
      </w:r>
      <w:r w:rsidRPr="005B17D3">
        <w:instrText xml:space="preserve"> XE "</w:instrText>
      </w:r>
      <w:r w:rsidRPr="005B17D3">
        <w:rPr>
          <w:iCs/>
        </w:rPr>
        <w:instrText>Ineligible:</w:instrText>
      </w:r>
      <w:r w:rsidRPr="005B17D3">
        <w:instrText xml:space="preserve">VARO Decision" </w:instrText>
      </w:r>
      <w:r w:rsidRPr="005B17D3">
        <w:rPr>
          <w:i/>
          <w:iCs/>
        </w:rPr>
        <w:fldChar w:fldCharType="end"/>
      </w:r>
      <w:r w:rsidRPr="005B17D3">
        <w:rPr>
          <w:i/>
          <w:iCs/>
        </w:rPr>
        <w:t xml:space="preserve"> </w:t>
      </w:r>
      <w:r w:rsidRPr="005B17D3">
        <w:rPr>
          <w:b/>
          <w:i/>
          <w:iCs/>
        </w:rPr>
        <w:t>VARO Decision</w:t>
      </w:r>
      <w:r w:rsidRPr="005B17D3">
        <w:t xml:space="preserve"> field.</w:t>
      </w:r>
    </w:p>
    <w:p w14:paraId="73DEB8C5" w14:textId="77777777" w:rsidR="00BE52CE" w:rsidRPr="005B17D3" w:rsidRDefault="00BE52CE" w:rsidP="00474E83">
      <w:pPr>
        <w:pStyle w:val="NoteLightbulb"/>
      </w:pPr>
      <w:r w:rsidRPr="005B17D3">
        <w:rPr>
          <w:b/>
        </w:rPr>
        <w:t>Note</w:t>
      </w:r>
      <w:r w:rsidRPr="005B17D3">
        <w:t xml:space="preserve">: This field is required if an </w:t>
      </w:r>
      <w:r w:rsidRPr="005B17D3">
        <w:rPr>
          <w:i/>
          <w:iCs/>
        </w:rPr>
        <w:t>Ineligible</w:t>
      </w:r>
      <w:r w:rsidRPr="005B17D3">
        <w:rPr>
          <w:i/>
          <w:iCs/>
        </w:rPr>
        <w:fldChar w:fldCharType="begin"/>
      </w:r>
      <w:r w:rsidRPr="005B17D3">
        <w:instrText xml:space="preserve"> XE "</w:instrText>
      </w:r>
      <w:r w:rsidRPr="005B17D3">
        <w:rPr>
          <w:iCs/>
        </w:rPr>
        <w:instrText>Ineligible:</w:instrText>
      </w:r>
      <w:r w:rsidRPr="005B17D3">
        <w:instrText xml:space="preserve">Date" </w:instrText>
      </w:r>
      <w:r w:rsidRPr="005B17D3">
        <w:rPr>
          <w:i/>
          <w:iCs/>
        </w:rPr>
        <w:fldChar w:fldCharType="end"/>
      </w:r>
      <w:r w:rsidRPr="005B17D3">
        <w:rPr>
          <w:i/>
          <w:iCs/>
        </w:rPr>
        <w:t xml:space="preserve"> Date</w:t>
      </w:r>
      <w:r w:rsidRPr="005B17D3">
        <w:rPr>
          <w:i/>
          <w:iCs/>
        </w:rPr>
        <w:fldChar w:fldCharType="begin"/>
      </w:r>
      <w:r w:rsidRPr="005B17D3">
        <w:instrText xml:space="preserve"> XE "</w:instrText>
      </w:r>
      <w:r w:rsidRPr="005B17D3">
        <w:rPr>
          <w:iCs/>
        </w:rPr>
        <w:instrText>Date:</w:instrText>
      </w:r>
      <w:r w:rsidRPr="005B17D3">
        <w:instrText xml:space="preserve">Ineligible" </w:instrText>
      </w:r>
      <w:r w:rsidRPr="005B17D3">
        <w:rPr>
          <w:i/>
          <w:iCs/>
        </w:rPr>
        <w:fldChar w:fldCharType="end"/>
      </w:r>
      <w:r w:rsidRPr="005B17D3">
        <w:t xml:space="preserve"> is entered.</w:t>
      </w:r>
    </w:p>
    <w:p w14:paraId="4263554D" w14:textId="77777777" w:rsidR="00BE52CE" w:rsidRPr="005B17D3" w:rsidRDefault="00BE52CE" w:rsidP="00EF3896">
      <w:pPr>
        <w:pStyle w:val="NumberedList"/>
      </w:pPr>
      <w:r w:rsidRPr="005B17D3">
        <w:t xml:space="preserve">To view the impact the updates would make without committing the changes, click the </w:t>
      </w:r>
      <w:r w:rsidRPr="005B17D3">
        <w:rPr>
          <w:b/>
          <w:i/>
        </w:rPr>
        <w:t>Review Impact</w:t>
      </w:r>
      <w:r w:rsidRPr="005B17D3">
        <w:t xml:space="preserve"> button.  If the </w:t>
      </w:r>
      <w:r w:rsidRPr="005B17D3">
        <w:rPr>
          <w:b/>
          <w:i/>
        </w:rPr>
        <w:t>Accept Changes</w:t>
      </w:r>
      <w:r w:rsidRPr="005B17D3">
        <w:t xml:space="preserve"> button is clicked, the </w:t>
      </w:r>
      <w:r w:rsidRPr="005B17D3">
        <w:rPr>
          <w:i/>
        </w:rPr>
        <w:t>Enrollment Status</w:t>
      </w:r>
      <w:r w:rsidRPr="005B17D3">
        <w:t xml:space="preserve"> on the yellow quick status bar will display </w:t>
      </w:r>
      <w:r w:rsidRPr="005B17D3">
        <w:rPr>
          <w:b/>
        </w:rPr>
        <w:t>NOT ELIGIBLE</w:t>
      </w:r>
      <w:r w:rsidRPr="005B17D3">
        <w:t>.</w:t>
      </w:r>
    </w:p>
    <w:p w14:paraId="77CC4F00" w14:textId="77777777" w:rsidR="00BE52CE" w:rsidRPr="005B17D3" w:rsidRDefault="00BE52CE" w:rsidP="00474E83">
      <w:pPr>
        <w:pStyle w:val="NoteLightbulb"/>
      </w:pPr>
      <w:r w:rsidRPr="005B17D3">
        <w:rPr>
          <w:b/>
        </w:rPr>
        <w:t>Note</w:t>
      </w:r>
      <w:r w:rsidRPr="005B17D3">
        <w:t xml:space="preserve">: From the </w:t>
      </w:r>
      <w:r w:rsidRPr="005B17D3">
        <w:rPr>
          <w:b/>
        </w:rPr>
        <w:t>Eligibility</w:t>
      </w:r>
      <w:r w:rsidRPr="005B17D3">
        <w:rPr>
          <w:b/>
        </w:rPr>
        <w:fldChar w:fldCharType="begin"/>
      </w:r>
      <w:r w:rsidRPr="005B17D3">
        <w:rPr>
          <w:b/>
        </w:rPr>
        <w:instrText xml:space="preserve"> XE "Eligibility:Edit Review Page" </w:instrText>
      </w:r>
      <w:r w:rsidRPr="005B17D3">
        <w:rPr>
          <w:b/>
        </w:rPr>
        <w:fldChar w:fldCharType="end"/>
      </w:r>
      <w:r w:rsidRPr="005B17D3">
        <w:rPr>
          <w:b/>
        </w:rPr>
        <w:t xml:space="preserve"> Edit Review Page</w:t>
      </w:r>
      <w:r w:rsidRPr="005B17D3">
        <w:t xml:space="preserve">, you can see the </w:t>
      </w:r>
      <w:r w:rsidRPr="005B17D3">
        <w:rPr>
          <w:i/>
        </w:rPr>
        <w:t>Current Status</w:t>
      </w:r>
      <w:r w:rsidRPr="005B17D3">
        <w:t xml:space="preserve"> and the </w:t>
      </w:r>
      <w:r w:rsidRPr="005B17D3">
        <w:rPr>
          <w:i/>
        </w:rPr>
        <w:t>Proposed Status</w:t>
      </w:r>
      <w:r w:rsidRPr="005B17D3">
        <w:t xml:space="preserve">. If the changes look OK, you can click the </w:t>
      </w:r>
      <w:r w:rsidRPr="005B17D3">
        <w:rPr>
          <w:b/>
        </w:rPr>
        <w:t>Accept Changes</w:t>
      </w:r>
      <w:r w:rsidRPr="005B17D3">
        <w:t xml:space="preserve"> button to accept the changes. Otherwise, click the </w:t>
      </w:r>
      <w:r w:rsidRPr="005B17D3">
        <w:rPr>
          <w:b/>
          <w:i/>
        </w:rPr>
        <w:t>Discard Changes</w:t>
      </w:r>
      <w:r w:rsidRPr="005B17D3">
        <w:t xml:space="preserve"> button to cancel the changes and start over if desired</w:t>
      </w:r>
    </w:p>
    <w:p w14:paraId="73FF9FA5" w14:textId="77777777" w:rsidR="00BE52CE" w:rsidRPr="005B17D3" w:rsidRDefault="00BE52CE" w:rsidP="00EF3896">
      <w:pPr>
        <w:pStyle w:val="ScreenField"/>
      </w:pPr>
    </w:p>
    <w:p w14:paraId="309C6578" w14:textId="77777777" w:rsidR="00BE52CE" w:rsidRPr="005B17D3" w:rsidRDefault="00BE52CE" w:rsidP="00EF3896">
      <w:pPr>
        <w:pStyle w:val="ProcedureTitle"/>
      </w:pPr>
      <w:r w:rsidRPr="005B17D3">
        <w:t>…Change a beneficiary's Eligibility</w:t>
      </w:r>
      <w:r w:rsidRPr="005B17D3">
        <w:fldChar w:fldCharType="begin"/>
      </w:r>
      <w:r w:rsidRPr="005B17D3">
        <w:instrText xml:space="preserve"> XE "Eligibility:Status" </w:instrText>
      </w:r>
      <w:r w:rsidRPr="005B17D3">
        <w:fldChar w:fldCharType="end"/>
      </w:r>
      <w:r w:rsidRPr="005B17D3">
        <w:t xml:space="preserve"> Status from Ineligible to Eligible?</w:t>
      </w:r>
    </w:p>
    <w:p w14:paraId="7AED6F0D" w14:textId="77777777" w:rsidR="00BE52CE" w:rsidRPr="005B17D3" w:rsidRDefault="00BE52CE" w:rsidP="00EF3896">
      <w:pPr>
        <w:pStyle w:val="BodyText2"/>
      </w:pPr>
      <w:r w:rsidRPr="005B17D3">
        <w:rPr>
          <w:b/>
        </w:rPr>
        <w:fldChar w:fldCharType="begin"/>
      </w:r>
      <w:r w:rsidRPr="005B17D3">
        <w:instrText xml:space="preserve"> XE "How do I ...:change a beneficiary’s Eligibility Status from Ineligible to Eligible?" </w:instrText>
      </w:r>
      <w:r w:rsidRPr="005B17D3">
        <w:rPr>
          <w:b/>
        </w:rPr>
        <w:fldChar w:fldCharType="end"/>
      </w:r>
      <w:r w:rsidRPr="005B17D3">
        <w:t>In this scenario we're going to change a beneficiary's Eligibility Status from Ineligible</w:t>
      </w:r>
      <w:r w:rsidRPr="005B17D3">
        <w:fldChar w:fldCharType="begin"/>
      </w:r>
      <w:r w:rsidRPr="005B17D3">
        <w:instrText xml:space="preserve"> XE "Ineligible:Changing Eligibility Status from Ineligible to" </w:instrText>
      </w:r>
      <w:r w:rsidRPr="005B17D3">
        <w:fldChar w:fldCharType="end"/>
      </w:r>
      <w:r w:rsidRPr="005B17D3">
        <w:t xml:space="preserve"> to Eligible.</w:t>
      </w:r>
    </w:p>
    <w:p w14:paraId="01CA4A5A" w14:textId="77777777" w:rsidR="00BE52CE" w:rsidRPr="005B17D3" w:rsidRDefault="00BE52CE" w:rsidP="00884662">
      <w:pPr>
        <w:pStyle w:val="NumberedList"/>
        <w:numPr>
          <w:ilvl w:val="0"/>
          <w:numId w:val="198"/>
        </w:numPr>
      </w:pPr>
      <w:r w:rsidRPr="005B17D3">
        <w:t>Log into the system by entering VA authentication credentials at the single sign-on portal</w:t>
      </w:r>
      <w:r w:rsidRPr="005B17D3" w:rsidDel="0096644C">
        <w:rPr>
          <w:i/>
          <w:iCs/>
        </w:rPr>
        <w:t xml:space="preserve"> </w:t>
      </w:r>
      <w:r w:rsidRPr="005B17D3">
        <w:t xml:space="preserve">and checking the </w:t>
      </w:r>
      <w:r w:rsidRPr="005B17D3">
        <w:rPr>
          <w:i/>
          <w:iCs/>
        </w:rPr>
        <w:t>Accept Agreement</w:t>
      </w:r>
      <w:r w:rsidRPr="005B17D3">
        <w:rPr>
          <w:i/>
          <w:iCs/>
        </w:rPr>
        <w:fldChar w:fldCharType="begin"/>
      </w:r>
      <w:r w:rsidRPr="005B17D3">
        <w:rPr>
          <w:i/>
          <w:iCs/>
        </w:rPr>
        <w:instrText xml:space="preserve"> XE "Accept:Agreement" </w:instrText>
      </w:r>
      <w:r w:rsidRPr="005B17D3">
        <w:rPr>
          <w:i/>
          <w:iCs/>
        </w:rPr>
        <w:fldChar w:fldCharType="end"/>
      </w:r>
      <w:r w:rsidRPr="005B17D3">
        <w:t xml:space="preserve"> checkbox on the ES entry page</w:t>
      </w:r>
      <w:r w:rsidRPr="005B17D3">
        <w:fldChar w:fldCharType="begin"/>
      </w:r>
      <w:r w:rsidRPr="005B17D3">
        <w:instrText xml:space="preserve"> XE "</w:instrText>
      </w:r>
      <w:r w:rsidRPr="005B17D3">
        <w:rPr>
          <w:iCs/>
        </w:rPr>
        <w:instrText>Agreement:checkbox</w:instrText>
      </w:r>
      <w:r w:rsidRPr="005B17D3">
        <w:instrText xml:space="preserve">" </w:instrText>
      </w:r>
      <w:r w:rsidRPr="005B17D3">
        <w:fldChar w:fldCharType="end"/>
      </w:r>
      <w:r w:rsidRPr="005B17D3">
        <w:t>.</w:t>
      </w:r>
    </w:p>
    <w:p w14:paraId="4892FF4A" w14:textId="77777777" w:rsidR="00BE52CE" w:rsidRPr="005B17D3" w:rsidRDefault="00BE52CE" w:rsidP="00EF3896">
      <w:pPr>
        <w:pStyle w:val="NumberedList"/>
      </w:pPr>
      <w:r w:rsidRPr="005B17D3">
        <w:t xml:space="preserve">From the </w:t>
      </w:r>
      <w:r w:rsidRPr="005B17D3">
        <w:rPr>
          <w:i/>
          <w:iCs/>
        </w:rPr>
        <w:t>Person Search</w:t>
      </w:r>
      <w:r w:rsidRPr="005B17D3">
        <w:rPr>
          <w:i/>
          <w:iCs/>
        </w:rPr>
        <w:fldChar w:fldCharType="begin"/>
      </w:r>
      <w:r w:rsidRPr="005B17D3">
        <w:instrText xml:space="preserve"> XE "</w:instrText>
      </w:r>
      <w:r w:rsidRPr="005B17D3">
        <w:rPr>
          <w:iCs/>
        </w:rPr>
        <w:instrText>Person Search</w:instrText>
      </w:r>
      <w:r w:rsidRPr="005B17D3">
        <w:instrText xml:space="preserve">" </w:instrText>
      </w:r>
      <w:r w:rsidRPr="005B17D3">
        <w:rPr>
          <w:i/>
          <w:iCs/>
        </w:rPr>
        <w:fldChar w:fldCharType="end"/>
      </w:r>
      <w:r w:rsidRPr="005B17D3">
        <w:rPr>
          <w:i/>
          <w:iCs/>
        </w:rPr>
        <w:fldChar w:fldCharType="begin"/>
      </w:r>
      <w:r w:rsidRPr="005B17D3">
        <w:instrText xml:space="preserve"> XE "</w:instrText>
      </w:r>
      <w:r w:rsidRPr="005B17D3">
        <w:rPr>
          <w:i/>
          <w:iCs/>
        </w:rPr>
        <w:instrText>Search</w:instrText>
      </w:r>
      <w:r w:rsidRPr="005B17D3">
        <w:rPr>
          <w:iCs/>
        </w:rPr>
        <w:instrText>:</w:instrText>
      </w:r>
      <w:r w:rsidRPr="005B17D3">
        <w:rPr>
          <w:i/>
        </w:rPr>
        <w:instrText>Person</w:instrText>
      </w:r>
      <w:r w:rsidRPr="005B17D3">
        <w:instrText xml:space="preserve"> screen" </w:instrText>
      </w:r>
      <w:r w:rsidRPr="005B17D3">
        <w:rPr>
          <w:i/>
          <w:iCs/>
        </w:rPr>
        <w:fldChar w:fldCharType="end"/>
      </w:r>
      <w:r w:rsidRPr="005B17D3">
        <w:t xml:space="preserve"> screen, enter either an </w:t>
      </w:r>
      <w:r w:rsidRPr="005B17D3">
        <w:rPr>
          <w:i/>
          <w:iCs/>
        </w:rPr>
        <w:t>SSN</w:t>
      </w:r>
      <w:r w:rsidRPr="005B17D3">
        <w:rPr>
          <w:i/>
          <w:iCs/>
        </w:rPr>
        <w:fldChar w:fldCharType="begin"/>
      </w:r>
      <w:r w:rsidRPr="005B17D3">
        <w:instrText xml:space="preserve"> XE "SSN" </w:instrText>
      </w:r>
      <w:r w:rsidRPr="005B17D3">
        <w:rPr>
          <w:i/>
          <w:iCs/>
        </w:rPr>
        <w:fldChar w:fldCharType="end"/>
      </w:r>
      <w:r w:rsidRPr="005B17D3">
        <w:t xml:space="preserve">, or Full/short </w:t>
      </w:r>
      <w:r w:rsidRPr="005B17D3">
        <w:rPr>
          <w:i/>
          <w:iCs/>
        </w:rPr>
        <w:t>VPID</w:t>
      </w:r>
      <w:r w:rsidRPr="005B17D3">
        <w:rPr>
          <w:i/>
          <w:iCs/>
        </w:rPr>
        <w:fldChar w:fldCharType="begin"/>
      </w:r>
      <w:r w:rsidRPr="005B17D3">
        <w:instrText xml:space="preserve"> XE "</w:instrText>
      </w:r>
      <w:r w:rsidRPr="005B17D3">
        <w:rPr>
          <w:iCs/>
        </w:rPr>
        <w:instrText>VPID</w:instrText>
      </w:r>
      <w:r w:rsidRPr="005B17D3">
        <w:instrText xml:space="preserve">" </w:instrText>
      </w:r>
      <w:r w:rsidRPr="005B17D3">
        <w:rPr>
          <w:i/>
          <w:iCs/>
        </w:rPr>
        <w:fldChar w:fldCharType="end"/>
      </w:r>
      <w:r w:rsidRPr="005B17D3">
        <w:t xml:space="preserve"> only, and/or </w:t>
      </w:r>
      <w:r w:rsidRPr="005B17D3">
        <w:rPr>
          <w:i/>
          <w:iCs/>
        </w:rPr>
        <w:t>Last Name</w:t>
      </w:r>
      <w:r w:rsidRPr="005B17D3">
        <w:t xml:space="preserve"> and </w:t>
      </w:r>
      <w:r w:rsidRPr="005B17D3">
        <w:rPr>
          <w:i/>
          <w:iCs/>
        </w:rPr>
        <w:t>First Name</w:t>
      </w:r>
      <w:r w:rsidRPr="005B17D3">
        <w:t xml:space="preserve">, and/or </w:t>
      </w:r>
      <w:r w:rsidRPr="005B17D3">
        <w:rPr>
          <w:i/>
          <w:iCs/>
        </w:rPr>
        <w:t>Claim</w:t>
      </w:r>
      <w:r w:rsidRPr="005B17D3">
        <w:rPr>
          <w:i/>
          <w:iCs/>
        </w:rPr>
        <w:fldChar w:fldCharType="begin"/>
      </w:r>
      <w:r w:rsidRPr="005B17D3">
        <w:instrText xml:space="preserve"> XE "</w:instrText>
      </w:r>
      <w:r w:rsidRPr="005B17D3">
        <w:rPr>
          <w:iCs/>
        </w:rPr>
        <w:instrText>Claim:</w:instrText>
      </w:r>
      <w:r w:rsidRPr="005B17D3">
        <w:instrText xml:space="preserve">Folder Number" </w:instrText>
      </w:r>
      <w:r w:rsidRPr="005B17D3">
        <w:rPr>
          <w:i/>
          <w:iCs/>
        </w:rPr>
        <w:fldChar w:fldCharType="end"/>
      </w:r>
      <w:r w:rsidRPr="005B17D3">
        <w:rPr>
          <w:i/>
          <w:iCs/>
        </w:rPr>
        <w:t xml:space="preserve"> Folder Number</w:t>
      </w:r>
      <w:r w:rsidRPr="005B17D3">
        <w:t xml:space="preserve">, and/or </w:t>
      </w:r>
      <w:r w:rsidRPr="005B17D3">
        <w:rPr>
          <w:i/>
          <w:iCs/>
        </w:rPr>
        <w:t>Military</w:t>
      </w:r>
      <w:r w:rsidRPr="005B17D3">
        <w:rPr>
          <w:i/>
          <w:iCs/>
        </w:rPr>
        <w:fldChar w:fldCharType="begin"/>
      </w:r>
      <w:r w:rsidRPr="005B17D3">
        <w:instrText xml:space="preserve"> XE "</w:instrText>
      </w:r>
      <w:r w:rsidRPr="005B17D3">
        <w:rPr>
          <w:iCs/>
        </w:rPr>
        <w:instrText>Military:</w:instrText>
      </w:r>
      <w:r w:rsidRPr="005B17D3">
        <w:instrText xml:space="preserve">Service Number" </w:instrText>
      </w:r>
      <w:r w:rsidRPr="005B17D3">
        <w:rPr>
          <w:i/>
          <w:iCs/>
        </w:rPr>
        <w:fldChar w:fldCharType="end"/>
      </w:r>
      <w:r w:rsidRPr="005B17D3">
        <w:rPr>
          <w:i/>
          <w:iCs/>
        </w:rPr>
        <w:t xml:space="preserve"> Service Number</w:t>
      </w:r>
      <w:r w:rsidRPr="005B17D3">
        <w:t xml:space="preserve">, and/or </w:t>
      </w:r>
      <w:r w:rsidRPr="005B17D3">
        <w:rPr>
          <w:i/>
          <w:iCs/>
        </w:rPr>
        <w:t>Last Name</w:t>
      </w:r>
      <w:r w:rsidRPr="005B17D3">
        <w:t xml:space="preserve"> and </w:t>
      </w:r>
      <w:r w:rsidRPr="005B17D3">
        <w:rPr>
          <w:i/>
          <w:iCs/>
        </w:rPr>
        <w:t>DOB</w:t>
      </w:r>
      <w:r w:rsidRPr="005B17D3">
        <w:t xml:space="preserve">. When ready, click the </w:t>
      </w:r>
      <w:r w:rsidRPr="005B17D3">
        <w:rPr>
          <w:b/>
          <w:i/>
          <w:iCs/>
        </w:rPr>
        <w:t>Find</w:t>
      </w:r>
      <w:r w:rsidRPr="005B17D3">
        <w:t xml:space="preserve"> button to begin the search. If a match is made, the system displays the beneficiary </w:t>
      </w:r>
      <w:r w:rsidRPr="005B17D3">
        <w:rPr>
          <w:i/>
        </w:rPr>
        <w:t>Overview</w:t>
      </w:r>
      <w:r w:rsidRPr="005B17D3">
        <w:t xml:space="preserve"> screen. This screen gives the user an overview of the beneficiary's current information on file.</w:t>
      </w:r>
    </w:p>
    <w:p w14:paraId="4A589440" w14:textId="77777777" w:rsidR="00BE52CE" w:rsidRPr="005B17D3" w:rsidRDefault="00BE52CE" w:rsidP="00474E83">
      <w:pPr>
        <w:pStyle w:val="NoteLightbulb"/>
      </w:pPr>
      <w:r w:rsidRPr="005B17D3">
        <w:rPr>
          <w:b/>
        </w:rPr>
        <w:t>Note</w:t>
      </w:r>
      <w:r w:rsidRPr="005B17D3">
        <w:t xml:space="preserve">: The beneficiary’s </w:t>
      </w:r>
      <w:r w:rsidRPr="005B17D3">
        <w:rPr>
          <w:i/>
          <w:iCs/>
        </w:rPr>
        <w:t>Eligibility Status</w:t>
      </w:r>
      <w:r w:rsidRPr="005B17D3">
        <w:t xml:space="preserve"> is </w:t>
      </w:r>
      <w:r w:rsidRPr="005B17D3">
        <w:rPr>
          <w:b/>
          <w:bCs/>
        </w:rPr>
        <w:t>Verified</w:t>
      </w:r>
      <w:r w:rsidRPr="005B17D3">
        <w:t xml:space="preserve">. His </w:t>
      </w:r>
      <w:r w:rsidRPr="005B17D3">
        <w:rPr>
          <w:i/>
          <w:iCs/>
        </w:rPr>
        <w:t>Primary Eligibility</w:t>
      </w:r>
      <w:r w:rsidRPr="005B17D3">
        <w:rPr>
          <w:i/>
          <w:iCs/>
        </w:rPr>
        <w:fldChar w:fldCharType="begin"/>
      </w:r>
      <w:r w:rsidRPr="005B17D3">
        <w:instrText xml:space="preserve"> XE "</w:instrText>
      </w:r>
      <w:r w:rsidRPr="005B17D3">
        <w:rPr>
          <w:bCs/>
        </w:rPr>
        <w:instrText>Eligibility:</w:instrText>
      </w:r>
      <w:r w:rsidRPr="005B17D3">
        <w:instrText xml:space="preserve">Code" </w:instrText>
      </w:r>
      <w:r w:rsidRPr="005B17D3">
        <w:rPr>
          <w:i/>
          <w:iCs/>
        </w:rPr>
        <w:fldChar w:fldCharType="end"/>
      </w:r>
      <w:r w:rsidRPr="005B17D3">
        <w:rPr>
          <w:i/>
          <w:iCs/>
        </w:rPr>
        <w:t xml:space="preserve"> Code</w:t>
      </w:r>
      <w:r w:rsidRPr="005B17D3">
        <w:t xml:space="preserve"> is </w:t>
      </w:r>
      <w:r w:rsidRPr="005B17D3">
        <w:rPr>
          <w:b/>
          <w:bCs/>
        </w:rPr>
        <w:t>Humanitarian Emergency</w:t>
      </w:r>
      <w:r w:rsidRPr="005B17D3">
        <w:rPr>
          <w:b/>
          <w:bCs/>
        </w:rPr>
        <w:fldChar w:fldCharType="begin"/>
      </w:r>
      <w:r w:rsidRPr="005B17D3">
        <w:instrText xml:space="preserve"> XE "</w:instrText>
      </w:r>
      <w:r w:rsidRPr="005B17D3">
        <w:rPr>
          <w:bCs/>
        </w:rPr>
        <w:instrText>Humanitarian Emergency</w:instrText>
      </w:r>
      <w:r w:rsidRPr="005B17D3">
        <w:instrText xml:space="preserve">" </w:instrText>
      </w:r>
      <w:r w:rsidRPr="005B17D3">
        <w:rPr>
          <w:b/>
          <w:bCs/>
        </w:rPr>
        <w:fldChar w:fldCharType="end"/>
      </w:r>
      <w:r w:rsidRPr="005B17D3">
        <w:t xml:space="preserve">. Also note the beneficiary’s </w:t>
      </w:r>
      <w:r w:rsidRPr="005B17D3">
        <w:rPr>
          <w:i/>
          <w:iCs/>
        </w:rPr>
        <w:t>Enrollment</w:t>
      </w:r>
      <w:r w:rsidRPr="005B17D3">
        <w:rPr>
          <w:i/>
          <w:iCs/>
        </w:rPr>
        <w:fldChar w:fldCharType="begin"/>
      </w:r>
      <w:r w:rsidRPr="005B17D3">
        <w:instrText xml:space="preserve"> XE "Enrollment:Status" </w:instrText>
      </w:r>
      <w:r w:rsidRPr="005B17D3">
        <w:rPr>
          <w:i/>
          <w:iCs/>
        </w:rPr>
        <w:fldChar w:fldCharType="end"/>
      </w:r>
      <w:r w:rsidRPr="005B17D3">
        <w:rPr>
          <w:i/>
          <w:iCs/>
        </w:rPr>
        <w:t xml:space="preserve"> Status</w:t>
      </w:r>
      <w:r w:rsidRPr="005B17D3">
        <w:t xml:space="preserve"> is </w:t>
      </w:r>
      <w:r w:rsidRPr="005B17D3">
        <w:rPr>
          <w:b/>
          <w:bCs/>
        </w:rPr>
        <w:t>Not Eligible</w:t>
      </w:r>
      <w:r w:rsidRPr="005B17D3">
        <w:t>.</w:t>
      </w:r>
    </w:p>
    <w:p w14:paraId="433C27FA" w14:textId="77777777" w:rsidR="00BE52CE" w:rsidRPr="005B17D3" w:rsidRDefault="00BE52CE" w:rsidP="00EF3896">
      <w:pPr>
        <w:pStyle w:val="NumberedList"/>
        <w:rPr>
          <w:szCs w:val="20"/>
        </w:rPr>
      </w:pPr>
      <w:r w:rsidRPr="005B17D3">
        <w:t xml:space="preserve">From the </w:t>
      </w:r>
      <w:r w:rsidRPr="005B17D3">
        <w:rPr>
          <w:i/>
          <w:iCs/>
        </w:rPr>
        <w:t>Overview</w:t>
      </w:r>
      <w:r w:rsidRPr="005B17D3">
        <w:t xml:space="preserve"> screen cli</w:t>
      </w:r>
      <w:r w:rsidRPr="005B17D3">
        <w:rPr>
          <w:szCs w:val="20"/>
        </w:rPr>
        <w:t xml:space="preserve">ck the </w:t>
      </w:r>
      <w:r w:rsidRPr="005B17D3">
        <w:t>Update Current Eligibility</w:t>
      </w:r>
      <w:r w:rsidRPr="005B17D3">
        <w:fldChar w:fldCharType="begin"/>
      </w:r>
      <w:r w:rsidRPr="005B17D3">
        <w:rPr>
          <w:szCs w:val="20"/>
        </w:rPr>
        <w:instrText xml:space="preserve"> XE "Eligibility:link" </w:instrText>
      </w:r>
      <w:r w:rsidRPr="005B17D3">
        <w:fldChar w:fldCharType="end"/>
      </w:r>
      <w:r w:rsidRPr="005B17D3">
        <w:rPr>
          <w:szCs w:val="20"/>
        </w:rPr>
        <w:t xml:space="preserve"> link to display the </w:t>
      </w:r>
      <w:r w:rsidRPr="005B17D3">
        <w:t>Edit Current Eligibility</w:t>
      </w:r>
      <w:r w:rsidRPr="005B17D3">
        <w:rPr>
          <w:szCs w:val="20"/>
        </w:rPr>
        <w:t xml:space="preserve"> screen.</w:t>
      </w:r>
    </w:p>
    <w:p w14:paraId="75D67BA8" w14:textId="77777777" w:rsidR="00BE52CE" w:rsidRPr="005B17D3" w:rsidRDefault="00BE52CE" w:rsidP="00EF3896">
      <w:pPr>
        <w:pStyle w:val="NumberedList"/>
      </w:pPr>
      <w:r w:rsidRPr="005B17D3">
        <w:t xml:space="preserve">On the </w:t>
      </w:r>
      <w:r w:rsidRPr="005B17D3">
        <w:rPr>
          <w:i/>
          <w:iCs/>
        </w:rPr>
        <w:t>Edit Current Eligibility</w:t>
      </w:r>
      <w:r w:rsidRPr="005B17D3">
        <w:t xml:space="preserve"> screen, change</w:t>
      </w:r>
      <w:r w:rsidRPr="005B17D3">
        <w:fldChar w:fldCharType="begin"/>
      </w:r>
      <w:r w:rsidRPr="005B17D3">
        <w:instrText xml:space="preserve"> XE "Change:Veteran Indicator" </w:instrText>
      </w:r>
      <w:r w:rsidRPr="005B17D3">
        <w:fldChar w:fldCharType="end"/>
      </w:r>
      <w:r w:rsidRPr="005B17D3">
        <w:t xml:space="preserve"> the </w:t>
      </w:r>
      <w:r w:rsidRPr="005B17D3">
        <w:rPr>
          <w:i/>
          <w:iCs/>
        </w:rPr>
        <w:t>Veteran Indicator</w:t>
      </w:r>
      <w:r w:rsidRPr="005B17D3">
        <w:t xml:space="preserve"> to </w:t>
      </w:r>
      <w:r w:rsidRPr="005B17D3">
        <w:rPr>
          <w:b/>
        </w:rPr>
        <w:t>Yes</w:t>
      </w:r>
      <w:r w:rsidRPr="005B17D3">
        <w:t xml:space="preserve"> by clicking the </w:t>
      </w:r>
      <w:r w:rsidRPr="005B17D3">
        <w:rPr>
          <w:b/>
          <w:i/>
          <w:iCs/>
        </w:rPr>
        <w:t>CHANGE INDICATOR TO YES</w:t>
      </w:r>
      <w:r w:rsidRPr="005B17D3">
        <w:t xml:space="preserve"> button.</w:t>
      </w:r>
    </w:p>
    <w:p w14:paraId="4052D411" w14:textId="77777777" w:rsidR="00BE52CE" w:rsidRPr="005B17D3" w:rsidRDefault="00BE52CE" w:rsidP="00474E83">
      <w:pPr>
        <w:pStyle w:val="NoteLightbulb"/>
      </w:pPr>
      <w:r w:rsidRPr="005B17D3">
        <w:rPr>
          <w:b/>
        </w:rPr>
        <w:t>Note</w:t>
      </w:r>
      <w:r w:rsidRPr="005B17D3">
        <w:t xml:space="preserve">: Notice that </w:t>
      </w:r>
      <w:r w:rsidRPr="005B17D3">
        <w:rPr>
          <w:b/>
          <w:i/>
          <w:iCs/>
        </w:rPr>
        <w:t>Rated SC Disabilities</w:t>
      </w:r>
      <w:r w:rsidRPr="005B17D3">
        <w:t xml:space="preserve"> field is now available because the </w:t>
      </w:r>
      <w:r w:rsidRPr="005B17D3">
        <w:rPr>
          <w:i/>
          <w:iCs/>
        </w:rPr>
        <w:t>Veteran Indicator</w:t>
      </w:r>
      <w:r w:rsidRPr="005B17D3">
        <w:t xml:space="preserve"> has been changed to </w:t>
      </w:r>
      <w:r w:rsidRPr="005B17D3">
        <w:rPr>
          <w:b/>
          <w:bCs/>
        </w:rPr>
        <w:t>Yes</w:t>
      </w:r>
      <w:r w:rsidRPr="005B17D3">
        <w:t>.</w:t>
      </w:r>
    </w:p>
    <w:p w14:paraId="449E69B7" w14:textId="77777777" w:rsidR="00BE52CE" w:rsidRPr="005B17D3" w:rsidRDefault="00BE52CE" w:rsidP="00EF3896">
      <w:pPr>
        <w:pStyle w:val="NumberedList"/>
      </w:pPr>
      <w:r w:rsidRPr="005B17D3">
        <w:t xml:space="preserve">Leave the </w:t>
      </w:r>
      <w:r w:rsidRPr="005B17D3">
        <w:rPr>
          <w:i/>
          <w:iCs/>
        </w:rPr>
        <w:t>Eligibility Status</w:t>
      </w:r>
      <w:r w:rsidRPr="005B17D3">
        <w:t xml:space="preserve"> as </w:t>
      </w:r>
      <w:r w:rsidRPr="005B17D3">
        <w:rPr>
          <w:b/>
        </w:rPr>
        <w:t>Verified</w:t>
      </w:r>
      <w:r w:rsidRPr="005B17D3">
        <w:t>.</w:t>
      </w:r>
    </w:p>
    <w:p w14:paraId="0C4A6DA5" w14:textId="77777777" w:rsidR="00BE52CE" w:rsidRPr="005B17D3" w:rsidRDefault="00BE52CE" w:rsidP="00EF3896">
      <w:pPr>
        <w:pStyle w:val="NumberedList"/>
      </w:pPr>
      <w:r w:rsidRPr="005B17D3">
        <w:t xml:space="preserve">Enter an </w:t>
      </w:r>
      <w:r w:rsidRPr="005B17D3">
        <w:rPr>
          <w:i/>
          <w:iCs/>
        </w:rPr>
        <w:t>Eligibility</w:t>
      </w:r>
      <w:r w:rsidRPr="005B17D3">
        <w:rPr>
          <w:i/>
          <w:iCs/>
        </w:rPr>
        <w:fldChar w:fldCharType="begin"/>
      </w:r>
      <w:r w:rsidRPr="005B17D3">
        <w:instrText xml:space="preserve"> XE "Eligibility:Status Date" </w:instrText>
      </w:r>
      <w:r w:rsidRPr="005B17D3">
        <w:rPr>
          <w:i/>
          <w:iCs/>
        </w:rPr>
        <w:fldChar w:fldCharType="end"/>
      </w:r>
      <w:r w:rsidRPr="005B17D3">
        <w:rPr>
          <w:i/>
          <w:iCs/>
        </w:rPr>
        <w:t xml:space="preserve"> Status Date</w:t>
      </w:r>
      <w:r w:rsidRPr="005B17D3">
        <w:rPr>
          <w:i/>
          <w:iCs/>
        </w:rPr>
        <w:fldChar w:fldCharType="begin"/>
      </w:r>
      <w:r w:rsidRPr="005B17D3">
        <w:instrText xml:space="preserve"> XE "</w:instrText>
      </w:r>
      <w:r w:rsidRPr="005B17D3">
        <w:rPr>
          <w:iCs/>
        </w:rPr>
        <w:instrText>Date:</w:instrText>
      </w:r>
      <w:r w:rsidRPr="005B17D3">
        <w:instrText xml:space="preserve">Eligibility Status" </w:instrText>
      </w:r>
      <w:r w:rsidRPr="005B17D3">
        <w:rPr>
          <w:i/>
          <w:iCs/>
        </w:rPr>
        <w:fldChar w:fldCharType="end"/>
      </w:r>
      <w:r w:rsidRPr="005B17D3">
        <w:t>.</w:t>
      </w:r>
    </w:p>
    <w:p w14:paraId="1E5D1674" w14:textId="77777777" w:rsidR="00BE52CE" w:rsidRPr="005B17D3" w:rsidRDefault="00BE52CE" w:rsidP="00EF3896">
      <w:pPr>
        <w:pStyle w:val="NumberedList"/>
      </w:pPr>
      <w:r w:rsidRPr="005B17D3">
        <w:t>Enter an Eligibility Verification Method as appropriate.</w:t>
      </w:r>
    </w:p>
    <w:p w14:paraId="74332CDD" w14:textId="77777777" w:rsidR="00BE52CE" w:rsidRPr="005B17D3" w:rsidRDefault="00BE52CE" w:rsidP="00EF3896">
      <w:pPr>
        <w:pStyle w:val="NumberedList"/>
      </w:pPr>
      <w:r w:rsidRPr="005B17D3">
        <w:t>If there is a date in the Ineligible</w:t>
      </w:r>
      <w:r w:rsidRPr="005B17D3">
        <w:fldChar w:fldCharType="begin"/>
      </w:r>
      <w:r w:rsidRPr="005B17D3">
        <w:instrText xml:space="preserve"> XE "Ineligible:Date" </w:instrText>
      </w:r>
      <w:r w:rsidRPr="005B17D3">
        <w:fldChar w:fldCharType="end"/>
      </w:r>
      <w:r w:rsidRPr="005B17D3">
        <w:t xml:space="preserve"> </w:t>
      </w:r>
      <w:r w:rsidRPr="005B17D3">
        <w:rPr>
          <w:b/>
          <w:i/>
        </w:rPr>
        <w:t>Date</w:t>
      </w:r>
      <w:r w:rsidRPr="005B17D3">
        <w:t xml:space="preserve"> field, delete it.</w:t>
      </w:r>
    </w:p>
    <w:p w14:paraId="6A4D1A7C" w14:textId="77777777" w:rsidR="00BE52CE" w:rsidRPr="005B17D3" w:rsidRDefault="00BE52CE" w:rsidP="00884662">
      <w:pPr>
        <w:pStyle w:val="NoteLightbulb"/>
        <w:numPr>
          <w:ilvl w:val="0"/>
          <w:numId w:val="54"/>
        </w:numPr>
      </w:pPr>
      <w:r w:rsidRPr="005B17D3">
        <w:rPr>
          <w:b/>
        </w:rPr>
        <w:t>Note</w:t>
      </w:r>
      <w:r w:rsidRPr="005B17D3">
        <w:t xml:space="preserve">: Deleting an </w:t>
      </w:r>
      <w:r w:rsidRPr="005B17D3">
        <w:rPr>
          <w:i/>
          <w:iCs/>
        </w:rPr>
        <w:t>Ineligible</w:t>
      </w:r>
      <w:r w:rsidRPr="005B17D3">
        <w:rPr>
          <w:i/>
          <w:iCs/>
        </w:rPr>
        <w:fldChar w:fldCharType="begin"/>
      </w:r>
      <w:r w:rsidRPr="005B17D3">
        <w:instrText xml:space="preserve"> XE "</w:instrText>
      </w:r>
      <w:r w:rsidRPr="005B17D3">
        <w:rPr>
          <w:iCs/>
        </w:rPr>
        <w:instrText>Ineligible:</w:instrText>
      </w:r>
      <w:r w:rsidRPr="005B17D3">
        <w:instrText xml:space="preserve">Date" </w:instrText>
      </w:r>
      <w:r w:rsidRPr="005B17D3">
        <w:rPr>
          <w:i/>
          <w:iCs/>
        </w:rPr>
        <w:fldChar w:fldCharType="end"/>
      </w:r>
      <w:r w:rsidRPr="005B17D3">
        <w:rPr>
          <w:i/>
          <w:iCs/>
        </w:rPr>
        <w:t xml:space="preserve"> Date</w:t>
      </w:r>
      <w:r w:rsidRPr="005B17D3">
        <w:rPr>
          <w:i/>
          <w:iCs/>
        </w:rPr>
        <w:fldChar w:fldCharType="begin"/>
      </w:r>
      <w:r w:rsidRPr="005B17D3">
        <w:instrText xml:space="preserve"> XE "</w:instrText>
      </w:r>
      <w:r w:rsidRPr="005B17D3">
        <w:rPr>
          <w:iCs/>
        </w:rPr>
        <w:instrText>Date:</w:instrText>
      </w:r>
      <w:r w:rsidRPr="005B17D3">
        <w:instrText xml:space="preserve">Ineligible" </w:instrText>
      </w:r>
      <w:r w:rsidRPr="005B17D3">
        <w:rPr>
          <w:i/>
          <w:iCs/>
        </w:rPr>
        <w:fldChar w:fldCharType="end"/>
      </w:r>
      <w:r w:rsidRPr="005B17D3">
        <w:t xml:space="preserve"> will automatically delete the </w:t>
      </w:r>
      <w:r w:rsidRPr="005B17D3">
        <w:rPr>
          <w:i/>
          <w:iCs/>
        </w:rPr>
        <w:t>Ineligible</w:t>
      </w:r>
      <w:r w:rsidRPr="005B17D3">
        <w:rPr>
          <w:i/>
          <w:iCs/>
        </w:rPr>
        <w:fldChar w:fldCharType="begin"/>
      </w:r>
      <w:r w:rsidRPr="005B17D3">
        <w:instrText xml:space="preserve"> XE "</w:instrText>
      </w:r>
      <w:r w:rsidRPr="005B17D3">
        <w:rPr>
          <w:iCs/>
        </w:rPr>
        <w:instrText>Ineligible:</w:instrText>
      </w:r>
      <w:r w:rsidRPr="005B17D3">
        <w:instrText xml:space="preserve">Reason" </w:instrText>
      </w:r>
      <w:r w:rsidRPr="005B17D3">
        <w:rPr>
          <w:i/>
          <w:iCs/>
        </w:rPr>
        <w:fldChar w:fldCharType="end"/>
      </w:r>
      <w:r w:rsidRPr="005B17D3">
        <w:rPr>
          <w:i/>
          <w:iCs/>
        </w:rPr>
        <w:t xml:space="preserve"> Reason</w:t>
      </w:r>
      <w:r w:rsidRPr="005B17D3">
        <w:t xml:space="preserve"> and the </w:t>
      </w:r>
      <w:r w:rsidRPr="005B17D3">
        <w:rPr>
          <w:i/>
          <w:iCs/>
        </w:rPr>
        <w:t>Ineligible</w:t>
      </w:r>
      <w:r w:rsidRPr="005B17D3">
        <w:rPr>
          <w:i/>
          <w:iCs/>
        </w:rPr>
        <w:fldChar w:fldCharType="begin"/>
      </w:r>
      <w:r w:rsidRPr="005B17D3">
        <w:instrText xml:space="preserve"> XE "</w:instrText>
      </w:r>
      <w:r w:rsidRPr="005B17D3">
        <w:rPr>
          <w:iCs/>
        </w:rPr>
        <w:instrText>Ineligible:</w:instrText>
      </w:r>
      <w:r w:rsidRPr="005B17D3">
        <w:instrText xml:space="preserve">VARO Decision" </w:instrText>
      </w:r>
      <w:r w:rsidRPr="005B17D3">
        <w:rPr>
          <w:i/>
          <w:iCs/>
        </w:rPr>
        <w:fldChar w:fldCharType="end"/>
      </w:r>
      <w:r w:rsidRPr="005B17D3">
        <w:rPr>
          <w:i/>
          <w:iCs/>
        </w:rPr>
        <w:t xml:space="preserve"> </w:t>
      </w:r>
      <w:r w:rsidRPr="005B17D3">
        <w:rPr>
          <w:b/>
          <w:i/>
          <w:iCs/>
        </w:rPr>
        <w:t>VARO Decision</w:t>
      </w:r>
      <w:r w:rsidRPr="005B17D3">
        <w:t xml:space="preserve"> fields.</w:t>
      </w:r>
    </w:p>
    <w:p w14:paraId="2AFDFF29" w14:textId="77777777" w:rsidR="00BE52CE" w:rsidRPr="005B17D3" w:rsidRDefault="00BE52CE" w:rsidP="00EF3896">
      <w:pPr>
        <w:pStyle w:val="NumberedList"/>
      </w:pPr>
      <w:r w:rsidRPr="005B17D3">
        <w:t xml:space="preserve">To view the impact the updates would make without committing the changes, click the </w:t>
      </w:r>
      <w:r w:rsidRPr="005B17D3">
        <w:rPr>
          <w:b/>
          <w:i/>
          <w:iCs/>
        </w:rPr>
        <w:t>Review Impact</w:t>
      </w:r>
      <w:r w:rsidRPr="005B17D3">
        <w:t xml:space="preserve"> button. If the </w:t>
      </w:r>
      <w:r w:rsidRPr="005B17D3">
        <w:rPr>
          <w:b/>
          <w:i/>
        </w:rPr>
        <w:t>Accept Changes</w:t>
      </w:r>
      <w:r w:rsidRPr="005B17D3">
        <w:t xml:space="preserve"> button is clicked, the </w:t>
      </w:r>
      <w:r w:rsidRPr="005B17D3">
        <w:rPr>
          <w:i/>
        </w:rPr>
        <w:t>Enrollment</w:t>
      </w:r>
      <w:r w:rsidRPr="005B17D3">
        <w:rPr>
          <w:i/>
        </w:rPr>
        <w:fldChar w:fldCharType="begin"/>
      </w:r>
      <w:r w:rsidRPr="005B17D3">
        <w:rPr>
          <w:i/>
        </w:rPr>
        <w:instrText xml:space="preserve"> XE "Enrollment:Status" </w:instrText>
      </w:r>
      <w:r w:rsidRPr="005B17D3">
        <w:rPr>
          <w:i/>
        </w:rPr>
        <w:fldChar w:fldCharType="end"/>
      </w:r>
      <w:r w:rsidRPr="005B17D3">
        <w:rPr>
          <w:i/>
        </w:rPr>
        <w:t xml:space="preserve"> Status</w:t>
      </w:r>
      <w:r w:rsidRPr="005B17D3">
        <w:t xml:space="preserve"> on the yellow quick status bar will display </w:t>
      </w:r>
      <w:r w:rsidRPr="005B17D3">
        <w:rPr>
          <w:b/>
        </w:rPr>
        <w:t>PENDING</w:t>
      </w:r>
      <w:r w:rsidRPr="005B17D3">
        <w:t>. It’s pending because the beneficiary does not have a Means Test</w:t>
      </w:r>
      <w:r w:rsidRPr="005B17D3">
        <w:fldChar w:fldCharType="begin"/>
      </w:r>
      <w:r w:rsidRPr="005B17D3">
        <w:instrText xml:space="preserve"> XE "Means Test:on file" </w:instrText>
      </w:r>
      <w:r w:rsidRPr="005B17D3">
        <w:fldChar w:fldCharType="end"/>
      </w:r>
      <w:r w:rsidRPr="005B17D3">
        <w:t xml:space="preserve"> on file.</w:t>
      </w:r>
    </w:p>
    <w:p w14:paraId="6D3281E3" w14:textId="77777777" w:rsidR="00BE52CE" w:rsidRPr="005B17D3" w:rsidRDefault="00BE52CE" w:rsidP="00884662">
      <w:pPr>
        <w:pStyle w:val="NoteLightbulb"/>
        <w:numPr>
          <w:ilvl w:val="0"/>
          <w:numId w:val="54"/>
        </w:numPr>
      </w:pPr>
      <w:r w:rsidRPr="005B17D3">
        <w:rPr>
          <w:b/>
        </w:rPr>
        <w:t>Note</w:t>
      </w:r>
      <w:r w:rsidRPr="005B17D3">
        <w:t xml:space="preserve">: From the </w:t>
      </w:r>
      <w:r w:rsidRPr="005B17D3">
        <w:rPr>
          <w:i/>
          <w:iCs/>
        </w:rPr>
        <w:t>Eligibility Edit Review</w:t>
      </w:r>
      <w:r w:rsidRPr="005B17D3">
        <w:t xml:space="preserve"> screen, you can see the </w:t>
      </w:r>
      <w:r w:rsidRPr="005B17D3">
        <w:rPr>
          <w:i/>
          <w:iCs/>
        </w:rPr>
        <w:t>Current Status</w:t>
      </w:r>
      <w:r w:rsidRPr="005B17D3">
        <w:t xml:space="preserve"> and the </w:t>
      </w:r>
      <w:r w:rsidRPr="005B17D3">
        <w:rPr>
          <w:i/>
          <w:iCs/>
        </w:rPr>
        <w:t>Proposed Status</w:t>
      </w:r>
      <w:r w:rsidRPr="005B17D3">
        <w:t xml:space="preserve">. If the changes look OK, you may click the </w:t>
      </w:r>
      <w:r w:rsidRPr="005B17D3">
        <w:rPr>
          <w:b/>
          <w:bCs/>
          <w:i/>
          <w:iCs/>
        </w:rPr>
        <w:t>Accept Changes</w:t>
      </w:r>
      <w:r w:rsidRPr="005B17D3">
        <w:t xml:space="preserve"> button to accept the changes. Otherwise, click the </w:t>
      </w:r>
      <w:r w:rsidRPr="005B17D3">
        <w:rPr>
          <w:b/>
          <w:bCs/>
          <w:i/>
          <w:iCs/>
        </w:rPr>
        <w:t>Discard Changes</w:t>
      </w:r>
      <w:r w:rsidRPr="005B17D3">
        <w:t xml:space="preserve"> button to cancel the changes and start over if desired.</w:t>
      </w:r>
    </w:p>
    <w:p w14:paraId="45ADD1EF" w14:textId="77777777" w:rsidR="00BE52CE" w:rsidRPr="005B17D3" w:rsidRDefault="00BE52CE" w:rsidP="00EF3896"/>
    <w:p w14:paraId="385B8A07" w14:textId="77777777" w:rsidR="00BE52CE" w:rsidRPr="005B17D3" w:rsidRDefault="00BE52CE" w:rsidP="00EF3896">
      <w:pPr>
        <w:pStyle w:val="ProcedureTitle"/>
      </w:pPr>
      <w:r w:rsidRPr="005B17D3">
        <w:t>... Update a beneficiary's Ionized Radiation (Radiation Exposure Method)?</w:t>
      </w:r>
    </w:p>
    <w:p w14:paraId="2ACAFDF8" w14:textId="77777777" w:rsidR="00BE52CE" w:rsidRPr="005B17D3" w:rsidRDefault="00BE52CE" w:rsidP="00EF3896">
      <w:pPr>
        <w:pStyle w:val="BodyText2"/>
      </w:pPr>
      <w:r w:rsidRPr="005B17D3">
        <w:rPr>
          <w:b/>
        </w:rPr>
        <w:fldChar w:fldCharType="begin"/>
      </w:r>
      <w:r w:rsidRPr="005B17D3">
        <w:instrText xml:space="preserve"> XE "How do I ...:update a beneficiary’s Ionized Radiation (Radiation Exposure Method)?" </w:instrText>
      </w:r>
      <w:r w:rsidRPr="005B17D3">
        <w:rPr>
          <w:b/>
        </w:rPr>
        <w:fldChar w:fldCharType="end"/>
      </w:r>
      <w:r w:rsidRPr="005B17D3">
        <w:t>In this scenario we're going to update a beneficiary's Ionized Radiation (Radiation Exposure Method).</w:t>
      </w:r>
    </w:p>
    <w:p w14:paraId="487DDB40" w14:textId="77777777" w:rsidR="00BE52CE" w:rsidRPr="005B17D3" w:rsidRDefault="00BE52CE" w:rsidP="00884662">
      <w:pPr>
        <w:pStyle w:val="NumberedList"/>
        <w:numPr>
          <w:ilvl w:val="0"/>
          <w:numId w:val="197"/>
        </w:numPr>
      </w:pPr>
      <w:r w:rsidRPr="005B17D3">
        <w:t>Log into the system by entering VA authentication credentials at the single sign-on portal</w:t>
      </w:r>
      <w:r w:rsidRPr="005B17D3" w:rsidDel="0096644C">
        <w:rPr>
          <w:i/>
          <w:iCs/>
        </w:rPr>
        <w:t xml:space="preserve"> </w:t>
      </w:r>
      <w:r w:rsidRPr="005B17D3">
        <w:t xml:space="preserve">and checking the </w:t>
      </w:r>
      <w:r w:rsidRPr="005B17D3">
        <w:rPr>
          <w:i/>
          <w:iCs/>
        </w:rPr>
        <w:t>Accept Agreement</w:t>
      </w:r>
      <w:r w:rsidRPr="005B17D3">
        <w:rPr>
          <w:rStyle w:val="Emphasis"/>
        </w:rPr>
        <w:fldChar w:fldCharType="begin"/>
      </w:r>
      <w:r w:rsidRPr="005B17D3">
        <w:instrText xml:space="preserve"> XE "</w:instrText>
      </w:r>
      <w:r w:rsidRPr="005B17D3">
        <w:rPr>
          <w:rStyle w:val="Emphasis"/>
        </w:rPr>
        <w:instrText>Accept:</w:instrText>
      </w:r>
      <w:r w:rsidRPr="005B17D3">
        <w:instrText xml:space="preserve">Agreement" </w:instrText>
      </w:r>
      <w:r w:rsidRPr="005B17D3">
        <w:rPr>
          <w:rStyle w:val="Emphasis"/>
        </w:rPr>
        <w:fldChar w:fldCharType="end"/>
      </w:r>
      <w:r w:rsidRPr="005B17D3">
        <w:t xml:space="preserve"> checkbox on the ES entry page</w:t>
      </w:r>
      <w:r w:rsidRPr="005B17D3">
        <w:fldChar w:fldCharType="begin"/>
      </w:r>
      <w:r w:rsidRPr="005B17D3">
        <w:instrText xml:space="preserve"> XE "</w:instrText>
      </w:r>
      <w:r w:rsidRPr="005B17D3">
        <w:rPr>
          <w:iCs/>
        </w:rPr>
        <w:instrText>Agreement:checkbox</w:instrText>
      </w:r>
      <w:r w:rsidRPr="005B17D3">
        <w:instrText xml:space="preserve">" </w:instrText>
      </w:r>
      <w:r w:rsidRPr="005B17D3">
        <w:fldChar w:fldCharType="end"/>
      </w:r>
      <w:r w:rsidRPr="005B17D3">
        <w:t>.</w:t>
      </w:r>
    </w:p>
    <w:p w14:paraId="1F50FD05" w14:textId="77777777" w:rsidR="00BE52CE" w:rsidRPr="005B17D3" w:rsidRDefault="00BE52CE" w:rsidP="00EF3896">
      <w:pPr>
        <w:pStyle w:val="NumberedList"/>
      </w:pPr>
      <w:r w:rsidRPr="005B17D3">
        <w:t xml:space="preserve">From the </w:t>
      </w:r>
      <w:r w:rsidRPr="005B17D3">
        <w:rPr>
          <w:i/>
          <w:iCs/>
        </w:rPr>
        <w:t>Person Search</w:t>
      </w:r>
      <w:r w:rsidRPr="005B17D3">
        <w:rPr>
          <w:i/>
          <w:iCs/>
        </w:rPr>
        <w:fldChar w:fldCharType="begin"/>
      </w:r>
      <w:r w:rsidRPr="005B17D3">
        <w:instrText xml:space="preserve"> XE "</w:instrText>
      </w:r>
      <w:r w:rsidRPr="005B17D3">
        <w:rPr>
          <w:iCs/>
        </w:rPr>
        <w:instrText>Person Search</w:instrText>
      </w:r>
      <w:r w:rsidRPr="005B17D3">
        <w:instrText xml:space="preserve">" </w:instrText>
      </w:r>
      <w:r w:rsidRPr="005B17D3">
        <w:rPr>
          <w:i/>
          <w:iCs/>
        </w:rPr>
        <w:fldChar w:fldCharType="end"/>
      </w:r>
      <w:r w:rsidRPr="005B17D3">
        <w:rPr>
          <w:i/>
          <w:iCs/>
        </w:rPr>
        <w:fldChar w:fldCharType="begin"/>
      </w:r>
      <w:r w:rsidRPr="005B17D3">
        <w:instrText xml:space="preserve"> XE "</w:instrText>
      </w:r>
      <w:r w:rsidRPr="005B17D3">
        <w:rPr>
          <w:i/>
          <w:iCs/>
        </w:rPr>
        <w:instrText>Search</w:instrText>
      </w:r>
      <w:r w:rsidRPr="005B17D3">
        <w:rPr>
          <w:iCs/>
        </w:rPr>
        <w:instrText>:</w:instrText>
      </w:r>
      <w:r w:rsidRPr="005B17D3">
        <w:rPr>
          <w:i/>
        </w:rPr>
        <w:instrText>Person</w:instrText>
      </w:r>
      <w:r w:rsidRPr="005B17D3">
        <w:instrText xml:space="preserve"> screen" </w:instrText>
      </w:r>
      <w:r w:rsidRPr="005B17D3">
        <w:rPr>
          <w:i/>
          <w:iCs/>
        </w:rPr>
        <w:fldChar w:fldCharType="end"/>
      </w:r>
      <w:r w:rsidRPr="005B17D3">
        <w:t xml:space="preserve"> screen, enter either an </w:t>
      </w:r>
      <w:r w:rsidRPr="005B17D3">
        <w:rPr>
          <w:i/>
          <w:iCs/>
        </w:rPr>
        <w:t>SSN</w:t>
      </w:r>
      <w:r w:rsidRPr="005B17D3">
        <w:rPr>
          <w:i/>
          <w:iCs/>
        </w:rPr>
        <w:fldChar w:fldCharType="begin"/>
      </w:r>
      <w:r w:rsidRPr="005B17D3">
        <w:instrText xml:space="preserve"> XE "SSN" </w:instrText>
      </w:r>
      <w:r w:rsidRPr="005B17D3">
        <w:rPr>
          <w:i/>
          <w:iCs/>
        </w:rPr>
        <w:fldChar w:fldCharType="end"/>
      </w:r>
      <w:r w:rsidRPr="005B17D3">
        <w:t xml:space="preserve">, or Full/short </w:t>
      </w:r>
      <w:r w:rsidRPr="005B17D3">
        <w:rPr>
          <w:i/>
          <w:iCs/>
        </w:rPr>
        <w:t>VPID</w:t>
      </w:r>
      <w:r w:rsidRPr="005B17D3">
        <w:rPr>
          <w:i/>
          <w:iCs/>
        </w:rPr>
        <w:fldChar w:fldCharType="begin"/>
      </w:r>
      <w:r w:rsidRPr="005B17D3">
        <w:instrText xml:space="preserve"> XE "</w:instrText>
      </w:r>
      <w:r w:rsidRPr="005B17D3">
        <w:rPr>
          <w:iCs/>
        </w:rPr>
        <w:instrText>VPID</w:instrText>
      </w:r>
      <w:r w:rsidRPr="005B17D3">
        <w:instrText xml:space="preserve">" </w:instrText>
      </w:r>
      <w:r w:rsidRPr="005B17D3">
        <w:rPr>
          <w:i/>
          <w:iCs/>
        </w:rPr>
        <w:fldChar w:fldCharType="end"/>
      </w:r>
      <w:r w:rsidRPr="005B17D3">
        <w:t xml:space="preserve"> only, and/or </w:t>
      </w:r>
      <w:r w:rsidRPr="005B17D3">
        <w:rPr>
          <w:i/>
          <w:iCs/>
        </w:rPr>
        <w:t>Last Name</w:t>
      </w:r>
      <w:r w:rsidRPr="005B17D3">
        <w:t xml:space="preserve"> and </w:t>
      </w:r>
      <w:r w:rsidRPr="005B17D3">
        <w:rPr>
          <w:i/>
          <w:iCs/>
        </w:rPr>
        <w:t>First Name</w:t>
      </w:r>
      <w:r w:rsidRPr="005B17D3">
        <w:t xml:space="preserve">, and/or </w:t>
      </w:r>
      <w:r w:rsidRPr="005B17D3">
        <w:rPr>
          <w:i/>
          <w:iCs/>
        </w:rPr>
        <w:t>Claim</w:t>
      </w:r>
      <w:r w:rsidRPr="005B17D3">
        <w:rPr>
          <w:i/>
          <w:iCs/>
        </w:rPr>
        <w:fldChar w:fldCharType="begin"/>
      </w:r>
      <w:r w:rsidRPr="005B17D3">
        <w:instrText xml:space="preserve"> XE "</w:instrText>
      </w:r>
      <w:r w:rsidRPr="005B17D3">
        <w:rPr>
          <w:iCs/>
        </w:rPr>
        <w:instrText>Claim:</w:instrText>
      </w:r>
      <w:r w:rsidRPr="005B17D3">
        <w:instrText xml:space="preserve">Folder Number" </w:instrText>
      </w:r>
      <w:r w:rsidRPr="005B17D3">
        <w:rPr>
          <w:i/>
          <w:iCs/>
        </w:rPr>
        <w:fldChar w:fldCharType="end"/>
      </w:r>
      <w:r w:rsidRPr="005B17D3">
        <w:rPr>
          <w:i/>
          <w:iCs/>
        </w:rPr>
        <w:t xml:space="preserve"> Folder Number</w:t>
      </w:r>
      <w:r w:rsidRPr="005B17D3">
        <w:t xml:space="preserve">, and/or </w:t>
      </w:r>
      <w:r w:rsidRPr="005B17D3">
        <w:rPr>
          <w:i/>
          <w:iCs/>
        </w:rPr>
        <w:t>Military</w:t>
      </w:r>
      <w:r w:rsidRPr="005B17D3">
        <w:rPr>
          <w:i/>
          <w:iCs/>
        </w:rPr>
        <w:fldChar w:fldCharType="begin"/>
      </w:r>
      <w:r w:rsidRPr="005B17D3">
        <w:instrText xml:space="preserve"> XE "</w:instrText>
      </w:r>
      <w:r w:rsidRPr="005B17D3">
        <w:rPr>
          <w:iCs/>
        </w:rPr>
        <w:instrText>Military:</w:instrText>
      </w:r>
      <w:r w:rsidRPr="005B17D3">
        <w:instrText xml:space="preserve">Service Number" </w:instrText>
      </w:r>
      <w:r w:rsidRPr="005B17D3">
        <w:rPr>
          <w:i/>
          <w:iCs/>
        </w:rPr>
        <w:fldChar w:fldCharType="end"/>
      </w:r>
      <w:r w:rsidRPr="005B17D3">
        <w:rPr>
          <w:i/>
          <w:iCs/>
        </w:rPr>
        <w:t xml:space="preserve"> Service Number</w:t>
      </w:r>
      <w:r w:rsidRPr="005B17D3">
        <w:t xml:space="preserve">, and/or </w:t>
      </w:r>
      <w:r w:rsidRPr="005B17D3">
        <w:rPr>
          <w:i/>
          <w:iCs/>
        </w:rPr>
        <w:t>Last Name</w:t>
      </w:r>
      <w:r w:rsidRPr="005B17D3">
        <w:t xml:space="preserve"> and </w:t>
      </w:r>
      <w:r w:rsidRPr="005B17D3">
        <w:rPr>
          <w:i/>
          <w:iCs/>
        </w:rPr>
        <w:t>DOB</w:t>
      </w:r>
      <w:r w:rsidRPr="005B17D3">
        <w:t xml:space="preserve">. When ready, click the </w:t>
      </w:r>
      <w:r w:rsidRPr="005B17D3">
        <w:rPr>
          <w:b/>
          <w:i/>
          <w:iCs/>
        </w:rPr>
        <w:t>Find</w:t>
      </w:r>
      <w:r w:rsidRPr="005B17D3">
        <w:t xml:space="preserve"> button to begin the search. If a match is made, the system displays the beneficiary </w:t>
      </w:r>
      <w:r w:rsidRPr="005B17D3">
        <w:rPr>
          <w:i/>
        </w:rPr>
        <w:t>Overview</w:t>
      </w:r>
      <w:r w:rsidRPr="005B17D3">
        <w:t xml:space="preserve"> screen. This screen gives the user an overview of the beneficiary's current information on file.</w:t>
      </w:r>
    </w:p>
    <w:p w14:paraId="01076955" w14:textId="77777777" w:rsidR="00BE52CE" w:rsidRPr="005B17D3" w:rsidRDefault="00BE52CE" w:rsidP="00474E83">
      <w:pPr>
        <w:pStyle w:val="NoteLightbulb"/>
      </w:pPr>
      <w:r w:rsidRPr="005B17D3">
        <w:rPr>
          <w:b/>
        </w:rPr>
        <w:t>Note</w:t>
      </w:r>
      <w:r w:rsidRPr="005B17D3">
        <w:t xml:space="preserve">: The beneficiary’s </w:t>
      </w:r>
      <w:r w:rsidRPr="005B17D3">
        <w:rPr>
          <w:i/>
          <w:iCs/>
        </w:rPr>
        <w:t>Eligibility</w:t>
      </w:r>
      <w:r w:rsidRPr="005B17D3">
        <w:rPr>
          <w:i/>
          <w:iCs/>
        </w:rPr>
        <w:fldChar w:fldCharType="begin"/>
      </w:r>
      <w:r w:rsidRPr="005B17D3">
        <w:instrText xml:space="preserve"> XE "</w:instrText>
      </w:r>
      <w:r w:rsidRPr="005B17D3">
        <w:rPr>
          <w:bCs/>
        </w:rPr>
        <w:instrText>Eligibility:</w:instrText>
      </w:r>
      <w:r w:rsidRPr="005B17D3">
        <w:instrText xml:space="preserve">Status" </w:instrText>
      </w:r>
      <w:r w:rsidRPr="005B17D3">
        <w:rPr>
          <w:i/>
          <w:iCs/>
        </w:rPr>
        <w:fldChar w:fldCharType="end"/>
      </w:r>
      <w:r w:rsidRPr="005B17D3">
        <w:rPr>
          <w:i/>
          <w:iCs/>
        </w:rPr>
        <w:t xml:space="preserve"> Status</w:t>
      </w:r>
      <w:r w:rsidRPr="005B17D3">
        <w:t xml:space="preserve"> is </w:t>
      </w:r>
      <w:r w:rsidRPr="005B17D3">
        <w:rPr>
          <w:b/>
          <w:bCs/>
        </w:rPr>
        <w:t>Verified</w:t>
      </w:r>
      <w:r w:rsidRPr="005B17D3">
        <w:t xml:space="preserve">. His </w:t>
      </w:r>
      <w:r w:rsidRPr="005B17D3">
        <w:rPr>
          <w:i/>
          <w:iCs/>
        </w:rPr>
        <w:t>Primary Eligibility</w:t>
      </w:r>
      <w:r w:rsidRPr="005B17D3">
        <w:rPr>
          <w:i/>
          <w:iCs/>
        </w:rPr>
        <w:fldChar w:fldCharType="begin"/>
      </w:r>
      <w:r w:rsidRPr="005B17D3">
        <w:instrText xml:space="preserve"> XE "</w:instrText>
      </w:r>
      <w:r w:rsidRPr="005B17D3">
        <w:rPr>
          <w:bCs/>
        </w:rPr>
        <w:instrText>Eligibility:</w:instrText>
      </w:r>
      <w:r w:rsidRPr="005B17D3">
        <w:instrText xml:space="preserve">Code" </w:instrText>
      </w:r>
      <w:r w:rsidRPr="005B17D3">
        <w:rPr>
          <w:i/>
          <w:iCs/>
        </w:rPr>
        <w:fldChar w:fldCharType="end"/>
      </w:r>
      <w:r w:rsidRPr="005B17D3">
        <w:rPr>
          <w:i/>
          <w:iCs/>
        </w:rPr>
        <w:t xml:space="preserve"> Code</w:t>
      </w:r>
      <w:r w:rsidRPr="005B17D3">
        <w:t xml:space="preserve"> is </w:t>
      </w:r>
      <w:r w:rsidRPr="005B17D3">
        <w:rPr>
          <w:b/>
          <w:bCs/>
        </w:rPr>
        <w:t>NSC</w:t>
      </w:r>
      <w:r w:rsidRPr="005B17D3">
        <w:t xml:space="preserve">. Also note the beneficiary’s </w:t>
      </w:r>
      <w:r w:rsidRPr="005B17D3">
        <w:rPr>
          <w:i/>
          <w:iCs/>
        </w:rPr>
        <w:t>Enrollment</w:t>
      </w:r>
      <w:r w:rsidRPr="005B17D3">
        <w:rPr>
          <w:i/>
          <w:iCs/>
        </w:rPr>
        <w:fldChar w:fldCharType="begin"/>
      </w:r>
      <w:r w:rsidRPr="005B17D3">
        <w:instrText xml:space="preserve"> XE "Enrollment:Status" </w:instrText>
      </w:r>
      <w:r w:rsidRPr="005B17D3">
        <w:rPr>
          <w:i/>
          <w:iCs/>
        </w:rPr>
        <w:fldChar w:fldCharType="end"/>
      </w:r>
      <w:r w:rsidRPr="005B17D3">
        <w:rPr>
          <w:i/>
          <w:iCs/>
        </w:rPr>
        <w:t xml:space="preserve"> Status</w:t>
      </w:r>
      <w:r w:rsidRPr="005B17D3">
        <w:t xml:space="preserve"> is </w:t>
      </w:r>
      <w:r w:rsidRPr="005B17D3">
        <w:rPr>
          <w:b/>
          <w:bCs/>
        </w:rPr>
        <w:t>PENDING</w:t>
      </w:r>
      <w:r w:rsidRPr="005B17D3">
        <w:t>, due to having no current income</w:t>
      </w:r>
      <w:r w:rsidRPr="005B17D3">
        <w:fldChar w:fldCharType="begin"/>
      </w:r>
      <w:r w:rsidRPr="005B17D3">
        <w:instrText xml:space="preserve"> XE "</w:instrText>
      </w:r>
      <w:r w:rsidRPr="005B17D3">
        <w:rPr>
          <w:b/>
        </w:rPr>
        <w:instrText>Income</w:instrText>
      </w:r>
      <w:r w:rsidRPr="005B17D3">
        <w:instrText xml:space="preserve">:current:test data" </w:instrText>
      </w:r>
      <w:r w:rsidRPr="005B17D3">
        <w:fldChar w:fldCharType="end"/>
      </w:r>
      <w:r w:rsidRPr="005B17D3">
        <w:t xml:space="preserve"> test data on file.</w:t>
      </w:r>
    </w:p>
    <w:p w14:paraId="1460A46B" w14:textId="77777777" w:rsidR="00BE52CE" w:rsidRPr="005B17D3" w:rsidRDefault="00BE52CE" w:rsidP="00EF3896">
      <w:pPr>
        <w:pStyle w:val="NumberedList"/>
        <w:rPr>
          <w:szCs w:val="20"/>
        </w:rPr>
      </w:pPr>
      <w:r w:rsidRPr="005B17D3">
        <w:t xml:space="preserve">From the </w:t>
      </w:r>
      <w:r w:rsidRPr="005B17D3">
        <w:rPr>
          <w:i/>
          <w:iCs/>
        </w:rPr>
        <w:t>Overview</w:t>
      </w:r>
      <w:r w:rsidRPr="005B17D3">
        <w:t xml:space="preserve"> screen, begin by clicking t</w:t>
      </w:r>
      <w:r w:rsidRPr="005B17D3">
        <w:rPr>
          <w:szCs w:val="20"/>
        </w:rPr>
        <w:t xml:space="preserve">he </w:t>
      </w:r>
      <w:r w:rsidRPr="005B17D3">
        <w:t>Update Current Eligibility</w:t>
      </w:r>
      <w:r w:rsidRPr="005B17D3">
        <w:fldChar w:fldCharType="begin"/>
      </w:r>
      <w:r w:rsidRPr="005B17D3">
        <w:rPr>
          <w:szCs w:val="20"/>
        </w:rPr>
        <w:instrText xml:space="preserve"> XE "Eligibility:link" </w:instrText>
      </w:r>
      <w:r w:rsidRPr="005B17D3">
        <w:fldChar w:fldCharType="end"/>
      </w:r>
      <w:r w:rsidRPr="005B17D3">
        <w:rPr>
          <w:szCs w:val="20"/>
        </w:rPr>
        <w:t xml:space="preserve"> link to display the </w:t>
      </w:r>
      <w:r w:rsidRPr="005B17D3">
        <w:t>Edit Current Eligibility</w:t>
      </w:r>
      <w:r w:rsidRPr="005B17D3">
        <w:rPr>
          <w:szCs w:val="20"/>
        </w:rPr>
        <w:t xml:space="preserve"> screen.</w:t>
      </w:r>
    </w:p>
    <w:p w14:paraId="5A905BBC" w14:textId="77777777" w:rsidR="00BE52CE" w:rsidRPr="005B17D3" w:rsidRDefault="00BE52CE" w:rsidP="00EF3896">
      <w:pPr>
        <w:pStyle w:val="NumberedList"/>
      </w:pPr>
      <w:r w:rsidRPr="005B17D3">
        <w:rPr>
          <w:szCs w:val="20"/>
        </w:rPr>
        <w:t xml:space="preserve">Scroll down to and click on the </w:t>
      </w:r>
      <w:r w:rsidRPr="005B17D3">
        <w:t>Other Eligibility</w:t>
      </w:r>
      <w:r w:rsidRPr="005B17D3">
        <w:fldChar w:fldCharType="begin"/>
      </w:r>
      <w:r w:rsidRPr="005B17D3">
        <w:rPr>
          <w:szCs w:val="20"/>
        </w:rPr>
        <w:instrText xml:space="preserve"> XE "Eligibility:Other Factors" </w:instrText>
      </w:r>
      <w:r w:rsidRPr="005B17D3">
        <w:fldChar w:fldCharType="end"/>
      </w:r>
      <w:r w:rsidRPr="005B17D3">
        <w:t xml:space="preserve"> Factors</w:t>
      </w:r>
      <w:r w:rsidRPr="005B17D3">
        <w:rPr>
          <w:szCs w:val="20"/>
        </w:rPr>
        <w:t xml:space="preserve"> link</w:t>
      </w:r>
      <w:r w:rsidRPr="005B17D3">
        <w:t xml:space="preserve"> to display the additional fields, if not already displayed.</w:t>
      </w:r>
    </w:p>
    <w:p w14:paraId="6F1C2FD8" w14:textId="77777777" w:rsidR="00BE52CE" w:rsidRPr="005B17D3" w:rsidRDefault="00BE52CE" w:rsidP="00EF3896">
      <w:pPr>
        <w:pStyle w:val="NumberedList"/>
      </w:pPr>
      <w:r w:rsidRPr="005B17D3">
        <w:t xml:space="preserve">Make a selection from the </w:t>
      </w:r>
      <w:r w:rsidRPr="005B17D3">
        <w:rPr>
          <w:b/>
          <w:i/>
          <w:iCs/>
        </w:rPr>
        <w:t>Radiation Exposure Method</w:t>
      </w:r>
      <w:r w:rsidRPr="005B17D3">
        <w:t xml:space="preserve"> field dropdown.</w:t>
      </w:r>
    </w:p>
    <w:p w14:paraId="2764733F" w14:textId="77777777" w:rsidR="00BE52CE" w:rsidRPr="005B17D3" w:rsidRDefault="00BE52CE" w:rsidP="00EF3896">
      <w:pPr>
        <w:pStyle w:val="NumberedList"/>
      </w:pPr>
      <w:r w:rsidRPr="005B17D3">
        <w:t xml:space="preserve">To review the impact, click the </w:t>
      </w:r>
      <w:r w:rsidRPr="005B17D3">
        <w:rPr>
          <w:b/>
          <w:i/>
          <w:iCs/>
        </w:rPr>
        <w:t>Review Impact</w:t>
      </w:r>
      <w:r w:rsidRPr="005B17D3">
        <w:t xml:space="preserve"> button.</w:t>
      </w:r>
    </w:p>
    <w:p w14:paraId="53A60271" w14:textId="77777777" w:rsidR="00BE52CE" w:rsidRPr="005B17D3" w:rsidRDefault="00BE52CE" w:rsidP="00474E83">
      <w:pPr>
        <w:pStyle w:val="NoteLightbulb"/>
      </w:pPr>
      <w:r w:rsidRPr="005B17D3">
        <w:rPr>
          <w:b/>
        </w:rPr>
        <w:t>Note</w:t>
      </w:r>
      <w:r w:rsidRPr="005B17D3">
        <w:t xml:space="preserve">: From the </w:t>
      </w:r>
      <w:r w:rsidRPr="005B17D3">
        <w:rPr>
          <w:i/>
          <w:iCs/>
        </w:rPr>
        <w:t>Eligibility Edit Review Page</w:t>
      </w:r>
      <w:r w:rsidRPr="005B17D3">
        <w:t xml:space="preserve"> you’ll see </w:t>
      </w:r>
      <w:r w:rsidRPr="005B17D3">
        <w:rPr>
          <w:b/>
          <w:bCs/>
        </w:rPr>
        <w:t>Radiation Exposure</w:t>
      </w:r>
      <w:r w:rsidRPr="005B17D3">
        <w:t xml:space="preserve"> under the </w:t>
      </w:r>
      <w:r w:rsidRPr="005B17D3">
        <w:rPr>
          <w:i/>
          <w:iCs/>
        </w:rPr>
        <w:t>Proposed Status</w:t>
      </w:r>
      <w:r w:rsidRPr="005B17D3">
        <w:t xml:space="preserve"> column on the </w:t>
      </w:r>
      <w:r w:rsidRPr="005B17D3">
        <w:rPr>
          <w:b/>
          <w:bCs/>
        </w:rPr>
        <w:t>Other Eligibility</w:t>
      </w:r>
      <w:r w:rsidRPr="005B17D3">
        <w:rPr>
          <w:b/>
          <w:bCs/>
        </w:rPr>
        <w:fldChar w:fldCharType="begin"/>
      </w:r>
      <w:r w:rsidRPr="005B17D3">
        <w:instrText xml:space="preserve"> XE "</w:instrText>
      </w:r>
      <w:r w:rsidRPr="005B17D3">
        <w:rPr>
          <w:bCs/>
        </w:rPr>
        <w:instrText>Eligibility:</w:instrText>
      </w:r>
      <w:r w:rsidRPr="005B17D3">
        <w:instrText xml:space="preserve">Other Factors" </w:instrText>
      </w:r>
      <w:r w:rsidRPr="005B17D3">
        <w:rPr>
          <w:b/>
          <w:bCs/>
        </w:rPr>
        <w:fldChar w:fldCharType="end"/>
      </w:r>
      <w:r w:rsidRPr="005B17D3">
        <w:rPr>
          <w:b/>
          <w:bCs/>
        </w:rPr>
        <w:t xml:space="preserve"> Factors</w:t>
      </w:r>
      <w:r w:rsidRPr="005B17D3">
        <w:t xml:space="preserve"> row.</w:t>
      </w:r>
    </w:p>
    <w:p w14:paraId="22B878A0" w14:textId="77777777" w:rsidR="00BE52CE" w:rsidRPr="005B17D3" w:rsidRDefault="00BE52CE" w:rsidP="00EF3896">
      <w:pPr>
        <w:pStyle w:val="NumberedList"/>
      </w:pPr>
      <w:r w:rsidRPr="005B17D3">
        <w:t xml:space="preserve">If everything looks acceptable, click the </w:t>
      </w:r>
      <w:r w:rsidRPr="005B17D3">
        <w:rPr>
          <w:b/>
          <w:i/>
          <w:iCs/>
        </w:rPr>
        <w:t>Accept Changes</w:t>
      </w:r>
      <w:r w:rsidRPr="005B17D3">
        <w:t xml:space="preserve"> button at the bottom of the page to commit</w:t>
      </w:r>
      <w:r w:rsidRPr="005B17D3">
        <w:fldChar w:fldCharType="begin"/>
      </w:r>
      <w:r w:rsidRPr="005B17D3">
        <w:instrText xml:space="preserve"> XE "</w:instrText>
      </w:r>
      <w:r w:rsidRPr="005B17D3">
        <w:rPr>
          <w:b/>
        </w:rPr>
        <w:instrText>Commit</w:instrText>
      </w:r>
      <w:r w:rsidRPr="005B17D3">
        <w:instrText xml:space="preserve">:changes" </w:instrText>
      </w:r>
      <w:r w:rsidRPr="005B17D3">
        <w:fldChar w:fldCharType="end"/>
      </w:r>
      <w:r w:rsidRPr="005B17D3">
        <w:t xml:space="preserve"> the changes. The </w:t>
      </w:r>
      <w:r w:rsidRPr="005B17D3">
        <w:rPr>
          <w:i/>
        </w:rPr>
        <w:t>Current Eligibility</w:t>
      </w:r>
      <w:r w:rsidRPr="005B17D3">
        <w:fldChar w:fldCharType="begin"/>
      </w:r>
      <w:r w:rsidRPr="005B17D3">
        <w:instrText xml:space="preserve"> XE "Eligibility:summary page" </w:instrText>
      </w:r>
      <w:r w:rsidRPr="005B17D3">
        <w:fldChar w:fldCharType="end"/>
      </w:r>
      <w:r w:rsidRPr="005B17D3">
        <w:t xml:space="preserve"> summary screen under the </w:t>
      </w:r>
      <w:r w:rsidRPr="005B17D3">
        <w:rPr>
          <w:b/>
        </w:rPr>
        <w:t>Eligibility</w:t>
      </w:r>
      <w:r w:rsidRPr="005B17D3">
        <w:fldChar w:fldCharType="begin"/>
      </w:r>
      <w:r w:rsidRPr="005B17D3">
        <w:instrText xml:space="preserve"> XE "Eligibility:tab" </w:instrText>
      </w:r>
      <w:r w:rsidRPr="005B17D3">
        <w:fldChar w:fldCharType="end"/>
      </w:r>
      <w:r w:rsidRPr="005B17D3">
        <w:t xml:space="preserve"> tab appears and you’ll notice </w:t>
      </w:r>
      <w:r w:rsidRPr="005B17D3">
        <w:rPr>
          <w:b/>
        </w:rPr>
        <w:t>Radiation Exposure</w:t>
      </w:r>
      <w:r w:rsidRPr="005B17D3">
        <w:t xml:space="preserve"> appears under the </w:t>
      </w:r>
      <w:r w:rsidRPr="005B17D3">
        <w:rPr>
          <w:b/>
        </w:rPr>
        <w:t>Other Eligibility</w:t>
      </w:r>
      <w:r w:rsidRPr="005B17D3">
        <w:rPr>
          <w:b/>
        </w:rPr>
        <w:fldChar w:fldCharType="begin"/>
      </w:r>
      <w:r w:rsidRPr="005B17D3">
        <w:rPr>
          <w:b/>
        </w:rPr>
        <w:instrText xml:space="preserve"> XE "Eligibility:Other Factors" </w:instrText>
      </w:r>
      <w:r w:rsidRPr="005B17D3">
        <w:rPr>
          <w:b/>
        </w:rPr>
        <w:fldChar w:fldCharType="end"/>
      </w:r>
      <w:r w:rsidRPr="005B17D3">
        <w:rPr>
          <w:b/>
        </w:rPr>
        <w:t xml:space="preserve"> Factors</w:t>
      </w:r>
      <w:r w:rsidRPr="005B17D3">
        <w:t xml:space="preserve"> section.</w:t>
      </w:r>
    </w:p>
    <w:p w14:paraId="19F86838" w14:textId="77777777" w:rsidR="00BE52CE" w:rsidRPr="005B17D3" w:rsidRDefault="00BE52CE" w:rsidP="00474E83">
      <w:pPr>
        <w:pStyle w:val="NoteLightbulb"/>
      </w:pPr>
      <w:r w:rsidRPr="005B17D3">
        <w:rPr>
          <w:b/>
        </w:rPr>
        <w:t>Note</w:t>
      </w:r>
      <w:r w:rsidRPr="005B17D3">
        <w:t xml:space="preserve">: The beneficiary's </w:t>
      </w:r>
      <w:r w:rsidRPr="005B17D3">
        <w:rPr>
          <w:i/>
        </w:rPr>
        <w:t>Enrollment</w:t>
      </w:r>
      <w:r w:rsidRPr="005B17D3">
        <w:rPr>
          <w:i/>
        </w:rPr>
        <w:fldChar w:fldCharType="begin"/>
      </w:r>
      <w:r w:rsidRPr="005B17D3">
        <w:instrText xml:space="preserve"> XE "Enrollment:Status" </w:instrText>
      </w:r>
      <w:r w:rsidRPr="005B17D3">
        <w:rPr>
          <w:i/>
        </w:rPr>
        <w:fldChar w:fldCharType="end"/>
      </w:r>
      <w:r w:rsidRPr="005B17D3">
        <w:rPr>
          <w:i/>
        </w:rPr>
        <w:t xml:space="preserve"> Status</w:t>
      </w:r>
      <w:r w:rsidRPr="005B17D3">
        <w:t xml:space="preserve"> remains </w:t>
      </w:r>
      <w:r w:rsidRPr="005B17D3">
        <w:rPr>
          <w:b/>
        </w:rPr>
        <w:t>Pending</w:t>
      </w:r>
      <w:r w:rsidRPr="005B17D3">
        <w:t xml:space="preserve"> because no current income</w:t>
      </w:r>
      <w:r w:rsidRPr="005B17D3">
        <w:fldChar w:fldCharType="begin"/>
      </w:r>
      <w:r w:rsidRPr="005B17D3">
        <w:instrText xml:space="preserve"> XE "Income:current:information" </w:instrText>
      </w:r>
      <w:r w:rsidRPr="005B17D3">
        <w:fldChar w:fldCharType="end"/>
      </w:r>
      <w:r w:rsidRPr="005B17D3">
        <w:t xml:space="preserve"> information is on file. Veterans exposed to radiation with a </w:t>
      </w:r>
      <w:r w:rsidRPr="005B17D3">
        <w:rPr>
          <w:i/>
          <w:iCs/>
        </w:rPr>
        <w:t>Radiation Exposure Method</w:t>
      </w:r>
      <w:r w:rsidRPr="005B17D3">
        <w:t xml:space="preserve"> of </w:t>
      </w:r>
      <w:r w:rsidRPr="005B17D3">
        <w:rPr>
          <w:b/>
        </w:rPr>
        <w:t xml:space="preserve">Nagasaki/Hiroshima </w:t>
      </w:r>
      <w:r w:rsidRPr="005B17D3">
        <w:t>and/or</w:t>
      </w:r>
      <w:r w:rsidRPr="005B17D3">
        <w:rPr>
          <w:b/>
        </w:rPr>
        <w:t xml:space="preserve"> Atmospheric Testing</w:t>
      </w:r>
      <w:r w:rsidRPr="005B17D3">
        <w:t xml:space="preserve"> are entitled to enrollment into Priority Group</w:t>
      </w:r>
      <w:r w:rsidRPr="005B17D3">
        <w:fldChar w:fldCharType="begin"/>
      </w:r>
      <w:r w:rsidRPr="005B17D3">
        <w:instrText xml:space="preserve"> XE "Group:Priority" </w:instrText>
      </w:r>
      <w:r w:rsidRPr="005B17D3">
        <w:fldChar w:fldCharType="end"/>
      </w:r>
      <w:r w:rsidRPr="005B17D3">
        <w:t xml:space="preserve"> 6 unless they qualify for a higher Priority Group</w:t>
      </w:r>
      <w:r w:rsidRPr="005B17D3">
        <w:fldChar w:fldCharType="begin"/>
      </w:r>
      <w:r w:rsidRPr="005B17D3">
        <w:instrText xml:space="preserve"> XE "Group:Priority" </w:instrText>
      </w:r>
      <w:r w:rsidRPr="005B17D3">
        <w:fldChar w:fldCharType="end"/>
      </w:r>
      <w:r w:rsidRPr="005B17D3">
        <w:t>.</w:t>
      </w:r>
    </w:p>
    <w:p w14:paraId="69C2FADE" w14:textId="77777777" w:rsidR="00BE52CE" w:rsidRPr="005B17D3" w:rsidRDefault="00BE52CE" w:rsidP="00EF3896">
      <w:pPr>
        <w:pStyle w:val="ScreenField"/>
        <w:rPr>
          <w:b w:val="0"/>
          <w:bCs/>
          <w:i w:val="0"/>
          <w:iCs/>
          <w:noProof/>
          <w:u w:val="single"/>
        </w:rPr>
      </w:pPr>
    </w:p>
    <w:p w14:paraId="781EFE45" w14:textId="77777777" w:rsidR="00BE52CE" w:rsidRPr="005B17D3" w:rsidRDefault="00BE52CE" w:rsidP="00EF3896">
      <w:pPr>
        <w:pStyle w:val="ProcedureTitle"/>
      </w:pPr>
      <w:r w:rsidRPr="005B17D3">
        <w:t>... Update a beneficiary's Agent Orange</w:t>
      </w:r>
      <w:r w:rsidRPr="005B17D3">
        <w:fldChar w:fldCharType="begin"/>
      </w:r>
      <w:r w:rsidRPr="005B17D3">
        <w:instrText xml:space="preserve"> XE "Agent Orange:Indicator" </w:instrText>
      </w:r>
      <w:r w:rsidRPr="005B17D3">
        <w:fldChar w:fldCharType="end"/>
      </w:r>
      <w:r w:rsidRPr="005B17D3">
        <w:t xml:space="preserve"> Exposure Location to Vietnam?</w:t>
      </w:r>
    </w:p>
    <w:p w14:paraId="580DA549" w14:textId="77777777" w:rsidR="00BE52CE" w:rsidRPr="005B17D3" w:rsidRDefault="00BE52CE" w:rsidP="00EF3896">
      <w:pPr>
        <w:pStyle w:val="BodyText"/>
        <w:jc w:val="center"/>
        <w:rPr>
          <w:b/>
        </w:rPr>
      </w:pPr>
      <w:r w:rsidRPr="005B17D3">
        <w:rPr>
          <w:b/>
          <w:color w:val="C00000"/>
        </w:rPr>
        <w:t>IMPORTANT NOTE</w:t>
      </w:r>
    </w:p>
    <w:p w14:paraId="1E8AC40D" w14:textId="223F3A6B" w:rsidR="00BE52CE" w:rsidRPr="005B17D3" w:rsidRDefault="00BE52CE" w:rsidP="00474E83">
      <w:pPr>
        <w:pStyle w:val="NoteLightbulb"/>
      </w:pPr>
      <w:r w:rsidRPr="005B17D3">
        <w:rPr>
          <w:b/>
        </w:rPr>
        <w:t>Note:</w:t>
      </w:r>
      <w:r w:rsidR="00893F6E" w:rsidRPr="005B17D3">
        <w:t xml:space="preserve"> </w:t>
      </w:r>
      <w:r w:rsidRPr="005B17D3">
        <w:fldChar w:fldCharType="begin"/>
      </w:r>
      <w:r w:rsidRPr="005B17D3">
        <w:instrText xml:space="preserve"> XE "How do I ...:update a beneficiary's Agent Orange Exposure Location to Vietnam?" </w:instrText>
      </w:r>
      <w:r w:rsidRPr="005B17D3">
        <w:fldChar w:fldCharType="end"/>
      </w:r>
      <w:r w:rsidRPr="005B17D3">
        <w:t xml:space="preserve">As long as the Agent Orange Special Treatment Authority remains in effect, Veterans with an exposure location of Vietnam will be placed in PG 6 (or higher). If the law is expired, this </w:t>
      </w:r>
      <w:r w:rsidR="006204FA" w:rsidRPr="005B17D3">
        <w:t>Veterans</w:t>
      </w:r>
      <w:r w:rsidRPr="005B17D3">
        <w:t xml:space="preserve"> Enrollment Status will remain REJECTED (GROUP</w:t>
      </w:r>
      <w:r w:rsidRPr="005B17D3">
        <w:fldChar w:fldCharType="begin"/>
      </w:r>
      <w:r w:rsidRPr="005B17D3">
        <w:instrText xml:space="preserve"> XE "Group:Enrollment Status" </w:instrText>
      </w:r>
      <w:r w:rsidRPr="005B17D3">
        <w:fldChar w:fldCharType="end"/>
      </w:r>
      <w:r w:rsidRPr="005B17D3">
        <w:t xml:space="preserve"> 8G).</w:t>
      </w:r>
    </w:p>
    <w:p w14:paraId="4C8FFB17" w14:textId="77777777" w:rsidR="00BE52CE" w:rsidRPr="005B17D3" w:rsidRDefault="00BE52CE" w:rsidP="00EF3896">
      <w:pPr>
        <w:pStyle w:val="BodyText2"/>
      </w:pPr>
      <w:r w:rsidRPr="005B17D3">
        <w:t xml:space="preserve">In this scenario we're going to update a beneficiary's Agent Orange Exposure Location to Vietnam. </w:t>
      </w:r>
    </w:p>
    <w:p w14:paraId="4AA08F6D" w14:textId="77777777" w:rsidR="00BE52CE" w:rsidRPr="005B17D3" w:rsidRDefault="00BE52CE" w:rsidP="00884662">
      <w:pPr>
        <w:pStyle w:val="NumberedList"/>
        <w:numPr>
          <w:ilvl w:val="0"/>
          <w:numId w:val="196"/>
        </w:numPr>
      </w:pPr>
      <w:r w:rsidRPr="005B17D3">
        <w:t>Log into the system by entering VA authentication credentials at the single sign-on portal</w:t>
      </w:r>
      <w:r w:rsidRPr="005B17D3" w:rsidDel="0096644C">
        <w:rPr>
          <w:i/>
          <w:iCs/>
        </w:rPr>
        <w:t xml:space="preserve"> </w:t>
      </w:r>
      <w:r w:rsidRPr="005B17D3">
        <w:t xml:space="preserve">and checking the </w:t>
      </w:r>
      <w:r w:rsidRPr="005B17D3">
        <w:rPr>
          <w:i/>
          <w:iCs/>
        </w:rPr>
        <w:t>Accept Agreement</w:t>
      </w:r>
      <w:r w:rsidRPr="005B17D3">
        <w:rPr>
          <w:rStyle w:val="Emphasis"/>
          <w:sz w:val="18"/>
          <w:szCs w:val="18"/>
        </w:rPr>
        <w:fldChar w:fldCharType="begin"/>
      </w:r>
      <w:r w:rsidRPr="005B17D3">
        <w:instrText xml:space="preserve"> XE "</w:instrText>
      </w:r>
      <w:r w:rsidRPr="005B17D3">
        <w:rPr>
          <w:rStyle w:val="Emphasis"/>
          <w:sz w:val="18"/>
          <w:szCs w:val="18"/>
        </w:rPr>
        <w:instrText>Accept:</w:instrText>
      </w:r>
      <w:r w:rsidRPr="005B17D3">
        <w:instrText xml:space="preserve">Agreement" </w:instrText>
      </w:r>
      <w:r w:rsidRPr="005B17D3">
        <w:rPr>
          <w:rStyle w:val="Emphasis"/>
          <w:sz w:val="18"/>
          <w:szCs w:val="18"/>
        </w:rPr>
        <w:fldChar w:fldCharType="end"/>
      </w:r>
      <w:r w:rsidRPr="005B17D3">
        <w:t xml:space="preserve"> checkbox on the ES entry page</w:t>
      </w:r>
      <w:r w:rsidRPr="005B17D3">
        <w:fldChar w:fldCharType="begin"/>
      </w:r>
      <w:r w:rsidRPr="005B17D3">
        <w:instrText xml:space="preserve"> XE "</w:instrText>
      </w:r>
      <w:r w:rsidRPr="005B17D3">
        <w:rPr>
          <w:iCs/>
        </w:rPr>
        <w:instrText>Agreement:checkbox</w:instrText>
      </w:r>
      <w:r w:rsidRPr="005B17D3">
        <w:instrText xml:space="preserve">" </w:instrText>
      </w:r>
      <w:r w:rsidRPr="005B17D3">
        <w:fldChar w:fldCharType="end"/>
      </w:r>
      <w:r w:rsidRPr="005B17D3">
        <w:t>.</w:t>
      </w:r>
    </w:p>
    <w:p w14:paraId="0CAB1BEC" w14:textId="77777777" w:rsidR="00BE52CE" w:rsidRPr="005B17D3" w:rsidRDefault="00BE52CE" w:rsidP="00EF3896">
      <w:pPr>
        <w:pStyle w:val="NumberedList"/>
      </w:pPr>
      <w:r w:rsidRPr="005B17D3">
        <w:t xml:space="preserve">From the </w:t>
      </w:r>
      <w:r w:rsidRPr="005B17D3">
        <w:rPr>
          <w:i/>
          <w:iCs/>
        </w:rPr>
        <w:t>Person Search</w:t>
      </w:r>
      <w:r w:rsidRPr="005B17D3">
        <w:rPr>
          <w:i/>
          <w:iCs/>
        </w:rPr>
        <w:fldChar w:fldCharType="begin"/>
      </w:r>
      <w:r w:rsidRPr="005B17D3">
        <w:instrText xml:space="preserve"> XE "</w:instrText>
      </w:r>
      <w:r w:rsidRPr="005B17D3">
        <w:rPr>
          <w:iCs/>
        </w:rPr>
        <w:instrText>Person Search</w:instrText>
      </w:r>
      <w:r w:rsidRPr="005B17D3">
        <w:instrText xml:space="preserve">" </w:instrText>
      </w:r>
      <w:r w:rsidRPr="005B17D3">
        <w:rPr>
          <w:i/>
          <w:iCs/>
        </w:rPr>
        <w:fldChar w:fldCharType="end"/>
      </w:r>
      <w:r w:rsidRPr="005B17D3">
        <w:rPr>
          <w:i/>
          <w:iCs/>
        </w:rPr>
        <w:fldChar w:fldCharType="begin"/>
      </w:r>
      <w:r w:rsidRPr="005B17D3">
        <w:instrText xml:space="preserve"> XE "</w:instrText>
      </w:r>
      <w:r w:rsidRPr="005B17D3">
        <w:rPr>
          <w:iCs/>
        </w:rPr>
        <w:instrText>Search:</w:instrText>
      </w:r>
      <w:r w:rsidRPr="005B17D3">
        <w:instrText xml:space="preserve">Person screen" </w:instrText>
      </w:r>
      <w:r w:rsidRPr="005B17D3">
        <w:rPr>
          <w:i/>
          <w:iCs/>
        </w:rPr>
        <w:fldChar w:fldCharType="end"/>
      </w:r>
      <w:r w:rsidRPr="005B17D3">
        <w:t xml:space="preserve"> screen, enter either an </w:t>
      </w:r>
      <w:r w:rsidRPr="005B17D3">
        <w:rPr>
          <w:i/>
          <w:iCs/>
        </w:rPr>
        <w:t>SSN</w:t>
      </w:r>
      <w:r w:rsidRPr="005B17D3">
        <w:rPr>
          <w:i/>
          <w:iCs/>
        </w:rPr>
        <w:fldChar w:fldCharType="begin"/>
      </w:r>
      <w:r w:rsidRPr="005B17D3">
        <w:instrText xml:space="preserve"> XE "SSN" </w:instrText>
      </w:r>
      <w:r w:rsidRPr="005B17D3">
        <w:rPr>
          <w:i/>
          <w:iCs/>
        </w:rPr>
        <w:fldChar w:fldCharType="end"/>
      </w:r>
      <w:r w:rsidRPr="005B17D3">
        <w:t xml:space="preserve">, or Full/short </w:t>
      </w:r>
      <w:r w:rsidRPr="005B17D3">
        <w:rPr>
          <w:i/>
          <w:iCs/>
        </w:rPr>
        <w:t>VPID</w:t>
      </w:r>
      <w:r w:rsidRPr="005B17D3">
        <w:rPr>
          <w:i/>
          <w:iCs/>
        </w:rPr>
        <w:fldChar w:fldCharType="begin"/>
      </w:r>
      <w:r w:rsidRPr="005B17D3">
        <w:instrText xml:space="preserve"> XE "</w:instrText>
      </w:r>
      <w:r w:rsidRPr="005B17D3">
        <w:rPr>
          <w:iCs/>
        </w:rPr>
        <w:instrText>VPID</w:instrText>
      </w:r>
      <w:r w:rsidRPr="005B17D3">
        <w:instrText xml:space="preserve">" </w:instrText>
      </w:r>
      <w:r w:rsidRPr="005B17D3">
        <w:rPr>
          <w:i/>
          <w:iCs/>
        </w:rPr>
        <w:fldChar w:fldCharType="end"/>
      </w:r>
      <w:r w:rsidRPr="005B17D3">
        <w:t xml:space="preserve"> only, and/or </w:t>
      </w:r>
      <w:r w:rsidRPr="005B17D3">
        <w:rPr>
          <w:i/>
          <w:iCs/>
        </w:rPr>
        <w:t>Last Name</w:t>
      </w:r>
      <w:r w:rsidRPr="005B17D3">
        <w:t xml:space="preserve"> and </w:t>
      </w:r>
      <w:r w:rsidRPr="005B17D3">
        <w:rPr>
          <w:i/>
          <w:iCs/>
        </w:rPr>
        <w:t>First Name</w:t>
      </w:r>
      <w:r w:rsidRPr="005B17D3">
        <w:t xml:space="preserve">, and/or </w:t>
      </w:r>
      <w:r w:rsidRPr="005B17D3">
        <w:rPr>
          <w:i/>
          <w:iCs/>
        </w:rPr>
        <w:t>Claim</w:t>
      </w:r>
      <w:r w:rsidRPr="005B17D3">
        <w:rPr>
          <w:i/>
          <w:iCs/>
        </w:rPr>
        <w:fldChar w:fldCharType="begin"/>
      </w:r>
      <w:r w:rsidRPr="005B17D3">
        <w:instrText xml:space="preserve"> XE "</w:instrText>
      </w:r>
      <w:r w:rsidRPr="005B17D3">
        <w:rPr>
          <w:iCs/>
        </w:rPr>
        <w:instrText>Claim:</w:instrText>
      </w:r>
      <w:r w:rsidRPr="005B17D3">
        <w:instrText xml:space="preserve">Folder Number" </w:instrText>
      </w:r>
      <w:r w:rsidRPr="005B17D3">
        <w:rPr>
          <w:i/>
          <w:iCs/>
        </w:rPr>
        <w:fldChar w:fldCharType="end"/>
      </w:r>
      <w:r w:rsidRPr="005B17D3">
        <w:rPr>
          <w:i/>
          <w:iCs/>
        </w:rPr>
        <w:t xml:space="preserve"> Folder Number</w:t>
      </w:r>
      <w:r w:rsidRPr="005B17D3">
        <w:t xml:space="preserve">, and/or </w:t>
      </w:r>
      <w:r w:rsidRPr="005B17D3">
        <w:rPr>
          <w:i/>
          <w:iCs/>
        </w:rPr>
        <w:t>Military</w:t>
      </w:r>
      <w:r w:rsidRPr="005B17D3">
        <w:rPr>
          <w:i/>
          <w:iCs/>
        </w:rPr>
        <w:fldChar w:fldCharType="begin"/>
      </w:r>
      <w:r w:rsidRPr="005B17D3">
        <w:instrText xml:space="preserve"> XE "</w:instrText>
      </w:r>
      <w:r w:rsidRPr="005B17D3">
        <w:rPr>
          <w:iCs/>
        </w:rPr>
        <w:instrText>Military:</w:instrText>
      </w:r>
      <w:r w:rsidRPr="005B17D3">
        <w:instrText xml:space="preserve">Service Number" </w:instrText>
      </w:r>
      <w:r w:rsidRPr="005B17D3">
        <w:rPr>
          <w:i/>
          <w:iCs/>
        </w:rPr>
        <w:fldChar w:fldCharType="end"/>
      </w:r>
      <w:r w:rsidRPr="005B17D3">
        <w:rPr>
          <w:i/>
          <w:iCs/>
        </w:rPr>
        <w:t xml:space="preserve"> Service Number</w:t>
      </w:r>
      <w:r w:rsidRPr="005B17D3">
        <w:t xml:space="preserve">, and/or </w:t>
      </w:r>
      <w:r w:rsidRPr="005B17D3">
        <w:rPr>
          <w:i/>
          <w:iCs/>
        </w:rPr>
        <w:t>Last Name</w:t>
      </w:r>
      <w:r w:rsidRPr="005B17D3">
        <w:t xml:space="preserve"> and </w:t>
      </w:r>
      <w:r w:rsidRPr="005B17D3">
        <w:rPr>
          <w:i/>
          <w:iCs/>
        </w:rPr>
        <w:t>DOB</w:t>
      </w:r>
      <w:r w:rsidRPr="005B17D3">
        <w:t xml:space="preserve">. When ready, click the </w:t>
      </w:r>
      <w:r w:rsidRPr="005B17D3">
        <w:rPr>
          <w:b/>
          <w:i/>
          <w:iCs/>
        </w:rPr>
        <w:t>Find</w:t>
      </w:r>
      <w:r w:rsidRPr="005B17D3">
        <w:t xml:space="preserve"> button to begin the search. If a match is made, the system displays the beneficiary </w:t>
      </w:r>
      <w:r w:rsidRPr="005B17D3">
        <w:rPr>
          <w:i/>
        </w:rPr>
        <w:t>Overview</w:t>
      </w:r>
      <w:r w:rsidRPr="005B17D3">
        <w:t xml:space="preserve"> screen. This screen gives the user an overview of the beneficiary's current information on file.</w:t>
      </w:r>
    </w:p>
    <w:p w14:paraId="1B5ADF9D" w14:textId="77777777" w:rsidR="00BE52CE" w:rsidRPr="005B17D3" w:rsidRDefault="00BE52CE" w:rsidP="00474E83">
      <w:pPr>
        <w:pStyle w:val="NoteLightbulb"/>
      </w:pPr>
      <w:r w:rsidRPr="005B17D3">
        <w:rPr>
          <w:b/>
        </w:rPr>
        <w:t>Note</w:t>
      </w:r>
      <w:r w:rsidRPr="005B17D3">
        <w:t xml:space="preserve">: The beneficiary’s </w:t>
      </w:r>
      <w:r w:rsidRPr="005B17D3">
        <w:rPr>
          <w:i/>
        </w:rPr>
        <w:t>Eligibility</w:t>
      </w:r>
      <w:r w:rsidRPr="005B17D3">
        <w:rPr>
          <w:i/>
        </w:rPr>
        <w:fldChar w:fldCharType="begin"/>
      </w:r>
      <w:r w:rsidRPr="005B17D3">
        <w:rPr>
          <w:i/>
        </w:rPr>
        <w:instrText xml:space="preserve"> XE "Eligibility:Status" </w:instrText>
      </w:r>
      <w:r w:rsidRPr="005B17D3">
        <w:rPr>
          <w:i/>
        </w:rPr>
        <w:fldChar w:fldCharType="end"/>
      </w:r>
      <w:r w:rsidRPr="005B17D3">
        <w:rPr>
          <w:i/>
        </w:rPr>
        <w:t xml:space="preserve"> Status</w:t>
      </w:r>
      <w:r w:rsidRPr="005B17D3">
        <w:t xml:space="preserve"> is </w:t>
      </w:r>
      <w:r w:rsidRPr="005B17D3">
        <w:rPr>
          <w:b/>
        </w:rPr>
        <w:t>Verified</w:t>
      </w:r>
      <w:r w:rsidRPr="005B17D3">
        <w:t xml:space="preserve">. His Primary Eligibility Code is </w:t>
      </w:r>
      <w:r w:rsidRPr="005B17D3">
        <w:rPr>
          <w:b/>
        </w:rPr>
        <w:t>NSC</w:t>
      </w:r>
      <w:r w:rsidRPr="005B17D3">
        <w:t xml:space="preserve">. Also note the beneficiary’s </w:t>
      </w:r>
      <w:r w:rsidRPr="005B17D3">
        <w:rPr>
          <w:i/>
        </w:rPr>
        <w:t>Enrollment</w:t>
      </w:r>
      <w:r w:rsidRPr="005B17D3">
        <w:rPr>
          <w:i/>
        </w:rPr>
        <w:fldChar w:fldCharType="begin"/>
      </w:r>
      <w:r w:rsidRPr="005B17D3">
        <w:rPr>
          <w:i/>
        </w:rPr>
        <w:instrText xml:space="preserve"> XE "Enrollment:Status" </w:instrText>
      </w:r>
      <w:r w:rsidRPr="005B17D3">
        <w:rPr>
          <w:i/>
        </w:rPr>
        <w:fldChar w:fldCharType="end"/>
      </w:r>
      <w:r w:rsidRPr="005B17D3">
        <w:rPr>
          <w:i/>
        </w:rPr>
        <w:t xml:space="preserve"> Status</w:t>
      </w:r>
      <w:r w:rsidRPr="005B17D3">
        <w:t xml:space="preserve"> is </w:t>
      </w:r>
      <w:r w:rsidRPr="005B17D3">
        <w:rPr>
          <w:b/>
        </w:rPr>
        <w:t>REJECTED (GROUP</w:t>
      </w:r>
      <w:r w:rsidRPr="005B17D3">
        <w:rPr>
          <w:b/>
        </w:rPr>
        <w:fldChar w:fldCharType="begin"/>
      </w:r>
      <w:r w:rsidRPr="005B17D3">
        <w:rPr>
          <w:b/>
        </w:rPr>
        <w:instrText xml:space="preserve"> XE "Group:Enrollment Status" </w:instrText>
      </w:r>
      <w:r w:rsidRPr="005B17D3">
        <w:rPr>
          <w:b/>
        </w:rPr>
        <w:fldChar w:fldCharType="end"/>
      </w:r>
      <w:r w:rsidRPr="005B17D3">
        <w:rPr>
          <w:b/>
        </w:rPr>
        <w:t xml:space="preserve"> SG)</w:t>
      </w:r>
      <w:r w:rsidRPr="005B17D3">
        <w:t>.</w:t>
      </w:r>
    </w:p>
    <w:p w14:paraId="08414A54" w14:textId="77777777" w:rsidR="00BE52CE" w:rsidRPr="005B17D3" w:rsidRDefault="00BE52CE" w:rsidP="00EF3896">
      <w:pPr>
        <w:pStyle w:val="NumberedList"/>
        <w:rPr>
          <w:szCs w:val="20"/>
        </w:rPr>
      </w:pPr>
      <w:r w:rsidRPr="005B17D3">
        <w:t xml:space="preserve">From the </w:t>
      </w:r>
      <w:r w:rsidRPr="005B17D3">
        <w:rPr>
          <w:i/>
        </w:rPr>
        <w:t>Overview</w:t>
      </w:r>
      <w:r w:rsidRPr="005B17D3">
        <w:t xml:space="preserve"> screen, begin by clicking </w:t>
      </w:r>
      <w:r w:rsidRPr="005B17D3">
        <w:rPr>
          <w:szCs w:val="20"/>
        </w:rPr>
        <w:t xml:space="preserve">the </w:t>
      </w:r>
      <w:r w:rsidRPr="005B17D3">
        <w:t>Update Current Eligibility</w:t>
      </w:r>
      <w:r w:rsidRPr="005B17D3">
        <w:fldChar w:fldCharType="begin"/>
      </w:r>
      <w:r w:rsidRPr="005B17D3">
        <w:rPr>
          <w:szCs w:val="20"/>
        </w:rPr>
        <w:instrText xml:space="preserve"> XE "Eligibility:link" </w:instrText>
      </w:r>
      <w:r w:rsidRPr="005B17D3">
        <w:fldChar w:fldCharType="end"/>
      </w:r>
      <w:r w:rsidRPr="005B17D3">
        <w:rPr>
          <w:szCs w:val="20"/>
        </w:rPr>
        <w:t xml:space="preserve"> link to display the </w:t>
      </w:r>
      <w:r w:rsidRPr="005B17D3">
        <w:t>Edit Current Eligibility</w:t>
      </w:r>
      <w:r w:rsidRPr="005B17D3">
        <w:rPr>
          <w:szCs w:val="20"/>
        </w:rPr>
        <w:t xml:space="preserve"> screen.</w:t>
      </w:r>
    </w:p>
    <w:p w14:paraId="4BCD2626" w14:textId="77777777" w:rsidR="00BE52CE" w:rsidRPr="005B17D3" w:rsidRDefault="00BE52CE" w:rsidP="00EF3896">
      <w:pPr>
        <w:pStyle w:val="NumberedList"/>
      </w:pPr>
      <w:r w:rsidRPr="005B17D3">
        <w:rPr>
          <w:szCs w:val="20"/>
        </w:rPr>
        <w:t xml:space="preserve">Scroll down to and click on the </w:t>
      </w:r>
      <w:r w:rsidRPr="005B17D3">
        <w:t>Other Eligibility Factors</w:t>
      </w:r>
      <w:r w:rsidRPr="005B17D3">
        <w:rPr>
          <w:szCs w:val="20"/>
        </w:rPr>
        <w:t xml:space="preserve"> link to d</w:t>
      </w:r>
      <w:r w:rsidRPr="005B17D3">
        <w:t>isplay the additional fields, if not already displayed.</w:t>
      </w:r>
    </w:p>
    <w:p w14:paraId="183D4B09" w14:textId="77777777" w:rsidR="00BE52CE" w:rsidRPr="005B17D3" w:rsidRDefault="00BE52CE" w:rsidP="00EF3896">
      <w:pPr>
        <w:pStyle w:val="NumberedList"/>
      </w:pPr>
      <w:r w:rsidRPr="005B17D3">
        <w:t xml:space="preserve">Select </w:t>
      </w:r>
      <w:r w:rsidRPr="005B17D3">
        <w:rPr>
          <w:b/>
        </w:rPr>
        <w:t>Vietnam</w:t>
      </w:r>
      <w:r w:rsidRPr="005B17D3">
        <w:t xml:space="preserve"> from the </w:t>
      </w:r>
      <w:r w:rsidRPr="005B17D3">
        <w:rPr>
          <w:i/>
        </w:rPr>
        <w:t>Agent Orange</w:t>
      </w:r>
      <w:r w:rsidRPr="005B17D3">
        <w:rPr>
          <w:i/>
        </w:rPr>
        <w:fldChar w:fldCharType="begin"/>
      </w:r>
      <w:r w:rsidRPr="005B17D3">
        <w:instrText xml:space="preserve"> XE "Agent Orange:Exposure Location" </w:instrText>
      </w:r>
      <w:r w:rsidRPr="005B17D3">
        <w:rPr>
          <w:i/>
        </w:rPr>
        <w:fldChar w:fldCharType="end"/>
      </w:r>
      <w:r w:rsidRPr="005B17D3">
        <w:rPr>
          <w:i/>
        </w:rPr>
        <w:t xml:space="preserve"> </w:t>
      </w:r>
      <w:r w:rsidRPr="005B17D3">
        <w:rPr>
          <w:b/>
          <w:i/>
        </w:rPr>
        <w:t>Exposure Location</w:t>
      </w:r>
      <w:r w:rsidRPr="005B17D3">
        <w:t xml:space="preserve"> field dropdown.</w:t>
      </w:r>
    </w:p>
    <w:p w14:paraId="027459D6" w14:textId="77777777" w:rsidR="00BE52CE" w:rsidRPr="005B17D3" w:rsidRDefault="00BE52CE" w:rsidP="00EF3896">
      <w:pPr>
        <w:pStyle w:val="NumberedList"/>
      </w:pPr>
      <w:r w:rsidRPr="005B17D3">
        <w:t xml:space="preserve">To review the impact, click the </w:t>
      </w:r>
      <w:r w:rsidRPr="005B17D3">
        <w:rPr>
          <w:b/>
          <w:i/>
        </w:rPr>
        <w:t>Review Impact</w:t>
      </w:r>
      <w:r w:rsidRPr="005B17D3">
        <w:t xml:space="preserve"> button.</w:t>
      </w:r>
    </w:p>
    <w:p w14:paraId="44A717BF" w14:textId="77777777" w:rsidR="00BE52CE" w:rsidRPr="005B17D3" w:rsidRDefault="00BE52CE" w:rsidP="00474E83">
      <w:pPr>
        <w:pStyle w:val="NoteLightbulb"/>
      </w:pPr>
      <w:r w:rsidRPr="005B17D3">
        <w:rPr>
          <w:b/>
        </w:rPr>
        <w:t>Note</w:t>
      </w:r>
      <w:r w:rsidRPr="005B17D3">
        <w:t xml:space="preserve">: From the </w:t>
      </w:r>
      <w:r w:rsidRPr="005B17D3">
        <w:rPr>
          <w:i/>
        </w:rPr>
        <w:t>Eligibility</w:t>
      </w:r>
      <w:r w:rsidRPr="005B17D3">
        <w:rPr>
          <w:i/>
        </w:rPr>
        <w:fldChar w:fldCharType="begin"/>
      </w:r>
      <w:r w:rsidRPr="005B17D3">
        <w:rPr>
          <w:i/>
        </w:rPr>
        <w:instrText xml:space="preserve"> XE "Eligibility:Edit Review Page" </w:instrText>
      </w:r>
      <w:r w:rsidRPr="005B17D3">
        <w:rPr>
          <w:i/>
        </w:rPr>
        <w:fldChar w:fldCharType="end"/>
      </w:r>
      <w:r w:rsidRPr="005B17D3">
        <w:rPr>
          <w:i/>
        </w:rPr>
        <w:t xml:space="preserve"> Edit Review Page</w:t>
      </w:r>
      <w:r w:rsidRPr="005B17D3">
        <w:t xml:space="preserve"> you’ll see </w:t>
      </w:r>
      <w:r w:rsidRPr="005B17D3">
        <w:rPr>
          <w:b/>
        </w:rPr>
        <w:t>Agent Orange Exposure</w:t>
      </w:r>
      <w:r w:rsidRPr="005B17D3">
        <w:t xml:space="preserve"> under the </w:t>
      </w:r>
      <w:r w:rsidRPr="005B17D3">
        <w:rPr>
          <w:b/>
        </w:rPr>
        <w:t>Proposed</w:t>
      </w:r>
      <w:r w:rsidRPr="005B17D3">
        <w:t xml:space="preserve"> </w:t>
      </w:r>
      <w:r w:rsidRPr="005B17D3">
        <w:rPr>
          <w:b/>
        </w:rPr>
        <w:t xml:space="preserve">Status </w:t>
      </w:r>
      <w:r w:rsidRPr="005B17D3">
        <w:t xml:space="preserve">column on the </w:t>
      </w:r>
      <w:r w:rsidRPr="005B17D3">
        <w:rPr>
          <w:i/>
        </w:rPr>
        <w:t>Other Eligibility Factors</w:t>
      </w:r>
      <w:r w:rsidRPr="005B17D3">
        <w:t xml:space="preserve"> row.</w:t>
      </w:r>
    </w:p>
    <w:p w14:paraId="5946CC49" w14:textId="77777777" w:rsidR="00BE52CE" w:rsidRPr="005B17D3" w:rsidRDefault="00BE52CE" w:rsidP="00474E83">
      <w:pPr>
        <w:pStyle w:val="NoteLightbulb"/>
      </w:pPr>
      <w:r w:rsidRPr="005B17D3">
        <w:rPr>
          <w:b/>
        </w:rPr>
        <w:t>Note</w:t>
      </w:r>
      <w:r w:rsidRPr="005B17D3">
        <w:t xml:space="preserve">: The </w:t>
      </w:r>
      <w:r w:rsidRPr="005B17D3">
        <w:rPr>
          <w:i/>
        </w:rPr>
        <w:t>Enrollment</w:t>
      </w:r>
      <w:r w:rsidRPr="005B17D3">
        <w:rPr>
          <w:i/>
        </w:rPr>
        <w:fldChar w:fldCharType="begin"/>
      </w:r>
      <w:r w:rsidRPr="005B17D3">
        <w:rPr>
          <w:i/>
        </w:rPr>
        <w:instrText xml:space="preserve"> XE "Enrollment:Status" </w:instrText>
      </w:r>
      <w:r w:rsidRPr="005B17D3">
        <w:rPr>
          <w:i/>
        </w:rPr>
        <w:fldChar w:fldCharType="end"/>
      </w:r>
      <w:r w:rsidRPr="005B17D3">
        <w:rPr>
          <w:i/>
        </w:rPr>
        <w:t xml:space="preserve"> Status</w:t>
      </w:r>
      <w:r w:rsidRPr="005B17D3">
        <w:t xml:space="preserve"> changed from </w:t>
      </w:r>
      <w:r w:rsidRPr="005B17D3">
        <w:rPr>
          <w:b/>
        </w:rPr>
        <w:t>Rejected; Below Enrollment</w:t>
      </w:r>
      <w:r w:rsidRPr="005B17D3">
        <w:rPr>
          <w:b/>
        </w:rPr>
        <w:fldChar w:fldCharType="begin"/>
      </w:r>
      <w:r w:rsidRPr="005B17D3">
        <w:rPr>
          <w:b/>
        </w:rPr>
        <w:instrText xml:space="preserve"> XE "Enrollment:Group Threshold" </w:instrText>
      </w:r>
      <w:r w:rsidRPr="005B17D3">
        <w:rPr>
          <w:b/>
        </w:rPr>
        <w:fldChar w:fldCharType="end"/>
      </w:r>
      <w:r w:rsidRPr="005B17D3">
        <w:rPr>
          <w:b/>
        </w:rPr>
        <w:t xml:space="preserve"> Group</w:t>
      </w:r>
      <w:r w:rsidRPr="005B17D3">
        <w:rPr>
          <w:b/>
        </w:rPr>
        <w:fldChar w:fldCharType="begin"/>
      </w:r>
      <w:r w:rsidRPr="005B17D3">
        <w:rPr>
          <w:b/>
        </w:rPr>
        <w:instrText xml:space="preserve"> XE "Group:Enrollment Threshold" </w:instrText>
      </w:r>
      <w:r w:rsidRPr="005B17D3">
        <w:rPr>
          <w:b/>
        </w:rPr>
        <w:fldChar w:fldCharType="end"/>
      </w:r>
      <w:r w:rsidRPr="005B17D3">
        <w:rPr>
          <w:b/>
        </w:rPr>
        <w:t xml:space="preserve"> Threshold</w:t>
      </w:r>
      <w:r w:rsidRPr="005B17D3">
        <w:t xml:space="preserve"> to </w:t>
      </w:r>
      <w:r w:rsidRPr="005B17D3">
        <w:rPr>
          <w:b/>
        </w:rPr>
        <w:t>Verified</w:t>
      </w:r>
      <w:r w:rsidRPr="005B17D3">
        <w:t xml:space="preserve"> and the </w:t>
      </w:r>
      <w:r w:rsidRPr="005B17D3">
        <w:rPr>
          <w:i/>
        </w:rPr>
        <w:t>Enrollment</w:t>
      </w:r>
      <w:r w:rsidRPr="005B17D3">
        <w:rPr>
          <w:i/>
        </w:rPr>
        <w:fldChar w:fldCharType="begin"/>
      </w:r>
      <w:r w:rsidRPr="005B17D3">
        <w:rPr>
          <w:i/>
        </w:rPr>
        <w:instrText xml:space="preserve"> XE "Enrollment:Priority" </w:instrText>
      </w:r>
      <w:r w:rsidRPr="005B17D3">
        <w:rPr>
          <w:i/>
        </w:rPr>
        <w:fldChar w:fldCharType="end"/>
      </w:r>
      <w:r w:rsidRPr="005B17D3">
        <w:rPr>
          <w:i/>
        </w:rPr>
        <w:t xml:space="preserve"> Priority</w:t>
      </w:r>
      <w:r w:rsidRPr="005B17D3">
        <w:t xml:space="preserve"> changed from </w:t>
      </w:r>
      <w:r w:rsidRPr="005B17D3">
        <w:rPr>
          <w:b/>
        </w:rPr>
        <w:t>Group 8G to 6</w:t>
      </w:r>
      <w:r w:rsidRPr="005B17D3">
        <w:t>.</w:t>
      </w:r>
    </w:p>
    <w:p w14:paraId="0C17EB75" w14:textId="108B7C3A" w:rsidR="00BE52CE" w:rsidRPr="005B17D3" w:rsidRDefault="00BE52CE" w:rsidP="00EF3896">
      <w:pPr>
        <w:pStyle w:val="NumberedList"/>
      </w:pPr>
      <w:r w:rsidRPr="005B17D3">
        <w:t xml:space="preserve">If everything looks acceptable, click the </w:t>
      </w:r>
      <w:r w:rsidRPr="005B17D3">
        <w:rPr>
          <w:b/>
          <w:i/>
        </w:rPr>
        <w:t>Accept Changes</w:t>
      </w:r>
      <w:r w:rsidRPr="005B17D3">
        <w:t xml:space="preserve"> button at the bottom of the page to commit</w:t>
      </w:r>
      <w:r w:rsidRPr="005B17D3">
        <w:fldChar w:fldCharType="begin"/>
      </w:r>
      <w:r w:rsidRPr="005B17D3">
        <w:instrText xml:space="preserve"> XE "Commit:changes" </w:instrText>
      </w:r>
      <w:r w:rsidRPr="005B17D3">
        <w:fldChar w:fldCharType="end"/>
      </w:r>
      <w:r w:rsidRPr="005B17D3">
        <w:t xml:space="preserve"> the changes. The </w:t>
      </w:r>
      <w:r w:rsidRPr="005B17D3">
        <w:rPr>
          <w:i/>
        </w:rPr>
        <w:t>Current Eligibility</w:t>
      </w:r>
      <w:r w:rsidRPr="005B17D3">
        <w:fldChar w:fldCharType="begin"/>
      </w:r>
      <w:r w:rsidRPr="005B17D3">
        <w:instrText xml:space="preserve"> XE "Eligibility:Current" </w:instrText>
      </w:r>
      <w:r w:rsidRPr="005B17D3">
        <w:fldChar w:fldCharType="end"/>
      </w:r>
      <w:r w:rsidRPr="005B17D3">
        <w:t xml:space="preserve"> screen under the </w:t>
      </w:r>
      <w:r w:rsidRPr="005B17D3">
        <w:rPr>
          <w:b/>
        </w:rPr>
        <w:t>Eligibility</w:t>
      </w:r>
      <w:r w:rsidRPr="005B17D3">
        <w:fldChar w:fldCharType="begin"/>
      </w:r>
      <w:r w:rsidRPr="005B17D3">
        <w:instrText xml:space="preserve"> XE "Eligibility:tab" </w:instrText>
      </w:r>
      <w:r w:rsidRPr="005B17D3">
        <w:fldChar w:fldCharType="end"/>
      </w:r>
      <w:r w:rsidRPr="005B17D3">
        <w:t xml:space="preserve"> tab appears</w:t>
      </w:r>
      <w:r w:rsidR="00A66DFB" w:rsidRPr="005B17D3">
        <w:t>,</w:t>
      </w:r>
      <w:r w:rsidRPr="005B17D3">
        <w:t xml:space="preserve"> and the </w:t>
      </w:r>
      <w:r w:rsidRPr="005B17D3">
        <w:rPr>
          <w:i/>
        </w:rPr>
        <w:t>Agent Orange Exposure Location</w:t>
      </w:r>
      <w:r w:rsidRPr="005B17D3">
        <w:t xml:space="preserve"> selected appears under the </w:t>
      </w:r>
      <w:r w:rsidRPr="005B17D3">
        <w:rPr>
          <w:b/>
        </w:rPr>
        <w:t>Other Eligibility Factors</w:t>
      </w:r>
      <w:r w:rsidRPr="005B17D3">
        <w:t xml:space="preserve"> section.</w:t>
      </w:r>
    </w:p>
    <w:p w14:paraId="0CB0A04E" w14:textId="77777777" w:rsidR="00BE52CE" w:rsidRPr="005B17D3" w:rsidRDefault="00BE52CE" w:rsidP="00EF3896">
      <w:pPr>
        <w:pStyle w:val="ProcedureTitle"/>
      </w:pPr>
      <w:r w:rsidRPr="005B17D3">
        <w:rPr>
          <w:b w:val="0"/>
          <w:i w:val="0"/>
        </w:rPr>
        <w:t>..</w:t>
      </w:r>
      <w:r w:rsidRPr="005B17D3">
        <w:t>. Update a beneficiary's Agent Orange</w:t>
      </w:r>
      <w:r w:rsidRPr="005B17D3">
        <w:fldChar w:fldCharType="begin"/>
      </w:r>
      <w:r w:rsidRPr="005B17D3">
        <w:instrText xml:space="preserve"> XE "Agent Orange:Other than Vietnam" </w:instrText>
      </w:r>
      <w:r w:rsidRPr="005B17D3">
        <w:fldChar w:fldCharType="end"/>
      </w:r>
      <w:r w:rsidRPr="005B17D3">
        <w:t xml:space="preserve"> Exposure Location to Other than Vietnam?</w:t>
      </w:r>
    </w:p>
    <w:p w14:paraId="6F0277AC" w14:textId="77777777" w:rsidR="00BE52CE" w:rsidRPr="005B17D3" w:rsidRDefault="00BE52CE" w:rsidP="00EF3896">
      <w:pPr>
        <w:pStyle w:val="BodyText2"/>
      </w:pPr>
      <w:r w:rsidRPr="005B17D3">
        <w:fldChar w:fldCharType="begin"/>
      </w:r>
      <w:r w:rsidRPr="005B17D3">
        <w:instrText xml:space="preserve"> XE "How do I ...:update a beneficiary's Agent Orange Exposure Location to Other than Vietnam?" </w:instrText>
      </w:r>
      <w:r w:rsidRPr="005B17D3">
        <w:fldChar w:fldCharType="end"/>
      </w:r>
      <w:r w:rsidRPr="005B17D3">
        <w:t>In this scenario we're going to update a beneficiary's Agent Orange</w:t>
      </w:r>
      <w:r w:rsidRPr="005B17D3">
        <w:fldChar w:fldCharType="begin"/>
      </w:r>
      <w:r w:rsidRPr="005B17D3">
        <w:instrText xml:space="preserve"> XE "Agent Orange:Indicator" </w:instrText>
      </w:r>
      <w:r w:rsidRPr="005B17D3">
        <w:fldChar w:fldCharType="end"/>
      </w:r>
      <w:r w:rsidRPr="005B17D3">
        <w:t xml:space="preserve"> Exposure Location to Other than Vietnam.</w:t>
      </w:r>
    </w:p>
    <w:p w14:paraId="4CB5E92F" w14:textId="77777777" w:rsidR="00BE52CE" w:rsidRPr="005B17D3" w:rsidRDefault="00BE52CE" w:rsidP="00884662">
      <w:pPr>
        <w:pStyle w:val="NumberedList"/>
        <w:numPr>
          <w:ilvl w:val="0"/>
          <w:numId w:val="195"/>
        </w:numPr>
      </w:pPr>
      <w:r w:rsidRPr="005B17D3">
        <w:t>Log into the system by entering VA authentication credentials at the single sign-on portal</w:t>
      </w:r>
      <w:r w:rsidRPr="005B17D3" w:rsidDel="0096644C">
        <w:rPr>
          <w:i/>
          <w:iCs/>
        </w:rPr>
        <w:t xml:space="preserve"> </w:t>
      </w:r>
      <w:r w:rsidRPr="005B17D3">
        <w:t xml:space="preserve">and checking the </w:t>
      </w:r>
      <w:r w:rsidRPr="005B17D3">
        <w:rPr>
          <w:i/>
          <w:iCs/>
        </w:rPr>
        <w:t>Accept Agreement</w:t>
      </w:r>
      <w:r w:rsidRPr="005B17D3">
        <w:rPr>
          <w:rStyle w:val="Emphasis"/>
        </w:rPr>
        <w:fldChar w:fldCharType="begin"/>
      </w:r>
      <w:r w:rsidRPr="005B17D3">
        <w:instrText xml:space="preserve"> XE "</w:instrText>
      </w:r>
      <w:r w:rsidRPr="005B17D3">
        <w:rPr>
          <w:rStyle w:val="Emphasis"/>
        </w:rPr>
        <w:instrText>Accept:</w:instrText>
      </w:r>
      <w:r w:rsidRPr="005B17D3">
        <w:instrText xml:space="preserve">Agreement" </w:instrText>
      </w:r>
      <w:r w:rsidRPr="005B17D3">
        <w:rPr>
          <w:rStyle w:val="Emphasis"/>
        </w:rPr>
        <w:fldChar w:fldCharType="end"/>
      </w:r>
      <w:r w:rsidRPr="005B17D3">
        <w:t xml:space="preserve"> checkbox on the ES entry page</w:t>
      </w:r>
      <w:r w:rsidRPr="005B17D3">
        <w:fldChar w:fldCharType="begin"/>
      </w:r>
      <w:r w:rsidRPr="005B17D3">
        <w:instrText xml:space="preserve"> XE "</w:instrText>
      </w:r>
      <w:r w:rsidRPr="005B17D3">
        <w:rPr>
          <w:iCs/>
        </w:rPr>
        <w:instrText>Agreement:checkbox</w:instrText>
      </w:r>
      <w:r w:rsidRPr="005B17D3">
        <w:instrText xml:space="preserve">" </w:instrText>
      </w:r>
      <w:r w:rsidRPr="005B17D3">
        <w:fldChar w:fldCharType="end"/>
      </w:r>
      <w:r w:rsidRPr="005B17D3">
        <w:t>.</w:t>
      </w:r>
    </w:p>
    <w:p w14:paraId="79BF98E5" w14:textId="77777777" w:rsidR="00BE52CE" w:rsidRPr="005B17D3" w:rsidRDefault="00BE52CE" w:rsidP="00EF3896">
      <w:pPr>
        <w:pStyle w:val="NumberedList"/>
      </w:pPr>
      <w:r w:rsidRPr="005B17D3">
        <w:t xml:space="preserve">From the </w:t>
      </w:r>
      <w:r w:rsidRPr="005B17D3">
        <w:rPr>
          <w:i/>
          <w:iCs/>
        </w:rPr>
        <w:t>Person Search</w:t>
      </w:r>
      <w:r w:rsidRPr="005B17D3">
        <w:rPr>
          <w:i/>
          <w:iCs/>
        </w:rPr>
        <w:fldChar w:fldCharType="begin"/>
      </w:r>
      <w:r w:rsidRPr="005B17D3">
        <w:instrText xml:space="preserve"> XE "</w:instrText>
      </w:r>
      <w:r w:rsidRPr="005B17D3">
        <w:rPr>
          <w:iCs/>
        </w:rPr>
        <w:instrText>Person Search</w:instrText>
      </w:r>
      <w:r w:rsidRPr="005B17D3">
        <w:instrText xml:space="preserve">" </w:instrText>
      </w:r>
      <w:r w:rsidRPr="005B17D3">
        <w:rPr>
          <w:i/>
          <w:iCs/>
        </w:rPr>
        <w:fldChar w:fldCharType="end"/>
      </w:r>
      <w:r w:rsidRPr="005B17D3">
        <w:rPr>
          <w:i/>
          <w:iCs/>
        </w:rPr>
        <w:fldChar w:fldCharType="begin"/>
      </w:r>
      <w:r w:rsidRPr="005B17D3">
        <w:instrText xml:space="preserve"> XE "</w:instrText>
      </w:r>
      <w:r w:rsidRPr="005B17D3">
        <w:rPr>
          <w:i/>
          <w:iCs/>
        </w:rPr>
        <w:instrText>Search</w:instrText>
      </w:r>
      <w:r w:rsidRPr="005B17D3">
        <w:rPr>
          <w:iCs/>
        </w:rPr>
        <w:instrText>:</w:instrText>
      </w:r>
      <w:r w:rsidRPr="005B17D3">
        <w:rPr>
          <w:i/>
        </w:rPr>
        <w:instrText>Person</w:instrText>
      </w:r>
      <w:r w:rsidRPr="005B17D3">
        <w:instrText xml:space="preserve"> screen" </w:instrText>
      </w:r>
      <w:r w:rsidRPr="005B17D3">
        <w:rPr>
          <w:i/>
          <w:iCs/>
        </w:rPr>
        <w:fldChar w:fldCharType="end"/>
      </w:r>
      <w:r w:rsidRPr="005B17D3">
        <w:t xml:space="preserve"> screen, enter either an </w:t>
      </w:r>
      <w:r w:rsidRPr="005B17D3">
        <w:rPr>
          <w:i/>
          <w:iCs/>
        </w:rPr>
        <w:t>SSN</w:t>
      </w:r>
      <w:r w:rsidRPr="005B17D3">
        <w:rPr>
          <w:i/>
          <w:iCs/>
        </w:rPr>
        <w:fldChar w:fldCharType="begin"/>
      </w:r>
      <w:r w:rsidRPr="005B17D3">
        <w:instrText xml:space="preserve"> XE "SSN" </w:instrText>
      </w:r>
      <w:r w:rsidRPr="005B17D3">
        <w:rPr>
          <w:i/>
          <w:iCs/>
        </w:rPr>
        <w:fldChar w:fldCharType="end"/>
      </w:r>
      <w:r w:rsidRPr="005B17D3">
        <w:t xml:space="preserve">, or Full/short </w:t>
      </w:r>
      <w:r w:rsidRPr="005B17D3">
        <w:rPr>
          <w:i/>
          <w:iCs/>
        </w:rPr>
        <w:t>VPID</w:t>
      </w:r>
      <w:r w:rsidRPr="005B17D3">
        <w:rPr>
          <w:i/>
          <w:iCs/>
        </w:rPr>
        <w:fldChar w:fldCharType="begin"/>
      </w:r>
      <w:r w:rsidRPr="005B17D3">
        <w:instrText xml:space="preserve"> XE "</w:instrText>
      </w:r>
      <w:r w:rsidRPr="005B17D3">
        <w:rPr>
          <w:iCs/>
        </w:rPr>
        <w:instrText>VPID</w:instrText>
      </w:r>
      <w:r w:rsidRPr="005B17D3">
        <w:instrText xml:space="preserve">" </w:instrText>
      </w:r>
      <w:r w:rsidRPr="005B17D3">
        <w:rPr>
          <w:i/>
          <w:iCs/>
        </w:rPr>
        <w:fldChar w:fldCharType="end"/>
      </w:r>
      <w:r w:rsidRPr="005B17D3">
        <w:t xml:space="preserve"> only, and/or </w:t>
      </w:r>
      <w:r w:rsidRPr="005B17D3">
        <w:rPr>
          <w:i/>
          <w:iCs/>
        </w:rPr>
        <w:t>Last Name</w:t>
      </w:r>
      <w:r w:rsidRPr="005B17D3">
        <w:t xml:space="preserve"> and </w:t>
      </w:r>
      <w:r w:rsidRPr="005B17D3">
        <w:rPr>
          <w:i/>
          <w:iCs/>
        </w:rPr>
        <w:t>First Name</w:t>
      </w:r>
      <w:r w:rsidRPr="005B17D3">
        <w:t xml:space="preserve">, and/or </w:t>
      </w:r>
      <w:r w:rsidRPr="005B17D3">
        <w:rPr>
          <w:i/>
          <w:iCs/>
        </w:rPr>
        <w:t>Claim</w:t>
      </w:r>
      <w:r w:rsidRPr="005B17D3">
        <w:rPr>
          <w:i/>
          <w:iCs/>
        </w:rPr>
        <w:fldChar w:fldCharType="begin"/>
      </w:r>
      <w:r w:rsidRPr="005B17D3">
        <w:instrText xml:space="preserve"> XE "</w:instrText>
      </w:r>
      <w:r w:rsidRPr="005B17D3">
        <w:rPr>
          <w:iCs/>
        </w:rPr>
        <w:instrText>Claim:</w:instrText>
      </w:r>
      <w:r w:rsidRPr="005B17D3">
        <w:instrText xml:space="preserve">Folder Number" </w:instrText>
      </w:r>
      <w:r w:rsidRPr="005B17D3">
        <w:rPr>
          <w:i/>
          <w:iCs/>
        </w:rPr>
        <w:fldChar w:fldCharType="end"/>
      </w:r>
      <w:r w:rsidRPr="005B17D3">
        <w:rPr>
          <w:i/>
          <w:iCs/>
        </w:rPr>
        <w:t xml:space="preserve"> Folder Number</w:t>
      </w:r>
      <w:r w:rsidRPr="005B17D3">
        <w:t xml:space="preserve">, and/or </w:t>
      </w:r>
      <w:r w:rsidRPr="005B17D3">
        <w:rPr>
          <w:i/>
          <w:iCs/>
        </w:rPr>
        <w:t>Military</w:t>
      </w:r>
      <w:r w:rsidRPr="005B17D3">
        <w:rPr>
          <w:i/>
          <w:iCs/>
        </w:rPr>
        <w:fldChar w:fldCharType="begin"/>
      </w:r>
      <w:r w:rsidRPr="005B17D3">
        <w:instrText xml:space="preserve"> XE "</w:instrText>
      </w:r>
      <w:r w:rsidRPr="005B17D3">
        <w:rPr>
          <w:iCs/>
        </w:rPr>
        <w:instrText>Military:</w:instrText>
      </w:r>
      <w:r w:rsidRPr="005B17D3">
        <w:instrText xml:space="preserve">Service Number" </w:instrText>
      </w:r>
      <w:r w:rsidRPr="005B17D3">
        <w:rPr>
          <w:i/>
          <w:iCs/>
        </w:rPr>
        <w:fldChar w:fldCharType="end"/>
      </w:r>
      <w:r w:rsidRPr="005B17D3">
        <w:rPr>
          <w:i/>
          <w:iCs/>
        </w:rPr>
        <w:t xml:space="preserve"> Service Number</w:t>
      </w:r>
      <w:r w:rsidRPr="005B17D3">
        <w:t xml:space="preserve">, and/or </w:t>
      </w:r>
      <w:r w:rsidRPr="005B17D3">
        <w:rPr>
          <w:i/>
          <w:iCs/>
        </w:rPr>
        <w:t>Last Name</w:t>
      </w:r>
      <w:r w:rsidRPr="005B17D3">
        <w:t xml:space="preserve"> and </w:t>
      </w:r>
      <w:r w:rsidRPr="005B17D3">
        <w:rPr>
          <w:i/>
          <w:iCs/>
        </w:rPr>
        <w:t>DOB</w:t>
      </w:r>
      <w:r w:rsidRPr="005B17D3">
        <w:t xml:space="preserve">. When ready, click the </w:t>
      </w:r>
      <w:r w:rsidRPr="005B17D3">
        <w:rPr>
          <w:b/>
          <w:i/>
          <w:iCs/>
        </w:rPr>
        <w:t>Find</w:t>
      </w:r>
      <w:r w:rsidRPr="005B17D3">
        <w:t xml:space="preserve"> button to begin the search. If a match is made, the system displays the beneficiary </w:t>
      </w:r>
      <w:r w:rsidRPr="005B17D3">
        <w:rPr>
          <w:i/>
        </w:rPr>
        <w:t>Overview</w:t>
      </w:r>
      <w:r w:rsidRPr="005B17D3">
        <w:t xml:space="preserve"> screen. This screen gives the user an overview of the beneficiary's current information on file.</w:t>
      </w:r>
    </w:p>
    <w:p w14:paraId="46598DD0" w14:textId="77777777" w:rsidR="00BE52CE" w:rsidRPr="005B17D3" w:rsidRDefault="00BE52CE" w:rsidP="00474E83">
      <w:pPr>
        <w:pStyle w:val="NoteLightbulb"/>
      </w:pPr>
      <w:r w:rsidRPr="005B17D3">
        <w:rPr>
          <w:b/>
        </w:rPr>
        <w:t>Note</w:t>
      </w:r>
      <w:r w:rsidRPr="005B17D3">
        <w:t>: The beneficiary’s Eligibility</w:t>
      </w:r>
      <w:r w:rsidRPr="005B17D3">
        <w:fldChar w:fldCharType="begin"/>
      </w:r>
      <w:r w:rsidRPr="005B17D3">
        <w:instrText xml:space="preserve"> XE "Eligibility:Status" </w:instrText>
      </w:r>
      <w:r w:rsidRPr="005B17D3">
        <w:fldChar w:fldCharType="end"/>
      </w:r>
      <w:r w:rsidRPr="005B17D3">
        <w:t xml:space="preserve"> Status is </w:t>
      </w:r>
      <w:r w:rsidRPr="005B17D3">
        <w:rPr>
          <w:b/>
        </w:rPr>
        <w:t>Verified</w:t>
      </w:r>
      <w:r w:rsidRPr="005B17D3">
        <w:t>. His Primary Eligibility</w:t>
      </w:r>
      <w:r w:rsidRPr="005B17D3">
        <w:fldChar w:fldCharType="begin"/>
      </w:r>
      <w:r w:rsidRPr="005B17D3">
        <w:instrText xml:space="preserve"> XE "Eligibility:Code" </w:instrText>
      </w:r>
      <w:r w:rsidRPr="005B17D3">
        <w:fldChar w:fldCharType="end"/>
      </w:r>
      <w:r w:rsidRPr="005B17D3">
        <w:t xml:space="preserve"> Code is </w:t>
      </w:r>
      <w:r w:rsidRPr="005B17D3">
        <w:rPr>
          <w:b/>
        </w:rPr>
        <w:t>NSC</w:t>
      </w:r>
      <w:r w:rsidRPr="005B17D3">
        <w:t>. Also note the beneficiary’s Enrollment</w:t>
      </w:r>
      <w:r w:rsidRPr="005B17D3">
        <w:fldChar w:fldCharType="begin"/>
      </w:r>
      <w:r w:rsidRPr="005B17D3">
        <w:instrText xml:space="preserve"> XE "Enrollment:Status" </w:instrText>
      </w:r>
      <w:r w:rsidRPr="005B17D3">
        <w:fldChar w:fldCharType="end"/>
      </w:r>
      <w:r w:rsidRPr="005B17D3">
        <w:t xml:space="preserve"> Status is </w:t>
      </w:r>
      <w:r w:rsidRPr="005B17D3">
        <w:rPr>
          <w:b/>
        </w:rPr>
        <w:t>PENDING</w:t>
      </w:r>
      <w:r w:rsidRPr="005B17D3">
        <w:t>, due to having no current income</w:t>
      </w:r>
      <w:r w:rsidRPr="005B17D3">
        <w:fldChar w:fldCharType="begin"/>
      </w:r>
      <w:r w:rsidRPr="005B17D3">
        <w:instrText xml:space="preserve"> XE "Income:current:test data" </w:instrText>
      </w:r>
      <w:r w:rsidRPr="005B17D3">
        <w:fldChar w:fldCharType="end"/>
      </w:r>
      <w:r w:rsidRPr="005B17D3">
        <w:t xml:space="preserve"> test data on file.</w:t>
      </w:r>
    </w:p>
    <w:p w14:paraId="74A251E1" w14:textId="77777777" w:rsidR="00BE52CE" w:rsidRPr="005B17D3" w:rsidRDefault="00BE52CE" w:rsidP="00EF3896">
      <w:pPr>
        <w:pStyle w:val="NumberedList"/>
        <w:rPr>
          <w:szCs w:val="20"/>
        </w:rPr>
      </w:pPr>
      <w:r w:rsidRPr="005B17D3">
        <w:t xml:space="preserve">From the </w:t>
      </w:r>
      <w:r w:rsidRPr="005B17D3">
        <w:rPr>
          <w:i/>
          <w:iCs/>
        </w:rPr>
        <w:t>Overview</w:t>
      </w:r>
      <w:r w:rsidRPr="005B17D3">
        <w:t xml:space="preserve"> screen, begin by clicking </w:t>
      </w:r>
      <w:r w:rsidRPr="005B17D3">
        <w:rPr>
          <w:szCs w:val="20"/>
        </w:rPr>
        <w:t xml:space="preserve">the </w:t>
      </w:r>
      <w:r w:rsidRPr="005B17D3">
        <w:t>Update Current Eligibility</w:t>
      </w:r>
      <w:r w:rsidRPr="005B17D3">
        <w:fldChar w:fldCharType="begin"/>
      </w:r>
      <w:r w:rsidRPr="005B17D3">
        <w:rPr>
          <w:szCs w:val="20"/>
        </w:rPr>
        <w:instrText xml:space="preserve"> XE "Eligibility:link" </w:instrText>
      </w:r>
      <w:r w:rsidRPr="005B17D3">
        <w:fldChar w:fldCharType="end"/>
      </w:r>
      <w:r w:rsidRPr="005B17D3">
        <w:rPr>
          <w:szCs w:val="20"/>
        </w:rPr>
        <w:t xml:space="preserve"> link to display the </w:t>
      </w:r>
      <w:r w:rsidRPr="005B17D3">
        <w:t>Edit Current Eligibility</w:t>
      </w:r>
      <w:r w:rsidRPr="005B17D3">
        <w:rPr>
          <w:szCs w:val="20"/>
        </w:rPr>
        <w:t xml:space="preserve"> screen.</w:t>
      </w:r>
    </w:p>
    <w:p w14:paraId="122C2578" w14:textId="77777777" w:rsidR="00BE52CE" w:rsidRPr="005B17D3" w:rsidRDefault="00BE52CE" w:rsidP="00EF3896">
      <w:pPr>
        <w:pStyle w:val="NumberedList"/>
        <w:rPr>
          <w:szCs w:val="20"/>
        </w:rPr>
      </w:pPr>
      <w:r w:rsidRPr="005B17D3">
        <w:rPr>
          <w:szCs w:val="20"/>
        </w:rPr>
        <w:t xml:space="preserve">Scroll down to and click on the </w:t>
      </w:r>
      <w:r w:rsidRPr="005B17D3">
        <w:t>Other Eligibility</w:t>
      </w:r>
      <w:r w:rsidRPr="005B17D3">
        <w:fldChar w:fldCharType="begin"/>
      </w:r>
      <w:r w:rsidRPr="005B17D3">
        <w:rPr>
          <w:szCs w:val="20"/>
        </w:rPr>
        <w:instrText xml:space="preserve"> XE "Eligibility:Other Factors" </w:instrText>
      </w:r>
      <w:r w:rsidRPr="005B17D3">
        <w:fldChar w:fldCharType="end"/>
      </w:r>
      <w:r w:rsidRPr="005B17D3">
        <w:t xml:space="preserve"> Factors</w:t>
      </w:r>
      <w:r w:rsidRPr="005B17D3">
        <w:rPr>
          <w:szCs w:val="20"/>
        </w:rPr>
        <w:t xml:space="preserve"> link to display the additional fields, if not already displayed.</w:t>
      </w:r>
    </w:p>
    <w:p w14:paraId="42A62278" w14:textId="77777777" w:rsidR="00BE52CE" w:rsidRPr="005B17D3" w:rsidRDefault="00BE52CE" w:rsidP="00EF3896">
      <w:pPr>
        <w:pStyle w:val="NumberedList"/>
      </w:pPr>
      <w:r w:rsidRPr="005B17D3">
        <w:t xml:space="preserve">Make a selection from the </w:t>
      </w:r>
      <w:r w:rsidRPr="005B17D3">
        <w:rPr>
          <w:b/>
          <w:i/>
          <w:iCs/>
        </w:rPr>
        <w:t>Agent Orange Exposure Location</w:t>
      </w:r>
      <w:r w:rsidRPr="005B17D3">
        <w:rPr>
          <w:b/>
        </w:rPr>
        <w:t xml:space="preserve"> </w:t>
      </w:r>
      <w:r w:rsidRPr="005B17D3">
        <w:t>field</w:t>
      </w:r>
      <w:r w:rsidRPr="005B17D3">
        <w:rPr>
          <w:b/>
        </w:rPr>
        <w:t xml:space="preserve"> </w:t>
      </w:r>
      <w:r w:rsidRPr="005B17D3">
        <w:t>dropdown.</w:t>
      </w:r>
    </w:p>
    <w:p w14:paraId="7A852012" w14:textId="77777777" w:rsidR="00BE52CE" w:rsidRPr="005B17D3" w:rsidRDefault="00BE52CE" w:rsidP="00EF3896">
      <w:pPr>
        <w:pStyle w:val="NumberedList"/>
      </w:pPr>
      <w:r w:rsidRPr="005B17D3">
        <w:t xml:space="preserve">To review the impact, click the </w:t>
      </w:r>
      <w:r w:rsidRPr="005B17D3">
        <w:rPr>
          <w:b/>
          <w:i/>
          <w:iCs/>
        </w:rPr>
        <w:t>Review Impact</w:t>
      </w:r>
      <w:r w:rsidRPr="005B17D3">
        <w:t xml:space="preserve"> button.</w:t>
      </w:r>
    </w:p>
    <w:p w14:paraId="602C4182" w14:textId="77777777" w:rsidR="00BE52CE" w:rsidRPr="005B17D3" w:rsidRDefault="00BE52CE" w:rsidP="00474E83">
      <w:pPr>
        <w:pStyle w:val="NoteLightbulb"/>
      </w:pPr>
      <w:r w:rsidRPr="005B17D3">
        <w:rPr>
          <w:b/>
        </w:rPr>
        <w:t>Note</w:t>
      </w:r>
      <w:r w:rsidRPr="005B17D3">
        <w:t xml:space="preserve">: From the </w:t>
      </w:r>
      <w:r w:rsidRPr="005B17D3">
        <w:rPr>
          <w:i/>
          <w:iCs/>
        </w:rPr>
        <w:t>Eligibility</w:t>
      </w:r>
      <w:r w:rsidRPr="005B17D3">
        <w:rPr>
          <w:i/>
          <w:iCs/>
        </w:rPr>
        <w:fldChar w:fldCharType="begin"/>
      </w:r>
      <w:r w:rsidRPr="005B17D3">
        <w:instrText xml:space="preserve"> XE "</w:instrText>
      </w:r>
      <w:r w:rsidRPr="005B17D3">
        <w:rPr>
          <w:bCs/>
        </w:rPr>
        <w:instrText>Eligibility:</w:instrText>
      </w:r>
      <w:r w:rsidRPr="005B17D3">
        <w:instrText xml:space="preserve">Edit Review Page" </w:instrText>
      </w:r>
      <w:r w:rsidRPr="005B17D3">
        <w:rPr>
          <w:i/>
          <w:iCs/>
        </w:rPr>
        <w:fldChar w:fldCharType="end"/>
      </w:r>
      <w:r w:rsidRPr="005B17D3">
        <w:rPr>
          <w:i/>
          <w:iCs/>
        </w:rPr>
        <w:t xml:space="preserve"> Edit Review Page</w:t>
      </w:r>
      <w:r w:rsidRPr="005B17D3">
        <w:t xml:space="preserve"> you’ll see </w:t>
      </w:r>
      <w:r w:rsidRPr="005B17D3">
        <w:rPr>
          <w:b/>
          <w:bCs/>
        </w:rPr>
        <w:t>Agent Orange</w:t>
      </w:r>
      <w:r w:rsidRPr="005B17D3">
        <w:rPr>
          <w:b/>
          <w:bCs/>
        </w:rPr>
        <w:fldChar w:fldCharType="begin"/>
      </w:r>
      <w:r w:rsidRPr="005B17D3">
        <w:instrText xml:space="preserve"> XE "</w:instrText>
      </w:r>
      <w:r w:rsidRPr="005B17D3">
        <w:rPr>
          <w:b/>
        </w:rPr>
        <w:instrText>Agent Orange:</w:instrText>
      </w:r>
      <w:r w:rsidRPr="005B17D3">
        <w:instrText xml:space="preserve">Exposure" </w:instrText>
      </w:r>
      <w:r w:rsidRPr="005B17D3">
        <w:rPr>
          <w:b/>
          <w:bCs/>
        </w:rPr>
        <w:fldChar w:fldCharType="end"/>
      </w:r>
      <w:r w:rsidRPr="005B17D3">
        <w:rPr>
          <w:b/>
          <w:bCs/>
        </w:rPr>
        <w:t xml:space="preserve"> Exposure</w:t>
      </w:r>
      <w:r w:rsidRPr="005B17D3">
        <w:t xml:space="preserve"> under the </w:t>
      </w:r>
      <w:r w:rsidRPr="005B17D3">
        <w:rPr>
          <w:i/>
          <w:iCs/>
        </w:rPr>
        <w:t>Proposed Status</w:t>
      </w:r>
      <w:r w:rsidRPr="005B17D3">
        <w:t xml:space="preserve"> column on the </w:t>
      </w:r>
      <w:r w:rsidRPr="005B17D3">
        <w:rPr>
          <w:b/>
          <w:bCs/>
        </w:rPr>
        <w:t>Other Eligibility Factors</w:t>
      </w:r>
      <w:r w:rsidRPr="005B17D3">
        <w:t xml:space="preserve"> row.</w:t>
      </w:r>
    </w:p>
    <w:p w14:paraId="1CD9F285" w14:textId="3FD051EB" w:rsidR="00BE52CE" w:rsidRPr="005B17D3" w:rsidRDefault="00BE52CE" w:rsidP="00EF3896">
      <w:pPr>
        <w:pStyle w:val="NumberedList"/>
      </w:pPr>
      <w:r w:rsidRPr="005B17D3">
        <w:t xml:space="preserve">If everything looks acceptable, click the </w:t>
      </w:r>
      <w:r w:rsidRPr="005B17D3">
        <w:rPr>
          <w:b/>
          <w:i/>
          <w:iCs/>
        </w:rPr>
        <w:t>Accept Changes</w:t>
      </w:r>
      <w:r w:rsidRPr="005B17D3">
        <w:t xml:space="preserve"> button at the bottom of the page to commit</w:t>
      </w:r>
      <w:r w:rsidRPr="005B17D3">
        <w:fldChar w:fldCharType="begin"/>
      </w:r>
      <w:r w:rsidRPr="005B17D3">
        <w:instrText xml:space="preserve"> XE "Commit:changes" </w:instrText>
      </w:r>
      <w:r w:rsidRPr="005B17D3">
        <w:fldChar w:fldCharType="end"/>
      </w:r>
      <w:r w:rsidRPr="005B17D3">
        <w:t xml:space="preserve"> the changes. The </w:t>
      </w:r>
      <w:r w:rsidRPr="005B17D3">
        <w:rPr>
          <w:i/>
        </w:rPr>
        <w:t>Current Eligibility</w:t>
      </w:r>
      <w:r w:rsidRPr="005B17D3">
        <w:t xml:space="preserve"> screen under the </w:t>
      </w:r>
      <w:r w:rsidRPr="005B17D3">
        <w:rPr>
          <w:b/>
        </w:rPr>
        <w:t>Eligibility</w:t>
      </w:r>
      <w:r w:rsidRPr="005B17D3">
        <w:fldChar w:fldCharType="begin"/>
      </w:r>
      <w:r w:rsidRPr="005B17D3">
        <w:instrText xml:space="preserve"> XE "Eligibility:tab" </w:instrText>
      </w:r>
      <w:r w:rsidRPr="005B17D3">
        <w:fldChar w:fldCharType="end"/>
      </w:r>
      <w:r w:rsidRPr="005B17D3">
        <w:t xml:space="preserve"> tab appears</w:t>
      </w:r>
      <w:r w:rsidR="00ED60F4" w:rsidRPr="005B17D3">
        <w:t>,</w:t>
      </w:r>
      <w:r w:rsidRPr="005B17D3">
        <w:t xml:space="preserve"> and you’ll notice the </w:t>
      </w:r>
      <w:r w:rsidRPr="005B17D3">
        <w:rPr>
          <w:b/>
        </w:rPr>
        <w:t>Agent Orange</w:t>
      </w:r>
      <w:r w:rsidRPr="005B17D3">
        <w:rPr>
          <w:b/>
        </w:rPr>
        <w:fldChar w:fldCharType="begin"/>
      </w:r>
      <w:r w:rsidRPr="005B17D3">
        <w:rPr>
          <w:b/>
        </w:rPr>
        <w:instrText xml:space="preserve"> XE "Agent Orange:Exposure Location" </w:instrText>
      </w:r>
      <w:r w:rsidRPr="005B17D3">
        <w:rPr>
          <w:b/>
        </w:rPr>
        <w:fldChar w:fldCharType="end"/>
      </w:r>
      <w:r w:rsidRPr="005B17D3">
        <w:rPr>
          <w:b/>
        </w:rPr>
        <w:t xml:space="preserve"> Exposure Location</w:t>
      </w:r>
      <w:r w:rsidRPr="005B17D3">
        <w:t xml:space="preserve"> selected appears under the </w:t>
      </w:r>
      <w:r w:rsidRPr="005B17D3">
        <w:rPr>
          <w:b/>
        </w:rPr>
        <w:t>Other Eligibility Factors</w:t>
      </w:r>
      <w:r w:rsidRPr="005B17D3">
        <w:t xml:space="preserve"> section.</w:t>
      </w:r>
    </w:p>
    <w:p w14:paraId="70398712" w14:textId="77777777" w:rsidR="00BE52CE" w:rsidRPr="005B17D3" w:rsidRDefault="00BE52CE" w:rsidP="00474E83">
      <w:pPr>
        <w:pStyle w:val="NoteLightbulb"/>
      </w:pPr>
      <w:r w:rsidRPr="005B17D3">
        <w:rPr>
          <w:b/>
        </w:rPr>
        <w:t>Note</w:t>
      </w:r>
      <w:r w:rsidRPr="005B17D3">
        <w:t>: The beneficiary's Enrollment</w:t>
      </w:r>
      <w:r w:rsidRPr="005B17D3">
        <w:fldChar w:fldCharType="begin"/>
      </w:r>
      <w:r w:rsidRPr="005B17D3">
        <w:instrText xml:space="preserve"> XE "Enrollment:Status" </w:instrText>
      </w:r>
      <w:r w:rsidRPr="005B17D3">
        <w:fldChar w:fldCharType="end"/>
      </w:r>
      <w:r w:rsidRPr="005B17D3">
        <w:t xml:space="preserve"> Status remains Pending because no current income</w:t>
      </w:r>
      <w:r w:rsidRPr="005B17D3">
        <w:fldChar w:fldCharType="begin"/>
      </w:r>
      <w:r w:rsidRPr="005B17D3">
        <w:instrText xml:space="preserve"> XE "Income:current:information" </w:instrText>
      </w:r>
      <w:r w:rsidRPr="005B17D3">
        <w:fldChar w:fldCharType="end"/>
      </w:r>
      <w:r w:rsidRPr="005B17D3">
        <w:t xml:space="preserve"> information is on file. Veterans exposed to Agent Orange</w:t>
      </w:r>
      <w:r w:rsidRPr="005B17D3">
        <w:fldChar w:fldCharType="begin"/>
      </w:r>
      <w:r w:rsidRPr="005B17D3">
        <w:instrText xml:space="preserve"> XE "Agent Orange:Other" </w:instrText>
      </w:r>
      <w:r w:rsidRPr="005B17D3">
        <w:fldChar w:fldCharType="end"/>
      </w:r>
      <w:r w:rsidRPr="005B17D3">
        <w:t xml:space="preserve"> at locations Other than Vietnam have no effect on Enrollment</w:t>
      </w:r>
      <w:r w:rsidRPr="005B17D3">
        <w:fldChar w:fldCharType="begin"/>
      </w:r>
      <w:r w:rsidRPr="005B17D3">
        <w:instrText xml:space="preserve"> XE "Enrollment:Prioritization" </w:instrText>
      </w:r>
      <w:r w:rsidRPr="005B17D3">
        <w:fldChar w:fldCharType="end"/>
      </w:r>
      <w:r w:rsidRPr="005B17D3">
        <w:t xml:space="preserve"> Prioritization.</w:t>
      </w:r>
    </w:p>
    <w:p w14:paraId="69FFA490" w14:textId="77777777" w:rsidR="00BE52CE" w:rsidRPr="005B17D3" w:rsidRDefault="00BE52CE" w:rsidP="00EF3896">
      <w:pPr>
        <w:pStyle w:val="ProcedureTitle"/>
      </w:pPr>
      <w:r w:rsidRPr="005B17D3">
        <w:t>... Change</w:t>
      </w:r>
      <w:r w:rsidRPr="005B17D3">
        <w:fldChar w:fldCharType="begin"/>
      </w:r>
      <w:r w:rsidRPr="005B17D3">
        <w:instrText xml:space="preserve"> XE "Change:a beneficiary's SW Asia Condition Indicator" </w:instrText>
      </w:r>
      <w:r w:rsidRPr="005B17D3">
        <w:fldChar w:fldCharType="end"/>
      </w:r>
      <w:r w:rsidRPr="005B17D3">
        <w:t xml:space="preserve"> a beneficiary's SW Asia Conditions indicator? </w:t>
      </w:r>
    </w:p>
    <w:p w14:paraId="0F591F3A" w14:textId="14CB65C0" w:rsidR="00BE52CE" w:rsidRPr="005B17D3" w:rsidRDefault="00BE52CE" w:rsidP="00474E83">
      <w:pPr>
        <w:pStyle w:val="NoteLightbulb"/>
      </w:pPr>
      <w:r w:rsidRPr="005B17D3">
        <w:rPr>
          <w:b/>
        </w:rPr>
        <w:t>Note</w:t>
      </w:r>
      <w:r w:rsidRPr="005B17D3">
        <w:t xml:space="preserve">: As long as the </w:t>
      </w:r>
      <w:r w:rsidRPr="005B17D3">
        <w:rPr>
          <w:i/>
        </w:rPr>
        <w:t>SW Asia Conditions</w:t>
      </w:r>
      <w:r w:rsidRPr="005B17D3">
        <w:rPr>
          <w:i/>
        </w:rPr>
        <w:fldChar w:fldCharType="begin"/>
      </w:r>
      <w:r w:rsidRPr="005B17D3">
        <w:instrText xml:space="preserve"> XE "</w:instrText>
      </w:r>
      <w:r w:rsidRPr="005B17D3">
        <w:rPr>
          <w:b/>
        </w:rPr>
        <w:instrText>SW Asia Conditions</w:instrText>
      </w:r>
      <w:r w:rsidRPr="005B17D3">
        <w:rPr>
          <w:i/>
        </w:rPr>
        <w:instrText>:</w:instrText>
      </w:r>
      <w:r w:rsidRPr="005B17D3">
        <w:instrText xml:space="preserve">Special Treatment Authority Exp Date" </w:instrText>
      </w:r>
      <w:r w:rsidRPr="005B17D3">
        <w:rPr>
          <w:i/>
        </w:rPr>
        <w:fldChar w:fldCharType="end"/>
      </w:r>
      <w:r w:rsidRPr="005B17D3">
        <w:rPr>
          <w:i/>
        </w:rPr>
        <w:t xml:space="preserve"> Special Treatment Authority</w:t>
      </w:r>
      <w:r w:rsidRPr="005B17D3">
        <w:t xml:space="preserve"> remains in effect, Veterans with a </w:t>
      </w:r>
      <w:r w:rsidRPr="005B17D3">
        <w:rPr>
          <w:i/>
        </w:rPr>
        <w:t>SW Indicator</w:t>
      </w:r>
      <w:r w:rsidRPr="005B17D3">
        <w:t xml:space="preserve"> of </w:t>
      </w:r>
      <w:r w:rsidRPr="005B17D3">
        <w:rPr>
          <w:b/>
        </w:rPr>
        <w:t>Yes</w:t>
      </w:r>
      <w:r w:rsidRPr="005B17D3">
        <w:t xml:space="preserve"> will be placed in PG 6 (or higher). If the law is expired, this </w:t>
      </w:r>
      <w:r w:rsidR="006204FA" w:rsidRPr="005B17D3">
        <w:t>Veterans</w:t>
      </w:r>
      <w:r w:rsidRPr="005B17D3">
        <w:t xml:space="preserve"> </w:t>
      </w:r>
      <w:r w:rsidRPr="005B17D3">
        <w:rPr>
          <w:i/>
        </w:rPr>
        <w:t>Enrollment Status</w:t>
      </w:r>
      <w:r w:rsidRPr="005B17D3">
        <w:t xml:space="preserve"> will remain </w:t>
      </w:r>
      <w:r w:rsidRPr="005B17D3">
        <w:rPr>
          <w:b/>
        </w:rPr>
        <w:t>REJECTED (GROUP</w:t>
      </w:r>
      <w:r w:rsidRPr="005B17D3">
        <w:rPr>
          <w:b/>
        </w:rPr>
        <w:fldChar w:fldCharType="begin"/>
      </w:r>
      <w:r w:rsidRPr="005B17D3">
        <w:instrText xml:space="preserve"> XE "Group:Enrollment Status" </w:instrText>
      </w:r>
      <w:r w:rsidRPr="005B17D3">
        <w:rPr>
          <w:b/>
        </w:rPr>
        <w:fldChar w:fldCharType="end"/>
      </w:r>
      <w:r w:rsidRPr="005B17D3">
        <w:rPr>
          <w:b/>
        </w:rPr>
        <w:t xml:space="preserve"> 8G)</w:t>
      </w:r>
      <w:r w:rsidRPr="005B17D3">
        <w:t>.</w:t>
      </w:r>
    </w:p>
    <w:p w14:paraId="690FB1A9" w14:textId="77777777" w:rsidR="00BE52CE" w:rsidRPr="005B17D3" w:rsidRDefault="00BE52CE" w:rsidP="00EF3896">
      <w:pPr>
        <w:pStyle w:val="BodyText2"/>
      </w:pPr>
      <w:r w:rsidRPr="005B17D3">
        <w:t xml:space="preserve">In this scenario we're going to learn how to change a beneficiary’s </w:t>
      </w:r>
      <w:r w:rsidRPr="005B17D3">
        <w:rPr>
          <w:i/>
        </w:rPr>
        <w:t>SW Asia Conditions</w:t>
      </w:r>
      <w:r w:rsidRPr="005B17D3">
        <w:t xml:space="preserve"> indicator.</w:t>
      </w:r>
    </w:p>
    <w:p w14:paraId="1A1F8613" w14:textId="77777777" w:rsidR="00BE52CE" w:rsidRPr="005B17D3" w:rsidRDefault="00BE52CE" w:rsidP="00884662">
      <w:pPr>
        <w:pStyle w:val="NumberedList"/>
        <w:numPr>
          <w:ilvl w:val="0"/>
          <w:numId w:val="194"/>
        </w:numPr>
      </w:pPr>
      <w:r w:rsidRPr="005B17D3">
        <w:t>Log into the system by entering VA authentication credentials at the single sign-on portal</w:t>
      </w:r>
      <w:r w:rsidRPr="005B17D3" w:rsidDel="0096644C">
        <w:rPr>
          <w:i/>
          <w:iCs/>
        </w:rPr>
        <w:t xml:space="preserve"> </w:t>
      </w:r>
      <w:r w:rsidRPr="005B17D3">
        <w:t xml:space="preserve">and checking the </w:t>
      </w:r>
      <w:r w:rsidRPr="005B17D3">
        <w:rPr>
          <w:i/>
          <w:iCs/>
        </w:rPr>
        <w:t>Accept Agreement</w:t>
      </w:r>
      <w:r w:rsidRPr="005B17D3">
        <w:rPr>
          <w:rStyle w:val="Emphasis"/>
          <w:sz w:val="18"/>
          <w:szCs w:val="18"/>
        </w:rPr>
        <w:fldChar w:fldCharType="begin"/>
      </w:r>
      <w:r w:rsidRPr="005B17D3">
        <w:instrText xml:space="preserve"> XE "</w:instrText>
      </w:r>
      <w:r w:rsidRPr="005B17D3">
        <w:rPr>
          <w:rStyle w:val="Emphasis"/>
          <w:sz w:val="18"/>
          <w:szCs w:val="18"/>
        </w:rPr>
        <w:instrText>Accept:</w:instrText>
      </w:r>
      <w:r w:rsidRPr="005B17D3">
        <w:instrText xml:space="preserve">Agreement" </w:instrText>
      </w:r>
      <w:r w:rsidRPr="005B17D3">
        <w:rPr>
          <w:rStyle w:val="Emphasis"/>
          <w:sz w:val="18"/>
          <w:szCs w:val="18"/>
        </w:rPr>
        <w:fldChar w:fldCharType="end"/>
      </w:r>
      <w:r w:rsidRPr="005B17D3">
        <w:t xml:space="preserve"> checkbox on the ES entry page</w:t>
      </w:r>
      <w:r w:rsidRPr="005B17D3">
        <w:fldChar w:fldCharType="begin"/>
      </w:r>
      <w:r w:rsidRPr="005B17D3">
        <w:instrText xml:space="preserve"> XE "</w:instrText>
      </w:r>
      <w:r w:rsidRPr="005B17D3">
        <w:rPr>
          <w:iCs/>
        </w:rPr>
        <w:instrText>Agreement:checkbox</w:instrText>
      </w:r>
      <w:r w:rsidRPr="005B17D3">
        <w:instrText xml:space="preserve">" </w:instrText>
      </w:r>
      <w:r w:rsidRPr="005B17D3">
        <w:fldChar w:fldCharType="end"/>
      </w:r>
      <w:r w:rsidRPr="005B17D3">
        <w:t>.</w:t>
      </w:r>
    </w:p>
    <w:p w14:paraId="46674D09" w14:textId="77777777" w:rsidR="00BE52CE" w:rsidRPr="005B17D3" w:rsidRDefault="00BE52CE" w:rsidP="00EF3896">
      <w:pPr>
        <w:pStyle w:val="NumberedList"/>
      </w:pPr>
      <w:r w:rsidRPr="005B17D3">
        <w:t xml:space="preserve">From the </w:t>
      </w:r>
      <w:r w:rsidRPr="005B17D3">
        <w:rPr>
          <w:i/>
          <w:iCs/>
        </w:rPr>
        <w:t>Person Search</w:t>
      </w:r>
      <w:r w:rsidRPr="005B17D3">
        <w:rPr>
          <w:i/>
          <w:iCs/>
        </w:rPr>
        <w:fldChar w:fldCharType="begin"/>
      </w:r>
      <w:r w:rsidRPr="005B17D3">
        <w:instrText xml:space="preserve"> XE "</w:instrText>
      </w:r>
      <w:r w:rsidRPr="005B17D3">
        <w:rPr>
          <w:iCs/>
        </w:rPr>
        <w:instrText>Person Search</w:instrText>
      </w:r>
      <w:r w:rsidRPr="005B17D3">
        <w:instrText xml:space="preserve">" </w:instrText>
      </w:r>
      <w:r w:rsidRPr="005B17D3">
        <w:rPr>
          <w:i/>
          <w:iCs/>
        </w:rPr>
        <w:fldChar w:fldCharType="end"/>
      </w:r>
      <w:r w:rsidRPr="005B17D3">
        <w:rPr>
          <w:i/>
          <w:iCs/>
        </w:rPr>
        <w:fldChar w:fldCharType="begin"/>
      </w:r>
      <w:r w:rsidRPr="005B17D3">
        <w:instrText xml:space="preserve"> XE "</w:instrText>
      </w:r>
      <w:r w:rsidRPr="005B17D3">
        <w:rPr>
          <w:i/>
          <w:iCs/>
        </w:rPr>
        <w:instrText>Search</w:instrText>
      </w:r>
      <w:r w:rsidRPr="005B17D3">
        <w:rPr>
          <w:iCs/>
        </w:rPr>
        <w:instrText>:</w:instrText>
      </w:r>
      <w:r w:rsidRPr="005B17D3">
        <w:rPr>
          <w:i/>
        </w:rPr>
        <w:instrText>Person</w:instrText>
      </w:r>
      <w:r w:rsidRPr="005B17D3">
        <w:instrText xml:space="preserve"> screen" </w:instrText>
      </w:r>
      <w:r w:rsidRPr="005B17D3">
        <w:rPr>
          <w:i/>
          <w:iCs/>
        </w:rPr>
        <w:fldChar w:fldCharType="end"/>
      </w:r>
      <w:r w:rsidRPr="005B17D3">
        <w:t xml:space="preserve"> screen, enter either an </w:t>
      </w:r>
      <w:r w:rsidRPr="005B17D3">
        <w:rPr>
          <w:i/>
          <w:iCs/>
        </w:rPr>
        <w:t>SSN</w:t>
      </w:r>
      <w:r w:rsidRPr="005B17D3">
        <w:rPr>
          <w:i/>
          <w:iCs/>
        </w:rPr>
        <w:fldChar w:fldCharType="begin"/>
      </w:r>
      <w:r w:rsidRPr="005B17D3">
        <w:instrText xml:space="preserve"> XE "SSN" </w:instrText>
      </w:r>
      <w:r w:rsidRPr="005B17D3">
        <w:rPr>
          <w:i/>
          <w:iCs/>
        </w:rPr>
        <w:fldChar w:fldCharType="end"/>
      </w:r>
      <w:r w:rsidRPr="005B17D3">
        <w:t xml:space="preserve">, or Full/short </w:t>
      </w:r>
      <w:r w:rsidRPr="005B17D3">
        <w:rPr>
          <w:i/>
          <w:iCs/>
        </w:rPr>
        <w:t>VPID</w:t>
      </w:r>
      <w:r w:rsidRPr="005B17D3">
        <w:rPr>
          <w:i/>
          <w:iCs/>
        </w:rPr>
        <w:fldChar w:fldCharType="begin"/>
      </w:r>
      <w:r w:rsidRPr="005B17D3">
        <w:instrText xml:space="preserve"> XE "</w:instrText>
      </w:r>
      <w:r w:rsidRPr="005B17D3">
        <w:rPr>
          <w:iCs/>
        </w:rPr>
        <w:instrText>VPID</w:instrText>
      </w:r>
      <w:r w:rsidRPr="005B17D3">
        <w:instrText xml:space="preserve">" </w:instrText>
      </w:r>
      <w:r w:rsidRPr="005B17D3">
        <w:rPr>
          <w:i/>
          <w:iCs/>
        </w:rPr>
        <w:fldChar w:fldCharType="end"/>
      </w:r>
      <w:r w:rsidRPr="005B17D3">
        <w:t xml:space="preserve"> only, and/or </w:t>
      </w:r>
      <w:r w:rsidRPr="005B17D3">
        <w:rPr>
          <w:i/>
          <w:iCs/>
        </w:rPr>
        <w:t>Last Name</w:t>
      </w:r>
      <w:r w:rsidRPr="005B17D3">
        <w:t xml:space="preserve"> and </w:t>
      </w:r>
      <w:r w:rsidRPr="005B17D3">
        <w:rPr>
          <w:i/>
          <w:iCs/>
        </w:rPr>
        <w:t>First Name</w:t>
      </w:r>
      <w:r w:rsidRPr="005B17D3">
        <w:t xml:space="preserve">, and/or </w:t>
      </w:r>
      <w:r w:rsidRPr="005B17D3">
        <w:rPr>
          <w:i/>
          <w:iCs/>
        </w:rPr>
        <w:t>Claim</w:t>
      </w:r>
      <w:r w:rsidRPr="005B17D3">
        <w:rPr>
          <w:i/>
          <w:iCs/>
        </w:rPr>
        <w:fldChar w:fldCharType="begin"/>
      </w:r>
      <w:r w:rsidRPr="005B17D3">
        <w:instrText xml:space="preserve"> XE "</w:instrText>
      </w:r>
      <w:r w:rsidRPr="005B17D3">
        <w:rPr>
          <w:iCs/>
        </w:rPr>
        <w:instrText>Claim:</w:instrText>
      </w:r>
      <w:r w:rsidRPr="005B17D3">
        <w:instrText xml:space="preserve">Folder Number" </w:instrText>
      </w:r>
      <w:r w:rsidRPr="005B17D3">
        <w:rPr>
          <w:i/>
          <w:iCs/>
        </w:rPr>
        <w:fldChar w:fldCharType="end"/>
      </w:r>
      <w:r w:rsidRPr="005B17D3">
        <w:rPr>
          <w:i/>
          <w:iCs/>
        </w:rPr>
        <w:t xml:space="preserve"> Folder Number</w:t>
      </w:r>
      <w:r w:rsidRPr="005B17D3">
        <w:t xml:space="preserve">, and/or </w:t>
      </w:r>
      <w:r w:rsidRPr="005B17D3">
        <w:rPr>
          <w:i/>
          <w:iCs/>
        </w:rPr>
        <w:t>Military</w:t>
      </w:r>
      <w:r w:rsidRPr="005B17D3">
        <w:rPr>
          <w:i/>
          <w:iCs/>
        </w:rPr>
        <w:fldChar w:fldCharType="begin"/>
      </w:r>
      <w:r w:rsidRPr="005B17D3">
        <w:instrText xml:space="preserve"> XE "</w:instrText>
      </w:r>
      <w:r w:rsidRPr="005B17D3">
        <w:rPr>
          <w:iCs/>
        </w:rPr>
        <w:instrText>Military:</w:instrText>
      </w:r>
      <w:r w:rsidRPr="005B17D3">
        <w:instrText xml:space="preserve">Service Number" </w:instrText>
      </w:r>
      <w:r w:rsidRPr="005B17D3">
        <w:rPr>
          <w:i/>
          <w:iCs/>
        </w:rPr>
        <w:fldChar w:fldCharType="end"/>
      </w:r>
      <w:r w:rsidRPr="005B17D3">
        <w:rPr>
          <w:i/>
          <w:iCs/>
        </w:rPr>
        <w:t xml:space="preserve"> Service Number</w:t>
      </w:r>
      <w:r w:rsidRPr="005B17D3">
        <w:t xml:space="preserve">, and/or </w:t>
      </w:r>
      <w:r w:rsidRPr="005B17D3">
        <w:rPr>
          <w:i/>
          <w:iCs/>
        </w:rPr>
        <w:t>Last Name</w:t>
      </w:r>
      <w:r w:rsidRPr="005B17D3">
        <w:t xml:space="preserve"> and </w:t>
      </w:r>
      <w:r w:rsidRPr="005B17D3">
        <w:rPr>
          <w:i/>
          <w:iCs/>
        </w:rPr>
        <w:t>DOB</w:t>
      </w:r>
      <w:r w:rsidRPr="005B17D3">
        <w:t xml:space="preserve">. When ready, click the </w:t>
      </w:r>
      <w:r w:rsidRPr="005B17D3">
        <w:rPr>
          <w:b/>
          <w:i/>
          <w:iCs/>
        </w:rPr>
        <w:t>Find</w:t>
      </w:r>
      <w:r w:rsidRPr="005B17D3">
        <w:t xml:space="preserve"> button to begin the search. If a match is made, the system displays the beneficiary </w:t>
      </w:r>
      <w:r w:rsidRPr="005B17D3">
        <w:rPr>
          <w:i/>
        </w:rPr>
        <w:t>Overview</w:t>
      </w:r>
      <w:r w:rsidRPr="005B17D3">
        <w:t xml:space="preserve"> screen. This screen gives the user an overview of the beneficiary's current information on file</w:t>
      </w:r>
    </w:p>
    <w:p w14:paraId="04032CB6" w14:textId="77777777" w:rsidR="00BE52CE" w:rsidRPr="005B17D3" w:rsidRDefault="00BE52CE" w:rsidP="00474E83">
      <w:pPr>
        <w:pStyle w:val="NoteLightbulb"/>
      </w:pPr>
      <w:r w:rsidRPr="005B17D3">
        <w:rPr>
          <w:b/>
        </w:rPr>
        <w:t>Note</w:t>
      </w:r>
      <w:r w:rsidRPr="005B17D3">
        <w:t xml:space="preserve">: The </w:t>
      </w:r>
      <w:r w:rsidRPr="005B17D3">
        <w:rPr>
          <w:rFonts w:cs="Arial"/>
        </w:rPr>
        <w:t>beneficiary’s</w:t>
      </w:r>
      <w:r w:rsidRPr="005B17D3">
        <w:t xml:space="preserve"> </w:t>
      </w:r>
      <w:r w:rsidRPr="005B17D3">
        <w:rPr>
          <w:i/>
        </w:rPr>
        <w:t>Eligibility</w:t>
      </w:r>
      <w:r w:rsidRPr="005B17D3">
        <w:rPr>
          <w:i/>
        </w:rPr>
        <w:fldChar w:fldCharType="begin"/>
      </w:r>
      <w:r w:rsidRPr="005B17D3">
        <w:instrText xml:space="preserve"> XE "</w:instrText>
      </w:r>
      <w:r w:rsidRPr="005B17D3">
        <w:rPr>
          <w:rFonts w:cs="Arial"/>
          <w:bCs/>
        </w:rPr>
        <w:instrText>Eligibility:</w:instrText>
      </w:r>
      <w:r w:rsidRPr="005B17D3">
        <w:instrText xml:space="preserve">Status" </w:instrText>
      </w:r>
      <w:r w:rsidRPr="005B17D3">
        <w:rPr>
          <w:i/>
        </w:rPr>
        <w:fldChar w:fldCharType="end"/>
      </w:r>
      <w:r w:rsidRPr="005B17D3">
        <w:rPr>
          <w:i/>
        </w:rPr>
        <w:t xml:space="preserve"> Status</w:t>
      </w:r>
      <w:r w:rsidRPr="005B17D3">
        <w:t xml:space="preserve"> is </w:t>
      </w:r>
      <w:r w:rsidRPr="005B17D3">
        <w:rPr>
          <w:b/>
        </w:rPr>
        <w:t>Verified</w:t>
      </w:r>
      <w:r w:rsidRPr="005B17D3">
        <w:t xml:space="preserve"> and their </w:t>
      </w:r>
      <w:r w:rsidRPr="005B17D3">
        <w:rPr>
          <w:i/>
        </w:rPr>
        <w:t>Enrollment</w:t>
      </w:r>
      <w:r w:rsidRPr="005B17D3">
        <w:rPr>
          <w:i/>
        </w:rPr>
        <w:fldChar w:fldCharType="begin"/>
      </w:r>
      <w:r w:rsidRPr="005B17D3">
        <w:instrText xml:space="preserve"> XE "Enrollment:Status" </w:instrText>
      </w:r>
      <w:r w:rsidRPr="005B17D3">
        <w:rPr>
          <w:i/>
        </w:rPr>
        <w:fldChar w:fldCharType="end"/>
      </w:r>
      <w:r w:rsidRPr="005B17D3">
        <w:rPr>
          <w:i/>
        </w:rPr>
        <w:t xml:space="preserve"> Status</w:t>
      </w:r>
      <w:r w:rsidRPr="005B17D3">
        <w:t xml:space="preserve"> is </w:t>
      </w:r>
      <w:r w:rsidRPr="005B17D3">
        <w:rPr>
          <w:b/>
          <w:bCs/>
        </w:rPr>
        <w:t>REJECTED (GROUP</w:t>
      </w:r>
      <w:r w:rsidRPr="005B17D3">
        <w:rPr>
          <w:b/>
          <w:bCs/>
        </w:rPr>
        <w:fldChar w:fldCharType="begin"/>
      </w:r>
      <w:r w:rsidRPr="005B17D3">
        <w:instrText xml:space="preserve"> XE "</w:instrText>
      </w:r>
      <w:r w:rsidRPr="005B17D3">
        <w:rPr>
          <w:rFonts w:cs="Arial"/>
        </w:rPr>
        <w:instrText>Group:</w:instrText>
      </w:r>
      <w:r w:rsidRPr="005B17D3">
        <w:instrText xml:space="preserve">Enrollment Status" </w:instrText>
      </w:r>
      <w:r w:rsidRPr="005B17D3">
        <w:rPr>
          <w:b/>
          <w:bCs/>
        </w:rPr>
        <w:fldChar w:fldCharType="end"/>
      </w:r>
      <w:r w:rsidRPr="005B17D3">
        <w:rPr>
          <w:b/>
          <w:bCs/>
        </w:rPr>
        <w:t xml:space="preserve"> 8G)</w:t>
      </w:r>
      <w:r w:rsidRPr="005B17D3">
        <w:t>.</w:t>
      </w:r>
    </w:p>
    <w:p w14:paraId="08D6FED0" w14:textId="77777777" w:rsidR="00BE52CE" w:rsidRPr="005B17D3" w:rsidRDefault="00BE52CE" w:rsidP="00474E83">
      <w:pPr>
        <w:pStyle w:val="NoteLightbulb"/>
      </w:pPr>
      <w:r w:rsidRPr="005B17D3">
        <w:rPr>
          <w:b/>
        </w:rPr>
        <w:t>Note</w:t>
      </w:r>
      <w:r w:rsidRPr="005B17D3">
        <w:t>: What’s also important to note is that changing a beneficiary’s eligibility</w:t>
      </w:r>
      <w:r w:rsidRPr="005B17D3">
        <w:fldChar w:fldCharType="begin"/>
      </w:r>
      <w:r w:rsidRPr="005B17D3">
        <w:instrText xml:space="preserve"> XE "Eligibility" </w:instrText>
      </w:r>
      <w:r w:rsidRPr="005B17D3">
        <w:fldChar w:fldCharType="end"/>
      </w:r>
      <w:r w:rsidRPr="005B17D3">
        <w:t xml:space="preserve"> SW Asia Condition indicator to Yes will not change the beneficiary’s Priority Group</w:t>
      </w:r>
      <w:r w:rsidRPr="005B17D3">
        <w:fldChar w:fldCharType="begin"/>
      </w:r>
      <w:r w:rsidRPr="005B17D3">
        <w:instrText xml:space="preserve"> XE "</w:instrText>
      </w:r>
      <w:r w:rsidRPr="005B17D3">
        <w:rPr>
          <w:rFonts w:cs="Arial"/>
        </w:rPr>
        <w:instrText>Group:</w:instrText>
      </w:r>
      <w:r w:rsidRPr="005B17D3">
        <w:instrText xml:space="preserve">Priority" </w:instrText>
      </w:r>
      <w:r w:rsidRPr="005B17D3">
        <w:fldChar w:fldCharType="end"/>
      </w:r>
      <w:r w:rsidRPr="005B17D3">
        <w:t xml:space="preserve"> if s/he already qualifies for a higher Priority Group</w:t>
      </w:r>
      <w:r w:rsidRPr="005B17D3">
        <w:fldChar w:fldCharType="begin"/>
      </w:r>
      <w:r w:rsidRPr="005B17D3">
        <w:instrText xml:space="preserve"> XE "</w:instrText>
      </w:r>
      <w:r w:rsidRPr="005B17D3">
        <w:rPr>
          <w:rFonts w:cs="Arial"/>
        </w:rPr>
        <w:instrText>Group:</w:instrText>
      </w:r>
      <w:r w:rsidRPr="005B17D3">
        <w:instrText xml:space="preserve">Priority" </w:instrText>
      </w:r>
      <w:r w:rsidRPr="005B17D3">
        <w:fldChar w:fldCharType="end"/>
      </w:r>
      <w:r w:rsidRPr="005B17D3">
        <w:t>.</w:t>
      </w:r>
    </w:p>
    <w:p w14:paraId="3AFA29FC" w14:textId="77777777" w:rsidR="00BE52CE" w:rsidRPr="005B17D3" w:rsidRDefault="00BE52CE" w:rsidP="00474E83">
      <w:pPr>
        <w:pStyle w:val="NoteLightbulb"/>
      </w:pPr>
      <w:r w:rsidRPr="005B17D3">
        <w:rPr>
          <w:rFonts w:cs="Arial"/>
          <w:b/>
        </w:rPr>
        <w:t>Example</w:t>
      </w:r>
      <w:r w:rsidRPr="005B17D3">
        <w:t>: If the beneficiary is already in a Priority Group</w:t>
      </w:r>
      <w:r w:rsidRPr="005B17D3">
        <w:fldChar w:fldCharType="begin"/>
      </w:r>
      <w:r w:rsidRPr="005B17D3">
        <w:instrText xml:space="preserve"> XE "</w:instrText>
      </w:r>
      <w:r w:rsidRPr="005B17D3">
        <w:rPr>
          <w:rFonts w:cs="Arial"/>
        </w:rPr>
        <w:instrText>Group:</w:instrText>
      </w:r>
      <w:r w:rsidRPr="005B17D3">
        <w:instrText xml:space="preserve">Priority" </w:instrText>
      </w:r>
      <w:r w:rsidRPr="005B17D3">
        <w:fldChar w:fldCharType="end"/>
      </w:r>
      <w:r w:rsidRPr="005B17D3">
        <w:t xml:space="preserve"> 5 or higher (lower number), changing the beneficiary’s eligibility </w:t>
      </w:r>
      <w:r w:rsidRPr="005B17D3">
        <w:rPr>
          <w:i/>
        </w:rPr>
        <w:t>SW Asia Condition</w:t>
      </w:r>
      <w:r w:rsidRPr="005B17D3">
        <w:t xml:space="preserve"> indicator to </w:t>
      </w:r>
      <w:r w:rsidRPr="005B17D3">
        <w:rPr>
          <w:b/>
        </w:rPr>
        <w:t>Yes</w:t>
      </w:r>
      <w:r w:rsidRPr="005B17D3">
        <w:t xml:space="preserve"> will not change the Priority Group</w:t>
      </w:r>
      <w:r w:rsidRPr="005B17D3">
        <w:fldChar w:fldCharType="begin"/>
      </w:r>
      <w:r w:rsidRPr="005B17D3">
        <w:instrText xml:space="preserve"> XE "</w:instrText>
      </w:r>
      <w:r w:rsidRPr="005B17D3">
        <w:rPr>
          <w:rFonts w:cs="Arial"/>
        </w:rPr>
        <w:instrText>Group:</w:instrText>
      </w:r>
      <w:r w:rsidRPr="005B17D3">
        <w:instrText xml:space="preserve">Priority" </w:instrText>
      </w:r>
      <w:r w:rsidRPr="005B17D3">
        <w:fldChar w:fldCharType="end"/>
      </w:r>
      <w:r w:rsidRPr="005B17D3">
        <w:t xml:space="preserve"> to a 6. The Priority Group</w:t>
      </w:r>
      <w:r w:rsidRPr="005B17D3">
        <w:fldChar w:fldCharType="begin"/>
      </w:r>
      <w:r w:rsidRPr="005B17D3">
        <w:instrText xml:space="preserve"> XE "</w:instrText>
      </w:r>
      <w:r w:rsidRPr="005B17D3">
        <w:rPr>
          <w:rFonts w:cs="Arial"/>
        </w:rPr>
        <w:instrText>Group:</w:instrText>
      </w:r>
      <w:r w:rsidRPr="005B17D3">
        <w:instrText xml:space="preserve">Priority" </w:instrText>
      </w:r>
      <w:r w:rsidRPr="005B17D3">
        <w:fldChar w:fldCharType="end"/>
      </w:r>
      <w:r w:rsidRPr="005B17D3">
        <w:t xml:space="preserve"> will only change to a 6 if the beneficiary is in a lower Priority Group than 6 (higher number).</w:t>
      </w:r>
    </w:p>
    <w:p w14:paraId="2A2979C5" w14:textId="77777777" w:rsidR="00BE52CE" w:rsidRPr="005B17D3" w:rsidRDefault="00BE52CE" w:rsidP="00EF3896">
      <w:pPr>
        <w:pStyle w:val="NumberedList"/>
        <w:rPr>
          <w:szCs w:val="20"/>
        </w:rPr>
      </w:pPr>
      <w:r w:rsidRPr="005B17D3">
        <w:t xml:space="preserve">From the </w:t>
      </w:r>
      <w:r w:rsidRPr="005B17D3">
        <w:rPr>
          <w:i/>
        </w:rPr>
        <w:t>Overview</w:t>
      </w:r>
      <w:r w:rsidRPr="005B17D3">
        <w:t xml:space="preserve"> screen, begin by clicking t</w:t>
      </w:r>
      <w:r w:rsidRPr="005B17D3">
        <w:rPr>
          <w:szCs w:val="20"/>
        </w:rPr>
        <w:t xml:space="preserve">he </w:t>
      </w:r>
      <w:r w:rsidRPr="005B17D3">
        <w:t>Update Current Eligibility</w:t>
      </w:r>
      <w:r w:rsidRPr="005B17D3">
        <w:fldChar w:fldCharType="begin"/>
      </w:r>
      <w:r w:rsidRPr="005B17D3">
        <w:rPr>
          <w:szCs w:val="20"/>
        </w:rPr>
        <w:instrText xml:space="preserve"> XE "Eligibility:link" </w:instrText>
      </w:r>
      <w:r w:rsidRPr="005B17D3">
        <w:fldChar w:fldCharType="end"/>
      </w:r>
      <w:r w:rsidRPr="005B17D3">
        <w:rPr>
          <w:szCs w:val="20"/>
        </w:rPr>
        <w:t xml:space="preserve"> link to display the </w:t>
      </w:r>
      <w:r w:rsidRPr="005B17D3">
        <w:t>Edit</w:t>
      </w:r>
      <w:r w:rsidRPr="005B17D3">
        <w:rPr>
          <w:szCs w:val="20"/>
        </w:rPr>
        <w:t xml:space="preserve"> </w:t>
      </w:r>
      <w:r w:rsidRPr="005B17D3">
        <w:t>Current Eligibility</w:t>
      </w:r>
      <w:r w:rsidRPr="005B17D3">
        <w:fldChar w:fldCharType="begin"/>
      </w:r>
      <w:r w:rsidRPr="005B17D3">
        <w:rPr>
          <w:szCs w:val="20"/>
        </w:rPr>
        <w:instrText xml:space="preserve"> XE "Eligibility:Edit Current" </w:instrText>
      </w:r>
      <w:r w:rsidRPr="005B17D3">
        <w:fldChar w:fldCharType="end"/>
      </w:r>
      <w:r w:rsidRPr="005B17D3">
        <w:t xml:space="preserve"> </w:t>
      </w:r>
      <w:r w:rsidRPr="005B17D3">
        <w:rPr>
          <w:szCs w:val="20"/>
        </w:rPr>
        <w:t>screen.</w:t>
      </w:r>
    </w:p>
    <w:p w14:paraId="14315083" w14:textId="77777777" w:rsidR="00BE52CE" w:rsidRPr="005B17D3" w:rsidRDefault="00BE52CE" w:rsidP="00EF3896">
      <w:pPr>
        <w:pStyle w:val="NumberedList"/>
        <w:rPr>
          <w:szCs w:val="20"/>
        </w:rPr>
      </w:pPr>
      <w:r w:rsidRPr="005B17D3">
        <w:rPr>
          <w:szCs w:val="20"/>
        </w:rPr>
        <w:t xml:space="preserve">Scroll down to the bottom of the </w:t>
      </w:r>
      <w:r w:rsidRPr="005B17D3">
        <w:t>Edit</w:t>
      </w:r>
      <w:r w:rsidRPr="005B17D3">
        <w:rPr>
          <w:szCs w:val="20"/>
        </w:rPr>
        <w:t xml:space="preserve"> </w:t>
      </w:r>
      <w:r w:rsidRPr="005B17D3">
        <w:t xml:space="preserve">Current Eligibility </w:t>
      </w:r>
      <w:r w:rsidRPr="005B17D3">
        <w:rPr>
          <w:szCs w:val="20"/>
        </w:rPr>
        <w:t>screen.</w:t>
      </w:r>
    </w:p>
    <w:p w14:paraId="42EA722E" w14:textId="77777777" w:rsidR="00BE52CE" w:rsidRPr="005B17D3" w:rsidRDefault="00BE52CE" w:rsidP="00EF3896">
      <w:pPr>
        <w:pStyle w:val="NumberedList"/>
      </w:pPr>
      <w:r w:rsidRPr="005B17D3">
        <w:rPr>
          <w:szCs w:val="20"/>
        </w:rPr>
        <w:t xml:space="preserve">If not already expanded, click on the </w:t>
      </w:r>
      <w:r w:rsidRPr="005B17D3">
        <w:t>Other Eligibility</w:t>
      </w:r>
      <w:r w:rsidRPr="005B17D3">
        <w:fldChar w:fldCharType="begin"/>
      </w:r>
      <w:r w:rsidRPr="005B17D3">
        <w:rPr>
          <w:szCs w:val="20"/>
        </w:rPr>
        <w:instrText xml:space="preserve"> XE "Eligibility:Other Factors" </w:instrText>
      </w:r>
      <w:r w:rsidRPr="005B17D3">
        <w:fldChar w:fldCharType="end"/>
      </w:r>
      <w:r w:rsidRPr="005B17D3">
        <w:t xml:space="preserve"> Factors</w:t>
      </w:r>
      <w:r w:rsidRPr="005B17D3">
        <w:rPr>
          <w:szCs w:val="20"/>
        </w:rPr>
        <w:t> link</w:t>
      </w:r>
      <w:r w:rsidRPr="005B17D3">
        <w:t xml:space="preserve"> to expand</w:t>
      </w:r>
      <w:r w:rsidRPr="005B17D3">
        <w:fldChar w:fldCharType="begin"/>
      </w:r>
      <w:r w:rsidRPr="005B17D3">
        <w:instrText xml:space="preserve"> XE "Expand" </w:instrText>
      </w:r>
      <w:r w:rsidRPr="005B17D3">
        <w:fldChar w:fldCharType="end"/>
      </w:r>
      <w:r w:rsidRPr="005B17D3">
        <w:t xml:space="preserve"> it. If already expanded, click the </w:t>
      </w:r>
      <w:r w:rsidRPr="005B17D3">
        <w:rPr>
          <w:b/>
        </w:rPr>
        <w:t>Yes</w:t>
      </w:r>
      <w:r w:rsidRPr="005B17D3">
        <w:t xml:space="preserve"> radio button for the </w:t>
      </w:r>
      <w:r w:rsidRPr="005B17D3">
        <w:rPr>
          <w:b/>
          <w:i/>
        </w:rPr>
        <w:t>SW Asia Conditions</w:t>
      </w:r>
      <w:r w:rsidRPr="005B17D3">
        <w:t xml:space="preserve"> field.</w:t>
      </w:r>
    </w:p>
    <w:p w14:paraId="372B1837" w14:textId="77777777" w:rsidR="00BE52CE" w:rsidRPr="005B17D3" w:rsidRDefault="00BE52CE" w:rsidP="00EF3896">
      <w:pPr>
        <w:pStyle w:val="NumberedList"/>
      </w:pPr>
      <w:r w:rsidRPr="005B17D3">
        <w:t xml:space="preserve">When </w:t>
      </w:r>
      <w:r w:rsidRPr="005B17D3">
        <w:rPr>
          <w:rFonts w:cs="Arial"/>
        </w:rPr>
        <w:t>finished</w:t>
      </w:r>
      <w:r w:rsidRPr="005B17D3">
        <w:t xml:space="preserve">, click the </w:t>
      </w:r>
      <w:r w:rsidRPr="005B17D3">
        <w:rPr>
          <w:b/>
          <w:i/>
        </w:rPr>
        <w:t>Review Impact</w:t>
      </w:r>
      <w:r w:rsidRPr="005B17D3">
        <w:t xml:space="preserve"> button. After clicking the </w:t>
      </w:r>
      <w:r w:rsidRPr="005B17D3">
        <w:rPr>
          <w:b/>
          <w:i/>
        </w:rPr>
        <w:t>Review Impact</w:t>
      </w:r>
      <w:r w:rsidRPr="005B17D3">
        <w:t xml:space="preserve"> button, the system displays the </w:t>
      </w:r>
      <w:r w:rsidRPr="005B17D3">
        <w:rPr>
          <w:i/>
        </w:rPr>
        <w:t>Eligibility</w:t>
      </w:r>
      <w:r w:rsidRPr="005B17D3">
        <w:rPr>
          <w:i/>
        </w:rPr>
        <w:fldChar w:fldCharType="begin"/>
      </w:r>
      <w:r w:rsidRPr="005B17D3">
        <w:rPr>
          <w:i/>
        </w:rPr>
        <w:instrText xml:space="preserve"> XE "Eligibility:Edit Review Page" </w:instrText>
      </w:r>
      <w:r w:rsidRPr="005B17D3">
        <w:rPr>
          <w:i/>
        </w:rPr>
        <w:fldChar w:fldCharType="end"/>
      </w:r>
      <w:r w:rsidRPr="005B17D3">
        <w:rPr>
          <w:i/>
        </w:rPr>
        <w:t xml:space="preserve"> Edit Review Page</w:t>
      </w:r>
      <w:r w:rsidRPr="005B17D3">
        <w:t xml:space="preserve">. Note that </w:t>
      </w:r>
      <w:r w:rsidRPr="005B17D3">
        <w:rPr>
          <w:b/>
        </w:rPr>
        <w:t>SW Asia Conditions</w:t>
      </w:r>
      <w:r w:rsidRPr="005B17D3">
        <w:t xml:space="preserve"> displays under the </w:t>
      </w:r>
      <w:r w:rsidRPr="005B17D3">
        <w:rPr>
          <w:b/>
        </w:rPr>
        <w:t>Proposed Status</w:t>
      </w:r>
      <w:r w:rsidRPr="005B17D3">
        <w:t xml:space="preserve"> column for the</w:t>
      </w:r>
      <w:r w:rsidRPr="005B17D3">
        <w:rPr>
          <w:b/>
          <w:i/>
        </w:rPr>
        <w:t xml:space="preserve"> Other Eligibility Factors</w:t>
      </w:r>
      <w:r w:rsidRPr="005B17D3">
        <w:t xml:space="preserve"> field. The beneficiary’s </w:t>
      </w:r>
      <w:r w:rsidRPr="005B17D3">
        <w:rPr>
          <w:i/>
        </w:rPr>
        <w:t>Enrollment</w:t>
      </w:r>
      <w:r w:rsidRPr="005B17D3">
        <w:rPr>
          <w:i/>
        </w:rPr>
        <w:fldChar w:fldCharType="begin"/>
      </w:r>
      <w:r w:rsidRPr="005B17D3">
        <w:rPr>
          <w:i/>
        </w:rPr>
        <w:instrText xml:space="preserve"> XE "Enrollment:Status" </w:instrText>
      </w:r>
      <w:r w:rsidRPr="005B17D3">
        <w:rPr>
          <w:i/>
        </w:rPr>
        <w:fldChar w:fldCharType="end"/>
      </w:r>
      <w:r w:rsidRPr="005B17D3">
        <w:rPr>
          <w:i/>
        </w:rPr>
        <w:t xml:space="preserve"> Status</w:t>
      </w:r>
      <w:r w:rsidRPr="005B17D3">
        <w:t xml:space="preserve"> will change from </w:t>
      </w:r>
      <w:r w:rsidRPr="005B17D3">
        <w:rPr>
          <w:b/>
        </w:rPr>
        <w:t>Rejected; Below Enrollment</w:t>
      </w:r>
      <w:r w:rsidRPr="005B17D3">
        <w:rPr>
          <w:b/>
        </w:rPr>
        <w:fldChar w:fldCharType="begin"/>
      </w:r>
      <w:r w:rsidRPr="005B17D3">
        <w:rPr>
          <w:b/>
        </w:rPr>
        <w:instrText xml:space="preserve"> XE "Enrollment:Group Threshold" </w:instrText>
      </w:r>
      <w:r w:rsidRPr="005B17D3">
        <w:rPr>
          <w:b/>
        </w:rPr>
        <w:fldChar w:fldCharType="end"/>
      </w:r>
      <w:r w:rsidRPr="005B17D3">
        <w:rPr>
          <w:b/>
        </w:rPr>
        <w:t xml:space="preserve"> Group</w:t>
      </w:r>
      <w:r w:rsidRPr="005B17D3">
        <w:rPr>
          <w:b/>
        </w:rPr>
        <w:fldChar w:fldCharType="begin"/>
      </w:r>
      <w:r w:rsidRPr="005B17D3">
        <w:rPr>
          <w:b/>
        </w:rPr>
        <w:instrText xml:space="preserve"> XE "Group:Enrollment Threshold" </w:instrText>
      </w:r>
      <w:r w:rsidRPr="005B17D3">
        <w:rPr>
          <w:b/>
        </w:rPr>
        <w:fldChar w:fldCharType="end"/>
      </w:r>
      <w:r w:rsidRPr="005B17D3">
        <w:rPr>
          <w:b/>
        </w:rPr>
        <w:t xml:space="preserve"> Threshold</w:t>
      </w:r>
      <w:r w:rsidRPr="005B17D3">
        <w:t xml:space="preserve"> to </w:t>
      </w:r>
      <w:r w:rsidRPr="005B17D3">
        <w:rPr>
          <w:b/>
        </w:rPr>
        <w:t>Verified</w:t>
      </w:r>
      <w:r w:rsidRPr="005B17D3">
        <w:t>.</w:t>
      </w:r>
    </w:p>
    <w:p w14:paraId="0B4CD717" w14:textId="77777777" w:rsidR="00BE52CE" w:rsidRPr="005B17D3" w:rsidRDefault="00BE52CE" w:rsidP="00474E83">
      <w:pPr>
        <w:pStyle w:val="NoteLightbulb"/>
      </w:pPr>
      <w:r w:rsidRPr="005B17D3">
        <w:rPr>
          <w:b/>
        </w:rPr>
        <w:t>Note</w:t>
      </w:r>
      <w:r w:rsidRPr="005B17D3">
        <w:t xml:space="preserve">: More </w:t>
      </w:r>
      <w:r w:rsidRPr="005B17D3">
        <w:rPr>
          <w:rFonts w:cs="Arial"/>
        </w:rPr>
        <w:t>importantly</w:t>
      </w:r>
      <w:r w:rsidRPr="005B17D3">
        <w:t xml:space="preserve">, note the </w:t>
      </w:r>
      <w:r w:rsidRPr="005B17D3">
        <w:rPr>
          <w:i/>
        </w:rPr>
        <w:t>Enrollment</w:t>
      </w:r>
      <w:r w:rsidRPr="005B17D3">
        <w:rPr>
          <w:i/>
        </w:rPr>
        <w:fldChar w:fldCharType="begin"/>
      </w:r>
      <w:r w:rsidRPr="005B17D3">
        <w:instrText xml:space="preserve"> XE "Enrollment:Priority" </w:instrText>
      </w:r>
      <w:r w:rsidRPr="005B17D3">
        <w:rPr>
          <w:i/>
        </w:rPr>
        <w:fldChar w:fldCharType="end"/>
      </w:r>
      <w:r w:rsidRPr="005B17D3">
        <w:rPr>
          <w:i/>
        </w:rPr>
        <w:t xml:space="preserve"> Priority</w:t>
      </w:r>
      <w:r w:rsidRPr="005B17D3">
        <w:t xml:space="preserve"> will change from </w:t>
      </w:r>
      <w:r w:rsidRPr="005B17D3">
        <w:rPr>
          <w:b/>
        </w:rPr>
        <w:t>Group</w:t>
      </w:r>
      <w:r w:rsidRPr="005B17D3">
        <w:rPr>
          <w:b/>
        </w:rPr>
        <w:fldChar w:fldCharType="begin"/>
      </w:r>
      <w:r w:rsidRPr="005B17D3">
        <w:instrText xml:space="preserve"> XE "Group:Priority" </w:instrText>
      </w:r>
      <w:r w:rsidRPr="005B17D3">
        <w:rPr>
          <w:b/>
        </w:rPr>
        <w:fldChar w:fldCharType="end"/>
      </w:r>
      <w:r w:rsidRPr="005B17D3">
        <w:rPr>
          <w:b/>
        </w:rPr>
        <w:t xml:space="preserve"> 8g</w:t>
      </w:r>
      <w:r w:rsidRPr="005B17D3">
        <w:t xml:space="preserve"> to </w:t>
      </w:r>
      <w:r w:rsidRPr="005B17D3">
        <w:rPr>
          <w:b/>
        </w:rPr>
        <w:t>Group 6</w:t>
      </w:r>
      <w:r w:rsidRPr="005B17D3">
        <w:t>.</w:t>
      </w:r>
    </w:p>
    <w:p w14:paraId="1DE4506B" w14:textId="77777777" w:rsidR="00BE52CE" w:rsidRPr="005B17D3" w:rsidRDefault="00BE52CE" w:rsidP="00EF3896">
      <w:pPr>
        <w:pStyle w:val="NumberedList"/>
      </w:pPr>
      <w:r w:rsidRPr="005B17D3">
        <w:t xml:space="preserve">If the </w:t>
      </w:r>
      <w:r w:rsidRPr="005B17D3">
        <w:rPr>
          <w:rFonts w:cs="Arial"/>
        </w:rPr>
        <w:t>changes</w:t>
      </w:r>
      <w:r w:rsidRPr="005B17D3">
        <w:t xml:space="preserve"> are acceptable, click the </w:t>
      </w:r>
      <w:r w:rsidRPr="005B17D3">
        <w:rPr>
          <w:b/>
          <w:i/>
        </w:rPr>
        <w:t xml:space="preserve">Accept Changes </w:t>
      </w:r>
      <w:r w:rsidRPr="005B17D3">
        <w:t xml:space="preserve">button to accept the changes. The </w:t>
      </w:r>
      <w:r w:rsidRPr="005B17D3">
        <w:rPr>
          <w:i/>
        </w:rPr>
        <w:t>Current Eligibility</w:t>
      </w:r>
      <w:r w:rsidRPr="005B17D3">
        <w:t xml:space="preserve"> screen displays with the new</w:t>
      </w:r>
      <w:r w:rsidRPr="005B17D3">
        <w:fldChar w:fldCharType="begin"/>
      </w:r>
      <w:r w:rsidRPr="005B17D3">
        <w:instrText xml:space="preserve"> XE "New:Enrollment Status" </w:instrText>
      </w:r>
      <w:r w:rsidRPr="005B17D3">
        <w:fldChar w:fldCharType="end"/>
      </w:r>
      <w:r w:rsidRPr="005B17D3">
        <w:t xml:space="preserve"> </w:t>
      </w:r>
      <w:r w:rsidRPr="005B17D3">
        <w:rPr>
          <w:i/>
        </w:rPr>
        <w:t>Enrollment</w:t>
      </w:r>
      <w:r w:rsidRPr="005B17D3">
        <w:rPr>
          <w:i/>
        </w:rPr>
        <w:fldChar w:fldCharType="begin"/>
      </w:r>
      <w:r w:rsidRPr="005B17D3">
        <w:rPr>
          <w:i/>
        </w:rPr>
        <w:instrText xml:space="preserve"> XE "Enrollment:Status" </w:instrText>
      </w:r>
      <w:r w:rsidRPr="005B17D3">
        <w:rPr>
          <w:i/>
        </w:rPr>
        <w:fldChar w:fldCharType="end"/>
      </w:r>
      <w:r w:rsidRPr="005B17D3">
        <w:rPr>
          <w:i/>
        </w:rPr>
        <w:t xml:space="preserve"> Status</w:t>
      </w:r>
      <w:r w:rsidRPr="005B17D3">
        <w:t xml:space="preserve"> of </w:t>
      </w:r>
      <w:r w:rsidRPr="005B17D3">
        <w:rPr>
          <w:b/>
        </w:rPr>
        <w:t>VERIFIED (Group</w:t>
      </w:r>
      <w:r w:rsidRPr="005B17D3">
        <w:rPr>
          <w:b/>
        </w:rPr>
        <w:fldChar w:fldCharType="begin"/>
      </w:r>
      <w:r w:rsidRPr="005B17D3">
        <w:rPr>
          <w:b/>
        </w:rPr>
        <w:instrText xml:space="preserve"> XE "Group:Enrollment Status" </w:instrText>
      </w:r>
      <w:r w:rsidRPr="005B17D3">
        <w:rPr>
          <w:b/>
        </w:rPr>
        <w:fldChar w:fldCharType="end"/>
      </w:r>
      <w:r w:rsidRPr="005B17D3">
        <w:rPr>
          <w:b/>
        </w:rPr>
        <w:t xml:space="preserve"> </w:t>
      </w:r>
    </w:p>
    <w:p w14:paraId="5AEDE226" w14:textId="77777777" w:rsidR="00BE52CE" w:rsidRPr="005B17D3" w:rsidRDefault="00BE52CE" w:rsidP="00474E83">
      <w:pPr>
        <w:pStyle w:val="NoteLightbulb"/>
      </w:pPr>
      <w:r w:rsidRPr="005B17D3">
        <w:rPr>
          <w:b/>
        </w:rPr>
        <w:t>Note</w:t>
      </w:r>
      <w:r w:rsidRPr="005B17D3">
        <w:t>: Note the new</w:t>
      </w:r>
      <w:r w:rsidRPr="005B17D3">
        <w:fldChar w:fldCharType="begin"/>
      </w:r>
      <w:r w:rsidRPr="005B17D3">
        <w:instrText xml:space="preserve"> XE "New:Eligibility Factor" </w:instrText>
      </w:r>
      <w:r w:rsidRPr="005B17D3">
        <w:fldChar w:fldCharType="end"/>
      </w:r>
      <w:r w:rsidRPr="005B17D3">
        <w:t xml:space="preserve"> Eligibility Factor of SW Asia Conditions under Other Eligibility</w:t>
      </w:r>
      <w:r w:rsidRPr="005B17D3">
        <w:fldChar w:fldCharType="begin"/>
      </w:r>
      <w:r w:rsidRPr="005B17D3">
        <w:instrText xml:space="preserve"> XE "Eligibility:Other Factors" </w:instrText>
      </w:r>
      <w:r w:rsidRPr="005B17D3">
        <w:fldChar w:fldCharType="end"/>
      </w:r>
      <w:r w:rsidRPr="005B17D3">
        <w:t xml:space="preserve"> Factors.</w:t>
      </w:r>
    </w:p>
    <w:p w14:paraId="7309BE5E" w14:textId="77777777" w:rsidR="00BE52CE" w:rsidRPr="005B17D3" w:rsidRDefault="00BE52CE" w:rsidP="00EF3896">
      <w:pPr>
        <w:pStyle w:val="ScreenField"/>
      </w:pPr>
    </w:p>
    <w:p w14:paraId="57D911EF" w14:textId="77777777" w:rsidR="00BE52CE" w:rsidRPr="005B17D3" w:rsidRDefault="00BE52CE" w:rsidP="00EF3896">
      <w:pPr>
        <w:pStyle w:val="ProcedureTitle"/>
      </w:pPr>
      <w:r w:rsidRPr="005B17D3">
        <w:t>... Add Pension information?</w:t>
      </w:r>
    </w:p>
    <w:p w14:paraId="3D91EC58" w14:textId="77777777" w:rsidR="00BE52CE" w:rsidRPr="005B17D3" w:rsidRDefault="00BE52CE" w:rsidP="00EF3896">
      <w:pPr>
        <w:pStyle w:val="BodyText2"/>
      </w:pPr>
      <w:r w:rsidRPr="005B17D3">
        <w:fldChar w:fldCharType="begin"/>
      </w:r>
      <w:r w:rsidRPr="005B17D3">
        <w:instrText xml:space="preserve"> XE "How do I ...:add Pension information?" </w:instrText>
      </w:r>
      <w:r w:rsidRPr="005B17D3">
        <w:fldChar w:fldCharType="end"/>
      </w:r>
      <w:r w:rsidRPr="005B17D3">
        <w:t>In this scenario we're going to add Pension information.</w:t>
      </w:r>
    </w:p>
    <w:p w14:paraId="2224C2BD" w14:textId="77777777" w:rsidR="00BE52CE" w:rsidRPr="005B17D3" w:rsidRDefault="00BE52CE" w:rsidP="00884662">
      <w:pPr>
        <w:pStyle w:val="NumberedList"/>
        <w:numPr>
          <w:ilvl w:val="0"/>
          <w:numId w:val="193"/>
        </w:numPr>
      </w:pPr>
      <w:r w:rsidRPr="005B17D3">
        <w:t>Log into the system by entering VA authentication credentials at the single sign-on portal</w:t>
      </w:r>
      <w:r w:rsidRPr="005B17D3" w:rsidDel="0096644C">
        <w:rPr>
          <w:i/>
          <w:iCs/>
        </w:rPr>
        <w:t xml:space="preserve"> </w:t>
      </w:r>
      <w:r w:rsidRPr="005B17D3">
        <w:t xml:space="preserve">and checking the </w:t>
      </w:r>
      <w:r w:rsidRPr="005B17D3">
        <w:rPr>
          <w:i/>
          <w:iCs/>
        </w:rPr>
        <w:t>Accept Agreement</w:t>
      </w:r>
      <w:r w:rsidRPr="005B17D3">
        <w:t xml:space="preserve"> checkbox on the ES entry page.</w:t>
      </w:r>
    </w:p>
    <w:p w14:paraId="774F8D2C" w14:textId="77777777" w:rsidR="00BE52CE" w:rsidRPr="005B17D3" w:rsidRDefault="00BE52CE" w:rsidP="00EF3896">
      <w:pPr>
        <w:pStyle w:val="NumberedList"/>
      </w:pPr>
      <w:r w:rsidRPr="005B17D3">
        <w:t xml:space="preserve">From the </w:t>
      </w:r>
      <w:r w:rsidRPr="005B17D3">
        <w:rPr>
          <w:i/>
          <w:iCs/>
        </w:rPr>
        <w:t>Person Search</w:t>
      </w:r>
      <w:r w:rsidRPr="005B17D3">
        <w:t xml:space="preserve"> screen, enter either an </w:t>
      </w:r>
      <w:r w:rsidRPr="005B17D3">
        <w:rPr>
          <w:i/>
          <w:iCs/>
        </w:rPr>
        <w:t>SSN</w:t>
      </w:r>
      <w:r w:rsidRPr="005B17D3">
        <w:t xml:space="preserve">, or Full/short </w:t>
      </w:r>
      <w:r w:rsidRPr="005B17D3">
        <w:rPr>
          <w:i/>
          <w:iCs/>
        </w:rPr>
        <w:t>VPID</w:t>
      </w:r>
      <w:r w:rsidRPr="005B17D3">
        <w:t xml:space="preserve"> only, and/or </w:t>
      </w:r>
      <w:r w:rsidRPr="005B17D3">
        <w:rPr>
          <w:i/>
          <w:iCs/>
        </w:rPr>
        <w:t>Last Name</w:t>
      </w:r>
      <w:r w:rsidRPr="005B17D3">
        <w:t xml:space="preserve"> and </w:t>
      </w:r>
      <w:r w:rsidRPr="005B17D3">
        <w:rPr>
          <w:i/>
          <w:iCs/>
        </w:rPr>
        <w:t>First Name</w:t>
      </w:r>
      <w:r w:rsidRPr="005B17D3">
        <w:t xml:space="preserve">, and/or </w:t>
      </w:r>
      <w:r w:rsidRPr="005B17D3">
        <w:rPr>
          <w:i/>
          <w:iCs/>
        </w:rPr>
        <w:t>Claim Folder Number</w:t>
      </w:r>
      <w:r w:rsidRPr="005B17D3">
        <w:t xml:space="preserve">, and/or </w:t>
      </w:r>
      <w:r w:rsidRPr="005B17D3">
        <w:rPr>
          <w:i/>
          <w:iCs/>
        </w:rPr>
        <w:t>Military Service Number</w:t>
      </w:r>
      <w:r w:rsidRPr="005B17D3">
        <w:t xml:space="preserve">, and/or </w:t>
      </w:r>
      <w:r w:rsidRPr="005B17D3">
        <w:rPr>
          <w:i/>
          <w:iCs/>
        </w:rPr>
        <w:t>Last Name</w:t>
      </w:r>
      <w:r w:rsidRPr="005B17D3">
        <w:t xml:space="preserve"> and </w:t>
      </w:r>
      <w:r w:rsidRPr="005B17D3">
        <w:rPr>
          <w:i/>
          <w:iCs/>
        </w:rPr>
        <w:t>DOB</w:t>
      </w:r>
      <w:r w:rsidRPr="005B17D3">
        <w:t xml:space="preserve">. When ready, click the </w:t>
      </w:r>
      <w:r w:rsidRPr="005B17D3">
        <w:rPr>
          <w:b/>
          <w:i/>
          <w:iCs/>
        </w:rPr>
        <w:t>Find</w:t>
      </w:r>
      <w:r w:rsidRPr="005B17D3">
        <w:t xml:space="preserve"> button to begin the search. If a match is made, the system displays the beneficiary </w:t>
      </w:r>
      <w:r w:rsidRPr="005B17D3">
        <w:rPr>
          <w:i/>
        </w:rPr>
        <w:t>Overview</w:t>
      </w:r>
      <w:r w:rsidRPr="005B17D3">
        <w:t xml:space="preserve"> screen. This screen gives the user an overview of the beneficiary's current information on file.</w:t>
      </w:r>
    </w:p>
    <w:p w14:paraId="41E7B9E2" w14:textId="7AE0F369" w:rsidR="00BE52CE" w:rsidRPr="005B17D3" w:rsidRDefault="00BE52CE" w:rsidP="00EF3896">
      <w:pPr>
        <w:tabs>
          <w:tab w:val="left" w:pos="6780"/>
        </w:tabs>
        <w:ind w:left="1080"/>
      </w:pPr>
      <w:r w:rsidRPr="005B17D3">
        <w:t xml:space="preserve">The </w:t>
      </w:r>
      <w:r w:rsidR="006204FA" w:rsidRPr="005B17D3">
        <w:t>Veterans</w:t>
      </w:r>
      <w:r w:rsidRPr="005B17D3">
        <w:t xml:space="preserve"> </w:t>
      </w:r>
      <w:r w:rsidRPr="005B17D3">
        <w:rPr>
          <w:i/>
        </w:rPr>
        <w:t>Enrollment Status</w:t>
      </w:r>
      <w:r w:rsidRPr="005B17D3">
        <w:t xml:space="preserve"> can be any number.</w:t>
      </w:r>
      <w:r w:rsidRPr="005B17D3">
        <w:tab/>
      </w:r>
    </w:p>
    <w:p w14:paraId="71D2F854" w14:textId="77777777" w:rsidR="00BE52CE" w:rsidRPr="005B17D3" w:rsidRDefault="00BE52CE" w:rsidP="00474E83">
      <w:pPr>
        <w:pStyle w:val="NoteLightbulb"/>
        <w:rPr>
          <w:szCs w:val="20"/>
        </w:rPr>
      </w:pPr>
      <w:r w:rsidRPr="005B17D3">
        <w:rPr>
          <w:b/>
        </w:rPr>
        <w:t>Note</w:t>
      </w:r>
      <w:r w:rsidRPr="005B17D3">
        <w:t>: Veterans in receipt of VA pension benefits will be enrolled in Priority Group (PG) 5 and will be exempt from all copays, unless qualifying for a higher (lower number) PG based on other eligibilities</w:t>
      </w:r>
      <w:r w:rsidRPr="005B17D3">
        <w:rPr>
          <w:szCs w:val="20"/>
        </w:rPr>
        <w:t xml:space="preserve">. </w:t>
      </w:r>
    </w:p>
    <w:p w14:paraId="458D9791" w14:textId="77777777" w:rsidR="00BE52CE" w:rsidRPr="005B17D3" w:rsidRDefault="00BE52CE" w:rsidP="00EF3896">
      <w:pPr>
        <w:pStyle w:val="NumberedList"/>
      </w:pPr>
      <w:r w:rsidRPr="005B17D3">
        <w:rPr>
          <w:szCs w:val="20"/>
        </w:rPr>
        <w:t xml:space="preserve">From the </w:t>
      </w:r>
      <w:r w:rsidRPr="005B17D3">
        <w:t>Overview</w:t>
      </w:r>
      <w:r w:rsidRPr="005B17D3">
        <w:rPr>
          <w:szCs w:val="20"/>
        </w:rPr>
        <w:t xml:space="preserve"> screen, begin by clicking the </w:t>
      </w:r>
      <w:r w:rsidRPr="005B17D3">
        <w:t>Update Current Eligibility</w:t>
      </w:r>
      <w:r w:rsidRPr="005B17D3">
        <w:rPr>
          <w:szCs w:val="20"/>
        </w:rPr>
        <w:t xml:space="preserve"> lin</w:t>
      </w:r>
      <w:r w:rsidRPr="005B17D3">
        <w:t xml:space="preserve">k. The </w:t>
      </w:r>
      <w:r w:rsidRPr="005B17D3">
        <w:rPr>
          <w:i/>
        </w:rPr>
        <w:t>Edit Current Eligibility</w:t>
      </w:r>
      <w:r w:rsidRPr="005B17D3">
        <w:t xml:space="preserve"> screen displays.</w:t>
      </w:r>
    </w:p>
    <w:p w14:paraId="63FC62A0" w14:textId="77777777" w:rsidR="00BE52CE" w:rsidRPr="005B17D3" w:rsidRDefault="00BE52CE" w:rsidP="00EF3896">
      <w:pPr>
        <w:pStyle w:val="NumberedList"/>
      </w:pPr>
      <w:r w:rsidRPr="005B17D3">
        <w:t xml:space="preserve">On the </w:t>
      </w:r>
      <w:r w:rsidRPr="005B17D3">
        <w:rPr>
          <w:i/>
          <w:iCs/>
        </w:rPr>
        <w:t>Edit Current Eligibility</w:t>
      </w:r>
      <w:r w:rsidRPr="005B17D3">
        <w:t xml:space="preserve"> screen, click the "Yes" radio button for the </w:t>
      </w:r>
      <w:r w:rsidRPr="005B17D3">
        <w:rPr>
          <w:b/>
          <w:i/>
          <w:iCs/>
        </w:rPr>
        <w:t>VA Pension</w:t>
      </w:r>
      <w:r w:rsidRPr="005B17D3">
        <w:t xml:space="preserve"> field.</w:t>
      </w:r>
    </w:p>
    <w:p w14:paraId="646082DE" w14:textId="77777777" w:rsidR="00BE52CE" w:rsidRPr="005B17D3" w:rsidRDefault="00BE52CE" w:rsidP="00EF3896">
      <w:pPr>
        <w:pStyle w:val="NumberedList"/>
      </w:pPr>
      <w:r w:rsidRPr="005B17D3">
        <w:t xml:space="preserve">Enter a precise date in the </w:t>
      </w:r>
      <w:r w:rsidRPr="005B17D3">
        <w:rPr>
          <w:b/>
          <w:i/>
          <w:iCs/>
        </w:rPr>
        <w:t>Pension Award Effective Date</w:t>
      </w:r>
      <w:r w:rsidRPr="005B17D3">
        <w:t xml:space="preserve"> field. See the</w:t>
      </w:r>
      <w:r w:rsidRPr="005B17D3">
        <w:rPr>
          <w:b/>
        </w:rPr>
        <w:t xml:space="preserve"> Rules ...</w:t>
      </w:r>
      <w:r w:rsidRPr="005B17D3">
        <w:t xml:space="preserve"> in the online help or the user manual for this field for additional date restrictions.</w:t>
      </w:r>
    </w:p>
    <w:p w14:paraId="65896A52" w14:textId="77777777" w:rsidR="00BE52CE" w:rsidRPr="005B17D3" w:rsidRDefault="00BE52CE" w:rsidP="00EF3896">
      <w:pPr>
        <w:pStyle w:val="NumberedList"/>
      </w:pPr>
      <w:r w:rsidRPr="005B17D3">
        <w:t xml:space="preserve">Enter a </w:t>
      </w:r>
      <w:r w:rsidRPr="005B17D3">
        <w:rPr>
          <w:i/>
          <w:iCs/>
        </w:rPr>
        <w:t>Pension Award Reason</w:t>
      </w:r>
      <w:r w:rsidRPr="005B17D3">
        <w:t xml:space="preserve"> from the dropdown. The Receiving VA Disability Compensation field should indicate "No".</w:t>
      </w:r>
    </w:p>
    <w:p w14:paraId="63C0A64D" w14:textId="77777777" w:rsidR="00BE52CE" w:rsidRPr="005B17D3" w:rsidRDefault="00BE52CE" w:rsidP="00EF3896">
      <w:pPr>
        <w:pStyle w:val="NumberedList"/>
      </w:pPr>
      <w:r w:rsidRPr="005B17D3">
        <w:t xml:space="preserve">Enter a Total Monthly Check Amount in dollars. The </w:t>
      </w:r>
      <w:r w:rsidRPr="005B17D3">
        <w:rPr>
          <w:b/>
          <w:i/>
        </w:rPr>
        <w:t>Annual Check Amount</w:t>
      </w:r>
      <w:r w:rsidRPr="005B17D3">
        <w:t xml:space="preserve"> field will be calculated based on the amount in the </w:t>
      </w:r>
      <w:r w:rsidRPr="005B17D3">
        <w:rPr>
          <w:b/>
          <w:i/>
        </w:rPr>
        <w:t>Total Monthly Check Amount</w:t>
      </w:r>
      <w:r w:rsidRPr="005B17D3">
        <w:t xml:space="preserve"> field.</w:t>
      </w:r>
    </w:p>
    <w:p w14:paraId="70B8C1FE" w14:textId="77777777" w:rsidR="00BE52CE" w:rsidRPr="005B17D3" w:rsidRDefault="00BE52CE" w:rsidP="00EF3896">
      <w:pPr>
        <w:pStyle w:val="NumberedList"/>
      </w:pPr>
      <w:r w:rsidRPr="005B17D3">
        <w:t xml:space="preserve">To see the impact of the changes without committing them, click the </w:t>
      </w:r>
      <w:r w:rsidRPr="005B17D3">
        <w:rPr>
          <w:b/>
          <w:i/>
          <w:iCs/>
        </w:rPr>
        <w:t>Review Impact</w:t>
      </w:r>
      <w:r w:rsidRPr="005B17D3">
        <w:t xml:space="preserve"> button.</w:t>
      </w:r>
    </w:p>
    <w:p w14:paraId="7AF72E4C" w14:textId="26EE3CC9" w:rsidR="00BE52CE" w:rsidRPr="005B17D3" w:rsidRDefault="00BE52CE" w:rsidP="00EF3896">
      <w:pPr>
        <w:pStyle w:val="NumberedList"/>
      </w:pPr>
      <w:r w:rsidRPr="005B17D3">
        <w:t xml:space="preserve">When completed, click the </w:t>
      </w:r>
      <w:r w:rsidRPr="005B17D3">
        <w:rPr>
          <w:b/>
          <w:i/>
          <w:iCs/>
        </w:rPr>
        <w:t>Accept Changes</w:t>
      </w:r>
      <w:r w:rsidRPr="005B17D3">
        <w:t xml:space="preserve"> button to commit the changes.</w:t>
      </w:r>
      <w:r w:rsidR="001349D5" w:rsidRPr="005B17D3">
        <w:t xml:space="preserve"> T</w:t>
      </w:r>
      <w:r w:rsidRPr="005B17D3">
        <w:t xml:space="preserve">he system returns to the </w:t>
      </w:r>
      <w:r w:rsidRPr="005B17D3">
        <w:rPr>
          <w:i/>
          <w:iCs/>
        </w:rPr>
        <w:t>Current Eligibility</w:t>
      </w:r>
      <w:r w:rsidRPr="005B17D3">
        <w:t xml:space="preserve"> screen.</w:t>
      </w:r>
    </w:p>
    <w:p w14:paraId="77B811B7" w14:textId="77777777" w:rsidR="00BE52CE" w:rsidRPr="005B17D3" w:rsidRDefault="00BE52CE" w:rsidP="00EF3896">
      <w:pPr>
        <w:rPr>
          <w:b/>
          <w:bCs/>
          <w:iCs/>
          <w:noProof/>
          <w:color w:val="C00000"/>
        </w:rPr>
      </w:pPr>
      <w:r w:rsidRPr="005B17D3">
        <w:rPr>
          <w:i/>
          <w:color w:val="C00000"/>
        </w:rPr>
        <w:br w:type="page"/>
      </w:r>
    </w:p>
    <w:p w14:paraId="6B8CA046" w14:textId="77777777" w:rsidR="00BE52CE" w:rsidRPr="005B17D3" w:rsidRDefault="00BE52CE" w:rsidP="00EF3896">
      <w:pPr>
        <w:pStyle w:val="BodyText"/>
        <w:jc w:val="center"/>
        <w:rPr>
          <w:b/>
          <w:color w:val="C00000"/>
        </w:rPr>
      </w:pPr>
      <w:r w:rsidRPr="005B17D3">
        <w:rPr>
          <w:b/>
          <w:color w:val="C00000"/>
        </w:rPr>
        <w:t>IMPORTANT NOTE</w:t>
      </w:r>
    </w:p>
    <w:p w14:paraId="0CED94F2" w14:textId="112259FB" w:rsidR="00BE52CE" w:rsidRPr="005B17D3" w:rsidRDefault="00BE52CE" w:rsidP="00474E83">
      <w:pPr>
        <w:pStyle w:val="NoteLightbulb"/>
      </w:pPr>
      <w:r w:rsidRPr="005B17D3">
        <w:rPr>
          <w:b/>
        </w:rPr>
        <w:t>Note</w:t>
      </w:r>
      <w:r w:rsidRPr="005B17D3">
        <w:t xml:space="preserve">: The change can be verified by noting the </w:t>
      </w:r>
      <w:r w:rsidRPr="005B17D3">
        <w:rPr>
          <w:iCs/>
        </w:rPr>
        <w:t>Primary Eligibility Cod</w:t>
      </w:r>
      <w:r w:rsidRPr="005B17D3">
        <w:t xml:space="preserve">e is now "NSC, VA Pension" and there is a dollar amount for the </w:t>
      </w:r>
      <w:r w:rsidRPr="005B17D3">
        <w:rPr>
          <w:iCs/>
        </w:rPr>
        <w:t>Annual Check Amount</w:t>
      </w:r>
      <w:r w:rsidRPr="005B17D3">
        <w:t xml:space="preserve">. The </w:t>
      </w:r>
      <w:r w:rsidR="006204FA" w:rsidRPr="005B17D3">
        <w:t>Veterans</w:t>
      </w:r>
      <w:r w:rsidRPr="005B17D3">
        <w:t xml:space="preserve"> </w:t>
      </w:r>
      <w:r w:rsidRPr="005B17D3">
        <w:rPr>
          <w:iCs/>
        </w:rPr>
        <w:t>Enrollment Status PG</w:t>
      </w:r>
      <w:r w:rsidRPr="005B17D3">
        <w:t xml:space="preserve"> will be 5, unless other eligibilities qualify the Veteran for a higher PG (lower number).</w:t>
      </w:r>
    </w:p>
    <w:p w14:paraId="1177B09A" w14:textId="77777777" w:rsidR="00BE52CE" w:rsidRPr="005B17D3" w:rsidRDefault="00BE52CE" w:rsidP="00EF3896">
      <w:pPr>
        <w:pStyle w:val="ScreenField"/>
      </w:pPr>
    </w:p>
    <w:p w14:paraId="37BECFA0" w14:textId="77777777" w:rsidR="00BE52CE" w:rsidRPr="005B17D3" w:rsidRDefault="00BE52CE" w:rsidP="00EF3896">
      <w:pPr>
        <w:pStyle w:val="ProcedureTitle"/>
      </w:pPr>
      <w:r w:rsidRPr="005B17D3">
        <w:t>... Remove Pension information?</w:t>
      </w:r>
    </w:p>
    <w:p w14:paraId="2E2FF223" w14:textId="77777777" w:rsidR="00BE52CE" w:rsidRPr="005B17D3" w:rsidRDefault="00BE52CE" w:rsidP="00EF3896">
      <w:pPr>
        <w:pStyle w:val="BodyText2"/>
      </w:pPr>
      <w:r w:rsidRPr="005B17D3">
        <w:fldChar w:fldCharType="begin"/>
      </w:r>
      <w:r w:rsidRPr="005B17D3">
        <w:instrText xml:space="preserve"> XE "How do I ...:remove Pension information?" </w:instrText>
      </w:r>
      <w:r w:rsidRPr="005B17D3">
        <w:fldChar w:fldCharType="end"/>
      </w:r>
      <w:r w:rsidRPr="005B17D3">
        <w:t>In this scenario we're going to remove Pension information.</w:t>
      </w:r>
    </w:p>
    <w:p w14:paraId="0068E75C" w14:textId="77777777" w:rsidR="00BE52CE" w:rsidRPr="005B17D3" w:rsidRDefault="00BE52CE" w:rsidP="00884662">
      <w:pPr>
        <w:pStyle w:val="NumberedList"/>
        <w:numPr>
          <w:ilvl w:val="0"/>
          <w:numId w:val="192"/>
        </w:numPr>
      </w:pPr>
      <w:r w:rsidRPr="005B17D3">
        <w:t>Log into the system by entering VA authentication credentials at the single sign-on portal</w:t>
      </w:r>
      <w:r w:rsidRPr="005B17D3" w:rsidDel="0096644C">
        <w:rPr>
          <w:i/>
          <w:iCs/>
        </w:rPr>
        <w:t xml:space="preserve"> </w:t>
      </w:r>
      <w:r w:rsidRPr="005B17D3">
        <w:t xml:space="preserve">and checking the </w:t>
      </w:r>
      <w:r w:rsidRPr="005B17D3">
        <w:rPr>
          <w:i/>
          <w:iCs/>
        </w:rPr>
        <w:t>Accept Agreemen</w:t>
      </w:r>
      <w:r w:rsidRPr="005B17D3">
        <w:t>t checkbox on the ES entry page.</w:t>
      </w:r>
    </w:p>
    <w:p w14:paraId="53806234" w14:textId="66BAC519" w:rsidR="00BE52CE" w:rsidRPr="005B17D3" w:rsidRDefault="00BE52CE" w:rsidP="00EF3896">
      <w:pPr>
        <w:pStyle w:val="NumberedList"/>
      </w:pPr>
      <w:r w:rsidRPr="005B17D3">
        <w:t xml:space="preserve">From the </w:t>
      </w:r>
      <w:r w:rsidRPr="005B17D3">
        <w:rPr>
          <w:i/>
          <w:iCs/>
        </w:rPr>
        <w:t>Person Search</w:t>
      </w:r>
      <w:r w:rsidRPr="005B17D3">
        <w:t xml:space="preserve"> screen, enter either an </w:t>
      </w:r>
      <w:r w:rsidRPr="005B17D3">
        <w:rPr>
          <w:i/>
          <w:iCs/>
        </w:rPr>
        <w:t>SSN</w:t>
      </w:r>
      <w:r w:rsidRPr="005B17D3">
        <w:t xml:space="preserve">, or Full/short </w:t>
      </w:r>
      <w:r w:rsidRPr="005B17D3">
        <w:rPr>
          <w:i/>
          <w:iCs/>
        </w:rPr>
        <w:t>VPID</w:t>
      </w:r>
      <w:r w:rsidRPr="005B17D3">
        <w:t xml:space="preserve"> only, and/or </w:t>
      </w:r>
      <w:r w:rsidRPr="005B17D3">
        <w:rPr>
          <w:i/>
          <w:iCs/>
        </w:rPr>
        <w:t>Last Name</w:t>
      </w:r>
      <w:r w:rsidRPr="005B17D3">
        <w:t xml:space="preserve"> and </w:t>
      </w:r>
      <w:r w:rsidRPr="005B17D3">
        <w:rPr>
          <w:i/>
          <w:iCs/>
        </w:rPr>
        <w:t>First Name</w:t>
      </w:r>
      <w:r w:rsidRPr="005B17D3">
        <w:t xml:space="preserve">, and/or </w:t>
      </w:r>
      <w:r w:rsidRPr="005B17D3">
        <w:rPr>
          <w:i/>
          <w:iCs/>
        </w:rPr>
        <w:t>Claim Folder Number</w:t>
      </w:r>
      <w:r w:rsidRPr="005B17D3">
        <w:t xml:space="preserve">, and/or </w:t>
      </w:r>
      <w:r w:rsidRPr="005B17D3">
        <w:rPr>
          <w:i/>
          <w:iCs/>
        </w:rPr>
        <w:t>Military Service Number</w:t>
      </w:r>
      <w:r w:rsidRPr="005B17D3">
        <w:t xml:space="preserve">, and/or </w:t>
      </w:r>
      <w:r w:rsidRPr="005B17D3">
        <w:rPr>
          <w:i/>
          <w:iCs/>
        </w:rPr>
        <w:t>Last Name</w:t>
      </w:r>
      <w:r w:rsidRPr="005B17D3">
        <w:t xml:space="preserve"> and </w:t>
      </w:r>
      <w:r w:rsidRPr="005B17D3">
        <w:rPr>
          <w:i/>
          <w:iCs/>
        </w:rPr>
        <w:t>DOB</w:t>
      </w:r>
      <w:r w:rsidRPr="005B17D3">
        <w:t xml:space="preserve">. When ready, click the </w:t>
      </w:r>
      <w:r w:rsidRPr="005B17D3">
        <w:rPr>
          <w:b/>
          <w:i/>
          <w:iCs/>
        </w:rPr>
        <w:t>Find</w:t>
      </w:r>
      <w:r w:rsidRPr="005B17D3">
        <w:t xml:space="preserve"> button to begin the search. If a match is made, the system displays the beneficiary </w:t>
      </w:r>
      <w:r w:rsidRPr="005B17D3">
        <w:rPr>
          <w:i/>
        </w:rPr>
        <w:t>Overview</w:t>
      </w:r>
      <w:r w:rsidRPr="005B17D3">
        <w:t xml:space="preserve"> screen. This screen gives the user an overview of the beneficiary's current information on file. The </w:t>
      </w:r>
      <w:r w:rsidR="006204FA" w:rsidRPr="005B17D3">
        <w:t>Veterans</w:t>
      </w:r>
      <w:r w:rsidRPr="005B17D3">
        <w:t xml:space="preserve"> </w:t>
      </w:r>
      <w:r w:rsidRPr="005B17D3">
        <w:rPr>
          <w:b/>
        </w:rPr>
        <w:t>Enrollment Status</w:t>
      </w:r>
      <w:r w:rsidRPr="005B17D3">
        <w:t xml:space="preserve"> Priority Group (PG) should be 5, unless another eligibility qualifies the Veteran for a higher (lower number) PG. The </w:t>
      </w:r>
      <w:r w:rsidR="006204FA" w:rsidRPr="005B17D3">
        <w:t>Veterans</w:t>
      </w:r>
      <w:r w:rsidRPr="005B17D3">
        <w:t xml:space="preserve"> </w:t>
      </w:r>
      <w:r w:rsidRPr="005B17D3">
        <w:rPr>
          <w:i/>
        </w:rPr>
        <w:t>Primary Eligibility Code</w:t>
      </w:r>
      <w:r w:rsidRPr="005B17D3">
        <w:t xml:space="preserve"> should be "NSC, VA Pension", and there should be a dollar amount for the </w:t>
      </w:r>
      <w:r w:rsidRPr="005B17D3">
        <w:rPr>
          <w:i/>
        </w:rPr>
        <w:t>Annual Check Amount</w:t>
      </w:r>
      <w:r w:rsidRPr="005B17D3">
        <w:t xml:space="preserve"> on the </w:t>
      </w:r>
      <w:r w:rsidRPr="005B17D3">
        <w:rPr>
          <w:i/>
        </w:rPr>
        <w:t>Current Eligibility</w:t>
      </w:r>
      <w:r w:rsidRPr="005B17D3">
        <w:t xml:space="preserve"> screen.</w:t>
      </w:r>
    </w:p>
    <w:p w14:paraId="7F443E0E" w14:textId="77777777" w:rsidR="00BE52CE" w:rsidRPr="005B17D3" w:rsidRDefault="00BE52CE" w:rsidP="00EF3896">
      <w:pPr>
        <w:pStyle w:val="NumberedList"/>
      </w:pPr>
      <w:r w:rsidRPr="005B17D3">
        <w:t xml:space="preserve">From the </w:t>
      </w:r>
      <w:r w:rsidRPr="005B17D3">
        <w:rPr>
          <w:i/>
          <w:iCs/>
        </w:rPr>
        <w:t>Overview</w:t>
      </w:r>
      <w:r w:rsidRPr="005B17D3">
        <w:t xml:space="preserve"> screen, begin by clicking</w:t>
      </w:r>
      <w:r w:rsidRPr="005B17D3">
        <w:rPr>
          <w:szCs w:val="20"/>
        </w:rPr>
        <w:t xml:space="preserve"> the </w:t>
      </w:r>
      <w:r w:rsidRPr="005B17D3">
        <w:t>Update Current Eligibility</w:t>
      </w:r>
      <w:r w:rsidRPr="005B17D3">
        <w:rPr>
          <w:szCs w:val="20"/>
        </w:rPr>
        <w:t xml:space="preserve"> l</w:t>
      </w:r>
      <w:r w:rsidRPr="005B17D3">
        <w:t xml:space="preserve">ink. The Edit </w:t>
      </w:r>
      <w:r w:rsidRPr="005B17D3">
        <w:rPr>
          <w:i/>
        </w:rPr>
        <w:t>Current Eligibility</w:t>
      </w:r>
      <w:r w:rsidRPr="005B17D3">
        <w:t xml:space="preserve"> screen displays.</w:t>
      </w:r>
    </w:p>
    <w:p w14:paraId="780D8D27" w14:textId="77777777" w:rsidR="00BE52CE" w:rsidRPr="005B17D3" w:rsidRDefault="00BE52CE" w:rsidP="00EF3896">
      <w:pPr>
        <w:pStyle w:val="NumberedList"/>
      </w:pPr>
      <w:r w:rsidRPr="005B17D3">
        <w:t xml:space="preserve">On the </w:t>
      </w:r>
      <w:r w:rsidRPr="005B17D3">
        <w:rPr>
          <w:i/>
          <w:iCs/>
        </w:rPr>
        <w:t>Edit Current Eligibility</w:t>
      </w:r>
      <w:r w:rsidRPr="005B17D3">
        <w:t xml:space="preserve"> screen, click the "No" radio button for the </w:t>
      </w:r>
      <w:r w:rsidRPr="005B17D3">
        <w:rPr>
          <w:b/>
          <w:i/>
          <w:iCs/>
        </w:rPr>
        <w:t>VA Pension</w:t>
      </w:r>
      <w:r w:rsidRPr="005B17D3">
        <w:t xml:space="preserve"> field. The </w:t>
      </w:r>
      <w:r w:rsidRPr="005B17D3">
        <w:rPr>
          <w:b/>
          <w:i/>
        </w:rPr>
        <w:t>Pension Award ...</w:t>
      </w:r>
      <w:r w:rsidRPr="005B17D3">
        <w:t xml:space="preserve"> fields will be grayed out and additional </w:t>
      </w:r>
      <w:r w:rsidRPr="005B17D3">
        <w:rPr>
          <w:b/>
          <w:i/>
        </w:rPr>
        <w:t>Pension Termination</w:t>
      </w:r>
      <w:r w:rsidRPr="005B17D3">
        <w:t xml:space="preserve"> </w:t>
      </w:r>
      <w:r w:rsidRPr="005B17D3">
        <w:rPr>
          <w:b/>
        </w:rPr>
        <w:t>...</w:t>
      </w:r>
      <w:r w:rsidRPr="005B17D3">
        <w:t xml:space="preserve"> fields will appear.</w:t>
      </w:r>
    </w:p>
    <w:p w14:paraId="3AED0AED" w14:textId="77777777" w:rsidR="00BE52CE" w:rsidRPr="005B17D3" w:rsidRDefault="00BE52CE" w:rsidP="00EF3896">
      <w:pPr>
        <w:pStyle w:val="NumberedList"/>
      </w:pPr>
      <w:r w:rsidRPr="005B17D3">
        <w:t xml:space="preserve">Enter a precise date in the </w:t>
      </w:r>
      <w:r w:rsidRPr="005B17D3">
        <w:rPr>
          <w:b/>
          <w:i/>
          <w:iCs/>
        </w:rPr>
        <w:t>Pension Termination Date</w:t>
      </w:r>
      <w:r w:rsidRPr="005B17D3">
        <w:t xml:space="preserve"> field. See the</w:t>
      </w:r>
      <w:r w:rsidRPr="005B17D3">
        <w:rPr>
          <w:b/>
        </w:rPr>
        <w:t xml:space="preserve"> </w:t>
      </w:r>
      <w:r w:rsidRPr="005B17D3">
        <w:rPr>
          <w:b/>
          <w:i/>
        </w:rPr>
        <w:t>Rules ...</w:t>
      </w:r>
      <w:r w:rsidRPr="005B17D3">
        <w:t xml:space="preserve"> in the online help or the user manual for this field for additional date restrictions.</w:t>
      </w:r>
    </w:p>
    <w:p w14:paraId="32C90662" w14:textId="77777777" w:rsidR="00BE52CE" w:rsidRPr="005B17D3" w:rsidRDefault="00BE52CE" w:rsidP="00EF3896">
      <w:pPr>
        <w:pStyle w:val="NumberedList"/>
      </w:pPr>
      <w:r w:rsidRPr="005B17D3">
        <w:t>Enter a Pension Termination Reason 1 from the dropdown.</w:t>
      </w:r>
    </w:p>
    <w:p w14:paraId="6506A0BC" w14:textId="77777777" w:rsidR="00BE52CE" w:rsidRPr="005B17D3" w:rsidRDefault="00BE52CE" w:rsidP="00EF3896">
      <w:pPr>
        <w:pStyle w:val="NumberedList"/>
      </w:pPr>
      <w:r w:rsidRPr="005B17D3">
        <w:t xml:space="preserve">Make sure the </w:t>
      </w:r>
      <w:r w:rsidRPr="005B17D3">
        <w:rPr>
          <w:b/>
          <w:i/>
          <w:iCs/>
        </w:rPr>
        <w:t>Receiving VA Disability Compensation</w:t>
      </w:r>
      <w:r w:rsidRPr="005B17D3">
        <w:t xml:space="preserve"> field indicates "No".</w:t>
      </w:r>
    </w:p>
    <w:p w14:paraId="4A5142E8" w14:textId="77777777" w:rsidR="00BE52CE" w:rsidRPr="005B17D3" w:rsidRDefault="00BE52CE" w:rsidP="00EF3896">
      <w:pPr>
        <w:pStyle w:val="NumberedList"/>
      </w:pPr>
      <w:r w:rsidRPr="005B17D3">
        <w:t xml:space="preserve">Remove the Total Monthly Check Amount. The </w:t>
      </w:r>
      <w:r w:rsidRPr="005B17D3">
        <w:rPr>
          <w:b/>
          <w:i/>
        </w:rPr>
        <w:t>Annual Check Amount</w:t>
      </w:r>
      <w:r w:rsidRPr="005B17D3">
        <w:t xml:space="preserve"> field amount will be cleared by the system.</w:t>
      </w:r>
    </w:p>
    <w:p w14:paraId="2A80ACBA" w14:textId="77777777" w:rsidR="00BE52CE" w:rsidRPr="005B17D3" w:rsidRDefault="00BE52CE" w:rsidP="00EF3896">
      <w:pPr>
        <w:pStyle w:val="NumberedList"/>
      </w:pPr>
      <w:r w:rsidRPr="005B17D3">
        <w:t xml:space="preserve">When completed, click the </w:t>
      </w:r>
      <w:r w:rsidRPr="005B17D3">
        <w:rPr>
          <w:b/>
          <w:i/>
          <w:iCs/>
        </w:rPr>
        <w:t>Accept Changes</w:t>
      </w:r>
      <w:r w:rsidRPr="005B17D3">
        <w:t xml:space="preserve"> button. The system returns to the </w:t>
      </w:r>
      <w:r w:rsidRPr="005B17D3">
        <w:rPr>
          <w:i/>
        </w:rPr>
        <w:t>Current Eligibility</w:t>
      </w:r>
      <w:r w:rsidRPr="005B17D3">
        <w:t xml:space="preserve"> screen.</w:t>
      </w:r>
    </w:p>
    <w:p w14:paraId="256F2B5F" w14:textId="77777777" w:rsidR="00BE52CE" w:rsidRPr="005B17D3" w:rsidRDefault="00BE52CE" w:rsidP="00474E83">
      <w:pPr>
        <w:pStyle w:val="NoteLightbulb"/>
      </w:pPr>
      <w:r w:rsidRPr="005B17D3">
        <w:rPr>
          <w:b/>
        </w:rPr>
        <w:t>Note</w:t>
      </w:r>
      <w:r w:rsidRPr="005B17D3">
        <w:t xml:space="preserve">: The change can be verified by noting the </w:t>
      </w:r>
      <w:r w:rsidRPr="005B17D3">
        <w:rPr>
          <w:iCs/>
        </w:rPr>
        <w:t>Primary Eligibility</w:t>
      </w:r>
      <w:r w:rsidRPr="005B17D3">
        <w:t xml:space="preserve"> Code is now "NSC" and there is no dollar amount for the </w:t>
      </w:r>
      <w:r w:rsidRPr="005B17D3">
        <w:rPr>
          <w:iCs/>
        </w:rPr>
        <w:t>Annual Check Amount</w:t>
      </w:r>
      <w:r w:rsidRPr="005B17D3">
        <w:t xml:space="preserve">. The </w:t>
      </w:r>
      <w:r w:rsidRPr="005B17D3">
        <w:rPr>
          <w:bCs/>
        </w:rPr>
        <w:t>Enrollment Status</w:t>
      </w:r>
      <w:r w:rsidRPr="005B17D3">
        <w:t xml:space="preserve"> PG should also be lower (higher number) unless the Veteran has another eligibility qualifying him or her for a higher (lower number) priority.</w:t>
      </w:r>
    </w:p>
    <w:p w14:paraId="34DFA026" w14:textId="77777777" w:rsidR="00BE52CE" w:rsidRPr="005B17D3" w:rsidRDefault="00BE52CE" w:rsidP="00EF3896">
      <w:pPr>
        <w:pStyle w:val="ProcedureTitle"/>
      </w:pPr>
      <w:r w:rsidRPr="005B17D3">
        <w:t>... Add Prisoner of War (POW) information</w:t>
      </w:r>
      <w:r w:rsidRPr="005B17D3">
        <w:fldChar w:fldCharType="begin"/>
      </w:r>
      <w:r w:rsidRPr="005B17D3">
        <w:instrText xml:space="preserve"> XE "Death:Date of" </w:instrText>
      </w:r>
      <w:r w:rsidRPr="005B17D3">
        <w:fldChar w:fldCharType="end"/>
      </w:r>
      <w:r w:rsidRPr="005B17D3">
        <w:t>?</w:t>
      </w:r>
    </w:p>
    <w:p w14:paraId="020F93F8" w14:textId="77777777" w:rsidR="00BE52CE" w:rsidRPr="005B17D3" w:rsidRDefault="00BE52CE" w:rsidP="00EF3896">
      <w:pPr>
        <w:pStyle w:val="BodyText2"/>
      </w:pPr>
      <w:r w:rsidRPr="005B17D3">
        <w:fldChar w:fldCharType="begin"/>
      </w:r>
      <w:r w:rsidRPr="005B17D3">
        <w:instrText xml:space="preserve"> XE "How do I ...:add Prisoner of War (POW) information?" </w:instrText>
      </w:r>
      <w:r w:rsidRPr="005B17D3">
        <w:fldChar w:fldCharType="end"/>
      </w:r>
      <w:r w:rsidRPr="005B17D3">
        <w:t xml:space="preserve">In this scenario we're going to </w:t>
      </w:r>
      <w:r w:rsidRPr="005B17D3">
        <w:rPr>
          <w:rFonts w:cs="Arial"/>
        </w:rPr>
        <w:t>add Prisoner of War (POW) information</w:t>
      </w:r>
      <w:r w:rsidRPr="005B17D3">
        <w:t>.</w:t>
      </w:r>
    </w:p>
    <w:p w14:paraId="2AAC537B" w14:textId="77777777" w:rsidR="00BE52CE" w:rsidRPr="005B17D3" w:rsidRDefault="00BE52CE" w:rsidP="00884662">
      <w:pPr>
        <w:pStyle w:val="NumberedList"/>
        <w:numPr>
          <w:ilvl w:val="0"/>
          <w:numId w:val="191"/>
        </w:numPr>
      </w:pPr>
      <w:r w:rsidRPr="005B17D3">
        <w:t>Log into the system by entering VA authentication credentials at the single sign-on portal</w:t>
      </w:r>
      <w:r w:rsidRPr="005B17D3" w:rsidDel="0096644C">
        <w:rPr>
          <w:i/>
          <w:iCs/>
        </w:rPr>
        <w:t xml:space="preserve"> </w:t>
      </w:r>
      <w:r w:rsidRPr="005B17D3">
        <w:t xml:space="preserve">and checking the </w:t>
      </w:r>
      <w:r w:rsidRPr="005B17D3">
        <w:rPr>
          <w:i/>
          <w:iCs/>
        </w:rPr>
        <w:t>Accept Agreement</w:t>
      </w:r>
      <w:r w:rsidRPr="005B17D3">
        <w:t xml:space="preserve"> checkbox on the ES entry page.</w:t>
      </w:r>
    </w:p>
    <w:p w14:paraId="300B6CFB" w14:textId="70107B0E" w:rsidR="00BE52CE" w:rsidRPr="005B17D3" w:rsidRDefault="00BE52CE" w:rsidP="00EF3896">
      <w:pPr>
        <w:pStyle w:val="NumberedList"/>
        <w:rPr>
          <w:szCs w:val="24"/>
        </w:rPr>
      </w:pPr>
      <w:r w:rsidRPr="005B17D3">
        <w:t xml:space="preserve">From the </w:t>
      </w:r>
      <w:r w:rsidRPr="005B17D3">
        <w:rPr>
          <w:i/>
          <w:iCs/>
        </w:rPr>
        <w:t>Person Search</w:t>
      </w:r>
      <w:r w:rsidRPr="005B17D3">
        <w:t xml:space="preserve"> screen, enter either an </w:t>
      </w:r>
      <w:r w:rsidRPr="005B17D3">
        <w:rPr>
          <w:i/>
          <w:iCs/>
        </w:rPr>
        <w:t>SSN</w:t>
      </w:r>
      <w:r w:rsidRPr="005B17D3">
        <w:t xml:space="preserve">, or Full/short </w:t>
      </w:r>
      <w:r w:rsidRPr="005B17D3">
        <w:rPr>
          <w:i/>
          <w:iCs/>
        </w:rPr>
        <w:t>VPID</w:t>
      </w:r>
      <w:r w:rsidRPr="005B17D3">
        <w:t xml:space="preserve"> only, and/or </w:t>
      </w:r>
      <w:r w:rsidRPr="005B17D3">
        <w:rPr>
          <w:i/>
          <w:iCs/>
        </w:rPr>
        <w:t>Last Name</w:t>
      </w:r>
      <w:r w:rsidRPr="005B17D3">
        <w:t xml:space="preserve"> and </w:t>
      </w:r>
      <w:r w:rsidRPr="005B17D3">
        <w:rPr>
          <w:i/>
          <w:iCs/>
        </w:rPr>
        <w:t>First Nam</w:t>
      </w:r>
      <w:r w:rsidRPr="005B17D3">
        <w:t xml:space="preserve">e, and/or </w:t>
      </w:r>
      <w:r w:rsidRPr="005B17D3">
        <w:rPr>
          <w:i/>
          <w:iCs/>
        </w:rPr>
        <w:t>Claim Folder Number</w:t>
      </w:r>
      <w:r w:rsidRPr="005B17D3">
        <w:t xml:space="preserve">, and/or </w:t>
      </w:r>
      <w:r w:rsidRPr="005B17D3">
        <w:rPr>
          <w:i/>
          <w:iCs/>
        </w:rPr>
        <w:t>Military Service Number</w:t>
      </w:r>
      <w:r w:rsidRPr="005B17D3">
        <w:t xml:space="preserve">, and/or </w:t>
      </w:r>
      <w:r w:rsidRPr="005B17D3">
        <w:rPr>
          <w:i/>
          <w:iCs/>
        </w:rPr>
        <w:t>Last Name</w:t>
      </w:r>
      <w:r w:rsidRPr="005B17D3">
        <w:t xml:space="preserve"> and </w:t>
      </w:r>
      <w:r w:rsidRPr="005B17D3">
        <w:rPr>
          <w:i/>
          <w:iCs/>
        </w:rPr>
        <w:t>DOB</w:t>
      </w:r>
      <w:r w:rsidRPr="005B17D3">
        <w:t xml:space="preserve">. When ready, click the </w:t>
      </w:r>
      <w:r w:rsidRPr="005B17D3">
        <w:rPr>
          <w:b/>
          <w:i/>
          <w:iCs/>
        </w:rPr>
        <w:t>Find</w:t>
      </w:r>
      <w:r w:rsidRPr="005B17D3">
        <w:t xml:space="preserve"> button to begin the search. If a match is made, the system displays the beneficiary </w:t>
      </w:r>
      <w:r w:rsidRPr="005B17D3">
        <w:rPr>
          <w:i/>
          <w:iCs/>
        </w:rPr>
        <w:t>Overview</w:t>
      </w:r>
      <w:r w:rsidRPr="005B17D3">
        <w:t xml:space="preserve"> screen. This screen gives the user an overview of the beneficiary's current information on file. The </w:t>
      </w:r>
      <w:r w:rsidR="006204FA" w:rsidRPr="005B17D3">
        <w:t>Veterans</w:t>
      </w:r>
      <w:r w:rsidRPr="005B17D3">
        <w:t xml:space="preserve"> </w:t>
      </w:r>
      <w:r w:rsidRPr="005B17D3">
        <w:rPr>
          <w:b/>
        </w:rPr>
        <w:t>Enrollment Status</w:t>
      </w:r>
      <w:r w:rsidRPr="005B17D3">
        <w:t xml:space="preserve"> can be any PG. However, if the PG is 4 or lower (higher number), it will change to PG 3 aft</w:t>
      </w:r>
      <w:r w:rsidRPr="005B17D3">
        <w:rPr>
          <w:szCs w:val="20"/>
        </w:rPr>
        <w:t>er the system accepts the POW data.</w:t>
      </w:r>
    </w:p>
    <w:p w14:paraId="416094C0" w14:textId="77777777" w:rsidR="00BE52CE" w:rsidRPr="005B17D3" w:rsidRDefault="00BE52CE" w:rsidP="00EF3896">
      <w:pPr>
        <w:pStyle w:val="NumberedList"/>
      </w:pPr>
      <w:r w:rsidRPr="005B17D3">
        <w:t>From the Overview screen, begin by clicking the Update Current Eligibility link.</w:t>
      </w:r>
    </w:p>
    <w:p w14:paraId="3137731A" w14:textId="77777777" w:rsidR="00BE52CE" w:rsidRPr="005B17D3" w:rsidRDefault="00BE52CE" w:rsidP="00EF3896">
      <w:pPr>
        <w:pStyle w:val="NumberedList"/>
      </w:pPr>
      <w:r w:rsidRPr="005B17D3">
        <w:t xml:space="preserve">The </w:t>
      </w:r>
      <w:r w:rsidRPr="005B17D3">
        <w:rPr>
          <w:i/>
        </w:rPr>
        <w:t>Edit Current Eligibility</w:t>
      </w:r>
      <w:r w:rsidRPr="005B17D3">
        <w:t xml:space="preserve"> screen displays.</w:t>
      </w:r>
    </w:p>
    <w:p w14:paraId="37476EC2" w14:textId="77777777" w:rsidR="00BE52CE" w:rsidRPr="005B17D3" w:rsidRDefault="00BE52CE" w:rsidP="00EF3896">
      <w:pPr>
        <w:pStyle w:val="NumberedList"/>
      </w:pPr>
      <w:r w:rsidRPr="005B17D3">
        <w:t xml:space="preserve">From the </w:t>
      </w:r>
      <w:r w:rsidRPr="005B17D3">
        <w:rPr>
          <w:i/>
          <w:iCs/>
        </w:rPr>
        <w:t>Edit Current Eligibility</w:t>
      </w:r>
      <w:r w:rsidRPr="005B17D3">
        <w:t xml:space="preserve"> screen, click on the </w:t>
      </w:r>
      <w:r w:rsidRPr="005B17D3">
        <w:rPr>
          <w:b/>
          <w:i/>
          <w:iCs/>
        </w:rPr>
        <w:t>Add POW Episode</w:t>
      </w:r>
      <w:r w:rsidRPr="005B17D3">
        <w:t xml:space="preserve"> button. Additional </w:t>
      </w:r>
      <w:r w:rsidRPr="005B17D3">
        <w:rPr>
          <w:b/>
        </w:rPr>
        <w:t>POW</w:t>
      </w:r>
      <w:r w:rsidRPr="005B17D3">
        <w:t xml:space="preserve"> fields display.</w:t>
      </w:r>
    </w:p>
    <w:p w14:paraId="4A70D8CD" w14:textId="77777777" w:rsidR="00BE52CE" w:rsidRPr="005B17D3" w:rsidRDefault="00BE52CE" w:rsidP="00EF3896">
      <w:pPr>
        <w:pStyle w:val="NumberedList"/>
      </w:pPr>
      <w:r w:rsidRPr="005B17D3">
        <w:t xml:space="preserve">For the </w:t>
      </w:r>
      <w:r w:rsidRPr="005B17D3">
        <w:rPr>
          <w:b/>
          <w:i/>
          <w:iCs/>
        </w:rPr>
        <w:t>POW Source</w:t>
      </w:r>
      <w:r w:rsidRPr="005B17D3">
        <w:t xml:space="preserve"> field, select from the dropdown.</w:t>
      </w:r>
    </w:p>
    <w:p w14:paraId="6639FF85" w14:textId="77777777" w:rsidR="00BE52CE" w:rsidRPr="005B17D3" w:rsidRDefault="00BE52CE" w:rsidP="00EF3896">
      <w:pPr>
        <w:pStyle w:val="NumberedList"/>
      </w:pPr>
      <w:r w:rsidRPr="005B17D3">
        <w:t xml:space="preserve">For the </w:t>
      </w:r>
      <w:r w:rsidRPr="005B17D3">
        <w:rPr>
          <w:b/>
          <w:i/>
          <w:iCs/>
        </w:rPr>
        <w:t>Document Type</w:t>
      </w:r>
      <w:r w:rsidRPr="005B17D3">
        <w:t xml:space="preserve"> field, select from the dropdown.</w:t>
      </w:r>
    </w:p>
    <w:p w14:paraId="5A0C835B" w14:textId="77777777" w:rsidR="00BE52CE" w:rsidRPr="005B17D3" w:rsidRDefault="00BE52CE" w:rsidP="00EF3896">
      <w:pPr>
        <w:pStyle w:val="NumberedList"/>
      </w:pPr>
      <w:r w:rsidRPr="005B17D3">
        <w:t xml:space="preserve">For the </w:t>
      </w:r>
      <w:r w:rsidRPr="005B17D3">
        <w:rPr>
          <w:b/>
          <w:i/>
          <w:iCs/>
        </w:rPr>
        <w:t>Capture Date</w:t>
      </w:r>
      <w:r w:rsidRPr="005B17D3">
        <w:t xml:space="preserve"> field, enter at least a month and a year. See the in the online help or the user manual for this field for additional date restrictions.</w:t>
      </w:r>
    </w:p>
    <w:p w14:paraId="2D18256F" w14:textId="77777777" w:rsidR="00BE52CE" w:rsidRPr="005B17D3" w:rsidRDefault="00BE52CE" w:rsidP="00EF3896">
      <w:pPr>
        <w:pStyle w:val="NumberedList"/>
      </w:pPr>
      <w:r w:rsidRPr="005B17D3">
        <w:t xml:space="preserve">For the </w:t>
      </w:r>
      <w:r w:rsidRPr="005B17D3">
        <w:rPr>
          <w:b/>
          <w:i/>
          <w:iCs/>
        </w:rPr>
        <w:t>Rules</w:t>
      </w:r>
      <w:r w:rsidRPr="005B17D3">
        <w:rPr>
          <w:b/>
        </w:rPr>
        <w:t xml:space="preserve"> ...</w:t>
      </w:r>
      <w:r w:rsidRPr="005B17D3">
        <w:t xml:space="preserve"> </w:t>
      </w:r>
      <w:r w:rsidRPr="005B17D3">
        <w:rPr>
          <w:b/>
          <w:i/>
          <w:iCs/>
        </w:rPr>
        <w:t>Release Date</w:t>
      </w:r>
      <w:r w:rsidRPr="005B17D3">
        <w:t xml:space="preserve"> field, enter at least a month and a year. See the </w:t>
      </w:r>
      <w:r w:rsidRPr="005B17D3">
        <w:rPr>
          <w:b/>
        </w:rPr>
        <w:t>Rules ...</w:t>
      </w:r>
      <w:r w:rsidRPr="005B17D3">
        <w:t xml:space="preserve"> in the online help or the user manual for this field for additional date restrictions.</w:t>
      </w:r>
    </w:p>
    <w:p w14:paraId="1260D1F8" w14:textId="77777777" w:rsidR="00BE52CE" w:rsidRPr="005B17D3" w:rsidRDefault="00BE52CE" w:rsidP="00474E83">
      <w:pPr>
        <w:pStyle w:val="NoteLightbulb"/>
      </w:pPr>
      <w:r w:rsidRPr="005B17D3">
        <w:rPr>
          <w:b/>
        </w:rPr>
        <w:t>Note</w:t>
      </w:r>
      <w:r w:rsidRPr="005B17D3">
        <w:t xml:space="preserve">: The system will calculate the </w:t>
      </w:r>
      <w:r w:rsidRPr="005B17D3">
        <w:rPr>
          <w:i/>
          <w:iCs/>
        </w:rPr>
        <w:t>Days of Captivity</w:t>
      </w:r>
      <w:r w:rsidRPr="005B17D3">
        <w:t xml:space="preserve"> field if precise dates are entered for the capture and release dates. Otherwise, it will remain blank.</w:t>
      </w:r>
    </w:p>
    <w:p w14:paraId="2763C4E0" w14:textId="77777777" w:rsidR="00BE52CE" w:rsidRPr="005B17D3" w:rsidRDefault="00BE52CE" w:rsidP="00EF3896">
      <w:pPr>
        <w:pStyle w:val="NumberedList"/>
      </w:pPr>
      <w:r w:rsidRPr="005B17D3">
        <w:t xml:space="preserve">For the </w:t>
      </w:r>
      <w:r w:rsidRPr="005B17D3">
        <w:rPr>
          <w:b/>
          <w:i/>
          <w:iCs/>
        </w:rPr>
        <w:t>Confinement Location</w:t>
      </w:r>
      <w:r w:rsidRPr="005B17D3">
        <w:t xml:space="preserve"> field, select from the dropdown.</w:t>
      </w:r>
    </w:p>
    <w:p w14:paraId="39849E8A" w14:textId="34E49B8E" w:rsidR="00BE52CE" w:rsidRPr="005B17D3" w:rsidRDefault="00BE52CE" w:rsidP="00EF3896">
      <w:pPr>
        <w:pStyle w:val="NumberedList"/>
      </w:pPr>
      <w:r w:rsidRPr="005B17D3">
        <w:t xml:space="preserve">For the </w:t>
      </w:r>
      <w:r w:rsidRPr="005B17D3">
        <w:rPr>
          <w:b/>
          <w:i/>
          <w:iCs/>
        </w:rPr>
        <w:t>Camp</w:t>
      </w:r>
      <w:r w:rsidRPr="005B17D3">
        <w:t xml:space="preserve"> field, select from the dropdown. The system will calculate</w:t>
      </w:r>
      <w:r w:rsidR="002F0970" w:rsidRPr="005B17D3">
        <w:t>,</w:t>
      </w:r>
      <w:r w:rsidRPr="005B17D3">
        <w:t xml:space="preserve"> and system fill the </w:t>
      </w:r>
      <w:r w:rsidRPr="005B17D3">
        <w:rPr>
          <w:i/>
        </w:rPr>
        <w:t>Camp Code and Camp City</w:t>
      </w:r>
      <w:r w:rsidRPr="005B17D3">
        <w:t xml:space="preserve"> based on the </w:t>
      </w:r>
      <w:r w:rsidRPr="005B17D3">
        <w:rPr>
          <w:i/>
        </w:rPr>
        <w:t>Confinement Location</w:t>
      </w:r>
      <w:r w:rsidRPr="005B17D3">
        <w:t xml:space="preserve"> selected.</w:t>
      </w:r>
    </w:p>
    <w:p w14:paraId="2FC2F3D1" w14:textId="77777777" w:rsidR="00BE52CE" w:rsidRPr="005B17D3" w:rsidRDefault="00BE52CE" w:rsidP="00EF3896">
      <w:pPr>
        <w:pStyle w:val="NumberedList"/>
      </w:pPr>
      <w:r w:rsidRPr="005B17D3">
        <w:t xml:space="preserve">When completed, click the </w:t>
      </w:r>
      <w:r w:rsidRPr="005B17D3">
        <w:rPr>
          <w:b/>
          <w:i/>
          <w:iCs/>
        </w:rPr>
        <w:t>Accept Changes</w:t>
      </w:r>
      <w:r w:rsidRPr="005B17D3">
        <w:t xml:space="preserve"> button. The system returns to the </w:t>
      </w:r>
      <w:r w:rsidRPr="005B17D3">
        <w:rPr>
          <w:i/>
          <w:iCs/>
        </w:rPr>
        <w:t>Current Eligibility</w:t>
      </w:r>
      <w:r w:rsidRPr="005B17D3">
        <w:t xml:space="preserve"> screen.</w:t>
      </w:r>
    </w:p>
    <w:p w14:paraId="6510710A" w14:textId="19A7D508" w:rsidR="00BE52CE" w:rsidRPr="005B17D3" w:rsidRDefault="00BE52CE" w:rsidP="00474E83">
      <w:pPr>
        <w:pStyle w:val="NoteLightbulb"/>
      </w:pPr>
      <w:r w:rsidRPr="005B17D3">
        <w:rPr>
          <w:b/>
        </w:rPr>
        <w:t>Note</w:t>
      </w:r>
      <w:r w:rsidRPr="005B17D3">
        <w:t xml:space="preserve">: The change can be verified by noting the </w:t>
      </w:r>
      <w:r w:rsidRPr="005B17D3">
        <w:rPr>
          <w:iCs/>
        </w:rPr>
        <w:t>Primary Eligibility Code</w:t>
      </w:r>
      <w:r w:rsidRPr="005B17D3">
        <w:t xml:space="preserve"> is now "Prisoner of War" and the </w:t>
      </w:r>
      <w:r w:rsidR="006204FA" w:rsidRPr="005B17D3">
        <w:t>Veterans</w:t>
      </w:r>
      <w:r w:rsidRPr="005B17D3">
        <w:t xml:space="preserve"> </w:t>
      </w:r>
      <w:r w:rsidRPr="005B17D3">
        <w:rPr>
          <w:bCs/>
        </w:rPr>
        <w:t>Enrollment Status</w:t>
      </w:r>
      <w:r w:rsidRPr="005B17D3">
        <w:t xml:space="preserve"> has changed to PG 3 (if previously in a lower priority (higher number).</w:t>
      </w:r>
    </w:p>
    <w:p w14:paraId="42CD7DDA" w14:textId="77777777" w:rsidR="00BE52CE" w:rsidRPr="005B17D3" w:rsidRDefault="00BE52CE" w:rsidP="00EF3896">
      <w:pPr>
        <w:pStyle w:val="ProcedureTitle"/>
      </w:pPr>
      <w:r w:rsidRPr="005B17D3">
        <w:br/>
        <w:t>... Input Allied Veteran information</w:t>
      </w:r>
      <w:r w:rsidRPr="005B17D3">
        <w:fldChar w:fldCharType="begin"/>
      </w:r>
      <w:r w:rsidRPr="005B17D3">
        <w:instrText xml:space="preserve"> XE "Death:Date of" </w:instrText>
      </w:r>
      <w:r w:rsidRPr="005B17D3">
        <w:fldChar w:fldCharType="end"/>
      </w:r>
      <w:r w:rsidRPr="005B17D3">
        <w:t>?</w:t>
      </w:r>
    </w:p>
    <w:p w14:paraId="6061D947" w14:textId="77777777" w:rsidR="00BE52CE" w:rsidRPr="005B17D3" w:rsidRDefault="00BE52CE" w:rsidP="00EF3896">
      <w:pPr>
        <w:pStyle w:val="BodyText2"/>
      </w:pPr>
      <w:r w:rsidRPr="005B17D3">
        <w:fldChar w:fldCharType="begin"/>
      </w:r>
      <w:r w:rsidRPr="005B17D3">
        <w:instrText xml:space="preserve"> XE "How do I ...:input Allied Veteran information?" </w:instrText>
      </w:r>
      <w:r w:rsidRPr="005B17D3">
        <w:fldChar w:fldCharType="end"/>
      </w:r>
      <w:r w:rsidRPr="005B17D3">
        <w:t xml:space="preserve">In this scenario we're going to </w:t>
      </w:r>
      <w:r w:rsidRPr="005B17D3">
        <w:rPr>
          <w:rFonts w:cs="Arial"/>
        </w:rPr>
        <w:t>input Allied Veteran information</w:t>
      </w:r>
      <w:r w:rsidRPr="005B17D3">
        <w:t>.</w:t>
      </w:r>
    </w:p>
    <w:p w14:paraId="24D964C4" w14:textId="77777777" w:rsidR="00BE52CE" w:rsidRPr="005B17D3" w:rsidRDefault="00BE52CE" w:rsidP="00884662">
      <w:pPr>
        <w:pStyle w:val="NumberedList"/>
        <w:numPr>
          <w:ilvl w:val="0"/>
          <w:numId w:val="190"/>
        </w:numPr>
      </w:pPr>
      <w:r w:rsidRPr="005B17D3">
        <w:t>Log into the system by entering VA authentication credentials at the single sign-on portal</w:t>
      </w:r>
      <w:r w:rsidRPr="005B17D3" w:rsidDel="0096644C">
        <w:rPr>
          <w:i/>
          <w:iCs/>
        </w:rPr>
        <w:t xml:space="preserve"> </w:t>
      </w:r>
      <w:r w:rsidRPr="005B17D3">
        <w:t xml:space="preserve">and checking the </w:t>
      </w:r>
      <w:r w:rsidRPr="005B17D3">
        <w:rPr>
          <w:i/>
          <w:iCs/>
        </w:rPr>
        <w:t>Accept Agreement</w:t>
      </w:r>
      <w:r w:rsidRPr="005B17D3">
        <w:t xml:space="preserve"> checkbox on the ES entry page.</w:t>
      </w:r>
    </w:p>
    <w:p w14:paraId="42FB833A" w14:textId="77777777" w:rsidR="00BE52CE" w:rsidRPr="005B17D3" w:rsidRDefault="00BE52CE" w:rsidP="00EF3896">
      <w:pPr>
        <w:pStyle w:val="NumberedList"/>
      </w:pPr>
      <w:r w:rsidRPr="005B17D3">
        <w:t xml:space="preserve">From the </w:t>
      </w:r>
      <w:r w:rsidRPr="005B17D3">
        <w:rPr>
          <w:i/>
          <w:iCs/>
        </w:rPr>
        <w:t>Person Search</w:t>
      </w:r>
      <w:r w:rsidRPr="005B17D3">
        <w:t xml:space="preserve"> screen, enter either an </w:t>
      </w:r>
      <w:r w:rsidRPr="005B17D3">
        <w:rPr>
          <w:i/>
          <w:iCs/>
        </w:rPr>
        <w:t>SSN</w:t>
      </w:r>
      <w:r w:rsidRPr="005B17D3">
        <w:t xml:space="preserve">, or Full/short </w:t>
      </w:r>
      <w:r w:rsidRPr="005B17D3">
        <w:rPr>
          <w:i/>
          <w:iCs/>
        </w:rPr>
        <w:t>VPID</w:t>
      </w:r>
      <w:r w:rsidRPr="005B17D3">
        <w:t xml:space="preserve"> only, and/or </w:t>
      </w:r>
      <w:r w:rsidRPr="005B17D3">
        <w:rPr>
          <w:i/>
          <w:iCs/>
        </w:rPr>
        <w:t>Last Name</w:t>
      </w:r>
      <w:r w:rsidRPr="005B17D3">
        <w:t xml:space="preserve"> and </w:t>
      </w:r>
      <w:r w:rsidRPr="005B17D3">
        <w:rPr>
          <w:i/>
          <w:iCs/>
        </w:rPr>
        <w:t>First Name</w:t>
      </w:r>
      <w:r w:rsidRPr="005B17D3">
        <w:t xml:space="preserve">, and/or </w:t>
      </w:r>
      <w:r w:rsidRPr="005B17D3">
        <w:rPr>
          <w:i/>
          <w:iCs/>
        </w:rPr>
        <w:t>Claim Folder Number</w:t>
      </w:r>
      <w:r w:rsidRPr="005B17D3">
        <w:t xml:space="preserve">, and/or </w:t>
      </w:r>
      <w:r w:rsidRPr="005B17D3">
        <w:rPr>
          <w:i/>
          <w:iCs/>
        </w:rPr>
        <w:t>Military Service Number</w:t>
      </w:r>
      <w:r w:rsidRPr="005B17D3">
        <w:t xml:space="preserve">, and/or </w:t>
      </w:r>
      <w:r w:rsidRPr="005B17D3">
        <w:rPr>
          <w:i/>
          <w:iCs/>
        </w:rPr>
        <w:t>Last Name</w:t>
      </w:r>
      <w:r w:rsidRPr="005B17D3">
        <w:t xml:space="preserve"> and </w:t>
      </w:r>
      <w:r w:rsidRPr="005B17D3">
        <w:rPr>
          <w:i/>
          <w:iCs/>
        </w:rPr>
        <w:t>DOB</w:t>
      </w:r>
      <w:r w:rsidRPr="005B17D3">
        <w:t xml:space="preserve">. When ready, click the </w:t>
      </w:r>
      <w:r w:rsidRPr="005B17D3">
        <w:rPr>
          <w:b/>
          <w:i/>
          <w:iCs/>
        </w:rPr>
        <w:t>Find</w:t>
      </w:r>
      <w:r w:rsidRPr="005B17D3">
        <w:t xml:space="preserve"> button to begin the search. If a match is made, the system displays the beneficiary </w:t>
      </w:r>
      <w:r w:rsidRPr="005B17D3">
        <w:rPr>
          <w:i/>
        </w:rPr>
        <w:t>Overview</w:t>
      </w:r>
      <w:r w:rsidRPr="005B17D3">
        <w:t xml:space="preserve"> screen. This screen gives the user an overview of the beneficiary's current information on file.</w:t>
      </w:r>
    </w:p>
    <w:p w14:paraId="45E6219C" w14:textId="77777777" w:rsidR="00BE52CE" w:rsidRPr="005B17D3" w:rsidRDefault="00BE52CE" w:rsidP="00474E83">
      <w:pPr>
        <w:pStyle w:val="NoteLightbulb"/>
      </w:pPr>
      <w:r w:rsidRPr="005B17D3">
        <w:rPr>
          <w:b/>
        </w:rPr>
        <w:t>Note</w:t>
      </w:r>
      <w:r w:rsidRPr="005B17D3">
        <w:t xml:space="preserve">: The beneficiary's </w:t>
      </w:r>
      <w:r w:rsidRPr="005B17D3">
        <w:rPr>
          <w:b/>
          <w:bCs/>
        </w:rPr>
        <w:t>Enrollment Status</w:t>
      </w:r>
      <w:r w:rsidRPr="005B17D3">
        <w:t xml:space="preserve"> is "Pending".</w:t>
      </w:r>
    </w:p>
    <w:p w14:paraId="28A439D6" w14:textId="77777777" w:rsidR="00BE52CE" w:rsidRPr="005B17D3" w:rsidRDefault="00BE52CE" w:rsidP="00EF3896">
      <w:pPr>
        <w:pStyle w:val="NumberedList"/>
      </w:pPr>
      <w:r w:rsidRPr="005B17D3">
        <w:t xml:space="preserve">From the </w:t>
      </w:r>
      <w:r w:rsidRPr="005B17D3">
        <w:rPr>
          <w:i/>
          <w:iCs/>
        </w:rPr>
        <w:t>Overview</w:t>
      </w:r>
      <w:r w:rsidRPr="005B17D3">
        <w:t xml:space="preserve"> screen, begin by clicking t</w:t>
      </w:r>
      <w:r w:rsidRPr="005B17D3">
        <w:rPr>
          <w:szCs w:val="20"/>
        </w:rPr>
        <w:t xml:space="preserve">he </w:t>
      </w:r>
      <w:r w:rsidRPr="005B17D3">
        <w:t>Update Current Eligibility</w:t>
      </w:r>
      <w:r w:rsidRPr="005B17D3">
        <w:rPr>
          <w:szCs w:val="20"/>
        </w:rPr>
        <w:t xml:space="preserve"> lin</w:t>
      </w:r>
      <w:r w:rsidRPr="005B17D3">
        <w:t>k.</w:t>
      </w:r>
      <w:r w:rsidR="00893F6E" w:rsidRPr="005B17D3">
        <w:t xml:space="preserve"> </w:t>
      </w:r>
      <w:r w:rsidRPr="005B17D3">
        <w:t xml:space="preserve">The </w:t>
      </w:r>
      <w:r w:rsidRPr="005B17D3">
        <w:rPr>
          <w:i/>
        </w:rPr>
        <w:t>Edit Current Eligibility</w:t>
      </w:r>
      <w:r w:rsidRPr="005B17D3">
        <w:t xml:space="preserve"> screen displays.</w:t>
      </w:r>
    </w:p>
    <w:p w14:paraId="3F4B8A41" w14:textId="77777777" w:rsidR="00BE52CE" w:rsidRPr="005B17D3" w:rsidRDefault="00BE52CE" w:rsidP="00EF3896">
      <w:pPr>
        <w:pStyle w:val="NumberedList"/>
      </w:pPr>
      <w:r w:rsidRPr="005B17D3">
        <w:t xml:space="preserve">From the Edit Current Eligibility screen, for the Veteran Indicator field, click the button that says, </w:t>
      </w:r>
      <w:r w:rsidRPr="005B17D3">
        <w:rPr>
          <w:b/>
        </w:rPr>
        <w:t>Change Indicator to No</w:t>
      </w:r>
      <w:r w:rsidRPr="005B17D3">
        <w:t>.</w:t>
      </w:r>
    </w:p>
    <w:p w14:paraId="5003AC57" w14:textId="77777777" w:rsidR="00BE52CE" w:rsidRPr="005B17D3" w:rsidRDefault="00BE52CE" w:rsidP="00EF3896">
      <w:pPr>
        <w:pStyle w:val="NumberedList"/>
      </w:pPr>
      <w:r w:rsidRPr="005B17D3">
        <w:t xml:space="preserve">Change the </w:t>
      </w:r>
      <w:r w:rsidRPr="005B17D3">
        <w:rPr>
          <w:b/>
        </w:rPr>
        <w:t>Eligibility Status</w:t>
      </w:r>
      <w:r w:rsidRPr="005B17D3">
        <w:t xml:space="preserve"> field selected to </w:t>
      </w:r>
      <w:r w:rsidRPr="005B17D3">
        <w:rPr>
          <w:b/>
        </w:rPr>
        <w:t>Verified</w:t>
      </w:r>
      <w:r w:rsidRPr="005B17D3">
        <w:t>.</w:t>
      </w:r>
    </w:p>
    <w:p w14:paraId="37F75F72" w14:textId="413069A5" w:rsidR="00BE52CE" w:rsidRPr="005B17D3" w:rsidRDefault="00BE52CE" w:rsidP="00EF3896">
      <w:pPr>
        <w:pStyle w:val="NumberedList"/>
      </w:pPr>
      <w:r w:rsidRPr="005B17D3">
        <w:t xml:space="preserve">The </w:t>
      </w:r>
      <w:r w:rsidRPr="005B17D3">
        <w:rPr>
          <w:b/>
        </w:rPr>
        <w:t>Eligibility Status Date</w:t>
      </w:r>
      <w:r w:rsidRPr="005B17D3">
        <w:t xml:space="preserve"> field defaults to the current date but may be changed.</w:t>
      </w:r>
      <w:r w:rsidR="00893F6E" w:rsidRPr="005B17D3">
        <w:t xml:space="preserve"> </w:t>
      </w:r>
      <w:r w:rsidRPr="005B17D3">
        <w:t>This date cannot be a future date and is required when a valid Eligibility Status is selected.</w:t>
      </w:r>
    </w:p>
    <w:p w14:paraId="28156A16" w14:textId="77777777" w:rsidR="00BE52CE" w:rsidRPr="005B17D3" w:rsidRDefault="00BE52CE" w:rsidP="00EF3896">
      <w:pPr>
        <w:pStyle w:val="NumberedList"/>
      </w:pPr>
      <w:r w:rsidRPr="005B17D3">
        <w:t xml:space="preserve">Enter "Consulate Letter" or other valid verification method in the </w:t>
      </w:r>
      <w:r w:rsidRPr="005B17D3">
        <w:rPr>
          <w:b/>
        </w:rPr>
        <w:t xml:space="preserve">Eligibility Verification Method </w:t>
      </w:r>
      <w:r w:rsidRPr="005B17D3">
        <w:t>field.</w:t>
      </w:r>
    </w:p>
    <w:p w14:paraId="5893A761" w14:textId="77777777" w:rsidR="00BE52CE" w:rsidRPr="005B17D3" w:rsidRDefault="00BE52CE" w:rsidP="00EF3896">
      <w:pPr>
        <w:pStyle w:val="NumberedList"/>
      </w:pPr>
      <w:r w:rsidRPr="005B17D3">
        <w:t xml:space="preserve">Under the </w:t>
      </w:r>
      <w:r w:rsidRPr="005B17D3">
        <w:rPr>
          <w:b/>
        </w:rPr>
        <w:t>Non-Veteran Eligibility Codes</w:t>
      </w:r>
      <w:r w:rsidRPr="005B17D3">
        <w:t xml:space="preserve"> section, make a selection from the dropdown for the </w:t>
      </w:r>
      <w:r w:rsidRPr="005B17D3">
        <w:rPr>
          <w:b/>
        </w:rPr>
        <w:t>Allied Veteran Country</w:t>
      </w:r>
      <w:r w:rsidRPr="005B17D3">
        <w:t xml:space="preserve"> field.</w:t>
      </w:r>
    </w:p>
    <w:p w14:paraId="338928D4" w14:textId="77777777" w:rsidR="00BE52CE" w:rsidRPr="005B17D3" w:rsidRDefault="00BE52CE" w:rsidP="00EF3896">
      <w:pPr>
        <w:pStyle w:val="NumberedList"/>
      </w:pPr>
      <w:r w:rsidRPr="005B17D3">
        <w:t xml:space="preserve">When finished, click either the </w:t>
      </w:r>
      <w:r w:rsidRPr="005B17D3">
        <w:rPr>
          <w:b/>
        </w:rPr>
        <w:t>Review Impact</w:t>
      </w:r>
      <w:r w:rsidRPr="005B17D3">
        <w:t xml:space="preserve"> or the </w:t>
      </w:r>
      <w:r w:rsidRPr="005B17D3">
        <w:rPr>
          <w:b/>
        </w:rPr>
        <w:t>Accept Changes</w:t>
      </w:r>
      <w:r w:rsidRPr="005B17D3">
        <w:t xml:space="preserve"> button. The Select Period Of Service screen displays when a user has manually changed the Veteran Indicator from "Yes" to "No", (making a Veteran a non-Veteran) and clicks the </w:t>
      </w:r>
      <w:r w:rsidRPr="005B17D3">
        <w:rPr>
          <w:b/>
        </w:rPr>
        <w:t>Accept Changes</w:t>
      </w:r>
      <w:r w:rsidRPr="005B17D3">
        <w:t xml:space="preserve"> button.</w:t>
      </w:r>
    </w:p>
    <w:p w14:paraId="2FF018C5" w14:textId="77777777" w:rsidR="00BE52CE" w:rsidRPr="005B17D3" w:rsidRDefault="00BE52CE" w:rsidP="00EF3896">
      <w:pPr>
        <w:pStyle w:val="NumberedList"/>
      </w:pPr>
      <w:r w:rsidRPr="005B17D3">
        <w:t>Select a Period of Service from the dropdown.</w:t>
      </w:r>
    </w:p>
    <w:p w14:paraId="28F3098C" w14:textId="77777777" w:rsidR="00BE52CE" w:rsidRPr="005B17D3" w:rsidRDefault="00BE52CE" w:rsidP="00EF3896">
      <w:pPr>
        <w:pStyle w:val="NumberedList"/>
      </w:pPr>
      <w:r w:rsidRPr="005B17D3">
        <w:t xml:space="preserve">When finished, click the </w:t>
      </w:r>
      <w:r w:rsidRPr="005B17D3">
        <w:rPr>
          <w:b/>
          <w:i/>
          <w:iCs/>
        </w:rPr>
        <w:t>Update</w:t>
      </w:r>
      <w:r w:rsidRPr="005B17D3">
        <w:t xml:space="preserve"> button. The </w:t>
      </w:r>
      <w:r w:rsidRPr="005B17D3">
        <w:rPr>
          <w:i/>
        </w:rPr>
        <w:t>Current Eligibility</w:t>
      </w:r>
      <w:r w:rsidRPr="005B17D3">
        <w:t xml:space="preserve"> screen displays with the changes visible. The </w:t>
      </w:r>
      <w:r w:rsidRPr="005B17D3">
        <w:rPr>
          <w:b/>
        </w:rPr>
        <w:t>Primary Eligibility Code</w:t>
      </w:r>
      <w:r w:rsidRPr="005B17D3">
        <w:t xml:space="preserve"> should now be "Allied Veteran" and the </w:t>
      </w:r>
      <w:r w:rsidRPr="005B17D3">
        <w:rPr>
          <w:b/>
        </w:rPr>
        <w:t>Enrollment Status</w:t>
      </w:r>
      <w:r w:rsidRPr="005B17D3">
        <w:t xml:space="preserve"> should be "Not Applicable", or, if an </w:t>
      </w:r>
      <w:r w:rsidRPr="005B17D3">
        <w:rPr>
          <w:i/>
        </w:rPr>
        <w:t>Ineligible Date</w:t>
      </w:r>
      <w:r w:rsidRPr="005B17D3">
        <w:t xml:space="preserve"> and </w:t>
      </w:r>
      <w:r w:rsidRPr="005B17D3">
        <w:rPr>
          <w:i/>
        </w:rPr>
        <w:t>Ineligible Reason</w:t>
      </w:r>
      <w:r w:rsidRPr="005B17D3">
        <w:t xml:space="preserve"> were entered, "Not Eligible". The </w:t>
      </w:r>
      <w:r w:rsidRPr="005B17D3">
        <w:rPr>
          <w:i/>
        </w:rPr>
        <w:t>Eligibility Status</w:t>
      </w:r>
      <w:r w:rsidRPr="005B17D3">
        <w:t xml:space="preserve"> will now be Verified.</w:t>
      </w:r>
    </w:p>
    <w:p w14:paraId="0EC1FA62" w14:textId="77777777" w:rsidR="00BE52CE" w:rsidRPr="005B17D3" w:rsidRDefault="00BE52CE" w:rsidP="00EF3896">
      <w:pPr>
        <w:pStyle w:val="ProcedureTitle"/>
      </w:pPr>
      <w:r w:rsidRPr="005B17D3">
        <w:br/>
        <w:t>... Remove a Purple Heart (PH) entered in error</w:t>
      </w:r>
      <w:r w:rsidRPr="005B17D3">
        <w:fldChar w:fldCharType="begin"/>
      </w:r>
      <w:r w:rsidRPr="005B17D3">
        <w:instrText xml:space="preserve"> XE "Death:Date of" </w:instrText>
      </w:r>
      <w:r w:rsidRPr="005B17D3">
        <w:fldChar w:fldCharType="end"/>
      </w:r>
      <w:r w:rsidRPr="005B17D3">
        <w:t>?</w:t>
      </w:r>
    </w:p>
    <w:p w14:paraId="42AF2FC2" w14:textId="77777777" w:rsidR="00BE52CE" w:rsidRPr="005B17D3" w:rsidRDefault="00BE52CE" w:rsidP="00EF3896">
      <w:pPr>
        <w:pStyle w:val="BodyText2"/>
      </w:pPr>
      <w:r w:rsidRPr="005B17D3">
        <w:fldChar w:fldCharType="begin"/>
      </w:r>
      <w:r w:rsidRPr="005B17D3">
        <w:instrText xml:space="preserve"> XE "How do I ...:remove a Purple heart (PH) entered in error?" </w:instrText>
      </w:r>
      <w:r w:rsidRPr="005B17D3">
        <w:fldChar w:fldCharType="end"/>
      </w:r>
      <w:r w:rsidRPr="005B17D3">
        <w:t xml:space="preserve">In this scenario we're going to </w:t>
      </w:r>
      <w:r w:rsidRPr="005B17D3">
        <w:rPr>
          <w:rFonts w:cs="Arial"/>
        </w:rPr>
        <w:t>remove a Purple Heart (PH) entered in error</w:t>
      </w:r>
      <w:r w:rsidRPr="005B17D3">
        <w:t>.</w:t>
      </w:r>
    </w:p>
    <w:p w14:paraId="55C7FB1E" w14:textId="77777777" w:rsidR="00BE52CE" w:rsidRPr="005B17D3" w:rsidRDefault="00BE52CE" w:rsidP="00884662">
      <w:pPr>
        <w:pStyle w:val="NumberedList"/>
        <w:numPr>
          <w:ilvl w:val="0"/>
          <w:numId w:val="189"/>
        </w:numPr>
      </w:pPr>
      <w:r w:rsidRPr="005B17D3">
        <w:t>Log into the system by entering VA authentication credentials at the single sign-on portal</w:t>
      </w:r>
      <w:r w:rsidRPr="005B17D3" w:rsidDel="0096644C">
        <w:rPr>
          <w:i/>
          <w:iCs/>
        </w:rPr>
        <w:t xml:space="preserve"> </w:t>
      </w:r>
      <w:r w:rsidRPr="005B17D3">
        <w:t xml:space="preserve">and checking the </w:t>
      </w:r>
      <w:r w:rsidRPr="005B17D3">
        <w:rPr>
          <w:i/>
          <w:iCs/>
        </w:rPr>
        <w:t>Accept Agreement</w:t>
      </w:r>
      <w:r w:rsidRPr="005B17D3">
        <w:t xml:space="preserve"> checkbox on the ES entry page.</w:t>
      </w:r>
    </w:p>
    <w:p w14:paraId="73F99F56" w14:textId="764DB80A" w:rsidR="00BE52CE" w:rsidRPr="005B17D3" w:rsidRDefault="00BE52CE" w:rsidP="00EF3896">
      <w:pPr>
        <w:pStyle w:val="NumberedList"/>
      </w:pPr>
      <w:r w:rsidRPr="005B17D3">
        <w:t xml:space="preserve">From the </w:t>
      </w:r>
      <w:r w:rsidRPr="005B17D3">
        <w:rPr>
          <w:i/>
          <w:iCs/>
        </w:rPr>
        <w:t>Person Search</w:t>
      </w:r>
      <w:r w:rsidRPr="005B17D3">
        <w:t xml:space="preserve"> screen, enter either an </w:t>
      </w:r>
      <w:r w:rsidRPr="005B17D3">
        <w:rPr>
          <w:i/>
          <w:iCs/>
        </w:rPr>
        <w:t>SSN</w:t>
      </w:r>
      <w:r w:rsidRPr="005B17D3">
        <w:t xml:space="preserve">, or Full/short </w:t>
      </w:r>
      <w:r w:rsidRPr="005B17D3">
        <w:rPr>
          <w:i/>
          <w:iCs/>
        </w:rPr>
        <w:t>VPID</w:t>
      </w:r>
      <w:r w:rsidRPr="005B17D3">
        <w:t xml:space="preserve"> only, and/or </w:t>
      </w:r>
      <w:r w:rsidRPr="005B17D3">
        <w:rPr>
          <w:i/>
          <w:iCs/>
        </w:rPr>
        <w:t>Last Name</w:t>
      </w:r>
      <w:r w:rsidRPr="005B17D3">
        <w:t xml:space="preserve"> and </w:t>
      </w:r>
      <w:r w:rsidRPr="005B17D3">
        <w:rPr>
          <w:i/>
          <w:iCs/>
        </w:rPr>
        <w:t>First Name</w:t>
      </w:r>
      <w:r w:rsidRPr="005B17D3">
        <w:t xml:space="preserve">, and/or </w:t>
      </w:r>
      <w:r w:rsidRPr="005B17D3">
        <w:rPr>
          <w:i/>
          <w:iCs/>
        </w:rPr>
        <w:t>Claim Folder Number</w:t>
      </w:r>
      <w:r w:rsidRPr="005B17D3">
        <w:t xml:space="preserve">, and/or </w:t>
      </w:r>
      <w:r w:rsidRPr="005B17D3">
        <w:rPr>
          <w:i/>
          <w:iCs/>
        </w:rPr>
        <w:t>Military Service Number</w:t>
      </w:r>
      <w:r w:rsidRPr="005B17D3">
        <w:t xml:space="preserve">, and/or </w:t>
      </w:r>
      <w:r w:rsidRPr="005B17D3">
        <w:rPr>
          <w:i/>
          <w:iCs/>
        </w:rPr>
        <w:t>Last Name</w:t>
      </w:r>
      <w:r w:rsidRPr="005B17D3">
        <w:t xml:space="preserve"> and </w:t>
      </w:r>
      <w:r w:rsidRPr="005B17D3">
        <w:rPr>
          <w:i/>
          <w:iCs/>
        </w:rPr>
        <w:t>DOB</w:t>
      </w:r>
      <w:r w:rsidRPr="005B17D3">
        <w:t xml:space="preserve">. When ready, click the </w:t>
      </w:r>
      <w:r w:rsidRPr="005B17D3">
        <w:rPr>
          <w:b/>
          <w:i/>
          <w:iCs/>
        </w:rPr>
        <w:t>Find</w:t>
      </w:r>
      <w:r w:rsidRPr="005B17D3">
        <w:t xml:space="preserve"> button to begin the search. If a match is made, the system displays the beneficiary </w:t>
      </w:r>
      <w:r w:rsidRPr="005B17D3">
        <w:rPr>
          <w:i/>
        </w:rPr>
        <w:t>Overview</w:t>
      </w:r>
      <w:r w:rsidRPr="005B17D3">
        <w:t xml:space="preserve"> screen. This screen gives the user an overview of the beneficiary's current information on file. The </w:t>
      </w:r>
      <w:r w:rsidR="006204FA" w:rsidRPr="005B17D3">
        <w:t>Veterans</w:t>
      </w:r>
      <w:r w:rsidRPr="005B17D3">
        <w:t xml:space="preserve"> </w:t>
      </w:r>
      <w:r w:rsidRPr="005B17D3">
        <w:rPr>
          <w:b/>
        </w:rPr>
        <w:t>Enrollment Status</w:t>
      </w:r>
      <w:r w:rsidRPr="005B17D3">
        <w:t xml:space="preserve"> should be PG 3 (PH) and his </w:t>
      </w:r>
      <w:r w:rsidRPr="005B17D3">
        <w:rPr>
          <w:i/>
        </w:rPr>
        <w:t>Primary Eligibility Code</w:t>
      </w:r>
      <w:r w:rsidRPr="005B17D3">
        <w:t xml:space="preserve"> should be "Purple Heart Recipient". After removal of the PH data, the </w:t>
      </w:r>
      <w:r w:rsidRPr="005B17D3">
        <w:rPr>
          <w:b/>
        </w:rPr>
        <w:t>Enrollment Status</w:t>
      </w:r>
      <w:r w:rsidRPr="005B17D3">
        <w:t xml:space="preserve"> should be lower (higher number) unless the Veteran has another eligibility placing him in a higher priority.</w:t>
      </w:r>
    </w:p>
    <w:p w14:paraId="4A62A698" w14:textId="77777777" w:rsidR="00BE52CE" w:rsidRPr="005B17D3" w:rsidRDefault="00BE52CE" w:rsidP="00EF3896">
      <w:pPr>
        <w:pStyle w:val="NumberedList"/>
      </w:pPr>
      <w:r w:rsidRPr="005B17D3">
        <w:t xml:space="preserve">From the </w:t>
      </w:r>
      <w:r w:rsidRPr="005B17D3">
        <w:rPr>
          <w:i/>
          <w:iCs/>
        </w:rPr>
        <w:t>Overview</w:t>
      </w:r>
      <w:r w:rsidRPr="005B17D3">
        <w:t xml:space="preserve"> screen, begin by clicking the </w:t>
      </w:r>
      <w:r w:rsidRPr="005B17D3">
        <w:rPr>
          <w:b/>
        </w:rPr>
        <w:t>Eligibility</w:t>
      </w:r>
      <w:r w:rsidRPr="005B17D3">
        <w:t xml:space="preserve"> tab. The </w:t>
      </w:r>
      <w:r w:rsidRPr="005B17D3">
        <w:rPr>
          <w:i/>
        </w:rPr>
        <w:t>Current Eligibility</w:t>
      </w:r>
      <w:r w:rsidRPr="005B17D3">
        <w:t xml:space="preserve"> screen displays.</w:t>
      </w:r>
    </w:p>
    <w:p w14:paraId="459DF4E7" w14:textId="77777777" w:rsidR="00BE52CE" w:rsidRPr="005B17D3" w:rsidRDefault="00BE52CE" w:rsidP="00EF3896">
      <w:pPr>
        <w:pStyle w:val="NumberedList"/>
      </w:pPr>
      <w:r w:rsidRPr="005B17D3">
        <w:t xml:space="preserve">From the </w:t>
      </w:r>
      <w:r w:rsidRPr="005B17D3">
        <w:rPr>
          <w:i/>
          <w:iCs/>
        </w:rPr>
        <w:t>Current Eligibility</w:t>
      </w:r>
      <w:r w:rsidRPr="005B17D3">
        <w:t xml:space="preserve"> screen, click on the </w:t>
      </w:r>
      <w:r w:rsidRPr="005B17D3">
        <w:rPr>
          <w:b/>
          <w:u w:val="single"/>
        </w:rPr>
        <w:t>Edit Purple Heart</w:t>
      </w:r>
      <w:r w:rsidRPr="005B17D3">
        <w:t xml:space="preserve"> link. The </w:t>
      </w:r>
      <w:r w:rsidRPr="005B17D3">
        <w:rPr>
          <w:i/>
        </w:rPr>
        <w:t>Edit Purple Heart</w:t>
      </w:r>
      <w:r w:rsidRPr="005B17D3">
        <w:t xml:space="preserve"> screen displays.</w:t>
      </w:r>
    </w:p>
    <w:p w14:paraId="57C91A08" w14:textId="77777777" w:rsidR="00BE52CE" w:rsidRPr="005B17D3" w:rsidRDefault="00BE52CE" w:rsidP="00EF3896">
      <w:pPr>
        <w:pStyle w:val="NumberedList"/>
      </w:pPr>
      <w:r w:rsidRPr="005B17D3">
        <w:t xml:space="preserve">On the </w:t>
      </w:r>
      <w:r w:rsidRPr="005B17D3">
        <w:rPr>
          <w:i/>
          <w:iCs/>
        </w:rPr>
        <w:t>Edit Purple Heart</w:t>
      </w:r>
      <w:r w:rsidRPr="005B17D3">
        <w:t xml:space="preserve"> screen, select the appropriate individual from the dropdown for the </w:t>
      </w:r>
      <w:r w:rsidRPr="005B17D3">
        <w:rPr>
          <w:b/>
          <w:i/>
          <w:iCs/>
        </w:rPr>
        <w:t>Assigned LAS</w:t>
      </w:r>
      <w:r w:rsidRPr="005B17D3">
        <w:t xml:space="preserve"> field.</w:t>
      </w:r>
    </w:p>
    <w:p w14:paraId="58F8961F" w14:textId="77777777" w:rsidR="00BE52CE" w:rsidRPr="005B17D3" w:rsidRDefault="00BE52CE" w:rsidP="00EF3896">
      <w:pPr>
        <w:pStyle w:val="NumberedList"/>
      </w:pPr>
      <w:r w:rsidRPr="005B17D3">
        <w:t xml:space="preserve">For the </w:t>
      </w:r>
      <w:r w:rsidRPr="005B17D3">
        <w:rPr>
          <w:b/>
          <w:i/>
          <w:iCs/>
        </w:rPr>
        <w:t>Rejected Remarks</w:t>
      </w:r>
      <w:r w:rsidRPr="005B17D3">
        <w:t xml:space="preserve"> field, select "Entered in Error" from the dropdown.</w:t>
      </w:r>
      <w:r w:rsidR="00893F6E" w:rsidRPr="005B17D3">
        <w:t xml:space="preserve"> </w:t>
      </w:r>
      <w:r w:rsidRPr="005B17D3">
        <w:t xml:space="preserve">When completed, click the </w:t>
      </w:r>
      <w:r w:rsidRPr="005B17D3">
        <w:rPr>
          <w:b/>
          <w:i/>
          <w:iCs/>
        </w:rPr>
        <w:t>Update</w:t>
      </w:r>
      <w:r w:rsidRPr="005B17D3">
        <w:t xml:space="preserve"> button at the bottom of the screen. The system returns to the </w:t>
      </w:r>
      <w:r w:rsidRPr="005B17D3">
        <w:rPr>
          <w:i/>
        </w:rPr>
        <w:t>Current Eligibility</w:t>
      </w:r>
      <w:r w:rsidRPr="005B17D3">
        <w:t xml:space="preserve"> screen with a confirmation message that the Purple Heart was updated successfully. The PH listing is also no longer displayed under the </w:t>
      </w:r>
      <w:r w:rsidRPr="005B17D3">
        <w:rPr>
          <w:b/>
        </w:rPr>
        <w:t>Secondary Eligibility Codes</w:t>
      </w:r>
      <w:r w:rsidRPr="005B17D3">
        <w:t xml:space="preserve"> section of the </w:t>
      </w:r>
      <w:r w:rsidRPr="005B17D3">
        <w:rPr>
          <w:i/>
        </w:rPr>
        <w:t>Current Eligibility</w:t>
      </w:r>
      <w:r w:rsidRPr="005B17D3">
        <w:t xml:space="preserve"> screen.</w:t>
      </w:r>
    </w:p>
    <w:p w14:paraId="53A40EB5" w14:textId="20CCAE37" w:rsidR="00BE52CE" w:rsidRPr="005B17D3" w:rsidRDefault="00BE52CE" w:rsidP="00474E83">
      <w:pPr>
        <w:pStyle w:val="NoteLightbulb"/>
      </w:pPr>
      <w:r w:rsidRPr="005B17D3">
        <w:rPr>
          <w:b/>
        </w:rPr>
        <w:t>Note</w:t>
      </w:r>
      <w:r w:rsidRPr="005B17D3">
        <w:t xml:space="preserve">: The change can be verified by noting the </w:t>
      </w:r>
      <w:r w:rsidRPr="005B17D3">
        <w:rPr>
          <w:i/>
        </w:rPr>
        <w:t>Primary Eligibility Code</w:t>
      </w:r>
      <w:r w:rsidRPr="005B17D3">
        <w:t xml:space="preserve"> is no longer "Purple Heart Recipient" and the </w:t>
      </w:r>
      <w:r w:rsidR="006204FA" w:rsidRPr="005B17D3">
        <w:t>Veterans</w:t>
      </w:r>
      <w:r w:rsidRPr="005B17D3">
        <w:t xml:space="preserve"> </w:t>
      </w:r>
      <w:r w:rsidRPr="005B17D3">
        <w:rPr>
          <w:b/>
        </w:rPr>
        <w:t>Enrollment Status</w:t>
      </w:r>
      <w:r w:rsidRPr="005B17D3">
        <w:t xml:space="preserve"> has changed from PG 3 to a lower priority (higher number) unless there are other eligibilities that would qualify the Veteran for a higher priority.</w:t>
      </w:r>
    </w:p>
    <w:p w14:paraId="57D521B9" w14:textId="77777777" w:rsidR="00BE52CE" w:rsidRPr="005B17D3" w:rsidRDefault="00BE52CE" w:rsidP="00EF3896">
      <w:pPr>
        <w:pStyle w:val="ProcedureTitle"/>
      </w:pPr>
      <w:r w:rsidRPr="005B17D3">
        <w:t>... Update Veteran Discharge Due to Disability information</w:t>
      </w:r>
      <w:r w:rsidRPr="005B17D3">
        <w:fldChar w:fldCharType="begin"/>
      </w:r>
      <w:r w:rsidRPr="005B17D3">
        <w:instrText xml:space="preserve"> XE "Death:Date of" </w:instrText>
      </w:r>
      <w:r w:rsidRPr="005B17D3">
        <w:fldChar w:fldCharType="end"/>
      </w:r>
      <w:r w:rsidRPr="005B17D3">
        <w:t>?</w:t>
      </w:r>
    </w:p>
    <w:p w14:paraId="267BAC98" w14:textId="3EAD0E07" w:rsidR="00BE52CE" w:rsidRPr="005B17D3" w:rsidRDefault="00BE52CE" w:rsidP="00EF3896">
      <w:pPr>
        <w:pStyle w:val="BodyText2"/>
        <w:rPr>
          <w:rFonts w:cs="Arial"/>
        </w:rPr>
      </w:pPr>
      <w:r w:rsidRPr="005B17D3">
        <w:fldChar w:fldCharType="begin"/>
      </w:r>
      <w:r w:rsidRPr="005B17D3">
        <w:instrText xml:space="preserve"> XE "How do I ...:update Veteran Discharge Due to Disability information?" </w:instrText>
      </w:r>
      <w:r w:rsidRPr="005B17D3">
        <w:fldChar w:fldCharType="end"/>
      </w:r>
      <w:r w:rsidRPr="005B17D3">
        <w:rPr>
          <w:rFonts w:cs="Arial"/>
        </w:rPr>
        <w:t xml:space="preserve">In this </w:t>
      </w:r>
      <w:r w:rsidRPr="005B17D3">
        <w:t>scenario</w:t>
      </w:r>
      <w:r w:rsidRPr="005B17D3">
        <w:rPr>
          <w:rFonts w:cs="Arial"/>
        </w:rPr>
        <w:t xml:space="preserve"> we're going to update a </w:t>
      </w:r>
      <w:r w:rsidR="006204FA" w:rsidRPr="005B17D3">
        <w:rPr>
          <w:rFonts w:cs="Arial"/>
        </w:rPr>
        <w:t>Veterans</w:t>
      </w:r>
      <w:r w:rsidRPr="005B17D3">
        <w:rPr>
          <w:rFonts w:cs="Arial"/>
        </w:rPr>
        <w:t xml:space="preserve"> Discharge Due to Disability information.</w:t>
      </w:r>
    </w:p>
    <w:p w14:paraId="71991CC1" w14:textId="77777777" w:rsidR="00BE52CE" w:rsidRPr="005B17D3" w:rsidRDefault="00BE52CE" w:rsidP="00884662">
      <w:pPr>
        <w:pStyle w:val="NumberedList"/>
        <w:numPr>
          <w:ilvl w:val="0"/>
          <w:numId w:val="188"/>
        </w:numPr>
      </w:pPr>
      <w:r w:rsidRPr="005B17D3">
        <w:t>Log into the system by entering VA authentication credentials at the single sign-on portal</w:t>
      </w:r>
      <w:r w:rsidRPr="005B17D3" w:rsidDel="0096644C">
        <w:rPr>
          <w:i/>
          <w:iCs/>
        </w:rPr>
        <w:t xml:space="preserve"> </w:t>
      </w:r>
      <w:r w:rsidRPr="005B17D3">
        <w:t xml:space="preserve">and checking the </w:t>
      </w:r>
      <w:r w:rsidRPr="005B17D3">
        <w:rPr>
          <w:i/>
          <w:iCs/>
        </w:rPr>
        <w:t>Accept Agreement</w:t>
      </w:r>
      <w:r w:rsidRPr="005B17D3">
        <w:t xml:space="preserve"> checkbox on the ES entry page.</w:t>
      </w:r>
    </w:p>
    <w:p w14:paraId="19F11AA4" w14:textId="77777777" w:rsidR="00BE52CE" w:rsidRPr="005B17D3" w:rsidRDefault="00BE52CE" w:rsidP="00EF3896">
      <w:pPr>
        <w:pStyle w:val="NumberedList"/>
      </w:pPr>
      <w:r w:rsidRPr="005B17D3">
        <w:t xml:space="preserve">From the </w:t>
      </w:r>
      <w:r w:rsidRPr="005B17D3">
        <w:rPr>
          <w:i/>
          <w:iCs/>
        </w:rPr>
        <w:t>Person Search</w:t>
      </w:r>
      <w:r w:rsidRPr="005B17D3">
        <w:t xml:space="preserve"> screen, enter either an </w:t>
      </w:r>
      <w:r w:rsidRPr="005B17D3">
        <w:rPr>
          <w:i/>
          <w:iCs/>
        </w:rPr>
        <w:t>SSN</w:t>
      </w:r>
      <w:r w:rsidRPr="005B17D3">
        <w:t xml:space="preserve">, or Full/short </w:t>
      </w:r>
      <w:r w:rsidRPr="005B17D3">
        <w:rPr>
          <w:i/>
          <w:iCs/>
        </w:rPr>
        <w:t>VPID</w:t>
      </w:r>
      <w:r w:rsidRPr="005B17D3">
        <w:t xml:space="preserve"> only, and/or </w:t>
      </w:r>
      <w:r w:rsidRPr="005B17D3">
        <w:rPr>
          <w:i/>
          <w:iCs/>
        </w:rPr>
        <w:t>Last Name</w:t>
      </w:r>
      <w:r w:rsidRPr="005B17D3">
        <w:t xml:space="preserve"> and </w:t>
      </w:r>
      <w:r w:rsidRPr="005B17D3">
        <w:rPr>
          <w:i/>
          <w:iCs/>
        </w:rPr>
        <w:t>First Name</w:t>
      </w:r>
      <w:r w:rsidRPr="005B17D3">
        <w:t xml:space="preserve">, and/or </w:t>
      </w:r>
      <w:r w:rsidRPr="005B17D3">
        <w:rPr>
          <w:i/>
          <w:iCs/>
        </w:rPr>
        <w:t>Claim Folder Number</w:t>
      </w:r>
      <w:r w:rsidRPr="005B17D3">
        <w:t xml:space="preserve">, and/or </w:t>
      </w:r>
      <w:r w:rsidRPr="005B17D3">
        <w:rPr>
          <w:i/>
          <w:iCs/>
        </w:rPr>
        <w:t>Military Service Number</w:t>
      </w:r>
      <w:r w:rsidRPr="005B17D3">
        <w:t xml:space="preserve">, and/or </w:t>
      </w:r>
      <w:r w:rsidRPr="005B17D3">
        <w:rPr>
          <w:i/>
          <w:iCs/>
        </w:rPr>
        <w:t>Last Name</w:t>
      </w:r>
      <w:r w:rsidRPr="005B17D3">
        <w:t xml:space="preserve"> and </w:t>
      </w:r>
      <w:r w:rsidRPr="005B17D3">
        <w:rPr>
          <w:i/>
          <w:iCs/>
        </w:rPr>
        <w:t>DOB</w:t>
      </w:r>
      <w:r w:rsidRPr="005B17D3">
        <w:t xml:space="preserve">. When ready, click the </w:t>
      </w:r>
      <w:r w:rsidRPr="005B17D3">
        <w:rPr>
          <w:b/>
          <w:i/>
          <w:iCs/>
        </w:rPr>
        <w:t>Find</w:t>
      </w:r>
      <w:r w:rsidRPr="005B17D3">
        <w:t xml:space="preserve"> button to begin the search. If a match is made, the system displays the beneficiary </w:t>
      </w:r>
      <w:r w:rsidRPr="005B17D3">
        <w:rPr>
          <w:i/>
        </w:rPr>
        <w:t>Overview screen</w:t>
      </w:r>
      <w:r w:rsidRPr="005B17D3">
        <w:t>. This screen gives the user an overview of the beneficiary's current information on file.</w:t>
      </w:r>
    </w:p>
    <w:p w14:paraId="5197C93D" w14:textId="77777777" w:rsidR="00BE52CE" w:rsidRPr="005B17D3" w:rsidRDefault="00BE52CE" w:rsidP="00474E83">
      <w:pPr>
        <w:pStyle w:val="NoteLightbulb"/>
      </w:pPr>
      <w:r w:rsidRPr="005B17D3">
        <w:rPr>
          <w:b/>
        </w:rPr>
        <w:t>Note</w:t>
      </w:r>
      <w:r w:rsidRPr="005B17D3">
        <w:t xml:space="preserve">: The beneficiary's </w:t>
      </w:r>
      <w:r w:rsidRPr="005B17D3">
        <w:rPr>
          <w:b/>
          <w:bCs/>
        </w:rPr>
        <w:t>Eligibility Status</w:t>
      </w:r>
      <w:r w:rsidRPr="005B17D3">
        <w:t xml:space="preserve"> is Verified (Group 8A). It can be higher, but to see the effects of the discharge due to disability change, it should be lower (higher number) than 3.</w:t>
      </w:r>
    </w:p>
    <w:p w14:paraId="471003D3" w14:textId="77777777" w:rsidR="00BE52CE" w:rsidRPr="005B17D3" w:rsidRDefault="00BE52CE" w:rsidP="00EF3896">
      <w:pPr>
        <w:pStyle w:val="NumberedList"/>
      </w:pPr>
      <w:r w:rsidRPr="005B17D3">
        <w:t xml:space="preserve">From the </w:t>
      </w:r>
      <w:r w:rsidRPr="005B17D3">
        <w:rPr>
          <w:i/>
          <w:iCs/>
        </w:rPr>
        <w:t>Overview</w:t>
      </w:r>
      <w:r w:rsidRPr="005B17D3">
        <w:t xml:space="preserve"> screen, begin by clicking the </w:t>
      </w:r>
      <w:r w:rsidRPr="005B17D3">
        <w:rPr>
          <w:u w:val="single"/>
        </w:rPr>
        <w:t>Update Current Eligibility</w:t>
      </w:r>
      <w:r w:rsidRPr="005B17D3">
        <w:t xml:space="preserve"> link to go directly to the </w:t>
      </w:r>
      <w:r w:rsidRPr="005B17D3">
        <w:rPr>
          <w:i/>
          <w:iCs/>
        </w:rPr>
        <w:t>Edit Current Eligibility</w:t>
      </w:r>
      <w:r w:rsidRPr="005B17D3">
        <w:t xml:space="preserve"> screen. On the </w:t>
      </w:r>
      <w:r w:rsidRPr="005B17D3">
        <w:rPr>
          <w:i/>
        </w:rPr>
        <w:t>Edit Current Eligibility</w:t>
      </w:r>
      <w:r w:rsidRPr="005B17D3">
        <w:t xml:space="preserve"> screen, the Veteran Indicator should indicate "Yes".</w:t>
      </w:r>
    </w:p>
    <w:p w14:paraId="4C6F8740" w14:textId="77777777" w:rsidR="00BE52CE" w:rsidRPr="005B17D3" w:rsidRDefault="00BE52CE" w:rsidP="00EF3896">
      <w:pPr>
        <w:pStyle w:val="NumberedList"/>
      </w:pPr>
      <w:r w:rsidRPr="005B17D3">
        <w:t xml:space="preserve">In the </w:t>
      </w:r>
      <w:r w:rsidRPr="005B17D3">
        <w:rPr>
          <w:b/>
        </w:rPr>
        <w:t>Other Eligibility Factors</w:t>
      </w:r>
      <w:r w:rsidRPr="005B17D3">
        <w:t xml:space="preserve"> section, change the </w:t>
      </w:r>
      <w:r w:rsidRPr="005B17D3">
        <w:rPr>
          <w:b/>
          <w:i/>
          <w:iCs/>
        </w:rPr>
        <w:t>Discharge Due to Disability</w:t>
      </w:r>
      <w:r w:rsidRPr="005B17D3">
        <w:t xml:space="preserve"> field indicator from "No Data" or "No" to "Yes".</w:t>
      </w:r>
    </w:p>
    <w:p w14:paraId="1F96FE33" w14:textId="77777777" w:rsidR="00462348" w:rsidRPr="005B17D3" w:rsidRDefault="00BE52CE" w:rsidP="00EF3896">
      <w:pPr>
        <w:pStyle w:val="NumberedList"/>
      </w:pPr>
      <w:r w:rsidRPr="005B17D3">
        <w:t xml:space="preserve">When finished, click either the Review Impact or the Accept Changes button. The </w:t>
      </w:r>
      <w:r w:rsidRPr="005B17D3">
        <w:rPr>
          <w:b/>
        </w:rPr>
        <w:t>Enrollment Status</w:t>
      </w:r>
      <w:r w:rsidRPr="005B17D3">
        <w:t xml:space="preserve"> should now indicate Verified (Group 3)</w:t>
      </w:r>
    </w:p>
    <w:p w14:paraId="459D5353" w14:textId="77777777" w:rsidR="002E4900" w:rsidRPr="005B17D3" w:rsidRDefault="00BE52CE" w:rsidP="00EF3896">
      <w:pPr>
        <w:pStyle w:val="NumberedList"/>
        <w:numPr>
          <w:ilvl w:val="0"/>
          <w:numId w:val="0"/>
        </w:numPr>
        <w:rPr>
          <w:rStyle w:val="Hyperlink"/>
          <w:rFonts w:eastAsia="Arial"/>
          <w:b/>
          <w:i/>
          <w:szCs w:val="22"/>
        </w:rPr>
      </w:pPr>
      <w:r w:rsidRPr="005B17D3">
        <w:br/>
      </w:r>
      <w:bookmarkStart w:id="1645" w:name="ApplyOverride"/>
      <w:bookmarkEnd w:id="1645"/>
      <w:r w:rsidRPr="005B17D3">
        <w:rPr>
          <w:b/>
          <w:i/>
          <w:u w:val="single"/>
        </w:rPr>
        <w:t>…</w:t>
      </w:r>
      <w:bookmarkStart w:id="1646" w:name="EligibilityOverrideButton"/>
      <w:r w:rsidR="00FF01E8" w:rsidRPr="005B17D3">
        <w:rPr>
          <w:rFonts w:eastAsia="Arial"/>
          <w:b/>
          <w:i/>
          <w:u w:val="single"/>
        </w:rPr>
        <w:t xml:space="preserve"> apply a</w:t>
      </w:r>
      <w:r w:rsidRPr="005B17D3">
        <w:rPr>
          <w:rFonts w:eastAsia="Arial"/>
          <w:b/>
          <w:i/>
          <w:u w:val="single"/>
        </w:rPr>
        <w:t xml:space="preserve"> Manual Override</w:t>
      </w:r>
      <w:bookmarkEnd w:id="1646"/>
      <w:r w:rsidRPr="005B17D3">
        <w:rPr>
          <w:rFonts w:eastAsia="Arial"/>
          <w:b/>
          <w:i/>
          <w:u w:val="single"/>
        </w:rPr>
        <w:t>?</w:t>
      </w:r>
      <w:r w:rsidR="00FF01E8" w:rsidRPr="005B17D3">
        <w:rPr>
          <w:rFonts w:eastAsia="Arial"/>
          <w:b/>
          <w:i/>
          <w:u w:val="single"/>
        </w:rPr>
        <w:t xml:space="preserve"> </w:t>
      </w:r>
      <w:hyperlink w:anchor="ManualOverride" w:history="1">
        <w:r w:rsidR="00FF01E8" w:rsidRPr="005B17D3">
          <w:rPr>
            <w:rStyle w:val="Hyperlink"/>
            <w:rFonts w:eastAsia="Arial"/>
            <w:b/>
            <w:i/>
            <w:szCs w:val="22"/>
          </w:rPr>
          <w:t>[back]</w:t>
        </w:r>
      </w:hyperlink>
    </w:p>
    <w:p w14:paraId="3F92624E" w14:textId="77777777" w:rsidR="002E4900" w:rsidRPr="005B17D3" w:rsidRDefault="002E4900" w:rsidP="00EF3896">
      <w:pPr>
        <w:pStyle w:val="BodyText"/>
      </w:pPr>
      <w:r w:rsidRPr="005B17D3">
        <w:rPr>
          <w:b/>
        </w:rPr>
        <w:t>Note:</w:t>
      </w:r>
      <w:r w:rsidRPr="005B17D3">
        <w:t xml:space="preserve"> Manual Override and Remove Override functions will be disabled for users who do NOT have Manual Override permissions. Enrollment System users will still see the Manual Override and Remove Override functions but will not be able to use them.</w:t>
      </w:r>
    </w:p>
    <w:p w14:paraId="591CBCD4" w14:textId="77777777" w:rsidR="00BE52CE" w:rsidRPr="005B17D3" w:rsidRDefault="00BE52CE" w:rsidP="00EF3896">
      <w:pPr>
        <w:pStyle w:val="BodyText2"/>
        <w:rPr>
          <w:rFonts w:eastAsia="Arial"/>
        </w:rPr>
      </w:pPr>
      <w:r w:rsidRPr="005B17D3">
        <w:fldChar w:fldCharType="begin"/>
      </w:r>
      <w:r w:rsidRPr="005B17D3">
        <w:instrText xml:space="preserve"> XE "How do I ...:deactivate a Veteran’s Spouse/Dependent?" </w:instrText>
      </w:r>
      <w:r w:rsidRPr="005B17D3">
        <w:fldChar w:fldCharType="end"/>
      </w:r>
      <w:r w:rsidRPr="005B17D3">
        <w:fldChar w:fldCharType="begin"/>
      </w:r>
      <w:r w:rsidRPr="005B17D3">
        <w:instrText xml:space="preserve"> XE "How do I ...:deactivate a Veteran’s Spouse/Dependent?" </w:instrText>
      </w:r>
      <w:r w:rsidRPr="005B17D3">
        <w:fldChar w:fldCharType="end"/>
      </w:r>
      <w:r w:rsidRPr="005B17D3">
        <w:t>In this scenario we will use the</w:t>
      </w:r>
      <w:r w:rsidRPr="005B17D3">
        <w:rPr>
          <w:rFonts w:eastAsia="Arial"/>
        </w:rPr>
        <w:t xml:space="preserve"> </w:t>
      </w:r>
      <w:r w:rsidRPr="005B17D3">
        <w:rPr>
          <w:rFonts w:eastAsia="Arial"/>
          <w:b/>
        </w:rPr>
        <w:t xml:space="preserve">Manual Override </w:t>
      </w:r>
      <w:r w:rsidRPr="005B17D3">
        <w:rPr>
          <w:rFonts w:eastAsia="Arial"/>
        </w:rPr>
        <w:t>button and enter the override reason.</w:t>
      </w:r>
    </w:p>
    <w:p w14:paraId="3E8502D5" w14:textId="77777777" w:rsidR="00BE52CE" w:rsidRPr="005B17D3" w:rsidRDefault="00BE52CE" w:rsidP="00884662">
      <w:pPr>
        <w:pStyle w:val="NumberedList"/>
        <w:numPr>
          <w:ilvl w:val="0"/>
          <w:numId w:val="187"/>
        </w:numPr>
      </w:pPr>
      <w:r w:rsidRPr="005B17D3">
        <w:rPr>
          <w:rFonts w:eastAsia="Arial"/>
        </w:rPr>
        <w:t xml:space="preserve">Select the </w:t>
      </w:r>
      <w:r w:rsidRPr="005B17D3">
        <w:rPr>
          <w:noProof/>
        </w:rPr>
        <w:drawing>
          <wp:inline distT="0" distB="0" distL="0" distR="0" wp14:anchorId="2E68FB8D" wp14:editId="0C872532">
            <wp:extent cx="119380" cy="119380"/>
            <wp:effectExtent l="19050" t="0" r="0" b="0"/>
            <wp:docPr id="52" name="Picture 52" descr="required fiel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0" descr="required field symbol"/>
                    <pic:cNvPicPr>
                      <a:picLocks noChangeAspect="1" noChangeArrowheads="1"/>
                    </pic:cNvPicPr>
                  </pic:nvPicPr>
                  <pic:blipFill>
                    <a:blip r:embed="rId33" cstate="print"/>
                    <a:srcRect/>
                    <a:stretch>
                      <a:fillRect/>
                    </a:stretch>
                  </pic:blipFill>
                  <pic:spPr bwMode="auto">
                    <a:xfrm>
                      <a:off x="0" y="0"/>
                      <a:ext cx="119380" cy="119380"/>
                    </a:xfrm>
                    <a:prstGeom prst="rect">
                      <a:avLst/>
                    </a:prstGeom>
                    <a:noFill/>
                    <a:ln w="9525">
                      <a:noFill/>
                      <a:miter lim="800000"/>
                      <a:headEnd/>
                      <a:tailEnd/>
                    </a:ln>
                  </pic:spPr>
                </pic:pic>
              </a:graphicData>
            </a:graphic>
          </wp:inline>
        </w:drawing>
      </w:r>
      <w:r w:rsidRPr="005B17D3">
        <w:rPr>
          <w:rFonts w:eastAsia="Arial"/>
        </w:rPr>
        <w:t xml:space="preserve">Community Care Override Reason (required) from the following values: </w:t>
      </w:r>
    </w:p>
    <w:p w14:paraId="0FCA7BD9" w14:textId="77777777" w:rsidR="00BE52CE" w:rsidRPr="005B17D3" w:rsidRDefault="00BE52CE" w:rsidP="00EF3896">
      <w:pPr>
        <w:pStyle w:val="ListBull2"/>
      </w:pPr>
      <w:r w:rsidRPr="005B17D3">
        <w:rPr>
          <w:rFonts w:eastAsia="Arial"/>
        </w:rPr>
        <w:t>Administrative Decision</w:t>
      </w:r>
    </w:p>
    <w:p w14:paraId="65FDFED5" w14:textId="77777777" w:rsidR="00BE52CE" w:rsidRPr="005B17D3" w:rsidRDefault="00BE52CE" w:rsidP="00EF3896">
      <w:pPr>
        <w:pStyle w:val="ListBull2"/>
      </w:pPr>
      <w:r w:rsidRPr="005B17D3">
        <w:rPr>
          <w:rFonts w:eastAsia="Arial"/>
        </w:rPr>
        <w:t>Enrollment Systems Record Error</w:t>
      </w:r>
    </w:p>
    <w:p w14:paraId="3F435E92" w14:textId="77777777" w:rsidR="00BE52CE" w:rsidRPr="005B17D3" w:rsidRDefault="00BE52CE" w:rsidP="00EF3896">
      <w:pPr>
        <w:pStyle w:val="ListBull2"/>
      </w:pPr>
      <w:r w:rsidRPr="005B17D3">
        <w:rPr>
          <w:rFonts w:eastAsia="Arial"/>
        </w:rPr>
        <w:t>Legislative Change</w:t>
      </w:r>
    </w:p>
    <w:p w14:paraId="168FD7D1" w14:textId="77777777" w:rsidR="00BE52CE" w:rsidRPr="005B17D3" w:rsidRDefault="00BE52CE" w:rsidP="00EF3896">
      <w:pPr>
        <w:pStyle w:val="NumberedList"/>
        <w:rPr>
          <w:rFonts w:eastAsia="Arial"/>
        </w:rPr>
      </w:pPr>
      <w:r w:rsidRPr="005B17D3">
        <w:rPr>
          <w:rFonts w:eastAsia="Arial"/>
        </w:rPr>
        <w:t xml:space="preserve">Select the </w:t>
      </w:r>
      <w:r w:rsidRPr="005B17D3">
        <w:rPr>
          <w:rFonts w:eastAsia="Arial"/>
          <w:noProof/>
        </w:rPr>
        <w:drawing>
          <wp:inline distT="0" distB="0" distL="0" distR="0" wp14:anchorId="37AAA1E4" wp14:editId="2811808C">
            <wp:extent cx="119380" cy="119380"/>
            <wp:effectExtent l="19050" t="0" r="0" b="0"/>
            <wp:docPr id="57" name="Picture 57" descr="required fiel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0" descr="required field symbol"/>
                    <pic:cNvPicPr>
                      <a:picLocks noChangeAspect="1" noChangeArrowheads="1"/>
                    </pic:cNvPicPr>
                  </pic:nvPicPr>
                  <pic:blipFill>
                    <a:blip r:embed="rId33" cstate="print"/>
                    <a:srcRect/>
                    <a:stretch>
                      <a:fillRect/>
                    </a:stretch>
                  </pic:blipFill>
                  <pic:spPr bwMode="auto">
                    <a:xfrm>
                      <a:off x="0" y="0"/>
                      <a:ext cx="119380" cy="119380"/>
                    </a:xfrm>
                    <a:prstGeom prst="rect">
                      <a:avLst/>
                    </a:prstGeom>
                    <a:noFill/>
                    <a:ln w="9525">
                      <a:noFill/>
                      <a:miter lim="800000"/>
                      <a:headEnd/>
                      <a:tailEnd/>
                    </a:ln>
                  </pic:spPr>
                </pic:pic>
              </a:graphicData>
            </a:graphic>
          </wp:inline>
        </w:drawing>
      </w:r>
      <w:r w:rsidRPr="005B17D3">
        <w:rPr>
          <w:rFonts w:eastAsia="Arial"/>
        </w:rPr>
        <w:t xml:space="preserve">Community Care Override Comments and provide a reason for the manual override (required). </w:t>
      </w:r>
    </w:p>
    <w:p w14:paraId="2757190F" w14:textId="77777777" w:rsidR="00BE52CE" w:rsidRPr="005B17D3" w:rsidRDefault="00BE52CE" w:rsidP="00EF3896">
      <w:pPr>
        <w:pStyle w:val="NumberedList"/>
        <w:rPr>
          <w:rFonts w:eastAsia="Arial"/>
        </w:rPr>
      </w:pPr>
      <w:r w:rsidRPr="005B17D3">
        <w:rPr>
          <w:rFonts w:eastAsia="Arial"/>
        </w:rPr>
        <w:t>Select the Community Care Outcome Indicator.</w:t>
      </w:r>
    </w:p>
    <w:p w14:paraId="53692DC3" w14:textId="77777777" w:rsidR="00BE52CE" w:rsidRPr="005B17D3" w:rsidRDefault="00BE52CE" w:rsidP="00474E83">
      <w:pPr>
        <w:pStyle w:val="NoteLightbulb"/>
      </w:pPr>
      <w:r w:rsidRPr="005B17D3">
        <w:rPr>
          <w:b/>
        </w:rPr>
        <w:t>Note</w:t>
      </w:r>
      <w:r w:rsidRPr="005B17D3">
        <w:t xml:space="preserve">: </w:t>
      </w:r>
      <w:r w:rsidRPr="005B17D3">
        <w:rPr>
          <w:rFonts w:eastAsia="Arial"/>
        </w:rPr>
        <w:t>Select one or two VCE Indicator(s). The Business Rules for these select boxes are shown in the Excel Spreadsheet attached in the last section.</w:t>
      </w:r>
    </w:p>
    <w:p w14:paraId="050D7F77" w14:textId="77777777" w:rsidR="00BE52CE" w:rsidRPr="005B17D3" w:rsidRDefault="00BE52CE" w:rsidP="00EF3896">
      <w:pPr>
        <w:pStyle w:val="NumberedList"/>
        <w:rPr>
          <w:rFonts w:eastAsia="Arial"/>
        </w:rPr>
      </w:pPr>
      <w:r w:rsidRPr="005B17D3">
        <w:rPr>
          <w:rFonts w:eastAsia="Arial"/>
        </w:rPr>
        <w:t>Click Update or Cancel.</w:t>
      </w:r>
    </w:p>
    <w:p w14:paraId="71DFA1BD" w14:textId="77777777" w:rsidR="00BE52CE" w:rsidRPr="005B17D3" w:rsidRDefault="00BE52CE" w:rsidP="00474E83">
      <w:pPr>
        <w:pStyle w:val="NoteLightbulb"/>
      </w:pPr>
      <w:r w:rsidRPr="005B17D3">
        <w:rPr>
          <w:b/>
        </w:rPr>
        <w:t>Note</w:t>
      </w:r>
      <w:r w:rsidRPr="005B17D3">
        <w:t xml:space="preserve">: </w:t>
      </w:r>
      <w:r w:rsidRPr="005B17D3">
        <w:rPr>
          <w:rFonts w:eastAsia="Arial"/>
          <w:b/>
        </w:rPr>
        <w:t>Update</w:t>
      </w:r>
      <w:r w:rsidRPr="005B17D3">
        <w:rPr>
          <w:rFonts w:eastAsia="Arial"/>
          <w:i/>
        </w:rPr>
        <w:t xml:space="preserve"> </w:t>
      </w:r>
      <w:r w:rsidRPr="005B17D3">
        <w:rPr>
          <w:rFonts w:eastAsia="Arial"/>
        </w:rPr>
        <w:t xml:space="preserve">displays a confirmation message, </w:t>
      </w:r>
      <w:r w:rsidRPr="005B17D3">
        <w:rPr>
          <w:rFonts w:eastAsia="Arial"/>
          <w:i/>
        </w:rPr>
        <w:t>“Community Care Outcome Updated Successfully”; </w:t>
      </w:r>
      <w:r w:rsidRPr="005B17D3">
        <w:rPr>
          <w:rFonts w:eastAsia="Arial"/>
          <w:b/>
        </w:rPr>
        <w:t>Cancel</w:t>
      </w:r>
      <w:r w:rsidRPr="005B17D3">
        <w:rPr>
          <w:rFonts w:eastAsia="Arial"/>
          <w:i/>
        </w:rPr>
        <w:t xml:space="preserve"> </w:t>
      </w:r>
      <w:r w:rsidRPr="005B17D3">
        <w:rPr>
          <w:rFonts w:eastAsia="Arial"/>
        </w:rPr>
        <w:t xml:space="preserve">takes you back to the </w:t>
      </w:r>
      <w:r w:rsidRPr="005B17D3">
        <w:rPr>
          <w:rFonts w:eastAsia="Arial"/>
          <w:i/>
        </w:rPr>
        <w:t>Community Care Determination</w:t>
      </w:r>
      <w:r w:rsidRPr="005B17D3">
        <w:rPr>
          <w:rFonts w:eastAsia="Arial"/>
        </w:rPr>
        <w:t xml:space="preserve"> screen in its initial state.</w:t>
      </w:r>
    </w:p>
    <w:p w14:paraId="2B4CC1A1" w14:textId="38FAAB0A" w:rsidR="00BE52CE" w:rsidRPr="005B17D3" w:rsidRDefault="00BE52CE" w:rsidP="00EF3896">
      <w:pPr>
        <w:pStyle w:val="ProcedureTitle"/>
      </w:pPr>
      <w:bookmarkStart w:id="1647" w:name="RemoveOverride"/>
      <w:bookmarkEnd w:id="1647"/>
      <w:r w:rsidRPr="005B17D3">
        <w:t>…</w:t>
      </w:r>
      <w:r w:rsidR="00115538" w:rsidRPr="005B17D3">
        <w:t>r</w:t>
      </w:r>
      <w:r w:rsidRPr="005B17D3">
        <w:t>emove</w:t>
      </w:r>
      <w:r w:rsidR="00115538" w:rsidRPr="005B17D3">
        <w:t xml:space="preserve"> an</w:t>
      </w:r>
      <w:r w:rsidRPr="005B17D3">
        <w:t xml:space="preserve"> Override?</w:t>
      </w:r>
      <w:r w:rsidR="00115538" w:rsidRPr="005B17D3">
        <w:t xml:space="preserve"> </w:t>
      </w:r>
      <w:hyperlink w:anchor="ManualOverride" w:history="1">
        <w:r w:rsidR="00115538" w:rsidRPr="005B17D3">
          <w:rPr>
            <w:rStyle w:val="Hyperlink"/>
            <w:rFonts w:eastAsia="Arial"/>
            <w:szCs w:val="22"/>
          </w:rPr>
          <w:t>[back]</w:t>
        </w:r>
      </w:hyperlink>
      <w:r w:rsidRPr="005B17D3">
        <w:fldChar w:fldCharType="begin"/>
      </w:r>
      <w:r w:rsidRPr="005B17D3">
        <w:instrText xml:space="preserve"> XE "How Do I:Remove Community Care Determination Override?" </w:instrText>
      </w:r>
      <w:r w:rsidRPr="005B17D3">
        <w:fldChar w:fldCharType="end"/>
      </w:r>
      <w:r w:rsidRPr="005B17D3">
        <w:t xml:space="preserve"> </w:t>
      </w:r>
    </w:p>
    <w:p w14:paraId="7F98EC0D" w14:textId="4BBA6199" w:rsidR="00462348" w:rsidRPr="005B17D3" w:rsidRDefault="00462348" w:rsidP="00EF3896">
      <w:pPr>
        <w:pStyle w:val="BodyText"/>
      </w:pPr>
      <w:r w:rsidRPr="005B17D3">
        <w:rPr>
          <w:b/>
        </w:rPr>
        <w:t>Note:</w:t>
      </w:r>
      <w:r w:rsidRPr="005B17D3">
        <w:t xml:space="preserve"> Manual Override and Remove Override functions will be disabled for users who do NOT have Manual Override permissions. Enrollment System users will still see the Manual Override and Remove Override functions but will not be able to use them.</w:t>
      </w:r>
    </w:p>
    <w:p w14:paraId="3AACFB9B" w14:textId="093907BD" w:rsidR="00BE52CE" w:rsidRPr="005B17D3" w:rsidRDefault="00BE52CE" w:rsidP="00EF3896">
      <w:pPr>
        <w:pStyle w:val="BodyText2"/>
      </w:pPr>
      <w:r w:rsidRPr="005B17D3">
        <w:rPr>
          <w:rStyle w:val="BodyTextChar"/>
        </w:rPr>
        <w:fldChar w:fldCharType="begin"/>
      </w:r>
      <w:r w:rsidRPr="005B17D3">
        <w:rPr>
          <w:rStyle w:val="BodyTextChar"/>
        </w:rPr>
        <w:instrText xml:space="preserve"> XE "How do I ...:deactivate a Veteran’s Spouse/Dependent?" </w:instrText>
      </w:r>
      <w:r w:rsidRPr="005B17D3">
        <w:rPr>
          <w:rStyle w:val="BodyTextChar"/>
        </w:rPr>
        <w:fldChar w:fldCharType="end"/>
      </w:r>
      <w:r w:rsidR="007A35B9" w:rsidRPr="005B17D3">
        <w:rPr>
          <w:rStyle w:val="BodyTextChar"/>
        </w:rPr>
        <w:t xml:space="preserve">To cancel and override, perform the following procedure: </w:t>
      </w:r>
    </w:p>
    <w:p w14:paraId="193D330A" w14:textId="77777777" w:rsidR="00BE52CE" w:rsidRPr="005B17D3" w:rsidRDefault="00BE52CE" w:rsidP="00884662">
      <w:pPr>
        <w:pStyle w:val="NumberedList"/>
        <w:numPr>
          <w:ilvl w:val="0"/>
          <w:numId w:val="186"/>
        </w:numPr>
        <w:rPr>
          <w:rFonts w:eastAsia="Arial"/>
        </w:rPr>
      </w:pPr>
      <w:r w:rsidRPr="005B17D3">
        <w:rPr>
          <w:rFonts w:eastAsia="Arial"/>
        </w:rPr>
        <w:t xml:space="preserve">Select the </w:t>
      </w:r>
      <w:r w:rsidRPr="005B17D3">
        <w:rPr>
          <w:rFonts w:eastAsia="Arial"/>
          <w:noProof/>
        </w:rPr>
        <w:drawing>
          <wp:inline distT="0" distB="0" distL="0" distR="0" wp14:anchorId="427D30BC" wp14:editId="57C366C6">
            <wp:extent cx="119380" cy="119380"/>
            <wp:effectExtent l="19050" t="0" r="0" b="0"/>
            <wp:docPr id="55" name="Picture 55" descr="required fiel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0" descr="required field symbol"/>
                    <pic:cNvPicPr>
                      <a:picLocks noChangeAspect="1" noChangeArrowheads="1"/>
                    </pic:cNvPicPr>
                  </pic:nvPicPr>
                  <pic:blipFill>
                    <a:blip r:embed="rId33" cstate="print"/>
                    <a:srcRect/>
                    <a:stretch>
                      <a:fillRect/>
                    </a:stretch>
                  </pic:blipFill>
                  <pic:spPr bwMode="auto">
                    <a:xfrm>
                      <a:off x="0" y="0"/>
                      <a:ext cx="119380" cy="119380"/>
                    </a:xfrm>
                    <a:prstGeom prst="rect">
                      <a:avLst/>
                    </a:prstGeom>
                    <a:noFill/>
                    <a:ln w="9525">
                      <a:noFill/>
                      <a:miter lim="800000"/>
                      <a:headEnd/>
                      <a:tailEnd/>
                    </a:ln>
                  </pic:spPr>
                </pic:pic>
              </a:graphicData>
            </a:graphic>
          </wp:inline>
        </w:drawing>
      </w:r>
      <w:r w:rsidRPr="005B17D3">
        <w:rPr>
          <w:rFonts w:eastAsia="Arial"/>
        </w:rPr>
        <w:t>Community Care Remove Override Reason.</w:t>
      </w:r>
    </w:p>
    <w:p w14:paraId="5BDBD648" w14:textId="77777777" w:rsidR="00BE52CE" w:rsidRPr="005B17D3" w:rsidRDefault="00BE52CE" w:rsidP="00EF3896">
      <w:pPr>
        <w:pStyle w:val="NumberedList"/>
        <w:rPr>
          <w:rFonts w:eastAsia="Arial"/>
        </w:rPr>
      </w:pPr>
      <w:r w:rsidRPr="005B17D3">
        <w:rPr>
          <w:rFonts w:eastAsia="Arial"/>
        </w:rPr>
        <w:t xml:space="preserve">Select from the following values: </w:t>
      </w:r>
    </w:p>
    <w:p w14:paraId="1BB86538" w14:textId="77777777" w:rsidR="00BE52CE" w:rsidRPr="005B17D3" w:rsidRDefault="00BE52CE" w:rsidP="00EF3896">
      <w:pPr>
        <w:pStyle w:val="ListBull2"/>
      </w:pPr>
      <w:r w:rsidRPr="005B17D3">
        <w:rPr>
          <w:rFonts w:eastAsia="Arial"/>
        </w:rPr>
        <w:t>Administrative Decision</w:t>
      </w:r>
    </w:p>
    <w:p w14:paraId="0C0FDFC0" w14:textId="77777777" w:rsidR="00BE52CE" w:rsidRPr="005B17D3" w:rsidRDefault="00BE52CE" w:rsidP="00EF3896">
      <w:pPr>
        <w:pStyle w:val="ListBull2"/>
      </w:pPr>
      <w:r w:rsidRPr="005B17D3">
        <w:rPr>
          <w:rFonts w:eastAsia="Arial"/>
        </w:rPr>
        <w:t>Enrollment Systems Record Error</w:t>
      </w:r>
    </w:p>
    <w:p w14:paraId="3454D64D" w14:textId="77777777" w:rsidR="00BE52CE" w:rsidRPr="005B17D3" w:rsidRDefault="00BE52CE" w:rsidP="00EF3896">
      <w:pPr>
        <w:pStyle w:val="ListBull2"/>
      </w:pPr>
      <w:r w:rsidRPr="005B17D3">
        <w:rPr>
          <w:rFonts w:eastAsia="Arial"/>
        </w:rPr>
        <w:t>Legislative Change</w:t>
      </w:r>
    </w:p>
    <w:p w14:paraId="35AE15C0" w14:textId="77777777" w:rsidR="00BE52CE" w:rsidRPr="005B17D3" w:rsidRDefault="00BE52CE" w:rsidP="00EF3896">
      <w:pPr>
        <w:pStyle w:val="NumberedList"/>
        <w:rPr>
          <w:rFonts w:eastAsia="Arial"/>
        </w:rPr>
      </w:pPr>
      <w:r w:rsidRPr="005B17D3">
        <w:rPr>
          <w:rFonts w:eastAsia="Arial"/>
        </w:rPr>
        <w:t>Select the Community Care Remove Override Comments, a free-form text field. (Required)</w:t>
      </w:r>
    </w:p>
    <w:p w14:paraId="72852F0E" w14:textId="77777777" w:rsidR="00BE52CE" w:rsidRPr="005B17D3" w:rsidRDefault="00BE52CE" w:rsidP="00EF3896">
      <w:pPr>
        <w:pStyle w:val="NumberedList"/>
      </w:pPr>
      <w:r w:rsidRPr="005B17D3">
        <w:rPr>
          <w:rFonts w:eastAsia="Arial"/>
        </w:rPr>
        <w:t xml:space="preserve">The user will </w:t>
      </w:r>
      <w:r w:rsidRPr="005B17D3">
        <w:rPr>
          <w:rFonts w:eastAsia="Arial"/>
          <w:b/>
        </w:rPr>
        <w:t>not</w:t>
      </w:r>
      <w:r w:rsidRPr="005B17D3">
        <w:rPr>
          <w:rFonts w:eastAsia="Arial"/>
        </w:rPr>
        <w:t xml:space="preserve"> be required to select a VCE Indicator. The system will automatically recalculate the correct VCE Indicator based on the data present on the Veterans Record.</w:t>
      </w:r>
    </w:p>
    <w:p w14:paraId="7A6B10C9" w14:textId="77777777" w:rsidR="00BE52CE" w:rsidRPr="005B17D3" w:rsidRDefault="00BE52CE" w:rsidP="00EF3896">
      <w:pPr>
        <w:pStyle w:val="NumberedList"/>
        <w:rPr>
          <w:rFonts w:eastAsia="Arial"/>
        </w:rPr>
      </w:pPr>
      <w:r w:rsidRPr="005B17D3">
        <w:rPr>
          <w:rFonts w:eastAsia="Arial"/>
        </w:rPr>
        <w:t xml:space="preserve">Click Update or Cancel. Update displays a confirmation message </w:t>
      </w:r>
      <w:r w:rsidRPr="005B17D3">
        <w:rPr>
          <w:rFonts w:eastAsia="Arial"/>
          <w:i/>
        </w:rPr>
        <w:t>“Community Care Manual Override Removed Successfully</w:t>
      </w:r>
      <w:r w:rsidRPr="005B17D3">
        <w:rPr>
          <w:rFonts w:eastAsia="Arial"/>
        </w:rPr>
        <w:t xml:space="preserve">”; Cancel takes them back to the </w:t>
      </w:r>
      <w:r w:rsidRPr="005B17D3">
        <w:rPr>
          <w:rFonts w:eastAsia="Arial"/>
          <w:b/>
        </w:rPr>
        <w:t>Community Care Determination</w:t>
      </w:r>
      <w:r w:rsidRPr="005B17D3">
        <w:rPr>
          <w:rFonts w:eastAsia="Arial"/>
        </w:rPr>
        <w:t xml:space="preserve"> screen in its initial state.</w:t>
      </w:r>
    </w:p>
    <w:p w14:paraId="786FF404" w14:textId="2292F342" w:rsidR="00BE52CE" w:rsidRPr="005B17D3" w:rsidRDefault="00BE52CE" w:rsidP="00EF3896">
      <w:pPr>
        <w:pStyle w:val="Heading2"/>
      </w:pPr>
      <w:bookmarkStart w:id="1648" w:name="_Toc31622347"/>
      <w:r w:rsidRPr="005B17D3">
        <w:t>Demographics</w:t>
      </w:r>
      <w:bookmarkEnd w:id="1648"/>
    </w:p>
    <w:p w14:paraId="5D42A5E5" w14:textId="60E33A99" w:rsidR="00C661C4" w:rsidRPr="005B17D3" w:rsidRDefault="00C661C4" w:rsidP="00EF3896">
      <w:pPr>
        <w:pStyle w:val="BodyText"/>
      </w:pPr>
    </w:p>
    <w:p w14:paraId="084BFBD1" w14:textId="69207D2E" w:rsidR="00C661C4" w:rsidRPr="005B17D3" w:rsidRDefault="008851BB" w:rsidP="00EF3896">
      <w:pPr>
        <w:pStyle w:val="ProcedureTitle"/>
        <w:rPr>
          <w:b w:val="0"/>
          <w:i w:val="0"/>
          <w:u w:val="none"/>
        </w:rPr>
      </w:pPr>
      <w:bookmarkStart w:id="1649" w:name="EditPreferredName"/>
      <w:bookmarkEnd w:id="1649"/>
      <w:r w:rsidRPr="005B17D3">
        <w:t xml:space="preserve">... edit a </w:t>
      </w:r>
      <w:r w:rsidR="006204FA" w:rsidRPr="005B17D3">
        <w:t>Veterans</w:t>
      </w:r>
      <w:r w:rsidRPr="005B17D3">
        <w:t xml:space="preserve"> preferred name?</w:t>
      </w:r>
      <w:r w:rsidR="00CD52A9" w:rsidRPr="005B17D3">
        <w:rPr>
          <w:b w:val="0"/>
          <w:i w:val="0"/>
          <w:u w:val="none"/>
        </w:rPr>
        <w:t xml:space="preserve"> </w:t>
      </w:r>
      <w:hyperlink w:anchor="PreferredName" w:history="1">
        <w:r w:rsidR="00CD52A9" w:rsidRPr="005B17D3">
          <w:rPr>
            <w:rStyle w:val="Hyperlink"/>
            <w:szCs w:val="24"/>
          </w:rPr>
          <w:t>[back]</w:t>
        </w:r>
      </w:hyperlink>
    </w:p>
    <w:p w14:paraId="0CF5DDEA" w14:textId="77777777" w:rsidR="008851BB" w:rsidRPr="005B17D3" w:rsidRDefault="008851BB" w:rsidP="00EF3896">
      <w:pPr>
        <w:pStyle w:val="BodyTextBullet2"/>
      </w:pPr>
    </w:p>
    <w:p w14:paraId="76065C8D" w14:textId="2A753093" w:rsidR="004E7747" w:rsidRPr="005B17D3" w:rsidRDefault="00820167" w:rsidP="00EF3896">
      <w:r w:rsidRPr="005B17D3">
        <w:t>P</w:t>
      </w:r>
      <w:r w:rsidR="004E7747" w:rsidRPr="005B17D3">
        <w:t>erform the following steps in the Enrollment System</w:t>
      </w:r>
      <w:r w:rsidRPr="005B17D3">
        <w:t xml:space="preserve"> to edit </w:t>
      </w:r>
      <w:r w:rsidR="006204FA" w:rsidRPr="005B17D3">
        <w:t>Veterans</w:t>
      </w:r>
      <w:r w:rsidRPr="005B17D3">
        <w:t xml:space="preserve"> preferred name for an existing record.</w:t>
      </w:r>
    </w:p>
    <w:p w14:paraId="3127B2BE" w14:textId="77777777" w:rsidR="00820167" w:rsidRPr="005B17D3" w:rsidRDefault="00820167" w:rsidP="00EF3896"/>
    <w:p w14:paraId="3540C788" w14:textId="77777777" w:rsidR="004E7747" w:rsidRPr="005B17D3" w:rsidRDefault="004E7747" w:rsidP="001470FA">
      <w:pPr>
        <w:pStyle w:val="BodyTextBullet2"/>
        <w:numPr>
          <w:ilvl w:val="0"/>
          <w:numId w:val="330"/>
        </w:numPr>
      </w:pPr>
      <w:r w:rsidRPr="005B17D3">
        <w:t xml:space="preserve">Click into the </w:t>
      </w:r>
      <w:r w:rsidRPr="005B17D3">
        <w:rPr>
          <w:b/>
        </w:rPr>
        <w:t>Preferred Name</w:t>
      </w:r>
      <w:r w:rsidRPr="005B17D3">
        <w:t xml:space="preserve"> field. </w:t>
      </w:r>
    </w:p>
    <w:p w14:paraId="113382BA" w14:textId="4E2A6E3D" w:rsidR="004E7747" w:rsidRPr="005B17D3" w:rsidRDefault="004E7747" w:rsidP="001470FA">
      <w:pPr>
        <w:pStyle w:val="BodyTextBullet2"/>
        <w:numPr>
          <w:ilvl w:val="0"/>
          <w:numId w:val="330"/>
        </w:numPr>
      </w:pPr>
      <w:r w:rsidRPr="005B17D3">
        <w:t xml:space="preserve">Edit the </w:t>
      </w:r>
      <w:r w:rsidR="006204FA" w:rsidRPr="005B17D3">
        <w:t>Veterans</w:t>
      </w:r>
      <w:r w:rsidRPr="005B17D3">
        <w:t xml:space="preserve"> preferred name. </w:t>
      </w:r>
    </w:p>
    <w:p w14:paraId="1B08BCC6" w14:textId="77777777" w:rsidR="00820167" w:rsidRPr="005B17D3" w:rsidRDefault="00820167" w:rsidP="00EF3896">
      <w:pPr>
        <w:pStyle w:val="BodyTextBullet2"/>
      </w:pPr>
    </w:p>
    <w:p w14:paraId="376F2BE4" w14:textId="77777777" w:rsidR="00353024" w:rsidRPr="005B17D3" w:rsidRDefault="00353024" w:rsidP="00EF3896">
      <w:pPr>
        <w:keepNext/>
        <w:jc w:val="center"/>
      </w:pPr>
      <w:r w:rsidRPr="005B17D3">
        <w:rPr>
          <w:noProof/>
        </w:rPr>
        <w:drawing>
          <wp:inline distT="0" distB="0" distL="0" distR="0" wp14:anchorId="0FE35E8C" wp14:editId="0DC5E807">
            <wp:extent cx="4667250" cy="409575"/>
            <wp:effectExtent l="0" t="0" r="0" b="9525"/>
            <wp:docPr id="1448" name="Picture 1448" descr="Screen shot of the Preferred Name fie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VHAISHSplanR\workspace\HECMS_roboh\ESR Help Project\Images\PersonSearchTabs\Demographics\Identity_Traits\preferred_name_field.pn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4667250" cy="409575"/>
                    </a:xfrm>
                    <a:prstGeom prst="rect">
                      <a:avLst/>
                    </a:prstGeom>
                    <a:noFill/>
                    <a:ln>
                      <a:noFill/>
                    </a:ln>
                  </pic:spPr>
                </pic:pic>
              </a:graphicData>
            </a:graphic>
          </wp:inline>
        </w:drawing>
      </w:r>
    </w:p>
    <w:p w14:paraId="002AD6A4" w14:textId="40937757" w:rsidR="004E7747" w:rsidRPr="005B17D3" w:rsidRDefault="00353024" w:rsidP="00EF3896">
      <w:pPr>
        <w:pStyle w:val="Caption"/>
      </w:pPr>
      <w:bookmarkStart w:id="1650" w:name="_Toc31622514"/>
      <w:r w:rsidRPr="005B17D3">
        <w:t xml:space="preserve">Figure </w:t>
      </w:r>
      <w:r w:rsidR="001005EA" w:rsidRPr="005B17D3">
        <w:rPr>
          <w:noProof/>
        </w:rPr>
        <w:fldChar w:fldCharType="begin"/>
      </w:r>
      <w:r w:rsidR="001005EA" w:rsidRPr="005B17D3">
        <w:rPr>
          <w:noProof/>
        </w:rPr>
        <w:instrText xml:space="preserve"> SEQ Figure \* ARABIC </w:instrText>
      </w:r>
      <w:r w:rsidR="001005EA" w:rsidRPr="005B17D3">
        <w:rPr>
          <w:noProof/>
        </w:rPr>
        <w:fldChar w:fldCharType="separate"/>
      </w:r>
      <w:r w:rsidR="00086A98" w:rsidRPr="005B17D3">
        <w:rPr>
          <w:noProof/>
        </w:rPr>
        <w:t>157</w:t>
      </w:r>
      <w:r w:rsidR="001005EA" w:rsidRPr="005B17D3">
        <w:rPr>
          <w:noProof/>
        </w:rPr>
        <w:fldChar w:fldCharType="end"/>
      </w:r>
      <w:r w:rsidRPr="005B17D3">
        <w:t>: Preferred Name field</w:t>
      </w:r>
      <w:bookmarkEnd w:id="1650"/>
    </w:p>
    <w:p w14:paraId="368CEC12" w14:textId="77777777" w:rsidR="00820167" w:rsidRPr="005B17D3" w:rsidRDefault="00820167" w:rsidP="00EF3896">
      <w:pPr>
        <w:ind w:left="720"/>
        <w:rPr>
          <w:b/>
        </w:rPr>
      </w:pPr>
    </w:p>
    <w:p w14:paraId="0679067B" w14:textId="57494B39" w:rsidR="004E7747" w:rsidRPr="005B17D3" w:rsidRDefault="004E7747" w:rsidP="00EF3896">
      <w:pPr>
        <w:pStyle w:val="BodyTextBullet2"/>
        <w:ind w:left="720"/>
      </w:pPr>
      <w:r w:rsidRPr="005B17D3">
        <w:rPr>
          <w:b/>
        </w:rPr>
        <w:t>Note:</w:t>
      </w:r>
      <w:r w:rsidRPr="005B17D3">
        <w:t xml:space="preserve"> Make sure the </w:t>
      </w:r>
      <w:r w:rsidRPr="005B17D3">
        <w:rPr>
          <w:b/>
        </w:rPr>
        <w:t xml:space="preserve">Place of Birth City </w:t>
      </w:r>
      <w:r w:rsidRPr="005B17D3">
        <w:t xml:space="preserve">and the </w:t>
      </w:r>
      <w:r w:rsidRPr="005B17D3">
        <w:rPr>
          <w:b/>
        </w:rPr>
        <w:t>Place of Birth State</w:t>
      </w:r>
      <w:r w:rsidRPr="005B17D3">
        <w:t xml:space="preserve"> required fields are populated before clicking the </w:t>
      </w:r>
      <w:r w:rsidRPr="005B17D3">
        <w:rPr>
          <w:b/>
        </w:rPr>
        <w:t xml:space="preserve">Update </w:t>
      </w:r>
      <w:r w:rsidRPr="005B17D3">
        <w:t>button.</w:t>
      </w:r>
    </w:p>
    <w:p w14:paraId="31D7BDFF" w14:textId="77777777" w:rsidR="00820167" w:rsidRPr="005B17D3" w:rsidRDefault="00820167" w:rsidP="00EF3896">
      <w:pPr>
        <w:ind w:left="720"/>
      </w:pPr>
    </w:p>
    <w:p w14:paraId="6BFA594D" w14:textId="146AC56C" w:rsidR="004E7747" w:rsidRPr="005B17D3" w:rsidRDefault="004E7747" w:rsidP="001470FA">
      <w:pPr>
        <w:pStyle w:val="BodyTextBullet2"/>
        <w:numPr>
          <w:ilvl w:val="0"/>
          <w:numId w:val="330"/>
        </w:numPr>
      </w:pPr>
      <w:r w:rsidRPr="005B17D3">
        <w:t xml:space="preserve">Click the </w:t>
      </w:r>
      <w:r w:rsidRPr="005B17D3">
        <w:rPr>
          <w:b/>
        </w:rPr>
        <w:t>Update</w:t>
      </w:r>
      <w:r w:rsidRPr="005B17D3">
        <w:t xml:space="preserve"> button once all required fields have been entered.</w:t>
      </w:r>
    </w:p>
    <w:p w14:paraId="5F247176" w14:textId="77777777" w:rsidR="00353024" w:rsidRPr="005B17D3" w:rsidRDefault="00353024" w:rsidP="00EF3896">
      <w:pPr>
        <w:pStyle w:val="BodyTextBullet2"/>
      </w:pPr>
    </w:p>
    <w:p w14:paraId="4D85B063" w14:textId="77777777" w:rsidR="00353024" w:rsidRPr="005B17D3" w:rsidRDefault="00353024" w:rsidP="00EF3896">
      <w:pPr>
        <w:pStyle w:val="BodyTextBullet2"/>
        <w:keepNext/>
      </w:pPr>
      <w:r w:rsidRPr="005B17D3">
        <w:rPr>
          <w:noProof/>
        </w:rPr>
        <w:drawing>
          <wp:inline distT="0" distB="0" distL="0" distR="0" wp14:anchorId="269B8AEE" wp14:editId="6F42A5A3">
            <wp:extent cx="5934075" cy="419100"/>
            <wp:effectExtent l="0" t="0" r="9525" b="0"/>
            <wp:docPr id="1452" name="Picture 1452" descr="Screen shot of banner with updated preferred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VHAISHSplanR\workspace\HECMS_roboh\ESR Help Project\Images\PersonSearchTabs\Demographics\Identity_Traits\updated_preferred_name_banner.png"/>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934075" cy="419100"/>
                    </a:xfrm>
                    <a:prstGeom prst="rect">
                      <a:avLst/>
                    </a:prstGeom>
                    <a:noFill/>
                    <a:ln>
                      <a:noFill/>
                    </a:ln>
                  </pic:spPr>
                </pic:pic>
              </a:graphicData>
            </a:graphic>
          </wp:inline>
        </w:drawing>
      </w:r>
    </w:p>
    <w:p w14:paraId="1874BD18" w14:textId="76A4C61C" w:rsidR="00BC2B61" w:rsidRPr="005B17D3" w:rsidRDefault="00353024" w:rsidP="00EF3896">
      <w:pPr>
        <w:pStyle w:val="Caption"/>
      </w:pPr>
      <w:bookmarkStart w:id="1651" w:name="_Toc31622515"/>
      <w:r w:rsidRPr="005B17D3">
        <w:t xml:space="preserve">Figure </w:t>
      </w:r>
      <w:r w:rsidR="001005EA" w:rsidRPr="005B17D3">
        <w:rPr>
          <w:noProof/>
        </w:rPr>
        <w:fldChar w:fldCharType="begin"/>
      </w:r>
      <w:r w:rsidR="001005EA" w:rsidRPr="005B17D3">
        <w:rPr>
          <w:noProof/>
        </w:rPr>
        <w:instrText xml:space="preserve"> SEQ Figure \* ARABIC </w:instrText>
      </w:r>
      <w:r w:rsidR="001005EA" w:rsidRPr="005B17D3">
        <w:rPr>
          <w:noProof/>
        </w:rPr>
        <w:fldChar w:fldCharType="separate"/>
      </w:r>
      <w:r w:rsidR="00086A98" w:rsidRPr="005B17D3">
        <w:rPr>
          <w:noProof/>
        </w:rPr>
        <w:t>158</w:t>
      </w:r>
      <w:r w:rsidR="001005EA" w:rsidRPr="005B17D3">
        <w:rPr>
          <w:noProof/>
        </w:rPr>
        <w:fldChar w:fldCharType="end"/>
      </w:r>
      <w:r w:rsidRPr="005B17D3">
        <w:t>:</w:t>
      </w:r>
      <w:r w:rsidR="00D82D59" w:rsidRPr="005B17D3">
        <w:t xml:space="preserve"> Banner with updated preferred name</w:t>
      </w:r>
      <w:bookmarkEnd w:id="1651"/>
      <w:r w:rsidR="00D82D59" w:rsidRPr="005B17D3">
        <w:t> </w:t>
      </w:r>
    </w:p>
    <w:p w14:paraId="7E40C528" w14:textId="7C631F3E" w:rsidR="004E7747" w:rsidRPr="005B17D3" w:rsidRDefault="004E7747" w:rsidP="00EF3896">
      <w:pPr>
        <w:jc w:val="center"/>
      </w:pPr>
      <w:r w:rsidRPr="005B17D3">
        <w:t xml:space="preserve"> </w:t>
      </w:r>
    </w:p>
    <w:p w14:paraId="71BF1C3E" w14:textId="77777777" w:rsidR="00BC2B61" w:rsidRPr="005B17D3" w:rsidRDefault="00BC2B61" w:rsidP="00EF3896"/>
    <w:p w14:paraId="15D89608" w14:textId="0397CDCE" w:rsidR="004E7747" w:rsidRPr="005B17D3" w:rsidRDefault="004E7747" w:rsidP="00EF3896">
      <w:r w:rsidRPr="005B17D3">
        <w:t xml:space="preserve">The preferred name has been successfully updated. </w:t>
      </w:r>
    </w:p>
    <w:p w14:paraId="4364DAB9" w14:textId="77777777" w:rsidR="00BC2B61" w:rsidRPr="005B17D3" w:rsidRDefault="00BC2B61" w:rsidP="00EF3896"/>
    <w:p w14:paraId="018EA841" w14:textId="77777777" w:rsidR="00BC2B61" w:rsidRPr="005B17D3" w:rsidRDefault="004E7747" w:rsidP="00EF3896">
      <w:pPr>
        <w:rPr>
          <w:b/>
        </w:rPr>
      </w:pPr>
      <w:r w:rsidRPr="005B17D3">
        <w:rPr>
          <w:b/>
        </w:rPr>
        <w:t>Notes:</w:t>
      </w:r>
    </w:p>
    <w:p w14:paraId="3100662E" w14:textId="0F27B670" w:rsidR="004E7747" w:rsidRPr="005B17D3" w:rsidRDefault="004E7747" w:rsidP="00EF3896">
      <w:r w:rsidRPr="005B17D3">
        <w:t xml:space="preserve"> </w:t>
      </w:r>
    </w:p>
    <w:tbl>
      <w:tblPr>
        <w:tblStyle w:val="TableGrid"/>
        <w:tblW w:w="0" w:type="auto"/>
        <w:tblLook w:val="04A0" w:firstRow="1" w:lastRow="0" w:firstColumn="1" w:lastColumn="0" w:noHBand="0" w:noVBand="1"/>
      </w:tblPr>
      <w:tblGrid>
        <w:gridCol w:w="4675"/>
        <w:gridCol w:w="4675"/>
      </w:tblGrid>
      <w:tr w:rsidR="004E7747" w:rsidRPr="005B17D3" w14:paraId="3D894675" w14:textId="77777777" w:rsidTr="002D43F5">
        <w:trPr>
          <w:trHeight w:val="332"/>
          <w:tblHeader/>
        </w:trPr>
        <w:tc>
          <w:tcPr>
            <w:tcW w:w="4675" w:type="dxa"/>
            <w:shd w:val="clear" w:color="auto" w:fill="DEEAF6" w:themeFill="accent5" w:themeFillTint="33"/>
          </w:tcPr>
          <w:p w14:paraId="775CD22B" w14:textId="77777777" w:rsidR="004E7747" w:rsidRPr="005B17D3" w:rsidRDefault="004E7747" w:rsidP="00EF3896">
            <w:pPr>
              <w:pStyle w:val="BodyTextBullet2"/>
              <w:rPr>
                <w:rFonts w:ascii="Arial" w:hAnsi="Arial" w:cs="Arial"/>
                <w:b/>
                <w:sz w:val="22"/>
                <w:szCs w:val="22"/>
              </w:rPr>
            </w:pPr>
            <w:r w:rsidRPr="005B17D3">
              <w:rPr>
                <w:rFonts w:ascii="Arial" w:hAnsi="Arial" w:cs="Arial"/>
                <w:b/>
                <w:sz w:val="22"/>
                <w:szCs w:val="22"/>
              </w:rPr>
              <w:t>If</w:t>
            </w:r>
          </w:p>
        </w:tc>
        <w:tc>
          <w:tcPr>
            <w:tcW w:w="4675" w:type="dxa"/>
            <w:shd w:val="clear" w:color="auto" w:fill="DEEAF6" w:themeFill="accent5" w:themeFillTint="33"/>
          </w:tcPr>
          <w:p w14:paraId="3EF7A532" w14:textId="77777777" w:rsidR="004E7747" w:rsidRPr="005B17D3" w:rsidRDefault="004E7747" w:rsidP="00EF3896">
            <w:pPr>
              <w:pStyle w:val="BodyTextBullet2"/>
              <w:rPr>
                <w:rFonts w:ascii="Arial" w:hAnsi="Arial" w:cs="Arial"/>
                <w:b/>
                <w:sz w:val="22"/>
                <w:szCs w:val="22"/>
              </w:rPr>
            </w:pPr>
            <w:r w:rsidRPr="005B17D3">
              <w:rPr>
                <w:rFonts w:ascii="Arial" w:hAnsi="Arial" w:cs="Arial"/>
                <w:b/>
                <w:sz w:val="22"/>
                <w:szCs w:val="22"/>
              </w:rPr>
              <w:t>Then</w:t>
            </w:r>
          </w:p>
        </w:tc>
      </w:tr>
      <w:tr w:rsidR="004E7747" w:rsidRPr="005B17D3" w14:paraId="710BB4F7" w14:textId="77777777" w:rsidTr="002D43F5">
        <w:tc>
          <w:tcPr>
            <w:tcW w:w="4675" w:type="dxa"/>
          </w:tcPr>
          <w:p w14:paraId="5660C16E" w14:textId="77777777" w:rsidR="004E7747" w:rsidRPr="005B17D3" w:rsidRDefault="004E7747" w:rsidP="00EF3896">
            <w:pPr>
              <w:pStyle w:val="BodyTextBullet2"/>
            </w:pPr>
            <w:r w:rsidRPr="005B17D3">
              <w:t>A preferred name has been entered for a Veteran</w:t>
            </w:r>
          </w:p>
        </w:tc>
        <w:tc>
          <w:tcPr>
            <w:tcW w:w="4675" w:type="dxa"/>
          </w:tcPr>
          <w:p w14:paraId="58E98B60" w14:textId="038F1F36" w:rsidR="004E7747" w:rsidRPr="005B17D3" w:rsidRDefault="004E7747" w:rsidP="00EF3896">
            <w:pPr>
              <w:pStyle w:val="BodyTextBullet2"/>
            </w:pPr>
            <w:r w:rsidRPr="005B17D3">
              <w:t>The Enrollment System user cannot delete a preferred name once the name has been entered.</w:t>
            </w:r>
          </w:p>
          <w:p w14:paraId="24AD12D1" w14:textId="77777777" w:rsidR="007D0C5A" w:rsidRPr="005B17D3" w:rsidRDefault="007D0C5A" w:rsidP="00EF3896">
            <w:pPr>
              <w:pStyle w:val="BodyTextBullet2"/>
            </w:pPr>
          </w:p>
          <w:p w14:paraId="1294C9BB" w14:textId="2807A1DE" w:rsidR="004E7747" w:rsidRPr="005B17D3" w:rsidRDefault="00734D84" w:rsidP="00EF3896">
            <w:pPr>
              <w:pStyle w:val="BodyTextBullet2"/>
            </w:pPr>
            <w:r w:rsidRPr="005B17D3">
              <w:rPr>
                <w:b/>
              </w:rPr>
              <w:t>Note:</w:t>
            </w:r>
            <w:r w:rsidRPr="005B17D3">
              <w:t xml:space="preserve"> As of Enrollment System 5.6, deleting a preferred name requires an override in the MVI toolkit. The user would clear out the </w:t>
            </w:r>
            <w:r w:rsidRPr="005B17D3">
              <w:rPr>
                <w:b/>
              </w:rPr>
              <w:t>Preferred Name</w:t>
            </w:r>
            <w:r w:rsidRPr="005B17D3">
              <w:t xml:space="preserve"> field in MVI and click the </w:t>
            </w:r>
            <w:r w:rsidRPr="005B17D3">
              <w:rPr>
                <w:b/>
              </w:rPr>
              <w:t>Save</w:t>
            </w:r>
            <w:r w:rsidRPr="005B17D3">
              <w:t xml:space="preserve"> button to perform an override.</w:t>
            </w:r>
          </w:p>
        </w:tc>
      </w:tr>
      <w:tr w:rsidR="004E7747" w:rsidRPr="005B17D3" w14:paraId="45073CE9" w14:textId="77777777" w:rsidTr="002D43F5">
        <w:tc>
          <w:tcPr>
            <w:tcW w:w="4675" w:type="dxa"/>
          </w:tcPr>
          <w:p w14:paraId="692A641C" w14:textId="77777777" w:rsidR="004E7747" w:rsidRPr="005B17D3" w:rsidRDefault="004E7747" w:rsidP="00EF3896">
            <w:pPr>
              <w:pStyle w:val="BodyTextBullet2"/>
              <w:rPr>
                <w:color w:val="000000"/>
              </w:rPr>
            </w:pPr>
            <w:r w:rsidRPr="005B17D3">
              <w:rPr>
                <w:color w:val="000000"/>
              </w:rPr>
              <w:t xml:space="preserve">The preferred name is populated, and the Enrollment System user leaves the </w:t>
            </w:r>
            <w:r w:rsidRPr="005B17D3">
              <w:rPr>
                <w:b/>
                <w:color w:val="000000"/>
              </w:rPr>
              <w:t>Preferred Name</w:t>
            </w:r>
            <w:r w:rsidRPr="005B17D3">
              <w:rPr>
                <w:color w:val="000000"/>
              </w:rPr>
              <w:t xml:space="preserve"> field blank</w:t>
            </w:r>
          </w:p>
          <w:p w14:paraId="1A4F7418" w14:textId="77777777" w:rsidR="004E7747" w:rsidRPr="005B17D3" w:rsidRDefault="004E7747" w:rsidP="00EF3896">
            <w:pPr>
              <w:pStyle w:val="BodyTextBullet2"/>
            </w:pPr>
            <w:r w:rsidRPr="005B17D3">
              <w:t xml:space="preserve">(Example: Changing “John” to “”.) </w:t>
            </w:r>
          </w:p>
          <w:p w14:paraId="75258219" w14:textId="77777777" w:rsidR="004E7747" w:rsidRPr="005B17D3" w:rsidRDefault="004E7747" w:rsidP="00EF3896">
            <w:pPr>
              <w:pStyle w:val="BodyTextBullet2"/>
            </w:pPr>
            <w:r w:rsidRPr="005B17D3">
              <w:rPr>
                <w:b/>
              </w:rPr>
              <w:t>Note:</w:t>
            </w:r>
            <w:r w:rsidRPr="005B17D3">
              <w:t xml:space="preserve"> Enrollment System users have at least one valid character in the </w:t>
            </w:r>
            <w:r w:rsidRPr="005B17D3">
              <w:rPr>
                <w:b/>
              </w:rPr>
              <w:t>Preferred Name</w:t>
            </w:r>
            <w:r w:rsidRPr="005B17D3">
              <w:t xml:space="preserve"> field when editing preferred name.</w:t>
            </w:r>
          </w:p>
        </w:tc>
        <w:tc>
          <w:tcPr>
            <w:tcW w:w="4675" w:type="dxa"/>
          </w:tcPr>
          <w:p w14:paraId="3AFD00ED" w14:textId="77777777" w:rsidR="004E7747" w:rsidRPr="005B17D3" w:rsidRDefault="004E7747" w:rsidP="00EF3896">
            <w:pPr>
              <w:pStyle w:val="BodyTextBullet2"/>
            </w:pPr>
            <w:r w:rsidRPr="005B17D3">
              <w:rPr>
                <w:color w:val="000000"/>
              </w:rPr>
              <w:t xml:space="preserve">The following error message displays after clicking the </w:t>
            </w:r>
            <w:r w:rsidRPr="005B17D3">
              <w:rPr>
                <w:b/>
                <w:color w:val="000000"/>
              </w:rPr>
              <w:t>Update</w:t>
            </w:r>
            <w:r w:rsidRPr="005B17D3">
              <w:rPr>
                <w:color w:val="000000"/>
              </w:rPr>
              <w:t xml:space="preserve"> button:</w:t>
            </w:r>
          </w:p>
          <w:p w14:paraId="17196A14" w14:textId="77777777" w:rsidR="004E7747" w:rsidRPr="005B17D3" w:rsidRDefault="004E7747" w:rsidP="00EF3896">
            <w:pPr>
              <w:pStyle w:val="BodyTextBullet2"/>
              <w:rPr>
                <w:i/>
              </w:rPr>
            </w:pPr>
            <w:r w:rsidRPr="005B17D3">
              <w:rPr>
                <w:i/>
                <w:color w:val="000000"/>
              </w:rPr>
              <w:t>"Preferred Name Cannot be Blank”</w:t>
            </w:r>
          </w:p>
        </w:tc>
      </w:tr>
      <w:tr w:rsidR="004E7747" w:rsidRPr="005B17D3" w14:paraId="7A71CDB4" w14:textId="77777777" w:rsidTr="002D43F5">
        <w:tc>
          <w:tcPr>
            <w:tcW w:w="4675" w:type="dxa"/>
          </w:tcPr>
          <w:p w14:paraId="41B88099" w14:textId="77777777" w:rsidR="004E7747" w:rsidRPr="005B17D3" w:rsidRDefault="004E7747" w:rsidP="00EF3896">
            <w:pPr>
              <w:pStyle w:val="BodyTextBullet2"/>
              <w:rPr>
                <w:color w:val="000000"/>
              </w:rPr>
            </w:pPr>
            <w:r w:rsidRPr="005B17D3">
              <w:rPr>
                <w:color w:val="000000"/>
              </w:rPr>
              <w:t xml:space="preserve">If the Enrollment System user enters preferred name with characters other than alphabetical characters, apostrophes, hyphens, and spaces </w:t>
            </w:r>
          </w:p>
          <w:p w14:paraId="5E2A5222" w14:textId="77777777" w:rsidR="004E7747" w:rsidRPr="005B17D3" w:rsidRDefault="004E7747" w:rsidP="00EF3896">
            <w:pPr>
              <w:pStyle w:val="BodyTextBullet2"/>
              <w:rPr>
                <w:color w:val="000000"/>
              </w:rPr>
            </w:pPr>
            <w:r w:rsidRPr="005B17D3">
              <w:rPr>
                <w:color w:val="000000"/>
              </w:rPr>
              <w:t>(Example: numbers or symbols).</w:t>
            </w:r>
          </w:p>
        </w:tc>
        <w:tc>
          <w:tcPr>
            <w:tcW w:w="4675" w:type="dxa"/>
          </w:tcPr>
          <w:p w14:paraId="189DD96A" w14:textId="77777777" w:rsidR="004E7747" w:rsidRPr="005B17D3" w:rsidRDefault="004E7747" w:rsidP="00EF3896">
            <w:pPr>
              <w:pStyle w:val="BodyTextBullet2"/>
              <w:rPr>
                <w:color w:val="000000"/>
              </w:rPr>
            </w:pPr>
            <w:r w:rsidRPr="005B17D3">
              <w:rPr>
                <w:color w:val="000000"/>
              </w:rPr>
              <w:t xml:space="preserve">The following error message displays after clicking the </w:t>
            </w:r>
            <w:r w:rsidRPr="005B17D3">
              <w:rPr>
                <w:b/>
                <w:color w:val="000000"/>
              </w:rPr>
              <w:t>Update</w:t>
            </w:r>
            <w:r w:rsidRPr="005B17D3">
              <w:rPr>
                <w:color w:val="000000"/>
              </w:rPr>
              <w:t xml:space="preserve"> button:</w:t>
            </w:r>
          </w:p>
          <w:p w14:paraId="7AAA8308" w14:textId="77777777" w:rsidR="004E7747" w:rsidRPr="005B17D3" w:rsidRDefault="004E7747" w:rsidP="00EF3896">
            <w:pPr>
              <w:pStyle w:val="BodyTextBullet2"/>
            </w:pPr>
            <w:r w:rsidRPr="005B17D3">
              <w:rPr>
                <w:i/>
                <w:color w:val="000000"/>
              </w:rPr>
              <w:t>"Preferred Name is Invalid"</w:t>
            </w:r>
          </w:p>
        </w:tc>
      </w:tr>
      <w:tr w:rsidR="004E7747" w:rsidRPr="005B17D3" w14:paraId="00C98F50" w14:textId="77777777" w:rsidTr="002D43F5">
        <w:tc>
          <w:tcPr>
            <w:tcW w:w="4675" w:type="dxa"/>
          </w:tcPr>
          <w:p w14:paraId="7AED5FB5" w14:textId="77777777" w:rsidR="004E7747" w:rsidRPr="005B17D3" w:rsidRDefault="004E7747" w:rsidP="00EF3896">
            <w:pPr>
              <w:pStyle w:val="BodyTextBullet2"/>
            </w:pPr>
            <w:r w:rsidRPr="005B17D3">
              <w:t xml:space="preserve">The </w:t>
            </w:r>
            <w:r w:rsidRPr="005B17D3">
              <w:rPr>
                <w:b/>
              </w:rPr>
              <w:t>Update</w:t>
            </w:r>
            <w:r w:rsidRPr="005B17D3">
              <w:t xml:space="preserve"> button is clicked, and no errors are present</w:t>
            </w:r>
          </w:p>
        </w:tc>
        <w:tc>
          <w:tcPr>
            <w:tcW w:w="4675" w:type="dxa"/>
          </w:tcPr>
          <w:p w14:paraId="7F7DA38D" w14:textId="77777777" w:rsidR="004E7747" w:rsidRPr="005B17D3" w:rsidRDefault="004E7747" w:rsidP="00EF3896">
            <w:pPr>
              <w:pStyle w:val="BodyTextBullet2"/>
            </w:pPr>
            <w:r w:rsidRPr="005B17D3">
              <w:t>The following success message displays:  </w:t>
            </w:r>
          </w:p>
          <w:p w14:paraId="11F861B8" w14:textId="77777777" w:rsidR="004E7747" w:rsidRPr="005B17D3" w:rsidRDefault="004E7747" w:rsidP="00EF3896">
            <w:pPr>
              <w:pStyle w:val="BodyTextBullet2"/>
              <w:rPr>
                <w:i/>
              </w:rPr>
            </w:pPr>
            <w:r w:rsidRPr="005B17D3">
              <w:rPr>
                <w:i/>
              </w:rPr>
              <w:t>" Identity Traits updated successfully." </w:t>
            </w:r>
          </w:p>
        </w:tc>
      </w:tr>
    </w:tbl>
    <w:p w14:paraId="64BADA7C" w14:textId="77777777" w:rsidR="00C661C4" w:rsidRPr="005B17D3" w:rsidRDefault="00C661C4" w:rsidP="00EF3896">
      <w:pPr>
        <w:pStyle w:val="BodyText"/>
      </w:pPr>
    </w:p>
    <w:p w14:paraId="79F1272C" w14:textId="509D6A3D" w:rsidR="00BE52CE" w:rsidRPr="005B17D3" w:rsidRDefault="00BE52CE" w:rsidP="00EF3896">
      <w:pPr>
        <w:pStyle w:val="ProcedureTitle"/>
      </w:pPr>
      <w:r w:rsidRPr="005B17D3">
        <w:t xml:space="preserve">... </w:t>
      </w:r>
      <w:bookmarkStart w:id="1652" w:name="EnterBeneficiaryDOD"/>
      <w:r w:rsidR="00C661C4" w:rsidRPr="005B17D3">
        <w:t>e</w:t>
      </w:r>
      <w:r w:rsidRPr="005B17D3">
        <w:t>nter a Beneficiary's Date</w:t>
      </w:r>
      <w:r w:rsidRPr="005B17D3">
        <w:fldChar w:fldCharType="begin"/>
      </w:r>
      <w:r w:rsidRPr="005B17D3">
        <w:instrText xml:space="preserve"> XE "Date:of Death" </w:instrText>
      </w:r>
      <w:r w:rsidRPr="005B17D3">
        <w:fldChar w:fldCharType="end"/>
      </w:r>
      <w:r w:rsidRPr="005B17D3">
        <w:t xml:space="preserve"> of Death</w:t>
      </w:r>
      <w:bookmarkEnd w:id="1652"/>
      <w:r w:rsidRPr="005B17D3">
        <w:fldChar w:fldCharType="begin"/>
      </w:r>
      <w:r w:rsidRPr="005B17D3">
        <w:instrText xml:space="preserve"> XE "Death:Date of" </w:instrText>
      </w:r>
      <w:r w:rsidRPr="005B17D3">
        <w:fldChar w:fldCharType="end"/>
      </w:r>
      <w:r w:rsidRPr="005B17D3">
        <w:t>?</w:t>
      </w:r>
    </w:p>
    <w:p w14:paraId="3378CE94" w14:textId="77777777" w:rsidR="00BE52CE" w:rsidRPr="005B17D3" w:rsidRDefault="00BE52CE" w:rsidP="00EF3896">
      <w:pPr>
        <w:pStyle w:val="BodyText2"/>
      </w:pPr>
      <w:r w:rsidRPr="005B17D3">
        <w:fldChar w:fldCharType="begin"/>
      </w:r>
      <w:r w:rsidRPr="005B17D3">
        <w:instrText xml:space="preserve"> XE "How do I ...:enter a beneficiary's Date of Death?" </w:instrText>
      </w:r>
      <w:r w:rsidRPr="005B17D3">
        <w:fldChar w:fldCharType="end"/>
      </w:r>
      <w:r w:rsidRPr="005B17D3">
        <w:t>In this scenario we're going to enter a beneficiary's Date of Death.</w:t>
      </w:r>
    </w:p>
    <w:p w14:paraId="3C99C687" w14:textId="77777777" w:rsidR="00BE52CE" w:rsidRPr="005B17D3" w:rsidRDefault="00BE52CE" w:rsidP="00884662">
      <w:pPr>
        <w:pStyle w:val="NumberedList"/>
        <w:numPr>
          <w:ilvl w:val="0"/>
          <w:numId w:val="185"/>
        </w:numPr>
        <w:rPr>
          <w:szCs w:val="18"/>
        </w:rPr>
      </w:pPr>
      <w:r w:rsidRPr="005B17D3">
        <w:t>Log into the system by entering VA authentication credentials at the single sign-on portal</w:t>
      </w:r>
      <w:r w:rsidRPr="005B17D3" w:rsidDel="0096644C">
        <w:t xml:space="preserve"> </w:t>
      </w:r>
      <w:r w:rsidRPr="005B17D3">
        <w:t>and checking the Accept Agreement</w:t>
      </w:r>
      <w:r w:rsidRPr="005B17D3">
        <w:fldChar w:fldCharType="begin"/>
      </w:r>
      <w:r w:rsidRPr="005B17D3">
        <w:instrText xml:space="preserve"> XE "Accept:Agreement" </w:instrText>
      </w:r>
      <w:r w:rsidRPr="005B17D3">
        <w:fldChar w:fldCharType="end"/>
      </w:r>
      <w:r w:rsidRPr="005B17D3">
        <w:t xml:space="preserve"> checkbox on the ES entry page</w:t>
      </w:r>
      <w:r w:rsidRPr="005B17D3">
        <w:fldChar w:fldCharType="begin"/>
      </w:r>
      <w:r w:rsidRPr="005B17D3">
        <w:instrText xml:space="preserve"> XE "Agreement:checkbox" </w:instrText>
      </w:r>
      <w:r w:rsidRPr="005B17D3">
        <w:fldChar w:fldCharType="end"/>
      </w:r>
      <w:r w:rsidRPr="005B17D3">
        <w:t>.</w:t>
      </w:r>
    </w:p>
    <w:p w14:paraId="7261FCCF" w14:textId="77777777" w:rsidR="00BE52CE" w:rsidRPr="005B17D3" w:rsidRDefault="00BE52CE" w:rsidP="00EF3896">
      <w:pPr>
        <w:pStyle w:val="NumberedList"/>
        <w:rPr>
          <w:szCs w:val="18"/>
        </w:rPr>
      </w:pPr>
      <w:r w:rsidRPr="005B17D3">
        <w:t>From the Person Search</w:t>
      </w:r>
      <w:r w:rsidRPr="005B17D3">
        <w:fldChar w:fldCharType="begin"/>
      </w:r>
      <w:r w:rsidRPr="005B17D3">
        <w:instrText xml:space="preserve"> XE "Person Search" </w:instrText>
      </w:r>
      <w:r w:rsidRPr="005B17D3">
        <w:fldChar w:fldCharType="end"/>
      </w:r>
      <w:r w:rsidRPr="005B17D3">
        <w:fldChar w:fldCharType="begin"/>
      </w:r>
      <w:r w:rsidRPr="005B17D3">
        <w:instrText xml:space="preserve"> XE "Search:Person screen" </w:instrText>
      </w:r>
      <w:r w:rsidRPr="005B17D3">
        <w:fldChar w:fldCharType="end"/>
      </w:r>
      <w:r w:rsidRPr="005B17D3">
        <w:t xml:space="preserve"> screen, enter either an SSN</w:t>
      </w:r>
      <w:r w:rsidRPr="005B17D3">
        <w:fldChar w:fldCharType="begin"/>
      </w:r>
      <w:r w:rsidRPr="005B17D3">
        <w:instrText xml:space="preserve"> XE "SSN" </w:instrText>
      </w:r>
      <w:r w:rsidRPr="005B17D3">
        <w:fldChar w:fldCharType="end"/>
      </w:r>
      <w:r w:rsidRPr="005B17D3">
        <w:t>, or Full/short VPID</w:t>
      </w:r>
      <w:r w:rsidRPr="005B17D3">
        <w:fldChar w:fldCharType="begin"/>
      </w:r>
      <w:r w:rsidRPr="005B17D3">
        <w:instrText xml:space="preserve"> XE "VPID" </w:instrText>
      </w:r>
      <w:r w:rsidRPr="005B17D3">
        <w:fldChar w:fldCharType="end"/>
      </w:r>
      <w:r w:rsidRPr="005B17D3">
        <w:t xml:space="preserve"> only, and/or Last Name and First Name, and/or Claim</w:t>
      </w:r>
      <w:r w:rsidRPr="005B17D3">
        <w:fldChar w:fldCharType="begin"/>
      </w:r>
      <w:r w:rsidRPr="005B17D3">
        <w:instrText xml:space="preserve"> XE "Claim:Folder Number" </w:instrText>
      </w:r>
      <w:r w:rsidRPr="005B17D3">
        <w:fldChar w:fldCharType="end"/>
      </w:r>
      <w:r w:rsidRPr="005B17D3">
        <w:t xml:space="preserve"> Folder Number, and/or Military</w:t>
      </w:r>
      <w:r w:rsidRPr="005B17D3">
        <w:fldChar w:fldCharType="begin"/>
      </w:r>
      <w:r w:rsidRPr="005B17D3">
        <w:instrText xml:space="preserve"> XE "Military:Service Number" </w:instrText>
      </w:r>
      <w:r w:rsidRPr="005B17D3">
        <w:fldChar w:fldCharType="end"/>
      </w:r>
      <w:r w:rsidRPr="005B17D3">
        <w:t xml:space="preserve"> Service Number, and/or Last Na</w:t>
      </w:r>
      <w:r w:rsidRPr="005B17D3">
        <w:rPr>
          <w:i/>
        </w:rPr>
        <w:t>me</w:t>
      </w:r>
      <w:r w:rsidRPr="005B17D3">
        <w:t xml:space="preserve"> and </w:t>
      </w:r>
      <w:r w:rsidRPr="005B17D3">
        <w:rPr>
          <w:i/>
        </w:rPr>
        <w:t>DOB</w:t>
      </w:r>
      <w:r w:rsidRPr="005B17D3">
        <w:t xml:space="preserve">. When ready, click the </w:t>
      </w:r>
      <w:r w:rsidRPr="005B17D3">
        <w:rPr>
          <w:b/>
          <w:i/>
        </w:rPr>
        <w:t>Find</w:t>
      </w:r>
      <w:r w:rsidRPr="005B17D3">
        <w:t xml:space="preserve"> button to begin the search. If a match is made, the system displays the beneficiary </w:t>
      </w:r>
      <w:r w:rsidRPr="005B17D3">
        <w:rPr>
          <w:i/>
        </w:rPr>
        <w:t>Overview</w:t>
      </w:r>
      <w:r w:rsidRPr="005B17D3">
        <w:t xml:space="preserve"> screen. This screen gives the user an overview of the beneficiary's current information on file.</w:t>
      </w:r>
    </w:p>
    <w:p w14:paraId="342C9440" w14:textId="77777777" w:rsidR="00BE52CE" w:rsidRPr="005B17D3" w:rsidRDefault="00BE52CE" w:rsidP="00884662">
      <w:pPr>
        <w:pStyle w:val="Note"/>
        <w:numPr>
          <w:ilvl w:val="0"/>
          <w:numId w:val="55"/>
        </w:numPr>
        <w:shd w:val="clear" w:color="auto" w:fill="auto"/>
        <w:ind w:left="1080"/>
      </w:pPr>
      <w:r w:rsidRPr="005B17D3">
        <w:rPr>
          <w:b/>
        </w:rPr>
        <w:t>Note</w:t>
      </w:r>
      <w:r w:rsidRPr="005B17D3">
        <w:t xml:space="preserve">: The beneficiary’s </w:t>
      </w:r>
      <w:r w:rsidRPr="005B17D3">
        <w:rPr>
          <w:i/>
        </w:rPr>
        <w:t>Eligibility Status</w:t>
      </w:r>
      <w:r w:rsidRPr="005B17D3">
        <w:t xml:space="preserve"> is Verified. His </w:t>
      </w:r>
      <w:r w:rsidRPr="005B17D3">
        <w:rPr>
          <w:i/>
        </w:rPr>
        <w:t>Primary Eligibility Code</w:t>
      </w:r>
      <w:r w:rsidRPr="005B17D3">
        <w:t xml:space="preserve"> is NSC. Also note the beneficiary’s </w:t>
      </w:r>
      <w:r w:rsidRPr="005B17D3">
        <w:rPr>
          <w:i/>
        </w:rPr>
        <w:t>Enrollment</w:t>
      </w:r>
      <w:r w:rsidRPr="005B17D3">
        <w:rPr>
          <w:i/>
        </w:rPr>
        <w:fldChar w:fldCharType="begin"/>
      </w:r>
      <w:r w:rsidRPr="005B17D3">
        <w:rPr>
          <w:i/>
        </w:rPr>
        <w:instrText xml:space="preserve"> XE "Enrollment:Status" </w:instrText>
      </w:r>
      <w:r w:rsidRPr="005B17D3">
        <w:rPr>
          <w:i/>
        </w:rPr>
        <w:fldChar w:fldCharType="end"/>
      </w:r>
      <w:r w:rsidRPr="005B17D3">
        <w:rPr>
          <w:i/>
        </w:rPr>
        <w:t xml:space="preserve"> Status</w:t>
      </w:r>
      <w:r w:rsidRPr="005B17D3">
        <w:t xml:space="preserve"> is Pending. The </w:t>
      </w:r>
      <w:r w:rsidRPr="005B17D3">
        <w:rPr>
          <w:i/>
        </w:rPr>
        <w:t>Enrollment</w:t>
      </w:r>
      <w:r w:rsidRPr="005B17D3">
        <w:rPr>
          <w:i/>
        </w:rPr>
        <w:fldChar w:fldCharType="begin"/>
      </w:r>
      <w:r w:rsidRPr="005B17D3">
        <w:rPr>
          <w:i/>
        </w:rPr>
        <w:instrText xml:space="preserve"> XE "Enrollment:Status" </w:instrText>
      </w:r>
      <w:r w:rsidRPr="005B17D3">
        <w:rPr>
          <w:i/>
        </w:rPr>
        <w:fldChar w:fldCharType="end"/>
      </w:r>
      <w:r w:rsidRPr="005B17D3">
        <w:rPr>
          <w:i/>
        </w:rPr>
        <w:t xml:space="preserve"> Status</w:t>
      </w:r>
      <w:r w:rsidRPr="005B17D3">
        <w:t xml:space="preserve"> is Pending because the beneficiary does not have a current </w:t>
      </w:r>
      <w:r w:rsidRPr="005B17D3">
        <w:rPr>
          <w:b/>
          <w:i/>
        </w:rPr>
        <w:t>Financial</w:t>
      </w:r>
      <w:r w:rsidRPr="005B17D3">
        <w:rPr>
          <w:b/>
          <w:i/>
        </w:rPr>
        <w:fldChar w:fldCharType="begin"/>
      </w:r>
      <w:r w:rsidRPr="005B17D3">
        <w:rPr>
          <w:b/>
          <w:i/>
        </w:rPr>
        <w:instrText xml:space="preserve"> XE "Financial:Assessment" </w:instrText>
      </w:r>
      <w:r w:rsidRPr="005B17D3">
        <w:rPr>
          <w:b/>
          <w:i/>
        </w:rPr>
        <w:fldChar w:fldCharType="end"/>
      </w:r>
      <w:r w:rsidRPr="005B17D3">
        <w:rPr>
          <w:b/>
          <w:i/>
        </w:rPr>
        <w:t xml:space="preserve"> Assessment</w:t>
      </w:r>
      <w:r w:rsidRPr="005B17D3">
        <w:t xml:space="preserve"> on file.</w:t>
      </w:r>
    </w:p>
    <w:p w14:paraId="2D402940" w14:textId="77777777" w:rsidR="00BE52CE" w:rsidRPr="005B17D3" w:rsidRDefault="00BE52CE" w:rsidP="00EF3896">
      <w:pPr>
        <w:pStyle w:val="NumberedList"/>
      </w:pPr>
      <w:r w:rsidRPr="005B17D3">
        <w:t>From the Overview screen, click the Update Date of Death link to display the Personal screen under the Demographics</w:t>
      </w:r>
      <w:r w:rsidRPr="005B17D3">
        <w:fldChar w:fldCharType="begin"/>
      </w:r>
      <w:r w:rsidRPr="005B17D3">
        <w:instrText xml:space="preserve"> XE "Demographics:tab" </w:instrText>
      </w:r>
      <w:r w:rsidRPr="005B17D3">
        <w:fldChar w:fldCharType="end"/>
      </w:r>
      <w:r w:rsidRPr="005B17D3">
        <w:t xml:space="preserve"> tab. </w:t>
      </w:r>
    </w:p>
    <w:p w14:paraId="117B5977" w14:textId="77777777" w:rsidR="00BE52CE" w:rsidRPr="005B17D3" w:rsidRDefault="00BE52CE" w:rsidP="00EF3896">
      <w:pPr>
        <w:pStyle w:val="BodyTextBullet1Indented"/>
        <w:spacing w:before="120" w:after="120"/>
        <w:ind w:left="720"/>
      </w:pPr>
      <w:r w:rsidRPr="005B17D3">
        <w:t>On the Personal screen, enter a date in the Date</w:t>
      </w:r>
      <w:r w:rsidRPr="005B17D3">
        <w:fldChar w:fldCharType="begin"/>
      </w:r>
      <w:r w:rsidRPr="005B17D3">
        <w:instrText xml:space="preserve"> XE "Date:of Death" </w:instrText>
      </w:r>
      <w:r w:rsidRPr="005B17D3">
        <w:fldChar w:fldCharType="end"/>
      </w:r>
      <w:r w:rsidRPr="005B17D3">
        <w:t xml:space="preserve"> of Death</w:t>
      </w:r>
      <w:r w:rsidRPr="005B17D3">
        <w:fldChar w:fldCharType="begin"/>
      </w:r>
      <w:r w:rsidRPr="005B17D3">
        <w:instrText xml:space="preserve"> XE "Death:Date of" </w:instrText>
      </w:r>
      <w:r w:rsidRPr="005B17D3">
        <w:fldChar w:fldCharType="end"/>
      </w:r>
      <w:r w:rsidRPr="005B17D3">
        <w:t xml:space="preserve"> field. If a </w:t>
      </w:r>
      <w:r w:rsidRPr="005B17D3">
        <w:rPr>
          <w:b/>
          <w:i/>
        </w:rPr>
        <w:t>Date of</w:t>
      </w:r>
      <w:r w:rsidRPr="005B17D3">
        <w:rPr>
          <w:b/>
          <w:i/>
        </w:rPr>
        <w:fldChar w:fldCharType="begin"/>
      </w:r>
      <w:r w:rsidRPr="005B17D3">
        <w:rPr>
          <w:b/>
          <w:i/>
        </w:rPr>
        <w:instrText xml:space="preserve"> XE "Death:Date of" </w:instrText>
      </w:r>
      <w:r w:rsidRPr="005B17D3">
        <w:rPr>
          <w:b/>
          <w:i/>
        </w:rPr>
        <w:fldChar w:fldCharType="end"/>
      </w:r>
      <w:r w:rsidRPr="005B17D3">
        <w:rPr>
          <w:b/>
          <w:i/>
        </w:rPr>
        <w:t xml:space="preserve"> Death</w:t>
      </w:r>
      <w:r w:rsidRPr="005B17D3">
        <w:t xml:space="preserve"> is entered, the user must click the OK or Close button after the </w:t>
      </w:r>
      <w:r w:rsidRPr="005B17D3">
        <w:rPr>
          <w:i/>
        </w:rPr>
        <w:t>Death Notification Source</w:t>
      </w:r>
      <w:r w:rsidRPr="005B17D3">
        <w:t xml:space="preserve"> popup appears: </w:t>
      </w:r>
    </w:p>
    <w:p w14:paraId="4423DC35" w14:textId="77777777" w:rsidR="00BE52CE" w:rsidRPr="005B17D3" w:rsidRDefault="00BE52CE" w:rsidP="00EF3896">
      <w:pPr>
        <w:pStyle w:val="ListBull2"/>
      </w:pPr>
      <w:r w:rsidRPr="005B17D3">
        <w:t xml:space="preserve">SPOUSE/NOK/OTHER PERSON will be the only value in the </w:t>
      </w:r>
      <w:r w:rsidRPr="005B17D3">
        <w:rPr>
          <w:i/>
        </w:rPr>
        <w:t xml:space="preserve">Death Notification Source </w:t>
      </w:r>
      <w:r w:rsidRPr="005B17D3">
        <w:t xml:space="preserve">field. (For the date of death to be promoted to the Primary View in MVI, the </w:t>
      </w:r>
      <w:r w:rsidRPr="005B17D3">
        <w:rPr>
          <w:i/>
        </w:rPr>
        <w:t>Death Notification Source</w:t>
      </w:r>
      <w:r w:rsidRPr="005B17D3">
        <w:t xml:space="preserve"> must be SPOUSE/NOK/OTHER PERSON.)</w:t>
      </w:r>
    </w:p>
    <w:p w14:paraId="2EC3BD03" w14:textId="77777777" w:rsidR="00BE52CE" w:rsidRPr="005B17D3" w:rsidRDefault="00BE52CE" w:rsidP="00EF3896">
      <w:pPr>
        <w:pStyle w:val="ListBull2"/>
      </w:pPr>
      <w:r w:rsidRPr="005B17D3">
        <w:t xml:space="preserve">After a </w:t>
      </w:r>
      <w:r w:rsidRPr="005B17D3">
        <w:rPr>
          <w:i/>
        </w:rPr>
        <w:t>Date of Death</w:t>
      </w:r>
      <w:r w:rsidRPr="005B17D3">
        <w:t xml:space="preserve"> is entered, a popup with this message will appear. It will contain this message: "Death Notification Source will be set to SPOUSE/NOK/OTHER PERSON."</w:t>
      </w:r>
    </w:p>
    <w:p w14:paraId="2636FB2D" w14:textId="77777777" w:rsidR="00BE52CE" w:rsidRPr="005B17D3" w:rsidRDefault="00BE52CE" w:rsidP="00474E83">
      <w:pPr>
        <w:pStyle w:val="NoteLightbulb"/>
      </w:pPr>
      <w:r w:rsidRPr="005B17D3">
        <w:rPr>
          <w:b/>
        </w:rPr>
        <w:t>Note</w:t>
      </w:r>
      <w:r w:rsidRPr="005B17D3">
        <w:t xml:space="preserve">: Notice that the </w:t>
      </w:r>
      <w:r w:rsidRPr="005B17D3">
        <w:rPr>
          <w:i/>
        </w:rPr>
        <w:t>Death</w:t>
      </w:r>
      <w:r w:rsidRPr="005B17D3">
        <w:rPr>
          <w:i/>
        </w:rPr>
        <w:fldChar w:fldCharType="begin"/>
      </w:r>
      <w:r w:rsidRPr="005B17D3">
        <w:instrText xml:space="preserve"> XE "Death:Notification Source" </w:instrText>
      </w:r>
      <w:r w:rsidRPr="005B17D3">
        <w:rPr>
          <w:i/>
        </w:rPr>
        <w:fldChar w:fldCharType="end"/>
      </w:r>
      <w:r w:rsidRPr="005B17D3">
        <w:rPr>
          <w:i/>
        </w:rPr>
        <w:t xml:space="preserve"> Notification Source</w:t>
      </w:r>
      <w:r w:rsidRPr="005B17D3">
        <w:t xml:space="preserve"> (required if </w:t>
      </w:r>
      <w:r w:rsidRPr="005B17D3">
        <w:rPr>
          <w:b/>
          <w:i/>
        </w:rPr>
        <w:t>Date of Death</w:t>
      </w:r>
      <w:r w:rsidRPr="005B17D3">
        <w:t xml:space="preserve"> field populated) and </w:t>
      </w:r>
      <w:r w:rsidRPr="005B17D3">
        <w:rPr>
          <w:b/>
          <w:i/>
        </w:rPr>
        <w:t>Death Notification Site</w:t>
      </w:r>
      <w:r w:rsidRPr="005B17D3">
        <w:t xml:space="preserve"> fields appeared because a </w:t>
      </w:r>
      <w:r w:rsidRPr="005B17D3">
        <w:rPr>
          <w:b/>
          <w:i/>
        </w:rPr>
        <w:t>Date of Death</w:t>
      </w:r>
      <w:r w:rsidRPr="005B17D3">
        <w:fldChar w:fldCharType="begin"/>
      </w:r>
      <w:r w:rsidRPr="005B17D3">
        <w:instrText xml:space="preserve"> XE "Death:Date of" </w:instrText>
      </w:r>
      <w:r w:rsidRPr="005B17D3">
        <w:fldChar w:fldCharType="end"/>
      </w:r>
      <w:r w:rsidRPr="005B17D3">
        <w:t xml:space="preserve"> was entered.</w:t>
      </w:r>
    </w:p>
    <w:p w14:paraId="264EB415" w14:textId="77777777" w:rsidR="00BE52CE" w:rsidRPr="005B17D3" w:rsidRDefault="00BE52CE" w:rsidP="00EF3896">
      <w:pPr>
        <w:pStyle w:val="NumberedList"/>
      </w:pPr>
      <w:r w:rsidRPr="005B17D3">
        <w:t xml:space="preserve">Click OK and the </w:t>
      </w:r>
      <w:r w:rsidRPr="005B17D3">
        <w:rPr>
          <w:i/>
        </w:rPr>
        <w:t>Death Notification Source</w:t>
      </w:r>
      <w:r w:rsidRPr="005B17D3">
        <w:t xml:space="preserve"> field will be populated with the SPOUSE/NOK/OTHER PERSON value. Alternatively, click Update to save the </w:t>
      </w:r>
      <w:r w:rsidRPr="005B17D3">
        <w:rPr>
          <w:i/>
        </w:rPr>
        <w:t>Date of Death</w:t>
      </w:r>
      <w:r w:rsidRPr="005B17D3">
        <w:t xml:space="preserve"> information in the database. If the user does not click the OK button, the </w:t>
      </w:r>
      <w:r w:rsidRPr="005B17D3">
        <w:rPr>
          <w:i/>
        </w:rPr>
        <w:t>Death Notification Source</w:t>
      </w:r>
      <w:r w:rsidRPr="005B17D3">
        <w:t xml:space="preserve"> field will remain null. If the user clicks the Cancel button without clicking the OK button, the </w:t>
      </w:r>
      <w:r w:rsidRPr="005B17D3">
        <w:rPr>
          <w:i/>
        </w:rPr>
        <w:t xml:space="preserve">Date of Death </w:t>
      </w:r>
      <w:r w:rsidRPr="005B17D3">
        <w:t>fields will revert to the previous values.</w:t>
      </w:r>
    </w:p>
    <w:p w14:paraId="345F4F17" w14:textId="77777777" w:rsidR="00BE52CE" w:rsidRPr="005B17D3" w:rsidRDefault="00BE52CE" w:rsidP="00EF3896">
      <w:pPr>
        <w:pStyle w:val="NumberedList"/>
      </w:pPr>
      <w:r w:rsidRPr="005B17D3">
        <w:t xml:space="preserve">Choose a </w:t>
      </w:r>
      <w:r w:rsidRPr="005B17D3">
        <w:rPr>
          <w:i/>
        </w:rPr>
        <w:t>Death</w:t>
      </w:r>
      <w:r w:rsidRPr="005B17D3">
        <w:rPr>
          <w:i/>
        </w:rPr>
        <w:fldChar w:fldCharType="begin"/>
      </w:r>
      <w:r w:rsidRPr="005B17D3">
        <w:instrText xml:space="preserve"> XE "</w:instrText>
      </w:r>
      <w:r w:rsidRPr="005B17D3">
        <w:rPr>
          <w:rFonts w:cs="Arial"/>
        </w:rPr>
        <w:instrText>Death:</w:instrText>
      </w:r>
      <w:r w:rsidRPr="005B17D3">
        <w:instrText xml:space="preserve">Notification Site" </w:instrText>
      </w:r>
      <w:r w:rsidRPr="005B17D3">
        <w:rPr>
          <w:i/>
        </w:rPr>
        <w:fldChar w:fldCharType="end"/>
      </w:r>
      <w:r w:rsidRPr="005B17D3">
        <w:rPr>
          <w:i/>
        </w:rPr>
        <w:t xml:space="preserve"> Notification Site</w:t>
      </w:r>
      <w:r w:rsidRPr="005B17D3">
        <w:t xml:space="preserve"> (not required) from the dropdown if appropriate.</w:t>
      </w:r>
    </w:p>
    <w:p w14:paraId="4769E771" w14:textId="77777777" w:rsidR="00BE52CE" w:rsidRPr="005B17D3" w:rsidRDefault="00BE52CE" w:rsidP="00EF3896">
      <w:pPr>
        <w:pStyle w:val="NumberedList"/>
      </w:pPr>
      <w:r w:rsidRPr="005B17D3">
        <w:t>To commit</w:t>
      </w:r>
      <w:r w:rsidRPr="005B17D3">
        <w:fldChar w:fldCharType="begin"/>
      </w:r>
      <w:r w:rsidRPr="005B17D3">
        <w:instrText xml:space="preserve"> XE "</w:instrText>
      </w:r>
      <w:r w:rsidRPr="005B17D3">
        <w:rPr>
          <w:b/>
        </w:rPr>
        <w:instrText>Commit:</w:instrText>
      </w:r>
      <w:r w:rsidRPr="005B17D3">
        <w:instrText xml:space="preserve">changes" </w:instrText>
      </w:r>
      <w:r w:rsidRPr="005B17D3">
        <w:fldChar w:fldCharType="end"/>
      </w:r>
      <w:r w:rsidRPr="005B17D3">
        <w:t xml:space="preserve"> the changes, click the </w:t>
      </w:r>
      <w:r w:rsidRPr="005B17D3">
        <w:rPr>
          <w:b/>
          <w:i/>
        </w:rPr>
        <w:t>Update</w:t>
      </w:r>
      <w:r w:rsidRPr="005B17D3">
        <w:t xml:space="preserve"> button.</w:t>
      </w:r>
    </w:p>
    <w:p w14:paraId="44E0BBD5" w14:textId="610EE5BA" w:rsidR="00BE52CE" w:rsidRPr="005B17D3" w:rsidRDefault="00BE52CE" w:rsidP="00474E83">
      <w:pPr>
        <w:pStyle w:val="NoteLightbulb"/>
      </w:pPr>
      <w:r w:rsidRPr="005B17D3">
        <w:rPr>
          <w:b/>
        </w:rPr>
        <w:t>Note</w:t>
      </w:r>
      <w:r w:rsidRPr="005B17D3">
        <w:t>: The Overview screen under the Demographics</w:t>
      </w:r>
      <w:r w:rsidRPr="005B17D3">
        <w:fldChar w:fldCharType="begin"/>
      </w:r>
      <w:r w:rsidRPr="005B17D3">
        <w:instrText xml:space="preserve"> XE "Demographics:tab" </w:instrText>
      </w:r>
      <w:r w:rsidRPr="005B17D3">
        <w:fldChar w:fldCharType="end"/>
      </w:r>
      <w:r w:rsidRPr="005B17D3">
        <w:t xml:space="preserve"> tab will display</w:t>
      </w:r>
      <w:r w:rsidR="002F0970" w:rsidRPr="005B17D3">
        <w:t>,</w:t>
      </w:r>
      <w:r w:rsidRPr="005B17D3">
        <w:t xml:space="preserve"> and you should see a message indicating the person was updated successfully. You will note that the Date</w:t>
      </w:r>
      <w:r w:rsidRPr="005B17D3">
        <w:fldChar w:fldCharType="begin"/>
      </w:r>
      <w:r w:rsidRPr="005B17D3">
        <w:instrText xml:space="preserve"> XE "Date:of Death Status" </w:instrText>
      </w:r>
      <w:r w:rsidRPr="005B17D3">
        <w:fldChar w:fldCharType="end"/>
      </w:r>
      <w:r w:rsidRPr="005B17D3">
        <w:t xml:space="preserve"> of Death</w:t>
      </w:r>
      <w:r w:rsidRPr="005B17D3">
        <w:fldChar w:fldCharType="begin"/>
      </w:r>
      <w:r w:rsidRPr="005B17D3">
        <w:instrText xml:space="preserve"> XE "Death:Status" </w:instrText>
      </w:r>
      <w:r w:rsidRPr="005B17D3">
        <w:fldChar w:fldCharType="end"/>
      </w:r>
      <w:r w:rsidRPr="005B17D3">
        <w:t xml:space="preserve"> Status under Update Personal indicates Deceased.</w:t>
      </w:r>
    </w:p>
    <w:p w14:paraId="138FF008" w14:textId="77777777" w:rsidR="007615E0" w:rsidRPr="005B17D3" w:rsidRDefault="007615E0" w:rsidP="007615E0">
      <w:pPr>
        <w:pStyle w:val="NoteLightbulb"/>
        <w:numPr>
          <w:ilvl w:val="0"/>
          <w:numId w:val="0"/>
        </w:numPr>
        <w:ind w:left="360"/>
      </w:pPr>
    </w:p>
    <w:p w14:paraId="7C92B5CA" w14:textId="7DC3027D" w:rsidR="00BE52CE" w:rsidRPr="005B17D3" w:rsidRDefault="00BE52CE" w:rsidP="00EF3896">
      <w:pPr>
        <w:pStyle w:val="ProcedureTitle"/>
      </w:pPr>
      <w:r w:rsidRPr="005B17D3">
        <w:t xml:space="preserve">... </w:t>
      </w:r>
      <w:r w:rsidR="007615E0" w:rsidRPr="005B17D3">
        <w:t>r</w:t>
      </w:r>
      <w:r w:rsidRPr="005B17D3">
        <w:t>emove a Beneficiary's Date of Death</w:t>
      </w:r>
      <w:r w:rsidRPr="005B17D3">
        <w:fldChar w:fldCharType="begin"/>
      </w:r>
      <w:r w:rsidRPr="005B17D3">
        <w:instrText xml:space="preserve"> XE "Death:Date of:Removal" </w:instrText>
      </w:r>
      <w:r w:rsidRPr="005B17D3">
        <w:fldChar w:fldCharType="end"/>
      </w:r>
      <w:r w:rsidRPr="005B17D3">
        <w:t>?</w:t>
      </w:r>
    </w:p>
    <w:p w14:paraId="2354F74D" w14:textId="77777777" w:rsidR="00BE52CE" w:rsidRPr="005B17D3" w:rsidRDefault="00BE52CE" w:rsidP="00EF3896">
      <w:pPr>
        <w:pStyle w:val="BodyText2"/>
      </w:pPr>
      <w:r w:rsidRPr="005B17D3">
        <w:fldChar w:fldCharType="begin"/>
      </w:r>
      <w:r w:rsidRPr="005B17D3">
        <w:instrText xml:space="preserve"> XE "How do I ...:remove a beneficiary's Date of Death?" </w:instrText>
      </w:r>
      <w:r w:rsidRPr="005B17D3">
        <w:fldChar w:fldCharType="end"/>
      </w:r>
      <w:r w:rsidRPr="005B17D3">
        <w:t>In this scenario we're going to remove a beneficiary's Date</w:t>
      </w:r>
      <w:r w:rsidRPr="005B17D3">
        <w:fldChar w:fldCharType="begin"/>
      </w:r>
      <w:r w:rsidRPr="005B17D3">
        <w:instrText xml:space="preserve"> XE "Date:of Death" </w:instrText>
      </w:r>
      <w:r w:rsidRPr="005B17D3">
        <w:fldChar w:fldCharType="end"/>
      </w:r>
      <w:r w:rsidRPr="005B17D3">
        <w:t xml:space="preserve"> of Death</w:t>
      </w:r>
      <w:r w:rsidRPr="005B17D3">
        <w:fldChar w:fldCharType="begin"/>
      </w:r>
      <w:r w:rsidRPr="005B17D3">
        <w:instrText xml:space="preserve"> XE "</w:instrText>
      </w:r>
      <w:r w:rsidRPr="005B17D3">
        <w:rPr>
          <w:rFonts w:cs="Arial"/>
        </w:rPr>
        <w:instrText>Death:</w:instrText>
      </w:r>
      <w:r w:rsidRPr="005B17D3">
        <w:instrText xml:space="preserve">Date of" </w:instrText>
      </w:r>
      <w:r w:rsidRPr="005B17D3">
        <w:fldChar w:fldCharType="end"/>
      </w:r>
      <w:r w:rsidRPr="005B17D3">
        <w:t>.</w:t>
      </w:r>
    </w:p>
    <w:p w14:paraId="0DA014A0" w14:textId="77777777" w:rsidR="00BE52CE" w:rsidRPr="005B17D3" w:rsidRDefault="00BE52CE" w:rsidP="00884662">
      <w:pPr>
        <w:pStyle w:val="NumberedList"/>
        <w:numPr>
          <w:ilvl w:val="0"/>
          <w:numId w:val="184"/>
        </w:numPr>
      </w:pPr>
      <w:r w:rsidRPr="005B17D3">
        <w:t>Log into the system by entering VA authentication credentials at the single sign-on portal</w:t>
      </w:r>
      <w:r w:rsidRPr="005B17D3" w:rsidDel="0096644C">
        <w:t xml:space="preserve"> </w:t>
      </w:r>
      <w:r w:rsidRPr="005B17D3">
        <w:t>and checking the Accept Agreement</w:t>
      </w:r>
      <w:r w:rsidRPr="005B17D3">
        <w:fldChar w:fldCharType="begin"/>
      </w:r>
      <w:r w:rsidRPr="005B17D3">
        <w:instrText xml:space="preserve"> XE "Accept:Agreement" </w:instrText>
      </w:r>
      <w:r w:rsidRPr="005B17D3">
        <w:fldChar w:fldCharType="end"/>
      </w:r>
      <w:r w:rsidRPr="005B17D3">
        <w:t xml:space="preserve"> checkbox on the ES entry page</w:t>
      </w:r>
      <w:r w:rsidRPr="005B17D3">
        <w:fldChar w:fldCharType="begin"/>
      </w:r>
      <w:r w:rsidRPr="005B17D3">
        <w:instrText xml:space="preserve"> XE "Agreement:checkbox" </w:instrText>
      </w:r>
      <w:r w:rsidRPr="005B17D3">
        <w:fldChar w:fldCharType="end"/>
      </w:r>
      <w:r w:rsidRPr="005B17D3">
        <w:t>.</w:t>
      </w:r>
    </w:p>
    <w:p w14:paraId="5143F4D2" w14:textId="77777777" w:rsidR="00BE52CE" w:rsidRPr="005B17D3" w:rsidRDefault="00BE52CE" w:rsidP="00EF3896">
      <w:pPr>
        <w:pStyle w:val="NumberedList"/>
      </w:pPr>
      <w:r w:rsidRPr="005B17D3">
        <w:t>From the Person Search</w:t>
      </w:r>
      <w:r w:rsidRPr="005B17D3">
        <w:fldChar w:fldCharType="begin"/>
      </w:r>
      <w:r w:rsidRPr="005B17D3">
        <w:instrText xml:space="preserve"> XE "Person Search" </w:instrText>
      </w:r>
      <w:r w:rsidRPr="005B17D3">
        <w:fldChar w:fldCharType="end"/>
      </w:r>
      <w:r w:rsidRPr="005B17D3">
        <w:fldChar w:fldCharType="begin"/>
      </w:r>
      <w:r w:rsidRPr="005B17D3">
        <w:instrText xml:space="preserve"> XE "Search:Person screen" </w:instrText>
      </w:r>
      <w:r w:rsidRPr="005B17D3">
        <w:fldChar w:fldCharType="end"/>
      </w:r>
      <w:r w:rsidRPr="005B17D3">
        <w:t xml:space="preserve"> screen, enter either an SSN</w:t>
      </w:r>
      <w:r w:rsidRPr="005B17D3">
        <w:fldChar w:fldCharType="begin"/>
      </w:r>
      <w:r w:rsidRPr="005B17D3">
        <w:instrText xml:space="preserve"> XE "SSN" </w:instrText>
      </w:r>
      <w:r w:rsidRPr="005B17D3">
        <w:fldChar w:fldCharType="end"/>
      </w:r>
      <w:r w:rsidRPr="005B17D3">
        <w:t>, or Full/short VPID</w:t>
      </w:r>
      <w:r w:rsidRPr="005B17D3">
        <w:fldChar w:fldCharType="begin"/>
      </w:r>
      <w:r w:rsidRPr="005B17D3">
        <w:instrText xml:space="preserve"> XE "VPID" </w:instrText>
      </w:r>
      <w:r w:rsidRPr="005B17D3">
        <w:fldChar w:fldCharType="end"/>
      </w:r>
      <w:r w:rsidRPr="005B17D3">
        <w:t xml:space="preserve"> only, and/or Last Name and First Name, and/or Claim</w:t>
      </w:r>
      <w:r w:rsidRPr="005B17D3">
        <w:fldChar w:fldCharType="begin"/>
      </w:r>
      <w:r w:rsidRPr="005B17D3">
        <w:instrText xml:space="preserve"> XE "Claim:Folder Number" </w:instrText>
      </w:r>
      <w:r w:rsidRPr="005B17D3">
        <w:fldChar w:fldCharType="end"/>
      </w:r>
      <w:r w:rsidRPr="005B17D3">
        <w:t xml:space="preserve"> Folder Number, and/or Military</w:t>
      </w:r>
      <w:r w:rsidRPr="005B17D3">
        <w:fldChar w:fldCharType="begin"/>
      </w:r>
      <w:r w:rsidRPr="005B17D3">
        <w:instrText xml:space="preserve"> XE "Military:Service Number" </w:instrText>
      </w:r>
      <w:r w:rsidRPr="005B17D3">
        <w:fldChar w:fldCharType="end"/>
      </w:r>
      <w:r w:rsidRPr="005B17D3">
        <w:t xml:space="preserve"> Service Number, and/or Last Name and </w:t>
      </w:r>
      <w:r w:rsidRPr="005B17D3">
        <w:rPr>
          <w:i/>
          <w:iCs/>
        </w:rPr>
        <w:t>DOB</w:t>
      </w:r>
      <w:r w:rsidRPr="005B17D3">
        <w:t xml:space="preserve">. When ready, click the </w:t>
      </w:r>
      <w:r w:rsidRPr="005B17D3">
        <w:rPr>
          <w:b/>
          <w:i/>
          <w:iCs/>
        </w:rPr>
        <w:t>Find</w:t>
      </w:r>
      <w:r w:rsidRPr="005B17D3">
        <w:t xml:space="preserve"> button to begin the search. If a match is made, the system displays the beneficiary </w:t>
      </w:r>
      <w:r w:rsidRPr="005B17D3">
        <w:rPr>
          <w:i/>
        </w:rPr>
        <w:t>Overview</w:t>
      </w:r>
      <w:r w:rsidRPr="005B17D3">
        <w:t xml:space="preserve"> screen. This screen gives the user an overview of the beneficiary's current information on file.</w:t>
      </w:r>
    </w:p>
    <w:p w14:paraId="37140D0F" w14:textId="77777777" w:rsidR="00BE52CE" w:rsidRPr="005B17D3" w:rsidRDefault="00BE52CE" w:rsidP="00884662">
      <w:pPr>
        <w:pStyle w:val="Note"/>
        <w:numPr>
          <w:ilvl w:val="0"/>
          <w:numId w:val="55"/>
        </w:numPr>
        <w:shd w:val="clear" w:color="auto" w:fill="auto"/>
        <w:ind w:left="1080"/>
      </w:pPr>
      <w:r w:rsidRPr="005B17D3">
        <w:rPr>
          <w:b/>
        </w:rPr>
        <w:t>Note</w:t>
      </w:r>
      <w:r w:rsidRPr="005B17D3">
        <w:t xml:space="preserve">: The beneficiary’s </w:t>
      </w:r>
      <w:r w:rsidRPr="005B17D3">
        <w:rPr>
          <w:i/>
        </w:rPr>
        <w:t>Eligibility</w:t>
      </w:r>
      <w:r w:rsidRPr="005B17D3">
        <w:rPr>
          <w:i/>
        </w:rPr>
        <w:fldChar w:fldCharType="begin"/>
      </w:r>
      <w:r w:rsidRPr="005B17D3">
        <w:instrText xml:space="preserve"> XE "</w:instrText>
      </w:r>
      <w:r w:rsidRPr="005B17D3">
        <w:rPr>
          <w:bCs/>
        </w:rPr>
        <w:instrText>Eligibility:</w:instrText>
      </w:r>
      <w:r w:rsidRPr="005B17D3">
        <w:instrText xml:space="preserve">Status" </w:instrText>
      </w:r>
      <w:r w:rsidRPr="005B17D3">
        <w:rPr>
          <w:i/>
        </w:rPr>
        <w:fldChar w:fldCharType="end"/>
      </w:r>
      <w:r w:rsidRPr="005B17D3">
        <w:rPr>
          <w:i/>
        </w:rPr>
        <w:t xml:space="preserve"> Status</w:t>
      </w:r>
      <w:r w:rsidRPr="005B17D3">
        <w:t xml:space="preserve"> is </w:t>
      </w:r>
      <w:r w:rsidRPr="005B17D3">
        <w:rPr>
          <w:b/>
        </w:rPr>
        <w:t>Verified</w:t>
      </w:r>
      <w:r w:rsidRPr="005B17D3">
        <w:t xml:space="preserve">. His </w:t>
      </w:r>
      <w:r w:rsidRPr="005B17D3">
        <w:rPr>
          <w:i/>
        </w:rPr>
        <w:t>Primary Eligibility Code</w:t>
      </w:r>
      <w:r w:rsidRPr="005B17D3">
        <w:t xml:space="preserve"> is </w:t>
      </w:r>
      <w:r w:rsidRPr="005B17D3">
        <w:rPr>
          <w:b/>
        </w:rPr>
        <w:t>NSC</w:t>
      </w:r>
      <w:r w:rsidRPr="005B17D3">
        <w:t>. Also note the beneficiary’s Enrollment</w:t>
      </w:r>
      <w:r w:rsidRPr="005B17D3">
        <w:fldChar w:fldCharType="begin"/>
      </w:r>
      <w:r w:rsidRPr="005B17D3">
        <w:instrText xml:space="preserve"> XE "Enrollment:Status" </w:instrText>
      </w:r>
      <w:r w:rsidRPr="005B17D3">
        <w:fldChar w:fldCharType="end"/>
      </w:r>
      <w:r w:rsidRPr="005B17D3">
        <w:t xml:space="preserve"> Status is </w:t>
      </w:r>
      <w:r w:rsidRPr="005B17D3">
        <w:rPr>
          <w:b/>
        </w:rPr>
        <w:t>DECEASED (GROUP</w:t>
      </w:r>
      <w:r w:rsidRPr="005B17D3">
        <w:rPr>
          <w:b/>
        </w:rPr>
        <w:fldChar w:fldCharType="begin"/>
      </w:r>
      <w:r w:rsidRPr="005B17D3">
        <w:rPr>
          <w:b/>
        </w:rPr>
        <w:instrText xml:space="preserve"> XE "Group:Enrollment Status" </w:instrText>
      </w:r>
      <w:r w:rsidRPr="005B17D3">
        <w:rPr>
          <w:b/>
        </w:rPr>
        <w:fldChar w:fldCharType="end"/>
      </w:r>
      <w:r w:rsidRPr="005B17D3">
        <w:rPr>
          <w:b/>
        </w:rPr>
        <w:t xml:space="preserve"> 6)</w:t>
      </w:r>
      <w:r w:rsidRPr="005B17D3">
        <w:t>. Notice the DOD in the yellow status bar.</w:t>
      </w:r>
    </w:p>
    <w:p w14:paraId="1745BA17" w14:textId="77777777" w:rsidR="00BE52CE" w:rsidRPr="005B17D3" w:rsidRDefault="00BE52CE" w:rsidP="00EF3896">
      <w:pPr>
        <w:pStyle w:val="NumberedList"/>
      </w:pPr>
      <w:r w:rsidRPr="005B17D3">
        <w:t xml:space="preserve">From the </w:t>
      </w:r>
      <w:r w:rsidRPr="005B17D3">
        <w:rPr>
          <w:i/>
        </w:rPr>
        <w:t>Overview</w:t>
      </w:r>
      <w:r w:rsidRPr="005B17D3">
        <w:t xml:space="preserve"> screen, begin by clicking </w:t>
      </w:r>
      <w:r w:rsidRPr="005B17D3">
        <w:rPr>
          <w:szCs w:val="20"/>
        </w:rPr>
        <w:t xml:space="preserve">the </w:t>
      </w:r>
      <w:r w:rsidRPr="005B17D3">
        <w:t>Update Date of Death</w:t>
      </w:r>
      <w:r w:rsidRPr="005B17D3">
        <w:rPr>
          <w:szCs w:val="20"/>
        </w:rPr>
        <w:t xml:space="preserve"> link to </w:t>
      </w:r>
      <w:r w:rsidRPr="005B17D3">
        <w:t xml:space="preserve">display the </w:t>
      </w:r>
      <w:r w:rsidRPr="005B17D3">
        <w:rPr>
          <w:i/>
        </w:rPr>
        <w:t>Personal</w:t>
      </w:r>
      <w:r w:rsidRPr="005B17D3">
        <w:t xml:space="preserve"> screen under </w:t>
      </w:r>
      <w:r w:rsidRPr="005B17D3">
        <w:rPr>
          <w:b/>
        </w:rPr>
        <w:t>Demographics</w:t>
      </w:r>
      <w:r w:rsidRPr="005B17D3">
        <w:rPr>
          <w:b/>
        </w:rPr>
        <w:fldChar w:fldCharType="begin"/>
      </w:r>
      <w:r w:rsidRPr="005B17D3">
        <w:instrText xml:space="preserve"> XE "Demographics:Personal screen" </w:instrText>
      </w:r>
      <w:r w:rsidRPr="005B17D3">
        <w:rPr>
          <w:b/>
        </w:rPr>
        <w:fldChar w:fldCharType="end"/>
      </w:r>
      <w:r w:rsidRPr="005B17D3">
        <w:t>.</w:t>
      </w:r>
    </w:p>
    <w:p w14:paraId="6900BC53" w14:textId="77777777" w:rsidR="00BE52CE" w:rsidRPr="005B17D3" w:rsidRDefault="00BE52CE" w:rsidP="00EF3896">
      <w:pPr>
        <w:pStyle w:val="NumberedList"/>
      </w:pPr>
      <w:r w:rsidRPr="005B17D3">
        <w:t xml:space="preserve">Scroll down to the </w:t>
      </w:r>
      <w:r w:rsidRPr="005B17D3">
        <w:rPr>
          <w:b/>
          <w:i/>
        </w:rPr>
        <w:t>Date of Death</w:t>
      </w:r>
      <w:r w:rsidRPr="005B17D3">
        <w:t xml:space="preserve"> field and delete the date.</w:t>
      </w:r>
    </w:p>
    <w:p w14:paraId="5C45B04A" w14:textId="77777777" w:rsidR="00BE52CE" w:rsidRPr="005B17D3" w:rsidRDefault="00BE52CE" w:rsidP="00EF3896">
      <w:pPr>
        <w:pStyle w:val="ListNumber"/>
        <w:numPr>
          <w:ilvl w:val="0"/>
          <w:numId w:val="0"/>
        </w:numPr>
      </w:pPr>
    </w:p>
    <w:p w14:paraId="7888F58C" w14:textId="77777777" w:rsidR="00BE52CE" w:rsidRPr="005B17D3" w:rsidRDefault="00BE52CE" w:rsidP="00884662">
      <w:pPr>
        <w:pStyle w:val="Note"/>
        <w:numPr>
          <w:ilvl w:val="0"/>
          <w:numId w:val="55"/>
        </w:numPr>
        <w:shd w:val="clear" w:color="auto" w:fill="auto"/>
        <w:ind w:left="1080"/>
      </w:pPr>
      <w:r w:rsidRPr="005B17D3">
        <w:rPr>
          <w:b/>
        </w:rPr>
        <w:t>Note</w:t>
      </w:r>
      <w:r w:rsidRPr="005B17D3">
        <w:t xml:space="preserve">: Notice that when the </w:t>
      </w:r>
      <w:r w:rsidRPr="005B17D3">
        <w:rPr>
          <w:i/>
        </w:rPr>
        <w:t>Date</w:t>
      </w:r>
      <w:r w:rsidRPr="005B17D3">
        <w:rPr>
          <w:i/>
        </w:rPr>
        <w:fldChar w:fldCharType="begin"/>
      </w:r>
      <w:r w:rsidRPr="005B17D3">
        <w:instrText xml:space="preserve"> XE "Date:of Death" </w:instrText>
      </w:r>
      <w:r w:rsidRPr="005B17D3">
        <w:rPr>
          <w:i/>
        </w:rPr>
        <w:fldChar w:fldCharType="end"/>
      </w:r>
      <w:r w:rsidRPr="005B17D3">
        <w:rPr>
          <w:i/>
        </w:rPr>
        <w:t xml:space="preserve"> of Death</w:t>
      </w:r>
      <w:r w:rsidRPr="005B17D3">
        <w:t xml:space="preserve"> is deleted, the system also deletes the </w:t>
      </w:r>
      <w:r w:rsidRPr="005B17D3">
        <w:rPr>
          <w:i/>
        </w:rPr>
        <w:t>Death</w:t>
      </w:r>
      <w:r w:rsidRPr="005B17D3">
        <w:rPr>
          <w:i/>
        </w:rPr>
        <w:fldChar w:fldCharType="begin"/>
      </w:r>
      <w:r w:rsidRPr="005B17D3">
        <w:instrText xml:space="preserve"> XE "Death:Notification Source" </w:instrText>
      </w:r>
      <w:r w:rsidRPr="005B17D3">
        <w:rPr>
          <w:i/>
        </w:rPr>
        <w:fldChar w:fldCharType="end"/>
      </w:r>
      <w:r w:rsidRPr="005B17D3">
        <w:rPr>
          <w:i/>
        </w:rPr>
        <w:t xml:space="preserve"> Notification Source.</w:t>
      </w:r>
      <w:r w:rsidRPr="005B17D3">
        <w:rPr>
          <w:i/>
        </w:rPr>
        <w:fldChar w:fldCharType="begin"/>
      </w:r>
      <w:r w:rsidRPr="005B17D3">
        <w:instrText xml:space="preserve"> XE "Death:Notification Site" </w:instrText>
      </w:r>
      <w:r w:rsidRPr="005B17D3">
        <w:rPr>
          <w:i/>
        </w:rPr>
        <w:fldChar w:fldCharType="end"/>
      </w:r>
    </w:p>
    <w:p w14:paraId="394106ED" w14:textId="77777777" w:rsidR="00BE52CE" w:rsidRPr="005B17D3" w:rsidRDefault="00BE52CE" w:rsidP="00EF3896">
      <w:pPr>
        <w:pStyle w:val="NumberedList"/>
      </w:pPr>
      <w:r w:rsidRPr="005B17D3">
        <w:t xml:space="preserve">After deleting the date, click the </w:t>
      </w:r>
      <w:r w:rsidRPr="005B17D3">
        <w:rPr>
          <w:b/>
          <w:i/>
        </w:rPr>
        <w:t>Update</w:t>
      </w:r>
      <w:r w:rsidRPr="005B17D3">
        <w:t xml:space="preserve"> button at the bottom of the screen. The </w:t>
      </w:r>
      <w:r w:rsidRPr="005B17D3">
        <w:rPr>
          <w:i/>
        </w:rPr>
        <w:t>Personal</w:t>
      </w:r>
      <w:r w:rsidRPr="005B17D3">
        <w:t xml:space="preserve"> screen under </w:t>
      </w:r>
      <w:r w:rsidRPr="005B17D3">
        <w:rPr>
          <w:b/>
        </w:rPr>
        <w:t>Demographics</w:t>
      </w:r>
      <w:r w:rsidRPr="005B17D3">
        <w:fldChar w:fldCharType="begin"/>
      </w:r>
      <w:r w:rsidRPr="005B17D3">
        <w:instrText xml:space="preserve"> XE "Demographics:Personal screen" </w:instrText>
      </w:r>
      <w:r w:rsidRPr="005B17D3">
        <w:fldChar w:fldCharType="end"/>
      </w:r>
      <w:r w:rsidRPr="005B17D3">
        <w:t xml:space="preserve"> appears with an </w:t>
      </w:r>
      <w:r w:rsidRPr="005B17D3">
        <w:rPr>
          <w:i/>
        </w:rPr>
        <w:t>…updated successfully message</w:t>
      </w:r>
      <w:r w:rsidRPr="005B17D3">
        <w:t>.</w:t>
      </w:r>
    </w:p>
    <w:p w14:paraId="0EB390BC" w14:textId="77777777" w:rsidR="00BE52CE" w:rsidRPr="005B17D3" w:rsidRDefault="00BE52CE" w:rsidP="00884662">
      <w:pPr>
        <w:pStyle w:val="Note"/>
        <w:numPr>
          <w:ilvl w:val="0"/>
          <w:numId w:val="55"/>
        </w:numPr>
        <w:shd w:val="clear" w:color="auto" w:fill="auto"/>
        <w:ind w:left="1080"/>
      </w:pPr>
      <w:r w:rsidRPr="005B17D3">
        <w:rPr>
          <w:b/>
        </w:rPr>
        <w:t>Note</w:t>
      </w:r>
      <w:r w:rsidRPr="005B17D3">
        <w:t xml:space="preserve">: The </w:t>
      </w:r>
      <w:r w:rsidRPr="005B17D3">
        <w:rPr>
          <w:i/>
        </w:rPr>
        <w:t>Enrollment</w:t>
      </w:r>
      <w:r w:rsidRPr="005B17D3">
        <w:rPr>
          <w:i/>
        </w:rPr>
        <w:fldChar w:fldCharType="begin"/>
      </w:r>
      <w:r w:rsidRPr="005B17D3">
        <w:instrText xml:space="preserve"> XE "Enrollment:Status" </w:instrText>
      </w:r>
      <w:r w:rsidRPr="005B17D3">
        <w:rPr>
          <w:i/>
        </w:rPr>
        <w:fldChar w:fldCharType="end"/>
      </w:r>
      <w:r w:rsidRPr="005B17D3">
        <w:rPr>
          <w:i/>
        </w:rPr>
        <w:t xml:space="preserve"> Status</w:t>
      </w:r>
      <w:r w:rsidRPr="005B17D3">
        <w:t xml:space="preserve"> now reads </w:t>
      </w:r>
      <w:r w:rsidRPr="005B17D3">
        <w:rPr>
          <w:b/>
        </w:rPr>
        <w:t>PENDING</w:t>
      </w:r>
      <w:r w:rsidRPr="005B17D3">
        <w:t xml:space="preserve"> and the </w:t>
      </w:r>
      <w:r w:rsidRPr="005B17D3">
        <w:rPr>
          <w:i/>
        </w:rPr>
        <w:t>Date</w:t>
      </w:r>
      <w:r w:rsidRPr="005B17D3">
        <w:rPr>
          <w:i/>
        </w:rPr>
        <w:fldChar w:fldCharType="begin"/>
      </w:r>
      <w:r w:rsidRPr="005B17D3">
        <w:instrText xml:space="preserve"> XE "Date:of Death Status" </w:instrText>
      </w:r>
      <w:r w:rsidRPr="005B17D3">
        <w:rPr>
          <w:i/>
        </w:rPr>
        <w:fldChar w:fldCharType="end"/>
      </w:r>
      <w:r w:rsidRPr="005B17D3">
        <w:rPr>
          <w:i/>
        </w:rPr>
        <w:t xml:space="preserve"> of Death</w:t>
      </w:r>
      <w:r w:rsidRPr="005B17D3">
        <w:rPr>
          <w:i/>
        </w:rPr>
        <w:fldChar w:fldCharType="begin"/>
      </w:r>
      <w:r w:rsidRPr="005B17D3">
        <w:instrText xml:space="preserve"> XE "Death:Status" </w:instrText>
      </w:r>
      <w:r w:rsidRPr="005B17D3">
        <w:rPr>
          <w:i/>
        </w:rPr>
        <w:fldChar w:fldCharType="end"/>
      </w:r>
      <w:r w:rsidRPr="005B17D3">
        <w:rPr>
          <w:i/>
        </w:rPr>
        <w:t xml:space="preserve"> Status</w:t>
      </w:r>
      <w:r w:rsidRPr="005B17D3">
        <w:t xml:space="preserve"> is </w:t>
      </w:r>
      <w:r w:rsidRPr="005B17D3">
        <w:rPr>
          <w:b/>
        </w:rPr>
        <w:t>Alive</w:t>
      </w:r>
      <w:r w:rsidRPr="005B17D3">
        <w:t>.</w:t>
      </w:r>
    </w:p>
    <w:p w14:paraId="19C43F96" w14:textId="77777777" w:rsidR="00BE52CE" w:rsidRPr="005B17D3" w:rsidRDefault="00BE52CE" w:rsidP="00EF3896">
      <w:pPr>
        <w:pStyle w:val="ListBull2"/>
      </w:pPr>
      <w:r w:rsidRPr="005B17D3">
        <w:t>The Enrollment</w:t>
      </w:r>
      <w:r w:rsidRPr="005B17D3">
        <w:fldChar w:fldCharType="begin"/>
      </w:r>
      <w:r w:rsidRPr="005B17D3">
        <w:instrText xml:space="preserve"> XE "Enrollment:Status" </w:instrText>
      </w:r>
      <w:r w:rsidRPr="005B17D3">
        <w:fldChar w:fldCharType="end"/>
      </w:r>
      <w:r w:rsidRPr="005B17D3">
        <w:t xml:space="preserve"> Status is </w:t>
      </w:r>
      <w:r w:rsidRPr="005B17D3">
        <w:rPr>
          <w:b/>
        </w:rPr>
        <w:t xml:space="preserve">PENDING </w:t>
      </w:r>
      <w:r w:rsidRPr="005B17D3">
        <w:t xml:space="preserve">because the beneficiary does not have a current </w:t>
      </w:r>
      <w:r w:rsidRPr="005B17D3">
        <w:rPr>
          <w:b/>
        </w:rPr>
        <w:t>Financial</w:t>
      </w:r>
      <w:r w:rsidRPr="005B17D3">
        <w:rPr>
          <w:b/>
        </w:rPr>
        <w:fldChar w:fldCharType="begin"/>
      </w:r>
      <w:r w:rsidRPr="005B17D3">
        <w:rPr>
          <w:b/>
        </w:rPr>
        <w:instrText xml:space="preserve"> XE "Financial:Assessment" </w:instrText>
      </w:r>
      <w:r w:rsidRPr="005B17D3">
        <w:rPr>
          <w:b/>
        </w:rPr>
        <w:fldChar w:fldCharType="end"/>
      </w:r>
      <w:r w:rsidRPr="005B17D3">
        <w:rPr>
          <w:b/>
        </w:rPr>
        <w:t xml:space="preserve"> Assessment</w:t>
      </w:r>
      <w:r w:rsidRPr="005B17D3">
        <w:t xml:space="preserve"> on file.</w:t>
      </w:r>
    </w:p>
    <w:p w14:paraId="18C81551" w14:textId="77777777" w:rsidR="00BE52CE" w:rsidRPr="005B17D3" w:rsidRDefault="00BE52CE" w:rsidP="00EF3896">
      <w:pPr>
        <w:pStyle w:val="ListBull2"/>
      </w:pPr>
      <w:r w:rsidRPr="005B17D3">
        <w:t xml:space="preserve">The beneficiary must complete a </w:t>
      </w:r>
      <w:r w:rsidRPr="005B17D3">
        <w:rPr>
          <w:b/>
        </w:rPr>
        <w:t>Financial Assessment</w:t>
      </w:r>
      <w:r w:rsidRPr="005B17D3">
        <w:t xml:space="preserve"> and upon completion, will be placed in the applicable Priority Group</w:t>
      </w:r>
      <w:r w:rsidRPr="005B17D3">
        <w:fldChar w:fldCharType="begin"/>
      </w:r>
      <w:r w:rsidRPr="005B17D3">
        <w:instrText xml:space="preserve"> XE "Group:Priority" </w:instrText>
      </w:r>
      <w:r w:rsidRPr="005B17D3">
        <w:fldChar w:fldCharType="end"/>
      </w:r>
      <w:r w:rsidRPr="005B17D3">
        <w:t>.</w:t>
      </w:r>
    </w:p>
    <w:p w14:paraId="4EE68444" w14:textId="77777777" w:rsidR="00BE52CE" w:rsidRPr="005B17D3" w:rsidRDefault="00BE52CE" w:rsidP="00EF3896">
      <w:pPr>
        <w:pStyle w:val="ListBull2"/>
      </w:pPr>
      <w:r w:rsidRPr="005B17D3">
        <w:t>After the Date of Death</w:t>
      </w:r>
      <w:r w:rsidRPr="005B17D3">
        <w:fldChar w:fldCharType="begin"/>
      </w:r>
      <w:r w:rsidRPr="005B17D3">
        <w:instrText xml:space="preserve"> XE "Death:Date of" </w:instrText>
      </w:r>
      <w:r w:rsidRPr="005B17D3">
        <w:fldChar w:fldCharType="end"/>
      </w:r>
      <w:r w:rsidRPr="005B17D3">
        <w:t xml:space="preserve"> is deleted and saved, SPOUSE/NOK/OTHER PERSON is the only option on the Death Notification Source dropdown.</w:t>
      </w:r>
    </w:p>
    <w:p w14:paraId="7C6CF53F" w14:textId="13F8261F" w:rsidR="00BE52CE" w:rsidRPr="005B17D3" w:rsidRDefault="00BE52CE" w:rsidP="00EF3896">
      <w:pPr>
        <w:pStyle w:val="ListBull2"/>
      </w:pPr>
      <w:r w:rsidRPr="005B17D3">
        <w:t>If the user deletes the Date of Death, the Date of Death fields will be blank and the ‘Lazarus Date</w:t>
      </w:r>
      <w:r w:rsidRPr="005B17D3">
        <w:fldChar w:fldCharType="begin"/>
      </w:r>
      <w:r w:rsidRPr="005B17D3">
        <w:instrText xml:space="preserve"> XE "Lazarus Date" </w:instrText>
      </w:r>
      <w:r w:rsidRPr="005B17D3">
        <w:fldChar w:fldCharType="end"/>
      </w:r>
      <w:r w:rsidRPr="005B17D3">
        <w:t>’ will populate (the date on which the Date of Death was deleted).</w:t>
      </w:r>
    </w:p>
    <w:p w14:paraId="31DB241E" w14:textId="77777777" w:rsidR="007615E0" w:rsidRPr="005B17D3" w:rsidRDefault="007615E0" w:rsidP="007615E0">
      <w:pPr>
        <w:pStyle w:val="ListBull2"/>
        <w:numPr>
          <w:ilvl w:val="0"/>
          <w:numId w:val="0"/>
        </w:numPr>
        <w:ind w:left="720"/>
      </w:pPr>
    </w:p>
    <w:p w14:paraId="7B097C33" w14:textId="5FF57A80" w:rsidR="00BE52CE" w:rsidRPr="005B17D3" w:rsidRDefault="00BE52CE" w:rsidP="00EF3896">
      <w:pPr>
        <w:pStyle w:val="ProcedureTitle"/>
      </w:pPr>
      <w:r w:rsidRPr="005B17D3">
        <w:t xml:space="preserve">... </w:t>
      </w:r>
      <w:r w:rsidR="007615E0" w:rsidRPr="005B17D3">
        <w:t>s</w:t>
      </w:r>
      <w:r w:rsidRPr="005B17D3">
        <w:t>et the Bad Address</w:t>
      </w:r>
      <w:r w:rsidRPr="005B17D3">
        <w:fldChar w:fldCharType="begin"/>
      </w:r>
      <w:r w:rsidRPr="005B17D3">
        <w:instrText xml:space="preserve"> XE "Address:Bad Address Reason" </w:instrText>
      </w:r>
      <w:r w:rsidRPr="005B17D3">
        <w:fldChar w:fldCharType="end"/>
      </w:r>
      <w:r w:rsidRPr="005B17D3">
        <w:t xml:space="preserve"> Reason</w:t>
      </w:r>
      <w:r w:rsidRPr="005B17D3">
        <w:fldChar w:fldCharType="begin"/>
      </w:r>
      <w:r w:rsidRPr="005B17D3">
        <w:instrText xml:space="preserve"> XE "Bad Address Reason" </w:instrText>
      </w:r>
      <w:r w:rsidRPr="005B17D3">
        <w:fldChar w:fldCharType="end"/>
      </w:r>
      <w:r w:rsidRPr="005B17D3">
        <w:t xml:space="preserve"> for a beneficiary's address</w:t>
      </w:r>
      <w:r w:rsidRPr="005B17D3">
        <w:fldChar w:fldCharType="begin"/>
      </w:r>
      <w:r w:rsidRPr="005B17D3">
        <w:instrText xml:space="preserve"> XE “Address” </w:instrText>
      </w:r>
      <w:r w:rsidRPr="005B17D3">
        <w:fldChar w:fldCharType="end"/>
      </w:r>
      <w:r w:rsidRPr="005B17D3">
        <w:t>?</w:t>
      </w:r>
    </w:p>
    <w:p w14:paraId="35EEBCB8" w14:textId="77777777" w:rsidR="00BE52CE" w:rsidRPr="005B17D3" w:rsidRDefault="00BE52CE" w:rsidP="00EF3896">
      <w:pPr>
        <w:pStyle w:val="BodyText2"/>
      </w:pPr>
      <w:r w:rsidRPr="005B17D3">
        <w:fldChar w:fldCharType="begin"/>
      </w:r>
      <w:r w:rsidRPr="005B17D3">
        <w:instrText xml:space="preserve"> XE "How do I ...:set the Bad Address Reason for a beneficiary's address?" </w:instrText>
      </w:r>
      <w:r w:rsidRPr="005B17D3">
        <w:fldChar w:fldCharType="end"/>
      </w:r>
      <w:r w:rsidRPr="005B17D3">
        <w:rPr>
          <w:rFonts w:cs="Arial"/>
        </w:rPr>
        <w:t xml:space="preserve">In </w:t>
      </w:r>
      <w:r w:rsidRPr="005B17D3">
        <w:t>this</w:t>
      </w:r>
      <w:r w:rsidRPr="005B17D3">
        <w:rPr>
          <w:rFonts w:cs="Arial"/>
        </w:rPr>
        <w:t xml:space="preserve"> scenario we're going to learn how to set the </w:t>
      </w:r>
      <w:r w:rsidRPr="005B17D3">
        <w:rPr>
          <w:rFonts w:cs="Arial"/>
          <w:iCs/>
        </w:rPr>
        <w:t>Bad Address Reason</w:t>
      </w:r>
      <w:r w:rsidRPr="005B17D3">
        <w:rPr>
          <w:rFonts w:cs="Arial"/>
          <w:iCs/>
        </w:rPr>
        <w:fldChar w:fldCharType="begin"/>
      </w:r>
      <w:r w:rsidRPr="005B17D3">
        <w:instrText xml:space="preserve"> XE "Bad Address Reason" </w:instrText>
      </w:r>
      <w:r w:rsidRPr="005B17D3">
        <w:rPr>
          <w:rFonts w:cs="Arial"/>
          <w:iCs/>
        </w:rPr>
        <w:fldChar w:fldCharType="end"/>
      </w:r>
      <w:r w:rsidRPr="005B17D3">
        <w:rPr>
          <w:rFonts w:cs="Arial"/>
        </w:rPr>
        <w:t xml:space="preserve"> for a beneficiary's permanent address</w:t>
      </w:r>
      <w:r w:rsidRPr="005B17D3">
        <w:rPr>
          <w:rFonts w:cs="Arial"/>
        </w:rPr>
        <w:fldChar w:fldCharType="begin"/>
      </w:r>
      <w:r w:rsidRPr="005B17D3">
        <w:instrText xml:space="preserve"> XE “Address” </w:instrText>
      </w:r>
      <w:r w:rsidRPr="005B17D3">
        <w:rPr>
          <w:rFonts w:cs="Arial"/>
        </w:rPr>
        <w:fldChar w:fldCharType="end"/>
      </w:r>
      <w:r w:rsidRPr="005B17D3">
        <w:rPr>
          <w:rFonts w:cs="Arial"/>
        </w:rPr>
        <w:t>.</w:t>
      </w:r>
    </w:p>
    <w:p w14:paraId="22CAB2FE" w14:textId="77777777" w:rsidR="00BE52CE" w:rsidRPr="005B17D3" w:rsidRDefault="00BE52CE" w:rsidP="00884662">
      <w:pPr>
        <w:pStyle w:val="NumberedList"/>
        <w:numPr>
          <w:ilvl w:val="0"/>
          <w:numId w:val="183"/>
        </w:numPr>
      </w:pPr>
      <w:r w:rsidRPr="005B17D3">
        <w:t>Log into the system by entering VA authentication credentials at the single sign-on portal</w:t>
      </w:r>
      <w:r w:rsidRPr="005B17D3" w:rsidDel="0096644C">
        <w:t xml:space="preserve"> </w:t>
      </w:r>
      <w:r w:rsidRPr="005B17D3">
        <w:t>and checking the Accept Agreement</w:t>
      </w:r>
      <w:r w:rsidRPr="005B17D3">
        <w:rPr>
          <w:rStyle w:val="Emphasis"/>
          <w:i w:val="0"/>
          <w:iCs w:val="0"/>
        </w:rPr>
        <w:fldChar w:fldCharType="begin"/>
      </w:r>
      <w:r w:rsidRPr="005B17D3">
        <w:instrText xml:space="preserve"> XE "</w:instrText>
      </w:r>
      <w:r w:rsidRPr="005B17D3">
        <w:rPr>
          <w:rStyle w:val="Emphasis"/>
          <w:i w:val="0"/>
          <w:iCs w:val="0"/>
        </w:rPr>
        <w:instrText>Accept:</w:instrText>
      </w:r>
      <w:r w:rsidRPr="005B17D3">
        <w:instrText xml:space="preserve">Agreement" </w:instrText>
      </w:r>
      <w:r w:rsidRPr="005B17D3">
        <w:rPr>
          <w:rStyle w:val="Emphasis"/>
          <w:i w:val="0"/>
          <w:iCs w:val="0"/>
        </w:rPr>
        <w:fldChar w:fldCharType="end"/>
      </w:r>
      <w:r w:rsidRPr="005B17D3">
        <w:t xml:space="preserve"> checkbox on the ES entry page</w:t>
      </w:r>
      <w:r w:rsidRPr="005B17D3">
        <w:fldChar w:fldCharType="begin"/>
      </w:r>
      <w:r w:rsidRPr="005B17D3">
        <w:instrText xml:space="preserve"> XE "Agreement:checkbox" </w:instrText>
      </w:r>
      <w:r w:rsidRPr="005B17D3">
        <w:fldChar w:fldCharType="end"/>
      </w:r>
      <w:r w:rsidRPr="005B17D3">
        <w:t>.</w:t>
      </w:r>
    </w:p>
    <w:p w14:paraId="55416D13" w14:textId="77777777" w:rsidR="00BE52CE" w:rsidRPr="005B17D3" w:rsidRDefault="00BE52CE" w:rsidP="00EF3896">
      <w:pPr>
        <w:pStyle w:val="NumberedList"/>
      </w:pPr>
      <w:r w:rsidRPr="005B17D3">
        <w:t>From the Person Search</w:t>
      </w:r>
      <w:r w:rsidRPr="005B17D3">
        <w:fldChar w:fldCharType="begin"/>
      </w:r>
      <w:r w:rsidRPr="005B17D3">
        <w:instrText xml:space="preserve"> XE "Person Search" </w:instrText>
      </w:r>
      <w:r w:rsidRPr="005B17D3">
        <w:fldChar w:fldCharType="end"/>
      </w:r>
      <w:r w:rsidRPr="005B17D3">
        <w:fldChar w:fldCharType="begin"/>
      </w:r>
      <w:r w:rsidRPr="005B17D3">
        <w:instrText xml:space="preserve"> XE "Search:Person screen" </w:instrText>
      </w:r>
      <w:r w:rsidRPr="005B17D3">
        <w:fldChar w:fldCharType="end"/>
      </w:r>
      <w:r w:rsidRPr="005B17D3">
        <w:t xml:space="preserve"> screen, enter either an SSN</w:t>
      </w:r>
      <w:r w:rsidRPr="005B17D3">
        <w:fldChar w:fldCharType="begin"/>
      </w:r>
      <w:r w:rsidRPr="005B17D3">
        <w:instrText xml:space="preserve"> XE "SSN" </w:instrText>
      </w:r>
      <w:r w:rsidRPr="005B17D3">
        <w:fldChar w:fldCharType="end"/>
      </w:r>
      <w:r w:rsidRPr="005B17D3">
        <w:t>, or Full/short VPID</w:t>
      </w:r>
      <w:r w:rsidRPr="005B17D3">
        <w:fldChar w:fldCharType="begin"/>
      </w:r>
      <w:r w:rsidRPr="005B17D3">
        <w:instrText xml:space="preserve"> XE "VPID" </w:instrText>
      </w:r>
      <w:r w:rsidRPr="005B17D3">
        <w:fldChar w:fldCharType="end"/>
      </w:r>
      <w:r w:rsidRPr="005B17D3">
        <w:t xml:space="preserve"> only, and/or Last Name and First Name, and/or Claim</w:t>
      </w:r>
      <w:r w:rsidRPr="005B17D3">
        <w:fldChar w:fldCharType="begin"/>
      </w:r>
      <w:r w:rsidRPr="005B17D3">
        <w:instrText xml:space="preserve"> XE "Claim:Folder Number" </w:instrText>
      </w:r>
      <w:r w:rsidRPr="005B17D3">
        <w:fldChar w:fldCharType="end"/>
      </w:r>
      <w:r w:rsidRPr="005B17D3">
        <w:t xml:space="preserve"> Folder Number, and/or Military</w:t>
      </w:r>
      <w:r w:rsidRPr="005B17D3">
        <w:fldChar w:fldCharType="begin"/>
      </w:r>
      <w:r w:rsidRPr="005B17D3">
        <w:instrText xml:space="preserve"> XE "Military:Service Number" </w:instrText>
      </w:r>
      <w:r w:rsidRPr="005B17D3">
        <w:fldChar w:fldCharType="end"/>
      </w:r>
      <w:r w:rsidRPr="005B17D3">
        <w:t xml:space="preserve"> Service Number, and/or Last </w:t>
      </w:r>
      <w:r w:rsidRPr="005B17D3">
        <w:rPr>
          <w:i/>
          <w:iCs/>
        </w:rPr>
        <w:t>Name</w:t>
      </w:r>
      <w:r w:rsidRPr="005B17D3">
        <w:t xml:space="preserve"> and </w:t>
      </w:r>
      <w:r w:rsidRPr="005B17D3">
        <w:rPr>
          <w:i/>
          <w:iCs/>
        </w:rPr>
        <w:t>DOB</w:t>
      </w:r>
      <w:r w:rsidRPr="005B17D3">
        <w:t xml:space="preserve">. When ready, click the </w:t>
      </w:r>
      <w:r w:rsidRPr="005B17D3">
        <w:rPr>
          <w:b/>
          <w:i/>
          <w:iCs/>
        </w:rPr>
        <w:t>Find</w:t>
      </w:r>
      <w:r w:rsidRPr="005B17D3">
        <w:t xml:space="preserve"> button to begin the search. If a match is made, the system displays the beneficiary </w:t>
      </w:r>
      <w:r w:rsidRPr="005B17D3">
        <w:rPr>
          <w:i/>
        </w:rPr>
        <w:t>Overview</w:t>
      </w:r>
      <w:r w:rsidRPr="005B17D3">
        <w:t xml:space="preserve"> screen. This screen gives the user an overview of the beneficiary's current information on file.</w:t>
      </w:r>
    </w:p>
    <w:p w14:paraId="4A025196" w14:textId="77777777" w:rsidR="00BE52CE" w:rsidRPr="005B17D3" w:rsidRDefault="00BE52CE" w:rsidP="00474E83">
      <w:pPr>
        <w:pStyle w:val="NoteLightbulb"/>
      </w:pPr>
      <w:r w:rsidRPr="005B17D3">
        <w:rPr>
          <w:b/>
        </w:rPr>
        <w:t>Note</w:t>
      </w:r>
      <w:r w:rsidRPr="005B17D3">
        <w:t xml:space="preserve">: The beneficiary’s </w:t>
      </w:r>
      <w:r w:rsidRPr="005B17D3">
        <w:rPr>
          <w:i/>
          <w:iCs/>
        </w:rPr>
        <w:t>Eligibility Status</w:t>
      </w:r>
      <w:r w:rsidRPr="005B17D3">
        <w:t xml:space="preserve"> is </w:t>
      </w:r>
      <w:r w:rsidRPr="005B17D3">
        <w:rPr>
          <w:b/>
          <w:bCs/>
        </w:rPr>
        <w:t>Verified</w:t>
      </w:r>
      <w:r w:rsidRPr="005B17D3">
        <w:t>.</w:t>
      </w:r>
    </w:p>
    <w:p w14:paraId="5600BF9B" w14:textId="77777777" w:rsidR="00BE52CE" w:rsidRPr="005B17D3" w:rsidRDefault="00BE52CE" w:rsidP="00EF3896">
      <w:pPr>
        <w:pStyle w:val="NumberedList"/>
      </w:pPr>
      <w:r w:rsidRPr="005B17D3">
        <w:t xml:space="preserve">From the </w:t>
      </w:r>
      <w:r w:rsidRPr="005B17D3">
        <w:rPr>
          <w:i/>
          <w:iCs/>
        </w:rPr>
        <w:t>Overview</w:t>
      </w:r>
      <w:r w:rsidRPr="005B17D3">
        <w:t xml:space="preserve"> page, begin by clicking th</w:t>
      </w:r>
      <w:r w:rsidRPr="005B17D3">
        <w:rPr>
          <w:szCs w:val="20"/>
        </w:rPr>
        <w:t xml:space="preserve">e </w:t>
      </w:r>
      <w:r w:rsidRPr="005B17D3">
        <w:t>Update Mailing Address</w:t>
      </w:r>
      <w:r w:rsidRPr="005B17D3">
        <w:rPr>
          <w:szCs w:val="20"/>
        </w:rPr>
        <w:t xml:space="preserve"> link</w:t>
      </w:r>
      <w:r w:rsidRPr="005B17D3">
        <w:t xml:space="preserve"> to display the </w:t>
      </w:r>
      <w:r w:rsidRPr="005B17D3">
        <w:rPr>
          <w:i/>
          <w:iCs/>
        </w:rPr>
        <w:t>Permanent Mailing Address</w:t>
      </w:r>
      <w:r w:rsidRPr="005B17D3">
        <w:t xml:space="preserve"> page.</w:t>
      </w:r>
    </w:p>
    <w:p w14:paraId="75C38E86" w14:textId="77777777" w:rsidR="00BE52CE" w:rsidRPr="005B17D3" w:rsidRDefault="00BE52CE" w:rsidP="00EF3896">
      <w:pPr>
        <w:pStyle w:val="NumberedList"/>
      </w:pPr>
      <w:r w:rsidRPr="005B17D3">
        <w:t xml:space="preserve">From the </w:t>
      </w:r>
      <w:r w:rsidRPr="005B17D3">
        <w:rPr>
          <w:i/>
          <w:iCs/>
        </w:rPr>
        <w:t>Permanent Mailing Address</w:t>
      </w:r>
      <w:r w:rsidRPr="005B17D3">
        <w:t xml:space="preserve"> page, make a selection from the dropdown for the </w:t>
      </w:r>
      <w:r w:rsidRPr="005B17D3">
        <w:rPr>
          <w:b/>
          <w:i/>
          <w:iCs/>
        </w:rPr>
        <w:t>Bad Address Reason</w:t>
      </w:r>
      <w:r w:rsidRPr="005B17D3">
        <w:rPr>
          <w:i/>
          <w:iCs/>
        </w:rPr>
        <w:fldChar w:fldCharType="begin"/>
      </w:r>
      <w:r w:rsidRPr="005B17D3">
        <w:instrText xml:space="preserve"> XE "</w:instrText>
      </w:r>
      <w:r w:rsidRPr="005B17D3">
        <w:rPr>
          <w:iCs/>
        </w:rPr>
        <w:instrText>Bad Address Reason</w:instrText>
      </w:r>
      <w:r w:rsidRPr="005B17D3">
        <w:instrText xml:space="preserve">" </w:instrText>
      </w:r>
      <w:r w:rsidRPr="005B17D3">
        <w:rPr>
          <w:i/>
          <w:iCs/>
        </w:rPr>
        <w:fldChar w:fldCharType="end"/>
      </w:r>
      <w:r w:rsidRPr="005B17D3">
        <w:t xml:space="preserve"> field.</w:t>
      </w:r>
    </w:p>
    <w:p w14:paraId="6A3F9620" w14:textId="77777777" w:rsidR="00BE52CE" w:rsidRPr="005B17D3" w:rsidRDefault="00BE52CE" w:rsidP="00EF3896">
      <w:pPr>
        <w:pStyle w:val="NumberedList"/>
      </w:pPr>
      <w:r w:rsidRPr="005B17D3">
        <w:t xml:space="preserve">For the optional </w:t>
      </w:r>
      <w:r w:rsidRPr="005B17D3">
        <w:rPr>
          <w:i/>
          <w:iCs/>
        </w:rPr>
        <w:t>Source of Change</w:t>
      </w:r>
      <w:r w:rsidRPr="005B17D3">
        <w:rPr>
          <w:i/>
          <w:iCs/>
        </w:rPr>
        <w:fldChar w:fldCharType="begin"/>
      </w:r>
      <w:r w:rsidRPr="005B17D3">
        <w:instrText xml:space="preserve"> XE "Change:Source of" </w:instrText>
      </w:r>
      <w:r w:rsidRPr="005B17D3">
        <w:rPr>
          <w:i/>
          <w:iCs/>
        </w:rPr>
        <w:fldChar w:fldCharType="end"/>
      </w:r>
      <w:r w:rsidRPr="005B17D3">
        <w:t>, the user may make a selection from the dropdown, if different from what may already be there.</w:t>
      </w:r>
    </w:p>
    <w:p w14:paraId="246F35C0" w14:textId="77777777" w:rsidR="00BE52CE" w:rsidRPr="005B17D3" w:rsidRDefault="00BE52CE" w:rsidP="00474E83">
      <w:pPr>
        <w:pStyle w:val="NoteLightbulb"/>
      </w:pPr>
      <w:r w:rsidRPr="005B17D3">
        <w:rPr>
          <w:b/>
        </w:rPr>
        <w:t>Note</w:t>
      </w:r>
      <w:r w:rsidRPr="005B17D3">
        <w:t xml:space="preserve">: If </w:t>
      </w:r>
      <w:r w:rsidRPr="005B17D3">
        <w:rPr>
          <w:b/>
          <w:bCs/>
        </w:rPr>
        <w:t>VAMC</w:t>
      </w:r>
      <w:r w:rsidRPr="005B17D3">
        <w:t xml:space="preserve"> is selected, the user may then select a site from the </w:t>
      </w:r>
      <w:r w:rsidRPr="005B17D3">
        <w:rPr>
          <w:i/>
          <w:iCs/>
        </w:rPr>
        <w:t>Site of Change</w:t>
      </w:r>
      <w:r w:rsidRPr="005B17D3">
        <w:rPr>
          <w:i/>
          <w:iCs/>
        </w:rPr>
        <w:fldChar w:fldCharType="begin"/>
      </w:r>
      <w:r w:rsidRPr="005B17D3">
        <w:instrText xml:space="preserve"> XE "Change:Site of" </w:instrText>
      </w:r>
      <w:r w:rsidRPr="005B17D3">
        <w:rPr>
          <w:i/>
          <w:iCs/>
        </w:rPr>
        <w:fldChar w:fldCharType="end"/>
      </w:r>
      <w:r w:rsidRPr="005B17D3">
        <w:t xml:space="preserve"> dropdown or leave it as </w:t>
      </w:r>
      <w:r w:rsidRPr="005B17D3">
        <w:rPr>
          <w:b/>
          <w:bCs/>
        </w:rPr>
        <w:t>Health Eligibility Center</w:t>
      </w:r>
      <w:r w:rsidRPr="005B17D3">
        <w:t>.</w:t>
      </w:r>
    </w:p>
    <w:p w14:paraId="596DBE58" w14:textId="77777777" w:rsidR="00BE52CE" w:rsidRPr="005B17D3" w:rsidRDefault="00BE52CE" w:rsidP="00EF3896">
      <w:pPr>
        <w:pStyle w:val="NumberedList"/>
      </w:pPr>
      <w:r w:rsidRPr="005B17D3">
        <w:t xml:space="preserve">When finished, click the </w:t>
      </w:r>
      <w:r w:rsidRPr="005B17D3">
        <w:rPr>
          <w:b/>
          <w:i/>
          <w:iCs/>
        </w:rPr>
        <w:t>Update</w:t>
      </w:r>
      <w:r w:rsidRPr="005B17D3">
        <w:t xml:space="preserve"> button.</w:t>
      </w:r>
    </w:p>
    <w:p w14:paraId="622C2DA1" w14:textId="77777777" w:rsidR="00BE52CE" w:rsidRPr="005B17D3" w:rsidRDefault="00BE52CE" w:rsidP="00474E83">
      <w:pPr>
        <w:pStyle w:val="NoteLightbulb"/>
      </w:pPr>
      <w:r w:rsidRPr="005B17D3">
        <w:rPr>
          <w:b/>
        </w:rPr>
        <w:t>Note</w:t>
      </w:r>
      <w:r w:rsidRPr="005B17D3">
        <w:t xml:space="preserve">: After clicking the </w:t>
      </w:r>
      <w:r w:rsidRPr="005B17D3">
        <w:rPr>
          <w:b/>
          <w:bCs/>
          <w:i/>
          <w:iCs/>
        </w:rPr>
        <w:t>Update</w:t>
      </w:r>
      <w:r w:rsidRPr="005B17D3">
        <w:t xml:space="preserve"> button, the system displays the </w:t>
      </w:r>
      <w:r w:rsidRPr="005B17D3">
        <w:rPr>
          <w:i/>
          <w:iCs/>
        </w:rPr>
        <w:t>Overview</w:t>
      </w:r>
      <w:r w:rsidRPr="005B17D3">
        <w:t xml:space="preserve"> screen under </w:t>
      </w:r>
      <w:r w:rsidRPr="005B17D3">
        <w:rPr>
          <w:b/>
          <w:bCs/>
        </w:rPr>
        <w:t>Demographics</w:t>
      </w:r>
      <w:r w:rsidRPr="005B17D3">
        <w:rPr>
          <w:b/>
          <w:bCs/>
        </w:rPr>
        <w:fldChar w:fldCharType="begin"/>
      </w:r>
      <w:r w:rsidRPr="005B17D3">
        <w:instrText xml:space="preserve"> XE "</w:instrText>
      </w:r>
      <w:r w:rsidRPr="005B17D3">
        <w:rPr>
          <w:i/>
        </w:rPr>
        <w:instrText>Demographics</w:instrText>
      </w:r>
      <w:r w:rsidRPr="005B17D3">
        <w:instrText>:</w:instrText>
      </w:r>
      <w:r w:rsidRPr="005B17D3">
        <w:rPr>
          <w:i/>
        </w:rPr>
        <w:instrText>Overview</w:instrText>
      </w:r>
      <w:r w:rsidRPr="005B17D3">
        <w:instrText xml:space="preserve"> screen" </w:instrText>
      </w:r>
      <w:r w:rsidRPr="005B17D3">
        <w:rPr>
          <w:b/>
          <w:bCs/>
        </w:rPr>
        <w:fldChar w:fldCharType="end"/>
      </w:r>
      <w:r w:rsidRPr="005B17D3">
        <w:t xml:space="preserve"> and an “Address updated successfully.” message displays. You’ll notice that there is now a </w:t>
      </w:r>
      <w:r w:rsidRPr="005B17D3">
        <w:rPr>
          <w:i/>
          <w:iCs/>
        </w:rPr>
        <w:t>Bad Address</w:t>
      </w:r>
      <w:r w:rsidRPr="005B17D3">
        <w:rPr>
          <w:i/>
          <w:iCs/>
        </w:rPr>
        <w:fldChar w:fldCharType="begin"/>
      </w:r>
      <w:r w:rsidRPr="005B17D3">
        <w:instrText xml:space="preserve"> XE "</w:instrText>
      </w:r>
      <w:r w:rsidRPr="005B17D3">
        <w:rPr>
          <w:iCs/>
        </w:rPr>
        <w:instrText>Address:</w:instrText>
      </w:r>
      <w:r w:rsidRPr="005B17D3">
        <w:instrText xml:space="preserve">Bad Address Reason" </w:instrText>
      </w:r>
      <w:r w:rsidRPr="005B17D3">
        <w:rPr>
          <w:i/>
          <w:iCs/>
        </w:rPr>
        <w:fldChar w:fldCharType="end"/>
      </w:r>
      <w:r w:rsidRPr="005B17D3">
        <w:rPr>
          <w:i/>
          <w:iCs/>
        </w:rPr>
        <w:t xml:space="preserve"> Reason</w:t>
      </w:r>
      <w:r w:rsidRPr="005B17D3">
        <w:t xml:space="preserve"> of “XXXXXXXX” in the </w:t>
      </w:r>
      <w:r w:rsidRPr="005B17D3">
        <w:rPr>
          <w:u w:val="single"/>
        </w:rPr>
        <w:t>Update Mailing Address</w:t>
      </w:r>
      <w:r w:rsidRPr="005B17D3">
        <w:t xml:space="preserve"> section of the page.</w:t>
      </w:r>
    </w:p>
    <w:p w14:paraId="53DF5666" w14:textId="54D7726F" w:rsidR="00BE52CE" w:rsidRPr="005B17D3" w:rsidRDefault="00BE52CE" w:rsidP="00EF3896">
      <w:pPr>
        <w:pStyle w:val="ProcedureTitle"/>
      </w:pPr>
      <w:r w:rsidRPr="005B17D3">
        <w:t xml:space="preserve">... </w:t>
      </w:r>
      <w:r w:rsidR="007615E0" w:rsidRPr="005B17D3">
        <w:t>u</w:t>
      </w:r>
      <w:r w:rsidRPr="005B17D3">
        <w:t>pdate a beneficiary's Permanent Mailing Address</w:t>
      </w:r>
      <w:r w:rsidRPr="005B17D3">
        <w:fldChar w:fldCharType="begin"/>
      </w:r>
      <w:r w:rsidRPr="005B17D3">
        <w:instrText xml:space="preserve"> XE "Address:information" </w:instrText>
      </w:r>
      <w:r w:rsidRPr="005B17D3">
        <w:fldChar w:fldCharType="end"/>
      </w:r>
      <w:r w:rsidRPr="005B17D3">
        <w:t xml:space="preserve"> information?</w:t>
      </w:r>
    </w:p>
    <w:p w14:paraId="3A0269E3" w14:textId="77777777" w:rsidR="00BE52CE" w:rsidRPr="005B17D3" w:rsidRDefault="00BE52CE" w:rsidP="00EF3896">
      <w:pPr>
        <w:pStyle w:val="BodyText2"/>
      </w:pPr>
      <w:r w:rsidRPr="005B17D3">
        <w:rPr>
          <w:b/>
          <w:szCs w:val="20"/>
        </w:rPr>
        <w:fldChar w:fldCharType="begin"/>
      </w:r>
      <w:r w:rsidRPr="005B17D3">
        <w:instrText xml:space="preserve"> XE "</w:instrText>
      </w:r>
      <w:r w:rsidRPr="005B17D3">
        <w:rPr>
          <w:szCs w:val="20"/>
        </w:rPr>
        <w:instrText>How do I ...:update a beneficiary’s Permanent Mailing Address?</w:instrText>
      </w:r>
      <w:r w:rsidRPr="005B17D3">
        <w:instrText xml:space="preserve">" </w:instrText>
      </w:r>
      <w:r w:rsidRPr="005B17D3">
        <w:rPr>
          <w:b/>
          <w:szCs w:val="20"/>
        </w:rPr>
        <w:fldChar w:fldCharType="end"/>
      </w:r>
      <w:r w:rsidRPr="005B17D3">
        <w:t xml:space="preserve">In this scenario we're going to update a beneficiary's </w:t>
      </w:r>
      <w:r w:rsidRPr="005B17D3">
        <w:rPr>
          <w:i/>
          <w:iCs/>
        </w:rPr>
        <w:t>Permanent Mailing Address</w:t>
      </w:r>
      <w:r w:rsidRPr="005B17D3">
        <w:t xml:space="preserve"> information.</w:t>
      </w:r>
    </w:p>
    <w:p w14:paraId="09A4F359" w14:textId="77777777" w:rsidR="00BE52CE" w:rsidRPr="005B17D3" w:rsidRDefault="00BE52CE" w:rsidP="00884662">
      <w:pPr>
        <w:pStyle w:val="NumberedList"/>
        <w:numPr>
          <w:ilvl w:val="0"/>
          <w:numId w:val="182"/>
        </w:numPr>
      </w:pPr>
      <w:r w:rsidRPr="005B17D3">
        <w:t>Log into the system by entering VA authentication credentials at the single sign-on portal</w:t>
      </w:r>
      <w:r w:rsidRPr="005B17D3" w:rsidDel="0096644C">
        <w:t xml:space="preserve"> </w:t>
      </w:r>
      <w:r w:rsidRPr="005B17D3">
        <w:t>and checking the Accept Agreement</w:t>
      </w:r>
      <w:r w:rsidRPr="005B17D3">
        <w:rPr>
          <w:rStyle w:val="Emphasis"/>
          <w:i w:val="0"/>
          <w:iCs w:val="0"/>
        </w:rPr>
        <w:fldChar w:fldCharType="begin"/>
      </w:r>
      <w:r w:rsidRPr="005B17D3">
        <w:instrText xml:space="preserve"> XE "</w:instrText>
      </w:r>
      <w:r w:rsidRPr="005B17D3">
        <w:rPr>
          <w:rStyle w:val="Emphasis"/>
          <w:i w:val="0"/>
          <w:iCs w:val="0"/>
        </w:rPr>
        <w:instrText>Accept:</w:instrText>
      </w:r>
      <w:r w:rsidRPr="005B17D3">
        <w:instrText xml:space="preserve">Agreement" </w:instrText>
      </w:r>
      <w:r w:rsidRPr="005B17D3">
        <w:rPr>
          <w:rStyle w:val="Emphasis"/>
          <w:i w:val="0"/>
          <w:iCs w:val="0"/>
        </w:rPr>
        <w:fldChar w:fldCharType="end"/>
      </w:r>
      <w:r w:rsidRPr="005B17D3">
        <w:t xml:space="preserve"> checkbox on the ES entry page</w:t>
      </w:r>
      <w:r w:rsidRPr="005B17D3">
        <w:fldChar w:fldCharType="begin"/>
      </w:r>
      <w:r w:rsidRPr="005B17D3">
        <w:instrText xml:space="preserve"> XE "Agreement:checkbox" </w:instrText>
      </w:r>
      <w:r w:rsidRPr="005B17D3">
        <w:fldChar w:fldCharType="end"/>
      </w:r>
      <w:r w:rsidRPr="005B17D3">
        <w:t>.</w:t>
      </w:r>
    </w:p>
    <w:p w14:paraId="1818548F" w14:textId="77777777" w:rsidR="00BE52CE" w:rsidRPr="005B17D3" w:rsidRDefault="00BE52CE" w:rsidP="00EF3896">
      <w:pPr>
        <w:pStyle w:val="NumberedList"/>
      </w:pPr>
      <w:r w:rsidRPr="005B17D3">
        <w:t>From the Person Search</w:t>
      </w:r>
      <w:r w:rsidRPr="005B17D3">
        <w:fldChar w:fldCharType="begin"/>
      </w:r>
      <w:r w:rsidRPr="005B17D3">
        <w:instrText xml:space="preserve"> XE "Person Search" </w:instrText>
      </w:r>
      <w:r w:rsidRPr="005B17D3">
        <w:fldChar w:fldCharType="end"/>
      </w:r>
      <w:r w:rsidRPr="005B17D3">
        <w:fldChar w:fldCharType="begin"/>
      </w:r>
      <w:r w:rsidRPr="005B17D3">
        <w:instrText xml:space="preserve"> XE "Search:Person screen" </w:instrText>
      </w:r>
      <w:r w:rsidRPr="005B17D3">
        <w:fldChar w:fldCharType="end"/>
      </w:r>
      <w:r w:rsidRPr="005B17D3">
        <w:t xml:space="preserve"> screen, enter either an SSN</w:t>
      </w:r>
      <w:r w:rsidRPr="005B17D3">
        <w:fldChar w:fldCharType="begin"/>
      </w:r>
      <w:r w:rsidRPr="005B17D3">
        <w:instrText xml:space="preserve"> XE "SSN" </w:instrText>
      </w:r>
      <w:r w:rsidRPr="005B17D3">
        <w:fldChar w:fldCharType="end"/>
      </w:r>
      <w:r w:rsidRPr="005B17D3">
        <w:t>, or Full/short VPID</w:t>
      </w:r>
      <w:r w:rsidRPr="005B17D3">
        <w:fldChar w:fldCharType="begin"/>
      </w:r>
      <w:r w:rsidRPr="005B17D3">
        <w:instrText xml:space="preserve"> XE "VPID" </w:instrText>
      </w:r>
      <w:r w:rsidRPr="005B17D3">
        <w:fldChar w:fldCharType="end"/>
      </w:r>
      <w:r w:rsidRPr="005B17D3">
        <w:t xml:space="preserve"> only, and/or Last Name and First Name, and/or Claim</w:t>
      </w:r>
      <w:r w:rsidRPr="005B17D3">
        <w:fldChar w:fldCharType="begin"/>
      </w:r>
      <w:r w:rsidRPr="005B17D3">
        <w:instrText xml:space="preserve"> XE "Claim:Folder Number" </w:instrText>
      </w:r>
      <w:r w:rsidRPr="005B17D3">
        <w:fldChar w:fldCharType="end"/>
      </w:r>
      <w:r w:rsidRPr="005B17D3">
        <w:t xml:space="preserve"> Folder Number, and/or Military</w:t>
      </w:r>
      <w:r w:rsidRPr="005B17D3">
        <w:fldChar w:fldCharType="begin"/>
      </w:r>
      <w:r w:rsidRPr="005B17D3">
        <w:instrText xml:space="preserve"> XE "Military:Service Number" </w:instrText>
      </w:r>
      <w:r w:rsidRPr="005B17D3">
        <w:fldChar w:fldCharType="end"/>
      </w:r>
      <w:r w:rsidRPr="005B17D3">
        <w:t xml:space="preserve"> Service Number, and/or Last Name and </w:t>
      </w:r>
      <w:r w:rsidRPr="005B17D3">
        <w:rPr>
          <w:i/>
          <w:iCs/>
        </w:rPr>
        <w:t>DOB</w:t>
      </w:r>
      <w:r w:rsidRPr="005B17D3">
        <w:t xml:space="preserve">. When ready, click the </w:t>
      </w:r>
      <w:r w:rsidRPr="005B17D3">
        <w:rPr>
          <w:b/>
          <w:i/>
          <w:iCs/>
        </w:rPr>
        <w:t>Find</w:t>
      </w:r>
      <w:r w:rsidRPr="005B17D3">
        <w:t xml:space="preserve"> button to begin the search. If a match is made, the system displays the beneficiary </w:t>
      </w:r>
      <w:r w:rsidRPr="005B17D3">
        <w:rPr>
          <w:i/>
        </w:rPr>
        <w:t>Overview</w:t>
      </w:r>
      <w:r w:rsidRPr="005B17D3">
        <w:t xml:space="preserve"> screen. This screen gives the user an overview of the beneficiary's current information on file.</w:t>
      </w:r>
    </w:p>
    <w:p w14:paraId="7870A067" w14:textId="77777777" w:rsidR="00BE52CE" w:rsidRPr="005B17D3" w:rsidRDefault="00BE52CE" w:rsidP="00474E83">
      <w:pPr>
        <w:pStyle w:val="NoteLightbulb"/>
      </w:pPr>
      <w:r w:rsidRPr="005B17D3">
        <w:rPr>
          <w:b/>
        </w:rPr>
        <w:t>Note</w:t>
      </w:r>
      <w:r w:rsidRPr="005B17D3">
        <w:t xml:space="preserve">: The beneficiary’s </w:t>
      </w:r>
      <w:r w:rsidRPr="005B17D3">
        <w:rPr>
          <w:i/>
          <w:iCs/>
        </w:rPr>
        <w:t>Eligibility</w:t>
      </w:r>
      <w:r w:rsidRPr="005B17D3">
        <w:rPr>
          <w:i/>
          <w:iCs/>
        </w:rPr>
        <w:fldChar w:fldCharType="begin"/>
      </w:r>
      <w:r w:rsidRPr="005B17D3">
        <w:instrText xml:space="preserve"> XE "</w:instrText>
      </w:r>
      <w:r w:rsidRPr="005B17D3">
        <w:rPr>
          <w:bCs/>
        </w:rPr>
        <w:instrText>Eligibility:</w:instrText>
      </w:r>
      <w:r w:rsidRPr="005B17D3">
        <w:instrText xml:space="preserve">Status" </w:instrText>
      </w:r>
      <w:r w:rsidRPr="005B17D3">
        <w:rPr>
          <w:i/>
          <w:iCs/>
        </w:rPr>
        <w:fldChar w:fldCharType="end"/>
      </w:r>
      <w:r w:rsidRPr="005B17D3">
        <w:rPr>
          <w:i/>
          <w:iCs/>
        </w:rPr>
        <w:t xml:space="preserve"> Status</w:t>
      </w:r>
      <w:r w:rsidRPr="005B17D3">
        <w:t xml:space="preserve"> is </w:t>
      </w:r>
      <w:r w:rsidRPr="005B17D3">
        <w:rPr>
          <w:b/>
          <w:bCs/>
        </w:rPr>
        <w:t>Verified</w:t>
      </w:r>
      <w:r w:rsidRPr="005B17D3">
        <w:t xml:space="preserve">. His </w:t>
      </w:r>
      <w:r w:rsidRPr="005B17D3">
        <w:rPr>
          <w:i/>
          <w:iCs/>
        </w:rPr>
        <w:t>Primary Eligibility</w:t>
      </w:r>
      <w:r w:rsidRPr="005B17D3">
        <w:rPr>
          <w:i/>
          <w:iCs/>
        </w:rPr>
        <w:fldChar w:fldCharType="begin"/>
      </w:r>
      <w:r w:rsidRPr="005B17D3">
        <w:instrText xml:space="preserve"> XE "</w:instrText>
      </w:r>
      <w:r w:rsidRPr="005B17D3">
        <w:rPr>
          <w:bCs/>
        </w:rPr>
        <w:instrText>Eligibility:</w:instrText>
      </w:r>
      <w:r w:rsidRPr="005B17D3">
        <w:instrText xml:space="preserve">Code" </w:instrText>
      </w:r>
      <w:r w:rsidRPr="005B17D3">
        <w:rPr>
          <w:i/>
          <w:iCs/>
        </w:rPr>
        <w:fldChar w:fldCharType="end"/>
      </w:r>
      <w:r w:rsidRPr="005B17D3">
        <w:rPr>
          <w:i/>
          <w:iCs/>
        </w:rPr>
        <w:t xml:space="preserve"> Code</w:t>
      </w:r>
      <w:r w:rsidRPr="005B17D3">
        <w:t xml:space="preserve"> is </w:t>
      </w:r>
      <w:r w:rsidRPr="005B17D3">
        <w:rPr>
          <w:b/>
          <w:bCs/>
        </w:rPr>
        <w:t>NSC</w:t>
      </w:r>
      <w:r w:rsidRPr="005B17D3">
        <w:t>.</w:t>
      </w:r>
    </w:p>
    <w:p w14:paraId="13C680F0" w14:textId="77777777" w:rsidR="00BE52CE" w:rsidRPr="005B17D3" w:rsidRDefault="00BE52CE" w:rsidP="00EF3896">
      <w:pPr>
        <w:pStyle w:val="NumberedList"/>
      </w:pPr>
      <w:r w:rsidRPr="005B17D3">
        <w:t xml:space="preserve">From the </w:t>
      </w:r>
      <w:r w:rsidRPr="005B17D3">
        <w:rPr>
          <w:i/>
        </w:rPr>
        <w:t>Overview</w:t>
      </w:r>
      <w:r w:rsidRPr="005B17D3">
        <w:t xml:space="preserve"> page, begin by clicking the Update Mailing Address link to display the Permanent Mailing Address page.</w:t>
      </w:r>
    </w:p>
    <w:p w14:paraId="414D31DB" w14:textId="77777777" w:rsidR="00BE52CE" w:rsidRPr="005B17D3" w:rsidRDefault="00BE52CE" w:rsidP="00EF3896">
      <w:pPr>
        <w:pStyle w:val="NumberedList"/>
      </w:pPr>
      <w:r w:rsidRPr="005B17D3">
        <w:t>If necessary, change</w:t>
      </w:r>
      <w:r w:rsidRPr="005B17D3">
        <w:fldChar w:fldCharType="begin"/>
      </w:r>
      <w:r w:rsidRPr="005B17D3">
        <w:instrText xml:space="preserve"> XE "Change:Country default" </w:instrText>
      </w:r>
      <w:r w:rsidRPr="005B17D3">
        <w:fldChar w:fldCharType="end"/>
      </w:r>
      <w:r w:rsidRPr="005B17D3">
        <w:t xml:space="preserve"> the </w:t>
      </w:r>
      <w:r w:rsidRPr="005B17D3">
        <w:rPr>
          <w:i/>
          <w:iCs/>
        </w:rPr>
        <w:t>Country</w:t>
      </w:r>
      <w:r w:rsidRPr="005B17D3">
        <w:t xml:space="preserve"> default from the </w:t>
      </w:r>
      <w:r w:rsidRPr="005B17D3">
        <w:rPr>
          <w:b/>
        </w:rPr>
        <w:t>United States</w:t>
      </w:r>
      <w:r w:rsidRPr="005B17D3">
        <w:t>.</w:t>
      </w:r>
    </w:p>
    <w:p w14:paraId="497E8104" w14:textId="77777777" w:rsidR="00BE52CE" w:rsidRPr="005B17D3" w:rsidRDefault="00BE52CE" w:rsidP="00EF3896">
      <w:pPr>
        <w:pStyle w:val="NumberedList"/>
      </w:pPr>
      <w:r w:rsidRPr="005B17D3">
        <w:t xml:space="preserve">Update the information in </w:t>
      </w:r>
      <w:r w:rsidRPr="005B17D3">
        <w:rPr>
          <w:i/>
          <w:iCs/>
        </w:rPr>
        <w:t>Address Line 1</w:t>
      </w:r>
      <w:r w:rsidRPr="005B17D3">
        <w:t xml:space="preserve"> as necessary. Use </w:t>
      </w:r>
      <w:r w:rsidRPr="005B17D3">
        <w:rPr>
          <w:i/>
          <w:iCs/>
        </w:rPr>
        <w:t>Address Line 2</w:t>
      </w:r>
      <w:r w:rsidRPr="005B17D3">
        <w:t xml:space="preserve"> for apartment numbers, if necessary.</w:t>
      </w:r>
    </w:p>
    <w:p w14:paraId="152843DB" w14:textId="77777777" w:rsidR="00BE52CE" w:rsidRPr="005B17D3" w:rsidRDefault="00BE52CE" w:rsidP="00EF3896">
      <w:pPr>
        <w:pStyle w:val="NumberedList"/>
      </w:pPr>
      <w:r w:rsidRPr="005B17D3">
        <w:t xml:space="preserve">Update the required </w:t>
      </w:r>
      <w:r w:rsidRPr="005B17D3">
        <w:rPr>
          <w:i/>
          <w:iCs/>
        </w:rPr>
        <w:t>Zip Code</w:t>
      </w:r>
      <w:r w:rsidRPr="005B17D3">
        <w:t xml:space="preserve">, as necessary. When a valid zip code is entered, the system populates the </w:t>
      </w:r>
      <w:r w:rsidRPr="005B17D3">
        <w:rPr>
          <w:b/>
        </w:rPr>
        <w:t>City</w:t>
      </w:r>
      <w:r w:rsidRPr="005B17D3">
        <w:t xml:space="preserve">, </w:t>
      </w:r>
      <w:r w:rsidRPr="005B17D3">
        <w:rPr>
          <w:b/>
        </w:rPr>
        <w:t>State</w:t>
      </w:r>
      <w:r w:rsidRPr="005B17D3">
        <w:t xml:space="preserve">, and </w:t>
      </w:r>
      <w:r w:rsidRPr="005B17D3">
        <w:rPr>
          <w:b/>
        </w:rPr>
        <w:t xml:space="preserve">County </w:t>
      </w:r>
      <w:r w:rsidRPr="005B17D3">
        <w:t xml:space="preserve">fields. If more than one city exists for a particular zip code, the system displays a dropdown list from which the desired city may be selected.  If the </w:t>
      </w:r>
      <w:r w:rsidRPr="005B17D3">
        <w:rPr>
          <w:i/>
        </w:rPr>
        <w:t>City</w:t>
      </w:r>
      <w:r w:rsidRPr="005B17D3">
        <w:t xml:space="preserve"> and/or </w:t>
      </w:r>
      <w:r w:rsidRPr="005B17D3">
        <w:rPr>
          <w:i/>
        </w:rPr>
        <w:t>State</w:t>
      </w:r>
      <w:r w:rsidRPr="005B17D3">
        <w:t xml:space="preserve"> does not match up with a valid </w:t>
      </w:r>
      <w:r w:rsidRPr="005B17D3">
        <w:rPr>
          <w:i/>
        </w:rPr>
        <w:t>Zip Code</w:t>
      </w:r>
      <w:r w:rsidRPr="005B17D3">
        <w:t>, an error</w:t>
      </w:r>
      <w:r w:rsidRPr="005B17D3">
        <w:fldChar w:fldCharType="begin"/>
      </w:r>
      <w:r w:rsidRPr="005B17D3">
        <w:instrText xml:space="preserve"> XE "Error:Zip Code" </w:instrText>
      </w:r>
      <w:r w:rsidRPr="005B17D3">
        <w:fldChar w:fldCharType="end"/>
      </w:r>
      <w:r w:rsidRPr="005B17D3">
        <w:t xml:space="preserve"> message displays. Check to make sure your data is correct.</w:t>
      </w:r>
    </w:p>
    <w:p w14:paraId="44BFF463" w14:textId="77777777" w:rsidR="00BE52CE" w:rsidRPr="005B17D3" w:rsidRDefault="00BE52CE" w:rsidP="00EF3896">
      <w:pPr>
        <w:pStyle w:val="NumberedList"/>
      </w:pPr>
      <w:r w:rsidRPr="005B17D3">
        <w:t xml:space="preserve">Make any other additions/updates as necessary such as </w:t>
      </w:r>
      <w:r w:rsidRPr="005B17D3">
        <w:rPr>
          <w:i/>
          <w:iCs/>
        </w:rPr>
        <w:t>Phone Numbers</w:t>
      </w:r>
      <w:r w:rsidRPr="005B17D3">
        <w:t xml:space="preserve"> and/or </w:t>
      </w:r>
      <w:r w:rsidRPr="005B17D3">
        <w:rPr>
          <w:i/>
          <w:iCs/>
        </w:rPr>
        <w:t>Email</w:t>
      </w:r>
      <w:r w:rsidRPr="005B17D3">
        <w:rPr>
          <w:i/>
          <w:iCs/>
        </w:rPr>
        <w:fldChar w:fldCharType="begin"/>
      </w:r>
      <w:r w:rsidRPr="005B17D3">
        <w:instrText xml:space="preserve"> XE "</w:instrText>
      </w:r>
      <w:r w:rsidRPr="005B17D3">
        <w:rPr>
          <w:b/>
          <w:iCs/>
        </w:rPr>
        <w:instrText>Email</w:instrText>
      </w:r>
      <w:r w:rsidRPr="005B17D3">
        <w:rPr>
          <w:iCs/>
        </w:rPr>
        <w:instrText>:</w:instrText>
      </w:r>
      <w:r w:rsidRPr="005B17D3">
        <w:instrText xml:space="preserve">Address" </w:instrText>
      </w:r>
      <w:r w:rsidRPr="005B17D3">
        <w:rPr>
          <w:i/>
          <w:iCs/>
        </w:rPr>
        <w:fldChar w:fldCharType="end"/>
      </w:r>
      <w:r w:rsidRPr="005B17D3">
        <w:rPr>
          <w:i/>
          <w:iCs/>
        </w:rPr>
        <w:t xml:space="preserve"> Address</w:t>
      </w:r>
      <w:r w:rsidRPr="005B17D3">
        <w:rPr>
          <w:i/>
          <w:iCs/>
        </w:rPr>
        <w:fldChar w:fldCharType="begin"/>
      </w:r>
      <w:r w:rsidRPr="005B17D3">
        <w:instrText xml:space="preserve"> XE "</w:instrText>
      </w:r>
      <w:r w:rsidRPr="005B17D3">
        <w:rPr>
          <w:iCs/>
        </w:rPr>
        <w:instrText>Address:</w:instrText>
      </w:r>
      <w:r w:rsidRPr="005B17D3">
        <w:instrText xml:space="preserve">Email" </w:instrText>
      </w:r>
      <w:r w:rsidRPr="005B17D3">
        <w:rPr>
          <w:i/>
          <w:iCs/>
        </w:rPr>
        <w:fldChar w:fldCharType="end"/>
      </w:r>
      <w:r w:rsidRPr="005B17D3">
        <w:rPr>
          <w:i/>
          <w:iCs/>
        </w:rPr>
        <w:t>es</w:t>
      </w:r>
      <w:r w:rsidRPr="005B17D3">
        <w:t>.</w:t>
      </w:r>
    </w:p>
    <w:p w14:paraId="130F4CEA" w14:textId="77777777" w:rsidR="00BE52CE" w:rsidRPr="005B17D3" w:rsidRDefault="00BE52CE" w:rsidP="00EF3896">
      <w:pPr>
        <w:pStyle w:val="NumberedList"/>
      </w:pPr>
      <w:r w:rsidRPr="005B17D3">
        <w:t xml:space="preserve">When finished, click the </w:t>
      </w:r>
      <w:r w:rsidRPr="005B17D3">
        <w:rPr>
          <w:b/>
          <w:i/>
          <w:iCs/>
        </w:rPr>
        <w:t>Update</w:t>
      </w:r>
      <w:r w:rsidRPr="005B17D3">
        <w:t xml:space="preserve"> button. To return to the original information, click the </w:t>
      </w:r>
      <w:r w:rsidRPr="005B17D3">
        <w:rPr>
          <w:b/>
          <w:i/>
          <w:iCs/>
        </w:rPr>
        <w:t>Reset</w:t>
      </w:r>
      <w:r w:rsidRPr="005B17D3">
        <w:t xml:space="preserve"> button. To cancel out of the screen altogether, click the </w:t>
      </w:r>
      <w:r w:rsidRPr="005B17D3">
        <w:rPr>
          <w:b/>
          <w:i/>
          <w:iCs/>
        </w:rPr>
        <w:t>Cancel</w:t>
      </w:r>
      <w:r w:rsidRPr="005B17D3">
        <w:t xml:space="preserve"> button to return to the </w:t>
      </w:r>
      <w:r w:rsidRPr="005B17D3">
        <w:rPr>
          <w:i/>
          <w:iCs/>
        </w:rPr>
        <w:t>Overview</w:t>
      </w:r>
      <w:r w:rsidRPr="005B17D3">
        <w:t xml:space="preserve"> screen within </w:t>
      </w:r>
      <w:r w:rsidRPr="005B17D3">
        <w:rPr>
          <w:b/>
        </w:rPr>
        <w:t>Demographics</w:t>
      </w:r>
      <w:r w:rsidRPr="005B17D3">
        <w:rPr>
          <w:b/>
        </w:rPr>
        <w:fldChar w:fldCharType="begin"/>
      </w:r>
      <w:r w:rsidRPr="005B17D3">
        <w:instrText xml:space="preserve"> XE "</w:instrText>
      </w:r>
      <w:r w:rsidRPr="005B17D3">
        <w:rPr>
          <w:i/>
        </w:rPr>
        <w:instrText>Demographics:Overview</w:instrText>
      </w:r>
      <w:r w:rsidRPr="005B17D3">
        <w:instrText xml:space="preserve"> screen" </w:instrText>
      </w:r>
      <w:r w:rsidRPr="005B17D3">
        <w:rPr>
          <w:b/>
        </w:rPr>
        <w:fldChar w:fldCharType="end"/>
      </w:r>
      <w:r w:rsidRPr="005B17D3">
        <w:t>.</w:t>
      </w:r>
    </w:p>
    <w:p w14:paraId="4D066368" w14:textId="3F0556DC" w:rsidR="00BE52CE" w:rsidRPr="005B17D3" w:rsidRDefault="00BE52CE" w:rsidP="00474E83">
      <w:pPr>
        <w:pStyle w:val="NoteLightbulb"/>
      </w:pPr>
      <w:r w:rsidRPr="005B17D3">
        <w:rPr>
          <w:b/>
        </w:rPr>
        <w:t>Note</w:t>
      </w:r>
      <w:r w:rsidRPr="005B17D3">
        <w:t xml:space="preserve">: After clicking the </w:t>
      </w:r>
      <w:r w:rsidRPr="005B17D3">
        <w:rPr>
          <w:bCs/>
          <w:iCs/>
        </w:rPr>
        <w:t>Update</w:t>
      </w:r>
      <w:r w:rsidRPr="005B17D3">
        <w:t xml:space="preserve"> button, the system displays the </w:t>
      </w:r>
      <w:r w:rsidRPr="005B17D3">
        <w:rPr>
          <w:iCs/>
        </w:rPr>
        <w:t>Overview</w:t>
      </w:r>
      <w:r w:rsidRPr="005B17D3">
        <w:t xml:space="preserve"> screen under </w:t>
      </w:r>
      <w:r w:rsidRPr="005B17D3">
        <w:rPr>
          <w:bCs/>
        </w:rPr>
        <w:t>Demographics</w:t>
      </w:r>
      <w:r w:rsidRPr="005B17D3">
        <w:rPr>
          <w:bCs/>
        </w:rPr>
        <w:fldChar w:fldCharType="begin"/>
      </w:r>
      <w:r w:rsidRPr="005B17D3">
        <w:instrText xml:space="preserve"> XE "Demographics:Overview screen" </w:instrText>
      </w:r>
      <w:r w:rsidRPr="005B17D3">
        <w:rPr>
          <w:bCs/>
        </w:rPr>
        <w:fldChar w:fldCharType="end"/>
      </w:r>
      <w:r w:rsidRPr="005B17D3">
        <w:t xml:space="preserve"> and an “</w:t>
      </w:r>
      <w:r w:rsidRPr="005B17D3">
        <w:rPr>
          <w:bCs/>
        </w:rPr>
        <w:t>Address updated successfully</w:t>
      </w:r>
      <w:r w:rsidRPr="005B17D3">
        <w:t>.” message displays. Verify the updated information.</w:t>
      </w:r>
    </w:p>
    <w:p w14:paraId="4AE20618" w14:textId="77777777" w:rsidR="007615E0" w:rsidRPr="005B17D3" w:rsidRDefault="007615E0" w:rsidP="007615E0">
      <w:pPr>
        <w:pStyle w:val="NoteLightbulb"/>
        <w:numPr>
          <w:ilvl w:val="0"/>
          <w:numId w:val="0"/>
        </w:numPr>
        <w:ind w:left="360"/>
      </w:pPr>
    </w:p>
    <w:p w14:paraId="092061AE" w14:textId="10278390" w:rsidR="00BE52CE" w:rsidRPr="005B17D3" w:rsidRDefault="00BE52CE" w:rsidP="00EF3896">
      <w:pPr>
        <w:pStyle w:val="ProcedureTitle"/>
      </w:pPr>
      <w:bookmarkStart w:id="1653" w:name="_Toc485637495"/>
      <w:r w:rsidRPr="005B17D3">
        <w:t>…</w:t>
      </w:r>
      <w:r w:rsidR="007615E0" w:rsidRPr="005B17D3">
        <w:t>p</w:t>
      </w:r>
      <w:r w:rsidRPr="005B17D3">
        <w:t>erform a Letter Override</w:t>
      </w:r>
      <w:bookmarkEnd w:id="1653"/>
    </w:p>
    <w:p w14:paraId="3A4FFBF8" w14:textId="77777777" w:rsidR="00BE52CE" w:rsidRPr="005B17D3" w:rsidRDefault="00BE52CE" w:rsidP="00884662">
      <w:pPr>
        <w:pStyle w:val="NumberedList"/>
        <w:numPr>
          <w:ilvl w:val="0"/>
          <w:numId w:val="181"/>
        </w:numPr>
      </w:pPr>
      <w:r w:rsidRPr="005B17D3">
        <w:t>Click the Previously Mailed tab.</w:t>
      </w:r>
    </w:p>
    <w:p w14:paraId="298235EE" w14:textId="77777777" w:rsidR="00BE52CE" w:rsidRPr="005B17D3" w:rsidRDefault="00BE52CE" w:rsidP="00EF3896">
      <w:pPr>
        <w:pStyle w:val="NumberedList"/>
      </w:pPr>
      <w:r w:rsidRPr="005B17D3">
        <w:t>Click the Mail link under the Select to Remail column.</w:t>
      </w:r>
    </w:p>
    <w:p w14:paraId="035BC754" w14:textId="77777777" w:rsidR="00BE52CE" w:rsidRPr="005B17D3" w:rsidRDefault="00BE52CE" w:rsidP="00EF3896">
      <w:pPr>
        <w:pStyle w:val="NumberedList"/>
      </w:pPr>
      <w:r w:rsidRPr="005B17D3">
        <w:t>Check the Yes checkbox to the “Do you want to override this condition and send the letter?” question.</w:t>
      </w:r>
    </w:p>
    <w:p w14:paraId="72FA8926" w14:textId="77777777" w:rsidR="00BE52CE" w:rsidRPr="005B17D3" w:rsidRDefault="00BE52CE" w:rsidP="00EF3896">
      <w:pPr>
        <w:pStyle w:val="NumberedList"/>
      </w:pPr>
      <w:r w:rsidRPr="005B17D3">
        <w:t xml:space="preserve">Click the Update button. The </w:t>
      </w:r>
      <w:r w:rsidRPr="005B17D3">
        <w:rPr>
          <w:b/>
        </w:rPr>
        <w:t>Mail</w:t>
      </w:r>
      <w:r w:rsidRPr="005B17D3">
        <w:t xml:space="preserve"> link on the </w:t>
      </w:r>
      <w:r w:rsidRPr="005B17D3">
        <w:rPr>
          <w:b/>
        </w:rPr>
        <w:t>Previously Mailed</w:t>
      </w:r>
      <w:r w:rsidRPr="005B17D3">
        <w:t xml:space="preserve"> tab for that Veteran will be disabled. </w:t>
      </w:r>
    </w:p>
    <w:p w14:paraId="106C7A62" w14:textId="77777777" w:rsidR="00BE52CE" w:rsidRPr="005B17D3" w:rsidRDefault="00BE52CE" w:rsidP="00884662">
      <w:pPr>
        <w:pStyle w:val="Note"/>
        <w:numPr>
          <w:ilvl w:val="0"/>
          <w:numId w:val="55"/>
        </w:numPr>
        <w:shd w:val="clear" w:color="auto" w:fill="auto"/>
        <w:ind w:left="1080"/>
      </w:pPr>
      <w:r w:rsidRPr="005B17D3">
        <w:rPr>
          <w:b/>
        </w:rPr>
        <w:t>Note</w:t>
      </w:r>
      <w:r w:rsidRPr="005B17D3">
        <w:t xml:space="preserve">: The user will need the </w:t>
      </w:r>
      <w:r w:rsidRPr="005B17D3">
        <w:rPr>
          <w:b/>
        </w:rPr>
        <w:t>Override to Send</w:t>
      </w:r>
      <w:r w:rsidRPr="005B17D3">
        <w:t xml:space="preserve"> functionality enabled on their user profile to perform a letter override.  </w:t>
      </w:r>
    </w:p>
    <w:p w14:paraId="2C9FB395" w14:textId="7B4CE9C5" w:rsidR="00BE52CE" w:rsidRPr="005B17D3" w:rsidRDefault="00BE52CE" w:rsidP="00EF3896">
      <w:pPr>
        <w:pStyle w:val="ProcedureTitle"/>
      </w:pPr>
      <w:r w:rsidRPr="005B17D3">
        <w:t xml:space="preserve">... </w:t>
      </w:r>
      <w:r w:rsidR="007615E0" w:rsidRPr="005B17D3">
        <w:t>u</w:t>
      </w:r>
      <w:r w:rsidRPr="005B17D3">
        <w:t xml:space="preserve">pdate a </w:t>
      </w:r>
      <w:r w:rsidR="006204FA" w:rsidRPr="005B17D3">
        <w:t>Veterans</w:t>
      </w:r>
      <w:r w:rsidRPr="005B17D3">
        <w:t xml:space="preserve"> Preferred Facility in the VA Health Care System?</w:t>
      </w:r>
    </w:p>
    <w:p w14:paraId="05B91487" w14:textId="385DD255" w:rsidR="00BE52CE" w:rsidRPr="005B17D3" w:rsidRDefault="00BE52CE" w:rsidP="00EF3896">
      <w:pPr>
        <w:pStyle w:val="BodyText2"/>
      </w:pPr>
      <w:r w:rsidRPr="005B17D3">
        <w:fldChar w:fldCharType="begin"/>
      </w:r>
      <w:r w:rsidRPr="005B17D3">
        <w:instrText xml:space="preserve"> XE "How do I ...:update a update a Veteran's Preferred Facility in the VA HealthCare System?" </w:instrText>
      </w:r>
      <w:r w:rsidRPr="005B17D3">
        <w:fldChar w:fldCharType="end"/>
      </w:r>
      <w:r w:rsidRPr="005B17D3">
        <w:t xml:space="preserve">In this scenario we're going to update a </w:t>
      </w:r>
      <w:r w:rsidR="006204FA" w:rsidRPr="005B17D3">
        <w:t>Veterans</w:t>
      </w:r>
      <w:r w:rsidRPr="005B17D3">
        <w:t xml:space="preserve"> Preferred Facility in the VA Health Care System.</w:t>
      </w:r>
    </w:p>
    <w:p w14:paraId="285537C4" w14:textId="77777777" w:rsidR="00BE52CE" w:rsidRPr="005B17D3" w:rsidRDefault="00BE52CE" w:rsidP="00884662">
      <w:pPr>
        <w:pStyle w:val="NumberedList"/>
        <w:numPr>
          <w:ilvl w:val="0"/>
          <w:numId w:val="180"/>
        </w:numPr>
      </w:pPr>
      <w:r w:rsidRPr="005B17D3">
        <w:t>Log into the system by entering VA authentication credentials at the single sign-on portal</w:t>
      </w:r>
      <w:r w:rsidRPr="005B17D3" w:rsidDel="00444DCE">
        <w:t xml:space="preserve"> </w:t>
      </w:r>
      <w:r w:rsidRPr="005B17D3">
        <w:t>and checking the Accept Agreement checkbox on the ES entry page.</w:t>
      </w:r>
    </w:p>
    <w:p w14:paraId="684920EF" w14:textId="77777777" w:rsidR="00BE52CE" w:rsidRPr="005B17D3" w:rsidRDefault="00BE52CE" w:rsidP="00EF3896">
      <w:pPr>
        <w:pStyle w:val="NumberedList"/>
      </w:pPr>
      <w:r w:rsidRPr="005B17D3">
        <w:t xml:space="preserve">From the Person Search screen, enter either an SSN, or Full/short VPID only, and/or Last Name and First Name, and/or Claim Folder Number, and/or Military Service Number, and/or Last Name and </w:t>
      </w:r>
      <w:r w:rsidRPr="005B17D3">
        <w:rPr>
          <w:i/>
          <w:iCs/>
        </w:rPr>
        <w:t>DOB</w:t>
      </w:r>
      <w:r w:rsidRPr="005B17D3">
        <w:t xml:space="preserve">. When ready, click the </w:t>
      </w:r>
      <w:r w:rsidRPr="005B17D3">
        <w:rPr>
          <w:b/>
          <w:i/>
          <w:iCs/>
        </w:rPr>
        <w:t>Find</w:t>
      </w:r>
      <w:r w:rsidRPr="005B17D3">
        <w:t xml:space="preserve"> button to begin the search. If a match is made, the system displays the beneficiary </w:t>
      </w:r>
      <w:r w:rsidRPr="005B17D3">
        <w:rPr>
          <w:i/>
        </w:rPr>
        <w:t>Overview</w:t>
      </w:r>
      <w:r w:rsidRPr="005B17D3">
        <w:t xml:space="preserve"> screen. This screen gives the user an overview of the beneficiary's current information on file.</w:t>
      </w:r>
    </w:p>
    <w:p w14:paraId="58815CA5" w14:textId="77777777" w:rsidR="00BE52CE" w:rsidRPr="005B17D3" w:rsidRDefault="00BE52CE" w:rsidP="00EF3896">
      <w:pPr>
        <w:pStyle w:val="NumberedList"/>
      </w:pPr>
      <w:r w:rsidRPr="005B17D3">
        <w:t xml:space="preserve">From the </w:t>
      </w:r>
      <w:r w:rsidRPr="005B17D3">
        <w:rPr>
          <w:i/>
          <w:iCs/>
        </w:rPr>
        <w:t>Overview</w:t>
      </w:r>
      <w:r w:rsidRPr="005B17D3">
        <w:t xml:space="preserve"> page, begin by clicking the </w:t>
      </w:r>
      <w:r w:rsidRPr="005B17D3">
        <w:rPr>
          <w:b/>
        </w:rPr>
        <w:t>Demographics</w:t>
      </w:r>
      <w:r w:rsidRPr="005B17D3">
        <w:t xml:space="preserve"> tab to display the </w:t>
      </w:r>
      <w:r w:rsidRPr="005B17D3">
        <w:rPr>
          <w:i/>
        </w:rPr>
        <w:t>Demographics/Overview</w:t>
      </w:r>
      <w:r w:rsidRPr="005B17D3">
        <w:t xml:space="preserve"> screen.</w:t>
      </w:r>
    </w:p>
    <w:p w14:paraId="75CC0E63" w14:textId="77777777" w:rsidR="00BE52CE" w:rsidRPr="005B17D3" w:rsidRDefault="00BE52CE" w:rsidP="00EF3896">
      <w:pPr>
        <w:pStyle w:val="NumberedList"/>
      </w:pPr>
      <w:r w:rsidRPr="005B17D3">
        <w:t xml:space="preserve">From the </w:t>
      </w:r>
      <w:r w:rsidRPr="005B17D3">
        <w:rPr>
          <w:i/>
          <w:iCs/>
        </w:rPr>
        <w:t>Demographics/Overview</w:t>
      </w:r>
      <w:r w:rsidRPr="005B17D3">
        <w:t xml:space="preserve"> screen, click on the </w:t>
      </w:r>
      <w:r w:rsidRPr="005B17D3">
        <w:rPr>
          <w:b/>
        </w:rPr>
        <w:t>Personal</w:t>
      </w:r>
      <w:r w:rsidRPr="005B17D3">
        <w:t xml:space="preserve"> "sub-tab" to display the </w:t>
      </w:r>
      <w:r w:rsidRPr="005B17D3">
        <w:rPr>
          <w:i/>
          <w:iCs/>
        </w:rPr>
        <w:t>Personal</w:t>
      </w:r>
      <w:r w:rsidRPr="005B17D3">
        <w:t xml:space="preserve"> screen.</w:t>
      </w:r>
    </w:p>
    <w:p w14:paraId="3050F41C" w14:textId="77777777" w:rsidR="00BE52CE" w:rsidRPr="005B17D3" w:rsidRDefault="00BE52CE" w:rsidP="00EF3896">
      <w:pPr>
        <w:pStyle w:val="NumberedList"/>
      </w:pPr>
      <w:r w:rsidRPr="005B17D3">
        <w:t xml:space="preserve">In the </w:t>
      </w:r>
      <w:r w:rsidRPr="005B17D3">
        <w:rPr>
          <w:i/>
          <w:iCs/>
        </w:rPr>
        <w:t>Personal</w:t>
      </w:r>
      <w:r w:rsidRPr="005B17D3">
        <w:t xml:space="preserve"> screen, find the </w:t>
      </w:r>
      <w:r w:rsidRPr="005B17D3">
        <w:rPr>
          <w:b/>
          <w:i/>
          <w:iCs/>
        </w:rPr>
        <w:t>Preferred Facility</w:t>
      </w:r>
      <w:r w:rsidRPr="005B17D3">
        <w:t xml:space="preserve"> field and click on the dropdown and select a new preferred facility. </w:t>
      </w:r>
    </w:p>
    <w:p w14:paraId="2CB1B1A9" w14:textId="77777777" w:rsidR="00BE52CE" w:rsidRPr="005B17D3" w:rsidRDefault="00BE52CE" w:rsidP="00EF3896">
      <w:pPr>
        <w:pStyle w:val="NumberedList"/>
      </w:pPr>
      <w:r w:rsidRPr="005B17D3">
        <w:t xml:space="preserve">When finished, click the </w:t>
      </w:r>
      <w:r w:rsidRPr="005B17D3">
        <w:rPr>
          <w:b/>
          <w:i/>
          <w:iCs/>
        </w:rPr>
        <w:t>Update</w:t>
      </w:r>
      <w:r w:rsidRPr="005B17D3">
        <w:t xml:space="preserve"> button. The system will return you to the </w:t>
      </w:r>
      <w:r w:rsidRPr="005B17D3">
        <w:rPr>
          <w:i/>
        </w:rPr>
        <w:t>Demographics/Overview</w:t>
      </w:r>
      <w:r w:rsidRPr="005B17D3">
        <w:t xml:space="preserve"> screen with a message that your update was successful.</w:t>
      </w:r>
    </w:p>
    <w:p w14:paraId="37F971EB" w14:textId="0FE244C8" w:rsidR="00BE52CE" w:rsidRPr="005B17D3" w:rsidRDefault="00BE52CE" w:rsidP="00EF3896">
      <w:pPr>
        <w:pStyle w:val="NumberedList"/>
        <w:rPr>
          <w:szCs w:val="24"/>
        </w:rPr>
      </w:pPr>
      <w:r w:rsidRPr="005B17D3">
        <w:t xml:space="preserve">To verify your change in preferred facility was successful, click on the </w:t>
      </w:r>
      <w:r w:rsidRPr="005B17D3">
        <w:rPr>
          <w:b/>
        </w:rPr>
        <w:t>Facility</w:t>
      </w:r>
      <w:r w:rsidRPr="005B17D3">
        <w:t xml:space="preserve"> tab. The </w:t>
      </w:r>
      <w:r w:rsidRPr="005B17D3">
        <w:rPr>
          <w:i/>
        </w:rPr>
        <w:t>Facilities</w:t>
      </w:r>
      <w:r w:rsidRPr="005B17D3">
        <w:t xml:space="preserve"> screen lists the </w:t>
      </w:r>
      <w:r w:rsidR="006204FA" w:rsidRPr="005B17D3">
        <w:t>Veterans</w:t>
      </w:r>
      <w:r w:rsidRPr="005B17D3">
        <w:t xml:space="preserve"> preferred facility. Look for a facility with a white check mark in a green box next to it. This indicates the </w:t>
      </w:r>
      <w:r w:rsidR="006204FA" w:rsidRPr="005B17D3">
        <w:t>Veterans</w:t>
      </w:r>
      <w:r w:rsidRPr="005B17D3">
        <w:t xml:space="preserve"> preferred facility.</w:t>
      </w:r>
    </w:p>
    <w:p w14:paraId="5C10AE31" w14:textId="2EAC4BFD" w:rsidR="007615E0" w:rsidRPr="005B17D3" w:rsidRDefault="007615E0" w:rsidP="007615E0">
      <w:pPr>
        <w:pStyle w:val="ProcedureTitle"/>
      </w:pPr>
      <w:bookmarkStart w:id="1654" w:name="Changing_Phone_inES"/>
      <w:bookmarkStart w:id="1655" w:name="Changing_Phone_in_ES"/>
      <w:r w:rsidRPr="005B17D3">
        <w:t>…change a phone number in ES?</w:t>
      </w:r>
      <w:r w:rsidR="00CF5B93" w:rsidRPr="005B17D3">
        <w:rPr>
          <w:u w:val="none"/>
        </w:rPr>
        <w:t xml:space="preserve"> </w:t>
      </w:r>
      <w:hyperlink w:anchor="Change_Phone_Return" w:history="1">
        <w:r w:rsidR="00CF5B93" w:rsidRPr="005B17D3">
          <w:rPr>
            <w:rStyle w:val="Hyperlink"/>
            <w:szCs w:val="24"/>
          </w:rPr>
          <w:t>[back]</w:t>
        </w:r>
      </w:hyperlink>
    </w:p>
    <w:bookmarkEnd w:id="1654"/>
    <w:bookmarkEnd w:id="1655"/>
    <w:p w14:paraId="06F78816" w14:textId="77777777" w:rsidR="007615E0" w:rsidRPr="005B17D3" w:rsidRDefault="007615E0" w:rsidP="007615E0">
      <w:pPr>
        <w:pStyle w:val="BodyText2"/>
      </w:pPr>
      <w:r w:rsidRPr="005B17D3">
        <w:t xml:space="preserve">In this scenario, the ES user makes an area code change to a Veteran. </w:t>
      </w:r>
    </w:p>
    <w:p w14:paraId="612C7840" w14:textId="11461AE5" w:rsidR="007615E0" w:rsidRPr="005B17D3" w:rsidRDefault="007615E0" w:rsidP="001470FA">
      <w:pPr>
        <w:pStyle w:val="NumberedList"/>
        <w:numPr>
          <w:ilvl w:val="0"/>
          <w:numId w:val="488"/>
        </w:numPr>
      </w:pPr>
      <w:r w:rsidRPr="005B17D3">
        <w:t xml:space="preserve">Enter in </w:t>
      </w:r>
      <w:r w:rsidR="006204FA" w:rsidRPr="005B17D3">
        <w:t>Veterans</w:t>
      </w:r>
      <w:r w:rsidRPr="005B17D3">
        <w:t xml:space="preserve"> ICN on the </w:t>
      </w:r>
      <w:r w:rsidRPr="005B17D3">
        <w:rPr>
          <w:b/>
        </w:rPr>
        <w:t>Pearson Search</w:t>
      </w:r>
      <w:r w:rsidRPr="005B17D3">
        <w:t xml:space="preserve"> screen.</w:t>
      </w:r>
    </w:p>
    <w:p w14:paraId="020E1B4D" w14:textId="77777777" w:rsidR="007615E0" w:rsidRPr="005B17D3" w:rsidRDefault="007615E0" w:rsidP="007615E0">
      <w:pPr>
        <w:pStyle w:val="NumberedList"/>
      </w:pPr>
      <w:r w:rsidRPr="005B17D3">
        <w:t xml:space="preserve">Click </w:t>
      </w:r>
      <w:r w:rsidRPr="005B17D3">
        <w:rPr>
          <w:b/>
        </w:rPr>
        <w:t>Find</w:t>
      </w:r>
      <w:r w:rsidRPr="005B17D3">
        <w:t>.</w:t>
      </w:r>
    </w:p>
    <w:p w14:paraId="723A0999" w14:textId="77777777" w:rsidR="007615E0" w:rsidRPr="005B17D3" w:rsidRDefault="007615E0" w:rsidP="007615E0">
      <w:pPr>
        <w:pStyle w:val="NumberedList"/>
      </w:pPr>
      <w:r w:rsidRPr="005B17D3">
        <w:t xml:space="preserve">Click the </w:t>
      </w:r>
      <w:r w:rsidRPr="005B17D3">
        <w:rPr>
          <w:b/>
        </w:rPr>
        <w:t>Demographics</w:t>
      </w:r>
      <w:r w:rsidRPr="005B17D3">
        <w:t xml:space="preserve"> tab.</w:t>
      </w:r>
    </w:p>
    <w:p w14:paraId="378F2E5E" w14:textId="77777777" w:rsidR="007615E0" w:rsidRPr="005B17D3" w:rsidRDefault="007615E0" w:rsidP="007615E0">
      <w:pPr>
        <w:pStyle w:val="NumberedList"/>
      </w:pPr>
      <w:r w:rsidRPr="005B17D3">
        <w:t xml:space="preserve">Click the </w:t>
      </w:r>
      <w:r w:rsidRPr="005B17D3">
        <w:rPr>
          <w:b/>
        </w:rPr>
        <w:t>Addresses</w:t>
      </w:r>
      <w:r w:rsidRPr="005B17D3">
        <w:t xml:space="preserve"> sub-tab.</w:t>
      </w:r>
    </w:p>
    <w:p w14:paraId="0AF29967" w14:textId="77777777" w:rsidR="007615E0" w:rsidRPr="005B17D3" w:rsidRDefault="007615E0" w:rsidP="007615E0">
      <w:pPr>
        <w:pStyle w:val="NumberedList"/>
      </w:pPr>
      <w:r w:rsidRPr="005B17D3">
        <w:t xml:space="preserve">Scroll down to the bottom of the </w:t>
      </w:r>
      <w:r w:rsidRPr="005B17D3">
        <w:rPr>
          <w:b/>
        </w:rPr>
        <w:t xml:space="preserve">Addresses </w:t>
      </w:r>
      <w:r w:rsidRPr="005B17D3">
        <w:t xml:space="preserve">screen. </w:t>
      </w:r>
    </w:p>
    <w:p w14:paraId="17F3C250" w14:textId="77777777" w:rsidR="007615E0" w:rsidRPr="005B17D3" w:rsidRDefault="007615E0" w:rsidP="007615E0">
      <w:pPr>
        <w:pStyle w:val="NumberedList"/>
        <w:numPr>
          <w:ilvl w:val="0"/>
          <w:numId w:val="0"/>
        </w:numPr>
      </w:pPr>
      <w:r w:rsidRPr="005B17D3">
        <w:t xml:space="preserve">Notice the </w:t>
      </w:r>
      <w:r w:rsidRPr="005B17D3">
        <w:rPr>
          <w:b/>
        </w:rPr>
        <w:t>Phone Numbers</w:t>
      </w:r>
      <w:r w:rsidRPr="005B17D3">
        <w:t xml:space="preserve"> and </w:t>
      </w:r>
      <w:r w:rsidRPr="005B17D3">
        <w:rPr>
          <w:b/>
        </w:rPr>
        <w:t>Email Addresses</w:t>
      </w:r>
      <w:r w:rsidRPr="005B17D3">
        <w:t xml:space="preserve"> sections. </w:t>
      </w:r>
    </w:p>
    <w:p w14:paraId="7D722BE2" w14:textId="77777777" w:rsidR="007615E0" w:rsidRPr="005B17D3" w:rsidRDefault="007615E0" w:rsidP="007615E0">
      <w:pPr>
        <w:pStyle w:val="NumberedList"/>
      </w:pPr>
      <w:r w:rsidRPr="005B17D3">
        <w:t xml:space="preserve">Click the </w:t>
      </w:r>
      <w:r w:rsidRPr="005B17D3">
        <w:rPr>
          <w:b/>
        </w:rPr>
        <w:t>Add/Edit Address</w:t>
      </w:r>
      <w:r w:rsidRPr="005B17D3">
        <w:t xml:space="preserve"> button.</w:t>
      </w:r>
    </w:p>
    <w:p w14:paraId="200A7F7B" w14:textId="1AF5688B" w:rsidR="007615E0" w:rsidRPr="005B17D3" w:rsidRDefault="007615E0" w:rsidP="007615E0">
      <w:pPr>
        <w:pStyle w:val="NumberedList"/>
      </w:pPr>
      <w:r w:rsidRPr="005B17D3">
        <w:t xml:space="preserve">Change the </w:t>
      </w:r>
      <w:r w:rsidR="00616037" w:rsidRPr="005B17D3">
        <w:t>phone number</w:t>
      </w:r>
      <w:r w:rsidRPr="005B17D3">
        <w:t>.</w:t>
      </w:r>
    </w:p>
    <w:p w14:paraId="4DC94742" w14:textId="77777777" w:rsidR="007615E0" w:rsidRPr="005B17D3" w:rsidRDefault="007615E0" w:rsidP="007615E0">
      <w:pPr>
        <w:pStyle w:val="NumberedList"/>
      </w:pPr>
      <w:r w:rsidRPr="005B17D3">
        <w:t xml:space="preserve">Click </w:t>
      </w:r>
      <w:r w:rsidRPr="005B17D3">
        <w:rPr>
          <w:b/>
        </w:rPr>
        <w:t xml:space="preserve">Update </w:t>
      </w:r>
      <w:r w:rsidRPr="005B17D3">
        <w:t>once complete.</w:t>
      </w:r>
    </w:p>
    <w:p w14:paraId="3DBF83F2" w14:textId="77777777" w:rsidR="007615E0" w:rsidRPr="005B17D3" w:rsidRDefault="007615E0" w:rsidP="007615E0">
      <w:pPr>
        <w:pStyle w:val="NumberedList"/>
        <w:numPr>
          <w:ilvl w:val="0"/>
          <w:numId w:val="0"/>
        </w:numPr>
        <w:ind w:left="360" w:hanging="360"/>
      </w:pPr>
      <w:r w:rsidRPr="005B17D3">
        <w:t xml:space="preserve">The following message displays: </w:t>
      </w:r>
      <w:r w:rsidRPr="005B17D3">
        <w:rPr>
          <w:i/>
        </w:rPr>
        <w:t>Contact Information updated successfully.</w:t>
      </w:r>
      <w:r w:rsidRPr="005B17D3">
        <w:t xml:space="preserve"> </w:t>
      </w:r>
    </w:p>
    <w:p w14:paraId="7735B400" w14:textId="77777777" w:rsidR="007615E0" w:rsidRPr="005B17D3" w:rsidRDefault="007615E0" w:rsidP="00884662">
      <w:pPr>
        <w:pStyle w:val="NumberedList"/>
        <w:numPr>
          <w:ilvl w:val="0"/>
          <w:numId w:val="262"/>
        </w:numPr>
      </w:pPr>
      <w:r w:rsidRPr="005B17D3">
        <w:t xml:space="preserve">Click the </w:t>
      </w:r>
      <w:r w:rsidRPr="005B17D3">
        <w:rPr>
          <w:color w:val="0000FF"/>
          <w:u w:val="single"/>
        </w:rPr>
        <w:t>Person Search</w:t>
      </w:r>
      <w:r w:rsidRPr="005B17D3">
        <w:rPr>
          <w:color w:val="0000FF"/>
        </w:rPr>
        <w:t xml:space="preserve"> </w:t>
      </w:r>
      <w:r w:rsidRPr="005B17D3">
        <w:t xml:space="preserve">link on the upper-left to see changes made on the </w:t>
      </w:r>
      <w:r w:rsidRPr="005B17D3">
        <w:rPr>
          <w:b/>
        </w:rPr>
        <w:t>Addresses</w:t>
      </w:r>
      <w:r w:rsidRPr="005B17D3">
        <w:t xml:space="preserve"> sub-tab.</w:t>
      </w:r>
    </w:p>
    <w:p w14:paraId="62476314" w14:textId="77777777" w:rsidR="007615E0" w:rsidRPr="005B17D3" w:rsidRDefault="007615E0" w:rsidP="007615E0">
      <w:pPr>
        <w:pStyle w:val="NumberedList"/>
      </w:pPr>
      <w:r w:rsidRPr="005B17D3">
        <w:t xml:space="preserve">Notice the area code changes on the </w:t>
      </w:r>
      <w:r w:rsidRPr="005B17D3">
        <w:rPr>
          <w:b/>
        </w:rPr>
        <w:t>Addresses</w:t>
      </w:r>
      <w:r w:rsidRPr="005B17D3">
        <w:t xml:space="preserve"> sub-tab.</w:t>
      </w:r>
    </w:p>
    <w:p w14:paraId="67B0D280" w14:textId="77777777" w:rsidR="007615E0" w:rsidRPr="005B17D3" w:rsidRDefault="007615E0" w:rsidP="007615E0">
      <w:pPr>
        <w:pStyle w:val="NoteLightbulb"/>
      </w:pPr>
      <w:r w:rsidRPr="005B17D3">
        <w:rPr>
          <w:b/>
        </w:rPr>
        <w:t>Note:</w:t>
      </w:r>
      <w:r w:rsidRPr="005B17D3">
        <w:t xml:space="preserve"> ES users must click back to the </w:t>
      </w:r>
      <w:r w:rsidRPr="005B17D3">
        <w:rPr>
          <w:b/>
        </w:rPr>
        <w:t>Addresses</w:t>
      </w:r>
      <w:r w:rsidRPr="005B17D3">
        <w:t xml:space="preserve"> sub-tab to see changes. The </w:t>
      </w:r>
      <w:r w:rsidRPr="005B17D3">
        <w:rPr>
          <w:b/>
        </w:rPr>
        <w:t>Person Search</w:t>
      </w:r>
      <w:r w:rsidRPr="005B17D3">
        <w:t xml:space="preserve"> link will take ES users back to the </w:t>
      </w:r>
      <w:r w:rsidRPr="005B17D3">
        <w:rPr>
          <w:b/>
        </w:rPr>
        <w:t xml:space="preserve">Overview </w:t>
      </w:r>
      <w:r w:rsidRPr="005B17D3">
        <w:t>tab.</w:t>
      </w:r>
    </w:p>
    <w:p w14:paraId="05886959" w14:textId="77777777" w:rsidR="007615E0" w:rsidRPr="005B17D3" w:rsidRDefault="007615E0" w:rsidP="007615E0">
      <w:pPr>
        <w:pStyle w:val="NumberedList"/>
      </w:pPr>
      <w:r w:rsidRPr="005B17D3">
        <w:t xml:space="preserve">Click the </w:t>
      </w:r>
      <w:r w:rsidRPr="005B17D3">
        <w:rPr>
          <w:b/>
        </w:rPr>
        <w:t>View Historical Addresses</w:t>
      </w:r>
      <w:r w:rsidRPr="005B17D3">
        <w:t xml:space="preserve"> link. </w:t>
      </w:r>
    </w:p>
    <w:p w14:paraId="5D3E1D93" w14:textId="77777777" w:rsidR="007615E0" w:rsidRPr="005B17D3" w:rsidRDefault="007615E0" w:rsidP="00884662">
      <w:pPr>
        <w:pStyle w:val="NumberedList"/>
        <w:numPr>
          <w:ilvl w:val="0"/>
          <w:numId w:val="294"/>
        </w:numPr>
      </w:pPr>
      <w:r w:rsidRPr="005B17D3">
        <w:t xml:space="preserve">Scroll to the </w:t>
      </w:r>
      <w:r w:rsidRPr="005B17D3">
        <w:rPr>
          <w:b/>
        </w:rPr>
        <w:t xml:space="preserve">Phones </w:t>
      </w:r>
      <w:r w:rsidRPr="005B17D3">
        <w:t xml:space="preserve">section and view the old and new values of the phone number area code, the last update made, and the user who made the update. Each update is annotated with a </w:t>
      </w:r>
      <w:r w:rsidRPr="005B17D3">
        <w:rPr>
          <w:b/>
        </w:rPr>
        <w:t xml:space="preserve">Data Changed </w:t>
      </w:r>
      <w:r w:rsidRPr="005B17D3">
        <w:rPr>
          <w:b/>
          <w:noProof/>
        </w:rPr>
        <w:drawing>
          <wp:inline distT="0" distB="0" distL="0" distR="0" wp14:anchorId="46B88778" wp14:editId="3031D1AC">
            <wp:extent cx="150495" cy="150495"/>
            <wp:effectExtent l="0" t="0" r="1905" b="1905"/>
            <wp:docPr id="1544" name="Picture 1544" descr="C:\Users\VHAISHSplanR\workspace\HECMS_roboh\ESR Help Project\images\data_chang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VHAISHSplanR\workspace\HECMS_roboh\ESR Help Project\images\data_changed.gif"/>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50495" cy="150495"/>
                    </a:xfrm>
                    <a:prstGeom prst="rect">
                      <a:avLst/>
                    </a:prstGeom>
                    <a:noFill/>
                    <a:ln>
                      <a:noFill/>
                    </a:ln>
                  </pic:spPr>
                </pic:pic>
              </a:graphicData>
            </a:graphic>
          </wp:inline>
        </w:drawing>
      </w:r>
      <w:r w:rsidRPr="005B17D3">
        <w:t xml:space="preserve"> icon.</w:t>
      </w:r>
    </w:p>
    <w:p w14:paraId="33016A9E" w14:textId="77777777" w:rsidR="007615E0" w:rsidRPr="005B17D3" w:rsidRDefault="007615E0" w:rsidP="007615E0">
      <w:pPr>
        <w:pStyle w:val="NumberedList"/>
      </w:pPr>
      <w:r w:rsidRPr="005B17D3">
        <w:t xml:space="preserve">Click the </w:t>
      </w:r>
      <w:r w:rsidRPr="005B17D3">
        <w:rPr>
          <w:b/>
        </w:rPr>
        <w:t>Facility</w:t>
      </w:r>
      <w:r w:rsidRPr="005B17D3">
        <w:t xml:space="preserve"> tab to check if the area code change was accepted.</w:t>
      </w:r>
    </w:p>
    <w:p w14:paraId="5863FD8C" w14:textId="77777777" w:rsidR="007615E0" w:rsidRPr="005B17D3" w:rsidRDefault="007615E0" w:rsidP="007615E0">
      <w:pPr>
        <w:pStyle w:val="NumberedList"/>
      </w:pPr>
      <w:r w:rsidRPr="005B17D3">
        <w:t xml:space="preserve">Click the </w:t>
      </w:r>
      <w:r w:rsidRPr="005B17D3">
        <w:rPr>
          <w:b/>
        </w:rPr>
        <w:t>View All HL7 Messages</w:t>
      </w:r>
      <w:r w:rsidRPr="005B17D3">
        <w:t xml:space="preserve"> link and locate the recent area code change. Recent changes appear at the top.</w:t>
      </w:r>
    </w:p>
    <w:p w14:paraId="0F02CF03" w14:textId="77777777" w:rsidR="007615E0" w:rsidRPr="005B17D3" w:rsidRDefault="007615E0" w:rsidP="007615E0">
      <w:pPr>
        <w:pStyle w:val="NumberedList"/>
        <w:numPr>
          <w:ilvl w:val="0"/>
          <w:numId w:val="0"/>
        </w:numPr>
      </w:pPr>
      <w:r w:rsidRPr="005B17D3">
        <w:t>Notice the area code change has been received by the respective facilities.</w:t>
      </w:r>
    </w:p>
    <w:p w14:paraId="79CC4FD2" w14:textId="77777777" w:rsidR="007615E0" w:rsidRPr="005B17D3" w:rsidRDefault="007615E0" w:rsidP="007615E0">
      <w:pPr>
        <w:pStyle w:val="BodyText2"/>
      </w:pPr>
      <w:r w:rsidRPr="005B17D3">
        <w:t>The Transmission Date time is central standard time (CST). A Z05 message was triggered to all facilities for this Veteran requiring an area code change. </w:t>
      </w:r>
    </w:p>
    <w:p w14:paraId="2E1F3229" w14:textId="77777777" w:rsidR="007615E0" w:rsidRPr="005B17D3" w:rsidRDefault="007615E0" w:rsidP="007615E0">
      <w:pPr>
        <w:pStyle w:val="NumberedList"/>
        <w:numPr>
          <w:ilvl w:val="0"/>
          <w:numId w:val="0"/>
        </w:numPr>
      </w:pPr>
    </w:p>
    <w:p w14:paraId="7DD426EF" w14:textId="3B86F60D" w:rsidR="007615E0" w:rsidRPr="005B17D3" w:rsidRDefault="007615E0" w:rsidP="007615E0">
      <w:pPr>
        <w:pStyle w:val="ProcedureTitle"/>
      </w:pPr>
      <w:bookmarkStart w:id="1656" w:name="Making_Email_Change_in_ES"/>
      <w:r w:rsidRPr="005B17D3">
        <w:t>…make an email address update in ES?</w:t>
      </w:r>
      <w:r w:rsidR="00B1301A" w:rsidRPr="005B17D3">
        <w:rPr>
          <w:b w:val="0"/>
          <w:i w:val="0"/>
          <w:u w:val="none"/>
        </w:rPr>
        <w:t xml:space="preserve"> </w:t>
      </w:r>
      <w:hyperlink w:anchor="Email_Address_Back" w:history="1">
        <w:r w:rsidR="00B1301A" w:rsidRPr="005B17D3">
          <w:rPr>
            <w:rStyle w:val="Hyperlink"/>
            <w:szCs w:val="24"/>
          </w:rPr>
          <w:t>[back]</w:t>
        </w:r>
      </w:hyperlink>
    </w:p>
    <w:bookmarkEnd w:id="1656"/>
    <w:p w14:paraId="4EE68912" w14:textId="77777777" w:rsidR="007615E0" w:rsidRPr="005B17D3" w:rsidRDefault="007615E0" w:rsidP="007615E0">
      <w:pPr>
        <w:pStyle w:val="BodyTextBullet2"/>
      </w:pPr>
      <w:r w:rsidRPr="005B17D3">
        <w:t xml:space="preserve">In this scenario, the ES user will make an email address change to a Veteran. </w:t>
      </w:r>
    </w:p>
    <w:p w14:paraId="7D256741" w14:textId="77777777" w:rsidR="007615E0" w:rsidRPr="005B17D3" w:rsidRDefault="007615E0" w:rsidP="007615E0">
      <w:pPr>
        <w:pStyle w:val="BodyTextBullet2"/>
      </w:pPr>
      <w:r w:rsidRPr="005B17D3">
        <w:t xml:space="preserve">From the </w:t>
      </w:r>
      <w:r w:rsidRPr="005B17D3">
        <w:rPr>
          <w:b/>
        </w:rPr>
        <w:t>Overview</w:t>
      </w:r>
      <w:r w:rsidRPr="005B17D3">
        <w:t xml:space="preserve"> screen on ES, </w:t>
      </w:r>
    </w:p>
    <w:p w14:paraId="1EF72226" w14:textId="77777777" w:rsidR="007615E0" w:rsidRPr="005B17D3" w:rsidRDefault="007615E0" w:rsidP="001470FA">
      <w:pPr>
        <w:pStyle w:val="NumberedList"/>
        <w:numPr>
          <w:ilvl w:val="0"/>
          <w:numId w:val="487"/>
        </w:numPr>
      </w:pPr>
      <w:r w:rsidRPr="005B17D3">
        <w:t xml:space="preserve">Click the </w:t>
      </w:r>
      <w:r w:rsidRPr="005B17D3">
        <w:rPr>
          <w:b/>
        </w:rPr>
        <w:t xml:space="preserve">Demographics </w:t>
      </w:r>
      <w:r w:rsidRPr="005B17D3">
        <w:t xml:space="preserve">tab. </w:t>
      </w:r>
    </w:p>
    <w:p w14:paraId="09E5D743" w14:textId="77777777" w:rsidR="007615E0" w:rsidRPr="005B17D3" w:rsidRDefault="007615E0" w:rsidP="00884662">
      <w:pPr>
        <w:pStyle w:val="NumberedList"/>
        <w:numPr>
          <w:ilvl w:val="0"/>
          <w:numId w:val="294"/>
        </w:numPr>
      </w:pPr>
      <w:r w:rsidRPr="005B17D3">
        <w:t xml:space="preserve">Click the </w:t>
      </w:r>
      <w:r w:rsidRPr="005B17D3">
        <w:rPr>
          <w:b/>
        </w:rPr>
        <w:t>Addresses</w:t>
      </w:r>
      <w:r w:rsidRPr="005B17D3">
        <w:t xml:space="preserve"> sub-tab. </w:t>
      </w:r>
    </w:p>
    <w:p w14:paraId="517FD571" w14:textId="77777777" w:rsidR="007615E0" w:rsidRPr="005B17D3" w:rsidRDefault="007615E0" w:rsidP="00884662">
      <w:pPr>
        <w:pStyle w:val="NumberedList"/>
        <w:numPr>
          <w:ilvl w:val="0"/>
          <w:numId w:val="294"/>
        </w:numPr>
      </w:pPr>
      <w:r w:rsidRPr="005B17D3">
        <w:t xml:space="preserve">Click the </w:t>
      </w:r>
      <w:r w:rsidRPr="005B17D3">
        <w:rPr>
          <w:b/>
        </w:rPr>
        <w:t>Add/Edit Addresses</w:t>
      </w:r>
      <w:r w:rsidRPr="005B17D3">
        <w:t xml:space="preserve"> button to the right.</w:t>
      </w:r>
    </w:p>
    <w:p w14:paraId="302C416B" w14:textId="77777777" w:rsidR="007615E0" w:rsidRPr="005B17D3" w:rsidRDefault="007615E0" w:rsidP="00884662">
      <w:pPr>
        <w:pStyle w:val="NumberedList"/>
        <w:numPr>
          <w:ilvl w:val="0"/>
          <w:numId w:val="294"/>
        </w:numPr>
      </w:pPr>
      <w:r w:rsidRPr="005B17D3">
        <w:t xml:space="preserve">Scroll to the bottom of the </w:t>
      </w:r>
      <w:r w:rsidRPr="005B17D3">
        <w:rPr>
          <w:b/>
        </w:rPr>
        <w:t>Add/Edit Addresses</w:t>
      </w:r>
      <w:r w:rsidRPr="005B17D3">
        <w:t xml:space="preserve"> screen to the </w:t>
      </w:r>
      <w:r w:rsidRPr="005B17D3">
        <w:rPr>
          <w:b/>
        </w:rPr>
        <w:t>Email Address</w:t>
      </w:r>
      <w:r w:rsidRPr="005B17D3">
        <w:t xml:space="preserve"> section.</w:t>
      </w:r>
    </w:p>
    <w:p w14:paraId="2CD678E5" w14:textId="77777777" w:rsidR="007615E0" w:rsidRPr="005B17D3" w:rsidRDefault="007615E0" w:rsidP="00884662">
      <w:pPr>
        <w:pStyle w:val="NumberedList"/>
        <w:numPr>
          <w:ilvl w:val="0"/>
          <w:numId w:val="294"/>
        </w:numPr>
      </w:pPr>
      <w:r w:rsidRPr="005B17D3">
        <w:t>Update/edit the email address to the preferred email address.</w:t>
      </w:r>
    </w:p>
    <w:p w14:paraId="3AE8A68F" w14:textId="77777777" w:rsidR="007615E0" w:rsidRPr="005B17D3" w:rsidRDefault="007615E0" w:rsidP="00884662">
      <w:pPr>
        <w:pStyle w:val="NumberedList"/>
        <w:numPr>
          <w:ilvl w:val="0"/>
          <w:numId w:val="294"/>
        </w:numPr>
      </w:pPr>
      <w:r w:rsidRPr="005B17D3">
        <w:t xml:space="preserve">Click the </w:t>
      </w:r>
      <w:r w:rsidRPr="005B17D3">
        <w:rPr>
          <w:b/>
        </w:rPr>
        <w:t>Update</w:t>
      </w:r>
      <w:r w:rsidRPr="005B17D3">
        <w:t xml:space="preserve"> button.</w:t>
      </w:r>
    </w:p>
    <w:p w14:paraId="0A4A8CBA" w14:textId="77777777" w:rsidR="007615E0" w:rsidRPr="005B17D3" w:rsidRDefault="007615E0" w:rsidP="007615E0">
      <w:pPr>
        <w:pStyle w:val="NumberedList"/>
        <w:numPr>
          <w:ilvl w:val="0"/>
          <w:numId w:val="0"/>
        </w:numPr>
        <w:rPr>
          <w:i/>
        </w:rPr>
      </w:pPr>
      <w:r w:rsidRPr="005B17D3">
        <w:t xml:space="preserve">ES updates and the following message displays: </w:t>
      </w:r>
      <w:r w:rsidRPr="005B17D3">
        <w:rPr>
          <w:i/>
        </w:rPr>
        <w:t>Contact Information updated successfully.</w:t>
      </w:r>
    </w:p>
    <w:p w14:paraId="690567B3" w14:textId="77777777" w:rsidR="007615E0" w:rsidRPr="005B17D3" w:rsidRDefault="007615E0" w:rsidP="007615E0">
      <w:pPr>
        <w:pStyle w:val="NumberedList"/>
      </w:pPr>
      <w:r w:rsidRPr="005B17D3">
        <w:t xml:space="preserve">Re-click the </w:t>
      </w:r>
      <w:r w:rsidRPr="005B17D3">
        <w:rPr>
          <w:b/>
        </w:rPr>
        <w:t>Addresses</w:t>
      </w:r>
      <w:r w:rsidRPr="005B17D3">
        <w:t xml:space="preserve"> sub-tab to view changes made to the email address.</w:t>
      </w:r>
    </w:p>
    <w:p w14:paraId="0F683DB5" w14:textId="77777777" w:rsidR="007615E0" w:rsidRPr="005B17D3" w:rsidRDefault="007615E0" w:rsidP="007615E0">
      <w:pPr>
        <w:pStyle w:val="NumberedList"/>
      </w:pPr>
      <w:r w:rsidRPr="005B17D3">
        <w:t xml:space="preserve">Click the </w:t>
      </w:r>
      <w:r w:rsidRPr="005B17D3">
        <w:rPr>
          <w:b/>
        </w:rPr>
        <w:t>View Historical Addresses</w:t>
      </w:r>
      <w:r w:rsidRPr="005B17D3">
        <w:t xml:space="preserve"> link to view the old and new values of the email address, the last update made, and the user who made the update. Each update is annotated with a </w:t>
      </w:r>
      <w:r w:rsidRPr="005B17D3">
        <w:rPr>
          <w:b/>
        </w:rPr>
        <w:t xml:space="preserve">Data Changed </w:t>
      </w:r>
      <w:r w:rsidRPr="005B17D3">
        <w:rPr>
          <w:b/>
          <w:noProof/>
        </w:rPr>
        <w:drawing>
          <wp:inline distT="0" distB="0" distL="0" distR="0" wp14:anchorId="02458D7A" wp14:editId="41513A91">
            <wp:extent cx="150495" cy="150495"/>
            <wp:effectExtent l="0" t="0" r="1905" b="1905"/>
            <wp:docPr id="1548" name="Picture 1548" descr="C:\Users\VHAISHSplanR\workspace\HECMS_roboh\ESR Help Project\images\data_chang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VHAISHSplanR\workspace\HECMS_roboh\ESR Help Project\images\data_changed.gif"/>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50495" cy="150495"/>
                    </a:xfrm>
                    <a:prstGeom prst="rect">
                      <a:avLst/>
                    </a:prstGeom>
                    <a:noFill/>
                    <a:ln>
                      <a:noFill/>
                    </a:ln>
                  </pic:spPr>
                </pic:pic>
              </a:graphicData>
            </a:graphic>
          </wp:inline>
        </w:drawing>
      </w:r>
      <w:r w:rsidRPr="005B17D3">
        <w:t xml:space="preserve"> icon.</w:t>
      </w:r>
    </w:p>
    <w:p w14:paraId="2D141003" w14:textId="77777777" w:rsidR="007615E0" w:rsidRPr="005B17D3" w:rsidRDefault="007615E0" w:rsidP="007615E0">
      <w:pPr>
        <w:pStyle w:val="NumberedList"/>
      </w:pPr>
      <w:r w:rsidRPr="005B17D3">
        <w:t xml:space="preserve">Click the </w:t>
      </w:r>
      <w:r w:rsidRPr="005B17D3">
        <w:rPr>
          <w:b/>
        </w:rPr>
        <w:t>Facility</w:t>
      </w:r>
      <w:r w:rsidRPr="005B17D3">
        <w:t xml:space="preserve"> tab.</w:t>
      </w:r>
    </w:p>
    <w:p w14:paraId="75B712F6" w14:textId="77777777" w:rsidR="007615E0" w:rsidRPr="005B17D3" w:rsidRDefault="007615E0" w:rsidP="007615E0">
      <w:pPr>
        <w:pStyle w:val="NumberedList"/>
      </w:pPr>
      <w:r w:rsidRPr="005B17D3">
        <w:t xml:space="preserve">Click the </w:t>
      </w:r>
      <w:r w:rsidRPr="005B17D3">
        <w:rPr>
          <w:b/>
        </w:rPr>
        <w:t>View All HL7 Messages</w:t>
      </w:r>
      <w:r w:rsidRPr="005B17D3">
        <w:t xml:space="preserve"> link to view the sites the email address was sent to on the HL7 Message Log.</w:t>
      </w:r>
    </w:p>
    <w:p w14:paraId="0B5F5956" w14:textId="77777777" w:rsidR="007615E0" w:rsidRPr="005B17D3" w:rsidRDefault="007615E0" w:rsidP="007615E0">
      <w:pPr>
        <w:pStyle w:val="NumberedList"/>
        <w:numPr>
          <w:ilvl w:val="0"/>
          <w:numId w:val="0"/>
        </w:numPr>
      </w:pPr>
    </w:p>
    <w:p w14:paraId="63F2F65B" w14:textId="611BDF44" w:rsidR="007615E0" w:rsidRPr="005B17D3" w:rsidRDefault="007615E0" w:rsidP="007615E0">
      <w:pPr>
        <w:pStyle w:val="ProcedureTitle"/>
      </w:pPr>
      <w:bookmarkStart w:id="1657" w:name="Adding_Associate_ES"/>
      <w:r w:rsidRPr="005B17D3">
        <w:t>…add an associate in ES?</w:t>
      </w:r>
      <w:r w:rsidR="003E381B" w:rsidRPr="005B17D3">
        <w:rPr>
          <w:u w:val="none"/>
        </w:rPr>
        <w:t xml:space="preserve"> </w:t>
      </w:r>
      <w:hyperlink w:anchor="Add_Associate_Return" w:history="1">
        <w:r w:rsidR="003E381B" w:rsidRPr="005B17D3">
          <w:rPr>
            <w:rStyle w:val="Hyperlink"/>
            <w:szCs w:val="24"/>
          </w:rPr>
          <w:t>[back]</w:t>
        </w:r>
      </w:hyperlink>
    </w:p>
    <w:bookmarkEnd w:id="1657"/>
    <w:p w14:paraId="7AE1F126" w14:textId="77777777" w:rsidR="007615E0" w:rsidRPr="005B17D3" w:rsidRDefault="007615E0" w:rsidP="007615E0">
      <w:pPr>
        <w:pStyle w:val="BodyText2"/>
      </w:pPr>
      <w:r w:rsidRPr="005B17D3">
        <w:t>In this scenario, an associate with a role, address, phone number is added on ES.  </w:t>
      </w:r>
    </w:p>
    <w:p w14:paraId="48ED34D1" w14:textId="77777777" w:rsidR="007615E0" w:rsidRPr="005B17D3" w:rsidRDefault="007615E0" w:rsidP="007615E0">
      <w:pPr>
        <w:pStyle w:val="BodyText2"/>
      </w:pPr>
      <w:r w:rsidRPr="005B17D3">
        <w:t xml:space="preserve">On the </w:t>
      </w:r>
      <w:r w:rsidRPr="005B17D3">
        <w:rPr>
          <w:b/>
        </w:rPr>
        <w:t>Demographics</w:t>
      </w:r>
      <w:r w:rsidRPr="005B17D3">
        <w:t xml:space="preserve"> tab of ES, </w:t>
      </w:r>
    </w:p>
    <w:p w14:paraId="4F101310" w14:textId="77777777" w:rsidR="007615E0" w:rsidRPr="005B17D3" w:rsidRDefault="007615E0" w:rsidP="001470FA">
      <w:pPr>
        <w:pStyle w:val="NumberedList"/>
        <w:numPr>
          <w:ilvl w:val="0"/>
          <w:numId w:val="486"/>
        </w:numPr>
      </w:pPr>
      <w:r w:rsidRPr="005B17D3">
        <w:t xml:space="preserve">Click the </w:t>
      </w:r>
      <w:r w:rsidRPr="005B17D3">
        <w:rPr>
          <w:b/>
        </w:rPr>
        <w:t>Associates</w:t>
      </w:r>
      <w:r w:rsidRPr="005B17D3">
        <w:t xml:space="preserve"> tab.</w:t>
      </w:r>
    </w:p>
    <w:p w14:paraId="36B81E2F" w14:textId="77777777" w:rsidR="007615E0" w:rsidRPr="005B17D3" w:rsidRDefault="007615E0" w:rsidP="007615E0">
      <w:pPr>
        <w:pStyle w:val="BodyText2"/>
      </w:pPr>
      <w:r w:rsidRPr="005B17D3">
        <w:t xml:space="preserve">Notice the </w:t>
      </w:r>
      <w:r w:rsidRPr="005B17D3">
        <w:rPr>
          <w:b/>
        </w:rPr>
        <w:t>Relationships</w:t>
      </w:r>
      <w:r w:rsidRPr="005B17D3">
        <w:t xml:space="preserve"> under the </w:t>
      </w:r>
      <w:r w:rsidRPr="005B17D3">
        <w:rPr>
          <w:b/>
        </w:rPr>
        <w:t>Associates</w:t>
      </w:r>
      <w:r w:rsidRPr="005B17D3">
        <w:t xml:space="preserve"> pane.</w:t>
      </w:r>
    </w:p>
    <w:p w14:paraId="506AD4F4" w14:textId="77777777" w:rsidR="007615E0" w:rsidRPr="005B17D3" w:rsidRDefault="007615E0" w:rsidP="007615E0">
      <w:pPr>
        <w:pStyle w:val="NoteLightbulb"/>
      </w:pPr>
      <w:r w:rsidRPr="005B17D3">
        <w:rPr>
          <w:b/>
        </w:rPr>
        <w:t>Note:</w:t>
      </w:r>
      <w:r w:rsidRPr="005B17D3">
        <w:t xml:space="preserve"> When users make a change to a Veteran on VistA, VistA sends a Z07 message to ES.</w:t>
      </w:r>
    </w:p>
    <w:p w14:paraId="2D78735A" w14:textId="77777777" w:rsidR="007615E0" w:rsidRPr="005B17D3" w:rsidRDefault="007615E0" w:rsidP="007615E0">
      <w:pPr>
        <w:pStyle w:val="NumberedList"/>
      </w:pPr>
      <w:r w:rsidRPr="005B17D3">
        <w:t xml:space="preserve">Click the </w:t>
      </w:r>
      <w:r w:rsidRPr="005B17D3">
        <w:rPr>
          <w:b/>
        </w:rPr>
        <w:t>Facility</w:t>
      </w:r>
      <w:r w:rsidRPr="005B17D3">
        <w:t xml:space="preserve"> tab to check if the Associate Add change was accepted. </w:t>
      </w:r>
    </w:p>
    <w:p w14:paraId="00EE0DF4" w14:textId="77777777" w:rsidR="007615E0" w:rsidRPr="005B17D3" w:rsidRDefault="007615E0" w:rsidP="007615E0">
      <w:pPr>
        <w:pStyle w:val="NumberedList"/>
      </w:pPr>
      <w:r w:rsidRPr="005B17D3">
        <w:t xml:space="preserve">Click the </w:t>
      </w:r>
      <w:r w:rsidRPr="005B17D3">
        <w:rPr>
          <w:b/>
        </w:rPr>
        <w:t>View All HL7 Messages</w:t>
      </w:r>
      <w:r w:rsidRPr="005B17D3">
        <w:t xml:space="preserve"> link and locate the recent change made. Recent changes appear at the top.</w:t>
      </w:r>
    </w:p>
    <w:p w14:paraId="4799FD57" w14:textId="77777777" w:rsidR="007615E0" w:rsidRPr="005B17D3" w:rsidRDefault="007615E0" w:rsidP="007615E0">
      <w:pPr>
        <w:pStyle w:val="BodyText2"/>
      </w:pPr>
      <w:r w:rsidRPr="005B17D3">
        <w:t xml:space="preserve">Notice the Association changes have gone to the respective facilities on the </w:t>
      </w:r>
      <w:r w:rsidRPr="005B17D3">
        <w:rPr>
          <w:b/>
        </w:rPr>
        <w:t>HL7 Message Log</w:t>
      </w:r>
      <w:r w:rsidRPr="005B17D3">
        <w:t>.</w:t>
      </w:r>
    </w:p>
    <w:p w14:paraId="7998D92E" w14:textId="77777777" w:rsidR="007615E0" w:rsidRPr="005B17D3" w:rsidRDefault="007615E0" w:rsidP="007615E0">
      <w:pPr>
        <w:pStyle w:val="NumberedList"/>
      </w:pPr>
      <w:r w:rsidRPr="005B17D3">
        <w:t xml:space="preserve">Click the </w:t>
      </w:r>
      <w:r w:rsidRPr="005B17D3">
        <w:rPr>
          <w:b/>
        </w:rPr>
        <w:t>Person Search</w:t>
      </w:r>
      <w:r w:rsidRPr="005B17D3">
        <w:t xml:space="preserve"> link on the upper-left to see changes made.</w:t>
      </w:r>
    </w:p>
    <w:p w14:paraId="77D0B890" w14:textId="77777777" w:rsidR="007615E0" w:rsidRPr="005B17D3" w:rsidRDefault="007615E0" w:rsidP="007615E0">
      <w:pPr>
        <w:pStyle w:val="NoteLightbulb"/>
      </w:pPr>
      <w:r w:rsidRPr="005B17D3">
        <w:rPr>
          <w:b/>
        </w:rPr>
        <w:t>Note:</w:t>
      </w:r>
      <w:r w:rsidRPr="005B17D3">
        <w:t xml:space="preserve"> The </w:t>
      </w:r>
      <w:r w:rsidRPr="005B17D3">
        <w:rPr>
          <w:b/>
        </w:rPr>
        <w:t>Person Search</w:t>
      </w:r>
      <w:r w:rsidRPr="005B17D3">
        <w:t xml:space="preserve"> link refreshes your Veteran record.  But users must click back to their respective tabs to see changes. The Person Search link will take them back to the Overview tab.</w:t>
      </w:r>
    </w:p>
    <w:p w14:paraId="1D455A16" w14:textId="77777777" w:rsidR="007615E0" w:rsidRPr="005B17D3" w:rsidRDefault="007615E0" w:rsidP="007615E0">
      <w:pPr>
        <w:pStyle w:val="BodyText2"/>
      </w:pPr>
      <w:r w:rsidRPr="005B17D3">
        <w:t xml:space="preserve">Notice the name of the associate has been added to the </w:t>
      </w:r>
      <w:r w:rsidRPr="005B17D3">
        <w:rPr>
          <w:b/>
        </w:rPr>
        <w:t>Associate</w:t>
      </w:r>
      <w:r w:rsidRPr="005B17D3">
        <w:t xml:space="preserve"> screen under </w:t>
      </w:r>
      <w:r w:rsidRPr="005B17D3">
        <w:rPr>
          <w:b/>
        </w:rPr>
        <w:t>Demographics</w:t>
      </w:r>
      <w:r w:rsidRPr="005B17D3">
        <w:t xml:space="preserve"> tab, Associates sub-tab.</w:t>
      </w:r>
    </w:p>
    <w:p w14:paraId="05CEB908" w14:textId="77777777" w:rsidR="007615E0" w:rsidRPr="005B17D3" w:rsidRDefault="007615E0" w:rsidP="007615E0">
      <w:pPr>
        <w:pStyle w:val="NumberedList"/>
        <w:numPr>
          <w:ilvl w:val="0"/>
          <w:numId w:val="0"/>
        </w:numPr>
      </w:pPr>
    </w:p>
    <w:p w14:paraId="669D1E4D" w14:textId="77777777" w:rsidR="007615E0" w:rsidRPr="005B17D3" w:rsidRDefault="007615E0" w:rsidP="007615E0">
      <w:pPr>
        <w:pStyle w:val="ProcedureTitle"/>
      </w:pPr>
      <w:bookmarkStart w:id="1658" w:name="Changing_Temp_Mailing_Address_ES"/>
      <w:r w:rsidRPr="005B17D3">
        <w:t>…change a Temporary Mailing Address in ES?</w:t>
      </w:r>
    </w:p>
    <w:bookmarkEnd w:id="1658"/>
    <w:p w14:paraId="34A06B3B" w14:textId="77777777" w:rsidR="007615E0" w:rsidRPr="005B17D3" w:rsidRDefault="007615E0" w:rsidP="007615E0">
      <w:pPr>
        <w:pStyle w:val="BodyText2"/>
      </w:pPr>
      <w:r w:rsidRPr="005B17D3">
        <w:t xml:space="preserve">In this scenario, the ES user makes a temporary mailing address change and updates the </w:t>
      </w:r>
      <w:r w:rsidRPr="005B17D3">
        <w:rPr>
          <w:b/>
        </w:rPr>
        <w:t>Start Date</w:t>
      </w:r>
      <w:r w:rsidRPr="005B17D3">
        <w:t>.</w:t>
      </w:r>
    </w:p>
    <w:p w14:paraId="093E888F" w14:textId="77777777" w:rsidR="007615E0" w:rsidRPr="005B17D3" w:rsidRDefault="007615E0" w:rsidP="007615E0">
      <w:pPr>
        <w:pStyle w:val="NoteLightbulb"/>
      </w:pPr>
      <w:r w:rsidRPr="005B17D3">
        <w:rPr>
          <w:b/>
        </w:rPr>
        <w:t>Note:</w:t>
      </w:r>
      <w:r w:rsidRPr="005B17D3">
        <w:t xml:space="preserve"> The </w:t>
      </w:r>
      <w:r w:rsidRPr="005B17D3">
        <w:rPr>
          <w:b/>
        </w:rPr>
        <w:t>Start Date</w:t>
      </w:r>
      <w:r w:rsidRPr="005B17D3">
        <w:t xml:space="preserve"> must be the current date.</w:t>
      </w:r>
    </w:p>
    <w:p w14:paraId="3F098C6C" w14:textId="77777777" w:rsidR="007615E0" w:rsidRPr="005B17D3" w:rsidRDefault="007615E0" w:rsidP="001470FA">
      <w:pPr>
        <w:pStyle w:val="NumberedList"/>
        <w:numPr>
          <w:ilvl w:val="0"/>
          <w:numId w:val="485"/>
        </w:numPr>
      </w:pPr>
      <w:r w:rsidRPr="005B17D3">
        <w:t xml:space="preserve">Click the </w:t>
      </w:r>
      <w:r w:rsidRPr="005B17D3">
        <w:rPr>
          <w:b/>
        </w:rPr>
        <w:t xml:space="preserve">Addresses </w:t>
      </w:r>
      <w:r w:rsidRPr="005B17D3">
        <w:t xml:space="preserve">sub-tab under the </w:t>
      </w:r>
      <w:r w:rsidRPr="005B17D3">
        <w:rPr>
          <w:b/>
        </w:rPr>
        <w:t>Demographics</w:t>
      </w:r>
      <w:r w:rsidRPr="005B17D3">
        <w:t xml:space="preserve"> tab to update the temporary address.</w:t>
      </w:r>
    </w:p>
    <w:p w14:paraId="6C5CE718" w14:textId="77777777" w:rsidR="007615E0" w:rsidRPr="005B17D3" w:rsidRDefault="007615E0" w:rsidP="007615E0">
      <w:pPr>
        <w:pStyle w:val="NumberedList"/>
        <w:numPr>
          <w:ilvl w:val="0"/>
          <w:numId w:val="0"/>
        </w:numPr>
      </w:pPr>
      <w:r w:rsidRPr="005B17D3">
        <w:t xml:space="preserve">ES users can click the </w:t>
      </w:r>
      <w:r w:rsidRPr="005B17D3">
        <w:rPr>
          <w:b/>
        </w:rPr>
        <w:t>Temporary Address</w:t>
      </w:r>
      <w:r w:rsidRPr="005B17D3">
        <w:t xml:space="preserve"> link to edit the temporary address or click the </w:t>
      </w:r>
      <w:r w:rsidRPr="005B17D3">
        <w:rPr>
          <w:b/>
        </w:rPr>
        <w:t>Add/Edit Address</w:t>
      </w:r>
      <w:r w:rsidRPr="005B17D3">
        <w:t xml:space="preserve"> button to the left to make edits to the temporary address. </w:t>
      </w:r>
    </w:p>
    <w:p w14:paraId="431A7815" w14:textId="77777777" w:rsidR="007615E0" w:rsidRPr="005B17D3" w:rsidRDefault="007615E0" w:rsidP="007615E0">
      <w:pPr>
        <w:pStyle w:val="NoteLightbulb"/>
      </w:pPr>
      <w:r w:rsidRPr="005B17D3">
        <w:rPr>
          <w:b/>
        </w:rPr>
        <w:t>Note:</w:t>
      </w:r>
      <w:r w:rsidRPr="005B17D3">
        <w:t xml:space="preserve"> If the user clicks the </w:t>
      </w:r>
      <w:r w:rsidRPr="005B17D3">
        <w:rPr>
          <w:b/>
        </w:rPr>
        <w:t>Add/Edit</w:t>
      </w:r>
      <w:r w:rsidRPr="005B17D3">
        <w:t xml:space="preserve"> button to edit an address, the ES user can select an address to edit from the addresses’ dropdown to the left. </w:t>
      </w:r>
    </w:p>
    <w:p w14:paraId="697D9AEA" w14:textId="77777777" w:rsidR="007615E0" w:rsidRPr="005B17D3" w:rsidRDefault="007615E0" w:rsidP="007615E0">
      <w:pPr>
        <w:pStyle w:val="NumberedList"/>
      </w:pPr>
      <w:r w:rsidRPr="005B17D3">
        <w:t>Update/edit the temporary address.</w:t>
      </w:r>
    </w:p>
    <w:p w14:paraId="12ACE252" w14:textId="77777777" w:rsidR="007615E0" w:rsidRPr="005B17D3" w:rsidRDefault="007615E0" w:rsidP="007615E0">
      <w:pPr>
        <w:pStyle w:val="NumberedList"/>
        <w:numPr>
          <w:ilvl w:val="0"/>
          <w:numId w:val="0"/>
        </w:numPr>
      </w:pPr>
      <w:r w:rsidRPr="005B17D3">
        <w:t xml:space="preserve">When the user clicks the </w:t>
      </w:r>
      <w:r w:rsidRPr="005B17D3">
        <w:rPr>
          <w:b/>
        </w:rPr>
        <w:t xml:space="preserve">Update </w:t>
      </w:r>
      <w:r w:rsidRPr="005B17D3">
        <w:t xml:space="preserve">button, ES displays the following message: </w:t>
      </w:r>
      <w:r w:rsidRPr="005B17D3">
        <w:rPr>
          <w:i/>
        </w:rPr>
        <w:t>Contact Information updated successfully</w:t>
      </w:r>
      <w:r w:rsidRPr="005B17D3">
        <w:t xml:space="preserve">. </w:t>
      </w:r>
    </w:p>
    <w:p w14:paraId="0D731911" w14:textId="77777777" w:rsidR="007615E0" w:rsidRPr="005B17D3" w:rsidRDefault="007615E0" w:rsidP="007615E0">
      <w:pPr>
        <w:pStyle w:val="NumberedList"/>
      </w:pPr>
      <w:r w:rsidRPr="005B17D3">
        <w:t xml:space="preserve">Notice the temporary address change was accepted and the </w:t>
      </w:r>
      <w:r w:rsidRPr="005B17D3">
        <w:rPr>
          <w:b/>
        </w:rPr>
        <w:t>Start Date</w:t>
      </w:r>
      <w:r w:rsidRPr="005B17D3">
        <w:t xml:space="preserve"> field was populated with the current date. </w:t>
      </w:r>
    </w:p>
    <w:p w14:paraId="13955A46" w14:textId="77777777" w:rsidR="007615E0" w:rsidRPr="005B17D3" w:rsidRDefault="007615E0" w:rsidP="007615E0">
      <w:pPr>
        <w:pStyle w:val="NumberedList"/>
      </w:pPr>
      <w:r w:rsidRPr="005B17D3">
        <w:t xml:space="preserve">Click the </w:t>
      </w:r>
      <w:r w:rsidRPr="005B17D3">
        <w:rPr>
          <w:b/>
        </w:rPr>
        <w:t>View Historical Addresses</w:t>
      </w:r>
      <w:r w:rsidRPr="005B17D3">
        <w:t xml:space="preserve"> link and view old and new values of the temporary address.</w:t>
      </w:r>
    </w:p>
    <w:p w14:paraId="63B4F2A3" w14:textId="77777777" w:rsidR="007615E0" w:rsidRPr="005B17D3" w:rsidRDefault="007615E0" w:rsidP="007615E0">
      <w:pPr>
        <w:pStyle w:val="NumberedList"/>
      </w:pPr>
      <w:r w:rsidRPr="005B17D3">
        <w:t xml:space="preserve">Click the </w:t>
      </w:r>
      <w:r w:rsidRPr="005B17D3">
        <w:rPr>
          <w:b/>
        </w:rPr>
        <w:t>Facility</w:t>
      </w:r>
      <w:r w:rsidRPr="005B17D3">
        <w:t xml:space="preserve"> tab to see which facilities this change was sent.</w:t>
      </w:r>
    </w:p>
    <w:p w14:paraId="2FCD54CC" w14:textId="77777777" w:rsidR="007615E0" w:rsidRPr="005B17D3" w:rsidRDefault="007615E0" w:rsidP="007615E0">
      <w:pPr>
        <w:pStyle w:val="NumberedList"/>
      </w:pPr>
      <w:r w:rsidRPr="005B17D3">
        <w:t xml:space="preserve">Click the </w:t>
      </w:r>
      <w:r w:rsidRPr="005B17D3">
        <w:rPr>
          <w:b/>
        </w:rPr>
        <w:t>View All HL7 Messages</w:t>
      </w:r>
      <w:r w:rsidRPr="005B17D3">
        <w:t xml:space="preserve"> link and locate the recent change made. Recent changes appear at the top.</w:t>
      </w:r>
    </w:p>
    <w:p w14:paraId="733ADA11" w14:textId="77777777" w:rsidR="007615E0" w:rsidRPr="005B17D3" w:rsidRDefault="007615E0" w:rsidP="007615E0">
      <w:pPr>
        <w:pStyle w:val="NumberedList"/>
      </w:pPr>
      <w:r w:rsidRPr="005B17D3">
        <w:t xml:space="preserve">Notice the facilities the temporary address change was sent to on the </w:t>
      </w:r>
      <w:r w:rsidRPr="005B17D3">
        <w:rPr>
          <w:b/>
        </w:rPr>
        <w:t>HL7 Message Log</w:t>
      </w:r>
      <w:r w:rsidRPr="005B17D3">
        <w:t>.</w:t>
      </w:r>
    </w:p>
    <w:p w14:paraId="33CCB4B7" w14:textId="77777777" w:rsidR="007615E0" w:rsidRPr="005B17D3" w:rsidRDefault="007615E0" w:rsidP="007615E0">
      <w:pPr>
        <w:pStyle w:val="NumberedList"/>
        <w:numPr>
          <w:ilvl w:val="0"/>
          <w:numId w:val="0"/>
        </w:numPr>
      </w:pPr>
    </w:p>
    <w:p w14:paraId="4F3D91BE" w14:textId="6F159DE7" w:rsidR="007615E0" w:rsidRPr="005B17D3" w:rsidRDefault="007615E0" w:rsidP="007615E0">
      <w:pPr>
        <w:pStyle w:val="ProcedureTitle"/>
      </w:pPr>
      <w:bookmarkStart w:id="1659" w:name="Applying_Bad_Address_Reason_to_Perm_Addr"/>
      <w:r w:rsidRPr="005B17D3">
        <w:t>…apply a Bad Address Reason to a Permanent Mailing Address on ES?</w:t>
      </w:r>
      <w:r w:rsidR="00EE7C9D" w:rsidRPr="005B17D3">
        <w:rPr>
          <w:b w:val="0"/>
          <w:i w:val="0"/>
          <w:u w:val="none"/>
        </w:rPr>
        <w:t xml:space="preserve"> </w:t>
      </w:r>
      <w:hyperlink w:anchor="Bad_Address_Reason_Back" w:history="1">
        <w:r w:rsidR="008457CC" w:rsidRPr="005B17D3">
          <w:rPr>
            <w:rStyle w:val="Hyperlink"/>
            <w:szCs w:val="24"/>
          </w:rPr>
          <w:t>[back]</w:t>
        </w:r>
      </w:hyperlink>
    </w:p>
    <w:bookmarkEnd w:id="1659"/>
    <w:p w14:paraId="080D07E2" w14:textId="77777777" w:rsidR="007615E0" w:rsidRPr="005B17D3" w:rsidRDefault="007615E0" w:rsidP="007615E0">
      <w:pPr>
        <w:pStyle w:val="BodyText2"/>
      </w:pPr>
      <w:r w:rsidRPr="005B17D3">
        <w:t>In this scenario, the ES user makes the permanent mailing address bad address reason “UNDELIVERABLE”.</w:t>
      </w:r>
    </w:p>
    <w:p w14:paraId="76F4251E" w14:textId="77777777" w:rsidR="007615E0" w:rsidRPr="005B17D3" w:rsidRDefault="007615E0" w:rsidP="001470FA">
      <w:pPr>
        <w:pStyle w:val="NumberedList"/>
        <w:numPr>
          <w:ilvl w:val="0"/>
          <w:numId w:val="484"/>
        </w:numPr>
      </w:pPr>
      <w:r w:rsidRPr="005B17D3">
        <w:t xml:space="preserve">Click the </w:t>
      </w:r>
      <w:r w:rsidRPr="005B17D3">
        <w:rPr>
          <w:b/>
        </w:rPr>
        <w:t>Addresses</w:t>
      </w:r>
      <w:r w:rsidRPr="005B17D3">
        <w:t xml:space="preserve"> sub-tab under the </w:t>
      </w:r>
      <w:r w:rsidRPr="005B17D3">
        <w:rPr>
          <w:b/>
        </w:rPr>
        <w:t>Demographics</w:t>
      </w:r>
      <w:r w:rsidRPr="005B17D3">
        <w:t xml:space="preserve"> tab. </w:t>
      </w:r>
    </w:p>
    <w:p w14:paraId="0F40DCB3" w14:textId="77777777" w:rsidR="007615E0" w:rsidRPr="005B17D3" w:rsidRDefault="007615E0" w:rsidP="00884662">
      <w:pPr>
        <w:pStyle w:val="NumberedList"/>
        <w:numPr>
          <w:ilvl w:val="0"/>
          <w:numId w:val="264"/>
        </w:numPr>
      </w:pPr>
      <w:r w:rsidRPr="005B17D3">
        <w:t xml:space="preserve">Click the </w:t>
      </w:r>
      <w:r w:rsidRPr="005B17D3">
        <w:rPr>
          <w:b/>
        </w:rPr>
        <w:t>Permanent Address</w:t>
      </w:r>
      <w:r w:rsidRPr="005B17D3">
        <w:t xml:space="preserve"> link.</w:t>
      </w:r>
    </w:p>
    <w:p w14:paraId="465F689D" w14:textId="77777777" w:rsidR="007615E0" w:rsidRPr="005B17D3" w:rsidRDefault="007615E0" w:rsidP="00884662">
      <w:pPr>
        <w:pStyle w:val="NumberedList"/>
        <w:numPr>
          <w:ilvl w:val="0"/>
          <w:numId w:val="264"/>
        </w:numPr>
      </w:pPr>
      <w:r w:rsidRPr="005B17D3">
        <w:t xml:space="preserve">Under the </w:t>
      </w:r>
      <w:r w:rsidRPr="005B17D3">
        <w:rPr>
          <w:b/>
        </w:rPr>
        <w:t>Bad Address Reason</w:t>
      </w:r>
      <w:r w:rsidRPr="005B17D3">
        <w:t xml:space="preserve"> dropdown, select </w:t>
      </w:r>
      <w:r w:rsidRPr="005B17D3">
        <w:rPr>
          <w:b/>
        </w:rPr>
        <w:t>UNDELIVERABLE</w:t>
      </w:r>
      <w:r w:rsidRPr="005B17D3">
        <w:t xml:space="preserve">. </w:t>
      </w:r>
    </w:p>
    <w:p w14:paraId="553D219B" w14:textId="77777777" w:rsidR="007615E0" w:rsidRPr="005B17D3" w:rsidRDefault="007615E0" w:rsidP="00884662">
      <w:pPr>
        <w:pStyle w:val="NumberedList"/>
        <w:numPr>
          <w:ilvl w:val="0"/>
          <w:numId w:val="264"/>
        </w:numPr>
      </w:pPr>
      <w:r w:rsidRPr="005B17D3">
        <w:t xml:space="preserve">Click the </w:t>
      </w:r>
      <w:r w:rsidRPr="005B17D3">
        <w:rPr>
          <w:b/>
        </w:rPr>
        <w:t>Update</w:t>
      </w:r>
      <w:r w:rsidRPr="005B17D3">
        <w:t xml:space="preserve"> button.</w:t>
      </w:r>
    </w:p>
    <w:p w14:paraId="253F1798" w14:textId="77777777" w:rsidR="007615E0" w:rsidRPr="005B17D3" w:rsidRDefault="007615E0" w:rsidP="007615E0">
      <w:pPr>
        <w:pStyle w:val="NumberedList"/>
        <w:numPr>
          <w:ilvl w:val="0"/>
          <w:numId w:val="0"/>
        </w:numPr>
        <w:rPr>
          <w:i/>
        </w:rPr>
      </w:pPr>
      <w:r w:rsidRPr="005B17D3">
        <w:t xml:space="preserve">ES updates and the following information displays: </w:t>
      </w:r>
      <w:r w:rsidRPr="005B17D3">
        <w:rPr>
          <w:i/>
        </w:rPr>
        <w:t xml:space="preserve">Contact Information updated successfully. </w:t>
      </w:r>
    </w:p>
    <w:p w14:paraId="0078E55C" w14:textId="77777777" w:rsidR="007615E0" w:rsidRPr="005B17D3" w:rsidRDefault="007615E0" w:rsidP="007615E0">
      <w:pPr>
        <w:pStyle w:val="NumberedList"/>
      </w:pPr>
      <w:r w:rsidRPr="005B17D3">
        <w:t>Notice the Bad Address Reason of</w:t>
      </w:r>
      <w:r w:rsidRPr="005B17D3">
        <w:rPr>
          <w:b/>
        </w:rPr>
        <w:t xml:space="preserve"> UNDELIVERABLE</w:t>
      </w:r>
      <w:r w:rsidRPr="005B17D3">
        <w:t xml:space="preserve"> in red font on the </w:t>
      </w:r>
      <w:r w:rsidRPr="005B17D3">
        <w:rPr>
          <w:b/>
        </w:rPr>
        <w:t>Overview</w:t>
      </w:r>
      <w:r w:rsidRPr="005B17D3">
        <w:t xml:space="preserve"> screen.</w:t>
      </w:r>
    </w:p>
    <w:p w14:paraId="3903A44F" w14:textId="77777777" w:rsidR="007615E0" w:rsidRPr="005B17D3" w:rsidRDefault="007615E0" w:rsidP="007615E0">
      <w:pPr>
        <w:pStyle w:val="NumberedList"/>
      </w:pPr>
      <w:r w:rsidRPr="005B17D3">
        <w:t xml:space="preserve">Click the </w:t>
      </w:r>
      <w:r w:rsidRPr="005B17D3">
        <w:rPr>
          <w:b/>
        </w:rPr>
        <w:t>Addresses</w:t>
      </w:r>
      <w:r w:rsidRPr="005B17D3">
        <w:t xml:space="preserve"> sub-tab.</w:t>
      </w:r>
    </w:p>
    <w:p w14:paraId="5BC332C8" w14:textId="77777777" w:rsidR="007615E0" w:rsidRPr="005B17D3" w:rsidRDefault="007615E0" w:rsidP="007615E0">
      <w:pPr>
        <w:pStyle w:val="NumberedList"/>
      </w:pPr>
      <w:r w:rsidRPr="005B17D3">
        <w:t xml:space="preserve">Click the </w:t>
      </w:r>
      <w:r w:rsidRPr="005B17D3">
        <w:rPr>
          <w:b/>
        </w:rPr>
        <w:t>View Historical Addresses</w:t>
      </w:r>
      <w:r w:rsidRPr="005B17D3">
        <w:t xml:space="preserve"> link and locate bad address reason.</w:t>
      </w:r>
    </w:p>
    <w:p w14:paraId="6A7FFDEB" w14:textId="77777777" w:rsidR="007615E0" w:rsidRPr="005B17D3" w:rsidRDefault="007615E0" w:rsidP="007615E0">
      <w:pPr>
        <w:pStyle w:val="NumberedList"/>
      </w:pPr>
      <w:r w:rsidRPr="005B17D3">
        <w:t xml:space="preserve">Locate the added Bad Address Reason of "UNDELIVERABLE" under </w:t>
      </w:r>
      <w:r w:rsidRPr="005B17D3">
        <w:rPr>
          <w:b/>
        </w:rPr>
        <w:t>Permanent Address</w:t>
      </w:r>
      <w:r w:rsidRPr="005B17D3">
        <w:t xml:space="preserve">. </w:t>
      </w:r>
    </w:p>
    <w:p w14:paraId="4B3D035A" w14:textId="77777777" w:rsidR="007615E0" w:rsidRPr="005B17D3" w:rsidRDefault="007615E0" w:rsidP="007615E0">
      <w:pPr>
        <w:pStyle w:val="NumberedList"/>
      </w:pPr>
      <w:r w:rsidRPr="005B17D3">
        <w:t xml:space="preserve">Click the </w:t>
      </w:r>
      <w:r w:rsidRPr="005B17D3">
        <w:rPr>
          <w:b/>
        </w:rPr>
        <w:t xml:space="preserve">Facility </w:t>
      </w:r>
      <w:r w:rsidRPr="005B17D3">
        <w:t>tab to see which facilities this change was sent.</w:t>
      </w:r>
    </w:p>
    <w:p w14:paraId="7EB66B82" w14:textId="77777777" w:rsidR="007615E0" w:rsidRPr="005B17D3" w:rsidRDefault="007615E0" w:rsidP="007615E0">
      <w:pPr>
        <w:pStyle w:val="NumberedList"/>
      </w:pPr>
      <w:r w:rsidRPr="005B17D3">
        <w:t xml:space="preserve">Click the </w:t>
      </w:r>
      <w:r w:rsidRPr="005B17D3">
        <w:rPr>
          <w:b/>
        </w:rPr>
        <w:t>View All HL7 Messages</w:t>
      </w:r>
      <w:r w:rsidRPr="005B17D3">
        <w:t xml:space="preserve"> link and locate the recent change made. Recent changes appear at the top.</w:t>
      </w:r>
    </w:p>
    <w:p w14:paraId="374755EF" w14:textId="77777777" w:rsidR="007615E0" w:rsidRPr="005B17D3" w:rsidRDefault="007615E0" w:rsidP="007615E0">
      <w:pPr>
        <w:pStyle w:val="NumberedList"/>
      </w:pPr>
      <w:r w:rsidRPr="005B17D3">
        <w:t>Notice all the facilities the Bad Address Reason was sent on the </w:t>
      </w:r>
      <w:r w:rsidRPr="005B17D3">
        <w:rPr>
          <w:b/>
        </w:rPr>
        <w:t>HL7 Message Log</w:t>
      </w:r>
      <w:r w:rsidRPr="005B17D3">
        <w:t>.</w:t>
      </w:r>
    </w:p>
    <w:p w14:paraId="76E8B869" w14:textId="77777777" w:rsidR="00893F6E" w:rsidRPr="005B17D3" w:rsidRDefault="00893F6E" w:rsidP="007615E0">
      <w:pPr>
        <w:pStyle w:val="NumberedList"/>
        <w:numPr>
          <w:ilvl w:val="0"/>
          <w:numId w:val="0"/>
        </w:numPr>
        <w:rPr>
          <w:szCs w:val="24"/>
        </w:rPr>
      </w:pPr>
    </w:p>
    <w:p w14:paraId="58F79B77" w14:textId="54ED8D70" w:rsidR="00BE52CE" w:rsidRPr="005B17D3" w:rsidRDefault="00BE52CE" w:rsidP="00EF3896">
      <w:pPr>
        <w:pStyle w:val="Heading2"/>
      </w:pPr>
      <w:bookmarkStart w:id="1660" w:name="_Toc31622348"/>
      <w:r w:rsidRPr="005B17D3">
        <w:t>Military Service</w:t>
      </w:r>
      <w:bookmarkEnd w:id="1660"/>
    </w:p>
    <w:p w14:paraId="2E13FFDF" w14:textId="77777777" w:rsidR="00BE52CE" w:rsidRPr="005B17D3" w:rsidRDefault="00BE52CE" w:rsidP="00EF3896">
      <w:pPr>
        <w:pStyle w:val="ProcedureTitle"/>
      </w:pPr>
      <w:r w:rsidRPr="005B17D3">
        <w:t>…Add new Military Service information?</w:t>
      </w:r>
    </w:p>
    <w:p w14:paraId="504BC71B" w14:textId="77777777" w:rsidR="00BE52CE" w:rsidRPr="005B17D3" w:rsidRDefault="00BE52CE" w:rsidP="00EF3896">
      <w:pPr>
        <w:pStyle w:val="BodyText2"/>
      </w:pPr>
      <w:r w:rsidRPr="005B17D3">
        <w:rPr>
          <w:b/>
        </w:rPr>
        <w:fldChar w:fldCharType="begin"/>
      </w:r>
      <w:r w:rsidRPr="005B17D3">
        <w:instrText xml:space="preserve"> XE "How do I ...:add new Military Service information?" </w:instrText>
      </w:r>
      <w:r w:rsidRPr="005B17D3">
        <w:rPr>
          <w:b/>
        </w:rPr>
        <w:fldChar w:fldCharType="end"/>
      </w:r>
      <w:r w:rsidRPr="005B17D3">
        <w:t>In this scenario we're going to edit existing and add new Military Service information.</w:t>
      </w:r>
    </w:p>
    <w:p w14:paraId="06224063" w14:textId="77777777" w:rsidR="00BE52CE" w:rsidRPr="005B17D3" w:rsidRDefault="00BE52CE" w:rsidP="00884662">
      <w:pPr>
        <w:pStyle w:val="NumberedList"/>
        <w:numPr>
          <w:ilvl w:val="0"/>
          <w:numId w:val="179"/>
        </w:numPr>
      </w:pPr>
      <w:r w:rsidRPr="005B17D3">
        <w:t>Log into the system by entering VA authentication credentials at the single sign-on portal</w:t>
      </w:r>
      <w:r w:rsidRPr="005B17D3" w:rsidDel="00444DCE">
        <w:rPr>
          <w:i/>
          <w:iCs/>
        </w:rPr>
        <w:t xml:space="preserve"> </w:t>
      </w:r>
      <w:r w:rsidRPr="005B17D3">
        <w:t xml:space="preserve">and checking the </w:t>
      </w:r>
      <w:r w:rsidRPr="005B17D3">
        <w:rPr>
          <w:i/>
          <w:iCs/>
        </w:rPr>
        <w:t>Accept Agreement</w:t>
      </w:r>
      <w:r w:rsidRPr="005B17D3">
        <w:t xml:space="preserve"> checkbox on the ES entry page.</w:t>
      </w:r>
    </w:p>
    <w:p w14:paraId="6B0CC6D1" w14:textId="2F7C33DC" w:rsidR="00BE52CE" w:rsidRPr="005B17D3" w:rsidRDefault="00BE52CE" w:rsidP="00EF3896">
      <w:pPr>
        <w:pStyle w:val="NumberedList"/>
      </w:pPr>
      <w:r w:rsidRPr="005B17D3">
        <w:t xml:space="preserve">From the </w:t>
      </w:r>
      <w:r w:rsidRPr="005B17D3">
        <w:rPr>
          <w:i/>
          <w:iCs/>
        </w:rPr>
        <w:t>Person Search</w:t>
      </w:r>
      <w:r w:rsidRPr="005B17D3">
        <w:t xml:space="preserve"> screen, enter either an </w:t>
      </w:r>
      <w:r w:rsidRPr="005B17D3">
        <w:rPr>
          <w:i/>
          <w:iCs/>
        </w:rPr>
        <w:t>SSN</w:t>
      </w:r>
      <w:r w:rsidRPr="005B17D3">
        <w:t xml:space="preserve">, or Full/short </w:t>
      </w:r>
      <w:r w:rsidRPr="005B17D3">
        <w:rPr>
          <w:i/>
          <w:iCs/>
        </w:rPr>
        <w:t>VPID</w:t>
      </w:r>
      <w:r w:rsidRPr="005B17D3">
        <w:t xml:space="preserve"> only, and/or </w:t>
      </w:r>
      <w:r w:rsidRPr="005B17D3">
        <w:rPr>
          <w:i/>
          <w:iCs/>
        </w:rPr>
        <w:t>Last Name</w:t>
      </w:r>
      <w:r w:rsidRPr="005B17D3">
        <w:t xml:space="preserve"> and </w:t>
      </w:r>
      <w:r w:rsidRPr="005B17D3">
        <w:rPr>
          <w:i/>
          <w:iCs/>
        </w:rPr>
        <w:t>First Name</w:t>
      </w:r>
      <w:r w:rsidRPr="005B17D3">
        <w:t xml:space="preserve">, and/or </w:t>
      </w:r>
      <w:r w:rsidRPr="005B17D3">
        <w:rPr>
          <w:i/>
          <w:iCs/>
        </w:rPr>
        <w:t>Claim Folder Number</w:t>
      </w:r>
      <w:r w:rsidRPr="005B17D3">
        <w:t xml:space="preserve">, and/or </w:t>
      </w:r>
      <w:r w:rsidRPr="005B17D3">
        <w:rPr>
          <w:i/>
          <w:iCs/>
        </w:rPr>
        <w:t>Military Service Number</w:t>
      </w:r>
      <w:r w:rsidRPr="005B17D3">
        <w:t xml:space="preserve">, and/or </w:t>
      </w:r>
      <w:r w:rsidRPr="005B17D3">
        <w:rPr>
          <w:i/>
          <w:iCs/>
        </w:rPr>
        <w:t>Last Name</w:t>
      </w:r>
      <w:r w:rsidRPr="005B17D3">
        <w:t xml:space="preserve"> and </w:t>
      </w:r>
      <w:r w:rsidRPr="005B17D3">
        <w:rPr>
          <w:i/>
          <w:iCs/>
        </w:rPr>
        <w:t>DOB</w:t>
      </w:r>
      <w:r w:rsidRPr="005B17D3">
        <w:t xml:space="preserve">. When ready, click the </w:t>
      </w:r>
      <w:r w:rsidRPr="005B17D3">
        <w:rPr>
          <w:b/>
          <w:i/>
          <w:iCs/>
        </w:rPr>
        <w:t>Find</w:t>
      </w:r>
      <w:r w:rsidRPr="005B17D3">
        <w:t xml:space="preserve"> button to begin the search. If a match is made, the system displays the beneficiary </w:t>
      </w:r>
      <w:r w:rsidRPr="005B17D3">
        <w:rPr>
          <w:i/>
        </w:rPr>
        <w:t xml:space="preserve">Overview </w:t>
      </w:r>
      <w:r w:rsidRPr="005B17D3">
        <w:t xml:space="preserve">screen. This screen gives the user an overview of the beneficiary's current information on file. The </w:t>
      </w:r>
      <w:r w:rsidR="006204FA" w:rsidRPr="005B17D3">
        <w:t>Veterans</w:t>
      </w:r>
      <w:r w:rsidRPr="005B17D3">
        <w:t xml:space="preserve"> </w:t>
      </w:r>
      <w:r w:rsidRPr="005B17D3">
        <w:rPr>
          <w:i/>
        </w:rPr>
        <w:t>Enrollment Status</w:t>
      </w:r>
      <w:r w:rsidRPr="005B17D3">
        <w:t xml:space="preserve"> can be any Priority Group (PG) or "Pending".</w:t>
      </w:r>
    </w:p>
    <w:p w14:paraId="64342A3F" w14:textId="77777777" w:rsidR="00BE52CE" w:rsidRPr="005B17D3" w:rsidRDefault="00BE52CE" w:rsidP="00EF3896">
      <w:pPr>
        <w:pStyle w:val="NumberedList"/>
      </w:pPr>
      <w:r w:rsidRPr="005B17D3">
        <w:t xml:space="preserve">From the </w:t>
      </w:r>
      <w:r w:rsidRPr="005B17D3">
        <w:rPr>
          <w:i/>
          <w:iCs/>
        </w:rPr>
        <w:t>Overview</w:t>
      </w:r>
      <w:r w:rsidRPr="005B17D3">
        <w:t xml:space="preserve"> screen, begin by clicking the </w:t>
      </w:r>
      <w:r w:rsidRPr="005B17D3">
        <w:rPr>
          <w:b/>
        </w:rPr>
        <w:t>Military Service</w:t>
      </w:r>
      <w:r w:rsidRPr="005B17D3">
        <w:t xml:space="preserve"> tab.</w:t>
      </w:r>
    </w:p>
    <w:p w14:paraId="4045A980" w14:textId="77777777" w:rsidR="00BE52CE" w:rsidRPr="005B17D3" w:rsidRDefault="00BE52CE" w:rsidP="00EF3896">
      <w:pPr>
        <w:pStyle w:val="NumberedList"/>
      </w:pPr>
      <w:r w:rsidRPr="005B17D3">
        <w:t xml:space="preserve">From the </w:t>
      </w:r>
      <w:r w:rsidRPr="005B17D3">
        <w:rPr>
          <w:i/>
          <w:iCs/>
        </w:rPr>
        <w:t>Current Military Service</w:t>
      </w:r>
      <w:r w:rsidRPr="005B17D3">
        <w:t xml:space="preserve"> screen, update an existing Military Service Episode (MSE) by changing one or more existing fields.</w:t>
      </w:r>
    </w:p>
    <w:p w14:paraId="4B845B95" w14:textId="77777777" w:rsidR="00BE52CE" w:rsidRPr="005B17D3" w:rsidRDefault="00BE52CE" w:rsidP="00EF3896">
      <w:pPr>
        <w:pStyle w:val="NumberedList"/>
      </w:pPr>
      <w:r w:rsidRPr="005B17D3">
        <w:t xml:space="preserve">When completed, click the </w:t>
      </w:r>
      <w:r w:rsidRPr="005B17D3">
        <w:rPr>
          <w:b/>
          <w:i/>
          <w:iCs/>
        </w:rPr>
        <w:t>UPDATE</w:t>
      </w:r>
      <w:r w:rsidRPr="005B17D3">
        <w:t xml:space="preserve"> button. The </w:t>
      </w:r>
      <w:r w:rsidRPr="005B17D3">
        <w:rPr>
          <w:i/>
        </w:rPr>
        <w:t>Current Military Service</w:t>
      </w:r>
      <w:r w:rsidRPr="005B17D3">
        <w:t xml:space="preserve"> screen refreshes with a confirmation message. To add a new Military Service Episode (MSE), click on the </w:t>
      </w:r>
      <w:r w:rsidRPr="005B17D3">
        <w:rPr>
          <w:b/>
          <w:i/>
          <w:iCs/>
        </w:rPr>
        <w:t>Add Military Service Episode</w:t>
      </w:r>
      <w:r w:rsidRPr="005B17D3">
        <w:t xml:space="preserve"> button. A blank set of </w:t>
      </w:r>
      <w:r w:rsidRPr="005B17D3">
        <w:rPr>
          <w:b/>
        </w:rPr>
        <w:t>MSE</w:t>
      </w:r>
      <w:r w:rsidRPr="005B17D3">
        <w:t xml:space="preserve"> fields will display under an existing MSE or MSEs, or alone if none already exist.</w:t>
      </w:r>
    </w:p>
    <w:p w14:paraId="2FBA32EE" w14:textId="77777777" w:rsidR="00BE52CE" w:rsidRPr="005B17D3" w:rsidRDefault="00BE52CE" w:rsidP="00474E83">
      <w:pPr>
        <w:pStyle w:val="NoteLightbulb"/>
      </w:pPr>
      <w:r w:rsidRPr="005B17D3">
        <w:rPr>
          <w:b/>
        </w:rPr>
        <w:t>Note</w:t>
      </w:r>
      <w:r w:rsidRPr="005B17D3">
        <w:t>: There can be more than one MSE, but the MSE dates cannot overlap.</w:t>
      </w:r>
    </w:p>
    <w:p w14:paraId="15409919" w14:textId="77777777" w:rsidR="00BE52CE" w:rsidRPr="005B17D3" w:rsidRDefault="00BE52CE" w:rsidP="00EF3896">
      <w:pPr>
        <w:pStyle w:val="NumberedList"/>
      </w:pPr>
      <w:r w:rsidRPr="005B17D3">
        <w:t xml:space="preserve">On the </w:t>
      </w:r>
      <w:r w:rsidRPr="005B17D3">
        <w:rPr>
          <w:i/>
          <w:iCs/>
        </w:rPr>
        <w:t>Current Military Service</w:t>
      </w:r>
      <w:r w:rsidRPr="005B17D3">
        <w:t xml:space="preserve"> screen, enter data in the </w:t>
      </w:r>
      <w:r w:rsidRPr="005B17D3">
        <w:rPr>
          <w:i/>
          <w:iCs/>
        </w:rPr>
        <w:t>Military Service Number</w:t>
      </w:r>
      <w:r w:rsidRPr="005B17D3">
        <w:t xml:space="preserve"> field either manually or by clicking the </w:t>
      </w:r>
      <w:r w:rsidRPr="005B17D3">
        <w:rPr>
          <w:b/>
          <w:i/>
          <w:iCs/>
        </w:rPr>
        <w:t>Same As SSN</w:t>
      </w:r>
      <w:r w:rsidRPr="005B17D3">
        <w:t xml:space="preserve"> button.</w:t>
      </w:r>
    </w:p>
    <w:p w14:paraId="6A3E163E" w14:textId="77777777" w:rsidR="00BE52CE" w:rsidRPr="005B17D3" w:rsidRDefault="00BE52CE" w:rsidP="00EF3896">
      <w:pPr>
        <w:pStyle w:val="NumberedList"/>
      </w:pPr>
      <w:r w:rsidRPr="005B17D3">
        <w:t xml:space="preserve">Select a </w:t>
      </w:r>
      <w:r w:rsidRPr="005B17D3">
        <w:rPr>
          <w:i/>
          <w:iCs/>
        </w:rPr>
        <w:t>Branch of Service</w:t>
      </w:r>
      <w:r w:rsidRPr="005B17D3">
        <w:t xml:space="preserve"> from the dropdown.</w:t>
      </w:r>
    </w:p>
    <w:p w14:paraId="6AE83145" w14:textId="77777777" w:rsidR="00BE52CE" w:rsidRPr="005B17D3" w:rsidRDefault="00BE52CE" w:rsidP="00EF3896">
      <w:pPr>
        <w:pStyle w:val="NumberedList"/>
      </w:pPr>
      <w:r w:rsidRPr="005B17D3">
        <w:t xml:space="preserve">Enter a precise </w:t>
      </w:r>
      <w:r w:rsidRPr="005B17D3">
        <w:rPr>
          <w:i/>
          <w:iCs/>
        </w:rPr>
        <w:t>Service Entry Date</w:t>
      </w:r>
      <w:r w:rsidRPr="005B17D3">
        <w:t xml:space="preserve"> for the MSE. See the </w:t>
      </w:r>
      <w:r w:rsidRPr="005B17D3">
        <w:rPr>
          <w:b/>
        </w:rPr>
        <w:t>Rules ...</w:t>
      </w:r>
      <w:r w:rsidRPr="005B17D3">
        <w:t xml:space="preserve"> for this field under the field name in the online help or the user manual. </w:t>
      </w:r>
    </w:p>
    <w:p w14:paraId="68B721B8" w14:textId="77777777" w:rsidR="00BE52CE" w:rsidRPr="005B17D3" w:rsidRDefault="00BE52CE" w:rsidP="00EF3896">
      <w:pPr>
        <w:pStyle w:val="NumberedList"/>
      </w:pPr>
      <w:r w:rsidRPr="005B17D3">
        <w:t xml:space="preserve">Enter a precise </w:t>
      </w:r>
      <w:r w:rsidRPr="005B17D3">
        <w:rPr>
          <w:i/>
          <w:iCs/>
        </w:rPr>
        <w:t>Service Separation Date</w:t>
      </w:r>
      <w:r w:rsidRPr="005B17D3">
        <w:t xml:space="preserve"> for the MSE. </w:t>
      </w:r>
      <w:r w:rsidRPr="005B17D3">
        <w:rPr>
          <w:b/>
        </w:rPr>
        <w:t>See the Rules ...</w:t>
      </w:r>
      <w:r w:rsidRPr="005B17D3">
        <w:t xml:space="preserve"> for this field under the field name in the online help or the user manual.</w:t>
      </w:r>
    </w:p>
    <w:p w14:paraId="54958136" w14:textId="77777777" w:rsidR="00BE52CE" w:rsidRPr="005B17D3" w:rsidRDefault="00BE52CE" w:rsidP="00EF3896">
      <w:pPr>
        <w:pStyle w:val="NumberedList"/>
      </w:pPr>
      <w:r w:rsidRPr="005B17D3">
        <w:t xml:space="preserve">Select a </w:t>
      </w:r>
      <w:r w:rsidRPr="005B17D3">
        <w:rPr>
          <w:i/>
          <w:iCs/>
        </w:rPr>
        <w:t>Service Component</w:t>
      </w:r>
      <w:r w:rsidRPr="005B17D3">
        <w:t xml:space="preserve"> from the dropdown.</w:t>
      </w:r>
    </w:p>
    <w:p w14:paraId="068AC7A4" w14:textId="77777777" w:rsidR="00BE52CE" w:rsidRPr="005B17D3" w:rsidRDefault="00BE52CE" w:rsidP="00EF3896">
      <w:pPr>
        <w:pStyle w:val="NumberedList"/>
      </w:pPr>
      <w:r w:rsidRPr="005B17D3">
        <w:t xml:space="preserve">Select the appropriate </w:t>
      </w:r>
      <w:r w:rsidRPr="005B17D3">
        <w:rPr>
          <w:i/>
          <w:iCs/>
        </w:rPr>
        <w:t>Discharge Type</w:t>
      </w:r>
      <w:r w:rsidRPr="005B17D3">
        <w:t xml:space="preserve"> from the dropdown.</w:t>
      </w:r>
    </w:p>
    <w:p w14:paraId="15199BF3" w14:textId="77777777" w:rsidR="00BE52CE" w:rsidRPr="005B17D3" w:rsidRDefault="00BE52CE" w:rsidP="00EF3896">
      <w:pPr>
        <w:pStyle w:val="NumberedList"/>
      </w:pPr>
      <w:r w:rsidRPr="005B17D3">
        <w:t xml:space="preserve">When finished, click the </w:t>
      </w:r>
      <w:r w:rsidRPr="005B17D3">
        <w:rPr>
          <w:b/>
          <w:i/>
          <w:iCs/>
        </w:rPr>
        <w:t>Update</w:t>
      </w:r>
      <w:r w:rsidRPr="005B17D3">
        <w:t xml:space="preserve"> button to add the new </w:t>
      </w:r>
      <w:r w:rsidRPr="005B17D3">
        <w:rPr>
          <w:b/>
        </w:rPr>
        <w:t>MSE</w:t>
      </w:r>
      <w:r w:rsidRPr="005B17D3">
        <w:t xml:space="preserve">. The </w:t>
      </w:r>
      <w:r w:rsidRPr="005B17D3">
        <w:rPr>
          <w:b/>
          <w:i/>
        </w:rPr>
        <w:t xml:space="preserve">Reset </w:t>
      </w:r>
      <w:r w:rsidRPr="005B17D3">
        <w:t xml:space="preserve">button clears the previously entered data allowing the user to start over. The system will display the newly added </w:t>
      </w:r>
      <w:r w:rsidRPr="005B17D3">
        <w:rPr>
          <w:b/>
        </w:rPr>
        <w:t>MSE</w:t>
      </w:r>
      <w:r w:rsidRPr="005B17D3">
        <w:t xml:space="preserve"> with a message that your update was successful. Be sure to click the </w:t>
      </w:r>
      <w:r w:rsidRPr="005B17D3">
        <w:rPr>
          <w:b/>
          <w:i/>
        </w:rPr>
        <w:t>Calculate POS</w:t>
      </w:r>
      <w:r w:rsidRPr="005B17D3">
        <w:t xml:space="preserve"> button again to recalculate the new POS for the new MSE, and click the </w:t>
      </w:r>
      <w:r w:rsidRPr="005B17D3">
        <w:rPr>
          <w:b/>
          <w:i/>
          <w:iCs/>
        </w:rPr>
        <w:t>Update</w:t>
      </w:r>
      <w:r w:rsidRPr="005B17D3">
        <w:t xml:space="preserve"> button again to record the recalculated POS.</w:t>
      </w:r>
    </w:p>
    <w:p w14:paraId="128063B1" w14:textId="77777777" w:rsidR="00BE52CE" w:rsidRPr="005B17D3" w:rsidRDefault="00BE52CE" w:rsidP="00474E83">
      <w:pPr>
        <w:pStyle w:val="NoteLightbulb"/>
      </w:pPr>
      <w:r w:rsidRPr="005B17D3">
        <w:rPr>
          <w:b/>
        </w:rPr>
        <w:t>Note</w:t>
      </w:r>
      <w:r w:rsidRPr="005B17D3">
        <w:t>: If the new MSE is within the same POS as the most recent POS, the system will display a message that "</w:t>
      </w:r>
      <w:r w:rsidRPr="005B17D3">
        <w:rPr>
          <w:i/>
          <w:iCs/>
        </w:rPr>
        <w:t>the data you submitted did not change, so no updates were performed.</w:t>
      </w:r>
      <w:r w:rsidRPr="005B17D3">
        <w:t>"</w:t>
      </w:r>
    </w:p>
    <w:p w14:paraId="627D296F" w14:textId="77777777" w:rsidR="00BE52CE" w:rsidRPr="005B17D3" w:rsidRDefault="00BE52CE" w:rsidP="00EF3896">
      <w:pPr>
        <w:pStyle w:val="BodyText2"/>
      </w:pPr>
      <w:r w:rsidRPr="005B17D3">
        <w:t xml:space="preserve">An existing MSE under the </w:t>
      </w:r>
      <w:r w:rsidRPr="005B17D3">
        <w:rPr>
          <w:i/>
        </w:rPr>
        <w:t>Military Service Episodes</w:t>
      </w:r>
      <w:r w:rsidRPr="005B17D3">
        <w:t xml:space="preserve"> HEC section of the </w:t>
      </w:r>
      <w:r w:rsidRPr="005B17D3">
        <w:rPr>
          <w:i/>
        </w:rPr>
        <w:t>Current Military Service</w:t>
      </w:r>
      <w:r w:rsidRPr="005B17D3">
        <w:t xml:space="preserve"> screen may be edited by changing any of the fields. However, the same overlapping date rules apply as before.</w:t>
      </w:r>
    </w:p>
    <w:p w14:paraId="76AB60A3" w14:textId="77777777" w:rsidR="00BE52CE" w:rsidRPr="005B17D3" w:rsidRDefault="00BE52CE" w:rsidP="00EF3896">
      <w:pPr>
        <w:pStyle w:val="ProcedureTitle"/>
      </w:pPr>
      <w:bookmarkStart w:id="1661" w:name="OLE_LINK117"/>
      <w:r w:rsidRPr="005B17D3">
        <w:br/>
        <w:t>…Add Future Discharge Date</w:t>
      </w:r>
      <w:r w:rsidRPr="005B17D3">
        <w:fldChar w:fldCharType="begin"/>
      </w:r>
      <w:r w:rsidRPr="005B17D3">
        <w:instrText xml:space="preserve"> XE "Future Discharge Date" </w:instrText>
      </w:r>
      <w:r w:rsidRPr="005B17D3">
        <w:fldChar w:fldCharType="end"/>
      </w:r>
      <w:r w:rsidRPr="005B17D3">
        <w:t>?</w:t>
      </w:r>
      <w:r w:rsidRPr="005B17D3">
        <w:fldChar w:fldCharType="begin"/>
      </w:r>
      <w:r w:rsidRPr="005B17D3">
        <w:instrText xml:space="preserve"> XE "How do I ...: add future discharge date?" </w:instrText>
      </w:r>
      <w:r w:rsidRPr="005B17D3">
        <w:fldChar w:fldCharType="end"/>
      </w:r>
    </w:p>
    <w:p w14:paraId="27A73AD6" w14:textId="77777777" w:rsidR="00BE52CE" w:rsidRPr="005B17D3" w:rsidRDefault="00BE52CE" w:rsidP="00EF3896">
      <w:pPr>
        <w:pStyle w:val="BodyText2"/>
      </w:pPr>
      <w:r w:rsidRPr="005B17D3">
        <w:t>In this scenario we are going to enter a Military Service Episode with a Future Discharge Date</w:t>
      </w:r>
      <w:r w:rsidRPr="005B17D3">
        <w:fldChar w:fldCharType="begin"/>
      </w:r>
      <w:r w:rsidRPr="005B17D3">
        <w:instrText xml:space="preserve"> XE "Future Discharge Date" </w:instrText>
      </w:r>
      <w:r w:rsidRPr="005B17D3">
        <w:fldChar w:fldCharType="end"/>
      </w:r>
    </w:p>
    <w:bookmarkEnd w:id="1661"/>
    <w:p w14:paraId="5588F3B1" w14:textId="77777777" w:rsidR="00BE52CE" w:rsidRPr="005B17D3" w:rsidRDefault="00BE52CE" w:rsidP="00884662">
      <w:pPr>
        <w:pStyle w:val="NumberedList"/>
        <w:numPr>
          <w:ilvl w:val="0"/>
          <w:numId w:val="178"/>
        </w:numPr>
      </w:pPr>
      <w:r w:rsidRPr="005B17D3">
        <w:t>Log into the system by entering VA authentication credentials at the single sign-on portal</w:t>
      </w:r>
      <w:r w:rsidRPr="005B17D3" w:rsidDel="00444DCE">
        <w:rPr>
          <w:i/>
          <w:iCs/>
        </w:rPr>
        <w:t xml:space="preserve"> </w:t>
      </w:r>
      <w:r w:rsidRPr="005B17D3">
        <w:t xml:space="preserve">and checking the </w:t>
      </w:r>
      <w:r w:rsidRPr="005B17D3">
        <w:rPr>
          <w:i/>
          <w:iCs/>
        </w:rPr>
        <w:t>Accept Agreement</w:t>
      </w:r>
      <w:r w:rsidRPr="005B17D3">
        <w:t xml:space="preserve"> checkbox on the ES entry page.</w:t>
      </w:r>
    </w:p>
    <w:p w14:paraId="01F99FE0" w14:textId="4DC3D0BD" w:rsidR="00BE52CE" w:rsidRPr="005B17D3" w:rsidRDefault="00BE52CE" w:rsidP="00EF3896">
      <w:pPr>
        <w:pStyle w:val="NumberedList"/>
      </w:pPr>
      <w:r w:rsidRPr="005B17D3">
        <w:t xml:space="preserve">From the </w:t>
      </w:r>
      <w:r w:rsidRPr="005B17D3">
        <w:rPr>
          <w:i/>
          <w:iCs/>
        </w:rPr>
        <w:t>Person Search</w:t>
      </w:r>
      <w:r w:rsidRPr="005B17D3">
        <w:t xml:space="preserve"> screen, enter either an </w:t>
      </w:r>
      <w:r w:rsidRPr="005B17D3">
        <w:rPr>
          <w:i/>
          <w:iCs/>
        </w:rPr>
        <w:t>SSN</w:t>
      </w:r>
      <w:r w:rsidRPr="005B17D3">
        <w:t xml:space="preserve">, or Full/short </w:t>
      </w:r>
      <w:r w:rsidRPr="005B17D3">
        <w:rPr>
          <w:i/>
          <w:iCs/>
        </w:rPr>
        <w:t>ICN</w:t>
      </w:r>
      <w:r w:rsidRPr="005B17D3">
        <w:t xml:space="preserve"> only, and/or </w:t>
      </w:r>
      <w:r w:rsidRPr="005B17D3">
        <w:rPr>
          <w:i/>
          <w:iCs/>
        </w:rPr>
        <w:t>Last Name</w:t>
      </w:r>
      <w:r w:rsidRPr="005B17D3">
        <w:t xml:space="preserve"> and </w:t>
      </w:r>
      <w:r w:rsidRPr="005B17D3">
        <w:rPr>
          <w:i/>
          <w:iCs/>
        </w:rPr>
        <w:t>First Name</w:t>
      </w:r>
      <w:r w:rsidRPr="005B17D3">
        <w:t xml:space="preserve">, and/or </w:t>
      </w:r>
      <w:r w:rsidRPr="005B17D3">
        <w:rPr>
          <w:i/>
          <w:iCs/>
        </w:rPr>
        <w:t>Claim Folder Number</w:t>
      </w:r>
      <w:r w:rsidRPr="005B17D3">
        <w:t xml:space="preserve">, and/or </w:t>
      </w:r>
      <w:r w:rsidRPr="005B17D3">
        <w:rPr>
          <w:i/>
          <w:iCs/>
        </w:rPr>
        <w:t>Military Service Number</w:t>
      </w:r>
      <w:r w:rsidRPr="005B17D3">
        <w:t xml:space="preserve">, and/or </w:t>
      </w:r>
      <w:r w:rsidRPr="005B17D3">
        <w:rPr>
          <w:i/>
          <w:iCs/>
        </w:rPr>
        <w:t>Last Name</w:t>
      </w:r>
      <w:r w:rsidRPr="005B17D3">
        <w:t xml:space="preserve"> and </w:t>
      </w:r>
      <w:r w:rsidRPr="005B17D3">
        <w:rPr>
          <w:i/>
          <w:iCs/>
        </w:rPr>
        <w:t>DOB</w:t>
      </w:r>
      <w:r w:rsidRPr="005B17D3">
        <w:t xml:space="preserve">. When ready, click the </w:t>
      </w:r>
      <w:r w:rsidRPr="005B17D3">
        <w:rPr>
          <w:b/>
          <w:i/>
          <w:iCs/>
        </w:rPr>
        <w:t>Find</w:t>
      </w:r>
      <w:r w:rsidRPr="005B17D3">
        <w:t xml:space="preserve"> button to begin the search. If a match is made, the system displays the beneficiary </w:t>
      </w:r>
      <w:r w:rsidRPr="005B17D3">
        <w:rPr>
          <w:i/>
        </w:rPr>
        <w:t>Overview</w:t>
      </w:r>
      <w:r w:rsidRPr="005B17D3">
        <w:t xml:space="preserve"> screen. This screen gives the user an overview of the beneficiary's current information on file. The </w:t>
      </w:r>
      <w:r w:rsidR="006204FA" w:rsidRPr="005B17D3">
        <w:t>Veterans</w:t>
      </w:r>
      <w:r w:rsidRPr="005B17D3">
        <w:t xml:space="preserve"> </w:t>
      </w:r>
      <w:r w:rsidRPr="005B17D3">
        <w:rPr>
          <w:i/>
        </w:rPr>
        <w:t>Enrollment Status</w:t>
      </w:r>
      <w:r w:rsidRPr="005B17D3">
        <w:t xml:space="preserve"> can be any Priority Group (PG) or "Pending".</w:t>
      </w:r>
    </w:p>
    <w:p w14:paraId="60770E4B" w14:textId="77777777" w:rsidR="00BE52CE" w:rsidRPr="005B17D3" w:rsidRDefault="00BE52CE" w:rsidP="00EF3896">
      <w:pPr>
        <w:pStyle w:val="NumberedList"/>
      </w:pPr>
      <w:r w:rsidRPr="005B17D3">
        <w:t xml:space="preserve">From the </w:t>
      </w:r>
      <w:r w:rsidRPr="005B17D3">
        <w:rPr>
          <w:i/>
          <w:iCs/>
        </w:rPr>
        <w:t>Overview</w:t>
      </w:r>
      <w:r w:rsidRPr="005B17D3">
        <w:t xml:space="preserve"> screen, begin by clicking the </w:t>
      </w:r>
      <w:r w:rsidRPr="005B17D3">
        <w:rPr>
          <w:b/>
        </w:rPr>
        <w:t>Military Service</w:t>
      </w:r>
      <w:r w:rsidRPr="005B17D3">
        <w:t xml:space="preserve"> tab.</w:t>
      </w:r>
    </w:p>
    <w:p w14:paraId="526C3CBF" w14:textId="77777777" w:rsidR="00BE52CE" w:rsidRPr="005B17D3" w:rsidRDefault="00BE52CE" w:rsidP="00EF3896">
      <w:pPr>
        <w:pStyle w:val="NumberedList"/>
      </w:pPr>
      <w:r w:rsidRPr="005B17D3">
        <w:t xml:space="preserve">From the </w:t>
      </w:r>
      <w:r w:rsidRPr="005B17D3">
        <w:rPr>
          <w:i/>
          <w:iCs/>
        </w:rPr>
        <w:t>Current Military Service</w:t>
      </w:r>
      <w:r w:rsidRPr="005B17D3">
        <w:t xml:space="preserve"> screen, create a </w:t>
      </w:r>
      <w:r w:rsidRPr="005B17D3">
        <w:rPr>
          <w:b/>
        </w:rPr>
        <w:t>Military Service Episode</w:t>
      </w:r>
      <w:r w:rsidRPr="005B17D3">
        <w:t xml:space="preserve"> (MSE) by selecting a Branch of Service from the dropdown.</w:t>
      </w:r>
    </w:p>
    <w:p w14:paraId="1D6352A4" w14:textId="77777777" w:rsidR="00BE52CE" w:rsidRPr="005B17D3" w:rsidRDefault="00BE52CE" w:rsidP="00EF3896">
      <w:pPr>
        <w:pStyle w:val="NumberedList"/>
      </w:pPr>
      <w:r w:rsidRPr="005B17D3">
        <w:t xml:space="preserve">Enter a precise </w:t>
      </w:r>
      <w:r w:rsidRPr="005B17D3">
        <w:rPr>
          <w:i/>
          <w:iCs/>
        </w:rPr>
        <w:t>Service Entry Date</w:t>
      </w:r>
      <w:r w:rsidRPr="005B17D3">
        <w:t xml:space="preserve"> for the MSE. See the </w:t>
      </w:r>
      <w:r w:rsidRPr="005B17D3">
        <w:rPr>
          <w:b/>
        </w:rPr>
        <w:t>Rules ...</w:t>
      </w:r>
      <w:r w:rsidRPr="005B17D3">
        <w:t xml:space="preserve"> for this field under the field name in the online help or the user manual. </w:t>
      </w:r>
    </w:p>
    <w:p w14:paraId="06661C99" w14:textId="77777777" w:rsidR="00BE52CE" w:rsidRPr="005B17D3" w:rsidRDefault="00BE52CE" w:rsidP="00EF3896">
      <w:pPr>
        <w:pStyle w:val="NumberedList"/>
      </w:pPr>
      <w:r w:rsidRPr="005B17D3">
        <w:t xml:space="preserve">Enter a precise </w:t>
      </w:r>
      <w:r w:rsidRPr="005B17D3">
        <w:rPr>
          <w:i/>
          <w:iCs/>
        </w:rPr>
        <w:t>Future Discharge Date</w:t>
      </w:r>
      <w:r w:rsidRPr="005B17D3">
        <w:rPr>
          <w:i/>
          <w:iCs/>
        </w:rPr>
        <w:fldChar w:fldCharType="begin"/>
      </w:r>
      <w:r w:rsidRPr="005B17D3">
        <w:instrText xml:space="preserve"> XE "Future Discharge Date" </w:instrText>
      </w:r>
      <w:r w:rsidRPr="005B17D3">
        <w:rPr>
          <w:i/>
          <w:iCs/>
        </w:rPr>
        <w:fldChar w:fldCharType="end"/>
      </w:r>
      <w:r w:rsidRPr="005B17D3">
        <w:t xml:space="preserve"> for the MSE. See the </w:t>
      </w:r>
      <w:r w:rsidRPr="005B17D3">
        <w:rPr>
          <w:b/>
        </w:rPr>
        <w:t>Rules ...</w:t>
      </w:r>
      <w:r w:rsidRPr="005B17D3">
        <w:t xml:space="preserve"> for this field under the field name in the online help or the user manual.</w:t>
      </w:r>
    </w:p>
    <w:p w14:paraId="1663C3D8" w14:textId="77777777" w:rsidR="00BE52CE" w:rsidRPr="005B17D3" w:rsidRDefault="00BE52CE" w:rsidP="00EF3896">
      <w:pPr>
        <w:pStyle w:val="NumberedList"/>
      </w:pPr>
      <w:r w:rsidRPr="005B17D3">
        <w:t xml:space="preserve">Select a </w:t>
      </w:r>
      <w:r w:rsidRPr="005B17D3">
        <w:rPr>
          <w:i/>
        </w:rPr>
        <w:t>Source of Information</w:t>
      </w:r>
      <w:r w:rsidRPr="005B17D3">
        <w:t xml:space="preserve"> from the dropdown (e.g. Military Service Documents or Other).</w:t>
      </w:r>
    </w:p>
    <w:p w14:paraId="0C5CFA08" w14:textId="77777777" w:rsidR="00BE52CE" w:rsidRPr="005B17D3" w:rsidRDefault="00BE52CE" w:rsidP="00EF3896">
      <w:pPr>
        <w:pStyle w:val="NumberedList"/>
      </w:pPr>
      <w:r w:rsidRPr="005B17D3">
        <w:t xml:space="preserve">If you selected “Other” as the </w:t>
      </w:r>
      <w:r w:rsidRPr="005B17D3">
        <w:rPr>
          <w:i/>
        </w:rPr>
        <w:t>Source of Information</w:t>
      </w:r>
      <w:r w:rsidRPr="005B17D3">
        <w:t>, you will be prompted to enter an “Other Explanation”.</w:t>
      </w:r>
    </w:p>
    <w:p w14:paraId="65F0C019" w14:textId="77777777" w:rsidR="00BE52CE" w:rsidRPr="005B17D3" w:rsidRDefault="00BE52CE" w:rsidP="00EF3896">
      <w:pPr>
        <w:pStyle w:val="NumberedList"/>
      </w:pPr>
      <w:r w:rsidRPr="005B17D3">
        <w:t xml:space="preserve">Enter a free text explanation up to 255 characters in the </w:t>
      </w:r>
      <w:r w:rsidRPr="005B17D3">
        <w:rPr>
          <w:b/>
          <w:i/>
        </w:rPr>
        <w:t>Other Explanation</w:t>
      </w:r>
      <w:r w:rsidRPr="005B17D3">
        <w:t xml:space="preserve"> field.</w:t>
      </w:r>
    </w:p>
    <w:p w14:paraId="60066BF4" w14:textId="77777777" w:rsidR="00BE52CE" w:rsidRPr="005B17D3" w:rsidRDefault="00BE52CE" w:rsidP="00EF3896">
      <w:pPr>
        <w:pStyle w:val="NumberedList"/>
      </w:pPr>
      <w:r w:rsidRPr="005B17D3">
        <w:t xml:space="preserve">When completed, click the </w:t>
      </w:r>
      <w:r w:rsidRPr="005B17D3">
        <w:rPr>
          <w:b/>
          <w:i/>
          <w:iCs/>
        </w:rPr>
        <w:t>UPDATE</w:t>
      </w:r>
      <w:r w:rsidRPr="005B17D3">
        <w:t xml:space="preserve"> button. The </w:t>
      </w:r>
      <w:r w:rsidRPr="005B17D3">
        <w:rPr>
          <w:i/>
        </w:rPr>
        <w:t>Current Military Service</w:t>
      </w:r>
      <w:r w:rsidRPr="005B17D3">
        <w:t xml:space="preserve"> screen refreshes with a confirmation message.</w:t>
      </w:r>
    </w:p>
    <w:p w14:paraId="7168468E" w14:textId="77777777" w:rsidR="00BE52CE" w:rsidRPr="005B17D3" w:rsidRDefault="00BE52CE" w:rsidP="00474E83">
      <w:pPr>
        <w:pStyle w:val="NoteLightbulb"/>
      </w:pPr>
      <w:r w:rsidRPr="005B17D3">
        <w:rPr>
          <w:b/>
        </w:rPr>
        <w:t>Note</w:t>
      </w:r>
      <w:r w:rsidRPr="005B17D3">
        <w:t>: A Service Separation Date cannot be entered along with a Future Discharge Date.</w:t>
      </w:r>
      <w:r w:rsidRPr="005B17D3">
        <w:fldChar w:fldCharType="begin"/>
      </w:r>
      <w:r w:rsidRPr="005B17D3">
        <w:instrText xml:space="preserve"> XE "Future Discharge Date" </w:instrText>
      </w:r>
      <w:r w:rsidRPr="005B17D3">
        <w:fldChar w:fldCharType="end"/>
      </w:r>
    </w:p>
    <w:p w14:paraId="4867AA66" w14:textId="77777777" w:rsidR="00BE52CE" w:rsidRPr="005B17D3" w:rsidRDefault="00BE52CE" w:rsidP="00EF3896">
      <w:pPr>
        <w:pStyle w:val="NumberedList"/>
      </w:pPr>
      <w:r w:rsidRPr="005B17D3">
        <w:t xml:space="preserve">When finished, click the </w:t>
      </w:r>
      <w:r w:rsidRPr="005B17D3">
        <w:rPr>
          <w:b/>
          <w:i/>
          <w:iCs/>
        </w:rPr>
        <w:t>Update</w:t>
      </w:r>
      <w:r w:rsidRPr="005B17D3">
        <w:t xml:space="preserve"> button to add the new MSE. The Reset button clears the previously entered data allowing the user to start over. The system will display the newly added MSE with a message that your update was successful. </w:t>
      </w:r>
    </w:p>
    <w:p w14:paraId="4C00EBC9" w14:textId="77777777" w:rsidR="00BE52CE" w:rsidRPr="005B17D3" w:rsidRDefault="00BE52CE" w:rsidP="00EF3896">
      <w:pPr>
        <w:pStyle w:val="ProcedureTitle"/>
      </w:pPr>
      <w:r w:rsidRPr="005B17D3">
        <w:t>…Enter a Reason for Early Separation for a Military Service Episode?</w:t>
      </w:r>
    </w:p>
    <w:p w14:paraId="5A626AF7" w14:textId="77777777" w:rsidR="00BE52CE" w:rsidRPr="005B17D3" w:rsidRDefault="00BE52CE" w:rsidP="00EF3896">
      <w:pPr>
        <w:pStyle w:val="BodyText2"/>
      </w:pPr>
      <w:r w:rsidRPr="005B17D3">
        <w:t>In this scenario we are going to enter a Reason for Early Separation for a Military Service Episode.</w:t>
      </w:r>
      <w:r w:rsidRPr="005B17D3">
        <w:fldChar w:fldCharType="begin"/>
      </w:r>
      <w:r w:rsidRPr="005B17D3">
        <w:instrText xml:space="preserve"> XE "Future Discharge Date" </w:instrText>
      </w:r>
      <w:r w:rsidRPr="005B17D3">
        <w:fldChar w:fldCharType="end"/>
      </w:r>
    </w:p>
    <w:p w14:paraId="0CAE639E" w14:textId="77777777" w:rsidR="00BE52CE" w:rsidRPr="005B17D3" w:rsidRDefault="00BE52CE" w:rsidP="00884662">
      <w:pPr>
        <w:pStyle w:val="NumberedList"/>
        <w:numPr>
          <w:ilvl w:val="0"/>
          <w:numId w:val="241"/>
        </w:numPr>
      </w:pPr>
      <w:r w:rsidRPr="005B17D3">
        <w:t>Log into the system by entering VA authentication credentials at the single sign-on portal</w:t>
      </w:r>
      <w:r w:rsidRPr="005B17D3" w:rsidDel="00444DCE">
        <w:rPr>
          <w:i/>
        </w:rPr>
        <w:t xml:space="preserve"> </w:t>
      </w:r>
      <w:r w:rsidRPr="005B17D3">
        <w:t xml:space="preserve">and checking the </w:t>
      </w:r>
      <w:r w:rsidRPr="005B17D3">
        <w:rPr>
          <w:i/>
        </w:rPr>
        <w:t>Accept Agreement</w:t>
      </w:r>
      <w:r w:rsidRPr="005B17D3">
        <w:t xml:space="preserve"> checkbox on the ES entry page.</w:t>
      </w:r>
    </w:p>
    <w:p w14:paraId="19306EBB" w14:textId="77777777" w:rsidR="00BE52CE" w:rsidRPr="005B17D3" w:rsidRDefault="00BE52CE" w:rsidP="00EF3896">
      <w:pPr>
        <w:pStyle w:val="NumberedList"/>
      </w:pPr>
      <w:r w:rsidRPr="005B17D3">
        <w:t xml:space="preserve">From the </w:t>
      </w:r>
      <w:r w:rsidRPr="005B17D3">
        <w:rPr>
          <w:i/>
        </w:rPr>
        <w:t>Person Search</w:t>
      </w:r>
      <w:r w:rsidRPr="005B17D3">
        <w:t xml:space="preserve"> screen, enter either an </w:t>
      </w:r>
      <w:r w:rsidRPr="005B17D3">
        <w:rPr>
          <w:i/>
        </w:rPr>
        <w:t>SSN</w:t>
      </w:r>
      <w:r w:rsidRPr="005B17D3">
        <w:t xml:space="preserve">, or Full/short </w:t>
      </w:r>
      <w:r w:rsidRPr="005B17D3">
        <w:rPr>
          <w:i/>
        </w:rPr>
        <w:t>ICN</w:t>
      </w:r>
      <w:r w:rsidRPr="005B17D3">
        <w:t xml:space="preserve"> only, and/or </w:t>
      </w:r>
      <w:r w:rsidRPr="005B17D3">
        <w:rPr>
          <w:i/>
        </w:rPr>
        <w:t>Last Name</w:t>
      </w:r>
      <w:r w:rsidRPr="005B17D3">
        <w:t xml:space="preserve"> and </w:t>
      </w:r>
      <w:r w:rsidRPr="005B17D3">
        <w:rPr>
          <w:i/>
        </w:rPr>
        <w:t>First Name</w:t>
      </w:r>
      <w:r w:rsidRPr="005B17D3">
        <w:t xml:space="preserve">, and/or </w:t>
      </w:r>
      <w:r w:rsidRPr="005B17D3">
        <w:rPr>
          <w:i/>
        </w:rPr>
        <w:t>Claim Folder Number</w:t>
      </w:r>
      <w:r w:rsidRPr="005B17D3">
        <w:t xml:space="preserve">, and/or </w:t>
      </w:r>
      <w:r w:rsidRPr="005B17D3">
        <w:rPr>
          <w:i/>
        </w:rPr>
        <w:t>Military Service Number</w:t>
      </w:r>
      <w:r w:rsidRPr="005B17D3">
        <w:t xml:space="preserve">, and/or </w:t>
      </w:r>
      <w:r w:rsidRPr="005B17D3">
        <w:rPr>
          <w:i/>
        </w:rPr>
        <w:t>Last Name</w:t>
      </w:r>
      <w:r w:rsidRPr="005B17D3">
        <w:t xml:space="preserve"> and </w:t>
      </w:r>
      <w:r w:rsidRPr="005B17D3">
        <w:rPr>
          <w:i/>
        </w:rPr>
        <w:t>DOB</w:t>
      </w:r>
      <w:r w:rsidRPr="005B17D3">
        <w:t xml:space="preserve">. When ready, click the </w:t>
      </w:r>
      <w:r w:rsidRPr="005B17D3">
        <w:rPr>
          <w:b/>
          <w:i/>
        </w:rPr>
        <w:t>Find</w:t>
      </w:r>
      <w:r w:rsidRPr="005B17D3">
        <w:t xml:space="preserve"> button to begin the search.</w:t>
      </w:r>
    </w:p>
    <w:p w14:paraId="7214B69A" w14:textId="77777777" w:rsidR="00BE52CE" w:rsidRPr="005B17D3" w:rsidRDefault="00BE52CE" w:rsidP="00EF3896">
      <w:pPr>
        <w:pStyle w:val="ListBull2"/>
      </w:pPr>
      <w:r w:rsidRPr="005B17D3">
        <w:t xml:space="preserve">If there is a match, the system displays the beneficiary </w:t>
      </w:r>
      <w:r w:rsidRPr="005B17D3">
        <w:rPr>
          <w:i/>
        </w:rPr>
        <w:t>Overview</w:t>
      </w:r>
      <w:r w:rsidRPr="005B17D3">
        <w:t xml:space="preserve"> screen. This screen gives the user an overview of the beneficiary's current information on file.</w:t>
      </w:r>
    </w:p>
    <w:p w14:paraId="1FAE1467" w14:textId="63CBD91A" w:rsidR="00BE52CE" w:rsidRPr="005B17D3" w:rsidRDefault="00BE52CE" w:rsidP="00EF3896">
      <w:pPr>
        <w:pStyle w:val="ListBull2"/>
      </w:pPr>
      <w:r w:rsidRPr="005B17D3">
        <w:t xml:space="preserve">The </w:t>
      </w:r>
      <w:r w:rsidR="006204FA" w:rsidRPr="005B17D3">
        <w:t>Veterans</w:t>
      </w:r>
      <w:r w:rsidRPr="005B17D3">
        <w:t xml:space="preserve"> </w:t>
      </w:r>
      <w:r w:rsidRPr="005B17D3">
        <w:rPr>
          <w:i/>
        </w:rPr>
        <w:t>Enrollment Status</w:t>
      </w:r>
      <w:r w:rsidRPr="005B17D3">
        <w:t xml:space="preserve"> can be any Priority Group (PG) or "Pending".</w:t>
      </w:r>
    </w:p>
    <w:p w14:paraId="745180F7" w14:textId="77777777" w:rsidR="00BE52CE" w:rsidRPr="005B17D3" w:rsidRDefault="00BE52CE" w:rsidP="00EF3896">
      <w:pPr>
        <w:pStyle w:val="NumberedList"/>
      </w:pPr>
      <w:r w:rsidRPr="005B17D3">
        <w:t xml:space="preserve">From the </w:t>
      </w:r>
      <w:r w:rsidRPr="005B17D3">
        <w:rPr>
          <w:i/>
        </w:rPr>
        <w:t>Overview</w:t>
      </w:r>
      <w:r w:rsidRPr="005B17D3">
        <w:t xml:space="preserve"> screen, begin by clicking the </w:t>
      </w:r>
      <w:r w:rsidRPr="005B17D3">
        <w:rPr>
          <w:b/>
        </w:rPr>
        <w:t>Military Service</w:t>
      </w:r>
      <w:r w:rsidRPr="005B17D3">
        <w:t xml:space="preserve"> tab.</w:t>
      </w:r>
    </w:p>
    <w:p w14:paraId="75CD83DB" w14:textId="77777777" w:rsidR="00BE52CE" w:rsidRPr="005B17D3" w:rsidRDefault="00BE52CE" w:rsidP="00EF3896">
      <w:pPr>
        <w:pStyle w:val="NumberedList"/>
      </w:pPr>
      <w:r w:rsidRPr="005B17D3">
        <w:t xml:space="preserve">On the </w:t>
      </w:r>
      <w:r w:rsidRPr="005B17D3">
        <w:rPr>
          <w:i/>
        </w:rPr>
        <w:t>Current Military Service</w:t>
      </w:r>
      <w:r w:rsidRPr="005B17D3">
        <w:t xml:space="preserve"> screen, find the </w:t>
      </w:r>
      <w:r w:rsidRPr="005B17D3">
        <w:rPr>
          <w:b/>
        </w:rPr>
        <w:t>Military Service Episode</w:t>
      </w:r>
      <w:r w:rsidRPr="005B17D3">
        <w:t xml:space="preserve"> (MSE) to which you want to add a Reason for Early Separation.</w:t>
      </w:r>
    </w:p>
    <w:p w14:paraId="684859C6" w14:textId="77777777" w:rsidR="00BE52CE" w:rsidRPr="005B17D3" w:rsidRDefault="00BE52CE" w:rsidP="00EF3896">
      <w:pPr>
        <w:pStyle w:val="NumberedList"/>
      </w:pPr>
      <w:r w:rsidRPr="005B17D3">
        <w:t xml:space="preserve">In the Reason for Early Separation field, click the dropdown list arrow and select one of the reasons. </w:t>
      </w:r>
    </w:p>
    <w:p w14:paraId="3AA8EC74" w14:textId="77777777" w:rsidR="00BE52CE" w:rsidRPr="005B17D3" w:rsidRDefault="00BE52CE" w:rsidP="00474E83">
      <w:pPr>
        <w:pStyle w:val="NoteLightbulb"/>
      </w:pPr>
      <w:r w:rsidRPr="005B17D3">
        <w:rPr>
          <w:b/>
        </w:rPr>
        <w:t>Note:</w:t>
      </w:r>
      <w:r w:rsidRPr="005B17D3">
        <w:t xml:space="preserve"> If the field is greyed out, it means MSDS has already set the value and you cannot change it.</w:t>
      </w:r>
    </w:p>
    <w:p w14:paraId="7D83EAB7" w14:textId="77777777" w:rsidR="00BE52CE" w:rsidRPr="005B17D3" w:rsidRDefault="00BE52CE" w:rsidP="00EF3896">
      <w:pPr>
        <w:pStyle w:val="NumberedList"/>
      </w:pPr>
      <w:r w:rsidRPr="005B17D3">
        <w:t xml:space="preserve">When finished, click the </w:t>
      </w:r>
      <w:r w:rsidRPr="005B17D3">
        <w:rPr>
          <w:b/>
          <w:i/>
        </w:rPr>
        <w:t>Update</w:t>
      </w:r>
      <w:r w:rsidRPr="005B17D3">
        <w:t xml:space="preserve"> button to update the MSE. </w:t>
      </w:r>
    </w:p>
    <w:p w14:paraId="48D060BF" w14:textId="77777777" w:rsidR="00BE52CE" w:rsidRPr="005B17D3" w:rsidRDefault="00BE52CE" w:rsidP="00EF3896">
      <w:pPr>
        <w:pStyle w:val="NumberedList"/>
      </w:pPr>
      <w:r w:rsidRPr="005B17D3">
        <w:t>The Reset button clears the previously entered data allowing the user to start over.</w:t>
      </w:r>
    </w:p>
    <w:p w14:paraId="7D1C595F" w14:textId="77777777" w:rsidR="00BE52CE" w:rsidRPr="005B17D3" w:rsidRDefault="00BE52CE" w:rsidP="00EF3896">
      <w:pPr>
        <w:pStyle w:val="NumberedList"/>
      </w:pPr>
      <w:r w:rsidRPr="005B17D3">
        <w:t xml:space="preserve">The system displays the newly added Reason for Early Separation for the MSE with a message that your update was successful. </w:t>
      </w:r>
    </w:p>
    <w:p w14:paraId="439D977C" w14:textId="77777777" w:rsidR="00BE52CE" w:rsidRPr="005B17D3" w:rsidRDefault="00BE52CE" w:rsidP="00EF3896">
      <w:pPr>
        <w:pStyle w:val="ProcedureTitle"/>
      </w:pPr>
      <w:r w:rsidRPr="005B17D3">
        <w:br/>
        <w:t>…Update Combat Veteran Information?</w:t>
      </w:r>
    </w:p>
    <w:p w14:paraId="0FC94133" w14:textId="77777777" w:rsidR="00BE52CE" w:rsidRPr="005B17D3" w:rsidRDefault="00BE52CE" w:rsidP="00EF3896">
      <w:pPr>
        <w:pStyle w:val="BodyText2"/>
      </w:pPr>
      <w:r w:rsidRPr="005B17D3">
        <w:rPr>
          <w:b/>
        </w:rPr>
        <w:fldChar w:fldCharType="begin"/>
      </w:r>
      <w:r w:rsidRPr="005B17D3">
        <w:instrText xml:space="preserve"> XE "How do I ...:update Combat Veteran information?" </w:instrText>
      </w:r>
      <w:r w:rsidRPr="005B17D3">
        <w:rPr>
          <w:b/>
        </w:rPr>
        <w:fldChar w:fldCharType="end"/>
      </w:r>
      <w:r w:rsidRPr="005B17D3">
        <w:t>In this scenario we're going to update Combat Veteran information.</w:t>
      </w:r>
    </w:p>
    <w:p w14:paraId="36D6EA24" w14:textId="77777777" w:rsidR="00BE52CE" w:rsidRPr="005B17D3" w:rsidRDefault="00BE52CE" w:rsidP="00884662">
      <w:pPr>
        <w:pStyle w:val="NumberedList"/>
        <w:numPr>
          <w:ilvl w:val="0"/>
          <w:numId w:val="177"/>
        </w:numPr>
      </w:pPr>
      <w:r w:rsidRPr="005B17D3">
        <w:t>Log into the system by entering VA authentication credentials at the single sign-on portal</w:t>
      </w:r>
      <w:r w:rsidRPr="005B17D3" w:rsidDel="00444DCE">
        <w:rPr>
          <w:i/>
          <w:iCs/>
        </w:rPr>
        <w:t xml:space="preserve"> </w:t>
      </w:r>
      <w:r w:rsidRPr="005B17D3">
        <w:t xml:space="preserve">and checking the </w:t>
      </w:r>
      <w:r w:rsidRPr="005B17D3">
        <w:rPr>
          <w:i/>
          <w:iCs/>
        </w:rPr>
        <w:t>Accept Agreement</w:t>
      </w:r>
      <w:r w:rsidRPr="005B17D3">
        <w:t xml:space="preserve"> checkbox on the ES entry page.</w:t>
      </w:r>
    </w:p>
    <w:p w14:paraId="6DE12BC9" w14:textId="77777777" w:rsidR="00BE52CE" w:rsidRPr="005B17D3" w:rsidRDefault="00BE52CE" w:rsidP="00EF3896">
      <w:pPr>
        <w:pStyle w:val="NumberedList"/>
      </w:pPr>
      <w:r w:rsidRPr="005B17D3">
        <w:t xml:space="preserve">From the </w:t>
      </w:r>
      <w:r w:rsidRPr="005B17D3">
        <w:rPr>
          <w:i/>
          <w:iCs/>
        </w:rPr>
        <w:t>Person Search</w:t>
      </w:r>
      <w:r w:rsidRPr="005B17D3">
        <w:t xml:space="preserve"> screen, enter either an </w:t>
      </w:r>
      <w:r w:rsidRPr="005B17D3">
        <w:rPr>
          <w:i/>
          <w:iCs/>
        </w:rPr>
        <w:t>SSN</w:t>
      </w:r>
      <w:r w:rsidRPr="005B17D3">
        <w:t xml:space="preserve">, or Full/short </w:t>
      </w:r>
      <w:r w:rsidRPr="005B17D3">
        <w:rPr>
          <w:i/>
          <w:iCs/>
        </w:rPr>
        <w:t>VPID</w:t>
      </w:r>
      <w:r w:rsidRPr="005B17D3">
        <w:t xml:space="preserve"> only, and/or </w:t>
      </w:r>
      <w:r w:rsidRPr="005B17D3">
        <w:rPr>
          <w:i/>
          <w:iCs/>
        </w:rPr>
        <w:t>Last Name</w:t>
      </w:r>
      <w:r w:rsidRPr="005B17D3">
        <w:t xml:space="preserve"> and </w:t>
      </w:r>
      <w:r w:rsidRPr="005B17D3">
        <w:rPr>
          <w:i/>
          <w:iCs/>
        </w:rPr>
        <w:t>First Name</w:t>
      </w:r>
      <w:r w:rsidRPr="005B17D3">
        <w:t xml:space="preserve">, and/or </w:t>
      </w:r>
      <w:r w:rsidRPr="005B17D3">
        <w:rPr>
          <w:i/>
          <w:iCs/>
        </w:rPr>
        <w:t>Claim Folder Number</w:t>
      </w:r>
      <w:r w:rsidRPr="005B17D3">
        <w:t xml:space="preserve">, and/or </w:t>
      </w:r>
      <w:r w:rsidRPr="005B17D3">
        <w:rPr>
          <w:i/>
          <w:iCs/>
        </w:rPr>
        <w:t>Military Service Number</w:t>
      </w:r>
      <w:r w:rsidRPr="005B17D3">
        <w:t xml:space="preserve">, and/or </w:t>
      </w:r>
      <w:r w:rsidRPr="005B17D3">
        <w:rPr>
          <w:i/>
          <w:iCs/>
        </w:rPr>
        <w:t>Last Name</w:t>
      </w:r>
      <w:r w:rsidRPr="005B17D3">
        <w:t xml:space="preserve"> and </w:t>
      </w:r>
      <w:r w:rsidRPr="005B17D3">
        <w:rPr>
          <w:i/>
          <w:iCs/>
        </w:rPr>
        <w:t>DOB</w:t>
      </w:r>
      <w:r w:rsidRPr="005B17D3">
        <w:t xml:space="preserve">. When ready, click the </w:t>
      </w:r>
      <w:r w:rsidRPr="005B17D3">
        <w:rPr>
          <w:b/>
          <w:i/>
          <w:iCs/>
        </w:rPr>
        <w:t>Find</w:t>
      </w:r>
      <w:r w:rsidRPr="005B17D3">
        <w:t xml:space="preserve"> button to begin the search. If a match is made, the system displays the beneficiary </w:t>
      </w:r>
      <w:r w:rsidRPr="005B17D3">
        <w:rPr>
          <w:i/>
        </w:rPr>
        <w:t>Overview</w:t>
      </w:r>
      <w:r w:rsidRPr="005B17D3">
        <w:t xml:space="preserve"> screen. This screen gives the user an overview of the beneficiary's current information on file.</w:t>
      </w:r>
    </w:p>
    <w:p w14:paraId="7259AD83" w14:textId="77777777" w:rsidR="00BE52CE" w:rsidRPr="005B17D3" w:rsidRDefault="00BE52CE" w:rsidP="00474E83">
      <w:pPr>
        <w:pStyle w:val="NoteLightbulb"/>
      </w:pPr>
      <w:r w:rsidRPr="005B17D3">
        <w:rPr>
          <w:b/>
        </w:rPr>
        <w:t>Note</w:t>
      </w:r>
      <w:r w:rsidRPr="005B17D3">
        <w:t xml:space="preserve">: The beneficiary's </w:t>
      </w:r>
      <w:r w:rsidRPr="005B17D3">
        <w:rPr>
          <w:b/>
          <w:bCs/>
        </w:rPr>
        <w:t>Enrollment Status</w:t>
      </w:r>
      <w:r w:rsidRPr="005B17D3">
        <w:t xml:space="preserve"> is "Verified (Group #)".</w:t>
      </w:r>
    </w:p>
    <w:p w14:paraId="75625F37" w14:textId="77777777" w:rsidR="00BE52CE" w:rsidRPr="005B17D3" w:rsidRDefault="00BE52CE" w:rsidP="00EF3896">
      <w:pPr>
        <w:pStyle w:val="NumberedList"/>
      </w:pPr>
      <w:r w:rsidRPr="005B17D3">
        <w:t>From the Overview screen, begin by clicking th</w:t>
      </w:r>
      <w:r w:rsidRPr="005B17D3">
        <w:rPr>
          <w:szCs w:val="20"/>
        </w:rPr>
        <w:t xml:space="preserve">e </w:t>
      </w:r>
      <w:r w:rsidRPr="005B17D3">
        <w:t>Military Service</w:t>
      </w:r>
      <w:r w:rsidRPr="005B17D3">
        <w:rPr>
          <w:szCs w:val="20"/>
        </w:rPr>
        <w:t xml:space="preserve"> link</w:t>
      </w:r>
      <w:r w:rsidRPr="005B17D3">
        <w:t xml:space="preserve"> to display the Current Military Service screen.</w:t>
      </w:r>
    </w:p>
    <w:p w14:paraId="59EBBF15" w14:textId="77777777" w:rsidR="00BE52CE" w:rsidRPr="005B17D3" w:rsidRDefault="00BE52CE" w:rsidP="00EF3896">
      <w:pPr>
        <w:pStyle w:val="NumberedList"/>
      </w:pPr>
      <w:r w:rsidRPr="005B17D3">
        <w:t xml:space="preserve">From the Current Military Service screen, begin by clicking on the </w:t>
      </w:r>
      <w:r w:rsidRPr="005B17D3">
        <w:rPr>
          <w:b/>
        </w:rPr>
        <w:t>Add OEF/OIF Combat Episode</w:t>
      </w:r>
      <w:r w:rsidRPr="005B17D3">
        <w:t xml:space="preserve"> button.</w:t>
      </w:r>
    </w:p>
    <w:p w14:paraId="440E7D71" w14:textId="77777777" w:rsidR="00BE52CE" w:rsidRPr="005B17D3" w:rsidRDefault="00BE52CE" w:rsidP="00EF3896">
      <w:pPr>
        <w:pStyle w:val="NumberedList"/>
      </w:pPr>
      <w:r w:rsidRPr="005B17D3">
        <w:t xml:space="preserve">Under the </w:t>
      </w:r>
      <w:r w:rsidRPr="005B17D3">
        <w:rPr>
          <w:b/>
        </w:rPr>
        <w:t>Combat Location</w:t>
      </w:r>
      <w:r w:rsidRPr="005B17D3">
        <w:t xml:space="preserve"> field, select the appropriate choice from the dropdown that falls completely within a single Military Service Episode.</w:t>
      </w:r>
    </w:p>
    <w:p w14:paraId="7AEF38B4" w14:textId="77777777" w:rsidR="00BE52CE" w:rsidRPr="005B17D3" w:rsidRDefault="00BE52CE" w:rsidP="00EF3896">
      <w:pPr>
        <w:pStyle w:val="NumberedList"/>
      </w:pPr>
      <w:r w:rsidRPr="005B17D3">
        <w:t>Enter a precise Combat Start Date. The Combat Start Date or Combat End Date must fall within a single Military Service Episode. Additional restrictions can be found under the "</w:t>
      </w:r>
      <w:r w:rsidRPr="005B17D3">
        <w:rPr>
          <w:b/>
        </w:rPr>
        <w:t>Rules ...</w:t>
      </w:r>
      <w:r w:rsidRPr="005B17D3">
        <w:t xml:space="preserve">" for this field in the online help or in the current </w:t>
      </w:r>
      <w:r w:rsidRPr="005B17D3">
        <w:rPr>
          <w:b/>
        </w:rPr>
        <w:t>ES User Guide</w:t>
      </w:r>
      <w:r w:rsidRPr="005B17D3">
        <w:t>.</w:t>
      </w:r>
    </w:p>
    <w:p w14:paraId="465F5DBB" w14:textId="77777777" w:rsidR="00BE52CE" w:rsidRPr="005B17D3" w:rsidRDefault="00BE52CE" w:rsidP="00EF3896">
      <w:pPr>
        <w:pStyle w:val="NumberedList"/>
      </w:pPr>
      <w:r w:rsidRPr="005B17D3">
        <w:t>Enter a precise Combat End Date. The same restrictions apply to this date as they do for the Combat Start Date.</w:t>
      </w:r>
    </w:p>
    <w:p w14:paraId="539BB104" w14:textId="77777777" w:rsidR="00BE52CE" w:rsidRPr="005B17D3" w:rsidRDefault="00BE52CE" w:rsidP="00EF3896">
      <w:pPr>
        <w:pStyle w:val="NumberedList"/>
      </w:pPr>
      <w:r w:rsidRPr="005B17D3">
        <w:t>Select the appropriate Combat Pay Type from the dropdown. The system defaults to "CEV" for the OEF/OIF Source.</w:t>
      </w:r>
    </w:p>
    <w:p w14:paraId="16E2B761" w14:textId="77777777" w:rsidR="00BE52CE" w:rsidRPr="005B17D3" w:rsidRDefault="00BE52CE" w:rsidP="00EF3896">
      <w:pPr>
        <w:pStyle w:val="NumberedList"/>
      </w:pPr>
      <w:r w:rsidRPr="005B17D3">
        <w:t xml:space="preserve">Under the </w:t>
      </w:r>
      <w:r w:rsidRPr="005B17D3">
        <w:rPr>
          <w:b/>
        </w:rPr>
        <w:t>Military Service Episodes HEC</w:t>
      </w:r>
      <w:r w:rsidRPr="005B17D3">
        <w:t xml:space="preserve"> section of the Current Military Service screen, click on the </w:t>
      </w:r>
      <w:r w:rsidRPr="005B17D3">
        <w:rPr>
          <w:b/>
        </w:rPr>
        <w:t>Add Military Service Episode</w:t>
      </w:r>
      <w:r w:rsidRPr="005B17D3">
        <w:t xml:space="preserve"> button to begin adding a military service episode.</w:t>
      </w:r>
    </w:p>
    <w:p w14:paraId="12A1BE50" w14:textId="77777777" w:rsidR="00BE52CE" w:rsidRPr="005B17D3" w:rsidRDefault="00BE52CE" w:rsidP="00EF3896">
      <w:pPr>
        <w:pStyle w:val="NumberedList"/>
      </w:pPr>
      <w:r w:rsidRPr="005B17D3">
        <w:t xml:space="preserve">For the </w:t>
      </w:r>
      <w:r w:rsidRPr="005B17D3">
        <w:rPr>
          <w:b/>
        </w:rPr>
        <w:t>Military Service Number</w:t>
      </w:r>
      <w:r w:rsidRPr="005B17D3">
        <w:t xml:space="preserve"> field, the user may either enter a Military Service Number manually or click on the </w:t>
      </w:r>
      <w:r w:rsidRPr="005B17D3">
        <w:rPr>
          <w:b/>
        </w:rPr>
        <w:t>Same as SSN</w:t>
      </w:r>
      <w:r w:rsidRPr="005B17D3">
        <w:t xml:space="preserve"> button.</w:t>
      </w:r>
    </w:p>
    <w:p w14:paraId="620EADC5" w14:textId="77777777" w:rsidR="00BE52CE" w:rsidRPr="005B17D3" w:rsidRDefault="00BE52CE" w:rsidP="00EF3896">
      <w:pPr>
        <w:pStyle w:val="NumberedList"/>
      </w:pPr>
      <w:r w:rsidRPr="005B17D3">
        <w:t>Select the desired Branch of Service from the dropdown.</w:t>
      </w:r>
    </w:p>
    <w:p w14:paraId="682D4CEF" w14:textId="77777777" w:rsidR="00BE52CE" w:rsidRPr="005B17D3" w:rsidRDefault="00BE52CE" w:rsidP="00EF3896">
      <w:pPr>
        <w:pStyle w:val="NumberedList"/>
      </w:pPr>
      <w:r w:rsidRPr="005B17D3">
        <w:t>Enter a precise Service Entry Date. Read the "</w:t>
      </w:r>
      <w:r w:rsidRPr="005B17D3">
        <w:rPr>
          <w:b/>
        </w:rPr>
        <w:t>Rules ...</w:t>
      </w:r>
      <w:r w:rsidRPr="005B17D3">
        <w:t>" in the online help under this field or in the current ES User Manual for specifics on the allowable dates.</w:t>
      </w:r>
    </w:p>
    <w:p w14:paraId="2CED5C05" w14:textId="77777777" w:rsidR="00BE52CE" w:rsidRPr="005B17D3" w:rsidRDefault="00BE52CE" w:rsidP="00EF3896">
      <w:pPr>
        <w:pStyle w:val="NumberedList"/>
      </w:pPr>
      <w:r w:rsidRPr="005B17D3">
        <w:t>Enter a precise Service Separation Date. Read the "</w:t>
      </w:r>
      <w:r w:rsidRPr="005B17D3">
        <w:rPr>
          <w:b/>
        </w:rPr>
        <w:t>Rules ...</w:t>
      </w:r>
      <w:r w:rsidRPr="005B17D3">
        <w:t xml:space="preserve">" in the online help under this field or in the current </w:t>
      </w:r>
      <w:r w:rsidRPr="005B17D3">
        <w:rPr>
          <w:b/>
        </w:rPr>
        <w:t>ES User Guide</w:t>
      </w:r>
      <w:r w:rsidRPr="005B17D3">
        <w:t xml:space="preserve"> for specifics on the allowable dates.</w:t>
      </w:r>
    </w:p>
    <w:p w14:paraId="28EFF493" w14:textId="77777777" w:rsidR="00BE52CE" w:rsidRPr="005B17D3" w:rsidRDefault="00BE52CE" w:rsidP="00EF3896">
      <w:pPr>
        <w:pStyle w:val="NumberedList"/>
      </w:pPr>
      <w:r w:rsidRPr="005B17D3">
        <w:t>Select a Service Component from the dropdown.</w:t>
      </w:r>
    </w:p>
    <w:p w14:paraId="18866D31" w14:textId="77777777" w:rsidR="00BE52CE" w:rsidRPr="005B17D3" w:rsidRDefault="00BE52CE" w:rsidP="00EF3896">
      <w:pPr>
        <w:pStyle w:val="NumberedList"/>
      </w:pPr>
      <w:r w:rsidRPr="005B17D3">
        <w:t>Select a Discharge Type from the dropdown.</w:t>
      </w:r>
    </w:p>
    <w:p w14:paraId="7817B6B5" w14:textId="77777777" w:rsidR="00BE52CE" w:rsidRPr="005B17D3" w:rsidRDefault="00BE52CE" w:rsidP="00EF3896">
      <w:pPr>
        <w:pStyle w:val="NumberedList"/>
      </w:pPr>
      <w:r w:rsidRPr="005B17D3">
        <w:t xml:space="preserve">Under the </w:t>
      </w:r>
      <w:r w:rsidRPr="005B17D3">
        <w:rPr>
          <w:b/>
        </w:rPr>
        <w:t>Period of Service</w:t>
      </w:r>
      <w:r w:rsidRPr="005B17D3">
        <w:t xml:space="preserve"> section, click the </w:t>
      </w:r>
      <w:r w:rsidRPr="005B17D3">
        <w:rPr>
          <w:b/>
        </w:rPr>
        <w:t>Calculate POS</w:t>
      </w:r>
      <w:r w:rsidRPr="005B17D3">
        <w:t xml:space="preserve"> button to have the system calculate the period of service based on the Military Service Episodes entered.</w:t>
      </w:r>
    </w:p>
    <w:p w14:paraId="40C929A7" w14:textId="77777777" w:rsidR="00BE52CE" w:rsidRPr="005B17D3" w:rsidRDefault="00BE52CE" w:rsidP="00EF3896">
      <w:pPr>
        <w:pStyle w:val="NumberedList"/>
      </w:pPr>
      <w:r w:rsidRPr="005B17D3">
        <w:t xml:space="preserve">When finished, click the </w:t>
      </w:r>
      <w:r w:rsidRPr="005B17D3">
        <w:rPr>
          <w:b/>
          <w:i/>
          <w:iCs/>
        </w:rPr>
        <w:t>Update</w:t>
      </w:r>
      <w:r w:rsidRPr="005B17D3">
        <w:t xml:space="preserve"> button to record the entries. Be sure to click the </w:t>
      </w:r>
      <w:r w:rsidRPr="005B17D3">
        <w:rPr>
          <w:b/>
          <w:i/>
        </w:rPr>
        <w:t>Calculate POS</w:t>
      </w:r>
      <w:r w:rsidRPr="005B17D3">
        <w:t xml:space="preserve"> button again to recalculate the new HEC POS after adding the new MSE to the record, then click the </w:t>
      </w:r>
      <w:r w:rsidRPr="005B17D3">
        <w:rPr>
          <w:b/>
          <w:i/>
        </w:rPr>
        <w:t>Update</w:t>
      </w:r>
      <w:r w:rsidRPr="005B17D3">
        <w:t xml:space="preserve"> button to record the new HEC POS.</w:t>
      </w:r>
    </w:p>
    <w:p w14:paraId="004FB4BA" w14:textId="77777777" w:rsidR="00BE52CE" w:rsidRPr="005B17D3" w:rsidRDefault="00BE52CE" w:rsidP="00EF3896">
      <w:pPr>
        <w:pStyle w:val="NumberedList"/>
      </w:pPr>
      <w:r w:rsidRPr="005B17D3">
        <w:t>Click</w:t>
      </w:r>
      <w:r w:rsidRPr="005B17D3">
        <w:rPr>
          <w:szCs w:val="20"/>
        </w:rPr>
        <w:t xml:space="preserve"> the </w:t>
      </w:r>
      <w:r w:rsidRPr="005B17D3">
        <w:rPr>
          <w:i/>
        </w:rPr>
        <w:t>View Historical Military Service</w:t>
      </w:r>
      <w:r w:rsidRPr="005B17D3">
        <w:rPr>
          <w:szCs w:val="20"/>
        </w:rPr>
        <w:t xml:space="preserve"> link to verify the </w:t>
      </w:r>
      <w:r w:rsidRPr="005B17D3">
        <w:t>added or updated combat information</w:t>
      </w:r>
      <w:r w:rsidRPr="005B17D3">
        <w:rPr>
          <w:szCs w:val="20"/>
        </w:rPr>
        <w:t>.</w:t>
      </w:r>
      <w:r w:rsidRPr="005B17D3">
        <w:t xml:space="preserve"> </w:t>
      </w:r>
    </w:p>
    <w:p w14:paraId="0CD4FADF" w14:textId="32025591" w:rsidR="00BE52CE" w:rsidRPr="005B17D3" w:rsidRDefault="00BE52CE" w:rsidP="00EF3896">
      <w:pPr>
        <w:pStyle w:val="ProcedureTitle"/>
      </w:pPr>
      <w:r w:rsidRPr="005B17D3">
        <w:br/>
        <w:t xml:space="preserve">…Update a </w:t>
      </w:r>
      <w:r w:rsidR="006204FA" w:rsidRPr="005B17D3">
        <w:t>Veterans</w:t>
      </w:r>
      <w:r w:rsidRPr="005B17D3">
        <w:t xml:space="preserve"> Period of Service (POS) information?</w:t>
      </w:r>
    </w:p>
    <w:p w14:paraId="61A8F26F" w14:textId="7DEDF543" w:rsidR="00BE52CE" w:rsidRPr="005B17D3" w:rsidRDefault="00BE52CE" w:rsidP="00EF3896">
      <w:pPr>
        <w:pStyle w:val="BodyText2"/>
      </w:pPr>
      <w:r w:rsidRPr="005B17D3">
        <w:rPr>
          <w:b/>
        </w:rPr>
        <w:fldChar w:fldCharType="begin"/>
      </w:r>
      <w:r w:rsidRPr="005B17D3">
        <w:instrText xml:space="preserve"> XE "How do I ...:update a Veteran's Period of Service (POS) information?" </w:instrText>
      </w:r>
      <w:r w:rsidRPr="005B17D3">
        <w:rPr>
          <w:b/>
        </w:rPr>
        <w:fldChar w:fldCharType="end"/>
      </w:r>
      <w:r w:rsidRPr="005B17D3">
        <w:t xml:space="preserve">In this scenario we're going to update a </w:t>
      </w:r>
      <w:r w:rsidR="006204FA" w:rsidRPr="005B17D3">
        <w:t>Veterans</w:t>
      </w:r>
      <w:r w:rsidRPr="005B17D3">
        <w:t xml:space="preserve"> period of Service (POS) information.</w:t>
      </w:r>
    </w:p>
    <w:p w14:paraId="29698819" w14:textId="77777777" w:rsidR="00BE52CE" w:rsidRPr="005B17D3" w:rsidRDefault="00BE52CE" w:rsidP="00884662">
      <w:pPr>
        <w:pStyle w:val="NumberedList"/>
        <w:numPr>
          <w:ilvl w:val="0"/>
          <w:numId w:val="176"/>
        </w:numPr>
      </w:pPr>
      <w:r w:rsidRPr="005B17D3">
        <w:t>Log into the system by entering VA authentication credentials at the single sign-on portal</w:t>
      </w:r>
      <w:r w:rsidRPr="005B17D3" w:rsidDel="00444DCE">
        <w:rPr>
          <w:i/>
          <w:iCs/>
        </w:rPr>
        <w:t xml:space="preserve"> </w:t>
      </w:r>
      <w:r w:rsidRPr="005B17D3">
        <w:t xml:space="preserve">and checking the </w:t>
      </w:r>
      <w:r w:rsidRPr="005B17D3">
        <w:rPr>
          <w:i/>
          <w:iCs/>
        </w:rPr>
        <w:t>Accept Agreement</w:t>
      </w:r>
      <w:r w:rsidRPr="005B17D3">
        <w:t xml:space="preserve"> checkbox on the ES entry page.</w:t>
      </w:r>
    </w:p>
    <w:p w14:paraId="5096F455" w14:textId="77777777" w:rsidR="00BE52CE" w:rsidRPr="005B17D3" w:rsidRDefault="00BE52CE" w:rsidP="00EF3896">
      <w:pPr>
        <w:pStyle w:val="NumberedList"/>
      </w:pPr>
      <w:r w:rsidRPr="005B17D3">
        <w:t xml:space="preserve">From the </w:t>
      </w:r>
      <w:r w:rsidRPr="005B17D3">
        <w:rPr>
          <w:i/>
          <w:iCs/>
        </w:rPr>
        <w:t>Person Search</w:t>
      </w:r>
      <w:r w:rsidRPr="005B17D3">
        <w:t xml:space="preserve"> screen, enter either an </w:t>
      </w:r>
      <w:r w:rsidRPr="005B17D3">
        <w:rPr>
          <w:i/>
          <w:iCs/>
        </w:rPr>
        <w:t>SSN</w:t>
      </w:r>
      <w:r w:rsidRPr="005B17D3">
        <w:t xml:space="preserve">, or Full/short </w:t>
      </w:r>
      <w:r w:rsidRPr="005B17D3">
        <w:rPr>
          <w:i/>
          <w:iCs/>
        </w:rPr>
        <w:t>VPID</w:t>
      </w:r>
      <w:r w:rsidRPr="005B17D3">
        <w:t xml:space="preserve"> only, and/or </w:t>
      </w:r>
      <w:r w:rsidRPr="005B17D3">
        <w:rPr>
          <w:i/>
          <w:iCs/>
        </w:rPr>
        <w:t>Last Name</w:t>
      </w:r>
      <w:r w:rsidRPr="005B17D3">
        <w:t xml:space="preserve"> and </w:t>
      </w:r>
      <w:r w:rsidRPr="005B17D3">
        <w:rPr>
          <w:i/>
          <w:iCs/>
        </w:rPr>
        <w:t>First Name</w:t>
      </w:r>
      <w:r w:rsidRPr="005B17D3">
        <w:t xml:space="preserve">, and/or </w:t>
      </w:r>
      <w:r w:rsidRPr="005B17D3">
        <w:rPr>
          <w:i/>
          <w:iCs/>
        </w:rPr>
        <w:t>Claim Folder Number</w:t>
      </w:r>
      <w:r w:rsidRPr="005B17D3">
        <w:t xml:space="preserve">, and/or </w:t>
      </w:r>
      <w:r w:rsidRPr="005B17D3">
        <w:rPr>
          <w:i/>
          <w:iCs/>
        </w:rPr>
        <w:t>Military Service Number</w:t>
      </w:r>
      <w:r w:rsidRPr="005B17D3">
        <w:t xml:space="preserve">, and/or </w:t>
      </w:r>
      <w:r w:rsidRPr="005B17D3">
        <w:rPr>
          <w:i/>
          <w:iCs/>
        </w:rPr>
        <w:t>Last Name</w:t>
      </w:r>
      <w:r w:rsidRPr="005B17D3">
        <w:t xml:space="preserve"> and </w:t>
      </w:r>
      <w:r w:rsidRPr="005B17D3">
        <w:rPr>
          <w:i/>
          <w:iCs/>
        </w:rPr>
        <w:t>DOB</w:t>
      </w:r>
      <w:r w:rsidRPr="005B17D3">
        <w:t xml:space="preserve">. When ready, click the </w:t>
      </w:r>
      <w:r w:rsidRPr="005B17D3">
        <w:rPr>
          <w:b/>
          <w:i/>
          <w:iCs/>
        </w:rPr>
        <w:t>Find</w:t>
      </w:r>
      <w:r w:rsidRPr="005B17D3">
        <w:t xml:space="preserve"> button to begin the search. If a match is made, the system displays the beneficiary </w:t>
      </w:r>
      <w:r w:rsidRPr="005B17D3">
        <w:rPr>
          <w:i/>
        </w:rPr>
        <w:t>Overview</w:t>
      </w:r>
      <w:r w:rsidRPr="005B17D3">
        <w:t xml:space="preserve"> screen. This screen gives the user an overview of the beneficiary's current information on file.</w:t>
      </w:r>
    </w:p>
    <w:p w14:paraId="4A284522" w14:textId="77777777" w:rsidR="00BE52CE" w:rsidRPr="005B17D3" w:rsidRDefault="00BE52CE" w:rsidP="00474E83">
      <w:pPr>
        <w:pStyle w:val="NoteLightbulb"/>
      </w:pPr>
      <w:r w:rsidRPr="005B17D3">
        <w:rPr>
          <w:b/>
        </w:rPr>
        <w:t>Note</w:t>
      </w:r>
      <w:r w:rsidRPr="005B17D3">
        <w:t xml:space="preserve">: The beneficiary's </w:t>
      </w:r>
      <w:r w:rsidRPr="005B17D3">
        <w:rPr>
          <w:b/>
          <w:bCs/>
        </w:rPr>
        <w:t>Enrollment Status</w:t>
      </w:r>
      <w:r w:rsidRPr="005B17D3">
        <w:t xml:space="preserve"> is "Verified (Group #)".</w:t>
      </w:r>
    </w:p>
    <w:p w14:paraId="05F1048B" w14:textId="77777777" w:rsidR="00BE52CE" w:rsidRPr="005B17D3" w:rsidRDefault="00BE52CE" w:rsidP="00EF3896">
      <w:pPr>
        <w:pStyle w:val="NumberedList"/>
      </w:pPr>
      <w:r w:rsidRPr="005B17D3">
        <w:t xml:space="preserve">From the </w:t>
      </w:r>
      <w:r w:rsidRPr="005B17D3">
        <w:rPr>
          <w:i/>
          <w:iCs/>
        </w:rPr>
        <w:t>Overview</w:t>
      </w:r>
      <w:r w:rsidRPr="005B17D3">
        <w:t xml:space="preserve"> screen, begin by clicking t</w:t>
      </w:r>
      <w:r w:rsidRPr="005B17D3">
        <w:rPr>
          <w:szCs w:val="20"/>
        </w:rPr>
        <w:t xml:space="preserve">he </w:t>
      </w:r>
      <w:r w:rsidRPr="005B17D3">
        <w:t>Military Service</w:t>
      </w:r>
      <w:r w:rsidRPr="005B17D3">
        <w:rPr>
          <w:szCs w:val="20"/>
        </w:rPr>
        <w:t xml:space="preserve"> link to dis</w:t>
      </w:r>
      <w:r w:rsidRPr="005B17D3">
        <w:t xml:space="preserve">play the </w:t>
      </w:r>
      <w:r w:rsidRPr="005B17D3">
        <w:rPr>
          <w:i/>
          <w:iCs/>
        </w:rPr>
        <w:t>Current Military Service</w:t>
      </w:r>
      <w:r w:rsidRPr="005B17D3">
        <w:t xml:space="preserve"> screen.</w:t>
      </w:r>
    </w:p>
    <w:p w14:paraId="0A47FE26" w14:textId="77777777" w:rsidR="00BE52CE" w:rsidRPr="005B17D3" w:rsidRDefault="00BE52CE" w:rsidP="00EF3896">
      <w:pPr>
        <w:pStyle w:val="NumberedList"/>
      </w:pPr>
      <w:r w:rsidRPr="005B17D3">
        <w:t xml:space="preserve">Under the </w:t>
      </w:r>
      <w:r w:rsidRPr="005B17D3">
        <w:rPr>
          <w:b/>
        </w:rPr>
        <w:t>Military Service Episodes HEC</w:t>
      </w:r>
      <w:r w:rsidRPr="005B17D3">
        <w:t xml:space="preserve"> section of the </w:t>
      </w:r>
      <w:r w:rsidRPr="005B17D3">
        <w:rPr>
          <w:i/>
          <w:iCs/>
        </w:rPr>
        <w:t>Current Military Service</w:t>
      </w:r>
      <w:r w:rsidRPr="005B17D3">
        <w:t xml:space="preserve"> screen, click on the </w:t>
      </w:r>
      <w:r w:rsidRPr="005B17D3">
        <w:rPr>
          <w:b/>
          <w:i/>
          <w:iCs/>
        </w:rPr>
        <w:t>Add Military Service Episode</w:t>
      </w:r>
      <w:r w:rsidRPr="005B17D3">
        <w:t xml:space="preserve"> button to begin adding a military service episode.</w:t>
      </w:r>
    </w:p>
    <w:p w14:paraId="06EDAD62" w14:textId="77777777" w:rsidR="00BE52CE" w:rsidRPr="005B17D3" w:rsidRDefault="00BE52CE" w:rsidP="00EF3896">
      <w:pPr>
        <w:pStyle w:val="NumberedList"/>
      </w:pPr>
      <w:r w:rsidRPr="005B17D3">
        <w:t xml:space="preserve">For the </w:t>
      </w:r>
      <w:r w:rsidRPr="005B17D3">
        <w:rPr>
          <w:b/>
          <w:i/>
          <w:iCs/>
        </w:rPr>
        <w:t>Military Service Number</w:t>
      </w:r>
      <w:r w:rsidRPr="005B17D3">
        <w:t xml:space="preserve"> field, click on the </w:t>
      </w:r>
      <w:r w:rsidRPr="005B17D3">
        <w:rPr>
          <w:b/>
          <w:i/>
          <w:iCs/>
        </w:rPr>
        <w:t>Same as SSN</w:t>
      </w:r>
      <w:r w:rsidRPr="005B17D3">
        <w:t xml:space="preserve"> button, or enter it manually.</w:t>
      </w:r>
    </w:p>
    <w:p w14:paraId="67213734" w14:textId="77777777" w:rsidR="00BE52CE" w:rsidRPr="005B17D3" w:rsidRDefault="00BE52CE" w:rsidP="00EF3896">
      <w:pPr>
        <w:pStyle w:val="NumberedList"/>
      </w:pPr>
      <w:r w:rsidRPr="005B17D3">
        <w:t xml:space="preserve">Select the desired </w:t>
      </w:r>
      <w:r w:rsidRPr="005B17D3">
        <w:rPr>
          <w:i/>
          <w:iCs/>
        </w:rPr>
        <w:t>Branch of Service</w:t>
      </w:r>
      <w:r w:rsidRPr="005B17D3">
        <w:t xml:space="preserve"> from the dropdown.</w:t>
      </w:r>
    </w:p>
    <w:p w14:paraId="004FC559" w14:textId="77777777" w:rsidR="00BE52CE" w:rsidRPr="005B17D3" w:rsidRDefault="00BE52CE" w:rsidP="00EF3896">
      <w:pPr>
        <w:pStyle w:val="NumberedList"/>
      </w:pPr>
      <w:r w:rsidRPr="005B17D3">
        <w:t xml:space="preserve">Enter a precise </w:t>
      </w:r>
      <w:r w:rsidRPr="005B17D3">
        <w:rPr>
          <w:i/>
          <w:iCs/>
        </w:rPr>
        <w:t>Service Entry Date</w:t>
      </w:r>
      <w:r w:rsidRPr="005B17D3">
        <w:t>. Read the "</w:t>
      </w:r>
      <w:r w:rsidRPr="005B17D3">
        <w:rPr>
          <w:b/>
        </w:rPr>
        <w:t>Rules ...</w:t>
      </w:r>
      <w:r w:rsidRPr="005B17D3">
        <w:t xml:space="preserve">" in the online help under this field or in the current </w:t>
      </w:r>
      <w:r w:rsidRPr="005B17D3">
        <w:rPr>
          <w:b/>
        </w:rPr>
        <w:t>ES User Guide</w:t>
      </w:r>
      <w:r w:rsidRPr="005B17D3">
        <w:t xml:space="preserve"> for specifics on the allowable dates.</w:t>
      </w:r>
    </w:p>
    <w:p w14:paraId="0F5299B0" w14:textId="77777777" w:rsidR="00BE52CE" w:rsidRPr="005B17D3" w:rsidRDefault="00BE52CE" w:rsidP="00EF3896">
      <w:pPr>
        <w:pStyle w:val="NumberedList"/>
      </w:pPr>
      <w:r w:rsidRPr="005B17D3">
        <w:t>Enter a precise Service Separation Date. Read the "</w:t>
      </w:r>
      <w:r w:rsidRPr="005B17D3">
        <w:rPr>
          <w:b/>
        </w:rPr>
        <w:t>Rules ...</w:t>
      </w:r>
      <w:r w:rsidRPr="005B17D3">
        <w:t xml:space="preserve">" in the online help under this field or in the current </w:t>
      </w:r>
      <w:r w:rsidRPr="005B17D3">
        <w:rPr>
          <w:b/>
        </w:rPr>
        <w:t>ES User Guide</w:t>
      </w:r>
      <w:r w:rsidRPr="005B17D3">
        <w:t xml:space="preserve"> for specifics on the allowable dates.</w:t>
      </w:r>
    </w:p>
    <w:p w14:paraId="6EDEAACF" w14:textId="77777777" w:rsidR="00BE52CE" w:rsidRPr="005B17D3" w:rsidRDefault="00BE52CE" w:rsidP="00EF3896">
      <w:pPr>
        <w:pStyle w:val="NumberedList"/>
      </w:pPr>
      <w:r w:rsidRPr="005B17D3">
        <w:t xml:space="preserve">Select a </w:t>
      </w:r>
      <w:r w:rsidRPr="005B17D3">
        <w:rPr>
          <w:i/>
          <w:iCs/>
        </w:rPr>
        <w:t>Service Component</w:t>
      </w:r>
      <w:r w:rsidRPr="005B17D3">
        <w:t xml:space="preserve"> from the dropdown.</w:t>
      </w:r>
    </w:p>
    <w:p w14:paraId="6F4BC668" w14:textId="77777777" w:rsidR="00BE52CE" w:rsidRPr="005B17D3" w:rsidRDefault="00BE52CE" w:rsidP="00EF3896">
      <w:pPr>
        <w:pStyle w:val="NumberedList"/>
      </w:pPr>
      <w:r w:rsidRPr="005B17D3">
        <w:t xml:space="preserve">Select a </w:t>
      </w:r>
      <w:r w:rsidRPr="005B17D3">
        <w:rPr>
          <w:i/>
          <w:iCs/>
        </w:rPr>
        <w:t>Discharge Type</w:t>
      </w:r>
      <w:r w:rsidRPr="005B17D3">
        <w:t xml:space="preserve"> from the dropdown.</w:t>
      </w:r>
    </w:p>
    <w:p w14:paraId="490775E6" w14:textId="77777777" w:rsidR="00BE52CE" w:rsidRPr="005B17D3" w:rsidRDefault="00BE52CE" w:rsidP="00EF3896">
      <w:pPr>
        <w:pStyle w:val="NumberedList"/>
      </w:pPr>
      <w:r w:rsidRPr="005B17D3">
        <w:t xml:space="preserve">When finished, click the </w:t>
      </w:r>
      <w:r w:rsidRPr="005B17D3">
        <w:rPr>
          <w:b/>
          <w:i/>
          <w:iCs/>
        </w:rPr>
        <w:t>Update</w:t>
      </w:r>
      <w:r w:rsidRPr="005B17D3">
        <w:t xml:space="preserve"> button to complete the task. The system will display the message, "Military Service updated successfully".</w:t>
      </w:r>
    </w:p>
    <w:p w14:paraId="3E42C49B" w14:textId="77777777" w:rsidR="00BE52CE" w:rsidRPr="005B17D3" w:rsidRDefault="00BE52CE" w:rsidP="00EF3896">
      <w:pPr>
        <w:pStyle w:val="NumberedList"/>
      </w:pPr>
      <w:r w:rsidRPr="005B17D3">
        <w:t xml:space="preserve">Click the </w:t>
      </w:r>
      <w:r w:rsidRPr="005B17D3">
        <w:rPr>
          <w:b/>
          <w:i/>
          <w:iCs/>
        </w:rPr>
        <w:t>Calculate POS</w:t>
      </w:r>
      <w:r w:rsidRPr="005B17D3">
        <w:t xml:space="preserve"> button at the bottom of the window to have the system calculate the period of service based on the new </w:t>
      </w:r>
      <w:r w:rsidRPr="005B17D3">
        <w:rPr>
          <w:b/>
        </w:rPr>
        <w:t>Military Service Episode</w:t>
      </w:r>
      <w:r w:rsidRPr="005B17D3">
        <w:t xml:space="preserve"> entered. The system will display the message, "The Period of Service has been calculated". Be sure to click the </w:t>
      </w:r>
      <w:r w:rsidRPr="005B17D3">
        <w:rPr>
          <w:b/>
          <w:i/>
        </w:rPr>
        <w:t>Update</w:t>
      </w:r>
      <w:r w:rsidRPr="005B17D3">
        <w:t xml:space="preserve"> button again to record the new calculated POS.</w:t>
      </w:r>
    </w:p>
    <w:p w14:paraId="227D5629" w14:textId="77777777" w:rsidR="00BE52CE" w:rsidRPr="005B17D3" w:rsidRDefault="00BE52CE" w:rsidP="00EF3896">
      <w:pPr>
        <w:pStyle w:val="NumberedList"/>
      </w:pPr>
      <w:r w:rsidRPr="005B17D3">
        <w:t>Click</w:t>
      </w:r>
      <w:r w:rsidRPr="005B17D3">
        <w:rPr>
          <w:szCs w:val="20"/>
        </w:rPr>
        <w:t xml:space="preserve"> the </w:t>
      </w:r>
      <w:r w:rsidRPr="005B17D3">
        <w:rPr>
          <w:i/>
        </w:rPr>
        <w:t>View Historical Military Service</w:t>
      </w:r>
      <w:r w:rsidRPr="005B17D3">
        <w:rPr>
          <w:szCs w:val="20"/>
        </w:rPr>
        <w:t xml:space="preserve"> link to verify the </w:t>
      </w:r>
      <w:r w:rsidRPr="005B17D3">
        <w:t>added or updated combat information</w:t>
      </w:r>
      <w:r w:rsidRPr="005B17D3">
        <w:rPr>
          <w:szCs w:val="20"/>
        </w:rPr>
        <w:t>.</w:t>
      </w:r>
      <w:r w:rsidRPr="005B17D3">
        <w:rPr>
          <w:szCs w:val="20"/>
        </w:rPr>
        <w:br/>
      </w:r>
    </w:p>
    <w:p w14:paraId="3D5F334B" w14:textId="55526E67" w:rsidR="00BE52CE" w:rsidRPr="005B17D3" w:rsidRDefault="00BE52CE" w:rsidP="00EF3896">
      <w:pPr>
        <w:pStyle w:val="Heading2"/>
      </w:pPr>
      <w:bookmarkStart w:id="1662" w:name="_Toc31622349"/>
      <w:r w:rsidRPr="005B17D3">
        <w:t>Financials</w:t>
      </w:r>
      <w:bookmarkEnd w:id="1662"/>
    </w:p>
    <w:p w14:paraId="083F9A44" w14:textId="375F1D7C" w:rsidR="00BE52CE" w:rsidRPr="005B17D3" w:rsidRDefault="00BE52CE" w:rsidP="00EF3896">
      <w:pPr>
        <w:pStyle w:val="ProcedureTitle"/>
      </w:pPr>
      <w:r w:rsidRPr="005B17D3">
        <w:t xml:space="preserve">… Deactivate a </w:t>
      </w:r>
      <w:r w:rsidR="006204FA" w:rsidRPr="005B17D3">
        <w:t>Veterans</w:t>
      </w:r>
      <w:r w:rsidRPr="005B17D3">
        <w:t xml:space="preserve"> Spouse/Dependent?</w:t>
      </w:r>
    </w:p>
    <w:p w14:paraId="0B0DEA43" w14:textId="736F435E" w:rsidR="00BE52CE" w:rsidRPr="005B17D3" w:rsidRDefault="00BE52CE" w:rsidP="00EF3896">
      <w:pPr>
        <w:pStyle w:val="BodyText2"/>
      </w:pPr>
      <w:r w:rsidRPr="005B17D3">
        <w:rPr>
          <w:b/>
        </w:rPr>
        <w:fldChar w:fldCharType="begin"/>
      </w:r>
      <w:r w:rsidRPr="005B17D3">
        <w:instrText xml:space="preserve"> XE "How do I ...:deactivate a Veteran’s Spouse/Dependent?" </w:instrText>
      </w:r>
      <w:r w:rsidRPr="005B17D3">
        <w:rPr>
          <w:b/>
        </w:rPr>
        <w:fldChar w:fldCharType="end"/>
      </w:r>
      <w:r w:rsidRPr="005B17D3">
        <w:t xml:space="preserve">In this scenario we're going to deactivate a </w:t>
      </w:r>
      <w:r w:rsidR="006204FA" w:rsidRPr="005B17D3">
        <w:t>Veterans</w:t>
      </w:r>
      <w:r w:rsidRPr="005B17D3">
        <w:t xml:space="preserve"> Spouse/Dependent.</w:t>
      </w:r>
    </w:p>
    <w:p w14:paraId="2FE0D1BA" w14:textId="77777777" w:rsidR="00BE52CE" w:rsidRPr="005B17D3" w:rsidRDefault="00BE52CE" w:rsidP="00884662">
      <w:pPr>
        <w:pStyle w:val="NumberedList"/>
        <w:numPr>
          <w:ilvl w:val="0"/>
          <w:numId w:val="175"/>
        </w:numPr>
      </w:pPr>
      <w:r w:rsidRPr="005B17D3">
        <w:t>Log into the system by entering VA authentication credentials at the single sign-on portal</w:t>
      </w:r>
      <w:r w:rsidRPr="005B17D3" w:rsidDel="00444DCE">
        <w:rPr>
          <w:i/>
          <w:iCs/>
        </w:rPr>
        <w:t xml:space="preserve"> </w:t>
      </w:r>
      <w:r w:rsidRPr="005B17D3">
        <w:t xml:space="preserve">and checking the </w:t>
      </w:r>
      <w:r w:rsidRPr="005B17D3">
        <w:rPr>
          <w:i/>
          <w:iCs/>
        </w:rPr>
        <w:t>Accept Agreement</w:t>
      </w:r>
      <w:r w:rsidRPr="005B17D3">
        <w:t xml:space="preserve"> checkbox on the ES entry page.</w:t>
      </w:r>
    </w:p>
    <w:p w14:paraId="5EDA87B0" w14:textId="77777777" w:rsidR="00BE52CE" w:rsidRPr="005B17D3" w:rsidRDefault="00BE52CE" w:rsidP="00EF3896">
      <w:pPr>
        <w:pStyle w:val="NumberedList"/>
      </w:pPr>
      <w:r w:rsidRPr="005B17D3">
        <w:t xml:space="preserve">From the </w:t>
      </w:r>
      <w:r w:rsidRPr="005B17D3">
        <w:rPr>
          <w:i/>
          <w:iCs/>
        </w:rPr>
        <w:t>Person Search</w:t>
      </w:r>
      <w:r w:rsidRPr="005B17D3">
        <w:t xml:space="preserve"> screen, enter either an </w:t>
      </w:r>
      <w:r w:rsidRPr="005B17D3">
        <w:rPr>
          <w:i/>
          <w:iCs/>
        </w:rPr>
        <w:t>SSN</w:t>
      </w:r>
      <w:r w:rsidRPr="005B17D3">
        <w:t xml:space="preserve">, or Full/short </w:t>
      </w:r>
      <w:r w:rsidRPr="005B17D3">
        <w:rPr>
          <w:i/>
          <w:iCs/>
        </w:rPr>
        <w:t>VPID</w:t>
      </w:r>
      <w:r w:rsidRPr="005B17D3">
        <w:t xml:space="preserve"> only, and/or </w:t>
      </w:r>
      <w:r w:rsidRPr="005B17D3">
        <w:rPr>
          <w:i/>
          <w:iCs/>
        </w:rPr>
        <w:t>Last Name</w:t>
      </w:r>
      <w:r w:rsidRPr="005B17D3">
        <w:t xml:space="preserve"> and </w:t>
      </w:r>
      <w:r w:rsidRPr="005B17D3">
        <w:rPr>
          <w:i/>
          <w:iCs/>
        </w:rPr>
        <w:t>First Name</w:t>
      </w:r>
      <w:r w:rsidRPr="005B17D3">
        <w:t xml:space="preserve">, and/or </w:t>
      </w:r>
      <w:r w:rsidRPr="005B17D3">
        <w:rPr>
          <w:i/>
          <w:iCs/>
        </w:rPr>
        <w:t>Claim Folder Number</w:t>
      </w:r>
      <w:r w:rsidRPr="005B17D3">
        <w:t xml:space="preserve">, and/or </w:t>
      </w:r>
      <w:r w:rsidRPr="005B17D3">
        <w:rPr>
          <w:i/>
          <w:iCs/>
        </w:rPr>
        <w:t>Military Service Number</w:t>
      </w:r>
      <w:r w:rsidRPr="005B17D3">
        <w:t xml:space="preserve">, and/or </w:t>
      </w:r>
      <w:r w:rsidRPr="005B17D3">
        <w:rPr>
          <w:i/>
          <w:iCs/>
        </w:rPr>
        <w:t>Last Name</w:t>
      </w:r>
      <w:r w:rsidRPr="005B17D3">
        <w:t xml:space="preserve"> and </w:t>
      </w:r>
      <w:r w:rsidRPr="005B17D3">
        <w:rPr>
          <w:i/>
          <w:iCs/>
        </w:rPr>
        <w:t>DOB</w:t>
      </w:r>
      <w:r w:rsidRPr="005B17D3">
        <w:t xml:space="preserve">. When ready, click the </w:t>
      </w:r>
      <w:r w:rsidRPr="005B17D3">
        <w:rPr>
          <w:b/>
          <w:i/>
          <w:iCs/>
        </w:rPr>
        <w:t>Find</w:t>
      </w:r>
      <w:r w:rsidRPr="005B17D3">
        <w:t xml:space="preserve"> button to begin the search. If a match is made, the system displays the beneficiary </w:t>
      </w:r>
      <w:r w:rsidRPr="005B17D3">
        <w:rPr>
          <w:i/>
        </w:rPr>
        <w:t>Overview</w:t>
      </w:r>
      <w:r w:rsidRPr="005B17D3">
        <w:t xml:space="preserve"> screen. This screen gives the user an overview of the beneficiary's current information on file. The beneficiary's </w:t>
      </w:r>
      <w:r w:rsidRPr="005B17D3">
        <w:rPr>
          <w:i/>
        </w:rPr>
        <w:t>Enrollment Status</w:t>
      </w:r>
      <w:r w:rsidRPr="005B17D3">
        <w:t xml:space="preserve"> can be any Priority Group (PG) or "Pending".</w:t>
      </w:r>
    </w:p>
    <w:p w14:paraId="009450D8" w14:textId="77777777" w:rsidR="00BE52CE" w:rsidRPr="005B17D3" w:rsidRDefault="00BE52CE" w:rsidP="00EF3896">
      <w:pPr>
        <w:pStyle w:val="NumberedList"/>
        <w:rPr>
          <w:szCs w:val="20"/>
        </w:rPr>
      </w:pPr>
      <w:r w:rsidRPr="005B17D3">
        <w:t xml:space="preserve">From the </w:t>
      </w:r>
      <w:r w:rsidRPr="005B17D3">
        <w:rPr>
          <w:i/>
          <w:iCs/>
        </w:rPr>
        <w:t>Overview</w:t>
      </w:r>
      <w:r w:rsidRPr="005B17D3">
        <w:t xml:space="preserve"> screen, begin by clicking the </w:t>
      </w:r>
      <w:r w:rsidRPr="005B17D3">
        <w:rPr>
          <w:b/>
        </w:rPr>
        <w:t>Financials</w:t>
      </w:r>
      <w:r w:rsidRPr="005B17D3">
        <w:rPr>
          <w:szCs w:val="20"/>
        </w:rPr>
        <w:t xml:space="preserve"> tab, the </w:t>
      </w:r>
      <w:r w:rsidRPr="005B17D3">
        <w:rPr>
          <w:i/>
        </w:rPr>
        <w:t>Update Financial Assessment</w:t>
      </w:r>
      <w:r w:rsidRPr="005B17D3">
        <w:rPr>
          <w:szCs w:val="20"/>
        </w:rPr>
        <w:t xml:space="preserve"> link, or the </w:t>
      </w:r>
      <w:r w:rsidRPr="005B17D3">
        <w:t>Financials</w:t>
      </w:r>
      <w:r w:rsidRPr="005B17D3">
        <w:rPr>
          <w:szCs w:val="20"/>
        </w:rPr>
        <w:t xml:space="preserve"> link. </w:t>
      </w:r>
      <w:r w:rsidRPr="005B17D3">
        <w:t xml:space="preserve">All three will display the </w:t>
      </w:r>
      <w:r w:rsidRPr="005B17D3">
        <w:rPr>
          <w:b/>
        </w:rPr>
        <w:t>Financial Overview</w:t>
      </w:r>
      <w:r w:rsidRPr="005B17D3">
        <w:t xml:space="preserve"> screen.</w:t>
      </w:r>
    </w:p>
    <w:p w14:paraId="54EE2324" w14:textId="77777777" w:rsidR="00BE52CE" w:rsidRPr="005B17D3" w:rsidRDefault="00BE52CE" w:rsidP="00EF3896">
      <w:pPr>
        <w:pStyle w:val="NumberedList"/>
      </w:pPr>
      <w:r w:rsidRPr="005B17D3">
        <w:t xml:space="preserve">From the </w:t>
      </w:r>
      <w:r w:rsidRPr="005B17D3">
        <w:rPr>
          <w:i/>
          <w:iCs/>
        </w:rPr>
        <w:t>Financial Overview</w:t>
      </w:r>
      <w:r w:rsidRPr="005B17D3">
        <w:t xml:space="preserve"> screen, click o</w:t>
      </w:r>
      <w:r w:rsidRPr="005B17D3">
        <w:rPr>
          <w:szCs w:val="20"/>
        </w:rPr>
        <w:t xml:space="preserve">n the </w:t>
      </w:r>
      <w:r w:rsidRPr="005B17D3">
        <w:t>Financial Details</w:t>
      </w:r>
      <w:r w:rsidRPr="005B17D3">
        <w:rPr>
          <w:szCs w:val="20"/>
        </w:rPr>
        <w:t xml:space="preserve"> lin</w:t>
      </w:r>
      <w:r w:rsidRPr="005B17D3">
        <w:t xml:space="preserve">k. The </w:t>
      </w:r>
      <w:r w:rsidRPr="005B17D3">
        <w:rPr>
          <w:b/>
        </w:rPr>
        <w:t xml:space="preserve">Edit Financial Details </w:t>
      </w:r>
      <w:r w:rsidRPr="005B17D3">
        <w:t>(Income Year XXXX) screen will display. Any dependents associated with the Veteran will display here under the "Dependency Factors" section.</w:t>
      </w:r>
    </w:p>
    <w:p w14:paraId="4EC71084" w14:textId="77777777" w:rsidR="00BE52CE" w:rsidRPr="005B17D3" w:rsidRDefault="00BE52CE" w:rsidP="00EF3896">
      <w:pPr>
        <w:pStyle w:val="NumberedList"/>
      </w:pPr>
      <w:r w:rsidRPr="005B17D3">
        <w:t xml:space="preserve">From the </w:t>
      </w:r>
      <w:r w:rsidRPr="005B17D3">
        <w:rPr>
          <w:b/>
        </w:rPr>
        <w:t>Edit Financial Details</w:t>
      </w:r>
      <w:r w:rsidRPr="005B17D3">
        <w:t xml:space="preserve"> (Income year XXXX) screen, for the </w:t>
      </w:r>
      <w:r w:rsidRPr="005B17D3">
        <w:rPr>
          <w:b/>
          <w:i/>
        </w:rPr>
        <w:t xml:space="preserve">Married Last Calendar Year </w:t>
      </w:r>
      <w:r w:rsidRPr="005B17D3">
        <w:t>field, click on the "No" radio button.</w:t>
      </w:r>
    </w:p>
    <w:p w14:paraId="45D18799" w14:textId="77777777" w:rsidR="00BE52CE" w:rsidRPr="005B17D3" w:rsidRDefault="00BE52CE" w:rsidP="00EF3896">
      <w:pPr>
        <w:pStyle w:val="NumberedList"/>
      </w:pPr>
      <w:r w:rsidRPr="005B17D3">
        <w:t>Under the "Dependency Factors" section, click on the Spou</w:t>
      </w:r>
      <w:r w:rsidRPr="005B17D3">
        <w:rPr>
          <w:szCs w:val="20"/>
        </w:rPr>
        <w:t xml:space="preserve">se </w:t>
      </w:r>
      <w:r w:rsidRPr="005B17D3">
        <w:t>SSN</w:t>
      </w:r>
      <w:r w:rsidRPr="005B17D3">
        <w:rPr>
          <w:szCs w:val="20"/>
        </w:rPr>
        <w:t xml:space="preserve"> lin</w:t>
      </w:r>
      <w:r w:rsidRPr="005B17D3">
        <w:t xml:space="preserve">k. Additional fields will display, including the </w:t>
      </w:r>
      <w:r w:rsidRPr="005B17D3">
        <w:rPr>
          <w:i/>
          <w:iCs/>
        </w:rPr>
        <w:t>Inactive Date</w:t>
      </w:r>
      <w:r w:rsidRPr="005B17D3">
        <w:t xml:space="preserve"> field.</w:t>
      </w:r>
    </w:p>
    <w:p w14:paraId="124BC4CA" w14:textId="77777777" w:rsidR="00BE52CE" w:rsidRPr="005B17D3" w:rsidRDefault="00BE52CE" w:rsidP="00EF3896">
      <w:pPr>
        <w:pStyle w:val="NumberedList"/>
      </w:pPr>
      <w:r w:rsidRPr="005B17D3">
        <w:t xml:space="preserve">In the </w:t>
      </w:r>
      <w:r w:rsidRPr="005B17D3">
        <w:rPr>
          <w:i/>
          <w:iCs/>
        </w:rPr>
        <w:t>Inactive Date</w:t>
      </w:r>
      <w:r w:rsidRPr="005B17D3">
        <w:t xml:space="preserve"> field, enter a precise date. The Inactive Date must occur after Date of Marriage. </w:t>
      </w:r>
    </w:p>
    <w:p w14:paraId="7FC92271" w14:textId="77777777" w:rsidR="00BE52CE" w:rsidRPr="005B17D3" w:rsidRDefault="00BE52CE" w:rsidP="00EF3896">
      <w:pPr>
        <w:pStyle w:val="NumberedList"/>
      </w:pPr>
      <w:r w:rsidRPr="005B17D3">
        <w:t xml:space="preserve">To view the impact of the changes, click the </w:t>
      </w:r>
      <w:r w:rsidRPr="005B17D3">
        <w:rPr>
          <w:b/>
          <w:i/>
          <w:iCs/>
        </w:rPr>
        <w:t>Review Impact</w:t>
      </w:r>
      <w:r w:rsidRPr="005B17D3">
        <w:t xml:space="preserve"> button. The system displays the "These changes impact the financial assessment in the following:" screen. From here you can see the Total and Net Income reduction as well as the </w:t>
      </w:r>
      <w:r w:rsidRPr="005B17D3">
        <w:rPr>
          <w:i/>
        </w:rPr>
        <w:t>Number of Dependents</w:t>
      </w:r>
      <w:r w:rsidRPr="005B17D3">
        <w:t xml:space="preserve"> reduced by 1.</w:t>
      </w:r>
    </w:p>
    <w:p w14:paraId="623B3791" w14:textId="77777777" w:rsidR="00BE52CE" w:rsidRPr="005B17D3" w:rsidRDefault="00BE52CE" w:rsidP="00EF3896">
      <w:pPr>
        <w:pStyle w:val="NumberedList"/>
      </w:pPr>
      <w:r w:rsidRPr="005B17D3">
        <w:t xml:space="preserve">If acceptable, click on the </w:t>
      </w:r>
      <w:r w:rsidRPr="005B17D3">
        <w:rPr>
          <w:b/>
          <w:i/>
          <w:iCs/>
        </w:rPr>
        <w:t>Complete Assessment</w:t>
      </w:r>
      <w:r w:rsidRPr="005B17D3">
        <w:t xml:space="preserve"> button to accept the changes. The </w:t>
      </w:r>
      <w:r w:rsidRPr="005B17D3">
        <w:rPr>
          <w:b/>
        </w:rPr>
        <w:t>Financial Overview</w:t>
      </w:r>
      <w:r w:rsidRPr="005B17D3">
        <w:t xml:space="preserve"> screen displays. On this screen you can see also see the Total and Net Income dollar amount changes in the "Financial Summary" section.</w:t>
      </w:r>
    </w:p>
    <w:p w14:paraId="14CFB2E2" w14:textId="77777777" w:rsidR="00BE52CE" w:rsidRPr="005B17D3" w:rsidRDefault="00BE52CE" w:rsidP="00EF3896">
      <w:pPr>
        <w:pStyle w:val="NumberedList"/>
      </w:pPr>
      <w:r w:rsidRPr="005B17D3">
        <w:t xml:space="preserve">From the </w:t>
      </w:r>
      <w:r w:rsidRPr="005B17D3">
        <w:rPr>
          <w:i/>
          <w:iCs/>
        </w:rPr>
        <w:t>Financial Overview</w:t>
      </w:r>
      <w:r w:rsidRPr="005B17D3">
        <w:t xml:space="preserve"> screen, click </w:t>
      </w:r>
      <w:r w:rsidRPr="005B17D3">
        <w:rPr>
          <w:szCs w:val="20"/>
        </w:rPr>
        <w:t xml:space="preserve">the </w:t>
      </w:r>
      <w:r w:rsidRPr="005B17D3">
        <w:t>Dependents</w:t>
      </w:r>
      <w:r w:rsidRPr="005B17D3">
        <w:rPr>
          <w:szCs w:val="20"/>
        </w:rPr>
        <w:t xml:space="preserve"> link</w:t>
      </w:r>
      <w:r w:rsidRPr="005B17D3">
        <w:t xml:space="preserve"> to view the </w:t>
      </w:r>
      <w:r w:rsidRPr="005B17D3">
        <w:rPr>
          <w:i/>
          <w:iCs/>
        </w:rPr>
        <w:t>Dependents Overview (Income Year XXXX)</w:t>
      </w:r>
      <w:r w:rsidRPr="005B17D3">
        <w:t xml:space="preserve"> screen. For the deactivated Spouse Dependent, the </w:t>
      </w:r>
      <w:r w:rsidRPr="005B17D3">
        <w:rPr>
          <w:b/>
        </w:rPr>
        <w:t>Status</w:t>
      </w:r>
      <w:r w:rsidRPr="005B17D3">
        <w:t xml:space="preserve"> should now be "Inactive".</w:t>
      </w:r>
    </w:p>
    <w:p w14:paraId="7F0E4F94" w14:textId="77777777" w:rsidR="00BE52CE" w:rsidRPr="005B17D3" w:rsidRDefault="00BE52CE" w:rsidP="00EF3896">
      <w:pPr>
        <w:pStyle w:val="NumberedList"/>
      </w:pPr>
      <w:r w:rsidRPr="005B17D3">
        <w:t xml:space="preserve">From the </w:t>
      </w:r>
      <w:r w:rsidRPr="005B17D3">
        <w:rPr>
          <w:i/>
        </w:rPr>
        <w:t>Dependents Overview (Income Year XXXX)</w:t>
      </w:r>
      <w:r w:rsidRPr="005B17D3">
        <w:t xml:space="preserve"> screen, click on th</w:t>
      </w:r>
      <w:r w:rsidRPr="005B17D3">
        <w:rPr>
          <w:szCs w:val="20"/>
        </w:rPr>
        <w:t xml:space="preserve">e </w:t>
      </w:r>
      <w:r w:rsidRPr="005B17D3">
        <w:t>Financial Details</w:t>
      </w:r>
      <w:r w:rsidRPr="005B17D3">
        <w:rPr>
          <w:szCs w:val="20"/>
        </w:rPr>
        <w:t xml:space="preserve"> link to display the Edit Financial Details (Income year XXXX) scr</w:t>
      </w:r>
      <w:r w:rsidRPr="005B17D3">
        <w:t>een.</w:t>
      </w:r>
    </w:p>
    <w:p w14:paraId="630FEBE8" w14:textId="77777777" w:rsidR="00BE52CE" w:rsidRPr="005B17D3" w:rsidRDefault="00BE52CE" w:rsidP="00EF3896">
      <w:pPr>
        <w:pStyle w:val="NumberedList"/>
      </w:pPr>
      <w:r w:rsidRPr="005B17D3">
        <w:t xml:space="preserve">From the </w:t>
      </w:r>
      <w:r w:rsidRPr="005B17D3">
        <w:rPr>
          <w:i/>
          <w:iCs/>
        </w:rPr>
        <w:t>Edit Financial Details (Income year XXXX)</w:t>
      </w:r>
      <w:r w:rsidRPr="005B17D3">
        <w:t xml:space="preserve"> screen, click on the spous</w:t>
      </w:r>
      <w:r w:rsidRPr="005B17D3">
        <w:rPr>
          <w:szCs w:val="20"/>
        </w:rPr>
        <w:t xml:space="preserve">e's </w:t>
      </w:r>
      <w:r w:rsidRPr="005B17D3">
        <w:t>SSN</w:t>
      </w:r>
      <w:r w:rsidRPr="005B17D3">
        <w:rPr>
          <w:szCs w:val="20"/>
        </w:rPr>
        <w:t xml:space="preserve"> link in the "Dependency Factors" section to display additional fields, if not alre</w:t>
      </w:r>
      <w:r w:rsidRPr="005B17D3">
        <w:t xml:space="preserve">ady displayed. From here you can confirm the system accepted the inactive date by verifying the date in the </w:t>
      </w:r>
      <w:r w:rsidRPr="005B17D3">
        <w:rPr>
          <w:b/>
          <w:i/>
        </w:rPr>
        <w:t>Inactive Date</w:t>
      </w:r>
      <w:r w:rsidRPr="005B17D3">
        <w:t xml:space="preserve"> field.</w:t>
      </w:r>
    </w:p>
    <w:p w14:paraId="74DA08F5" w14:textId="77777777" w:rsidR="00BE52CE" w:rsidRPr="005B17D3" w:rsidRDefault="00BE52CE" w:rsidP="00474E83">
      <w:pPr>
        <w:pStyle w:val="NoteLightbulb"/>
      </w:pPr>
      <w:r w:rsidRPr="005B17D3">
        <w:rPr>
          <w:b/>
        </w:rPr>
        <w:t>Note</w:t>
      </w:r>
      <w:r w:rsidRPr="005B17D3">
        <w:t>: If the spouse inactive date is in a later year than the current Means Test (MT), the system will still show the spouse as "Active" rather than "Inactive", since the spouse was married to the Veteran for the most recent MT. The next MT will show the spouse as "Inactive”.</w:t>
      </w:r>
    </w:p>
    <w:p w14:paraId="6B968B7F" w14:textId="287ADE72" w:rsidR="00BE52CE" w:rsidRPr="005B17D3" w:rsidRDefault="00BE52CE" w:rsidP="00EF3896">
      <w:pPr>
        <w:pStyle w:val="Heading2"/>
      </w:pPr>
      <w:bookmarkStart w:id="1663" w:name="_Toc31622350"/>
      <w:r w:rsidRPr="005B17D3">
        <w:t>Enrollment</w:t>
      </w:r>
      <w:bookmarkEnd w:id="1663"/>
    </w:p>
    <w:p w14:paraId="097287F1" w14:textId="77777777" w:rsidR="00BE52CE" w:rsidRPr="005B17D3" w:rsidRDefault="00BE52CE" w:rsidP="00EF3896">
      <w:pPr>
        <w:pStyle w:val="ProcedureTitle"/>
      </w:pPr>
      <w:r w:rsidRPr="005B17D3">
        <w:t>... Cancel/Decline a beneficiary's enrollment</w:t>
      </w:r>
      <w:r w:rsidRPr="005B17D3">
        <w:fldChar w:fldCharType="begin"/>
      </w:r>
      <w:r w:rsidRPr="005B17D3">
        <w:instrText xml:space="preserve"> XE "Enrollment" </w:instrText>
      </w:r>
      <w:r w:rsidRPr="005B17D3">
        <w:fldChar w:fldCharType="end"/>
      </w:r>
      <w:r w:rsidRPr="005B17D3">
        <w:t xml:space="preserve"> in the VA Health Care System?</w:t>
      </w:r>
    </w:p>
    <w:p w14:paraId="09D5E552" w14:textId="77777777" w:rsidR="00BE52CE" w:rsidRPr="005B17D3" w:rsidRDefault="00BE52CE" w:rsidP="00EF3896">
      <w:pPr>
        <w:pStyle w:val="BodyText2"/>
      </w:pPr>
      <w:r w:rsidRPr="005B17D3">
        <w:rPr>
          <w:b/>
        </w:rPr>
        <w:fldChar w:fldCharType="begin"/>
      </w:r>
      <w:r w:rsidRPr="005B17D3">
        <w:instrText xml:space="preserve"> XE "How do I ...: cancel/decline a beneficiary’s enrollment in the VA Health Care System?" </w:instrText>
      </w:r>
      <w:r w:rsidRPr="005B17D3">
        <w:rPr>
          <w:b/>
        </w:rPr>
        <w:fldChar w:fldCharType="end"/>
      </w:r>
      <w:r w:rsidRPr="005B17D3">
        <w:t>In this scenario we're going to learn how to cancel/decline a beneficiary’s enrollment in the VA Health Care System.</w:t>
      </w:r>
    </w:p>
    <w:p w14:paraId="6DCB3A2D" w14:textId="77777777" w:rsidR="00BE52CE" w:rsidRPr="005B17D3" w:rsidRDefault="00BE52CE" w:rsidP="00EF3896">
      <w:pPr>
        <w:pStyle w:val="BodyText"/>
        <w:jc w:val="center"/>
        <w:rPr>
          <w:b/>
          <w:color w:val="C00000"/>
        </w:rPr>
      </w:pPr>
      <w:r w:rsidRPr="005B17D3">
        <w:rPr>
          <w:b/>
          <w:color w:val="C00000"/>
        </w:rPr>
        <w:t>IMPORTANT NOTE</w:t>
      </w:r>
    </w:p>
    <w:p w14:paraId="2883C3D0" w14:textId="77777777" w:rsidR="00BE52CE" w:rsidRPr="005B17D3" w:rsidRDefault="00BE52CE" w:rsidP="00474E83">
      <w:pPr>
        <w:pStyle w:val="NoteLightbulb"/>
      </w:pPr>
      <w:r w:rsidRPr="005B17D3">
        <w:rPr>
          <w:b/>
        </w:rPr>
        <w:t>Note</w:t>
      </w:r>
      <w:r w:rsidRPr="005B17D3">
        <w:t xml:space="preserve">: Prior to placing a Veteran in a </w:t>
      </w:r>
      <w:r w:rsidRPr="005B17D3">
        <w:rPr>
          <w:i/>
          <w:iCs/>
        </w:rPr>
        <w:t>Cancel / Decline</w:t>
      </w:r>
      <w:r w:rsidRPr="005B17D3">
        <w:t xml:space="preserve"> status, internal procedures require a HEC representative contact the Veteran and document their contact using a Report of contact (ROC). The ROC must confirm that the Veteran has been fully informed of the possible consequences of his/her decision in relation to the receipt of current and possible future VA healthcare benefits.</w:t>
      </w:r>
    </w:p>
    <w:p w14:paraId="61FBD8F4" w14:textId="77777777" w:rsidR="00BE52CE" w:rsidRPr="005B17D3" w:rsidRDefault="00BE52CE" w:rsidP="00EF3896">
      <w:pPr>
        <w:ind w:left="630"/>
        <w:jc w:val="center"/>
        <w:rPr>
          <w:b/>
          <w:bCs/>
          <w:color w:val="FF0000"/>
          <w:sz w:val="18"/>
          <w:szCs w:val="18"/>
        </w:rPr>
      </w:pPr>
    </w:p>
    <w:p w14:paraId="15BEF30B" w14:textId="77777777" w:rsidR="00BE52CE" w:rsidRPr="005B17D3" w:rsidRDefault="00BE52CE" w:rsidP="00884662">
      <w:pPr>
        <w:pStyle w:val="NumberedList"/>
        <w:numPr>
          <w:ilvl w:val="0"/>
          <w:numId w:val="174"/>
        </w:numPr>
      </w:pPr>
      <w:r w:rsidRPr="005B17D3">
        <w:t>Log into the system by entering VA authentication credentials at the single sign-on portal</w:t>
      </w:r>
      <w:r w:rsidRPr="005B17D3" w:rsidDel="00444DCE">
        <w:rPr>
          <w:i/>
          <w:iCs/>
        </w:rPr>
        <w:t xml:space="preserve"> </w:t>
      </w:r>
      <w:r w:rsidRPr="005B17D3">
        <w:t xml:space="preserve">and checking the </w:t>
      </w:r>
      <w:r w:rsidRPr="005B17D3">
        <w:rPr>
          <w:i/>
          <w:iCs/>
        </w:rPr>
        <w:t>Accept Agreement</w:t>
      </w:r>
      <w:r w:rsidRPr="005B17D3">
        <w:rPr>
          <w:rStyle w:val="Emphasis"/>
          <w:sz w:val="18"/>
          <w:szCs w:val="18"/>
        </w:rPr>
        <w:fldChar w:fldCharType="begin"/>
      </w:r>
      <w:r w:rsidRPr="005B17D3">
        <w:instrText xml:space="preserve"> XE "</w:instrText>
      </w:r>
      <w:r w:rsidRPr="005B17D3">
        <w:rPr>
          <w:rStyle w:val="Emphasis"/>
          <w:sz w:val="18"/>
          <w:szCs w:val="18"/>
        </w:rPr>
        <w:instrText>Accept:</w:instrText>
      </w:r>
      <w:r w:rsidRPr="005B17D3">
        <w:instrText xml:space="preserve">Agreement" </w:instrText>
      </w:r>
      <w:r w:rsidRPr="005B17D3">
        <w:rPr>
          <w:rStyle w:val="Emphasis"/>
          <w:sz w:val="18"/>
          <w:szCs w:val="18"/>
        </w:rPr>
        <w:fldChar w:fldCharType="end"/>
      </w:r>
      <w:r w:rsidRPr="005B17D3">
        <w:t xml:space="preserve"> checkbox on the ES entry page</w:t>
      </w:r>
      <w:r w:rsidRPr="005B17D3">
        <w:fldChar w:fldCharType="begin"/>
      </w:r>
      <w:r w:rsidRPr="005B17D3">
        <w:instrText xml:space="preserve"> XE "</w:instrText>
      </w:r>
      <w:r w:rsidRPr="005B17D3">
        <w:rPr>
          <w:iCs/>
        </w:rPr>
        <w:instrText>Agreement:checkbox</w:instrText>
      </w:r>
      <w:r w:rsidRPr="005B17D3">
        <w:instrText xml:space="preserve">" </w:instrText>
      </w:r>
      <w:r w:rsidRPr="005B17D3">
        <w:fldChar w:fldCharType="end"/>
      </w:r>
      <w:r w:rsidRPr="005B17D3">
        <w:t>.</w:t>
      </w:r>
    </w:p>
    <w:p w14:paraId="597E9DC6" w14:textId="77777777" w:rsidR="00BE52CE" w:rsidRPr="005B17D3" w:rsidRDefault="00BE52CE" w:rsidP="00EF3896">
      <w:pPr>
        <w:pStyle w:val="NumberedList"/>
      </w:pPr>
      <w:r w:rsidRPr="005B17D3">
        <w:t xml:space="preserve">From the </w:t>
      </w:r>
      <w:r w:rsidRPr="005B17D3">
        <w:rPr>
          <w:i/>
          <w:iCs/>
        </w:rPr>
        <w:t>Person Search</w:t>
      </w:r>
      <w:r w:rsidRPr="005B17D3">
        <w:rPr>
          <w:i/>
          <w:iCs/>
        </w:rPr>
        <w:fldChar w:fldCharType="begin"/>
      </w:r>
      <w:r w:rsidRPr="005B17D3">
        <w:instrText xml:space="preserve"> XE "</w:instrText>
      </w:r>
      <w:r w:rsidRPr="005B17D3">
        <w:rPr>
          <w:iCs/>
        </w:rPr>
        <w:instrText>Person Search</w:instrText>
      </w:r>
      <w:r w:rsidRPr="005B17D3">
        <w:instrText xml:space="preserve">" </w:instrText>
      </w:r>
      <w:r w:rsidRPr="005B17D3">
        <w:rPr>
          <w:i/>
          <w:iCs/>
        </w:rPr>
        <w:fldChar w:fldCharType="end"/>
      </w:r>
      <w:r w:rsidRPr="005B17D3">
        <w:rPr>
          <w:i/>
          <w:iCs/>
        </w:rPr>
        <w:fldChar w:fldCharType="begin"/>
      </w:r>
      <w:r w:rsidRPr="005B17D3">
        <w:instrText xml:space="preserve"> XE "</w:instrText>
      </w:r>
      <w:r w:rsidRPr="005B17D3">
        <w:rPr>
          <w:i/>
          <w:iCs/>
        </w:rPr>
        <w:instrText>Search:</w:instrText>
      </w:r>
      <w:r w:rsidRPr="005B17D3">
        <w:rPr>
          <w:i/>
        </w:rPr>
        <w:instrText>Person</w:instrText>
      </w:r>
      <w:r w:rsidRPr="005B17D3">
        <w:instrText xml:space="preserve"> screen" </w:instrText>
      </w:r>
      <w:r w:rsidRPr="005B17D3">
        <w:rPr>
          <w:i/>
          <w:iCs/>
        </w:rPr>
        <w:fldChar w:fldCharType="end"/>
      </w:r>
      <w:r w:rsidRPr="005B17D3">
        <w:t xml:space="preserve"> screen, enter either an </w:t>
      </w:r>
      <w:r w:rsidRPr="005B17D3">
        <w:rPr>
          <w:i/>
          <w:iCs/>
        </w:rPr>
        <w:t>SSN</w:t>
      </w:r>
      <w:r w:rsidRPr="005B17D3">
        <w:rPr>
          <w:i/>
          <w:iCs/>
        </w:rPr>
        <w:fldChar w:fldCharType="begin"/>
      </w:r>
      <w:r w:rsidRPr="005B17D3">
        <w:instrText xml:space="preserve"> XE "SSN" </w:instrText>
      </w:r>
      <w:r w:rsidRPr="005B17D3">
        <w:rPr>
          <w:i/>
          <w:iCs/>
        </w:rPr>
        <w:fldChar w:fldCharType="end"/>
      </w:r>
      <w:r w:rsidRPr="005B17D3">
        <w:t xml:space="preserve">, or Full/short </w:t>
      </w:r>
      <w:r w:rsidRPr="005B17D3">
        <w:rPr>
          <w:i/>
          <w:iCs/>
        </w:rPr>
        <w:t>VPID</w:t>
      </w:r>
      <w:r w:rsidRPr="005B17D3">
        <w:rPr>
          <w:i/>
          <w:iCs/>
        </w:rPr>
        <w:fldChar w:fldCharType="begin"/>
      </w:r>
      <w:r w:rsidRPr="005B17D3">
        <w:instrText xml:space="preserve"> XE "</w:instrText>
      </w:r>
      <w:r w:rsidRPr="005B17D3">
        <w:rPr>
          <w:iCs/>
        </w:rPr>
        <w:instrText>VPID</w:instrText>
      </w:r>
      <w:r w:rsidRPr="005B17D3">
        <w:instrText xml:space="preserve">" </w:instrText>
      </w:r>
      <w:r w:rsidRPr="005B17D3">
        <w:rPr>
          <w:i/>
          <w:iCs/>
        </w:rPr>
        <w:fldChar w:fldCharType="end"/>
      </w:r>
      <w:r w:rsidRPr="005B17D3">
        <w:t xml:space="preserve"> only, and/or </w:t>
      </w:r>
      <w:r w:rsidRPr="005B17D3">
        <w:rPr>
          <w:i/>
          <w:iCs/>
        </w:rPr>
        <w:t>Last Name</w:t>
      </w:r>
      <w:r w:rsidRPr="005B17D3">
        <w:t xml:space="preserve"> and </w:t>
      </w:r>
      <w:r w:rsidRPr="005B17D3">
        <w:rPr>
          <w:i/>
          <w:iCs/>
        </w:rPr>
        <w:t>First Name</w:t>
      </w:r>
      <w:r w:rsidRPr="005B17D3">
        <w:t xml:space="preserve">, and/or </w:t>
      </w:r>
      <w:r w:rsidRPr="005B17D3">
        <w:rPr>
          <w:i/>
          <w:iCs/>
        </w:rPr>
        <w:t>Claim</w:t>
      </w:r>
      <w:r w:rsidRPr="005B17D3">
        <w:rPr>
          <w:i/>
          <w:iCs/>
        </w:rPr>
        <w:fldChar w:fldCharType="begin"/>
      </w:r>
      <w:r w:rsidRPr="005B17D3">
        <w:instrText xml:space="preserve"> XE "</w:instrText>
      </w:r>
      <w:r w:rsidRPr="005B17D3">
        <w:rPr>
          <w:iCs/>
        </w:rPr>
        <w:instrText>Claim:</w:instrText>
      </w:r>
      <w:r w:rsidRPr="005B17D3">
        <w:instrText xml:space="preserve">Folder Number" </w:instrText>
      </w:r>
      <w:r w:rsidRPr="005B17D3">
        <w:rPr>
          <w:i/>
          <w:iCs/>
        </w:rPr>
        <w:fldChar w:fldCharType="end"/>
      </w:r>
      <w:r w:rsidRPr="005B17D3">
        <w:rPr>
          <w:i/>
          <w:iCs/>
        </w:rPr>
        <w:t xml:space="preserve"> Folder Number</w:t>
      </w:r>
      <w:r w:rsidRPr="005B17D3">
        <w:t xml:space="preserve">, and/or </w:t>
      </w:r>
      <w:r w:rsidRPr="005B17D3">
        <w:rPr>
          <w:i/>
          <w:iCs/>
        </w:rPr>
        <w:t>Military</w:t>
      </w:r>
      <w:r w:rsidRPr="005B17D3">
        <w:rPr>
          <w:i/>
          <w:iCs/>
        </w:rPr>
        <w:fldChar w:fldCharType="begin"/>
      </w:r>
      <w:r w:rsidRPr="005B17D3">
        <w:instrText xml:space="preserve"> XE "</w:instrText>
      </w:r>
      <w:r w:rsidRPr="005B17D3">
        <w:rPr>
          <w:iCs/>
        </w:rPr>
        <w:instrText>Military:</w:instrText>
      </w:r>
      <w:r w:rsidRPr="005B17D3">
        <w:instrText xml:space="preserve">Service Number" </w:instrText>
      </w:r>
      <w:r w:rsidRPr="005B17D3">
        <w:rPr>
          <w:i/>
          <w:iCs/>
        </w:rPr>
        <w:fldChar w:fldCharType="end"/>
      </w:r>
      <w:r w:rsidRPr="005B17D3">
        <w:rPr>
          <w:i/>
          <w:iCs/>
        </w:rPr>
        <w:t xml:space="preserve"> Service Number</w:t>
      </w:r>
      <w:r w:rsidRPr="005B17D3">
        <w:t xml:space="preserve">, and/or </w:t>
      </w:r>
      <w:r w:rsidRPr="005B17D3">
        <w:rPr>
          <w:i/>
          <w:iCs/>
        </w:rPr>
        <w:t>Last Name</w:t>
      </w:r>
      <w:r w:rsidRPr="005B17D3">
        <w:t xml:space="preserve"> and </w:t>
      </w:r>
      <w:r w:rsidRPr="005B17D3">
        <w:rPr>
          <w:i/>
          <w:iCs/>
        </w:rPr>
        <w:t>DOB</w:t>
      </w:r>
      <w:r w:rsidRPr="005B17D3">
        <w:t xml:space="preserve">. When ready, click the </w:t>
      </w:r>
      <w:r w:rsidRPr="005B17D3">
        <w:rPr>
          <w:b/>
          <w:i/>
          <w:iCs/>
        </w:rPr>
        <w:t>Find</w:t>
      </w:r>
      <w:r w:rsidRPr="005B17D3">
        <w:t xml:space="preserve"> button to begin the search. If a match is made, the system displays the beneficiary </w:t>
      </w:r>
      <w:r w:rsidRPr="005B17D3">
        <w:rPr>
          <w:i/>
        </w:rPr>
        <w:t>Overview</w:t>
      </w:r>
      <w:r w:rsidRPr="005B17D3">
        <w:t xml:space="preserve"> screen. This screen gives the user an overview of the beneficiary's current information on file.</w:t>
      </w:r>
    </w:p>
    <w:p w14:paraId="69779848" w14:textId="77777777" w:rsidR="00BE52CE" w:rsidRPr="005B17D3" w:rsidRDefault="00BE52CE" w:rsidP="00474E83">
      <w:pPr>
        <w:pStyle w:val="NoteLightbulb"/>
      </w:pPr>
      <w:r w:rsidRPr="005B17D3">
        <w:rPr>
          <w:b/>
        </w:rPr>
        <w:t>Note</w:t>
      </w:r>
      <w:r w:rsidRPr="005B17D3">
        <w:t xml:space="preserve">: The beneficiary’s </w:t>
      </w:r>
      <w:r w:rsidRPr="005B17D3">
        <w:rPr>
          <w:i/>
          <w:iCs/>
        </w:rPr>
        <w:t>Eligibility</w:t>
      </w:r>
      <w:r w:rsidRPr="005B17D3">
        <w:rPr>
          <w:i/>
          <w:iCs/>
        </w:rPr>
        <w:fldChar w:fldCharType="begin"/>
      </w:r>
      <w:r w:rsidRPr="005B17D3">
        <w:instrText xml:space="preserve"> XE "Eligibility:Status" </w:instrText>
      </w:r>
      <w:r w:rsidRPr="005B17D3">
        <w:rPr>
          <w:i/>
          <w:iCs/>
        </w:rPr>
        <w:fldChar w:fldCharType="end"/>
      </w:r>
      <w:r w:rsidRPr="005B17D3">
        <w:rPr>
          <w:i/>
          <w:iCs/>
        </w:rPr>
        <w:t xml:space="preserve"> Status</w:t>
      </w:r>
      <w:r w:rsidRPr="005B17D3">
        <w:t xml:space="preserve"> is </w:t>
      </w:r>
      <w:r w:rsidRPr="005B17D3">
        <w:rPr>
          <w:b/>
          <w:bCs/>
        </w:rPr>
        <w:t>Verified</w:t>
      </w:r>
      <w:r w:rsidRPr="005B17D3">
        <w:t xml:space="preserve"> and their </w:t>
      </w:r>
      <w:r w:rsidRPr="005B17D3">
        <w:rPr>
          <w:i/>
          <w:iCs/>
        </w:rPr>
        <w:t>Enrollment</w:t>
      </w:r>
      <w:r w:rsidRPr="005B17D3">
        <w:rPr>
          <w:i/>
          <w:iCs/>
        </w:rPr>
        <w:fldChar w:fldCharType="begin"/>
      </w:r>
      <w:r w:rsidRPr="005B17D3">
        <w:instrText xml:space="preserve"> XE "Enrollment:Status" </w:instrText>
      </w:r>
      <w:r w:rsidRPr="005B17D3">
        <w:rPr>
          <w:i/>
          <w:iCs/>
        </w:rPr>
        <w:fldChar w:fldCharType="end"/>
      </w:r>
      <w:r w:rsidRPr="005B17D3">
        <w:rPr>
          <w:i/>
          <w:iCs/>
        </w:rPr>
        <w:t xml:space="preserve"> Status</w:t>
      </w:r>
      <w:r w:rsidRPr="005B17D3">
        <w:t xml:space="preserve"> is </w:t>
      </w:r>
      <w:r w:rsidRPr="005B17D3">
        <w:rPr>
          <w:b/>
          <w:bCs/>
        </w:rPr>
        <w:t>Verified (GROUP</w:t>
      </w:r>
      <w:r w:rsidRPr="005B17D3">
        <w:rPr>
          <w:b/>
          <w:bCs/>
        </w:rPr>
        <w:fldChar w:fldCharType="begin"/>
      </w:r>
      <w:r w:rsidRPr="005B17D3">
        <w:instrText xml:space="preserve"> XE "</w:instrText>
      </w:r>
      <w:r w:rsidRPr="005B17D3">
        <w:rPr>
          <w:bCs/>
        </w:rPr>
        <w:instrText>Group:</w:instrText>
      </w:r>
      <w:r w:rsidRPr="005B17D3">
        <w:instrText xml:space="preserve">Enrollment Status" </w:instrText>
      </w:r>
      <w:r w:rsidRPr="005B17D3">
        <w:rPr>
          <w:b/>
          <w:bCs/>
        </w:rPr>
        <w:fldChar w:fldCharType="end"/>
      </w:r>
      <w:r w:rsidRPr="005B17D3">
        <w:rPr>
          <w:b/>
          <w:bCs/>
        </w:rPr>
        <w:t xml:space="preserve"> 3)</w:t>
      </w:r>
      <w:r w:rsidRPr="005B17D3">
        <w:t>.</w:t>
      </w:r>
    </w:p>
    <w:p w14:paraId="2C19FCD1" w14:textId="77777777" w:rsidR="00BE52CE" w:rsidRPr="005B17D3" w:rsidRDefault="00BE52CE" w:rsidP="00EF3896">
      <w:pPr>
        <w:pStyle w:val="NumberedList"/>
      </w:pPr>
      <w:r w:rsidRPr="005B17D3">
        <w:t xml:space="preserve">From the </w:t>
      </w:r>
      <w:r w:rsidRPr="005B17D3">
        <w:rPr>
          <w:i/>
          <w:iCs/>
        </w:rPr>
        <w:t>Overview</w:t>
      </w:r>
      <w:r w:rsidRPr="005B17D3">
        <w:t xml:space="preserve"> page, begin by clickin</w:t>
      </w:r>
      <w:r w:rsidRPr="005B17D3">
        <w:rPr>
          <w:szCs w:val="20"/>
        </w:rPr>
        <w:t xml:space="preserve">g the </w:t>
      </w:r>
      <w:r w:rsidRPr="005B17D3">
        <w:t>Enrollment</w:t>
      </w:r>
      <w:r w:rsidRPr="005B17D3">
        <w:fldChar w:fldCharType="begin"/>
      </w:r>
      <w:r w:rsidRPr="005B17D3">
        <w:rPr>
          <w:szCs w:val="20"/>
        </w:rPr>
        <w:instrText xml:space="preserve"> XE "Enrollment:link" </w:instrText>
      </w:r>
      <w:r w:rsidRPr="005B17D3">
        <w:fldChar w:fldCharType="end"/>
      </w:r>
      <w:r w:rsidRPr="005B17D3">
        <w:rPr>
          <w:szCs w:val="20"/>
        </w:rPr>
        <w:t xml:space="preserve"> link to </w:t>
      </w:r>
      <w:r w:rsidRPr="005B17D3">
        <w:t xml:space="preserve">display the </w:t>
      </w:r>
      <w:r w:rsidRPr="005B17D3">
        <w:rPr>
          <w:i/>
          <w:iCs/>
        </w:rPr>
        <w:t>Current Enrollment</w:t>
      </w:r>
      <w:r w:rsidRPr="005B17D3">
        <w:rPr>
          <w:i/>
          <w:iCs/>
        </w:rPr>
        <w:fldChar w:fldCharType="begin"/>
      </w:r>
      <w:r w:rsidRPr="005B17D3">
        <w:instrText xml:space="preserve"> XE "Enrollment:page" </w:instrText>
      </w:r>
      <w:r w:rsidRPr="005B17D3">
        <w:rPr>
          <w:i/>
          <w:iCs/>
        </w:rPr>
        <w:fldChar w:fldCharType="end"/>
      </w:r>
      <w:r w:rsidRPr="005B17D3">
        <w:t xml:space="preserve"> page.</w:t>
      </w:r>
    </w:p>
    <w:p w14:paraId="7C049EA9" w14:textId="77777777" w:rsidR="00BE52CE" w:rsidRPr="005B17D3" w:rsidRDefault="00BE52CE" w:rsidP="00474E83">
      <w:pPr>
        <w:pStyle w:val="NoteLightbulb"/>
      </w:pPr>
      <w:r w:rsidRPr="005B17D3">
        <w:rPr>
          <w:b/>
        </w:rPr>
        <w:t>Note</w:t>
      </w:r>
      <w:r w:rsidRPr="005B17D3">
        <w:t xml:space="preserve">: You may also click the </w:t>
      </w:r>
      <w:r w:rsidRPr="005B17D3">
        <w:rPr>
          <w:b/>
          <w:bCs/>
        </w:rPr>
        <w:t>Enrollment</w:t>
      </w:r>
      <w:r w:rsidRPr="005B17D3">
        <w:rPr>
          <w:b/>
          <w:bCs/>
        </w:rPr>
        <w:fldChar w:fldCharType="begin"/>
      </w:r>
      <w:r w:rsidRPr="005B17D3">
        <w:instrText xml:space="preserve"> XE "Enrollment:tab" </w:instrText>
      </w:r>
      <w:r w:rsidRPr="005B17D3">
        <w:rPr>
          <w:b/>
          <w:bCs/>
        </w:rPr>
        <w:fldChar w:fldCharType="end"/>
      </w:r>
      <w:r w:rsidRPr="005B17D3">
        <w:t xml:space="preserve"> tab to display the </w:t>
      </w:r>
      <w:r w:rsidRPr="005B17D3">
        <w:rPr>
          <w:i/>
          <w:iCs/>
        </w:rPr>
        <w:t>Current Enrollment</w:t>
      </w:r>
      <w:r w:rsidRPr="005B17D3">
        <w:rPr>
          <w:i/>
          <w:iCs/>
        </w:rPr>
        <w:fldChar w:fldCharType="begin"/>
      </w:r>
      <w:r w:rsidRPr="005B17D3">
        <w:instrText xml:space="preserve"> XE "Enrollment:page" </w:instrText>
      </w:r>
      <w:r w:rsidRPr="005B17D3">
        <w:rPr>
          <w:i/>
          <w:iCs/>
        </w:rPr>
        <w:fldChar w:fldCharType="end"/>
      </w:r>
      <w:r w:rsidRPr="005B17D3">
        <w:t xml:space="preserve"> page.</w:t>
      </w:r>
    </w:p>
    <w:p w14:paraId="5847B733" w14:textId="77777777" w:rsidR="00BE52CE" w:rsidRPr="005B17D3" w:rsidRDefault="00BE52CE" w:rsidP="00EF3896">
      <w:pPr>
        <w:pStyle w:val="NumberedList"/>
      </w:pPr>
      <w:r w:rsidRPr="005B17D3">
        <w:t xml:space="preserve">For the </w:t>
      </w:r>
      <w:r w:rsidRPr="005B17D3">
        <w:rPr>
          <w:b/>
          <w:i/>
          <w:iCs/>
        </w:rPr>
        <w:t>Canceled/Declined Indicator</w:t>
      </w:r>
      <w:r w:rsidRPr="005B17D3">
        <w:t xml:space="preserve"> field, click the </w:t>
      </w:r>
      <w:r w:rsidRPr="005B17D3">
        <w:rPr>
          <w:b/>
        </w:rPr>
        <w:t>Yes</w:t>
      </w:r>
      <w:r w:rsidRPr="005B17D3">
        <w:t xml:space="preserve"> radio button.</w:t>
      </w:r>
    </w:p>
    <w:p w14:paraId="524BF877" w14:textId="77777777" w:rsidR="00BE52CE" w:rsidRPr="005B17D3" w:rsidRDefault="00BE52CE" w:rsidP="00474E83">
      <w:pPr>
        <w:pStyle w:val="NoteLightbulb"/>
      </w:pPr>
      <w:r w:rsidRPr="005B17D3">
        <w:rPr>
          <w:b/>
        </w:rPr>
        <w:t>Note</w:t>
      </w:r>
      <w:r w:rsidRPr="005B17D3">
        <w:t>: The system automatically defaults to the current date</w:t>
      </w:r>
      <w:r w:rsidRPr="005B17D3">
        <w:fldChar w:fldCharType="begin"/>
      </w:r>
      <w:r w:rsidRPr="005B17D3">
        <w:instrText xml:space="preserve"> XE "Date:Cancelled/Declined Effective" </w:instrText>
      </w:r>
      <w:r w:rsidRPr="005B17D3">
        <w:fldChar w:fldCharType="end"/>
      </w:r>
      <w:r w:rsidRPr="005B17D3">
        <w:t xml:space="preserve"> in the </w:t>
      </w:r>
      <w:r w:rsidRPr="005B17D3">
        <w:rPr>
          <w:b/>
          <w:i/>
          <w:iCs/>
        </w:rPr>
        <w:t>Cancelled/Declined Effective Date</w:t>
      </w:r>
      <w:r w:rsidRPr="005B17D3">
        <w:t xml:space="preserve"> field. The field may be edited.</w:t>
      </w:r>
    </w:p>
    <w:p w14:paraId="4787DE5F" w14:textId="77777777" w:rsidR="00BE52CE" w:rsidRPr="005B17D3" w:rsidRDefault="00BE52CE" w:rsidP="00EF3896">
      <w:pPr>
        <w:pStyle w:val="NumberedList"/>
      </w:pPr>
      <w:r w:rsidRPr="005B17D3">
        <w:t xml:space="preserve">In the </w:t>
      </w:r>
      <w:r w:rsidRPr="005B17D3">
        <w:rPr>
          <w:b/>
          <w:i/>
          <w:iCs/>
        </w:rPr>
        <w:t>Reason Canceled/Declined</w:t>
      </w:r>
      <w:r w:rsidRPr="005B17D3">
        <w:t xml:space="preserve"> field, select a reason from the dropdown.</w:t>
      </w:r>
    </w:p>
    <w:p w14:paraId="426AC6FE" w14:textId="77777777" w:rsidR="00BE52CE" w:rsidRPr="005B17D3" w:rsidRDefault="00BE52CE" w:rsidP="00474E83">
      <w:pPr>
        <w:pStyle w:val="NoteLightbulb"/>
      </w:pPr>
      <w:r w:rsidRPr="005B17D3">
        <w:rPr>
          <w:b/>
        </w:rPr>
        <w:t>Note</w:t>
      </w:r>
      <w:r w:rsidRPr="005B17D3">
        <w:t xml:space="preserve">: Only when the </w:t>
      </w:r>
      <w:r w:rsidRPr="005B17D3">
        <w:rPr>
          <w:i/>
          <w:iCs/>
        </w:rPr>
        <w:t>Reason Canceled/Declined</w:t>
      </w:r>
      <w:r w:rsidRPr="005B17D3">
        <w:t xml:space="preserve"> selected is </w:t>
      </w:r>
      <w:r w:rsidRPr="005B17D3">
        <w:rPr>
          <w:b/>
          <w:bCs/>
        </w:rPr>
        <w:t>Other</w:t>
      </w:r>
      <w:r w:rsidRPr="005B17D3">
        <w:t xml:space="preserve">, may the </w:t>
      </w:r>
      <w:r w:rsidRPr="005B17D3">
        <w:rPr>
          <w:b/>
          <w:i/>
          <w:iCs/>
        </w:rPr>
        <w:t>Canceled/Declined Remarks</w:t>
      </w:r>
      <w:r w:rsidRPr="005B17D3">
        <w:t xml:space="preserve"> field be used.</w:t>
      </w:r>
    </w:p>
    <w:p w14:paraId="1560C801" w14:textId="77777777" w:rsidR="00BE52CE" w:rsidRPr="005B17D3" w:rsidRDefault="00BE52CE" w:rsidP="00EF3896">
      <w:pPr>
        <w:pStyle w:val="NumberedList"/>
      </w:pPr>
      <w:r w:rsidRPr="005B17D3">
        <w:t xml:space="preserve">When finished, click the </w:t>
      </w:r>
      <w:r w:rsidRPr="005B17D3">
        <w:rPr>
          <w:b/>
          <w:i/>
          <w:iCs/>
        </w:rPr>
        <w:t>Update</w:t>
      </w:r>
      <w:r w:rsidRPr="005B17D3">
        <w:t xml:space="preserve"> button. After clicking the </w:t>
      </w:r>
      <w:r w:rsidRPr="005B17D3">
        <w:rPr>
          <w:b/>
          <w:i/>
        </w:rPr>
        <w:t>Update</w:t>
      </w:r>
      <w:r w:rsidRPr="005B17D3">
        <w:t xml:space="preserve"> button, the system displays the </w:t>
      </w:r>
      <w:r w:rsidRPr="005B17D3">
        <w:rPr>
          <w:i/>
        </w:rPr>
        <w:t>Overview</w:t>
      </w:r>
      <w:r w:rsidRPr="005B17D3">
        <w:t xml:space="preserve"> page and an “Enrollment</w:t>
      </w:r>
      <w:r w:rsidRPr="005B17D3">
        <w:fldChar w:fldCharType="begin"/>
      </w:r>
      <w:r w:rsidRPr="005B17D3">
        <w:instrText xml:space="preserve"> XE "Enrollment" </w:instrText>
      </w:r>
      <w:r w:rsidRPr="005B17D3">
        <w:fldChar w:fldCharType="end"/>
      </w:r>
      <w:r w:rsidRPr="005B17D3">
        <w:t xml:space="preserve"> updated successfully.” message displays.</w:t>
      </w:r>
    </w:p>
    <w:p w14:paraId="3CE59E03" w14:textId="77777777" w:rsidR="00BE52CE" w:rsidRPr="005B17D3" w:rsidRDefault="00BE52CE" w:rsidP="00474E83">
      <w:pPr>
        <w:pStyle w:val="NoteLightbulb"/>
        <w:rPr>
          <w:b/>
          <w:bCs/>
        </w:rPr>
      </w:pPr>
      <w:r w:rsidRPr="005B17D3">
        <w:rPr>
          <w:b/>
        </w:rPr>
        <w:t>Note</w:t>
      </w:r>
      <w:r w:rsidRPr="005B17D3">
        <w:t xml:space="preserve">: Also notice that the beneficiary’s </w:t>
      </w:r>
      <w:r w:rsidRPr="005B17D3">
        <w:rPr>
          <w:i/>
          <w:iCs/>
        </w:rPr>
        <w:t>Enrollment</w:t>
      </w:r>
      <w:r w:rsidRPr="005B17D3">
        <w:rPr>
          <w:i/>
          <w:iCs/>
        </w:rPr>
        <w:fldChar w:fldCharType="begin"/>
      </w:r>
      <w:r w:rsidRPr="005B17D3">
        <w:instrText xml:space="preserve"> XE "Enrollment:Status" </w:instrText>
      </w:r>
      <w:r w:rsidRPr="005B17D3">
        <w:rPr>
          <w:i/>
          <w:iCs/>
        </w:rPr>
        <w:fldChar w:fldCharType="end"/>
      </w:r>
      <w:r w:rsidRPr="005B17D3">
        <w:rPr>
          <w:i/>
          <w:iCs/>
        </w:rPr>
        <w:t xml:space="preserve"> Status</w:t>
      </w:r>
      <w:r w:rsidRPr="005B17D3">
        <w:t xml:space="preserve"> is now </w:t>
      </w:r>
      <w:r w:rsidRPr="005B17D3">
        <w:rPr>
          <w:b/>
          <w:bCs/>
        </w:rPr>
        <w:t>CANCELLED/DECLINED (GROUP</w:t>
      </w:r>
      <w:r w:rsidRPr="005B17D3">
        <w:rPr>
          <w:b/>
          <w:bCs/>
        </w:rPr>
        <w:fldChar w:fldCharType="begin"/>
      </w:r>
      <w:r w:rsidRPr="005B17D3">
        <w:instrText xml:space="preserve"> XE "</w:instrText>
      </w:r>
      <w:r w:rsidRPr="005B17D3">
        <w:rPr>
          <w:bCs/>
        </w:rPr>
        <w:instrText>Group:</w:instrText>
      </w:r>
      <w:r w:rsidRPr="005B17D3">
        <w:instrText xml:space="preserve">Enrollment Status" </w:instrText>
      </w:r>
      <w:r w:rsidRPr="005B17D3">
        <w:rPr>
          <w:b/>
          <w:bCs/>
        </w:rPr>
        <w:fldChar w:fldCharType="end"/>
      </w:r>
      <w:r w:rsidRPr="005B17D3">
        <w:rPr>
          <w:b/>
          <w:bCs/>
        </w:rPr>
        <w:t xml:space="preserve"> 3)</w:t>
      </w:r>
      <w:r w:rsidRPr="005B17D3">
        <w:rPr>
          <w:bCs/>
        </w:rPr>
        <w:t>.</w:t>
      </w:r>
    </w:p>
    <w:p w14:paraId="4FEBB626" w14:textId="77777777" w:rsidR="00BE52CE" w:rsidRPr="005B17D3" w:rsidRDefault="00BE52CE" w:rsidP="00EF3896">
      <w:pPr>
        <w:pStyle w:val="ProcedureTitle"/>
      </w:pPr>
      <w:r w:rsidRPr="005B17D3">
        <w:t>... Reverse a beneficiary's Cancel/Decline enrollment</w:t>
      </w:r>
      <w:r w:rsidRPr="005B17D3">
        <w:fldChar w:fldCharType="begin"/>
      </w:r>
      <w:r w:rsidRPr="005B17D3">
        <w:instrText xml:space="preserve"> XE "Enrollment" </w:instrText>
      </w:r>
      <w:r w:rsidRPr="005B17D3">
        <w:fldChar w:fldCharType="end"/>
      </w:r>
      <w:r w:rsidRPr="005B17D3">
        <w:t xml:space="preserve"> in the VA Health Care System?</w:t>
      </w:r>
    </w:p>
    <w:p w14:paraId="20B7C093" w14:textId="77777777" w:rsidR="00BE52CE" w:rsidRPr="005B17D3" w:rsidRDefault="00BE52CE" w:rsidP="00EF3896">
      <w:pPr>
        <w:pStyle w:val="BodyText2"/>
      </w:pPr>
      <w:r w:rsidRPr="005B17D3">
        <w:fldChar w:fldCharType="begin"/>
      </w:r>
      <w:r w:rsidRPr="005B17D3">
        <w:instrText xml:space="preserve"> XE "How do I ...: reverse a beneficiary’s Cancel/Decline enrollment in the VA Health Care System?" </w:instrText>
      </w:r>
      <w:r w:rsidRPr="005B17D3">
        <w:fldChar w:fldCharType="end"/>
      </w:r>
      <w:r w:rsidRPr="005B17D3">
        <w:t>In this scenario we're going to learn how to reverse a beneficiary's Cancel/Decline enrollment</w:t>
      </w:r>
      <w:r w:rsidRPr="005B17D3">
        <w:fldChar w:fldCharType="begin"/>
      </w:r>
      <w:r w:rsidRPr="005B17D3">
        <w:instrText xml:space="preserve"> XE "Enrollment" </w:instrText>
      </w:r>
      <w:r w:rsidRPr="005B17D3">
        <w:fldChar w:fldCharType="end"/>
      </w:r>
      <w:r w:rsidRPr="005B17D3">
        <w:t xml:space="preserve"> in the VA Health Care System.</w:t>
      </w:r>
    </w:p>
    <w:p w14:paraId="4463890A" w14:textId="77777777" w:rsidR="00BE52CE" w:rsidRPr="005B17D3" w:rsidRDefault="00BE52CE" w:rsidP="00884662">
      <w:pPr>
        <w:pStyle w:val="NumberedList"/>
        <w:numPr>
          <w:ilvl w:val="0"/>
          <w:numId w:val="173"/>
        </w:numPr>
      </w:pPr>
      <w:r w:rsidRPr="005B17D3">
        <w:t>Log into the system by entering VA authentication credentials at the single sign-on portal</w:t>
      </w:r>
      <w:r w:rsidRPr="005B17D3" w:rsidDel="00444DCE">
        <w:rPr>
          <w:i/>
          <w:iCs/>
        </w:rPr>
        <w:t xml:space="preserve"> </w:t>
      </w:r>
      <w:r w:rsidRPr="005B17D3">
        <w:t xml:space="preserve">and checking the </w:t>
      </w:r>
      <w:r w:rsidRPr="005B17D3">
        <w:rPr>
          <w:i/>
          <w:iCs/>
        </w:rPr>
        <w:t>Accept Agreement</w:t>
      </w:r>
      <w:r w:rsidRPr="005B17D3">
        <w:rPr>
          <w:rStyle w:val="Emphasis"/>
          <w:sz w:val="18"/>
          <w:szCs w:val="18"/>
        </w:rPr>
        <w:fldChar w:fldCharType="begin"/>
      </w:r>
      <w:r w:rsidRPr="005B17D3">
        <w:instrText xml:space="preserve"> XE "</w:instrText>
      </w:r>
      <w:r w:rsidRPr="005B17D3">
        <w:rPr>
          <w:rStyle w:val="Emphasis"/>
          <w:sz w:val="18"/>
          <w:szCs w:val="18"/>
        </w:rPr>
        <w:instrText>Accept:</w:instrText>
      </w:r>
      <w:r w:rsidRPr="005B17D3">
        <w:instrText xml:space="preserve">Agreement" </w:instrText>
      </w:r>
      <w:r w:rsidRPr="005B17D3">
        <w:rPr>
          <w:rStyle w:val="Emphasis"/>
          <w:sz w:val="18"/>
          <w:szCs w:val="18"/>
        </w:rPr>
        <w:fldChar w:fldCharType="end"/>
      </w:r>
      <w:r w:rsidRPr="005B17D3">
        <w:t xml:space="preserve"> checkbox on the ES entry page</w:t>
      </w:r>
      <w:r w:rsidRPr="005B17D3">
        <w:fldChar w:fldCharType="begin"/>
      </w:r>
      <w:r w:rsidRPr="005B17D3">
        <w:instrText xml:space="preserve"> XE "</w:instrText>
      </w:r>
      <w:r w:rsidRPr="005B17D3">
        <w:rPr>
          <w:iCs/>
        </w:rPr>
        <w:instrText>Agreement:checkbox</w:instrText>
      </w:r>
      <w:r w:rsidRPr="005B17D3">
        <w:instrText xml:space="preserve">" </w:instrText>
      </w:r>
      <w:r w:rsidRPr="005B17D3">
        <w:fldChar w:fldCharType="end"/>
      </w:r>
      <w:r w:rsidRPr="005B17D3">
        <w:t>.</w:t>
      </w:r>
    </w:p>
    <w:p w14:paraId="398D22F8" w14:textId="77777777" w:rsidR="00BE52CE" w:rsidRPr="005B17D3" w:rsidRDefault="00BE52CE" w:rsidP="00EF3896">
      <w:pPr>
        <w:pStyle w:val="NumberedList"/>
      </w:pPr>
      <w:r w:rsidRPr="005B17D3">
        <w:t xml:space="preserve">From the </w:t>
      </w:r>
      <w:r w:rsidRPr="005B17D3">
        <w:rPr>
          <w:i/>
          <w:iCs/>
        </w:rPr>
        <w:t>Person Search</w:t>
      </w:r>
      <w:r w:rsidRPr="005B17D3">
        <w:rPr>
          <w:i/>
          <w:iCs/>
        </w:rPr>
        <w:fldChar w:fldCharType="begin"/>
      </w:r>
      <w:r w:rsidRPr="005B17D3">
        <w:instrText xml:space="preserve"> XE "</w:instrText>
      </w:r>
      <w:r w:rsidRPr="005B17D3">
        <w:rPr>
          <w:iCs/>
        </w:rPr>
        <w:instrText>Person Search</w:instrText>
      </w:r>
      <w:r w:rsidRPr="005B17D3">
        <w:instrText xml:space="preserve">" </w:instrText>
      </w:r>
      <w:r w:rsidRPr="005B17D3">
        <w:rPr>
          <w:i/>
          <w:iCs/>
        </w:rPr>
        <w:fldChar w:fldCharType="end"/>
      </w:r>
      <w:r w:rsidRPr="005B17D3">
        <w:rPr>
          <w:i/>
          <w:iCs/>
        </w:rPr>
        <w:fldChar w:fldCharType="begin"/>
      </w:r>
      <w:r w:rsidRPr="005B17D3">
        <w:instrText xml:space="preserve"> XE "</w:instrText>
      </w:r>
      <w:r w:rsidRPr="005B17D3">
        <w:rPr>
          <w:i/>
          <w:iCs/>
        </w:rPr>
        <w:instrText>Search</w:instrText>
      </w:r>
      <w:r w:rsidRPr="005B17D3">
        <w:rPr>
          <w:iCs/>
        </w:rPr>
        <w:instrText>:</w:instrText>
      </w:r>
      <w:r w:rsidRPr="005B17D3">
        <w:rPr>
          <w:i/>
        </w:rPr>
        <w:instrText>Person</w:instrText>
      </w:r>
      <w:r w:rsidRPr="005B17D3">
        <w:instrText xml:space="preserve"> screen" </w:instrText>
      </w:r>
      <w:r w:rsidRPr="005B17D3">
        <w:rPr>
          <w:i/>
          <w:iCs/>
        </w:rPr>
        <w:fldChar w:fldCharType="end"/>
      </w:r>
      <w:r w:rsidRPr="005B17D3">
        <w:t xml:space="preserve"> screen, enter either an </w:t>
      </w:r>
      <w:r w:rsidRPr="005B17D3">
        <w:rPr>
          <w:i/>
          <w:iCs/>
        </w:rPr>
        <w:t>SSN</w:t>
      </w:r>
      <w:r w:rsidRPr="005B17D3">
        <w:rPr>
          <w:i/>
          <w:iCs/>
        </w:rPr>
        <w:fldChar w:fldCharType="begin"/>
      </w:r>
      <w:r w:rsidRPr="005B17D3">
        <w:instrText xml:space="preserve"> XE "SSN" </w:instrText>
      </w:r>
      <w:r w:rsidRPr="005B17D3">
        <w:rPr>
          <w:i/>
          <w:iCs/>
        </w:rPr>
        <w:fldChar w:fldCharType="end"/>
      </w:r>
      <w:r w:rsidRPr="005B17D3">
        <w:t xml:space="preserve">, or Full/short </w:t>
      </w:r>
      <w:r w:rsidRPr="005B17D3">
        <w:rPr>
          <w:i/>
          <w:iCs/>
        </w:rPr>
        <w:t>VPID</w:t>
      </w:r>
      <w:r w:rsidRPr="005B17D3">
        <w:rPr>
          <w:i/>
          <w:iCs/>
        </w:rPr>
        <w:fldChar w:fldCharType="begin"/>
      </w:r>
      <w:r w:rsidRPr="005B17D3">
        <w:instrText xml:space="preserve"> XE "</w:instrText>
      </w:r>
      <w:r w:rsidRPr="005B17D3">
        <w:rPr>
          <w:iCs/>
        </w:rPr>
        <w:instrText>VPID</w:instrText>
      </w:r>
      <w:r w:rsidRPr="005B17D3">
        <w:instrText xml:space="preserve">" </w:instrText>
      </w:r>
      <w:r w:rsidRPr="005B17D3">
        <w:rPr>
          <w:i/>
          <w:iCs/>
        </w:rPr>
        <w:fldChar w:fldCharType="end"/>
      </w:r>
      <w:r w:rsidRPr="005B17D3">
        <w:t xml:space="preserve"> only, and/or </w:t>
      </w:r>
      <w:r w:rsidRPr="005B17D3">
        <w:rPr>
          <w:i/>
          <w:iCs/>
        </w:rPr>
        <w:t>Last Name</w:t>
      </w:r>
      <w:r w:rsidRPr="005B17D3">
        <w:t xml:space="preserve"> and </w:t>
      </w:r>
      <w:r w:rsidRPr="005B17D3">
        <w:rPr>
          <w:i/>
          <w:iCs/>
        </w:rPr>
        <w:t>First Name</w:t>
      </w:r>
      <w:r w:rsidRPr="005B17D3">
        <w:t xml:space="preserve">, and/or </w:t>
      </w:r>
      <w:r w:rsidRPr="005B17D3">
        <w:rPr>
          <w:i/>
          <w:iCs/>
        </w:rPr>
        <w:t>Claim</w:t>
      </w:r>
      <w:r w:rsidRPr="005B17D3">
        <w:rPr>
          <w:i/>
          <w:iCs/>
        </w:rPr>
        <w:fldChar w:fldCharType="begin"/>
      </w:r>
      <w:r w:rsidRPr="005B17D3">
        <w:instrText xml:space="preserve"> XE "</w:instrText>
      </w:r>
      <w:r w:rsidRPr="005B17D3">
        <w:rPr>
          <w:iCs/>
        </w:rPr>
        <w:instrText>Claim:</w:instrText>
      </w:r>
      <w:r w:rsidRPr="005B17D3">
        <w:instrText xml:space="preserve">Folder Number" </w:instrText>
      </w:r>
      <w:r w:rsidRPr="005B17D3">
        <w:rPr>
          <w:i/>
          <w:iCs/>
        </w:rPr>
        <w:fldChar w:fldCharType="end"/>
      </w:r>
      <w:r w:rsidRPr="005B17D3">
        <w:rPr>
          <w:i/>
          <w:iCs/>
        </w:rPr>
        <w:t xml:space="preserve"> Folder Number</w:t>
      </w:r>
      <w:r w:rsidRPr="005B17D3">
        <w:t xml:space="preserve">, and/or </w:t>
      </w:r>
      <w:r w:rsidRPr="005B17D3">
        <w:rPr>
          <w:i/>
          <w:iCs/>
        </w:rPr>
        <w:t>Military</w:t>
      </w:r>
      <w:r w:rsidRPr="005B17D3">
        <w:rPr>
          <w:i/>
          <w:iCs/>
        </w:rPr>
        <w:fldChar w:fldCharType="begin"/>
      </w:r>
      <w:r w:rsidRPr="005B17D3">
        <w:instrText xml:space="preserve"> XE "</w:instrText>
      </w:r>
      <w:r w:rsidRPr="005B17D3">
        <w:rPr>
          <w:iCs/>
        </w:rPr>
        <w:instrText>Military:</w:instrText>
      </w:r>
      <w:r w:rsidRPr="005B17D3">
        <w:instrText xml:space="preserve">Service Number" </w:instrText>
      </w:r>
      <w:r w:rsidRPr="005B17D3">
        <w:rPr>
          <w:i/>
          <w:iCs/>
        </w:rPr>
        <w:fldChar w:fldCharType="end"/>
      </w:r>
      <w:r w:rsidRPr="005B17D3">
        <w:rPr>
          <w:i/>
          <w:iCs/>
        </w:rPr>
        <w:t xml:space="preserve"> Service Number</w:t>
      </w:r>
      <w:r w:rsidRPr="005B17D3">
        <w:t xml:space="preserve">, and/or </w:t>
      </w:r>
      <w:r w:rsidRPr="005B17D3">
        <w:rPr>
          <w:i/>
          <w:iCs/>
        </w:rPr>
        <w:t>Last Name</w:t>
      </w:r>
      <w:r w:rsidRPr="005B17D3">
        <w:t xml:space="preserve"> and </w:t>
      </w:r>
      <w:r w:rsidRPr="005B17D3">
        <w:rPr>
          <w:i/>
          <w:iCs/>
        </w:rPr>
        <w:t>DOB</w:t>
      </w:r>
      <w:r w:rsidRPr="005B17D3">
        <w:t xml:space="preserve">. When ready, click the </w:t>
      </w:r>
      <w:r w:rsidRPr="005B17D3">
        <w:rPr>
          <w:b/>
          <w:i/>
          <w:iCs/>
        </w:rPr>
        <w:t>Find</w:t>
      </w:r>
      <w:r w:rsidRPr="005B17D3">
        <w:t xml:space="preserve"> button to begin the search. If a match is made, the system displays the beneficiary </w:t>
      </w:r>
      <w:r w:rsidRPr="005B17D3">
        <w:rPr>
          <w:i/>
        </w:rPr>
        <w:t>Overview</w:t>
      </w:r>
      <w:r w:rsidRPr="005B17D3">
        <w:t xml:space="preserve"> screen. This screen gives the user an overview of the beneficiary's current information on file.</w:t>
      </w:r>
    </w:p>
    <w:p w14:paraId="768351DE" w14:textId="77777777" w:rsidR="00BE52CE" w:rsidRPr="005B17D3" w:rsidRDefault="00BE52CE" w:rsidP="00474E83">
      <w:pPr>
        <w:pStyle w:val="NoteLightbulb"/>
      </w:pPr>
      <w:r w:rsidRPr="005B17D3">
        <w:rPr>
          <w:b/>
        </w:rPr>
        <w:t>Note</w:t>
      </w:r>
      <w:r w:rsidRPr="005B17D3">
        <w:t xml:space="preserve">: The beneficiary’s </w:t>
      </w:r>
      <w:r w:rsidRPr="005B17D3">
        <w:rPr>
          <w:i/>
          <w:iCs/>
        </w:rPr>
        <w:t>Eligibility</w:t>
      </w:r>
      <w:r w:rsidRPr="005B17D3">
        <w:rPr>
          <w:i/>
          <w:iCs/>
        </w:rPr>
        <w:fldChar w:fldCharType="begin"/>
      </w:r>
      <w:r w:rsidRPr="005B17D3">
        <w:instrText xml:space="preserve"> XE "Eligibility:Status" </w:instrText>
      </w:r>
      <w:r w:rsidRPr="005B17D3">
        <w:rPr>
          <w:i/>
          <w:iCs/>
        </w:rPr>
        <w:fldChar w:fldCharType="end"/>
      </w:r>
      <w:r w:rsidRPr="005B17D3">
        <w:rPr>
          <w:i/>
          <w:iCs/>
        </w:rPr>
        <w:t xml:space="preserve"> Status</w:t>
      </w:r>
      <w:r w:rsidRPr="005B17D3">
        <w:t xml:space="preserve"> is </w:t>
      </w:r>
      <w:r w:rsidRPr="005B17D3">
        <w:rPr>
          <w:b/>
          <w:bCs/>
        </w:rPr>
        <w:t>Verified</w:t>
      </w:r>
      <w:r w:rsidRPr="005B17D3">
        <w:t xml:space="preserve"> and their </w:t>
      </w:r>
      <w:r w:rsidRPr="005B17D3">
        <w:rPr>
          <w:i/>
          <w:iCs/>
        </w:rPr>
        <w:t>Enrollment</w:t>
      </w:r>
      <w:r w:rsidRPr="005B17D3">
        <w:rPr>
          <w:i/>
          <w:iCs/>
        </w:rPr>
        <w:fldChar w:fldCharType="begin"/>
      </w:r>
      <w:r w:rsidRPr="005B17D3">
        <w:instrText xml:space="preserve"> XE "Enrollment:Status" </w:instrText>
      </w:r>
      <w:r w:rsidRPr="005B17D3">
        <w:rPr>
          <w:i/>
          <w:iCs/>
        </w:rPr>
        <w:fldChar w:fldCharType="end"/>
      </w:r>
      <w:r w:rsidRPr="005B17D3">
        <w:rPr>
          <w:i/>
          <w:iCs/>
        </w:rPr>
        <w:t xml:space="preserve"> Status</w:t>
      </w:r>
      <w:r w:rsidRPr="005B17D3">
        <w:t xml:space="preserve"> is </w:t>
      </w:r>
      <w:r w:rsidRPr="005B17D3">
        <w:rPr>
          <w:b/>
          <w:bCs/>
        </w:rPr>
        <w:t>Verified (GROUP</w:t>
      </w:r>
      <w:r w:rsidRPr="005B17D3">
        <w:rPr>
          <w:b/>
          <w:bCs/>
        </w:rPr>
        <w:fldChar w:fldCharType="begin"/>
      </w:r>
      <w:r w:rsidRPr="005B17D3">
        <w:instrText xml:space="preserve"> XE "</w:instrText>
      </w:r>
      <w:r w:rsidRPr="005B17D3">
        <w:rPr>
          <w:bCs/>
        </w:rPr>
        <w:instrText>Group:</w:instrText>
      </w:r>
      <w:r w:rsidRPr="005B17D3">
        <w:instrText xml:space="preserve">Enrollment Status" </w:instrText>
      </w:r>
      <w:r w:rsidRPr="005B17D3">
        <w:rPr>
          <w:b/>
          <w:bCs/>
        </w:rPr>
        <w:fldChar w:fldCharType="end"/>
      </w:r>
      <w:r w:rsidRPr="005B17D3">
        <w:rPr>
          <w:b/>
          <w:bCs/>
        </w:rPr>
        <w:t xml:space="preserve"> 3)</w:t>
      </w:r>
      <w:r w:rsidRPr="005B17D3">
        <w:t>.</w:t>
      </w:r>
    </w:p>
    <w:p w14:paraId="26E8A052" w14:textId="77777777" w:rsidR="00BE52CE" w:rsidRPr="005B17D3" w:rsidRDefault="00BE52CE" w:rsidP="00EF3896">
      <w:pPr>
        <w:pStyle w:val="NumberedList"/>
      </w:pPr>
      <w:r w:rsidRPr="005B17D3">
        <w:t xml:space="preserve">From the </w:t>
      </w:r>
      <w:r w:rsidRPr="005B17D3">
        <w:rPr>
          <w:i/>
          <w:iCs/>
        </w:rPr>
        <w:t>Overview</w:t>
      </w:r>
      <w:r w:rsidRPr="005B17D3">
        <w:t xml:space="preserve"> page, begin by clicking the </w:t>
      </w:r>
      <w:r w:rsidRPr="005B17D3">
        <w:rPr>
          <w:i/>
        </w:rPr>
        <w:t>Enrollment</w:t>
      </w:r>
      <w:r w:rsidRPr="005B17D3">
        <w:rPr>
          <w:u w:val="single"/>
        </w:rPr>
        <w:fldChar w:fldCharType="begin"/>
      </w:r>
      <w:r w:rsidRPr="005B17D3">
        <w:instrText xml:space="preserve"> XE "Enrollment:link" </w:instrText>
      </w:r>
      <w:r w:rsidRPr="005B17D3">
        <w:rPr>
          <w:u w:val="single"/>
        </w:rPr>
        <w:fldChar w:fldCharType="end"/>
      </w:r>
      <w:r w:rsidRPr="005B17D3">
        <w:t xml:space="preserve"> link to display the </w:t>
      </w:r>
      <w:r w:rsidRPr="005B17D3">
        <w:rPr>
          <w:i/>
          <w:iCs/>
        </w:rPr>
        <w:t>Current Enrollment</w:t>
      </w:r>
      <w:r w:rsidRPr="005B17D3">
        <w:rPr>
          <w:i/>
          <w:iCs/>
        </w:rPr>
        <w:fldChar w:fldCharType="begin"/>
      </w:r>
      <w:r w:rsidRPr="005B17D3">
        <w:instrText xml:space="preserve"> XE "Enrollment:page" </w:instrText>
      </w:r>
      <w:r w:rsidRPr="005B17D3">
        <w:rPr>
          <w:i/>
          <w:iCs/>
        </w:rPr>
        <w:fldChar w:fldCharType="end"/>
      </w:r>
      <w:r w:rsidRPr="005B17D3">
        <w:t xml:space="preserve"> page.</w:t>
      </w:r>
    </w:p>
    <w:p w14:paraId="455B2834" w14:textId="77777777" w:rsidR="00BE52CE" w:rsidRPr="005B17D3" w:rsidRDefault="00BE52CE" w:rsidP="00474E83">
      <w:pPr>
        <w:pStyle w:val="NoteLightbulb"/>
      </w:pPr>
      <w:r w:rsidRPr="005B17D3">
        <w:rPr>
          <w:b/>
        </w:rPr>
        <w:t>Note</w:t>
      </w:r>
      <w:r w:rsidRPr="005B17D3">
        <w:t xml:space="preserve">: You may also click the </w:t>
      </w:r>
      <w:r w:rsidRPr="005B17D3">
        <w:rPr>
          <w:b/>
          <w:bCs/>
        </w:rPr>
        <w:t>Enrollment</w:t>
      </w:r>
      <w:r w:rsidRPr="005B17D3">
        <w:rPr>
          <w:b/>
          <w:bCs/>
        </w:rPr>
        <w:fldChar w:fldCharType="begin"/>
      </w:r>
      <w:r w:rsidRPr="005B17D3">
        <w:instrText xml:space="preserve"> XE "Enrollment:tab" </w:instrText>
      </w:r>
      <w:r w:rsidRPr="005B17D3">
        <w:rPr>
          <w:b/>
          <w:bCs/>
        </w:rPr>
        <w:fldChar w:fldCharType="end"/>
      </w:r>
      <w:r w:rsidRPr="005B17D3">
        <w:t xml:space="preserve"> tab to display the </w:t>
      </w:r>
      <w:r w:rsidRPr="005B17D3">
        <w:rPr>
          <w:i/>
          <w:iCs/>
        </w:rPr>
        <w:t>Current Enrollment</w:t>
      </w:r>
      <w:r w:rsidRPr="005B17D3">
        <w:rPr>
          <w:i/>
          <w:iCs/>
        </w:rPr>
        <w:fldChar w:fldCharType="begin"/>
      </w:r>
      <w:r w:rsidRPr="005B17D3">
        <w:instrText xml:space="preserve"> XE "Enrollment:page" </w:instrText>
      </w:r>
      <w:r w:rsidRPr="005B17D3">
        <w:rPr>
          <w:i/>
          <w:iCs/>
        </w:rPr>
        <w:fldChar w:fldCharType="end"/>
      </w:r>
      <w:r w:rsidRPr="005B17D3">
        <w:t xml:space="preserve"> page.</w:t>
      </w:r>
    </w:p>
    <w:p w14:paraId="5522387E" w14:textId="77777777" w:rsidR="00BE52CE" w:rsidRPr="005B17D3" w:rsidRDefault="00BE52CE" w:rsidP="00EF3896">
      <w:pPr>
        <w:pStyle w:val="NumberedList"/>
      </w:pPr>
      <w:r w:rsidRPr="005B17D3">
        <w:t xml:space="preserve">For the </w:t>
      </w:r>
      <w:r w:rsidRPr="005B17D3">
        <w:rPr>
          <w:b/>
          <w:i/>
          <w:iCs/>
        </w:rPr>
        <w:t>Canceled/Declined Indicator</w:t>
      </w:r>
      <w:r w:rsidRPr="005B17D3">
        <w:t xml:space="preserve"> field, click the </w:t>
      </w:r>
      <w:r w:rsidRPr="005B17D3">
        <w:rPr>
          <w:b/>
        </w:rPr>
        <w:t>No</w:t>
      </w:r>
      <w:r w:rsidRPr="005B17D3">
        <w:t xml:space="preserve"> radio button.</w:t>
      </w:r>
    </w:p>
    <w:p w14:paraId="1CDE1F4E" w14:textId="77777777" w:rsidR="00BE52CE" w:rsidRPr="005B17D3" w:rsidRDefault="00BE52CE" w:rsidP="00884662">
      <w:pPr>
        <w:pStyle w:val="Note"/>
        <w:numPr>
          <w:ilvl w:val="0"/>
          <w:numId w:val="56"/>
        </w:numPr>
        <w:shd w:val="clear" w:color="auto" w:fill="auto"/>
        <w:ind w:left="1080"/>
      </w:pPr>
      <w:r w:rsidRPr="005B17D3">
        <w:rPr>
          <w:b/>
        </w:rPr>
        <w:t>Note</w:t>
      </w:r>
      <w:r w:rsidRPr="005B17D3">
        <w:t xml:space="preserve">: The system automatically deletes the </w:t>
      </w:r>
      <w:r w:rsidRPr="005B17D3">
        <w:rPr>
          <w:i/>
          <w:iCs/>
        </w:rPr>
        <w:t>Canceled/Declined Effective Date</w:t>
      </w:r>
      <w:r w:rsidRPr="005B17D3">
        <w:rPr>
          <w:i/>
          <w:iCs/>
        </w:rPr>
        <w:fldChar w:fldCharType="begin"/>
      </w:r>
      <w:r w:rsidRPr="005B17D3">
        <w:instrText xml:space="preserve"> XE "</w:instrText>
      </w:r>
      <w:r w:rsidRPr="005B17D3">
        <w:rPr>
          <w:iCs/>
        </w:rPr>
        <w:instrText>Date:</w:instrText>
      </w:r>
      <w:r w:rsidRPr="005B17D3">
        <w:instrText xml:space="preserve">Cancelled/Declined Effective" </w:instrText>
      </w:r>
      <w:r w:rsidRPr="005B17D3">
        <w:rPr>
          <w:i/>
          <w:iCs/>
        </w:rPr>
        <w:fldChar w:fldCharType="end"/>
      </w:r>
      <w:r w:rsidRPr="005B17D3">
        <w:t xml:space="preserve"> and the </w:t>
      </w:r>
      <w:r w:rsidRPr="005B17D3">
        <w:rPr>
          <w:i/>
          <w:iCs/>
        </w:rPr>
        <w:t>Reason Cancelled/Declined</w:t>
      </w:r>
      <w:r w:rsidRPr="005B17D3">
        <w:t xml:space="preserve"> data.</w:t>
      </w:r>
    </w:p>
    <w:p w14:paraId="1063AB89" w14:textId="77777777" w:rsidR="00BE52CE" w:rsidRPr="005B17D3" w:rsidRDefault="00BE52CE" w:rsidP="00EF3896">
      <w:pPr>
        <w:pStyle w:val="NumberedList"/>
      </w:pPr>
      <w:r w:rsidRPr="005B17D3">
        <w:t xml:space="preserve">When finished, click the </w:t>
      </w:r>
      <w:r w:rsidRPr="005B17D3">
        <w:rPr>
          <w:b/>
          <w:i/>
          <w:iCs/>
        </w:rPr>
        <w:t>Update</w:t>
      </w:r>
      <w:r w:rsidRPr="005B17D3">
        <w:t xml:space="preserve"> button.</w:t>
      </w:r>
      <w:r w:rsidR="009803A2" w:rsidRPr="005B17D3">
        <w:t xml:space="preserve"> </w:t>
      </w:r>
      <w:r w:rsidRPr="005B17D3">
        <w:t xml:space="preserve">After clicking the Update button, the system displays the </w:t>
      </w:r>
      <w:r w:rsidRPr="005B17D3">
        <w:rPr>
          <w:i/>
        </w:rPr>
        <w:t>Overview</w:t>
      </w:r>
      <w:r w:rsidRPr="005B17D3">
        <w:t xml:space="preserve"> page and an “Enrollment</w:t>
      </w:r>
      <w:r w:rsidRPr="005B17D3">
        <w:fldChar w:fldCharType="begin"/>
      </w:r>
      <w:r w:rsidRPr="005B17D3">
        <w:instrText xml:space="preserve"> XE "Enrollment" </w:instrText>
      </w:r>
      <w:r w:rsidRPr="005B17D3">
        <w:fldChar w:fldCharType="end"/>
      </w:r>
      <w:r w:rsidRPr="005B17D3">
        <w:t xml:space="preserve"> updated successfully.” message displays.</w:t>
      </w:r>
    </w:p>
    <w:p w14:paraId="5AB86316" w14:textId="77777777" w:rsidR="00BE52CE" w:rsidRPr="005B17D3" w:rsidRDefault="00BE52CE" w:rsidP="00B6421E">
      <w:pPr>
        <w:pStyle w:val="NoteLightbulb"/>
      </w:pPr>
      <w:r w:rsidRPr="005B17D3">
        <w:rPr>
          <w:b/>
        </w:rPr>
        <w:t>Note</w:t>
      </w:r>
      <w:r w:rsidRPr="005B17D3">
        <w:t>: Also note the beneficiary’s Enrollment</w:t>
      </w:r>
      <w:r w:rsidRPr="005B17D3">
        <w:fldChar w:fldCharType="begin"/>
      </w:r>
      <w:r w:rsidRPr="005B17D3">
        <w:instrText xml:space="preserve"> XE "Enrollment:Status" </w:instrText>
      </w:r>
      <w:r w:rsidRPr="005B17D3">
        <w:fldChar w:fldCharType="end"/>
      </w:r>
      <w:r w:rsidRPr="005B17D3">
        <w:t xml:space="preserve"> Status is now VERIFIED (GROUP</w:t>
      </w:r>
      <w:r w:rsidRPr="005B17D3">
        <w:fldChar w:fldCharType="begin"/>
      </w:r>
      <w:r w:rsidRPr="005B17D3">
        <w:instrText xml:space="preserve"> XE "Group:Enrollment Status" </w:instrText>
      </w:r>
      <w:r w:rsidRPr="005B17D3">
        <w:fldChar w:fldCharType="end"/>
      </w:r>
      <w:r w:rsidRPr="005B17D3">
        <w:t xml:space="preserve">3). </w:t>
      </w:r>
    </w:p>
    <w:p w14:paraId="6EBE254C" w14:textId="77777777" w:rsidR="00BE52CE" w:rsidRPr="005B17D3" w:rsidRDefault="00BE52CE" w:rsidP="00EF3896">
      <w:pPr>
        <w:pStyle w:val="ProcedureTitle"/>
      </w:pPr>
      <w:r w:rsidRPr="005B17D3">
        <w:t>…execute a Batch Process</w:t>
      </w:r>
    </w:p>
    <w:p w14:paraId="0FA9BA71" w14:textId="77777777" w:rsidR="00BE52CE" w:rsidRPr="005B17D3" w:rsidRDefault="00BE52CE" w:rsidP="00EF3896">
      <w:pPr>
        <w:pStyle w:val="ProcedureTitle"/>
      </w:pPr>
      <w:r w:rsidRPr="005B17D3">
        <w:t>Locating a Record on the Batch Process Management screen</w:t>
      </w:r>
    </w:p>
    <w:p w14:paraId="7D622ED4" w14:textId="77777777" w:rsidR="00BE52CE" w:rsidRPr="005B17D3" w:rsidRDefault="00BE52CE" w:rsidP="00884662">
      <w:pPr>
        <w:pStyle w:val="NumberedList"/>
        <w:numPr>
          <w:ilvl w:val="0"/>
          <w:numId w:val="242"/>
        </w:numPr>
        <w:rPr>
          <w:noProof/>
        </w:rPr>
      </w:pPr>
      <w:r w:rsidRPr="005B17D3">
        <w:rPr>
          <w:noProof/>
        </w:rPr>
        <w:t xml:space="preserve">Select </w:t>
      </w:r>
      <w:r w:rsidRPr="005B17D3">
        <w:rPr>
          <w:b/>
          <w:noProof/>
        </w:rPr>
        <w:t>Admin</w:t>
      </w:r>
      <w:r w:rsidRPr="005B17D3">
        <w:rPr>
          <w:noProof/>
        </w:rPr>
        <w:t>.</w:t>
      </w:r>
    </w:p>
    <w:p w14:paraId="3AAB7A8B" w14:textId="77777777" w:rsidR="00BE52CE" w:rsidRPr="005B17D3" w:rsidRDefault="00BE52CE" w:rsidP="00EF3896">
      <w:pPr>
        <w:pStyle w:val="NumberedList"/>
        <w:rPr>
          <w:noProof/>
        </w:rPr>
      </w:pPr>
      <w:r w:rsidRPr="005B17D3">
        <w:rPr>
          <w:noProof/>
        </w:rPr>
        <w:t xml:space="preserve">Select </w:t>
      </w:r>
      <w:r w:rsidRPr="005B17D3">
        <w:rPr>
          <w:b/>
          <w:noProof/>
        </w:rPr>
        <w:t>Batch Process</w:t>
      </w:r>
      <w:r w:rsidRPr="005B17D3">
        <w:rPr>
          <w:noProof/>
        </w:rPr>
        <w:t>.</w:t>
      </w:r>
    </w:p>
    <w:p w14:paraId="5F890654" w14:textId="77777777" w:rsidR="00BE52CE" w:rsidRPr="005B17D3" w:rsidRDefault="00BE52CE" w:rsidP="00EF3896">
      <w:pPr>
        <w:pStyle w:val="NumberedList"/>
        <w:rPr>
          <w:noProof/>
        </w:rPr>
      </w:pPr>
      <w:r w:rsidRPr="005B17D3">
        <w:rPr>
          <w:noProof/>
        </w:rPr>
        <w:t xml:space="preserve">Click CTRL + F to find your record on the </w:t>
      </w:r>
      <w:r w:rsidRPr="005B17D3">
        <w:rPr>
          <w:b/>
          <w:noProof/>
        </w:rPr>
        <w:t>Batch Process Management</w:t>
      </w:r>
      <w:r w:rsidRPr="005B17D3">
        <w:rPr>
          <w:noProof/>
        </w:rPr>
        <w:t xml:space="preserve"> screen, under the </w:t>
      </w:r>
      <w:r w:rsidRPr="005B17D3">
        <w:rPr>
          <w:b/>
          <w:noProof/>
        </w:rPr>
        <w:t xml:space="preserve">Management </w:t>
      </w:r>
      <w:r w:rsidRPr="005B17D3">
        <w:rPr>
          <w:noProof/>
        </w:rPr>
        <w:t>tab.</w:t>
      </w:r>
    </w:p>
    <w:p w14:paraId="26C4AA92" w14:textId="77777777" w:rsidR="00BE52CE" w:rsidRPr="005B17D3" w:rsidRDefault="00BE52CE" w:rsidP="00EF3896">
      <w:pPr>
        <w:pStyle w:val="NumberedList"/>
        <w:rPr>
          <w:noProof/>
        </w:rPr>
      </w:pPr>
      <w:r w:rsidRPr="005B17D3">
        <w:rPr>
          <w:noProof/>
        </w:rPr>
        <w:t>Enter in the name of your record, for example: "pvmailing".</w:t>
      </w:r>
    </w:p>
    <w:p w14:paraId="61D065A6" w14:textId="77777777" w:rsidR="00BE52CE" w:rsidRPr="005B17D3" w:rsidRDefault="00BE52CE" w:rsidP="00EF3896">
      <w:pPr>
        <w:pStyle w:val="NumberedList"/>
        <w:rPr>
          <w:noProof/>
        </w:rPr>
      </w:pPr>
      <w:r w:rsidRPr="005B17D3">
        <w:rPr>
          <w:noProof/>
        </w:rPr>
        <w:t>Search for your record.</w:t>
      </w:r>
    </w:p>
    <w:p w14:paraId="12D87D81" w14:textId="77777777" w:rsidR="00BE52CE" w:rsidRPr="005B17D3" w:rsidRDefault="00BE52CE" w:rsidP="00EF3896">
      <w:pPr>
        <w:pStyle w:val="NumberedList"/>
        <w:rPr>
          <w:noProof/>
        </w:rPr>
      </w:pPr>
      <w:r w:rsidRPr="005B17D3">
        <w:rPr>
          <w:noProof/>
        </w:rPr>
        <w:t>Locate the record with the file type you need, such as "Code1Reject". For example, scheduledJob.PVMailingResponseCode1RejectFileProcess  </w:t>
      </w:r>
    </w:p>
    <w:p w14:paraId="16537C6E" w14:textId="77777777" w:rsidR="00BE52CE" w:rsidRPr="005B17D3" w:rsidRDefault="00BE52CE" w:rsidP="00EF3896">
      <w:pPr>
        <w:pStyle w:val="BodyTextBullet2"/>
        <w:rPr>
          <w:noProof/>
        </w:rPr>
      </w:pPr>
    </w:p>
    <w:p w14:paraId="1BD95524" w14:textId="77777777" w:rsidR="00BE52CE" w:rsidRPr="005B17D3" w:rsidRDefault="00BE52CE" w:rsidP="00EF3896">
      <w:pPr>
        <w:pStyle w:val="ProcedureTitle"/>
      </w:pPr>
      <w:r w:rsidRPr="005B17D3">
        <w:t>Configuring a Record</w:t>
      </w:r>
    </w:p>
    <w:p w14:paraId="7BA3FCFF" w14:textId="77777777" w:rsidR="00BE52CE" w:rsidRPr="005B17D3" w:rsidRDefault="00BE52CE" w:rsidP="00884662">
      <w:pPr>
        <w:pStyle w:val="NumberedList"/>
        <w:numPr>
          <w:ilvl w:val="0"/>
          <w:numId w:val="243"/>
        </w:numPr>
        <w:rPr>
          <w:noProof/>
        </w:rPr>
      </w:pPr>
      <w:r w:rsidRPr="005B17D3">
        <w:rPr>
          <w:noProof/>
        </w:rPr>
        <w:t xml:space="preserve">Click the </w:t>
      </w:r>
      <w:r w:rsidRPr="005B17D3">
        <w:rPr>
          <w:b/>
          <w:noProof/>
        </w:rPr>
        <w:t xml:space="preserve">Config </w:t>
      </w:r>
      <w:r w:rsidRPr="005B17D3">
        <w:rPr>
          <w:noProof/>
        </w:rPr>
        <w:t>link on record "pvmailing".</w:t>
      </w:r>
    </w:p>
    <w:p w14:paraId="5D2DC84F" w14:textId="77777777" w:rsidR="00BE52CE" w:rsidRPr="005B17D3" w:rsidRDefault="00BE52CE" w:rsidP="00EF3896">
      <w:pPr>
        <w:pStyle w:val="NumberedList"/>
        <w:rPr>
          <w:noProof/>
        </w:rPr>
      </w:pPr>
      <w:r w:rsidRPr="005B17D3">
        <w:rPr>
          <w:noProof/>
        </w:rPr>
        <w:t xml:space="preserve">Enter in your email address into the </w:t>
      </w:r>
      <w:r w:rsidRPr="005B17D3">
        <w:rPr>
          <w:b/>
          <w:noProof/>
        </w:rPr>
        <w:t>Email Distribution List</w:t>
      </w:r>
      <w:r w:rsidRPr="005B17D3">
        <w:rPr>
          <w:noProof/>
        </w:rPr>
        <w:t xml:space="preserve"> field to receive updates</w:t>
      </w:r>
    </w:p>
    <w:p w14:paraId="406A5A56" w14:textId="77777777" w:rsidR="00BE52CE" w:rsidRPr="005B17D3" w:rsidRDefault="00BE52CE" w:rsidP="00EF3896">
      <w:pPr>
        <w:pStyle w:val="NumberedList"/>
        <w:rPr>
          <w:noProof/>
        </w:rPr>
      </w:pPr>
      <w:r w:rsidRPr="005B17D3">
        <w:rPr>
          <w:noProof/>
        </w:rPr>
        <w:t xml:space="preserve">Click </w:t>
      </w:r>
      <w:r w:rsidRPr="005B17D3">
        <w:rPr>
          <w:b/>
          <w:noProof/>
        </w:rPr>
        <w:t>Update</w:t>
      </w:r>
      <w:r w:rsidRPr="005B17D3">
        <w:rPr>
          <w:noProof/>
        </w:rPr>
        <w:t>.</w:t>
      </w:r>
    </w:p>
    <w:p w14:paraId="4B1874B3" w14:textId="77777777" w:rsidR="00BE52CE" w:rsidRPr="005B17D3" w:rsidRDefault="00BE52CE" w:rsidP="00EF3896">
      <w:pPr>
        <w:pStyle w:val="BodyTextBullet2"/>
      </w:pPr>
    </w:p>
    <w:p w14:paraId="0441E09B" w14:textId="77777777" w:rsidR="00BE52CE" w:rsidRPr="005B17D3" w:rsidRDefault="00BE52CE" w:rsidP="00EF3896">
      <w:pPr>
        <w:pStyle w:val="ProcedureTitle"/>
      </w:pPr>
      <w:r w:rsidRPr="005B17D3">
        <w:t>Executing a Record</w:t>
      </w:r>
    </w:p>
    <w:p w14:paraId="6E524B29" w14:textId="77777777" w:rsidR="00BE52CE" w:rsidRPr="005B17D3" w:rsidRDefault="00BE52CE" w:rsidP="00884662">
      <w:pPr>
        <w:pStyle w:val="ListNumber"/>
        <w:numPr>
          <w:ilvl w:val="0"/>
          <w:numId w:val="244"/>
        </w:numPr>
        <w:rPr>
          <w:noProof/>
        </w:rPr>
      </w:pPr>
      <w:r w:rsidRPr="005B17D3">
        <w:rPr>
          <w:noProof/>
        </w:rPr>
        <w:t>Locate the "pvmailing" record with the Code1Reject file type.</w:t>
      </w:r>
    </w:p>
    <w:p w14:paraId="661A4E37" w14:textId="77777777" w:rsidR="00BE52CE" w:rsidRPr="005B17D3" w:rsidRDefault="00BE52CE" w:rsidP="00EF3896">
      <w:pPr>
        <w:pStyle w:val="ListNumber"/>
        <w:rPr>
          <w:noProof/>
        </w:rPr>
      </w:pPr>
      <w:r w:rsidRPr="005B17D3">
        <w:rPr>
          <w:noProof/>
        </w:rPr>
        <w:t xml:space="preserve">Click the </w:t>
      </w:r>
      <w:r w:rsidRPr="005B17D3">
        <w:rPr>
          <w:b/>
          <w:noProof/>
        </w:rPr>
        <w:t xml:space="preserve">Execute </w:t>
      </w:r>
      <w:r w:rsidRPr="005B17D3">
        <w:rPr>
          <w:noProof/>
        </w:rPr>
        <w:t>link.</w:t>
      </w:r>
    </w:p>
    <w:p w14:paraId="1A378A98" w14:textId="77777777" w:rsidR="00BE52CE" w:rsidRPr="005B17D3" w:rsidRDefault="00BE52CE" w:rsidP="00EF3896">
      <w:pPr>
        <w:pStyle w:val="BodyTextBullet2"/>
        <w:ind w:left="540"/>
        <w:rPr>
          <w:noProof/>
        </w:rPr>
      </w:pPr>
      <w:r w:rsidRPr="005B17D3">
        <w:rPr>
          <w:noProof/>
        </w:rPr>
        <w:t>The record is successfully executed. The following message displays in the banner:</w:t>
      </w:r>
    </w:p>
    <w:p w14:paraId="5FCCB14C" w14:textId="77777777" w:rsidR="00BE52CE" w:rsidRPr="005B17D3" w:rsidRDefault="00BE52CE" w:rsidP="00EF3896">
      <w:pPr>
        <w:pStyle w:val="BodyTextBullet2"/>
        <w:ind w:left="540"/>
        <w:rPr>
          <w:i/>
          <w:noProof/>
        </w:rPr>
      </w:pPr>
      <w:r w:rsidRPr="005B17D3">
        <w:rPr>
          <w:i/>
          <w:noProof/>
        </w:rPr>
        <w:t xml:space="preserve">The message to invoke the Batch Process (scheduledjob.PVMailingResponseConfirmationfileProcess) was sent successfully. </w:t>
      </w:r>
    </w:p>
    <w:p w14:paraId="4ABAA6C5" w14:textId="77777777" w:rsidR="00BE52CE" w:rsidRPr="005B17D3" w:rsidRDefault="00BE52CE" w:rsidP="00EF3896">
      <w:pPr>
        <w:pStyle w:val="ListNumber"/>
        <w:rPr>
          <w:noProof/>
        </w:rPr>
      </w:pPr>
      <w:r w:rsidRPr="005B17D3">
        <w:rPr>
          <w:noProof/>
        </w:rPr>
        <w:t xml:space="preserve">Click the </w:t>
      </w:r>
      <w:r w:rsidRPr="005B17D3">
        <w:rPr>
          <w:b/>
          <w:noProof/>
        </w:rPr>
        <w:t>Management</w:t>
      </w:r>
      <w:r w:rsidRPr="005B17D3">
        <w:rPr>
          <w:noProof/>
        </w:rPr>
        <w:t xml:space="preserve"> tab to return to the </w:t>
      </w:r>
      <w:r w:rsidRPr="005B17D3">
        <w:rPr>
          <w:b/>
          <w:noProof/>
        </w:rPr>
        <w:t>Batch Process Management</w:t>
      </w:r>
      <w:r w:rsidRPr="005B17D3">
        <w:rPr>
          <w:noProof/>
        </w:rPr>
        <w:t xml:space="preserve"> screen.</w:t>
      </w:r>
    </w:p>
    <w:p w14:paraId="759CBE90" w14:textId="77777777" w:rsidR="00BE52CE" w:rsidRPr="005B17D3" w:rsidRDefault="00BE52CE" w:rsidP="00EF3896">
      <w:pPr>
        <w:pStyle w:val="ListNumber"/>
        <w:rPr>
          <w:noProof/>
        </w:rPr>
      </w:pPr>
      <w:r w:rsidRPr="005B17D3">
        <w:rPr>
          <w:noProof/>
        </w:rPr>
        <w:t xml:space="preserve">4. Ensure each record is complete on the </w:t>
      </w:r>
      <w:r w:rsidRPr="005B17D3">
        <w:rPr>
          <w:b/>
          <w:noProof/>
        </w:rPr>
        <w:t>Active</w:t>
      </w:r>
      <w:r w:rsidRPr="005B17D3">
        <w:rPr>
          <w:noProof/>
        </w:rPr>
        <w:t xml:space="preserve"> tab.</w:t>
      </w:r>
    </w:p>
    <w:p w14:paraId="194782D7" w14:textId="77777777" w:rsidR="00BE52CE" w:rsidRPr="005B17D3" w:rsidRDefault="00BE52CE" w:rsidP="00EF3896">
      <w:pPr>
        <w:pStyle w:val="ProcedureTitle"/>
      </w:pPr>
      <w:r w:rsidRPr="005B17D3">
        <w:t>History</w:t>
      </w:r>
    </w:p>
    <w:p w14:paraId="67733491" w14:textId="77777777" w:rsidR="00BE52CE" w:rsidRPr="005B17D3" w:rsidRDefault="00BE52CE" w:rsidP="00884662">
      <w:pPr>
        <w:pStyle w:val="NumberedList"/>
        <w:numPr>
          <w:ilvl w:val="0"/>
          <w:numId w:val="245"/>
        </w:numPr>
        <w:rPr>
          <w:noProof/>
        </w:rPr>
      </w:pPr>
      <w:r w:rsidRPr="005B17D3">
        <w:rPr>
          <w:noProof/>
        </w:rPr>
        <w:t>Locate the "pvmailing" record with the Code1Reject file type.</w:t>
      </w:r>
    </w:p>
    <w:p w14:paraId="49B47CEF" w14:textId="77777777" w:rsidR="00BE52CE" w:rsidRPr="005B17D3" w:rsidRDefault="00BE52CE" w:rsidP="00EF3896">
      <w:pPr>
        <w:pStyle w:val="BodyTextBullet2"/>
        <w:ind w:left="360"/>
        <w:rPr>
          <w:noProof/>
        </w:rPr>
      </w:pPr>
      <w:r w:rsidRPr="005B17D3">
        <w:rPr>
          <w:noProof/>
        </w:rPr>
        <w:t>The latest processed record displays as the very first record on the Recent Batch Process results screen. The number of successful and error'd-out records display under the Statistics section as shown below:</w:t>
      </w:r>
    </w:p>
    <w:p w14:paraId="2C29C9FF" w14:textId="77777777" w:rsidR="00995171" w:rsidRPr="005B17D3" w:rsidRDefault="00BE52CE" w:rsidP="00EF3896">
      <w:pPr>
        <w:ind w:left="360"/>
        <w:rPr>
          <w:noProof/>
        </w:rPr>
      </w:pPr>
      <w:r w:rsidRPr="005B17D3">
        <w:rPr>
          <w:noProof/>
        </w:rPr>
        <w:t>processedFilePath=/u02/esr/WL2/batchProcess/PLC/FromCMS, numberOfTotalRecords=0, processingStartDate=20180625104300, processName=PVMailingResponseCode1RejectFileProcess, wasInterrupted=false, processingDuration=0.138 secs, executedOnServer=vaausappesr800.aac.va.gov, processingEndDate=20180625104300, numberOfSuccessfulRecords=0, numberOfErrorRecords=0</w:t>
      </w:r>
      <w:r w:rsidR="009803A2" w:rsidRPr="005B17D3">
        <w:rPr>
          <w:noProof/>
        </w:rPr>
        <w:t xml:space="preserve">2. </w:t>
      </w:r>
    </w:p>
    <w:p w14:paraId="5A370810" w14:textId="77777777" w:rsidR="00BE52CE" w:rsidRPr="005B17D3" w:rsidRDefault="009803A2" w:rsidP="00EF3896">
      <w:pPr>
        <w:pStyle w:val="NumberedList"/>
        <w:rPr>
          <w:noProof/>
        </w:rPr>
      </w:pPr>
      <w:r w:rsidRPr="005B17D3">
        <w:rPr>
          <w:noProof/>
        </w:rPr>
        <w:t xml:space="preserve">Click the </w:t>
      </w:r>
      <w:r w:rsidRPr="005B17D3">
        <w:rPr>
          <w:b/>
          <w:noProof/>
        </w:rPr>
        <w:t>Management</w:t>
      </w:r>
      <w:r w:rsidRPr="005B17D3">
        <w:rPr>
          <w:noProof/>
        </w:rPr>
        <w:t xml:space="preserve"> tab to return to the </w:t>
      </w:r>
      <w:r w:rsidRPr="005B17D3">
        <w:rPr>
          <w:b/>
          <w:noProof/>
        </w:rPr>
        <w:t>Batch Process Management</w:t>
      </w:r>
      <w:r w:rsidRPr="005B17D3">
        <w:rPr>
          <w:noProof/>
        </w:rPr>
        <w:t xml:space="preserve"> screen.</w:t>
      </w:r>
    </w:p>
    <w:p w14:paraId="0C3D3225" w14:textId="77777777" w:rsidR="00BE52CE" w:rsidRPr="005B17D3" w:rsidRDefault="00BE52CE" w:rsidP="00EF3896">
      <w:pPr>
        <w:pStyle w:val="ProcedureTitle"/>
      </w:pPr>
      <w:r w:rsidRPr="005B17D3">
        <w:t>Close Application History Process</w:t>
      </w:r>
    </w:p>
    <w:p w14:paraId="22B9713C" w14:textId="77777777" w:rsidR="00BE52CE" w:rsidRPr="005B17D3" w:rsidRDefault="00BE52CE" w:rsidP="00EF3896">
      <w:pPr>
        <w:pStyle w:val="Caption"/>
        <w:jc w:val="left"/>
        <w:rPr>
          <w:noProof/>
        </w:rPr>
      </w:pPr>
      <w:r w:rsidRPr="005B17D3">
        <w:rPr>
          <w:noProof/>
        </w:rPr>
        <w:t>scheduledJob.CloseApplicationHistoryProcess</w:t>
      </w:r>
    </w:p>
    <w:p w14:paraId="3F39E2B0" w14:textId="77777777" w:rsidR="00BE52CE" w:rsidRPr="005B17D3" w:rsidRDefault="00BE52CE" w:rsidP="00884662">
      <w:pPr>
        <w:pStyle w:val="NumberedList"/>
        <w:numPr>
          <w:ilvl w:val="0"/>
          <w:numId w:val="246"/>
        </w:numPr>
        <w:rPr>
          <w:noProof/>
        </w:rPr>
      </w:pPr>
      <w:r w:rsidRPr="005B17D3">
        <w:rPr>
          <w:noProof/>
        </w:rPr>
        <w:t xml:space="preserve">Click the </w:t>
      </w:r>
      <w:r w:rsidRPr="005B17D3">
        <w:rPr>
          <w:b/>
          <w:noProof/>
        </w:rPr>
        <w:t>Execute with Args</w:t>
      </w:r>
      <w:r w:rsidRPr="005B17D3">
        <w:rPr>
          <w:noProof/>
        </w:rPr>
        <w:t xml:space="preserve"> link.</w:t>
      </w:r>
    </w:p>
    <w:p w14:paraId="2ABA5640" w14:textId="77777777" w:rsidR="00BE52CE" w:rsidRPr="005B17D3" w:rsidRDefault="00BE52CE" w:rsidP="00EF3896">
      <w:pPr>
        <w:pStyle w:val="NumberedList"/>
        <w:rPr>
          <w:noProof/>
        </w:rPr>
      </w:pPr>
      <w:r w:rsidRPr="005B17D3">
        <w:rPr>
          <w:noProof/>
        </w:rPr>
        <w:t xml:space="preserve">Enter an Invocation Argument into the </w:t>
      </w:r>
      <w:r w:rsidRPr="005B17D3">
        <w:rPr>
          <w:b/>
          <w:noProof/>
        </w:rPr>
        <w:t>Invocation Args (if supported)</w:t>
      </w:r>
      <w:r w:rsidRPr="005B17D3">
        <w:rPr>
          <w:noProof/>
        </w:rPr>
        <w:t xml:space="preserve"> field.</w:t>
      </w:r>
    </w:p>
    <w:p w14:paraId="498BA6B2" w14:textId="77777777" w:rsidR="00BE52CE" w:rsidRPr="005B17D3" w:rsidRDefault="00BE52CE" w:rsidP="00EF3896">
      <w:pPr>
        <w:pStyle w:val="NumberedList"/>
        <w:rPr>
          <w:noProof/>
        </w:rPr>
      </w:pPr>
      <w:r w:rsidRPr="005B17D3">
        <w:rPr>
          <w:noProof/>
        </w:rPr>
        <w:t xml:space="preserve">Click </w:t>
      </w:r>
      <w:r w:rsidRPr="005B17D3">
        <w:rPr>
          <w:b/>
          <w:noProof/>
        </w:rPr>
        <w:t>Custom Execute</w:t>
      </w:r>
      <w:r w:rsidRPr="005B17D3">
        <w:rPr>
          <w:noProof/>
        </w:rPr>
        <w:t>.</w:t>
      </w:r>
    </w:p>
    <w:p w14:paraId="0D86E584" w14:textId="77777777" w:rsidR="00BE52CE" w:rsidRPr="005B17D3" w:rsidRDefault="00BE52CE" w:rsidP="00EF3896">
      <w:pPr>
        <w:pStyle w:val="BodyTextBullet2"/>
        <w:rPr>
          <w:noProof/>
        </w:rPr>
      </w:pPr>
      <w:r w:rsidRPr="005B17D3">
        <w:rPr>
          <w:noProof/>
        </w:rPr>
        <w:t> </w:t>
      </w:r>
    </w:p>
    <w:p w14:paraId="0B1FAD2F" w14:textId="77777777" w:rsidR="00BE52CE" w:rsidRPr="005B17D3" w:rsidRDefault="00BE52CE" w:rsidP="00EF3896">
      <w:pPr>
        <w:pStyle w:val="ProcedureTitle"/>
      </w:pPr>
      <w:r w:rsidRPr="005B17D3">
        <w:t>Locating the Date Mailed and Mailed Address on a Record</w:t>
      </w:r>
    </w:p>
    <w:p w14:paraId="59438857" w14:textId="77777777" w:rsidR="00BE52CE" w:rsidRPr="005B17D3" w:rsidRDefault="00BE52CE" w:rsidP="00884662">
      <w:pPr>
        <w:pStyle w:val="NumberedList"/>
        <w:numPr>
          <w:ilvl w:val="0"/>
          <w:numId w:val="247"/>
        </w:numPr>
        <w:rPr>
          <w:noProof/>
        </w:rPr>
      </w:pPr>
      <w:r w:rsidRPr="005B17D3">
        <w:rPr>
          <w:noProof/>
        </w:rPr>
        <w:t xml:space="preserve">Enter the ICN into the </w:t>
      </w:r>
      <w:r w:rsidRPr="005B17D3">
        <w:rPr>
          <w:b/>
          <w:noProof/>
        </w:rPr>
        <w:t xml:space="preserve">ICN </w:t>
      </w:r>
      <w:r w:rsidRPr="005B17D3">
        <w:rPr>
          <w:noProof/>
        </w:rPr>
        <w:t xml:space="preserve">field on the </w:t>
      </w:r>
      <w:r w:rsidRPr="005B17D3">
        <w:rPr>
          <w:b/>
          <w:noProof/>
        </w:rPr>
        <w:t xml:space="preserve">Home </w:t>
      </w:r>
      <w:r w:rsidRPr="005B17D3">
        <w:rPr>
          <w:noProof/>
        </w:rPr>
        <w:t>screen.</w:t>
      </w:r>
    </w:p>
    <w:p w14:paraId="0ED24827" w14:textId="77777777" w:rsidR="00BE52CE" w:rsidRPr="005B17D3" w:rsidRDefault="00BE52CE" w:rsidP="00EF3896">
      <w:pPr>
        <w:pStyle w:val="NumberedList"/>
        <w:rPr>
          <w:noProof/>
        </w:rPr>
      </w:pPr>
      <w:r w:rsidRPr="005B17D3">
        <w:rPr>
          <w:noProof/>
        </w:rPr>
        <w:t xml:space="preserve">Click </w:t>
      </w:r>
      <w:r w:rsidRPr="005B17D3">
        <w:rPr>
          <w:b/>
          <w:noProof/>
        </w:rPr>
        <w:t>Find</w:t>
      </w:r>
      <w:r w:rsidRPr="005B17D3">
        <w:rPr>
          <w:noProof/>
        </w:rPr>
        <w:t>.</w:t>
      </w:r>
    </w:p>
    <w:p w14:paraId="3426ABC7" w14:textId="77777777" w:rsidR="00BE52CE" w:rsidRPr="005B17D3" w:rsidRDefault="00BE52CE" w:rsidP="00EF3896">
      <w:pPr>
        <w:pStyle w:val="NumberedList"/>
        <w:rPr>
          <w:noProof/>
        </w:rPr>
      </w:pPr>
      <w:r w:rsidRPr="005B17D3">
        <w:rPr>
          <w:noProof/>
        </w:rPr>
        <w:t xml:space="preserve">Click the </w:t>
      </w:r>
      <w:r w:rsidRPr="005B17D3">
        <w:rPr>
          <w:b/>
          <w:noProof/>
        </w:rPr>
        <w:t xml:space="preserve">Enrollment </w:t>
      </w:r>
      <w:r w:rsidRPr="005B17D3">
        <w:rPr>
          <w:noProof/>
        </w:rPr>
        <w:t>tab.</w:t>
      </w:r>
    </w:p>
    <w:p w14:paraId="4A98C031" w14:textId="77777777" w:rsidR="00BE52CE" w:rsidRPr="005B17D3" w:rsidRDefault="00BE52CE" w:rsidP="00EF3896">
      <w:pPr>
        <w:pStyle w:val="NumberedList"/>
        <w:rPr>
          <w:noProof/>
        </w:rPr>
      </w:pPr>
      <w:r w:rsidRPr="005B17D3">
        <w:rPr>
          <w:noProof/>
        </w:rPr>
        <w:t xml:space="preserve">Identify the Enrollment Status is </w:t>
      </w:r>
      <w:r w:rsidRPr="005B17D3">
        <w:rPr>
          <w:i/>
          <w:noProof/>
        </w:rPr>
        <w:t>Pending: Eligibility Status is Unverified</w:t>
      </w:r>
      <w:r w:rsidRPr="005B17D3">
        <w:rPr>
          <w:noProof/>
        </w:rPr>
        <w:t>.</w:t>
      </w:r>
    </w:p>
    <w:p w14:paraId="6111FBE7" w14:textId="77777777" w:rsidR="00BE52CE" w:rsidRPr="005B17D3" w:rsidRDefault="00BE52CE" w:rsidP="00EF3896">
      <w:pPr>
        <w:pStyle w:val="NumberedList"/>
        <w:rPr>
          <w:noProof/>
        </w:rPr>
      </w:pPr>
      <w:r w:rsidRPr="005B17D3">
        <w:rPr>
          <w:noProof/>
        </w:rPr>
        <w:t xml:space="preserve">Click the </w:t>
      </w:r>
      <w:r w:rsidRPr="005B17D3">
        <w:rPr>
          <w:b/>
          <w:noProof/>
        </w:rPr>
        <w:t xml:space="preserve">Communications </w:t>
      </w:r>
      <w:r w:rsidRPr="005B17D3">
        <w:rPr>
          <w:noProof/>
        </w:rPr>
        <w:t>tab.</w:t>
      </w:r>
    </w:p>
    <w:p w14:paraId="09F9C089" w14:textId="77777777" w:rsidR="00BE52CE" w:rsidRPr="005B17D3" w:rsidRDefault="00BE52CE" w:rsidP="00EF3896">
      <w:pPr>
        <w:pStyle w:val="NumberedList"/>
        <w:rPr>
          <w:noProof/>
        </w:rPr>
      </w:pPr>
      <w:r w:rsidRPr="005B17D3">
        <w:rPr>
          <w:noProof/>
        </w:rPr>
        <w:t xml:space="preserve">Notice </w:t>
      </w:r>
      <w:r w:rsidRPr="005B17D3">
        <w:rPr>
          <w:b/>
          <w:noProof/>
        </w:rPr>
        <w:t>Status Date</w:t>
      </w:r>
      <w:r w:rsidRPr="005B17D3">
        <w:rPr>
          <w:noProof/>
        </w:rPr>
        <w:t xml:space="preserve">, </w:t>
      </w:r>
      <w:r w:rsidRPr="005B17D3">
        <w:rPr>
          <w:b/>
          <w:noProof/>
        </w:rPr>
        <w:t>Status</w:t>
      </w:r>
      <w:r w:rsidRPr="005B17D3">
        <w:rPr>
          <w:noProof/>
        </w:rPr>
        <w:t xml:space="preserve">, and </w:t>
      </w:r>
      <w:r w:rsidRPr="005B17D3">
        <w:rPr>
          <w:b/>
          <w:noProof/>
        </w:rPr>
        <w:t>Name:</w:t>
      </w:r>
      <w:r w:rsidRPr="005B17D3">
        <w:rPr>
          <w:noProof/>
        </w:rPr>
        <w:t xml:space="preserve"> sections.</w:t>
      </w:r>
    </w:p>
    <w:p w14:paraId="4D5C05A9" w14:textId="77777777" w:rsidR="00BE52CE" w:rsidRPr="005B17D3" w:rsidRDefault="00BE52CE" w:rsidP="00EF3896">
      <w:pPr>
        <w:pStyle w:val="NumberedList"/>
        <w:rPr>
          <w:noProof/>
        </w:rPr>
      </w:pPr>
      <w:r w:rsidRPr="005B17D3">
        <w:rPr>
          <w:noProof/>
        </w:rPr>
        <w:t xml:space="preserve">Click the </w:t>
      </w:r>
      <w:r w:rsidRPr="005B17D3">
        <w:rPr>
          <w:b/>
          <w:noProof/>
        </w:rPr>
        <w:t>Name</w:t>
      </w:r>
      <w:r w:rsidRPr="005B17D3">
        <w:rPr>
          <w:noProof/>
        </w:rPr>
        <w:t xml:space="preserve"> link.</w:t>
      </w:r>
    </w:p>
    <w:p w14:paraId="5E51FF95" w14:textId="77777777" w:rsidR="00BE52CE" w:rsidRPr="005B17D3" w:rsidRDefault="00BE52CE" w:rsidP="00EF3896">
      <w:pPr>
        <w:pStyle w:val="NumberedList"/>
        <w:rPr>
          <w:noProof/>
        </w:rPr>
      </w:pPr>
      <w:r w:rsidRPr="005B17D3">
        <w:rPr>
          <w:noProof/>
        </w:rPr>
        <w:t xml:space="preserve">Notice the </w:t>
      </w:r>
      <w:r w:rsidRPr="005B17D3">
        <w:rPr>
          <w:b/>
          <w:noProof/>
        </w:rPr>
        <w:t>Date Mailed</w:t>
      </w:r>
      <w:r w:rsidRPr="005B17D3">
        <w:rPr>
          <w:noProof/>
        </w:rPr>
        <w:t xml:space="preserve"> and the </w:t>
      </w:r>
      <w:r w:rsidRPr="005B17D3">
        <w:rPr>
          <w:b/>
          <w:noProof/>
        </w:rPr>
        <w:t>Mailing Address</w:t>
      </w:r>
      <w:r w:rsidRPr="005B17D3">
        <w:rPr>
          <w:noProof/>
        </w:rPr>
        <w:t>.</w:t>
      </w:r>
    </w:p>
    <w:p w14:paraId="0AC6D325" w14:textId="77777777" w:rsidR="00BE52CE" w:rsidRPr="005B17D3" w:rsidRDefault="00BE52CE" w:rsidP="00EF3896">
      <w:r w:rsidRPr="005B17D3">
        <w:rPr>
          <w:noProof/>
        </w:rPr>
        <w:t> </w:t>
      </w:r>
    </w:p>
    <w:p w14:paraId="089EE805" w14:textId="77777777" w:rsidR="00BE52CE" w:rsidRPr="005B17D3" w:rsidRDefault="00BE52CE" w:rsidP="00EF3896">
      <w:pPr>
        <w:pStyle w:val="ProcedureTitle"/>
      </w:pPr>
      <w:r w:rsidRPr="005B17D3">
        <w:t>Mailing and Remailing Links on Records</w:t>
      </w:r>
    </w:p>
    <w:p w14:paraId="5337B66C" w14:textId="77777777" w:rsidR="00BE52CE" w:rsidRPr="005B17D3" w:rsidRDefault="00BE52CE" w:rsidP="00EF3896">
      <w:pPr>
        <w:pStyle w:val="Caption"/>
        <w:jc w:val="left"/>
        <w:rPr>
          <w:noProof/>
        </w:rPr>
      </w:pPr>
      <w:r w:rsidRPr="005B17D3">
        <w:rPr>
          <w:noProof/>
        </w:rPr>
        <w:t>Remail Link</w:t>
      </w:r>
    </w:p>
    <w:p w14:paraId="1B5E2654" w14:textId="77777777" w:rsidR="00BE52CE" w:rsidRPr="005B17D3" w:rsidRDefault="00BE52CE" w:rsidP="00884662">
      <w:pPr>
        <w:pStyle w:val="NumberedList"/>
        <w:numPr>
          <w:ilvl w:val="0"/>
          <w:numId w:val="248"/>
        </w:numPr>
        <w:rPr>
          <w:noProof/>
        </w:rPr>
      </w:pPr>
      <w:r w:rsidRPr="005B17D3">
        <w:rPr>
          <w:noProof/>
        </w:rPr>
        <w:t>Click the Communications tab.</w:t>
      </w:r>
    </w:p>
    <w:p w14:paraId="05F116DF" w14:textId="77777777" w:rsidR="00BE52CE" w:rsidRPr="005B17D3" w:rsidRDefault="00BE52CE" w:rsidP="00EF3896">
      <w:pPr>
        <w:pStyle w:val="NumberedList"/>
        <w:rPr>
          <w:noProof/>
        </w:rPr>
      </w:pPr>
      <w:r w:rsidRPr="005B17D3">
        <w:rPr>
          <w:noProof/>
        </w:rPr>
        <w:t xml:space="preserve">Notice the </w:t>
      </w:r>
      <w:r w:rsidRPr="005B17D3">
        <w:rPr>
          <w:b/>
          <w:noProof/>
        </w:rPr>
        <w:t xml:space="preserve">Remail </w:t>
      </w:r>
      <w:r w:rsidRPr="005B17D3">
        <w:rPr>
          <w:noProof/>
        </w:rPr>
        <w:t>link on your record.</w:t>
      </w:r>
    </w:p>
    <w:p w14:paraId="0D071EE3" w14:textId="77777777" w:rsidR="00BE52CE" w:rsidRPr="005B17D3" w:rsidRDefault="00BE52CE" w:rsidP="00474E83">
      <w:pPr>
        <w:pStyle w:val="NoteLightbulb"/>
        <w:rPr>
          <w:noProof/>
        </w:rPr>
      </w:pPr>
      <w:r w:rsidRPr="005B17D3">
        <w:rPr>
          <w:b/>
          <w:noProof/>
        </w:rPr>
        <w:t>Note:</w:t>
      </w:r>
      <w:r w:rsidRPr="005B17D3">
        <w:rPr>
          <w:noProof/>
        </w:rPr>
        <w:t xml:space="preserve"> Rejected records do not display a Remail link on the Communications tab.</w:t>
      </w:r>
    </w:p>
    <w:p w14:paraId="6538B4F1" w14:textId="77777777" w:rsidR="00BE52CE" w:rsidRPr="005B17D3" w:rsidRDefault="00BE52CE" w:rsidP="00EF3896">
      <w:pPr>
        <w:pStyle w:val="Caption"/>
        <w:jc w:val="left"/>
        <w:rPr>
          <w:noProof/>
        </w:rPr>
      </w:pPr>
      <w:r w:rsidRPr="005B17D3">
        <w:rPr>
          <w:noProof/>
        </w:rPr>
        <w:t>Mail Link</w:t>
      </w:r>
    </w:p>
    <w:p w14:paraId="4B827085" w14:textId="77777777" w:rsidR="00BE52CE" w:rsidRPr="005B17D3" w:rsidRDefault="00BE52CE" w:rsidP="00884662">
      <w:pPr>
        <w:pStyle w:val="NumberedList"/>
        <w:numPr>
          <w:ilvl w:val="0"/>
          <w:numId w:val="249"/>
        </w:numPr>
        <w:rPr>
          <w:noProof/>
        </w:rPr>
      </w:pPr>
      <w:r w:rsidRPr="005B17D3">
        <w:rPr>
          <w:noProof/>
        </w:rPr>
        <w:t xml:space="preserve">Click the </w:t>
      </w:r>
      <w:r w:rsidRPr="005B17D3">
        <w:rPr>
          <w:b/>
          <w:noProof/>
        </w:rPr>
        <w:t>Available for Mailing</w:t>
      </w:r>
      <w:r w:rsidRPr="005B17D3">
        <w:rPr>
          <w:noProof/>
        </w:rPr>
        <w:t xml:space="preserve"> link on the </w:t>
      </w:r>
      <w:r w:rsidRPr="005B17D3">
        <w:rPr>
          <w:b/>
          <w:noProof/>
        </w:rPr>
        <w:t>Communications</w:t>
      </w:r>
      <w:r w:rsidRPr="005B17D3">
        <w:rPr>
          <w:noProof/>
        </w:rPr>
        <w:t xml:space="preserve"> tab.</w:t>
      </w:r>
    </w:p>
    <w:p w14:paraId="66237887" w14:textId="77777777" w:rsidR="00BE52CE" w:rsidRPr="005B17D3" w:rsidRDefault="00BE52CE" w:rsidP="00EF3896">
      <w:pPr>
        <w:pStyle w:val="NumberedList"/>
        <w:rPr>
          <w:noProof/>
        </w:rPr>
      </w:pPr>
      <w:r w:rsidRPr="005B17D3">
        <w:rPr>
          <w:noProof/>
        </w:rPr>
        <w:t>Notice the</w:t>
      </w:r>
      <w:r w:rsidRPr="005B17D3">
        <w:rPr>
          <w:b/>
          <w:noProof/>
        </w:rPr>
        <w:t xml:space="preserve"> Mail</w:t>
      </w:r>
      <w:r w:rsidRPr="005B17D3">
        <w:rPr>
          <w:noProof/>
        </w:rPr>
        <w:t xml:space="preserve"> link for the record.</w:t>
      </w:r>
    </w:p>
    <w:p w14:paraId="79D3C78E" w14:textId="77777777" w:rsidR="00BE52CE" w:rsidRPr="005B17D3" w:rsidRDefault="00BE52CE" w:rsidP="00474E83">
      <w:pPr>
        <w:pStyle w:val="NoteLightbulb"/>
        <w:rPr>
          <w:noProof/>
        </w:rPr>
      </w:pPr>
      <w:r w:rsidRPr="005B17D3">
        <w:rPr>
          <w:b/>
          <w:noProof/>
        </w:rPr>
        <w:t>Note:</w:t>
      </w:r>
      <w:r w:rsidRPr="005B17D3">
        <w:rPr>
          <w:noProof/>
        </w:rPr>
        <w:t xml:space="preserve"> Pre-Closure letters do NOT have a </w:t>
      </w:r>
      <w:r w:rsidRPr="005B17D3">
        <w:rPr>
          <w:b/>
          <w:noProof/>
        </w:rPr>
        <w:t xml:space="preserve">Mail </w:t>
      </w:r>
      <w:r w:rsidRPr="005B17D3">
        <w:rPr>
          <w:noProof/>
        </w:rPr>
        <w:t>link.</w:t>
      </w:r>
    </w:p>
    <w:p w14:paraId="4C9B7DBC" w14:textId="77777777" w:rsidR="00BE52CE" w:rsidRPr="005B17D3" w:rsidRDefault="00BE52CE" w:rsidP="00EF3896">
      <w:pPr>
        <w:pStyle w:val="BodyTextBullet2"/>
        <w:rPr>
          <w:noProof/>
        </w:rPr>
      </w:pPr>
      <w:r w:rsidRPr="005B17D3">
        <w:rPr>
          <w:noProof/>
        </w:rPr>
        <w:t> </w:t>
      </w:r>
    </w:p>
    <w:p w14:paraId="0433658D" w14:textId="77777777" w:rsidR="00BE52CE" w:rsidRPr="005B17D3" w:rsidRDefault="00BE52CE" w:rsidP="00EF3896">
      <w:pPr>
        <w:pStyle w:val="ProcedureTitle"/>
      </w:pPr>
      <w:r w:rsidRPr="005B17D3">
        <w:t>Executing the Handbook Batch Process</w:t>
      </w:r>
    </w:p>
    <w:p w14:paraId="42CB73F1" w14:textId="77777777" w:rsidR="00BE52CE" w:rsidRPr="005B17D3" w:rsidRDefault="00BE52CE" w:rsidP="00884662">
      <w:pPr>
        <w:pStyle w:val="ListNumber"/>
        <w:numPr>
          <w:ilvl w:val="0"/>
          <w:numId w:val="250"/>
        </w:numPr>
        <w:rPr>
          <w:noProof/>
        </w:rPr>
      </w:pPr>
      <w:r w:rsidRPr="005B17D3">
        <w:rPr>
          <w:noProof/>
        </w:rPr>
        <w:t xml:space="preserve">Click </w:t>
      </w:r>
      <w:r w:rsidRPr="005B17D3">
        <w:rPr>
          <w:b/>
          <w:noProof/>
        </w:rPr>
        <w:t>Admin</w:t>
      </w:r>
      <w:r w:rsidRPr="005B17D3">
        <w:rPr>
          <w:noProof/>
        </w:rPr>
        <w:t xml:space="preserve"> on the </w:t>
      </w:r>
      <w:r w:rsidRPr="005B17D3">
        <w:rPr>
          <w:b/>
          <w:noProof/>
        </w:rPr>
        <w:t>Home</w:t>
      </w:r>
      <w:r w:rsidRPr="005B17D3">
        <w:rPr>
          <w:noProof/>
        </w:rPr>
        <w:t xml:space="preserve"> screen.</w:t>
      </w:r>
    </w:p>
    <w:p w14:paraId="122BB45A" w14:textId="77777777" w:rsidR="00BE52CE" w:rsidRPr="005B17D3" w:rsidRDefault="00BE52CE" w:rsidP="00EF3896">
      <w:pPr>
        <w:pStyle w:val="ListNumber"/>
        <w:rPr>
          <w:noProof/>
        </w:rPr>
      </w:pPr>
      <w:r w:rsidRPr="005B17D3">
        <w:rPr>
          <w:noProof/>
        </w:rPr>
        <w:t xml:space="preserve">Click </w:t>
      </w:r>
      <w:r w:rsidRPr="005B17D3">
        <w:rPr>
          <w:b/>
          <w:noProof/>
        </w:rPr>
        <w:t>Handbook Batch Request</w:t>
      </w:r>
      <w:r w:rsidRPr="005B17D3">
        <w:rPr>
          <w:noProof/>
        </w:rPr>
        <w:t>.</w:t>
      </w:r>
    </w:p>
    <w:p w14:paraId="31B2A555" w14:textId="77777777" w:rsidR="00BE52CE" w:rsidRPr="005B17D3" w:rsidRDefault="00BE52CE" w:rsidP="00EF3896">
      <w:pPr>
        <w:pStyle w:val="ListNumber"/>
        <w:numPr>
          <w:ilvl w:val="0"/>
          <w:numId w:val="0"/>
        </w:numPr>
        <w:ind w:left="540"/>
        <w:rPr>
          <w:noProof/>
        </w:rPr>
      </w:pPr>
      <w:r w:rsidRPr="005B17D3">
        <w:rPr>
          <w:noProof/>
        </w:rPr>
        <w:t xml:space="preserve"> Click the </w:t>
      </w:r>
      <w:r w:rsidRPr="005B17D3">
        <w:rPr>
          <w:b/>
          <w:noProof/>
        </w:rPr>
        <w:t>Execute</w:t>
      </w:r>
      <w:r w:rsidRPr="005B17D3">
        <w:rPr>
          <w:noProof/>
        </w:rPr>
        <w:t xml:space="preserve"> links for the desired records on the </w:t>
      </w:r>
      <w:r w:rsidRPr="005B17D3">
        <w:rPr>
          <w:b/>
          <w:noProof/>
        </w:rPr>
        <w:t xml:space="preserve">Management </w:t>
      </w:r>
      <w:r w:rsidRPr="005B17D3">
        <w:rPr>
          <w:noProof/>
        </w:rPr>
        <w:t>tab.</w:t>
      </w:r>
    </w:p>
    <w:p w14:paraId="2D7D700B" w14:textId="77777777" w:rsidR="00BE52CE" w:rsidRPr="005B17D3" w:rsidRDefault="00BE52CE" w:rsidP="00EF3896">
      <w:pPr>
        <w:pStyle w:val="ListNumber"/>
        <w:rPr>
          <w:noProof/>
        </w:rPr>
      </w:pPr>
      <w:r w:rsidRPr="005B17D3">
        <w:rPr>
          <w:noProof/>
        </w:rPr>
        <w:t xml:space="preserve">Ensure each record is complete on the </w:t>
      </w:r>
      <w:r w:rsidRPr="005B17D3">
        <w:rPr>
          <w:b/>
          <w:noProof/>
        </w:rPr>
        <w:t xml:space="preserve">Active </w:t>
      </w:r>
      <w:r w:rsidRPr="005B17D3">
        <w:rPr>
          <w:noProof/>
        </w:rPr>
        <w:t>tab.</w:t>
      </w:r>
    </w:p>
    <w:p w14:paraId="40401862" w14:textId="77777777" w:rsidR="00BE52CE" w:rsidRPr="005B17D3" w:rsidRDefault="00BE52CE" w:rsidP="00EF3896">
      <w:pPr>
        <w:pStyle w:val="ProcedureTitle"/>
      </w:pPr>
    </w:p>
    <w:p w14:paraId="75F43EE4" w14:textId="5C657376" w:rsidR="00BE52CE" w:rsidRPr="005B17D3" w:rsidRDefault="00BE52CE" w:rsidP="00EF3896">
      <w:pPr>
        <w:pStyle w:val="Heading2"/>
      </w:pPr>
      <w:bookmarkStart w:id="1664" w:name="_Toc31622351"/>
      <w:r w:rsidRPr="005B17D3">
        <w:t>Facility</w:t>
      </w:r>
      <w:bookmarkEnd w:id="1664"/>
    </w:p>
    <w:p w14:paraId="361DA21F" w14:textId="516F06C8" w:rsidR="00BE52CE" w:rsidRPr="005B17D3" w:rsidRDefault="00BE52CE" w:rsidP="00EF3896">
      <w:pPr>
        <w:pStyle w:val="BodyTextBullet2"/>
      </w:pPr>
      <w:r w:rsidRPr="005B17D3">
        <w:t>This "tab" lists facilities the beneficiary has visited along with information associated with each of those facilities. See t</w:t>
      </w:r>
      <w:r w:rsidRPr="005B17D3">
        <w:rPr>
          <w:szCs w:val="20"/>
        </w:rPr>
        <w:t xml:space="preserve">he </w:t>
      </w:r>
      <w:hyperlink w:anchor="Facility" w:history="1">
        <w:r w:rsidRPr="005B17D3">
          <w:t>Facility</w:t>
        </w:r>
      </w:hyperlink>
      <w:r w:rsidRPr="005B17D3">
        <w:rPr>
          <w:szCs w:val="20"/>
        </w:rPr>
        <w:t xml:space="preserve"> sectio</w:t>
      </w:r>
      <w:r w:rsidRPr="005B17D3">
        <w:t>n for more detailed information.</w:t>
      </w:r>
    </w:p>
    <w:p w14:paraId="2B6413FA" w14:textId="395F382F" w:rsidR="006F2760" w:rsidRPr="005B17D3" w:rsidRDefault="006F2760" w:rsidP="00EF3896">
      <w:pPr>
        <w:pStyle w:val="BodyTextBullet2"/>
      </w:pPr>
    </w:p>
    <w:p w14:paraId="66D49F3C" w14:textId="77777777" w:rsidR="00BE52CE" w:rsidRPr="005B17D3" w:rsidRDefault="00BE52CE" w:rsidP="00DD556D">
      <w:pPr>
        <w:rPr>
          <w:rFonts w:cs="Arial"/>
          <w:sz w:val="18"/>
          <w:szCs w:val="18"/>
        </w:rPr>
      </w:pPr>
    </w:p>
    <w:p w14:paraId="05EDA295" w14:textId="02E8CE73" w:rsidR="00BE52CE" w:rsidRPr="005B17D3" w:rsidRDefault="00BE52CE" w:rsidP="00EF3896">
      <w:pPr>
        <w:pStyle w:val="Heading2"/>
      </w:pPr>
      <w:bookmarkStart w:id="1665" w:name="_Toc31622352"/>
      <w:r w:rsidRPr="005B17D3">
        <w:t>Communications</w:t>
      </w:r>
      <w:bookmarkEnd w:id="1665"/>
    </w:p>
    <w:p w14:paraId="0882E32F" w14:textId="77777777" w:rsidR="00BE52CE" w:rsidRPr="005B17D3" w:rsidRDefault="00BE52CE" w:rsidP="00EF3896">
      <w:pPr>
        <w:pStyle w:val="BodyTextBullet2"/>
        <w:rPr>
          <w:szCs w:val="20"/>
        </w:rPr>
      </w:pPr>
      <w:r w:rsidRPr="005B17D3">
        <w:t xml:space="preserve">This "tab" contains information about communications (letters) that are scheduled to and have been sent to the Beneficiary, Beneficiary Power of Attorney (POA) and /or the Beneficiary Spouse. It also contains the capability for providing Veterans with a </w:t>
      </w:r>
      <w:r w:rsidRPr="005B17D3">
        <w:rPr>
          <w:i/>
          <w:iCs/>
        </w:rPr>
        <w:t>Veteran Benefits Handbook</w:t>
      </w:r>
      <w:r w:rsidRPr="005B17D3">
        <w:t>, containing eligibility and benefit information. See th</w:t>
      </w:r>
      <w:r w:rsidRPr="005B17D3">
        <w:rPr>
          <w:szCs w:val="20"/>
        </w:rPr>
        <w:t xml:space="preserve">e </w:t>
      </w:r>
      <w:hyperlink w:anchor="Communications" w:history="1">
        <w:r w:rsidRPr="005B17D3">
          <w:t>Communications</w:t>
        </w:r>
      </w:hyperlink>
      <w:r w:rsidRPr="005B17D3">
        <w:rPr>
          <w:szCs w:val="20"/>
        </w:rPr>
        <w:t xml:space="preserve"> section for more detailed information.</w:t>
      </w:r>
    </w:p>
    <w:p w14:paraId="20522644" w14:textId="77777777" w:rsidR="00BE52CE" w:rsidRPr="005B17D3" w:rsidRDefault="00BE52CE" w:rsidP="00EF3896">
      <w:pPr>
        <w:pStyle w:val="ProcedureTitle"/>
      </w:pPr>
      <w:r w:rsidRPr="005B17D3">
        <w:t>... View, Print and Check Status of Veteran Benefits Handbook in the VA Health Care System?</w:t>
      </w:r>
    </w:p>
    <w:p w14:paraId="0A92CE48" w14:textId="77777777" w:rsidR="00BE52CE" w:rsidRPr="005B17D3" w:rsidRDefault="00BE52CE" w:rsidP="00EF3896">
      <w:pPr>
        <w:pStyle w:val="BodyText2"/>
      </w:pPr>
      <w:r w:rsidRPr="005B17D3">
        <w:fldChar w:fldCharType="begin"/>
      </w:r>
      <w:r w:rsidRPr="005B17D3">
        <w:instrText xml:space="preserve"> XE "How do I ...: View, Print and Check Status of Veteran Benefits Handbook in the VA Health Care System?" </w:instrText>
      </w:r>
      <w:r w:rsidRPr="005B17D3">
        <w:fldChar w:fldCharType="end"/>
      </w:r>
      <w:r w:rsidRPr="005B17D3">
        <w:t>In this scenario we're going to learn how to View, Print and Check Status of Veteran Benefits Handbook</w:t>
      </w:r>
      <w:r w:rsidRPr="005B17D3">
        <w:rPr>
          <w:b/>
          <w:i/>
        </w:rPr>
        <w:fldChar w:fldCharType="begin"/>
      </w:r>
      <w:r w:rsidRPr="005B17D3">
        <w:instrText xml:space="preserve"> XE "</w:instrText>
      </w:r>
      <w:r w:rsidRPr="005B17D3">
        <w:rPr>
          <w:b/>
        </w:rPr>
        <w:instrText>Handbook</w:instrText>
      </w:r>
      <w:r w:rsidRPr="005B17D3">
        <w:rPr>
          <w:i/>
        </w:rPr>
        <w:instrText>:</w:instrText>
      </w:r>
      <w:r w:rsidRPr="005B17D3">
        <w:instrText xml:space="preserve"> View, Print and Check Status of Veteran Benefits Handbook" </w:instrText>
      </w:r>
      <w:r w:rsidRPr="005B17D3">
        <w:rPr>
          <w:b/>
          <w:i/>
        </w:rPr>
        <w:fldChar w:fldCharType="end"/>
      </w:r>
      <w:r w:rsidRPr="005B17D3">
        <w:t xml:space="preserve"> in the VA Health Care System.</w:t>
      </w:r>
      <w:r w:rsidRPr="005B17D3">
        <w:rPr>
          <w:i/>
          <w:iCs/>
        </w:rPr>
        <w:fldChar w:fldCharType="begin"/>
      </w:r>
      <w:r w:rsidRPr="005B17D3">
        <w:rPr>
          <w:i/>
          <w:iCs/>
        </w:rPr>
        <w:instrText xml:space="preserve"> XE "</w:instrText>
      </w:r>
      <w:r w:rsidRPr="005B17D3">
        <w:rPr>
          <w:b/>
          <w:i/>
          <w:iCs/>
        </w:rPr>
        <w:instrText>Veteran Benefits Handbook</w:instrText>
      </w:r>
      <w:r w:rsidRPr="005B17D3">
        <w:rPr>
          <w:i/>
          <w:iCs/>
        </w:rPr>
        <w:instrText xml:space="preserve">:How Do I … View, Print and Check Status of" </w:instrText>
      </w:r>
      <w:r w:rsidRPr="005B17D3">
        <w:rPr>
          <w:i/>
          <w:iCs/>
        </w:rPr>
        <w:fldChar w:fldCharType="end"/>
      </w:r>
    </w:p>
    <w:p w14:paraId="3D004FE3" w14:textId="77777777" w:rsidR="00BE52CE" w:rsidRPr="005B17D3" w:rsidRDefault="00BE52CE" w:rsidP="00884662">
      <w:pPr>
        <w:pStyle w:val="NumberedList"/>
        <w:numPr>
          <w:ilvl w:val="0"/>
          <w:numId w:val="172"/>
        </w:numPr>
      </w:pPr>
      <w:r w:rsidRPr="005B17D3">
        <w:t>Log into the system by entering VA authentication credentials at the single sign-on portal</w:t>
      </w:r>
      <w:r w:rsidRPr="005B17D3" w:rsidDel="00444DCE">
        <w:rPr>
          <w:i/>
          <w:iCs/>
        </w:rPr>
        <w:t xml:space="preserve"> </w:t>
      </w:r>
      <w:r w:rsidRPr="005B17D3">
        <w:t xml:space="preserve">and checking the </w:t>
      </w:r>
      <w:r w:rsidRPr="005B17D3">
        <w:rPr>
          <w:i/>
          <w:iCs/>
        </w:rPr>
        <w:t>Accept Agreement</w:t>
      </w:r>
      <w:r w:rsidRPr="005B17D3">
        <w:rPr>
          <w:rStyle w:val="Emphasis"/>
          <w:sz w:val="18"/>
          <w:szCs w:val="18"/>
        </w:rPr>
        <w:fldChar w:fldCharType="begin"/>
      </w:r>
      <w:r w:rsidRPr="005B17D3">
        <w:instrText xml:space="preserve"> XE "</w:instrText>
      </w:r>
      <w:r w:rsidRPr="005B17D3">
        <w:rPr>
          <w:rStyle w:val="Emphasis"/>
          <w:sz w:val="18"/>
          <w:szCs w:val="18"/>
        </w:rPr>
        <w:instrText>Accept:</w:instrText>
      </w:r>
      <w:r w:rsidRPr="005B17D3">
        <w:instrText xml:space="preserve">Agreement" </w:instrText>
      </w:r>
      <w:r w:rsidRPr="005B17D3">
        <w:rPr>
          <w:rStyle w:val="Emphasis"/>
          <w:sz w:val="18"/>
          <w:szCs w:val="18"/>
        </w:rPr>
        <w:fldChar w:fldCharType="end"/>
      </w:r>
      <w:r w:rsidRPr="005B17D3">
        <w:t xml:space="preserve"> checkbox on the ES entry page</w:t>
      </w:r>
      <w:r w:rsidRPr="005B17D3">
        <w:fldChar w:fldCharType="begin"/>
      </w:r>
      <w:r w:rsidRPr="005B17D3">
        <w:instrText xml:space="preserve"> XE "</w:instrText>
      </w:r>
      <w:r w:rsidRPr="005B17D3">
        <w:rPr>
          <w:iCs/>
        </w:rPr>
        <w:instrText>Agreement:checkbox</w:instrText>
      </w:r>
      <w:r w:rsidRPr="005B17D3">
        <w:instrText xml:space="preserve">" </w:instrText>
      </w:r>
      <w:r w:rsidRPr="005B17D3">
        <w:fldChar w:fldCharType="end"/>
      </w:r>
      <w:r w:rsidRPr="005B17D3">
        <w:t>.</w:t>
      </w:r>
    </w:p>
    <w:p w14:paraId="500585FD" w14:textId="77777777" w:rsidR="00BE52CE" w:rsidRPr="005B17D3" w:rsidRDefault="00BE52CE" w:rsidP="00EF3896">
      <w:pPr>
        <w:pStyle w:val="NumberedList"/>
      </w:pPr>
      <w:r w:rsidRPr="005B17D3">
        <w:t xml:space="preserve">From the </w:t>
      </w:r>
      <w:r w:rsidRPr="005B17D3">
        <w:rPr>
          <w:i/>
          <w:iCs/>
        </w:rPr>
        <w:t>Person Search</w:t>
      </w:r>
      <w:r w:rsidRPr="005B17D3">
        <w:rPr>
          <w:i/>
          <w:iCs/>
        </w:rPr>
        <w:fldChar w:fldCharType="begin"/>
      </w:r>
      <w:r w:rsidRPr="005B17D3">
        <w:instrText xml:space="preserve"> XE "</w:instrText>
      </w:r>
      <w:r w:rsidRPr="005B17D3">
        <w:rPr>
          <w:iCs/>
        </w:rPr>
        <w:instrText>Person Search</w:instrText>
      </w:r>
      <w:r w:rsidRPr="005B17D3">
        <w:instrText xml:space="preserve">" </w:instrText>
      </w:r>
      <w:r w:rsidRPr="005B17D3">
        <w:rPr>
          <w:i/>
          <w:iCs/>
        </w:rPr>
        <w:fldChar w:fldCharType="end"/>
      </w:r>
      <w:r w:rsidRPr="005B17D3">
        <w:rPr>
          <w:i/>
          <w:iCs/>
        </w:rPr>
        <w:fldChar w:fldCharType="begin"/>
      </w:r>
      <w:r w:rsidRPr="005B17D3">
        <w:instrText xml:space="preserve"> XE "</w:instrText>
      </w:r>
      <w:r w:rsidRPr="005B17D3">
        <w:rPr>
          <w:i/>
          <w:iCs/>
        </w:rPr>
        <w:instrText>Search</w:instrText>
      </w:r>
      <w:r w:rsidRPr="005B17D3">
        <w:rPr>
          <w:iCs/>
        </w:rPr>
        <w:instrText>:</w:instrText>
      </w:r>
      <w:r w:rsidRPr="005B17D3">
        <w:rPr>
          <w:i/>
        </w:rPr>
        <w:instrText>Person</w:instrText>
      </w:r>
      <w:r w:rsidRPr="005B17D3">
        <w:instrText xml:space="preserve"> screen" </w:instrText>
      </w:r>
      <w:r w:rsidRPr="005B17D3">
        <w:rPr>
          <w:i/>
          <w:iCs/>
        </w:rPr>
        <w:fldChar w:fldCharType="end"/>
      </w:r>
      <w:r w:rsidRPr="005B17D3">
        <w:t xml:space="preserve"> screen, enter either an </w:t>
      </w:r>
      <w:r w:rsidRPr="005B17D3">
        <w:rPr>
          <w:i/>
          <w:iCs/>
        </w:rPr>
        <w:t>SSN</w:t>
      </w:r>
      <w:r w:rsidRPr="005B17D3">
        <w:rPr>
          <w:i/>
          <w:iCs/>
        </w:rPr>
        <w:fldChar w:fldCharType="begin"/>
      </w:r>
      <w:r w:rsidRPr="005B17D3">
        <w:instrText xml:space="preserve"> XE "SSN" </w:instrText>
      </w:r>
      <w:r w:rsidRPr="005B17D3">
        <w:rPr>
          <w:i/>
          <w:iCs/>
        </w:rPr>
        <w:fldChar w:fldCharType="end"/>
      </w:r>
      <w:r w:rsidRPr="005B17D3">
        <w:t xml:space="preserve">, or Full/short </w:t>
      </w:r>
      <w:r w:rsidRPr="005B17D3">
        <w:rPr>
          <w:i/>
          <w:iCs/>
        </w:rPr>
        <w:t>VPID</w:t>
      </w:r>
      <w:r w:rsidRPr="005B17D3">
        <w:rPr>
          <w:i/>
          <w:iCs/>
        </w:rPr>
        <w:fldChar w:fldCharType="begin"/>
      </w:r>
      <w:r w:rsidRPr="005B17D3">
        <w:instrText xml:space="preserve"> XE "</w:instrText>
      </w:r>
      <w:r w:rsidRPr="005B17D3">
        <w:rPr>
          <w:iCs/>
        </w:rPr>
        <w:instrText>VPID</w:instrText>
      </w:r>
      <w:r w:rsidRPr="005B17D3">
        <w:instrText xml:space="preserve">" </w:instrText>
      </w:r>
      <w:r w:rsidRPr="005B17D3">
        <w:rPr>
          <w:i/>
          <w:iCs/>
        </w:rPr>
        <w:fldChar w:fldCharType="end"/>
      </w:r>
      <w:r w:rsidRPr="005B17D3">
        <w:t xml:space="preserve"> only, and/or </w:t>
      </w:r>
      <w:r w:rsidRPr="005B17D3">
        <w:rPr>
          <w:i/>
          <w:iCs/>
        </w:rPr>
        <w:t>Last Name</w:t>
      </w:r>
      <w:r w:rsidRPr="005B17D3">
        <w:t xml:space="preserve"> and </w:t>
      </w:r>
      <w:r w:rsidRPr="005B17D3">
        <w:rPr>
          <w:i/>
          <w:iCs/>
        </w:rPr>
        <w:t>First Name</w:t>
      </w:r>
      <w:r w:rsidRPr="005B17D3">
        <w:t xml:space="preserve">, and/or </w:t>
      </w:r>
      <w:r w:rsidRPr="005B17D3">
        <w:rPr>
          <w:i/>
          <w:iCs/>
        </w:rPr>
        <w:t>Claim</w:t>
      </w:r>
      <w:r w:rsidRPr="005B17D3">
        <w:rPr>
          <w:i/>
          <w:iCs/>
        </w:rPr>
        <w:fldChar w:fldCharType="begin"/>
      </w:r>
      <w:r w:rsidRPr="005B17D3">
        <w:instrText xml:space="preserve"> XE "</w:instrText>
      </w:r>
      <w:r w:rsidRPr="005B17D3">
        <w:rPr>
          <w:iCs/>
        </w:rPr>
        <w:instrText>Claim:</w:instrText>
      </w:r>
      <w:r w:rsidRPr="005B17D3">
        <w:instrText xml:space="preserve">Folder Number" </w:instrText>
      </w:r>
      <w:r w:rsidRPr="005B17D3">
        <w:rPr>
          <w:i/>
          <w:iCs/>
        </w:rPr>
        <w:fldChar w:fldCharType="end"/>
      </w:r>
      <w:r w:rsidRPr="005B17D3">
        <w:rPr>
          <w:i/>
          <w:iCs/>
        </w:rPr>
        <w:t xml:space="preserve"> Folder Number</w:t>
      </w:r>
      <w:r w:rsidRPr="005B17D3">
        <w:t xml:space="preserve">, and/or </w:t>
      </w:r>
      <w:r w:rsidRPr="005B17D3">
        <w:rPr>
          <w:i/>
          <w:iCs/>
        </w:rPr>
        <w:t>Military</w:t>
      </w:r>
      <w:r w:rsidRPr="005B17D3">
        <w:rPr>
          <w:i/>
          <w:iCs/>
        </w:rPr>
        <w:fldChar w:fldCharType="begin"/>
      </w:r>
      <w:r w:rsidRPr="005B17D3">
        <w:instrText xml:space="preserve"> XE "</w:instrText>
      </w:r>
      <w:r w:rsidRPr="005B17D3">
        <w:rPr>
          <w:iCs/>
        </w:rPr>
        <w:instrText>Military:</w:instrText>
      </w:r>
      <w:r w:rsidRPr="005B17D3">
        <w:instrText xml:space="preserve">Service Number" </w:instrText>
      </w:r>
      <w:r w:rsidRPr="005B17D3">
        <w:rPr>
          <w:i/>
          <w:iCs/>
        </w:rPr>
        <w:fldChar w:fldCharType="end"/>
      </w:r>
      <w:r w:rsidRPr="005B17D3">
        <w:rPr>
          <w:i/>
          <w:iCs/>
        </w:rPr>
        <w:t xml:space="preserve"> Service Number</w:t>
      </w:r>
      <w:r w:rsidRPr="005B17D3">
        <w:t xml:space="preserve">, and/or </w:t>
      </w:r>
      <w:r w:rsidRPr="005B17D3">
        <w:rPr>
          <w:i/>
          <w:iCs/>
        </w:rPr>
        <w:t>Last Name</w:t>
      </w:r>
      <w:r w:rsidRPr="005B17D3">
        <w:t xml:space="preserve"> and </w:t>
      </w:r>
      <w:r w:rsidRPr="005B17D3">
        <w:rPr>
          <w:i/>
          <w:iCs/>
        </w:rPr>
        <w:t>DOB</w:t>
      </w:r>
      <w:r w:rsidRPr="005B17D3">
        <w:t xml:space="preserve">. When ready, click the </w:t>
      </w:r>
      <w:r w:rsidRPr="005B17D3">
        <w:rPr>
          <w:b/>
          <w:i/>
          <w:iCs/>
        </w:rPr>
        <w:t>Find</w:t>
      </w:r>
      <w:r w:rsidRPr="005B17D3">
        <w:t xml:space="preserve"> button to begin the search. If a match is made, the system displays the beneficiary </w:t>
      </w:r>
      <w:r w:rsidRPr="005B17D3">
        <w:rPr>
          <w:i/>
        </w:rPr>
        <w:t>Overview</w:t>
      </w:r>
      <w:r w:rsidRPr="005B17D3">
        <w:t xml:space="preserve"> screen. This screen gives the user an overview of the beneficiary's current information on file. In the lower right-hand corner of the </w:t>
      </w:r>
      <w:r w:rsidRPr="005B17D3">
        <w:rPr>
          <w:i/>
        </w:rPr>
        <w:t>Overview</w:t>
      </w:r>
      <w:r w:rsidRPr="005B17D3">
        <w:t xml:space="preserve"> screen is the Communications area with 2 links. One is the </w:t>
      </w:r>
      <w:r w:rsidRPr="005B17D3">
        <w:rPr>
          <w:i/>
        </w:rPr>
        <w:t>View Handbook Communication</w:t>
      </w:r>
      <w:r w:rsidRPr="005B17D3">
        <w:t xml:space="preserve"> link and the other is the COMMUNICATIONS link. They both present the user with the Communication Log screen and the </w:t>
      </w:r>
      <w:r w:rsidRPr="005B17D3">
        <w:rPr>
          <w:b/>
        </w:rPr>
        <w:t>Handbook Status</w:t>
      </w:r>
      <w:r w:rsidRPr="005B17D3">
        <w:t xml:space="preserve"> tab displayed. Below the two links on the </w:t>
      </w:r>
      <w:r w:rsidRPr="005B17D3">
        <w:rPr>
          <w:i/>
        </w:rPr>
        <w:t>Overview</w:t>
      </w:r>
      <w:r w:rsidRPr="005B17D3">
        <w:t xml:space="preserve"> screen, the system displays two different configurations, depending on whether the Veteran record has no current handbook on file, or one or more than one handbook on file. The configurations are as follows:</w:t>
      </w:r>
    </w:p>
    <w:p w14:paraId="7EF22288" w14:textId="77777777" w:rsidR="00BE52CE" w:rsidRPr="005B17D3" w:rsidRDefault="00BE52CE" w:rsidP="00EF3896">
      <w:pPr>
        <w:pStyle w:val="ListBull2"/>
        <w:rPr>
          <w:rFonts w:eastAsia="Batang"/>
          <w:lang w:eastAsia="ko-KR"/>
        </w:rPr>
      </w:pPr>
      <w:r w:rsidRPr="005B17D3">
        <w:rPr>
          <w:rFonts w:eastAsia="Batang"/>
          <w:lang w:eastAsia="ko-KR"/>
        </w:rPr>
        <w:t>When there is no Handbook on file… “</w:t>
      </w:r>
      <w:r w:rsidRPr="005B17D3">
        <w:rPr>
          <w:rFonts w:eastAsia="Batang"/>
          <w:b/>
          <w:lang w:eastAsia="ko-KR"/>
        </w:rPr>
        <w:t>No Data on File</w:t>
      </w:r>
      <w:r w:rsidRPr="005B17D3">
        <w:rPr>
          <w:rFonts w:eastAsia="Batang"/>
          <w:lang w:eastAsia="ko-KR"/>
        </w:rPr>
        <w:t>”</w:t>
      </w:r>
    </w:p>
    <w:p w14:paraId="2A23C3A1" w14:textId="77777777" w:rsidR="00BE52CE" w:rsidRPr="005B17D3" w:rsidRDefault="00BE52CE" w:rsidP="00EF3896">
      <w:pPr>
        <w:pStyle w:val="ListBull2"/>
        <w:rPr>
          <w:rFonts w:eastAsia="Batang"/>
          <w:b/>
          <w:lang w:eastAsia="ko-KR"/>
        </w:rPr>
      </w:pPr>
      <w:r w:rsidRPr="005B17D3">
        <w:rPr>
          <w:rFonts w:eastAsia="Batang"/>
          <w:lang w:eastAsia="ko-KR"/>
        </w:rPr>
        <w:t xml:space="preserve">When there are one or more Handbooks on file… </w:t>
      </w:r>
      <w:r w:rsidRPr="005B17D3">
        <w:rPr>
          <w:rFonts w:eastAsia="Batang"/>
          <w:b/>
          <w:lang w:eastAsia="ko-KR"/>
        </w:rPr>
        <w:t>Communication to View</w:t>
      </w:r>
    </w:p>
    <w:p w14:paraId="3914B3A8" w14:textId="77777777" w:rsidR="00BE52CE" w:rsidRPr="005B17D3" w:rsidRDefault="00BE52CE" w:rsidP="00EF3896">
      <w:pPr>
        <w:pStyle w:val="ListBull2"/>
        <w:rPr>
          <w:rFonts w:eastAsia="Batang"/>
          <w:lang w:eastAsia="ko-KR"/>
        </w:rPr>
      </w:pPr>
      <w:r w:rsidRPr="005B17D3">
        <w:rPr>
          <w:rFonts w:eastAsia="Batang"/>
          <w:b/>
          <w:lang w:eastAsia="ko-KR"/>
        </w:rPr>
        <w:t xml:space="preserve">Date </w:t>
      </w:r>
      <w:r w:rsidRPr="005B17D3">
        <w:rPr>
          <w:rFonts w:eastAsia="Batang"/>
          <w:lang w:eastAsia="ko-KR"/>
        </w:rPr>
        <w:t>The date on which the Handbook PDF was uploaded into the Veteran Benefits Repository (VBR).</w:t>
      </w:r>
    </w:p>
    <w:p w14:paraId="6A3D0866" w14:textId="77777777" w:rsidR="00BE52CE" w:rsidRPr="005B17D3" w:rsidRDefault="00BE52CE" w:rsidP="00EF3896">
      <w:pPr>
        <w:pStyle w:val="ListBull2"/>
        <w:rPr>
          <w:rFonts w:eastAsia="Batang"/>
          <w:b/>
          <w:lang w:eastAsia="ko-KR"/>
        </w:rPr>
      </w:pPr>
      <w:r w:rsidRPr="005B17D3">
        <w:rPr>
          <w:rFonts w:eastAsia="Batang"/>
          <w:b/>
          <w:lang w:eastAsia="ko-KR"/>
        </w:rPr>
        <w:t xml:space="preserve">Source </w:t>
      </w:r>
      <w:r w:rsidRPr="005B17D3">
        <w:rPr>
          <w:rFonts w:eastAsia="Batang"/>
          <w:i/>
          <w:lang w:eastAsia="ko-KR"/>
        </w:rPr>
        <w:t>(Mail</w:t>
      </w:r>
      <w:r w:rsidRPr="005B17D3">
        <w:rPr>
          <w:rFonts w:eastAsia="Batang"/>
          <w:lang w:eastAsia="ko-KR"/>
        </w:rPr>
        <w:t xml:space="preserve"> means the source of the Handbook is from the Content Management System (CMS) vendor and the Handbook was mailed to the Veteran. The system stores a PDF copy on file.)</w:t>
      </w:r>
    </w:p>
    <w:p w14:paraId="42781F20" w14:textId="77777777" w:rsidR="00BE52CE" w:rsidRPr="005B17D3" w:rsidRDefault="00BE52CE" w:rsidP="00EF3896">
      <w:pPr>
        <w:pStyle w:val="ListBull2"/>
      </w:pPr>
      <w:r w:rsidRPr="005B17D3">
        <w:t xml:space="preserve">Under the first column heading are anywhere from two to six links, depending on whether the Veteran has one </w:t>
      </w:r>
      <w:r w:rsidRPr="005B17D3">
        <w:rPr>
          <w:i/>
        </w:rPr>
        <w:t>Veteran Benefits Handbook</w:t>
      </w:r>
      <w:r w:rsidRPr="005B17D3">
        <w:t>, or 3 or more handbooks on file. The system displays a maximum of three Veteran Benefits Handbooks and three Veterans Benefits at a Glance</w:t>
      </w:r>
      <w:r w:rsidRPr="005B17D3">
        <w:rPr>
          <w:b/>
          <w:i/>
        </w:rPr>
        <w:fldChar w:fldCharType="begin"/>
      </w:r>
      <w:r w:rsidRPr="005B17D3">
        <w:instrText xml:space="preserve"> XE "Handbook</w:instrText>
      </w:r>
      <w:r w:rsidRPr="005B17D3">
        <w:rPr>
          <w:i/>
        </w:rPr>
        <w:instrText>:</w:instrText>
      </w:r>
      <w:r w:rsidRPr="005B17D3">
        <w:instrText xml:space="preserve"> Benefits At a Glance" </w:instrText>
      </w:r>
      <w:r w:rsidRPr="005B17D3">
        <w:rPr>
          <w:b/>
          <w:i/>
        </w:rPr>
        <w:fldChar w:fldCharType="end"/>
      </w:r>
      <w:r w:rsidRPr="005B17D3">
        <w:rPr>
          <w:color w:val="000000"/>
        </w:rPr>
        <w:t>.</w:t>
      </w:r>
      <w:r w:rsidRPr="005B17D3">
        <w:rPr>
          <w:bCs/>
          <w:i/>
        </w:rPr>
        <w:fldChar w:fldCharType="begin"/>
      </w:r>
      <w:r w:rsidRPr="005B17D3">
        <w:rPr>
          <w:bCs/>
          <w:i/>
        </w:rPr>
        <w:instrText xml:space="preserve"> XE "Veteran Benefits Handbook:Benefits At a Glance" </w:instrText>
      </w:r>
      <w:r w:rsidRPr="005B17D3">
        <w:rPr>
          <w:bCs/>
          <w:i/>
        </w:rPr>
        <w:fldChar w:fldCharType="end"/>
      </w:r>
      <w:r w:rsidRPr="005B17D3">
        <w:t>.</w:t>
      </w:r>
    </w:p>
    <w:p w14:paraId="154EE1F3" w14:textId="77777777" w:rsidR="00BE52CE" w:rsidRPr="005B17D3" w:rsidRDefault="00BE52CE" w:rsidP="00EF3896">
      <w:pPr>
        <w:pStyle w:val="ListBull2"/>
      </w:pPr>
      <w:r w:rsidRPr="005B17D3">
        <w:t xml:space="preserve">The most recent handbook link is titled Veterans Current Handbook. The next two most recent handbook links are titled Veterans Handbook. Clicking on any of the “Handbook” links will display a PDF copy of a version of the </w:t>
      </w:r>
      <w:r w:rsidRPr="005B17D3">
        <w:rPr>
          <w:i/>
        </w:rPr>
        <w:t>Veteran Benefits Handbook</w:t>
      </w:r>
      <w:r w:rsidRPr="005B17D3">
        <w:t xml:space="preserve"> in a new window.</w:t>
      </w:r>
    </w:p>
    <w:p w14:paraId="0E3EDA28" w14:textId="77777777" w:rsidR="00BE52CE" w:rsidRPr="005B17D3" w:rsidRDefault="00BE52CE" w:rsidP="00EF3896">
      <w:pPr>
        <w:pStyle w:val="ListBull2"/>
      </w:pPr>
      <w:r w:rsidRPr="005B17D3">
        <w:t xml:space="preserve">In addition to links for the </w:t>
      </w:r>
      <w:r w:rsidRPr="005B17D3">
        <w:rPr>
          <w:i/>
        </w:rPr>
        <w:t>Veteran Benefits Handbook</w:t>
      </w:r>
      <w:r w:rsidRPr="005B17D3">
        <w:t xml:space="preserve"> are links to the current and next two most recent versions of a condensed edition of the </w:t>
      </w:r>
      <w:r w:rsidRPr="005B17D3">
        <w:rPr>
          <w:i/>
        </w:rPr>
        <w:t>Veteran Benefits Handbook</w:t>
      </w:r>
      <w:r w:rsidRPr="005B17D3">
        <w:t xml:space="preserve"> entitled Veterans Current Benefits at a Glance and Veterans Benefits at a Glance. The Veterans Benefits at a Glance is an abbreviated high-level summary of the Veteran Benefits Handbook.</w:t>
      </w:r>
    </w:p>
    <w:p w14:paraId="1C43F0D2" w14:textId="77777777" w:rsidR="00BE52CE" w:rsidRPr="005B17D3" w:rsidRDefault="00BE52CE" w:rsidP="00EF3896">
      <w:pPr>
        <w:pStyle w:val="NumberedList"/>
        <w:rPr>
          <w:szCs w:val="20"/>
        </w:rPr>
      </w:pPr>
      <w:r w:rsidRPr="005B17D3">
        <w:t xml:space="preserve">From the </w:t>
      </w:r>
      <w:r w:rsidRPr="005B17D3">
        <w:rPr>
          <w:i/>
        </w:rPr>
        <w:t>Overview</w:t>
      </w:r>
      <w:r w:rsidRPr="005B17D3">
        <w:t xml:space="preserve"> screen, begin by clickin</w:t>
      </w:r>
      <w:r w:rsidRPr="005B17D3">
        <w:rPr>
          <w:szCs w:val="20"/>
        </w:rPr>
        <w:t xml:space="preserve">g the </w:t>
      </w:r>
      <w:r w:rsidRPr="005B17D3">
        <w:t>Veterans Current Benefits at a Glance</w:t>
      </w:r>
      <w:r w:rsidRPr="005B17D3">
        <w:rPr>
          <w:szCs w:val="20"/>
        </w:rPr>
        <w:t xml:space="preserve"> link. </w:t>
      </w:r>
      <w:r w:rsidRPr="005B17D3">
        <w:t xml:space="preserve">The abbreviated high-level summary of the </w:t>
      </w:r>
      <w:r w:rsidRPr="005B17D3">
        <w:rPr>
          <w:i/>
        </w:rPr>
        <w:t>Veteran Benefits Handbook</w:t>
      </w:r>
      <w:r w:rsidRPr="005B17D3">
        <w:t xml:space="preserve"> displays in a new window as a PDF file. From here the viewer may either view the benefit information online, save the PDF file for viewing or printing later, or print the benefit information.</w:t>
      </w:r>
    </w:p>
    <w:p w14:paraId="757A7C48" w14:textId="3DCE3E72" w:rsidR="00BE52CE" w:rsidRPr="005B17D3" w:rsidRDefault="00BE52CE" w:rsidP="00884662">
      <w:pPr>
        <w:pStyle w:val="Note"/>
        <w:numPr>
          <w:ilvl w:val="0"/>
          <w:numId w:val="56"/>
        </w:numPr>
        <w:shd w:val="clear" w:color="auto" w:fill="auto"/>
        <w:ind w:left="1080"/>
      </w:pPr>
      <w:r w:rsidRPr="005B17D3">
        <w:rPr>
          <w:b/>
        </w:rPr>
        <w:t>Note</w:t>
      </w:r>
      <w:r w:rsidRPr="005B17D3">
        <w:t xml:space="preserve">: The HEC user should not have any occasion to save or print the online </w:t>
      </w:r>
      <w:r w:rsidRPr="005B17D3">
        <w:rPr>
          <w:i/>
        </w:rPr>
        <w:t>Veteran Benefits Handbook</w:t>
      </w:r>
      <w:r w:rsidRPr="005B17D3">
        <w:t xml:space="preserve"> or </w:t>
      </w:r>
      <w:r w:rsidRPr="005B17D3">
        <w:rPr>
          <w:i/>
        </w:rPr>
        <w:t>Veterans Benefits at a Glance</w:t>
      </w:r>
      <w:r w:rsidRPr="005B17D3">
        <w:t xml:space="preserve"> since they are saved and available in the </w:t>
      </w:r>
      <w:r w:rsidR="006204FA" w:rsidRPr="005B17D3">
        <w:t>Veterans</w:t>
      </w:r>
      <w:r w:rsidRPr="005B17D3">
        <w:t xml:space="preserve"> ES record. If, however, the user wishes to save and/or print the PDFs, perform the following steps.</w:t>
      </w:r>
    </w:p>
    <w:p w14:paraId="76FEC7BF" w14:textId="77777777" w:rsidR="00BE52CE" w:rsidRPr="005B17D3" w:rsidRDefault="00BE52CE" w:rsidP="00EF3896">
      <w:pPr>
        <w:pStyle w:val="NumberedList"/>
      </w:pPr>
      <w:r w:rsidRPr="005B17D3">
        <w:t xml:space="preserve">To save the PDF file, click on the </w:t>
      </w:r>
      <w:r w:rsidRPr="005B17D3">
        <w:rPr>
          <w:i/>
        </w:rPr>
        <w:t>File</w:t>
      </w:r>
      <w:r w:rsidRPr="005B17D3">
        <w:t xml:space="preserve"> menu item, and then select </w:t>
      </w:r>
      <w:r w:rsidRPr="005B17D3">
        <w:rPr>
          <w:i/>
        </w:rPr>
        <w:t>Save As …</w:t>
      </w:r>
      <w:r w:rsidRPr="005B17D3">
        <w:t xml:space="preserve"> . Select a location and rename the file if desired, then click the </w:t>
      </w:r>
      <w:r w:rsidRPr="005B17D3">
        <w:rPr>
          <w:b/>
          <w:i/>
        </w:rPr>
        <w:t>Save</w:t>
      </w:r>
      <w:r w:rsidRPr="005B17D3">
        <w:t xml:space="preserve"> button.</w:t>
      </w:r>
    </w:p>
    <w:p w14:paraId="2741D250" w14:textId="77777777" w:rsidR="00BE52CE" w:rsidRPr="005B17D3" w:rsidRDefault="00BE52CE" w:rsidP="00EF3896">
      <w:pPr>
        <w:pStyle w:val="NumberedList"/>
      </w:pPr>
      <w:r w:rsidRPr="005B17D3">
        <w:t xml:space="preserve">To print the PDF file, click on the </w:t>
      </w:r>
      <w:r w:rsidRPr="005B17D3">
        <w:rPr>
          <w:i/>
        </w:rPr>
        <w:t>File</w:t>
      </w:r>
      <w:r w:rsidRPr="005B17D3">
        <w:t xml:space="preserve"> menu item, then select </w:t>
      </w:r>
      <w:r w:rsidRPr="005B17D3">
        <w:rPr>
          <w:i/>
        </w:rPr>
        <w:t>Print …</w:t>
      </w:r>
      <w:r w:rsidRPr="005B17D3">
        <w:t xml:space="preserve"> . Configure your printing parameters as you would for any other PDF file, then click the </w:t>
      </w:r>
      <w:r w:rsidRPr="005B17D3">
        <w:rPr>
          <w:b/>
          <w:i/>
        </w:rPr>
        <w:t>OK</w:t>
      </w:r>
      <w:r w:rsidRPr="005B17D3">
        <w:t xml:space="preserve"> button.</w:t>
      </w:r>
    </w:p>
    <w:p w14:paraId="232E1E82" w14:textId="77777777" w:rsidR="00BE52CE" w:rsidRPr="005B17D3" w:rsidRDefault="00BE52CE" w:rsidP="00EF3896">
      <w:pPr>
        <w:pStyle w:val="NumberedList"/>
      </w:pPr>
      <w:r w:rsidRPr="005B17D3">
        <w:t xml:space="preserve">After you have viewed, saved and/or printed the </w:t>
      </w:r>
      <w:r w:rsidRPr="005B17D3">
        <w:rPr>
          <w:i/>
        </w:rPr>
        <w:t>Veteran Benefits Handbook</w:t>
      </w:r>
      <w:r w:rsidRPr="005B17D3">
        <w:t xml:space="preserve"> PDF file, close the new window normally.</w:t>
      </w:r>
    </w:p>
    <w:p w14:paraId="3B5513BB" w14:textId="70B54C59" w:rsidR="00BE52CE" w:rsidRPr="005B17D3" w:rsidRDefault="00BE52CE" w:rsidP="00EF3896">
      <w:pPr>
        <w:pStyle w:val="NumberedList"/>
      </w:pPr>
      <w:r w:rsidRPr="005B17D3">
        <w:t xml:space="preserve">The </w:t>
      </w:r>
      <w:r w:rsidR="006204FA" w:rsidRPr="005B17D3">
        <w:t>Veterans</w:t>
      </w:r>
      <w:r w:rsidRPr="005B17D3">
        <w:t xml:space="preserve"> </w:t>
      </w:r>
      <w:r w:rsidRPr="005B17D3">
        <w:rPr>
          <w:i/>
        </w:rPr>
        <w:t>Overview</w:t>
      </w:r>
      <w:r w:rsidRPr="005B17D3">
        <w:t xml:space="preserve"> screen should now be visible again.</w:t>
      </w:r>
    </w:p>
    <w:p w14:paraId="49E2B0BE" w14:textId="77777777" w:rsidR="00BE52CE" w:rsidRPr="005B17D3" w:rsidRDefault="00BE52CE" w:rsidP="00EF3896">
      <w:pPr>
        <w:pStyle w:val="NumberedList"/>
      </w:pPr>
      <w:r w:rsidRPr="005B17D3">
        <w:t xml:space="preserve">From the </w:t>
      </w:r>
      <w:r w:rsidRPr="005B17D3">
        <w:rPr>
          <w:i/>
        </w:rPr>
        <w:t>Overview</w:t>
      </w:r>
      <w:r w:rsidRPr="005B17D3">
        <w:t xml:space="preserve"> screen, click th</w:t>
      </w:r>
      <w:r w:rsidRPr="005B17D3">
        <w:rPr>
          <w:szCs w:val="20"/>
        </w:rPr>
        <w:t xml:space="preserve">e </w:t>
      </w:r>
      <w:r w:rsidRPr="005B17D3">
        <w:t>Veterans Current Handbook</w:t>
      </w:r>
      <w:r w:rsidRPr="005B17D3">
        <w:rPr>
          <w:szCs w:val="20"/>
        </w:rPr>
        <w:t xml:space="preserve"> link</w:t>
      </w:r>
      <w:r w:rsidRPr="005B17D3">
        <w:t xml:space="preserve">. The latest </w:t>
      </w:r>
      <w:r w:rsidRPr="005B17D3">
        <w:rPr>
          <w:i/>
        </w:rPr>
        <w:t xml:space="preserve">Veteran Benefits Handbook </w:t>
      </w:r>
      <w:r w:rsidRPr="005B17D3">
        <w:t>PDF file displays in a new window. From here the user can either view the benefit information online, save the PDF file for viewing or printing later, or print the benefit information.</w:t>
      </w:r>
    </w:p>
    <w:p w14:paraId="18A351A0" w14:textId="77777777" w:rsidR="00BE52CE" w:rsidRPr="005B17D3" w:rsidRDefault="00BE52CE" w:rsidP="00EF3896">
      <w:pPr>
        <w:pStyle w:val="NumberedList"/>
      </w:pPr>
      <w:r w:rsidRPr="005B17D3">
        <w:t>Repeat steps 4 and 5 to save and/or print the new PDF file.</w:t>
      </w:r>
    </w:p>
    <w:p w14:paraId="4C7F307B" w14:textId="77777777" w:rsidR="00BE52CE" w:rsidRPr="005B17D3" w:rsidRDefault="00BE52CE" w:rsidP="00EF3896">
      <w:pPr>
        <w:pStyle w:val="ProcedureTitle"/>
      </w:pPr>
      <w:r w:rsidRPr="005B17D3">
        <w:t>… check the status of the handbook communications</w:t>
      </w:r>
    </w:p>
    <w:p w14:paraId="4673B1DB" w14:textId="77777777" w:rsidR="00BE52CE" w:rsidRPr="005B17D3" w:rsidRDefault="00BE52CE" w:rsidP="00EF3896">
      <w:pPr>
        <w:pStyle w:val="BodyText2"/>
      </w:pPr>
      <w:r w:rsidRPr="005B17D3">
        <w:t xml:space="preserve">The user can navigate to the </w:t>
      </w:r>
      <w:r w:rsidRPr="005B17D3">
        <w:rPr>
          <w:i/>
        </w:rPr>
        <w:t>Communication Log</w:t>
      </w:r>
      <w:r w:rsidRPr="005B17D3">
        <w:t xml:space="preserve"> screen, where there are four tabs from which to view/update various types of Communications information. To do this, follow the steps below.</w:t>
      </w:r>
    </w:p>
    <w:p w14:paraId="5F7AE9DC" w14:textId="77777777" w:rsidR="00BE52CE" w:rsidRPr="005B17D3" w:rsidRDefault="00BE52CE" w:rsidP="00EF3896">
      <w:pPr>
        <w:pStyle w:val="BodyText2"/>
      </w:pPr>
      <w:r w:rsidRPr="005B17D3">
        <w:t xml:space="preserve">As noted in Step 2 above, in the lower right-hand corner of the </w:t>
      </w:r>
      <w:r w:rsidRPr="005B17D3">
        <w:rPr>
          <w:i/>
        </w:rPr>
        <w:t>Overview</w:t>
      </w:r>
      <w:r w:rsidRPr="005B17D3">
        <w:t xml:space="preserve"> screen is the Communications area with two links. One is the </w:t>
      </w:r>
      <w:r w:rsidRPr="005B17D3">
        <w:rPr>
          <w:i/>
        </w:rPr>
        <w:t>View Handbook Communication</w:t>
      </w:r>
      <w:r w:rsidRPr="005B17D3">
        <w:t xml:space="preserve"> link and the other is the </w:t>
      </w:r>
      <w:r w:rsidRPr="005B17D3">
        <w:rPr>
          <w:i/>
        </w:rPr>
        <w:t>COMMUNICATIONS</w:t>
      </w:r>
      <w:r w:rsidRPr="005B17D3">
        <w:t xml:space="preserve"> link.</w:t>
      </w:r>
    </w:p>
    <w:p w14:paraId="096A8BD2" w14:textId="77777777" w:rsidR="00BE52CE" w:rsidRPr="005B17D3" w:rsidRDefault="00BE52CE" w:rsidP="00884662">
      <w:pPr>
        <w:pStyle w:val="NumberedList"/>
        <w:numPr>
          <w:ilvl w:val="0"/>
          <w:numId w:val="171"/>
        </w:numPr>
      </w:pPr>
      <w:r w:rsidRPr="005B17D3">
        <w:t xml:space="preserve">From the </w:t>
      </w:r>
      <w:r w:rsidRPr="005B17D3">
        <w:rPr>
          <w:i/>
        </w:rPr>
        <w:t>Overview</w:t>
      </w:r>
      <w:r w:rsidRPr="005B17D3">
        <w:t xml:space="preserve"> screen, begin by clicking on the View Handbook Communication</w:t>
      </w:r>
      <w:r w:rsidRPr="005B17D3">
        <w:rPr>
          <w:szCs w:val="20"/>
        </w:rPr>
        <w:t xml:space="preserve"> link. </w:t>
      </w:r>
      <w:r w:rsidRPr="005B17D3">
        <w:t xml:space="preserve">The </w:t>
      </w:r>
      <w:r w:rsidRPr="005B17D3">
        <w:rPr>
          <w:i/>
        </w:rPr>
        <w:t>Communication Log</w:t>
      </w:r>
      <w:r w:rsidRPr="005B17D3">
        <w:t xml:space="preserve"> screen displays with the </w:t>
      </w:r>
      <w:r w:rsidRPr="005B17D3">
        <w:rPr>
          <w:b/>
        </w:rPr>
        <w:t>Handbook Status</w:t>
      </w:r>
      <w:r w:rsidRPr="005B17D3">
        <w:t xml:space="preserve"> tab displayed. The </w:t>
      </w:r>
      <w:r w:rsidRPr="005B17D3">
        <w:rPr>
          <w:i/>
        </w:rPr>
        <w:t xml:space="preserve">Handbook Status </w:t>
      </w:r>
      <w:r w:rsidRPr="005B17D3">
        <w:t xml:space="preserve">communications tab contains status information about Handbook communications that are scheduled to and were sent to the Veteran. The user has the ability to Mail a </w:t>
      </w:r>
      <w:r w:rsidRPr="005B17D3">
        <w:rPr>
          <w:i/>
        </w:rPr>
        <w:t xml:space="preserve">Veteran Benefits Handbook </w:t>
      </w:r>
      <w:r w:rsidRPr="005B17D3">
        <w:t>or to View the current and two historical (if they exist) Handbook communications for a Veteran.</w:t>
      </w:r>
    </w:p>
    <w:p w14:paraId="5782A42C" w14:textId="77777777" w:rsidR="00BE52CE" w:rsidRPr="005B17D3" w:rsidRDefault="00BE52CE" w:rsidP="00884662">
      <w:pPr>
        <w:pStyle w:val="Note"/>
        <w:numPr>
          <w:ilvl w:val="0"/>
          <w:numId w:val="56"/>
        </w:numPr>
        <w:shd w:val="clear" w:color="auto" w:fill="auto"/>
        <w:ind w:left="1080"/>
      </w:pPr>
      <w:r w:rsidRPr="005B17D3">
        <w:rPr>
          <w:b/>
        </w:rPr>
        <w:t>Note</w:t>
      </w:r>
      <w:r w:rsidRPr="005B17D3">
        <w:t xml:space="preserve">: The </w:t>
      </w:r>
      <w:r w:rsidRPr="005B17D3">
        <w:rPr>
          <w:b/>
        </w:rPr>
        <w:t>View</w:t>
      </w:r>
      <w:r w:rsidRPr="005B17D3">
        <w:t xml:space="preserve"> link under the </w:t>
      </w:r>
      <w:r w:rsidRPr="005B17D3">
        <w:rPr>
          <w:b/>
        </w:rPr>
        <w:t>Veterans Handbook</w:t>
      </w:r>
      <w:r w:rsidRPr="005B17D3">
        <w:t xml:space="preserve">, </w:t>
      </w:r>
      <w:r w:rsidRPr="005B17D3">
        <w:rPr>
          <w:b/>
        </w:rPr>
        <w:t>Veterans Profile</w:t>
      </w:r>
      <w:r w:rsidRPr="005B17D3">
        <w:t xml:space="preserve"> and </w:t>
      </w:r>
      <w:r w:rsidRPr="005B17D3">
        <w:rPr>
          <w:b/>
        </w:rPr>
        <w:t>Raw Data</w:t>
      </w:r>
      <w:r w:rsidRPr="005B17D3">
        <w:t xml:space="preserve"> columns will appear only if:</w:t>
      </w:r>
      <w:r w:rsidRPr="005B17D3">
        <w:br/>
        <w:t>a. The user has the proper permission (Capabilities) to view these columns, and;</w:t>
      </w:r>
      <w:r w:rsidRPr="005B17D3">
        <w:br/>
        <w:t>b. The condition under the Status column is “Mailed by CMS”.</w:t>
      </w:r>
    </w:p>
    <w:p w14:paraId="49E0FE41" w14:textId="77777777" w:rsidR="00BE52CE" w:rsidRPr="005B17D3" w:rsidRDefault="00BE52CE" w:rsidP="00EF3896">
      <w:pPr>
        <w:pStyle w:val="NumberedList"/>
      </w:pPr>
      <w:r w:rsidRPr="005B17D3">
        <w:t xml:space="preserve">Click on a hyperlink under the </w:t>
      </w:r>
      <w:r w:rsidRPr="005B17D3">
        <w:rPr>
          <w:b/>
        </w:rPr>
        <w:t>Communications Name</w:t>
      </w:r>
      <w:r w:rsidRPr="005B17D3">
        <w:t xml:space="preserve"> column. The detailed </w:t>
      </w:r>
      <w:r w:rsidRPr="005B17D3">
        <w:rPr>
          <w:i/>
        </w:rPr>
        <w:t>Communication Log</w:t>
      </w:r>
      <w:r w:rsidRPr="005B17D3">
        <w:t xml:space="preserve"> screen displays with more detailed information on the handbook Status History and Comments, including the ability to add comments to the log.</w:t>
      </w:r>
    </w:p>
    <w:p w14:paraId="5786EE63" w14:textId="77777777" w:rsidR="00BE52CE" w:rsidRPr="005B17D3" w:rsidRDefault="00BE52CE" w:rsidP="00EF3896">
      <w:pPr>
        <w:pStyle w:val="NumberedList"/>
      </w:pPr>
      <w:r w:rsidRPr="005B17D3">
        <w:t xml:space="preserve">After viewing or adding comments, click either the </w:t>
      </w:r>
      <w:r w:rsidRPr="005B17D3">
        <w:rPr>
          <w:b/>
          <w:i/>
        </w:rPr>
        <w:t>Cancel</w:t>
      </w:r>
      <w:r w:rsidRPr="005B17D3">
        <w:t xml:space="preserve"> or </w:t>
      </w:r>
      <w:r w:rsidRPr="005B17D3">
        <w:rPr>
          <w:b/>
          <w:i/>
        </w:rPr>
        <w:t>Update</w:t>
      </w:r>
      <w:r w:rsidRPr="005B17D3">
        <w:t xml:space="preserve"> button. The </w:t>
      </w:r>
      <w:r w:rsidRPr="005B17D3">
        <w:rPr>
          <w:i/>
        </w:rPr>
        <w:t xml:space="preserve">Communication Log </w:t>
      </w:r>
      <w:r w:rsidRPr="005B17D3">
        <w:t xml:space="preserve">screen redisplays with the </w:t>
      </w:r>
      <w:r w:rsidRPr="005B17D3">
        <w:rPr>
          <w:b/>
        </w:rPr>
        <w:t>Handbook Status</w:t>
      </w:r>
      <w:r w:rsidRPr="005B17D3">
        <w:t xml:space="preserve"> tab selected. If comments were entered and the Update button was clicked, you’ll see that the Status Date for that particular ID selected is updated to the current date.</w:t>
      </w:r>
    </w:p>
    <w:p w14:paraId="6E741F95" w14:textId="77777777" w:rsidR="00BE52CE" w:rsidRPr="005B17D3" w:rsidRDefault="00BE52CE" w:rsidP="00EF3896">
      <w:pPr>
        <w:pStyle w:val="NumberedList"/>
      </w:pPr>
      <w:r w:rsidRPr="005B17D3">
        <w:t xml:space="preserve">From the </w:t>
      </w:r>
      <w:r w:rsidRPr="005B17D3">
        <w:rPr>
          <w:i/>
        </w:rPr>
        <w:t>Communication Log/Handbook Status</w:t>
      </w:r>
      <w:r w:rsidRPr="005B17D3">
        <w:t xml:space="preserve"> screen, reselect the hyperlink under the </w:t>
      </w:r>
      <w:r w:rsidRPr="005B17D3">
        <w:rPr>
          <w:b/>
        </w:rPr>
        <w:t>Communications Name</w:t>
      </w:r>
      <w:r w:rsidRPr="005B17D3">
        <w:t xml:space="preserve"> column. The detailed </w:t>
      </w:r>
      <w:r w:rsidRPr="005B17D3">
        <w:rPr>
          <w:i/>
        </w:rPr>
        <w:t>Communication Log</w:t>
      </w:r>
      <w:r w:rsidRPr="005B17D3">
        <w:t xml:space="preserve"> screen displays with the comments just entered under the </w:t>
      </w:r>
      <w:r w:rsidRPr="005B17D3">
        <w:rPr>
          <w:i/>
        </w:rPr>
        <w:t>Comments</w:t>
      </w:r>
      <w:r w:rsidRPr="005B17D3">
        <w:t xml:space="preserve"> section with the date and time entered, the username who entered it, and the comment itself.</w:t>
      </w:r>
    </w:p>
    <w:p w14:paraId="77EC8C3D" w14:textId="77777777" w:rsidR="00BE52CE" w:rsidRPr="005B17D3" w:rsidRDefault="00BE52CE" w:rsidP="00EF3896">
      <w:pPr>
        <w:pStyle w:val="ProcedureTitle"/>
      </w:pPr>
      <w:r w:rsidRPr="005B17D3">
        <w:t>...Start and stop communication via the Stop Communications</w:t>
      </w:r>
      <w:r w:rsidRPr="005B17D3">
        <w:fldChar w:fldCharType="begin"/>
      </w:r>
      <w:r w:rsidRPr="005B17D3">
        <w:instrText xml:space="preserve"> XE "Stop Communications" </w:instrText>
      </w:r>
      <w:r w:rsidRPr="005B17D3">
        <w:fldChar w:fldCharType="end"/>
      </w:r>
      <w:r w:rsidRPr="005B17D3">
        <w:t xml:space="preserve"> checkbox? </w:t>
      </w:r>
      <w:r w:rsidRPr="005B17D3">
        <w:fldChar w:fldCharType="begin"/>
      </w:r>
      <w:r w:rsidRPr="005B17D3">
        <w:instrText xml:space="preserve"> XE "How do I ...: start and stop communication via the Stop Communication checkbox?" </w:instrText>
      </w:r>
      <w:r w:rsidRPr="005B17D3">
        <w:fldChar w:fldCharType="end"/>
      </w:r>
    </w:p>
    <w:p w14:paraId="48CCFCC4" w14:textId="77777777" w:rsidR="00BE52CE" w:rsidRPr="005B17D3" w:rsidRDefault="00BE52CE" w:rsidP="00884662">
      <w:pPr>
        <w:pStyle w:val="NumberedList"/>
        <w:numPr>
          <w:ilvl w:val="0"/>
          <w:numId w:val="170"/>
        </w:numPr>
      </w:pPr>
      <w:r w:rsidRPr="005B17D3">
        <w:t>Check the Stop Communications checkbox to enable.</w:t>
      </w:r>
    </w:p>
    <w:p w14:paraId="7B09C7BC" w14:textId="77777777" w:rsidR="00BE52CE" w:rsidRPr="005B17D3" w:rsidRDefault="00BE52CE" w:rsidP="00EF3896">
      <w:pPr>
        <w:pStyle w:val="NumberedList"/>
      </w:pPr>
      <w:r w:rsidRPr="005B17D3">
        <w:t>Select an option on the Reason dropdown. If Administrative Reason is selected, a free-form Explanation field will appear. You will need to provide details about why Administrative Reason was selected.</w:t>
      </w:r>
    </w:p>
    <w:p w14:paraId="41408403" w14:textId="77777777" w:rsidR="00BE52CE" w:rsidRPr="005B17D3" w:rsidRDefault="00BE52CE" w:rsidP="00EF3896">
      <w:pPr>
        <w:pStyle w:val="NumberedList"/>
      </w:pPr>
      <w:r w:rsidRPr="005B17D3">
        <w:t>Click the Update button.</w:t>
      </w:r>
    </w:p>
    <w:p w14:paraId="631545B9" w14:textId="77777777" w:rsidR="00BE52CE" w:rsidRPr="005B17D3" w:rsidRDefault="00BE52CE" w:rsidP="00EF3896">
      <w:pPr>
        <w:pStyle w:val="NumberedList"/>
      </w:pPr>
      <w:r w:rsidRPr="005B17D3">
        <w:t>Uncheck the Stop Communications Checkbox to disable communications from sending.</w:t>
      </w:r>
    </w:p>
    <w:p w14:paraId="4220B3DB" w14:textId="77777777" w:rsidR="00BE52CE" w:rsidRPr="005B17D3" w:rsidRDefault="00BE52CE" w:rsidP="00EF3896">
      <w:pPr>
        <w:pStyle w:val="NumberedList"/>
      </w:pPr>
      <w:r w:rsidRPr="005B17D3">
        <w:t>Click the Update button.</w:t>
      </w:r>
      <w:bookmarkStart w:id="1666" w:name="ColumnTitle_03"/>
      <w:bookmarkEnd w:id="1666"/>
    </w:p>
    <w:p w14:paraId="7BA0B6BD" w14:textId="77777777" w:rsidR="00BE52CE" w:rsidRPr="005B17D3" w:rsidRDefault="00BE52CE" w:rsidP="00EF3896">
      <w:pPr>
        <w:pStyle w:val="BodyText4"/>
      </w:pPr>
      <w:r w:rsidRPr="005B17D3">
        <w:rPr>
          <w:szCs w:val="20"/>
        </w:rPr>
        <w:fldChar w:fldCharType="begin"/>
      </w:r>
      <w:r w:rsidRPr="005B17D3">
        <w:rPr>
          <w:szCs w:val="20"/>
        </w:rPr>
        <w:instrText xml:space="preserve"> XE "</w:instrText>
      </w:r>
      <w:r w:rsidRPr="005B17D3">
        <w:rPr>
          <w:b/>
          <w:szCs w:val="20"/>
        </w:rPr>
        <w:instrText>E&amp;E Service:</w:instrText>
      </w:r>
      <w:r w:rsidRPr="005B17D3">
        <w:rPr>
          <w:szCs w:val="20"/>
        </w:rPr>
        <w:instrText>Add and Update</w:instrText>
      </w:r>
      <w:r w:rsidRPr="005B17D3">
        <w:rPr>
          <w:b/>
          <w:szCs w:val="20"/>
        </w:rPr>
        <w:instrText xml:space="preserve"> </w:instrText>
      </w:r>
      <w:r w:rsidRPr="005B17D3">
        <w:rPr>
          <w:szCs w:val="20"/>
        </w:rPr>
        <w:instrText xml:space="preserve">Service Accounts and Requests " \* MERGEFORMAT </w:instrText>
      </w:r>
      <w:r w:rsidRPr="005B17D3">
        <w:rPr>
          <w:szCs w:val="20"/>
        </w:rPr>
        <w:fldChar w:fldCharType="end"/>
      </w:r>
      <w:r w:rsidRPr="005B17D3">
        <w:t>The ES supports requests for data or information regarding the enrollment or eligibility of Veterans on an as-needed basis. An Enrollment Web Service brokers requests from other systems to ES, carrying out the system specific information request.</w:t>
      </w:r>
    </w:p>
    <w:p w14:paraId="3DEA9C64" w14:textId="34EB3366" w:rsidR="00A47398" w:rsidRPr="005B17D3" w:rsidRDefault="00BE52CE" w:rsidP="00EF3896">
      <w:pPr>
        <w:pStyle w:val="BodyText4"/>
      </w:pPr>
      <w:r w:rsidRPr="005B17D3">
        <w:t>For this service, the HEC defines the “views” of data that are provided to authorized service consumers (</w:t>
      </w:r>
      <w:r w:rsidRPr="005B17D3">
        <w:rPr>
          <w:i/>
        </w:rPr>
        <w:t>Service Accounts</w:t>
      </w:r>
      <w:r w:rsidRPr="005B17D3">
        <w:t xml:space="preserve">). Each </w:t>
      </w:r>
      <w:r w:rsidRPr="005B17D3">
        <w:rPr>
          <w:i/>
        </w:rPr>
        <w:t>Service account</w:t>
      </w:r>
      <w:r w:rsidRPr="005B17D3">
        <w:t xml:space="preserve"> will have a unique view of the data based on the need-to-know and applicable restrictions on data usage. A </w:t>
      </w:r>
      <w:r w:rsidRPr="005B17D3">
        <w:rPr>
          <w:i/>
        </w:rPr>
        <w:t>Service Account</w:t>
      </w:r>
      <w:r w:rsidRPr="005B17D3">
        <w:t xml:space="preserve"> can be given access to multiple </w:t>
      </w:r>
      <w:r w:rsidRPr="005B17D3">
        <w:rPr>
          <w:i/>
        </w:rPr>
        <w:t>Service Requests</w:t>
      </w:r>
      <w:r w:rsidRPr="005B17D3">
        <w:t xml:space="preserve">, and a </w:t>
      </w:r>
      <w:r w:rsidRPr="005B17D3">
        <w:rPr>
          <w:i/>
        </w:rPr>
        <w:t>Service Request</w:t>
      </w:r>
      <w:r w:rsidRPr="005B17D3">
        <w:t xml:space="preserve"> can be shared by many </w:t>
      </w:r>
      <w:r w:rsidRPr="005B17D3">
        <w:rPr>
          <w:i/>
        </w:rPr>
        <w:t>Service Accounts</w:t>
      </w:r>
      <w:r w:rsidRPr="005B17D3">
        <w:t>.</w:t>
      </w:r>
    </w:p>
    <w:p w14:paraId="30B257C9" w14:textId="3E93A123" w:rsidR="002B6B78" w:rsidRPr="005B17D3" w:rsidRDefault="002B6B78" w:rsidP="00EF3896">
      <w:pPr>
        <w:pStyle w:val="BodyText4"/>
        <w:ind w:left="0"/>
      </w:pPr>
    </w:p>
    <w:p w14:paraId="6C7E7BFC" w14:textId="2CEAA844" w:rsidR="008F7FEC" w:rsidRPr="005B17D3" w:rsidRDefault="00A47398" w:rsidP="00EF3896">
      <w:pPr>
        <w:pStyle w:val="Heading2"/>
      </w:pPr>
      <w:bookmarkStart w:id="1667" w:name="_Toc31622353"/>
      <w:r w:rsidRPr="005B17D3">
        <w:t>Admin/E&amp;E Service</w:t>
      </w:r>
      <w:bookmarkEnd w:id="1667"/>
      <w:r w:rsidRPr="005B17D3">
        <w:t xml:space="preserve"> </w:t>
      </w:r>
    </w:p>
    <w:p w14:paraId="56BBE2F8" w14:textId="248CB02B" w:rsidR="002E3617" w:rsidRPr="005B17D3" w:rsidRDefault="00A47398" w:rsidP="00EF3896">
      <w:pPr>
        <w:pStyle w:val="BodyTextBullet2"/>
      </w:pPr>
      <w:r w:rsidRPr="005B17D3">
        <w:t>New in this version of the online help, is a step-by-step procedure demonstrating how to use the E&amp;E Service to add and update Service Accounts and Service Requests. As an aid, the individual task has been categorized under the “Button” (shown below) in the ES where the functionality is located.</w:t>
      </w:r>
    </w:p>
    <w:p w14:paraId="56A7CFBD" w14:textId="77777777" w:rsidR="00A47398" w:rsidRPr="005B17D3" w:rsidRDefault="00A47398" w:rsidP="00EF3896">
      <w:pPr>
        <w:pStyle w:val="ProcedureTitle"/>
      </w:pPr>
      <w:r w:rsidRPr="005B17D3">
        <w:t>... Add and Update Service Accounts and Requests?</w:t>
      </w:r>
    </w:p>
    <w:p w14:paraId="7ED97A65" w14:textId="77777777" w:rsidR="00A47398" w:rsidRPr="005B17D3" w:rsidRDefault="00A47398" w:rsidP="00EF3896">
      <w:pPr>
        <w:pStyle w:val="BodyTextBullet2"/>
      </w:pPr>
      <w:r w:rsidRPr="005B17D3">
        <w:t>In this scenario we're going to learn how to add/update Service Accounts/Requests in the VA health care system.</w:t>
      </w:r>
    </w:p>
    <w:p w14:paraId="4F408732" w14:textId="7DB8BBEF" w:rsidR="00A47398" w:rsidRPr="005B17D3" w:rsidRDefault="00A47398" w:rsidP="00EF3896">
      <w:pPr>
        <w:pStyle w:val="BodyTextBullet2"/>
      </w:pPr>
    </w:p>
    <w:p w14:paraId="0F0F156F" w14:textId="77777777" w:rsidR="00A47398" w:rsidRPr="005B17D3" w:rsidRDefault="00A47398" w:rsidP="00884662">
      <w:pPr>
        <w:pStyle w:val="NumberedList"/>
        <w:numPr>
          <w:ilvl w:val="0"/>
          <w:numId w:val="278"/>
        </w:numPr>
      </w:pPr>
      <w:r w:rsidRPr="005B17D3">
        <w:t>Log into the system by entering VA authentication credentials at the single sign-on portal and checking the Accept Agreement checkbox on the ES entry page.</w:t>
      </w:r>
    </w:p>
    <w:p w14:paraId="50B5EC02" w14:textId="77777777" w:rsidR="00A47398" w:rsidRPr="005B17D3" w:rsidRDefault="00A47398" w:rsidP="00EF3896">
      <w:pPr>
        <w:pStyle w:val="NumberedList"/>
      </w:pPr>
      <w:r w:rsidRPr="005B17D3">
        <w:t>From the Person Search screen, move the mouse over the Admin button until the sub-menu items appear.  Click on E&amp;E Service in the sub-menu.</w:t>
      </w:r>
    </w:p>
    <w:p w14:paraId="6E2BFAC4" w14:textId="77777777" w:rsidR="00A47398" w:rsidRPr="005B17D3" w:rsidRDefault="00A47398" w:rsidP="00EF3896">
      <w:pPr>
        <w:pStyle w:val="BodyTextBullet2"/>
      </w:pPr>
      <w:r w:rsidRPr="005B17D3">
        <w:t xml:space="preserve">The E&amp;E Service/E&amp;E Service Account Management screen displays.  On this screen are displayed previously added E&amp;E </w:t>
      </w:r>
      <w:r w:rsidR="001962A6" w:rsidRPr="005B17D3">
        <w:t>Service Accounts, if any exist.</w:t>
      </w:r>
    </w:p>
    <w:p w14:paraId="28401C94" w14:textId="77777777" w:rsidR="00A47398" w:rsidRPr="005B17D3" w:rsidRDefault="00A47398" w:rsidP="00EF3896">
      <w:pPr>
        <w:pStyle w:val="NumberedList"/>
      </w:pPr>
      <w:r w:rsidRPr="005B17D3">
        <w:t>From the E&amp;E Service Account Management screen, begin adding a new service account by clicking the Add New Service Account hyperlink.</w:t>
      </w:r>
    </w:p>
    <w:p w14:paraId="3E95187B" w14:textId="77777777" w:rsidR="00A47398" w:rsidRPr="005B17D3" w:rsidRDefault="00A47398" w:rsidP="00EF3896">
      <w:pPr>
        <w:pStyle w:val="BodyTextBullet2"/>
      </w:pPr>
      <w:r w:rsidRPr="005B17D3">
        <w:t>The Add Service Account screen displays.</w:t>
      </w:r>
    </w:p>
    <w:p w14:paraId="78D901CB" w14:textId="77777777" w:rsidR="00A47398" w:rsidRPr="005B17D3" w:rsidRDefault="00A47398" w:rsidP="00EF3896">
      <w:pPr>
        <w:pStyle w:val="BodyTextBullet2"/>
      </w:pPr>
      <w:r w:rsidRPr="005B17D3">
        <w:t>The agency requesting an E&amp;E Service Account will provide the Account Name, Contac</w:t>
      </w:r>
      <w:r w:rsidR="001962A6" w:rsidRPr="005B17D3">
        <w:t>t Name and Phone number.</w:t>
      </w:r>
    </w:p>
    <w:p w14:paraId="3826C427" w14:textId="77777777" w:rsidR="00A47398" w:rsidRPr="005B17D3" w:rsidRDefault="00A47398" w:rsidP="00EF3896">
      <w:pPr>
        <w:pStyle w:val="NumberedList"/>
      </w:pPr>
      <w:r w:rsidRPr="005B17D3">
        <w:t>Enter data in all fields including a VA standard Password.</w:t>
      </w:r>
    </w:p>
    <w:p w14:paraId="423FEC4D" w14:textId="77777777" w:rsidR="00A47398" w:rsidRPr="005B17D3" w:rsidRDefault="00A47398" w:rsidP="00EF3896">
      <w:pPr>
        <w:pStyle w:val="BodyTextBullet2"/>
      </w:pPr>
    </w:p>
    <w:p w14:paraId="29592189" w14:textId="77777777" w:rsidR="00A47398" w:rsidRPr="005B17D3" w:rsidRDefault="00A47398" w:rsidP="00474E83">
      <w:pPr>
        <w:pStyle w:val="NoteLightbulb"/>
      </w:pPr>
      <w:r w:rsidRPr="005B17D3">
        <w:rPr>
          <w:b/>
        </w:rPr>
        <w:t>Note:</w:t>
      </w:r>
      <w:r w:rsidRPr="005B17D3">
        <w:t xml:space="preserve"> The Account Name and Contact Name fields accept only letters and no spaces.  The Phone field must be formatted as (123)456-7890.</w:t>
      </w:r>
    </w:p>
    <w:p w14:paraId="5B685D42" w14:textId="77777777" w:rsidR="00A47398" w:rsidRPr="005B17D3" w:rsidRDefault="00A47398" w:rsidP="00EF3896">
      <w:pPr>
        <w:pStyle w:val="BodyTextBullet2"/>
      </w:pPr>
    </w:p>
    <w:p w14:paraId="4DCE9AAC" w14:textId="77777777" w:rsidR="00A47398" w:rsidRPr="005B17D3" w:rsidRDefault="00A47398" w:rsidP="00EF3896">
      <w:pPr>
        <w:pStyle w:val="BodyTextBullet2"/>
      </w:pPr>
      <w:r w:rsidRPr="005B17D3">
        <w:t>Active "Yes or No" sets the account to retrieve specific information.</w:t>
      </w:r>
    </w:p>
    <w:p w14:paraId="0A108F54" w14:textId="77777777" w:rsidR="00A47398" w:rsidRPr="005B17D3" w:rsidRDefault="00A47398" w:rsidP="00EF3896">
      <w:pPr>
        <w:pStyle w:val="BodyTextBullet2"/>
      </w:pPr>
    </w:p>
    <w:p w14:paraId="385750FF" w14:textId="77777777" w:rsidR="00A47398" w:rsidRPr="005B17D3" w:rsidRDefault="00A47398" w:rsidP="00474E83">
      <w:pPr>
        <w:pStyle w:val="NoteLightbulb"/>
      </w:pPr>
      <w:r w:rsidRPr="005B17D3">
        <w:rPr>
          <w:b/>
        </w:rPr>
        <w:t>Note:</w:t>
      </w:r>
      <w:r w:rsidRPr="005B17D3">
        <w:t xml:space="preserve"> At this point, the user has the option of selecting from an existing list of service requests by clicking the check box next to one or more service requests, or, creating different service requests, then returning to this service account and updating it with the new service request.</w:t>
      </w:r>
    </w:p>
    <w:p w14:paraId="08CB2B6B" w14:textId="77777777" w:rsidR="00A47398" w:rsidRPr="005B17D3" w:rsidRDefault="00A47398" w:rsidP="00EF3896">
      <w:pPr>
        <w:pStyle w:val="BodyTextBullet2"/>
      </w:pPr>
    </w:p>
    <w:p w14:paraId="754D671C" w14:textId="77777777" w:rsidR="00A47398" w:rsidRPr="005B17D3" w:rsidRDefault="00A47398" w:rsidP="00EF3896">
      <w:pPr>
        <w:pStyle w:val="NumberedList"/>
      </w:pPr>
      <w:r w:rsidRPr="005B17D3">
        <w:t>When completed, click the Add button to establish the service account.</w:t>
      </w:r>
    </w:p>
    <w:p w14:paraId="357982B3" w14:textId="4E4BDC50" w:rsidR="00A47398" w:rsidRPr="005B17D3" w:rsidRDefault="00A47398" w:rsidP="00EF3896">
      <w:pPr>
        <w:pStyle w:val="BodyTextBullet2"/>
      </w:pPr>
      <w:r w:rsidRPr="005B17D3">
        <w:t>The E&amp;E Service Account Management screen appears</w:t>
      </w:r>
      <w:r w:rsidR="002F0970" w:rsidRPr="005B17D3">
        <w:t>,</w:t>
      </w:r>
      <w:r w:rsidRPr="005B17D3">
        <w:t xml:space="preserve"> and the system displays the message, "Service account added successfully.".  The new service account will be listed on this screen along with all pre-exi</w:t>
      </w:r>
      <w:r w:rsidR="001962A6" w:rsidRPr="005B17D3">
        <w:t>sting service accounts, if any.</w:t>
      </w:r>
    </w:p>
    <w:p w14:paraId="1197EBAA" w14:textId="77777777" w:rsidR="001962A6" w:rsidRPr="005B17D3" w:rsidRDefault="001962A6" w:rsidP="00EF3896">
      <w:pPr>
        <w:pStyle w:val="ProcedureTitle"/>
      </w:pPr>
      <w:r w:rsidRPr="005B17D3">
        <w:t>… update an existing E&amp;E Service Account?</w:t>
      </w:r>
    </w:p>
    <w:p w14:paraId="0C389C0C" w14:textId="77777777" w:rsidR="001962A6" w:rsidRPr="005B17D3" w:rsidRDefault="001962A6" w:rsidP="00884662">
      <w:pPr>
        <w:pStyle w:val="NumberedList"/>
        <w:numPr>
          <w:ilvl w:val="0"/>
          <w:numId w:val="279"/>
        </w:numPr>
      </w:pPr>
      <w:r w:rsidRPr="005B17D3">
        <w:t>To update an existing E&amp;E Service Account, perform the following.  The following steps assume the user is logged into the ES and on the Person Search screen.</w:t>
      </w:r>
    </w:p>
    <w:p w14:paraId="72C7302E" w14:textId="77777777" w:rsidR="001962A6" w:rsidRPr="005B17D3" w:rsidRDefault="001962A6" w:rsidP="00EF3896">
      <w:pPr>
        <w:pStyle w:val="BodyText2"/>
      </w:pPr>
      <w:r w:rsidRPr="005B17D3">
        <w:t>From the Person Search screen, roll your mouse over the Admin button until the sub-menu items appear.  Click on the E&amp;E Service in the sub-menu.</w:t>
      </w:r>
    </w:p>
    <w:p w14:paraId="5E903AE9" w14:textId="77777777" w:rsidR="001962A6" w:rsidRPr="005B17D3" w:rsidRDefault="001962A6" w:rsidP="00EF3896">
      <w:pPr>
        <w:pStyle w:val="BodyText2"/>
      </w:pPr>
      <w:r w:rsidRPr="005B17D3">
        <w:t>The E&amp;E Service/E&amp;E Service Account Management screen displays. Displayed on this screen are all previously added E&amp;E Service Accounts, if any exist.</w:t>
      </w:r>
    </w:p>
    <w:p w14:paraId="5E30F38E" w14:textId="77777777" w:rsidR="001962A6" w:rsidRPr="005B17D3" w:rsidRDefault="001962A6" w:rsidP="00EF3896">
      <w:pPr>
        <w:pStyle w:val="NumberedList"/>
      </w:pPr>
      <w:r w:rsidRPr="005B17D3">
        <w:t>To edit an existing service account, click on the Account Name hyperlink.</w:t>
      </w:r>
    </w:p>
    <w:p w14:paraId="16FC728B" w14:textId="77777777" w:rsidR="001962A6" w:rsidRPr="005B17D3" w:rsidRDefault="001962A6" w:rsidP="00EF3896">
      <w:pPr>
        <w:pStyle w:val="BodyText2"/>
      </w:pPr>
      <w:r w:rsidRPr="005B17D3">
        <w:t>The Update Service Account screen displays.  From this screen, the user may edit some or all information, including changing the password and activating or deactivating the service account.</w:t>
      </w:r>
    </w:p>
    <w:p w14:paraId="6DC2FDCF" w14:textId="77777777" w:rsidR="001962A6" w:rsidRPr="005B17D3" w:rsidRDefault="001962A6" w:rsidP="00EF3896">
      <w:pPr>
        <w:pStyle w:val="NumberedList"/>
      </w:pPr>
      <w:r w:rsidRPr="005B17D3">
        <w:t>When finished updating the service account, click the Update button to complete the update.</w:t>
      </w:r>
    </w:p>
    <w:p w14:paraId="6C8FDAB1" w14:textId="43425A97" w:rsidR="001962A6" w:rsidRPr="005B17D3" w:rsidRDefault="001962A6" w:rsidP="00EF3896">
      <w:pPr>
        <w:pStyle w:val="BodyText2"/>
      </w:pPr>
      <w:r w:rsidRPr="005B17D3">
        <w:t>The E&amp;E Service Account Management screen reappears</w:t>
      </w:r>
      <w:r w:rsidR="002F0970" w:rsidRPr="005B17D3">
        <w:t>,</w:t>
      </w:r>
      <w:r w:rsidRPr="005B17D3">
        <w:t xml:space="preserve"> and the system displays the message, "Service account updated successfully.".</w:t>
      </w:r>
    </w:p>
    <w:p w14:paraId="65C5B91A" w14:textId="77777777" w:rsidR="001962A6" w:rsidRPr="005B17D3" w:rsidRDefault="001E4A47" w:rsidP="00EF3896">
      <w:pPr>
        <w:pStyle w:val="ProcedureTitle"/>
      </w:pPr>
      <w:r w:rsidRPr="005B17D3">
        <w:t>… to add a new E&amp;E Service Request?</w:t>
      </w:r>
    </w:p>
    <w:p w14:paraId="6D5AFD93" w14:textId="77777777" w:rsidR="001E4A47" w:rsidRPr="005B17D3" w:rsidRDefault="001E4A47" w:rsidP="00EF3896">
      <w:pPr>
        <w:pStyle w:val="BodyTextBullet2"/>
      </w:pPr>
      <w:r w:rsidRPr="005B17D3">
        <w:t>To add a new E&amp;E Service Request, perform the following.  The following steps assume the user is logged into the ES and on the Person Search screen.</w:t>
      </w:r>
    </w:p>
    <w:p w14:paraId="56BED627" w14:textId="77777777" w:rsidR="001E4A47" w:rsidRPr="005B17D3" w:rsidRDefault="001E4A47" w:rsidP="00EF3896">
      <w:pPr>
        <w:pStyle w:val="BodyTextBullet2"/>
      </w:pPr>
      <w:r w:rsidRPr="005B17D3">
        <w:t>Creating a new service request assigns specific data elements the agency can retrieve through the E&amp;E Service.</w:t>
      </w:r>
    </w:p>
    <w:p w14:paraId="722A89C8" w14:textId="77777777" w:rsidR="001E4A47" w:rsidRPr="005B17D3" w:rsidRDefault="001E4A47" w:rsidP="00884662">
      <w:pPr>
        <w:pStyle w:val="NumberedList"/>
        <w:numPr>
          <w:ilvl w:val="0"/>
          <w:numId w:val="280"/>
        </w:numPr>
      </w:pPr>
      <w:r w:rsidRPr="005B17D3">
        <w:t>From the Person Search screen, roll your mouse over the Admin button until the sub-menu items appear.  Click on the E&amp;E Service in the sub-menu.</w:t>
      </w:r>
    </w:p>
    <w:p w14:paraId="64F4A1E9" w14:textId="77777777" w:rsidR="001E4A47" w:rsidRPr="005B17D3" w:rsidRDefault="001E4A47" w:rsidP="00EF3896">
      <w:pPr>
        <w:pStyle w:val="BodyTextBullet2"/>
      </w:pPr>
      <w:r w:rsidRPr="005B17D3">
        <w:t>The E&amp;E Service/E&amp;E Service Account Management screen displays.  Displayed on this screen are all previously added E&amp;E Service Accounts, if any exist.</w:t>
      </w:r>
    </w:p>
    <w:p w14:paraId="17F442FC" w14:textId="77777777" w:rsidR="001E4A47" w:rsidRPr="005B17D3" w:rsidRDefault="001E4A47" w:rsidP="00EF3896">
      <w:pPr>
        <w:pStyle w:val="NumberedList"/>
      </w:pPr>
      <w:r w:rsidRPr="005B17D3">
        <w:t>To establish a new service request, click on the Service Requests tab.</w:t>
      </w:r>
    </w:p>
    <w:p w14:paraId="10BA8123" w14:textId="77777777" w:rsidR="001E4A47" w:rsidRPr="005B17D3" w:rsidRDefault="001E4A47" w:rsidP="00EF3896">
      <w:pPr>
        <w:pStyle w:val="BodyTextBullet2"/>
      </w:pPr>
      <w:r w:rsidRPr="005B17D3">
        <w:t>The E&amp;E Service/E&amp;E Service Request Management screen displays.  Displayed on this screen are all previously added E&amp;E Service Requests, if any exist.</w:t>
      </w:r>
    </w:p>
    <w:p w14:paraId="5DF8C90C" w14:textId="77777777" w:rsidR="001E4A47" w:rsidRPr="005B17D3" w:rsidRDefault="001E4A47" w:rsidP="00EF3896">
      <w:pPr>
        <w:pStyle w:val="NumberedList"/>
      </w:pPr>
      <w:r w:rsidRPr="005B17D3">
        <w:t>On the E&amp;E Service Request Management screen, click on the Add New Service Request hyperlink.</w:t>
      </w:r>
    </w:p>
    <w:p w14:paraId="2C45A714" w14:textId="77777777" w:rsidR="001E4A47" w:rsidRPr="005B17D3" w:rsidRDefault="001E4A47" w:rsidP="00EF3896">
      <w:pPr>
        <w:pStyle w:val="BodyTextBullet2"/>
      </w:pPr>
      <w:r w:rsidRPr="005B17D3">
        <w:t>The Add Service Request screen displays.</w:t>
      </w:r>
    </w:p>
    <w:p w14:paraId="07277C51" w14:textId="77777777" w:rsidR="001E4A47" w:rsidRPr="005B17D3" w:rsidRDefault="001E4A47" w:rsidP="00EF3896">
      <w:pPr>
        <w:pStyle w:val="BodyTextBullet2"/>
      </w:pPr>
      <w:r w:rsidRPr="005B17D3">
        <w:t>The agency requesting an E&amp;E Service Account will also provide the data elements needed from the Veteran record.  The user will create the Request Name and Description from the information provided.</w:t>
      </w:r>
    </w:p>
    <w:p w14:paraId="10D8DEEF" w14:textId="77777777" w:rsidR="001E4A47" w:rsidRPr="005B17D3" w:rsidRDefault="001E4A47" w:rsidP="00EF3896">
      <w:pPr>
        <w:pStyle w:val="NumberedList"/>
      </w:pPr>
      <w:r w:rsidRPr="005B17D3">
        <w:t>Enter a name (alpha characters only) in the Request Name field with no spaces.</w:t>
      </w:r>
    </w:p>
    <w:p w14:paraId="6AED3071" w14:textId="77777777" w:rsidR="001E4A47" w:rsidRPr="005B17D3" w:rsidRDefault="001E4A47" w:rsidP="00EF3896">
      <w:pPr>
        <w:pStyle w:val="NumberedList"/>
      </w:pPr>
      <w:r w:rsidRPr="005B17D3">
        <w:t>Enter a description in the Description field (spaces/nu</w:t>
      </w:r>
      <w:r w:rsidR="001F5C9C" w:rsidRPr="005B17D3">
        <w:t xml:space="preserve">mbers allowed, but no special </w:t>
      </w:r>
      <w:r w:rsidRPr="005B17D3">
        <w:t>characters).</w:t>
      </w:r>
    </w:p>
    <w:p w14:paraId="2868530B" w14:textId="77777777" w:rsidR="001E4A47" w:rsidRPr="005B17D3" w:rsidRDefault="001E4A47" w:rsidP="00474E83">
      <w:pPr>
        <w:pStyle w:val="NoteLightbulb"/>
      </w:pPr>
      <w:r w:rsidRPr="005B17D3">
        <w:rPr>
          <w:b/>
        </w:rPr>
        <w:t>Note:</w:t>
      </w:r>
      <w:r w:rsidRPr="005B17D3">
        <w:t xml:space="preserve"> Service requests are independent from servi</w:t>
      </w:r>
      <w:r w:rsidR="001F5C9C" w:rsidRPr="005B17D3">
        <w:t xml:space="preserve">ce accounts and may be assigned </w:t>
      </w:r>
      <w:r w:rsidRPr="005B17D3">
        <w:t>to any service account.</w:t>
      </w:r>
    </w:p>
    <w:p w14:paraId="4546875E" w14:textId="77777777" w:rsidR="001E4A47" w:rsidRPr="005B17D3" w:rsidRDefault="001E4A47" w:rsidP="00EF3896">
      <w:pPr>
        <w:pStyle w:val="BodyTextBullet2"/>
      </w:pPr>
      <w:r w:rsidRPr="005B17D3">
        <w:t xml:space="preserve">By default, the </w:t>
      </w:r>
      <w:r w:rsidRPr="005B17D3">
        <w:rPr>
          <w:b/>
          <w:color w:val="FF0000"/>
        </w:rPr>
        <w:t>eeSummary</w:t>
      </w:r>
      <w:r w:rsidRPr="005B17D3">
        <w:t xml:space="preserve"> folder is collapsed and unselect</w:t>
      </w:r>
      <w:r w:rsidR="001F5C9C" w:rsidRPr="005B17D3">
        <w:t xml:space="preserve">ed.  When the user clicks </w:t>
      </w:r>
      <w:r w:rsidRPr="005B17D3">
        <w:t xml:space="preserve">the plus sign next to the red box, the </w:t>
      </w:r>
      <w:r w:rsidRPr="005B17D3">
        <w:rPr>
          <w:b/>
          <w:color w:val="FF0000"/>
        </w:rPr>
        <w:t>eeSummary</w:t>
      </w:r>
      <w:r w:rsidRPr="005B17D3">
        <w:t xml:space="preserve"> folde</w:t>
      </w:r>
      <w:r w:rsidR="001F5C9C" w:rsidRPr="005B17D3">
        <w:t xml:space="preserve">r expands to show all available </w:t>
      </w:r>
      <w:r w:rsidRPr="005B17D3">
        <w:t>folders below it.</w:t>
      </w:r>
    </w:p>
    <w:p w14:paraId="3DC3E7BB" w14:textId="77777777" w:rsidR="001E4A47" w:rsidRPr="005B17D3" w:rsidRDefault="001E4A47" w:rsidP="00EF3896">
      <w:pPr>
        <w:pStyle w:val="BodyTextBullet2"/>
      </w:pPr>
      <w:r w:rsidRPr="005B17D3">
        <w:t xml:space="preserve">These "child" folders can be expanded using the same method as with the </w:t>
      </w:r>
      <w:r w:rsidRPr="005B17D3">
        <w:rPr>
          <w:b/>
          <w:color w:val="FF0000"/>
        </w:rPr>
        <w:t>eeSummary</w:t>
      </w:r>
      <w:r w:rsidR="001F5C9C" w:rsidRPr="005B17D3">
        <w:t xml:space="preserve"> </w:t>
      </w:r>
      <w:r w:rsidRPr="005B17D3">
        <w:t>"parent" folder, by clicking on their respective p</w:t>
      </w:r>
      <w:r w:rsidR="001F5C9C" w:rsidRPr="005B17D3">
        <w:t xml:space="preserve">lus signs.  These child folders </w:t>
      </w:r>
      <w:r w:rsidRPr="005B17D3">
        <w:t>will have descriptive names indicating the categories of information they contain.</w:t>
      </w:r>
    </w:p>
    <w:p w14:paraId="1F9DCED2" w14:textId="77777777" w:rsidR="001E4A47" w:rsidRPr="005B17D3" w:rsidRDefault="001E4A47" w:rsidP="00EF3896">
      <w:pPr>
        <w:pStyle w:val="BodyTextBullet2"/>
      </w:pPr>
      <w:r w:rsidRPr="005B17D3">
        <w:t xml:space="preserve">One example may be </w:t>
      </w:r>
      <w:r w:rsidRPr="005B17D3">
        <w:rPr>
          <w:b/>
          <w:color w:val="FF0000"/>
        </w:rPr>
        <w:t>eeSummary.demographics</w:t>
      </w:r>
      <w:r w:rsidRPr="005B17D3">
        <w:t>.  Once</w:t>
      </w:r>
      <w:r w:rsidR="001F5C9C" w:rsidRPr="005B17D3">
        <w:t xml:space="preserve"> expanded, this folder displays </w:t>
      </w:r>
      <w:r w:rsidRPr="005B17D3">
        <w:t>various groups of demographic data for the Veteran.</w:t>
      </w:r>
    </w:p>
    <w:p w14:paraId="0414189F" w14:textId="77777777" w:rsidR="001E4A47" w:rsidRPr="005B17D3" w:rsidRDefault="001E4A47" w:rsidP="00EF3896">
      <w:pPr>
        <w:pStyle w:val="BodyTextBullet2"/>
      </w:pPr>
      <w:r w:rsidRPr="005B17D3">
        <w:t>In the above example, the demographic information grou</w:t>
      </w:r>
      <w:r w:rsidR="001F5C9C" w:rsidRPr="005B17D3">
        <w:t xml:space="preserve">ps may be individually selected </w:t>
      </w:r>
      <w:r w:rsidRPr="005B17D3">
        <w:t xml:space="preserve">by clicking on each of the desired red boxes with </w:t>
      </w:r>
      <w:r w:rsidR="001F5C9C" w:rsidRPr="005B17D3">
        <w:t xml:space="preserve">a white X, which then change to </w:t>
      </w:r>
      <w:r w:rsidRPr="005B17D3">
        <w:t>a green box with a white checkmark   to indicate they are selected.</w:t>
      </w:r>
    </w:p>
    <w:p w14:paraId="1201466F" w14:textId="77777777" w:rsidR="001E4A47" w:rsidRPr="005B17D3" w:rsidRDefault="001E4A47" w:rsidP="00EF3896">
      <w:pPr>
        <w:pStyle w:val="BodyTextBullet2"/>
      </w:pPr>
      <w:r w:rsidRPr="005B17D3">
        <w:t>Or, to select all of the demographic information u</w:t>
      </w:r>
      <w:r w:rsidR="001F5C9C" w:rsidRPr="005B17D3">
        <w:t xml:space="preserve">nder the </w:t>
      </w:r>
      <w:r w:rsidR="001F5C9C" w:rsidRPr="005B17D3">
        <w:rPr>
          <w:b/>
          <w:color w:val="FF0000"/>
        </w:rPr>
        <w:t>eeSummary.demographics</w:t>
      </w:r>
      <w:r w:rsidR="001F5C9C" w:rsidRPr="005B17D3">
        <w:t xml:space="preserve"> </w:t>
      </w:r>
      <w:r w:rsidRPr="005B17D3">
        <w:t>folder, simply click the red box with a white X next to the fol</w:t>
      </w:r>
      <w:r w:rsidR="001F5C9C" w:rsidRPr="005B17D3">
        <w:t xml:space="preserve">der.  After doing </w:t>
      </w:r>
      <w:r w:rsidRPr="005B17D3">
        <w:t xml:space="preserve">so, all of the red boxes with a white X under the </w:t>
      </w:r>
      <w:r w:rsidRPr="005B17D3">
        <w:rPr>
          <w:b/>
          <w:color w:val="FF0000"/>
        </w:rPr>
        <w:t>eeS</w:t>
      </w:r>
      <w:r w:rsidR="001F5C9C" w:rsidRPr="005B17D3">
        <w:rPr>
          <w:b/>
          <w:color w:val="FF0000"/>
        </w:rPr>
        <w:t>ummary.demographics</w:t>
      </w:r>
      <w:r w:rsidR="001F5C9C" w:rsidRPr="005B17D3">
        <w:t xml:space="preserve"> folder will </w:t>
      </w:r>
      <w:r w:rsidRPr="005B17D3">
        <w:t>change to a green box with a white checkmark, inc</w:t>
      </w:r>
      <w:r w:rsidR="001F5C9C" w:rsidRPr="005B17D3">
        <w:t xml:space="preserve">luding the red box with a white </w:t>
      </w:r>
      <w:r w:rsidRPr="005B17D3">
        <w:t xml:space="preserve">X next to the </w:t>
      </w:r>
      <w:r w:rsidRPr="005B17D3">
        <w:rPr>
          <w:b/>
          <w:color w:val="FF0000"/>
        </w:rPr>
        <w:t>eeSummary.demographics</w:t>
      </w:r>
      <w:r w:rsidRPr="005B17D3">
        <w:t xml:space="preserve"> parent folder.</w:t>
      </w:r>
    </w:p>
    <w:p w14:paraId="55F7CC6A" w14:textId="77777777" w:rsidR="001E4A47" w:rsidRPr="005B17D3" w:rsidRDefault="001E4A47" w:rsidP="00EF3896">
      <w:pPr>
        <w:pStyle w:val="BodyTextBullet2"/>
      </w:pPr>
      <w:r w:rsidRPr="005B17D3">
        <w:t>If a collapsed folder has a green box with a white check</w:t>
      </w:r>
      <w:r w:rsidR="001F5C9C" w:rsidRPr="005B17D3">
        <w:t xml:space="preserve">mark next to it, that indicates </w:t>
      </w:r>
      <w:r w:rsidRPr="005B17D3">
        <w:t>that all its children and sub-groups are selected as well.</w:t>
      </w:r>
    </w:p>
    <w:p w14:paraId="1E69F246" w14:textId="77777777" w:rsidR="001E4A47" w:rsidRPr="005B17D3" w:rsidRDefault="001E4A47" w:rsidP="00EF3896">
      <w:pPr>
        <w:pStyle w:val="BodyTextBullet2"/>
      </w:pPr>
      <w:r w:rsidRPr="005B17D3">
        <w:t xml:space="preserve">If a collapsed folder has a red box with a white X </w:t>
      </w:r>
      <w:r w:rsidR="001F5C9C" w:rsidRPr="005B17D3">
        <w:t xml:space="preserve">next to it, that means none, or </w:t>
      </w:r>
      <w:r w:rsidRPr="005B17D3">
        <w:t>only some children and sub-groups are selected.</w:t>
      </w:r>
    </w:p>
    <w:p w14:paraId="61803341" w14:textId="77777777" w:rsidR="001E4A47" w:rsidRPr="005B17D3" w:rsidRDefault="001E4A47" w:rsidP="00474E83">
      <w:pPr>
        <w:pStyle w:val="NoteLightbulb"/>
      </w:pPr>
      <w:r w:rsidRPr="005B17D3">
        <w:rPr>
          <w:b/>
        </w:rPr>
        <w:t>Note:</w:t>
      </w:r>
      <w:r w:rsidRPr="005B17D3">
        <w:t xml:space="preserve"> Before adding a service request, the specific dat</w:t>
      </w:r>
      <w:r w:rsidR="001F5C9C" w:rsidRPr="005B17D3">
        <w:t xml:space="preserve">a elements based on the request </w:t>
      </w:r>
      <w:r w:rsidRPr="005B17D3">
        <w:t xml:space="preserve">description must be located in the </w:t>
      </w:r>
      <w:r w:rsidRPr="005B17D3">
        <w:rPr>
          <w:b/>
          <w:color w:val="FF0000"/>
        </w:rPr>
        <w:t>eeSummary</w:t>
      </w:r>
      <w:r w:rsidRPr="005B17D3">
        <w:t xml:space="preserve"> (E&amp;E Summa</w:t>
      </w:r>
      <w:r w:rsidR="001F5C9C" w:rsidRPr="005B17D3">
        <w:t xml:space="preserve">ry) and assigned to the service </w:t>
      </w:r>
      <w:r w:rsidRPr="005B17D3">
        <w:t>request.</w:t>
      </w:r>
    </w:p>
    <w:p w14:paraId="0E3B3DED" w14:textId="77777777" w:rsidR="001E4A47" w:rsidRPr="005B17D3" w:rsidRDefault="001E4A47" w:rsidP="00EF3896">
      <w:pPr>
        <w:pStyle w:val="NumberedList"/>
      </w:pPr>
      <w:r w:rsidRPr="005B17D3">
        <w:t>Before adding the service request, select at least one data el</w:t>
      </w:r>
      <w:r w:rsidR="001F5C9C" w:rsidRPr="005B17D3">
        <w:t xml:space="preserve">ement (E&amp;E Summary) </w:t>
      </w:r>
      <w:r w:rsidRPr="005B17D3">
        <w:t>using the guidance in the previous step.</w:t>
      </w:r>
    </w:p>
    <w:p w14:paraId="11C36380" w14:textId="77777777" w:rsidR="001E4A47" w:rsidRPr="005B17D3" w:rsidRDefault="001E4A47" w:rsidP="00EF3896">
      <w:pPr>
        <w:pStyle w:val="NumberedList"/>
      </w:pPr>
      <w:r w:rsidRPr="005B17D3">
        <w:t>When completed, click the Add button to add the service request.</w:t>
      </w:r>
    </w:p>
    <w:p w14:paraId="0FCCD409" w14:textId="639A1A8F" w:rsidR="001E4A47" w:rsidRPr="005B17D3" w:rsidRDefault="001E4A47" w:rsidP="00EF3896">
      <w:pPr>
        <w:pStyle w:val="BodyTextBullet2"/>
      </w:pPr>
      <w:r w:rsidRPr="005B17D3">
        <w:t>The E&amp;E Service Request Management screen appears</w:t>
      </w:r>
      <w:r w:rsidR="002F0970" w:rsidRPr="005B17D3">
        <w:t>,</w:t>
      </w:r>
      <w:r w:rsidRPr="005B17D3">
        <w:t xml:space="preserve"> and the system displays the message,</w:t>
      </w:r>
    </w:p>
    <w:p w14:paraId="3FEF0907" w14:textId="77777777" w:rsidR="001E4A47" w:rsidRPr="005B17D3" w:rsidRDefault="001E4A47" w:rsidP="00EF3896">
      <w:pPr>
        <w:pStyle w:val="BodyTextBullet2"/>
      </w:pPr>
      <w:r w:rsidRPr="005B17D3">
        <w:t>"Service Request has been saved successfully".  The ne</w:t>
      </w:r>
      <w:r w:rsidR="001F5C9C" w:rsidRPr="005B17D3">
        <w:t xml:space="preserve">w service request is now listed </w:t>
      </w:r>
      <w:r w:rsidRPr="005B17D3">
        <w:t>under the Service Request tab and is available for assignment to any service account.</w:t>
      </w:r>
    </w:p>
    <w:p w14:paraId="503A2E61" w14:textId="77777777" w:rsidR="001E4A47" w:rsidRPr="005B17D3" w:rsidRDefault="00EF3B42" w:rsidP="00EF3896">
      <w:pPr>
        <w:pStyle w:val="ProcedureTitle"/>
      </w:pPr>
      <w:r w:rsidRPr="005B17D3">
        <w:t xml:space="preserve"> … update an existing E&amp;E Service Request?</w:t>
      </w:r>
    </w:p>
    <w:p w14:paraId="63121B19" w14:textId="77777777" w:rsidR="00EF3B42" w:rsidRPr="005B17D3" w:rsidRDefault="00EF3B42" w:rsidP="00EF3896">
      <w:pPr>
        <w:pStyle w:val="BodyText2"/>
      </w:pPr>
      <w:r w:rsidRPr="005B17D3">
        <w:t>To update an existing E&amp;E Service Request, perform the following.  The following steps assume the user is logged into the ES and on the Person Search screen.</w:t>
      </w:r>
    </w:p>
    <w:p w14:paraId="48A68272" w14:textId="77777777" w:rsidR="00EF3B42" w:rsidRPr="005B17D3" w:rsidRDefault="00EF3B42" w:rsidP="00884662">
      <w:pPr>
        <w:pStyle w:val="NumberedList"/>
        <w:numPr>
          <w:ilvl w:val="0"/>
          <w:numId w:val="281"/>
        </w:numPr>
      </w:pPr>
      <w:r w:rsidRPr="005B17D3">
        <w:t>From the Person Search screen, roll your mouse over the Admin button until the sub-menu items appear.  Click on the E&amp;E Service in the sub-menu.</w:t>
      </w:r>
    </w:p>
    <w:p w14:paraId="36E72CA0" w14:textId="77777777" w:rsidR="00EF3B42" w:rsidRPr="005B17D3" w:rsidRDefault="00EF3B42" w:rsidP="00EF3896">
      <w:pPr>
        <w:pStyle w:val="BodyText2"/>
      </w:pPr>
      <w:r w:rsidRPr="005B17D3">
        <w:t>The E&amp;E Service/E&amp;E Service Account Management screen displays.</w:t>
      </w:r>
    </w:p>
    <w:p w14:paraId="5DA7CE77" w14:textId="77777777" w:rsidR="00EF3B42" w:rsidRPr="005B17D3" w:rsidRDefault="00EF3B42" w:rsidP="00EF3896">
      <w:pPr>
        <w:pStyle w:val="NumberedList"/>
      </w:pPr>
      <w:r w:rsidRPr="005B17D3">
        <w:t>Click on the Service Requests tab.</w:t>
      </w:r>
    </w:p>
    <w:p w14:paraId="09A88AFE" w14:textId="77777777" w:rsidR="00EF3B42" w:rsidRPr="005B17D3" w:rsidRDefault="00EF3B42" w:rsidP="00EF3896">
      <w:pPr>
        <w:pStyle w:val="BodyText2"/>
      </w:pPr>
      <w:r w:rsidRPr="005B17D3">
        <w:t>The E&amp;E Service/E&amp;E Service Request Management screen displays.  Displayed on this screen are all previously added E&amp;E Service Requests.</w:t>
      </w:r>
    </w:p>
    <w:p w14:paraId="21E8EAFF" w14:textId="77777777" w:rsidR="00EF3B42" w:rsidRPr="005B17D3" w:rsidRDefault="00EF3B42" w:rsidP="00EF3896">
      <w:pPr>
        <w:pStyle w:val="NumberedList"/>
      </w:pPr>
      <w:r w:rsidRPr="005B17D3">
        <w:t>To edit an existing service request, click on the Request Name hyperlink.</w:t>
      </w:r>
    </w:p>
    <w:p w14:paraId="7F8BFF5E" w14:textId="77777777" w:rsidR="00EF3B42" w:rsidRPr="005B17D3" w:rsidRDefault="00EF3B42" w:rsidP="00EF3896">
      <w:pPr>
        <w:pStyle w:val="BodyText2"/>
      </w:pPr>
      <w:r w:rsidRPr="005B17D3">
        <w:t>The Update Service Request screen displays.  From this screen, the user may select and/or deselect some or all of the data elements.</w:t>
      </w:r>
    </w:p>
    <w:p w14:paraId="38D0A4F9" w14:textId="77777777" w:rsidR="00EF3B42" w:rsidRPr="005B17D3" w:rsidRDefault="00EF3B42" w:rsidP="00EF3896">
      <w:pPr>
        <w:pStyle w:val="NumberedList"/>
      </w:pPr>
      <w:r w:rsidRPr="005B17D3">
        <w:t>Edit the service request as desired.</w:t>
      </w:r>
    </w:p>
    <w:p w14:paraId="3755A69F" w14:textId="77777777" w:rsidR="00EF3B42" w:rsidRPr="005B17D3" w:rsidRDefault="00EF3B42" w:rsidP="00EF3896">
      <w:pPr>
        <w:pStyle w:val="NumberedList"/>
      </w:pPr>
      <w:r w:rsidRPr="005B17D3">
        <w:t>When completed, click the Update button to complete the update.</w:t>
      </w:r>
    </w:p>
    <w:p w14:paraId="6BE5E425" w14:textId="3423FA6D" w:rsidR="001E4A47" w:rsidRPr="005B17D3" w:rsidRDefault="00EF3B42" w:rsidP="00EF3896">
      <w:pPr>
        <w:pStyle w:val="BodyText2"/>
      </w:pPr>
      <w:r w:rsidRPr="005B17D3">
        <w:t>The E&amp;E Service/E&amp;E Service Request Management screen reappears</w:t>
      </w:r>
      <w:r w:rsidR="00E83E78" w:rsidRPr="005B17D3">
        <w:t>,</w:t>
      </w:r>
      <w:r w:rsidRPr="005B17D3">
        <w:t xml:space="preserve"> and the system displays the message, "Service Request has been saved successfully".</w:t>
      </w:r>
    </w:p>
    <w:p w14:paraId="6D6E5D18" w14:textId="77777777" w:rsidR="001E4A47" w:rsidRPr="005B17D3" w:rsidRDefault="00964DBD" w:rsidP="00EF3896">
      <w:pPr>
        <w:pStyle w:val="ProcedureTitle"/>
      </w:pPr>
      <w:r w:rsidRPr="005B17D3">
        <w:t>… assign/unassign an E&amp;E Service Request?</w:t>
      </w:r>
    </w:p>
    <w:p w14:paraId="3DF65316" w14:textId="77777777" w:rsidR="00964DBD" w:rsidRPr="005B17D3" w:rsidRDefault="00964DBD" w:rsidP="00EF3896">
      <w:pPr>
        <w:pStyle w:val="BodyText2"/>
      </w:pPr>
      <w:r w:rsidRPr="005B17D3">
        <w:t>To assign/unassign an E&amp;E Service Request to an E&amp;E Service Account, perform the following.  The following steps assume the user is logged into the ES and on the Person Search screen.</w:t>
      </w:r>
    </w:p>
    <w:p w14:paraId="2DDE4617" w14:textId="77777777" w:rsidR="00964DBD" w:rsidRPr="005B17D3" w:rsidRDefault="00964DBD" w:rsidP="00884662">
      <w:pPr>
        <w:pStyle w:val="NumberedList"/>
        <w:numPr>
          <w:ilvl w:val="0"/>
          <w:numId w:val="282"/>
        </w:numPr>
      </w:pPr>
      <w:r w:rsidRPr="005B17D3">
        <w:t>From the Person Search screen, roll your mouse over the Admin button until the sub-menu items appear.  Click on the E&amp;E Service in the sub-menu.</w:t>
      </w:r>
    </w:p>
    <w:p w14:paraId="4333A4B1" w14:textId="77777777" w:rsidR="00964DBD" w:rsidRPr="005B17D3" w:rsidRDefault="00964DBD" w:rsidP="00EF3896">
      <w:pPr>
        <w:pStyle w:val="BodyText2"/>
      </w:pPr>
      <w:r w:rsidRPr="005B17D3">
        <w:t>The E&amp;E Service/E&amp;E Service Account Management screen displays.</w:t>
      </w:r>
    </w:p>
    <w:p w14:paraId="2F41E6F4" w14:textId="634B09E7" w:rsidR="00964DBD" w:rsidRPr="005B17D3" w:rsidRDefault="00964DBD" w:rsidP="00EF3896">
      <w:pPr>
        <w:pStyle w:val="NumberedList"/>
      </w:pPr>
      <w:r w:rsidRPr="005B17D3">
        <w:t>Locate the service account to which you wish to add/remove a service request and click the Account Name hyperlink.</w:t>
      </w:r>
    </w:p>
    <w:p w14:paraId="0E45F184" w14:textId="77777777" w:rsidR="00964DBD" w:rsidRPr="005B17D3" w:rsidRDefault="00964DBD" w:rsidP="00EF3896">
      <w:pPr>
        <w:pStyle w:val="BodyText2"/>
      </w:pPr>
      <w:r w:rsidRPr="005B17D3">
        <w:t>The Update Service Account screen appears listing all</w:t>
      </w:r>
      <w:r w:rsidR="00123E17" w:rsidRPr="005B17D3">
        <w:t xml:space="preserve"> existing service requests with </w:t>
      </w:r>
      <w:r w:rsidRPr="005B17D3">
        <w:t>check boxes next to each.</w:t>
      </w:r>
    </w:p>
    <w:p w14:paraId="2C4F0462" w14:textId="50C7C8BF" w:rsidR="00964DBD" w:rsidRPr="005B17D3" w:rsidRDefault="00964DBD" w:rsidP="00EF3896">
      <w:pPr>
        <w:pStyle w:val="NumberedList"/>
      </w:pPr>
      <w:r w:rsidRPr="005B17D3">
        <w:t xml:space="preserve">Click the check box next to each service request you wish </w:t>
      </w:r>
      <w:r w:rsidR="00123E17" w:rsidRPr="005B17D3">
        <w:t xml:space="preserve">to add to the service account </w:t>
      </w:r>
      <w:r w:rsidRPr="005B17D3">
        <w:t>or uncheck any check boxes you wish to remove.</w:t>
      </w:r>
    </w:p>
    <w:p w14:paraId="6E67FC9D" w14:textId="77777777" w:rsidR="00964DBD" w:rsidRPr="005B17D3" w:rsidRDefault="00964DBD" w:rsidP="00EF3896">
      <w:pPr>
        <w:pStyle w:val="NumberedList"/>
      </w:pPr>
      <w:r w:rsidRPr="005B17D3">
        <w:t>When completed, click on the Update button to save your changes to the service account.</w:t>
      </w:r>
    </w:p>
    <w:p w14:paraId="26530B26" w14:textId="1B6D1B75" w:rsidR="00964DBD" w:rsidRPr="005B17D3" w:rsidRDefault="00964DBD" w:rsidP="00EF3896">
      <w:pPr>
        <w:pStyle w:val="BodyText2"/>
      </w:pPr>
      <w:r w:rsidRPr="005B17D3">
        <w:t>The E&amp;E Service Account Management screen reappears</w:t>
      </w:r>
      <w:r w:rsidR="00E83E78" w:rsidRPr="005B17D3">
        <w:t>,</w:t>
      </w:r>
      <w:r w:rsidRPr="005B17D3">
        <w:t xml:space="preserve"> and the system displays the messag</w:t>
      </w:r>
      <w:r w:rsidR="00123E17" w:rsidRPr="005B17D3">
        <w:t xml:space="preserve">e, </w:t>
      </w:r>
      <w:r w:rsidRPr="005B17D3">
        <w:t>"Service account updated successfully."</w:t>
      </w:r>
    </w:p>
    <w:p w14:paraId="6DE1C64E" w14:textId="4508D88D" w:rsidR="0091584B" w:rsidRPr="005B17D3" w:rsidRDefault="00964DBD" w:rsidP="00474E83">
      <w:pPr>
        <w:pStyle w:val="NoteLightbulb"/>
      </w:pPr>
      <w:r w:rsidRPr="005B17D3">
        <w:t xml:space="preserve"> </w:t>
      </w:r>
      <w:r w:rsidRPr="005B17D3">
        <w:rPr>
          <w:b/>
        </w:rPr>
        <w:t>Note:</w:t>
      </w:r>
      <w:r w:rsidR="00C66120" w:rsidRPr="005B17D3">
        <w:t xml:space="preserve"> At any time,</w:t>
      </w:r>
      <w:r w:rsidRPr="005B17D3">
        <w:t xml:space="preserve"> the user may add/remove a service request(s) assigned to a service</w:t>
      </w:r>
      <w:r w:rsidR="00123E17" w:rsidRPr="005B17D3">
        <w:t xml:space="preserve"> </w:t>
      </w:r>
      <w:r w:rsidRPr="005B17D3">
        <w:t>account by clicking on the service account hyperlink, then checking and unchecking</w:t>
      </w:r>
      <w:r w:rsidR="00123E17" w:rsidRPr="005B17D3">
        <w:t xml:space="preserve"> </w:t>
      </w:r>
      <w:r w:rsidRPr="005B17D3">
        <w:t>the boxes next to the list of available service re</w:t>
      </w:r>
      <w:r w:rsidR="00123E17" w:rsidRPr="005B17D3">
        <w:t xml:space="preserve">quests and updating the service </w:t>
      </w:r>
      <w:r w:rsidRPr="005B17D3">
        <w:t>account.</w:t>
      </w:r>
    </w:p>
    <w:p w14:paraId="6B56BC60" w14:textId="7746286B" w:rsidR="0091584B" w:rsidRPr="005B17D3" w:rsidRDefault="0091584B" w:rsidP="00EF3896">
      <w:pPr>
        <w:pStyle w:val="ProcedureTitle"/>
      </w:pPr>
      <w:r w:rsidRPr="005B17D3">
        <w:t xml:space="preserve">…Add </w:t>
      </w:r>
      <w:r w:rsidR="00112773" w:rsidRPr="005B17D3">
        <w:t>VHAP</w:t>
      </w:r>
      <w:r w:rsidR="00775C60" w:rsidRPr="005B17D3">
        <w:t>(s)</w:t>
      </w:r>
      <w:r w:rsidRPr="005B17D3">
        <w:t xml:space="preserve"> to E&amp;E Web Service</w:t>
      </w:r>
    </w:p>
    <w:p w14:paraId="7985AB07" w14:textId="15E33CA5" w:rsidR="0091584B" w:rsidRPr="005B17D3" w:rsidRDefault="0091584B" w:rsidP="00EF3896">
      <w:pPr>
        <w:pStyle w:val="BodyText2"/>
      </w:pPr>
      <w:r w:rsidRPr="005B17D3">
        <w:t xml:space="preserve">ES administrators assign </w:t>
      </w:r>
      <w:r w:rsidR="00112773" w:rsidRPr="005B17D3">
        <w:t>VHAP</w:t>
      </w:r>
      <w:r w:rsidR="00775C60" w:rsidRPr="005B17D3">
        <w:t>(s)</w:t>
      </w:r>
      <w:r w:rsidRPr="005B17D3">
        <w:t xml:space="preserve"> on the </w:t>
      </w:r>
      <w:r w:rsidRPr="005B17D3">
        <w:rPr>
          <w:b/>
        </w:rPr>
        <w:t>Administration</w:t>
      </w:r>
      <w:r w:rsidRPr="005B17D3">
        <w:t xml:space="preserve"> tab to E&amp;E Web Services. Some </w:t>
      </w:r>
      <w:r w:rsidR="00112773" w:rsidRPr="005B17D3">
        <w:t>VHAP</w:t>
      </w:r>
      <w:r w:rsidR="00775C60" w:rsidRPr="005B17D3">
        <w:t>s</w:t>
      </w:r>
      <w:r w:rsidRPr="005B17D3">
        <w:t xml:space="preserve"> originate in ES, some </w:t>
      </w:r>
      <w:r w:rsidR="00112773" w:rsidRPr="005B17D3">
        <w:t>VHAPs</w:t>
      </w:r>
      <w:r w:rsidRPr="005B17D3">
        <w:t xml:space="preserve"> originate in other VA systems.</w:t>
      </w:r>
    </w:p>
    <w:p w14:paraId="17FF2B00" w14:textId="3B0F45B2" w:rsidR="0091584B" w:rsidRPr="005B17D3" w:rsidRDefault="0091584B" w:rsidP="00884662">
      <w:pPr>
        <w:pStyle w:val="NumberedList"/>
        <w:numPr>
          <w:ilvl w:val="0"/>
          <w:numId w:val="207"/>
        </w:numPr>
      </w:pPr>
      <w:r w:rsidRPr="005B17D3">
        <w:t>Select one or more categories of a</w:t>
      </w:r>
      <w:r w:rsidR="00775C60" w:rsidRPr="005B17D3">
        <w:t xml:space="preserve"> </w:t>
      </w:r>
      <w:r w:rsidR="00112773" w:rsidRPr="005B17D3">
        <w:t>VHAP</w:t>
      </w:r>
      <w:r w:rsidRPr="005B17D3">
        <w:t xml:space="preserve"> to share.</w:t>
      </w:r>
    </w:p>
    <w:p w14:paraId="3321516E" w14:textId="77777777" w:rsidR="0091584B" w:rsidRPr="005B17D3" w:rsidRDefault="0091584B" w:rsidP="00474E83">
      <w:pPr>
        <w:pStyle w:val="NoteLightbulb"/>
      </w:pPr>
      <w:r w:rsidRPr="005B17D3">
        <w:t xml:space="preserve">Notes: </w:t>
      </w:r>
    </w:p>
    <w:p w14:paraId="203DA5CE" w14:textId="1799AE4A" w:rsidR="0091584B" w:rsidRPr="005B17D3" w:rsidRDefault="0091584B" w:rsidP="00474E83">
      <w:pPr>
        <w:pStyle w:val="NoteYellowBullet"/>
      </w:pPr>
      <w:r w:rsidRPr="005B17D3">
        <w:t>Individual</w:t>
      </w:r>
      <w:r w:rsidR="00775C60" w:rsidRPr="005B17D3">
        <w:t xml:space="preserve"> </w:t>
      </w:r>
      <w:r w:rsidR="00112773" w:rsidRPr="005B17D3">
        <w:t>VHAPs</w:t>
      </w:r>
      <w:r w:rsidRPr="005B17D3">
        <w:t xml:space="preserve"> cannot be selected to share. </w:t>
      </w:r>
    </w:p>
    <w:p w14:paraId="780E9631" w14:textId="77777777" w:rsidR="0091584B" w:rsidRPr="005B17D3" w:rsidRDefault="0091584B" w:rsidP="00474E83">
      <w:pPr>
        <w:pStyle w:val="NoteYellowBullet"/>
      </w:pPr>
      <w:r w:rsidRPr="005B17D3">
        <w:t>DoD or VBA is not a selectable category and is grayed out.</w:t>
      </w:r>
    </w:p>
    <w:p w14:paraId="62A4C524" w14:textId="77777777" w:rsidR="0091584B" w:rsidRPr="005B17D3" w:rsidRDefault="0091584B" w:rsidP="00EF3896">
      <w:pPr>
        <w:pStyle w:val="NumberedList"/>
      </w:pPr>
      <w:r w:rsidRPr="005B17D3">
        <w:t xml:space="preserve">Enter an Assigned or Unassigned Date. </w:t>
      </w:r>
    </w:p>
    <w:p w14:paraId="1B8BB490" w14:textId="77777777" w:rsidR="0093672C" w:rsidRPr="005B17D3" w:rsidRDefault="0093672C" w:rsidP="00EF3896">
      <w:pPr>
        <w:pStyle w:val="BodyTextBullet2"/>
      </w:pPr>
    </w:p>
    <w:p w14:paraId="662BF348" w14:textId="22045709" w:rsidR="0091584B" w:rsidRPr="005B17D3" w:rsidRDefault="0091584B" w:rsidP="00EF3896">
      <w:pPr>
        <w:pStyle w:val="BodyTextBullet2"/>
        <w:rPr>
          <w:b/>
        </w:rPr>
      </w:pPr>
      <w:r w:rsidRPr="005B17D3">
        <w:rPr>
          <w:b/>
        </w:rPr>
        <w:t>EE Summary</w:t>
      </w:r>
    </w:p>
    <w:p w14:paraId="3F20FF00" w14:textId="62F2EAD6" w:rsidR="0091584B" w:rsidRPr="005B17D3" w:rsidRDefault="0091584B" w:rsidP="00EF3896">
      <w:pPr>
        <w:pStyle w:val="BodyTextBullet2"/>
      </w:pPr>
      <w:r w:rsidRPr="005B17D3">
        <w:t> </w:t>
      </w:r>
      <w:bookmarkStart w:id="1668" w:name="_Hlk5687232"/>
      <w:r w:rsidRPr="005B17D3">
        <w:t xml:space="preserve">The E&amp;E Web Service displays the following </w:t>
      </w:r>
      <w:r w:rsidR="00112773" w:rsidRPr="005B17D3">
        <w:t>VHAPs</w:t>
      </w:r>
      <w:r w:rsidRPr="005B17D3">
        <w:t xml:space="preserve"> from the </w:t>
      </w:r>
    </w:p>
    <w:p w14:paraId="6FE387C7" w14:textId="3B9AB34C" w:rsidR="0091584B" w:rsidRPr="005B17D3" w:rsidRDefault="0091584B" w:rsidP="00EF3896">
      <w:pPr>
        <w:pStyle w:val="BodyTextBullet2"/>
      </w:pPr>
      <w:r w:rsidRPr="005B17D3">
        <w:t>HEALTH_BENEFIT_PLAN Table on the E&amp;E Web Service User Interface:</w:t>
      </w:r>
    </w:p>
    <w:p w14:paraId="38DD4473" w14:textId="23637596" w:rsidR="005E6551" w:rsidRPr="005B17D3" w:rsidRDefault="005E6551" w:rsidP="00EF3896">
      <w:pPr>
        <w:pStyle w:val="BodyTextBullet2"/>
      </w:pPr>
    </w:p>
    <w:p w14:paraId="4084FE86" w14:textId="77777777" w:rsidR="005E6551" w:rsidRPr="005B17D3" w:rsidRDefault="005E6551" w:rsidP="00EF3896">
      <w:pPr>
        <w:rPr>
          <w:sz w:val="22"/>
          <w:szCs w:val="22"/>
        </w:rPr>
      </w:pPr>
      <w:r w:rsidRPr="005B17D3">
        <w:t>&lt;healthBenefitPlans&gt;</w:t>
      </w:r>
    </w:p>
    <w:p w14:paraId="49252682" w14:textId="77777777" w:rsidR="005E6551" w:rsidRPr="005B17D3" w:rsidRDefault="005E6551" w:rsidP="00EF3896">
      <w:r w:rsidRPr="005B17D3">
        <w:t>               &lt;healthBenefitPlan&gt;</w:t>
      </w:r>
    </w:p>
    <w:p w14:paraId="31431C2C" w14:textId="6546AED9" w:rsidR="005E6551" w:rsidRPr="005B17D3" w:rsidRDefault="005E6551" w:rsidP="00EF3896">
      <w:r w:rsidRPr="005B17D3">
        <w:t xml:space="preserve">                  &lt;planName&gt;Veteran Plan - CCP </w:t>
      </w:r>
      <w:r w:rsidR="00B90367" w:rsidRPr="005B17D3">
        <w:t>Hardship Determination</w:t>
      </w:r>
      <w:r w:rsidRPr="005B17D3">
        <w:t>/planName&gt;</w:t>
      </w:r>
    </w:p>
    <w:p w14:paraId="769CA0BE" w14:textId="77777777" w:rsidR="005E6551" w:rsidRPr="005B17D3" w:rsidRDefault="005E6551" w:rsidP="00EF3896">
      <w:r w:rsidRPr="005B17D3">
        <w:t>                  &lt;effectiveDate&gt;2019-04-27T22:22:05.000-05:00&lt;/effectiveDate&gt;</w:t>
      </w:r>
    </w:p>
    <w:p w14:paraId="39A2C778" w14:textId="7C154092" w:rsidR="005E6551" w:rsidRPr="005B17D3" w:rsidRDefault="005E6551" w:rsidP="00EF3896">
      <w:r w:rsidRPr="005B17D3">
        <w:t>               &lt;/healthBenefitPlan&gt;</w:t>
      </w:r>
    </w:p>
    <w:bookmarkEnd w:id="1668"/>
    <w:p w14:paraId="7B8B8333" w14:textId="32354014" w:rsidR="00546000" w:rsidRPr="005B17D3" w:rsidRDefault="00546000" w:rsidP="00EF3896">
      <w:pPr>
        <w:rPr>
          <w:b/>
          <w:u w:val="single"/>
        </w:rPr>
      </w:pPr>
    </w:p>
    <w:p w14:paraId="3FE7FF2E" w14:textId="77777777" w:rsidR="00546000" w:rsidRPr="005B17D3" w:rsidRDefault="00546000" w:rsidP="00EF3896">
      <w:pPr>
        <w:rPr>
          <w:b/>
          <w:u w:val="single"/>
        </w:rPr>
      </w:pPr>
    </w:p>
    <w:p w14:paraId="1069EE7B" w14:textId="77777777" w:rsidR="0091584B" w:rsidRPr="005B17D3" w:rsidRDefault="0091584B" w:rsidP="00EF3896">
      <w:pPr>
        <w:rPr>
          <w:b/>
          <w:u w:val="single"/>
        </w:rPr>
      </w:pPr>
      <w:bookmarkStart w:id="1669" w:name="_Hlk5687384"/>
      <w:r w:rsidRPr="005B17D3">
        <w:rPr>
          <w:b/>
          <w:u w:val="single"/>
        </w:rPr>
        <w:t>ES E&amp;E Web Service Offers Community Care VCE Eligibility Indicators</w:t>
      </w:r>
    </w:p>
    <w:bookmarkEnd w:id="1669"/>
    <w:p w14:paraId="4AEE93D0" w14:textId="77777777" w:rsidR="0091584B" w:rsidRPr="005B17D3" w:rsidRDefault="0091584B" w:rsidP="00EF3896"/>
    <w:p w14:paraId="3DA97611" w14:textId="6B44202B" w:rsidR="0091584B" w:rsidRPr="005B17D3" w:rsidRDefault="0091584B" w:rsidP="00EF3896">
      <w:r w:rsidRPr="005B17D3">
        <w:t>The Enrollment System E&amp;E Web Service offers the Community Care VCE In</w:t>
      </w:r>
      <w:r w:rsidR="001933B4" w:rsidRPr="005B17D3">
        <w:t>dicators with other VA s</w:t>
      </w:r>
      <w:r w:rsidRPr="005B17D3">
        <w:t>ystems. These Community Care VCE Indicators are as follows:</w:t>
      </w:r>
    </w:p>
    <w:p w14:paraId="5B6833CE" w14:textId="00F41B54" w:rsidR="000D25AB" w:rsidRPr="005B17D3" w:rsidRDefault="000D25AB" w:rsidP="00EF3896">
      <w:pPr>
        <w:pStyle w:val="BodyTextBullet1"/>
      </w:pPr>
    </w:p>
    <w:tbl>
      <w:tblPr>
        <w:tblStyle w:val="TableGrid"/>
        <w:tblW w:w="0" w:type="auto"/>
        <w:tblInd w:w="-5" w:type="dxa"/>
        <w:tblLook w:val="04A0" w:firstRow="1" w:lastRow="0" w:firstColumn="1" w:lastColumn="0" w:noHBand="0" w:noVBand="1"/>
        <w:tblDescription w:val="If/Then table to determine which children and sub-group are selected based on green box or red box collapsed folders. "/>
      </w:tblPr>
      <w:tblGrid>
        <w:gridCol w:w="1890"/>
        <w:gridCol w:w="7465"/>
      </w:tblGrid>
      <w:tr w:rsidR="00F37B0B" w:rsidRPr="005B17D3" w14:paraId="6D8B4661" w14:textId="77777777" w:rsidTr="00EE1AF3">
        <w:trPr>
          <w:tblHeader/>
        </w:trPr>
        <w:tc>
          <w:tcPr>
            <w:tcW w:w="1890" w:type="dxa"/>
            <w:shd w:val="clear" w:color="auto" w:fill="D9E2F3" w:themeFill="accent1" w:themeFillTint="33"/>
          </w:tcPr>
          <w:p w14:paraId="3823C9FB" w14:textId="77777777" w:rsidR="00F37B0B" w:rsidRPr="005B17D3" w:rsidRDefault="00F37B0B" w:rsidP="00EF3896">
            <w:pPr>
              <w:pStyle w:val="TableHeading"/>
              <w:jc w:val="center"/>
            </w:pPr>
            <w:r w:rsidRPr="005B17D3">
              <w:rPr>
                <w:bCs/>
              </w:rPr>
              <w:t>VCE Indicator</w:t>
            </w:r>
          </w:p>
        </w:tc>
        <w:tc>
          <w:tcPr>
            <w:tcW w:w="7465" w:type="dxa"/>
            <w:shd w:val="clear" w:color="auto" w:fill="D9E2F3" w:themeFill="accent1" w:themeFillTint="33"/>
          </w:tcPr>
          <w:p w14:paraId="50086804" w14:textId="77777777" w:rsidR="00F37B0B" w:rsidRPr="005B17D3" w:rsidRDefault="00F37B0B" w:rsidP="00EF3896">
            <w:pPr>
              <w:pStyle w:val="TableHeading"/>
              <w:jc w:val="center"/>
            </w:pPr>
            <w:r w:rsidRPr="005B17D3">
              <w:rPr>
                <w:bCs/>
              </w:rPr>
              <w:t>Description</w:t>
            </w:r>
          </w:p>
        </w:tc>
      </w:tr>
      <w:tr w:rsidR="00F37B0B" w:rsidRPr="005B17D3" w14:paraId="0B2D19D2" w14:textId="77777777" w:rsidTr="00EE1AF3">
        <w:trPr>
          <w:trHeight w:val="377"/>
        </w:trPr>
        <w:tc>
          <w:tcPr>
            <w:tcW w:w="1890" w:type="dxa"/>
          </w:tcPr>
          <w:p w14:paraId="1317EAC8" w14:textId="77777777" w:rsidR="00F37B0B" w:rsidRPr="005B17D3" w:rsidRDefault="00F37B0B" w:rsidP="00EF3896">
            <w:pPr>
              <w:pStyle w:val="BodyTextBullet2"/>
              <w:jc w:val="center"/>
            </w:pPr>
            <w:r w:rsidRPr="005B17D3">
              <w:t>X</w:t>
            </w:r>
          </w:p>
        </w:tc>
        <w:tc>
          <w:tcPr>
            <w:tcW w:w="7465" w:type="dxa"/>
          </w:tcPr>
          <w:p w14:paraId="1796B1BB" w14:textId="3FDB4253" w:rsidR="00F37B0B" w:rsidRPr="005B17D3" w:rsidRDefault="00F37B0B" w:rsidP="00EF3896">
            <w:pPr>
              <w:pStyle w:val="BodyTextBullet2"/>
              <w:rPr>
                <w:rFonts w:eastAsia="Arial"/>
              </w:rPr>
            </w:pPr>
            <w:r w:rsidRPr="005B17D3">
              <w:t>Not eligible for the Veterans Choice Program.</w:t>
            </w:r>
          </w:p>
        </w:tc>
      </w:tr>
      <w:tr w:rsidR="00F37B0B" w:rsidRPr="005B17D3" w14:paraId="45D0882B" w14:textId="77777777" w:rsidTr="00EE1AF3">
        <w:tc>
          <w:tcPr>
            <w:tcW w:w="1890" w:type="dxa"/>
          </w:tcPr>
          <w:p w14:paraId="5C443A52" w14:textId="77777777" w:rsidR="00F37B0B" w:rsidRPr="005B17D3" w:rsidRDefault="00F37B0B" w:rsidP="00EF3896">
            <w:pPr>
              <w:pStyle w:val="BodyTextBullet2"/>
              <w:jc w:val="center"/>
            </w:pPr>
            <w:r w:rsidRPr="005B17D3">
              <w:t>B</w:t>
            </w:r>
          </w:p>
        </w:tc>
        <w:tc>
          <w:tcPr>
            <w:tcW w:w="7465" w:type="dxa"/>
          </w:tcPr>
          <w:p w14:paraId="407E3BFF" w14:textId="77777777" w:rsidR="00F37B0B" w:rsidRPr="005B17D3" w:rsidRDefault="00F37B0B" w:rsidP="00EF3896">
            <w:pPr>
              <w:pStyle w:val="BodyTextBullet2"/>
              <w:rPr>
                <w:lang w:val="en-GB"/>
              </w:rPr>
            </w:pPr>
            <w:r w:rsidRPr="005B17D3">
              <w:t>Basic eligibility for the Veterans Choice Program.</w:t>
            </w:r>
          </w:p>
        </w:tc>
      </w:tr>
      <w:tr w:rsidR="00F37B0B" w:rsidRPr="005B17D3" w14:paraId="5EF96094" w14:textId="77777777" w:rsidTr="00EE1AF3">
        <w:tc>
          <w:tcPr>
            <w:tcW w:w="1890" w:type="dxa"/>
          </w:tcPr>
          <w:p w14:paraId="6C04ADFD" w14:textId="77777777" w:rsidR="00F37B0B" w:rsidRPr="005B17D3" w:rsidRDefault="00F37B0B" w:rsidP="00EF3896">
            <w:pPr>
              <w:pStyle w:val="BodyTextBullet2"/>
              <w:jc w:val="center"/>
            </w:pPr>
            <w:r w:rsidRPr="005B17D3">
              <w:t>H</w:t>
            </w:r>
          </w:p>
        </w:tc>
        <w:tc>
          <w:tcPr>
            <w:tcW w:w="7465" w:type="dxa"/>
          </w:tcPr>
          <w:p w14:paraId="0A93B0FC" w14:textId="77777777" w:rsidR="00F37B0B" w:rsidRPr="005B17D3" w:rsidRDefault="00F37B0B" w:rsidP="00EF3896">
            <w:pPr>
              <w:pStyle w:val="BodyTextBullet2"/>
            </w:pPr>
            <w:r w:rsidRPr="005B17D3">
              <w:t>Hardship eligibility for the Veterans Choice Program.</w:t>
            </w:r>
          </w:p>
        </w:tc>
      </w:tr>
      <w:tr w:rsidR="004E02F0" w:rsidRPr="005B17D3" w14:paraId="71E2D55C" w14:textId="77777777" w:rsidTr="00EE1AF3">
        <w:tc>
          <w:tcPr>
            <w:tcW w:w="1890" w:type="dxa"/>
          </w:tcPr>
          <w:p w14:paraId="76451F46" w14:textId="34104EE1" w:rsidR="004E02F0" w:rsidRPr="005B17D3" w:rsidRDefault="004E02F0" w:rsidP="00EF3896">
            <w:pPr>
              <w:pStyle w:val="BodyTextBullet2"/>
              <w:jc w:val="center"/>
            </w:pPr>
            <w:r w:rsidRPr="005B17D3">
              <w:t xml:space="preserve">G </w:t>
            </w:r>
          </w:p>
        </w:tc>
        <w:tc>
          <w:tcPr>
            <w:tcW w:w="7465" w:type="dxa"/>
          </w:tcPr>
          <w:p w14:paraId="54CDAFEC" w14:textId="0F9398EA" w:rsidR="004E02F0" w:rsidRPr="005B17D3" w:rsidRDefault="004E02F0" w:rsidP="00EF3896">
            <w:pPr>
              <w:pStyle w:val="BodyTextBullet2"/>
            </w:pPr>
            <w:r w:rsidRPr="005B17D3">
              <w:t>Grandfathered eligibility for the Veterans Choice Program</w:t>
            </w:r>
          </w:p>
        </w:tc>
      </w:tr>
      <w:tr w:rsidR="004E02F0" w:rsidRPr="005B17D3" w14:paraId="1C1DB61B" w14:textId="77777777" w:rsidTr="00EE1AF3">
        <w:tc>
          <w:tcPr>
            <w:tcW w:w="1890" w:type="dxa"/>
          </w:tcPr>
          <w:p w14:paraId="73F9E568" w14:textId="6300EBBE" w:rsidR="004E02F0" w:rsidRPr="005B17D3" w:rsidRDefault="004E02F0" w:rsidP="00EF3896">
            <w:pPr>
              <w:pStyle w:val="BodyTextBullet2"/>
              <w:jc w:val="center"/>
            </w:pPr>
            <w:r w:rsidRPr="005B17D3">
              <w:t xml:space="preserve">N </w:t>
            </w:r>
          </w:p>
        </w:tc>
        <w:tc>
          <w:tcPr>
            <w:tcW w:w="7465" w:type="dxa"/>
          </w:tcPr>
          <w:p w14:paraId="54E2CEA0" w14:textId="1628922D" w:rsidR="004E02F0" w:rsidRPr="005B17D3" w:rsidRDefault="004E02F0" w:rsidP="00EF3896">
            <w:pPr>
              <w:pStyle w:val="BodyTextBullet2"/>
            </w:pPr>
            <w:r w:rsidRPr="005B17D3">
              <w:t>State No Full-Service VA eligibility for the Veterans Choice Program</w:t>
            </w:r>
          </w:p>
        </w:tc>
      </w:tr>
      <w:tr w:rsidR="004E02F0" w:rsidRPr="005B17D3" w14:paraId="3B3C0984" w14:textId="77777777" w:rsidTr="00EE1AF3">
        <w:tc>
          <w:tcPr>
            <w:tcW w:w="1890" w:type="dxa"/>
          </w:tcPr>
          <w:p w14:paraId="506A4646" w14:textId="7276EDFD" w:rsidR="004E02F0" w:rsidRPr="005B17D3" w:rsidRDefault="004E02F0" w:rsidP="00EF3896">
            <w:pPr>
              <w:pStyle w:val="BodyTextBullet2"/>
              <w:jc w:val="center"/>
            </w:pPr>
            <w:r w:rsidRPr="005B17D3">
              <w:t xml:space="preserve">U </w:t>
            </w:r>
          </w:p>
        </w:tc>
        <w:tc>
          <w:tcPr>
            <w:tcW w:w="7465" w:type="dxa"/>
          </w:tcPr>
          <w:p w14:paraId="1816BC21" w14:textId="71833F14" w:rsidR="004E02F0" w:rsidRPr="005B17D3" w:rsidRDefault="004E02F0" w:rsidP="00EF3896">
            <w:pPr>
              <w:pStyle w:val="BodyTextBullet2"/>
            </w:pPr>
            <w:r w:rsidRPr="005B17D3">
              <w:t>Urgent Care eligibility for the Veterans Choice Program</w:t>
            </w:r>
          </w:p>
        </w:tc>
      </w:tr>
    </w:tbl>
    <w:p w14:paraId="6F1E4E42" w14:textId="77777777" w:rsidR="004E02F0" w:rsidRPr="005B17D3" w:rsidRDefault="004E02F0" w:rsidP="00EF3896">
      <w:pPr>
        <w:pStyle w:val="BodyTextBullet1"/>
      </w:pPr>
    </w:p>
    <w:p w14:paraId="6111CA69" w14:textId="090C609B" w:rsidR="00C3463B" w:rsidRPr="005B17D3" w:rsidRDefault="00C3463B" w:rsidP="00EF3896">
      <w:pPr>
        <w:pStyle w:val="ProcedureTitle"/>
        <w:rPr>
          <w:color w:val="0000FF"/>
        </w:rPr>
      </w:pPr>
      <w:bookmarkStart w:id="1670" w:name="DisplayRurality"/>
      <w:r w:rsidRPr="005B17D3">
        <w:t xml:space="preserve">... display Census Rurality </w:t>
      </w:r>
      <w:r w:rsidR="0014781E" w:rsidRPr="005B17D3">
        <w:t>d</w:t>
      </w:r>
      <w:r w:rsidRPr="005B17D3">
        <w:t xml:space="preserve">ata in E&amp;E Web Service? </w:t>
      </w:r>
      <w:bookmarkEnd w:id="1670"/>
      <w:r w:rsidR="00DF5FF5" w:rsidRPr="005B17D3">
        <w:rPr>
          <w:color w:val="0000FF"/>
        </w:rPr>
        <w:fldChar w:fldCharType="begin"/>
      </w:r>
      <w:r w:rsidR="007945BA" w:rsidRPr="005B17D3">
        <w:rPr>
          <w:color w:val="0000FF"/>
        </w:rPr>
        <w:instrText>HYPERLINK  \l "RuralityLinks"</w:instrText>
      </w:r>
      <w:r w:rsidR="00DF5FF5" w:rsidRPr="005B17D3">
        <w:rPr>
          <w:color w:val="0000FF"/>
        </w:rPr>
        <w:fldChar w:fldCharType="separate"/>
      </w:r>
      <w:r w:rsidRPr="005B17D3">
        <w:rPr>
          <w:rStyle w:val="Hyperlink"/>
          <w:szCs w:val="24"/>
        </w:rPr>
        <w:t>[back]</w:t>
      </w:r>
      <w:r w:rsidR="00DF5FF5" w:rsidRPr="005B17D3">
        <w:rPr>
          <w:color w:val="0000FF"/>
        </w:rPr>
        <w:fldChar w:fldCharType="end"/>
      </w:r>
    </w:p>
    <w:p w14:paraId="420B8D60" w14:textId="217B4446" w:rsidR="00C3463B" w:rsidRPr="005B17D3" w:rsidRDefault="00C3463B" w:rsidP="00EF3896">
      <w:pPr>
        <w:pStyle w:val="BodyTextBullet2"/>
      </w:pPr>
      <w:r w:rsidRPr="005B17D3">
        <w:t xml:space="preserve">Under the Enrollment System </w:t>
      </w:r>
      <w:r w:rsidRPr="005B17D3">
        <w:rPr>
          <w:b/>
        </w:rPr>
        <w:t>Admin</w:t>
      </w:r>
      <w:r w:rsidRPr="005B17D3">
        <w:t xml:space="preserve"> tab located on the menu bar, navigate to the </w:t>
      </w:r>
      <w:r w:rsidRPr="005B17D3">
        <w:rPr>
          <w:b/>
        </w:rPr>
        <w:t>E&amp;E Service</w:t>
      </w:r>
      <w:r w:rsidRPr="005B17D3">
        <w:t xml:space="preserve"> menu item.</w:t>
      </w:r>
    </w:p>
    <w:p w14:paraId="503B6754" w14:textId="7A57A523" w:rsidR="00C3463B" w:rsidRPr="005B17D3" w:rsidRDefault="00C3463B" w:rsidP="001470FA">
      <w:pPr>
        <w:pStyle w:val="NumberedList"/>
        <w:numPr>
          <w:ilvl w:val="0"/>
          <w:numId w:val="318"/>
        </w:numPr>
      </w:pPr>
      <w:r w:rsidRPr="005B17D3">
        <w:t xml:space="preserve">Click the </w:t>
      </w:r>
      <w:r w:rsidRPr="005B17D3">
        <w:rPr>
          <w:b/>
        </w:rPr>
        <w:t>Service Requests</w:t>
      </w:r>
      <w:r w:rsidRPr="005B17D3">
        <w:t xml:space="preserve"> tab.</w:t>
      </w:r>
    </w:p>
    <w:p w14:paraId="6F050C38" w14:textId="3B2F503C" w:rsidR="00D148F2" w:rsidRPr="005B17D3" w:rsidRDefault="00D148F2" w:rsidP="00EF3896">
      <w:pPr>
        <w:pStyle w:val="NumberedList"/>
      </w:pPr>
      <w:r w:rsidRPr="005B17D3">
        <w:t xml:space="preserve">Click the </w:t>
      </w:r>
      <w:r w:rsidRPr="005B17D3">
        <w:rPr>
          <w:b/>
        </w:rPr>
        <w:t xml:space="preserve">CommunityCareEligiblity </w:t>
      </w:r>
      <w:r w:rsidRPr="005B17D3">
        <w:t>Request Name link.</w:t>
      </w:r>
    </w:p>
    <w:p w14:paraId="2FB2AEDD" w14:textId="4338C613" w:rsidR="00D148F2" w:rsidRPr="005B17D3" w:rsidRDefault="00D148F2" w:rsidP="00EF3896">
      <w:pPr>
        <w:pStyle w:val="NumberedList"/>
      </w:pPr>
      <w:r w:rsidRPr="005B17D3">
        <w:t xml:space="preserve">Click the </w:t>
      </w:r>
      <w:r w:rsidRPr="005B17D3">
        <w:rPr>
          <w:b/>
        </w:rPr>
        <w:t>eeSummary</w:t>
      </w:r>
      <w:r w:rsidRPr="005B17D3">
        <w:t xml:space="preserve"> folder expand function </w:t>
      </w:r>
      <w:r w:rsidRPr="005B17D3">
        <w:rPr>
          <w:noProof/>
        </w:rPr>
        <w:drawing>
          <wp:inline distT="0" distB="0" distL="0" distR="0" wp14:anchorId="03DC7AA9" wp14:editId="5B4759EE">
            <wp:extent cx="1296035" cy="325755"/>
            <wp:effectExtent l="0" t="0" r="0" b="0"/>
            <wp:docPr id="1491" name="Picture 1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1296035" cy="325755"/>
                    </a:xfrm>
                    <a:prstGeom prst="rect">
                      <a:avLst/>
                    </a:prstGeom>
                    <a:noFill/>
                    <a:ln>
                      <a:noFill/>
                    </a:ln>
                  </pic:spPr>
                </pic:pic>
              </a:graphicData>
            </a:graphic>
          </wp:inline>
        </w:drawing>
      </w:r>
      <w:r w:rsidRPr="005B17D3">
        <w:t>.</w:t>
      </w:r>
    </w:p>
    <w:p w14:paraId="741391C1" w14:textId="77777777" w:rsidR="00DF5177" w:rsidRPr="005B17D3" w:rsidRDefault="00DF5177" w:rsidP="00EF3896">
      <w:pPr>
        <w:pStyle w:val="BodyTextBullet2"/>
      </w:pPr>
    </w:p>
    <w:p w14:paraId="08A93C60" w14:textId="77777777" w:rsidR="00DF5177" w:rsidRPr="005B17D3" w:rsidRDefault="00DF5177" w:rsidP="00EF3896">
      <w:pPr>
        <w:pStyle w:val="BodyTextBullet2"/>
        <w:keepNext/>
      </w:pPr>
      <w:r w:rsidRPr="005B17D3">
        <w:rPr>
          <w:noProof/>
        </w:rPr>
        <w:drawing>
          <wp:inline distT="0" distB="0" distL="0" distR="0" wp14:anchorId="4B5B3E14" wp14:editId="36ED8936">
            <wp:extent cx="5943600" cy="1665162"/>
            <wp:effectExtent l="0" t="0" r="0" b="0"/>
            <wp:docPr id="1492" name="Picture 1492" descr="Screen shot of the CommunityCareEligibility Info on theUpdate Service Request Screen where Enrollment System administrators can locate selected Community Care Eligibility service reques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VHAISHSplanR\workspace\HECMS_roboh\ESR Help Project\Images\MenuBar\Admin\EE\Census Rurality\cc_eligibility_info.png"/>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5943600" cy="1665162"/>
                    </a:xfrm>
                    <a:prstGeom prst="rect">
                      <a:avLst/>
                    </a:prstGeom>
                    <a:noFill/>
                    <a:ln>
                      <a:noFill/>
                    </a:ln>
                  </pic:spPr>
                </pic:pic>
              </a:graphicData>
            </a:graphic>
          </wp:inline>
        </w:drawing>
      </w:r>
    </w:p>
    <w:p w14:paraId="68156013" w14:textId="4DAA0C40" w:rsidR="00D148F2" w:rsidRPr="005B17D3" w:rsidRDefault="00DF5177" w:rsidP="00EF3896">
      <w:pPr>
        <w:pStyle w:val="Caption"/>
      </w:pPr>
      <w:bookmarkStart w:id="1671" w:name="_Toc31622516"/>
      <w:r w:rsidRPr="005B17D3">
        <w:t xml:space="preserve">Figure </w:t>
      </w:r>
      <w:r w:rsidR="00AD3535" w:rsidRPr="005B17D3">
        <w:rPr>
          <w:noProof/>
        </w:rPr>
        <w:fldChar w:fldCharType="begin"/>
      </w:r>
      <w:r w:rsidR="00AD3535" w:rsidRPr="005B17D3">
        <w:rPr>
          <w:noProof/>
        </w:rPr>
        <w:instrText xml:space="preserve"> SEQ Figure \* ARABIC </w:instrText>
      </w:r>
      <w:r w:rsidR="00AD3535" w:rsidRPr="005B17D3">
        <w:rPr>
          <w:noProof/>
        </w:rPr>
        <w:fldChar w:fldCharType="separate"/>
      </w:r>
      <w:r w:rsidR="00C2105F" w:rsidRPr="005B17D3">
        <w:rPr>
          <w:noProof/>
        </w:rPr>
        <w:t>158</w:t>
      </w:r>
      <w:r w:rsidR="00AD3535" w:rsidRPr="005B17D3">
        <w:rPr>
          <w:noProof/>
        </w:rPr>
        <w:fldChar w:fldCharType="end"/>
      </w:r>
      <w:r w:rsidRPr="005B17D3">
        <w:t>: eeSummary for Community Care Eligibility Info</w:t>
      </w:r>
      <w:bookmarkEnd w:id="1671"/>
    </w:p>
    <w:p w14:paraId="5943E8C6" w14:textId="36D05926" w:rsidR="005F595A" w:rsidRPr="005B17D3" w:rsidRDefault="005F595A" w:rsidP="00EF3896">
      <w:pPr>
        <w:pStyle w:val="BodyTextBullet2"/>
      </w:pPr>
    </w:p>
    <w:p w14:paraId="02C80391" w14:textId="383CDE52" w:rsidR="005E5FFC" w:rsidRPr="005B17D3" w:rsidRDefault="005E5FFC" w:rsidP="00EF3896">
      <w:pPr>
        <w:pStyle w:val="NumberedList"/>
      </w:pPr>
      <w:r w:rsidRPr="005B17D3">
        <w:t xml:space="preserve">Navigate to the </w:t>
      </w:r>
      <w:r w:rsidRPr="005B17D3">
        <w:rPr>
          <w:b/>
        </w:rPr>
        <w:t>eeSumma</w:t>
      </w:r>
      <w:r w:rsidR="006C7205" w:rsidRPr="005B17D3">
        <w:rPr>
          <w:b/>
        </w:rPr>
        <w:t>ry.communityCareEligibilityInfo</w:t>
      </w:r>
      <w:r w:rsidR="006C7205" w:rsidRPr="005B17D3">
        <w:t xml:space="preserve"> </w:t>
      </w:r>
      <w:r w:rsidRPr="005B17D3">
        <w:t>folder.</w:t>
      </w:r>
    </w:p>
    <w:p w14:paraId="4E3D756B" w14:textId="7701D31E" w:rsidR="005E5FFC" w:rsidRPr="005B17D3" w:rsidRDefault="00A85EEA" w:rsidP="00EF3896">
      <w:pPr>
        <w:pStyle w:val="NumberedList"/>
      </w:pPr>
      <w:r w:rsidRPr="005B17D3">
        <w:t xml:space="preserve">Click the expand/close </w:t>
      </w:r>
      <w:r w:rsidRPr="005B17D3">
        <w:rPr>
          <w:noProof/>
        </w:rPr>
        <w:drawing>
          <wp:inline distT="0" distB="0" distL="0" distR="0" wp14:anchorId="5D4F601B" wp14:editId="4926C44C">
            <wp:extent cx="170827" cy="190831"/>
            <wp:effectExtent l="0" t="0" r="635" b="0"/>
            <wp:docPr id="1516" name="Picture 1516" descr="Screen shot of the expand/close functionality used to open and close fold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VHAISHSplanR\workspace\HECMS_roboh\ESR Help Project\Images\MenuBar\Admin\EE\Census Rurality\expand.PNG"/>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174183" cy="194580"/>
                    </a:xfrm>
                    <a:prstGeom prst="rect">
                      <a:avLst/>
                    </a:prstGeom>
                    <a:noFill/>
                    <a:ln>
                      <a:noFill/>
                    </a:ln>
                  </pic:spPr>
                </pic:pic>
              </a:graphicData>
            </a:graphic>
          </wp:inline>
        </w:drawing>
      </w:r>
      <w:r w:rsidR="00AE719D" w:rsidRPr="005B17D3">
        <w:t xml:space="preserve"> function</w:t>
      </w:r>
      <w:r w:rsidRPr="005B17D3">
        <w:t xml:space="preserve"> to expand</w:t>
      </w:r>
      <w:r w:rsidR="005E5FFC" w:rsidRPr="005B17D3">
        <w:t xml:space="preserve"> to display the Community Care contents within folder.</w:t>
      </w:r>
    </w:p>
    <w:p w14:paraId="54C61D75" w14:textId="38C35340" w:rsidR="005E5FFC" w:rsidRPr="005B17D3" w:rsidRDefault="005E5FFC" w:rsidP="00474E83">
      <w:pPr>
        <w:pStyle w:val="NoteLightbulb"/>
      </w:pPr>
      <w:r w:rsidRPr="005B17D3">
        <w:rPr>
          <w:b/>
        </w:rPr>
        <w:t>Note:</w:t>
      </w:r>
      <w:r w:rsidRPr="005B17D3">
        <w:t xml:space="preserve"> Service Request information will be provided to the Enrollment System user when a service request follows a green </w:t>
      </w:r>
      <w:r w:rsidR="006C7205" w:rsidRPr="005B17D3">
        <w:t xml:space="preserve">check </w:t>
      </w:r>
      <w:r w:rsidR="006C7205" w:rsidRPr="005B17D3">
        <w:rPr>
          <w:noProof/>
        </w:rPr>
        <w:drawing>
          <wp:inline distT="0" distB="0" distL="0" distR="0" wp14:anchorId="385D84C2" wp14:editId="76BADD64">
            <wp:extent cx="219075" cy="180975"/>
            <wp:effectExtent l="0" t="0" r="9525" b="9525"/>
            <wp:docPr id="1497" name="Picture 1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219075" cy="180975"/>
                    </a:xfrm>
                    <a:prstGeom prst="rect">
                      <a:avLst/>
                    </a:prstGeom>
                  </pic:spPr>
                </pic:pic>
              </a:graphicData>
            </a:graphic>
          </wp:inline>
        </w:drawing>
      </w:r>
      <w:r w:rsidRPr="005B17D3">
        <w:t xml:space="preserve">. Service Request information will NOT be provided to the Enrollment System user when a service request follows a red X </w:t>
      </w:r>
      <w:r w:rsidR="006C7205" w:rsidRPr="005B17D3">
        <w:rPr>
          <w:noProof/>
        </w:rPr>
        <w:drawing>
          <wp:inline distT="0" distB="0" distL="0" distR="0" wp14:anchorId="0F4073CF" wp14:editId="36A78E83">
            <wp:extent cx="194310" cy="204470"/>
            <wp:effectExtent l="0" t="0" r="0" b="5080"/>
            <wp:docPr id="1496" name="Picture 1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194310" cy="204470"/>
                    </a:xfrm>
                    <a:prstGeom prst="rect">
                      <a:avLst/>
                    </a:prstGeom>
                    <a:noFill/>
                    <a:ln>
                      <a:noFill/>
                    </a:ln>
                  </pic:spPr>
                </pic:pic>
              </a:graphicData>
            </a:graphic>
          </wp:inline>
        </w:drawing>
      </w:r>
      <w:r w:rsidRPr="005B17D3">
        <w:t>.</w:t>
      </w:r>
    </w:p>
    <w:p w14:paraId="71F8C97D" w14:textId="5758D301" w:rsidR="00DF5177" w:rsidRPr="005B17D3" w:rsidRDefault="00DF5177" w:rsidP="00EF3896">
      <w:pPr>
        <w:pStyle w:val="BodyTextBullet2"/>
      </w:pPr>
    </w:p>
    <w:p w14:paraId="15142890" w14:textId="77777777" w:rsidR="006C7205" w:rsidRPr="005B17D3" w:rsidRDefault="006C7205" w:rsidP="00EF3896">
      <w:pPr>
        <w:pStyle w:val="BodyTextBullet2"/>
        <w:keepNext/>
        <w:jc w:val="center"/>
      </w:pPr>
      <w:r w:rsidRPr="005B17D3">
        <w:rPr>
          <w:noProof/>
        </w:rPr>
        <w:drawing>
          <wp:inline distT="0" distB="0" distL="0" distR="0" wp14:anchorId="2BD612DC" wp14:editId="6C8924CF">
            <wp:extent cx="3721100" cy="381635"/>
            <wp:effectExtent l="0" t="0" r="0" b="0"/>
            <wp:docPr id="1498" name="Picture 1498" descr="Screen shot of the eeSummary.CommunityCareEligiblityInfo configuration folder. Under the eeSummary.communityCareEligibilityInfo folder, Enrollment System users can activate or inactivate rurality fiel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C:\Users\VHAISHSplanR\workspace\HECMS_roboh\ESR Help Project\Images\MenuBar\Admin\EE\Census Rurality\expand_cc_eligibility_folder.PNG"/>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721100" cy="381635"/>
                    </a:xfrm>
                    <a:prstGeom prst="rect">
                      <a:avLst/>
                    </a:prstGeom>
                    <a:noFill/>
                    <a:ln>
                      <a:noFill/>
                    </a:ln>
                  </pic:spPr>
                </pic:pic>
              </a:graphicData>
            </a:graphic>
          </wp:inline>
        </w:drawing>
      </w:r>
    </w:p>
    <w:p w14:paraId="05A3A5EF" w14:textId="578FA369" w:rsidR="006C7205" w:rsidRPr="005B17D3" w:rsidRDefault="006C7205" w:rsidP="00EF3896">
      <w:pPr>
        <w:pStyle w:val="Caption"/>
      </w:pPr>
      <w:bookmarkStart w:id="1672" w:name="_Toc31622517"/>
      <w:r w:rsidRPr="005B17D3">
        <w:t xml:space="preserve">Figure </w:t>
      </w:r>
      <w:r w:rsidR="00AD3535" w:rsidRPr="005B17D3">
        <w:rPr>
          <w:noProof/>
        </w:rPr>
        <w:fldChar w:fldCharType="begin"/>
      </w:r>
      <w:r w:rsidR="00AD3535" w:rsidRPr="005B17D3">
        <w:rPr>
          <w:noProof/>
        </w:rPr>
        <w:instrText xml:space="preserve"> SEQ Figure \* ARABIC </w:instrText>
      </w:r>
      <w:r w:rsidR="00AD3535" w:rsidRPr="005B17D3">
        <w:rPr>
          <w:noProof/>
        </w:rPr>
        <w:fldChar w:fldCharType="separate"/>
      </w:r>
      <w:r w:rsidR="00C2105F" w:rsidRPr="005B17D3">
        <w:rPr>
          <w:noProof/>
        </w:rPr>
        <w:t>159</w:t>
      </w:r>
      <w:r w:rsidR="00AD3535" w:rsidRPr="005B17D3">
        <w:rPr>
          <w:noProof/>
        </w:rPr>
        <w:fldChar w:fldCharType="end"/>
      </w:r>
      <w:r w:rsidRPr="005B17D3">
        <w:t>: eeSummary.CommunityCareEligiblityInfo Configuration Folder</w:t>
      </w:r>
      <w:bookmarkEnd w:id="1672"/>
    </w:p>
    <w:p w14:paraId="1C2B6D26" w14:textId="00AEAAF5" w:rsidR="00DF5177" w:rsidRPr="005B17D3" w:rsidRDefault="00DF5177" w:rsidP="00EF3896">
      <w:pPr>
        <w:pStyle w:val="BodyTextBullet2"/>
      </w:pPr>
    </w:p>
    <w:p w14:paraId="48054F40" w14:textId="358A2FE6" w:rsidR="006C7205" w:rsidRPr="005B17D3" w:rsidRDefault="006C7205" w:rsidP="00EF3896">
      <w:pPr>
        <w:pStyle w:val="BodyTextBullet2"/>
      </w:pPr>
      <w:r w:rsidRPr="005B17D3">
        <w:t xml:space="preserve">Under the </w:t>
      </w:r>
      <w:r w:rsidRPr="005B17D3">
        <w:rPr>
          <w:b/>
        </w:rPr>
        <w:t>eeSummary.communityCareEligibilityInfo</w:t>
      </w:r>
      <w:r w:rsidRPr="005B17D3">
        <w:t xml:space="preserve"> folder, there are three new </w:t>
      </w:r>
      <w:r w:rsidR="00AB1D57" w:rsidRPr="005B17D3">
        <w:t>r</w:t>
      </w:r>
      <w:r w:rsidRPr="005B17D3">
        <w:t>urality fields displayed on the E&amp;E Service screen under the Community Care Eligibility section:</w:t>
      </w:r>
    </w:p>
    <w:p w14:paraId="0EBE2FDB" w14:textId="77777777" w:rsidR="006C7205" w:rsidRPr="005B17D3" w:rsidRDefault="006C7205" w:rsidP="00EF3896">
      <w:pPr>
        <w:pStyle w:val="BodyTextBullet2"/>
      </w:pPr>
    </w:p>
    <w:p w14:paraId="313EA3B9" w14:textId="77777777" w:rsidR="006C7205" w:rsidRPr="005B17D3" w:rsidRDefault="006C7205" w:rsidP="001470FA">
      <w:pPr>
        <w:pStyle w:val="BodyTextBullet2"/>
        <w:numPr>
          <w:ilvl w:val="0"/>
          <w:numId w:val="319"/>
        </w:numPr>
      </w:pPr>
      <w:r w:rsidRPr="005B17D3">
        <w:t>CensusURHCode</w:t>
      </w:r>
    </w:p>
    <w:p w14:paraId="4B1BCEC4" w14:textId="77777777" w:rsidR="006C7205" w:rsidRPr="005B17D3" w:rsidRDefault="006C7205" w:rsidP="001470FA">
      <w:pPr>
        <w:pStyle w:val="BodyTextBullet2"/>
        <w:numPr>
          <w:ilvl w:val="0"/>
          <w:numId w:val="319"/>
        </w:numPr>
      </w:pPr>
      <w:r w:rsidRPr="005B17D3">
        <w:t>CensusURHCode Name</w:t>
      </w:r>
    </w:p>
    <w:p w14:paraId="04D817E3" w14:textId="77777777" w:rsidR="006C7205" w:rsidRPr="005B17D3" w:rsidRDefault="006C7205" w:rsidP="001470FA">
      <w:pPr>
        <w:pStyle w:val="BodyTextBullet2"/>
        <w:numPr>
          <w:ilvl w:val="0"/>
          <w:numId w:val="319"/>
        </w:numPr>
      </w:pPr>
      <w:r w:rsidRPr="005B17D3">
        <w:t>CensusURHCode Description</w:t>
      </w:r>
    </w:p>
    <w:p w14:paraId="47E11733" w14:textId="1D83526C" w:rsidR="006C7205" w:rsidRPr="005B17D3" w:rsidRDefault="006C7205" w:rsidP="00EF3896">
      <w:pPr>
        <w:pStyle w:val="BodyTextBullet2"/>
      </w:pPr>
    </w:p>
    <w:p w14:paraId="4664AC61" w14:textId="2442900F" w:rsidR="00EE1AF3" w:rsidRPr="005B17D3" w:rsidRDefault="0081245F" w:rsidP="00EE1AF3">
      <w:pPr>
        <w:pStyle w:val="BodyTextBullet2"/>
        <w:keepNext/>
        <w:jc w:val="center"/>
      </w:pPr>
      <w:r w:rsidRPr="005B17D3">
        <w:rPr>
          <w:noProof/>
        </w:rPr>
        <w:drawing>
          <wp:inline distT="0" distB="0" distL="0" distR="0" wp14:anchorId="0D0A4E94" wp14:editId="1D2A013D">
            <wp:extent cx="5495925" cy="2333625"/>
            <wp:effectExtent l="0" t="0" r="9525" b="9525"/>
            <wp:docPr id="1500" name="Picture 1500" descr="Screen shot of the eeSummary.communityCareEligibilityInfo of CensusURH Code, Name, and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495925" cy="2333625"/>
                    </a:xfrm>
                    <a:prstGeom prst="rect">
                      <a:avLst/>
                    </a:prstGeom>
                  </pic:spPr>
                </pic:pic>
              </a:graphicData>
            </a:graphic>
          </wp:inline>
        </w:drawing>
      </w:r>
    </w:p>
    <w:p w14:paraId="51FDBC12" w14:textId="784AD78C" w:rsidR="006C7205" w:rsidRPr="005B17D3" w:rsidRDefault="003748B3" w:rsidP="00EF3896">
      <w:pPr>
        <w:pStyle w:val="Caption"/>
      </w:pPr>
      <w:bookmarkStart w:id="1673" w:name="_Toc31622518"/>
      <w:r w:rsidRPr="005B17D3">
        <w:t xml:space="preserve">Figure </w:t>
      </w:r>
      <w:r w:rsidR="00AD3535" w:rsidRPr="005B17D3">
        <w:rPr>
          <w:noProof/>
        </w:rPr>
        <w:fldChar w:fldCharType="begin"/>
      </w:r>
      <w:r w:rsidR="00AD3535" w:rsidRPr="005B17D3">
        <w:rPr>
          <w:noProof/>
        </w:rPr>
        <w:instrText xml:space="preserve"> SEQ Figure \* ARABIC </w:instrText>
      </w:r>
      <w:r w:rsidR="00AD3535" w:rsidRPr="005B17D3">
        <w:rPr>
          <w:noProof/>
        </w:rPr>
        <w:fldChar w:fldCharType="separate"/>
      </w:r>
      <w:r w:rsidR="00C2105F" w:rsidRPr="005B17D3">
        <w:rPr>
          <w:noProof/>
        </w:rPr>
        <w:t>160</w:t>
      </w:r>
      <w:r w:rsidR="00AD3535" w:rsidRPr="005B17D3">
        <w:rPr>
          <w:noProof/>
        </w:rPr>
        <w:fldChar w:fldCharType="end"/>
      </w:r>
      <w:r w:rsidRPr="005B17D3">
        <w:t>: Rurality Fields: Effective Date, Description, and Code</w:t>
      </w:r>
      <w:bookmarkEnd w:id="1673"/>
    </w:p>
    <w:p w14:paraId="42485306" w14:textId="50F667D4" w:rsidR="006C7205" w:rsidRPr="005B17D3" w:rsidRDefault="006C7205" w:rsidP="00EF3896">
      <w:pPr>
        <w:pStyle w:val="BodyTextBullet2"/>
      </w:pPr>
    </w:p>
    <w:p w14:paraId="17FA109A" w14:textId="115C52CA" w:rsidR="0009148A" w:rsidRPr="005B17D3" w:rsidRDefault="00395DD9" w:rsidP="00EF3896">
      <w:pPr>
        <w:pStyle w:val="BodyTextBullet2"/>
      </w:pPr>
      <w:r w:rsidRPr="005B17D3">
        <w:t xml:space="preserve">With permissions assigned by the Enrollment System administrator, Enrollment System users can view the new </w:t>
      </w:r>
      <w:r w:rsidRPr="005B17D3">
        <w:rPr>
          <w:b/>
        </w:rPr>
        <w:t>Census Rurality</w:t>
      </w:r>
      <w:r w:rsidRPr="005B17D3">
        <w:t xml:space="preserve"> field in the payload from PSSG for each Veteran record, and on the </w:t>
      </w:r>
      <w:r w:rsidRPr="005B17D3">
        <w:rPr>
          <w:b/>
        </w:rPr>
        <w:t>E&amp;E Web Service</w:t>
      </w:r>
      <w:r w:rsidRPr="005B17D3">
        <w:t xml:space="preserve"> screen. On the </w:t>
      </w:r>
      <w:r w:rsidRPr="005B17D3">
        <w:rPr>
          <w:b/>
        </w:rPr>
        <w:t>E&amp;E Web Service</w:t>
      </w:r>
      <w:r w:rsidRPr="005B17D3">
        <w:t xml:space="preserve"> screen, Enrollment System users can request and receive the new census rurality field through the existing Community Care </w:t>
      </w:r>
      <w:r w:rsidR="00261C61" w:rsidRPr="005B17D3">
        <w:t>Eligibility Service Request.</w:t>
      </w:r>
    </w:p>
    <w:p w14:paraId="1AA13472" w14:textId="77777777" w:rsidR="00AB1D57" w:rsidRPr="005B17D3" w:rsidRDefault="00AB1D57" w:rsidP="00EF3896">
      <w:pPr>
        <w:pStyle w:val="BodyTextBullet1"/>
      </w:pPr>
    </w:p>
    <w:p w14:paraId="3565A77F" w14:textId="74E17559" w:rsidR="00AB1D57" w:rsidRPr="005B17D3" w:rsidRDefault="00AB1D57" w:rsidP="00474E83">
      <w:pPr>
        <w:pStyle w:val="NoteLightbulb"/>
      </w:pPr>
      <w:r w:rsidRPr="005B17D3">
        <w:rPr>
          <w:b/>
        </w:rPr>
        <w:t>Note:</w:t>
      </w:r>
      <w:r w:rsidRPr="005B17D3">
        <w:t xml:space="preserve"> If the residential address changes for Veterans, their records are sent to PSSG because the</w:t>
      </w:r>
      <w:r w:rsidR="00436975" w:rsidRPr="005B17D3">
        <w:t xml:space="preserve"> </w:t>
      </w:r>
      <w:r w:rsidRPr="005B17D3">
        <w:t>Enrollment System needs the rurality information to be available on the E&amp;E for subscribers.  </w:t>
      </w:r>
    </w:p>
    <w:p w14:paraId="1A30008C" w14:textId="77777777" w:rsidR="0081245F" w:rsidRPr="005B17D3" w:rsidRDefault="0081245F" w:rsidP="00EF3896">
      <w:pPr>
        <w:pStyle w:val="BodyTextBullet2"/>
      </w:pPr>
    </w:p>
    <w:p w14:paraId="7642AD96" w14:textId="77777777" w:rsidR="000346DF" w:rsidRPr="005B17D3" w:rsidRDefault="000346DF" w:rsidP="00EF3896">
      <w:pPr>
        <w:pStyle w:val="BodyTextBullet2"/>
        <w:rPr>
          <w:b/>
        </w:rPr>
      </w:pPr>
      <w:r w:rsidRPr="005B17D3">
        <w:rPr>
          <w:b/>
        </w:rPr>
        <w:t>Descriptions on Reference Table</w:t>
      </w:r>
    </w:p>
    <w:p w14:paraId="770A50EC" w14:textId="77777777" w:rsidR="000346DF" w:rsidRPr="005B17D3" w:rsidRDefault="000346DF" w:rsidP="00EF3896">
      <w:pPr>
        <w:pStyle w:val="BodyTextBullet2"/>
      </w:pPr>
    </w:p>
    <w:p w14:paraId="61CF6132" w14:textId="719D575D" w:rsidR="000346DF" w:rsidRPr="005B17D3" w:rsidRDefault="000346DF" w:rsidP="00EF3896">
      <w:pPr>
        <w:pStyle w:val="BodyTextBullet2"/>
      </w:pPr>
      <w:r w:rsidRPr="005B17D3">
        <w:t>The table below describes Urban, Rural, and Highly Rural references.</w:t>
      </w:r>
    </w:p>
    <w:p w14:paraId="3C2D8CB6" w14:textId="0FA2B0B4" w:rsidR="000346DF" w:rsidRPr="005B17D3" w:rsidRDefault="000346DF" w:rsidP="00EF3896">
      <w:pPr>
        <w:pStyle w:val="BodyTextBullet2"/>
      </w:pPr>
    </w:p>
    <w:tbl>
      <w:tblPr>
        <w:tblStyle w:val="TableGrid"/>
        <w:tblW w:w="4900" w:type="pct"/>
        <w:tblInd w:w="115" w:type="dxa"/>
        <w:tblLook w:val="04A0" w:firstRow="1" w:lastRow="0" w:firstColumn="1" w:lastColumn="0" w:noHBand="0" w:noVBand="1"/>
        <w:tblDescription w:val="VCE indicators"/>
      </w:tblPr>
      <w:tblGrid>
        <w:gridCol w:w="1867"/>
        <w:gridCol w:w="7296"/>
      </w:tblGrid>
      <w:tr w:rsidR="0009148A" w:rsidRPr="005B17D3" w14:paraId="42EF9B67" w14:textId="77777777" w:rsidTr="0009148A">
        <w:trPr>
          <w:tblHeader/>
        </w:trPr>
        <w:tc>
          <w:tcPr>
            <w:tcW w:w="1867" w:type="dxa"/>
            <w:shd w:val="clear" w:color="auto" w:fill="D9E2F3" w:themeFill="accent1" w:themeFillTint="33"/>
            <w:vAlign w:val="center"/>
          </w:tcPr>
          <w:p w14:paraId="0DAAF18E" w14:textId="61E59484" w:rsidR="000346DF" w:rsidRPr="005B17D3" w:rsidRDefault="0009148A" w:rsidP="00EF3896">
            <w:pPr>
              <w:jc w:val="center"/>
              <w:rPr>
                <w:rFonts w:ascii="Arial" w:hAnsi="Arial" w:cs="Arial"/>
                <w:b/>
                <w:sz w:val="22"/>
                <w:szCs w:val="22"/>
              </w:rPr>
            </w:pPr>
            <w:r w:rsidRPr="005B17D3">
              <w:rPr>
                <w:rFonts w:ascii="Arial" w:hAnsi="Arial" w:cs="Arial"/>
                <w:b/>
                <w:sz w:val="22"/>
                <w:szCs w:val="22"/>
              </w:rPr>
              <w:t>Reference</w:t>
            </w:r>
          </w:p>
        </w:tc>
        <w:tc>
          <w:tcPr>
            <w:tcW w:w="7296" w:type="dxa"/>
            <w:shd w:val="clear" w:color="auto" w:fill="D9E2F3" w:themeFill="accent1" w:themeFillTint="33"/>
            <w:vAlign w:val="center"/>
          </w:tcPr>
          <w:p w14:paraId="72019CF7" w14:textId="77777777" w:rsidR="000346DF" w:rsidRPr="005B17D3" w:rsidRDefault="000346DF" w:rsidP="00EF3896">
            <w:pPr>
              <w:jc w:val="center"/>
              <w:rPr>
                <w:rFonts w:ascii="Arial" w:hAnsi="Arial" w:cs="Arial"/>
                <w:b/>
                <w:sz w:val="22"/>
                <w:szCs w:val="22"/>
              </w:rPr>
            </w:pPr>
            <w:r w:rsidRPr="005B17D3">
              <w:rPr>
                <w:rFonts w:ascii="Arial" w:hAnsi="Arial" w:cs="Arial"/>
                <w:b/>
                <w:sz w:val="22"/>
                <w:szCs w:val="22"/>
              </w:rPr>
              <w:t>Description</w:t>
            </w:r>
          </w:p>
        </w:tc>
      </w:tr>
      <w:tr w:rsidR="0009148A" w:rsidRPr="005B17D3" w14:paraId="02E3F59B" w14:textId="77777777" w:rsidTr="0009148A">
        <w:tc>
          <w:tcPr>
            <w:tcW w:w="1867" w:type="dxa"/>
            <w:vAlign w:val="center"/>
          </w:tcPr>
          <w:p w14:paraId="7D299901" w14:textId="47E9152C" w:rsidR="000346DF" w:rsidRPr="005B17D3" w:rsidRDefault="0009148A" w:rsidP="00EF3896">
            <w:pPr>
              <w:pStyle w:val="BodyTextBullet2"/>
              <w:jc w:val="center"/>
            </w:pPr>
            <w:r w:rsidRPr="005B17D3">
              <w:t>Urban</w:t>
            </w:r>
          </w:p>
        </w:tc>
        <w:tc>
          <w:tcPr>
            <w:tcW w:w="7296" w:type="dxa"/>
          </w:tcPr>
          <w:p w14:paraId="3FDFAC5B" w14:textId="2F02D9CC" w:rsidR="000346DF" w:rsidRPr="005B17D3" w:rsidRDefault="0009148A" w:rsidP="00EF3896">
            <w:pPr>
              <w:pStyle w:val="BodyTextBullet2"/>
            </w:pPr>
            <w:r w:rsidRPr="005B17D3">
              <w:t>Census tracts with at least thirty (30) percent of the population residing in an urbanized area as defined by the Census Bureau.</w:t>
            </w:r>
          </w:p>
        </w:tc>
      </w:tr>
      <w:tr w:rsidR="0009148A" w:rsidRPr="005B17D3" w14:paraId="5B89162C" w14:textId="77777777" w:rsidTr="0009148A">
        <w:tc>
          <w:tcPr>
            <w:tcW w:w="1867" w:type="dxa"/>
            <w:vAlign w:val="center"/>
          </w:tcPr>
          <w:p w14:paraId="7E51E6EA" w14:textId="6065B6D4" w:rsidR="000346DF" w:rsidRPr="005B17D3" w:rsidRDefault="0009148A" w:rsidP="00EF3896">
            <w:pPr>
              <w:pStyle w:val="BodyTextBullet2"/>
              <w:jc w:val="center"/>
            </w:pPr>
            <w:r w:rsidRPr="005B17D3">
              <w:t>Rural</w:t>
            </w:r>
          </w:p>
        </w:tc>
        <w:tc>
          <w:tcPr>
            <w:tcW w:w="7296" w:type="dxa"/>
          </w:tcPr>
          <w:p w14:paraId="27149446" w14:textId="3BC5B5EC" w:rsidR="000346DF" w:rsidRPr="005B17D3" w:rsidRDefault="0009148A" w:rsidP="00EF3896">
            <w:pPr>
              <w:pStyle w:val="BodyTextBullet2"/>
            </w:pPr>
            <w:r w:rsidRPr="005B17D3">
              <w:t>Areas not designed as Urban or Highly Rural Location.</w:t>
            </w:r>
          </w:p>
        </w:tc>
      </w:tr>
      <w:tr w:rsidR="0009148A" w:rsidRPr="005B17D3" w14:paraId="12C25E2A" w14:textId="77777777" w:rsidTr="0009148A">
        <w:tc>
          <w:tcPr>
            <w:tcW w:w="1867" w:type="dxa"/>
            <w:vAlign w:val="center"/>
          </w:tcPr>
          <w:p w14:paraId="35248089" w14:textId="460A05A2" w:rsidR="000346DF" w:rsidRPr="005B17D3" w:rsidRDefault="0009148A" w:rsidP="00EF3896">
            <w:pPr>
              <w:pStyle w:val="BodyTextBullet2"/>
              <w:jc w:val="center"/>
            </w:pPr>
            <w:r w:rsidRPr="005B17D3">
              <w:t>Highly Rural</w:t>
            </w:r>
          </w:p>
        </w:tc>
        <w:tc>
          <w:tcPr>
            <w:tcW w:w="7296" w:type="dxa"/>
          </w:tcPr>
          <w:p w14:paraId="5463C67C" w14:textId="71887182" w:rsidR="000346DF" w:rsidRPr="005B17D3" w:rsidRDefault="0009148A" w:rsidP="00EF3896">
            <w:pPr>
              <w:pStyle w:val="BodyTextBullet2"/>
            </w:pPr>
            <w:r w:rsidRPr="005B17D3">
              <w:t>Defined as a sparsely populated area located in a county that has fewer than seven individuals residing in that county per square mile.</w:t>
            </w:r>
          </w:p>
        </w:tc>
      </w:tr>
    </w:tbl>
    <w:p w14:paraId="6F61A4CE" w14:textId="04B51B25" w:rsidR="000346DF" w:rsidRPr="005B17D3" w:rsidRDefault="000346DF" w:rsidP="00EF3896">
      <w:pPr>
        <w:pStyle w:val="BodyTextBullet2"/>
      </w:pPr>
    </w:p>
    <w:p w14:paraId="1AD60013" w14:textId="77777777" w:rsidR="00CA0637" w:rsidRPr="005B17D3" w:rsidRDefault="00CA0637" w:rsidP="00EF3896">
      <w:pPr>
        <w:pStyle w:val="BodyTextBullet2"/>
      </w:pPr>
      <w:r w:rsidRPr="005B17D3">
        <w:t xml:space="preserve">When finished, click the </w:t>
      </w:r>
      <w:r w:rsidRPr="005B17D3">
        <w:rPr>
          <w:b/>
        </w:rPr>
        <w:t>Find</w:t>
      </w:r>
      <w:r w:rsidRPr="005B17D3">
        <w:t xml:space="preserve"> button to locate the Service Request and return to the </w:t>
      </w:r>
      <w:r w:rsidRPr="005B17D3">
        <w:rPr>
          <w:b/>
        </w:rPr>
        <w:t xml:space="preserve">E&amp;E Service Account Management </w:t>
      </w:r>
      <w:r w:rsidRPr="005B17D3">
        <w:t>list screen.</w:t>
      </w:r>
    </w:p>
    <w:p w14:paraId="32DF1C01" w14:textId="2CCFB590" w:rsidR="0009148A" w:rsidRPr="005B17D3" w:rsidRDefault="0009148A" w:rsidP="00EF3896">
      <w:pPr>
        <w:pStyle w:val="BodyTextBullet2"/>
      </w:pPr>
    </w:p>
    <w:p w14:paraId="363ECB8E" w14:textId="6B7AEEC0" w:rsidR="00E94DFF" w:rsidRPr="005B17D3" w:rsidRDefault="00E94DFF" w:rsidP="00EF3896">
      <w:pPr>
        <w:pStyle w:val="ProcedureTitle"/>
        <w:rPr>
          <w:color w:val="0000FF"/>
        </w:rPr>
      </w:pPr>
      <w:bookmarkStart w:id="1674" w:name="ReceiveRurality"/>
      <w:r w:rsidRPr="005B17D3">
        <w:t xml:space="preserve">... receive Census Rurality Designation? </w:t>
      </w:r>
      <w:bookmarkEnd w:id="1674"/>
      <w:r w:rsidR="00DF5FF5" w:rsidRPr="005B17D3">
        <w:rPr>
          <w:color w:val="0000FF"/>
        </w:rPr>
        <w:fldChar w:fldCharType="begin"/>
      </w:r>
      <w:r w:rsidR="007945BA" w:rsidRPr="005B17D3">
        <w:rPr>
          <w:color w:val="0000FF"/>
        </w:rPr>
        <w:instrText>HYPERLINK  \l "RuralityLinks"</w:instrText>
      </w:r>
      <w:r w:rsidR="00DF5FF5" w:rsidRPr="005B17D3">
        <w:rPr>
          <w:color w:val="0000FF"/>
        </w:rPr>
        <w:fldChar w:fldCharType="separate"/>
      </w:r>
      <w:r w:rsidRPr="005B17D3">
        <w:rPr>
          <w:rStyle w:val="Hyperlink"/>
          <w:szCs w:val="24"/>
        </w:rPr>
        <w:t>[back]</w:t>
      </w:r>
      <w:r w:rsidR="00DF5FF5" w:rsidRPr="005B17D3">
        <w:rPr>
          <w:color w:val="0000FF"/>
        </w:rPr>
        <w:fldChar w:fldCharType="end"/>
      </w:r>
    </w:p>
    <w:p w14:paraId="4ACBA8DC" w14:textId="701102F3" w:rsidR="00E94DFF" w:rsidRPr="005B17D3" w:rsidRDefault="00E94DFF" w:rsidP="00EF3896">
      <w:pPr>
        <w:pStyle w:val="BodyTextBullet2"/>
      </w:pPr>
      <w:r w:rsidRPr="005B17D3">
        <w:t>On the Enrollment System, perform the following steps.</w:t>
      </w:r>
    </w:p>
    <w:p w14:paraId="5594B5DA" w14:textId="78B9BEB9" w:rsidR="00E94DFF" w:rsidRPr="005B17D3" w:rsidRDefault="00E94DFF" w:rsidP="001470FA">
      <w:pPr>
        <w:pStyle w:val="NumberedList"/>
        <w:numPr>
          <w:ilvl w:val="0"/>
          <w:numId w:val="326"/>
        </w:numPr>
      </w:pPr>
      <w:r w:rsidRPr="005B17D3">
        <w:t xml:space="preserve">Click the </w:t>
      </w:r>
      <w:r w:rsidRPr="005B17D3">
        <w:rPr>
          <w:b/>
        </w:rPr>
        <w:t>Service Request</w:t>
      </w:r>
      <w:r w:rsidRPr="005B17D3">
        <w:t xml:space="preserve"> tab on the E&amp;E Service screen under </w:t>
      </w:r>
      <w:r w:rsidRPr="005B17D3">
        <w:rPr>
          <w:b/>
        </w:rPr>
        <w:t>Admin</w:t>
      </w:r>
      <w:r w:rsidRPr="005B17D3">
        <w:t>.</w:t>
      </w:r>
    </w:p>
    <w:p w14:paraId="45115CD0" w14:textId="76C2B39B" w:rsidR="00E94DFF" w:rsidRPr="005B17D3" w:rsidRDefault="00E94DFF" w:rsidP="00EF3896">
      <w:pPr>
        <w:pStyle w:val="NumberedList"/>
      </w:pPr>
      <w:r w:rsidRPr="005B17D3">
        <w:t xml:space="preserve">Navigate to the </w:t>
      </w:r>
      <w:r w:rsidR="00310EE9" w:rsidRPr="005B17D3">
        <w:rPr>
          <w:b/>
        </w:rPr>
        <w:t>CommunityCareEligibility</w:t>
      </w:r>
      <w:r w:rsidR="00310EE9" w:rsidRPr="005B17D3">
        <w:t xml:space="preserve"> </w:t>
      </w:r>
      <w:r w:rsidRPr="005B17D3">
        <w:t>link.</w:t>
      </w:r>
    </w:p>
    <w:p w14:paraId="462271A0" w14:textId="6C387B6A" w:rsidR="00E94DFF" w:rsidRPr="005B17D3" w:rsidRDefault="00E94DFF" w:rsidP="00EF3896">
      <w:pPr>
        <w:pStyle w:val="NumberedList"/>
      </w:pPr>
      <w:r w:rsidRPr="005B17D3">
        <w:t xml:space="preserve">Click the </w:t>
      </w:r>
      <w:r w:rsidR="00310EE9" w:rsidRPr="005B17D3">
        <w:rPr>
          <w:b/>
        </w:rPr>
        <w:t>CommunityCareEligibility</w:t>
      </w:r>
      <w:r w:rsidR="00310EE9" w:rsidRPr="005B17D3">
        <w:t xml:space="preserve"> </w:t>
      </w:r>
      <w:r w:rsidRPr="005B17D3">
        <w:t>link.</w:t>
      </w:r>
    </w:p>
    <w:p w14:paraId="326DEDB4" w14:textId="77777777" w:rsidR="00E94DFF" w:rsidRPr="005B17D3" w:rsidRDefault="00E94DFF" w:rsidP="00EF3896">
      <w:pPr>
        <w:pStyle w:val="NumberedList"/>
      </w:pPr>
      <w:r w:rsidRPr="005B17D3">
        <w:t xml:space="preserve">Expand the </w:t>
      </w:r>
      <w:r w:rsidRPr="005B17D3">
        <w:rPr>
          <w:b/>
        </w:rPr>
        <w:t>eeSummary</w:t>
      </w:r>
      <w:r w:rsidRPr="005B17D3">
        <w:t xml:space="preserve"> configuration data tree.</w:t>
      </w:r>
    </w:p>
    <w:p w14:paraId="3E44DF6B" w14:textId="454636C7" w:rsidR="00E94DFF" w:rsidRPr="005B17D3" w:rsidRDefault="00E94DFF" w:rsidP="00EF3896">
      <w:pPr>
        <w:pStyle w:val="NumberedList"/>
      </w:pPr>
      <w:r w:rsidRPr="005B17D3">
        <w:t xml:space="preserve">Navigate to the </w:t>
      </w:r>
      <w:r w:rsidRPr="005B17D3">
        <w:rPr>
          <w:b/>
        </w:rPr>
        <w:t>eeSumma</w:t>
      </w:r>
      <w:r w:rsidR="00310EE9" w:rsidRPr="005B17D3">
        <w:rPr>
          <w:b/>
        </w:rPr>
        <w:t>ry.communityCareEligibilityInfo</w:t>
      </w:r>
      <w:r w:rsidR="00310EE9" w:rsidRPr="005B17D3">
        <w:t xml:space="preserve"> </w:t>
      </w:r>
      <w:r w:rsidRPr="005B17D3">
        <w:t>configuration folder.</w:t>
      </w:r>
    </w:p>
    <w:p w14:paraId="733BDB38" w14:textId="7345E6A0" w:rsidR="00E94DFF" w:rsidRPr="005B17D3" w:rsidRDefault="00E94DFF" w:rsidP="00EF3896">
      <w:pPr>
        <w:pStyle w:val="NumberedList"/>
      </w:pPr>
      <w:r w:rsidRPr="005B17D3">
        <w:t>Click</w:t>
      </w:r>
      <w:r w:rsidR="006A183A" w:rsidRPr="005B17D3">
        <w:t xml:space="preserve"> the expand</w:t>
      </w:r>
      <w:r w:rsidR="00087FE4" w:rsidRPr="005B17D3">
        <w:t>/close</w:t>
      </w:r>
      <w:r w:rsidR="006A183A" w:rsidRPr="005B17D3">
        <w:t xml:space="preserve"> </w:t>
      </w:r>
      <w:r w:rsidR="006A183A" w:rsidRPr="005B17D3">
        <w:rPr>
          <w:noProof/>
        </w:rPr>
        <w:drawing>
          <wp:inline distT="0" distB="0" distL="0" distR="0" wp14:anchorId="38DDFB9B" wp14:editId="2A5CB285">
            <wp:extent cx="170827" cy="190831"/>
            <wp:effectExtent l="0" t="0" r="635" b="0"/>
            <wp:docPr id="1515" name="Picture 1515" descr="Screen shot of the expand/close functionality used to open and close fold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VHAISHSplanR\workspace\HECMS_roboh\ESR Help Project\Images\MenuBar\Admin\EE\Census Rurality\expand.PNG"/>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174183" cy="194580"/>
                    </a:xfrm>
                    <a:prstGeom prst="rect">
                      <a:avLst/>
                    </a:prstGeom>
                    <a:noFill/>
                    <a:ln>
                      <a:noFill/>
                    </a:ln>
                  </pic:spPr>
                </pic:pic>
              </a:graphicData>
            </a:graphic>
          </wp:inline>
        </w:drawing>
      </w:r>
      <w:r w:rsidR="00AE719D" w:rsidRPr="005B17D3">
        <w:t xml:space="preserve"> function</w:t>
      </w:r>
      <w:r w:rsidRPr="005B17D3">
        <w:t xml:space="preserve"> to expand the</w:t>
      </w:r>
      <w:r w:rsidR="003A0D6A" w:rsidRPr="005B17D3">
        <w:t xml:space="preserve"> </w:t>
      </w:r>
      <w:r w:rsidR="003A0D6A" w:rsidRPr="005B17D3">
        <w:rPr>
          <w:b/>
        </w:rPr>
        <w:t>eeSummary.communityCareEligibilityInfo</w:t>
      </w:r>
      <w:r w:rsidRPr="005B17D3">
        <w:t xml:space="preserve"> configuration.</w:t>
      </w:r>
    </w:p>
    <w:p w14:paraId="37752077" w14:textId="11F9C3F6" w:rsidR="00CA0637" w:rsidRPr="005B17D3" w:rsidRDefault="00CA0637" w:rsidP="00EF3896">
      <w:pPr>
        <w:pStyle w:val="BodyTextBullet2"/>
      </w:pPr>
    </w:p>
    <w:p w14:paraId="1AC3F9C6" w14:textId="3C4BEEF1" w:rsidR="003A0D6A" w:rsidRPr="005B17D3" w:rsidRDefault="003A0D6A" w:rsidP="00EF3896">
      <w:pPr>
        <w:pStyle w:val="BodyTextBullet2"/>
        <w:keepNext/>
        <w:jc w:val="center"/>
      </w:pPr>
      <w:r w:rsidRPr="005B17D3">
        <w:rPr>
          <w:noProof/>
        </w:rPr>
        <w:drawing>
          <wp:inline distT="0" distB="0" distL="0" distR="0" wp14:anchorId="452D7FD5" wp14:editId="0EA77A92">
            <wp:extent cx="5943600" cy="2612937"/>
            <wp:effectExtent l="0" t="0" r="0" b="0"/>
            <wp:docPr id="1504" name="Picture 1504" descr="Screen shot of the eeSummary.communityCareEligibilityInfo of CensusURH Code, Name, and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Users\VHAISHSplanR\workspace\HECMS_roboh\ESR Help Project\Images\MenuBar\Admin\EE\Census Rurality\code_name_description.PNG"/>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5943600" cy="2612937"/>
                    </a:xfrm>
                    <a:prstGeom prst="rect">
                      <a:avLst/>
                    </a:prstGeom>
                    <a:noFill/>
                    <a:ln>
                      <a:noFill/>
                    </a:ln>
                  </pic:spPr>
                </pic:pic>
              </a:graphicData>
            </a:graphic>
          </wp:inline>
        </w:drawing>
      </w:r>
    </w:p>
    <w:p w14:paraId="6B51E689" w14:textId="67AFAAD6" w:rsidR="003A0D6A" w:rsidRPr="005B17D3" w:rsidRDefault="003A0D6A" w:rsidP="00EF3896">
      <w:pPr>
        <w:pStyle w:val="Caption"/>
      </w:pPr>
      <w:bookmarkStart w:id="1675" w:name="_Toc31622519"/>
      <w:r w:rsidRPr="005B17D3">
        <w:t xml:space="preserve">Figure </w:t>
      </w:r>
      <w:r w:rsidR="00AD3535" w:rsidRPr="005B17D3">
        <w:rPr>
          <w:noProof/>
        </w:rPr>
        <w:fldChar w:fldCharType="begin"/>
      </w:r>
      <w:r w:rsidR="00AD3535" w:rsidRPr="005B17D3">
        <w:rPr>
          <w:noProof/>
        </w:rPr>
        <w:instrText xml:space="preserve"> SEQ Figure \* ARABIC </w:instrText>
      </w:r>
      <w:r w:rsidR="00AD3535" w:rsidRPr="005B17D3">
        <w:rPr>
          <w:noProof/>
        </w:rPr>
        <w:fldChar w:fldCharType="separate"/>
      </w:r>
      <w:r w:rsidR="00C2105F" w:rsidRPr="005B17D3">
        <w:rPr>
          <w:noProof/>
        </w:rPr>
        <w:t>161</w:t>
      </w:r>
      <w:r w:rsidR="00AD3535" w:rsidRPr="005B17D3">
        <w:rPr>
          <w:noProof/>
        </w:rPr>
        <w:fldChar w:fldCharType="end"/>
      </w:r>
      <w:r w:rsidRPr="005B17D3">
        <w:t>: Rurality Fields: Effective Date, Description, and Code</w:t>
      </w:r>
      <w:bookmarkEnd w:id="1675"/>
    </w:p>
    <w:p w14:paraId="76830405" w14:textId="6C5DAA02" w:rsidR="003A0D6A" w:rsidRPr="005B17D3" w:rsidRDefault="003A0D6A" w:rsidP="00EF3896">
      <w:pPr>
        <w:pStyle w:val="NumberedList"/>
      </w:pPr>
      <w:r w:rsidRPr="005B17D3">
        <w:t xml:space="preserve">Click the green </w:t>
      </w:r>
      <w:r w:rsidR="00E90699" w:rsidRPr="005B17D3">
        <w:t>c</w:t>
      </w:r>
      <w:r w:rsidRPr="005B17D3">
        <w:t>heck box</w:t>
      </w:r>
      <w:r w:rsidRPr="005B17D3">
        <w:tab/>
      </w:r>
      <w:r w:rsidRPr="005B17D3">
        <w:rPr>
          <w:noProof/>
        </w:rPr>
        <w:drawing>
          <wp:inline distT="0" distB="0" distL="0" distR="0" wp14:anchorId="6773C416" wp14:editId="5F366A77">
            <wp:extent cx="219075" cy="180975"/>
            <wp:effectExtent l="0" t="0" r="9525" b="9525"/>
            <wp:docPr id="1507" name="Picture 1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219075" cy="180975"/>
                    </a:xfrm>
                    <a:prstGeom prst="rect">
                      <a:avLst/>
                    </a:prstGeom>
                  </pic:spPr>
                </pic:pic>
              </a:graphicData>
            </a:graphic>
          </wp:inline>
        </w:drawing>
      </w:r>
      <w:r w:rsidR="000C2639" w:rsidRPr="005B17D3">
        <w:t>to inactivate the rurality</w:t>
      </w:r>
      <w:r w:rsidRPr="005B17D3">
        <w:t xml:space="preserve"> configuration or click the red X </w:t>
      </w:r>
      <w:r w:rsidRPr="005B17D3">
        <w:rPr>
          <w:noProof/>
        </w:rPr>
        <w:drawing>
          <wp:inline distT="0" distB="0" distL="0" distR="0" wp14:anchorId="459F3557" wp14:editId="07CE29D8">
            <wp:extent cx="194310" cy="204470"/>
            <wp:effectExtent l="0" t="0" r="0" b="5080"/>
            <wp:docPr id="1508" name="Picture 1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194310" cy="204470"/>
                    </a:xfrm>
                    <a:prstGeom prst="rect">
                      <a:avLst/>
                    </a:prstGeom>
                    <a:noFill/>
                    <a:ln>
                      <a:noFill/>
                    </a:ln>
                  </pic:spPr>
                </pic:pic>
              </a:graphicData>
            </a:graphic>
          </wp:inline>
        </w:drawing>
      </w:r>
      <w:r w:rsidRPr="005B17D3">
        <w:t xml:space="preserve"> to activate </w:t>
      </w:r>
      <w:r w:rsidR="007B55EC" w:rsidRPr="005B17D3">
        <w:t>the desired rurality</w:t>
      </w:r>
      <w:r w:rsidRPr="005B17D3">
        <w:t xml:space="preserve"> configuration.</w:t>
      </w:r>
    </w:p>
    <w:p w14:paraId="1B3E33A6" w14:textId="77777777" w:rsidR="003A0D6A" w:rsidRPr="005B17D3" w:rsidRDefault="003A0D6A" w:rsidP="00EF3896">
      <w:pPr>
        <w:pStyle w:val="BodyTextBullet2"/>
      </w:pPr>
    </w:p>
    <w:p w14:paraId="35DF77BB" w14:textId="4C8C0A76" w:rsidR="003A0D6A" w:rsidRPr="005B17D3" w:rsidRDefault="003A0D6A" w:rsidP="00474E83">
      <w:pPr>
        <w:pStyle w:val="NoteLightbulb"/>
      </w:pPr>
      <w:r w:rsidRPr="005B17D3">
        <w:rPr>
          <w:b/>
        </w:rPr>
        <w:t>Note:</w:t>
      </w:r>
      <w:r w:rsidRPr="005B17D3">
        <w:t xml:space="preserve">  The green check box </w:t>
      </w:r>
      <w:r w:rsidRPr="005B17D3">
        <w:rPr>
          <w:noProof/>
        </w:rPr>
        <w:drawing>
          <wp:inline distT="0" distB="0" distL="0" distR="0" wp14:anchorId="0B27F1C7" wp14:editId="16731C83">
            <wp:extent cx="219075" cy="180975"/>
            <wp:effectExtent l="0" t="0" r="9525" b="9525"/>
            <wp:docPr id="1509" name="Picture 1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219075" cy="180975"/>
                    </a:xfrm>
                    <a:prstGeom prst="rect">
                      <a:avLst/>
                    </a:prstGeom>
                  </pic:spPr>
                </pic:pic>
              </a:graphicData>
            </a:graphic>
          </wp:inline>
        </w:drawing>
      </w:r>
      <w:r w:rsidR="000C2639" w:rsidRPr="005B17D3">
        <w:t xml:space="preserve"> denotes that the rurality</w:t>
      </w:r>
      <w:r w:rsidRPr="005B17D3">
        <w:t xml:space="preserve"> configuration is turned on and active. The</w:t>
      </w:r>
      <w:r w:rsidRPr="005B17D3">
        <w:rPr>
          <w:noProof/>
        </w:rPr>
        <mc:AlternateContent>
          <mc:Choice Requires="wps">
            <w:drawing>
              <wp:anchor distT="0" distB="0" distL="114300" distR="114300" simplePos="0" relativeHeight="251675648" behindDoc="1" locked="0" layoutInCell="0" allowOverlap="1" wp14:anchorId="5919906D" wp14:editId="44C68056">
                <wp:simplePos x="0" y="0"/>
                <wp:positionH relativeFrom="page">
                  <wp:posOffset>4627448</wp:posOffset>
                </wp:positionH>
                <wp:positionV relativeFrom="paragraph">
                  <wp:posOffset>379095</wp:posOffset>
                </wp:positionV>
                <wp:extent cx="215900" cy="165100"/>
                <wp:effectExtent l="0" t="0" r="12700" b="6350"/>
                <wp:wrapNone/>
                <wp:docPr id="1505" name="Rectangle 150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5900" cy="165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14D2A6" w14:textId="77777777" w:rsidR="004E4093" w:rsidRDefault="004E4093" w:rsidP="003A0D6A">
                            <w:pPr>
                              <w:spacing w:line="260" w:lineRule="atLeast"/>
                            </w:pPr>
                            <w:r>
                              <w:rPr>
                                <w:noProof/>
                              </w:rPr>
                              <w:drawing>
                                <wp:inline distT="0" distB="0" distL="0" distR="0" wp14:anchorId="20DA1BB8" wp14:editId="6A6633E3">
                                  <wp:extent cx="213995" cy="165100"/>
                                  <wp:effectExtent l="0" t="0" r="0" b="635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213995" cy="165100"/>
                                          </a:xfrm>
                                          <a:prstGeom prst="rect">
                                            <a:avLst/>
                                          </a:prstGeom>
                                          <a:noFill/>
                                          <a:ln>
                                            <a:noFill/>
                                          </a:ln>
                                        </pic:spPr>
                                      </pic:pic>
                                    </a:graphicData>
                                  </a:graphic>
                                </wp:inline>
                              </w:drawing>
                            </w:r>
                          </w:p>
                          <w:p w14:paraId="48E1FE00" w14:textId="77777777" w:rsidR="004E4093" w:rsidRDefault="004E4093" w:rsidP="003A0D6A"/>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919906D" id="Rectangle 1505" o:spid="_x0000_s1026" style="position:absolute;left:0;text-align:left;margin-left:364.35pt;margin-top:29.85pt;width:17pt;height:13pt;z-index:-2516408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" o:allowincell="f" filled="f" stroked="f">
                <v:textbox inset="0,0,0,0">
                  <w:txbxContent>
                    <w:p w14:paraId="5B14D2A6" w14:textId="77777777" w:rsidR="004E4093" w:rsidRDefault="004E4093" w:rsidP="003A0D6A">
                      <w:pPr>
                        <w:spacing w:line="260" w:lineRule="atLeast"/>
                      </w:pPr>
                      <w:r>
                        <w:rPr>
                          <w:noProof/>
                        </w:rPr>
                        <w:drawing>
                          <wp:inline distT="0" distB="0" distL="0" distR="0" wp14:anchorId="20DA1BB8" wp14:editId="6A6633E3">
                            <wp:extent cx="213995" cy="165100"/>
                            <wp:effectExtent l="0" t="0" r="0" b="635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213995" cy="165100"/>
                                    </a:xfrm>
                                    <a:prstGeom prst="rect">
                                      <a:avLst/>
                                    </a:prstGeom>
                                    <a:noFill/>
                                    <a:ln>
                                      <a:noFill/>
                                    </a:ln>
                                  </pic:spPr>
                                </pic:pic>
                              </a:graphicData>
                            </a:graphic>
                          </wp:inline>
                        </w:drawing>
                      </w:r>
                    </w:p>
                    <w:p w14:paraId="48E1FE00" w14:textId="77777777" w:rsidR="004E4093" w:rsidRDefault="004E4093" w:rsidP="003A0D6A"/>
                  </w:txbxContent>
                </v:textbox>
                <w10:wrap anchorx="page"/>
              </v:rect>
            </w:pict>
          </mc:Fallback>
        </mc:AlternateContent>
      </w:r>
      <w:r w:rsidRPr="005B17D3">
        <w:rPr>
          <w:noProof/>
        </w:rPr>
        <mc:AlternateContent>
          <mc:Choice Requires="wps">
            <w:drawing>
              <wp:anchor distT="0" distB="0" distL="114300" distR="114300" simplePos="0" relativeHeight="251676672" behindDoc="1" locked="0" layoutInCell="0" allowOverlap="1" wp14:anchorId="0E363BD0" wp14:editId="51A14280">
                <wp:simplePos x="0" y="0"/>
                <wp:positionH relativeFrom="margin">
                  <wp:align>right</wp:align>
                </wp:positionH>
                <wp:positionV relativeFrom="paragraph">
                  <wp:posOffset>107004</wp:posOffset>
                </wp:positionV>
                <wp:extent cx="215900" cy="165100"/>
                <wp:effectExtent l="0" t="0" r="12700" b="6350"/>
                <wp:wrapNone/>
                <wp:docPr id="1506" name="Rectangle 150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5900" cy="165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E187B2" w14:textId="77777777" w:rsidR="004E4093" w:rsidRDefault="004E4093" w:rsidP="003A0D6A">
                            <w:pPr>
                              <w:spacing w:line="260" w:lineRule="atLeast"/>
                            </w:pPr>
                            <w:r>
                              <w:rPr>
                                <w:noProof/>
                              </w:rPr>
                              <w:drawing>
                                <wp:inline distT="0" distB="0" distL="0" distR="0" wp14:anchorId="57098901" wp14:editId="23D9D311">
                                  <wp:extent cx="213995" cy="165100"/>
                                  <wp:effectExtent l="0" t="0" r="0" b="635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213995" cy="165100"/>
                                          </a:xfrm>
                                          <a:prstGeom prst="rect">
                                            <a:avLst/>
                                          </a:prstGeom>
                                          <a:noFill/>
                                          <a:ln>
                                            <a:noFill/>
                                          </a:ln>
                                        </pic:spPr>
                                      </pic:pic>
                                    </a:graphicData>
                                  </a:graphic>
                                </wp:inline>
                              </w:drawing>
                            </w:r>
                          </w:p>
                          <w:p w14:paraId="001F97A7" w14:textId="77777777" w:rsidR="004E4093" w:rsidRDefault="004E4093" w:rsidP="003A0D6A"/>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E363BD0" id="Rectangle 1506" o:spid="_x0000_s1027" style="position:absolute;left:0;text-align:left;margin-left:-34.2pt;margin-top:8.45pt;width:17pt;height:13pt;z-index:-2516398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" o:allowincell="f" filled="f" stroked="f">
                <v:textbox inset="0,0,0,0">
                  <w:txbxContent>
                    <w:p w14:paraId="6DE187B2" w14:textId="77777777" w:rsidR="004E4093" w:rsidRDefault="004E4093" w:rsidP="003A0D6A">
                      <w:pPr>
                        <w:spacing w:line="260" w:lineRule="atLeast"/>
                      </w:pPr>
                      <w:r>
                        <w:rPr>
                          <w:noProof/>
                        </w:rPr>
                        <w:drawing>
                          <wp:inline distT="0" distB="0" distL="0" distR="0" wp14:anchorId="57098901" wp14:editId="23D9D311">
                            <wp:extent cx="213995" cy="165100"/>
                            <wp:effectExtent l="0" t="0" r="0" b="635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213995" cy="165100"/>
                                    </a:xfrm>
                                    <a:prstGeom prst="rect">
                                      <a:avLst/>
                                    </a:prstGeom>
                                    <a:noFill/>
                                    <a:ln>
                                      <a:noFill/>
                                    </a:ln>
                                  </pic:spPr>
                                </pic:pic>
                              </a:graphicData>
                            </a:graphic>
                          </wp:inline>
                        </w:drawing>
                      </w:r>
                    </w:p>
                    <w:p w14:paraId="001F97A7" w14:textId="77777777" w:rsidR="004E4093" w:rsidRDefault="004E4093" w:rsidP="003A0D6A"/>
                  </w:txbxContent>
                </v:textbox>
                <w10:wrap anchorx="margin"/>
              </v:rect>
            </w:pict>
          </mc:Fallback>
        </mc:AlternateContent>
      </w:r>
      <w:r w:rsidRPr="005B17D3">
        <w:t xml:space="preserve"> </w:t>
      </w:r>
      <w:r w:rsidR="00BB2FCA" w:rsidRPr="005B17D3">
        <w:t>red X</w:t>
      </w:r>
      <w:r w:rsidRPr="005B17D3">
        <w:t xml:space="preserve"> </w:t>
      </w:r>
      <w:r w:rsidRPr="005B17D3">
        <w:rPr>
          <w:noProof/>
        </w:rPr>
        <w:drawing>
          <wp:inline distT="0" distB="0" distL="0" distR="0" wp14:anchorId="3280FB39" wp14:editId="19328191">
            <wp:extent cx="194310" cy="204470"/>
            <wp:effectExtent l="0" t="0" r="0" b="5080"/>
            <wp:docPr id="1510" name="Picture 1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194310" cy="204470"/>
                    </a:xfrm>
                    <a:prstGeom prst="rect">
                      <a:avLst/>
                    </a:prstGeom>
                    <a:noFill/>
                    <a:ln>
                      <a:noFill/>
                    </a:ln>
                  </pic:spPr>
                </pic:pic>
              </a:graphicData>
            </a:graphic>
          </wp:inline>
        </w:drawing>
      </w:r>
      <w:r w:rsidR="00BB2FCA" w:rsidRPr="005B17D3">
        <w:t xml:space="preserve"> </w:t>
      </w:r>
      <w:r w:rsidR="007B55EC" w:rsidRPr="005B17D3">
        <w:t>denotes that the rurality</w:t>
      </w:r>
      <w:r w:rsidRPr="005B17D3">
        <w:t xml:space="preserve"> configuration is turned off and not active. Clicking t</w:t>
      </w:r>
      <w:r w:rsidR="007B55EC" w:rsidRPr="005B17D3">
        <w:t>he green check box turns the rurality</w:t>
      </w:r>
      <w:r w:rsidRPr="005B17D3">
        <w:t xml:space="preserve"> configuration off as the green check becomes a red X </w:t>
      </w:r>
      <w:r w:rsidRPr="005B17D3">
        <w:rPr>
          <w:noProof/>
        </w:rPr>
        <w:drawing>
          <wp:inline distT="0" distB="0" distL="0" distR="0" wp14:anchorId="41A15292" wp14:editId="64E97C09">
            <wp:extent cx="194310" cy="204470"/>
            <wp:effectExtent l="0" t="0" r="0" b="5080"/>
            <wp:docPr id="1511" name="Picture 1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194310" cy="204470"/>
                    </a:xfrm>
                    <a:prstGeom prst="rect">
                      <a:avLst/>
                    </a:prstGeom>
                    <a:noFill/>
                    <a:ln>
                      <a:noFill/>
                    </a:ln>
                  </pic:spPr>
                </pic:pic>
              </a:graphicData>
            </a:graphic>
          </wp:inline>
        </w:drawing>
      </w:r>
      <w:r w:rsidR="007B55EC" w:rsidRPr="005B17D3">
        <w:t xml:space="preserve"> denoting that the rurality</w:t>
      </w:r>
      <w:r w:rsidRPr="005B17D3">
        <w:t xml:space="preserve"> configuration has been </w:t>
      </w:r>
      <w:r w:rsidR="000C2639" w:rsidRPr="005B17D3">
        <w:t>turned off and is inactive. Re-c</w:t>
      </w:r>
      <w:r w:rsidRPr="005B17D3">
        <w:t xml:space="preserve">licking the red X </w:t>
      </w:r>
      <w:r w:rsidRPr="005B17D3">
        <w:rPr>
          <w:noProof/>
        </w:rPr>
        <w:drawing>
          <wp:inline distT="0" distB="0" distL="0" distR="0" wp14:anchorId="6C484CAB" wp14:editId="2CB22F70">
            <wp:extent cx="194310" cy="204470"/>
            <wp:effectExtent l="0" t="0" r="0" b="5080"/>
            <wp:docPr id="1512" name="Picture 1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194310" cy="204470"/>
                    </a:xfrm>
                    <a:prstGeom prst="rect">
                      <a:avLst/>
                    </a:prstGeom>
                    <a:noFill/>
                    <a:ln>
                      <a:noFill/>
                    </a:ln>
                  </pic:spPr>
                </pic:pic>
              </a:graphicData>
            </a:graphic>
          </wp:inline>
        </w:drawing>
      </w:r>
      <w:r w:rsidRPr="005B17D3">
        <w:t xml:space="preserve"> </w:t>
      </w:r>
      <w:r w:rsidR="007B55EC" w:rsidRPr="005B17D3">
        <w:t>turns the rurality</w:t>
      </w:r>
      <w:r w:rsidR="00C7446B" w:rsidRPr="005B17D3">
        <w:t xml:space="preserve"> configuration active once again as denoted with a green check box </w:t>
      </w:r>
      <w:r w:rsidR="00C7446B" w:rsidRPr="005B17D3">
        <w:rPr>
          <w:noProof/>
        </w:rPr>
        <w:drawing>
          <wp:inline distT="0" distB="0" distL="0" distR="0" wp14:anchorId="623949BE" wp14:editId="4ACEE486">
            <wp:extent cx="219075" cy="180975"/>
            <wp:effectExtent l="0" t="0" r="952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219075" cy="180975"/>
                    </a:xfrm>
                    <a:prstGeom prst="rect">
                      <a:avLst/>
                    </a:prstGeom>
                  </pic:spPr>
                </pic:pic>
              </a:graphicData>
            </a:graphic>
          </wp:inline>
        </w:drawing>
      </w:r>
      <w:r w:rsidR="007B55EC" w:rsidRPr="005B17D3">
        <w:t>.</w:t>
      </w:r>
    </w:p>
    <w:p w14:paraId="7BFCFDD2" w14:textId="77777777" w:rsidR="007B55EC" w:rsidRPr="005B17D3" w:rsidRDefault="007B55EC" w:rsidP="00EF3896">
      <w:pPr>
        <w:pStyle w:val="NumberedList"/>
        <w:numPr>
          <w:ilvl w:val="0"/>
          <w:numId w:val="0"/>
        </w:numPr>
      </w:pPr>
    </w:p>
    <w:p w14:paraId="52DC0E92" w14:textId="42A1E1B9" w:rsidR="0081245F" w:rsidRPr="005B17D3" w:rsidRDefault="00A85EEA" w:rsidP="00EF3896">
      <w:pPr>
        <w:pStyle w:val="NumberedList"/>
      </w:pPr>
      <w:r w:rsidRPr="005B17D3">
        <w:t xml:space="preserve">Click the </w:t>
      </w:r>
      <w:r w:rsidRPr="005B17D3">
        <w:rPr>
          <w:b/>
        </w:rPr>
        <w:t>Update</w:t>
      </w:r>
      <w:r w:rsidRPr="005B17D3">
        <w:t xml:space="preserve"> button once complete.</w:t>
      </w:r>
    </w:p>
    <w:p w14:paraId="575D48DA" w14:textId="77777777" w:rsidR="007B55EC" w:rsidRPr="005B17D3" w:rsidRDefault="007B55EC" w:rsidP="00EF3896">
      <w:pPr>
        <w:pStyle w:val="NumberedList"/>
        <w:numPr>
          <w:ilvl w:val="0"/>
          <w:numId w:val="0"/>
        </w:numPr>
      </w:pPr>
    </w:p>
    <w:p w14:paraId="1BAC5B81" w14:textId="789BEE82" w:rsidR="00A90B92" w:rsidRPr="005B17D3" w:rsidRDefault="00FD1B9F" w:rsidP="00EF3896">
      <w:pPr>
        <w:pStyle w:val="ProcedureTitle"/>
      </w:pPr>
      <w:bookmarkStart w:id="1676" w:name="CC_Person_Change_Event_Rurality"/>
      <w:r w:rsidRPr="005B17D3">
        <w:t>… send</w:t>
      </w:r>
      <w:r w:rsidR="00A90B92" w:rsidRPr="005B17D3">
        <w:t xml:space="preserve"> a “Community Care Person Change Event” when the Rurality Changes?</w:t>
      </w:r>
      <w:r w:rsidR="004A1EEF" w:rsidRPr="005B17D3">
        <w:rPr>
          <w:color w:val="0000FF"/>
        </w:rPr>
        <w:t xml:space="preserve"> </w:t>
      </w:r>
      <w:bookmarkEnd w:id="1676"/>
      <w:r w:rsidR="004A1EEF" w:rsidRPr="005B17D3">
        <w:rPr>
          <w:color w:val="0000FF"/>
        </w:rPr>
        <w:fldChar w:fldCharType="begin"/>
      </w:r>
      <w:r w:rsidR="00687F25" w:rsidRPr="005B17D3">
        <w:rPr>
          <w:color w:val="0000FF"/>
        </w:rPr>
        <w:instrText>HYPERLINK  \l "RuralityLinks"</w:instrText>
      </w:r>
      <w:r w:rsidR="004A1EEF" w:rsidRPr="005B17D3">
        <w:rPr>
          <w:color w:val="0000FF"/>
        </w:rPr>
        <w:fldChar w:fldCharType="separate"/>
      </w:r>
      <w:r w:rsidR="004A1EEF" w:rsidRPr="005B17D3">
        <w:rPr>
          <w:rStyle w:val="Hyperlink"/>
          <w:szCs w:val="24"/>
        </w:rPr>
        <w:t>[back]</w:t>
      </w:r>
      <w:r w:rsidR="004A1EEF" w:rsidRPr="005B17D3">
        <w:rPr>
          <w:color w:val="0000FF"/>
        </w:rPr>
        <w:fldChar w:fldCharType="end"/>
      </w:r>
    </w:p>
    <w:p w14:paraId="780AF314" w14:textId="347DF425" w:rsidR="00A90B92" w:rsidRPr="005B17D3" w:rsidRDefault="00A90B92" w:rsidP="00EF3896">
      <w:pPr>
        <w:pStyle w:val="BodyTextBullet2"/>
      </w:pPr>
      <w:r w:rsidRPr="005B17D3">
        <w:t>When rurality changes, the ETL will pick up the change and set an indicator in the GEO transmit table. Then a batch process runs and then picks up that flag which is indica</w:t>
      </w:r>
      <w:r w:rsidR="00A13712" w:rsidRPr="005B17D3">
        <w:t>ted by “Y”, and it will send</w:t>
      </w:r>
      <w:r w:rsidRPr="005B17D3">
        <w:t xml:space="preserve"> the change event for each Veteran this flag is set to. </w:t>
      </w:r>
    </w:p>
    <w:p w14:paraId="0D2E438E" w14:textId="254B6782" w:rsidR="00A90B92" w:rsidRPr="005B17D3" w:rsidRDefault="00A13712" w:rsidP="00EF3896">
      <w:pPr>
        <w:pStyle w:val="BodyTextBullet2"/>
      </w:pPr>
      <w:r w:rsidRPr="005B17D3">
        <w:t>To send</w:t>
      </w:r>
      <w:r w:rsidR="00A90B92" w:rsidRPr="005B17D3">
        <w:t xml:space="preserve"> a “Community Care Person Change Event” when the rurality changes, perform the</w:t>
      </w:r>
      <w:r w:rsidR="001C35E2" w:rsidRPr="005B17D3">
        <w:t xml:space="preserve"> following steps on the Enrollment System:</w:t>
      </w:r>
    </w:p>
    <w:p w14:paraId="24DABC60" w14:textId="761E3C09" w:rsidR="00A90B92" w:rsidRPr="005B17D3" w:rsidRDefault="00A90B92" w:rsidP="001470FA">
      <w:pPr>
        <w:pStyle w:val="NumberedList"/>
        <w:numPr>
          <w:ilvl w:val="0"/>
          <w:numId w:val="322"/>
        </w:numPr>
      </w:pPr>
      <w:r w:rsidRPr="005B17D3">
        <w:t xml:space="preserve">Click </w:t>
      </w:r>
      <w:r w:rsidRPr="005B17D3">
        <w:rPr>
          <w:b/>
        </w:rPr>
        <w:t>Admin</w:t>
      </w:r>
      <w:r w:rsidRPr="005B17D3">
        <w:t xml:space="preserve"> &gt; </w:t>
      </w:r>
      <w:r w:rsidRPr="005B17D3">
        <w:rPr>
          <w:b/>
        </w:rPr>
        <w:t>Batch Process</w:t>
      </w:r>
      <w:r w:rsidRPr="005B17D3">
        <w:t xml:space="preserve"> screen.</w:t>
      </w:r>
    </w:p>
    <w:p w14:paraId="1E7E8A26" w14:textId="27CC278D" w:rsidR="00A90B92" w:rsidRPr="005B17D3" w:rsidRDefault="00A90B92" w:rsidP="001470FA">
      <w:pPr>
        <w:pStyle w:val="NumberedList"/>
        <w:numPr>
          <w:ilvl w:val="0"/>
          <w:numId w:val="322"/>
        </w:numPr>
      </w:pPr>
      <w:r w:rsidRPr="005B17D3">
        <w:t xml:space="preserve">Click the </w:t>
      </w:r>
      <w:r w:rsidRPr="005B17D3">
        <w:rPr>
          <w:color w:val="0000FF"/>
          <w:u w:val="single"/>
        </w:rPr>
        <w:t>Execute</w:t>
      </w:r>
      <w:r w:rsidRPr="005B17D3">
        <w:t xml:space="preserve"> link for </w:t>
      </w:r>
      <w:r w:rsidRPr="005B17D3">
        <w:rPr>
          <w:b/>
        </w:rPr>
        <w:t>scheduledjob.RuralityChanged</w:t>
      </w:r>
      <w:r w:rsidRPr="005B17D3">
        <w:t xml:space="preserve"> under the </w:t>
      </w:r>
      <w:r w:rsidRPr="005B17D3">
        <w:rPr>
          <w:b/>
        </w:rPr>
        <w:t>Active</w:t>
      </w:r>
      <w:r w:rsidRPr="005B17D3">
        <w:t xml:space="preserve"> tab of the </w:t>
      </w:r>
      <w:r w:rsidRPr="005B17D3">
        <w:rPr>
          <w:b/>
        </w:rPr>
        <w:t xml:space="preserve">Batch Process Management Process </w:t>
      </w:r>
      <w:r w:rsidRPr="005B17D3">
        <w:t>screen.</w:t>
      </w:r>
    </w:p>
    <w:p w14:paraId="7FA86B7D" w14:textId="5F7A0B89" w:rsidR="00A90B92" w:rsidRPr="005B17D3" w:rsidRDefault="00A90B92" w:rsidP="00EF3896">
      <w:r w:rsidRPr="005B17D3">
        <w:t>After the bat</w:t>
      </w:r>
      <w:r w:rsidR="00300805" w:rsidRPr="005B17D3">
        <w:t>ch process runs and the event is</w:t>
      </w:r>
      <w:r w:rsidRPr="005B17D3">
        <w:t xml:space="preserve"> sent out, the Enrollment System resets the flag in the database. The rurality change batch job process runs at 2pm and 6pm EST. The rurality change history will be available under the </w:t>
      </w:r>
      <w:r w:rsidRPr="005B17D3">
        <w:rPr>
          <w:color w:val="0000FF"/>
          <w:u w:val="single"/>
        </w:rPr>
        <w:t>History</w:t>
      </w:r>
      <w:r w:rsidRPr="005B17D3">
        <w:t xml:space="preserve"> link screen on the </w:t>
      </w:r>
      <w:r w:rsidRPr="005B17D3">
        <w:rPr>
          <w:b/>
        </w:rPr>
        <w:t>Batch Process</w:t>
      </w:r>
      <w:r w:rsidR="004A1EEF" w:rsidRPr="005B17D3">
        <w:rPr>
          <w:b/>
        </w:rPr>
        <w:t xml:space="preserve"> Management</w:t>
      </w:r>
      <w:r w:rsidRPr="005B17D3">
        <w:t xml:space="preserve"> screen.</w:t>
      </w:r>
    </w:p>
    <w:p w14:paraId="29D30879" w14:textId="758148D9" w:rsidR="00AE719D" w:rsidRPr="005B17D3" w:rsidRDefault="00AE719D" w:rsidP="00EF3896">
      <w:pPr>
        <w:pStyle w:val="BodyTextBullet2"/>
      </w:pPr>
    </w:p>
    <w:p w14:paraId="7BD4AF21" w14:textId="0328C1B0" w:rsidR="00AB4CD3" w:rsidRPr="005B17D3" w:rsidRDefault="00AB4CD3" w:rsidP="00AB4CD3">
      <w:pPr>
        <w:pStyle w:val="ProcedureTitle"/>
      </w:pPr>
      <w:r w:rsidRPr="005B17D3">
        <w:t xml:space="preserve">… add a </w:t>
      </w:r>
      <w:r w:rsidR="00112773" w:rsidRPr="005B17D3">
        <w:t>VHAP</w:t>
      </w:r>
      <w:r w:rsidRPr="005B17D3">
        <w:t xml:space="preserve"> to E&amp;E Webservice?</w:t>
      </w:r>
    </w:p>
    <w:p w14:paraId="1C609D8A" w14:textId="33E7534C" w:rsidR="00AB4CD3" w:rsidRPr="005B17D3" w:rsidRDefault="00112773" w:rsidP="00AB4CD3">
      <w:pPr>
        <w:pStyle w:val="BodyTextBullet2"/>
        <w:rPr>
          <w:rFonts w:eastAsia="Arial"/>
        </w:rPr>
      </w:pPr>
      <w:r w:rsidRPr="005B17D3">
        <w:rPr>
          <w:color w:val="auto"/>
        </w:rPr>
        <w:t>VHAP</w:t>
      </w:r>
      <w:r w:rsidR="00775C60" w:rsidRPr="005B17D3">
        <w:rPr>
          <w:color w:val="auto"/>
        </w:rPr>
        <w:t xml:space="preserve">s </w:t>
      </w:r>
      <w:r w:rsidR="00AB4CD3" w:rsidRPr="005B17D3">
        <w:rPr>
          <w:rFonts w:eastAsia="Arial"/>
        </w:rPr>
        <w:t>on file for each record are included as an available field within the E&amp;E webservice.</w:t>
      </w:r>
    </w:p>
    <w:p w14:paraId="2ADBC3EC" w14:textId="3D0369D7" w:rsidR="00AB4CD3" w:rsidRPr="005B17D3" w:rsidRDefault="00AB4CD3" w:rsidP="00AB4CD3">
      <w:pPr>
        <w:pStyle w:val="NoteLightbulb"/>
        <w:rPr>
          <w:rFonts w:eastAsia="Arial"/>
        </w:rPr>
      </w:pPr>
      <w:r w:rsidRPr="005B17D3">
        <w:rPr>
          <w:rFonts w:eastAsia="Arial"/>
          <w:b/>
        </w:rPr>
        <w:t>Note:</w:t>
      </w:r>
      <w:r w:rsidRPr="005B17D3">
        <w:rPr>
          <w:rFonts w:eastAsia="Arial"/>
        </w:rPr>
        <w:t xml:space="preserve"> </w:t>
      </w:r>
      <w:r w:rsidR="00112773" w:rsidRPr="005B17D3">
        <w:rPr>
          <w:rFonts w:eastAsia="Arial"/>
        </w:rPr>
        <w:t>VHAP</w:t>
      </w:r>
      <w:r w:rsidRPr="005B17D3">
        <w:rPr>
          <w:rFonts w:eastAsia="Arial"/>
        </w:rPr>
        <w:t xml:space="preserve"> data is included within the “healthBenefitPlans” folder as displayed in the screen shot below.</w:t>
      </w:r>
    </w:p>
    <w:p w14:paraId="4BF7F579" w14:textId="77777777" w:rsidR="00AB4CD3" w:rsidRPr="005B17D3" w:rsidRDefault="00AB4CD3" w:rsidP="001470FA">
      <w:pPr>
        <w:pStyle w:val="NumberedList"/>
        <w:numPr>
          <w:ilvl w:val="0"/>
          <w:numId w:val="511"/>
        </w:numPr>
      </w:pPr>
      <w:r w:rsidRPr="005B17D3">
        <w:t xml:space="preserve">Navigate to the configuration screen located under the </w:t>
      </w:r>
      <w:r w:rsidRPr="005B17D3">
        <w:rPr>
          <w:b/>
        </w:rPr>
        <w:t>Service Request</w:t>
      </w:r>
      <w:r w:rsidRPr="005B17D3">
        <w:t xml:space="preserve"> tab on the </w:t>
      </w:r>
      <w:r w:rsidRPr="005B17D3">
        <w:rPr>
          <w:b/>
        </w:rPr>
        <w:t>E&amp;E Service</w:t>
      </w:r>
      <w:r w:rsidRPr="005B17D3">
        <w:t xml:space="preserve"> screen located under </w:t>
      </w:r>
      <w:r w:rsidRPr="005B17D3">
        <w:rPr>
          <w:b/>
        </w:rPr>
        <w:t>Admin</w:t>
      </w:r>
      <w:r w:rsidRPr="005B17D3">
        <w:t>.</w:t>
      </w:r>
    </w:p>
    <w:p w14:paraId="0290FA67" w14:textId="77777777" w:rsidR="00AB4CD3" w:rsidRPr="005B17D3" w:rsidRDefault="00AB4CD3" w:rsidP="00AB4CD3">
      <w:pPr>
        <w:pStyle w:val="NumberedList"/>
        <w:numPr>
          <w:ilvl w:val="0"/>
          <w:numId w:val="0"/>
        </w:numPr>
      </w:pPr>
    </w:p>
    <w:p w14:paraId="0EE2F3EC" w14:textId="77777777" w:rsidR="00AB4CD3" w:rsidRPr="005B17D3" w:rsidRDefault="00AB4CD3" w:rsidP="00AB4CD3">
      <w:pPr>
        <w:pStyle w:val="BodyTextBullet2"/>
        <w:jc w:val="center"/>
      </w:pPr>
      <w:r w:rsidRPr="005B17D3">
        <w:rPr>
          <w:noProof/>
        </w:rPr>
        <w:drawing>
          <wp:inline distT="0" distB="0" distL="0" distR="0" wp14:anchorId="30B2EC29" wp14:editId="5B1AA707">
            <wp:extent cx="2667000" cy="971550"/>
            <wp:effectExtent l="0" t="0" r="0" b="0"/>
            <wp:docPr id="1466" name="Picture 1466" descr="Screen shot of the Service Request tab where Enrollment System users can assign or unassign Health Benefit Pla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2667000" cy="971550"/>
                    </a:xfrm>
                    <a:prstGeom prst="rect">
                      <a:avLst/>
                    </a:prstGeom>
                  </pic:spPr>
                </pic:pic>
              </a:graphicData>
            </a:graphic>
          </wp:inline>
        </w:drawing>
      </w:r>
    </w:p>
    <w:p w14:paraId="33B4688C" w14:textId="5CEC7544" w:rsidR="00AB4CD3" w:rsidRPr="005B17D3" w:rsidRDefault="00AB4CD3" w:rsidP="00AB4CD3">
      <w:pPr>
        <w:pStyle w:val="Caption"/>
      </w:pPr>
      <w:bookmarkStart w:id="1677" w:name="_Toc31622520"/>
      <w:r w:rsidRPr="005B17D3">
        <w:t xml:space="preserve">Figure </w:t>
      </w:r>
      <w:r w:rsidRPr="005B17D3">
        <w:rPr>
          <w:noProof/>
        </w:rPr>
        <w:fldChar w:fldCharType="begin"/>
      </w:r>
      <w:r w:rsidRPr="005B17D3">
        <w:rPr>
          <w:noProof/>
        </w:rPr>
        <w:instrText xml:space="preserve"> SEQ Figure \* ARABIC </w:instrText>
      </w:r>
      <w:r w:rsidRPr="005B17D3">
        <w:rPr>
          <w:noProof/>
        </w:rPr>
        <w:fldChar w:fldCharType="separate"/>
      </w:r>
      <w:r w:rsidR="00C2105F" w:rsidRPr="005B17D3">
        <w:rPr>
          <w:noProof/>
        </w:rPr>
        <w:t>162</w:t>
      </w:r>
      <w:r w:rsidRPr="005B17D3">
        <w:rPr>
          <w:noProof/>
        </w:rPr>
        <w:fldChar w:fldCharType="end"/>
      </w:r>
      <w:r w:rsidRPr="005B17D3">
        <w:t>: Service Request Tab</w:t>
      </w:r>
      <w:bookmarkEnd w:id="1677"/>
    </w:p>
    <w:p w14:paraId="2B1B9C1A" w14:textId="77777777" w:rsidR="00AB4CD3" w:rsidRPr="005B17D3" w:rsidRDefault="00AB4CD3" w:rsidP="00AB4CD3">
      <w:pPr>
        <w:pStyle w:val="BodyTextBullet2"/>
      </w:pPr>
    </w:p>
    <w:p w14:paraId="5D4051BB" w14:textId="77777777" w:rsidR="00AB4CD3" w:rsidRPr="005B17D3" w:rsidRDefault="00AB4CD3" w:rsidP="00AB4CD3">
      <w:pPr>
        <w:pStyle w:val="NumberedList"/>
      </w:pPr>
      <w:r w:rsidRPr="005B17D3">
        <w:t xml:space="preserve">Click the </w:t>
      </w:r>
      <w:r w:rsidRPr="005B17D3">
        <w:rPr>
          <w:b/>
        </w:rPr>
        <w:t>HealthBenefitPlans</w:t>
      </w:r>
      <w:r w:rsidRPr="005B17D3">
        <w:t xml:space="preserve"> link.</w:t>
      </w:r>
    </w:p>
    <w:p w14:paraId="078C6D4C" w14:textId="77777777" w:rsidR="00AB4CD3" w:rsidRPr="005B17D3" w:rsidRDefault="00AB4CD3" w:rsidP="00AB4CD3">
      <w:pPr>
        <w:pStyle w:val="NumberedList"/>
      </w:pPr>
      <w:r w:rsidRPr="005B17D3">
        <w:t xml:space="preserve">Click to expand the </w:t>
      </w:r>
      <w:r w:rsidRPr="005B17D3">
        <w:rPr>
          <w:b/>
        </w:rPr>
        <w:t>eeSummary</w:t>
      </w:r>
      <w:r w:rsidRPr="005B17D3">
        <w:t xml:space="preserve"> configuration data tree</w:t>
      </w:r>
    </w:p>
    <w:p w14:paraId="3149A17A" w14:textId="77777777" w:rsidR="00AB4CD3" w:rsidRPr="005B17D3" w:rsidRDefault="00AB4CD3" w:rsidP="00AB4CD3">
      <w:pPr>
        <w:pStyle w:val="NumberedList"/>
      </w:pPr>
      <w:r w:rsidRPr="005B17D3">
        <w:t xml:space="preserve">Navigate to </w:t>
      </w:r>
      <w:r w:rsidRPr="005B17D3">
        <w:rPr>
          <w:b/>
        </w:rPr>
        <w:t>eeSummary.healthBenefitPlans.</w:t>
      </w:r>
    </w:p>
    <w:p w14:paraId="70C486E1" w14:textId="77777777" w:rsidR="00AB4CD3" w:rsidRPr="005B17D3" w:rsidRDefault="00AB4CD3" w:rsidP="00AB4CD3">
      <w:pPr>
        <w:pStyle w:val="NumberedList"/>
      </w:pPr>
      <w:r w:rsidRPr="005B17D3">
        <w:t xml:space="preserve"> Click the expand/close </w:t>
      </w:r>
      <w:r w:rsidRPr="005B17D3">
        <w:rPr>
          <w:noProof/>
        </w:rPr>
        <w:drawing>
          <wp:inline distT="0" distB="0" distL="0" distR="0" wp14:anchorId="288691FC" wp14:editId="4D9B2D3D">
            <wp:extent cx="170827" cy="190831"/>
            <wp:effectExtent l="0" t="0" r="635" b="0"/>
            <wp:docPr id="1467" name="Picture 1467" descr="Screen shot of the expand/close functionality used to open and close fold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VHAISHSplanR\workspace\HECMS_roboh\ESR Help Project\Images\MenuBar\Admin\EE\Census Rurality\expand.PNG"/>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174183" cy="194580"/>
                    </a:xfrm>
                    <a:prstGeom prst="rect">
                      <a:avLst/>
                    </a:prstGeom>
                    <a:noFill/>
                    <a:ln>
                      <a:noFill/>
                    </a:ln>
                  </pic:spPr>
                </pic:pic>
              </a:graphicData>
            </a:graphic>
          </wp:inline>
        </w:drawing>
      </w:r>
      <w:r w:rsidRPr="005B17D3">
        <w:t xml:space="preserve"> function to expand the </w:t>
      </w:r>
      <w:r w:rsidRPr="005B17D3">
        <w:rPr>
          <w:b/>
        </w:rPr>
        <w:t>eeSummary.healthBenefitPlans.healthBenefitPlan</w:t>
      </w:r>
      <w:r w:rsidRPr="005B17D3">
        <w:t xml:space="preserve"> configuration folder.</w:t>
      </w:r>
    </w:p>
    <w:p w14:paraId="3E776378" w14:textId="77777777" w:rsidR="00AB4CD3" w:rsidRPr="005B17D3" w:rsidRDefault="00AB4CD3" w:rsidP="00AB4CD3">
      <w:pPr>
        <w:pStyle w:val="NumberedList"/>
        <w:numPr>
          <w:ilvl w:val="0"/>
          <w:numId w:val="0"/>
        </w:numPr>
        <w:ind w:left="360" w:hanging="360"/>
      </w:pPr>
    </w:p>
    <w:p w14:paraId="052FC4A5" w14:textId="77777777" w:rsidR="00AB4CD3" w:rsidRPr="005B17D3" w:rsidRDefault="00AB4CD3" w:rsidP="00AB4CD3">
      <w:pPr>
        <w:pStyle w:val="BodyTextBullet2"/>
        <w:keepNext/>
        <w:jc w:val="center"/>
      </w:pPr>
      <w:r w:rsidRPr="005B17D3">
        <w:rPr>
          <w:noProof/>
        </w:rPr>
        <w:drawing>
          <wp:inline distT="0" distB="0" distL="0" distR="0" wp14:anchorId="55235BF2" wp14:editId="488B2423">
            <wp:extent cx="5514975" cy="1352550"/>
            <wp:effectExtent l="0" t="0" r="9525" b="0"/>
            <wp:docPr id="1469" name="Picture 1469" descr="Screen shot of the selected configuration Health Benefit Plans folder where Enrollment System users can view selected Health Benefit Pla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514975" cy="1352550"/>
                    </a:xfrm>
                    <a:prstGeom prst="rect">
                      <a:avLst/>
                    </a:prstGeom>
                  </pic:spPr>
                </pic:pic>
              </a:graphicData>
            </a:graphic>
          </wp:inline>
        </w:drawing>
      </w:r>
    </w:p>
    <w:p w14:paraId="14979D73" w14:textId="236AC1E7" w:rsidR="00AB4CD3" w:rsidRPr="005B17D3" w:rsidRDefault="00AB4CD3" w:rsidP="00AB4CD3">
      <w:pPr>
        <w:pStyle w:val="Caption"/>
      </w:pPr>
      <w:bookmarkStart w:id="1678" w:name="_Toc31622521"/>
      <w:r w:rsidRPr="005B17D3">
        <w:t xml:space="preserve">Figure </w:t>
      </w:r>
      <w:r w:rsidRPr="005B17D3">
        <w:rPr>
          <w:noProof/>
        </w:rPr>
        <w:fldChar w:fldCharType="begin"/>
      </w:r>
      <w:r w:rsidRPr="005B17D3">
        <w:rPr>
          <w:noProof/>
        </w:rPr>
        <w:instrText xml:space="preserve"> SEQ Figure \* ARABIC </w:instrText>
      </w:r>
      <w:r w:rsidRPr="005B17D3">
        <w:rPr>
          <w:noProof/>
        </w:rPr>
        <w:fldChar w:fldCharType="separate"/>
      </w:r>
      <w:r w:rsidR="00C2105F" w:rsidRPr="005B17D3">
        <w:rPr>
          <w:noProof/>
        </w:rPr>
        <w:t>163</w:t>
      </w:r>
      <w:r w:rsidRPr="005B17D3">
        <w:rPr>
          <w:noProof/>
        </w:rPr>
        <w:fldChar w:fldCharType="end"/>
      </w:r>
      <w:r w:rsidRPr="005B17D3">
        <w:t>: Selected Configuration Folder</w:t>
      </w:r>
      <w:bookmarkEnd w:id="1678"/>
    </w:p>
    <w:p w14:paraId="177FFE66" w14:textId="77777777" w:rsidR="00AB4CD3" w:rsidRPr="005B17D3" w:rsidRDefault="00AB4CD3" w:rsidP="00AB4CD3">
      <w:pPr>
        <w:pStyle w:val="NumberedList"/>
        <w:numPr>
          <w:ilvl w:val="0"/>
          <w:numId w:val="0"/>
        </w:numPr>
      </w:pPr>
    </w:p>
    <w:p w14:paraId="244F5CAF" w14:textId="62AA63D0" w:rsidR="00AB4CD3" w:rsidRPr="005B17D3" w:rsidRDefault="00AB4CD3" w:rsidP="00AB4CD3">
      <w:pPr>
        <w:pStyle w:val="NumberedList"/>
      </w:pPr>
      <w:r w:rsidRPr="005B17D3">
        <w:t>Click the green check box</w:t>
      </w:r>
      <w:r w:rsidRPr="005B17D3">
        <w:tab/>
      </w:r>
      <w:r w:rsidRPr="005B17D3">
        <w:rPr>
          <w:noProof/>
        </w:rPr>
        <w:drawing>
          <wp:inline distT="0" distB="0" distL="0" distR="0" wp14:anchorId="1CF628A9" wp14:editId="2A829BFC">
            <wp:extent cx="219075" cy="180975"/>
            <wp:effectExtent l="0" t="0" r="9525" b="9525"/>
            <wp:docPr id="1470" name="Picture 1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219075" cy="180975"/>
                    </a:xfrm>
                    <a:prstGeom prst="rect">
                      <a:avLst/>
                    </a:prstGeom>
                  </pic:spPr>
                </pic:pic>
              </a:graphicData>
            </a:graphic>
          </wp:inline>
        </w:drawing>
      </w:r>
      <w:r w:rsidRPr="005B17D3">
        <w:t xml:space="preserve">to inactivate the </w:t>
      </w:r>
      <w:r w:rsidR="00112773" w:rsidRPr="005B17D3">
        <w:t>VHAP</w:t>
      </w:r>
      <w:r w:rsidRPr="005B17D3">
        <w:t xml:space="preserve"> configuration or click the red X </w:t>
      </w:r>
      <w:r w:rsidRPr="005B17D3">
        <w:rPr>
          <w:noProof/>
        </w:rPr>
        <w:drawing>
          <wp:inline distT="0" distB="0" distL="0" distR="0" wp14:anchorId="6FA6DC0D" wp14:editId="6F54BFD4">
            <wp:extent cx="194310" cy="204470"/>
            <wp:effectExtent l="0" t="0" r="0" b="5080"/>
            <wp:docPr id="1475" name="Picture 1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194310" cy="204470"/>
                    </a:xfrm>
                    <a:prstGeom prst="rect">
                      <a:avLst/>
                    </a:prstGeom>
                    <a:noFill/>
                    <a:ln>
                      <a:noFill/>
                    </a:ln>
                  </pic:spPr>
                </pic:pic>
              </a:graphicData>
            </a:graphic>
          </wp:inline>
        </w:drawing>
      </w:r>
      <w:r w:rsidRPr="005B17D3">
        <w:t xml:space="preserve"> to activate the desired </w:t>
      </w:r>
      <w:r w:rsidR="00112773" w:rsidRPr="005B17D3">
        <w:t>VHAP</w:t>
      </w:r>
      <w:r w:rsidRPr="005B17D3">
        <w:t xml:space="preserve"> configuration.</w:t>
      </w:r>
    </w:p>
    <w:p w14:paraId="13A35FF2" w14:textId="52FFF893" w:rsidR="00AB4CD3" w:rsidRPr="005B17D3" w:rsidRDefault="00AB4CD3" w:rsidP="00AB4CD3">
      <w:pPr>
        <w:pStyle w:val="BodyTextBullet2"/>
      </w:pPr>
    </w:p>
    <w:p w14:paraId="7DA48D7E" w14:textId="19C84826" w:rsidR="00AB4CD3" w:rsidRPr="005B17D3" w:rsidRDefault="00AB4CD3" w:rsidP="00AB4CD3">
      <w:pPr>
        <w:pStyle w:val="NoteLightbulb"/>
      </w:pPr>
      <w:r w:rsidRPr="005B17D3">
        <w:rPr>
          <w:b/>
        </w:rPr>
        <w:t>Note:</w:t>
      </w:r>
      <w:r w:rsidRPr="005B17D3">
        <w:t xml:space="preserve">  The green check box </w:t>
      </w:r>
      <w:r w:rsidRPr="005B17D3">
        <w:rPr>
          <w:noProof/>
        </w:rPr>
        <w:drawing>
          <wp:inline distT="0" distB="0" distL="0" distR="0" wp14:anchorId="21501171" wp14:editId="17B9E569">
            <wp:extent cx="219075" cy="180975"/>
            <wp:effectExtent l="0" t="0" r="9525" b="9525"/>
            <wp:docPr id="1477" name="Picture 1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219075" cy="180975"/>
                    </a:xfrm>
                    <a:prstGeom prst="rect">
                      <a:avLst/>
                    </a:prstGeom>
                  </pic:spPr>
                </pic:pic>
              </a:graphicData>
            </a:graphic>
          </wp:inline>
        </w:drawing>
      </w:r>
      <w:r w:rsidRPr="005B17D3">
        <w:t xml:space="preserve"> denotes that the </w:t>
      </w:r>
      <w:r w:rsidR="00112773" w:rsidRPr="005B17D3">
        <w:t>VHAP</w:t>
      </w:r>
      <w:r w:rsidRPr="005B17D3">
        <w:t xml:space="preserve"> configuration is turned on and active. The red X </w:t>
      </w:r>
      <w:r w:rsidRPr="005B17D3">
        <w:rPr>
          <w:noProof/>
        </w:rPr>
        <w:drawing>
          <wp:inline distT="0" distB="0" distL="0" distR="0" wp14:anchorId="322E89AB" wp14:editId="3E642988">
            <wp:extent cx="194310" cy="204470"/>
            <wp:effectExtent l="0" t="0" r="0" b="5080"/>
            <wp:docPr id="1481" name="Picture 1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194310" cy="204470"/>
                    </a:xfrm>
                    <a:prstGeom prst="rect">
                      <a:avLst/>
                    </a:prstGeom>
                    <a:noFill/>
                    <a:ln>
                      <a:noFill/>
                    </a:ln>
                  </pic:spPr>
                </pic:pic>
              </a:graphicData>
            </a:graphic>
          </wp:inline>
        </w:drawing>
      </w:r>
      <w:r w:rsidRPr="005B17D3">
        <w:t xml:space="preserve"> denotes that the </w:t>
      </w:r>
      <w:r w:rsidR="00112773" w:rsidRPr="005B17D3">
        <w:t>VHAP</w:t>
      </w:r>
      <w:r w:rsidRPr="005B17D3">
        <w:t xml:space="preserve"> configuration is turned off and not active. Clicking the green check box turns the </w:t>
      </w:r>
      <w:r w:rsidR="00112773" w:rsidRPr="005B17D3">
        <w:t>VHAP</w:t>
      </w:r>
      <w:r w:rsidRPr="005B17D3">
        <w:t xml:space="preserve"> configuration off as the green check becomes a red X </w:t>
      </w:r>
      <w:r w:rsidRPr="005B17D3">
        <w:rPr>
          <w:noProof/>
        </w:rPr>
        <w:drawing>
          <wp:inline distT="0" distB="0" distL="0" distR="0" wp14:anchorId="239A1A07" wp14:editId="69E54D4A">
            <wp:extent cx="194310" cy="204470"/>
            <wp:effectExtent l="0" t="0" r="0" b="5080"/>
            <wp:docPr id="1482" name="Picture 1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194310" cy="204470"/>
                    </a:xfrm>
                    <a:prstGeom prst="rect">
                      <a:avLst/>
                    </a:prstGeom>
                    <a:noFill/>
                    <a:ln>
                      <a:noFill/>
                    </a:ln>
                  </pic:spPr>
                </pic:pic>
              </a:graphicData>
            </a:graphic>
          </wp:inline>
        </w:drawing>
      </w:r>
      <w:r w:rsidRPr="005B17D3">
        <w:t xml:space="preserve"> denoting that the </w:t>
      </w:r>
      <w:r w:rsidR="00112773" w:rsidRPr="005B17D3">
        <w:t>VHAP</w:t>
      </w:r>
      <w:r w:rsidRPr="005B17D3">
        <w:t xml:space="preserve"> configuration has been turned off and is inactive. Re-Clicking the red X </w:t>
      </w:r>
      <w:r w:rsidRPr="005B17D3">
        <w:rPr>
          <w:noProof/>
        </w:rPr>
        <w:drawing>
          <wp:inline distT="0" distB="0" distL="0" distR="0" wp14:anchorId="1CD30C6B" wp14:editId="67901400">
            <wp:extent cx="194310" cy="204470"/>
            <wp:effectExtent l="0" t="0" r="0" b="5080"/>
            <wp:docPr id="1483" name="Picture 1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194310" cy="204470"/>
                    </a:xfrm>
                    <a:prstGeom prst="rect">
                      <a:avLst/>
                    </a:prstGeom>
                    <a:noFill/>
                    <a:ln>
                      <a:noFill/>
                    </a:ln>
                  </pic:spPr>
                </pic:pic>
              </a:graphicData>
            </a:graphic>
          </wp:inline>
        </w:drawing>
      </w:r>
      <w:r w:rsidRPr="005B17D3">
        <w:t xml:space="preserve"> turns the </w:t>
      </w:r>
      <w:r w:rsidR="00112773" w:rsidRPr="005B17D3">
        <w:t>VHAP</w:t>
      </w:r>
      <w:r w:rsidRPr="005B17D3">
        <w:t xml:space="preserve"> configuration back on as the green check reappears, and the </w:t>
      </w:r>
      <w:r w:rsidR="00112773" w:rsidRPr="005B17D3">
        <w:t>VHAP</w:t>
      </w:r>
      <w:r w:rsidRPr="005B17D3">
        <w:t xml:space="preserve"> configuration is active again.</w:t>
      </w:r>
    </w:p>
    <w:p w14:paraId="2CD51F06" w14:textId="77777777" w:rsidR="00AB4CD3" w:rsidRPr="005B17D3" w:rsidRDefault="00AB4CD3" w:rsidP="00AB4CD3">
      <w:pPr>
        <w:pStyle w:val="BodyTextBullet2"/>
      </w:pPr>
    </w:p>
    <w:p w14:paraId="0713F396" w14:textId="77777777" w:rsidR="00AB4CD3" w:rsidRPr="005B17D3" w:rsidRDefault="00AB4CD3" w:rsidP="00AB4CD3">
      <w:pPr>
        <w:pStyle w:val="BodyTextBullet2"/>
      </w:pPr>
      <w:r w:rsidRPr="005B17D3">
        <w:rPr>
          <w:noProof/>
        </w:rPr>
        <mc:AlternateContent>
          <mc:Choice Requires="wps">
            <w:drawing>
              <wp:anchor distT="0" distB="0" distL="114300" distR="114300" simplePos="0" relativeHeight="251694080" behindDoc="1" locked="0" layoutInCell="0" allowOverlap="1" wp14:anchorId="1D5C2782" wp14:editId="73646217">
                <wp:simplePos x="0" y="0"/>
                <wp:positionH relativeFrom="page">
                  <wp:posOffset>5632450</wp:posOffset>
                </wp:positionH>
                <wp:positionV relativeFrom="paragraph">
                  <wp:posOffset>8255</wp:posOffset>
                </wp:positionV>
                <wp:extent cx="203200" cy="203200"/>
                <wp:effectExtent l="3175" t="0" r="3175" b="0"/>
                <wp:wrapNone/>
                <wp:docPr id="1453" name="Rectangle 14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3200" cy="203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D1DEF7" w14:textId="77777777" w:rsidR="004E4093" w:rsidRDefault="004E4093" w:rsidP="00AB4CD3">
                            <w:pPr>
                              <w:spacing w:line="320" w:lineRule="atLeast"/>
                            </w:pPr>
                          </w:p>
                          <w:p w14:paraId="6563801F" w14:textId="77777777" w:rsidR="004E4093" w:rsidRDefault="004E4093" w:rsidP="00AB4CD3"/>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D5C2782" id="Rectangle 1453" o:spid="_x0000_s1028" style="position:absolute;margin-left:443.5pt;margin-top:.65pt;width:16pt;height:16pt;z-index:-2516224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" o:allowincell="f" filled="f" stroked="f">
                <v:textbox inset="0,0,0,0">
                  <w:txbxContent>
                    <w:p w14:paraId="43D1DEF7" w14:textId="77777777" w:rsidR="004E4093" w:rsidRDefault="004E4093" w:rsidP="00AB4CD3">
                      <w:pPr>
                        <w:spacing w:line="320" w:lineRule="atLeast"/>
                      </w:pPr>
                    </w:p>
                    <w:p w14:paraId="6563801F" w14:textId="77777777" w:rsidR="004E4093" w:rsidRDefault="004E4093" w:rsidP="00AB4CD3"/>
                  </w:txbxContent>
                </v:textbox>
                <w10:wrap anchorx="page"/>
              </v:rect>
            </w:pict>
          </mc:Fallback>
        </mc:AlternateContent>
      </w:r>
      <w:r w:rsidRPr="005B17D3">
        <w:t xml:space="preserve">In this example, effectiveDate has been turned off. Off is noted with a red X </w:t>
      </w:r>
      <w:r w:rsidRPr="005B17D3">
        <w:rPr>
          <w:noProof/>
        </w:rPr>
        <w:drawing>
          <wp:inline distT="0" distB="0" distL="0" distR="0" wp14:anchorId="6D141193" wp14:editId="35F3331B">
            <wp:extent cx="194310" cy="204470"/>
            <wp:effectExtent l="0" t="0" r="0" b="5080"/>
            <wp:docPr id="1484" name="Picture 1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194310" cy="204470"/>
                    </a:xfrm>
                    <a:prstGeom prst="rect">
                      <a:avLst/>
                    </a:prstGeom>
                    <a:noFill/>
                    <a:ln>
                      <a:noFill/>
                    </a:ln>
                  </pic:spPr>
                </pic:pic>
              </a:graphicData>
            </a:graphic>
          </wp:inline>
        </w:drawing>
      </w:r>
      <w:r w:rsidRPr="005B17D3">
        <w:t>.</w:t>
      </w:r>
    </w:p>
    <w:p w14:paraId="23748322" w14:textId="77777777" w:rsidR="00AB4CD3" w:rsidRPr="005B17D3" w:rsidRDefault="00AB4CD3" w:rsidP="00AB4CD3">
      <w:pPr>
        <w:pStyle w:val="BodyTextBullet2"/>
      </w:pPr>
    </w:p>
    <w:p w14:paraId="47D76753" w14:textId="77777777" w:rsidR="00AB4CD3" w:rsidRPr="005B17D3" w:rsidRDefault="00AB4CD3" w:rsidP="00AB4CD3">
      <w:pPr>
        <w:pStyle w:val="BodyTextBullet2"/>
        <w:keepNext/>
        <w:jc w:val="center"/>
      </w:pPr>
      <w:r w:rsidRPr="005B17D3">
        <w:rPr>
          <w:noProof/>
        </w:rPr>
        <w:drawing>
          <wp:inline distT="0" distB="0" distL="0" distR="0" wp14:anchorId="4DFC72A4" wp14:editId="68C6E3A1">
            <wp:extent cx="3192575" cy="638175"/>
            <wp:effectExtent l="0" t="0" r="8255" b="0"/>
            <wp:docPr id="1485" name="Picture 1485" descr="Screen shot of a configuration manually turned off by the Enrollment System 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VHAISHSplanR\workspace\HECMS_roboh\ESR Help Project\Images\How_Do_I\ee\Adding HBPs\inactivated_hbp_in_config_folder.PN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3205561" cy="640771"/>
                    </a:xfrm>
                    <a:prstGeom prst="rect">
                      <a:avLst/>
                    </a:prstGeom>
                    <a:noFill/>
                    <a:ln>
                      <a:noFill/>
                    </a:ln>
                  </pic:spPr>
                </pic:pic>
              </a:graphicData>
            </a:graphic>
          </wp:inline>
        </w:drawing>
      </w:r>
    </w:p>
    <w:p w14:paraId="2DA3A8EE" w14:textId="75988112" w:rsidR="00AB4CD3" w:rsidRPr="005B17D3" w:rsidRDefault="00AB4CD3" w:rsidP="00AB4CD3">
      <w:pPr>
        <w:pStyle w:val="Caption"/>
      </w:pPr>
      <w:bookmarkStart w:id="1679" w:name="_Toc31622522"/>
      <w:r w:rsidRPr="005B17D3">
        <w:t xml:space="preserve">Figure </w:t>
      </w:r>
      <w:r w:rsidRPr="005B17D3">
        <w:rPr>
          <w:noProof/>
        </w:rPr>
        <w:fldChar w:fldCharType="begin"/>
      </w:r>
      <w:r w:rsidRPr="005B17D3">
        <w:rPr>
          <w:noProof/>
        </w:rPr>
        <w:instrText xml:space="preserve"> SEQ Figure \* ARABIC </w:instrText>
      </w:r>
      <w:r w:rsidRPr="005B17D3">
        <w:rPr>
          <w:noProof/>
        </w:rPr>
        <w:fldChar w:fldCharType="separate"/>
      </w:r>
      <w:r w:rsidR="00C2105F" w:rsidRPr="005B17D3">
        <w:rPr>
          <w:noProof/>
        </w:rPr>
        <w:t>164</w:t>
      </w:r>
      <w:r w:rsidRPr="005B17D3">
        <w:rPr>
          <w:noProof/>
        </w:rPr>
        <w:fldChar w:fldCharType="end"/>
      </w:r>
      <w:r w:rsidRPr="005B17D3">
        <w:t>: Inactive Configuration</w:t>
      </w:r>
      <w:bookmarkEnd w:id="1679"/>
    </w:p>
    <w:p w14:paraId="7A947AC3" w14:textId="77777777" w:rsidR="00AB4CD3" w:rsidRPr="005B17D3" w:rsidRDefault="00AB4CD3" w:rsidP="00AB4CD3">
      <w:pPr>
        <w:pStyle w:val="BodyText"/>
        <w:kinsoku w:val="0"/>
        <w:overflowPunct w:val="0"/>
        <w:spacing w:before="90"/>
        <w:ind w:left="381"/>
      </w:pPr>
      <w:r w:rsidRPr="005B17D3">
        <w:rPr>
          <w:szCs w:val="24"/>
        </w:rPr>
        <w:t xml:space="preserve">5. </w:t>
      </w:r>
      <w:r w:rsidRPr="005B17D3">
        <w:t xml:space="preserve">Click </w:t>
      </w:r>
      <w:r w:rsidRPr="005B17D3">
        <w:rPr>
          <w:b/>
          <w:bCs/>
        </w:rPr>
        <w:t xml:space="preserve">Update </w:t>
      </w:r>
      <w:r w:rsidRPr="005B17D3">
        <w:t>once complete.</w:t>
      </w:r>
    </w:p>
    <w:p w14:paraId="2D3695E9" w14:textId="77777777" w:rsidR="00AB4CD3" w:rsidRPr="005B17D3" w:rsidRDefault="00AB4CD3" w:rsidP="00AB4CD3">
      <w:pPr>
        <w:pStyle w:val="BodyText"/>
        <w:kinsoku w:val="0"/>
        <w:overflowPunct w:val="0"/>
        <w:spacing w:before="9"/>
        <w:rPr>
          <w:sz w:val="13"/>
          <w:szCs w:val="13"/>
        </w:rPr>
      </w:pPr>
    </w:p>
    <w:p w14:paraId="2221C3EB" w14:textId="32B2BBA0" w:rsidR="00AB4CD3" w:rsidRPr="005B17D3" w:rsidRDefault="00AB4CD3" w:rsidP="00AB4CD3">
      <w:pPr>
        <w:pStyle w:val="BodyText"/>
        <w:kinsoku w:val="0"/>
        <w:overflowPunct w:val="0"/>
        <w:spacing w:before="93"/>
        <w:ind w:left="120"/>
      </w:pPr>
      <w:r w:rsidRPr="005B17D3">
        <w:t xml:space="preserve">The Effective Date has been removed from all </w:t>
      </w:r>
      <w:r w:rsidR="00112773" w:rsidRPr="005B17D3">
        <w:rPr>
          <w:szCs w:val="24"/>
        </w:rPr>
        <w:t>VHAP</w:t>
      </w:r>
      <w:r w:rsidR="004D1B12" w:rsidRPr="005B17D3">
        <w:rPr>
          <w:szCs w:val="24"/>
        </w:rPr>
        <w:t>s</w:t>
      </w:r>
      <w:r w:rsidRPr="005B17D3">
        <w:t>.</w:t>
      </w:r>
    </w:p>
    <w:p w14:paraId="0465D1A9" w14:textId="77777777" w:rsidR="00AB4CD3" w:rsidRPr="005B17D3" w:rsidRDefault="00AB4CD3" w:rsidP="00AB4CD3">
      <w:pPr>
        <w:pStyle w:val="BodyText"/>
        <w:kinsoku w:val="0"/>
        <w:overflowPunct w:val="0"/>
        <w:spacing w:before="93"/>
        <w:ind w:left="120"/>
      </w:pPr>
    </w:p>
    <w:p w14:paraId="5128F837" w14:textId="77777777" w:rsidR="00AB4CD3" w:rsidRPr="005B17D3" w:rsidRDefault="00AB4CD3" w:rsidP="00AB4CD3">
      <w:pPr>
        <w:pStyle w:val="NoteLightbulb"/>
      </w:pPr>
      <w:r w:rsidRPr="005B17D3">
        <w:rPr>
          <w:rStyle w:val="NoteLightbulbChar"/>
          <w:b/>
        </w:rPr>
        <w:t>Note:</w:t>
      </w:r>
      <w:r w:rsidRPr="005B17D3">
        <w:rPr>
          <w:rStyle w:val="NoteLightbulbChar"/>
        </w:rPr>
        <w:t xml:space="preserve"> This is the web service subscription consumer configuration, so it is not specific to a Veteran. Any settings under Admin, E&amp;E Service are not specific to any Veteran</w:t>
      </w:r>
      <w:r w:rsidRPr="005B17D3">
        <w:t>.</w:t>
      </w:r>
    </w:p>
    <w:p w14:paraId="2BC73C2F" w14:textId="77777777" w:rsidR="00AB4CD3" w:rsidRPr="005B17D3" w:rsidRDefault="00AB4CD3" w:rsidP="00AB4CD3">
      <w:pPr>
        <w:pStyle w:val="BodyTextBullet2"/>
      </w:pPr>
      <w:r w:rsidRPr="005B17D3">
        <w:t xml:space="preserve">To turn the configuration back on, re-click the red X </w:t>
      </w:r>
      <w:r w:rsidRPr="005B17D3">
        <w:rPr>
          <w:noProof/>
        </w:rPr>
        <w:drawing>
          <wp:inline distT="0" distB="0" distL="0" distR="0" wp14:anchorId="31178077" wp14:editId="6DA81B10">
            <wp:extent cx="194310" cy="204470"/>
            <wp:effectExtent l="0" t="0" r="0" b="5080"/>
            <wp:docPr id="1489" name="Picture 1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194310" cy="204470"/>
                    </a:xfrm>
                    <a:prstGeom prst="rect">
                      <a:avLst/>
                    </a:prstGeom>
                    <a:noFill/>
                    <a:ln>
                      <a:noFill/>
                    </a:ln>
                  </pic:spPr>
                </pic:pic>
              </a:graphicData>
            </a:graphic>
          </wp:inline>
        </w:drawing>
      </w:r>
      <w:r w:rsidRPr="005B17D3">
        <w:t xml:space="preserve">.  A green check mark </w:t>
      </w:r>
      <w:r w:rsidRPr="005B17D3">
        <w:rPr>
          <w:noProof/>
        </w:rPr>
        <w:drawing>
          <wp:inline distT="0" distB="0" distL="0" distR="0" wp14:anchorId="652319BD" wp14:editId="0E9F5B47">
            <wp:extent cx="219075" cy="180975"/>
            <wp:effectExtent l="0" t="0" r="9525" b="9525"/>
            <wp:docPr id="1490" name="Picture 1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219075" cy="180975"/>
                    </a:xfrm>
                    <a:prstGeom prst="rect">
                      <a:avLst/>
                    </a:prstGeom>
                  </pic:spPr>
                </pic:pic>
              </a:graphicData>
            </a:graphic>
          </wp:inline>
        </w:drawing>
      </w:r>
      <w:r w:rsidRPr="005B17D3">
        <w:t xml:space="preserve"> denotes that the configuration is once again active. Click the </w:t>
      </w:r>
      <w:r w:rsidRPr="005B17D3">
        <w:rPr>
          <w:b/>
        </w:rPr>
        <w:t>Update</w:t>
      </w:r>
      <w:r w:rsidRPr="005B17D3">
        <w:t xml:space="preserve"> button once complete.</w:t>
      </w:r>
    </w:p>
    <w:p w14:paraId="155CA7A0" w14:textId="77777777" w:rsidR="00AB4CD3" w:rsidRPr="005B17D3" w:rsidRDefault="00AB4CD3" w:rsidP="00AB4CD3">
      <w:pPr>
        <w:pStyle w:val="BodyTextBullet2"/>
      </w:pPr>
    </w:p>
    <w:p w14:paraId="1E9762B8" w14:textId="77777777" w:rsidR="00AB4CD3" w:rsidRPr="005B17D3" w:rsidRDefault="00AB4CD3" w:rsidP="00AB4CD3">
      <w:pPr>
        <w:pStyle w:val="NoteLightbulb"/>
      </w:pPr>
      <w:r w:rsidRPr="005B17D3">
        <w:rPr>
          <w:b/>
        </w:rPr>
        <w:t>Note:</w:t>
      </w:r>
      <w:r w:rsidRPr="005B17D3">
        <w:t xml:space="preserve"> The effective date is no longer available for that specific account. It does not affect the Veterans record at all. The E&amp;E Web Service Configuration only applies to the data that we supply in the web service response. In other words, if HSRM asks for “effective date” information for a Veteran, they cannot access this information until an administrator turns effective date back on for that Veteran.</w:t>
      </w:r>
    </w:p>
    <w:p w14:paraId="4C428427" w14:textId="77777777" w:rsidR="00AB4CD3" w:rsidRPr="005B17D3" w:rsidRDefault="00AB4CD3" w:rsidP="00EF3896">
      <w:pPr>
        <w:pStyle w:val="BodyTextBullet2"/>
      </w:pPr>
    </w:p>
    <w:p w14:paraId="726A1243" w14:textId="78B33042" w:rsidR="00CD5A5F" w:rsidRPr="005B17D3" w:rsidRDefault="00CD5A5F" w:rsidP="00EF3896">
      <w:pPr>
        <w:pStyle w:val="Heading2"/>
      </w:pPr>
      <w:bookmarkStart w:id="1680" w:name="_Toc31622354"/>
      <w:r w:rsidRPr="005B17D3">
        <w:t>Admin/Letters</w:t>
      </w:r>
      <w:bookmarkEnd w:id="1680"/>
    </w:p>
    <w:p w14:paraId="4BBF2E09" w14:textId="7EEAF166" w:rsidR="00CD5A5F" w:rsidRPr="005B17D3" w:rsidRDefault="00CD5A5F" w:rsidP="00EF3896">
      <w:pPr>
        <w:pStyle w:val="ProcedureTitle"/>
      </w:pPr>
      <w:bookmarkStart w:id="1681" w:name="ExecuteDailyBatchJob_ActivateLetter"/>
      <w:r w:rsidRPr="005B17D3">
        <w:t>... manually Execute the Daily Batch Job to Activate Letter</w:t>
      </w:r>
      <w:r w:rsidRPr="005B17D3">
        <w:rPr>
          <w:spacing w:val="51"/>
        </w:rPr>
        <w:t xml:space="preserve"> </w:t>
      </w:r>
      <w:r w:rsidRPr="005B17D3">
        <w:t>Changes?</w:t>
      </w:r>
      <w:r w:rsidR="003A06F6" w:rsidRPr="005B17D3">
        <w:t xml:space="preserve"> </w:t>
      </w:r>
      <w:bookmarkEnd w:id="1681"/>
      <w:r w:rsidR="0029361E" w:rsidRPr="005B17D3">
        <w:rPr>
          <w:b w:val="0"/>
          <w:u w:val="none"/>
        </w:rPr>
        <w:fldChar w:fldCharType="begin"/>
      </w:r>
      <w:r w:rsidR="0029361E" w:rsidRPr="005B17D3">
        <w:rPr>
          <w:b w:val="0"/>
          <w:u w:val="none"/>
        </w:rPr>
        <w:instrText xml:space="preserve"> HYPERLINK  \l "_Letter_Changes_through" </w:instrText>
      </w:r>
      <w:r w:rsidR="0029361E" w:rsidRPr="005B17D3">
        <w:rPr>
          <w:b w:val="0"/>
          <w:u w:val="none"/>
        </w:rPr>
        <w:fldChar w:fldCharType="separate"/>
      </w:r>
      <w:r w:rsidR="003A06F6" w:rsidRPr="005B17D3">
        <w:rPr>
          <w:rStyle w:val="Hyperlink"/>
          <w:szCs w:val="24"/>
        </w:rPr>
        <w:t>[back]</w:t>
      </w:r>
      <w:r w:rsidR="0029361E" w:rsidRPr="005B17D3">
        <w:rPr>
          <w:b w:val="0"/>
          <w:u w:val="none"/>
        </w:rPr>
        <w:fldChar w:fldCharType="end"/>
      </w:r>
    </w:p>
    <w:p w14:paraId="00B5B99E" w14:textId="384B0A90" w:rsidR="00E53524" w:rsidRPr="005B17D3" w:rsidRDefault="00E53524" w:rsidP="00EF3896">
      <w:pPr>
        <w:pStyle w:val="BodyText"/>
      </w:pPr>
      <w:r w:rsidRPr="005B17D3">
        <w:t>To manually execute the daily batch job to activate letter changes, perform the following steps:</w:t>
      </w:r>
    </w:p>
    <w:p w14:paraId="171E2189" w14:textId="596B33F9" w:rsidR="00E53524" w:rsidRPr="005B17D3" w:rsidRDefault="00E53524" w:rsidP="00884662">
      <w:pPr>
        <w:pStyle w:val="BodyText"/>
        <w:numPr>
          <w:ilvl w:val="0"/>
          <w:numId w:val="309"/>
        </w:numPr>
      </w:pPr>
      <w:r w:rsidRPr="005B17D3">
        <w:t xml:space="preserve">Click </w:t>
      </w:r>
      <w:r w:rsidRPr="005B17D3">
        <w:rPr>
          <w:b/>
        </w:rPr>
        <w:t>Admin</w:t>
      </w:r>
      <w:r w:rsidRPr="005B17D3">
        <w:t xml:space="preserve"> on the menu bar.</w:t>
      </w:r>
    </w:p>
    <w:p w14:paraId="79F9395E" w14:textId="77777777" w:rsidR="00E53524" w:rsidRPr="005B17D3" w:rsidRDefault="00E53524" w:rsidP="00884662">
      <w:pPr>
        <w:pStyle w:val="BodyText"/>
        <w:numPr>
          <w:ilvl w:val="0"/>
          <w:numId w:val="309"/>
        </w:numPr>
      </w:pPr>
      <w:r w:rsidRPr="005B17D3">
        <w:t xml:space="preserve">Click </w:t>
      </w:r>
      <w:r w:rsidRPr="005B17D3">
        <w:rPr>
          <w:b/>
        </w:rPr>
        <w:t>Batch Processes</w:t>
      </w:r>
      <w:r w:rsidRPr="005B17D3">
        <w:t>.</w:t>
      </w:r>
    </w:p>
    <w:p w14:paraId="0013A6A3" w14:textId="26C42329" w:rsidR="00CD5A5F" w:rsidRPr="005B17D3" w:rsidRDefault="00CD5A5F" w:rsidP="00EF3896">
      <w:pPr>
        <w:pStyle w:val="BodyText"/>
      </w:pPr>
    </w:p>
    <w:p w14:paraId="36579284" w14:textId="77777777" w:rsidR="00DA6A58" w:rsidRPr="005B17D3" w:rsidRDefault="00EC75D2" w:rsidP="00EF3896">
      <w:pPr>
        <w:pStyle w:val="BodyText"/>
        <w:keepNext/>
        <w:jc w:val="center"/>
      </w:pPr>
      <w:r w:rsidRPr="005B17D3">
        <w:rPr>
          <w:noProof/>
        </w:rPr>
        <w:drawing>
          <wp:inline distT="0" distB="0" distL="0" distR="0" wp14:anchorId="6E4412B2" wp14:editId="0146DCA5">
            <wp:extent cx="2449830" cy="1466850"/>
            <wp:effectExtent l="0" t="0" r="7620" b="0"/>
            <wp:docPr id="1419" name="Picture 1419" descr="Screen shot of the Admin menu item on the menu bar selected followed by the Batch Processes menu item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VHAISHSplanR\workspace\HECMS_roboh\ESR Help Project\Images\MenuBar\Letters\admin_batch_processes_menu.png"/>
                    <pic:cNvPicPr>
                      <a:picLocks noChangeAspect="1" noChangeArrowheads="1"/>
                    </pic:cNvPicPr>
                  </pic:nvPicPr>
                  <pic:blipFill rotWithShape="1">
                    <a:blip r:embed="rId263">
                      <a:extLst>
                        <a:ext uri="{28A0092B-C50C-407E-A947-70E740481C1C}">
                          <a14:useLocalDpi xmlns:a14="http://schemas.microsoft.com/office/drawing/2010/main" val="0"/>
                        </a:ext>
                      </a:extLst>
                    </a:blip>
                    <a:srcRect b="46528"/>
                    <a:stretch/>
                  </pic:blipFill>
                  <pic:spPr bwMode="auto">
                    <a:xfrm>
                      <a:off x="0" y="0"/>
                      <a:ext cx="2449830" cy="1466850"/>
                    </a:xfrm>
                    <a:prstGeom prst="rect">
                      <a:avLst/>
                    </a:prstGeom>
                    <a:noFill/>
                    <a:ln>
                      <a:noFill/>
                    </a:ln>
                    <a:extLst>
                      <a:ext uri="{53640926-AAD7-44D8-BBD7-CCE9431645EC}">
                        <a14:shadowObscured xmlns:a14="http://schemas.microsoft.com/office/drawing/2010/main"/>
                      </a:ext>
                    </a:extLst>
                  </pic:spPr>
                </pic:pic>
              </a:graphicData>
            </a:graphic>
          </wp:inline>
        </w:drawing>
      </w:r>
    </w:p>
    <w:p w14:paraId="4D859E81" w14:textId="2C355EC8" w:rsidR="00EC75D2" w:rsidRPr="005B17D3" w:rsidRDefault="00DA6A58" w:rsidP="00EF3896">
      <w:pPr>
        <w:pStyle w:val="Caption"/>
      </w:pPr>
      <w:bookmarkStart w:id="1682" w:name="_Toc31622523"/>
      <w:r w:rsidRPr="005B17D3">
        <w:t xml:space="preserve">Figure </w:t>
      </w:r>
      <w:r w:rsidR="00AD3535" w:rsidRPr="005B17D3">
        <w:rPr>
          <w:noProof/>
        </w:rPr>
        <w:fldChar w:fldCharType="begin"/>
      </w:r>
      <w:r w:rsidR="00AD3535" w:rsidRPr="005B17D3">
        <w:rPr>
          <w:noProof/>
        </w:rPr>
        <w:instrText xml:space="preserve"> SEQ Figure \* ARABIC </w:instrText>
      </w:r>
      <w:r w:rsidR="00AD3535" w:rsidRPr="005B17D3">
        <w:rPr>
          <w:noProof/>
        </w:rPr>
        <w:fldChar w:fldCharType="separate"/>
      </w:r>
      <w:r w:rsidR="00C2105F" w:rsidRPr="005B17D3">
        <w:rPr>
          <w:noProof/>
        </w:rPr>
        <w:t>165</w:t>
      </w:r>
      <w:r w:rsidR="00AD3535" w:rsidRPr="005B17D3">
        <w:rPr>
          <w:noProof/>
        </w:rPr>
        <w:fldChar w:fldCharType="end"/>
      </w:r>
      <w:r w:rsidRPr="005B17D3">
        <w:t xml:space="preserve">: </w:t>
      </w:r>
      <w:r w:rsidR="00C617D9" w:rsidRPr="005B17D3">
        <w:t>Admin</w:t>
      </w:r>
      <w:r w:rsidR="00744DA7" w:rsidRPr="005B17D3">
        <w:t xml:space="preserve"> </w:t>
      </w:r>
      <w:r w:rsidR="00744DA7" w:rsidRPr="005B17D3">
        <w:rPr>
          <w:rFonts w:cs="Times New Roman"/>
        </w:rPr>
        <w:t>→</w:t>
      </w:r>
      <w:r w:rsidR="00C617D9" w:rsidRPr="005B17D3">
        <w:t xml:space="preserve"> Batch Process</w:t>
      </w:r>
      <w:bookmarkEnd w:id="1682"/>
      <w:r w:rsidR="00C617D9" w:rsidRPr="005B17D3">
        <w:t xml:space="preserve"> </w:t>
      </w:r>
    </w:p>
    <w:p w14:paraId="0A54ACA8" w14:textId="1E9E068E" w:rsidR="00E07A70" w:rsidRPr="005B17D3" w:rsidRDefault="00E07A70" w:rsidP="00EF3896"/>
    <w:p w14:paraId="1DA4CB4B" w14:textId="46E2D164" w:rsidR="00832438" w:rsidRPr="005B17D3" w:rsidRDefault="00832438" w:rsidP="00EF3896">
      <w:r w:rsidRPr="005B17D3">
        <w:t xml:space="preserve">On the Management tab of the </w:t>
      </w:r>
      <w:r w:rsidRPr="005B17D3">
        <w:rPr>
          <w:b/>
        </w:rPr>
        <w:t>Batch Processes</w:t>
      </w:r>
      <w:r w:rsidRPr="005B17D3">
        <w:t xml:space="preserve"> screen,</w:t>
      </w:r>
    </w:p>
    <w:p w14:paraId="4C535525" w14:textId="3CC7B1A5" w:rsidR="00832438" w:rsidRPr="005B17D3" w:rsidRDefault="00832438" w:rsidP="00EF3896"/>
    <w:p w14:paraId="2E2D807D" w14:textId="6F162166" w:rsidR="00832438" w:rsidRPr="005B17D3" w:rsidRDefault="00832438" w:rsidP="00884662">
      <w:pPr>
        <w:pStyle w:val="BodyTextBullet2"/>
        <w:numPr>
          <w:ilvl w:val="0"/>
          <w:numId w:val="310"/>
        </w:numPr>
      </w:pPr>
      <w:r w:rsidRPr="005B17D3">
        <w:t>Navigate to scheduledJob.activateLetterChanges.</w:t>
      </w:r>
    </w:p>
    <w:p w14:paraId="2F6E2F5B" w14:textId="3751452B" w:rsidR="00E07A70" w:rsidRPr="005B17D3" w:rsidRDefault="00832438" w:rsidP="00884662">
      <w:pPr>
        <w:pStyle w:val="BodyTextBullet2"/>
        <w:numPr>
          <w:ilvl w:val="0"/>
          <w:numId w:val="310"/>
        </w:numPr>
      </w:pPr>
      <w:r w:rsidRPr="005B17D3">
        <w:t xml:space="preserve">Click the </w:t>
      </w:r>
      <w:r w:rsidRPr="005B17D3">
        <w:rPr>
          <w:b/>
        </w:rPr>
        <w:t>Execute</w:t>
      </w:r>
      <w:r w:rsidRPr="005B17D3">
        <w:t xml:space="preserve"> link to execute the batch job.</w:t>
      </w:r>
    </w:p>
    <w:p w14:paraId="43D75F88" w14:textId="6F7E31A3" w:rsidR="00832438" w:rsidRPr="005B17D3" w:rsidRDefault="00832438" w:rsidP="00EF3896">
      <w:pPr>
        <w:pStyle w:val="BodyTextBullet2"/>
      </w:pPr>
    </w:p>
    <w:p w14:paraId="7FF44C29" w14:textId="77777777" w:rsidR="00832438" w:rsidRPr="005B17D3" w:rsidRDefault="00832438" w:rsidP="00EF3896">
      <w:pPr>
        <w:pStyle w:val="BodyTextBullet2"/>
        <w:keepNext/>
        <w:jc w:val="center"/>
      </w:pPr>
      <w:r w:rsidRPr="005B17D3">
        <w:rPr>
          <w:noProof/>
        </w:rPr>
        <w:drawing>
          <wp:inline distT="0" distB="0" distL="0" distR="0" wp14:anchorId="2F04C487" wp14:editId="4BE848C9">
            <wp:extent cx="2593340" cy="184150"/>
            <wp:effectExtent l="0" t="0" r="0" b="6350"/>
            <wp:docPr id="1420" name="Picture 1420" descr="The Execute link is where Enrollment System users can manually execute a batch job pro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VHAISHSplanR\workspace\HECMS_roboh\ESR Help Project\Images\MenuBar\Letters\execute_link.PNG"/>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2593340" cy="184150"/>
                    </a:xfrm>
                    <a:prstGeom prst="rect">
                      <a:avLst/>
                    </a:prstGeom>
                    <a:noFill/>
                    <a:ln>
                      <a:noFill/>
                    </a:ln>
                  </pic:spPr>
                </pic:pic>
              </a:graphicData>
            </a:graphic>
          </wp:inline>
        </w:drawing>
      </w:r>
    </w:p>
    <w:p w14:paraId="0E3FFE28" w14:textId="69013E6F" w:rsidR="00832438" w:rsidRPr="005B17D3" w:rsidRDefault="00832438" w:rsidP="00EF3896">
      <w:pPr>
        <w:pStyle w:val="Caption"/>
      </w:pPr>
      <w:bookmarkStart w:id="1683" w:name="_Toc31622524"/>
      <w:r w:rsidRPr="005B17D3">
        <w:t xml:space="preserve">Figure </w:t>
      </w:r>
      <w:r w:rsidR="00AD3535" w:rsidRPr="005B17D3">
        <w:rPr>
          <w:noProof/>
        </w:rPr>
        <w:fldChar w:fldCharType="begin"/>
      </w:r>
      <w:r w:rsidR="00AD3535" w:rsidRPr="005B17D3">
        <w:rPr>
          <w:noProof/>
        </w:rPr>
        <w:instrText xml:space="preserve"> SEQ Figure \* ARABIC </w:instrText>
      </w:r>
      <w:r w:rsidR="00AD3535" w:rsidRPr="005B17D3">
        <w:rPr>
          <w:noProof/>
        </w:rPr>
        <w:fldChar w:fldCharType="separate"/>
      </w:r>
      <w:r w:rsidR="00C2105F" w:rsidRPr="005B17D3">
        <w:rPr>
          <w:noProof/>
        </w:rPr>
        <w:t>166</w:t>
      </w:r>
      <w:r w:rsidR="00AD3535" w:rsidRPr="005B17D3">
        <w:rPr>
          <w:noProof/>
        </w:rPr>
        <w:fldChar w:fldCharType="end"/>
      </w:r>
      <w:r w:rsidR="00C617D9" w:rsidRPr="005B17D3">
        <w:t>: Execute L</w:t>
      </w:r>
      <w:r w:rsidRPr="005B17D3">
        <w:t>ink</w:t>
      </w:r>
      <w:bookmarkEnd w:id="1683"/>
    </w:p>
    <w:p w14:paraId="655784CB" w14:textId="257FA4FF" w:rsidR="00EC75D2" w:rsidRPr="005B17D3" w:rsidRDefault="001F37B7" w:rsidP="00EF3896">
      <w:pPr>
        <w:pStyle w:val="BodyTextBullet2"/>
      </w:pPr>
      <w:r w:rsidRPr="005B17D3">
        <w:t>The Enrollment System user receives the following message:</w:t>
      </w:r>
    </w:p>
    <w:p w14:paraId="2CE99A83" w14:textId="270AC601" w:rsidR="001F37B7" w:rsidRPr="005B17D3" w:rsidRDefault="001F37B7" w:rsidP="00EF3896">
      <w:pPr>
        <w:pStyle w:val="BodyTextBullet2"/>
      </w:pPr>
    </w:p>
    <w:p w14:paraId="07152A9E" w14:textId="77777777" w:rsidR="001962C1" w:rsidRPr="005B17D3" w:rsidRDefault="001962C1" w:rsidP="00EF3896">
      <w:pPr>
        <w:pStyle w:val="BodyTextBullet2"/>
        <w:keepNext/>
        <w:jc w:val="center"/>
      </w:pPr>
      <w:r w:rsidRPr="005B17D3">
        <w:rPr>
          <w:noProof/>
        </w:rPr>
        <w:drawing>
          <wp:inline distT="0" distB="0" distL="0" distR="0" wp14:anchorId="64400C54" wp14:editId="4A8E327C">
            <wp:extent cx="5943600" cy="1098228"/>
            <wp:effectExtent l="0" t="0" r="0" b="6985"/>
            <wp:docPr id="1421" name="Picture 1421" descr="Message the Enrollment System displays when the message to invoke a batch process was sent successful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VHAISHSplanR\workspace\HECMS_roboh\ESR Help Project\Images\MenuBar\Letters\invoke_batch_process_message.png"/>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943600" cy="1098228"/>
                    </a:xfrm>
                    <a:prstGeom prst="rect">
                      <a:avLst/>
                    </a:prstGeom>
                    <a:noFill/>
                    <a:ln>
                      <a:noFill/>
                    </a:ln>
                  </pic:spPr>
                </pic:pic>
              </a:graphicData>
            </a:graphic>
          </wp:inline>
        </w:drawing>
      </w:r>
    </w:p>
    <w:p w14:paraId="635AE5E2" w14:textId="49C78974" w:rsidR="001F37B7" w:rsidRPr="005B17D3" w:rsidRDefault="001962C1" w:rsidP="00EF3896">
      <w:pPr>
        <w:pStyle w:val="Caption"/>
      </w:pPr>
      <w:bookmarkStart w:id="1684" w:name="_Toc31622525"/>
      <w:r w:rsidRPr="005B17D3">
        <w:t xml:space="preserve">Figure </w:t>
      </w:r>
      <w:r w:rsidR="00AD3535" w:rsidRPr="005B17D3">
        <w:rPr>
          <w:noProof/>
        </w:rPr>
        <w:fldChar w:fldCharType="begin"/>
      </w:r>
      <w:r w:rsidR="00AD3535" w:rsidRPr="005B17D3">
        <w:rPr>
          <w:noProof/>
        </w:rPr>
        <w:instrText xml:space="preserve"> SEQ Figure \* ARABIC </w:instrText>
      </w:r>
      <w:r w:rsidR="00AD3535" w:rsidRPr="005B17D3">
        <w:rPr>
          <w:noProof/>
        </w:rPr>
        <w:fldChar w:fldCharType="separate"/>
      </w:r>
      <w:r w:rsidR="00C2105F" w:rsidRPr="005B17D3">
        <w:rPr>
          <w:noProof/>
        </w:rPr>
        <w:t>167</w:t>
      </w:r>
      <w:r w:rsidR="00AD3535" w:rsidRPr="005B17D3">
        <w:rPr>
          <w:noProof/>
        </w:rPr>
        <w:fldChar w:fldCharType="end"/>
      </w:r>
      <w:r w:rsidRPr="005B17D3">
        <w:t>: Successful</w:t>
      </w:r>
      <w:r w:rsidR="00C617D9" w:rsidRPr="005B17D3">
        <w:t>ly Invoked Batch P</w:t>
      </w:r>
      <w:r w:rsidRPr="005B17D3">
        <w:t>rocess</w:t>
      </w:r>
      <w:bookmarkEnd w:id="1684"/>
    </w:p>
    <w:p w14:paraId="325AF95E" w14:textId="0E46A644" w:rsidR="001962C1" w:rsidRPr="005B17D3" w:rsidRDefault="001962C1" w:rsidP="00EF3896"/>
    <w:p w14:paraId="360E994E" w14:textId="4EBDFE93" w:rsidR="001962C1" w:rsidRPr="005B17D3" w:rsidRDefault="001962C1" w:rsidP="00EF3896">
      <w:pPr>
        <w:pStyle w:val="BodyTextBullet2"/>
      </w:pPr>
      <w:r w:rsidRPr="005B17D3">
        <w:t xml:space="preserve">Batch jobs are processed every day at 6am. If the Enrollment System user runs a batch job for a future date, the timestamp will not display in the </w:t>
      </w:r>
      <w:r w:rsidRPr="005B17D3">
        <w:rPr>
          <w:b/>
        </w:rPr>
        <w:t>Change Times</w:t>
      </w:r>
      <w:r w:rsidRPr="005B17D3">
        <w:t xml:space="preserve"> drop down until 6am of that future date on the </w:t>
      </w:r>
      <w:r w:rsidRPr="005B17D3">
        <w:rPr>
          <w:b/>
        </w:rPr>
        <w:t>Manage Letters Change History</w:t>
      </w:r>
      <w:r w:rsidRPr="005B17D3">
        <w:t xml:space="preserve"> screen.</w:t>
      </w:r>
    </w:p>
    <w:p w14:paraId="774F2E3B" w14:textId="11D48C6C" w:rsidR="001962C1" w:rsidRPr="005B17D3" w:rsidRDefault="001962C1" w:rsidP="00EF3896">
      <w:pPr>
        <w:pStyle w:val="BodyTextBullet2"/>
      </w:pPr>
    </w:p>
    <w:p w14:paraId="6A39BDD4" w14:textId="6A653372" w:rsidR="001962C1" w:rsidRPr="005B17D3" w:rsidRDefault="001962C1" w:rsidP="00EF3896">
      <w:pPr>
        <w:pStyle w:val="Caption"/>
        <w:jc w:val="left"/>
        <w:rPr>
          <w:bCs w:val="0"/>
        </w:rPr>
      </w:pPr>
      <w:r w:rsidRPr="005B17D3">
        <w:rPr>
          <w:rStyle w:val="Strong"/>
          <w:b/>
        </w:rPr>
        <w:t>Sending Inactive Letters</w:t>
      </w:r>
    </w:p>
    <w:p w14:paraId="476547E8" w14:textId="6E3CAF73" w:rsidR="001962C1" w:rsidRPr="005B17D3" w:rsidRDefault="001962C1" w:rsidP="00EF3896">
      <w:pPr>
        <w:pStyle w:val="BodyTextBullet2"/>
      </w:pPr>
      <w:r w:rsidRPr="005B17D3">
        <w:t xml:space="preserve">When an Enrollment System user attempts to send an inactive letter under the </w:t>
      </w:r>
      <w:r w:rsidRPr="005B17D3">
        <w:rPr>
          <w:b/>
        </w:rPr>
        <w:t>Communications</w:t>
      </w:r>
      <w:r w:rsidRPr="005B17D3">
        <w:t xml:space="preserve"> tab and </w:t>
      </w:r>
      <w:r w:rsidRPr="005B17D3">
        <w:rPr>
          <w:b/>
        </w:rPr>
        <w:t>Available for Mailing</w:t>
      </w:r>
      <w:r w:rsidRPr="005B17D3">
        <w:t xml:space="preserve"> link, they receive the following message:</w:t>
      </w:r>
    </w:p>
    <w:p w14:paraId="40A94820" w14:textId="2DF4045B" w:rsidR="001F37B7" w:rsidRPr="005B17D3" w:rsidRDefault="001F37B7" w:rsidP="00EF3896">
      <w:pPr>
        <w:pStyle w:val="BodyTextBullet2"/>
      </w:pPr>
    </w:p>
    <w:p w14:paraId="6FF7BB8D" w14:textId="77777777" w:rsidR="001962C1" w:rsidRPr="005B17D3" w:rsidRDefault="001962C1" w:rsidP="00EF3896">
      <w:pPr>
        <w:pStyle w:val="BodyTextBullet2"/>
        <w:keepNext/>
        <w:jc w:val="center"/>
      </w:pPr>
      <w:r w:rsidRPr="005B17D3">
        <w:rPr>
          <w:noProof/>
        </w:rPr>
        <w:drawing>
          <wp:inline distT="0" distB="0" distL="0" distR="0" wp14:anchorId="31E84A21" wp14:editId="3956C0DA">
            <wp:extent cx="3535045" cy="1255395"/>
            <wp:effectExtent l="0" t="0" r="8255" b="1905"/>
            <wp:docPr id="1422" name="Picture 1422" descr="Error message displayed by the Enrollment System when the Enrollment User attempts to send an inactive letter. Inactive letters cannot be sent to the print vend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VHAISHSplanR\workspace\HECMS_roboh\ESR Help Project\Images\MenuBar\Letters\not_active_for_mailing.PNG"/>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3535045" cy="1255395"/>
                    </a:xfrm>
                    <a:prstGeom prst="rect">
                      <a:avLst/>
                    </a:prstGeom>
                    <a:noFill/>
                    <a:ln>
                      <a:noFill/>
                    </a:ln>
                  </pic:spPr>
                </pic:pic>
              </a:graphicData>
            </a:graphic>
          </wp:inline>
        </w:drawing>
      </w:r>
    </w:p>
    <w:p w14:paraId="0557DF98" w14:textId="2C21FED6" w:rsidR="001962C1" w:rsidRPr="005B17D3" w:rsidRDefault="001962C1" w:rsidP="00EF3896">
      <w:pPr>
        <w:pStyle w:val="Caption"/>
      </w:pPr>
      <w:bookmarkStart w:id="1685" w:name="_Toc31622526"/>
      <w:r w:rsidRPr="005B17D3">
        <w:t xml:space="preserve">Figure </w:t>
      </w:r>
      <w:r w:rsidR="00AD3535" w:rsidRPr="005B17D3">
        <w:rPr>
          <w:noProof/>
        </w:rPr>
        <w:fldChar w:fldCharType="begin"/>
      </w:r>
      <w:r w:rsidR="00AD3535" w:rsidRPr="005B17D3">
        <w:rPr>
          <w:noProof/>
        </w:rPr>
        <w:instrText xml:space="preserve"> SEQ Figure \* ARABIC </w:instrText>
      </w:r>
      <w:r w:rsidR="00AD3535" w:rsidRPr="005B17D3">
        <w:rPr>
          <w:noProof/>
        </w:rPr>
        <w:fldChar w:fldCharType="separate"/>
      </w:r>
      <w:r w:rsidR="00C2105F" w:rsidRPr="005B17D3">
        <w:rPr>
          <w:noProof/>
        </w:rPr>
        <w:t>168</w:t>
      </w:r>
      <w:r w:rsidR="00AD3535" w:rsidRPr="005B17D3">
        <w:rPr>
          <w:noProof/>
        </w:rPr>
        <w:fldChar w:fldCharType="end"/>
      </w:r>
      <w:r w:rsidR="00C617D9" w:rsidRPr="005B17D3">
        <w:t>: Selected Letter Not Active for M</w:t>
      </w:r>
      <w:r w:rsidRPr="005B17D3">
        <w:t>ailing</w:t>
      </w:r>
      <w:bookmarkEnd w:id="1685"/>
    </w:p>
    <w:p w14:paraId="00C53B8B" w14:textId="590061D3" w:rsidR="001962C1" w:rsidRPr="005B17D3" w:rsidRDefault="001962C1" w:rsidP="00EF3896">
      <w:pPr>
        <w:pStyle w:val="BodyTextBullet2"/>
      </w:pPr>
    </w:p>
    <w:p w14:paraId="7EB5B44A" w14:textId="07D08999" w:rsidR="001962C1" w:rsidRPr="005B17D3" w:rsidRDefault="005C4F45" w:rsidP="00EF3896">
      <w:pPr>
        <w:pStyle w:val="BodyTextBullet2"/>
      </w:pPr>
      <w:r w:rsidRPr="005B17D3">
        <w:t>The</w:t>
      </w:r>
      <w:r w:rsidR="001962C1" w:rsidRPr="005B17D3">
        <w:t xml:space="preserve"> Enrollment System user must re-activate the letter on the </w:t>
      </w:r>
      <w:r w:rsidR="001962C1" w:rsidRPr="005B17D3">
        <w:rPr>
          <w:b/>
        </w:rPr>
        <w:t>Mailing Letters</w:t>
      </w:r>
      <w:r w:rsidR="001962C1" w:rsidRPr="005B17D3">
        <w:t xml:space="preserve"> screen </w:t>
      </w:r>
      <w:r w:rsidR="008B08A8" w:rsidRPr="005B17D3">
        <w:t>for</w:t>
      </w:r>
      <w:r w:rsidR="001962C1" w:rsidRPr="005B17D3">
        <w:t xml:space="preserve"> it</w:t>
      </w:r>
      <w:r w:rsidR="00CD014C" w:rsidRPr="005B17D3">
        <w:t xml:space="preserve"> to</w:t>
      </w:r>
      <w:r w:rsidR="001962C1" w:rsidRPr="005B17D3">
        <w:t xml:space="preserve"> be active for mailing once again.</w:t>
      </w:r>
    </w:p>
    <w:p w14:paraId="2C30AC3A" w14:textId="77777777" w:rsidR="001962C1" w:rsidRPr="005B17D3" w:rsidRDefault="001962C1" w:rsidP="00EF3896">
      <w:pPr>
        <w:pStyle w:val="BodyTextBullet2"/>
      </w:pPr>
    </w:p>
    <w:p w14:paraId="22950FDB" w14:textId="77777777" w:rsidR="001962C1" w:rsidRPr="005B17D3" w:rsidRDefault="001962C1" w:rsidP="00EF3896">
      <w:pPr>
        <w:pStyle w:val="BodyTextBullet2"/>
        <w:keepNext/>
        <w:jc w:val="center"/>
      </w:pPr>
      <w:r w:rsidRPr="005B17D3">
        <w:rPr>
          <w:noProof/>
        </w:rPr>
        <w:drawing>
          <wp:inline distT="0" distB="0" distL="0" distR="0" wp14:anchorId="57057077" wp14:editId="158092F4">
            <wp:extent cx="5943600" cy="1226523"/>
            <wp:effectExtent l="0" t="0" r="0" b="0"/>
            <wp:docPr id="1428" name="Picture 1428" descr="Screen shot of the Manage Letters screen with a letter in &quot;inactive&quot; current status. Enrollment System users must activate the letter to successfully send a message to the print vend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VHAISHSplanR\workspace\HECMS_roboh\ESR Help Project\Images\MenuBar\Letters\inactive_current_status.PN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943600" cy="1226523"/>
                    </a:xfrm>
                    <a:prstGeom prst="rect">
                      <a:avLst/>
                    </a:prstGeom>
                    <a:noFill/>
                    <a:ln>
                      <a:noFill/>
                    </a:ln>
                  </pic:spPr>
                </pic:pic>
              </a:graphicData>
            </a:graphic>
          </wp:inline>
        </w:drawing>
      </w:r>
    </w:p>
    <w:p w14:paraId="5A6DCE57" w14:textId="04F845B6" w:rsidR="001962C1" w:rsidRPr="005B17D3" w:rsidRDefault="001962C1" w:rsidP="00EF3896">
      <w:pPr>
        <w:pStyle w:val="Caption"/>
      </w:pPr>
      <w:bookmarkStart w:id="1686" w:name="_Toc31622527"/>
      <w:r w:rsidRPr="005B17D3">
        <w:t xml:space="preserve">Figure </w:t>
      </w:r>
      <w:r w:rsidR="00AD3535" w:rsidRPr="005B17D3">
        <w:rPr>
          <w:noProof/>
        </w:rPr>
        <w:fldChar w:fldCharType="begin"/>
      </w:r>
      <w:r w:rsidR="00AD3535" w:rsidRPr="005B17D3">
        <w:rPr>
          <w:noProof/>
        </w:rPr>
        <w:instrText xml:space="preserve"> SEQ Figure \* ARABIC </w:instrText>
      </w:r>
      <w:r w:rsidR="00AD3535" w:rsidRPr="005B17D3">
        <w:rPr>
          <w:noProof/>
        </w:rPr>
        <w:fldChar w:fldCharType="separate"/>
      </w:r>
      <w:r w:rsidR="00086A98" w:rsidRPr="005B17D3">
        <w:rPr>
          <w:noProof/>
        </w:rPr>
        <w:t>170</w:t>
      </w:r>
      <w:r w:rsidR="00AD3535" w:rsidRPr="005B17D3">
        <w:rPr>
          <w:noProof/>
        </w:rPr>
        <w:fldChar w:fldCharType="end"/>
      </w:r>
      <w:r w:rsidRPr="005B17D3">
        <w:t>: Letter in "Inactive" Status</w:t>
      </w:r>
      <w:bookmarkEnd w:id="1686"/>
    </w:p>
    <w:p w14:paraId="6A1CF5C6" w14:textId="50125308" w:rsidR="001962C1" w:rsidRPr="005B17D3" w:rsidRDefault="001962C1" w:rsidP="00EF3896">
      <w:pPr>
        <w:pStyle w:val="BodyTextBullet2"/>
      </w:pPr>
    </w:p>
    <w:p w14:paraId="2A9E9C60" w14:textId="5A88399C" w:rsidR="001962C1" w:rsidRPr="005B17D3" w:rsidRDefault="001962C1" w:rsidP="00EF3896">
      <w:pPr>
        <w:pStyle w:val="BodyTextBullet2"/>
      </w:pPr>
      <w:r w:rsidRPr="005B17D3">
        <w:t>To activate</w:t>
      </w:r>
      <w:r w:rsidR="007852D0" w:rsidRPr="005B17D3">
        <w:t xml:space="preserve"> a letter, perform the following steps:</w:t>
      </w:r>
    </w:p>
    <w:p w14:paraId="3BE81400" w14:textId="4706FE77" w:rsidR="001962C1" w:rsidRPr="005B17D3" w:rsidRDefault="001962C1" w:rsidP="00884662">
      <w:pPr>
        <w:pStyle w:val="BodyTextBullet2"/>
        <w:numPr>
          <w:ilvl w:val="0"/>
          <w:numId w:val="311"/>
        </w:numPr>
      </w:pPr>
      <w:r w:rsidRPr="005B17D3">
        <w:t xml:space="preserve">Select "Active" from the </w:t>
      </w:r>
      <w:r w:rsidRPr="005B17D3">
        <w:rPr>
          <w:b/>
        </w:rPr>
        <w:t>Future Status</w:t>
      </w:r>
      <w:r w:rsidRPr="005B17D3">
        <w:t xml:space="preserve"> drop down of the "Inactive" letter.</w:t>
      </w:r>
    </w:p>
    <w:p w14:paraId="0C814AAE" w14:textId="51B62232" w:rsidR="001962C1" w:rsidRPr="005B17D3" w:rsidRDefault="001962C1" w:rsidP="00884662">
      <w:pPr>
        <w:pStyle w:val="BodyTextBullet2"/>
        <w:numPr>
          <w:ilvl w:val="0"/>
          <w:numId w:val="311"/>
        </w:numPr>
      </w:pPr>
      <w:r w:rsidRPr="005B17D3">
        <w:t xml:space="preserve">Enter a current or future date in the </w:t>
      </w:r>
      <w:r w:rsidRPr="005B17D3">
        <w:rPr>
          <w:b/>
        </w:rPr>
        <w:t>Effective Date</w:t>
      </w:r>
      <w:r w:rsidRPr="005B17D3">
        <w:t xml:space="preserve"> field.</w:t>
      </w:r>
    </w:p>
    <w:p w14:paraId="00954B04" w14:textId="7FEE3AC7" w:rsidR="001962C1" w:rsidRPr="005B17D3" w:rsidRDefault="001962C1" w:rsidP="00884662">
      <w:pPr>
        <w:pStyle w:val="BodyTextBullet2"/>
        <w:numPr>
          <w:ilvl w:val="0"/>
          <w:numId w:val="311"/>
        </w:numPr>
      </w:pPr>
      <w:r w:rsidRPr="005B17D3">
        <w:t xml:space="preserve">Click </w:t>
      </w:r>
      <w:r w:rsidRPr="005B17D3">
        <w:rPr>
          <w:b/>
        </w:rPr>
        <w:t>OK</w:t>
      </w:r>
      <w:r w:rsidRPr="005B17D3">
        <w:t xml:space="preserve"> when prompted with a </w:t>
      </w:r>
      <w:r w:rsidRPr="005B17D3">
        <w:rPr>
          <w:i/>
        </w:rPr>
        <w:t>Are you sure you want to update?</w:t>
      </w:r>
      <w:r w:rsidRPr="005B17D3">
        <w:t xml:space="preserve"> dialog.</w:t>
      </w:r>
    </w:p>
    <w:p w14:paraId="7A6B8495" w14:textId="77777777" w:rsidR="001962C1" w:rsidRPr="005B17D3" w:rsidRDefault="001962C1" w:rsidP="00884662">
      <w:pPr>
        <w:pStyle w:val="BodyTextBullet2"/>
        <w:numPr>
          <w:ilvl w:val="0"/>
          <w:numId w:val="311"/>
        </w:numPr>
      </w:pPr>
      <w:r w:rsidRPr="005B17D3">
        <w:t xml:space="preserve">Click the </w:t>
      </w:r>
      <w:r w:rsidRPr="005B17D3">
        <w:rPr>
          <w:b/>
        </w:rPr>
        <w:t>Update</w:t>
      </w:r>
      <w:r w:rsidRPr="005B17D3">
        <w:t xml:space="preserve"> button.</w:t>
      </w:r>
    </w:p>
    <w:p w14:paraId="68F78F00" w14:textId="76658A93" w:rsidR="001962C1" w:rsidRPr="005B17D3" w:rsidRDefault="001962C1" w:rsidP="00EF3896">
      <w:pPr>
        <w:pStyle w:val="BodyTextBullet2"/>
      </w:pPr>
    </w:p>
    <w:p w14:paraId="7D1A2A8C" w14:textId="4D34E749" w:rsidR="008B08A8" w:rsidRPr="005B17D3" w:rsidRDefault="008B08A8" w:rsidP="00EF3896">
      <w:pPr>
        <w:pStyle w:val="BodyTextBullet2"/>
      </w:pPr>
      <w:r w:rsidRPr="005B17D3">
        <w:t>The letter has been successfully updated.</w:t>
      </w:r>
    </w:p>
    <w:p w14:paraId="0199B5E3" w14:textId="77777777" w:rsidR="0023182C" w:rsidRPr="005B17D3" w:rsidRDefault="0023182C" w:rsidP="00EF3896">
      <w:pPr>
        <w:pStyle w:val="BodyTextBullet2"/>
      </w:pPr>
    </w:p>
    <w:p w14:paraId="7DFA80BC" w14:textId="77777777" w:rsidR="00512B8E" w:rsidRPr="005B17D3" w:rsidRDefault="00512B8E" w:rsidP="00EF3896">
      <w:pPr>
        <w:pStyle w:val="BodyTextBullet2"/>
        <w:keepNext/>
        <w:jc w:val="center"/>
      </w:pPr>
      <w:r w:rsidRPr="005B17D3">
        <w:rPr>
          <w:noProof/>
        </w:rPr>
        <w:drawing>
          <wp:inline distT="0" distB="0" distL="0" distR="0" wp14:anchorId="70E52F92" wp14:editId="235EE688">
            <wp:extent cx="2566035" cy="1351280"/>
            <wp:effectExtent l="0" t="0" r="5715" b="1270"/>
            <wp:docPr id="1429" name="Picture 1429" descr="Message that displays after the Enrollment System user successfully activates an inactive letter. The letter has been sent to the print vend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VHAISHSplanR\workspace\HECMS_roboh\ESR Help Project\Images\MenuBar\Letters\letter_updated_successfully.PN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2566035" cy="1351280"/>
                    </a:xfrm>
                    <a:prstGeom prst="rect">
                      <a:avLst/>
                    </a:prstGeom>
                    <a:noFill/>
                    <a:ln>
                      <a:noFill/>
                    </a:ln>
                  </pic:spPr>
                </pic:pic>
              </a:graphicData>
            </a:graphic>
          </wp:inline>
        </w:drawing>
      </w:r>
    </w:p>
    <w:p w14:paraId="0E29B3D8" w14:textId="3DCC6467" w:rsidR="00512B8E" w:rsidRPr="005B17D3" w:rsidRDefault="00512B8E" w:rsidP="00EF3896">
      <w:pPr>
        <w:pStyle w:val="Caption"/>
      </w:pPr>
      <w:bookmarkStart w:id="1687" w:name="_Toc31622528"/>
      <w:r w:rsidRPr="005B17D3">
        <w:t xml:space="preserve">Figure </w:t>
      </w:r>
      <w:r w:rsidR="00AD3535" w:rsidRPr="005B17D3">
        <w:rPr>
          <w:noProof/>
        </w:rPr>
        <w:fldChar w:fldCharType="begin"/>
      </w:r>
      <w:r w:rsidR="00AD3535" w:rsidRPr="005B17D3">
        <w:rPr>
          <w:noProof/>
        </w:rPr>
        <w:instrText xml:space="preserve"> SEQ Figure \* ARABIC </w:instrText>
      </w:r>
      <w:r w:rsidR="00AD3535" w:rsidRPr="005B17D3">
        <w:rPr>
          <w:noProof/>
        </w:rPr>
        <w:fldChar w:fldCharType="separate"/>
      </w:r>
      <w:r w:rsidR="00086A98" w:rsidRPr="005B17D3">
        <w:rPr>
          <w:noProof/>
        </w:rPr>
        <w:t>171</w:t>
      </w:r>
      <w:r w:rsidR="00AD3535" w:rsidRPr="005B17D3">
        <w:rPr>
          <w:noProof/>
        </w:rPr>
        <w:fldChar w:fldCharType="end"/>
      </w:r>
      <w:r w:rsidRPr="005B17D3">
        <w:t>: Letter Successfully Updated Message</w:t>
      </w:r>
      <w:bookmarkEnd w:id="1687"/>
    </w:p>
    <w:p w14:paraId="0681A252" w14:textId="77777777" w:rsidR="00512B8E" w:rsidRPr="005B17D3" w:rsidRDefault="00512B8E" w:rsidP="00EF3896">
      <w:pPr>
        <w:pStyle w:val="BodyTextBullet2"/>
      </w:pPr>
    </w:p>
    <w:p w14:paraId="114BC65D" w14:textId="0923858E" w:rsidR="00512B8E" w:rsidRPr="005B17D3" w:rsidRDefault="004967D9" w:rsidP="00474E83">
      <w:pPr>
        <w:pStyle w:val="NoteLightbulb"/>
      </w:pPr>
      <w:r w:rsidRPr="005B17D3">
        <w:rPr>
          <w:b/>
        </w:rPr>
        <w:t>Note:</w:t>
      </w:r>
      <w:r w:rsidRPr="005B17D3">
        <w:t xml:space="preserve"> Newly activated letters</w:t>
      </w:r>
      <w:r w:rsidR="00512B8E" w:rsidRPr="005B17D3">
        <w:t xml:space="preserve"> (the </w:t>
      </w:r>
      <w:r w:rsidR="00512B8E" w:rsidRPr="005B17D3">
        <w:rPr>
          <w:b/>
        </w:rPr>
        <w:t>scheduledJob.activateLetterChanges</w:t>
      </w:r>
      <w:r w:rsidR="00512B8E" w:rsidRPr="005B17D3">
        <w:t xml:space="preserve"> job) run</w:t>
      </w:r>
      <w:r w:rsidRPr="005B17D3">
        <w:t xml:space="preserve"> at 6am the following day.</w:t>
      </w:r>
      <w:r w:rsidR="00512B8E" w:rsidRPr="005B17D3">
        <w:t xml:space="preserve"> But the Enrollment System user can activate a letter immediately. </w:t>
      </w:r>
    </w:p>
    <w:p w14:paraId="51399D72" w14:textId="7B9AD006" w:rsidR="00512B8E" w:rsidRPr="005B17D3" w:rsidRDefault="00512B8E" w:rsidP="00474E83">
      <w:pPr>
        <w:pStyle w:val="NoteLightbulb"/>
        <w:numPr>
          <w:ilvl w:val="0"/>
          <w:numId w:val="0"/>
        </w:numPr>
        <w:ind w:left="1440"/>
      </w:pPr>
      <w:r w:rsidRPr="005B17D3">
        <w:t xml:space="preserve">To activate a letter immediately, perform the following steps, </w:t>
      </w:r>
    </w:p>
    <w:p w14:paraId="3CFA090B" w14:textId="40ED8E76" w:rsidR="00512B8E" w:rsidRPr="005B17D3" w:rsidRDefault="00512B8E" w:rsidP="001470FA">
      <w:pPr>
        <w:pStyle w:val="NoteLightbulb"/>
        <w:numPr>
          <w:ilvl w:val="0"/>
          <w:numId w:val="324"/>
        </w:numPr>
      </w:pPr>
      <w:r w:rsidRPr="005B17D3">
        <w:t xml:space="preserve">Click </w:t>
      </w:r>
      <w:r w:rsidRPr="005B17D3">
        <w:rPr>
          <w:b/>
        </w:rPr>
        <w:t>Admin</w:t>
      </w:r>
      <w:r w:rsidRPr="005B17D3">
        <w:t xml:space="preserve"> in the menu bar. </w:t>
      </w:r>
    </w:p>
    <w:p w14:paraId="6F1B690F" w14:textId="72253743" w:rsidR="00512B8E" w:rsidRPr="005B17D3" w:rsidRDefault="00512B8E" w:rsidP="001470FA">
      <w:pPr>
        <w:pStyle w:val="NoteLightbulb"/>
        <w:numPr>
          <w:ilvl w:val="0"/>
          <w:numId w:val="324"/>
        </w:numPr>
      </w:pPr>
      <w:r w:rsidRPr="005B17D3">
        <w:t>Click Batch Processes.</w:t>
      </w:r>
    </w:p>
    <w:p w14:paraId="06E155BD" w14:textId="77777777" w:rsidR="00512B8E" w:rsidRPr="005B17D3" w:rsidRDefault="00512B8E" w:rsidP="001470FA">
      <w:pPr>
        <w:pStyle w:val="NoteLightbulb"/>
        <w:numPr>
          <w:ilvl w:val="0"/>
          <w:numId w:val="324"/>
        </w:numPr>
      </w:pPr>
      <w:r w:rsidRPr="005B17D3">
        <w:t xml:space="preserve">Navigate to scheduledJob.activateLetterChanges </w:t>
      </w:r>
    </w:p>
    <w:p w14:paraId="2305A857" w14:textId="30F5EA4D" w:rsidR="00512B8E" w:rsidRPr="005B17D3" w:rsidRDefault="00512B8E" w:rsidP="001470FA">
      <w:pPr>
        <w:pStyle w:val="NoteLightbulb"/>
        <w:numPr>
          <w:ilvl w:val="0"/>
          <w:numId w:val="324"/>
        </w:numPr>
      </w:pPr>
      <w:r w:rsidRPr="005B17D3">
        <w:t xml:space="preserve">Click on the </w:t>
      </w:r>
      <w:r w:rsidRPr="005B17D3">
        <w:rPr>
          <w:b/>
        </w:rPr>
        <w:t xml:space="preserve">Execute </w:t>
      </w:r>
      <w:r w:rsidRPr="005B17D3">
        <w:t xml:space="preserve">link. </w:t>
      </w:r>
    </w:p>
    <w:p w14:paraId="652A55A0" w14:textId="2BB54097" w:rsidR="00D723AF" w:rsidRPr="005B17D3" w:rsidRDefault="00D723AF" w:rsidP="001470FA">
      <w:pPr>
        <w:pStyle w:val="NoteLightbulb"/>
        <w:numPr>
          <w:ilvl w:val="0"/>
          <w:numId w:val="324"/>
        </w:numPr>
      </w:pPr>
      <w:r w:rsidRPr="005B17D3">
        <w:t xml:space="preserve">Return to the </w:t>
      </w:r>
      <w:r w:rsidRPr="005B17D3">
        <w:rPr>
          <w:b/>
        </w:rPr>
        <w:t>Manage Letters</w:t>
      </w:r>
      <w:r w:rsidRPr="005B17D3">
        <w:t xml:space="preserve"> screen and find the letter</w:t>
      </w:r>
      <w:r w:rsidR="002C114F" w:rsidRPr="005B17D3">
        <w:t xml:space="preserve"> </w:t>
      </w:r>
      <w:r w:rsidRPr="005B17D3">
        <w:t>now “Active”.</w:t>
      </w:r>
    </w:p>
    <w:p w14:paraId="6F2C49A2" w14:textId="2A5E016F" w:rsidR="004967D9" w:rsidRPr="005B17D3" w:rsidRDefault="004967D9" w:rsidP="00EF3896"/>
    <w:p w14:paraId="2A5FA44A" w14:textId="7038E54A" w:rsidR="00E06DD7" w:rsidRPr="005B17D3" w:rsidRDefault="003B0444" w:rsidP="00EF3896">
      <w:pPr>
        <w:pStyle w:val="BodyTextBullet2"/>
      </w:pPr>
      <w:r w:rsidRPr="005B17D3">
        <w:t>Once a</w:t>
      </w:r>
      <w:r w:rsidR="00512B8E" w:rsidRPr="005B17D3">
        <w:t xml:space="preserve"> </w:t>
      </w:r>
      <w:r w:rsidR="004967D9" w:rsidRPr="005B17D3">
        <w:t>letter is active, t</w:t>
      </w:r>
      <w:r w:rsidR="00E06DD7" w:rsidRPr="005B17D3">
        <w:t>o send the letter to the print vendor,</w:t>
      </w:r>
      <w:r w:rsidR="004967D9" w:rsidRPr="005B17D3">
        <w:t xml:space="preserve"> perform the following steps:</w:t>
      </w:r>
    </w:p>
    <w:p w14:paraId="1CBB37D1" w14:textId="5F49F6C0" w:rsidR="00E06DD7" w:rsidRPr="005B17D3" w:rsidRDefault="00E06DD7" w:rsidP="001470FA">
      <w:pPr>
        <w:pStyle w:val="BodyTextBullet2"/>
        <w:numPr>
          <w:ilvl w:val="0"/>
          <w:numId w:val="323"/>
        </w:numPr>
      </w:pPr>
      <w:r w:rsidRPr="005B17D3">
        <w:t xml:space="preserve">Navigate to the </w:t>
      </w:r>
      <w:r w:rsidRPr="005B17D3">
        <w:rPr>
          <w:b/>
        </w:rPr>
        <w:t>Communications</w:t>
      </w:r>
      <w:r w:rsidRPr="005B17D3">
        <w:t xml:space="preserve"> tab. </w:t>
      </w:r>
    </w:p>
    <w:p w14:paraId="338BFC8B" w14:textId="27D99806" w:rsidR="00E06DD7" w:rsidRPr="005B17D3" w:rsidRDefault="00E06DD7" w:rsidP="001470FA">
      <w:pPr>
        <w:pStyle w:val="BodyTextBullet2"/>
        <w:numPr>
          <w:ilvl w:val="0"/>
          <w:numId w:val="323"/>
        </w:numPr>
      </w:pPr>
      <w:r w:rsidRPr="005B17D3">
        <w:t xml:space="preserve">Click the </w:t>
      </w:r>
      <w:r w:rsidRPr="005B17D3">
        <w:rPr>
          <w:b/>
        </w:rPr>
        <w:t>Available for Mailing</w:t>
      </w:r>
      <w:r w:rsidRPr="005B17D3">
        <w:t xml:space="preserve"> sub-tab. </w:t>
      </w:r>
    </w:p>
    <w:p w14:paraId="61A9D673" w14:textId="73E954B6" w:rsidR="00E06DD7" w:rsidRPr="005B17D3" w:rsidRDefault="00E06DD7" w:rsidP="001470FA">
      <w:pPr>
        <w:pStyle w:val="BodyTextBullet2"/>
        <w:numPr>
          <w:ilvl w:val="0"/>
          <w:numId w:val="323"/>
        </w:numPr>
      </w:pPr>
      <w:r w:rsidRPr="005B17D3">
        <w:t xml:space="preserve">Locate the </w:t>
      </w:r>
      <w:r w:rsidR="004967D9" w:rsidRPr="005B17D3">
        <w:t>Veterans Choice letter to be sent to the print vendor.</w:t>
      </w:r>
    </w:p>
    <w:p w14:paraId="5476D14B" w14:textId="1A5C6A1C" w:rsidR="00E043F7" w:rsidRPr="005B17D3" w:rsidRDefault="004967D9" w:rsidP="001470FA">
      <w:pPr>
        <w:pStyle w:val="BodyTextBullet2"/>
        <w:numPr>
          <w:ilvl w:val="0"/>
          <w:numId w:val="323"/>
        </w:numPr>
      </w:pPr>
      <w:r w:rsidRPr="005B17D3">
        <w:t xml:space="preserve">Click the </w:t>
      </w:r>
      <w:r w:rsidRPr="005B17D3">
        <w:rPr>
          <w:b/>
        </w:rPr>
        <w:t>Mail</w:t>
      </w:r>
      <w:r w:rsidRPr="005B17D3">
        <w:t xml:space="preserve"> link located under the </w:t>
      </w:r>
      <w:r w:rsidRPr="005B17D3">
        <w:rPr>
          <w:b/>
        </w:rPr>
        <w:t>Select to Mail</w:t>
      </w:r>
      <w:r w:rsidRPr="005B17D3">
        <w:t xml:space="preserve"> column.</w:t>
      </w:r>
    </w:p>
    <w:p w14:paraId="665F6E50" w14:textId="4B0E74FC" w:rsidR="003C3352" w:rsidRPr="005B17D3" w:rsidRDefault="003C3352" w:rsidP="001470FA">
      <w:pPr>
        <w:pStyle w:val="BodyTextBullet2"/>
        <w:numPr>
          <w:ilvl w:val="0"/>
          <w:numId w:val="323"/>
        </w:numPr>
      </w:pPr>
      <w:r w:rsidRPr="005B17D3">
        <w:t xml:space="preserve">Check the </w:t>
      </w:r>
      <w:r w:rsidRPr="005B17D3">
        <w:rPr>
          <w:i/>
        </w:rPr>
        <w:t xml:space="preserve">Do you want to override this condition and send the letter? </w:t>
      </w:r>
      <w:r w:rsidRPr="005B17D3">
        <w:rPr>
          <w:b/>
        </w:rPr>
        <w:t>Yes</w:t>
      </w:r>
      <w:r w:rsidRPr="005B17D3">
        <w:rPr>
          <w:i/>
        </w:rPr>
        <w:t xml:space="preserve"> </w:t>
      </w:r>
      <w:r w:rsidRPr="005B17D3">
        <w:t>check box.</w:t>
      </w:r>
    </w:p>
    <w:p w14:paraId="04AACB0E" w14:textId="45B699A8" w:rsidR="003C3352" w:rsidRPr="005B17D3" w:rsidRDefault="003C3352" w:rsidP="001470FA">
      <w:pPr>
        <w:pStyle w:val="BodyTextBullet2"/>
        <w:numPr>
          <w:ilvl w:val="0"/>
          <w:numId w:val="323"/>
        </w:numPr>
      </w:pPr>
      <w:r w:rsidRPr="005B17D3">
        <w:t xml:space="preserve">Enter in a comment in the </w:t>
      </w:r>
      <w:r w:rsidRPr="005B17D3">
        <w:rPr>
          <w:b/>
        </w:rPr>
        <w:t>Comments</w:t>
      </w:r>
      <w:r w:rsidRPr="005B17D3">
        <w:t xml:space="preserve"> text field.</w:t>
      </w:r>
    </w:p>
    <w:p w14:paraId="3E2F3D92" w14:textId="4A3550DC" w:rsidR="008B08A8" w:rsidRPr="005B17D3" w:rsidRDefault="003C3352" w:rsidP="001470FA">
      <w:pPr>
        <w:pStyle w:val="BodyTextBullet2"/>
        <w:numPr>
          <w:ilvl w:val="0"/>
          <w:numId w:val="323"/>
        </w:numPr>
      </w:pPr>
      <w:r w:rsidRPr="005B17D3">
        <w:t xml:space="preserve">Click the </w:t>
      </w:r>
      <w:r w:rsidRPr="005B17D3">
        <w:rPr>
          <w:b/>
        </w:rPr>
        <w:t>Update</w:t>
      </w:r>
      <w:r w:rsidRPr="005B17D3">
        <w:t xml:space="preserve"> button.</w:t>
      </w:r>
    </w:p>
    <w:p w14:paraId="579DBBB7" w14:textId="1895C042" w:rsidR="008B08A8" w:rsidRPr="005B17D3" w:rsidRDefault="008B08A8" w:rsidP="00EF3896">
      <w:pPr>
        <w:pStyle w:val="BodyTextBullet2"/>
      </w:pPr>
      <w:r w:rsidRPr="005B17D3">
        <w:t>The letter has been successfully sent to the print vendor.</w:t>
      </w:r>
    </w:p>
    <w:p w14:paraId="43FD5F52" w14:textId="77777777" w:rsidR="003C3352" w:rsidRPr="005B17D3" w:rsidRDefault="003C3352" w:rsidP="00EF3896">
      <w:pPr>
        <w:pStyle w:val="BodyTextBullet2"/>
      </w:pPr>
    </w:p>
    <w:p w14:paraId="3186D776" w14:textId="77777777" w:rsidR="003C3352" w:rsidRPr="005B17D3" w:rsidRDefault="003C3352" w:rsidP="00EF3896">
      <w:pPr>
        <w:pStyle w:val="BodyTextBullet2"/>
        <w:keepNext/>
      </w:pPr>
      <w:r w:rsidRPr="005B17D3">
        <w:rPr>
          <w:noProof/>
        </w:rPr>
        <w:drawing>
          <wp:inline distT="0" distB="0" distL="0" distR="0" wp14:anchorId="4DC3B07C" wp14:editId="461F94EF">
            <wp:extent cx="5943600" cy="421005"/>
            <wp:effectExtent l="0" t="0" r="0" b="0"/>
            <wp:docPr id="11" name="Picture 11" descr="An active 900 letter successfully sent to the print vendo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943600" cy="421005"/>
                    </a:xfrm>
                    <a:prstGeom prst="rect">
                      <a:avLst/>
                    </a:prstGeom>
                  </pic:spPr>
                </pic:pic>
              </a:graphicData>
            </a:graphic>
          </wp:inline>
        </w:drawing>
      </w:r>
    </w:p>
    <w:p w14:paraId="4AD65FEE" w14:textId="0DEC6C7E" w:rsidR="003C3352" w:rsidRPr="005B17D3" w:rsidRDefault="003C3352" w:rsidP="00EF3896">
      <w:pPr>
        <w:pStyle w:val="Caption"/>
      </w:pPr>
      <w:bookmarkStart w:id="1688" w:name="_Toc31622529"/>
      <w:r w:rsidRPr="005B17D3">
        <w:t xml:space="preserve">Figure </w:t>
      </w:r>
      <w:r w:rsidR="00AD3535" w:rsidRPr="005B17D3">
        <w:rPr>
          <w:noProof/>
        </w:rPr>
        <w:fldChar w:fldCharType="begin"/>
      </w:r>
      <w:r w:rsidR="00AD3535" w:rsidRPr="005B17D3">
        <w:rPr>
          <w:noProof/>
        </w:rPr>
        <w:instrText xml:space="preserve"> SEQ Figure \* ARABIC </w:instrText>
      </w:r>
      <w:r w:rsidR="00AD3535" w:rsidRPr="005B17D3">
        <w:rPr>
          <w:noProof/>
        </w:rPr>
        <w:fldChar w:fldCharType="separate"/>
      </w:r>
      <w:r w:rsidR="00086A98" w:rsidRPr="005B17D3">
        <w:rPr>
          <w:noProof/>
        </w:rPr>
        <w:t>172</w:t>
      </w:r>
      <w:r w:rsidR="00AD3535" w:rsidRPr="005B17D3">
        <w:rPr>
          <w:noProof/>
        </w:rPr>
        <w:fldChar w:fldCharType="end"/>
      </w:r>
      <w:r w:rsidRPr="005B17D3">
        <w:t>: Letter Sent to Print Vendor</w:t>
      </w:r>
      <w:bookmarkEnd w:id="1688"/>
    </w:p>
    <w:p w14:paraId="7AA81ED1" w14:textId="77777777" w:rsidR="003C3352" w:rsidRPr="005B17D3" w:rsidRDefault="003C3352" w:rsidP="00EF3896"/>
    <w:p w14:paraId="2A53BFFA" w14:textId="4FED27BC" w:rsidR="000F55A2" w:rsidRPr="005B17D3" w:rsidRDefault="00F05F90" w:rsidP="00EF3896">
      <w:pPr>
        <w:pStyle w:val="Heading2"/>
      </w:pPr>
      <w:bookmarkStart w:id="1689" w:name="_Toc31622355"/>
      <w:r w:rsidRPr="005B17D3">
        <w:t>Admin/System Parameters</w:t>
      </w:r>
      <w:bookmarkEnd w:id="1689"/>
    </w:p>
    <w:p w14:paraId="43AB1377" w14:textId="0F7DA29B" w:rsidR="000F55A2" w:rsidRPr="005B17D3" w:rsidRDefault="000F55A2" w:rsidP="00EF3896">
      <w:pPr>
        <w:pStyle w:val="ProcedureTitle"/>
        <w:rPr>
          <w:rStyle w:val="normaltextrun"/>
        </w:rPr>
      </w:pPr>
      <w:bookmarkStart w:id="1690" w:name="LaunchVCEParametersScreen"/>
      <w:r w:rsidRPr="005B17D3">
        <w:rPr>
          <w:rStyle w:val="normaltextrun"/>
        </w:rPr>
        <w:t>... launch the VCE Parameters screen?</w:t>
      </w:r>
      <w:r w:rsidR="00633EAB" w:rsidRPr="005B17D3">
        <w:rPr>
          <w:rStyle w:val="normaltextrun"/>
          <w:u w:val="none"/>
        </w:rPr>
        <w:t xml:space="preserve"> </w:t>
      </w:r>
      <w:hyperlink w:anchor="VCEParameters" w:history="1">
        <w:r w:rsidR="00633EAB" w:rsidRPr="005B17D3">
          <w:rPr>
            <w:rStyle w:val="Hyperlink"/>
            <w:szCs w:val="24"/>
          </w:rPr>
          <w:t>[back]</w:t>
        </w:r>
      </w:hyperlink>
    </w:p>
    <w:bookmarkEnd w:id="1690"/>
    <w:p w14:paraId="1516A25C" w14:textId="77777777" w:rsidR="000F55A2" w:rsidRPr="005B17D3" w:rsidRDefault="000F55A2" w:rsidP="00EF3896">
      <w:pPr>
        <w:pStyle w:val="BodyTextBullet2"/>
      </w:pPr>
      <w:r w:rsidRPr="005B17D3">
        <w:t>From the ES main screen,</w:t>
      </w:r>
    </w:p>
    <w:p w14:paraId="205F6D01" w14:textId="77777777" w:rsidR="000F55A2" w:rsidRPr="005B17D3" w:rsidRDefault="000F55A2" w:rsidP="00884662">
      <w:pPr>
        <w:pStyle w:val="NumberedList"/>
        <w:numPr>
          <w:ilvl w:val="0"/>
          <w:numId w:val="237"/>
        </w:numPr>
      </w:pPr>
      <w:r w:rsidRPr="005B17D3">
        <w:t xml:space="preserve">Click </w:t>
      </w:r>
      <w:r w:rsidRPr="005B17D3">
        <w:rPr>
          <w:b/>
        </w:rPr>
        <w:t>Admin</w:t>
      </w:r>
      <w:r w:rsidRPr="005B17D3">
        <w:t>.</w:t>
      </w:r>
    </w:p>
    <w:p w14:paraId="07E58114" w14:textId="77777777" w:rsidR="000F55A2" w:rsidRPr="005B17D3" w:rsidRDefault="000F55A2" w:rsidP="00EF3896">
      <w:pPr>
        <w:pStyle w:val="NumberedList"/>
      </w:pPr>
      <w:r w:rsidRPr="005B17D3">
        <w:t xml:space="preserve">Click </w:t>
      </w:r>
      <w:r w:rsidRPr="005B17D3">
        <w:rPr>
          <w:b/>
        </w:rPr>
        <w:t>System Parameters</w:t>
      </w:r>
      <w:r w:rsidRPr="005B17D3">
        <w:t>.</w:t>
      </w:r>
    </w:p>
    <w:p w14:paraId="0A959B35" w14:textId="77777777" w:rsidR="000F55A2" w:rsidRPr="005B17D3" w:rsidRDefault="000F55A2" w:rsidP="00EF3896">
      <w:pPr>
        <w:pStyle w:val="NumberedList"/>
      </w:pPr>
      <w:r w:rsidRPr="005B17D3">
        <w:t xml:space="preserve">Click the </w:t>
      </w:r>
      <w:r w:rsidRPr="005B17D3">
        <w:rPr>
          <w:b/>
        </w:rPr>
        <w:t>VCE Parameters</w:t>
      </w:r>
      <w:r w:rsidRPr="005B17D3">
        <w:t xml:space="preserve"> link located at the bottom of the </w:t>
      </w:r>
      <w:r w:rsidRPr="005B17D3">
        <w:rPr>
          <w:b/>
        </w:rPr>
        <w:t>System Parameters</w:t>
      </w:r>
      <w:r w:rsidRPr="005B17D3">
        <w:t xml:space="preserve"> screen.</w:t>
      </w:r>
    </w:p>
    <w:p w14:paraId="287009E9" w14:textId="77777777" w:rsidR="000F55A2" w:rsidRPr="005B17D3" w:rsidRDefault="000F55A2" w:rsidP="00EF3896">
      <w:pPr>
        <w:pStyle w:val="BodyTextBullet2"/>
      </w:pPr>
    </w:p>
    <w:p w14:paraId="3D9B6956" w14:textId="773E49A4" w:rsidR="000F55A2" w:rsidRPr="005B17D3" w:rsidRDefault="000F55A2" w:rsidP="00EF3896">
      <w:pPr>
        <w:pStyle w:val="BodyTextBullet2"/>
      </w:pPr>
      <w:r w:rsidRPr="005B17D3">
        <w:t xml:space="preserve">The </w:t>
      </w:r>
      <w:r w:rsidRPr="005B17D3">
        <w:rPr>
          <w:b/>
        </w:rPr>
        <w:t>VCE Parameters Values</w:t>
      </w:r>
      <w:r w:rsidRPr="005B17D3">
        <w:t xml:space="preserve"> screen launches.</w:t>
      </w:r>
    </w:p>
    <w:p w14:paraId="2B9C0D3E" w14:textId="77777777" w:rsidR="00633EAB" w:rsidRPr="005B17D3" w:rsidRDefault="00633EAB" w:rsidP="00EF3896">
      <w:pPr>
        <w:pStyle w:val="BodyTextBullet2"/>
        <w:rPr>
          <w:rStyle w:val="normaltextrun"/>
        </w:rPr>
      </w:pPr>
    </w:p>
    <w:p w14:paraId="5112749D" w14:textId="77777777" w:rsidR="00633EAB" w:rsidRPr="005B17D3" w:rsidRDefault="00633EAB" w:rsidP="00EF3896">
      <w:pPr>
        <w:pStyle w:val="ProcedureTitle"/>
        <w:rPr>
          <w:rStyle w:val="normaltextrun"/>
        </w:rPr>
      </w:pPr>
      <w:bookmarkStart w:id="1691" w:name="AllowFutureEffectiveDatingofSTGBABF"/>
      <w:bookmarkStart w:id="1692" w:name="AllowFutureEffectiveDatingofMandWT"/>
      <w:r w:rsidRPr="005B17D3">
        <w:rPr>
          <w:rStyle w:val="normaltextrun"/>
        </w:rPr>
        <w:t>... allow future effective dating of State/Territory, VCL Geo-Burden Exception and</w:t>
      </w:r>
    </w:p>
    <w:p w14:paraId="0E24D25A" w14:textId="7FB51392" w:rsidR="000F55A2" w:rsidRPr="005B17D3" w:rsidRDefault="00633EAB" w:rsidP="00EF3896">
      <w:pPr>
        <w:pStyle w:val="ProcedureTitle"/>
        <w:rPr>
          <w:rStyle w:val="eop"/>
        </w:rPr>
      </w:pPr>
      <w:r w:rsidRPr="005B17D3">
        <w:rPr>
          <w:rStyle w:val="normaltextrun"/>
        </w:rPr>
        <w:t>VCL Air/Boat/Ferry parameters?</w:t>
      </w:r>
      <w:r w:rsidRPr="005B17D3">
        <w:rPr>
          <w:rStyle w:val="normaltextrun"/>
          <w:u w:val="none"/>
        </w:rPr>
        <w:t xml:space="preserve"> </w:t>
      </w:r>
      <w:bookmarkEnd w:id="1691"/>
      <w:r w:rsidR="00292482" w:rsidRPr="005B17D3">
        <w:rPr>
          <w:rStyle w:val="normaltextrun"/>
        </w:rPr>
        <w:fldChar w:fldCharType="begin"/>
      </w:r>
      <w:r w:rsidR="00292482" w:rsidRPr="005B17D3">
        <w:rPr>
          <w:rStyle w:val="normaltextrun"/>
        </w:rPr>
        <w:instrText xml:space="preserve"> HYPERLINK  \l "VCEParameters" </w:instrText>
      </w:r>
      <w:r w:rsidR="00292482" w:rsidRPr="005B17D3">
        <w:rPr>
          <w:rStyle w:val="normaltextrun"/>
        </w:rPr>
        <w:fldChar w:fldCharType="separate"/>
      </w:r>
      <w:r w:rsidR="00292482" w:rsidRPr="005B17D3">
        <w:rPr>
          <w:rStyle w:val="Hyperlink"/>
          <w:szCs w:val="24"/>
        </w:rPr>
        <w:t>[back]</w:t>
      </w:r>
      <w:r w:rsidR="00292482" w:rsidRPr="005B17D3">
        <w:rPr>
          <w:rStyle w:val="normaltextrun"/>
        </w:rPr>
        <w:fldChar w:fldCharType="end"/>
      </w:r>
    </w:p>
    <w:bookmarkEnd w:id="1692"/>
    <w:p w14:paraId="35A66C76" w14:textId="77777777" w:rsidR="000F55A2" w:rsidRPr="005B17D3" w:rsidRDefault="000F55A2" w:rsidP="00EF3896">
      <w:pPr>
        <w:pStyle w:val="BodyTextBullet2"/>
        <w:rPr>
          <w:rStyle w:val="eop"/>
        </w:rPr>
      </w:pPr>
      <w:r w:rsidRPr="005B17D3">
        <w:t>Enter a</w:t>
      </w:r>
      <w:r w:rsidRPr="005B17D3">
        <w:rPr>
          <w:rStyle w:val="normaltextrun"/>
        </w:rPr>
        <w:t xml:space="preserve">n effective date as well as the following values for the </w:t>
      </w:r>
      <w:r w:rsidRPr="005B17D3">
        <w:rPr>
          <w:rStyle w:val="normaltextrun"/>
          <w:b/>
        </w:rPr>
        <w:t>VCE Parameter</w:t>
      </w:r>
      <w:r w:rsidRPr="005B17D3">
        <w:rPr>
          <w:rStyle w:val="normaltextrun"/>
        </w:rPr>
        <w:t xml:space="preserve"> fields below:</w:t>
      </w:r>
      <w:r w:rsidRPr="005B17D3">
        <w:rPr>
          <w:rStyle w:val="eop"/>
        </w:rPr>
        <w:t> </w:t>
      </w:r>
    </w:p>
    <w:p w14:paraId="4C9BB353" w14:textId="77777777" w:rsidR="000F55A2" w:rsidRPr="005B17D3" w:rsidRDefault="000F55A2" w:rsidP="00EF3896">
      <w:pPr>
        <w:pStyle w:val="BodyTextBullet2"/>
        <w:rPr>
          <w:rStyle w:val="eop"/>
        </w:rPr>
      </w:pPr>
    </w:p>
    <w:tbl>
      <w:tblPr>
        <w:tblW w:w="9180" w:type="dxa"/>
        <w:tblInd w:w="82"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Description w:val="Table detailing a list of allowed VCE Parameter Values. "/>
      </w:tblPr>
      <w:tblGrid>
        <w:gridCol w:w="4396"/>
        <w:gridCol w:w="4784"/>
      </w:tblGrid>
      <w:tr w:rsidR="000F55A2" w:rsidRPr="005B17D3" w14:paraId="26EBCC18" w14:textId="77777777" w:rsidTr="00EE1AF3">
        <w:trPr>
          <w:tblHeader/>
        </w:trPr>
        <w:tc>
          <w:tcPr>
            <w:tcW w:w="4396" w:type="dxa"/>
            <w:tcBorders>
              <w:top w:val="single" w:sz="6" w:space="0" w:color="000000"/>
              <w:left w:val="single" w:sz="6" w:space="0" w:color="000000"/>
              <w:bottom w:val="single" w:sz="6" w:space="0" w:color="000000"/>
              <w:right w:val="single" w:sz="6" w:space="0" w:color="000000"/>
            </w:tcBorders>
            <w:shd w:val="clear" w:color="auto" w:fill="D9E2F3" w:themeFill="accent1" w:themeFillTint="33"/>
            <w:hideMark/>
          </w:tcPr>
          <w:p w14:paraId="0C3B436F" w14:textId="77777777" w:rsidR="000F55A2" w:rsidRPr="005B17D3" w:rsidRDefault="000F55A2" w:rsidP="00EF3896">
            <w:pPr>
              <w:pStyle w:val="paragraph"/>
              <w:spacing w:before="0" w:beforeAutospacing="0" w:after="0" w:afterAutospacing="0"/>
              <w:jc w:val="center"/>
              <w:textAlignment w:val="baseline"/>
              <w:rPr>
                <w:b/>
                <w:color w:val="222222"/>
                <w:sz w:val="22"/>
                <w:szCs w:val="22"/>
              </w:rPr>
            </w:pPr>
            <w:r w:rsidRPr="005B17D3">
              <w:rPr>
                <w:rStyle w:val="normaltextrun"/>
                <w:rFonts w:ascii="Arial" w:hAnsi="Arial" w:cs="Arial"/>
                <w:b/>
                <w:color w:val="222222"/>
                <w:sz w:val="22"/>
                <w:szCs w:val="22"/>
              </w:rPr>
              <w:t>VCE Parameter Field</w:t>
            </w:r>
          </w:p>
        </w:tc>
        <w:tc>
          <w:tcPr>
            <w:tcW w:w="4784" w:type="dxa"/>
            <w:tcBorders>
              <w:top w:val="single" w:sz="6" w:space="0" w:color="000000"/>
              <w:left w:val="single" w:sz="6" w:space="0" w:color="000000"/>
              <w:bottom w:val="single" w:sz="6" w:space="0" w:color="000000"/>
              <w:right w:val="single" w:sz="6" w:space="0" w:color="000000"/>
            </w:tcBorders>
            <w:shd w:val="clear" w:color="auto" w:fill="D9E2F3" w:themeFill="accent1" w:themeFillTint="33"/>
            <w:hideMark/>
          </w:tcPr>
          <w:p w14:paraId="5896A95A" w14:textId="77777777" w:rsidR="000F55A2" w:rsidRPr="005B17D3" w:rsidRDefault="000F55A2" w:rsidP="00EF3896">
            <w:pPr>
              <w:pStyle w:val="paragraph"/>
              <w:spacing w:before="0" w:beforeAutospacing="0" w:after="0" w:afterAutospacing="0"/>
              <w:jc w:val="center"/>
              <w:textAlignment w:val="baseline"/>
              <w:rPr>
                <w:b/>
                <w:color w:val="222222"/>
                <w:sz w:val="22"/>
                <w:szCs w:val="22"/>
              </w:rPr>
            </w:pPr>
            <w:r w:rsidRPr="005B17D3">
              <w:rPr>
                <w:rStyle w:val="normaltextrun"/>
                <w:rFonts w:ascii="Arial" w:hAnsi="Arial" w:cs="Arial"/>
                <w:b/>
                <w:color w:val="222222"/>
                <w:sz w:val="22"/>
                <w:szCs w:val="22"/>
              </w:rPr>
              <w:t>Values Allowed</w:t>
            </w:r>
          </w:p>
        </w:tc>
      </w:tr>
      <w:tr w:rsidR="000F55A2" w:rsidRPr="005B17D3" w14:paraId="1A172A17" w14:textId="77777777" w:rsidTr="00EE1AF3">
        <w:trPr>
          <w:tblHeader/>
        </w:trPr>
        <w:tc>
          <w:tcPr>
            <w:tcW w:w="4396" w:type="dxa"/>
            <w:tcBorders>
              <w:top w:val="single" w:sz="6" w:space="0" w:color="000000"/>
              <w:left w:val="single" w:sz="6" w:space="0" w:color="000000"/>
              <w:bottom w:val="single" w:sz="6" w:space="0" w:color="000000"/>
              <w:right w:val="single" w:sz="6" w:space="0" w:color="000000"/>
            </w:tcBorders>
            <w:shd w:val="clear" w:color="auto" w:fill="auto"/>
            <w:hideMark/>
          </w:tcPr>
          <w:p w14:paraId="3F018BDC" w14:textId="6A6DB11F" w:rsidR="000F55A2" w:rsidRPr="005B17D3" w:rsidRDefault="000F55A2" w:rsidP="00EF3896">
            <w:pPr>
              <w:pStyle w:val="BodyTextBullet2"/>
              <w:jc w:val="center"/>
              <w:rPr>
                <w:rFonts w:ascii="Arial" w:hAnsi="Arial" w:cs="Arial"/>
                <w:sz w:val="22"/>
                <w:szCs w:val="22"/>
              </w:rPr>
            </w:pPr>
            <w:r w:rsidRPr="005B17D3">
              <w:rPr>
                <w:rStyle w:val="normaltextrun"/>
                <w:rFonts w:ascii="Arial" w:hAnsi="Arial" w:cs="Arial"/>
                <w:sz w:val="22"/>
                <w:szCs w:val="22"/>
              </w:rPr>
              <w:t>State/Territory Exceptions</w:t>
            </w:r>
          </w:p>
        </w:tc>
        <w:tc>
          <w:tcPr>
            <w:tcW w:w="4784" w:type="dxa"/>
            <w:tcBorders>
              <w:top w:val="single" w:sz="6" w:space="0" w:color="000000"/>
              <w:left w:val="single" w:sz="6" w:space="0" w:color="000000"/>
              <w:bottom w:val="single" w:sz="6" w:space="0" w:color="000000"/>
              <w:right w:val="single" w:sz="6" w:space="0" w:color="000000"/>
            </w:tcBorders>
            <w:shd w:val="clear" w:color="auto" w:fill="auto"/>
            <w:hideMark/>
          </w:tcPr>
          <w:p w14:paraId="395F5A47" w14:textId="77777777" w:rsidR="000F55A2" w:rsidRPr="005B17D3" w:rsidRDefault="000F55A2" w:rsidP="00EF3896">
            <w:pPr>
              <w:pStyle w:val="BodyTextBullet2"/>
              <w:jc w:val="center"/>
            </w:pPr>
            <w:r w:rsidRPr="005B17D3">
              <w:rPr>
                <w:rStyle w:val="normaltextrun"/>
              </w:rPr>
              <w:t>ON, OFF</w:t>
            </w:r>
          </w:p>
        </w:tc>
      </w:tr>
      <w:tr w:rsidR="000F55A2" w:rsidRPr="005B17D3" w14:paraId="5C4E8AC2" w14:textId="77777777" w:rsidTr="00EE1AF3">
        <w:trPr>
          <w:tblHeader/>
        </w:trPr>
        <w:tc>
          <w:tcPr>
            <w:tcW w:w="4396" w:type="dxa"/>
            <w:tcBorders>
              <w:top w:val="single" w:sz="6" w:space="0" w:color="000000"/>
              <w:left w:val="single" w:sz="6" w:space="0" w:color="000000"/>
              <w:bottom w:val="single" w:sz="6" w:space="0" w:color="000000"/>
              <w:right w:val="single" w:sz="6" w:space="0" w:color="000000"/>
            </w:tcBorders>
            <w:shd w:val="clear" w:color="auto" w:fill="auto"/>
            <w:hideMark/>
          </w:tcPr>
          <w:p w14:paraId="05B67519" w14:textId="0D30E355" w:rsidR="000F55A2" w:rsidRPr="005B17D3" w:rsidRDefault="000F55A2" w:rsidP="00EF3896">
            <w:pPr>
              <w:pStyle w:val="BodyTextBullet2"/>
              <w:jc w:val="center"/>
              <w:rPr>
                <w:rFonts w:ascii="Arial" w:hAnsi="Arial" w:cs="Arial"/>
                <w:sz w:val="22"/>
                <w:szCs w:val="22"/>
              </w:rPr>
            </w:pPr>
            <w:r w:rsidRPr="005B17D3">
              <w:rPr>
                <w:rStyle w:val="normaltextrun"/>
                <w:rFonts w:ascii="Arial" w:hAnsi="Arial" w:cs="Arial"/>
                <w:sz w:val="22"/>
                <w:szCs w:val="22"/>
              </w:rPr>
              <w:t>VCL Geo-burden Exception</w:t>
            </w:r>
          </w:p>
        </w:tc>
        <w:tc>
          <w:tcPr>
            <w:tcW w:w="4784" w:type="dxa"/>
            <w:tcBorders>
              <w:top w:val="single" w:sz="6" w:space="0" w:color="000000"/>
              <w:left w:val="single" w:sz="6" w:space="0" w:color="000000"/>
              <w:bottom w:val="single" w:sz="6" w:space="0" w:color="000000"/>
              <w:right w:val="single" w:sz="6" w:space="0" w:color="000000"/>
            </w:tcBorders>
            <w:shd w:val="clear" w:color="auto" w:fill="auto"/>
            <w:hideMark/>
          </w:tcPr>
          <w:p w14:paraId="43B6F129" w14:textId="77777777" w:rsidR="000F55A2" w:rsidRPr="005B17D3" w:rsidRDefault="000F55A2" w:rsidP="00EF3896">
            <w:pPr>
              <w:pStyle w:val="BodyTextBullet2"/>
              <w:jc w:val="center"/>
            </w:pPr>
            <w:r w:rsidRPr="005B17D3">
              <w:rPr>
                <w:rStyle w:val="normaltextrun"/>
              </w:rPr>
              <w:t>ON, OFF</w:t>
            </w:r>
          </w:p>
        </w:tc>
      </w:tr>
      <w:tr w:rsidR="000F55A2" w:rsidRPr="005B17D3" w14:paraId="51F4C3A3" w14:textId="77777777" w:rsidTr="00EE1AF3">
        <w:trPr>
          <w:tblHeader/>
        </w:trPr>
        <w:tc>
          <w:tcPr>
            <w:tcW w:w="4396" w:type="dxa"/>
            <w:tcBorders>
              <w:top w:val="single" w:sz="6" w:space="0" w:color="000000"/>
              <w:left w:val="single" w:sz="6" w:space="0" w:color="000000"/>
              <w:bottom w:val="single" w:sz="6" w:space="0" w:color="000000"/>
              <w:right w:val="single" w:sz="6" w:space="0" w:color="000000"/>
            </w:tcBorders>
            <w:shd w:val="clear" w:color="auto" w:fill="auto"/>
            <w:hideMark/>
          </w:tcPr>
          <w:p w14:paraId="4C2E1EA6" w14:textId="278DEB07" w:rsidR="000F55A2" w:rsidRPr="005B17D3" w:rsidRDefault="000F55A2" w:rsidP="00EF3896">
            <w:pPr>
              <w:pStyle w:val="BodyTextBullet2"/>
              <w:jc w:val="center"/>
              <w:rPr>
                <w:rFonts w:ascii="Arial" w:hAnsi="Arial" w:cs="Arial"/>
                <w:sz w:val="22"/>
                <w:szCs w:val="22"/>
              </w:rPr>
            </w:pPr>
            <w:r w:rsidRPr="005B17D3">
              <w:rPr>
                <w:rStyle w:val="normaltextrun"/>
                <w:rFonts w:ascii="Arial" w:hAnsi="Arial" w:cs="Arial"/>
                <w:sz w:val="22"/>
                <w:szCs w:val="22"/>
              </w:rPr>
              <w:t>VCL Air/Boat/Ferry</w:t>
            </w:r>
          </w:p>
        </w:tc>
        <w:tc>
          <w:tcPr>
            <w:tcW w:w="4784" w:type="dxa"/>
            <w:tcBorders>
              <w:top w:val="single" w:sz="6" w:space="0" w:color="000000"/>
              <w:left w:val="single" w:sz="6" w:space="0" w:color="000000"/>
              <w:bottom w:val="single" w:sz="6" w:space="0" w:color="000000"/>
              <w:right w:val="single" w:sz="6" w:space="0" w:color="000000"/>
            </w:tcBorders>
            <w:shd w:val="clear" w:color="auto" w:fill="auto"/>
            <w:hideMark/>
          </w:tcPr>
          <w:p w14:paraId="205AAEE8" w14:textId="77777777" w:rsidR="000F55A2" w:rsidRPr="005B17D3" w:rsidRDefault="000F55A2" w:rsidP="00EF3896">
            <w:pPr>
              <w:pStyle w:val="BodyTextBullet2"/>
              <w:jc w:val="center"/>
            </w:pPr>
            <w:r w:rsidRPr="005B17D3">
              <w:rPr>
                <w:rStyle w:val="normaltextrun"/>
              </w:rPr>
              <w:t>ON, OFF</w:t>
            </w:r>
          </w:p>
        </w:tc>
      </w:tr>
    </w:tbl>
    <w:p w14:paraId="3E27F4E4" w14:textId="77777777" w:rsidR="00EE1AF3" w:rsidRPr="005B17D3" w:rsidRDefault="00EE1AF3" w:rsidP="00EF3896">
      <w:pPr>
        <w:pStyle w:val="BodyTextBullet2"/>
        <w:rPr>
          <w:rStyle w:val="eop"/>
        </w:rPr>
      </w:pPr>
    </w:p>
    <w:p w14:paraId="0947FC45" w14:textId="402748FD" w:rsidR="000F55A2" w:rsidRPr="005B17D3" w:rsidRDefault="000F55A2" w:rsidP="00EF3896">
      <w:pPr>
        <w:pStyle w:val="BodyTextBullet2"/>
        <w:rPr>
          <w:rStyle w:val="eop"/>
        </w:rPr>
      </w:pPr>
      <w:r w:rsidRPr="005B17D3">
        <w:rPr>
          <w:rStyle w:val="eop"/>
        </w:rPr>
        <w:t xml:space="preserve">Determine if an effective date or a new value is to be entered. </w:t>
      </w:r>
    </w:p>
    <w:tbl>
      <w:tblPr>
        <w:tblStyle w:val="TableGrid"/>
        <w:tblW w:w="8910" w:type="dxa"/>
        <w:tblInd w:w="-5" w:type="dxa"/>
        <w:tblLayout w:type="fixed"/>
        <w:tblLook w:val="04A0" w:firstRow="1" w:lastRow="0" w:firstColumn="1" w:lastColumn="0" w:noHBand="0" w:noVBand="1"/>
        <w:tblDescription w:val="If/then table to determine if the document is acceptable. "/>
      </w:tblPr>
      <w:tblGrid>
        <w:gridCol w:w="3780"/>
        <w:gridCol w:w="5130"/>
      </w:tblGrid>
      <w:tr w:rsidR="000F55A2" w:rsidRPr="005B17D3" w14:paraId="3B5ACD4B" w14:textId="77777777" w:rsidTr="00D45A30">
        <w:trPr>
          <w:trHeight w:val="291"/>
          <w:tblHeader/>
        </w:trPr>
        <w:tc>
          <w:tcPr>
            <w:tcW w:w="3780" w:type="dxa"/>
            <w:shd w:val="clear" w:color="auto" w:fill="D9E2F3" w:themeFill="accent1" w:themeFillTint="33"/>
          </w:tcPr>
          <w:p w14:paraId="53B4DFD4" w14:textId="77777777" w:rsidR="000F55A2" w:rsidRPr="005B17D3" w:rsidRDefault="000F55A2" w:rsidP="00EF3896">
            <w:pPr>
              <w:rPr>
                <w:b/>
              </w:rPr>
            </w:pPr>
            <w:r w:rsidRPr="005B17D3">
              <w:rPr>
                <w:b/>
              </w:rPr>
              <w:t>If</w:t>
            </w:r>
          </w:p>
        </w:tc>
        <w:tc>
          <w:tcPr>
            <w:tcW w:w="5130" w:type="dxa"/>
            <w:shd w:val="clear" w:color="auto" w:fill="D9E2F3" w:themeFill="accent1" w:themeFillTint="33"/>
          </w:tcPr>
          <w:p w14:paraId="5CFB9A49" w14:textId="77777777" w:rsidR="000F55A2" w:rsidRPr="005B17D3" w:rsidRDefault="000F55A2" w:rsidP="00EF3896">
            <w:pPr>
              <w:rPr>
                <w:b/>
              </w:rPr>
            </w:pPr>
            <w:r w:rsidRPr="005B17D3">
              <w:rPr>
                <w:b/>
              </w:rPr>
              <w:t>Then</w:t>
            </w:r>
          </w:p>
        </w:tc>
      </w:tr>
      <w:tr w:rsidR="000F55A2" w:rsidRPr="005B17D3" w14:paraId="6658AD92" w14:textId="77777777" w:rsidTr="00D45A30">
        <w:trPr>
          <w:trHeight w:val="575"/>
          <w:tblHeader/>
        </w:trPr>
        <w:tc>
          <w:tcPr>
            <w:tcW w:w="3780" w:type="dxa"/>
          </w:tcPr>
          <w:p w14:paraId="258289DE" w14:textId="77777777" w:rsidR="000F55A2" w:rsidRPr="005B17D3" w:rsidRDefault="000F55A2" w:rsidP="00EF3896">
            <w:pPr>
              <w:pStyle w:val="BodyTextBullet2"/>
            </w:pPr>
            <w:r w:rsidRPr="005B17D3">
              <w:rPr>
                <w:rStyle w:val="normaltextrun"/>
              </w:rPr>
              <w:t xml:space="preserve">An </w:t>
            </w:r>
            <w:r w:rsidRPr="005B17D3">
              <w:rPr>
                <w:rStyle w:val="normaltextrun"/>
                <w:b/>
              </w:rPr>
              <w:t>effective date</w:t>
            </w:r>
            <w:r w:rsidRPr="005B17D3">
              <w:rPr>
                <w:rStyle w:val="normaltextrun"/>
              </w:rPr>
              <w:t xml:space="preserve"> is entered </w:t>
            </w:r>
          </w:p>
        </w:tc>
        <w:tc>
          <w:tcPr>
            <w:tcW w:w="5130" w:type="dxa"/>
          </w:tcPr>
          <w:p w14:paraId="1BEFD867" w14:textId="77777777" w:rsidR="000F55A2" w:rsidRPr="005B17D3" w:rsidRDefault="000F55A2" w:rsidP="00EF3896">
            <w:pPr>
              <w:pStyle w:val="BodyTextBullet2"/>
              <w:rPr>
                <w:rStyle w:val="eop"/>
              </w:rPr>
            </w:pPr>
            <w:r w:rsidRPr="005B17D3">
              <w:rPr>
                <w:rStyle w:val="normaltextrun"/>
              </w:rPr>
              <w:t xml:space="preserve">A </w:t>
            </w:r>
            <w:r w:rsidRPr="005B17D3">
              <w:rPr>
                <w:rStyle w:val="normaltextrun"/>
                <w:b/>
              </w:rPr>
              <w:t>new value</w:t>
            </w:r>
            <w:r w:rsidRPr="005B17D3">
              <w:rPr>
                <w:rStyle w:val="normaltextrun"/>
              </w:rPr>
              <w:t xml:space="preserve"> is required.</w:t>
            </w:r>
            <w:r w:rsidRPr="005B17D3">
              <w:rPr>
                <w:rStyle w:val="eop"/>
              </w:rPr>
              <w:t> </w:t>
            </w:r>
          </w:p>
          <w:p w14:paraId="5B4D9739" w14:textId="77777777" w:rsidR="000F55A2" w:rsidRPr="005B17D3" w:rsidRDefault="000F55A2" w:rsidP="00EF3896">
            <w:pPr>
              <w:pStyle w:val="BodyTextBullet2"/>
              <w:rPr>
                <w:rStyle w:val="eop"/>
              </w:rPr>
            </w:pPr>
          </w:p>
          <w:p w14:paraId="4AAF3B33" w14:textId="77777777" w:rsidR="000F55A2" w:rsidRPr="005B17D3" w:rsidRDefault="000F55A2" w:rsidP="00474E83">
            <w:pPr>
              <w:pStyle w:val="NoteLightbulb"/>
              <w:numPr>
                <w:ilvl w:val="0"/>
                <w:numId w:val="0"/>
              </w:numPr>
              <w:ind w:left="1440"/>
              <w:rPr>
                <w:rStyle w:val="normaltextrun"/>
                <w:b/>
              </w:rPr>
            </w:pPr>
            <w:r w:rsidRPr="005B17D3">
              <w:rPr>
                <w:rStyle w:val="normaltextrun"/>
                <w:b/>
              </w:rPr>
              <w:t xml:space="preserve">Notes: </w:t>
            </w:r>
          </w:p>
          <w:p w14:paraId="3F7EF708" w14:textId="77777777" w:rsidR="000F55A2" w:rsidRPr="005B17D3" w:rsidRDefault="000F55A2" w:rsidP="00474E83">
            <w:pPr>
              <w:pStyle w:val="NoteLightbulb"/>
            </w:pPr>
            <w:r w:rsidRPr="005B17D3">
              <w:rPr>
                <w:rStyle w:val="normaltextrun"/>
              </w:rPr>
              <w:t>ES</w:t>
            </w:r>
            <w:r w:rsidRPr="005B17D3">
              <w:rPr>
                <w:rStyle w:val="normaltextrun"/>
                <w:color w:val="222222"/>
              </w:rPr>
              <w:t xml:space="preserve"> require</w:t>
            </w:r>
            <w:r w:rsidRPr="005B17D3">
              <w:rPr>
                <w:rStyle w:val="normaltextrun"/>
              </w:rPr>
              <w:t>s</w:t>
            </w:r>
            <w:r w:rsidRPr="005B17D3">
              <w:rPr>
                <w:rStyle w:val="normaltextrun"/>
                <w:color w:val="222222"/>
              </w:rPr>
              <w:t xml:space="preserve"> the effective date be a date that is GREATER THAN or EQUAL TO the current date</w:t>
            </w:r>
            <w:r w:rsidRPr="005B17D3">
              <w:rPr>
                <w:rStyle w:val="normaltextrun"/>
              </w:rPr>
              <w:t>.</w:t>
            </w:r>
            <w:r w:rsidRPr="005B17D3">
              <w:rPr>
                <w:rStyle w:val="eop"/>
                <w:color w:val="222222"/>
              </w:rPr>
              <w:t> </w:t>
            </w:r>
          </w:p>
          <w:p w14:paraId="04D7D024" w14:textId="77777777" w:rsidR="000F55A2" w:rsidRPr="005B17D3" w:rsidRDefault="000F55A2" w:rsidP="00474E83">
            <w:pPr>
              <w:pStyle w:val="NoteLightbulb"/>
            </w:pPr>
            <w:r w:rsidRPr="005B17D3">
              <w:rPr>
                <w:rStyle w:val="normaltextrun"/>
              </w:rPr>
              <w:t>Effective date e</w:t>
            </w:r>
            <w:r w:rsidRPr="005B17D3">
              <w:rPr>
                <w:rStyle w:val="normaltextrun"/>
                <w:color w:val="222222"/>
              </w:rPr>
              <w:t xml:space="preserve">ntries </w:t>
            </w:r>
            <w:r w:rsidRPr="005B17D3">
              <w:rPr>
                <w:rStyle w:val="normaltextrun"/>
              </w:rPr>
              <w:t>are</w:t>
            </w:r>
            <w:r w:rsidRPr="005B17D3">
              <w:rPr>
                <w:rStyle w:val="normaltextrun"/>
                <w:color w:val="222222"/>
              </w:rPr>
              <w:t xml:space="preserve"> audited and displayed on the </w:t>
            </w:r>
            <w:r w:rsidRPr="005B17D3">
              <w:rPr>
                <w:rStyle w:val="normaltextrun"/>
                <w:b/>
                <w:color w:val="222222"/>
              </w:rPr>
              <w:t xml:space="preserve">VCE Parameters Change History </w:t>
            </w:r>
            <w:r w:rsidRPr="005B17D3">
              <w:rPr>
                <w:rStyle w:val="normaltextrun"/>
                <w:color w:val="222222"/>
              </w:rPr>
              <w:t>screen when updated.</w:t>
            </w:r>
            <w:r w:rsidRPr="005B17D3">
              <w:rPr>
                <w:rStyle w:val="eop"/>
                <w:color w:val="222222"/>
              </w:rPr>
              <w:t> </w:t>
            </w:r>
          </w:p>
        </w:tc>
      </w:tr>
      <w:tr w:rsidR="000F55A2" w:rsidRPr="005B17D3" w14:paraId="57BF827D" w14:textId="77777777" w:rsidTr="00D45A30">
        <w:trPr>
          <w:trHeight w:val="665"/>
          <w:tblHeader/>
        </w:trPr>
        <w:tc>
          <w:tcPr>
            <w:tcW w:w="3780" w:type="dxa"/>
          </w:tcPr>
          <w:p w14:paraId="7307B897" w14:textId="77777777" w:rsidR="000F55A2" w:rsidRPr="005B17D3" w:rsidRDefault="000F55A2" w:rsidP="00EF3896">
            <w:pPr>
              <w:pStyle w:val="BodyTextBullet2"/>
            </w:pPr>
            <w:r w:rsidRPr="005B17D3">
              <w:rPr>
                <w:rStyle w:val="normaltextrun"/>
              </w:rPr>
              <w:t xml:space="preserve">A </w:t>
            </w:r>
            <w:r w:rsidRPr="005B17D3">
              <w:rPr>
                <w:rStyle w:val="normaltextrun"/>
                <w:b/>
              </w:rPr>
              <w:t>new value</w:t>
            </w:r>
            <w:r w:rsidRPr="005B17D3">
              <w:rPr>
                <w:rStyle w:val="normaltextrun"/>
              </w:rPr>
              <w:t xml:space="preserve"> is entered</w:t>
            </w:r>
          </w:p>
        </w:tc>
        <w:tc>
          <w:tcPr>
            <w:tcW w:w="5130" w:type="dxa"/>
          </w:tcPr>
          <w:p w14:paraId="0A41710B" w14:textId="77777777" w:rsidR="000F55A2" w:rsidRPr="005B17D3" w:rsidRDefault="000F55A2" w:rsidP="00EF3896">
            <w:pPr>
              <w:pStyle w:val="BodyTextBullet2"/>
              <w:rPr>
                <w:rStyle w:val="normaltextrun"/>
              </w:rPr>
            </w:pPr>
            <w:r w:rsidRPr="005B17D3">
              <w:rPr>
                <w:rStyle w:val="normaltextrun"/>
              </w:rPr>
              <w:t xml:space="preserve">An </w:t>
            </w:r>
            <w:r w:rsidRPr="005B17D3">
              <w:rPr>
                <w:rStyle w:val="normaltextrun"/>
                <w:b/>
              </w:rPr>
              <w:t>effective date</w:t>
            </w:r>
            <w:r w:rsidRPr="005B17D3">
              <w:rPr>
                <w:rStyle w:val="normaltextrun"/>
              </w:rPr>
              <w:t xml:space="preserve"> is required unless it is the </w:t>
            </w:r>
            <w:r w:rsidRPr="005B17D3">
              <w:rPr>
                <w:rStyle w:val="normaltextrun"/>
                <w:b/>
              </w:rPr>
              <w:t>State/Territory</w:t>
            </w:r>
            <w:r w:rsidRPr="005B17D3">
              <w:rPr>
                <w:rStyle w:val="normaltextrun"/>
              </w:rPr>
              <w:t xml:space="preserve"> field. </w:t>
            </w:r>
          </w:p>
          <w:p w14:paraId="0B9A73F6" w14:textId="77777777" w:rsidR="000F55A2" w:rsidRPr="005B17D3" w:rsidRDefault="000F55A2" w:rsidP="00EF3896">
            <w:pPr>
              <w:pStyle w:val="BodyTextBullet2"/>
              <w:rPr>
                <w:rStyle w:val="eop"/>
              </w:rPr>
            </w:pPr>
            <w:r w:rsidRPr="005B17D3">
              <w:rPr>
                <w:iCs/>
              </w:rPr>
              <w:t xml:space="preserve">When a </w:t>
            </w:r>
            <w:r w:rsidRPr="005B17D3">
              <w:rPr>
                <w:b/>
                <w:iCs/>
              </w:rPr>
              <w:t>new value</w:t>
            </w:r>
            <w:r w:rsidRPr="005B17D3">
              <w:rPr>
                <w:iCs/>
              </w:rPr>
              <w:t xml:space="preserve"> and </w:t>
            </w:r>
            <w:r w:rsidRPr="005B17D3">
              <w:rPr>
                <w:b/>
                <w:iCs/>
              </w:rPr>
              <w:t>effective date</w:t>
            </w:r>
            <w:r w:rsidRPr="005B17D3">
              <w:rPr>
                <w:iCs/>
              </w:rPr>
              <w:t xml:space="preserve"> are entered, they are immediately stored in the database; however, they are not immediately converted to current values and not immediately used in the ETL process that recalculates the population.</w:t>
            </w:r>
          </w:p>
          <w:p w14:paraId="3F5F6A5A" w14:textId="77777777" w:rsidR="000F55A2" w:rsidRPr="005B17D3" w:rsidRDefault="000F55A2" w:rsidP="00EF3896">
            <w:pPr>
              <w:pStyle w:val="BodyTextBullet2"/>
              <w:rPr>
                <w:rStyle w:val="normaltextrun"/>
              </w:rPr>
            </w:pPr>
          </w:p>
          <w:p w14:paraId="4A7FCB32" w14:textId="77777777" w:rsidR="000F55A2" w:rsidRPr="005B17D3" w:rsidRDefault="000F55A2" w:rsidP="00EE1AF3">
            <w:pPr>
              <w:pStyle w:val="NoteLightbulb"/>
              <w:rPr>
                <w:b/>
              </w:rPr>
            </w:pPr>
            <w:r w:rsidRPr="005B17D3">
              <w:rPr>
                <w:b/>
              </w:rPr>
              <w:t xml:space="preserve">Notes: </w:t>
            </w:r>
          </w:p>
          <w:p w14:paraId="23A32877" w14:textId="77777777" w:rsidR="000F55A2" w:rsidRPr="005B17D3" w:rsidRDefault="000F55A2" w:rsidP="00EE1AF3">
            <w:pPr>
              <w:pStyle w:val="ListBull2"/>
              <w:rPr>
                <w:rStyle w:val="normaltextrun"/>
              </w:rPr>
            </w:pPr>
            <w:r w:rsidRPr="005B17D3">
              <w:rPr>
                <w:rStyle w:val="normaltextrun"/>
              </w:rPr>
              <w:t>Current values are view-only.</w:t>
            </w:r>
          </w:p>
          <w:p w14:paraId="455414E7" w14:textId="77777777" w:rsidR="000F55A2" w:rsidRPr="005B17D3" w:rsidRDefault="000F55A2" w:rsidP="00EE1AF3">
            <w:pPr>
              <w:pStyle w:val="ListBull2"/>
              <w:rPr>
                <w:rStyle w:val="normaltextrun"/>
              </w:rPr>
            </w:pPr>
            <w:r w:rsidRPr="005B17D3">
              <w:rPr>
                <w:rStyle w:val="normaltextrun"/>
              </w:rPr>
              <w:t>ES displays the following message when values are updated:</w:t>
            </w:r>
          </w:p>
          <w:p w14:paraId="45B2BA2F" w14:textId="77777777" w:rsidR="000F55A2" w:rsidRPr="005B17D3" w:rsidRDefault="000F55A2" w:rsidP="00EF3896">
            <w:pPr>
              <w:pStyle w:val="BodyTextBullet2"/>
              <w:rPr>
                <w:rStyle w:val="normaltextrun"/>
                <w:i/>
                <w:shd w:val="clear" w:color="auto" w:fill="FFFF00"/>
              </w:rPr>
            </w:pPr>
          </w:p>
          <w:p w14:paraId="749D75DD" w14:textId="77777777" w:rsidR="000F55A2" w:rsidRPr="005B17D3" w:rsidRDefault="000F55A2" w:rsidP="00EF3896">
            <w:pPr>
              <w:pStyle w:val="BodyTextBullet2"/>
              <w:rPr>
                <w:i/>
              </w:rPr>
            </w:pPr>
            <w:r w:rsidRPr="005B17D3">
              <w:rPr>
                <w:rStyle w:val="normaltextrun"/>
                <w:i/>
              </w:rPr>
              <w:t xml:space="preserve">“Alert: Operations will determine the actual effective date of the change, as these processes will have to be manually implemented.” </w:t>
            </w:r>
          </w:p>
        </w:tc>
      </w:tr>
    </w:tbl>
    <w:p w14:paraId="68FDE221" w14:textId="77777777" w:rsidR="000F55A2" w:rsidRPr="005B17D3" w:rsidRDefault="000F55A2" w:rsidP="00EF3896">
      <w:pPr>
        <w:pStyle w:val="paragraph"/>
        <w:spacing w:before="0" w:beforeAutospacing="0" w:after="0" w:afterAutospacing="0"/>
        <w:textAlignment w:val="baseline"/>
        <w:rPr>
          <w:rFonts w:ascii="Arial" w:hAnsi="Arial" w:cs="Arial"/>
          <w:color w:val="222222"/>
          <w:sz w:val="22"/>
          <w:szCs w:val="22"/>
        </w:rPr>
      </w:pPr>
    </w:p>
    <w:p w14:paraId="6ED8FB54" w14:textId="77777777" w:rsidR="000F55A2" w:rsidRPr="005B17D3" w:rsidRDefault="000F55A2" w:rsidP="00474E83">
      <w:pPr>
        <w:pStyle w:val="NoteLightbulb"/>
      </w:pPr>
      <w:r w:rsidRPr="005B17D3">
        <w:rPr>
          <w:b/>
        </w:rPr>
        <w:t>Note:</w:t>
      </w:r>
      <w:r w:rsidRPr="005B17D3">
        <w:t xml:space="preserve"> Parameter value fields are not in a pre-defined order.</w:t>
      </w:r>
    </w:p>
    <w:p w14:paraId="152EC293" w14:textId="77777777" w:rsidR="000F55A2" w:rsidRPr="005B17D3" w:rsidRDefault="000F55A2" w:rsidP="00EF3896">
      <w:pPr>
        <w:rPr>
          <w:b/>
          <w:i/>
        </w:rPr>
      </w:pPr>
    </w:p>
    <w:p w14:paraId="3DEB3B06" w14:textId="77777777" w:rsidR="000F55A2" w:rsidRPr="005B17D3" w:rsidRDefault="000F55A2" w:rsidP="00EF3896">
      <w:pPr>
        <w:pStyle w:val="BodyTextBullet2"/>
      </w:pPr>
      <w:r w:rsidRPr="005B17D3">
        <w:rPr>
          <w:b/>
          <w:i/>
        </w:rPr>
        <w:t>Current Value:</w:t>
      </w:r>
      <w:r w:rsidRPr="005B17D3">
        <w:t xml:space="preserve"> The value currently set. </w:t>
      </w:r>
    </w:p>
    <w:p w14:paraId="044422CF" w14:textId="77777777" w:rsidR="000F55A2" w:rsidRPr="005B17D3" w:rsidRDefault="000F55A2" w:rsidP="00EF3896">
      <w:pPr>
        <w:pStyle w:val="BodyTextBullet2"/>
      </w:pPr>
      <w:r w:rsidRPr="005B17D3">
        <w:rPr>
          <w:b/>
          <w:i/>
        </w:rPr>
        <w:t>New Value:</w:t>
      </w:r>
      <w:r w:rsidRPr="005B17D3">
        <w:t xml:space="preserve"> The value the updated value will be set to. </w:t>
      </w:r>
    </w:p>
    <w:p w14:paraId="44F81992" w14:textId="77777777" w:rsidR="000F55A2" w:rsidRPr="005B17D3" w:rsidRDefault="000F55A2" w:rsidP="00EF3896">
      <w:pPr>
        <w:pStyle w:val="BodyTextBullet2"/>
      </w:pPr>
      <w:r w:rsidRPr="005B17D3">
        <w:t xml:space="preserve">Value fields, </w:t>
      </w:r>
      <w:r w:rsidRPr="005B17D3">
        <w:rPr>
          <w:b/>
          <w:bCs w:val="0"/>
        </w:rPr>
        <w:t>Consults</w:t>
      </w:r>
      <w:r w:rsidRPr="005B17D3">
        <w:t xml:space="preserve"> and </w:t>
      </w:r>
      <w:r w:rsidRPr="005B17D3">
        <w:rPr>
          <w:b/>
          <w:bCs w:val="0"/>
        </w:rPr>
        <w:t>Electronic Waitlist</w:t>
      </w:r>
      <w:r w:rsidRPr="005B17D3">
        <w:t xml:space="preserve"> are ON or OFF values only. </w:t>
      </w:r>
      <w:r w:rsidRPr="005B17D3">
        <w:rPr>
          <w:b/>
          <w:bCs w:val="0"/>
        </w:rPr>
        <w:t>Mileage Exception</w:t>
      </w:r>
      <w:r w:rsidRPr="005B17D3">
        <w:t xml:space="preserve">, </w:t>
      </w:r>
      <w:r w:rsidRPr="005B17D3">
        <w:rPr>
          <w:b/>
          <w:bCs w:val="0"/>
        </w:rPr>
        <w:t xml:space="preserve">State/Territory Exception, VCL Air/Boat/Ferry, VCL Geo-burden Exception, </w:t>
      </w:r>
      <w:r w:rsidRPr="005B17D3">
        <w:t xml:space="preserve">and </w:t>
      </w:r>
      <w:r w:rsidRPr="005B17D3">
        <w:rPr>
          <w:b/>
          <w:bCs w:val="0"/>
        </w:rPr>
        <w:t>VCL PO Box Exception</w:t>
      </w:r>
      <w:r w:rsidRPr="005B17D3">
        <w:t xml:space="preserve"> fields are blank. </w:t>
      </w:r>
    </w:p>
    <w:p w14:paraId="6F6CA976" w14:textId="77777777" w:rsidR="00EE1AF3" w:rsidRPr="005B17D3" w:rsidRDefault="00EE1AF3" w:rsidP="00EF3896">
      <w:pPr>
        <w:pStyle w:val="BodyTextBullet2"/>
      </w:pPr>
    </w:p>
    <w:tbl>
      <w:tblPr>
        <w:tblW w:w="8915" w:type="dxa"/>
        <w:tblInd w:w="-10" w:type="dxa"/>
        <w:tblCellMar>
          <w:left w:w="0" w:type="dxa"/>
          <w:right w:w="0" w:type="dxa"/>
        </w:tblCellMar>
        <w:tblLook w:val="04A0" w:firstRow="1" w:lastRow="0" w:firstColumn="1" w:lastColumn="0" w:noHBand="0" w:noVBand="1"/>
        <w:tblDescription w:val="If/then table to determine if you enter ON or OFF into the Milege Exception, State/Territory Exception, Consults, or Electronic Waitlist fields."/>
      </w:tblPr>
      <w:tblGrid>
        <w:gridCol w:w="4685"/>
        <w:gridCol w:w="4230"/>
      </w:tblGrid>
      <w:tr w:rsidR="000F55A2" w:rsidRPr="005B17D3" w14:paraId="044F6EC2" w14:textId="77777777" w:rsidTr="00EE1AF3">
        <w:trPr>
          <w:trHeight w:val="291"/>
          <w:tblHeader/>
        </w:trPr>
        <w:tc>
          <w:tcPr>
            <w:tcW w:w="4685" w:type="dxa"/>
            <w:tcBorders>
              <w:top w:val="single" w:sz="8" w:space="0" w:color="auto"/>
              <w:left w:val="single" w:sz="8" w:space="0" w:color="auto"/>
              <w:bottom w:val="single" w:sz="8" w:space="0" w:color="auto"/>
              <w:right w:val="single" w:sz="8" w:space="0" w:color="auto"/>
            </w:tcBorders>
            <w:shd w:val="clear" w:color="auto" w:fill="D9E2F3"/>
            <w:tcMar>
              <w:top w:w="0" w:type="dxa"/>
              <w:left w:w="108" w:type="dxa"/>
              <w:bottom w:w="0" w:type="dxa"/>
              <w:right w:w="108" w:type="dxa"/>
            </w:tcMar>
            <w:hideMark/>
          </w:tcPr>
          <w:p w14:paraId="13C5FDA6" w14:textId="77777777" w:rsidR="000F55A2" w:rsidRPr="005B17D3" w:rsidRDefault="000F55A2" w:rsidP="00EF3896">
            <w:pPr>
              <w:rPr>
                <w:b/>
                <w:bCs/>
              </w:rPr>
            </w:pPr>
            <w:r w:rsidRPr="005B17D3">
              <w:rPr>
                <w:b/>
                <w:bCs/>
              </w:rPr>
              <w:t>If</w:t>
            </w:r>
          </w:p>
        </w:tc>
        <w:tc>
          <w:tcPr>
            <w:tcW w:w="4230" w:type="dxa"/>
            <w:tcBorders>
              <w:top w:val="single" w:sz="8" w:space="0" w:color="auto"/>
              <w:left w:val="nil"/>
              <w:bottom w:val="single" w:sz="8" w:space="0" w:color="auto"/>
              <w:right w:val="single" w:sz="8" w:space="0" w:color="auto"/>
            </w:tcBorders>
            <w:shd w:val="clear" w:color="auto" w:fill="D9E2F3"/>
            <w:tcMar>
              <w:top w:w="0" w:type="dxa"/>
              <w:left w:w="108" w:type="dxa"/>
              <w:bottom w:w="0" w:type="dxa"/>
              <w:right w:w="108" w:type="dxa"/>
            </w:tcMar>
            <w:hideMark/>
          </w:tcPr>
          <w:p w14:paraId="2DA093B6" w14:textId="77777777" w:rsidR="000F55A2" w:rsidRPr="005B17D3" w:rsidRDefault="000F55A2" w:rsidP="00EF3896">
            <w:pPr>
              <w:rPr>
                <w:b/>
                <w:bCs/>
              </w:rPr>
            </w:pPr>
            <w:r w:rsidRPr="005B17D3">
              <w:rPr>
                <w:b/>
                <w:bCs/>
              </w:rPr>
              <w:t>Then</w:t>
            </w:r>
          </w:p>
        </w:tc>
      </w:tr>
      <w:tr w:rsidR="000F55A2" w:rsidRPr="005B17D3" w14:paraId="1BD0150B" w14:textId="77777777" w:rsidTr="00EE1AF3">
        <w:trPr>
          <w:trHeight w:val="575"/>
        </w:trPr>
        <w:tc>
          <w:tcPr>
            <w:tcW w:w="4685"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7658C072" w14:textId="77777777" w:rsidR="000F55A2" w:rsidRPr="005B17D3" w:rsidRDefault="000F55A2" w:rsidP="00EF3896">
            <w:pPr>
              <w:pStyle w:val="BodyTextBullet2"/>
            </w:pPr>
            <w:r w:rsidRPr="005B17D3">
              <w:rPr>
                <w:b/>
              </w:rPr>
              <w:t>VCL Air/Boat/Ferry</w:t>
            </w:r>
            <w:r w:rsidRPr="005B17D3">
              <w:t xml:space="preserve">, </w:t>
            </w:r>
            <w:r w:rsidRPr="005B17D3">
              <w:rPr>
                <w:b/>
              </w:rPr>
              <w:t>VCL Geo-burden Exception</w:t>
            </w:r>
            <w:r w:rsidRPr="005B17D3">
              <w:t xml:space="preserve">, and </w:t>
            </w:r>
            <w:r w:rsidRPr="005B17D3">
              <w:rPr>
                <w:b/>
              </w:rPr>
              <w:t xml:space="preserve">VCL PO Box Exception </w:t>
            </w:r>
            <w:r w:rsidRPr="005B17D3">
              <w:t>are initially set to ON or OFF and the user does not change the VCE parameter value fields</w:t>
            </w:r>
          </w:p>
        </w:tc>
        <w:tc>
          <w:tcPr>
            <w:tcW w:w="4230" w:type="dxa"/>
            <w:tcBorders>
              <w:top w:val="nil"/>
              <w:left w:val="nil"/>
              <w:bottom w:val="single" w:sz="8" w:space="0" w:color="auto"/>
              <w:right w:val="single" w:sz="8" w:space="0" w:color="auto"/>
            </w:tcBorders>
            <w:tcMar>
              <w:top w:w="0" w:type="dxa"/>
              <w:left w:w="108" w:type="dxa"/>
              <w:bottom w:w="0" w:type="dxa"/>
              <w:right w:w="108" w:type="dxa"/>
            </w:tcMar>
          </w:tcPr>
          <w:p w14:paraId="45DBC98E" w14:textId="77777777" w:rsidR="000F55A2" w:rsidRPr="005B17D3" w:rsidRDefault="000F55A2" w:rsidP="00EF3896">
            <w:pPr>
              <w:pStyle w:val="BodyTextBullet2"/>
            </w:pPr>
            <w:r w:rsidRPr="005B17D3">
              <w:t xml:space="preserve">Nothing happens when users click </w:t>
            </w:r>
            <w:r w:rsidRPr="005B17D3">
              <w:rPr>
                <w:b/>
              </w:rPr>
              <w:t>Submit</w:t>
            </w:r>
            <w:r w:rsidRPr="005B17D3">
              <w:t xml:space="preserve"> and users get an error message. </w:t>
            </w:r>
          </w:p>
        </w:tc>
      </w:tr>
      <w:tr w:rsidR="000F55A2" w:rsidRPr="005B17D3" w14:paraId="4F165B14" w14:textId="77777777" w:rsidTr="00EE1AF3">
        <w:trPr>
          <w:trHeight w:val="575"/>
        </w:trPr>
        <w:tc>
          <w:tcPr>
            <w:tcW w:w="4685"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18C41347" w14:textId="77777777" w:rsidR="000F55A2" w:rsidRPr="005B17D3" w:rsidRDefault="000F55A2" w:rsidP="00EF3896">
            <w:pPr>
              <w:pStyle w:val="BodyTextBullet2"/>
            </w:pPr>
            <w:r w:rsidRPr="005B17D3">
              <w:t xml:space="preserve">A number, decimal, or text other than 0, integer, or OFF is entered into the </w:t>
            </w:r>
            <w:r w:rsidRPr="005B17D3">
              <w:rPr>
                <w:b/>
                <w:bCs w:val="0"/>
              </w:rPr>
              <w:t>Mileage Exception</w:t>
            </w:r>
            <w:r w:rsidRPr="005B17D3">
              <w:t xml:space="preserve"> field</w:t>
            </w:r>
          </w:p>
        </w:tc>
        <w:tc>
          <w:tcPr>
            <w:tcW w:w="4230" w:type="dxa"/>
            <w:tcBorders>
              <w:top w:val="nil"/>
              <w:left w:val="nil"/>
              <w:bottom w:val="single" w:sz="8" w:space="0" w:color="auto"/>
              <w:right w:val="single" w:sz="8" w:space="0" w:color="auto"/>
            </w:tcBorders>
            <w:tcMar>
              <w:top w:w="0" w:type="dxa"/>
              <w:left w:w="108" w:type="dxa"/>
              <w:bottom w:w="0" w:type="dxa"/>
              <w:right w:w="108" w:type="dxa"/>
            </w:tcMar>
          </w:tcPr>
          <w:p w14:paraId="35243AD3" w14:textId="77777777" w:rsidR="000F55A2" w:rsidRPr="005B17D3" w:rsidRDefault="000F55A2" w:rsidP="00EF3896">
            <w:r w:rsidRPr="005B17D3">
              <w:t>An error message prompts the user with acceptable values to enter.</w:t>
            </w:r>
          </w:p>
          <w:p w14:paraId="49F174B0" w14:textId="77777777" w:rsidR="000F55A2" w:rsidRPr="005B17D3" w:rsidRDefault="000F55A2" w:rsidP="00474E83">
            <w:pPr>
              <w:pStyle w:val="NoteLightbulb"/>
            </w:pPr>
            <w:r w:rsidRPr="005B17D3">
              <w:rPr>
                <w:b/>
                <w:bCs/>
              </w:rPr>
              <w:t>Note:</w:t>
            </w:r>
            <w:r w:rsidRPr="005B17D3">
              <w:t xml:space="preserve"> Refer to the VCE Parameter Fields table for a list of acceptable values.</w:t>
            </w:r>
          </w:p>
        </w:tc>
      </w:tr>
      <w:tr w:rsidR="000F55A2" w:rsidRPr="005B17D3" w14:paraId="757412D1" w14:textId="77777777" w:rsidTr="00EE1AF3">
        <w:trPr>
          <w:trHeight w:val="665"/>
        </w:trPr>
        <w:tc>
          <w:tcPr>
            <w:tcW w:w="4685"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27B0F19F" w14:textId="0B6769E6" w:rsidR="000F55A2" w:rsidRPr="005B17D3" w:rsidRDefault="008701A5" w:rsidP="00EF3896">
            <w:pPr>
              <w:pStyle w:val="BodyTextBullet1"/>
            </w:pPr>
            <w:r w:rsidRPr="005B17D3">
              <w:t>A value that is NOT “ON” or “OFF” is entered into the Consults, Electronic Wait List, VCL Air / Boat / Ferry, VCL Geo-burden Exception</w:t>
            </w:r>
          </w:p>
        </w:tc>
        <w:tc>
          <w:tcPr>
            <w:tcW w:w="4230" w:type="dxa"/>
            <w:tcBorders>
              <w:top w:val="nil"/>
              <w:left w:val="nil"/>
              <w:bottom w:val="single" w:sz="8" w:space="0" w:color="auto"/>
              <w:right w:val="single" w:sz="8" w:space="0" w:color="auto"/>
            </w:tcBorders>
            <w:tcMar>
              <w:top w:w="0" w:type="dxa"/>
              <w:left w:w="108" w:type="dxa"/>
              <w:bottom w:w="0" w:type="dxa"/>
              <w:right w:w="108" w:type="dxa"/>
            </w:tcMar>
          </w:tcPr>
          <w:p w14:paraId="4A32350E" w14:textId="77777777" w:rsidR="000F55A2" w:rsidRPr="005B17D3" w:rsidRDefault="000F55A2" w:rsidP="00EF3896">
            <w:r w:rsidRPr="005B17D3">
              <w:t>Users receive two pop-up messages:</w:t>
            </w:r>
          </w:p>
          <w:p w14:paraId="032A4131" w14:textId="77777777" w:rsidR="000F55A2" w:rsidRPr="005B17D3" w:rsidRDefault="000F55A2" w:rsidP="00884662">
            <w:pPr>
              <w:pStyle w:val="NumberedList"/>
              <w:numPr>
                <w:ilvl w:val="0"/>
                <w:numId w:val="169"/>
              </w:numPr>
            </w:pPr>
            <w:r w:rsidRPr="005B17D3">
              <w:t>Asking if you are sure you want to change the value of the parameters.</w:t>
            </w:r>
          </w:p>
          <w:p w14:paraId="0713A5E2" w14:textId="77777777" w:rsidR="000F55A2" w:rsidRPr="005B17D3" w:rsidRDefault="000F55A2" w:rsidP="00EF3896">
            <w:pPr>
              <w:pStyle w:val="NumberedList"/>
            </w:pPr>
            <w:r w:rsidRPr="005B17D3">
              <w:t>An alert letting you know operations determine the actual effective date of the change, because these processes have to be manually implemented</w:t>
            </w:r>
          </w:p>
          <w:p w14:paraId="17CF819C" w14:textId="77777777" w:rsidR="000F55A2" w:rsidRPr="005B17D3" w:rsidRDefault="000F55A2" w:rsidP="00474E83">
            <w:pPr>
              <w:pStyle w:val="NoteLightbulb"/>
            </w:pPr>
            <w:r w:rsidRPr="005B17D3">
              <w:rPr>
                <w:b/>
                <w:bCs/>
              </w:rPr>
              <w:t>Note:</w:t>
            </w:r>
            <w:r w:rsidRPr="005B17D3">
              <w:t xml:space="preserve"> The </w:t>
            </w:r>
            <w:r w:rsidRPr="005B17D3">
              <w:rPr>
                <w:b/>
                <w:bCs/>
              </w:rPr>
              <w:t>History</w:t>
            </w:r>
            <w:r w:rsidRPr="005B17D3">
              <w:t xml:space="preserve"> screen shows value changes.</w:t>
            </w:r>
          </w:p>
          <w:p w14:paraId="0EABF21E" w14:textId="77777777" w:rsidR="000F55A2" w:rsidRPr="005B17D3" w:rsidRDefault="000F55A2" w:rsidP="00EF3896">
            <w:r w:rsidRPr="005B17D3">
              <w:t xml:space="preserve">Clicking </w:t>
            </w:r>
            <w:r w:rsidRPr="005B17D3">
              <w:rPr>
                <w:b/>
                <w:bCs/>
              </w:rPr>
              <w:t>OK</w:t>
            </w:r>
            <w:r w:rsidRPr="005B17D3">
              <w:t xml:space="preserve"> on the second message launches an error message prompting you with the correct values to enter.</w:t>
            </w:r>
          </w:p>
        </w:tc>
      </w:tr>
      <w:tr w:rsidR="000F55A2" w:rsidRPr="005B17D3" w14:paraId="4FD87FD3" w14:textId="77777777" w:rsidTr="00EE1AF3">
        <w:trPr>
          <w:trHeight w:val="665"/>
        </w:trPr>
        <w:tc>
          <w:tcPr>
            <w:tcW w:w="4685"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0102E10A" w14:textId="77777777" w:rsidR="000F55A2" w:rsidRPr="005B17D3" w:rsidRDefault="000F55A2" w:rsidP="00EF3896">
            <w:pPr>
              <w:pStyle w:val="BodyTextBullet2"/>
            </w:pPr>
            <w:r w:rsidRPr="005B17D3">
              <w:t>Users enter in a new value</w:t>
            </w:r>
          </w:p>
        </w:tc>
        <w:tc>
          <w:tcPr>
            <w:tcW w:w="4230" w:type="dxa"/>
            <w:tcBorders>
              <w:top w:val="nil"/>
              <w:left w:val="nil"/>
              <w:bottom w:val="single" w:sz="8" w:space="0" w:color="auto"/>
              <w:right w:val="single" w:sz="8" w:space="0" w:color="auto"/>
            </w:tcBorders>
            <w:tcMar>
              <w:top w:w="0" w:type="dxa"/>
              <w:left w:w="108" w:type="dxa"/>
              <w:bottom w:w="0" w:type="dxa"/>
              <w:right w:w="108" w:type="dxa"/>
            </w:tcMar>
          </w:tcPr>
          <w:p w14:paraId="667FF74D" w14:textId="77777777" w:rsidR="000F55A2" w:rsidRPr="005B17D3" w:rsidRDefault="000F55A2" w:rsidP="00EF3896">
            <w:r w:rsidRPr="005B17D3">
              <w:t>Users must enter a new date.</w:t>
            </w:r>
          </w:p>
          <w:p w14:paraId="563F276E" w14:textId="77777777" w:rsidR="000F55A2" w:rsidRPr="005B17D3" w:rsidRDefault="000F55A2" w:rsidP="00474E83">
            <w:pPr>
              <w:pStyle w:val="NoteLightbulb"/>
            </w:pPr>
            <w:r w:rsidRPr="005B17D3">
              <w:rPr>
                <w:b/>
                <w:bCs/>
              </w:rPr>
              <w:t>Note:</w:t>
            </w:r>
            <w:r w:rsidRPr="005B17D3">
              <w:t xml:space="preserve"> Dates are required.</w:t>
            </w:r>
          </w:p>
        </w:tc>
      </w:tr>
      <w:tr w:rsidR="000F55A2" w:rsidRPr="005B17D3" w14:paraId="67116A41" w14:textId="77777777" w:rsidTr="00EE1AF3">
        <w:trPr>
          <w:trHeight w:val="665"/>
        </w:trPr>
        <w:tc>
          <w:tcPr>
            <w:tcW w:w="4685"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3FACABD3" w14:textId="74D578E0" w:rsidR="000F55A2" w:rsidRPr="005B17D3" w:rsidRDefault="00F75830" w:rsidP="00EF3896">
            <w:pPr>
              <w:pStyle w:val="BodyTextBullet1"/>
            </w:pPr>
            <w:r w:rsidRPr="005B17D3">
              <w:t>"OFF" or "0" is entered</w:t>
            </w:r>
            <w:r w:rsidR="001920E6" w:rsidRPr="005B17D3">
              <w:t xml:space="preserve"> into</w:t>
            </w:r>
            <w:r w:rsidRPr="005B17D3">
              <w:t xml:space="preserve"> the </w:t>
            </w:r>
            <w:r w:rsidRPr="005B17D3">
              <w:rPr>
                <w:b/>
              </w:rPr>
              <w:t xml:space="preserve">State Territory with No Full-Service VA Medical Facility </w:t>
            </w:r>
            <w:r w:rsidRPr="005B17D3">
              <w:t>field</w:t>
            </w:r>
          </w:p>
        </w:tc>
        <w:tc>
          <w:tcPr>
            <w:tcW w:w="4230" w:type="dxa"/>
            <w:tcBorders>
              <w:top w:val="nil"/>
              <w:left w:val="nil"/>
              <w:bottom w:val="single" w:sz="8" w:space="0" w:color="auto"/>
              <w:right w:val="single" w:sz="8" w:space="0" w:color="auto"/>
            </w:tcBorders>
            <w:tcMar>
              <w:top w:w="0" w:type="dxa"/>
              <w:left w:w="108" w:type="dxa"/>
              <w:bottom w:w="0" w:type="dxa"/>
              <w:right w:w="108" w:type="dxa"/>
            </w:tcMar>
          </w:tcPr>
          <w:p w14:paraId="22BDD3AE" w14:textId="710D13B0" w:rsidR="001920E6" w:rsidRPr="005B17D3" w:rsidRDefault="001920E6" w:rsidP="001470FA">
            <w:pPr>
              <w:pStyle w:val="BodyTextBullet1"/>
              <w:numPr>
                <w:ilvl w:val="0"/>
                <w:numId w:val="367"/>
              </w:numPr>
            </w:pPr>
            <w:r w:rsidRPr="005B17D3">
              <w:t>The State/Territory Exception field drop down is grayed out, cleared out, and is not editable.</w:t>
            </w:r>
          </w:p>
          <w:p w14:paraId="676E8AAF" w14:textId="77777777" w:rsidR="001920E6" w:rsidRPr="005B17D3" w:rsidRDefault="001920E6" w:rsidP="00EF3896">
            <w:pPr>
              <w:pStyle w:val="BodyTextBullet1"/>
            </w:pPr>
          </w:p>
          <w:p w14:paraId="16CB3890" w14:textId="77777777" w:rsidR="001920E6" w:rsidRPr="005B17D3" w:rsidRDefault="001920E6" w:rsidP="001470FA">
            <w:pPr>
              <w:pStyle w:val="BodyTextBullet1"/>
              <w:numPr>
                <w:ilvl w:val="0"/>
                <w:numId w:val="367"/>
              </w:numPr>
            </w:pPr>
            <w:r w:rsidRPr="005B17D3">
              <w:t>An error displays if the user enters data into the State/Territory Exception.  </w:t>
            </w:r>
          </w:p>
          <w:p w14:paraId="45741E82" w14:textId="77777777" w:rsidR="001920E6" w:rsidRPr="005B17D3" w:rsidRDefault="001920E6" w:rsidP="00EF3896"/>
          <w:p w14:paraId="32865902" w14:textId="6FA3ED3F" w:rsidR="000F55A2" w:rsidRPr="005B17D3" w:rsidRDefault="001920E6" w:rsidP="00474E83">
            <w:pPr>
              <w:pStyle w:val="NoteLightbulb"/>
            </w:pPr>
            <w:r w:rsidRPr="005B17D3">
              <w:rPr>
                <w:b/>
              </w:rPr>
              <w:t>Note:</w:t>
            </w:r>
            <w:r w:rsidRPr="005B17D3">
              <w:t xml:space="preserve"> Users need to manually clear the State/Territory Exception if data is entered.</w:t>
            </w:r>
          </w:p>
        </w:tc>
      </w:tr>
    </w:tbl>
    <w:p w14:paraId="08E17752" w14:textId="72EB139B" w:rsidR="000F55A2" w:rsidRPr="005B17D3" w:rsidRDefault="000F55A2" w:rsidP="00EF3896"/>
    <w:p w14:paraId="3F5C0B7B" w14:textId="1905153E" w:rsidR="00E42B61" w:rsidRPr="005B17D3" w:rsidRDefault="00E42B61" w:rsidP="00474E83">
      <w:pPr>
        <w:pStyle w:val="NoteLightbulb"/>
      </w:pPr>
      <w:r w:rsidRPr="005B17D3">
        <w:rPr>
          <w:b/>
        </w:rPr>
        <w:t>Note:</w:t>
      </w:r>
      <w:r w:rsidRPr="005B17D3">
        <w:t xml:space="preserve"> State Territory with No Full-Service VA Medical Facility are blank values only.</w:t>
      </w:r>
    </w:p>
    <w:p w14:paraId="6E1A54B6" w14:textId="77777777" w:rsidR="000F55A2" w:rsidRPr="005B17D3" w:rsidRDefault="000F55A2" w:rsidP="00EF3896">
      <w:pPr>
        <w:pStyle w:val="NormalWeb"/>
        <w:rPr>
          <w:color w:val="000000"/>
        </w:rPr>
      </w:pPr>
    </w:p>
    <w:p w14:paraId="0330B6D8" w14:textId="7933BC4D" w:rsidR="000F55A2" w:rsidRPr="005B17D3" w:rsidRDefault="00CD414D" w:rsidP="00EF3896">
      <w:pPr>
        <w:pStyle w:val="BodyTextBullet2"/>
        <w:rPr>
          <w:b/>
          <w:i/>
          <w:u w:val="single"/>
        </w:rPr>
      </w:pPr>
      <w:bookmarkStart w:id="1693" w:name="UpdateSystemParameterstoRemoveErrors"/>
      <w:r w:rsidRPr="005B17D3">
        <w:rPr>
          <w:b/>
          <w:i/>
          <w:u w:val="single"/>
        </w:rPr>
        <w:t>...u</w:t>
      </w:r>
      <w:r w:rsidR="000F55A2" w:rsidRPr="005B17D3">
        <w:rPr>
          <w:b/>
          <w:i/>
          <w:u w:val="single"/>
        </w:rPr>
        <w:t>pdat</w:t>
      </w:r>
      <w:r w:rsidRPr="005B17D3">
        <w:rPr>
          <w:b/>
          <w:i/>
          <w:u w:val="single"/>
        </w:rPr>
        <w:t>e</w:t>
      </w:r>
      <w:r w:rsidR="000F55A2" w:rsidRPr="005B17D3">
        <w:rPr>
          <w:b/>
          <w:i/>
          <w:u w:val="single"/>
        </w:rPr>
        <w:t xml:space="preserve"> </w:t>
      </w:r>
      <w:r w:rsidR="00181FBD" w:rsidRPr="005B17D3">
        <w:rPr>
          <w:b/>
          <w:i/>
          <w:u w:val="single"/>
        </w:rPr>
        <w:t>s</w:t>
      </w:r>
      <w:r w:rsidR="000F55A2" w:rsidRPr="005B17D3">
        <w:rPr>
          <w:b/>
          <w:i/>
          <w:u w:val="single"/>
        </w:rPr>
        <w:t xml:space="preserve">ystem </w:t>
      </w:r>
      <w:r w:rsidR="00181FBD" w:rsidRPr="005B17D3">
        <w:rPr>
          <w:b/>
          <w:i/>
          <w:u w:val="single"/>
        </w:rPr>
        <w:t>p</w:t>
      </w:r>
      <w:r w:rsidR="000F55A2" w:rsidRPr="005B17D3">
        <w:rPr>
          <w:b/>
          <w:i/>
          <w:u w:val="single"/>
        </w:rPr>
        <w:t xml:space="preserve">arameters </w:t>
      </w:r>
      <w:r w:rsidRPr="005B17D3">
        <w:rPr>
          <w:b/>
          <w:i/>
          <w:u w:val="single"/>
        </w:rPr>
        <w:t>s</w:t>
      </w:r>
      <w:r w:rsidR="000F55A2" w:rsidRPr="005B17D3">
        <w:rPr>
          <w:b/>
          <w:i/>
          <w:u w:val="single"/>
        </w:rPr>
        <w:t xml:space="preserve">uccessfully to </w:t>
      </w:r>
      <w:r w:rsidRPr="005B17D3">
        <w:rPr>
          <w:b/>
          <w:i/>
          <w:u w:val="single"/>
        </w:rPr>
        <w:t>r</w:t>
      </w:r>
      <w:r w:rsidR="000F55A2" w:rsidRPr="005B17D3">
        <w:rPr>
          <w:b/>
          <w:i/>
          <w:u w:val="single"/>
        </w:rPr>
        <w:t xml:space="preserve">emove </w:t>
      </w:r>
      <w:r w:rsidRPr="005B17D3">
        <w:rPr>
          <w:b/>
          <w:i/>
          <w:u w:val="single"/>
        </w:rPr>
        <w:t>e</w:t>
      </w:r>
      <w:r w:rsidR="000F55A2" w:rsidRPr="005B17D3">
        <w:rPr>
          <w:b/>
          <w:i/>
          <w:u w:val="single"/>
        </w:rPr>
        <w:t>rrors</w:t>
      </w:r>
      <w:r w:rsidRPr="005B17D3">
        <w:rPr>
          <w:b/>
          <w:i/>
          <w:u w:val="single"/>
        </w:rPr>
        <w:t>?</w:t>
      </w:r>
      <w:r w:rsidR="00292482" w:rsidRPr="005B17D3">
        <w:rPr>
          <w:b/>
          <w:i/>
        </w:rPr>
        <w:t xml:space="preserve"> </w:t>
      </w:r>
      <w:hyperlink w:anchor="VCEParameters" w:history="1">
        <w:r w:rsidR="00292482" w:rsidRPr="005B17D3">
          <w:rPr>
            <w:rStyle w:val="Hyperlink"/>
            <w:b/>
            <w:i/>
            <w:szCs w:val="24"/>
          </w:rPr>
          <w:t>[back]</w:t>
        </w:r>
      </w:hyperlink>
    </w:p>
    <w:bookmarkEnd w:id="1693"/>
    <w:p w14:paraId="7EE32D8B" w14:textId="77777777" w:rsidR="000F55A2" w:rsidRPr="005B17D3" w:rsidRDefault="000F55A2" w:rsidP="00EF3896">
      <w:pPr>
        <w:pStyle w:val="NormalWeb"/>
        <w:rPr>
          <w:color w:val="000000"/>
        </w:rPr>
      </w:pPr>
    </w:p>
    <w:p w14:paraId="6C572CB9" w14:textId="77777777" w:rsidR="000F55A2" w:rsidRPr="005B17D3" w:rsidRDefault="000F55A2" w:rsidP="00EF3896">
      <w:pPr>
        <w:pStyle w:val="NormalWeb"/>
        <w:rPr>
          <w:color w:val="000000"/>
        </w:rPr>
      </w:pPr>
      <w:r w:rsidRPr="005B17D3">
        <w:rPr>
          <w:color w:val="000000"/>
        </w:rPr>
        <w:t>Perform the following to update the system parameters:  </w:t>
      </w:r>
    </w:p>
    <w:p w14:paraId="675BB675" w14:textId="77777777" w:rsidR="000F55A2" w:rsidRPr="005B17D3" w:rsidRDefault="000F55A2" w:rsidP="00EF3896">
      <w:pPr>
        <w:pStyle w:val="NormalWeb"/>
        <w:spacing w:after="200"/>
        <w:rPr>
          <w:color w:val="000000"/>
        </w:rPr>
      </w:pPr>
    </w:p>
    <w:p w14:paraId="44738D15" w14:textId="28461698" w:rsidR="000F55A2" w:rsidRPr="005B17D3" w:rsidRDefault="000F55A2" w:rsidP="00884662">
      <w:pPr>
        <w:pStyle w:val="BodyTextBullet2"/>
        <w:numPr>
          <w:ilvl w:val="1"/>
          <w:numId w:val="238"/>
        </w:numPr>
      </w:pPr>
      <w:r w:rsidRPr="005B17D3">
        <w:t>Enter an effective date into</w:t>
      </w:r>
      <w:r w:rsidR="005A120A" w:rsidRPr="005B17D3">
        <w:t xml:space="preserve"> the </w:t>
      </w:r>
      <w:r w:rsidR="005A120A" w:rsidRPr="005B17D3">
        <w:rPr>
          <w:b/>
        </w:rPr>
        <w:t xml:space="preserve">State Territory with No Full-Service VA Medical Facility </w:t>
      </w:r>
      <w:r w:rsidR="005A120A" w:rsidRPr="005B17D3">
        <w:t xml:space="preserve">field or </w:t>
      </w:r>
      <w:r w:rsidRPr="005B17D3">
        <w:t xml:space="preserve">any of the VCE parameters fields.  </w:t>
      </w:r>
    </w:p>
    <w:p w14:paraId="1FF82BA8" w14:textId="77777777" w:rsidR="000F55A2" w:rsidRPr="005B17D3" w:rsidRDefault="000F55A2" w:rsidP="00884662">
      <w:pPr>
        <w:pStyle w:val="BodyTextBullet2"/>
        <w:numPr>
          <w:ilvl w:val="1"/>
          <w:numId w:val="238"/>
        </w:numPr>
      </w:pPr>
      <w:r w:rsidRPr="005B17D3">
        <w:t xml:space="preserve">Do NOT select a state. </w:t>
      </w:r>
    </w:p>
    <w:p w14:paraId="01E8BFCB" w14:textId="77777777" w:rsidR="000F55A2" w:rsidRPr="005B17D3" w:rsidRDefault="000F55A2" w:rsidP="00884662">
      <w:pPr>
        <w:pStyle w:val="BodyTextBullet2"/>
        <w:numPr>
          <w:ilvl w:val="1"/>
          <w:numId w:val="238"/>
        </w:numPr>
      </w:pPr>
      <w:r w:rsidRPr="005B17D3">
        <w:rPr>
          <w:color w:val="000000"/>
        </w:rPr>
        <w:t xml:space="preserve">Click </w:t>
      </w:r>
      <w:r w:rsidRPr="005B17D3">
        <w:rPr>
          <w:b/>
          <w:color w:val="000000"/>
        </w:rPr>
        <w:t>OK</w:t>
      </w:r>
      <w:r w:rsidRPr="005B17D3">
        <w:rPr>
          <w:color w:val="000000"/>
        </w:rPr>
        <w:t xml:space="preserve"> throughout the same message warnings as before. </w:t>
      </w:r>
    </w:p>
    <w:p w14:paraId="59128345" w14:textId="77777777" w:rsidR="000F55A2" w:rsidRPr="005B17D3" w:rsidRDefault="000F55A2" w:rsidP="00EF3896">
      <w:pPr>
        <w:pStyle w:val="NormalWeb"/>
        <w:spacing w:after="200"/>
        <w:rPr>
          <w:color w:val="000000"/>
        </w:rPr>
      </w:pPr>
    </w:p>
    <w:p w14:paraId="3642D492" w14:textId="77777777" w:rsidR="000F55A2" w:rsidRPr="005B17D3" w:rsidRDefault="000F55A2" w:rsidP="00EF3896">
      <w:pPr>
        <w:pStyle w:val="NormalWeb"/>
        <w:spacing w:after="200"/>
        <w:rPr>
          <w:color w:val="000000"/>
        </w:rPr>
      </w:pPr>
      <w:r w:rsidRPr="005B17D3">
        <w:rPr>
          <w:color w:val="000000"/>
        </w:rPr>
        <w:t xml:space="preserve">The following message appears: </w:t>
      </w:r>
    </w:p>
    <w:p w14:paraId="3CE1C21A" w14:textId="77777777" w:rsidR="000F55A2" w:rsidRPr="005B17D3" w:rsidRDefault="000F55A2" w:rsidP="00EF3896">
      <w:pPr>
        <w:pStyle w:val="NormalWeb"/>
        <w:spacing w:after="200"/>
        <w:ind w:left="720"/>
        <w:rPr>
          <w:i/>
          <w:color w:val="000000"/>
        </w:rPr>
      </w:pPr>
      <w:r w:rsidRPr="005B17D3">
        <w:rPr>
          <w:i/>
          <w:color w:val="000000"/>
        </w:rPr>
        <w:t>System Parameters updated Successfully.</w:t>
      </w:r>
    </w:p>
    <w:p w14:paraId="3BE029DA" w14:textId="77777777" w:rsidR="000F55A2" w:rsidRPr="005B17D3" w:rsidRDefault="000F55A2" w:rsidP="00474E83">
      <w:pPr>
        <w:pStyle w:val="NoteLightbulb"/>
      </w:pPr>
      <w:r w:rsidRPr="005B17D3">
        <w:rPr>
          <w:b/>
        </w:rPr>
        <w:t>Note:</w:t>
      </w:r>
      <w:r w:rsidRPr="005B17D3">
        <w:t xml:space="preserve"> Updates may take a few days to complete due to the volume of records.</w:t>
      </w:r>
    </w:p>
    <w:p w14:paraId="21B251D6" w14:textId="7424B041" w:rsidR="000F55A2" w:rsidRPr="005B17D3" w:rsidRDefault="00CD414D" w:rsidP="00EF3896">
      <w:pPr>
        <w:pStyle w:val="ProcedureTitle"/>
      </w:pPr>
      <w:bookmarkStart w:id="1694" w:name="SelectSystemParametersthroughBP"/>
      <w:r w:rsidRPr="005B17D3">
        <w:t>... s</w:t>
      </w:r>
      <w:r w:rsidR="000F55A2" w:rsidRPr="005B17D3">
        <w:t xml:space="preserve">elect </w:t>
      </w:r>
      <w:r w:rsidR="002C5856" w:rsidRPr="005B17D3">
        <w:t>s</w:t>
      </w:r>
      <w:r w:rsidR="000F55A2" w:rsidRPr="005B17D3">
        <w:t xml:space="preserve">ystem </w:t>
      </w:r>
      <w:r w:rsidR="002C5856" w:rsidRPr="005B17D3">
        <w:t>p</w:t>
      </w:r>
      <w:r w:rsidR="000F55A2" w:rsidRPr="005B17D3">
        <w:t xml:space="preserve">arameters </w:t>
      </w:r>
      <w:r w:rsidRPr="005B17D3">
        <w:t>t</w:t>
      </w:r>
      <w:r w:rsidR="000F55A2" w:rsidRPr="005B17D3">
        <w:t xml:space="preserve">hrough </w:t>
      </w:r>
      <w:r w:rsidRPr="005B17D3">
        <w:t>b</w:t>
      </w:r>
      <w:r w:rsidR="000F55A2" w:rsidRPr="005B17D3">
        <w:t xml:space="preserve">atch </w:t>
      </w:r>
      <w:r w:rsidRPr="005B17D3">
        <w:t>p</w:t>
      </w:r>
      <w:r w:rsidR="000F55A2" w:rsidRPr="005B17D3">
        <w:t>rocess</w:t>
      </w:r>
      <w:r w:rsidRPr="005B17D3">
        <w:t>?</w:t>
      </w:r>
      <w:r w:rsidR="00292482" w:rsidRPr="005B17D3">
        <w:rPr>
          <w:u w:val="none"/>
        </w:rPr>
        <w:t xml:space="preserve"> </w:t>
      </w:r>
      <w:hyperlink w:anchor="VCEParameters" w:history="1">
        <w:r w:rsidR="00292482" w:rsidRPr="005B17D3">
          <w:rPr>
            <w:rStyle w:val="Hyperlink"/>
            <w:szCs w:val="24"/>
          </w:rPr>
          <w:t>[back]</w:t>
        </w:r>
      </w:hyperlink>
    </w:p>
    <w:bookmarkEnd w:id="1694"/>
    <w:p w14:paraId="50FA36B7" w14:textId="77777777" w:rsidR="000F55A2" w:rsidRPr="005B17D3" w:rsidRDefault="000F55A2" w:rsidP="00EF3896">
      <w:pPr>
        <w:pStyle w:val="BodyTextBullet2"/>
      </w:pPr>
      <w:r w:rsidRPr="005B17D3">
        <w:t>Users manually select all parameters through a batch process with an effective date equal to the current system date.</w:t>
      </w:r>
    </w:p>
    <w:p w14:paraId="2A11D842" w14:textId="77777777" w:rsidR="000F55A2" w:rsidRPr="005B17D3" w:rsidRDefault="000F55A2" w:rsidP="00EF3896">
      <w:pPr>
        <w:pStyle w:val="BodyTextBullet2"/>
      </w:pPr>
    </w:p>
    <w:tbl>
      <w:tblPr>
        <w:tblStyle w:val="TableGrid"/>
        <w:tblW w:w="8820" w:type="dxa"/>
        <w:tblInd w:w="85" w:type="dxa"/>
        <w:tblLayout w:type="fixed"/>
        <w:tblLook w:val="04A0" w:firstRow="1" w:lastRow="0" w:firstColumn="1" w:lastColumn="0" w:noHBand="0" w:noVBand="1"/>
        <w:tblDescription w:val="If/then table to determine the status of a value once a batch job has been run, and what it means if the date is in the past. "/>
      </w:tblPr>
      <w:tblGrid>
        <w:gridCol w:w="4590"/>
        <w:gridCol w:w="4230"/>
      </w:tblGrid>
      <w:tr w:rsidR="000F55A2" w:rsidRPr="005B17D3" w14:paraId="177E508F" w14:textId="77777777" w:rsidTr="00D45A30">
        <w:trPr>
          <w:trHeight w:val="422"/>
          <w:tblHeader/>
        </w:trPr>
        <w:tc>
          <w:tcPr>
            <w:tcW w:w="4590" w:type="dxa"/>
            <w:shd w:val="clear" w:color="auto" w:fill="D9E2F3" w:themeFill="accent1" w:themeFillTint="33"/>
          </w:tcPr>
          <w:p w14:paraId="09A22449" w14:textId="77777777" w:rsidR="000F55A2" w:rsidRPr="005B17D3" w:rsidRDefault="000F55A2" w:rsidP="00EF3896">
            <w:pPr>
              <w:rPr>
                <w:b/>
              </w:rPr>
            </w:pPr>
            <w:r w:rsidRPr="005B17D3">
              <w:rPr>
                <w:b/>
              </w:rPr>
              <w:t>If</w:t>
            </w:r>
          </w:p>
        </w:tc>
        <w:tc>
          <w:tcPr>
            <w:tcW w:w="4230" w:type="dxa"/>
            <w:shd w:val="clear" w:color="auto" w:fill="D9E2F3" w:themeFill="accent1" w:themeFillTint="33"/>
          </w:tcPr>
          <w:p w14:paraId="2C56C2DD" w14:textId="77777777" w:rsidR="000F55A2" w:rsidRPr="005B17D3" w:rsidRDefault="000F55A2" w:rsidP="00EF3896">
            <w:pPr>
              <w:rPr>
                <w:b/>
              </w:rPr>
            </w:pPr>
            <w:r w:rsidRPr="005B17D3">
              <w:rPr>
                <w:b/>
              </w:rPr>
              <w:t>Then</w:t>
            </w:r>
          </w:p>
        </w:tc>
      </w:tr>
      <w:tr w:rsidR="000F55A2" w:rsidRPr="005B17D3" w14:paraId="5FA21B62" w14:textId="77777777" w:rsidTr="00D45A30">
        <w:trPr>
          <w:trHeight w:val="575"/>
          <w:tblHeader/>
        </w:trPr>
        <w:tc>
          <w:tcPr>
            <w:tcW w:w="4590" w:type="dxa"/>
          </w:tcPr>
          <w:p w14:paraId="63E5413C" w14:textId="77777777" w:rsidR="000F55A2" w:rsidRPr="005B17D3" w:rsidRDefault="000F55A2" w:rsidP="00EF3896">
            <w:r w:rsidRPr="005B17D3">
              <w:t>Submitted a value change</w:t>
            </w:r>
          </w:p>
        </w:tc>
        <w:tc>
          <w:tcPr>
            <w:tcW w:w="4230" w:type="dxa"/>
          </w:tcPr>
          <w:p w14:paraId="6D0478FB" w14:textId="77777777" w:rsidR="000F55A2" w:rsidRPr="005B17D3" w:rsidRDefault="000F55A2" w:rsidP="00EF3896">
            <w:r w:rsidRPr="005B17D3">
              <w:t xml:space="preserve">The value will remain the same until the batch job is run. The value will update to reflect your new value once the batch job is run. </w:t>
            </w:r>
          </w:p>
        </w:tc>
      </w:tr>
      <w:tr w:rsidR="000F55A2" w:rsidRPr="005B17D3" w14:paraId="1A35E82D" w14:textId="77777777" w:rsidTr="00D45A30">
        <w:trPr>
          <w:trHeight w:val="665"/>
          <w:tblHeader/>
        </w:trPr>
        <w:tc>
          <w:tcPr>
            <w:tcW w:w="4590" w:type="dxa"/>
          </w:tcPr>
          <w:p w14:paraId="69017583" w14:textId="77777777" w:rsidR="000F55A2" w:rsidRPr="005B17D3" w:rsidRDefault="000F55A2" w:rsidP="00EF3896">
            <w:pPr>
              <w:pStyle w:val="BodyTextBullet2"/>
            </w:pPr>
            <w:r w:rsidRPr="005B17D3">
              <w:t>If the date is in the past</w:t>
            </w:r>
          </w:p>
        </w:tc>
        <w:tc>
          <w:tcPr>
            <w:tcW w:w="4230" w:type="dxa"/>
          </w:tcPr>
          <w:p w14:paraId="7806068B" w14:textId="77777777" w:rsidR="000F55A2" w:rsidRPr="005B17D3" w:rsidRDefault="000F55A2" w:rsidP="00EF3896">
            <w:r w:rsidRPr="005B17D3">
              <w:t>The batch job will NOT be executed.</w:t>
            </w:r>
          </w:p>
        </w:tc>
      </w:tr>
    </w:tbl>
    <w:p w14:paraId="2118CC8F" w14:textId="77777777" w:rsidR="000F55A2" w:rsidRPr="005B17D3" w:rsidRDefault="000F55A2" w:rsidP="00EF3896">
      <w:pPr>
        <w:pStyle w:val="BodyTextBullet2"/>
      </w:pPr>
    </w:p>
    <w:p w14:paraId="4F6C44FE" w14:textId="77777777" w:rsidR="000F55A2" w:rsidRPr="005B17D3" w:rsidRDefault="000F55A2" w:rsidP="00EF3896">
      <w:pPr>
        <w:pStyle w:val="BodyTextBullet2"/>
      </w:pPr>
      <w:r w:rsidRPr="005B17D3">
        <w:t>For each system parameter the user selects, the batch process performs the following:   </w:t>
      </w:r>
    </w:p>
    <w:p w14:paraId="079FA336" w14:textId="77777777" w:rsidR="000F55A2" w:rsidRPr="005B17D3" w:rsidRDefault="000F55A2" w:rsidP="00884662">
      <w:pPr>
        <w:pStyle w:val="NumberedList"/>
        <w:numPr>
          <w:ilvl w:val="0"/>
          <w:numId w:val="231"/>
        </w:numPr>
        <w:rPr>
          <w:szCs w:val="24"/>
        </w:rPr>
      </w:pPr>
      <w:r w:rsidRPr="005B17D3">
        <w:rPr>
          <w:szCs w:val="24"/>
        </w:rPr>
        <w:t>Copies the next effective date to the current effective date and the next parameter value to the current parameter value. </w:t>
      </w:r>
    </w:p>
    <w:p w14:paraId="1245076A" w14:textId="77777777" w:rsidR="000F55A2" w:rsidRPr="005B17D3" w:rsidRDefault="000F55A2" w:rsidP="00EF3896">
      <w:pPr>
        <w:pStyle w:val="NumberedList"/>
        <w:rPr>
          <w:szCs w:val="24"/>
        </w:rPr>
      </w:pPr>
      <w:r w:rsidRPr="005B17D3">
        <w:rPr>
          <w:szCs w:val="24"/>
        </w:rPr>
        <w:t>Sets the next effective date and the next parameter value to blank. </w:t>
      </w:r>
    </w:p>
    <w:p w14:paraId="7D3A3B34" w14:textId="77777777" w:rsidR="000F55A2" w:rsidRPr="005B17D3" w:rsidRDefault="000F55A2" w:rsidP="00EF3896">
      <w:pPr>
        <w:pStyle w:val="NumberedList"/>
        <w:rPr>
          <w:sz w:val="22"/>
        </w:rPr>
      </w:pPr>
      <w:r w:rsidRPr="005B17D3">
        <w:t xml:space="preserve">Recalculates the entire population if there is a change to any of the current VCE Parameter values (where the current value is updated based on the effective date). </w:t>
      </w:r>
    </w:p>
    <w:p w14:paraId="3DFE47F5" w14:textId="77777777" w:rsidR="000F55A2" w:rsidRPr="005B17D3" w:rsidRDefault="000F55A2" w:rsidP="00474E83">
      <w:pPr>
        <w:pStyle w:val="NoteLightbulb"/>
        <w:rPr>
          <w:sz w:val="22"/>
          <w:szCs w:val="22"/>
        </w:rPr>
      </w:pPr>
      <w:r w:rsidRPr="005B17D3">
        <w:rPr>
          <w:b/>
        </w:rPr>
        <w:t>Note:</w:t>
      </w:r>
      <w:r w:rsidRPr="005B17D3">
        <w:t xml:space="preserve"> VCE parameter rules are the definition of what the values are supposed to be according to current law passed by Congress. Those defined rules equate to the values we are setting in the System Parameters function for VCE. </w:t>
      </w:r>
    </w:p>
    <w:p w14:paraId="5F1B4477" w14:textId="41CCC789" w:rsidR="000F55A2" w:rsidRPr="005B17D3" w:rsidRDefault="000F55A2" w:rsidP="00EF3896">
      <w:pPr>
        <w:pStyle w:val="NumberedList"/>
        <w:rPr>
          <w:szCs w:val="24"/>
        </w:rPr>
      </w:pPr>
      <w:r w:rsidRPr="005B17D3">
        <w:rPr>
          <w:szCs w:val="24"/>
        </w:rPr>
        <w:t xml:space="preserve">Recalculates the entire population of applicable CC </w:t>
      </w:r>
      <w:r w:rsidR="00112773" w:rsidRPr="005B17D3">
        <w:t>VHAPs</w:t>
      </w:r>
      <w:r w:rsidRPr="005B17D3">
        <w:rPr>
          <w:szCs w:val="24"/>
        </w:rPr>
        <w:t xml:space="preserve"> based on the new VCE Determination. </w:t>
      </w:r>
    </w:p>
    <w:p w14:paraId="341E677E" w14:textId="7A36354C" w:rsidR="000F55A2" w:rsidRPr="005B17D3" w:rsidRDefault="000F55A2" w:rsidP="00EF3896">
      <w:pPr>
        <w:pStyle w:val="NumberedList"/>
        <w:rPr>
          <w:szCs w:val="24"/>
        </w:rPr>
      </w:pPr>
      <w:r w:rsidRPr="005B17D3">
        <w:rPr>
          <w:szCs w:val="24"/>
        </w:rPr>
        <w:t xml:space="preserve">Ensures that the new CC </w:t>
      </w:r>
      <w:r w:rsidR="00112773" w:rsidRPr="005B17D3">
        <w:t>VHAPs</w:t>
      </w:r>
      <w:r w:rsidRPr="005B17D3">
        <w:rPr>
          <w:szCs w:val="24"/>
        </w:rPr>
        <w:t xml:space="preserve"> is synced with VistA. </w:t>
      </w:r>
    </w:p>
    <w:p w14:paraId="69954745" w14:textId="3E8AA99F" w:rsidR="000F55A2" w:rsidRPr="005B17D3" w:rsidRDefault="000F55A2" w:rsidP="00EF3896">
      <w:pPr>
        <w:pStyle w:val="BodyTextBullet2"/>
      </w:pPr>
      <w:r w:rsidRPr="005B17D3">
        <w:t>ES runs a process for that batch of potentially 9-10 million records on the effective date.  This batch process would run after hours, early in the morning on the effective date, or on a date to-be-determined (TBD) by Operations.  This batch process will run manually.  </w:t>
      </w:r>
    </w:p>
    <w:p w14:paraId="689A03EA" w14:textId="77777777" w:rsidR="00292482" w:rsidRPr="005B17D3" w:rsidRDefault="00292482" w:rsidP="00EF3896">
      <w:pPr>
        <w:pStyle w:val="BodyTextBullet2"/>
      </w:pPr>
    </w:p>
    <w:p w14:paraId="4C7602D9" w14:textId="61E9FF44" w:rsidR="00F24B98" w:rsidRPr="005B17D3" w:rsidRDefault="00F24B98" w:rsidP="00EF3896">
      <w:pPr>
        <w:pStyle w:val="ProcedureTitle"/>
      </w:pPr>
      <w:bookmarkStart w:id="1695" w:name="EnableFDDfromMSDS"/>
      <w:r w:rsidRPr="005B17D3">
        <w:t>... enable Accepting FDD from MSDS system parameter?</w:t>
      </w:r>
      <w:r w:rsidR="00292482" w:rsidRPr="005B17D3">
        <w:rPr>
          <w:u w:val="none"/>
        </w:rPr>
        <w:t xml:space="preserve"> </w:t>
      </w:r>
    </w:p>
    <w:bookmarkEnd w:id="1695"/>
    <w:p w14:paraId="66582DF3" w14:textId="77777777" w:rsidR="00C34E2F" w:rsidRPr="005B17D3" w:rsidRDefault="00C34E2F" w:rsidP="00474E83">
      <w:pPr>
        <w:pStyle w:val="NoteLightbulb"/>
      </w:pPr>
      <w:r w:rsidRPr="005B17D3">
        <w:rPr>
          <w:b/>
        </w:rPr>
        <w:t>Note:</w:t>
      </w:r>
      <w:r w:rsidR="00F24B98" w:rsidRPr="005B17D3">
        <w:t xml:space="preserve"> Before enabling</w:t>
      </w:r>
      <w:r w:rsidRPr="005B17D3">
        <w:t xml:space="preserve"> FDD by system parameters, make sure all mi</w:t>
      </w:r>
      <w:r w:rsidR="00F24B98" w:rsidRPr="005B17D3">
        <w:t xml:space="preserve">litary </w:t>
      </w:r>
      <w:r w:rsidRPr="005B17D3">
        <w:t>episodes are deleted under the Military Service tab by clicking the delete button.</w:t>
      </w:r>
    </w:p>
    <w:p w14:paraId="5FE7AB6D" w14:textId="77777777" w:rsidR="00C34E2F" w:rsidRPr="005B17D3" w:rsidRDefault="00C34E2F" w:rsidP="00EF3896">
      <w:pPr>
        <w:pStyle w:val="BodyTextBullet2"/>
      </w:pPr>
      <w:r w:rsidRPr="005B17D3">
        <w:t>To enable the Accepting FDD from MSDS system parameter, perform the following:</w:t>
      </w:r>
    </w:p>
    <w:p w14:paraId="55A860DE" w14:textId="77777777" w:rsidR="00C34E2F" w:rsidRPr="005B17D3" w:rsidRDefault="00C34E2F" w:rsidP="00884662">
      <w:pPr>
        <w:pStyle w:val="NumberedList"/>
        <w:numPr>
          <w:ilvl w:val="0"/>
          <w:numId w:val="255"/>
        </w:numPr>
      </w:pPr>
      <w:r w:rsidRPr="005B17D3">
        <w:t xml:space="preserve">Click </w:t>
      </w:r>
      <w:r w:rsidRPr="005B17D3">
        <w:rPr>
          <w:b/>
        </w:rPr>
        <w:t>Admin</w:t>
      </w:r>
      <w:r w:rsidRPr="005B17D3">
        <w:t>.</w:t>
      </w:r>
    </w:p>
    <w:p w14:paraId="3799108C" w14:textId="77777777" w:rsidR="00C34E2F" w:rsidRPr="005B17D3" w:rsidRDefault="00C34E2F" w:rsidP="00884662">
      <w:pPr>
        <w:pStyle w:val="NumberedList"/>
        <w:numPr>
          <w:ilvl w:val="0"/>
          <w:numId w:val="255"/>
        </w:numPr>
      </w:pPr>
      <w:r w:rsidRPr="005B17D3">
        <w:t xml:space="preserve">Click </w:t>
      </w:r>
      <w:r w:rsidRPr="005B17D3">
        <w:rPr>
          <w:b/>
        </w:rPr>
        <w:t>System Parameters</w:t>
      </w:r>
      <w:r w:rsidRPr="005B17D3">
        <w:t>.</w:t>
      </w:r>
    </w:p>
    <w:p w14:paraId="061C93EB" w14:textId="77777777" w:rsidR="00C34E2F" w:rsidRPr="005B17D3" w:rsidRDefault="00C34E2F" w:rsidP="00884662">
      <w:pPr>
        <w:pStyle w:val="NumberedList"/>
        <w:numPr>
          <w:ilvl w:val="0"/>
          <w:numId w:val="255"/>
        </w:numPr>
      </w:pPr>
      <w:r w:rsidRPr="005B17D3">
        <w:t xml:space="preserve">Change the parameter, </w:t>
      </w:r>
      <w:r w:rsidRPr="005B17D3">
        <w:rPr>
          <w:b/>
        </w:rPr>
        <w:t>Accept FDD from MSDS</w:t>
      </w:r>
      <w:r w:rsidRPr="005B17D3">
        <w:t xml:space="preserve"> value from “N” (No) to “Y” (Yes).</w:t>
      </w:r>
    </w:p>
    <w:p w14:paraId="116355AC" w14:textId="77777777" w:rsidR="00C34E2F" w:rsidRPr="005B17D3" w:rsidRDefault="00C34E2F" w:rsidP="00884662">
      <w:pPr>
        <w:pStyle w:val="NumberedList"/>
        <w:numPr>
          <w:ilvl w:val="0"/>
          <w:numId w:val="255"/>
        </w:numPr>
      </w:pPr>
      <w:r w:rsidRPr="005B17D3">
        <w:t xml:space="preserve">Click </w:t>
      </w:r>
      <w:r w:rsidRPr="005B17D3">
        <w:rPr>
          <w:b/>
        </w:rPr>
        <w:t>Update</w:t>
      </w:r>
      <w:r w:rsidRPr="005B17D3">
        <w:t xml:space="preserve"> to enable the parameter.</w:t>
      </w:r>
    </w:p>
    <w:p w14:paraId="2ADA5CE9" w14:textId="77777777" w:rsidR="00C34E2F" w:rsidRPr="005B17D3" w:rsidRDefault="00C34E2F" w:rsidP="00884662">
      <w:pPr>
        <w:pStyle w:val="NumberedList"/>
        <w:numPr>
          <w:ilvl w:val="0"/>
          <w:numId w:val="255"/>
        </w:numPr>
      </w:pPr>
      <w:r w:rsidRPr="005B17D3">
        <w:t xml:space="preserve">Click </w:t>
      </w:r>
      <w:r w:rsidRPr="005B17D3">
        <w:rPr>
          <w:b/>
        </w:rPr>
        <w:t>OK</w:t>
      </w:r>
      <w:r w:rsidRPr="005B17D3">
        <w:t xml:space="preserve"> when prompted with a message of changing the value of the parameter.</w:t>
      </w:r>
    </w:p>
    <w:p w14:paraId="162B1DAE" w14:textId="77777777" w:rsidR="00F24B98" w:rsidRPr="005B17D3" w:rsidRDefault="00F24B98" w:rsidP="00EF3896">
      <w:pPr>
        <w:pStyle w:val="BodyTextBullet2"/>
      </w:pPr>
    </w:p>
    <w:p w14:paraId="0F1E572F" w14:textId="7EBE53C0" w:rsidR="00F24B98" w:rsidRPr="005B17D3" w:rsidRDefault="00C34E2F" w:rsidP="00EF3896">
      <w:pPr>
        <w:pStyle w:val="BodyTextBullet2"/>
        <w:rPr>
          <w:i/>
        </w:rPr>
      </w:pPr>
      <w:r w:rsidRPr="005B17D3">
        <w:rPr>
          <w:i/>
        </w:rPr>
        <w:t>System P</w:t>
      </w:r>
      <w:r w:rsidR="0001030E" w:rsidRPr="005B17D3">
        <w:rPr>
          <w:i/>
        </w:rPr>
        <w:t>arameters updated successfully.</w:t>
      </w:r>
    </w:p>
    <w:p w14:paraId="669FE24F" w14:textId="77777777" w:rsidR="005A782F" w:rsidRPr="005B17D3" w:rsidRDefault="005A782F" w:rsidP="00EF3896">
      <w:pPr>
        <w:pStyle w:val="BodyTextBullet2"/>
        <w:rPr>
          <w:i/>
        </w:rPr>
      </w:pPr>
    </w:p>
    <w:p w14:paraId="1A0357AE" w14:textId="77777777" w:rsidR="00C34E2F" w:rsidRPr="005B17D3" w:rsidRDefault="00C34E2F" w:rsidP="00884662">
      <w:pPr>
        <w:pStyle w:val="NumberedList"/>
        <w:numPr>
          <w:ilvl w:val="0"/>
          <w:numId w:val="256"/>
        </w:numPr>
      </w:pPr>
      <w:r w:rsidRPr="005B17D3">
        <w:t xml:space="preserve">Enter in the member ID onto the </w:t>
      </w:r>
      <w:r w:rsidRPr="005B17D3">
        <w:rPr>
          <w:b/>
        </w:rPr>
        <w:t>Member ID</w:t>
      </w:r>
      <w:r w:rsidRPr="005B17D3">
        <w:t xml:space="preserve"> field on the </w:t>
      </w:r>
      <w:r w:rsidRPr="005B17D3">
        <w:rPr>
          <w:b/>
        </w:rPr>
        <w:t>Person Search</w:t>
      </w:r>
      <w:r w:rsidRPr="005B17D3">
        <w:t xml:space="preserve"> screen.</w:t>
      </w:r>
    </w:p>
    <w:p w14:paraId="0D476B22" w14:textId="77777777" w:rsidR="00C34E2F" w:rsidRPr="005B17D3" w:rsidRDefault="00C34E2F" w:rsidP="00884662">
      <w:pPr>
        <w:pStyle w:val="NumberedList"/>
        <w:numPr>
          <w:ilvl w:val="0"/>
          <w:numId w:val="256"/>
        </w:numPr>
      </w:pPr>
      <w:r w:rsidRPr="005B17D3">
        <w:t xml:space="preserve">Click </w:t>
      </w:r>
      <w:r w:rsidRPr="005B17D3">
        <w:rPr>
          <w:b/>
        </w:rPr>
        <w:t>Find</w:t>
      </w:r>
      <w:r w:rsidRPr="005B17D3">
        <w:t>.</w:t>
      </w:r>
    </w:p>
    <w:p w14:paraId="07E59E51" w14:textId="77777777" w:rsidR="00C34E2F" w:rsidRPr="005B17D3" w:rsidRDefault="00C34E2F" w:rsidP="00884662">
      <w:pPr>
        <w:pStyle w:val="NumberedList"/>
        <w:numPr>
          <w:ilvl w:val="0"/>
          <w:numId w:val="256"/>
        </w:numPr>
      </w:pPr>
      <w:r w:rsidRPr="005B17D3">
        <w:t xml:space="preserve">Click the </w:t>
      </w:r>
      <w:r w:rsidRPr="005B17D3">
        <w:rPr>
          <w:b/>
        </w:rPr>
        <w:t>Military Service</w:t>
      </w:r>
      <w:r w:rsidRPr="005B17D3">
        <w:t xml:space="preserve"> tab.</w:t>
      </w:r>
    </w:p>
    <w:p w14:paraId="0EF74E4A" w14:textId="77777777" w:rsidR="00C34E2F" w:rsidRPr="005B17D3" w:rsidRDefault="00C34E2F" w:rsidP="00884662">
      <w:pPr>
        <w:pStyle w:val="NumberedList"/>
        <w:numPr>
          <w:ilvl w:val="0"/>
          <w:numId w:val="256"/>
        </w:numPr>
      </w:pPr>
      <w:r w:rsidRPr="005B17D3">
        <w:t xml:space="preserve">Click the </w:t>
      </w:r>
      <w:r w:rsidRPr="005B17D3">
        <w:rPr>
          <w:b/>
        </w:rPr>
        <w:t>Send Query to MSDS Broker</w:t>
      </w:r>
      <w:r w:rsidRPr="005B17D3">
        <w:t xml:space="preserve"> button located at the upper-right of the screen.</w:t>
      </w:r>
    </w:p>
    <w:p w14:paraId="40831D96" w14:textId="77777777" w:rsidR="00F24B98" w:rsidRPr="005B17D3" w:rsidRDefault="00C34E2F" w:rsidP="00884662">
      <w:pPr>
        <w:pStyle w:val="NumberedList"/>
        <w:numPr>
          <w:ilvl w:val="0"/>
          <w:numId w:val="256"/>
        </w:numPr>
      </w:pPr>
      <w:r w:rsidRPr="005B17D3">
        <w:t xml:space="preserve">Click </w:t>
      </w:r>
      <w:r w:rsidRPr="005B17D3">
        <w:rPr>
          <w:b/>
        </w:rPr>
        <w:t>Confirm</w:t>
      </w:r>
      <w:r w:rsidRPr="005B17D3">
        <w:t xml:space="preserve"> to confirm MSDS message sending confirmation.</w:t>
      </w:r>
    </w:p>
    <w:p w14:paraId="0112DFE2" w14:textId="77777777" w:rsidR="00C34E2F" w:rsidRPr="005B17D3" w:rsidRDefault="00C34E2F" w:rsidP="00EF3896">
      <w:pPr>
        <w:pStyle w:val="BodyTextBullet2"/>
      </w:pPr>
      <w:r w:rsidRPr="005B17D3">
        <w:t>The user receives the following message:</w:t>
      </w:r>
    </w:p>
    <w:p w14:paraId="4C239327" w14:textId="77777777" w:rsidR="00C34E2F" w:rsidRPr="005B17D3" w:rsidRDefault="00C34E2F" w:rsidP="00EF3896">
      <w:pPr>
        <w:pStyle w:val="BodyTextBullet2"/>
        <w:rPr>
          <w:i/>
        </w:rPr>
      </w:pPr>
      <w:r w:rsidRPr="005B17D3">
        <w:rPr>
          <w:i/>
        </w:rPr>
        <w:t>The Query MSDS Message has successfully been added</w:t>
      </w:r>
      <w:r w:rsidR="00F24B98" w:rsidRPr="005B17D3">
        <w:rPr>
          <w:i/>
        </w:rPr>
        <w:t xml:space="preserve"> to the queue of messages to be </w:t>
      </w:r>
      <w:r w:rsidR="0001030E" w:rsidRPr="005B17D3">
        <w:rPr>
          <w:i/>
        </w:rPr>
        <w:t>sent.</w:t>
      </w:r>
    </w:p>
    <w:p w14:paraId="0BD125E6" w14:textId="77777777" w:rsidR="00C34E2F" w:rsidRPr="005B17D3" w:rsidRDefault="00F24B98" w:rsidP="00884662">
      <w:pPr>
        <w:pStyle w:val="NumberedList"/>
        <w:numPr>
          <w:ilvl w:val="0"/>
          <w:numId w:val="257"/>
        </w:numPr>
      </w:pPr>
      <w:r w:rsidRPr="005B17D3">
        <w:t xml:space="preserve">Click the </w:t>
      </w:r>
      <w:r w:rsidRPr="005B17D3">
        <w:rPr>
          <w:b/>
        </w:rPr>
        <w:t>Person Search</w:t>
      </w:r>
      <w:r w:rsidRPr="005B17D3">
        <w:t xml:space="preserve"> </w:t>
      </w:r>
      <w:r w:rsidR="00C34E2F" w:rsidRPr="005B17D3">
        <w:t>bread crumb link located on t</w:t>
      </w:r>
      <w:r w:rsidRPr="005B17D3">
        <w:t>he left-hand side of the screen to refresh the screen.</w:t>
      </w:r>
    </w:p>
    <w:p w14:paraId="71A7A89E" w14:textId="77777777" w:rsidR="00C34E2F" w:rsidRPr="005B17D3" w:rsidRDefault="00C34E2F" w:rsidP="00884662">
      <w:pPr>
        <w:pStyle w:val="NumberedList"/>
        <w:numPr>
          <w:ilvl w:val="0"/>
          <w:numId w:val="257"/>
        </w:numPr>
      </w:pPr>
      <w:r w:rsidRPr="005B17D3">
        <w:t>Click</w:t>
      </w:r>
      <w:r w:rsidR="00F24B98" w:rsidRPr="005B17D3">
        <w:t xml:space="preserve"> the </w:t>
      </w:r>
      <w:r w:rsidR="00F24B98" w:rsidRPr="005B17D3">
        <w:rPr>
          <w:b/>
        </w:rPr>
        <w:t>Military Service</w:t>
      </w:r>
      <w:r w:rsidR="00F24B98" w:rsidRPr="005B17D3">
        <w:t xml:space="preserve"> tab.</w:t>
      </w:r>
    </w:p>
    <w:p w14:paraId="40CD74F0" w14:textId="5690249B" w:rsidR="00BE52CE" w:rsidRPr="005B17D3" w:rsidRDefault="003F3F76" w:rsidP="00884662">
      <w:pPr>
        <w:pStyle w:val="NumberedList"/>
        <w:numPr>
          <w:ilvl w:val="0"/>
          <w:numId w:val="257"/>
        </w:numPr>
      </w:pPr>
      <w:r w:rsidRPr="005B17D3">
        <w:t xml:space="preserve">Notice the </w:t>
      </w:r>
      <w:r w:rsidRPr="005B17D3">
        <w:rPr>
          <w:b/>
        </w:rPr>
        <w:t>Send Query to MSDS Broker</w:t>
      </w:r>
      <w:r w:rsidRPr="005B17D3">
        <w:t xml:space="preserve"> button is enabled.</w:t>
      </w:r>
    </w:p>
    <w:p w14:paraId="250BE991" w14:textId="3740AD5E" w:rsidR="00F24B98" w:rsidRPr="005B17D3" w:rsidRDefault="00F24B98" w:rsidP="00EF3896">
      <w:pPr>
        <w:pStyle w:val="ProcedureTitle"/>
      </w:pPr>
      <w:bookmarkStart w:id="1696" w:name="DisableFDDfromMSDS"/>
      <w:r w:rsidRPr="005B17D3">
        <w:t>... disable Accepting FDD from MSDS system parameter?</w:t>
      </w:r>
      <w:r w:rsidR="00292482" w:rsidRPr="005B17D3">
        <w:t xml:space="preserve"> </w:t>
      </w:r>
    </w:p>
    <w:bookmarkEnd w:id="1696"/>
    <w:p w14:paraId="550C1300" w14:textId="77777777" w:rsidR="00F24B98" w:rsidRPr="005B17D3" w:rsidRDefault="00F24B98" w:rsidP="00474E83">
      <w:pPr>
        <w:pStyle w:val="NoteLightbulb"/>
      </w:pPr>
      <w:r w:rsidRPr="005B17D3">
        <w:rPr>
          <w:b/>
        </w:rPr>
        <w:t>Note:</w:t>
      </w:r>
      <w:r w:rsidRPr="005B17D3">
        <w:t xml:space="preserve"> Before disabling FDD by system parameters, make sure all military episodes are deleted under the Military Service tab by clicking the delete button.</w:t>
      </w:r>
    </w:p>
    <w:p w14:paraId="4B41D119" w14:textId="6AF3617E" w:rsidR="00F24B98" w:rsidRPr="005B17D3" w:rsidRDefault="00013A77" w:rsidP="00EF3896">
      <w:pPr>
        <w:pStyle w:val="BodyTextBullet2"/>
      </w:pPr>
      <w:r w:rsidRPr="005B17D3">
        <w:t>To disable</w:t>
      </w:r>
      <w:r w:rsidR="00F24B98" w:rsidRPr="005B17D3">
        <w:t xml:space="preserve"> the Accepting FDD from MSDS system parameter, perform the following:</w:t>
      </w:r>
    </w:p>
    <w:p w14:paraId="36FF8DB7" w14:textId="77777777" w:rsidR="00F24B98" w:rsidRPr="005B17D3" w:rsidRDefault="00F24B98" w:rsidP="00884662">
      <w:pPr>
        <w:pStyle w:val="NumberedList"/>
        <w:numPr>
          <w:ilvl w:val="0"/>
          <w:numId w:val="305"/>
        </w:numPr>
      </w:pPr>
      <w:r w:rsidRPr="005B17D3">
        <w:t xml:space="preserve">Click </w:t>
      </w:r>
      <w:r w:rsidRPr="005B17D3">
        <w:rPr>
          <w:b/>
        </w:rPr>
        <w:t>Admin</w:t>
      </w:r>
      <w:r w:rsidRPr="005B17D3">
        <w:t>.</w:t>
      </w:r>
    </w:p>
    <w:p w14:paraId="04EC72F6" w14:textId="77777777" w:rsidR="00F24B98" w:rsidRPr="005B17D3" w:rsidRDefault="00F24B98" w:rsidP="00884662">
      <w:pPr>
        <w:pStyle w:val="NumberedList"/>
        <w:numPr>
          <w:ilvl w:val="0"/>
          <w:numId w:val="255"/>
        </w:numPr>
      </w:pPr>
      <w:r w:rsidRPr="005B17D3">
        <w:t xml:space="preserve">Click </w:t>
      </w:r>
      <w:r w:rsidRPr="005B17D3">
        <w:rPr>
          <w:b/>
        </w:rPr>
        <w:t>System Parameters</w:t>
      </w:r>
      <w:r w:rsidRPr="005B17D3">
        <w:t>.</w:t>
      </w:r>
    </w:p>
    <w:p w14:paraId="7E02F3CC" w14:textId="77777777" w:rsidR="00F24B98" w:rsidRPr="005B17D3" w:rsidRDefault="00F24B98" w:rsidP="00884662">
      <w:pPr>
        <w:pStyle w:val="NumberedList"/>
        <w:numPr>
          <w:ilvl w:val="0"/>
          <w:numId w:val="255"/>
        </w:numPr>
      </w:pPr>
      <w:r w:rsidRPr="005B17D3">
        <w:t xml:space="preserve">Change the parameter, </w:t>
      </w:r>
      <w:r w:rsidRPr="005B17D3">
        <w:rPr>
          <w:b/>
        </w:rPr>
        <w:t>Accept FDD from MSDS</w:t>
      </w:r>
      <w:r w:rsidRPr="005B17D3">
        <w:t xml:space="preserve"> va</w:t>
      </w:r>
      <w:r w:rsidR="001B5906" w:rsidRPr="005B17D3">
        <w:t>lue from “Y” (Yes) to “N” (No</w:t>
      </w:r>
      <w:r w:rsidRPr="005B17D3">
        <w:t>).</w:t>
      </w:r>
    </w:p>
    <w:p w14:paraId="524FCE4C" w14:textId="35DF7ACC" w:rsidR="00F24B98" w:rsidRPr="005B17D3" w:rsidRDefault="00F24B98" w:rsidP="00884662">
      <w:pPr>
        <w:pStyle w:val="NumberedList"/>
        <w:numPr>
          <w:ilvl w:val="0"/>
          <w:numId w:val="255"/>
        </w:numPr>
      </w:pPr>
      <w:r w:rsidRPr="005B17D3">
        <w:t xml:space="preserve">Click </w:t>
      </w:r>
      <w:r w:rsidRPr="005B17D3">
        <w:rPr>
          <w:b/>
        </w:rPr>
        <w:t>Update</w:t>
      </w:r>
      <w:r w:rsidR="00013A77" w:rsidRPr="005B17D3">
        <w:t xml:space="preserve"> to disable</w:t>
      </w:r>
      <w:r w:rsidRPr="005B17D3">
        <w:t xml:space="preserve"> the parameter.</w:t>
      </w:r>
    </w:p>
    <w:p w14:paraId="5AAA16BE" w14:textId="77777777" w:rsidR="00F24B98" w:rsidRPr="005B17D3" w:rsidRDefault="00F24B98" w:rsidP="00884662">
      <w:pPr>
        <w:pStyle w:val="NumberedList"/>
        <w:numPr>
          <w:ilvl w:val="0"/>
          <w:numId w:val="255"/>
        </w:numPr>
      </w:pPr>
      <w:r w:rsidRPr="005B17D3">
        <w:t xml:space="preserve">Click </w:t>
      </w:r>
      <w:r w:rsidRPr="005B17D3">
        <w:rPr>
          <w:b/>
        </w:rPr>
        <w:t>OK</w:t>
      </w:r>
      <w:r w:rsidRPr="005B17D3">
        <w:t xml:space="preserve"> when prompted with a message of changing the value of the parameter.</w:t>
      </w:r>
    </w:p>
    <w:p w14:paraId="4A376EC2" w14:textId="77777777" w:rsidR="00F24B98" w:rsidRPr="005B17D3" w:rsidRDefault="00F24B98" w:rsidP="00EF3896">
      <w:pPr>
        <w:pStyle w:val="BodyTextBullet2"/>
        <w:rPr>
          <w:i/>
        </w:rPr>
      </w:pPr>
      <w:r w:rsidRPr="005B17D3">
        <w:rPr>
          <w:i/>
        </w:rPr>
        <w:t>System Parameters updated successfully</w:t>
      </w:r>
      <w:r w:rsidR="0001030E" w:rsidRPr="005B17D3">
        <w:rPr>
          <w:i/>
        </w:rPr>
        <w:t>.</w:t>
      </w:r>
    </w:p>
    <w:p w14:paraId="4BA0EC5B" w14:textId="77777777" w:rsidR="00F24B98" w:rsidRPr="005B17D3" w:rsidRDefault="00F24B98" w:rsidP="00884662">
      <w:pPr>
        <w:pStyle w:val="NumberedList"/>
        <w:numPr>
          <w:ilvl w:val="0"/>
          <w:numId w:val="259"/>
        </w:numPr>
      </w:pPr>
      <w:r w:rsidRPr="005B17D3">
        <w:t xml:space="preserve">Enter in the member ID onto the </w:t>
      </w:r>
      <w:r w:rsidRPr="005B17D3">
        <w:rPr>
          <w:b/>
        </w:rPr>
        <w:t>Member ID</w:t>
      </w:r>
      <w:r w:rsidRPr="005B17D3">
        <w:t xml:space="preserve"> field on the </w:t>
      </w:r>
      <w:r w:rsidRPr="005B17D3">
        <w:rPr>
          <w:b/>
        </w:rPr>
        <w:t>Person Search</w:t>
      </w:r>
      <w:r w:rsidRPr="005B17D3">
        <w:t xml:space="preserve"> screen.</w:t>
      </w:r>
    </w:p>
    <w:p w14:paraId="77983DC4" w14:textId="77777777" w:rsidR="00F24B98" w:rsidRPr="005B17D3" w:rsidRDefault="00F24B98" w:rsidP="00884662">
      <w:pPr>
        <w:pStyle w:val="NumberedList"/>
        <w:numPr>
          <w:ilvl w:val="0"/>
          <w:numId w:val="256"/>
        </w:numPr>
      </w:pPr>
      <w:r w:rsidRPr="005B17D3">
        <w:t xml:space="preserve">Click </w:t>
      </w:r>
      <w:r w:rsidRPr="005B17D3">
        <w:rPr>
          <w:b/>
        </w:rPr>
        <w:t>Find</w:t>
      </w:r>
      <w:r w:rsidRPr="005B17D3">
        <w:t>.</w:t>
      </w:r>
    </w:p>
    <w:p w14:paraId="268678D2" w14:textId="77777777" w:rsidR="00F24B98" w:rsidRPr="005B17D3" w:rsidRDefault="00F24B98" w:rsidP="00884662">
      <w:pPr>
        <w:pStyle w:val="NumberedList"/>
        <w:numPr>
          <w:ilvl w:val="0"/>
          <w:numId w:val="256"/>
        </w:numPr>
      </w:pPr>
      <w:r w:rsidRPr="005B17D3">
        <w:t xml:space="preserve">Click the </w:t>
      </w:r>
      <w:r w:rsidRPr="005B17D3">
        <w:rPr>
          <w:b/>
        </w:rPr>
        <w:t>Military Service</w:t>
      </w:r>
      <w:r w:rsidRPr="005B17D3">
        <w:t xml:space="preserve"> tab.</w:t>
      </w:r>
    </w:p>
    <w:p w14:paraId="0FD5EA6E" w14:textId="77777777" w:rsidR="00F24B98" w:rsidRPr="005B17D3" w:rsidRDefault="00F24B98" w:rsidP="00884662">
      <w:pPr>
        <w:pStyle w:val="NumberedList"/>
        <w:numPr>
          <w:ilvl w:val="0"/>
          <w:numId w:val="256"/>
        </w:numPr>
      </w:pPr>
      <w:r w:rsidRPr="005B17D3">
        <w:t xml:space="preserve">Click the </w:t>
      </w:r>
      <w:r w:rsidRPr="005B17D3">
        <w:rPr>
          <w:b/>
        </w:rPr>
        <w:t>Send Query to MSDS Broker</w:t>
      </w:r>
      <w:r w:rsidRPr="005B17D3">
        <w:t xml:space="preserve"> button located at the upper-right of the screen.</w:t>
      </w:r>
    </w:p>
    <w:p w14:paraId="1C8F4525" w14:textId="77777777" w:rsidR="00F24B98" w:rsidRPr="005B17D3" w:rsidRDefault="00F24B98" w:rsidP="00884662">
      <w:pPr>
        <w:pStyle w:val="NumberedList"/>
        <w:numPr>
          <w:ilvl w:val="0"/>
          <w:numId w:val="256"/>
        </w:numPr>
      </w:pPr>
      <w:r w:rsidRPr="005B17D3">
        <w:t xml:space="preserve">Click </w:t>
      </w:r>
      <w:r w:rsidRPr="005B17D3">
        <w:rPr>
          <w:b/>
        </w:rPr>
        <w:t>Confirm</w:t>
      </w:r>
      <w:r w:rsidRPr="005B17D3">
        <w:t xml:space="preserve"> to confirm MSDS message sending confirmation.</w:t>
      </w:r>
    </w:p>
    <w:p w14:paraId="3F5C6559" w14:textId="77777777" w:rsidR="00F24B98" w:rsidRPr="005B17D3" w:rsidRDefault="00F24B98" w:rsidP="00EF3896">
      <w:pPr>
        <w:pStyle w:val="BodyTextBullet2"/>
      </w:pPr>
      <w:r w:rsidRPr="005B17D3">
        <w:t>The user receives the following message:</w:t>
      </w:r>
    </w:p>
    <w:p w14:paraId="56A8D70E" w14:textId="77777777" w:rsidR="00F24B98" w:rsidRPr="005B17D3" w:rsidRDefault="00F24B98" w:rsidP="00EF3896">
      <w:pPr>
        <w:pStyle w:val="BodyTextBullet2"/>
        <w:rPr>
          <w:i/>
        </w:rPr>
      </w:pPr>
      <w:r w:rsidRPr="005B17D3">
        <w:rPr>
          <w:i/>
        </w:rPr>
        <w:t>The Query MSDS Message has successfully been added to the queue of messages</w:t>
      </w:r>
      <w:r w:rsidR="0001030E" w:rsidRPr="005B17D3">
        <w:rPr>
          <w:i/>
        </w:rPr>
        <w:t xml:space="preserve"> to be sent.</w:t>
      </w:r>
    </w:p>
    <w:p w14:paraId="264F181E" w14:textId="77777777" w:rsidR="00F24B98" w:rsidRPr="005B17D3" w:rsidRDefault="00F24B98" w:rsidP="00884662">
      <w:pPr>
        <w:pStyle w:val="NumberedList"/>
        <w:numPr>
          <w:ilvl w:val="0"/>
          <w:numId w:val="258"/>
        </w:numPr>
      </w:pPr>
      <w:r w:rsidRPr="005B17D3">
        <w:t xml:space="preserve">Click the </w:t>
      </w:r>
      <w:r w:rsidRPr="005B17D3">
        <w:rPr>
          <w:b/>
        </w:rPr>
        <w:t>Person Search</w:t>
      </w:r>
      <w:r w:rsidRPr="005B17D3">
        <w:t xml:space="preserve"> bread crumb link located on the left-hand side of the screen to refresh the screen.</w:t>
      </w:r>
    </w:p>
    <w:p w14:paraId="435CFD2E" w14:textId="77777777" w:rsidR="00F24B98" w:rsidRPr="005B17D3" w:rsidRDefault="00F24B98" w:rsidP="00884662">
      <w:pPr>
        <w:pStyle w:val="NumberedList"/>
        <w:numPr>
          <w:ilvl w:val="0"/>
          <w:numId w:val="257"/>
        </w:numPr>
      </w:pPr>
      <w:r w:rsidRPr="005B17D3">
        <w:t xml:space="preserve">Click the </w:t>
      </w:r>
      <w:r w:rsidRPr="005B17D3">
        <w:rPr>
          <w:b/>
        </w:rPr>
        <w:t>Military Service</w:t>
      </w:r>
      <w:r w:rsidRPr="005B17D3">
        <w:t xml:space="preserve"> tab.</w:t>
      </w:r>
    </w:p>
    <w:p w14:paraId="6169B616" w14:textId="686C2CEC" w:rsidR="00F24B98" w:rsidRPr="005B17D3" w:rsidRDefault="00F24B98" w:rsidP="00884662">
      <w:pPr>
        <w:pStyle w:val="NumberedList"/>
        <w:numPr>
          <w:ilvl w:val="0"/>
          <w:numId w:val="257"/>
        </w:numPr>
      </w:pPr>
      <w:r w:rsidRPr="005B17D3">
        <w:t xml:space="preserve">Notice the </w:t>
      </w:r>
      <w:r w:rsidR="003F3F76" w:rsidRPr="005B17D3">
        <w:rPr>
          <w:b/>
        </w:rPr>
        <w:t>Send Query to MSDS Broker</w:t>
      </w:r>
      <w:r w:rsidR="003F3F76" w:rsidRPr="005B17D3">
        <w:t xml:space="preserve"> button is disabled.</w:t>
      </w:r>
    </w:p>
    <w:p w14:paraId="2F7B44CE" w14:textId="77777777" w:rsidR="00F24B98" w:rsidRPr="005B17D3" w:rsidRDefault="00F24B98" w:rsidP="00EF3896">
      <w:pPr>
        <w:rPr>
          <w:bCs/>
          <w:noProof/>
          <w:color w:val="222222"/>
        </w:rPr>
      </w:pPr>
    </w:p>
    <w:p w14:paraId="270B725F" w14:textId="5DA82CCE" w:rsidR="00F4105C" w:rsidRPr="005B17D3" w:rsidRDefault="00F4105C" w:rsidP="00EF3896">
      <w:pPr>
        <w:pStyle w:val="ProcedureTitle"/>
      </w:pPr>
      <w:r w:rsidRPr="005B17D3">
        <w:t>... verify ES is accepting FDD when the “Accept FDD from MSDS</w:t>
      </w:r>
      <w:r w:rsidR="00541BB9" w:rsidRPr="005B17D3">
        <w:t>”</w:t>
      </w:r>
      <w:r w:rsidRPr="005B17D3">
        <w:t xml:space="preserve"> system parameter is set to “Y”?</w:t>
      </w:r>
    </w:p>
    <w:p w14:paraId="7D2F70B0" w14:textId="77777777" w:rsidR="007579F1" w:rsidRPr="005B17D3" w:rsidRDefault="007579F1" w:rsidP="00EF3896">
      <w:pPr>
        <w:pStyle w:val="BodyTextBullet2"/>
      </w:pPr>
      <w:r w:rsidRPr="005B17D3">
        <w:t>Users receive and accept FDD from MSDS when the “Accept FDD from MSDS” system parameter is “Y”.</w:t>
      </w:r>
    </w:p>
    <w:p w14:paraId="20030966" w14:textId="77777777" w:rsidR="007579F1" w:rsidRPr="005B17D3" w:rsidRDefault="007579F1" w:rsidP="00474E83">
      <w:pPr>
        <w:pStyle w:val="NoteLightbulb"/>
      </w:pPr>
      <w:r w:rsidRPr="005B17D3">
        <w:rPr>
          <w:b/>
        </w:rPr>
        <w:t>Note:</w:t>
      </w:r>
      <w:r w:rsidRPr="005B17D3">
        <w:t xml:space="preserve"> Users must have access to Add and Edit Military Service Information.</w:t>
      </w:r>
    </w:p>
    <w:p w14:paraId="2F8C5277" w14:textId="77777777" w:rsidR="00E84E06" w:rsidRPr="005B17D3" w:rsidRDefault="00C15277" w:rsidP="00EF3896">
      <w:pPr>
        <w:pStyle w:val="NumberedList"/>
        <w:numPr>
          <w:ilvl w:val="0"/>
          <w:numId w:val="0"/>
        </w:numPr>
        <w:ind w:left="360" w:hanging="360"/>
      </w:pPr>
      <w:r w:rsidRPr="005B17D3">
        <w:t xml:space="preserve">On ES, </w:t>
      </w:r>
    </w:p>
    <w:p w14:paraId="354472DA" w14:textId="77777777" w:rsidR="007579F1" w:rsidRPr="005B17D3" w:rsidRDefault="007579F1" w:rsidP="00884662">
      <w:pPr>
        <w:pStyle w:val="NumberedList"/>
        <w:numPr>
          <w:ilvl w:val="0"/>
          <w:numId w:val="266"/>
        </w:numPr>
      </w:pPr>
      <w:r w:rsidRPr="005B17D3">
        <w:t xml:space="preserve">Click </w:t>
      </w:r>
      <w:r w:rsidRPr="005B17D3">
        <w:rPr>
          <w:b/>
        </w:rPr>
        <w:t xml:space="preserve">Admin </w:t>
      </w:r>
      <w:r w:rsidRPr="005B17D3">
        <w:t>on the menu bar.</w:t>
      </w:r>
    </w:p>
    <w:p w14:paraId="1DF6E3F3" w14:textId="77777777" w:rsidR="007579F1" w:rsidRPr="005B17D3" w:rsidRDefault="007579F1" w:rsidP="00EF3896">
      <w:pPr>
        <w:pStyle w:val="NumberedList"/>
      </w:pPr>
      <w:r w:rsidRPr="005B17D3">
        <w:t xml:space="preserve">Click </w:t>
      </w:r>
      <w:r w:rsidRPr="005B17D3">
        <w:rPr>
          <w:b/>
        </w:rPr>
        <w:t>System Parameters</w:t>
      </w:r>
      <w:r w:rsidR="0001030E" w:rsidRPr="005B17D3">
        <w:t>.</w:t>
      </w:r>
    </w:p>
    <w:p w14:paraId="23939115" w14:textId="77777777" w:rsidR="007579F1" w:rsidRPr="005B17D3" w:rsidRDefault="007579F1" w:rsidP="00EF3896">
      <w:pPr>
        <w:pStyle w:val="BodyTextBullet2"/>
      </w:pPr>
      <w:r w:rsidRPr="005B17D3">
        <w:t xml:space="preserve">On the </w:t>
      </w:r>
      <w:r w:rsidRPr="005B17D3">
        <w:rPr>
          <w:b/>
        </w:rPr>
        <w:t>System Parameters</w:t>
      </w:r>
      <w:r w:rsidRPr="005B17D3">
        <w:t xml:space="preserve"> screen,</w:t>
      </w:r>
    </w:p>
    <w:p w14:paraId="6F31A81F" w14:textId="124DBB00" w:rsidR="007579F1" w:rsidRPr="005B17D3" w:rsidRDefault="007579F1" w:rsidP="00884662">
      <w:pPr>
        <w:pStyle w:val="NumberedList"/>
        <w:numPr>
          <w:ilvl w:val="0"/>
          <w:numId w:val="267"/>
        </w:numPr>
      </w:pPr>
      <w:r w:rsidRPr="005B17D3">
        <w:t>Ensure Accept FDD from MSDS system parameter is set to 'Y’.</w:t>
      </w:r>
    </w:p>
    <w:p w14:paraId="4B0BB129" w14:textId="3F2CEBEF" w:rsidR="00EC6FE3" w:rsidRPr="005B17D3" w:rsidRDefault="00EC6FE3" w:rsidP="00474E83">
      <w:pPr>
        <w:pStyle w:val="NoteLightbulb"/>
      </w:pPr>
      <w:r w:rsidRPr="005B17D3">
        <w:rPr>
          <w:b/>
        </w:rPr>
        <w:t>Note:</w:t>
      </w:r>
      <w:r w:rsidRPr="005B17D3">
        <w:t xml:space="preserve"> Change the parameter, </w:t>
      </w:r>
      <w:r w:rsidRPr="005B17D3">
        <w:rPr>
          <w:b/>
        </w:rPr>
        <w:t>Accept FDD from MSDS</w:t>
      </w:r>
      <w:r w:rsidRPr="005B17D3">
        <w:t xml:space="preserve"> value from “N” (No) to “Y” (Yes), if necessary.</w:t>
      </w:r>
    </w:p>
    <w:p w14:paraId="5F0B90C4" w14:textId="77777777" w:rsidR="007579F1" w:rsidRPr="005B17D3" w:rsidRDefault="007579F1" w:rsidP="00EF3896">
      <w:pPr>
        <w:pStyle w:val="NumberedList"/>
      </w:pPr>
      <w:r w:rsidRPr="005B17D3">
        <w:t xml:space="preserve">Click </w:t>
      </w:r>
      <w:r w:rsidRPr="005B17D3">
        <w:rPr>
          <w:b/>
        </w:rPr>
        <w:t>Veteran</w:t>
      </w:r>
      <w:r w:rsidRPr="005B17D3">
        <w:t xml:space="preserve"> on the menu bar.</w:t>
      </w:r>
    </w:p>
    <w:p w14:paraId="59BD916F" w14:textId="77777777" w:rsidR="007579F1" w:rsidRPr="005B17D3" w:rsidRDefault="007579F1" w:rsidP="00EF3896">
      <w:pPr>
        <w:pStyle w:val="NumberedList"/>
      </w:pPr>
      <w:r w:rsidRPr="005B17D3">
        <w:t xml:space="preserve">Click </w:t>
      </w:r>
      <w:r w:rsidRPr="005B17D3">
        <w:rPr>
          <w:b/>
        </w:rPr>
        <w:t>Veteran Search</w:t>
      </w:r>
      <w:r w:rsidRPr="005B17D3">
        <w:t>.</w:t>
      </w:r>
    </w:p>
    <w:p w14:paraId="58812E2F" w14:textId="77777777" w:rsidR="007579F1" w:rsidRPr="005B17D3" w:rsidRDefault="007579F1" w:rsidP="00EF3896">
      <w:pPr>
        <w:pStyle w:val="BodyTextBullet2"/>
      </w:pPr>
      <w:r w:rsidRPr="005B17D3">
        <w:t xml:space="preserve">The </w:t>
      </w:r>
      <w:r w:rsidRPr="005B17D3">
        <w:rPr>
          <w:b/>
        </w:rPr>
        <w:t>Person Search</w:t>
      </w:r>
      <w:r w:rsidR="0001030E" w:rsidRPr="005B17D3">
        <w:t xml:space="preserve"> screen displays.</w:t>
      </w:r>
    </w:p>
    <w:p w14:paraId="6ED59943" w14:textId="77777777" w:rsidR="007579F1" w:rsidRPr="005B17D3" w:rsidRDefault="007579F1" w:rsidP="00EF3896">
      <w:pPr>
        <w:pStyle w:val="BodyTextBullet2"/>
      </w:pPr>
      <w:r w:rsidRPr="005B17D3">
        <w:t xml:space="preserve">Enter a Member ID into the </w:t>
      </w:r>
      <w:r w:rsidRPr="005B17D3">
        <w:rPr>
          <w:b/>
        </w:rPr>
        <w:t>Member ID</w:t>
      </w:r>
      <w:r w:rsidRPr="005B17D3">
        <w:t xml:space="preserve"> field on the </w:t>
      </w:r>
      <w:r w:rsidRPr="005B17D3">
        <w:rPr>
          <w:b/>
        </w:rPr>
        <w:t>Pearson Search</w:t>
      </w:r>
      <w:r w:rsidR="0001030E" w:rsidRPr="005B17D3">
        <w:t xml:space="preserve"> screen.</w:t>
      </w:r>
    </w:p>
    <w:p w14:paraId="13659787" w14:textId="77777777" w:rsidR="007579F1" w:rsidRPr="005B17D3" w:rsidRDefault="007579F1" w:rsidP="00884662">
      <w:pPr>
        <w:pStyle w:val="NumberedList"/>
        <w:numPr>
          <w:ilvl w:val="0"/>
          <w:numId w:val="268"/>
        </w:numPr>
      </w:pPr>
      <w:r w:rsidRPr="005B17D3">
        <w:t xml:space="preserve">Click </w:t>
      </w:r>
      <w:r w:rsidRPr="005B17D3">
        <w:rPr>
          <w:b/>
        </w:rPr>
        <w:t>Find</w:t>
      </w:r>
      <w:r w:rsidRPr="005B17D3">
        <w:t>.</w:t>
      </w:r>
    </w:p>
    <w:p w14:paraId="3B72D702" w14:textId="22C8A0C5" w:rsidR="007579F1" w:rsidRPr="005B17D3" w:rsidRDefault="007579F1" w:rsidP="00EF3896">
      <w:pPr>
        <w:pStyle w:val="NumberedList"/>
      </w:pPr>
      <w:r w:rsidRPr="005B17D3">
        <w:t>Veteran is found</w:t>
      </w:r>
      <w:r w:rsidR="008D7B25" w:rsidRPr="005B17D3">
        <w:t>,</w:t>
      </w:r>
      <w:r w:rsidRPr="005B17D3">
        <w:t xml:space="preserve"> and the </w:t>
      </w:r>
      <w:r w:rsidRPr="005B17D3">
        <w:rPr>
          <w:b/>
        </w:rPr>
        <w:t>Overview</w:t>
      </w:r>
      <w:r w:rsidRPr="005B17D3">
        <w:t xml:space="preserve"> screen displays the </w:t>
      </w:r>
      <w:r w:rsidR="006204FA" w:rsidRPr="005B17D3">
        <w:t>Veterans</w:t>
      </w:r>
      <w:r w:rsidRPr="005B17D3">
        <w:t xml:space="preserve"> information.</w:t>
      </w:r>
    </w:p>
    <w:p w14:paraId="3FAF2DB6" w14:textId="77777777" w:rsidR="007579F1" w:rsidRPr="005B17D3" w:rsidRDefault="007579F1" w:rsidP="00EF3896">
      <w:pPr>
        <w:pStyle w:val="NumberedList"/>
      </w:pPr>
      <w:r w:rsidRPr="005B17D3">
        <w:t xml:space="preserve">Click the </w:t>
      </w:r>
      <w:r w:rsidRPr="005B17D3">
        <w:rPr>
          <w:b/>
        </w:rPr>
        <w:t>Military Service</w:t>
      </w:r>
      <w:r w:rsidRPr="005B17D3">
        <w:t xml:space="preserve"> tab.</w:t>
      </w:r>
    </w:p>
    <w:p w14:paraId="3E796B9F" w14:textId="77777777" w:rsidR="007579F1" w:rsidRPr="005B17D3" w:rsidRDefault="007579F1" w:rsidP="00EF3896">
      <w:pPr>
        <w:pStyle w:val="NumberedList"/>
      </w:pPr>
      <w:r w:rsidRPr="005B17D3">
        <w:t xml:space="preserve">Click the </w:t>
      </w:r>
      <w:r w:rsidRPr="005B17D3">
        <w:rPr>
          <w:b/>
        </w:rPr>
        <w:t>Send query to MSDS service</w:t>
      </w:r>
      <w:r w:rsidRPr="005B17D3">
        <w:t xml:space="preserve"> button.</w:t>
      </w:r>
    </w:p>
    <w:p w14:paraId="532277B2" w14:textId="77777777" w:rsidR="007579F1" w:rsidRPr="005B17D3" w:rsidRDefault="007579F1" w:rsidP="00EF3896">
      <w:pPr>
        <w:pStyle w:val="BodyTextBullet2"/>
      </w:pPr>
      <w:r w:rsidRPr="005B17D3">
        <w:t>A message displays allowing the user to confirm the MSD</w:t>
      </w:r>
      <w:r w:rsidR="0001030E" w:rsidRPr="005B17D3">
        <w:t>S Message Sending Confirmation.</w:t>
      </w:r>
    </w:p>
    <w:p w14:paraId="6C56C5B2" w14:textId="77777777" w:rsidR="007579F1" w:rsidRPr="005B17D3" w:rsidRDefault="007579F1" w:rsidP="00EF3896">
      <w:pPr>
        <w:pStyle w:val="NumberedList"/>
      </w:pPr>
      <w:r w:rsidRPr="005B17D3">
        <w:t xml:space="preserve">Click </w:t>
      </w:r>
      <w:r w:rsidRPr="005B17D3">
        <w:rPr>
          <w:b/>
        </w:rPr>
        <w:t>Confirm</w:t>
      </w:r>
      <w:r w:rsidRPr="005B17D3">
        <w:t>.</w:t>
      </w:r>
    </w:p>
    <w:p w14:paraId="57EB3C4B" w14:textId="77777777" w:rsidR="007579F1" w:rsidRPr="005B17D3" w:rsidRDefault="007579F1" w:rsidP="00EF3896">
      <w:pPr>
        <w:pStyle w:val="BodyTextBullet2"/>
      </w:pPr>
      <w:r w:rsidRPr="005B17D3">
        <w:t>The screen refreshes with the following message indicating that the message has been added to the queue:</w:t>
      </w:r>
    </w:p>
    <w:p w14:paraId="7674E22F" w14:textId="77777777" w:rsidR="007579F1" w:rsidRPr="005B17D3" w:rsidRDefault="007579F1" w:rsidP="00EF3896">
      <w:pPr>
        <w:pStyle w:val="BodyTextBullet2"/>
        <w:rPr>
          <w:i/>
        </w:rPr>
      </w:pPr>
      <w:r w:rsidRPr="005B17D3">
        <w:rPr>
          <w:i/>
        </w:rPr>
        <w:t>The Query MSDS Message has successfully been added</w:t>
      </w:r>
      <w:r w:rsidR="00C15277" w:rsidRPr="005B17D3">
        <w:rPr>
          <w:i/>
        </w:rPr>
        <w:t xml:space="preserve"> to the queue of messages to be </w:t>
      </w:r>
      <w:r w:rsidR="0001030E" w:rsidRPr="005B17D3">
        <w:rPr>
          <w:i/>
        </w:rPr>
        <w:t>sent.</w:t>
      </w:r>
    </w:p>
    <w:p w14:paraId="7D161636" w14:textId="77777777" w:rsidR="007579F1" w:rsidRPr="005B17D3" w:rsidRDefault="007579F1" w:rsidP="00EF3896">
      <w:pPr>
        <w:pStyle w:val="NumberedList"/>
      </w:pPr>
      <w:r w:rsidRPr="005B17D3">
        <w:t xml:space="preserve">Click the </w:t>
      </w:r>
      <w:r w:rsidRPr="005B17D3">
        <w:rPr>
          <w:b/>
        </w:rPr>
        <w:t>Eligibility</w:t>
      </w:r>
      <w:r w:rsidRPr="005B17D3">
        <w:t xml:space="preserve"> tab to verify the status of eMIS query.</w:t>
      </w:r>
    </w:p>
    <w:p w14:paraId="535F209C" w14:textId="77777777" w:rsidR="007579F1" w:rsidRPr="005B17D3" w:rsidRDefault="007579F1" w:rsidP="00474E83">
      <w:pPr>
        <w:pStyle w:val="NoteLightbulb"/>
      </w:pPr>
      <w:r w:rsidRPr="005B17D3">
        <w:rPr>
          <w:b/>
        </w:rPr>
        <w:t>Note:</w:t>
      </w:r>
      <w:r w:rsidRPr="005B17D3">
        <w:t xml:space="preserve"> The </w:t>
      </w:r>
      <w:r w:rsidRPr="005B17D3">
        <w:rPr>
          <w:b/>
        </w:rPr>
        <w:t>MSDS Query Status</w:t>
      </w:r>
      <w:r w:rsidRPr="005B17D3">
        <w:t xml:space="preserve"> field is located within the </w:t>
      </w:r>
      <w:r w:rsidRPr="005B17D3">
        <w:rPr>
          <w:b/>
        </w:rPr>
        <w:t>Current Eligibility</w:t>
      </w:r>
      <w:r w:rsidRPr="005B17D3">
        <w:t xml:space="preserve"> section.</w:t>
      </w:r>
    </w:p>
    <w:p w14:paraId="0372D86B" w14:textId="77777777" w:rsidR="007579F1" w:rsidRPr="005B17D3" w:rsidRDefault="007579F1" w:rsidP="00EF3896">
      <w:pPr>
        <w:pStyle w:val="BodyTextBullet2"/>
      </w:pPr>
      <w:r w:rsidRPr="005B17D3">
        <w:t>The MSDS query</w:t>
      </w:r>
      <w:r w:rsidR="0001030E" w:rsidRPr="005B17D3">
        <w:t xml:space="preserve"> status displays the following:</w:t>
      </w:r>
    </w:p>
    <w:p w14:paraId="67E528E1" w14:textId="77777777" w:rsidR="007579F1" w:rsidRPr="005B17D3" w:rsidRDefault="0001030E" w:rsidP="00EF3896">
      <w:pPr>
        <w:pStyle w:val="BodyTextBullet2"/>
        <w:rPr>
          <w:i/>
        </w:rPr>
      </w:pPr>
      <w:r w:rsidRPr="005B17D3">
        <w:rPr>
          <w:i/>
        </w:rPr>
        <w:t>Queried-Data Received</w:t>
      </w:r>
    </w:p>
    <w:p w14:paraId="5D5E3FCA" w14:textId="77777777" w:rsidR="007579F1" w:rsidRPr="005B17D3" w:rsidRDefault="007579F1" w:rsidP="00EF3896">
      <w:pPr>
        <w:pStyle w:val="BodyTextBullet2"/>
      </w:pPr>
      <w:r w:rsidRPr="005B17D3">
        <w:t>The Future Dischar</w:t>
      </w:r>
      <w:r w:rsidR="0001030E" w:rsidRPr="005B17D3">
        <w:t>ge Date displays on the banner.</w:t>
      </w:r>
    </w:p>
    <w:p w14:paraId="03C2127C" w14:textId="77777777" w:rsidR="007579F1" w:rsidRPr="005B17D3" w:rsidRDefault="007579F1" w:rsidP="00884662">
      <w:pPr>
        <w:pStyle w:val="NumberedList"/>
        <w:numPr>
          <w:ilvl w:val="0"/>
          <w:numId w:val="270"/>
        </w:numPr>
      </w:pPr>
      <w:r w:rsidRPr="005B17D3">
        <w:t xml:space="preserve">Click the </w:t>
      </w:r>
      <w:r w:rsidRPr="005B17D3">
        <w:rPr>
          <w:b/>
        </w:rPr>
        <w:t>Overview</w:t>
      </w:r>
      <w:r w:rsidRPr="005B17D3">
        <w:t xml:space="preserve"> tab.</w:t>
      </w:r>
    </w:p>
    <w:p w14:paraId="474BDA51" w14:textId="77777777" w:rsidR="007579F1" w:rsidRPr="005B17D3" w:rsidRDefault="007579F1" w:rsidP="00EF3896">
      <w:pPr>
        <w:pStyle w:val="BodyTextBullet2"/>
      </w:pPr>
      <w:r w:rsidRPr="005B17D3">
        <w:t>Validate the Future Discharge Date section to ensure the below fields are popul</w:t>
      </w:r>
      <w:r w:rsidR="0001030E" w:rsidRPr="005B17D3">
        <w:t xml:space="preserve">ated with the correct values:  </w:t>
      </w:r>
    </w:p>
    <w:p w14:paraId="440322E7" w14:textId="77777777" w:rsidR="007579F1" w:rsidRPr="005B17D3" w:rsidRDefault="007579F1" w:rsidP="00884662">
      <w:pPr>
        <w:pStyle w:val="BodyTextBullet2"/>
        <w:numPr>
          <w:ilvl w:val="0"/>
          <w:numId w:val="269"/>
        </w:numPr>
      </w:pPr>
      <w:r w:rsidRPr="005B17D3">
        <w:t>Is On Active Duty: YES</w:t>
      </w:r>
    </w:p>
    <w:p w14:paraId="475ECAB7" w14:textId="5D66B4C7" w:rsidR="007579F1" w:rsidRPr="005B17D3" w:rsidRDefault="007579F1" w:rsidP="00884662">
      <w:pPr>
        <w:pStyle w:val="BodyTextBullet2"/>
        <w:numPr>
          <w:ilvl w:val="0"/>
          <w:numId w:val="271"/>
        </w:numPr>
      </w:pPr>
      <w:r w:rsidRPr="005B17D3">
        <w:t>As Of Dat</w:t>
      </w:r>
      <w:r w:rsidR="00516046" w:rsidRPr="005B17D3">
        <w:t>e: Displays the date and time of the receipt of the query.</w:t>
      </w:r>
    </w:p>
    <w:p w14:paraId="1A939D4F" w14:textId="77777777" w:rsidR="007579F1" w:rsidRPr="005B17D3" w:rsidRDefault="007579F1" w:rsidP="00884662">
      <w:pPr>
        <w:pStyle w:val="BodyTextBullet2"/>
        <w:numPr>
          <w:ilvl w:val="0"/>
          <w:numId w:val="269"/>
        </w:numPr>
      </w:pPr>
      <w:r w:rsidRPr="005B17D3">
        <w:t>Future Discharge Date: displays future date</w:t>
      </w:r>
    </w:p>
    <w:p w14:paraId="2C069679" w14:textId="77777777" w:rsidR="007579F1" w:rsidRPr="005B17D3" w:rsidRDefault="007579F1" w:rsidP="00884662">
      <w:pPr>
        <w:pStyle w:val="NumberedList"/>
        <w:numPr>
          <w:ilvl w:val="0"/>
          <w:numId w:val="270"/>
        </w:numPr>
      </w:pPr>
      <w:r w:rsidRPr="005B17D3">
        <w:t xml:space="preserve">Click the </w:t>
      </w:r>
      <w:r w:rsidRPr="005B17D3">
        <w:rPr>
          <w:b/>
        </w:rPr>
        <w:t>Military Service</w:t>
      </w:r>
      <w:r w:rsidRPr="005B17D3">
        <w:t xml:space="preserve"> tab.</w:t>
      </w:r>
    </w:p>
    <w:p w14:paraId="13C77155" w14:textId="77777777" w:rsidR="007579F1" w:rsidRPr="005B17D3" w:rsidRDefault="007579F1" w:rsidP="00884662">
      <w:pPr>
        <w:pStyle w:val="NumberedList"/>
        <w:numPr>
          <w:ilvl w:val="0"/>
          <w:numId w:val="270"/>
        </w:numPr>
      </w:pPr>
      <w:r w:rsidRPr="005B17D3">
        <w:t xml:space="preserve">Verify if the Future Discharge Date received from MSDS displays under the </w:t>
      </w:r>
      <w:r w:rsidRPr="005B17D3">
        <w:rPr>
          <w:b/>
        </w:rPr>
        <w:t>HEC Military Service</w:t>
      </w:r>
      <w:r w:rsidRPr="005B17D3">
        <w:t xml:space="preserve"> section</w:t>
      </w:r>
    </w:p>
    <w:p w14:paraId="65538765" w14:textId="77777777" w:rsidR="007579F1" w:rsidRPr="005B17D3" w:rsidRDefault="007579F1" w:rsidP="00EF3896">
      <w:pPr>
        <w:pStyle w:val="BodyTextBullet2"/>
      </w:pPr>
      <w:r w:rsidRPr="005B17D3">
        <w:t>Future Discharge Date information displays</w:t>
      </w:r>
      <w:r w:rsidR="0001030E" w:rsidRPr="005B17D3">
        <w:t xml:space="preserve"> on the following fields below:</w:t>
      </w:r>
    </w:p>
    <w:p w14:paraId="507E0C66" w14:textId="77777777" w:rsidR="007579F1" w:rsidRPr="005B17D3" w:rsidRDefault="007579F1" w:rsidP="00884662">
      <w:pPr>
        <w:pStyle w:val="BodyTextBullet2"/>
        <w:numPr>
          <w:ilvl w:val="0"/>
          <w:numId w:val="265"/>
        </w:numPr>
      </w:pPr>
      <w:r w:rsidRPr="005B17D3">
        <w:t>Branch of Service: Populated with branch of service</w:t>
      </w:r>
    </w:p>
    <w:p w14:paraId="0EAE95AD" w14:textId="77777777" w:rsidR="007579F1" w:rsidRPr="005B17D3" w:rsidRDefault="007579F1" w:rsidP="00884662">
      <w:pPr>
        <w:pStyle w:val="BodyTextBullet2"/>
        <w:numPr>
          <w:ilvl w:val="0"/>
          <w:numId w:val="265"/>
        </w:numPr>
      </w:pPr>
      <w:r w:rsidRPr="005B17D3">
        <w:t>Service Component: Populated with service component</w:t>
      </w:r>
    </w:p>
    <w:p w14:paraId="5AB0C18C" w14:textId="77777777" w:rsidR="007579F1" w:rsidRPr="005B17D3" w:rsidRDefault="007579F1" w:rsidP="00884662">
      <w:pPr>
        <w:pStyle w:val="BodyTextBullet2"/>
        <w:numPr>
          <w:ilvl w:val="0"/>
          <w:numId w:val="265"/>
        </w:numPr>
      </w:pPr>
      <w:r w:rsidRPr="005B17D3">
        <w:t>Service Entry Date: Displays service entry date</w:t>
      </w:r>
    </w:p>
    <w:p w14:paraId="49FDFE70" w14:textId="77777777" w:rsidR="007579F1" w:rsidRPr="005B17D3" w:rsidRDefault="007579F1" w:rsidP="00884662">
      <w:pPr>
        <w:pStyle w:val="BodyTextBullet2"/>
        <w:numPr>
          <w:ilvl w:val="0"/>
          <w:numId w:val="265"/>
        </w:numPr>
      </w:pPr>
      <w:r w:rsidRPr="005B17D3">
        <w:t>Future Discharge Date: Displays future date</w:t>
      </w:r>
    </w:p>
    <w:p w14:paraId="3016DBB7" w14:textId="77777777" w:rsidR="007579F1" w:rsidRPr="005B17D3" w:rsidRDefault="007579F1" w:rsidP="00884662">
      <w:pPr>
        <w:pStyle w:val="BodyTextBullet2"/>
        <w:numPr>
          <w:ilvl w:val="0"/>
          <w:numId w:val="265"/>
        </w:numPr>
      </w:pPr>
      <w:r w:rsidRPr="005B17D3">
        <w:t>Service Separation Date: BLANK</w:t>
      </w:r>
    </w:p>
    <w:p w14:paraId="77F7CAD4" w14:textId="77777777" w:rsidR="00F4105C" w:rsidRPr="005B17D3" w:rsidRDefault="007579F1" w:rsidP="00884662">
      <w:pPr>
        <w:pStyle w:val="BodyTextBullet2"/>
        <w:numPr>
          <w:ilvl w:val="0"/>
          <w:numId w:val="265"/>
        </w:numPr>
      </w:pPr>
      <w:r w:rsidRPr="005B17D3">
        <w:t>Discharge Type: BLANK</w:t>
      </w:r>
    </w:p>
    <w:p w14:paraId="782D0E90" w14:textId="77777777" w:rsidR="0077714D" w:rsidRPr="005B17D3" w:rsidRDefault="0077714D" w:rsidP="00EF3896">
      <w:pPr>
        <w:pStyle w:val="BodyTextBullet2"/>
      </w:pPr>
    </w:p>
    <w:p w14:paraId="7394ABB6" w14:textId="77777777" w:rsidR="00F4105C" w:rsidRPr="005B17D3" w:rsidRDefault="00F4105C" w:rsidP="00EF3896">
      <w:pPr>
        <w:pStyle w:val="ProcedureTitle"/>
      </w:pPr>
      <w:r w:rsidRPr="005B17D3">
        <w:t xml:space="preserve">... verify ES is not accepting FDD from MSDS when the “Accept FDD from MSDS” </w:t>
      </w:r>
      <w:r w:rsidR="00444F12" w:rsidRPr="005B17D3">
        <w:t>system parameter is set to “N”?</w:t>
      </w:r>
    </w:p>
    <w:p w14:paraId="298C59A2" w14:textId="77777777" w:rsidR="00E84E06" w:rsidRPr="005B17D3" w:rsidRDefault="00E84E06" w:rsidP="00474E83">
      <w:pPr>
        <w:pStyle w:val="NoteLightbulb"/>
      </w:pPr>
      <w:r w:rsidRPr="005B17D3">
        <w:rPr>
          <w:b/>
        </w:rPr>
        <w:t>Note:</w:t>
      </w:r>
      <w:r w:rsidRPr="005B17D3">
        <w:t xml:space="preserve"> Users must have access to Add and Edit Military Service Information.</w:t>
      </w:r>
    </w:p>
    <w:p w14:paraId="085760B7" w14:textId="77777777" w:rsidR="00E84E06" w:rsidRPr="005B17D3" w:rsidRDefault="00E84E06" w:rsidP="00EF3896">
      <w:pPr>
        <w:pStyle w:val="BodyTextBullet2"/>
      </w:pPr>
      <w:r w:rsidRPr="005B17D3">
        <w:t>Users are not able to receive and accept FDD from</w:t>
      </w:r>
      <w:r w:rsidR="0039436F" w:rsidRPr="005B17D3">
        <w:t xml:space="preserve"> MSDS when the “Accept FDD from </w:t>
      </w:r>
      <w:r w:rsidRPr="005B17D3">
        <w:t>MSDS” system parameter is set to “N”.</w:t>
      </w:r>
    </w:p>
    <w:p w14:paraId="1B25FD30" w14:textId="77777777" w:rsidR="00E84E06" w:rsidRPr="005B17D3" w:rsidRDefault="00E84E06" w:rsidP="00EF3896">
      <w:pPr>
        <w:pStyle w:val="BodyTextBullet2"/>
      </w:pPr>
    </w:p>
    <w:p w14:paraId="1B6ED077" w14:textId="77777777" w:rsidR="00E84E06" w:rsidRPr="005B17D3" w:rsidRDefault="00C15277" w:rsidP="00EF3896">
      <w:pPr>
        <w:pStyle w:val="BodyTextBullet2"/>
      </w:pPr>
      <w:r w:rsidRPr="005B17D3">
        <w:t>On ES,</w:t>
      </w:r>
    </w:p>
    <w:p w14:paraId="05401749" w14:textId="77777777" w:rsidR="00E84E06" w:rsidRPr="005B17D3" w:rsidRDefault="00E84E06" w:rsidP="00884662">
      <w:pPr>
        <w:pStyle w:val="NumberedList"/>
        <w:numPr>
          <w:ilvl w:val="0"/>
          <w:numId w:val="272"/>
        </w:numPr>
      </w:pPr>
      <w:r w:rsidRPr="005B17D3">
        <w:t xml:space="preserve">Click </w:t>
      </w:r>
      <w:r w:rsidRPr="005B17D3">
        <w:rPr>
          <w:b/>
        </w:rPr>
        <w:t>Admin</w:t>
      </w:r>
      <w:r w:rsidRPr="005B17D3">
        <w:t xml:space="preserve"> from the Menu Bar.</w:t>
      </w:r>
    </w:p>
    <w:p w14:paraId="06CA0BE3" w14:textId="77777777" w:rsidR="004B0BCF" w:rsidRPr="005B17D3" w:rsidRDefault="00E84E06" w:rsidP="00EF3896">
      <w:pPr>
        <w:pStyle w:val="NumberedList"/>
      </w:pPr>
      <w:r w:rsidRPr="005B17D3">
        <w:t xml:space="preserve">Click </w:t>
      </w:r>
      <w:r w:rsidRPr="005B17D3">
        <w:rPr>
          <w:b/>
        </w:rPr>
        <w:t>System Parameters</w:t>
      </w:r>
      <w:r w:rsidRPr="005B17D3">
        <w:t>.</w:t>
      </w:r>
    </w:p>
    <w:p w14:paraId="1036B811" w14:textId="77777777" w:rsidR="0039436F" w:rsidRPr="005B17D3" w:rsidRDefault="00E84E06" w:rsidP="00EF3896">
      <w:pPr>
        <w:pStyle w:val="BodyTextBullet2"/>
      </w:pPr>
      <w:r w:rsidRPr="005B17D3">
        <w:t xml:space="preserve">On the </w:t>
      </w:r>
      <w:r w:rsidRPr="005B17D3">
        <w:rPr>
          <w:b/>
        </w:rPr>
        <w:t>System Parameters</w:t>
      </w:r>
      <w:r w:rsidRPr="005B17D3">
        <w:t xml:space="preserve"> screen,</w:t>
      </w:r>
    </w:p>
    <w:p w14:paraId="1E402B49" w14:textId="74C469B1" w:rsidR="00E84E06" w:rsidRPr="005B17D3" w:rsidRDefault="00E84E06" w:rsidP="00884662">
      <w:pPr>
        <w:pStyle w:val="NumberedList"/>
        <w:numPr>
          <w:ilvl w:val="0"/>
          <w:numId w:val="273"/>
        </w:numPr>
      </w:pPr>
      <w:r w:rsidRPr="005B17D3">
        <w:t xml:space="preserve">Verify system parameter </w:t>
      </w:r>
      <w:r w:rsidRPr="005B17D3">
        <w:rPr>
          <w:b/>
        </w:rPr>
        <w:t>Accept FDD from MSDS</w:t>
      </w:r>
      <w:r w:rsidR="0039436F" w:rsidRPr="005B17D3">
        <w:t xml:space="preserve"> is set to 'N'.</w:t>
      </w:r>
    </w:p>
    <w:p w14:paraId="2E17AD3A" w14:textId="71EA50A7" w:rsidR="00EC6FE3" w:rsidRPr="005B17D3" w:rsidRDefault="00EC6FE3" w:rsidP="00474E83">
      <w:pPr>
        <w:pStyle w:val="NoteLightbulb"/>
      </w:pPr>
      <w:r w:rsidRPr="005B17D3">
        <w:rPr>
          <w:b/>
        </w:rPr>
        <w:t>Note:</w:t>
      </w:r>
      <w:r w:rsidRPr="005B17D3">
        <w:t xml:space="preserve"> Change the parameter, </w:t>
      </w:r>
      <w:r w:rsidRPr="005B17D3">
        <w:rPr>
          <w:b/>
        </w:rPr>
        <w:t>Accept FDD from MSDS</w:t>
      </w:r>
      <w:r w:rsidRPr="005B17D3">
        <w:t xml:space="preserve"> value from “Yes” (Yes) to “N” (No), if necessary.</w:t>
      </w:r>
    </w:p>
    <w:p w14:paraId="1EC95175" w14:textId="77777777" w:rsidR="00E84E06" w:rsidRPr="005B17D3" w:rsidRDefault="00E84E06" w:rsidP="00884662">
      <w:pPr>
        <w:pStyle w:val="NumberedList"/>
        <w:numPr>
          <w:ilvl w:val="0"/>
          <w:numId w:val="273"/>
        </w:numPr>
      </w:pPr>
      <w:r w:rsidRPr="005B17D3">
        <w:t xml:space="preserve">Click </w:t>
      </w:r>
      <w:r w:rsidRPr="005B17D3">
        <w:rPr>
          <w:b/>
        </w:rPr>
        <w:t>Veteran</w:t>
      </w:r>
      <w:r w:rsidRPr="005B17D3">
        <w:t xml:space="preserve"> from the menu bar </w:t>
      </w:r>
    </w:p>
    <w:p w14:paraId="2C46C95A" w14:textId="77777777" w:rsidR="00E84E06" w:rsidRPr="005B17D3" w:rsidRDefault="00E84E06" w:rsidP="00884662">
      <w:pPr>
        <w:pStyle w:val="NumberedList"/>
        <w:numPr>
          <w:ilvl w:val="0"/>
          <w:numId w:val="273"/>
        </w:numPr>
      </w:pPr>
      <w:r w:rsidRPr="005B17D3">
        <w:t xml:space="preserve">Click </w:t>
      </w:r>
      <w:r w:rsidRPr="005B17D3">
        <w:rPr>
          <w:b/>
        </w:rPr>
        <w:t>Veteran Search</w:t>
      </w:r>
      <w:r w:rsidRPr="005B17D3">
        <w:t>.</w:t>
      </w:r>
    </w:p>
    <w:p w14:paraId="32A73EFD" w14:textId="77777777" w:rsidR="00E84E06" w:rsidRPr="005B17D3" w:rsidRDefault="00E84E06" w:rsidP="00EF3896">
      <w:pPr>
        <w:pStyle w:val="BodyTextBullet2"/>
      </w:pPr>
      <w:r w:rsidRPr="005B17D3">
        <w:t xml:space="preserve">The </w:t>
      </w:r>
      <w:r w:rsidRPr="005B17D3">
        <w:rPr>
          <w:b/>
        </w:rPr>
        <w:t>Person Search</w:t>
      </w:r>
      <w:r w:rsidRPr="005B17D3">
        <w:t xml:space="preserve"> scr</w:t>
      </w:r>
      <w:r w:rsidR="0001030E" w:rsidRPr="005B17D3">
        <w:t>een is displayed.</w:t>
      </w:r>
    </w:p>
    <w:p w14:paraId="552839B7" w14:textId="77777777" w:rsidR="00E84E06" w:rsidRPr="005B17D3" w:rsidRDefault="00E84E06" w:rsidP="00884662">
      <w:pPr>
        <w:pStyle w:val="NumberedList"/>
        <w:numPr>
          <w:ilvl w:val="0"/>
          <w:numId w:val="274"/>
        </w:numPr>
      </w:pPr>
      <w:r w:rsidRPr="005B17D3">
        <w:t xml:space="preserve">Enter a Member ID in the </w:t>
      </w:r>
      <w:r w:rsidRPr="005B17D3">
        <w:rPr>
          <w:b/>
        </w:rPr>
        <w:t>Member ID</w:t>
      </w:r>
      <w:r w:rsidRPr="005B17D3">
        <w:t xml:space="preserve"> field.</w:t>
      </w:r>
    </w:p>
    <w:p w14:paraId="033AF81A" w14:textId="77777777" w:rsidR="00E84E06" w:rsidRPr="005B17D3" w:rsidRDefault="00E84E06" w:rsidP="00884662">
      <w:pPr>
        <w:pStyle w:val="NumberedList"/>
        <w:numPr>
          <w:ilvl w:val="0"/>
          <w:numId w:val="274"/>
        </w:numPr>
      </w:pPr>
      <w:r w:rsidRPr="005B17D3">
        <w:t xml:space="preserve">Click </w:t>
      </w:r>
      <w:r w:rsidRPr="005B17D3">
        <w:rPr>
          <w:b/>
        </w:rPr>
        <w:t>Find</w:t>
      </w:r>
      <w:r w:rsidRPr="005B17D3">
        <w:t>.</w:t>
      </w:r>
    </w:p>
    <w:p w14:paraId="084CB007" w14:textId="0DA5D3F8" w:rsidR="00E84E06" w:rsidRPr="005B17D3" w:rsidRDefault="00E84E06" w:rsidP="00EF3896">
      <w:pPr>
        <w:pStyle w:val="BodyTextBullet2"/>
      </w:pPr>
      <w:r w:rsidRPr="005B17D3">
        <w:t>Veteran is found</w:t>
      </w:r>
      <w:r w:rsidR="00992882" w:rsidRPr="005B17D3">
        <w:t>,</w:t>
      </w:r>
      <w:r w:rsidRPr="005B17D3">
        <w:t xml:space="preserve"> and the </w:t>
      </w:r>
      <w:r w:rsidRPr="005B17D3">
        <w:rPr>
          <w:b/>
        </w:rPr>
        <w:t>Overview</w:t>
      </w:r>
      <w:r w:rsidRPr="005B17D3">
        <w:t xml:space="preserve"> screen displays </w:t>
      </w:r>
      <w:r w:rsidR="006204FA" w:rsidRPr="005B17D3">
        <w:t>Veterans</w:t>
      </w:r>
      <w:r w:rsidRPr="005B17D3">
        <w:t xml:space="preserve"> information.</w:t>
      </w:r>
    </w:p>
    <w:p w14:paraId="0109A0F7" w14:textId="77777777" w:rsidR="00E84E06" w:rsidRPr="005B17D3" w:rsidRDefault="00E84E06" w:rsidP="00EF3896">
      <w:pPr>
        <w:pStyle w:val="BodyTextBullet2"/>
      </w:pPr>
    </w:p>
    <w:p w14:paraId="6970D279" w14:textId="77777777" w:rsidR="00E84E06" w:rsidRPr="005B17D3" w:rsidRDefault="00E84E06" w:rsidP="00884662">
      <w:pPr>
        <w:pStyle w:val="NumberedList"/>
        <w:numPr>
          <w:ilvl w:val="0"/>
          <w:numId w:val="275"/>
        </w:numPr>
      </w:pPr>
      <w:r w:rsidRPr="005B17D3">
        <w:t>Click the Military Service tab.</w:t>
      </w:r>
    </w:p>
    <w:p w14:paraId="28476A18" w14:textId="77777777" w:rsidR="00E84E06" w:rsidRPr="005B17D3" w:rsidRDefault="00E84E06" w:rsidP="00884662">
      <w:pPr>
        <w:pStyle w:val="NumberedList"/>
        <w:numPr>
          <w:ilvl w:val="0"/>
          <w:numId w:val="275"/>
        </w:numPr>
      </w:pPr>
      <w:r w:rsidRPr="005B17D3">
        <w:t>Click Send Query to MSDS Service button</w:t>
      </w:r>
    </w:p>
    <w:p w14:paraId="56BDD59D" w14:textId="77777777" w:rsidR="0039436F" w:rsidRPr="005B17D3" w:rsidRDefault="00E84E06" w:rsidP="00EF3896">
      <w:pPr>
        <w:pStyle w:val="BodyTextBullet2"/>
      </w:pPr>
      <w:r w:rsidRPr="005B17D3">
        <w:t>A message displays allowing the user to confirm the MSD</w:t>
      </w:r>
      <w:r w:rsidR="0001030E" w:rsidRPr="005B17D3">
        <w:t>S Message Sending Confirmation:</w:t>
      </w:r>
    </w:p>
    <w:p w14:paraId="4BB8B908" w14:textId="77777777" w:rsidR="0039436F" w:rsidRPr="005B17D3" w:rsidRDefault="00E84E06" w:rsidP="00EF3896">
      <w:pPr>
        <w:pStyle w:val="NumberedList"/>
      </w:pPr>
      <w:r w:rsidRPr="005B17D3">
        <w:t xml:space="preserve">Click </w:t>
      </w:r>
      <w:r w:rsidRPr="005B17D3">
        <w:rPr>
          <w:b/>
        </w:rPr>
        <w:t>Confirm</w:t>
      </w:r>
      <w:r w:rsidRPr="005B17D3">
        <w:t>.</w:t>
      </w:r>
    </w:p>
    <w:p w14:paraId="089F4F50" w14:textId="77777777" w:rsidR="0039436F" w:rsidRPr="005B17D3" w:rsidRDefault="00E84E06" w:rsidP="00EF3896">
      <w:pPr>
        <w:pStyle w:val="BodyTextBullet2"/>
      </w:pPr>
      <w:r w:rsidRPr="005B17D3">
        <w:t>The screen refres</w:t>
      </w:r>
      <w:r w:rsidR="0039436F" w:rsidRPr="005B17D3">
        <w:t>hes with the following message:</w:t>
      </w:r>
    </w:p>
    <w:p w14:paraId="62B256A6" w14:textId="77777777" w:rsidR="0039436F" w:rsidRPr="005B17D3" w:rsidRDefault="00E84E06" w:rsidP="00EF3896">
      <w:pPr>
        <w:pStyle w:val="BodyTextBullet2"/>
        <w:rPr>
          <w:i/>
        </w:rPr>
      </w:pPr>
      <w:r w:rsidRPr="005B17D3">
        <w:t xml:space="preserve"> </w:t>
      </w:r>
      <w:r w:rsidRPr="005B17D3">
        <w:rPr>
          <w:i/>
        </w:rPr>
        <w:t>The Query MSDS Message has successfully been added to the queue of messages to be</w:t>
      </w:r>
      <w:r w:rsidR="0039436F" w:rsidRPr="005B17D3">
        <w:rPr>
          <w:i/>
        </w:rPr>
        <w:t xml:space="preserve"> </w:t>
      </w:r>
      <w:r w:rsidR="0001030E" w:rsidRPr="005B17D3">
        <w:rPr>
          <w:i/>
        </w:rPr>
        <w:t>sent.</w:t>
      </w:r>
    </w:p>
    <w:p w14:paraId="6EB30D0C" w14:textId="77777777" w:rsidR="00E84E06" w:rsidRPr="005B17D3" w:rsidRDefault="00E84E06" w:rsidP="00EF3896">
      <w:pPr>
        <w:pStyle w:val="NumberedList"/>
      </w:pPr>
      <w:r w:rsidRPr="005B17D3">
        <w:t xml:space="preserve">Click the </w:t>
      </w:r>
      <w:r w:rsidRPr="005B17D3">
        <w:rPr>
          <w:b/>
        </w:rPr>
        <w:t>Eligibility</w:t>
      </w:r>
      <w:r w:rsidRPr="005B17D3">
        <w:t xml:space="preserve"> tab to verify the status of eMIS query.  </w:t>
      </w:r>
    </w:p>
    <w:p w14:paraId="66087108" w14:textId="77777777" w:rsidR="00E84E06" w:rsidRPr="005B17D3" w:rsidRDefault="00E84E06" w:rsidP="00474E83">
      <w:pPr>
        <w:pStyle w:val="NoteLightbulb"/>
      </w:pPr>
      <w:r w:rsidRPr="005B17D3">
        <w:rPr>
          <w:b/>
        </w:rPr>
        <w:t>Note:</w:t>
      </w:r>
      <w:r w:rsidRPr="005B17D3">
        <w:t xml:space="preserve"> The MSDS Query Status field is in the Current Eligibility section.</w:t>
      </w:r>
    </w:p>
    <w:p w14:paraId="6CE51A7E" w14:textId="77777777" w:rsidR="00E84E06" w:rsidRPr="005B17D3" w:rsidRDefault="00E84E06" w:rsidP="00EF3896">
      <w:pPr>
        <w:pStyle w:val="BodyTextBullet2"/>
      </w:pPr>
      <w:r w:rsidRPr="005B17D3">
        <w:t>The MSDS query</w:t>
      </w:r>
      <w:r w:rsidR="0077714D" w:rsidRPr="005B17D3">
        <w:t xml:space="preserve"> status displays the following:</w:t>
      </w:r>
    </w:p>
    <w:p w14:paraId="2C3644C4" w14:textId="77777777" w:rsidR="0039436F" w:rsidRPr="005B17D3" w:rsidRDefault="0001030E" w:rsidP="00EF3896">
      <w:pPr>
        <w:pStyle w:val="BodyTextBullet2"/>
        <w:rPr>
          <w:i/>
        </w:rPr>
      </w:pPr>
      <w:r w:rsidRPr="005B17D3">
        <w:rPr>
          <w:i/>
        </w:rPr>
        <w:t>Queried-Data Received</w:t>
      </w:r>
    </w:p>
    <w:p w14:paraId="38F8E9BF" w14:textId="77777777" w:rsidR="00E84E06" w:rsidRPr="005B17D3" w:rsidRDefault="00E84E06" w:rsidP="00EF3896">
      <w:pPr>
        <w:pStyle w:val="BodyTextBullet2"/>
      </w:pPr>
      <w:r w:rsidRPr="005B17D3">
        <w:t xml:space="preserve">And, the Future Discharge Date </w:t>
      </w:r>
      <w:r w:rsidR="0001030E" w:rsidRPr="005B17D3">
        <w:t>is NOT displayed on the banner.</w:t>
      </w:r>
    </w:p>
    <w:p w14:paraId="402C165C" w14:textId="77777777" w:rsidR="00E84E06" w:rsidRPr="005B17D3" w:rsidRDefault="00E84E06" w:rsidP="00EF3896">
      <w:pPr>
        <w:pStyle w:val="NumberedList"/>
      </w:pPr>
      <w:r w:rsidRPr="005B17D3">
        <w:t xml:space="preserve">Click the </w:t>
      </w:r>
      <w:r w:rsidRPr="005B17D3">
        <w:rPr>
          <w:b/>
        </w:rPr>
        <w:t>Overview</w:t>
      </w:r>
      <w:r w:rsidRPr="005B17D3">
        <w:t xml:space="preserve"> tab.</w:t>
      </w:r>
    </w:p>
    <w:p w14:paraId="76629652" w14:textId="77777777" w:rsidR="00E84E06" w:rsidRPr="005B17D3" w:rsidRDefault="00E84E06" w:rsidP="00EF3896">
      <w:pPr>
        <w:pStyle w:val="BodyTextBullet2"/>
      </w:pPr>
      <w:r w:rsidRPr="005B17D3">
        <w:t>In the Future Discharge Date section, the below fields ar</w:t>
      </w:r>
      <w:r w:rsidR="0039436F" w:rsidRPr="005B17D3">
        <w:t xml:space="preserve">e populated with the respective </w:t>
      </w:r>
      <w:r w:rsidR="0001030E" w:rsidRPr="005B17D3">
        <w:t>values:</w:t>
      </w:r>
    </w:p>
    <w:p w14:paraId="3F2DABE5" w14:textId="77777777" w:rsidR="00E84E06" w:rsidRPr="005B17D3" w:rsidRDefault="0039436F" w:rsidP="00884662">
      <w:pPr>
        <w:pStyle w:val="BodyTextBullet2"/>
        <w:numPr>
          <w:ilvl w:val="0"/>
          <w:numId w:val="271"/>
        </w:numPr>
      </w:pPr>
      <w:r w:rsidRPr="005B17D3">
        <w:t>Is On Active Duty: YES</w:t>
      </w:r>
    </w:p>
    <w:p w14:paraId="56283D71" w14:textId="4B8B2284" w:rsidR="00E84E06" w:rsidRPr="005B17D3" w:rsidRDefault="00E84E06" w:rsidP="00884662">
      <w:pPr>
        <w:pStyle w:val="BodyTextBullet2"/>
        <w:numPr>
          <w:ilvl w:val="0"/>
          <w:numId w:val="271"/>
        </w:numPr>
      </w:pPr>
      <w:r w:rsidRPr="005B17D3">
        <w:t>As Of Dat</w:t>
      </w:r>
      <w:r w:rsidR="009316F1" w:rsidRPr="005B17D3">
        <w:t>e: D</w:t>
      </w:r>
      <w:r w:rsidR="00C64DC6" w:rsidRPr="005B17D3">
        <w:t>isplays the date and time of the receipt of the query.</w:t>
      </w:r>
    </w:p>
    <w:p w14:paraId="60C9FC4E" w14:textId="77777777" w:rsidR="00E84E06" w:rsidRPr="005B17D3" w:rsidRDefault="00E84E06" w:rsidP="00884662">
      <w:pPr>
        <w:pStyle w:val="BodyTextBullet2"/>
        <w:numPr>
          <w:ilvl w:val="0"/>
          <w:numId w:val="271"/>
        </w:numPr>
      </w:pPr>
      <w:r w:rsidRPr="005B17D3">
        <w:t>Future Discharge Date: BLANK</w:t>
      </w:r>
    </w:p>
    <w:p w14:paraId="3FE11786" w14:textId="77777777" w:rsidR="00E84E06" w:rsidRPr="005B17D3" w:rsidRDefault="00E84E06" w:rsidP="00EF3896">
      <w:pPr>
        <w:pStyle w:val="BodyTextBullet2"/>
      </w:pPr>
    </w:p>
    <w:p w14:paraId="39504BB1" w14:textId="77777777" w:rsidR="00E84E06" w:rsidRPr="005B17D3" w:rsidRDefault="00E84E06" w:rsidP="00EF3896">
      <w:pPr>
        <w:pStyle w:val="NumberedList"/>
      </w:pPr>
      <w:r w:rsidRPr="005B17D3">
        <w:t xml:space="preserve">Click the </w:t>
      </w:r>
      <w:r w:rsidRPr="005B17D3">
        <w:rPr>
          <w:b/>
        </w:rPr>
        <w:t>Military Service</w:t>
      </w:r>
      <w:r w:rsidRPr="005B17D3">
        <w:t xml:space="preserve"> tab.</w:t>
      </w:r>
    </w:p>
    <w:p w14:paraId="5874A13D" w14:textId="77777777" w:rsidR="0039436F" w:rsidRPr="005B17D3" w:rsidRDefault="00E84E06" w:rsidP="00EF3896">
      <w:pPr>
        <w:pStyle w:val="BodyTextBullet2"/>
      </w:pPr>
      <w:r w:rsidRPr="005B17D3">
        <w:t>The Future Discharge Date set up in MSDS does NOT display in the HEC section.</w:t>
      </w:r>
    </w:p>
    <w:p w14:paraId="0D5A7622" w14:textId="77777777" w:rsidR="00F4105C" w:rsidRPr="005B17D3" w:rsidRDefault="00F4105C" w:rsidP="00EF3896">
      <w:pPr>
        <w:pStyle w:val="ProcedureTitle"/>
      </w:pPr>
      <w:r w:rsidRPr="005B17D3">
        <w:t>... view the MSDS Messages Received on the MSDS Message Log?</w:t>
      </w:r>
    </w:p>
    <w:p w14:paraId="6272A914" w14:textId="77777777" w:rsidR="00C15277" w:rsidRPr="005B17D3" w:rsidRDefault="00C15277" w:rsidP="00EF3896">
      <w:pPr>
        <w:pStyle w:val="BodyTextBullet2"/>
      </w:pPr>
      <w:r w:rsidRPr="005B17D3">
        <w:t xml:space="preserve">On ES, </w:t>
      </w:r>
    </w:p>
    <w:p w14:paraId="63CD3CFB" w14:textId="77777777" w:rsidR="00C15277" w:rsidRPr="005B17D3" w:rsidRDefault="00C15277" w:rsidP="00884662">
      <w:pPr>
        <w:pStyle w:val="NumberedList"/>
        <w:numPr>
          <w:ilvl w:val="0"/>
          <w:numId w:val="277"/>
        </w:numPr>
      </w:pPr>
      <w:r w:rsidRPr="005B17D3">
        <w:t xml:space="preserve">Click the </w:t>
      </w:r>
      <w:r w:rsidRPr="005B17D3">
        <w:rPr>
          <w:b/>
        </w:rPr>
        <w:t>MSDS Messages</w:t>
      </w:r>
      <w:r w:rsidRPr="005B17D3">
        <w:t xml:space="preserve"> menu item from the menu bar.</w:t>
      </w:r>
    </w:p>
    <w:p w14:paraId="53A9456B" w14:textId="77777777" w:rsidR="00C15277" w:rsidRPr="005B17D3" w:rsidRDefault="00C15277" w:rsidP="00884662">
      <w:pPr>
        <w:pStyle w:val="NumberedList"/>
        <w:numPr>
          <w:ilvl w:val="0"/>
          <w:numId w:val="277"/>
        </w:numPr>
      </w:pPr>
      <w:r w:rsidRPr="005B17D3">
        <w:t xml:space="preserve">Enter in the member ID of the Veteran you are wishing to view MSDS message for on the </w:t>
      </w:r>
      <w:r w:rsidRPr="005B17D3">
        <w:rPr>
          <w:b/>
        </w:rPr>
        <w:t>Member ID</w:t>
      </w:r>
      <w:r w:rsidRPr="005B17D3">
        <w:t xml:space="preserve"> field of the </w:t>
      </w:r>
      <w:r w:rsidRPr="005B17D3">
        <w:rPr>
          <w:b/>
        </w:rPr>
        <w:t>MSDS Messages</w:t>
      </w:r>
      <w:r w:rsidRPr="005B17D3">
        <w:t xml:space="preserve"> screen.</w:t>
      </w:r>
    </w:p>
    <w:p w14:paraId="1FD90AB7" w14:textId="77777777" w:rsidR="00C15277" w:rsidRPr="005B17D3" w:rsidRDefault="00C15277" w:rsidP="00EF3896">
      <w:pPr>
        <w:pStyle w:val="NumberedList"/>
      </w:pPr>
      <w:r w:rsidRPr="005B17D3">
        <w:t xml:space="preserve">Click </w:t>
      </w:r>
      <w:r w:rsidRPr="005B17D3">
        <w:rPr>
          <w:b/>
        </w:rPr>
        <w:t>Find</w:t>
      </w:r>
      <w:r w:rsidR="0001030E" w:rsidRPr="005B17D3">
        <w:t>.</w:t>
      </w:r>
    </w:p>
    <w:p w14:paraId="647CD716" w14:textId="77777777" w:rsidR="00C15277" w:rsidRPr="005B17D3" w:rsidRDefault="00C15277" w:rsidP="00EF3896">
      <w:pPr>
        <w:pStyle w:val="BodyTextBullet2"/>
      </w:pPr>
      <w:r w:rsidRPr="005B17D3">
        <w:t>Notice the MSDS message details for both the disabling and enabling of the FDD by system para</w:t>
      </w:r>
      <w:r w:rsidR="0001030E" w:rsidRPr="005B17D3">
        <w:t xml:space="preserve">meter on the MSDS Message Log. </w:t>
      </w:r>
    </w:p>
    <w:p w14:paraId="24544135" w14:textId="77777777" w:rsidR="00C15277" w:rsidRPr="005B17D3" w:rsidRDefault="00C15277" w:rsidP="00EF3896">
      <w:pPr>
        <w:pStyle w:val="BodyTextBullet2"/>
      </w:pPr>
      <w:r w:rsidRPr="005B17D3">
        <w:t xml:space="preserve">MSDS Message Log details include: </w:t>
      </w:r>
    </w:p>
    <w:p w14:paraId="4F565C67" w14:textId="77777777" w:rsidR="00C15277" w:rsidRPr="005B17D3" w:rsidRDefault="00C15277" w:rsidP="00884662">
      <w:pPr>
        <w:pStyle w:val="BodyTextBullet2"/>
        <w:numPr>
          <w:ilvl w:val="0"/>
          <w:numId w:val="276"/>
        </w:numPr>
      </w:pPr>
      <w:r w:rsidRPr="005B17D3">
        <w:t xml:space="preserve">Response Date </w:t>
      </w:r>
    </w:p>
    <w:p w14:paraId="3F23C691" w14:textId="77777777" w:rsidR="00C15277" w:rsidRPr="005B17D3" w:rsidRDefault="00C15277" w:rsidP="00884662">
      <w:pPr>
        <w:pStyle w:val="BodyTextBullet2"/>
        <w:numPr>
          <w:ilvl w:val="0"/>
          <w:numId w:val="276"/>
        </w:numPr>
      </w:pPr>
      <w:r w:rsidRPr="005B17D3">
        <w:t>Status</w:t>
      </w:r>
    </w:p>
    <w:p w14:paraId="5A8578C6" w14:textId="77777777" w:rsidR="00C15277" w:rsidRPr="005B17D3" w:rsidRDefault="00C15277" w:rsidP="00884662">
      <w:pPr>
        <w:pStyle w:val="BodyTextBullet2"/>
        <w:numPr>
          <w:ilvl w:val="0"/>
          <w:numId w:val="276"/>
        </w:numPr>
      </w:pPr>
      <w:r w:rsidRPr="005B17D3">
        <w:t>Member ID</w:t>
      </w:r>
    </w:p>
    <w:p w14:paraId="4D772470" w14:textId="77777777" w:rsidR="00C15277" w:rsidRPr="005B17D3" w:rsidRDefault="00C15277" w:rsidP="00884662">
      <w:pPr>
        <w:pStyle w:val="BodyTextBullet2"/>
        <w:numPr>
          <w:ilvl w:val="0"/>
          <w:numId w:val="276"/>
        </w:numPr>
      </w:pPr>
      <w:r w:rsidRPr="005B17D3">
        <w:t xml:space="preserve">Raw Data </w:t>
      </w:r>
    </w:p>
    <w:p w14:paraId="6EBDB4BA" w14:textId="2E4F81D8" w:rsidR="00F4105C" w:rsidRPr="005B17D3" w:rsidRDefault="00C15277" w:rsidP="00884662">
      <w:pPr>
        <w:pStyle w:val="BodyTextBullet2"/>
        <w:numPr>
          <w:ilvl w:val="0"/>
          <w:numId w:val="276"/>
        </w:numPr>
      </w:pPr>
      <w:r w:rsidRPr="005B17D3">
        <w:t>Response Details</w:t>
      </w:r>
    </w:p>
    <w:p w14:paraId="3B350D37" w14:textId="6607CD82" w:rsidR="00A95DCC" w:rsidRPr="005B17D3" w:rsidRDefault="00A95DCC" w:rsidP="00EF3896">
      <w:pPr>
        <w:pStyle w:val="BodyTextBullet2"/>
      </w:pPr>
    </w:p>
    <w:p w14:paraId="20B8D0B2" w14:textId="77777777" w:rsidR="00D73462" w:rsidRPr="005B17D3" w:rsidRDefault="00D73462" w:rsidP="00EF3896">
      <w:pPr>
        <w:pStyle w:val="BodyText"/>
      </w:pPr>
    </w:p>
    <w:p w14:paraId="29B384E6" w14:textId="77777777" w:rsidR="00A95DCC" w:rsidRPr="005B17D3" w:rsidRDefault="00A95DCC" w:rsidP="00EF3896">
      <w:pPr>
        <w:pStyle w:val="BodyText"/>
        <w:kinsoku w:val="0"/>
        <w:overflowPunct w:val="0"/>
        <w:rPr>
          <w:szCs w:val="24"/>
        </w:rPr>
      </w:pPr>
      <w:bookmarkStart w:id="1697" w:name="Assign_Unassign_VMBP"/>
      <w:bookmarkEnd w:id="1697"/>
    </w:p>
    <w:p w14:paraId="7ECB2DD1" w14:textId="0C18C17A" w:rsidR="00A56572" w:rsidRPr="005B17D3" w:rsidRDefault="00A56572">
      <w:pPr>
        <w:spacing w:after="160" w:line="259" w:lineRule="auto"/>
        <w:rPr>
          <w:b/>
          <w:bCs/>
          <w:i/>
          <w:noProof/>
          <w:color w:val="222222"/>
        </w:rPr>
      </w:pPr>
      <w:r w:rsidRPr="005B17D3">
        <w:rPr>
          <w:b/>
          <w:bCs/>
          <w:i/>
          <w:noProof/>
          <w:color w:val="222222"/>
        </w:rPr>
        <w:br w:type="page"/>
      </w:r>
    </w:p>
    <w:p w14:paraId="2CC32589" w14:textId="77777777" w:rsidR="00F24B98" w:rsidRPr="005B17D3" w:rsidRDefault="00F24B98" w:rsidP="00EF3896">
      <w:pPr>
        <w:rPr>
          <w:b/>
          <w:bCs/>
          <w:i/>
          <w:noProof/>
          <w:color w:val="222222"/>
        </w:rPr>
      </w:pPr>
    </w:p>
    <w:p w14:paraId="53A99AA5" w14:textId="01058CDF" w:rsidR="009C2806" w:rsidRPr="005B17D3" w:rsidRDefault="009C2806" w:rsidP="00EF3896">
      <w:pPr>
        <w:pStyle w:val="Heading1"/>
        <w:rPr>
          <w:noProof/>
        </w:rPr>
      </w:pPr>
      <w:bookmarkStart w:id="1698" w:name="_Toc31622356"/>
      <w:r w:rsidRPr="005B17D3">
        <w:rPr>
          <w:noProof/>
        </w:rPr>
        <w:t>Trouble Shooting</w:t>
      </w:r>
      <w:bookmarkEnd w:id="1698"/>
      <w:r w:rsidRPr="005B17D3">
        <w:rPr>
          <w:noProof/>
        </w:rPr>
        <w:t xml:space="preserve"> </w:t>
      </w:r>
    </w:p>
    <w:p w14:paraId="2C9E7F30" w14:textId="77777777" w:rsidR="009C2806" w:rsidRPr="005B17D3" w:rsidRDefault="009C2806" w:rsidP="00EF3896">
      <w:pPr>
        <w:pStyle w:val="BodyText"/>
      </w:pPr>
      <w:r w:rsidRPr="005B17D3">
        <w:t>Please refer to the Troubleshooting section of the Production Operations Manual on the ES SharePoint.</w:t>
      </w:r>
    </w:p>
    <w:p w14:paraId="578226B5" w14:textId="77777777" w:rsidR="009C2806" w:rsidRPr="005B17D3" w:rsidRDefault="009C2806" w:rsidP="00EF3896">
      <w:pPr>
        <w:spacing w:after="160" w:line="259" w:lineRule="auto"/>
        <w:rPr>
          <w:szCs w:val="20"/>
        </w:rPr>
      </w:pPr>
      <w:r w:rsidRPr="005B17D3">
        <w:rPr>
          <w:szCs w:val="20"/>
        </w:rPr>
        <w:br w:type="page"/>
      </w:r>
    </w:p>
    <w:p w14:paraId="3713D887" w14:textId="77777777" w:rsidR="009C2806" w:rsidRPr="005B17D3" w:rsidRDefault="009C2806" w:rsidP="00EF3896">
      <w:pPr>
        <w:rPr>
          <w:b/>
          <w:bCs/>
          <w:i/>
          <w:noProof/>
          <w:color w:val="222222"/>
        </w:rPr>
      </w:pPr>
    </w:p>
    <w:p w14:paraId="0F6686AB" w14:textId="77777777" w:rsidR="009C2806" w:rsidRPr="005B17D3" w:rsidRDefault="009C2806" w:rsidP="00EF3896">
      <w:pPr>
        <w:pStyle w:val="Heading1"/>
        <w:numPr>
          <w:ilvl w:val="0"/>
          <w:numId w:val="0"/>
        </w:numPr>
        <w:ind w:left="432"/>
        <w:jc w:val="center"/>
        <w:rPr>
          <w:noProof/>
        </w:rPr>
      </w:pPr>
      <w:bookmarkStart w:id="1699" w:name="_Toc31622357"/>
      <w:r w:rsidRPr="005B17D3">
        <w:rPr>
          <w:noProof/>
        </w:rPr>
        <w:t>Index</w:t>
      </w:r>
      <w:bookmarkEnd w:id="1699"/>
    </w:p>
    <w:p w14:paraId="6B48F681" w14:textId="77777777" w:rsidR="00BE52CE" w:rsidRPr="005B17D3" w:rsidRDefault="00BE52CE" w:rsidP="00EF3896">
      <w:pPr>
        <w:pStyle w:val="Index1"/>
        <w:tabs>
          <w:tab w:val="right" w:leader="dot" w:pos="9350"/>
        </w:tabs>
        <w:rPr>
          <w:noProof/>
        </w:rPr>
      </w:pPr>
      <w:r w:rsidRPr="005B17D3">
        <w:rPr>
          <w:noProof/>
        </w:rPr>
        <w:t>1010EZ</w:t>
      </w:r>
    </w:p>
    <w:p w14:paraId="6925AF64" w14:textId="77777777" w:rsidR="00BE52CE" w:rsidRPr="005B17D3" w:rsidRDefault="00BE52CE" w:rsidP="00EF3896">
      <w:pPr>
        <w:pStyle w:val="Index2"/>
        <w:tabs>
          <w:tab w:val="right" w:leader="dot" w:pos="9350"/>
        </w:tabs>
        <w:rPr>
          <w:noProof/>
        </w:rPr>
      </w:pPr>
      <w:r w:rsidRPr="005B17D3">
        <w:rPr>
          <w:noProof/>
        </w:rPr>
        <w:t>Print Form</w:t>
      </w:r>
      <w:r w:rsidRPr="005B17D3">
        <w:rPr>
          <w:noProof/>
        </w:rPr>
        <w:tab/>
        <w:t>329</w:t>
      </w:r>
    </w:p>
    <w:p w14:paraId="65C68B55" w14:textId="77777777" w:rsidR="00BE52CE" w:rsidRPr="005B17D3" w:rsidRDefault="00BE52CE" w:rsidP="00EF3896">
      <w:pPr>
        <w:pStyle w:val="Index1"/>
        <w:tabs>
          <w:tab w:val="right" w:leader="dot" w:pos="9350"/>
        </w:tabs>
        <w:rPr>
          <w:noProof/>
        </w:rPr>
      </w:pPr>
      <w:r w:rsidRPr="005B17D3">
        <w:rPr>
          <w:noProof/>
        </w:rPr>
        <w:t>1010EZR</w:t>
      </w:r>
    </w:p>
    <w:p w14:paraId="0CDC2D53" w14:textId="77777777" w:rsidR="00BE52CE" w:rsidRPr="005B17D3" w:rsidRDefault="00BE52CE" w:rsidP="00EF3896">
      <w:pPr>
        <w:pStyle w:val="Index2"/>
        <w:tabs>
          <w:tab w:val="right" w:leader="dot" w:pos="9350"/>
        </w:tabs>
        <w:rPr>
          <w:noProof/>
        </w:rPr>
      </w:pPr>
      <w:r w:rsidRPr="005B17D3">
        <w:rPr>
          <w:noProof/>
        </w:rPr>
        <w:t>Print Form</w:t>
      </w:r>
      <w:r w:rsidRPr="005B17D3">
        <w:rPr>
          <w:noProof/>
        </w:rPr>
        <w:tab/>
        <w:t>329</w:t>
      </w:r>
    </w:p>
    <w:p w14:paraId="75C37CC6" w14:textId="77777777" w:rsidR="00BE52CE" w:rsidRPr="005B17D3" w:rsidRDefault="00BE52CE" w:rsidP="00EF3896">
      <w:pPr>
        <w:pStyle w:val="Index1"/>
        <w:tabs>
          <w:tab w:val="right" w:leader="dot" w:pos="9350"/>
        </w:tabs>
        <w:rPr>
          <w:noProof/>
        </w:rPr>
      </w:pPr>
      <w:r w:rsidRPr="005B17D3">
        <w:rPr>
          <w:noProof/>
        </w:rPr>
        <w:t>4-digit</w:t>
      </w:r>
      <w:r w:rsidRPr="005B17D3">
        <w:rPr>
          <w:noProof/>
        </w:rPr>
        <w:tab/>
        <w:t>399, 400</w:t>
      </w:r>
    </w:p>
    <w:p w14:paraId="6796BDE6" w14:textId="77777777" w:rsidR="00BE52CE" w:rsidRPr="005B17D3" w:rsidRDefault="00BE52CE" w:rsidP="00EF3896">
      <w:pPr>
        <w:pStyle w:val="Index1"/>
        <w:tabs>
          <w:tab w:val="right" w:leader="dot" w:pos="9350"/>
        </w:tabs>
        <w:rPr>
          <w:noProof/>
        </w:rPr>
      </w:pPr>
      <w:r w:rsidRPr="005B17D3">
        <w:rPr>
          <w:noProof/>
        </w:rPr>
        <w:t>9-digit</w:t>
      </w:r>
      <w:r w:rsidRPr="005B17D3">
        <w:rPr>
          <w:noProof/>
        </w:rPr>
        <w:tab/>
        <w:t>87, 89, 286, 291, 294, 304, 307, 309</w:t>
      </w:r>
    </w:p>
    <w:p w14:paraId="1D001811" w14:textId="77777777" w:rsidR="00BE52CE" w:rsidRPr="005B17D3" w:rsidRDefault="00BE52CE" w:rsidP="00EF3896">
      <w:pPr>
        <w:pStyle w:val="Index1"/>
        <w:tabs>
          <w:tab w:val="right" w:leader="dot" w:pos="9350"/>
        </w:tabs>
        <w:rPr>
          <w:noProof/>
        </w:rPr>
      </w:pPr>
      <w:r w:rsidRPr="005B17D3">
        <w:rPr>
          <w:noProof/>
        </w:rPr>
        <w:t>A&amp;A</w:t>
      </w:r>
    </w:p>
    <w:p w14:paraId="27A81327" w14:textId="77777777" w:rsidR="00BE52CE" w:rsidRPr="005B17D3" w:rsidRDefault="00BE52CE" w:rsidP="00EF3896">
      <w:pPr>
        <w:pStyle w:val="Index2"/>
        <w:tabs>
          <w:tab w:val="right" w:leader="dot" w:pos="9350"/>
        </w:tabs>
        <w:rPr>
          <w:noProof/>
        </w:rPr>
      </w:pPr>
      <w:r w:rsidRPr="005B17D3">
        <w:rPr>
          <w:noProof/>
        </w:rPr>
        <w:t>receiving</w:t>
      </w:r>
      <w:r w:rsidRPr="005B17D3">
        <w:rPr>
          <w:noProof/>
        </w:rPr>
        <w:tab/>
        <w:t>208</w:t>
      </w:r>
    </w:p>
    <w:p w14:paraId="75F383E0" w14:textId="77777777" w:rsidR="00BE52CE" w:rsidRPr="005B17D3" w:rsidRDefault="00BE52CE" w:rsidP="00EF3896">
      <w:pPr>
        <w:pStyle w:val="Index1"/>
        <w:tabs>
          <w:tab w:val="right" w:leader="dot" w:pos="9350"/>
        </w:tabs>
        <w:rPr>
          <w:noProof/>
        </w:rPr>
      </w:pPr>
      <w:r w:rsidRPr="005B17D3">
        <w:rPr>
          <w:iCs/>
          <w:noProof/>
        </w:rPr>
        <w:t>AA</w:t>
      </w:r>
      <w:r w:rsidRPr="005B17D3">
        <w:rPr>
          <w:noProof/>
        </w:rPr>
        <w:tab/>
        <w:t>376</w:t>
      </w:r>
    </w:p>
    <w:p w14:paraId="1A1717DF" w14:textId="77777777" w:rsidR="00BE52CE" w:rsidRPr="005B17D3" w:rsidRDefault="00BE52CE" w:rsidP="00EF3896">
      <w:pPr>
        <w:pStyle w:val="Index1"/>
        <w:tabs>
          <w:tab w:val="right" w:leader="dot" w:pos="9350"/>
        </w:tabs>
        <w:rPr>
          <w:noProof/>
        </w:rPr>
      </w:pPr>
      <w:r w:rsidRPr="005B17D3">
        <w:rPr>
          <w:noProof/>
        </w:rPr>
        <w:t>AAC</w:t>
      </w:r>
      <w:r w:rsidRPr="005B17D3">
        <w:rPr>
          <w:noProof/>
        </w:rPr>
        <w:tab/>
        <w:t>25, 378, 379, 380, 381, 382</w:t>
      </w:r>
    </w:p>
    <w:p w14:paraId="02FB8448" w14:textId="77777777" w:rsidR="00BE52CE" w:rsidRPr="005B17D3" w:rsidRDefault="00BE52CE" w:rsidP="00EF3896">
      <w:pPr>
        <w:pStyle w:val="Index1"/>
        <w:tabs>
          <w:tab w:val="right" w:leader="dot" w:pos="9350"/>
        </w:tabs>
        <w:rPr>
          <w:noProof/>
        </w:rPr>
      </w:pPr>
      <w:r w:rsidRPr="005B17D3">
        <w:rPr>
          <w:noProof/>
        </w:rPr>
        <w:t>ACA Affordable Care Act</w:t>
      </w:r>
      <w:r w:rsidRPr="005B17D3">
        <w:rPr>
          <w:noProof/>
        </w:rPr>
        <w:tab/>
        <w:t>25</w:t>
      </w:r>
    </w:p>
    <w:p w14:paraId="060E6F77" w14:textId="77777777" w:rsidR="00BE52CE" w:rsidRPr="005B17D3" w:rsidRDefault="00BE52CE" w:rsidP="00EF3896">
      <w:pPr>
        <w:pStyle w:val="Index1"/>
        <w:tabs>
          <w:tab w:val="right" w:leader="dot" w:pos="9350"/>
        </w:tabs>
        <w:rPr>
          <w:noProof/>
        </w:rPr>
      </w:pPr>
      <w:r w:rsidRPr="005B17D3">
        <w:rPr>
          <w:noProof/>
        </w:rPr>
        <w:t>ACA Mail Correspondence</w:t>
      </w:r>
    </w:p>
    <w:p w14:paraId="72D6C946" w14:textId="77777777" w:rsidR="00BE52CE" w:rsidRPr="005B17D3" w:rsidRDefault="00BE52CE" w:rsidP="00EF3896">
      <w:pPr>
        <w:pStyle w:val="Index2"/>
        <w:tabs>
          <w:tab w:val="right" w:leader="dot" w:pos="9350"/>
        </w:tabs>
        <w:rPr>
          <w:noProof/>
        </w:rPr>
      </w:pPr>
      <w:r w:rsidRPr="005B17D3">
        <w:rPr>
          <w:noProof/>
        </w:rPr>
        <w:t>Communication Name</w:t>
      </w:r>
      <w:r w:rsidRPr="005B17D3">
        <w:rPr>
          <w:noProof/>
        </w:rPr>
        <w:tab/>
        <w:t>394</w:t>
      </w:r>
    </w:p>
    <w:p w14:paraId="34F4773C" w14:textId="77777777" w:rsidR="00BE52CE" w:rsidRPr="005B17D3" w:rsidRDefault="00BE52CE" w:rsidP="00EF3896">
      <w:pPr>
        <w:pStyle w:val="Index2"/>
        <w:tabs>
          <w:tab w:val="right" w:leader="dot" w:pos="9350"/>
        </w:tabs>
        <w:rPr>
          <w:noProof/>
        </w:rPr>
      </w:pPr>
      <w:r w:rsidRPr="005B17D3">
        <w:rPr>
          <w:noProof/>
        </w:rPr>
        <w:t>Mail Status</w:t>
      </w:r>
      <w:r w:rsidRPr="005B17D3">
        <w:rPr>
          <w:noProof/>
        </w:rPr>
        <w:tab/>
        <w:t>393</w:t>
      </w:r>
    </w:p>
    <w:p w14:paraId="218F0A3F" w14:textId="77777777" w:rsidR="00BE52CE" w:rsidRPr="005B17D3" w:rsidRDefault="00BE52CE" w:rsidP="00EF3896">
      <w:pPr>
        <w:pStyle w:val="Index2"/>
        <w:tabs>
          <w:tab w:val="right" w:leader="dot" w:pos="9350"/>
        </w:tabs>
        <w:rPr>
          <w:noProof/>
        </w:rPr>
      </w:pPr>
      <w:r w:rsidRPr="005B17D3">
        <w:rPr>
          <w:noProof/>
        </w:rPr>
        <w:t>Select to Remail</w:t>
      </w:r>
      <w:r w:rsidRPr="005B17D3">
        <w:rPr>
          <w:noProof/>
        </w:rPr>
        <w:tab/>
        <w:t>394</w:t>
      </w:r>
    </w:p>
    <w:p w14:paraId="0788D760" w14:textId="77777777" w:rsidR="00BE52CE" w:rsidRPr="005B17D3" w:rsidRDefault="00BE52CE" w:rsidP="00EF3896">
      <w:pPr>
        <w:pStyle w:val="Index2"/>
        <w:tabs>
          <w:tab w:val="right" w:leader="dot" w:pos="9350"/>
        </w:tabs>
        <w:rPr>
          <w:noProof/>
        </w:rPr>
      </w:pPr>
      <w:r w:rsidRPr="005B17D3">
        <w:rPr>
          <w:noProof/>
        </w:rPr>
        <w:t>Select to View Document</w:t>
      </w:r>
      <w:r w:rsidRPr="005B17D3">
        <w:rPr>
          <w:noProof/>
        </w:rPr>
        <w:tab/>
        <w:t>394</w:t>
      </w:r>
    </w:p>
    <w:p w14:paraId="27BB321A" w14:textId="77777777" w:rsidR="00BE52CE" w:rsidRPr="005B17D3" w:rsidRDefault="00BE52CE" w:rsidP="00EF3896">
      <w:pPr>
        <w:pStyle w:val="Index2"/>
        <w:tabs>
          <w:tab w:val="right" w:leader="dot" w:pos="9350"/>
        </w:tabs>
        <w:rPr>
          <w:noProof/>
        </w:rPr>
      </w:pPr>
      <w:r w:rsidRPr="005B17D3">
        <w:rPr>
          <w:noProof/>
        </w:rPr>
        <w:t>Status Date</w:t>
      </w:r>
      <w:r w:rsidRPr="005B17D3">
        <w:rPr>
          <w:noProof/>
        </w:rPr>
        <w:tab/>
        <w:t>394</w:t>
      </w:r>
    </w:p>
    <w:p w14:paraId="537DDA13" w14:textId="77777777" w:rsidR="00BE52CE" w:rsidRPr="005B17D3" w:rsidRDefault="00BE52CE" w:rsidP="00EF3896">
      <w:pPr>
        <w:pStyle w:val="Index2"/>
        <w:tabs>
          <w:tab w:val="right" w:leader="dot" w:pos="9350"/>
        </w:tabs>
        <w:rPr>
          <w:noProof/>
        </w:rPr>
      </w:pPr>
      <w:r w:rsidRPr="005B17D3">
        <w:rPr>
          <w:noProof/>
        </w:rPr>
        <w:t>Submission Type</w:t>
      </w:r>
      <w:r w:rsidRPr="005B17D3">
        <w:rPr>
          <w:noProof/>
        </w:rPr>
        <w:tab/>
        <w:t>393</w:t>
      </w:r>
    </w:p>
    <w:p w14:paraId="1E23E172" w14:textId="77777777" w:rsidR="00BE52CE" w:rsidRPr="005B17D3" w:rsidRDefault="00BE52CE" w:rsidP="00EF3896">
      <w:pPr>
        <w:pStyle w:val="Index2"/>
        <w:tabs>
          <w:tab w:val="right" w:leader="dot" w:pos="9350"/>
        </w:tabs>
        <w:rPr>
          <w:noProof/>
        </w:rPr>
      </w:pPr>
      <w:r w:rsidRPr="005B17D3">
        <w:rPr>
          <w:noProof/>
        </w:rPr>
        <w:t>Submit Correction Mail Correspondence</w:t>
      </w:r>
      <w:r w:rsidRPr="005B17D3">
        <w:rPr>
          <w:noProof/>
        </w:rPr>
        <w:tab/>
        <w:t>395</w:t>
      </w:r>
    </w:p>
    <w:p w14:paraId="618CA462" w14:textId="77777777" w:rsidR="00BE52CE" w:rsidRPr="005B17D3" w:rsidRDefault="00BE52CE" w:rsidP="00EF3896">
      <w:pPr>
        <w:pStyle w:val="Index2"/>
        <w:tabs>
          <w:tab w:val="right" w:leader="dot" w:pos="9350"/>
        </w:tabs>
        <w:rPr>
          <w:noProof/>
        </w:rPr>
      </w:pPr>
      <w:r w:rsidRPr="005B17D3">
        <w:rPr>
          <w:noProof/>
        </w:rPr>
        <w:t>Tax Year</w:t>
      </w:r>
      <w:r w:rsidRPr="005B17D3">
        <w:rPr>
          <w:noProof/>
        </w:rPr>
        <w:tab/>
        <w:t>393</w:t>
      </w:r>
    </w:p>
    <w:p w14:paraId="6B8B38DD" w14:textId="77777777" w:rsidR="00BE52CE" w:rsidRPr="005B17D3" w:rsidRDefault="00BE52CE" w:rsidP="00EF3896">
      <w:pPr>
        <w:pStyle w:val="Index1"/>
        <w:tabs>
          <w:tab w:val="right" w:leader="dot" w:pos="9350"/>
        </w:tabs>
        <w:rPr>
          <w:noProof/>
        </w:rPr>
      </w:pPr>
      <w:r w:rsidRPr="005B17D3">
        <w:rPr>
          <w:noProof/>
        </w:rPr>
        <w:t>ACA Reporting</w:t>
      </w:r>
      <w:r w:rsidRPr="005B17D3">
        <w:rPr>
          <w:noProof/>
        </w:rPr>
        <w:tab/>
        <w:t>390</w:t>
      </w:r>
    </w:p>
    <w:p w14:paraId="57115A63" w14:textId="77777777" w:rsidR="00BE52CE" w:rsidRPr="005B17D3" w:rsidRDefault="00BE52CE" w:rsidP="00EF3896">
      <w:pPr>
        <w:pStyle w:val="Index1"/>
        <w:tabs>
          <w:tab w:val="right" w:leader="dot" w:pos="9350"/>
        </w:tabs>
        <w:rPr>
          <w:noProof/>
        </w:rPr>
      </w:pPr>
      <w:r w:rsidRPr="005B17D3">
        <w:rPr>
          <w:noProof/>
        </w:rPr>
        <w:t>ACA Reporting subtab</w:t>
      </w:r>
    </w:p>
    <w:p w14:paraId="4FC57B94" w14:textId="77777777" w:rsidR="00BE52CE" w:rsidRPr="005B17D3" w:rsidRDefault="00BE52CE" w:rsidP="00EF3896">
      <w:pPr>
        <w:pStyle w:val="Index2"/>
        <w:tabs>
          <w:tab w:val="right" w:leader="dot" w:pos="9350"/>
        </w:tabs>
        <w:rPr>
          <w:noProof/>
        </w:rPr>
      </w:pPr>
      <w:r w:rsidRPr="005B17D3">
        <w:rPr>
          <w:noProof/>
        </w:rPr>
        <w:t>Submit Correction</w:t>
      </w:r>
      <w:r w:rsidRPr="005B17D3">
        <w:rPr>
          <w:noProof/>
        </w:rPr>
        <w:tab/>
        <w:t>395</w:t>
      </w:r>
    </w:p>
    <w:p w14:paraId="6622C105" w14:textId="77777777" w:rsidR="00BE52CE" w:rsidRPr="005B17D3" w:rsidRDefault="00BE52CE" w:rsidP="00EF3896">
      <w:pPr>
        <w:pStyle w:val="Index2"/>
        <w:tabs>
          <w:tab w:val="right" w:leader="dot" w:pos="9350"/>
        </w:tabs>
        <w:rPr>
          <w:noProof/>
        </w:rPr>
      </w:pPr>
      <w:r w:rsidRPr="005B17D3">
        <w:rPr>
          <w:noProof/>
        </w:rPr>
        <w:t>Update Address</w:t>
      </w:r>
      <w:r w:rsidRPr="005B17D3">
        <w:rPr>
          <w:noProof/>
        </w:rPr>
        <w:tab/>
        <w:t>395</w:t>
      </w:r>
    </w:p>
    <w:p w14:paraId="5E53B801" w14:textId="77777777" w:rsidR="00BE52CE" w:rsidRPr="005B17D3" w:rsidRDefault="00BE52CE" w:rsidP="00EF3896">
      <w:pPr>
        <w:pStyle w:val="Index1"/>
        <w:tabs>
          <w:tab w:val="right" w:leader="dot" w:pos="9350"/>
        </w:tabs>
        <w:rPr>
          <w:noProof/>
        </w:rPr>
      </w:pPr>
      <w:r w:rsidRPr="005B17D3">
        <w:rPr>
          <w:noProof/>
        </w:rPr>
        <w:t>Accept</w:t>
      </w:r>
    </w:p>
    <w:p w14:paraId="4CC6DA60" w14:textId="77777777" w:rsidR="00BE52CE" w:rsidRPr="005B17D3" w:rsidRDefault="00BE52CE" w:rsidP="00EF3896">
      <w:pPr>
        <w:pStyle w:val="Index2"/>
        <w:tabs>
          <w:tab w:val="right" w:leader="dot" w:pos="9350"/>
        </w:tabs>
        <w:rPr>
          <w:noProof/>
        </w:rPr>
      </w:pPr>
      <w:r w:rsidRPr="005B17D3">
        <w:rPr>
          <w:noProof/>
        </w:rPr>
        <w:t>Agreement</w:t>
      </w:r>
      <w:r w:rsidRPr="005B17D3">
        <w:rPr>
          <w:noProof/>
        </w:rPr>
        <w:tab/>
        <w:t>398, 399, 401, 402, 403, 404, 405, 406, 407, 413, 414, 415, 416, 423, 424, 428</w:t>
      </w:r>
    </w:p>
    <w:p w14:paraId="03B470D1" w14:textId="77777777" w:rsidR="00BE52CE" w:rsidRPr="005B17D3" w:rsidRDefault="00BE52CE" w:rsidP="00EF3896">
      <w:pPr>
        <w:pStyle w:val="Index1"/>
        <w:tabs>
          <w:tab w:val="right" w:leader="dot" w:pos="9350"/>
        </w:tabs>
        <w:rPr>
          <w:noProof/>
        </w:rPr>
      </w:pPr>
      <w:r w:rsidRPr="005B17D3">
        <w:rPr>
          <w:noProof/>
        </w:rPr>
        <w:t>Access</w:t>
      </w:r>
      <w:r w:rsidRPr="005B17D3">
        <w:rPr>
          <w:noProof/>
        </w:rPr>
        <w:tab/>
        <w:t>129, 130</w:t>
      </w:r>
    </w:p>
    <w:p w14:paraId="3C58B088" w14:textId="77777777" w:rsidR="00BE52CE" w:rsidRPr="005B17D3" w:rsidRDefault="00BE52CE" w:rsidP="00EF3896">
      <w:pPr>
        <w:pStyle w:val="Index1"/>
        <w:tabs>
          <w:tab w:val="right" w:leader="dot" w:pos="9350"/>
        </w:tabs>
        <w:rPr>
          <w:noProof/>
        </w:rPr>
      </w:pPr>
      <w:r w:rsidRPr="005B17D3">
        <w:rPr>
          <w:noProof/>
        </w:rPr>
        <w:t>ACK</w:t>
      </w:r>
      <w:r w:rsidRPr="005B17D3">
        <w:rPr>
          <w:noProof/>
        </w:rPr>
        <w:tab/>
        <w:t>75, 376</w:t>
      </w:r>
    </w:p>
    <w:p w14:paraId="31792A7F" w14:textId="77777777" w:rsidR="00BE52CE" w:rsidRPr="005B17D3" w:rsidRDefault="00BE52CE" w:rsidP="00EF3896">
      <w:pPr>
        <w:pStyle w:val="Index1"/>
        <w:tabs>
          <w:tab w:val="right" w:leader="dot" w:pos="9350"/>
        </w:tabs>
        <w:rPr>
          <w:noProof/>
        </w:rPr>
      </w:pPr>
      <w:r w:rsidRPr="005B17D3">
        <w:rPr>
          <w:noProof/>
        </w:rPr>
        <w:t>Acknowledgement</w:t>
      </w:r>
      <w:r w:rsidRPr="005B17D3">
        <w:rPr>
          <w:noProof/>
        </w:rPr>
        <w:tab/>
        <w:t>75</w:t>
      </w:r>
    </w:p>
    <w:p w14:paraId="106022DB" w14:textId="77777777" w:rsidR="00BE52CE" w:rsidRPr="005B17D3" w:rsidRDefault="00BE52CE" w:rsidP="00EF3896">
      <w:pPr>
        <w:pStyle w:val="Index1"/>
        <w:tabs>
          <w:tab w:val="right" w:leader="dot" w:pos="9350"/>
        </w:tabs>
        <w:rPr>
          <w:noProof/>
        </w:rPr>
      </w:pPr>
      <w:r w:rsidRPr="005B17D3">
        <w:rPr>
          <w:noProof/>
        </w:rPr>
        <w:t>Action</w:t>
      </w:r>
      <w:r w:rsidRPr="005B17D3">
        <w:rPr>
          <w:noProof/>
        </w:rPr>
        <w:tab/>
        <w:t>93, 97</w:t>
      </w:r>
    </w:p>
    <w:p w14:paraId="5325E16E" w14:textId="77777777" w:rsidR="00BE52CE" w:rsidRPr="005B17D3" w:rsidRDefault="00BE52CE" w:rsidP="00EF3896">
      <w:pPr>
        <w:pStyle w:val="Index1"/>
        <w:tabs>
          <w:tab w:val="right" w:leader="dot" w:pos="9350"/>
        </w:tabs>
        <w:rPr>
          <w:noProof/>
        </w:rPr>
      </w:pPr>
      <w:r w:rsidRPr="005B17D3">
        <w:rPr>
          <w:noProof/>
        </w:rPr>
        <w:t>Actions</w:t>
      </w:r>
      <w:r w:rsidRPr="005B17D3">
        <w:rPr>
          <w:noProof/>
        </w:rPr>
        <w:tab/>
        <w:t>90, 156, 157</w:t>
      </w:r>
    </w:p>
    <w:p w14:paraId="6F4629CD" w14:textId="77777777" w:rsidR="00BE52CE" w:rsidRPr="005B17D3" w:rsidRDefault="00BE52CE" w:rsidP="00EF3896">
      <w:pPr>
        <w:pStyle w:val="Index2"/>
        <w:tabs>
          <w:tab w:val="right" w:leader="dot" w:pos="9350"/>
        </w:tabs>
        <w:rPr>
          <w:noProof/>
        </w:rPr>
      </w:pPr>
      <w:r w:rsidRPr="005B17D3">
        <w:rPr>
          <w:noProof/>
        </w:rPr>
        <w:t>History</w:t>
      </w:r>
      <w:r w:rsidRPr="005B17D3">
        <w:rPr>
          <w:noProof/>
        </w:rPr>
        <w:tab/>
        <w:t>157</w:t>
      </w:r>
    </w:p>
    <w:p w14:paraId="71BE8C70" w14:textId="77777777" w:rsidR="00BE52CE" w:rsidRPr="005B17D3" w:rsidRDefault="00BE52CE" w:rsidP="00EF3896">
      <w:pPr>
        <w:pStyle w:val="Index1"/>
        <w:tabs>
          <w:tab w:val="right" w:leader="dot" w:pos="9350"/>
        </w:tabs>
        <w:rPr>
          <w:noProof/>
        </w:rPr>
      </w:pPr>
      <w:r w:rsidRPr="005B17D3">
        <w:rPr>
          <w:noProof/>
        </w:rPr>
        <w:t>Active Date</w:t>
      </w:r>
      <w:r w:rsidRPr="005B17D3">
        <w:rPr>
          <w:noProof/>
        </w:rPr>
        <w:tab/>
        <w:t>137, 138, 139, 140</w:t>
      </w:r>
    </w:p>
    <w:p w14:paraId="361EA557" w14:textId="77777777" w:rsidR="00BE52CE" w:rsidRPr="005B17D3" w:rsidRDefault="00BE52CE" w:rsidP="00EF3896">
      <w:pPr>
        <w:pStyle w:val="Index1"/>
        <w:tabs>
          <w:tab w:val="right" w:leader="dot" w:pos="9350"/>
        </w:tabs>
        <w:rPr>
          <w:noProof/>
        </w:rPr>
      </w:pPr>
      <w:r w:rsidRPr="005B17D3">
        <w:rPr>
          <w:b/>
          <w:noProof/>
        </w:rPr>
        <w:t>Add</w:t>
      </w:r>
    </w:p>
    <w:p w14:paraId="50B9CFCC" w14:textId="77777777" w:rsidR="00BE52CE" w:rsidRPr="005B17D3" w:rsidRDefault="00BE52CE" w:rsidP="00EF3896">
      <w:pPr>
        <w:pStyle w:val="Index2"/>
        <w:tabs>
          <w:tab w:val="right" w:leader="dot" w:pos="9350"/>
        </w:tabs>
        <w:rPr>
          <w:noProof/>
        </w:rPr>
      </w:pPr>
      <w:r w:rsidRPr="005B17D3">
        <w:rPr>
          <w:noProof/>
        </w:rPr>
        <w:t>a Role</w:t>
      </w:r>
      <w:r w:rsidRPr="005B17D3">
        <w:rPr>
          <w:noProof/>
        </w:rPr>
        <w:tab/>
        <w:t>133</w:t>
      </w:r>
    </w:p>
    <w:p w14:paraId="0365B31C" w14:textId="77777777" w:rsidR="00BE52CE" w:rsidRPr="005B17D3" w:rsidRDefault="00BE52CE" w:rsidP="00EF3896">
      <w:pPr>
        <w:pStyle w:val="Index2"/>
        <w:tabs>
          <w:tab w:val="right" w:leader="dot" w:pos="9350"/>
        </w:tabs>
        <w:rPr>
          <w:noProof/>
        </w:rPr>
      </w:pPr>
      <w:r w:rsidRPr="005B17D3">
        <w:rPr>
          <w:noProof/>
        </w:rPr>
        <w:t>Another Military Service Number</w:t>
      </w:r>
      <w:r w:rsidRPr="005B17D3">
        <w:rPr>
          <w:noProof/>
        </w:rPr>
        <w:tab/>
        <w:t>63, 67, 70</w:t>
      </w:r>
    </w:p>
    <w:p w14:paraId="6F94DF28" w14:textId="77777777" w:rsidR="00BE52CE" w:rsidRPr="005B17D3" w:rsidRDefault="00BE52CE" w:rsidP="00EF3896">
      <w:pPr>
        <w:pStyle w:val="Index2"/>
        <w:tabs>
          <w:tab w:val="right" w:leader="dot" w:pos="9350"/>
        </w:tabs>
        <w:rPr>
          <w:noProof/>
        </w:rPr>
      </w:pPr>
      <w:r w:rsidRPr="005B17D3">
        <w:rPr>
          <w:noProof/>
        </w:rPr>
        <w:t>Associate(s)</w:t>
      </w:r>
      <w:r w:rsidRPr="005B17D3">
        <w:rPr>
          <w:noProof/>
        </w:rPr>
        <w:tab/>
        <w:t>250, 282, 283, 287, 289</w:t>
      </w:r>
    </w:p>
    <w:p w14:paraId="3D420541" w14:textId="77777777" w:rsidR="00BE52CE" w:rsidRPr="005B17D3" w:rsidRDefault="00BE52CE" w:rsidP="00EF3896">
      <w:pPr>
        <w:pStyle w:val="Index2"/>
        <w:tabs>
          <w:tab w:val="right" w:leader="dot" w:pos="9350"/>
        </w:tabs>
        <w:rPr>
          <w:noProof/>
        </w:rPr>
      </w:pPr>
      <w:r w:rsidRPr="005B17D3">
        <w:rPr>
          <w:noProof/>
        </w:rPr>
        <w:t>Button</w:t>
      </w:r>
      <w:r w:rsidRPr="005B17D3">
        <w:rPr>
          <w:noProof/>
        </w:rPr>
        <w:tab/>
        <w:t>139</w:t>
      </w:r>
    </w:p>
    <w:p w14:paraId="28D0750B" w14:textId="77777777" w:rsidR="00BE52CE" w:rsidRPr="005B17D3" w:rsidRDefault="00BE52CE" w:rsidP="00EF3896">
      <w:pPr>
        <w:pStyle w:val="Index2"/>
        <w:tabs>
          <w:tab w:val="right" w:leader="dot" w:pos="9350"/>
        </w:tabs>
        <w:rPr>
          <w:noProof/>
        </w:rPr>
      </w:pPr>
      <w:r w:rsidRPr="005B17D3">
        <w:rPr>
          <w:noProof/>
        </w:rPr>
        <w:t>Capability Set</w:t>
      </w:r>
      <w:r w:rsidRPr="005B17D3">
        <w:rPr>
          <w:noProof/>
        </w:rPr>
        <w:tab/>
        <w:t>137</w:t>
      </w:r>
    </w:p>
    <w:p w14:paraId="6026E616" w14:textId="77777777" w:rsidR="00BE52CE" w:rsidRPr="005B17D3" w:rsidRDefault="00BE52CE" w:rsidP="00EF3896">
      <w:pPr>
        <w:pStyle w:val="Index2"/>
        <w:tabs>
          <w:tab w:val="right" w:leader="dot" w:pos="9350"/>
        </w:tabs>
        <w:rPr>
          <w:noProof/>
        </w:rPr>
      </w:pPr>
      <w:r w:rsidRPr="005B17D3">
        <w:rPr>
          <w:noProof/>
        </w:rPr>
        <w:t>Comments</w:t>
      </w:r>
      <w:r w:rsidRPr="005B17D3">
        <w:rPr>
          <w:noProof/>
        </w:rPr>
        <w:tab/>
        <w:t>54, 59</w:t>
      </w:r>
    </w:p>
    <w:p w14:paraId="4F55B195" w14:textId="77777777" w:rsidR="00BE52CE" w:rsidRPr="005B17D3" w:rsidRDefault="00BE52CE" w:rsidP="00EF3896">
      <w:pPr>
        <w:pStyle w:val="Index2"/>
        <w:tabs>
          <w:tab w:val="right" w:leader="dot" w:pos="9350"/>
        </w:tabs>
        <w:rPr>
          <w:noProof/>
        </w:rPr>
      </w:pPr>
      <w:r w:rsidRPr="005B17D3">
        <w:rPr>
          <w:noProof/>
        </w:rPr>
        <w:t>Enrollment Group Threshold Setting</w:t>
      </w:r>
      <w:r w:rsidRPr="005B17D3">
        <w:rPr>
          <w:noProof/>
        </w:rPr>
        <w:tab/>
        <w:t>114</w:t>
      </w:r>
    </w:p>
    <w:p w14:paraId="258A87EF" w14:textId="77777777" w:rsidR="00BE52CE" w:rsidRPr="005B17D3" w:rsidRDefault="00BE52CE" w:rsidP="00EF3896">
      <w:pPr>
        <w:pStyle w:val="Index2"/>
        <w:tabs>
          <w:tab w:val="right" w:leader="dot" w:pos="9350"/>
        </w:tabs>
        <w:rPr>
          <w:noProof/>
        </w:rPr>
      </w:pPr>
      <w:r w:rsidRPr="005B17D3">
        <w:rPr>
          <w:noProof/>
        </w:rPr>
        <w:t>Enrollment Group User Account</w:t>
      </w:r>
      <w:r w:rsidRPr="005B17D3">
        <w:rPr>
          <w:noProof/>
        </w:rPr>
        <w:tab/>
        <w:t>129</w:t>
      </w:r>
    </w:p>
    <w:p w14:paraId="4E8D9764" w14:textId="77777777" w:rsidR="00BE52CE" w:rsidRPr="005B17D3" w:rsidRDefault="00BE52CE" w:rsidP="00EF3896">
      <w:pPr>
        <w:pStyle w:val="Index2"/>
        <w:tabs>
          <w:tab w:val="right" w:leader="dot" w:pos="9350"/>
        </w:tabs>
        <w:rPr>
          <w:noProof/>
        </w:rPr>
      </w:pPr>
      <w:r w:rsidRPr="005B17D3">
        <w:rPr>
          <w:noProof/>
        </w:rPr>
        <w:t>Income Test</w:t>
      </w:r>
      <w:r w:rsidRPr="005B17D3">
        <w:rPr>
          <w:noProof/>
        </w:rPr>
        <w:tab/>
        <w:t>347</w:t>
      </w:r>
    </w:p>
    <w:p w14:paraId="28F5C0AE" w14:textId="77777777" w:rsidR="00BE52CE" w:rsidRPr="005B17D3" w:rsidRDefault="00BE52CE" w:rsidP="00EF3896">
      <w:pPr>
        <w:pStyle w:val="Index2"/>
        <w:tabs>
          <w:tab w:val="right" w:leader="dot" w:pos="9350"/>
        </w:tabs>
        <w:rPr>
          <w:noProof/>
        </w:rPr>
      </w:pPr>
      <w:r w:rsidRPr="005B17D3">
        <w:rPr>
          <w:noProof/>
        </w:rPr>
        <w:t>Military Service Episode</w:t>
      </w:r>
      <w:r w:rsidRPr="005B17D3">
        <w:rPr>
          <w:noProof/>
        </w:rPr>
        <w:tab/>
        <w:t>322</w:t>
      </w:r>
    </w:p>
    <w:p w14:paraId="76ED9585" w14:textId="77777777" w:rsidR="00BE52CE" w:rsidRPr="005B17D3" w:rsidRDefault="00BE52CE" w:rsidP="00EF3896">
      <w:pPr>
        <w:pStyle w:val="Index2"/>
        <w:tabs>
          <w:tab w:val="right" w:leader="dot" w:pos="9350"/>
        </w:tabs>
        <w:rPr>
          <w:noProof/>
        </w:rPr>
      </w:pPr>
      <w:r w:rsidRPr="005B17D3">
        <w:rPr>
          <w:noProof/>
        </w:rPr>
        <w:t>New Document</w:t>
      </w:r>
      <w:r w:rsidRPr="005B17D3">
        <w:rPr>
          <w:noProof/>
        </w:rPr>
        <w:tab/>
        <w:t>63</w:t>
      </w:r>
    </w:p>
    <w:p w14:paraId="138E0601" w14:textId="77777777" w:rsidR="00BE52CE" w:rsidRPr="005B17D3" w:rsidRDefault="00BE52CE" w:rsidP="00EF3896">
      <w:pPr>
        <w:pStyle w:val="Index2"/>
        <w:tabs>
          <w:tab w:val="right" w:leader="dot" w:pos="9350"/>
        </w:tabs>
        <w:rPr>
          <w:noProof/>
        </w:rPr>
      </w:pPr>
      <w:r w:rsidRPr="005B17D3">
        <w:rPr>
          <w:noProof/>
        </w:rPr>
        <w:t>OEF/OIF Combate Episode</w:t>
      </w:r>
      <w:r w:rsidRPr="005B17D3">
        <w:rPr>
          <w:noProof/>
        </w:rPr>
        <w:tab/>
        <w:t>320</w:t>
      </w:r>
    </w:p>
    <w:p w14:paraId="4A89236A" w14:textId="77777777" w:rsidR="00BE52CE" w:rsidRPr="005B17D3" w:rsidRDefault="00BE52CE" w:rsidP="00EF3896">
      <w:pPr>
        <w:pStyle w:val="Index2"/>
        <w:tabs>
          <w:tab w:val="right" w:leader="dot" w:pos="9350"/>
        </w:tabs>
        <w:rPr>
          <w:noProof/>
        </w:rPr>
      </w:pPr>
      <w:r w:rsidRPr="005B17D3">
        <w:rPr>
          <w:noProof/>
          <w:color w:val="0000FF"/>
          <w:u w:val="single"/>
        </w:rPr>
        <w:t>Other Associates</w:t>
      </w:r>
      <w:r w:rsidRPr="005B17D3">
        <w:rPr>
          <w:noProof/>
        </w:rPr>
        <w:tab/>
        <w:t>250</w:t>
      </w:r>
    </w:p>
    <w:p w14:paraId="0A206530" w14:textId="77777777" w:rsidR="00BE52CE" w:rsidRPr="005B17D3" w:rsidRDefault="00BE52CE" w:rsidP="00EF3896">
      <w:pPr>
        <w:pStyle w:val="Index2"/>
        <w:tabs>
          <w:tab w:val="right" w:leader="dot" w:pos="9350"/>
        </w:tabs>
        <w:rPr>
          <w:noProof/>
        </w:rPr>
      </w:pPr>
      <w:r w:rsidRPr="005B17D3">
        <w:rPr>
          <w:noProof/>
        </w:rPr>
        <w:t>PH, POW, SHAD</w:t>
      </w:r>
      <w:r w:rsidRPr="005B17D3">
        <w:rPr>
          <w:noProof/>
        </w:rPr>
        <w:tab/>
        <w:t>62</w:t>
      </w:r>
    </w:p>
    <w:p w14:paraId="17D6A773" w14:textId="77777777" w:rsidR="00BE52CE" w:rsidRPr="005B17D3" w:rsidRDefault="00BE52CE" w:rsidP="00EF3896">
      <w:pPr>
        <w:pStyle w:val="Index2"/>
        <w:tabs>
          <w:tab w:val="right" w:leader="dot" w:pos="9350"/>
        </w:tabs>
        <w:rPr>
          <w:noProof/>
        </w:rPr>
      </w:pPr>
      <w:r w:rsidRPr="005B17D3">
        <w:rPr>
          <w:noProof/>
        </w:rPr>
        <w:t>POW Episode</w:t>
      </w:r>
      <w:r w:rsidRPr="005B17D3">
        <w:rPr>
          <w:noProof/>
        </w:rPr>
        <w:tab/>
        <w:t>67</w:t>
      </w:r>
    </w:p>
    <w:p w14:paraId="20E2A56B" w14:textId="77777777" w:rsidR="00BE52CE" w:rsidRPr="005B17D3" w:rsidRDefault="00BE52CE" w:rsidP="00EF3896">
      <w:pPr>
        <w:pStyle w:val="Index2"/>
        <w:tabs>
          <w:tab w:val="right" w:leader="dot" w:pos="9350"/>
        </w:tabs>
        <w:rPr>
          <w:noProof/>
        </w:rPr>
      </w:pPr>
      <w:r w:rsidRPr="005B17D3">
        <w:rPr>
          <w:noProof/>
        </w:rPr>
        <w:t>POW REGISTRY ENTRY</w:t>
      </w:r>
      <w:r w:rsidRPr="005B17D3">
        <w:rPr>
          <w:noProof/>
        </w:rPr>
        <w:tab/>
        <w:t>61, 62</w:t>
      </w:r>
    </w:p>
    <w:p w14:paraId="31F0CE04" w14:textId="77777777" w:rsidR="00BE52CE" w:rsidRPr="005B17D3" w:rsidRDefault="00BE52CE" w:rsidP="00EF3896">
      <w:pPr>
        <w:pStyle w:val="Index2"/>
        <w:tabs>
          <w:tab w:val="right" w:leader="dot" w:pos="9350"/>
        </w:tabs>
        <w:rPr>
          <w:noProof/>
        </w:rPr>
      </w:pPr>
      <w:r w:rsidRPr="005B17D3">
        <w:rPr>
          <w:noProof/>
        </w:rPr>
        <w:t>Private Insurance</w:t>
      </w:r>
      <w:r w:rsidRPr="005B17D3">
        <w:rPr>
          <w:noProof/>
        </w:rPr>
        <w:tab/>
        <w:t>300</w:t>
      </w:r>
    </w:p>
    <w:p w14:paraId="7E1C489D" w14:textId="77777777" w:rsidR="00BE52CE" w:rsidRPr="005B17D3" w:rsidRDefault="00BE52CE" w:rsidP="00EF3896">
      <w:pPr>
        <w:pStyle w:val="Index2"/>
        <w:tabs>
          <w:tab w:val="right" w:leader="dot" w:pos="9350"/>
        </w:tabs>
        <w:rPr>
          <w:noProof/>
        </w:rPr>
      </w:pPr>
      <w:r w:rsidRPr="005B17D3">
        <w:rPr>
          <w:noProof/>
        </w:rPr>
        <w:t>Private Medicare</w:t>
      </w:r>
      <w:r w:rsidRPr="005B17D3">
        <w:rPr>
          <w:noProof/>
        </w:rPr>
        <w:tab/>
        <w:t>300</w:t>
      </w:r>
    </w:p>
    <w:p w14:paraId="1E1AB516" w14:textId="77777777" w:rsidR="00BE52CE" w:rsidRPr="005B17D3" w:rsidRDefault="00BE52CE" w:rsidP="00EF3896">
      <w:pPr>
        <w:pStyle w:val="Index2"/>
        <w:tabs>
          <w:tab w:val="right" w:leader="dot" w:pos="9350"/>
        </w:tabs>
        <w:rPr>
          <w:noProof/>
        </w:rPr>
      </w:pPr>
      <w:r w:rsidRPr="005B17D3">
        <w:rPr>
          <w:noProof/>
        </w:rPr>
        <w:t>PURPLE HEART REGISTRY ENTRY</w:t>
      </w:r>
      <w:r w:rsidRPr="005B17D3">
        <w:rPr>
          <w:noProof/>
        </w:rPr>
        <w:tab/>
        <w:t>61, 62, 63, 66, 70</w:t>
      </w:r>
    </w:p>
    <w:p w14:paraId="01A1BED3" w14:textId="77777777" w:rsidR="00BE52CE" w:rsidRPr="005B17D3" w:rsidRDefault="00BE52CE" w:rsidP="00EF3896">
      <w:pPr>
        <w:pStyle w:val="Index2"/>
        <w:tabs>
          <w:tab w:val="right" w:leader="dot" w:pos="9350"/>
        </w:tabs>
        <w:rPr>
          <w:noProof/>
        </w:rPr>
      </w:pPr>
      <w:r w:rsidRPr="005B17D3">
        <w:rPr>
          <w:noProof/>
        </w:rPr>
        <w:t>Rated SC Disabilities</w:t>
      </w:r>
      <w:r w:rsidRPr="005B17D3">
        <w:rPr>
          <w:noProof/>
        </w:rPr>
        <w:tab/>
        <w:t>399, 400</w:t>
      </w:r>
    </w:p>
    <w:p w14:paraId="3522501D" w14:textId="77777777" w:rsidR="00BE52CE" w:rsidRPr="005B17D3" w:rsidRDefault="00BE52CE" w:rsidP="00EF3896">
      <w:pPr>
        <w:pStyle w:val="Index2"/>
        <w:tabs>
          <w:tab w:val="right" w:leader="dot" w:pos="9350"/>
        </w:tabs>
        <w:rPr>
          <w:noProof/>
        </w:rPr>
      </w:pPr>
      <w:r w:rsidRPr="005B17D3">
        <w:rPr>
          <w:noProof/>
        </w:rPr>
        <w:t>SHAD REGISTRY ENTRY</w:t>
      </w:r>
      <w:r w:rsidRPr="005B17D3">
        <w:rPr>
          <w:noProof/>
        </w:rPr>
        <w:tab/>
        <w:t>61, 62</w:t>
      </w:r>
    </w:p>
    <w:p w14:paraId="00682981" w14:textId="77777777" w:rsidR="00BE52CE" w:rsidRPr="005B17D3" w:rsidRDefault="00BE52CE" w:rsidP="00EF3896">
      <w:pPr>
        <w:pStyle w:val="Index1"/>
        <w:tabs>
          <w:tab w:val="right" w:leader="dot" w:pos="9350"/>
        </w:tabs>
        <w:rPr>
          <w:noProof/>
        </w:rPr>
      </w:pPr>
      <w:r w:rsidRPr="005B17D3">
        <w:rPr>
          <w:b/>
          <w:bCs/>
          <w:noProof/>
        </w:rPr>
        <w:t>Add a Person</w:t>
      </w:r>
    </w:p>
    <w:p w14:paraId="370CE4FC" w14:textId="77777777" w:rsidR="00BE52CE" w:rsidRPr="005B17D3" w:rsidRDefault="00BE52CE" w:rsidP="00EF3896">
      <w:pPr>
        <w:pStyle w:val="Index2"/>
        <w:tabs>
          <w:tab w:val="right" w:leader="dot" w:pos="9350"/>
        </w:tabs>
        <w:rPr>
          <w:noProof/>
        </w:rPr>
      </w:pPr>
      <w:r w:rsidRPr="005B17D3">
        <w:rPr>
          <w:noProof/>
        </w:rPr>
        <w:t>Cancel Reistration</w:t>
      </w:r>
      <w:r w:rsidRPr="005B17D3">
        <w:rPr>
          <w:noProof/>
        </w:rPr>
        <w:tab/>
        <w:t>3</w:t>
      </w:r>
    </w:p>
    <w:p w14:paraId="04B972B4" w14:textId="77777777" w:rsidR="00BE52CE" w:rsidRPr="005B17D3" w:rsidRDefault="00BE52CE" w:rsidP="00EF3896">
      <w:pPr>
        <w:pStyle w:val="Index2"/>
        <w:tabs>
          <w:tab w:val="right" w:leader="dot" w:pos="9350"/>
        </w:tabs>
        <w:rPr>
          <w:noProof/>
        </w:rPr>
      </w:pPr>
      <w:r w:rsidRPr="005B17D3">
        <w:rPr>
          <w:noProof/>
        </w:rPr>
        <w:t>Capabilities</w:t>
      </w:r>
      <w:r w:rsidRPr="005B17D3">
        <w:rPr>
          <w:noProof/>
        </w:rPr>
        <w:tab/>
        <w:t>3</w:t>
      </w:r>
    </w:p>
    <w:p w14:paraId="597210B9" w14:textId="77777777" w:rsidR="00BE52CE" w:rsidRPr="005B17D3" w:rsidRDefault="00BE52CE" w:rsidP="00EF3896">
      <w:pPr>
        <w:pStyle w:val="Index2"/>
        <w:tabs>
          <w:tab w:val="right" w:leader="dot" w:pos="9350"/>
        </w:tabs>
        <w:rPr>
          <w:noProof/>
        </w:rPr>
      </w:pPr>
      <w:r w:rsidRPr="005B17D3">
        <w:rPr>
          <w:noProof/>
        </w:rPr>
        <w:t>Roles while Adding a Person</w:t>
      </w:r>
      <w:r w:rsidRPr="005B17D3">
        <w:rPr>
          <w:noProof/>
        </w:rPr>
        <w:tab/>
        <w:t>288</w:t>
      </w:r>
    </w:p>
    <w:p w14:paraId="07F85EEE" w14:textId="77777777" w:rsidR="00BE52CE" w:rsidRPr="005B17D3" w:rsidRDefault="00BE52CE" w:rsidP="00EF3896">
      <w:pPr>
        <w:pStyle w:val="Index2"/>
        <w:tabs>
          <w:tab w:val="right" w:leader="dot" w:pos="9350"/>
        </w:tabs>
        <w:rPr>
          <w:noProof/>
        </w:rPr>
      </w:pPr>
      <w:r w:rsidRPr="005B17D3">
        <w:rPr>
          <w:noProof/>
        </w:rPr>
        <w:t>Save in Process</w:t>
      </w:r>
      <w:r w:rsidRPr="005B17D3">
        <w:rPr>
          <w:noProof/>
        </w:rPr>
        <w:tab/>
        <w:t>3</w:t>
      </w:r>
    </w:p>
    <w:p w14:paraId="5E5E7C25" w14:textId="77777777" w:rsidR="00BE52CE" w:rsidRPr="005B17D3" w:rsidRDefault="00BE52CE" w:rsidP="00EF3896">
      <w:pPr>
        <w:pStyle w:val="Index2"/>
        <w:tabs>
          <w:tab w:val="right" w:leader="dot" w:pos="9350"/>
        </w:tabs>
        <w:rPr>
          <w:noProof/>
        </w:rPr>
      </w:pPr>
      <w:r w:rsidRPr="005B17D3">
        <w:rPr>
          <w:noProof/>
        </w:rPr>
        <w:t>Search and Add New Person</w:t>
      </w:r>
      <w:r w:rsidRPr="005B17D3">
        <w:rPr>
          <w:noProof/>
        </w:rPr>
        <w:tab/>
        <w:t>3, 120</w:t>
      </w:r>
    </w:p>
    <w:p w14:paraId="69CD6D4F" w14:textId="77777777" w:rsidR="00BE52CE" w:rsidRPr="005B17D3" w:rsidRDefault="00BE52CE" w:rsidP="00EF3896">
      <w:pPr>
        <w:pStyle w:val="Index1"/>
        <w:tabs>
          <w:tab w:val="right" w:leader="dot" w:pos="9350"/>
        </w:tabs>
        <w:rPr>
          <w:noProof/>
        </w:rPr>
      </w:pPr>
      <w:r w:rsidRPr="005B17D3">
        <w:rPr>
          <w:noProof/>
        </w:rPr>
        <w:t>Additional Search Criteria</w:t>
      </w:r>
      <w:r w:rsidRPr="005B17D3">
        <w:rPr>
          <w:noProof/>
        </w:rPr>
        <w:tab/>
        <w:t>47, 52, 131</w:t>
      </w:r>
    </w:p>
    <w:p w14:paraId="08E74FB0" w14:textId="77777777" w:rsidR="00BE52CE" w:rsidRPr="005B17D3" w:rsidRDefault="00BE52CE" w:rsidP="00EF3896">
      <w:pPr>
        <w:pStyle w:val="Index1"/>
        <w:tabs>
          <w:tab w:val="right" w:leader="dot" w:pos="9350"/>
        </w:tabs>
        <w:rPr>
          <w:noProof/>
        </w:rPr>
      </w:pPr>
      <w:r w:rsidRPr="005B17D3">
        <w:rPr>
          <w:b/>
          <w:noProof/>
        </w:rPr>
        <w:t>Address</w:t>
      </w:r>
      <w:r w:rsidRPr="005B17D3">
        <w:rPr>
          <w:noProof/>
        </w:rPr>
        <w:tab/>
        <w:t>86, 87, 88, 89, 95, 250, 267, 268, 282, 283, 286, 287, 289, 291, 294, 295, 298, 299, 303, 304, 307, 309, 310, 335, 337, 338, 340, 341, 342, 382, 415</w:t>
      </w:r>
    </w:p>
    <w:p w14:paraId="2CE8BA34" w14:textId="77777777" w:rsidR="00BE52CE" w:rsidRPr="005B17D3" w:rsidRDefault="00BE52CE" w:rsidP="00EF3896">
      <w:pPr>
        <w:pStyle w:val="Index2"/>
        <w:tabs>
          <w:tab w:val="right" w:leader="dot" w:pos="9350"/>
        </w:tabs>
        <w:rPr>
          <w:noProof/>
        </w:rPr>
      </w:pPr>
      <w:r w:rsidRPr="005B17D3">
        <w:rPr>
          <w:noProof/>
        </w:rPr>
        <w:t>Address Not Found</w:t>
      </w:r>
      <w:r w:rsidRPr="005B17D3">
        <w:rPr>
          <w:noProof/>
        </w:rPr>
        <w:tab/>
        <w:t>295</w:t>
      </w:r>
    </w:p>
    <w:p w14:paraId="773C1742" w14:textId="77777777" w:rsidR="00BE52CE" w:rsidRPr="005B17D3" w:rsidRDefault="00BE52CE" w:rsidP="00EF3896">
      <w:pPr>
        <w:pStyle w:val="Index2"/>
        <w:tabs>
          <w:tab w:val="right" w:leader="dot" w:pos="9350"/>
        </w:tabs>
        <w:rPr>
          <w:noProof/>
        </w:rPr>
      </w:pPr>
      <w:r w:rsidRPr="005B17D3">
        <w:rPr>
          <w:noProof/>
        </w:rPr>
        <w:t>Bad Address Reason</w:t>
      </w:r>
      <w:r w:rsidRPr="005B17D3">
        <w:rPr>
          <w:noProof/>
        </w:rPr>
        <w:tab/>
        <w:t>88, 106, 295, 379, 415, 416</w:t>
      </w:r>
    </w:p>
    <w:p w14:paraId="57552BEC" w14:textId="77777777" w:rsidR="00BE52CE" w:rsidRPr="005B17D3" w:rsidRDefault="00BE52CE" w:rsidP="00EF3896">
      <w:pPr>
        <w:pStyle w:val="Index2"/>
        <w:tabs>
          <w:tab w:val="right" w:leader="dot" w:pos="9350"/>
        </w:tabs>
        <w:rPr>
          <w:noProof/>
        </w:rPr>
      </w:pPr>
      <w:r w:rsidRPr="005B17D3">
        <w:rPr>
          <w:noProof/>
        </w:rPr>
        <w:t>Bad Address Records</w:t>
      </w:r>
      <w:r w:rsidRPr="005B17D3">
        <w:rPr>
          <w:noProof/>
        </w:rPr>
        <w:tab/>
        <w:t>106</w:t>
      </w:r>
    </w:p>
    <w:p w14:paraId="7982DAC4" w14:textId="77777777" w:rsidR="00BE52CE" w:rsidRPr="005B17D3" w:rsidRDefault="00BE52CE" w:rsidP="00EF3896">
      <w:pPr>
        <w:pStyle w:val="Index2"/>
        <w:tabs>
          <w:tab w:val="right" w:leader="dot" w:pos="9350"/>
        </w:tabs>
        <w:rPr>
          <w:noProof/>
        </w:rPr>
      </w:pPr>
      <w:r w:rsidRPr="005B17D3">
        <w:rPr>
          <w:noProof/>
        </w:rPr>
        <w:t>CASS certified field</w:t>
      </w:r>
      <w:r w:rsidRPr="005B17D3">
        <w:rPr>
          <w:noProof/>
        </w:rPr>
        <w:tab/>
        <w:t>296</w:t>
      </w:r>
    </w:p>
    <w:p w14:paraId="2C0F8FD5" w14:textId="77777777" w:rsidR="00BE52CE" w:rsidRPr="005B17D3" w:rsidRDefault="00BE52CE" w:rsidP="00EF3896">
      <w:pPr>
        <w:pStyle w:val="Index2"/>
        <w:tabs>
          <w:tab w:val="right" w:leader="dot" w:pos="9350"/>
        </w:tabs>
        <w:rPr>
          <w:noProof/>
        </w:rPr>
      </w:pPr>
      <w:r w:rsidRPr="005B17D3">
        <w:rPr>
          <w:noProof/>
        </w:rPr>
        <w:t>Confidential</w:t>
      </w:r>
      <w:r w:rsidRPr="005B17D3">
        <w:rPr>
          <w:noProof/>
        </w:rPr>
        <w:tab/>
        <w:t>298, 299</w:t>
      </w:r>
    </w:p>
    <w:p w14:paraId="6C0DB751" w14:textId="77777777" w:rsidR="00BE52CE" w:rsidRPr="005B17D3" w:rsidRDefault="00BE52CE" w:rsidP="00EF3896">
      <w:pPr>
        <w:pStyle w:val="Index2"/>
        <w:tabs>
          <w:tab w:val="right" w:leader="dot" w:pos="9350"/>
        </w:tabs>
        <w:rPr>
          <w:noProof/>
        </w:rPr>
      </w:pPr>
      <w:r w:rsidRPr="005B17D3">
        <w:rPr>
          <w:noProof/>
        </w:rPr>
        <w:t>Edit</w:t>
      </w:r>
      <w:r w:rsidRPr="005B17D3">
        <w:rPr>
          <w:noProof/>
        </w:rPr>
        <w:tab/>
        <w:t>86, 88</w:t>
      </w:r>
    </w:p>
    <w:p w14:paraId="653E8F91" w14:textId="77777777" w:rsidR="00BE52CE" w:rsidRPr="005B17D3" w:rsidRDefault="00BE52CE" w:rsidP="00EF3896">
      <w:pPr>
        <w:pStyle w:val="Index2"/>
        <w:tabs>
          <w:tab w:val="right" w:leader="dot" w:pos="9350"/>
        </w:tabs>
        <w:rPr>
          <w:noProof/>
        </w:rPr>
      </w:pPr>
      <w:r w:rsidRPr="005B17D3">
        <w:rPr>
          <w:noProof/>
        </w:rPr>
        <w:t>Edit Permanent Address</w:t>
      </w:r>
      <w:r w:rsidRPr="005B17D3">
        <w:rPr>
          <w:noProof/>
        </w:rPr>
        <w:tab/>
        <w:t>88</w:t>
      </w:r>
    </w:p>
    <w:p w14:paraId="2C16924E" w14:textId="77777777" w:rsidR="00BE52CE" w:rsidRPr="005B17D3" w:rsidRDefault="00BE52CE" w:rsidP="00EF3896">
      <w:pPr>
        <w:pStyle w:val="Index2"/>
        <w:tabs>
          <w:tab w:val="right" w:leader="dot" w:pos="9350"/>
        </w:tabs>
        <w:rPr>
          <w:noProof/>
        </w:rPr>
      </w:pPr>
      <w:r w:rsidRPr="005B17D3">
        <w:rPr>
          <w:noProof/>
        </w:rPr>
        <w:t>Email</w:t>
      </w:r>
      <w:r w:rsidRPr="005B17D3">
        <w:rPr>
          <w:noProof/>
        </w:rPr>
        <w:tab/>
        <w:t>298, 416</w:t>
      </w:r>
    </w:p>
    <w:p w14:paraId="78F79200" w14:textId="77777777" w:rsidR="00BE52CE" w:rsidRPr="005B17D3" w:rsidRDefault="00BE52CE" w:rsidP="00EF3896">
      <w:pPr>
        <w:pStyle w:val="Index2"/>
        <w:tabs>
          <w:tab w:val="right" w:leader="dot" w:pos="9350"/>
        </w:tabs>
        <w:rPr>
          <w:noProof/>
        </w:rPr>
      </w:pPr>
      <w:r w:rsidRPr="005B17D3">
        <w:rPr>
          <w:noProof/>
        </w:rPr>
        <w:t>File</w:t>
      </w:r>
      <w:r w:rsidRPr="005B17D3">
        <w:rPr>
          <w:noProof/>
        </w:rPr>
        <w:tab/>
        <w:t>98</w:t>
      </w:r>
    </w:p>
    <w:p w14:paraId="4CA8F7C5" w14:textId="77777777" w:rsidR="00BE52CE" w:rsidRPr="005B17D3" w:rsidRDefault="00BE52CE" w:rsidP="00EF3896">
      <w:pPr>
        <w:pStyle w:val="Index2"/>
        <w:tabs>
          <w:tab w:val="right" w:leader="dot" w:pos="9350"/>
        </w:tabs>
        <w:rPr>
          <w:noProof/>
        </w:rPr>
      </w:pPr>
      <w:r w:rsidRPr="005B17D3">
        <w:rPr>
          <w:noProof/>
        </w:rPr>
        <w:t>information</w:t>
      </w:r>
      <w:r w:rsidRPr="005B17D3">
        <w:rPr>
          <w:noProof/>
        </w:rPr>
        <w:tab/>
        <w:t>416</w:t>
      </w:r>
    </w:p>
    <w:p w14:paraId="09361E75" w14:textId="77777777" w:rsidR="00BE52CE" w:rsidRPr="005B17D3" w:rsidRDefault="00BE52CE" w:rsidP="00EF3896">
      <w:pPr>
        <w:pStyle w:val="Index2"/>
        <w:tabs>
          <w:tab w:val="right" w:leader="dot" w:pos="9350"/>
        </w:tabs>
        <w:rPr>
          <w:noProof/>
        </w:rPr>
      </w:pPr>
      <w:r w:rsidRPr="005B17D3">
        <w:rPr>
          <w:noProof/>
        </w:rPr>
        <w:t>Line 1</w:t>
      </w:r>
      <w:r w:rsidRPr="005B17D3">
        <w:rPr>
          <w:noProof/>
        </w:rPr>
        <w:tab/>
        <w:t>87, 88, 267, 286, 291, 293, 303, 307, 309</w:t>
      </w:r>
    </w:p>
    <w:p w14:paraId="7C3B1277" w14:textId="77777777" w:rsidR="00BE52CE" w:rsidRPr="005B17D3" w:rsidRDefault="00BE52CE" w:rsidP="00EF3896">
      <w:pPr>
        <w:pStyle w:val="Index3"/>
        <w:tabs>
          <w:tab w:val="right" w:leader="dot" w:pos="9350"/>
        </w:tabs>
        <w:rPr>
          <w:noProof/>
        </w:rPr>
      </w:pPr>
      <w:r w:rsidRPr="005B17D3">
        <w:rPr>
          <w:noProof/>
        </w:rPr>
        <w:t>Employer AAP</w:t>
      </w:r>
      <w:r w:rsidRPr="005B17D3">
        <w:rPr>
          <w:noProof/>
        </w:rPr>
        <w:tab/>
        <w:t>280</w:t>
      </w:r>
    </w:p>
    <w:p w14:paraId="014066A1" w14:textId="77777777" w:rsidR="00BE52CE" w:rsidRPr="005B17D3" w:rsidRDefault="00BE52CE" w:rsidP="00EF3896">
      <w:pPr>
        <w:pStyle w:val="Index2"/>
        <w:tabs>
          <w:tab w:val="right" w:leader="dot" w:pos="9350"/>
        </w:tabs>
        <w:rPr>
          <w:noProof/>
        </w:rPr>
      </w:pPr>
      <w:r w:rsidRPr="005B17D3">
        <w:rPr>
          <w:noProof/>
        </w:rPr>
        <w:t>Line 2</w:t>
      </w:r>
      <w:r w:rsidRPr="005B17D3">
        <w:rPr>
          <w:noProof/>
        </w:rPr>
        <w:tab/>
        <w:t>87, 88, 286, 291, 294, 303, 307, 309</w:t>
      </w:r>
    </w:p>
    <w:p w14:paraId="1EADEAA8" w14:textId="77777777" w:rsidR="00BE52CE" w:rsidRPr="005B17D3" w:rsidRDefault="00BE52CE" w:rsidP="00EF3896">
      <w:pPr>
        <w:pStyle w:val="Index3"/>
        <w:tabs>
          <w:tab w:val="right" w:leader="dot" w:pos="9350"/>
        </w:tabs>
        <w:rPr>
          <w:noProof/>
        </w:rPr>
      </w:pPr>
      <w:r w:rsidRPr="005B17D3">
        <w:rPr>
          <w:noProof/>
        </w:rPr>
        <w:t>Employer AAP</w:t>
      </w:r>
      <w:r w:rsidRPr="005B17D3">
        <w:rPr>
          <w:noProof/>
        </w:rPr>
        <w:tab/>
        <w:t>280</w:t>
      </w:r>
    </w:p>
    <w:p w14:paraId="11100368" w14:textId="77777777" w:rsidR="00BE52CE" w:rsidRPr="005B17D3" w:rsidRDefault="00BE52CE" w:rsidP="00EF3896">
      <w:pPr>
        <w:pStyle w:val="Index2"/>
        <w:tabs>
          <w:tab w:val="right" w:leader="dot" w:pos="9350"/>
        </w:tabs>
        <w:rPr>
          <w:noProof/>
        </w:rPr>
      </w:pPr>
      <w:r w:rsidRPr="005B17D3">
        <w:rPr>
          <w:noProof/>
        </w:rPr>
        <w:t>Line 3</w:t>
      </w:r>
      <w:r w:rsidRPr="005B17D3">
        <w:rPr>
          <w:noProof/>
        </w:rPr>
        <w:tab/>
        <w:t>87, 89, 286, 291, 294, 303, 307, 309</w:t>
      </w:r>
    </w:p>
    <w:p w14:paraId="2E5F59A1" w14:textId="77777777" w:rsidR="00BE52CE" w:rsidRPr="005B17D3" w:rsidRDefault="00BE52CE" w:rsidP="00EF3896">
      <w:pPr>
        <w:pStyle w:val="Index3"/>
        <w:tabs>
          <w:tab w:val="right" w:leader="dot" w:pos="9350"/>
        </w:tabs>
        <w:rPr>
          <w:noProof/>
        </w:rPr>
      </w:pPr>
      <w:r w:rsidRPr="005B17D3">
        <w:rPr>
          <w:noProof/>
        </w:rPr>
        <w:t>Employer AAP</w:t>
      </w:r>
      <w:r w:rsidRPr="005B17D3">
        <w:rPr>
          <w:noProof/>
        </w:rPr>
        <w:tab/>
        <w:t>281</w:t>
      </w:r>
    </w:p>
    <w:p w14:paraId="1AFE3119" w14:textId="77777777" w:rsidR="00BE52CE" w:rsidRPr="005B17D3" w:rsidRDefault="00BE52CE" w:rsidP="00EF3896">
      <w:pPr>
        <w:pStyle w:val="Index2"/>
        <w:tabs>
          <w:tab w:val="right" w:leader="dot" w:pos="9350"/>
        </w:tabs>
        <w:rPr>
          <w:noProof/>
        </w:rPr>
      </w:pPr>
      <w:r w:rsidRPr="005B17D3">
        <w:rPr>
          <w:noProof/>
        </w:rPr>
        <w:t>Mailing</w:t>
      </w:r>
      <w:r w:rsidRPr="005B17D3">
        <w:rPr>
          <w:noProof/>
        </w:rPr>
        <w:tab/>
        <w:t>382</w:t>
      </w:r>
    </w:p>
    <w:p w14:paraId="24AE3F5F" w14:textId="77777777" w:rsidR="00BE52CE" w:rsidRPr="005B17D3" w:rsidRDefault="00BE52CE" w:rsidP="00EF3896">
      <w:pPr>
        <w:pStyle w:val="Index2"/>
        <w:tabs>
          <w:tab w:val="right" w:leader="dot" w:pos="9350"/>
        </w:tabs>
        <w:rPr>
          <w:noProof/>
        </w:rPr>
      </w:pPr>
      <w:r w:rsidRPr="005B17D3">
        <w:rPr>
          <w:noProof/>
        </w:rPr>
        <w:t>Permanent</w:t>
      </w:r>
      <w:r w:rsidRPr="005B17D3">
        <w:rPr>
          <w:noProof/>
        </w:rPr>
        <w:tab/>
        <w:t>88, 298, 299</w:t>
      </w:r>
    </w:p>
    <w:p w14:paraId="4BC1F2F2" w14:textId="77777777" w:rsidR="00BE52CE" w:rsidRPr="005B17D3" w:rsidRDefault="00BE52CE" w:rsidP="00EF3896">
      <w:pPr>
        <w:pStyle w:val="Index2"/>
        <w:tabs>
          <w:tab w:val="right" w:leader="dot" w:pos="9350"/>
        </w:tabs>
        <w:rPr>
          <w:noProof/>
        </w:rPr>
      </w:pPr>
      <w:r w:rsidRPr="005B17D3">
        <w:rPr>
          <w:b/>
          <w:noProof/>
        </w:rPr>
        <w:t>Update Mailing</w:t>
      </w:r>
      <w:r w:rsidRPr="005B17D3">
        <w:rPr>
          <w:noProof/>
        </w:rPr>
        <w:tab/>
        <w:t>250</w:t>
      </w:r>
    </w:p>
    <w:p w14:paraId="6A91FE6C" w14:textId="77777777" w:rsidR="00BE52CE" w:rsidRPr="005B17D3" w:rsidRDefault="00BE52CE" w:rsidP="00EF3896">
      <w:pPr>
        <w:pStyle w:val="Index2"/>
        <w:tabs>
          <w:tab w:val="right" w:leader="dot" w:pos="9350"/>
        </w:tabs>
        <w:rPr>
          <w:noProof/>
        </w:rPr>
      </w:pPr>
      <w:r w:rsidRPr="005B17D3">
        <w:rPr>
          <w:noProof/>
        </w:rPr>
        <w:t>Updated Multiple Times Within</w:t>
      </w:r>
      <w:r w:rsidRPr="005B17D3">
        <w:rPr>
          <w:noProof/>
        </w:rPr>
        <w:tab/>
        <w:t>95</w:t>
      </w:r>
    </w:p>
    <w:p w14:paraId="7DDA68EC" w14:textId="77777777" w:rsidR="00BE52CE" w:rsidRPr="005B17D3" w:rsidRDefault="00BE52CE" w:rsidP="00EF3896">
      <w:pPr>
        <w:pStyle w:val="Index1"/>
        <w:tabs>
          <w:tab w:val="right" w:leader="dot" w:pos="9350"/>
        </w:tabs>
        <w:rPr>
          <w:noProof/>
        </w:rPr>
      </w:pPr>
      <w:r w:rsidRPr="005B17D3">
        <w:rPr>
          <w:b/>
          <w:noProof/>
        </w:rPr>
        <w:t>Adjudication</w:t>
      </w:r>
      <w:r w:rsidRPr="005B17D3">
        <w:rPr>
          <w:noProof/>
        </w:rPr>
        <w:tab/>
        <w:t>347, 355</w:t>
      </w:r>
    </w:p>
    <w:p w14:paraId="3EF810F5" w14:textId="77777777" w:rsidR="00BE52CE" w:rsidRPr="005B17D3" w:rsidRDefault="00BE52CE" w:rsidP="00EF3896">
      <w:pPr>
        <w:pStyle w:val="Index2"/>
        <w:tabs>
          <w:tab w:val="right" w:leader="dot" w:pos="9350"/>
        </w:tabs>
        <w:rPr>
          <w:noProof/>
        </w:rPr>
      </w:pPr>
      <w:r w:rsidRPr="005B17D3">
        <w:rPr>
          <w:noProof/>
        </w:rPr>
        <w:t>General Counsel Ruling</w:t>
      </w:r>
      <w:r w:rsidRPr="005B17D3">
        <w:rPr>
          <w:noProof/>
        </w:rPr>
        <w:tab/>
        <w:t>347, 356</w:t>
      </w:r>
    </w:p>
    <w:p w14:paraId="4DAF5E25" w14:textId="77777777" w:rsidR="00BE52CE" w:rsidRPr="005B17D3" w:rsidRDefault="00BE52CE" w:rsidP="00EF3896">
      <w:pPr>
        <w:pStyle w:val="Index2"/>
        <w:tabs>
          <w:tab w:val="right" w:leader="dot" w:pos="9350"/>
        </w:tabs>
        <w:rPr>
          <w:noProof/>
        </w:rPr>
      </w:pPr>
      <w:r w:rsidRPr="005B17D3">
        <w:rPr>
          <w:noProof/>
        </w:rPr>
        <w:t>Pending</w:t>
      </w:r>
      <w:r w:rsidRPr="005B17D3">
        <w:rPr>
          <w:noProof/>
        </w:rPr>
        <w:tab/>
        <w:t>347, 355</w:t>
      </w:r>
    </w:p>
    <w:p w14:paraId="5BBB94CC" w14:textId="77777777" w:rsidR="00BE52CE" w:rsidRPr="005B17D3" w:rsidRDefault="00BE52CE" w:rsidP="00EF3896">
      <w:pPr>
        <w:pStyle w:val="Index1"/>
        <w:tabs>
          <w:tab w:val="right" w:leader="dot" w:pos="9350"/>
        </w:tabs>
        <w:rPr>
          <w:noProof/>
        </w:rPr>
      </w:pPr>
      <w:r w:rsidRPr="005B17D3">
        <w:rPr>
          <w:b/>
          <w:noProof/>
        </w:rPr>
        <w:t>Administrator</w:t>
      </w:r>
      <w:r w:rsidRPr="005B17D3">
        <w:rPr>
          <w:noProof/>
        </w:rPr>
        <w:tab/>
        <w:t>128, 131, 143</w:t>
      </w:r>
    </w:p>
    <w:p w14:paraId="46482A67" w14:textId="77777777" w:rsidR="00BE52CE" w:rsidRPr="005B17D3" w:rsidRDefault="00BE52CE" w:rsidP="00EF3896">
      <w:pPr>
        <w:pStyle w:val="Index2"/>
        <w:tabs>
          <w:tab w:val="right" w:leader="dot" w:pos="9350"/>
        </w:tabs>
        <w:rPr>
          <w:noProof/>
        </w:rPr>
      </w:pPr>
      <w:r w:rsidRPr="005B17D3">
        <w:rPr>
          <w:noProof/>
        </w:rPr>
        <w:t>System</w:t>
      </w:r>
      <w:r w:rsidRPr="005B17D3">
        <w:rPr>
          <w:noProof/>
        </w:rPr>
        <w:tab/>
        <w:t>140</w:t>
      </w:r>
    </w:p>
    <w:p w14:paraId="598F9885" w14:textId="77777777" w:rsidR="00BE52CE" w:rsidRPr="005B17D3" w:rsidRDefault="00BE52CE" w:rsidP="00EF3896">
      <w:pPr>
        <w:pStyle w:val="Index1"/>
        <w:tabs>
          <w:tab w:val="right" w:leader="dot" w:pos="9350"/>
        </w:tabs>
        <w:rPr>
          <w:noProof/>
        </w:rPr>
      </w:pPr>
      <w:r w:rsidRPr="005B17D3">
        <w:rPr>
          <w:noProof/>
        </w:rPr>
        <w:t>AE</w:t>
      </w:r>
      <w:r w:rsidRPr="005B17D3">
        <w:rPr>
          <w:noProof/>
        </w:rPr>
        <w:tab/>
        <w:t>108, 110</w:t>
      </w:r>
    </w:p>
    <w:p w14:paraId="74DAFDC1" w14:textId="77777777" w:rsidR="00BE52CE" w:rsidRPr="005B17D3" w:rsidRDefault="00BE52CE" w:rsidP="00EF3896">
      <w:pPr>
        <w:pStyle w:val="Index1"/>
        <w:tabs>
          <w:tab w:val="right" w:leader="dot" w:pos="9350"/>
        </w:tabs>
        <w:rPr>
          <w:noProof/>
        </w:rPr>
      </w:pPr>
      <w:r w:rsidRPr="005B17D3">
        <w:rPr>
          <w:b/>
          <w:noProof/>
        </w:rPr>
        <w:t>Agent Orange</w:t>
      </w:r>
      <w:r w:rsidRPr="005B17D3">
        <w:rPr>
          <w:noProof/>
        </w:rPr>
        <w:tab/>
        <w:t>25, 330</w:t>
      </w:r>
    </w:p>
    <w:p w14:paraId="1045D458" w14:textId="77777777" w:rsidR="00BE52CE" w:rsidRPr="005B17D3" w:rsidRDefault="00BE52CE" w:rsidP="00EF3896">
      <w:pPr>
        <w:pStyle w:val="Index2"/>
        <w:tabs>
          <w:tab w:val="right" w:leader="dot" w:pos="9350"/>
        </w:tabs>
        <w:rPr>
          <w:noProof/>
        </w:rPr>
      </w:pPr>
      <w:r w:rsidRPr="005B17D3">
        <w:rPr>
          <w:noProof/>
        </w:rPr>
        <w:t>Exposure</w:t>
      </w:r>
      <w:r w:rsidRPr="005B17D3">
        <w:rPr>
          <w:noProof/>
        </w:rPr>
        <w:tab/>
        <w:t>406</w:t>
      </w:r>
    </w:p>
    <w:p w14:paraId="61EFF7ED" w14:textId="77777777" w:rsidR="00BE52CE" w:rsidRPr="005B17D3" w:rsidRDefault="00BE52CE" w:rsidP="00EF3896">
      <w:pPr>
        <w:pStyle w:val="Index2"/>
        <w:tabs>
          <w:tab w:val="right" w:leader="dot" w:pos="9350"/>
        </w:tabs>
        <w:rPr>
          <w:noProof/>
        </w:rPr>
      </w:pPr>
      <w:r w:rsidRPr="005B17D3">
        <w:rPr>
          <w:noProof/>
        </w:rPr>
        <w:t>Exposure Location</w:t>
      </w:r>
      <w:r w:rsidRPr="005B17D3">
        <w:rPr>
          <w:noProof/>
        </w:rPr>
        <w:tab/>
        <w:t>220, 313, 406, 407</w:t>
      </w:r>
    </w:p>
    <w:p w14:paraId="4E0735A2" w14:textId="77777777" w:rsidR="00BE52CE" w:rsidRPr="005B17D3" w:rsidRDefault="00BE52CE" w:rsidP="00EF3896">
      <w:pPr>
        <w:pStyle w:val="Index2"/>
        <w:tabs>
          <w:tab w:val="right" w:leader="dot" w:pos="9350"/>
        </w:tabs>
        <w:rPr>
          <w:noProof/>
        </w:rPr>
      </w:pPr>
      <w:r w:rsidRPr="005B17D3">
        <w:rPr>
          <w:noProof/>
        </w:rPr>
        <w:t>Indicator</w:t>
      </w:r>
      <w:r w:rsidRPr="005B17D3">
        <w:rPr>
          <w:noProof/>
        </w:rPr>
        <w:tab/>
        <w:t>405, 406</w:t>
      </w:r>
    </w:p>
    <w:p w14:paraId="05A16F55" w14:textId="77777777" w:rsidR="00BE52CE" w:rsidRPr="005B17D3" w:rsidRDefault="00BE52CE" w:rsidP="00EF3896">
      <w:pPr>
        <w:pStyle w:val="Index2"/>
        <w:tabs>
          <w:tab w:val="right" w:leader="dot" w:pos="9350"/>
        </w:tabs>
        <w:rPr>
          <w:noProof/>
        </w:rPr>
      </w:pPr>
      <w:r w:rsidRPr="005B17D3">
        <w:rPr>
          <w:noProof/>
        </w:rPr>
        <w:t>Other</w:t>
      </w:r>
      <w:r w:rsidRPr="005B17D3">
        <w:rPr>
          <w:noProof/>
        </w:rPr>
        <w:tab/>
        <w:t>407</w:t>
      </w:r>
    </w:p>
    <w:p w14:paraId="1D38BD70" w14:textId="77777777" w:rsidR="00BE52CE" w:rsidRPr="005B17D3" w:rsidRDefault="00BE52CE" w:rsidP="00EF3896">
      <w:pPr>
        <w:pStyle w:val="Index2"/>
        <w:tabs>
          <w:tab w:val="right" w:leader="dot" w:pos="9350"/>
        </w:tabs>
        <w:rPr>
          <w:noProof/>
        </w:rPr>
      </w:pPr>
      <w:r w:rsidRPr="005B17D3">
        <w:rPr>
          <w:noProof/>
        </w:rPr>
        <w:t>Other than Vietnam</w:t>
      </w:r>
      <w:r w:rsidRPr="005B17D3">
        <w:rPr>
          <w:noProof/>
        </w:rPr>
        <w:tab/>
        <w:t>406</w:t>
      </w:r>
    </w:p>
    <w:p w14:paraId="24C835F3" w14:textId="77777777" w:rsidR="00BE52CE" w:rsidRPr="005B17D3" w:rsidRDefault="00BE52CE" w:rsidP="00EF3896">
      <w:pPr>
        <w:pStyle w:val="Index2"/>
        <w:tabs>
          <w:tab w:val="right" w:leader="dot" w:pos="9350"/>
        </w:tabs>
        <w:rPr>
          <w:noProof/>
        </w:rPr>
      </w:pPr>
      <w:r w:rsidRPr="005B17D3">
        <w:rPr>
          <w:noProof/>
        </w:rPr>
        <w:t>Special Treatment Authority Exp Date</w:t>
      </w:r>
      <w:r w:rsidRPr="005B17D3">
        <w:rPr>
          <w:noProof/>
        </w:rPr>
        <w:tab/>
        <w:t>141</w:t>
      </w:r>
    </w:p>
    <w:p w14:paraId="2FCA70F6" w14:textId="77777777" w:rsidR="00BE52CE" w:rsidRPr="005B17D3" w:rsidRDefault="00BE52CE" w:rsidP="00EF3896">
      <w:pPr>
        <w:pStyle w:val="Index2"/>
        <w:tabs>
          <w:tab w:val="right" w:leader="dot" w:pos="9350"/>
        </w:tabs>
        <w:rPr>
          <w:noProof/>
        </w:rPr>
      </w:pPr>
      <w:r w:rsidRPr="005B17D3">
        <w:rPr>
          <w:noProof/>
        </w:rPr>
        <w:t>Special Treatment Authority Indicator</w:t>
      </w:r>
      <w:r w:rsidRPr="005B17D3">
        <w:rPr>
          <w:noProof/>
        </w:rPr>
        <w:tab/>
        <w:t>141</w:t>
      </w:r>
    </w:p>
    <w:p w14:paraId="045C645D" w14:textId="77777777" w:rsidR="00BE52CE" w:rsidRPr="005B17D3" w:rsidRDefault="00BE52CE" w:rsidP="00EF3896">
      <w:pPr>
        <w:pStyle w:val="Index1"/>
        <w:tabs>
          <w:tab w:val="right" w:leader="dot" w:pos="9350"/>
        </w:tabs>
        <w:rPr>
          <w:noProof/>
        </w:rPr>
      </w:pPr>
      <w:r w:rsidRPr="005B17D3">
        <w:rPr>
          <w:b/>
          <w:iCs/>
          <w:noProof/>
        </w:rPr>
        <w:t>Agreement</w:t>
      </w:r>
    </w:p>
    <w:p w14:paraId="6782F2D7" w14:textId="77777777" w:rsidR="00BE52CE" w:rsidRPr="005B17D3" w:rsidRDefault="00BE52CE" w:rsidP="00EF3896">
      <w:pPr>
        <w:pStyle w:val="Index2"/>
        <w:tabs>
          <w:tab w:val="right" w:leader="dot" w:pos="9350"/>
        </w:tabs>
        <w:rPr>
          <w:noProof/>
        </w:rPr>
      </w:pPr>
      <w:r w:rsidRPr="005B17D3">
        <w:rPr>
          <w:noProof/>
        </w:rPr>
        <w:t>checkbox</w:t>
      </w:r>
      <w:r w:rsidRPr="005B17D3">
        <w:rPr>
          <w:noProof/>
        </w:rPr>
        <w:tab/>
        <w:t>398, 399, 401, 402, 403, 404, 405, 406, 407, 413, 414, 415, 416, 423, 424, 428</w:t>
      </w:r>
    </w:p>
    <w:p w14:paraId="25AAFEA5" w14:textId="77777777" w:rsidR="00BE52CE" w:rsidRPr="005B17D3" w:rsidRDefault="00BE52CE" w:rsidP="00EF3896">
      <w:pPr>
        <w:pStyle w:val="Index2"/>
        <w:tabs>
          <w:tab w:val="right" w:leader="dot" w:pos="9350"/>
        </w:tabs>
        <w:rPr>
          <w:noProof/>
        </w:rPr>
      </w:pPr>
      <w:r w:rsidRPr="005B17D3">
        <w:rPr>
          <w:noProof/>
        </w:rPr>
        <w:t>Sharing</w:t>
      </w:r>
      <w:r w:rsidRPr="005B17D3">
        <w:rPr>
          <w:noProof/>
        </w:rPr>
        <w:tab/>
        <w:t>35, 225</w:t>
      </w:r>
    </w:p>
    <w:p w14:paraId="2BF7BFEF" w14:textId="77777777" w:rsidR="00BE52CE" w:rsidRPr="005B17D3" w:rsidRDefault="00BE52CE" w:rsidP="00EF3896">
      <w:pPr>
        <w:pStyle w:val="Index2"/>
        <w:tabs>
          <w:tab w:val="right" w:leader="dot" w:pos="9350"/>
        </w:tabs>
        <w:rPr>
          <w:noProof/>
        </w:rPr>
      </w:pPr>
      <w:r w:rsidRPr="005B17D3">
        <w:rPr>
          <w:noProof/>
        </w:rPr>
        <w:t>user</w:t>
      </w:r>
      <w:r w:rsidRPr="005B17D3">
        <w:rPr>
          <w:noProof/>
        </w:rPr>
        <w:tab/>
        <w:t>37</w:t>
      </w:r>
    </w:p>
    <w:p w14:paraId="5A8AEBF2" w14:textId="77777777" w:rsidR="00BE52CE" w:rsidRPr="005B17D3" w:rsidRDefault="00BE52CE" w:rsidP="00EF3896">
      <w:pPr>
        <w:pStyle w:val="Index1"/>
        <w:tabs>
          <w:tab w:val="right" w:leader="dot" w:pos="9350"/>
        </w:tabs>
        <w:rPr>
          <w:noProof/>
        </w:rPr>
      </w:pPr>
      <w:r w:rsidRPr="005B17D3">
        <w:rPr>
          <w:noProof/>
        </w:rPr>
        <w:t>Aid &amp; Attendance</w:t>
      </w:r>
      <w:r w:rsidRPr="005B17D3">
        <w:rPr>
          <w:noProof/>
        </w:rPr>
        <w:tab/>
        <w:t>25, 208, 209, 211</w:t>
      </w:r>
    </w:p>
    <w:p w14:paraId="1E8A7EA1" w14:textId="77777777" w:rsidR="00BE52CE" w:rsidRPr="005B17D3" w:rsidRDefault="00BE52CE" w:rsidP="00EF3896">
      <w:pPr>
        <w:pStyle w:val="Index1"/>
        <w:tabs>
          <w:tab w:val="right" w:leader="dot" w:pos="9350"/>
        </w:tabs>
        <w:rPr>
          <w:noProof/>
        </w:rPr>
      </w:pPr>
      <w:r w:rsidRPr="005B17D3">
        <w:rPr>
          <w:noProof/>
        </w:rPr>
        <w:t>Allied Veteran</w:t>
      </w:r>
    </w:p>
    <w:p w14:paraId="4228A68D" w14:textId="77777777" w:rsidR="00BE52CE" w:rsidRPr="005B17D3" w:rsidRDefault="00BE52CE" w:rsidP="00EF3896">
      <w:pPr>
        <w:pStyle w:val="Index2"/>
        <w:tabs>
          <w:tab w:val="right" w:leader="dot" w:pos="9350"/>
        </w:tabs>
        <w:rPr>
          <w:noProof/>
        </w:rPr>
      </w:pPr>
      <w:r w:rsidRPr="005B17D3">
        <w:rPr>
          <w:noProof/>
        </w:rPr>
        <w:t>Country</w:t>
      </w:r>
      <w:r w:rsidRPr="005B17D3">
        <w:rPr>
          <w:noProof/>
        </w:rPr>
        <w:tab/>
        <w:t>225</w:t>
      </w:r>
    </w:p>
    <w:p w14:paraId="2C8A54AD" w14:textId="77777777" w:rsidR="00BE52CE" w:rsidRPr="005B17D3" w:rsidRDefault="00BE52CE" w:rsidP="00EF3896">
      <w:pPr>
        <w:pStyle w:val="Index1"/>
        <w:tabs>
          <w:tab w:val="right" w:leader="dot" w:pos="9350"/>
        </w:tabs>
        <w:rPr>
          <w:noProof/>
        </w:rPr>
      </w:pPr>
      <w:r w:rsidRPr="005B17D3">
        <w:rPr>
          <w:noProof/>
        </w:rPr>
        <w:t>Amchitka Island</w:t>
      </w:r>
      <w:r w:rsidRPr="005B17D3">
        <w:rPr>
          <w:noProof/>
        </w:rPr>
        <w:tab/>
        <w:t>221, 314</w:t>
      </w:r>
    </w:p>
    <w:p w14:paraId="51DF4870" w14:textId="77777777" w:rsidR="00BE52CE" w:rsidRPr="005B17D3" w:rsidRDefault="00BE52CE" w:rsidP="00EF3896">
      <w:pPr>
        <w:pStyle w:val="Index1"/>
        <w:tabs>
          <w:tab w:val="right" w:leader="dot" w:pos="9350"/>
        </w:tabs>
        <w:rPr>
          <w:noProof/>
        </w:rPr>
      </w:pPr>
      <w:r w:rsidRPr="005B17D3">
        <w:rPr>
          <w:iCs/>
          <w:noProof/>
        </w:rPr>
        <w:t>Annual Check Amount</w:t>
      </w:r>
      <w:r w:rsidRPr="005B17D3">
        <w:rPr>
          <w:noProof/>
        </w:rPr>
        <w:tab/>
        <w:t>211, 214, 215, 399, 400</w:t>
      </w:r>
    </w:p>
    <w:p w14:paraId="7DEAD77C" w14:textId="77777777" w:rsidR="00BE52CE" w:rsidRPr="005B17D3" w:rsidRDefault="00BE52CE" w:rsidP="00EF3896">
      <w:pPr>
        <w:pStyle w:val="Index1"/>
        <w:tabs>
          <w:tab w:val="right" w:leader="dot" w:pos="9350"/>
        </w:tabs>
        <w:rPr>
          <w:noProof/>
        </w:rPr>
      </w:pPr>
      <w:r w:rsidRPr="005B17D3">
        <w:rPr>
          <w:noProof/>
        </w:rPr>
        <w:t>AO indicator</w:t>
      </w:r>
      <w:r w:rsidRPr="005B17D3">
        <w:rPr>
          <w:noProof/>
        </w:rPr>
        <w:tab/>
        <w:t>313</w:t>
      </w:r>
    </w:p>
    <w:p w14:paraId="3559B858" w14:textId="77777777" w:rsidR="00BE52CE" w:rsidRPr="005B17D3" w:rsidRDefault="00BE52CE" w:rsidP="00EF3896">
      <w:pPr>
        <w:pStyle w:val="Index1"/>
        <w:tabs>
          <w:tab w:val="right" w:leader="dot" w:pos="9350"/>
        </w:tabs>
        <w:rPr>
          <w:noProof/>
        </w:rPr>
      </w:pPr>
      <w:r w:rsidRPr="005B17D3">
        <w:rPr>
          <w:noProof/>
        </w:rPr>
        <w:t>Application</w:t>
      </w:r>
    </w:p>
    <w:p w14:paraId="4E01CB07" w14:textId="77777777" w:rsidR="00BE52CE" w:rsidRPr="005B17D3" w:rsidRDefault="00BE52CE" w:rsidP="00EF3896">
      <w:pPr>
        <w:pStyle w:val="Index2"/>
        <w:tabs>
          <w:tab w:val="right" w:leader="dot" w:pos="9350"/>
        </w:tabs>
        <w:rPr>
          <w:noProof/>
        </w:rPr>
      </w:pPr>
      <w:r w:rsidRPr="005B17D3">
        <w:rPr>
          <w:noProof/>
        </w:rPr>
        <w:t>Abandoned Application</w:t>
      </w:r>
      <w:r w:rsidRPr="005B17D3">
        <w:rPr>
          <w:noProof/>
        </w:rPr>
        <w:tab/>
        <w:t>16, 106</w:t>
      </w:r>
    </w:p>
    <w:p w14:paraId="35D6BB30" w14:textId="77777777" w:rsidR="00BE52CE" w:rsidRPr="005B17D3" w:rsidRDefault="00BE52CE" w:rsidP="00EF3896">
      <w:pPr>
        <w:pStyle w:val="Index2"/>
        <w:tabs>
          <w:tab w:val="right" w:leader="dot" w:pos="9350"/>
        </w:tabs>
        <w:rPr>
          <w:noProof/>
        </w:rPr>
      </w:pPr>
      <w:r w:rsidRPr="005B17D3">
        <w:rPr>
          <w:noProof/>
        </w:rPr>
        <w:t>Closed Application</w:t>
      </w:r>
      <w:r w:rsidRPr="005B17D3">
        <w:rPr>
          <w:noProof/>
        </w:rPr>
        <w:tab/>
        <w:t>16, 106</w:t>
      </w:r>
    </w:p>
    <w:p w14:paraId="09D7ECA5" w14:textId="77777777" w:rsidR="00BE52CE" w:rsidRPr="005B17D3" w:rsidRDefault="00BE52CE" w:rsidP="00EF3896">
      <w:pPr>
        <w:pStyle w:val="Index1"/>
        <w:tabs>
          <w:tab w:val="right" w:leader="dot" w:pos="9350"/>
        </w:tabs>
        <w:rPr>
          <w:noProof/>
        </w:rPr>
      </w:pPr>
      <w:r w:rsidRPr="005B17D3">
        <w:rPr>
          <w:noProof/>
        </w:rPr>
        <w:t>Application Date</w:t>
      </w:r>
      <w:r w:rsidRPr="005B17D3">
        <w:rPr>
          <w:noProof/>
        </w:rPr>
        <w:tab/>
        <w:t>56</w:t>
      </w:r>
    </w:p>
    <w:p w14:paraId="3B9E1F01" w14:textId="77777777" w:rsidR="00BE52CE" w:rsidRPr="005B17D3" w:rsidRDefault="00BE52CE" w:rsidP="00EF3896">
      <w:pPr>
        <w:pStyle w:val="Index2"/>
        <w:tabs>
          <w:tab w:val="right" w:leader="dot" w:pos="9350"/>
        </w:tabs>
        <w:rPr>
          <w:noProof/>
        </w:rPr>
      </w:pPr>
      <w:r w:rsidRPr="005B17D3">
        <w:rPr>
          <w:noProof/>
        </w:rPr>
        <w:t>Enrollment</w:t>
      </w:r>
      <w:r w:rsidRPr="005B17D3">
        <w:rPr>
          <w:noProof/>
        </w:rPr>
        <w:tab/>
        <w:t>356, 360, 365</w:t>
      </w:r>
    </w:p>
    <w:p w14:paraId="3C183185" w14:textId="77777777" w:rsidR="00BE52CE" w:rsidRPr="005B17D3" w:rsidRDefault="00BE52CE" w:rsidP="00EF3896">
      <w:pPr>
        <w:pStyle w:val="Index3"/>
        <w:tabs>
          <w:tab w:val="right" w:leader="dot" w:pos="9350"/>
        </w:tabs>
        <w:rPr>
          <w:noProof/>
        </w:rPr>
      </w:pPr>
      <w:r w:rsidRPr="005B17D3">
        <w:rPr>
          <w:noProof/>
        </w:rPr>
        <w:t>AAP</w:t>
      </w:r>
      <w:r w:rsidRPr="005B17D3">
        <w:rPr>
          <w:noProof/>
        </w:rPr>
        <w:tab/>
        <w:t>359</w:t>
      </w:r>
    </w:p>
    <w:p w14:paraId="07309216" w14:textId="77777777" w:rsidR="00BE52CE" w:rsidRPr="005B17D3" w:rsidRDefault="00BE52CE" w:rsidP="00EF3896">
      <w:pPr>
        <w:pStyle w:val="Index2"/>
        <w:tabs>
          <w:tab w:val="right" w:leader="dot" w:pos="9350"/>
        </w:tabs>
        <w:rPr>
          <w:noProof/>
        </w:rPr>
      </w:pPr>
      <w:r w:rsidRPr="005B17D3">
        <w:rPr>
          <w:noProof/>
        </w:rPr>
        <w:t>Signature</w:t>
      </w:r>
      <w:r w:rsidRPr="005B17D3">
        <w:rPr>
          <w:noProof/>
        </w:rPr>
        <w:tab/>
        <w:t>364</w:t>
      </w:r>
    </w:p>
    <w:p w14:paraId="6D611681" w14:textId="77777777" w:rsidR="00BE52CE" w:rsidRPr="005B17D3" w:rsidRDefault="00BE52CE" w:rsidP="00EF3896">
      <w:pPr>
        <w:pStyle w:val="Index1"/>
        <w:tabs>
          <w:tab w:val="right" w:leader="dot" w:pos="9350"/>
        </w:tabs>
        <w:rPr>
          <w:noProof/>
        </w:rPr>
      </w:pPr>
      <w:r w:rsidRPr="005B17D3">
        <w:rPr>
          <w:noProof/>
        </w:rPr>
        <w:t>Application Method</w:t>
      </w:r>
    </w:p>
    <w:p w14:paraId="40A93BC3" w14:textId="77777777" w:rsidR="00BE52CE" w:rsidRPr="005B17D3" w:rsidRDefault="00BE52CE" w:rsidP="00EF3896">
      <w:pPr>
        <w:pStyle w:val="Index2"/>
        <w:tabs>
          <w:tab w:val="right" w:leader="dot" w:pos="9350"/>
        </w:tabs>
        <w:rPr>
          <w:noProof/>
        </w:rPr>
      </w:pPr>
      <w:r w:rsidRPr="005B17D3">
        <w:rPr>
          <w:noProof/>
        </w:rPr>
        <w:t>Enrollment</w:t>
      </w:r>
      <w:r w:rsidRPr="005B17D3">
        <w:rPr>
          <w:noProof/>
        </w:rPr>
        <w:tab/>
        <w:t>364</w:t>
      </w:r>
    </w:p>
    <w:p w14:paraId="37668D12" w14:textId="77777777" w:rsidR="00BE52CE" w:rsidRPr="005B17D3" w:rsidRDefault="00BE52CE" w:rsidP="00EF3896">
      <w:pPr>
        <w:pStyle w:val="Index1"/>
        <w:tabs>
          <w:tab w:val="right" w:leader="dot" w:pos="9350"/>
        </w:tabs>
        <w:rPr>
          <w:noProof/>
        </w:rPr>
      </w:pPr>
      <w:r w:rsidRPr="005B17D3">
        <w:rPr>
          <w:noProof/>
        </w:rPr>
        <w:t>Appointment Request Response</w:t>
      </w:r>
      <w:r w:rsidRPr="005B17D3">
        <w:rPr>
          <w:noProof/>
        </w:rPr>
        <w:tab/>
        <w:t>265, 278</w:t>
      </w:r>
    </w:p>
    <w:p w14:paraId="743EAE39" w14:textId="77777777" w:rsidR="00BE52CE" w:rsidRPr="005B17D3" w:rsidRDefault="00BE52CE" w:rsidP="00EF3896">
      <w:pPr>
        <w:pStyle w:val="Index1"/>
        <w:tabs>
          <w:tab w:val="right" w:leader="dot" w:pos="9350"/>
        </w:tabs>
        <w:rPr>
          <w:noProof/>
        </w:rPr>
      </w:pPr>
      <w:r w:rsidRPr="005B17D3">
        <w:rPr>
          <w:noProof/>
        </w:rPr>
        <w:t>AR</w:t>
      </w:r>
      <w:r w:rsidRPr="005B17D3">
        <w:rPr>
          <w:noProof/>
        </w:rPr>
        <w:tab/>
        <w:t>108, 110</w:t>
      </w:r>
    </w:p>
    <w:p w14:paraId="23AEB3E0" w14:textId="77777777" w:rsidR="00BE52CE" w:rsidRPr="005B17D3" w:rsidRDefault="00BE52CE" w:rsidP="00EF3896">
      <w:pPr>
        <w:pStyle w:val="Index1"/>
        <w:tabs>
          <w:tab w:val="right" w:leader="dot" w:pos="9350"/>
        </w:tabs>
        <w:rPr>
          <w:noProof/>
        </w:rPr>
      </w:pPr>
      <w:r w:rsidRPr="005B17D3">
        <w:rPr>
          <w:b/>
          <w:noProof/>
        </w:rPr>
        <w:t>Archive</w:t>
      </w:r>
    </w:p>
    <w:p w14:paraId="003752E6" w14:textId="77777777" w:rsidR="00BE52CE" w:rsidRPr="005B17D3" w:rsidRDefault="00BE52CE" w:rsidP="00EF3896">
      <w:pPr>
        <w:pStyle w:val="Index2"/>
        <w:tabs>
          <w:tab w:val="right" w:leader="dot" w:pos="9350"/>
        </w:tabs>
        <w:rPr>
          <w:noProof/>
        </w:rPr>
      </w:pPr>
      <w:r w:rsidRPr="005B17D3">
        <w:rPr>
          <w:noProof/>
        </w:rPr>
        <w:t>Date</w:t>
      </w:r>
      <w:r w:rsidRPr="005B17D3">
        <w:rPr>
          <w:noProof/>
        </w:rPr>
        <w:tab/>
        <w:t>96, 97</w:t>
      </w:r>
    </w:p>
    <w:p w14:paraId="6573EFB5" w14:textId="77777777" w:rsidR="00BE52CE" w:rsidRPr="005B17D3" w:rsidRDefault="00BE52CE" w:rsidP="00EF3896">
      <w:pPr>
        <w:pStyle w:val="Index2"/>
        <w:tabs>
          <w:tab w:val="right" w:leader="dot" w:pos="9350"/>
        </w:tabs>
        <w:rPr>
          <w:noProof/>
        </w:rPr>
      </w:pPr>
      <w:r w:rsidRPr="005B17D3">
        <w:rPr>
          <w:noProof/>
        </w:rPr>
        <w:t>Reports</w:t>
      </w:r>
      <w:r w:rsidRPr="005B17D3">
        <w:rPr>
          <w:noProof/>
        </w:rPr>
        <w:tab/>
        <w:t>95, 97</w:t>
      </w:r>
    </w:p>
    <w:p w14:paraId="2BBFEEC3" w14:textId="77777777" w:rsidR="00BE52CE" w:rsidRPr="005B17D3" w:rsidRDefault="00BE52CE" w:rsidP="00EF3896">
      <w:pPr>
        <w:pStyle w:val="Index2"/>
        <w:tabs>
          <w:tab w:val="right" w:leader="dot" w:pos="9350"/>
        </w:tabs>
        <w:rPr>
          <w:noProof/>
        </w:rPr>
      </w:pPr>
      <w:r w:rsidRPr="005B17D3">
        <w:rPr>
          <w:noProof/>
        </w:rPr>
        <w:t>Reports Parameter</w:t>
      </w:r>
      <w:r w:rsidRPr="005B17D3">
        <w:rPr>
          <w:noProof/>
        </w:rPr>
        <w:tab/>
        <w:t>141</w:t>
      </w:r>
    </w:p>
    <w:p w14:paraId="7D37884D" w14:textId="77777777" w:rsidR="00BE52CE" w:rsidRPr="005B17D3" w:rsidRDefault="00BE52CE" w:rsidP="00EF3896">
      <w:pPr>
        <w:pStyle w:val="Index3"/>
        <w:tabs>
          <w:tab w:val="right" w:leader="dot" w:pos="9350"/>
        </w:tabs>
        <w:rPr>
          <w:noProof/>
        </w:rPr>
      </w:pPr>
      <w:r w:rsidRPr="005B17D3">
        <w:rPr>
          <w:noProof/>
        </w:rPr>
        <w:t>Purge</w:t>
      </w:r>
      <w:r w:rsidRPr="005B17D3">
        <w:rPr>
          <w:noProof/>
        </w:rPr>
        <w:tab/>
        <w:t>147</w:t>
      </w:r>
    </w:p>
    <w:p w14:paraId="5674ED87" w14:textId="77777777" w:rsidR="00BE52CE" w:rsidRPr="005B17D3" w:rsidRDefault="00BE52CE" w:rsidP="00EF3896">
      <w:pPr>
        <w:pStyle w:val="Index1"/>
        <w:tabs>
          <w:tab w:val="right" w:leader="dot" w:pos="9350"/>
        </w:tabs>
        <w:rPr>
          <w:noProof/>
        </w:rPr>
      </w:pPr>
      <w:r w:rsidRPr="005B17D3">
        <w:rPr>
          <w:noProof/>
        </w:rPr>
        <w:t>Assign/associate</w:t>
      </w:r>
      <w:r w:rsidRPr="005B17D3">
        <w:rPr>
          <w:noProof/>
        </w:rPr>
        <w:tab/>
        <w:t>137</w:t>
      </w:r>
    </w:p>
    <w:p w14:paraId="5EC9421C" w14:textId="77777777" w:rsidR="00BE52CE" w:rsidRPr="005B17D3" w:rsidRDefault="00BE52CE" w:rsidP="00EF3896">
      <w:pPr>
        <w:pStyle w:val="Index1"/>
        <w:tabs>
          <w:tab w:val="right" w:leader="dot" w:pos="9350"/>
        </w:tabs>
        <w:rPr>
          <w:noProof/>
        </w:rPr>
      </w:pPr>
      <w:r w:rsidRPr="005B17D3">
        <w:rPr>
          <w:rFonts w:cs="Arial"/>
          <w:b/>
          <w:noProof/>
        </w:rPr>
        <w:t>Assigned</w:t>
      </w:r>
      <w:r w:rsidRPr="005B17D3">
        <w:rPr>
          <w:noProof/>
        </w:rPr>
        <w:tab/>
        <w:t>47, 52, 54, 55, 56, 57, 59, 60, 62, 63, 64, 66, 67, 70, 71, 101, 107, 131, 133, 134, 135, 139, 200, 208, 229, 264, 277, 302, 322</w:t>
      </w:r>
    </w:p>
    <w:p w14:paraId="69FA25DA" w14:textId="77777777" w:rsidR="00BE52CE" w:rsidRPr="005B17D3" w:rsidRDefault="00BE52CE" w:rsidP="00EF3896">
      <w:pPr>
        <w:pStyle w:val="Index2"/>
        <w:tabs>
          <w:tab w:val="right" w:leader="dot" w:pos="9350"/>
        </w:tabs>
        <w:rPr>
          <w:noProof/>
        </w:rPr>
      </w:pPr>
      <w:r w:rsidRPr="005B17D3">
        <w:rPr>
          <w:noProof/>
        </w:rPr>
        <w:t>By</w:t>
      </w:r>
      <w:r w:rsidRPr="005B17D3">
        <w:rPr>
          <w:noProof/>
        </w:rPr>
        <w:tab/>
        <w:t>61</w:t>
      </w:r>
    </w:p>
    <w:p w14:paraId="3C8B1BCC" w14:textId="77777777" w:rsidR="00BE52CE" w:rsidRPr="005B17D3" w:rsidRDefault="00BE52CE" w:rsidP="00EF3896">
      <w:pPr>
        <w:pStyle w:val="Index2"/>
        <w:tabs>
          <w:tab w:val="right" w:leader="dot" w:pos="9350"/>
        </w:tabs>
        <w:rPr>
          <w:noProof/>
        </w:rPr>
      </w:pPr>
      <w:r w:rsidRPr="005B17D3">
        <w:rPr>
          <w:noProof/>
        </w:rPr>
        <w:t>Capabilities</w:t>
      </w:r>
      <w:r w:rsidRPr="005B17D3">
        <w:rPr>
          <w:noProof/>
        </w:rPr>
        <w:tab/>
        <w:t>133, 135, 136, 137, 138, 140</w:t>
      </w:r>
    </w:p>
    <w:p w14:paraId="3FB647C3" w14:textId="77777777" w:rsidR="00BE52CE" w:rsidRPr="005B17D3" w:rsidRDefault="00BE52CE" w:rsidP="00EF3896">
      <w:pPr>
        <w:pStyle w:val="Index2"/>
        <w:tabs>
          <w:tab w:val="right" w:leader="dot" w:pos="9350"/>
        </w:tabs>
        <w:rPr>
          <w:noProof/>
        </w:rPr>
      </w:pPr>
      <w:r w:rsidRPr="005B17D3">
        <w:rPr>
          <w:noProof/>
        </w:rPr>
        <w:t>Capabilities Available</w:t>
      </w:r>
      <w:r w:rsidRPr="005B17D3">
        <w:rPr>
          <w:noProof/>
        </w:rPr>
        <w:tab/>
        <w:t>136</w:t>
      </w:r>
    </w:p>
    <w:p w14:paraId="4EEBD7D5" w14:textId="77777777" w:rsidR="00BE52CE" w:rsidRPr="005B17D3" w:rsidRDefault="00BE52CE" w:rsidP="00EF3896">
      <w:pPr>
        <w:pStyle w:val="Index2"/>
        <w:tabs>
          <w:tab w:val="right" w:leader="dot" w:pos="9350"/>
        </w:tabs>
        <w:rPr>
          <w:noProof/>
        </w:rPr>
      </w:pPr>
      <w:r w:rsidRPr="005B17D3">
        <w:rPr>
          <w:noProof/>
        </w:rPr>
        <w:t>Capability Set</w:t>
      </w:r>
      <w:r w:rsidRPr="005B17D3">
        <w:rPr>
          <w:noProof/>
        </w:rPr>
        <w:tab/>
        <w:t>133</w:t>
      </w:r>
    </w:p>
    <w:p w14:paraId="48C3F7F8" w14:textId="77777777" w:rsidR="00BE52CE" w:rsidRPr="005B17D3" w:rsidRDefault="00BE52CE" w:rsidP="00EF3896">
      <w:pPr>
        <w:pStyle w:val="Index2"/>
        <w:tabs>
          <w:tab w:val="right" w:leader="dot" w:pos="9350"/>
        </w:tabs>
        <w:rPr>
          <w:noProof/>
        </w:rPr>
      </w:pPr>
      <w:r w:rsidRPr="005B17D3">
        <w:rPr>
          <w:noProof/>
        </w:rPr>
        <w:t>Capability Sets</w:t>
      </w:r>
      <w:r w:rsidRPr="005B17D3">
        <w:rPr>
          <w:noProof/>
        </w:rPr>
        <w:tab/>
        <w:t>137</w:t>
      </w:r>
    </w:p>
    <w:p w14:paraId="210CCD06" w14:textId="77777777" w:rsidR="00BE52CE" w:rsidRPr="005B17D3" w:rsidRDefault="00BE52CE" w:rsidP="00EF3896">
      <w:pPr>
        <w:pStyle w:val="Index2"/>
        <w:tabs>
          <w:tab w:val="right" w:leader="dot" w:pos="9350"/>
        </w:tabs>
        <w:rPr>
          <w:noProof/>
        </w:rPr>
      </w:pPr>
      <w:r w:rsidRPr="005B17D3">
        <w:rPr>
          <w:noProof/>
        </w:rPr>
        <w:t>Current Capabilities</w:t>
      </w:r>
      <w:r w:rsidRPr="005B17D3">
        <w:rPr>
          <w:noProof/>
        </w:rPr>
        <w:tab/>
        <w:t>139</w:t>
      </w:r>
    </w:p>
    <w:p w14:paraId="03221030" w14:textId="77777777" w:rsidR="00BE52CE" w:rsidRPr="005B17D3" w:rsidRDefault="00BE52CE" w:rsidP="00EF3896">
      <w:pPr>
        <w:pStyle w:val="Index2"/>
        <w:tabs>
          <w:tab w:val="right" w:leader="dot" w:pos="9350"/>
        </w:tabs>
        <w:rPr>
          <w:noProof/>
        </w:rPr>
      </w:pPr>
      <w:r w:rsidRPr="005B17D3">
        <w:rPr>
          <w:noProof/>
        </w:rPr>
        <w:t>Date</w:t>
      </w:r>
      <w:r w:rsidRPr="005B17D3">
        <w:rPr>
          <w:noProof/>
        </w:rPr>
        <w:tab/>
        <w:t>57, 60</w:t>
      </w:r>
    </w:p>
    <w:p w14:paraId="4CD3ACF8" w14:textId="77777777" w:rsidR="00BE52CE" w:rsidRPr="005B17D3" w:rsidRDefault="00BE52CE" w:rsidP="00EF3896">
      <w:pPr>
        <w:pStyle w:val="Index2"/>
        <w:tabs>
          <w:tab w:val="right" w:leader="dot" w:pos="9350"/>
        </w:tabs>
        <w:rPr>
          <w:noProof/>
        </w:rPr>
      </w:pPr>
      <w:r w:rsidRPr="005B17D3">
        <w:rPr>
          <w:noProof/>
        </w:rPr>
        <w:t>Date Range</w:t>
      </w:r>
      <w:r w:rsidRPr="005B17D3">
        <w:rPr>
          <w:noProof/>
        </w:rPr>
        <w:tab/>
        <w:t>58</w:t>
      </w:r>
    </w:p>
    <w:p w14:paraId="6F9F9463" w14:textId="77777777" w:rsidR="00BE52CE" w:rsidRPr="005B17D3" w:rsidRDefault="00BE52CE" w:rsidP="00EF3896">
      <w:pPr>
        <w:pStyle w:val="Index2"/>
        <w:tabs>
          <w:tab w:val="right" w:leader="dot" w:pos="9350"/>
        </w:tabs>
        <w:rPr>
          <w:noProof/>
        </w:rPr>
      </w:pPr>
      <w:r w:rsidRPr="005B17D3">
        <w:rPr>
          <w:rFonts w:cs="Arial"/>
          <w:iCs/>
          <w:noProof/>
        </w:rPr>
        <w:t>ID</w:t>
      </w:r>
      <w:r w:rsidRPr="005B17D3">
        <w:rPr>
          <w:noProof/>
        </w:rPr>
        <w:tab/>
        <w:t>128, 129, 130</w:t>
      </w:r>
    </w:p>
    <w:p w14:paraId="580C9931" w14:textId="77777777" w:rsidR="00BE52CE" w:rsidRPr="005B17D3" w:rsidRDefault="00BE52CE" w:rsidP="00EF3896">
      <w:pPr>
        <w:pStyle w:val="Index2"/>
        <w:tabs>
          <w:tab w:val="right" w:leader="dot" w:pos="9350"/>
        </w:tabs>
        <w:rPr>
          <w:noProof/>
        </w:rPr>
      </w:pPr>
      <w:r w:rsidRPr="005B17D3">
        <w:rPr>
          <w:noProof/>
        </w:rPr>
        <w:t>Items</w:t>
      </w:r>
      <w:r w:rsidRPr="005B17D3">
        <w:rPr>
          <w:noProof/>
        </w:rPr>
        <w:tab/>
        <w:t>54, 55</w:t>
      </w:r>
    </w:p>
    <w:p w14:paraId="765DD71F" w14:textId="77777777" w:rsidR="00BE52CE" w:rsidRPr="005B17D3" w:rsidRDefault="00BE52CE" w:rsidP="00EF3896">
      <w:pPr>
        <w:pStyle w:val="Index2"/>
        <w:tabs>
          <w:tab w:val="right" w:leader="dot" w:pos="9350"/>
        </w:tabs>
        <w:rPr>
          <w:noProof/>
        </w:rPr>
      </w:pPr>
      <w:r w:rsidRPr="005B17D3">
        <w:rPr>
          <w:noProof/>
        </w:rPr>
        <w:t>LAS</w:t>
      </w:r>
      <w:r w:rsidRPr="005B17D3">
        <w:rPr>
          <w:noProof/>
        </w:rPr>
        <w:tab/>
        <w:t>65, 66, 229, 232, 402</w:t>
      </w:r>
    </w:p>
    <w:p w14:paraId="0912B6CD" w14:textId="77777777" w:rsidR="00BE52CE" w:rsidRPr="005B17D3" w:rsidRDefault="00BE52CE" w:rsidP="00EF3896">
      <w:pPr>
        <w:pStyle w:val="Index2"/>
        <w:tabs>
          <w:tab w:val="right" w:leader="dot" w:pos="9350"/>
        </w:tabs>
        <w:rPr>
          <w:noProof/>
        </w:rPr>
      </w:pPr>
      <w:r w:rsidRPr="005B17D3">
        <w:rPr>
          <w:noProof/>
        </w:rPr>
        <w:t>Medicare number</w:t>
      </w:r>
      <w:r w:rsidRPr="005B17D3">
        <w:rPr>
          <w:noProof/>
        </w:rPr>
        <w:tab/>
        <w:t>306, 308</w:t>
      </w:r>
    </w:p>
    <w:p w14:paraId="2DFB97BD" w14:textId="77777777" w:rsidR="00BE52CE" w:rsidRPr="005B17D3" w:rsidRDefault="00BE52CE" w:rsidP="00EF3896">
      <w:pPr>
        <w:pStyle w:val="Index2"/>
        <w:tabs>
          <w:tab w:val="right" w:leader="dot" w:pos="9350"/>
        </w:tabs>
        <w:rPr>
          <w:noProof/>
        </w:rPr>
      </w:pPr>
      <w:r w:rsidRPr="005B17D3">
        <w:rPr>
          <w:noProof/>
        </w:rPr>
        <w:t>person</w:t>
      </w:r>
      <w:r w:rsidRPr="005B17D3">
        <w:rPr>
          <w:noProof/>
        </w:rPr>
        <w:tab/>
        <w:t>54</w:t>
      </w:r>
    </w:p>
    <w:p w14:paraId="27F8E928" w14:textId="77777777" w:rsidR="00BE52CE" w:rsidRPr="005B17D3" w:rsidRDefault="00BE52CE" w:rsidP="00EF3896">
      <w:pPr>
        <w:pStyle w:val="Index2"/>
        <w:tabs>
          <w:tab w:val="right" w:leader="dot" w:pos="9350"/>
        </w:tabs>
        <w:rPr>
          <w:noProof/>
        </w:rPr>
      </w:pPr>
      <w:r w:rsidRPr="005B17D3">
        <w:rPr>
          <w:noProof/>
        </w:rPr>
        <w:t>SSN</w:t>
      </w:r>
      <w:r w:rsidRPr="005B17D3">
        <w:rPr>
          <w:noProof/>
        </w:rPr>
        <w:tab/>
        <w:t>253, 258</w:t>
      </w:r>
    </w:p>
    <w:p w14:paraId="13155F8D" w14:textId="77777777" w:rsidR="00BE52CE" w:rsidRPr="005B17D3" w:rsidRDefault="00BE52CE" w:rsidP="00EF3896">
      <w:pPr>
        <w:pStyle w:val="Index2"/>
        <w:tabs>
          <w:tab w:val="right" w:leader="dot" w:pos="9350"/>
        </w:tabs>
        <w:rPr>
          <w:noProof/>
        </w:rPr>
      </w:pPr>
      <w:r w:rsidRPr="005B17D3">
        <w:rPr>
          <w:noProof/>
        </w:rPr>
        <w:t>To</w:t>
      </w:r>
      <w:r w:rsidRPr="005B17D3">
        <w:rPr>
          <w:noProof/>
        </w:rPr>
        <w:tab/>
        <w:t>57, 58, 60, 61</w:t>
      </w:r>
    </w:p>
    <w:p w14:paraId="35FF6AA8" w14:textId="77777777" w:rsidR="00BE52CE" w:rsidRPr="005B17D3" w:rsidRDefault="00BE52CE" w:rsidP="00EF3896">
      <w:pPr>
        <w:pStyle w:val="Index2"/>
        <w:tabs>
          <w:tab w:val="right" w:leader="dot" w:pos="9350"/>
        </w:tabs>
        <w:rPr>
          <w:noProof/>
        </w:rPr>
      </w:pPr>
      <w:r w:rsidRPr="005B17D3">
        <w:rPr>
          <w:b/>
          <w:noProof/>
        </w:rPr>
        <w:t>To</w:t>
      </w:r>
      <w:r w:rsidRPr="005B17D3">
        <w:rPr>
          <w:noProof/>
        </w:rPr>
        <w:t xml:space="preserve"> field</w:t>
      </w:r>
      <w:r w:rsidRPr="005B17D3">
        <w:rPr>
          <w:noProof/>
        </w:rPr>
        <w:tab/>
        <w:t>58</w:t>
      </w:r>
    </w:p>
    <w:p w14:paraId="22AB7EFB" w14:textId="77777777" w:rsidR="00BE52CE" w:rsidRPr="005B17D3" w:rsidRDefault="00BE52CE" w:rsidP="00EF3896">
      <w:pPr>
        <w:pStyle w:val="Index1"/>
        <w:tabs>
          <w:tab w:val="right" w:leader="dot" w:pos="9350"/>
        </w:tabs>
        <w:rPr>
          <w:noProof/>
        </w:rPr>
      </w:pPr>
      <w:r w:rsidRPr="005B17D3">
        <w:rPr>
          <w:noProof/>
        </w:rPr>
        <w:t>Associates</w:t>
      </w:r>
    </w:p>
    <w:p w14:paraId="283335C2" w14:textId="77777777" w:rsidR="00BE52CE" w:rsidRPr="005B17D3" w:rsidRDefault="00BE52CE" w:rsidP="00EF3896">
      <w:pPr>
        <w:pStyle w:val="Index2"/>
        <w:tabs>
          <w:tab w:val="right" w:leader="dot" w:pos="9350"/>
        </w:tabs>
        <w:rPr>
          <w:noProof/>
        </w:rPr>
      </w:pPr>
      <w:r w:rsidRPr="005B17D3">
        <w:rPr>
          <w:noProof/>
        </w:rPr>
        <w:t>current information available</w:t>
      </w:r>
      <w:r w:rsidRPr="005B17D3">
        <w:rPr>
          <w:noProof/>
        </w:rPr>
        <w:tab/>
        <w:t>282</w:t>
      </w:r>
    </w:p>
    <w:p w14:paraId="4FA20D65" w14:textId="77777777" w:rsidR="00BE52CE" w:rsidRPr="005B17D3" w:rsidRDefault="00BE52CE" w:rsidP="00EF3896">
      <w:pPr>
        <w:pStyle w:val="Index1"/>
        <w:tabs>
          <w:tab w:val="right" w:leader="dot" w:pos="9350"/>
        </w:tabs>
        <w:rPr>
          <w:noProof/>
        </w:rPr>
      </w:pPr>
      <w:r w:rsidRPr="005B17D3">
        <w:rPr>
          <w:noProof/>
        </w:rPr>
        <w:t>Attachment</w:t>
      </w:r>
    </w:p>
    <w:p w14:paraId="16E8C531" w14:textId="77777777" w:rsidR="00BE52CE" w:rsidRPr="005B17D3" w:rsidRDefault="00BE52CE" w:rsidP="00EF3896">
      <w:pPr>
        <w:pStyle w:val="Index2"/>
        <w:tabs>
          <w:tab w:val="right" w:leader="dot" w:pos="9350"/>
        </w:tabs>
        <w:rPr>
          <w:noProof/>
        </w:rPr>
      </w:pPr>
      <w:r w:rsidRPr="005B17D3">
        <w:rPr>
          <w:noProof/>
        </w:rPr>
        <w:t>File(s)</w:t>
      </w:r>
      <w:r w:rsidRPr="005B17D3">
        <w:rPr>
          <w:noProof/>
        </w:rPr>
        <w:tab/>
        <w:t>204, 230</w:t>
      </w:r>
    </w:p>
    <w:p w14:paraId="7AE1B90C" w14:textId="77777777" w:rsidR="00BE52CE" w:rsidRPr="005B17D3" w:rsidRDefault="00BE52CE" w:rsidP="00EF3896">
      <w:pPr>
        <w:pStyle w:val="Index1"/>
        <w:tabs>
          <w:tab w:val="right" w:leader="dot" w:pos="9350"/>
        </w:tabs>
        <w:rPr>
          <w:noProof/>
        </w:rPr>
      </w:pPr>
      <w:r w:rsidRPr="005B17D3">
        <w:rPr>
          <w:bCs/>
          <w:noProof/>
        </w:rPr>
        <w:t>Attorney</w:t>
      </w:r>
    </w:p>
    <w:p w14:paraId="4084EFCE" w14:textId="77777777" w:rsidR="00BE52CE" w:rsidRPr="005B17D3" w:rsidRDefault="00BE52CE" w:rsidP="00EF3896">
      <w:pPr>
        <w:pStyle w:val="Index2"/>
        <w:tabs>
          <w:tab w:val="right" w:leader="dot" w:pos="9350"/>
        </w:tabs>
        <w:rPr>
          <w:noProof/>
        </w:rPr>
      </w:pPr>
      <w:r w:rsidRPr="005B17D3">
        <w:rPr>
          <w:noProof/>
        </w:rPr>
        <w:t>Power of</w:t>
      </w:r>
      <w:r w:rsidRPr="005B17D3">
        <w:rPr>
          <w:noProof/>
        </w:rPr>
        <w:tab/>
        <w:t>33, 216, 283, 284, 288, 376</w:t>
      </w:r>
    </w:p>
    <w:p w14:paraId="46F081C9" w14:textId="77777777" w:rsidR="00BE52CE" w:rsidRPr="005B17D3" w:rsidRDefault="00BE52CE" w:rsidP="00EF3896">
      <w:pPr>
        <w:pStyle w:val="Index1"/>
        <w:tabs>
          <w:tab w:val="right" w:leader="dot" w:pos="9350"/>
        </w:tabs>
        <w:rPr>
          <w:noProof/>
        </w:rPr>
      </w:pPr>
      <w:r w:rsidRPr="005B17D3">
        <w:rPr>
          <w:noProof/>
        </w:rPr>
        <w:t>Austin Automation Center</w:t>
      </w:r>
      <w:r w:rsidRPr="005B17D3">
        <w:rPr>
          <w:noProof/>
        </w:rPr>
        <w:tab/>
        <w:t>25</w:t>
      </w:r>
    </w:p>
    <w:p w14:paraId="13AFCE98" w14:textId="77777777" w:rsidR="00BE52CE" w:rsidRPr="005B17D3" w:rsidRDefault="00BE52CE" w:rsidP="00EF3896">
      <w:pPr>
        <w:pStyle w:val="Index1"/>
        <w:tabs>
          <w:tab w:val="right" w:leader="dot" w:pos="9350"/>
        </w:tabs>
        <w:rPr>
          <w:noProof/>
        </w:rPr>
      </w:pPr>
      <w:r w:rsidRPr="005B17D3">
        <w:rPr>
          <w:b/>
          <w:noProof/>
        </w:rPr>
        <w:t>Awaiting</w:t>
      </w:r>
    </w:p>
    <w:p w14:paraId="5A955723" w14:textId="77777777" w:rsidR="00BE52CE" w:rsidRPr="005B17D3" w:rsidRDefault="00BE52CE" w:rsidP="00EF3896">
      <w:pPr>
        <w:pStyle w:val="Index2"/>
        <w:tabs>
          <w:tab w:val="right" w:leader="dot" w:pos="9350"/>
        </w:tabs>
        <w:rPr>
          <w:noProof/>
        </w:rPr>
      </w:pPr>
      <w:r w:rsidRPr="005B17D3">
        <w:rPr>
          <w:noProof/>
        </w:rPr>
        <w:t>acknowledgement</w:t>
      </w:r>
      <w:r w:rsidRPr="005B17D3">
        <w:rPr>
          <w:noProof/>
        </w:rPr>
        <w:tab/>
        <w:t>75, 374</w:t>
      </w:r>
    </w:p>
    <w:p w14:paraId="2E3CC337" w14:textId="77777777" w:rsidR="00BE52CE" w:rsidRPr="005B17D3" w:rsidRDefault="00BE52CE" w:rsidP="00EF3896">
      <w:pPr>
        <w:pStyle w:val="Index2"/>
        <w:tabs>
          <w:tab w:val="right" w:leader="dot" w:pos="9350"/>
        </w:tabs>
        <w:rPr>
          <w:noProof/>
        </w:rPr>
      </w:pPr>
      <w:r w:rsidRPr="005B17D3">
        <w:rPr>
          <w:noProof/>
        </w:rPr>
        <w:t>message response</w:t>
      </w:r>
      <w:r w:rsidRPr="005B17D3">
        <w:rPr>
          <w:noProof/>
        </w:rPr>
        <w:tab/>
        <w:t>75, 374</w:t>
      </w:r>
    </w:p>
    <w:p w14:paraId="6C19E53A" w14:textId="77777777" w:rsidR="00BE52CE" w:rsidRPr="005B17D3" w:rsidRDefault="00BE52CE" w:rsidP="00EF3896">
      <w:pPr>
        <w:pStyle w:val="Index2"/>
        <w:tabs>
          <w:tab w:val="right" w:leader="dot" w:pos="9350"/>
        </w:tabs>
        <w:rPr>
          <w:noProof/>
        </w:rPr>
      </w:pPr>
      <w:r w:rsidRPr="005B17D3">
        <w:rPr>
          <w:noProof/>
        </w:rPr>
        <w:t>reply</w:t>
      </w:r>
      <w:r w:rsidRPr="005B17D3">
        <w:rPr>
          <w:noProof/>
        </w:rPr>
        <w:tab/>
        <w:t>208, 229</w:t>
      </w:r>
    </w:p>
    <w:p w14:paraId="387BD084" w14:textId="77777777" w:rsidR="00BE52CE" w:rsidRPr="005B17D3" w:rsidRDefault="00BE52CE" w:rsidP="00EF3896">
      <w:pPr>
        <w:pStyle w:val="Index2"/>
        <w:tabs>
          <w:tab w:val="right" w:leader="dot" w:pos="9350"/>
        </w:tabs>
        <w:rPr>
          <w:noProof/>
        </w:rPr>
      </w:pPr>
      <w:r w:rsidRPr="005B17D3">
        <w:rPr>
          <w:noProof/>
        </w:rPr>
        <w:t>transmission</w:t>
      </w:r>
      <w:r w:rsidRPr="005B17D3">
        <w:rPr>
          <w:noProof/>
        </w:rPr>
        <w:tab/>
        <w:t>75, 374</w:t>
      </w:r>
    </w:p>
    <w:p w14:paraId="00FB27E8" w14:textId="77777777" w:rsidR="00BE52CE" w:rsidRPr="005B17D3" w:rsidRDefault="00BE52CE" w:rsidP="00EF3896">
      <w:pPr>
        <w:pStyle w:val="Index1"/>
        <w:tabs>
          <w:tab w:val="right" w:leader="dot" w:pos="9350"/>
        </w:tabs>
        <w:rPr>
          <w:noProof/>
        </w:rPr>
      </w:pPr>
      <w:r w:rsidRPr="005B17D3">
        <w:rPr>
          <w:b/>
          <w:noProof/>
        </w:rPr>
        <w:t>Award</w:t>
      </w:r>
    </w:p>
    <w:p w14:paraId="3E369B7D" w14:textId="77777777" w:rsidR="00BE52CE" w:rsidRPr="005B17D3" w:rsidRDefault="00BE52CE" w:rsidP="00EF3896">
      <w:pPr>
        <w:pStyle w:val="Index2"/>
        <w:tabs>
          <w:tab w:val="right" w:leader="dot" w:pos="9350"/>
        </w:tabs>
        <w:rPr>
          <w:noProof/>
        </w:rPr>
      </w:pPr>
      <w:r w:rsidRPr="005B17D3">
        <w:rPr>
          <w:noProof/>
        </w:rPr>
        <w:t>letter</w:t>
      </w:r>
      <w:r w:rsidRPr="005B17D3">
        <w:rPr>
          <w:noProof/>
        </w:rPr>
        <w:tab/>
        <w:t>215, 216</w:t>
      </w:r>
    </w:p>
    <w:p w14:paraId="4FF7EAB2" w14:textId="77777777" w:rsidR="00BE52CE" w:rsidRPr="005B17D3" w:rsidRDefault="00BE52CE" w:rsidP="00EF3896">
      <w:pPr>
        <w:pStyle w:val="Index2"/>
        <w:tabs>
          <w:tab w:val="right" w:leader="dot" w:pos="9350"/>
        </w:tabs>
        <w:rPr>
          <w:noProof/>
        </w:rPr>
      </w:pPr>
      <w:r w:rsidRPr="005B17D3">
        <w:rPr>
          <w:noProof/>
        </w:rPr>
        <w:t>Military Orders of</w:t>
      </w:r>
      <w:r w:rsidRPr="005B17D3">
        <w:rPr>
          <w:noProof/>
        </w:rPr>
        <w:tab/>
        <w:t>65, 68, 207, 228, 232</w:t>
      </w:r>
    </w:p>
    <w:p w14:paraId="74F37D43" w14:textId="77777777" w:rsidR="00BE52CE" w:rsidRPr="005B17D3" w:rsidRDefault="00BE52CE" w:rsidP="00EF3896">
      <w:pPr>
        <w:pStyle w:val="Index2"/>
        <w:tabs>
          <w:tab w:val="right" w:leader="dot" w:pos="9350"/>
        </w:tabs>
        <w:rPr>
          <w:noProof/>
        </w:rPr>
      </w:pPr>
      <w:r w:rsidRPr="005B17D3">
        <w:rPr>
          <w:noProof/>
        </w:rPr>
        <w:t>PH</w:t>
      </w:r>
      <w:r w:rsidRPr="005B17D3">
        <w:rPr>
          <w:noProof/>
        </w:rPr>
        <w:tab/>
        <w:t>33, 65, 232, 233</w:t>
      </w:r>
    </w:p>
    <w:p w14:paraId="3C1961EF" w14:textId="77777777" w:rsidR="00BE52CE" w:rsidRPr="005B17D3" w:rsidRDefault="00BE52CE" w:rsidP="00EF3896">
      <w:pPr>
        <w:pStyle w:val="Index2"/>
        <w:tabs>
          <w:tab w:val="right" w:leader="dot" w:pos="9350"/>
        </w:tabs>
        <w:rPr>
          <w:noProof/>
        </w:rPr>
      </w:pPr>
      <w:r w:rsidRPr="005B17D3">
        <w:rPr>
          <w:noProof/>
        </w:rPr>
        <w:t>Service Records showing</w:t>
      </w:r>
      <w:r w:rsidRPr="005B17D3">
        <w:rPr>
          <w:noProof/>
        </w:rPr>
        <w:tab/>
        <w:t>232, 233</w:t>
      </w:r>
    </w:p>
    <w:p w14:paraId="34CEEB8F" w14:textId="77777777" w:rsidR="00BE52CE" w:rsidRPr="005B17D3" w:rsidRDefault="00BE52CE" w:rsidP="00EF3896">
      <w:pPr>
        <w:pStyle w:val="Index1"/>
        <w:tabs>
          <w:tab w:val="right" w:leader="dot" w:pos="9350"/>
        </w:tabs>
        <w:rPr>
          <w:noProof/>
        </w:rPr>
      </w:pPr>
      <w:r w:rsidRPr="005B17D3">
        <w:rPr>
          <w:noProof/>
        </w:rPr>
        <w:t>BAD ADDRESS INDICATOR</w:t>
      </w:r>
      <w:r w:rsidRPr="005B17D3">
        <w:rPr>
          <w:noProof/>
        </w:rPr>
        <w:tab/>
        <w:t>295</w:t>
      </w:r>
    </w:p>
    <w:p w14:paraId="012FAFB5" w14:textId="77777777" w:rsidR="00BE52CE" w:rsidRPr="005B17D3" w:rsidRDefault="00BE52CE" w:rsidP="00EF3896">
      <w:pPr>
        <w:pStyle w:val="Index1"/>
        <w:tabs>
          <w:tab w:val="right" w:leader="dot" w:pos="9350"/>
        </w:tabs>
        <w:rPr>
          <w:noProof/>
        </w:rPr>
      </w:pPr>
      <w:r w:rsidRPr="005B17D3">
        <w:rPr>
          <w:noProof/>
        </w:rPr>
        <w:t>Bad Address Reason</w:t>
      </w:r>
      <w:r w:rsidRPr="005B17D3">
        <w:rPr>
          <w:noProof/>
        </w:rPr>
        <w:tab/>
        <w:t>106, 295, 379, 415, 416</w:t>
      </w:r>
    </w:p>
    <w:p w14:paraId="1D7475AB" w14:textId="77777777" w:rsidR="00BE52CE" w:rsidRPr="005B17D3" w:rsidRDefault="00BE52CE" w:rsidP="00EF3896">
      <w:pPr>
        <w:pStyle w:val="Index1"/>
        <w:tabs>
          <w:tab w:val="right" w:leader="dot" w:pos="9350"/>
        </w:tabs>
        <w:rPr>
          <w:noProof/>
        </w:rPr>
      </w:pPr>
      <w:r w:rsidRPr="005B17D3">
        <w:rPr>
          <w:b/>
          <w:noProof/>
        </w:rPr>
        <w:t>Batch</w:t>
      </w:r>
    </w:p>
    <w:p w14:paraId="17D2DC78" w14:textId="77777777" w:rsidR="00BE52CE" w:rsidRPr="005B17D3" w:rsidRDefault="00BE52CE" w:rsidP="00EF3896">
      <w:pPr>
        <w:pStyle w:val="Index2"/>
        <w:tabs>
          <w:tab w:val="right" w:leader="dot" w:pos="9350"/>
        </w:tabs>
        <w:rPr>
          <w:noProof/>
        </w:rPr>
      </w:pPr>
      <w:r w:rsidRPr="005B17D3">
        <w:rPr>
          <w:noProof/>
        </w:rPr>
        <w:t>HandBook Request (Add)</w:t>
      </w:r>
      <w:r w:rsidRPr="005B17D3">
        <w:rPr>
          <w:noProof/>
        </w:rPr>
        <w:tab/>
        <w:t>163</w:t>
      </w:r>
    </w:p>
    <w:p w14:paraId="0F60A12E" w14:textId="77777777" w:rsidR="00BE52CE" w:rsidRPr="005B17D3" w:rsidRDefault="00BE52CE" w:rsidP="00EF3896">
      <w:pPr>
        <w:pStyle w:val="Index2"/>
        <w:tabs>
          <w:tab w:val="right" w:leader="dot" w:pos="9350"/>
        </w:tabs>
        <w:rPr>
          <w:noProof/>
        </w:rPr>
      </w:pPr>
      <w:r w:rsidRPr="005B17D3">
        <w:rPr>
          <w:noProof/>
        </w:rPr>
        <w:t>Job Name</w:t>
      </w:r>
      <w:r w:rsidRPr="005B17D3">
        <w:rPr>
          <w:noProof/>
        </w:rPr>
        <w:tab/>
        <w:t>156</w:t>
      </w:r>
    </w:p>
    <w:p w14:paraId="091418AD" w14:textId="77777777" w:rsidR="00BE52CE" w:rsidRPr="005B17D3" w:rsidRDefault="00BE52CE" w:rsidP="00EF3896">
      <w:pPr>
        <w:pStyle w:val="Index2"/>
        <w:tabs>
          <w:tab w:val="right" w:leader="dot" w:pos="9350"/>
        </w:tabs>
        <w:rPr>
          <w:noProof/>
        </w:rPr>
      </w:pPr>
      <w:r w:rsidRPr="005B17D3">
        <w:rPr>
          <w:noProof/>
        </w:rPr>
        <w:t>Message ID</w:t>
      </w:r>
      <w:r w:rsidRPr="005B17D3">
        <w:rPr>
          <w:noProof/>
        </w:rPr>
        <w:tab/>
        <w:t>75, 375</w:t>
      </w:r>
    </w:p>
    <w:p w14:paraId="63034E18" w14:textId="77777777" w:rsidR="00BE52CE" w:rsidRPr="005B17D3" w:rsidRDefault="00BE52CE" w:rsidP="00EF3896">
      <w:pPr>
        <w:pStyle w:val="Index2"/>
        <w:tabs>
          <w:tab w:val="right" w:leader="dot" w:pos="9350"/>
        </w:tabs>
        <w:rPr>
          <w:noProof/>
        </w:rPr>
      </w:pPr>
      <w:r w:rsidRPr="005B17D3">
        <w:rPr>
          <w:noProof/>
        </w:rPr>
        <w:t>Process</w:t>
      </w:r>
      <w:r w:rsidRPr="005B17D3">
        <w:rPr>
          <w:noProof/>
        </w:rPr>
        <w:tab/>
        <w:t>156, 157</w:t>
      </w:r>
    </w:p>
    <w:p w14:paraId="10D7DB7B" w14:textId="77777777" w:rsidR="00BE52CE" w:rsidRPr="005B17D3" w:rsidRDefault="00BE52CE" w:rsidP="00EF3896">
      <w:pPr>
        <w:pStyle w:val="Index2"/>
        <w:tabs>
          <w:tab w:val="right" w:leader="dot" w:pos="9350"/>
        </w:tabs>
        <w:rPr>
          <w:noProof/>
        </w:rPr>
      </w:pPr>
      <w:r w:rsidRPr="005B17D3">
        <w:rPr>
          <w:noProof/>
        </w:rPr>
        <w:t>Process Management</w:t>
      </w:r>
      <w:r w:rsidRPr="005B17D3">
        <w:rPr>
          <w:noProof/>
        </w:rPr>
        <w:tab/>
        <w:t>156, 157, 165</w:t>
      </w:r>
    </w:p>
    <w:p w14:paraId="440BB6EE" w14:textId="77777777" w:rsidR="00BE52CE" w:rsidRPr="005B17D3" w:rsidRDefault="00BE52CE" w:rsidP="00EF3896">
      <w:pPr>
        <w:pStyle w:val="Index2"/>
        <w:tabs>
          <w:tab w:val="right" w:leader="dot" w:pos="9350"/>
        </w:tabs>
        <w:rPr>
          <w:noProof/>
        </w:rPr>
      </w:pPr>
      <w:r w:rsidRPr="005B17D3">
        <w:rPr>
          <w:noProof/>
        </w:rPr>
        <w:t>Processes Invoker</w:t>
      </w:r>
      <w:r w:rsidRPr="005B17D3">
        <w:rPr>
          <w:noProof/>
        </w:rPr>
        <w:tab/>
        <w:t>156, 165</w:t>
      </w:r>
    </w:p>
    <w:p w14:paraId="1075999D" w14:textId="77777777" w:rsidR="00BE52CE" w:rsidRPr="005B17D3" w:rsidRDefault="00BE52CE" w:rsidP="00EF3896">
      <w:pPr>
        <w:pStyle w:val="Index1"/>
        <w:tabs>
          <w:tab w:val="right" w:leader="dot" w:pos="9350"/>
        </w:tabs>
        <w:rPr>
          <w:noProof/>
        </w:rPr>
      </w:pPr>
      <w:r w:rsidRPr="005B17D3">
        <w:rPr>
          <w:noProof/>
        </w:rPr>
        <w:t>Batch Submissions</w:t>
      </w:r>
      <w:r w:rsidRPr="005B17D3">
        <w:rPr>
          <w:noProof/>
        </w:rPr>
        <w:tab/>
        <w:t>171</w:t>
      </w:r>
    </w:p>
    <w:p w14:paraId="0A92C4A6" w14:textId="77777777" w:rsidR="00BE52CE" w:rsidRPr="005B17D3" w:rsidRDefault="00BE52CE" w:rsidP="00EF3896">
      <w:pPr>
        <w:pStyle w:val="Index1"/>
        <w:tabs>
          <w:tab w:val="right" w:leader="dot" w:pos="9350"/>
        </w:tabs>
        <w:rPr>
          <w:noProof/>
        </w:rPr>
      </w:pPr>
      <w:r w:rsidRPr="005B17D3">
        <w:rPr>
          <w:noProof/>
        </w:rPr>
        <w:t>Beneficiary Travel</w:t>
      </w:r>
      <w:r w:rsidRPr="005B17D3">
        <w:rPr>
          <w:noProof/>
        </w:rPr>
        <w:tab/>
        <w:t>329</w:t>
      </w:r>
    </w:p>
    <w:p w14:paraId="3B8ED904" w14:textId="77777777" w:rsidR="00BE52CE" w:rsidRPr="005B17D3" w:rsidRDefault="00BE52CE" w:rsidP="00EF3896">
      <w:pPr>
        <w:pStyle w:val="Index1"/>
        <w:tabs>
          <w:tab w:val="right" w:leader="dot" w:pos="9350"/>
        </w:tabs>
        <w:rPr>
          <w:noProof/>
        </w:rPr>
      </w:pPr>
      <w:r w:rsidRPr="005B17D3">
        <w:rPr>
          <w:b/>
          <w:bCs/>
          <w:noProof/>
        </w:rPr>
        <w:t>BIRLS</w:t>
      </w:r>
      <w:r w:rsidRPr="005B17D3">
        <w:rPr>
          <w:noProof/>
        </w:rPr>
        <w:tab/>
        <w:t>2</w:t>
      </w:r>
    </w:p>
    <w:p w14:paraId="72283795" w14:textId="77777777" w:rsidR="00BE52CE" w:rsidRPr="005B17D3" w:rsidRDefault="00BE52CE" w:rsidP="00EF3896">
      <w:pPr>
        <w:pStyle w:val="Index2"/>
        <w:tabs>
          <w:tab w:val="right" w:leader="dot" w:pos="9350"/>
        </w:tabs>
        <w:rPr>
          <w:noProof/>
        </w:rPr>
      </w:pPr>
      <w:r w:rsidRPr="005B17D3">
        <w:rPr>
          <w:noProof/>
        </w:rPr>
        <w:t>Definition</w:t>
      </w:r>
      <w:r w:rsidRPr="005B17D3">
        <w:rPr>
          <w:noProof/>
        </w:rPr>
        <w:tab/>
        <w:t>26</w:t>
      </w:r>
    </w:p>
    <w:p w14:paraId="0BE933C3" w14:textId="77777777" w:rsidR="00BE52CE" w:rsidRPr="005B17D3" w:rsidRDefault="00BE52CE" w:rsidP="00EF3896">
      <w:pPr>
        <w:pStyle w:val="Index1"/>
        <w:tabs>
          <w:tab w:val="right" w:leader="dot" w:pos="9350"/>
        </w:tabs>
        <w:rPr>
          <w:noProof/>
        </w:rPr>
      </w:pPr>
      <w:r w:rsidRPr="005B17D3">
        <w:rPr>
          <w:noProof/>
        </w:rPr>
        <w:t>BOS 1</w:t>
      </w:r>
      <w:r w:rsidRPr="005B17D3">
        <w:rPr>
          <w:noProof/>
        </w:rPr>
        <w:tab/>
        <w:t>98, 109</w:t>
      </w:r>
    </w:p>
    <w:p w14:paraId="0C737139" w14:textId="77777777" w:rsidR="00BE52CE" w:rsidRPr="005B17D3" w:rsidRDefault="00BE52CE" w:rsidP="00EF3896">
      <w:pPr>
        <w:pStyle w:val="Index1"/>
        <w:tabs>
          <w:tab w:val="right" w:leader="dot" w:pos="9350"/>
        </w:tabs>
        <w:rPr>
          <w:noProof/>
        </w:rPr>
      </w:pPr>
      <w:r w:rsidRPr="005B17D3">
        <w:rPr>
          <w:b/>
          <w:noProof/>
        </w:rPr>
        <w:t>Bulletin</w:t>
      </w:r>
    </w:p>
    <w:p w14:paraId="43CB3FB8" w14:textId="77777777" w:rsidR="00BE52CE" w:rsidRPr="005B17D3" w:rsidRDefault="00BE52CE" w:rsidP="00EF3896">
      <w:pPr>
        <w:pStyle w:val="Index2"/>
        <w:tabs>
          <w:tab w:val="right" w:leader="dot" w:pos="9350"/>
        </w:tabs>
        <w:rPr>
          <w:noProof/>
        </w:rPr>
      </w:pPr>
      <w:r w:rsidRPr="005B17D3">
        <w:rPr>
          <w:noProof/>
        </w:rPr>
        <w:t>Unsupported CV End Date</w:t>
      </w:r>
      <w:r w:rsidRPr="005B17D3">
        <w:rPr>
          <w:noProof/>
        </w:rPr>
        <w:tab/>
        <w:t>320</w:t>
      </w:r>
    </w:p>
    <w:p w14:paraId="67584F88" w14:textId="77777777" w:rsidR="00BE52CE" w:rsidRPr="005B17D3" w:rsidRDefault="00BE52CE" w:rsidP="00EF3896">
      <w:pPr>
        <w:pStyle w:val="Index1"/>
        <w:tabs>
          <w:tab w:val="right" w:leader="dot" w:pos="9350"/>
        </w:tabs>
        <w:rPr>
          <w:noProof/>
        </w:rPr>
      </w:pPr>
      <w:r w:rsidRPr="005B17D3">
        <w:rPr>
          <w:b/>
          <w:noProof/>
        </w:rPr>
        <w:t>Button Bar</w:t>
      </w:r>
      <w:r w:rsidRPr="005B17D3">
        <w:rPr>
          <w:noProof/>
        </w:rPr>
        <w:tab/>
        <w:t>23, 44</w:t>
      </w:r>
    </w:p>
    <w:p w14:paraId="41EFFE81" w14:textId="77777777" w:rsidR="00BE52CE" w:rsidRPr="005B17D3" w:rsidRDefault="00BE52CE" w:rsidP="00EF3896">
      <w:pPr>
        <w:pStyle w:val="Index1"/>
        <w:tabs>
          <w:tab w:val="right" w:leader="dot" w:pos="9350"/>
        </w:tabs>
        <w:rPr>
          <w:noProof/>
        </w:rPr>
      </w:pPr>
      <w:r w:rsidRPr="005B17D3">
        <w:rPr>
          <w:b/>
          <w:noProof/>
        </w:rPr>
        <w:t>Camp Lejeune</w:t>
      </w:r>
      <w:r w:rsidRPr="005B17D3">
        <w:rPr>
          <w:noProof/>
        </w:rPr>
        <w:tab/>
        <w:t>12, 234</w:t>
      </w:r>
    </w:p>
    <w:p w14:paraId="2F037C7F" w14:textId="77777777" w:rsidR="00BE52CE" w:rsidRPr="005B17D3" w:rsidRDefault="00BE52CE" w:rsidP="00EF3896">
      <w:pPr>
        <w:pStyle w:val="Index2"/>
        <w:tabs>
          <w:tab w:val="right" w:leader="dot" w:pos="9350"/>
        </w:tabs>
        <w:rPr>
          <w:noProof/>
        </w:rPr>
      </w:pPr>
      <w:r w:rsidRPr="005B17D3">
        <w:rPr>
          <w:noProof/>
        </w:rPr>
        <w:t>Camp Lejeune Environmental Action Report</w:t>
      </w:r>
      <w:r w:rsidRPr="005B17D3">
        <w:rPr>
          <w:noProof/>
        </w:rPr>
        <w:tab/>
        <w:t>26</w:t>
      </w:r>
    </w:p>
    <w:p w14:paraId="33CBE19D" w14:textId="77777777" w:rsidR="00BE52CE" w:rsidRPr="005B17D3" w:rsidRDefault="00BE52CE" w:rsidP="00EF3896">
      <w:pPr>
        <w:pStyle w:val="Index2"/>
        <w:tabs>
          <w:tab w:val="right" w:leader="dot" w:pos="9350"/>
        </w:tabs>
        <w:rPr>
          <w:noProof/>
        </w:rPr>
      </w:pPr>
      <w:r w:rsidRPr="005B17D3">
        <w:rPr>
          <w:noProof/>
        </w:rPr>
        <w:t>CL Date Registered</w:t>
      </w:r>
      <w:r w:rsidRPr="005B17D3">
        <w:rPr>
          <w:noProof/>
        </w:rPr>
        <w:tab/>
        <w:t>224, 317</w:t>
      </w:r>
    </w:p>
    <w:p w14:paraId="2F9B16D5" w14:textId="77777777" w:rsidR="00BE52CE" w:rsidRPr="005B17D3" w:rsidRDefault="00BE52CE" w:rsidP="00EF3896">
      <w:pPr>
        <w:pStyle w:val="Index2"/>
        <w:tabs>
          <w:tab w:val="right" w:leader="dot" w:pos="9350"/>
        </w:tabs>
        <w:rPr>
          <w:noProof/>
        </w:rPr>
      </w:pPr>
      <w:r w:rsidRPr="005B17D3">
        <w:rPr>
          <w:noProof/>
        </w:rPr>
        <w:t>CL Eligibility Source of Change</w:t>
      </w:r>
      <w:r w:rsidRPr="005B17D3">
        <w:rPr>
          <w:noProof/>
        </w:rPr>
        <w:tab/>
        <w:t>224, 317</w:t>
      </w:r>
    </w:p>
    <w:p w14:paraId="6BC7B833" w14:textId="77777777" w:rsidR="00BE52CE" w:rsidRPr="005B17D3" w:rsidRDefault="00BE52CE" w:rsidP="00EF3896">
      <w:pPr>
        <w:pStyle w:val="Index2"/>
        <w:tabs>
          <w:tab w:val="right" w:leader="dot" w:pos="9350"/>
        </w:tabs>
        <w:rPr>
          <w:noProof/>
        </w:rPr>
      </w:pPr>
      <w:r w:rsidRPr="005B17D3">
        <w:rPr>
          <w:noProof/>
        </w:rPr>
        <w:t>CL Eligiblity Change Site</w:t>
      </w:r>
      <w:r w:rsidRPr="005B17D3">
        <w:rPr>
          <w:noProof/>
        </w:rPr>
        <w:tab/>
        <w:t>224, 317</w:t>
      </w:r>
    </w:p>
    <w:p w14:paraId="67F28006" w14:textId="77777777" w:rsidR="00BE52CE" w:rsidRPr="005B17D3" w:rsidRDefault="00BE52CE" w:rsidP="00EF3896">
      <w:pPr>
        <w:pStyle w:val="Index2"/>
        <w:tabs>
          <w:tab w:val="right" w:leader="dot" w:pos="9350"/>
        </w:tabs>
        <w:rPr>
          <w:noProof/>
        </w:rPr>
      </w:pPr>
      <w:r w:rsidRPr="005B17D3">
        <w:rPr>
          <w:noProof/>
        </w:rPr>
        <w:t>CLEAR</w:t>
      </w:r>
      <w:r w:rsidRPr="005B17D3">
        <w:rPr>
          <w:noProof/>
        </w:rPr>
        <w:tab/>
        <w:t>12, 26, 27</w:t>
      </w:r>
    </w:p>
    <w:p w14:paraId="5D265DFD" w14:textId="77777777" w:rsidR="00BE52CE" w:rsidRPr="005B17D3" w:rsidRDefault="00BE52CE" w:rsidP="00EF3896">
      <w:pPr>
        <w:pStyle w:val="Index2"/>
        <w:tabs>
          <w:tab w:val="right" w:leader="dot" w:pos="9350"/>
        </w:tabs>
        <w:rPr>
          <w:noProof/>
        </w:rPr>
      </w:pPr>
      <w:r w:rsidRPr="005B17D3">
        <w:rPr>
          <w:noProof/>
        </w:rPr>
        <w:t>CL-V</w:t>
      </w:r>
      <w:r w:rsidRPr="005B17D3">
        <w:rPr>
          <w:noProof/>
        </w:rPr>
        <w:tab/>
        <w:t>26, 27</w:t>
      </w:r>
    </w:p>
    <w:p w14:paraId="23F09DC3" w14:textId="77777777" w:rsidR="00BE52CE" w:rsidRPr="005B17D3" w:rsidRDefault="00BE52CE" w:rsidP="00EF3896">
      <w:pPr>
        <w:pStyle w:val="Index2"/>
        <w:tabs>
          <w:tab w:val="right" w:leader="dot" w:pos="9350"/>
        </w:tabs>
        <w:rPr>
          <w:noProof/>
        </w:rPr>
      </w:pPr>
      <w:r w:rsidRPr="005B17D3">
        <w:rPr>
          <w:noProof/>
        </w:rPr>
        <w:t>Comments</w:t>
      </w:r>
      <w:r w:rsidRPr="005B17D3">
        <w:rPr>
          <w:noProof/>
        </w:rPr>
        <w:tab/>
        <w:t>224</w:t>
      </w:r>
    </w:p>
    <w:p w14:paraId="60E0F610" w14:textId="77777777" w:rsidR="00BE52CE" w:rsidRPr="005B17D3" w:rsidRDefault="00BE52CE" w:rsidP="00EF3896">
      <w:pPr>
        <w:pStyle w:val="Index2"/>
        <w:tabs>
          <w:tab w:val="right" w:leader="dot" w:pos="9350"/>
        </w:tabs>
        <w:rPr>
          <w:noProof/>
        </w:rPr>
      </w:pPr>
      <w:r w:rsidRPr="005B17D3">
        <w:rPr>
          <w:noProof/>
        </w:rPr>
        <w:t>Eligiblity</w:t>
      </w:r>
      <w:r w:rsidRPr="005B17D3">
        <w:rPr>
          <w:noProof/>
        </w:rPr>
        <w:tab/>
        <w:t>223, 316</w:t>
      </w:r>
    </w:p>
    <w:p w14:paraId="314CB4CE" w14:textId="77777777" w:rsidR="00BE52CE" w:rsidRPr="005B17D3" w:rsidRDefault="00BE52CE" w:rsidP="00EF3896">
      <w:pPr>
        <w:pStyle w:val="Index2"/>
        <w:tabs>
          <w:tab w:val="right" w:leader="dot" w:pos="9350"/>
        </w:tabs>
        <w:rPr>
          <w:noProof/>
        </w:rPr>
      </w:pPr>
      <w:r w:rsidRPr="005B17D3">
        <w:rPr>
          <w:noProof/>
        </w:rPr>
        <w:t>System Parameters</w:t>
      </w:r>
    </w:p>
    <w:p w14:paraId="66C11960" w14:textId="77777777" w:rsidR="00BE52CE" w:rsidRPr="005B17D3" w:rsidRDefault="00BE52CE" w:rsidP="00EF3896">
      <w:pPr>
        <w:pStyle w:val="Index3"/>
        <w:tabs>
          <w:tab w:val="right" w:leader="dot" w:pos="9350"/>
        </w:tabs>
        <w:rPr>
          <w:noProof/>
        </w:rPr>
      </w:pPr>
      <w:r w:rsidRPr="005B17D3">
        <w:rPr>
          <w:noProof/>
        </w:rPr>
        <w:t>CL VistA Full Rollout</w:t>
      </w:r>
      <w:r w:rsidRPr="005B17D3">
        <w:rPr>
          <w:noProof/>
        </w:rPr>
        <w:tab/>
        <w:t>141</w:t>
      </w:r>
    </w:p>
    <w:p w14:paraId="18F77036" w14:textId="77777777" w:rsidR="00BE52CE" w:rsidRPr="005B17D3" w:rsidRDefault="00BE52CE" w:rsidP="00EF3896">
      <w:pPr>
        <w:pStyle w:val="Index2"/>
        <w:tabs>
          <w:tab w:val="right" w:leader="dot" w:pos="9350"/>
        </w:tabs>
        <w:rPr>
          <w:noProof/>
        </w:rPr>
      </w:pPr>
      <w:r w:rsidRPr="005B17D3">
        <w:rPr>
          <w:noProof/>
        </w:rPr>
        <w:t>Verified Methods</w:t>
      </w:r>
      <w:r w:rsidRPr="005B17D3">
        <w:rPr>
          <w:noProof/>
        </w:rPr>
        <w:tab/>
        <w:t>223, 316</w:t>
      </w:r>
    </w:p>
    <w:p w14:paraId="67989684" w14:textId="77777777" w:rsidR="00BE52CE" w:rsidRPr="005B17D3" w:rsidRDefault="00BE52CE" w:rsidP="00EF3896">
      <w:pPr>
        <w:pStyle w:val="Index1"/>
        <w:tabs>
          <w:tab w:val="right" w:leader="dot" w:pos="9350"/>
        </w:tabs>
        <w:rPr>
          <w:noProof/>
        </w:rPr>
      </w:pPr>
      <w:r w:rsidRPr="005B17D3">
        <w:rPr>
          <w:noProof/>
        </w:rPr>
        <w:t>Cannikin</w:t>
      </w:r>
      <w:r w:rsidRPr="005B17D3">
        <w:rPr>
          <w:noProof/>
        </w:rPr>
        <w:tab/>
        <w:t>221, 314</w:t>
      </w:r>
    </w:p>
    <w:p w14:paraId="63D32A0E" w14:textId="77777777" w:rsidR="00BE52CE" w:rsidRPr="005B17D3" w:rsidRDefault="00BE52CE" w:rsidP="00EF3896">
      <w:pPr>
        <w:pStyle w:val="Index1"/>
        <w:tabs>
          <w:tab w:val="right" w:leader="dot" w:pos="9350"/>
        </w:tabs>
        <w:rPr>
          <w:noProof/>
        </w:rPr>
      </w:pPr>
      <w:r w:rsidRPr="005B17D3">
        <w:rPr>
          <w:b/>
          <w:iCs/>
          <w:noProof/>
          <w:u w:val="single"/>
        </w:rPr>
        <w:t>Capabilities</w:t>
      </w:r>
      <w:r w:rsidRPr="005B17D3">
        <w:rPr>
          <w:noProof/>
        </w:rPr>
        <w:tab/>
        <w:t>26, 131, 133, 134, 136, 137, 138, 139</w:t>
      </w:r>
    </w:p>
    <w:p w14:paraId="37014EB3" w14:textId="77777777" w:rsidR="00BE52CE" w:rsidRPr="005B17D3" w:rsidRDefault="00BE52CE" w:rsidP="00EF3896">
      <w:pPr>
        <w:pStyle w:val="Index2"/>
        <w:tabs>
          <w:tab w:val="right" w:leader="dot" w:pos="9350"/>
        </w:tabs>
        <w:rPr>
          <w:noProof/>
        </w:rPr>
      </w:pPr>
      <w:r w:rsidRPr="005B17D3">
        <w:rPr>
          <w:noProof/>
        </w:rPr>
        <w:t>added to Profile</w:t>
      </w:r>
      <w:r w:rsidRPr="005B17D3">
        <w:rPr>
          <w:noProof/>
        </w:rPr>
        <w:tab/>
        <w:t>131</w:t>
      </w:r>
    </w:p>
    <w:p w14:paraId="48350D48" w14:textId="77777777" w:rsidR="00BE52CE" w:rsidRPr="005B17D3" w:rsidRDefault="00BE52CE" w:rsidP="00EF3896">
      <w:pPr>
        <w:pStyle w:val="Index2"/>
        <w:tabs>
          <w:tab w:val="right" w:leader="dot" w:pos="9350"/>
        </w:tabs>
        <w:rPr>
          <w:noProof/>
        </w:rPr>
      </w:pPr>
      <w:r w:rsidRPr="005B17D3">
        <w:rPr>
          <w:noProof/>
        </w:rPr>
        <w:t>adding new</w:t>
      </w:r>
      <w:r w:rsidRPr="005B17D3">
        <w:rPr>
          <w:noProof/>
        </w:rPr>
        <w:tab/>
        <w:t>132</w:t>
      </w:r>
    </w:p>
    <w:p w14:paraId="364B5E58" w14:textId="77777777" w:rsidR="00BE52CE" w:rsidRPr="005B17D3" w:rsidRDefault="00BE52CE" w:rsidP="00EF3896">
      <w:pPr>
        <w:pStyle w:val="Index2"/>
        <w:tabs>
          <w:tab w:val="right" w:leader="dot" w:pos="9350"/>
        </w:tabs>
        <w:rPr>
          <w:noProof/>
        </w:rPr>
      </w:pPr>
      <w:r w:rsidRPr="005B17D3">
        <w:rPr>
          <w:noProof/>
        </w:rPr>
        <w:t>Assigned</w:t>
      </w:r>
      <w:r w:rsidRPr="005B17D3">
        <w:rPr>
          <w:noProof/>
        </w:rPr>
        <w:tab/>
        <w:t>133, 135, 137, 138, 140</w:t>
      </w:r>
    </w:p>
    <w:p w14:paraId="046F31FC" w14:textId="77777777" w:rsidR="00BE52CE" w:rsidRPr="005B17D3" w:rsidRDefault="00BE52CE" w:rsidP="00EF3896">
      <w:pPr>
        <w:pStyle w:val="Index2"/>
        <w:tabs>
          <w:tab w:val="right" w:leader="dot" w:pos="9350"/>
        </w:tabs>
        <w:rPr>
          <w:noProof/>
        </w:rPr>
      </w:pPr>
      <w:r w:rsidRPr="005B17D3">
        <w:rPr>
          <w:noProof/>
        </w:rPr>
        <w:t>Available to be Assigned</w:t>
      </w:r>
      <w:r w:rsidRPr="005B17D3">
        <w:rPr>
          <w:noProof/>
        </w:rPr>
        <w:tab/>
        <w:t>133, 136, 139</w:t>
      </w:r>
    </w:p>
    <w:p w14:paraId="38DD461F" w14:textId="77777777" w:rsidR="00BE52CE" w:rsidRPr="005B17D3" w:rsidRDefault="00BE52CE" w:rsidP="00EF3896">
      <w:pPr>
        <w:pStyle w:val="Index2"/>
        <w:tabs>
          <w:tab w:val="right" w:leader="dot" w:pos="9350"/>
        </w:tabs>
        <w:rPr>
          <w:noProof/>
        </w:rPr>
      </w:pPr>
      <w:r w:rsidRPr="005B17D3">
        <w:rPr>
          <w:noProof/>
        </w:rPr>
        <w:t>Currently Assigned</w:t>
      </w:r>
      <w:r w:rsidRPr="005B17D3">
        <w:rPr>
          <w:noProof/>
        </w:rPr>
        <w:tab/>
        <w:t>136, 139</w:t>
      </w:r>
    </w:p>
    <w:p w14:paraId="1BD7E83C" w14:textId="77777777" w:rsidR="00BE52CE" w:rsidRPr="005B17D3" w:rsidRDefault="00BE52CE" w:rsidP="00EF3896">
      <w:pPr>
        <w:pStyle w:val="Index2"/>
        <w:tabs>
          <w:tab w:val="right" w:leader="dot" w:pos="9350"/>
        </w:tabs>
        <w:rPr>
          <w:noProof/>
        </w:rPr>
      </w:pPr>
      <w:r w:rsidRPr="005B17D3">
        <w:rPr>
          <w:noProof/>
        </w:rPr>
        <w:t>removing</w:t>
      </w:r>
      <w:r w:rsidRPr="005B17D3">
        <w:rPr>
          <w:noProof/>
        </w:rPr>
        <w:tab/>
        <w:t>132</w:t>
      </w:r>
    </w:p>
    <w:p w14:paraId="44F4F886" w14:textId="77777777" w:rsidR="00BE52CE" w:rsidRPr="005B17D3" w:rsidRDefault="00BE52CE" w:rsidP="00EF3896">
      <w:pPr>
        <w:pStyle w:val="Index1"/>
        <w:tabs>
          <w:tab w:val="right" w:leader="dot" w:pos="9350"/>
        </w:tabs>
        <w:rPr>
          <w:noProof/>
        </w:rPr>
      </w:pPr>
      <w:r w:rsidRPr="005B17D3">
        <w:rPr>
          <w:b/>
          <w:noProof/>
        </w:rPr>
        <w:t>Capability</w:t>
      </w:r>
      <w:r w:rsidRPr="005B17D3">
        <w:rPr>
          <w:noProof/>
        </w:rPr>
        <w:tab/>
        <w:t>26, 132, 133, 134, 138</w:t>
      </w:r>
    </w:p>
    <w:p w14:paraId="04EF0566" w14:textId="77777777" w:rsidR="00BE52CE" w:rsidRPr="005B17D3" w:rsidRDefault="00BE52CE" w:rsidP="00EF3896">
      <w:pPr>
        <w:pStyle w:val="Index2"/>
        <w:tabs>
          <w:tab w:val="right" w:leader="dot" w:pos="9350"/>
        </w:tabs>
        <w:rPr>
          <w:noProof/>
        </w:rPr>
      </w:pPr>
      <w:r w:rsidRPr="005B17D3">
        <w:rPr>
          <w:noProof/>
        </w:rPr>
        <w:t>Assigned</w:t>
      </w:r>
      <w:r w:rsidRPr="005B17D3">
        <w:rPr>
          <w:noProof/>
        </w:rPr>
        <w:tab/>
        <w:t>137</w:t>
      </w:r>
    </w:p>
    <w:p w14:paraId="60AECFED" w14:textId="77777777" w:rsidR="00BE52CE" w:rsidRPr="005B17D3" w:rsidRDefault="00BE52CE" w:rsidP="00EF3896">
      <w:pPr>
        <w:pStyle w:val="Index2"/>
        <w:tabs>
          <w:tab w:val="right" w:leader="dot" w:pos="9350"/>
        </w:tabs>
        <w:rPr>
          <w:noProof/>
        </w:rPr>
      </w:pPr>
      <w:r w:rsidRPr="005B17D3">
        <w:rPr>
          <w:noProof/>
        </w:rPr>
        <w:t>search</w:t>
      </w:r>
      <w:r w:rsidRPr="005B17D3">
        <w:rPr>
          <w:noProof/>
        </w:rPr>
        <w:tab/>
        <w:t>57</w:t>
      </w:r>
    </w:p>
    <w:p w14:paraId="2D6BA7F1" w14:textId="77777777" w:rsidR="00BE52CE" w:rsidRPr="005B17D3" w:rsidRDefault="00BE52CE" w:rsidP="00EF3896">
      <w:pPr>
        <w:pStyle w:val="Index2"/>
        <w:tabs>
          <w:tab w:val="right" w:leader="dot" w:pos="9350"/>
        </w:tabs>
        <w:rPr>
          <w:noProof/>
        </w:rPr>
      </w:pPr>
      <w:r w:rsidRPr="005B17D3">
        <w:rPr>
          <w:noProof/>
        </w:rPr>
        <w:t>Set (Change History)</w:t>
      </w:r>
      <w:r w:rsidRPr="005B17D3">
        <w:rPr>
          <w:noProof/>
        </w:rPr>
        <w:tab/>
        <w:t>139</w:t>
      </w:r>
    </w:p>
    <w:p w14:paraId="16169129" w14:textId="77777777" w:rsidR="00BE52CE" w:rsidRPr="005B17D3" w:rsidRDefault="00BE52CE" w:rsidP="00EF3896">
      <w:pPr>
        <w:pStyle w:val="Index2"/>
        <w:tabs>
          <w:tab w:val="right" w:leader="dot" w:pos="9350"/>
        </w:tabs>
        <w:rPr>
          <w:noProof/>
        </w:rPr>
      </w:pPr>
      <w:r w:rsidRPr="005B17D3">
        <w:rPr>
          <w:noProof/>
        </w:rPr>
        <w:t>Set (Edit)</w:t>
      </w:r>
      <w:r w:rsidRPr="005B17D3">
        <w:rPr>
          <w:noProof/>
        </w:rPr>
        <w:tab/>
        <w:t>138</w:t>
      </w:r>
    </w:p>
    <w:p w14:paraId="7ACB85BE" w14:textId="77777777" w:rsidR="00BE52CE" w:rsidRPr="005B17D3" w:rsidRDefault="00BE52CE" w:rsidP="00EF3896">
      <w:pPr>
        <w:pStyle w:val="Index2"/>
        <w:tabs>
          <w:tab w:val="right" w:leader="dot" w:pos="9350"/>
        </w:tabs>
        <w:rPr>
          <w:noProof/>
        </w:rPr>
      </w:pPr>
      <w:r w:rsidRPr="005B17D3">
        <w:rPr>
          <w:noProof/>
        </w:rPr>
        <w:t>Set (Name)</w:t>
      </w:r>
      <w:r w:rsidRPr="005B17D3">
        <w:rPr>
          <w:noProof/>
        </w:rPr>
        <w:tab/>
        <w:t>140</w:t>
      </w:r>
    </w:p>
    <w:p w14:paraId="6CD6BE89" w14:textId="77777777" w:rsidR="00BE52CE" w:rsidRPr="005B17D3" w:rsidRDefault="00BE52CE" w:rsidP="00EF3896">
      <w:pPr>
        <w:pStyle w:val="Index2"/>
        <w:tabs>
          <w:tab w:val="right" w:leader="dot" w:pos="9350"/>
        </w:tabs>
        <w:rPr>
          <w:noProof/>
        </w:rPr>
      </w:pPr>
      <w:r w:rsidRPr="005B17D3">
        <w:rPr>
          <w:noProof/>
        </w:rPr>
        <w:t>Sets</w:t>
      </w:r>
      <w:r w:rsidRPr="005B17D3">
        <w:rPr>
          <w:noProof/>
        </w:rPr>
        <w:tab/>
        <w:t>26, 131, 132, 133, 134, 135, 136, 137, 138, 139, 140</w:t>
      </w:r>
    </w:p>
    <w:p w14:paraId="055878FF" w14:textId="77777777" w:rsidR="00BE52CE" w:rsidRPr="005B17D3" w:rsidRDefault="00BE52CE" w:rsidP="00EF3896">
      <w:pPr>
        <w:pStyle w:val="Index1"/>
        <w:tabs>
          <w:tab w:val="right" w:leader="dot" w:pos="9350"/>
        </w:tabs>
        <w:rPr>
          <w:noProof/>
        </w:rPr>
      </w:pPr>
      <w:r w:rsidRPr="005B17D3">
        <w:rPr>
          <w:noProof/>
        </w:rPr>
        <w:t>Capture Date</w:t>
      </w:r>
      <w:r w:rsidRPr="005B17D3">
        <w:rPr>
          <w:noProof/>
        </w:rPr>
        <w:tab/>
        <w:t>68, 69, 206, 207</w:t>
      </w:r>
    </w:p>
    <w:p w14:paraId="2E267F6B" w14:textId="77777777" w:rsidR="00BE52CE" w:rsidRPr="005B17D3" w:rsidRDefault="00BE52CE" w:rsidP="00EF3896">
      <w:pPr>
        <w:pStyle w:val="Index1"/>
        <w:tabs>
          <w:tab w:val="right" w:leader="dot" w:pos="9350"/>
        </w:tabs>
        <w:rPr>
          <w:noProof/>
        </w:rPr>
      </w:pPr>
      <w:r w:rsidRPr="005B17D3">
        <w:rPr>
          <w:b/>
          <w:noProof/>
        </w:rPr>
        <w:t>Case</w:t>
      </w:r>
    </w:p>
    <w:p w14:paraId="15F2E8DE" w14:textId="77777777" w:rsidR="00BE52CE" w:rsidRPr="005B17D3" w:rsidRDefault="00BE52CE" w:rsidP="00EF3896">
      <w:pPr>
        <w:pStyle w:val="Index2"/>
        <w:tabs>
          <w:tab w:val="right" w:leader="dot" w:pos="9350"/>
        </w:tabs>
        <w:rPr>
          <w:noProof/>
        </w:rPr>
      </w:pPr>
      <w:r w:rsidRPr="005B17D3">
        <w:rPr>
          <w:noProof/>
        </w:rPr>
        <w:t>EE</w:t>
      </w:r>
      <w:r w:rsidRPr="005B17D3">
        <w:rPr>
          <w:noProof/>
        </w:rPr>
        <w:tab/>
        <w:t>54</w:t>
      </w:r>
    </w:p>
    <w:p w14:paraId="22DC3A95" w14:textId="77777777" w:rsidR="00BE52CE" w:rsidRPr="005B17D3" w:rsidRDefault="00BE52CE" w:rsidP="00EF3896">
      <w:pPr>
        <w:pStyle w:val="Index2"/>
        <w:tabs>
          <w:tab w:val="right" w:leader="dot" w:pos="9350"/>
        </w:tabs>
        <w:rPr>
          <w:noProof/>
        </w:rPr>
      </w:pPr>
      <w:r w:rsidRPr="005B17D3">
        <w:rPr>
          <w:bCs/>
          <w:iCs/>
          <w:noProof/>
        </w:rPr>
        <w:t>Number</w:t>
      </w:r>
      <w:r w:rsidRPr="005B17D3">
        <w:rPr>
          <w:noProof/>
        </w:rPr>
        <w:tab/>
        <w:t>87, 381</w:t>
      </w:r>
    </w:p>
    <w:p w14:paraId="75C026DD" w14:textId="77777777" w:rsidR="00BE52CE" w:rsidRPr="005B17D3" w:rsidRDefault="00BE52CE" w:rsidP="00EF3896">
      <w:pPr>
        <w:pStyle w:val="Index2"/>
        <w:tabs>
          <w:tab w:val="right" w:leader="dot" w:pos="9350"/>
        </w:tabs>
        <w:rPr>
          <w:noProof/>
        </w:rPr>
      </w:pPr>
      <w:r w:rsidRPr="005B17D3">
        <w:rPr>
          <w:noProof/>
        </w:rPr>
        <w:t>PH</w:t>
      </w:r>
      <w:r w:rsidRPr="005B17D3">
        <w:rPr>
          <w:noProof/>
        </w:rPr>
        <w:tab/>
        <w:t>66</w:t>
      </w:r>
    </w:p>
    <w:p w14:paraId="679FEA16" w14:textId="77777777" w:rsidR="00BE52CE" w:rsidRPr="005B17D3" w:rsidRDefault="00BE52CE" w:rsidP="00EF3896">
      <w:pPr>
        <w:pStyle w:val="Index2"/>
        <w:tabs>
          <w:tab w:val="right" w:leader="dot" w:pos="9350"/>
        </w:tabs>
        <w:rPr>
          <w:noProof/>
        </w:rPr>
      </w:pPr>
      <w:r w:rsidRPr="005B17D3">
        <w:rPr>
          <w:b/>
          <w:noProof/>
        </w:rPr>
        <w:t>Types</w:t>
      </w:r>
      <w:r w:rsidRPr="005B17D3">
        <w:rPr>
          <w:noProof/>
        </w:rPr>
        <w:tab/>
        <w:t>56</w:t>
      </w:r>
    </w:p>
    <w:p w14:paraId="7CE44D4B" w14:textId="77777777" w:rsidR="00BE52CE" w:rsidRPr="005B17D3" w:rsidRDefault="00BE52CE" w:rsidP="00EF3896">
      <w:pPr>
        <w:pStyle w:val="Index1"/>
        <w:tabs>
          <w:tab w:val="right" w:leader="dot" w:pos="9350"/>
        </w:tabs>
        <w:rPr>
          <w:noProof/>
        </w:rPr>
      </w:pPr>
      <w:r w:rsidRPr="005B17D3">
        <w:rPr>
          <w:noProof/>
        </w:rPr>
        <w:t>CASS</w:t>
      </w:r>
    </w:p>
    <w:p w14:paraId="5D762763" w14:textId="77777777" w:rsidR="00BE52CE" w:rsidRPr="005B17D3" w:rsidRDefault="00BE52CE" w:rsidP="00EF3896">
      <w:pPr>
        <w:pStyle w:val="Index2"/>
        <w:tabs>
          <w:tab w:val="right" w:leader="dot" w:pos="9350"/>
        </w:tabs>
        <w:rPr>
          <w:noProof/>
        </w:rPr>
      </w:pPr>
      <w:r w:rsidRPr="005B17D3">
        <w:rPr>
          <w:noProof/>
        </w:rPr>
        <w:t>CERTIFIED</w:t>
      </w:r>
      <w:r w:rsidRPr="005B17D3">
        <w:rPr>
          <w:noProof/>
        </w:rPr>
        <w:tab/>
        <w:t>296</w:t>
      </w:r>
    </w:p>
    <w:p w14:paraId="18D1E599" w14:textId="77777777" w:rsidR="00BE52CE" w:rsidRPr="005B17D3" w:rsidRDefault="00BE52CE" w:rsidP="00EF3896">
      <w:pPr>
        <w:pStyle w:val="Index2"/>
        <w:tabs>
          <w:tab w:val="right" w:leader="dot" w:pos="9350"/>
        </w:tabs>
        <w:rPr>
          <w:noProof/>
        </w:rPr>
      </w:pPr>
      <w:r w:rsidRPr="005B17D3">
        <w:rPr>
          <w:noProof/>
        </w:rPr>
        <w:t>FAILED</w:t>
      </w:r>
      <w:r w:rsidRPr="005B17D3">
        <w:rPr>
          <w:noProof/>
        </w:rPr>
        <w:tab/>
        <w:t>296</w:t>
      </w:r>
    </w:p>
    <w:p w14:paraId="4761CFE2" w14:textId="77777777" w:rsidR="00BE52CE" w:rsidRPr="005B17D3" w:rsidRDefault="00BE52CE" w:rsidP="00EF3896">
      <w:pPr>
        <w:pStyle w:val="Index2"/>
        <w:tabs>
          <w:tab w:val="right" w:leader="dot" w:pos="9350"/>
        </w:tabs>
        <w:rPr>
          <w:noProof/>
        </w:rPr>
      </w:pPr>
      <w:r w:rsidRPr="005B17D3">
        <w:rPr>
          <w:noProof/>
        </w:rPr>
        <w:t>NOT CHECKED</w:t>
      </w:r>
      <w:r w:rsidRPr="005B17D3">
        <w:rPr>
          <w:noProof/>
        </w:rPr>
        <w:tab/>
        <w:t>296</w:t>
      </w:r>
    </w:p>
    <w:p w14:paraId="0E70FEE0" w14:textId="77777777" w:rsidR="00BE52CE" w:rsidRPr="005B17D3" w:rsidRDefault="00BE52CE" w:rsidP="00EF3896">
      <w:pPr>
        <w:pStyle w:val="Index1"/>
        <w:tabs>
          <w:tab w:val="right" w:leader="dot" w:pos="9350"/>
        </w:tabs>
        <w:rPr>
          <w:noProof/>
        </w:rPr>
      </w:pPr>
      <w:r w:rsidRPr="005B17D3">
        <w:rPr>
          <w:b/>
          <w:noProof/>
        </w:rPr>
        <w:t>Catastrophic Disability</w:t>
      </w:r>
      <w:r w:rsidRPr="005B17D3">
        <w:rPr>
          <w:noProof/>
        </w:rPr>
        <w:tab/>
        <w:t>26, 234</w:t>
      </w:r>
    </w:p>
    <w:p w14:paraId="1FEE8ED3" w14:textId="77777777" w:rsidR="00BE52CE" w:rsidRPr="005B17D3" w:rsidRDefault="00BE52CE" w:rsidP="00EF3896">
      <w:pPr>
        <w:pStyle w:val="Index2"/>
        <w:tabs>
          <w:tab w:val="right" w:leader="dot" w:pos="9350"/>
        </w:tabs>
        <w:rPr>
          <w:noProof/>
        </w:rPr>
      </w:pPr>
      <w:r w:rsidRPr="005B17D3">
        <w:rPr>
          <w:noProof/>
        </w:rPr>
        <w:t>CD Descriptor</w:t>
      </w:r>
      <w:r w:rsidRPr="005B17D3">
        <w:rPr>
          <w:noProof/>
        </w:rPr>
        <w:tab/>
        <w:t>234</w:t>
      </w:r>
    </w:p>
    <w:p w14:paraId="1DE9F804" w14:textId="77777777" w:rsidR="00BE52CE" w:rsidRPr="005B17D3" w:rsidRDefault="00BE52CE" w:rsidP="00EF3896">
      <w:pPr>
        <w:pStyle w:val="Index2"/>
        <w:tabs>
          <w:tab w:val="right" w:leader="dot" w:pos="9350"/>
        </w:tabs>
        <w:rPr>
          <w:noProof/>
        </w:rPr>
      </w:pPr>
      <w:r w:rsidRPr="005B17D3">
        <w:rPr>
          <w:noProof/>
        </w:rPr>
        <w:t>ICD Data</w:t>
      </w:r>
      <w:r w:rsidRPr="005B17D3">
        <w:rPr>
          <w:noProof/>
        </w:rPr>
        <w:tab/>
        <w:t>234</w:t>
      </w:r>
    </w:p>
    <w:p w14:paraId="33DC703E" w14:textId="77777777" w:rsidR="00BE52CE" w:rsidRPr="005B17D3" w:rsidRDefault="00BE52CE" w:rsidP="00EF3896">
      <w:pPr>
        <w:pStyle w:val="Index1"/>
        <w:tabs>
          <w:tab w:val="right" w:leader="dot" w:pos="9350"/>
        </w:tabs>
        <w:rPr>
          <w:noProof/>
        </w:rPr>
      </w:pPr>
      <w:r w:rsidRPr="005B17D3">
        <w:rPr>
          <w:noProof/>
        </w:rPr>
        <w:t>CCN Contractors</w:t>
      </w:r>
      <w:r w:rsidRPr="005B17D3">
        <w:rPr>
          <w:noProof/>
        </w:rPr>
        <w:tab/>
        <w:t>175</w:t>
      </w:r>
    </w:p>
    <w:p w14:paraId="2ACADC9B" w14:textId="6ED44B28" w:rsidR="00BE52CE" w:rsidRPr="005B17D3" w:rsidRDefault="003C4459" w:rsidP="00EF3896">
      <w:pPr>
        <w:pStyle w:val="Index2"/>
        <w:tabs>
          <w:tab w:val="right" w:leader="dot" w:pos="9350"/>
        </w:tabs>
        <w:rPr>
          <w:noProof/>
        </w:rPr>
      </w:pPr>
      <w:r w:rsidRPr="005B17D3">
        <w:rPr>
          <w:noProof/>
        </w:rPr>
        <w:t xml:space="preserve">Add/Edit </w:t>
      </w:r>
      <w:r w:rsidR="00BE52CE" w:rsidRPr="005B17D3">
        <w:rPr>
          <w:noProof/>
        </w:rPr>
        <w:t>CCN Contractor Screen</w:t>
      </w:r>
      <w:r w:rsidR="00BE52CE" w:rsidRPr="005B17D3">
        <w:rPr>
          <w:noProof/>
        </w:rPr>
        <w:tab/>
        <w:t>176</w:t>
      </w:r>
    </w:p>
    <w:p w14:paraId="437DF73B" w14:textId="77777777" w:rsidR="00BE52CE" w:rsidRPr="005B17D3" w:rsidRDefault="00BE52CE" w:rsidP="00EF3896">
      <w:pPr>
        <w:pStyle w:val="Index1"/>
        <w:tabs>
          <w:tab w:val="right" w:leader="dot" w:pos="9350"/>
        </w:tabs>
        <w:rPr>
          <w:noProof/>
        </w:rPr>
      </w:pPr>
      <w:r w:rsidRPr="005B17D3">
        <w:rPr>
          <w:noProof/>
        </w:rPr>
        <w:t>CD Descriptor</w:t>
      </w:r>
      <w:r w:rsidRPr="005B17D3">
        <w:rPr>
          <w:noProof/>
        </w:rPr>
        <w:tab/>
        <w:t>234</w:t>
      </w:r>
    </w:p>
    <w:p w14:paraId="528272DE" w14:textId="77777777" w:rsidR="00BE52CE" w:rsidRPr="005B17D3" w:rsidRDefault="00BE52CE" w:rsidP="00EF3896">
      <w:pPr>
        <w:pStyle w:val="Index1"/>
        <w:tabs>
          <w:tab w:val="right" w:leader="dot" w:pos="9350"/>
        </w:tabs>
        <w:rPr>
          <w:noProof/>
        </w:rPr>
      </w:pPr>
      <w:r w:rsidRPr="005B17D3">
        <w:rPr>
          <w:noProof/>
          <w:u w:val="single"/>
        </w:rPr>
        <w:t>CHAMPVA</w:t>
      </w:r>
      <w:r w:rsidRPr="005B17D3">
        <w:rPr>
          <w:noProof/>
        </w:rPr>
        <w:tab/>
        <w:t>27, 226</w:t>
      </w:r>
    </w:p>
    <w:p w14:paraId="717D7FB8" w14:textId="77777777" w:rsidR="00BE52CE" w:rsidRPr="005B17D3" w:rsidRDefault="00BE52CE" w:rsidP="00EF3896">
      <w:pPr>
        <w:pStyle w:val="Index1"/>
        <w:tabs>
          <w:tab w:val="right" w:leader="dot" w:pos="9350"/>
        </w:tabs>
        <w:rPr>
          <w:noProof/>
        </w:rPr>
      </w:pPr>
      <w:r w:rsidRPr="005B17D3">
        <w:rPr>
          <w:rFonts w:cs="Arial"/>
          <w:b/>
          <w:noProof/>
        </w:rPr>
        <w:t>Change</w:t>
      </w:r>
      <w:r w:rsidRPr="005B17D3">
        <w:rPr>
          <w:noProof/>
        </w:rPr>
        <w:tab/>
        <w:t>398, 399</w:t>
      </w:r>
    </w:p>
    <w:p w14:paraId="7699A436" w14:textId="77777777" w:rsidR="00BE52CE" w:rsidRPr="005B17D3" w:rsidRDefault="00BE52CE" w:rsidP="00EF3896">
      <w:pPr>
        <w:pStyle w:val="Index2"/>
        <w:tabs>
          <w:tab w:val="right" w:leader="dot" w:pos="9350"/>
        </w:tabs>
        <w:rPr>
          <w:noProof/>
        </w:rPr>
      </w:pPr>
      <w:r w:rsidRPr="005B17D3">
        <w:rPr>
          <w:noProof/>
        </w:rPr>
        <w:t>a beneficiary's SW Asia Condition Indicator</w:t>
      </w:r>
      <w:r w:rsidRPr="005B17D3">
        <w:rPr>
          <w:noProof/>
        </w:rPr>
        <w:tab/>
        <w:t>407</w:t>
      </w:r>
    </w:p>
    <w:p w14:paraId="7F3D9AE2" w14:textId="77777777" w:rsidR="00BE52CE" w:rsidRPr="005B17D3" w:rsidRDefault="00BE52CE" w:rsidP="00EF3896">
      <w:pPr>
        <w:pStyle w:val="Index2"/>
        <w:tabs>
          <w:tab w:val="right" w:leader="dot" w:pos="9350"/>
        </w:tabs>
        <w:rPr>
          <w:noProof/>
        </w:rPr>
      </w:pPr>
      <w:r w:rsidRPr="005B17D3">
        <w:rPr>
          <w:noProof/>
        </w:rPr>
        <w:t>beneficiary's Eligibility</w:t>
      </w:r>
      <w:r w:rsidRPr="005B17D3">
        <w:rPr>
          <w:noProof/>
        </w:rPr>
        <w:tab/>
        <w:t>402</w:t>
      </w:r>
    </w:p>
    <w:p w14:paraId="796BC643" w14:textId="77777777" w:rsidR="00BE52CE" w:rsidRPr="005B17D3" w:rsidRDefault="00BE52CE" w:rsidP="00EF3896">
      <w:pPr>
        <w:pStyle w:val="Index2"/>
        <w:tabs>
          <w:tab w:val="right" w:leader="dot" w:pos="9350"/>
        </w:tabs>
        <w:rPr>
          <w:noProof/>
        </w:rPr>
      </w:pPr>
      <w:r w:rsidRPr="005B17D3">
        <w:rPr>
          <w:noProof/>
        </w:rPr>
        <w:t>Capability Set History</w:t>
      </w:r>
      <w:r w:rsidRPr="005B17D3">
        <w:rPr>
          <w:noProof/>
        </w:rPr>
        <w:tab/>
        <w:t>139</w:t>
      </w:r>
    </w:p>
    <w:p w14:paraId="36A1E36A" w14:textId="77777777" w:rsidR="00BE52CE" w:rsidRPr="005B17D3" w:rsidRDefault="00BE52CE" w:rsidP="00EF3896">
      <w:pPr>
        <w:pStyle w:val="Index2"/>
        <w:tabs>
          <w:tab w:val="right" w:leader="dot" w:pos="9350"/>
        </w:tabs>
        <w:rPr>
          <w:noProof/>
        </w:rPr>
      </w:pPr>
      <w:r w:rsidRPr="005B17D3">
        <w:rPr>
          <w:noProof/>
        </w:rPr>
        <w:t>Country default</w:t>
      </w:r>
      <w:r w:rsidRPr="005B17D3">
        <w:rPr>
          <w:noProof/>
        </w:rPr>
        <w:tab/>
        <w:t>416</w:t>
      </w:r>
    </w:p>
    <w:p w14:paraId="7B9E22B6" w14:textId="77777777" w:rsidR="00BE52CE" w:rsidRPr="005B17D3" w:rsidRDefault="00BE52CE" w:rsidP="00EF3896">
      <w:pPr>
        <w:pStyle w:val="Index2"/>
        <w:tabs>
          <w:tab w:val="right" w:leader="dot" w:pos="9350"/>
        </w:tabs>
        <w:rPr>
          <w:noProof/>
        </w:rPr>
      </w:pPr>
      <w:r w:rsidRPr="005B17D3">
        <w:rPr>
          <w:noProof/>
        </w:rPr>
        <w:t>Current Effective Date</w:t>
      </w:r>
      <w:r w:rsidRPr="005B17D3">
        <w:rPr>
          <w:noProof/>
        </w:rPr>
        <w:tab/>
        <w:t>400</w:t>
      </w:r>
    </w:p>
    <w:p w14:paraId="7CA68BB6" w14:textId="77777777" w:rsidR="00BE52CE" w:rsidRPr="005B17D3" w:rsidRDefault="00BE52CE" w:rsidP="00EF3896">
      <w:pPr>
        <w:pStyle w:val="Index2"/>
        <w:tabs>
          <w:tab w:val="right" w:leader="dot" w:pos="9350"/>
        </w:tabs>
        <w:rPr>
          <w:noProof/>
        </w:rPr>
      </w:pPr>
      <w:r w:rsidRPr="005B17D3">
        <w:rPr>
          <w:noProof/>
        </w:rPr>
        <w:t>Details</w:t>
      </w:r>
      <w:r w:rsidRPr="005B17D3">
        <w:rPr>
          <w:noProof/>
        </w:rPr>
        <w:tab/>
        <w:t>136</w:t>
      </w:r>
    </w:p>
    <w:p w14:paraId="1C4ABF07" w14:textId="77777777" w:rsidR="00BE52CE" w:rsidRPr="005B17D3" w:rsidRDefault="00BE52CE" w:rsidP="00EF3896">
      <w:pPr>
        <w:pStyle w:val="Index2"/>
        <w:tabs>
          <w:tab w:val="right" w:leader="dot" w:pos="9350"/>
        </w:tabs>
        <w:rPr>
          <w:noProof/>
        </w:rPr>
      </w:pPr>
      <w:r w:rsidRPr="005B17D3">
        <w:rPr>
          <w:noProof/>
        </w:rPr>
        <w:t>EGT</w:t>
      </w:r>
      <w:r w:rsidRPr="005B17D3">
        <w:rPr>
          <w:noProof/>
        </w:rPr>
        <w:tab/>
        <w:t>113, 115</w:t>
      </w:r>
    </w:p>
    <w:p w14:paraId="7A8F3765" w14:textId="77777777" w:rsidR="00BE52CE" w:rsidRPr="005B17D3" w:rsidRDefault="00BE52CE" w:rsidP="00EF3896">
      <w:pPr>
        <w:pStyle w:val="Index2"/>
        <w:tabs>
          <w:tab w:val="right" w:leader="dot" w:pos="9350"/>
        </w:tabs>
        <w:rPr>
          <w:noProof/>
        </w:rPr>
      </w:pPr>
      <w:r w:rsidRPr="005B17D3">
        <w:rPr>
          <w:noProof/>
        </w:rPr>
        <w:t>EGT Settings History</w:t>
      </w:r>
      <w:r w:rsidRPr="005B17D3">
        <w:rPr>
          <w:noProof/>
        </w:rPr>
        <w:tab/>
        <w:t>115</w:t>
      </w:r>
    </w:p>
    <w:p w14:paraId="634D254F" w14:textId="77777777" w:rsidR="00BE52CE" w:rsidRPr="005B17D3" w:rsidRDefault="00BE52CE" w:rsidP="00EF3896">
      <w:pPr>
        <w:pStyle w:val="Index2"/>
        <w:tabs>
          <w:tab w:val="right" w:leader="dot" w:pos="9350"/>
        </w:tabs>
        <w:rPr>
          <w:noProof/>
        </w:rPr>
      </w:pPr>
      <w:r w:rsidRPr="005B17D3">
        <w:rPr>
          <w:noProof/>
        </w:rPr>
        <w:t>gender</w:t>
      </w:r>
      <w:r w:rsidRPr="005B17D3">
        <w:rPr>
          <w:noProof/>
        </w:rPr>
        <w:tab/>
        <w:t>253, 258</w:t>
      </w:r>
    </w:p>
    <w:p w14:paraId="219D3F36" w14:textId="77777777" w:rsidR="00BE52CE" w:rsidRPr="005B17D3" w:rsidRDefault="00BE52CE" w:rsidP="00EF3896">
      <w:pPr>
        <w:pStyle w:val="Index2"/>
        <w:tabs>
          <w:tab w:val="right" w:leader="dot" w:pos="9350"/>
        </w:tabs>
        <w:rPr>
          <w:noProof/>
        </w:rPr>
      </w:pPr>
      <w:r w:rsidRPr="005B17D3">
        <w:rPr>
          <w:noProof/>
        </w:rPr>
        <w:t>History</w:t>
      </w:r>
      <w:r w:rsidRPr="005B17D3">
        <w:rPr>
          <w:noProof/>
        </w:rPr>
        <w:tab/>
        <w:t>115, 138</w:t>
      </w:r>
    </w:p>
    <w:p w14:paraId="288EC998" w14:textId="77777777" w:rsidR="00BE52CE" w:rsidRPr="005B17D3" w:rsidRDefault="00BE52CE" w:rsidP="00EF3896">
      <w:pPr>
        <w:pStyle w:val="Index2"/>
        <w:tabs>
          <w:tab w:val="right" w:leader="dot" w:pos="9350"/>
        </w:tabs>
        <w:rPr>
          <w:noProof/>
        </w:rPr>
      </w:pPr>
      <w:r w:rsidRPr="005B17D3">
        <w:rPr>
          <w:noProof/>
        </w:rPr>
        <w:t>history Details</w:t>
      </w:r>
      <w:r w:rsidRPr="005B17D3">
        <w:rPr>
          <w:noProof/>
        </w:rPr>
        <w:tab/>
        <w:t>140</w:t>
      </w:r>
    </w:p>
    <w:p w14:paraId="08D890EF" w14:textId="77777777" w:rsidR="00BE52CE" w:rsidRPr="005B17D3" w:rsidRDefault="00BE52CE" w:rsidP="00EF3896">
      <w:pPr>
        <w:pStyle w:val="Index2"/>
        <w:tabs>
          <w:tab w:val="right" w:leader="dot" w:pos="9350"/>
        </w:tabs>
        <w:rPr>
          <w:noProof/>
        </w:rPr>
      </w:pPr>
      <w:r w:rsidRPr="005B17D3">
        <w:rPr>
          <w:noProof/>
        </w:rPr>
        <w:t>Rated SC Disabilities percentage</w:t>
      </w:r>
      <w:r w:rsidRPr="005B17D3">
        <w:rPr>
          <w:noProof/>
        </w:rPr>
        <w:tab/>
        <w:t>400</w:t>
      </w:r>
    </w:p>
    <w:p w14:paraId="773CC397" w14:textId="77777777" w:rsidR="00BE52CE" w:rsidRPr="005B17D3" w:rsidRDefault="00BE52CE" w:rsidP="00EF3896">
      <w:pPr>
        <w:pStyle w:val="Index2"/>
        <w:tabs>
          <w:tab w:val="right" w:leader="dot" w:pos="9350"/>
        </w:tabs>
        <w:rPr>
          <w:noProof/>
        </w:rPr>
      </w:pPr>
      <w:r w:rsidRPr="005B17D3">
        <w:rPr>
          <w:noProof/>
        </w:rPr>
        <w:t>Roles History</w:t>
      </w:r>
      <w:r w:rsidRPr="005B17D3">
        <w:rPr>
          <w:noProof/>
        </w:rPr>
        <w:tab/>
        <w:t>136</w:t>
      </w:r>
    </w:p>
    <w:p w14:paraId="71285C7B" w14:textId="77777777" w:rsidR="00BE52CE" w:rsidRPr="005B17D3" w:rsidRDefault="00BE52CE" w:rsidP="00EF3896">
      <w:pPr>
        <w:pStyle w:val="Index2"/>
        <w:tabs>
          <w:tab w:val="right" w:leader="dot" w:pos="9350"/>
        </w:tabs>
        <w:rPr>
          <w:noProof/>
        </w:rPr>
      </w:pPr>
      <w:r w:rsidRPr="005B17D3">
        <w:rPr>
          <w:noProof/>
        </w:rPr>
        <w:t>Sensitivity Flag Site</w:t>
      </w:r>
      <w:r w:rsidRPr="005B17D3">
        <w:rPr>
          <w:noProof/>
        </w:rPr>
        <w:tab/>
        <w:t>260</w:t>
      </w:r>
    </w:p>
    <w:p w14:paraId="3470D8CA" w14:textId="77777777" w:rsidR="00BE52CE" w:rsidRPr="005B17D3" w:rsidRDefault="00BE52CE" w:rsidP="00EF3896">
      <w:pPr>
        <w:pStyle w:val="Index3"/>
        <w:tabs>
          <w:tab w:val="right" w:leader="dot" w:pos="9350"/>
        </w:tabs>
        <w:rPr>
          <w:noProof/>
        </w:rPr>
      </w:pPr>
      <w:r w:rsidRPr="005B17D3">
        <w:rPr>
          <w:noProof/>
        </w:rPr>
        <w:t>AAP</w:t>
      </w:r>
      <w:r w:rsidRPr="005B17D3">
        <w:rPr>
          <w:noProof/>
        </w:rPr>
        <w:tab/>
        <w:t>268</w:t>
      </w:r>
    </w:p>
    <w:p w14:paraId="68398BD5" w14:textId="77777777" w:rsidR="00BE52CE" w:rsidRPr="005B17D3" w:rsidRDefault="00BE52CE" w:rsidP="00EF3896">
      <w:pPr>
        <w:pStyle w:val="Index2"/>
        <w:tabs>
          <w:tab w:val="right" w:leader="dot" w:pos="9350"/>
        </w:tabs>
        <w:rPr>
          <w:noProof/>
        </w:rPr>
      </w:pPr>
      <w:r w:rsidRPr="005B17D3">
        <w:rPr>
          <w:noProof/>
        </w:rPr>
        <w:t>Sensitivity Flag Source</w:t>
      </w:r>
      <w:r w:rsidRPr="005B17D3">
        <w:rPr>
          <w:noProof/>
        </w:rPr>
        <w:tab/>
        <w:t>260</w:t>
      </w:r>
    </w:p>
    <w:p w14:paraId="02B64B0A" w14:textId="77777777" w:rsidR="00BE52CE" w:rsidRPr="005B17D3" w:rsidRDefault="00BE52CE" w:rsidP="00EF3896">
      <w:pPr>
        <w:pStyle w:val="Index3"/>
        <w:tabs>
          <w:tab w:val="right" w:leader="dot" w:pos="9350"/>
        </w:tabs>
        <w:rPr>
          <w:noProof/>
        </w:rPr>
      </w:pPr>
      <w:r w:rsidRPr="005B17D3">
        <w:rPr>
          <w:noProof/>
        </w:rPr>
        <w:t>AAP</w:t>
      </w:r>
      <w:r w:rsidRPr="005B17D3">
        <w:rPr>
          <w:noProof/>
        </w:rPr>
        <w:tab/>
        <w:t>268</w:t>
      </w:r>
    </w:p>
    <w:p w14:paraId="26697E40" w14:textId="77777777" w:rsidR="00BE52CE" w:rsidRPr="005B17D3" w:rsidRDefault="00BE52CE" w:rsidP="00EF3896">
      <w:pPr>
        <w:pStyle w:val="Index2"/>
        <w:tabs>
          <w:tab w:val="right" w:leader="dot" w:pos="9350"/>
        </w:tabs>
        <w:rPr>
          <w:noProof/>
        </w:rPr>
      </w:pPr>
      <w:r w:rsidRPr="005B17D3">
        <w:rPr>
          <w:noProof/>
        </w:rPr>
        <w:t>Site</w:t>
      </w:r>
      <w:r w:rsidRPr="005B17D3">
        <w:rPr>
          <w:noProof/>
        </w:rPr>
        <w:tab/>
        <w:t>295</w:t>
      </w:r>
    </w:p>
    <w:p w14:paraId="381D18E5" w14:textId="77777777" w:rsidR="00BE52CE" w:rsidRPr="005B17D3" w:rsidRDefault="00BE52CE" w:rsidP="00EF3896">
      <w:pPr>
        <w:pStyle w:val="Index2"/>
        <w:tabs>
          <w:tab w:val="right" w:leader="dot" w:pos="9350"/>
        </w:tabs>
        <w:rPr>
          <w:noProof/>
        </w:rPr>
      </w:pPr>
      <w:r w:rsidRPr="005B17D3">
        <w:rPr>
          <w:noProof/>
        </w:rPr>
        <w:t>Site of</w:t>
      </w:r>
      <w:r w:rsidRPr="005B17D3">
        <w:rPr>
          <w:noProof/>
        </w:rPr>
        <w:tab/>
        <w:t>297, 298, 416</w:t>
      </w:r>
    </w:p>
    <w:p w14:paraId="4F50EA26" w14:textId="77777777" w:rsidR="00BE52CE" w:rsidRPr="005B17D3" w:rsidRDefault="00BE52CE" w:rsidP="00EF3896">
      <w:pPr>
        <w:pStyle w:val="Index2"/>
        <w:tabs>
          <w:tab w:val="right" w:leader="dot" w:pos="9350"/>
        </w:tabs>
        <w:rPr>
          <w:noProof/>
        </w:rPr>
      </w:pPr>
      <w:r w:rsidRPr="005B17D3">
        <w:rPr>
          <w:noProof/>
        </w:rPr>
        <w:t>Source</w:t>
      </w:r>
      <w:r w:rsidRPr="005B17D3">
        <w:rPr>
          <w:noProof/>
        </w:rPr>
        <w:tab/>
        <w:t>295</w:t>
      </w:r>
    </w:p>
    <w:p w14:paraId="6E338F4A" w14:textId="77777777" w:rsidR="00BE52CE" w:rsidRPr="005B17D3" w:rsidRDefault="00BE52CE" w:rsidP="00EF3896">
      <w:pPr>
        <w:pStyle w:val="Index2"/>
        <w:tabs>
          <w:tab w:val="right" w:leader="dot" w:pos="9350"/>
        </w:tabs>
        <w:rPr>
          <w:noProof/>
        </w:rPr>
      </w:pPr>
      <w:r w:rsidRPr="005B17D3">
        <w:rPr>
          <w:noProof/>
        </w:rPr>
        <w:t>Source of</w:t>
      </w:r>
      <w:r w:rsidRPr="005B17D3">
        <w:rPr>
          <w:noProof/>
        </w:rPr>
        <w:tab/>
        <w:t>297, 298, 416</w:t>
      </w:r>
    </w:p>
    <w:p w14:paraId="4B0D01C5" w14:textId="77777777" w:rsidR="00BE52CE" w:rsidRPr="005B17D3" w:rsidRDefault="00BE52CE" w:rsidP="00EF3896">
      <w:pPr>
        <w:pStyle w:val="Index2"/>
        <w:tabs>
          <w:tab w:val="right" w:leader="dot" w:pos="9350"/>
        </w:tabs>
        <w:rPr>
          <w:noProof/>
        </w:rPr>
      </w:pPr>
      <w:r w:rsidRPr="005B17D3">
        <w:rPr>
          <w:noProof/>
        </w:rPr>
        <w:t>SSN Source of</w:t>
      </w:r>
      <w:r w:rsidRPr="005B17D3">
        <w:rPr>
          <w:noProof/>
        </w:rPr>
        <w:tab/>
        <w:t>253, 258, 345</w:t>
      </w:r>
    </w:p>
    <w:p w14:paraId="4D09AE05" w14:textId="77777777" w:rsidR="00BE52CE" w:rsidRPr="005B17D3" w:rsidRDefault="00BE52CE" w:rsidP="00EF3896">
      <w:pPr>
        <w:pStyle w:val="Index2"/>
        <w:tabs>
          <w:tab w:val="right" w:leader="dot" w:pos="9350"/>
        </w:tabs>
        <w:rPr>
          <w:noProof/>
        </w:rPr>
      </w:pPr>
      <w:r w:rsidRPr="005B17D3">
        <w:rPr>
          <w:noProof/>
        </w:rPr>
        <w:t>Time</w:t>
      </w:r>
      <w:r w:rsidRPr="005B17D3">
        <w:rPr>
          <w:noProof/>
        </w:rPr>
        <w:tab/>
        <w:t>115</w:t>
      </w:r>
    </w:p>
    <w:p w14:paraId="0765CC4A" w14:textId="77777777" w:rsidR="00BE52CE" w:rsidRPr="005B17D3" w:rsidRDefault="00BE52CE" w:rsidP="00EF3896">
      <w:pPr>
        <w:pStyle w:val="Index2"/>
        <w:tabs>
          <w:tab w:val="right" w:leader="dot" w:pos="9350"/>
        </w:tabs>
        <w:rPr>
          <w:noProof/>
        </w:rPr>
      </w:pPr>
      <w:r w:rsidRPr="005B17D3">
        <w:rPr>
          <w:noProof/>
        </w:rPr>
        <w:t>Times</w:t>
      </w:r>
      <w:r w:rsidRPr="005B17D3">
        <w:rPr>
          <w:noProof/>
        </w:rPr>
        <w:tab/>
        <w:t>136, 139</w:t>
      </w:r>
    </w:p>
    <w:p w14:paraId="675AD785" w14:textId="77777777" w:rsidR="00BE52CE" w:rsidRPr="005B17D3" w:rsidRDefault="00BE52CE" w:rsidP="00EF3896">
      <w:pPr>
        <w:pStyle w:val="Index2"/>
        <w:tabs>
          <w:tab w:val="right" w:leader="dot" w:pos="9350"/>
        </w:tabs>
        <w:rPr>
          <w:noProof/>
        </w:rPr>
      </w:pPr>
      <w:r w:rsidRPr="005B17D3">
        <w:rPr>
          <w:noProof/>
        </w:rPr>
        <w:t>Total Monthly Check Amount</w:t>
      </w:r>
      <w:r w:rsidRPr="005B17D3">
        <w:rPr>
          <w:noProof/>
        </w:rPr>
        <w:tab/>
        <w:t>400</w:t>
      </w:r>
    </w:p>
    <w:p w14:paraId="230B02B4" w14:textId="77777777" w:rsidR="00BE52CE" w:rsidRPr="005B17D3" w:rsidRDefault="00BE52CE" w:rsidP="00EF3896">
      <w:pPr>
        <w:pStyle w:val="Index2"/>
        <w:tabs>
          <w:tab w:val="right" w:leader="dot" w:pos="9350"/>
        </w:tabs>
        <w:rPr>
          <w:noProof/>
        </w:rPr>
      </w:pPr>
      <w:r w:rsidRPr="005B17D3">
        <w:rPr>
          <w:noProof/>
        </w:rPr>
        <w:t>update SC percentage</w:t>
      </w:r>
      <w:r w:rsidRPr="005B17D3">
        <w:rPr>
          <w:noProof/>
        </w:rPr>
        <w:tab/>
        <w:t>400</w:t>
      </w:r>
    </w:p>
    <w:p w14:paraId="787370C1" w14:textId="77777777" w:rsidR="00BE52CE" w:rsidRPr="005B17D3" w:rsidRDefault="00BE52CE" w:rsidP="00EF3896">
      <w:pPr>
        <w:pStyle w:val="Index2"/>
        <w:tabs>
          <w:tab w:val="right" w:leader="dot" w:pos="9350"/>
        </w:tabs>
        <w:rPr>
          <w:noProof/>
        </w:rPr>
      </w:pPr>
      <w:r w:rsidRPr="005B17D3">
        <w:rPr>
          <w:noProof/>
        </w:rPr>
        <w:t>Veteran Indicator</w:t>
      </w:r>
      <w:r w:rsidRPr="005B17D3">
        <w:rPr>
          <w:noProof/>
        </w:rPr>
        <w:tab/>
        <w:t>404</w:t>
      </w:r>
    </w:p>
    <w:p w14:paraId="7FB9933F" w14:textId="77777777" w:rsidR="00BE52CE" w:rsidRPr="005B17D3" w:rsidRDefault="00BE52CE" w:rsidP="00EF3896">
      <w:pPr>
        <w:pStyle w:val="Index1"/>
        <w:tabs>
          <w:tab w:val="right" w:leader="dot" w:pos="9350"/>
        </w:tabs>
        <w:rPr>
          <w:noProof/>
        </w:rPr>
      </w:pPr>
      <w:r w:rsidRPr="005B17D3">
        <w:rPr>
          <w:noProof/>
        </w:rPr>
        <w:t>Charged</w:t>
      </w:r>
    </w:p>
    <w:p w14:paraId="0D52D0E6" w14:textId="77777777" w:rsidR="00BE52CE" w:rsidRPr="005B17D3" w:rsidRDefault="00BE52CE" w:rsidP="00EF3896">
      <w:pPr>
        <w:pStyle w:val="Index2"/>
        <w:tabs>
          <w:tab w:val="right" w:leader="dot" w:pos="9350"/>
        </w:tabs>
        <w:rPr>
          <w:noProof/>
        </w:rPr>
      </w:pPr>
      <w:r w:rsidRPr="005B17D3">
        <w:rPr>
          <w:noProof/>
        </w:rPr>
        <w:t>copay</w:t>
      </w:r>
      <w:r w:rsidRPr="005B17D3">
        <w:rPr>
          <w:noProof/>
        </w:rPr>
        <w:tab/>
        <w:t>316, 330</w:t>
      </w:r>
    </w:p>
    <w:p w14:paraId="3D24C885" w14:textId="77777777" w:rsidR="00BE52CE" w:rsidRPr="005B17D3" w:rsidRDefault="00BE52CE" w:rsidP="00EF3896">
      <w:pPr>
        <w:pStyle w:val="Index1"/>
        <w:tabs>
          <w:tab w:val="right" w:leader="dot" w:pos="9350"/>
        </w:tabs>
        <w:rPr>
          <w:noProof/>
        </w:rPr>
      </w:pPr>
      <w:r w:rsidRPr="005B17D3">
        <w:rPr>
          <w:b/>
          <w:noProof/>
        </w:rPr>
        <w:t>Child</w:t>
      </w:r>
      <w:r w:rsidRPr="005B17D3">
        <w:rPr>
          <w:noProof/>
        </w:rPr>
        <w:tab/>
        <w:t>228, 283, 284, 288, 289, 349, 350</w:t>
      </w:r>
    </w:p>
    <w:p w14:paraId="472D5C4D" w14:textId="77777777" w:rsidR="00BE52CE" w:rsidRPr="005B17D3" w:rsidRDefault="00BE52CE" w:rsidP="00EF3896">
      <w:pPr>
        <w:pStyle w:val="Index2"/>
        <w:tabs>
          <w:tab w:val="right" w:leader="dot" w:pos="9350"/>
        </w:tabs>
        <w:rPr>
          <w:noProof/>
        </w:rPr>
      </w:pPr>
      <w:r w:rsidRPr="005B17D3">
        <w:rPr>
          <w:noProof/>
        </w:rPr>
        <w:t>Date of Birth</w:t>
      </w:r>
      <w:r w:rsidRPr="005B17D3">
        <w:rPr>
          <w:noProof/>
        </w:rPr>
        <w:tab/>
        <w:t>345</w:t>
      </w:r>
    </w:p>
    <w:p w14:paraId="323AC27A" w14:textId="77777777" w:rsidR="00BE52CE" w:rsidRPr="005B17D3" w:rsidRDefault="00BE52CE" w:rsidP="00EF3896">
      <w:pPr>
        <w:pStyle w:val="Index2"/>
        <w:tabs>
          <w:tab w:val="right" w:leader="dot" w:pos="9350"/>
        </w:tabs>
        <w:rPr>
          <w:noProof/>
        </w:rPr>
      </w:pPr>
      <w:r w:rsidRPr="005B17D3">
        <w:rPr>
          <w:noProof/>
        </w:rPr>
        <w:t>Dependency Factors</w:t>
      </w:r>
      <w:r w:rsidRPr="005B17D3">
        <w:rPr>
          <w:noProof/>
        </w:rPr>
        <w:tab/>
        <w:t>349</w:t>
      </w:r>
    </w:p>
    <w:p w14:paraId="13438742" w14:textId="77777777" w:rsidR="00BE52CE" w:rsidRPr="005B17D3" w:rsidRDefault="00BE52CE" w:rsidP="00EF3896">
      <w:pPr>
        <w:pStyle w:val="Index2"/>
        <w:tabs>
          <w:tab w:val="right" w:leader="dot" w:pos="9350"/>
        </w:tabs>
        <w:rPr>
          <w:noProof/>
        </w:rPr>
      </w:pPr>
      <w:r w:rsidRPr="005B17D3">
        <w:rPr>
          <w:noProof/>
        </w:rPr>
        <w:t>Education Expenses</w:t>
      </w:r>
      <w:r w:rsidRPr="005B17D3">
        <w:rPr>
          <w:noProof/>
        </w:rPr>
        <w:tab/>
        <w:t>353</w:t>
      </w:r>
    </w:p>
    <w:p w14:paraId="20A8A6A7" w14:textId="77777777" w:rsidR="00BE52CE" w:rsidRPr="005B17D3" w:rsidRDefault="00BE52CE" w:rsidP="00EF3896">
      <w:pPr>
        <w:pStyle w:val="Index2"/>
        <w:tabs>
          <w:tab w:val="right" w:leader="dot" w:pos="9350"/>
        </w:tabs>
        <w:rPr>
          <w:noProof/>
        </w:rPr>
      </w:pPr>
      <w:r w:rsidRPr="005B17D3">
        <w:rPr>
          <w:noProof/>
        </w:rPr>
        <w:t>Funeral/Burial Expenses</w:t>
      </w:r>
      <w:r w:rsidRPr="005B17D3">
        <w:rPr>
          <w:noProof/>
        </w:rPr>
        <w:tab/>
        <w:t>353</w:t>
      </w:r>
    </w:p>
    <w:p w14:paraId="010E0693" w14:textId="77777777" w:rsidR="00BE52CE" w:rsidRPr="005B17D3" w:rsidRDefault="00BE52CE" w:rsidP="00EF3896">
      <w:pPr>
        <w:pStyle w:val="Index2"/>
        <w:tabs>
          <w:tab w:val="right" w:leader="dot" w:pos="9350"/>
        </w:tabs>
        <w:rPr>
          <w:noProof/>
        </w:rPr>
      </w:pPr>
      <w:r w:rsidRPr="005B17D3">
        <w:rPr>
          <w:noProof/>
        </w:rPr>
        <w:t>has income</w:t>
      </w:r>
      <w:r w:rsidRPr="005B17D3">
        <w:rPr>
          <w:noProof/>
        </w:rPr>
        <w:tab/>
        <w:t>346, 350</w:t>
      </w:r>
    </w:p>
    <w:p w14:paraId="121EE7D5" w14:textId="77777777" w:rsidR="00BE52CE" w:rsidRPr="005B17D3" w:rsidRDefault="00BE52CE" w:rsidP="00EF3896">
      <w:pPr>
        <w:pStyle w:val="Index2"/>
        <w:tabs>
          <w:tab w:val="right" w:leader="dot" w:pos="9350"/>
        </w:tabs>
        <w:rPr>
          <w:noProof/>
        </w:rPr>
      </w:pPr>
      <w:r w:rsidRPr="005B17D3">
        <w:rPr>
          <w:noProof/>
        </w:rPr>
        <w:t>income available</w:t>
      </w:r>
      <w:r w:rsidRPr="005B17D3">
        <w:rPr>
          <w:noProof/>
        </w:rPr>
        <w:tab/>
        <w:t>346, 350</w:t>
      </w:r>
    </w:p>
    <w:p w14:paraId="46B09339" w14:textId="77777777" w:rsidR="00BE52CE" w:rsidRPr="005B17D3" w:rsidRDefault="00BE52CE" w:rsidP="00EF3896">
      <w:pPr>
        <w:pStyle w:val="Index2"/>
        <w:tabs>
          <w:tab w:val="right" w:leader="dot" w:pos="9350"/>
        </w:tabs>
        <w:rPr>
          <w:noProof/>
        </w:rPr>
      </w:pPr>
      <w:r w:rsidRPr="005B17D3">
        <w:rPr>
          <w:noProof/>
        </w:rPr>
        <w:t>Lived with Veteran</w:t>
      </w:r>
      <w:r w:rsidRPr="005B17D3">
        <w:rPr>
          <w:noProof/>
        </w:rPr>
        <w:tab/>
        <w:t>349, 350</w:t>
      </w:r>
    </w:p>
    <w:p w14:paraId="7F0CC390" w14:textId="77777777" w:rsidR="00BE52CE" w:rsidRPr="005B17D3" w:rsidRDefault="00BE52CE" w:rsidP="00EF3896">
      <w:pPr>
        <w:pStyle w:val="Index2"/>
        <w:tabs>
          <w:tab w:val="right" w:leader="dot" w:pos="9350"/>
        </w:tabs>
        <w:rPr>
          <w:noProof/>
        </w:rPr>
      </w:pPr>
      <w:r w:rsidRPr="005B17D3">
        <w:rPr>
          <w:noProof/>
        </w:rPr>
        <w:t>Relationship</w:t>
      </w:r>
      <w:r w:rsidRPr="005B17D3">
        <w:rPr>
          <w:noProof/>
        </w:rPr>
        <w:tab/>
        <w:t>345</w:t>
      </w:r>
    </w:p>
    <w:p w14:paraId="27B76958" w14:textId="77777777" w:rsidR="00BE52CE" w:rsidRPr="005B17D3" w:rsidRDefault="00BE52CE" w:rsidP="00EF3896">
      <w:pPr>
        <w:pStyle w:val="Index2"/>
        <w:tabs>
          <w:tab w:val="right" w:leader="dot" w:pos="9350"/>
        </w:tabs>
        <w:rPr>
          <w:noProof/>
        </w:rPr>
      </w:pPr>
      <w:r w:rsidRPr="005B17D3">
        <w:rPr>
          <w:noProof/>
        </w:rPr>
        <w:t>Self-Support</w:t>
      </w:r>
      <w:r w:rsidRPr="005B17D3">
        <w:rPr>
          <w:noProof/>
        </w:rPr>
        <w:tab/>
        <w:t>347, 351</w:t>
      </w:r>
    </w:p>
    <w:p w14:paraId="42511C87" w14:textId="77777777" w:rsidR="00BE52CE" w:rsidRPr="005B17D3" w:rsidRDefault="00BE52CE" w:rsidP="00EF3896">
      <w:pPr>
        <w:pStyle w:val="Index2"/>
        <w:tabs>
          <w:tab w:val="right" w:leader="dot" w:pos="9350"/>
        </w:tabs>
        <w:rPr>
          <w:noProof/>
        </w:rPr>
      </w:pPr>
      <w:r w:rsidRPr="005B17D3">
        <w:rPr>
          <w:noProof/>
        </w:rPr>
        <w:t>Support</w:t>
      </w:r>
      <w:r w:rsidRPr="005B17D3">
        <w:rPr>
          <w:noProof/>
        </w:rPr>
        <w:tab/>
        <w:t>346</w:t>
      </w:r>
    </w:p>
    <w:p w14:paraId="3CC02C6D" w14:textId="77777777" w:rsidR="00BE52CE" w:rsidRPr="005B17D3" w:rsidRDefault="00BE52CE" w:rsidP="00EF3896">
      <w:pPr>
        <w:pStyle w:val="Index1"/>
        <w:tabs>
          <w:tab w:val="right" w:leader="dot" w:pos="9350"/>
        </w:tabs>
        <w:rPr>
          <w:noProof/>
        </w:rPr>
      </w:pPr>
      <w:r w:rsidRPr="005B17D3">
        <w:rPr>
          <w:b/>
          <w:noProof/>
        </w:rPr>
        <w:t>City</w:t>
      </w:r>
    </w:p>
    <w:p w14:paraId="33753315" w14:textId="77777777" w:rsidR="00BE52CE" w:rsidRPr="005B17D3" w:rsidRDefault="00BE52CE" w:rsidP="00EF3896">
      <w:pPr>
        <w:pStyle w:val="Index2"/>
        <w:tabs>
          <w:tab w:val="right" w:leader="dot" w:pos="9350"/>
        </w:tabs>
        <w:rPr>
          <w:noProof/>
        </w:rPr>
      </w:pPr>
      <w:r w:rsidRPr="005B17D3">
        <w:rPr>
          <w:noProof/>
        </w:rPr>
        <w:t>AAP</w:t>
      </w:r>
      <w:r w:rsidRPr="005B17D3">
        <w:rPr>
          <w:noProof/>
        </w:rPr>
        <w:tab/>
        <w:t>281</w:t>
      </w:r>
    </w:p>
    <w:p w14:paraId="32356C2B" w14:textId="77777777" w:rsidR="00BE52CE" w:rsidRPr="005B17D3" w:rsidRDefault="00BE52CE" w:rsidP="00EF3896">
      <w:pPr>
        <w:pStyle w:val="Index1"/>
        <w:tabs>
          <w:tab w:val="right" w:leader="dot" w:pos="9350"/>
        </w:tabs>
        <w:rPr>
          <w:noProof/>
        </w:rPr>
      </w:pPr>
      <w:r w:rsidRPr="005B17D3">
        <w:rPr>
          <w:noProof/>
        </w:rPr>
        <w:t>Claim</w:t>
      </w:r>
      <w:r w:rsidRPr="005B17D3">
        <w:rPr>
          <w:noProof/>
        </w:rPr>
        <w:tab/>
        <w:t>203, 222, 225</w:t>
      </w:r>
    </w:p>
    <w:p w14:paraId="468388A9" w14:textId="77777777" w:rsidR="00BE52CE" w:rsidRPr="005B17D3" w:rsidRDefault="00BE52CE" w:rsidP="00EF3896">
      <w:pPr>
        <w:pStyle w:val="Index2"/>
        <w:tabs>
          <w:tab w:val="right" w:leader="dot" w:pos="9350"/>
        </w:tabs>
        <w:rPr>
          <w:noProof/>
        </w:rPr>
      </w:pPr>
      <w:r w:rsidRPr="005B17D3">
        <w:rPr>
          <w:noProof/>
        </w:rPr>
        <w:t>evaluation</w:t>
      </w:r>
      <w:r w:rsidRPr="005B17D3">
        <w:rPr>
          <w:noProof/>
        </w:rPr>
        <w:tab/>
        <w:t>201</w:t>
      </w:r>
    </w:p>
    <w:p w14:paraId="3F1E8978" w14:textId="77777777" w:rsidR="00BE52CE" w:rsidRPr="005B17D3" w:rsidRDefault="00BE52CE" w:rsidP="00EF3896">
      <w:pPr>
        <w:pStyle w:val="Index2"/>
        <w:tabs>
          <w:tab w:val="right" w:leader="dot" w:pos="9350"/>
        </w:tabs>
        <w:rPr>
          <w:noProof/>
        </w:rPr>
      </w:pPr>
      <w:r w:rsidRPr="005B17D3">
        <w:rPr>
          <w:noProof/>
        </w:rPr>
        <w:t>Folder Location</w:t>
      </w:r>
      <w:r w:rsidRPr="005B17D3">
        <w:rPr>
          <w:noProof/>
        </w:rPr>
        <w:tab/>
        <w:t>264</w:t>
      </w:r>
    </w:p>
    <w:p w14:paraId="118CA4C7" w14:textId="77777777" w:rsidR="00BE52CE" w:rsidRPr="005B17D3" w:rsidRDefault="00BE52CE" w:rsidP="00EF3896">
      <w:pPr>
        <w:pStyle w:val="Index3"/>
        <w:tabs>
          <w:tab w:val="right" w:leader="dot" w:pos="9350"/>
        </w:tabs>
        <w:rPr>
          <w:noProof/>
        </w:rPr>
      </w:pPr>
      <w:r w:rsidRPr="005B17D3">
        <w:rPr>
          <w:noProof/>
        </w:rPr>
        <w:t>AAP</w:t>
      </w:r>
      <w:r w:rsidRPr="005B17D3">
        <w:rPr>
          <w:noProof/>
        </w:rPr>
        <w:tab/>
        <w:t>278</w:t>
      </w:r>
    </w:p>
    <w:p w14:paraId="5B9A1426" w14:textId="77777777" w:rsidR="00BE52CE" w:rsidRPr="005B17D3" w:rsidRDefault="00BE52CE" w:rsidP="00EF3896">
      <w:pPr>
        <w:pStyle w:val="Index2"/>
        <w:tabs>
          <w:tab w:val="right" w:leader="dot" w:pos="9350"/>
        </w:tabs>
        <w:rPr>
          <w:noProof/>
        </w:rPr>
      </w:pPr>
      <w:r w:rsidRPr="005B17D3">
        <w:rPr>
          <w:noProof/>
        </w:rPr>
        <w:t>Folder Number</w:t>
      </w:r>
      <w:r w:rsidRPr="005B17D3">
        <w:rPr>
          <w:noProof/>
        </w:rPr>
        <w:tab/>
        <w:t>47, 51, 52, 264, 398, 400, 401, 402, 403, 404, 405, 406, 407, 414, 415, 416, 424, 428</w:t>
      </w:r>
    </w:p>
    <w:p w14:paraId="4103D5F0" w14:textId="77777777" w:rsidR="00BE52CE" w:rsidRPr="005B17D3" w:rsidRDefault="00BE52CE" w:rsidP="00EF3896">
      <w:pPr>
        <w:pStyle w:val="Index3"/>
        <w:tabs>
          <w:tab w:val="right" w:leader="dot" w:pos="9350"/>
        </w:tabs>
        <w:rPr>
          <w:noProof/>
        </w:rPr>
      </w:pPr>
      <w:r w:rsidRPr="005B17D3">
        <w:rPr>
          <w:noProof/>
        </w:rPr>
        <w:t>AAP</w:t>
      </w:r>
      <w:r w:rsidRPr="005B17D3">
        <w:rPr>
          <w:noProof/>
        </w:rPr>
        <w:tab/>
        <w:t>277</w:t>
      </w:r>
    </w:p>
    <w:p w14:paraId="4B3333C0" w14:textId="77777777" w:rsidR="00BE52CE" w:rsidRPr="005B17D3" w:rsidRDefault="00BE52CE" w:rsidP="00EF3896">
      <w:pPr>
        <w:pStyle w:val="Index2"/>
        <w:tabs>
          <w:tab w:val="right" w:leader="dot" w:pos="9350"/>
        </w:tabs>
        <w:rPr>
          <w:noProof/>
        </w:rPr>
      </w:pPr>
      <w:r w:rsidRPr="005B17D3">
        <w:rPr>
          <w:noProof/>
        </w:rPr>
        <w:t>Medicare Number</w:t>
      </w:r>
      <w:r w:rsidRPr="005B17D3">
        <w:rPr>
          <w:noProof/>
        </w:rPr>
        <w:tab/>
        <w:t>306, 308</w:t>
      </w:r>
    </w:p>
    <w:p w14:paraId="0655253F" w14:textId="77777777" w:rsidR="00BE52CE" w:rsidRPr="005B17D3" w:rsidRDefault="00BE52CE" w:rsidP="00EF3896">
      <w:pPr>
        <w:pStyle w:val="Index2"/>
        <w:tabs>
          <w:tab w:val="right" w:leader="dot" w:pos="9350"/>
        </w:tabs>
        <w:rPr>
          <w:noProof/>
        </w:rPr>
      </w:pPr>
      <w:r w:rsidRPr="005B17D3">
        <w:rPr>
          <w:noProof/>
        </w:rPr>
        <w:t>Number</w:t>
      </w:r>
      <w:r w:rsidRPr="005B17D3">
        <w:rPr>
          <w:noProof/>
        </w:rPr>
        <w:tab/>
        <w:t>71</w:t>
      </w:r>
    </w:p>
    <w:p w14:paraId="0B8282DC" w14:textId="77777777" w:rsidR="00BE52CE" w:rsidRPr="005B17D3" w:rsidRDefault="00BE52CE" w:rsidP="00EF3896">
      <w:pPr>
        <w:pStyle w:val="Index2"/>
        <w:tabs>
          <w:tab w:val="right" w:leader="dot" w:pos="9350"/>
        </w:tabs>
        <w:rPr>
          <w:noProof/>
        </w:rPr>
      </w:pPr>
      <w:r w:rsidRPr="005B17D3">
        <w:rPr>
          <w:noProof/>
        </w:rPr>
        <w:t>SHAD</w:t>
      </w:r>
      <w:r w:rsidRPr="005B17D3">
        <w:rPr>
          <w:noProof/>
        </w:rPr>
        <w:tab/>
        <w:t>72</w:t>
      </w:r>
    </w:p>
    <w:p w14:paraId="28E2E267" w14:textId="77777777" w:rsidR="00BE52CE" w:rsidRPr="005B17D3" w:rsidRDefault="00BE52CE" w:rsidP="00EF3896">
      <w:pPr>
        <w:pStyle w:val="Index1"/>
        <w:tabs>
          <w:tab w:val="right" w:leader="dot" w:pos="9350"/>
        </w:tabs>
        <w:rPr>
          <w:noProof/>
        </w:rPr>
      </w:pPr>
      <w:r w:rsidRPr="005B17D3">
        <w:rPr>
          <w:noProof/>
        </w:rPr>
        <w:t>Clinical Determination</w:t>
      </w:r>
      <w:r w:rsidRPr="005B17D3">
        <w:rPr>
          <w:noProof/>
        </w:rPr>
        <w:tab/>
        <w:t>234</w:t>
      </w:r>
    </w:p>
    <w:p w14:paraId="231450E7" w14:textId="77777777" w:rsidR="00BE52CE" w:rsidRPr="005B17D3" w:rsidRDefault="00BE52CE" w:rsidP="00EF3896">
      <w:pPr>
        <w:pStyle w:val="Index1"/>
        <w:tabs>
          <w:tab w:val="right" w:leader="dot" w:pos="9350"/>
        </w:tabs>
        <w:rPr>
          <w:noProof/>
        </w:rPr>
      </w:pPr>
      <w:r w:rsidRPr="005B17D3">
        <w:rPr>
          <w:b/>
          <w:noProof/>
        </w:rPr>
        <w:t>Close</w:t>
      </w:r>
      <w:r w:rsidRPr="005B17D3">
        <w:rPr>
          <w:noProof/>
        </w:rPr>
        <w:tab/>
        <w:t>55</w:t>
      </w:r>
    </w:p>
    <w:p w14:paraId="5D706C55" w14:textId="77777777" w:rsidR="00BE52CE" w:rsidRPr="005B17D3" w:rsidRDefault="00BE52CE" w:rsidP="00EF3896">
      <w:pPr>
        <w:pStyle w:val="Index2"/>
        <w:tabs>
          <w:tab w:val="right" w:leader="dot" w:pos="9350"/>
        </w:tabs>
        <w:rPr>
          <w:noProof/>
        </w:rPr>
      </w:pPr>
      <w:r w:rsidRPr="005B17D3">
        <w:rPr>
          <w:noProof/>
        </w:rPr>
        <w:t>Work Item</w:t>
      </w:r>
      <w:r w:rsidRPr="005B17D3">
        <w:rPr>
          <w:noProof/>
        </w:rPr>
        <w:tab/>
        <w:t>55, 56, 57</w:t>
      </w:r>
    </w:p>
    <w:p w14:paraId="3CF8DE7B" w14:textId="77777777" w:rsidR="00BE52CE" w:rsidRPr="005B17D3" w:rsidRDefault="00BE52CE" w:rsidP="00EF3896">
      <w:pPr>
        <w:pStyle w:val="Index1"/>
        <w:tabs>
          <w:tab w:val="right" w:leader="dot" w:pos="9350"/>
        </w:tabs>
        <w:rPr>
          <w:noProof/>
        </w:rPr>
      </w:pPr>
      <w:r w:rsidRPr="005B17D3">
        <w:rPr>
          <w:b/>
          <w:noProof/>
        </w:rPr>
        <w:t>Combat</w:t>
      </w:r>
      <w:r w:rsidRPr="005B17D3">
        <w:rPr>
          <w:noProof/>
        </w:rPr>
        <w:tab/>
        <w:t>33, 228, 330, 331</w:t>
      </w:r>
    </w:p>
    <w:p w14:paraId="327BFA36" w14:textId="77777777" w:rsidR="00BE52CE" w:rsidRPr="005B17D3" w:rsidRDefault="00BE52CE" w:rsidP="00EF3896">
      <w:pPr>
        <w:pStyle w:val="Index2"/>
        <w:tabs>
          <w:tab w:val="right" w:leader="dot" w:pos="9350"/>
        </w:tabs>
        <w:rPr>
          <w:noProof/>
        </w:rPr>
      </w:pPr>
      <w:r w:rsidRPr="005B17D3">
        <w:rPr>
          <w:noProof/>
        </w:rPr>
        <w:t>Data File</w:t>
      </w:r>
      <w:r w:rsidRPr="005B17D3">
        <w:rPr>
          <w:noProof/>
        </w:rPr>
        <w:tab/>
        <w:t>104</w:t>
      </w:r>
    </w:p>
    <w:p w14:paraId="593AC82D" w14:textId="77777777" w:rsidR="00BE52CE" w:rsidRPr="005B17D3" w:rsidRDefault="00BE52CE" w:rsidP="00EF3896">
      <w:pPr>
        <w:pStyle w:val="Index2"/>
        <w:tabs>
          <w:tab w:val="right" w:leader="dot" w:pos="9350"/>
        </w:tabs>
        <w:rPr>
          <w:noProof/>
        </w:rPr>
      </w:pPr>
      <w:r w:rsidRPr="005B17D3">
        <w:rPr>
          <w:noProof/>
        </w:rPr>
        <w:t>End Date</w:t>
      </w:r>
      <w:r w:rsidRPr="005B17D3">
        <w:rPr>
          <w:noProof/>
        </w:rPr>
        <w:tab/>
        <w:t>321, 328</w:t>
      </w:r>
    </w:p>
    <w:p w14:paraId="3F1E4907" w14:textId="77777777" w:rsidR="00BE52CE" w:rsidRPr="005B17D3" w:rsidRDefault="00BE52CE" w:rsidP="00EF3896">
      <w:pPr>
        <w:pStyle w:val="Index2"/>
        <w:tabs>
          <w:tab w:val="right" w:leader="dot" w:pos="9350"/>
        </w:tabs>
        <w:rPr>
          <w:noProof/>
        </w:rPr>
      </w:pPr>
      <w:r w:rsidRPr="005B17D3">
        <w:rPr>
          <w:noProof/>
        </w:rPr>
        <w:t>HEC Episode</w:t>
      </w:r>
    </w:p>
    <w:p w14:paraId="07E473DA" w14:textId="77777777" w:rsidR="00BE52CE" w:rsidRPr="005B17D3" w:rsidRDefault="00BE52CE" w:rsidP="00EF3896">
      <w:pPr>
        <w:pStyle w:val="Index3"/>
        <w:tabs>
          <w:tab w:val="right" w:leader="dot" w:pos="9350"/>
        </w:tabs>
        <w:rPr>
          <w:noProof/>
        </w:rPr>
      </w:pPr>
      <w:r w:rsidRPr="005B17D3">
        <w:rPr>
          <w:noProof/>
        </w:rPr>
        <w:t>Deleting</w:t>
      </w:r>
      <w:r w:rsidRPr="005B17D3">
        <w:rPr>
          <w:noProof/>
        </w:rPr>
        <w:tab/>
        <w:t>311</w:t>
      </w:r>
    </w:p>
    <w:p w14:paraId="623D31A8" w14:textId="77777777" w:rsidR="00BE52CE" w:rsidRPr="005B17D3" w:rsidRDefault="00BE52CE" w:rsidP="00EF3896">
      <w:pPr>
        <w:pStyle w:val="Index2"/>
        <w:tabs>
          <w:tab w:val="right" w:leader="dot" w:pos="9350"/>
        </w:tabs>
        <w:rPr>
          <w:noProof/>
        </w:rPr>
      </w:pPr>
      <w:r w:rsidRPr="005B17D3">
        <w:rPr>
          <w:noProof/>
        </w:rPr>
        <w:t>Location</w:t>
      </w:r>
      <w:r w:rsidRPr="005B17D3">
        <w:rPr>
          <w:noProof/>
        </w:rPr>
        <w:tab/>
        <w:t>320, 327</w:t>
      </w:r>
    </w:p>
    <w:p w14:paraId="60A6F476" w14:textId="77777777" w:rsidR="00BE52CE" w:rsidRPr="005B17D3" w:rsidRDefault="00BE52CE" w:rsidP="00EF3896">
      <w:pPr>
        <w:pStyle w:val="Index2"/>
        <w:tabs>
          <w:tab w:val="right" w:leader="dot" w:pos="9350"/>
        </w:tabs>
        <w:rPr>
          <w:noProof/>
        </w:rPr>
      </w:pPr>
      <w:r w:rsidRPr="005B17D3">
        <w:rPr>
          <w:noProof/>
        </w:rPr>
        <w:t>OEF/OIF End Date</w:t>
      </w:r>
      <w:r w:rsidRPr="005B17D3">
        <w:rPr>
          <w:noProof/>
        </w:rPr>
        <w:tab/>
        <w:t>320</w:t>
      </w:r>
    </w:p>
    <w:p w14:paraId="7FFD4B6C" w14:textId="77777777" w:rsidR="00BE52CE" w:rsidRPr="005B17D3" w:rsidRDefault="00BE52CE" w:rsidP="00EF3896">
      <w:pPr>
        <w:pStyle w:val="Index2"/>
        <w:tabs>
          <w:tab w:val="right" w:leader="dot" w:pos="9350"/>
        </w:tabs>
        <w:rPr>
          <w:noProof/>
        </w:rPr>
      </w:pPr>
      <w:r w:rsidRPr="005B17D3">
        <w:rPr>
          <w:noProof/>
        </w:rPr>
        <w:t>OEF/OIF Episode</w:t>
      </w:r>
      <w:r w:rsidRPr="005B17D3">
        <w:rPr>
          <w:noProof/>
        </w:rPr>
        <w:tab/>
        <w:t>320</w:t>
      </w:r>
    </w:p>
    <w:p w14:paraId="33437867" w14:textId="77777777" w:rsidR="00BE52CE" w:rsidRPr="005B17D3" w:rsidRDefault="00BE52CE" w:rsidP="00EF3896">
      <w:pPr>
        <w:pStyle w:val="Index3"/>
        <w:tabs>
          <w:tab w:val="right" w:leader="dot" w:pos="9350"/>
        </w:tabs>
        <w:rPr>
          <w:noProof/>
        </w:rPr>
      </w:pPr>
      <w:r w:rsidRPr="005B17D3">
        <w:rPr>
          <w:noProof/>
        </w:rPr>
        <w:t>Adding</w:t>
      </w:r>
      <w:r w:rsidRPr="005B17D3">
        <w:rPr>
          <w:noProof/>
        </w:rPr>
        <w:tab/>
        <w:t>320</w:t>
      </w:r>
    </w:p>
    <w:p w14:paraId="3E6EDF29" w14:textId="77777777" w:rsidR="00BE52CE" w:rsidRPr="005B17D3" w:rsidRDefault="00BE52CE" w:rsidP="00EF3896">
      <w:pPr>
        <w:pStyle w:val="Index3"/>
        <w:tabs>
          <w:tab w:val="right" w:leader="dot" w:pos="9350"/>
        </w:tabs>
        <w:rPr>
          <w:noProof/>
        </w:rPr>
      </w:pPr>
      <w:r w:rsidRPr="005B17D3">
        <w:rPr>
          <w:noProof/>
        </w:rPr>
        <w:t>Deleting</w:t>
      </w:r>
      <w:r w:rsidRPr="005B17D3">
        <w:rPr>
          <w:noProof/>
        </w:rPr>
        <w:tab/>
        <w:t>311</w:t>
      </w:r>
    </w:p>
    <w:p w14:paraId="3E73F645" w14:textId="77777777" w:rsidR="00BE52CE" w:rsidRPr="005B17D3" w:rsidRDefault="00BE52CE" w:rsidP="00EF3896">
      <w:pPr>
        <w:pStyle w:val="Index2"/>
        <w:tabs>
          <w:tab w:val="right" w:leader="dot" w:pos="9350"/>
        </w:tabs>
        <w:rPr>
          <w:noProof/>
        </w:rPr>
      </w:pPr>
      <w:r w:rsidRPr="005B17D3">
        <w:rPr>
          <w:noProof/>
        </w:rPr>
        <w:t>OPP Data file</w:t>
      </w:r>
      <w:r w:rsidRPr="005B17D3">
        <w:rPr>
          <w:noProof/>
        </w:rPr>
        <w:tab/>
        <w:t>104</w:t>
      </w:r>
    </w:p>
    <w:p w14:paraId="01BB8EC2" w14:textId="77777777" w:rsidR="00BE52CE" w:rsidRPr="005B17D3" w:rsidRDefault="00BE52CE" w:rsidP="00EF3896">
      <w:pPr>
        <w:pStyle w:val="Index2"/>
        <w:tabs>
          <w:tab w:val="right" w:leader="dot" w:pos="9350"/>
        </w:tabs>
        <w:rPr>
          <w:noProof/>
        </w:rPr>
      </w:pPr>
      <w:r w:rsidRPr="005B17D3">
        <w:rPr>
          <w:noProof/>
        </w:rPr>
        <w:t>Pay End Date</w:t>
      </w:r>
      <w:r w:rsidRPr="005B17D3">
        <w:rPr>
          <w:noProof/>
        </w:rPr>
        <w:tab/>
        <w:t>322</w:t>
      </w:r>
    </w:p>
    <w:p w14:paraId="13606C37" w14:textId="77777777" w:rsidR="00BE52CE" w:rsidRPr="005B17D3" w:rsidRDefault="00BE52CE" w:rsidP="00EF3896">
      <w:pPr>
        <w:pStyle w:val="Index2"/>
        <w:tabs>
          <w:tab w:val="right" w:leader="dot" w:pos="9350"/>
        </w:tabs>
        <w:rPr>
          <w:noProof/>
        </w:rPr>
      </w:pPr>
      <w:r w:rsidRPr="005B17D3">
        <w:rPr>
          <w:noProof/>
        </w:rPr>
        <w:t>Pay Start Date</w:t>
      </w:r>
      <w:r w:rsidRPr="005B17D3">
        <w:rPr>
          <w:noProof/>
        </w:rPr>
        <w:tab/>
        <w:t>321</w:t>
      </w:r>
    </w:p>
    <w:p w14:paraId="75243540" w14:textId="77777777" w:rsidR="00BE52CE" w:rsidRPr="005B17D3" w:rsidRDefault="00BE52CE" w:rsidP="00EF3896">
      <w:pPr>
        <w:pStyle w:val="Index2"/>
        <w:tabs>
          <w:tab w:val="right" w:leader="dot" w:pos="9350"/>
        </w:tabs>
        <w:rPr>
          <w:noProof/>
        </w:rPr>
      </w:pPr>
      <w:r w:rsidRPr="005B17D3">
        <w:rPr>
          <w:noProof/>
        </w:rPr>
        <w:t>Pay Type</w:t>
      </w:r>
      <w:r w:rsidRPr="005B17D3">
        <w:rPr>
          <w:noProof/>
        </w:rPr>
        <w:tab/>
        <w:t>321</w:t>
      </w:r>
    </w:p>
    <w:p w14:paraId="091BBCBC" w14:textId="77777777" w:rsidR="00BE52CE" w:rsidRPr="005B17D3" w:rsidRDefault="00BE52CE" w:rsidP="00EF3896">
      <w:pPr>
        <w:pStyle w:val="Index2"/>
        <w:tabs>
          <w:tab w:val="right" w:leader="dot" w:pos="9350"/>
        </w:tabs>
        <w:rPr>
          <w:noProof/>
        </w:rPr>
      </w:pPr>
      <w:r w:rsidRPr="005B17D3">
        <w:rPr>
          <w:noProof/>
        </w:rPr>
        <w:t>Service Location</w:t>
      </w:r>
      <w:r w:rsidRPr="005B17D3">
        <w:rPr>
          <w:noProof/>
        </w:rPr>
        <w:tab/>
        <w:t>321</w:t>
      </w:r>
    </w:p>
    <w:p w14:paraId="08241BBE" w14:textId="77777777" w:rsidR="00BE52CE" w:rsidRPr="005B17D3" w:rsidRDefault="00BE52CE" w:rsidP="00EF3896">
      <w:pPr>
        <w:pStyle w:val="Index2"/>
        <w:tabs>
          <w:tab w:val="right" w:leader="dot" w:pos="9350"/>
        </w:tabs>
        <w:rPr>
          <w:noProof/>
        </w:rPr>
      </w:pPr>
      <w:r w:rsidRPr="005B17D3">
        <w:rPr>
          <w:noProof/>
        </w:rPr>
        <w:t>Service Source</w:t>
      </w:r>
      <w:r w:rsidRPr="005B17D3">
        <w:rPr>
          <w:noProof/>
        </w:rPr>
        <w:tab/>
        <w:t>322</w:t>
      </w:r>
    </w:p>
    <w:p w14:paraId="6C48F846" w14:textId="77777777" w:rsidR="00BE52CE" w:rsidRPr="005B17D3" w:rsidRDefault="00BE52CE" w:rsidP="00EF3896">
      <w:pPr>
        <w:pStyle w:val="Index2"/>
        <w:tabs>
          <w:tab w:val="right" w:leader="dot" w:pos="9350"/>
        </w:tabs>
        <w:rPr>
          <w:noProof/>
        </w:rPr>
      </w:pPr>
      <w:r w:rsidRPr="005B17D3">
        <w:rPr>
          <w:noProof/>
        </w:rPr>
        <w:t>Start Date</w:t>
      </w:r>
      <w:r w:rsidRPr="005B17D3">
        <w:rPr>
          <w:noProof/>
        </w:rPr>
        <w:tab/>
        <w:t>320, 327</w:t>
      </w:r>
    </w:p>
    <w:p w14:paraId="466994BC" w14:textId="77777777" w:rsidR="00BE52CE" w:rsidRPr="005B17D3" w:rsidRDefault="00BE52CE" w:rsidP="00EF3896">
      <w:pPr>
        <w:pStyle w:val="Index2"/>
        <w:tabs>
          <w:tab w:val="right" w:leader="dot" w:pos="9350"/>
        </w:tabs>
        <w:rPr>
          <w:noProof/>
        </w:rPr>
      </w:pPr>
      <w:r w:rsidRPr="005B17D3">
        <w:rPr>
          <w:noProof/>
        </w:rPr>
        <w:t>Veteran</w:t>
      </w:r>
      <w:r w:rsidRPr="005B17D3">
        <w:rPr>
          <w:noProof/>
        </w:rPr>
        <w:tab/>
        <w:t>27</w:t>
      </w:r>
    </w:p>
    <w:p w14:paraId="5B7BBB26" w14:textId="77777777" w:rsidR="00BE52CE" w:rsidRPr="005B17D3" w:rsidRDefault="00BE52CE" w:rsidP="00EF3896">
      <w:pPr>
        <w:pStyle w:val="Index2"/>
        <w:tabs>
          <w:tab w:val="right" w:leader="dot" w:pos="9350"/>
        </w:tabs>
        <w:rPr>
          <w:noProof/>
        </w:rPr>
      </w:pPr>
      <w:r w:rsidRPr="005B17D3">
        <w:rPr>
          <w:noProof/>
        </w:rPr>
        <w:t>Veteran Eligibility</w:t>
      </w:r>
      <w:r w:rsidRPr="005B17D3">
        <w:rPr>
          <w:noProof/>
        </w:rPr>
        <w:tab/>
        <w:t>318</w:t>
      </w:r>
    </w:p>
    <w:p w14:paraId="34C78C41" w14:textId="77777777" w:rsidR="00BE52CE" w:rsidRPr="005B17D3" w:rsidRDefault="00BE52CE" w:rsidP="00EF3896">
      <w:pPr>
        <w:pStyle w:val="Index2"/>
        <w:tabs>
          <w:tab w:val="right" w:leader="dot" w:pos="9350"/>
        </w:tabs>
        <w:rPr>
          <w:noProof/>
        </w:rPr>
      </w:pPr>
      <w:r w:rsidRPr="005B17D3">
        <w:rPr>
          <w:noProof/>
        </w:rPr>
        <w:t>Veteran Eligibility End Date</w:t>
      </w:r>
    </w:p>
    <w:p w14:paraId="665C5F38" w14:textId="77777777" w:rsidR="00BE52CE" w:rsidRPr="005B17D3" w:rsidRDefault="00BE52CE" w:rsidP="00EF3896">
      <w:pPr>
        <w:pStyle w:val="Index3"/>
        <w:tabs>
          <w:tab w:val="right" w:leader="dot" w:pos="9350"/>
        </w:tabs>
        <w:rPr>
          <w:noProof/>
        </w:rPr>
      </w:pPr>
      <w:r w:rsidRPr="005B17D3">
        <w:rPr>
          <w:noProof/>
        </w:rPr>
        <w:t>NDAA of 2008</w:t>
      </w:r>
      <w:r w:rsidRPr="005B17D3">
        <w:rPr>
          <w:noProof/>
        </w:rPr>
        <w:tab/>
        <w:t>319</w:t>
      </w:r>
    </w:p>
    <w:p w14:paraId="00BDDDBC" w14:textId="77777777" w:rsidR="00BE52CE" w:rsidRPr="005B17D3" w:rsidRDefault="00BE52CE" w:rsidP="00EF3896">
      <w:pPr>
        <w:pStyle w:val="Index2"/>
        <w:tabs>
          <w:tab w:val="right" w:leader="dot" w:pos="9350"/>
        </w:tabs>
        <w:rPr>
          <w:noProof/>
        </w:rPr>
      </w:pPr>
      <w:r w:rsidRPr="005B17D3">
        <w:rPr>
          <w:noProof/>
        </w:rPr>
        <w:t>Veteran Eligible</w:t>
      </w:r>
      <w:r w:rsidRPr="005B17D3">
        <w:rPr>
          <w:noProof/>
        </w:rPr>
        <w:tab/>
        <w:t>234</w:t>
      </w:r>
    </w:p>
    <w:p w14:paraId="0EF0287A" w14:textId="77777777" w:rsidR="00BE52CE" w:rsidRPr="005B17D3" w:rsidRDefault="00BE52CE" w:rsidP="00EF3896">
      <w:pPr>
        <w:pStyle w:val="Index1"/>
        <w:tabs>
          <w:tab w:val="right" w:leader="dot" w:pos="9350"/>
        </w:tabs>
        <w:rPr>
          <w:noProof/>
        </w:rPr>
      </w:pPr>
      <w:r w:rsidRPr="005B17D3">
        <w:rPr>
          <w:b/>
          <w:iCs/>
          <w:noProof/>
        </w:rPr>
        <w:t>Combined</w:t>
      </w:r>
      <w:r w:rsidRPr="005B17D3">
        <w:rPr>
          <w:noProof/>
        </w:rPr>
        <w:tab/>
        <w:t>318</w:t>
      </w:r>
    </w:p>
    <w:p w14:paraId="2E4D861F" w14:textId="77777777" w:rsidR="00BE52CE" w:rsidRPr="005B17D3" w:rsidRDefault="00BE52CE" w:rsidP="00EF3896">
      <w:pPr>
        <w:pStyle w:val="Index2"/>
        <w:tabs>
          <w:tab w:val="right" w:leader="dot" w:pos="9350"/>
        </w:tabs>
        <w:rPr>
          <w:noProof/>
        </w:rPr>
      </w:pPr>
      <w:r w:rsidRPr="005B17D3">
        <w:rPr>
          <w:noProof/>
        </w:rPr>
        <w:t>Capabilities</w:t>
      </w:r>
      <w:r w:rsidRPr="005B17D3">
        <w:rPr>
          <w:noProof/>
        </w:rPr>
        <w:tab/>
        <w:t>138</w:t>
      </w:r>
    </w:p>
    <w:p w14:paraId="6F1F2245" w14:textId="77777777" w:rsidR="00BE52CE" w:rsidRPr="005B17D3" w:rsidRDefault="00BE52CE" w:rsidP="00EF3896">
      <w:pPr>
        <w:pStyle w:val="Index2"/>
        <w:tabs>
          <w:tab w:val="right" w:leader="dot" w:pos="9350"/>
        </w:tabs>
        <w:rPr>
          <w:noProof/>
        </w:rPr>
      </w:pPr>
      <w:r w:rsidRPr="005B17D3">
        <w:rPr>
          <w:noProof/>
        </w:rPr>
        <w:t>disability</w:t>
      </w:r>
      <w:r w:rsidRPr="005B17D3">
        <w:rPr>
          <w:noProof/>
        </w:rPr>
        <w:tab/>
        <w:t>399</w:t>
      </w:r>
    </w:p>
    <w:p w14:paraId="1872B2CF" w14:textId="77777777" w:rsidR="00BE52CE" w:rsidRPr="005B17D3" w:rsidRDefault="00BE52CE" w:rsidP="00EF3896">
      <w:pPr>
        <w:pStyle w:val="Index2"/>
        <w:tabs>
          <w:tab w:val="right" w:leader="dot" w:pos="9350"/>
        </w:tabs>
        <w:rPr>
          <w:noProof/>
        </w:rPr>
      </w:pPr>
      <w:r w:rsidRPr="005B17D3">
        <w:rPr>
          <w:noProof/>
        </w:rPr>
        <w:t>Evaluation</w:t>
      </w:r>
      <w:r w:rsidRPr="005B17D3">
        <w:rPr>
          <w:noProof/>
        </w:rPr>
        <w:tab/>
        <w:t>202, 399, 400</w:t>
      </w:r>
    </w:p>
    <w:p w14:paraId="03426321" w14:textId="77777777" w:rsidR="00BE52CE" w:rsidRPr="005B17D3" w:rsidRDefault="00BE52CE" w:rsidP="00EF3896">
      <w:pPr>
        <w:pStyle w:val="Index2"/>
        <w:tabs>
          <w:tab w:val="right" w:leader="dot" w:pos="9350"/>
        </w:tabs>
        <w:rPr>
          <w:noProof/>
        </w:rPr>
      </w:pPr>
      <w:r w:rsidRPr="005B17D3">
        <w:rPr>
          <w:noProof/>
        </w:rPr>
        <w:t>Percentage</w:t>
      </w:r>
      <w:r w:rsidRPr="005B17D3">
        <w:rPr>
          <w:noProof/>
        </w:rPr>
        <w:tab/>
        <w:t>202</w:t>
      </w:r>
    </w:p>
    <w:p w14:paraId="24E197BF" w14:textId="77777777" w:rsidR="00BE52CE" w:rsidRPr="005B17D3" w:rsidRDefault="00BE52CE" w:rsidP="00EF3896">
      <w:pPr>
        <w:pStyle w:val="Index2"/>
        <w:tabs>
          <w:tab w:val="right" w:leader="dot" w:pos="9350"/>
        </w:tabs>
        <w:rPr>
          <w:noProof/>
        </w:rPr>
      </w:pPr>
      <w:r w:rsidRPr="005B17D3">
        <w:rPr>
          <w:noProof/>
        </w:rPr>
        <w:t>Rating Table</w:t>
      </w:r>
      <w:r w:rsidRPr="005B17D3">
        <w:rPr>
          <w:noProof/>
        </w:rPr>
        <w:tab/>
        <w:t>401</w:t>
      </w:r>
    </w:p>
    <w:p w14:paraId="7D873B0C" w14:textId="77777777" w:rsidR="00BE52CE" w:rsidRPr="005B17D3" w:rsidRDefault="00BE52CE" w:rsidP="00EF3896">
      <w:pPr>
        <w:pStyle w:val="Index2"/>
        <w:tabs>
          <w:tab w:val="right" w:leader="dot" w:pos="9350"/>
        </w:tabs>
        <w:rPr>
          <w:noProof/>
        </w:rPr>
      </w:pPr>
      <w:r w:rsidRPr="005B17D3">
        <w:rPr>
          <w:noProof/>
        </w:rPr>
        <w:t>SC %</w:t>
      </w:r>
      <w:r w:rsidRPr="005B17D3">
        <w:rPr>
          <w:noProof/>
        </w:rPr>
        <w:tab/>
        <w:t>201</w:t>
      </w:r>
    </w:p>
    <w:p w14:paraId="47F14933" w14:textId="77777777" w:rsidR="00BE52CE" w:rsidRPr="005B17D3" w:rsidRDefault="00BE52CE" w:rsidP="00EF3896">
      <w:pPr>
        <w:pStyle w:val="Index2"/>
        <w:tabs>
          <w:tab w:val="right" w:leader="dot" w:pos="9350"/>
        </w:tabs>
        <w:rPr>
          <w:noProof/>
        </w:rPr>
      </w:pPr>
      <w:r w:rsidRPr="005B17D3">
        <w:rPr>
          <w:noProof/>
        </w:rPr>
        <w:t>SC Disabilities</w:t>
      </w:r>
      <w:r w:rsidRPr="005B17D3">
        <w:rPr>
          <w:noProof/>
        </w:rPr>
        <w:tab/>
        <w:t>401</w:t>
      </w:r>
    </w:p>
    <w:p w14:paraId="0E91FD86" w14:textId="77777777" w:rsidR="00BE52CE" w:rsidRPr="005B17D3" w:rsidRDefault="00BE52CE" w:rsidP="00EF3896">
      <w:pPr>
        <w:pStyle w:val="Index1"/>
        <w:tabs>
          <w:tab w:val="right" w:leader="dot" w:pos="9350"/>
        </w:tabs>
        <w:rPr>
          <w:noProof/>
        </w:rPr>
      </w:pPr>
      <w:r w:rsidRPr="005B17D3">
        <w:rPr>
          <w:b/>
          <w:iCs/>
          <w:noProof/>
        </w:rPr>
        <w:t>Comments</w:t>
      </w:r>
      <w:r w:rsidRPr="005B17D3">
        <w:rPr>
          <w:noProof/>
        </w:rPr>
        <w:tab/>
        <w:t>54, 55, 59, 60, 115, 116, 381</w:t>
      </w:r>
    </w:p>
    <w:p w14:paraId="11B7C8E9" w14:textId="77777777" w:rsidR="00BE52CE" w:rsidRPr="005B17D3" w:rsidRDefault="00BE52CE" w:rsidP="00EF3896">
      <w:pPr>
        <w:pStyle w:val="Index2"/>
        <w:tabs>
          <w:tab w:val="right" w:leader="dot" w:pos="9350"/>
        </w:tabs>
        <w:rPr>
          <w:noProof/>
        </w:rPr>
      </w:pPr>
      <w:r w:rsidRPr="005B17D3">
        <w:rPr>
          <w:noProof/>
        </w:rPr>
        <w:t>By</w:t>
      </w:r>
      <w:r w:rsidRPr="005B17D3">
        <w:rPr>
          <w:noProof/>
        </w:rPr>
        <w:tab/>
        <w:t>382</w:t>
      </w:r>
    </w:p>
    <w:p w14:paraId="52A35435" w14:textId="77777777" w:rsidR="00BE52CE" w:rsidRPr="005B17D3" w:rsidRDefault="00BE52CE" w:rsidP="00EF3896">
      <w:pPr>
        <w:pStyle w:val="Index2"/>
        <w:tabs>
          <w:tab w:val="right" w:leader="dot" w:pos="9350"/>
        </w:tabs>
        <w:rPr>
          <w:noProof/>
        </w:rPr>
      </w:pPr>
      <w:r w:rsidRPr="005B17D3">
        <w:rPr>
          <w:noProof/>
        </w:rPr>
        <w:t>Date</w:t>
      </w:r>
      <w:r w:rsidRPr="005B17D3">
        <w:rPr>
          <w:noProof/>
        </w:rPr>
        <w:tab/>
        <w:t>382</w:t>
      </w:r>
    </w:p>
    <w:p w14:paraId="5EE24C9E" w14:textId="77777777" w:rsidR="00BE52CE" w:rsidRPr="005B17D3" w:rsidRDefault="00BE52CE" w:rsidP="00EF3896">
      <w:pPr>
        <w:pStyle w:val="Index2"/>
        <w:tabs>
          <w:tab w:val="right" w:leader="dot" w:pos="9350"/>
        </w:tabs>
        <w:rPr>
          <w:noProof/>
        </w:rPr>
      </w:pPr>
      <w:r w:rsidRPr="005B17D3">
        <w:rPr>
          <w:noProof/>
        </w:rPr>
        <w:t>Enrollment Overrode</w:t>
      </w:r>
      <w:r w:rsidRPr="005B17D3">
        <w:rPr>
          <w:noProof/>
        </w:rPr>
        <w:tab/>
        <w:t>366</w:t>
      </w:r>
    </w:p>
    <w:p w14:paraId="2AA241A9" w14:textId="77777777" w:rsidR="00BE52CE" w:rsidRPr="005B17D3" w:rsidRDefault="00BE52CE" w:rsidP="00EF3896">
      <w:pPr>
        <w:pStyle w:val="Index2"/>
        <w:tabs>
          <w:tab w:val="right" w:leader="dot" w:pos="9350"/>
        </w:tabs>
        <w:rPr>
          <w:noProof/>
        </w:rPr>
      </w:pPr>
      <w:r w:rsidRPr="005B17D3">
        <w:rPr>
          <w:noProof/>
        </w:rPr>
        <w:t>Letter Type</w:t>
      </w:r>
      <w:r w:rsidRPr="005B17D3">
        <w:rPr>
          <w:noProof/>
        </w:rPr>
        <w:tab/>
        <w:t>379</w:t>
      </w:r>
    </w:p>
    <w:p w14:paraId="2DBDB854" w14:textId="77777777" w:rsidR="00BE52CE" w:rsidRPr="005B17D3" w:rsidRDefault="00BE52CE" w:rsidP="00EF3896">
      <w:pPr>
        <w:pStyle w:val="Index2"/>
        <w:tabs>
          <w:tab w:val="right" w:leader="dot" w:pos="9350"/>
        </w:tabs>
        <w:rPr>
          <w:noProof/>
        </w:rPr>
      </w:pPr>
      <w:r w:rsidRPr="005B17D3">
        <w:rPr>
          <w:noProof/>
        </w:rPr>
        <w:t>Open/Items/Assignment, Status Worklist</w:t>
      </w:r>
      <w:r w:rsidRPr="005B17D3">
        <w:rPr>
          <w:noProof/>
        </w:rPr>
        <w:tab/>
        <w:t>59</w:t>
      </w:r>
    </w:p>
    <w:p w14:paraId="62553060" w14:textId="77777777" w:rsidR="00BE52CE" w:rsidRPr="005B17D3" w:rsidRDefault="00BE52CE" w:rsidP="00EF3896">
      <w:pPr>
        <w:pStyle w:val="Index2"/>
        <w:tabs>
          <w:tab w:val="right" w:leader="dot" w:pos="9350"/>
        </w:tabs>
        <w:rPr>
          <w:noProof/>
        </w:rPr>
      </w:pPr>
      <w:r w:rsidRPr="005B17D3">
        <w:rPr>
          <w:noProof/>
        </w:rPr>
        <w:t>Update Assignment, Status</w:t>
      </w:r>
      <w:r w:rsidRPr="005B17D3">
        <w:rPr>
          <w:noProof/>
        </w:rPr>
        <w:tab/>
        <w:t>55, 56, 59</w:t>
      </w:r>
    </w:p>
    <w:p w14:paraId="792DC61D" w14:textId="77777777" w:rsidR="00BE52CE" w:rsidRPr="005B17D3" w:rsidRDefault="00BE52CE" w:rsidP="00EF3896">
      <w:pPr>
        <w:pStyle w:val="Index1"/>
        <w:tabs>
          <w:tab w:val="right" w:leader="dot" w:pos="9350"/>
        </w:tabs>
        <w:rPr>
          <w:noProof/>
        </w:rPr>
      </w:pPr>
      <w:r w:rsidRPr="005B17D3">
        <w:rPr>
          <w:noProof/>
        </w:rPr>
        <w:t>Commit</w:t>
      </w:r>
    </w:p>
    <w:p w14:paraId="6C162E4F" w14:textId="77777777" w:rsidR="00BE52CE" w:rsidRPr="005B17D3" w:rsidRDefault="00BE52CE" w:rsidP="00EF3896">
      <w:pPr>
        <w:pStyle w:val="Index2"/>
        <w:tabs>
          <w:tab w:val="right" w:leader="dot" w:pos="9350"/>
        </w:tabs>
        <w:rPr>
          <w:noProof/>
        </w:rPr>
      </w:pPr>
      <w:r w:rsidRPr="005B17D3">
        <w:rPr>
          <w:noProof/>
        </w:rPr>
        <w:t>acknowledgement</w:t>
      </w:r>
      <w:r w:rsidRPr="005B17D3">
        <w:rPr>
          <w:noProof/>
        </w:rPr>
        <w:tab/>
        <w:t>374</w:t>
      </w:r>
    </w:p>
    <w:p w14:paraId="29FB7C92" w14:textId="77777777" w:rsidR="00BE52CE" w:rsidRPr="005B17D3" w:rsidRDefault="00BE52CE" w:rsidP="00EF3896">
      <w:pPr>
        <w:pStyle w:val="Index2"/>
        <w:tabs>
          <w:tab w:val="right" w:leader="dot" w:pos="9350"/>
        </w:tabs>
        <w:rPr>
          <w:noProof/>
        </w:rPr>
      </w:pPr>
      <w:r w:rsidRPr="005B17D3">
        <w:rPr>
          <w:noProof/>
        </w:rPr>
        <w:t>changes</w:t>
      </w:r>
      <w:r w:rsidRPr="005B17D3">
        <w:rPr>
          <w:noProof/>
        </w:rPr>
        <w:tab/>
        <w:t>88, 405, 406, 407, 414</w:t>
      </w:r>
    </w:p>
    <w:p w14:paraId="2FE6A7DC" w14:textId="77777777" w:rsidR="00BE52CE" w:rsidRPr="005B17D3" w:rsidRDefault="00BE52CE" w:rsidP="00EF3896">
      <w:pPr>
        <w:pStyle w:val="Index1"/>
        <w:tabs>
          <w:tab w:val="right" w:leader="dot" w:pos="9350"/>
        </w:tabs>
        <w:rPr>
          <w:noProof/>
        </w:rPr>
      </w:pPr>
      <w:r w:rsidRPr="005B17D3">
        <w:rPr>
          <w:noProof/>
        </w:rPr>
        <w:t>Commonwealth Army</w:t>
      </w:r>
      <w:r w:rsidRPr="005B17D3">
        <w:rPr>
          <w:noProof/>
        </w:rPr>
        <w:tab/>
        <w:t>318</w:t>
      </w:r>
    </w:p>
    <w:p w14:paraId="3EC26CF4" w14:textId="77777777" w:rsidR="00BE52CE" w:rsidRPr="005B17D3" w:rsidRDefault="00BE52CE" w:rsidP="00EF3896">
      <w:pPr>
        <w:pStyle w:val="Index1"/>
        <w:tabs>
          <w:tab w:val="right" w:leader="dot" w:pos="9350"/>
        </w:tabs>
        <w:rPr>
          <w:noProof/>
        </w:rPr>
      </w:pPr>
      <w:r w:rsidRPr="005B17D3">
        <w:rPr>
          <w:b/>
          <w:noProof/>
        </w:rPr>
        <w:t>Communications</w:t>
      </w:r>
    </w:p>
    <w:p w14:paraId="43DA91CD" w14:textId="77777777" w:rsidR="00BE52CE" w:rsidRPr="005B17D3" w:rsidRDefault="00BE52CE" w:rsidP="00EF3896">
      <w:pPr>
        <w:pStyle w:val="Index2"/>
        <w:tabs>
          <w:tab w:val="right" w:leader="dot" w:pos="9350"/>
        </w:tabs>
        <w:rPr>
          <w:noProof/>
        </w:rPr>
      </w:pPr>
      <w:r w:rsidRPr="005B17D3">
        <w:rPr>
          <w:noProof/>
        </w:rPr>
        <w:t>ACA Reporting</w:t>
      </w:r>
      <w:r w:rsidRPr="005B17D3">
        <w:rPr>
          <w:noProof/>
        </w:rPr>
        <w:tab/>
        <w:t>390</w:t>
      </w:r>
    </w:p>
    <w:p w14:paraId="3318320D" w14:textId="77777777" w:rsidR="00BE52CE" w:rsidRPr="005B17D3" w:rsidRDefault="00BE52CE" w:rsidP="00EF3896">
      <w:pPr>
        <w:pStyle w:val="Index2"/>
        <w:tabs>
          <w:tab w:val="right" w:leader="dot" w:pos="9350"/>
        </w:tabs>
        <w:rPr>
          <w:noProof/>
        </w:rPr>
      </w:pPr>
      <w:r w:rsidRPr="005B17D3">
        <w:rPr>
          <w:noProof/>
        </w:rPr>
        <w:t>Bar Code</w:t>
      </w:r>
      <w:r w:rsidRPr="005B17D3">
        <w:rPr>
          <w:noProof/>
        </w:rPr>
        <w:tab/>
        <w:t>25, 87, 382</w:t>
      </w:r>
    </w:p>
    <w:p w14:paraId="4244E8A0" w14:textId="77777777" w:rsidR="00BE52CE" w:rsidRPr="005B17D3" w:rsidRDefault="00BE52CE" w:rsidP="00EF3896">
      <w:pPr>
        <w:pStyle w:val="Index2"/>
        <w:tabs>
          <w:tab w:val="right" w:leader="dot" w:pos="9350"/>
        </w:tabs>
        <w:rPr>
          <w:noProof/>
        </w:rPr>
      </w:pPr>
      <w:r w:rsidRPr="005B17D3">
        <w:rPr>
          <w:noProof/>
        </w:rPr>
        <w:t>Delivery Preference</w:t>
      </w:r>
      <w:r w:rsidRPr="005B17D3">
        <w:rPr>
          <w:noProof/>
        </w:rPr>
        <w:tab/>
        <w:t>386</w:t>
      </w:r>
    </w:p>
    <w:p w14:paraId="689D1C09" w14:textId="77777777" w:rsidR="00BE52CE" w:rsidRPr="005B17D3" w:rsidRDefault="00BE52CE" w:rsidP="00EF3896">
      <w:pPr>
        <w:pStyle w:val="Index2"/>
        <w:tabs>
          <w:tab w:val="right" w:leader="dot" w:pos="9350"/>
        </w:tabs>
        <w:rPr>
          <w:noProof/>
        </w:rPr>
      </w:pPr>
      <w:r w:rsidRPr="005B17D3">
        <w:rPr>
          <w:noProof/>
        </w:rPr>
        <w:t>Detail (Letter Type)</w:t>
      </w:r>
      <w:r w:rsidRPr="005B17D3">
        <w:rPr>
          <w:noProof/>
        </w:rPr>
        <w:tab/>
        <w:t>381</w:t>
      </w:r>
    </w:p>
    <w:p w14:paraId="6E498445" w14:textId="77777777" w:rsidR="00BE52CE" w:rsidRPr="005B17D3" w:rsidRDefault="00BE52CE" w:rsidP="00EF3896">
      <w:pPr>
        <w:pStyle w:val="Index2"/>
        <w:tabs>
          <w:tab w:val="right" w:leader="dot" w:pos="9350"/>
        </w:tabs>
        <w:rPr>
          <w:noProof/>
        </w:rPr>
      </w:pPr>
      <w:r w:rsidRPr="005B17D3">
        <w:rPr>
          <w:noProof/>
        </w:rPr>
        <w:t>Handbook Status</w:t>
      </w:r>
      <w:r w:rsidRPr="005B17D3">
        <w:rPr>
          <w:noProof/>
        </w:rPr>
        <w:tab/>
        <w:t>383</w:t>
      </w:r>
    </w:p>
    <w:p w14:paraId="156446B3" w14:textId="77777777" w:rsidR="00BE52CE" w:rsidRPr="005B17D3" w:rsidRDefault="00BE52CE" w:rsidP="00EF3896">
      <w:pPr>
        <w:pStyle w:val="Index2"/>
        <w:tabs>
          <w:tab w:val="right" w:leader="dot" w:pos="9350"/>
        </w:tabs>
        <w:rPr>
          <w:noProof/>
        </w:rPr>
      </w:pPr>
      <w:r w:rsidRPr="005B17D3">
        <w:rPr>
          <w:noProof/>
        </w:rPr>
        <w:t>historical letter</w:t>
      </w:r>
      <w:r w:rsidRPr="005B17D3">
        <w:rPr>
          <w:noProof/>
        </w:rPr>
        <w:tab/>
        <w:t>376</w:t>
      </w:r>
    </w:p>
    <w:p w14:paraId="42F90FC7" w14:textId="77777777" w:rsidR="00BE52CE" w:rsidRPr="005B17D3" w:rsidRDefault="00BE52CE" w:rsidP="00EF3896">
      <w:pPr>
        <w:pStyle w:val="Index2"/>
        <w:tabs>
          <w:tab w:val="right" w:leader="dot" w:pos="9350"/>
        </w:tabs>
        <w:rPr>
          <w:noProof/>
        </w:rPr>
      </w:pPr>
      <w:r w:rsidRPr="005B17D3">
        <w:rPr>
          <w:noProof/>
        </w:rPr>
        <w:t>letter type</w:t>
      </w:r>
      <w:r w:rsidRPr="005B17D3">
        <w:rPr>
          <w:noProof/>
        </w:rPr>
        <w:tab/>
        <w:t>381</w:t>
      </w:r>
    </w:p>
    <w:p w14:paraId="67DF1B75" w14:textId="77777777" w:rsidR="00BE52CE" w:rsidRPr="005B17D3" w:rsidRDefault="00BE52CE" w:rsidP="00EF3896">
      <w:pPr>
        <w:pStyle w:val="Index2"/>
        <w:tabs>
          <w:tab w:val="right" w:leader="dot" w:pos="9350"/>
        </w:tabs>
        <w:rPr>
          <w:noProof/>
        </w:rPr>
      </w:pPr>
      <w:r w:rsidRPr="005B17D3">
        <w:rPr>
          <w:noProof/>
        </w:rPr>
        <w:t>log</w:t>
      </w:r>
      <w:r w:rsidRPr="005B17D3">
        <w:rPr>
          <w:noProof/>
        </w:rPr>
        <w:tab/>
        <w:t>376</w:t>
      </w:r>
    </w:p>
    <w:p w14:paraId="752D535C" w14:textId="77777777" w:rsidR="00BE52CE" w:rsidRPr="005B17D3" w:rsidRDefault="00BE52CE" w:rsidP="00EF3896">
      <w:pPr>
        <w:pStyle w:val="Index2"/>
        <w:tabs>
          <w:tab w:val="right" w:leader="dot" w:pos="9350"/>
        </w:tabs>
        <w:rPr>
          <w:noProof/>
        </w:rPr>
      </w:pPr>
      <w:r w:rsidRPr="005B17D3">
        <w:rPr>
          <w:noProof/>
        </w:rPr>
        <w:t>Previously Mailed</w:t>
      </w:r>
      <w:r w:rsidRPr="005B17D3">
        <w:rPr>
          <w:noProof/>
        </w:rPr>
        <w:tab/>
        <w:t>378</w:t>
      </w:r>
    </w:p>
    <w:p w14:paraId="66E3D3ED" w14:textId="77777777" w:rsidR="00BE52CE" w:rsidRPr="005B17D3" w:rsidRDefault="00BE52CE" w:rsidP="00EF3896">
      <w:pPr>
        <w:pStyle w:val="Index2"/>
        <w:tabs>
          <w:tab w:val="right" w:leader="dot" w:pos="9350"/>
        </w:tabs>
        <w:rPr>
          <w:noProof/>
        </w:rPr>
      </w:pPr>
      <w:r w:rsidRPr="005B17D3">
        <w:rPr>
          <w:noProof/>
        </w:rPr>
        <w:t>Status</w:t>
      </w:r>
      <w:r w:rsidRPr="005B17D3">
        <w:rPr>
          <w:noProof/>
        </w:rPr>
        <w:tab/>
        <w:t>378</w:t>
      </w:r>
    </w:p>
    <w:p w14:paraId="4D460D54" w14:textId="77777777" w:rsidR="00BE52CE" w:rsidRPr="005B17D3" w:rsidRDefault="00BE52CE" w:rsidP="00EF3896">
      <w:pPr>
        <w:pStyle w:val="Index1"/>
        <w:tabs>
          <w:tab w:val="right" w:leader="dot" w:pos="9350"/>
        </w:tabs>
        <w:rPr>
          <w:noProof/>
        </w:rPr>
      </w:pPr>
      <w:r w:rsidRPr="005B17D3">
        <w:rPr>
          <w:b/>
          <w:iCs/>
          <w:noProof/>
        </w:rPr>
        <w:t>Community Care</w:t>
      </w:r>
    </w:p>
    <w:p w14:paraId="137A2E61" w14:textId="77777777" w:rsidR="00BE52CE" w:rsidRPr="005B17D3" w:rsidRDefault="00BE52CE" w:rsidP="00EF3896">
      <w:pPr>
        <w:pStyle w:val="Index2"/>
        <w:tabs>
          <w:tab w:val="right" w:leader="dot" w:pos="9350"/>
        </w:tabs>
        <w:rPr>
          <w:noProof/>
        </w:rPr>
      </w:pPr>
      <w:r w:rsidRPr="005B17D3">
        <w:rPr>
          <w:noProof/>
        </w:rPr>
        <w:t>Community Care Determination</w:t>
      </w:r>
      <w:r w:rsidRPr="005B17D3">
        <w:rPr>
          <w:noProof/>
        </w:rPr>
        <w:tab/>
        <w:t>178</w:t>
      </w:r>
    </w:p>
    <w:p w14:paraId="5151F111" w14:textId="77777777" w:rsidR="00BE52CE" w:rsidRPr="005B17D3" w:rsidRDefault="00BE52CE" w:rsidP="00EF3896">
      <w:pPr>
        <w:pStyle w:val="Index2"/>
        <w:tabs>
          <w:tab w:val="right" w:leader="dot" w:pos="9350"/>
        </w:tabs>
        <w:rPr>
          <w:noProof/>
        </w:rPr>
      </w:pPr>
      <w:r w:rsidRPr="005B17D3">
        <w:rPr>
          <w:noProof/>
        </w:rPr>
        <w:t>View Community Care Outcome</w:t>
      </w:r>
      <w:r w:rsidRPr="005B17D3">
        <w:rPr>
          <w:noProof/>
        </w:rPr>
        <w:tab/>
        <w:t>178</w:t>
      </w:r>
    </w:p>
    <w:p w14:paraId="4F99EAFF" w14:textId="77777777" w:rsidR="00BE52CE" w:rsidRPr="005B17D3" w:rsidRDefault="00BE52CE" w:rsidP="00EF3896">
      <w:pPr>
        <w:pStyle w:val="Index1"/>
        <w:tabs>
          <w:tab w:val="right" w:leader="dot" w:pos="9350"/>
        </w:tabs>
        <w:rPr>
          <w:noProof/>
        </w:rPr>
      </w:pPr>
      <w:r w:rsidRPr="005B17D3">
        <w:rPr>
          <w:noProof/>
        </w:rPr>
        <w:t>Community Care Determination</w:t>
      </w:r>
    </w:p>
    <w:p w14:paraId="5ED91FF6" w14:textId="77777777" w:rsidR="00BE52CE" w:rsidRPr="005B17D3" w:rsidRDefault="00BE52CE" w:rsidP="00EF3896">
      <w:pPr>
        <w:pStyle w:val="Index2"/>
        <w:tabs>
          <w:tab w:val="right" w:leader="dot" w:pos="9350"/>
        </w:tabs>
        <w:rPr>
          <w:noProof/>
        </w:rPr>
      </w:pPr>
      <w:r w:rsidRPr="005B17D3">
        <w:rPr>
          <w:noProof/>
        </w:rPr>
        <w:t>Community Care Determination -Manual Override Button</w:t>
      </w:r>
      <w:r w:rsidRPr="005B17D3">
        <w:rPr>
          <w:noProof/>
        </w:rPr>
        <w:tab/>
        <w:t>238</w:t>
      </w:r>
    </w:p>
    <w:p w14:paraId="4AAC0CB7" w14:textId="77777777" w:rsidR="00BE52CE" w:rsidRPr="005B17D3" w:rsidRDefault="00BE52CE" w:rsidP="00EF3896">
      <w:pPr>
        <w:pStyle w:val="Index2"/>
        <w:tabs>
          <w:tab w:val="right" w:leader="dot" w:pos="9350"/>
        </w:tabs>
        <w:rPr>
          <w:noProof/>
        </w:rPr>
      </w:pPr>
      <w:r w:rsidRPr="005B17D3">
        <w:rPr>
          <w:noProof/>
        </w:rPr>
        <w:t>History Screen</w:t>
      </w:r>
      <w:r w:rsidRPr="005B17D3">
        <w:rPr>
          <w:noProof/>
        </w:rPr>
        <w:tab/>
        <w:t>238</w:t>
      </w:r>
    </w:p>
    <w:p w14:paraId="457094FB" w14:textId="77777777" w:rsidR="00BE52CE" w:rsidRPr="005B17D3" w:rsidRDefault="00BE52CE" w:rsidP="00EF3896">
      <w:pPr>
        <w:pStyle w:val="Index2"/>
        <w:tabs>
          <w:tab w:val="right" w:leader="dot" w:pos="9350"/>
        </w:tabs>
        <w:rPr>
          <w:noProof/>
        </w:rPr>
      </w:pPr>
      <w:r w:rsidRPr="005B17D3">
        <w:rPr>
          <w:noProof/>
        </w:rPr>
        <w:t>Manual Override Screen</w:t>
      </w:r>
      <w:r w:rsidRPr="005B17D3">
        <w:rPr>
          <w:noProof/>
        </w:rPr>
        <w:tab/>
        <w:t>238</w:t>
      </w:r>
    </w:p>
    <w:p w14:paraId="0B104C7C" w14:textId="77777777" w:rsidR="00BE52CE" w:rsidRPr="005B17D3" w:rsidRDefault="00BE52CE" w:rsidP="00EF3896">
      <w:pPr>
        <w:pStyle w:val="Index1"/>
        <w:tabs>
          <w:tab w:val="right" w:leader="dot" w:pos="9350"/>
        </w:tabs>
        <w:rPr>
          <w:noProof/>
        </w:rPr>
      </w:pPr>
      <w:r w:rsidRPr="005B17D3">
        <w:rPr>
          <w:noProof/>
        </w:rPr>
        <w:t>Completion</w:t>
      </w:r>
      <w:r w:rsidRPr="005B17D3">
        <w:rPr>
          <w:noProof/>
        </w:rPr>
        <w:tab/>
        <w:t>103, 104</w:t>
      </w:r>
    </w:p>
    <w:p w14:paraId="0B52E8B9" w14:textId="77777777" w:rsidR="00BE52CE" w:rsidRPr="005B17D3" w:rsidRDefault="00BE52CE" w:rsidP="00EF3896">
      <w:pPr>
        <w:pStyle w:val="Index1"/>
        <w:tabs>
          <w:tab w:val="right" w:leader="dot" w:pos="9350"/>
        </w:tabs>
        <w:rPr>
          <w:noProof/>
        </w:rPr>
      </w:pPr>
      <w:r w:rsidRPr="005B17D3">
        <w:rPr>
          <w:noProof/>
        </w:rPr>
        <w:t>Confidential</w:t>
      </w:r>
      <w:r w:rsidRPr="005B17D3">
        <w:rPr>
          <w:noProof/>
        </w:rPr>
        <w:tab/>
        <w:t>298, 299</w:t>
      </w:r>
    </w:p>
    <w:p w14:paraId="06B6B31D" w14:textId="77777777" w:rsidR="00BE52CE" w:rsidRPr="005B17D3" w:rsidRDefault="00BE52CE" w:rsidP="00EF3896">
      <w:pPr>
        <w:pStyle w:val="Index2"/>
        <w:tabs>
          <w:tab w:val="right" w:leader="dot" w:pos="9350"/>
        </w:tabs>
        <w:rPr>
          <w:noProof/>
        </w:rPr>
      </w:pPr>
      <w:r w:rsidRPr="005B17D3">
        <w:rPr>
          <w:noProof/>
        </w:rPr>
        <w:t>Address</w:t>
      </w:r>
      <w:r w:rsidRPr="005B17D3">
        <w:rPr>
          <w:noProof/>
        </w:rPr>
        <w:tab/>
        <w:t>298, 299</w:t>
      </w:r>
    </w:p>
    <w:p w14:paraId="2A0211F7" w14:textId="77777777" w:rsidR="00BE52CE" w:rsidRPr="005B17D3" w:rsidRDefault="00BE52CE" w:rsidP="00EF3896">
      <w:pPr>
        <w:pStyle w:val="Index1"/>
        <w:tabs>
          <w:tab w:val="right" w:leader="dot" w:pos="9350"/>
        </w:tabs>
        <w:rPr>
          <w:noProof/>
        </w:rPr>
      </w:pPr>
      <w:r w:rsidRPr="005B17D3">
        <w:rPr>
          <w:noProof/>
        </w:rPr>
        <w:t>Confinement Location</w:t>
      </w:r>
      <w:r w:rsidRPr="005B17D3">
        <w:rPr>
          <w:noProof/>
        </w:rPr>
        <w:tab/>
        <w:t>69, 206, 207</w:t>
      </w:r>
    </w:p>
    <w:p w14:paraId="2C77ED93" w14:textId="77777777" w:rsidR="00BE52CE" w:rsidRPr="005B17D3" w:rsidRDefault="00BE52CE" w:rsidP="00EF3896">
      <w:pPr>
        <w:pStyle w:val="Index1"/>
        <w:tabs>
          <w:tab w:val="right" w:leader="dot" w:pos="9350"/>
        </w:tabs>
        <w:rPr>
          <w:noProof/>
        </w:rPr>
      </w:pPr>
      <w:r w:rsidRPr="005B17D3">
        <w:rPr>
          <w:noProof/>
        </w:rPr>
        <w:t>Confirmed</w:t>
      </w:r>
    </w:p>
    <w:p w14:paraId="0FE1E6C3" w14:textId="77777777" w:rsidR="00BE52CE" w:rsidRPr="005B17D3" w:rsidRDefault="00BE52CE" w:rsidP="00EF3896">
      <w:pPr>
        <w:pStyle w:val="Index2"/>
        <w:tabs>
          <w:tab w:val="right" w:leader="dot" w:pos="9350"/>
        </w:tabs>
        <w:rPr>
          <w:noProof/>
        </w:rPr>
      </w:pPr>
      <w:r w:rsidRPr="005B17D3">
        <w:rPr>
          <w:noProof/>
        </w:rPr>
        <w:t>Disability Discharge</w:t>
      </w:r>
      <w:r w:rsidRPr="005B17D3">
        <w:rPr>
          <w:noProof/>
        </w:rPr>
        <w:tab/>
        <w:t>312</w:t>
      </w:r>
    </w:p>
    <w:p w14:paraId="685E8FD1" w14:textId="77777777" w:rsidR="00BE52CE" w:rsidRPr="005B17D3" w:rsidRDefault="00BE52CE" w:rsidP="00EF3896">
      <w:pPr>
        <w:pStyle w:val="Index2"/>
        <w:tabs>
          <w:tab w:val="right" w:leader="dot" w:pos="9350"/>
        </w:tabs>
        <w:rPr>
          <w:noProof/>
        </w:rPr>
      </w:pPr>
      <w:r w:rsidRPr="005B17D3">
        <w:rPr>
          <w:noProof/>
        </w:rPr>
        <w:t>Eligibility Status</w:t>
      </w:r>
      <w:r w:rsidRPr="005B17D3">
        <w:rPr>
          <w:noProof/>
        </w:rPr>
        <w:tab/>
        <w:t>200</w:t>
      </w:r>
    </w:p>
    <w:p w14:paraId="0EC041FC" w14:textId="77777777" w:rsidR="00BE52CE" w:rsidRPr="005B17D3" w:rsidRDefault="00BE52CE" w:rsidP="00EF3896">
      <w:pPr>
        <w:pStyle w:val="Index2"/>
        <w:tabs>
          <w:tab w:val="right" w:leader="dot" w:pos="9350"/>
        </w:tabs>
        <w:rPr>
          <w:noProof/>
        </w:rPr>
      </w:pPr>
      <w:r w:rsidRPr="005B17D3">
        <w:rPr>
          <w:noProof/>
        </w:rPr>
        <w:t>PH Status</w:t>
      </w:r>
      <w:r w:rsidRPr="005B17D3">
        <w:rPr>
          <w:noProof/>
        </w:rPr>
        <w:tab/>
        <w:t>63, 64, 99, 208, 228, 229</w:t>
      </w:r>
    </w:p>
    <w:p w14:paraId="00B01A19" w14:textId="77777777" w:rsidR="00BE52CE" w:rsidRPr="005B17D3" w:rsidRDefault="00BE52CE" w:rsidP="00EF3896">
      <w:pPr>
        <w:pStyle w:val="Index2"/>
        <w:tabs>
          <w:tab w:val="right" w:leader="dot" w:pos="9350"/>
        </w:tabs>
        <w:rPr>
          <w:noProof/>
        </w:rPr>
      </w:pPr>
      <w:r w:rsidRPr="005B17D3">
        <w:rPr>
          <w:noProof/>
        </w:rPr>
        <w:t>PH Updates</w:t>
      </w:r>
      <w:r w:rsidRPr="005B17D3">
        <w:rPr>
          <w:noProof/>
        </w:rPr>
        <w:tab/>
        <w:t>402</w:t>
      </w:r>
    </w:p>
    <w:p w14:paraId="7EE5D15F" w14:textId="77777777" w:rsidR="00BE52CE" w:rsidRPr="005B17D3" w:rsidRDefault="00BE52CE" w:rsidP="00EF3896">
      <w:pPr>
        <w:pStyle w:val="Index2"/>
        <w:tabs>
          <w:tab w:val="right" w:leader="dot" w:pos="9350"/>
        </w:tabs>
        <w:rPr>
          <w:noProof/>
        </w:rPr>
      </w:pPr>
      <w:r w:rsidRPr="005B17D3">
        <w:rPr>
          <w:noProof/>
        </w:rPr>
        <w:t>POW</w:t>
      </w:r>
      <w:r w:rsidRPr="005B17D3">
        <w:rPr>
          <w:noProof/>
        </w:rPr>
        <w:tab/>
        <w:t>206</w:t>
      </w:r>
    </w:p>
    <w:p w14:paraId="519E34BB" w14:textId="77777777" w:rsidR="00BE52CE" w:rsidRPr="005B17D3" w:rsidRDefault="00BE52CE" w:rsidP="00EF3896">
      <w:pPr>
        <w:pStyle w:val="Index1"/>
        <w:tabs>
          <w:tab w:val="right" w:leader="dot" w:pos="9350"/>
        </w:tabs>
        <w:rPr>
          <w:noProof/>
        </w:rPr>
      </w:pPr>
      <w:r w:rsidRPr="005B17D3">
        <w:rPr>
          <w:b/>
          <w:noProof/>
        </w:rPr>
        <w:t>Consistency Check</w:t>
      </w:r>
    </w:p>
    <w:p w14:paraId="3D59BBAE" w14:textId="77777777" w:rsidR="00BE52CE" w:rsidRPr="005B17D3" w:rsidRDefault="00BE52CE" w:rsidP="00EF3896">
      <w:pPr>
        <w:pStyle w:val="Index2"/>
        <w:tabs>
          <w:tab w:val="right" w:leader="dot" w:pos="9350"/>
        </w:tabs>
        <w:rPr>
          <w:noProof/>
        </w:rPr>
      </w:pPr>
      <w:r w:rsidRPr="005B17D3">
        <w:rPr>
          <w:noProof/>
        </w:rPr>
        <w:t>Case Types</w:t>
      </w:r>
      <w:r w:rsidRPr="005B17D3">
        <w:rPr>
          <w:noProof/>
        </w:rPr>
        <w:tab/>
        <w:t>56</w:t>
      </w:r>
    </w:p>
    <w:p w14:paraId="3681E292" w14:textId="77777777" w:rsidR="00BE52CE" w:rsidRPr="005B17D3" w:rsidRDefault="00BE52CE" w:rsidP="00EF3896">
      <w:pPr>
        <w:pStyle w:val="Index2"/>
        <w:tabs>
          <w:tab w:val="right" w:leader="dot" w:pos="9350"/>
        </w:tabs>
        <w:rPr>
          <w:noProof/>
        </w:rPr>
      </w:pPr>
      <w:r w:rsidRPr="005B17D3">
        <w:rPr>
          <w:noProof/>
        </w:rPr>
        <w:t>Work Items</w:t>
      </w:r>
      <w:r w:rsidRPr="005B17D3">
        <w:rPr>
          <w:noProof/>
        </w:rPr>
        <w:tab/>
        <w:t>55</w:t>
      </w:r>
    </w:p>
    <w:p w14:paraId="2FDDC525" w14:textId="77777777" w:rsidR="00BE52CE" w:rsidRPr="005B17D3" w:rsidRDefault="00BE52CE" w:rsidP="00EF3896">
      <w:pPr>
        <w:pStyle w:val="Index2"/>
        <w:tabs>
          <w:tab w:val="right" w:leader="dot" w:pos="9350"/>
        </w:tabs>
        <w:rPr>
          <w:noProof/>
        </w:rPr>
      </w:pPr>
      <w:r w:rsidRPr="005B17D3">
        <w:rPr>
          <w:noProof/>
        </w:rPr>
        <w:t>Worklist</w:t>
      </w:r>
      <w:r w:rsidRPr="005B17D3">
        <w:rPr>
          <w:noProof/>
        </w:rPr>
        <w:tab/>
        <w:t>54</w:t>
      </w:r>
    </w:p>
    <w:p w14:paraId="69E0E891" w14:textId="77777777" w:rsidR="00BE52CE" w:rsidRPr="005B17D3" w:rsidRDefault="00BE52CE" w:rsidP="00EF3896">
      <w:pPr>
        <w:pStyle w:val="Index1"/>
        <w:tabs>
          <w:tab w:val="right" w:leader="dot" w:pos="9350"/>
        </w:tabs>
        <w:rPr>
          <w:noProof/>
        </w:rPr>
      </w:pPr>
      <w:r w:rsidRPr="005B17D3">
        <w:rPr>
          <w:rFonts w:cs="Arial"/>
          <w:b/>
          <w:noProof/>
        </w:rPr>
        <w:t>Content Management System</w:t>
      </w:r>
    </w:p>
    <w:p w14:paraId="7446F17E" w14:textId="77777777" w:rsidR="00BE52CE" w:rsidRPr="005B17D3" w:rsidRDefault="00BE52CE" w:rsidP="00EF3896">
      <w:pPr>
        <w:pStyle w:val="Index2"/>
        <w:tabs>
          <w:tab w:val="right" w:leader="dot" w:pos="9350"/>
        </w:tabs>
        <w:rPr>
          <w:noProof/>
        </w:rPr>
      </w:pPr>
      <w:r w:rsidRPr="005B17D3">
        <w:rPr>
          <w:noProof/>
        </w:rPr>
        <w:t>Definition</w:t>
      </w:r>
      <w:r w:rsidRPr="005B17D3">
        <w:rPr>
          <w:noProof/>
        </w:rPr>
        <w:tab/>
        <w:t>27</w:t>
      </w:r>
    </w:p>
    <w:p w14:paraId="60AB6169" w14:textId="77777777" w:rsidR="00BE52CE" w:rsidRPr="005B17D3" w:rsidRDefault="00BE52CE" w:rsidP="00EF3896">
      <w:pPr>
        <w:pStyle w:val="Index1"/>
        <w:tabs>
          <w:tab w:val="right" w:leader="dot" w:pos="9350"/>
        </w:tabs>
        <w:rPr>
          <w:noProof/>
        </w:rPr>
      </w:pPr>
      <w:r w:rsidRPr="005B17D3">
        <w:rPr>
          <w:noProof/>
        </w:rPr>
        <w:t>Context-sensitive</w:t>
      </w:r>
    </w:p>
    <w:p w14:paraId="29C4F60D" w14:textId="77777777" w:rsidR="00BE52CE" w:rsidRPr="005B17D3" w:rsidRDefault="00BE52CE" w:rsidP="00EF3896">
      <w:pPr>
        <w:pStyle w:val="Index2"/>
        <w:tabs>
          <w:tab w:val="right" w:leader="dot" w:pos="9350"/>
        </w:tabs>
        <w:rPr>
          <w:noProof/>
        </w:rPr>
      </w:pPr>
      <w:r w:rsidRPr="005B17D3">
        <w:rPr>
          <w:noProof/>
        </w:rPr>
        <w:t>commands</w:t>
      </w:r>
      <w:r w:rsidRPr="005B17D3">
        <w:rPr>
          <w:noProof/>
        </w:rPr>
        <w:tab/>
        <w:t>41</w:t>
      </w:r>
    </w:p>
    <w:p w14:paraId="042022B3" w14:textId="77777777" w:rsidR="00BE52CE" w:rsidRPr="005B17D3" w:rsidRDefault="00BE52CE" w:rsidP="00EF3896">
      <w:pPr>
        <w:pStyle w:val="Index2"/>
        <w:tabs>
          <w:tab w:val="right" w:leader="dot" w:pos="9350"/>
        </w:tabs>
        <w:rPr>
          <w:noProof/>
        </w:rPr>
      </w:pPr>
      <w:r w:rsidRPr="005B17D3">
        <w:rPr>
          <w:noProof/>
        </w:rPr>
        <w:t>Help</w:t>
      </w:r>
      <w:r w:rsidRPr="005B17D3">
        <w:rPr>
          <w:noProof/>
        </w:rPr>
        <w:tab/>
        <w:t>39</w:t>
      </w:r>
    </w:p>
    <w:p w14:paraId="5FDFD590" w14:textId="77777777" w:rsidR="00BE52CE" w:rsidRPr="005B17D3" w:rsidRDefault="00BE52CE" w:rsidP="00EF3896">
      <w:pPr>
        <w:pStyle w:val="Index1"/>
        <w:tabs>
          <w:tab w:val="right" w:leader="dot" w:pos="9350"/>
        </w:tabs>
        <w:rPr>
          <w:noProof/>
        </w:rPr>
      </w:pPr>
      <w:r w:rsidRPr="005B17D3">
        <w:rPr>
          <w:noProof/>
        </w:rPr>
        <w:t>Contributed</w:t>
      </w:r>
    </w:p>
    <w:p w14:paraId="2910D96B" w14:textId="77777777" w:rsidR="00BE52CE" w:rsidRPr="005B17D3" w:rsidRDefault="00BE52CE" w:rsidP="00EF3896">
      <w:pPr>
        <w:pStyle w:val="Index2"/>
        <w:tabs>
          <w:tab w:val="right" w:leader="dot" w:pos="9350"/>
        </w:tabs>
        <w:rPr>
          <w:noProof/>
        </w:rPr>
      </w:pPr>
      <w:r w:rsidRPr="005B17D3">
        <w:rPr>
          <w:noProof/>
        </w:rPr>
        <w:t>Amount</w:t>
      </w:r>
      <w:r w:rsidRPr="005B17D3">
        <w:rPr>
          <w:noProof/>
        </w:rPr>
        <w:tab/>
        <w:t>349, 350</w:t>
      </w:r>
    </w:p>
    <w:p w14:paraId="0671AB20" w14:textId="77777777" w:rsidR="00BE52CE" w:rsidRPr="005B17D3" w:rsidRDefault="00BE52CE" w:rsidP="00EF3896">
      <w:pPr>
        <w:pStyle w:val="Index2"/>
        <w:tabs>
          <w:tab w:val="right" w:leader="dot" w:pos="9350"/>
        </w:tabs>
        <w:rPr>
          <w:noProof/>
        </w:rPr>
      </w:pPr>
      <w:r w:rsidRPr="005B17D3">
        <w:rPr>
          <w:noProof/>
        </w:rPr>
        <w:t>to Child Support</w:t>
      </w:r>
      <w:r w:rsidRPr="005B17D3">
        <w:rPr>
          <w:noProof/>
        </w:rPr>
        <w:tab/>
        <w:t>346, 350</w:t>
      </w:r>
    </w:p>
    <w:p w14:paraId="51BEA884" w14:textId="77777777" w:rsidR="00BE52CE" w:rsidRPr="005B17D3" w:rsidRDefault="00BE52CE" w:rsidP="00EF3896">
      <w:pPr>
        <w:pStyle w:val="Index2"/>
        <w:tabs>
          <w:tab w:val="right" w:leader="dot" w:pos="9350"/>
        </w:tabs>
        <w:rPr>
          <w:noProof/>
        </w:rPr>
      </w:pPr>
      <w:r w:rsidRPr="005B17D3">
        <w:rPr>
          <w:noProof/>
        </w:rPr>
        <w:t>to Spousal Support</w:t>
      </w:r>
      <w:r w:rsidRPr="005B17D3">
        <w:rPr>
          <w:noProof/>
        </w:rPr>
        <w:tab/>
        <w:t>349</w:t>
      </w:r>
    </w:p>
    <w:p w14:paraId="1A53AB25" w14:textId="77777777" w:rsidR="00BE52CE" w:rsidRPr="005B17D3" w:rsidRDefault="00BE52CE" w:rsidP="00EF3896">
      <w:pPr>
        <w:pStyle w:val="Index1"/>
        <w:tabs>
          <w:tab w:val="right" w:leader="dot" w:pos="9350"/>
        </w:tabs>
        <w:rPr>
          <w:noProof/>
        </w:rPr>
      </w:pPr>
      <w:r w:rsidRPr="005B17D3">
        <w:rPr>
          <w:b/>
          <w:noProof/>
        </w:rPr>
        <w:t>Copay</w:t>
      </w:r>
      <w:r w:rsidRPr="005B17D3">
        <w:rPr>
          <w:noProof/>
        </w:rPr>
        <w:tab/>
        <w:t>29, 330, 348, 372</w:t>
      </w:r>
    </w:p>
    <w:p w14:paraId="16D96018" w14:textId="77777777" w:rsidR="00BE52CE" w:rsidRPr="005B17D3" w:rsidRDefault="00BE52CE" w:rsidP="00EF3896">
      <w:pPr>
        <w:pStyle w:val="Index2"/>
        <w:tabs>
          <w:tab w:val="right" w:leader="dot" w:pos="9350"/>
        </w:tabs>
        <w:rPr>
          <w:noProof/>
        </w:rPr>
      </w:pPr>
      <w:r w:rsidRPr="005B17D3">
        <w:rPr>
          <w:noProof/>
        </w:rPr>
        <w:t>A&amp;A</w:t>
      </w:r>
      <w:r w:rsidRPr="005B17D3">
        <w:rPr>
          <w:noProof/>
        </w:rPr>
        <w:tab/>
        <w:t>209</w:t>
      </w:r>
    </w:p>
    <w:p w14:paraId="2C482E4B" w14:textId="77777777" w:rsidR="00BE52CE" w:rsidRPr="005B17D3" w:rsidRDefault="00BE52CE" w:rsidP="00EF3896">
      <w:pPr>
        <w:pStyle w:val="Index2"/>
        <w:tabs>
          <w:tab w:val="right" w:leader="dot" w:pos="9350"/>
        </w:tabs>
        <w:rPr>
          <w:noProof/>
        </w:rPr>
      </w:pPr>
      <w:r w:rsidRPr="005B17D3">
        <w:rPr>
          <w:noProof/>
        </w:rPr>
        <w:t>can't afford</w:t>
      </w:r>
      <w:r w:rsidRPr="005B17D3">
        <w:rPr>
          <w:noProof/>
        </w:rPr>
        <w:tab/>
        <w:t>331</w:t>
      </w:r>
    </w:p>
    <w:p w14:paraId="6824C836" w14:textId="77777777" w:rsidR="00BE52CE" w:rsidRPr="005B17D3" w:rsidRDefault="00BE52CE" w:rsidP="00EF3896">
      <w:pPr>
        <w:pStyle w:val="Index2"/>
        <w:tabs>
          <w:tab w:val="right" w:leader="dot" w:pos="9350"/>
        </w:tabs>
        <w:rPr>
          <w:noProof/>
        </w:rPr>
      </w:pPr>
      <w:r w:rsidRPr="005B17D3">
        <w:rPr>
          <w:noProof/>
        </w:rPr>
        <w:t>Housebound</w:t>
      </w:r>
      <w:r w:rsidRPr="005B17D3">
        <w:rPr>
          <w:noProof/>
        </w:rPr>
        <w:tab/>
        <w:t>210</w:t>
      </w:r>
    </w:p>
    <w:p w14:paraId="6621BF11" w14:textId="77777777" w:rsidR="00BE52CE" w:rsidRPr="005B17D3" w:rsidRDefault="00BE52CE" w:rsidP="00EF3896">
      <w:pPr>
        <w:pStyle w:val="Index2"/>
        <w:tabs>
          <w:tab w:val="right" w:leader="dot" w:pos="9350"/>
        </w:tabs>
        <w:rPr>
          <w:noProof/>
        </w:rPr>
      </w:pPr>
      <w:r w:rsidRPr="005B17D3">
        <w:rPr>
          <w:noProof/>
        </w:rPr>
        <w:t>P&amp;T</w:t>
      </w:r>
      <w:r w:rsidRPr="005B17D3">
        <w:rPr>
          <w:noProof/>
        </w:rPr>
        <w:tab/>
        <w:t>215</w:t>
      </w:r>
    </w:p>
    <w:p w14:paraId="37ABEE41" w14:textId="77777777" w:rsidR="00BE52CE" w:rsidRPr="005B17D3" w:rsidRDefault="00BE52CE" w:rsidP="00EF3896">
      <w:pPr>
        <w:pStyle w:val="Index2"/>
        <w:tabs>
          <w:tab w:val="right" w:leader="dot" w:pos="9350"/>
        </w:tabs>
        <w:rPr>
          <w:noProof/>
        </w:rPr>
      </w:pPr>
      <w:r w:rsidRPr="005B17D3">
        <w:rPr>
          <w:noProof/>
        </w:rPr>
        <w:t>Purple Heart</w:t>
      </w:r>
      <w:r w:rsidRPr="005B17D3">
        <w:rPr>
          <w:noProof/>
        </w:rPr>
        <w:tab/>
        <w:t>229</w:t>
      </w:r>
    </w:p>
    <w:p w14:paraId="59E00FD9" w14:textId="77777777" w:rsidR="00BE52CE" w:rsidRPr="005B17D3" w:rsidRDefault="00BE52CE" w:rsidP="00EF3896">
      <w:pPr>
        <w:pStyle w:val="Index2"/>
        <w:tabs>
          <w:tab w:val="right" w:leader="dot" w:pos="9350"/>
        </w:tabs>
        <w:rPr>
          <w:noProof/>
        </w:rPr>
      </w:pPr>
      <w:r w:rsidRPr="005B17D3">
        <w:rPr>
          <w:noProof/>
        </w:rPr>
        <w:t>Rec. VA Disability Compensation</w:t>
      </w:r>
      <w:r w:rsidRPr="005B17D3">
        <w:rPr>
          <w:noProof/>
        </w:rPr>
        <w:tab/>
        <w:t>213</w:t>
      </w:r>
    </w:p>
    <w:p w14:paraId="03CCE8AE" w14:textId="77777777" w:rsidR="00BE52CE" w:rsidRPr="005B17D3" w:rsidRDefault="00BE52CE" w:rsidP="00EF3896">
      <w:pPr>
        <w:pStyle w:val="Index2"/>
        <w:tabs>
          <w:tab w:val="right" w:leader="dot" w:pos="9350"/>
        </w:tabs>
        <w:rPr>
          <w:noProof/>
        </w:rPr>
      </w:pPr>
      <w:r w:rsidRPr="005B17D3">
        <w:rPr>
          <w:noProof/>
        </w:rPr>
        <w:t>Services Exempt</w:t>
      </w:r>
      <w:r w:rsidRPr="005B17D3">
        <w:rPr>
          <w:noProof/>
        </w:rPr>
        <w:tab/>
        <w:t>330</w:t>
      </w:r>
    </w:p>
    <w:p w14:paraId="6706FD73" w14:textId="77777777" w:rsidR="00BE52CE" w:rsidRPr="005B17D3" w:rsidRDefault="00BE52CE" w:rsidP="00EF3896">
      <w:pPr>
        <w:pStyle w:val="Index2"/>
        <w:tabs>
          <w:tab w:val="right" w:leader="dot" w:pos="9350"/>
        </w:tabs>
        <w:rPr>
          <w:noProof/>
        </w:rPr>
      </w:pPr>
      <w:r w:rsidRPr="005B17D3">
        <w:rPr>
          <w:noProof/>
        </w:rPr>
        <w:t>VA Pension</w:t>
      </w:r>
      <w:r w:rsidRPr="005B17D3">
        <w:rPr>
          <w:noProof/>
        </w:rPr>
        <w:tab/>
        <w:t>211</w:t>
      </w:r>
    </w:p>
    <w:p w14:paraId="1236255B" w14:textId="77777777" w:rsidR="00BE52CE" w:rsidRPr="005B17D3" w:rsidRDefault="00BE52CE" w:rsidP="00EF3896">
      <w:pPr>
        <w:pStyle w:val="Index1"/>
        <w:tabs>
          <w:tab w:val="right" w:leader="dot" w:pos="9350"/>
        </w:tabs>
        <w:rPr>
          <w:noProof/>
        </w:rPr>
      </w:pPr>
      <w:r w:rsidRPr="005B17D3">
        <w:rPr>
          <w:b/>
          <w:noProof/>
        </w:rPr>
        <w:t>Copayment</w:t>
      </w:r>
    </w:p>
    <w:p w14:paraId="4243E236" w14:textId="77777777" w:rsidR="00BE52CE" w:rsidRPr="005B17D3" w:rsidRDefault="00BE52CE" w:rsidP="00EF3896">
      <w:pPr>
        <w:pStyle w:val="Index2"/>
        <w:tabs>
          <w:tab w:val="right" w:leader="dot" w:pos="9350"/>
        </w:tabs>
        <w:rPr>
          <w:noProof/>
        </w:rPr>
      </w:pPr>
      <w:r w:rsidRPr="005B17D3">
        <w:rPr>
          <w:noProof/>
        </w:rPr>
        <w:t>GMT</w:t>
      </w:r>
      <w:r w:rsidRPr="005B17D3">
        <w:rPr>
          <w:noProof/>
        </w:rPr>
        <w:tab/>
        <w:t>111</w:t>
      </w:r>
    </w:p>
    <w:p w14:paraId="4149F667" w14:textId="77777777" w:rsidR="00BE52CE" w:rsidRPr="005B17D3" w:rsidRDefault="00BE52CE" w:rsidP="00EF3896">
      <w:pPr>
        <w:pStyle w:val="Index2"/>
        <w:tabs>
          <w:tab w:val="right" w:leader="dot" w:pos="9350"/>
        </w:tabs>
        <w:rPr>
          <w:noProof/>
        </w:rPr>
      </w:pPr>
      <w:r w:rsidRPr="005B17D3">
        <w:rPr>
          <w:noProof/>
        </w:rPr>
        <w:t>information</w:t>
      </w:r>
      <w:r w:rsidRPr="005B17D3">
        <w:rPr>
          <w:noProof/>
        </w:rPr>
        <w:tab/>
        <w:t>111</w:t>
      </w:r>
    </w:p>
    <w:p w14:paraId="4D7E9D84" w14:textId="77777777" w:rsidR="00BE52CE" w:rsidRPr="005B17D3" w:rsidRDefault="00BE52CE" w:rsidP="00EF3896">
      <w:pPr>
        <w:pStyle w:val="Index2"/>
        <w:tabs>
          <w:tab w:val="right" w:leader="dot" w:pos="9350"/>
        </w:tabs>
        <w:rPr>
          <w:noProof/>
        </w:rPr>
      </w:pPr>
      <w:r w:rsidRPr="005B17D3">
        <w:rPr>
          <w:noProof/>
        </w:rPr>
        <w:t>Inpatient</w:t>
      </w:r>
      <w:r w:rsidRPr="005B17D3">
        <w:rPr>
          <w:noProof/>
        </w:rPr>
        <w:tab/>
        <w:t>111</w:t>
      </w:r>
    </w:p>
    <w:p w14:paraId="0D6DB177" w14:textId="77777777" w:rsidR="00BE52CE" w:rsidRPr="005B17D3" w:rsidRDefault="00BE52CE" w:rsidP="00EF3896">
      <w:pPr>
        <w:pStyle w:val="Index2"/>
        <w:tabs>
          <w:tab w:val="right" w:leader="dot" w:pos="9350"/>
        </w:tabs>
        <w:rPr>
          <w:noProof/>
        </w:rPr>
      </w:pPr>
      <w:r w:rsidRPr="005B17D3">
        <w:rPr>
          <w:noProof/>
        </w:rPr>
        <w:t>Long Term Care</w:t>
      </w:r>
      <w:r w:rsidRPr="005B17D3">
        <w:rPr>
          <w:noProof/>
        </w:rPr>
        <w:tab/>
        <w:t>111</w:t>
      </w:r>
    </w:p>
    <w:p w14:paraId="443DD3E8" w14:textId="77777777" w:rsidR="00BE52CE" w:rsidRPr="005B17D3" w:rsidRDefault="00BE52CE" w:rsidP="00EF3896">
      <w:pPr>
        <w:pStyle w:val="Index2"/>
        <w:tabs>
          <w:tab w:val="right" w:leader="dot" w:pos="9350"/>
        </w:tabs>
        <w:rPr>
          <w:noProof/>
        </w:rPr>
      </w:pPr>
      <w:r w:rsidRPr="005B17D3">
        <w:rPr>
          <w:noProof/>
        </w:rPr>
        <w:t>Medication</w:t>
      </w:r>
      <w:r w:rsidRPr="005B17D3">
        <w:rPr>
          <w:noProof/>
        </w:rPr>
        <w:tab/>
        <w:t>111</w:t>
      </w:r>
    </w:p>
    <w:p w14:paraId="12F75588" w14:textId="77777777" w:rsidR="00BE52CE" w:rsidRPr="005B17D3" w:rsidRDefault="00BE52CE" w:rsidP="00EF3896">
      <w:pPr>
        <w:pStyle w:val="Index2"/>
        <w:tabs>
          <w:tab w:val="right" w:leader="dot" w:pos="9350"/>
        </w:tabs>
        <w:rPr>
          <w:noProof/>
        </w:rPr>
      </w:pPr>
      <w:r w:rsidRPr="005B17D3">
        <w:rPr>
          <w:noProof/>
        </w:rPr>
        <w:t>Outpatient</w:t>
      </w:r>
      <w:r w:rsidRPr="005B17D3">
        <w:rPr>
          <w:noProof/>
        </w:rPr>
        <w:tab/>
        <w:t>111</w:t>
      </w:r>
    </w:p>
    <w:p w14:paraId="35990B9D" w14:textId="77777777" w:rsidR="00BE52CE" w:rsidRPr="005B17D3" w:rsidRDefault="00BE52CE" w:rsidP="00EF3896">
      <w:pPr>
        <w:pStyle w:val="Index1"/>
        <w:tabs>
          <w:tab w:val="right" w:leader="dot" w:pos="9350"/>
        </w:tabs>
        <w:rPr>
          <w:noProof/>
        </w:rPr>
      </w:pPr>
      <w:r w:rsidRPr="005B17D3">
        <w:rPr>
          <w:noProof/>
        </w:rPr>
        <w:t>COR 1</w:t>
      </w:r>
      <w:r w:rsidRPr="005B17D3">
        <w:rPr>
          <w:noProof/>
        </w:rPr>
        <w:tab/>
        <w:t>98, 109</w:t>
      </w:r>
    </w:p>
    <w:p w14:paraId="4B5F4B45" w14:textId="77777777" w:rsidR="00BE52CE" w:rsidRPr="005B17D3" w:rsidRDefault="00BE52CE" w:rsidP="00EF3896">
      <w:pPr>
        <w:pStyle w:val="Index1"/>
        <w:tabs>
          <w:tab w:val="right" w:leader="dot" w:pos="9350"/>
        </w:tabs>
        <w:rPr>
          <w:noProof/>
        </w:rPr>
      </w:pPr>
      <w:r w:rsidRPr="005B17D3">
        <w:rPr>
          <w:b/>
          <w:noProof/>
        </w:rPr>
        <w:t>County/Postal Code</w:t>
      </w:r>
    </w:p>
    <w:p w14:paraId="21D7699D" w14:textId="77777777" w:rsidR="00BE52CE" w:rsidRPr="005B17D3" w:rsidRDefault="00BE52CE" w:rsidP="00EF3896">
      <w:pPr>
        <w:pStyle w:val="Index2"/>
        <w:tabs>
          <w:tab w:val="right" w:leader="dot" w:pos="9350"/>
        </w:tabs>
        <w:rPr>
          <w:noProof/>
        </w:rPr>
      </w:pPr>
      <w:r w:rsidRPr="005B17D3">
        <w:rPr>
          <w:noProof/>
        </w:rPr>
        <w:t>AAP</w:t>
      </w:r>
      <w:r w:rsidRPr="005B17D3">
        <w:rPr>
          <w:noProof/>
        </w:rPr>
        <w:tab/>
        <w:t>281</w:t>
      </w:r>
    </w:p>
    <w:p w14:paraId="5FFB73D1" w14:textId="77777777" w:rsidR="00BE52CE" w:rsidRPr="005B17D3" w:rsidRDefault="00BE52CE" w:rsidP="00EF3896">
      <w:pPr>
        <w:pStyle w:val="Index1"/>
        <w:tabs>
          <w:tab w:val="right" w:leader="dot" w:pos="9350"/>
        </w:tabs>
        <w:rPr>
          <w:noProof/>
        </w:rPr>
      </w:pPr>
      <w:r w:rsidRPr="005B17D3">
        <w:rPr>
          <w:b/>
          <w:noProof/>
        </w:rPr>
        <w:t>Criteria</w:t>
      </w:r>
      <w:r w:rsidRPr="005B17D3">
        <w:rPr>
          <w:noProof/>
        </w:rPr>
        <w:tab/>
        <w:t>66</w:t>
      </w:r>
    </w:p>
    <w:p w14:paraId="4C96F337" w14:textId="77777777" w:rsidR="00BE52CE" w:rsidRPr="005B17D3" w:rsidRDefault="00BE52CE" w:rsidP="00EF3896">
      <w:pPr>
        <w:pStyle w:val="Index2"/>
        <w:tabs>
          <w:tab w:val="right" w:leader="dot" w:pos="9350"/>
        </w:tabs>
        <w:rPr>
          <w:noProof/>
        </w:rPr>
      </w:pPr>
      <w:r w:rsidRPr="005B17D3">
        <w:rPr>
          <w:noProof/>
        </w:rPr>
        <w:t>additional search</w:t>
      </w:r>
      <w:r w:rsidRPr="005B17D3">
        <w:rPr>
          <w:noProof/>
        </w:rPr>
        <w:tab/>
        <w:t>47, 52</w:t>
      </w:r>
    </w:p>
    <w:p w14:paraId="55FD5A19" w14:textId="77777777" w:rsidR="00BE52CE" w:rsidRPr="005B17D3" w:rsidRDefault="00BE52CE" w:rsidP="00EF3896">
      <w:pPr>
        <w:pStyle w:val="Index2"/>
        <w:tabs>
          <w:tab w:val="right" w:leader="dot" w:pos="9350"/>
        </w:tabs>
        <w:rPr>
          <w:noProof/>
        </w:rPr>
      </w:pPr>
      <w:r w:rsidRPr="005B17D3">
        <w:rPr>
          <w:noProof/>
        </w:rPr>
        <w:t>CHAMPVA</w:t>
      </w:r>
      <w:r w:rsidRPr="005B17D3">
        <w:rPr>
          <w:noProof/>
        </w:rPr>
        <w:tab/>
        <w:t>227</w:t>
      </w:r>
    </w:p>
    <w:p w14:paraId="7376581B" w14:textId="77777777" w:rsidR="00BE52CE" w:rsidRPr="005B17D3" w:rsidRDefault="00BE52CE" w:rsidP="00EF3896">
      <w:pPr>
        <w:pStyle w:val="Index2"/>
        <w:tabs>
          <w:tab w:val="right" w:leader="dot" w:pos="9350"/>
        </w:tabs>
        <w:rPr>
          <w:noProof/>
        </w:rPr>
      </w:pPr>
      <w:r w:rsidRPr="005B17D3">
        <w:rPr>
          <w:noProof/>
        </w:rPr>
        <w:t>collateral of vet</w:t>
      </w:r>
      <w:r w:rsidRPr="005B17D3">
        <w:rPr>
          <w:noProof/>
        </w:rPr>
        <w:tab/>
        <w:t>228</w:t>
      </w:r>
    </w:p>
    <w:p w14:paraId="1E1EFAA6" w14:textId="77777777" w:rsidR="00BE52CE" w:rsidRPr="005B17D3" w:rsidRDefault="00BE52CE" w:rsidP="00EF3896">
      <w:pPr>
        <w:pStyle w:val="Index2"/>
        <w:tabs>
          <w:tab w:val="right" w:leader="dot" w:pos="9350"/>
        </w:tabs>
        <w:rPr>
          <w:noProof/>
        </w:rPr>
      </w:pPr>
      <w:r w:rsidRPr="005B17D3">
        <w:rPr>
          <w:noProof/>
        </w:rPr>
        <w:t>Combat Veteran Eligible End Date</w:t>
      </w:r>
      <w:r w:rsidRPr="005B17D3">
        <w:rPr>
          <w:noProof/>
        </w:rPr>
        <w:tab/>
        <w:t>319</w:t>
      </w:r>
    </w:p>
    <w:p w14:paraId="25826914" w14:textId="77777777" w:rsidR="00BE52CE" w:rsidRPr="005B17D3" w:rsidRDefault="00BE52CE" w:rsidP="00EF3896">
      <w:pPr>
        <w:pStyle w:val="Index2"/>
        <w:tabs>
          <w:tab w:val="right" w:leader="dot" w:pos="9350"/>
        </w:tabs>
        <w:rPr>
          <w:noProof/>
        </w:rPr>
      </w:pPr>
      <w:r w:rsidRPr="005B17D3">
        <w:rPr>
          <w:noProof/>
        </w:rPr>
        <w:t>Completed Report</w:t>
      </w:r>
      <w:r w:rsidRPr="005B17D3">
        <w:rPr>
          <w:noProof/>
        </w:rPr>
        <w:tab/>
        <w:t>96</w:t>
      </w:r>
    </w:p>
    <w:p w14:paraId="1705F5A4" w14:textId="77777777" w:rsidR="00BE52CE" w:rsidRPr="005B17D3" w:rsidRDefault="00BE52CE" w:rsidP="00EF3896">
      <w:pPr>
        <w:pStyle w:val="Index2"/>
        <w:tabs>
          <w:tab w:val="right" w:leader="dot" w:pos="9350"/>
        </w:tabs>
        <w:rPr>
          <w:noProof/>
        </w:rPr>
      </w:pPr>
      <w:r w:rsidRPr="005B17D3">
        <w:rPr>
          <w:noProof/>
        </w:rPr>
        <w:t>Enrollment</w:t>
      </w:r>
      <w:r w:rsidRPr="005B17D3">
        <w:rPr>
          <w:noProof/>
        </w:rPr>
        <w:tab/>
        <w:t>364</w:t>
      </w:r>
    </w:p>
    <w:p w14:paraId="5AAD5218" w14:textId="77777777" w:rsidR="00BE52CE" w:rsidRPr="005B17D3" w:rsidRDefault="00BE52CE" w:rsidP="00EF3896">
      <w:pPr>
        <w:pStyle w:val="Index2"/>
        <w:tabs>
          <w:tab w:val="right" w:leader="dot" w:pos="9350"/>
        </w:tabs>
        <w:rPr>
          <w:noProof/>
        </w:rPr>
      </w:pPr>
      <w:r w:rsidRPr="005B17D3">
        <w:rPr>
          <w:noProof/>
        </w:rPr>
        <w:t>filter</w:t>
      </w:r>
      <w:r w:rsidRPr="005B17D3">
        <w:rPr>
          <w:noProof/>
        </w:rPr>
        <w:tab/>
        <w:t>57, 58, 118, 119</w:t>
      </w:r>
    </w:p>
    <w:p w14:paraId="4633416E" w14:textId="77777777" w:rsidR="00BE52CE" w:rsidRPr="005B17D3" w:rsidRDefault="00BE52CE" w:rsidP="00EF3896">
      <w:pPr>
        <w:pStyle w:val="Index2"/>
        <w:tabs>
          <w:tab w:val="right" w:leader="dot" w:pos="9350"/>
        </w:tabs>
        <w:rPr>
          <w:noProof/>
        </w:rPr>
      </w:pPr>
      <w:r w:rsidRPr="005B17D3">
        <w:rPr>
          <w:noProof/>
        </w:rPr>
        <w:t>Filter</w:t>
      </w:r>
      <w:r w:rsidRPr="005B17D3">
        <w:rPr>
          <w:noProof/>
        </w:rPr>
        <w:tab/>
        <w:t>93, 96</w:t>
      </w:r>
    </w:p>
    <w:p w14:paraId="3761E337" w14:textId="77777777" w:rsidR="00BE52CE" w:rsidRPr="005B17D3" w:rsidRDefault="00BE52CE" w:rsidP="00EF3896">
      <w:pPr>
        <w:pStyle w:val="Index2"/>
        <w:tabs>
          <w:tab w:val="right" w:leader="dot" w:pos="9350"/>
        </w:tabs>
        <w:rPr>
          <w:noProof/>
        </w:rPr>
      </w:pPr>
      <w:r w:rsidRPr="005B17D3">
        <w:rPr>
          <w:noProof/>
        </w:rPr>
        <w:t>HL7 Message Search</w:t>
      </w:r>
      <w:r w:rsidRPr="005B17D3">
        <w:rPr>
          <w:noProof/>
        </w:rPr>
        <w:tab/>
        <w:t>74</w:t>
      </w:r>
    </w:p>
    <w:p w14:paraId="41568F0B" w14:textId="77777777" w:rsidR="00BE52CE" w:rsidRPr="005B17D3" w:rsidRDefault="00BE52CE" w:rsidP="00EF3896">
      <w:pPr>
        <w:pStyle w:val="Index2"/>
        <w:tabs>
          <w:tab w:val="right" w:leader="dot" w:pos="9350"/>
        </w:tabs>
        <w:rPr>
          <w:noProof/>
        </w:rPr>
      </w:pPr>
      <w:r w:rsidRPr="005B17D3">
        <w:rPr>
          <w:noProof/>
        </w:rPr>
        <w:t>HL7 transmission log</w:t>
      </w:r>
      <w:r w:rsidRPr="005B17D3">
        <w:rPr>
          <w:noProof/>
        </w:rPr>
        <w:tab/>
        <w:t>75, 81</w:t>
      </w:r>
    </w:p>
    <w:p w14:paraId="30BA7F93" w14:textId="77777777" w:rsidR="00BE52CE" w:rsidRPr="005B17D3" w:rsidRDefault="00BE52CE" w:rsidP="00EF3896">
      <w:pPr>
        <w:pStyle w:val="Index2"/>
        <w:tabs>
          <w:tab w:val="right" w:leader="dot" w:pos="9350"/>
        </w:tabs>
        <w:rPr>
          <w:noProof/>
        </w:rPr>
      </w:pPr>
      <w:r w:rsidRPr="005B17D3">
        <w:rPr>
          <w:noProof/>
        </w:rPr>
        <w:t>Multiple Search</w:t>
      </w:r>
      <w:r w:rsidRPr="005B17D3">
        <w:rPr>
          <w:noProof/>
        </w:rPr>
        <w:tab/>
        <w:t>57</w:t>
      </w:r>
    </w:p>
    <w:p w14:paraId="7DBCF76D" w14:textId="77777777" w:rsidR="00BE52CE" w:rsidRPr="005B17D3" w:rsidRDefault="00BE52CE" w:rsidP="00EF3896">
      <w:pPr>
        <w:pStyle w:val="Index2"/>
        <w:tabs>
          <w:tab w:val="right" w:leader="dot" w:pos="9350"/>
        </w:tabs>
        <w:rPr>
          <w:noProof/>
        </w:rPr>
      </w:pPr>
      <w:r w:rsidRPr="005B17D3">
        <w:rPr>
          <w:noProof/>
        </w:rPr>
        <w:t>Optional Search</w:t>
      </w:r>
      <w:r w:rsidRPr="005B17D3">
        <w:rPr>
          <w:noProof/>
        </w:rPr>
        <w:tab/>
        <w:t>62</w:t>
      </w:r>
    </w:p>
    <w:p w14:paraId="556D064F" w14:textId="77777777" w:rsidR="00BE52CE" w:rsidRPr="005B17D3" w:rsidRDefault="00BE52CE" w:rsidP="00EF3896">
      <w:pPr>
        <w:pStyle w:val="Index2"/>
        <w:tabs>
          <w:tab w:val="right" w:leader="dot" w:pos="9350"/>
        </w:tabs>
        <w:rPr>
          <w:noProof/>
        </w:rPr>
      </w:pPr>
      <w:r w:rsidRPr="005B17D3">
        <w:rPr>
          <w:noProof/>
        </w:rPr>
        <w:t>POW</w:t>
      </w:r>
      <w:r w:rsidRPr="005B17D3">
        <w:rPr>
          <w:noProof/>
        </w:rPr>
        <w:tab/>
        <w:t>206</w:t>
      </w:r>
    </w:p>
    <w:p w14:paraId="5297EC53" w14:textId="77777777" w:rsidR="00BE52CE" w:rsidRPr="005B17D3" w:rsidRDefault="00BE52CE" w:rsidP="00EF3896">
      <w:pPr>
        <w:pStyle w:val="Index2"/>
        <w:tabs>
          <w:tab w:val="right" w:leader="dot" w:pos="9350"/>
        </w:tabs>
        <w:rPr>
          <w:noProof/>
        </w:rPr>
      </w:pPr>
      <w:r w:rsidRPr="005B17D3">
        <w:rPr>
          <w:noProof/>
          <w:u w:val="single"/>
        </w:rPr>
        <w:t>Profiles User Search</w:t>
      </w:r>
      <w:r w:rsidRPr="005B17D3">
        <w:rPr>
          <w:noProof/>
        </w:rPr>
        <w:tab/>
        <w:t>131</w:t>
      </w:r>
    </w:p>
    <w:p w14:paraId="29520E03" w14:textId="77777777" w:rsidR="00BE52CE" w:rsidRPr="005B17D3" w:rsidRDefault="00BE52CE" w:rsidP="00EF3896">
      <w:pPr>
        <w:pStyle w:val="Index2"/>
        <w:tabs>
          <w:tab w:val="right" w:leader="dot" w:pos="9350"/>
        </w:tabs>
        <w:rPr>
          <w:noProof/>
        </w:rPr>
      </w:pPr>
      <w:r w:rsidRPr="005B17D3">
        <w:rPr>
          <w:noProof/>
          <w:u w:val="single"/>
        </w:rPr>
        <w:t>Profiles User Search Additional</w:t>
      </w:r>
      <w:r w:rsidRPr="005B17D3">
        <w:rPr>
          <w:noProof/>
        </w:rPr>
        <w:tab/>
        <w:t>131</w:t>
      </w:r>
    </w:p>
    <w:p w14:paraId="4BF0451B" w14:textId="77777777" w:rsidR="00BE52CE" w:rsidRPr="005B17D3" w:rsidRDefault="00BE52CE" w:rsidP="00EF3896">
      <w:pPr>
        <w:pStyle w:val="Index2"/>
        <w:tabs>
          <w:tab w:val="right" w:leader="dot" w:pos="9350"/>
        </w:tabs>
        <w:rPr>
          <w:noProof/>
        </w:rPr>
      </w:pPr>
      <w:r w:rsidRPr="005B17D3">
        <w:rPr>
          <w:noProof/>
        </w:rPr>
        <w:t>Report QM 11</w:t>
      </w:r>
      <w:r w:rsidRPr="005B17D3">
        <w:rPr>
          <w:noProof/>
        </w:rPr>
        <w:tab/>
        <w:t>107</w:t>
      </w:r>
    </w:p>
    <w:p w14:paraId="5B98099A" w14:textId="77777777" w:rsidR="00BE52CE" w:rsidRPr="005B17D3" w:rsidRDefault="00BE52CE" w:rsidP="00EF3896">
      <w:pPr>
        <w:pStyle w:val="Index2"/>
        <w:tabs>
          <w:tab w:val="right" w:leader="dot" w:pos="9350"/>
        </w:tabs>
        <w:rPr>
          <w:noProof/>
        </w:rPr>
      </w:pPr>
      <w:r w:rsidRPr="005B17D3">
        <w:rPr>
          <w:noProof/>
        </w:rPr>
        <w:t>Scheduled Report</w:t>
      </w:r>
      <w:r w:rsidRPr="005B17D3">
        <w:rPr>
          <w:noProof/>
        </w:rPr>
        <w:tab/>
        <w:t>93</w:t>
      </w:r>
    </w:p>
    <w:p w14:paraId="72B54F41" w14:textId="77777777" w:rsidR="00BE52CE" w:rsidRPr="005B17D3" w:rsidRDefault="00BE52CE" w:rsidP="00EF3896">
      <w:pPr>
        <w:pStyle w:val="Index2"/>
        <w:tabs>
          <w:tab w:val="right" w:leader="dot" w:pos="9350"/>
        </w:tabs>
        <w:rPr>
          <w:noProof/>
        </w:rPr>
      </w:pPr>
      <w:r w:rsidRPr="005B17D3">
        <w:rPr>
          <w:noProof/>
        </w:rPr>
        <w:t>search</w:t>
      </w:r>
      <w:r w:rsidRPr="005B17D3">
        <w:rPr>
          <w:noProof/>
        </w:rPr>
        <w:tab/>
        <w:t>45, 51, 120</w:t>
      </w:r>
    </w:p>
    <w:p w14:paraId="30AE698C" w14:textId="77777777" w:rsidR="00BE52CE" w:rsidRPr="005B17D3" w:rsidRDefault="00BE52CE" w:rsidP="00EF3896">
      <w:pPr>
        <w:pStyle w:val="Index2"/>
        <w:tabs>
          <w:tab w:val="right" w:leader="dot" w:pos="9350"/>
        </w:tabs>
        <w:rPr>
          <w:noProof/>
        </w:rPr>
      </w:pPr>
      <w:r w:rsidRPr="005B17D3">
        <w:rPr>
          <w:noProof/>
        </w:rPr>
        <w:t>Search Items</w:t>
      </w:r>
      <w:r w:rsidRPr="005B17D3">
        <w:rPr>
          <w:noProof/>
        </w:rPr>
        <w:tab/>
        <w:t>54</w:t>
      </w:r>
    </w:p>
    <w:p w14:paraId="2E14004B" w14:textId="77777777" w:rsidR="00BE52CE" w:rsidRPr="005B17D3" w:rsidRDefault="00BE52CE" w:rsidP="00EF3896">
      <w:pPr>
        <w:pStyle w:val="Index2"/>
        <w:tabs>
          <w:tab w:val="right" w:leader="dot" w:pos="9350"/>
        </w:tabs>
        <w:rPr>
          <w:noProof/>
        </w:rPr>
      </w:pPr>
      <w:r w:rsidRPr="005B17D3">
        <w:rPr>
          <w:noProof/>
        </w:rPr>
        <w:t>Undeliverable Mail Search</w:t>
      </w:r>
      <w:r w:rsidRPr="005B17D3">
        <w:rPr>
          <w:noProof/>
        </w:rPr>
        <w:tab/>
        <w:t>86</w:t>
      </w:r>
    </w:p>
    <w:p w14:paraId="505C0E51" w14:textId="77777777" w:rsidR="00BE52CE" w:rsidRPr="005B17D3" w:rsidRDefault="00BE52CE" w:rsidP="00EF3896">
      <w:pPr>
        <w:pStyle w:val="Index2"/>
        <w:tabs>
          <w:tab w:val="right" w:leader="dot" w:pos="9350"/>
        </w:tabs>
        <w:rPr>
          <w:noProof/>
        </w:rPr>
      </w:pPr>
      <w:r w:rsidRPr="005B17D3">
        <w:rPr>
          <w:noProof/>
        </w:rPr>
        <w:t>Veteran Status</w:t>
      </w:r>
      <w:r w:rsidRPr="005B17D3">
        <w:rPr>
          <w:noProof/>
        </w:rPr>
        <w:tab/>
        <w:t>200</w:t>
      </w:r>
    </w:p>
    <w:p w14:paraId="769E27CB" w14:textId="77777777" w:rsidR="00BE52CE" w:rsidRPr="005B17D3" w:rsidRDefault="00BE52CE" w:rsidP="00EF3896">
      <w:pPr>
        <w:pStyle w:val="Index2"/>
        <w:tabs>
          <w:tab w:val="right" w:leader="dot" w:pos="9350"/>
        </w:tabs>
        <w:rPr>
          <w:noProof/>
        </w:rPr>
      </w:pPr>
      <w:r w:rsidRPr="005B17D3">
        <w:rPr>
          <w:noProof/>
        </w:rPr>
        <w:t>VOA Resubmission</w:t>
      </w:r>
      <w:r w:rsidRPr="005B17D3">
        <w:rPr>
          <w:noProof/>
        </w:rPr>
        <w:tab/>
        <w:t>118</w:t>
      </w:r>
    </w:p>
    <w:p w14:paraId="2C6985F1" w14:textId="77777777" w:rsidR="00BE52CE" w:rsidRPr="005B17D3" w:rsidRDefault="00BE52CE" w:rsidP="00EF3896">
      <w:pPr>
        <w:pStyle w:val="Index2"/>
        <w:tabs>
          <w:tab w:val="right" w:leader="dot" w:pos="9350"/>
        </w:tabs>
        <w:rPr>
          <w:noProof/>
        </w:rPr>
      </w:pPr>
      <w:r w:rsidRPr="005B17D3">
        <w:rPr>
          <w:noProof/>
        </w:rPr>
        <w:t>Work Items</w:t>
      </w:r>
      <w:r w:rsidRPr="005B17D3">
        <w:rPr>
          <w:noProof/>
        </w:rPr>
        <w:tab/>
        <w:t>55, 57</w:t>
      </w:r>
    </w:p>
    <w:p w14:paraId="6744374E" w14:textId="77777777" w:rsidR="00BE52CE" w:rsidRPr="005B17D3" w:rsidRDefault="00BE52CE" w:rsidP="00EF3896">
      <w:pPr>
        <w:pStyle w:val="Index1"/>
        <w:tabs>
          <w:tab w:val="right" w:leader="dot" w:pos="9350"/>
        </w:tabs>
        <w:rPr>
          <w:noProof/>
        </w:rPr>
      </w:pPr>
      <w:r w:rsidRPr="005B17D3">
        <w:rPr>
          <w:noProof/>
        </w:rPr>
        <w:t>Date</w:t>
      </w:r>
      <w:r w:rsidRPr="005B17D3">
        <w:rPr>
          <w:noProof/>
        </w:rPr>
        <w:tab/>
        <w:t>399</w:t>
      </w:r>
    </w:p>
    <w:p w14:paraId="3F0A937D" w14:textId="77777777" w:rsidR="00BE52CE" w:rsidRPr="005B17D3" w:rsidRDefault="00BE52CE" w:rsidP="00EF3896">
      <w:pPr>
        <w:pStyle w:val="Index2"/>
        <w:tabs>
          <w:tab w:val="right" w:leader="dot" w:pos="9350"/>
        </w:tabs>
        <w:rPr>
          <w:noProof/>
        </w:rPr>
      </w:pPr>
      <w:r w:rsidRPr="005B17D3">
        <w:rPr>
          <w:noProof/>
        </w:rPr>
        <w:t>Addresses</w:t>
      </w:r>
    </w:p>
    <w:p w14:paraId="13C8E852" w14:textId="77777777" w:rsidR="00BE52CE" w:rsidRPr="005B17D3" w:rsidRDefault="00BE52CE" w:rsidP="00EF3896">
      <w:pPr>
        <w:pStyle w:val="Index3"/>
        <w:tabs>
          <w:tab w:val="right" w:leader="dot" w:pos="9350"/>
        </w:tabs>
        <w:rPr>
          <w:noProof/>
        </w:rPr>
      </w:pPr>
      <w:r w:rsidRPr="005B17D3">
        <w:rPr>
          <w:noProof/>
        </w:rPr>
        <w:t>Last Update</w:t>
      </w:r>
      <w:r w:rsidRPr="005B17D3">
        <w:rPr>
          <w:noProof/>
        </w:rPr>
        <w:tab/>
        <w:t>297</w:t>
      </w:r>
    </w:p>
    <w:p w14:paraId="1D855753" w14:textId="77777777" w:rsidR="00BE52CE" w:rsidRPr="005B17D3" w:rsidRDefault="00BE52CE" w:rsidP="00EF3896">
      <w:pPr>
        <w:pStyle w:val="Index2"/>
        <w:tabs>
          <w:tab w:val="right" w:leader="dot" w:pos="9350"/>
        </w:tabs>
        <w:rPr>
          <w:noProof/>
        </w:rPr>
      </w:pPr>
      <w:r w:rsidRPr="005B17D3">
        <w:rPr>
          <w:noProof/>
        </w:rPr>
        <w:t>Application Signature</w:t>
      </w:r>
    </w:p>
    <w:p w14:paraId="1F73D436" w14:textId="77777777" w:rsidR="00BE52CE" w:rsidRPr="005B17D3" w:rsidRDefault="00BE52CE" w:rsidP="00EF3896">
      <w:pPr>
        <w:pStyle w:val="Index3"/>
        <w:tabs>
          <w:tab w:val="right" w:leader="dot" w:pos="9350"/>
        </w:tabs>
        <w:rPr>
          <w:noProof/>
        </w:rPr>
      </w:pPr>
      <w:r w:rsidRPr="005B17D3">
        <w:rPr>
          <w:noProof/>
        </w:rPr>
        <w:t>AAP</w:t>
      </w:r>
      <w:r w:rsidRPr="005B17D3">
        <w:rPr>
          <w:noProof/>
        </w:rPr>
        <w:tab/>
        <w:t>364</w:t>
      </w:r>
    </w:p>
    <w:p w14:paraId="39A0D2EA" w14:textId="77777777" w:rsidR="00BE52CE" w:rsidRPr="005B17D3" w:rsidRDefault="00BE52CE" w:rsidP="00EF3896">
      <w:pPr>
        <w:pStyle w:val="Index2"/>
        <w:tabs>
          <w:tab w:val="right" w:leader="dot" w:pos="9350"/>
        </w:tabs>
        <w:rPr>
          <w:noProof/>
        </w:rPr>
      </w:pPr>
      <w:r w:rsidRPr="005B17D3">
        <w:rPr>
          <w:noProof/>
        </w:rPr>
        <w:t>As of (EED 10)</w:t>
      </w:r>
      <w:r w:rsidRPr="005B17D3">
        <w:rPr>
          <w:noProof/>
        </w:rPr>
        <w:tab/>
        <w:t>100</w:t>
      </w:r>
    </w:p>
    <w:p w14:paraId="69C836CB" w14:textId="77777777" w:rsidR="00BE52CE" w:rsidRPr="005B17D3" w:rsidRDefault="00BE52CE" w:rsidP="00EF3896">
      <w:pPr>
        <w:pStyle w:val="Index2"/>
        <w:tabs>
          <w:tab w:val="right" w:leader="dot" w:pos="9350"/>
        </w:tabs>
        <w:rPr>
          <w:noProof/>
        </w:rPr>
      </w:pPr>
      <w:r w:rsidRPr="005B17D3">
        <w:rPr>
          <w:noProof/>
        </w:rPr>
        <w:t>Assign</w:t>
      </w:r>
      <w:r w:rsidRPr="005B17D3">
        <w:rPr>
          <w:noProof/>
        </w:rPr>
        <w:tab/>
        <w:t>54</w:t>
      </w:r>
    </w:p>
    <w:p w14:paraId="40EAF724" w14:textId="77777777" w:rsidR="00BE52CE" w:rsidRPr="005B17D3" w:rsidRDefault="00BE52CE" w:rsidP="00EF3896">
      <w:pPr>
        <w:pStyle w:val="Index2"/>
        <w:tabs>
          <w:tab w:val="right" w:leader="dot" w:pos="9350"/>
        </w:tabs>
        <w:rPr>
          <w:noProof/>
        </w:rPr>
      </w:pPr>
      <w:r w:rsidRPr="005B17D3">
        <w:rPr>
          <w:noProof/>
        </w:rPr>
        <w:t>Assigned</w:t>
      </w:r>
      <w:r w:rsidRPr="005B17D3">
        <w:rPr>
          <w:noProof/>
        </w:rPr>
        <w:tab/>
        <w:t>57</w:t>
      </w:r>
    </w:p>
    <w:p w14:paraId="1118016A" w14:textId="77777777" w:rsidR="00BE52CE" w:rsidRPr="005B17D3" w:rsidRDefault="00BE52CE" w:rsidP="00EF3896">
      <w:pPr>
        <w:pStyle w:val="Index2"/>
        <w:tabs>
          <w:tab w:val="right" w:leader="dot" w:pos="9350"/>
        </w:tabs>
        <w:rPr>
          <w:noProof/>
        </w:rPr>
      </w:pPr>
      <w:r w:rsidRPr="005B17D3">
        <w:rPr>
          <w:noProof/>
        </w:rPr>
        <w:t>Assigned Range</w:t>
      </w:r>
      <w:r w:rsidRPr="005B17D3">
        <w:rPr>
          <w:noProof/>
        </w:rPr>
        <w:tab/>
        <w:t>58</w:t>
      </w:r>
    </w:p>
    <w:p w14:paraId="60FAF11C" w14:textId="77777777" w:rsidR="00BE52CE" w:rsidRPr="005B17D3" w:rsidRDefault="00BE52CE" w:rsidP="00EF3896">
      <w:pPr>
        <w:pStyle w:val="Index2"/>
        <w:tabs>
          <w:tab w:val="right" w:leader="dot" w:pos="9350"/>
        </w:tabs>
        <w:rPr>
          <w:noProof/>
        </w:rPr>
      </w:pPr>
      <w:r w:rsidRPr="005B17D3">
        <w:rPr>
          <w:iCs/>
          <w:noProof/>
        </w:rPr>
        <w:t>Assignment</w:t>
      </w:r>
      <w:r w:rsidRPr="005B17D3">
        <w:rPr>
          <w:noProof/>
        </w:rPr>
        <w:tab/>
        <w:t>61</w:t>
      </w:r>
    </w:p>
    <w:p w14:paraId="1600A274" w14:textId="77777777" w:rsidR="00BE52CE" w:rsidRPr="005B17D3" w:rsidRDefault="00BE52CE" w:rsidP="00EF3896">
      <w:pPr>
        <w:pStyle w:val="Index2"/>
        <w:tabs>
          <w:tab w:val="right" w:leader="dot" w:pos="9350"/>
        </w:tabs>
        <w:rPr>
          <w:noProof/>
        </w:rPr>
      </w:pPr>
      <w:r w:rsidRPr="005B17D3">
        <w:rPr>
          <w:noProof/>
        </w:rPr>
        <w:t>Cancelled/Declined Effective</w:t>
      </w:r>
      <w:r w:rsidRPr="005B17D3">
        <w:rPr>
          <w:noProof/>
        </w:rPr>
        <w:tab/>
        <w:t>365, 424, 425</w:t>
      </w:r>
    </w:p>
    <w:p w14:paraId="31650978" w14:textId="77777777" w:rsidR="00BE52CE" w:rsidRPr="005B17D3" w:rsidRDefault="00BE52CE" w:rsidP="00EF3896">
      <w:pPr>
        <w:pStyle w:val="Index2"/>
        <w:tabs>
          <w:tab w:val="right" w:leader="dot" w:pos="9350"/>
        </w:tabs>
        <w:rPr>
          <w:noProof/>
        </w:rPr>
      </w:pPr>
      <w:r w:rsidRPr="005B17D3">
        <w:rPr>
          <w:noProof/>
        </w:rPr>
        <w:t>Capability Set Active</w:t>
      </w:r>
      <w:r w:rsidRPr="005B17D3">
        <w:rPr>
          <w:noProof/>
        </w:rPr>
        <w:tab/>
        <w:t>136, 139</w:t>
      </w:r>
    </w:p>
    <w:p w14:paraId="0C290575" w14:textId="77777777" w:rsidR="00BE52CE" w:rsidRPr="005B17D3" w:rsidRDefault="00BE52CE" w:rsidP="00EF3896">
      <w:pPr>
        <w:pStyle w:val="Index2"/>
        <w:tabs>
          <w:tab w:val="right" w:leader="dot" w:pos="9350"/>
        </w:tabs>
        <w:rPr>
          <w:noProof/>
        </w:rPr>
      </w:pPr>
      <w:r w:rsidRPr="005B17D3">
        <w:rPr>
          <w:noProof/>
        </w:rPr>
        <w:t>Capability Set Inactive</w:t>
      </w:r>
      <w:r w:rsidRPr="005B17D3">
        <w:rPr>
          <w:noProof/>
        </w:rPr>
        <w:tab/>
        <w:t>136, 139</w:t>
      </w:r>
    </w:p>
    <w:p w14:paraId="1CC30A36" w14:textId="77777777" w:rsidR="00BE52CE" w:rsidRPr="005B17D3" w:rsidRDefault="00BE52CE" w:rsidP="00EF3896">
      <w:pPr>
        <w:pStyle w:val="Index2"/>
        <w:tabs>
          <w:tab w:val="right" w:leader="dot" w:pos="9350"/>
        </w:tabs>
        <w:rPr>
          <w:noProof/>
        </w:rPr>
      </w:pPr>
      <w:r w:rsidRPr="005B17D3">
        <w:rPr>
          <w:noProof/>
        </w:rPr>
        <w:t>Capability Sets Active</w:t>
      </w:r>
      <w:r w:rsidRPr="005B17D3">
        <w:rPr>
          <w:noProof/>
        </w:rPr>
        <w:tab/>
        <w:t>140</w:t>
      </w:r>
    </w:p>
    <w:p w14:paraId="016B6FA5" w14:textId="77777777" w:rsidR="00BE52CE" w:rsidRPr="005B17D3" w:rsidRDefault="00BE52CE" w:rsidP="00EF3896">
      <w:pPr>
        <w:pStyle w:val="Index2"/>
        <w:tabs>
          <w:tab w:val="right" w:leader="dot" w:pos="9350"/>
        </w:tabs>
        <w:rPr>
          <w:noProof/>
        </w:rPr>
      </w:pPr>
      <w:r w:rsidRPr="005B17D3">
        <w:rPr>
          <w:noProof/>
        </w:rPr>
        <w:t>Capability Sets Inactive</w:t>
      </w:r>
      <w:r w:rsidRPr="005B17D3">
        <w:rPr>
          <w:noProof/>
        </w:rPr>
        <w:tab/>
        <w:t>140</w:t>
      </w:r>
    </w:p>
    <w:p w14:paraId="11A6BEFF" w14:textId="77777777" w:rsidR="00BE52CE" w:rsidRPr="005B17D3" w:rsidRDefault="00BE52CE" w:rsidP="00EF3896">
      <w:pPr>
        <w:pStyle w:val="Index2"/>
        <w:tabs>
          <w:tab w:val="right" w:leader="dot" w:pos="9350"/>
        </w:tabs>
        <w:rPr>
          <w:noProof/>
        </w:rPr>
      </w:pPr>
      <w:r w:rsidRPr="005B17D3">
        <w:rPr>
          <w:noProof/>
        </w:rPr>
        <w:t>Capability Sets Last Updated</w:t>
      </w:r>
      <w:r w:rsidRPr="005B17D3">
        <w:rPr>
          <w:noProof/>
        </w:rPr>
        <w:tab/>
        <w:t>140</w:t>
      </w:r>
    </w:p>
    <w:p w14:paraId="44F9FD00" w14:textId="77777777" w:rsidR="00BE52CE" w:rsidRPr="005B17D3" w:rsidRDefault="00BE52CE" w:rsidP="00EF3896">
      <w:pPr>
        <w:pStyle w:val="Index2"/>
        <w:tabs>
          <w:tab w:val="right" w:leader="dot" w:pos="9350"/>
        </w:tabs>
        <w:rPr>
          <w:noProof/>
        </w:rPr>
      </w:pPr>
      <w:r w:rsidRPr="005B17D3">
        <w:rPr>
          <w:noProof/>
        </w:rPr>
        <w:t>Capture</w:t>
      </w:r>
      <w:r w:rsidRPr="005B17D3">
        <w:rPr>
          <w:noProof/>
        </w:rPr>
        <w:tab/>
        <w:t>68, 69</w:t>
      </w:r>
    </w:p>
    <w:p w14:paraId="456BCF77" w14:textId="77777777" w:rsidR="00BE52CE" w:rsidRPr="005B17D3" w:rsidRDefault="00BE52CE" w:rsidP="00EF3896">
      <w:pPr>
        <w:pStyle w:val="Index2"/>
        <w:tabs>
          <w:tab w:val="right" w:leader="dot" w:pos="9350"/>
        </w:tabs>
        <w:rPr>
          <w:noProof/>
        </w:rPr>
      </w:pPr>
      <w:r w:rsidRPr="005B17D3">
        <w:rPr>
          <w:noProof/>
        </w:rPr>
        <w:t>Civil</w:t>
      </w:r>
      <w:r w:rsidRPr="005B17D3">
        <w:rPr>
          <w:noProof/>
        </w:rPr>
        <w:tab/>
        <w:t>216</w:t>
      </w:r>
    </w:p>
    <w:p w14:paraId="5402DDF3" w14:textId="77777777" w:rsidR="00BE52CE" w:rsidRPr="005B17D3" w:rsidRDefault="00BE52CE" w:rsidP="00EF3896">
      <w:pPr>
        <w:pStyle w:val="Index2"/>
        <w:tabs>
          <w:tab w:val="right" w:leader="dot" w:pos="9350"/>
        </w:tabs>
        <w:rPr>
          <w:noProof/>
        </w:rPr>
      </w:pPr>
      <w:r w:rsidRPr="005B17D3">
        <w:rPr>
          <w:noProof/>
        </w:rPr>
        <w:t>Combat End</w:t>
      </w:r>
      <w:r w:rsidRPr="005B17D3">
        <w:rPr>
          <w:noProof/>
        </w:rPr>
        <w:tab/>
        <w:t>318, 321, 328</w:t>
      </w:r>
    </w:p>
    <w:p w14:paraId="0D098554" w14:textId="77777777" w:rsidR="00BE52CE" w:rsidRPr="005B17D3" w:rsidRDefault="00BE52CE" w:rsidP="00EF3896">
      <w:pPr>
        <w:pStyle w:val="Index2"/>
        <w:tabs>
          <w:tab w:val="right" w:leader="dot" w:pos="9350"/>
        </w:tabs>
        <w:rPr>
          <w:noProof/>
        </w:rPr>
      </w:pPr>
      <w:r w:rsidRPr="005B17D3">
        <w:rPr>
          <w:noProof/>
        </w:rPr>
        <w:t>Combat Start</w:t>
      </w:r>
      <w:r w:rsidRPr="005B17D3">
        <w:rPr>
          <w:noProof/>
        </w:rPr>
        <w:tab/>
        <w:t>320, 327</w:t>
      </w:r>
    </w:p>
    <w:p w14:paraId="414C9705" w14:textId="77777777" w:rsidR="00BE52CE" w:rsidRPr="005B17D3" w:rsidRDefault="00BE52CE" w:rsidP="00EF3896">
      <w:pPr>
        <w:pStyle w:val="Index2"/>
        <w:tabs>
          <w:tab w:val="right" w:leader="dot" w:pos="9350"/>
        </w:tabs>
        <w:rPr>
          <w:noProof/>
        </w:rPr>
      </w:pPr>
      <w:r w:rsidRPr="005B17D3">
        <w:rPr>
          <w:noProof/>
        </w:rPr>
        <w:t>Communications</w:t>
      </w:r>
    </w:p>
    <w:p w14:paraId="324A7ACD" w14:textId="77777777" w:rsidR="00BE52CE" w:rsidRPr="005B17D3" w:rsidRDefault="00BE52CE" w:rsidP="00EF3896">
      <w:pPr>
        <w:pStyle w:val="Index3"/>
        <w:tabs>
          <w:tab w:val="right" w:leader="dot" w:pos="9350"/>
        </w:tabs>
        <w:rPr>
          <w:noProof/>
        </w:rPr>
      </w:pPr>
      <w:r w:rsidRPr="005B17D3">
        <w:rPr>
          <w:noProof/>
        </w:rPr>
        <w:t>Comments</w:t>
      </w:r>
      <w:r w:rsidRPr="005B17D3">
        <w:rPr>
          <w:noProof/>
        </w:rPr>
        <w:tab/>
        <w:t>382</w:t>
      </w:r>
    </w:p>
    <w:p w14:paraId="6E55D819" w14:textId="77777777" w:rsidR="00BE52CE" w:rsidRPr="005B17D3" w:rsidRDefault="00BE52CE" w:rsidP="00EF3896">
      <w:pPr>
        <w:pStyle w:val="Index3"/>
        <w:tabs>
          <w:tab w:val="right" w:leader="dot" w:pos="9350"/>
        </w:tabs>
        <w:rPr>
          <w:noProof/>
        </w:rPr>
      </w:pPr>
      <w:r w:rsidRPr="005B17D3">
        <w:rPr>
          <w:noProof/>
        </w:rPr>
        <w:t>Correspondence Mailed</w:t>
      </w:r>
      <w:r w:rsidRPr="005B17D3">
        <w:rPr>
          <w:noProof/>
        </w:rPr>
        <w:tab/>
        <w:t>381</w:t>
      </w:r>
    </w:p>
    <w:p w14:paraId="6E5017D0" w14:textId="77777777" w:rsidR="00BE52CE" w:rsidRPr="005B17D3" w:rsidRDefault="00BE52CE" w:rsidP="00EF3896">
      <w:pPr>
        <w:pStyle w:val="Index3"/>
        <w:tabs>
          <w:tab w:val="right" w:leader="dot" w:pos="9350"/>
        </w:tabs>
        <w:rPr>
          <w:noProof/>
        </w:rPr>
      </w:pPr>
      <w:r w:rsidRPr="005B17D3">
        <w:rPr>
          <w:noProof/>
        </w:rPr>
        <w:t>Status</w:t>
      </w:r>
      <w:r w:rsidRPr="005B17D3">
        <w:rPr>
          <w:noProof/>
        </w:rPr>
        <w:tab/>
        <w:t>378</w:t>
      </w:r>
    </w:p>
    <w:p w14:paraId="11AE7396" w14:textId="77777777" w:rsidR="00BE52CE" w:rsidRPr="005B17D3" w:rsidRDefault="00BE52CE" w:rsidP="00EF3896">
      <w:pPr>
        <w:pStyle w:val="Index3"/>
        <w:tabs>
          <w:tab w:val="right" w:leader="dot" w:pos="9350"/>
        </w:tabs>
        <w:rPr>
          <w:noProof/>
        </w:rPr>
      </w:pPr>
      <w:r w:rsidRPr="005B17D3">
        <w:rPr>
          <w:noProof/>
        </w:rPr>
        <w:t>Status Changed</w:t>
      </w:r>
      <w:r w:rsidRPr="005B17D3">
        <w:rPr>
          <w:noProof/>
        </w:rPr>
        <w:tab/>
        <w:t>383</w:t>
      </w:r>
    </w:p>
    <w:p w14:paraId="6C95000E" w14:textId="77777777" w:rsidR="00BE52CE" w:rsidRPr="005B17D3" w:rsidRDefault="00BE52CE" w:rsidP="00EF3896">
      <w:pPr>
        <w:pStyle w:val="Index3"/>
        <w:tabs>
          <w:tab w:val="right" w:leader="dot" w:pos="9350"/>
        </w:tabs>
        <w:rPr>
          <w:noProof/>
        </w:rPr>
      </w:pPr>
      <w:r w:rsidRPr="005B17D3">
        <w:rPr>
          <w:noProof/>
        </w:rPr>
        <w:t>Status Modified</w:t>
      </w:r>
      <w:r w:rsidRPr="005B17D3">
        <w:rPr>
          <w:noProof/>
        </w:rPr>
        <w:tab/>
        <w:t>382</w:t>
      </w:r>
    </w:p>
    <w:p w14:paraId="2B300CA1" w14:textId="77777777" w:rsidR="00BE52CE" w:rsidRPr="005B17D3" w:rsidRDefault="00BE52CE" w:rsidP="00EF3896">
      <w:pPr>
        <w:pStyle w:val="Index2"/>
        <w:tabs>
          <w:tab w:val="right" w:leader="dot" w:pos="9350"/>
        </w:tabs>
        <w:rPr>
          <w:noProof/>
        </w:rPr>
      </w:pPr>
      <w:r w:rsidRPr="005B17D3">
        <w:rPr>
          <w:noProof/>
        </w:rPr>
        <w:t>COR 1</w:t>
      </w:r>
      <w:r w:rsidRPr="005B17D3">
        <w:rPr>
          <w:noProof/>
        </w:rPr>
        <w:tab/>
        <w:t>98</w:t>
      </w:r>
    </w:p>
    <w:p w14:paraId="6D61338F" w14:textId="77777777" w:rsidR="00BE52CE" w:rsidRPr="005B17D3" w:rsidRDefault="00BE52CE" w:rsidP="00EF3896">
      <w:pPr>
        <w:pStyle w:val="Index2"/>
        <w:tabs>
          <w:tab w:val="right" w:leader="dot" w:pos="9350"/>
        </w:tabs>
        <w:rPr>
          <w:noProof/>
        </w:rPr>
      </w:pPr>
      <w:r w:rsidRPr="005B17D3">
        <w:rPr>
          <w:noProof/>
        </w:rPr>
        <w:t>Create</w:t>
      </w:r>
      <w:r w:rsidRPr="005B17D3">
        <w:rPr>
          <w:noProof/>
        </w:rPr>
        <w:tab/>
        <w:t>54, 57</w:t>
      </w:r>
    </w:p>
    <w:p w14:paraId="4503E232" w14:textId="77777777" w:rsidR="00BE52CE" w:rsidRPr="005B17D3" w:rsidRDefault="00BE52CE" w:rsidP="00EF3896">
      <w:pPr>
        <w:pStyle w:val="Index2"/>
        <w:tabs>
          <w:tab w:val="right" w:leader="dot" w:pos="9350"/>
        </w:tabs>
        <w:rPr>
          <w:noProof/>
        </w:rPr>
      </w:pPr>
      <w:r w:rsidRPr="005B17D3">
        <w:rPr>
          <w:noProof/>
        </w:rPr>
        <w:t>Create Range</w:t>
      </w:r>
      <w:r w:rsidRPr="005B17D3">
        <w:rPr>
          <w:noProof/>
        </w:rPr>
        <w:tab/>
        <w:t>58</w:t>
      </w:r>
    </w:p>
    <w:p w14:paraId="41096BB6" w14:textId="77777777" w:rsidR="00BE52CE" w:rsidRPr="005B17D3" w:rsidRDefault="00BE52CE" w:rsidP="00EF3896">
      <w:pPr>
        <w:pStyle w:val="Index2"/>
        <w:tabs>
          <w:tab w:val="right" w:leader="dot" w:pos="9350"/>
        </w:tabs>
        <w:rPr>
          <w:noProof/>
        </w:rPr>
      </w:pPr>
      <w:r w:rsidRPr="005B17D3">
        <w:rPr>
          <w:noProof/>
        </w:rPr>
        <w:t>Current Effective</w:t>
      </w:r>
      <w:r w:rsidRPr="005B17D3">
        <w:rPr>
          <w:noProof/>
        </w:rPr>
        <w:tab/>
        <w:t>399, 400</w:t>
      </w:r>
    </w:p>
    <w:p w14:paraId="2175ECE7" w14:textId="77777777" w:rsidR="00BE52CE" w:rsidRPr="005B17D3" w:rsidRDefault="00BE52CE" w:rsidP="00EF3896">
      <w:pPr>
        <w:pStyle w:val="Index2"/>
        <w:tabs>
          <w:tab w:val="right" w:leader="dot" w:pos="9350"/>
        </w:tabs>
        <w:rPr>
          <w:noProof/>
        </w:rPr>
      </w:pPr>
      <w:r w:rsidRPr="005B17D3">
        <w:rPr>
          <w:noProof/>
        </w:rPr>
        <w:t>CV End</w:t>
      </w:r>
      <w:r w:rsidRPr="005B17D3">
        <w:rPr>
          <w:noProof/>
        </w:rPr>
        <w:tab/>
        <w:t>320</w:t>
      </w:r>
    </w:p>
    <w:p w14:paraId="440E0DD8" w14:textId="77777777" w:rsidR="00BE52CE" w:rsidRPr="005B17D3" w:rsidRDefault="00BE52CE" w:rsidP="00EF3896">
      <w:pPr>
        <w:pStyle w:val="Index2"/>
        <w:tabs>
          <w:tab w:val="right" w:leader="dot" w:pos="9350"/>
        </w:tabs>
        <w:rPr>
          <w:noProof/>
        </w:rPr>
      </w:pPr>
      <w:r w:rsidRPr="005B17D3">
        <w:rPr>
          <w:noProof/>
        </w:rPr>
        <w:t>Deactivation</w:t>
      </w:r>
    </w:p>
    <w:p w14:paraId="6A35EC96" w14:textId="77777777" w:rsidR="00BE52CE" w:rsidRPr="005B17D3" w:rsidRDefault="00BE52CE" w:rsidP="00EF3896">
      <w:pPr>
        <w:pStyle w:val="Index3"/>
        <w:tabs>
          <w:tab w:val="right" w:leader="dot" w:pos="9350"/>
        </w:tabs>
        <w:rPr>
          <w:noProof/>
        </w:rPr>
      </w:pPr>
      <w:r w:rsidRPr="005B17D3">
        <w:rPr>
          <w:noProof/>
        </w:rPr>
        <w:t>Associates Role</w:t>
      </w:r>
      <w:r w:rsidRPr="005B17D3">
        <w:rPr>
          <w:noProof/>
        </w:rPr>
        <w:tab/>
        <w:t>287</w:t>
      </w:r>
    </w:p>
    <w:p w14:paraId="31C21D85" w14:textId="77777777" w:rsidR="00BE52CE" w:rsidRPr="005B17D3" w:rsidRDefault="00BE52CE" w:rsidP="00EF3896">
      <w:pPr>
        <w:pStyle w:val="Index2"/>
        <w:tabs>
          <w:tab w:val="right" w:leader="dot" w:pos="9350"/>
        </w:tabs>
        <w:rPr>
          <w:noProof/>
        </w:rPr>
      </w:pPr>
      <w:r w:rsidRPr="005B17D3">
        <w:rPr>
          <w:noProof/>
        </w:rPr>
        <w:t>Dependent Child</w:t>
      </w:r>
    </w:p>
    <w:p w14:paraId="7EF347C9" w14:textId="77777777" w:rsidR="00BE52CE" w:rsidRPr="005B17D3" w:rsidRDefault="00BE52CE" w:rsidP="00EF3896">
      <w:pPr>
        <w:pStyle w:val="Index3"/>
        <w:tabs>
          <w:tab w:val="right" w:leader="dot" w:pos="9350"/>
        </w:tabs>
        <w:rPr>
          <w:noProof/>
        </w:rPr>
      </w:pPr>
      <w:r w:rsidRPr="005B17D3">
        <w:rPr>
          <w:noProof/>
        </w:rPr>
        <w:t>of Birth</w:t>
      </w:r>
      <w:r w:rsidRPr="005B17D3">
        <w:rPr>
          <w:noProof/>
        </w:rPr>
        <w:tab/>
        <w:t>345</w:t>
      </w:r>
    </w:p>
    <w:p w14:paraId="5615ED5E" w14:textId="77777777" w:rsidR="00BE52CE" w:rsidRPr="005B17D3" w:rsidRDefault="00BE52CE" w:rsidP="00EF3896">
      <w:pPr>
        <w:pStyle w:val="Index3"/>
        <w:tabs>
          <w:tab w:val="right" w:leader="dot" w:pos="9350"/>
        </w:tabs>
        <w:rPr>
          <w:noProof/>
        </w:rPr>
      </w:pPr>
      <w:r w:rsidRPr="005B17D3">
        <w:rPr>
          <w:noProof/>
        </w:rPr>
        <w:t>SSA Verification</w:t>
      </w:r>
      <w:r w:rsidRPr="005B17D3">
        <w:rPr>
          <w:noProof/>
        </w:rPr>
        <w:tab/>
        <w:t>345</w:t>
      </w:r>
    </w:p>
    <w:p w14:paraId="22401906" w14:textId="77777777" w:rsidR="00BE52CE" w:rsidRPr="005B17D3" w:rsidRDefault="00BE52CE" w:rsidP="00EF3896">
      <w:pPr>
        <w:pStyle w:val="Index2"/>
        <w:tabs>
          <w:tab w:val="right" w:leader="dot" w:pos="9350"/>
        </w:tabs>
        <w:rPr>
          <w:noProof/>
        </w:rPr>
      </w:pPr>
      <w:r w:rsidRPr="005B17D3">
        <w:rPr>
          <w:noProof/>
        </w:rPr>
        <w:t>Details by (QM 17)</w:t>
      </w:r>
      <w:r w:rsidRPr="005B17D3">
        <w:rPr>
          <w:noProof/>
        </w:rPr>
        <w:tab/>
        <w:t>108</w:t>
      </w:r>
    </w:p>
    <w:p w14:paraId="100CC7E9" w14:textId="77777777" w:rsidR="00BE52CE" w:rsidRPr="005B17D3" w:rsidRDefault="00BE52CE" w:rsidP="00EF3896">
      <w:pPr>
        <w:pStyle w:val="Index2"/>
        <w:tabs>
          <w:tab w:val="right" w:leader="dot" w:pos="9350"/>
        </w:tabs>
        <w:rPr>
          <w:noProof/>
        </w:rPr>
      </w:pPr>
      <w:r w:rsidRPr="005B17D3">
        <w:rPr>
          <w:noProof/>
        </w:rPr>
        <w:t>Document Log In</w:t>
      </w:r>
      <w:r w:rsidRPr="005B17D3">
        <w:rPr>
          <w:noProof/>
        </w:rPr>
        <w:tab/>
        <w:t>66, 231</w:t>
      </w:r>
    </w:p>
    <w:p w14:paraId="555DE91F" w14:textId="77777777" w:rsidR="00BE52CE" w:rsidRPr="005B17D3" w:rsidRDefault="00BE52CE" w:rsidP="00EF3896">
      <w:pPr>
        <w:pStyle w:val="Index2"/>
        <w:tabs>
          <w:tab w:val="right" w:leader="dot" w:pos="9350"/>
        </w:tabs>
        <w:rPr>
          <w:noProof/>
        </w:rPr>
      </w:pPr>
      <w:r w:rsidRPr="005B17D3">
        <w:rPr>
          <w:noProof/>
        </w:rPr>
        <w:t>Document Log In By</w:t>
      </w:r>
      <w:r w:rsidRPr="005B17D3">
        <w:rPr>
          <w:noProof/>
        </w:rPr>
        <w:tab/>
        <w:t>66</w:t>
      </w:r>
    </w:p>
    <w:p w14:paraId="0EC51BF0" w14:textId="77777777" w:rsidR="00BE52CE" w:rsidRPr="005B17D3" w:rsidRDefault="00BE52CE" w:rsidP="00EF3896">
      <w:pPr>
        <w:pStyle w:val="Index2"/>
        <w:tabs>
          <w:tab w:val="right" w:leader="dot" w:pos="9350"/>
        </w:tabs>
        <w:rPr>
          <w:noProof/>
        </w:rPr>
      </w:pPr>
      <w:r w:rsidRPr="005B17D3">
        <w:rPr>
          <w:noProof/>
          <w:lang w:val="fr-FR"/>
        </w:rPr>
        <w:t>Document Receipt</w:t>
      </w:r>
      <w:r w:rsidRPr="005B17D3">
        <w:rPr>
          <w:noProof/>
        </w:rPr>
        <w:tab/>
        <w:t>231</w:t>
      </w:r>
    </w:p>
    <w:p w14:paraId="3ACD7937" w14:textId="77777777" w:rsidR="00BE52CE" w:rsidRPr="005B17D3" w:rsidRDefault="00BE52CE" w:rsidP="00EF3896">
      <w:pPr>
        <w:pStyle w:val="Index2"/>
        <w:tabs>
          <w:tab w:val="right" w:leader="dot" w:pos="9350"/>
        </w:tabs>
        <w:rPr>
          <w:noProof/>
        </w:rPr>
      </w:pPr>
      <w:r w:rsidRPr="005B17D3">
        <w:rPr>
          <w:noProof/>
        </w:rPr>
        <w:t>Due</w:t>
      </w:r>
      <w:r w:rsidRPr="005B17D3">
        <w:rPr>
          <w:noProof/>
        </w:rPr>
        <w:tab/>
        <w:t>54</w:t>
      </w:r>
    </w:p>
    <w:p w14:paraId="77B00134" w14:textId="77777777" w:rsidR="00BE52CE" w:rsidRPr="005B17D3" w:rsidRDefault="00BE52CE" w:rsidP="00EF3896">
      <w:pPr>
        <w:pStyle w:val="Index2"/>
        <w:tabs>
          <w:tab w:val="right" w:leader="dot" w:pos="9350"/>
        </w:tabs>
        <w:rPr>
          <w:noProof/>
        </w:rPr>
      </w:pPr>
      <w:r w:rsidRPr="005B17D3">
        <w:rPr>
          <w:noProof/>
        </w:rPr>
        <w:t>EGT Effective</w:t>
      </w:r>
      <w:r w:rsidRPr="005B17D3">
        <w:rPr>
          <w:noProof/>
        </w:rPr>
        <w:tab/>
        <w:t>112, 113, 114, 116</w:t>
      </w:r>
    </w:p>
    <w:p w14:paraId="362B1A02" w14:textId="77777777" w:rsidR="00BE52CE" w:rsidRPr="005B17D3" w:rsidRDefault="00BE52CE" w:rsidP="00EF3896">
      <w:pPr>
        <w:pStyle w:val="Index2"/>
        <w:tabs>
          <w:tab w:val="right" w:leader="dot" w:pos="9350"/>
        </w:tabs>
        <w:rPr>
          <w:noProof/>
        </w:rPr>
      </w:pPr>
      <w:r w:rsidRPr="005B17D3">
        <w:rPr>
          <w:noProof/>
        </w:rPr>
        <w:t>EGT Last Updated</w:t>
      </w:r>
      <w:r w:rsidRPr="005B17D3">
        <w:rPr>
          <w:noProof/>
        </w:rPr>
        <w:tab/>
        <w:t>116</w:t>
      </w:r>
    </w:p>
    <w:p w14:paraId="2E918AC8" w14:textId="77777777" w:rsidR="00BE52CE" w:rsidRPr="005B17D3" w:rsidRDefault="00BE52CE" w:rsidP="00EF3896">
      <w:pPr>
        <w:pStyle w:val="Index2"/>
        <w:tabs>
          <w:tab w:val="right" w:leader="dot" w:pos="9350"/>
        </w:tabs>
        <w:rPr>
          <w:noProof/>
        </w:rPr>
      </w:pPr>
      <w:r w:rsidRPr="005B17D3">
        <w:rPr>
          <w:noProof/>
        </w:rPr>
        <w:t>Eligibility Status</w:t>
      </w:r>
      <w:r w:rsidRPr="005B17D3">
        <w:rPr>
          <w:noProof/>
        </w:rPr>
        <w:tab/>
        <w:t>201, 404</w:t>
      </w:r>
    </w:p>
    <w:p w14:paraId="2085DC25" w14:textId="77777777" w:rsidR="00BE52CE" w:rsidRPr="005B17D3" w:rsidRDefault="00BE52CE" w:rsidP="00EF3896">
      <w:pPr>
        <w:pStyle w:val="Index2"/>
        <w:tabs>
          <w:tab w:val="right" w:leader="dot" w:pos="9350"/>
        </w:tabs>
        <w:rPr>
          <w:noProof/>
        </w:rPr>
      </w:pPr>
      <w:r w:rsidRPr="005B17D3">
        <w:rPr>
          <w:noProof/>
        </w:rPr>
        <w:t>Eligible</w:t>
      </w:r>
      <w:r w:rsidRPr="005B17D3">
        <w:rPr>
          <w:noProof/>
        </w:rPr>
        <w:tab/>
        <w:t>403</w:t>
      </w:r>
    </w:p>
    <w:p w14:paraId="4A5B47D7" w14:textId="77777777" w:rsidR="00BE52CE" w:rsidRPr="005B17D3" w:rsidRDefault="00BE52CE" w:rsidP="00EF3896">
      <w:pPr>
        <w:pStyle w:val="Index2"/>
        <w:tabs>
          <w:tab w:val="right" w:leader="dot" w:pos="9350"/>
        </w:tabs>
        <w:rPr>
          <w:noProof/>
        </w:rPr>
      </w:pPr>
      <w:r w:rsidRPr="005B17D3">
        <w:rPr>
          <w:noProof/>
        </w:rPr>
        <w:t>Email</w:t>
      </w:r>
    </w:p>
    <w:p w14:paraId="2ADFD920" w14:textId="77777777" w:rsidR="00BE52CE" w:rsidRPr="005B17D3" w:rsidRDefault="00BE52CE" w:rsidP="00EF3896">
      <w:pPr>
        <w:pStyle w:val="Index3"/>
        <w:tabs>
          <w:tab w:val="right" w:leader="dot" w:pos="9350"/>
        </w:tabs>
        <w:rPr>
          <w:noProof/>
        </w:rPr>
      </w:pPr>
      <w:r w:rsidRPr="005B17D3">
        <w:rPr>
          <w:noProof/>
        </w:rPr>
        <w:t>Last Update</w:t>
      </w:r>
      <w:r w:rsidRPr="005B17D3">
        <w:rPr>
          <w:noProof/>
        </w:rPr>
        <w:tab/>
        <w:t>298</w:t>
      </w:r>
    </w:p>
    <w:p w14:paraId="6899682E" w14:textId="77777777" w:rsidR="00BE52CE" w:rsidRPr="005B17D3" w:rsidRDefault="00BE52CE" w:rsidP="00EF3896">
      <w:pPr>
        <w:pStyle w:val="Index2"/>
        <w:tabs>
          <w:tab w:val="right" w:leader="dot" w:pos="9350"/>
        </w:tabs>
        <w:rPr>
          <w:noProof/>
        </w:rPr>
      </w:pPr>
      <w:r w:rsidRPr="005B17D3">
        <w:rPr>
          <w:noProof/>
        </w:rPr>
        <w:t>Enrollment</w:t>
      </w:r>
    </w:p>
    <w:p w14:paraId="603E9875" w14:textId="77777777" w:rsidR="00BE52CE" w:rsidRPr="005B17D3" w:rsidRDefault="00BE52CE" w:rsidP="00EF3896">
      <w:pPr>
        <w:pStyle w:val="Index3"/>
        <w:tabs>
          <w:tab w:val="right" w:leader="dot" w:pos="9350"/>
        </w:tabs>
        <w:rPr>
          <w:noProof/>
        </w:rPr>
      </w:pPr>
      <w:r w:rsidRPr="005B17D3">
        <w:rPr>
          <w:noProof/>
        </w:rPr>
        <w:t>Regulation Parameter</w:t>
      </w:r>
      <w:r w:rsidRPr="005B17D3">
        <w:rPr>
          <w:noProof/>
        </w:rPr>
        <w:tab/>
        <w:t>143</w:t>
      </w:r>
    </w:p>
    <w:p w14:paraId="5C6BA1FC" w14:textId="77777777" w:rsidR="00BE52CE" w:rsidRPr="005B17D3" w:rsidRDefault="00BE52CE" w:rsidP="00EF3896">
      <w:pPr>
        <w:pStyle w:val="Index2"/>
        <w:tabs>
          <w:tab w:val="right" w:leader="dot" w:pos="9350"/>
        </w:tabs>
        <w:rPr>
          <w:noProof/>
        </w:rPr>
      </w:pPr>
      <w:r w:rsidRPr="005B17D3">
        <w:rPr>
          <w:noProof/>
        </w:rPr>
        <w:t>Enrollment Application</w:t>
      </w:r>
      <w:r w:rsidRPr="005B17D3">
        <w:rPr>
          <w:noProof/>
        </w:rPr>
        <w:tab/>
        <w:t>56, 356</w:t>
      </w:r>
    </w:p>
    <w:p w14:paraId="28322673" w14:textId="77777777" w:rsidR="00BE52CE" w:rsidRPr="005B17D3" w:rsidRDefault="00BE52CE" w:rsidP="00EF3896">
      <w:pPr>
        <w:pStyle w:val="Index3"/>
        <w:tabs>
          <w:tab w:val="right" w:leader="dot" w:pos="9350"/>
        </w:tabs>
        <w:rPr>
          <w:noProof/>
        </w:rPr>
      </w:pPr>
      <w:r w:rsidRPr="005B17D3">
        <w:rPr>
          <w:noProof/>
        </w:rPr>
        <w:t>AAP</w:t>
      </w:r>
      <w:r w:rsidRPr="005B17D3">
        <w:rPr>
          <w:noProof/>
        </w:rPr>
        <w:tab/>
        <w:t>359</w:t>
      </w:r>
    </w:p>
    <w:p w14:paraId="26F9E4D1" w14:textId="77777777" w:rsidR="00BE52CE" w:rsidRPr="005B17D3" w:rsidRDefault="00BE52CE" w:rsidP="00EF3896">
      <w:pPr>
        <w:pStyle w:val="Index2"/>
        <w:tabs>
          <w:tab w:val="right" w:leader="dot" w:pos="9350"/>
        </w:tabs>
        <w:rPr>
          <w:noProof/>
        </w:rPr>
      </w:pPr>
      <w:r w:rsidRPr="005B17D3">
        <w:rPr>
          <w:noProof/>
        </w:rPr>
        <w:t>Enrollment Process</w:t>
      </w:r>
      <w:r w:rsidRPr="005B17D3">
        <w:rPr>
          <w:noProof/>
        </w:rPr>
        <w:tab/>
        <w:t>112</w:t>
      </w:r>
    </w:p>
    <w:p w14:paraId="5BCBF400" w14:textId="77777777" w:rsidR="00BE52CE" w:rsidRPr="005B17D3" w:rsidRDefault="00BE52CE" w:rsidP="00EF3896">
      <w:pPr>
        <w:pStyle w:val="Index2"/>
        <w:tabs>
          <w:tab w:val="right" w:leader="dot" w:pos="9350"/>
        </w:tabs>
        <w:rPr>
          <w:noProof/>
        </w:rPr>
      </w:pPr>
      <w:r w:rsidRPr="005B17D3">
        <w:rPr>
          <w:noProof/>
        </w:rPr>
        <w:t>Enrollment Process Ended</w:t>
      </w:r>
      <w:r w:rsidRPr="005B17D3">
        <w:rPr>
          <w:noProof/>
        </w:rPr>
        <w:tab/>
        <w:t>112</w:t>
      </w:r>
    </w:p>
    <w:p w14:paraId="3A5C882E" w14:textId="77777777" w:rsidR="00BE52CE" w:rsidRPr="005B17D3" w:rsidRDefault="00BE52CE" w:rsidP="00EF3896">
      <w:pPr>
        <w:pStyle w:val="Index2"/>
        <w:tabs>
          <w:tab w:val="right" w:leader="dot" w:pos="9350"/>
        </w:tabs>
        <w:rPr>
          <w:noProof/>
        </w:rPr>
      </w:pPr>
      <w:r w:rsidRPr="005B17D3">
        <w:rPr>
          <w:noProof/>
        </w:rPr>
        <w:t>Enrollment Process Started</w:t>
      </w:r>
      <w:r w:rsidRPr="005B17D3">
        <w:rPr>
          <w:noProof/>
        </w:rPr>
        <w:tab/>
        <w:t>112</w:t>
      </w:r>
    </w:p>
    <w:p w14:paraId="0AE120EF" w14:textId="77777777" w:rsidR="00BE52CE" w:rsidRPr="005B17D3" w:rsidRDefault="00BE52CE" w:rsidP="00EF3896">
      <w:pPr>
        <w:pStyle w:val="Index2"/>
        <w:tabs>
          <w:tab w:val="right" w:leader="dot" w:pos="9350"/>
        </w:tabs>
        <w:rPr>
          <w:noProof/>
        </w:rPr>
      </w:pPr>
      <w:r w:rsidRPr="005B17D3">
        <w:rPr>
          <w:noProof/>
        </w:rPr>
        <w:t>Facility</w:t>
      </w:r>
    </w:p>
    <w:p w14:paraId="79B92A97" w14:textId="77777777" w:rsidR="00BE52CE" w:rsidRPr="005B17D3" w:rsidRDefault="00BE52CE" w:rsidP="00EF3896">
      <w:pPr>
        <w:pStyle w:val="Index3"/>
        <w:tabs>
          <w:tab w:val="right" w:leader="dot" w:pos="9350"/>
        </w:tabs>
        <w:rPr>
          <w:noProof/>
        </w:rPr>
      </w:pPr>
      <w:r w:rsidRPr="005B17D3">
        <w:rPr>
          <w:noProof/>
        </w:rPr>
        <w:t>of Last Visit</w:t>
      </w:r>
      <w:r w:rsidRPr="005B17D3">
        <w:rPr>
          <w:noProof/>
        </w:rPr>
        <w:tab/>
        <w:t>372</w:t>
      </w:r>
    </w:p>
    <w:p w14:paraId="4FA3E4C8" w14:textId="77777777" w:rsidR="00BE52CE" w:rsidRPr="005B17D3" w:rsidRDefault="00BE52CE" w:rsidP="00EF3896">
      <w:pPr>
        <w:pStyle w:val="Index2"/>
        <w:tabs>
          <w:tab w:val="right" w:leader="dot" w:pos="9350"/>
        </w:tabs>
        <w:rPr>
          <w:noProof/>
        </w:rPr>
      </w:pPr>
      <w:r w:rsidRPr="005B17D3">
        <w:rPr>
          <w:noProof/>
        </w:rPr>
        <w:t>Federal Register</w:t>
      </w:r>
      <w:r w:rsidRPr="005B17D3">
        <w:rPr>
          <w:noProof/>
        </w:rPr>
        <w:tab/>
        <w:t>113, 115, 116</w:t>
      </w:r>
    </w:p>
    <w:p w14:paraId="5D8CA54C" w14:textId="77777777" w:rsidR="00BE52CE" w:rsidRPr="005B17D3" w:rsidRDefault="00BE52CE" w:rsidP="00EF3896">
      <w:pPr>
        <w:pStyle w:val="Index2"/>
        <w:tabs>
          <w:tab w:val="right" w:leader="dot" w:pos="9350"/>
        </w:tabs>
        <w:rPr>
          <w:noProof/>
        </w:rPr>
      </w:pPr>
      <w:r w:rsidRPr="005B17D3">
        <w:rPr>
          <w:noProof/>
        </w:rPr>
        <w:t>Fee Basis Program</w:t>
      </w:r>
    </w:p>
    <w:p w14:paraId="77AE29E0" w14:textId="77777777" w:rsidR="00BE52CE" w:rsidRPr="005B17D3" w:rsidRDefault="00BE52CE" w:rsidP="00EF3896">
      <w:pPr>
        <w:pStyle w:val="Index3"/>
        <w:tabs>
          <w:tab w:val="right" w:leader="dot" w:pos="9350"/>
        </w:tabs>
        <w:rPr>
          <w:noProof/>
        </w:rPr>
      </w:pPr>
      <w:r w:rsidRPr="005B17D3">
        <w:rPr>
          <w:noProof/>
        </w:rPr>
        <w:t>Authorization From</w:t>
      </w:r>
      <w:r w:rsidRPr="005B17D3">
        <w:rPr>
          <w:noProof/>
        </w:rPr>
        <w:tab/>
        <w:t>373</w:t>
      </w:r>
    </w:p>
    <w:p w14:paraId="6F896B56" w14:textId="77777777" w:rsidR="00BE52CE" w:rsidRPr="005B17D3" w:rsidRDefault="00BE52CE" w:rsidP="00EF3896">
      <w:pPr>
        <w:pStyle w:val="Index3"/>
        <w:tabs>
          <w:tab w:val="right" w:leader="dot" w:pos="9350"/>
        </w:tabs>
        <w:rPr>
          <w:noProof/>
        </w:rPr>
      </w:pPr>
      <w:r w:rsidRPr="005B17D3">
        <w:rPr>
          <w:noProof/>
        </w:rPr>
        <w:t>Authorization To</w:t>
      </w:r>
      <w:r w:rsidRPr="005B17D3">
        <w:rPr>
          <w:noProof/>
        </w:rPr>
        <w:tab/>
        <w:t>373</w:t>
      </w:r>
    </w:p>
    <w:p w14:paraId="05E7B0EA" w14:textId="77777777" w:rsidR="00BE52CE" w:rsidRPr="005B17D3" w:rsidRDefault="00BE52CE" w:rsidP="00EF3896">
      <w:pPr>
        <w:pStyle w:val="Index3"/>
        <w:tabs>
          <w:tab w:val="right" w:leader="dot" w:pos="9350"/>
        </w:tabs>
        <w:rPr>
          <w:noProof/>
        </w:rPr>
      </w:pPr>
      <w:r w:rsidRPr="005B17D3">
        <w:rPr>
          <w:noProof/>
        </w:rPr>
        <w:t>Report</w:t>
      </w:r>
      <w:r w:rsidRPr="005B17D3">
        <w:rPr>
          <w:noProof/>
        </w:rPr>
        <w:tab/>
        <w:t>373</w:t>
      </w:r>
    </w:p>
    <w:p w14:paraId="247ABF6D" w14:textId="77777777" w:rsidR="00BE52CE" w:rsidRPr="005B17D3" w:rsidRDefault="00BE52CE" w:rsidP="00EF3896">
      <w:pPr>
        <w:pStyle w:val="Index2"/>
        <w:tabs>
          <w:tab w:val="right" w:leader="dot" w:pos="9350"/>
        </w:tabs>
        <w:rPr>
          <w:noProof/>
        </w:rPr>
      </w:pPr>
      <w:r w:rsidRPr="005B17D3">
        <w:rPr>
          <w:noProof/>
        </w:rPr>
        <w:t>Financial</w:t>
      </w:r>
    </w:p>
    <w:p w14:paraId="140E77D7" w14:textId="77777777" w:rsidR="00BE52CE" w:rsidRPr="005B17D3" w:rsidRDefault="00BE52CE" w:rsidP="00EF3896">
      <w:pPr>
        <w:pStyle w:val="Index3"/>
        <w:tabs>
          <w:tab w:val="right" w:leader="dot" w:pos="9350"/>
        </w:tabs>
        <w:rPr>
          <w:noProof/>
        </w:rPr>
      </w:pPr>
      <w:r w:rsidRPr="005B17D3">
        <w:rPr>
          <w:noProof/>
        </w:rPr>
        <w:t>Dependent Effective</w:t>
      </w:r>
      <w:r w:rsidRPr="005B17D3">
        <w:rPr>
          <w:noProof/>
        </w:rPr>
        <w:tab/>
        <w:t>349</w:t>
      </w:r>
    </w:p>
    <w:p w14:paraId="0A183246" w14:textId="77777777" w:rsidR="00BE52CE" w:rsidRPr="005B17D3" w:rsidRDefault="00BE52CE" w:rsidP="00EF3896">
      <w:pPr>
        <w:pStyle w:val="Index3"/>
        <w:tabs>
          <w:tab w:val="right" w:leader="dot" w:pos="9350"/>
        </w:tabs>
        <w:rPr>
          <w:noProof/>
        </w:rPr>
      </w:pPr>
      <w:r w:rsidRPr="005B17D3">
        <w:rPr>
          <w:noProof/>
        </w:rPr>
        <w:t>Dependent Inactive</w:t>
      </w:r>
      <w:r w:rsidRPr="005B17D3">
        <w:rPr>
          <w:noProof/>
        </w:rPr>
        <w:tab/>
        <w:t>349, 350</w:t>
      </w:r>
    </w:p>
    <w:p w14:paraId="5D4D5FA0" w14:textId="77777777" w:rsidR="00BE52CE" w:rsidRPr="005B17D3" w:rsidRDefault="00BE52CE" w:rsidP="00EF3896">
      <w:pPr>
        <w:pStyle w:val="Index3"/>
        <w:tabs>
          <w:tab w:val="right" w:leader="dot" w:pos="9350"/>
        </w:tabs>
        <w:rPr>
          <w:noProof/>
        </w:rPr>
      </w:pPr>
      <w:r w:rsidRPr="005B17D3">
        <w:rPr>
          <w:noProof/>
        </w:rPr>
        <w:t>of Marriage</w:t>
      </w:r>
      <w:r w:rsidRPr="005B17D3">
        <w:rPr>
          <w:noProof/>
        </w:rPr>
        <w:tab/>
        <w:t>348</w:t>
      </w:r>
    </w:p>
    <w:p w14:paraId="7C5A5FCD" w14:textId="77777777" w:rsidR="00BE52CE" w:rsidRPr="005B17D3" w:rsidRDefault="00BE52CE" w:rsidP="00EF3896">
      <w:pPr>
        <w:pStyle w:val="Index2"/>
        <w:tabs>
          <w:tab w:val="right" w:leader="dot" w:pos="9350"/>
        </w:tabs>
        <w:rPr>
          <w:noProof/>
        </w:rPr>
      </w:pPr>
      <w:r w:rsidRPr="005B17D3">
        <w:rPr>
          <w:noProof/>
        </w:rPr>
        <w:t>HL7 Transmission</w:t>
      </w:r>
      <w:r w:rsidRPr="005B17D3">
        <w:rPr>
          <w:noProof/>
        </w:rPr>
        <w:tab/>
        <w:t>74, 75, 81, 83, 374</w:t>
      </w:r>
    </w:p>
    <w:p w14:paraId="321A4425" w14:textId="77777777" w:rsidR="00BE52CE" w:rsidRPr="005B17D3" w:rsidRDefault="00BE52CE" w:rsidP="00EF3896">
      <w:pPr>
        <w:pStyle w:val="Index2"/>
        <w:tabs>
          <w:tab w:val="right" w:leader="dot" w:pos="9350"/>
        </w:tabs>
        <w:rPr>
          <w:noProof/>
        </w:rPr>
      </w:pPr>
      <w:r w:rsidRPr="005B17D3">
        <w:rPr>
          <w:noProof/>
        </w:rPr>
        <w:t>HL7 Transmission Range</w:t>
      </w:r>
      <w:r w:rsidRPr="005B17D3">
        <w:rPr>
          <w:noProof/>
        </w:rPr>
        <w:tab/>
        <w:t>74, 81</w:t>
      </w:r>
    </w:p>
    <w:p w14:paraId="34B4FEE8" w14:textId="77777777" w:rsidR="00BE52CE" w:rsidRPr="005B17D3" w:rsidRDefault="00BE52CE" w:rsidP="00EF3896">
      <w:pPr>
        <w:pStyle w:val="Index2"/>
        <w:tabs>
          <w:tab w:val="right" w:leader="dot" w:pos="9350"/>
        </w:tabs>
        <w:rPr>
          <w:noProof/>
        </w:rPr>
      </w:pPr>
      <w:r w:rsidRPr="005B17D3">
        <w:rPr>
          <w:noProof/>
        </w:rPr>
        <w:t>Identity Traits</w:t>
      </w:r>
    </w:p>
    <w:p w14:paraId="1EA3DE5A" w14:textId="77777777" w:rsidR="00BE52CE" w:rsidRPr="005B17D3" w:rsidRDefault="00BE52CE" w:rsidP="00EF3896">
      <w:pPr>
        <w:pStyle w:val="Index3"/>
        <w:tabs>
          <w:tab w:val="right" w:leader="dot" w:pos="9350"/>
        </w:tabs>
        <w:rPr>
          <w:noProof/>
        </w:rPr>
      </w:pPr>
      <w:r w:rsidRPr="005B17D3">
        <w:rPr>
          <w:noProof/>
        </w:rPr>
        <w:t>Appointment Request</w:t>
      </w:r>
      <w:r w:rsidRPr="005B17D3">
        <w:rPr>
          <w:noProof/>
        </w:rPr>
        <w:tab/>
        <w:t>265, 278</w:t>
      </w:r>
    </w:p>
    <w:p w14:paraId="0F95F4E5" w14:textId="77777777" w:rsidR="00BE52CE" w:rsidRPr="005B17D3" w:rsidRDefault="00BE52CE" w:rsidP="00EF3896">
      <w:pPr>
        <w:pStyle w:val="Index3"/>
        <w:tabs>
          <w:tab w:val="right" w:leader="dot" w:pos="9350"/>
        </w:tabs>
        <w:rPr>
          <w:noProof/>
        </w:rPr>
      </w:pPr>
      <w:r w:rsidRPr="005B17D3">
        <w:rPr>
          <w:noProof/>
        </w:rPr>
        <w:t>of Birth</w:t>
      </w:r>
      <w:r w:rsidRPr="005B17D3">
        <w:rPr>
          <w:noProof/>
        </w:rPr>
        <w:tab/>
        <w:t>251, 254, 255, 259</w:t>
      </w:r>
    </w:p>
    <w:p w14:paraId="06E0B2A3" w14:textId="77777777" w:rsidR="00BE52CE" w:rsidRPr="005B17D3" w:rsidRDefault="00BE52CE" w:rsidP="00EF3896">
      <w:pPr>
        <w:pStyle w:val="Index3"/>
        <w:tabs>
          <w:tab w:val="right" w:leader="dot" w:pos="9350"/>
        </w:tabs>
        <w:rPr>
          <w:noProof/>
        </w:rPr>
      </w:pPr>
      <w:r w:rsidRPr="005B17D3">
        <w:rPr>
          <w:noProof/>
        </w:rPr>
        <w:t>of Death</w:t>
      </w:r>
      <w:r w:rsidRPr="005B17D3">
        <w:rPr>
          <w:noProof/>
        </w:rPr>
        <w:tab/>
        <w:t>261</w:t>
      </w:r>
    </w:p>
    <w:p w14:paraId="7531C897" w14:textId="77777777" w:rsidR="00BE52CE" w:rsidRPr="005B17D3" w:rsidRDefault="00BE52CE" w:rsidP="00EF3896">
      <w:pPr>
        <w:pStyle w:val="Index4"/>
        <w:tabs>
          <w:tab w:val="right" w:leader="dot" w:pos="9350"/>
        </w:tabs>
        <w:rPr>
          <w:noProof/>
        </w:rPr>
      </w:pPr>
      <w:r w:rsidRPr="005B17D3">
        <w:rPr>
          <w:noProof/>
        </w:rPr>
        <w:t>AAP</w:t>
      </w:r>
      <w:r w:rsidRPr="005B17D3">
        <w:rPr>
          <w:noProof/>
        </w:rPr>
        <w:tab/>
        <w:t>269</w:t>
      </w:r>
    </w:p>
    <w:p w14:paraId="11E93D99" w14:textId="77777777" w:rsidR="00BE52CE" w:rsidRPr="005B17D3" w:rsidRDefault="00BE52CE" w:rsidP="00EF3896">
      <w:pPr>
        <w:pStyle w:val="Index3"/>
        <w:tabs>
          <w:tab w:val="right" w:leader="dot" w:pos="9350"/>
        </w:tabs>
        <w:rPr>
          <w:noProof/>
        </w:rPr>
      </w:pPr>
      <w:r w:rsidRPr="005B17D3">
        <w:rPr>
          <w:noProof/>
        </w:rPr>
        <w:t>of Death Report</w:t>
      </w:r>
      <w:r w:rsidRPr="005B17D3">
        <w:rPr>
          <w:noProof/>
        </w:rPr>
        <w:tab/>
        <w:t>263, 276</w:t>
      </w:r>
    </w:p>
    <w:p w14:paraId="3BECCA0F" w14:textId="77777777" w:rsidR="00BE52CE" w:rsidRPr="005B17D3" w:rsidRDefault="00BE52CE" w:rsidP="00EF3896">
      <w:pPr>
        <w:pStyle w:val="Index3"/>
        <w:tabs>
          <w:tab w:val="right" w:leader="dot" w:pos="9350"/>
        </w:tabs>
        <w:rPr>
          <w:noProof/>
        </w:rPr>
      </w:pPr>
      <w:r w:rsidRPr="005B17D3">
        <w:rPr>
          <w:noProof/>
        </w:rPr>
        <w:t>SSA Verification</w:t>
      </w:r>
      <w:r w:rsidRPr="005B17D3">
        <w:rPr>
          <w:noProof/>
        </w:rPr>
        <w:tab/>
        <w:t>253, 257</w:t>
      </w:r>
    </w:p>
    <w:p w14:paraId="06107320" w14:textId="77777777" w:rsidR="00BE52CE" w:rsidRPr="005B17D3" w:rsidRDefault="00BE52CE" w:rsidP="00EF3896">
      <w:pPr>
        <w:pStyle w:val="Index2"/>
        <w:tabs>
          <w:tab w:val="right" w:leader="dot" w:pos="9350"/>
        </w:tabs>
        <w:rPr>
          <w:noProof/>
        </w:rPr>
      </w:pPr>
      <w:r w:rsidRPr="005B17D3">
        <w:rPr>
          <w:noProof/>
        </w:rPr>
        <w:t>Imprecise</w:t>
      </w:r>
      <w:r w:rsidRPr="005B17D3">
        <w:rPr>
          <w:noProof/>
        </w:rPr>
        <w:tab/>
        <w:t>30</w:t>
      </w:r>
    </w:p>
    <w:p w14:paraId="401D45A7" w14:textId="77777777" w:rsidR="00BE52CE" w:rsidRPr="005B17D3" w:rsidRDefault="00BE52CE" w:rsidP="00EF3896">
      <w:pPr>
        <w:pStyle w:val="Index2"/>
        <w:tabs>
          <w:tab w:val="right" w:leader="dot" w:pos="9350"/>
        </w:tabs>
        <w:rPr>
          <w:noProof/>
        </w:rPr>
      </w:pPr>
      <w:r w:rsidRPr="005B17D3">
        <w:rPr>
          <w:noProof/>
        </w:rPr>
        <w:t>Income Test Effective</w:t>
      </w:r>
      <w:r w:rsidRPr="005B17D3">
        <w:rPr>
          <w:noProof/>
        </w:rPr>
        <w:tab/>
        <w:t>348</w:t>
      </w:r>
    </w:p>
    <w:p w14:paraId="3E05E5E5" w14:textId="77777777" w:rsidR="00BE52CE" w:rsidRPr="005B17D3" w:rsidRDefault="00BE52CE" w:rsidP="00EF3896">
      <w:pPr>
        <w:pStyle w:val="Index2"/>
        <w:tabs>
          <w:tab w:val="right" w:leader="dot" w:pos="9350"/>
        </w:tabs>
        <w:rPr>
          <w:noProof/>
        </w:rPr>
      </w:pPr>
      <w:r w:rsidRPr="005B17D3">
        <w:rPr>
          <w:noProof/>
        </w:rPr>
        <w:t>Ineligible</w:t>
      </w:r>
      <w:r w:rsidRPr="005B17D3">
        <w:rPr>
          <w:noProof/>
        </w:rPr>
        <w:tab/>
        <w:t>218, 403, 404</w:t>
      </w:r>
    </w:p>
    <w:p w14:paraId="03514DF3" w14:textId="77777777" w:rsidR="00BE52CE" w:rsidRPr="005B17D3" w:rsidRDefault="00BE52CE" w:rsidP="00EF3896">
      <w:pPr>
        <w:pStyle w:val="Index2"/>
        <w:tabs>
          <w:tab w:val="right" w:leader="dot" w:pos="9350"/>
        </w:tabs>
        <w:rPr>
          <w:noProof/>
        </w:rPr>
      </w:pPr>
      <w:r w:rsidRPr="005B17D3">
        <w:rPr>
          <w:noProof/>
        </w:rPr>
        <w:t>Ineligible VARO Decision</w:t>
      </w:r>
      <w:r w:rsidRPr="005B17D3">
        <w:rPr>
          <w:noProof/>
        </w:rPr>
        <w:tab/>
        <w:t>219</w:t>
      </w:r>
    </w:p>
    <w:p w14:paraId="612808E4" w14:textId="77777777" w:rsidR="00BE52CE" w:rsidRPr="005B17D3" w:rsidRDefault="00BE52CE" w:rsidP="00EF3896">
      <w:pPr>
        <w:pStyle w:val="Index2"/>
        <w:tabs>
          <w:tab w:val="right" w:leader="dot" w:pos="9350"/>
        </w:tabs>
        <w:rPr>
          <w:noProof/>
        </w:rPr>
      </w:pPr>
      <w:r w:rsidRPr="005B17D3">
        <w:rPr>
          <w:noProof/>
        </w:rPr>
        <w:t>Insurance</w:t>
      </w:r>
    </w:p>
    <w:p w14:paraId="57E9F3B6" w14:textId="77777777" w:rsidR="00BE52CE" w:rsidRPr="005B17D3" w:rsidRDefault="00BE52CE" w:rsidP="00EF3896">
      <w:pPr>
        <w:pStyle w:val="Index3"/>
        <w:tabs>
          <w:tab w:val="right" w:leader="dot" w:pos="9350"/>
        </w:tabs>
        <w:rPr>
          <w:noProof/>
        </w:rPr>
      </w:pPr>
      <w:r w:rsidRPr="005B17D3">
        <w:rPr>
          <w:noProof/>
        </w:rPr>
        <w:t>Coverage Effective</w:t>
      </w:r>
      <w:r w:rsidRPr="005B17D3">
        <w:rPr>
          <w:noProof/>
        </w:rPr>
        <w:tab/>
        <w:t>302</w:t>
      </w:r>
    </w:p>
    <w:p w14:paraId="453778A4" w14:textId="77777777" w:rsidR="00BE52CE" w:rsidRPr="005B17D3" w:rsidRDefault="00BE52CE" w:rsidP="00EF3896">
      <w:pPr>
        <w:pStyle w:val="Index3"/>
        <w:tabs>
          <w:tab w:val="right" w:leader="dot" w:pos="9350"/>
        </w:tabs>
        <w:rPr>
          <w:noProof/>
        </w:rPr>
      </w:pPr>
      <w:r w:rsidRPr="005B17D3">
        <w:rPr>
          <w:noProof/>
        </w:rPr>
        <w:t>Coverage Part B Effective</w:t>
      </w:r>
      <w:r w:rsidRPr="005B17D3">
        <w:rPr>
          <w:noProof/>
        </w:rPr>
        <w:tab/>
        <w:t>309</w:t>
      </w:r>
    </w:p>
    <w:p w14:paraId="7C1BF827" w14:textId="77777777" w:rsidR="00BE52CE" w:rsidRPr="005B17D3" w:rsidRDefault="00BE52CE" w:rsidP="00EF3896">
      <w:pPr>
        <w:pStyle w:val="Index3"/>
        <w:tabs>
          <w:tab w:val="right" w:leader="dot" w:pos="9350"/>
        </w:tabs>
        <w:rPr>
          <w:noProof/>
        </w:rPr>
      </w:pPr>
      <w:r w:rsidRPr="005B17D3">
        <w:rPr>
          <w:noProof/>
        </w:rPr>
        <w:t>Part A</w:t>
      </w:r>
      <w:r w:rsidRPr="005B17D3">
        <w:rPr>
          <w:noProof/>
        </w:rPr>
        <w:tab/>
        <w:t>306</w:t>
      </w:r>
    </w:p>
    <w:p w14:paraId="580BE26F" w14:textId="77777777" w:rsidR="00BE52CE" w:rsidRPr="005B17D3" w:rsidRDefault="00BE52CE" w:rsidP="00EF3896">
      <w:pPr>
        <w:pStyle w:val="Index3"/>
        <w:tabs>
          <w:tab w:val="right" w:leader="dot" w:pos="9350"/>
        </w:tabs>
        <w:rPr>
          <w:noProof/>
        </w:rPr>
      </w:pPr>
      <w:r w:rsidRPr="005B17D3">
        <w:rPr>
          <w:noProof/>
        </w:rPr>
        <w:t>Plan Expiration</w:t>
      </w:r>
      <w:r w:rsidRPr="005B17D3">
        <w:rPr>
          <w:noProof/>
        </w:rPr>
        <w:tab/>
        <w:t>303</w:t>
      </w:r>
    </w:p>
    <w:p w14:paraId="5AFA9650" w14:textId="77777777" w:rsidR="00BE52CE" w:rsidRPr="005B17D3" w:rsidRDefault="00BE52CE" w:rsidP="00EF3896">
      <w:pPr>
        <w:pStyle w:val="Index2"/>
        <w:tabs>
          <w:tab w:val="right" w:leader="dot" w:pos="9350"/>
        </w:tabs>
        <w:rPr>
          <w:noProof/>
        </w:rPr>
      </w:pPr>
      <w:r w:rsidRPr="005B17D3">
        <w:rPr>
          <w:noProof/>
        </w:rPr>
        <w:t>IVM DM IY Cut Off</w:t>
      </w:r>
      <w:r w:rsidRPr="005B17D3">
        <w:rPr>
          <w:noProof/>
        </w:rPr>
        <w:tab/>
        <w:t>144</w:t>
      </w:r>
    </w:p>
    <w:p w14:paraId="5A655AAB" w14:textId="77777777" w:rsidR="00BE52CE" w:rsidRPr="005B17D3" w:rsidRDefault="00BE52CE" w:rsidP="00EF3896">
      <w:pPr>
        <w:pStyle w:val="Index2"/>
        <w:tabs>
          <w:tab w:val="right" w:leader="dot" w:pos="9350"/>
        </w:tabs>
        <w:rPr>
          <w:noProof/>
        </w:rPr>
      </w:pPr>
      <w:r w:rsidRPr="005B17D3">
        <w:rPr>
          <w:noProof/>
        </w:rPr>
        <w:t>Last Login</w:t>
      </w:r>
      <w:r w:rsidRPr="005B17D3">
        <w:rPr>
          <w:noProof/>
        </w:rPr>
        <w:tab/>
        <w:t>131</w:t>
      </w:r>
    </w:p>
    <w:p w14:paraId="7D5449A1" w14:textId="77777777" w:rsidR="00BE52CE" w:rsidRPr="005B17D3" w:rsidRDefault="00BE52CE" w:rsidP="00EF3896">
      <w:pPr>
        <w:pStyle w:val="Index2"/>
        <w:tabs>
          <w:tab w:val="right" w:leader="dot" w:pos="9350"/>
        </w:tabs>
        <w:rPr>
          <w:noProof/>
        </w:rPr>
      </w:pPr>
      <w:r w:rsidRPr="005B17D3">
        <w:rPr>
          <w:noProof/>
        </w:rPr>
        <w:t>Mailed</w:t>
      </w:r>
      <w:r w:rsidRPr="005B17D3">
        <w:rPr>
          <w:noProof/>
        </w:rPr>
        <w:tab/>
        <w:t>86, 88</w:t>
      </w:r>
    </w:p>
    <w:p w14:paraId="25999AD4" w14:textId="77777777" w:rsidR="00BE52CE" w:rsidRPr="005B17D3" w:rsidRDefault="00BE52CE" w:rsidP="00EF3896">
      <w:pPr>
        <w:pStyle w:val="Index2"/>
        <w:tabs>
          <w:tab w:val="right" w:leader="dot" w:pos="9350"/>
        </w:tabs>
        <w:rPr>
          <w:noProof/>
        </w:rPr>
      </w:pPr>
      <w:r w:rsidRPr="005B17D3">
        <w:rPr>
          <w:noProof/>
        </w:rPr>
        <w:t>Medicaid Last Updated</w:t>
      </w:r>
      <w:r w:rsidRPr="005B17D3">
        <w:rPr>
          <w:noProof/>
        </w:rPr>
        <w:tab/>
        <w:t>218</w:t>
      </w:r>
    </w:p>
    <w:p w14:paraId="10D57BE1" w14:textId="77777777" w:rsidR="00BE52CE" w:rsidRPr="005B17D3" w:rsidRDefault="00BE52CE" w:rsidP="00EF3896">
      <w:pPr>
        <w:pStyle w:val="Index2"/>
        <w:tabs>
          <w:tab w:val="right" w:leader="dot" w:pos="9350"/>
        </w:tabs>
        <w:rPr>
          <w:noProof/>
        </w:rPr>
      </w:pPr>
      <w:r w:rsidRPr="005B17D3">
        <w:rPr>
          <w:noProof/>
        </w:rPr>
        <w:t>MSE</w:t>
      </w:r>
      <w:r w:rsidRPr="005B17D3">
        <w:rPr>
          <w:noProof/>
        </w:rPr>
        <w:tab/>
        <w:t>322</w:t>
      </w:r>
    </w:p>
    <w:p w14:paraId="68FE1771" w14:textId="77777777" w:rsidR="00BE52CE" w:rsidRPr="005B17D3" w:rsidRDefault="00BE52CE" w:rsidP="00EF3896">
      <w:pPr>
        <w:pStyle w:val="Index2"/>
        <w:tabs>
          <w:tab w:val="right" w:leader="dot" w:pos="9350"/>
        </w:tabs>
        <w:rPr>
          <w:noProof/>
        </w:rPr>
      </w:pPr>
      <w:r w:rsidRPr="005B17D3">
        <w:rPr>
          <w:noProof/>
        </w:rPr>
        <w:t>OEF/OIF Combat</w:t>
      </w:r>
      <w:r w:rsidRPr="005B17D3">
        <w:rPr>
          <w:noProof/>
        </w:rPr>
        <w:tab/>
        <w:t>320</w:t>
      </w:r>
    </w:p>
    <w:p w14:paraId="76D6266F" w14:textId="77777777" w:rsidR="00BE52CE" w:rsidRPr="005B17D3" w:rsidRDefault="00BE52CE" w:rsidP="00EF3896">
      <w:pPr>
        <w:pStyle w:val="Index2"/>
        <w:tabs>
          <w:tab w:val="right" w:leader="dot" w:pos="9350"/>
        </w:tabs>
        <w:rPr>
          <w:noProof/>
        </w:rPr>
      </w:pPr>
      <w:r w:rsidRPr="005B17D3">
        <w:rPr>
          <w:noProof/>
        </w:rPr>
        <w:t>of Birth</w:t>
      </w:r>
      <w:r w:rsidRPr="005B17D3">
        <w:rPr>
          <w:noProof/>
        </w:rPr>
        <w:tab/>
        <w:t>28, 47, 50, 51, 52, 54, 123</w:t>
      </w:r>
    </w:p>
    <w:p w14:paraId="108D6F1B" w14:textId="77777777" w:rsidR="00BE52CE" w:rsidRPr="005B17D3" w:rsidRDefault="00BE52CE" w:rsidP="00EF3896">
      <w:pPr>
        <w:pStyle w:val="Index2"/>
        <w:tabs>
          <w:tab w:val="right" w:leader="dot" w:pos="9350"/>
        </w:tabs>
        <w:rPr>
          <w:noProof/>
        </w:rPr>
      </w:pPr>
      <w:r w:rsidRPr="005B17D3">
        <w:rPr>
          <w:noProof/>
        </w:rPr>
        <w:t>of Combined Evaluation</w:t>
      </w:r>
      <w:r w:rsidRPr="005B17D3">
        <w:rPr>
          <w:noProof/>
        </w:rPr>
        <w:tab/>
        <w:t>399, 400</w:t>
      </w:r>
    </w:p>
    <w:p w14:paraId="1CEC1F2D" w14:textId="77777777" w:rsidR="00BE52CE" w:rsidRPr="005B17D3" w:rsidRDefault="00BE52CE" w:rsidP="00EF3896">
      <w:pPr>
        <w:pStyle w:val="Index2"/>
        <w:tabs>
          <w:tab w:val="right" w:leader="dot" w:pos="9350"/>
        </w:tabs>
        <w:rPr>
          <w:noProof/>
        </w:rPr>
      </w:pPr>
      <w:r w:rsidRPr="005B17D3">
        <w:rPr>
          <w:noProof/>
        </w:rPr>
        <w:t>of Combined Evaluation Effective</w:t>
      </w:r>
      <w:r w:rsidRPr="005B17D3">
        <w:rPr>
          <w:noProof/>
        </w:rPr>
        <w:tab/>
        <w:t>202</w:t>
      </w:r>
    </w:p>
    <w:p w14:paraId="2974B5F3" w14:textId="77777777" w:rsidR="00BE52CE" w:rsidRPr="005B17D3" w:rsidRDefault="00BE52CE" w:rsidP="00EF3896">
      <w:pPr>
        <w:pStyle w:val="Index2"/>
        <w:tabs>
          <w:tab w:val="right" w:leader="dot" w:pos="9350"/>
        </w:tabs>
        <w:rPr>
          <w:noProof/>
        </w:rPr>
      </w:pPr>
      <w:r w:rsidRPr="005B17D3">
        <w:rPr>
          <w:noProof/>
        </w:rPr>
        <w:t>of Death</w:t>
      </w:r>
      <w:r w:rsidRPr="005B17D3">
        <w:rPr>
          <w:noProof/>
        </w:rPr>
        <w:tab/>
        <w:t>28, 68, 413, 414, 415</w:t>
      </w:r>
    </w:p>
    <w:p w14:paraId="7D74F262" w14:textId="77777777" w:rsidR="00BE52CE" w:rsidRPr="005B17D3" w:rsidRDefault="00BE52CE" w:rsidP="00EF3896">
      <w:pPr>
        <w:pStyle w:val="Index2"/>
        <w:tabs>
          <w:tab w:val="right" w:leader="dot" w:pos="9350"/>
        </w:tabs>
        <w:rPr>
          <w:noProof/>
        </w:rPr>
      </w:pPr>
      <w:r w:rsidRPr="005B17D3">
        <w:rPr>
          <w:noProof/>
        </w:rPr>
        <w:t>of Death (EED 3)</w:t>
      </w:r>
      <w:r w:rsidRPr="005B17D3">
        <w:rPr>
          <w:noProof/>
        </w:rPr>
        <w:tab/>
        <w:t>99</w:t>
      </w:r>
    </w:p>
    <w:p w14:paraId="0A8381E8" w14:textId="77777777" w:rsidR="00BE52CE" w:rsidRPr="005B17D3" w:rsidRDefault="00BE52CE" w:rsidP="00EF3896">
      <w:pPr>
        <w:pStyle w:val="Index2"/>
        <w:tabs>
          <w:tab w:val="right" w:leader="dot" w:pos="9350"/>
        </w:tabs>
        <w:rPr>
          <w:noProof/>
        </w:rPr>
      </w:pPr>
      <w:r w:rsidRPr="005B17D3">
        <w:rPr>
          <w:noProof/>
        </w:rPr>
        <w:t>of Death (QM 4)</w:t>
      </w:r>
      <w:r w:rsidRPr="005B17D3">
        <w:rPr>
          <w:noProof/>
        </w:rPr>
        <w:tab/>
        <w:t>106</w:t>
      </w:r>
    </w:p>
    <w:p w14:paraId="721B4EC3" w14:textId="77777777" w:rsidR="00BE52CE" w:rsidRPr="005B17D3" w:rsidRDefault="00BE52CE" w:rsidP="00EF3896">
      <w:pPr>
        <w:pStyle w:val="Index2"/>
        <w:tabs>
          <w:tab w:val="right" w:leader="dot" w:pos="9350"/>
        </w:tabs>
        <w:rPr>
          <w:noProof/>
        </w:rPr>
      </w:pPr>
      <w:r w:rsidRPr="005B17D3">
        <w:rPr>
          <w:noProof/>
        </w:rPr>
        <w:t>of Death (QM 5)</w:t>
      </w:r>
      <w:r w:rsidRPr="005B17D3">
        <w:rPr>
          <w:noProof/>
        </w:rPr>
        <w:tab/>
        <w:t>106</w:t>
      </w:r>
    </w:p>
    <w:p w14:paraId="1CA9727F" w14:textId="77777777" w:rsidR="00BE52CE" w:rsidRPr="005B17D3" w:rsidRDefault="00BE52CE" w:rsidP="00EF3896">
      <w:pPr>
        <w:pStyle w:val="Index2"/>
        <w:tabs>
          <w:tab w:val="right" w:leader="dot" w:pos="9350"/>
        </w:tabs>
        <w:rPr>
          <w:noProof/>
        </w:rPr>
      </w:pPr>
      <w:r w:rsidRPr="005B17D3">
        <w:rPr>
          <w:noProof/>
        </w:rPr>
        <w:t>of Death (QM 6)</w:t>
      </w:r>
      <w:r w:rsidRPr="005B17D3">
        <w:rPr>
          <w:noProof/>
        </w:rPr>
        <w:tab/>
        <w:t>106</w:t>
      </w:r>
    </w:p>
    <w:p w14:paraId="2B9A3C18" w14:textId="77777777" w:rsidR="00BE52CE" w:rsidRPr="005B17D3" w:rsidRDefault="00BE52CE" w:rsidP="00EF3896">
      <w:pPr>
        <w:pStyle w:val="Index2"/>
        <w:tabs>
          <w:tab w:val="right" w:leader="dot" w:pos="9350"/>
        </w:tabs>
        <w:rPr>
          <w:noProof/>
        </w:rPr>
      </w:pPr>
      <w:r w:rsidRPr="005B17D3">
        <w:rPr>
          <w:noProof/>
        </w:rPr>
        <w:t>of Death Status</w:t>
      </w:r>
      <w:r w:rsidRPr="005B17D3">
        <w:rPr>
          <w:noProof/>
        </w:rPr>
        <w:tab/>
        <w:t>414, 415</w:t>
      </w:r>
    </w:p>
    <w:p w14:paraId="570022E8" w14:textId="77777777" w:rsidR="00BE52CE" w:rsidRPr="005B17D3" w:rsidRDefault="00BE52CE" w:rsidP="00EF3896">
      <w:pPr>
        <w:pStyle w:val="Index2"/>
        <w:tabs>
          <w:tab w:val="right" w:leader="dot" w:pos="9350"/>
        </w:tabs>
        <w:rPr>
          <w:noProof/>
        </w:rPr>
      </w:pPr>
      <w:r w:rsidRPr="005B17D3">
        <w:rPr>
          <w:noProof/>
        </w:rPr>
        <w:t>of Death Update</w:t>
      </w:r>
      <w:r w:rsidRPr="005B17D3">
        <w:rPr>
          <w:noProof/>
        </w:rPr>
        <w:tab/>
        <w:t>180</w:t>
      </w:r>
    </w:p>
    <w:p w14:paraId="3B481558" w14:textId="77777777" w:rsidR="00BE52CE" w:rsidRPr="005B17D3" w:rsidRDefault="00BE52CE" w:rsidP="00EF3896">
      <w:pPr>
        <w:pStyle w:val="Index2"/>
        <w:tabs>
          <w:tab w:val="right" w:leader="dot" w:pos="9350"/>
        </w:tabs>
        <w:rPr>
          <w:noProof/>
        </w:rPr>
      </w:pPr>
      <w:r w:rsidRPr="005B17D3">
        <w:rPr>
          <w:noProof/>
        </w:rPr>
        <w:t>of Retirement</w:t>
      </w:r>
    </w:p>
    <w:p w14:paraId="57679C7F" w14:textId="77777777" w:rsidR="00BE52CE" w:rsidRPr="005B17D3" w:rsidRDefault="00BE52CE" w:rsidP="00EF3896">
      <w:pPr>
        <w:pStyle w:val="Index3"/>
        <w:tabs>
          <w:tab w:val="right" w:leader="dot" w:pos="9350"/>
        </w:tabs>
        <w:rPr>
          <w:noProof/>
        </w:rPr>
      </w:pPr>
      <w:r w:rsidRPr="005B17D3">
        <w:rPr>
          <w:noProof/>
        </w:rPr>
        <w:t>AAP</w:t>
      </w:r>
      <w:r w:rsidRPr="005B17D3">
        <w:rPr>
          <w:noProof/>
        </w:rPr>
        <w:tab/>
        <w:t>282</w:t>
      </w:r>
    </w:p>
    <w:p w14:paraId="3CEB9193" w14:textId="77777777" w:rsidR="00BE52CE" w:rsidRPr="005B17D3" w:rsidRDefault="00BE52CE" w:rsidP="00EF3896">
      <w:pPr>
        <w:pStyle w:val="Index2"/>
        <w:tabs>
          <w:tab w:val="right" w:leader="dot" w:pos="9350"/>
        </w:tabs>
        <w:rPr>
          <w:noProof/>
        </w:rPr>
      </w:pPr>
      <w:r w:rsidRPr="005B17D3">
        <w:rPr>
          <w:noProof/>
        </w:rPr>
        <w:t>Original Effective</w:t>
      </w:r>
      <w:r w:rsidRPr="005B17D3">
        <w:rPr>
          <w:noProof/>
        </w:rPr>
        <w:tab/>
        <w:t>399, 400</w:t>
      </w:r>
    </w:p>
    <w:p w14:paraId="343C7B49" w14:textId="77777777" w:rsidR="00BE52CE" w:rsidRPr="005B17D3" w:rsidRDefault="00BE52CE" w:rsidP="00EF3896">
      <w:pPr>
        <w:pStyle w:val="Index2"/>
        <w:tabs>
          <w:tab w:val="right" w:leader="dot" w:pos="9350"/>
        </w:tabs>
        <w:rPr>
          <w:noProof/>
        </w:rPr>
      </w:pPr>
      <w:r w:rsidRPr="005B17D3">
        <w:rPr>
          <w:noProof/>
        </w:rPr>
        <w:t>Original Effective Date</w:t>
      </w:r>
      <w:r w:rsidRPr="005B17D3">
        <w:rPr>
          <w:noProof/>
        </w:rPr>
        <w:tab/>
        <w:t>400</w:t>
      </w:r>
    </w:p>
    <w:p w14:paraId="0F5272EB" w14:textId="77777777" w:rsidR="00BE52CE" w:rsidRPr="005B17D3" w:rsidRDefault="00BE52CE" w:rsidP="00EF3896">
      <w:pPr>
        <w:pStyle w:val="Index2"/>
        <w:tabs>
          <w:tab w:val="right" w:leader="dot" w:pos="9350"/>
        </w:tabs>
        <w:rPr>
          <w:noProof/>
        </w:rPr>
      </w:pPr>
      <w:r w:rsidRPr="005B17D3">
        <w:rPr>
          <w:noProof/>
        </w:rPr>
        <w:t>Pay End</w:t>
      </w:r>
      <w:r w:rsidRPr="005B17D3">
        <w:rPr>
          <w:noProof/>
        </w:rPr>
        <w:tab/>
        <w:t>322</w:t>
      </w:r>
    </w:p>
    <w:p w14:paraId="690F5B37" w14:textId="77777777" w:rsidR="00BE52CE" w:rsidRPr="005B17D3" w:rsidRDefault="00BE52CE" w:rsidP="00EF3896">
      <w:pPr>
        <w:pStyle w:val="Index2"/>
        <w:tabs>
          <w:tab w:val="right" w:leader="dot" w:pos="9350"/>
        </w:tabs>
        <w:rPr>
          <w:noProof/>
        </w:rPr>
      </w:pPr>
      <w:r w:rsidRPr="005B17D3">
        <w:rPr>
          <w:noProof/>
        </w:rPr>
        <w:t>Pay Start</w:t>
      </w:r>
      <w:r w:rsidRPr="005B17D3">
        <w:rPr>
          <w:noProof/>
        </w:rPr>
        <w:tab/>
        <w:t>321</w:t>
      </w:r>
    </w:p>
    <w:p w14:paraId="0D2B2F84" w14:textId="77777777" w:rsidR="00BE52CE" w:rsidRPr="005B17D3" w:rsidRDefault="00BE52CE" w:rsidP="00EF3896">
      <w:pPr>
        <w:pStyle w:val="Index2"/>
        <w:tabs>
          <w:tab w:val="right" w:leader="dot" w:pos="9350"/>
        </w:tabs>
        <w:rPr>
          <w:noProof/>
        </w:rPr>
      </w:pPr>
      <w:r w:rsidRPr="005B17D3">
        <w:rPr>
          <w:noProof/>
        </w:rPr>
        <w:t>Permanent &amp; Total Effective</w:t>
      </w:r>
      <w:r w:rsidRPr="005B17D3">
        <w:rPr>
          <w:noProof/>
        </w:rPr>
        <w:tab/>
        <w:t>216</w:t>
      </w:r>
    </w:p>
    <w:p w14:paraId="4CCA88F5" w14:textId="77777777" w:rsidR="00BE52CE" w:rsidRPr="005B17D3" w:rsidRDefault="00BE52CE" w:rsidP="00EF3896">
      <w:pPr>
        <w:pStyle w:val="Index2"/>
        <w:tabs>
          <w:tab w:val="right" w:leader="dot" w:pos="9350"/>
        </w:tabs>
        <w:rPr>
          <w:noProof/>
        </w:rPr>
      </w:pPr>
      <w:r w:rsidRPr="005B17D3">
        <w:rPr>
          <w:noProof/>
        </w:rPr>
        <w:t>PH Document Log In</w:t>
      </w:r>
      <w:r w:rsidRPr="005B17D3">
        <w:rPr>
          <w:noProof/>
        </w:rPr>
        <w:tab/>
        <w:t>232</w:t>
      </w:r>
    </w:p>
    <w:p w14:paraId="10F50D14" w14:textId="77777777" w:rsidR="00BE52CE" w:rsidRPr="005B17D3" w:rsidRDefault="00BE52CE" w:rsidP="00EF3896">
      <w:pPr>
        <w:pStyle w:val="Index2"/>
        <w:tabs>
          <w:tab w:val="right" w:leader="dot" w:pos="9350"/>
        </w:tabs>
        <w:rPr>
          <w:noProof/>
        </w:rPr>
      </w:pPr>
      <w:r w:rsidRPr="005B17D3">
        <w:rPr>
          <w:noProof/>
        </w:rPr>
        <w:t>PH Document Receipt</w:t>
      </w:r>
      <w:r w:rsidRPr="005B17D3">
        <w:rPr>
          <w:noProof/>
        </w:rPr>
        <w:tab/>
        <w:t>232</w:t>
      </w:r>
    </w:p>
    <w:p w14:paraId="2403653A" w14:textId="77777777" w:rsidR="00BE52CE" w:rsidRPr="005B17D3" w:rsidRDefault="00BE52CE" w:rsidP="00EF3896">
      <w:pPr>
        <w:pStyle w:val="Index2"/>
        <w:tabs>
          <w:tab w:val="right" w:leader="dot" w:pos="9350"/>
        </w:tabs>
        <w:rPr>
          <w:noProof/>
        </w:rPr>
      </w:pPr>
      <w:r w:rsidRPr="005B17D3">
        <w:rPr>
          <w:noProof/>
        </w:rPr>
        <w:t>PH Document Received</w:t>
      </w:r>
      <w:r w:rsidRPr="005B17D3">
        <w:rPr>
          <w:noProof/>
        </w:rPr>
        <w:tab/>
        <w:t>65, 66</w:t>
      </w:r>
    </w:p>
    <w:p w14:paraId="314F14F3" w14:textId="77777777" w:rsidR="00BE52CE" w:rsidRPr="005B17D3" w:rsidRDefault="00BE52CE" w:rsidP="00EF3896">
      <w:pPr>
        <w:pStyle w:val="Index2"/>
        <w:tabs>
          <w:tab w:val="right" w:leader="dot" w:pos="9350"/>
        </w:tabs>
        <w:rPr>
          <w:noProof/>
        </w:rPr>
      </w:pPr>
      <w:r w:rsidRPr="005B17D3">
        <w:rPr>
          <w:noProof/>
        </w:rPr>
        <w:t>PH Last Updated</w:t>
      </w:r>
      <w:r w:rsidRPr="005B17D3">
        <w:rPr>
          <w:noProof/>
        </w:rPr>
        <w:tab/>
        <w:t>229</w:t>
      </w:r>
    </w:p>
    <w:p w14:paraId="41E36E91" w14:textId="77777777" w:rsidR="00BE52CE" w:rsidRPr="005B17D3" w:rsidRDefault="00BE52CE" w:rsidP="00EF3896">
      <w:pPr>
        <w:pStyle w:val="Index2"/>
        <w:tabs>
          <w:tab w:val="right" w:leader="dot" w:pos="9350"/>
        </w:tabs>
        <w:rPr>
          <w:noProof/>
        </w:rPr>
      </w:pPr>
      <w:r w:rsidRPr="005B17D3">
        <w:rPr>
          <w:noProof/>
        </w:rPr>
        <w:t>PH Record Last Updated</w:t>
      </w:r>
      <w:r w:rsidRPr="005B17D3">
        <w:rPr>
          <w:noProof/>
        </w:rPr>
        <w:tab/>
        <w:t>66</w:t>
      </w:r>
    </w:p>
    <w:p w14:paraId="4D1584AC" w14:textId="77777777" w:rsidR="00BE52CE" w:rsidRPr="005B17D3" w:rsidRDefault="00BE52CE" w:rsidP="00EF3896">
      <w:pPr>
        <w:pStyle w:val="Index2"/>
        <w:tabs>
          <w:tab w:val="right" w:leader="dot" w:pos="9350"/>
        </w:tabs>
        <w:rPr>
          <w:noProof/>
        </w:rPr>
      </w:pPr>
      <w:r w:rsidRPr="005B17D3">
        <w:rPr>
          <w:noProof/>
        </w:rPr>
        <w:t>PH Status last updated</w:t>
      </w:r>
      <w:r w:rsidRPr="005B17D3">
        <w:rPr>
          <w:noProof/>
        </w:rPr>
        <w:tab/>
        <w:t>229</w:t>
      </w:r>
    </w:p>
    <w:p w14:paraId="4D8F85B6" w14:textId="77777777" w:rsidR="00BE52CE" w:rsidRPr="005B17D3" w:rsidRDefault="00BE52CE" w:rsidP="00EF3896">
      <w:pPr>
        <w:pStyle w:val="Index2"/>
        <w:tabs>
          <w:tab w:val="right" w:leader="dot" w:pos="9350"/>
        </w:tabs>
        <w:rPr>
          <w:noProof/>
        </w:rPr>
      </w:pPr>
      <w:r w:rsidRPr="005B17D3">
        <w:rPr>
          <w:noProof/>
        </w:rPr>
        <w:t>PH Status Update</w:t>
      </w:r>
      <w:r w:rsidRPr="005B17D3">
        <w:rPr>
          <w:noProof/>
        </w:rPr>
        <w:tab/>
        <w:t>64</w:t>
      </w:r>
    </w:p>
    <w:p w14:paraId="16097F0C" w14:textId="77777777" w:rsidR="00BE52CE" w:rsidRPr="005B17D3" w:rsidRDefault="00BE52CE" w:rsidP="00EF3896">
      <w:pPr>
        <w:pStyle w:val="Index2"/>
        <w:tabs>
          <w:tab w:val="right" w:leader="dot" w:pos="9350"/>
        </w:tabs>
        <w:rPr>
          <w:noProof/>
        </w:rPr>
      </w:pPr>
      <w:r w:rsidRPr="005B17D3">
        <w:rPr>
          <w:noProof/>
        </w:rPr>
        <w:t>POW Capture</w:t>
      </w:r>
      <w:r w:rsidRPr="005B17D3">
        <w:rPr>
          <w:noProof/>
        </w:rPr>
        <w:tab/>
        <w:t>207</w:t>
      </w:r>
    </w:p>
    <w:p w14:paraId="055BA05E" w14:textId="77777777" w:rsidR="00BE52CE" w:rsidRPr="005B17D3" w:rsidRDefault="00BE52CE" w:rsidP="00EF3896">
      <w:pPr>
        <w:pStyle w:val="Index2"/>
        <w:tabs>
          <w:tab w:val="right" w:leader="dot" w:pos="9350"/>
        </w:tabs>
        <w:rPr>
          <w:noProof/>
        </w:rPr>
      </w:pPr>
      <w:r w:rsidRPr="005B17D3">
        <w:rPr>
          <w:noProof/>
        </w:rPr>
        <w:t>POW Capture/Release</w:t>
      </w:r>
      <w:r w:rsidRPr="005B17D3">
        <w:rPr>
          <w:noProof/>
        </w:rPr>
        <w:tab/>
        <w:t>206</w:t>
      </w:r>
    </w:p>
    <w:p w14:paraId="2723E1AF" w14:textId="77777777" w:rsidR="00BE52CE" w:rsidRPr="005B17D3" w:rsidRDefault="00BE52CE" w:rsidP="00EF3896">
      <w:pPr>
        <w:pStyle w:val="Index2"/>
        <w:tabs>
          <w:tab w:val="right" w:leader="dot" w:pos="9350"/>
        </w:tabs>
        <w:rPr>
          <w:noProof/>
        </w:rPr>
      </w:pPr>
      <w:r w:rsidRPr="005B17D3">
        <w:rPr>
          <w:noProof/>
        </w:rPr>
        <w:t>POW Record Last Updated</w:t>
      </w:r>
      <w:r w:rsidRPr="005B17D3">
        <w:rPr>
          <w:noProof/>
        </w:rPr>
        <w:tab/>
        <w:t>70</w:t>
      </w:r>
    </w:p>
    <w:p w14:paraId="2695BE82" w14:textId="77777777" w:rsidR="00BE52CE" w:rsidRPr="005B17D3" w:rsidRDefault="00BE52CE" w:rsidP="00EF3896">
      <w:pPr>
        <w:pStyle w:val="Index2"/>
        <w:tabs>
          <w:tab w:val="right" w:leader="dot" w:pos="9350"/>
        </w:tabs>
        <w:rPr>
          <w:noProof/>
        </w:rPr>
      </w:pPr>
      <w:r w:rsidRPr="005B17D3">
        <w:rPr>
          <w:noProof/>
        </w:rPr>
        <w:t>POW Release</w:t>
      </w:r>
      <w:r w:rsidRPr="005B17D3">
        <w:rPr>
          <w:noProof/>
        </w:rPr>
        <w:tab/>
        <w:t>207</w:t>
      </w:r>
    </w:p>
    <w:p w14:paraId="59BA4316" w14:textId="77777777" w:rsidR="00BE52CE" w:rsidRPr="005B17D3" w:rsidRDefault="00BE52CE" w:rsidP="00EF3896">
      <w:pPr>
        <w:pStyle w:val="Index2"/>
        <w:tabs>
          <w:tab w:val="right" w:leader="dot" w:pos="9350"/>
        </w:tabs>
        <w:rPr>
          <w:noProof/>
        </w:rPr>
      </w:pPr>
      <w:r w:rsidRPr="005B17D3">
        <w:rPr>
          <w:noProof/>
        </w:rPr>
        <w:t>Precise</w:t>
      </w:r>
      <w:r w:rsidRPr="005B17D3">
        <w:rPr>
          <w:noProof/>
        </w:rPr>
        <w:tab/>
        <w:t>33</w:t>
      </w:r>
    </w:p>
    <w:p w14:paraId="59AC963B" w14:textId="77777777" w:rsidR="00BE52CE" w:rsidRPr="005B17D3" w:rsidRDefault="00BE52CE" w:rsidP="00EF3896">
      <w:pPr>
        <w:pStyle w:val="Index2"/>
        <w:tabs>
          <w:tab w:val="right" w:leader="dot" w:pos="9350"/>
        </w:tabs>
        <w:rPr>
          <w:noProof/>
        </w:rPr>
      </w:pPr>
      <w:r w:rsidRPr="005B17D3">
        <w:rPr>
          <w:noProof/>
        </w:rPr>
        <w:t>Process Ended</w:t>
      </w:r>
      <w:r w:rsidRPr="005B17D3">
        <w:rPr>
          <w:noProof/>
        </w:rPr>
        <w:tab/>
        <w:t>113, 114</w:t>
      </w:r>
    </w:p>
    <w:p w14:paraId="4D0C3D35" w14:textId="77777777" w:rsidR="00BE52CE" w:rsidRPr="005B17D3" w:rsidRDefault="00BE52CE" w:rsidP="00EF3896">
      <w:pPr>
        <w:pStyle w:val="Index2"/>
        <w:tabs>
          <w:tab w:val="right" w:leader="dot" w:pos="9350"/>
        </w:tabs>
        <w:rPr>
          <w:noProof/>
        </w:rPr>
      </w:pPr>
      <w:r w:rsidRPr="005B17D3">
        <w:rPr>
          <w:noProof/>
        </w:rPr>
        <w:t>Process Start</w:t>
      </w:r>
      <w:r w:rsidRPr="005B17D3">
        <w:rPr>
          <w:noProof/>
        </w:rPr>
        <w:tab/>
        <w:t>113, 114</w:t>
      </w:r>
    </w:p>
    <w:p w14:paraId="69950A0B" w14:textId="77777777" w:rsidR="00BE52CE" w:rsidRPr="005B17D3" w:rsidRDefault="00BE52CE" w:rsidP="00EF3896">
      <w:pPr>
        <w:pStyle w:val="Index2"/>
        <w:tabs>
          <w:tab w:val="right" w:leader="dot" w:pos="9350"/>
        </w:tabs>
        <w:rPr>
          <w:noProof/>
        </w:rPr>
      </w:pPr>
      <w:r w:rsidRPr="005B17D3">
        <w:rPr>
          <w:b/>
          <w:bCs/>
          <w:noProof/>
        </w:rPr>
        <w:t>Range (QM 10)</w:t>
      </w:r>
      <w:r w:rsidRPr="005B17D3">
        <w:rPr>
          <w:noProof/>
        </w:rPr>
        <w:tab/>
        <w:t>107</w:t>
      </w:r>
    </w:p>
    <w:p w14:paraId="15AF4880" w14:textId="77777777" w:rsidR="00BE52CE" w:rsidRPr="005B17D3" w:rsidRDefault="00BE52CE" w:rsidP="00EF3896">
      <w:pPr>
        <w:pStyle w:val="Index2"/>
        <w:tabs>
          <w:tab w:val="right" w:leader="dot" w:pos="9350"/>
        </w:tabs>
        <w:rPr>
          <w:noProof/>
        </w:rPr>
      </w:pPr>
      <w:r w:rsidRPr="005B17D3">
        <w:rPr>
          <w:noProof/>
        </w:rPr>
        <w:t>Range (QM 14)</w:t>
      </w:r>
      <w:r w:rsidRPr="005B17D3">
        <w:rPr>
          <w:noProof/>
        </w:rPr>
        <w:tab/>
        <w:t>107</w:t>
      </w:r>
    </w:p>
    <w:p w14:paraId="007D1DB0" w14:textId="77777777" w:rsidR="00BE52CE" w:rsidRPr="005B17D3" w:rsidRDefault="00BE52CE" w:rsidP="00EF3896">
      <w:pPr>
        <w:pStyle w:val="Index2"/>
        <w:tabs>
          <w:tab w:val="right" w:leader="dot" w:pos="9350"/>
        </w:tabs>
        <w:rPr>
          <w:noProof/>
        </w:rPr>
      </w:pPr>
      <w:r w:rsidRPr="005B17D3">
        <w:rPr>
          <w:noProof/>
        </w:rPr>
        <w:t>Range (QM 15)</w:t>
      </w:r>
      <w:r w:rsidRPr="005B17D3">
        <w:rPr>
          <w:noProof/>
        </w:rPr>
        <w:tab/>
        <w:t>108</w:t>
      </w:r>
    </w:p>
    <w:p w14:paraId="5AE88B7A" w14:textId="77777777" w:rsidR="00BE52CE" w:rsidRPr="005B17D3" w:rsidRDefault="00BE52CE" w:rsidP="00EF3896">
      <w:pPr>
        <w:pStyle w:val="Index2"/>
        <w:tabs>
          <w:tab w:val="right" w:leader="dot" w:pos="9350"/>
        </w:tabs>
        <w:rPr>
          <w:noProof/>
        </w:rPr>
      </w:pPr>
      <w:r w:rsidRPr="005B17D3">
        <w:rPr>
          <w:noProof/>
        </w:rPr>
        <w:t>Rated SC Disabilities Current Effective</w:t>
      </w:r>
      <w:r w:rsidRPr="005B17D3">
        <w:rPr>
          <w:noProof/>
        </w:rPr>
        <w:tab/>
        <w:t>204</w:t>
      </w:r>
    </w:p>
    <w:p w14:paraId="263BBD69" w14:textId="77777777" w:rsidR="00BE52CE" w:rsidRPr="005B17D3" w:rsidRDefault="00BE52CE" w:rsidP="00EF3896">
      <w:pPr>
        <w:pStyle w:val="Index2"/>
        <w:tabs>
          <w:tab w:val="right" w:leader="dot" w:pos="9350"/>
        </w:tabs>
        <w:rPr>
          <w:noProof/>
        </w:rPr>
      </w:pPr>
      <w:r w:rsidRPr="005B17D3">
        <w:rPr>
          <w:noProof/>
        </w:rPr>
        <w:t>Rated SC Disabilities Original Effective</w:t>
      </w:r>
      <w:r w:rsidRPr="005B17D3">
        <w:rPr>
          <w:noProof/>
        </w:rPr>
        <w:tab/>
        <w:t>203</w:t>
      </w:r>
    </w:p>
    <w:p w14:paraId="5CDE2E46" w14:textId="77777777" w:rsidR="00BE52CE" w:rsidRPr="005B17D3" w:rsidRDefault="00BE52CE" w:rsidP="00EF3896">
      <w:pPr>
        <w:pStyle w:val="Index2"/>
        <w:tabs>
          <w:tab w:val="right" w:leader="dot" w:pos="9350"/>
        </w:tabs>
        <w:rPr>
          <w:noProof/>
        </w:rPr>
      </w:pPr>
      <w:r w:rsidRPr="005B17D3">
        <w:rPr>
          <w:noProof/>
        </w:rPr>
        <w:t>Registry Record</w:t>
      </w:r>
      <w:r w:rsidRPr="005B17D3">
        <w:rPr>
          <w:noProof/>
        </w:rPr>
        <w:tab/>
        <w:t>73</w:t>
      </w:r>
    </w:p>
    <w:p w14:paraId="52A2180F" w14:textId="77777777" w:rsidR="00BE52CE" w:rsidRPr="005B17D3" w:rsidRDefault="00BE52CE" w:rsidP="00EF3896">
      <w:pPr>
        <w:pStyle w:val="Index2"/>
        <w:tabs>
          <w:tab w:val="right" w:leader="dot" w:pos="9350"/>
        </w:tabs>
        <w:rPr>
          <w:noProof/>
        </w:rPr>
      </w:pPr>
      <w:r w:rsidRPr="005B17D3">
        <w:rPr>
          <w:noProof/>
        </w:rPr>
        <w:t>Release</w:t>
      </w:r>
      <w:r w:rsidRPr="005B17D3">
        <w:rPr>
          <w:noProof/>
        </w:rPr>
        <w:tab/>
        <w:t>69</w:t>
      </w:r>
    </w:p>
    <w:p w14:paraId="2F81CF1E" w14:textId="77777777" w:rsidR="00BE52CE" w:rsidRPr="005B17D3" w:rsidRDefault="00BE52CE" w:rsidP="00EF3896">
      <w:pPr>
        <w:pStyle w:val="Index2"/>
        <w:tabs>
          <w:tab w:val="right" w:leader="dot" w:pos="9350"/>
        </w:tabs>
        <w:rPr>
          <w:noProof/>
        </w:rPr>
      </w:pPr>
      <w:r w:rsidRPr="005B17D3">
        <w:rPr>
          <w:noProof/>
        </w:rPr>
        <w:t>Report Status (QM 10)</w:t>
      </w:r>
      <w:r w:rsidRPr="005B17D3">
        <w:rPr>
          <w:noProof/>
        </w:rPr>
        <w:tab/>
        <w:t>106</w:t>
      </w:r>
    </w:p>
    <w:p w14:paraId="21F3794F" w14:textId="77777777" w:rsidR="00BE52CE" w:rsidRPr="005B17D3" w:rsidRDefault="00BE52CE" w:rsidP="00EF3896">
      <w:pPr>
        <w:pStyle w:val="Index2"/>
        <w:tabs>
          <w:tab w:val="right" w:leader="dot" w:pos="9350"/>
        </w:tabs>
        <w:rPr>
          <w:noProof/>
        </w:rPr>
      </w:pPr>
      <w:r w:rsidRPr="005B17D3">
        <w:rPr>
          <w:noProof/>
        </w:rPr>
        <w:t>Reports From</w:t>
      </w:r>
      <w:r w:rsidRPr="005B17D3">
        <w:rPr>
          <w:noProof/>
        </w:rPr>
        <w:tab/>
        <w:t>95</w:t>
      </w:r>
    </w:p>
    <w:p w14:paraId="14818326" w14:textId="77777777" w:rsidR="00BE52CE" w:rsidRPr="005B17D3" w:rsidRDefault="00BE52CE" w:rsidP="00EF3896">
      <w:pPr>
        <w:pStyle w:val="Index2"/>
        <w:tabs>
          <w:tab w:val="right" w:leader="dot" w:pos="9350"/>
        </w:tabs>
        <w:rPr>
          <w:noProof/>
        </w:rPr>
      </w:pPr>
      <w:r w:rsidRPr="005B17D3">
        <w:rPr>
          <w:noProof/>
        </w:rPr>
        <w:t>Reports Run</w:t>
      </w:r>
      <w:r w:rsidRPr="005B17D3">
        <w:rPr>
          <w:noProof/>
        </w:rPr>
        <w:tab/>
        <w:t>96, 97</w:t>
      </w:r>
    </w:p>
    <w:p w14:paraId="47910C2A" w14:textId="77777777" w:rsidR="00BE52CE" w:rsidRPr="005B17D3" w:rsidRDefault="00BE52CE" w:rsidP="00EF3896">
      <w:pPr>
        <w:pStyle w:val="Index2"/>
        <w:tabs>
          <w:tab w:val="right" w:leader="dot" w:pos="9350"/>
        </w:tabs>
        <w:rPr>
          <w:noProof/>
        </w:rPr>
      </w:pPr>
      <w:r w:rsidRPr="005B17D3">
        <w:rPr>
          <w:noProof/>
        </w:rPr>
        <w:t>Reports Scheduled Run</w:t>
      </w:r>
      <w:r w:rsidRPr="005B17D3">
        <w:rPr>
          <w:noProof/>
        </w:rPr>
        <w:tab/>
        <w:t>92, 93</w:t>
      </w:r>
    </w:p>
    <w:p w14:paraId="228C8C6A" w14:textId="77777777" w:rsidR="00BE52CE" w:rsidRPr="005B17D3" w:rsidRDefault="00BE52CE" w:rsidP="00EF3896">
      <w:pPr>
        <w:pStyle w:val="Index2"/>
        <w:tabs>
          <w:tab w:val="right" w:leader="dot" w:pos="9350"/>
        </w:tabs>
        <w:rPr>
          <w:noProof/>
        </w:rPr>
      </w:pPr>
      <w:r w:rsidRPr="005B17D3">
        <w:rPr>
          <w:noProof/>
        </w:rPr>
        <w:t>Reports To</w:t>
      </w:r>
      <w:r w:rsidRPr="005B17D3">
        <w:rPr>
          <w:noProof/>
        </w:rPr>
        <w:tab/>
        <w:t>95</w:t>
      </w:r>
    </w:p>
    <w:p w14:paraId="04F37A3B" w14:textId="77777777" w:rsidR="00BE52CE" w:rsidRPr="005B17D3" w:rsidRDefault="00BE52CE" w:rsidP="00EF3896">
      <w:pPr>
        <w:pStyle w:val="Index2"/>
        <w:tabs>
          <w:tab w:val="right" w:leader="dot" w:pos="9350"/>
        </w:tabs>
        <w:rPr>
          <w:noProof/>
        </w:rPr>
      </w:pPr>
      <w:r w:rsidRPr="005B17D3">
        <w:rPr>
          <w:noProof/>
        </w:rPr>
        <w:t>Roles Active</w:t>
      </w:r>
      <w:r w:rsidRPr="005B17D3">
        <w:rPr>
          <w:noProof/>
        </w:rPr>
        <w:tab/>
        <w:t>135, 137</w:t>
      </w:r>
    </w:p>
    <w:p w14:paraId="0BA4D3FF" w14:textId="77777777" w:rsidR="00BE52CE" w:rsidRPr="005B17D3" w:rsidRDefault="00BE52CE" w:rsidP="00EF3896">
      <w:pPr>
        <w:pStyle w:val="Index2"/>
        <w:tabs>
          <w:tab w:val="right" w:leader="dot" w:pos="9350"/>
        </w:tabs>
        <w:rPr>
          <w:noProof/>
        </w:rPr>
      </w:pPr>
      <w:r w:rsidRPr="005B17D3">
        <w:rPr>
          <w:noProof/>
        </w:rPr>
        <w:t>Roles Assigned Active</w:t>
      </w:r>
      <w:r w:rsidRPr="005B17D3">
        <w:rPr>
          <w:noProof/>
        </w:rPr>
        <w:tab/>
        <w:t>137</w:t>
      </w:r>
    </w:p>
    <w:p w14:paraId="4D6597B5" w14:textId="77777777" w:rsidR="00BE52CE" w:rsidRPr="005B17D3" w:rsidRDefault="00BE52CE" w:rsidP="00EF3896">
      <w:pPr>
        <w:pStyle w:val="Index2"/>
        <w:tabs>
          <w:tab w:val="right" w:leader="dot" w:pos="9350"/>
        </w:tabs>
        <w:rPr>
          <w:noProof/>
        </w:rPr>
      </w:pPr>
      <w:r w:rsidRPr="005B17D3">
        <w:rPr>
          <w:noProof/>
        </w:rPr>
        <w:t>Roles History Change Details</w:t>
      </w:r>
      <w:r w:rsidRPr="005B17D3">
        <w:rPr>
          <w:noProof/>
        </w:rPr>
        <w:tab/>
        <w:t>136</w:t>
      </w:r>
    </w:p>
    <w:p w14:paraId="4D79CBD3" w14:textId="77777777" w:rsidR="00BE52CE" w:rsidRPr="005B17D3" w:rsidRDefault="00BE52CE" w:rsidP="00EF3896">
      <w:pPr>
        <w:pStyle w:val="Index2"/>
        <w:tabs>
          <w:tab w:val="right" w:leader="dot" w:pos="9350"/>
        </w:tabs>
        <w:rPr>
          <w:noProof/>
        </w:rPr>
      </w:pPr>
      <w:r w:rsidRPr="005B17D3">
        <w:rPr>
          <w:noProof/>
        </w:rPr>
        <w:t>Roles Inactive</w:t>
      </w:r>
      <w:r w:rsidRPr="005B17D3">
        <w:rPr>
          <w:noProof/>
        </w:rPr>
        <w:tab/>
        <w:t>135, 137</w:t>
      </w:r>
    </w:p>
    <w:p w14:paraId="548D4C05" w14:textId="77777777" w:rsidR="00BE52CE" w:rsidRPr="005B17D3" w:rsidRDefault="00BE52CE" w:rsidP="00EF3896">
      <w:pPr>
        <w:pStyle w:val="Index2"/>
        <w:tabs>
          <w:tab w:val="right" w:leader="dot" w:pos="9350"/>
        </w:tabs>
        <w:rPr>
          <w:noProof/>
        </w:rPr>
      </w:pPr>
      <w:r w:rsidRPr="005B17D3">
        <w:rPr>
          <w:noProof/>
        </w:rPr>
        <w:t>Roles Last Updated</w:t>
      </w:r>
      <w:r w:rsidRPr="005B17D3">
        <w:rPr>
          <w:noProof/>
        </w:rPr>
        <w:tab/>
        <w:t>137</w:t>
      </w:r>
    </w:p>
    <w:p w14:paraId="4BAA4B02" w14:textId="77777777" w:rsidR="00BE52CE" w:rsidRPr="005B17D3" w:rsidRDefault="00BE52CE" w:rsidP="00EF3896">
      <w:pPr>
        <w:pStyle w:val="Index2"/>
        <w:tabs>
          <w:tab w:val="right" w:leader="dot" w:pos="9350"/>
        </w:tabs>
        <w:rPr>
          <w:noProof/>
        </w:rPr>
      </w:pPr>
      <w:r w:rsidRPr="005B17D3">
        <w:rPr>
          <w:noProof/>
        </w:rPr>
        <w:t>Service Entry</w:t>
      </w:r>
      <w:r w:rsidRPr="005B17D3">
        <w:rPr>
          <w:noProof/>
        </w:rPr>
        <w:tab/>
        <w:t>322, 323</w:t>
      </w:r>
    </w:p>
    <w:p w14:paraId="5F0C7AD8" w14:textId="77777777" w:rsidR="00BE52CE" w:rsidRPr="005B17D3" w:rsidRDefault="00BE52CE" w:rsidP="00EF3896">
      <w:pPr>
        <w:pStyle w:val="Index2"/>
        <w:tabs>
          <w:tab w:val="right" w:leader="dot" w:pos="9350"/>
        </w:tabs>
        <w:rPr>
          <w:noProof/>
        </w:rPr>
      </w:pPr>
      <w:r w:rsidRPr="005B17D3">
        <w:rPr>
          <w:noProof/>
        </w:rPr>
        <w:t>Service Separation</w:t>
      </w:r>
      <w:r w:rsidRPr="005B17D3">
        <w:rPr>
          <w:noProof/>
        </w:rPr>
        <w:tab/>
        <w:t>320, 324, 325</w:t>
      </w:r>
    </w:p>
    <w:p w14:paraId="7CD1989E" w14:textId="77777777" w:rsidR="00BE52CE" w:rsidRPr="005B17D3" w:rsidRDefault="00BE52CE" w:rsidP="00EF3896">
      <w:pPr>
        <w:pStyle w:val="Index2"/>
        <w:tabs>
          <w:tab w:val="right" w:leader="dot" w:pos="9350"/>
        </w:tabs>
        <w:rPr>
          <w:noProof/>
        </w:rPr>
      </w:pPr>
      <w:r w:rsidRPr="005B17D3">
        <w:rPr>
          <w:noProof/>
        </w:rPr>
        <w:t>SHAD Document Received</w:t>
      </w:r>
      <w:r w:rsidRPr="005B17D3">
        <w:rPr>
          <w:noProof/>
        </w:rPr>
        <w:tab/>
        <w:t>72</w:t>
      </w:r>
    </w:p>
    <w:p w14:paraId="0FD8D1AC" w14:textId="77777777" w:rsidR="00BE52CE" w:rsidRPr="005B17D3" w:rsidRDefault="00BE52CE" w:rsidP="00EF3896">
      <w:pPr>
        <w:pStyle w:val="Index2"/>
        <w:tabs>
          <w:tab w:val="right" w:leader="dot" w:pos="9350"/>
        </w:tabs>
        <w:rPr>
          <w:noProof/>
        </w:rPr>
      </w:pPr>
      <w:r w:rsidRPr="005B17D3">
        <w:rPr>
          <w:noProof/>
        </w:rPr>
        <w:t>SHAD Record Last Updated</w:t>
      </w:r>
      <w:r w:rsidRPr="005B17D3">
        <w:rPr>
          <w:noProof/>
        </w:rPr>
        <w:tab/>
        <w:t>72</w:t>
      </w:r>
    </w:p>
    <w:p w14:paraId="0BF07919" w14:textId="77777777" w:rsidR="00BE52CE" w:rsidRPr="005B17D3" w:rsidRDefault="00BE52CE" w:rsidP="00EF3896">
      <w:pPr>
        <w:pStyle w:val="Index2"/>
        <w:tabs>
          <w:tab w:val="right" w:leader="dot" w:pos="9350"/>
        </w:tabs>
        <w:rPr>
          <w:noProof/>
        </w:rPr>
      </w:pPr>
      <w:r w:rsidRPr="005B17D3">
        <w:rPr>
          <w:noProof/>
        </w:rPr>
        <w:t>Standardizing Checks</w:t>
      </w:r>
      <w:r w:rsidRPr="005B17D3">
        <w:rPr>
          <w:noProof/>
        </w:rPr>
        <w:tab/>
        <w:t>17</w:t>
      </w:r>
    </w:p>
    <w:p w14:paraId="23625DBF" w14:textId="77777777" w:rsidR="00BE52CE" w:rsidRPr="005B17D3" w:rsidRDefault="00BE52CE" w:rsidP="00EF3896">
      <w:pPr>
        <w:pStyle w:val="Index2"/>
        <w:tabs>
          <w:tab w:val="right" w:leader="dot" w:pos="9350"/>
        </w:tabs>
        <w:rPr>
          <w:noProof/>
        </w:rPr>
      </w:pPr>
      <w:r w:rsidRPr="005B17D3">
        <w:rPr>
          <w:noProof/>
        </w:rPr>
        <w:t>today's</w:t>
      </w:r>
      <w:r w:rsidRPr="005B17D3">
        <w:rPr>
          <w:noProof/>
        </w:rPr>
        <w:tab/>
        <w:t>55</w:t>
      </w:r>
    </w:p>
    <w:p w14:paraId="0FB31B91" w14:textId="77777777" w:rsidR="00BE52CE" w:rsidRPr="005B17D3" w:rsidRDefault="00BE52CE" w:rsidP="00EF3896">
      <w:pPr>
        <w:pStyle w:val="Index2"/>
        <w:tabs>
          <w:tab w:val="right" w:leader="dot" w:pos="9350"/>
        </w:tabs>
        <w:rPr>
          <w:noProof/>
        </w:rPr>
      </w:pPr>
      <w:r w:rsidRPr="005B17D3">
        <w:rPr>
          <w:noProof/>
        </w:rPr>
        <w:t>Update Enrollment</w:t>
      </w:r>
      <w:r w:rsidRPr="005B17D3">
        <w:rPr>
          <w:noProof/>
        </w:rPr>
        <w:tab/>
        <w:t>180</w:t>
      </w:r>
    </w:p>
    <w:p w14:paraId="65353F79" w14:textId="77777777" w:rsidR="00BE52CE" w:rsidRPr="005B17D3" w:rsidRDefault="00BE52CE" w:rsidP="00EF3896">
      <w:pPr>
        <w:pStyle w:val="Index2"/>
        <w:tabs>
          <w:tab w:val="right" w:leader="dot" w:pos="9350"/>
        </w:tabs>
        <w:rPr>
          <w:noProof/>
        </w:rPr>
      </w:pPr>
      <w:r w:rsidRPr="005B17D3">
        <w:rPr>
          <w:noProof/>
        </w:rPr>
        <w:t>User Enrollee Valid Through (EED 1)</w:t>
      </w:r>
      <w:r w:rsidRPr="005B17D3">
        <w:rPr>
          <w:noProof/>
        </w:rPr>
        <w:tab/>
        <w:t>98</w:t>
      </w:r>
    </w:p>
    <w:p w14:paraId="46D0EED5" w14:textId="77777777" w:rsidR="00BE52CE" w:rsidRPr="005B17D3" w:rsidRDefault="00BE52CE" w:rsidP="00EF3896">
      <w:pPr>
        <w:pStyle w:val="Index2"/>
        <w:tabs>
          <w:tab w:val="right" w:leader="dot" w:pos="9350"/>
        </w:tabs>
        <w:rPr>
          <w:noProof/>
        </w:rPr>
      </w:pPr>
      <w:r w:rsidRPr="005B17D3">
        <w:rPr>
          <w:noProof/>
        </w:rPr>
        <w:t>User Profiles Active</w:t>
      </w:r>
      <w:r w:rsidRPr="005B17D3">
        <w:rPr>
          <w:noProof/>
        </w:rPr>
        <w:tab/>
        <w:t>134</w:t>
      </w:r>
    </w:p>
    <w:p w14:paraId="58672E1B" w14:textId="77777777" w:rsidR="00BE52CE" w:rsidRPr="005B17D3" w:rsidRDefault="00BE52CE" w:rsidP="00EF3896">
      <w:pPr>
        <w:pStyle w:val="Index2"/>
        <w:tabs>
          <w:tab w:val="right" w:leader="dot" w:pos="9350"/>
        </w:tabs>
        <w:rPr>
          <w:noProof/>
        </w:rPr>
      </w:pPr>
      <w:r w:rsidRPr="005B17D3">
        <w:rPr>
          <w:noProof/>
        </w:rPr>
        <w:t>User Profiles Inactive</w:t>
      </w:r>
      <w:r w:rsidRPr="005B17D3">
        <w:rPr>
          <w:noProof/>
        </w:rPr>
        <w:tab/>
        <w:t>134</w:t>
      </w:r>
    </w:p>
    <w:p w14:paraId="09609BA7" w14:textId="77777777" w:rsidR="00BE52CE" w:rsidRPr="005B17D3" w:rsidRDefault="00BE52CE" w:rsidP="00EF3896">
      <w:pPr>
        <w:pStyle w:val="Index2"/>
        <w:tabs>
          <w:tab w:val="right" w:leader="dot" w:pos="9350"/>
        </w:tabs>
        <w:rPr>
          <w:noProof/>
        </w:rPr>
      </w:pPr>
      <w:r w:rsidRPr="005B17D3">
        <w:rPr>
          <w:noProof/>
        </w:rPr>
        <w:t>VA</w:t>
      </w:r>
      <w:r w:rsidRPr="005B17D3">
        <w:rPr>
          <w:noProof/>
        </w:rPr>
        <w:tab/>
        <w:t>217</w:t>
      </w:r>
    </w:p>
    <w:p w14:paraId="5A4000FA" w14:textId="77777777" w:rsidR="00BE52CE" w:rsidRPr="005B17D3" w:rsidRDefault="00BE52CE" w:rsidP="00EF3896">
      <w:pPr>
        <w:pStyle w:val="Index2"/>
        <w:tabs>
          <w:tab w:val="right" w:leader="dot" w:pos="9350"/>
        </w:tabs>
        <w:rPr>
          <w:noProof/>
        </w:rPr>
      </w:pPr>
      <w:r w:rsidRPr="005B17D3">
        <w:rPr>
          <w:noProof/>
        </w:rPr>
        <w:t>Work Item Assigned</w:t>
      </w:r>
      <w:r w:rsidRPr="005B17D3">
        <w:rPr>
          <w:noProof/>
        </w:rPr>
        <w:tab/>
        <w:t>60</w:t>
      </w:r>
    </w:p>
    <w:p w14:paraId="64725035" w14:textId="77777777" w:rsidR="00BE52CE" w:rsidRPr="005B17D3" w:rsidRDefault="00BE52CE" w:rsidP="00EF3896">
      <w:pPr>
        <w:pStyle w:val="Index2"/>
        <w:tabs>
          <w:tab w:val="right" w:leader="dot" w:pos="9350"/>
        </w:tabs>
        <w:rPr>
          <w:noProof/>
        </w:rPr>
      </w:pPr>
      <w:r w:rsidRPr="005B17D3">
        <w:rPr>
          <w:noProof/>
        </w:rPr>
        <w:t>Work Item Comment</w:t>
      </w:r>
      <w:r w:rsidRPr="005B17D3">
        <w:rPr>
          <w:noProof/>
        </w:rPr>
        <w:tab/>
        <w:t>60</w:t>
      </w:r>
    </w:p>
    <w:p w14:paraId="107BF5D8" w14:textId="77777777" w:rsidR="00BE52CE" w:rsidRPr="005B17D3" w:rsidRDefault="00BE52CE" w:rsidP="00EF3896">
      <w:pPr>
        <w:pStyle w:val="Index2"/>
        <w:tabs>
          <w:tab w:val="right" w:leader="dot" w:pos="9350"/>
        </w:tabs>
        <w:rPr>
          <w:noProof/>
        </w:rPr>
      </w:pPr>
      <w:r w:rsidRPr="005B17D3">
        <w:rPr>
          <w:noProof/>
        </w:rPr>
        <w:t>Work Item Create</w:t>
      </w:r>
      <w:r w:rsidRPr="005B17D3">
        <w:rPr>
          <w:noProof/>
        </w:rPr>
        <w:tab/>
        <w:t>60</w:t>
      </w:r>
    </w:p>
    <w:p w14:paraId="7E932B38" w14:textId="77777777" w:rsidR="00BE52CE" w:rsidRPr="005B17D3" w:rsidRDefault="00BE52CE" w:rsidP="00EF3896">
      <w:pPr>
        <w:pStyle w:val="Index2"/>
        <w:tabs>
          <w:tab w:val="right" w:leader="dot" w:pos="9350"/>
        </w:tabs>
        <w:rPr>
          <w:noProof/>
        </w:rPr>
      </w:pPr>
      <w:r w:rsidRPr="005B17D3">
        <w:rPr>
          <w:noProof/>
        </w:rPr>
        <w:t>Work Item Due</w:t>
      </w:r>
      <w:r w:rsidRPr="005B17D3">
        <w:rPr>
          <w:noProof/>
        </w:rPr>
        <w:tab/>
        <w:t>60</w:t>
      </w:r>
    </w:p>
    <w:p w14:paraId="6EEDF5AF" w14:textId="77777777" w:rsidR="00BE52CE" w:rsidRPr="005B17D3" w:rsidRDefault="00BE52CE" w:rsidP="00EF3896">
      <w:pPr>
        <w:pStyle w:val="Index2"/>
        <w:tabs>
          <w:tab w:val="right" w:leader="dot" w:pos="9350"/>
        </w:tabs>
        <w:rPr>
          <w:noProof/>
        </w:rPr>
      </w:pPr>
      <w:r w:rsidRPr="005B17D3">
        <w:rPr>
          <w:noProof/>
        </w:rPr>
        <w:t>Work Item Status</w:t>
      </w:r>
      <w:r w:rsidRPr="005B17D3">
        <w:rPr>
          <w:noProof/>
        </w:rPr>
        <w:tab/>
        <w:t>60</w:t>
      </w:r>
    </w:p>
    <w:p w14:paraId="39F71B9B" w14:textId="77777777" w:rsidR="00BE52CE" w:rsidRPr="005B17D3" w:rsidRDefault="00BE52CE" w:rsidP="00EF3896">
      <w:pPr>
        <w:pStyle w:val="Index2"/>
        <w:tabs>
          <w:tab w:val="right" w:leader="dot" w:pos="9350"/>
        </w:tabs>
        <w:rPr>
          <w:noProof/>
        </w:rPr>
      </w:pPr>
      <w:r w:rsidRPr="005B17D3">
        <w:rPr>
          <w:noProof/>
        </w:rPr>
        <w:t>Workload Assigned (QM 11)</w:t>
      </w:r>
      <w:r w:rsidRPr="005B17D3">
        <w:rPr>
          <w:noProof/>
        </w:rPr>
        <w:tab/>
        <w:t>107</w:t>
      </w:r>
    </w:p>
    <w:p w14:paraId="57EAEBD7" w14:textId="77777777" w:rsidR="00BE52CE" w:rsidRPr="005B17D3" w:rsidRDefault="00BE52CE" w:rsidP="00EF3896">
      <w:pPr>
        <w:pStyle w:val="Index1"/>
        <w:tabs>
          <w:tab w:val="right" w:leader="dot" w:pos="9350"/>
        </w:tabs>
        <w:rPr>
          <w:noProof/>
        </w:rPr>
      </w:pPr>
      <w:r w:rsidRPr="005B17D3">
        <w:rPr>
          <w:noProof/>
        </w:rPr>
        <w:t>Date of Death</w:t>
      </w:r>
    </w:p>
    <w:p w14:paraId="6A666B79" w14:textId="77777777" w:rsidR="00BE52CE" w:rsidRPr="005B17D3" w:rsidRDefault="00BE52CE" w:rsidP="00EF3896">
      <w:pPr>
        <w:pStyle w:val="Index2"/>
        <w:tabs>
          <w:tab w:val="right" w:leader="dot" w:pos="9350"/>
        </w:tabs>
        <w:rPr>
          <w:noProof/>
        </w:rPr>
      </w:pPr>
      <w:r w:rsidRPr="005B17D3">
        <w:rPr>
          <w:noProof/>
        </w:rPr>
        <w:t>Received from MVI</w:t>
      </w:r>
      <w:r w:rsidRPr="005B17D3">
        <w:rPr>
          <w:noProof/>
        </w:rPr>
        <w:tab/>
        <w:t>261, 270</w:t>
      </w:r>
    </w:p>
    <w:p w14:paraId="7635EF06" w14:textId="77777777" w:rsidR="00BE52CE" w:rsidRPr="005B17D3" w:rsidRDefault="00BE52CE" w:rsidP="00EF3896">
      <w:pPr>
        <w:pStyle w:val="Index1"/>
        <w:tabs>
          <w:tab w:val="right" w:leader="dot" w:pos="9350"/>
        </w:tabs>
        <w:rPr>
          <w:noProof/>
        </w:rPr>
      </w:pPr>
      <w:r w:rsidRPr="005B17D3">
        <w:rPr>
          <w:b/>
          <w:noProof/>
        </w:rPr>
        <w:t>DD-214</w:t>
      </w:r>
      <w:r w:rsidRPr="005B17D3">
        <w:rPr>
          <w:noProof/>
        </w:rPr>
        <w:tab/>
        <w:t>28, 65, 68, 200, 201, 206, 207, 219, 220, 222, 228, 232, 233, 312, 313, 314, 318, 322, 403</w:t>
      </w:r>
    </w:p>
    <w:p w14:paraId="0E1FB2DE" w14:textId="77777777" w:rsidR="00BE52CE" w:rsidRPr="005B17D3" w:rsidRDefault="00BE52CE" w:rsidP="00EF3896">
      <w:pPr>
        <w:pStyle w:val="Index1"/>
        <w:tabs>
          <w:tab w:val="right" w:leader="dot" w:pos="9350"/>
        </w:tabs>
        <w:rPr>
          <w:noProof/>
        </w:rPr>
      </w:pPr>
      <w:r w:rsidRPr="005B17D3">
        <w:rPr>
          <w:b/>
          <w:bCs/>
          <w:noProof/>
        </w:rPr>
        <w:t>DD-215</w:t>
      </w:r>
      <w:r w:rsidRPr="005B17D3">
        <w:rPr>
          <w:noProof/>
        </w:rPr>
        <w:tab/>
        <w:t>28, 65, 68, 201, 207, 219, 228, 232, 233</w:t>
      </w:r>
    </w:p>
    <w:p w14:paraId="711DA186" w14:textId="77777777" w:rsidR="00BE52CE" w:rsidRPr="005B17D3" w:rsidRDefault="00BE52CE" w:rsidP="00EF3896">
      <w:pPr>
        <w:pStyle w:val="Index1"/>
        <w:tabs>
          <w:tab w:val="right" w:leader="dot" w:pos="9350"/>
        </w:tabs>
        <w:rPr>
          <w:noProof/>
        </w:rPr>
      </w:pPr>
      <w:r w:rsidRPr="005B17D3">
        <w:rPr>
          <w:rFonts w:cs="Arial"/>
          <w:b/>
          <w:noProof/>
        </w:rPr>
        <w:t>Death</w:t>
      </w:r>
    </w:p>
    <w:p w14:paraId="18CA7856" w14:textId="77777777" w:rsidR="00BE52CE" w:rsidRPr="005B17D3" w:rsidRDefault="00BE52CE" w:rsidP="00EF3896">
      <w:pPr>
        <w:pStyle w:val="Index2"/>
        <w:tabs>
          <w:tab w:val="right" w:leader="dot" w:pos="9350"/>
        </w:tabs>
        <w:rPr>
          <w:noProof/>
        </w:rPr>
      </w:pPr>
      <w:r w:rsidRPr="005B17D3">
        <w:rPr>
          <w:noProof/>
        </w:rPr>
        <w:t>Certificate</w:t>
      </w:r>
      <w:r w:rsidRPr="005B17D3">
        <w:rPr>
          <w:noProof/>
        </w:rPr>
        <w:tab/>
        <w:t>261, 270</w:t>
      </w:r>
    </w:p>
    <w:p w14:paraId="2A772906" w14:textId="77777777" w:rsidR="00BE52CE" w:rsidRPr="005B17D3" w:rsidRDefault="00BE52CE" w:rsidP="00EF3896">
      <w:pPr>
        <w:pStyle w:val="Index2"/>
        <w:tabs>
          <w:tab w:val="right" w:leader="dot" w:pos="9350"/>
        </w:tabs>
        <w:rPr>
          <w:noProof/>
        </w:rPr>
      </w:pPr>
      <w:r w:rsidRPr="005B17D3">
        <w:rPr>
          <w:noProof/>
        </w:rPr>
        <w:t>Date of</w:t>
      </w:r>
      <w:r w:rsidRPr="005B17D3">
        <w:rPr>
          <w:noProof/>
        </w:rPr>
        <w:tab/>
        <w:t>68, 69, 99, 106, 201, 202, 204, 207, 250, 254, 259, 261, 262, 270, 321, 323, 325, 327, 328, 360, 410, 411, 412, 413, 414, 415</w:t>
      </w:r>
    </w:p>
    <w:p w14:paraId="386DA458" w14:textId="77777777" w:rsidR="00BE52CE" w:rsidRPr="005B17D3" w:rsidRDefault="00BE52CE" w:rsidP="00EF3896">
      <w:pPr>
        <w:pStyle w:val="Index3"/>
        <w:tabs>
          <w:tab w:val="right" w:leader="dot" w:pos="9350"/>
        </w:tabs>
        <w:rPr>
          <w:noProof/>
        </w:rPr>
      </w:pPr>
      <w:r w:rsidRPr="005B17D3">
        <w:rPr>
          <w:noProof/>
        </w:rPr>
        <w:t>AAP</w:t>
      </w:r>
      <w:r w:rsidRPr="005B17D3">
        <w:rPr>
          <w:noProof/>
        </w:rPr>
        <w:tab/>
        <w:t>269</w:t>
      </w:r>
    </w:p>
    <w:p w14:paraId="6146A3A7" w14:textId="77777777" w:rsidR="00BE52CE" w:rsidRPr="005B17D3" w:rsidRDefault="00BE52CE" w:rsidP="00EF3896">
      <w:pPr>
        <w:pStyle w:val="Index3"/>
        <w:tabs>
          <w:tab w:val="right" w:leader="dot" w:pos="9350"/>
        </w:tabs>
        <w:rPr>
          <w:noProof/>
        </w:rPr>
      </w:pPr>
      <w:r w:rsidRPr="005B17D3">
        <w:rPr>
          <w:noProof/>
        </w:rPr>
        <w:t>Removal</w:t>
      </w:r>
      <w:r w:rsidRPr="005B17D3">
        <w:rPr>
          <w:noProof/>
        </w:rPr>
        <w:tab/>
        <w:t>414</w:t>
      </w:r>
    </w:p>
    <w:p w14:paraId="6E0115C8" w14:textId="77777777" w:rsidR="00BE52CE" w:rsidRPr="005B17D3" w:rsidRDefault="00BE52CE" w:rsidP="00EF3896">
      <w:pPr>
        <w:pStyle w:val="Index3"/>
        <w:tabs>
          <w:tab w:val="right" w:leader="dot" w:pos="9350"/>
        </w:tabs>
        <w:rPr>
          <w:noProof/>
        </w:rPr>
      </w:pPr>
      <w:r w:rsidRPr="005B17D3">
        <w:rPr>
          <w:noProof/>
        </w:rPr>
        <w:t>Report</w:t>
      </w:r>
      <w:r w:rsidRPr="005B17D3">
        <w:rPr>
          <w:noProof/>
        </w:rPr>
        <w:tab/>
        <w:t>263</w:t>
      </w:r>
    </w:p>
    <w:p w14:paraId="3AAD8AE0" w14:textId="77777777" w:rsidR="00BE52CE" w:rsidRPr="005B17D3" w:rsidRDefault="00BE52CE" w:rsidP="00EF3896">
      <w:pPr>
        <w:pStyle w:val="Index4"/>
        <w:tabs>
          <w:tab w:val="right" w:leader="dot" w:pos="9350"/>
        </w:tabs>
        <w:rPr>
          <w:noProof/>
        </w:rPr>
      </w:pPr>
      <w:r w:rsidRPr="005B17D3">
        <w:rPr>
          <w:noProof/>
        </w:rPr>
        <w:t>AAP</w:t>
      </w:r>
      <w:r w:rsidRPr="005B17D3">
        <w:rPr>
          <w:noProof/>
        </w:rPr>
        <w:tab/>
        <w:t>276</w:t>
      </w:r>
    </w:p>
    <w:p w14:paraId="2EB57889" w14:textId="77777777" w:rsidR="00BE52CE" w:rsidRPr="005B17D3" w:rsidRDefault="00BE52CE" w:rsidP="00EF3896">
      <w:pPr>
        <w:pStyle w:val="Index3"/>
        <w:tabs>
          <w:tab w:val="right" w:leader="dot" w:pos="9350"/>
        </w:tabs>
        <w:rPr>
          <w:noProof/>
        </w:rPr>
      </w:pPr>
      <w:r w:rsidRPr="005B17D3">
        <w:rPr>
          <w:noProof/>
        </w:rPr>
        <w:t>Update</w:t>
      </w:r>
      <w:r w:rsidRPr="005B17D3">
        <w:rPr>
          <w:noProof/>
        </w:rPr>
        <w:tab/>
        <w:t>179, 180</w:t>
      </w:r>
    </w:p>
    <w:p w14:paraId="02DDEC5A" w14:textId="77777777" w:rsidR="00BE52CE" w:rsidRPr="005B17D3" w:rsidRDefault="00BE52CE" w:rsidP="00EF3896">
      <w:pPr>
        <w:pStyle w:val="Index2"/>
        <w:tabs>
          <w:tab w:val="right" w:leader="dot" w:pos="9350"/>
        </w:tabs>
        <w:rPr>
          <w:noProof/>
        </w:rPr>
      </w:pPr>
      <w:r w:rsidRPr="005B17D3">
        <w:rPr>
          <w:noProof/>
        </w:rPr>
        <w:t>Notification Site</w:t>
      </w:r>
      <w:r w:rsidRPr="005B17D3">
        <w:rPr>
          <w:noProof/>
        </w:rPr>
        <w:tab/>
        <w:t>263, 414, 415</w:t>
      </w:r>
    </w:p>
    <w:p w14:paraId="16C0DE3D" w14:textId="77777777" w:rsidR="00BE52CE" w:rsidRPr="005B17D3" w:rsidRDefault="00BE52CE" w:rsidP="00EF3896">
      <w:pPr>
        <w:pStyle w:val="Index3"/>
        <w:tabs>
          <w:tab w:val="right" w:leader="dot" w:pos="9350"/>
        </w:tabs>
        <w:rPr>
          <w:noProof/>
        </w:rPr>
      </w:pPr>
      <w:r w:rsidRPr="005B17D3">
        <w:rPr>
          <w:noProof/>
        </w:rPr>
        <w:t>AAP</w:t>
      </w:r>
      <w:r w:rsidRPr="005B17D3">
        <w:rPr>
          <w:noProof/>
        </w:rPr>
        <w:tab/>
        <w:t>276</w:t>
      </w:r>
    </w:p>
    <w:p w14:paraId="001A7DB8" w14:textId="77777777" w:rsidR="00BE52CE" w:rsidRPr="005B17D3" w:rsidRDefault="00BE52CE" w:rsidP="00EF3896">
      <w:pPr>
        <w:pStyle w:val="Index2"/>
        <w:tabs>
          <w:tab w:val="right" w:leader="dot" w:pos="9350"/>
        </w:tabs>
        <w:rPr>
          <w:noProof/>
        </w:rPr>
      </w:pPr>
      <w:r w:rsidRPr="005B17D3">
        <w:rPr>
          <w:noProof/>
        </w:rPr>
        <w:t>Notification Source</w:t>
      </w:r>
      <w:r w:rsidRPr="005B17D3">
        <w:rPr>
          <w:noProof/>
        </w:rPr>
        <w:tab/>
        <w:t>262, 414, 415</w:t>
      </w:r>
    </w:p>
    <w:p w14:paraId="13559EC3" w14:textId="77777777" w:rsidR="00BE52CE" w:rsidRPr="005B17D3" w:rsidRDefault="00BE52CE" w:rsidP="00EF3896">
      <w:pPr>
        <w:pStyle w:val="Index2"/>
        <w:tabs>
          <w:tab w:val="right" w:leader="dot" w:pos="9350"/>
        </w:tabs>
        <w:rPr>
          <w:noProof/>
        </w:rPr>
      </w:pPr>
      <w:r w:rsidRPr="005B17D3">
        <w:rPr>
          <w:noProof/>
        </w:rPr>
        <w:t>of Death</w:t>
      </w:r>
      <w:r w:rsidRPr="005B17D3">
        <w:rPr>
          <w:noProof/>
        </w:rPr>
        <w:tab/>
        <w:t>365</w:t>
      </w:r>
    </w:p>
    <w:p w14:paraId="56B86B0B" w14:textId="77777777" w:rsidR="00BE52CE" w:rsidRPr="005B17D3" w:rsidRDefault="00BE52CE" w:rsidP="00EF3896">
      <w:pPr>
        <w:pStyle w:val="Index2"/>
        <w:tabs>
          <w:tab w:val="right" w:leader="dot" w:pos="9350"/>
        </w:tabs>
        <w:rPr>
          <w:noProof/>
        </w:rPr>
      </w:pPr>
      <w:r w:rsidRPr="005B17D3">
        <w:rPr>
          <w:noProof/>
        </w:rPr>
        <w:t>Status</w:t>
      </w:r>
      <w:r w:rsidRPr="005B17D3">
        <w:rPr>
          <w:noProof/>
        </w:rPr>
        <w:tab/>
        <w:t>414, 415</w:t>
      </w:r>
    </w:p>
    <w:p w14:paraId="7BEF62C9" w14:textId="77777777" w:rsidR="00BE52CE" w:rsidRPr="005B17D3" w:rsidRDefault="00BE52CE" w:rsidP="00EF3896">
      <w:pPr>
        <w:pStyle w:val="Index2"/>
        <w:tabs>
          <w:tab w:val="right" w:leader="dot" w:pos="9350"/>
        </w:tabs>
        <w:rPr>
          <w:noProof/>
        </w:rPr>
      </w:pPr>
      <w:r w:rsidRPr="005B17D3">
        <w:rPr>
          <w:noProof/>
        </w:rPr>
        <w:t>time of</w:t>
      </w:r>
      <w:r w:rsidRPr="005B17D3">
        <w:rPr>
          <w:noProof/>
        </w:rPr>
        <w:tab/>
        <w:t>227</w:t>
      </w:r>
    </w:p>
    <w:p w14:paraId="29ADAA9D" w14:textId="77777777" w:rsidR="00BE52CE" w:rsidRPr="005B17D3" w:rsidRDefault="00BE52CE" w:rsidP="00EF3896">
      <w:pPr>
        <w:pStyle w:val="Index2"/>
        <w:tabs>
          <w:tab w:val="right" w:leader="dot" w:pos="9350"/>
        </w:tabs>
        <w:rPr>
          <w:noProof/>
        </w:rPr>
      </w:pPr>
      <w:r w:rsidRPr="005B17D3">
        <w:rPr>
          <w:noProof/>
        </w:rPr>
        <w:t>Unsolicited from MVR</w:t>
      </w:r>
      <w:r w:rsidRPr="005B17D3">
        <w:rPr>
          <w:noProof/>
        </w:rPr>
        <w:tab/>
        <w:t>375</w:t>
      </w:r>
    </w:p>
    <w:p w14:paraId="06770A9A" w14:textId="77777777" w:rsidR="00BE52CE" w:rsidRPr="005B17D3" w:rsidRDefault="00BE52CE" w:rsidP="00EF3896">
      <w:pPr>
        <w:pStyle w:val="Index1"/>
        <w:tabs>
          <w:tab w:val="right" w:leader="dot" w:pos="9350"/>
        </w:tabs>
        <w:rPr>
          <w:noProof/>
        </w:rPr>
      </w:pPr>
      <w:r w:rsidRPr="005B17D3">
        <w:rPr>
          <w:noProof/>
        </w:rPr>
        <w:t>Demographic</w:t>
      </w:r>
    </w:p>
    <w:p w14:paraId="1FDE66F3" w14:textId="77777777" w:rsidR="00BE52CE" w:rsidRPr="005B17D3" w:rsidRDefault="00BE52CE" w:rsidP="00EF3896">
      <w:pPr>
        <w:pStyle w:val="Index2"/>
        <w:tabs>
          <w:tab w:val="right" w:leader="dot" w:pos="9350"/>
        </w:tabs>
        <w:rPr>
          <w:noProof/>
        </w:rPr>
      </w:pPr>
      <w:r w:rsidRPr="005B17D3">
        <w:rPr>
          <w:noProof/>
        </w:rPr>
        <w:t>Data Transmission</w:t>
      </w:r>
      <w:r w:rsidRPr="005B17D3">
        <w:rPr>
          <w:noProof/>
        </w:rPr>
        <w:tab/>
        <w:t>375</w:t>
      </w:r>
    </w:p>
    <w:p w14:paraId="32204A2D" w14:textId="77777777" w:rsidR="00BE52CE" w:rsidRPr="005B17D3" w:rsidRDefault="00BE52CE" w:rsidP="00EF3896">
      <w:pPr>
        <w:pStyle w:val="Index2"/>
        <w:tabs>
          <w:tab w:val="right" w:leader="dot" w:pos="9350"/>
        </w:tabs>
        <w:rPr>
          <w:noProof/>
        </w:rPr>
      </w:pPr>
      <w:r w:rsidRPr="005B17D3">
        <w:rPr>
          <w:noProof/>
        </w:rPr>
        <w:t>information</w:t>
      </w:r>
      <w:r w:rsidRPr="005B17D3">
        <w:rPr>
          <w:noProof/>
        </w:rPr>
        <w:tab/>
        <w:t>179, 180, 249, 251, 255, 256</w:t>
      </w:r>
    </w:p>
    <w:p w14:paraId="1BCA6848" w14:textId="77777777" w:rsidR="00BE52CE" w:rsidRPr="005B17D3" w:rsidRDefault="00BE52CE" w:rsidP="00EF3896">
      <w:pPr>
        <w:pStyle w:val="Index1"/>
        <w:tabs>
          <w:tab w:val="right" w:leader="dot" w:pos="9350"/>
        </w:tabs>
        <w:rPr>
          <w:noProof/>
        </w:rPr>
      </w:pPr>
      <w:r w:rsidRPr="005B17D3">
        <w:rPr>
          <w:noProof/>
        </w:rPr>
        <w:t>Demographics</w:t>
      </w:r>
      <w:r w:rsidRPr="005B17D3">
        <w:rPr>
          <w:noProof/>
        </w:rPr>
        <w:tab/>
        <w:t>56</w:t>
      </w:r>
    </w:p>
    <w:p w14:paraId="3F0F5405" w14:textId="77777777" w:rsidR="00BE52CE" w:rsidRPr="005B17D3" w:rsidRDefault="00BE52CE" w:rsidP="00EF3896">
      <w:pPr>
        <w:pStyle w:val="Index2"/>
        <w:tabs>
          <w:tab w:val="right" w:leader="dot" w:pos="9350"/>
        </w:tabs>
        <w:rPr>
          <w:noProof/>
        </w:rPr>
      </w:pPr>
      <w:r w:rsidRPr="005B17D3">
        <w:rPr>
          <w:noProof/>
        </w:rPr>
        <w:t>Overview screen</w:t>
      </w:r>
      <w:r w:rsidRPr="005B17D3">
        <w:rPr>
          <w:noProof/>
        </w:rPr>
        <w:tab/>
        <w:t>416, 417</w:t>
      </w:r>
    </w:p>
    <w:p w14:paraId="4A1710B1" w14:textId="77777777" w:rsidR="00BE52CE" w:rsidRPr="005B17D3" w:rsidRDefault="00BE52CE" w:rsidP="00EF3896">
      <w:pPr>
        <w:pStyle w:val="Index2"/>
        <w:tabs>
          <w:tab w:val="right" w:leader="dot" w:pos="9350"/>
        </w:tabs>
        <w:rPr>
          <w:noProof/>
        </w:rPr>
      </w:pPr>
      <w:r w:rsidRPr="005B17D3">
        <w:rPr>
          <w:noProof/>
        </w:rPr>
        <w:t>Personal screen</w:t>
      </w:r>
      <w:r w:rsidRPr="005B17D3">
        <w:rPr>
          <w:noProof/>
        </w:rPr>
        <w:tab/>
        <w:t>415</w:t>
      </w:r>
    </w:p>
    <w:p w14:paraId="71E83E13" w14:textId="77777777" w:rsidR="00BE52CE" w:rsidRPr="005B17D3" w:rsidRDefault="00BE52CE" w:rsidP="00EF3896">
      <w:pPr>
        <w:pStyle w:val="Index2"/>
        <w:tabs>
          <w:tab w:val="right" w:leader="dot" w:pos="9350"/>
        </w:tabs>
        <w:rPr>
          <w:noProof/>
        </w:rPr>
      </w:pPr>
      <w:r w:rsidRPr="005B17D3">
        <w:rPr>
          <w:noProof/>
        </w:rPr>
        <w:t>tab</w:t>
      </w:r>
      <w:r w:rsidRPr="005B17D3">
        <w:rPr>
          <w:noProof/>
        </w:rPr>
        <w:tab/>
        <w:t>414</w:t>
      </w:r>
    </w:p>
    <w:p w14:paraId="75A24EB1" w14:textId="77777777" w:rsidR="00BE52CE" w:rsidRPr="005B17D3" w:rsidRDefault="00BE52CE" w:rsidP="00EF3896">
      <w:pPr>
        <w:pStyle w:val="Index2"/>
        <w:tabs>
          <w:tab w:val="right" w:leader="dot" w:pos="9350"/>
        </w:tabs>
        <w:rPr>
          <w:noProof/>
        </w:rPr>
      </w:pPr>
      <w:r w:rsidRPr="005B17D3">
        <w:rPr>
          <w:b/>
          <w:noProof/>
          <w:color w:val="0000FF"/>
          <w:u w:val="single"/>
        </w:rPr>
        <w:t>Tabs</w:t>
      </w:r>
    </w:p>
    <w:p w14:paraId="6EB1DCCD" w14:textId="77777777" w:rsidR="00BE52CE" w:rsidRPr="005B17D3" w:rsidRDefault="00BE52CE" w:rsidP="00EF3896">
      <w:pPr>
        <w:pStyle w:val="Index3"/>
        <w:tabs>
          <w:tab w:val="right" w:leader="dot" w:pos="9350"/>
        </w:tabs>
        <w:rPr>
          <w:noProof/>
        </w:rPr>
      </w:pPr>
      <w:r w:rsidRPr="005B17D3">
        <w:rPr>
          <w:b/>
          <w:noProof/>
          <w:color w:val="0000FF"/>
          <w:u w:val="single"/>
        </w:rPr>
        <w:t>Overview</w:t>
      </w:r>
      <w:r w:rsidRPr="005B17D3">
        <w:rPr>
          <w:noProof/>
        </w:rPr>
        <w:tab/>
        <w:t>179, 180</w:t>
      </w:r>
    </w:p>
    <w:p w14:paraId="38709218" w14:textId="77777777" w:rsidR="00BE52CE" w:rsidRPr="005B17D3" w:rsidRDefault="00BE52CE" w:rsidP="00EF3896">
      <w:pPr>
        <w:pStyle w:val="Index1"/>
        <w:tabs>
          <w:tab w:val="right" w:leader="dot" w:pos="9350"/>
        </w:tabs>
        <w:rPr>
          <w:noProof/>
        </w:rPr>
      </w:pPr>
      <w:r w:rsidRPr="005B17D3">
        <w:rPr>
          <w:noProof/>
        </w:rPr>
        <w:t>Dental</w:t>
      </w:r>
    </w:p>
    <w:p w14:paraId="51A172AB" w14:textId="77777777" w:rsidR="00BE52CE" w:rsidRPr="005B17D3" w:rsidRDefault="00BE52CE" w:rsidP="00EF3896">
      <w:pPr>
        <w:pStyle w:val="Index2"/>
        <w:tabs>
          <w:tab w:val="right" w:leader="dot" w:pos="9350"/>
        </w:tabs>
        <w:rPr>
          <w:noProof/>
        </w:rPr>
      </w:pPr>
      <w:r w:rsidRPr="005B17D3">
        <w:rPr>
          <w:noProof/>
        </w:rPr>
        <w:t>Application Due Before</w:t>
      </w:r>
      <w:r w:rsidRPr="005B17D3">
        <w:rPr>
          <w:noProof/>
        </w:rPr>
        <w:tab/>
        <w:t>320</w:t>
      </w:r>
    </w:p>
    <w:p w14:paraId="39B8DCB1" w14:textId="77777777" w:rsidR="00BE52CE" w:rsidRPr="005B17D3" w:rsidRDefault="00BE52CE" w:rsidP="00EF3896">
      <w:pPr>
        <w:pStyle w:val="Index2"/>
        <w:tabs>
          <w:tab w:val="right" w:leader="dot" w:pos="9350"/>
        </w:tabs>
        <w:rPr>
          <w:noProof/>
        </w:rPr>
      </w:pPr>
      <w:r w:rsidRPr="005B17D3">
        <w:rPr>
          <w:noProof/>
        </w:rPr>
        <w:t>Eligible for Class II</w:t>
      </w:r>
      <w:r w:rsidRPr="005B17D3">
        <w:rPr>
          <w:noProof/>
        </w:rPr>
        <w:tab/>
        <w:t>319</w:t>
      </w:r>
    </w:p>
    <w:p w14:paraId="03F75296" w14:textId="77777777" w:rsidR="00BE52CE" w:rsidRPr="005B17D3" w:rsidRDefault="00BE52CE" w:rsidP="00EF3896">
      <w:pPr>
        <w:pStyle w:val="Index1"/>
        <w:tabs>
          <w:tab w:val="right" w:leader="dot" w:pos="9350"/>
        </w:tabs>
        <w:rPr>
          <w:noProof/>
        </w:rPr>
      </w:pPr>
      <w:r w:rsidRPr="005B17D3">
        <w:rPr>
          <w:b/>
          <w:noProof/>
        </w:rPr>
        <w:t>Dependent</w:t>
      </w:r>
    </w:p>
    <w:p w14:paraId="422807A1" w14:textId="77777777" w:rsidR="00BE52CE" w:rsidRPr="005B17D3" w:rsidRDefault="00BE52CE" w:rsidP="00EF3896">
      <w:pPr>
        <w:pStyle w:val="Index2"/>
        <w:tabs>
          <w:tab w:val="right" w:leader="dot" w:pos="9350"/>
        </w:tabs>
        <w:rPr>
          <w:noProof/>
        </w:rPr>
      </w:pPr>
      <w:r w:rsidRPr="005B17D3">
        <w:rPr>
          <w:noProof/>
        </w:rPr>
        <w:t>Available Income</w:t>
      </w:r>
    </w:p>
    <w:p w14:paraId="14B97BBD" w14:textId="77777777" w:rsidR="00BE52CE" w:rsidRPr="005B17D3" w:rsidRDefault="00BE52CE" w:rsidP="00EF3896">
      <w:pPr>
        <w:pStyle w:val="Index3"/>
        <w:tabs>
          <w:tab w:val="right" w:leader="dot" w:pos="9350"/>
        </w:tabs>
        <w:rPr>
          <w:noProof/>
        </w:rPr>
      </w:pPr>
      <w:r w:rsidRPr="005B17D3">
        <w:rPr>
          <w:noProof/>
        </w:rPr>
        <w:t>Child</w:t>
      </w:r>
      <w:r w:rsidRPr="005B17D3">
        <w:rPr>
          <w:noProof/>
        </w:rPr>
        <w:tab/>
        <w:t>346</w:t>
      </w:r>
    </w:p>
    <w:p w14:paraId="2ACCC9BE" w14:textId="77777777" w:rsidR="00BE52CE" w:rsidRPr="005B17D3" w:rsidRDefault="00BE52CE" w:rsidP="00EF3896">
      <w:pPr>
        <w:pStyle w:val="Index2"/>
        <w:tabs>
          <w:tab w:val="right" w:leader="dot" w:pos="9350"/>
        </w:tabs>
        <w:rPr>
          <w:noProof/>
        </w:rPr>
      </w:pPr>
      <w:r w:rsidRPr="005B17D3">
        <w:rPr>
          <w:noProof/>
        </w:rPr>
        <w:t>Date of Birth</w:t>
      </w:r>
    </w:p>
    <w:p w14:paraId="0D644DD3" w14:textId="77777777" w:rsidR="00BE52CE" w:rsidRPr="005B17D3" w:rsidRDefault="00BE52CE" w:rsidP="00EF3896">
      <w:pPr>
        <w:pStyle w:val="Index3"/>
        <w:tabs>
          <w:tab w:val="right" w:leader="dot" w:pos="9350"/>
        </w:tabs>
        <w:rPr>
          <w:noProof/>
        </w:rPr>
      </w:pPr>
      <w:r w:rsidRPr="005B17D3">
        <w:rPr>
          <w:noProof/>
        </w:rPr>
        <w:t>Child</w:t>
      </w:r>
      <w:r w:rsidRPr="005B17D3">
        <w:rPr>
          <w:noProof/>
        </w:rPr>
        <w:tab/>
        <w:t>345</w:t>
      </w:r>
    </w:p>
    <w:p w14:paraId="5C0A5C49" w14:textId="77777777" w:rsidR="00BE52CE" w:rsidRPr="005B17D3" w:rsidRDefault="00BE52CE" w:rsidP="00EF3896">
      <w:pPr>
        <w:pStyle w:val="Index2"/>
        <w:tabs>
          <w:tab w:val="right" w:leader="dot" w:pos="9350"/>
        </w:tabs>
        <w:rPr>
          <w:noProof/>
        </w:rPr>
      </w:pPr>
      <w:r w:rsidRPr="005B17D3">
        <w:rPr>
          <w:noProof/>
        </w:rPr>
        <w:t>Definition</w:t>
      </w:r>
      <w:r w:rsidRPr="005B17D3">
        <w:rPr>
          <w:noProof/>
        </w:rPr>
        <w:tab/>
        <w:t>28</w:t>
      </w:r>
    </w:p>
    <w:p w14:paraId="1483450C" w14:textId="77777777" w:rsidR="00BE52CE" w:rsidRPr="005B17D3" w:rsidRDefault="00BE52CE" w:rsidP="00EF3896">
      <w:pPr>
        <w:pStyle w:val="Index2"/>
        <w:tabs>
          <w:tab w:val="right" w:leader="dot" w:pos="9350"/>
        </w:tabs>
        <w:rPr>
          <w:noProof/>
        </w:rPr>
      </w:pPr>
      <w:r w:rsidRPr="005B17D3">
        <w:rPr>
          <w:noProof/>
        </w:rPr>
        <w:t>Duplicate Threshold Value</w:t>
      </w:r>
      <w:r w:rsidRPr="005B17D3">
        <w:rPr>
          <w:noProof/>
        </w:rPr>
        <w:tab/>
        <w:t>143</w:t>
      </w:r>
    </w:p>
    <w:p w14:paraId="0AFC9FC0" w14:textId="77777777" w:rsidR="00BE52CE" w:rsidRPr="005B17D3" w:rsidRDefault="00BE52CE" w:rsidP="00EF3896">
      <w:pPr>
        <w:pStyle w:val="Index2"/>
        <w:tabs>
          <w:tab w:val="right" w:leader="dot" w:pos="9350"/>
        </w:tabs>
        <w:rPr>
          <w:noProof/>
        </w:rPr>
      </w:pPr>
      <w:r w:rsidRPr="005B17D3">
        <w:rPr>
          <w:noProof/>
        </w:rPr>
        <w:t>Effective Date</w:t>
      </w:r>
      <w:r w:rsidRPr="005B17D3">
        <w:rPr>
          <w:noProof/>
        </w:rPr>
        <w:tab/>
        <w:t>349</w:t>
      </w:r>
    </w:p>
    <w:p w14:paraId="188939AE" w14:textId="77777777" w:rsidR="00BE52CE" w:rsidRPr="005B17D3" w:rsidRDefault="00BE52CE" w:rsidP="00EF3896">
      <w:pPr>
        <w:pStyle w:val="Index2"/>
        <w:tabs>
          <w:tab w:val="right" w:leader="dot" w:pos="9350"/>
        </w:tabs>
        <w:rPr>
          <w:noProof/>
        </w:rPr>
      </w:pPr>
      <w:r w:rsidRPr="005B17D3">
        <w:rPr>
          <w:noProof/>
        </w:rPr>
        <w:t>Fee Basis Treatment Type</w:t>
      </w:r>
      <w:r w:rsidRPr="005B17D3">
        <w:rPr>
          <w:noProof/>
        </w:rPr>
        <w:tab/>
        <w:t>373</w:t>
      </w:r>
    </w:p>
    <w:p w14:paraId="63769323" w14:textId="77777777" w:rsidR="00BE52CE" w:rsidRPr="005B17D3" w:rsidRDefault="00BE52CE" w:rsidP="00EF3896">
      <w:pPr>
        <w:pStyle w:val="Index2"/>
        <w:tabs>
          <w:tab w:val="right" w:leader="dot" w:pos="9350"/>
        </w:tabs>
        <w:rPr>
          <w:noProof/>
        </w:rPr>
      </w:pPr>
      <w:r w:rsidRPr="005B17D3">
        <w:rPr>
          <w:noProof/>
        </w:rPr>
        <w:t>Financial Assessment</w:t>
      </w:r>
      <w:r w:rsidRPr="005B17D3">
        <w:rPr>
          <w:noProof/>
        </w:rPr>
        <w:tab/>
        <w:t>240, 347</w:t>
      </w:r>
    </w:p>
    <w:p w14:paraId="56F79821" w14:textId="77777777" w:rsidR="00BE52CE" w:rsidRPr="005B17D3" w:rsidRDefault="00BE52CE" w:rsidP="00EF3896">
      <w:pPr>
        <w:pStyle w:val="Index2"/>
        <w:tabs>
          <w:tab w:val="right" w:leader="dot" w:pos="9350"/>
        </w:tabs>
        <w:rPr>
          <w:noProof/>
        </w:rPr>
      </w:pPr>
      <w:r w:rsidRPr="005B17D3">
        <w:rPr>
          <w:noProof/>
        </w:rPr>
        <w:t>Funeral/Burial Expenses</w:t>
      </w:r>
      <w:r w:rsidRPr="005B17D3">
        <w:rPr>
          <w:noProof/>
        </w:rPr>
        <w:tab/>
        <w:t>353</w:t>
      </w:r>
    </w:p>
    <w:p w14:paraId="739411D6" w14:textId="77777777" w:rsidR="00BE52CE" w:rsidRPr="005B17D3" w:rsidRDefault="00BE52CE" w:rsidP="00EF3896">
      <w:pPr>
        <w:pStyle w:val="Index2"/>
        <w:tabs>
          <w:tab w:val="right" w:leader="dot" w:pos="9350"/>
        </w:tabs>
        <w:rPr>
          <w:noProof/>
        </w:rPr>
      </w:pPr>
      <w:r w:rsidRPr="005B17D3">
        <w:rPr>
          <w:noProof/>
        </w:rPr>
        <w:t>Inactive Date</w:t>
      </w:r>
      <w:r w:rsidRPr="005B17D3">
        <w:rPr>
          <w:noProof/>
        </w:rPr>
        <w:tab/>
        <w:t>349, 350</w:t>
      </w:r>
    </w:p>
    <w:p w14:paraId="127D3582" w14:textId="77777777" w:rsidR="00BE52CE" w:rsidRPr="005B17D3" w:rsidRDefault="00BE52CE" w:rsidP="00EF3896">
      <w:pPr>
        <w:pStyle w:val="Index2"/>
        <w:tabs>
          <w:tab w:val="right" w:leader="dot" w:pos="9350"/>
        </w:tabs>
        <w:rPr>
          <w:noProof/>
        </w:rPr>
      </w:pPr>
      <w:r w:rsidRPr="005B17D3">
        <w:rPr>
          <w:noProof/>
        </w:rPr>
        <w:t>Incapable of Self-Support</w:t>
      </w:r>
      <w:r w:rsidRPr="005B17D3">
        <w:rPr>
          <w:noProof/>
        </w:rPr>
        <w:tab/>
        <w:t>351</w:t>
      </w:r>
    </w:p>
    <w:p w14:paraId="687A6BF4" w14:textId="77777777" w:rsidR="00BE52CE" w:rsidRPr="005B17D3" w:rsidRDefault="00BE52CE" w:rsidP="00EF3896">
      <w:pPr>
        <w:pStyle w:val="Index3"/>
        <w:tabs>
          <w:tab w:val="right" w:leader="dot" w:pos="9350"/>
        </w:tabs>
        <w:rPr>
          <w:noProof/>
        </w:rPr>
      </w:pPr>
      <w:r w:rsidRPr="005B17D3">
        <w:rPr>
          <w:noProof/>
        </w:rPr>
        <w:t>Child</w:t>
      </w:r>
      <w:r w:rsidRPr="005B17D3">
        <w:rPr>
          <w:noProof/>
        </w:rPr>
        <w:tab/>
        <w:t>347</w:t>
      </w:r>
    </w:p>
    <w:p w14:paraId="3B8C6488" w14:textId="77777777" w:rsidR="00BE52CE" w:rsidRPr="005B17D3" w:rsidRDefault="00BE52CE" w:rsidP="00EF3896">
      <w:pPr>
        <w:pStyle w:val="Index2"/>
        <w:tabs>
          <w:tab w:val="right" w:leader="dot" w:pos="9350"/>
        </w:tabs>
        <w:rPr>
          <w:noProof/>
        </w:rPr>
      </w:pPr>
      <w:r w:rsidRPr="005B17D3">
        <w:rPr>
          <w:noProof/>
        </w:rPr>
        <w:t>Lived with Vet Last Cal. Yr.</w:t>
      </w:r>
      <w:r w:rsidRPr="005B17D3">
        <w:rPr>
          <w:noProof/>
        </w:rPr>
        <w:tab/>
        <w:t>349, 350</w:t>
      </w:r>
    </w:p>
    <w:p w14:paraId="13F976AC" w14:textId="77777777" w:rsidR="00BE52CE" w:rsidRPr="005B17D3" w:rsidRDefault="00BE52CE" w:rsidP="00EF3896">
      <w:pPr>
        <w:pStyle w:val="Index2"/>
        <w:tabs>
          <w:tab w:val="right" w:leader="dot" w:pos="9350"/>
        </w:tabs>
        <w:rPr>
          <w:noProof/>
        </w:rPr>
      </w:pPr>
      <w:r w:rsidRPr="005B17D3">
        <w:rPr>
          <w:noProof/>
        </w:rPr>
        <w:t>Real Property Value</w:t>
      </w:r>
      <w:r w:rsidRPr="005B17D3">
        <w:rPr>
          <w:noProof/>
        </w:rPr>
        <w:tab/>
        <w:t>355</w:t>
      </w:r>
    </w:p>
    <w:p w14:paraId="644A5FFA" w14:textId="77777777" w:rsidR="00BE52CE" w:rsidRPr="005B17D3" w:rsidRDefault="00BE52CE" w:rsidP="00EF3896">
      <w:pPr>
        <w:pStyle w:val="Index2"/>
        <w:tabs>
          <w:tab w:val="right" w:leader="dot" w:pos="9350"/>
        </w:tabs>
        <w:rPr>
          <w:noProof/>
        </w:rPr>
      </w:pPr>
      <w:r w:rsidRPr="005B17D3">
        <w:rPr>
          <w:noProof/>
        </w:rPr>
        <w:t>Relationship</w:t>
      </w:r>
    </w:p>
    <w:p w14:paraId="1450DC34" w14:textId="77777777" w:rsidR="00BE52CE" w:rsidRPr="005B17D3" w:rsidRDefault="00BE52CE" w:rsidP="00EF3896">
      <w:pPr>
        <w:pStyle w:val="Index3"/>
        <w:tabs>
          <w:tab w:val="right" w:leader="dot" w:pos="9350"/>
        </w:tabs>
        <w:rPr>
          <w:noProof/>
        </w:rPr>
      </w:pPr>
      <w:r w:rsidRPr="005B17D3">
        <w:rPr>
          <w:noProof/>
        </w:rPr>
        <w:t>Child</w:t>
      </w:r>
      <w:r w:rsidRPr="005B17D3">
        <w:rPr>
          <w:noProof/>
        </w:rPr>
        <w:tab/>
        <w:t>345</w:t>
      </w:r>
    </w:p>
    <w:p w14:paraId="7D1C7D52" w14:textId="77777777" w:rsidR="00BE52CE" w:rsidRPr="005B17D3" w:rsidRDefault="00BE52CE" w:rsidP="00EF3896">
      <w:pPr>
        <w:pStyle w:val="Index2"/>
        <w:tabs>
          <w:tab w:val="right" w:leader="dot" w:pos="9350"/>
        </w:tabs>
        <w:rPr>
          <w:noProof/>
        </w:rPr>
      </w:pPr>
      <w:r w:rsidRPr="005B17D3">
        <w:rPr>
          <w:noProof/>
        </w:rPr>
        <w:t>SSA/SSN Verification Frequency</w:t>
      </w:r>
      <w:r w:rsidRPr="005B17D3">
        <w:rPr>
          <w:noProof/>
        </w:rPr>
        <w:tab/>
        <w:t>147</w:t>
      </w:r>
    </w:p>
    <w:p w14:paraId="4900A91A" w14:textId="77777777" w:rsidR="00BE52CE" w:rsidRPr="005B17D3" w:rsidRDefault="00BE52CE" w:rsidP="00EF3896">
      <w:pPr>
        <w:pStyle w:val="Index2"/>
        <w:tabs>
          <w:tab w:val="right" w:leader="dot" w:pos="9350"/>
        </w:tabs>
        <w:rPr>
          <w:noProof/>
        </w:rPr>
      </w:pPr>
      <w:r w:rsidRPr="005B17D3">
        <w:rPr>
          <w:noProof/>
        </w:rPr>
        <w:t>Valid</w:t>
      </w:r>
      <w:r w:rsidRPr="005B17D3">
        <w:rPr>
          <w:noProof/>
        </w:rPr>
        <w:tab/>
        <w:t>349, 350</w:t>
      </w:r>
    </w:p>
    <w:p w14:paraId="39641D18" w14:textId="77777777" w:rsidR="00BE52CE" w:rsidRPr="005B17D3" w:rsidRDefault="00BE52CE" w:rsidP="00EF3896">
      <w:pPr>
        <w:pStyle w:val="Index1"/>
        <w:tabs>
          <w:tab w:val="right" w:leader="dot" w:pos="9350"/>
        </w:tabs>
        <w:rPr>
          <w:noProof/>
        </w:rPr>
      </w:pPr>
      <w:r w:rsidRPr="005B17D3">
        <w:rPr>
          <w:noProof/>
        </w:rPr>
        <w:t>Designated VAMC site</w:t>
      </w:r>
      <w:r w:rsidRPr="005B17D3">
        <w:rPr>
          <w:noProof/>
        </w:rPr>
        <w:tab/>
        <w:t>373</w:t>
      </w:r>
    </w:p>
    <w:p w14:paraId="50BCE29B" w14:textId="77777777" w:rsidR="00BE52CE" w:rsidRPr="005B17D3" w:rsidRDefault="00BE52CE" w:rsidP="00EF3896">
      <w:pPr>
        <w:pStyle w:val="Index1"/>
        <w:tabs>
          <w:tab w:val="right" w:leader="dot" w:pos="9350"/>
        </w:tabs>
        <w:rPr>
          <w:noProof/>
        </w:rPr>
      </w:pPr>
      <w:r w:rsidRPr="005B17D3">
        <w:rPr>
          <w:noProof/>
        </w:rPr>
        <w:t>Desired geographic threshold</w:t>
      </w:r>
      <w:r w:rsidRPr="005B17D3">
        <w:rPr>
          <w:noProof/>
        </w:rPr>
        <w:tab/>
        <w:t>110</w:t>
      </w:r>
    </w:p>
    <w:p w14:paraId="794E39AF" w14:textId="77777777" w:rsidR="00BE52CE" w:rsidRPr="005B17D3" w:rsidRDefault="00BE52CE" w:rsidP="00EF3896">
      <w:pPr>
        <w:pStyle w:val="Index1"/>
        <w:tabs>
          <w:tab w:val="right" w:leader="dot" w:pos="9350"/>
        </w:tabs>
        <w:rPr>
          <w:noProof/>
        </w:rPr>
      </w:pPr>
      <w:r w:rsidRPr="005B17D3">
        <w:rPr>
          <w:b/>
          <w:noProof/>
        </w:rPr>
        <w:t>DQ</w:t>
      </w:r>
    </w:p>
    <w:p w14:paraId="4907E58F" w14:textId="77777777" w:rsidR="00BE52CE" w:rsidRPr="005B17D3" w:rsidRDefault="00BE52CE" w:rsidP="00EF3896">
      <w:pPr>
        <w:pStyle w:val="Index2"/>
        <w:tabs>
          <w:tab w:val="right" w:leader="dot" w:pos="9350"/>
        </w:tabs>
        <w:rPr>
          <w:noProof/>
        </w:rPr>
      </w:pPr>
      <w:r w:rsidRPr="005B17D3">
        <w:rPr>
          <w:noProof/>
        </w:rPr>
        <w:t>analyst</w:t>
      </w:r>
      <w:r w:rsidRPr="005B17D3">
        <w:rPr>
          <w:noProof/>
        </w:rPr>
        <w:tab/>
        <w:t>54</w:t>
      </w:r>
    </w:p>
    <w:p w14:paraId="4EFE89DF" w14:textId="77777777" w:rsidR="00BE52CE" w:rsidRPr="005B17D3" w:rsidRDefault="00BE52CE" w:rsidP="00EF3896">
      <w:pPr>
        <w:pStyle w:val="Index2"/>
        <w:tabs>
          <w:tab w:val="right" w:leader="dot" w:pos="9350"/>
        </w:tabs>
        <w:rPr>
          <w:noProof/>
        </w:rPr>
      </w:pPr>
      <w:r w:rsidRPr="005B17D3">
        <w:rPr>
          <w:noProof/>
        </w:rPr>
        <w:t>IM</w:t>
      </w:r>
    </w:p>
    <w:p w14:paraId="15FC1192" w14:textId="77777777" w:rsidR="00BE52CE" w:rsidRPr="005B17D3" w:rsidRDefault="00BE52CE" w:rsidP="00EF3896">
      <w:pPr>
        <w:pStyle w:val="Index3"/>
        <w:tabs>
          <w:tab w:val="right" w:leader="dot" w:pos="9350"/>
        </w:tabs>
        <w:rPr>
          <w:noProof/>
        </w:rPr>
      </w:pPr>
      <w:r w:rsidRPr="005B17D3">
        <w:rPr>
          <w:noProof/>
        </w:rPr>
        <w:t>definition</w:t>
      </w:r>
      <w:r w:rsidRPr="005B17D3">
        <w:rPr>
          <w:noProof/>
        </w:rPr>
        <w:tab/>
        <w:t>30</w:t>
      </w:r>
    </w:p>
    <w:p w14:paraId="023AD48D" w14:textId="77777777" w:rsidR="00BE52CE" w:rsidRPr="005B17D3" w:rsidRDefault="00BE52CE" w:rsidP="00EF3896">
      <w:pPr>
        <w:pStyle w:val="Index2"/>
        <w:tabs>
          <w:tab w:val="right" w:leader="dot" w:pos="9350"/>
        </w:tabs>
        <w:rPr>
          <w:noProof/>
        </w:rPr>
      </w:pPr>
      <w:r w:rsidRPr="005B17D3">
        <w:rPr>
          <w:noProof/>
        </w:rPr>
        <w:t>Person Search</w:t>
      </w:r>
    </w:p>
    <w:p w14:paraId="25F8D5C7" w14:textId="77777777" w:rsidR="00BE52CE" w:rsidRPr="005B17D3" w:rsidRDefault="00BE52CE" w:rsidP="00EF3896">
      <w:pPr>
        <w:pStyle w:val="Index3"/>
        <w:tabs>
          <w:tab w:val="right" w:leader="dot" w:pos="9350"/>
        </w:tabs>
        <w:rPr>
          <w:noProof/>
        </w:rPr>
      </w:pPr>
      <w:r w:rsidRPr="005B17D3">
        <w:rPr>
          <w:noProof/>
        </w:rPr>
        <w:t>IM</w:t>
      </w:r>
      <w:r w:rsidRPr="005B17D3">
        <w:rPr>
          <w:noProof/>
        </w:rPr>
        <w:tab/>
        <w:t>45</w:t>
      </w:r>
    </w:p>
    <w:p w14:paraId="562E01BF" w14:textId="77777777" w:rsidR="00BE52CE" w:rsidRPr="005B17D3" w:rsidRDefault="00BE52CE" w:rsidP="00EF3896">
      <w:pPr>
        <w:pStyle w:val="Index2"/>
        <w:tabs>
          <w:tab w:val="right" w:leader="dot" w:pos="9350"/>
        </w:tabs>
        <w:rPr>
          <w:noProof/>
        </w:rPr>
      </w:pPr>
      <w:r w:rsidRPr="005B17D3">
        <w:rPr>
          <w:noProof/>
        </w:rPr>
        <w:t>Worklist</w:t>
      </w:r>
    </w:p>
    <w:p w14:paraId="3E05CDAF" w14:textId="77777777" w:rsidR="00BE52CE" w:rsidRPr="005B17D3" w:rsidRDefault="00BE52CE" w:rsidP="00EF3896">
      <w:pPr>
        <w:pStyle w:val="Index3"/>
        <w:tabs>
          <w:tab w:val="right" w:leader="dot" w:pos="9350"/>
        </w:tabs>
        <w:rPr>
          <w:noProof/>
        </w:rPr>
      </w:pPr>
      <w:r w:rsidRPr="005B17D3">
        <w:rPr>
          <w:noProof/>
        </w:rPr>
        <w:t>analyst</w:t>
      </w:r>
      <w:r w:rsidRPr="005B17D3">
        <w:rPr>
          <w:noProof/>
        </w:rPr>
        <w:tab/>
        <w:t>56</w:t>
      </w:r>
    </w:p>
    <w:p w14:paraId="7FB08F7B" w14:textId="77777777" w:rsidR="00BE52CE" w:rsidRPr="005B17D3" w:rsidRDefault="00BE52CE" w:rsidP="00EF3896">
      <w:pPr>
        <w:pStyle w:val="Index3"/>
        <w:tabs>
          <w:tab w:val="right" w:leader="dot" w:pos="9350"/>
        </w:tabs>
        <w:rPr>
          <w:noProof/>
        </w:rPr>
      </w:pPr>
      <w:r w:rsidRPr="005B17D3">
        <w:rPr>
          <w:noProof/>
        </w:rPr>
        <w:t>Assigned Item to Me</w:t>
      </w:r>
      <w:r w:rsidRPr="005B17D3">
        <w:rPr>
          <w:noProof/>
        </w:rPr>
        <w:tab/>
        <w:t>59</w:t>
      </w:r>
    </w:p>
    <w:p w14:paraId="337D6AE1" w14:textId="77777777" w:rsidR="00BE52CE" w:rsidRPr="005B17D3" w:rsidRDefault="00BE52CE" w:rsidP="00EF3896">
      <w:pPr>
        <w:pStyle w:val="Index3"/>
        <w:tabs>
          <w:tab w:val="right" w:leader="dot" w:pos="9350"/>
        </w:tabs>
        <w:rPr>
          <w:noProof/>
        </w:rPr>
      </w:pPr>
      <w:r w:rsidRPr="005B17D3">
        <w:rPr>
          <w:noProof/>
        </w:rPr>
        <w:t>Functional Group</w:t>
      </w:r>
      <w:r w:rsidRPr="005B17D3">
        <w:rPr>
          <w:noProof/>
        </w:rPr>
        <w:tab/>
        <w:t>57, 59</w:t>
      </w:r>
    </w:p>
    <w:p w14:paraId="6D7A03B1" w14:textId="77777777" w:rsidR="00BE52CE" w:rsidRPr="005B17D3" w:rsidRDefault="00BE52CE" w:rsidP="00EF3896">
      <w:pPr>
        <w:pStyle w:val="Index3"/>
        <w:tabs>
          <w:tab w:val="right" w:leader="dot" w:pos="9350"/>
        </w:tabs>
        <w:rPr>
          <w:noProof/>
        </w:rPr>
      </w:pPr>
      <w:r w:rsidRPr="005B17D3">
        <w:rPr>
          <w:noProof/>
        </w:rPr>
        <w:t>Unassigned pool</w:t>
      </w:r>
      <w:r w:rsidRPr="005B17D3">
        <w:rPr>
          <w:noProof/>
        </w:rPr>
        <w:tab/>
        <w:t>57</w:t>
      </w:r>
    </w:p>
    <w:p w14:paraId="7CEC81DA" w14:textId="77777777" w:rsidR="00BE52CE" w:rsidRPr="005B17D3" w:rsidRDefault="00BE52CE" w:rsidP="00EF3896">
      <w:pPr>
        <w:pStyle w:val="Index2"/>
        <w:tabs>
          <w:tab w:val="right" w:leader="dot" w:pos="9350"/>
        </w:tabs>
        <w:rPr>
          <w:noProof/>
        </w:rPr>
      </w:pPr>
      <w:r w:rsidRPr="005B17D3">
        <w:rPr>
          <w:noProof/>
        </w:rPr>
        <w:t>Worklist</w:t>
      </w:r>
    </w:p>
    <w:p w14:paraId="183E7F69" w14:textId="77777777" w:rsidR="00BE52CE" w:rsidRPr="005B17D3" w:rsidRDefault="00BE52CE" w:rsidP="00EF3896">
      <w:pPr>
        <w:pStyle w:val="Index3"/>
        <w:tabs>
          <w:tab w:val="right" w:leader="dot" w:pos="9350"/>
        </w:tabs>
        <w:rPr>
          <w:noProof/>
        </w:rPr>
      </w:pPr>
      <w:r w:rsidRPr="005B17D3">
        <w:rPr>
          <w:noProof/>
        </w:rPr>
        <w:t>supervisor</w:t>
      </w:r>
      <w:r w:rsidRPr="005B17D3">
        <w:rPr>
          <w:noProof/>
        </w:rPr>
        <w:tab/>
        <w:t>57</w:t>
      </w:r>
    </w:p>
    <w:p w14:paraId="30AA9252" w14:textId="77777777" w:rsidR="00BE52CE" w:rsidRPr="005B17D3" w:rsidRDefault="00BE52CE" w:rsidP="00EF3896">
      <w:pPr>
        <w:pStyle w:val="Index1"/>
        <w:tabs>
          <w:tab w:val="right" w:leader="dot" w:pos="9350"/>
        </w:tabs>
        <w:rPr>
          <w:noProof/>
        </w:rPr>
      </w:pPr>
      <w:r w:rsidRPr="005B17D3">
        <w:rPr>
          <w:noProof/>
        </w:rPr>
        <w:t>E&amp;E Service</w:t>
      </w:r>
    </w:p>
    <w:p w14:paraId="1ABC2FF4" w14:textId="77777777" w:rsidR="00BE52CE" w:rsidRPr="005B17D3" w:rsidRDefault="00BE52CE" w:rsidP="00EF3896">
      <w:pPr>
        <w:pStyle w:val="Index2"/>
        <w:tabs>
          <w:tab w:val="right" w:leader="dot" w:pos="9350"/>
        </w:tabs>
        <w:rPr>
          <w:noProof/>
        </w:rPr>
      </w:pPr>
      <w:r w:rsidRPr="005B17D3">
        <w:rPr>
          <w:noProof/>
        </w:rPr>
        <w:t>Account Management</w:t>
      </w:r>
      <w:r w:rsidRPr="005B17D3">
        <w:rPr>
          <w:noProof/>
        </w:rPr>
        <w:tab/>
        <w:t>158</w:t>
      </w:r>
    </w:p>
    <w:p w14:paraId="40886727" w14:textId="77777777" w:rsidR="00BE52CE" w:rsidRPr="005B17D3" w:rsidRDefault="00BE52CE" w:rsidP="00EF3896">
      <w:pPr>
        <w:pStyle w:val="Index2"/>
        <w:tabs>
          <w:tab w:val="right" w:leader="dot" w:pos="9350"/>
        </w:tabs>
        <w:rPr>
          <w:noProof/>
        </w:rPr>
      </w:pPr>
      <w:r w:rsidRPr="005B17D3">
        <w:rPr>
          <w:noProof/>
        </w:rPr>
        <w:t>Add and Update</w:t>
      </w:r>
      <w:r w:rsidRPr="005B17D3">
        <w:rPr>
          <w:b/>
          <w:noProof/>
        </w:rPr>
        <w:t xml:space="preserve"> </w:t>
      </w:r>
      <w:r w:rsidRPr="005B17D3">
        <w:rPr>
          <w:noProof/>
        </w:rPr>
        <w:t>Service Accounts and Requests</w:t>
      </w:r>
      <w:r w:rsidRPr="005B17D3">
        <w:rPr>
          <w:noProof/>
        </w:rPr>
        <w:tab/>
        <w:t>430</w:t>
      </w:r>
    </w:p>
    <w:p w14:paraId="4BEA0FE5" w14:textId="77777777" w:rsidR="00BE52CE" w:rsidRPr="005B17D3" w:rsidRDefault="00BE52CE" w:rsidP="00EF3896">
      <w:pPr>
        <w:pStyle w:val="Index2"/>
        <w:tabs>
          <w:tab w:val="right" w:leader="dot" w:pos="9350"/>
        </w:tabs>
        <w:rPr>
          <w:noProof/>
        </w:rPr>
      </w:pPr>
      <w:r w:rsidRPr="005B17D3">
        <w:rPr>
          <w:b/>
          <w:noProof/>
        </w:rPr>
        <w:t>Add Service Account</w:t>
      </w:r>
      <w:r w:rsidRPr="005B17D3">
        <w:rPr>
          <w:noProof/>
        </w:rPr>
        <w:tab/>
        <w:t>159</w:t>
      </w:r>
    </w:p>
    <w:p w14:paraId="6D709E07" w14:textId="77777777" w:rsidR="00BE52CE" w:rsidRPr="005B17D3" w:rsidRDefault="00BE52CE" w:rsidP="00EF3896">
      <w:pPr>
        <w:pStyle w:val="Index2"/>
        <w:tabs>
          <w:tab w:val="right" w:leader="dot" w:pos="9350"/>
        </w:tabs>
        <w:rPr>
          <w:noProof/>
        </w:rPr>
      </w:pPr>
      <w:r w:rsidRPr="005B17D3">
        <w:rPr>
          <w:noProof/>
        </w:rPr>
        <w:t>Add Service Request</w:t>
      </w:r>
      <w:r w:rsidRPr="005B17D3">
        <w:rPr>
          <w:noProof/>
        </w:rPr>
        <w:tab/>
        <w:t>161, 162</w:t>
      </w:r>
    </w:p>
    <w:p w14:paraId="146B6A95" w14:textId="77777777" w:rsidR="00BE52CE" w:rsidRPr="005B17D3" w:rsidRDefault="00BE52CE" w:rsidP="00EF3896">
      <w:pPr>
        <w:pStyle w:val="Index2"/>
        <w:tabs>
          <w:tab w:val="right" w:leader="dot" w:pos="9350"/>
        </w:tabs>
        <w:rPr>
          <w:noProof/>
        </w:rPr>
      </w:pPr>
      <w:r w:rsidRPr="005B17D3">
        <w:rPr>
          <w:noProof/>
        </w:rPr>
        <w:t>Service Accounts</w:t>
      </w:r>
      <w:r w:rsidRPr="005B17D3">
        <w:rPr>
          <w:noProof/>
        </w:rPr>
        <w:tab/>
        <w:t>158</w:t>
      </w:r>
    </w:p>
    <w:p w14:paraId="77E4894D" w14:textId="77777777" w:rsidR="00BE52CE" w:rsidRPr="005B17D3" w:rsidRDefault="00BE52CE" w:rsidP="00EF3896">
      <w:pPr>
        <w:pStyle w:val="Index2"/>
        <w:tabs>
          <w:tab w:val="right" w:leader="dot" w:pos="9350"/>
        </w:tabs>
        <w:rPr>
          <w:noProof/>
        </w:rPr>
      </w:pPr>
      <w:r w:rsidRPr="005B17D3">
        <w:rPr>
          <w:noProof/>
        </w:rPr>
        <w:t>Service Request Management</w:t>
      </w:r>
      <w:r w:rsidRPr="005B17D3">
        <w:rPr>
          <w:noProof/>
        </w:rPr>
        <w:tab/>
        <w:t>160</w:t>
      </w:r>
    </w:p>
    <w:p w14:paraId="15745180" w14:textId="77777777" w:rsidR="00BE52CE" w:rsidRPr="005B17D3" w:rsidRDefault="00BE52CE" w:rsidP="00EF3896">
      <w:pPr>
        <w:pStyle w:val="Index2"/>
        <w:tabs>
          <w:tab w:val="right" w:leader="dot" w:pos="9350"/>
        </w:tabs>
        <w:rPr>
          <w:noProof/>
        </w:rPr>
      </w:pPr>
      <w:r w:rsidRPr="005B17D3">
        <w:rPr>
          <w:noProof/>
        </w:rPr>
        <w:t>Update Service Request</w:t>
      </w:r>
      <w:r w:rsidRPr="005B17D3">
        <w:rPr>
          <w:noProof/>
        </w:rPr>
        <w:tab/>
        <w:t>162</w:t>
      </w:r>
    </w:p>
    <w:p w14:paraId="2A675F29" w14:textId="77777777" w:rsidR="00BE52CE" w:rsidRPr="005B17D3" w:rsidRDefault="00BE52CE" w:rsidP="00EF3896">
      <w:pPr>
        <w:pStyle w:val="Index1"/>
        <w:tabs>
          <w:tab w:val="right" w:leader="dot" w:pos="9350"/>
        </w:tabs>
        <w:rPr>
          <w:noProof/>
        </w:rPr>
      </w:pPr>
      <w:r w:rsidRPr="005B17D3">
        <w:rPr>
          <w:noProof/>
        </w:rPr>
        <w:t>EED 1</w:t>
      </w:r>
      <w:r w:rsidRPr="005B17D3">
        <w:rPr>
          <w:noProof/>
        </w:rPr>
        <w:tab/>
        <w:t>98</w:t>
      </w:r>
    </w:p>
    <w:p w14:paraId="5ABA828E" w14:textId="77777777" w:rsidR="00BE52CE" w:rsidRPr="005B17D3" w:rsidRDefault="00BE52CE" w:rsidP="00EF3896">
      <w:pPr>
        <w:pStyle w:val="Index1"/>
        <w:tabs>
          <w:tab w:val="right" w:leader="dot" w:pos="9350"/>
        </w:tabs>
        <w:rPr>
          <w:noProof/>
        </w:rPr>
      </w:pPr>
      <w:r w:rsidRPr="005B17D3">
        <w:rPr>
          <w:noProof/>
        </w:rPr>
        <w:t>EED 2</w:t>
      </w:r>
      <w:r w:rsidRPr="005B17D3">
        <w:rPr>
          <w:noProof/>
        </w:rPr>
        <w:tab/>
        <w:t>98</w:t>
      </w:r>
    </w:p>
    <w:p w14:paraId="402F798C" w14:textId="77777777" w:rsidR="00BE52CE" w:rsidRPr="005B17D3" w:rsidRDefault="00BE52CE" w:rsidP="00EF3896">
      <w:pPr>
        <w:pStyle w:val="Index1"/>
        <w:tabs>
          <w:tab w:val="right" w:leader="dot" w:pos="9350"/>
        </w:tabs>
        <w:rPr>
          <w:noProof/>
        </w:rPr>
      </w:pPr>
      <w:r w:rsidRPr="005B17D3">
        <w:rPr>
          <w:noProof/>
        </w:rPr>
        <w:t>EED 3</w:t>
      </w:r>
      <w:r w:rsidRPr="005B17D3">
        <w:rPr>
          <w:noProof/>
        </w:rPr>
        <w:tab/>
        <w:t>99, 109</w:t>
      </w:r>
    </w:p>
    <w:p w14:paraId="7856C247" w14:textId="77777777" w:rsidR="00BE52CE" w:rsidRPr="005B17D3" w:rsidRDefault="00BE52CE" w:rsidP="00EF3896">
      <w:pPr>
        <w:pStyle w:val="Index1"/>
        <w:tabs>
          <w:tab w:val="right" w:leader="dot" w:pos="9350"/>
        </w:tabs>
        <w:rPr>
          <w:noProof/>
        </w:rPr>
      </w:pPr>
      <w:r w:rsidRPr="005B17D3">
        <w:rPr>
          <w:noProof/>
        </w:rPr>
        <w:t>EED 6</w:t>
      </w:r>
      <w:r w:rsidRPr="005B17D3">
        <w:rPr>
          <w:noProof/>
        </w:rPr>
        <w:tab/>
        <w:t>99, 109</w:t>
      </w:r>
    </w:p>
    <w:p w14:paraId="33681681" w14:textId="77777777" w:rsidR="00BE52CE" w:rsidRPr="005B17D3" w:rsidRDefault="00BE52CE" w:rsidP="00EF3896">
      <w:pPr>
        <w:pStyle w:val="Index1"/>
        <w:tabs>
          <w:tab w:val="right" w:leader="dot" w:pos="9350"/>
        </w:tabs>
        <w:rPr>
          <w:noProof/>
        </w:rPr>
      </w:pPr>
      <w:r w:rsidRPr="005B17D3">
        <w:rPr>
          <w:noProof/>
        </w:rPr>
        <w:t>EED 8</w:t>
      </w:r>
      <w:r w:rsidRPr="005B17D3">
        <w:rPr>
          <w:noProof/>
        </w:rPr>
        <w:tab/>
        <w:t>99</w:t>
      </w:r>
    </w:p>
    <w:p w14:paraId="3B341E51" w14:textId="77777777" w:rsidR="00BE52CE" w:rsidRPr="005B17D3" w:rsidRDefault="00BE52CE" w:rsidP="00EF3896">
      <w:pPr>
        <w:pStyle w:val="Index1"/>
        <w:tabs>
          <w:tab w:val="right" w:leader="dot" w:pos="9350"/>
        </w:tabs>
        <w:rPr>
          <w:noProof/>
        </w:rPr>
      </w:pPr>
      <w:r w:rsidRPr="005B17D3">
        <w:rPr>
          <w:noProof/>
        </w:rPr>
        <w:t>EED Weekly Statistics Report</w:t>
      </w:r>
      <w:r w:rsidRPr="005B17D3">
        <w:rPr>
          <w:noProof/>
        </w:rPr>
        <w:tab/>
        <w:t>99</w:t>
      </w:r>
    </w:p>
    <w:p w14:paraId="597BDFE4" w14:textId="77777777" w:rsidR="00BE52CE" w:rsidRPr="005B17D3" w:rsidRDefault="00BE52CE" w:rsidP="00EF3896">
      <w:pPr>
        <w:pStyle w:val="Index1"/>
        <w:tabs>
          <w:tab w:val="right" w:leader="dot" w:pos="9350"/>
        </w:tabs>
        <w:rPr>
          <w:noProof/>
        </w:rPr>
      </w:pPr>
      <w:r w:rsidRPr="005B17D3">
        <w:rPr>
          <w:noProof/>
        </w:rPr>
        <w:t>EED22</w:t>
      </w:r>
      <w:r w:rsidRPr="005B17D3">
        <w:rPr>
          <w:noProof/>
        </w:rPr>
        <w:tab/>
        <w:t>102</w:t>
      </w:r>
    </w:p>
    <w:p w14:paraId="00491F33" w14:textId="77777777" w:rsidR="00BE52CE" w:rsidRPr="005B17D3" w:rsidRDefault="00BE52CE" w:rsidP="00EF3896">
      <w:pPr>
        <w:pStyle w:val="Index1"/>
        <w:tabs>
          <w:tab w:val="right" w:leader="dot" w:pos="9350"/>
        </w:tabs>
        <w:rPr>
          <w:noProof/>
        </w:rPr>
      </w:pPr>
      <w:r w:rsidRPr="005B17D3">
        <w:rPr>
          <w:noProof/>
        </w:rPr>
        <w:t>EED23</w:t>
      </w:r>
      <w:r w:rsidRPr="005B17D3">
        <w:rPr>
          <w:noProof/>
        </w:rPr>
        <w:tab/>
        <w:t>102</w:t>
      </w:r>
    </w:p>
    <w:p w14:paraId="103E9430" w14:textId="77777777" w:rsidR="00BE52CE" w:rsidRPr="005B17D3" w:rsidRDefault="00BE52CE" w:rsidP="00EF3896">
      <w:pPr>
        <w:pStyle w:val="Index1"/>
        <w:tabs>
          <w:tab w:val="right" w:leader="dot" w:pos="9350"/>
        </w:tabs>
        <w:rPr>
          <w:noProof/>
        </w:rPr>
      </w:pPr>
      <w:r w:rsidRPr="005B17D3">
        <w:rPr>
          <w:b/>
          <w:noProof/>
        </w:rPr>
        <w:t>EGT</w:t>
      </w:r>
    </w:p>
    <w:p w14:paraId="4BC7B2CE" w14:textId="77777777" w:rsidR="00BE52CE" w:rsidRPr="005B17D3" w:rsidRDefault="00BE52CE" w:rsidP="00EF3896">
      <w:pPr>
        <w:pStyle w:val="Index2"/>
        <w:tabs>
          <w:tab w:val="right" w:leader="dot" w:pos="9350"/>
        </w:tabs>
        <w:rPr>
          <w:noProof/>
        </w:rPr>
      </w:pPr>
      <w:r w:rsidRPr="005B17D3">
        <w:rPr>
          <w:noProof/>
        </w:rPr>
        <w:t>Add/Update Setting</w:t>
      </w:r>
      <w:r w:rsidRPr="005B17D3">
        <w:rPr>
          <w:noProof/>
        </w:rPr>
        <w:tab/>
        <w:t>114</w:t>
      </w:r>
    </w:p>
    <w:p w14:paraId="472367FA" w14:textId="77777777" w:rsidR="00BE52CE" w:rsidRPr="005B17D3" w:rsidRDefault="00BE52CE" w:rsidP="00EF3896">
      <w:pPr>
        <w:pStyle w:val="Index2"/>
        <w:tabs>
          <w:tab w:val="right" w:leader="dot" w:pos="9350"/>
        </w:tabs>
        <w:rPr>
          <w:noProof/>
        </w:rPr>
      </w:pPr>
      <w:r w:rsidRPr="005B17D3">
        <w:rPr>
          <w:noProof/>
        </w:rPr>
        <w:t>change</w:t>
      </w:r>
      <w:r w:rsidRPr="005B17D3">
        <w:rPr>
          <w:noProof/>
        </w:rPr>
        <w:tab/>
        <w:t>113</w:t>
      </w:r>
    </w:p>
    <w:p w14:paraId="3458B764" w14:textId="77777777" w:rsidR="00BE52CE" w:rsidRPr="005B17D3" w:rsidRDefault="00BE52CE" w:rsidP="00EF3896">
      <w:pPr>
        <w:pStyle w:val="Index2"/>
        <w:tabs>
          <w:tab w:val="right" w:leader="dot" w:pos="9350"/>
        </w:tabs>
        <w:rPr>
          <w:noProof/>
        </w:rPr>
      </w:pPr>
      <w:r w:rsidRPr="005B17D3">
        <w:rPr>
          <w:noProof/>
        </w:rPr>
        <w:t>Comments</w:t>
      </w:r>
      <w:r w:rsidRPr="005B17D3">
        <w:rPr>
          <w:noProof/>
        </w:rPr>
        <w:tab/>
        <w:t>115, 116</w:t>
      </w:r>
    </w:p>
    <w:p w14:paraId="4A803B70" w14:textId="77777777" w:rsidR="00BE52CE" w:rsidRPr="005B17D3" w:rsidRDefault="00BE52CE" w:rsidP="00EF3896">
      <w:pPr>
        <w:pStyle w:val="Index2"/>
        <w:tabs>
          <w:tab w:val="right" w:leader="dot" w:pos="9350"/>
        </w:tabs>
        <w:rPr>
          <w:noProof/>
        </w:rPr>
      </w:pPr>
      <w:r w:rsidRPr="005B17D3">
        <w:rPr>
          <w:noProof/>
        </w:rPr>
        <w:t>current settings</w:t>
      </w:r>
      <w:r w:rsidRPr="005B17D3">
        <w:rPr>
          <w:noProof/>
        </w:rPr>
        <w:tab/>
        <w:t>112</w:t>
      </w:r>
    </w:p>
    <w:p w14:paraId="347515CC" w14:textId="77777777" w:rsidR="00BE52CE" w:rsidRPr="005B17D3" w:rsidRDefault="00BE52CE" w:rsidP="00EF3896">
      <w:pPr>
        <w:pStyle w:val="Index2"/>
        <w:tabs>
          <w:tab w:val="right" w:leader="dot" w:pos="9350"/>
        </w:tabs>
        <w:rPr>
          <w:noProof/>
        </w:rPr>
      </w:pPr>
      <w:r w:rsidRPr="005B17D3">
        <w:rPr>
          <w:noProof/>
        </w:rPr>
        <w:t>definition</w:t>
      </w:r>
      <w:r w:rsidRPr="005B17D3">
        <w:rPr>
          <w:noProof/>
        </w:rPr>
        <w:tab/>
        <w:t>28</w:t>
      </w:r>
    </w:p>
    <w:p w14:paraId="0AD21259" w14:textId="77777777" w:rsidR="00BE52CE" w:rsidRPr="005B17D3" w:rsidRDefault="00BE52CE" w:rsidP="00EF3896">
      <w:pPr>
        <w:pStyle w:val="Index2"/>
        <w:tabs>
          <w:tab w:val="right" w:leader="dot" w:pos="9350"/>
        </w:tabs>
        <w:rPr>
          <w:noProof/>
        </w:rPr>
      </w:pPr>
      <w:r w:rsidRPr="005B17D3">
        <w:rPr>
          <w:noProof/>
        </w:rPr>
        <w:t>Effective Date</w:t>
      </w:r>
      <w:r w:rsidRPr="005B17D3">
        <w:rPr>
          <w:noProof/>
        </w:rPr>
        <w:tab/>
        <w:t>112, 113, 114, 116</w:t>
      </w:r>
    </w:p>
    <w:p w14:paraId="38168EA3" w14:textId="77777777" w:rsidR="00BE52CE" w:rsidRPr="005B17D3" w:rsidRDefault="00BE52CE" w:rsidP="00EF3896">
      <w:pPr>
        <w:pStyle w:val="Index2"/>
        <w:tabs>
          <w:tab w:val="right" w:leader="dot" w:pos="9350"/>
        </w:tabs>
        <w:rPr>
          <w:noProof/>
        </w:rPr>
      </w:pPr>
      <w:r w:rsidRPr="005B17D3">
        <w:rPr>
          <w:noProof/>
        </w:rPr>
        <w:t>Federal Register Date</w:t>
      </w:r>
      <w:r w:rsidRPr="005B17D3">
        <w:rPr>
          <w:noProof/>
        </w:rPr>
        <w:tab/>
        <w:t>113, 115, 116</w:t>
      </w:r>
    </w:p>
    <w:p w14:paraId="546AE6CB" w14:textId="77777777" w:rsidR="00BE52CE" w:rsidRPr="005B17D3" w:rsidRDefault="00BE52CE" w:rsidP="00EF3896">
      <w:pPr>
        <w:pStyle w:val="Index2"/>
        <w:tabs>
          <w:tab w:val="right" w:leader="dot" w:pos="9350"/>
        </w:tabs>
        <w:rPr>
          <w:noProof/>
        </w:rPr>
      </w:pPr>
      <w:r w:rsidRPr="005B17D3">
        <w:rPr>
          <w:noProof/>
        </w:rPr>
        <w:t>future settings</w:t>
      </w:r>
      <w:r w:rsidRPr="005B17D3">
        <w:rPr>
          <w:noProof/>
        </w:rPr>
        <w:tab/>
        <w:t>112</w:t>
      </w:r>
    </w:p>
    <w:p w14:paraId="2424E2F3" w14:textId="77777777" w:rsidR="00BE52CE" w:rsidRPr="005B17D3" w:rsidRDefault="00BE52CE" w:rsidP="00EF3896">
      <w:pPr>
        <w:pStyle w:val="Index2"/>
        <w:tabs>
          <w:tab w:val="right" w:leader="dot" w:pos="9350"/>
        </w:tabs>
        <w:rPr>
          <w:noProof/>
        </w:rPr>
      </w:pPr>
      <w:r w:rsidRPr="005B17D3">
        <w:rPr>
          <w:noProof/>
        </w:rPr>
        <w:t>Historical settings</w:t>
      </w:r>
      <w:r w:rsidRPr="005B17D3">
        <w:rPr>
          <w:noProof/>
        </w:rPr>
        <w:tab/>
        <w:t>112</w:t>
      </w:r>
    </w:p>
    <w:p w14:paraId="362338A7" w14:textId="77777777" w:rsidR="00BE52CE" w:rsidRPr="005B17D3" w:rsidRDefault="00BE52CE" w:rsidP="00EF3896">
      <w:pPr>
        <w:pStyle w:val="Index2"/>
        <w:tabs>
          <w:tab w:val="right" w:leader="dot" w:pos="9350"/>
        </w:tabs>
        <w:rPr>
          <w:noProof/>
        </w:rPr>
      </w:pPr>
      <w:r w:rsidRPr="005B17D3">
        <w:rPr>
          <w:noProof/>
        </w:rPr>
        <w:t>Last Updated By</w:t>
      </w:r>
      <w:r w:rsidRPr="005B17D3">
        <w:rPr>
          <w:noProof/>
        </w:rPr>
        <w:tab/>
        <w:t>116</w:t>
      </w:r>
    </w:p>
    <w:p w14:paraId="0041373D" w14:textId="77777777" w:rsidR="00BE52CE" w:rsidRPr="005B17D3" w:rsidRDefault="00BE52CE" w:rsidP="00EF3896">
      <w:pPr>
        <w:pStyle w:val="Index2"/>
        <w:tabs>
          <w:tab w:val="right" w:leader="dot" w:pos="9350"/>
        </w:tabs>
        <w:rPr>
          <w:noProof/>
        </w:rPr>
      </w:pPr>
      <w:r w:rsidRPr="005B17D3">
        <w:rPr>
          <w:noProof/>
        </w:rPr>
        <w:t>Last Updated Date</w:t>
      </w:r>
      <w:r w:rsidRPr="005B17D3">
        <w:rPr>
          <w:noProof/>
        </w:rPr>
        <w:tab/>
        <w:t>116</w:t>
      </w:r>
    </w:p>
    <w:p w14:paraId="60F0C718" w14:textId="77777777" w:rsidR="00BE52CE" w:rsidRPr="005B17D3" w:rsidRDefault="00BE52CE" w:rsidP="00EF3896">
      <w:pPr>
        <w:pStyle w:val="Index2"/>
        <w:tabs>
          <w:tab w:val="right" w:leader="dot" w:pos="9350"/>
        </w:tabs>
        <w:rPr>
          <w:noProof/>
        </w:rPr>
      </w:pPr>
      <w:r w:rsidRPr="005B17D3">
        <w:rPr>
          <w:noProof/>
        </w:rPr>
        <w:t>MFN Settings</w:t>
      </w:r>
      <w:r w:rsidRPr="005B17D3">
        <w:rPr>
          <w:noProof/>
        </w:rPr>
        <w:tab/>
        <w:t>112</w:t>
      </w:r>
    </w:p>
    <w:p w14:paraId="1012DCCF" w14:textId="77777777" w:rsidR="00BE52CE" w:rsidRPr="005B17D3" w:rsidRDefault="00BE52CE" w:rsidP="00EF3896">
      <w:pPr>
        <w:pStyle w:val="Index2"/>
        <w:tabs>
          <w:tab w:val="right" w:leader="dot" w:pos="9350"/>
        </w:tabs>
        <w:rPr>
          <w:noProof/>
        </w:rPr>
      </w:pPr>
      <w:r w:rsidRPr="005B17D3">
        <w:rPr>
          <w:noProof/>
        </w:rPr>
        <w:t>Override</w:t>
      </w:r>
      <w:r w:rsidRPr="005B17D3">
        <w:rPr>
          <w:noProof/>
        </w:rPr>
        <w:tab/>
        <w:t>56</w:t>
      </w:r>
    </w:p>
    <w:p w14:paraId="3EADA114" w14:textId="77777777" w:rsidR="00BE52CE" w:rsidRPr="005B17D3" w:rsidRDefault="00BE52CE" w:rsidP="00EF3896">
      <w:pPr>
        <w:pStyle w:val="Index2"/>
        <w:tabs>
          <w:tab w:val="right" w:leader="dot" w:pos="9350"/>
        </w:tabs>
        <w:rPr>
          <w:noProof/>
        </w:rPr>
      </w:pPr>
      <w:r w:rsidRPr="005B17D3">
        <w:rPr>
          <w:noProof/>
        </w:rPr>
        <w:t>Priority Value</w:t>
      </w:r>
      <w:r w:rsidRPr="005B17D3">
        <w:rPr>
          <w:noProof/>
        </w:rPr>
        <w:tab/>
        <w:t>112, 113, 114, 115</w:t>
      </w:r>
    </w:p>
    <w:p w14:paraId="260958BB" w14:textId="77777777" w:rsidR="00BE52CE" w:rsidRPr="005B17D3" w:rsidRDefault="00BE52CE" w:rsidP="00EF3896">
      <w:pPr>
        <w:pStyle w:val="Index2"/>
        <w:tabs>
          <w:tab w:val="right" w:leader="dot" w:pos="9350"/>
        </w:tabs>
        <w:rPr>
          <w:noProof/>
        </w:rPr>
      </w:pPr>
      <w:r w:rsidRPr="005B17D3">
        <w:rPr>
          <w:noProof/>
        </w:rPr>
        <w:t>Process End Date</w:t>
      </w:r>
      <w:r w:rsidRPr="005B17D3">
        <w:rPr>
          <w:noProof/>
        </w:rPr>
        <w:tab/>
        <w:t>112, 113, 114</w:t>
      </w:r>
    </w:p>
    <w:p w14:paraId="4F9DB6F4" w14:textId="77777777" w:rsidR="00BE52CE" w:rsidRPr="005B17D3" w:rsidRDefault="00BE52CE" w:rsidP="00EF3896">
      <w:pPr>
        <w:pStyle w:val="Index2"/>
        <w:tabs>
          <w:tab w:val="right" w:leader="dot" w:pos="9350"/>
        </w:tabs>
        <w:rPr>
          <w:noProof/>
        </w:rPr>
      </w:pPr>
      <w:r w:rsidRPr="005B17D3">
        <w:rPr>
          <w:noProof/>
        </w:rPr>
        <w:t>Process Start Date</w:t>
      </w:r>
      <w:r w:rsidRPr="005B17D3">
        <w:rPr>
          <w:noProof/>
        </w:rPr>
        <w:tab/>
        <w:t>113</w:t>
      </w:r>
    </w:p>
    <w:p w14:paraId="7080913E" w14:textId="77777777" w:rsidR="00BE52CE" w:rsidRPr="005B17D3" w:rsidRDefault="00BE52CE" w:rsidP="00EF3896">
      <w:pPr>
        <w:pStyle w:val="Index2"/>
        <w:tabs>
          <w:tab w:val="right" w:leader="dot" w:pos="9350"/>
        </w:tabs>
        <w:rPr>
          <w:noProof/>
        </w:rPr>
      </w:pPr>
      <w:r w:rsidRPr="005B17D3">
        <w:rPr>
          <w:noProof/>
        </w:rPr>
        <w:t>Process Start Time</w:t>
      </w:r>
      <w:r w:rsidRPr="005B17D3">
        <w:rPr>
          <w:noProof/>
        </w:rPr>
        <w:tab/>
        <w:t>114</w:t>
      </w:r>
    </w:p>
    <w:p w14:paraId="0F50F93A" w14:textId="77777777" w:rsidR="00BE52CE" w:rsidRPr="005B17D3" w:rsidRDefault="00BE52CE" w:rsidP="00EF3896">
      <w:pPr>
        <w:pStyle w:val="Index2"/>
        <w:tabs>
          <w:tab w:val="right" w:leader="dot" w:pos="9350"/>
        </w:tabs>
        <w:rPr>
          <w:noProof/>
        </w:rPr>
      </w:pPr>
      <w:r w:rsidRPr="005B17D3">
        <w:rPr>
          <w:noProof/>
        </w:rPr>
        <w:t>Process Status</w:t>
      </w:r>
      <w:r w:rsidRPr="005B17D3">
        <w:rPr>
          <w:noProof/>
        </w:rPr>
        <w:tab/>
        <w:t>112, 113</w:t>
      </w:r>
    </w:p>
    <w:p w14:paraId="3075E9BB" w14:textId="77777777" w:rsidR="00BE52CE" w:rsidRPr="005B17D3" w:rsidRDefault="00BE52CE" w:rsidP="00EF3896">
      <w:pPr>
        <w:pStyle w:val="Index2"/>
        <w:tabs>
          <w:tab w:val="right" w:leader="dot" w:pos="9350"/>
        </w:tabs>
        <w:rPr>
          <w:noProof/>
        </w:rPr>
      </w:pPr>
      <w:r w:rsidRPr="005B17D3">
        <w:rPr>
          <w:noProof/>
        </w:rPr>
        <w:t>Processing Status</w:t>
      </w:r>
      <w:r w:rsidRPr="005B17D3">
        <w:rPr>
          <w:noProof/>
        </w:rPr>
        <w:tab/>
        <w:t>112</w:t>
      </w:r>
    </w:p>
    <w:p w14:paraId="36948599" w14:textId="77777777" w:rsidR="00BE52CE" w:rsidRPr="005B17D3" w:rsidRDefault="00BE52CE" w:rsidP="00EF3896">
      <w:pPr>
        <w:pStyle w:val="Index2"/>
        <w:tabs>
          <w:tab w:val="right" w:leader="dot" w:pos="9350"/>
        </w:tabs>
        <w:rPr>
          <w:noProof/>
        </w:rPr>
      </w:pPr>
      <w:r w:rsidRPr="005B17D3">
        <w:rPr>
          <w:noProof/>
        </w:rPr>
        <w:t>Retrans Days for</w:t>
      </w:r>
      <w:r w:rsidRPr="005B17D3">
        <w:rPr>
          <w:noProof/>
        </w:rPr>
        <w:tab/>
        <w:t>147</w:t>
      </w:r>
    </w:p>
    <w:p w14:paraId="7AD6102D" w14:textId="77777777" w:rsidR="00BE52CE" w:rsidRPr="005B17D3" w:rsidRDefault="00BE52CE" w:rsidP="00EF3896">
      <w:pPr>
        <w:pStyle w:val="Index2"/>
        <w:tabs>
          <w:tab w:val="right" w:leader="dot" w:pos="9350"/>
        </w:tabs>
        <w:rPr>
          <w:noProof/>
        </w:rPr>
      </w:pPr>
      <w:r w:rsidRPr="005B17D3">
        <w:rPr>
          <w:noProof/>
        </w:rPr>
        <w:t>Retrans Execution Period for</w:t>
      </w:r>
      <w:r w:rsidRPr="005B17D3">
        <w:rPr>
          <w:noProof/>
        </w:rPr>
        <w:tab/>
        <w:t>147</w:t>
      </w:r>
    </w:p>
    <w:p w14:paraId="01378723" w14:textId="77777777" w:rsidR="00BE52CE" w:rsidRPr="005B17D3" w:rsidRDefault="00BE52CE" w:rsidP="00EF3896">
      <w:pPr>
        <w:pStyle w:val="Index2"/>
        <w:tabs>
          <w:tab w:val="right" w:leader="dot" w:pos="9350"/>
        </w:tabs>
        <w:rPr>
          <w:noProof/>
        </w:rPr>
      </w:pPr>
      <w:r w:rsidRPr="005B17D3">
        <w:rPr>
          <w:noProof/>
        </w:rPr>
        <w:t>Setting</w:t>
      </w:r>
      <w:r w:rsidRPr="005B17D3">
        <w:rPr>
          <w:noProof/>
        </w:rPr>
        <w:tab/>
        <w:t>112</w:t>
      </w:r>
    </w:p>
    <w:p w14:paraId="4A47F5B3" w14:textId="77777777" w:rsidR="00BE52CE" w:rsidRPr="005B17D3" w:rsidRDefault="00BE52CE" w:rsidP="00EF3896">
      <w:pPr>
        <w:pStyle w:val="Index2"/>
        <w:tabs>
          <w:tab w:val="right" w:leader="dot" w:pos="9350"/>
        </w:tabs>
        <w:rPr>
          <w:noProof/>
        </w:rPr>
      </w:pPr>
      <w:r w:rsidRPr="005B17D3">
        <w:rPr>
          <w:noProof/>
        </w:rPr>
        <w:t>Setting Change History</w:t>
      </w:r>
      <w:r w:rsidRPr="005B17D3">
        <w:rPr>
          <w:noProof/>
        </w:rPr>
        <w:tab/>
        <w:t>115</w:t>
      </w:r>
    </w:p>
    <w:p w14:paraId="45A99F68" w14:textId="77777777" w:rsidR="00BE52CE" w:rsidRPr="005B17D3" w:rsidRDefault="00BE52CE" w:rsidP="00EF3896">
      <w:pPr>
        <w:pStyle w:val="Index2"/>
        <w:tabs>
          <w:tab w:val="right" w:leader="dot" w:pos="9350"/>
        </w:tabs>
        <w:rPr>
          <w:noProof/>
        </w:rPr>
      </w:pPr>
      <w:r w:rsidRPr="005B17D3">
        <w:rPr>
          <w:noProof/>
        </w:rPr>
        <w:t>Setting Disabled</w:t>
      </w:r>
      <w:r w:rsidRPr="005B17D3">
        <w:rPr>
          <w:noProof/>
        </w:rPr>
        <w:tab/>
        <w:t>116</w:t>
      </w:r>
    </w:p>
    <w:p w14:paraId="175533BF" w14:textId="77777777" w:rsidR="00BE52CE" w:rsidRPr="005B17D3" w:rsidRDefault="00BE52CE" w:rsidP="00EF3896">
      <w:pPr>
        <w:pStyle w:val="Index2"/>
        <w:tabs>
          <w:tab w:val="right" w:leader="dot" w:pos="9350"/>
        </w:tabs>
        <w:rPr>
          <w:noProof/>
        </w:rPr>
      </w:pPr>
      <w:r w:rsidRPr="005B17D3">
        <w:rPr>
          <w:noProof/>
        </w:rPr>
        <w:t>Settings</w:t>
      </w:r>
      <w:r w:rsidRPr="005B17D3">
        <w:rPr>
          <w:noProof/>
        </w:rPr>
        <w:tab/>
        <w:t>23</w:t>
      </w:r>
    </w:p>
    <w:p w14:paraId="3AAEED7F" w14:textId="77777777" w:rsidR="00BE52CE" w:rsidRPr="005B17D3" w:rsidRDefault="00BE52CE" w:rsidP="00EF3896">
      <w:pPr>
        <w:pStyle w:val="Index2"/>
        <w:tabs>
          <w:tab w:val="right" w:leader="dot" w:pos="9350"/>
        </w:tabs>
        <w:rPr>
          <w:noProof/>
        </w:rPr>
      </w:pPr>
      <w:r w:rsidRPr="005B17D3">
        <w:rPr>
          <w:noProof/>
        </w:rPr>
        <w:t>Sub-Priority group</w:t>
      </w:r>
      <w:r w:rsidRPr="005B17D3">
        <w:rPr>
          <w:noProof/>
        </w:rPr>
        <w:tab/>
        <w:t>114, 115</w:t>
      </w:r>
    </w:p>
    <w:p w14:paraId="63D9E312" w14:textId="77777777" w:rsidR="00BE52CE" w:rsidRPr="005B17D3" w:rsidRDefault="00BE52CE" w:rsidP="00EF3896">
      <w:pPr>
        <w:pStyle w:val="Index2"/>
        <w:tabs>
          <w:tab w:val="right" w:leader="dot" w:pos="9350"/>
        </w:tabs>
        <w:rPr>
          <w:noProof/>
        </w:rPr>
      </w:pPr>
      <w:r w:rsidRPr="005B17D3">
        <w:rPr>
          <w:noProof/>
        </w:rPr>
        <w:t>Type</w:t>
      </w:r>
      <w:r w:rsidRPr="005B17D3">
        <w:rPr>
          <w:noProof/>
        </w:rPr>
        <w:tab/>
        <w:t>112, 113, 114, 115</w:t>
      </w:r>
    </w:p>
    <w:p w14:paraId="38E923BF" w14:textId="77777777" w:rsidR="00BE52CE" w:rsidRPr="005B17D3" w:rsidRDefault="00BE52CE" w:rsidP="00EF3896">
      <w:pPr>
        <w:pStyle w:val="Index2"/>
        <w:tabs>
          <w:tab w:val="right" w:leader="dot" w:pos="9350"/>
        </w:tabs>
        <w:rPr>
          <w:noProof/>
        </w:rPr>
      </w:pPr>
      <w:r w:rsidRPr="005B17D3">
        <w:rPr>
          <w:noProof/>
        </w:rPr>
        <w:t>View Historical</w:t>
      </w:r>
      <w:r w:rsidRPr="005B17D3">
        <w:rPr>
          <w:noProof/>
        </w:rPr>
        <w:tab/>
        <w:t>115</w:t>
      </w:r>
    </w:p>
    <w:p w14:paraId="630D3A0A" w14:textId="77777777" w:rsidR="00BE52CE" w:rsidRPr="005B17D3" w:rsidRDefault="00BE52CE" w:rsidP="00EF3896">
      <w:pPr>
        <w:pStyle w:val="Index1"/>
        <w:tabs>
          <w:tab w:val="right" w:leader="dot" w:pos="9350"/>
        </w:tabs>
        <w:rPr>
          <w:noProof/>
        </w:rPr>
      </w:pPr>
      <w:r w:rsidRPr="005B17D3">
        <w:rPr>
          <w:b/>
          <w:noProof/>
        </w:rPr>
        <w:t>Eligibility</w:t>
      </w:r>
      <w:r w:rsidRPr="005B17D3">
        <w:rPr>
          <w:noProof/>
        </w:rPr>
        <w:tab/>
        <w:t>1, 22, 23, 29, 62, 193, 199, 200, 201, 206, 216, 227, 234, 316, 326, 332, 375, 397, 403, 407</w:t>
      </w:r>
    </w:p>
    <w:p w14:paraId="0D7881CE" w14:textId="77777777" w:rsidR="00BE52CE" w:rsidRPr="005B17D3" w:rsidRDefault="00BE52CE" w:rsidP="00EF3896">
      <w:pPr>
        <w:pStyle w:val="Index2"/>
        <w:tabs>
          <w:tab w:val="right" w:leader="dot" w:pos="9350"/>
        </w:tabs>
        <w:rPr>
          <w:noProof/>
        </w:rPr>
      </w:pPr>
      <w:r w:rsidRPr="005B17D3">
        <w:rPr>
          <w:noProof/>
        </w:rPr>
        <w:t>Code</w:t>
      </w:r>
      <w:r w:rsidRPr="005B17D3">
        <w:rPr>
          <w:noProof/>
        </w:rPr>
        <w:tab/>
        <w:t>398, 399, 401, 402, 404, 405, 406, 416</w:t>
      </w:r>
    </w:p>
    <w:p w14:paraId="63186C17" w14:textId="77777777" w:rsidR="00BE52CE" w:rsidRPr="005B17D3" w:rsidRDefault="00BE52CE" w:rsidP="00EF3896">
      <w:pPr>
        <w:pStyle w:val="Index2"/>
        <w:tabs>
          <w:tab w:val="right" w:leader="dot" w:pos="9350"/>
        </w:tabs>
        <w:rPr>
          <w:noProof/>
        </w:rPr>
      </w:pPr>
      <w:r w:rsidRPr="005B17D3">
        <w:rPr>
          <w:noProof/>
        </w:rPr>
        <w:t>Community Care Determination</w:t>
      </w:r>
      <w:r w:rsidRPr="005B17D3">
        <w:rPr>
          <w:noProof/>
        </w:rPr>
        <w:tab/>
        <w:t>178</w:t>
      </w:r>
    </w:p>
    <w:p w14:paraId="3AF7874C" w14:textId="77777777" w:rsidR="00BE52CE" w:rsidRPr="005B17D3" w:rsidRDefault="00BE52CE" w:rsidP="00EF3896">
      <w:pPr>
        <w:pStyle w:val="Index2"/>
        <w:tabs>
          <w:tab w:val="right" w:leader="dot" w:pos="9350"/>
        </w:tabs>
        <w:rPr>
          <w:noProof/>
        </w:rPr>
      </w:pPr>
      <w:r w:rsidRPr="005B17D3">
        <w:rPr>
          <w:noProof/>
        </w:rPr>
        <w:t>Current</w:t>
      </w:r>
      <w:r w:rsidRPr="005B17D3">
        <w:rPr>
          <w:noProof/>
        </w:rPr>
        <w:tab/>
        <w:t>401, 406</w:t>
      </w:r>
    </w:p>
    <w:p w14:paraId="450E3963" w14:textId="77777777" w:rsidR="00BE52CE" w:rsidRPr="005B17D3" w:rsidRDefault="00BE52CE" w:rsidP="00EF3896">
      <w:pPr>
        <w:pStyle w:val="Index2"/>
        <w:tabs>
          <w:tab w:val="right" w:leader="dot" w:pos="9350"/>
        </w:tabs>
        <w:rPr>
          <w:noProof/>
        </w:rPr>
      </w:pPr>
      <w:r w:rsidRPr="005B17D3">
        <w:rPr>
          <w:noProof/>
        </w:rPr>
        <w:t>Current Eligibility</w:t>
      </w:r>
      <w:r w:rsidRPr="005B17D3">
        <w:rPr>
          <w:noProof/>
        </w:rPr>
        <w:tab/>
        <w:t>193</w:t>
      </w:r>
    </w:p>
    <w:p w14:paraId="4DBC6F71" w14:textId="77777777" w:rsidR="00BE52CE" w:rsidRPr="005B17D3" w:rsidRDefault="00BE52CE" w:rsidP="00EF3896">
      <w:pPr>
        <w:pStyle w:val="Index2"/>
        <w:tabs>
          <w:tab w:val="right" w:leader="dot" w:pos="9350"/>
        </w:tabs>
        <w:rPr>
          <w:noProof/>
        </w:rPr>
      </w:pPr>
      <w:r w:rsidRPr="005B17D3">
        <w:rPr>
          <w:noProof/>
        </w:rPr>
        <w:t>CV End Date</w:t>
      </w:r>
      <w:r w:rsidRPr="005B17D3">
        <w:rPr>
          <w:noProof/>
        </w:rPr>
        <w:tab/>
        <w:t>318</w:t>
      </w:r>
    </w:p>
    <w:p w14:paraId="510C3225" w14:textId="77777777" w:rsidR="00BE52CE" w:rsidRPr="005B17D3" w:rsidRDefault="00BE52CE" w:rsidP="00EF3896">
      <w:pPr>
        <w:pStyle w:val="Index2"/>
        <w:tabs>
          <w:tab w:val="right" w:leader="dot" w:pos="9350"/>
        </w:tabs>
        <w:rPr>
          <w:noProof/>
        </w:rPr>
      </w:pPr>
      <w:r w:rsidRPr="005B17D3">
        <w:rPr>
          <w:noProof/>
        </w:rPr>
        <w:t>Date</w:t>
      </w:r>
      <w:r w:rsidRPr="005B17D3">
        <w:rPr>
          <w:noProof/>
        </w:rPr>
        <w:tab/>
        <w:t>403</w:t>
      </w:r>
    </w:p>
    <w:p w14:paraId="5BEC8517" w14:textId="77777777" w:rsidR="00BE52CE" w:rsidRPr="005B17D3" w:rsidRDefault="00BE52CE" w:rsidP="00EF3896">
      <w:pPr>
        <w:pStyle w:val="Index2"/>
        <w:tabs>
          <w:tab w:val="right" w:leader="dot" w:pos="9350"/>
        </w:tabs>
        <w:rPr>
          <w:noProof/>
        </w:rPr>
      </w:pPr>
      <w:r w:rsidRPr="005B17D3">
        <w:rPr>
          <w:noProof/>
        </w:rPr>
        <w:t>Edit Current</w:t>
      </w:r>
      <w:r w:rsidRPr="005B17D3">
        <w:rPr>
          <w:noProof/>
        </w:rPr>
        <w:tab/>
        <w:t>199, 228, 249, 407</w:t>
      </w:r>
    </w:p>
    <w:p w14:paraId="1BBAA06B" w14:textId="77777777" w:rsidR="00BE52CE" w:rsidRPr="005B17D3" w:rsidRDefault="00BE52CE" w:rsidP="00EF3896">
      <w:pPr>
        <w:pStyle w:val="Index2"/>
        <w:tabs>
          <w:tab w:val="right" w:leader="dot" w:pos="9350"/>
        </w:tabs>
        <w:rPr>
          <w:noProof/>
        </w:rPr>
      </w:pPr>
      <w:r w:rsidRPr="005B17D3">
        <w:rPr>
          <w:noProof/>
        </w:rPr>
        <w:t>Edit Current screen</w:t>
      </w:r>
      <w:r w:rsidRPr="005B17D3">
        <w:rPr>
          <w:noProof/>
        </w:rPr>
        <w:tab/>
        <w:t>178</w:t>
      </w:r>
    </w:p>
    <w:p w14:paraId="61A8F346" w14:textId="77777777" w:rsidR="00BE52CE" w:rsidRPr="005B17D3" w:rsidRDefault="00BE52CE" w:rsidP="00EF3896">
      <w:pPr>
        <w:pStyle w:val="Index2"/>
        <w:tabs>
          <w:tab w:val="right" w:leader="dot" w:pos="9350"/>
        </w:tabs>
        <w:rPr>
          <w:noProof/>
        </w:rPr>
      </w:pPr>
      <w:r w:rsidRPr="005B17D3">
        <w:rPr>
          <w:noProof/>
        </w:rPr>
        <w:t>Edit Review Page</w:t>
      </w:r>
      <w:r w:rsidRPr="005B17D3">
        <w:rPr>
          <w:noProof/>
        </w:rPr>
        <w:tab/>
        <w:t>400, 403, 406, 407</w:t>
      </w:r>
    </w:p>
    <w:p w14:paraId="2989AC6F" w14:textId="77777777" w:rsidR="00BE52CE" w:rsidRPr="005B17D3" w:rsidRDefault="00BE52CE" w:rsidP="00EF3896">
      <w:pPr>
        <w:pStyle w:val="Index2"/>
        <w:tabs>
          <w:tab w:val="right" w:leader="dot" w:pos="9350"/>
        </w:tabs>
        <w:rPr>
          <w:noProof/>
        </w:rPr>
      </w:pPr>
      <w:r w:rsidRPr="005B17D3">
        <w:rPr>
          <w:noProof/>
        </w:rPr>
        <w:t>EED 10</w:t>
      </w:r>
      <w:r w:rsidRPr="005B17D3">
        <w:rPr>
          <w:noProof/>
        </w:rPr>
        <w:tab/>
        <w:t>100</w:t>
      </w:r>
    </w:p>
    <w:p w14:paraId="21A8D64C" w14:textId="77777777" w:rsidR="00BE52CE" w:rsidRPr="005B17D3" w:rsidRDefault="00BE52CE" w:rsidP="00EF3896">
      <w:pPr>
        <w:pStyle w:val="Index2"/>
        <w:tabs>
          <w:tab w:val="right" w:leader="dot" w:pos="9350"/>
        </w:tabs>
        <w:rPr>
          <w:noProof/>
        </w:rPr>
      </w:pPr>
      <w:r w:rsidRPr="005B17D3">
        <w:rPr>
          <w:noProof/>
        </w:rPr>
        <w:t>Eligibility and Enrollment</w:t>
      </w:r>
      <w:r w:rsidRPr="005B17D3">
        <w:rPr>
          <w:noProof/>
        </w:rPr>
        <w:tab/>
        <w:t>182, 183</w:t>
      </w:r>
    </w:p>
    <w:p w14:paraId="6531EF62" w14:textId="77777777" w:rsidR="00BE52CE" w:rsidRPr="005B17D3" w:rsidRDefault="00BE52CE" w:rsidP="00EF3896">
      <w:pPr>
        <w:pStyle w:val="Index2"/>
        <w:tabs>
          <w:tab w:val="right" w:leader="dot" w:pos="9350"/>
        </w:tabs>
        <w:rPr>
          <w:noProof/>
        </w:rPr>
      </w:pPr>
      <w:r w:rsidRPr="005B17D3">
        <w:rPr>
          <w:noProof/>
        </w:rPr>
        <w:t>Enrollment Record</w:t>
      </w:r>
      <w:r w:rsidRPr="005B17D3">
        <w:rPr>
          <w:noProof/>
        </w:rPr>
        <w:tab/>
        <w:t>105</w:t>
      </w:r>
    </w:p>
    <w:p w14:paraId="47B97145" w14:textId="77777777" w:rsidR="00BE52CE" w:rsidRPr="005B17D3" w:rsidRDefault="00BE52CE" w:rsidP="00EF3896">
      <w:pPr>
        <w:pStyle w:val="Index2"/>
        <w:tabs>
          <w:tab w:val="right" w:leader="dot" w:pos="9350"/>
        </w:tabs>
        <w:rPr>
          <w:noProof/>
        </w:rPr>
      </w:pPr>
      <w:r w:rsidRPr="005B17D3">
        <w:rPr>
          <w:noProof/>
        </w:rPr>
        <w:t>Exclusion Check</w:t>
      </w:r>
      <w:r w:rsidRPr="005B17D3">
        <w:rPr>
          <w:noProof/>
        </w:rPr>
        <w:tab/>
        <w:t>183</w:t>
      </w:r>
    </w:p>
    <w:p w14:paraId="303B48C5" w14:textId="77777777" w:rsidR="00BE52CE" w:rsidRPr="005B17D3" w:rsidRDefault="00BE52CE" w:rsidP="00EF3896">
      <w:pPr>
        <w:pStyle w:val="Index2"/>
        <w:tabs>
          <w:tab w:val="right" w:leader="dot" w:pos="9350"/>
        </w:tabs>
        <w:rPr>
          <w:noProof/>
        </w:rPr>
      </w:pPr>
      <w:r w:rsidRPr="005B17D3">
        <w:rPr>
          <w:noProof/>
        </w:rPr>
        <w:t>Factors</w:t>
      </w:r>
      <w:r w:rsidRPr="005B17D3">
        <w:rPr>
          <w:noProof/>
        </w:rPr>
        <w:tab/>
        <w:t>100</w:t>
      </w:r>
    </w:p>
    <w:p w14:paraId="6D638C33" w14:textId="77777777" w:rsidR="00BE52CE" w:rsidRPr="005B17D3" w:rsidRDefault="00BE52CE" w:rsidP="00EF3896">
      <w:pPr>
        <w:pStyle w:val="Index2"/>
        <w:tabs>
          <w:tab w:val="right" w:leader="dot" w:pos="9350"/>
        </w:tabs>
        <w:rPr>
          <w:noProof/>
        </w:rPr>
      </w:pPr>
      <w:r w:rsidRPr="005B17D3">
        <w:rPr>
          <w:noProof/>
        </w:rPr>
        <w:t>File Data</w:t>
      </w:r>
      <w:r w:rsidRPr="005B17D3">
        <w:rPr>
          <w:noProof/>
        </w:rPr>
        <w:tab/>
        <w:t>103</w:t>
      </w:r>
    </w:p>
    <w:p w14:paraId="1F066A2E" w14:textId="77777777" w:rsidR="00BE52CE" w:rsidRPr="005B17D3" w:rsidRDefault="00BE52CE" w:rsidP="00EF3896">
      <w:pPr>
        <w:pStyle w:val="Index2"/>
        <w:tabs>
          <w:tab w:val="right" w:leader="dot" w:pos="9350"/>
        </w:tabs>
        <w:rPr>
          <w:noProof/>
        </w:rPr>
      </w:pPr>
      <w:r w:rsidRPr="005B17D3">
        <w:rPr>
          <w:noProof/>
        </w:rPr>
        <w:t>for Medicaid</w:t>
      </w:r>
      <w:r w:rsidRPr="005B17D3">
        <w:rPr>
          <w:noProof/>
        </w:rPr>
        <w:tab/>
        <w:t>217</w:t>
      </w:r>
    </w:p>
    <w:p w14:paraId="54241EAE" w14:textId="77777777" w:rsidR="00BE52CE" w:rsidRPr="005B17D3" w:rsidRDefault="00BE52CE" w:rsidP="00EF3896">
      <w:pPr>
        <w:pStyle w:val="Index2"/>
        <w:tabs>
          <w:tab w:val="right" w:leader="dot" w:pos="9350"/>
        </w:tabs>
        <w:rPr>
          <w:noProof/>
        </w:rPr>
      </w:pPr>
      <w:r w:rsidRPr="005B17D3">
        <w:rPr>
          <w:noProof/>
        </w:rPr>
        <w:t>link</w:t>
      </w:r>
      <w:r w:rsidRPr="005B17D3">
        <w:rPr>
          <w:noProof/>
        </w:rPr>
        <w:tab/>
        <w:t>401, 404, 405, 406, 407</w:t>
      </w:r>
    </w:p>
    <w:p w14:paraId="08B9ED5A" w14:textId="77777777" w:rsidR="00BE52CE" w:rsidRPr="005B17D3" w:rsidRDefault="00BE52CE" w:rsidP="00EF3896">
      <w:pPr>
        <w:pStyle w:val="Index2"/>
        <w:tabs>
          <w:tab w:val="right" w:leader="dot" w:pos="9350"/>
        </w:tabs>
        <w:rPr>
          <w:noProof/>
        </w:rPr>
      </w:pPr>
      <w:r w:rsidRPr="005B17D3">
        <w:rPr>
          <w:noProof/>
        </w:rPr>
        <w:t>Link</w:t>
      </w:r>
      <w:r w:rsidRPr="005B17D3">
        <w:rPr>
          <w:noProof/>
        </w:rPr>
        <w:tab/>
        <w:t>398, 400</w:t>
      </w:r>
    </w:p>
    <w:p w14:paraId="5FD35E00" w14:textId="77777777" w:rsidR="00BE52CE" w:rsidRPr="005B17D3" w:rsidRDefault="00BE52CE" w:rsidP="00EF3896">
      <w:pPr>
        <w:pStyle w:val="Index2"/>
        <w:tabs>
          <w:tab w:val="right" w:leader="dot" w:pos="9350"/>
        </w:tabs>
        <w:rPr>
          <w:noProof/>
        </w:rPr>
      </w:pPr>
      <w:r w:rsidRPr="005B17D3">
        <w:rPr>
          <w:noProof/>
        </w:rPr>
        <w:t>Non-Veteran Code</w:t>
      </w:r>
      <w:r w:rsidRPr="005B17D3">
        <w:rPr>
          <w:noProof/>
        </w:rPr>
        <w:tab/>
        <w:t>249</w:t>
      </w:r>
    </w:p>
    <w:p w14:paraId="4ACA0AB4" w14:textId="77777777" w:rsidR="00BE52CE" w:rsidRPr="005B17D3" w:rsidRDefault="00BE52CE" w:rsidP="00EF3896">
      <w:pPr>
        <w:pStyle w:val="Index2"/>
        <w:tabs>
          <w:tab w:val="right" w:leader="dot" w:pos="9350"/>
        </w:tabs>
        <w:rPr>
          <w:noProof/>
        </w:rPr>
      </w:pPr>
      <w:r w:rsidRPr="005B17D3">
        <w:rPr>
          <w:noProof/>
        </w:rPr>
        <w:t>Non-Veteran Codes</w:t>
      </w:r>
      <w:r w:rsidRPr="005B17D3">
        <w:rPr>
          <w:noProof/>
        </w:rPr>
        <w:tab/>
        <w:t>225</w:t>
      </w:r>
    </w:p>
    <w:p w14:paraId="44097A06" w14:textId="77777777" w:rsidR="00BE52CE" w:rsidRPr="005B17D3" w:rsidRDefault="00BE52CE" w:rsidP="00EF3896">
      <w:pPr>
        <w:pStyle w:val="Index2"/>
        <w:tabs>
          <w:tab w:val="right" w:leader="dot" w:pos="9350"/>
        </w:tabs>
        <w:rPr>
          <w:noProof/>
        </w:rPr>
      </w:pPr>
      <w:r w:rsidRPr="005B17D3">
        <w:rPr>
          <w:noProof/>
        </w:rPr>
        <w:t>Other Factors</w:t>
      </w:r>
      <w:r w:rsidRPr="005B17D3">
        <w:rPr>
          <w:noProof/>
        </w:rPr>
        <w:tab/>
        <w:t>219, 234, 405, 406, 407, 408</w:t>
      </w:r>
    </w:p>
    <w:p w14:paraId="3A9B21D4" w14:textId="77777777" w:rsidR="00BE52CE" w:rsidRPr="005B17D3" w:rsidRDefault="00BE52CE" w:rsidP="00EF3896">
      <w:pPr>
        <w:pStyle w:val="Index2"/>
        <w:tabs>
          <w:tab w:val="right" w:leader="dot" w:pos="9350"/>
        </w:tabs>
        <w:rPr>
          <w:noProof/>
        </w:rPr>
      </w:pPr>
      <w:r w:rsidRPr="005B17D3">
        <w:rPr>
          <w:noProof/>
        </w:rPr>
        <w:t>Primary</w:t>
      </w:r>
      <w:r w:rsidRPr="005B17D3">
        <w:rPr>
          <w:noProof/>
        </w:rPr>
        <w:tab/>
        <w:t>398</w:t>
      </w:r>
    </w:p>
    <w:p w14:paraId="6C6DA033" w14:textId="77777777" w:rsidR="00BE52CE" w:rsidRPr="005B17D3" w:rsidRDefault="00BE52CE" w:rsidP="00EF3896">
      <w:pPr>
        <w:pStyle w:val="Index2"/>
        <w:tabs>
          <w:tab w:val="right" w:leader="dot" w:pos="9350"/>
        </w:tabs>
        <w:rPr>
          <w:noProof/>
        </w:rPr>
      </w:pPr>
      <w:r w:rsidRPr="005B17D3">
        <w:rPr>
          <w:noProof/>
        </w:rPr>
        <w:t>Primary Code</w:t>
      </w:r>
      <w:r w:rsidRPr="005B17D3">
        <w:rPr>
          <w:noProof/>
        </w:rPr>
        <w:tab/>
        <w:t>249, 313</w:t>
      </w:r>
    </w:p>
    <w:p w14:paraId="44A7AABB" w14:textId="77777777" w:rsidR="00BE52CE" w:rsidRPr="005B17D3" w:rsidRDefault="00BE52CE" w:rsidP="00EF3896">
      <w:pPr>
        <w:pStyle w:val="Index2"/>
        <w:tabs>
          <w:tab w:val="right" w:leader="dot" w:pos="9350"/>
        </w:tabs>
        <w:rPr>
          <w:noProof/>
        </w:rPr>
      </w:pPr>
      <w:r w:rsidRPr="005B17D3">
        <w:rPr>
          <w:noProof/>
        </w:rPr>
        <w:t>Record</w:t>
      </w:r>
      <w:r w:rsidRPr="005B17D3">
        <w:rPr>
          <w:noProof/>
        </w:rPr>
        <w:tab/>
        <w:t>62</w:t>
      </w:r>
    </w:p>
    <w:p w14:paraId="6F4D987B" w14:textId="77777777" w:rsidR="00BE52CE" w:rsidRPr="005B17D3" w:rsidRDefault="00BE52CE" w:rsidP="00EF3896">
      <w:pPr>
        <w:pStyle w:val="Index2"/>
        <w:tabs>
          <w:tab w:val="right" w:leader="dot" w:pos="9350"/>
        </w:tabs>
        <w:rPr>
          <w:noProof/>
        </w:rPr>
      </w:pPr>
      <w:r w:rsidRPr="005B17D3">
        <w:rPr>
          <w:noProof/>
        </w:rPr>
        <w:t>screen</w:t>
      </w:r>
      <w:r w:rsidRPr="005B17D3">
        <w:rPr>
          <w:noProof/>
        </w:rPr>
        <w:tab/>
        <w:t>398, 400, 401, 402, 403</w:t>
      </w:r>
    </w:p>
    <w:p w14:paraId="0EDF8AA4" w14:textId="77777777" w:rsidR="00BE52CE" w:rsidRPr="005B17D3" w:rsidRDefault="00BE52CE" w:rsidP="00EF3896">
      <w:pPr>
        <w:pStyle w:val="Index2"/>
        <w:tabs>
          <w:tab w:val="right" w:leader="dot" w:pos="9350"/>
        </w:tabs>
        <w:rPr>
          <w:noProof/>
        </w:rPr>
      </w:pPr>
      <w:r w:rsidRPr="005B17D3">
        <w:rPr>
          <w:noProof/>
        </w:rPr>
        <w:t>Status</w:t>
      </w:r>
      <w:r w:rsidRPr="005B17D3">
        <w:rPr>
          <w:noProof/>
        </w:rPr>
        <w:tab/>
        <w:t>200, 398, 399, 400, 401, 402, 403, 405, 406, 407, 415, 416, 424</w:t>
      </w:r>
    </w:p>
    <w:p w14:paraId="30D6750B" w14:textId="77777777" w:rsidR="00BE52CE" w:rsidRPr="005B17D3" w:rsidRDefault="00BE52CE" w:rsidP="00EF3896">
      <w:pPr>
        <w:pStyle w:val="Index2"/>
        <w:tabs>
          <w:tab w:val="right" w:leader="dot" w:pos="9350"/>
        </w:tabs>
        <w:rPr>
          <w:noProof/>
        </w:rPr>
      </w:pPr>
      <w:r w:rsidRPr="005B17D3">
        <w:rPr>
          <w:noProof/>
        </w:rPr>
        <w:t>Status Date</w:t>
      </w:r>
      <w:r w:rsidRPr="005B17D3">
        <w:rPr>
          <w:noProof/>
        </w:rPr>
        <w:tab/>
        <w:t>201, 404</w:t>
      </w:r>
    </w:p>
    <w:p w14:paraId="2E54FB11" w14:textId="77777777" w:rsidR="00BE52CE" w:rsidRPr="005B17D3" w:rsidRDefault="00BE52CE" w:rsidP="00EF3896">
      <w:pPr>
        <w:pStyle w:val="Index2"/>
        <w:tabs>
          <w:tab w:val="right" w:leader="dot" w:pos="9350"/>
        </w:tabs>
        <w:rPr>
          <w:noProof/>
        </w:rPr>
      </w:pPr>
      <w:r w:rsidRPr="005B17D3">
        <w:rPr>
          <w:noProof/>
        </w:rPr>
        <w:t>summary page</w:t>
      </w:r>
      <w:r w:rsidRPr="005B17D3">
        <w:rPr>
          <w:noProof/>
        </w:rPr>
        <w:tab/>
        <w:t>405</w:t>
      </w:r>
    </w:p>
    <w:p w14:paraId="0D308D60" w14:textId="77777777" w:rsidR="00BE52CE" w:rsidRPr="005B17D3" w:rsidRDefault="00BE52CE" w:rsidP="00EF3896">
      <w:pPr>
        <w:pStyle w:val="Index2"/>
        <w:tabs>
          <w:tab w:val="right" w:leader="dot" w:pos="9350"/>
        </w:tabs>
        <w:rPr>
          <w:noProof/>
        </w:rPr>
      </w:pPr>
      <w:r w:rsidRPr="005B17D3">
        <w:rPr>
          <w:noProof/>
        </w:rPr>
        <w:t>tab</w:t>
      </w:r>
      <w:r w:rsidRPr="005B17D3">
        <w:rPr>
          <w:noProof/>
        </w:rPr>
        <w:tab/>
        <w:t>402, 405, 406, 407</w:t>
      </w:r>
    </w:p>
    <w:p w14:paraId="1AAC5952" w14:textId="77777777" w:rsidR="00BE52CE" w:rsidRPr="005B17D3" w:rsidRDefault="00BE52CE" w:rsidP="00EF3896">
      <w:pPr>
        <w:pStyle w:val="Index2"/>
        <w:tabs>
          <w:tab w:val="right" w:leader="dot" w:pos="9350"/>
        </w:tabs>
        <w:rPr>
          <w:noProof/>
        </w:rPr>
      </w:pPr>
      <w:r w:rsidRPr="005B17D3">
        <w:rPr>
          <w:noProof/>
        </w:rPr>
        <w:t>Update</w:t>
      </w:r>
      <w:r w:rsidRPr="005B17D3">
        <w:rPr>
          <w:noProof/>
        </w:rPr>
        <w:tab/>
        <w:t>56</w:t>
      </w:r>
    </w:p>
    <w:p w14:paraId="60EB502A" w14:textId="77777777" w:rsidR="00BE52CE" w:rsidRPr="005B17D3" w:rsidRDefault="00BE52CE" w:rsidP="00EF3896">
      <w:pPr>
        <w:pStyle w:val="Index2"/>
        <w:tabs>
          <w:tab w:val="right" w:leader="dot" w:pos="9350"/>
        </w:tabs>
        <w:rPr>
          <w:noProof/>
        </w:rPr>
      </w:pPr>
      <w:r w:rsidRPr="005B17D3">
        <w:rPr>
          <w:noProof/>
        </w:rPr>
        <w:t>Update Current</w:t>
      </w:r>
      <w:r w:rsidRPr="005B17D3">
        <w:rPr>
          <w:noProof/>
        </w:rPr>
        <w:tab/>
        <w:t>178</w:t>
      </w:r>
    </w:p>
    <w:p w14:paraId="3E6F4FFF" w14:textId="77777777" w:rsidR="00BE52CE" w:rsidRPr="005B17D3" w:rsidRDefault="00BE52CE" w:rsidP="00EF3896">
      <w:pPr>
        <w:pStyle w:val="Index2"/>
        <w:tabs>
          <w:tab w:val="right" w:leader="dot" w:pos="9350"/>
        </w:tabs>
        <w:rPr>
          <w:noProof/>
        </w:rPr>
      </w:pPr>
      <w:r w:rsidRPr="005B17D3">
        <w:rPr>
          <w:noProof/>
        </w:rPr>
        <w:t>Verification</w:t>
      </w:r>
      <w:r w:rsidRPr="005B17D3">
        <w:rPr>
          <w:noProof/>
        </w:rPr>
        <w:tab/>
        <w:t>27</w:t>
      </w:r>
    </w:p>
    <w:p w14:paraId="4F5CC353" w14:textId="77777777" w:rsidR="00BE52CE" w:rsidRPr="005B17D3" w:rsidRDefault="00BE52CE" w:rsidP="00EF3896">
      <w:pPr>
        <w:pStyle w:val="Index2"/>
        <w:tabs>
          <w:tab w:val="right" w:leader="dot" w:pos="9350"/>
        </w:tabs>
        <w:rPr>
          <w:noProof/>
        </w:rPr>
      </w:pPr>
      <w:r w:rsidRPr="005B17D3">
        <w:rPr>
          <w:noProof/>
        </w:rPr>
        <w:t>Verification Method</w:t>
      </w:r>
      <w:r w:rsidRPr="005B17D3">
        <w:rPr>
          <w:noProof/>
        </w:rPr>
        <w:tab/>
        <w:t>201, 399, 403</w:t>
      </w:r>
    </w:p>
    <w:p w14:paraId="34BE3140" w14:textId="77777777" w:rsidR="00BE52CE" w:rsidRPr="005B17D3" w:rsidRDefault="00BE52CE" w:rsidP="00EF3896">
      <w:pPr>
        <w:pStyle w:val="Index2"/>
        <w:tabs>
          <w:tab w:val="right" w:leader="dot" w:pos="9350"/>
        </w:tabs>
        <w:rPr>
          <w:noProof/>
        </w:rPr>
      </w:pPr>
      <w:r w:rsidRPr="005B17D3">
        <w:rPr>
          <w:noProof/>
        </w:rPr>
        <w:t>View Community Care Outcome</w:t>
      </w:r>
      <w:r w:rsidRPr="005B17D3">
        <w:rPr>
          <w:noProof/>
        </w:rPr>
        <w:tab/>
        <w:t>178</w:t>
      </w:r>
    </w:p>
    <w:p w14:paraId="7F7445E1" w14:textId="77777777" w:rsidR="00BE52CE" w:rsidRPr="005B17D3" w:rsidRDefault="00BE52CE" w:rsidP="00EF3896">
      <w:pPr>
        <w:pStyle w:val="Index1"/>
        <w:tabs>
          <w:tab w:val="right" w:leader="dot" w:pos="9350"/>
        </w:tabs>
        <w:rPr>
          <w:noProof/>
        </w:rPr>
      </w:pPr>
      <w:r w:rsidRPr="005B17D3">
        <w:rPr>
          <w:noProof/>
        </w:rPr>
        <w:t>Eligibility and Enrollment</w:t>
      </w:r>
      <w:r w:rsidRPr="005B17D3">
        <w:rPr>
          <w:noProof/>
        </w:rPr>
        <w:tab/>
        <w:t>182</w:t>
      </w:r>
    </w:p>
    <w:p w14:paraId="2AA9BC94" w14:textId="77777777" w:rsidR="00BE52CE" w:rsidRPr="005B17D3" w:rsidRDefault="00BE52CE" w:rsidP="00EF3896">
      <w:pPr>
        <w:pStyle w:val="Index1"/>
        <w:tabs>
          <w:tab w:val="right" w:leader="dot" w:pos="9350"/>
        </w:tabs>
        <w:rPr>
          <w:noProof/>
        </w:rPr>
      </w:pPr>
      <w:r w:rsidRPr="005B17D3">
        <w:rPr>
          <w:b/>
          <w:noProof/>
        </w:rPr>
        <w:t>Email</w:t>
      </w:r>
    </w:p>
    <w:p w14:paraId="4CB44CB6" w14:textId="77777777" w:rsidR="00BE52CE" w:rsidRPr="005B17D3" w:rsidRDefault="00BE52CE" w:rsidP="00EF3896">
      <w:pPr>
        <w:pStyle w:val="Index2"/>
        <w:tabs>
          <w:tab w:val="right" w:leader="dot" w:pos="9350"/>
        </w:tabs>
        <w:rPr>
          <w:noProof/>
        </w:rPr>
      </w:pPr>
      <w:r w:rsidRPr="005B17D3">
        <w:rPr>
          <w:noProof/>
        </w:rPr>
        <w:t>Address</w:t>
      </w:r>
      <w:r w:rsidRPr="005B17D3">
        <w:rPr>
          <w:noProof/>
        </w:rPr>
        <w:tab/>
        <w:t>298, 416</w:t>
      </w:r>
    </w:p>
    <w:p w14:paraId="3BEFBEE1" w14:textId="77777777" w:rsidR="00BE52CE" w:rsidRPr="005B17D3" w:rsidRDefault="00BE52CE" w:rsidP="00EF3896">
      <w:pPr>
        <w:pStyle w:val="Index2"/>
        <w:tabs>
          <w:tab w:val="right" w:leader="dot" w:pos="9350"/>
        </w:tabs>
        <w:rPr>
          <w:noProof/>
        </w:rPr>
      </w:pPr>
      <w:r w:rsidRPr="005B17D3">
        <w:rPr>
          <w:noProof/>
        </w:rPr>
        <w:t>Distribution List</w:t>
      </w:r>
      <w:r w:rsidRPr="005B17D3">
        <w:rPr>
          <w:noProof/>
        </w:rPr>
        <w:tab/>
        <w:t>157</w:t>
      </w:r>
    </w:p>
    <w:p w14:paraId="777A92A1" w14:textId="77777777" w:rsidR="00BE52CE" w:rsidRPr="005B17D3" w:rsidRDefault="00BE52CE" w:rsidP="00EF3896">
      <w:pPr>
        <w:pStyle w:val="Index2"/>
        <w:tabs>
          <w:tab w:val="right" w:leader="dot" w:pos="9350"/>
        </w:tabs>
        <w:rPr>
          <w:noProof/>
        </w:rPr>
      </w:pPr>
      <w:r w:rsidRPr="005B17D3">
        <w:rPr>
          <w:noProof/>
        </w:rPr>
        <w:t>recipient</w:t>
      </w:r>
      <w:r w:rsidRPr="005B17D3">
        <w:rPr>
          <w:noProof/>
        </w:rPr>
        <w:tab/>
        <w:t>95</w:t>
      </w:r>
    </w:p>
    <w:p w14:paraId="345822F9" w14:textId="77777777" w:rsidR="00BE52CE" w:rsidRPr="005B17D3" w:rsidRDefault="00BE52CE" w:rsidP="00EF3896">
      <w:pPr>
        <w:pStyle w:val="Index2"/>
        <w:tabs>
          <w:tab w:val="right" w:leader="dot" w:pos="9350"/>
        </w:tabs>
        <w:rPr>
          <w:noProof/>
        </w:rPr>
      </w:pPr>
      <w:r w:rsidRPr="005B17D3">
        <w:rPr>
          <w:noProof/>
        </w:rPr>
        <w:t>Record</w:t>
      </w:r>
      <w:r w:rsidRPr="005B17D3">
        <w:rPr>
          <w:noProof/>
        </w:rPr>
        <w:tab/>
        <w:t>298</w:t>
      </w:r>
    </w:p>
    <w:p w14:paraId="3442874B" w14:textId="77777777" w:rsidR="00BE52CE" w:rsidRPr="005B17D3" w:rsidRDefault="00BE52CE" w:rsidP="00EF3896">
      <w:pPr>
        <w:pStyle w:val="Index2"/>
        <w:tabs>
          <w:tab w:val="right" w:leader="dot" w:pos="9350"/>
        </w:tabs>
        <w:rPr>
          <w:noProof/>
        </w:rPr>
      </w:pPr>
      <w:r w:rsidRPr="005B17D3">
        <w:rPr>
          <w:noProof/>
        </w:rPr>
        <w:t>Report To</w:t>
      </w:r>
      <w:r w:rsidRPr="005B17D3">
        <w:rPr>
          <w:noProof/>
        </w:rPr>
        <w:tab/>
        <w:t>95</w:t>
      </w:r>
    </w:p>
    <w:p w14:paraId="774D241B" w14:textId="77777777" w:rsidR="00BE52CE" w:rsidRPr="005B17D3" w:rsidRDefault="00BE52CE" w:rsidP="00EF3896">
      <w:pPr>
        <w:pStyle w:val="Index2"/>
        <w:tabs>
          <w:tab w:val="right" w:leader="dot" w:pos="9350"/>
        </w:tabs>
        <w:rPr>
          <w:noProof/>
        </w:rPr>
      </w:pPr>
      <w:r w:rsidRPr="005B17D3">
        <w:rPr>
          <w:noProof/>
        </w:rPr>
        <w:t>Type</w:t>
      </w:r>
      <w:r w:rsidRPr="005B17D3">
        <w:rPr>
          <w:noProof/>
        </w:rPr>
        <w:tab/>
        <w:t>298</w:t>
      </w:r>
    </w:p>
    <w:p w14:paraId="656F142C" w14:textId="77777777" w:rsidR="00BE52CE" w:rsidRPr="005B17D3" w:rsidRDefault="00BE52CE" w:rsidP="00EF3896">
      <w:pPr>
        <w:pStyle w:val="Index1"/>
        <w:tabs>
          <w:tab w:val="right" w:leader="dot" w:pos="9350"/>
        </w:tabs>
        <w:rPr>
          <w:noProof/>
        </w:rPr>
      </w:pPr>
      <w:r w:rsidRPr="005B17D3">
        <w:rPr>
          <w:b/>
          <w:noProof/>
        </w:rPr>
        <w:t>Employment</w:t>
      </w:r>
      <w:r w:rsidRPr="005B17D3">
        <w:rPr>
          <w:noProof/>
        </w:rPr>
        <w:tab/>
        <w:t>215</w:t>
      </w:r>
    </w:p>
    <w:p w14:paraId="7165B944" w14:textId="77777777" w:rsidR="00BE52CE" w:rsidRPr="005B17D3" w:rsidRDefault="00BE52CE" w:rsidP="00EF3896">
      <w:pPr>
        <w:pStyle w:val="Index2"/>
        <w:tabs>
          <w:tab w:val="right" w:leader="dot" w:pos="9350"/>
        </w:tabs>
        <w:rPr>
          <w:noProof/>
        </w:rPr>
      </w:pPr>
      <w:r w:rsidRPr="005B17D3">
        <w:rPr>
          <w:noProof/>
        </w:rPr>
        <w:t>Income from</w:t>
      </w:r>
      <w:r w:rsidRPr="005B17D3">
        <w:rPr>
          <w:noProof/>
        </w:rPr>
        <w:tab/>
        <w:t>351</w:t>
      </w:r>
    </w:p>
    <w:p w14:paraId="66816B60" w14:textId="77777777" w:rsidR="00BE52CE" w:rsidRPr="005B17D3" w:rsidRDefault="00BE52CE" w:rsidP="00EF3896">
      <w:pPr>
        <w:pStyle w:val="Index2"/>
        <w:tabs>
          <w:tab w:val="right" w:leader="dot" w:pos="9350"/>
        </w:tabs>
        <w:rPr>
          <w:noProof/>
        </w:rPr>
      </w:pPr>
      <w:r w:rsidRPr="005B17D3">
        <w:rPr>
          <w:bCs/>
          <w:iCs/>
          <w:noProof/>
        </w:rPr>
        <w:t>Status</w:t>
      </w:r>
      <w:r w:rsidRPr="005B17D3">
        <w:rPr>
          <w:noProof/>
        </w:rPr>
        <w:tab/>
        <w:t>250, 279</w:t>
      </w:r>
    </w:p>
    <w:p w14:paraId="0E011D84" w14:textId="77777777" w:rsidR="00BE52CE" w:rsidRPr="005B17D3" w:rsidRDefault="00BE52CE" w:rsidP="00EF3896">
      <w:pPr>
        <w:pStyle w:val="Index3"/>
        <w:tabs>
          <w:tab w:val="right" w:leader="dot" w:pos="9350"/>
        </w:tabs>
        <w:rPr>
          <w:noProof/>
        </w:rPr>
      </w:pPr>
      <w:r w:rsidRPr="005B17D3">
        <w:rPr>
          <w:noProof/>
        </w:rPr>
        <w:t>AAP</w:t>
      </w:r>
      <w:r w:rsidRPr="005B17D3">
        <w:rPr>
          <w:noProof/>
        </w:rPr>
        <w:tab/>
        <w:t>279</w:t>
      </w:r>
    </w:p>
    <w:p w14:paraId="5BD60A0C" w14:textId="77777777" w:rsidR="00BE52CE" w:rsidRPr="005B17D3" w:rsidRDefault="00BE52CE" w:rsidP="00EF3896">
      <w:pPr>
        <w:pStyle w:val="Index2"/>
        <w:tabs>
          <w:tab w:val="right" w:leader="dot" w:pos="9350"/>
        </w:tabs>
        <w:rPr>
          <w:noProof/>
        </w:rPr>
      </w:pPr>
      <w:r w:rsidRPr="005B17D3">
        <w:rPr>
          <w:noProof/>
        </w:rPr>
        <w:t>Total Gross Income from</w:t>
      </w:r>
      <w:r w:rsidRPr="005B17D3">
        <w:rPr>
          <w:noProof/>
        </w:rPr>
        <w:tab/>
        <w:t>352</w:t>
      </w:r>
    </w:p>
    <w:p w14:paraId="3D4C57EF" w14:textId="77777777" w:rsidR="00BE52CE" w:rsidRPr="005B17D3" w:rsidRDefault="00BE52CE" w:rsidP="00EF3896">
      <w:pPr>
        <w:pStyle w:val="Index2"/>
        <w:tabs>
          <w:tab w:val="right" w:leader="dot" w:pos="9350"/>
        </w:tabs>
        <w:rPr>
          <w:noProof/>
        </w:rPr>
      </w:pPr>
      <w:r w:rsidRPr="005B17D3">
        <w:rPr>
          <w:noProof/>
        </w:rPr>
        <w:t>Total Gross Income information</w:t>
      </w:r>
      <w:r w:rsidRPr="005B17D3">
        <w:rPr>
          <w:noProof/>
        </w:rPr>
        <w:tab/>
        <w:t>353</w:t>
      </w:r>
    </w:p>
    <w:p w14:paraId="34D6430B" w14:textId="77777777" w:rsidR="00BE52CE" w:rsidRPr="005B17D3" w:rsidRDefault="00BE52CE" w:rsidP="00EF3896">
      <w:pPr>
        <w:pStyle w:val="Index2"/>
        <w:tabs>
          <w:tab w:val="right" w:leader="dot" w:pos="9350"/>
        </w:tabs>
        <w:rPr>
          <w:noProof/>
        </w:rPr>
      </w:pPr>
      <w:r w:rsidRPr="005B17D3">
        <w:rPr>
          <w:noProof/>
        </w:rPr>
        <w:t>Update</w:t>
      </w:r>
      <w:r w:rsidRPr="005B17D3">
        <w:rPr>
          <w:noProof/>
        </w:rPr>
        <w:tab/>
        <w:t>180</w:t>
      </w:r>
    </w:p>
    <w:p w14:paraId="1AD6C0F5" w14:textId="77777777" w:rsidR="00BE52CE" w:rsidRPr="005B17D3" w:rsidRDefault="00BE52CE" w:rsidP="00EF3896">
      <w:pPr>
        <w:pStyle w:val="Index1"/>
        <w:tabs>
          <w:tab w:val="right" w:leader="dot" w:pos="9350"/>
        </w:tabs>
        <w:rPr>
          <w:noProof/>
        </w:rPr>
      </w:pPr>
      <w:r w:rsidRPr="005B17D3">
        <w:rPr>
          <w:b/>
          <w:noProof/>
        </w:rPr>
        <w:t>Enrollment</w:t>
      </w:r>
      <w:r w:rsidRPr="005B17D3">
        <w:rPr>
          <w:noProof/>
        </w:rPr>
        <w:tab/>
        <w:t>22, 25, 28, 34, 98, 180, 193, 199, 200, 218, 225, 326, 327, 330, 332, 364, 365, 423, 424, 425</w:t>
      </w:r>
    </w:p>
    <w:p w14:paraId="3BB5472E" w14:textId="77777777" w:rsidR="00BE52CE" w:rsidRPr="005B17D3" w:rsidRDefault="00BE52CE" w:rsidP="00EF3896">
      <w:pPr>
        <w:pStyle w:val="Index2"/>
        <w:tabs>
          <w:tab w:val="right" w:leader="dot" w:pos="9350"/>
        </w:tabs>
        <w:rPr>
          <w:noProof/>
        </w:rPr>
      </w:pPr>
      <w:r w:rsidRPr="005B17D3">
        <w:rPr>
          <w:noProof/>
        </w:rPr>
        <w:t>Application Date</w:t>
      </w:r>
      <w:r w:rsidRPr="005B17D3">
        <w:rPr>
          <w:noProof/>
        </w:rPr>
        <w:tab/>
        <w:t>56</w:t>
      </w:r>
    </w:p>
    <w:p w14:paraId="347870D3" w14:textId="77777777" w:rsidR="00BE52CE" w:rsidRPr="005B17D3" w:rsidRDefault="00BE52CE" w:rsidP="00EF3896">
      <w:pPr>
        <w:pStyle w:val="Index3"/>
        <w:tabs>
          <w:tab w:val="right" w:leader="dot" w:pos="9350"/>
        </w:tabs>
        <w:rPr>
          <w:noProof/>
        </w:rPr>
      </w:pPr>
      <w:r w:rsidRPr="005B17D3">
        <w:rPr>
          <w:noProof/>
        </w:rPr>
        <w:t>…prior to 10/01/1996</w:t>
      </w:r>
      <w:r w:rsidRPr="005B17D3">
        <w:rPr>
          <w:noProof/>
        </w:rPr>
        <w:tab/>
        <w:t>360</w:t>
      </w:r>
    </w:p>
    <w:p w14:paraId="0B8D2293" w14:textId="77777777" w:rsidR="00BE52CE" w:rsidRPr="005B17D3" w:rsidRDefault="00BE52CE" w:rsidP="00EF3896">
      <w:pPr>
        <w:pStyle w:val="Index3"/>
        <w:tabs>
          <w:tab w:val="right" w:leader="dot" w:pos="9350"/>
        </w:tabs>
        <w:rPr>
          <w:noProof/>
        </w:rPr>
      </w:pPr>
      <w:r w:rsidRPr="005B17D3">
        <w:rPr>
          <w:noProof/>
        </w:rPr>
        <w:t>AAP</w:t>
      </w:r>
      <w:r w:rsidRPr="005B17D3">
        <w:rPr>
          <w:noProof/>
        </w:rPr>
        <w:tab/>
        <w:t>359</w:t>
      </w:r>
    </w:p>
    <w:p w14:paraId="407425AA" w14:textId="77777777" w:rsidR="00BE52CE" w:rsidRPr="005B17D3" w:rsidRDefault="00BE52CE" w:rsidP="00EF3896">
      <w:pPr>
        <w:pStyle w:val="Index2"/>
        <w:tabs>
          <w:tab w:val="right" w:leader="dot" w:pos="9350"/>
        </w:tabs>
        <w:rPr>
          <w:noProof/>
        </w:rPr>
      </w:pPr>
      <w:r w:rsidRPr="005B17D3">
        <w:rPr>
          <w:noProof/>
        </w:rPr>
        <w:t>Application Method</w:t>
      </w:r>
    </w:p>
    <w:p w14:paraId="42D5B071" w14:textId="77777777" w:rsidR="00BE52CE" w:rsidRPr="005B17D3" w:rsidRDefault="00BE52CE" w:rsidP="00EF3896">
      <w:pPr>
        <w:pStyle w:val="Index3"/>
        <w:tabs>
          <w:tab w:val="right" w:leader="dot" w:pos="9350"/>
        </w:tabs>
        <w:rPr>
          <w:noProof/>
        </w:rPr>
      </w:pPr>
      <w:r w:rsidRPr="005B17D3">
        <w:rPr>
          <w:noProof/>
        </w:rPr>
        <w:t>AAP</w:t>
      </w:r>
      <w:r w:rsidRPr="005B17D3">
        <w:rPr>
          <w:noProof/>
        </w:rPr>
        <w:tab/>
        <w:t>364</w:t>
      </w:r>
    </w:p>
    <w:p w14:paraId="1ADEB60C" w14:textId="77777777" w:rsidR="00BE52CE" w:rsidRPr="005B17D3" w:rsidRDefault="00BE52CE" w:rsidP="00EF3896">
      <w:pPr>
        <w:pStyle w:val="Index2"/>
        <w:tabs>
          <w:tab w:val="right" w:leader="dot" w:pos="9350"/>
        </w:tabs>
        <w:rPr>
          <w:noProof/>
        </w:rPr>
      </w:pPr>
      <w:r w:rsidRPr="005B17D3">
        <w:rPr>
          <w:noProof/>
        </w:rPr>
        <w:t>Cancel/Decline/Override (Add a Person)</w:t>
      </w:r>
      <w:r w:rsidRPr="005B17D3">
        <w:rPr>
          <w:noProof/>
        </w:rPr>
        <w:tab/>
        <w:t>359</w:t>
      </w:r>
    </w:p>
    <w:p w14:paraId="6CFA9969" w14:textId="77777777" w:rsidR="00BE52CE" w:rsidRPr="005B17D3" w:rsidRDefault="00BE52CE" w:rsidP="00EF3896">
      <w:pPr>
        <w:pStyle w:val="Index2"/>
        <w:tabs>
          <w:tab w:val="right" w:leader="dot" w:pos="9350"/>
        </w:tabs>
        <w:rPr>
          <w:noProof/>
        </w:rPr>
      </w:pPr>
      <w:r w:rsidRPr="005B17D3">
        <w:rPr>
          <w:noProof/>
        </w:rPr>
        <w:t>Category</w:t>
      </w:r>
      <w:r w:rsidRPr="005B17D3">
        <w:rPr>
          <w:noProof/>
        </w:rPr>
        <w:tab/>
        <w:t>364</w:t>
      </w:r>
    </w:p>
    <w:p w14:paraId="64DC540B" w14:textId="77777777" w:rsidR="00BE52CE" w:rsidRPr="005B17D3" w:rsidRDefault="00BE52CE" w:rsidP="00EF3896">
      <w:pPr>
        <w:pStyle w:val="Index2"/>
        <w:tabs>
          <w:tab w:val="right" w:leader="dot" w:pos="9350"/>
        </w:tabs>
        <w:rPr>
          <w:noProof/>
        </w:rPr>
      </w:pPr>
      <w:r w:rsidRPr="005B17D3">
        <w:rPr>
          <w:noProof/>
        </w:rPr>
        <w:t>Coordinator</w:t>
      </w:r>
      <w:r w:rsidRPr="005B17D3">
        <w:rPr>
          <w:noProof/>
        </w:rPr>
        <w:tab/>
        <w:t>331</w:t>
      </w:r>
    </w:p>
    <w:p w14:paraId="7391106C" w14:textId="77777777" w:rsidR="00BE52CE" w:rsidRPr="005B17D3" w:rsidRDefault="00BE52CE" w:rsidP="00EF3896">
      <w:pPr>
        <w:pStyle w:val="Index2"/>
        <w:tabs>
          <w:tab w:val="right" w:leader="dot" w:pos="9350"/>
        </w:tabs>
        <w:rPr>
          <w:noProof/>
        </w:rPr>
      </w:pPr>
      <w:r w:rsidRPr="005B17D3">
        <w:rPr>
          <w:noProof/>
        </w:rPr>
        <w:t>Current</w:t>
      </w:r>
      <w:r w:rsidRPr="005B17D3">
        <w:rPr>
          <w:noProof/>
        </w:rPr>
        <w:tab/>
        <w:t>357, 359</w:t>
      </w:r>
    </w:p>
    <w:p w14:paraId="1F2FE4B1" w14:textId="77777777" w:rsidR="00BE52CE" w:rsidRPr="005B17D3" w:rsidRDefault="00BE52CE" w:rsidP="00EF3896">
      <w:pPr>
        <w:pStyle w:val="Index2"/>
        <w:tabs>
          <w:tab w:val="right" w:leader="dot" w:pos="9350"/>
        </w:tabs>
        <w:rPr>
          <w:noProof/>
        </w:rPr>
      </w:pPr>
      <w:r w:rsidRPr="005B17D3">
        <w:rPr>
          <w:noProof/>
        </w:rPr>
        <w:t>Dates</w:t>
      </w:r>
      <w:r w:rsidRPr="005B17D3">
        <w:rPr>
          <w:noProof/>
        </w:rPr>
        <w:tab/>
        <w:t>180</w:t>
      </w:r>
    </w:p>
    <w:p w14:paraId="0B650BAF" w14:textId="77777777" w:rsidR="00BE52CE" w:rsidRPr="005B17D3" w:rsidRDefault="00BE52CE" w:rsidP="00EF3896">
      <w:pPr>
        <w:pStyle w:val="Index2"/>
        <w:tabs>
          <w:tab w:val="right" w:leader="dot" w:pos="9350"/>
        </w:tabs>
        <w:rPr>
          <w:noProof/>
        </w:rPr>
      </w:pPr>
      <w:r w:rsidRPr="005B17D3">
        <w:rPr>
          <w:noProof/>
        </w:rPr>
        <w:t>Decision</w:t>
      </w:r>
      <w:r w:rsidRPr="005B17D3">
        <w:rPr>
          <w:noProof/>
        </w:rPr>
        <w:tab/>
        <w:t>114</w:t>
      </w:r>
    </w:p>
    <w:p w14:paraId="3E7DE096" w14:textId="77777777" w:rsidR="00BE52CE" w:rsidRPr="005B17D3" w:rsidRDefault="00BE52CE" w:rsidP="00EF3896">
      <w:pPr>
        <w:pStyle w:val="Index2"/>
        <w:tabs>
          <w:tab w:val="right" w:leader="dot" w:pos="9350"/>
        </w:tabs>
        <w:rPr>
          <w:noProof/>
        </w:rPr>
      </w:pPr>
      <w:r w:rsidRPr="005B17D3">
        <w:rPr>
          <w:noProof/>
        </w:rPr>
        <w:t>Division</w:t>
      </w:r>
      <w:r w:rsidRPr="005B17D3">
        <w:rPr>
          <w:noProof/>
        </w:rPr>
        <w:tab/>
        <w:t>28</w:t>
      </w:r>
    </w:p>
    <w:p w14:paraId="7E1DB42E" w14:textId="77777777" w:rsidR="00BE52CE" w:rsidRPr="005B17D3" w:rsidRDefault="00BE52CE" w:rsidP="00EF3896">
      <w:pPr>
        <w:pStyle w:val="Index2"/>
        <w:tabs>
          <w:tab w:val="right" w:leader="dot" w:pos="9350"/>
        </w:tabs>
        <w:rPr>
          <w:noProof/>
        </w:rPr>
      </w:pPr>
      <w:r w:rsidRPr="005B17D3">
        <w:rPr>
          <w:noProof/>
        </w:rPr>
        <w:t>ENR</w:t>
      </w:r>
      <w:r w:rsidRPr="005B17D3">
        <w:rPr>
          <w:noProof/>
        </w:rPr>
        <w:tab/>
        <w:t>379, 381</w:t>
      </w:r>
    </w:p>
    <w:p w14:paraId="549632CF" w14:textId="77777777" w:rsidR="00BE52CE" w:rsidRPr="005B17D3" w:rsidRDefault="00BE52CE" w:rsidP="00EF3896">
      <w:pPr>
        <w:pStyle w:val="Index2"/>
        <w:tabs>
          <w:tab w:val="right" w:leader="dot" w:pos="9350"/>
        </w:tabs>
        <w:rPr>
          <w:noProof/>
        </w:rPr>
      </w:pPr>
      <w:r w:rsidRPr="005B17D3">
        <w:rPr>
          <w:noProof/>
        </w:rPr>
        <w:t>Future Group Threshold</w:t>
      </w:r>
      <w:r w:rsidRPr="005B17D3">
        <w:rPr>
          <w:noProof/>
        </w:rPr>
        <w:tab/>
        <w:t>113</w:t>
      </w:r>
    </w:p>
    <w:p w14:paraId="212810D5" w14:textId="77777777" w:rsidR="00BE52CE" w:rsidRPr="005B17D3" w:rsidRDefault="00BE52CE" w:rsidP="00EF3896">
      <w:pPr>
        <w:pStyle w:val="Index2"/>
        <w:tabs>
          <w:tab w:val="right" w:leader="dot" w:pos="9350"/>
        </w:tabs>
        <w:rPr>
          <w:noProof/>
        </w:rPr>
      </w:pPr>
      <w:r w:rsidRPr="005B17D3">
        <w:rPr>
          <w:noProof/>
        </w:rPr>
        <w:t>Group Threshold</w:t>
      </w:r>
      <w:r w:rsidRPr="005B17D3">
        <w:rPr>
          <w:noProof/>
        </w:rPr>
        <w:tab/>
        <w:t>28, 112, 114, 406, 407</w:t>
      </w:r>
    </w:p>
    <w:p w14:paraId="191A88DC" w14:textId="77777777" w:rsidR="00BE52CE" w:rsidRPr="005B17D3" w:rsidRDefault="00BE52CE" w:rsidP="00EF3896">
      <w:pPr>
        <w:pStyle w:val="Index2"/>
        <w:tabs>
          <w:tab w:val="right" w:leader="dot" w:pos="9350"/>
        </w:tabs>
        <w:rPr>
          <w:noProof/>
        </w:rPr>
      </w:pPr>
      <w:r w:rsidRPr="005B17D3">
        <w:rPr>
          <w:noProof/>
        </w:rPr>
        <w:t>Group Threshold Processing</w:t>
      </w:r>
      <w:r w:rsidRPr="005B17D3">
        <w:rPr>
          <w:noProof/>
        </w:rPr>
        <w:tab/>
        <w:t>112</w:t>
      </w:r>
    </w:p>
    <w:p w14:paraId="2A010C5B" w14:textId="77777777" w:rsidR="00BE52CE" w:rsidRPr="005B17D3" w:rsidRDefault="00BE52CE" w:rsidP="00EF3896">
      <w:pPr>
        <w:pStyle w:val="Index2"/>
        <w:tabs>
          <w:tab w:val="right" w:leader="dot" w:pos="9350"/>
        </w:tabs>
        <w:rPr>
          <w:noProof/>
        </w:rPr>
      </w:pPr>
      <w:r w:rsidRPr="005B17D3">
        <w:rPr>
          <w:noProof/>
        </w:rPr>
        <w:t>Group Threshold Setting</w:t>
      </w:r>
      <w:r w:rsidRPr="005B17D3">
        <w:rPr>
          <w:noProof/>
        </w:rPr>
        <w:tab/>
        <w:t>112, 114</w:t>
      </w:r>
    </w:p>
    <w:p w14:paraId="0543CDE3" w14:textId="77777777" w:rsidR="00BE52CE" w:rsidRPr="005B17D3" w:rsidRDefault="00BE52CE" w:rsidP="00EF3896">
      <w:pPr>
        <w:pStyle w:val="Index2"/>
        <w:tabs>
          <w:tab w:val="right" w:leader="dot" w:pos="9350"/>
        </w:tabs>
        <w:rPr>
          <w:noProof/>
        </w:rPr>
      </w:pPr>
      <w:r w:rsidRPr="005B17D3">
        <w:rPr>
          <w:noProof/>
        </w:rPr>
        <w:t>link</w:t>
      </w:r>
      <w:r w:rsidRPr="005B17D3">
        <w:rPr>
          <w:noProof/>
        </w:rPr>
        <w:tab/>
        <w:t>424</w:t>
      </w:r>
    </w:p>
    <w:p w14:paraId="153E343E" w14:textId="77777777" w:rsidR="00BE52CE" w:rsidRPr="005B17D3" w:rsidRDefault="00BE52CE" w:rsidP="00EF3896">
      <w:pPr>
        <w:pStyle w:val="Index2"/>
        <w:tabs>
          <w:tab w:val="right" w:leader="dot" w:pos="9350"/>
        </w:tabs>
        <w:rPr>
          <w:noProof/>
        </w:rPr>
      </w:pPr>
      <w:r w:rsidRPr="005B17D3">
        <w:rPr>
          <w:noProof/>
        </w:rPr>
        <w:t>Override</w:t>
      </w:r>
      <w:r w:rsidRPr="005B17D3">
        <w:rPr>
          <w:noProof/>
        </w:rPr>
        <w:tab/>
        <w:t>100, 366</w:t>
      </w:r>
    </w:p>
    <w:p w14:paraId="0E66D989" w14:textId="77777777" w:rsidR="00BE52CE" w:rsidRPr="005B17D3" w:rsidRDefault="00BE52CE" w:rsidP="00EF3896">
      <w:pPr>
        <w:pStyle w:val="Index2"/>
        <w:tabs>
          <w:tab w:val="right" w:leader="dot" w:pos="9350"/>
        </w:tabs>
        <w:rPr>
          <w:noProof/>
        </w:rPr>
      </w:pPr>
      <w:r w:rsidRPr="005B17D3">
        <w:rPr>
          <w:noProof/>
        </w:rPr>
        <w:t>Override (EGT)</w:t>
      </w:r>
      <w:r w:rsidRPr="005B17D3">
        <w:rPr>
          <w:noProof/>
        </w:rPr>
        <w:tab/>
        <w:t>56</w:t>
      </w:r>
    </w:p>
    <w:p w14:paraId="1AB41A4A" w14:textId="77777777" w:rsidR="00BE52CE" w:rsidRPr="005B17D3" w:rsidRDefault="00BE52CE" w:rsidP="00EF3896">
      <w:pPr>
        <w:pStyle w:val="Index2"/>
        <w:tabs>
          <w:tab w:val="right" w:leader="dot" w:pos="9350"/>
        </w:tabs>
        <w:rPr>
          <w:noProof/>
        </w:rPr>
      </w:pPr>
      <w:r w:rsidRPr="005B17D3">
        <w:rPr>
          <w:noProof/>
        </w:rPr>
        <w:t>Override Comments</w:t>
      </w:r>
      <w:r w:rsidRPr="005B17D3">
        <w:rPr>
          <w:noProof/>
        </w:rPr>
        <w:tab/>
        <w:t>366</w:t>
      </w:r>
    </w:p>
    <w:p w14:paraId="0A61413C" w14:textId="77777777" w:rsidR="00BE52CE" w:rsidRPr="005B17D3" w:rsidRDefault="00BE52CE" w:rsidP="00EF3896">
      <w:pPr>
        <w:pStyle w:val="Index2"/>
        <w:tabs>
          <w:tab w:val="right" w:leader="dot" w:pos="9350"/>
        </w:tabs>
        <w:rPr>
          <w:noProof/>
        </w:rPr>
      </w:pPr>
      <w:r w:rsidRPr="005B17D3">
        <w:rPr>
          <w:noProof/>
        </w:rPr>
        <w:t>Override Reason</w:t>
      </w:r>
      <w:r w:rsidRPr="005B17D3">
        <w:rPr>
          <w:noProof/>
        </w:rPr>
        <w:tab/>
        <w:t>366</w:t>
      </w:r>
    </w:p>
    <w:p w14:paraId="50103EB0" w14:textId="77777777" w:rsidR="00BE52CE" w:rsidRPr="005B17D3" w:rsidRDefault="00BE52CE" w:rsidP="00EF3896">
      <w:pPr>
        <w:pStyle w:val="Index2"/>
        <w:tabs>
          <w:tab w:val="right" w:leader="dot" w:pos="9350"/>
        </w:tabs>
        <w:rPr>
          <w:noProof/>
        </w:rPr>
      </w:pPr>
      <w:r w:rsidRPr="005B17D3">
        <w:rPr>
          <w:noProof/>
        </w:rPr>
        <w:t>page</w:t>
      </w:r>
      <w:r w:rsidRPr="005B17D3">
        <w:rPr>
          <w:noProof/>
        </w:rPr>
        <w:tab/>
        <w:t>424</w:t>
      </w:r>
    </w:p>
    <w:p w14:paraId="1A41C001" w14:textId="77777777" w:rsidR="00BE52CE" w:rsidRPr="005B17D3" w:rsidRDefault="00BE52CE" w:rsidP="00EF3896">
      <w:pPr>
        <w:pStyle w:val="Index2"/>
        <w:tabs>
          <w:tab w:val="right" w:leader="dot" w:pos="9350"/>
        </w:tabs>
        <w:rPr>
          <w:noProof/>
        </w:rPr>
      </w:pPr>
      <w:r w:rsidRPr="005B17D3">
        <w:rPr>
          <w:noProof/>
        </w:rPr>
        <w:t>Prioritization</w:t>
      </w:r>
      <w:r w:rsidRPr="005B17D3">
        <w:rPr>
          <w:noProof/>
        </w:rPr>
        <w:tab/>
        <w:t>407</w:t>
      </w:r>
    </w:p>
    <w:p w14:paraId="676FA693" w14:textId="77777777" w:rsidR="00BE52CE" w:rsidRPr="005B17D3" w:rsidRDefault="00BE52CE" w:rsidP="00EF3896">
      <w:pPr>
        <w:pStyle w:val="Index2"/>
        <w:tabs>
          <w:tab w:val="right" w:leader="dot" w:pos="9350"/>
        </w:tabs>
        <w:rPr>
          <w:noProof/>
        </w:rPr>
      </w:pPr>
      <w:r w:rsidRPr="005B17D3">
        <w:rPr>
          <w:noProof/>
        </w:rPr>
        <w:t>Priority</w:t>
      </w:r>
      <w:r w:rsidRPr="005B17D3">
        <w:rPr>
          <w:noProof/>
        </w:rPr>
        <w:tab/>
        <w:t>99, 112, 115, 356, 400, 406, 408</w:t>
      </w:r>
    </w:p>
    <w:p w14:paraId="415648CB" w14:textId="77777777" w:rsidR="00BE52CE" w:rsidRPr="005B17D3" w:rsidRDefault="00BE52CE" w:rsidP="00EF3896">
      <w:pPr>
        <w:pStyle w:val="Index2"/>
        <w:tabs>
          <w:tab w:val="right" w:leader="dot" w:pos="9350"/>
        </w:tabs>
        <w:rPr>
          <w:noProof/>
        </w:rPr>
      </w:pPr>
      <w:r w:rsidRPr="005B17D3">
        <w:rPr>
          <w:noProof/>
        </w:rPr>
        <w:t>Priority Group</w:t>
      </w:r>
      <w:r w:rsidRPr="005B17D3">
        <w:rPr>
          <w:noProof/>
        </w:rPr>
        <w:tab/>
        <w:t>99, 113, 115</w:t>
      </w:r>
    </w:p>
    <w:p w14:paraId="26336319" w14:textId="77777777" w:rsidR="00BE52CE" w:rsidRPr="005B17D3" w:rsidRDefault="00BE52CE" w:rsidP="00EF3896">
      <w:pPr>
        <w:pStyle w:val="Index2"/>
        <w:tabs>
          <w:tab w:val="right" w:leader="dot" w:pos="9350"/>
        </w:tabs>
        <w:rPr>
          <w:noProof/>
        </w:rPr>
      </w:pPr>
      <w:r w:rsidRPr="005B17D3">
        <w:rPr>
          <w:noProof/>
        </w:rPr>
        <w:t>Process Date</w:t>
      </w:r>
      <w:r w:rsidRPr="005B17D3">
        <w:rPr>
          <w:noProof/>
        </w:rPr>
        <w:tab/>
        <w:t>112</w:t>
      </w:r>
    </w:p>
    <w:p w14:paraId="1C6D7746" w14:textId="77777777" w:rsidR="00BE52CE" w:rsidRPr="005B17D3" w:rsidRDefault="00BE52CE" w:rsidP="00EF3896">
      <w:pPr>
        <w:pStyle w:val="Index2"/>
        <w:tabs>
          <w:tab w:val="right" w:leader="dot" w:pos="9350"/>
        </w:tabs>
        <w:rPr>
          <w:noProof/>
        </w:rPr>
      </w:pPr>
      <w:r w:rsidRPr="005B17D3">
        <w:rPr>
          <w:noProof/>
        </w:rPr>
        <w:t>Processing</w:t>
      </w:r>
      <w:r w:rsidRPr="005B17D3">
        <w:rPr>
          <w:noProof/>
        </w:rPr>
        <w:tab/>
        <w:t>234</w:t>
      </w:r>
    </w:p>
    <w:p w14:paraId="2E856CF5" w14:textId="77777777" w:rsidR="00BE52CE" w:rsidRPr="005B17D3" w:rsidRDefault="00BE52CE" w:rsidP="00EF3896">
      <w:pPr>
        <w:pStyle w:val="Index2"/>
        <w:tabs>
          <w:tab w:val="right" w:leader="dot" w:pos="9350"/>
        </w:tabs>
        <w:rPr>
          <w:noProof/>
        </w:rPr>
      </w:pPr>
      <w:r w:rsidRPr="005B17D3">
        <w:rPr>
          <w:noProof/>
        </w:rPr>
        <w:t>Processing Cycle</w:t>
      </w:r>
      <w:r w:rsidRPr="005B17D3">
        <w:rPr>
          <w:noProof/>
        </w:rPr>
        <w:tab/>
        <w:t>397</w:t>
      </w:r>
    </w:p>
    <w:p w14:paraId="4FB1B324" w14:textId="77777777" w:rsidR="00BE52CE" w:rsidRPr="005B17D3" w:rsidRDefault="00BE52CE" w:rsidP="00EF3896">
      <w:pPr>
        <w:pStyle w:val="Index2"/>
        <w:tabs>
          <w:tab w:val="right" w:leader="dot" w:pos="9350"/>
        </w:tabs>
        <w:rPr>
          <w:noProof/>
        </w:rPr>
      </w:pPr>
      <w:r w:rsidRPr="005B17D3">
        <w:rPr>
          <w:noProof/>
        </w:rPr>
        <w:t>Record</w:t>
      </w:r>
      <w:r w:rsidRPr="005B17D3">
        <w:rPr>
          <w:noProof/>
        </w:rPr>
        <w:tab/>
        <w:t>105</w:t>
      </w:r>
    </w:p>
    <w:p w14:paraId="6F32587F" w14:textId="77777777" w:rsidR="00BE52CE" w:rsidRPr="005B17D3" w:rsidRDefault="00BE52CE" w:rsidP="00EF3896">
      <w:pPr>
        <w:pStyle w:val="Index2"/>
        <w:tabs>
          <w:tab w:val="right" w:leader="dot" w:pos="9350"/>
        </w:tabs>
        <w:rPr>
          <w:noProof/>
        </w:rPr>
      </w:pPr>
      <w:r w:rsidRPr="005B17D3">
        <w:rPr>
          <w:noProof/>
        </w:rPr>
        <w:t>Regulation Date Parameter</w:t>
      </w:r>
      <w:r w:rsidRPr="005B17D3">
        <w:rPr>
          <w:noProof/>
        </w:rPr>
        <w:tab/>
        <w:t>143</w:t>
      </w:r>
    </w:p>
    <w:p w14:paraId="7979F9F8" w14:textId="77777777" w:rsidR="00BE52CE" w:rsidRPr="005B17D3" w:rsidRDefault="00BE52CE" w:rsidP="00EF3896">
      <w:pPr>
        <w:pStyle w:val="Index2"/>
        <w:tabs>
          <w:tab w:val="right" w:leader="dot" w:pos="9350"/>
        </w:tabs>
        <w:rPr>
          <w:noProof/>
        </w:rPr>
      </w:pPr>
      <w:r w:rsidRPr="005B17D3">
        <w:rPr>
          <w:noProof/>
        </w:rPr>
        <w:t>Status</w:t>
      </w:r>
      <w:r w:rsidRPr="005B17D3">
        <w:rPr>
          <w:noProof/>
        </w:rPr>
        <w:tab/>
        <w:t>23, 98, 99, 106, 109, 356, 366, 400, 401, 402, 404, 405, 406, 407, 408, 414, 415, 424, 425</w:t>
      </w:r>
    </w:p>
    <w:p w14:paraId="5777866B" w14:textId="77777777" w:rsidR="00BE52CE" w:rsidRPr="005B17D3" w:rsidRDefault="00BE52CE" w:rsidP="00EF3896">
      <w:pPr>
        <w:pStyle w:val="Index2"/>
        <w:tabs>
          <w:tab w:val="right" w:leader="dot" w:pos="9350"/>
        </w:tabs>
        <w:rPr>
          <w:noProof/>
        </w:rPr>
      </w:pPr>
      <w:r w:rsidRPr="005B17D3">
        <w:rPr>
          <w:noProof/>
        </w:rPr>
        <w:t>system</w:t>
      </w:r>
      <w:r w:rsidRPr="005B17D3">
        <w:rPr>
          <w:noProof/>
        </w:rPr>
        <w:tab/>
        <w:t>1</w:t>
      </w:r>
    </w:p>
    <w:p w14:paraId="1F6CA34B" w14:textId="77777777" w:rsidR="00BE52CE" w:rsidRPr="005B17D3" w:rsidRDefault="00BE52CE" w:rsidP="00EF3896">
      <w:pPr>
        <w:pStyle w:val="Index2"/>
        <w:tabs>
          <w:tab w:val="right" w:leader="dot" w:pos="9350"/>
        </w:tabs>
        <w:rPr>
          <w:noProof/>
        </w:rPr>
      </w:pPr>
      <w:r w:rsidRPr="005B17D3">
        <w:rPr>
          <w:noProof/>
        </w:rPr>
        <w:t>System Redesign</w:t>
      </w:r>
      <w:r w:rsidRPr="005B17D3">
        <w:rPr>
          <w:noProof/>
        </w:rPr>
        <w:tab/>
        <w:t>28, 29, 30</w:t>
      </w:r>
    </w:p>
    <w:p w14:paraId="25C147B8" w14:textId="77777777" w:rsidR="00BE52CE" w:rsidRPr="005B17D3" w:rsidRDefault="00BE52CE" w:rsidP="00EF3896">
      <w:pPr>
        <w:pStyle w:val="Index2"/>
        <w:tabs>
          <w:tab w:val="right" w:leader="dot" w:pos="9350"/>
        </w:tabs>
        <w:rPr>
          <w:noProof/>
        </w:rPr>
      </w:pPr>
      <w:r w:rsidRPr="005B17D3">
        <w:rPr>
          <w:noProof/>
        </w:rPr>
        <w:t>tab</w:t>
      </w:r>
      <w:r w:rsidRPr="005B17D3">
        <w:rPr>
          <w:noProof/>
        </w:rPr>
        <w:tab/>
        <w:t>424</w:t>
      </w:r>
    </w:p>
    <w:p w14:paraId="02E91EA9" w14:textId="77777777" w:rsidR="00BE52CE" w:rsidRPr="005B17D3" w:rsidRDefault="00BE52CE" w:rsidP="00EF3896">
      <w:pPr>
        <w:pStyle w:val="Index2"/>
        <w:tabs>
          <w:tab w:val="right" w:leader="dot" w:pos="9350"/>
        </w:tabs>
        <w:rPr>
          <w:noProof/>
        </w:rPr>
      </w:pPr>
      <w:r w:rsidRPr="005B17D3">
        <w:rPr>
          <w:noProof/>
        </w:rPr>
        <w:t>Trans</w:t>
      </w:r>
      <w:r w:rsidRPr="005B17D3">
        <w:rPr>
          <w:noProof/>
        </w:rPr>
        <w:tab/>
        <w:t>375</w:t>
      </w:r>
    </w:p>
    <w:p w14:paraId="4449F171" w14:textId="77777777" w:rsidR="00BE52CE" w:rsidRPr="005B17D3" w:rsidRDefault="00BE52CE" w:rsidP="00EF3896">
      <w:pPr>
        <w:pStyle w:val="Index2"/>
        <w:tabs>
          <w:tab w:val="right" w:leader="dot" w:pos="9350"/>
        </w:tabs>
        <w:rPr>
          <w:noProof/>
        </w:rPr>
      </w:pPr>
      <w:r w:rsidRPr="005B17D3">
        <w:rPr>
          <w:noProof/>
        </w:rPr>
        <w:t>Update</w:t>
      </w:r>
      <w:r w:rsidRPr="005B17D3">
        <w:rPr>
          <w:noProof/>
        </w:rPr>
        <w:tab/>
        <w:t>100</w:t>
      </w:r>
    </w:p>
    <w:p w14:paraId="63C050CC" w14:textId="77777777" w:rsidR="00BE52CE" w:rsidRPr="005B17D3" w:rsidRDefault="00BE52CE" w:rsidP="00EF3896">
      <w:pPr>
        <w:pStyle w:val="Index2"/>
        <w:tabs>
          <w:tab w:val="right" w:leader="dot" w:pos="9350"/>
        </w:tabs>
        <w:rPr>
          <w:noProof/>
        </w:rPr>
      </w:pPr>
      <w:r w:rsidRPr="005B17D3">
        <w:rPr>
          <w:noProof/>
        </w:rPr>
        <w:t>Update (Cancel/Decline)</w:t>
      </w:r>
      <w:r w:rsidRPr="005B17D3">
        <w:rPr>
          <w:noProof/>
        </w:rPr>
        <w:tab/>
        <w:t>56</w:t>
      </w:r>
    </w:p>
    <w:p w14:paraId="63E87D4C" w14:textId="77777777" w:rsidR="00BE52CE" w:rsidRPr="005B17D3" w:rsidRDefault="00BE52CE" w:rsidP="00EF3896">
      <w:pPr>
        <w:pStyle w:val="Index1"/>
        <w:tabs>
          <w:tab w:val="right" w:leader="dot" w:pos="9350"/>
        </w:tabs>
        <w:rPr>
          <w:noProof/>
        </w:rPr>
      </w:pPr>
      <w:r w:rsidRPr="005B17D3">
        <w:rPr>
          <w:noProof/>
        </w:rPr>
        <w:t>Enrollment and Eligibility</w:t>
      </w:r>
    </w:p>
    <w:p w14:paraId="691BA89E" w14:textId="77777777" w:rsidR="00BE52CE" w:rsidRPr="005B17D3" w:rsidRDefault="00BE52CE" w:rsidP="00EF3896">
      <w:pPr>
        <w:pStyle w:val="Index2"/>
        <w:tabs>
          <w:tab w:val="right" w:leader="dot" w:pos="9350"/>
        </w:tabs>
        <w:rPr>
          <w:noProof/>
        </w:rPr>
      </w:pPr>
      <w:r w:rsidRPr="005B17D3">
        <w:rPr>
          <w:noProof/>
        </w:rPr>
        <w:t>View Prior Enrollments</w:t>
      </w:r>
      <w:r w:rsidRPr="005B17D3">
        <w:rPr>
          <w:noProof/>
        </w:rPr>
        <w:tab/>
        <w:t>359</w:t>
      </w:r>
    </w:p>
    <w:p w14:paraId="6520B7B2" w14:textId="77777777" w:rsidR="00BE52CE" w:rsidRPr="005B17D3" w:rsidRDefault="00BE52CE" w:rsidP="00EF3896">
      <w:pPr>
        <w:pStyle w:val="Index1"/>
        <w:tabs>
          <w:tab w:val="right" w:leader="dot" w:pos="9350"/>
        </w:tabs>
        <w:rPr>
          <w:noProof/>
        </w:rPr>
      </w:pPr>
      <w:r w:rsidRPr="005B17D3">
        <w:rPr>
          <w:noProof/>
        </w:rPr>
        <w:t>Environmental Contaminants</w:t>
      </w:r>
      <w:r w:rsidRPr="005B17D3">
        <w:rPr>
          <w:noProof/>
        </w:rPr>
        <w:tab/>
        <w:t>29, 35, 221, 234, See also SW Asia Conditions</w:t>
      </w:r>
    </w:p>
    <w:p w14:paraId="333422FF" w14:textId="77777777" w:rsidR="00BE52CE" w:rsidRPr="005B17D3" w:rsidRDefault="00BE52CE" w:rsidP="00EF3896">
      <w:pPr>
        <w:pStyle w:val="Index1"/>
        <w:tabs>
          <w:tab w:val="right" w:leader="dot" w:pos="9350"/>
        </w:tabs>
        <w:rPr>
          <w:noProof/>
        </w:rPr>
      </w:pPr>
      <w:r w:rsidRPr="005B17D3">
        <w:rPr>
          <w:b/>
          <w:noProof/>
        </w:rPr>
        <w:t>Error</w:t>
      </w:r>
      <w:r w:rsidRPr="005B17D3">
        <w:rPr>
          <w:noProof/>
        </w:rPr>
        <w:tab/>
        <w:t>42</w:t>
      </w:r>
    </w:p>
    <w:p w14:paraId="722F69B9" w14:textId="77777777" w:rsidR="00BE52CE" w:rsidRPr="005B17D3" w:rsidRDefault="00BE52CE" w:rsidP="00EF3896">
      <w:pPr>
        <w:pStyle w:val="Index2"/>
        <w:tabs>
          <w:tab w:val="right" w:leader="dot" w:pos="9350"/>
        </w:tabs>
        <w:rPr>
          <w:noProof/>
        </w:rPr>
      </w:pPr>
      <w:r w:rsidRPr="005B17D3">
        <w:rPr>
          <w:noProof/>
        </w:rPr>
        <w:t>Application</w:t>
      </w:r>
      <w:r w:rsidRPr="005B17D3">
        <w:rPr>
          <w:noProof/>
        </w:rPr>
        <w:tab/>
        <w:t>54, 55</w:t>
      </w:r>
    </w:p>
    <w:p w14:paraId="1FF7DD4A" w14:textId="77777777" w:rsidR="00BE52CE" w:rsidRPr="005B17D3" w:rsidRDefault="00BE52CE" w:rsidP="00EF3896">
      <w:pPr>
        <w:pStyle w:val="Index2"/>
        <w:tabs>
          <w:tab w:val="right" w:leader="dot" w:pos="9350"/>
        </w:tabs>
        <w:rPr>
          <w:noProof/>
        </w:rPr>
      </w:pPr>
      <w:r w:rsidRPr="005B17D3">
        <w:rPr>
          <w:noProof/>
        </w:rPr>
        <w:t>Batch Processes</w:t>
      </w:r>
      <w:r w:rsidRPr="005B17D3">
        <w:rPr>
          <w:noProof/>
        </w:rPr>
        <w:tab/>
        <w:t>157</w:t>
      </w:r>
    </w:p>
    <w:p w14:paraId="02F115C3" w14:textId="77777777" w:rsidR="00BE52CE" w:rsidRPr="005B17D3" w:rsidRDefault="00BE52CE" w:rsidP="00EF3896">
      <w:pPr>
        <w:pStyle w:val="Index2"/>
        <w:tabs>
          <w:tab w:val="right" w:leader="dot" w:pos="9350"/>
        </w:tabs>
        <w:rPr>
          <w:noProof/>
        </w:rPr>
      </w:pPr>
      <w:r w:rsidRPr="005B17D3">
        <w:rPr>
          <w:noProof/>
        </w:rPr>
        <w:t>Communications Status by AAC</w:t>
      </w:r>
      <w:r w:rsidRPr="005B17D3">
        <w:rPr>
          <w:noProof/>
        </w:rPr>
        <w:tab/>
        <w:t>379</w:t>
      </w:r>
    </w:p>
    <w:p w14:paraId="75DC7DF4" w14:textId="77777777" w:rsidR="00BE52CE" w:rsidRPr="005B17D3" w:rsidRDefault="00BE52CE" w:rsidP="00EF3896">
      <w:pPr>
        <w:pStyle w:val="Index2"/>
        <w:tabs>
          <w:tab w:val="right" w:leader="dot" w:pos="9350"/>
        </w:tabs>
        <w:rPr>
          <w:noProof/>
        </w:rPr>
      </w:pPr>
      <w:r w:rsidRPr="005B17D3">
        <w:rPr>
          <w:noProof/>
        </w:rPr>
        <w:t>Consistency Check</w:t>
      </w:r>
      <w:r w:rsidRPr="005B17D3">
        <w:rPr>
          <w:noProof/>
        </w:rPr>
        <w:tab/>
        <w:t>55</w:t>
      </w:r>
    </w:p>
    <w:p w14:paraId="26D8E89D" w14:textId="77777777" w:rsidR="00BE52CE" w:rsidRPr="005B17D3" w:rsidRDefault="00BE52CE" w:rsidP="00EF3896">
      <w:pPr>
        <w:pStyle w:val="Index2"/>
        <w:tabs>
          <w:tab w:val="right" w:leader="dot" w:pos="9350"/>
        </w:tabs>
        <w:rPr>
          <w:noProof/>
        </w:rPr>
      </w:pPr>
      <w:r w:rsidRPr="005B17D3">
        <w:rPr>
          <w:noProof/>
        </w:rPr>
        <w:t>Consistency Error</w:t>
      </w:r>
      <w:r w:rsidRPr="005B17D3">
        <w:rPr>
          <w:noProof/>
        </w:rPr>
        <w:tab/>
        <w:t>54</w:t>
      </w:r>
    </w:p>
    <w:p w14:paraId="6A6099E3" w14:textId="77777777" w:rsidR="00BE52CE" w:rsidRPr="005B17D3" w:rsidRDefault="00BE52CE" w:rsidP="00EF3896">
      <w:pPr>
        <w:pStyle w:val="Index2"/>
        <w:tabs>
          <w:tab w:val="right" w:leader="dot" w:pos="9350"/>
        </w:tabs>
        <w:rPr>
          <w:noProof/>
        </w:rPr>
      </w:pPr>
      <w:r w:rsidRPr="005B17D3">
        <w:rPr>
          <w:noProof/>
        </w:rPr>
        <w:t>Definition</w:t>
      </w:r>
      <w:r w:rsidRPr="005B17D3">
        <w:rPr>
          <w:noProof/>
        </w:rPr>
        <w:tab/>
        <w:t>25</w:t>
      </w:r>
    </w:p>
    <w:p w14:paraId="16FC84EA" w14:textId="77777777" w:rsidR="00BE52CE" w:rsidRPr="005B17D3" w:rsidRDefault="00BE52CE" w:rsidP="00EF3896">
      <w:pPr>
        <w:pStyle w:val="Index2"/>
        <w:tabs>
          <w:tab w:val="right" w:leader="dot" w:pos="9350"/>
        </w:tabs>
        <w:rPr>
          <w:noProof/>
        </w:rPr>
      </w:pPr>
      <w:r w:rsidRPr="005B17D3">
        <w:rPr>
          <w:noProof/>
        </w:rPr>
        <w:t>EGT Process Status</w:t>
      </w:r>
      <w:r w:rsidRPr="005B17D3">
        <w:rPr>
          <w:noProof/>
        </w:rPr>
        <w:tab/>
        <w:t>112, 114</w:t>
      </w:r>
    </w:p>
    <w:p w14:paraId="7083CA9D" w14:textId="77777777" w:rsidR="00BE52CE" w:rsidRPr="005B17D3" w:rsidRDefault="00BE52CE" w:rsidP="00EF3896">
      <w:pPr>
        <w:pStyle w:val="Index2"/>
        <w:tabs>
          <w:tab w:val="right" w:leader="dot" w:pos="9350"/>
        </w:tabs>
        <w:rPr>
          <w:noProof/>
        </w:rPr>
      </w:pPr>
      <w:r w:rsidRPr="005B17D3">
        <w:rPr>
          <w:noProof/>
        </w:rPr>
        <w:t>Eligibility Status</w:t>
      </w:r>
      <w:r w:rsidRPr="005B17D3">
        <w:rPr>
          <w:noProof/>
        </w:rPr>
        <w:tab/>
        <w:t>200</w:t>
      </w:r>
    </w:p>
    <w:p w14:paraId="0B00DF6D" w14:textId="77777777" w:rsidR="00BE52CE" w:rsidRPr="005B17D3" w:rsidRDefault="00BE52CE" w:rsidP="00EF3896">
      <w:pPr>
        <w:pStyle w:val="Index2"/>
        <w:tabs>
          <w:tab w:val="right" w:leader="dot" w:pos="9350"/>
        </w:tabs>
        <w:rPr>
          <w:noProof/>
        </w:rPr>
      </w:pPr>
      <w:r w:rsidRPr="005B17D3">
        <w:rPr>
          <w:noProof/>
        </w:rPr>
        <w:t>Entered in</w:t>
      </w:r>
      <w:r w:rsidRPr="005B17D3">
        <w:rPr>
          <w:noProof/>
        </w:rPr>
        <w:tab/>
        <w:t>64</w:t>
      </w:r>
    </w:p>
    <w:p w14:paraId="3B880BC6" w14:textId="77777777" w:rsidR="00BE52CE" w:rsidRPr="005B17D3" w:rsidRDefault="00BE52CE" w:rsidP="00EF3896">
      <w:pPr>
        <w:pStyle w:val="Index2"/>
        <w:tabs>
          <w:tab w:val="right" w:leader="dot" w:pos="9350"/>
        </w:tabs>
        <w:rPr>
          <w:noProof/>
        </w:rPr>
      </w:pPr>
      <w:r w:rsidRPr="005B17D3">
        <w:rPr>
          <w:noProof/>
        </w:rPr>
        <w:t>File (COR 1)</w:t>
      </w:r>
      <w:r w:rsidRPr="005B17D3">
        <w:rPr>
          <w:noProof/>
        </w:rPr>
        <w:tab/>
        <w:t>98</w:t>
      </w:r>
    </w:p>
    <w:p w14:paraId="6D388717" w14:textId="77777777" w:rsidR="00BE52CE" w:rsidRPr="005B17D3" w:rsidRDefault="00BE52CE" w:rsidP="00EF3896">
      <w:pPr>
        <w:pStyle w:val="Index2"/>
        <w:tabs>
          <w:tab w:val="right" w:leader="dot" w:pos="9350"/>
        </w:tabs>
        <w:rPr>
          <w:noProof/>
        </w:rPr>
      </w:pPr>
      <w:r w:rsidRPr="005B17D3">
        <w:rPr>
          <w:noProof/>
        </w:rPr>
        <w:t>HL7 ACK Type AE</w:t>
      </w:r>
      <w:r w:rsidRPr="005B17D3">
        <w:rPr>
          <w:noProof/>
        </w:rPr>
        <w:tab/>
        <w:t>376</w:t>
      </w:r>
    </w:p>
    <w:p w14:paraId="2CA3673B" w14:textId="77777777" w:rsidR="00BE52CE" w:rsidRPr="005B17D3" w:rsidRDefault="00BE52CE" w:rsidP="00EF3896">
      <w:pPr>
        <w:pStyle w:val="Index2"/>
        <w:tabs>
          <w:tab w:val="right" w:leader="dot" w:pos="9350"/>
        </w:tabs>
        <w:rPr>
          <w:noProof/>
        </w:rPr>
      </w:pPr>
      <w:r w:rsidRPr="005B17D3">
        <w:rPr>
          <w:noProof/>
        </w:rPr>
        <w:t>HL7 ACK Type AR</w:t>
      </w:r>
      <w:r w:rsidRPr="005B17D3">
        <w:rPr>
          <w:noProof/>
        </w:rPr>
        <w:tab/>
        <w:t>376</w:t>
      </w:r>
    </w:p>
    <w:p w14:paraId="13BC0F3D" w14:textId="77777777" w:rsidR="00BE52CE" w:rsidRPr="005B17D3" w:rsidRDefault="00BE52CE" w:rsidP="00EF3896">
      <w:pPr>
        <w:pStyle w:val="Index2"/>
        <w:tabs>
          <w:tab w:val="right" w:leader="dot" w:pos="9350"/>
        </w:tabs>
        <w:rPr>
          <w:noProof/>
        </w:rPr>
      </w:pPr>
      <w:r w:rsidRPr="005B17D3">
        <w:rPr>
          <w:noProof/>
        </w:rPr>
        <w:t>HL7 Transmission Status</w:t>
      </w:r>
      <w:r w:rsidRPr="005B17D3">
        <w:rPr>
          <w:noProof/>
        </w:rPr>
        <w:tab/>
        <w:t>75</w:t>
      </w:r>
    </w:p>
    <w:p w14:paraId="30A1519B" w14:textId="77777777" w:rsidR="00BE52CE" w:rsidRPr="005B17D3" w:rsidRDefault="00BE52CE" w:rsidP="00EF3896">
      <w:pPr>
        <w:pStyle w:val="Index2"/>
        <w:tabs>
          <w:tab w:val="right" w:leader="dot" w:pos="9350"/>
        </w:tabs>
        <w:rPr>
          <w:noProof/>
        </w:rPr>
      </w:pPr>
      <w:r w:rsidRPr="005B17D3">
        <w:rPr>
          <w:noProof/>
        </w:rPr>
        <w:t>HL7 Trasnsmission Status</w:t>
      </w:r>
      <w:r w:rsidRPr="005B17D3">
        <w:rPr>
          <w:noProof/>
        </w:rPr>
        <w:tab/>
        <w:t>374</w:t>
      </w:r>
    </w:p>
    <w:p w14:paraId="37C474DC" w14:textId="77777777" w:rsidR="00BE52CE" w:rsidRPr="005B17D3" w:rsidRDefault="00BE52CE" w:rsidP="00EF3896">
      <w:pPr>
        <w:pStyle w:val="Index2"/>
        <w:tabs>
          <w:tab w:val="right" w:leader="dot" w:pos="9350"/>
        </w:tabs>
        <w:rPr>
          <w:noProof/>
        </w:rPr>
      </w:pPr>
      <w:r w:rsidRPr="005B17D3">
        <w:rPr>
          <w:noProof/>
        </w:rPr>
        <w:t>Inbound HL7 (QM 25)</w:t>
      </w:r>
      <w:r w:rsidRPr="005B17D3">
        <w:rPr>
          <w:noProof/>
        </w:rPr>
        <w:tab/>
        <w:t>109, 110</w:t>
      </w:r>
    </w:p>
    <w:p w14:paraId="06C3F5B1" w14:textId="77777777" w:rsidR="00BE52CE" w:rsidRPr="005B17D3" w:rsidRDefault="00BE52CE" w:rsidP="00EF3896">
      <w:pPr>
        <w:pStyle w:val="Index2"/>
        <w:tabs>
          <w:tab w:val="right" w:leader="dot" w:pos="9350"/>
        </w:tabs>
        <w:rPr>
          <w:noProof/>
        </w:rPr>
      </w:pPr>
      <w:r w:rsidRPr="005B17D3">
        <w:rPr>
          <w:noProof/>
        </w:rPr>
        <w:t>letter request reasons (COR 1)</w:t>
      </w:r>
      <w:r w:rsidRPr="005B17D3">
        <w:rPr>
          <w:noProof/>
        </w:rPr>
        <w:tab/>
        <w:t>98</w:t>
      </w:r>
    </w:p>
    <w:p w14:paraId="26B52BA5" w14:textId="77777777" w:rsidR="00BE52CE" w:rsidRPr="005B17D3" w:rsidRDefault="00BE52CE" w:rsidP="00EF3896">
      <w:pPr>
        <w:pStyle w:val="Index2"/>
        <w:tabs>
          <w:tab w:val="right" w:leader="dot" w:pos="9350"/>
        </w:tabs>
        <w:rPr>
          <w:noProof/>
        </w:rPr>
      </w:pPr>
      <w:r w:rsidRPr="005B17D3">
        <w:rPr>
          <w:noProof/>
        </w:rPr>
        <w:t>Outbound HL7 (QM 19)</w:t>
      </w:r>
      <w:r w:rsidRPr="005B17D3">
        <w:rPr>
          <w:noProof/>
        </w:rPr>
        <w:tab/>
        <w:t>108, 110</w:t>
      </w:r>
    </w:p>
    <w:p w14:paraId="0F581018" w14:textId="77777777" w:rsidR="00BE52CE" w:rsidRPr="005B17D3" w:rsidRDefault="00BE52CE" w:rsidP="00EF3896">
      <w:pPr>
        <w:pStyle w:val="Index2"/>
        <w:tabs>
          <w:tab w:val="right" w:leader="dot" w:pos="9350"/>
        </w:tabs>
        <w:rPr>
          <w:noProof/>
        </w:rPr>
      </w:pPr>
      <w:r w:rsidRPr="005B17D3">
        <w:rPr>
          <w:noProof/>
        </w:rPr>
        <w:t>SSA Message</w:t>
      </w:r>
      <w:r w:rsidRPr="005B17D3">
        <w:rPr>
          <w:noProof/>
        </w:rPr>
        <w:tab/>
        <w:t>253, 258, 345</w:t>
      </w:r>
    </w:p>
    <w:p w14:paraId="406E1035" w14:textId="77777777" w:rsidR="00BE52CE" w:rsidRPr="005B17D3" w:rsidRDefault="00BE52CE" w:rsidP="00EF3896">
      <w:pPr>
        <w:pStyle w:val="Index2"/>
        <w:tabs>
          <w:tab w:val="right" w:leader="dot" w:pos="9350"/>
        </w:tabs>
        <w:rPr>
          <w:noProof/>
        </w:rPr>
      </w:pPr>
      <w:r w:rsidRPr="005B17D3">
        <w:rPr>
          <w:noProof/>
        </w:rPr>
        <w:t>Zip Code</w:t>
      </w:r>
      <w:r w:rsidRPr="005B17D3">
        <w:rPr>
          <w:noProof/>
        </w:rPr>
        <w:tab/>
        <w:t>416</w:t>
      </w:r>
    </w:p>
    <w:p w14:paraId="59709087" w14:textId="77777777" w:rsidR="00BE52CE" w:rsidRPr="005B17D3" w:rsidRDefault="00BE52CE" w:rsidP="00EF3896">
      <w:pPr>
        <w:pStyle w:val="Index1"/>
        <w:tabs>
          <w:tab w:val="right" w:leader="dot" w:pos="9350"/>
        </w:tabs>
        <w:rPr>
          <w:noProof/>
        </w:rPr>
      </w:pPr>
      <w:r w:rsidRPr="005B17D3">
        <w:rPr>
          <w:noProof/>
        </w:rPr>
        <w:t>Error Reason ACA</w:t>
      </w:r>
      <w:r w:rsidRPr="005B17D3">
        <w:rPr>
          <w:noProof/>
        </w:rPr>
        <w:tab/>
        <w:t>392</w:t>
      </w:r>
    </w:p>
    <w:p w14:paraId="4E656BA0" w14:textId="77777777" w:rsidR="00BE52CE" w:rsidRPr="005B17D3" w:rsidRDefault="00BE52CE" w:rsidP="00EF3896">
      <w:pPr>
        <w:pStyle w:val="Index1"/>
        <w:tabs>
          <w:tab w:val="right" w:leader="dot" w:pos="9350"/>
        </w:tabs>
        <w:rPr>
          <w:noProof/>
        </w:rPr>
      </w:pPr>
      <w:r w:rsidRPr="005B17D3">
        <w:rPr>
          <w:noProof/>
        </w:rPr>
        <w:t>Error Reason DOB example</w:t>
      </w:r>
      <w:r w:rsidRPr="005B17D3">
        <w:rPr>
          <w:noProof/>
        </w:rPr>
        <w:tab/>
        <w:t>173</w:t>
      </w:r>
    </w:p>
    <w:p w14:paraId="23DEB823" w14:textId="77777777" w:rsidR="00BE52CE" w:rsidRPr="005B17D3" w:rsidRDefault="00BE52CE" w:rsidP="00EF3896">
      <w:pPr>
        <w:pStyle w:val="Index1"/>
        <w:tabs>
          <w:tab w:val="right" w:leader="dot" w:pos="9350"/>
        </w:tabs>
        <w:rPr>
          <w:noProof/>
        </w:rPr>
      </w:pPr>
      <w:r w:rsidRPr="005B17D3">
        <w:rPr>
          <w:noProof/>
        </w:rPr>
        <w:t>Error Reason State Code example</w:t>
      </w:r>
      <w:r w:rsidRPr="005B17D3">
        <w:rPr>
          <w:noProof/>
        </w:rPr>
        <w:tab/>
        <w:t>172</w:t>
      </w:r>
    </w:p>
    <w:p w14:paraId="324AD67B" w14:textId="77777777" w:rsidR="00BE52CE" w:rsidRPr="005B17D3" w:rsidRDefault="00BE52CE" w:rsidP="00EF3896">
      <w:pPr>
        <w:pStyle w:val="Index1"/>
        <w:tabs>
          <w:tab w:val="right" w:leader="dot" w:pos="9350"/>
        </w:tabs>
        <w:rPr>
          <w:noProof/>
        </w:rPr>
      </w:pPr>
      <w:r w:rsidRPr="005B17D3">
        <w:rPr>
          <w:b/>
          <w:noProof/>
        </w:rPr>
        <w:t>ES</w:t>
      </w:r>
      <w:r w:rsidRPr="005B17D3">
        <w:rPr>
          <w:noProof/>
        </w:rPr>
        <w:tab/>
        <w:t>26, 28, 29, 39, 44, 53, 62, 72, 74, 109, 128, 130, 131, 234, 253, 258, 263, 276, 375, 397</w:t>
      </w:r>
    </w:p>
    <w:p w14:paraId="7C12F643" w14:textId="77777777" w:rsidR="00BE52CE" w:rsidRPr="005B17D3" w:rsidRDefault="00BE52CE" w:rsidP="00EF3896">
      <w:pPr>
        <w:pStyle w:val="Index2"/>
        <w:tabs>
          <w:tab w:val="right" w:leader="dot" w:pos="9350"/>
        </w:tabs>
        <w:rPr>
          <w:noProof/>
        </w:rPr>
      </w:pPr>
      <w:r w:rsidRPr="005B17D3">
        <w:rPr>
          <w:noProof/>
        </w:rPr>
        <w:t>Batch Processes</w:t>
      </w:r>
      <w:r w:rsidRPr="005B17D3">
        <w:rPr>
          <w:noProof/>
        </w:rPr>
        <w:tab/>
        <w:t>156</w:t>
      </w:r>
    </w:p>
    <w:p w14:paraId="7E7E5069" w14:textId="77777777" w:rsidR="00BE52CE" w:rsidRPr="005B17D3" w:rsidRDefault="00BE52CE" w:rsidP="00EF3896">
      <w:pPr>
        <w:pStyle w:val="Index2"/>
        <w:tabs>
          <w:tab w:val="right" w:leader="dot" w:pos="9350"/>
        </w:tabs>
        <w:rPr>
          <w:noProof/>
        </w:rPr>
      </w:pPr>
      <w:r w:rsidRPr="005B17D3">
        <w:rPr>
          <w:noProof/>
        </w:rPr>
        <w:t>Button Bar</w:t>
      </w:r>
      <w:r w:rsidRPr="005B17D3">
        <w:rPr>
          <w:noProof/>
        </w:rPr>
        <w:tab/>
        <w:t>23</w:t>
      </w:r>
    </w:p>
    <w:p w14:paraId="4EDFD7E3" w14:textId="77777777" w:rsidR="00BE52CE" w:rsidRPr="005B17D3" w:rsidRDefault="00BE52CE" w:rsidP="00EF3896">
      <w:pPr>
        <w:pStyle w:val="Index2"/>
        <w:tabs>
          <w:tab w:val="right" w:leader="dot" w:pos="9350"/>
        </w:tabs>
        <w:rPr>
          <w:noProof/>
        </w:rPr>
      </w:pPr>
      <w:r w:rsidRPr="005B17D3">
        <w:rPr>
          <w:noProof/>
        </w:rPr>
        <w:t>Main Area</w:t>
      </w:r>
      <w:r w:rsidRPr="005B17D3">
        <w:rPr>
          <w:noProof/>
        </w:rPr>
        <w:tab/>
        <w:t>23</w:t>
      </w:r>
    </w:p>
    <w:p w14:paraId="7C69F029" w14:textId="77777777" w:rsidR="00BE52CE" w:rsidRPr="005B17D3" w:rsidRDefault="00BE52CE" w:rsidP="00EF3896">
      <w:pPr>
        <w:pStyle w:val="Index2"/>
        <w:tabs>
          <w:tab w:val="right" w:leader="dot" w:pos="9350"/>
        </w:tabs>
        <w:rPr>
          <w:noProof/>
        </w:rPr>
      </w:pPr>
      <w:r w:rsidRPr="005B17D3">
        <w:rPr>
          <w:noProof/>
        </w:rPr>
        <w:t>Summary Area</w:t>
      </w:r>
      <w:r w:rsidRPr="005B17D3">
        <w:rPr>
          <w:noProof/>
        </w:rPr>
        <w:tab/>
        <w:t>23</w:t>
      </w:r>
    </w:p>
    <w:p w14:paraId="072F46CA" w14:textId="77777777" w:rsidR="00BE52CE" w:rsidRPr="005B17D3" w:rsidRDefault="00BE52CE" w:rsidP="00EF3896">
      <w:pPr>
        <w:pStyle w:val="Index2"/>
        <w:tabs>
          <w:tab w:val="right" w:leader="dot" w:pos="9350"/>
        </w:tabs>
        <w:rPr>
          <w:noProof/>
        </w:rPr>
      </w:pPr>
      <w:r w:rsidRPr="005B17D3">
        <w:rPr>
          <w:noProof/>
        </w:rPr>
        <w:t>System Parameters</w:t>
      </w:r>
      <w:r w:rsidRPr="005B17D3">
        <w:rPr>
          <w:noProof/>
        </w:rPr>
        <w:tab/>
        <w:t>140</w:t>
      </w:r>
    </w:p>
    <w:p w14:paraId="3BBB6A75" w14:textId="77777777" w:rsidR="00BE52CE" w:rsidRPr="005B17D3" w:rsidRDefault="00BE52CE" w:rsidP="00EF3896">
      <w:pPr>
        <w:pStyle w:val="Index2"/>
        <w:tabs>
          <w:tab w:val="right" w:leader="dot" w:pos="9350"/>
        </w:tabs>
        <w:rPr>
          <w:noProof/>
        </w:rPr>
      </w:pPr>
      <w:r w:rsidRPr="005B17D3">
        <w:rPr>
          <w:noProof/>
        </w:rPr>
        <w:t>Tabs</w:t>
      </w:r>
      <w:r w:rsidRPr="005B17D3">
        <w:rPr>
          <w:noProof/>
        </w:rPr>
        <w:tab/>
        <w:t>23</w:t>
      </w:r>
    </w:p>
    <w:p w14:paraId="1FEFD163" w14:textId="77777777" w:rsidR="00BE52CE" w:rsidRPr="005B17D3" w:rsidRDefault="00BE52CE" w:rsidP="00EF3896">
      <w:pPr>
        <w:pStyle w:val="Index2"/>
        <w:tabs>
          <w:tab w:val="right" w:leader="dot" w:pos="9350"/>
        </w:tabs>
        <w:rPr>
          <w:noProof/>
        </w:rPr>
      </w:pPr>
      <w:r w:rsidRPr="005B17D3">
        <w:rPr>
          <w:noProof/>
        </w:rPr>
        <w:t>User ID</w:t>
      </w:r>
      <w:r w:rsidRPr="005B17D3">
        <w:rPr>
          <w:noProof/>
        </w:rPr>
        <w:tab/>
        <w:t>129</w:t>
      </w:r>
    </w:p>
    <w:p w14:paraId="4E40965C" w14:textId="77777777" w:rsidR="00BE52CE" w:rsidRPr="005B17D3" w:rsidRDefault="00BE52CE" w:rsidP="00EF3896">
      <w:pPr>
        <w:pStyle w:val="Index1"/>
        <w:tabs>
          <w:tab w:val="right" w:leader="dot" w:pos="9350"/>
        </w:tabs>
        <w:rPr>
          <w:noProof/>
        </w:rPr>
      </w:pPr>
      <w:r w:rsidRPr="005B17D3">
        <w:rPr>
          <w:b/>
          <w:noProof/>
        </w:rPr>
        <w:t>Expand</w:t>
      </w:r>
      <w:r w:rsidRPr="005B17D3">
        <w:rPr>
          <w:noProof/>
        </w:rPr>
        <w:tab/>
        <w:t>407</w:t>
      </w:r>
    </w:p>
    <w:p w14:paraId="1ED527A2" w14:textId="77777777" w:rsidR="00BE52CE" w:rsidRPr="005B17D3" w:rsidRDefault="00BE52CE" w:rsidP="00EF3896">
      <w:pPr>
        <w:pStyle w:val="Index2"/>
        <w:tabs>
          <w:tab w:val="right" w:leader="dot" w:pos="9350"/>
        </w:tabs>
        <w:rPr>
          <w:noProof/>
        </w:rPr>
      </w:pPr>
      <w:r w:rsidRPr="005B17D3">
        <w:rPr>
          <w:noProof/>
        </w:rPr>
        <w:t>a Capability Set</w:t>
      </w:r>
      <w:r w:rsidRPr="005B17D3">
        <w:rPr>
          <w:noProof/>
        </w:rPr>
        <w:tab/>
        <w:t>134, 136</w:t>
      </w:r>
    </w:p>
    <w:p w14:paraId="725E2E04" w14:textId="77777777" w:rsidR="00BE52CE" w:rsidRPr="005B17D3" w:rsidRDefault="00BE52CE" w:rsidP="00EF3896">
      <w:pPr>
        <w:pStyle w:val="Index2"/>
        <w:tabs>
          <w:tab w:val="right" w:leader="dot" w:pos="9350"/>
        </w:tabs>
        <w:rPr>
          <w:iCs/>
          <w:noProof/>
        </w:rPr>
      </w:pPr>
      <w:r w:rsidRPr="005B17D3">
        <w:rPr>
          <w:noProof/>
        </w:rPr>
        <w:t>additional Dependency Factor information</w:t>
      </w:r>
      <w:r w:rsidRPr="005B17D3">
        <w:rPr>
          <w:noProof/>
        </w:rPr>
        <w:tab/>
      </w:r>
      <w:r w:rsidRPr="005B17D3">
        <w:rPr>
          <w:i w:val="0"/>
          <w:iCs/>
          <w:noProof/>
        </w:rPr>
        <w:t>348</w:t>
      </w:r>
      <w:r w:rsidRPr="005B17D3">
        <w:rPr>
          <w:iCs/>
          <w:noProof/>
        </w:rPr>
        <w:t xml:space="preserve">, </w:t>
      </w:r>
      <w:r w:rsidRPr="005B17D3">
        <w:rPr>
          <w:i w:val="0"/>
          <w:iCs/>
          <w:noProof/>
        </w:rPr>
        <w:t>349</w:t>
      </w:r>
    </w:p>
    <w:p w14:paraId="22184A30" w14:textId="77777777" w:rsidR="00BE52CE" w:rsidRPr="005B17D3" w:rsidRDefault="00BE52CE" w:rsidP="00EF3896">
      <w:pPr>
        <w:pStyle w:val="Index2"/>
        <w:tabs>
          <w:tab w:val="right" w:leader="dot" w:pos="9350"/>
        </w:tabs>
        <w:rPr>
          <w:noProof/>
        </w:rPr>
      </w:pPr>
      <w:r w:rsidRPr="005B17D3">
        <w:rPr>
          <w:noProof/>
          <w:color w:val="0000FF"/>
          <w:u w:val="single"/>
        </w:rPr>
        <w:t>all hyperlinks</w:t>
      </w:r>
      <w:r w:rsidRPr="005B17D3">
        <w:rPr>
          <w:noProof/>
        </w:rPr>
        <w:tab/>
        <w:t>133, 135, 138</w:t>
      </w:r>
    </w:p>
    <w:p w14:paraId="18E2DB4C" w14:textId="77777777" w:rsidR="00BE52CE" w:rsidRPr="005B17D3" w:rsidRDefault="00BE52CE" w:rsidP="00EF3896">
      <w:pPr>
        <w:pStyle w:val="Index2"/>
        <w:tabs>
          <w:tab w:val="right" w:leader="dot" w:pos="9350"/>
        </w:tabs>
        <w:rPr>
          <w:noProof/>
        </w:rPr>
      </w:pPr>
      <w:r w:rsidRPr="005B17D3">
        <w:rPr>
          <w:noProof/>
        </w:rPr>
        <w:t>all Roles</w:t>
      </w:r>
      <w:r w:rsidRPr="005B17D3">
        <w:rPr>
          <w:noProof/>
        </w:rPr>
        <w:tab/>
        <w:t>133, 135, 138</w:t>
      </w:r>
    </w:p>
    <w:p w14:paraId="5203AD81" w14:textId="77777777" w:rsidR="00BE52CE" w:rsidRPr="005B17D3" w:rsidRDefault="00BE52CE" w:rsidP="00EF3896">
      <w:pPr>
        <w:pStyle w:val="Index2"/>
        <w:tabs>
          <w:tab w:val="right" w:leader="dot" w:pos="9350"/>
        </w:tabs>
        <w:rPr>
          <w:noProof/>
        </w:rPr>
      </w:pPr>
      <w:r w:rsidRPr="005B17D3">
        <w:rPr>
          <w:noProof/>
        </w:rPr>
        <w:t>individual Roles</w:t>
      </w:r>
      <w:r w:rsidRPr="005B17D3">
        <w:rPr>
          <w:noProof/>
        </w:rPr>
        <w:tab/>
        <w:t>133, 135, 138</w:t>
      </w:r>
    </w:p>
    <w:p w14:paraId="7223FEDC" w14:textId="77777777" w:rsidR="00BE52CE" w:rsidRPr="005B17D3" w:rsidRDefault="00BE52CE" w:rsidP="00EF3896">
      <w:pPr>
        <w:pStyle w:val="Index2"/>
        <w:tabs>
          <w:tab w:val="right" w:leader="dot" w:pos="9350"/>
        </w:tabs>
        <w:rPr>
          <w:iCs/>
          <w:noProof/>
        </w:rPr>
      </w:pPr>
      <w:r w:rsidRPr="005B17D3">
        <w:rPr>
          <w:noProof/>
        </w:rPr>
        <w:t>military information</w:t>
      </w:r>
      <w:r w:rsidRPr="005B17D3">
        <w:rPr>
          <w:noProof/>
        </w:rPr>
        <w:tab/>
      </w:r>
      <w:r w:rsidRPr="005B17D3">
        <w:rPr>
          <w:i w:val="0"/>
          <w:iCs/>
          <w:noProof/>
        </w:rPr>
        <w:t>311</w:t>
      </w:r>
    </w:p>
    <w:p w14:paraId="69F52552" w14:textId="77777777" w:rsidR="00BE52CE" w:rsidRPr="005B17D3" w:rsidRDefault="00BE52CE" w:rsidP="00EF3896">
      <w:pPr>
        <w:pStyle w:val="Index2"/>
        <w:tabs>
          <w:tab w:val="right" w:leader="dot" w:pos="9350"/>
        </w:tabs>
        <w:rPr>
          <w:noProof/>
        </w:rPr>
      </w:pPr>
      <w:r w:rsidRPr="005B17D3">
        <w:rPr>
          <w:noProof/>
        </w:rPr>
        <w:t>Role or Capability</w:t>
      </w:r>
      <w:r w:rsidRPr="005B17D3">
        <w:rPr>
          <w:noProof/>
        </w:rPr>
        <w:tab/>
        <w:t>132</w:t>
      </w:r>
    </w:p>
    <w:p w14:paraId="7CA5AE1A" w14:textId="77777777" w:rsidR="00BE52CE" w:rsidRPr="005B17D3" w:rsidRDefault="00BE52CE" w:rsidP="00EF3896">
      <w:pPr>
        <w:pStyle w:val="Index2"/>
        <w:tabs>
          <w:tab w:val="right" w:leader="dot" w:pos="9350"/>
        </w:tabs>
        <w:rPr>
          <w:noProof/>
        </w:rPr>
      </w:pPr>
      <w:r w:rsidRPr="005B17D3">
        <w:rPr>
          <w:noProof/>
        </w:rPr>
        <w:t>text to the right</w:t>
      </w:r>
      <w:r w:rsidRPr="005B17D3">
        <w:rPr>
          <w:noProof/>
        </w:rPr>
        <w:tab/>
        <w:t>41</w:t>
      </w:r>
    </w:p>
    <w:p w14:paraId="7B150A30" w14:textId="77777777" w:rsidR="00BE52CE" w:rsidRPr="005B17D3" w:rsidRDefault="00BE52CE" w:rsidP="00EF3896">
      <w:pPr>
        <w:pStyle w:val="Index1"/>
        <w:tabs>
          <w:tab w:val="right" w:leader="dot" w:pos="9350"/>
        </w:tabs>
        <w:rPr>
          <w:noProof/>
        </w:rPr>
      </w:pPr>
      <w:r w:rsidRPr="005B17D3">
        <w:rPr>
          <w:noProof/>
        </w:rPr>
        <w:t>Facility</w:t>
      </w:r>
      <w:r w:rsidRPr="005B17D3">
        <w:rPr>
          <w:noProof/>
        </w:rPr>
        <w:tab/>
        <w:t>60, 74, 75, 81, 98, 99, 103, 105, 106, 129, 130, 227, 276, 300, 306, 316, 331, 360, 365, 371, 373</w:t>
      </w:r>
    </w:p>
    <w:p w14:paraId="7134BF42" w14:textId="77777777" w:rsidR="00BE52CE" w:rsidRPr="005B17D3" w:rsidRDefault="00BE52CE" w:rsidP="00EF3896">
      <w:pPr>
        <w:pStyle w:val="Index2"/>
        <w:tabs>
          <w:tab w:val="right" w:leader="dot" w:pos="9350"/>
        </w:tabs>
        <w:rPr>
          <w:noProof/>
        </w:rPr>
      </w:pPr>
      <w:r w:rsidRPr="005B17D3">
        <w:rPr>
          <w:noProof/>
        </w:rPr>
        <w:t>Exposure at Nuclear</w:t>
      </w:r>
      <w:r w:rsidRPr="005B17D3">
        <w:rPr>
          <w:noProof/>
        </w:rPr>
        <w:tab/>
        <w:t>221, 314</w:t>
      </w:r>
    </w:p>
    <w:p w14:paraId="0F9A2F81" w14:textId="77777777" w:rsidR="00BE52CE" w:rsidRPr="005B17D3" w:rsidRDefault="00BE52CE" w:rsidP="00EF3896">
      <w:pPr>
        <w:pStyle w:val="Index2"/>
        <w:tabs>
          <w:tab w:val="right" w:leader="dot" w:pos="9350"/>
        </w:tabs>
        <w:rPr>
          <w:noProof/>
        </w:rPr>
      </w:pPr>
      <w:r w:rsidRPr="005B17D3">
        <w:rPr>
          <w:noProof/>
        </w:rPr>
        <w:t>preferred</w:t>
      </w:r>
      <w:r w:rsidRPr="005B17D3">
        <w:rPr>
          <w:noProof/>
        </w:rPr>
        <w:tab/>
        <w:t>56, 100, 263, 276, 371</w:t>
      </w:r>
    </w:p>
    <w:p w14:paraId="291D2A54" w14:textId="77777777" w:rsidR="00BE52CE" w:rsidRPr="005B17D3" w:rsidRDefault="00BE52CE" w:rsidP="00EF3896">
      <w:pPr>
        <w:pStyle w:val="Index3"/>
        <w:tabs>
          <w:tab w:val="right" w:leader="dot" w:pos="9350"/>
        </w:tabs>
        <w:rPr>
          <w:noProof/>
        </w:rPr>
      </w:pPr>
      <w:r w:rsidRPr="005B17D3">
        <w:rPr>
          <w:noProof/>
          <w:color w:val="808080" w:themeColor="background1" w:themeShade="80"/>
        </w:rPr>
        <w:t>AAP</w:t>
      </w:r>
      <w:r w:rsidRPr="005B17D3">
        <w:rPr>
          <w:noProof/>
        </w:rPr>
        <w:tab/>
        <w:t>263, 276, 277</w:t>
      </w:r>
    </w:p>
    <w:p w14:paraId="5EED9069" w14:textId="77777777" w:rsidR="00BE52CE" w:rsidRPr="005B17D3" w:rsidRDefault="00BE52CE" w:rsidP="00EF3896">
      <w:pPr>
        <w:pStyle w:val="Index2"/>
        <w:tabs>
          <w:tab w:val="right" w:leader="dot" w:pos="9350"/>
        </w:tabs>
        <w:rPr>
          <w:noProof/>
        </w:rPr>
      </w:pPr>
      <w:r w:rsidRPr="005B17D3">
        <w:rPr>
          <w:noProof/>
        </w:rPr>
        <w:t>Primary Means Test</w:t>
      </w:r>
      <w:r w:rsidRPr="005B17D3">
        <w:rPr>
          <w:noProof/>
        </w:rPr>
        <w:tab/>
        <w:t>372</w:t>
      </w:r>
    </w:p>
    <w:p w14:paraId="5AC9F950" w14:textId="77777777" w:rsidR="00BE52CE" w:rsidRPr="005B17D3" w:rsidRDefault="00BE52CE" w:rsidP="00EF3896">
      <w:pPr>
        <w:pStyle w:val="Index2"/>
        <w:tabs>
          <w:tab w:val="right" w:leader="dot" w:pos="9350"/>
        </w:tabs>
        <w:rPr>
          <w:noProof/>
        </w:rPr>
      </w:pPr>
      <w:r w:rsidRPr="005B17D3">
        <w:rPr>
          <w:noProof/>
        </w:rPr>
        <w:t>Purple Heart</w:t>
      </w:r>
      <w:r w:rsidRPr="005B17D3">
        <w:rPr>
          <w:noProof/>
        </w:rPr>
        <w:tab/>
        <w:t>65, 229</w:t>
      </w:r>
    </w:p>
    <w:p w14:paraId="116E64DB" w14:textId="77777777" w:rsidR="00BE52CE" w:rsidRPr="005B17D3" w:rsidRDefault="00BE52CE" w:rsidP="00EF3896">
      <w:pPr>
        <w:pStyle w:val="Index2"/>
        <w:tabs>
          <w:tab w:val="right" w:leader="dot" w:pos="9350"/>
        </w:tabs>
        <w:rPr>
          <w:noProof/>
        </w:rPr>
      </w:pPr>
      <w:r w:rsidRPr="005B17D3">
        <w:rPr>
          <w:noProof/>
        </w:rPr>
        <w:t>VHA</w:t>
      </w:r>
      <w:r w:rsidRPr="005B17D3">
        <w:rPr>
          <w:noProof/>
        </w:rPr>
        <w:tab/>
        <w:t>261, 270</w:t>
      </w:r>
    </w:p>
    <w:p w14:paraId="531FE386" w14:textId="77777777" w:rsidR="00BE52CE" w:rsidRPr="005B17D3" w:rsidRDefault="00BE52CE" w:rsidP="00EF3896">
      <w:pPr>
        <w:pStyle w:val="Index2"/>
        <w:tabs>
          <w:tab w:val="right" w:leader="dot" w:pos="9350"/>
        </w:tabs>
        <w:rPr>
          <w:noProof/>
        </w:rPr>
      </w:pPr>
      <w:r w:rsidRPr="005B17D3">
        <w:rPr>
          <w:noProof/>
        </w:rPr>
        <w:t>View All HL 7 Messages</w:t>
      </w:r>
      <w:r w:rsidRPr="005B17D3">
        <w:rPr>
          <w:noProof/>
        </w:rPr>
        <w:tab/>
        <w:t>375</w:t>
      </w:r>
    </w:p>
    <w:p w14:paraId="09686DD7" w14:textId="77777777" w:rsidR="00BE52CE" w:rsidRPr="005B17D3" w:rsidRDefault="00BE52CE" w:rsidP="00EF3896">
      <w:pPr>
        <w:pStyle w:val="Index1"/>
        <w:tabs>
          <w:tab w:val="right" w:leader="dot" w:pos="9350"/>
        </w:tabs>
        <w:rPr>
          <w:noProof/>
        </w:rPr>
      </w:pPr>
      <w:r w:rsidRPr="005B17D3">
        <w:rPr>
          <w:noProof/>
        </w:rPr>
        <w:t>Father’s</w:t>
      </w:r>
    </w:p>
    <w:p w14:paraId="064A82A3" w14:textId="77777777" w:rsidR="00BE52CE" w:rsidRPr="005B17D3" w:rsidRDefault="00BE52CE" w:rsidP="00EF3896">
      <w:pPr>
        <w:pStyle w:val="Index2"/>
        <w:tabs>
          <w:tab w:val="right" w:leader="dot" w:pos="9350"/>
        </w:tabs>
        <w:rPr>
          <w:noProof/>
        </w:rPr>
      </w:pPr>
      <w:r w:rsidRPr="005B17D3">
        <w:rPr>
          <w:noProof/>
        </w:rPr>
        <w:t>First Name</w:t>
      </w:r>
    </w:p>
    <w:p w14:paraId="73825D29" w14:textId="77777777" w:rsidR="00BE52CE" w:rsidRPr="005B17D3" w:rsidRDefault="00BE52CE" w:rsidP="00EF3896">
      <w:pPr>
        <w:pStyle w:val="Index3"/>
        <w:tabs>
          <w:tab w:val="right" w:leader="dot" w:pos="9350"/>
        </w:tabs>
        <w:rPr>
          <w:noProof/>
        </w:rPr>
      </w:pPr>
      <w:r w:rsidRPr="005B17D3">
        <w:rPr>
          <w:noProof/>
        </w:rPr>
        <w:t>AAP</w:t>
      </w:r>
      <w:r w:rsidRPr="005B17D3">
        <w:rPr>
          <w:noProof/>
        </w:rPr>
        <w:tab/>
        <w:t>279</w:t>
      </w:r>
    </w:p>
    <w:p w14:paraId="6B3CE5B4" w14:textId="77777777" w:rsidR="00BE52CE" w:rsidRPr="005B17D3" w:rsidRDefault="00BE52CE" w:rsidP="00EF3896">
      <w:pPr>
        <w:pStyle w:val="Index2"/>
        <w:tabs>
          <w:tab w:val="right" w:leader="dot" w:pos="9350"/>
        </w:tabs>
        <w:rPr>
          <w:noProof/>
        </w:rPr>
      </w:pPr>
      <w:r w:rsidRPr="005B17D3">
        <w:rPr>
          <w:noProof/>
        </w:rPr>
        <w:t>Last Name</w:t>
      </w:r>
    </w:p>
    <w:p w14:paraId="1A451551" w14:textId="77777777" w:rsidR="00BE52CE" w:rsidRPr="005B17D3" w:rsidRDefault="00BE52CE" w:rsidP="00EF3896">
      <w:pPr>
        <w:pStyle w:val="Index3"/>
        <w:tabs>
          <w:tab w:val="right" w:leader="dot" w:pos="9350"/>
        </w:tabs>
        <w:rPr>
          <w:noProof/>
        </w:rPr>
      </w:pPr>
      <w:r w:rsidRPr="005B17D3">
        <w:rPr>
          <w:noProof/>
        </w:rPr>
        <w:t>AAP</w:t>
      </w:r>
      <w:r w:rsidRPr="005B17D3">
        <w:rPr>
          <w:noProof/>
        </w:rPr>
        <w:tab/>
        <w:t>279</w:t>
      </w:r>
    </w:p>
    <w:p w14:paraId="674F7FB1" w14:textId="77777777" w:rsidR="00BE52CE" w:rsidRPr="005B17D3" w:rsidRDefault="00BE52CE" w:rsidP="00EF3896">
      <w:pPr>
        <w:pStyle w:val="Index1"/>
        <w:tabs>
          <w:tab w:val="right" w:leader="dot" w:pos="9350"/>
        </w:tabs>
        <w:rPr>
          <w:noProof/>
        </w:rPr>
      </w:pPr>
      <w:r w:rsidRPr="005B17D3">
        <w:rPr>
          <w:noProof/>
        </w:rPr>
        <w:t>Federal Register</w:t>
      </w:r>
    </w:p>
    <w:p w14:paraId="6FE29D23" w14:textId="77777777" w:rsidR="00BE52CE" w:rsidRPr="005B17D3" w:rsidRDefault="00BE52CE" w:rsidP="00EF3896">
      <w:pPr>
        <w:pStyle w:val="Index2"/>
        <w:tabs>
          <w:tab w:val="right" w:leader="dot" w:pos="9350"/>
        </w:tabs>
        <w:rPr>
          <w:noProof/>
        </w:rPr>
      </w:pPr>
      <w:r w:rsidRPr="005B17D3">
        <w:rPr>
          <w:noProof/>
        </w:rPr>
        <w:t>Date</w:t>
      </w:r>
      <w:r w:rsidRPr="005B17D3">
        <w:rPr>
          <w:noProof/>
        </w:rPr>
        <w:tab/>
        <w:t>113, 115, 116</w:t>
      </w:r>
    </w:p>
    <w:p w14:paraId="63B340DF" w14:textId="77777777" w:rsidR="00BE52CE" w:rsidRPr="005B17D3" w:rsidRDefault="00BE52CE" w:rsidP="00EF3896">
      <w:pPr>
        <w:pStyle w:val="Index1"/>
        <w:tabs>
          <w:tab w:val="right" w:leader="dot" w:pos="9350"/>
        </w:tabs>
        <w:rPr>
          <w:noProof/>
        </w:rPr>
      </w:pPr>
      <w:r w:rsidRPr="005B17D3">
        <w:rPr>
          <w:noProof/>
        </w:rPr>
        <w:t>Fee Basis Program</w:t>
      </w:r>
      <w:r w:rsidRPr="005B17D3">
        <w:rPr>
          <w:noProof/>
        </w:rPr>
        <w:tab/>
        <w:t>372</w:t>
      </w:r>
    </w:p>
    <w:p w14:paraId="6ECCA046" w14:textId="77777777" w:rsidR="00BE52CE" w:rsidRPr="005B17D3" w:rsidRDefault="00BE52CE" w:rsidP="00EF3896">
      <w:pPr>
        <w:pStyle w:val="Index1"/>
        <w:tabs>
          <w:tab w:val="right" w:leader="dot" w:pos="9350"/>
        </w:tabs>
        <w:rPr>
          <w:noProof/>
        </w:rPr>
      </w:pPr>
      <w:r w:rsidRPr="005B17D3">
        <w:rPr>
          <w:noProof/>
        </w:rPr>
        <w:t>File</w:t>
      </w:r>
    </w:p>
    <w:p w14:paraId="3B2D8189" w14:textId="77777777" w:rsidR="00BE52CE" w:rsidRPr="005B17D3" w:rsidRDefault="00BE52CE" w:rsidP="00EF3896">
      <w:pPr>
        <w:pStyle w:val="Index2"/>
        <w:tabs>
          <w:tab w:val="right" w:leader="dot" w:pos="9350"/>
        </w:tabs>
        <w:rPr>
          <w:noProof/>
        </w:rPr>
      </w:pPr>
      <w:r w:rsidRPr="005B17D3">
        <w:rPr>
          <w:noProof/>
        </w:rPr>
        <w:t>Error</w:t>
      </w:r>
      <w:r w:rsidRPr="005B17D3">
        <w:rPr>
          <w:noProof/>
        </w:rPr>
        <w:tab/>
        <w:t>98</w:t>
      </w:r>
    </w:p>
    <w:p w14:paraId="5BCF3205" w14:textId="77777777" w:rsidR="00BE52CE" w:rsidRPr="005B17D3" w:rsidRDefault="00BE52CE" w:rsidP="00EF3896">
      <w:pPr>
        <w:pStyle w:val="Index2"/>
        <w:tabs>
          <w:tab w:val="right" w:leader="dot" w:pos="9350"/>
        </w:tabs>
        <w:rPr>
          <w:noProof/>
        </w:rPr>
      </w:pPr>
      <w:r w:rsidRPr="005B17D3">
        <w:rPr>
          <w:noProof/>
        </w:rPr>
        <w:t>Fee Basis Program Information</w:t>
      </w:r>
      <w:r w:rsidRPr="005B17D3">
        <w:rPr>
          <w:noProof/>
        </w:rPr>
        <w:tab/>
        <w:t>372</w:t>
      </w:r>
    </w:p>
    <w:p w14:paraId="36BECE12" w14:textId="77777777" w:rsidR="00BE52CE" w:rsidRPr="005B17D3" w:rsidRDefault="00BE52CE" w:rsidP="00EF3896">
      <w:pPr>
        <w:pStyle w:val="Index2"/>
        <w:tabs>
          <w:tab w:val="right" w:leader="dot" w:pos="9350"/>
        </w:tabs>
        <w:rPr>
          <w:noProof/>
        </w:rPr>
      </w:pPr>
      <w:r w:rsidRPr="005B17D3">
        <w:rPr>
          <w:noProof/>
        </w:rPr>
        <w:t>format</w:t>
      </w:r>
      <w:r w:rsidRPr="005B17D3">
        <w:rPr>
          <w:noProof/>
        </w:rPr>
        <w:tab/>
        <w:t>72</w:t>
      </w:r>
    </w:p>
    <w:p w14:paraId="50F463BA" w14:textId="77777777" w:rsidR="00BE52CE" w:rsidRPr="005B17D3" w:rsidRDefault="00BE52CE" w:rsidP="00EF3896">
      <w:pPr>
        <w:pStyle w:val="Index2"/>
        <w:tabs>
          <w:tab w:val="right" w:leader="dot" w:pos="9350"/>
        </w:tabs>
        <w:rPr>
          <w:noProof/>
        </w:rPr>
      </w:pPr>
      <w:r w:rsidRPr="005B17D3">
        <w:rPr>
          <w:noProof/>
        </w:rPr>
        <w:t>Means Test</w:t>
      </w:r>
      <w:r w:rsidRPr="005B17D3">
        <w:rPr>
          <w:noProof/>
        </w:rPr>
        <w:tab/>
        <w:t>372</w:t>
      </w:r>
    </w:p>
    <w:p w14:paraId="4AA2B295" w14:textId="77777777" w:rsidR="00BE52CE" w:rsidRPr="005B17D3" w:rsidRDefault="00BE52CE" w:rsidP="00EF3896">
      <w:pPr>
        <w:pStyle w:val="Index2"/>
        <w:tabs>
          <w:tab w:val="right" w:leader="dot" w:pos="9350"/>
        </w:tabs>
        <w:rPr>
          <w:noProof/>
        </w:rPr>
      </w:pPr>
      <w:r w:rsidRPr="005B17D3">
        <w:rPr>
          <w:noProof/>
        </w:rPr>
        <w:t>No Data...</w:t>
      </w:r>
      <w:r w:rsidRPr="005B17D3">
        <w:rPr>
          <w:noProof/>
        </w:rPr>
        <w:tab/>
        <w:t>108</w:t>
      </w:r>
    </w:p>
    <w:p w14:paraId="5EA9DA10" w14:textId="77777777" w:rsidR="00BE52CE" w:rsidRPr="005B17D3" w:rsidRDefault="00BE52CE" w:rsidP="00EF3896">
      <w:pPr>
        <w:pStyle w:val="Index2"/>
        <w:tabs>
          <w:tab w:val="right" w:leader="dot" w:pos="9350"/>
        </w:tabs>
        <w:rPr>
          <w:noProof/>
        </w:rPr>
      </w:pPr>
      <w:r w:rsidRPr="005B17D3">
        <w:rPr>
          <w:noProof/>
        </w:rPr>
        <w:t>OPP CD Condition</w:t>
      </w:r>
      <w:r w:rsidRPr="005B17D3">
        <w:rPr>
          <w:noProof/>
        </w:rPr>
        <w:tab/>
        <w:t>103</w:t>
      </w:r>
    </w:p>
    <w:p w14:paraId="351F9325" w14:textId="77777777" w:rsidR="00BE52CE" w:rsidRPr="005B17D3" w:rsidRDefault="00BE52CE" w:rsidP="00EF3896">
      <w:pPr>
        <w:pStyle w:val="Index2"/>
        <w:tabs>
          <w:tab w:val="right" w:leader="dot" w:pos="9350"/>
        </w:tabs>
        <w:rPr>
          <w:noProof/>
        </w:rPr>
      </w:pPr>
      <w:r w:rsidRPr="005B17D3">
        <w:rPr>
          <w:noProof/>
        </w:rPr>
        <w:t>OPP Combat Data Extract</w:t>
      </w:r>
      <w:r w:rsidRPr="005B17D3">
        <w:rPr>
          <w:noProof/>
        </w:rPr>
        <w:tab/>
        <w:t>104</w:t>
      </w:r>
    </w:p>
    <w:p w14:paraId="175CCB89" w14:textId="77777777" w:rsidR="00BE52CE" w:rsidRPr="005B17D3" w:rsidRDefault="00BE52CE" w:rsidP="00EF3896">
      <w:pPr>
        <w:pStyle w:val="Index2"/>
        <w:tabs>
          <w:tab w:val="right" w:leader="dot" w:pos="9350"/>
        </w:tabs>
        <w:rPr>
          <w:noProof/>
        </w:rPr>
      </w:pPr>
      <w:r w:rsidRPr="005B17D3">
        <w:rPr>
          <w:noProof/>
        </w:rPr>
        <w:t>OPP Eligibility Extract</w:t>
      </w:r>
      <w:r w:rsidRPr="005B17D3">
        <w:rPr>
          <w:noProof/>
        </w:rPr>
        <w:tab/>
        <w:t>104</w:t>
      </w:r>
    </w:p>
    <w:p w14:paraId="5DF8F91F" w14:textId="77777777" w:rsidR="00BE52CE" w:rsidRPr="005B17D3" w:rsidRDefault="00BE52CE" w:rsidP="00EF3896">
      <w:pPr>
        <w:pStyle w:val="Index2"/>
        <w:tabs>
          <w:tab w:val="right" w:leader="dot" w:pos="9350"/>
        </w:tabs>
        <w:rPr>
          <w:noProof/>
        </w:rPr>
      </w:pPr>
      <w:r w:rsidRPr="005B17D3">
        <w:rPr>
          <w:noProof/>
        </w:rPr>
        <w:t>OPP Main Extract</w:t>
      </w:r>
      <w:r w:rsidRPr="005B17D3">
        <w:rPr>
          <w:noProof/>
        </w:rPr>
        <w:tab/>
        <w:t>103</w:t>
      </w:r>
    </w:p>
    <w:p w14:paraId="3379F680" w14:textId="77777777" w:rsidR="00BE52CE" w:rsidRPr="005B17D3" w:rsidRDefault="00BE52CE" w:rsidP="00EF3896">
      <w:pPr>
        <w:pStyle w:val="Index2"/>
        <w:tabs>
          <w:tab w:val="right" w:leader="dot" w:pos="9350"/>
        </w:tabs>
        <w:rPr>
          <w:noProof/>
        </w:rPr>
      </w:pPr>
      <w:r w:rsidRPr="005B17D3">
        <w:rPr>
          <w:noProof/>
        </w:rPr>
        <w:t>OPP Rated Disabilities Extract</w:t>
      </w:r>
      <w:r w:rsidRPr="005B17D3">
        <w:rPr>
          <w:noProof/>
        </w:rPr>
        <w:tab/>
        <w:t>104</w:t>
      </w:r>
    </w:p>
    <w:p w14:paraId="68F256FA" w14:textId="77777777" w:rsidR="00BE52CE" w:rsidRPr="005B17D3" w:rsidRDefault="00BE52CE" w:rsidP="00EF3896">
      <w:pPr>
        <w:pStyle w:val="Index2"/>
        <w:tabs>
          <w:tab w:val="right" w:leader="dot" w:pos="9350"/>
        </w:tabs>
        <w:rPr>
          <w:noProof/>
        </w:rPr>
      </w:pPr>
      <w:r w:rsidRPr="005B17D3">
        <w:rPr>
          <w:noProof/>
        </w:rPr>
        <w:t>Registry</w:t>
      </w:r>
      <w:r w:rsidRPr="005B17D3">
        <w:rPr>
          <w:noProof/>
        </w:rPr>
        <w:tab/>
        <w:t>61</w:t>
      </w:r>
    </w:p>
    <w:p w14:paraId="33FFA3CA" w14:textId="77777777" w:rsidR="00BE52CE" w:rsidRPr="005B17D3" w:rsidRDefault="00BE52CE" w:rsidP="00EF3896">
      <w:pPr>
        <w:pStyle w:val="Index2"/>
        <w:tabs>
          <w:tab w:val="right" w:leader="dot" w:pos="9350"/>
        </w:tabs>
        <w:rPr>
          <w:noProof/>
        </w:rPr>
      </w:pPr>
      <w:r w:rsidRPr="005B17D3">
        <w:rPr>
          <w:noProof/>
        </w:rPr>
        <w:t>Reject</w:t>
      </w:r>
      <w:r w:rsidRPr="005B17D3">
        <w:rPr>
          <w:noProof/>
        </w:rPr>
        <w:tab/>
        <w:t>98</w:t>
      </w:r>
    </w:p>
    <w:p w14:paraId="713B5698" w14:textId="77777777" w:rsidR="00BE52CE" w:rsidRPr="005B17D3" w:rsidRDefault="00BE52CE" w:rsidP="00EF3896">
      <w:pPr>
        <w:pStyle w:val="Index2"/>
        <w:tabs>
          <w:tab w:val="right" w:leader="dot" w:pos="9350"/>
        </w:tabs>
        <w:rPr>
          <w:noProof/>
        </w:rPr>
      </w:pPr>
      <w:r w:rsidRPr="005B17D3">
        <w:rPr>
          <w:noProof/>
        </w:rPr>
        <w:t>Review</w:t>
      </w:r>
      <w:r w:rsidRPr="005B17D3">
        <w:rPr>
          <w:noProof/>
        </w:rPr>
        <w:tab/>
        <w:t>56</w:t>
      </w:r>
    </w:p>
    <w:p w14:paraId="0C75F9BC" w14:textId="77777777" w:rsidR="00BE52CE" w:rsidRPr="005B17D3" w:rsidRDefault="00BE52CE" w:rsidP="00EF3896">
      <w:pPr>
        <w:pStyle w:val="Index2"/>
        <w:tabs>
          <w:tab w:val="right" w:leader="dot" w:pos="9350"/>
        </w:tabs>
        <w:rPr>
          <w:noProof/>
        </w:rPr>
      </w:pPr>
      <w:r w:rsidRPr="005B17D3">
        <w:rPr>
          <w:noProof/>
        </w:rPr>
        <w:t>Type</w:t>
      </w:r>
      <w:r w:rsidRPr="005B17D3">
        <w:rPr>
          <w:noProof/>
        </w:rPr>
        <w:tab/>
        <w:t>92, 93, 95, 96, 109</w:t>
      </w:r>
    </w:p>
    <w:p w14:paraId="24FA6628" w14:textId="77777777" w:rsidR="00BE52CE" w:rsidRPr="005B17D3" w:rsidRDefault="00BE52CE" w:rsidP="00EF3896">
      <w:pPr>
        <w:pStyle w:val="Index2"/>
        <w:tabs>
          <w:tab w:val="right" w:leader="dot" w:pos="9350"/>
        </w:tabs>
        <w:rPr>
          <w:noProof/>
        </w:rPr>
      </w:pPr>
      <w:r w:rsidRPr="005B17D3">
        <w:rPr>
          <w:noProof/>
        </w:rPr>
        <w:t>VBA</w:t>
      </w:r>
      <w:r w:rsidRPr="005B17D3">
        <w:rPr>
          <w:noProof/>
        </w:rPr>
        <w:tab/>
        <w:t>312, 318, 322</w:t>
      </w:r>
    </w:p>
    <w:p w14:paraId="352DE399" w14:textId="77777777" w:rsidR="00BE52CE" w:rsidRPr="005B17D3" w:rsidRDefault="00BE52CE" w:rsidP="00EF3896">
      <w:pPr>
        <w:pStyle w:val="Index2"/>
        <w:tabs>
          <w:tab w:val="right" w:leader="dot" w:pos="9350"/>
        </w:tabs>
        <w:rPr>
          <w:noProof/>
        </w:rPr>
      </w:pPr>
      <w:r w:rsidRPr="005B17D3">
        <w:rPr>
          <w:noProof/>
        </w:rPr>
        <w:t>VBA/DoD</w:t>
      </w:r>
      <w:r w:rsidRPr="005B17D3">
        <w:rPr>
          <w:noProof/>
        </w:rPr>
        <w:tab/>
        <w:t>65, 68, 207</w:t>
      </w:r>
    </w:p>
    <w:p w14:paraId="3C8140F8" w14:textId="77777777" w:rsidR="00BE52CE" w:rsidRPr="005B17D3" w:rsidRDefault="00BE52CE" w:rsidP="00EF3896">
      <w:pPr>
        <w:pStyle w:val="Index1"/>
        <w:tabs>
          <w:tab w:val="right" w:leader="dot" w:pos="9350"/>
        </w:tabs>
        <w:rPr>
          <w:noProof/>
        </w:rPr>
      </w:pPr>
      <w:r w:rsidRPr="005B17D3">
        <w:rPr>
          <w:noProof/>
        </w:rPr>
        <w:t>Filipino</w:t>
      </w:r>
      <w:r w:rsidRPr="005B17D3">
        <w:rPr>
          <w:noProof/>
        </w:rPr>
        <w:tab/>
        <w:t>323</w:t>
      </w:r>
    </w:p>
    <w:p w14:paraId="45A64282" w14:textId="77777777" w:rsidR="00BE52CE" w:rsidRPr="005B17D3" w:rsidRDefault="00BE52CE" w:rsidP="00EF3896">
      <w:pPr>
        <w:pStyle w:val="Index2"/>
        <w:tabs>
          <w:tab w:val="right" w:leader="dot" w:pos="9350"/>
        </w:tabs>
        <w:rPr>
          <w:noProof/>
        </w:rPr>
      </w:pPr>
      <w:r w:rsidRPr="005B17D3">
        <w:rPr>
          <w:noProof/>
        </w:rPr>
        <w:t>Scout</w:t>
      </w:r>
      <w:r w:rsidRPr="005B17D3">
        <w:rPr>
          <w:noProof/>
        </w:rPr>
        <w:tab/>
        <w:t>318</w:t>
      </w:r>
    </w:p>
    <w:p w14:paraId="16525BF5" w14:textId="77777777" w:rsidR="00BE52CE" w:rsidRPr="005B17D3" w:rsidRDefault="00BE52CE" w:rsidP="00EF3896">
      <w:pPr>
        <w:pStyle w:val="Index2"/>
        <w:tabs>
          <w:tab w:val="right" w:leader="dot" w:pos="9350"/>
        </w:tabs>
        <w:rPr>
          <w:noProof/>
        </w:rPr>
      </w:pPr>
      <w:r w:rsidRPr="005B17D3">
        <w:rPr>
          <w:noProof/>
        </w:rPr>
        <w:t>Scout (Old)</w:t>
      </w:r>
      <w:r w:rsidRPr="005B17D3">
        <w:rPr>
          <w:noProof/>
        </w:rPr>
        <w:tab/>
        <w:t>318</w:t>
      </w:r>
    </w:p>
    <w:p w14:paraId="709E7A9A" w14:textId="77777777" w:rsidR="00BE52CE" w:rsidRPr="005B17D3" w:rsidRDefault="00BE52CE" w:rsidP="00EF3896">
      <w:pPr>
        <w:pStyle w:val="Index2"/>
        <w:tabs>
          <w:tab w:val="right" w:leader="dot" w:pos="9350"/>
        </w:tabs>
        <w:rPr>
          <w:noProof/>
        </w:rPr>
      </w:pPr>
      <w:r w:rsidRPr="005B17D3">
        <w:rPr>
          <w:noProof/>
        </w:rPr>
        <w:t>Scout Service</w:t>
      </w:r>
      <w:r w:rsidRPr="005B17D3">
        <w:rPr>
          <w:noProof/>
        </w:rPr>
        <w:tab/>
        <w:t>318</w:t>
      </w:r>
    </w:p>
    <w:p w14:paraId="0AD2536B" w14:textId="77777777" w:rsidR="00BE52CE" w:rsidRPr="005B17D3" w:rsidRDefault="00BE52CE" w:rsidP="00EF3896">
      <w:pPr>
        <w:pStyle w:val="Index2"/>
        <w:tabs>
          <w:tab w:val="right" w:leader="dot" w:pos="9350"/>
        </w:tabs>
        <w:rPr>
          <w:noProof/>
        </w:rPr>
      </w:pPr>
      <w:r w:rsidRPr="005B17D3">
        <w:rPr>
          <w:noProof/>
        </w:rPr>
        <w:t>Veteran Proof</w:t>
      </w:r>
      <w:r w:rsidRPr="005B17D3">
        <w:rPr>
          <w:noProof/>
        </w:rPr>
        <w:tab/>
        <w:t>318</w:t>
      </w:r>
    </w:p>
    <w:p w14:paraId="41D6F1E2" w14:textId="77777777" w:rsidR="00BE52CE" w:rsidRPr="005B17D3" w:rsidRDefault="00BE52CE" w:rsidP="00EF3896">
      <w:pPr>
        <w:pStyle w:val="Index1"/>
        <w:tabs>
          <w:tab w:val="right" w:leader="dot" w:pos="9350"/>
        </w:tabs>
        <w:rPr>
          <w:noProof/>
        </w:rPr>
      </w:pPr>
      <w:r w:rsidRPr="005B17D3">
        <w:rPr>
          <w:iCs/>
          <w:noProof/>
        </w:rPr>
        <w:t>Filter</w:t>
      </w:r>
      <w:r w:rsidRPr="005B17D3">
        <w:rPr>
          <w:noProof/>
        </w:rPr>
        <w:tab/>
        <w:t>See Worklist</w:t>
      </w:r>
    </w:p>
    <w:p w14:paraId="6E0A45EA" w14:textId="77777777" w:rsidR="00BE52CE" w:rsidRPr="005B17D3" w:rsidRDefault="00BE52CE" w:rsidP="00EF3896">
      <w:pPr>
        <w:pStyle w:val="Index1"/>
        <w:tabs>
          <w:tab w:val="right" w:leader="dot" w:pos="9350"/>
        </w:tabs>
        <w:rPr>
          <w:noProof/>
        </w:rPr>
      </w:pPr>
      <w:r w:rsidRPr="005B17D3">
        <w:rPr>
          <w:noProof/>
        </w:rPr>
        <w:t>Financial</w:t>
      </w:r>
      <w:r w:rsidRPr="005B17D3">
        <w:rPr>
          <w:noProof/>
        </w:rPr>
        <w:tab/>
        <w:t>180</w:t>
      </w:r>
    </w:p>
    <w:p w14:paraId="1B29018B" w14:textId="77777777" w:rsidR="00BE52CE" w:rsidRPr="005B17D3" w:rsidRDefault="00BE52CE" w:rsidP="00EF3896">
      <w:pPr>
        <w:pStyle w:val="Index2"/>
        <w:tabs>
          <w:tab w:val="right" w:leader="dot" w:pos="9350"/>
        </w:tabs>
        <w:rPr>
          <w:noProof/>
        </w:rPr>
      </w:pPr>
      <w:r w:rsidRPr="005B17D3">
        <w:rPr>
          <w:noProof/>
        </w:rPr>
        <w:t>Adjudication</w:t>
      </w:r>
      <w:r w:rsidRPr="005B17D3">
        <w:rPr>
          <w:noProof/>
        </w:rPr>
        <w:tab/>
        <w:t>347</w:t>
      </w:r>
    </w:p>
    <w:p w14:paraId="0F2CFBC1" w14:textId="77777777" w:rsidR="00BE52CE" w:rsidRPr="005B17D3" w:rsidRDefault="00BE52CE" w:rsidP="00EF3896">
      <w:pPr>
        <w:pStyle w:val="Index2"/>
        <w:tabs>
          <w:tab w:val="right" w:leader="dot" w:pos="9350"/>
        </w:tabs>
        <w:rPr>
          <w:noProof/>
        </w:rPr>
      </w:pPr>
      <w:r w:rsidRPr="005B17D3">
        <w:rPr>
          <w:noProof/>
        </w:rPr>
        <w:t>Assessment</w:t>
      </w:r>
      <w:r w:rsidRPr="005B17D3">
        <w:rPr>
          <w:noProof/>
        </w:rPr>
        <w:tab/>
        <w:t>217, 240, 330, 414, 415</w:t>
      </w:r>
    </w:p>
    <w:p w14:paraId="4BC2CED0" w14:textId="77777777" w:rsidR="00BE52CE" w:rsidRPr="005B17D3" w:rsidRDefault="00BE52CE" w:rsidP="00EF3896">
      <w:pPr>
        <w:pStyle w:val="Index2"/>
        <w:tabs>
          <w:tab w:val="right" w:leader="dot" w:pos="9350"/>
        </w:tabs>
        <w:rPr>
          <w:noProof/>
        </w:rPr>
      </w:pPr>
      <w:r w:rsidRPr="005B17D3">
        <w:rPr>
          <w:noProof/>
        </w:rPr>
        <w:t>Assessment (Means Test)</w:t>
      </w:r>
      <w:r w:rsidRPr="005B17D3">
        <w:rPr>
          <w:noProof/>
        </w:rPr>
        <w:tab/>
        <w:t>331</w:t>
      </w:r>
    </w:p>
    <w:p w14:paraId="0B84E825" w14:textId="77777777" w:rsidR="00BE52CE" w:rsidRPr="005B17D3" w:rsidRDefault="00BE52CE" w:rsidP="00EF3896">
      <w:pPr>
        <w:pStyle w:val="Index2"/>
        <w:tabs>
          <w:tab w:val="right" w:leader="dot" w:pos="9350"/>
        </w:tabs>
        <w:rPr>
          <w:noProof/>
        </w:rPr>
      </w:pPr>
      <w:r w:rsidRPr="005B17D3">
        <w:rPr>
          <w:noProof/>
        </w:rPr>
        <w:t>Assessment Editing</w:t>
      </w:r>
      <w:r w:rsidRPr="005B17D3">
        <w:rPr>
          <w:noProof/>
        </w:rPr>
        <w:tab/>
        <w:t>56</w:t>
      </w:r>
    </w:p>
    <w:p w14:paraId="04CA7A1C" w14:textId="77777777" w:rsidR="00BE52CE" w:rsidRPr="005B17D3" w:rsidRDefault="00BE52CE" w:rsidP="00EF3896">
      <w:pPr>
        <w:pStyle w:val="Index2"/>
        <w:tabs>
          <w:tab w:val="right" w:leader="dot" w:pos="9350"/>
        </w:tabs>
        <w:rPr>
          <w:noProof/>
        </w:rPr>
      </w:pPr>
      <w:r w:rsidRPr="005B17D3">
        <w:rPr>
          <w:noProof/>
          <w:color w:val="0000FF"/>
          <w:u w:val="single"/>
        </w:rPr>
        <w:t>Assessment Update</w:t>
      </w:r>
      <w:r w:rsidRPr="005B17D3">
        <w:rPr>
          <w:noProof/>
        </w:rPr>
        <w:tab/>
        <w:t>180</w:t>
      </w:r>
    </w:p>
    <w:p w14:paraId="66BB2D28" w14:textId="77777777" w:rsidR="00BE52CE" w:rsidRPr="005B17D3" w:rsidRDefault="00BE52CE" w:rsidP="00EF3896">
      <w:pPr>
        <w:pStyle w:val="Index2"/>
        <w:tabs>
          <w:tab w:val="right" w:leader="dot" w:pos="9350"/>
        </w:tabs>
        <w:rPr>
          <w:noProof/>
        </w:rPr>
      </w:pPr>
      <w:r w:rsidRPr="005B17D3">
        <w:rPr>
          <w:noProof/>
        </w:rPr>
        <w:t>Details</w:t>
      </w:r>
      <w:r w:rsidRPr="005B17D3">
        <w:rPr>
          <w:noProof/>
        </w:rPr>
        <w:tab/>
        <w:t>347</w:t>
      </w:r>
    </w:p>
    <w:p w14:paraId="35C03F15" w14:textId="77777777" w:rsidR="00BE52CE" w:rsidRPr="005B17D3" w:rsidRDefault="00BE52CE" w:rsidP="00EF3896">
      <w:pPr>
        <w:pStyle w:val="Index2"/>
        <w:tabs>
          <w:tab w:val="right" w:leader="dot" w:pos="9350"/>
        </w:tabs>
        <w:rPr>
          <w:noProof/>
        </w:rPr>
      </w:pPr>
      <w:r w:rsidRPr="005B17D3">
        <w:rPr>
          <w:noProof/>
        </w:rPr>
        <w:t>Disclose Income</w:t>
      </w:r>
      <w:r w:rsidRPr="005B17D3">
        <w:rPr>
          <w:noProof/>
        </w:rPr>
        <w:tab/>
        <w:t>348</w:t>
      </w:r>
    </w:p>
    <w:p w14:paraId="2B40E385" w14:textId="77777777" w:rsidR="00BE52CE" w:rsidRPr="005B17D3" w:rsidRDefault="00BE52CE" w:rsidP="00EF3896">
      <w:pPr>
        <w:pStyle w:val="Index2"/>
        <w:tabs>
          <w:tab w:val="right" w:leader="dot" w:pos="9350"/>
        </w:tabs>
        <w:rPr>
          <w:noProof/>
        </w:rPr>
      </w:pPr>
      <w:r w:rsidRPr="005B17D3">
        <w:rPr>
          <w:noProof/>
        </w:rPr>
        <w:t>Overview</w:t>
      </w:r>
      <w:r w:rsidRPr="005B17D3">
        <w:rPr>
          <w:noProof/>
        </w:rPr>
        <w:tab/>
        <w:t>329</w:t>
      </w:r>
    </w:p>
    <w:p w14:paraId="73652574" w14:textId="77777777" w:rsidR="00BE52CE" w:rsidRPr="005B17D3" w:rsidRDefault="00BE52CE" w:rsidP="00EF3896">
      <w:pPr>
        <w:pStyle w:val="Index2"/>
        <w:tabs>
          <w:tab w:val="right" w:leader="dot" w:pos="9350"/>
        </w:tabs>
        <w:rPr>
          <w:noProof/>
        </w:rPr>
      </w:pPr>
      <w:r w:rsidRPr="005B17D3">
        <w:rPr>
          <w:noProof/>
        </w:rPr>
        <w:t>Query Transmission</w:t>
      </w:r>
      <w:r w:rsidRPr="005B17D3">
        <w:rPr>
          <w:noProof/>
        </w:rPr>
        <w:tab/>
        <w:t>375</w:t>
      </w:r>
    </w:p>
    <w:p w14:paraId="0A5ABF91" w14:textId="77777777" w:rsidR="00BE52CE" w:rsidRPr="005B17D3" w:rsidRDefault="00BE52CE" w:rsidP="00EF3896">
      <w:pPr>
        <w:pStyle w:val="Index2"/>
        <w:tabs>
          <w:tab w:val="right" w:leader="dot" w:pos="9350"/>
        </w:tabs>
        <w:rPr>
          <w:noProof/>
        </w:rPr>
      </w:pPr>
      <w:r w:rsidRPr="005B17D3">
        <w:rPr>
          <w:noProof/>
        </w:rPr>
        <w:t>Test In Process QM 17 Report</w:t>
      </w:r>
      <w:r w:rsidRPr="005B17D3">
        <w:rPr>
          <w:noProof/>
        </w:rPr>
        <w:tab/>
        <w:t>108, 110</w:t>
      </w:r>
    </w:p>
    <w:p w14:paraId="5673CADB" w14:textId="77777777" w:rsidR="00BE52CE" w:rsidRPr="005B17D3" w:rsidRDefault="00BE52CE" w:rsidP="00EF3896">
      <w:pPr>
        <w:pStyle w:val="Index2"/>
        <w:tabs>
          <w:tab w:val="right" w:leader="dot" w:pos="9350"/>
        </w:tabs>
        <w:rPr>
          <w:noProof/>
        </w:rPr>
      </w:pPr>
      <w:r w:rsidRPr="005B17D3">
        <w:rPr>
          <w:noProof/>
        </w:rPr>
        <w:t>Worksheet</w:t>
      </w:r>
      <w:r w:rsidRPr="005B17D3">
        <w:rPr>
          <w:noProof/>
        </w:rPr>
        <w:tab/>
        <w:t>332</w:t>
      </w:r>
    </w:p>
    <w:p w14:paraId="333A21B4" w14:textId="77777777" w:rsidR="00BE52CE" w:rsidRPr="005B17D3" w:rsidRDefault="00BE52CE" w:rsidP="00EF3896">
      <w:pPr>
        <w:pStyle w:val="Index1"/>
        <w:tabs>
          <w:tab w:val="right" w:leader="dot" w:pos="9350"/>
        </w:tabs>
        <w:rPr>
          <w:noProof/>
        </w:rPr>
      </w:pPr>
      <w:r w:rsidRPr="005B17D3">
        <w:rPr>
          <w:noProof/>
        </w:rPr>
        <w:t>Fire Time</w:t>
      </w:r>
    </w:p>
    <w:p w14:paraId="582BD0AE" w14:textId="77777777" w:rsidR="00BE52CE" w:rsidRPr="005B17D3" w:rsidRDefault="00BE52CE" w:rsidP="00EF3896">
      <w:pPr>
        <w:pStyle w:val="Index2"/>
        <w:tabs>
          <w:tab w:val="right" w:leader="dot" w:pos="9350"/>
        </w:tabs>
        <w:rPr>
          <w:noProof/>
        </w:rPr>
      </w:pPr>
      <w:r w:rsidRPr="005B17D3">
        <w:rPr>
          <w:noProof/>
        </w:rPr>
        <w:t>Next Scheduled</w:t>
      </w:r>
      <w:r w:rsidRPr="005B17D3">
        <w:rPr>
          <w:noProof/>
        </w:rPr>
        <w:tab/>
        <w:t>156</w:t>
      </w:r>
    </w:p>
    <w:p w14:paraId="23F17855" w14:textId="77777777" w:rsidR="00BE52CE" w:rsidRPr="005B17D3" w:rsidRDefault="00BE52CE" w:rsidP="00EF3896">
      <w:pPr>
        <w:pStyle w:val="Index1"/>
        <w:tabs>
          <w:tab w:val="right" w:leader="dot" w:pos="9350"/>
        </w:tabs>
        <w:rPr>
          <w:noProof/>
        </w:rPr>
      </w:pPr>
      <w:r w:rsidRPr="005B17D3">
        <w:rPr>
          <w:b/>
          <w:noProof/>
        </w:rPr>
        <w:t>Full-dollar rate</w:t>
      </w:r>
    </w:p>
    <w:p w14:paraId="01A2158C" w14:textId="77777777" w:rsidR="00BE52CE" w:rsidRPr="005B17D3" w:rsidRDefault="00BE52CE" w:rsidP="00EF3896">
      <w:pPr>
        <w:pStyle w:val="Index2"/>
        <w:tabs>
          <w:tab w:val="right" w:leader="dot" w:pos="9350"/>
        </w:tabs>
        <w:rPr>
          <w:noProof/>
        </w:rPr>
      </w:pPr>
      <w:r w:rsidRPr="005B17D3">
        <w:rPr>
          <w:noProof/>
        </w:rPr>
        <w:t>filipino Veteran proof</w:t>
      </w:r>
      <w:r w:rsidRPr="005B17D3">
        <w:rPr>
          <w:noProof/>
        </w:rPr>
        <w:tab/>
        <w:t>318</w:t>
      </w:r>
    </w:p>
    <w:p w14:paraId="422145F8" w14:textId="77777777" w:rsidR="00BE52CE" w:rsidRPr="005B17D3" w:rsidRDefault="00BE52CE" w:rsidP="00EF3896">
      <w:pPr>
        <w:pStyle w:val="Index1"/>
        <w:tabs>
          <w:tab w:val="right" w:leader="dot" w:pos="9350"/>
        </w:tabs>
        <w:rPr>
          <w:noProof/>
        </w:rPr>
      </w:pPr>
      <w:r w:rsidRPr="005B17D3">
        <w:rPr>
          <w:noProof/>
        </w:rPr>
        <w:t>Future Discharge Date</w:t>
      </w:r>
      <w:r w:rsidRPr="005B17D3">
        <w:rPr>
          <w:noProof/>
        </w:rPr>
        <w:tab/>
        <w:t>14, 29, 48, 101, 102, 179, 322, 323, 324, 325, 327, 419</w:t>
      </w:r>
    </w:p>
    <w:p w14:paraId="11861816" w14:textId="77777777" w:rsidR="00BE52CE" w:rsidRPr="005B17D3" w:rsidRDefault="00BE52CE" w:rsidP="00EF3896">
      <w:pPr>
        <w:pStyle w:val="Index1"/>
        <w:tabs>
          <w:tab w:val="right" w:leader="dot" w:pos="9350"/>
        </w:tabs>
        <w:rPr>
          <w:noProof/>
        </w:rPr>
      </w:pPr>
      <w:r w:rsidRPr="005B17D3">
        <w:rPr>
          <w:noProof/>
        </w:rPr>
        <w:t>Geographic</w:t>
      </w:r>
      <w:r w:rsidRPr="005B17D3">
        <w:rPr>
          <w:noProof/>
        </w:rPr>
        <w:tab/>
        <w:t>110</w:t>
      </w:r>
    </w:p>
    <w:p w14:paraId="6056AC87" w14:textId="77777777" w:rsidR="00BE52CE" w:rsidRPr="005B17D3" w:rsidRDefault="00BE52CE" w:rsidP="00EF3896">
      <w:pPr>
        <w:pStyle w:val="Index1"/>
        <w:tabs>
          <w:tab w:val="right" w:leader="dot" w:pos="9350"/>
        </w:tabs>
        <w:rPr>
          <w:noProof/>
        </w:rPr>
      </w:pPr>
      <w:r w:rsidRPr="005B17D3">
        <w:rPr>
          <w:noProof/>
        </w:rPr>
        <w:t>Geographical Region</w:t>
      </w:r>
      <w:r w:rsidRPr="005B17D3">
        <w:rPr>
          <w:noProof/>
        </w:rPr>
        <w:tab/>
        <w:t>110</w:t>
      </w:r>
    </w:p>
    <w:p w14:paraId="78259B25" w14:textId="77777777" w:rsidR="00BE52CE" w:rsidRPr="005B17D3" w:rsidRDefault="00BE52CE" w:rsidP="00EF3896">
      <w:pPr>
        <w:pStyle w:val="Index1"/>
        <w:tabs>
          <w:tab w:val="right" w:leader="dot" w:pos="9350"/>
        </w:tabs>
        <w:rPr>
          <w:noProof/>
        </w:rPr>
      </w:pPr>
      <w:r w:rsidRPr="005B17D3">
        <w:rPr>
          <w:noProof/>
        </w:rPr>
        <w:t>Global War on Terror</w:t>
      </w:r>
      <w:r w:rsidRPr="005B17D3">
        <w:rPr>
          <w:noProof/>
        </w:rPr>
        <w:tab/>
        <w:t>1</w:t>
      </w:r>
    </w:p>
    <w:p w14:paraId="55BDCE0E" w14:textId="77777777" w:rsidR="00BE52CE" w:rsidRPr="005B17D3" w:rsidRDefault="00BE52CE" w:rsidP="00EF3896">
      <w:pPr>
        <w:pStyle w:val="Index1"/>
        <w:tabs>
          <w:tab w:val="right" w:leader="dot" w:pos="9350"/>
        </w:tabs>
        <w:rPr>
          <w:noProof/>
        </w:rPr>
      </w:pPr>
      <w:r w:rsidRPr="005B17D3">
        <w:rPr>
          <w:b/>
          <w:noProof/>
        </w:rPr>
        <w:t>GMT</w:t>
      </w:r>
    </w:p>
    <w:p w14:paraId="6D96D36A" w14:textId="77777777" w:rsidR="00BE52CE" w:rsidRPr="005B17D3" w:rsidRDefault="00BE52CE" w:rsidP="00EF3896">
      <w:pPr>
        <w:pStyle w:val="Index2"/>
        <w:tabs>
          <w:tab w:val="right" w:leader="dot" w:pos="9350"/>
        </w:tabs>
        <w:rPr>
          <w:noProof/>
        </w:rPr>
      </w:pPr>
      <w:r w:rsidRPr="005B17D3">
        <w:rPr>
          <w:noProof/>
        </w:rPr>
        <w:t>copay required</w:t>
      </w:r>
      <w:r w:rsidRPr="005B17D3">
        <w:rPr>
          <w:noProof/>
        </w:rPr>
        <w:tab/>
        <w:t>347, 348, 356</w:t>
      </w:r>
    </w:p>
    <w:p w14:paraId="4E396BAA" w14:textId="77777777" w:rsidR="00BE52CE" w:rsidRPr="005B17D3" w:rsidRDefault="00BE52CE" w:rsidP="00EF3896">
      <w:pPr>
        <w:pStyle w:val="Index2"/>
        <w:tabs>
          <w:tab w:val="right" w:leader="dot" w:pos="9350"/>
        </w:tabs>
        <w:rPr>
          <w:noProof/>
        </w:rPr>
      </w:pPr>
      <w:r w:rsidRPr="005B17D3">
        <w:rPr>
          <w:noProof/>
        </w:rPr>
        <w:t>Copayments</w:t>
      </w:r>
      <w:r w:rsidRPr="005B17D3">
        <w:rPr>
          <w:noProof/>
        </w:rPr>
        <w:tab/>
        <w:t>111</w:t>
      </w:r>
    </w:p>
    <w:p w14:paraId="0BE430CD" w14:textId="77777777" w:rsidR="00BE52CE" w:rsidRPr="005B17D3" w:rsidRDefault="00BE52CE" w:rsidP="00EF3896">
      <w:pPr>
        <w:pStyle w:val="Index2"/>
        <w:tabs>
          <w:tab w:val="right" w:leader="dot" w:pos="9350"/>
        </w:tabs>
        <w:rPr>
          <w:noProof/>
        </w:rPr>
      </w:pPr>
      <w:r w:rsidRPr="005B17D3">
        <w:rPr>
          <w:noProof/>
        </w:rPr>
        <w:t>definition</w:t>
      </w:r>
      <w:r w:rsidRPr="005B17D3">
        <w:rPr>
          <w:noProof/>
        </w:rPr>
        <w:tab/>
        <w:t>29</w:t>
      </w:r>
    </w:p>
    <w:p w14:paraId="4C30EC5B" w14:textId="77777777" w:rsidR="00BE52CE" w:rsidRPr="005B17D3" w:rsidRDefault="00BE52CE" w:rsidP="00EF3896">
      <w:pPr>
        <w:pStyle w:val="Index2"/>
        <w:tabs>
          <w:tab w:val="right" w:leader="dot" w:pos="9350"/>
        </w:tabs>
        <w:rPr>
          <w:noProof/>
        </w:rPr>
      </w:pPr>
      <w:r w:rsidRPr="005B17D3">
        <w:rPr>
          <w:noProof/>
        </w:rPr>
        <w:t>thresholds</w:t>
      </w:r>
      <w:r w:rsidRPr="005B17D3">
        <w:rPr>
          <w:noProof/>
        </w:rPr>
        <w:tab/>
        <w:t>110, 356</w:t>
      </w:r>
    </w:p>
    <w:p w14:paraId="0BE84EA1" w14:textId="77777777" w:rsidR="00BE52CE" w:rsidRPr="005B17D3" w:rsidRDefault="00BE52CE" w:rsidP="00EF3896">
      <w:pPr>
        <w:pStyle w:val="Index1"/>
        <w:tabs>
          <w:tab w:val="right" w:leader="dot" w:pos="9350"/>
        </w:tabs>
        <w:rPr>
          <w:noProof/>
        </w:rPr>
      </w:pPr>
      <w:r w:rsidRPr="005B17D3">
        <w:rPr>
          <w:b/>
          <w:noProof/>
        </w:rPr>
        <w:t>Group</w:t>
      </w:r>
    </w:p>
    <w:p w14:paraId="6A1D3BB8" w14:textId="77777777" w:rsidR="00BE52CE" w:rsidRPr="005B17D3" w:rsidRDefault="00BE52CE" w:rsidP="00EF3896">
      <w:pPr>
        <w:pStyle w:val="Index2"/>
        <w:tabs>
          <w:tab w:val="right" w:leader="dot" w:pos="9350"/>
        </w:tabs>
        <w:rPr>
          <w:noProof/>
        </w:rPr>
      </w:pPr>
      <w:r w:rsidRPr="005B17D3">
        <w:rPr>
          <w:noProof/>
        </w:rPr>
        <w:t>below Enrollment Threshold</w:t>
      </w:r>
      <w:r w:rsidRPr="005B17D3">
        <w:rPr>
          <w:noProof/>
        </w:rPr>
        <w:tab/>
        <w:t>366</w:t>
      </w:r>
    </w:p>
    <w:p w14:paraId="7E88FBC0" w14:textId="77777777" w:rsidR="00BE52CE" w:rsidRPr="005B17D3" w:rsidRDefault="00BE52CE" w:rsidP="00EF3896">
      <w:pPr>
        <w:pStyle w:val="Index2"/>
        <w:tabs>
          <w:tab w:val="right" w:leader="dot" w:pos="9350"/>
        </w:tabs>
        <w:rPr>
          <w:noProof/>
        </w:rPr>
      </w:pPr>
      <w:r w:rsidRPr="005B17D3">
        <w:rPr>
          <w:noProof/>
        </w:rPr>
        <w:t>Capability Sets</w:t>
      </w:r>
      <w:r w:rsidRPr="005B17D3">
        <w:rPr>
          <w:noProof/>
        </w:rPr>
        <w:tab/>
        <w:t>138</w:t>
      </w:r>
    </w:p>
    <w:p w14:paraId="682EE2E4" w14:textId="77777777" w:rsidR="00BE52CE" w:rsidRPr="005B17D3" w:rsidRDefault="00BE52CE" w:rsidP="00EF3896">
      <w:pPr>
        <w:pStyle w:val="Index2"/>
        <w:tabs>
          <w:tab w:val="right" w:leader="dot" w:pos="9350"/>
        </w:tabs>
        <w:rPr>
          <w:noProof/>
        </w:rPr>
      </w:pPr>
      <w:r w:rsidRPr="005B17D3">
        <w:rPr>
          <w:noProof/>
        </w:rPr>
        <w:t>Current Enrollment Threshold</w:t>
      </w:r>
      <w:r w:rsidRPr="005B17D3">
        <w:rPr>
          <w:noProof/>
        </w:rPr>
        <w:tab/>
        <w:t>112</w:t>
      </w:r>
    </w:p>
    <w:p w14:paraId="69C345A1" w14:textId="77777777" w:rsidR="00BE52CE" w:rsidRPr="005B17D3" w:rsidRDefault="00BE52CE" w:rsidP="00EF3896">
      <w:pPr>
        <w:pStyle w:val="Index2"/>
        <w:tabs>
          <w:tab w:val="right" w:leader="dot" w:pos="9350"/>
        </w:tabs>
        <w:rPr>
          <w:noProof/>
        </w:rPr>
      </w:pPr>
      <w:r w:rsidRPr="005B17D3">
        <w:rPr>
          <w:noProof/>
        </w:rPr>
        <w:t>EGT</w:t>
      </w:r>
    </w:p>
    <w:p w14:paraId="0353148C" w14:textId="77777777" w:rsidR="00BE52CE" w:rsidRPr="005B17D3" w:rsidRDefault="00BE52CE" w:rsidP="00EF3896">
      <w:pPr>
        <w:pStyle w:val="Index3"/>
        <w:tabs>
          <w:tab w:val="right" w:leader="dot" w:pos="9350"/>
        </w:tabs>
        <w:rPr>
          <w:noProof/>
        </w:rPr>
      </w:pPr>
      <w:r w:rsidRPr="005B17D3">
        <w:rPr>
          <w:noProof/>
        </w:rPr>
        <w:t>Enrollment Priority</w:t>
      </w:r>
      <w:r w:rsidRPr="005B17D3">
        <w:rPr>
          <w:noProof/>
        </w:rPr>
        <w:tab/>
        <w:t>114</w:t>
      </w:r>
    </w:p>
    <w:p w14:paraId="2547F748" w14:textId="77777777" w:rsidR="00BE52CE" w:rsidRPr="005B17D3" w:rsidRDefault="00BE52CE" w:rsidP="00EF3896">
      <w:pPr>
        <w:pStyle w:val="Index3"/>
        <w:tabs>
          <w:tab w:val="right" w:leader="dot" w:pos="9350"/>
        </w:tabs>
        <w:rPr>
          <w:noProof/>
        </w:rPr>
      </w:pPr>
      <w:r w:rsidRPr="005B17D3">
        <w:rPr>
          <w:noProof/>
        </w:rPr>
        <w:t>Enrollment Sub-Priority</w:t>
      </w:r>
      <w:r w:rsidRPr="005B17D3">
        <w:rPr>
          <w:noProof/>
        </w:rPr>
        <w:tab/>
        <w:t>114</w:t>
      </w:r>
    </w:p>
    <w:p w14:paraId="54E65661" w14:textId="77777777" w:rsidR="00BE52CE" w:rsidRPr="005B17D3" w:rsidRDefault="00BE52CE" w:rsidP="00EF3896">
      <w:pPr>
        <w:pStyle w:val="Index3"/>
        <w:tabs>
          <w:tab w:val="right" w:leader="dot" w:pos="9350"/>
        </w:tabs>
        <w:rPr>
          <w:noProof/>
        </w:rPr>
      </w:pPr>
      <w:r w:rsidRPr="005B17D3">
        <w:rPr>
          <w:noProof/>
        </w:rPr>
        <w:t>Priority</w:t>
      </w:r>
      <w:r w:rsidRPr="005B17D3">
        <w:rPr>
          <w:noProof/>
        </w:rPr>
        <w:tab/>
        <w:t>115</w:t>
      </w:r>
    </w:p>
    <w:p w14:paraId="238CB430" w14:textId="77777777" w:rsidR="00BE52CE" w:rsidRPr="005B17D3" w:rsidRDefault="00BE52CE" w:rsidP="00EF3896">
      <w:pPr>
        <w:pStyle w:val="Index3"/>
        <w:tabs>
          <w:tab w:val="right" w:leader="dot" w:pos="9350"/>
        </w:tabs>
        <w:rPr>
          <w:noProof/>
        </w:rPr>
      </w:pPr>
      <w:r w:rsidRPr="005B17D3">
        <w:rPr>
          <w:noProof/>
        </w:rPr>
        <w:t>Sub-Priority</w:t>
      </w:r>
      <w:r w:rsidRPr="005B17D3">
        <w:rPr>
          <w:noProof/>
        </w:rPr>
        <w:tab/>
        <w:t>115</w:t>
      </w:r>
    </w:p>
    <w:p w14:paraId="67E94CF5" w14:textId="77777777" w:rsidR="00BE52CE" w:rsidRPr="005B17D3" w:rsidRDefault="00BE52CE" w:rsidP="00EF3896">
      <w:pPr>
        <w:pStyle w:val="Index2"/>
        <w:tabs>
          <w:tab w:val="right" w:leader="dot" w:pos="9350"/>
        </w:tabs>
        <w:rPr>
          <w:noProof/>
        </w:rPr>
      </w:pPr>
      <w:r w:rsidRPr="005B17D3">
        <w:rPr>
          <w:noProof/>
        </w:rPr>
        <w:t>Enrollment Status</w:t>
      </w:r>
      <w:r w:rsidRPr="005B17D3">
        <w:rPr>
          <w:noProof/>
        </w:rPr>
        <w:tab/>
        <w:t>400, 401, 402, 405, 407, 408, 415, 424, 425</w:t>
      </w:r>
    </w:p>
    <w:p w14:paraId="7C3A43B1" w14:textId="77777777" w:rsidR="00BE52CE" w:rsidRPr="005B17D3" w:rsidRDefault="00BE52CE" w:rsidP="00EF3896">
      <w:pPr>
        <w:pStyle w:val="Index2"/>
        <w:tabs>
          <w:tab w:val="right" w:leader="dot" w:pos="9350"/>
        </w:tabs>
        <w:rPr>
          <w:noProof/>
        </w:rPr>
      </w:pPr>
      <w:r w:rsidRPr="005B17D3">
        <w:rPr>
          <w:noProof/>
        </w:rPr>
        <w:t>Enrollment Threshold</w:t>
      </w:r>
      <w:r w:rsidRPr="005B17D3">
        <w:rPr>
          <w:noProof/>
        </w:rPr>
        <w:tab/>
        <w:t>112, 113, 114, 406, 407</w:t>
      </w:r>
    </w:p>
    <w:p w14:paraId="6243E4B2" w14:textId="77777777" w:rsidR="00BE52CE" w:rsidRPr="005B17D3" w:rsidRDefault="00BE52CE" w:rsidP="00EF3896">
      <w:pPr>
        <w:pStyle w:val="Index3"/>
        <w:tabs>
          <w:tab w:val="right" w:leader="dot" w:pos="9350"/>
        </w:tabs>
        <w:rPr>
          <w:noProof/>
        </w:rPr>
      </w:pPr>
      <w:r w:rsidRPr="005B17D3">
        <w:rPr>
          <w:noProof/>
        </w:rPr>
        <w:t>definition</w:t>
      </w:r>
      <w:r w:rsidRPr="005B17D3">
        <w:rPr>
          <w:noProof/>
        </w:rPr>
        <w:tab/>
        <w:t>28</w:t>
      </w:r>
    </w:p>
    <w:p w14:paraId="61A96331" w14:textId="77777777" w:rsidR="00BE52CE" w:rsidRPr="005B17D3" w:rsidRDefault="00BE52CE" w:rsidP="00EF3896">
      <w:pPr>
        <w:pStyle w:val="Index2"/>
        <w:tabs>
          <w:tab w:val="right" w:leader="dot" w:pos="9350"/>
        </w:tabs>
        <w:rPr>
          <w:noProof/>
        </w:rPr>
      </w:pPr>
      <w:r w:rsidRPr="005B17D3">
        <w:rPr>
          <w:noProof/>
        </w:rPr>
        <w:t>Enrollment Threshold Setting</w:t>
      </w:r>
      <w:r w:rsidRPr="005B17D3">
        <w:rPr>
          <w:noProof/>
        </w:rPr>
        <w:tab/>
        <w:t>114</w:t>
      </w:r>
    </w:p>
    <w:p w14:paraId="3A4F4989" w14:textId="77777777" w:rsidR="00BE52CE" w:rsidRPr="005B17D3" w:rsidRDefault="00BE52CE" w:rsidP="00EF3896">
      <w:pPr>
        <w:pStyle w:val="Index2"/>
        <w:tabs>
          <w:tab w:val="right" w:leader="dot" w:pos="9350"/>
        </w:tabs>
        <w:rPr>
          <w:noProof/>
        </w:rPr>
      </w:pPr>
      <w:r w:rsidRPr="005B17D3">
        <w:rPr>
          <w:noProof/>
        </w:rPr>
        <w:t>Financials</w:t>
      </w:r>
    </w:p>
    <w:p w14:paraId="0EC4D47B" w14:textId="77777777" w:rsidR="00BE52CE" w:rsidRPr="005B17D3" w:rsidRDefault="00BE52CE" w:rsidP="00EF3896">
      <w:pPr>
        <w:pStyle w:val="Index3"/>
        <w:tabs>
          <w:tab w:val="right" w:leader="dot" w:pos="9350"/>
        </w:tabs>
        <w:rPr>
          <w:noProof/>
        </w:rPr>
      </w:pPr>
      <w:r w:rsidRPr="005B17D3">
        <w:rPr>
          <w:noProof/>
        </w:rPr>
        <w:t>Priority</w:t>
      </w:r>
      <w:r w:rsidRPr="005B17D3">
        <w:rPr>
          <w:noProof/>
        </w:rPr>
        <w:tab/>
        <w:t>330, 332</w:t>
      </w:r>
    </w:p>
    <w:p w14:paraId="30181FA4" w14:textId="77777777" w:rsidR="00BE52CE" w:rsidRPr="005B17D3" w:rsidRDefault="00BE52CE" w:rsidP="00EF3896">
      <w:pPr>
        <w:pStyle w:val="Index3"/>
        <w:tabs>
          <w:tab w:val="right" w:leader="dot" w:pos="9350"/>
        </w:tabs>
        <w:rPr>
          <w:noProof/>
        </w:rPr>
      </w:pPr>
      <w:r w:rsidRPr="005B17D3">
        <w:rPr>
          <w:noProof/>
        </w:rPr>
        <w:t>Priority Assignment</w:t>
      </w:r>
      <w:r w:rsidRPr="005B17D3">
        <w:rPr>
          <w:noProof/>
        </w:rPr>
        <w:tab/>
        <w:t>331</w:t>
      </w:r>
    </w:p>
    <w:p w14:paraId="2882AFD2" w14:textId="77777777" w:rsidR="00BE52CE" w:rsidRPr="005B17D3" w:rsidRDefault="00BE52CE" w:rsidP="00EF3896">
      <w:pPr>
        <w:pStyle w:val="Index2"/>
        <w:tabs>
          <w:tab w:val="right" w:leader="dot" w:pos="9350"/>
        </w:tabs>
        <w:rPr>
          <w:noProof/>
        </w:rPr>
      </w:pPr>
      <w:r w:rsidRPr="005B17D3">
        <w:rPr>
          <w:noProof/>
        </w:rPr>
        <w:t>Functional</w:t>
      </w:r>
      <w:r w:rsidRPr="005B17D3">
        <w:rPr>
          <w:noProof/>
        </w:rPr>
        <w:tab/>
        <w:t>130</w:t>
      </w:r>
    </w:p>
    <w:p w14:paraId="389FCB94" w14:textId="77777777" w:rsidR="00BE52CE" w:rsidRPr="005B17D3" w:rsidRDefault="00BE52CE" w:rsidP="00EF3896">
      <w:pPr>
        <w:pStyle w:val="Index2"/>
        <w:tabs>
          <w:tab w:val="right" w:leader="dot" w:pos="9350"/>
        </w:tabs>
        <w:rPr>
          <w:noProof/>
        </w:rPr>
      </w:pPr>
      <w:r w:rsidRPr="005B17D3">
        <w:rPr>
          <w:noProof/>
        </w:rPr>
        <w:t>Future Enrollment Threshold</w:t>
      </w:r>
      <w:r w:rsidRPr="005B17D3">
        <w:rPr>
          <w:noProof/>
        </w:rPr>
        <w:tab/>
        <w:t>113</w:t>
      </w:r>
    </w:p>
    <w:p w14:paraId="6551C0C2" w14:textId="77777777" w:rsidR="00BE52CE" w:rsidRPr="005B17D3" w:rsidRDefault="00BE52CE" w:rsidP="00EF3896">
      <w:pPr>
        <w:pStyle w:val="Index2"/>
        <w:tabs>
          <w:tab w:val="right" w:leader="dot" w:pos="9350"/>
        </w:tabs>
        <w:rPr>
          <w:noProof/>
        </w:rPr>
      </w:pPr>
      <w:r w:rsidRPr="005B17D3">
        <w:rPr>
          <w:noProof/>
        </w:rPr>
        <w:t>Insurance</w:t>
      </w:r>
    </w:p>
    <w:p w14:paraId="0C5CC412" w14:textId="77777777" w:rsidR="00BE52CE" w:rsidRPr="005B17D3" w:rsidRDefault="00BE52CE" w:rsidP="00EF3896">
      <w:pPr>
        <w:pStyle w:val="Index3"/>
        <w:tabs>
          <w:tab w:val="right" w:leader="dot" w:pos="9350"/>
        </w:tabs>
        <w:rPr>
          <w:noProof/>
        </w:rPr>
      </w:pPr>
      <w:r w:rsidRPr="005B17D3">
        <w:rPr>
          <w:noProof/>
        </w:rPr>
        <w:t>Name</w:t>
      </w:r>
      <w:r w:rsidRPr="005B17D3">
        <w:rPr>
          <w:noProof/>
        </w:rPr>
        <w:tab/>
        <w:t>302, 305</w:t>
      </w:r>
    </w:p>
    <w:p w14:paraId="5DDAA81A" w14:textId="77777777" w:rsidR="00BE52CE" w:rsidRPr="005B17D3" w:rsidRDefault="00BE52CE" w:rsidP="00EF3896">
      <w:pPr>
        <w:pStyle w:val="Index3"/>
        <w:tabs>
          <w:tab w:val="right" w:leader="dot" w:pos="9350"/>
        </w:tabs>
        <w:rPr>
          <w:noProof/>
        </w:rPr>
      </w:pPr>
      <w:r w:rsidRPr="005B17D3">
        <w:rPr>
          <w:noProof/>
        </w:rPr>
        <w:t>Number</w:t>
      </w:r>
      <w:r w:rsidRPr="005B17D3">
        <w:rPr>
          <w:noProof/>
        </w:rPr>
        <w:tab/>
        <w:t>302, 305</w:t>
      </w:r>
    </w:p>
    <w:p w14:paraId="286FC4D0" w14:textId="77777777" w:rsidR="00BE52CE" w:rsidRPr="005B17D3" w:rsidRDefault="00BE52CE" w:rsidP="00EF3896">
      <w:pPr>
        <w:pStyle w:val="Index2"/>
        <w:tabs>
          <w:tab w:val="right" w:leader="dot" w:pos="9350"/>
        </w:tabs>
        <w:rPr>
          <w:noProof/>
        </w:rPr>
      </w:pPr>
      <w:r w:rsidRPr="005B17D3">
        <w:rPr>
          <w:noProof/>
        </w:rPr>
        <w:t>Medicare B</w:t>
      </w:r>
    </w:p>
    <w:p w14:paraId="62DE3175" w14:textId="77777777" w:rsidR="00BE52CE" w:rsidRPr="005B17D3" w:rsidRDefault="00BE52CE" w:rsidP="00EF3896">
      <w:pPr>
        <w:pStyle w:val="Index3"/>
        <w:tabs>
          <w:tab w:val="right" w:leader="dot" w:pos="9350"/>
        </w:tabs>
        <w:rPr>
          <w:noProof/>
        </w:rPr>
      </w:pPr>
      <w:r w:rsidRPr="005B17D3">
        <w:rPr>
          <w:noProof/>
        </w:rPr>
        <w:t>Name</w:t>
      </w:r>
      <w:r w:rsidRPr="005B17D3">
        <w:rPr>
          <w:noProof/>
        </w:rPr>
        <w:tab/>
        <w:t>308</w:t>
      </w:r>
    </w:p>
    <w:p w14:paraId="011C43CD" w14:textId="77777777" w:rsidR="00BE52CE" w:rsidRPr="005B17D3" w:rsidRDefault="00BE52CE" w:rsidP="00EF3896">
      <w:pPr>
        <w:pStyle w:val="Index3"/>
        <w:tabs>
          <w:tab w:val="right" w:leader="dot" w:pos="9350"/>
        </w:tabs>
        <w:rPr>
          <w:noProof/>
        </w:rPr>
      </w:pPr>
      <w:r w:rsidRPr="005B17D3">
        <w:rPr>
          <w:noProof/>
        </w:rPr>
        <w:t>Number</w:t>
      </w:r>
      <w:r w:rsidRPr="005B17D3">
        <w:rPr>
          <w:noProof/>
        </w:rPr>
        <w:tab/>
        <w:t>309</w:t>
      </w:r>
    </w:p>
    <w:p w14:paraId="3461D156" w14:textId="77777777" w:rsidR="00BE52CE" w:rsidRPr="005B17D3" w:rsidRDefault="00BE52CE" w:rsidP="00EF3896">
      <w:pPr>
        <w:pStyle w:val="Index2"/>
        <w:tabs>
          <w:tab w:val="right" w:leader="dot" w:pos="9350"/>
        </w:tabs>
        <w:rPr>
          <w:noProof/>
        </w:rPr>
      </w:pPr>
      <w:r w:rsidRPr="005B17D3">
        <w:rPr>
          <w:noProof/>
        </w:rPr>
        <w:t>of Capabilities</w:t>
      </w:r>
      <w:r w:rsidRPr="005B17D3">
        <w:rPr>
          <w:noProof/>
        </w:rPr>
        <w:tab/>
        <w:t>26, 134</w:t>
      </w:r>
    </w:p>
    <w:p w14:paraId="27A89D1F" w14:textId="77777777" w:rsidR="00BE52CE" w:rsidRPr="005B17D3" w:rsidRDefault="00BE52CE" w:rsidP="00EF3896">
      <w:pPr>
        <w:pStyle w:val="Index2"/>
        <w:tabs>
          <w:tab w:val="right" w:leader="dot" w:pos="9350"/>
        </w:tabs>
        <w:rPr>
          <w:noProof/>
        </w:rPr>
      </w:pPr>
      <w:r w:rsidRPr="005B17D3">
        <w:rPr>
          <w:noProof/>
        </w:rPr>
        <w:t>Priority</w:t>
      </w:r>
      <w:r w:rsidRPr="005B17D3">
        <w:rPr>
          <w:noProof/>
        </w:rPr>
        <w:tab/>
        <w:t>99, 113, 194, 219, 220, 366, 405, 407, 408, 415</w:t>
      </w:r>
    </w:p>
    <w:p w14:paraId="0AA07B2E" w14:textId="77777777" w:rsidR="00BE52CE" w:rsidRPr="005B17D3" w:rsidRDefault="00BE52CE" w:rsidP="00EF3896">
      <w:pPr>
        <w:pStyle w:val="Index3"/>
        <w:tabs>
          <w:tab w:val="right" w:leader="dot" w:pos="9350"/>
        </w:tabs>
        <w:rPr>
          <w:noProof/>
        </w:rPr>
      </w:pPr>
      <w:r w:rsidRPr="005B17D3">
        <w:rPr>
          <w:noProof/>
        </w:rPr>
        <w:t>definition</w:t>
      </w:r>
      <w:r w:rsidRPr="005B17D3">
        <w:rPr>
          <w:noProof/>
        </w:rPr>
        <w:tab/>
        <w:t>33</w:t>
      </w:r>
    </w:p>
    <w:p w14:paraId="49A2456D" w14:textId="77777777" w:rsidR="00BE52CE" w:rsidRPr="005B17D3" w:rsidRDefault="00BE52CE" w:rsidP="00EF3896">
      <w:pPr>
        <w:pStyle w:val="Index2"/>
        <w:tabs>
          <w:tab w:val="right" w:leader="dot" w:pos="9350"/>
        </w:tabs>
        <w:rPr>
          <w:noProof/>
        </w:rPr>
      </w:pPr>
      <w:r w:rsidRPr="005B17D3">
        <w:rPr>
          <w:noProof/>
        </w:rPr>
        <w:t>Roles</w:t>
      </w:r>
      <w:r w:rsidRPr="005B17D3">
        <w:rPr>
          <w:noProof/>
        </w:rPr>
        <w:tab/>
        <w:t>130</w:t>
      </w:r>
    </w:p>
    <w:p w14:paraId="714E4125" w14:textId="77777777" w:rsidR="00BE52CE" w:rsidRPr="005B17D3" w:rsidRDefault="00BE52CE" w:rsidP="00EF3896">
      <w:pPr>
        <w:pStyle w:val="Index2"/>
        <w:tabs>
          <w:tab w:val="right" w:leader="dot" w:pos="9350"/>
        </w:tabs>
        <w:rPr>
          <w:noProof/>
        </w:rPr>
      </w:pPr>
      <w:r w:rsidRPr="005B17D3">
        <w:rPr>
          <w:noProof/>
        </w:rPr>
        <w:t>User Account</w:t>
      </w:r>
    </w:p>
    <w:p w14:paraId="6226292B" w14:textId="77777777" w:rsidR="00BE52CE" w:rsidRPr="005B17D3" w:rsidRDefault="00BE52CE" w:rsidP="00EF3896">
      <w:pPr>
        <w:pStyle w:val="Index3"/>
        <w:tabs>
          <w:tab w:val="right" w:leader="dot" w:pos="9350"/>
        </w:tabs>
        <w:rPr>
          <w:noProof/>
        </w:rPr>
      </w:pPr>
      <w:r w:rsidRPr="005B17D3">
        <w:rPr>
          <w:noProof/>
        </w:rPr>
        <w:t>Functional</w:t>
      </w:r>
      <w:r w:rsidRPr="005B17D3">
        <w:rPr>
          <w:noProof/>
        </w:rPr>
        <w:tab/>
        <w:t>129</w:t>
      </w:r>
    </w:p>
    <w:p w14:paraId="6D0632DB" w14:textId="77777777" w:rsidR="00BE52CE" w:rsidRPr="005B17D3" w:rsidRDefault="00BE52CE" w:rsidP="00EF3896">
      <w:pPr>
        <w:pStyle w:val="Index3"/>
        <w:tabs>
          <w:tab w:val="right" w:leader="dot" w:pos="9350"/>
        </w:tabs>
        <w:rPr>
          <w:noProof/>
        </w:rPr>
      </w:pPr>
      <w:r w:rsidRPr="005B17D3">
        <w:rPr>
          <w:noProof/>
        </w:rPr>
        <w:t>Roles</w:t>
      </w:r>
      <w:r w:rsidRPr="005B17D3">
        <w:rPr>
          <w:noProof/>
        </w:rPr>
        <w:tab/>
        <w:t>130</w:t>
      </w:r>
    </w:p>
    <w:p w14:paraId="21D9EC67" w14:textId="77777777" w:rsidR="00BE52CE" w:rsidRPr="005B17D3" w:rsidRDefault="00BE52CE" w:rsidP="00EF3896">
      <w:pPr>
        <w:pStyle w:val="Index2"/>
        <w:tabs>
          <w:tab w:val="right" w:leader="dot" w:pos="9350"/>
        </w:tabs>
        <w:rPr>
          <w:noProof/>
        </w:rPr>
      </w:pPr>
      <w:r w:rsidRPr="005B17D3">
        <w:rPr>
          <w:noProof/>
        </w:rPr>
        <w:t>User Profile Functional</w:t>
      </w:r>
      <w:r w:rsidRPr="005B17D3">
        <w:rPr>
          <w:noProof/>
        </w:rPr>
        <w:tab/>
        <w:t>133</w:t>
      </w:r>
    </w:p>
    <w:p w14:paraId="404EF42C" w14:textId="77777777" w:rsidR="00BE52CE" w:rsidRPr="005B17D3" w:rsidRDefault="00BE52CE" w:rsidP="00EF3896">
      <w:pPr>
        <w:pStyle w:val="Index2"/>
        <w:tabs>
          <w:tab w:val="right" w:leader="dot" w:pos="9350"/>
        </w:tabs>
        <w:rPr>
          <w:noProof/>
        </w:rPr>
      </w:pPr>
      <w:r w:rsidRPr="005B17D3">
        <w:rPr>
          <w:noProof/>
        </w:rPr>
        <w:t>Worklist</w:t>
      </w:r>
    </w:p>
    <w:p w14:paraId="2FFA2423" w14:textId="77777777" w:rsidR="00BE52CE" w:rsidRPr="005B17D3" w:rsidRDefault="00BE52CE" w:rsidP="00EF3896">
      <w:pPr>
        <w:pStyle w:val="Index3"/>
        <w:tabs>
          <w:tab w:val="right" w:leader="dot" w:pos="9350"/>
        </w:tabs>
        <w:rPr>
          <w:noProof/>
        </w:rPr>
      </w:pPr>
      <w:r w:rsidRPr="005B17D3">
        <w:rPr>
          <w:noProof/>
        </w:rPr>
        <w:t>functional</w:t>
      </w:r>
      <w:r w:rsidRPr="005B17D3">
        <w:rPr>
          <w:noProof/>
        </w:rPr>
        <w:tab/>
        <w:t>55, 56, 57, 58, 59</w:t>
      </w:r>
    </w:p>
    <w:p w14:paraId="2A4918A0" w14:textId="77777777" w:rsidR="00BE52CE" w:rsidRPr="005B17D3" w:rsidRDefault="00BE52CE" w:rsidP="00EF3896">
      <w:pPr>
        <w:pStyle w:val="Index2"/>
        <w:tabs>
          <w:tab w:val="right" w:leader="dot" w:pos="9350"/>
        </w:tabs>
        <w:rPr>
          <w:noProof/>
        </w:rPr>
      </w:pPr>
      <w:r w:rsidRPr="005B17D3">
        <w:rPr>
          <w:noProof/>
        </w:rPr>
        <w:t>Workload</w:t>
      </w:r>
    </w:p>
    <w:p w14:paraId="514277A8" w14:textId="77777777" w:rsidR="00BE52CE" w:rsidRPr="005B17D3" w:rsidRDefault="00BE52CE" w:rsidP="00EF3896">
      <w:pPr>
        <w:pStyle w:val="Index3"/>
        <w:tabs>
          <w:tab w:val="right" w:leader="dot" w:pos="9350"/>
        </w:tabs>
        <w:rPr>
          <w:noProof/>
        </w:rPr>
      </w:pPr>
      <w:r w:rsidRPr="005B17D3">
        <w:rPr>
          <w:noProof/>
        </w:rPr>
        <w:t>functional</w:t>
      </w:r>
      <w:r w:rsidRPr="005B17D3">
        <w:rPr>
          <w:noProof/>
        </w:rPr>
        <w:tab/>
        <w:t>107, 108</w:t>
      </w:r>
    </w:p>
    <w:p w14:paraId="7DF55772" w14:textId="77777777" w:rsidR="00BE52CE" w:rsidRPr="005B17D3" w:rsidRDefault="00BE52CE" w:rsidP="00EF3896">
      <w:pPr>
        <w:pStyle w:val="Index1"/>
        <w:tabs>
          <w:tab w:val="right" w:leader="dot" w:pos="9350"/>
        </w:tabs>
        <w:rPr>
          <w:noProof/>
        </w:rPr>
      </w:pPr>
      <w:r w:rsidRPr="005B17D3">
        <w:rPr>
          <w:noProof/>
        </w:rPr>
        <w:t>GWOT</w:t>
      </w:r>
      <w:r w:rsidRPr="005B17D3">
        <w:rPr>
          <w:noProof/>
        </w:rPr>
        <w:tab/>
        <w:t>See Global War on Terror</w:t>
      </w:r>
    </w:p>
    <w:p w14:paraId="4828B470" w14:textId="77777777" w:rsidR="00BE52CE" w:rsidRPr="005B17D3" w:rsidRDefault="00BE52CE" w:rsidP="00EF3896">
      <w:pPr>
        <w:pStyle w:val="Index1"/>
        <w:tabs>
          <w:tab w:val="right" w:leader="dot" w:pos="9350"/>
        </w:tabs>
        <w:rPr>
          <w:noProof/>
        </w:rPr>
      </w:pPr>
      <w:r w:rsidRPr="005B17D3">
        <w:rPr>
          <w:noProof/>
        </w:rPr>
        <w:t>Handbook</w:t>
      </w:r>
    </w:p>
    <w:p w14:paraId="5C9F08A0" w14:textId="77777777" w:rsidR="00BE52CE" w:rsidRPr="005B17D3" w:rsidRDefault="00BE52CE" w:rsidP="00EF3896">
      <w:pPr>
        <w:pStyle w:val="Index2"/>
        <w:tabs>
          <w:tab w:val="right" w:leader="dot" w:pos="9350"/>
        </w:tabs>
        <w:rPr>
          <w:noProof/>
        </w:rPr>
      </w:pPr>
      <w:r w:rsidRPr="005B17D3">
        <w:rPr>
          <w:noProof/>
        </w:rPr>
        <w:t>Batch File Processing Date</w:t>
      </w:r>
      <w:r w:rsidRPr="005B17D3">
        <w:rPr>
          <w:noProof/>
        </w:rPr>
        <w:tab/>
        <w:t>167</w:t>
      </w:r>
    </w:p>
    <w:p w14:paraId="5C1AB718" w14:textId="77777777" w:rsidR="00BE52CE" w:rsidRPr="005B17D3" w:rsidRDefault="00BE52CE" w:rsidP="00EF3896">
      <w:pPr>
        <w:pStyle w:val="Index2"/>
        <w:tabs>
          <w:tab w:val="right" w:leader="dot" w:pos="9350"/>
        </w:tabs>
        <w:rPr>
          <w:noProof/>
        </w:rPr>
      </w:pPr>
      <w:r w:rsidRPr="005B17D3">
        <w:rPr>
          <w:noProof/>
        </w:rPr>
        <w:t>Batch File Statistics</w:t>
      </w:r>
      <w:r w:rsidRPr="005B17D3">
        <w:rPr>
          <w:noProof/>
        </w:rPr>
        <w:tab/>
        <w:t>167</w:t>
      </w:r>
    </w:p>
    <w:p w14:paraId="07EEECD0" w14:textId="77777777" w:rsidR="00BE52CE" w:rsidRPr="005B17D3" w:rsidRDefault="00BE52CE" w:rsidP="00EF3896">
      <w:pPr>
        <w:pStyle w:val="Index2"/>
        <w:tabs>
          <w:tab w:val="right" w:leader="dot" w:pos="9350"/>
        </w:tabs>
        <w:rPr>
          <w:noProof/>
        </w:rPr>
      </w:pPr>
      <w:r w:rsidRPr="005B17D3">
        <w:rPr>
          <w:noProof/>
        </w:rPr>
        <w:t>Batch Request</w:t>
      </w:r>
      <w:r w:rsidRPr="005B17D3">
        <w:rPr>
          <w:noProof/>
        </w:rPr>
        <w:tab/>
        <w:t>163, 165</w:t>
      </w:r>
    </w:p>
    <w:p w14:paraId="73FF99E9" w14:textId="77777777" w:rsidR="00BE52CE" w:rsidRPr="005B17D3" w:rsidRDefault="00BE52CE" w:rsidP="00EF3896">
      <w:pPr>
        <w:pStyle w:val="Index2"/>
        <w:tabs>
          <w:tab w:val="right" w:leader="dot" w:pos="9350"/>
        </w:tabs>
        <w:rPr>
          <w:noProof/>
        </w:rPr>
      </w:pPr>
      <w:r w:rsidRPr="005B17D3">
        <w:rPr>
          <w:noProof/>
        </w:rPr>
        <w:t>Batch Request Statistics</w:t>
      </w:r>
      <w:r w:rsidRPr="005B17D3">
        <w:rPr>
          <w:noProof/>
        </w:rPr>
        <w:tab/>
        <w:t>166</w:t>
      </w:r>
    </w:p>
    <w:p w14:paraId="2FC0823F" w14:textId="77777777" w:rsidR="00BE52CE" w:rsidRPr="005B17D3" w:rsidRDefault="00BE52CE" w:rsidP="00EF3896">
      <w:pPr>
        <w:pStyle w:val="Index2"/>
        <w:tabs>
          <w:tab w:val="right" w:leader="dot" w:pos="9350"/>
        </w:tabs>
        <w:rPr>
          <w:noProof/>
        </w:rPr>
      </w:pPr>
      <w:r w:rsidRPr="005B17D3">
        <w:rPr>
          <w:noProof/>
        </w:rPr>
        <w:t>Benefits At a Glance</w:t>
      </w:r>
      <w:r w:rsidRPr="005B17D3">
        <w:rPr>
          <w:noProof/>
        </w:rPr>
        <w:tab/>
        <w:t>428</w:t>
      </w:r>
    </w:p>
    <w:p w14:paraId="07517572" w14:textId="77777777" w:rsidR="00BE52CE" w:rsidRPr="005B17D3" w:rsidRDefault="00BE52CE" w:rsidP="00EF3896">
      <w:pPr>
        <w:pStyle w:val="Index2"/>
        <w:tabs>
          <w:tab w:val="right" w:leader="dot" w:pos="9350"/>
        </w:tabs>
        <w:rPr>
          <w:noProof/>
        </w:rPr>
      </w:pPr>
      <w:r w:rsidRPr="005B17D3">
        <w:rPr>
          <w:noProof/>
        </w:rPr>
        <w:t>Date Sent to CMS</w:t>
      </w:r>
      <w:r w:rsidRPr="005B17D3">
        <w:rPr>
          <w:noProof/>
        </w:rPr>
        <w:tab/>
        <w:t>167</w:t>
      </w:r>
    </w:p>
    <w:p w14:paraId="5B133FA0" w14:textId="77777777" w:rsidR="00BE52CE" w:rsidRPr="005B17D3" w:rsidRDefault="00BE52CE" w:rsidP="00EF3896">
      <w:pPr>
        <w:pStyle w:val="Index2"/>
        <w:tabs>
          <w:tab w:val="right" w:leader="dot" w:pos="9350"/>
        </w:tabs>
        <w:rPr>
          <w:noProof/>
        </w:rPr>
      </w:pPr>
      <w:r w:rsidRPr="005B17D3">
        <w:rPr>
          <w:noProof/>
        </w:rPr>
        <w:t>Delivery Preference</w:t>
      </w:r>
      <w:r w:rsidRPr="005B17D3">
        <w:rPr>
          <w:noProof/>
        </w:rPr>
        <w:tab/>
        <w:t>386</w:t>
      </w:r>
    </w:p>
    <w:p w14:paraId="0C7CB339" w14:textId="77777777" w:rsidR="00BE52CE" w:rsidRPr="005B17D3" w:rsidRDefault="00BE52CE" w:rsidP="00EF3896">
      <w:pPr>
        <w:pStyle w:val="Index3"/>
        <w:tabs>
          <w:tab w:val="right" w:leader="dot" w:pos="9350"/>
        </w:tabs>
        <w:rPr>
          <w:noProof/>
        </w:rPr>
      </w:pPr>
      <w:r w:rsidRPr="005B17D3">
        <w:rPr>
          <w:noProof/>
          <w:color w:val="A6A6A6" w:themeColor="background1" w:themeShade="A6"/>
        </w:rPr>
        <w:t>Email Address</w:t>
      </w:r>
      <w:r w:rsidRPr="005B17D3">
        <w:rPr>
          <w:noProof/>
        </w:rPr>
        <w:tab/>
        <w:t>387</w:t>
      </w:r>
    </w:p>
    <w:p w14:paraId="26F439DF" w14:textId="77777777" w:rsidR="00BE52CE" w:rsidRPr="005B17D3" w:rsidRDefault="00BE52CE" w:rsidP="00EF3896">
      <w:pPr>
        <w:pStyle w:val="Index3"/>
        <w:tabs>
          <w:tab w:val="right" w:leader="dot" w:pos="9350"/>
        </w:tabs>
        <w:rPr>
          <w:noProof/>
        </w:rPr>
      </w:pPr>
      <w:r w:rsidRPr="005B17D3">
        <w:rPr>
          <w:noProof/>
          <w:color w:val="A6A6A6" w:themeColor="background1" w:themeShade="A6"/>
        </w:rPr>
        <w:t>Email Type</w:t>
      </w:r>
      <w:r w:rsidRPr="005B17D3">
        <w:rPr>
          <w:noProof/>
        </w:rPr>
        <w:tab/>
        <w:t>387</w:t>
      </w:r>
    </w:p>
    <w:p w14:paraId="025CE147" w14:textId="77777777" w:rsidR="00BE52CE" w:rsidRPr="005B17D3" w:rsidRDefault="00BE52CE" w:rsidP="00EF3896">
      <w:pPr>
        <w:pStyle w:val="Index2"/>
        <w:tabs>
          <w:tab w:val="right" w:leader="dot" w:pos="9350"/>
        </w:tabs>
        <w:rPr>
          <w:noProof/>
        </w:rPr>
      </w:pPr>
      <w:r w:rsidRPr="005B17D3">
        <w:rPr>
          <w:noProof/>
        </w:rPr>
        <w:t>Preferred Facility</w:t>
      </w:r>
      <w:r w:rsidRPr="005B17D3">
        <w:rPr>
          <w:noProof/>
        </w:rPr>
        <w:tab/>
        <w:t>163</w:t>
      </w:r>
    </w:p>
    <w:p w14:paraId="403B1C49" w14:textId="77777777" w:rsidR="00BE52CE" w:rsidRPr="005B17D3" w:rsidRDefault="00BE52CE" w:rsidP="00EF3896">
      <w:pPr>
        <w:pStyle w:val="Index2"/>
        <w:tabs>
          <w:tab w:val="right" w:leader="dot" w:pos="9350"/>
        </w:tabs>
        <w:rPr>
          <w:noProof/>
        </w:rPr>
      </w:pPr>
      <w:r w:rsidRPr="005B17D3">
        <w:rPr>
          <w:noProof/>
        </w:rPr>
        <w:t>Priority Group</w:t>
      </w:r>
      <w:r w:rsidRPr="005B17D3">
        <w:rPr>
          <w:noProof/>
        </w:rPr>
        <w:tab/>
        <w:t>164</w:t>
      </w:r>
    </w:p>
    <w:p w14:paraId="36B8FEE7" w14:textId="77777777" w:rsidR="00BE52CE" w:rsidRPr="005B17D3" w:rsidRDefault="00BE52CE" w:rsidP="00EF3896">
      <w:pPr>
        <w:pStyle w:val="Index2"/>
        <w:tabs>
          <w:tab w:val="right" w:leader="dot" w:pos="9350"/>
        </w:tabs>
        <w:rPr>
          <w:noProof/>
        </w:rPr>
      </w:pPr>
      <w:r w:rsidRPr="005B17D3">
        <w:rPr>
          <w:noProof/>
        </w:rPr>
        <w:t>Records Mailed by CMS</w:t>
      </w:r>
      <w:r w:rsidRPr="005B17D3">
        <w:rPr>
          <w:noProof/>
        </w:rPr>
        <w:tab/>
        <w:t>168</w:t>
      </w:r>
    </w:p>
    <w:p w14:paraId="7217C15A" w14:textId="77777777" w:rsidR="00BE52CE" w:rsidRPr="005B17D3" w:rsidRDefault="00BE52CE" w:rsidP="00EF3896">
      <w:pPr>
        <w:pStyle w:val="Index2"/>
        <w:tabs>
          <w:tab w:val="right" w:leader="dot" w:pos="9350"/>
        </w:tabs>
        <w:rPr>
          <w:noProof/>
        </w:rPr>
      </w:pPr>
      <w:r w:rsidRPr="005B17D3">
        <w:rPr>
          <w:noProof/>
        </w:rPr>
        <w:t>Records Rejected by CMS</w:t>
      </w:r>
      <w:r w:rsidRPr="005B17D3">
        <w:rPr>
          <w:noProof/>
        </w:rPr>
        <w:tab/>
        <w:t>168</w:t>
      </w:r>
    </w:p>
    <w:p w14:paraId="146186F2" w14:textId="77777777" w:rsidR="00BE52CE" w:rsidRPr="005B17D3" w:rsidRDefault="00BE52CE" w:rsidP="00EF3896">
      <w:pPr>
        <w:pStyle w:val="Index2"/>
        <w:tabs>
          <w:tab w:val="right" w:leader="dot" w:pos="9350"/>
        </w:tabs>
        <w:rPr>
          <w:noProof/>
        </w:rPr>
      </w:pPr>
      <w:r w:rsidRPr="005B17D3">
        <w:rPr>
          <w:noProof/>
        </w:rPr>
        <w:t>System Parameters</w:t>
      </w:r>
    </w:p>
    <w:p w14:paraId="7C829F18" w14:textId="77777777" w:rsidR="00BE52CE" w:rsidRPr="005B17D3" w:rsidRDefault="00BE52CE" w:rsidP="00EF3896">
      <w:pPr>
        <w:pStyle w:val="Index3"/>
        <w:tabs>
          <w:tab w:val="right" w:leader="dot" w:pos="9350"/>
        </w:tabs>
        <w:rPr>
          <w:noProof/>
        </w:rPr>
      </w:pPr>
      <w:r w:rsidRPr="005B17D3">
        <w:rPr>
          <w:noProof/>
        </w:rPr>
        <w:t>Default Handbook Batch Release Control Number</w:t>
      </w:r>
      <w:r w:rsidRPr="005B17D3">
        <w:rPr>
          <w:noProof/>
        </w:rPr>
        <w:tab/>
        <w:t>142</w:t>
      </w:r>
    </w:p>
    <w:p w14:paraId="3A1E49DD" w14:textId="77777777" w:rsidR="00BE52CE" w:rsidRPr="005B17D3" w:rsidRDefault="00BE52CE" w:rsidP="00EF3896">
      <w:pPr>
        <w:pStyle w:val="Index3"/>
        <w:tabs>
          <w:tab w:val="right" w:leader="dot" w:pos="9350"/>
        </w:tabs>
        <w:rPr>
          <w:noProof/>
        </w:rPr>
      </w:pPr>
      <w:r w:rsidRPr="005B17D3">
        <w:rPr>
          <w:noProof/>
        </w:rPr>
        <w:t>Handbook Active</w:t>
      </w:r>
      <w:r w:rsidRPr="005B17D3">
        <w:rPr>
          <w:noProof/>
        </w:rPr>
        <w:tab/>
        <w:t>143</w:t>
      </w:r>
    </w:p>
    <w:p w14:paraId="37047DB9" w14:textId="77777777" w:rsidR="00BE52CE" w:rsidRPr="005B17D3" w:rsidRDefault="00BE52CE" w:rsidP="00EF3896">
      <w:pPr>
        <w:pStyle w:val="Index3"/>
        <w:tabs>
          <w:tab w:val="right" w:leader="dot" w:pos="9350"/>
        </w:tabs>
        <w:rPr>
          <w:noProof/>
        </w:rPr>
      </w:pPr>
      <w:r w:rsidRPr="005B17D3">
        <w:rPr>
          <w:noProof/>
        </w:rPr>
        <w:t>HANDBOOK ROLL OUT OVER</w:t>
      </w:r>
      <w:r w:rsidRPr="005B17D3">
        <w:rPr>
          <w:noProof/>
        </w:rPr>
        <w:tab/>
        <w:t>143</w:t>
      </w:r>
    </w:p>
    <w:p w14:paraId="42580543" w14:textId="77777777" w:rsidR="00BE52CE" w:rsidRPr="005B17D3" w:rsidRDefault="00BE52CE" w:rsidP="00EF3896">
      <w:pPr>
        <w:pStyle w:val="Index3"/>
        <w:tabs>
          <w:tab w:val="right" w:leader="dot" w:pos="9350"/>
        </w:tabs>
        <w:rPr>
          <w:noProof/>
        </w:rPr>
      </w:pPr>
      <w:r w:rsidRPr="005B17D3">
        <w:rPr>
          <w:noProof/>
        </w:rPr>
        <w:t>Maximum Number of Records to CMS</w:t>
      </w:r>
      <w:r w:rsidRPr="005B17D3">
        <w:rPr>
          <w:noProof/>
        </w:rPr>
        <w:tab/>
        <w:t>145</w:t>
      </w:r>
    </w:p>
    <w:p w14:paraId="45CEBA20" w14:textId="77777777" w:rsidR="00BE52CE" w:rsidRPr="005B17D3" w:rsidRDefault="00BE52CE" w:rsidP="00EF3896">
      <w:pPr>
        <w:pStyle w:val="Index2"/>
        <w:tabs>
          <w:tab w:val="right" w:leader="dot" w:pos="9350"/>
        </w:tabs>
        <w:rPr>
          <w:noProof/>
        </w:rPr>
      </w:pPr>
      <w:r w:rsidRPr="005B17D3">
        <w:rPr>
          <w:noProof/>
        </w:rPr>
        <w:t>View, Print and Check Status of Veteran Benefits Handbook</w:t>
      </w:r>
      <w:r w:rsidRPr="005B17D3">
        <w:rPr>
          <w:noProof/>
        </w:rPr>
        <w:tab/>
        <w:t>427</w:t>
      </w:r>
    </w:p>
    <w:p w14:paraId="26C72ED9" w14:textId="77777777" w:rsidR="00BE52CE" w:rsidRPr="005B17D3" w:rsidRDefault="00BE52CE" w:rsidP="00EF3896">
      <w:pPr>
        <w:pStyle w:val="Index1"/>
        <w:tabs>
          <w:tab w:val="right" w:leader="dot" w:pos="9350"/>
        </w:tabs>
        <w:rPr>
          <w:noProof/>
        </w:rPr>
      </w:pPr>
      <w:r w:rsidRPr="005B17D3">
        <w:rPr>
          <w:noProof/>
        </w:rPr>
        <w:t>Handbook Communication Detail</w:t>
      </w:r>
      <w:r w:rsidRPr="005B17D3">
        <w:rPr>
          <w:noProof/>
        </w:rPr>
        <w:tab/>
        <w:t>385</w:t>
      </w:r>
    </w:p>
    <w:p w14:paraId="425D10C6" w14:textId="77777777" w:rsidR="00BE52CE" w:rsidRPr="005B17D3" w:rsidRDefault="00BE52CE" w:rsidP="00EF3896">
      <w:pPr>
        <w:pStyle w:val="Index2"/>
        <w:tabs>
          <w:tab w:val="right" w:leader="dot" w:pos="9350"/>
        </w:tabs>
        <w:rPr>
          <w:noProof/>
        </w:rPr>
      </w:pPr>
      <w:r w:rsidRPr="005B17D3">
        <w:rPr>
          <w:noProof/>
        </w:rPr>
        <w:t>Cancel Mailing</w:t>
      </w:r>
      <w:r w:rsidRPr="005B17D3">
        <w:rPr>
          <w:noProof/>
        </w:rPr>
        <w:tab/>
        <w:t>385</w:t>
      </w:r>
    </w:p>
    <w:p w14:paraId="075962E3" w14:textId="77777777" w:rsidR="00BE52CE" w:rsidRPr="005B17D3" w:rsidRDefault="00BE52CE" w:rsidP="00EF3896">
      <w:pPr>
        <w:pStyle w:val="Index1"/>
        <w:tabs>
          <w:tab w:val="right" w:leader="dot" w:pos="9350"/>
        </w:tabs>
        <w:rPr>
          <w:noProof/>
        </w:rPr>
      </w:pPr>
      <w:r w:rsidRPr="005B17D3">
        <w:rPr>
          <w:noProof/>
        </w:rPr>
        <w:t>Handbook Communication Name</w:t>
      </w:r>
      <w:r w:rsidRPr="005B17D3">
        <w:rPr>
          <w:noProof/>
        </w:rPr>
        <w:tab/>
        <w:t>383</w:t>
      </w:r>
    </w:p>
    <w:p w14:paraId="0B33419C" w14:textId="77777777" w:rsidR="00BE52CE" w:rsidRPr="005B17D3" w:rsidRDefault="00BE52CE" w:rsidP="00EF3896">
      <w:pPr>
        <w:pStyle w:val="Index1"/>
        <w:tabs>
          <w:tab w:val="right" w:leader="dot" w:pos="9350"/>
        </w:tabs>
        <w:rPr>
          <w:noProof/>
        </w:rPr>
      </w:pPr>
      <w:r w:rsidRPr="005B17D3">
        <w:rPr>
          <w:noProof/>
        </w:rPr>
        <w:t>Handbook Communication Type</w:t>
      </w:r>
      <w:r w:rsidRPr="005B17D3">
        <w:rPr>
          <w:noProof/>
        </w:rPr>
        <w:tab/>
        <w:t>383</w:t>
      </w:r>
    </w:p>
    <w:p w14:paraId="4868B86A" w14:textId="77777777" w:rsidR="00BE52CE" w:rsidRPr="005B17D3" w:rsidRDefault="00BE52CE" w:rsidP="00EF3896">
      <w:pPr>
        <w:pStyle w:val="Index1"/>
        <w:tabs>
          <w:tab w:val="right" w:leader="dot" w:pos="9350"/>
        </w:tabs>
        <w:rPr>
          <w:noProof/>
        </w:rPr>
      </w:pPr>
      <w:r w:rsidRPr="005B17D3">
        <w:rPr>
          <w:noProof/>
        </w:rPr>
        <w:t>Handbook Select to Mail</w:t>
      </w:r>
      <w:r w:rsidRPr="005B17D3">
        <w:rPr>
          <w:noProof/>
        </w:rPr>
        <w:tab/>
        <w:t>383</w:t>
      </w:r>
    </w:p>
    <w:p w14:paraId="7477A3EE" w14:textId="77777777" w:rsidR="00BE52CE" w:rsidRPr="005B17D3" w:rsidRDefault="00BE52CE" w:rsidP="00EF3896">
      <w:pPr>
        <w:pStyle w:val="Index1"/>
        <w:tabs>
          <w:tab w:val="right" w:leader="dot" w:pos="9350"/>
        </w:tabs>
        <w:rPr>
          <w:noProof/>
        </w:rPr>
      </w:pPr>
      <w:r w:rsidRPr="005B17D3">
        <w:rPr>
          <w:noProof/>
        </w:rPr>
        <w:t>Handbook Status</w:t>
      </w:r>
      <w:r w:rsidRPr="005B17D3">
        <w:rPr>
          <w:noProof/>
        </w:rPr>
        <w:tab/>
        <w:t>383</w:t>
      </w:r>
    </w:p>
    <w:p w14:paraId="2CD8D11B" w14:textId="77777777" w:rsidR="00BE52CE" w:rsidRPr="005B17D3" w:rsidRDefault="00BE52CE" w:rsidP="00EF3896">
      <w:pPr>
        <w:pStyle w:val="Index2"/>
        <w:tabs>
          <w:tab w:val="right" w:leader="dot" w:pos="9350"/>
        </w:tabs>
        <w:rPr>
          <w:noProof/>
        </w:rPr>
      </w:pPr>
      <w:r w:rsidRPr="005B17D3">
        <w:rPr>
          <w:noProof/>
        </w:rPr>
        <w:t>Communication Name</w:t>
      </w:r>
      <w:r w:rsidRPr="005B17D3">
        <w:rPr>
          <w:noProof/>
        </w:rPr>
        <w:tab/>
        <w:t>384</w:t>
      </w:r>
    </w:p>
    <w:p w14:paraId="14DAC52A" w14:textId="77777777" w:rsidR="00BE52CE" w:rsidRPr="005B17D3" w:rsidRDefault="00BE52CE" w:rsidP="00EF3896">
      <w:pPr>
        <w:pStyle w:val="Index2"/>
        <w:tabs>
          <w:tab w:val="right" w:leader="dot" w:pos="9350"/>
        </w:tabs>
        <w:rPr>
          <w:noProof/>
        </w:rPr>
      </w:pPr>
      <w:r w:rsidRPr="005B17D3">
        <w:rPr>
          <w:noProof/>
        </w:rPr>
        <w:t>Date</w:t>
      </w:r>
      <w:r w:rsidRPr="005B17D3">
        <w:rPr>
          <w:noProof/>
        </w:rPr>
        <w:tab/>
        <w:t>383</w:t>
      </w:r>
    </w:p>
    <w:p w14:paraId="27CA9342" w14:textId="77777777" w:rsidR="00BE52CE" w:rsidRPr="005B17D3" w:rsidRDefault="00BE52CE" w:rsidP="00EF3896">
      <w:pPr>
        <w:pStyle w:val="Index2"/>
        <w:tabs>
          <w:tab w:val="right" w:leader="dot" w:pos="9350"/>
        </w:tabs>
        <w:rPr>
          <w:noProof/>
        </w:rPr>
      </w:pPr>
      <w:r w:rsidRPr="005B17D3">
        <w:rPr>
          <w:noProof/>
        </w:rPr>
        <w:t>ID</w:t>
      </w:r>
      <w:r w:rsidRPr="005B17D3">
        <w:rPr>
          <w:noProof/>
        </w:rPr>
        <w:tab/>
        <w:t>384</w:t>
      </w:r>
    </w:p>
    <w:p w14:paraId="21800AE5" w14:textId="77777777" w:rsidR="00BE52CE" w:rsidRPr="005B17D3" w:rsidRDefault="00BE52CE" w:rsidP="00EF3896">
      <w:pPr>
        <w:pStyle w:val="Index2"/>
        <w:tabs>
          <w:tab w:val="right" w:leader="dot" w:pos="9350"/>
        </w:tabs>
        <w:rPr>
          <w:noProof/>
        </w:rPr>
      </w:pPr>
      <w:r w:rsidRPr="005B17D3">
        <w:rPr>
          <w:noProof/>
        </w:rPr>
        <w:t>Raw Data</w:t>
      </w:r>
      <w:r w:rsidRPr="005B17D3">
        <w:rPr>
          <w:noProof/>
        </w:rPr>
        <w:tab/>
        <w:t>385</w:t>
      </w:r>
    </w:p>
    <w:p w14:paraId="482EA458" w14:textId="77777777" w:rsidR="00BE52CE" w:rsidRPr="005B17D3" w:rsidRDefault="00BE52CE" w:rsidP="00EF3896">
      <w:pPr>
        <w:pStyle w:val="Index2"/>
        <w:tabs>
          <w:tab w:val="right" w:leader="dot" w:pos="9350"/>
        </w:tabs>
        <w:rPr>
          <w:noProof/>
        </w:rPr>
      </w:pPr>
      <w:r w:rsidRPr="005B17D3">
        <w:rPr>
          <w:noProof/>
        </w:rPr>
        <w:t>Status</w:t>
      </w:r>
      <w:r w:rsidRPr="005B17D3">
        <w:rPr>
          <w:noProof/>
        </w:rPr>
        <w:tab/>
        <w:t>384</w:t>
      </w:r>
    </w:p>
    <w:p w14:paraId="4063A3CD" w14:textId="77777777" w:rsidR="00BE52CE" w:rsidRPr="005B17D3" w:rsidRDefault="00BE52CE" w:rsidP="00EF3896">
      <w:pPr>
        <w:pStyle w:val="Index2"/>
        <w:tabs>
          <w:tab w:val="right" w:leader="dot" w:pos="9350"/>
        </w:tabs>
        <w:rPr>
          <w:noProof/>
        </w:rPr>
      </w:pPr>
      <w:r w:rsidRPr="005B17D3">
        <w:rPr>
          <w:noProof/>
        </w:rPr>
        <w:t>Version</w:t>
      </w:r>
      <w:r w:rsidRPr="005B17D3">
        <w:rPr>
          <w:noProof/>
        </w:rPr>
        <w:tab/>
        <w:t>384</w:t>
      </w:r>
    </w:p>
    <w:p w14:paraId="498FD586" w14:textId="77777777" w:rsidR="00BE52CE" w:rsidRPr="005B17D3" w:rsidRDefault="00BE52CE" w:rsidP="00EF3896">
      <w:pPr>
        <w:pStyle w:val="Index2"/>
        <w:tabs>
          <w:tab w:val="right" w:leader="dot" w:pos="9350"/>
        </w:tabs>
        <w:rPr>
          <w:noProof/>
        </w:rPr>
      </w:pPr>
      <w:r w:rsidRPr="005B17D3">
        <w:rPr>
          <w:noProof/>
        </w:rPr>
        <w:t>Veterans Handbook</w:t>
      </w:r>
      <w:r w:rsidRPr="005B17D3">
        <w:rPr>
          <w:noProof/>
        </w:rPr>
        <w:tab/>
        <w:t>385</w:t>
      </w:r>
    </w:p>
    <w:p w14:paraId="2DFF5EA8" w14:textId="77777777" w:rsidR="00BE52CE" w:rsidRPr="005B17D3" w:rsidRDefault="00BE52CE" w:rsidP="00EF3896">
      <w:pPr>
        <w:pStyle w:val="Index2"/>
        <w:tabs>
          <w:tab w:val="right" w:leader="dot" w:pos="9350"/>
        </w:tabs>
        <w:rPr>
          <w:noProof/>
        </w:rPr>
      </w:pPr>
      <w:r w:rsidRPr="005B17D3">
        <w:rPr>
          <w:noProof/>
        </w:rPr>
        <w:t>Veterans Profile</w:t>
      </w:r>
      <w:r w:rsidRPr="005B17D3">
        <w:rPr>
          <w:noProof/>
        </w:rPr>
        <w:tab/>
        <w:t>385</w:t>
      </w:r>
    </w:p>
    <w:p w14:paraId="38DF18DD" w14:textId="77777777" w:rsidR="00BE52CE" w:rsidRPr="005B17D3" w:rsidRDefault="00BE52CE" w:rsidP="00EF3896">
      <w:pPr>
        <w:pStyle w:val="Index1"/>
        <w:tabs>
          <w:tab w:val="right" w:leader="dot" w:pos="9350"/>
        </w:tabs>
        <w:rPr>
          <w:noProof/>
        </w:rPr>
      </w:pPr>
      <w:r w:rsidRPr="005B17D3">
        <w:rPr>
          <w:noProof/>
        </w:rPr>
        <w:t>HBP Data Sharing Indicator</w:t>
      </w:r>
    </w:p>
    <w:p w14:paraId="61C9BB36" w14:textId="77777777" w:rsidR="00BE52CE" w:rsidRPr="005B17D3" w:rsidRDefault="00BE52CE" w:rsidP="00EF3896">
      <w:pPr>
        <w:pStyle w:val="Index2"/>
        <w:tabs>
          <w:tab w:val="right" w:leader="dot" w:pos="9350"/>
        </w:tabs>
        <w:rPr>
          <w:noProof/>
        </w:rPr>
      </w:pPr>
      <w:r w:rsidRPr="005B17D3">
        <w:rPr>
          <w:noProof/>
        </w:rPr>
        <w:t>Health Benefit Plans</w:t>
      </w:r>
      <w:r w:rsidRPr="005B17D3">
        <w:rPr>
          <w:noProof/>
        </w:rPr>
        <w:tab/>
        <w:t>143</w:t>
      </w:r>
    </w:p>
    <w:p w14:paraId="131FFA29" w14:textId="77777777" w:rsidR="00BE52CE" w:rsidRPr="005B17D3" w:rsidRDefault="00BE52CE" w:rsidP="00EF3896">
      <w:pPr>
        <w:pStyle w:val="Index1"/>
        <w:tabs>
          <w:tab w:val="right" w:leader="dot" w:pos="9350"/>
        </w:tabs>
        <w:rPr>
          <w:noProof/>
        </w:rPr>
      </w:pPr>
      <w:r w:rsidRPr="005B17D3">
        <w:rPr>
          <w:noProof/>
        </w:rPr>
        <w:t>Health Benefit Plans</w:t>
      </w:r>
      <w:r w:rsidRPr="005B17D3">
        <w:rPr>
          <w:noProof/>
        </w:rPr>
        <w:tab/>
        <w:t>198</w:t>
      </w:r>
    </w:p>
    <w:p w14:paraId="4CCCADD1" w14:textId="77777777" w:rsidR="00BE52CE" w:rsidRPr="005B17D3" w:rsidRDefault="00BE52CE" w:rsidP="00EF3896">
      <w:pPr>
        <w:pStyle w:val="Index2"/>
        <w:tabs>
          <w:tab w:val="right" w:leader="dot" w:pos="9350"/>
        </w:tabs>
        <w:rPr>
          <w:noProof/>
        </w:rPr>
      </w:pPr>
      <w:r w:rsidRPr="005B17D3">
        <w:rPr>
          <w:noProof/>
        </w:rPr>
        <w:t>Assign</w:t>
      </w:r>
      <w:r w:rsidRPr="005B17D3">
        <w:rPr>
          <w:noProof/>
        </w:rPr>
        <w:tab/>
        <w:t>199</w:t>
      </w:r>
    </w:p>
    <w:p w14:paraId="63350A3C" w14:textId="77777777" w:rsidR="00BE52CE" w:rsidRPr="005B17D3" w:rsidRDefault="00BE52CE" w:rsidP="00EF3896">
      <w:pPr>
        <w:pStyle w:val="Index2"/>
        <w:tabs>
          <w:tab w:val="right" w:leader="dot" w:pos="9350"/>
        </w:tabs>
        <w:rPr>
          <w:noProof/>
        </w:rPr>
      </w:pPr>
      <w:r w:rsidRPr="005B17D3">
        <w:rPr>
          <w:noProof/>
        </w:rPr>
        <w:t>HBP Data Sharing Indicator</w:t>
      </w:r>
      <w:r w:rsidRPr="005B17D3">
        <w:rPr>
          <w:noProof/>
        </w:rPr>
        <w:tab/>
        <w:t>143</w:t>
      </w:r>
    </w:p>
    <w:p w14:paraId="04D67B70" w14:textId="77777777" w:rsidR="00BE52CE" w:rsidRPr="005B17D3" w:rsidRDefault="00BE52CE" w:rsidP="00EF3896">
      <w:pPr>
        <w:pStyle w:val="Index1"/>
        <w:tabs>
          <w:tab w:val="right" w:leader="dot" w:pos="9350"/>
        </w:tabs>
        <w:rPr>
          <w:noProof/>
        </w:rPr>
      </w:pPr>
      <w:r w:rsidRPr="005B17D3">
        <w:rPr>
          <w:noProof/>
        </w:rPr>
        <w:t>Healthcare Reform</w:t>
      </w:r>
      <w:r w:rsidRPr="005B17D3">
        <w:rPr>
          <w:noProof/>
        </w:rPr>
        <w:tab/>
        <w:t>12, 13, 25</w:t>
      </w:r>
    </w:p>
    <w:p w14:paraId="334A30C9" w14:textId="77777777" w:rsidR="00BE52CE" w:rsidRPr="005B17D3" w:rsidRDefault="00BE52CE" w:rsidP="00EF3896">
      <w:pPr>
        <w:pStyle w:val="Index1"/>
        <w:tabs>
          <w:tab w:val="right" w:leader="dot" w:pos="9350"/>
        </w:tabs>
        <w:rPr>
          <w:noProof/>
        </w:rPr>
      </w:pPr>
      <w:r w:rsidRPr="005B17D3">
        <w:rPr>
          <w:noProof/>
        </w:rPr>
        <w:t>Healthcare Reform/Affordable Care Act (ACA)</w:t>
      </w:r>
      <w:r w:rsidRPr="005B17D3">
        <w:rPr>
          <w:noProof/>
        </w:rPr>
        <w:tab/>
        <w:t>30</w:t>
      </w:r>
    </w:p>
    <w:p w14:paraId="403E523B" w14:textId="77777777" w:rsidR="00BE52CE" w:rsidRPr="005B17D3" w:rsidRDefault="00BE52CE" w:rsidP="00EF3896">
      <w:pPr>
        <w:pStyle w:val="Index1"/>
        <w:tabs>
          <w:tab w:val="right" w:leader="dot" w:pos="9350"/>
        </w:tabs>
        <w:rPr>
          <w:noProof/>
        </w:rPr>
      </w:pPr>
      <w:r w:rsidRPr="005B17D3">
        <w:rPr>
          <w:noProof/>
        </w:rPr>
        <w:t>Health</w:t>
      </w:r>
      <w:r w:rsidRPr="005B17D3">
        <w:rPr>
          <w:iCs/>
          <w:noProof/>
        </w:rPr>
        <w:t>e</w:t>
      </w:r>
      <w:r w:rsidRPr="005B17D3">
        <w:rPr>
          <w:noProof/>
        </w:rPr>
        <w:t>Vet</w:t>
      </w:r>
      <w:r w:rsidRPr="005B17D3">
        <w:rPr>
          <w:noProof/>
        </w:rPr>
        <w:tab/>
        <w:t>1, 29, 30</w:t>
      </w:r>
    </w:p>
    <w:p w14:paraId="31E578A7" w14:textId="77777777" w:rsidR="00BE52CE" w:rsidRPr="005B17D3" w:rsidRDefault="00BE52CE" w:rsidP="00EF3896">
      <w:pPr>
        <w:pStyle w:val="Index1"/>
        <w:tabs>
          <w:tab w:val="right" w:leader="dot" w:pos="9350"/>
        </w:tabs>
        <w:rPr>
          <w:noProof/>
        </w:rPr>
      </w:pPr>
      <w:r w:rsidRPr="005B17D3">
        <w:rPr>
          <w:noProof/>
        </w:rPr>
        <w:t>HECMS</w:t>
      </w:r>
      <w:r w:rsidRPr="005B17D3">
        <w:rPr>
          <w:noProof/>
        </w:rPr>
        <w:tab/>
        <w:t>29, 30</w:t>
      </w:r>
    </w:p>
    <w:p w14:paraId="4B5262A1" w14:textId="77777777" w:rsidR="00BE52CE" w:rsidRPr="005B17D3" w:rsidRDefault="00BE52CE" w:rsidP="00EF3896">
      <w:pPr>
        <w:pStyle w:val="Index1"/>
        <w:tabs>
          <w:tab w:val="right" w:leader="dot" w:pos="9350"/>
        </w:tabs>
        <w:rPr>
          <w:noProof/>
        </w:rPr>
      </w:pPr>
      <w:r w:rsidRPr="005B17D3">
        <w:rPr>
          <w:b/>
          <w:noProof/>
        </w:rPr>
        <w:t>Historical</w:t>
      </w:r>
    </w:p>
    <w:p w14:paraId="329E8AAA" w14:textId="77777777" w:rsidR="00BE52CE" w:rsidRPr="005B17D3" w:rsidRDefault="00BE52CE" w:rsidP="00EF3896">
      <w:pPr>
        <w:pStyle w:val="Index2"/>
        <w:tabs>
          <w:tab w:val="right" w:leader="dot" w:pos="9350"/>
        </w:tabs>
        <w:rPr>
          <w:noProof/>
        </w:rPr>
      </w:pPr>
      <w:r w:rsidRPr="005B17D3">
        <w:rPr>
          <w:noProof/>
        </w:rPr>
        <w:t>clinical determination information</w:t>
      </w:r>
      <w:r w:rsidRPr="005B17D3">
        <w:rPr>
          <w:noProof/>
        </w:rPr>
        <w:tab/>
        <w:t>234</w:t>
      </w:r>
    </w:p>
    <w:p w14:paraId="073A5CE0" w14:textId="77777777" w:rsidR="00BE52CE" w:rsidRPr="005B17D3" w:rsidRDefault="00BE52CE" w:rsidP="00EF3896">
      <w:pPr>
        <w:pStyle w:val="Index2"/>
        <w:tabs>
          <w:tab w:val="right" w:leader="dot" w:pos="9350"/>
        </w:tabs>
        <w:rPr>
          <w:noProof/>
        </w:rPr>
      </w:pPr>
      <w:r w:rsidRPr="005B17D3">
        <w:rPr>
          <w:noProof/>
          <w:color w:val="0000FF"/>
          <w:u w:val="single"/>
        </w:rPr>
        <w:t>clinical determination link</w:t>
      </w:r>
      <w:r w:rsidRPr="005B17D3">
        <w:rPr>
          <w:noProof/>
        </w:rPr>
        <w:tab/>
        <w:t>199, 234</w:t>
      </w:r>
    </w:p>
    <w:p w14:paraId="6509AAEE" w14:textId="77777777" w:rsidR="00BE52CE" w:rsidRPr="005B17D3" w:rsidRDefault="00BE52CE" w:rsidP="00EF3896">
      <w:pPr>
        <w:pStyle w:val="Index2"/>
        <w:tabs>
          <w:tab w:val="right" w:leader="dot" w:pos="9350"/>
        </w:tabs>
        <w:rPr>
          <w:noProof/>
        </w:rPr>
      </w:pPr>
      <w:r w:rsidRPr="005B17D3">
        <w:rPr>
          <w:noProof/>
        </w:rPr>
        <w:t>EGT data</w:t>
      </w:r>
      <w:r w:rsidRPr="005B17D3">
        <w:rPr>
          <w:noProof/>
        </w:rPr>
        <w:tab/>
        <w:t>115, 116</w:t>
      </w:r>
    </w:p>
    <w:p w14:paraId="3EEF5716" w14:textId="77777777" w:rsidR="00BE52CE" w:rsidRPr="005B17D3" w:rsidRDefault="00BE52CE" w:rsidP="00EF3896">
      <w:pPr>
        <w:pStyle w:val="Index2"/>
        <w:tabs>
          <w:tab w:val="right" w:leader="dot" w:pos="9350"/>
        </w:tabs>
        <w:rPr>
          <w:noProof/>
        </w:rPr>
      </w:pPr>
      <w:r w:rsidRPr="005B17D3">
        <w:rPr>
          <w:noProof/>
        </w:rPr>
        <w:t>EGT Settings</w:t>
      </w:r>
      <w:r w:rsidRPr="005B17D3">
        <w:rPr>
          <w:noProof/>
        </w:rPr>
        <w:tab/>
        <w:t>112</w:t>
      </w:r>
    </w:p>
    <w:p w14:paraId="7EECACAC" w14:textId="77777777" w:rsidR="00BE52CE" w:rsidRPr="005B17D3" w:rsidRDefault="00BE52CE" w:rsidP="00EF3896">
      <w:pPr>
        <w:pStyle w:val="Index2"/>
        <w:tabs>
          <w:tab w:val="right" w:leader="dot" w:pos="9350"/>
        </w:tabs>
        <w:rPr>
          <w:noProof/>
        </w:rPr>
      </w:pPr>
      <w:r w:rsidRPr="005B17D3">
        <w:rPr>
          <w:noProof/>
        </w:rPr>
        <w:t>letter communications</w:t>
      </w:r>
      <w:r w:rsidRPr="005B17D3">
        <w:rPr>
          <w:noProof/>
        </w:rPr>
        <w:tab/>
        <w:t>376</w:t>
      </w:r>
    </w:p>
    <w:p w14:paraId="58A93FD7" w14:textId="77777777" w:rsidR="00BE52CE" w:rsidRPr="005B17D3" w:rsidRDefault="00BE52CE" w:rsidP="00EF3896">
      <w:pPr>
        <w:pStyle w:val="Index2"/>
        <w:tabs>
          <w:tab w:val="right" w:leader="dot" w:pos="9350"/>
        </w:tabs>
        <w:rPr>
          <w:noProof/>
        </w:rPr>
      </w:pPr>
      <w:r w:rsidRPr="005B17D3">
        <w:rPr>
          <w:noProof/>
        </w:rPr>
        <w:t>Roles and Capabilties information</w:t>
      </w:r>
      <w:r w:rsidRPr="005B17D3">
        <w:rPr>
          <w:noProof/>
        </w:rPr>
        <w:tab/>
        <w:t>133</w:t>
      </w:r>
    </w:p>
    <w:p w14:paraId="7002F099" w14:textId="77777777" w:rsidR="00BE52CE" w:rsidRPr="005B17D3" w:rsidRDefault="00BE52CE" w:rsidP="00EF3896">
      <w:pPr>
        <w:pStyle w:val="Index2"/>
        <w:tabs>
          <w:tab w:val="right" w:leader="dot" w:pos="9350"/>
        </w:tabs>
        <w:rPr>
          <w:noProof/>
        </w:rPr>
      </w:pPr>
      <w:r w:rsidRPr="005B17D3">
        <w:rPr>
          <w:noProof/>
          <w:color w:val="0000FF"/>
          <w:u w:val="single"/>
        </w:rPr>
        <w:t>User Profile link</w:t>
      </w:r>
      <w:r w:rsidRPr="005B17D3">
        <w:rPr>
          <w:noProof/>
        </w:rPr>
        <w:tab/>
        <w:t>133</w:t>
      </w:r>
    </w:p>
    <w:p w14:paraId="3BD50116" w14:textId="77777777" w:rsidR="00BE52CE" w:rsidRPr="005B17D3" w:rsidRDefault="00BE52CE" w:rsidP="00EF3896">
      <w:pPr>
        <w:pStyle w:val="Index2"/>
        <w:tabs>
          <w:tab w:val="right" w:leader="dot" w:pos="9350"/>
        </w:tabs>
        <w:rPr>
          <w:noProof/>
        </w:rPr>
      </w:pPr>
      <w:r w:rsidRPr="005B17D3">
        <w:rPr>
          <w:noProof/>
          <w:color w:val="0000FF"/>
          <w:u w:val="single"/>
        </w:rPr>
        <w:t>View Associates</w:t>
      </w:r>
      <w:r w:rsidRPr="005B17D3">
        <w:rPr>
          <w:noProof/>
        </w:rPr>
        <w:tab/>
        <w:t>282, 288</w:t>
      </w:r>
    </w:p>
    <w:p w14:paraId="75978B38" w14:textId="77777777" w:rsidR="00BE52CE" w:rsidRPr="005B17D3" w:rsidRDefault="00BE52CE" w:rsidP="00EF3896">
      <w:pPr>
        <w:pStyle w:val="Index2"/>
        <w:tabs>
          <w:tab w:val="right" w:leader="dot" w:pos="9350"/>
        </w:tabs>
        <w:rPr>
          <w:noProof/>
        </w:rPr>
      </w:pPr>
      <w:r w:rsidRPr="005B17D3">
        <w:rPr>
          <w:noProof/>
        </w:rPr>
        <w:t>View EGT Settings</w:t>
      </w:r>
      <w:r w:rsidRPr="005B17D3">
        <w:rPr>
          <w:noProof/>
        </w:rPr>
        <w:tab/>
        <w:t>115</w:t>
      </w:r>
    </w:p>
    <w:p w14:paraId="51C4E891" w14:textId="77777777" w:rsidR="00BE52CE" w:rsidRPr="005B17D3" w:rsidRDefault="00BE52CE" w:rsidP="00EF3896">
      <w:pPr>
        <w:pStyle w:val="Index2"/>
        <w:tabs>
          <w:tab w:val="right" w:leader="dot" w:pos="9350"/>
        </w:tabs>
        <w:rPr>
          <w:noProof/>
        </w:rPr>
      </w:pPr>
      <w:r w:rsidRPr="005B17D3">
        <w:rPr>
          <w:noProof/>
          <w:color w:val="0000FF"/>
          <w:u w:val="single"/>
        </w:rPr>
        <w:t>View Enrollment</w:t>
      </w:r>
      <w:r w:rsidRPr="005B17D3">
        <w:rPr>
          <w:noProof/>
        </w:rPr>
        <w:tab/>
        <w:t>357</w:t>
      </w:r>
    </w:p>
    <w:p w14:paraId="0A1ADB05" w14:textId="77777777" w:rsidR="00BE52CE" w:rsidRPr="005B17D3" w:rsidRDefault="00BE52CE" w:rsidP="00EF3896">
      <w:pPr>
        <w:pStyle w:val="Index2"/>
        <w:tabs>
          <w:tab w:val="right" w:leader="dot" w:pos="9350"/>
        </w:tabs>
        <w:rPr>
          <w:noProof/>
        </w:rPr>
      </w:pPr>
      <w:r w:rsidRPr="005B17D3">
        <w:rPr>
          <w:noProof/>
        </w:rPr>
        <w:t>view financial assessment information</w:t>
      </w:r>
      <w:r w:rsidRPr="005B17D3">
        <w:rPr>
          <w:noProof/>
        </w:rPr>
        <w:tab/>
        <w:t>240, 347</w:t>
      </w:r>
    </w:p>
    <w:p w14:paraId="43510836" w14:textId="77777777" w:rsidR="00BE52CE" w:rsidRPr="005B17D3" w:rsidRDefault="00BE52CE" w:rsidP="00EF3896">
      <w:pPr>
        <w:pStyle w:val="Index2"/>
        <w:tabs>
          <w:tab w:val="right" w:leader="dot" w:pos="9350"/>
        </w:tabs>
        <w:rPr>
          <w:noProof/>
        </w:rPr>
      </w:pPr>
      <w:r w:rsidRPr="005B17D3">
        <w:rPr>
          <w:noProof/>
        </w:rPr>
        <w:t>View Identity Traits</w:t>
      </w:r>
      <w:r w:rsidRPr="005B17D3">
        <w:rPr>
          <w:noProof/>
        </w:rPr>
        <w:tab/>
        <w:t>250, 255</w:t>
      </w:r>
    </w:p>
    <w:p w14:paraId="16B4DEB4" w14:textId="77777777" w:rsidR="00BE52CE" w:rsidRPr="005B17D3" w:rsidRDefault="00BE52CE" w:rsidP="00EF3896">
      <w:pPr>
        <w:pStyle w:val="Index2"/>
        <w:tabs>
          <w:tab w:val="right" w:leader="dot" w:pos="9350"/>
        </w:tabs>
        <w:rPr>
          <w:noProof/>
        </w:rPr>
      </w:pPr>
      <w:r w:rsidRPr="005B17D3">
        <w:rPr>
          <w:noProof/>
        </w:rPr>
        <w:t>View Military Service Information</w:t>
      </w:r>
      <w:r w:rsidRPr="005B17D3">
        <w:rPr>
          <w:noProof/>
        </w:rPr>
        <w:tab/>
        <w:t>311</w:t>
      </w:r>
    </w:p>
    <w:p w14:paraId="33D06620" w14:textId="77777777" w:rsidR="00BE52CE" w:rsidRPr="005B17D3" w:rsidRDefault="00BE52CE" w:rsidP="00EF3896">
      <w:pPr>
        <w:pStyle w:val="Index2"/>
        <w:tabs>
          <w:tab w:val="right" w:leader="dot" w:pos="9350"/>
        </w:tabs>
        <w:rPr>
          <w:noProof/>
        </w:rPr>
      </w:pPr>
      <w:r w:rsidRPr="005B17D3">
        <w:rPr>
          <w:noProof/>
        </w:rPr>
        <w:t>View Personal Data</w:t>
      </w:r>
    </w:p>
    <w:p w14:paraId="5CEA9F15" w14:textId="77777777" w:rsidR="00BE52CE" w:rsidRPr="005B17D3" w:rsidRDefault="00BE52CE" w:rsidP="00EF3896">
      <w:pPr>
        <w:pStyle w:val="Index3"/>
        <w:tabs>
          <w:tab w:val="right" w:leader="dot" w:pos="9350"/>
        </w:tabs>
        <w:rPr>
          <w:noProof/>
        </w:rPr>
      </w:pPr>
      <w:r w:rsidRPr="005B17D3">
        <w:rPr>
          <w:noProof/>
        </w:rPr>
        <w:t>AAP</w:t>
      </w:r>
      <w:r w:rsidRPr="005B17D3">
        <w:rPr>
          <w:noProof/>
        </w:rPr>
        <w:tab/>
        <w:t>268</w:t>
      </w:r>
    </w:p>
    <w:p w14:paraId="2FE5D115" w14:textId="77777777" w:rsidR="00BE52CE" w:rsidRPr="005B17D3" w:rsidRDefault="00BE52CE" w:rsidP="00EF3896">
      <w:pPr>
        <w:pStyle w:val="Index2"/>
        <w:tabs>
          <w:tab w:val="right" w:leader="dot" w:pos="9350"/>
        </w:tabs>
        <w:rPr>
          <w:noProof/>
        </w:rPr>
      </w:pPr>
      <w:r w:rsidRPr="005B17D3">
        <w:rPr>
          <w:noProof/>
        </w:rPr>
        <w:t>Work Items and Cases</w:t>
      </w:r>
      <w:r w:rsidRPr="005B17D3">
        <w:rPr>
          <w:noProof/>
        </w:rPr>
        <w:tab/>
        <w:t>55</w:t>
      </w:r>
    </w:p>
    <w:p w14:paraId="1E92CE0D" w14:textId="77777777" w:rsidR="00BE52CE" w:rsidRPr="005B17D3" w:rsidRDefault="00BE52CE" w:rsidP="00EF3896">
      <w:pPr>
        <w:pStyle w:val="Index2"/>
        <w:tabs>
          <w:tab w:val="right" w:leader="dot" w:pos="9350"/>
        </w:tabs>
        <w:rPr>
          <w:noProof/>
        </w:rPr>
      </w:pPr>
      <w:r w:rsidRPr="005B17D3">
        <w:rPr>
          <w:noProof/>
        </w:rPr>
        <w:t>Worklist Information</w:t>
      </w:r>
      <w:r w:rsidRPr="005B17D3">
        <w:rPr>
          <w:noProof/>
        </w:rPr>
        <w:tab/>
        <w:t>55</w:t>
      </w:r>
    </w:p>
    <w:p w14:paraId="00F77DC7" w14:textId="77777777" w:rsidR="00BE52CE" w:rsidRPr="005B17D3" w:rsidRDefault="00BE52CE" w:rsidP="00EF3896">
      <w:pPr>
        <w:pStyle w:val="Index1"/>
        <w:tabs>
          <w:tab w:val="right" w:leader="dot" w:pos="9350"/>
        </w:tabs>
        <w:rPr>
          <w:noProof/>
        </w:rPr>
      </w:pPr>
      <w:r w:rsidRPr="005B17D3">
        <w:rPr>
          <w:b/>
          <w:noProof/>
        </w:rPr>
        <w:t>HL7</w:t>
      </w:r>
    </w:p>
    <w:p w14:paraId="31A0DF7C" w14:textId="77777777" w:rsidR="00BE52CE" w:rsidRPr="005B17D3" w:rsidRDefault="00BE52CE" w:rsidP="00EF3896">
      <w:pPr>
        <w:pStyle w:val="Index2"/>
        <w:tabs>
          <w:tab w:val="right" w:leader="dot" w:pos="9350"/>
        </w:tabs>
        <w:rPr>
          <w:noProof/>
        </w:rPr>
      </w:pPr>
      <w:r w:rsidRPr="005B17D3">
        <w:rPr>
          <w:noProof/>
        </w:rPr>
        <w:t>address message</w:t>
      </w:r>
      <w:r w:rsidRPr="005B17D3">
        <w:rPr>
          <w:noProof/>
        </w:rPr>
        <w:tab/>
        <w:t>303, 307, 309</w:t>
      </w:r>
    </w:p>
    <w:p w14:paraId="03AA67A0" w14:textId="77777777" w:rsidR="00BE52CE" w:rsidRPr="005B17D3" w:rsidRDefault="00BE52CE" w:rsidP="00EF3896">
      <w:pPr>
        <w:pStyle w:val="Index2"/>
        <w:tabs>
          <w:tab w:val="right" w:leader="dot" w:pos="9350"/>
        </w:tabs>
        <w:rPr>
          <w:noProof/>
        </w:rPr>
      </w:pPr>
      <w:r w:rsidRPr="005B17D3">
        <w:rPr>
          <w:noProof/>
        </w:rPr>
        <w:t>city message</w:t>
      </w:r>
      <w:r w:rsidRPr="005B17D3">
        <w:rPr>
          <w:noProof/>
        </w:rPr>
        <w:tab/>
        <w:t>304, 307, 310</w:t>
      </w:r>
    </w:p>
    <w:p w14:paraId="3B56205B" w14:textId="77777777" w:rsidR="00BE52CE" w:rsidRPr="005B17D3" w:rsidRDefault="00BE52CE" w:rsidP="00EF3896">
      <w:pPr>
        <w:pStyle w:val="Index2"/>
        <w:tabs>
          <w:tab w:val="right" w:leader="dot" w:pos="9350"/>
        </w:tabs>
        <w:rPr>
          <w:noProof/>
        </w:rPr>
      </w:pPr>
      <w:r w:rsidRPr="005B17D3">
        <w:rPr>
          <w:noProof/>
        </w:rPr>
        <w:t>definition</w:t>
      </w:r>
      <w:r w:rsidRPr="005B17D3">
        <w:rPr>
          <w:noProof/>
        </w:rPr>
        <w:tab/>
        <w:t>30</w:t>
      </w:r>
    </w:p>
    <w:p w14:paraId="7224203B" w14:textId="77777777" w:rsidR="00BE52CE" w:rsidRPr="005B17D3" w:rsidRDefault="00BE52CE" w:rsidP="00EF3896">
      <w:pPr>
        <w:pStyle w:val="Index2"/>
        <w:tabs>
          <w:tab w:val="right" w:leader="dot" w:pos="9350"/>
        </w:tabs>
        <w:rPr>
          <w:noProof/>
        </w:rPr>
      </w:pPr>
      <w:r w:rsidRPr="005B17D3">
        <w:rPr>
          <w:noProof/>
        </w:rPr>
        <w:t>Inbound messages (QM 25)</w:t>
      </w:r>
      <w:r w:rsidRPr="005B17D3">
        <w:rPr>
          <w:noProof/>
        </w:rPr>
        <w:tab/>
        <w:t>109</w:t>
      </w:r>
    </w:p>
    <w:p w14:paraId="6EF55F6E" w14:textId="77777777" w:rsidR="00BE52CE" w:rsidRPr="005B17D3" w:rsidRDefault="00BE52CE" w:rsidP="00EF3896">
      <w:pPr>
        <w:pStyle w:val="Index2"/>
        <w:tabs>
          <w:tab w:val="right" w:leader="dot" w:pos="9350"/>
        </w:tabs>
        <w:rPr>
          <w:noProof/>
        </w:rPr>
      </w:pPr>
      <w:r w:rsidRPr="005B17D3">
        <w:rPr>
          <w:noProof/>
        </w:rPr>
        <w:t>Message ID</w:t>
      </w:r>
      <w:r w:rsidRPr="005B17D3">
        <w:rPr>
          <w:noProof/>
        </w:rPr>
        <w:tab/>
        <w:t>375</w:t>
      </w:r>
    </w:p>
    <w:p w14:paraId="565B03A8" w14:textId="77777777" w:rsidR="00BE52CE" w:rsidRPr="005B17D3" w:rsidRDefault="00BE52CE" w:rsidP="00EF3896">
      <w:pPr>
        <w:pStyle w:val="Index2"/>
        <w:tabs>
          <w:tab w:val="right" w:leader="dot" w:pos="9350"/>
        </w:tabs>
        <w:rPr>
          <w:noProof/>
        </w:rPr>
      </w:pPr>
      <w:r w:rsidRPr="005B17D3">
        <w:rPr>
          <w:noProof/>
        </w:rPr>
        <w:t>Message Log</w:t>
      </w:r>
      <w:r w:rsidRPr="005B17D3">
        <w:rPr>
          <w:noProof/>
        </w:rPr>
        <w:tab/>
        <w:t>74, 75, 81, 374</w:t>
      </w:r>
    </w:p>
    <w:p w14:paraId="7CA8383E" w14:textId="77777777" w:rsidR="00BE52CE" w:rsidRPr="005B17D3" w:rsidRDefault="00BE52CE" w:rsidP="00EF3896">
      <w:pPr>
        <w:pStyle w:val="Index2"/>
        <w:tabs>
          <w:tab w:val="right" w:leader="dot" w:pos="9350"/>
        </w:tabs>
        <w:rPr>
          <w:noProof/>
        </w:rPr>
      </w:pPr>
      <w:r w:rsidRPr="005B17D3">
        <w:rPr>
          <w:noProof/>
        </w:rPr>
        <w:t>Message Search</w:t>
      </w:r>
      <w:r w:rsidRPr="005B17D3">
        <w:rPr>
          <w:noProof/>
        </w:rPr>
        <w:tab/>
        <w:t>74</w:t>
      </w:r>
    </w:p>
    <w:p w14:paraId="5C829829" w14:textId="77777777" w:rsidR="00BE52CE" w:rsidRPr="005B17D3" w:rsidRDefault="00BE52CE" w:rsidP="00EF3896">
      <w:pPr>
        <w:pStyle w:val="Index2"/>
        <w:tabs>
          <w:tab w:val="right" w:leader="dot" w:pos="9350"/>
        </w:tabs>
        <w:rPr>
          <w:noProof/>
        </w:rPr>
      </w:pPr>
      <w:r w:rsidRPr="005B17D3">
        <w:rPr>
          <w:noProof/>
        </w:rPr>
        <w:t>Message Type</w:t>
      </w:r>
      <w:r w:rsidRPr="005B17D3">
        <w:rPr>
          <w:noProof/>
        </w:rPr>
        <w:tab/>
        <w:t>374</w:t>
      </w:r>
    </w:p>
    <w:p w14:paraId="19143DA1" w14:textId="77777777" w:rsidR="00BE52CE" w:rsidRPr="005B17D3" w:rsidRDefault="00BE52CE" w:rsidP="00EF3896">
      <w:pPr>
        <w:pStyle w:val="Index2"/>
        <w:tabs>
          <w:tab w:val="right" w:leader="dot" w:pos="9350"/>
        </w:tabs>
        <w:rPr>
          <w:noProof/>
        </w:rPr>
      </w:pPr>
      <w:r w:rsidRPr="005B17D3">
        <w:rPr>
          <w:noProof/>
        </w:rPr>
        <w:t>messages</w:t>
      </w:r>
      <w:r w:rsidRPr="005B17D3">
        <w:rPr>
          <w:noProof/>
        </w:rPr>
        <w:tab/>
        <w:t>74</w:t>
      </w:r>
    </w:p>
    <w:p w14:paraId="388D1012" w14:textId="77777777" w:rsidR="00BE52CE" w:rsidRPr="005B17D3" w:rsidRDefault="00BE52CE" w:rsidP="00EF3896">
      <w:pPr>
        <w:pStyle w:val="Index2"/>
        <w:tabs>
          <w:tab w:val="right" w:leader="dot" w:pos="9350"/>
        </w:tabs>
        <w:rPr>
          <w:noProof/>
        </w:rPr>
      </w:pPr>
      <w:r w:rsidRPr="005B17D3">
        <w:rPr>
          <w:noProof/>
        </w:rPr>
        <w:t>Outbound messages (QM19)</w:t>
      </w:r>
      <w:r w:rsidRPr="005B17D3">
        <w:rPr>
          <w:noProof/>
        </w:rPr>
        <w:tab/>
        <w:t>108</w:t>
      </w:r>
    </w:p>
    <w:p w14:paraId="16AE606D" w14:textId="77777777" w:rsidR="00BE52CE" w:rsidRPr="005B17D3" w:rsidRDefault="00BE52CE" w:rsidP="00EF3896">
      <w:pPr>
        <w:pStyle w:val="Index2"/>
        <w:tabs>
          <w:tab w:val="right" w:leader="dot" w:pos="9350"/>
        </w:tabs>
        <w:rPr>
          <w:noProof/>
        </w:rPr>
      </w:pPr>
      <w:r w:rsidRPr="005B17D3">
        <w:rPr>
          <w:noProof/>
        </w:rPr>
        <w:t>state message</w:t>
      </w:r>
      <w:r w:rsidRPr="005B17D3">
        <w:rPr>
          <w:noProof/>
        </w:rPr>
        <w:tab/>
        <w:t>304, 307, 310</w:t>
      </w:r>
    </w:p>
    <w:p w14:paraId="3AB5FFED" w14:textId="77777777" w:rsidR="00BE52CE" w:rsidRPr="005B17D3" w:rsidRDefault="00BE52CE" w:rsidP="00EF3896">
      <w:pPr>
        <w:pStyle w:val="Index2"/>
        <w:tabs>
          <w:tab w:val="right" w:leader="dot" w:pos="9350"/>
        </w:tabs>
        <w:rPr>
          <w:noProof/>
        </w:rPr>
      </w:pPr>
      <w:r w:rsidRPr="005B17D3">
        <w:rPr>
          <w:noProof/>
        </w:rPr>
        <w:t>transmissions</w:t>
      </w:r>
      <w:r w:rsidRPr="005B17D3">
        <w:rPr>
          <w:noProof/>
        </w:rPr>
        <w:tab/>
        <w:t>375</w:t>
      </w:r>
    </w:p>
    <w:p w14:paraId="73280821" w14:textId="77777777" w:rsidR="00BE52CE" w:rsidRPr="005B17D3" w:rsidRDefault="00BE52CE" w:rsidP="00EF3896">
      <w:pPr>
        <w:pStyle w:val="Index2"/>
        <w:tabs>
          <w:tab w:val="right" w:leader="dot" w:pos="9350"/>
        </w:tabs>
        <w:rPr>
          <w:noProof/>
        </w:rPr>
      </w:pPr>
      <w:r w:rsidRPr="005B17D3">
        <w:rPr>
          <w:b/>
          <w:noProof/>
        </w:rPr>
        <w:t>View All Archived Messages</w:t>
      </w:r>
      <w:r w:rsidRPr="005B17D3">
        <w:rPr>
          <w:noProof/>
        </w:rPr>
        <w:tab/>
        <w:t>372</w:t>
      </w:r>
    </w:p>
    <w:p w14:paraId="61CCBC71" w14:textId="77777777" w:rsidR="00BE52CE" w:rsidRPr="005B17D3" w:rsidRDefault="00BE52CE" w:rsidP="00EF3896">
      <w:pPr>
        <w:pStyle w:val="Index2"/>
        <w:tabs>
          <w:tab w:val="right" w:leader="dot" w:pos="9350"/>
        </w:tabs>
        <w:rPr>
          <w:noProof/>
        </w:rPr>
      </w:pPr>
      <w:r w:rsidRPr="005B17D3">
        <w:rPr>
          <w:noProof/>
        </w:rPr>
        <w:t>View All Messages</w:t>
      </w:r>
      <w:r w:rsidRPr="005B17D3">
        <w:rPr>
          <w:noProof/>
        </w:rPr>
        <w:tab/>
        <w:t>372, 375</w:t>
      </w:r>
    </w:p>
    <w:p w14:paraId="06662EF8" w14:textId="77777777" w:rsidR="00BE52CE" w:rsidRPr="005B17D3" w:rsidRDefault="00BE52CE" w:rsidP="00EF3896">
      <w:pPr>
        <w:pStyle w:val="Index2"/>
        <w:tabs>
          <w:tab w:val="right" w:leader="dot" w:pos="9350"/>
        </w:tabs>
        <w:rPr>
          <w:noProof/>
        </w:rPr>
      </w:pPr>
      <w:r w:rsidRPr="005B17D3">
        <w:rPr>
          <w:noProof/>
        </w:rPr>
        <w:t>View Site Messages</w:t>
      </w:r>
      <w:r w:rsidRPr="005B17D3">
        <w:rPr>
          <w:noProof/>
        </w:rPr>
        <w:tab/>
        <w:t>372</w:t>
      </w:r>
    </w:p>
    <w:p w14:paraId="1924937F" w14:textId="77777777" w:rsidR="00BE52CE" w:rsidRPr="005B17D3" w:rsidRDefault="00BE52CE" w:rsidP="00EF3896">
      <w:pPr>
        <w:pStyle w:val="Index2"/>
        <w:tabs>
          <w:tab w:val="right" w:leader="dot" w:pos="9350"/>
        </w:tabs>
        <w:rPr>
          <w:noProof/>
        </w:rPr>
      </w:pPr>
      <w:r w:rsidRPr="005B17D3">
        <w:rPr>
          <w:noProof/>
        </w:rPr>
        <w:t>View Site/All Archived/All Messages</w:t>
      </w:r>
      <w:r w:rsidRPr="005B17D3">
        <w:rPr>
          <w:noProof/>
        </w:rPr>
        <w:tab/>
        <w:t>374</w:t>
      </w:r>
    </w:p>
    <w:p w14:paraId="2B3B39D8" w14:textId="77777777" w:rsidR="00BE52CE" w:rsidRPr="005B17D3" w:rsidRDefault="00BE52CE" w:rsidP="00EF3896">
      <w:pPr>
        <w:pStyle w:val="Index2"/>
        <w:tabs>
          <w:tab w:val="right" w:leader="dot" w:pos="9350"/>
        </w:tabs>
        <w:rPr>
          <w:noProof/>
        </w:rPr>
      </w:pPr>
      <w:r w:rsidRPr="005B17D3">
        <w:rPr>
          <w:noProof/>
        </w:rPr>
        <w:t>zip code message</w:t>
      </w:r>
      <w:r w:rsidRPr="005B17D3">
        <w:rPr>
          <w:noProof/>
        </w:rPr>
        <w:tab/>
        <w:t>304, 307, 309</w:t>
      </w:r>
    </w:p>
    <w:p w14:paraId="1A26CA9E" w14:textId="77777777" w:rsidR="00BE52CE" w:rsidRPr="005B17D3" w:rsidRDefault="00BE52CE" w:rsidP="00EF3896">
      <w:pPr>
        <w:pStyle w:val="Index1"/>
        <w:tabs>
          <w:tab w:val="right" w:leader="dot" w:pos="9350"/>
        </w:tabs>
        <w:rPr>
          <w:noProof/>
        </w:rPr>
      </w:pPr>
      <w:r w:rsidRPr="005B17D3">
        <w:rPr>
          <w:noProof/>
        </w:rPr>
        <w:t>Home</w:t>
      </w:r>
      <w:r w:rsidRPr="005B17D3">
        <w:rPr>
          <w:noProof/>
        </w:rPr>
        <w:tab/>
        <w:t>44</w:t>
      </w:r>
    </w:p>
    <w:p w14:paraId="5D37DD3F" w14:textId="77777777" w:rsidR="00BE52CE" w:rsidRPr="005B17D3" w:rsidRDefault="00BE52CE" w:rsidP="00EF3896">
      <w:pPr>
        <w:pStyle w:val="Index1"/>
        <w:tabs>
          <w:tab w:val="right" w:leader="dot" w:pos="9350"/>
        </w:tabs>
        <w:rPr>
          <w:noProof/>
        </w:rPr>
      </w:pPr>
      <w:r w:rsidRPr="005B17D3">
        <w:rPr>
          <w:b/>
          <w:noProof/>
        </w:rPr>
        <w:t>Housebound</w:t>
      </w:r>
      <w:r w:rsidRPr="005B17D3">
        <w:rPr>
          <w:noProof/>
        </w:rPr>
        <w:tab/>
        <w:t>209</w:t>
      </w:r>
    </w:p>
    <w:p w14:paraId="432FAF86" w14:textId="77777777" w:rsidR="00BE52CE" w:rsidRPr="005B17D3" w:rsidRDefault="00BE52CE" w:rsidP="00EF3896">
      <w:pPr>
        <w:pStyle w:val="Index2"/>
        <w:tabs>
          <w:tab w:val="right" w:leader="dot" w:pos="9350"/>
        </w:tabs>
        <w:rPr>
          <w:noProof/>
        </w:rPr>
      </w:pPr>
      <w:r w:rsidRPr="005B17D3">
        <w:rPr>
          <w:noProof/>
        </w:rPr>
        <w:t>Annual Check Amount</w:t>
      </w:r>
      <w:r w:rsidRPr="005B17D3">
        <w:rPr>
          <w:noProof/>
        </w:rPr>
        <w:tab/>
        <w:t>214</w:t>
      </w:r>
    </w:p>
    <w:p w14:paraId="176D8844" w14:textId="77777777" w:rsidR="00BE52CE" w:rsidRPr="005B17D3" w:rsidRDefault="00BE52CE" w:rsidP="00EF3896">
      <w:pPr>
        <w:pStyle w:val="Index2"/>
        <w:tabs>
          <w:tab w:val="right" w:leader="dot" w:pos="9350"/>
        </w:tabs>
        <w:rPr>
          <w:noProof/>
        </w:rPr>
      </w:pPr>
      <w:r w:rsidRPr="005B17D3">
        <w:rPr>
          <w:noProof/>
        </w:rPr>
        <w:t>definition</w:t>
      </w:r>
      <w:r w:rsidRPr="005B17D3">
        <w:rPr>
          <w:noProof/>
        </w:rPr>
        <w:tab/>
        <w:t>30</w:t>
      </w:r>
    </w:p>
    <w:p w14:paraId="60115159" w14:textId="77777777" w:rsidR="00BE52CE" w:rsidRPr="005B17D3" w:rsidRDefault="00BE52CE" w:rsidP="00EF3896">
      <w:pPr>
        <w:pStyle w:val="Index2"/>
        <w:tabs>
          <w:tab w:val="right" w:leader="dot" w:pos="9350"/>
        </w:tabs>
        <w:rPr>
          <w:noProof/>
        </w:rPr>
      </w:pPr>
      <w:r w:rsidRPr="005B17D3">
        <w:rPr>
          <w:noProof/>
        </w:rPr>
        <w:t>Financials</w:t>
      </w:r>
      <w:r w:rsidRPr="005B17D3">
        <w:rPr>
          <w:noProof/>
        </w:rPr>
        <w:tab/>
        <w:t>330</w:t>
      </w:r>
    </w:p>
    <w:p w14:paraId="136AA976" w14:textId="77777777" w:rsidR="00BE52CE" w:rsidRPr="005B17D3" w:rsidRDefault="00BE52CE" w:rsidP="00EF3896">
      <w:pPr>
        <w:pStyle w:val="Index2"/>
        <w:tabs>
          <w:tab w:val="right" w:leader="dot" w:pos="9350"/>
        </w:tabs>
        <w:rPr>
          <w:noProof/>
        </w:rPr>
      </w:pPr>
      <w:r w:rsidRPr="005B17D3">
        <w:rPr>
          <w:noProof/>
        </w:rPr>
        <w:t>indicator</w:t>
      </w:r>
      <w:r w:rsidRPr="005B17D3">
        <w:rPr>
          <w:noProof/>
        </w:rPr>
        <w:tab/>
        <w:t>209, 210, 211</w:t>
      </w:r>
    </w:p>
    <w:p w14:paraId="7DF3DD71" w14:textId="77777777" w:rsidR="00BE52CE" w:rsidRPr="005B17D3" w:rsidRDefault="00BE52CE" w:rsidP="00EF3896">
      <w:pPr>
        <w:pStyle w:val="Index2"/>
        <w:tabs>
          <w:tab w:val="right" w:leader="dot" w:pos="9350"/>
        </w:tabs>
        <w:rPr>
          <w:noProof/>
        </w:rPr>
      </w:pPr>
      <w:r w:rsidRPr="005B17D3">
        <w:rPr>
          <w:noProof/>
        </w:rPr>
        <w:t>Total Monthly Check Amount</w:t>
      </w:r>
      <w:r w:rsidRPr="005B17D3">
        <w:rPr>
          <w:noProof/>
        </w:rPr>
        <w:tab/>
        <w:t>214</w:t>
      </w:r>
    </w:p>
    <w:p w14:paraId="0F83467E" w14:textId="77777777" w:rsidR="00BE52CE" w:rsidRPr="005B17D3" w:rsidRDefault="00BE52CE" w:rsidP="00EF3896">
      <w:pPr>
        <w:pStyle w:val="Index1"/>
        <w:tabs>
          <w:tab w:val="right" w:leader="dot" w:pos="9350"/>
        </w:tabs>
        <w:rPr>
          <w:noProof/>
        </w:rPr>
      </w:pPr>
      <w:r w:rsidRPr="005B17D3">
        <w:rPr>
          <w:noProof/>
        </w:rPr>
        <w:t>How Do I</w:t>
      </w:r>
    </w:p>
    <w:p w14:paraId="3A340ECA" w14:textId="77777777" w:rsidR="00BE52CE" w:rsidRPr="005B17D3" w:rsidRDefault="00BE52CE" w:rsidP="00EF3896">
      <w:pPr>
        <w:pStyle w:val="Index2"/>
        <w:tabs>
          <w:tab w:val="right" w:leader="dot" w:pos="9350"/>
        </w:tabs>
        <w:rPr>
          <w:noProof/>
        </w:rPr>
      </w:pPr>
      <w:r w:rsidRPr="005B17D3">
        <w:rPr>
          <w:noProof/>
        </w:rPr>
        <w:t>Remove Community Care Determination Override?</w:t>
      </w:r>
      <w:r w:rsidRPr="005B17D3">
        <w:rPr>
          <w:noProof/>
        </w:rPr>
        <w:tab/>
        <w:t>413</w:t>
      </w:r>
    </w:p>
    <w:p w14:paraId="7A282C01" w14:textId="77777777" w:rsidR="00BE52CE" w:rsidRPr="005B17D3" w:rsidRDefault="00BE52CE" w:rsidP="00EF3896">
      <w:pPr>
        <w:pStyle w:val="Index2"/>
        <w:tabs>
          <w:tab w:val="right" w:leader="dot" w:pos="9350"/>
        </w:tabs>
        <w:rPr>
          <w:noProof/>
        </w:rPr>
      </w:pPr>
      <w:r w:rsidRPr="005B17D3">
        <w:rPr>
          <w:noProof/>
        </w:rPr>
        <w:t>User the Eligibility Manaul Override button?</w:t>
      </w:r>
      <w:r w:rsidRPr="005B17D3">
        <w:rPr>
          <w:noProof/>
        </w:rPr>
        <w:tab/>
        <w:t>412</w:t>
      </w:r>
    </w:p>
    <w:p w14:paraId="722D0D49" w14:textId="77777777" w:rsidR="00BE52CE" w:rsidRPr="005B17D3" w:rsidRDefault="00BE52CE" w:rsidP="00EF3896">
      <w:pPr>
        <w:pStyle w:val="Index1"/>
        <w:tabs>
          <w:tab w:val="right" w:leader="dot" w:pos="9350"/>
        </w:tabs>
        <w:rPr>
          <w:noProof/>
        </w:rPr>
      </w:pPr>
      <w:r w:rsidRPr="005B17D3">
        <w:rPr>
          <w:noProof/>
        </w:rPr>
        <w:t>How do I ...</w:t>
      </w:r>
    </w:p>
    <w:p w14:paraId="45638B27" w14:textId="77777777" w:rsidR="00BE52CE" w:rsidRPr="005B17D3" w:rsidRDefault="00BE52CE" w:rsidP="00EF3896">
      <w:pPr>
        <w:pStyle w:val="Index2"/>
        <w:tabs>
          <w:tab w:val="right" w:leader="dot" w:pos="9350"/>
        </w:tabs>
        <w:rPr>
          <w:noProof/>
        </w:rPr>
      </w:pPr>
      <w:r w:rsidRPr="005B17D3">
        <w:rPr>
          <w:noProof/>
        </w:rPr>
        <w:t>Add and Update Service Accounts and Requests?</w:t>
      </w:r>
      <w:r w:rsidRPr="005B17D3">
        <w:rPr>
          <w:noProof/>
        </w:rPr>
        <w:tab/>
        <w:t>430</w:t>
      </w:r>
    </w:p>
    <w:p w14:paraId="16DE24B9" w14:textId="77777777" w:rsidR="00BE52CE" w:rsidRPr="005B17D3" w:rsidRDefault="00BE52CE" w:rsidP="00EF3896">
      <w:pPr>
        <w:pStyle w:val="Index2"/>
        <w:tabs>
          <w:tab w:val="right" w:leader="dot" w:pos="9350"/>
        </w:tabs>
        <w:rPr>
          <w:noProof/>
        </w:rPr>
      </w:pPr>
      <w:r w:rsidRPr="005B17D3">
        <w:rPr>
          <w:noProof/>
        </w:rPr>
        <w:t>add future discharge date?</w:t>
      </w:r>
      <w:r w:rsidRPr="005B17D3">
        <w:rPr>
          <w:noProof/>
        </w:rPr>
        <w:tab/>
        <w:t>419</w:t>
      </w:r>
    </w:p>
    <w:p w14:paraId="6333809B" w14:textId="77777777" w:rsidR="00BE52CE" w:rsidRPr="005B17D3" w:rsidRDefault="00BE52CE" w:rsidP="00EF3896">
      <w:pPr>
        <w:pStyle w:val="Index2"/>
        <w:tabs>
          <w:tab w:val="right" w:leader="dot" w:pos="9350"/>
        </w:tabs>
        <w:rPr>
          <w:noProof/>
        </w:rPr>
      </w:pPr>
      <w:r w:rsidRPr="005B17D3">
        <w:rPr>
          <w:noProof/>
        </w:rPr>
        <w:t>add new Military Service information?</w:t>
      </w:r>
      <w:r w:rsidRPr="005B17D3">
        <w:rPr>
          <w:noProof/>
        </w:rPr>
        <w:tab/>
        <w:t>418</w:t>
      </w:r>
    </w:p>
    <w:p w14:paraId="49D9AB60" w14:textId="77777777" w:rsidR="00BE52CE" w:rsidRPr="005B17D3" w:rsidRDefault="00BE52CE" w:rsidP="00EF3896">
      <w:pPr>
        <w:pStyle w:val="Index2"/>
        <w:tabs>
          <w:tab w:val="right" w:leader="dot" w:pos="9350"/>
        </w:tabs>
        <w:rPr>
          <w:noProof/>
        </w:rPr>
      </w:pPr>
      <w:r w:rsidRPr="005B17D3">
        <w:rPr>
          <w:noProof/>
        </w:rPr>
        <w:t>add Pension information?</w:t>
      </w:r>
      <w:r w:rsidRPr="005B17D3">
        <w:rPr>
          <w:noProof/>
        </w:rPr>
        <w:tab/>
        <w:t>408</w:t>
      </w:r>
    </w:p>
    <w:p w14:paraId="3E905F63" w14:textId="77777777" w:rsidR="00BE52CE" w:rsidRPr="005B17D3" w:rsidRDefault="00BE52CE" w:rsidP="00EF3896">
      <w:pPr>
        <w:pStyle w:val="Index2"/>
        <w:tabs>
          <w:tab w:val="right" w:leader="dot" w:pos="9350"/>
        </w:tabs>
        <w:rPr>
          <w:noProof/>
        </w:rPr>
      </w:pPr>
      <w:r w:rsidRPr="005B17D3">
        <w:rPr>
          <w:noProof/>
        </w:rPr>
        <w:t>add Prisoner of War (POW) information?</w:t>
      </w:r>
      <w:r w:rsidRPr="005B17D3">
        <w:rPr>
          <w:noProof/>
        </w:rPr>
        <w:tab/>
        <w:t>410</w:t>
      </w:r>
    </w:p>
    <w:p w14:paraId="43A826D1" w14:textId="77777777" w:rsidR="00BE52CE" w:rsidRPr="005B17D3" w:rsidRDefault="00BE52CE" w:rsidP="00EF3896">
      <w:pPr>
        <w:pStyle w:val="Index2"/>
        <w:tabs>
          <w:tab w:val="right" w:leader="dot" w:pos="9350"/>
        </w:tabs>
        <w:rPr>
          <w:noProof/>
        </w:rPr>
      </w:pPr>
      <w:r w:rsidRPr="005B17D3">
        <w:rPr>
          <w:noProof/>
        </w:rPr>
        <w:t>cancel/decline a beneficiary’s enrollment in the VA Health Care System?</w:t>
      </w:r>
      <w:r w:rsidRPr="005B17D3">
        <w:rPr>
          <w:noProof/>
        </w:rPr>
        <w:tab/>
        <w:t>423</w:t>
      </w:r>
    </w:p>
    <w:p w14:paraId="24E5EF34" w14:textId="77777777" w:rsidR="00BE52CE" w:rsidRPr="005B17D3" w:rsidRDefault="00BE52CE" w:rsidP="00EF3896">
      <w:pPr>
        <w:pStyle w:val="Index2"/>
        <w:tabs>
          <w:tab w:val="right" w:leader="dot" w:pos="9350"/>
        </w:tabs>
        <w:rPr>
          <w:noProof/>
        </w:rPr>
      </w:pPr>
      <w:r w:rsidRPr="005B17D3">
        <w:rPr>
          <w:noProof/>
        </w:rPr>
        <w:t>change a beneficiary’s Eligibility Status from Eligible to Ineligible?</w:t>
      </w:r>
      <w:r w:rsidRPr="005B17D3">
        <w:rPr>
          <w:noProof/>
        </w:rPr>
        <w:tab/>
        <w:t>402</w:t>
      </w:r>
    </w:p>
    <w:p w14:paraId="2416581D" w14:textId="77777777" w:rsidR="00BE52CE" w:rsidRPr="005B17D3" w:rsidRDefault="00BE52CE" w:rsidP="00EF3896">
      <w:pPr>
        <w:pStyle w:val="Index2"/>
        <w:tabs>
          <w:tab w:val="right" w:leader="dot" w:pos="9350"/>
        </w:tabs>
        <w:rPr>
          <w:noProof/>
        </w:rPr>
      </w:pPr>
      <w:r w:rsidRPr="005B17D3">
        <w:rPr>
          <w:noProof/>
        </w:rPr>
        <w:t>change a beneficiary’s Eligibility Status from Ineligible to Eligible?</w:t>
      </w:r>
      <w:r w:rsidRPr="005B17D3">
        <w:rPr>
          <w:noProof/>
        </w:rPr>
        <w:tab/>
        <w:t>403</w:t>
      </w:r>
    </w:p>
    <w:p w14:paraId="083F092F" w14:textId="5744744B" w:rsidR="00BE52CE" w:rsidRPr="005B17D3" w:rsidRDefault="00BE52CE" w:rsidP="00EF3896">
      <w:pPr>
        <w:pStyle w:val="Index2"/>
        <w:tabs>
          <w:tab w:val="right" w:leader="dot" w:pos="9350"/>
        </w:tabs>
        <w:rPr>
          <w:noProof/>
        </w:rPr>
      </w:pPr>
      <w:r w:rsidRPr="005B17D3">
        <w:rPr>
          <w:noProof/>
        </w:rPr>
        <w:t>change a Verified beneficiary from Non-</w:t>
      </w:r>
      <w:r w:rsidR="00C0209E" w:rsidRPr="005B17D3">
        <w:rPr>
          <w:noProof/>
        </w:rPr>
        <w:t>Service Connected</w:t>
      </w:r>
      <w:r w:rsidRPr="005B17D3">
        <w:rPr>
          <w:noProof/>
        </w:rPr>
        <w:t xml:space="preserve"> to </w:t>
      </w:r>
      <w:r w:rsidR="00C0209E" w:rsidRPr="005B17D3">
        <w:rPr>
          <w:noProof/>
        </w:rPr>
        <w:t>Service Connected</w:t>
      </w:r>
      <w:r w:rsidRPr="005B17D3">
        <w:rPr>
          <w:noProof/>
        </w:rPr>
        <w:t>?</w:t>
      </w:r>
      <w:r w:rsidRPr="005B17D3">
        <w:rPr>
          <w:noProof/>
        </w:rPr>
        <w:tab/>
        <w:t>398</w:t>
      </w:r>
    </w:p>
    <w:p w14:paraId="75500FD6" w14:textId="6BC1EDE1" w:rsidR="00BE52CE" w:rsidRPr="005B17D3" w:rsidRDefault="00BE52CE" w:rsidP="00EF3896">
      <w:pPr>
        <w:pStyle w:val="Index2"/>
        <w:tabs>
          <w:tab w:val="right" w:leader="dot" w:pos="9350"/>
        </w:tabs>
        <w:rPr>
          <w:noProof/>
        </w:rPr>
      </w:pPr>
      <w:r w:rsidRPr="005B17D3">
        <w:rPr>
          <w:noProof/>
        </w:rPr>
        <w:t xml:space="preserve">confirm a </w:t>
      </w:r>
      <w:r w:rsidR="006204FA" w:rsidRPr="005B17D3">
        <w:rPr>
          <w:noProof/>
        </w:rPr>
        <w:t>Veterans</w:t>
      </w:r>
      <w:r w:rsidRPr="005B17D3">
        <w:rPr>
          <w:noProof/>
        </w:rPr>
        <w:t xml:space="preserve"> PH status with previously unacceptable documentation?</w:t>
      </w:r>
      <w:r w:rsidRPr="005B17D3">
        <w:rPr>
          <w:noProof/>
        </w:rPr>
        <w:tab/>
        <w:t>401</w:t>
      </w:r>
    </w:p>
    <w:p w14:paraId="1B7C74B0" w14:textId="7FC6F663" w:rsidR="00BE52CE" w:rsidRPr="005B17D3" w:rsidRDefault="00BE52CE" w:rsidP="00EF3896">
      <w:pPr>
        <w:pStyle w:val="Index2"/>
        <w:tabs>
          <w:tab w:val="right" w:leader="dot" w:pos="9350"/>
        </w:tabs>
        <w:rPr>
          <w:noProof/>
        </w:rPr>
      </w:pPr>
      <w:r w:rsidRPr="005B17D3">
        <w:rPr>
          <w:noProof/>
        </w:rPr>
        <w:t xml:space="preserve">confirm a </w:t>
      </w:r>
      <w:r w:rsidR="006204FA" w:rsidRPr="005B17D3">
        <w:rPr>
          <w:noProof/>
        </w:rPr>
        <w:t>Veterans</w:t>
      </w:r>
      <w:r w:rsidRPr="005B17D3">
        <w:rPr>
          <w:noProof/>
        </w:rPr>
        <w:t xml:space="preserve"> PH update when the site enters the PH status?</w:t>
      </w:r>
      <w:r w:rsidRPr="005B17D3">
        <w:rPr>
          <w:noProof/>
        </w:rPr>
        <w:tab/>
        <w:t>402</w:t>
      </w:r>
    </w:p>
    <w:p w14:paraId="109545CD" w14:textId="56648BD1" w:rsidR="00BE52CE" w:rsidRPr="005B17D3" w:rsidRDefault="00BE52CE" w:rsidP="00EF3896">
      <w:pPr>
        <w:pStyle w:val="Index2"/>
        <w:tabs>
          <w:tab w:val="right" w:leader="dot" w:pos="9350"/>
        </w:tabs>
        <w:rPr>
          <w:noProof/>
        </w:rPr>
      </w:pPr>
      <w:r w:rsidRPr="005B17D3">
        <w:rPr>
          <w:noProof/>
        </w:rPr>
        <w:t xml:space="preserve">deactivate a </w:t>
      </w:r>
      <w:r w:rsidR="006204FA" w:rsidRPr="005B17D3">
        <w:rPr>
          <w:noProof/>
        </w:rPr>
        <w:t>Veterans</w:t>
      </w:r>
      <w:r w:rsidRPr="005B17D3">
        <w:rPr>
          <w:noProof/>
        </w:rPr>
        <w:t xml:space="preserve"> Spouse/Dependent?</w:t>
      </w:r>
      <w:r w:rsidRPr="005B17D3">
        <w:rPr>
          <w:noProof/>
        </w:rPr>
        <w:tab/>
        <w:t>412, 413, 422</w:t>
      </w:r>
    </w:p>
    <w:p w14:paraId="49A39659" w14:textId="77777777" w:rsidR="00BE52CE" w:rsidRPr="005B17D3" w:rsidRDefault="00BE52CE" w:rsidP="00EF3896">
      <w:pPr>
        <w:pStyle w:val="Index2"/>
        <w:tabs>
          <w:tab w:val="right" w:leader="dot" w:pos="9350"/>
        </w:tabs>
        <w:rPr>
          <w:noProof/>
        </w:rPr>
      </w:pPr>
      <w:r w:rsidRPr="005B17D3">
        <w:rPr>
          <w:noProof/>
        </w:rPr>
        <w:t>enter a beneficiary's Date of Death?</w:t>
      </w:r>
      <w:r w:rsidRPr="005B17D3">
        <w:rPr>
          <w:noProof/>
        </w:rPr>
        <w:tab/>
        <w:t>413</w:t>
      </w:r>
    </w:p>
    <w:p w14:paraId="23CBBC1C" w14:textId="77777777" w:rsidR="00BE52CE" w:rsidRPr="005B17D3" w:rsidRDefault="00BE52CE" w:rsidP="00EF3896">
      <w:pPr>
        <w:pStyle w:val="Index2"/>
        <w:tabs>
          <w:tab w:val="right" w:leader="dot" w:pos="9350"/>
        </w:tabs>
        <w:rPr>
          <w:noProof/>
        </w:rPr>
      </w:pPr>
      <w:r w:rsidRPr="005B17D3">
        <w:rPr>
          <w:noProof/>
        </w:rPr>
        <w:t>input Allied Veteran information?</w:t>
      </w:r>
      <w:r w:rsidRPr="005B17D3">
        <w:rPr>
          <w:noProof/>
        </w:rPr>
        <w:tab/>
        <w:t>410</w:t>
      </w:r>
    </w:p>
    <w:p w14:paraId="59FC479A" w14:textId="77777777" w:rsidR="00BE52CE" w:rsidRPr="005B17D3" w:rsidRDefault="00BE52CE" w:rsidP="00EF3896">
      <w:pPr>
        <w:pStyle w:val="Index2"/>
        <w:tabs>
          <w:tab w:val="right" w:leader="dot" w:pos="9350"/>
        </w:tabs>
        <w:rPr>
          <w:noProof/>
        </w:rPr>
      </w:pPr>
      <w:r w:rsidRPr="005B17D3">
        <w:rPr>
          <w:noProof/>
        </w:rPr>
        <w:t>remove a beneficiary's Date of Death?</w:t>
      </w:r>
      <w:r w:rsidRPr="005B17D3">
        <w:rPr>
          <w:noProof/>
        </w:rPr>
        <w:tab/>
        <w:t>414</w:t>
      </w:r>
    </w:p>
    <w:p w14:paraId="3E53B916" w14:textId="77777777" w:rsidR="00BE52CE" w:rsidRPr="005B17D3" w:rsidRDefault="00BE52CE" w:rsidP="00EF3896">
      <w:pPr>
        <w:pStyle w:val="Index2"/>
        <w:tabs>
          <w:tab w:val="right" w:leader="dot" w:pos="9350"/>
        </w:tabs>
        <w:rPr>
          <w:noProof/>
        </w:rPr>
      </w:pPr>
      <w:r w:rsidRPr="005B17D3">
        <w:rPr>
          <w:noProof/>
        </w:rPr>
        <w:t>remove a Purple heart (PH) entered in error?</w:t>
      </w:r>
      <w:r w:rsidRPr="005B17D3">
        <w:rPr>
          <w:noProof/>
        </w:rPr>
        <w:tab/>
        <w:t>411</w:t>
      </w:r>
    </w:p>
    <w:p w14:paraId="2CF0482D" w14:textId="77777777" w:rsidR="00BE52CE" w:rsidRPr="005B17D3" w:rsidRDefault="00BE52CE" w:rsidP="00EF3896">
      <w:pPr>
        <w:pStyle w:val="Index2"/>
        <w:tabs>
          <w:tab w:val="right" w:leader="dot" w:pos="9350"/>
        </w:tabs>
        <w:rPr>
          <w:noProof/>
        </w:rPr>
      </w:pPr>
      <w:r w:rsidRPr="005B17D3">
        <w:rPr>
          <w:noProof/>
        </w:rPr>
        <w:t>remove Pension information?</w:t>
      </w:r>
      <w:r w:rsidRPr="005B17D3">
        <w:rPr>
          <w:noProof/>
        </w:rPr>
        <w:tab/>
        <w:t>409</w:t>
      </w:r>
    </w:p>
    <w:p w14:paraId="190DAF41" w14:textId="77777777" w:rsidR="00BE52CE" w:rsidRPr="005B17D3" w:rsidRDefault="00BE52CE" w:rsidP="00EF3896">
      <w:pPr>
        <w:pStyle w:val="Index2"/>
        <w:tabs>
          <w:tab w:val="right" w:leader="dot" w:pos="9350"/>
        </w:tabs>
        <w:rPr>
          <w:noProof/>
        </w:rPr>
      </w:pPr>
      <w:r w:rsidRPr="005B17D3">
        <w:rPr>
          <w:noProof/>
        </w:rPr>
        <w:t>reverse a beneficiary’s Cancel/Decline enrollment in the VA Health Care System?</w:t>
      </w:r>
      <w:r w:rsidRPr="005B17D3">
        <w:rPr>
          <w:noProof/>
        </w:rPr>
        <w:tab/>
        <w:t>424</w:t>
      </w:r>
    </w:p>
    <w:p w14:paraId="3D092056" w14:textId="77777777" w:rsidR="00BE52CE" w:rsidRPr="005B17D3" w:rsidRDefault="00BE52CE" w:rsidP="00EF3896">
      <w:pPr>
        <w:pStyle w:val="Index2"/>
        <w:tabs>
          <w:tab w:val="right" w:leader="dot" w:pos="9350"/>
        </w:tabs>
        <w:rPr>
          <w:noProof/>
        </w:rPr>
      </w:pPr>
      <w:r w:rsidRPr="005B17D3">
        <w:rPr>
          <w:noProof/>
        </w:rPr>
        <w:t>set the Bad Address Reason for a beneficiary's address?</w:t>
      </w:r>
      <w:r w:rsidRPr="005B17D3">
        <w:rPr>
          <w:noProof/>
        </w:rPr>
        <w:tab/>
        <w:t>415</w:t>
      </w:r>
    </w:p>
    <w:p w14:paraId="222A6746" w14:textId="77777777" w:rsidR="00BE52CE" w:rsidRPr="005B17D3" w:rsidRDefault="00BE52CE" w:rsidP="00EF3896">
      <w:pPr>
        <w:pStyle w:val="Index2"/>
        <w:tabs>
          <w:tab w:val="right" w:leader="dot" w:pos="9350"/>
        </w:tabs>
        <w:rPr>
          <w:noProof/>
        </w:rPr>
      </w:pPr>
      <w:r w:rsidRPr="005B17D3">
        <w:rPr>
          <w:noProof/>
        </w:rPr>
        <w:t>start and stop communication via the Stop Communication checkbox?</w:t>
      </w:r>
      <w:r w:rsidRPr="005B17D3">
        <w:rPr>
          <w:noProof/>
        </w:rPr>
        <w:tab/>
        <w:t>430</w:t>
      </w:r>
    </w:p>
    <w:p w14:paraId="4FC8AEB6" w14:textId="77777777" w:rsidR="00BE52CE" w:rsidRPr="005B17D3" w:rsidRDefault="00BE52CE" w:rsidP="00EF3896">
      <w:pPr>
        <w:pStyle w:val="Index2"/>
        <w:tabs>
          <w:tab w:val="right" w:leader="dot" w:pos="9350"/>
        </w:tabs>
        <w:rPr>
          <w:noProof/>
        </w:rPr>
      </w:pPr>
      <w:r w:rsidRPr="005B17D3">
        <w:rPr>
          <w:noProof/>
        </w:rPr>
        <w:t>update a beneficiary’s Ionized Radiation (Radiation Exposure Method)?</w:t>
      </w:r>
      <w:r w:rsidRPr="005B17D3">
        <w:rPr>
          <w:noProof/>
        </w:rPr>
        <w:tab/>
        <w:t>404</w:t>
      </w:r>
    </w:p>
    <w:p w14:paraId="60E3647E" w14:textId="77777777" w:rsidR="00BE52CE" w:rsidRPr="005B17D3" w:rsidRDefault="00BE52CE" w:rsidP="00EF3896">
      <w:pPr>
        <w:pStyle w:val="Index2"/>
        <w:tabs>
          <w:tab w:val="right" w:leader="dot" w:pos="9350"/>
        </w:tabs>
        <w:rPr>
          <w:noProof/>
        </w:rPr>
      </w:pPr>
      <w:r w:rsidRPr="005B17D3">
        <w:rPr>
          <w:noProof/>
        </w:rPr>
        <w:t>update a beneficiary’s Permanent Mailing Address?</w:t>
      </w:r>
      <w:r w:rsidRPr="005B17D3">
        <w:rPr>
          <w:noProof/>
        </w:rPr>
        <w:tab/>
        <w:t>416</w:t>
      </w:r>
    </w:p>
    <w:p w14:paraId="0E931097" w14:textId="77777777" w:rsidR="00BE52CE" w:rsidRPr="005B17D3" w:rsidRDefault="00BE52CE" w:rsidP="00EF3896">
      <w:pPr>
        <w:pStyle w:val="Index2"/>
        <w:tabs>
          <w:tab w:val="right" w:leader="dot" w:pos="9350"/>
        </w:tabs>
        <w:rPr>
          <w:noProof/>
        </w:rPr>
      </w:pPr>
      <w:r w:rsidRPr="005B17D3">
        <w:rPr>
          <w:noProof/>
        </w:rPr>
        <w:t>update a beneficiary's Agent Orange Exposure Location to Other than Vietnam?</w:t>
      </w:r>
      <w:r w:rsidRPr="005B17D3">
        <w:rPr>
          <w:noProof/>
        </w:rPr>
        <w:tab/>
        <w:t>406</w:t>
      </w:r>
    </w:p>
    <w:p w14:paraId="3AF02A07" w14:textId="77777777" w:rsidR="00BE52CE" w:rsidRPr="005B17D3" w:rsidRDefault="00BE52CE" w:rsidP="00EF3896">
      <w:pPr>
        <w:pStyle w:val="Index2"/>
        <w:tabs>
          <w:tab w:val="right" w:leader="dot" w:pos="9350"/>
        </w:tabs>
        <w:rPr>
          <w:noProof/>
        </w:rPr>
      </w:pPr>
      <w:r w:rsidRPr="005B17D3">
        <w:rPr>
          <w:noProof/>
        </w:rPr>
        <w:t>update a beneficiary's Agent Orange Exposure Location to Vietnam?</w:t>
      </w:r>
      <w:r w:rsidRPr="005B17D3">
        <w:rPr>
          <w:noProof/>
        </w:rPr>
        <w:tab/>
        <w:t>405</w:t>
      </w:r>
    </w:p>
    <w:p w14:paraId="2A8918B9" w14:textId="5174E158" w:rsidR="00BE52CE" w:rsidRPr="005B17D3" w:rsidRDefault="00BE52CE" w:rsidP="00EF3896">
      <w:pPr>
        <w:pStyle w:val="Index2"/>
        <w:tabs>
          <w:tab w:val="right" w:leader="dot" w:pos="9350"/>
        </w:tabs>
        <w:rPr>
          <w:noProof/>
        </w:rPr>
      </w:pPr>
      <w:r w:rsidRPr="005B17D3">
        <w:rPr>
          <w:noProof/>
        </w:rPr>
        <w:t xml:space="preserve">update a update a </w:t>
      </w:r>
      <w:r w:rsidR="006204FA" w:rsidRPr="005B17D3">
        <w:rPr>
          <w:noProof/>
        </w:rPr>
        <w:t>Veterans</w:t>
      </w:r>
      <w:r w:rsidRPr="005B17D3">
        <w:rPr>
          <w:noProof/>
        </w:rPr>
        <w:t xml:space="preserve"> Preferred Facility in the VA HealthCare System?</w:t>
      </w:r>
      <w:r w:rsidRPr="005B17D3">
        <w:rPr>
          <w:noProof/>
        </w:rPr>
        <w:tab/>
        <w:t>417</w:t>
      </w:r>
    </w:p>
    <w:p w14:paraId="6886444D" w14:textId="6DF5AF16" w:rsidR="00BE52CE" w:rsidRPr="005B17D3" w:rsidRDefault="00BE52CE" w:rsidP="00EF3896">
      <w:pPr>
        <w:pStyle w:val="Index2"/>
        <w:tabs>
          <w:tab w:val="right" w:leader="dot" w:pos="9350"/>
        </w:tabs>
        <w:rPr>
          <w:noProof/>
        </w:rPr>
      </w:pPr>
      <w:r w:rsidRPr="005B17D3">
        <w:rPr>
          <w:noProof/>
        </w:rPr>
        <w:t xml:space="preserve">update a </w:t>
      </w:r>
      <w:r w:rsidR="006204FA" w:rsidRPr="005B17D3">
        <w:rPr>
          <w:noProof/>
        </w:rPr>
        <w:t>Veterans</w:t>
      </w:r>
      <w:r w:rsidRPr="005B17D3">
        <w:rPr>
          <w:noProof/>
        </w:rPr>
        <w:t xml:space="preserve"> Period of Service (POS) information?</w:t>
      </w:r>
      <w:r w:rsidRPr="005B17D3">
        <w:rPr>
          <w:noProof/>
        </w:rPr>
        <w:tab/>
        <w:t>421</w:t>
      </w:r>
    </w:p>
    <w:p w14:paraId="01F728AD" w14:textId="77777777" w:rsidR="00BE52CE" w:rsidRPr="005B17D3" w:rsidRDefault="00BE52CE" w:rsidP="00EF3896">
      <w:pPr>
        <w:pStyle w:val="Index2"/>
        <w:tabs>
          <w:tab w:val="right" w:leader="dot" w:pos="9350"/>
        </w:tabs>
        <w:rPr>
          <w:noProof/>
        </w:rPr>
      </w:pPr>
      <w:r w:rsidRPr="005B17D3">
        <w:rPr>
          <w:noProof/>
        </w:rPr>
        <w:t>update Combat Veteran information?</w:t>
      </w:r>
      <w:r w:rsidRPr="005B17D3">
        <w:rPr>
          <w:noProof/>
        </w:rPr>
        <w:tab/>
        <w:t>420</w:t>
      </w:r>
    </w:p>
    <w:p w14:paraId="01E01B24" w14:textId="77777777" w:rsidR="00BE52CE" w:rsidRPr="005B17D3" w:rsidRDefault="00BE52CE" w:rsidP="00EF3896">
      <w:pPr>
        <w:pStyle w:val="Index2"/>
        <w:tabs>
          <w:tab w:val="right" w:leader="dot" w:pos="9350"/>
        </w:tabs>
        <w:rPr>
          <w:noProof/>
        </w:rPr>
      </w:pPr>
      <w:r w:rsidRPr="005B17D3">
        <w:rPr>
          <w:noProof/>
        </w:rPr>
        <w:t>update Veteran Discharge Due to Disability information?</w:t>
      </w:r>
      <w:r w:rsidRPr="005B17D3">
        <w:rPr>
          <w:noProof/>
        </w:rPr>
        <w:tab/>
        <w:t>412</w:t>
      </w:r>
    </w:p>
    <w:p w14:paraId="0D7DE097" w14:textId="215C15C7" w:rsidR="00BE52CE" w:rsidRPr="005B17D3" w:rsidRDefault="00BE52CE" w:rsidP="00EF3896">
      <w:pPr>
        <w:pStyle w:val="Index2"/>
        <w:tabs>
          <w:tab w:val="right" w:leader="dot" w:pos="9350"/>
        </w:tabs>
        <w:rPr>
          <w:noProof/>
        </w:rPr>
      </w:pPr>
      <w:r w:rsidRPr="005B17D3">
        <w:rPr>
          <w:noProof/>
        </w:rPr>
        <w:t xml:space="preserve">update/change a </w:t>
      </w:r>
      <w:r w:rsidR="006204FA" w:rsidRPr="005B17D3">
        <w:rPr>
          <w:noProof/>
        </w:rPr>
        <w:t>Veterans</w:t>
      </w:r>
      <w:r w:rsidRPr="005B17D3">
        <w:rPr>
          <w:noProof/>
        </w:rPr>
        <w:t xml:space="preserve"> </w:t>
      </w:r>
      <w:r w:rsidR="00C0209E" w:rsidRPr="005B17D3">
        <w:rPr>
          <w:noProof/>
        </w:rPr>
        <w:t>Service Connected</w:t>
      </w:r>
      <w:r w:rsidRPr="005B17D3">
        <w:rPr>
          <w:noProof/>
        </w:rPr>
        <w:t xml:space="preserve"> (SC) percentage?</w:t>
      </w:r>
      <w:r w:rsidRPr="005B17D3">
        <w:rPr>
          <w:noProof/>
        </w:rPr>
        <w:tab/>
        <w:t>399</w:t>
      </w:r>
    </w:p>
    <w:p w14:paraId="311DC749" w14:textId="77777777" w:rsidR="00BE52CE" w:rsidRPr="005B17D3" w:rsidRDefault="00BE52CE" w:rsidP="00EF3896">
      <w:pPr>
        <w:pStyle w:val="Index2"/>
        <w:tabs>
          <w:tab w:val="right" w:leader="dot" w:pos="9350"/>
        </w:tabs>
        <w:rPr>
          <w:noProof/>
        </w:rPr>
      </w:pPr>
      <w:r w:rsidRPr="005B17D3">
        <w:rPr>
          <w:noProof/>
        </w:rPr>
        <w:t>View, Print and Check Status of Veteran Benefits Handbook in the VA Health Care System?</w:t>
      </w:r>
      <w:r w:rsidRPr="005B17D3">
        <w:rPr>
          <w:noProof/>
        </w:rPr>
        <w:tab/>
        <w:t>427</w:t>
      </w:r>
    </w:p>
    <w:p w14:paraId="5E7303D8" w14:textId="77777777" w:rsidR="00BE52CE" w:rsidRPr="005B17D3" w:rsidRDefault="00BE52CE" w:rsidP="00EF3896">
      <w:pPr>
        <w:pStyle w:val="Index1"/>
        <w:tabs>
          <w:tab w:val="right" w:leader="dot" w:pos="9350"/>
        </w:tabs>
        <w:rPr>
          <w:noProof/>
        </w:rPr>
      </w:pPr>
      <w:r w:rsidRPr="005B17D3">
        <w:rPr>
          <w:bCs/>
          <w:noProof/>
        </w:rPr>
        <w:t>Humanitarian Emergency</w:t>
      </w:r>
      <w:r w:rsidRPr="005B17D3">
        <w:rPr>
          <w:noProof/>
        </w:rPr>
        <w:tab/>
        <w:t>404</w:t>
      </w:r>
    </w:p>
    <w:p w14:paraId="7D67524D" w14:textId="77777777" w:rsidR="00BE52CE" w:rsidRPr="005B17D3" w:rsidRDefault="00BE52CE" w:rsidP="00EF3896">
      <w:pPr>
        <w:pStyle w:val="Index1"/>
        <w:tabs>
          <w:tab w:val="right" w:leader="dot" w:pos="9350"/>
        </w:tabs>
        <w:rPr>
          <w:noProof/>
        </w:rPr>
      </w:pPr>
      <w:r w:rsidRPr="005B17D3">
        <w:rPr>
          <w:noProof/>
        </w:rPr>
        <w:t>IAM</w:t>
      </w:r>
      <w:r w:rsidRPr="005B17D3">
        <w:rPr>
          <w:noProof/>
        </w:rPr>
        <w:tab/>
        <w:t>See Identity and Access Management</w:t>
      </w:r>
    </w:p>
    <w:p w14:paraId="7FCD5632" w14:textId="77777777" w:rsidR="00BE52CE" w:rsidRPr="005B17D3" w:rsidRDefault="00BE52CE" w:rsidP="00EF3896">
      <w:pPr>
        <w:pStyle w:val="Index1"/>
        <w:tabs>
          <w:tab w:val="right" w:leader="dot" w:pos="9350"/>
        </w:tabs>
        <w:rPr>
          <w:noProof/>
        </w:rPr>
      </w:pPr>
      <w:r w:rsidRPr="005B17D3">
        <w:rPr>
          <w:noProof/>
        </w:rPr>
        <w:t>ICD-9-CM/ICD 10 data</w:t>
      </w:r>
      <w:r w:rsidRPr="005B17D3">
        <w:rPr>
          <w:noProof/>
        </w:rPr>
        <w:tab/>
        <w:t>234</w:t>
      </w:r>
    </w:p>
    <w:p w14:paraId="0370B0AE" w14:textId="77777777" w:rsidR="00BE52CE" w:rsidRPr="005B17D3" w:rsidRDefault="00BE52CE" w:rsidP="00EF3896">
      <w:pPr>
        <w:pStyle w:val="Index1"/>
        <w:tabs>
          <w:tab w:val="right" w:leader="dot" w:pos="9350"/>
        </w:tabs>
        <w:rPr>
          <w:noProof/>
        </w:rPr>
      </w:pPr>
      <w:r w:rsidRPr="005B17D3">
        <w:rPr>
          <w:b/>
          <w:noProof/>
        </w:rPr>
        <w:t>ID</w:t>
      </w:r>
    </w:p>
    <w:p w14:paraId="1536C813" w14:textId="77777777" w:rsidR="00BE52CE" w:rsidRPr="005B17D3" w:rsidRDefault="00BE52CE" w:rsidP="00EF3896">
      <w:pPr>
        <w:pStyle w:val="Index2"/>
        <w:tabs>
          <w:tab w:val="right" w:leader="dot" w:pos="9350"/>
        </w:tabs>
        <w:rPr>
          <w:noProof/>
        </w:rPr>
      </w:pPr>
      <w:r w:rsidRPr="005B17D3">
        <w:rPr>
          <w:noProof/>
        </w:rPr>
        <w:t>assigned</w:t>
      </w:r>
      <w:r w:rsidRPr="005B17D3">
        <w:rPr>
          <w:noProof/>
        </w:rPr>
        <w:tab/>
        <w:t>128</w:t>
      </w:r>
    </w:p>
    <w:p w14:paraId="71A6319A" w14:textId="77777777" w:rsidR="00BE52CE" w:rsidRPr="005B17D3" w:rsidRDefault="00BE52CE" w:rsidP="00EF3896">
      <w:pPr>
        <w:pStyle w:val="Index2"/>
        <w:tabs>
          <w:tab w:val="right" w:leader="dot" w:pos="9350"/>
        </w:tabs>
        <w:rPr>
          <w:noProof/>
        </w:rPr>
      </w:pPr>
      <w:r w:rsidRPr="005B17D3">
        <w:rPr>
          <w:noProof/>
        </w:rPr>
        <w:t>Bar Code</w:t>
      </w:r>
    </w:p>
    <w:p w14:paraId="0FC9E3B3" w14:textId="77777777" w:rsidR="00BE52CE" w:rsidRPr="005B17D3" w:rsidRDefault="00BE52CE" w:rsidP="00EF3896">
      <w:pPr>
        <w:pStyle w:val="Index3"/>
        <w:tabs>
          <w:tab w:val="right" w:leader="dot" w:pos="9350"/>
        </w:tabs>
        <w:rPr>
          <w:noProof/>
        </w:rPr>
      </w:pPr>
      <w:r w:rsidRPr="005B17D3">
        <w:rPr>
          <w:noProof/>
        </w:rPr>
        <w:t>definition</w:t>
      </w:r>
      <w:r w:rsidRPr="005B17D3">
        <w:rPr>
          <w:noProof/>
        </w:rPr>
        <w:tab/>
        <w:t>25</w:t>
      </w:r>
    </w:p>
    <w:p w14:paraId="4F30FC27" w14:textId="77777777" w:rsidR="00BE52CE" w:rsidRPr="005B17D3" w:rsidRDefault="00BE52CE" w:rsidP="00EF3896">
      <w:pPr>
        <w:pStyle w:val="Index3"/>
        <w:tabs>
          <w:tab w:val="right" w:leader="dot" w:pos="9350"/>
        </w:tabs>
        <w:rPr>
          <w:noProof/>
        </w:rPr>
      </w:pPr>
      <w:r w:rsidRPr="005B17D3">
        <w:rPr>
          <w:noProof/>
        </w:rPr>
        <w:t>Mail Search</w:t>
      </w:r>
      <w:r w:rsidRPr="005B17D3">
        <w:rPr>
          <w:noProof/>
        </w:rPr>
        <w:tab/>
        <w:t>87</w:t>
      </w:r>
    </w:p>
    <w:p w14:paraId="254651DD" w14:textId="77777777" w:rsidR="00BE52CE" w:rsidRPr="005B17D3" w:rsidRDefault="00BE52CE" w:rsidP="00EF3896">
      <w:pPr>
        <w:pStyle w:val="Index2"/>
        <w:tabs>
          <w:tab w:val="right" w:leader="dot" w:pos="9350"/>
        </w:tabs>
        <w:rPr>
          <w:noProof/>
        </w:rPr>
      </w:pPr>
      <w:r w:rsidRPr="005B17D3">
        <w:rPr>
          <w:noProof/>
        </w:rPr>
        <w:t>Batch Message</w:t>
      </w:r>
      <w:r w:rsidRPr="005B17D3">
        <w:rPr>
          <w:noProof/>
        </w:rPr>
        <w:tab/>
        <w:t>375</w:t>
      </w:r>
    </w:p>
    <w:p w14:paraId="15BF6221" w14:textId="77777777" w:rsidR="00BE52CE" w:rsidRPr="005B17D3" w:rsidRDefault="00BE52CE" w:rsidP="00EF3896">
      <w:pPr>
        <w:pStyle w:val="Index2"/>
        <w:tabs>
          <w:tab w:val="right" w:leader="dot" w:pos="9350"/>
        </w:tabs>
        <w:rPr>
          <w:noProof/>
        </w:rPr>
      </w:pPr>
      <w:r w:rsidRPr="005B17D3">
        <w:rPr>
          <w:noProof/>
        </w:rPr>
        <w:t>Communications</w:t>
      </w:r>
    </w:p>
    <w:p w14:paraId="6A245378" w14:textId="77777777" w:rsidR="00BE52CE" w:rsidRPr="005B17D3" w:rsidRDefault="00BE52CE" w:rsidP="00EF3896">
      <w:pPr>
        <w:pStyle w:val="Index3"/>
        <w:tabs>
          <w:tab w:val="right" w:leader="dot" w:pos="9350"/>
        </w:tabs>
        <w:rPr>
          <w:noProof/>
        </w:rPr>
      </w:pPr>
      <w:r w:rsidRPr="005B17D3">
        <w:rPr>
          <w:noProof/>
        </w:rPr>
        <w:t>Bar Code</w:t>
      </w:r>
      <w:r w:rsidRPr="005B17D3">
        <w:rPr>
          <w:noProof/>
        </w:rPr>
        <w:tab/>
        <w:t>382</w:t>
      </w:r>
    </w:p>
    <w:p w14:paraId="0EA30760" w14:textId="77777777" w:rsidR="00BE52CE" w:rsidRPr="005B17D3" w:rsidRDefault="00BE52CE" w:rsidP="00EF3896">
      <w:pPr>
        <w:pStyle w:val="Index2"/>
        <w:tabs>
          <w:tab w:val="right" w:leader="dot" w:pos="9350"/>
        </w:tabs>
        <w:rPr>
          <w:noProof/>
        </w:rPr>
      </w:pPr>
      <w:r w:rsidRPr="005B17D3">
        <w:rPr>
          <w:noProof/>
        </w:rPr>
        <w:t>Fee Card</w:t>
      </w:r>
      <w:r w:rsidRPr="005B17D3">
        <w:rPr>
          <w:noProof/>
        </w:rPr>
        <w:tab/>
        <w:t>373</w:t>
      </w:r>
    </w:p>
    <w:p w14:paraId="1F5EAD1E" w14:textId="77777777" w:rsidR="00BE52CE" w:rsidRPr="005B17D3" w:rsidRDefault="00BE52CE" w:rsidP="00EF3896">
      <w:pPr>
        <w:pStyle w:val="Index2"/>
        <w:tabs>
          <w:tab w:val="right" w:leader="dot" w:pos="9350"/>
        </w:tabs>
        <w:rPr>
          <w:noProof/>
        </w:rPr>
      </w:pPr>
      <w:r w:rsidRPr="005B17D3">
        <w:rPr>
          <w:noProof/>
        </w:rPr>
        <w:t>HL7</w:t>
      </w:r>
    </w:p>
    <w:p w14:paraId="0E241711" w14:textId="77777777" w:rsidR="00BE52CE" w:rsidRPr="005B17D3" w:rsidRDefault="00BE52CE" w:rsidP="00EF3896">
      <w:pPr>
        <w:pStyle w:val="Index3"/>
        <w:tabs>
          <w:tab w:val="right" w:leader="dot" w:pos="9350"/>
        </w:tabs>
        <w:rPr>
          <w:noProof/>
        </w:rPr>
      </w:pPr>
      <w:r w:rsidRPr="005B17D3">
        <w:rPr>
          <w:noProof/>
        </w:rPr>
        <w:t>Message</w:t>
      </w:r>
      <w:r w:rsidRPr="005B17D3">
        <w:rPr>
          <w:noProof/>
        </w:rPr>
        <w:tab/>
        <w:t>75, 82</w:t>
      </w:r>
    </w:p>
    <w:p w14:paraId="19959F60" w14:textId="77777777" w:rsidR="00BE52CE" w:rsidRPr="005B17D3" w:rsidRDefault="00BE52CE" w:rsidP="00EF3896">
      <w:pPr>
        <w:pStyle w:val="Index2"/>
        <w:tabs>
          <w:tab w:val="right" w:leader="dot" w:pos="9350"/>
        </w:tabs>
        <w:rPr>
          <w:noProof/>
        </w:rPr>
      </w:pPr>
      <w:r w:rsidRPr="005B17D3">
        <w:rPr>
          <w:noProof/>
        </w:rPr>
        <w:t>Insurance</w:t>
      </w:r>
    </w:p>
    <w:p w14:paraId="1C0FE232" w14:textId="77777777" w:rsidR="00BE52CE" w:rsidRPr="005B17D3" w:rsidRDefault="00BE52CE" w:rsidP="00EF3896">
      <w:pPr>
        <w:pStyle w:val="Index3"/>
        <w:tabs>
          <w:tab w:val="right" w:leader="dot" w:pos="9350"/>
        </w:tabs>
        <w:rPr>
          <w:noProof/>
        </w:rPr>
      </w:pPr>
      <w:r w:rsidRPr="005B17D3">
        <w:rPr>
          <w:noProof/>
        </w:rPr>
        <w:t>Subscriber</w:t>
      </w:r>
      <w:r w:rsidRPr="005B17D3">
        <w:rPr>
          <w:noProof/>
        </w:rPr>
        <w:tab/>
        <w:t>302</w:t>
      </w:r>
    </w:p>
    <w:p w14:paraId="2865541C" w14:textId="77777777" w:rsidR="00BE52CE" w:rsidRPr="005B17D3" w:rsidRDefault="00BE52CE" w:rsidP="00EF3896">
      <w:pPr>
        <w:pStyle w:val="Index2"/>
        <w:tabs>
          <w:tab w:val="right" w:leader="dot" w:pos="9350"/>
        </w:tabs>
        <w:rPr>
          <w:noProof/>
        </w:rPr>
      </w:pPr>
      <w:r w:rsidRPr="005B17D3">
        <w:rPr>
          <w:noProof/>
        </w:rPr>
        <w:t>Message</w:t>
      </w:r>
      <w:r w:rsidRPr="005B17D3">
        <w:rPr>
          <w:noProof/>
        </w:rPr>
        <w:tab/>
        <w:t>375</w:t>
      </w:r>
    </w:p>
    <w:p w14:paraId="525875A3" w14:textId="77777777" w:rsidR="00BE52CE" w:rsidRPr="005B17D3" w:rsidRDefault="00BE52CE" w:rsidP="00EF3896">
      <w:pPr>
        <w:pStyle w:val="Index2"/>
        <w:tabs>
          <w:tab w:val="right" w:leader="dot" w:pos="9350"/>
        </w:tabs>
        <w:rPr>
          <w:noProof/>
        </w:rPr>
      </w:pPr>
      <w:r w:rsidRPr="005B17D3">
        <w:rPr>
          <w:noProof/>
        </w:rPr>
        <w:t>Report</w:t>
      </w:r>
      <w:r w:rsidRPr="005B17D3">
        <w:rPr>
          <w:noProof/>
        </w:rPr>
        <w:tab/>
        <w:t>90, 92, 93, 95, 96</w:t>
      </w:r>
    </w:p>
    <w:p w14:paraId="26A5C249" w14:textId="77777777" w:rsidR="00BE52CE" w:rsidRPr="005B17D3" w:rsidRDefault="00BE52CE" w:rsidP="00EF3896">
      <w:pPr>
        <w:pStyle w:val="Index2"/>
        <w:tabs>
          <w:tab w:val="right" w:leader="dot" w:pos="9350"/>
        </w:tabs>
        <w:rPr>
          <w:noProof/>
        </w:rPr>
      </w:pPr>
      <w:r w:rsidRPr="005B17D3">
        <w:rPr>
          <w:noProof/>
        </w:rPr>
        <w:t>User</w:t>
      </w:r>
      <w:r w:rsidRPr="005B17D3">
        <w:rPr>
          <w:noProof/>
        </w:rPr>
        <w:tab/>
        <w:t>60, 128, 129, 130, 131, 132</w:t>
      </w:r>
    </w:p>
    <w:p w14:paraId="401B3CB7" w14:textId="77777777" w:rsidR="00BE52CE" w:rsidRPr="005B17D3" w:rsidRDefault="00BE52CE" w:rsidP="00EF3896">
      <w:pPr>
        <w:pStyle w:val="Index2"/>
        <w:tabs>
          <w:tab w:val="right" w:leader="dot" w:pos="9350"/>
        </w:tabs>
        <w:rPr>
          <w:noProof/>
        </w:rPr>
      </w:pPr>
      <w:r w:rsidRPr="005B17D3">
        <w:rPr>
          <w:noProof/>
        </w:rPr>
        <w:t>VPID</w:t>
      </w:r>
    </w:p>
    <w:p w14:paraId="6FF51C48" w14:textId="77777777" w:rsidR="00BE52CE" w:rsidRPr="005B17D3" w:rsidRDefault="00BE52CE" w:rsidP="00EF3896">
      <w:pPr>
        <w:pStyle w:val="Index3"/>
        <w:tabs>
          <w:tab w:val="right" w:leader="dot" w:pos="9350"/>
        </w:tabs>
        <w:rPr>
          <w:noProof/>
        </w:rPr>
      </w:pPr>
      <w:r w:rsidRPr="005B17D3">
        <w:rPr>
          <w:noProof/>
        </w:rPr>
        <w:t>17-character</w:t>
      </w:r>
      <w:r w:rsidRPr="005B17D3">
        <w:rPr>
          <w:noProof/>
        </w:rPr>
        <w:tab/>
        <w:t>46, 51</w:t>
      </w:r>
    </w:p>
    <w:p w14:paraId="294AF443" w14:textId="77777777" w:rsidR="00BE52CE" w:rsidRPr="005B17D3" w:rsidRDefault="00BE52CE" w:rsidP="00EF3896">
      <w:pPr>
        <w:pStyle w:val="Index3"/>
        <w:tabs>
          <w:tab w:val="right" w:leader="dot" w:pos="9350"/>
        </w:tabs>
        <w:rPr>
          <w:noProof/>
        </w:rPr>
      </w:pPr>
      <w:r w:rsidRPr="005B17D3">
        <w:rPr>
          <w:noProof/>
        </w:rPr>
        <w:t>17-character</w:t>
      </w:r>
      <w:r w:rsidRPr="005B17D3">
        <w:rPr>
          <w:noProof/>
        </w:rPr>
        <w:tab/>
        <w:t>57</w:t>
      </w:r>
    </w:p>
    <w:p w14:paraId="3B897CCA" w14:textId="77777777" w:rsidR="00BE52CE" w:rsidRPr="005B17D3" w:rsidRDefault="00BE52CE" w:rsidP="00EF3896">
      <w:pPr>
        <w:pStyle w:val="Index3"/>
        <w:tabs>
          <w:tab w:val="right" w:leader="dot" w:pos="9350"/>
        </w:tabs>
        <w:rPr>
          <w:noProof/>
        </w:rPr>
      </w:pPr>
      <w:r w:rsidRPr="005B17D3">
        <w:rPr>
          <w:noProof/>
        </w:rPr>
        <w:t>29-character</w:t>
      </w:r>
      <w:r w:rsidRPr="005B17D3">
        <w:rPr>
          <w:noProof/>
        </w:rPr>
        <w:tab/>
        <w:t>46, 51, 88</w:t>
      </w:r>
    </w:p>
    <w:p w14:paraId="2485320B" w14:textId="77777777" w:rsidR="00BE52CE" w:rsidRPr="005B17D3" w:rsidRDefault="00BE52CE" w:rsidP="00EF3896">
      <w:pPr>
        <w:pStyle w:val="Index1"/>
        <w:tabs>
          <w:tab w:val="right" w:leader="dot" w:pos="9350"/>
        </w:tabs>
        <w:rPr>
          <w:noProof/>
        </w:rPr>
      </w:pPr>
      <w:r w:rsidRPr="005B17D3">
        <w:rPr>
          <w:noProof/>
        </w:rPr>
        <w:t>Identity and Access Management</w:t>
      </w:r>
      <w:r w:rsidRPr="005B17D3">
        <w:rPr>
          <w:noProof/>
        </w:rPr>
        <w:tab/>
        <w:t>37</w:t>
      </w:r>
    </w:p>
    <w:p w14:paraId="24DD8F9D" w14:textId="77777777" w:rsidR="00BE52CE" w:rsidRPr="005B17D3" w:rsidRDefault="00BE52CE" w:rsidP="00EF3896">
      <w:pPr>
        <w:pStyle w:val="Index1"/>
        <w:tabs>
          <w:tab w:val="right" w:leader="dot" w:pos="9350"/>
        </w:tabs>
        <w:rPr>
          <w:noProof/>
        </w:rPr>
      </w:pPr>
      <w:r w:rsidRPr="005B17D3">
        <w:rPr>
          <w:noProof/>
        </w:rPr>
        <w:t>Identity Traits</w:t>
      </w:r>
      <w:r w:rsidRPr="005B17D3">
        <w:rPr>
          <w:noProof/>
        </w:rPr>
        <w:tab/>
        <w:t>250</w:t>
      </w:r>
    </w:p>
    <w:p w14:paraId="62DB35AD" w14:textId="77777777" w:rsidR="00BE52CE" w:rsidRPr="005B17D3" w:rsidRDefault="00BE52CE" w:rsidP="00EF3896">
      <w:pPr>
        <w:pStyle w:val="Index2"/>
        <w:tabs>
          <w:tab w:val="right" w:leader="dot" w:pos="9350"/>
        </w:tabs>
        <w:rPr>
          <w:noProof/>
        </w:rPr>
      </w:pPr>
      <w:r w:rsidRPr="005B17D3">
        <w:rPr>
          <w:noProof/>
        </w:rPr>
        <w:t>Date of Birth</w:t>
      </w:r>
      <w:r w:rsidRPr="005B17D3">
        <w:rPr>
          <w:noProof/>
        </w:rPr>
        <w:tab/>
        <w:t>254, 259</w:t>
      </w:r>
    </w:p>
    <w:p w14:paraId="0EA71E2B" w14:textId="77777777" w:rsidR="00BE52CE" w:rsidRPr="005B17D3" w:rsidRDefault="00BE52CE" w:rsidP="00EF3896">
      <w:pPr>
        <w:pStyle w:val="Index2"/>
        <w:tabs>
          <w:tab w:val="right" w:leader="dot" w:pos="9350"/>
        </w:tabs>
        <w:rPr>
          <w:noProof/>
        </w:rPr>
      </w:pPr>
      <w:r w:rsidRPr="005B17D3">
        <w:rPr>
          <w:noProof/>
        </w:rPr>
        <w:t>Ethnicity</w:t>
      </w:r>
      <w:r w:rsidRPr="005B17D3">
        <w:rPr>
          <w:noProof/>
        </w:rPr>
        <w:tab/>
        <w:t>255, 260</w:t>
      </w:r>
    </w:p>
    <w:p w14:paraId="3C3D15D0" w14:textId="77777777" w:rsidR="00BE52CE" w:rsidRPr="005B17D3" w:rsidRDefault="00BE52CE" w:rsidP="00EF3896">
      <w:pPr>
        <w:pStyle w:val="Index2"/>
        <w:tabs>
          <w:tab w:val="right" w:leader="dot" w:pos="9350"/>
        </w:tabs>
        <w:rPr>
          <w:noProof/>
        </w:rPr>
      </w:pPr>
      <w:r w:rsidRPr="005B17D3">
        <w:rPr>
          <w:b/>
          <w:noProof/>
        </w:rPr>
        <w:t>First Name</w:t>
      </w:r>
      <w:r w:rsidRPr="005B17D3">
        <w:rPr>
          <w:noProof/>
        </w:rPr>
        <w:tab/>
        <w:t>250, 255</w:t>
      </w:r>
    </w:p>
    <w:p w14:paraId="0E7A9D43" w14:textId="77777777" w:rsidR="00BE52CE" w:rsidRPr="005B17D3" w:rsidRDefault="00BE52CE" w:rsidP="00EF3896">
      <w:pPr>
        <w:pStyle w:val="Index2"/>
        <w:tabs>
          <w:tab w:val="right" w:leader="dot" w:pos="9350"/>
        </w:tabs>
        <w:rPr>
          <w:noProof/>
        </w:rPr>
      </w:pPr>
      <w:r w:rsidRPr="005B17D3">
        <w:rPr>
          <w:noProof/>
        </w:rPr>
        <w:t>Middle Name</w:t>
      </w:r>
      <w:r w:rsidRPr="005B17D3">
        <w:rPr>
          <w:noProof/>
        </w:rPr>
        <w:tab/>
        <w:t>251, 256</w:t>
      </w:r>
    </w:p>
    <w:p w14:paraId="10EFDEDF" w14:textId="77777777" w:rsidR="00BE52CE" w:rsidRPr="005B17D3" w:rsidRDefault="00BE52CE" w:rsidP="00EF3896">
      <w:pPr>
        <w:pStyle w:val="Index2"/>
        <w:tabs>
          <w:tab w:val="right" w:leader="dot" w:pos="9350"/>
        </w:tabs>
        <w:rPr>
          <w:noProof/>
        </w:rPr>
      </w:pPr>
      <w:r w:rsidRPr="005B17D3">
        <w:rPr>
          <w:noProof/>
        </w:rPr>
        <w:t>Mother’s Maiden Name</w:t>
      </w:r>
      <w:r w:rsidRPr="005B17D3">
        <w:rPr>
          <w:noProof/>
        </w:rPr>
        <w:tab/>
        <w:t>254, 259</w:t>
      </w:r>
    </w:p>
    <w:p w14:paraId="5D45C815" w14:textId="77777777" w:rsidR="00BE52CE" w:rsidRPr="005B17D3" w:rsidRDefault="00BE52CE" w:rsidP="00EF3896">
      <w:pPr>
        <w:pStyle w:val="Index2"/>
        <w:tabs>
          <w:tab w:val="right" w:leader="dot" w:pos="9350"/>
        </w:tabs>
        <w:rPr>
          <w:noProof/>
        </w:rPr>
      </w:pPr>
      <w:r w:rsidRPr="005B17D3">
        <w:rPr>
          <w:noProof/>
        </w:rPr>
        <w:t>Multiple Birth Indicator</w:t>
      </w:r>
      <w:r w:rsidRPr="005B17D3">
        <w:rPr>
          <w:noProof/>
        </w:rPr>
        <w:tab/>
        <w:t>254, 259</w:t>
      </w:r>
    </w:p>
    <w:p w14:paraId="5919BAE0" w14:textId="77777777" w:rsidR="00BE52CE" w:rsidRPr="005B17D3" w:rsidRDefault="00BE52CE" w:rsidP="00EF3896">
      <w:pPr>
        <w:pStyle w:val="Index2"/>
        <w:tabs>
          <w:tab w:val="right" w:leader="dot" w:pos="9350"/>
        </w:tabs>
        <w:rPr>
          <w:noProof/>
        </w:rPr>
      </w:pPr>
      <w:r w:rsidRPr="005B17D3">
        <w:rPr>
          <w:noProof/>
        </w:rPr>
        <w:t>Place of Birth City</w:t>
      </w:r>
      <w:r w:rsidRPr="005B17D3">
        <w:rPr>
          <w:noProof/>
        </w:rPr>
        <w:tab/>
        <w:t>254, 259</w:t>
      </w:r>
    </w:p>
    <w:p w14:paraId="4B22F6C5" w14:textId="77777777" w:rsidR="00BE52CE" w:rsidRPr="005B17D3" w:rsidRDefault="00BE52CE" w:rsidP="00EF3896">
      <w:pPr>
        <w:pStyle w:val="Index2"/>
        <w:tabs>
          <w:tab w:val="right" w:leader="dot" w:pos="9350"/>
        </w:tabs>
        <w:rPr>
          <w:noProof/>
        </w:rPr>
      </w:pPr>
      <w:r w:rsidRPr="005B17D3">
        <w:rPr>
          <w:noProof/>
        </w:rPr>
        <w:t>Place of Birth State</w:t>
      </w:r>
      <w:r w:rsidRPr="005B17D3">
        <w:rPr>
          <w:noProof/>
        </w:rPr>
        <w:tab/>
        <w:t>254, 259</w:t>
      </w:r>
    </w:p>
    <w:p w14:paraId="1761C3C7" w14:textId="77777777" w:rsidR="00BE52CE" w:rsidRPr="005B17D3" w:rsidRDefault="00BE52CE" w:rsidP="00EF3896">
      <w:pPr>
        <w:pStyle w:val="Index2"/>
        <w:tabs>
          <w:tab w:val="right" w:leader="dot" w:pos="9350"/>
        </w:tabs>
        <w:rPr>
          <w:noProof/>
        </w:rPr>
      </w:pPr>
      <w:r w:rsidRPr="005B17D3">
        <w:rPr>
          <w:noProof/>
        </w:rPr>
        <w:t>Prefix</w:t>
      </w:r>
      <w:r w:rsidRPr="005B17D3">
        <w:rPr>
          <w:noProof/>
        </w:rPr>
        <w:tab/>
        <w:t>250, 255</w:t>
      </w:r>
    </w:p>
    <w:p w14:paraId="1CA06576" w14:textId="77777777" w:rsidR="00BE52CE" w:rsidRPr="005B17D3" w:rsidRDefault="00BE52CE" w:rsidP="00EF3896">
      <w:pPr>
        <w:pStyle w:val="Index2"/>
        <w:tabs>
          <w:tab w:val="right" w:leader="dot" w:pos="9350"/>
        </w:tabs>
        <w:rPr>
          <w:noProof/>
        </w:rPr>
      </w:pPr>
      <w:r w:rsidRPr="005B17D3">
        <w:rPr>
          <w:noProof/>
        </w:rPr>
        <w:t>Pseudo SSN Reason</w:t>
      </w:r>
      <w:r w:rsidRPr="005B17D3">
        <w:rPr>
          <w:noProof/>
        </w:rPr>
        <w:tab/>
        <w:t>253, 258</w:t>
      </w:r>
    </w:p>
    <w:p w14:paraId="5061343C" w14:textId="77777777" w:rsidR="00BE52CE" w:rsidRPr="005B17D3" w:rsidRDefault="00BE52CE" w:rsidP="00EF3896">
      <w:pPr>
        <w:pStyle w:val="Index2"/>
        <w:tabs>
          <w:tab w:val="right" w:leader="dot" w:pos="9350"/>
        </w:tabs>
        <w:rPr>
          <w:noProof/>
        </w:rPr>
      </w:pPr>
      <w:r w:rsidRPr="005B17D3">
        <w:rPr>
          <w:noProof/>
        </w:rPr>
        <w:t>Race</w:t>
      </w:r>
      <w:r w:rsidRPr="005B17D3">
        <w:rPr>
          <w:noProof/>
        </w:rPr>
        <w:tab/>
        <w:t>255, 260</w:t>
      </w:r>
    </w:p>
    <w:p w14:paraId="3C1DCFDE" w14:textId="77777777" w:rsidR="00BE52CE" w:rsidRPr="005B17D3" w:rsidRDefault="00BE52CE" w:rsidP="00EF3896">
      <w:pPr>
        <w:pStyle w:val="Index2"/>
        <w:tabs>
          <w:tab w:val="right" w:leader="dot" w:pos="9350"/>
        </w:tabs>
        <w:rPr>
          <w:noProof/>
        </w:rPr>
      </w:pPr>
      <w:r w:rsidRPr="005B17D3">
        <w:rPr>
          <w:noProof/>
        </w:rPr>
        <w:t>SSA Verification Date</w:t>
      </w:r>
      <w:r w:rsidRPr="005B17D3">
        <w:rPr>
          <w:noProof/>
        </w:rPr>
        <w:tab/>
        <w:t>253, 258</w:t>
      </w:r>
    </w:p>
    <w:p w14:paraId="5EBC4AF8" w14:textId="77777777" w:rsidR="00BE52CE" w:rsidRPr="005B17D3" w:rsidRDefault="00BE52CE" w:rsidP="00EF3896">
      <w:pPr>
        <w:pStyle w:val="Index2"/>
        <w:tabs>
          <w:tab w:val="right" w:leader="dot" w:pos="9350"/>
        </w:tabs>
        <w:rPr>
          <w:noProof/>
        </w:rPr>
      </w:pPr>
      <w:r w:rsidRPr="005B17D3">
        <w:rPr>
          <w:noProof/>
        </w:rPr>
        <w:t>SSA Verification Status</w:t>
      </w:r>
      <w:r w:rsidRPr="005B17D3">
        <w:rPr>
          <w:noProof/>
        </w:rPr>
        <w:tab/>
        <w:t>252, 257</w:t>
      </w:r>
    </w:p>
    <w:p w14:paraId="7894E555" w14:textId="77777777" w:rsidR="00BE52CE" w:rsidRPr="005B17D3" w:rsidRDefault="00BE52CE" w:rsidP="00EF3896">
      <w:pPr>
        <w:pStyle w:val="Index2"/>
        <w:tabs>
          <w:tab w:val="right" w:leader="dot" w:pos="9350"/>
        </w:tabs>
        <w:rPr>
          <w:noProof/>
        </w:rPr>
      </w:pPr>
      <w:r w:rsidRPr="005B17D3">
        <w:rPr>
          <w:noProof/>
        </w:rPr>
        <w:t>SSN</w:t>
      </w:r>
      <w:r w:rsidRPr="005B17D3">
        <w:rPr>
          <w:noProof/>
        </w:rPr>
        <w:tab/>
        <w:t>252, 257</w:t>
      </w:r>
    </w:p>
    <w:p w14:paraId="032ED489" w14:textId="77777777" w:rsidR="00BE52CE" w:rsidRPr="005B17D3" w:rsidRDefault="00BE52CE" w:rsidP="00EF3896">
      <w:pPr>
        <w:pStyle w:val="Index2"/>
        <w:tabs>
          <w:tab w:val="right" w:leader="dot" w:pos="9350"/>
        </w:tabs>
        <w:rPr>
          <w:noProof/>
        </w:rPr>
      </w:pPr>
      <w:r w:rsidRPr="005B17D3">
        <w:rPr>
          <w:noProof/>
        </w:rPr>
        <w:t>SSN Source of Change</w:t>
      </w:r>
      <w:r w:rsidRPr="005B17D3">
        <w:rPr>
          <w:noProof/>
        </w:rPr>
        <w:tab/>
        <w:t>253, 258</w:t>
      </w:r>
    </w:p>
    <w:p w14:paraId="369C398D" w14:textId="77777777" w:rsidR="00BE52CE" w:rsidRPr="005B17D3" w:rsidRDefault="00BE52CE" w:rsidP="00EF3896">
      <w:pPr>
        <w:pStyle w:val="Index2"/>
        <w:tabs>
          <w:tab w:val="right" w:leader="dot" w:pos="9350"/>
        </w:tabs>
        <w:rPr>
          <w:noProof/>
        </w:rPr>
      </w:pPr>
      <w:r w:rsidRPr="005B17D3">
        <w:rPr>
          <w:noProof/>
        </w:rPr>
        <w:t>Suffix</w:t>
      </w:r>
      <w:r w:rsidRPr="005B17D3">
        <w:rPr>
          <w:noProof/>
        </w:rPr>
        <w:tab/>
        <w:t>252, 257</w:t>
      </w:r>
    </w:p>
    <w:p w14:paraId="2258AF64" w14:textId="77777777" w:rsidR="00BE52CE" w:rsidRPr="005B17D3" w:rsidRDefault="00BE52CE" w:rsidP="00EF3896">
      <w:pPr>
        <w:pStyle w:val="Index1"/>
        <w:tabs>
          <w:tab w:val="right" w:leader="dot" w:pos="9350"/>
        </w:tabs>
        <w:rPr>
          <w:noProof/>
        </w:rPr>
      </w:pPr>
      <w:r w:rsidRPr="005B17D3">
        <w:rPr>
          <w:noProof/>
        </w:rPr>
        <w:t>Inactive Date</w:t>
      </w:r>
      <w:r w:rsidRPr="005B17D3">
        <w:rPr>
          <w:noProof/>
        </w:rPr>
        <w:tab/>
        <w:t>139</w:t>
      </w:r>
    </w:p>
    <w:p w14:paraId="3F4D5FA7" w14:textId="77777777" w:rsidR="00BE52CE" w:rsidRPr="005B17D3" w:rsidRDefault="00BE52CE" w:rsidP="00EF3896">
      <w:pPr>
        <w:pStyle w:val="Index1"/>
        <w:tabs>
          <w:tab w:val="right" w:leader="dot" w:pos="9350"/>
        </w:tabs>
        <w:rPr>
          <w:noProof/>
        </w:rPr>
      </w:pPr>
      <w:r w:rsidRPr="005B17D3">
        <w:rPr>
          <w:b/>
          <w:noProof/>
        </w:rPr>
        <w:t>Income</w:t>
      </w:r>
      <w:r w:rsidRPr="005B17D3">
        <w:rPr>
          <w:noProof/>
        </w:rPr>
        <w:tab/>
        <w:t>29, 332</w:t>
      </w:r>
    </w:p>
    <w:p w14:paraId="165B58B8" w14:textId="77777777" w:rsidR="00BE52CE" w:rsidRPr="005B17D3" w:rsidRDefault="00BE52CE" w:rsidP="00EF3896">
      <w:pPr>
        <w:pStyle w:val="Index2"/>
        <w:tabs>
          <w:tab w:val="right" w:leader="dot" w:pos="9350"/>
        </w:tabs>
        <w:rPr>
          <w:noProof/>
        </w:rPr>
      </w:pPr>
      <w:r w:rsidRPr="005B17D3">
        <w:rPr>
          <w:noProof/>
        </w:rPr>
        <w:t>Add Test</w:t>
      </w:r>
      <w:r w:rsidRPr="005B17D3">
        <w:rPr>
          <w:noProof/>
        </w:rPr>
        <w:tab/>
        <w:t>347</w:t>
      </w:r>
    </w:p>
    <w:p w14:paraId="49675685" w14:textId="77777777" w:rsidR="00BE52CE" w:rsidRPr="005B17D3" w:rsidRDefault="00BE52CE" w:rsidP="00EF3896">
      <w:pPr>
        <w:pStyle w:val="Index2"/>
        <w:tabs>
          <w:tab w:val="right" w:leader="dot" w:pos="9350"/>
        </w:tabs>
        <w:rPr>
          <w:noProof/>
        </w:rPr>
      </w:pPr>
      <w:r w:rsidRPr="005B17D3">
        <w:rPr>
          <w:noProof/>
        </w:rPr>
        <w:t>Available to beneficiary</w:t>
      </w:r>
      <w:r w:rsidRPr="005B17D3">
        <w:rPr>
          <w:noProof/>
        </w:rPr>
        <w:tab/>
        <w:t>346, 350</w:t>
      </w:r>
    </w:p>
    <w:p w14:paraId="1C6F17B1" w14:textId="77777777" w:rsidR="00BE52CE" w:rsidRPr="005B17D3" w:rsidRDefault="00BE52CE" w:rsidP="00EF3896">
      <w:pPr>
        <w:pStyle w:val="Index2"/>
        <w:tabs>
          <w:tab w:val="right" w:leader="dot" w:pos="9350"/>
        </w:tabs>
        <w:rPr>
          <w:noProof/>
        </w:rPr>
      </w:pPr>
      <w:r w:rsidRPr="005B17D3">
        <w:rPr>
          <w:noProof/>
        </w:rPr>
        <w:t>By Year (IV 1)</w:t>
      </w:r>
      <w:r w:rsidRPr="005B17D3">
        <w:rPr>
          <w:noProof/>
        </w:rPr>
        <w:tab/>
        <w:t>102</w:t>
      </w:r>
    </w:p>
    <w:p w14:paraId="6CEC9FF0" w14:textId="77777777" w:rsidR="00BE52CE" w:rsidRPr="005B17D3" w:rsidRDefault="00BE52CE" w:rsidP="00EF3896">
      <w:pPr>
        <w:pStyle w:val="Index2"/>
        <w:tabs>
          <w:tab w:val="right" w:leader="dot" w:pos="9350"/>
        </w:tabs>
        <w:rPr>
          <w:noProof/>
        </w:rPr>
      </w:pPr>
      <w:r w:rsidRPr="005B17D3">
        <w:rPr>
          <w:noProof/>
        </w:rPr>
        <w:t>Child Employment</w:t>
      </w:r>
      <w:r w:rsidRPr="005B17D3">
        <w:rPr>
          <w:noProof/>
        </w:rPr>
        <w:tab/>
        <w:t>353</w:t>
      </w:r>
    </w:p>
    <w:p w14:paraId="4CC0B4B2" w14:textId="77777777" w:rsidR="00BE52CE" w:rsidRPr="005B17D3" w:rsidRDefault="00BE52CE" w:rsidP="00EF3896">
      <w:pPr>
        <w:pStyle w:val="Index2"/>
        <w:tabs>
          <w:tab w:val="right" w:leader="dot" w:pos="9350"/>
        </w:tabs>
        <w:rPr>
          <w:noProof/>
        </w:rPr>
      </w:pPr>
      <w:r w:rsidRPr="005B17D3">
        <w:rPr>
          <w:noProof/>
        </w:rPr>
        <w:t>Child has</w:t>
      </w:r>
      <w:r w:rsidRPr="005B17D3">
        <w:rPr>
          <w:noProof/>
        </w:rPr>
        <w:tab/>
        <w:t>346, 350</w:t>
      </w:r>
    </w:p>
    <w:p w14:paraId="17E0E9E8" w14:textId="77777777" w:rsidR="00BE52CE" w:rsidRPr="005B17D3" w:rsidRDefault="00BE52CE" w:rsidP="00EF3896">
      <w:pPr>
        <w:pStyle w:val="Index2"/>
        <w:tabs>
          <w:tab w:val="right" w:leader="dot" w:pos="9350"/>
        </w:tabs>
        <w:rPr>
          <w:noProof/>
        </w:rPr>
      </w:pPr>
      <w:r w:rsidRPr="005B17D3">
        <w:rPr>
          <w:noProof/>
        </w:rPr>
        <w:t>child's</w:t>
      </w:r>
      <w:r w:rsidRPr="005B17D3">
        <w:rPr>
          <w:noProof/>
        </w:rPr>
        <w:tab/>
        <w:t>350</w:t>
      </w:r>
    </w:p>
    <w:p w14:paraId="2A7A2992" w14:textId="77777777" w:rsidR="00BE52CE" w:rsidRPr="005B17D3" w:rsidRDefault="00BE52CE" w:rsidP="00EF3896">
      <w:pPr>
        <w:pStyle w:val="Index2"/>
        <w:tabs>
          <w:tab w:val="right" w:leader="dot" w:pos="9350"/>
        </w:tabs>
        <w:rPr>
          <w:noProof/>
        </w:rPr>
      </w:pPr>
      <w:r w:rsidRPr="005B17D3">
        <w:rPr>
          <w:noProof/>
        </w:rPr>
        <w:t>civil</w:t>
      </w:r>
      <w:r w:rsidRPr="005B17D3">
        <w:rPr>
          <w:noProof/>
        </w:rPr>
        <w:tab/>
        <w:t>351</w:t>
      </w:r>
    </w:p>
    <w:p w14:paraId="2B999A09" w14:textId="77777777" w:rsidR="00BE52CE" w:rsidRPr="005B17D3" w:rsidRDefault="00BE52CE" w:rsidP="00EF3896">
      <w:pPr>
        <w:pStyle w:val="Index2"/>
        <w:tabs>
          <w:tab w:val="right" w:leader="dot" w:pos="9350"/>
        </w:tabs>
        <w:rPr>
          <w:noProof/>
        </w:rPr>
      </w:pPr>
      <w:r w:rsidRPr="005B17D3">
        <w:rPr>
          <w:noProof/>
        </w:rPr>
        <w:t>Copayments</w:t>
      </w:r>
    </w:p>
    <w:p w14:paraId="3EB7167F" w14:textId="77777777" w:rsidR="00BE52CE" w:rsidRPr="005B17D3" w:rsidRDefault="00BE52CE" w:rsidP="00EF3896">
      <w:pPr>
        <w:pStyle w:val="Index3"/>
        <w:tabs>
          <w:tab w:val="right" w:leader="dot" w:pos="9350"/>
        </w:tabs>
        <w:rPr>
          <w:noProof/>
        </w:rPr>
      </w:pPr>
      <w:r w:rsidRPr="005B17D3">
        <w:rPr>
          <w:noProof/>
        </w:rPr>
        <w:t>Year</w:t>
      </w:r>
      <w:r w:rsidRPr="005B17D3">
        <w:rPr>
          <w:noProof/>
        </w:rPr>
        <w:tab/>
        <w:t>111</w:t>
      </w:r>
    </w:p>
    <w:p w14:paraId="10E6EE11" w14:textId="77777777" w:rsidR="00BE52CE" w:rsidRPr="005B17D3" w:rsidRDefault="00BE52CE" w:rsidP="00EF3896">
      <w:pPr>
        <w:pStyle w:val="Index2"/>
        <w:tabs>
          <w:tab w:val="right" w:leader="dot" w:pos="9350"/>
        </w:tabs>
        <w:rPr>
          <w:noProof/>
        </w:rPr>
      </w:pPr>
      <w:r w:rsidRPr="005B17D3">
        <w:rPr>
          <w:noProof/>
        </w:rPr>
        <w:t>current</w:t>
      </w:r>
    </w:p>
    <w:p w14:paraId="0647B32F" w14:textId="77777777" w:rsidR="00BE52CE" w:rsidRPr="005B17D3" w:rsidRDefault="00BE52CE" w:rsidP="00EF3896">
      <w:pPr>
        <w:pStyle w:val="Index3"/>
        <w:tabs>
          <w:tab w:val="right" w:leader="dot" w:pos="9350"/>
        </w:tabs>
        <w:rPr>
          <w:noProof/>
        </w:rPr>
      </w:pPr>
      <w:r w:rsidRPr="005B17D3">
        <w:rPr>
          <w:noProof/>
        </w:rPr>
        <w:t>information</w:t>
      </w:r>
      <w:r w:rsidRPr="005B17D3">
        <w:rPr>
          <w:noProof/>
        </w:rPr>
        <w:tab/>
        <w:t>405, 407</w:t>
      </w:r>
    </w:p>
    <w:p w14:paraId="07B1BD9C" w14:textId="77777777" w:rsidR="00BE52CE" w:rsidRPr="005B17D3" w:rsidRDefault="00BE52CE" w:rsidP="00EF3896">
      <w:pPr>
        <w:pStyle w:val="Index3"/>
        <w:tabs>
          <w:tab w:val="right" w:leader="dot" w:pos="9350"/>
        </w:tabs>
        <w:rPr>
          <w:noProof/>
        </w:rPr>
      </w:pPr>
      <w:r w:rsidRPr="005B17D3">
        <w:rPr>
          <w:noProof/>
        </w:rPr>
        <w:t>test data</w:t>
      </w:r>
      <w:r w:rsidRPr="005B17D3">
        <w:rPr>
          <w:noProof/>
        </w:rPr>
        <w:tab/>
        <w:t>405, 406</w:t>
      </w:r>
    </w:p>
    <w:p w14:paraId="48C3D19A" w14:textId="77777777" w:rsidR="00BE52CE" w:rsidRPr="005B17D3" w:rsidRDefault="00BE52CE" w:rsidP="00EF3896">
      <w:pPr>
        <w:pStyle w:val="Index3"/>
        <w:tabs>
          <w:tab w:val="right" w:leader="dot" w:pos="9350"/>
        </w:tabs>
        <w:rPr>
          <w:noProof/>
        </w:rPr>
      </w:pPr>
      <w:r w:rsidRPr="005B17D3">
        <w:rPr>
          <w:noProof/>
        </w:rPr>
        <w:t>Verification</w:t>
      </w:r>
      <w:r w:rsidRPr="005B17D3">
        <w:rPr>
          <w:noProof/>
        </w:rPr>
        <w:tab/>
        <w:t>57</w:t>
      </w:r>
    </w:p>
    <w:p w14:paraId="1B4CE92C" w14:textId="77777777" w:rsidR="00BE52CE" w:rsidRPr="005B17D3" w:rsidRDefault="00BE52CE" w:rsidP="00EF3896">
      <w:pPr>
        <w:pStyle w:val="Index2"/>
        <w:tabs>
          <w:tab w:val="right" w:leader="dot" w:pos="9350"/>
        </w:tabs>
        <w:rPr>
          <w:noProof/>
        </w:rPr>
      </w:pPr>
      <w:r w:rsidRPr="005B17D3">
        <w:rPr>
          <w:noProof/>
        </w:rPr>
        <w:t>Disability</w:t>
      </w:r>
      <w:r w:rsidRPr="005B17D3">
        <w:rPr>
          <w:noProof/>
        </w:rPr>
        <w:tab/>
        <w:t>352</w:t>
      </w:r>
    </w:p>
    <w:p w14:paraId="709A09DC" w14:textId="77777777" w:rsidR="00BE52CE" w:rsidRPr="005B17D3" w:rsidRDefault="00BE52CE" w:rsidP="00EF3896">
      <w:pPr>
        <w:pStyle w:val="Index2"/>
        <w:tabs>
          <w:tab w:val="right" w:leader="dot" w:pos="9350"/>
        </w:tabs>
        <w:rPr>
          <w:noProof/>
        </w:rPr>
      </w:pPr>
      <w:r w:rsidRPr="005B17D3">
        <w:rPr>
          <w:noProof/>
        </w:rPr>
        <w:t>Disclose Financial</w:t>
      </w:r>
      <w:r w:rsidRPr="005B17D3">
        <w:rPr>
          <w:noProof/>
        </w:rPr>
        <w:tab/>
        <w:t>348, 349</w:t>
      </w:r>
    </w:p>
    <w:p w14:paraId="607924B2" w14:textId="77777777" w:rsidR="00BE52CE" w:rsidRPr="005B17D3" w:rsidRDefault="00BE52CE" w:rsidP="00EF3896">
      <w:pPr>
        <w:pStyle w:val="Index2"/>
        <w:tabs>
          <w:tab w:val="right" w:leader="dot" w:pos="9350"/>
        </w:tabs>
        <w:rPr>
          <w:noProof/>
        </w:rPr>
      </w:pPr>
      <w:r w:rsidRPr="005B17D3">
        <w:rPr>
          <w:noProof/>
        </w:rPr>
        <w:t>Eligibility</w:t>
      </w:r>
    </w:p>
    <w:p w14:paraId="2281B089" w14:textId="77777777" w:rsidR="00BE52CE" w:rsidRPr="005B17D3" w:rsidRDefault="00BE52CE" w:rsidP="00EF3896">
      <w:pPr>
        <w:pStyle w:val="Index3"/>
        <w:tabs>
          <w:tab w:val="right" w:leader="dot" w:pos="9350"/>
        </w:tabs>
        <w:rPr>
          <w:noProof/>
        </w:rPr>
      </w:pPr>
      <w:r w:rsidRPr="005B17D3">
        <w:rPr>
          <w:noProof/>
        </w:rPr>
        <w:t>assessment</w:t>
      </w:r>
      <w:r w:rsidRPr="005B17D3">
        <w:rPr>
          <w:noProof/>
        </w:rPr>
        <w:tab/>
        <w:t>219, 220</w:t>
      </w:r>
    </w:p>
    <w:p w14:paraId="645E3283" w14:textId="77777777" w:rsidR="00BE52CE" w:rsidRPr="005B17D3" w:rsidRDefault="00BE52CE" w:rsidP="00EF3896">
      <w:pPr>
        <w:pStyle w:val="Index3"/>
        <w:tabs>
          <w:tab w:val="right" w:leader="dot" w:pos="9350"/>
        </w:tabs>
        <w:rPr>
          <w:noProof/>
        </w:rPr>
      </w:pPr>
      <w:r w:rsidRPr="005B17D3">
        <w:rPr>
          <w:noProof/>
        </w:rPr>
        <w:t>level</w:t>
      </w:r>
      <w:r w:rsidRPr="005B17D3">
        <w:rPr>
          <w:noProof/>
        </w:rPr>
        <w:tab/>
        <w:t>193</w:t>
      </w:r>
    </w:p>
    <w:p w14:paraId="0CC4B504" w14:textId="77777777" w:rsidR="00BE52CE" w:rsidRPr="005B17D3" w:rsidRDefault="00BE52CE" w:rsidP="00EF3896">
      <w:pPr>
        <w:pStyle w:val="Index3"/>
        <w:tabs>
          <w:tab w:val="right" w:leader="dot" w:pos="9350"/>
        </w:tabs>
        <w:rPr>
          <w:noProof/>
        </w:rPr>
      </w:pPr>
      <w:r w:rsidRPr="005B17D3">
        <w:rPr>
          <w:noProof/>
        </w:rPr>
        <w:t>limited</w:t>
      </w:r>
      <w:r w:rsidRPr="005B17D3">
        <w:rPr>
          <w:noProof/>
        </w:rPr>
        <w:tab/>
        <w:t>211</w:t>
      </w:r>
    </w:p>
    <w:p w14:paraId="716123BB" w14:textId="77777777" w:rsidR="00BE52CE" w:rsidRPr="005B17D3" w:rsidRDefault="00BE52CE" w:rsidP="00EF3896">
      <w:pPr>
        <w:pStyle w:val="Index2"/>
        <w:tabs>
          <w:tab w:val="right" w:leader="dot" w:pos="9350"/>
        </w:tabs>
        <w:rPr>
          <w:noProof/>
        </w:rPr>
      </w:pPr>
      <w:r w:rsidRPr="005B17D3">
        <w:rPr>
          <w:noProof/>
        </w:rPr>
        <w:t>Employment</w:t>
      </w:r>
      <w:r w:rsidRPr="005B17D3">
        <w:rPr>
          <w:noProof/>
        </w:rPr>
        <w:tab/>
        <w:t>351</w:t>
      </w:r>
    </w:p>
    <w:p w14:paraId="36A4AF80" w14:textId="77777777" w:rsidR="00BE52CE" w:rsidRPr="005B17D3" w:rsidRDefault="00BE52CE" w:rsidP="00EF3896">
      <w:pPr>
        <w:pStyle w:val="Index2"/>
        <w:tabs>
          <w:tab w:val="right" w:leader="dot" w:pos="9350"/>
        </w:tabs>
        <w:rPr>
          <w:noProof/>
        </w:rPr>
      </w:pPr>
      <w:r w:rsidRPr="005B17D3">
        <w:rPr>
          <w:noProof/>
        </w:rPr>
        <w:t>Exclude</w:t>
      </w:r>
      <w:r w:rsidRPr="005B17D3">
        <w:rPr>
          <w:noProof/>
        </w:rPr>
        <w:tab/>
        <w:t>351, 352</w:t>
      </w:r>
    </w:p>
    <w:p w14:paraId="66ED90FF" w14:textId="77777777" w:rsidR="00BE52CE" w:rsidRPr="005B17D3" w:rsidRDefault="00BE52CE" w:rsidP="00EF3896">
      <w:pPr>
        <w:pStyle w:val="Index2"/>
        <w:tabs>
          <w:tab w:val="right" w:leader="dot" w:pos="9350"/>
        </w:tabs>
        <w:rPr>
          <w:noProof/>
        </w:rPr>
      </w:pPr>
      <w:r w:rsidRPr="005B17D3">
        <w:rPr>
          <w:noProof/>
        </w:rPr>
        <w:t>Financials</w:t>
      </w:r>
    </w:p>
    <w:p w14:paraId="42E07C20" w14:textId="77777777" w:rsidR="00BE52CE" w:rsidRPr="005B17D3" w:rsidRDefault="00BE52CE" w:rsidP="00EF3896">
      <w:pPr>
        <w:pStyle w:val="Index3"/>
        <w:tabs>
          <w:tab w:val="right" w:leader="dot" w:pos="9350"/>
        </w:tabs>
        <w:rPr>
          <w:noProof/>
        </w:rPr>
      </w:pPr>
      <w:r w:rsidRPr="005B17D3">
        <w:rPr>
          <w:noProof/>
        </w:rPr>
        <w:t>current year</w:t>
      </w:r>
      <w:r w:rsidRPr="005B17D3">
        <w:rPr>
          <w:noProof/>
        </w:rPr>
        <w:tab/>
        <w:t>332</w:t>
      </w:r>
    </w:p>
    <w:p w14:paraId="3906AA46" w14:textId="77777777" w:rsidR="00BE52CE" w:rsidRPr="005B17D3" w:rsidRDefault="00BE52CE" w:rsidP="00EF3896">
      <w:pPr>
        <w:pStyle w:val="Index3"/>
        <w:tabs>
          <w:tab w:val="right" w:leader="dot" w:pos="9350"/>
        </w:tabs>
        <w:rPr>
          <w:noProof/>
        </w:rPr>
      </w:pPr>
      <w:r w:rsidRPr="005B17D3">
        <w:rPr>
          <w:noProof/>
        </w:rPr>
        <w:t>gross household</w:t>
      </w:r>
      <w:r w:rsidRPr="005B17D3">
        <w:rPr>
          <w:noProof/>
        </w:rPr>
        <w:tab/>
        <w:t>331</w:t>
      </w:r>
    </w:p>
    <w:p w14:paraId="4FBF0051" w14:textId="77777777" w:rsidR="00BE52CE" w:rsidRPr="005B17D3" w:rsidRDefault="00BE52CE" w:rsidP="00EF3896">
      <w:pPr>
        <w:pStyle w:val="Index3"/>
        <w:tabs>
          <w:tab w:val="right" w:leader="dot" w:pos="9350"/>
        </w:tabs>
        <w:rPr>
          <w:noProof/>
        </w:rPr>
      </w:pPr>
      <w:r w:rsidRPr="005B17D3">
        <w:rPr>
          <w:noProof/>
        </w:rPr>
        <w:t>household</w:t>
      </w:r>
      <w:r w:rsidRPr="005B17D3">
        <w:rPr>
          <w:noProof/>
        </w:rPr>
        <w:tab/>
        <w:t>330</w:t>
      </w:r>
    </w:p>
    <w:p w14:paraId="6D7C08CD" w14:textId="77777777" w:rsidR="00BE52CE" w:rsidRPr="005B17D3" w:rsidRDefault="00BE52CE" w:rsidP="00EF3896">
      <w:pPr>
        <w:pStyle w:val="Index3"/>
        <w:tabs>
          <w:tab w:val="right" w:leader="dot" w:pos="9350"/>
        </w:tabs>
        <w:rPr>
          <w:noProof/>
        </w:rPr>
      </w:pPr>
      <w:r w:rsidRPr="005B17D3">
        <w:rPr>
          <w:noProof/>
        </w:rPr>
        <w:t>Low</w:t>
      </w:r>
      <w:r w:rsidRPr="005B17D3">
        <w:rPr>
          <w:noProof/>
        </w:rPr>
        <w:tab/>
        <w:t>330</w:t>
      </w:r>
    </w:p>
    <w:p w14:paraId="4A6A9775" w14:textId="77777777" w:rsidR="00BE52CE" w:rsidRPr="005B17D3" w:rsidRDefault="00BE52CE" w:rsidP="00EF3896">
      <w:pPr>
        <w:pStyle w:val="Index3"/>
        <w:tabs>
          <w:tab w:val="right" w:leader="dot" w:pos="9350"/>
        </w:tabs>
        <w:rPr>
          <w:noProof/>
        </w:rPr>
      </w:pPr>
      <w:r w:rsidRPr="005B17D3">
        <w:rPr>
          <w:noProof/>
        </w:rPr>
        <w:t>projected</w:t>
      </w:r>
      <w:r w:rsidRPr="005B17D3">
        <w:rPr>
          <w:noProof/>
        </w:rPr>
        <w:tab/>
        <w:t>331</w:t>
      </w:r>
    </w:p>
    <w:p w14:paraId="76414E6C" w14:textId="77777777" w:rsidR="00BE52CE" w:rsidRPr="005B17D3" w:rsidRDefault="00BE52CE" w:rsidP="00EF3896">
      <w:pPr>
        <w:pStyle w:val="Index2"/>
        <w:tabs>
          <w:tab w:val="right" w:leader="dot" w:pos="9350"/>
        </w:tabs>
        <w:rPr>
          <w:noProof/>
        </w:rPr>
      </w:pPr>
      <w:r w:rsidRPr="005B17D3">
        <w:rPr>
          <w:noProof/>
        </w:rPr>
        <w:t>from your farm, ranch, property or business</w:t>
      </w:r>
      <w:r w:rsidRPr="005B17D3">
        <w:rPr>
          <w:noProof/>
        </w:rPr>
        <w:tab/>
        <w:t>352</w:t>
      </w:r>
    </w:p>
    <w:p w14:paraId="426A8D28" w14:textId="77777777" w:rsidR="00BE52CE" w:rsidRPr="005B17D3" w:rsidRDefault="00BE52CE" w:rsidP="00EF3896">
      <w:pPr>
        <w:pStyle w:val="Index2"/>
        <w:tabs>
          <w:tab w:val="right" w:leader="dot" w:pos="9350"/>
        </w:tabs>
        <w:rPr>
          <w:noProof/>
        </w:rPr>
      </w:pPr>
      <w:r w:rsidRPr="005B17D3">
        <w:rPr>
          <w:noProof/>
        </w:rPr>
        <w:t>HL7</w:t>
      </w:r>
    </w:p>
    <w:p w14:paraId="0CB5FE31" w14:textId="77777777" w:rsidR="00BE52CE" w:rsidRPr="005B17D3" w:rsidRDefault="00BE52CE" w:rsidP="00EF3896">
      <w:pPr>
        <w:pStyle w:val="Index3"/>
        <w:tabs>
          <w:tab w:val="right" w:leader="dot" w:pos="9350"/>
        </w:tabs>
        <w:rPr>
          <w:noProof/>
        </w:rPr>
      </w:pPr>
      <w:r w:rsidRPr="005B17D3">
        <w:rPr>
          <w:noProof/>
        </w:rPr>
        <w:t>Solicited Test Data Trans</w:t>
      </w:r>
      <w:r w:rsidRPr="005B17D3">
        <w:rPr>
          <w:noProof/>
        </w:rPr>
        <w:tab/>
        <w:t>375</w:t>
      </w:r>
    </w:p>
    <w:p w14:paraId="3CE55C4B" w14:textId="77777777" w:rsidR="00BE52CE" w:rsidRPr="005B17D3" w:rsidRDefault="00BE52CE" w:rsidP="00EF3896">
      <w:pPr>
        <w:pStyle w:val="Index3"/>
        <w:tabs>
          <w:tab w:val="right" w:leader="dot" w:pos="9350"/>
        </w:tabs>
        <w:rPr>
          <w:noProof/>
        </w:rPr>
      </w:pPr>
      <w:r w:rsidRPr="005B17D3">
        <w:rPr>
          <w:noProof/>
        </w:rPr>
        <w:t>Unsolicited Test Data Trans</w:t>
      </w:r>
      <w:r w:rsidRPr="005B17D3">
        <w:rPr>
          <w:noProof/>
        </w:rPr>
        <w:tab/>
        <w:t>375</w:t>
      </w:r>
    </w:p>
    <w:p w14:paraId="46126F74" w14:textId="77777777" w:rsidR="00BE52CE" w:rsidRPr="005B17D3" w:rsidRDefault="00BE52CE" w:rsidP="00EF3896">
      <w:pPr>
        <w:pStyle w:val="Index2"/>
        <w:tabs>
          <w:tab w:val="right" w:leader="dot" w:pos="9350"/>
        </w:tabs>
        <w:rPr>
          <w:noProof/>
        </w:rPr>
      </w:pPr>
      <w:r w:rsidRPr="005B17D3">
        <w:rPr>
          <w:noProof/>
        </w:rPr>
        <w:t>Interest, Dividends and Savings</w:t>
      </w:r>
      <w:r w:rsidRPr="005B17D3">
        <w:rPr>
          <w:noProof/>
        </w:rPr>
        <w:tab/>
        <w:t>351</w:t>
      </w:r>
    </w:p>
    <w:p w14:paraId="4C4A968C" w14:textId="77777777" w:rsidR="00BE52CE" w:rsidRPr="005B17D3" w:rsidRDefault="00BE52CE" w:rsidP="00EF3896">
      <w:pPr>
        <w:pStyle w:val="Index2"/>
        <w:tabs>
          <w:tab w:val="right" w:leader="dot" w:pos="9350"/>
        </w:tabs>
        <w:rPr>
          <w:noProof/>
        </w:rPr>
      </w:pPr>
      <w:r w:rsidRPr="005B17D3">
        <w:rPr>
          <w:noProof/>
        </w:rPr>
        <w:t>Military Retirement</w:t>
      </w:r>
      <w:r w:rsidRPr="005B17D3">
        <w:rPr>
          <w:noProof/>
        </w:rPr>
        <w:tab/>
        <w:t>351</w:t>
      </w:r>
    </w:p>
    <w:p w14:paraId="647E57CB" w14:textId="77777777" w:rsidR="00BE52CE" w:rsidRPr="005B17D3" w:rsidRDefault="00BE52CE" w:rsidP="00EF3896">
      <w:pPr>
        <w:pStyle w:val="Index2"/>
        <w:tabs>
          <w:tab w:val="right" w:leader="dot" w:pos="9350"/>
        </w:tabs>
        <w:rPr>
          <w:noProof/>
        </w:rPr>
      </w:pPr>
      <w:r w:rsidRPr="005B17D3">
        <w:rPr>
          <w:noProof/>
        </w:rPr>
        <w:t>Net</w:t>
      </w:r>
    </w:p>
    <w:p w14:paraId="5DFAE5E7" w14:textId="77777777" w:rsidR="00BE52CE" w:rsidRPr="005B17D3" w:rsidRDefault="00BE52CE" w:rsidP="00EF3896">
      <w:pPr>
        <w:pStyle w:val="Index3"/>
        <w:tabs>
          <w:tab w:val="right" w:leader="dot" w:pos="9350"/>
        </w:tabs>
        <w:rPr>
          <w:noProof/>
        </w:rPr>
      </w:pPr>
      <w:r w:rsidRPr="005B17D3">
        <w:rPr>
          <w:noProof/>
        </w:rPr>
        <w:t>Adjudication</w:t>
      </w:r>
      <w:r w:rsidRPr="005B17D3">
        <w:rPr>
          <w:noProof/>
        </w:rPr>
        <w:tab/>
        <w:t>347</w:t>
      </w:r>
    </w:p>
    <w:p w14:paraId="7D52C2FA" w14:textId="77777777" w:rsidR="00BE52CE" w:rsidRPr="005B17D3" w:rsidRDefault="00BE52CE" w:rsidP="00EF3896">
      <w:pPr>
        <w:pStyle w:val="Index2"/>
        <w:tabs>
          <w:tab w:val="right" w:leader="dot" w:pos="9350"/>
        </w:tabs>
        <w:rPr>
          <w:noProof/>
        </w:rPr>
      </w:pPr>
      <w:r w:rsidRPr="005B17D3">
        <w:rPr>
          <w:noProof/>
        </w:rPr>
        <w:t>Other</w:t>
      </w:r>
      <w:r w:rsidRPr="005B17D3">
        <w:rPr>
          <w:noProof/>
        </w:rPr>
        <w:tab/>
        <w:t>352</w:t>
      </w:r>
    </w:p>
    <w:p w14:paraId="6B0EFEE2" w14:textId="77777777" w:rsidR="00BE52CE" w:rsidRPr="005B17D3" w:rsidRDefault="00BE52CE" w:rsidP="00EF3896">
      <w:pPr>
        <w:pStyle w:val="Index2"/>
        <w:tabs>
          <w:tab w:val="right" w:leader="dot" w:pos="9350"/>
        </w:tabs>
        <w:rPr>
          <w:noProof/>
        </w:rPr>
      </w:pPr>
      <w:r w:rsidRPr="005B17D3">
        <w:rPr>
          <w:noProof/>
        </w:rPr>
        <w:t>Other Retirement</w:t>
      </w:r>
      <w:r w:rsidRPr="005B17D3">
        <w:rPr>
          <w:noProof/>
        </w:rPr>
        <w:tab/>
        <w:t>352</w:t>
      </w:r>
    </w:p>
    <w:p w14:paraId="39550CED" w14:textId="77777777" w:rsidR="00BE52CE" w:rsidRPr="005B17D3" w:rsidRDefault="00BE52CE" w:rsidP="00EF3896">
      <w:pPr>
        <w:pStyle w:val="Index2"/>
        <w:tabs>
          <w:tab w:val="right" w:leader="dot" w:pos="9350"/>
        </w:tabs>
        <w:rPr>
          <w:noProof/>
        </w:rPr>
      </w:pPr>
      <w:r w:rsidRPr="005B17D3">
        <w:rPr>
          <w:noProof/>
        </w:rPr>
        <w:t>post-Feb. 2005 format</w:t>
      </w:r>
      <w:r w:rsidRPr="005B17D3">
        <w:rPr>
          <w:noProof/>
        </w:rPr>
        <w:tab/>
        <w:t>352</w:t>
      </w:r>
    </w:p>
    <w:p w14:paraId="0EDDBE70" w14:textId="77777777" w:rsidR="00BE52CE" w:rsidRPr="005B17D3" w:rsidRDefault="00BE52CE" w:rsidP="00EF3896">
      <w:pPr>
        <w:pStyle w:val="Index2"/>
        <w:tabs>
          <w:tab w:val="right" w:leader="dot" w:pos="9350"/>
        </w:tabs>
        <w:rPr>
          <w:noProof/>
        </w:rPr>
      </w:pPr>
      <w:r w:rsidRPr="005B17D3">
        <w:rPr>
          <w:noProof/>
        </w:rPr>
        <w:t>pre-Feb. 2005 format</w:t>
      </w:r>
      <w:r w:rsidRPr="005B17D3">
        <w:rPr>
          <w:noProof/>
        </w:rPr>
        <w:tab/>
        <w:t>351</w:t>
      </w:r>
    </w:p>
    <w:p w14:paraId="6BDF7619" w14:textId="77777777" w:rsidR="00BE52CE" w:rsidRPr="005B17D3" w:rsidRDefault="00BE52CE" w:rsidP="00EF3896">
      <w:pPr>
        <w:pStyle w:val="Index2"/>
        <w:tabs>
          <w:tab w:val="right" w:leader="dot" w:pos="9350"/>
        </w:tabs>
        <w:rPr>
          <w:noProof/>
        </w:rPr>
      </w:pPr>
      <w:r w:rsidRPr="005B17D3">
        <w:rPr>
          <w:noProof/>
        </w:rPr>
        <w:t>Railroad Retirement</w:t>
      </w:r>
      <w:r w:rsidRPr="005B17D3">
        <w:rPr>
          <w:noProof/>
        </w:rPr>
        <w:tab/>
        <w:t>351</w:t>
      </w:r>
    </w:p>
    <w:p w14:paraId="76C28BC0" w14:textId="77777777" w:rsidR="00BE52CE" w:rsidRPr="005B17D3" w:rsidRDefault="00BE52CE" w:rsidP="00EF3896">
      <w:pPr>
        <w:pStyle w:val="Index2"/>
        <w:tabs>
          <w:tab w:val="right" w:leader="dot" w:pos="9350"/>
        </w:tabs>
        <w:rPr>
          <w:noProof/>
        </w:rPr>
      </w:pPr>
      <w:r w:rsidRPr="005B17D3">
        <w:rPr>
          <w:noProof/>
        </w:rPr>
        <w:t>Retirement</w:t>
      </w:r>
      <w:r w:rsidRPr="005B17D3">
        <w:rPr>
          <w:noProof/>
        </w:rPr>
        <w:tab/>
        <w:t>351</w:t>
      </w:r>
    </w:p>
    <w:p w14:paraId="20782988" w14:textId="77777777" w:rsidR="00BE52CE" w:rsidRPr="005B17D3" w:rsidRDefault="00BE52CE" w:rsidP="00EF3896">
      <w:pPr>
        <w:pStyle w:val="Index2"/>
        <w:tabs>
          <w:tab w:val="right" w:leader="dot" w:pos="9350"/>
        </w:tabs>
        <w:rPr>
          <w:noProof/>
        </w:rPr>
      </w:pPr>
      <w:r w:rsidRPr="005B17D3">
        <w:rPr>
          <w:noProof/>
        </w:rPr>
        <w:t>Social Security</w:t>
      </w:r>
      <w:r w:rsidRPr="005B17D3">
        <w:rPr>
          <w:noProof/>
        </w:rPr>
        <w:tab/>
        <w:t>351</w:t>
      </w:r>
    </w:p>
    <w:p w14:paraId="3CDE05B9" w14:textId="77777777" w:rsidR="00BE52CE" w:rsidRPr="005B17D3" w:rsidRDefault="00BE52CE" w:rsidP="00EF3896">
      <w:pPr>
        <w:pStyle w:val="Index2"/>
        <w:tabs>
          <w:tab w:val="right" w:leader="dot" w:pos="9350"/>
        </w:tabs>
        <w:rPr>
          <w:noProof/>
        </w:rPr>
      </w:pPr>
      <w:r w:rsidRPr="005B17D3">
        <w:rPr>
          <w:noProof/>
        </w:rPr>
        <w:t>System Parameters</w:t>
      </w:r>
    </w:p>
    <w:p w14:paraId="2C8E5057" w14:textId="77777777" w:rsidR="00BE52CE" w:rsidRPr="005B17D3" w:rsidRDefault="00BE52CE" w:rsidP="00EF3896">
      <w:pPr>
        <w:pStyle w:val="Index3"/>
        <w:tabs>
          <w:tab w:val="right" w:leader="dot" w:pos="9350"/>
        </w:tabs>
        <w:rPr>
          <w:noProof/>
        </w:rPr>
      </w:pPr>
      <w:r w:rsidRPr="005B17D3">
        <w:rPr>
          <w:noProof/>
        </w:rPr>
        <w:t>Year Changes</w:t>
      </w:r>
      <w:r w:rsidRPr="005B17D3">
        <w:rPr>
          <w:noProof/>
        </w:rPr>
        <w:tab/>
        <w:t>144</w:t>
      </w:r>
    </w:p>
    <w:p w14:paraId="6AACF40B" w14:textId="77777777" w:rsidR="00BE52CE" w:rsidRPr="005B17D3" w:rsidRDefault="00BE52CE" w:rsidP="00EF3896">
      <w:pPr>
        <w:pStyle w:val="Index2"/>
        <w:tabs>
          <w:tab w:val="right" w:leader="dot" w:pos="9350"/>
        </w:tabs>
        <w:rPr>
          <w:noProof/>
        </w:rPr>
      </w:pPr>
      <w:r w:rsidRPr="005B17D3">
        <w:rPr>
          <w:noProof/>
        </w:rPr>
        <w:t>Test Effective Date</w:t>
      </w:r>
      <w:r w:rsidRPr="005B17D3">
        <w:rPr>
          <w:noProof/>
        </w:rPr>
        <w:tab/>
        <w:t>348</w:t>
      </w:r>
    </w:p>
    <w:p w14:paraId="081B2D0E" w14:textId="77777777" w:rsidR="00BE52CE" w:rsidRPr="005B17D3" w:rsidRDefault="00BE52CE" w:rsidP="00EF3896">
      <w:pPr>
        <w:pStyle w:val="Index2"/>
        <w:tabs>
          <w:tab w:val="right" w:leader="dot" w:pos="9350"/>
        </w:tabs>
        <w:rPr>
          <w:noProof/>
        </w:rPr>
      </w:pPr>
      <w:r w:rsidRPr="005B17D3">
        <w:rPr>
          <w:noProof/>
        </w:rPr>
        <w:t>Thresholds</w:t>
      </w:r>
    </w:p>
    <w:p w14:paraId="159C2A83" w14:textId="77777777" w:rsidR="00BE52CE" w:rsidRPr="005B17D3" w:rsidRDefault="00BE52CE" w:rsidP="00EF3896">
      <w:pPr>
        <w:pStyle w:val="Index3"/>
        <w:tabs>
          <w:tab w:val="right" w:leader="dot" w:pos="9350"/>
        </w:tabs>
        <w:rPr>
          <w:noProof/>
        </w:rPr>
      </w:pPr>
      <w:r w:rsidRPr="005B17D3">
        <w:rPr>
          <w:noProof/>
        </w:rPr>
        <w:t>Year</w:t>
      </w:r>
      <w:r w:rsidRPr="005B17D3">
        <w:rPr>
          <w:noProof/>
        </w:rPr>
        <w:tab/>
        <w:t>111</w:t>
      </w:r>
    </w:p>
    <w:p w14:paraId="23178E73" w14:textId="77777777" w:rsidR="00BE52CE" w:rsidRPr="005B17D3" w:rsidRDefault="00BE52CE" w:rsidP="00EF3896">
      <w:pPr>
        <w:pStyle w:val="Index2"/>
        <w:tabs>
          <w:tab w:val="right" w:leader="dot" w:pos="9350"/>
        </w:tabs>
        <w:rPr>
          <w:noProof/>
        </w:rPr>
      </w:pPr>
      <w:r w:rsidRPr="005B17D3">
        <w:rPr>
          <w:noProof/>
        </w:rPr>
        <w:t>total annual</w:t>
      </w:r>
      <w:r w:rsidRPr="005B17D3">
        <w:rPr>
          <w:noProof/>
        </w:rPr>
        <w:tab/>
        <w:t>353</w:t>
      </w:r>
    </w:p>
    <w:p w14:paraId="59C0A7B8" w14:textId="77777777" w:rsidR="00BE52CE" w:rsidRPr="005B17D3" w:rsidRDefault="00BE52CE" w:rsidP="00EF3896">
      <w:pPr>
        <w:pStyle w:val="Index2"/>
        <w:tabs>
          <w:tab w:val="right" w:leader="dot" w:pos="9350"/>
        </w:tabs>
        <w:rPr>
          <w:noProof/>
        </w:rPr>
      </w:pPr>
      <w:r w:rsidRPr="005B17D3">
        <w:rPr>
          <w:noProof/>
        </w:rPr>
        <w:t>Total Employment</w:t>
      </w:r>
      <w:r w:rsidRPr="005B17D3">
        <w:rPr>
          <w:noProof/>
        </w:rPr>
        <w:tab/>
        <w:t>352</w:t>
      </w:r>
    </w:p>
    <w:p w14:paraId="4EEF24CB" w14:textId="77777777" w:rsidR="00BE52CE" w:rsidRPr="005B17D3" w:rsidRDefault="00BE52CE" w:rsidP="00EF3896">
      <w:pPr>
        <w:pStyle w:val="Index2"/>
        <w:tabs>
          <w:tab w:val="right" w:leader="dot" w:pos="9350"/>
        </w:tabs>
        <w:rPr>
          <w:noProof/>
        </w:rPr>
      </w:pPr>
      <w:r w:rsidRPr="005B17D3">
        <w:rPr>
          <w:noProof/>
        </w:rPr>
        <w:t>Unemployment Compensation</w:t>
      </w:r>
      <w:r w:rsidRPr="005B17D3">
        <w:rPr>
          <w:noProof/>
        </w:rPr>
        <w:tab/>
        <w:t>351</w:t>
      </w:r>
    </w:p>
    <w:p w14:paraId="47636F9D" w14:textId="77777777" w:rsidR="00BE52CE" w:rsidRPr="005B17D3" w:rsidRDefault="00BE52CE" w:rsidP="00EF3896">
      <w:pPr>
        <w:pStyle w:val="Index2"/>
        <w:tabs>
          <w:tab w:val="right" w:leader="dot" w:pos="9350"/>
        </w:tabs>
        <w:rPr>
          <w:noProof/>
        </w:rPr>
      </w:pPr>
      <w:r w:rsidRPr="005B17D3">
        <w:rPr>
          <w:noProof/>
        </w:rPr>
        <w:t>Verification</w:t>
      </w:r>
    </w:p>
    <w:p w14:paraId="4CBDBB24" w14:textId="77777777" w:rsidR="00BE52CE" w:rsidRPr="005B17D3" w:rsidRDefault="00BE52CE" w:rsidP="00EF3896">
      <w:pPr>
        <w:pStyle w:val="Index3"/>
        <w:tabs>
          <w:tab w:val="right" w:leader="dot" w:pos="9350"/>
        </w:tabs>
        <w:rPr>
          <w:noProof/>
        </w:rPr>
      </w:pPr>
      <w:r w:rsidRPr="005B17D3">
        <w:rPr>
          <w:noProof/>
        </w:rPr>
        <w:t>definition</w:t>
      </w:r>
      <w:r w:rsidRPr="005B17D3">
        <w:rPr>
          <w:noProof/>
        </w:rPr>
        <w:tab/>
        <w:t>31</w:t>
      </w:r>
    </w:p>
    <w:p w14:paraId="25C13D81" w14:textId="77777777" w:rsidR="00BE52CE" w:rsidRPr="005B17D3" w:rsidRDefault="00BE52CE" w:rsidP="00EF3896">
      <w:pPr>
        <w:pStyle w:val="Index2"/>
        <w:tabs>
          <w:tab w:val="right" w:leader="dot" w:pos="9350"/>
        </w:tabs>
        <w:rPr>
          <w:noProof/>
        </w:rPr>
      </w:pPr>
      <w:r w:rsidRPr="005B17D3">
        <w:rPr>
          <w:noProof/>
        </w:rPr>
        <w:t>Verification Matching</w:t>
      </w:r>
      <w:r w:rsidRPr="005B17D3">
        <w:rPr>
          <w:noProof/>
        </w:rPr>
        <w:tab/>
        <w:t>379, 380</w:t>
      </w:r>
    </w:p>
    <w:p w14:paraId="01614726" w14:textId="77777777" w:rsidR="00BE52CE" w:rsidRPr="005B17D3" w:rsidRDefault="00BE52CE" w:rsidP="00EF3896">
      <w:pPr>
        <w:pStyle w:val="Index3"/>
        <w:tabs>
          <w:tab w:val="right" w:leader="dot" w:pos="9350"/>
        </w:tabs>
        <w:rPr>
          <w:noProof/>
        </w:rPr>
      </w:pPr>
      <w:r w:rsidRPr="005B17D3">
        <w:rPr>
          <w:noProof/>
        </w:rPr>
        <w:t>definition</w:t>
      </w:r>
      <w:r w:rsidRPr="005B17D3">
        <w:rPr>
          <w:noProof/>
        </w:rPr>
        <w:tab/>
        <w:t>31</w:t>
      </w:r>
    </w:p>
    <w:p w14:paraId="0BF322A6" w14:textId="77777777" w:rsidR="00BE52CE" w:rsidRPr="005B17D3" w:rsidRDefault="00BE52CE" w:rsidP="00EF3896">
      <w:pPr>
        <w:pStyle w:val="Index2"/>
        <w:tabs>
          <w:tab w:val="right" w:leader="dot" w:pos="9350"/>
        </w:tabs>
        <w:rPr>
          <w:noProof/>
        </w:rPr>
      </w:pPr>
      <w:r w:rsidRPr="005B17D3">
        <w:rPr>
          <w:noProof/>
        </w:rPr>
        <w:t>Workers Comp/Black Lung</w:t>
      </w:r>
      <w:r w:rsidRPr="005B17D3">
        <w:rPr>
          <w:noProof/>
        </w:rPr>
        <w:tab/>
        <w:t>352</w:t>
      </w:r>
    </w:p>
    <w:p w14:paraId="0984E35F" w14:textId="77777777" w:rsidR="00BE52CE" w:rsidRPr="005B17D3" w:rsidRDefault="00BE52CE" w:rsidP="00EF3896">
      <w:pPr>
        <w:pStyle w:val="Index2"/>
        <w:tabs>
          <w:tab w:val="right" w:leader="dot" w:pos="9350"/>
        </w:tabs>
        <w:rPr>
          <w:noProof/>
        </w:rPr>
      </w:pPr>
      <w:r w:rsidRPr="005B17D3">
        <w:rPr>
          <w:noProof/>
        </w:rPr>
        <w:t>Year</w:t>
      </w:r>
      <w:r w:rsidRPr="005B17D3">
        <w:rPr>
          <w:noProof/>
        </w:rPr>
        <w:tab/>
        <w:t>111, 329, 372, 373</w:t>
      </w:r>
    </w:p>
    <w:p w14:paraId="4A1360CE" w14:textId="77777777" w:rsidR="00BE52CE" w:rsidRPr="005B17D3" w:rsidRDefault="00BE52CE" w:rsidP="00EF3896">
      <w:pPr>
        <w:pStyle w:val="Index3"/>
        <w:tabs>
          <w:tab w:val="right" w:leader="dot" w:pos="9350"/>
        </w:tabs>
        <w:rPr>
          <w:noProof/>
        </w:rPr>
      </w:pPr>
      <w:r w:rsidRPr="005B17D3">
        <w:rPr>
          <w:noProof/>
        </w:rPr>
        <w:t>being reported</w:t>
      </w:r>
      <w:r w:rsidRPr="005B17D3">
        <w:rPr>
          <w:noProof/>
        </w:rPr>
        <w:tab/>
        <w:t>354</w:t>
      </w:r>
    </w:p>
    <w:p w14:paraId="6475A440" w14:textId="77777777" w:rsidR="00BE52CE" w:rsidRPr="005B17D3" w:rsidRDefault="00BE52CE" w:rsidP="00EF3896">
      <w:pPr>
        <w:pStyle w:val="Index3"/>
        <w:tabs>
          <w:tab w:val="right" w:leader="dot" w:pos="9350"/>
        </w:tabs>
        <w:rPr>
          <w:noProof/>
        </w:rPr>
      </w:pPr>
      <w:r w:rsidRPr="005B17D3">
        <w:rPr>
          <w:noProof/>
        </w:rPr>
        <w:t>selected</w:t>
      </w:r>
      <w:r w:rsidRPr="005B17D3">
        <w:rPr>
          <w:noProof/>
        </w:rPr>
        <w:tab/>
        <w:t>111</w:t>
      </w:r>
    </w:p>
    <w:p w14:paraId="102B1281" w14:textId="77777777" w:rsidR="00BE52CE" w:rsidRPr="005B17D3" w:rsidRDefault="00BE52CE" w:rsidP="00EF3896">
      <w:pPr>
        <w:pStyle w:val="Index1"/>
        <w:tabs>
          <w:tab w:val="right" w:leader="dot" w:pos="9350"/>
        </w:tabs>
        <w:rPr>
          <w:noProof/>
        </w:rPr>
      </w:pPr>
      <w:r w:rsidRPr="005B17D3">
        <w:rPr>
          <w:noProof/>
        </w:rPr>
        <w:t>Ineligible</w:t>
      </w:r>
      <w:r w:rsidRPr="005B17D3">
        <w:rPr>
          <w:noProof/>
        </w:rPr>
        <w:tab/>
        <w:t>240</w:t>
      </w:r>
    </w:p>
    <w:p w14:paraId="5F719DE0" w14:textId="77777777" w:rsidR="00BE52CE" w:rsidRPr="005B17D3" w:rsidRDefault="00BE52CE" w:rsidP="00EF3896">
      <w:pPr>
        <w:pStyle w:val="Index2"/>
        <w:tabs>
          <w:tab w:val="right" w:leader="dot" w:pos="9350"/>
        </w:tabs>
        <w:rPr>
          <w:noProof/>
        </w:rPr>
      </w:pPr>
      <w:r w:rsidRPr="005B17D3">
        <w:rPr>
          <w:noProof/>
        </w:rPr>
        <w:t>Agree to Pay Deductible</w:t>
      </w:r>
      <w:r w:rsidRPr="005B17D3">
        <w:rPr>
          <w:noProof/>
        </w:rPr>
        <w:tab/>
        <w:t>348</w:t>
      </w:r>
    </w:p>
    <w:p w14:paraId="24C2915D" w14:textId="77777777" w:rsidR="00BE52CE" w:rsidRPr="005B17D3" w:rsidRDefault="00BE52CE" w:rsidP="00EF3896">
      <w:pPr>
        <w:pStyle w:val="Index2"/>
        <w:tabs>
          <w:tab w:val="right" w:leader="dot" w:pos="9350"/>
        </w:tabs>
        <w:rPr>
          <w:noProof/>
        </w:rPr>
      </w:pPr>
      <w:r w:rsidRPr="005B17D3">
        <w:rPr>
          <w:noProof/>
        </w:rPr>
        <w:t>Changing Eligibility Status from Eligible to</w:t>
      </w:r>
      <w:r w:rsidRPr="005B17D3">
        <w:rPr>
          <w:noProof/>
        </w:rPr>
        <w:tab/>
        <w:t>402</w:t>
      </w:r>
    </w:p>
    <w:p w14:paraId="574F6158" w14:textId="77777777" w:rsidR="00BE52CE" w:rsidRPr="005B17D3" w:rsidRDefault="00BE52CE" w:rsidP="00EF3896">
      <w:pPr>
        <w:pStyle w:val="Index2"/>
        <w:tabs>
          <w:tab w:val="right" w:leader="dot" w:pos="9350"/>
        </w:tabs>
        <w:rPr>
          <w:noProof/>
        </w:rPr>
      </w:pPr>
      <w:r w:rsidRPr="005B17D3">
        <w:rPr>
          <w:noProof/>
        </w:rPr>
        <w:t>Changing Eligibility Status from Ineligible to</w:t>
      </w:r>
      <w:r w:rsidRPr="005B17D3">
        <w:rPr>
          <w:noProof/>
        </w:rPr>
        <w:tab/>
        <w:t>403</w:t>
      </w:r>
    </w:p>
    <w:p w14:paraId="1B564E87" w14:textId="77777777" w:rsidR="00BE52CE" w:rsidRPr="005B17D3" w:rsidRDefault="00BE52CE" w:rsidP="00EF3896">
      <w:pPr>
        <w:pStyle w:val="Index2"/>
        <w:tabs>
          <w:tab w:val="right" w:leader="dot" w:pos="9350"/>
        </w:tabs>
        <w:rPr>
          <w:noProof/>
        </w:rPr>
      </w:pPr>
      <w:r w:rsidRPr="005B17D3">
        <w:rPr>
          <w:noProof/>
        </w:rPr>
        <w:t>Date</w:t>
      </w:r>
      <w:r w:rsidRPr="005B17D3">
        <w:rPr>
          <w:noProof/>
        </w:rPr>
        <w:tab/>
        <w:t>218, 219, 403, 404</w:t>
      </w:r>
    </w:p>
    <w:p w14:paraId="590F578D" w14:textId="77777777" w:rsidR="00BE52CE" w:rsidRPr="005B17D3" w:rsidRDefault="00BE52CE" w:rsidP="00EF3896">
      <w:pPr>
        <w:pStyle w:val="Index2"/>
        <w:tabs>
          <w:tab w:val="right" w:leader="dot" w:pos="9350"/>
        </w:tabs>
        <w:rPr>
          <w:noProof/>
        </w:rPr>
      </w:pPr>
      <w:r w:rsidRPr="005B17D3">
        <w:rPr>
          <w:noProof/>
        </w:rPr>
        <w:t>Discharge Type</w:t>
      </w:r>
      <w:r w:rsidRPr="005B17D3">
        <w:rPr>
          <w:noProof/>
        </w:rPr>
        <w:tab/>
        <w:t>326</w:t>
      </w:r>
    </w:p>
    <w:p w14:paraId="3C9E9324" w14:textId="77777777" w:rsidR="00BE52CE" w:rsidRPr="005B17D3" w:rsidRDefault="00BE52CE" w:rsidP="00EF3896">
      <w:pPr>
        <w:pStyle w:val="Index2"/>
        <w:tabs>
          <w:tab w:val="right" w:leader="dot" w:pos="9350"/>
        </w:tabs>
        <w:rPr>
          <w:noProof/>
        </w:rPr>
      </w:pPr>
      <w:r w:rsidRPr="005B17D3">
        <w:rPr>
          <w:noProof/>
        </w:rPr>
        <w:t>Reason</w:t>
      </w:r>
      <w:r w:rsidRPr="005B17D3">
        <w:rPr>
          <w:noProof/>
        </w:rPr>
        <w:tab/>
        <w:t>218, 403, 404</w:t>
      </w:r>
    </w:p>
    <w:p w14:paraId="2A7F9A88" w14:textId="77777777" w:rsidR="00BE52CE" w:rsidRPr="005B17D3" w:rsidRDefault="00BE52CE" w:rsidP="00EF3896">
      <w:pPr>
        <w:pStyle w:val="Index2"/>
        <w:tabs>
          <w:tab w:val="right" w:leader="dot" w:pos="9350"/>
        </w:tabs>
        <w:rPr>
          <w:noProof/>
        </w:rPr>
      </w:pPr>
      <w:r w:rsidRPr="005B17D3">
        <w:rPr>
          <w:noProof/>
        </w:rPr>
        <w:t>VARO Decision</w:t>
      </w:r>
      <w:r w:rsidRPr="005B17D3">
        <w:rPr>
          <w:noProof/>
        </w:rPr>
        <w:tab/>
        <w:t>219, 403, 404</w:t>
      </w:r>
    </w:p>
    <w:p w14:paraId="7C580DB2" w14:textId="77777777" w:rsidR="00BE52CE" w:rsidRPr="005B17D3" w:rsidRDefault="00BE52CE" w:rsidP="00EF3896">
      <w:pPr>
        <w:pStyle w:val="Index1"/>
        <w:tabs>
          <w:tab w:val="right" w:leader="dot" w:pos="9350"/>
        </w:tabs>
        <w:rPr>
          <w:noProof/>
        </w:rPr>
      </w:pPr>
      <w:r w:rsidRPr="005B17D3">
        <w:rPr>
          <w:noProof/>
        </w:rPr>
        <w:t>Information</w:t>
      </w:r>
      <w:r w:rsidRPr="005B17D3">
        <w:rPr>
          <w:noProof/>
        </w:rPr>
        <w:tab/>
        <w:t>329</w:t>
      </w:r>
    </w:p>
    <w:p w14:paraId="59127201" w14:textId="77777777" w:rsidR="00BE52CE" w:rsidRPr="005B17D3" w:rsidRDefault="00BE52CE" w:rsidP="00EF3896">
      <w:pPr>
        <w:pStyle w:val="Index1"/>
        <w:tabs>
          <w:tab w:val="right" w:leader="dot" w:pos="9350"/>
        </w:tabs>
        <w:rPr>
          <w:noProof/>
        </w:rPr>
      </w:pPr>
      <w:r w:rsidRPr="005B17D3">
        <w:rPr>
          <w:noProof/>
        </w:rPr>
        <w:t>Initial Ltr Sent</w:t>
      </w:r>
    </w:p>
    <w:p w14:paraId="33AC7272" w14:textId="77777777" w:rsidR="00BE52CE" w:rsidRPr="005B17D3" w:rsidRDefault="00BE52CE" w:rsidP="00EF3896">
      <w:pPr>
        <w:pStyle w:val="Index2"/>
        <w:tabs>
          <w:tab w:val="right" w:leader="dot" w:pos="9350"/>
        </w:tabs>
        <w:rPr>
          <w:noProof/>
        </w:rPr>
      </w:pPr>
      <w:r w:rsidRPr="005B17D3">
        <w:rPr>
          <w:noProof/>
        </w:rPr>
        <w:t>Purple Heart Status</w:t>
      </w:r>
      <w:r w:rsidRPr="005B17D3">
        <w:rPr>
          <w:noProof/>
        </w:rPr>
        <w:tab/>
        <w:t>64, 208, 229, 401</w:t>
      </w:r>
    </w:p>
    <w:p w14:paraId="79AF5055" w14:textId="77777777" w:rsidR="00BE52CE" w:rsidRPr="005B17D3" w:rsidRDefault="00BE52CE" w:rsidP="00EF3896">
      <w:pPr>
        <w:pStyle w:val="Index1"/>
        <w:tabs>
          <w:tab w:val="right" w:leader="dot" w:pos="9350"/>
        </w:tabs>
        <w:rPr>
          <w:noProof/>
        </w:rPr>
      </w:pPr>
      <w:r w:rsidRPr="005B17D3">
        <w:rPr>
          <w:noProof/>
        </w:rPr>
        <w:t>Initial Pending Letters</w:t>
      </w:r>
    </w:p>
    <w:p w14:paraId="55A9D3AD" w14:textId="77777777" w:rsidR="00BE52CE" w:rsidRPr="005B17D3" w:rsidRDefault="00BE52CE" w:rsidP="00EF3896">
      <w:pPr>
        <w:pStyle w:val="Index2"/>
        <w:tabs>
          <w:tab w:val="right" w:leader="dot" w:pos="9350"/>
        </w:tabs>
        <w:rPr>
          <w:noProof/>
        </w:rPr>
      </w:pPr>
      <w:r w:rsidRPr="005B17D3">
        <w:rPr>
          <w:noProof/>
        </w:rPr>
        <w:t>742-650 and -651</w:t>
      </w:r>
      <w:r w:rsidRPr="005B17D3">
        <w:rPr>
          <w:noProof/>
        </w:rPr>
        <w:tab/>
        <w:t>380</w:t>
      </w:r>
    </w:p>
    <w:p w14:paraId="6F2A64FE" w14:textId="77777777" w:rsidR="00BE52CE" w:rsidRPr="005B17D3" w:rsidRDefault="00BE52CE" w:rsidP="00EF3896">
      <w:pPr>
        <w:pStyle w:val="Index2"/>
        <w:tabs>
          <w:tab w:val="right" w:leader="dot" w:pos="9350"/>
        </w:tabs>
        <w:rPr>
          <w:noProof/>
        </w:rPr>
      </w:pPr>
      <w:r w:rsidRPr="005B17D3">
        <w:rPr>
          <w:noProof/>
        </w:rPr>
        <w:t>Details</w:t>
      </w:r>
      <w:r w:rsidRPr="005B17D3">
        <w:rPr>
          <w:noProof/>
        </w:rPr>
        <w:tab/>
        <w:t>378</w:t>
      </w:r>
    </w:p>
    <w:p w14:paraId="4871599C" w14:textId="77777777" w:rsidR="00BE52CE" w:rsidRPr="005B17D3" w:rsidRDefault="00BE52CE" w:rsidP="00EF3896">
      <w:pPr>
        <w:pStyle w:val="Index2"/>
        <w:tabs>
          <w:tab w:val="right" w:leader="dot" w:pos="9350"/>
        </w:tabs>
        <w:rPr>
          <w:noProof/>
        </w:rPr>
      </w:pPr>
      <w:r w:rsidRPr="005B17D3">
        <w:rPr>
          <w:noProof/>
        </w:rPr>
        <w:t>Letters Eligible</w:t>
      </w:r>
      <w:r w:rsidRPr="005B17D3">
        <w:rPr>
          <w:noProof/>
        </w:rPr>
        <w:tab/>
        <w:t>380</w:t>
      </w:r>
    </w:p>
    <w:p w14:paraId="3F87A0E5" w14:textId="77777777" w:rsidR="00BE52CE" w:rsidRPr="005B17D3" w:rsidRDefault="00BE52CE" w:rsidP="00EF3896">
      <w:pPr>
        <w:pStyle w:val="Index1"/>
        <w:tabs>
          <w:tab w:val="right" w:leader="dot" w:pos="9350"/>
        </w:tabs>
        <w:rPr>
          <w:noProof/>
        </w:rPr>
      </w:pPr>
      <w:r w:rsidRPr="005B17D3">
        <w:rPr>
          <w:noProof/>
        </w:rPr>
        <w:t>Inpatient Copayments</w:t>
      </w:r>
      <w:r w:rsidRPr="005B17D3">
        <w:rPr>
          <w:noProof/>
        </w:rPr>
        <w:tab/>
        <w:t>111, 125</w:t>
      </w:r>
    </w:p>
    <w:p w14:paraId="51344842" w14:textId="77777777" w:rsidR="00BE52CE" w:rsidRPr="005B17D3" w:rsidRDefault="00BE52CE" w:rsidP="00EF3896">
      <w:pPr>
        <w:pStyle w:val="Index1"/>
        <w:tabs>
          <w:tab w:val="right" w:leader="dot" w:pos="9350"/>
        </w:tabs>
        <w:rPr>
          <w:noProof/>
        </w:rPr>
      </w:pPr>
      <w:r w:rsidRPr="005B17D3">
        <w:rPr>
          <w:b/>
          <w:noProof/>
        </w:rPr>
        <w:t>Insurance</w:t>
      </w:r>
    </w:p>
    <w:p w14:paraId="5DC4E85D" w14:textId="77777777" w:rsidR="00BE52CE" w:rsidRPr="005B17D3" w:rsidRDefault="00BE52CE" w:rsidP="00EF3896">
      <w:pPr>
        <w:pStyle w:val="Index2"/>
        <w:tabs>
          <w:tab w:val="right" w:leader="dot" w:pos="9350"/>
        </w:tabs>
        <w:rPr>
          <w:noProof/>
        </w:rPr>
      </w:pPr>
      <w:r w:rsidRPr="005B17D3">
        <w:rPr>
          <w:noProof/>
        </w:rPr>
        <w:t>Address</w:t>
      </w:r>
      <w:r w:rsidRPr="005B17D3">
        <w:rPr>
          <w:noProof/>
        </w:rPr>
        <w:tab/>
        <w:t>307</w:t>
      </w:r>
    </w:p>
    <w:p w14:paraId="66131033" w14:textId="77777777" w:rsidR="00BE52CE" w:rsidRPr="005B17D3" w:rsidRDefault="00BE52CE" w:rsidP="00EF3896">
      <w:pPr>
        <w:pStyle w:val="Index2"/>
        <w:tabs>
          <w:tab w:val="right" w:leader="dot" w:pos="9350"/>
        </w:tabs>
        <w:rPr>
          <w:noProof/>
        </w:rPr>
      </w:pPr>
      <w:r w:rsidRPr="005B17D3">
        <w:rPr>
          <w:noProof/>
        </w:rPr>
        <w:t>Carrier Fax</w:t>
      </w:r>
      <w:r w:rsidRPr="005B17D3">
        <w:rPr>
          <w:noProof/>
        </w:rPr>
        <w:tab/>
        <w:t>305, 308</w:t>
      </w:r>
    </w:p>
    <w:p w14:paraId="04615B42" w14:textId="77777777" w:rsidR="00BE52CE" w:rsidRPr="005B17D3" w:rsidRDefault="00BE52CE" w:rsidP="00EF3896">
      <w:pPr>
        <w:pStyle w:val="Index2"/>
        <w:tabs>
          <w:tab w:val="right" w:leader="dot" w:pos="9350"/>
        </w:tabs>
        <w:rPr>
          <w:noProof/>
        </w:rPr>
      </w:pPr>
      <w:r w:rsidRPr="005B17D3">
        <w:rPr>
          <w:noProof/>
        </w:rPr>
        <w:t>Carrier Phone</w:t>
      </w:r>
      <w:r w:rsidRPr="005B17D3">
        <w:rPr>
          <w:noProof/>
        </w:rPr>
        <w:tab/>
        <w:t>305, 308</w:t>
      </w:r>
    </w:p>
    <w:p w14:paraId="25F6A794" w14:textId="77777777" w:rsidR="00BE52CE" w:rsidRPr="005B17D3" w:rsidRDefault="00BE52CE" w:rsidP="00EF3896">
      <w:pPr>
        <w:pStyle w:val="Index2"/>
        <w:tabs>
          <w:tab w:val="right" w:leader="dot" w:pos="9350"/>
        </w:tabs>
        <w:rPr>
          <w:noProof/>
        </w:rPr>
      </w:pPr>
      <w:r w:rsidRPr="005B17D3">
        <w:rPr>
          <w:noProof/>
        </w:rPr>
        <w:t>CHAMPVA</w:t>
      </w:r>
      <w:r w:rsidRPr="005B17D3">
        <w:rPr>
          <w:noProof/>
        </w:rPr>
        <w:tab/>
        <w:t>226</w:t>
      </w:r>
    </w:p>
    <w:p w14:paraId="02879FE0" w14:textId="77777777" w:rsidR="00BE52CE" w:rsidRPr="005B17D3" w:rsidRDefault="00BE52CE" w:rsidP="00EF3896">
      <w:pPr>
        <w:pStyle w:val="Index2"/>
        <w:tabs>
          <w:tab w:val="right" w:leader="dot" w:pos="9350"/>
        </w:tabs>
        <w:rPr>
          <w:noProof/>
        </w:rPr>
      </w:pPr>
      <w:r w:rsidRPr="005B17D3">
        <w:rPr>
          <w:noProof/>
        </w:rPr>
        <w:t>City</w:t>
      </w:r>
      <w:r w:rsidRPr="005B17D3">
        <w:rPr>
          <w:noProof/>
        </w:rPr>
        <w:tab/>
        <w:t>304, 307</w:t>
      </w:r>
    </w:p>
    <w:p w14:paraId="280D1650" w14:textId="77777777" w:rsidR="00BE52CE" w:rsidRPr="005B17D3" w:rsidRDefault="00BE52CE" w:rsidP="00EF3896">
      <w:pPr>
        <w:pStyle w:val="Index2"/>
        <w:tabs>
          <w:tab w:val="right" w:leader="dot" w:pos="9350"/>
        </w:tabs>
        <w:rPr>
          <w:noProof/>
        </w:rPr>
      </w:pPr>
      <w:r w:rsidRPr="005B17D3">
        <w:rPr>
          <w:noProof/>
        </w:rPr>
        <w:t>Company Address</w:t>
      </w:r>
      <w:r w:rsidRPr="005B17D3">
        <w:rPr>
          <w:noProof/>
        </w:rPr>
        <w:tab/>
        <w:t>303</w:t>
      </w:r>
    </w:p>
    <w:p w14:paraId="191DCEEA" w14:textId="77777777" w:rsidR="00BE52CE" w:rsidRPr="005B17D3" w:rsidRDefault="00BE52CE" w:rsidP="00EF3896">
      <w:pPr>
        <w:pStyle w:val="Index2"/>
        <w:tabs>
          <w:tab w:val="right" w:leader="dot" w:pos="9350"/>
        </w:tabs>
        <w:rPr>
          <w:noProof/>
        </w:rPr>
      </w:pPr>
      <w:r w:rsidRPr="005B17D3">
        <w:rPr>
          <w:noProof/>
        </w:rPr>
        <w:t>company name</w:t>
      </w:r>
      <w:r w:rsidRPr="005B17D3">
        <w:rPr>
          <w:noProof/>
        </w:rPr>
        <w:tab/>
        <w:t>301</w:t>
      </w:r>
    </w:p>
    <w:p w14:paraId="279794F1" w14:textId="77777777" w:rsidR="00BE52CE" w:rsidRPr="005B17D3" w:rsidRDefault="00BE52CE" w:rsidP="00EF3896">
      <w:pPr>
        <w:pStyle w:val="Index2"/>
        <w:tabs>
          <w:tab w:val="right" w:leader="dot" w:pos="9350"/>
        </w:tabs>
        <w:rPr>
          <w:noProof/>
        </w:rPr>
      </w:pPr>
      <w:r w:rsidRPr="005B17D3">
        <w:rPr>
          <w:noProof/>
        </w:rPr>
        <w:t>Company Name</w:t>
      </w:r>
    </w:p>
    <w:p w14:paraId="7D39A249" w14:textId="77777777" w:rsidR="00BE52CE" w:rsidRPr="005B17D3" w:rsidRDefault="00BE52CE" w:rsidP="00EF3896">
      <w:pPr>
        <w:pStyle w:val="Index3"/>
        <w:tabs>
          <w:tab w:val="right" w:leader="dot" w:pos="9350"/>
        </w:tabs>
        <w:rPr>
          <w:noProof/>
        </w:rPr>
      </w:pPr>
      <w:r w:rsidRPr="005B17D3">
        <w:rPr>
          <w:noProof/>
        </w:rPr>
        <w:t>Medicare</w:t>
      </w:r>
      <w:r w:rsidRPr="005B17D3">
        <w:rPr>
          <w:noProof/>
        </w:rPr>
        <w:tab/>
        <w:t>306</w:t>
      </w:r>
    </w:p>
    <w:p w14:paraId="2713C853" w14:textId="77777777" w:rsidR="00BE52CE" w:rsidRPr="005B17D3" w:rsidRDefault="00BE52CE" w:rsidP="00EF3896">
      <w:pPr>
        <w:pStyle w:val="Index2"/>
        <w:tabs>
          <w:tab w:val="right" w:leader="dot" w:pos="9350"/>
        </w:tabs>
        <w:rPr>
          <w:noProof/>
        </w:rPr>
      </w:pPr>
      <w:r w:rsidRPr="005B17D3">
        <w:rPr>
          <w:noProof/>
        </w:rPr>
        <w:t>County</w:t>
      </w:r>
      <w:r w:rsidRPr="005B17D3">
        <w:rPr>
          <w:noProof/>
        </w:rPr>
        <w:tab/>
        <w:t>304, 308</w:t>
      </w:r>
    </w:p>
    <w:p w14:paraId="3CF8F118" w14:textId="77777777" w:rsidR="00BE52CE" w:rsidRPr="005B17D3" w:rsidRDefault="00BE52CE" w:rsidP="00EF3896">
      <w:pPr>
        <w:pStyle w:val="Index2"/>
        <w:tabs>
          <w:tab w:val="right" w:leader="dot" w:pos="9350"/>
        </w:tabs>
        <w:rPr>
          <w:noProof/>
        </w:rPr>
      </w:pPr>
      <w:r w:rsidRPr="005B17D3">
        <w:rPr>
          <w:noProof/>
        </w:rPr>
        <w:t>Data Transmission</w:t>
      </w:r>
      <w:r w:rsidRPr="005B17D3">
        <w:rPr>
          <w:noProof/>
        </w:rPr>
        <w:tab/>
        <w:t>374</w:t>
      </w:r>
    </w:p>
    <w:p w14:paraId="3545F080" w14:textId="77777777" w:rsidR="00BE52CE" w:rsidRPr="005B17D3" w:rsidRDefault="00BE52CE" w:rsidP="00EF3896">
      <w:pPr>
        <w:pStyle w:val="Index2"/>
        <w:tabs>
          <w:tab w:val="right" w:leader="dot" w:pos="9350"/>
        </w:tabs>
        <w:rPr>
          <w:noProof/>
        </w:rPr>
      </w:pPr>
      <w:r w:rsidRPr="005B17D3">
        <w:rPr>
          <w:b/>
          <w:noProof/>
        </w:rPr>
        <w:t>Demograhics</w:t>
      </w:r>
      <w:r w:rsidRPr="005B17D3">
        <w:rPr>
          <w:noProof/>
        </w:rPr>
        <w:tab/>
        <w:t>300</w:t>
      </w:r>
    </w:p>
    <w:p w14:paraId="57281C9D" w14:textId="77777777" w:rsidR="00BE52CE" w:rsidRPr="005B17D3" w:rsidRDefault="00BE52CE" w:rsidP="00EF3896">
      <w:pPr>
        <w:pStyle w:val="Index2"/>
        <w:tabs>
          <w:tab w:val="right" w:leader="dot" w:pos="9350"/>
        </w:tabs>
        <w:rPr>
          <w:noProof/>
        </w:rPr>
      </w:pPr>
      <w:r w:rsidRPr="005B17D3">
        <w:rPr>
          <w:b/>
          <w:noProof/>
        </w:rPr>
        <w:t>Demographics Update</w:t>
      </w:r>
      <w:r w:rsidRPr="005B17D3">
        <w:rPr>
          <w:noProof/>
        </w:rPr>
        <w:tab/>
        <w:t>250</w:t>
      </w:r>
    </w:p>
    <w:p w14:paraId="38DEA321" w14:textId="77777777" w:rsidR="00BE52CE" w:rsidRPr="005B17D3" w:rsidRDefault="00BE52CE" w:rsidP="00EF3896">
      <w:pPr>
        <w:pStyle w:val="Index2"/>
        <w:tabs>
          <w:tab w:val="right" w:leader="dot" w:pos="9350"/>
        </w:tabs>
        <w:rPr>
          <w:noProof/>
        </w:rPr>
      </w:pPr>
      <w:r w:rsidRPr="005B17D3">
        <w:rPr>
          <w:noProof/>
        </w:rPr>
        <w:t>Effective Date/Coverage</w:t>
      </w:r>
      <w:r w:rsidRPr="005B17D3">
        <w:rPr>
          <w:noProof/>
        </w:rPr>
        <w:tab/>
        <w:t>303</w:t>
      </w:r>
    </w:p>
    <w:p w14:paraId="5024F8A3" w14:textId="77777777" w:rsidR="00BE52CE" w:rsidRPr="005B17D3" w:rsidRDefault="00BE52CE" w:rsidP="00EF3896">
      <w:pPr>
        <w:pStyle w:val="Index2"/>
        <w:tabs>
          <w:tab w:val="right" w:leader="dot" w:pos="9350"/>
        </w:tabs>
        <w:rPr>
          <w:noProof/>
        </w:rPr>
      </w:pPr>
      <w:r w:rsidRPr="005B17D3">
        <w:rPr>
          <w:noProof/>
        </w:rPr>
        <w:t>Facilities</w:t>
      </w:r>
      <w:r w:rsidRPr="005B17D3">
        <w:rPr>
          <w:noProof/>
        </w:rPr>
        <w:tab/>
        <w:t>300</w:t>
      </w:r>
    </w:p>
    <w:p w14:paraId="35636247" w14:textId="77777777" w:rsidR="00BE52CE" w:rsidRPr="005B17D3" w:rsidRDefault="00BE52CE" w:rsidP="00EF3896">
      <w:pPr>
        <w:pStyle w:val="Index2"/>
        <w:tabs>
          <w:tab w:val="right" w:leader="dot" w:pos="9350"/>
        </w:tabs>
        <w:rPr>
          <w:noProof/>
        </w:rPr>
      </w:pPr>
      <w:r w:rsidRPr="005B17D3">
        <w:rPr>
          <w:noProof/>
        </w:rPr>
        <w:t>Group Name</w:t>
      </w:r>
      <w:r w:rsidRPr="005B17D3">
        <w:rPr>
          <w:noProof/>
        </w:rPr>
        <w:tab/>
        <w:t>302, 306</w:t>
      </w:r>
    </w:p>
    <w:p w14:paraId="40BE0832" w14:textId="77777777" w:rsidR="00BE52CE" w:rsidRPr="005B17D3" w:rsidRDefault="00BE52CE" w:rsidP="00EF3896">
      <w:pPr>
        <w:pStyle w:val="Index2"/>
        <w:tabs>
          <w:tab w:val="right" w:leader="dot" w:pos="9350"/>
        </w:tabs>
        <w:rPr>
          <w:noProof/>
        </w:rPr>
      </w:pPr>
      <w:r w:rsidRPr="005B17D3">
        <w:rPr>
          <w:noProof/>
        </w:rPr>
        <w:t>Group Number</w:t>
      </w:r>
      <w:r w:rsidRPr="005B17D3">
        <w:rPr>
          <w:noProof/>
        </w:rPr>
        <w:tab/>
        <w:t>302, 306</w:t>
      </w:r>
    </w:p>
    <w:p w14:paraId="554D4E2A" w14:textId="77777777" w:rsidR="00BE52CE" w:rsidRPr="005B17D3" w:rsidRDefault="00BE52CE" w:rsidP="00EF3896">
      <w:pPr>
        <w:pStyle w:val="Index2"/>
        <w:tabs>
          <w:tab w:val="right" w:leader="dot" w:pos="9350"/>
        </w:tabs>
        <w:rPr>
          <w:noProof/>
        </w:rPr>
      </w:pPr>
      <w:r w:rsidRPr="005B17D3">
        <w:rPr>
          <w:noProof/>
        </w:rPr>
        <w:t>HEC</w:t>
      </w:r>
      <w:r w:rsidRPr="005B17D3">
        <w:rPr>
          <w:noProof/>
        </w:rPr>
        <w:tab/>
        <w:t>300</w:t>
      </w:r>
    </w:p>
    <w:p w14:paraId="11BC7F98" w14:textId="77777777" w:rsidR="00BE52CE" w:rsidRPr="005B17D3" w:rsidRDefault="00BE52CE" w:rsidP="00EF3896">
      <w:pPr>
        <w:pStyle w:val="Index2"/>
        <w:tabs>
          <w:tab w:val="right" w:leader="dot" w:pos="9350"/>
        </w:tabs>
        <w:rPr>
          <w:noProof/>
        </w:rPr>
      </w:pPr>
      <w:r w:rsidRPr="005B17D3">
        <w:rPr>
          <w:noProof/>
        </w:rPr>
        <w:t>Medicare</w:t>
      </w:r>
    </w:p>
    <w:p w14:paraId="0777B800" w14:textId="77777777" w:rsidR="00BE52CE" w:rsidRPr="005B17D3" w:rsidRDefault="00BE52CE" w:rsidP="00EF3896">
      <w:pPr>
        <w:pStyle w:val="Index3"/>
        <w:tabs>
          <w:tab w:val="right" w:leader="dot" w:pos="9350"/>
        </w:tabs>
        <w:rPr>
          <w:noProof/>
        </w:rPr>
      </w:pPr>
      <w:r w:rsidRPr="005B17D3">
        <w:rPr>
          <w:noProof/>
        </w:rPr>
        <w:t>Company Name</w:t>
      </w:r>
      <w:r w:rsidRPr="005B17D3">
        <w:rPr>
          <w:noProof/>
        </w:rPr>
        <w:tab/>
        <w:t>305</w:t>
      </w:r>
    </w:p>
    <w:p w14:paraId="16DA79F2" w14:textId="77777777" w:rsidR="00BE52CE" w:rsidRPr="005B17D3" w:rsidRDefault="00BE52CE" w:rsidP="00EF3896">
      <w:pPr>
        <w:pStyle w:val="Index2"/>
        <w:tabs>
          <w:tab w:val="right" w:leader="dot" w:pos="9350"/>
        </w:tabs>
        <w:rPr>
          <w:noProof/>
        </w:rPr>
      </w:pPr>
      <w:r w:rsidRPr="005B17D3">
        <w:rPr>
          <w:noProof/>
        </w:rPr>
        <w:t>Medicare Part B</w:t>
      </w:r>
    </w:p>
    <w:p w14:paraId="5684F741" w14:textId="77777777" w:rsidR="00BE52CE" w:rsidRPr="005B17D3" w:rsidRDefault="00BE52CE" w:rsidP="00EF3896">
      <w:pPr>
        <w:pStyle w:val="Index3"/>
        <w:tabs>
          <w:tab w:val="right" w:leader="dot" w:pos="9350"/>
        </w:tabs>
        <w:rPr>
          <w:noProof/>
        </w:rPr>
      </w:pPr>
      <w:r w:rsidRPr="005B17D3">
        <w:rPr>
          <w:noProof/>
        </w:rPr>
        <w:t>Address</w:t>
      </w:r>
      <w:r w:rsidRPr="005B17D3">
        <w:rPr>
          <w:noProof/>
        </w:rPr>
        <w:tab/>
        <w:t>309</w:t>
      </w:r>
    </w:p>
    <w:p w14:paraId="460E573F" w14:textId="77777777" w:rsidR="00BE52CE" w:rsidRPr="005B17D3" w:rsidRDefault="00BE52CE" w:rsidP="00EF3896">
      <w:pPr>
        <w:pStyle w:val="Index3"/>
        <w:tabs>
          <w:tab w:val="right" w:leader="dot" w:pos="9350"/>
        </w:tabs>
        <w:rPr>
          <w:noProof/>
        </w:rPr>
      </w:pPr>
      <w:r w:rsidRPr="005B17D3">
        <w:rPr>
          <w:noProof/>
        </w:rPr>
        <w:t>Carrier Fax</w:t>
      </w:r>
      <w:r w:rsidRPr="005B17D3">
        <w:rPr>
          <w:noProof/>
        </w:rPr>
        <w:tab/>
        <w:t>310</w:t>
      </w:r>
    </w:p>
    <w:p w14:paraId="2F35F589" w14:textId="77777777" w:rsidR="00BE52CE" w:rsidRPr="005B17D3" w:rsidRDefault="00BE52CE" w:rsidP="00EF3896">
      <w:pPr>
        <w:pStyle w:val="Index3"/>
        <w:tabs>
          <w:tab w:val="right" w:leader="dot" w:pos="9350"/>
        </w:tabs>
        <w:rPr>
          <w:noProof/>
        </w:rPr>
      </w:pPr>
      <w:r w:rsidRPr="005B17D3">
        <w:rPr>
          <w:noProof/>
        </w:rPr>
        <w:t>Carrier Phone</w:t>
      </w:r>
      <w:r w:rsidRPr="005B17D3">
        <w:rPr>
          <w:noProof/>
        </w:rPr>
        <w:tab/>
        <w:t>310</w:t>
      </w:r>
    </w:p>
    <w:p w14:paraId="441966F4" w14:textId="77777777" w:rsidR="00BE52CE" w:rsidRPr="005B17D3" w:rsidRDefault="00BE52CE" w:rsidP="00EF3896">
      <w:pPr>
        <w:pStyle w:val="Index3"/>
        <w:tabs>
          <w:tab w:val="right" w:leader="dot" w:pos="9350"/>
        </w:tabs>
        <w:rPr>
          <w:noProof/>
        </w:rPr>
      </w:pPr>
      <w:r w:rsidRPr="005B17D3">
        <w:rPr>
          <w:noProof/>
        </w:rPr>
        <w:t>City</w:t>
      </w:r>
      <w:r w:rsidRPr="005B17D3">
        <w:rPr>
          <w:noProof/>
        </w:rPr>
        <w:tab/>
        <w:t>310</w:t>
      </w:r>
    </w:p>
    <w:p w14:paraId="1D8F84D8" w14:textId="77777777" w:rsidR="00BE52CE" w:rsidRPr="005B17D3" w:rsidRDefault="00BE52CE" w:rsidP="00EF3896">
      <w:pPr>
        <w:pStyle w:val="Index3"/>
        <w:tabs>
          <w:tab w:val="right" w:leader="dot" w:pos="9350"/>
        </w:tabs>
        <w:rPr>
          <w:noProof/>
        </w:rPr>
      </w:pPr>
      <w:r w:rsidRPr="005B17D3">
        <w:rPr>
          <w:noProof/>
        </w:rPr>
        <w:t>County</w:t>
      </w:r>
      <w:r w:rsidRPr="005B17D3">
        <w:rPr>
          <w:noProof/>
        </w:rPr>
        <w:tab/>
        <w:t>310</w:t>
      </w:r>
    </w:p>
    <w:p w14:paraId="25E82305" w14:textId="77777777" w:rsidR="00BE52CE" w:rsidRPr="005B17D3" w:rsidRDefault="00BE52CE" w:rsidP="00EF3896">
      <w:pPr>
        <w:pStyle w:val="Index3"/>
        <w:tabs>
          <w:tab w:val="right" w:leader="dot" w:pos="9350"/>
        </w:tabs>
        <w:rPr>
          <w:noProof/>
        </w:rPr>
      </w:pPr>
      <w:r w:rsidRPr="005B17D3">
        <w:rPr>
          <w:noProof/>
        </w:rPr>
        <w:t>Group Name</w:t>
      </w:r>
      <w:r w:rsidRPr="005B17D3">
        <w:rPr>
          <w:noProof/>
        </w:rPr>
        <w:tab/>
        <w:t>308</w:t>
      </w:r>
    </w:p>
    <w:p w14:paraId="55943468" w14:textId="77777777" w:rsidR="00BE52CE" w:rsidRPr="005B17D3" w:rsidRDefault="00BE52CE" w:rsidP="00EF3896">
      <w:pPr>
        <w:pStyle w:val="Index3"/>
        <w:tabs>
          <w:tab w:val="right" w:leader="dot" w:pos="9350"/>
        </w:tabs>
        <w:rPr>
          <w:noProof/>
        </w:rPr>
      </w:pPr>
      <w:r w:rsidRPr="005B17D3">
        <w:rPr>
          <w:noProof/>
        </w:rPr>
        <w:t>Group Number</w:t>
      </w:r>
      <w:r w:rsidRPr="005B17D3">
        <w:rPr>
          <w:noProof/>
        </w:rPr>
        <w:tab/>
        <w:t>309</w:t>
      </w:r>
    </w:p>
    <w:p w14:paraId="31AB5F76" w14:textId="77777777" w:rsidR="00BE52CE" w:rsidRPr="005B17D3" w:rsidRDefault="00BE52CE" w:rsidP="00EF3896">
      <w:pPr>
        <w:pStyle w:val="Index3"/>
        <w:tabs>
          <w:tab w:val="right" w:leader="dot" w:pos="9350"/>
        </w:tabs>
        <w:rPr>
          <w:noProof/>
        </w:rPr>
      </w:pPr>
      <w:r w:rsidRPr="005B17D3">
        <w:rPr>
          <w:noProof/>
        </w:rPr>
        <w:t>State</w:t>
      </w:r>
      <w:r w:rsidRPr="005B17D3">
        <w:rPr>
          <w:noProof/>
        </w:rPr>
        <w:tab/>
        <w:t>310</w:t>
      </w:r>
    </w:p>
    <w:p w14:paraId="1679F801" w14:textId="77777777" w:rsidR="00BE52CE" w:rsidRPr="005B17D3" w:rsidRDefault="00BE52CE" w:rsidP="00EF3896">
      <w:pPr>
        <w:pStyle w:val="Index3"/>
        <w:tabs>
          <w:tab w:val="right" w:leader="dot" w:pos="9350"/>
        </w:tabs>
        <w:rPr>
          <w:noProof/>
        </w:rPr>
      </w:pPr>
      <w:r w:rsidRPr="005B17D3">
        <w:rPr>
          <w:noProof/>
        </w:rPr>
        <w:t>Zip Code</w:t>
      </w:r>
      <w:r w:rsidRPr="005B17D3">
        <w:rPr>
          <w:noProof/>
        </w:rPr>
        <w:tab/>
        <w:t>309</w:t>
      </w:r>
    </w:p>
    <w:p w14:paraId="602BF270" w14:textId="77777777" w:rsidR="00BE52CE" w:rsidRPr="005B17D3" w:rsidRDefault="00BE52CE" w:rsidP="00EF3896">
      <w:pPr>
        <w:pStyle w:val="Index2"/>
        <w:tabs>
          <w:tab w:val="right" w:leader="dot" w:pos="9350"/>
        </w:tabs>
        <w:rPr>
          <w:noProof/>
        </w:rPr>
      </w:pPr>
      <w:r w:rsidRPr="005B17D3">
        <w:rPr>
          <w:noProof/>
        </w:rPr>
        <w:t>Plan Expiration Date</w:t>
      </w:r>
      <w:r w:rsidRPr="005B17D3">
        <w:rPr>
          <w:noProof/>
        </w:rPr>
        <w:tab/>
        <w:t>303</w:t>
      </w:r>
    </w:p>
    <w:p w14:paraId="110095BF" w14:textId="77777777" w:rsidR="00BE52CE" w:rsidRPr="005B17D3" w:rsidRDefault="00BE52CE" w:rsidP="00EF3896">
      <w:pPr>
        <w:pStyle w:val="Index2"/>
        <w:tabs>
          <w:tab w:val="right" w:leader="dot" w:pos="9350"/>
        </w:tabs>
        <w:rPr>
          <w:noProof/>
        </w:rPr>
      </w:pPr>
      <w:r w:rsidRPr="005B17D3">
        <w:rPr>
          <w:noProof/>
        </w:rPr>
        <w:t>Plan Type</w:t>
      </w:r>
      <w:r w:rsidRPr="005B17D3">
        <w:rPr>
          <w:noProof/>
        </w:rPr>
        <w:tab/>
        <w:t>302</w:t>
      </w:r>
    </w:p>
    <w:p w14:paraId="5E7D78CE" w14:textId="77777777" w:rsidR="00BE52CE" w:rsidRPr="005B17D3" w:rsidRDefault="00BE52CE" w:rsidP="00EF3896">
      <w:pPr>
        <w:pStyle w:val="Index2"/>
        <w:tabs>
          <w:tab w:val="right" w:leader="dot" w:pos="9350"/>
        </w:tabs>
        <w:rPr>
          <w:noProof/>
        </w:rPr>
      </w:pPr>
      <w:r w:rsidRPr="005B17D3">
        <w:rPr>
          <w:noProof/>
        </w:rPr>
        <w:t>Policy Number</w:t>
      </w:r>
      <w:r w:rsidRPr="005B17D3">
        <w:rPr>
          <w:noProof/>
        </w:rPr>
        <w:tab/>
        <w:t>302</w:t>
      </w:r>
    </w:p>
    <w:p w14:paraId="0E906E6D" w14:textId="77777777" w:rsidR="00BE52CE" w:rsidRPr="005B17D3" w:rsidRDefault="00BE52CE" w:rsidP="00EF3896">
      <w:pPr>
        <w:pStyle w:val="Index2"/>
        <w:tabs>
          <w:tab w:val="right" w:leader="dot" w:pos="9350"/>
        </w:tabs>
        <w:rPr>
          <w:noProof/>
        </w:rPr>
      </w:pPr>
      <w:r w:rsidRPr="005B17D3">
        <w:rPr>
          <w:noProof/>
        </w:rPr>
        <w:t>pre-certification phone number</w:t>
      </w:r>
      <w:r w:rsidRPr="005B17D3">
        <w:rPr>
          <w:noProof/>
        </w:rPr>
        <w:tab/>
        <w:t>305</w:t>
      </w:r>
    </w:p>
    <w:p w14:paraId="55E8FB2D" w14:textId="77777777" w:rsidR="00BE52CE" w:rsidRPr="005B17D3" w:rsidRDefault="00BE52CE" w:rsidP="00EF3896">
      <w:pPr>
        <w:pStyle w:val="Index2"/>
        <w:tabs>
          <w:tab w:val="right" w:leader="dot" w:pos="9350"/>
        </w:tabs>
        <w:rPr>
          <w:noProof/>
        </w:rPr>
      </w:pPr>
      <w:r w:rsidRPr="005B17D3">
        <w:rPr>
          <w:noProof/>
        </w:rPr>
        <w:t>premiums</w:t>
      </w:r>
      <w:r w:rsidRPr="005B17D3">
        <w:rPr>
          <w:noProof/>
        </w:rPr>
        <w:tab/>
        <w:t>353</w:t>
      </w:r>
    </w:p>
    <w:p w14:paraId="65F8D44C" w14:textId="77777777" w:rsidR="00BE52CE" w:rsidRPr="005B17D3" w:rsidRDefault="00BE52CE" w:rsidP="00EF3896">
      <w:pPr>
        <w:pStyle w:val="Index2"/>
        <w:tabs>
          <w:tab w:val="right" w:leader="dot" w:pos="9350"/>
        </w:tabs>
        <w:rPr>
          <w:noProof/>
        </w:rPr>
      </w:pPr>
      <w:r w:rsidRPr="005B17D3">
        <w:rPr>
          <w:noProof/>
        </w:rPr>
        <w:t>Private</w:t>
      </w:r>
      <w:r w:rsidRPr="005B17D3">
        <w:rPr>
          <w:noProof/>
        </w:rPr>
        <w:tab/>
        <w:t>300</w:t>
      </w:r>
    </w:p>
    <w:p w14:paraId="15F5577B" w14:textId="77777777" w:rsidR="00BE52CE" w:rsidRPr="005B17D3" w:rsidRDefault="00BE52CE" w:rsidP="00EF3896">
      <w:pPr>
        <w:pStyle w:val="Index2"/>
        <w:tabs>
          <w:tab w:val="right" w:leader="dot" w:pos="9350"/>
        </w:tabs>
        <w:rPr>
          <w:noProof/>
        </w:rPr>
      </w:pPr>
      <w:r w:rsidRPr="005B17D3">
        <w:rPr>
          <w:noProof/>
        </w:rPr>
        <w:t>program</w:t>
      </w:r>
      <w:r w:rsidRPr="005B17D3">
        <w:rPr>
          <w:noProof/>
        </w:rPr>
        <w:tab/>
        <w:t>27, 31</w:t>
      </w:r>
    </w:p>
    <w:p w14:paraId="0029C46E" w14:textId="77777777" w:rsidR="00BE52CE" w:rsidRPr="005B17D3" w:rsidRDefault="00BE52CE" w:rsidP="00EF3896">
      <w:pPr>
        <w:pStyle w:val="Index2"/>
        <w:tabs>
          <w:tab w:val="right" w:leader="dot" w:pos="9350"/>
        </w:tabs>
        <w:rPr>
          <w:noProof/>
        </w:rPr>
      </w:pPr>
      <w:r w:rsidRPr="005B17D3">
        <w:rPr>
          <w:noProof/>
        </w:rPr>
        <w:t>Reason Cancelled/Declined</w:t>
      </w:r>
    </w:p>
    <w:p w14:paraId="5D617305" w14:textId="77777777" w:rsidR="00BE52CE" w:rsidRPr="005B17D3" w:rsidRDefault="00BE52CE" w:rsidP="00EF3896">
      <w:pPr>
        <w:pStyle w:val="Index3"/>
        <w:tabs>
          <w:tab w:val="right" w:leader="dot" w:pos="9350"/>
        </w:tabs>
        <w:rPr>
          <w:noProof/>
        </w:rPr>
      </w:pPr>
      <w:r w:rsidRPr="005B17D3">
        <w:rPr>
          <w:noProof/>
        </w:rPr>
        <w:t>Other</w:t>
      </w:r>
      <w:r w:rsidRPr="005B17D3">
        <w:rPr>
          <w:noProof/>
        </w:rPr>
        <w:tab/>
        <w:t>365</w:t>
      </w:r>
    </w:p>
    <w:p w14:paraId="7E867675" w14:textId="77777777" w:rsidR="00BE52CE" w:rsidRPr="005B17D3" w:rsidRDefault="00BE52CE" w:rsidP="00EF3896">
      <w:pPr>
        <w:pStyle w:val="Index2"/>
        <w:tabs>
          <w:tab w:val="right" w:leader="dot" w:pos="9350"/>
        </w:tabs>
        <w:rPr>
          <w:noProof/>
        </w:rPr>
      </w:pPr>
      <w:r w:rsidRPr="005B17D3">
        <w:rPr>
          <w:noProof/>
        </w:rPr>
        <w:t>reimbursement</w:t>
      </w:r>
      <w:r w:rsidRPr="005B17D3">
        <w:rPr>
          <w:noProof/>
        </w:rPr>
        <w:tab/>
        <w:t>353</w:t>
      </w:r>
    </w:p>
    <w:p w14:paraId="077B6776" w14:textId="77777777" w:rsidR="00BE52CE" w:rsidRPr="005B17D3" w:rsidRDefault="00BE52CE" w:rsidP="00EF3896">
      <w:pPr>
        <w:pStyle w:val="Index2"/>
        <w:tabs>
          <w:tab w:val="right" w:leader="dot" w:pos="9350"/>
        </w:tabs>
        <w:rPr>
          <w:noProof/>
        </w:rPr>
      </w:pPr>
      <w:r w:rsidRPr="005B17D3">
        <w:rPr>
          <w:noProof/>
        </w:rPr>
        <w:t>State</w:t>
      </w:r>
      <w:r w:rsidRPr="005B17D3">
        <w:rPr>
          <w:noProof/>
        </w:rPr>
        <w:tab/>
        <w:t>304, 307</w:t>
      </w:r>
    </w:p>
    <w:p w14:paraId="243CBE36" w14:textId="77777777" w:rsidR="00BE52CE" w:rsidRPr="005B17D3" w:rsidRDefault="00BE52CE" w:rsidP="00EF3896">
      <w:pPr>
        <w:pStyle w:val="Index2"/>
        <w:tabs>
          <w:tab w:val="right" w:leader="dot" w:pos="9350"/>
        </w:tabs>
        <w:rPr>
          <w:noProof/>
        </w:rPr>
      </w:pPr>
      <w:r w:rsidRPr="005B17D3">
        <w:rPr>
          <w:noProof/>
        </w:rPr>
        <w:t>Type A &amp; B Medicare</w:t>
      </w:r>
      <w:r w:rsidRPr="005B17D3">
        <w:rPr>
          <w:noProof/>
        </w:rPr>
        <w:tab/>
        <w:t>306</w:t>
      </w:r>
    </w:p>
    <w:p w14:paraId="4959D4C4" w14:textId="77777777" w:rsidR="00BE52CE" w:rsidRPr="005B17D3" w:rsidRDefault="00BE52CE" w:rsidP="00EF3896">
      <w:pPr>
        <w:pStyle w:val="Index2"/>
        <w:tabs>
          <w:tab w:val="right" w:leader="dot" w:pos="9350"/>
        </w:tabs>
        <w:rPr>
          <w:noProof/>
        </w:rPr>
      </w:pPr>
      <w:r w:rsidRPr="005B17D3">
        <w:rPr>
          <w:noProof/>
        </w:rPr>
        <w:t>Type A Medicare</w:t>
      </w:r>
      <w:r w:rsidRPr="005B17D3">
        <w:rPr>
          <w:noProof/>
        </w:rPr>
        <w:tab/>
        <w:t>306</w:t>
      </w:r>
    </w:p>
    <w:p w14:paraId="1644310E" w14:textId="77777777" w:rsidR="00BE52CE" w:rsidRPr="005B17D3" w:rsidRDefault="00BE52CE" w:rsidP="00EF3896">
      <w:pPr>
        <w:pStyle w:val="Index2"/>
        <w:tabs>
          <w:tab w:val="right" w:leader="dot" w:pos="9350"/>
        </w:tabs>
        <w:rPr>
          <w:noProof/>
        </w:rPr>
      </w:pPr>
      <w:r w:rsidRPr="005B17D3">
        <w:rPr>
          <w:noProof/>
        </w:rPr>
        <w:t>Update</w:t>
      </w:r>
      <w:r w:rsidRPr="005B17D3">
        <w:rPr>
          <w:noProof/>
        </w:rPr>
        <w:tab/>
        <w:t>179, 180</w:t>
      </w:r>
    </w:p>
    <w:p w14:paraId="511AB55C" w14:textId="77777777" w:rsidR="00BE52CE" w:rsidRPr="005B17D3" w:rsidRDefault="00BE52CE" w:rsidP="00EF3896">
      <w:pPr>
        <w:pStyle w:val="Index2"/>
        <w:tabs>
          <w:tab w:val="right" w:leader="dot" w:pos="9350"/>
        </w:tabs>
        <w:rPr>
          <w:noProof/>
        </w:rPr>
      </w:pPr>
      <w:r w:rsidRPr="005B17D3">
        <w:rPr>
          <w:noProof/>
        </w:rPr>
        <w:t>Update Carrier</w:t>
      </w:r>
      <w:r w:rsidRPr="005B17D3">
        <w:rPr>
          <w:noProof/>
        </w:rPr>
        <w:tab/>
        <w:t>301</w:t>
      </w:r>
    </w:p>
    <w:p w14:paraId="08AC6B02" w14:textId="77777777" w:rsidR="00BE52CE" w:rsidRPr="005B17D3" w:rsidRDefault="00BE52CE" w:rsidP="00EF3896">
      <w:pPr>
        <w:pStyle w:val="Index2"/>
        <w:tabs>
          <w:tab w:val="right" w:leader="dot" w:pos="9350"/>
        </w:tabs>
        <w:rPr>
          <w:noProof/>
        </w:rPr>
      </w:pPr>
      <w:r w:rsidRPr="005B17D3">
        <w:rPr>
          <w:noProof/>
        </w:rPr>
        <w:t>Zip Code</w:t>
      </w:r>
      <w:r w:rsidRPr="005B17D3">
        <w:rPr>
          <w:noProof/>
        </w:rPr>
        <w:tab/>
        <w:t>304, 307</w:t>
      </w:r>
    </w:p>
    <w:p w14:paraId="5991E45F" w14:textId="77777777" w:rsidR="00BE52CE" w:rsidRPr="005B17D3" w:rsidRDefault="00BE52CE" w:rsidP="00EF3896">
      <w:pPr>
        <w:pStyle w:val="Index1"/>
        <w:tabs>
          <w:tab w:val="right" w:leader="dot" w:pos="9350"/>
        </w:tabs>
        <w:rPr>
          <w:iCs/>
          <w:noProof/>
        </w:rPr>
      </w:pPr>
      <w:r w:rsidRPr="005B17D3">
        <w:rPr>
          <w:noProof/>
        </w:rPr>
        <w:t>Integration Control Number</w:t>
      </w:r>
      <w:r w:rsidRPr="005B17D3">
        <w:rPr>
          <w:noProof/>
        </w:rPr>
        <w:tab/>
      </w:r>
      <w:r w:rsidRPr="005B17D3">
        <w:rPr>
          <w:i w:val="0"/>
          <w:iCs/>
          <w:noProof/>
        </w:rPr>
        <w:t>70</w:t>
      </w:r>
    </w:p>
    <w:p w14:paraId="4CF2F6A3" w14:textId="77777777" w:rsidR="00BE52CE" w:rsidRPr="005B17D3" w:rsidRDefault="00BE52CE" w:rsidP="00EF3896">
      <w:pPr>
        <w:pStyle w:val="Index1"/>
        <w:tabs>
          <w:tab w:val="right" w:leader="dot" w:pos="9350"/>
        </w:tabs>
        <w:rPr>
          <w:noProof/>
        </w:rPr>
      </w:pPr>
      <w:r w:rsidRPr="005B17D3">
        <w:rPr>
          <w:noProof/>
        </w:rPr>
        <w:t>Internal Revenue Service</w:t>
      </w:r>
      <w:r w:rsidRPr="005B17D3">
        <w:rPr>
          <w:noProof/>
        </w:rPr>
        <w:tab/>
        <w:t>31</w:t>
      </w:r>
    </w:p>
    <w:p w14:paraId="1FECBB29" w14:textId="77777777" w:rsidR="00BE52CE" w:rsidRPr="005B17D3" w:rsidRDefault="00BE52CE" w:rsidP="00EF3896">
      <w:pPr>
        <w:pStyle w:val="Index1"/>
        <w:tabs>
          <w:tab w:val="right" w:leader="dot" w:pos="9350"/>
        </w:tabs>
        <w:rPr>
          <w:noProof/>
        </w:rPr>
      </w:pPr>
      <w:r w:rsidRPr="005B17D3">
        <w:rPr>
          <w:b/>
          <w:noProof/>
        </w:rPr>
        <w:t>Ionizing Radiation</w:t>
      </w:r>
      <w:r w:rsidRPr="005B17D3">
        <w:rPr>
          <w:noProof/>
        </w:rPr>
        <w:tab/>
        <w:t>330</w:t>
      </w:r>
    </w:p>
    <w:p w14:paraId="57D4D59B" w14:textId="77777777" w:rsidR="00BE52CE" w:rsidRPr="005B17D3" w:rsidRDefault="00BE52CE" w:rsidP="00EF3896">
      <w:pPr>
        <w:pStyle w:val="Index2"/>
        <w:tabs>
          <w:tab w:val="right" w:leader="dot" w:pos="9350"/>
        </w:tabs>
        <w:rPr>
          <w:noProof/>
        </w:rPr>
      </w:pPr>
      <w:r w:rsidRPr="005B17D3">
        <w:rPr>
          <w:noProof/>
        </w:rPr>
        <w:t>POW</w:t>
      </w:r>
      <w:r w:rsidRPr="005B17D3">
        <w:rPr>
          <w:noProof/>
        </w:rPr>
        <w:tab/>
        <w:t>221</w:t>
      </w:r>
    </w:p>
    <w:p w14:paraId="1B13809D" w14:textId="77777777" w:rsidR="00BE52CE" w:rsidRPr="005B17D3" w:rsidRDefault="00BE52CE" w:rsidP="00EF3896">
      <w:pPr>
        <w:pStyle w:val="Index2"/>
        <w:tabs>
          <w:tab w:val="right" w:leader="dot" w:pos="9350"/>
        </w:tabs>
        <w:rPr>
          <w:noProof/>
        </w:rPr>
      </w:pPr>
      <w:r w:rsidRPr="005B17D3">
        <w:rPr>
          <w:noProof/>
        </w:rPr>
        <w:t>Radiation Exposure</w:t>
      </w:r>
      <w:r w:rsidRPr="005B17D3">
        <w:rPr>
          <w:noProof/>
        </w:rPr>
        <w:tab/>
        <w:t>34</w:t>
      </w:r>
    </w:p>
    <w:p w14:paraId="5639D0B0" w14:textId="77777777" w:rsidR="00BE52CE" w:rsidRPr="005B17D3" w:rsidRDefault="00BE52CE" w:rsidP="00EF3896">
      <w:pPr>
        <w:pStyle w:val="Index2"/>
        <w:tabs>
          <w:tab w:val="right" w:leader="dot" w:pos="9350"/>
        </w:tabs>
        <w:rPr>
          <w:noProof/>
        </w:rPr>
      </w:pPr>
      <w:r w:rsidRPr="005B17D3">
        <w:rPr>
          <w:noProof/>
        </w:rPr>
        <w:t>Radiation Exposure Method</w:t>
      </w:r>
      <w:r w:rsidRPr="005B17D3">
        <w:rPr>
          <w:noProof/>
        </w:rPr>
        <w:tab/>
        <w:t>221, 314</w:t>
      </w:r>
    </w:p>
    <w:p w14:paraId="0307DEFC" w14:textId="77777777" w:rsidR="00BE52CE" w:rsidRPr="005B17D3" w:rsidRDefault="00BE52CE" w:rsidP="00EF3896">
      <w:pPr>
        <w:pStyle w:val="Index2"/>
        <w:tabs>
          <w:tab w:val="right" w:leader="dot" w:pos="9350"/>
        </w:tabs>
        <w:rPr>
          <w:noProof/>
        </w:rPr>
      </w:pPr>
      <w:r w:rsidRPr="005B17D3">
        <w:rPr>
          <w:noProof/>
        </w:rPr>
        <w:t>Verification</w:t>
      </w:r>
      <w:r w:rsidRPr="005B17D3">
        <w:rPr>
          <w:noProof/>
        </w:rPr>
        <w:tab/>
        <w:t>314</w:t>
      </w:r>
    </w:p>
    <w:p w14:paraId="6002245D" w14:textId="77777777" w:rsidR="00BE52CE" w:rsidRPr="005B17D3" w:rsidRDefault="00BE52CE" w:rsidP="00EF3896">
      <w:pPr>
        <w:pStyle w:val="Index1"/>
        <w:tabs>
          <w:tab w:val="right" w:leader="dot" w:pos="9350"/>
        </w:tabs>
        <w:rPr>
          <w:noProof/>
        </w:rPr>
      </w:pPr>
      <w:r w:rsidRPr="005B17D3">
        <w:rPr>
          <w:noProof/>
        </w:rPr>
        <w:t>IRS</w:t>
      </w:r>
      <w:r w:rsidRPr="005B17D3">
        <w:rPr>
          <w:noProof/>
        </w:rPr>
        <w:tab/>
        <w:t>31</w:t>
      </w:r>
    </w:p>
    <w:p w14:paraId="4D39F42E" w14:textId="77777777" w:rsidR="00BE52CE" w:rsidRPr="005B17D3" w:rsidRDefault="00BE52CE" w:rsidP="00EF3896">
      <w:pPr>
        <w:pStyle w:val="Index1"/>
        <w:tabs>
          <w:tab w:val="right" w:leader="dot" w:pos="9350"/>
        </w:tabs>
        <w:rPr>
          <w:noProof/>
        </w:rPr>
      </w:pPr>
      <w:r w:rsidRPr="005B17D3">
        <w:rPr>
          <w:noProof/>
        </w:rPr>
        <w:t>IRS Reject Management</w:t>
      </w:r>
      <w:r w:rsidRPr="005B17D3">
        <w:rPr>
          <w:noProof/>
        </w:rPr>
        <w:tab/>
        <w:t>171</w:t>
      </w:r>
    </w:p>
    <w:p w14:paraId="435964DF" w14:textId="77777777" w:rsidR="00BE52CE" w:rsidRPr="005B17D3" w:rsidRDefault="00BE52CE" w:rsidP="00EF3896">
      <w:pPr>
        <w:pStyle w:val="Index1"/>
        <w:tabs>
          <w:tab w:val="right" w:leader="dot" w:pos="9350"/>
        </w:tabs>
        <w:rPr>
          <w:noProof/>
        </w:rPr>
      </w:pPr>
      <w:r w:rsidRPr="005B17D3">
        <w:rPr>
          <w:noProof/>
        </w:rPr>
        <w:t>IRS Transmissions</w:t>
      </w:r>
      <w:r w:rsidRPr="005B17D3">
        <w:rPr>
          <w:noProof/>
        </w:rPr>
        <w:tab/>
        <w:t>391</w:t>
      </w:r>
    </w:p>
    <w:p w14:paraId="577FA8E2" w14:textId="77777777" w:rsidR="00BE52CE" w:rsidRPr="005B17D3" w:rsidRDefault="00BE52CE" w:rsidP="00EF3896">
      <w:pPr>
        <w:pStyle w:val="Index1"/>
        <w:tabs>
          <w:tab w:val="right" w:leader="dot" w:pos="9350"/>
        </w:tabs>
        <w:rPr>
          <w:noProof/>
        </w:rPr>
      </w:pPr>
      <w:r w:rsidRPr="005B17D3">
        <w:rPr>
          <w:noProof/>
        </w:rPr>
        <w:t>IV 1</w:t>
      </w:r>
      <w:r w:rsidRPr="005B17D3">
        <w:rPr>
          <w:noProof/>
        </w:rPr>
        <w:tab/>
        <w:t>102</w:t>
      </w:r>
    </w:p>
    <w:p w14:paraId="577ED931" w14:textId="77777777" w:rsidR="00BE52CE" w:rsidRPr="005B17D3" w:rsidRDefault="00BE52CE" w:rsidP="00EF3896">
      <w:pPr>
        <w:pStyle w:val="Index1"/>
        <w:tabs>
          <w:tab w:val="right" w:leader="dot" w:pos="9350"/>
        </w:tabs>
        <w:rPr>
          <w:noProof/>
        </w:rPr>
      </w:pPr>
      <w:r w:rsidRPr="005B17D3">
        <w:rPr>
          <w:noProof/>
        </w:rPr>
        <w:t>IV 3</w:t>
      </w:r>
      <w:r w:rsidRPr="005B17D3">
        <w:rPr>
          <w:noProof/>
        </w:rPr>
        <w:tab/>
        <w:t>103</w:t>
      </w:r>
    </w:p>
    <w:p w14:paraId="385F06A4" w14:textId="77777777" w:rsidR="00BE52CE" w:rsidRPr="005B17D3" w:rsidRDefault="00BE52CE" w:rsidP="00EF3896">
      <w:pPr>
        <w:pStyle w:val="Index1"/>
        <w:tabs>
          <w:tab w:val="right" w:leader="dot" w:pos="9350"/>
        </w:tabs>
        <w:rPr>
          <w:noProof/>
        </w:rPr>
      </w:pPr>
      <w:r w:rsidRPr="005B17D3">
        <w:rPr>
          <w:noProof/>
        </w:rPr>
        <w:t>IV 4</w:t>
      </w:r>
      <w:r w:rsidRPr="005B17D3">
        <w:rPr>
          <w:noProof/>
        </w:rPr>
        <w:tab/>
        <w:t>103</w:t>
      </w:r>
    </w:p>
    <w:p w14:paraId="308E9340" w14:textId="77777777" w:rsidR="00BE52CE" w:rsidRPr="005B17D3" w:rsidRDefault="00BE52CE" w:rsidP="00EF3896">
      <w:pPr>
        <w:pStyle w:val="Index1"/>
        <w:tabs>
          <w:tab w:val="right" w:leader="dot" w:pos="9350"/>
        </w:tabs>
        <w:rPr>
          <w:noProof/>
        </w:rPr>
      </w:pPr>
      <w:r w:rsidRPr="005B17D3">
        <w:rPr>
          <w:noProof/>
        </w:rPr>
        <w:t>IV 5</w:t>
      </w:r>
      <w:r w:rsidRPr="005B17D3">
        <w:rPr>
          <w:noProof/>
        </w:rPr>
        <w:tab/>
        <w:t>103</w:t>
      </w:r>
    </w:p>
    <w:p w14:paraId="68B3D7A3" w14:textId="77777777" w:rsidR="00BE52CE" w:rsidRPr="005B17D3" w:rsidRDefault="00BE52CE" w:rsidP="00EF3896">
      <w:pPr>
        <w:pStyle w:val="Index1"/>
        <w:tabs>
          <w:tab w:val="right" w:leader="dot" w:pos="9350"/>
        </w:tabs>
        <w:rPr>
          <w:noProof/>
        </w:rPr>
      </w:pPr>
      <w:r w:rsidRPr="005B17D3">
        <w:rPr>
          <w:b/>
          <w:noProof/>
        </w:rPr>
        <w:t>IVM</w:t>
      </w:r>
    </w:p>
    <w:p w14:paraId="56647CCD" w14:textId="77777777" w:rsidR="00BE52CE" w:rsidRPr="005B17D3" w:rsidRDefault="00BE52CE" w:rsidP="00EF3896">
      <w:pPr>
        <w:pStyle w:val="Index2"/>
        <w:tabs>
          <w:tab w:val="right" w:leader="dot" w:pos="9350"/>
        </w:tabs>
        <w:rPr>
          <w:noProof/>
        </w:rPr>
      </w:pPr>
      <w:r w:rsidRPr="005B17D3">
        <w:rPr>
          <w:noProof/>
        </w:rPr>
        <w:t>Billing Collection Transmission</w:t>
      </w:r>
      <w:r w:rsidRPr="005B17D3">
        <w:rPr>
          <w:noProof/>
        </w:rPr>
        <w:tab/>
        <w:t>375</w:t>
      </w:r>
    </w:p>
    <w:p w14:paraId="6814B696" w14:textId="77777777" w:rsidR="00BE52CE" w:rsidRPr="005B17D3" w:rsidRDefault="00BE52CE" w:rsidP="00EF3896">
      <w:pPr>
        <w:pStyle w:val="Index2"/>
        <w:tabs>
          <w:tab w:val="right" w:leader="dot" w:pos="9350"/>
        </w:tabs>
        <w:rPr>
          <w:noProof/>
        </w:rPr>
      </w:pPr>
      <w:r w:rsidRPr="005B17D3">
        <w:rPr>
          <w:noProof/>
        </w:rPr>
        <w:t>Communications</w:t>
      </w:r>
    </w:p>
    <w:p w14:paraId="7DAD8AD4" w14:textId="77777777" w:rsidR="00BE52CE" w:rsidRPr="005B17D3" w:rsidRDefault="00BE52CE" w:rsidP="00EF3896">
      <w:pPr>
        <w:pStyle w:val="Index3"/>
        <w:tabs>
          <w:tab w:val="right" w:leader="dot" w:pos="9350"/>
        </w:tabs>
        <w:rPr>
          <w:noProof/>
        </w:rPr>
      </w:pPr>
      <w:r w:rsidRPr="005B17D3">
        <w:rPr>
          <w:noProof/>
        </w:rPr>
        <w:t>Type</w:t>
      </w:r>
      <w:r w:rsidRPr="005B17D3">
        <w:rPr>
          <w:noProof/>
        </w:rPr>
        <w:tab/>
        <w:t>379, 380</w:t>
      </w:r>
    </w:p>
    <w:p w14:paraId="05B3EE44" w14:textId="77777777" w:rsidR="00BE52CE" w:rsidRPr="005B17D3" w:rsidRDefault="00BE52CE" w:rsidP="00EF3896">
      <w:pPr>
        <w:pStyle w:val="Index2"/>
        <w:tabs>
          <w:tab w:val="right" w:leader="dot" w:pos="9350"/>
        </w:tabs>
        <w:rPr>
          <w:noProof/>
        </w:rPr>
      </w:pPr>
      <w:r w:rsidRPr="005B17D3">
        <w:rPr>
          <w:noProof/>
        </w:rPr>
        <w:t>definition</w:t>
      </w:r>
      <w:r w:rsidRPr="005B17D3">
        <w:rPr>
          <w:noProof/>
        </w:rPr>
        <w:tab/>
        <w:t>31</w:t>
      </w:r>
    </w:p>
    <w:p w14:paraId="62C854EF" w14:textId="77777777" w:rsidR="00BE52CE" w:rsidRPr="005B17D3" w:rsidRDefault="00BE52CE" w:rsidP="00EF3896">
      <w:pPr>
        <w:pStyle w:val="Index2"/>
        <w:tabs>
          <w:tab w:val="right" w:leader="dot" w:pos="9350"/>
        </w:tabs>
        <w:rPr>
          <w:noProof/>
        </w:rPr>
      </w:pPr>
      <w:r w:rsidRPr="005B17D3">
        <w:rPr>
          <w:noProof/>
        </w:rPr>
        <w:t>System Parameters</w:t>
      </w:r>
    </w:p>
    <w:p w14:paraId="3A6F3170" w14:textId="77777777" w:rsidR="00BE52CE" w:rsidRPr="005B17D3" w:rsidRDefault="00BE52CE" w:rsidP="00EF3896">
      <w:pPr>
        <w:pStyle w:val="Index3"/>
        <w:tabs>
          <w:tab w:val="right" w:leader="dot" w:pos="9350"/>
        </w:tabs>
        <w:rPr>
          <w:noProof/>
        </w:rPr>
      </w:pPr>
      <w:r w:rsidRPr="005B17D3">
        <w:rPr>
          <w:noProof/>
        </w:rPr>
        <w:t>DM IY Cut Off</w:t>
      </w:r>
      <w:r w:rsidRPr="005B17D3">
        <w:rPr>
          <w:noProof/>
        </w:rPr>
        <w:tab/>
        <w:t>144</w:t>
      </w:r>
    </w:p>
    <w:p w14:paraId="56C85CA5" w14:textId="77777777" w:rsidR="00BE52CE" w:rsidRPr="005B17D3" w:rsidRDefault="00BE52CE" w:rsidP="00EF3896">
      <w:pPr>
        <w:pStyle w:val="Index3"/>
        <w:tabs>
          <w:tab w:val="right" w:leader="dot" w:pos="9350"/>
        </w:tabs>
        <w:rPr>
          <w:noProof/>
        </w:rPr>
      </w:pPr>
      <w:r w:rsidRPr="005B17D3">
        <w:rPr>
          <w:noProof/>
        </w:rPr>
        <w:t>Final Letter Indicator</w:t>
      </w:r>
      <w:r w:rsidRPr="005B17D3">
        <w:rPr>
          <w:noProof/>
        </w:rPr>
        <w:tab/>
        <w:t>144</w:t>
      </w:r>
    </w:p>
    <w:p w14:paraId="5F97004E" w14:textId="77777777" w:rsidR="00BE52CE" w:rsidRPr="005B17D3" w:rsidRDefault="00BE52CE" w:rsidP="00EF3896">
      <w:pPr>
        <w:pStyle w:val="Index2"/>
        <w:tabs>
          <w:tab w:val="right" w:leader="dot" w:pos="9350"/>
        </w:tabs>
        <w:rPr>
          <w:noProof/>
        </w:rPr>
      </w:pPr>
      <w:r w:rsidRPr="005B17D3">
        <w:rPr>
          <w:noProof/>
        </w:rPr>
        <w:t>Verified Means Test Transmission</w:t>
      </w:r>
      <w:r w:rsidRPr="005B17D3">
        <w:rPr>
          <w:noProof/>
        </w:rPr>
        <w:tab/>
        <w:t>375</w:t>
      </w:r>
    </w:p>
    <w:p w14:paraId="3EF38C6C" w14:textId="77777777" w:rsidR="00BE52CE" w:rsidRPr="005B17D3" w:rsidRDefault="00BE52CE" w:rsidP="00EF3896">
      <w:pPr>
        <w:pStyle w:val="Index1"/>
        <w:tabs>
          <w:tab w:val="right" w:leader="dot" w:pos="9350"/>
        </w:tabs>
        <w:rPr>
          <w:noProof/>
        </w:rPr>
      </w:pPr>
      <w:r w:rsidRPr="005B17D3">
        <w:rPr>
          <w:b/>
          <w:noProof/>
        </w:rPr>
        <w:t>LAS</w:t>
      </w:r>
    </w:p>
    <w:p w14:paraId="205EEE24" w14:textId="77777777" w:rsidR="00BE52CE" w:rsidRPr="005B17D3" w:rsidRDefault="00BE52CE" w:rsidP="00EF3896">
      <w:pPr>
        <w:pStyle w:val="Index2"/>
        <w:tabs>
          <w:tab w:val="right" w:leader="dot" w:pos="9350"/>
        </w:tabs>
        <w:rPr>
          <w:noProof/>
        </w:rPr>
      </w:pPr>
      <w:r w:rsidRPr="005B17D3">
        <w:rPr>
          <w:noProof/>
        </w:rPr>
        <w:t>assigned PH documentation</w:t>
      </w:r>
      <w:r w:rsidRPr="005B17D3">
        <w:rPr>
          <w:noProof/>
        </w:rPr>
        <w:tab/>
        <w:t>66</w:t>
      </w:r>
    </w:p>
    <w:p w14:paraId="74E2ABEC" w14:textId="77777777" w:rsidR="00BE52CE" w:rsidRPr="005B17D3" w:rsidRDefault="00BE52CE" w:rsidP="00EF3896">
      <w:pPr>
        <w:pStyle w:val="Index2"/>
        <w:tabs>
          <w:tab w:val="right" w:leader="dot" w:pos="9350"/>
        </w:tabs>
        <w:rPr>
          <w:noProof/>
        </w:rPr>
      </w:pPr>
      <w:r w:rsidRPr="005B17D3">
        <w:rPr>
          <w:noProof/>
        </w:rPr>
        <w:t>assigned to verify PH status</w:t>
      </w:r>
      <w:r w:rsidRPr="005B17D3">
        <w:rPr>
          <w:noProof/>
        </w:rPr>
        <w:tab/>
        <w:t>65</w:t>
      </w:r>
    </w:p>
    <w:p w14:paraId="36EA7C90" w14:textId="77777777" w:rsidR="00BE52CE" w:rsidRPr="005B17D3" w:rsidRDefault="00BE52CE" w:rsidP="00EF3896">
      <w:pPr>
        <w:pStyle w:val="Index2"/>
        <w:tabs>
          <w:tab w:val="right" w:leader="dot" w:pos="9350"/>
        </w:tabs>
        <w:rPr>
          <w:noProof/>
        </w:rPr>
      </w:pPr>
      <w:r w:rsidRPr="005B17D3">
        <w:rPr>
          <w:noProof/>
        </w:rPr>
        <w:t>closing Work Item</w:t>
      </w:r>
      <w:r w:rsidRPr="005B17D3">
        <w:rPr>
          <w:noProof/>
        </w:rPr>
        <w:tab/>
        <w:t>56</w:t>
      </w:r>
    </w:p>
    <w:p w14:paraId="5CB975A8" w14:textId="77777777" w:rsidR="00BE52CE" w:rsidRPr="005B17D3" w:rsidRDefault="00BE52CE" w:rsidP="00EF3896">
      <w:pPr>
        <w:pStyle w:val="Index2"/>
        <w:tabs>
          <w:tab w:val="right" w:leader="dot" w:pos="9350"/>
        </w:tabs>
        <w:rPr>
          <w:noProof/>
        </w:rPr>
      </w:pPr>
      <w:r w:rsidRPr="005B17D3">
        <w:rPr>
          <w:noProof/>
        </w:rPr>
        <w:t>Duplicate Merge Report (EED 12)</w:t>
      </w:r>
      <w:r w:rsidRPr="005B17D3">
        <w:rPr>
          <w:noProof/>
        </w:rPr>
        <w:tab/>
        <w:t>100</w:t>
      </w:r>
    </w:p>
    <w:p w14:paraId="51E38399" w14:textId="77777777" w:rsidR="00BE52CE" w:rsidRPr="005B17D3" w:rsidRDefault="00BE52CE" w:rsidP="00EF3896">
      <w:pPr>
        <w:pStyle w:val="Index2"/>
        <w:tabs>
          <w:tab w:val="right" w:leader="dot" w:pos="9350"/>
        </w:tabs>
        <w:rPr>
          <w:noProof/>
        </w:rPr>
      </w:pPr>
      <w:r w:rsidRPr="005B17D3">
        <w:rPr>
          <w:noProof/>
        </w:rPr>
        <w:t>Enrollment Override Report (EED 9)</w:t>
      </w:r>
      <w:r w:rsidRPr="005B17D3">
        <w:rPr>
          <w:noProof/>
        </w:rPr>
        <w:tab/>
        <w:t>100</w:t>
      </w:r>
    </w:p>
    <w:p w14:paraId="203C6F0F" w14:textId="77777777" w:rsidR="00BE52CE" w:rsidRPr="005B17D3" w:rsidRDefault="00BE52CE" w:rsidP="00EF3896">
      <w:pPr>
        <w:pStyle w:val="Index2"/>
        <w:tabs>
          <w:tab w:val="right" w:leader="dot" w:pos="9350"/>
        </w:tabs>
        <w:rPr>
          <w:noProof/>
        </w:rPr>
      </w:pPr>
      <w:r w:rsidRPr="005B17D3">
        <w:rPr>
          <w:noProof/>
        </w:rPr>
        <w:t>Test in Process Report (QM 17)</w:t>
      </w:r>
      <w:r w:rsidRPr="005B17D3">
        <w:rPr>
          <w:noProof/>
        </w:rPr>
        <w:tab/>
        <w:t>108</w:t>
      </w:r>
    </w:p>
    <w:p w14:paraId="497D4A32" w14:textId="77777777" w:rsidR="00BE52CE" w:rsidRPr="005B17D3" w:rsidRDefault="00BE52CE" w:rsidP="00EF3896">
      <w:pPr>
        <w:pStyle w:val="Index2"/>
        <w:tabs>
          <w:tab w:val="right" w:leader="dot" w:pos="9350"/>
        </w:tabs>
        <w:rPr>
          <w:noProof/>
        </w:rPr>
      </w:pPr>
      <w:r w:rsidRPr="005B17D3">
        <w:rPr>
          <w:noProof/>
        </w:rPr>
        <w:t>Worklist</w:t>
      </w:r>
      <w:r w:rsidRPr="005B17D3">
        <w:rPr>
          <w:noProof/>
        </w:rPr>
        <w:tab/>
        <w:t>54</w:t>
      </w:r>
    </w:p>
    <w:p w14:paraId="66943F65" w14:textId="77777777" w:rsidR="00BE52CE" w:rsidRPr="005B17D3" w:rsidRDefault="00BE52CE" w:rsidP="00EF3896">
      <w:pPr>
        <w:pStyle w:val="Index2"/>
        <w:tabs>
          <w:tab w:val="right" w:leader="dot" w:pos="9350"/>
        </w:tabs>
        <w:rPr>
          <w:noProof/>
        </w:rPr>
      </w:pPr>
      <w:r w:rsidRPr="005B17D3">
        <w:rPr>
          <w:noProof/>
        </w:rPr>
        <w:t>Workload Turnaround Time Report (QM 11)</w:t>
      </w:r>
      <w:r w:rsidRPr="005B17D3">
        <w:rPr>
          <w:noProof/>
        </w:rPr>
        <w:tab/>
        <w:t>107</w:t>
      </w:r>
    </w:p>
    <w:p w14:paraId="605100B9" w14:textId="77777777" w:rsidR="00BE52CE" w:rsidRPr="005B17D3" w:rsidRDefault="00BE52CE" w:rsidP="00EF3896">
      <w:pPr>
        <w:pStyle w:val="Index1"/>
        <w:tabs>
          <w:tab w:val="right" w:leader="dot" w:pos="9350"/>
        </w:tabs>
        <w:rPr>
          <w:noProof/>
        </w:rPr>
      </w:pPr>
      <w:r w:rsidRPr="005B17D3">
        <w:rPr>
          <w:noProof/>
        </w:rPr>
        <w:t>Lazarus Date</w:t>
      </w:r>
      <w:r w:rsidRPr="005B17D3">
        <w:rPr>
          <w:noProof/>
        </w:rPr>
        <w:tab/>
        <w:t>415</w:t>
      </w:r>
    </w:p>
    <w:p w14:paraId="1E959CCA" w14:textId="77777777" w:rsidR="00BE52CE" w:rsidRPr="005B17D3" w:rsidRDefault="00BE52CE" w:rsidP="00EF3896">
      <w:pPr>
        <w:pStyle w:val="Index1"/>
        <w:tabs>
          <w:tab w:val="right" w:leader="dot" w:pos="9350"/>
        </w:tabs>
        <w:rPr>
          <w:noProof/>
        </w:rPr>
      </w:pPr>
      <w:r w:rsidRPr="005B17D3">
        <w:rPr>
          <w:bCs/>
          <w:noProof/>
        </w:rPr>
        <w:t>Letter</w:t>
      </w:r>
    </w:p>
    <w:p w14:paraId="6CACB437" w14:textId="77777777" w:rsidR="00BE52CE" w:rsidRPr="005B17D3" w:rsidRDefault="00BE52CE" w:rsidP="00EF3896">
      <w:pPr>
        <w:pStyle w:val="Index2"/>
        <w:tabs>
          <w:tab w:val="right" w:leader="dot" w:pos="9350"/>
        </w:tabs>
        <w:rPr>
          <w:noProof/>
        </w:rPr>
      </w:pPr>
      <w:r w:rsidRPr="005B17D3">
        <w:rPr>
          <w:noProof/>
        </w:rPr>
        <w:t>Communications</w:t>
      </w:r>
      <w:r w:rsidRPr="005B17D3">
        <w:rPr>
          <w:noProof/>
        </w:rPr>
        <w:tab/>
        <w:t>379</w:t>
      </w:r>
    </w:p>
    <w:p w14:paraId="388AA315" w14:textId="77777777" w:rsidR="00BE52CE" w:rsidRPr="005B17D3" w:rsidRDefault="00BE52CE" w:rsidP="00EF3896">
      <w:pPr>
        <w:pStyle w:val="Index3"/>
        <w:tabs>
          <w:tab w:val="right" w:leader="dot" w:pos="9350"/>
        </w:tabs>
        <w:rPr>
          <w:noProof/>
        </w:rPr>
      </w:pPr>
      <w:r w:rsidRPr="005B17D3">
        <w:rPr>
          <w:noProof/>
        </w:rPr>
        <w:t>Cancel Mailing</w:t>
      </w:r>
      <w:r w:rsidRPr="005B17D3">
        <w:rPr>
          <w:noProof/>
        </w:rPr>
        <w:tab/>
        <w:t>381</w:t>
      </w:r>
    </w:p>
    <w:p w14:paraId="399F3545" w14:textId="77777777" w:rsidR="00BE52CE" w:rsidRPr="005B17D3" w:rsidRDefault="00BE52CE" w:rsidP="00EF3896">
      <w:pPr>
        <w:pStyle w:val="Index3"/>
        <w:tabs>
          <w:tab w:val="right" w:leader="dot" w:pos="9350"/>
        </w:tabs>
        <w:rPr>
          <w:noProof/>
        </w:rPr>
      </w:pPr>
      <w:r w:rsidRPr="005B17D3">
        <w:rPr>
          <w:noProof/>
        </w:rPr>
        <w:t>Comments</w:t>
      </w:r>
      <w:r w:rsidRPr="005B17D3">
        <w:rPr>
          <w:noProof/>
        </w:rPr>
        <w:tab/>
        <w:t>381</w:t>
      </w:r>
    </w:p>
    <w:p w14:paraId="2BCB6D56" w14:textId="77777777" w:rsidR="00BE52CE" w:rsidRPr="005B17D3" w:rsidRDefault="00BE52CE" w:rsidP="00EF3896">
      <w:pPr>
        <w:pStyle w:val="Index3"/>
        <w:tabs>
          <w:tab w:val="right" w:leader="dot" w:pos="9350"/>
        </w:tabs>
        <w:rPr>
          <w:noProof/>
        </w:rPr>
      </w:pPr>
      <w:r w:rsidRPr="005B17D3">
        <w:rPr>
          <w:noProof/>
        </w:rPr>
        <w:t>Detail</w:t>
      </w:r>
      <w:r w:rsidRPr="005B17D3">
        <w:rPr>
          <w:noProof/>
        </w:rPr>
        <w:tab/>
        <w:t>381</w:t>
      </w:r>
    </w:p>
    <w:p w14:paraId="362E4AD8" w14:textId="77777777" w:rsidR="00BE52CE" w:rsidRPr="005B17D3" w:rsidRDefault="00BE52CE" w:rsidP="00EF3896">
      <w:pPr>
        <w:pStyle w:val="Index3"/>
        <w:tabs>
          <w:tab w:val="right" w:leader="dot" w:pos="9350"/>
        </w:tabs>
        <w:rPr>
          <w:noProof/>
        </w:rPr>
      </w:pPr>
      <w:r w:rsidRPr="005B17D3">
        <w:rPr>
          <w:noProof/>
        </w:rPr>
        <w:t>HEC/AAC Reject Reason</w:t>
      </w:r>
      <w:r w:rsidRPr="005B17D3">
        <w:rPr>
          <w:noProof/>
        </w:rPr>
        <w:tab/>
        <w:t>382</w:t>
      </w:r>
    </w:p>
    <w:p w14:paraId="28FA08B4" w14:textId="77777777" w:rsidR="00BE52CE" w:rsidRPr="005B17D3" w:rsidRDefault="00BE52CE" w:rsidP="00EF3896">
      <w:pPr>
        <w:pStyle w:val="Index3"/>
        <w:tabs>
          <w:tab w:val="right" w:leader="dot" w:pos="9350"/>
        </w:tabs>
        <w:rPr>
          <w:noProof/>
        </w:rPr>
      </w:pPr>
      <w:r w:rsidRPr="005B17D3">
        <w:rPr>
          <w:noProof/>
        </w:rPr>
        <w:t>historical</w:t>
      </w:r>
      <w:r w:rsidRPr="005B17D3">
        <w:rPr>
          <w:noProof/>
        </w:rPr>
        <w:tab/>
        <w:t>376</w:t>
      </w:r>
    </w:p>
    <w:p w14:paraId="1B2C98C4" w14:textId="77777777" w:rsidR="00BE52CE" w:rsidRPr="005B17D3" w:rsidRDefault="00BE52CE" w:rsidP="00EF3896">
      <w:pPr>
        <w:pStyle w:val="Index3"/>
        <w:tabs>
          <w:tab w:val="right" w:leader="dot" w:pos="9350"/>
        </w:tabs>
        <w:rPr>
          <w:noProof/>
        </w:rPr>
      </w:pPr>
      <w:r w:rsidRPr="005B17D3">
        <w:rPr>
          <w:noProof/>
        </w:rPr>
        <w:t>Name</w:t>
      </w:r>
      <w:r w:rsidRPr="005B17D3">
        <w:rPr>
          <w:noProof/>
        </w:rPr>
        <w:tab/>
        <w:t>379, 380</w:t>
      </w:r>
    </w:p>
    <w:p w14:paraId="18ED5399" w14:textId="77777777" w:rsidR="00BE52CE" w:rsidRPr="005B17D3" w:rsidRDefault="00BE52CE" w:rsidP="00EF3896">
      <w:pPr>
        <w:pStyle w:val="Index3"/>
        <w:tabs>
          <w:tab w:val="right" w:leader="dot" w:pos="9350"/>
        </w:tabs>
        <w:rPr>
          <w:noProof/>
        </w:rPr>
      </w:pPr>
      <w:r w:rsidRPr="005B17D3">
        <w:rPr>
          <w:noProof/>
        </w:rPr>
        <w:t>Recipient</w:t>
      </w:r>
      <w:r w:rsidRPr="005B17D3">
        <w:rPr>
          <w:noProof/>
        </w:rPr>
        <w:tab/>
        <w:t>379</w:t>
      </w:r>
    </w:p>
    <w:p w14:paraId="63ACD77E" w14:textId="77777777" w:rsidR="00BE52CE" w:rsidRPr="005B17D3" w:rsidRDefault="00BE52CE" w:rsidP="00EF3896">
      <w:pPr>
        <w:pStyle w:val="Index3"/>
        <w:tabs>
          <w:tab w:val="right" w:leader="dot" w:pos="9350"/>
        </w:tabs>
        <w:rPr>
          <w:noProof/>
        </w:rPr>
      </w:pPr>
      <w:r w:rsidRPr="005B17D3">
        <w:rPr>
          <w:noProof/>
        </w:rPr>
        <w:t>Recipient Type</w:t>
      </w:r>
      <w:r w:rsidRPr="005B17D3">
        <w:rPr>
          <w:noProof/>
        </w:rPr>
        <w:tab/>
        <w:t>382</w:t>
      </w:r>
    </w:p>
    <w:p w14:paraId="78D3DE7A" w14:textId="77777777" w:rsidR="00BE52CE" w:rsidRPr="005B17D3" w:rsidRDefault="00BE52CE" w:rsidP="00EF3896">
      <w:pPr>
        <w:pStyle w:val="Index3"/>
        <w:tabs>
          <w:tab w:val="right" w:leader="dot" w:pos="9350"/>
        </w:tabs>
        <w:rPr>
          <w:noProof/>
        </w:rPr>
      </w:pPr>
      <w:r w:rsidRPr="005B17D3">
        <w:rPr>
          <w:noProof/>
        </w:rPr>
        <w:t>Select to remail</w:t>
      </w:r>
      <w:r w:rsidRPr="005B17D3">
        <w:rPr>
          <w:noProof/>
        </w:rPr>
        <w:tab/>
        <w:t>380, 381</w:t>
      </w:r>
    </w:p>
    <w:p w14:paraId="730AE920" w14:textId="77777777" w:rsidR="00BE52CE" w:rsidRPr="005B17D3" w:rsidRDefault="00BE52CE" w:rsidP="00EF3896">
      <w:pPr>
        <w:pStyle w:val="Index3"/>
        <w:tabs>
          <w:tab w:val="right" w:leader="dot" w:pos="9350"/>
        </w:tabs>
        <w:rPr>
          <w:noProof/>
        </w:rPr>
      </w:pPr>
      <w:r w:rsidRPr="005B17D3">
        <w:rPr>
          <w:noProof/>
        </w:rPr>
        <w:t>Status</w:t>
      </w:r>
      <w:r w:rsidRPr="005B17D3">
        <w:rPr>
          <w:noProof/>
        </w:rPr>
        <w:tab/>
        <w:t>379</w:t>
      </w:r>
    </w:p>
    <w:p w14:paraId="049E65BE" w14:textId="77777777" w:rsidR="00BE52CE" w:rsidRPr="005B17D3" w:rsidRDefault="00BE52CE" w:rsidP="00EF3896">
      <w:pPr>
        <w:pStyle w:val="Index3"/>
        <w:tabs>
          <w:tab w:val="right" w:leader="dot" w:pos="9350"/>
        </w:tabs>
        <w:rPr>
          <w:noProof/>
        </w:rPr>
      </w:pPr>
      <w:r w:rsidRPr="005B17D3">
        <w:rPr>
          <w:noProof/>
        </w:rPr>
        <w:t>Status Date</w:t>
      </w:r>
      <w:r w:rsidRPr="005B17D3">
        <w:rPr>
          <w:noProof/>
        </w:rPr>
        <w:tab/>
        <w:t>378</w:t>
      </w:r>
    </w:p>
    <w:p w14:paraId="4BB1D9E7" w14:textId="77777777" w:rsidR="00BE52CE" w:rsidRPr="005B17D3" w:rsidRDefault="00BE52CE" w:rsidP="00EF3896">
      <w:pPr>
        <w:pStyle w:val="Index3"/>
        <w:tabs>
          <w:tab w:val="right" w:leader="dot" w:pos="9350"/>
        </w:tabs>
        <w:rPr>
          <w:noProof/>
        </w:rPr>
      </w:pPr>
      <w:r w:rsidRPr="005B17D3">
        <w:rPr>
          <w:noProof/>
        </w:rPr>
        <w:t>Type</w:t>
      </w:r>
      <w:r w:rsidRPr="005B17D3">
        <w:rPr>
          <w:noProof/>
        </w:rPr>
        <w:tab/>
        <w:t>379, 380, 381</w:t>
      </w:r>
    </w:p>
    <w:p w14:paraId="01014F62" w14:textId="77777777" w:rsidR="00BE52CE" w:rsidRPr="005B17D3" w:rsidRDefault="00BE52CE" w:rsidP="00EF3896">
      <w:pPr>
        <w:pStyle w:val="Index3"/>
        <w:tabs>
          <w:tab w:val="right" w:leader="dot" w:pos="9350"/>
        </w:tabs>
        <w:rPr>
          <w:noProof/>
        </w:rPr>
      </w:pPr>
      <w:r w:rsidRPr="005B17D3">
        <w:rPr>
          <w:noProof/>
        </w:rPr>
        <w:t>Undeliverable</w:t>
      </w:r>
      <w:r w:rsidRPr="005B17D3">
        <w:rPr>
          <w:noProof/>
        </w:rPr>
        <w:tab/>
        <w:t>379</w:t>
      </w:r>
    </w:p>
    <w:p w14:paraId="2A4F1BA0" w14:textId="77777777" w:rsidR="00BE52CE" w:rsidRPr="005B17D3" w:rsidRDefault="00BE52CE" w:rsidP="00EF3896">
      <w:pPr>
        <w:pStyle w:val="Index3"/>
        <w:tabs>
          <w:tab w:val="right" w:leader="dot" w:pos="9350"/>
        </w:tabs>
        <w:rPr>
          <w:noProof/>
        </w:rPr>
      </w:pPr>
      <w:r w:rsidRPr="005B17D3">
        <w:rPr>
          <w:noProof/>
        </w:rPr>
        <w:t>Undeliverable Mail</w:t>
      </w:r>
      <w:r w:rsidRPr="005B17D3">
        <w:rPr>
          <w:noProof/>
        </w:rPr>
        <w:tab/>
        <w:t>381</w:t>
      </w:r>
    </w:p>
    <w:p w14:paraId="37E3855F" w14:textId="77777777" w:rsidR="00BE52CE" w:rsidRPr="005B17D3" w:rsidRDefault="00BE52CE" w:rsidP="00EF3896">
      <w:pPr>
        <w:pStyle w:val="Index2"/>
        <w:tabs>
          <w:tab w:val="right" w:leader="dot" w:pos="9350"/>
        </w:tabs>
        <w:rPr>
          <w:noProof/>
        </w:rPr>
      </w:pPr>
      <w:r w:rsidRPr="005B17D3">
        <w:rPr>
          <w:noProof/>
        </w:rPr>
        <w:t>Eligibility</w:t>
      </w:r>
      <w:r w:rsidRPr="005B17D3">
        <w:rPr>
          <w:noProof/>
        </w:rPr>
        <w:tab/>
        <w:t>380</w:t>
      </w:r>
    </w:p>
    <w:p w14:paraId="2E804DFD" w14:textId="77777777" w:rsidR="00BE52CE" w:rsidRPr="005B17D3" w:rsidRDefault="00BE52CE" w:rsidP="00EF3896">
      <w:pPr>
        <w:pStyle w:val="Index2"/>
        <w:tabs>
          <w:tab w:val="right" w:leader="dot" w:pos="9350"/>
        </w:tabs>
        <w:rPr>
          <w:noProof/>
        </w:rPr>
      </w:pPr>
      <w:r w:rsidRPr="005B17D3">
        <w:rPr>
          <w:noProof/>
        </w:rPr>
        <w:t>Mail</w:t>
      </w:r>
    </w:p>
    <w:p w14:paraId="0B3CB52F" w14:textId="77777777" w:rsidR="00BE52CE" w:rsidRPr="005B17D3" w:rsidRDefault="00BE52CE" w:rsidP="00EF3896">
      <w:pPr>
        <w:pStyle w:val="Index3"/>
        <w:tabs>
          <w:tab w:val="right" w:leader="dot" w:pos="9350"/>
        </w:tabs>
        <w:rPr>
          <w:noProof/>
        </w:rPr>
      </w:pPr>
      <w:r w:rsidRPr="005B17D3">
        <w:rPr>
          <w:noProof/>
        </w:rPr>
        <w:t>Bar Code</w:t>
      </w:r>
      <w:r w:rsidRPr="005B17D3">
        <w:rPr>
          <w:noProof/>
        </w:rPr>
        <w:tab/>
        <w:t>86</w:t>
      </w:r>
    </w:p>
    <w:p w14:paraId="32FF907C" w14:textId="77777777" w:rsidR="00BE52CE" w:rsidRPr="005B17D3" w:rsidRDefault="00BE52CE" w:rsidP="00EF3896">
      <w:pPr>
        <w:pStyle w:val="Index3"/>
        <w:tabs>
          <w:tab w:val="right" w:leader="dot" w:pos="9350"/>
        </w:tabs>
        <w:rPr>
          <w:noProof/>
        </w:rPr>
      </w:pPr>
      <w:r w:rsidRPr="005B17D3">
        <w:rPr>
          <w:noProof/>
        </w:rPr>
        <w:t>Date Mailed</w:t>
      </w:r>
      <w:r w:rsidRPr="005B17D3">
        <w:rPr>
          <w:noProof/>
        </w:rPr>
        <w:tab/>
        <w:t>86, 88</w:t>
      </w:r>
    </w:p>
    <w:p w14:paraId="1156B8AC" w14:textId="77777777" w:rsidR="00BE52CE" w:rsidRPr="005B17D3" w:rsidRDefault="00BE52CE" w:rsidP="00EF3896">
      <w:pPr>
        <w:pStyle w:val="Index3"/>
        <w:tabs>
          <w:tab w:val="right" w:leader="dot" w:pos="9350"/>
        </w:tabs>
        <w:rPr>
          <w:noProof/>
        </w:rPr>
      </w:pPr>
      <w:r w:rsidRPr="005B17D3">
        <w:rPr>
          <w:noProof/>
        </w:rPr>
        <w:t>Returned by P.O.</w:t>
      </w:r>
      <w:r w:rsidRPr="005B17D3">
        <w:rPr>
          <w:noProof/>
        </w:rPr>
        <w:tab/>
        <w:t>88</w:t>
      </w:r>
    </w:p>
    <w:p w14:paraId="46F746DF" w14:textId="77777777" w:rsidR="00BE52CE" w:rsidRPr="005B17D3" w:rsidRDefault="00BE52CE" w:rsidP="00EF3896">
      <w:pPr>
        <w:pStyle w:val="Index2"/>
        <w:tabs>
          <w:tab w:val="right" w:leader="dot" w:pos="9350"/>
        </w:tabs>
        <w:rPr>
          <w:noProof/>
        </w:rPr>
      </w:pPr>
      <w:r w:rsidRPr="005B17D3">
        <w:rPr>
          <w:noProof/>
        </w:rPr>
        <w:t>Military Service</w:t>
      </w:r>
    </w:p>
    <w:p w14:paraId="1766AF2F" w14:textId="77777777" w:rsidR="00BE52CE" w:rsidRPr="005B17D3" w:rsidRDefault="00BE52CE" w:rsidP="00EF3896">
      <w:pPr>
        <w:pStyle w:val="Index3"/>
        <w:tabs>
          <w:tab w:val="right" w:leader="dot" w:pos="9350"/>
        </w:tabs>
        <w:rPr>
          <w:noProof/>
        </w:rPr>
      </w:pPr>
      <w:r w:rsidRPr="005B17D3">
        <w:rPr>
          <w:noProof/>
        </w:rPr>
        <w:t>Rating</w:t>
      </w:r>
      <w:r w:rsidRPr="005B17D3">
        <w:rPr>
          <w:noProof/>
        </w:rPr>
        <w:tab/>
        <w:t>312, 313, 322</w:t>
      </w:r>
    </w:p>
    <w:p w14:paraId="595B4D34" w14:textId="77777777" w:rsidR="00BE52CE" w:rsidRPr="005B17D3" w:rsidRDefault="00BE52CE" w:rsidP="00EF3896">
      <w:pPr>
        <w:pStyle w:val="Index2"/>
        <w:tabs>
          <w:tab w:val="right" w:leader="dot" w:pos="9350"/>
        </w:tabs>
        <w:rPr>
          <w:noProof/>
        </w:rPr>
      </w:pPr>
      <w:r w:rsidRPr="005B17D3">
        <w:rPr>
          <w:noProof/>
        </w:rPr>
        <w:t>P&amp;T</w:t>
      </w:r>
    </w:p>
    <w:p w14:paraId="1EADA766" w14:textId="77777777" w:rsidR="00BE52CE" w:rsidRPr="005B17D3" w:rsidRDefault="00BE52CE" w:rsidP="00EF3896">
      <w:pPr>
        <w:pStyle w:val="Index3"/>
        <w:tabs>
          <w:tab w:val="right" w:leader="dot" w:pos="9350"/>
        </w:tabs>
        <w:rPr>
          <w:noProof/>
        </w:rPr>
      </w:pPr>
      <w:r w:rsidRPr="005B17D3">
        <w:rPr>
          <w:noProof/>
        </w:rPr>
        <w:t>VA rating/award</w:t>
      </w:r>
      <w:r w:rsidRPr="005B17D3">
        <w:rPr>
          <w:noProof/>
        </w:rPr>
        <w:tab/>
        <w:t>215</w:t>
      </w:r>
    </w:p>
    <w:p w14:paraId="06FBAFED" w14:textId="77777777" w:rsidR="00BE52CE" w:rsidRPr="005B17D3" w:rsidRDefault="00BE52CE" w:rsidP="00EF3896">
      <w:pPr>
        <w:pStyle w:val="Index2"/>
        <w:tabs>
          <w:tab w:val="right" w:leader="dot" w:pos="9350"/>
        </w:tabs>
        <w:rPr>
          <w:noProof/>
        </w:rPr>
      </w:pPr>
      <w:r w:rsidRPr="005B17D3">
        <w:rPr>
          <w:noProof/>
        </w:rPr>
        <w:t>PH Status</w:t>
      </w:r>
    </w:p>
    <w:p w14:paraId="0098CF99" w14:textId="77777777" w:rsidR="00BE52CE" w:rsidRPr="005B17D3" w:rsidRDefault="00BE52CE" w:rsidP="00EF3896">
      <w:pPr>
        <w:pStyle w:val="Index3"/>
        <w:tabs>
          <w:tab w:val="right" w:leader="dot" w:pos="9350"/>
        </w:tabs>
        <w:rPr>
          <w:noProof/>
        </w:rPr>
      </w:pPr>
      <w:r w:rsidRPr="005B17D3">
        <w:rPr>
          <w:noProof/>
        </w:rPr>
        <w:t>initial</w:t>
      </w:r>
      <w:r w:rsidRPr="005B17D3">
        <w:rPr>
          <w:noProof/>
        </w:rPr>
        <w:tab/>
        <w:t>208, 229</w:t>
      </w:r>
    </w:p>
    <w:p w14:paraId="0160D26A" w14:textId="77777777" w:rsidR="00BE52CE" w:rsidRPr="005B17D3" w:rsidRDefault="00BE52CE" w:rsidP="00EF3896">
      <w:pPr>
        <w:pStyle w:val="Index3"/>
        <w:tabs>
          <w:tab w:val="right" w:leader="dot" w:pos="9350"/>
        </w:tabs>
        <w:rPr>
          <w:noProof/>
        </w:rPr>
      </w:pPr>
      <w:r w:rsidRPr="005B17D3">
        <w:rPr>
          <w:noProof/>
        </w:rPr>
        <w:t>second</w:t>
      </w:r>
      <w:r w:rsidRPr="005B17D3">
        <w:rPr>
          <w:noProof/>
        </w:rPr>
        <w:tab/>
        <w:t>208</w:t>
      </w:r>
    </w:p>
    <w:p w14:paraId="7A74D7F7" w14:textId="77777777" w:rsidR="00BE52CE" w:rsidRPr="005B17D3" w:rsidRDefault="00BE52CE" w:rsidP="00EF3896">
      <w:pPr>
        <w:pStyle w:val="Index2"/>
        <w:tabs>
          <w:tab w:val="right" w:leader="dot" w:pos="9350"/>
        </w:tabs>
        <w:rPr>
          <w:noProof/>
        </w:rPr>
      </w:pPr>
      <w:r w:rsidRPr="005B17D3">
        <w:rPr>
          <w:noProof/>
        </w:rPr>
        <w:t>Pseudo SSN reason</w:t>
      </w:r>
    </w:p>
    <w:p w14:paraId="6F8E118E" w14:textId="77777777" w:rsidR="00BE52CE" w:rsidRPr="005B17D3" w:rsidRDefault="00BE52CE" w:rsidP="00EF3896">
      <w:pPr>
        <w:pStyle w:val="Index3"/>
        <w:tabs>
          <w:tab w:val="right" w:leader="dot" w:pos="9350"/>
        </w:tabs>
        <w:rPr>
          <w:noProof/>
        </w:rPr>
      </w:pPr>
      <w:r w:rsidRPr="005B17D3">
        <w:rPr>
          <w:noProof/>
        </w:rPr>
        <w:t>follow-up required</w:t>
      </w:r>
      <w:r w:rsidRPr="005B17D3">
        <w:rPr>
          <w:noProof/>
        </w:rPr>
        <w:tab/>
        <w:t>253, 258</w:t>
      </w:r>
    </w:p>
    <w:p w14:paraId="3844589E" w14:textId="77777777" w:rsidR="00BE52CE" w:rsidRPr="005B17D3" w:rsidRDefault="00BE52CE" w:rsidP="00EF3896">
      <w:pPr>
        <w:pStyle w:val="Index2"/>
        <w:tabs>
          <w:tab w:val="right" w:leader="dot" w:pos="9350"/>
        </w:tabs>
        <w:rPr>
          <w:noProof/>
        </w:rPr>
      </w:pPr>
      <w:r w:rsidRPr="005B17D3">
        <w:rPr>
          <w:noProof/>
        </w:rPr>
        <w:t>Rated Incompetent</w:t>
      </w:r>
    </w:p>
    <w:p w14:paraId="31086BC2" w14:textId="77777777" w:rsidR="00BE52CE" w:rsidRPr="005B17D3" w:rsidRDefault="00BE52CE" w:rsidP="00EF3896">
      <w:pPr>
        <w:pStyle w:val="Index3"/>
        <w:tabs>
          <w:tab w:val="right" w:leader="dot" w:pos="9350"/>
        </w:tabs>
        <w:rPr>
          <w:noProof/>
        </w:rPr>
      </w:pPr>
      <w:r w:rsidRPr="005B17D3">
        <w:rPr>
          <w:noProof/>
        </w:rPr>
        <w:t>VBA award</w:t>
      </w:r>
      <w:r w:rsidRPr="005B17D3">
        <w:rPr>
          <w:noProof/>
        </w:rPr>
        <w:tab/>
        <w:t>216</w:t>
      </w:r>
    </w:p>
    <w:p w14:paraId="2B1ABA75" w14:textId="77777777" w:rsidR="00BE52CE" w:rsidRPr="005B17D3" w:rsidRDefault="00BE52CE" w:rsidP="00EF3896">
      <w:pPr>
        <w:pStyle w:val="Index2"/>
        <w:tabs>
          <w:tab w:val="right" w:leader="dot" w:pos="9350"/>
        </w:tabs>
        <w:rPr>
          <w:noProof/>
        </w:rPr>
      </w:pPr>
      <w:r w:rsidRPr="005B17D3">
        <w:rPr>
          <w:noProof/>
        </w:rPr>
        <w:t>Rating</w:t>
      </w:r>
      <w:r w:rsidRPr="005B17D3">
        <w:rPr>
          <w:noProof/>
        </w:rPr>
        <w:tab/>
        <w:t>399</w:t>
      </w:r>
    </w:p>
    <w:p w14:paraId="3B6FF132" w14:textId="77777777" w:rsidR="00BE52CE" w:rsidRPr="005B17D3" w:rsidRDefault="00BE52CE" w:rsidP="00EF3896">
      <w:pPr>
        <w:pStyle w:val="Index2"/>
        <w:tabs>
          <w:tab w:val="right" w:leader="dot" w:pos="9350"/>
        </w:tabs>
        <w:rPr>
          <w:noProof/>
        </w:rPr>
      </w:pPr>
      <w:r w:rsidRPr="005B17D3">
        <w:rPr>
          <w:noProof/>
        </w:rPr>
        <w:t>Receiving VA Disability Comp</w:t>
      </w:r>
    </w:p>
    <w:p w14:paraId="5084EB12" w14:textId="77777777" w:rsidR="00BE52CE" w:rsidRPr="005B17D3" w:rsidRDefault="00BE52CE" w:rsidP="00EF3896">
      <w:pPr>
        <w:pStyle w:val="Index3"/>
        <w:tabs>
          <w:tab w:val="right" w:leader="dot" w:pos="9350"/>
        </w:tabs>
        <w:rPr>
          <w:noProof/>
        </w:rPr>
      </w:pPr>
      <w:r w:rsidRPr="005B17D3">
        <w:rPr>
          <w:noProof/>
        </w:rPr>
        <w:t>VA</w:t>
      </w:r>
      <w:r w:rsidRPr="005B17D3">
        <w:rPr>
          <w:noProof/>
        </w:rPr>
        <w:tab/>
        <w:t>213</w:t>
      </w:r>
    </w:p>
    <w:p w14:paraId="163AFE90" w14:textId="77777777" w:rsidR="00BE52CE" w:rsidRPr="005B17D3" w:rsidRDefault="00BE52CE" w:rsidP="00EF3896">
      <w:pPr>
        <w:pStyle w:val="Index2"/>
        <w:tabs>
          <w:tab w:val="right" w:leader="dot" w:pos="9350"/>
        </w:tabs>
        <w:rPr>
          <w:noProof/>
        </w:rPr>
      </w:pPr>
      <w:r w:rsidRPr="005B17D3">
        <w:rPr>
          <w:noProof/>
        </w:rPr>
        <w:t>Reports</w:t>
      </w:r>
    </w:p>
    <w:p w14:paraId="704498CD" w14:textId="77777777" w:rsidR="00BE52CE" w:rsidRPr="005B17D3" w:rsidRDefault="00BE52CE" w:rsidP="00EF3896">
      <w:pPr>
        <w:pStyle w:val="Index3"/>
        <w:tabs>
          <w:tab w:val="right" w:leader="dot" w:pos="9350"/>
        </w:tabs>
        <w:rPr>
          <w:noProof/>
        </w:rPr>
      </w:pPr>
      <w:r w:rsidRPr="005B17D3">
        <w:rPr>
          <w:noProof/>
        </w:rPr>
        <w:t>(BOS 1)</w:t>
      </w:r>
      <w:r w:rsidRPr="005B17D3">
        <w:rPr>
          <w:noProof/>
        </w:rPr>
        <w:tab/>
        <w:t>98</w:t>
      </w:r>
    </w:p>
    <w:p w14:paraId="12A6DD0C" w14:textId="77777777" w:rsidR="00BE52CE" w:rsidRPr="005B17D3" w:rsidRDefault="00BE52CE" w:rsidP="00EF3896">
      <w:pPr>
        <w:pStyle w:val="Index3"/>
        <w:tabs>
          <w:tab w:val="right" w:leader="dot" w:pos="9350"/>
        </w:tabs>
        <w:rPr>
          <w:noProof/>
        </w:rPr>
      </w:pPr>
      <w:r w:rsidRPr="005B17D3">
        <w:rPr>
          <w:noProof/>
        </w:rPr>
        <w:t>(COR 1)</w:t>
      </w:r>
      <w:r w:rsidRPr="005B17D3">
        <w:rPr>
          <w:noProof/>
        </w:rPr>
        <w:tab/>
        <w:t>98</w:t>
      </w:r>
    </w:p>
    <w:p w14:paraId="267AD07B" w14:textId="77777777" w:rsidR="00BE52CE" w:rsidRPr="005B17D3" w:rsidRDefault="00BE52CE" w:rsidP="00EF3896">
      <w:pPr>
        <w:pStyle w:val="Index3"/>
        <w:tabs>
          <w:tab w:val="right" w:leader="dot" w:pos="9350"/>
        </w:tabs>
        <w:rPr>
          <w:noProof/>
        </w:rPr>
      </w:pPr>
      <w:r w:rsidRPr="005B17D3">
        <w:rPr>
          <w:noProof/>
        </w:rPr>
        <w:t>identification</w:t>
      </w:r>
      <w:r w:rsidRPr="005B17D3">
        <w:rPr>
          <w:noProof/>
        </w:rPr>
        <w:tab/>
        <w:t>98</w:t>
      </w:r>
    </w:p>
    <w:p w14:paraId="509CBE39" w14:textId="77777777" w:rsidR="00BE52CE" w:rsidRPr="005B17D3" w:rsidRDefault="00BE52CE" w:rsidP="00EF3896">
      <w:pPr>
        <w:pStyle w:val="Index3"/>
        <w:tabs>
          <w:tab w:val="right" w:leader="dot" w:pos="9350"/>
        </w:tabs>
        <w:rPr>
          <w:noProof/>
        </w:rPr>
      </w:pPr>
      <w:r w:rsidRPr="005B17D3">
        <w:rPr>
          <w:noProof/>
        </w:rPr>
        <w:t>requests</w:t>
      </w:r>
      <w:r w:rsidRPr="005B17D3">
        <w:rPr>
          <w:noProof/>
        </w:rPr>
        <w:tab/>
        <w:t>98</w:t>
      </w:r>
    </w:p>
    <w:p w14:paraId="283A6BBF" w14:textId="77777777" w:rsidR="00BE52CE" w:rsidRPr="005B17D3" w:rsidRDefault="00BE52CE" w:rsidP="00EF3896">
      <w:pPr>
        <w:pStyle w:val="Index3"/>
        <w:tabs>
          <w:tab w:val="right" w:leader="dot" w:pos="9350"/>
        </w:tabs>
        <w:rPr>
          <w:noProof/>
        </w:rPr>
      </w:pPr>
      <w:r w:rsidRPr="005B17D3">
        <w:rPr>
          <w:noProof/>
        </w:rPr>
        <w:t>types</w:t>
      </w:r>
      <w:r w:rsidRPr="005B17D3">
        <w:rPr>
          <w:noProof/>
        </w:rPr>
        <w:tab/>
        <w:t>98</w:t>
      </w:r>
    </w:p>
    <w:p w14:paraId="64444C76" w14:textId="77777777" w:rsidR="00BE52CE" w:rsidRPr="005B17D3" w:rsidRDefault="00BE52CE" w:rsidP="00EF3896">
      <w:pPr>
        <w:pStyle w:val="Index2"/>
        <w:tabs>
          <w:tab w:val="right" w:leader="dot" w:pos="9350"/>
        </w:tabs>
        <w:rPr>
          <w:noProof/>
        </w:rPr>
      </w:pPr>
      <w:r w:rsidRPr="005B17D3">
        <w:rPr>
          <w:noProof/>
        </w:rPr>
        <w:t>VBA</w:t>
      </w:r>
      <w:r w:rsidRPr="005B17D3">
        <w:rPr>
          <w:noProof/>
        </w:rPr>
        <w:tab/>
        <w:t>72</w:t>
      </w:r>
    </w:p>
    <w:p w14:paraId="2B362F0C" w14:textId="77777777" w:rsidR="00BE52CE" w:rsidRPr="005B17D3" w:rsidRDefault="00BE52CE" w:rsidP="00EF3896">
      <w:pPr>
        <w:pStyle w:val="Index1"/>
        <w:tabs>
          <w:tab w:val="right" w:leader="dot" w:pos="9350"/>
        </w:tabs>
        <w:rPr>
          <w:noProof/>
        </w:rPr>
      </w:pPr>
      <w:r w:rsidRPr="005B17D3">
        <w:rPr>
          <w:noProof/>
        </w:rPr>
        <w:t>Load Registry</w:t>
      </w:r>
      <w:r w:rsidRPr="005B17D3">
        <w:rPr>
          <w:noProof/>
        </w:rPr>
        <w:tab/>
        <w:t>72</w:t>
      </w:r>
    </w:p>
    <w:p w14:paraId="58B7B394" w14:textId="77777777" w:rsidR="00BE52CE" w:rsidRPr="005B17D3" w:rsidRDefault="00BE52CE" w:rsidP="00EF3896">
      <w:pPr>
        <w:pStyle w:val="Index1"/>
        <w:tabs>
          <w:tab w:val="right" w:leader="dot" w:pos="9350"/>
        </w:tabs>
        <w:rPr>
          <w:noProof/>
        </w:rPr>
      </w:pPr>
      <w:r w:rsidRPr="005B17D3">
        <w:rPr>
          <w:noProof/>
        </w:rPr>
        <w:t>Lock Reason</w:t>
      </w:r>
      <w:r w:rsidRPr="005B17D3">
        <w:rPr>
          <w:noProof/>
        </w:rPr>
        <w:tab/>
        <w:t>48</w:t>
      </w:r>
    </w:p>
    <w:p w14:paraId="1A7114E7" w14:textId="77777777" w:rsidR="00BE52CE" w:rsidRPr="005B17D3" w:rsidRDefault="00BE52CE" w:rsidP="00EF3896">
      <w:pPr>
        <w:pStyle w:val="Index1"/>
        <w:tabs>
          <w:tab w:val="right" w:leader="dot" w:pos="9350"/>
        </w:tabs>
        <w:rPr>
          <w:noProof/>
        </w:rPr>
      </w:pPr>
      <w:r w:rsidRPr="005B17D3">
        <w:rPr>
          <w:noProof/>
        </w:rPr>
        <w:t>Log</w:t>
      </w:r>
      <w:r w:rsidRPr="005B17D3">
        <w:rPr>
          <w:noProof/>
        </w:rPr>
        <w:tab/>
        <w:t>44</w:t>
      </w:r>
    </w:p>
    <w:p w14:paraId="7F3B971D" w14:textId="77777777" w:rsidR="00BE52CE" w:rsidRPr="005B17D3" w:rsidRDefault="00BE52CE" w:rsidP="00EF3896">
      <w:pPr>
        <w:pStyle w:val="Index1"/>
        <w:tabs>
          <w:tab w:val="right" w:leader="dot" w:pos="9350"/>
        </w:tabs>
        <w:rPr>
          <w:noProof/>
        </w:rPr>
      </w:pPr>
      <w:r w:rsidRPr="005B17D3">
        <w:rPr>
          <w:noProof/>
        </w:rPr>
        <w:t>Login</w:t>
      </w:r>
      <w:r w:rsidRPr="005B17D3">
        <w:rPr>
          <w:noProof/>
        </w:rPr>
        <w:tab/>
        <w:t>38</w:t>
      </w:r>
    </w:p>
    <w:p w14:paraId="2C213264" w14:textId="77777777" w:rsidR="00BE52CE" w:rsidRPr="005B17D3" w:rsidRDefault="00BE52CE" w:rsidP="00EF3896">
      <w:pPr>
        <w:pStyle w:val="Index2"/>
        <w:tabs>
          <w:tab w:val="right" w:leader="dot" w:pos="9350"/>
        </w:tabs>
        <w:rPr>
          <w:noProof/>
        </w:rPr>
      </w:pPr>
      <w:r w:rsidRPr="005B17D3">
        <w:rPr>
          <w:noProof/>
        </w:rPr>
        <w:t>Failed Attempts</w:t>
      </w:r>
      <w:r w:rsidRPr="005B17D3">
        <w:rPr>
          <w:noProof/>
        </w:rPr>
        <w:tab/>
        <w:t>143</w:t>
      </w:r>
    </w:p>
    <w:p w14:paraId="1096EDBD" w14:textId="77777777" w:rsidR="00BE52CE" w:rsidRPr="005B17D3" w:rsidRDefault="00BE52CE" w:rsidP="00EF3896">
      <w:pPr>
        <w:pStyle w:val="Index2"/>
        <w:tabs>
          <w:tab w:val="right" w:leader="dot" w:pos="9350"/>
        </w:tabs>
        <w:rPr>
          <w:noProof/>
        </w:rPr>
      </w:pPr>
      <w:r w:rsidRPr="005B17D3">
        <w:rPr>
          <w:noProof/>
        </w:rPr>
        <w:t>Last Date</w:t>
      </w:r>
      <w:r w:rsidRPr="005B17D3">
        <w:rPr>
          <w:noProof/>
        </w:rPr>
        <w:tab/>
        <w:t>131</w:t>
      </w:r>
    </w:p>
    <w:p w14:paraId="092B231C" w14:textId="77777777" w:rsidR="00BE52CE" w:rsidRPr="005B17D3" w:rsidRDefault="00BE52CE" w:rsidP="00EF3896">
      <w:pPr>
        <w:pStyle w:val="Index1"/>
        <w:tabs>
          <w:tab w:val="right" w:leader="dot" w:pos="9350"/>
        </w:tabs>
        <w:rPr>
          <w:noProof/>
        </w:rPr>
      </w:pPr>
      <w:r w:rsidRPr="005B17D3">
        <w:rPr>
          <w:noProof/>
        </w:rPr>
        <w:t>Long Term Care Copayments</w:t>
      </w:r>
      <w:r w:rsidRPr="005B17D3">
        <w:rPr>
          <w:noProof/>
        </w:rPr>
        <w:tab/>
        <w:t>111, 125</w:t>
      </w:r>
    </w:p>
    <w:p w14:paraId="56EEAC88" w14:textId="77777777" w:rsidR="00BE52CE" w:rsidRPr="005B17D3" w:rsidRDefault="00BE52CE" w:rsidP="00EF3896">
      <w:pPr>
        <w:pStyle w:val="Index1"/>
        <w:tabs>
          <w:tab w:val="right" w:leader="dot" w:pos="9350"/>
        </w:tabs>
        <w:rPr>
          <w:noProof/>
        </w:rPr>
      </w:pPr>
      <w:r w:rsidRPr="005B17D3">
        <w:rPr>
          <w:noProof/>
        </w:rPr>
        <w:t>Longshot</w:t>
      </w:r>
      <w:r w:rsidRPr="005B17D3">
        <w:rPr>
          <w:noProof/>
        </w:rPr>
        <w:tab/>
        <w:t>221, 314</w:t>
      </w:r>
    </w:p>
    <w:p w14:paraId="1D5DC290" w14:textId="77777777" w:rsidR="00BE52CE" w:rsidRPr="005B17D3" w:rsidRDefault="00BE52CE" w:rsidP="00EF3896">
      <w:pPr>
        <w:pStyle w:val="Index1"/>
        <w:tabs>
          <w:tab w:val="right" w:leader="dot" w:pos="9350"/>
        </w:tabs>
        <w:rPr>
          <w:noProof/>
        </w:rPr>
      </w:pPr>
      <w:r w:rsidRPr="005B17D3">
        <w:rPr>
          <w:noProof/>
        </w:rPr>
        <w:t>Mail Correspondence table</w:t>
      </w:r>
      <w:r w:rsidRPr="005B17D3">
        <w:rPr>
          <w:noProof/>
        </w:rPr>
        <w:tab/>
        <w:t>393</w:t>
      </w:r>
    </w:p>
    <w:p w14:paraId="30FDCA08" w14:textId="77777777" w:rsidR="00BE52CE" w:rsidRPr="005B17D3" w:rsidRDefault="00BE52CE" w:rsidP="00EF3896">
      <w:pPr>
        <w:pStyle w:val="Index1"/>
        <w:tabs>
          <w:tab w:val="right" w:leader="dot" w:pos="9350"/>
        </w:tabs>
        <w:rPr>
          <w:noProof/>
        </w:rPr>
      </w:pPr>
      <w:r w:rsidRPr="005B17D3">
        <w:rPr>
          <w:noProof/>
        </w:rPr>
        <w:t>Main Area</w:t>
      </w:r>
      <w:r w:rsidRPr="005B17D3">
        <w:rPr>
          <w:noProof/>
        </w:rPr>
        <w:tab/>
        <w:t>23</w:t>
      </w:r>
    </w:p>
    <w:p w14:paraId="133C65D5" w14:textId="77777777" w:rsidR="00BE52CE" w:rsidRPr="005B17D3" w:rsidRDefault="00BE52CE" w:rsidP="00EF3896">
      <w:pPr>
        <w:pStyle w:val="Index1"/>
        <w:tabs>
          <w:tab w:val="right" w:leader="dot" w:pos="9350"/>
        </w:tabs>
        <w:rPr>
          <w:noProof/>
        </w:rPr>
      </w:pPr>
      <w:r w:rsidRPr="005B17D3">
        <w:rPr>
          <w:noProof/>
        </w:rPr>
        <w:t>Main File</w:t>
      </w:r>
      <w:r w:rsidRPr="005B17D3">
        <w:rPr>
          <w:noProof/>
        </w:rPr>
        <w:tab/>
        <w:t>103, 110</w:t>
      </w:r>
    </w:p>
    <w:p w14:paraId="0F1B5674" w14:textId="77777777" w:rsidR="00BE52CE" w:rsidRPr="005B17D3" w:rsidRDefault="00BE52CE" w:rsidP="00EF3896">
      <w:pPr>
        <w:pStyle w:val="Index1"/>
        <w:tabs>
          <w:tab w:val="right" w:leader="dot" w:pos="9350"/>
        </w:tabs>
        <w:rPr>
          <w:noProof/>
        </w:rPr>
      </w:pPr>
      <w:r w:rsidRPr="005B17D3">
        <w:rPr>
          <w:noProof/>
        </w:rPr>
        <w:t>Managing Rejections</w:t>
      </w:r>
      <w:r w:rsidRPr="005B17D3">
        <w:rPr>
          <w:noProof/>
        </w:rPr>
        <w:tab/>
        <w:t>171</w:t>
      </w:r>
    </w:p>
    <w:p w14:paraId="26D04ADA" w14:textId="77777777" w:rsidR="00BE52CE" w:rsidRPr="005B17D3" w:rsidRDefault="00BE52CE" w:rsidP="00EF3896">
      <w:pPr>
        <w:pStyle w:val="Index1"/>
        <w:tabs>
          <w:tab w:val="right" w:leader="dot" w:pos="9350"/>
        </w:tabs>
        <w:rPr>
          <w:noProof/>
        </w:rPr>
      </w:pPr>
      <w:r w:rsidRPr="005B17D3">
        <w:rPr>
          <w:noProof/>
        </w:rPr>
        <w:t>Marital Status</w:t>
      </w:r>
    </w:p>
    <w:p w14:paraId="1FD45534" w14:textId="77777777" w:rsidR="00BE52CE" w:rsidRPr="005B17D3" w:rsidRDefault="00BE52CE" w:rsidP="00EF3896">
      <w:pPr>
        <w:pStyle w:val="Index2"/>
        <w:tabs>
          <w:tab w:val="right" w:leader="dot" w:pos="9350"/>
        </w:tabs>
        <w:rPr>
          <w:noProof/>
        </w:rPr>
      </w:pPr>
      <w:r w:rsidRPr="005B17D3">
        <w:rPr>
          <w:noProof/>
        </w:rPr>
        <w:t>AAP</w:t>
      </w:r>
      <w:r w:rsidRPr="005B17D3">
        <w:rPr>
          <w:noProof/>
        </w:rPr>
        <w:tab/>
        <w:t>279</w:t>
      </w:r>
    </w:p>
    <w:p w14:paraId="2FD574B9" w14:textId="77777777" w:rsidR="00BE52CE" w:rsidRPr="005B17D3" w:rsidRDefault="00BE52CE" w:rsidP="00EF3896">
      <w:pPr>
        <w:pStyle w:val="Index1"/>
        <w:tabs>
          <w:tab w:val="right" w:leader="dot" w:pos="9350"/>
        </w:tabs>
        <w:rPr>
          <w:noProof/>
        </w:rPr>
      </w:pPr>
      <w:r w:rsidRPr="005B17D3">
        <w:rPr>
          <w:noProof/>
        </w:rPr>
        <w:t>Maximum Retransmission Count for EGT</w:t>
      </w:r>
    </w:p>
    <w:p w14:paraId="2AEBA5F7" w14:textId="77777777" w:rsidR="00BE52CE" w:rsidRPr="005B17D3" w:rsidRDefault="00BE52CE" w:rsidP="00EF3896">
      <w:pPr>
        <w:pStyle w:val="Index2"/>
        <w:tabs>
          <w:tab w:val="right" w:leader="dot" w:pos="9350"/>
        </w:tabs>
        <w:rPr>
          <w:noProof/>
        </w:rPr>
      </w:pPr>
      <w:r w:rsidRPr="005B17D3">
        <w:rPr>
          <w:noProof/>
        </w:rPr>
        <w:t>System Parameters</w:t>
      </w:r>
      <w:r w:rsidRPr="005B17D3">
        <w:rPr>
          <w:noProof/>
        </w:rPr>
        <w:tab/>
        <w:t>145</w:t>
      </w:r>
    </w:p>
    <w:p w14:paraId="2D4AB685" w14:textId="77777777" w:rsidR="00BE52CE" w:rsidRPr="005B17D3" w:rsidRDefault="00BE52CE" w:rsidP="00EF3896">
      <w:pPr>
        <w:pStyle w:val="Index1"/>
        <w:tabs>
          <w:tab w:val="right" w:leader="dot" w:pos="9350"/>
        </w:tabs>
        <w:rPr>
          <w:noProof/>
        </w:rPr>
      </w:pPr>
      <w:r w:rsidRPr="005B17D3">
        <w:rPr>
          <w:noProof/>
        </w:rPr>
        <w:t>Maximum Transmission Count</w:t>
      </w:r>
    </w:p>
    <w:p w14:paraId="2648D23A" w14:textId="77777777" w:rsidR="00BE52CE" w:rsidRPr="005B17D3" w:rsidRDefault="00BE52CE" w:rsidP="00EF3896">
      <w:pPr>
        <w:pStyle w:val="Index2"/>
        <w:tabs>
          <w:tab w:val="right" w:leader="dot" w:pos="9350"/>
        </w:tabs>
        <w:rPr>
          <w:noProof/>
        </w:rPr>
      </w:pPr>
      <w:r w:rsidRPr="005B17D3">
        <w:rPr>
          <w:noProof/>
        </w:rPr>
        <w:t>System Parameters</w:t>
      </w:r>
      <w:r w:rsidRPr="005B17D3">
        <w:rPr>
          <w:noProof/>
        </w:rPr>
        <w:tab/>
        <w:t>145</w:t>
      </w:r>
    </w:p>
    <w:p w14:paraId="52B5C09A" w14:textId="77777777" w:rsidR="00BE52CE" w:rsidRPr="005B17D3" w:rsidRDefault="00BE52CE" w:rsidP="00EF3896">
      <w:pPr>
        <w:pStyle w:val="Index1"/>
        <w:tabs>
          <w:tab w:val="right" w:leader="dot" w:pos="9350"/>
        </w:tabs>
        <w:rPr>
          <w:noProof/>
        </w:rPr>
      </w:pPr>
      <w:r w:rsidRPr="005B17D3">
        <w:rPr>
          <w:b/>
          <w:noProof/>
        </w:rPr>
        <w:t>Means Test</w:t>
      </w:r>
    </w:p>
    <w:p w14:paraId="21AAC35E" w14:textId="77777777" w:rsidR="00BE52CE" w:rsidRPr="005B17D3" w:rsidRDefault="00BE52CE" w:rsidP="00EF3896">
      <w:pPr>
        <w:pStyle w:val="Index2"/>
        <w:tabs>
          <w:tab w:val="right" w:leader="dot" w:pos="9350"/>
        </w:tabs>
        <w:rPr>
          <w:noProof/>
        </w:rPr>
      </w:pPr>
      <w:r w:rsidRPr="005B17D3">
        <w:rPr>
          <w:noProof/>
        </w:rPr>
        <w:t>Catastrophically Disabled</w:t>
      </w:r>
      <w:r w:rsidRPr="005B17D3">
        <w:rPr>
          <w:noProof/>
        </w:rPr>
        <w:tab/>
        <w:t>330</w:t>
      </w:r>
    </w:p>
    <w:p w14:paraId="2F15A472" w14:textId="77777777" w:rsidR="00BE52CE" w:rsidRPr="005B17D3" w:rsidRDefault="00BE52CE" w:rsidP="00EF3896">
      <w:pPr>
        <w:pStyle w:val="Index2"/>
        <w:tabs>
          <w:tab w:val="right" w:leader="dot" w:pos="9350"/>
        </w:tabs>
        <w:rPr>
          <w:noProof/>
        </w:rPr>
      </w:pPr>
      <w:r w:rsidRPr="005B17D3">
        <w:rPr>
          <w:noProof/>
        </w:rPr>
        <w:t>Communications</w:t>
      </w:r>
    </w:p>
    <w:p w14:paraId="6C528533" w14:textId="77777777" w:rsidR="00BE52CE" w:rsidRPr="005B17D3" w:rsidRDefault="00BE52CE" w:rsidP="00EF3896">
      <w:pPr>
        <w:pStyle w:val="Index3"/>
        <w:tabs>
          <w:tab w:val="right" w:leader="dot" w:pos="9350"/>
        </w:tabs>
        <w:rPr>
          <w:noProof/>
        </w:rPr>
      </w:pPr>
      <w:r w:rsidRPr="005B17D3">
        <w:rPr>
          <w:noProof/>
        </w:rPr>
        <w:t>Type</w:t>
      </w:r>
      <w:r w:rsidRPr="005B17D3">
        <w:rPr>
          <w:noProof/>
        </w:rPr>
        <w:tab/>
        <w:t>379, 381</w:t>
      </w:r>
    </w:p>
    <w:p w14:paraId="34CCE2EC" w14:textId="77777777" w:rsidR="00BE52CE" w:rsidRPr="005B17D3" w:rsidRDefault="00BE52CE" w:rsidP="00EF3896">
      <w:pPr>
        <w:pStyle w:val="Index2"/>
        <w:tabs>
          <w:tab w:val="right" w:leader="dot" w:pos="9350"/>
        </w:tabs>
        <w:rPr>
          <w:noProof/>
        </w:rPr>
      </w:pPr>
      <w:r w:rsidRPr="005B17D3">
        <w:rPr>
          <w:noProof/>
        </w:rPr>
        <w:t>definition</w:t>
      </w:r>
      <w:r w:rsidRPr="005B17D3">
        <w:rPr>
          <w:noProof/>
        </w:rPr>
        <w:tab/>
        <w:t>32</w:t>
      </w:r>
    </w:p>
    <w:p w14:paraId="332A5911" w14:textId="77777777" w:rsidR="00BE52CE" w:rsidRPr="005B17D3" w:rsidRDefault="00BE52CE" w:rsidP="00EF3896">
      <w:pPr>
        <w:pStyle w:val="Index2"/>
        <w:tabs>
          <w:tab w:val="right" w:leader="dot" w:pos="9350"/>
        </w:tabs>
        <w:rPr>
          <w:noProof/>
        </w:rPr>
      </w:pPr>
      <w:r w:rsidRPr="005B17D3">
        <w:rPr>
          <w:noProof/>
        </w:rPr>
        <w:t>Facility</w:t>
      </w:r>
    </w:p>
    <w:p w14:paraId="7AA7B923" w14:textId="77777777" w:rsidR="00BE52CE" w:rsidRPr="005B17D3" w:rsidRDefault="00BE52CE" w:rsidP="00EF3896">
      <w:pPr>
        <w:pStyle w:val="Index3"/>
        <w:tabs>
          <w:tab w:val="right" w:leader="dot" w:pos="9350"/>
        </w:tabs>
        <w:rPr>
          <w:noProof/>
        </w:rPr>
      </w:pPr>
      <w:r w:rsidRPr="005B17D3">
        <w:rPr>
          <w:noProof/>
        </w:rPr>
        <w:t>most current on file</w:t>
      </w:r>
      <w:r w:rsidRPr="005B17D3">
        <w:rPr>
          <w:noProof/>
        </w:rPr>
        <w:tab/>
        <w:t>372</w:t>
      </w:r>
    </w:p>
    <w:p w14:paraId="0F767D5D" w14:textId="77777777" w:rsidR="00BE52CE" w:rsidRPr="005B17D3" w:rsidRDefault="00BE52CE" w:rsidP="00EF3896">
      <w:pPr>
        <w:pStyle w:val="Index3"/>
        <w:tabs>
          <w:tab w:val="right" w:leader="dot" w:pos="9350"/>
        </w:tabs>
        <w:rPr>
          <w:noProof/>
        </w:rPr>
      </w:pPr>
      <w:r w:rsidRPr="005B17D3">
        <w:rPr>
          <w:noProof/>
        </w:rPr>
        <w:t>OP days during copay period</w:t>
      </w:r>
      <w:r w:rsidRPr="005B17D3">
        <w:rPr>
          <w:noProof/>
        </w:rPr>
        <w:tab/>
        <w:t>372</w:t>
      </w:r>
    </w:p>
    <w:p w14:paraId="4FB3FFD2" w14:textId="77777777" w:rsidR="00BE52CE" w:rsidRPr="005B17D3" w:rsidRDefault="00BE52CE" w:rsidP="00EF3896">
      <w:pPr>
        <w:pStyle w:val="Index3"/>
        <w:tabs>
          <w:tab w:val="right" w:leader="dot" w:pos="9350"/>
        </w:tabs>
        <w:rPr>
          <w:noProof/>
        </w:rPr>
      </w:pPr>
      <w:r w:rsidRPr="005B17D3">
        <w:rPr>
          <w:noProof/>
        </w:rPr>
        <w:t>Primary Facility</w:t>
      </w:r>
      <w:r w:rsidRPr="005B17D3">
        <w:rPr>
          <w:noProof/>
        </w:rPr>
        <w:tab/>
        <w:t>372</w:t>
      </w:r>
    </w:p>
    <w:p w14:paraId="476A0D7B" w14:textId="77777777" w:rsidR="00BE52CE" w:rsidRPr="005B17D3" w:rsidRDefault="00BE52CE" w:rsidP="00EF3896">
      <w:pPr>
        <w:pStyle w:val="Index2"/>
        <w:tabs>
          <w:tab w:val="right" w:leader="dot" w:pos="9350"/>
        </w:tabs>
        <w:rPr>
          <w:noProof/>
        </w:rPr>
      </w:pPr>
      <w:r w:rsidRPr="005B17D3">
        <w:rPr>
          <w:noProof/>
        </w:rPr>
        <w:t>Financials</w:t>
      </w:r>
      <w:r w:rsidRPr="005B17D3">
        <w:rPr>
          <w:noProof/>
        </w:rPr>
        <w:tab/>
        <w:t>330</w:t>
      </w:r>
    </w:p>
    <w:p w14:paraId="4A93FAA1" w14:textId="77777777" w:rsidR="00BE52CE" w:rsidRPr="005B17D3" w:rsidRDefault="00BE52CE" w:rsidP="00EF3896">
      <w:pPr>
        <w:pStyle w:val="Index3"/>
        <w:tabs>
          <w:tab w:val="right" w:leader="dot" w:pos="9350"/>
        </w:tabs>
        <w:rPr>
          <w:noProof/>
        </w:rPr>
      </w:pPr>
      <w:r w:rsidRPr="005B17D3">
        <w:rPr>
          <w:noProof/>
        </w:rPr>
        <w:t>Who is Subject To</w:t>
      </w:r>
      <w:r w:rsidRPr="005B17D3">
        <w:rPr>
          <w:noProof/>
        </w:rPr>
        <w:tab/>
        <w:t>331</w:t>
      </w:r>
    </w:p>
    <w:p w14:paraId="2A02CF40" w14:textId="77777777" w:rsidR="00BE52CE" w:rsidRPr="005B17D3" w:rsidRDefault="00BE52CE" w:rsidP="00EF3896">
      <w:pPr>
        <w:pStyle w:val="Index2"/>
        <w:tabs>
          <w:tab w:val="right" w:leader="dot" w:pos="9350"/>
        </w:tabs>
        <w:rPr>
          <w:noProof/>
        </w:rPr>
      </w:pPr>
      <w:r w:rsidRPr="005B17D3">
        <w:rPr>
          <w:noProof/>
        </w:rPr>
        <w:t>Geographic</w:t>
      </w:r>
    </w:p>
    <w:p w14:paraId="48D59F25" w14:textId="77777777" w:rsidR="00BE52CE" w:rsidRPr="005B17D3" w:rsidRDefault="00BE52CE" w:rsidP="00EF3896">
      <w:pPr>
        <w:pStyle w:val="Index3"/>
        <w:tabs>
          <w:tab w:val="right" w:leader="dot" w:pos="9350"/>
        </w:tabs>
        <w:rPr>
          <w:noProof/>
        </w:rPr>
      </w:pPr>
      <w:r w:rsidRPr="005B17D3">
        <w:rPr>
          <w:noProof/>
        </w:rPr>
        <w:t>definition</w:t>
      </w:r>
      <w:r w:rsidRPr="005B17D3">
        <w:rPr>
          <w:noProof/>
        </w:rPr>
        <w:tab/>
        <w:t>29</w:t>
      </w:r>
    </w:p>
    <w:p w14:paraId="46472090" w14:textId="77777777" w:rsidR="00BE52CE" w:rsidRPr="005B17D3" w:rsidRDefault="00BE52CE" w:rsidP="00EF3896">
      <w:pPr>
        <w:pStyle w:val="Index2"/>
        <w:tabs>
          <w:tab w:val="right" w:leader="dot" w:pos="9350"/>
        </w:tabs>
        <w:rPr>
          <w:noProof/>
        </w:rPr>
      </w:pPr>
      <w:r w:rsidRPr="005B17D3">
        <w:rPr>
          <w:noProof/>
        </w:rPr>
        <w:t>Geographic Thresholds</w:t>
      </w:r>
      <w:r w:rsidRPr="005B17D3">
        <w:rPr>
          <w:noProof/>
        </w:rPr>
        <w:tab/>
        <w:t>110</w:t>
      </w:r>
    </w:p>
    <w:p w14:paraId="31B91126" w14:textId="77777777" w:rsidR="00BE52CE" w:rsidRPr="005B17D3" w:rsidRDefault="00BE52CE" w:rsidP="00EF3896">
      <w:pPr>
        <w:pStyle w:val="Index2"/>
        <w:tabs>
          <w:tab w:val="right" w:leader="dot" w:pos="9350"/>
        </w:tabs>
        <w:rPr>
          <w:noProof/>
        </w:rPr>
      </w:pPr>
      <w:r w:rsidRPr="005B17D3">
        <w:rPr>
          <w:noProof/>
        </w:rPr>
        <w:t>MT Signature Indicator By Income Year Report (IV 1)</w:t>
      </w:r>
      <w:r w:rsidRPr="005B17D3">
        <w:rPr>
          <w:noProof/>
        </w:rPr>
        <w:tab/>
        <w:t>102</w:t>
      </w:r>
    </w:p>
    <w:p w14:paraId="23D3BAAB" w14:textId="77777777" w:rsidR="00BE52CE" w:rsidRPr="005B17D3" w:rsidRDefault="00BE52CE" w:rsidP="00EF3896">
      <w:pPr>
        <w:pStyle w:val="Index2"/>
        <w:tabs>
          <w:tab w:val="right" w:leader="dot" w:pos="9350"/>
        </w:tabs>
        <w:rPr>
          <w:noProof/>
        </w:rPr>
      </w:pPr>
      <w:r w:rsidRPr="005B17D3">
        <w:rPr>
          <w:noProof/>
        </w:rPr>
        <w:t>on file</w:t>
      </w:r>
      <w:r w:rsidRPr="005B17D3">
        <w:rPr>
          <w:noProof/>
        </w:rPr>
        <w:tab/>
        <w:t>404</w:t>
      </w:r>
    </w:p>
    <w:p w14:paraId="0CAD0020" w14:textId="77777777" w:rsidR="00BE52CE" w:rsidRPr="005B17D3" w:rsidRDefault="00BE52CE" w:rsidP="00EF3896">
      <w:pPr>
        <w:pStyle w:val="Index2"/>
        <w:tabs>
          <w:tab w:val="right" w:leader="dot" w:pos="9350"/>
        </w:tabs>
        <w:rPr>
          <w:noProof/>
        </w:rPr>
      </w:pPr>
      <w:r w:rsidRPr="005B17D3">
        <w:rPr>
          <w:noProof/>
        </w:rPr>
        <w:t>Status</w:t>
      </w:r>
      <w:r w:rsidRPr="005B17D3">
        <w:rPr>
          <w:noProof/>
        </w:rPr>
        <w:tab/>
        <w:t>356</w:t>
      </w:r>
    </w:p>
    <w:p w14:paraId="63EA8278" w14:textId="77777777" w:rsidR="00BE52CE" w:rsidRPr="005B17D3" w:rsidRDefault="00BE52CE" w:rsidP="00EF3896">
      <w:pPr>
        <w:pStyle w:val="Index2"/>
        <w:tabs>
          <w:tab w:val="right" w:leader="dot" w:pos="9350"/>
        </w:tabs>
        <w:rPr>
          <w:noProof/>
        </w:rPr>
      </w:pPr>
      <w:r w:rsidRPr="005B17D3">
        <w:rPr>
          <w:noProof/>
        </w:rPr>
        <w:t>Threshold</w:t>
      </w:r>
      <w:r w:rsidRPr="005B17D3">
        <w:rPr>
          <w:noProof/>
        </w:rPr>
        <w:tab/>
        <w:t>356</w:t>
      </w:r>
    </w:p>
    <w:p w14:paraId="369C344C" w14:textId="77777777" w:rsidR="00BE52CE" w:rsidRPr="005B17D3" w:rsidRDefault="00BE52CE" w:rsidP="00EF3896">
      <w:pPr>
        <w:pStyle w:val="Index1"/>
        <w:tabs>
          <w:tab w:val="right" w:leader="dot" w:pos="9350"/>
        </w:tabs>
        <w:rPr>
          <w:noProof/>
        </w:rPr>
      </w:pPr>
      <w:r w:rsidRPr="005B17D3">
        <w:rPr>
          <w:noProof/>
        </w:rPr>
        <w:t>MEC</w:t>
      </w:r>
      <w:r w:rsidRPr="005B17D3">
        <w:rPr>
          <w:noProof/>
        </w:rPr>
        <w:tab/>
        <w:t>31</w:t>
      </w:r>
    </w:p>
    <w:p w14:paraId="218F275F" w14:textId="77777777" w:rsidR="00BE52CE" w:rsidRPr="005B17D3" w:rsidRDefault="00BE52CE" w:rsidP="00EF3896">
      <w:pPr>
        <w:pStyle w:val="Index1"/>
        <w:tabs>
          <w:tab w:val="right" w:leader="dot" w:pos="9350"/>
        </w:tabs>
        <w:rPr>
          <w:noProof/>
        </w:rPr>
      </w:pPr>
      <w:r w:rsidRPr="005B17D3">
        <w:rPr>
          <w:b/>
          <w:noProof/>
        </w:rPr>
        <w:t>Medal Of Honor Indicator</w:t>
      </w:r>
      <w:r w:rsidRPr="005B17D3">
        <w:rPr>
          <w:noProof/>
        </w:rPr>
        <w:tab/>
        <w:t>314, 315</w:t>
      </w:r>
    </w:p>
    <w:p w14:paraId="0BE6203C" w14:textId="77777777" w:rsidR="00BE52CE" w:rsidRPr="005B17D3" w:rsidRDefault="00BE52CE" w:rsidP="00EF3896">
      <w:pPr>
        <w:pStyle w:val="Index2"/>
        <w:tabs>
          <w:tab w:val="right" w:leader="dot" w:pos="9350"/>
        </w:tabs>
        <w:rPr>
          <w:noProof/>
        </w:rPr>
      </w:pPr>
      <w:r w:rsidRPr="005B17D3">
        <w:rPr>
          <w:noProof/>
        </w:rPr>
        <w:t>Decoration Status</w:t>
      </w:r>
      <w:r w:rsidRPr="005B17D3">
        <w:rPr>
          <w:noProof/>
        </w:rPr>
        <w:tab/>
        <w:t>315</w:t>
      </w:r>
    </w:p>
    <w:p w14:paraId="166F6488" w14:textId="77777777" w:rsidR="00BE52CE" w:rsidRPr="005B17D3" w:rsidRDefault="00BE52CE" w:rsidP="00EF3896">
      <w:pPr>
        <w:pStyle w:val="Index2"/>
        <w:tabs>
          <w:tab w:val="right" w:leader="dot" w:pos="9350"/>
        </w:tabs>
        <w:rPr>
          <w:noProof/>
        </w:rPr>
      </w:pPr>
      <w:r w:rsidRPr="005B17D3">
        <w:rPr>
          <w:noProof/>
        </w:rPr>
        <w:t>Document Receipt Date</w:t>
      </w:r>
      <w:r w:rsidRPr="005B17D3">
        <w:rPr>
          <w:noProof/>
        </w:rPr>
        <w:tab/>
        <w:t>315</w:t>
      </w:r>
    </w:p>
    <w:p w14:paraId="4A707ADD" w14:textId="77777777" w:rsidR="00BE52CE" w:rsidRPr="005B17D3" w:rsidRDefault="00BE52CE" w:rsidP="00EF3896">
      <w:pPr>
        <w:pStyle w:val="Index2"/>
        <w:tabs>
          <w:tab w:val="right" w:leader="dot" w:pos="9350"/>
        </w:tabs>
        <w:rPr>
          <w:noProof/>
        </w:rPr>
      </w:pPr>
      <w:r w:rsidRPr="005B17D3">
        <w:rPr>
          <w:noProof/>
        </w:rPr>
        <w:t>Document Type</w:t>
      </w:r>
      <w:r w:rsidRPr="005B17D3">
        <w:rPr>
          <w:noProof/>
        </w:rPr>
        <w:tab/>
        <w:t>315</w:t>
      </w:r>
    </w:p>
    <w:p w14:paraId="582658BC" w14:textId="77777777" w:rsidR="00BE52CE" w:rsidRPr="005B17D3" w:rsidRDefault="00BE52CE" w:rsidP="00EF3896">
      <w:pPr>
        <w:pStyle w:val="Index2"/>
        <w:tabs>
          <w:tab w:val="right" w:leader="dot" w:pos="9350"/>
        </w:tabs>
        <w:rPr>
          <w:noProof/>
        </w:rPr>
      </w:pPr>
      <w:r w:rsidRPr="005B17D3">
        <w:rPr>
          <w:noProof/>
        </w:rPr>
        <w:t>Source of Change</w:t>
      </w:r>
      <w:r w:rsidRPr="005B17D3">
        <w:rPr>
          <w:noProof/>
        </w:rPr>
        <w:tab/>
        <w:t>315</w:t>
      </w:r>
    </w:p>
    <w:p w14:paraId="52270614" w14:textId="77777777" w:rsidR="00BE52CE" w:rsidRPr="005B17D3" w:rsidRDefault="00BE52CE" w:rsidP="00EF3896">
      <w:pPr>
        <w:pStyle w:val="Index1"/>
        <w:tabs>
          <w:tab w:val="right" w:leader="dot" w:pos="9350"/>
        </w:tabs>
        <w:rPr>
          <w:noProof/>
        </w:rPr>
      </w:pPr>
      <w:r w:rsidRPr="005B17D3">
        <w:rPr>
          <w:noProof/>
        </w:rPr>
        <w:t>Medical</w:t>
      </w:r>
    </w:p>
    <w:p w14:paraId="3E2108AE" w14:textId="77777777" w:rsidR="00BE52CE" w:rsidRPr="005B17D3" w:rsidRDefault="00BE52CE" w:rsidP="00EF3896">
      <w:pPr>
        <w:pStyle w:val="Index2"/>
        <w:tabs>
          <w:tab w:val="right" w:leader="dot" w:pos="9350"/>
        </w:tabs>
        <w:rPr>
          <w:noProof/>
        </w:rPr>
      </w:pPr>
      <w:r w:rsidRPr="005B17D3">
        <w:rPr>
          <w:noProof/>
        </w:rPr>
        <w:t>Adjusted Expenses</w:t>
      </w:r>
      <w:r w:rsidRPr="005B17D3">
        <w:rPr>
          <w:noProof/>
        </w:rPr>
        <w:tab/>
        <w:t>353</w:t>
      </w:r>
    </w:p>
    <w:p w14:paraId="1456C5C5" w14:textId="77777777" w:rsidR="00BE52CE" w:rsidRPr="005B17D3" w:rsidRDefault="00BE52CE" w:rsidP="00EF3896">
      <w:pPr>
        <w:pStyle w:val="Index2"/>
        <w:tabs>
          <w:tab w:val="right" w:leader="dot" w:pos="9350"/>
        </w:tabs>
        <w:rPr>
          <w:noProof/>
        </w:rPr>
      </w:pPr>
      <w:r w:rsidRPr="005B17D3">
        <w:rPr>
          <w:noProof/>
        </w:rPr>
        <w:t>and dental care</w:t>
      </w:r>
      <w:r w:rsidRPr="005B17D3">
        <w:rPr>
          <w:noProof/>
        </w:rPr>
        <w:tab/>
        <w:t>373</w:t>
      </w:r>
    </w:p>
    <w:p w14:paraId="5FEDBFC6" w14:textId="77777777" w:rsidR="00BE52CE" w:rsidRPr="005B17D3" w:rsidRDefault="00BE52CE" w:rsidP="00EF3896">
      <w:pPr>
        <w:pStyle w:val="Index2"/>
        <w:tabs>
          <w:tab w:val="right" w:leader="dot" w:pos="9350"/>
        </w:tabs>
        <w:rPr>
          <w:noProof/>
        </w:rPr>
      </w:pPr>
      <w:r w:rsidRPr="005B17D3">
        <w:rPr>
          <w:noProof/>
        </w:rPr>
        <w:t>appointments</w:t>
      </w:r>
      <w:r w:rsidRPr="005B17D3">
        <w:rPr>
          <w:noProof/>
        </w:rPr>
        <w:tab/>
        <w:t>225</w:t>
      </w:r>
    </w:p>
    <w:p w14:paraId="3EE30B63" w14:textId="77777777" w:rsidR="00BE52CE" w:rsidRPr="005B17D3" w:rsidRDefault="00BE52CE" w:rsidP="00EF3896">
      <w:pPr>
        <w:pStyle w:val="Index2"/>
        <w:tabs>
          <w:tab w:val="right" w:leader="dot" w:pos="9350"/>
        </w:tabs>
        <w:rPr>
          <w:noProof/>
        </w:rPr>
      </w:pPr>
      <w:r w:rsidRPr="005B17D3">
        <w:rPr>
          <w:noProof/>
        </w:rPr>
        <w:t>attention</w:t>
      </w:r>
      <w:r w:rsidRPr="005B17D3">
        <w:rPr>
          <w:noProof/>
        </w:rPr>
        <w:tab/>
        <w:t>33</w:t>
      </w:r>
    </w:p>
    <w:p w14:paraId="2738A37E" w14:textId="77777777" w:rsidR="00BE52CE" w:rsidRPr="005B17D3" w:rsidRDefault="00BE52CE" w:rsidP="00EF3896">
      <w:pPr>
        <w:pStyle w:val="Index2"/>
        <w:tabs>
          <w:tab w:val="right" w:leader="dot" w:pos="9350"/>
        </w:tabs>
        <w:rPr>
          <w:noProof/>
        </w:rPr>
      </w:pPr>
      <w:r w:rsidRPr="005B17D3">
        <w:rPr>
          <w:noProof/>
        </w:rPr>
        <w:t>benefits package</w:t>
      </w:r>
      <w:r w:rsidRPr="005B17D3">
        <w:rPr>
          <w:noProof/>
        </w:rPr>
        <w:tab/>
        <w:t>28</w:t>
      </w:r>
    </w:p>
    <w:p w14:paraId="42E4DA09" w14:textId="77777777" w:rsidR="00BE52CE" w:rsidRPr="005B17D3" w:rsidRDefault="00BE52CE" w:rsidP="00EF3896">
      <w:pPr>
        <w:pStyle w:val="Index2"/>
        <w:tabs>
          <w:tab w:val="right" w:leader="dot" w:pos="9350"/>
        </w:tabs>
        <w:rPr>
          <w:noProof/>
        </w:rPr>
      </w:pPr>
      <w:r w:rsidRPr="005B17D3">
        <w:rPr>
          <w:noProof/>
        </w:rPr>
        <w:t>Benefits Package</w:t>
      </w:r>
      <w:r w:rsidRPr="005B17D3">
        <w:rPr>
          <w:noProof/>
        </w:rPr>
        <w:tab/>
        <w:t>193</w:t>
      </w:r>
    </w:p>
    <w:p w14:paraId="608D6D20" w14:textId="77777777" w:rsidR="00BE52CE" w:rsidRPr="005B17D3" w:rsidRDefault="00BE52CE" w:rsidP="00EF3896">
      <w:pPr>
        <w:pStyle w:val="Index2"/>
        <w:tabs>
          <w:tab w:val="right" w:leader="dot" w:pos="9350"/>
        </w:tabs>
        <w:rPr>
          <w:noProof/>
        </w:rPr>
      </w:pPr>
      <w:r w:rsidRPr="005B17D3">
        <w:rPr>
          <w:noProof/>
        </w:rPr>
        <w:t>care</w:t>
      </w:r>
      <w:r w:rsidRPr="005B17D3">
        <w:rPr>
          <w:noProof/>
        </w:rPr>
        <w:tab/>
        <w:t>213, 353</w:t>
      </w:r>
    </w:p>
    <w:p w14:paraId="2CA04702" w14:textId="77777777" w:rsidR="00BE52CE" w:rsidRPr="005B17D3" w:rsidRDefault="00BE52CE" w:rsidP="00EF3896">
      <w:pPr>
        <w:pStyle w:val="Index2"/>
        <w:tabs>
          <w:tab w:val="right" w:leader="dot" w:pos="9350"/>
        </w:tabs>
        <w:rPr>
          <w:noProof/>
        </w:rPr>
      </w:pPr>
      <w:r w:rsidRPr="005B17D3">
        <w:rPr>
          <w:noProof/>
        </w:rPr>
        <w:t>care copay</w:t>
      </w:r>
      <w:r w:rsidRPr="005B17D3">
        <w:rPr>
          <w:noProof/>
        </w:rPr>
        <w:tab/>
        <w:t>229</w:t>
      </w:r>
    </w:p>
    <w:p w14:paraId="1BD0DE29" w14:textId="77777777" w:rsidR="00BE52CE" w:rsidRPr="005B17D3" w:rsidRDefault="00BE52CE" w:rsidP="00EF3896">
      <w:pPr>
        <w:pStyle w:val="Index2"/>
        <w:tabs>
          <w:tab w:val="right" w:leader="dot" w:pos="9350"/>
        </w:tabs>
        <w:rPr>
          <w:noProof/>
        </w:rPr>
      </w:pPr>
      <w:r w:rsidRPr="005B17D3">
        <w:rPr>
          <w:noProof/>
        </w:rPr>
        <w:t>center</w:t>
      </w:r>
      <w:r w:rsidRPr="005B17D3">
        <w:rPr>
          <w:noProof/>
        </w:rPr>
        <w:tab/>
        <w:t>98, 99, 100, 103, 105, 106</w:t>
      </w:r>
    </w:p>
    <w:p w14:paraId="36E79AD8" w14:textId="77777777" w:rsidR="00BE52CE" w:rsidRPr="005B17D3" w:rsidRDefault="00BE52CE" w:rsidP="00EF3896">
      <w:pPr>
        <w:pStyle w:val="Index2"/>
        <w:tabs>
          <w:tab w:val="right" w:leader="dot" w:pos="9350"/>
        </w:tabs>
        <w:rPr>
          <w:noProof/>
        </w:rPr>
      </w:pPr>
      <w:r w:rsidRPr="005B17D3">
        <w:rPr>
          <w:noProof/>
        </w:rPr>
        <w:t>CHAMPVA</w:t>
      </w:r>
      <w:r w:rsidRPr="005B17D3">
        <w:rPr>
          <w:noProof/>
        </w:rPr>
        <w:tab/>
        <w:t>27</w:t>
      </w:r>
    </w:p>
    <w:p w14:paraId="6E2C230A" w14:textId="77777777" w:rsidR="00BE52CE" w:rsidRPr="005B17D3" w:rsidRDefault="00BE52CE" w:rsidP="00EF3896">
      <w:pPr>
        <w:pStyle w:val="Index2"/>
        <w:tabs>
          <w:tab w:val="right" w:leader="dot" w:pos="9350"/>
        </w:tabs>
        <w:rPr>
          <w:noProof/>
        </w:rPr>
      </w:pPr>
      <w:r w:rsidRPr="005B17D3">
        <w:rPr>
          <w:noProof/>
        </w:rPr>
        <w:t>Chief Director</w:t>
      </w:r>
      <w:r w:rsidRPr="005B17D3">
        <w:rPr>
          <w:noProof/>
        </w:rPr>
        <w:tab/>
        <w:t>372</w:t>
      </w:r>
    </w:p>
    <w:p w14:paraId="2E4916EB" w14:textId="77777777" w:rsidR="00BE52CE" w:rsidRPr="005B17D3" w:rsidRDefault="00BE52CE" w:rsidP="00EF3896">
      <w:pPr>
        <w:pStyle w:val="Index2"/>
        <w:tabs>
          <w:tab w:val="right" w:leader="dot" w:pos="9350"/>
        </w:tabs>
        <w:rPr>
          <w:noProof/>
        </w:rPr>
      </w:pPr>
      <w:r w:rsidRPr="005B17D3">
        <w:rPr>
          <w:noProof/>
        </w:rPr>
        <w:t>Civilian Health and Medical Program of the Uniformed Services</w:t>
      </w:r>
      <w:r w:rsidRPr="005B17D3">
        <w:rPr>
          <w:noProof/>
        </w:rPr>
        <w:tab/>
        <w:t>226</w:t>
      </w:r>
    </w:p>
    <w:p w14:paraId="4500F895" w14:textId="77777777" w:rsidR="00BE52CE" w:rsidRPr="005B17D3" w:rsidRDefault="00BE52CE" w:rsidP="00EF3896">
      <w:pPr>
        <w:pStyle w:val="Index2"/>
        <w:tabs>
          <w:tab w:val="right" w:leader="dot" w:pos="9350"/>
        </w:tabs>
        <w:rPr>
          <w:noProof/>
        </w:rPr>
      </w:pPr>
      <w:r w:rsidRPr="005B17D3">
        <w:rPr>
          <w:noProof/>
        </w:rPr>
        <w:t>claim</w:t>
      </w:r>
      <w:r w:rsidRPr="005B17D3">
        <w:rPr>
          <w:noProof/>
        </w:rPr>
        <w:tab/>
        <w:t>225</w:t>
      </w:r>
    </w:p>
    <w:p w14:paraId="514D4358" w14:textId="77777777" w:rsidR="00BE52CE" w:rsidRPr="005B17D3" w:rsidRDefault="00BE52CE" w:rsidP="00EF3896">
      <w:pPr>
        <w:pStyle w:val="Index2"/>
        <w:tabs>
          <w:tab w:val="right" w:leader="dot" w:pos="9350"/>
        </w:tabs>
        <w:rPr>
          <w:noProof/>
        </w:rPr>
      </w:pPr>
      <w:r w:rsidRPr="005B17D3">
        <w:rPr>
          <w:noProof/>
        </w:rPr>
        <w:t>condition</w:t>
      </w:r>
      <w:r w:rsidRPr="005B17D3">
        <w:rPr>
          <w:noProof/>
        </w:rPr>
        <w:tab/>
        <w:t>202</w:t>
      </w:r>
    </w:p>
    <w:p w14:paraId="1C1D714B" w14:textId="77777777" w:rsidR="00BE52CE" w:rsidRPr="005B17D3" w:rsidRDefault="00BE52CE" w:rsidP="00EF3896">
      <w:pPr>
        <w:pStyle w:val="Index2"/>
        <w:tabs>
          <w:tab w:val="right" w:leader="dot" w:pos="9350"/>
        </w:tabs>
        <w:rPr>
          <w:noProof/>
        </w:rPr>
      </w:pPr>
      <w:r w:rsidRPr="005B17D3">
        <w:rPr>
          <w:noProof/>
        </w:rPr>
        <w:t>deductible</w:t>
      </w:r>
      <w:r w:rsidRPr="005B17D3">
        <w:rPr>
          <w:noProof/>
        </w:rPr>
        <w:tab/>
        <w:t>332</w:t>
      </w:r>
    </w:p>
    <w:p w14:paraId="30901A6C" w14:textId="77777777" w:rsidR="00BE52CE" w:rsidRPr="005B17D3" w:rsidRDefault="00BE52CE" w:rsidP="00EF3896">
      <w:pPr>
        <w:pStyle w:val="Index2"/>
        <w:tabs>
          <w:tab w:val="right" w:leader="dot" w:pos="9350"/>
        </w:tabs>
        <w:rPr>
          <w:noProof/>
        </w:rPr>
      </w:pPr>
      <w:r w:rsidRPr="005B17D3">
        <w:rPr>
          <w:noProof/>
        </w:rPr>
        <w:t>equipment</w:t>
      </w:r>
      <w:r w:rsidRPr="005B17D3">
        <w:rPr>
          <w:noProof/>
        </w:rPr>
        <w:tab/>
        <w:t>306</w:t>
      </w:r>
    </w:p>
    <w:p w14:paraId="23526259" w14:textId="77777777" w:rsidR="00BE52CE" w:rsidRPr="005B17D3" w:rsidRDefault="00BE52CE" w:rsidP="00EF3896">
      <w:pPr>
        <w:pStyle w:val="Index2"/>
        <w:tabs>
          <w:tab w:val="right" w:leader="dot" w:pos="9350"/>
        </w:tabs>
        <w:rPr>
          <w:noProof/>
        </w:rPr>
      </w:pPr>
      <w:r w:rsidRPr="005B17D3">
        <w:rPr>
          <w:noProof/>
        </w:rPr>
        <w:t>expenses</w:t>
      </w:r>
      <w:r w:rsidRPr="005B17D3">
        <w:rPr>
          <w:noProof/>
        </w:rPr>
        <w:tab/>
        <w:t>353</w:t>
      </w:r>
    </w:p>
    <w:p w14:paraId="2A93C441" w14:textId="77777777" w:rsidR="00BE52CE" w:rsidRPr="005B17D3" w:rsidRDefault="00BE52CE" w:rsidP="00EF3896">
      <w:pPr>
        <w:pStyle w:val="Index2"/>
        <w:tabs>
          <w:tab w:val="right" w:leader="dot" w:pos="9350"/>
        </w:tabs>
        <w:rPr>
          <w:noProof/>
        </w:rPr>
      </w:pPr>
      <w:r w:rsidRPr="005B17D3">
        <w:rPr>
          <w:noProof/>
        </w:rPr>
        <w:t>facilities</w:t>
      </w:r>
      <w:r w:rsidRPr="005B17D3">
        <w:rPr>
          <w:noProof/>
        </w:rPr>
        <w:tab/>
        <w:t>225</w:t>
      </w:r>
    </w:p>
    <w:p w14:paraId="01DCB5E1" w14:textId="77777777" w:rsidR="00BE52CE" w:rsidRPr="005B17D3" w:rsidRDefault="00BE52CE" w:rsidP="00EF3896">
      <w:pPr>
        <w:pStyle w:val="Index2"/>
        <w:tabs>
          <w:tab w:val="right" w:leader="dot" w:pos="9350"/>
        </w:tabs>
        <w:rPr>
          <w:noProof/>
        </w:rPr>
      </w:pPr>
      <w:r w:rsidRPr="005B17D3">
        <w:rPr>
          <w:noProof/>
        </w:rPr>
        <w:t>facility</w:t>
      </w:r>
      <w:r w:rsidRPr="005B17D3">
        <w:rPr>
          <w:noProof/>
        </w:rPr>
        <w:tab/>
        <w:t>372, 373</w:t>
      </w:r>
    </w:p>
    <w:p w14:paraId="0B3A1810" w14:textId="77777777" w:rsidR="00BE52CE" w:rsidRPr="005B17D3" w:rsidRDefault="00BE52CE" w:rsidP="00EF3896">
      <w:pPr>
        <w:pStyle w:val="Index2"/>
        <w:tabs>
          <w:tab w:val="right" w:leader="dot" w:pos="9350"/>
        </w:tabs>
        <w:rPr>
          <w:noProof/>
        </w:rPr>
      </w:pPr>
      <w:r w:rsidRPr="005B17D3">
        <w:rPr>
          <w:noProof/>
        </w:rPr>
        <w:t>Gross Expenses</w:t>
      </w:r>
      <w:r w:rsidRPr="005B17D3">
        <w:rPr>
          <w:noProof/>
        </w:rPr>
        <w:tab/>
        <w:t>353</w:t>
      </w:r>
    </w:p>
    <w:p w14:paraId="4EB9CE71" w14:textId="77777777" w:rsidR="00BE52CE" w:rsidRPr="005B17D3" w:rsidRDefault="00BE52CE" w:rsidP="00EF3896">
      <w:pPr>
        <w:pStyle w:val="Index2"/>
        <w:tabs>
          <w:tab w:val="right" w:leader="dot" w:pos="9350"/>
        </w:tabs>
        <w:rPr>
          <w:noProof/>
        </w:rPr>
      </w:pPr>
      <w:r w:rsidRPr="005B17D3">
        <w:rPr>
          <w:noProof/>
        </w:rPr>
        <w:t>HealtheVet</w:t>
      </w:r>
      <w:r w:rsidRPr="005B17D3">
        <w:rPr>
          <w:noProof/>
        </w:rPr>
        <w:tab/>
        <w:t>30</w:t>
      </w:r>
    </w:p>
    <w:p w14:paraId="4931B176" w14:textId="77777777" w:rsidR="00BE52CE" w:rsidRPr="005B17D3" w:rsidRDefault="00BE52CE" w:rsidP="00EF3896">
      <w:pPr>
        <w:pStyle w:val="Index2"/>
        <w:tabs>
          <w:tab w:val="right" w:leader="dot" w:pos="9350"/>
        </w:tabs>
        <w:rPr>
          <w:noProof/>
        </w:rPr>
      </w:pPr>
      <w:r w:rsidRPr="005B17D3">
        <w:rPr>
          <w:noProof/>
        </w:rPr>
        <w:t>insurance</w:t>
      </w:r>
      <w:r w:rsidRPr="005B17D3">
        <w:rPr>
          <w:noProof/>
        </w:rPr>
        <w:tab/>
        <w:t>306, 353</w:t>
      </w:r>
    </w:p>
    <w:p w14:paraId="1271E66B" w14:textId="77777777" w:rsidR="00BE52CE" w:rsidRPr="005B17D3" w:rsidRDefault="00BE52CE" w:rsidP="00EF3896">
      <w:pPr>
        <w:pStyle w:val="Index2"/>
        <w:tabs>
          <w:tab w:val="right" w:leader="dot" w:pos="9350"/>
        </w:tabs>
        <w:rPr>
          <w:noProof/>
        </w:rPr>
      </w:pPr>
      <w:r w:rsidRPr="005B17D3">
        <w:rPr>
          <w:noProof/>
        </w:rPr>
        <w:t>joint facilities</w:t>
      </w:r>
      <w:r w:rsidRPr="005B17D3">
        <w:rPr>
          <w:noProof/>
        </w:rPr>
        <w:tab/>
        <w:t>35</w:t>
      </w:r>
    </w:p>
    <w:p w14:paraId="36A15596" w14:textId="77777777" w:rsidR="00BE52CE" w:rsidRPr="005B17D3" w:rsidRDefault="00BE52CE" w:rsidP="00EF3896">
      <w:pPr>
        <w:pStyle w:val="Index2"/>
        <w:tabs>
          <w:tab w:val="right" w:leader="dot" w:pos="9350"/>
        </w:tabs>
        <w:rPr>
          <w:noProof/>
        </w:rPr>
      </w:pPr>
      <w:r w:rsidRPr="005B17D3">
        <w:rPr>
          <w:noProof/>
        </w:rPr>
        <w:t>services</w:t>
      </w:r>
      <w:r w:rsidRPr="005B17D3">
        <w:rPr>
          <w:noProof/>
        </w:rPr>
        <w:tab/>
        <w:t>306, 316, 372</w:t>
      </w:r>
    </w:p>
    <w:p w14:paraId="665D369A" w14:textId="77777777" w:rsidR="00BE52CE" w:rsidRPr="005B17D3" w:rsidRDefault="00BE52CE" w:rsidP="00EF3896">
      <w:pPr>
        <w:pStyle w:val="Index2"/>
        <w:tabs>
          <w:tab w:val="right" w:leader="dot" w:pos="9350"/>
        </w:tabs>
        <w:rPr>
          <w:noProof/>
        </w:rPr>
      </w:pPr>
      <w:r w:rsidRPr="005B17D3">
        <w:rPr>
          <w:noProof/>
        </w:rPr>
        <w:t>treatment</w:t>
      </w:r>
      <w:r w:rsidRPr="005B17D3">
        <w:rPr>
          <w:noProof/>
        </w:rPr>
        <w:tab/>
        <w:t>372</w:t>
      </w:r>
    </w:p>
    <w:p w14:paraId="2104AD5B" w14:textId="77777777" w:rsidR="00BE52CE" w:rsidRPr="005B17D3" w:rsidRDefault="00BE52CE" w:rsidP="00EF3896">
      <w:pPr>
        <w:pStyle w:val="Index2"/>
        <w:tabs>
          <w:tab w:val="right" w:leader="dot" w:pos="9350"/>
        </w:tabs>
        <w:rPr>
          <w:noProof/>
        </w:rPr>
      </w:pPr>
      <w:r w:rsidRPr="005B17D3">
        <w:rPr>
          <w:noProof/>
        </w:rPr>
        <w:t>treatments or medications</w:t>
      </w:r>
      <w:r w:rsidRPr="005B17D3">
        <w:rPr>
          <w:noProof/>
        </w:rPr>
        <w:tab/>
        <w:t>305</w:t>
      </w:r>
    </w:p>
    <w:p w14:paraId="4B7B35C1" w14:textId="77777777" w:rsidR="00BE52CE" w:rsidRPr="005B17D3" w:rsidRDefault="00BE52CE" w:rsidP="00EF3896">
      <w:pPr>
        <w:pStyle w:val="Index2"/>
        <w:tabs>
          <w:tab w:val="right" w:leader="dot" w:pos="9350"/>
        </w:tabs>
        <w:rPr>
          <w:noProof/>
        </w:rPr>
      </w:pPr>
      <w:r w:rsidRPr="005B17D3">
        <w:rPr>
          <w:noProof/>
        </w:rPr>
        <w:t>VAMC</w:t>
      </w:r>
      <w:r w:rsidRPr="005B17D3">
        <w:rPr>
          <w:noProof/>
        </w:rPr>
        <w:tab/>
        <w:t>35</w:t>
      </w:r>
    </w:p>
    <w:p w14:paraId="50CA01B5" w14:textId="77777777" w:rsidR="00BE52CE" w:rsidRPr="005B17D3" w:rsidRDefault="00BE52CE" w:rsidP="00EF3896">
      <w:pPr>
        <w:pStyle w:val="Index1"/>
        <w:tabs>
          <w:tab w:val="right" w:leader="dot" w:pos="9350"/>
        </w:tabs>
        <w:rPr>
          <w:noProof/>
        </w:rPr>
      </w:pPr>
      <w:r w:rsidRPr="005B17D3">
        <w:rPr>
          <w:noProof/>
        </w:rPr>
        <w:t>Medication Copayments</w:t>
      </w:r>
      <w:r w:rsidRPr="005B17D3">
        <w:rPr>
          <w:noProof/>
        </w:rPr>
        <w:tab/>
        <w:t>111, 125</w:t>
      </w:r>
    </w:p>
    <w:p w14:paraId="70B0595D" w14:textId="77777777" w:rsidR="00BE52CE" w:rsidRPr="005B17D3" w:rsidRDefault="00BE52CE" w:rsidP="00EF3896">
      <w:pPr>
        <w:pStyle w:val="Index1"/>
        <w:tabs>
          <w:tab w:val="right" w:leader="dot" w:pos="9350"/>
        </w:tabs>
        <w:rPr>
          <w:noProof/>
        </w:rPr>
      </w:pPr>
      <w:r w:rsidRPr="005B17D3">
        <w:rPr>
          <w:b/>
          <w:noProof/>
        </w:rPr>
        <w:t>Military</w:t>
      </w:r>
      <w:r w:rsidRPr="005B17D3">
        <w:rPr>
          <w:noProof/>
        </w:rPr>
        <w:tab/>
        <w:t>27, 28, 29, 32, 33, 34, 35, 193, 200, 219, 221, 226, 283, 284, 288, 313, 331</w:t>
      </w:r>
    </w:p>
    <w:p w14:paraId="3861321B" w14:textId="77777777" w:rsidR="00BE52CE" w:rsidRPr="005B17D3" w:rsidRDefault="00BE52CE" w:rsidP="00EF3896">
      <w:pPr>
        <w:pStyle w:val="Index2"/>
        <w:tabs>
          <w:tab w:val="right" w:leader="dot" w:pos="9350"/>
        </w:tabs>
        <w:rPr>
          <w:noProof/>
        </w:rPr>
      </w:pPr>
      <w:r w:rsidRPr="005B17D3">
        <w:rPr>
          <w:noProof/>
        </w:rPr>
        <w:t>Current Service</w:t>
      </w:r>
      <w:r w:rsidRPr="005B17D3">
        <w:rPr>
          <w:noProof/>
        </w:rPr>
        <w:tab/>
        <w:t>311</w:t>
      </w:r>
    </w:p>
    <w:p w14:paraId="03CC1040" w14:textId="77777777" w:rsidR="00BE52CE" w:rsidRPr="005B17D3" w:rsidRDefault="00BE52CE" w:rsidP="00EF3896">
      <w:pPr>
        <w:pStyle w:val="Index2"/>
        <w:tabs>
          <w:tab w:val="right" w:leader="dot" w:pos="9350"/>
        </w:tabs>
        <w:rPr>
          <w:noProof/>
        </w:rPr>
      </w:pPr>
      <w:r w:rsidRPr="005B17D3">
        <w:rPr>
          <w:noProof/>
        </w:rPr>
        <w:t>disability</w:t>
      </w:r>
      <w:r w:rsidRPr="005B17D3">
        <w:rPr>
          <w:noProof/>
        </w:rPr>
        <w:tab/>
        <w:t>220, 312</w:t>
      </w:r>
    </w:p>
    <w:p w14:paraId="469823F1" w14:textId="77777777" w:rsidR="00BE52CE" w:rsidRPr="005B17D3" w:rsidRDefault="00BE52CE" w:rsidP="00EF3896">
      <w:pPr>
        <w:pStyle w:val="Index2"/>
        <w:tabs>
          <w:tab w:val="right" w:leader="dot" w:pos="9350"/>
        </w:tabs>
        <w:rPr>
          <w:noProof/>
        </w:rPr>
      </w:pPr>
      <w:r w:rsidRPr="005B17D3">
        <w:rPr>
          <w:noProof/>
        </w:rPr>
        <w:t>Disability Retirement</w:t>
      </w:r>
      <w:r w:rsidRPr="005B17D3">
        <w:rPr>
          <w:noProof/>
        </w:rPr>
        <w:tab/>
        <w:t>220, 313</w:t>
      </w:r>
    </w:p>
    <w:p w14:paraId="55A7B356" w14:textId="77777777" w:rsidR="00BE52CE" w:rsidRPr="005B17D3" w:rsidRDefault="00BE52CE" w:rsidP="00EF3896">
      <w:pPr>
        <w:pStyle w:val="Index2"/>
        <w:tabs>
          <w:tab w:val="right" w:leader="dot" w:pos="9350"/>
        </w:tabs>
        <w:rPr>
          <w:noProof/>
        </w:rPr>
      </w:pPr>
      <w:r w:rsidRPr="005B17D3">
        <w:rPr>
          <w:noProof/>
        </w:rPr>
        <w:t>duty</w:t>
      </w:r>
      <w:r w:rsidRPr="005B17D3">
        <w:rPr>
          <w:noProof/>
        </w:rPr>
        <w:tab/>
        <w:t>325</w:t>
      </w:r>
    </w:p>
    <w:p w14:paraId="1D97BB78" w14:textId="77777777" w:rsidR="00BE52CE" w:rsidRPr="005B17D3" w:rsidRDefault="00BE52CE" w:rsidP="00EF3896">
      <w:pPr>
        <w:pStyle w:val="Index2"/>
        <w:tabs>
          <w:tab w:val="right" w:leader="dot" w:pos="9350"/>
        </w:tabs>
        <w:rPr>
          <w:noProof/>
        </w:rPr>
      </w:pPr>
      <w:r w:rsidRPr="005B17D3">
        <w:rPr>
          <w:noProof/>
        </w:rPr>
        <w:t>Filipino Veteran Proof</w:t>
      </w:r>
      <w:r w:rsidRPr="005B17D3">
        <w:rPr>
          <w:noProof/>
        </w:rPr>
        <w:tab/>
        <w:t>318</w:t>
      </w:r>
    </w:p>
    <w:p w14:paraId="60FF9A2C" w14:textId="77777777" w:rsidR="00BE52CE" w:rsidRPr="005B17D3" w:rsidRDefault="00BE52CE" w:rsidP="00EF3896">
      <w:pPr>
        <w:pStyle w:val="Index2"/>
        <w:tabs>
          <w:tab w:val="right" w:leader="dot" w:pos="9350"/>
        </w:tabs>
        <w:rPr>
          <w:noProof/>
        </w:rPr>
      </w:pPr>
      <w:r w:rsidRPr="005B17D3">
        <w:rPr>
          <w:noProof/>
        </w:rPr>
        <w:t>Order of the Purple Heart</w:t>
      </w:r>
      <w:r w:rsidRPr="005B17D3">
        <w:rPr>
          <w:noProof/>
        </w:rPr>
        <w:tab/>
        <w:t>285, 290</w:t>
      </w:r>
    </w:p>
    <w:p w14:paraId="48CA70F0" w14:textId="77777777" w:rsidR="00BE52CE" w:rsidRPr="005B17D3" w:rsidRDefault="00BE52CE" w:rsidP="00EF3896">
      <w:pPr>
        <w:pStyle w:val="Index2"/>
        <w:tabs>
          <w:tab w:val="right" w:leader="dot" w:pos="9350"/>
        </w:tabs>
        <w:rPr>
          <w:noProof/>
        </w:rPr>
      </w:pPr>
      <w:r w:rsidRPr="005B17D3">
        <w:rPr>
          <w:noProof/>
        </w:rPr>
        <w:t>Orders of Award</w:t>
      </w:r>
      <w:r w:rsidRPr="005B17D3">
        <w:rPr>
          <w:noProof/>
        </w:rPr>
        <w:tab/>
        <w:t>65, 68, 207, 228, 232, 233</w:t>
      </w:r>
    </w:p>
    <w:p w14:paraId="195B70B2" w14:textId="77777777" w:rsidR="00BE52CE" w:rsidRPr="005B17D3" w:rsidRDefault="00BE52CE" w:rsidP="00EF3896">
      <w:pPr>
        <w:pStyle w:val="Index2"/>
        <w:tabs>
          <w:tab w:val="right" w:leader="dot" w:pos="9350"/>
        </w:tabs>
        <w:rPr>
          <w:noProof/>
        </w:rPr>
      </w:pPr>
      <w:r w:rsidRPr="005B17D3">
        <w:rPr>
          <w:noProof/>
        </w:rPr>
        <w:t>PH</w:t>
      </w:r>
      <w:r w:rsidRPr="005B17D3">
        <w:rPr>
          <w:noProof/>
        </w:rPr>
        <w:tab/>
        <w:t>228</w:t>
      </w:r>
    </w:p>
    <w:p w14:paraId="63FF1768" w14:textId="77777777" w:rsidR="00BE52CE" w:rsidRPr="005B17D3" w:rsidRDefault="00BE52CE" w:rsidP="00EF3896">
      <w:pPr>
        <w:pStyle w:val="Index2"/>
        <w:tabs>
          <w:tab w:val="right" w:leader="dot" w:pos="9350"/>
        </w:tabs>
        <w:rPr>
          <w:noProof/>
        </w:rPr>
      </w:pPr>
      <w:r w:rsidRPr="005B17D3">
        <w:rPr>
          <w:noProof/>
        </w:rPr>
        <w:t>Receiving Disability Retirement</w:t>
      </w:r>
      <w:r w:rsidRPr="005B17D3">
        <w:rPr>
          <w:noProof/>
        </w:rPr>
        <w:tab/>
        <w:t>234</w:t>
      </w:r>
    </w:p>
    <w:p w14:paraId="4C31DA34" w14:textId="77777777" w:rsidR="00BE52CE" w:rsidRPr="005B17D3" w:rsidRDefault="00BE52CE" w:rsidP="00EF3896">
      <w:pPr>
        <w:pStyle w:val="Index2"/>
        <w:tabs>
          <w:tab w:val="right" w:leader="dot" w:pos="9350"/>
        </w:tabs>
        <w:rPr>
          <w:noProof/>
        </w:rPr>
      </w:pPr>
      <w:r w:rsidRPr="005B17D3">
        <w:rPr>
          <w:noProof/>
        </w:rPr>
        <w:t>record</w:t>
      </w:r>
      <w:r w:rsidRPr="005B17D3">
        <w:rPr>
          <w:noProof/>
        </w:rPr>
        <w:tab/>
        <w:t>326</w:t>
      </w:r>
    </w:p>
    <w:p w14:paraId="2F8CEC89" w14:textId="77777777" w:rsidR="00BE52CE" w:rsidRPr="005B17D3" w:rsidRDefault="00BE52CE" w:rsidP="00EF3896">
      <w:pPr>
        <w:pStyle w:val="Index2"/>
        <w:tabs>
          <w:tab w:val="right" w:leader="dot" w:pos="9350"/>
        </w:tabs>
        <w:rPr>
          <w:noProof/>
        </w:rPr>
      </w:pPr>
      <w:r w:rsidRPr="005B17D3">
        <w:rPr>
          <w:noProof/>
        </w:rPr>
        <w:t>Retirement</w:t>
      </w:r>
      <w:r w:rsidRPr="005B17D3">
        <w:rPr>
          <w:noProof/>
        </w:rPr>
        <w:tab/>
        <w:t>351</w:t>
      </w:r>
    </w:p>
    <w:p w14:paraId="4C5B0FF9" w14:textId="77777777" w:rsidR="00BE52CE" w:rsidRPr="005B17D3" w:rsidRDefault="00BE52CE" w:rsidP="00EF3896">
      <w:pPr>
        <w:pStyle w:val="Index2"/>
        <w:tabs>
          <w:tab w:val="right" w:leader="dot" w:pos="9350"/>
        </w:tabs>
        <w:rPr>
          <w:noProof/>
        </w:rPr>
      </w:pPr>
      <w:r w:rsidRPr="005B17D3">
        <w:rPr>
          <w:noProof/>
        </w:rPr>
        <w:t>service</w:t>
      </w:r>
      <w:r w:rsidRPr="005B17D3">
        <w:rPr>
          <w:noProof/>
        </w:rPr>
        <w:tab/>
        <w:t>193, 200, 318, 322, 324, 325, 326, 330, 331</w:t>
      </w:r>
    </w:p>
    <w:p w14:paraId="5C8092E1" w14:textId="77777777" w:rsidR="00BE52CE" w:rsidRPr="005B17D3" w:rsidRDefault="00BE52CE" w:rsidP="00EF3896">
      <w:pPr>
        <w:pStyle w:val="Index2"/>
        <w:tabs>
          <w:tab w:val="right" w:leader="dot" w:pos="9350"/>
        </w:tabs>
        <w:rPr>
          <w:noProof/>
        </w:rPr>
      </w:pPr>
      <w:r w:rsidRPr="005B17D3">
        <w:rPr>
          <w:noProof/>
        </w:rPr>
        <w:t>Service Data</w:t>
      </w:r>
      <w:r w:rsidRPr="005B17D3">
        <w:rPr>
          <w:noProof/>
        </w:rPr>
        <w:tab/>
        <w:t>56</w:t>
      </w:r>
    </w:p>
    <w:p w14:paraId="4B8FB042" w14:textId="77777777" w:rsidR="00BE52CE" w:rsidRPr="005B17D3" w:rsidRDefault="00BE52CE" w:rsidP="00EF3896">
      <w:pPr>
        <w:pStyle w:val="Index2"/>
        <w:tabs>
          <w:tab w:val="right" w:leader="dot" w:pos="9350"/>
        </w:tabs>
        <w:rPr>
          <w:noProof/>
        </w:rPr>
      </w:pPr>
      <w:r w:rsidRPr="005B17D3">
        <w:rPr>
          <w:noProof/>
        </w:rPr>
        <w:t>Service Episode</w:t>
      </w:r>
      <w:r w:rsidRPr="005B17D3">
        <w:rPr>
          <w:noProof/>
        </w:rPr>
        <w:tab/>
        <w:t>320, 321, 322, 323</w:t>
      </w:r>
    </w:p>
    <w:p w14:paraId="6269AABE" w14:textId="77777777" w:rsidR="00BE52CE" w:rsidRPr="005B17D3" w:rsidRDefault="00BE52CE" w:rsidP="00EF3896">
      <w:pPr>
        <w:pStyle w:val="Index3"/>
        <w:tabs>
          <w:tab w:val="right" w:leader="dot" w:pos="9350"/>
        </w:tabs>
        <w:rPr>
          <w:noProof/>
        </w:rPr>
      </w:pPr>
      <w:r w:rsidRPr="005B17D3">
        <w:rPr>
          <w:noProof/>
        </w:rPr>
        <w:t>Dates</w:t>
      </w:r>
      <w:r w:rsidRPr="005B17D3">
        <w:rPr>
          <w:noProof/>
        </w:rPr>
        <w:tab/>
        <w:t>323, 325</w:t>
      </w:r>
    </w:p>
    <w:p w14:paraId="0AC821E7" w14:textId="77777777" w:rsidR="00BE52CE" w:rsidRPr="005B17D3" w:rsidRDefault="00BE52CE" w:rsidP="00EF3896">
      <w:pPr>
        <w:pStyle w:val="Index3"/>
        <w:tabs>
          <w:tab w:val="right" w:leader="dot" w:pos="9350"/>
        </w:tabs>
        <w:rPr>
          <w:noProof/>
        </w:rPr>
      </w:pPr>
      <w:r w:rsidRPr="005B17D3">
        <w:rPr>
          <w:noProof/>
        </w:rPr>
        <w:t>Delete</w:t>
      </w:r>
      <w:r w:rsidRPr="005B17D3">
        <w:rPr>
          <w:noProof/>
        </w:rPr>
        <w:tab/>
        <w:t>311</w:t>
      </w:r>
    </w:p>
    <w:p w14:paraId="3AC95D74" w14:textId="77777777" w:rsidR="00BE52CE" w:rsidRPr="005B17D3" w:rsidRDefault="00BE52CE" w:rsidP="00EF3896">
      <w:pPr>
        <w:pStyle w:val="Index3"/>
        <w:tabs>
          <w:tab w:val="right" w:leader="dot" w:pos="9350"/>
        </w:tabs>
        <w:rPr>
          <w:noProof/>
        </w:rPr>
      </w:pPr>
      <w:r w:rsidRPr="005B17D3">
        <w:rPr>
          <w:noProof/>
        </w:rPr>
        <w:t>History</w:t>
      </w:r>
      <w:r w:rsidRPr="005B17D3">
        <w:rPr>
          <w:noProof/>
        </w:rPr>
        <w:tab/>
        <w:t>311</w:t>
      </w:r>
    </w:p>
    <w:p w14:paraId="5A13105E" w14:textId="77777777" w:rsidR="00BE52CE" w:rsidRPr="005B17D3" w:rsidRDefault="00BE52CE" w:rsidP="00EF3896">
      <w:pPr>
        <w:pStyle w:val="Index2"/>
        <w:tabs>
          <w:tab w:val="right" w:leader="dot" w:pos="9350"/>
        </w:tabs>
        <w:rPr>
          <w:noProof/>
        </w:rPr>
      </w:pPr>
      <w:r w:rsidRPr="005B17D3">
        <w:rPr>
          <w:noProof/>
        </w:rPr>
        <w:t>Service Episodes</w:t>
      </w:r>
      <w:r w:rsidRPr="005B17D3">
        <w:rPr>
          <w:noProof/>
        </w:rPr>
        <w:tab/>
        <w:t>327</w:t>
      </w:r>
    </w:p>
    <w:p w14:paraId="2867CF33" w14:textId="77777777" w:rsidR="00BE52CE" w:rsidRPr="005B17D3" w:rsidRDefault="00BE52CE" w:rsidP="00EF3896">
      <w:pPr>
        <w:pStyle w:val="Index2"/>
        <w:tabs>
          <w:tab w:val="right" w:leader="dot" w:pos="9350"/>
        </w:tabs>
        <w:rPr>
          <w:noProof/>
        </w:rPr>
      </w:pPr>
      <w:r w:rsidRPr="005B17D3">
        <w:rPr>
          <w:noProof/>
        </w:rPr>
        <w:t>Service Number</w:t>
      </w:r>
      <w:r w:rsidRPr="005B17D3">
        <w:rPr>
          <w:noProof/>
        </w:rPr>
        <w:tab/>
        <w:t>32, 47, 51, 52, 62, 63, 67, 70, 322, 398, 400, 401, 402, 403, 404, 405, 406, 407, 414, 415, 416, 424, 428</w:t>
      </w:r>
    </w:p>
    <w:p w14:paraId="3184A454" w14:textId="77777777" w:rsidR="00BE52CE" w:rsidRPr="005B17D3" w:rsidRDefault="00BE52CE" w:rsidP="00EF3896">
      <w:pPr>
        <w:pStyle w:val="Index2"/>
        <w:tabs>
          <w:tab w:val="right" w:leader="dot" w:pos="9350"/>
        </w:tabs>
        <w:rPr>
          <w:noProof/>
        </w:rPr>
      </w:pPr>
      <w:r w:rsidRPr="005B17D3">
        <w:rPr>
          <w:noProof/>
        </w:rPr>
        <w:t>Sexual Trama</w:t>
      </w:r>
      <w:r w:rsidRPr="005B17D3">
        <w:rPr>
          <w:noProof/>
        </w:rPr>
        <w:tab/>
        <w:t>32, 234, 331</w:t>
      </w:r>
    </w:p>
    <w:p w14:paraId="48A10B53" w14:textId="77777777" w:rsidR="00BE52CE" w:rsidRPr="005B17D3" w:rsidRDefault="00BE52CE" w:rsidP="00EF3896">
      <w:pPr>
        <w:pStyle w:val="Index2"/>
        <w:tabs>
          <w:tab w:val="right" w:leader="dot" w:pos="9350"/>
        </w:tabs>
        <w:rPr>
          <w:noProof/>
        </w:rPr>
      </w:pPr>
      <w:r w:rsidRPr="005B17D3">
        <w:rPr>
          <w:noProof/>
        </w:rPr>
        <w:t>time</w:t>
      </w:r>
      <w:r w:rsidRPr="005B17D3">
        <w:rPr>
          <w:noProof/>
        </w:rPr>
        <w:tab/>
        <w:t>94</w:t>
      </w:r>
    </w:p>
    <w:p w14:paraId="653C3CB4" w14:textId="77777777" w:rsidR="00BE52CE" w:rsidRPr="005B17D3" w:rsidRDefault="00BE52CE" w:rsidP="00EF3896">
      <w:pPr>
        <w:pStyle w:val="Index2"/>
        <w:tabs>
          <w:tab w:val="right" w:leader="dot" w:pos="9350"/>
        </w:tabs>
        <w:rPr>
          <w:noProof/>
        </w:rPr>
      </w:pPr>
      <w:r w:rsidRPr="005B17D3">
        <w:rPr>
          <w:noProof/>
        </w:rPr>
        <w:t>View Historical Service</w:t>
      </w:r>
      <w:r w:rsidRPr="005B17D3">
        <w:rPr>
          <w:noProof/>
        </w:rPr>
        <w:tab/>
        <w:t>311</w:t>
      </w:r>
    </w:p>
    <w:p w14:paraId="52F19F27" w14:textId="77777777" w:rsidR="00BE52CE" w:rsidRPr="005B17D3" w:rsidRDefault="00BE52CE" w:rsidP="00EF3896">
      <w:pPr>
        <w:pStyle w:val="Index1"/>
        <w:tabs>
          <w:tab w:val="right" w:leader="dot" w:pos="9350"/>
        </w:tabs>
        <w:rPr>
          <w:noProof/>
        </w:rPr>
      </w:pPr>
      <w:r w:rsidRPr="005B17D3">
        <w:rPr>
          <w:noProof/>
        </w:rPr>
        <w:t>Military Service Data Sharing</w:t>
      </w:r>
      <w:r w:rsidRPr="005B17D3">
        <w:rPr>
          <w:noProof/>
        </w:rPr>
        <w:tab/>
        <w:t>See MSDS</w:t>
      </w:r>
    </w:p>
    <w:p w14:paraId="1A738C3D" w14:textId="77777777" w:rsidR="00BE52CE" w:rsidRPr="005B17D3" w:rsidRDefault="00BE52CE" w:rsidP="00EF3896">
      <w:pPr>
        <w:pStyle w:val="Index1"/>
        <w:tabs>
          <w:tab w:val="right" w:leader="dot" w:pos="9350"/>
        </w:tabs>
        <w:rPr>
          <w:noProof/>
        </w:rPr>
      </w:pPr>
      <w:r w:rsidRPr="005B17D3">
        <w:rPr>
          <w:noProof/>
        </w:rPr>
        <w:t>Milrow</w:t>
      </w:r>
      <w:r w:rsidRPr="005B17D3">
        <w:rPr>
          <w:noProof/>
        </w:rPr>
        <w:tab/>
        <w:t>221, 314</w:t>
      </w:r>
    </w:p>
    <w:p w14:paraId="5DD7B74E" w14:textId="77777777" w:rsidR="00BE52CE" w:rsidRPr="005B17D3" w:rsidRDefault="00BE52CE" w:rsidP="00EF3896">
      <w:pPr>
        <w:pStyle w:val="Index1"/>
        <w:tabs>
          <w:tab w:val="right" w:leader="dot" w:pos="9350"/>
        </w:tabs>
        <w:rPr>
          <w:noProof/>
        </w:rPr>
      </w:pPr>
      <w:r w:rsidRPr="005B17D3">
        <w:rPr>
          <w:noProof/>
        </w:rPr>
        <w:t>Minimum Essential Coverage</w:t>
      </w:r>
      <w:r w:rsidRPr="005B17D3">
        <w:rPr>
          <w:noProof/>
        </w:rPr>
        <w:tab/>
        <w:t>31</w:t>
      </w:r>
    </w:p>
    <w:p w14:paraId="37A01F8D" w14:textId="77777777" w:rsidR="00BE52CE" w:rsidRPr="005B17D3" w:rsidRDefault="00BE52CE" w:rsidP="00EF3896">
      <w:pPr>
        <w:pStyle w:val="Index1"/>
        <w:tabs>
          <w:tab w:val="right" w:leader="dot" w:pos="9350"/>
        </w:tabs>
        <w:rPr>
          <w:noProof/>
        </w:rPr>
      </w:pPr>
      <w:r w:rsidRPr="005B17D3">
        <w:rPr>
          <w:noProof/>
        </w:rPr>
        <w:t>Mother’s</w:t>
      </w:r>
    </w:p>
    <w:p w14:paraId="14E73380" w14:textId="77777777" w:rsidR="00BE52CE" w:rsidRPr="005B17D3" w:rsidRDefault="00BE52CE" w:rsidP="00EF3896">
      <w:pPr>
        <w:pStyle w:val="Index2"/>
        <w:tabs>
          <w:tab w:val="right" w:leader="dot" w:pos="9350"/>
        </w:tabs>
        <w:rPr>
          <w:noProof/>
        </w:rPr>
      </w:pPr>
      <w:r w:rsidRPr="005B17D3">
        <w:rPr>
          <w:noProof/>
        </w:rPr>
        <w:t>First Name</w:t>
      </w:r>
    </w:p>
    <w:p w14:paraId="04AF6FB9" w14:textId="77777777" w:rsidR="00BE52CE" w:rsidRPr="005B17D3" w:rsidRDefault="00BE52CE" w:rsidP="00EF3896">
      <w:pPr>
        <w:pStyle w:val="Index3"/>
        <w:tabs>
          <w:tab w:val="right" w:leader="dot" w:pos="9350"/>
        </w:tabs>
        <w:rPr>
          <w:noProof/>
        </w:rPr>
      </w:pPr>
      <w:r w:rsidRPr="005B17D3">
        <w:rPr>
          <w:noProof/>
        </w:rPr>
        <w:t>AAP</w:t>
      </w:r>
      <w:r w:rsidRPr="005B17D3">
        <w:rPr>
          <w:noProof/>
        </w:rPr>
        <w:tab/>
        <w:t>279</w:t>
      </w:r>
    </w:p>
    <w:p w14:paraId="595DC4DA" w14:textId="77777777" w:rsidR="00BE52CE" w:rsidRPr="005B17D3" w:rsidRDefault="00BE52CE" w:rsidP="00EF3896">
      <w:pPr>
        <w:pStyle w:val="Index2"/>
        <w:tabs>
          <w:tab w:val="right" w:leader="dot" w:pos="9350"/>
        </w:tabs>
        <w:rPr>
          <w:noProof/>
        </w:rPr>
      </w:pPr>
      <w:r w:rsidRPr="005B17D3">
        <w:rPr>
          <w:noProof/>
        </w:rPr>
        <w:t>Last Name</w:t>
      </w:r>
    </w:p>
    <w:p w14:paraId="7D55C552" w14:textId="77777777" w:rsidR="00BE52CE" w:rsidRPr="005B17D3" w:rsidRDefault="00BE52CE" w:rsidP="00EF3896">
      <w:pPr>
        <w:pStyle w:val="Index3"/>
        <w:tabs>
          <w:tab w:val="right" w:leader="dot" w:pos="9350"/>
        </w:tabs>
        <w:rPr>
          <w:noProof/>
        </w:rPr>
      </w:pPr>
      <w:r w:rsidRPr="005B17D3">
        <w:rPr>
          <w:noProof/>
        </w:rPr>
        <w:t>AAP</w:t>
      </w:r>
      <w:r w:rsidRPr="005B17D3">
        <w:rPr>
          <w:noProof/>
        </w:rPr>
        <w:tab/>
        <w:t>279</w:t>
      </w:r>
    </w:p>
    <w:p w14:paraId="5E7FCABB" w14:textId="77777777" w:rsidR="00BE52CE" w:rsidRPr="005B17D3" w:rsidRDefault="00BE52CE" w:rsidP="00EF3896">
      <w:pPr>
        <w:pStyle w:val="Index1"/>
        <w:tabs>
          <w:tab w:val="right" w:leader="dot" w:pos="9350"/>
        </w:tabs>
        <w:rPr>
          <w:noProof/>
        </w:rPr>
      </w:pPr>
      <w:r w:rsidRPr="005B17D3">
        <w:rPr>
          <w:b/>
          <w:bCs/>
          <w:noProof/>
        </w:rPr>
        <w:t>MSDS</w:t>
      </w:r>
    </w:p>
    <w:p w14:paraId="67915028" w14:textId="77777777" w:rsidR="00BE52CE" w:rsidRPr="005B17D3" w:rsidRDefault="00BE52CE" w:rsidP="00EF3896">
      <w:pPr>
        <w:pStyle w:val="Index2"/>
        <w:tabs>
          <w:tab w:val="right" w:leader="dot" w:pos="9350"/>
        </w:tabs>
        <w:rPr>
          <w:noProof/>
        </w:rPr>
      </w:pPr>
      <w:r w:rsidRPr="005B17D3">
        <w:rPr>
          <w:noProof/>
        </w:rPr>
        <w:t>Capabilities</w:t>
      </w:r>
      <w:r w:rsidRPr="005B17D3">
        <w:rPr>
          <w:noProof/>
        </w:rPr>
        <w:tab/>
        <w:t>3</w:t>
      </w:r>
    </w:p>
    <w:p w14:paraId="4CBD01C5" w14:textId="77777777" w:rsidR="00BE52CE" w:rsidRPr="005B17D3" w:rsidRDefault="00BE52CE" w:rsidP="00EF3896">
      <w:pPr>
        <w:pStyle w:val="Index2"/>
        <w:tabs>
          <w:tab w:val="right" w:leader="dot" w:pos="9350"/>
        </w:tabs>
        <w:rPr>
          <w:noProof/>
        </w:rPr>
      </w:pPr>
      <w:r w:rsidRPr="005B17D3">
        <w:rPr>
          <w:noProof/>
        </w:rPr>
        <w:t>Definition</w:t>
      </w:r>
      <w:r w:rsidRPr="005B17D3">
        <w:rPr>
          <w:noProof/>
        </w:rPr>
        <w:tab/>
        <w:t>32</w:t>
      </w:r>
    </w:p>
    <w:p w14:paraId="09F9CA59" w14:textId="77777777" w:rsidR="00BE52CE" w:rsidRPr="005B17D3" w:rsidRDefault="00BE52CE" w:rsidP="00EF3896">
      <w:pPr>
        <w:pStyle w:val="Index2"/>
        <w:tabs>
          <w:tab w:val="right" w:leader="dot" w:pos="9350"/>
        </w:tabs>
        <w:rPr>
          <w:noProof/>
        </w:rPr>
      </w:pPr>
      <w:r w:rsidRPr="005B17D3">
        <w:rPr>
          <w:noProof/>
        </w:rPr>
        <w:t>Discharge Types</w:t>
      </w:r>
      <w:r w:rsidRPr="005B17D3">
        <w:rPr>
          <w:noProof/>
        </w:rPr>
        <w:tab/>
        <w:t>3, 325</w:t>
      </w:r>
    </w:p>
    <w:p w14:paraId="4ED45B66" w14:textId="77777777" w:rsidR="00BE52CE" w:rsidRPr="005B17D3" w:rsidRDefault="00BE52CE" w:rsidP="00EF3896">
      <w:pPr>
        <w:pStyle w:val="Index2"/>
        <w:tabs>
          <w:tab w:val="right" w:leader="dot" w:pos="9350"/>
        </w:tabs>
        <w:rPr>
          <w:noProof/>
        </w:rPr>
      </w:pPr>
      <w:r w:rsidRPr="005B17D3">
        <w:rPr>
          <w:noProof/>
        </w:rPr>
        <w:t>Reconciliation Indicator</w:t>
      </w:r>
      <w:r w:rsidRPr="005B17D3">
        <w:rPr>
          <w:noProof/>
        </w:rPr>
        <w:tab/>
        <w:t>144</w:t>
      </w:r>
    </w:p>
    <w:p w14:paraId="43C33232" w14:textId="77777777" w:rsidR="00BE52CE" w:rsidRPr="005B17D3" w:rsidRDefault="00BE52CE" w:rsidP="00EF3896">
      <w:pPr>
        <w:pStyle w:val="Index2"/>
        <w:tabs>
          <w:tab w:val="right" w:leader="dot" w:pos="9350"/>
        </w:tabs>
        <w:rPr>
          <w:noProof/>
        </w:rPr>
      </w:pPr>
      <w:r w:rsidRPr="005B17D3">
        <w:rPr>
          <w:noProof/>
        </w:rPr>
        <w:t>Service Indicator</w:t>
      </w:r>
      <w:r w:rsidRPr="005B17D3">
        <w:rPr>
          <w:noProof/>
        </w:rPr>
        <w:tab/>
        <w:t>144</w:t>
      </w:r>
    </w:p>
    <w:p w14:paraId="32696F59" w14:textId="77777777" w:rsidR="00BE52CE" w:rsidRPr="005B17D3" w:rsidRDefault="00BE52CE" w:rsidP="00EF3896">
      <w:pPr>
        <w:pStyle w:val="Index1"/>
        <w:tabs>
          <w:tab w:val="right" w:leader="dot" w:pos="9350"/>
        </w:tabs>
        <w:rPr>
          <w:noProof/>
        </w:rPr>
      </w:pPr>
      <w:r w:rsidRPr="005B17D3">
        <w:rPr>
          <w:noProof/>
        </w:rPr>
        <w:t>MT</w:t>
      </w:r>
    </w:p>
    <w:p w14:paraId="11E1723E" w14:textId="77777777" w:rsidR="00BE52CE" w:rsidRPr="005B17D3" w:rsidRDefault="00BE52CE" w:rsidP="00EF3896">
      <w:pPr>
        <w:pStyle w:val="Index2"/>
        <w:tabs>
          <w:tab w:val="right" w:leader="dot" w:pos="9350"/>
        </w:tabs>
        <w:rPr>
          <w:noProof/>
        </w:rPr>
      </w:pPr>
      <w:r w:rsidRPr="005B17D3">
        <w:rPr>
          <w:noProof/>
        </w:rPr>
        <w:t>copay exempt</w:t>
      </w:r>
      <w:r w:rsidRPr="005B17D3">
        <w:rPr>
          <w:noProof/>
        </w:rPr>
        <w:tab/>
        <w:t>356</w:t>
      </w:r>
    </w:p>
    <w:p w14:paraId="10E85DE3" w14:textId="77777777" w:rsidR="00BE52CE" w:rsidRPr="005B17D3" w:rsidRDefault="00BE52CE" w:rsidP="00EF3896">
      <w:pPr>
        <w:pStyle w:val="Index2"/>
        <w:tabs>
          <w:tab w:val="right" w:leader="dot" w:pos="9350"/>
        </w:tabs>
        <w:rPr>
          <w:noProof/>
        </w:rPr>
      </w:pPr>
      <w:r w:rsidRPr="005B17D3">
        <w:rPr>
          <w:noProof/>
        </w:rPr>
        <w:t>copay required</w:t>
      </w:r>
      <w:r w:rsidRPr="005B17D3">
        <w:rPr>
          <w:noProof/>
        </w:rPr>
        <w:tab/>
        <w:t>347, 348</w:t>
      </w:r>
    </w:p>
    <w:p w14:paraId="3D668B22" w14:textId="77777777" w:rsidR="00BE52CE" w:rsidRPr="005B17D3" w:rsidRDefault="00BE52CE" w:rsidP="00EF3896">
      <w:pPr>
        <w:pStyle w:val="Index2"/>
        <w:tabs>
          <w:tab w:val="right" w:leader="dot" w:pos="9350"/>
        </w:tabs>
        <w:rPr>
          <w:noProof/>
        </w:rPr>
      </w:pPr>
      <w:r w:rsidRPr="005B17D3">
        <w:rPr>
          <w:noProof/>
        </w:rPr>
        <w:t>Pending Adjudication</w:t>
      </w:r>
      <w:r w:rsidRPr="005B17D3">
        <w:rPr>
          <w:noProof/>
        </w:rPr>
        <w:tab/>
        <w:t>347</w:t>
      </w:r>
    </w:p>
    <w:p w14:paraId="21F45DA3" w14:textId="77777777" w:rsidR="00BE52CE" w:rsidRPr="005B17D3" w:rsidRDefault="00BE52CE" w:rsidP="00EF3896">
      <w:pPr>
        <w:pStyle w:val="Index1"/>
        <w:tabs>
          <w:tab w:val="right" w:leader="dot" w:pos="9350"/>
        </w:tabs>
        <w:rPr>
          <w:noProof/>
        </w:rPr>
      </w:pPr>
      <w:r w:rsidRPr="005B17D3">
        <w:rPr>
          <w:noProof/>
        </w:rPr>
        <w:t>National Defense Authorization Act (NDAA) of 2008</w:t>
      </w:r>
      <w:r w:rsidRPr="005B17D3">
        <w:rPr>
          <w:noProof/>
        </w:rPr>
        <w:tab/>
        <w:t>319</w:t>
      </w:r>
    </w:p>
    <w:p w14:paraId="36B8F83A" w14:textId="77777777" w:rsidR="00BE52CE" w:rsidRPr="005B17D3" w:rsidRDefault="00BE52CE" w:rsidP="00EF3896">
      <w:pPr>
        <w:pStyle w:val="Index1"/>
        <w:tabs>
          <w:tab w:val="right" w:leader="dot" w:pos="9350"/>
        </w:tabs>
        <w:rPr>
          <w:noProof/>
        </w:rPr>
      </w:pPr>
      <w:r w:rsidRPr="005B17D3">
        <w:rPr>
          <w:b/>
          <w:noProof/>
        </w:rPr>
        <w:t>New</w:t>
      </w:r>
    </w:p>
    <w:p w14:paraId="7117A3E1" w14:textId="77777777" w:rsidR="00BE52CE" w:rsidRPr="005B17D3" w:rsidRDefault="00BE52CE" w:rsidP="00EF3896">
      <w:pPr>
        <w:pStyle w:val="Index2"/>
        <w:tabs>
          <w:tab w:val="right" w:leader="dot" w:pos="9350"/>
        </w:tabs>
        <w:rPr>
          <w:noProof/>
        </w:rPr>
      </w:pPr>
      <w:r w:rsidRPr="005B17D3">
        <w:rPr>
          <w:noProof/>
        </w:rPr>
        <w:t>Add Associates</w:t>
      </w:r>
    </w:p>
    <w:p w14:paraId="32F6F4A3" w14:textId="77777777" w:rsidR="00BE52CE" w:rsidRPr="005B17D3" w:rsidRDefault="00BE52CE" w:rsidP="00EF3896">
      <w:pPr>
        <w:pStyle w:val="Index3"/>
        <w:tabs>
          <w:tab w:val="right" w:leader="dot" w:pos="9350"/>
        </w:tabs>
        <w:rPr>
          <w:noProof/>
        </w:rPr>
      </w:pPr>
      <w:r w:rsidRPr="005B17D3">
        <w:rPr>
          <w:noProof/>
        </w:rPr>
        <w:t>View Historical</w:t>
      </w:r>
      <w:r w:rsidRPr="005B17D3">
        <w:rPr>
          <w:noProof/>
        </w:rPr>
        <w:tab/>
        <w:t>282, 288</w:t>
      </w:r>
    </w:p>
    <w:p w14:paraId="4713DB78" w14:textId="77777777" w:rsidR="00BE52CE" w:rsidRPr="005B17D3" w:rsidRDefault="00BE52CE" w:rsidP="00EF3896">
      <w:pPr>
        <w:pStyle w:val="Index2"/>
        <w:tabs>
          <w:tab w:val="right" w:leader="dot" w:pos="9350"/>
        </w:tabs>
        <w:rPr>
          <w:noProof/>
        </w:rPr>
      </w:pPr>
      <w:r w:rsidRPr="005B17D3">
        <w:rPr>
          <w:noProof/>
        </w:rPr>
        <w:t>Add Document</w:t>
      </w:r>
      <w:r w:rsidRPr="005B17D3">
        <w:rPr>
          <w:noProof/>
        </w:rPr>
        <w:tab/>
        <w:t>63</w:t>
      </w:r>
    </w:p>
    <w:p w14:paraId="5FD764A8" w14:textId="77777777" w:rsidR="00BE52CE" w:rsidRPr="005B17D3" w:rsidRDefault="00BE52CE" w:rsidP="00EF3896">
      <w:pPr>
        <w:pStyle w:val="Index2"/>
        <w:tabs>
          <w:tab w:val="right" w:leader="dot" w:pos="9350"/>
        </w:tabs>
        <w:rPr>
          <w:noProof/>
        </w:rPr>
      </w:pPr>
      <w:r w:rsidRPr="005B17D3">
        <w:rPr>
          <w:noProof/>
        </w:rPr>
        <w:t>beneficiary</w:t>
      </w:r>
      <w:r w:rsidRPr="005B17D3">
        <w:rPr>
          <w:noProof/>
        </w:rPr>
        <w:tab/>
        <w:t>105</w:t>
      </w:r>
    </w:p>
    <w:p w14:paraId="653D679B" w14:textId="77777777" w:rsidR="00BE52CE" w:rsidRPr="005B17D3" w:rsidRDefault="00BE52CE" w:rsidP="00EF3896">
      <w:pPr>
        <w:pStyle w:val="Index2"/>
        <w:tabs>
          <w:tab w:val="right" w:leader="dot" w:pos="9350"/>
        </w:tabs>
        <w:rPr>
          <w:noProof/>
        </w:rPr>
      </w:pPr>
      <w:r w:rsidRPr="005B17D3">
        <w:rPr>
          <w:noProof/>
        </w:rPr>
        <w:t>Capabilities</w:t>
      </w:r>
      <w:r w:rsidRPr="005B17D3">
        <w:rPr>
          <w:noProof/>
        </w:rPr>
        <w:tab/>
        <w:t>131, 132, 133, 138</w:t>
      </w:r>
    </w:p>
    <w:p w14:paraId="7FBC98B2" w14:textId="77777777" w:rsidR="00BE52CE" w:rsidRPr="005B17D3" w:rsidRDefault="00BE52CE" w:rsidP="00EF3896">
      <w:pPr>
        <w:pStyle w:val="Index2"/>
        <w:tabs>
          <w:tab w:val="right" w:leader="dot" w:pos="9350"/>
        </w:tabs>
        <w:rPr>
          <w:noProof/>
        </w:rPr>
      </w:pPr>
      <w:r w:rsidRPr="005B17D3">
        <w:rPr>
          <w:noProof/>
        </w:rPr>
        <w:t>Capability Set Active Date</w:t>
      </w:r>
      <w:r w:rsidRPr="005B17D3">
        <w:rPr>
          <w:noProof/>
        </w:rPr>
        <w:tab/>
        <w:t>140</w:t>
      </w:r>
    </w:p>
    <w:p w14:paraId="013ADA61" w14:textId="77777777" w:rsidR="00BE52CE" w:rsidRPr="005B17D3" w:rsidRDefault="00BE52CE" w:rsidP="00EF3896">
      <w:pPr>
        <w:pStyle w:val="Index2"/>
        <w:tabs>
          <w:tab w:val="right" w:leader="dot" w:pos="9350"/>
        </w:tabs>
        <w:rPr>
          <w:noProof/>
        </w:rPr>
      </w:pPr>
      <w:r w:rsidRPr="005B17D3">
        <w:rPr>
          <w:noProof/>
        </w:rPr>
        <w:t>Capability Set Description</w:t>
      </w:r>
      <w:r w:rsidRPr="005B17D3">
        <w:rPr>
          <w:noProof/>
        </w:rPr>
        <w:tab/>
        <w:t>140</w:t>
      </w:r>
    </w:p>
    <w:p w14:paraId="49D87C80" w14:textId="77777777" w:rsidR="00BE52CE" w:rsidRPr="005B17D3" w:rsidRDefault="00BE52CE" w:rsidP="00EF3896">
      <w:pPr>
        <w:pStyle w:val="Index2"/>
        <w:tabs>
          <w:tab w:val="right" w:leader="dot" w:pos="9350"/>
        </w:tabs>
        <w:rPr>
          <w:noProof/>
        </w:rPr>
      </w:pPr>
      <w:r w:rsidRPr="005B17D3">
        <w:rPr>
          <w:noProof/>
        </w:rPr>
        <w:t>Capability Set Inactive Date</w:t>
      </w:r>
      <w:r w:rsidRPr="005B17D3">
        <w:rPr>
          <w:noProof/>
        </w:rPr>
        <w:tab/>
        <w:t>140</w:t>
      </w:r>
    </w:p>
    <w:p w14:paraId="112D1C5C" w14:textId="77777777" w:rsidR="00BE52CE" w:rsidRPr="005B17D3" w:rsidRDefault="00BE52CE" w:rsidP="00EF3896">
      <w:pPr>
        <w:pStyle w:val="Index2"/>
        <w:tabs>
          <w:tab w:val="right" w:leader="dot" w:pos="9350"/>
        </w:tabs>
        <w:rPr>
          <w:noProof/>
        </w:rPr>
      </w:pPr>
      <w:r w:rsidRPr="005B17D3">
        <w:rPr>
          <w:noProof/>
        </w:rPr>
        <w:t>Capability Set Last Updated By</w:t>
      </w:r>
      <w:r w:rsidRPr="005B17D3">
        <w:rPr>
          <w:noProof/>
        </w:rPr>
        <w:tab/>
        <w:t>140</w:t>
      </w:r>
    </w:p>
    <w:p w14:paraId="0AA5BCE8" w14:textId="77777777" w:rsidR="00BE52CE" w:rsidRPr="005B17D3" w:rsidRDefault="00BE52CE" w:rsidP="00EF3896">
      <w:pPr>
        <w:pStyle w:val="Index2"/>
        <w:tabs>
          <w:tab w:val="right" w:leader="dot" w:pos="9350"/>
        </w:tabs>
        <w:rPr>
          <w:noProof/>
        </w:rPr>
      </w:pPr>
      <w:r w:rsidRPr="005B17D3">
        <w:rPr>
          <w:noProof/>
        </w:rPr>
        <w:t>Capability Set Last Updated Date</w:t>
      </w:r>
      <w:r w:rsidRPr="005B17D3">
        <w:rPr>
          <w:noProof/>
        </w:rPr>
        <w:tab/>
        <w:t>140</w:t>
      </w:r>
    </w:p>
    <w:p w14:paraId="134CCEB3" w14:textId="77777777" w:rsidR="00BE52CE" w:rsidRPr="005B17D3" w:rsidRDefault="00BE52CE" w:rsidP="00EF3896">
      <w:pPr>
        <w:pStyle w:val="Index2"/>
        <w:tabs>
          <w:tab w:val="right" w:leader="dot" w:pos="9350"/>
        </w:tabs>
        <w:rPr>
          <w:noProof/>
        </w:rPr>
      </w:pPr>
      <w:r w:rsidRPr="005B17D3">
        <w:rPr>
          <w:noProof/>
        </w:rPr>
        <w:t>Capability Set Name</w:t>
      </w:r>
      <w:r w:rsidRPr="005B17D3">
        <w:rPr>
          <w:noProof/>
        </w:rPr>
        <w:tab/>
        <w:t>140</w:t>
      </w:r>
    </w:p>
    <w:p w14:paraId="04A26845" w14:textId="77777777" w:rsidR="00BE52CE" w:rsidRPr="005B17D3" w:rsidRDefault="00BE52CE" w:rsidP="00EF3896">
      <w:pPr>
        <w:pStyle w:val="Index2"/>
        <w:tabs>
          <w:tab w:val="right" w:leader="dot" w:pos="9350"/>
        </w:tabs>
        <w:rPr>
          <w:noProof/>
        </w:rPr>
      </w:pPr>
      <w:r w:rsidRPr="005B17D3">
        <w:rPr>
          <w:noProof/>
        </w:rPr>
        <w:t>document</w:t>
      </w:r>
      <w:r w:rsidRPr="005B17D3">
        <w:rPr>
          <w:noProof/>
        </w:rPr>
        <w:tab/>
        <w:t>63, 66, 70, 402</w:t>
      </w:r>
    </w:p>
    <w:p w14:paraId="6586DE3B" w14:textId="77777777" w:rsidR="00BE52CE" w:rsidRPr="005B17D3" w:rsidRDefault="00BE52CE" w:rsidP="00EF3896">
      <w:pPr>
        <w:pStyle w:val="Index2"/>
        <w:tabs>
          <w:tab w:val="right" w:leader="dot" w:pos="9350"/>
        </w:tabs>
        <w:rPr>
          <w:noProof/>
        </w:rPr>
      </w:pPr>
      <w:r w:rsidRPr="005B17D3">
        <w:rPr>
          <w:noProof/>
        </w:rPr>
        <w:t>EGT effective date</w:t>
      </w:r>
      <w:r w:rsidRPr="005B17D3">
        <w:rPr>
          <w:noProof/>
        </w:rPr>
        <w:tab/>
        <w:t>115</w:t>
      </w:r>
    </w:p>
    <w:p w14:paraId="02085BFF" w14:textId="77777777" w:rsidR="00BE52CE" w:rsidRPr="005B17D3" w:rsidRDefault="00BE52CE" w:rsidP="00EF3896">
      <w:pPr>
        <w:pStyle w:val="Index2"/>
        <w:tabs>
          <w:tab w:val="right" w:leader="dot" w:pos="9350"/>
        </w:tabs>
        <w:rPr>
          <w:noProof/>
        </w:rPr>
      </w:pPr>
      <w:r w:rsidRPr="005B17D3">
        <w:rPr>
          <w:noProof/>
        </w:rPr>
        <w:t>EGT Historical Settings</w:t>
      </w:r>
      <w:r w:rsidRPr="005B17D3">
        <w:rPr>
          <w:noProof/>
        </w:rPr>
        <w:tab/>
        <w:t>115</w:t>
      </w:r>
    </w:p>
    <w:p w14:paraId="15BE01F5" w14:textId="77777777" w:rsidR="00BE52CE" w:rsidRPr="005B17D3" w:rsidRDefault="00BE52CE" w:rsidP="00EF3896">
      <w:pPr>
        <w:pStyle w:val="Index2"/>
        <w:tabs>
          <w:tab w:val="right" w:leader="dot" w:pos="9350"/>
        </w:tabs>
        <w:rPr>
          <w:noProof/>
        </w:rPr>
      </w:pPr>
      <w:r w:rsidRPr="005B17D3">
        <w:rPr>
          <w:noProof/>
        </w:rPr>
        <w:t>EGT setting</w:t>
      </w:r>
      <w:r w:rsidRPr="005B17D3">
        <w:rPr>
          <w:noProof/>
        </w:rPr>
        <w:tab/>
        <w:t>115</w:t>
      </w:r>
    </w:p>
    <w:p w14:paraId="355DCFF3" w14:textId="77777777" w:rsidR="00BE52CE" w:rsidRPr="005B17D3" w:rsidRDefault="00BE52CE" w:rsidP="00EF3896">
      <w:pPr>
        <w:pStyle w:val="Index2"/>
        <w:tabs>
          <w:tab w:val="right" w:leader="dot" w:pos="9350"/>
        </w:tabs>
        <w:rPr>
          <w:noProof/>
        </w:rPr>
      </w:pPr>
      <w:r w:rsidRPr="005B17D3">
        <w:rPr>
          <w:noProof/>
        </w:rPr>
        <w:t>EGT setting end date</w:t>
      </w:r>
      <w:r w:rsidRPr="005B17D3">
        <w:rPr>
          <w:noProof/>
        </w:rPr>
        <w:tab/>
        <w:t>112</w:t>
      </w:r>
    </w:p>
    <w:p w14:paraId="6AFF73BE" w14:textId="77777777" w:rsidR="00BE52CE" w:rsidRPr="005B17D3" w:rsidRDefault="00BE52CE" w:rsidP="00EF3896">
      <w:pPr>
        <w:pStyle w:val="Index2"/>
        <w:tabs>
          <w:tab w:val="right" w:leader="dot" w:pos="9350"/>
        </w:tabs>
        <w:rPr>
          <w:noProof/>
        </w:rPr>
      </w:pPr>
      <w:r w:rsidRPr="005B17D3">
        <w:rPr>
          <w:noProof/>
        </w:rPr>
        <w:t>EGT Setting entry</w:t>
      </w:r>
      <w:r w:rsidRPr="005B17D3">
        <w:rPr>
          <w:noProof/>
        </w:rPr>
        <w:tab/>
        <w:t>116</w:t>
      </w:r>
    </w:p>
    <w:p w14:paraId="65083163" w14:textId="77777777" w:rsidR="00BE52CE" w:rsidRPr="005B17D3" w:rsidRDefault="00BE52CE" w:rsidP="00EF3896">
      <w:pPr>
        <w:pStyle w:val="Index2"/>
        <w:tabs>
          <w:tab w:val="right" w:leader="dot" w:pos="9350"/>
        </w:tabs>
        <w:rPr>
          <w:noProof/>
        </w:rPr>
      </w:pPr>
      <w:r w:rsidRPr="005B17D3">
        <w:rPr>
          <w:noProof/>
        </w:rPr>
        <w:t>EGT setting start date</w:t>
      </w:r>
      <w:r w:rsidRPr="005B17D3">
        <w:rPr>
          <w:noProof/>
        </w:rPr>
        <w:tab/>
        <w:t>112, 113</w:t>
      </w:r>
    </w:p>
    <w:p w14:paraId="065B9C6D" w14:textId="77777777" w:rsidR="00BE52CE" w:rsidRPr="005B17D3" w:rsidRDefault="00BE52CE" w:rsidP="00EF3896">
      <w:pPr>
        <w:pStyle w:val="Index2"/>
        <w:tabs>
          <w:tab w:val="right" w:leader="dot" w:pos="9350"/>
        </w:tabs>
        <w:rPr>
          <w:noProof/>
        </w:rPr>
      </w:pPr>
      <w:r w:rsidRPr="005B17D3">
        <w:rPr>
          <w:noProof/>
        </w:rPr>
        <w:t>EGT update</w:t>
      </w:r>
      <w:r w:rsidRPr="005B17D3">
        <w:rPr>
          <w:noProof/>
        </w:rPr>
        <w:tab/>
        <w:t>112, 114</w:t>
      </w:r>
    </w:p>
    <w:p w14:paraId="038CC5F0" w14:textId="77777777" w:rsidR="00BE52CE" w:rsidRPr="005B17D3" w:rsidRDefault="00BE52CE" w:rsidP="00EF3896">
      <w:pPr>
        <w:pStyle w:val="Index2"/>
        <w:tabs>
          <w:tab w:val="right" w:leader="dot" w:pos="9350"/>
        </w:tabs>
        <w:rPr>
          <w:noProof/>
        </w:rPr>
      </w:pPr>
      <w:r w:rsidRPr="005B17D3">
        <w:rPr>
          <w:noProof/>
        </w:rPr>
        <w:t>Eligibility Factor</w:t>
      </w:r>
      <w:r w:rsidRPr="005B17D3">
        <w:rPr>
          <w:noProof/>
        </w:rPr>
        <w:tab/>
        <w:t>408</w:t>
      </w:r>
    </w:p>
    <w:p w14:paraId="4A922E7A" w14:textId="77777777" w:rsidR="00BE52CE" w:rsidRPr="005B17D3" w:rsidRDefault="00BE52CE" w:rsidP="00EF3896">
      <w:pPr>
        <w:pStyle w:val="Index2"/>
        <w:tabs>
          <w:tab w:val="right" w:leader="dot" w:pos="9350"/>
        </w:tabs>
        <w:rPr>
          <w:noProof/>
        </w:rPr>
      </w:pPr>
      <w:r w:rsidRPr="005B17D3">
        <w:rPr>
          <w:noProof/>
        </w:rPr>
        <w:t>Enrollment applicants</w:t>
      </w:r>
      <w:r w:rsidRPr="005B17D3">
        <w:rPr>
          <w:noProof/>
        </w:rPr>
        <w:tab/>
        <w:t>364</w:t>
      </w:r>
    </w:p>
    <w:p w14:paraId="650DD130" w14:textId="77777777" w:rsidR="00BE52CE" w:rsidRPr="005B17D3" w:rsidRDefault="00BE52CE" w:rsidP="00EF3896">
      <w:pPr>
        <w:pStyle w:val="Index2"/>
        <w:tabs>
          <w:tab w:val="right" w:leader="dot" w:pos="9350"/>
        </w:tabs>
        <w:rPr>
          <w:noProof/>
        </w:rPr>
      </w:pPr>
      <w:r w:rsidRPr="005B17D3">
        <w:rPr>
          <w:noProof/>
        </w:rPr>
        <w:t>Enrollment Processing Report (QM 3)</w:t>
      </w:r>
      <w:r w:rsidRPr="005B17D3">
        <w:rPr>
          <w:noProof/>
        </w:rPr>
        <w:tab/>
        <w:t>105, 110</w:t>
      </w:r>
    </w:p>
    <w:p w14:paraId="5E1F1A98" w14:textId="77777777" w:rsidR="00BE52CE" w:rsidRPr="005B17D3" w:rsidRDefault="00BE52CE" w:rsidP="00EF3896">
      <w:pPr>
        <w:pStyle w:val="Index2"/>
        <w:tabs>
          <w:tab w:val="right" w:leader="dot" w:pos="9350"/>
        </w:tabs>
        <w:rPr>
          <w:noProof/>
        </w:rPr>
      </w:pPr>
      <w:r w:rsidRPr="005B17D3">
        <w:rPr>
          <w:noProof/>
        </w:rPr>
        <w:t>Enrollment Status</w:t>
      </w:r>
      <w:r w:rsidRPr="005B17D3">
        <w:rPr>
          <w:noProof/>
        </w:rPr>
        <w:tab/>
        <w:t>408</w:t>
      </w:r>
    </w:p>
    <w:p w14:paraId="6A4C123B" w14:textId="77777777" w:rsidR="00BE52CE" w:rsidRPr="005B17D3" w:rsidRDefault="00BE52CE" w:rsidP="00EF3896">
      <w:pPr>
        <w:pStyle w:val="Index2"/>
        <w:tabs>
          <w:tab w:val="right" w:leader="dot" w:pos="9350"/>
        </w:tabs>
        <w:rPr>
          <w:noProof/>
        </w:rPr>
      </w:pPr>
      <w:r w:rsidRPr="005B17D3">
        <w:rPr>
          <w:noProof/>
        </w:rPr>
        <w:t>Filipino Scout</w:t>
      </w:r>
      <w:r w:rsidRPr="005B17D3">
        <w:rPr>
          <w:noProof/>
        </w:rPr>
        <w:tab/>
        <w:t>318, 323</w:t>
      </w:r>
    </w:p>
    <w:p w14:paraId="0364598C" w14:textId="77777777" w:rsidR="00BE52CE" w:rsidRPr="005B17D3" w:rsidRDefault="00BE52CE" w:rsidP="00EF3896">
      <w:pPr>
        <w:pStyle w:val="Index2"/>
        <w:tabs>
          <w:tab w:val="right" w:leader="dot" w:pos="9350"/>
        </w:tabs>
        <w:rPr>
          <w:noProof/>
        </w:rPr>
      </w:pPr>
      <w:r w:rsidRPr="005B17D3">
        <w:rPr>
          <w:noProof/>
        </w:rPr>
        <w:t>Financials</w:t>
      </w:r>
    </w:p>
    <w:p w14:paraId="3BCC09DB" w14:textId="77777777" w:rsidR="00BE52CE" w:rsidRPr="005B17D3" w:rsidRDefault="00BE52CE" w:rsidP="00EF3896">
      <w:pPr>
        <w:pStyle w:val="Index3"/>
        <w:tabs>
          <w:tab w:val="right" w:leader="dot" w:pos="9350"/>
        </w:tabs>
        <w:rPr>
          <w:noProof/>
        </w:rPr>
      </w:pPr>
      <w:r w:rsidRPr="005B17D3">
        <w:rPr>
          <w:noProof/>
        </w:rPr>
        <w:t>beneficiaries</w:t>
      </w:r>
      <w:r w:rsidRPr="005B17D3">
        <w:rPr>
          <w:noProof/>
        </w:rPr>
        <w:tab/>
        <w:t>330</w:t>
      </w:r>
    </w:p>
    <w:p w14:paraId="1DA2E0AA" w14:textId="77777777" w:rsidR="00BE52CE" w:rsidRPr="005B17D3" w:rsidRDefault="00BE52CE" w:rsidP="00EF3896">
      <w:pPr>
        <w:pStyle w:val="Index2"/>
        <w:tabs>
          <w:tab w:val="right" w:leader="dot" w:pos="9350"/>
        </w:tabs>
        <w:rPr>
          <w:noProof/>
        </w:rPr>
      </w:pPr>
      <w:r w:rsidRPr="005B17D3">
        <w:rPr>
          <w:noProof/>
        </w:rPr>
        <w:t>Identity Traits</w:t>
      </w:r>
    </w:p>
    <w:p w14:paraId="0C91A5E3" w14:textId="77777777" w:rsidR="00BE52CE" w:rsidRPr="005B17D3" w:rsidRDefault="00BE52CE" w:rsidP="00EF3896">
      <w:pPr>
        <w:pStyle w:val="Index3"/>
        <w:tabs>
          <w:tab w:val="right" w:leader="dot" w:pos="9350"/>
        </w:tabs>
        <w:rPr>
          <w:noProof/>
        </w:rPr>
      </w:pPr>
      <w:r w:rsidRPr="005B17D3">
        <w:rPr>
          <w:noProof/>
        </w:rPr>
        <w:t>View Historical</w:t>
      </w:r>
      <w:r w:rsidRPr="005B17D3">
        <w:rPr>
          <w:noProof/>
        </w:rPr>
        <w:tab/>
        <w:t>250, 255</w:t>
      </w:r>
    </w:p>
    <w:p w14:paraId="4A95BDEC" w14:textId="77777777" w:rsidR="00BE52CE" w:rsidRPr="005B17D3" w:rsidRDefault="00BE52CE" w:rsidP="00EF3896">
      <w:pPr>
        <w:pStyle w:val="Index2"/>
        <w:tabs>
          <w:tab w:val="right" w:leader="dot" w:pos="9350"/>
        </w:tabs>
        <w:rPr>
          <w:noProof/>
        </w:rPr>
      </w:pPr>
      <w:r w:rsidRPr="005B17D3">
        <w:rPr>
          <w:noProof/>
        </w:rPr>
        <w:t>log document</w:t>
      </w:r>
      <w:r w:rsidRPr="005B17D3">
        <w:rPr>
          <w:noProof/>
        </w:rPr>
        <w:tab/>
        <w:t>402</w:t>
      </w:r>
    </w:p>
    <w:p w14:paraId="6DA3D302" w14:textId="77777777" w:rsidR="00BE52CE" w:rsidRPr="005B17D3" w:rsidRDefault="00BE52CE" w:rsidP="00EF3896">
      <w:pPr>
        <w:pStyle w:val="Index2"/>
        <w:tabs>
          <w:tab w:val="right" w:leader="dot" w:pos="9350"/>
        </w:tabs>
        <w:rPr>
          <w:noProof/>
        </w:rPr>
      </w:pPr>
      <w:r w:rsidRPr="005B17D3">
        <w:rPr>
          <w:noProof/>
          <w:lang w:val="fr-FR"/>
        </w:rPr>
        <w:t>PH</w:t>
      </w:r>
    </w:p>
    <w:p w14:paraId="40E2F07C" w14:textId="77777777" w:rsidR="00BE52CE" w:rsidRPr="005B17D3" w:rsidRDefault="00BE52CE" w:rsidP="00EF3896">
      <w:pPr>
        <w:pStyle w:val="Index3"/>
        <w:tabs>
          <w:tab w:val="right" w:leader="dot" w:pos="9350"/>
        </w:tabs>
        <w:rPr>
          <w:noProof/>
        </w:rPr>
      </w:pPr>
      <w:r w:rsidRPr="005B17D3">
        <w:rPr>
          <w:noProof/>
          <w:lang w:val="fr-FR"/>
        </w:rPr>
        <w:t>Document Receipt</w:t>
      </w:r>
      <w:r w:rsidRPr="005B17D3">
        <w:rPr>
          <w:noProof/>
        </w:rPr>
        <w:tab/>
        <w:t>232</w:t>
      </w:r>
    </w:p>
    <w:p w14:paraId="5D308928" w14:textId="77777777" w:rsidR="00BE52CE" w:rsidRPr="005B17D3" w:rsidRDefault="00BE52CE" w:rsidP="00EF3896">
      <w:pPr>
        <w:pStyle w:val="Index2"/>
        <w:tabs>
          <w:tab w:val="right" w:leader="dot" w:pos="9350"/>
        </w:tabs>
        <w:rPr>
          <w:noProof/>
        </w:rPr>
      </w:pPr>
      <w:r w:rsidRPr="005B17D3">
        <w:rPr>
          <w:noProof/>
        </w:rPr>
        <w:t>record</w:t>
      </w:r>
      <w:r w:rsidRPr="005B17D3">
        <w:rPr>
          <w:noProof/>
        </w:rPr>
        <w:tab/>
        <w:t>53</w:t>
      </w:r>
    </w:p>
    <w:p w14:paraId="2A0AA1A5" w14:textId="77777777" w:rsidR="00BE52CE" w:rsidRPr="005B17D3" w:rsidRDefault="00BE52CE" w:rsidP="00EF3896">
      <w:pPr>
        <w:pStyle w:val="Index2"/>
        <w:tabs>
          <w:tab w:val="right" w:leader="dot" w:pos="9350"/>
        </w:tabs>
        <w:rPr>
          <w:noProof/>
        </w:rPr>
      </w:pPr>
      <w:r w:rsidRPr="005B17D3">
        <w:rPr>
          <w:noProof/>
        </w:rPr>
        <w:t>report</w:t>
      </w:r>
      <w:r w:rsidRPr="005B17D3">
        <w:rPr>
          <w:noProof/>
        </w:rPr>
        <w:tab/>
        <w:t>93</w:t>
      </w:r>
    </w:p>
    <w:p w14:paraId="74E7EFCF" w14:textId="77777777" w:rsidR="00BE52CE" w:rsidRPr="005B17D3" w:rsidRDefault="00BE52CE" w:rsidP="00EF3896">
      <w:pPr>
        <w:pStyle w:val="Index2"/>
        <w:tabs>
          <w:tab w:val="right" w:leader="dot" w:pos="9350"/>
        </w:tabs>
        <w:rPr>
          <w:noProof/>
        </w:rPr>
      </w:pPr>
      <w:r w:rsidRPr="005B17D3">
        <w:rPr>
          <w:noProof/>
        </w:rPr>
        <w:t>Report Name</w:t>
      </w:r>
      <w:r w:rsidRPr="005B17D3">
        <w:rPr>
          <w:noProof/>
        </w:rPr>
        <w:tab/>
        <w:t>93, 94</w:t>
      </w:r>
    </w:p>
    <w:p w14:paraId="00E7D33C" w14:textId="77777777" w:rsidR="00BE52CE" w:rsidRPr="005B17D3" w:rsidRDefault="00BE52CE" w:rsidP="00EF3896">
      <w:pPr>
        <w:pStyle w:val="Index2"/>
        <w:tabs>
          <w:tab w:val="right" w:leader="dot" w:pos="9350"/>
        </w:tabs>
        <w:rPr>
          <w:noProof/>
        </w:rPr>
      </w:pPr>
      <w:r w:rsidRPr="005B17D3">
        <w:rPr>
          <w:noProof/>
        </w:rPr>
        <w:t>reports</w:t>
      </w:r>
      <w:r w:rsidRPr="005B17D3">
        <w:rPr>
          <w:noProof/>
        </w:rPr>
        <w:tab/>
        <w:t>93</w:t>
      </w:r>
    </w:p>
    <w:p w14:paraId="589F6229" w14:textId="77777777" w:rsidR="00BE52CE" w:rsidRPr="005B17D3" w:rsidRDefault="00BE52CE" w:rsidP="00EF3896">
      <w:pPr>
        <w:pStyle w:val="Index2"/>
        <w:tabs>
          <w:tab w:val="right" w:leader="dot" w:pos="9350"/>
        </w:tabs>
        <w:rPr>
          <w:noProof/>
        </w:rPr>
      </w:pPr>
      <w:r w:rsidRPr="005B17D3">
        <w:rPr>
          <w:noProof/>
        </w:rPr>
        <w:t>Role</w:t>
      </w:r>
      <w:r w:rsidRPr="005B17D3">
        <w:rPr>
          <w:noProof/>
        </w:rPr>
        <w:tab/>
        <w:t>134</w:t>
      </w:r>
    </w:p>
    <w:p w14:paraId="7585B607" w14:textId="77777777" w:rsidR="00BE52CE" w:rsidRPr="005B17D3" w:rsidRDefault="00BE52CE" w:rsidP="00EF3896">
      <w:pPr>
        <w:pStyle w:val="Index3"/>
        <w:tabs>
          <w:tab w:val="right" w:leader="dot" w:pos="9350"/>
        </w:tabs>
        <w:rPr>
          <w:noProof/>
        </w:rPr>
      </w:pPr>
      <w:r w:rsidRPr="005B17D3">
        <w:rPr>
          <w:noProof/>
        </w:rPr>
        <w:t>Active Date</w:t>
      </w:r>
      <w:r w:rsidRPr="005B17D3">
        <w:rPr>
          <w:noProof/>
        </w:rPr>
        <w:tab/>
        <w:t>135</w:t>
      </w:r>
    </w:p>
    <w:p w14:paraId="25A52EDE" w14:textId="77777777" w:rsidR="00BE52CE" w:rsidRPr="005B17D3" w:rsidRDefault="00BE52CE" w:rsidP="00EF3896">
      <w:pPr>
        <w:pStyle w:val="Index3"/>
        <w:tabs>
          <w:tab w:val="right" w:leader="dot" w:pos="9350"/>
        </w:tabs>
        <w:rPr>
          <w:noProof/>
        </w:rPr>
      </w:pPr>
      <w:r w:rsidRPr="005B17D3">
        <w:rPr>
          <w:noProof/>
        </w:rPr>
        <w:t>Inactive Date</w:t>
      </w:r>
      <w:r w:rsidRPr="005B17D3">
        <w:rPr>
          <w:noProof/>
        </w:rPr>
        <w:tab/>
        <w:t>135</w:t>
      </w:r>
    </w:p>
    <w:p w14:paraId="4D03CC18" w14:textId="77777777" w:rsidR="00BE52CE" w:rsidRPr="005B17D3" w:rsidRDefault="00BE52CE" w:rsidP="00EF3896">
      <w:pPr>
        <w:pStyle w:val="Index3"/>
        <w:tabs>
          <w:tab w:val="right" w:leader="dot" w:pos="9350"/>
        </w:tabs>
        <w:rPr>
          <w:noProof/>
        </w:rPr>
      </w:pPr>
      <w:r w:rsidRPr="005B17D3">
        <w:rPr>
          <w:noProof/>
        </w:rPr>
        <w:t>New Value</w:t>
      </w:r>
      <w:r w:rsidRPr="005B17D3">
        <w:rPr>
          <w:noProof/>
        </w:rPr>
        <w:tab/>
        <w:t>137</w:t>
      </w:r>
    </w:p>
    <w:p w14:paraId="25B99F92" w14:textId="77777777" w:rsidR="00BE52CE" w:rsidRPr="005B17D3" w:rsidRDefault="00BE52CE" w:rsidP="00EF3896">
      <w:pPr>
        <w:pStyle w:val="Index2"/>
        <w:tabs>
          <w:tab w:val="right" w:leader="dot" w:pos="9350"/>
        </w:tabs>
        <w:rPr>
          <w:noProof/>
        </w:rPr>
      </w:pPr>
      <w:r w:rsidRPr="005B17D3">
        <w:rPr>
          <w:noProof/>
        </w:rPr>
        <w:t>Roles</w:t>
      </w:r>
    </w:p>
    <w:p w14:paraId="5D2B5843" w14:textId="77777777" w:rsidR="00BE52CE" w:rsidRPr="005B17D3" w:rsidRDefault="00BE52CE" w:rsidP="00EF3896">
      <w:pPr>
        <w:pStyle w:val="Index3"/>
        <w:tabs>
          <w:tab w:val="right" w:leader="dot" w:pos="9350"/>
        </w:tabs>
        <w:rPr>
          <w:noProof/>
        </w:rPr>
      </w:pPr>
      <w:r w:rsidRPr="005B17D3">
        <w:rPr>
          <w:noProof/>
        </w:rPr>
        <w:t>Active Date</w:t>
      </w:r>
      <w:r w:rsidRPr="005B17D3">
        <w:rPr>
          <w:noProof/>
        </w:rPr>
        <w:tab/>
        <w:t>137</w:t>
      </w:r>
    </w:p>
    <w:p w14:paraId="62E5F354" w14:textId="77777777" w:rsidR="00BE52CE" w:rsidRPr="005B17D3" w:rsidRDefault="00BE52CE" w:rsidP="00EF3896">
      <w:pPr>
        <w:pStyle w:val="Index3"/>
        <w:tabs>
          <w:tab w:val="right" w:leader="dot" w:pos="9350"/>
        </w:tabs>
        <w:rPr>
          <w:noProof/>
        </w:rPr>
      </w:pPr>
      <w:r w:rsidRPr="005B17D3">
        <w:rPr>
          <w:noProof/>
        </w:rPr>
        <w:t>Assigned Capability</w:t>
      </w:r>
      <w:r w:rsidRPr="005B17D3">
        <w:rPr>
          <w:noProof/>
        </w:rPr>
        <w:tab/>
        <w:t>137</w:t>
      </w:r>
    </w:p>
    <w:p w14:paraId="2AB4DA6C" w14:textId="77777777" w:rsidR="00BE52CE" w:rsidRPr="005B17D3" w:rsidRDefault="00BE52CE" w:rsidP="00EF3896">
      <w:pPr>
        <w:pStyle w:val="Index3"/>
        <w:tabs>
          <w:tab w:val="right" w:leader="dot" w:pos="9350"/>
        </w:tabs>
        <w:rPr>
          <w:noProof/>
        </w:rPr>
      </w:pPr>
      <w:r w:rsidRPr="005B17D3">
        <w:rPr>
          <w:noProof/>
        </w:rPr>
        <w:t>Assigned Capability Sets</w:t>
      </w:r>
      <w:r w:rsidRPr="005B17D3">
        <w:rPr>
          <w:noProof/>
        </w:rPr>
        <w:tab/>
        <w:t>137</w:t>
      </w:r>
    </w:p>
    <w:p w14:paraId="772C3334" w14:textId="77777777" w:rsidR="00BE52CE" w:rsidRPr="005B17D3" w:rsidRDefault="00BE52CE" w:rsidP="00EF3896">
      <w:pPr>
        <w:pStyle w:val="Index3"/>
        <w:tabs>
          <w:tab w:val="right" w:leader="dot" w:pos="9350"/>
        </w:tabs>
        <w:rPr>
          <w:noProof/>
        </w:rPr>
      </w:pPr>
      <w:r w:rsidRPr="005B17D3">
        <w:rPr>
          <w:noProof/>
        </w:rPr>
        <w:t>Inactive Date</w:t>
      </w:r>
      <w:r w:rsidRPr="005B17D3">
        <w:rPr>
          <w:noProof/>
        </w:rPr>
        <w:tab/>
        <w:t>137</w:t>
      </w:r>
    </w:p>
    <w:p w14:paraId="75B54727" w14:textId="77777777" w:rsidR="00BE52CE" w:rsidRPr="005B17D3" w:rsidRDefault="00BE52CE" w:rsidP="00EF3896">
      <w:pPr>
        <w:pStyle w:val="Index3"/>
        <w:tabs>
          <w:tab w:val="right" w:leader="dot" w:pos="9350"/>
        </w:tabs>
        <w:rPr>
          <w:noProof/>
        </w:rPr>
      </w:pPr>
      <w:r w:rsidRPr="005B17D3">
        <w:rPr>
          <w:noProof/>
        </w:rPr>
        <w:t>Last Updated By</w:t>
      </w:r>
      <w:r w:rsidRPr="005B17D3">
        <w:rPr>
          <w:noProof/>
        </w:rPr>
        <w:tab/>
        <w:t>137</w:t>
      </w:r>
    </w:p>
    <w:p w14:paraId="46778759" w14:textId="77777777" w:rsidR="00BE52CE" w:rsidRPr="005B17D3" w:rsidRDefault="00BE52CE" w:rsidP="00EF3896">
      <w:pPr>
        <w:pStyle w:val="Index3"/>
        <w:tabs>
          <w:tab w:val="right" w:leader="dot" w:pos="9350"/>
        </w:tabs>
        <w:rPr>
          <w:noProof/>
        </w:rPr>
      </w:pPr>
      <w:r w:rsidRPr="005B17D3">
        <w:rPr>
          <w:noProof/>
        </w:rPr>
        <w:t>Last Updated Date</w:t>
      </w:r>
      <w:r w:rsidRPr="005B17D3">
        <w:rPr>
          <w:noProof/>
        </w:rPr>
        <w:tab/>
        <w:t>137</w:t>
      </w:r>
    </w:p>
    <w:p w14:paraId="729035A0" w14:textId="77777777" w:rsidR="00BE52CE" w:rsidRPr="005B17D3" w:rsidRDefault="00BE52CE" w:rsidP="00EF3896">
      <w:pPr>
        <w:pStyle w:val="Index2"/>
        <w:tabs>
          <w:tab w:val="right" w:leader="dot" w:pos="9350"/>
        </w:tabs>
        <w:rPr>
          <w:noProof/>
        </w:rPr>
      </w:pPr>
      <w:r w:rsidRPr="005B17D3">
        <w:rPr>
          <w:noProof/>
        </w:rPr>
        <w:t>Roles Active Date</w:t>
      </w:r>
      <w:r w:rsidRPr="005B17D3">
        <w:rPr>
          <w:noProof/>
        </w:rPr>
        <w:tab/>
        <w:t>137</w:t>
      </w:r>
    </w:p>
    <w:p w14:paraId="2166223B" w14:textId="77777777" w:rsidR="00BE52CE" w:rsidRPr="005B17D3" w:rsidRDefault="00BE52CE" w:rsidP="00EF3896">
      <w:pPr>
        <w:pStyle w:val="Index2"/>
        <w:tabs>
          <w:tab w:val="right" w:leader="dot" w:pos="9350"/>
        </w:tabs>
        <w:rPr>
          <w:noProof/>
        </w:rPr>
      </w:pPr>
      <w:r w:rsidRPr="005B17D3">
        <w:rPr>
          <w:noProof/>
        </w:rPr>
        <w:t>Roles Inactive Date</w:t>
      </w:r>
      <w:r w:rsidRPr="005B17D3">
        <w:rPr>
          <w:noProof/>
        </w:rPr>
        <w:tab/>
        <w:t>137</w:t>
      </w:r>
    </w:p>
    <w:p w14:paraId="663BE282" w14:textId="77777777" w:rsidR="00BE52CE" w:rsidRPr="005B17D3" w:rsidRDefault="00BE52CE" w:rsidP="00EF3896">
      <w:pPr>
        <w:pStyle w:val="Index2"/>
        <w:tabs>
          <w:tab w:val="right" w:leader="dot" w:pos="9350"/>
        </w:tabs>
        <w:rPr>
          <w:noProof/>
        </w:rPr>
      </w:pPr>
      <w:r w:rsidRPr="005B17D3">
        <w:rPr>
          <w:noProof/>
        </w:rPr>
        <w:t>SC disability percentage</w:t>
      </w:r>
      <w:r w:rsidRPr="005B17D3">
        <w:rPr>
          <w:noProof/>
        </w:rPr>
        <w:tab/>
        <w:t>204</w:t>
      </w:r>
    </w:p>
    <w:p w14:paraId="226D9475" w14:textId="77777777" w:rsidR="00BE52CE" w:rsidRPr="005B17D3" w:rsidRDefault="00BE52CE" w:rsidP="00EF3896">
      <w:pPr>
        <w:pStyle w:val="Index2"/>
        <w:tabs>
          <w:tab w:val="right" w:leader="dot" w:pos="9350"/>
        </w:tabs>
        <w:rPr>
          <w:noProof/>
        </w:rPr>
      </w:pPr>
      <w:r w:rsidRPr="005B17D3">
        <w:rPr>
          <w:noProof/>
        </w:rPr>
        <w:t>SC percentage original effective date</w:t>
      </w:r>
      <w:r w:rsidRPr="005B17D3">
        <w:rPr>
          <w:noProof/>
        </w:rPr>
        <w:tab/>
        <w:t>203</w:t>
      </w:r>
    </w:p>
    <w:p w14:paraId="60E51050" w14:textId="290443BC" w:rsidR="00BE52CE" w:rsidRPr="005B17D3" w:rsidRDefault="00C0209E" w:rsidP="00EF3896">
      <w:pPr>
        <w:pStyle w:val="Index2"/>
        <w:tabs>
          <w:tab w:val="right" w:leader="dot" w:pos="9350"/>
        </w:tabs>
        <w:rPr>
          <w:noProof/>
        </w:rPr>
      </w:pPr>
      <w:r w:rsidRPr="005B17D3">
        <w:rPr>
          <w:noProof/>
        </w:rPr>
        <w:t>Service Connected</w:t>
      </w:r>
      <w:r w:rsidR="00BE52CE" w:rsidRPr="005B17D3">
        <w:rPr>
          <w:noProof/>
        </w:rPr>
        <w:t xml:space="preserve"> disability</w:t>
      </w:r>
      <w:r w:rsidR="00BE52CE" w:rsidRPr="005B17D3">
        <w:rPr>
          <w:noProof/>
        </w:rPr>
        <w:tab/>
        <w:t>399, 400</w:t>
      </w:r>
    </w:p>
    <w:p w14:paraId="4EAFB5A9" w14:textId="77777777" w:rsidR="00BE52CE" w:rsidRPr="005B17D3" w:rsidRDefault="00BE52CE" w:rsidP="00EF3896">
      <w:pPr>
        <w:pStyle w:val="Index2"/>
        <w:tabs>
          <w:tab w:val="right" w:leader="dot" w:pos="9350"/>
        </w:tabs>
        <w:rPr>
          <w:noProof/>
        </w:rPr>
      </w:pPr>
      <w:r w:rsidRPr="005B17D3">
        <w:rPr>
          <w:noProof/>
        </w:rPr>
        <w:t>setting end date</w:t>
      </w:r>
      <w:r w:rsidRPr="005B17D3">
        <w:rPr>
          <w:noProof/>
        </w:rPr>
        <w:tab/>
        <w:t>114</w:t>
      </w:r>
    </w:p>
    <w:p w14:paraId="45D9041D" w14:textId="77777777" w:rsidR="00BE52CE" w:rsidRPr="005B17D3" w:rsidRDefault="00BE52CE" w:rsidP="00EF3896">
      <w:pPr>
        <w:pStyle w:val="Index2"/>
        <w:tabs>
          <w:tab w:val="right" w:leader="dot" w:pos="9350"/>
        </w:tabs>
        <w:rPr>
          <w:noProof/>
        </w:rPr>
      </w:pPr>
      <w:r w:rsidRPr="005B17D3">
        <w:rPr>
          <w:noProof/>
        </w:rPr>
        <w:t>setting start date</w:t>
      </w:r>
      <w:r w:rsidRPr="005B17D3">
        <w:rPr>
          <w:noProof/>
        </w:rPr>
        <w:tab/>
        <w:t>114</w:t>
      </w:r>
    </w:p>
    <w:p w14:paraId="317F9FB5" w14:textId="77777777" w:rsidR="00BE52CE" w:rsidRPr="005B17D3" w:rsidRDefault="00BE52CE" w:rsidP="00EF3896">
      <w:pPr>
        <w:pStyle w:val="Index2"/>
        <w:tabs>
          <w:tab w:val="right" w:leader="dot" w:pos="9350"/>
        </w:tabs>
        <w:rPr>
          <w:noProof/>
        </w:rPr>
      </w:pPr>
      <w:r w:rsidRPr="005B17D3">
        <w:rPr>
          <w:noProof/>
        </w:rPr>
        <w:t>SSA Verification Status</w:t>
      </w:r>
    </w:p>
    <w:p w14:paraId="081EAE10" w14:textId="77777777" w:rsidR="00BE52CE" w:rsidRPr="005B17D3" w:rsidRDefault="00BE52CE" w:rsidP="00EF3896">
      <w:pPr>
        <w:pStyle w:val="Index3"/>
        <w:tabs>
          <w:tab w:val="right" w:leader="dot" w:pos="9350"/>
        </w:tabs>
        <w:rPr>
          <w:noProof/>
        </w:rPr>
      </w:pPr>
      <w:r w:rsidRPr="005B17D3">
        <w:rPr>
          <w:noProof/>
        </w:rPr>
        <w:t>Record</w:t>
      </w:r>
      <w:r w:rsidRPr="005B17D3">
        <w:rPr>
          <w:noProof/>
        </w:rPr>
        <w:tab/>
        <w:t>252, 257</w:t>
      </w:r>
    </w:p>
    <w:p w14:paraId="1C083DFB" w14:textId="77777777" w:rsidR="00BE52CE" w:rsidRPr="005B17D3" w:rsidRDefault="00BE52CE" w:rsidP="00EF3896">
      <w:pPr>
        <w:pStyle w:val="Index2"/>
        <w:tabs>
          <w:tab w:val="right" w:leader="dot" w:pos="9350"/>
        </w:tabs>
        <w:rPr>
          <w:noProof/>
        </w:rPr>
      </w:pPr>
      <w:r w:rsidRPr="005B17D3">
        <w:rPr>
          <w:noProof/>
        </w:rPr>
        <w:t>SSA Verification Status Record</w:t>
      </w:r>
      <w:r w:rsidRPr="005B17D3">
        <w:rPr>
          <w:noProof/>
        </w:rPr>
        <w:tab/>
        <w:t>345</w:t>
      </w:r>
    </w:p>
    <w:p w14:paraId="033E996F" w14:textId="77777777" w:rsidR="00BE52CE" w:rsidRPr="005B17D3" w:rsidRDefault="00BE52CE" w:rsidP="00EF3896">
      <w:pPr>
        <w:pStyle w:val="Index2"/>
        <w:tabs>
          <w:tab w:val="right" w:leader="dot" w:pos="9350"/>
        </w:tabs>
        <w:rPr>
          <w:noProof/>
        </w:rPr>
      </w:pPr>
      <w:r w:rsidRPr="005B17D3">
        <w:rPr>
          <w:noProof/>
        </w:rPr>
        <w:t>Stop Enrollments</w:t>
      </w:r>
      <w:r w:rsidRPr="005B17D3">
        <w:rPr>
          <w:noProof/>
        </w:rPr>
        <w:tab/>
        <w:t>366</w:t>
      </w:r>
    </w:p>
    <w:p w14:paraId="1390E33C" w14:textId="77777777" w:rsidR="00BE52CE" w:rsidRPr="005B17D3" w:rsidRDefault="00BE52CE" w:rsidP="00EF3896">
      <w:pPr>
        <w:pStyle w:val="Index2"/>
        <w:tabs>
          <w:tab w:val="right" w:leader="dot" w:pos="9350"/>
        </w:tabs>
        <w:rPr>
          <w:noProof/>
        </w:rPr>
      </w:pPr>
      <w:r w:rsidRPr="005B17D3">
        <w:rPr>
          <w:noProof/>
        </w:rPr>
        <w:t>updates</w:t>
      </w:r>
      <w:r w:rsidRPr="005B17D3">
        <w:rPr>
          <w:noProof/>
        </w:rPr>
        <w:tab/>
        <w:t>401</w:t>
      </w:r>
    </w:p>
    <w:p w14:paraId="386A3936" w14:textId="77777777" w:rsidR="00BE52CE" w:rsidRPr="005B17D3" w:rsidRDefault="00BE52CE" w:rsidP="00EF3896">
      <w:pPr>
        <w:pStyle w:val="Index2"/>
        <w:tabs>
          <w:tab w:val="right" w:leader="dot" w:pos="9350"/>
        </w:tabs>
        <w:rPr>
          <w:noProof/>
        </w:rPr>
      </w:pPr>
      <w:r w:rsidRPr="005B17D3">
        <w:rPr>
          <w:noProof/>
        </w:rPr>
        <w:t>user accound</w:t>
      </w:r>
      <w:r w:rsidRPr="005B17D3">
        <w:rPr>
          <w:noProof/>
        </w:rPr>
        <w:tab/>
        <w:t>131</w:t>
      </w:r>
    </w:p>
    <w:p w14:paraId="5E2190E0" w14:textId="77777777" w:rsidR="00BE52CE" w:rsidRPr="005B17D3" w:rsidRDefault="00BE52CE" w:rsidP="00EF3896">
      <w:pPr>
        <w:pStyle w:val="Index2"/>
        <w:tabs>
          <w:tab w:val="right" w:leader="dot" w:pos="9350"/>
        </w:tabs>
        <w:rPr>
          <w:noProof/>
        </w:rPr>
      </w:pPr>
      <w:r w:rsidRPr="005B17D3">
        <w:rPr>
          <w:noProof/>
        </w:rPr>
        <w:t>window</w:t>
      </w:r>
      <w:r w:rsidRPr="005B17D3">
        <w:rPr>
          <w:noProof/>
        </w:rPr>
        <w:tab/>
        <w:t>41</w:t>
      </w:r>
    </w:p>
    <w:p w14:paraId="48BFCD6C" w14:textId="77777777" w:rsidR="00BE52CE" w:rsidRPr="005B17D3" w:rsidRDefault="00BE52CE" w:rsidP="00EF3896">
      <w:pPr>
        <w:pStyle w:val="Index1"/>
        <w:tabs>
          <w:tab w:val="right" w:leader="dot" w:pos="9350"/>
        </w:tabs>
        <w:rPr>
          <w:noProof/>
        </w:rPr>
      </w:pPr>
      <w:r w:rsidRPr="005B17D3">
        <w:rPr>
          <w:noProof/>
        </w:rPr>
        <w:t>Non-residential address</w:t>
      </w:r>
    </w:p>
    <w:p w14:paraId="01387F3B" w14:textId="77777777" w:rsidR="00BE52CE" w:rsidRPr="005B17D3" w:rsidRDefault="00BE52CE" w:rsidP="00EF3896">
      <w:pPr>
        <w:pStyle w:val="Index2"/>
        <w:tabs>
          <w:tab w:val="right" w:leader="dot" w:pos="9350"/>
        </w:tabs>
        <w:rPr>
          <w:noProof/>
        </w:rPr>
      </w:pPr>
      <w:r w:rsidRPr="005B17D3">
        <w:rPr>
          <w:noProof/>
        </w:rPr>
        <w:t>Overview Screen - read only</w:t>
      </w:r>
      <w:r w:rsidRPr="005B17D3">
        <w:rPr>
          <w:noProof/>
        </w:rPr>
        <w:tab/>
        <w:t>292</w:t>
      </w:r>
    </w:p>
    <w:p w14:paraId="6F75A97C" w14:textId="77777777" w:rsidR="00BE52CE" w:rsidRPr="005B17D3" w:rsidRDefault="00BE52CE" w:rsidP="00EF3896">
      <w:pPr>
        <w:pStyle w:val="Index1"/>
        <w:tabs>
          <w:tab w:val="right" w:leader="dot" w:pos="9350"/>
        </w:tabs>
        <w:rPr>
          <w:noProof/>
        </w:rPr>
      </w:pPr>
      <w:r w:rsidRPr="005B17D3">
        <w:rPr>
          <w:b/>
          <w:noProof/>
        </w:rPr>
        <w:t>OEF/OIF</w:t>
      </w:r>
      <w:r w:rsidRPr="005B17D3">
        <w:rPr>
          <w:noProof/>
        </w:rPr>
        <w:tab/>
        <w:t>320</w:t>
      </w:r>
    </w:p>
    <w:p w14:paraId="0FF3FCF3" w14:textId="77777777" w:rsidR="00BE52CE" w:rsidRPr="005B17D3" w:rsidRDefault="00BE52CE" w:rsidP="00EF3896">
      <w:pPr>
        <w:pStyle w:val="Index2"/>
        <w:tabs>
          <w:tab w:val="right" w:leader="dot" w:pos="9350"/>
        </w:tabs>
        <w:rPr>
          <w:noProof/>
        </w:rPr>
      </w:pPr>
      <w:r w:rsidRPr="005B17D3">
        <w:rPr>
          <w:noProof/>
        </w:rPr>
        <w:t>Combat Episodes</w:t>
      </w:r>
      <w:r w:rsidRPr="005B17D3">
        <w:rPr>
          <w:noProof/>
        </w:rPr>
        <w:tab/>
        <w:t>311</w:t>
      </w:r>
    </w:p>
    <w:p w14:paraId="1E3BC1E2" w14:textId="77777777" w:rsidR="00BE52CE" w:rsidRPr="005B17D3" w:rsidRDefault="00BE52CE" w:rsidP="00EF3896">
      <w:pPr>
        <w:pStyle w:val="Index3"/>
        <w:tabs>
          <w:tab w:val="right" w:leader="dot" w:pos="9350"/>
        </w:tabs>
        <w:rPr>
          <w:noProof/>
        </w:rPr>
      </w:pPr>
      <w:r w:rsidRPr="005B17D3">
        <w:rPr>
          <w:noProof/>
        </w:rPr>
        <w:t>Adding</w:t>
      </w:r>
      <w:r w:rsidRPr="005B17D3">
        <w:rPr>
          <w:noProof/>
        </w:rPr>
        <w:tab/>
        <w:t>320</w:t>
      </w:r>
    </w:p>
    <w:p w14:paraId="7589B924" w14:textId="77777777" w:rsidR="00BE52CE" w:rsidRPr="005B17D3" w:rsidRDefault="00BE52CE" w:rsidP="00EF3896">
      <w:pPr>
        <w:pStyle w:val="Index3"/>
        <w:tabs>
          <w:tab w:val="right" w:leader="dot" w:pos="9350"/>
        </w:tabs>
        <w:rPr>
          <w:noProof/>
        </w:rPr>
      </w:pPr>
      <w:r w:rsidRPr="005B17D3">
        <w:rPr>
          <w:noProof/>
        </w:rPr>
        <w:t>Deleting</w:t>
      </w:r>
      <w:r w:rsidRPr="005B17D3">
        <w:rPr>
          <w:noProof/>
        </w:rPr>
        <w:tab/>
        <w:t>311</w:t>
      </w:r>
    </w:p>
    <w:p w14:paraId="3F908334" w14:textId="77777777" w:rsidR="00BE52CE" w:rsidRPr="005B17D3" w:rsidRDefault="00BE52CE" w:rsidP="00EF3896">
      <w:pPr>
        <w:pStyle w:val="Index3"/>
        <w:tabs>
          <w:tab w:val="right" w:leader="dot" w:pos="9350"/>
        </w:tabs>
        <w:rPr>
          <w:noProof/>
        </w:rPr>
      </w:pPr>
      <w:r w:rsidRPr="005B17D3">
        <w:rPr>
          <w:noProof/>
        </w:rPr>
        <w:t>Source</w:t>
      </w:r>
      <w:r w:rsidRPr="005B17D3">
        <w:rPr>
          <w:noProof/>
        </w:rPr>
        <w:tab/>
        <w:t>311</w:t>
      </w:r>
    </w:p>
    <w:p w14:paraId="260635BD" w14:textId="77777777" w:rsidR="00BE52CE" w:rsidRPr="005B17D3" w:rsidRDefault="00BE52CE" w:rsidP="00EF3896">
      <w:pPr>
        <w:pStyle w:val="Index2"/>
        <w:tabs>
          <w:tab w:val="right" w:leader="dot" w:pos="9350"/>
        </w:tabs>
        <w:rPr>
          <w:noProof/>
        </w:rPr>
      </w:pPr>
      <w:r w:rsidRPr="005B17D3">
        <w:rPr>
          <w:noProof/>
        </w:rPr>
        <w:t>Combat Location</w:t>
      </w:r>
      <w:r w:rsidRPr="005B17D3">
        <w:rPr>
          <w:noProof/>
        </w:rPr>
        <w:tab/>
        <w:t>320</w:t>
      </w:r>
    </w:p>
    <w:p w14:paraId="574850F3" w14:textId="77777777" w:rsidR="00BE52CE" w:rsidRPr="005B17D3" w:rsidRDefault="00BE52CE" w:rsidP="00EF3896">
      <w:pPr>
        <w:pStyle w:val="Index3"/>
        <w:tabs>
          <w:tab w:val="right" w:leader="dot" w:pos="9350"/>
        </w:tabs>
        <w:rPr>
          <w:noProof/>
        </w:rPr>
      </w:pPr>
      <w:r w:rsidRPr="005B17D3">
        <w:rPr>
          <w:noProof/>
        </w:rPr>
        <w:t>Unknown</w:t>
      </w:r>
      <w:r w:rsidRPr="005B17D3">
        <w:rPr>
          <w:noProof/>
        </w:rPr>
        <w:tab/>
        <w:t>321</w:t>
      </w:r>
    </w:p>
    <w:p w14:paraId="0C566A73" w14:textId="77777777" w:rsidR="00BE52CE" w:rsidRPr="005B17D3" w:rsidRDefault="00BE52CE" w:rsidP="00EF3896">
      <w:pPr>
        <w:pStyle w:val="Index3"/>
        <w:tabs>
          <w:tab w:val="right" w:leader="dot" w:pos="9350"/>
        </w:tabs>
        <w:rPr>
          <w:noProof/>
        </w:rPr>
      </w:pPr>
      <w:r w:rsidRPr="005B17D3">
        <w:rPr>
          <w:noProof/>
        </w:rPr>
        <w:t>Unspecified</w:t>
      </w:r>
      <w:r w:rsidRPr="005B17D3">
        <w:rPr>
          <w:noProof/>
        </w:rPr>
        <w:tab/>
        <w:t>321</w:t>
      </w:r>
    </w:p>
    <w:p w14:paraId="6A3E6E07" w14:textId="77777777" w:rsidR="00BE52CE" w:rsidRPr="005B17D3" w:rsidRDefault="00BE52CE" w:rsidP="00EF3896">
      <w:pPr>
        <w:pStyle w:val="Index2"/>
        <w:tabs>
          <w:tab w:val="right" w:leader="dot" w:pos="9350"/>
        </w:tabs>
        <w:rPr>
          <w:noProof/>
        </w:rPr>
      </w:pPr>
      <w:r w:rsidRPr="005B17D3">
        <w:rPr>
          <w:noProof/>
        </w:rPr>
        <w:t>CV End Date</w:t>
      </w:r>
      <w:r w:rsidRPr="005B17D3">
        <w:rPr>
          <w:noProof/>
        </w:rPr>
        <w:tab/>
        <w:t>320</w:t>
      </w:r>
    </w:p>
    <w:p w14:paraId="781001D8" w14:textId="77777777" w:rsidR="00BE52CE" w:rsidRPr="005B17D3" w:rsidRDefault="00BE52CE" w:rsidP="00EF3896">
      <w:pPr>
        <w:pStyle w:val="Index2"/>
        <w:tabs>
          <w:tab w:val="right" w:leader="dot" w:pos="9350"/>
        </w:tabs>
        <w:rPr>
          <w:noProof/>
        </w:rPr>
      </w:pPr>
      <w:r w:rsidRPr="005B17D3">
        <w:rPr>
          <w:noProof/>
        </w:rPr>
        <w:t>Definition</w:t>
      </w:r>
      <w:r w:rsidRPr="005B17D3">
        <w:rPr>
          <w:noProof/>
        </w:rPr>
        <w:tab/>
        <w:t>33</w:t>
      </w:r>
    </w:p>
    <w:p w14:paraId="1923AC9D" w14:textId="77777777" w:rsidR="00BE52CE" w:rsidRPr="005B17D3" w:rsidRDefault="00BE52CE" w:rsidP="00EF3896">
      <w:pPr>
        <w:pStyle w:val="Index2"/>
        <w:tabs>
          <w:tab w:val="right" w:leader="dot" w:pos="9350"/>
        </w:tabs>
        <w:rPr>
          <w:noProof/>
        </w:rPr>
      </w:pPr>
      <w:r w:rsidRPr="005B17D3">
        <w:rPr>
          <w:noProof/>
        </w:rPr>
        <w:t>Source</w:t>
      </w:r>
      <w:r w:rsidRPr="005B17D3">
        <w:rPr>
          <w:noProof/>
        </w:rPr>
        <w:tab/>
        <w:t>321</w:t>
      </w:r>
    </w:p>
    <w:p w14:paraId="08A1C14E" w14:textId="77777777" w:rsidR="00BE52CE" w:rsidRPr="005B17D3" w:rsidRDefault="00BE52CE" w:rsidP="00EF3896">
      <w:pPr>
        <w:pStyle w:val="Index1"/>
        <w:tabs>
          <w:tab w:val="right" w:leader="dot" w:pos="9350"/>
        </w:tabs>
        <w:rPr>
          <w:noProof/>
        </w:rPr>
      </w:pPr>
      <w:r w:rsidRPr="005B17D3">
        <w:rPr>
          <w:b/>
          <w:iCs/>
          <w:noProof/>
        </w:rPr>
        <w:t>Office</w:t>
      </w:r>
    </w:p>
    <w:p w14:paraId="40817EA4" w14:textId="77777777" w:rsidR="00BE52CE" w:rsidRPr="005B17D3" w:rsidRDefault="00BE52CE" w:rsidP="00EF3896">
      <w:pPr>
        <w:pStyle w:val="Index2"/>
        <w:tabs>
          <w:tab w:val="right" w:leader="dot" w:pos="9350"/>
        </w:tabs>
        <w:rPr>
          <w:noProof/>
        </w:rPr>
      </w:pPr>
      <w:r w:rsidRPr="005B17D3">
        <w:rPr>
          <w:noProof/>
        </w:rPr>
        <w:t>BOS</w:t>
      </w:r>
    </w:p>
    <w:p w14:paraId="42E420FC" w14:textId="77777777" w:rsidR="00BE52CE" w:rsidRPr="005B17D3" w:rsidRDefault="00BE52CE" w:rsidP="00EF3896">
      <w:pPr>
        <w:pStyle w:val="Index3"/>
        <w:tabs>
          <w:tab w:val="right" w:leader="dot" w:pos="9350"/>
        </w:tabs>
        <w:rPr>
          <w:noProof/>
        </w:rPr>
      </w:pPr>
      <w:r w:rsidRPr="005B17D3">
        <w:rPr>
          <w:noProof/>
        </w:rPr>
        <w:t>definition</w:t>
      </w:r>
      <w:r w:rsidRPr="005B17D3">
        <w:rPr>
          <w:noProof/>
        </w:rPr>
        <w:tab/>
        <w:t>26</w:t>
      </w:r>
    </w:p>
    <w:p w14:paraId="44D2415B" w14:textId="77777777" w:rsidR="00BE52CE" w:rsidRPr="005B17D3" w:rsidRDefault="00BE52CE" w:rsidP="00EF3896">
      <w:pPr>
        <w:pStyle w:val="Index2"/>
        <w:tabs>
          <w:tab w:val="right" w:leader="dot" w:pos="9350"/>
        </w:tabs>
        <w:rPr>
          <w:noProof/>
        </w:rPr>
      </w:pPr>
      <w:r w:rsidRPr="005B17D3">
        <w:rPr>
          <w:noProof/>
        </w:rPr>
        <w:t>of Policy and Planning</w:t>
      </w:r>
      <w:r w:rsidRPr="005B17D3">
        <w:rPr>
          <w:noProof/>
        </w:rPr>
        <w:tab/>
        <w:t>103, 104</w:t>
      </w:r>
    </w:p>
    <w:p w14:paraId="512229C8" w14:textId="77777777" w:rsidR="00BE52CE" w:rsidRPr="005B17D3" w:rsidRDefault="00BE52CE" w:rsidP="00EF3896">
      <w:pPr>
        <w:pStyle w:val="Index3"/>
        <w:tabs>
          <w:tab w:val="right" w:leader="dot" w:pos="9350"/>
        </w:tabs>
        <w:rPr>
          <w:noProof/>
        </w:rPr>
      </w:pPr>
      <w:r w:rsidRPr="005B17D3">
        <w:rPr>
          <w:noProof/>
        </w:rPr>
        <w:t>definition</w:t>
      </w:r>
      <w:r w:rsidRPr="005B17D3">
        <w:rPr>
          <w:noProof/>
        </w:rPr>
        <w:tab/>
        <w:t>33</w:t>
      </w:r>
    </w:p>
    <w:p w14:paraId="26A9C2D0" w14:textId="77777777" w:rsidR="00BE52CE" w:rsidRPr="005B17D3" w:rsidRDefault="00BE52CE" w:rsidP="00EF3896">
      <w:pPr>
        <w:pStyle w:val="Index2"/>
        <w:tabs>
          <w:tab w:val="right" w:leader="dot" w:pos="9350"/>
        </w:tabs>
        <w:rPr>
          <w:noProof/>
        </w:rPr>
      </w:pPr>
      <w:r w:rsidRPr="005B17D3">
        <w:rPr>
          <w:noProof/>
        </w:rPr>
        <w:t>P.O. box</w:t>
      </w:r>
      <w:r w:rsidRPr="005B17D3">
        <w:rPr>
          <w:noProof/>
        </w:rPr>
        <w:tab/>
        <w:t>286, 291, 294, 303, 307, 309</w:t>
      </w:r>
    </w:p>
    <w:p w14:paraId="59A36147" w14:textId="77777777" w:rsidR="00BE52CE" w:rsidRPr="005B17D3" w:rsidRDefault="00BE52CE" w:rsidP="00EF3896">
      <w:pPr>
        <w:pStyle w:val="Index2"/>
        <w:tabs>
          <w:tab w:val="right" w:leader="dot" w:pos="9350"/>
        </w:tabs>
        <w:rPr>
          <w:noProof/>
        </w:rPr>
      </w:pPr>
      <w:r w:rsidRPr="005B17D3">
        <w:rPr>
          <w:noProof/>
        </w:rPr>
        <w:t>Returned by Post</w:t>
      </w:r>
      <w:r w:rsidRPr="005B17D3">
        <w:rPr>
          <w:noProof/>
        </w:rPr>
        <w:tab/>
        <w:t>379, 381</w:t>
      </w:r>
    </w:p>
    <w:p w14:paraId="6BD7D814" w14:textId="77777777" w:rsidR="00BE52CE" w:rsidRPr="005B17D3" w:rsidRDefault="00BE52CE" w:rsidP="00EF3896">
      <w:pPr>
        <w:pStyle w:val="Index2"/>
        <w:tabs>
          <w:tab w:val="right" w:leader="dot" w:pos="9350"/>
        </w:tabs>
        <w:rPr>
          <w:noProof/>
        </w:rPr>
      </w:pPr>
      <w:r w:rsidRPr="005B17D3">
        <w:rPr>
          <w:noProof/>
        </w:rPr>
        <w:t>Revenue and Billing</w:t>
      </w:r>
      <w:r w:rsidRPr="005B17D3">
        <w:rPr>
          <w:noProof/>
        </w:rPr>
        <w:tab/>
        <w:t>331</w:t>
      </w:r>
    </w:p>
    <w:p w14:paraId="528957B3" w14:textId="77777777" w:rsidR="00BE52CE" w:rsidRPr="005B17D3" w:rsidRDefault="00BE52CE" w:rsidP="00EF3896">
      <w:pPr>
        <w:pStyle w:val="Index2"/>
        <w:tabs>
          <w:tab w:val="right" w:leader="dot" w:pos="9350"/>
        </w:tabs>
        <w:rPr>
          <w:noProof/>
        </w:rPr>
      </w:pPr>
      <w:r w:rsidRPr="005B17D3">
        <w:rPr>
          <w:noProof/>
        </w:rPr>
        <w:t>VA Regional</w:t>
      </w:r>
      <w:r w:rsidRPr="005B17D3">
        <w:rPr>
          <w:noProof/>
        </w:rPr>
        <w:tab/>
        <w:t>203, 264, 278, 313</w:t>
      </w:r>
    </w:p>
    <w:p w14:paraId="79F63F2C" w14:textId="77777777" w:rsidR="00BE52CE" w:rsidRPr="005B17D3" w:rsidRDefault="00BE52CE" w:rsidP="00EF3896">
      <w:pPr>
        <w:pStyle w:val="Index3"/>
        <w:tabs>
          <w:tab w:val="right" w:leader="dot" w:pos="9350"/>
        </w:tabs>
        <w:rPr>
          <w:noProof/>
        </w:rPr>
      </w:pPr>
      <w:r w:rsidRPr="005B17D3">
        <w:rPr>
          <w:noProof/>
        </w:rPr>
        <w:t>definition</w:t>
      </w:r>
      <w:r w:rsidRPr="005B17D3">
        <w:rPr>
          <w:noProof/>
        </w:rPr>
        <w:tab/>
        <w:t>35</w:t>
      </w:r>
    </w:p>
    <w:p w14:paraId="76E27052" w14:textId="77777777" w:rsidR="00BE52CE" w:rsidRPr="005B17D3" w:rsidRDefault="00BE52CE" w:rsidP="00EF3896">
      <w:pPr>
        <w:pStyle w:val="Index2"/>
        <w:tabs>
          <w:tab w:val="right" w:leader="dot" w:pos="9350"/>
        </w:tabs>
        <w:rPr>
          <w:noProof/>
        </w:rPr>
      </w:pPr>
      <w:r w:rsidRPr="005B17D3">
        <w:rPr>
          <w:noProof/>
        </w:rPr>
        <w:t>WD AGO</w:t>
      </w:r>
      <w:r w:rsidRPr="005B17D3">
        <w:rPr>
          <w:noProof/>
        </w:rPr>
        <w:tab/>
        <w:t>232, 233</w:t>
      </w:r>
    </w:p>
    <w:p w14:paraId="67FBE502" w14:textId="77777777" w:rsidR="00BE52CE" w:rsidRPr="005B17D3" w:rsidRDefault="00BE52CE" w:rsidP="00EF3896">
      <w:pPr>
        <w:pStyle w:val="Index3"/>
        <w:tabs>
          <w:tab w:val="right" w:leader="dot" w:pos="9350"/>
        </w:tabs>
        <w:rPr>
          <w:noProof/>
        </w:rPr>
      </w:pPr>
      <w:r w:rsidRPr="005B17D3">
        <w:rPr>
          <w:noProof/>
        </w:rPr>
        <w:t>definition</w:t>
      </w:r>
      <w:r w:rsidRPr="005B17D3">
        <w:rPr>
          <w:noProof/>
        </w:rPr>
        <w:tab/>
        <w:t>36</w:t>
      </w:r>
    </w:p>
    <w:p w14:paraId="458D7B3B" w14:textId="77777777" w:rsidR="00BE52CE" w:rsidRPr="005B17D3" w:rsidRDefault="00BE52CE" w:rsidP="00EF3896">
      <w:pPr>
        <w:pStyle w:val="Index2"/>
        <w:tabs>
          <w:tab w:val="right" w:leader="dot" w:pos="9350"/>
        </w:tabs>
        <w:rPr>
          <w:noProof/>
        </w:rPr>
      </w:pPr>
      <w:r w:rsidRPr="005B17D3">
        <w:rPr>
          <w:noProof/>
        </w:rPr>
        <w:t>WD AGO Form</w:t>
      </w:r>
      <w:r w:rsidRPr="005B17D3">
        <w:rPr>
          <w:noProof/>
        </w:rPr>
        <w:tab/>
        <w:t>228</w:t>
      </w:r>
    </w:p>
    <w:p w14:paraId="5FBD69C9" w14:textId="77777777" w:rsidR="00BE52CE" w:rsidRPr="005B17D3" w:rsidRDefault="00BE52CE" w:rsidP="00EF3896">
      <w:pPr>
        <w:pStyle w:val="Index1"/>
        <w:tabs>
          <w:tab w:val="right" w:leader="dot" w:pos="9350"/>
        </w:tabs>
        <w:rPr>
          <w:noProof/>
        </w:rPr>
      </w:pPr>
      <w:r w:rsidRPr="005B17D3">
        <w:rPr>
          <w:noProof/>
        </w:rPr>
        <w:t>Old</w:t>
      </w:r>
      <w:r w:rsidRPr="005B17D3">
        <w:rPr>
          <w:noProof/>
        </w:rPr>
        <w:tab/>
        <w:t>287</w:t>
      </w:r>
    </w:p>
    <w:p w14:paraId="00903EAE" w14:textId="77777777" w:rsidR="00BE52CE" w:rsidRPr="005B17D3" w:rsidRDefault="00BE52CE" w:rsidP="00EF3896">
      <w:pPr>
        <w:pStyle w:val="Index1"/>
        <w:tabs>
          <w:tab w:val="right" w:leader="dot" w:pos="9350"/>
        </w:tabs>
        <w:rPr>
          <w:noProof/>
        </w:rPr>
      </w:pPr>
      <w:r w:rsidRPr="005B17D3">
        <w:rPr>
          <w:noProof/>
        </w:rPr>
        <w:t>Old Value</w:t>
      </w:r>
      <w:r w:rsidRPr="005B17D3">
        <w:rPr>
          <w:noProof/>
        </w:rPr>
        <w:tab/>
        <w:t>139</w:t>
      </w:r>
    </w:p>
    <w:p w14:paraId="38C159F3" w14:textId="77777777" w:rsidR="00BE52CE" w:rsidRPr="005B17D3" w:rsidRDefault="00BE52CE" w:rsidP="00EF3896">
      <w:pPr>
        <w:pStyle w:val="Index1"/>
        <w:tabs>
          <w:tab w:val="right" w:leader="dot" w:pos="9350"/>
        </w:tabs>
        <w:rPr>
          <w:noProof/>
        </w:rPr>
      </w:pPr>
      <w:r w:rsidRPr="005B17D3">
        <w:rPr>
          <w:noProof/>
        </w:rPr>
        <w:t>OPP 4</w:t>
      </w:r>
      <w:r w:rsidRPr="005B17D3">
        <w:rPr>
          <w:noProof/>
        </w:rPr>
        <w:tab/>
        <w:t>103, 110</w:t>
      </w:r>
    </w:p>
    <w:p w14:paraId="6CA496B8" w14:textId="77777777" w:rsidR="00BE52CE" w:rsidRPr="005B17D3" w:rsidRDefault="00BE52CE" w:rsidP="00EF3896">
      <w:pPr>
        <w:pStyle w:val="Index1"/>
        <w:tabs>
          <w:tab w:val="right" w:leader="dot" w:pos="9350"/>
        </w:tabs>
        <w:rPr>
          <w:noProof/>
        </w:rPr>
      </w:pPr>
      <w:r w:rsidRPr="005B17D3">
        <w:rPr>
          <w:noProof/>
        </w:rPr>
        <w:t>OPP 5</w:t>
      </w:r>
      <w:r w:rsidRPr="005B17D3">
        <w:rPr>
          <w:noProof/>
        </w:rPr>
        <w:tab/>
        <w:t>103, 110</w:t>
      </w:r>
    </w:p>
    <w:p w14:paraId="0136F52D" w14:textId="77777777" w:rsidR="00BE52CE" w:rsidRPr="005B17D3" w:rsidRDefault="00BE52CE" w:rsidP="00EF3896">
      <w:pPr>
        <w:pStyle w:val="Index1"/>
        <w:tabs>
          <w:tab w:val="right" w:leader="dot" w:pos="9350"/>
        </w:tabs>
        <w:rPr>
          <w:noProof/>
        </w:rPr>
      </w:pPr>
      <w:r w:rsidRPr="005B17D3">
        <w:rPr>
          <w:noProof/>
        </w:rPr>
        <w:t>OPP 6</w:t>
      </w:r>
      <w:r w:rsidRPr="005B17D3">
        <w:rPr>
          <w:noProof/>
        </w:rPr>
        <w:tab/>
        <w:t>103, 110</w:t>
      </w:r>
    </w:p>
    <w:p w14:paraId="34687B37" w14:textId="77777777" w:rsidR="00BE52CE" w:rsidRPr="005B17D3" w:rsidRDefault="00BE52CE" w:rsidP="00EF3896">
      <w:pPr>
        <w:pStyle w:val="Index1"/>
        <w:tabs>
          <w:tab w:val="right" w:leader="dot" w:pos="9350"/>
        </w:tabs>
        <w:rPr>
          <w:noProof/>
        </w:rPr>
      </w:pPr>
      <w:r w:rsidRPr="005B17D3">
        <w:rPr>
          <w:noProof/>
        </w:rPr>
        <w:t>OPP 7</w:t>
      </w:r>
      <w:r w:rsidRPr="005B17D3">
        <w:rPr>
          <w:noProof/>
        </w:rPr>
        <w:tab/>
        <w:t>104, 110</w:t>
      </w:r>
    </w:p>
    <w:p w14:paraId="274BCBD8" w14:textId="77777777" w:rsidR="00BE52CE" w:rsidRPr="005B17D3" w:rsidRDefault="00BE52CE" w:rsidP="00EF3896">
      <w:pPr>
        <w:pStyle w:val="Index1"/>
        <w:tabs>
          <w:tab w:val="right" w:leader="dot" w:pos="9350"/>
        </w:tabs>
        <w:rPr>
          <w:noProof/>
        </w:rPr>
      </w:pPr>
      <w:r w:rsidRPr="005B17D3">
        <w:rPr>
          <w:noProof/>
        </w:rPr>
        <w:t>OPP 8</w:t>
      </w:r>
      <w:r w:rsidRPr="005B17D3">
        <w:rPr>
          <w:noProof/>
        </w:rPr>
        <w:tab/>
        <w:t>104, 110</w:t>
      </w:r>
    </w:p>
    <w:p w14:paraId="21D7DACD" w14:textId="77777777" w:rsidR="00BE52CE" w:rsidRPr="005B17D3" w:rsidRDefault="00BE52CE" w:rsidP="00EF3896">
      <w:pPr>
        <w:pStyle w:val="Index1"/>
        <w:tabs>
          <w:tab w:val="right" w:leader="dot" w:pos="9350"/>
        </w:tabs>
        <w:rPr>
          <w:noProof/>
        </w:rPr>
      </w:pPr>
      <w:r w:rsidRPr="005B17D3">
        <w:rPr>
          <w:noProof/>
        </w:rPr>
        <w:t>Outpatient Copayments</w:t>
      </w:r>
      <w:r w:rsidRPr="005B17D3">
        <w:rPr>
          <w:noProof/>
        </w:rPr>
        <w:tab/>
        <w:t>111, 125</w:t>
      </w:r>
    </w:p>
    <w:p w14:paraId="70F1A494" w14:textId="77777777" w:rsidR="00BE52CE" w:rsidRPr="005B17D3" w:rsidRDefault="00BE52CE" w:rsidP="00EF3896">
      <w:pPr>
        <w:pStyle w:val="Index1"/>
        <w:tabs>
          <w:tab w:val="right" w:leader="dot" w:pos="9350"/>
        </w:tabs>
        <w:rPr>
          <w:noProof/>
        </w:rPr>
      </w:pPr>
      <w:r w:rsidRPr="005B17D3">
        <w:rPr>
          <w:noProof/>
        </w:rPr>
        <w:t>Overview Tab</w:t>
      </w:r>
    </w:p>
    <w:p w14:paraId="0143A982" w14:textId="77777777" w:rsidR="00BE52CE" w:rsidRPr="005B17D3" w:rsidRDefault="00BE52CE" w:rsidP="00EF3896">
      <w:pPr>
        <w:pStyle w:val="Index2"/>
        <w:tabs>
          <w:tab w:val="right" w:leader="dot" w:pos="9350"/>
        </w:tabs>
        <w:rPr>
          <w:noProof/>
        </w:rPr>
      </w:pPr>
      <w:r w:rsidRPr="005B17D3">
        <w:rPr>
          <w:noProof/>
        </w:rPr>
        <w:t>Comunity Care Determination</w:t>
      </w:r>
      <w:r w:rsidRPr="005B17D3">
        <w:rPr>
          <w:noProof/>
        </w:rPr>
        <w:tab/>
        <w:t>178</w:t>
      </w:r>
    </w:p>
    <w:p w14:paraId="1BCA931B" w14:textId="77777777" w:rsidR="00BE52CE" w:rsidRPr="005B17D3" w:rsidRDefault="00BE52CE" w:rsidP="00EF3896">
      <w:pPr>
        <w:pStyle w:val="Index2"/>
        <w:tabs>
          <w:tab w:val="right" w:leader="dot" w:pos="9350"/>
        </w:tabs>
        <w:rPr>
          <w:noProof/>
        </w:rPr>
      </w:pPr>
      <w:r w:rsidRPr="005B17D3">
        <w:rPr>
          <w:noProof/>
        </w:rPr>
        <w:t>Vier Community Care Outcome</w:t>
      </w:r>
      <w:r w:rsidRPr="005B17D3">
        <w:rPr>
          <w:noProof/>
        </w:rPr>
        <w:tab/>
        <w:t>178</w:t>
      </w:r>
    </w:p>
    <w:p w14:paraId="457A3319" w14:textId="77777777" w:rsidR="00BE52CE" w:rsidRPr="005B17D3" w:rsidRDefault="00BE52CE" w:rsidP="00EF3896">
      <w:pPr>
        <w:pStyle w:val="Index1"/>
        <w:tabs>
          <w:tab w:val="right" w:leader="dot" w:pos="9350"/>
        </w:tabs>
        <w:rPr>
          <w:noProof/>
        </w:rPr>
      </w:pPr>
      <w:r w:rsidRPr="005B17D3">
        <w:rPr>
          <w:noProof/>
        </w:rPr>
        <w:t>P8G 1</w:t>
      </w:r>
      <w:r w:rsidRPr="005B17D3">
        <w:rPr>
          <w:noProof/>
        </w:rPr>
        <w:tab/>
        <w:t>104, 110</w:t>
      </w:r>
    </w:p>
    <w:p w14:paraId="7C072593" w14:textId="77777777" w:rsidR="00BE52CE" w:rsidRPr="005B17D3" w:rsidRDefault="00BE52CE" w:rsidP="00EF3896">
      <w:pPr>
        <w:pStyle w:val="Index1"/>
        <w:tabs>
          <w:tab w:val="right" w:leader="dot" w:pos="9350"/>
        </w:tabs>
        <w:rPr>
          <w:noProof/>
        </w:rPr>
      </w:pPr>
      <w:r w:rsidRPr="005B17D3">
        <w:rPr>
          <w:noProof/>
        </w:rPr>
        <w:t>P8G 2</w:t>
      </w:r>
      <w:r w:rsidRPr="005B17D3">
        <w:rPr>
          <w:noProof/>
        </w:rPr>
        <w:tab/>
        <w:t>104, 110</w:t>
      </w:r>
    </w:p>
    <w:p w14:paraId="393978AE" w14:textId="77777777" w:rsidR="00BE52CE" w:rsidRPr="005B17D3" w:rsidRDefault="00BE52CE" w:rsidP="00EF3896">
      <w:pPr>
        <w:pStyle w:val="Index1"/>
        <w:tabs>
          <w:tab w:val="right" w:leader="dot" w:pos="9350"/>
        </w:tabs>
        <w:rPr>
          <w:noProof/>
        </w:rPr>
      </w:pPr>
      <w:r w:rsidRPr="005B17D3">
        <w:rPr>
          <w:noProof/>
        </w:rPr>
        <w:t>P8G 3</w:t>
      </w:r>
      <w:r w:rsidRPr="005B17D3">
        <w:rPr>
          <w:noProof/>
        </w:rPr>
        <w:tab/>
        <w:t>105, 110</w:t>
      </w:r>
    </w:p>
    <w:p w14:paraId="6CD783D9" w14:textId="77777777" w:rsidR="00BE52CE" w:rsidRPr="005B17D3" w:rsidRDefault="00BE52CE" w:rsidP="00EF3896">
      <w:pPr>
        <w:pStyle w:val="Index1"/>
        <w:tabs>
          <w:tab w:val="right" w:leader="dot" w:pos="9350"/>
        </w:tabs>
        <w:rPr>
          <w:noProof/>
        </w:rPr>
      </w:pPr>
      <w:r w:rsidRPr="005B17D3">
        <w:rPr>
          <w:noProof/>
        </w:rPr>
        <w:t>P8G 4</w:t>
      </w:r>
      <w:r w:rsidRPr="005B17D3">
        <w:rPr>
          <w:noProof/>
        </w:rPr>
        <w:tab/>
        <w:t>110</w:t>
      </w:r>
    </w:p>
    <w:p w14:paraId="22EA1777" w14:textId="77777777" w:rsidR="00BE52CE" w:rsidRPr="005B17D3" w:rsidRDefault="00BE52CE" w:rsidP="00EF3896">
      <w:pPr>
        <w:pStyle w:val="Index1"/>
        <w:tabs>
          <w:tab w:val="right" w:leader="dot" w:pos="9350"/>
        </w:tabs>
        <w:rPr>
          <w:noProof/>
        </w:rPr>
      </w:pPr>
      <w:r w:rsidRPr="005B17D3">
        <w:rPr>
          <w:bCs/>
          <w:iCs/>
          <w:noProof/>
        </w:rPr>
        <w:t>Password</w:t>
      </w:r>
    </w:p>
    <w:p w14:paraId="0992FEFC" w14:textId="77777777" w:rsidR="00BE52CE" w:rsidRPr="005B17D3" w:rsidRDefault="00BE52CE" w:rsidP="00EF3896">
      <w:pPr>
        <w:pStyle w:val="Index2"/>
        <w:tabs>
          <w:tab w:val="right" w:leader="dot" w:pos="9350"/>
        </w:tabs>
        <w:rPr>
          <w:noProof/>
        </w:rPr>
      </w:pPr>
      <w:r w:rsidRPr="005B17D3">
        <w:rPr>
          <w:noProof/>
        </w:rPr>
        <w:t>Rules...</w:t>
      </w:r>
      <w:r w:rsidRPr="005B17D3">
        <w:rPr>
          <w:noProof/>
        </w:rPr>
        <w:tab/>
        <w:t>159, 160</w:t>
      </w:r>
    </w:p>
    <w:p w14:paraId="674CB959" w14:textId="77777777" w:rsidR="00BE52CE" w:rsidRPr="005B17D3" w:rsidRDefault="00BE52CE" w:rsidP="00EF3896">
      <w:pPr>
        <w:pStyle w:val="Index1"/>
        <w:tabs>
          <w:tab w:val="right" w:leader="dot" w:pos="9350"/>
        </w:tabs>
        <w:rPr>
          <w:noProof/>
        </w:rPr>
      </w:pPr>
      <w:r w:rsidRPr="005B17D3">
        <w:rPr>
          <w:noProof/>
        </w:rPr>
        <w:t>Pending Application</w:t>
      </w:r>
    </w:p>
    <w:p w14:paraId="056F8731" w14:textId="77777777" w:rsidR="00BE52CE" w:rsidRPr="005B17D3" w:rsidRDefault="00BE52CE" w:rsidP="00EF3896">
      <w:pPr>
        <w:pStyle w:val="Index2"/>
        <w:tabs>
          <w:tab w:val="right" w:leader="dot" w:pos="9350"/>
        </w:tabs>
        <w:rPr>
          <w:noProof/>
        </w:rPr>
      </w:pPr>
      <w:r w:rsidRPr="005B17D3">
        <w:rPr>
          <w:noProof/>
        </w:rPr>
        <w:t>Records for Clean-up Processing Job</w:t>
      </w:r>
      <w:r w:rsidRPr="005B17D3">
        <w:rPr>
          <w:noProof/>
        </w:rPr>
        <w:tab/>
        <w:t>144</w:t>
      </w:r>
    </w:p>
    <w:p w14:paraId="22A21FF2" w14:textId="77777777" w:rsidR="00BE52CE" w:rsidRPr="005B17D3" w:rsidRDefault="00BE52CE" w:rsidP="00EF3896">
      <w:pPr>
        <w:pStyle w:val="Index1"/>
        <w:tabs>
          <w:tab w:val="right" w:leader="dot" w:pos="9350"/>
        </w:tabs>
        <w:rPr>
          <w:noProof/>
        </w:rPr>
      </w:pPr>
      <w:r w:rsidRPr="005B17D3">
        <w:rPr>
          <w:b/>
          <w:noProof/>
        </w:rPr>
        <w:t>Pension</w:t>
      </w:r>
    </w:p>
    <w:p w14:paraId="40B042C8" w14:textId="77777777" w:rsidR="00BE52CE" w:rsidRPr="005B17D3" w:rsidRDefault="00BE52CE" w:rsidP="00EF3896">
      <w:pPr>
        <w:pStyle w:val="Index2"/>
        <w:tabs>
          <w:tab w:val="right" w:leader="dot" w:pos="9350"/>
        </w:tabs>
        <w:rPr>
          <w:noProof/>
        </w:rPr>
      </w:pPr>
      <w:r w:rsidRPr="005B17D3">
        <w:rPr>
          <w:noProof/>
        </w:rPr>
        <w:t>Award Effective Date</w:t>
      </w:r>
      <w:r w:rsidRPr="005B17D3">
        <w:rPr>
          <w:noProof/>
        </w:rPr>
        <w:tab/>
        <w:t>211</w:t>
      </w:r>
    </w:p>
    <w:p w14:paraId="44FED184" w14:textId="77777777" w:rsidR="00BE52CE" w:rsidRPr="005B17D3" w:rsidRDefault="00BE52CE" w:rsidP="00EF3896">
      <w:pPr>
        <w:pStyle w:val="Index2"/>
        <w:tabs>
          <w:tab w:val="right" w:leader="dot" w:pos="9350"/>
        </w:tabs>
        <w:rPr>
          <w:noProof/>
        </w:rPr>
      </w:pPr>
      <w:r w:rsidRPr="005B17D3">
        <w:rPr>
          <w:noProof/>
        </w:rPr>
        <w:t>Award Reason</w:t>
      </w:r>
      <w:r w:rsidRPr="005B17D3">
        <w:rPr>
          <w:noProof/>
        </w:rPr>
        <w:tab/>
        <w:t>212</w:t>
      </w:r>
    </w:p>
    <w:p w14:paraId="7EB88D24" w14:textId="77777777" w:rsidR="00BE52CE" w:rsidRPr="005B17D3" w:rsidRDefault="00BE52CE" w:rsidP="00EF3896">
      <w:pPr>
        <w:pStyle w:val="Index2"/>
        <w:tabs>
          <w:tab w:val="right" w:leader="dot" w:pos="9350"/>
        </w:tabs>
        <w:rPr>
          <w:noProof/>
        </w:rPr>
      </w:pPr>
      <w:r w:rsidRPr="005B17D3">
        <w:rPr>
          <w:noProof/>
        </w:rPr>
        <w:t>Termination Date</w:t>
      </w:r>
      <w:r w:rsidRPr="005B17D3">
        <w:rPr>
          <w:noProof/>
        </w:rPr>
        <w:tab/>
        <w:t>212</w:t>
      </w:r>
    </w:p>
    <w:p w14:paraId="090B9644" w14:textId="77777777" w:rsidR="00BE52CE" w:rsidRPr="005B17D3" w:rsidRDefault="00BE52CE" w:rsidP="00EF3896">
      <w:pPr>
        <w:pStyle w:val="Index2"/>
        <w:tabs>
          <w:tab w:val="right" w:leader="dot" w:pos="9350"/>
        </w:tabs>
        <w:rPr>
          <w:noProof/>
        </w:rPr>
      </w:pPr>
      <w:r w:rsidRPr="005B17D3">
        <w:rPr>
          <w:noProof/>
        </w:rPr>
        <w:t>Termination Reason</w:t>
      </w:r>
      <w:r w:rsidRPr="005B17D3">
        <w:rPr>
          <w:noProof/>
        </w:rPr>
        <w:tab/>
        <w:t>212</w:t>
      </w:r>
    </w:p>
    <w:p w14:paraId="1C906FAB" w14:textId="77777777" w:rsidR="00BE52CE" w:rsidRPr="005B17D3" w:rsidRDefault="00BE52CE" w:rsidP="00EF3896">
      <w:pPr>
        <w:pStyle w:val="Index2"/>
        <w:tabs>
          <w:tab w:val="right" w:leader="dot" w:pos="9350"/>
        </w:tabs>
        <w:rPr>
          <w:noProof/>
        </w:rPr>
      </w:pPr>
      <w:r w:rsidRPr="005B17D3">
        <w:rPr>
          <w:noProof/>
        </w:rPr>
        <w:t>VA</w:t>
      </w:r>
      <w:r w:rsidRPr="005B17D3">
        <w:rPr>
          <w:noProof/>
        </w:rPr>
        <w:tab/>
        <w:t>210</w:t>
      </w:r>
    </w:p>
    <w:p w14:paraId="6C18B91A" w14:textId="77777777" w:rsidR="00BE52CE" w:rsidRPr="005B17D3" w:rsidRDefault="00BE52CE" w:rsidP="00EF3896">
      <w:pPr>
        <w:pStyle w:val="Index1"/>
        <w:tabs>
          <w:tab w:val="right" w:leader="dot" w:pos="9350"/>
        </w:tabs>
        <w:rPr>
          <w:noProof/>
        </w:rPr>
      </w:pPr>
      <w:r w:rsidRPr="005B17D3">
        <w:rPr>
          <w:noProof/>
        </w:rPr>
        <w:t>Per Diem Charges</w:t>
      </w:r>
      <w:r w:rsidRPr="005B17D3">
        <w:rPr>
          <w:noProof/>
        </w:rPr>
        <w:tab/>
        <w:t>111, 125</w:t>
      </w:r>
    </w:p>
    <w:p w14:paraId="0B820D50" w14:textId="77777777" w:rsidR="00BE52CE" w:rsidRPr="005B17D3" w:rsidRDefault="00BE52CE" w:rsidP="00EF3896">
      <w:pPr>
        <w:pStyle w:val="Index1"/>
        <w:tabs>
          <w:tab w:val="right" w:leader="dot" w:pos="9350"/>
        </w:tabs>
        <w:rPr>
          <w:noProof/>
        </w:rPr>
      </w:pPr>
      <w:r w:rsidRPr="005B17D3">
        <w:rPr>
          <w:b/>
          <w:iCs/>
          <w:noProof/>
        </w:rPr>
        <w:t>Period of Service</w:t>
      </w:r>
      <w:r w:rsidRPr="005B17D3">
        <w:rPr>
          <w:noProof/>
        </w:rPr>
        <w:tab/>
        <w:t>249</w:t>
      </w:r>
    </w:p>
    <w:p w14:paraId="17457B13" w14:textId="77777777" w:rsidR="00BE52CE" w:rsidRPr="005B17D3" w:rsidRDefault="00BE52CE" w:rsidP="00EF3896">
      <w:pPr>
        <w:pStyle w:val="Index2"/>
        <w:tabs>
          <w:tab w:val="right" w:leader="dot" w:pos="9350"/>
        </w:tabs>
        <w:rPr>
          <w:noProof/>
        </w:rPr>
      </w:pPr>
      <w:r w:rsidRPr="005B17D3">
        <w:rPr>
          <w:noProof/>
        </w:rPr>
        <w:t>(OPP 4)</w:t>
      </w:r>
      <w:r w:rsidRPr="005B17D3">
        <w:rPr>
          <w:noProof/>
        </w:rPr>
        <w:tab/>
        <w:t>103</w:t>
      </w:r>
    </w:p>
    <w:p w14:paraId="5F8F468A" w14:textId="77777777" w:rsidR="00BE52CE" w:rsidRPr="005B17D3" w:rsidRDefault="00BE52CE" w:rsidP="00EF3896">
      <w:pPr>
        <w:pStyle w:val="Index2"/>
        <w:tabs>
          <w:tab w:val="right" w:leader="dot" w:pos="9350"/>
        </w:tabs>
        <w:rPr>
          <w:noProof/>
        </w:rPr>
      </w:pPr>
      <w:r w:rsidRPr="005B17D3">
        <w:rPr>
          <w:noProof/>
        </w:rPr>
        <w:t>definition</w:t>
      </w:r>
      <w:r w:rsidRPr="005B17D3">
        <w:rPr>
          <w:noProof/>
        </w:rPr>
        <w:tab/>
        <w:t>33</w:t>
      </w:r>
    </w:p>
    <w:p w14:paraId="169216A5" w14:textId="77777777" w:rsidR="00BE52CE" w:rsidRPr="005B17D3" w:rsidRDefault="00BE52CE" w:rsidP="00EF3896">
      <w:pPr>
        <w:pStyle w:val="Index2"/>
        <w:tabs>
          <w:tab w:val="right" w:leader="dot" w:pos="9350"/>
        </w:tabs>
        <w:rPr>
          <w:noProof/>
        </w:rPr>
      </w:pPr>
      <w:r w:rsidRPr="005B17D3">
        <w:rPr>
          <w:noProof/>
        </w:rPr>
        <w:t>dropdowns selections</w:t>
      </w:r>
      <w:r w:rsidRPr="005B17D3">
        <w:rPr>
          <w:noProof/>
        </w:rPr>
        <w:tab/>
        <w:t>249</w:t>
      </w:r>
    </w:p>
    <w:p w14:paraId="7D7B6ABD" w14:textId="77777777" w:rsidR="00BE52CE" w:rsidRPr="005B17D3" w:rsidRDefault="00BE52CE" w:rsidP="00EF3896">
      <w:pPr>
        <w:pStyle w:val="Index2"/>
        <w:tabs>
          <w:tab w:val="right" w:leader="dot" w:pos="9350"/>
        </w:tabs>
        <w:rPr>
          <w:noProof/>
        </w:rPr>
      </w:pPr>
      <w:r w:rsidRPr="005B17D3">
        <w:rPr>
          <w:noProof/>
        </w:rPr>
        <w:t>HEC</w:t>
      </w:r>
      <w:r w:rsidRPr="005B17D3">
        <w:rPr>
          <w:noProof/>
        </w:rPr>
        <w:tab/>
        <w:t>328</w:t>
      </w:r>
    </w:p>
    <w:p w14:paraId="02BADAB6" w14:textId="77777777" w:rsidR="00BE52CE" w:rsidRPr="005B17D3" w:rsidRDefault="00BE52CE" w:rsidP="00EF3896">
      <w:pPr>
        <w:pStyle w:val="Index2"/>
        <w:tabs>
          <w:tab w:val="right" w:leader="dot" w:pos="9350"/>
        </w:tabs>
        <w:rPr>
          <w:noProof/>
        </w:rPr>
      </w:pPr>
      <w:r w:rsidRPr="005B17D3">
        <w:rPr>
          <w:b/>
          <w:noProof/>
        </w:rPr>
        <w:t>Select</w:t>
      </w:r>
      <w:r w:rsidRPr="005B17D3">
        <w:rPr>
          <w:noProof/>
        </w:rPr>
        <w:tab/>
        <w:t>249</w:t>
      </w:r>
    </w:p>
    <w:p w14:paraId="556529F2" w14:textId="77777777" w:rsidR="00BE52CE" w:rsidRPr="005B17D3" w:rsidRDefault="00BE52CE" w:rsidP="00EF3896">
      <w:pPr>
        <w:pStyle w:val="Index1"/>
        <w:tabs>
          <w:tab w:val="right" w:leader="dot" w:pos="9350"/>
        </w:tabs>
        <w:rPr>
          <w:noProof/>
        </w:rPr>
      </w:pPr>
      <w:r w:rsidRPr="005B17D3">
        <w:rPr>
          <w:iCs/>
          <w:noProof/>
        </w:rPr>
        <w:t>Person Search</w:t>
      </w:r>
      <w:r w:rsidRPr="005B17D3">
        <w:rPr>
          <w:noProof/>
        </w:rPr>
        <w:tab/>
        <w:t>398, 400, 401, 402, 403, 404, 405, 406, 407, 414, 415, 416, 424, 428</w:t>
      </w:r>
    </w:p>
    <w:p w14:paraId="2506FABD" w14:textId="77777777" w:rsidR="00BE52CE" w:rsidRPr="005B17D3" w:rsidRDefault="00BE52CE" w:rsidP="00EF3896">
      <w:pPr>
        <w:pStyle w:val="Index2"/>
        <w:tabs>
          <w:tab w:val="right" w:leader="dot" w:pos="9350"/>
        </w:tabs>
        <w:rPr>
          <w:noProof/>
        </w:rPr>
      </w:pPr>
      <w:r w:rsidRPr="005B17D3">
        <w:rPr>
          <w:noProof/>
        </w:rPr>
        <w:t>result list</w:t>
      </w:r>
      <w:r w:rsidRPr="005B17D3">
        <w:rPr>
          <w:noProof/>
        </w:rPr>
        <w:tab/>
        <w:t>45, 121</w:t>
      </w:r>
    </w:p>
    <w:p w14:paraId="17CDFCA1" w14:textId="77777777" w:rsidR="00BE52CE" w:rsidRPr="005B17D3" w:rsidRDefault="00BE52CE" w:rsidP="00EF3896">
      <w:pPr>
        <w:pStyle w:val="Index2"/>
        <w:tabs>
          <w:tab w:val="right" w:leader="dot" w:pos="9350"/>
        </w:tabs>
        <w:rPr>
          <w:noProof/>
        </w:rPr>
      </w:pPr>
      <w:r w:rsidRPr="005B17D3">
        <w:rPr>
          <w:noProof/>
        </w:rPr>
        <w:t>screen</w:t>
      </w:r>
      <w:r w:rsidRPr="005B17D3">
        <w:rPr>
          <w:noProof/>
        </w:rPr>
        <w:tab/>
        <w:t>44, 45, 49, 120</w:t>
      </w:r>
    </w:p>
    <w:p w14:paraId="54616967" w14:textId="77777777" w:rsidR="00BE52CE" w:rsidRPr="005B17D3" w:rsidRDefault="00BE52CE" w:rsidP="00EF3896">
      <w:pPr>
        <w:pStyle w:val="Index1"/>
        <w:tabs>
          <w:tab w:val="right" w:leader="dot" w:pos="9350"/>
        </w:tabs>
        <w:rPr>
          <w:noProof/>
        </w:rPr>
      </w:pPr>
      <w:r w:rsidRPr="005B17D3">
        <w:rPr>
          <w:noProof/>
        </w:rPr>
        <w:t>Person Search Result</w:t>
      </w:r>
      <w:r w:rsidRPr="005B17D3">
        <w:rPr>
          <w:noProof/>
        </w:rPr>
        <w:tab/>
        <w:t>121</w:t>
      </w:r>
    </w:p>
    <w:p w14:paraId="3815881C" w14:textId="77777777" w:rsidR="00BE52CE" w:rsidRPr="005B17D3" w:rsidRDefault="00BE52CE" w:rsidP="00EF3896">
      <w:pPr>
        <w:pStyle w:val="Index1"/>
        <w:tabs>
          <w:tab w:val="right" w:leader="dot" w:pos="9350"/>
        </w:tabs>
        <w:rPr>
          <w:noProof/>
        </w:rPr>
      </w:pPr>
      <w:r w:rsidRPr="005B17D3">
        <w:rPr>
          <w:noProof/>
        </w:rPr>
        <w:t>Person Submissions</w:t>
      </w:r>
      <w:r w:rsidRPr="005B17D3">
        <w:rPr>
          <w:noProof/>
        </w:rPr>
        <w:tab/>
        <w:t>171</w:t>
      </w:r>
    </w:p>
    <w:p w14:paraId="2D135F08" w14:textId="77777777" w:rsidR="00BE52CE" w:rsidRPr="005B17D3" w:rsidRDefault="00BE52CE" w:rsidP="00EF3896">
      <w:pPr>
        <w:pStyle w:val="Index1"/>
        <w:tabs>
          <w:tab w:val="right" w:leader="dot" w:pos="9350"/>
        </w:tabs>
        <w:rPr>
          <w:noProof/>
        </w:rPr>
      </w:pPr>
      <w:r w:rsidRPr="005B17D3">
        <w:rPr>
          <w:noProof/>
          <w:color w:val="0000FF"/>
          <w:u w:val="single"/>
          <w:lang w:val="fr-FR"/>
        </w:rPr>
        <w:t>PH</w:t>
      </w:r>
    </w:p>
    <w:p w14:paraId="5B318CF9" w14:textId="77777777" w:rsidR="00BE52CE" w:rsidRPr="005B17D3" w:rsidRDefault="00BE52CE" w:rsidP="00EF3896">
      <w:pPr>
        <w:pStyle w:val="Index2"/>
        <w:tabs>
          <w:tab w:val="right" w:leader="dot" w:pos="9350"/>
        </w:tabs>
        <w:rPr>
          <w:noProof/>
        </w:rPr>
      </w:pPr>
      <w:r w:rsidRPr="005B17D3">
        <w:rPr>
          <w:bCs/>
          <w:noProof/>
          <w:color w:val="0000FF"/>
          <w:u w:val="single"/>
          <w:lang w:val="fr-FR"/>
        </w:rPr>
        <w:t>New</w:t>
      </w:r>
    </w:p>
    <w:p w14:paraId="16FA08D9" w14:textId="77777777" w:rsidR="00BE52CE" w:rsidRPr="005B17D3" w:rsidRDefault="00BE52CE" w:rsidP="00EF3896">
      <w:pPr>
        <w:pStyle w:val="Index3"/>
        <w:tabs>
          <w:tab w:val="right" w:leader="dot" w:pos="9350"/>
        </w:tabs>
        <w:rPr>
          <w:noProof/>
        </w:rPr>
      </w:pPr>
      <w:r w:rsidRPr="005B17D3">
        <w:rPr>
          <w:noProof/>
          <w:color w:val="0000FF"/>
          <w:u w:val="single"/>
          <w:lang w:val="fr-FR"/>
        </w:rPr>
        <w:t>Log Document</w:t>
      </w:r>
      <w:r w:rsidRPr="005B17D3">
        <w:rPr>
          <w:noProof/>
        </w:rPr>
        <w:tab/>
        <w:t>232</w:t>
      </w:r>
    </w:p>
    <w:p w14:paraId="11321EE3" w14:textId="77777777" w:rsidR="00BE52CE" w:rsidRPr="005B17D3" w:rsidRDefault="00BE52CE" w:rsidP="00EF3896">
      <w:pPr>
        <w:pStyle w:val="Index1"/>
        <w:tabs>
          <w:tab w:val="right" w:leader="dot" w:pos="9350"/>
        </w:tabs>
        <w:rPr>
          <w:noProof/>
        </w:rPr>
      </w:pPr>
      <w:r w:rsidRPr="005B17D3">
        <w:rPr>
          <w:noProof/>
        </w:rPr>
        <w:t>Phone Numbers</w:t>
      </w:r>
      <w:r w:rsidRPr="005B17D3">
        <w:rPr>
          <w:noProof/>
        </w:rPr>
        <w:tab/>
        <w:t>287</w:t>
      </w:r>
    </w:p>
    <w:p w14:paraId="4AD7AAD4" w14:textId="77777777" w:rsidR="00BE52CE" w:rsidRPr="005B17D3" w:rsidRDefault="00BE52CE" w:rsidP="00EF3896">
      <w:pPr>
        <w:pStyle w:val="Index1"/>
        <w:tabs>
          <w:tab w:val="right" w:leader="dot" w:pos="9350"/>
        </w:tabs>
        <w:rPr>
          <w:noProof/>
        </w:rPr>
      </w:pPr>
      <w:r w:rsidRPr="005B17D3">
        <w:rPr>
          <w:b/>
          <w:noProof/>
        </w:rPr>
        <w:t>Policy</w:t>
      </w:r>
    </w:p>
    <w:p w14:paraId="4EC161FA" w14:textId="77777777" w:rsidR="00BE52CE" w:rsidRPr="005B17D3" w:rsidRDefault="00BE52CE" w:rsidP="00EF3896">
      <w:pPr>
        <w:pStyle w:val="Index2"/>
        <w:tabs>
          <w:tab w:val="right" w:leader="dot" w:pos="9350"/>
        </w:tabs>
        <w:rPr>
          <w:noProof/>
        </w:rPr>
      </w:pPr>
      <w:r w:rsidRPr="005B17D3">
        <w:rPr>
          <w:noProof/>
        </w:rPr>
        <w:t>Insured Effective Coverage Date</w:t>
      </w:r>
      <w:r w:rsidRPr="005B17D3">
        <w:rPr>
          <w:noProof/>
        </w:rPr>
        <w:tab/>
        <w:t>302</w:t>
      </w:r>
    </w:p>
    <w:p w14:paraId="6BD8A14A" w14:textId="77777777" w:rsidR="00BE52CE" w:rsidRPr="005B17D3" w:rsidRDefault="00BE52CE" w:rsidP="00EF3896">
      <w:pPr>
        <w:pStyle w:val="Index2"/>
        <w:tabs>
          <w:tab w:val="right" w:leader="dot" w:pos="9350"/>
        </w:tabs>
        <w:rPr>
          <w:noProof/>
        </w:rPr>
      </w:pPr>
      <w:r w:rsidRPr="005B17D3">
        <w:rPr>
          <w:noProof/>
        </w:rPr>
        <w:t>Insured Ralationship to Veteran</w:t>
      </w:r>
      <w:r w:rsidRPr="005B17D3">
        <w:rPr>
          <w:noProof/>
        </w:rPr>
        <w:tab/>
        <w:t>302</w:t>
      </w:r>
    </w:p>
    <w:p w14:paraId="70B07C2E" w14:textId="77777777" w:rsidR="00BE52CE" w:rsidRPr="005B17D3" w:rsidRDefault="00BE52CE" w:rsidP="00EF3896">
      <w:pPr>
        <w:pStyle w:val="Index2"/>
        <w:tabs>
          <w:tab w:val="right" w:leader="dot" w:pos="9350"/>
        </w:tabs>
        <w:rPr>
          <w:noProof/>
        </w:rPr>
      </w:pPr>
      <w:r w:rsidRPr="005B17D3">
        <w:rPr>
          <w:noProof/>
        </w:rPr>
        <w:t>Name of Insured</w:t>
      </w:r>
      <w:r w:rsidRPr="005B17D3">
        <w:rPr>
          <w:noProof/>
        </w:rPr>
        <w:tab/>
        <w:t>302</w:t>
      </w:r>
    </w:p>
    <w:p w14:paraId="3D98EAEB" w14:textId="77777777" w:rsidR="00BE52CE" w:rsidRPr="005B17D3" w:rsidRDefault="00BE52CE" w:rsidP="00EF3896">
      <w:pPr>
        <w:pStyle w:val="Index2"/>
        <w:tabs>
          <w:tab w:val="right" w:leader="dot" w:pos="9350"/>
        </w:tabs>
        <w:rPr>
          <w:noProof/>
        </w:rPr>
      </w:pPr>
      <w:r w:rsidRPr="005B17D3">
        <w:rPr>
          <w:noProof/>
        </w:rPr>
        <w:t>Number</w:t>
      </w:r>
      <w:r w:rsidRPr="005B17D3">
        <w:rPr>
          <w:noProof/>
        </w:rPr>
        <w:tab/>
        <w:t>302</w:t>
      </w:r>
    </w:p>
    <w:p w14:paraId="2E791D1A" w14:textId="77777777" w:rsidR="00BE52CE" w:rsidRPr="005B17D3" w:rsidRDefault="00BE52CE" w:rsidP="00EF3896">
      <w:pPr>
        <w:pStyle w:val="Index2"/>
        <w:tabs>
          <w:tab w:val="right" w:leader="dot" w:pos="9350"/>
        </w:tabs>
        <w:rPr>
          <w:noProof/>
        </w:rPr>
      </w:pPr>
      <w:r w:rsidRPr="005B17D3">
        <w:rPr>
          <w:noProof/>
        </w:rPr>
        <w:t>Office of</w:t>
      </w:r>
      <w:r w:rsidRPr="005B17D3">
        <w:rPr>
          <w:noProof/>
        </w:rPr>
        <w:tab/>
        <w:t>103, 104</w:t>
      </w:r>
    </w:p>
    <w:p w14:paraId="775E3F37" w14:textId="77777777" w:rsidR="00BE52CE" w:rsidRPr="005B17D3" w:rsidRDefault="00BE52CE" w:rsidP="00EF3896">
      <w:pPr>
        <w:pStyle w:val="Index3"/>
        <w:tabs>
          <w:tab w:val="right" w:leader="dot" w:pos="9350"/>
        </w:tabs>
        <w:rPr>
          <w:noProof/>
        </w:rPr>
      </w:pPr>
      <w:r w:rsidRPr="005B17D3">
        <w:rPr>
          <w:noProof/>
        </w:rPr>
        <w:t>definition</w:t>
      </w:r>
      <w:r w:rsidRPr="005B17D3">
        <w:rPr>
          <w:noProof/>
        </w:rPr>
        <w:tab/>
        <w:t>33</w:t>
      </w:r>
    </w:p>
    <w:p w14:paraId="75AC19D6" w14:textId="77777777" w:rsidR="00BE52CE" w:rsidRPr="005B17D3" w:rsidRDefault="00BE52CE" w:rsidP="00EF3896">
      <w:pPr>
        <w:pStyle w:val="Index2"/>
        <w:tabs>
          <w:tab w:val="right" w:leader="dot" w:pos="9350"/>
        </w:tabs>
        <w:rPr>
          <w:noProof/>
        </w:rPr>
      </w:pPr>
      <w:r w:rsidRPr="005B17D3">
        <w:rPr>
          <w:noProof/>
        </w:rPr>
        <w:t>Plan Expiration Date</w:t>
      </w:r>
      <w:r w:rsidRPr="005B17D3">
        <w:rPr>
          <w:noProof/>
        </w:rPr>
        <w:tab/>
        <w:t>303</w:t>
      </w:r>
    </w:p>
    <w:p w14:paraId="6668267E" w14:textId="77777777" w:rsidR="00BE52CE" w:rsidRPr="005B17D3" w:rsidRDefault="00BE52CE" w:rsidP="00EF3896">
      <w:pPr>
        <w:pStyle w:val="Index2"/>
        <w:tabs>
          <w:tab w:val="right" w:leader="dot" w:pos="9350"/>
        </w:tabs>
        <w:rPr>
          <w:noProof/>
        </w:rPr>
      </w:pPr>
      <w:r w:rsidRPr="005B17D3">
        <w:rPr>
          <w:noProof/>
        </w:rPr>
        <w:t>VA</w:t>
      </w:r>
      <w:r w:rsidRPr="005B17D3">
        <w:rPr>
          <w:noProof/>
        </w:rPr>
        <w:tab/>
        <w:t>298, 299</w:t>
      </w:r>
    </w:p>
    <w:p w14:paraId="4499A470" w14:textId="77777777" w:rsidR="00BE52CE" w:rsidRPr="005B17D3" w:rsidRDefault="00BE52CE" w:rsidP="00EF3896">
      <w:pPr>
        <w:pStyle w:val="Index1"/>
        <w:tabs>
          <w:tab w:val="right" w:leader="dot" w:pos="9350"/>
        </w:tabs>
        <w:rPr>
          <w:noProof/>
        </w:rPr>
      </w:pPr>
      <w:r w:rsidRPr="005B17D3">
        <w:rPr>
          <w:noProof/>
        </w:rPr>
        <w:t>POS</w:t>
      </w:r>
      <w:r w:rsidRPr="005B17D3">
        <w:rPr>
          <w:noProof/>
        </w:rPr>
        <w:tab/>
        <w:t>103, 110</w:t>
      </w:r>
    </w:p>
    <w:p w14:paraId="55462F68" w14:textId="77777777" w:rsidR="00BE52CE" w:rsidRPr="005B17D3" w:rsidRDefault="00BE52CE" w:rsidP="00EF3896">
      <w:pPr>
        <w:pStyle w:val="Index1"/>
        <w:tabs>
          <w:tab w:val="right" w:leader="dot" w:pos="9350"/>
        </w:tabs>
        <w:rPr>
          <w:noProof/>
        </w:rPr>
      </w:pPr>
      <w:r w:rsidRPr="005B17D3">
        <w:rPr>
          <w:noProof/>
        </w:rPr>
        <w:t>Power of Attorney</w:t>
      </w:r>
      <w:r w:rsidRPr="005B17D3">
        <w:rPr>
          <w:noProof/>
        </w:rPr>
        <w:tab/>
        <w:t>33, 216, 283, 288, 376</w:t>
      </w:r>
    </w:p>
    <w:p w14:paraId="00959701" w14:textId="77777777" w:rsidR="00BE52CE" w:rsidRPr="005B17D3" w:rsidRDefault="00BE52CE" w:rsidP="00EF3896">
      <w:pPr>
        <w:pStyle w:val="Index1"/>
        <w:tabs>
          <w:tab w:val="right" w:leader="dot" w:pos="9350"/>
        </w:tabs>
        <w:rPr>
          <w:noProof/>
        </w:rPr>
      </w:pPr>
      <w:r w:rsidRPr="005B17D3">
        <w:rPr>
          <w:noProof/>
        </w:rPr>
        <w:t>Previously Mailed</w:t>
      </w:r>
    </w:p>
    <w:p w14:paraId="05CEBC43" w14:textId="77777777" w:rsidR="00BE52CE" w:rsidRPr="005B17D3" w:rsidRDefault="00BE52CE" w:rsidP="00EF3896">
      <w:pPr>
        <w:pStyle w:val="Index2"/>
        <w:tabs>
          <w:tab w:val="right" w:leader="dot" w:pos="9350"/>
        </w:tabs>
        <w:rPr>
          <w:noProof/>
        </w:rPr>
      </w:pPr>
      <w:r w:rsidRPr="005B17D3">
        <w:rPr>
          <w:noProof/>
        </w:rPr>
        <w:t>Pending Letter Details</w:t>
      </w:r>
      <w:r w:rsidRPr="005B17D3">
        <w:rPr>
          <w:noProof/>
        </w:rPr>
        <w:tab/>
        <w:t>378</w:t>
      </w:r>
    </w:p>
    <w:p w14:paraId="671900F9" w14:textId="77777777" w:rsidR="00BE52CE" w:rsidRPr="005B17D3" w:rsidRDefault="00BE52CE" w:rsidP="00EF3896">
      <w:pPr>
        <w:pStyle w:val="Index1"/>
        <w:tabs>
          <w:tab w:val="right" w:leader="dot" w:pos="9350"/>
        </w:tabs>
        <w:rPr>
          <w:noProof/>
        </w:rPr>
      </w:pPr>
      <w:r w:rsidRPr="005B17D3">
        <w:rPr>
          <w:noProof/>
        </w:rPr>
        <w:t>Print vendor</w:t>
      </w:r>
      <w:r w:rsidRPr="005B17D3">
        <w:rPr>
          <w:noProof/>
        </w:rPr>
        <w:tab/>
        <w:t>378</w:t>
      </w:r>
    </w:p>
    <w:p w14:paraId="4547435B" w14:textId="77777777" w:rsidR="00BE52CE" w:rsidRPr="005B17D3" w:rsidRDefault="00BE52CE" w:rsidP="00EF3896">
      <w:pPr>
        <w:pStyle w:val="Index1"/>
        <w:tabs>
          <w:tab w:val="right" w:leader="dot" w:pos="9350"/>
        </w:tabs>
        <w:rPr>
          <w:noProof/>
        </w:rPr>
      </w:pPr>
      <w:r w:rsidRPr="005B17D3">
        <w:rPr>
          <w:noProof/>
        </w:rPr>
        <w:t>PROCESSING</w:t>
      </w:r>
      <w:r w:rsidRPr="005B17D3">
        <w:rPr>
          <w:noProof/>
        </w:rPr>
        <w:tab/>
        <w:t>296</w:t>
      </w:r>
    </w:p>
    <w:p w14:paraId="59EFCE0D" w14:textId="77777777" w:rsidR="00BE52CE" w:rsidRPr="005B17D3" w:rsidRDefault="00BE52CE" w:rsidP="00EF3896">
      <w:pPr>
        <w:pStyle w:val="Index1"/>
        <w:tabs>
          <w:tab w:val="right" w:leader="dot" w:pos="9350"/>
        </w:tabs>
        <w:rPr>
          <w:noProof/>
        </w:rPr>
      </w:pPr>
      <w:r w:rsidRPr="005B17D3">
        <w:rPr>
          <w:b/>
          <w:bCs/>
          <w:noProof/>
        </w:rPr>
        <w:t>Public Law (PL111-163)</w:t>
      </w:r>
    </w:p>
    <w:p w14:paraId="5FC0BA50" w14:textId="77777777" w:rsidR="00BE52CE" w:rsidRPr="005B17D3" w:rsidRDefault="00BE52CE" w:rsidP="00EF3896">
      <w:pPr>
        <w:pStyle w:val="Index2"/>
        <w:tabs>
          <w:tab w:val="right" w:leader="dot" w:pos="9350"/>
        </w:tabs>
        <w:rPr>
          <w:noProof/>
        </w:rPr>
      </w:pPr>
      <w:r w:rsidRPr="005B17D3">
        <w:rPr>
          <w:noProof/>
        </w:rPr>
        <w:t>Catastrophically Disability</w:t>
      </w:r>
    </w:p>
    <w:p w14:paraId="7FB876FC" w14:textId="77777777" w:rsidR="00BE52CE" w:rsidRPr="005B17D3" w:rsidRDefault="00BE52CE" w:rsidP="00EF3896">
      <w:pPr>
        <w:pStyle w:val="Index3"/>
        <w:tabs>
          <w:tab w:val="right" w:leader="dot" w:pos="9350"/>
        </w:tabs>
        <w:rPr>
          <w:noProof/>
        </w:rPr>
      </w:pPr>
      <w:r w:rsidRPr="005B17D3">
        <w:rPr>
          <w:noProof/>
        </w:rPr>
        <w:t>Copays</w:t>
      </w:r>
      <w:r w:rsidRPr="005B17D3">
        <w:rPr>
          <w:noProof/>
        </w:rPr>
        <w:tab/>
        <w:t>3</w:t>
      </w:r>
    </w:p>
    <w:p w14:paraId="62B99F46" w14:textId="77777777" w:rsidR="00BE52CE" w:rsidRPr="005B17D3" w:rsidRDefault="00BE52CE" w:rsidP="00EF3896">
      <w:pPr>
        <w:pStyle w:val="Index2"/>
        <w:tabs>
          <w:tab w:val="right" w:leader="dot" w:pos="9350"/>
        </w:tabs>
        <w:rPr>
          <w:noProof/>
        </w:rPr>
      </w:pPr>
      <w:r w:rsidRPr="005B17D3">
        <w:rPr>
          <w:noProof/>
        </w:rPr>
        <w:t>Catastrophically Disability</w:t>
      </w:r>
      <w:r w:rsidRPr="005B17D3">
        <w:rPr>
          <w:noProof/>
        </w:rPr>
        <w:tab/>
        <w:t>3</w:t>
      </w:r>
    </w:p>
    <w:p w14:paraId="062038D8" w14:textId="77777777" w:rsidR="00BE52CE" w:rsidRPr="005B17D3" w:rsidRDefault="00BE52CE" w:rsidP="00EF3896">
      <w:pPr>
        <w:pStyle w:val="Index2"/>
        <w:tabs>
          <w:tab w:val="right" w:leader="dot" w:pos="9350"/>
        </w:tabs>
        <w:rPr>
          <w:noProof/>
        </w:rPr>
      </w:pPr>
      <w:r w:rsidRPr="005B17D3">
        <w:rPr>
          <w:noProof/>
        </w:rPr>
        <w:t>Catastrophically Disabled</w:t>
      </w:r>
      <w:r w:rsidRPr="005B17D3">
        <w:rPr>
          <w:noProof/>
        </w:rPr>
        <w:tab/>
        <w:t>330</w:t>
      </w:r>
    </w:p>
    <w:p w14:paraId="1D3165FA" w14:textId="77777777" w:rsidR="00BE52CE" w:rsidRPr="005B17D3" w:rsidRDefault="00BE52CE" w:rsidP="00EF3896">
      <w:pPr>
        <w:pStyle w:val="Index2"/>
        <w:tabs>
          <w:tab w:val="right" w:leader="dot" w:pos="9350"/>
        </w:tabs>
        <w:rPr>
          <w:noProof/>
        </w:rPr>
      </w:pPr>
      <w:r w:rsidRPr="005B17D3">
        <w:rPr>
          <w:noProof/>
        </w:rPr>
        <w:t>Requirement</w:t>
      </w:r>
      <w:r w:rsidRPr="005B17D3">
        <w:rPr>
          <w:noProof/>
        </w:rPr>
        <w:tab/>
        <w:t>3, 5</w:t>
      </w:r>
    </w:p>
    <w:p w14:paraId="0B21E172" w14:textId="77777777" w:rsidR="00BE52CE" w:rsidRPr="005B17D3" w:rsidRDefault="00BE52CE" w:rsidP="00EF3896">
      <w:pPr>
        <w:pStyle w:val="Index1"/>
        <w:tabs>
          <w:tab w:val="right" w:leader="dot" w:pos="9350"/>
        </w:tabs>
        <w:rPr>
          <w:noProof/>
        </w:rPr>
      </w:pPr>
      <w:r w:rsidRPr="005B17D3">
        <w:rPr>
          <w:noProof/>
        </w:rPr>
        <w:t>Purple Heart Statistics</w:t>
      </w:r>
      <w:r w:rsidRPr="005B17D3">
        <w:rPr>
          <w:noProof/>
        </w:rPr>
        <w:tab/>
        <w:t>99</w:t>
      </w:r>
    </w:p>
    <w:p w14:paraId="2DD279AE" w14:textId="77777777" w:rsidR="00BE52CE" w:rsidRPr="005B17D3" w:rsidRDefault="00BE52CE" w:rsidP="00EF3896">
      <w:pPr>
        <w:pStyle w:val="Index1"/>
        <w:tabs>
          <w:tab w:val="right" w:leader="dot" w:pos="9350"/>
        </w:tabs>
        <w:rPr>
          <w:noProof/>
        </w:rPr>
      </w:pPr>
      <w:r w:rsidRPr="005B17D3">
        <w:rPr>
          <w:noProof/>
        </w:rPr>
        <w:t>QM 10</w:t>
      </w:r>
      <w:r w:rsidRPr="005B17D3">
        <w:rPr>
          <w:noProof/>
        </w:rPr>
        <w:tab/>
        <w:t>106, 110</w:t>
      </w:r>
    </w:p>
    <w:p w14:paraId="7E92C294" w14:textId="77777777" w:rsidR="00BE52CE" w:rsidRPr="005B17D3" w:rsidRDefault="00BE52CE" w:rsidP="00EF3896">
      <w:pPr>
        <w:pStyle w:val="Index1"/>
        <w:tabs>
          <w:tab w:val="right" w:leader="dot" w:pos="9350"/>
        </w:tabs>
        <w:rPr>
          <w:noProof/>
        </w:rPr>
      </w:pPr>
      <w:r w:rsidRPr="005B17D3">
        <w:rPr>
          <w:noProof/>
        </w:rPr>
        <w:t>QM 11</w:t>
      </w:r>
      <w:r w:rsidRPr="005B17D3">
        <w:rPr>
          <w:noProof/>
        </w:rPr>
        <w:tab/>
        <w:t>107, 110</w:t>
      </w:r>
    </w:p>
    <w:p w14:paraId="5F3F94B6" w14:textId="77777777" w:rsidR="00BE52CE" w:rsidRPr="005B17D3" w:rsidRDefault="00BE52CE" w:rsidP="00EF3896">
      <w:pPr>
        <w:pStyle w:val="Index1"/>
        <w:tabs>
          <w:tab w:val="right" w:leader="dot" w:pos="9350"/>
        </w:tabs>
        <w:rPr>
          <w:noProof/>
        </w:rPr>
      </w:pPr>
      <w:r w:rsidRPr="005B17D3">
        <w:rPr>
          <w:noProof/>
        </w:rPr>
        <w:t>QM 14</w:t>
      </w:r>
      <w:r w:rsidRPr="005B17D3">
        <w:rPr>
          <w:noProof/>
        </w:rPr>
        <w:tab/>
        <w:t>107</w:t>
      </w:r>
    </w:p>
    <w:p w14:paraId="2538E827" w14:textId="77777777" w:rsidR="00BE52CE" w:rsidRPr="005B17D3" w:rsidRDefault="00BE52CE" w:rsidP="00EF3896">
      <w:pPr>
        <w:pStyle w:val="Index1"/>
        <w:tabs>
          <w:tab w:val="right" w:leader="dot" w:pos="9350"/>
        </w:tabs>
        <w:rPr>
          <w:noProof/>
        </w:rPr>
      </w:pPr>
      <w:r w:rsidRPr="005B17D3">
        <w:rPr>
          <w:noProof/>
        </w:rPr>
        <w:t>QM 15</w:t>
      </w:r>
      <w:r w:rsidRPr="005B17D3">
        <w:rPr>
          <w:noProof/>
        </w:rPr>
        <w:tab/>
        <w:t>108</w:t>
      </w:r>
    </w:p>
    <w:p w14:paraId="132EF870" w14:textId="77777777" w:rsidR="00BE52CE" w:rsidRPr="005B17D3" w:rsidRDefault="00BE52CE" w:rsidP="00EF3896">
      <w:pPr>
        <w:pStyle w:val="Index1"/>
        <w:tabs>
          <w:tab w:val="right" w:leader="dot" w:pos="9350"/>
        </w:tabs>
        <w:rPr>
          <w:noProof/>
        </w:rPr>
      </w:pPr>
      <w:r w:rsidRPr="005B17D3">
        <w:rPr>
          <w:noProof/>
        </w:rPr>
        <w:t>QM 17</w:t>
      </w:r>
      <w:r w:rsidRPr="005B17D3">
        <w:rPr>
          <w:noProof/>
        </w:rPr>
        <w:tab/>
        <w:t>108, 110</w:t>
      </w:r>
    </w:p>
    <w:p w14:paraId="0BFD931E" w14:textId="77777777" w:rsidR="00BE52CE" w:rsidRPr="005B17D3" w:rsidRDefault="00BE52CE" w:rsidP="00EF3896">
      <w:pPr>
        <w:pStyle w:val="Index1"/>
        <w:tabs>
          <w:tab w:val="right" w:leader="dot" w:pos="9350"/>
        </w:tabs>
        <w:rPr>
          <w:noProof/>
        </w:rPr>
      </w:pPr>
      <w:r w:rsidRPr="005B17D3">
        <w:rPr>
          <w:noProof/>
        </w:rPr>
        <w:t>QM 19</w:t>
      </w:r>
      <w:r w:rsidRPr="005B17D3">
        <w:rPr>
          <w:noProof/>
        </w:rPr>
        <w:tab/>
        <w:t>108, 110</w:t>
      </w:r>
    </w:p>
    <w:p w14:paraId="1A01A2BE" w14:textId="77777777" w:rsidR="00BE52CE" w:rsidRPr="005B17D3" w:rsidRDefault="00BE52CE" w:rsidP="00EF3896">
      <w:pPr>
        <w:pStyle w:val="Index1"/>
        <w:tabs>
          <w:tab w:val="right" w:leader="dot" w:pos="9350"/>
        </w:tabs>
        <w:rPr>
          <w:noProof/>
        </w:rPr>
      </w:pPr>
      <w:r w:rsidRPr="005B17D3">
        <w:rPr>
          <w:noProof/>
        </w:rPr>
        <w:t>QM 20</w:t>
      </w:r>
      <w:r w:rsidRPr="005B17D3">
        <w:rPr>
          <w:noProof/>
        </w:rPr>
        <w:tab/>
        <w:t>108, 110</w:t>
      </w:r>
    </w:p>
    <w:p w14:paraId="4BCD1961" w14:textId="77777777" w:rsidR="00BE52CE" w:rsidRPr="005B17D3" w:rsidRDefault="00BE52CE" w:rsidP="00EF3896">
      <w:pPr>
        <w:pStyle w:val="Index1"/>
        <w:tabs>
          <w:tab w:val="right" w:leader="dot" w:pos="9350"/>
        </w:tabs>
        <w:rPr>
          <w:noProof/>
        </w:rPr>
      </w:pPr>
      <w:r w:rsidRPr="005B17D3">
        <w:rPr>
          <w:noProof/>
        </w:rPr>
        <w:t>QM 21</w:t>
      </w:r>
      <w:r w:rsidRPr="005B17D3">
        <w:rPr>
          <w:noProof/>
        </w:rPr>
        <w:tab/>
        <w:t>108, 110</w:t>
      </w:r>
    </w:p>
    <w:p w14:paraId="16538D96" w14:textId="77777777" w:rsidR="00BE52CE" w:rsidRPr="005B17D3" w:rsidRDefault="00BE52CE" w:rsidP="00EF3896">
      <w:pPr>
        <w:pStyle w:val="Index1"/>
        <w:tabs>
          <w:tab w:val="right" w:leader="dot" w:pos="9350"/>
        </w:tabs>
        <w:rPr>
          <w:noProof/>
        </w:rPr>
      </w:pPr>
      <w:r w:rsidRPr="005B17D3">
        <w:rPr>
          <w:noProof/>
        </w:rPr>
        <w:t>QM 23</w:t>
      </w:r>
      <w:r w:rsidRPr="005B17D3">
        <w:rPr>
          <w:noProof/>
        </w:rPr>
        <w:tab/>
        <w:t>109, 110</w:t>
      </w:r>
    </w:p>
    <w:p w14:paraId="1E6B63D3" w14:textId="77777777" w:rsidR="00BE52CE" w:rsidRPr="005B17D3" w:rsidRDefault="00BE52CE" w:rsidP="00EF3896">
      <w:pPr>
        <w:pStyle w:val="Index1"/>
        <w:tabs>
          <w:tab w:val="right" w:leader="dot" w:pos="9350"/>
        </w:tabs>
        <w:rPr>
          <w:noProof/>
        </w:rPr>
      </w:pPr>
      <w:r w:rsidRPr="005B17D3">
        <w:rPr>
          <w:noProof/>
        </w:rPr>
        <w:t>QM 25</w:t>
      </w:r>
      <w:r w:rsidRPr="005B17D3">
        <w:rPr>
          <w:noProof/>
        </w:rPr>
        <w:tab/>
        <w:t>109, 110</w:t>
      </w:r>
    </w:p>
    <w:p w14:paraId="18E14F33" w14:textId="77777777" w:rsidR="00BE52CE" w:rsidRPr="005B17D3" w:rsidRDefault="00BE52CE" w:rsidP="00EF3896">
      <w:pPr>
        <w:pStyle w:val="Index1"/>
        <w:tabs>
          <w:tab w:val="right" w:leader="dot" w:pos="9350"/>
        </w:tabs>
        <w:rPr>
          <w:noProof/>
        </w:rPr>
      </w:pPr>
      <w:r w:rsidRPr="005B17D3">
        <w:rPr>
          <w:noProof/>
        </w:rPr>
        <w:t>QM 28</w:t>
      </w:r>
      <w:r w:rsidRPr="005B17D3">
        <w:rPr>
          <w:noProof/>
        </w:rPr>
        <w:tab/>
        <w:t>109, 110</w:t>
      </w:r>
    </w:p>
    <w:p w14:paraId="16A81E30" w14:textId="77777777" w:rsidR="00BE52CE" w:rsidRPr="005B17D3" w:rsidRDefault="00BE52CE" w:rsidP="00EF3896">
      <w:pPr>
        <w:pStyle w:val="Index1"/>
        <w:tabs>
          <w:tab w:val="right" w:leader="dot" w:pos="9350"/>
        </w:tabs>
        <w:rPr>
          <w:noProof/>
        </w:rPr>
      </w:pPr>
      <w:r w:rsidRPr="005B17D3">
        <w:rPr>
          <w:noProof/>
        </w:rPr>
        <w:t>QM 29</w:t>
      </w:r>
      <w:r w:rsidRPr="005B17D3">
        <w:rPr>
          <w:noProof/>
        </w:rPr>
        <w:tab/>
        <w:t>109, 110</w:t>
      </w:r>
    </w:p>
    <w:p w14:paraId="4A9AD5ED" w14:textId="77777777" w:rsidR="00BE52CE" w:rsidRPr="005B17D3" w:rsidRDefault="00BE52CE" w:rsidP="00EF3896">
      <w:pPr>
        <w:pStyle w:val="Index1"/>
        <w:tabs>
          <w:tab w:val="right" w:leader="dot" w:pos="9350"/>
        </w:tabs>
        <w:rPr>
          <w:noProof/>
        </w:rPr>
      </w:pPr>
      <w:r w:rsidRPr="005B17D3">
        <w:rPr>
          <w:noProof/>
        </w:rPr>
        <w:t>QM 3</w:t>
      </w:r>
      <w:r w:rsidRPr="005B17D3">
        <w:rPr>
          <w:noProof/>
        </w:rPr>
        <w:tab/>
        <w:t>105, 110</w:t>
      </w:r>
    </w:p>
    <w:p w14:paraId="310DD1AC" w14:textId="77777777" w:rsidR="00BE52CE" w:rsidRPr="005B17D3" w:rsidRDefault="00BE52CE" w:rsidP="00EF3896">
      <w:pPr>
        <w:pStyle w:val="Index1"/>
        <w:tabs>
          <w:tab w:val="right" w:leader="dot" w:pos="9350"/>
        </w:tabs>
        <w:rPr>
          <w:noProof/>
        </w:rPr>
      </w:pPr>
      <w:r w:rsidRPr="005B17D3">
        <w:rPr>
          <w:noProof/>
        </w:rPr>
        <w:t>QM 30</w:t>
      </w:r>
      <w:r w:rsidRPr="005B17D3">
        <w:rPr>
          <w:noProof/>
        </w:rPr>
        <w:tab/>
        <w:t>109, 110</w:t>
      </w:r>
    </w:p>
    <w:p w14:paraId="7A316E86" w14:textId="77777777" w:rsidR="00BE52CE" w:rsidRPr="005B17D3" w:rsidRDefault="00BE52CE" w:rsidP="00EF3896">
      <w:pPr>
        <w:pStyle w:val="Index1"/>
        <w:tabs>
          <w:tab w:val="right" w:leader="dot" w:pos="9350"/>
        </w:tabs>
        <w:rPr>
          <w:noProof/>
        </w:rPr>
      </w:pPr>
      <w:r w:rsidRPr="005B17D3">
        <w:rPr>
          <w:noProof/>
        </w:rPr>
        <w:t>QM 4</w:t>
      </w:r>
      <w:r w:rsidRPr="005B17D3">
        <w:rPr>
          <w:noProof/>
        </w:rPr>
        <w:tab/>
        <w:t>106</w:t>
      </w:r>
    </w:p>
    <w:p w14:paraId="556A0FFA" w14:textId="77777777" w:rsidR="00BE52CE" w:rsidRPr="005B17D3" w:rsidRDefault="00BE52CE" w:rsidP="00EF3896">
      <w:pPr>
        <w:pStyle w:val="Index1"/>
        <w:tabs>
          <w:tab w:val="right" w:leader="dot" w:pos="9350"/>
        </w:tabs>
        <w:rPr>
          <w:noProof/>
        </w:rPr>
      </w:pPr>
      <w:r w:rsidRPr="005B17D3">
        <w:rPr>
          <w:noProof/>
        </w:rPr>
        <w:t>QM 5</w:t>
      </w:r>
      <w:r w:rsidRPr="005B17D3">
        <w:rPr>
          <w:noProof/>
        </w:rPr>
        <w:tab/>
        <w:t>106</w:t>
      </w:r>
    </w:p>
    <w:p w14:paraId="60F3C90D" w14:textId="77777777" w:rsidR="00BE52CE" w:rsidRPr="005B17D3" w:rsidRDefault="00BE52CE" w:rsidP="00EF3896">
      <w:pPr>
        <w:pStyle w:val="Index1"/>
        <w:tabs>
          <w:tab w:val="right" w:leader="dot" w:pos="9350"/>
        </w:tabs>
        <w:rPr>
          <w:noProof/>
        </w:rPr>
      </w:pPr>
      <w:r w:rsidRPr="005B17D3">
        <w:rPr>
          <w:noProof/>
        </w:rPr>
        <w:t>QM 6</w:t>
      </w:r>
      <w:r w:rsidRPr="005B17D3">
        <w:rPr>
          <w:noProof/>
        </w:rPr>
        <w:tab/>
        <w:t>106</w:t>
      </w:r>
    </w:p>
    <w:p w14:paraId="0374F2C2" w14:textId="77777777" w:rsidR="00BE52CE" w:rsidRPr="005B17D3" w:rsidRDefault="00BE52CE" w:rsidP="00EF3896">
      <w:pPr>
        <w:pStyle w:val="Index1"/>
        <w:tabs>
          <w:tab w:val="right" w:leader="dot" w:pos="9350"/>
        </w:tabs>
        <w:rPr>
          <w:noProof/>
        </w:rPr>
      </w:pPr>
      <w:r w:rsidRPr="005B17D3">
        <w:rPr>
          <w:noProof/>
        </w:rPr>
        <w:t>QM 8</w:t>
      </w:r>
      <w:r w:rsidRPr="005B17D3">
        <w:rPr>
          <w:noProof/>
        </w:rPr>
        <w:tab/>
        <w:t>106, 110</w:t>
      </w:r>
    </w:p>
    <w:p w14:paraId="3891B9B2" w14:textId="77777777" w:rsidR="00BE52CE" w:rsidRPr="005B17D3" w:rsidRDefault="00BE52CE" w:rsidP="00EF3896">
      <w:pPr>
        <w:pStyle w:val="Index1"/>
        <w:tabs>
          <w:tab w:val="right" w:leader="dot" w:pos="9350"/>
        </w:tabs>
        <w:rPr>
          <w:noProof/>
        </w:rPr>
      </w:pPr>
      <w:r w:rsidRPr="005B17D3">
        <w:rPr>
          <w:noProof/>
        </w:rPr>
        <w:t>Rated Disabilities</w:t>
      </w:r>
      <w:r w:rsidRPr="005B17D3">
        <w:rPr>
          <w:noProof/>
        </w:rPr>
        <w:tab/>
        <w:t>104, 110</w:t>
      </w:r>
    </w:p>
    <w:p w14:paraId="498DA480" w14:textId="77777777" w:rsidR="00BE52CE" w:rsidRPr="005B17D3" w:rsidRDefault="00BE52CE" w:rsidP="00EF3896">
      <w:pPr>
        <w:pStyle w:val="Index1"/>
        <w:tabs>
          <w:tab w:val="right" w:leader="dot" w:pos="9350"/>
        </w:tabs>
        <w:rPr>
          <w:noProof/>
        </w:rPr>
      </w:pPr>
      <w:r w:rsidRPr="005B17D3">
        <w:rPr>
          <w:b/>
          <w:noProof/>
        </w:rPr>
        <w:t>Receiving</w:t>
      </w:r>
    </w:p>
    <w:p w14:paraId="59EC9D3D" w14:textId="77777777" w:rsidR="00BE52CE" w:rsidRPr="005B17D3" w:rsidRDefault="00BE52CE" w:rsidP="00EF3896">
      <w:pPr>
        <w:pStyle w:val="Index2"/>
        <w:tabs>
          <w:tab w:val="right" w:leader="dot" w:pos="9350"/>
        </w:tabs>
        <w:rPr>
          <w:noProof/>
        </w:rPr>
      </w:pPr>
      <w:r w:rsidRPr="005B17D3">
        <w:rPr>
          <w:noProof/>
        </w:rPr>
        <w:t>A&amp;A</w:t>
      </w:r>
      <w:r w:rsidRPr="005B17D3">
        <w:rPr>
          <w:noProof/>
        </w:rPr>
        <w:tab/>
        <w:t>208</w:t>
      </w:r>
    </w:p>
    <w:p w14:paraId="655905B9" w14:textId="77777777" w:rsidR="00BE52CE" w:rsidRPr="005B17D3" w:rsidRDefault="00BE52CE" w:rsidP="00EF3896">
      <w:pPr>
        <w:pStyle w:val="Index1"/>
        <w:tabs>
          <w:tab w:val="right" w:leader="dot" w:pos="9350"/>
        </w:tabs>
        <w:rPr>
          <w:noProof/>
        </w:rPr>
      </w:pPr>
      <w:r w:rsidRPr="005B17D3">
        <w:rPr>
          <w:b/>
          <w:noProof/>
        </w:rPr>
        <w:t>Records</w:t>
      </w:r>
      <w:r w:rsidRPr="005B17D3">
        <w:rPr>
          <w:noProof/>
        </w:rPr>
        <w:tab/>
        <w:t>53</w:t>
      </w:r>
    </w:p>
    <w:p w14:paraId="233D7EDF" w14:textId="77777777" w:rsidR="00BE52CE" w:rsidRPr="005B17D3" w:rsidRDefault="00BE52CE" w:rsidP="00EF3896">
      <w:pPr>
        <w:pStyle w:val="Index2"/>
        <w:tabs>
          <w:tab w:val="right" w:leader="dot" w:pos="9350"/>
        </w:tabs>
        <w:rPr>
          <w:noProof/>
        </w:rPr>
      </w:pPr>
      <w:r w:rsidRPr="005B17D3">
        <w:rPr>
          <w:noProof/>
        </w:rPr>
        <w:t>Add Registry</w:t>
      </w:r>
    </w:p>
    <w:p w14:paraId="093903BC" w14:textId="77777777" w:rsidR="00BE52CE" w:rsidRPr="005B17D3" w:rsidRDefault="00BE52CE" w:rsidP="00EF3896">
      <w:pPr>
        <w:pStyle w:val="Index3"/>
        <w:tabs>
          <w:tab w:val="right" w:leader="dot" w:pos="9350"/>
        </w:tabs>
        <w:rPr>
          <w:noProof/>
        </w:rPr>
      </w:pPr>
      <w:r w:rsidRPr="005B17D3">
        <w:rPr>
          <w:noProof/>
        </w:rPr>
        <w:t>PH Documents</w:t>
      </w:r>
    </w:p>
    <w:p w14:paraId="6B510B27" w14:textId="77777777" w:rsidR="00BE52CE" w:rsidRPr="005B17D3" w:rsidRDefault="00BE52CE" w:rsidP="00EF3896">
      <w:pPr>
        <w:pStyle w:val="Index4"/>
        <w:tabs>
          <w:tab w:val="right" w:leader="dot" w:pos="9350"/>
        </w:tabs>
        <w:rPr>
          <w:noProof/>
        </w:rPr>
      </w:pPr>
      <w:r w:rsidRPr="005B17D3">
        <w:rPr>
          <w:noProof/>
        </w:rPr>
        <w:t>Other Official Service</w:t>
      </w:r>
      <w:r w:rsidRPr="005B17D3">
        <w:rPr>
          <w:noProof/>
        </w:rPr>
        <w:tab/>
        <w:t>65</w:t>
      </w:r>
    </w:p>
    <w:p w14:paraId="1F25B86D" w14:textId="77777777" w:rsidR="00BE52CE" w:rsidRPr="005B17D3" w:rsidRDefault="00BE52CE" w:rsidP="00EF3896">
      <w:pPr>
        <w:pStyle w:val="Index3"/>
        <w:tabs>
          <w:tab w:val="right" w:leader="dot" w:pos="9350"/>
        </w:tabs>
        <w:rPr>
          <w:noProof/>
        </w:rPr>
      </w:pPr>
      <w:r w:rsidRPr="005B17D3">
        <w:rPr>
          <w:noProof/>
        </w:rPr>
        <w:t>POW Documents</w:t>
      </w:r>
    </w:p>
    <w:p w14:paraId="0520FEC0" w14:textId="77777777" w:rsidR="00BE52CE" w:rsidRPr="005B17D3" w:rsidRDefault="00BE52CE" w:rsidP="00EF3896">
      <w:pPr>
        <w:pStyle w:val="Index4"/>
        <w:tabs>
          <w:tab w:val="right" w:leader="dot" w:pos="9350"/>
        </w:tabs>
        <w:rPr>
          <w:noProof/>
        </w:rPr>
      </w:pPr>
      <w:r w:rsidRPr="005B17D3">
        <w:rPr>
          <w:noProof/>
        </w:rPr>
        <w:t>Other Official Service</w:t>
      </w:r>
      <w:r w:rsidRPr="005B17D3">
        <w:rPr>
          <w:noProof/>
        </w:rPr>
        <w:tab/>
        <w:t>68</w:t>
      </w:r>
    </w:p>
    <w:p w14:paraId="5DD9B45C" w14:textId="77777777" w:rsidR="00BE52CE" w:rsidRPr="005B17D3" w:rsidRDefault="00BE52CE" w:rsidP="00EF3896">
      <w:pPr>
        <w:pStyle w:val="Index2"/>
        <w:tabs>
          <w:tab w:val="right" w:leader="dot" w:pos="9350"/>
        </w:tabs>
        <w:rPr>
          <w:noProof/>
        </w:rPr>
      </w:pPr>
      <w:r w:rsidRPr="005B17D3">
        <w:rPr>
          <w:noProof/>
        </w:rPr>
        <w:t>Edit Current Eligiblity</w:t>
      </w:r>
    </w:p>
    <w:p w14:paraId="03E91880" w14:textId="77777777" w:rsidR="00BE52CE" w:rsidRPr="005B17D3" w:rsidRDefault="00BE52CE" w:rsidP="00EF3896">
      <w:pPr>
        <w:pStyle w:val="Index3"/>
        <w:tabs>
          <w:tab w:val="right" w:leader="dot" w:pos="9350"/>
        </w:tabs>
        <w:rPr>
          <w:noProof/>
        </w:rPr>
      </w:pPr>
      <w:r w:rsidRPr="005B17D3">
        <w:rPr>
          <w:noProof/>
        </w:rPr>
        <w:t>Document Type</w:t>
      </w:r>
      <w:r w:rsidRPr="005B17D3">
        <w:rPr>
          <w:noProof/>
        </w:rPr>
        <w:tab/>
        <w:t>207</w:t>
      </w:r>
    </w:p>
    <w:p w14:paraId="205D8945" w14:textId="77777777" w:rsidR="00BE52CE" w:rsidRPr="005B17D3" w:rsidRDefault="00BE52CE" w:rsidP="00EF3896">
      <w:pPr>
        <w:pStyle w:val="Index3"/>
        <w:tabs>
          <w:tab w:val="right" w:leader="dot" w:pos="9350"/>
        </w:tabs>
        <w:rPr>
          <w:noProof/>
        </w:rPr>
      </w:pPr>
      <w:r w:rsidRPr="005B17D3">
        <w:rPr>
          <w:noProof/>
        </w:rPr>
        <w:t>POW Source</w:t>
      </w:r>
      <w:r w:rsidRPr="005B17D3">
        <w:rPr>
          <w:noProof/>
        </w:rPr>
        <w:tab/>
        <w:t>206</w:t>
      </w:r>
    </w:p>
    <w:p w14:paraId="3F67DA55" w14:textId="77777777" w:rsidR="00BE52CE" w:rsidRPr="005B17D3" w:rsidRDefault="00BE52CE" w:rsidP="00EF3896">
      <w:pPr>
        <w:pStyle w:val="Index2"/>
        <w:tabs>
          <w:tab w:val="right" w:leader="dot" w:pos="9350"/>
        </w:tabs>
        <w:rPr>
          <w:noProof/>
        </w:rPr>
      </w:pPr>
      <w:r w:rsidRPr="005B17D3">
        <w:rPr>
          <w:noProof/>
        </w:rPr>
        <w:t>Edit Purple Heart</w:t>
      </w:r>
    </w:p>
    <w:p w14:paraId="0E2FC68C" w14:textId="77777777" w:rsidR="00BE52CE" w:rsidRPr="005B17D3" w:rsidRDefault="00BE52CE" w:rsidP="00EF3896">
      <w:pPr>
        <w:pStyle w:val="Index3"/>
        <w:tabs>
          <w:tab w:val="right" w:leader="dot" w:pos="9350"/>
        </w:tabs>
        <w:rPr>
          <w:noProof/>
        </w:rPr>
      </w:pPr>
      <w:r w:rsidRPr="005B17D3">
        <w:rPr>
          <w:noProof/>
        </w:rPr>
        <w:t>Service</w:t>
      </w:r>
      <w:r w:rsidRPr="005B17D3">
        <w:rPr>
          <w:noProof/>
        </w:rPr>
        <w:tab/>
        <w:t>228, 232, 233</w:t>
      </w:r>
    </w:p>
    <w:p w14:paraId="59E0B044" w14:textId="77777777" w:rsidR="00BE52CE" w:rsidRPr="005B17D3" w:rsidRDefault="00BE52CE" w:rsidP="00EF3896">
      <w:pPr>
        <w:pStyle w:val="Index2"/>
        <w:tabs>
          <w:tab w:val="right" w:leader="dot" w:pos="9350"/>
        </w:tabs>
        <w:rPr>
          <w:noProof/>
        </w:rPr>
      </w:pPr>
      <w:r w:rsidRPr="005B17D3">
        <w:rPr>
          <w:noProof/>
        </w:rPr>
        <w:t>EED 12</w:t>
      </w:r>
      <w:r w:rsidRPr="005B17D3">
        <w:rPr>
          <w:noProof/>
        </w:rPr>
        <w:tab/>
        <w:t>100</w:t>
      </w:r>
    </w:p>
    <w:p w14:paraId="1BD6FE84" w14:textId="77777777" w:rsidR="00BE52CE" w:rsidRPr="005B17D3" w:rsidRDefault="00BE52CE" w:rsidP="00EF3896">
      <w:pPr>
        <w:pStyle w:val="Index2"/>
        <w:tabs>
          <w:tab w:val="right" w:leader="dot" w:pos="9350"/>
        </w:tabs>
        <w:rPr>
          <w:noProof/>
        </w:rPr>
      </w:pPr>
      <w:r w:rsidRPr="005B17D3">
        <w:rPr>
          <w:noProof/>
        </w:rPr>
        <w:t>EED 3</w:t>
      </w:r>
      <w:r w:rsidRPr="005B17D3">
        <w:rPr>
          <w:noProof/>
        </w:rPr>
        <w:tab/>
        <w:t>99</w:t>
      </w:r>
    </w:p>
    <w:p w14:paraId="21EED151" w14:textId="77777777" w:rsidR="00BE52CE" w:rsidRPr="005B17D3" w:rsidRDefault="00BE52CE" w:rsidP="00EF3896">
      <w:pPr>
        <w:pStyle w:val="Index2"/>
        <w:tabs>
          <w:tab w:val="right" w:leader="dot" w:pos="9350"/>
        </w:tabs>
        <w:rPr>
          <w:noProof/>
        </w:rPr>
      </w:pPr>
      <w:r w:rsidRPr="005B17D3">
        <w:rPr>
          <w:noProof/>
        </w:rPr>
        <w:t>EED 6</w:t>
      </w:r>
      <w:r w:rsidRPr="005B17D3">
        <w:rPr>
          <w:noProof/>
        </w:rPr>
        <w:tab/>
        <w:t>99</w:t>
      </w:r>
    </w:p>
    <w:p w14:paraId="61E0CF37" w14:textId="77777777" w:rsidR="00BE52CE" w:rsidRPr="005B17D3" w:rsidRDefault="00BE52CE" w:rsidP="00EF3896">
      <w:pPr>
        <w:pStyle w:val="Index2"/>
        <w:tabs>
          <w:tab w:val="right" w:leader="dot" w:pos="9350"/>
        </w:tabs>
        <w:rPr>
          <w:noProof/>
        </w:rPr>
      </w:pPr>
      <w:r w:rsidRPr="005B17D3">
        <w:rPr>
          <w:noProof/>
        </w:rPr>
        <w:t>EED 9</w:t>
      </w:r>
      <w:r w:rsidRPr="005B17D3">
        <w:rPr>
          <w:noProof/>
        </w:rPr>
        <w:tab/>
        <w:t>100</w:t>
      </w:r>
    </w:p>
    <w:p w14:paraId="087A5311" w14:textId="77777777" w:rsidR="00BE52CE" w:rsidRPr="005B17D3" w:rsidRDefault="00BE52CE" w:rsidP="00EF3896">
      <w:pPr>
        <w:pStyle w:val="Index2"/>
        <w:tabs>
          <w:tab w:val="right" w:leader="dot" w:pos="9350"/>
        </w:tabs>
        <w:rPr>
          <w:noProof/>
        </w:rPr>
      </w:pPr>
      <w:r w:rsidRPr="005B17D3">
        <w:rPr>
          <w:noProof/>
        </w:rPr>
        <w:t>Glossary</w:t>
      </w:r>
    </w:p>
    <w:p w14:paraId="57D15DBC" w14:textId="77777777" w:rsidR="00BE52CE" w:rsidRPr="005B17D3" w:rsidRDefault="00BE52CE" w:rsidP="00EF3896">
      <w:pPr>
        <w:pStyle w:val="Index3"/>
        <w:tabs>
          <w:tab w:val="right" w:leader="dot" w:pos="9350"/>
        </w:tabs>
        <w:rPr>
          <w:noProof/>
        </w:rPr>
      </w:pPr>
      <w:r w:rsidRPr="005B17D3">
        <w:rPr>
          <w:noProof/>
        </w:rPr>
        <w:t>HealtheVet</w:t>
      </w:r>
      <w:r w:rsidRPr="005B17D3">
        <w:rPr>
          <w:noProof/>
        </w:rPr>
        <w:tab/>
        <w:t>30</w:t>
      </w:r>
    </w:p>
    <w:p w14:paraId="1605D5BC" w14:textId="77777777" w:rsidR="00BE52CE" w:rsidRPr="005B17D3" w:rsidRDefault="00BE52CE" w:rsidP="00EF3896">
      <w:pPr>
        <w:pStyle w:val="Index3"/>
        <w:tabs>
          <w:tab w:val="right" w:leader="dot" w:pos="9350"/>
        </w:tabs>
        <w:rPr>
          <w:noProof/>
        </w:rPr>
      </w:pPr>
      <w:r w:rsidRPr="005B17D3">
        <w:rPr>
          <w:noProof/>
        </w:rPr>
        <w:t>NARA</w:t>
      </w:r>
      <w:r w:rsidRPr="005B17D3">
        <w:rPr>
          <w:noProof/>
        </w:rPr>
        <w:tab/>
        <w:t>32</w:t>
      </w:r>
    </w:p>
    <w:p w14:paraId="78E53801" w14:textId="77777777" w:rsidR="00BE52CE" w:rsidRPr="005B17D3" w:rsidRDefault="00BE52CE" w:rsidP="00EF3896">
      <w:pPr>
        <w:pStyle w:val="Index3"/>
        <w:tabs>
          <w:tab w:val="right" w:leader="dot" w:pos="9350"/>
        </w:tabs>
        <w:rPr>
          <w:noProof/>
        </w:rPr>
      </w:pPr>
      <w:r w:rsidRPr="005B17D3">
        <w:rPr>
          <w:noProof/>
        </w:rPr>
        <w:t>SHARE</w:t>
      </w:r>
      <w:r w:rsidRPr="005B17D3">
        <w:rPr>
          <w:noProof/>
        </w:rPr>
        <w:tab/>
        <w:t>34</w:t>
      </w:r>
    </w:p>
    <w:p w14:paraId="0CA26CBC" w14:textId="77777777" w:rsidR="00BE52CE" w:rsidRPr="005B17D3" w:rsidRDefault="00BE52CE" w:rsidP="00EF3896">
      <w:pPr>
        <w:pStyle w:val="Index2"/>
        <w:tabs>
          <w:tab w:val="right" w:leader="dot" w:pos="9350"/>
        </w:tabs>
        <w:rPr>
          <w:noProof/>
        </w:rPr>
      </w:pPr>
      <w:r w:rsidRPr="005B17D3">
        <w:rPr>
          <w:noProof/>
        </w:rPr>
        <w:t>IV 3</w:t>
      </w:r>
      <w:r w:rsidRPr="005B17D3">
        <w:rPr>
          <w:noProof/>
        </w:rPr>
        <w:tab/>
        <w:t>103</w:t>
      </w:r>
    </w:p>
    <w:p w14:paraId="4E323134" w14:textId="77777777" w:rsidR="00BE52CE" w:rsidRPr="005B17D3" w:rsidRDefault="00BE52CE" w:rsidP="00EF3896">
      <w:pPr>
        <w:pStyle w:val="Index2"/>
        <w:tabs>
          <w:tab w:val="right" w:leader="dot" w:pos="9350"/>
        </w:tabs>
        <w:rPr>
          <w:noProof/>
        </w:rPr>
      </w:pPr>
      <w:r w:rsidRPr="005B17D3">
        <w:rPr>
          <w:noProof/>
        </w:rPr>
        <w:t>IV 5</w:t>
      </w:r>
      <w:r w:rsidRPr="005B17D3">
        <w:rPr>
          <w:noProof/>
        </w:rPr>
        <w:tab/>
        <w:t>103</w:t>
      </w:r>
    </w:p>
    <w:p w14:paraId="7696679C" w14:textId="77777777" w:rsidR="00BE52CE" w:rsidRPr="005B17D3" w:rsidRDefault="00BE52CE" w:rsidP="00EF3896">
      <w:pPr>
        <w:pStyle w:val="Index2"/>
        <w:tabs>
          <w:tab w:val="right" w:leader="dot" w:pos="9350"/>
        </w:tabs>
        <w:rPr>
          <w:noProof/>
        </w:rPr>
      </w:pPr>
      <w:r w:rsidRPr="005B17D3">
        <w:rPr>
          <w:noProof/>
        </w:rPr>
        <w:t>Load Registry</w:t>
      </w:r>
      <w:r w:rsidRPr="005B17D3">
        <w:rPr>
          <w:noProof/>
        </w:rPr>
        <w:tab/>
        <w:t>72</w:t>
      </w:r>
    </w:p>
    <w:p w14:paraId="0311D612" w14:textId="77777777" w:rsidR="00BE52CE" w:rsidRPr="005B17D3" w:rsidRDefault="00BE52CE" w:rsidP="00EF3896">
      <w:pPr>
        <w:pStyle w:val="Index3"/>
        <w:tabs>
          <w:tab w:val="right" w:leader="dot" w:pos="9350"/>
        </w:tabs>
        <w:rPr>
          <w:noProof/>
        </w:rPr>
      </w:pPr>
      <w:r w:rsidRPr="005B17D3">
        <w:rPr>
          <w:noProof/>
        </w:rPr>
        <w:t>Number Inserted</w:t>
      </w:r>
      <w:r w:rsidRPr="005B17D3">
        <w:rPr>
          <w:noProof/>
        </w:rPr>
        <w:tab/>
        <w:t>73</w:t>
      </w:r>
    </w:p>
    <w:p w14:paraId="5E4E1088" w14:textId="77777777" w:rsidR="00BE52CE" w:rsidRPr="005B17D3" w:rsidRDefault="00BE52CE" w:rsidP="00EF3896">
      <w:pPr>
        <w:pStyle w:val="Index3"/>
        <w:tabs>
          <w:tab w:val="right" w:leader="dot" w:pos="9350"/>
        </w:tabs>
        <w:rPr>
          <w:noProof/>
        </w:rPr>
      </w:pPr>
      <w:r w:rsidRPr="005B17D3">
        <w:rPr>
          <w:noProof/>
        </w:rPr>
        <w:t>Number Matched to Existing</w:t>
      </w:r>
      <w:r w:rsidRPr="005B17D3">
        <w:rPr>
          <w:noProof/>
        </w:rPr>
        <w:tab/>
        <w:t>73</w:t>
      </w:r>
    </w:p>
    <w:p w14:paraId="73DD20C0" w14:textId="77777777" w:rsidR="00BE52CE" w:rsidRPr="005B17D3" w:rsidRDefault="00BE52CE" w:rsidP="00EF3896">
      <w:pPr>
        <w:pStyle w:val="Index3"/>
        <w:tabs>
          <w:tab w:val="right" w:leader="dot" w:pos="9350"/>
        </w:tabs>
        <w:rPr>
          <w:noProof/>
        </w:rPr>
      </w:pPr>
      <w:r w:rsidRPr="005B17D3">
        <w:rPr>
          <w:noProof/>
        </w:rPr>
        <w:t>Number Not Matched to Existing</w:t>
      </w:r>
      <w:r w:rsidRPr="005B17D3">
        <w:rPr>
          <w:noProof/>
        </w:rPr>
        <w:tab/>
        <w:t>73</w:t>
      </w:r>
    </w:p>
    <w:p w14:paraId="053E5373" w14:textId="77777777" w:rsidR="00BE52CE" w:rsidRPr="005B17D3" w:rsidRDefault="00BE52CE" w:rsidP="00EF3896">
      <w:pPr>
        <w:pStyle w:val="Index3"/>
        <w:tabs>
          <w:tab w:val="right" w:leader="dot" w:pos="9350"/>
        </w:tabs>
        <w:rPr>
          <w:noProof/>
        </w:rPr>
      </w:pPr>
      <w:r w:rsidRPr="005B17D3">
        <w:rPr>
          <w:noProof/>
        </w:rPr>
        <w:t>Number Read</w:t>
      </w:r>
      <w:r w:rsidRPr="005B17D3">
        <w:rPr>
          <w:noProof/>
        </w:rPr>
        <w:tab/>
        <w:t>73</w:t>
      </w:r>
    </w:p>
    <w:p w14:paraId="43141342" w14:textId="77777777" w:rsidR="00BE52CE" w:rsidRPr="005B17D3" w:rsidRDefault="00BE52CE" w:rsidP="00EF3896">
      <w:pPr>
        <w:pStyle w:val="Index2"/>
        <w:tabs>
          <w:tab w:val="right" w:leader="dot" w:pos="9350"/>
        </w:tabs>
        <w:rPr>
          <w:noProof/>
        </w:rPr>
      </w:pPr>
      <w:r w:rsidRPr="005B17D3">
        <w:rPr>
          <w:noProof/>
        </w:rPr>
        <w:t>OPP 4</w:t>
      </w:r>
      <w:r w:rsidRPr="005B17D3">
        <w:rPr>
          <w:noProof/>
        </w:rPr>
        <w:tab/>
        <w:t>103</w:t>
      </w:r>
    </w:p>
    <w:p w14:paraId="74339275" w14:textId="77777777" w:rsidR="00BE52CE" w:rsidRPr="005B17D3" w:rsidRDefault="00BE52CE" w:rsidP="00EF3896">
      <w:pPr>
        <w:pStyle w:val="Index2"/>
        <w:tabs>
          <w:tab w:val="right" w:leader="dot" w:pos="9350"/>
        </w:tabs>
        <w:rPr>
          <w:noProof/>
        </w:rPr>
      </w:pPr>
      <w:r w:rsidRPr="005B17D3">
        <w:rPr>
          <w:noProof/>
        </w:rPr>
        <w:t>OPP 5</w:t>
      </w:r>
      <w:r w:rsidRPr="005B17D3">
        <w:rPr>
          <w:noProof/>
        </w:rPr>
        <w:tab/>
        <w:t>103</w:t>
      </w:r>
    </w:p>
    <w:p w14:paraId="79867747" w14:textId="77777777" w:rsidR="00BE52CE" w:rsidRPr="005B17D3" w:rsidRDefault="00BE52CE" w:rsidP="00EF3896">
      <w:pPr>
        <w:pStyle w:val="Index2"/>
        <w:tabs>
          <w:tab w:val="right" w:leader="dot" w:pos="9350"/>
        </w:tabs>
        <w:rPr>
          <w:noProof/>
        </w:rPr>
      </w:pPr>
      <w:r w:rsidRPr="005B17D3">
        <w:rPr>
          <w:noProof/>
        </w:rPr>
        <w:t>OPP 6</w:t>
      </w:r>
      <w:r w:rsidRPr="005B17D3">
        <w:rPr>
          <w:noProof/>
        </w:rPr>
        <w:tab/>
        <w:t>104</w:t>
      </w:r>
    </w:p>
    <w:p w14:paraId="369AEAD6" w14:textId="77777777" w:rsidR="00BE52CE" w:rsidRPr="005B17D3" w:rsidRDefault="00BE52CE" w:rsidP="00EF3896">
      <w:pPr>
        <w:pStyle w:val="Index2"/>
        <w:tabs>
          <w:tab w:val="right" w:leader="dot" w:pos="9350"/>
        </w:tabs>
        <w:rPr>
          <w:noProof/>
        </w:rPr>
      </w:pPr>
      <w:r w:rsidRPr="005B17D3">
        <w:rPr>
          <w:noProof/>
        </w:rPr>
        <w:t>OPP 7</w:t>
      </w:r>
      <w:r w:rsidRPr="005B17D3">
        <w:rPr>
          <w:noProof/>
        </w:rPr>
        <w:tab/>
        <w:t>104</w:t>
      </w:r>
    </w:p>
    <w:p w14:paraId="702FD9F3" w14:textId="77777777" w:rsidR="00BE52CE" w:rsidRPr="005B17D3" w:rsidRDefault="00BE52CE" w:rsidP="00EF3896">
      <w:pPr>
        <w:pStyle w:val="Index2"/>
        <w:tabs>
          <w:tab w:val="right" w:leader="dot" w:pos="9350"/>
        </w:tabs>
        <w:rPr>
          <w:noProof/>
        </w:rPr>
      </w:pPr>
      <w:r w:rsidRPr="005B17D3">
        <w:rPr>
          <w:noProof/>
        </w:rPr>
        <w:t>OPP 8</w:t>
      </w:r>
      <w:r w:rsidRPr="005B17D3">
        <w:rPr>
          <w:noProof/>
        </w:rPr>
        <w:tab/>
        <w:t>104</w:t>
      </w:r>
    </w:p>
    <w:p w14:paraId="76C920AE" w14:textId="77777777" w:rsidR="00BE52CE" w:rsidRPr="005B17D3" w:rsidRDefault="00BE52CE" w:rsidP="00EF3896">
      <w:pPr>
        <w:pStyle w:val="Index2"/>
        <w:tabs>
          <w:tab w:val="right" w:leader="dot" w:pos="9350"/>
        </w:tabs>
        <w:rPr>
          <w:noProof/>
        </w:rPr>
      </w:pPr>
      <w:r w:rsidRPr="005B17D3">
        <w:rPr>
          <w:noProof/>
        </w:rPr>
        <w:t>QM 11</w:t>
      </w:r>
      <w:r w:rsidRPr="005B17D3">
        <w:rPr>
          <w:noProof/>
        </w:rPr>
        <w:tab/>
        <w:t>107</w:t>
      </w:r>
    </w:p>
    <w:p w14:paraId="1CF7B883" w14:textId="77777777" w:rsidR="00BE52CE" w:rsidRPr="005B17D3" w:rsidRDefault="00BE52CE" w:rsidP="00EF3896">
      <w:pPr>
        <w:pStyle w:val="Index2"/>
        <w:tabs>
          <w:tab w:val="right" w:leader="dot" w:pos="9350"/>
        </w:tabs>
        <w:rPr>
          <w:noProof/>
        </w:rPr>
      </w:pPr>
      <w:r w:rsidRPr="005B17D3">
        <w:rPr>
          <w:noProof/>
        </w:rPr>
        <w:t>QM 14</w:t>
      </w:r>
      <w:r w:rsidRPr="005B17D3">
        <w:rPr>
          <w:noProof/>
        </w:rPr>
        <w:tab/>
        <w:t>107</w:t>
      </w:r>
    </w:p>
    <w:p w14:paraId="666E3275" w14:textId="77777777" w:rsidR="00BE52CE" w:rsidRPr="005B17D3" w:rsidRDefault="00BE52CE" w:rsidP="00EF3896">
      <w:pPr>
        <w:pStyle w:val="Index2"/>
        <w:tabs>
          <w:tab w:val="right" w:leader="dot" w:pos="9350"/>
        </w:tabs>
        <w:rPr>
          <w:noProof/>
        </w:rPr>
      </w:pPr>
      <w:r w:rsidRPr="005B17D3">
        <w:rPr>
          <w:noProof/>
        </w:rPr>
        <w:t>QM 3</w:t>
      </w:r>
      <w:r w:rsidRPr="005B17D3">
        <w:rPr>
          <w:noProof/>
        </w:rPr>
        <w:tab/>
        <w:t>105</w:t>
      </w:r>
    </w:p>
    <w:p w14:paraId="2C92AD8A" w14:textId="77777777" w:rsidR="00BE52CE" w:rsidRPr="005B17D3" w:rsidRDefault="00BE52CE" w:rsidP="00EF3896">
      <w:pPr>
        <w:pStyle w:val="Index2"/>
        <w:tabs>
          <w:tab w:val="right" w:leader="dot" w:pos="9350"/>
        </w:tabs>
        <w:rPr>
          <w:noProof/>
        </w:rPr>
      </w:pPr>
      <w:r w:rsidRPr="005B17D3">
        <w:rPr>
          <w:noProof/>
        </w:rPr>
        <w:t>QM 4</w:t>
      </w:r>
      <w:r w:rsidRPr="005B17D3">
        <w:rPr>
          <w:noProof/>
        </w:rPr>
        <w:tab/>
        <w:t>106</w:t>
      </w:r>
    </w:p>
    <w:p w14:paraId="1218445A" w14:textId="77777777" w:rsidR="00BE52CE" w:rsidRPr="005B17D3" w:rsidRDefault="00BE52CE" w:rsidP="00EF3896">
      <w:pPr>
        <w:pStyle w:val="Index2"/>
        <w:tabs>
          <w:tab w:val="right" w:leader="dot" w:pos="9350"/>
        </w:tabs>
        <w:rPr>
          <w:noProof/>
        </w:rPr>
      </w:pPr>
      <w:r w:rsidRPr="005B17D3">
        <w:rPr>
          <w:noProof/>
        </w:rPr>
        <w:t>QM 5</w:t>
      </w:r>
      <w:r w:rsidRPr="005B17D3">
        <w:rPr>
          <w:noProof/>
        </w:rPr>
        <w:tab/>
        <w:t>106</w:t>
      </w:r>
    </w:p>
    <w:p w14:paraId="4802F388" w14:textId="77777777" w:rsidR="00BE52CE" w:rsidRPr="005B17D3" w:rsidRDefault="00BE52CE" w:rsidP="00EF3896">
      <w:pPr>
        <w:pStyle w:val="Index2"/>
        <w:tabs>
          <w:tab w:val="right" w:leader="dot" w:pos="9350"/>
        </w:tabs>
        <w:rPr>
          <w:noProof/>
        </w:rPr>
      </w:pPr>
      <w:r w:rsidRPr="005B17D3">
        <w:rPr>
          <w:noProof/>
        </w:rPr>
        <w:t>QM 6</w:t>
      </w:r>
      <w:r w:rsidRPr="005B17D3">
        <w:rPr>
          <w:noProof/>
        </w:rPr>
        <w:tab/>
        <w:t>106</w:t>
      </w:r>
    </w:p>
    <w:p w14:paraId="34458325" w14:textId="77777777" w:rsidR="00BE52CE" w:rsidRPr="005B17D3" w:rsidRDefault="00BE52CE" w:rsidP="00EF3896">
      <w:pPr>
        <w:pStyle w:val="Index2"/>
        <w:tabs>
          <w:tab w:val="right" w:leader="dot" w:pos="9350"/>
        </w:tabs>
        <w:rPr>
          <w:noProof/>
        </w:rPr>
      </w:pPr>
      <w:r w:rsidRPr="005B17D3">
        <w:rPr>
          <w:noProof/>
        </w:rPr>
        <w:t>QM 8</w:t>
      </w:r>
      <w:r w:rsidRPr="005B17D3">
        <w:rPr>
          <w:noProof/>
        </w:rPr>
        <w:tab/>
        <w:t>106</w:t>
      </w:r>
    </w:p>
    <w:p w14:paraId="69C4FB01" w14:textId="77777777" w:rsidR="00BE52CE" w:rsidRPr="005B17D3" w:rsidRDefault="00BE52CE" w:rsidP="00EF3896">
      <w:pPr>
        <w:pStyle w:val="Index2"/>
        <w:tabs>
          <w:tab w:val="right" w:leader="dot" w:pos="9350"/>
        </w:tabs>
        <w:rPr>
          <w:noProof/>
        </w:rPr>
      </w:pPr>
      <w:r w:rsidRPr="005B17D3">
        <w:rPr>
          <w:noProof/>
        </w:rPr>
        <w:t>Registry</w:t>
      </w:r>
    </w:p>
    <w:p w14:paraId="44DE4A07" w14:textId="77777777" w:rsidR="00BE52CE" w:rsidRPr="005B17D3" w:rsidRDefault="00BE52CE" w:rsidP="00EF3896">
      <w:pPr>
        <w:pStyle w:val="Index3"/>
        <w:tabs>
          <w:tab w:val="right" w:leader="dot" w:pos="9350"/>
        </w:tabs>
        <w:rPr>
          <w:noProof/>
        </w:rPr>
      </w:pPr>
      <w:r w:rsidRPr="005B17D3">
        <w:rPr>
          <w:noProof/>
        </w:rPr>
        <w:t>Veteran</w:t>
      </w:r>
      <w:r w:rsidRPr="005B17D3">
        <w:rPr>
          <w:noProof/>
        </w:rPr>
        <w:tab/>
        <w:t>61</w:t>
      </w:r>
    </w:p>
    <w:p w14:paraId="1ECAC144" w14:textId="77777777" w:rsidR="00BE52CE" w:rsidRPr="005B17D3" w:rsidRDefault="00BE52CE" w:rsidP="00EF3896">
      <w:pPr>
        <w:pStyle w:val="Index2"/>
        <w:tabs>
          <w:tab w:val="right" w:leader="dot" w:pos="9350"/>
        </w:tabs>
        <w:rPr>
          <w:noProof/>
        </w:rPr>
      </w:pPr>
      <w:r w:rsidRPr="005B17D3">
        <w:rPr>
          <w:noProof/>
        </w:rPr>
        <w:t>Sensitive</w:t>
      </w:r>
      <w:r w:rsidRPr="005B17D3">
        <w:rPr>
          <w:noProof/>
        </w:rPr>
        <w:tab/>
        <w:t>23</w:t>
      </w:r>
    </w:p>
    <w:p w14:paraId="6365158F" w14:textId="77777777" w:rsidR="00BE52CE" w:rsidRPr="005B17D3" w:rsidRDefault="00BE52CE" w:rsidP="00EF3896">
      <w:pPr>
        <w:pStyle w:val="Index2"/>
        <w:tabs>
          <w:tab w:val="right" w:leader="dot" w:pos="9350"/>
        </w:tabs>
        <w:rPr>
          <w:noProof/>
        </w:rPr>
      </w:pPr>
      <w:r w:rsidRPr="005B17D3">
        <w:rPr>
          <w:noProof/>
        </w:rPr>
        <w:t>System Parameters</w:t>
      </w:r>
    </w:p>
    <w:p w14:paraId="37F8F035" w14:textId="77777777" w:rsidR="00BE52CE" w:rsidRPr="005B17D3" w:rsidRDefault="00BE52CE" w:rsidP="00EF3896">
      <w:pPr>
        <w:pStyle w:val="Index3"/>
        <w:tabs>
          <w:tab w:val="right" w:leader="dot" w:pos="9350"/>
        </w:tabs>
        <w:rPr>
          <w:noProof/>
        </w:rPr>
      </w:pPr>
      <w:r w:rsidRPr="005B17D3">
        <w:rPr>
          <w:noProof/>
        </w:rPr>
        <w:t>Duplicate Threshold Values</w:t>
      </w:r>
      <w:r w:rsidRPr="005B17D3">
        <w:rPr>
          <w:noProof/>
        </w:rPr>
        <w:tab/>
        <w:t>143</w:t>
      </w:r>
    </w:p>
    <w:p w14:paraId="6423F240" w14:textId="77777777" w:rsidR="00BE52CE" w:rsidRPr="005B17D3" w:rsidRDefault="00BE52CE" w:rsidP="00EF3896">
      <w:pPr>
        <w:pStyle w:val="Index2"/>
        <w:tabs>
          <w:tab w:val="right" w:leader="dot" w:pos="9350"/>
        </w:tabs>
        <w:rPr>
          <w:noProof/>
        </w:rPr>
      </w:pPr>
      <w:r w:rsidRPr="005B17D3">
        <w:rPr>
          <w:noProof/>
        </w:rPr>
        <w:t>Undeliverable Mail Search</w:t>
      </w:r>
      <w:r w:rsidRPr="005B17D3">
        <w:rPr>
          <w:noProof/>
        </w:rPr>
        <w:tab/>
        <w:t>86</w:t>
      </w:r>
    </w:p>
    <w:p w14:paraId="521168A6" w14:textId="77777777" w:rsidR="00BE52CE" w:rsidRPr="005B17D3" w:rsidRDefault="00BE52CE" w:rsidP="00EF3896">
      <w:pPr>
        <w:pStyle w:val="Index2"/>
        <w:tabs>
          <w:tab w:val="right" w:leader="dot" w:pos="9350"/>
        </w:tabs>
        <w:rPr>
          <w:noProof/>
        </w:rPr>
      </w:pPr>
      <w:r w:rsidRPr="005B17D3">
        <w:rPr>
          <w:noProof/>
        </w:rPr>
        <w:t>Veteran Merge</w:t>
      </w:r>
    </w:p>
    <w:p w14:paraId="00E89BA0" w14:textId="77777777" w:rsidR="00BE52CE" w:rsidRPr="005B17D3" w:rsidRDefault="00BE52CE" w:rsidP="00EF3896">
      <w:pPr>
        <w:pStyle w:val="Index3"/>
        <w:tabs>
          <w:tab w:val="right" w:leader="dot" w:pos="9350"/>
        </w:tabs>
        <w:rPr>
          <w:noProof/>
        </w:rPr>
      </w:pPr>
      <w:r w:rsidRPr="005B17D3">
        <w:rPr>
          <w:noProof/>
        </w:rPr>
        <w:t>patient</w:t>
      </w:r>
      <w:r w:rsidRPr="005B17D3">
        <w:rPr>
          <w:noProof/>
        </w:rPr>
        <w:tab/>
        <w:t>49</w:t>
      </w:r>
    </w:p>
    <w:p w14:paraId="76A6EB24" w14:textId="77777777" w:rsidR="00BE52CE" w:rsidRPr="005B17D3" w:rsidRDefault="00BE52CE" w:rsidP="00EF3896">
      <w:pPr>
        <w:pStyle w:val="Index2"/>
        <w:tabs>
          <w:tab w:val="right" w:leader="dot" w:pos="9350"/>
        </w:tabs>
        <w:rPr>
          <w:noProof/>
        </w:rPr>
      </w:pPr>
      <w:r w:rsidRPr="005B17D3">
        <w:rPr>
          <w:noProof/>
        </w:rPr>
        <w:t>Veteran Merge Search</w:t>
      </w:r>
    </w:p>
    <w:p w14:paraId="7C97AFBF" w14:textId="77777777" w:rsidR="00BE52CE" w:rsidRPr="005B17D3" w:rsidRDefault="00BE52CE" w:rsidP="00EF3896">
      <w:pPr>
        <w:pStyle w:val="Index3"/>
        <w:tabs>
          <w:tab w:val="right" w:leader="dot" w:pos="9350"/>
        </w:tabs>
        <w:rPr>
          <w:noProof/>
        </w:rPr>
      </w:pPr>
      <w:r w:rsidRPr="005B17D3">
        <w:rPr>
          <w:noProof/>
        </w:rPr>
        <w:t>patient</w:t>
      </w:r>
      <w:r w:rsidRPr="005B17D3">
        <w:rPr>
          <w:noProof/>
        </w:rPr>
        <w:tab/>
        <w:t>51</w:t>
      </w:r>
    </w:p>
    <w:p w14:paraId="623E3EE0" w14:textId="77777777" w:rsidR="00BE52CE" w:rsidRPr="005B17D3" w:rsidRDefault="00BE52CE" w:rsidP="00EF3896">
      <w:pPr>
        <w:pStyle w:val="Index2"/>
        <w:tabs>
          <w:tab w:val="right" w:leader="dot" w:pos="9350"/>
        </w:tabs>
        <w:rPr>
          <w:noProof/>
        </w:rPr>
      </w:pPr>
      <w:r w:rsidRPr="005B17D3">
        <w:rPr>
          <w:noProof/>
        </w:rPr>
        <w:t>Worklists</w:t>
      </w:r>
    </w:p>
    <w:p w14:paraId="08FF0765" w14:textId="77777777" w:rsidR="00BE52CE" w:rsidRPr="005B17D3" w:rsidRDefault="00BE52CE" w:rsidP="00EF3896">
      <w:pPr>
        <w:pStyle w:val="Index3"/>
        <w:tabs>
          <w:tab w:val="right" w:leader="dot" w:pos="9350"/>
        </w:tabs>
        <w:rPr>
          <w:noProof/>
        </w:rPr>
      </w:pPr>
      <w:r w:rsidRPr="005B17D3">
        <w:rPr>
          <w:noProof/>
        </w:rPr>
        <w:t>Duplicate</w:t>
      </w:r>
      <w:r w:rsidRPr="005B17D3">
        <w:rPr>
          <w:noProof/>
        </w:rPr>
        <w:tab/>
        <w:t>56</w:t>
      </w:r>
    </w:p>
    <w:p w14:paraId="3ACB765F" w14:textId="77777777" w:rsidR="00BE52CE" w:rsidRPr="005B17D3" w:rsidRDefault="00BE52CE" w:rsidP="00EF3896">
      <w:pPr>
        <w:pStyle w:val="Index1"/>
        <w:tabs>
          <w:tab w:val="right" w:leader="dot" w:pos="9350"/>
        </w:tabs>
        <w:rPr>
          <w:noProof/>
        </w:rPr>
      </w:pPr>
      <w:r w:rsidRPr="005B17D3">
        <w:rPr>
          <w:b/>
          <w:noProof/>
        </w:rPr>
        <w:t>Registry</w:t>
      </w:r>
    </w:p>
    <w:p w14:paraId="2A88FBB2" w14:textId="77777777" w:rsidR="00BE52CE" w:rsidRPr="005B17D3" w:rsidRDefault="00BE52CE" w:rsidP="00EF3896">
      <w:pPr>
        <w:pStyle w:val="Index2"/>
        <w:tabs>
          <w:tab w:val="right" w:leader="dot" w:pos="9350"/>
        </w:tabs>
        <w:rPr>
          <w:noProof/>
        </w:rPr>
      </w:pPr>
      <w:r w:rsidRPr="005B17D3">
        <w:rPr>
          <w:noProof/>
        </w:rPr>
        <w:t>Add PH Entry</w:t>
      </w:r>
      <w:r w:rsidRPr="005B17D3">
        <w:rPr>
          <w:noProof/>
        </w:rPr>
        <w:tab/>
        <w:t>61, 62</w:t>
      </w:r>
    </w:p>
    <w:p w14:paraId="642CA5B1" w14:textId="77777777" w:rsidR="00BE52CE" w:rsidRPr="005B17D3" w:rsidRDefault="00BE52CE" w:rsidP="00EF3896">
      <w:pPr>
        <w:pStyle w:val="Index2"/>
        <w:tabs>
          <w:tab w:val="right" w:leader="dot" w:pos="9350"/>
        </w:tabs>
        <w:rPr>
          <w:noProof/>
        </w:rPr>
      </w:pPr>
      <w:r w:rsidRPr="005B17D3">
        <w:rPr>
          <w:noProof/>
        </w:rPr>
        <w:t>Add POW Entry</w:t>
      </w:r>
      <w:r w:rsidRPr="005B17D3">
        <w:rPr>
          <w:noProof/>
        </w:rPr>
        <w:tab/>
        <w:t>61, 62, 66</w:t>
      </w:r>
    </w:p>
    <w:p w14:paraId="1FDD62D3" w14:textId="77777777" w:rsidR="00BE52CE" w:rsidRPr="005B17D3" w:rsidRDefault="00BE52CE" w:rsidP="00EF3896">
      <w:pPr>
        <w:pStyle w:val="Index2"/>
        <w:tabs>
          <w:tab w:val="right" w:leader="dot" w:pos="9350"/>
        </w:tabs>
        <w:rPr>
          <w:noProof/>
        </w:rPr>
      </w:pPr>
      <w:r w:rsidRPr="005B17D3">
        <w:rPr>
          <w:noProof/>
        </w:rPr>
        <w:t>Add SHAD Entry</w:t>
      </w:r>
      <w:r w:rsidRPr="005B17D3">
        <w:rPr>
          <w:noProof/>
        </w:rPr>
        <w:tab/>
        <w:t>61, 62, 70</w:t>
      </w:r>
    </w:p>
    <w:p w14:paraId="0B25053C" w14:textId="77777777" w:rsidR="00BE52CE" w:rsidRPr="005B17D3" w:rsidRDefault="00BE52CE" w:rsidP="00EF3896">
      <w:pPr>
        <w:pStyle w:val="Index2"/>
        <w:tabs>
          <w:tab w:val="right" w:leader="dot" w:pos="9350"/>
        </w:tabs>
        <w:rPr>
          <w:noProof/>
        </w:rPr>
      </w:pPr>
      <w:r w:rsidRPr="005B17D3">
        <w:rPr>
          <w:noProof/>
        </w:rPr>
        <w:t>file</w:t>
      </w:r>
      <w:r w:rsidRPr="005B17D3">
        <w:rPr>
          <w:noProof/>
        </w:rPr>
        <w:tab/>
        <w:t>61</w:t>
      </w:r>
    </w:p>
    <w:p w14:paraId="26467456" w14:textId="77777777" w:rsidR="00BE52CE" w:rsidRPr="005B17D3" w:rsidRDefault="00BE52CE" w:rsidP="00EF3896">
      <w:pPr>
        <w:pStyle w:val="Index2"/>
        <w:tabs>
          <w:tab w:val="right" w:leader="dot" w:pos="9350"/>
        </w:tabs>
        <w:rPr>
          <w:noProof/>
        </w:rPr>
      </w:pPr>
      <w:r w:rsidRPr="005B17D3">
        <w:rPr>
          <w:noProof/>
        </w:rPr>
        <w:t>File Load Statistics</w:t>
      </w:r>
      <w:r w:rsidRPr="005B17D3">
        <w:rPr>
          <w:noProof/>
        </w:rPr>
        <w:tab/>
        <w:t>73</w:t>
      </w:r>
    </w:p>
    <w:p w14:paraId="77E9E127" w14:textId="77777777" w:rsidR="00BE52CE" w:rsidRPr="005B17D3" w:rsidRDefault="00BE52CE" w:rsidP="00EF3896">
      <w:pPr>
        <w:pStyle w:val="Index2"/>
        <w:tabs>
          <w:tab w:val="right" w:leader="dot" w:pos="9350"/>
        </w:tabs>
        <w:rPr>
          <w:noProof/>
        </w:rPr>
      </w:pPr>
      <w:r w:rsidRPr="005B17D3">
        <w:rPr>
          <w:noProof/>
        </w:rPr>
        <w:t>files</w:t>
      </w:r>
      <w:r w:rsidRPr="005B17D3">
        <w:rPr>
          <w:noProof/>
        </w:rPr>
        <w:tab/>
        <w:t>61</w:t>
      </w:r>
    </w:p>
    <w:p w14:paraId="626F942B" w14:textId="77777777" w:rsidR="00BE52CE" w:rsidRPr="005B17D3" w:rsidRDefault="00BE52CE" w:rsidP="00EF3896">
      <w:pPr>
        <w:pStyle w:val="Index2"/>
        <w:tabs>
          <w:tab w:val="right" w:leader="dot" w:pos="9350"/>
        </w:tabs>
        <w:rPr>
          <w:noProof/>
        </w:rPr>
      </w:pPr>
      <w:r w:rsidRPr="005B17D3">
        <w:rPr>
          <w:noProof/>
        </w:rPr>
        <w:t>Financials</w:t>
      </w:r>
    </w:p>
    <w:p w14:paraId="6D943153" w14:textId="77777777" w:rsidR="00BE52CE" w:rsidRPr="005B17D3" w:rsidRDefault="00BE52CE" w:rsidP="00EF3896">
      <w:pPr>
        <w:pStyle w:val="Index3"/>
        <w:tabs>
          <w:tab w:val="right" w:leader="dot" w:pos="9350"/>
        </w:tabs>
        <w:rPr>
          <w:noProof/>
        </w:rPr>
      </w:pPr>
      <w:r w:rsidRPr="005B17D3">
        <w:rPr>
          <w:noProof/>
        </w:rPr>
        <w:t>special examinations</w:t>
      </w:r>
      <w:r w:rsidRPr="005B17D3">
        <w:rPr>
          <w:noProof/>
        </w:rPr>
        <w:tab/>
        <w:t>331</w:t>
      </w:r>
    </w:p>
    <w:p w14:paraId="69353915" w14:textId="77777777" w:rsidR="00BE52CE" w:rsidRPr="005B17D3" w:rsidRDefault="00BE52CE" w:rsidP="00EF3896">
      <w:pPr>
        <w:pStyle w:val="Index2"/>
        <w:tabs>
          <w:tab w:val="right" w:leader="dot" w:pos="9350"/>
        </w:tabs>
        <w:rPr>
          <w:noProof/>
        </w:rPr>
      </w:pPr>
      <w:r w:rsidRPr="005B17D3">
        <w:rPr>
          <w:noProof/>
        </w:rPr>
        <w:t>Import Date</w:t>
      </w:r>
      <w:r w:rsidRPr="005B17D3">
        <w:rPr>
          <w:noProof/>
        </w:rPr>
        <w:tab/>
        <w:t>73</w:t>
      </w:r>
    </w:p>
    <w:p w14:paraId="39DBC541" w14:textId="77777777" w:rsidR="00BE52CE" w:rsidRPr="005B17D3" w:rsidRDefault="00BE52CE" w:rsidP="00EF3896">
      <w:pPr>
        <w:pStyle w:val="Index2"/>
        <w:tabs>
          <w:tab w:val="right" w:leader="dot" w:pos="9350"/>
        </w:tabs>
        <w:rPr>
          <w:noProof/>
        </w:rPr>
      </w:pPr>
      <w:r w:rsidRPr="005B17D3">
        <w:rPr>
          <w:noProof/>
        </w:rPr>
        <w:t>Load</w:t>
      </w:r>
      <w:r w:rsidRPr="005B17D3">
        <w:rPr>
          <w:noProof/>
        </w:rPr>
        <w:tab/>
        <w:t>72</w:t>
      </w:r>
    </w:p>
    <w:p w14:paraId="3F2B144C" w14:textId="77777777" w:rsidR="00BE52CE" w:rsidRPr="005B17D3" w:rsidRDefault="00BE52CE" w:rsidP="00EF3896">
      <w:pPr>
        <w:pStyle w:val="Index2"/>
        <w:tabs>
          <w:tab w:val="right" w:leader="dot" w:pos="9350"/>
        </w:tabs>
        <w:rPr>
          <w:noProof/>
        </w:rPr>
      </w:pPr>
      <w:r w:rsidRPr="005B17D3">
        <w:rPr>
          <w:noProof/>
        </w:rPr>
        <w:t>Load Records</w:t>
      </w:r>
      <w:r w:rsidRPr="005B17D3">
        <w:rPr>
          <w:noProof/>
        </w:rPr>
        <w:tab/>
        <w:t>72</w:t>
      </w:r>
    </w:p>
    <w:p w14:paraId="72B67E99" w14:textId="77777777" w:rsidR="00BE52CE" w:rsidRPr="005B17D3" w:rsidRDefault="00BE52CE" w:rsidP="00EF3896">
      <w:pPr>
        <w:pStyle w:val="Index2"/>
        <w:tabs>
          <w:tab w:val="right" w:leader="dot" w:pos="9350"/>
        </w:tabs>
        <w:rPr>
          <w:noProof/>
        </w:rPr>
      </w:pPr>
      <w:r w:rsidRPr="005B17D3">
        <w:rPr>
          <w:noProof/>
        </w:rPr>
        <w:t>Manage</w:t>
      </w:r>
      <w:r w:rsidRPr="005B17D3">
        <w:rPr>
          <w:noProof/>
        </w:rPr>
        <w:tab/>
        <w:t>61</w:t>
      </w:r>
    </w:p>
    <w:p w14:paraId="5E23AF5D" w14:textId="77777777" w:rsidR="00BE52CE" w:rsidRPr="005B17D3" w:rsidRDefault="00BE52CE" w:rsidP="00EF3896">
      <w:pPr>
        <w:pStyle w:val="Index2"/>
        <w:tabs>
          <w:tab w:val="right" w:leader="dot" w:pos="9350"/>
        </w:tabs>
        <w:rPr>
          <w:noProof/>
        </w:rPr>
      </w:pPr>
      <w:r w:rsidRPr="005B17D3">
        <w:rPr>
          <w:noProof/>
        </w:rPr>
        <w:t>PH</w:t>
      </w:r>
      <w:r w:rsidRPr="005B17D3">
        <w:rPr>
          <w:noProof/>
        </w:rPr>
        <w:tab/>
        <w:t>62</w:t>
      </w:r>
    </w:p>
    <w:p w14:paraId="1A0B5F53" w14:textId="77777777" w:rsidR="00BE52CE" w:rsidRPr="005B17D3" w:rsidRDefault="00BE52CE" w:rsidP="00EF3896">
      <w:pPr>
        <w:pStyle w:val="Index2"/>
        <w:tabs>
          <w:tab w:val="right" w:leader="dot" w:pos="9350"/>
        </w:tabs>
        <w:rPr>
          <w:noProof/>
        </w:rPr>
      </w:pPr>
      <w:r w:rsidRPr="005B17D3">
        <w:rPr>
          <w:noProof/>
        </w:rPr>
        <w:t>POW</w:t>
      </w:r>
      <w:r w:rsidRPr="005B17D3">
        <w:rPr>
          <w:noProof/>
        </w:rPr>
        <w:tab/>
        <w:t>62</w:t>
      </w:r>
    </w:p>
    <w:p w14:paraId="4154B324" w14:textId="77777777" w:rsidR="00BE52CE" w:rsidRPr="005B17D3" w:rsidRDefault="00BE52CE" w:rsidP="00EF3896">
      <w:pPr>
        <w:pStyle w:val="Index2"/>
        <w:tabs>
          <w:tab w:val="right" w:leader="dot" w:pos="9350"/>
        </w:tabs>
        <w:rPr>
          <w:noProof/>
        </w:rPr>
      </w:pPr>
      <w:r w:rsidRPr="005B17D3">
        <w:rPr>
          <w:noProof/>
        </w:rPr>
        <w:t>POW Indicator</w:t>
      </w:r>
    </w:p>
    <w:p w14:paraId="69694A8F" w14:textId="77777777" w:rsidR="00BE52CE" w:rsidRPr="005B17D3" w:rsidRDefault="00BE52CE" w:rsidP="00EF3896">
      <w:pPr>
        <w:pStyle w:val="Index3"/>
        <w:tabs>
          <w:tab w:val="right" w:leader="dot" w:pos="9350"/>
        </w:tabs>
        <w:rPr>
          <w:noProof/>
        </w:rPr>
      </w:pPr>
      <w:r w:rsidRPr="005B17D3">
        <w:rPr>
          <w:noProof/>
        </w:rPr>
        <w:t>POW</w:t>
      </w:r>
      <w:r w:rsidRPr="005B17D3">
        <w:rPr>
          <w:noProof/>
        </w:rPr>
        <w:tab/>
        <w:t>206</w:t>
      </w:r>
    </w:p>
    <w:p w14:paraId="075E5207" w14:textId="77777777" w:rsidR="00BE52CE" w:rsidRPr="005B17D3" w:rsidRDefault="00BE52CE" w:rsidP="00EF3896">
      <w:pPr>
        <w:pStyle w:val="Index2"/>
        <w:tabs>
          <w:tab w:val="right" w:leader="dot" w:pos="9350"/>
        </w:tabs>
        <w:rPr>
          <w:noProof/>
        </w:rPr>
      </w:pPr>
      <w:r w:rsidRPr="005B17D3">
        <w:rPr>
          <w:noProof/>
        </w:rPr>
        <w:t>Prisoner of War</w:t>
      </w:r>
      <w:r w:rsidRPr="005B17D3">
        <w:rPr>
          <w:noProof/>
        </w:rPr>
        <w:tab/>
        <w:t>61</w:t>
      </w:r>
    </w:p>
    <w:p w14:paraId="487D969B" w14:textId="77777777" w:rsidR="00BE52CE" w:rsidRPr="005B17D3" w:rsidRDefault="00BE52CE" w:rsidP="00EF3896">
      <w:pPr>
        <w:pStyle w:val="Index2"/>
        <w:tabs>
          <w:tab w:val="right" w:leader="dot" w:pos="9350"/>
        </w:tabs>
        <w:rPr>
          <w:noProof/>
        </w:rPr>
      </w:pPr>
      <w:r w:rsidRPr="005B17D3">
        <w:rPr>
          <w:noProof/>
        </w:rPr>
        <w:t>Purple Heart</w:t>
      </w:r>
      <w:r w:rsidRPr="005B17D3">
        <w:rPr>
          <w:noProof/>
        </w:rPr>
        <w:tab/>
        <w:t>61</w:t>
      </w:r>
    </w:p>
    <w:p w14:paraId="15079DC4" w14:textId="77777777" w:rsidR="00BE52CE" w:rsidRPr="005B17D3" w:rsidRDefault="00BE52CE" w:rsidP="00EF3896">
      <w:pPr>
        <w:pStyle w:val="Index2"/>
        <w:tabs>
          <w:tab w:val="right" w:leader="dot" w:pos="9350"/>
        </w:tabs>
        <w:rPr>
          <w:noProof/>
        </w:rPr>
      </w:pPr>
      <w:r w:rsidRPr="005B17D3">
        <w:rPr>
          <w:noProof/>
        </w:rPr>
        <w:t>Radiation Exposure</w:t>
      </w:r>
    </w:p>
    <w:p w14:paraId="603C196E" w14:textId="77777777" w:rsidR="00BE52CE" w:rsidRPr="005B17D3" w:rsidRDefault="00BE52CE" w:rsidP="00EF3896">
      <w:pPr>
        <w:pStyle w:val="Index3"/>
        <w:tabs>
          <w:tab w:val="right" w:leader="dot" w:pos="9350"/>
        </w:tabs>
        <w:rPr>
          <w:noProof/>
        </w:rPr>
      </w:pPr>
      <w:r w:rsidRPr="005B17D3">
        <w:rPr>
          <w:noProof/>
        </w:rPr>
        <w:t>definition</w:t>
      </w:r>
      <w:r w:rsidRPr="005B17D3">
        <w:rPr>
          <w:noProof/>
        </w:rPr>
        <w:tab/>
        <w:t>34</w:t>
      </w:r>
    </w:p>
    <w:p w14:paraId="7CA877C2" w14:textId="77777777" w:rsidR="00BE52CE" w:rsidRPr="005B17D3" w:rsidRDefault="00BE52CE" w:rsidP="00EF3896">
      <w:pPr>
        <w:pStyle w:val="Index2"/>
        <w:tabs>
          <w:tab w:val="right" w:leader="dot" w:pos="9350"/>
        </w:tabs>
        <w:rPr>
          <w:noProof/>
        </w:rPr>
      </w:pPr>
      <w:r w:rsidRPr="005B17D3">
        <w:rPr>
          <w:noProof/>
        </w:rPr>
        <w:t>Reports</w:t>
      </w:r>
    </w:p>
    <w:p w14:paraId="660755C5" w14:textId="77777777" w:rsidR="00BE52CE" w:rsidRPr="005B17D3" w:rsidRDefault="00BE52CE" w:rsidP="00EF3896">
      <w:pPr>
        <w:pStyle w:val="Index3"/>
        <w:tabs>
          <w:tab w:val="right" w:leader="dot" w:pos="9350"/>
        </w:tabs>
        <w:rPr>
          <w:noProof/>
        </w:rPr>
      </w:pPr>
      <w:r w:rsidRPr="005B17D3">
        <w:rPr>
          <w:noProof/>
        </w:rPr>
        <w:t>(EED 3)</w:t>
      </w:r>
      <w:r w:rsidRPr="005B17D3">
        <w:rPr>
          <w:noProof/>
        </w:rPr>
        <w:tab/>
        <w:t>99</w:t>
      </w:r>
    </w:p>
    <w:p w14:paraId="42724FFE" w14:textId="77777777" w:rsidR="00BE52CE" w:rsidRPr="005B17D3" w:rsidRDefault="00BE52CE" w:rsidP="00EF3896">
      <w:pPr>
        <w:pStyle w:val="Index2"/>
        <w:tabs>
          <w:tab w:val="right" w:leader="dot" w:pos="9350"/>
        </w:tabs>
        <w:rPr>
          <w:noProof/>
        </w:rPr>
      </w:pPr>
      <w:r w:rsidRPr="005B17D3">
        <w:rPr>
          <w:noProof/>
        </w:rPr>
        <w:t>Search</w:t>
      </w:r>
      <w:r w:rsidRPr="005B17D3">
        <w:rPr>
          <w:noProof/>
        </w:rPr>
        <w:tab/>
        <w:t>61, 62</w:t>
      </w:r>
    </w:p>
    <w:p w14:paraId="36738C8E" w14:textId="77777777" w:rsidR="00BE52CE" w:rsidRPr="005B17D3" w:rsidRDefault="00BE52CE" w:rsidP="00EF3896">
      <w:pPr>
        <w:pStyle w:val="Index2"/>
        <w:tabs>
          <w:tab w:val="right" w:leader="dot" w:pos="9350"/>
        </w:tabs>
        <w:rPr>
          <w:noProof/>
        </w:rPr>
      </w:pPr>
      <w:r w:rsidRPr="005B17D3">
        <w:rPr>
          <w:noProof/>
        </w:rPr>
        <w:t>Search Results</w:t>
      </w:r>
      <w:r w:rsidRPr="005B17D3">
        <w:rPr>
          <w:noProof/>
        </w:rPr>
        <w:tab/>
        <w:t>62</w:t>
      </w:r>
    </w:p>
    <w:p w14:paraId="09E3EFCB" w14:textId="77777777" w:rsidR="00BE52CE" w:rsidRPr="005B17D3" w:rsidRDefault="00BE52CE" w:rsidP="00EF3896">
      <w:pPr>
        <w:pStyle w:val="Index2"/>
        <w:tabs>
          <w:tab w:val="right" w:leader="dot" w:pos="9350"/>
        </w:tabs>
        <w:rPr>
          <w:noProof/>
        </w:rPr>
      </w:pPr>
      <w:r w:rsidRPr="005B17D3">
        <w:rPr>
          <w:noProof/>
        </w:rPr>
        <w:t>SHAD</w:t>
      </w:r>
      <w:r w:rsidRPr="005B17D3">
        <w:rPr>
          <w:noProof/>
        </w:rPr>
        <w:tab/>
        <w:t>61, 62</w:t>
      </w:r>
    </w:p>
    <w:p w14:paraId="0872E7CF" w14:textId="77777777" w:rsidR="00BE52CE" w:rsidRPr="005B17D3" w:rsidRDefault="00BE52CE" w:rsidP="00EF3896">
      <w:pPr>
        <w:pStyle w:val="Index2"/>
        <w:tabs>
          <w:tab w:val="right" w:leader="dot" w:pos="9350"/>
        </w:tabs>
        <w:rPr>
          <w:noProof/>
        </w:rPr>
      </w:pPr>
      <w:r w:rsidRPr="005B17D3">
        <w:rPr>
          <w:noProof/>
        </w:rPr>
        <w:t>Type</w:t>
      </w:r>
      <w:r w:rsidRPr="005B17D3">
        <w:rPr>
          <w:noProof/>
        </w:rPr>
        <w:tab/>
        <w:t>62, 72</w:t>
      </w:r>
    </w:p>
    <w:p w14:paraId="3B33B85B" w14:textId="77777777" w:rsidR="00BE52CE" w:rsidRPr="005B17D3" w:rsidRDefault="00BE52CE" w:rsidP="00EF3896">
      <w:pPr>
        <w:pStyle w:val="Index1"/>
        <w:tabs>
          <w:tab w:val="right" w:leader="dot" w:pos="9350"/>
        </w:tabs>
        <w:rPr>
          <w:noProof/>
        </w:rPr>
      </w:pPr>
      <w:r w:rsidRPr="005B17D3">
        <w:rPr>
          <w:noProof/>
        </w:rPr>
        <w:t>Rejected Person Submissions</w:t>
      </w:r>
      <w:r w:rsidRPr="005B17D3">
        <w:rPr>
          <w:noProof/>
        </w:rPr>
        <w:tab/>
        <w:t>172</w:t>
      </w:r>
    </w:p>
    <w:p w14:paraId="4A3451D3" w14:textId="77777777" w:rsidR="00BE52CE" w:rsidRPr="005B17D3" w:rsidRDefault="00BE52CE" w:rsidP="00EF3896">
      <w:pPr>
        <w:pStyle w:val="Index1"/>
        <w:tabs>
          <w:tab w:val="right" w:leader="dot" w:pos="9350"/>
        </w:tabs>
        <w:rPr>
          <w:noProof/>
        </w:rPr>
      </w:pPr>
      <w:r w:rsidRPr="005B17D3">
        <w:rPr>
          <w:b/>
          <w:noProof/>
        </w:rPr>
        <w:t>Relaxation Percentage</w:t>
      </w:r>
    </w:p>
    <w:p w14:paraId="5433F287" w14:textId="77777777" w:rsidR="00BE52CE" w:rsidRPr="005B17D3" w:rsidRDefault="00BE52CE" w:rsidP="00EF3896">
      <w:pPr>
        <w:pStyle w:val="Index2"/>
        <w:tabs>
          <w:tab w:val="right" w:leader="dot" w:pos="9350"/>
        </w:tabs>
        <w:rPr>
          <w:noProof/>
        </w:rPr>
      </w:pPr>
      <w:r w:rsidRPr="005B17D3">
        <w:rPr>
          <w:noProof/>
        </w:rPr>
        <w:t>Add Income Year</w:t>
      </w:r>
      <w:r w:rsidRPr="005B17D3">
        <w:rPr>
          <w:noProof/>
        </w:rPr>
        <w:tab/>
        <w:t>116, 117, 118</w:t>
      </w:r>
    </w:p>
    <w:p w14:paraId="67EC0DF1" w14:textId="77777777" w:rsidR="00BE52CE" w:rsidRPr="005B17D3" w:rsidRDefault="00BE52CE" w:rsidP="00EF3896">
      <w:pPr>
        <w:pStyle w:val="Index2"/>
        <w:tabs>
          <w:tab w:val="right" w:leader="dot" w:pos="9350"/>
        </w:tabs>
        <w:rPr>
          <w:noProof/>
        </w:rPr>
      </w:pPr>
      <w:r w:rsidRPr="005B17D3">
        <w:rPr>
          <w:noProof/>
        </w:rPr>
        <w:t>Change Percentage</w:t>
      </w:r>
    </w:p>
    <w:p w14:paraId="65DFBBC7" w14:textId="77777777" w:rsidR="00BE52CE" w:rsidRPr="005B17D3" w:rsidRDefault="00BE52CE" w:rsidP="00EF3896">
      <w:pPr>
        <w:pStyle w:val="Index3"/>
        <w:tabs>
          <w:tab w:val="right" w:leader="dot" w:pos="9350"/>
        </w:tabs>
        <w:rPr>
          <w:noProof/>
        </w:rPr>
      </w:pPr>
      <w:r w:rsidRPr="005B17D3">
        <w:rPr>
          <w:noProof/>
        </w:rPr>
        <w:t>View Historical</w:t>
      </w:r>
      <w:r w:rsidRPr="005B17D3">
        <w:rPr>
          <w:noProof/>
        </w:rPr>
        <w:tab/>
        <w:t>117</w:t>
      </w:r>
    </w:p>
    <w:p w14:paraId="5333AA57" w14:textId="77777777" w:rsidR="00BE52CE" w:rsidRPr="005B17D3" w:rsidRDefault="00BE52CE" w:rsidP="00EF3896">
      <w:pPr>
        <w:pStyle w:val="Index2"/>
        <w:tabs>
          <w:tab w:val="right" w:leader="dot" w:pos="9350"/>
        </w:tabs>
        <w:rPr>
          <w:noProof/>
        </w:rPr>
      </w:pPr>
      <w:r w:rsidRPr="005B17D3">
        <w:rPr>
          <w:noProof/>
        </w:rPr>
        <w:t>Retroactive Processing</w:t>
      </w:r>
      <w:r w:rsidRPr="005B17D3">
        <w:rPr>
          <w:noProof/>
        </w:rPr>
        <w:tab/>
        <w:t>117</w:t>
      </w:r>
    </w:p>
    <w:p w14:paraId="001ABEC6" w14:textId="77777777" w:rsidR="00BE52CE" w:rsidRPr="005B17D3" w:rsidRDefault="00BE52CE" w:rsidP="00EF3896">
      <w:pPr>
        <w:pStyle w:val="Index2"/>
        <w:tabs>
          <w:tab w:val="right" w:leader="dot" w:pos="9350"/>
        </w:tabs>
        <w:rPr>
          <w:noProof/>
        </w:rPr>
      </w:pPr>
      <w:r w:rsidRPr="005B17D3">
        <w:rPr>
          <w:noProof/>
        </w:rPr>
        <w:t>Update Income Year</w:t>
      </w:r>
      <w:r w:rsidRPr="005B17D3">
        <w:rPr>
          <w:noProof/>
        </w:rPr>
        <w:tab/>
        <w:t>117</w:t>
      </w:r>
    </w:p>
    <w:p w14:paraId="1D156C60" w14:textId="77777777" w:rsidR="00BE52CE" w:rsidRPr="005B17D3" w:rsidRDefault="00BE52CE" w:rsidP="00EF3896">
      <w:pPr>
        <w:pStyle w:val="Index1"/>
        <w:tabs>
          <w:tab w:val="right" w:leader="dot" w:pos="9350"/>
        </w:tabs>
        <w:rPr>
          <w:noProof/>
        </w:rPr>
      </w:pPr>
      <w:r w:rsidRPr="005B17D3">
        <w:rPr>
          <w:iCs/>
          <w:noProof/>
        </w:rPr>
        <w:t>Release Date</w:t>
      </w:r>
      <w:r w:rsidRPr="005B17D3">
        <w:rPr>
          <w:noProof/>
        </w:rPr>
        <w:tab/>
        <w:t>68, 69, 206, 207</w:t>
      </w:r>
    </w:p>
    <w:p w14:paraId="59EB6C6D" w14:textId="77777777" w:rsidR="00BE52CE" w:rsidRPr="005B17D3" w:rsidRDefault="00BE52CE" w:rsidP="00EF3896">
      <w:pPr>
        <w:pStyle w:val="Index1"/>
        <w:tabs>
          <w:tab w:val="right" w:leader="dot" w:pos="9350"/>
        </w:tabs>
        <w:rPr>
          <w:noProof/>
        </w:rPr>
      </w:pPr>
      <w:r w:rsidRPr="005B17D3">
        <w:rPr>
          <w:noProof/>
        </w:rPr>
        <w:t>Religion</w:t>
      </w:r>
    </w:p>
    <w:p w14:paraId="37AB79C0" w14:textId="77777777" w:rsidR="00BE52CE" w:rsidRPr="005B17D3" w:rsidRDefault="00BE52CE" w:rsidP="00EF3896">
      <w:pPr>
        <w:pStyle w:val="Index2"/>
        <w:tabs>
          <w:tab w:val="right" w:leader="dot" w:pos="9350"/>
        </w:tabs>
        <w:rPr>
          <w:noProof/>
        </w:rPr>
      </w:pPr>
      <w:r w:rsidRPr="005B17D3">
        <w:rPr>
          <w:noProof/>
        </w:rPr>
        <w:t>AAP</w:t>
      </w:r>
      <w:r w:rsidRPr="005B17D3">
        <w:rPr>
          <w:noProof/>
        </w:rPr>
        <w:tab/>
        <w:t>279</w:t>
      </w:r>
    </w:p>
    <w:p w14:paraId="486A80A8" w14:textId="77777777" w:rsidR="00BE52CE" w:rsidRPr="005B17D3" w:rsidRDefault="00BE52CE" w:rsidP="00EF3896">
      <w:pPr>
        <w:pStyle w:val="Index1"/>
        <w:tabs>
          <w:tab w:val="right" w:leader="dot" w:pos="9350"/>
        </w:tabs>
        <w:rPr>
          <w:noProof/>
        </w:rPr>
      </w:pPr>
      <w:r w:rsidRPr="005B17D3">
        <w:rPr>
          <w:noProof/>
        </w:rPr>
        <w:t>Report</w:t>
      </w:r>
    </w:p>
    <w:p w14:paraId="38D698EE" w14:textId="77777777" w:rsidR="00BE52CE" w:rsidRPr="005B17D3" w:rsidRDefault="00BE52CE" w:rsidP="00EF3896">
      <w:pPr>
        <w:pStyle w:val="Index2"/>
        <w:tabs>
          <w:tab w:val="right" w:leader="dot" w:pos="9350"/>
        </w:tabs>
        <w:rPr>
          <w:noProof/>
        </w:rPr>
      </w:pPr>
      <w:r w:rsidRPr="005B17D3">
        <w:rPr>
          <w:noProof/>
        </w:rPr>
        <w:t>Action</w:t>
      </w:r>
    </w:p>
    <w:p w14:paraId="1BB5AB85" w14:textId="77777777" w:rsidR="00BE52CE" w:rsidRPr="005B17D3" w:rsidRDefault="00BE52CE" w:rsidP="00EF3896">
      <w:pPr>
        <w:pStyle w:val="Index3"/>
        <w:tabs>
          <w:tab w:val="right" w:leader="dot" w:pos="9350"/>
        </w:tabs>
        <w:rPr>
          <w:noProof/>
        </w:rPr>
      </w:pPr>
      <w:r w:rsidRPr="005B17D3">
        <w:rPr>
          <w:noProof/>
        </w:rPr>
        <w:t>View, Delete, Archive</w:t>
      </w:r>
      <w:r w:rsidRPr="005B17D3">
        <w:rPr>
          <w:noProof/>
        </w:rPr>
        <w:tab/>
        <w:t>97</w:t>
      </w:r>
    </w:p>
    <w:p w14:paraId="2381C49E" w14:textId="77777777" w:rsidR="00BE52CE" w:rsidRPr="005B17D3" w:rsidRDefault="00BE52CE" w:rsidP="00EF3896">
      <w:pPr>
        <w:pStyle w:val="Index2"/>
        <w:tabs>
          <w:tab w:val="right" w:leader="dot" w:pos="9350"/>
        </w:tabs>
        <w:rPr>
          <w:noProof/>
        </w:rPr>
      </w:pPr>
      <w:r w:rsidRPr="005B17D3">
        <w:rPr>
          <w:noProof/>
        </w:rPr>
        <w:t>Archive</w:t>
      </w:r>
      <w:r w:rsidRPr="005B17D3">
        <w:rPr>
          <w:noProof/>
        </w:rPr>
        <w:tab/>
        <w:t>95, 97</w:t>
      </w:r>
    </w:p>
    <w:p w14:paraId="446096D3" w14:textId="77777777" w:rsidR="00BE52CE" w:rsidRPr="005B17D3" w:rsidRDefault="00BE52CE" w:rsidP="00EF3896">
      <w:pPr>
        <w:pStyle w:val="Index2"/>
        <w:tabs>
          <w:tab w:val="right" w:leader="dot" w:pos="9350"/>
        </w:tabs>
        <w:rPr>
          <w:noProof/>
        </w:rPr>
      </w:pPr>
      <w:r w:rsidRPr="005B17D3">
        <w:rPr>
          <w:noProof/>
        </w:rPr>
        <w:t>Archived</w:t>
      </w:r>
      <w:r w:rsidRPr="005B17D3">
        <w:rPr>
          <w:noProof/>
        </w:rPr>
        <w:tab/>
        <w:t>97</w:t>
      </w:r>
    </w:p>
    <w:p w14:paraId="4886E3AF" w14:textId="77777777" w:rsidR="00BE52CE" w:rsidRPr="005B17D3" w:rsidRDefault="00BE52CE" w:rsidP="00EF3896">
      <w:pPr>
        <w:pStyle w:val="Index2"/>
        <w:tabs>
          <w:tab w:val="right" w:leader="dot" w:pos="9350"/>
        </w:tabs>
        <w:rPr>
          <w:noProof/>
        </w:rPr>
      </w:pPr>
      <w:r w:rsidRPr="005B17D3">
        <w:rPr>
          <w:noProof/>
        </w:rPr>
        <w:t>Archived Date</w:t>
      </w:r>
      <w:r w:rsidRPr="005B17D3">
        <w:rPr>
          <w:noProof/>
        </w:rPr>
        <w:tab/>
        <w:t>96, 97</w:t>
      </w:r>
    </w:p>
    <w:p w14:paraId="79D991E7" w14:textId="77777777" w:rsidR="00BE52CE" w:rsidRPr="005B17D3" w:rsidRDefault="00BE52CE" w:rsidP="00EF3896">
      <w:pPr>
        <w:pStyle w:val="Index2"/>
        <w:tabs>
          <w:tab w:val="right" w:leader="dot" w:pos="9350"/>
        </w:tabs>
        <w:rPr>
          <w:noProof/>
        </w:rPr>
      </w:pPr>
      <w:r w:rsidRPr="005B17D3">
        <w:rPr>
          <w:noProof/>
          <w:color w:val="0000FF"/>
          <w:u w:val="single"/>
        </w:rPr>
        <w:t>Cancel</w:t>
      </w:r>
      <w:r w:rsidRPr="005B17D3">
        <w:rPr>
          <w:noProof/>
        </w:rPr>
        <w:tab/>
        <w:t>93</w:t>
      </w:r>
    </w:p>
    <w:p w14:paraId="2ABF4940" w14:textId="77777777" w:rsidR="00BE52CE" w:rsidRPr="005B17D3" w:rsidRDefault="00BE52CE" w:rsidP="00EF3896">
      <w:pPr>
        <w:pStyle w:val="Index2"/>
        <w:tabs>
          <w:tab w:val="right" w:leader="dot" w:pos="9350"/>
        </w:tabs>
        <w:rPr>
          <w:noProof/>
        </w:rPr>
      </w:pPr>
      <w:r w:rsidRPr="005B17D3">
        <w:rPr>
          <w:noProof/>
        </w:rPr>
        <w:t>Completed</w:t>
      </w:r>
      <w:r w:rsidRPr="005B17D3">
        <w:rPr>
          <w:noProof/>
        </w:rPr>
        <w:tab/>
        <w:t>95</w:t>
      </w:r>
    </w:p>
    <w:p w14:paraId="0769D952" w14:textId="77777777" w:rsidR="00BE52CE" w:rsidRPr="005B17D3" w:rsidRDefault="00BE52CE" w:rsidP="00EF3896">
      <w:pPr>
        <w:pStyle w:val="Index2"/>
        <w:tabs>
          <w:tab w:val="right" w:leader="dot" w:pos="9350"/>
        </w:tabs>
        <w:rPr>
          <w:noProof/>
        </w:rPr>
      </w:pPr>
      <w:r w:rsidRPr="005B17D3">
        <w:rPr>
          <w:noProof/>
        </w:rPr>
        <w:t>Date of Death</w:t>
      </w:r>
      <w:r w:rsidRPr="005B17D3">
        <w:rPr>
          <w:noProof/>
        </w:rPr>
        <w:tab/>
        <w:t>263</w:t>
      </w:r>
    </w:p>
    <w:p w14:paraId="02C2D3B1" w14:textId="77777777" w:rsidR="00BE52CE" w:rsidRPr="005B17D3" w:rsidRDefault="00BE52CE" w:rsidP="00EF3896">
      <w:pPr>
        <w:pStyle w:val="Index3"/>
        <w:tabs>
          <w:tab w:val="right" w:leader="dot" w:pos="9350"/>
        </w:tabs>
        <w:rPr>
          <w:noProof/>
        </w:rPr>
      </w:pPr>
      <w:r w:rsidRPr="005B17D3">
        <w:rPr>
          <w:noProof/>
        </w:rPr>
        <w:t>AAP</w:t>
      </w:r>
      <w:r w:rsidRPr="005B17D3">
        <w:rPr>
          <w:noProof/>
        </w:rPr>
        <w:tab/>
        <w:t>276</w:t>
      </w:r>
    </w:p>
    <w:p w14:paraId="073FE9EC" w14:textId="77777777" w:rsidR="00BE52CE" w:rsidRPr="005B17D3" w:rsidRDefault="00BE52CE" w:rsidP="00EF3896">
      <w:pPr>
        <w:pStyle w:val="Index2"/>
        <w:tabs>
          <w:tab w:val="right" w:leader="dot" w:pos="9350"/>
        </w:tabs>
        <w:rPr>
          <w:noProof/>
        </w:rPr>
      </w:pPr>
      <w:r w:rsidRPr="005B17D3">
        <w:rPr>
          <w:noProof/>
        </w:rPr>
        <w:t>Day to Generate</w:t>
      </w:r>
      <w:r w:rsidRPr="005B17D3">
        <w:rPr>
          <w:noProof/>
        </w:rPr>
        <w:tab/>
        <w:t>94</w:t>
      </w:r>
    </w:p>
    <w:p w14:paraId="39FDB431" w14:textId="77777777" w:rsidR="00BE52CE" w:rsidRPr="005B17D3" w:rsidRDefault="00BE52CE" w:rsidP="00EF3896">
      <w:pPr>
        <w:pStyle w:val="Index2"/>
        <w:tabs>
          <w:tab w:val="right" w:leader="dot" w:pos="9350"/>
        </w:tabs>
        <w:rPr>
          <w:noProof/>
        </w:rPr>
      </w:pPr>
      <w:r w:rsidRPr="005B17D3">
        <w:rPr>
          <w:noProof/>
        </w:rPr>
        <w:t>Delete</w:t>
      </w:r>
      <w:r w:rsidRPr="005B17D3">
        <w:rPr>
          <w:noProof/>
        </w:rPr>
        <w:tab/>
        <w:t>95</w:t>
      </w:r>
    </w:p>
    <w:p w14:paraId="54F681C6" w14:textId="77777777" w:rsidR="00BE52CE" w:rsidRPr="005B17D3" w:rsidRDefault="00BE52CE" w:rsidP="00EF3896">
      <w:pPr>
        <w:pStyle w:val="Index2"/>
        <w:tabs>
          <w:tab w:val="right" w:leader="dot" w:pos="9350"/>
        </w:tabs>
        <w:rPr>
          <w:noProof/>
        </w:rPr>
      </w:pPr>
      <w:r w:rsidRPr="005B17D3">
        <w:rPr>
          <w:noProof/>
        </w:rPr>
        <w:t>Detailed</w:t>
      </w:r>
      <w:r w:rsidRPr="005B17D3">
        <w:rPr>
          <w:noProof/>
        </w:rPr>
        <w:tab/>
        <w:t>98, 99, 100, 101, 106, 107, 108, 109</w:t>
      </w:r>
    </w:p>
    <w:p w14:paraId="0FDD6C83" w14:textId="77777777" w:rsidR="00BE52CE" w:rsidRPr="005B17D3" w:rsidRDefault="00BE52CE" w:rsidP="00EF3896">
      <w:pPr>
        <w:pStyle w:val="Index2"/>
        <w:tabs>
          <w:tab w:val="right" w:leader="dot" w:pos="9350"/>
        </w:tabs>
        <w:rPr>
          <w:noProof/>
        </w:rPr>
      </w:pPr>
      <w:r w:rsidRPr="005B17D3">
        <w:rPr>
          <w:noProof/>
        </w:rPr>
        <w:t>Email to</w:t>
      </w:r>
      <w:r w:rsidRPr="005B17D3">
        <w:rPr>
          <w:noProof/>
        </w:rPr>
        <w:tab/>
        <w:t>95</w:t>
      </w:r>
    </w:p>
    <w:p w14:paraId="3C98A06D" w14:textId="77777777" w:rsidR="00BE52CE" w:rsidRPr="005B17D3" w:rsidRDefault="00BE52CE" w:rsidP="00EF3896">
      <w:pPr>
        <w:pStyle w:val="Index2"/>
        <w:tabs>
          <w:tab w:val="right" w:leader="dot" w:pos="9350"/>
        </w:tabs>
        <w:rPr>
          <w:noProof/>
        </w:rPr>
      </w:pPr>
      <w:r w:rsidRPr="005B17D3">
        <w:rPr>
          <w:noProof/>
        </w:rPr>
        <w:t>Fee Basis Date</w:t>
      </w:r>
      <w:r w:rsidRPr="005B17D3">
        <w:rPr>
          <w:noProof/>
        </w:rPr>
        <w:tab/>
        <w:t>373</w:t>
      </w:r>
    </w:p>
    <w:p w14:paraId="464F5056" w14:textId="77777777" w:rsidR="00BE52CE" w:rsidRPr="005B17D3" w:rsidRDefault="00BE52CE" w:rsidP="00EF3896">
      <w:pPr>
        <w:pStyle w:val="Index2"/>
        <w:tabs>
          <w:tab w:val="right" w:leader="dot" w:pos="9350"/>
        </w:tabs>
        <w:rPr>
          <w:noProof/>
        </w:rPr>
      </w:pPr>
      <w:r w:rsidRPr="005B17D3">
        <w:rPr>
          <w:noProof/>
          <w:color w:val="0000FF"/>
        </w:rPr>
        <w:t>Filter</w:t>
      </w:r>
      <w:r w:rsidRPr="005B17D3">
        <w:rPr>
          <w:noProof/>
        </w:rPr>
        <w:tab/>
        <w:t>93, 96</w:t>
      </w:r>
    </w:p>
    <w:p w14:paraId="6BC9CBCE" w14:textId="77777777" w:rsidR="00BE52CE" w:rsidRPr="005B17D3" w:rsidRDefault="00BE52CE" w:rsidP="00EF3896">
      <w:pPr>
        <w:pStyle w:val="Index2"/>
        <w:tabs>
          <w:tab w:val="right" w:leader="dot" w:pos="9350"/>
        </w:tabs>
        <w:rPr>
          <w:noProof/>
        </w:rPr>
      </w:pPr>
      <w:r w:rsidRPr="005B17D3">
        <w:rPr>
          <w:noProof/>
        </w:rPr>
        <w:t>Format</w:t>
      </w:r>
      <w:r w:rsidRPr="005B17D3">
        <w:rPr>
          <w:noProof/>
        </w:rPr>
        <w:tab/>
        <w:t>95</w:t>
      </w:r>
    </w:p>
    <w:p w14:paraId="379C9280" w14:textId="77777777" w:rsidR="00BE52CE" w:rsidRPr="005B17D3" w:rsidRDefault="00BE52CE" w:rsidP="00EF3896">
      <w:pPr>
        <w:pStyle w:val="Index2"/>
        <w:tabs>
          <w:tab w:val="right" w:leader="dot" w:pos="9350"/>
        </w:tabs>
        <w:rPr>
          <w:noProof/>
        </w:rPr>
      </w:pPr>
      <w:r w:rsidRPr="005B17D3">
        <w:rPr>
          <w:noProof/>
        </w:rPr>
        <w:t>Generate</w:t>
      </w:r>
      <w:r w:rsidRPr="005B17D3">
        <w:rPr>
          <w:noProof/>
        </w:rPr>
        <w:tab/>
        <w:t>94</w:t>
      </w:r>
    </w:p>
    <w:p w14:paraId="0CAD0B4D" w14:textId="77777777" w:rsidR="00BE52CE" w:rsidRPr="005B17D3" w:rsidRDefault="00BE52CE" w:rsidP="00EF3896">
      <w:pPr>
        <w:pStyle w:val="Index2"/>
        <w:tabs>
          <w:tab w:val="right" w:leader="dot" w:pos="9350"/>
        </w:tabs>
        <w:rPr>
          <w:noProof/>
        </w:rPr>
      </w:pPr>
      <w:r w:rsidRPr="005B17D3">
        <w:rPr>
          <w:noProof/>
        </w:rPr>
        <w:t>ID</w:t>
      </w:r>
      <w:r w:rsidRPr="005B17D3">
        <w:rPr>
          <w:noProof/>
        </w:rPr>
        <w:tab/>
        <w:t>90, 92, 93, 95, 96</w:t>
      </w:r>
    </w:p>
    <w:p w14:paraId="6597316F" w14:textId="77777777" w:rsidR="00BE52CE" w:rsidRPr="005B17D3" w:rsidRDefault="00BE52CE" w:rsidP="00EF3896">
      <w:pPr>
        <w:pStyle w:val="Index2"/>
        <w:tabs>
          <w:tab w:val="right" w:leader="dot" w:pos="9350"/>
        </w:tabs>
        <w:rPr>
          <w:noProof/>
        </w:rPr>
      </w:pPr>
      <w:r w:rsidRPr="005B17D3">
        <w:rPr>
          <w:noProof/>
        </w:rPr>
        <w:t>List</w:t>
      </w:r>
      <w:r w:rsidRPr="005B17D3">
        <w:rPr>
          <w:noProof/>
        </w:rPr>
        <w:tab/>
        <w:t>89</w:t>
      </w:r>
    </w:p>
    <w:p w14:paraId="74504C75" w14:textId="77777777" w:rsidR="00BE52CE" w:rsidRPr="005B17D3" w:rsidRDefault="00BE52CE" w:rsidP="00EF3896">
      <w:pPr>
        <w:pStyle w:val="Index2"/>
        <w:tabs>
          <w:tab w:val="right" w:leader="dot" w:pos="9350"/>
        </w:tabs>
        <w:rPr>
          <w:noProof/>
        </w:rPr>
      </w:pPr>
      <w:r w:rsidRPr="005B17D3">
        <w:rPr>
          <w:noProof/>
        </w:rPr>
        <w:t>Name</w:t>
      </w:r>
      <w:r w:rsidRPr="005B17D3">
        <w:rPr>
          <w:noProof/>
        </w:rPr>
        <w:tab/>
        <w:t>93</w:t>
      </w:r>
    </w:p>
    <w:p w14:paraId="47921C3D" w14:textId="77777777" w:rsidR="00BE52CE" w:rsidRPr="005B17D3" w:rsidRDefault="00BE52CE" w:rsidP="00EF3896">
      <w:pPr>
        <w:pStyle w:val="Index2"/>
        <w:tabs>
          <w:tab w:val="right" w:leader="dot" w:pos="9350"/>
        </w:tabs>
        <w:rPr>
          <w:noProof/>
        </w:rPr>
      </w:pPr>
      <w:r w:rsidRPr="005B17D3">
        <w:rPr>
          <w:noProof/>
        </w:rPr>
        <w:t>parameters</w:t>
      </w:r>
      <w:r w:rsidRPr="005B17D3">
        <w:rPr>
          <w:noProof/>
        </w:rPr>
        <w:tab/>
        <w:t>90</w:t>
      </w:r>
    </w:p>
    <w:p w14:paraId="4B523430" w14:textId="77777777" w:rsidR="00BE52CE" w:rsidRPr="005B17D3" w:rsidRDefault="00BE52CE" w:rsidP="00EF3896">
      <w:pPr>
        <w:pStyle w:val="Index2"/>
        <w:tabs>
          <w:tab w:val="right" w:leader="dot" w:pos="9350"/>
        </w:tabs>
        <w:rPr>
          <w:noProof/>
        </w:rPr>
      </w:pPr>
      <w:r w:rsidRPr="005B17D3">
        <w:rPr>
          <w:noProof/>
        </w:rPr>
        <w:t>Parameters</w:t>
      </w:r>
      <w:r w:rsidRPr="005B17D3">
        <w:rPr>
          <w:noProof/>
        </w:rPr>
        <w:tab/>
        <w:t>96, 97</w:t>
      </w:r>
    </w:p>
    <w:p w14:paraId="2BA90216" w14:textId="77777777" w:rsidR="00BE52CE" w:rsidRPr="005B17D3" w:rsidRDefault="00BE52CE" w:rsidP="00EF3896">
      <w:pPr>
        <w:pStyle w:val="Index2"/>
        <w:tabs>
          <w:tab w:val="right" w:leader="dot" w:pos="9350"/>
        </w:tabs>
        <w:rPr>
          <w:noProof/>
        </w:rPr>
      </w:pPr>
      <w:r w:rsidRPr="005B17D3">
        <w:rPr>
          <w:noProof/>
        </w:rPr>
        <w:t>Run</w:t>
      </w:r>
      <w:r w:rsidRPr="005B17D3">
        <w:rPr>
          <w:noProof/>
        </w:rPr>
        <w:tab/>
        <w:t>90</w:t>
      </w:r>
    </w:p>
    <w:p w14:paraId="0DC1C802" w14:textId="77777777" w:rsidR="00BE52CE" w:rsidRPr="005B17D3" w:rsidRDefault="00BE52CE" w:rsidP="00EF3896">
      <w:pPr>
        <w:pStyle w:val="Index2"/>
        <w:tabs>
          <w:tab w:val="right" w:leader="dot" w:pos="9350"/>
        </w:tabs>
        <w:rPr>
          <w:noProof/>
        </w:rPr>
      </w:pPr>
      <w:r w:rsidRPr="005B17D3">
        <w:rPr>
          <w:noProof/>
        </w:rPr>
        <w:t>Run button</w:t>
      </w:r>
      <w:r w:rsidRPr="005B17D3">
        <w:rPr>
          <w:noProof/>
        </w:rPr>
        <w:tab/>
        <w:t>90</w:t>
      </w:r>
    </w:p>
    <w:p w14:paraId="5E22A92D" w14:textId="77777777" w:rsidR="00BE52CE" w:rsidRPr="005B17D3" w:rsidRDefault="00BE52CE" w:rsidP="00EF3896">
      <w:pPr>
        <w:pStyle w:val="Index2"/>
        <w:tabs>
          <w:tab w:val="right" w:leader="dot" w:pos="9350"/>
        </w:tabs>
        <w:rPr>
          <w:noProof/>
        </w:rPr>
      </w:pPr>
      <w:r w:rsidRPr="005B17D3">
        <w:rPr>
          <w:noProof/>
        </w:rPr>
        <w:t>Sample</w:t>
      </w:r>
      <w:r w:rsidRPr="005B17D3">
        <w:rPr>
          <w:noProof/>
        </w:rPr>
        <w:tab/>
        <w:t>90, 98, 109</w:t>
      </w:r>
    </w:p>
    <w:p w14:paraId="72C102E1" w14:textId="77777777" w:rsidR="00BE52CE" w:rsidRPr="005B17D3" w:rsidRDefault="00BE52CE" w:rsidP="00EF3896">
      <w:pPr>
        <w:pStyle w:val="Index2"/>
        <w:tabs>
          <w:tab w:val="right" w:leader="dot" w:pos="9350"/>
        </w:tabs>
        <w:rPr>
          <w:noProof/>
        </w:rPr>
      </w:pPr>
      <w:r w:rsidRPr="005B17D3">
        <w:rPr>
          <w:noProof/>
        </w:rPr>
        <w:t>Schedule</w:t>
      </w:r>
      <w:r w:rsidRPr="005B17D3">
        <w:rPr>
          <w:noProof/>
        </w:rPr>
        <w:tab/>
        <w:t>90, 93</w:t>
      </w:r>
    </w:p>
    <w:p w14:paraId="71986247" w14:textId="77777777" w:rsidR="00BE52CE" w:rsidRPr="005B17D3" w:rsidRDefault="00BE52CE" w:rsidP="00EF3896">
      <w:pPr>
        <w:pStyle w:val="Index2"/>
        <w:tabs>
          <w:tab w:val="right" w:leader="dot" w:pos="9350"/>
        </w:tabs>
        <w:rPr>
          <w:noProof/>
        </w:rPr>
      </w:pPr>
      <w:r w:rsidRPr="005B17D3">
        <w:rPr>
          <w:noProof/>
        </w:rPr>
        <w:t>Scheduled</w:t>
      </w:r>
      <w:r w:rsidRPr="005B17D3">
        <w:rPr>
          <w:noProof/>
        </w:rPr>
        <w:tab/>
        <w:t>92, 93</w:t>
      </w:r>
    </w:p>
    <w:p w14:paraId="7DFF3766" w14:textId="77777777" w:rsidR="00BE52CE" w:rsidRPr="005B17D3" w:rsidRDefault="00BE52CE" w:rsidP="00EF3896">
      <w:pPr>
        <w:pStyle w:val="Index2"/>
        <w:tabs>
          <w:tab w:val="right" w:leader="dot" w:pos="9350"/>
        </w:tabs>
        <w:rPr>
          <w:noProof/>
        </w:rPr>
      </w:pPr>
      <w:r w:rsidRPr="005B17D3">
        <w:rPr>
          <w:noProof/>
        </w:rPr>
        <w:t>Status</w:t>
      </w:r>
      <w:r w:rsidRPr="005B17D3">
        <w:rPr>
          <w:noProof/>
        </w:rPr>
        <w:tab/>
        <w:t>95</w:t>
      </w:r>
    </w:p>
    <w:p w14:paraId="42FD3CC4" w14:textId="77777777" w:rsidR="00BE52CE" w:rsidRPr="005B17D3" w:rsidRDefault="00BE52CE" w:rsidP="00EF3896">
      <w:pPr>
        <w:pStyle w:val="Index2"/>
        <w:tabs>
          <w:tab w:val="right" w:leader="dot" w:pos="9350"/>
        </w:tabs>
        <w:rPr>
          <w:noProof/>
        </w:rPr>
      </w:pPr>
      <w:r w:rsidRPr="005B17D3">
        <w:rPr>
          <w:noProof/>
        </w:rPr>
        <w:t>Summary</w:t>
      </w:r>
      <w:r w:rsidRPr="005B17D3">
        <w:rPr>
          <w:noProof/>
        </w:rPr>
        <w:tab/>
        <w:t>98</w:t>
      </w:r>
    </w:p>
    <w:p w14:paraId="0810F6A9" w14:textId="77777777" w:rsidR="00BE52CE" w:rsidRPr="005B17D3" w:rsidRDefault="00BE52CE" w:rsidP="00EF3896">
      <w:pPr>
        <w:pStyle w:val="Index2"/>
        <w:tabs>
          <w:tab w:val="right" w:leader="dot" w:pos="9350"/>
        </w:tabs>
        <w:rPr>
          <w:noProof/>
        </w:rPr>
      </w:pPr>
      <w:r w:rsidRPr="005B17D3">
        <w:rPr>
          <w:noProof/>
        </w:rPr>
        <w:t>System Parameters</w:t>
      </w:r>
    </w:p>
    <w:p w14:paraId="0DD36180" w14:textId="77777777" w:rsidR="00BE52CE" w:rsidRPr="005B17D3" w:rsidRDefault="00BE52CE" w:rsidP="00EF3896">
      <w:pPr>
        <w:pStyle w:val="Index3"/>
        <w:tabs>
          <w:tab w:val="right" w:leader="dot" w:pos="9350"/>
        </w:tabs>
        <w:rPr>
          <w:noProof/>
        </w:rPr>
      </w:pPr>
      <w:r w:rsidRPr="005B17D3">
        <w:rPr>
          <w:noProof/>
        </w:rPr>
        <w:t>Archive Reports</w:t>
      </w:r>
      <w:r w:rsidRPr="005B17D3">
        <w:rPr>
          <w:noProof/>
        </w:rPr>
        <w:tab/>
        <w:t>141</w:t>
      </w:r>
    </w:p>
    <w:p w14:paraId="01503682" w14:textId="77777777" w:rsidR="00BE52CE" w:rsidRPr="005B17D3" w:rsidRDefault="00BE52CE" w:rsidP="00EF3896">
      <w:pPr>
        <w:pStyle w:val="Index3"/>
        <w:tabs>
          <w:tab w:val="right" w:leader="dot" w:pos="9350"/>
        </w:tabs>
        <w:rPr>
          <w:noProof/>
        </w:rPr>
      </w:pPr>
      <w:r w:rsidRPr="005B17D3">
        <w:rPr>
          <w:noProof/>
        </w:rPr>
        <w:t>Purge Archive Reports</w:t>
      </w:r>
      <w:r w:rsidRPr="005B17D3">
        <w:rPr>
          <w:noProof/>
        </w:rPr>
        <w:tab/>
        <w:t>147</w:t>
      </w:r>
    </w:p>
    <w:p w14:paraId="7D47C5E1" w14:textId="77777777" w:rsidR="00BE52CE" w:rsidRPr="005B17D3" w:rsidRDefault="00BE52CE" w:rsidP="00EF3896">
      <w:pPr>
        <w:pStyle w:val="Index2"/>
        <w:tabs>
          <w:tab w:val="right" w:leader="dot" w:pos="9350"/>
        </w:tabs>
        <w:rPr>
          <w:noProof/>
        </w:rPr>
      </w:pPr>
      <w:r w:rsidRPr="005B17D3">
        <w:rPr>
          <w:noProof/>
        </w:rPr>
        <w:t>Time to Generate</w:t>
      </w:r>
      <w:r w:rsidRPr="005B17D3">
        <w:rPr>
          <w:noProof/>
        </w:rPr>
        <w:tab/>
        <w:t>94</w:t>
      </w:r>
    </w:p>
    <w:p w14:paraId="457F52D5" w14:textId="77777777" w:rsidR="00BE52CE" w:rsidRPr="005B17D3" w:rsidRDefault="00BE52CE" w:rsidP="00EF3896">
      <w:pPr>
        <w:pStyle w:val="Index2"/>
        <w:tabs>
          <w:tab w:val="right" w:leader="dot" w:pos="9350"/>
        </w:tabs>
        <w:rPr>
          <w:noProof/>
        </w:rPr>
      </w:pPr>
      <w:r w:rsidRPr="005B17D3">
        <w:rPr>
          <w:noProof/>
        </w:rPr>
        <w:t>Title</w:t>
      </w:r>
      <w:r w:rsidRPr="005B17D3">
        <w:rPr>
          <w:noProof/>
        </w:rPr>
        <w:tab/>
        <w:t>90, 92, 93, 95, 96</w:t>
      </w:r>
    </w:p>
    <w:p w14:paraId="409991C4" w14:textId="77777777" w:rsidR="00BE52CE" w:rsidRPr="005B17D3" w:rsidRDefault="00BE52CE" w:rsidP="00EF3896">
      <w:pPr>
        <w:pStyle w:val="Index2"/>
        <w:tabs>
          <w:tab w:val="right" w:leader="dot" w:pos="9350"/>
        </w:tabs>
        <w:rPr>
          <w:noProof/>
        </w:rPr>
      </w:pPr>
      <w:r w:rsidRPr="005B17D3">
        <w:rPr>
          <w:noProof/>
        </w:rPr>
        <w:t>Type</w:t>
      </w:r>
      <w:r w:rsidRPr="005B17D3">
        <w:rPr>
          <w:noProof/>
        </w:rPr>
        <w:tab/>
        <w:t>90, 92, 93, 95, 96</w:t>
      </w:r>
    </w:p>
    <w:p w14:paraId="5E79E49E" w14:textId="77777777" w:rsidR="00BE52CE" w:rsidRPr="005B17D3" w:rsidRDefault="00BE52CE" w:rsidP="00EF3896">
      <w:pPr>
        <w:pStyle w:val="Index1"/>
        <w:tabs>
          <w:tab w:val="right" w:leader="dot" w:pos="9350"/>
        </w:tabs>
        <w:rPr>
          <w:noProof/>
        </w:rPr>
      </w:pPr>
      <w:r w:rsidRPr="005B17D3">
        <w:rPr>
          <w:noProof/>
        </w:rPr>
        <w:t>Report List</w:t>
      </w:r>
    </w:p>
    <w:p w14:paraId="05446821" w14:textId="77777777" w:rsidR="00BE52CE" w:rsidRPr="005B17D3" w:rsidRDefault="00BE52CE" w:rsidP="00EF3896">
      <w:pPr>
        <w:pStyle w:val="Index2"/>
        <w:tabs>
          <w:tab w:val="right" w:leader="dot" w:pos="9350"/>
        </w:tabs>
        <w:rPr>
          <w:noProof/>
        </w:rPr>
      </w:pPr>
      <w:r w:rsidRPr="005B17D3">
        <w:rPr>
          <w:noProof/>
        </w:rPr>
        <w:t>BOS 1</w:t>
      </w:r>
      <w:r w:rsidRPr="005B17D3">
        <w:rPr>
          <w:noProof/>
        </w:rPr>
        <w:tab/>
        <w:t>98, 109</w:t>
      </w:r>
    </w:p>
    <w:p w14:paraId="2C5B6E97" w14:textId="77777777" w:rsidR="00BE52CE" w:rsidRPr="005B17D3" w:rsidRDefault="00BE52CE" w:rsidP="00EF3896">
      <w:pPr>
        <w:pStyle w:val="Index2"/>
        <w:tabs>
          <w:tab w:val="right" w:leader="dot" w:pos="9350"/>
        </w:tabs>
        <w:rPr>
          <w:noProof/>
        </w:rPr>
      </w:pPr>
      <w:r w:rsidRPr="005B17D3">
        <w:rPr>
          <w:noProof/>
        </w:rPr>
        <w:t>EED 22</w:t>
      </w:r>
      <w:r w:rsidRPr="005B17D3">
        <w:rPr>
          <w:noProof/>
        </w:rPr>
        <w:tab/>
        <w:t>102</w:t>
      </w:r>
    </w:p>
    <w:p w14:paraId="4AAE5DF6" w14:textId="77777777" w:rsidR="00BE52CE" w:rsidRPr="005B17D3" w:rsidRDefault="00BE52CE" w:rsidP="00EF3896">
      <w:pPr>
        <w:pStyle w:val="Index2"/>
        <w:tabs>
          <w:tab w:val="right" w:leader="dot" w:pos="9350"/>
        </w:tabs>
        <w:rPr>
          <w:noProof/>
        </w:rPr>
      </w:pPr>
      <w:r w:rsidRPr="005B17D3">
        <w:rPr>
          <w:noProof/>
          <w:u w:val="single"/>
        </w:rPr>
        <w:t>EED 23</w:t>
      </w:r>
      <w:r w:rsidRPr="005B17D3">
        <w:rPr>
          <w:noProof/>
        </w:rPr>
        <w:tab/>
        <w:t>102</w:t>
      </w:r>
    </w:p>
    <w:p w14:paraId="1E578EAB" w14:textId="77777777" w:rsidR="00BE52CE" w:rsidRPr="005B17D3" w:rsidRDefault="00BE52CE" w:rsidP="00EF3896">
      <w:pPr>
        <w:pStyle w:val="Index2"/>
        <w:tabs>
          <w:tab w:val="right" w:leader="dot" w:pos="9350"/>
        </w:tabs>
        <w:rPr>
          <w:noProof/>
        </w:rPr>
      </w:pPr>
      <w:r w:rsidRPr="005B17D3">
        <w:rPr>
          <w:noProof/>
        </w:rPr>
        <w:t>EED 8</w:t>
      </w:r>
      <w:r w:rsidRPr="005B17D3">
        <w:rPr>
          <w:noProof/>
        </w:rPr>
        <w:tab/>
        <w:t>99</w:t>
      </w:r>
    </w:p>
    <w:p w14:paraId="200909F8" w14:textId="77777777" w:rsidR="00BE52CE" w:rsidRPr="005B17D3" w:rsidRDefault="00BE52CE" w:rsidP="00EF3896">
      <w:pPr>
        <w:pStyle w:val="Index2"/>
        <w:tabs>
          <w:tab w:val="right" w:leader="dot" w:pos="9350"/>
        </w:tabs>
        <w:rPr>
          <w:noProof/>
        </w:rPr>
      </w:pPr>
      <w:r w:rsidRPr="005B17D3">
        <w:rPr>
          <w:noProof/>
        </w:rPr>
        <w:t>IV 1</w:t>
      </w:r>
      <w:r w:rsidRPr="005B17D3">
        <w:rPr>
          <w:noProof/>
        </w:rPr>
        <w:tab/>
        <w:t>102</w:t>
      </w:r>
    </w:p>
    <w:p w14:paraId="15D02C63" w14:textId="77777777" w:rsidR="00BE52CE" w:rsidRPr="005B17D3" w:rsidRDefault="00BE52CE" w:rsidP="00EF3896">
      <w:pPr>
        <w:pStyle w:val="Index2"/>
        <w:tabs>
          <w:tab w:val="right" w:leader="dot" w:pos="9350"/>
        </w:tabs>
        <w:rPr>
          <w:noProof/>
        </w:rPr>
      </w:pPr>
      <w:r w:rsidRPr="005B17D3">
        <w:rPr>
          <w:noProof/>
        </w:rPr>
        <w:t>IV 3</w:t>
      </w:r>
      <w:r w:rsidRPr="005B17D3">
        <w:rPr>
          <w:noProof/>
        </w:rPr>
        <w:tab/>
        <w:t>103</w:t>
      </w:r>
    </w:p>
    <w:p w14:paraId="6E439BC4" w14:textId="77777777" w:rsidR="00BE52CE" w:rsidRPr="005B17D3" w:rsidRDefault="00BE52CE" w:rsidP="00EF3896">
      <w:pPr>
        <w:pStyle w:val="Index2"/>
        <w:tabs>
          <w:tab w:val="right" w:leader="dot" w:pos="9350"/>
        </w:tabs>
        <w:rPr>
          <w:noProof/>
        </w:rPr>
      </w:pPr>
      <w:r w:rsidRPr="005B17D3">
        <w:rPr>
          <w:noProof/>
        </w:rPr>
        <w:t>IV 4</w:t>
      </w:r>
      <w:r w:rsidRPr="005B17D3">
        <w:rPr>
          <w:noProof/>
        </w:rPr>
        <w:tab/>
        <w:t>103</w:t>
      </w:r>
    </w:p>
    <w:p w14:paraId="32BBAB2F" w14:textId="77777777" w:rsidR="00BE52CE" w:rsidRPr="005B17D3" w:rsidRDefault="00BE52CE" w:rsidP="00EF3896">
      <w:pPr>
        <w:pStyle w:val="Index2"/>
        <w:tabs>
          <w:tab w:val="right" w:leader="dot" w:pos="9350"/>
        </w:tabs>
        <w:rPr>
          <w:noProof/>
        </w:rPr>
      </w:pPr>
      <w:r w:rsidRPr="005B17D3">
        <w:rPr>
          <w:noProof/>
        </w:rPr>
        <w:t>IV 5</w:t>
      </w:r>
      <w:r w:rsidRPr="005B17D3">
        <w:rPr>
          <w:noProof/>
        </w:rPr>
        <w:tab/>
        <w:t>103</w:t>
      </w:r>
    </w:p>
    <w:p w14:paraId="64A30303" w14:textId="77777777" w:rsidR="00BE52CE" w:rsidRPr="005B17D3" w:rsidRDefault="00BE52CE" w:rsidP="00EF3896">
      <w:pPr>
        <w:pStyle w:val="Index2"/>
        <w:tabs>
          <w:tab w:val="right" w:leader="dot" w:pos="9350"/>
        </w:tabs>
        <w:rPr>
          <w:noProof/>
        </w:rPr>
      </w:pPr>
      <w:r w:rsidRPr="005B17D3">
        <w:rPr>
          <w:noProof/>
        </w:rPr>
        <w:t>OPP 4</w:t>
      </w:r>
      <w:r w:rsidRPr="005B17D3">
        <w:rPr>
          <w:noProof/>
        </w:rPr>
        <w:tab/>
        <w:t>103, 110</w:t>
      </w:r>
    </w:p>
    <w:p w14:paraId="5CB77B3B" w14:textId="77777777" w:rsidR="00BE52CE" w:rsidRPr="005B17D3" w:rsidRDefault="00BE52CE" w:rsidP="00EF3896">
      <w:pPr>
        <w:pStyle w:val="Index2"/>
        <w:tabs>
          <w:tab w:val="right" w:leader="dot" w:pos="9350"/>
        </w:tabs>
        <w:rPr>
          <w:noProof/>
        </w:rPr>
      </w:pPr>
      <w:r w:rsidRPr="005B17D3">
        <w:rPr>
          <w:noProof/>
        </w:rPr>
        <w:t>OPP 5</w:t>
      </w:r>
      <w:r w:rsidRPr="005B17D3">
        <w:rPr>
          <w:noProof/>
        </w:rPr>
        <w:tab/>
        <w:t>103, 110</w:t>
      </w:r>
    </w:p>
    <w:p w14:paraId="05FF6AEB" w14:textId="77777777" w:rsidR="00BE52CE" w:rsidRPr="005B17D3" w:rsidRDefault="00BE52CE" w:rsidP="00EF3896">
      <w:pPr>
        <w:pStyle w:val="Index2"/>
        <w:tabs>
          <w:tab w:val="right" w:leader="dot" w:pos="9350"/>
        </w:tabs>
        <w:rPr>
          <w:noProof/>
        </w:rPr>
      </w:pPr>
      <w:r w:rsidRPr="005B17D3">
        <w:rPr>
          <w:noProof/>
        </w:rPr>
        <w:t>OPP 6</w:t>
      </w:r>
      <w:r w:rsidRPr="005B17D3">
        <w:rPr>
          <w:noProof/>
        </w:rPr>
        <w:tab/>
        <w:t>103, 110</w:t>
      </w:r>
    </w:p>
    <w:p w14:paraId="32B55CBD" w14:textId="77777777" w:rsidR="00BE52CE" w:rsidRPr="005B17D3" w:rsidRDefault="00BE52CE" w:rsidP="00EF3896">
      <w:pPr>
        <w:pStyle w:val="Index2"/>
        <w:tabs>
          <w:tab w:val="right" w:leader="dot" w:pos="9350"/>
        </w:tabs>
        <w:rPr>
          <w:noProof/>
        </w:rPr>
      </w:pPr>
      <w:r w:rsidRPr="005B17D3">
        <w:rPr>
          <w:noProof/>
        </w:rPr>
        <w:t>OPP 7</w:t>
      </w:r>
      <w:r w:rsidRPr="005B17D3">
        <w:rPr>
          <w:noProof/>
        </w:rPr>
        <w:tab/>
        <w:t>104, 110</w:t>
      </w:r>
    </w:p>
    <w:p w14:paraId="72B38E4E" w14:textId="77777777" w:rsidR="00BE52CE" w:rsidRPr="005B17D3" w:rsidRDefault="00BE52CE" w:rsidP="00EF3896">
      <w:pPr>
        <w:pStyle w:val="Index2"/>
        <w:tabs>
          <w:tab w:val="right" w:leader="dot" w:pos="9350"/>
        </w:tabs>
        <w:rPr>
          <w:noProof/>
        </w:rPr>
      </w:pPr>
      <w:r w:rsidRPr="005B17D3">
        <w:rPr>
          <w:noProof/>
        </w:rPr>
        <w:t>OPP 8</w:t>
      </w:r>
      <w:r w:rsidRPr="005B17D3">
        <w:rPr>
          <w:noProof/>
        </w:rPr>
        <w:tab/>
        <w:t>104, 110</w:t>
      </w:r>
    </w:p>
    <w:p w14:paraId="6D6749C2" w14:textId="77777777" w:rsidR="00BE52CE" w:rsidRPr="005B17D3" w:rsidRDefault="00BE52CE" w:rsidP="00EF3896">
      <w:pPr>
        <w:pStyle w:val="Index2"/>
        <w:tabs>
          <w:tab w:val="right" w:leader="dot" w:pos="9350"/>
        </w:tabs>
        <w:rPr>
          <w:noProof/>
        </w:rPr>
      </w:pPr>
      <w:r w:rsidRPr="005B17D3">
        <w:rPr>
          <w:noProof/>
        </w:rPr>
        <w:t>P8G 1</w:t>
      </w:r>
      <w:r w:rsidRPr="005B17D3">
        <w:rPr>
          <w:noProof/>
        </w:rPr>
        <w:tab/>
        <w:t>104, 110</w:t>
      </w:r>
    </w:p>
    <w:p w14:paraId="2E858865" w14:textId="77777777" w:rsidR="00BE52CE" w:rsidRPr="005B17D3" w:rsidRDefault="00BE52CE" w:rsidP="00EF3896">
      <w:pPr>
        <w:pStyle w:val="Index2"/>
        <w:tabs>
          <w:tab w:val="right" w:leader="dot" w:pos="9350"/>
        </w:tabs>
        <w:rPr>
          <w:noProof/>
        </w:rPr>
      </w:pPr>
      <w:r w:rsidRPr="005B17D3">
        <w:rPr>
          <w:noProof/>
        </w:rPr>
        <w:t>P8G 2</w:t>
      </w:r>
      <w:r w:rsidRPr="005B17D3">
        <w:rPr>
          <w:noProof/>
        </w:rPr>
        <w:tab/>
        <w:t>104, 110</w:t>
      </w:r>
    </w:p>
    <w:p w14:paraId="53CE5A57" w14:textId="77777777" w:rsidR="00BE52CE" w:rsidRPr="005B17D3" w:rsidRDefault="00BE52CE" w:rsidP="00EF3896">
      <w:pPr>
        <w:pStyle w:val="Index2"/>
        <w:tabs>
          <w:tab w:val="right" w:leader="dot" w:pos="9350"/>
        </w:tabs>
        <w:rPr>
          <w:noProof/>
        </w:rPr>
      </w:pPr>
      <w:r w:rsidRPr="005B17D3">
        <w:rPr>
          <w:noProof/>
        </w:rPr>
        <w:t>P8G 3</w:t>
      </w:r>
      <w:r w:rsidRPr="005B17D3">
        <w:rPr>
          <w:noProof/>
        </w:rPr>
        <w:tab/>
        <w:t>105, 110</w:t>
      </w:r>
    </w:p>
    <w:p w14:paraId="2E6C98AB" w14:textId="77777777" w:rsidR="00BE52CE" w:rsidRPr="005B17D3" w:rsidRDefault="00BE52CE" w:rsidP="00EF3896">
      <w:pPr>
        <w:pStyle w:val="Index2"/>
        <w:tabs>
          <w:tab w:val="right" w:leader="dot" w:pos="9350"/>
        </w:tabs>
        <w:rPr>
          <w:noProof/>
        </w:rPr>
      </w:pPr>
      <w:r w:rsidRPr="005B17D3">
        <w:rPr>
          <w:noProof/>
        </w:rPr>
        <w:t>P8G 4</w:t>
      </w:r>
      <w:r w:rsidRPr="005B17D3">
        <w:rPr>
          <w:noProof/>
        </w:rPr>
        <w:tab/>
        <w:t>110</w:t>
      </w:r>
    </w:p>
    <w:p w14:paraId="1729A287" w14:textId="77777777" w:rsidR="00BE52CE" w:rsidRPr="005B17D3" w:rsidRDefault="00BE52CE" w:rsidP="00EF3896">
      <w:pPr>
        <w:pStyle w:val="Index2"/>
        <w:tabs>
          <w:tab w:val="right" w:leader="dot" w:pos="9350"/>
        </w:tabs>
        <w:rPr>
          <w:noProof/>
        </w:rPr>
      </w:pPr>
      <w:r w:rsidRPr="005B17D3">
        <w:rPr>
          <w:noProof/>
        </w:rPr>
        <w:t>QM 10</w:t>
      </w:r>
      <w:r w:rsidRPr="005B17D3">
        <w:rPr>
          <w:noProof/>
        </w:rPr>
        <w:tab/>
        <w:t>106, 110</w:t>
      </w:r>
    </w:p>
    <w:p w14:paraId="334CD6AE" w14:textId="77777777" w:rsidR="00BE52CE" w:rsidRPr="005B17D3" w:rsidRDefault="00BE52CE" w:rsidP="00EF3896">
      <w:pPr>
        <w:pStyle w:val="Index2"/>
        <w:tabs>
          <w:tab w:val="right" w:leader="dot" w:pos="9350"/>
        </w:tabs>
        <w:rPr>
          <w:noProof/>
        </w:rPr>
      </w:pPr>
      <w:r w:rsidRPr="005B17D3">
        <w:rPr>
          <w:noProof/>
        </w:rPr>
        <w:t>QM 11</w:t>
      </w:r>
      <w:r w:rsidRPr="005B17D3">
        <w:rPr>
          <w:noProof/>
        </w:rPr>
        <w:tab/>
        <w:t>107, 110</w:t>
      </w:r>
    </w:p>
    <w:p w14:paraId="25D4AF8C" w14:textId="77777777" w:rsidR="00BE52CE" w:rsidRPr="005B17D3" w:rsidRDefault="00BE52CE" w:rsidP="00EF3896">
      <w:pPr>
        <w:pStyle w:val="Index2"/>
        <w:tabs>
          <w:tab w:val="right" w:leader="dot" w:pos="9350"/>
        </w:tabs>
        <w:rPr>
          <w:noProof/>
        </w:rPr>
      </w:pPr>
      <w:r w:rsidRPr="005B17D3">
        <w:rPr>
          <w:noProof/>
        </w:rPr>
        <w:t>QM 14</w:t>
      </w:r>
      <w:r w:rsidRPr="005B17D3">
        <w:rPr>
          <w:noProof/>
        </w:rPr>
        <w:tab/>
        <w:t>107</w:t>
      </w:r>
    </w:p>
    <w:p w14:paraId="6B5F5BA2" w14:textId="77777777" w:rsidR="00BE52CE" w:rsidRPr="005B17D3" w:rsidRDefault="00BE52CE" w:rsidP="00EF3896">
      <w:pPr>
        <w:pStyle w:val="Index2"/>
        <w:tabs>
          <w:tab w:val="right" w:leader="dot" w:pos="9350"/>
        </w:tabs>
        <w:rPr>
          <w:noProof/>
        </w:rPr>
      </w:pPr>
      <w:r w:rsidRPr="005B17D3">
        <w:rPr>
          <w:noProof/>
        </w:rPr>
        <w:t>QM 15</w:t>
      </w:r>
      <w:r w:rsidRPr="005B17D3">
        <w:rPr>
          <w:noProof/>
        </w:rPr>
        <w:tab/>
        <w:t>108</w:t>
      </w:r>
    </w:p>
    <w:p w14:paraId="444B4485" w14:textId="77777777" w:rsidR="00BE52CE" w:rsidRPr="005B17D3" w:rsidRDefault="00BE52CE" w:rsidP="00EF3896">
      <w:pPr>
        <w:pStyle w:val="Index2"/>
        <w:tabs>
          <w:tab w:val="right" w:leader="dot" w:pos="9350"/>
        </w:tabs>
        <w:rPr>
          <w:noProof/>
        </w:rPr>
      </w:pPr>
      <w:r w:rsidRPr="005B17D3">
        <w:rPr>
          <w:noProof/>
        </w:rPr>
        <w:t>QM 17</w:t>
      </w:r>
      <w:r w:rsidRPr="005B17D3">
        <w:rPr>
          <w:noProof/>
        </w:rPr>
        <w:tab/>
        <w:t>108, 110</w:t>
      </w:r>
    </w:p>
    <w:p w14:paraId="16908719" w14:textId="77777777" w:rsidR="00BE52CE" w:rsidRPr="005B17D3" w:rsidRDefault="00BE52CE" w:rsidP="00EF3896">
      <w:pPr>
        <w:pStyle w:val="Index2"/>
        <w:tabs>
          <w:tab w:val="right" w:leader="dot" w:pos="9350"/>
        </w:tabs>
        <w:rPr>
          <w:noProof/>
        </w:rPr>
      </w:pPr>
      <w:r w:rsidRPr="005B17D3">
        <w:rPr>
          <w:noProof/>
        </w:rPr>
        <w:t>QM 19</w:t>
      </w:r>
      <w:r w:rsidRPr="005B17D3">
        <w:rPr>
          <w:noProof/>
        </w:rPr>
        <w:tab/>
        <w:t>108, 110</w:t>
      </w:r>
    </w:p>
    <w:p w14:paraId="419B8952" w14:textId="77777777" w:rsidR="00BE52CE" w:rsidRPr="005B17D3" w:rsidRDefault="00BE52CE" w:rsidP="00EF3896">
      <w:pPr>
        <w:pStyle w:val="Index2"/>
        <w:tabs>
          <w:tab w:val="right" w:leader="dot" w:pos="9350"/>
        </w:tabs>
        <w:rPr>
          <w:noProof/>
        </w:rPr>
      </w:pPr>
      <w:r w:rsidRPr="005B17D3">
        <w:rPr>
          <w:noProof/>
        </w:rPr>
        <w:t>QM 20</w:t>
      </w:r>
      <w:r w:rsidRPr="005B17D3">
        <w:rPr>
          <w:noProof/>
        </w:rPr>
        <w:tab/>
        <w:t>108, 110</w:t>
      </w:r>
    </w:p>
    <w:p w14:paraId="06EFF452" w14:textId="77777777" w:rsidR="00BE52CE" w:rsidRPr="005B17D3" w:rsidRDefault="00BE52CE" w:rsidP="00EF3896">
      <w:pPr>
        <w:pStyle w:val="Index2"/>
        <w:tabs>
          <w:tab w:val="right" w:leader="dot" w:pos="9350"/>
        </w:tabs>
        <w:rPr>
          <w:noProof/>
        </w:rPr>
      </w:pPr>
      <w:r w:rsidRPr="005B17D3">
        <w:rPr>
          <w:noProof/>
        </w:rPr>
        <w:t>QM 21</w:t>
      </w:r>
      <w:r w:rsidRPr="005B17D3">
        <w:rPr>
          <w:noProof/>
        </w:rPr>
        <w:tab/>
        <w:t>108, 110</w:t>
      </w:r>
    </w:p>
    <w:p w14:paraId="3E7CA5FC" w14:textId="77777777" w:rsidR="00BE52CE" w:rsidRPr="005B17D3" w:rsidRDefault="00BE52CE" w:rsidP="00EF3896">
      <w:pPr>
        <w:pStyle w:val="Index2"/>
        <w:tabs>
          <w:tab w:val="right" w:leader="dot" w:pos="9350"/>
        </w:tabs>
        <w:rPr>
          <w:noProof/>
        </w:rPr>
      </w:pPr>
      <w:r w:rsidRPr="005B17D3">
        <w:rPr>
          <w:noProof/>
        </w:rPr>
        <w:t>QM 23</w:t>
      </w:r>
      <w:r w:rsidRPr="005B17D3">
        <w:rPr>
          <w:noProof/>
        </w:rPr>
        <w:tab/>
        <w:t>109, 110</w:t>
      </w:r>
    </w:p>
    <w:p w14:paraId="4EF8973A" w14:textId="77777777" w:rsidR="00BE52CE" w:rsidRPr="005B17D3" w:rsidRDefault="00BE52CE" w:rsidP="00EF3896">
      <w:pPr>
        <w:pStyle w:val="Index2"/>
        <w:tabs>
          <w:tab w:val="right" w:leader="dot" w:pos="9350"/>
        </w:tabs>
        <w:rPr>
          <w:noProof/>
        </w:rPr>
      </w:pPr>
      <w:r w:rsidRPr="005B17D3">
        <w:rPr>
          <w:noProof/>
        </w:rPr>
        <w:t>QM 25</w:t>
      </w:r>
      <w:r w:rsidRPr="005B17D3">
        <w:rPr>
          <w:noProof/>
        </w:rPr>
        <w:tab/>
        <w:t>109, 110</w:t>
      </w:r>
    </w:p>
    <w:p w14:paraId="31CE6E61" w14:textId="77777777" w:rsidR="00BE52CE" w:rsidRPr="005B17D3" w:rsidRDefault="00BE52CE" w:rsidP="00EF3896">
      <w:pPr>
        <w:pStyle w:val="Index2"/>
        <w:tabs>
          <w:tab w:val="right" w:leader="dot" w:pos="9350"/>
        </w:tabs>
        <w:rPr>
          <w:noProof/>
        </w:rPr>
      </w:pPr>
      <w:r w:rsidRPr="005B17D3">
        <w:rPr>
          <w:noProof/>
        </w:rPr>
        <w:t>QM 28</w:t>
      </w:r>
      <w:r w:rsidRPr="005B17D3">
        <w:rPr>
          <w:noProof/>
        </w:rPr>
        <w:tab/>
        <w:t>109, 110</w:t>
      </w:r>
    </w:p>
    <w:p w14:paraId="576D3EB4" w14:textId="77777777" w:rsidR="00BE52CE" w:rsidRPr="005B17D3" w:rsidRDefault="00BE52CE" w:rsidP="00EF3896">
      <w:pPr>
        <w:pStyle w:val="Index2"/>
        <w:tabs>
          <w:tab w:val="right" w:leader="dot" w:pos="9350"/>
        </w:tabs>
        <w:rPr>
          <w:noProof/>
        </w:rPr>
      </w:pPr>
      <w:r w:rsidRPr="005B17D3">
        <w:rPr>
          <w:noProof/>
        </w:rPr>
        <w:t>QM 29</w:t>
      </w:r>
      <w:r w:rsidRPr="005B17D3">
        <w:rPr>
          <w:noProof/>
        </w:rPr>
        <w:tab/>
        <w:t>109, 110</w:t>
      </w:r>
    </w:p>
    <w:p w14:paraId="150B5377" w14:textId="77777777" w:rsidR="00BE52CE" w:rsidRPr="005B17D3" w:rsidRDefault="00BE52CE" w:rsidP="00EF3896">
      <w:pPr>
        <w:pStyle w:val="Index2"/>
        <w:tabs>
          <w:tab w:val="right" w:leader="dot" w:pos="9350"/>
        </w:tabs>
        <w:rPr>
          <w:noProof/>
        </w:rPr>
      </w:pPr>
      <w:r w:rsidRPr="005B17D3">
        <w:rPr>
          <w:noProof/>
        </w:rPr>
        <w:t>QM 3</w:t>
      </w:r>
      <w:r w:rsidRPr="005B17D3">
        <w:rPr>
          <w:noProof/>
        </w:rPr>
        <w:tab/>
        <w:t>105, 110</w:t>
      </w:r>
    </w:p>
    <w:p w14:paraId="6E8DA810" w14:textId="77777777" w:rsidR="00BE52CE" w:rsidRPr="005B17D3" w:rsidRDefault="00BE52CE" w:rsidP="00EF3896">
      <w:pPr>
        <w:pStyle w:val="Index2"/>
        <w:tabs>
          <w:tab w:val="right" w:leader="dot" w:pos="9350"/>
        </w:tabs>
        <w:rPr>
          <w:noProof/>
        </w:rPr>
      </w:pPr>
      <w:r w:rsidRPr="005B17D3">
        <w:rPr>
          <w:noProof/>
        </w:rPr>
        <w:t>QM 30</w:t>
      </w:r>
      <w:r w:rsidRPr="005B17D3">
        <w:rPr>
          <w:noProof/>
        </w:rPr>
        <w:tab/>
        <w:t>109, 110</w:t>
      </w:r>
    </w:p>
    <w:p w14:paraId="4B75519E" w14:textId="77777777" w:rsidR="00BE52CE" w:rsidRPr="005B17D3" w:rsidRDefault="00BE52CE" w:rsidP="00EF3896">
      <w:pPr>
        <w:pStyle w:val="Index2"/>
        <w:tabs>
          <w:tab w:val="right" w:leader="dot" w:pos="9350"/>
        </w:tabs>
        <w:rPr>
          <w:noProof/>
        </w:rPr>
      </w:pPr>
      <w:r w:rsidRPr="005B17D3">
        <w:rPr>
          <w:noProof/>
        </w:rPr>
        <w:t>QM 4</w:t>
      </w:r>
      <w:r w:rsidRPr="005B17D3">
        <w:rPr>
          <w:noProof/>
        </w:rPr>
        <w:tab/>
        <w:t>106</w:t>
      </w:r>
    </w:p>
    <w:p w14:paraId="6EC8F223" w14:textId="77777777" w:rsidR="00BE52CE" w:rsidRPr="005B17D3" w:rsidRDefault="00BE52CE" w:rsidP="00EF3896">
      <w:pPr>
        <w:pStyle w:val="Index2"/>
        <w:tabs>
          <w:tab w:val="right" w:leader="dot" w:pos="9350"/>
        </w:tabs>
        <w:rPr>
          <w:noProof/>
        </w:rPr>
      </w:pPr>
      <w:r w:rsidRPr="005B17D3">
        <w:rPr>
          <w:noProof/>
        </w:rPr>
        <w:t>QM 5</w:t>
      </w:r>
      <w:r w:rsidRPr="005B17D3">
        <w:rPr>
          <w:noProof/>
        </w:rPr>
        <w:tab/>
        <w:t>106</w:t>
      </w:r>
    </w:p>
    <w:p w14:paraId="2DFE1D74" w14:textId="77777777" w:rsidR="00BE52CE" w:rsidRPr="005B17D3" w:rsidRDefault="00BE52CE" w:rsidP="00EF3896">
      <w:pPr>
        <w:pStyle w:val="Index2"/>
        <w:tabs>
          <w:tab w:val="right" w:leader="dot" w:pos="9350"/>
        </w:tabs>
        <w:rPr>
          <w:noProof/>
        </w:rPr>
      </w:pPr>
      <w:r w:rsidRPr="005B17D3">
        <w:rPr>
          <w:noProof/>
        </w:rPr>
        <w:t>QM 6</w:t>
      </w:r>
      <w:r w:rsidRPr="005B17D3">
        <w:rPr>
          <w:noProof/>
        </w:rPr>
        <w:tab/>
        <w:t>106</w:t>
      </w:r>
    </w:p>
    <w:p w14:paraId="08BCC4FC" w14:textId="77777777" w:rsidR="00BE52CE" w:rsidRPr="005B17D3" w:rsidRDefault="00BE52CE" w:rsidP="00EF3896">
      <w:pPr>
        <w:pStyle w:val="Index2"/>
        <w:tabs>
          <w:tab w:val="right" w:leader="dot" w:pos="9350"/>
        </w:tabs>
        <w:rPr>
          <w:noProof/>
        </w:rPr>
      </w:pPr>
      <w:r w:rsidRPr="005B17D3">
        <w:rPr>
          <w:noProof/>
        </w:rPr>
        <w:t>QM 8</w:t>
      </w:r>
      <w:r w:rsidRPr="005B17D3">
        <w:rPr>
          <w:noProof/>
        </w:rPr>
        <w:tab/>
        <w:t>106, 110</w:t>
      </w:r>
    </w:p>
    <w:p w14:paraId="4CDDA2DB" w14:textId="77777777" w:rsidR="00BE52CE" w:rsidRPr="005B17D3" w:rsidRDefault="00BE52CE" w:rsidP="00EF3896">
      <w:pPr>
        <w:pStyle w:val="Index1"/>
        <w:tabs>
          <w:tab w:val="right" w:leader="dot" w:pos="9350"/>
        </w:tabs>
        <w:rPr>
          <w:noProof/>
        </w:rPr>
      </w:pPr>
      <w:r w:rsidRPr="005B17D3">
        <w:rPr>
          <w:noProof/>
        </w:rPr>
        <w:t>Reported Coverage Months ACA</w:t>
      </w:r>
      <w:r w:rsidRPr="005B17D3">
        <w:rPr>
          <w:noProof/>
        </w:rPr>
        <w:tab/>
        <w:t>392</w:t>
      </w:r>
    </w:p>
    <w:p w14:paraId="6DBD84F2" w14:textId="77777777" w:rsidR="00BE52CE" w:rsidRPr="005B17D3" w:rsidRDefault="00BE52CE" w:rsidP="00EF3896">
      <w:pPr>
        <w:pStyle w:val="Index1"/>
        <w:tabs>
          <w:tab w:val="right" w:leader="dot" w:pos="9350"/>
        </w:tabs>
        <w:rPr>
          <w:noProof/>
        </w:rPr>
      </w:pPr>
      <w:r w:rsidRPr="005B17D3">
        <w:rPr>
          <w:noProof/>
        </w:rPr>
        <w:t>Reporting MEC to the IRS</w:t>
      </w:r>
      <w:r w:rsidRPr="005B17D3">
        <w:rPr>
          <w:noProof/>
        </w:rPr>
        <w:tab/>
        <w:t>390</w:t>
      </w:r>
    </w:p>
    <w:p w14:paraId="1AA22C81" w14:textId="77777777" w:rsidR="00BE52CE" w:rsidRPr="005B17D3" w:rsidRDefault="00BE52CE" w:rsidP="00EF3896">
      <w:pPr>
        <w:pStyle w:val="Index1"/>
        <w:tabs>
          <w:tab w:val="right" w:leader="dot" w:pos="9350"/>
        </w:tabs>
        <w:rPr>
          <w:noProof/>
        </w:rPr>
      </w:pPr>
      <w:r w:rsidRPr="005B17D3">
        <w:rPr>
          <w:b/>
          <w:iCs/>
          <w:noProof/>
        </w:rPr>
        <w:t>Role</w:t>
      </w:r>
      <w:r w:rsidRPr="005B17D3">
        <w:rPr>
          <w:noProof/>
        </w:rPr>
        <w:tab/>
        <w:t>26, 34, 132, 133, 134, 135, 136, 137, 138, 228, 282, 283, 284, 287, 288, 290</w:t>
      </w:r>
    </w:p>
    <w:p w14:paraId="5A921C9D" w14:textId="77777777" w:rsidR="00BE52CE" w:rsidRPr="005B17D3" w:rsidRDefault="00BE52CE" w:rsidP="00EF3896">
      <w:pPr>
        <w:pStyle w:val="Index2"/>
        <w:tabs>
          <w:tab w:val="right" w:leader="dot" w:pos="9350"/>
        </w:tabs>
        <w:rPr>
          <w:noProof/>
        </w:rPr>
      </w:pPr>
      <w:r w:rsidRPr="005B17D3">
        <w:rPr>
          <w:noProof/>
        </w:rPr>
        <w:t>Add/Edit</w:t>
      </w:r>
      <w:r w:rsidRPr="005B17D3">
        <w:rPr>
          <w:noProof/>
        </w:rPr>
        <w:tab/>
        <w:t>135</w:t>
      </w:r>
    </w:p>
    <w:p w14:paraId="3260A560" w14:textId="77777777" w:rsidR="00BE52CE" w:rsidRPr="005B17D3" w:rsidRDefault="00BE52CE" w:rsidP="00EF3896">
      <w:pPr>
        <w:pStyle w:val="Index2"/>
        <w:tabs>
          <w:tab w:val="right" w:leader="dot" w:pos="9350"/>
        </w:tabs>
        <w:rPr>
          <w:noProof/>
        </w:rPr>
      </w:pPr>
      <w:r w:rsidRPr="005B17D3">
        <w:rPr>
          <w:noProof/>
        </w:rPr>
        <w:t>Associates Deactivation</w:t>
      </w:r>
    </w:p>
    <w:p w14:paraId="40B534C2" w14:textId="77777777" w:rsidR="00BE52CE" w:rsidRPr="005B17D3" w:rsidRDefault="00BE52CE" w:rsidP="00EF3896">
      <w:pPr>
        <w:pStyle w:val="Index3"/>
        <w:tabs>
          <w:tab w:val="right" w:leader="dot" w:pos="9350"/>
        </w:tabs>
        <w:rPr>
          <w:noProof/>
        </w:rPr>
      </w:pPr>
      <w:r w:rsidRPr="005B17D3">
        <w:rPr>
          <w:noProof/>
        </w:rPr>
        <w:t>Date</w:t>
      </w:r>
      <w:r w:rsidRPr="005B17D3">
        <w:rPr>
          <w:noProof/>
        </w:rPr>
        <w:tab/>
        <w:t>287</w:t>
      </w:r>
    </w:p>
    <w:p w14:paraId="02B5CB00" w14:textId="77777777" w:rsidR="00BE52CE" w:rsidRPr="005B17D3" w:rsidRDefault="00BE52CE" w:rsidP="00EF3896">
      <w:pPr>
        <w:pStyle w:val="Index2"/>
        <w:tabs>
          <w:tab w:val="right" w:leader="dot" w:pos="9350"/>
        </w:tabs>
        <w:rPr>
          <w:noProof/>
        </w:rPr>
      </w:pPr>
      <w:r w:rsidRPr="005B17D3">
        <w:rPr>
          <w:noProof/>
        </w:rPr>
        <w:t>Description</w:t>
      </w:r>
      <w:r w:rsidRPr="005B17D3">
        <w:rPr>
          <w:noProof/>
        </w:rPr>
        <w:tab/>
        <w:t>135, 137</w:t>
      </w:r>
    </w:p>
    <w:p w14:paraId="13396E48" w14:textId="77777777" w:rsidR="00BE52CE" w:rsidRPr="005B17D3" w:rsidRDefault="00BE52CE" w:rsidP="00EF3896">
      <w:pPr>
        <w:pStyle w:val="Index2"/>
        <w:tabs>
          <w:tab w:val="right" w:leader="dot" w:pos="9350"/>
        </w:tabs>
        <w:rPr>
          <w:noProof/>
        </w:rPr>
      </w:pPr>
      <w:r w:rsidRPr="005B17D3">
        <w:rPr>
          <w:noProof/>
        </w:rPr>
        <w:t>Name</w:t>
      </w:r>
      <w:r w:rsidRPr="005B17D3">
        <w:rPr>
          <w:noProof/>
        </w:rPr>
        <w:tab/>
        <w:t>134, 135, 137</w:t>
      </w:r>
    </w:p>
    <w:p w14:paraId="1D488B3D" w14:textId="77777777" w:rsidR="00BE52CE" w:rsidRPr="005B17D3" w:rsidRDefault="00BE52CE" w:rsidP="00EF3896">
      <w:pPr>
        <w:pStyle w:val="Index1"/>
        <w:tabs>
          <w:tab w:val="right" w:leader="dot" w:pos="9350"/>
        </w:tabs>
        <w:rPr>
          <w:noProof/>
        </w:rPr>
      </w:pPr>
      <w:r w:rsidRPr="005B17D3">
        <w:rPr>
          <w:b/>
          <w:noProof/>
        </w:rPr>
        <w:t>Roles</w:t>
      </w:r>
      <w:r w:rsidRPr="005B17D3">
        <w:rPr>
          <w:noProof/>
        </w:rPr>
        <w:tab/>
        <w:t>130, 131, 132, 133, 134, 135, 136, 137, 138</w:t>
      </w:r>
    </w:p>
    <w:p w14:paraId="03126DCB" w14:textId="77777777" w:rsidR="00BE52CE" w:rsidRPr="005B17D3" w:rsidRDefault="00BE52CE" w:rsidP="00EF3896">
      <w:pPr>
        <w:pStyle w:val="Index2"/>
        <w:tabs>
          <w:tab w:val="right" w:leader="dot" w:pos="9350"/>
        </w:tabs>
        <w:rPr>
          <w:noProof/>
        </w:rPr>
      </w:pPr>
      <w:r w:rsidRPr="005B17D3">
        <w:rPr>
          <w:noProof/>
        </w:rPr>
        <w:t>New</w:t>
      </w:r>
      <w:r w:rsidRPr="005B17D3">
        <w:rPr>
          <w:noProof/>
        </w:rPr>
        <w:tab/>
        <w:t>137</w:t>
      </w:r>
    </w:p>
    <w:p w14:paraId="750AB4EC" w14:textId="77777777" w:rsidR="00BE52CE" w:rsidRPr="005B17D3" w:rsidRDefault="00BE52CE" w:rsidP="00EF3896">
      <w:pPr>
        <w:pStyle w:val="Index2"/>
        <w:tabs>
          <w:tab w:val="right" w:leader="dot" w:pos="9350"/>
        </w:tabs>
        <w:rPr>
          <w:noProof/>
        </w:rPr>
      </w:pPr>
      <w:r w:rsidRPr="005B17D3">
        <w:rPr>
          <w:noProof/>
        </w:rPr>
        <w:t>Old</w:t>
      </w:r>
      <w:r w:rsidRPr="005B17D3">
        <w:rPr>
          <w:noProof/>
        </w:rPr>
        <w:tab/>
        <w:t>137</w:t>
      </w:r>
    </w:p>
    <w:p w14:paraId="36CBBA13" w14:textId="77777777" w:rsidR="00BE52CE" w:rsidRPr="005B17D3" w:rsidRDefault="00BE52CE" w:rsidP="00EF3896">
      <w:pPr>
        <w:pStyle w:val="Index1"/>
        <w:tabs>
          <w:tab w:val="right" w:leader="dot" w:pos="9350"/>
        </w:tabs>
        <w:rPr>
          <w:noProof/>
        </w:rPr>
      </w:pPr>
      <w:r w:rsidRPr="005B17D3">
        <w:rPr>
          <w:b/>
          <w:noProof/>
        </w:rPr>
        <w:t>Search</w:t>
      </w:r>
      <w:r w:rsidRPr="005B17D3">
        <w:rPr>
          <w:noProof/>
        </w:rPr>
        <w:tab/>
        <w:t>36, 45, 121</w:t>
      </w:r>
    </w:p>
    <w:p w14:paraId="40AE2A84" w14:textId="77777777" w:rsidR="00BE52CE" w:rsidRPr="005B17D3" w:rsidRDefault="00BE52CE" w:rsidP="00EF3896">
      <w:pPr>
        <w:pStyle w:val="Index2"/>
        <w:tabs>
          <w:tab w:val="right" w:leader="dot" w:pos="9350"/>
        </w:tabs>
        <w:rPr>
          <w:noProof/>
        </w:rPr>
      </w:pPr>
      <w:r w:rsidRPr="005B17D3">
        <w:rPr>
          <w:noProof/>
        </w:rPr>
        <w:t>Additional Criteria</w:t>
      </w:r>
      <w:r w:rsidRPr="005B17D3">
        <w:rPr>
          <w:noProof/>
        </w:rPr>
        <w:tab/>
        <w:t>47, 52, 131</w:t>
      </w:r>
    </w:p>
    <w:p w14:paraId="74A1EBF5" w14:textId="77777777" w:rsidR="00BE52CE" w:rsidRPr="005B17D3" w:rsidRDefault="00BE52CE" w:rsidP="00EF3896">
      <w:pPr>
        <w:pStyle w:val="Index2"/>
        <w:tabs>
          <w:tab w:val="right" w:leader="dot" w:pos="9350"/>
        </w:tabs>
        <w:rPr>
          <w:noProof/>
        </w:rPr>
      </w:pPr>
      <w:r w:rsidRPr="005B17D3">
        <w:rPr>
          <w:noProof/>
        </w:rPr>
        <w:t>criteria</w:t>
      </w:r>
      <w:r w:rsidRPr="005B17D3">
        <w:rPr>
          <w:noProof/>
        </w:rPr>
        <w:tab/>
        <w:t>45, 51, 57, 86, 120</w:t>
      </w:r>
    </w:p>
    <w:p w14:paraId="02E60653" w14:textId="77777777" w:rsidR="00BE52CE" w:rsidRPr="005B17D3" w:rsidRDefault="00BE52CE" w:rsidP="00EF3896">
      <w:pPr>
        <w:pStyle w:val="Index2"/>
        <w:tabs>
          <w:tab w:val="right" w:leader="dot" w:pos="9350"/>
        </w:tabs>
        <w:rPr>
          <w:noProof/>
        </w:rPr>
      </w:pPr>
      <w:r w:rsidRPr="005B17D3">
        <w:rPr>
          <w:noProof/>
        </w:rPr>
        <w:t>for User</w:t>
      </w:r>
      <w:r w:rsidRPr="005B17D3">
        <w:rPr>
          <w:noProof/>
        </w:rPr>
        <w:tab/>
        <w:t>131</w:t>
      </w:r>
    </w:p>
    <w:p w14:paraId="4D8D5C6B" w14:textId="77777777" w:rsidR="00BE52CE" w:rsidRPr="005B17D3" w:rsidRDefault="00BE52CE" w:rsidP="00EF3896">
      <w:pPr>
        <w:pStyle w:val="Index2"/>
        <w:tabs>
          <w:tab w:val="right" w:leader="dot" w:pos="9350"/>
        </w:tabs>
        <w:rPr>
          <w:noProof/>
        </w:rPr>
      </w:pPr>
      <w:r w:rsidRPr="005B17D3">
        <w:rPr>
          <w:noProof/>
        </w:rPr>
        <w:t>HL7 Message</w:t>
      </w:r>
      <w:r w:rsidRPr="005B17D3">
        <w:rPr>
          <w:noProof/>
        </w:rPr>
        <w:tab/>
        <w:t>74</w:t>
      </w:r>
    </w:p>
    <w:p w14:paraId="431F4C8A" w14:textId="77777777" w:rsidR="00BE52CE" w:rsidRPr="005B17D3" w:rsidRDefault="00BE52CE" w:rsidP="00EF3896">
      <w:pPr>
        <w:pStyle w:val="Index2"/>
        <w:tabs>
          <w:tab w:val="right" w:leader="dot" w:pos="9350"/>
        </w:tabs>
        <w:rPr>
          <w:noProof/>
        </w:rPr>
      </w:pPr>
      <w:r w:rsidRPr="005B17D3">
        <w:rPr>
          <w:noProof/>
        </w:rPr>
        <w:t>in Online Help</w:t>
      </w:r>
      <w:r w:rsidRPr="005B17D3">
        <w:rPr>
          <w:noProof/>
        </w:rPr>
        <w:tab/>
        <w:t>40</w:t>
      </w:r>
    </w:p>
    <w:p w14:paraId="22C8288B" w14:textId="77777777" w:rsidR="00BE52CE" w:rsidRPr="005B17D3" w:rsidRDefault="00BE52CE" w:rsidP="00EF3896">
      <w:pPr>
        <w:pStyle w:val="Index2"/>
        <w:tabs>
          <w:tab w:val="right" w:leader="dot" w:pos="9350"/>
        </w:tabs>
        <w:rPr>
          <w:noProof/>
        </w:rPr>
      </w:pPr>
      <w:r w:rsidRPr="005B17D3">
        <w:rPr>
          <w:noProof/>
        </w:rPr>
        <w:t>input field</w:t>
      </w:r>
      <w:r w:rsidRPr="005B17D3">
        <w:rPr>
          <w:noProof/>
        </w:rPr>
        <w:tab/>
        <w:t>39</w:t>
      </w:r>
    </w:p>
    <w:p w14:paraId="73C8313D" w14:textId="77777777" w:rsidR="00BE52CE" w:rsidRPr="005B17D3" w:rsidRDefault="00BE52CE" w:rsidP="00EF3896">
      <w:pPr>
        <w:pStyle w:val="Index2"/>
        <w:tabs>
          <w:tab w:val="right" w:leader="dot" w:pos="9350"/>
        </w:tabs>
        <w:rPr>
          <w:noProof/>
        </w:rPr>
      </w:pPr>
      <w:r w:rsidRPr="005B17D3">
        <w:rPr>
          <w:noProof/>
        </w:rPr>
        <w:t>Items tab</w:t>
      </w:r>
      <w:r w:rsidRPr="005B17D3">
        <w:rPr>
          <w:noProof/>
        </w:rPr>
        <w:tab/>
        <w:t>57</w:t>
      </w:r>
    </w:p>
    <w:p w14:paraId="6215DBB5" w14:textId="77777777" w:rsidR="00BE52CE" w:rsidRPr="005B17D3" w:rsidRDefault="00BE52CE" w:rsidP="00EF3896">
      <w:pPr>
        <w:pStyle w:val="Index2"/>
        <w:tabs>
          <w:tab w:val="right" w:leader="dot" w:pos="9350"/>
        </w:tabs>
        <w:rPr>
          <w:noProof/>
        </w:rPr>
      </w:pPr>
      <w:r w:rsidRPr="005B17D3">
        <w:rPr>
          <w:noProof/>
          <w:u w:val="single"/>
        </w:rPr>
        <w:t>Minimum Criteria</w:t>
      </w:r>
      <w:r w:rsidRPr="005B17D3">
        <w:rPr>
          <w:noProof/>
        </w:rPr>
        <w:tab/>
        <w:t>131</w:t>
      </w:r>
    </w:p>
    <w:p w14:paraId="7B9A93FB" w14:textId="77777777" w:rsidR="00BE52CE" w:rsidRPr="005B17D3" w:rsidRDefault="00BE52CE" w:rsidP="00EF3896">
      <w:pPr>
        <w:pStyle w:val="Index2"/>
        <w:tabs>
          <w:tab w:val="right" w:leader="dot" w:pos="9350"/>
        </w:tabs>
        <w:rPr>
          <w:noProof/>
        </w:rPr>
      </w:pPr>
      <w:r w:rsidRPr="005B17D3">
        <w:rPr>
          <w:noProof/>
        </w:rPr>
        <w:t>Optional Criteria</w:t>
      </w:r>
      <w:r w:rsidRPr="005B17D3">
        <w:rPr>
          <w:noProof/>
        </w:rPr>
        <w:tab/>
        <w:t>62</w:t>
      </w:r>
    </w:p>
    <w:p w14:paraId="742BED3B" w14:textId="77777777" w:rsidR="00BE52CE" w:rsidRPr="005B17D3" w:rsidRDefault="00BE52CE" w:rsidP="00EF3896">
      <w:pPr>
        <w:pStyle w:val="Index2"/>
        <w:tabs>
          <w:tab w:val="right" w:leader="dot" w:pos="9350"/>
        </w:tabs>
        <w:rPr>
          <w:noProof/>
        </w:rPr>
      </w:pPr>
      <w:r w:rsidRPr="005B17D3">
        <w:rPr>
          <w:noProof/>
        </w:rPr>
        <w:t>Person</w:t>
      </w:r>
      <w:r w:rsidRPr="005B17D3">
        <w:rPr>
          <w:noProof/>
        </w:rPr>
        <w:tab/>
        <w:t>44</w:t>
      </w:r>
    </w:p>
    <w:p w14:paraId="5438E3BF" w14:textId="77777777" w:rsidR="00BE52CE" w:rsidRPr="005B17D3" w:rsidRDefault="00BE52CE" w:rsidP="00EF3896">
      <w:pPr>
        <w:pStyle w:val="Index2"/>
        <w:tabs>
          <w:tab w:val="right" w:leader="dot" w:pos="9350"/>
        </w:tabs>
        <w:rPr>
          <w:noProof/>
        </w:rPr>
      </w:pPr>
      <w:r w:rsidRPr="005B17D3">
        <w:rPr>
          <w:noProof/>
        </w:rPr>
        <w:t>Person screen</w:t>
      </w:r>
      <w:r w:rsidRPr="005B17D3">
        <w:rPr>
          <w:noProof/>
        </w:rPr>
        <w:tab/>
        <w:t>45, 120, 398, 400, 401, 402, 403, 404, 405, 406, 407, 414, 415, 416, 424, 428</w:t>
      </w:r>
    </w:p>
    <w:p w14:paraId="25860535" w14:textId="77777777" w:rsidR="00BE52CE" w:rsidRPr="005B17D3" w:rsidRDefault="00BE52CE" w:rsidP="00EF3896">
      <w:pPr>
        <w:pStyle w:val="Index2"/>
        <w:tabs>
          <w:tab w:val="right" w:leader="dot" w:pos="9350"/>
        </w:tabs>
        <w:rPr>
          <w:noProof/>
        </w:rPr>
      </w:pPr>
      <w:r w:rsidRPr="005B17D3">
        <w:rPr>
          <w:noProof/>
        </w:rPr>
        <w:t>Registry</w:t>
      </w:r>
      <w:r w:rsidRPr="005B17D3">
        <w:rPr>
          <w:noProof/>
        </w:rPr>
        <w:tab/>
        <w:t>61, 62</w:t>
      </w:r>
    </w:p>
    <w:p w14:paraId="21828E88" w14:textId="77777777" w:rsidR="00BE52CE" w:rsidRPr="005B17D3" w:rsidRDefault="00BE52CE" w:rsidP="00EF3896">
      <w:pPr>
        <w:pStyle w:val="Index2"/>
        <w:tabs>
          <w:tab w:val="right" w:leader="dot" w:pos="9350"/>
        </w:tabs>
        <w:rPr>
          <w:noProof/>
        </w:rPr>
      </w:pPr>
      <w:r w:rsidRPr="005B17D3">
        <w:rPr>
          <w:noProof/>
        </w:rPr>
        <w:t>Registry Results</w:t>
      </w:r>
      <w:r w:rsidRPr="005B17D3">
        <w:rPr>
          <w:noProof/>
        </w:rPr>
        <w:tab/>
        <w:t>62</w:t>
      </w:r>
    </w:p>
    <w:p w14:paraId="28A2CDCD" w14:textId="77777777" w:rsidR="00BE52CE" w:rsidRPr="005B17D3" w:rsidRDefault="00BE52CE" w:rsidP="00EF3896">
      <w:pPr>
        <w:pStyle w:val="Index2"/>
        <w:tabs>
          <w:tab w:val="right" w:leader="dot" w:pos="9350"/>
        </w:tabs>
        <w:rPr>
          <w:noProof/>
        </w:rPr>
      </w:pPr>
      <w:r w:rsidRPr="005B17D3">
        <w:rPr>
          <w:noProof/>
        </w:rPr>
        <w:t>Results</w:t>
      </w:r>
      <w:r w:rsidRPr="005B17D3">
        <w:rPr>
          <w:noProof/>
        </w:rPr>
        <w:tab/>
        <w:t>57</w:t>
      </w:r>
    </w:p>
    <w:p w14:paraId="08BDF583" w14:textId="77777777" w:rsidR="00BE52CE" w:rsidRPr="005B17D3" w:rsidRDefault="00BE52CE" w:rsidP="00EF3896">
      <w:pPr>
        <w:pStyle w:val="Index2"/>
        <w:tabs>
          <w:tab w:val="right" w:leader="dot" w:pos="9350"/>
        </w:tabs>
        <w:rPr>
          <w:noProof/>
        </w:rPr>
      </w:pPr>
      <w:r w:rsidRPr="005B17D3">
        <w:rPr>
          <w:noProof/>
        </w:rPr>
        <w:t>results limits</w:t>
      </w:r>
      <w:r w:rsidRPr="005B17D3">
        <w:rPr>
          <w:noProof/>
        </w:rPr>
        <w:tab/>
        <w:t>86</w:t>
      </w:r>
    </w:p>
    <w:p w14:paraId="7A80535D" w14:textId="77777777" w:rsidR="00BE52CE" w:rsidRPr="005B17D3" w:rsidRDefault="00BE52CE" w:rsidP="00EF3896">
      <w:pPr>
        <w:pStyle w:val="Index2"/>
        <w:tabs>
          <w:tab w:val="right" w:leader="dot" w:pos="9350"/>
        </w:tabs>
        <w:rPr>
          <w:noProof/>
        </w:rPr>
      </w:pPr>
      <w:r w:rsidRPr="005B17D3">
        <w:rPr>
          <w:noProof/>
        </w:rPr>
        <w:t>Results list</w:t>
      </w:r>
      <w:r w:rsidRPr="005B17D3">
        <w:rPr>
          <w:noProof/>
        </w:rPr>
        <w:tab/>
        <w:t>45, 121</w:t>
      </w:r>
    </w:p>
    <w:p w14:paraId="280B2081" w14:textId="77777777" w:rsidR="00BE52CE" w:rsidRPr="005B17D3" w:rsidRDefault="00BE52CE" w:rsidP="00EF3896">
      <w:pPr>
        <w:pStyle w:val="Index2"/>
        <w:tabs>
          <w:tab w:val="right" w:leader="dot" w:pos="9350"/>
        </w:tabs>
        <w:rPr>
          <w:noProof/>
        </w:rPr>
      </w:pPr>
      <w:r w:rsidRPr="005B17D3">
        <w:rPr>
          <w:noProof/>
        </w:rPr>
        <w:t>SSN</w:t>
      </w:r>
      <w:r w:rsidRPr="005B17D3">
        <w:rPr>
          <w:noProof/>
        </w:rPr>
        <w:tab/>
        <w:t>45, 122</w:t>
      </w:r>
    </w:p>
    <w:p w14:paraId="4DEAC94F" w14:textId="77777777" w:rsidR="00BE52CE" w:rsidRPr="005B17D3" w:rsidRDefault="00BE52CE" w:rsidP="00EF3896">
      <w:pPr>
        <w:pStyle w:val="Index2"/>
        <w:tabs>
          <w:tab w:val="right" w:leader="dot" w:pos="9350"/>
        </w:tabs>
        <w:rPr>
          <w:noProof/>
        </w:rPr>
      </w:pPr>
      <w:r w:rsidRPr="005B17D3">
        <w:rPr>
          <w:noProof/>
        </w:rPr>
        <w:t>Undeliverable Mail</w:t>
      </w:r>
      <w:r w:rsidRPr="005B17D3">
        <w:rPr>
          <w:noProof/>
        </w:rPr>
        <w:tab/>
        <w:t>23, 86</w:t>
      </w:r>
    </w:p>
    <w:p w14:paraId="4339AA60" w14:textId="77777777" w:rsidR="00BE52CE" w:rsidRPr="005B17D3" w:rsidRDefault="00BE52CE" w:rsidP="00EF3896">
      <w:pPr>
        <w:pStyle w:val="Index2"/>
        <w:tabs>
          <w:tab w:val="right" w:leader="dot" w:pos="9350"/>
        </w:tabs>
        <w:rPr>
          <w:noProof/>
        </w:rPr>
      </w:pPr>
      <w:r w:rsidRPr="005B17D3">
        <w:rPr>
          <w:noProof/>
        </w:rPr>
        <w:t>Undeliverable Mail by Bar Code</w:t>
      </w:r>
      <w:r w:rsidRPr="005B17D3">
        <w:rPr>
          <w:noProof/>
        </w:rPr>
        <w:tab/>
        <w:t>86</w:t>
      </w:r>
    </w:p>
    <w:p w14:paraId="1649F414" w14:textId="77777777" w:rsidR="00BE52CE" w:rsidRPr="005B17D3" w:rsidRDefault="00BE52CE" w:rsidP="00EF3896">
      <w:pPr>
        <w:pStyle w:val="Index2"/>
        <w:tabs>
          <w:tab w:val="right" w:leader="dot" w:pos="9350"/>
        </w:tabs>
        <w:rPr>
          <w:noProof/>
        </w:rPr>
      </w:pPr>
      <w:r w:rsidRPr="005B17D3">
        <w:rPr>
          <w:noProof/>
        </w:rPr>
        <w:t>Undeliverable Mail Results</w:t>
      </w:r>
      <w:r w:rsidRPr="005B17D3">
        <w:rPr>
          <w:noProof/>
        </w:rPr>
        <w:tab/>
        <w:t>86, 88</w:t>
      </w:r>
    </w:p>
    <w:p w14:paraId="2E255685" w14:textId="77777777" w:rsidR="00BE52CE" w:rsidRPr="005B17D3" w:rsidRDefault="00BE52CE" w:rsidP="00EF3896">
      <w:pPr>
        <w:pStyle w:val="Index2"/>
        <w:tabs>
          <w:tab w:val="right" w:leader="dot" w:pos="9350"/>
        </w:tabs>
        <w:rPr>
          <w:noProof/>
        </w:rPr>
      </w:pPr>
      <w:r w:rsidRPr="005B17D3">
        <w:rPr>
          <w:noProof/>
        </w:rPr>
        <w:t>User Accounts</w:t>
      </w:r>
      <w:r w:rsidRPr="005B17D3">
        <w:rPr>
          <w:noProof/>
        </w:rPr>
        <w:tab/>
        <w:t>128</w:t>
      </w:r>
    </w:p>
    <w:p w14:paraId="6974E915" w14:textId="77777777" w:rsidR="00BE52CE" w:rsidRPr="005B17D3" w:rsidRDefault="00BE52CE" w:rsidP="00EF3896">
      <w:pPr>
        <w:pStyle w:val="Index2"/>
        <w:tabs>
          <w:tab w:val="right" w:leader="dot" w:pos="9350"/>
        </w:tabs>
        <w:rPr>
          <w:noProof/>
        </w:rPr>
      </w:pPr>
      <w:r w:rsidRPr="005B17D3">
        <w:rPr>
          <w:noProof/>
        </w:rPr>
        <w:t>User Name</w:t>
      </w:r>
      <w:r w:rsidRPr="005B17D3">
        <w:rPr>
          <w:noProof/>
        </w:rPr>
        <w:tab/>
        <w:t>131</w:t>
      </w:r>
    </w:p>
    <w:p w14:paraId="451EB062" w14:textId="77777777" w:rsidR="00BE52CE" w:rsidRPr="005B17D3" w:rsidRDefault="00BE52CE" w:rsidP="00EF3896">
      <w:pPr>
        <w:pStyle w:val="Index2"/>
        <w:tabs>
          <w:tab w:val="right" w:leader="dot" w:pos="9350"/>
        </w:tabs>
        <w:rPr>
          <w:noProof/>
        </w:rPr>
      </w:pPr>
      <w:r w:rsidRPr="005B17D3">
        <w:rPr>
          <w:noProof/>
        </w:rPr>
        <w:t>Veteran</w:t>
      </w:r>
      <w:r w:rsidRPr="005B17D3">
        <w:rPr>
          <w:noProof/>
        </w:rPr>
        <w:tab/>
        <w:t>49</w:t>
      </w:r>
    </w:p>
    <w:p w14:paraId="45616CB4" w14:textId="77777777" w:rsidR="00BE52CE" w:rsidRPr="005B17D3" w:rsidRDefault="00BE52CE" w:rsidP="00EF3896">
      <w:pPr>
        <w:pStyle w:val="Index2"/>
        <w:tabs>
          <w:tab w:val="right" w:leader="dot" w:pos="9350"/>
        </w:tabs>
        <w:rPr>
          <w:noProof/>
        </w:rPr>
      </w:pPr>
      <w:r w:rsidRPr="005B17D3">
        <w:rPr>
          <w:noProof/>
        </w:rPr>
        <w:t>Work Items</w:t>
      </w:r>
      <w:r w:rsidRPr="005B17D3">
        <w:rPr>
          <w:noProof/>
        </w:rPr>
        <w:tab/>
        <w:t>54, 55</w:t>
      </w:r>
    </w:p>
    <w:p w14:paraId="45940BB5" w14:textId="77777777" w:rsidR="00BE52CE" w:rsidRPr="005B17D3" w:rsidRDefault="00BE52CE" w:rsidP="00EF3896">
      <w:pPr>
        <w:pStyle w:val="Index1"/>
        <w:tabs>
          <w:tab w:val="right" w:leader="dot" w:pos="9350"/>
        </w:tabs>
        <w:rPr>
          <w:noProof/>
        </w:rPr>
      </w:pPr>
      <w:r w:rsidRPr="005B17D3">
        <w:rPr>
          <w:noProof/>
        </w:rPr>
        <w:t>Self-Identified Gender Identity</w:t>
      </w:r>
      <w:r w:rsidRPr="005B17D3">
        <w:rPr>
          <w:noProof/>
        </w:rPr>
        <w:tab/>
        <w:t>11, 15, 254, 259</w:t>
      </w:r>
    </w:p>
    <w:p w14:paraId="5B92022F" w14:textId="77777777" w:rsidR="00BE52CE" w:rsidRPr="005B17D3" w:rsidRDefault="00BE52CE" w:rsidP="00EF3896">
      <w:pPr>
        <w:pStyle w:val="Index2"/>
        <w:tabs>
          <w:tab w:val="right" w:leader="dot" w:pos="9350"/>
        </w:tabs>
        <w:rPr>
          <w:noProof/>
        </w:rPr>
      </w:pPr>
      <w:r w:rsidRPr="005B17D3">
        <w:rPr>
          <w:noProof/>
          <w:u w:val="single"/>
        </w:rPr>
        <w:t>System Parameters</w:t>
      </w:r>
    </w:p>
    <w:p w14:paraId="0B6AA057" w14:textId="77777777" w:rsidR="00BE52CE" w:rsidRPr="005B17D3" w:rsidRDefault="00BE52CE" w:rsidP="00EF3896">
      <w:pPr>
        <w:pStyle w:val="Index3"/>
        <w:tabs>
          <w:tab w:val="right" w:leader="dot" w:pos="9350"/>
        </w:tabs>
        <w:rPr>
          <w:noProof/>
        </w:rPr>
      </w:pPr>
      <w:r w:rsidRPr="005B17D3">
        <w:rPr>
          <w:noProof/>
          <w:u w:val="single"/>
        </w:rPr>
        <w:t>ES SID Indicator</w:t>
      </w:r>
      <w:r w:rsidRPr="005B17D3">
        <w:rPr>
          <w:noProof/>
        </w:rPr>
        <w:tab/>
        <w:t>143</w:t>
      </w:r>
    </w:p>
    <w:p w14:paraId="1495E63A" w14:textId="77777777" w:rsidR="00BE52CE" w:rsidRPr="005B17D3" w:rsidRDefault="00BE52CE" w:rsidP="00EF3896">
      <w:pPr>
        <w:pStyle w:val="Index1"/>
        <w:tabs>
          <w:tab w:val="right" w:leader="dot" w:pos="9350"/>
        </w:tabs>
        <w:rPr>
          <w:noProof/>
        </w:rPr>
      </w:pPr>
      <w:r w:rsidRPr="005B17D3">
        <w:rPr>
          <w:noProof/>
        </w:rPr>
        <w:t>Send Query Message Z07</w:t>
      </w:r>
      <w:r w:rsidRPr="005B17D3">
        <w:rPr>
          <w:noProof/>
        </w:rPr>
        <w:tab/>
        <w:t>373</w:t>
      </w:r>
    </w:p>
    <w:p w14:paraId="55ADF086" w14:textId="77777777" w:rsidR="00BE52CE" w:rsidRPr="005B17D3" w:rsidRDefault="00BE52CE" w:rsidP="00EF3896">
      <w:pPr>
        <w:pStyle w:val="Index1"/>
        <w:tabs>
          <w:tab w:val="right" w:leader="dot" w:pos="9350"/>
        </w:tabs>
        <w:rPr>
          <w:noProof/>
        </w:rPr>
      </w:pPr>
      <w:r w:rsidRPr="005B17D3">
        <w:rPr>
          <w:noProof/>
        </w:rPr>
        <w:t>Set</w:t>
      </w:r>
      <w:r w:rsidRPr="005B17D3">
        <w:rPr>
          <w:noProof/>
        </w:rPr>
        <w:tab/>
        <w:t>137</w:t>
      </w:r>
    </w:p>
    <w:p w14:paraId="0CF11A07" w14:textId="77777777" w:rsidR="00BE52CE" w:rsidRPr="005B17D3" w:rsidRDefault="00BE52CE" w:rsidP="00EF3896">
      <w:pPr>
        <w:pStyle w:val="Index1"/>
        <w:tabs>
          <w:tab w:val="right" w:leader="dot" w:pos="9350"/>
        </w:tabs>
        <w:rPr>
          <w:noProof/>
        </w:rPr>
      </w:pPr>
      <w:r w:rsidRPr="005B17D3">
        <w:rPr>
          <w:noProof/>
        </w:rPr>
        <w:t>Set Description</w:t>
      </w:r>
      <w:r w:rsidRPr="005B17D3">
        <w:rPr>
          <w:noProof/>
        </w:rPr>
        <w:tab/>
        <w:t>139</w:t>
      </w:r>
    </w:p>
    <w:p w14:paraId="18802DC0" w14:textId="77777777" w:rsidR="00BE52CE" w:rsidRPr="005B17D3" w:rsidRDefault="00BE52CE" w:rsidP="00EF3896">
      <w:pPr>
        <w:pStyle w:val="Index1"/>
        <w:tabs>
          <w:tab w:val="right" w:leader="dot" w:pos="9350"/>
        </w:tabs>
        <w:rPr>
          <w:noProof/>
        </w:rPr>
      </w:pPr>
      <w:r w:rsidRPr="005B17D3">
        <w:rPr>
          <w:noProof/>
        </w:rPr>
        <w:t>Spouse</w:t>
      </w:r>
      <w:r w:rsidRPr="005B17D3">
        <w:rPr>
          <w:noProof/>
        </w:rPr>
        <w:tab/>
        <w:t>56, 103, 228, 284, 289, 355, 376, 379, 382</w:t>
      </w:r>
    </w:p>
    <w:p w14:paraId="0867E2DD" w14:textId="77777777" w:rsidR="00BE52CE" w:rsidRPr="005B17D3" w:rsidRDefault="00BE52CE" w:rsidP="00EF3896">
      <w:pPr>
        <w:pStyle w:val="Index2"/>
        <w:tabs>
          <w:tab w:val="right" w:leader="dot" w:pos="9350"/>
        </w:tabs>
        <w:rPr>
          <w:noProof/>
        </w:rPr>
      </w:pPr>
      <w:r w:rsidRPr="005B17D3">
        <w:rPr>
          <w:noProof/>
        </w:rPr>
        <w:t>Available Income</w:t>
      </w:r>
      <w:r w:rsidRPr="005B17D3">
        <w:rPr>
          <w:noProof/>
        </w:rPr>
        <w:tab/>
        <w:t>351</w:t>
      </w:r>
    </w:p>
    <w:p w14:paraId="1476F009" w14:textId="77777777" w:rsidR="00BE52CE" w:rsidRPr="005B17D3" w:rsidRDefault="00BE52CE" w:rsidP="00EF3896">
      <w:pPr>
        <w:pStyle w:val="Index2"/>
        <w:tabs>
          <w:tab w:val="right" w:leader="dot" w:pos="9350"/>
        </w:tabs>
        <w:rPr>
          <w:noProof/>
        </w:rPr>
      </w:pPr>
      <w:r w:rsidRPr="005B17D3">
        <w:rPr>
          <w:noProof/>
        </w:rPr>
        <w:t>CHAMPVA</w:t>
      </w:r>
      <w:r w:rsidRPr="005B17D3">
        <w:rPr>
          <w:noProof/>
        </w:rPr>
        <w:tab/>
        <w:t>227</w:t>
      </w:r>
    </w:p>
    <w:p w14:paraId="31E34224" w14:textId="77777777" w:rsidR="00BE52CE" w:rsidRPr="005B17D3" w:rsidRDefault="00BE52CE" w:rsidP="00EF3896">
      <w:pPr>
        <w:pStyle w:val="Index2"/>
        <w:tabs>
          <w:tab w:val="right" w:leader="dot" w:pos="9350"/>
        </w:tabs>
        <w:rPr>
          <w:noProof/>
        </w:rPr>
      </w:pPr>
      <w:r w:rsidRPr="005B17D3">
        <w:rPr>
          <w:noProof/>
        </w:rPr>
        <w:t>date of marriage</w:t>
      </w:r>
      <w:r w:rsidRPr="005B17D3">
        <w:rPr>
          <w:noProof/>
        </w:rPr>
        <w:tab/>
        <w:t>348</w:t>
      </w:r>
    </w:p>
    <w:p w14:paraId="766D33BE" w14:textId="77777777" w:rsidR="00BE52CE" w:rsidRPr="005B17D3" w:rsidRDefault="00BE52CE" w:rsidP="00EF3896">
      <w:pPr>
        <w:pStyle w:val="Index2"/>
        <w:tabs>
          <w:tab w:val="right" w:leader="dot" w:pos="9350"/>
        </w:tabs>
        <w:rPr>
          <w:noProof/>
        </w:rPr>
      </w:pPr>
      <w:r w:rsidRPr="005B17D3">
        <w:rPr>
          <w:noProof/>
        </w:rPr>
        <w:t>Dependency Factors</w:t>
      </w:r>
      <w:r w:rsidRPr="005B17D3">
        <w:rPr>
          <w:noProof/>
        </w:rPr>
        <w:tab/>
        <w:t>348</w:t>
      </w:r>
    </w:p>
    <w:p w14:paraId="566709F7" w14:textId="77777777" w:rsidR="00BE52CE" w:rsidRPr="005B17D3" w:rsidRDefault="00BE52CE" w:rsidP="00EF3896">
      <w:pPr>
        <w:pStyle w:val="Index2"/>
        <w:tabs>
          <w:tab w:val="right" w:leader="dot" w:pos="9350"/>
        </w:tabs>
        <w:rPr>
          <w:noProof/>
        </w:rPr>
      </w:pPr>
      <w:r w:rsidRPr="005B17D3">
        <w:rPr>
          <w:noProof/>
        </w:rPr>
        <w:t>duplicate</w:t>
      </w:r>
      <w:r w:rsidRPr="005B17D3">
        <w:rPr>
          <w:noProof/>
        </w:rPr>
        <w:tab/>
        <w:t>143</w:t>
      </w:r>
    </w:p>
    <w:p w14:paraId="49F63201" w14:textId="77777777" w:rsidR="00BE52CE" w:rsidRPr="005B17D3" w:rsidRDefault="00BE52CE" w:rsidP="00EF3896">
      <w:pPr>
        <w:pStyle w:val="Index2"/>
        <w:tabs>
          <w:tab w:val="right" w:leader="dot" w:pos="9350"/>
        </w:tabs>
        <w:rPr>
          <w:noProof/>
        </w:rPr>
      </w:pPr>
      <w:r w:rsidRPr="005B17D3">
        <w:rPr>
          <w:noProof/>
        </w:rPr>
        <w:t>Financial Assessment</w:t>
      </w:r>
      <w:r w:rsidRPr="005B17D3">
        <w:rPr>
          <w:noProof/>
        </w:rPr>
        <w:tab/>
        <w:t>240, 347</w:t>
      </w:r>
    </w:p>
    <w:p w14:paraId="04E93213" w14:textId="77777777" w:rsidR="00BE52CE" w:rsidRPr="005B17D3" w:rsidRDefault="00BE52CE" w:rsidP="00EF3896">
      <w:pPr>
        <w:pStyle w:val="Index2"/>
        <w:tabs>
          <w:tab w:val="right" w:leader="dot" w:pos="9350"/>
        </w:tabs>
        <w:rPr>
          <w:noProof/>
        </w:rPr>
      </w:pPr>
      <w:r w:rsidRPr="005B17D3">
        <w:rPr>
          <w:noProof/>
        </w:rPr>
        <w:t>Funeral/Burial Expenses</w:t>
      </w:r>
      <w:r w:rsidRPr="005B17D3">
        <w:rPr>
          <w:noProof/>
        </w:rPr>
        <w:tab/>
        <w:t>353</w:t>
      </w:r>
    </w:p>
    <w:p w14:paraId="0132B0FD" w14:textId="77777777" w:rsidR="00BE52CE" w:rsidRPr="005B17D3" w:rsidRDefault="00BE52CE" w:rsidP="00EF3896">
      <w:pPr>
        <w:pStyle w:val="Index2"/>
        <w:tabs>
          <w:tab w:val="right" w:leader="dot" w:pos="9350"/>
        </w:tabs>
        <w:rPr>
          <w:noProof/>
        </w:rPr>
      </w:pPr>
      <w:r w:rsidRPr="005B17D3">
        <w:rPr>
          <w:noProof/>
        </w:rPr>
        <w:t>Pseudo SSN</w:t>
      </w:r>
      <w:r w:rsidRPr="005B17D3">
        <w:rPr>
          <w:noProof/>
        </w:rPr>
        <w:tab/>
        <w:t>103</w:t>
      </w:r>
    </w:p>
    <w:p w14:paraId="10BC823A" w14:textId="77777777" w:rsidR="00BE52CE" w:rsidRPr="005B17D3" w:rsidRDefault="00BE52CE" w:rsidP="00EF3896">
      <w:pPr>
        <w:pStyle w:val="Index2"/>
        <w:tabs>
          <w:tab w:val="right" w:leader="dot" w:pos="9350"/>
        </w:tabs>
        <w:rPr>
          <w:noProof/>
        </w:rPr>
      </w:pPr>
      <w:r w:rsidRPr="005B17D3">
        <w:rPr>
          <w:noProof/>
        </w:rPr>
        <w:t>SSA SSN Verification Frequency</w:t>
      </w:r>
      <w:r w:rsidRPr="005B17D3">
        <w:rPr>
          <w:noProof/>
        </w:rPr>
        <w:tab/>
        <w:t>147</w:t>
      </w:r>
    </w:p>
    <w:p w14:paraId="2ADC93E9" w14:textId="77777777" w:rsidR="00BE52CE" w:rsidRPr="005B17D3" w:rsidRDefault="00BE52CE" w:rsidP="00EF3896">
      <w:pPr>
        <w:pStyle w:val="Index1"/>
        <w:tabs>
          <w:tab w:val="right" w:leader="dot" w:pos="9350"/>
        </w:tabs>
        <w:rPr>
          <w:noProof/>
        </w:rPr>
      </w:pPr>
      <w:r w:rsidRPr="005B17D3">
        <w:rPr>
          <w:b/>
          <w:noProof/>
        </w:rPr>
        <w:t>SSN</w:t>
      </w:r>
      <w:r w:rsidRPr="005B17D3">
        <w:rPr>
          <w:noProof/>
        </w:rPr>
        <w:tab/>
        <w:t>23, 33, 35, 45, 47, 50, 51, 53, 54, 58, 59, 60, 61, 62, 63, 67, 70, 71, 73, 86, 100, 103, 106, 120, 122, 147, 251, 252, 253, 255, 256, 257, 258, 261, 264, 322, 345, 348, 349, 379, 381, 398, 400, 401, 402, 403, 404, 405, 406, 407, 414, 415, 416, 424, 428</w:t>
      </w:r>
    </w:p>
    <w:p w14:paraId="6B231065" w14:textId="77777777" w:rsidR="00BE52CE" w:rsidRPr="005B17D3" w:rsidRDefault="00BE52CE" w:rsidP="00EF3896">
      <w:pPr>
        <w:pStyle w:val="Index2"/>
        <w:tabs>
          <w:tab w:val="right" w:leader="dot" w:pos="9350"/>
        </w:tabs>
        <w:rPr>
          <w:noProof/>
        </w:rPr>
      </w:pPr>
      <w:r w:rsidRPr="005B17D3">
        <w:rPr>
          <w:noProof/>
        </w:rPr>
        <w:t>AAP</w:t>
      </w:r>
      <w:r w:rsidRPr="005B17D3">
        <w:rPr>
          <w:noProof/>
        </w:rPr>
        <w:tab/>
        <w:t>269, 277, 278</w:t>
      </w:r>
    </w:p>
    <w:p w14:paraId="3B38E478" w14:textId="77777777" w:rsidR="00BE52CE" w:rsidRPr="005B17D3" w:rsidRDefault="00BE52CE" w:rsidP="00EF3896">
      <w:pPr>
        <w:pStyle w:val="Index2"/>
        <w:tabs>
          <w:tab w:val="right" w:leader="dot" w:pos="9350"/>
        </w:tabs>
        <w:rPr>
          <w:noProof/>
        </w:rPr>
      </w:pPr>
      <w:r w:rsidRPr="005B17D3">
        <w:rPr>
          <w:noProof/>
        </w:rPr>
        <w:t>Pseudo</w:t>
      </w:r>
      <w:r w:rsidRPr="005B17D3">
        <w:rPr>
          <w:noProof/>
        </w:rPr>
        <w:tab/>
        <w:t>46, 51, 122</w:t>
      </w:r>
    </w:p>
    <w:p w14:paraId="10A1B5E0" w14:textId="77777777" w:rsidR="00BE52CE" w:rsidRPr="005B17D3" w:rsidRDefault="00BE52CE" w:rsidP="00EF3896">
      <w:pPr>
        <w:pStyle w:val="Index1"/>
        <w:tabs>
          <w:tab w:val="right" w:leader="dot" w:pos="9350"/>
        </w:tabs>
        <w:rPr>
          <w:noProof/>
        </w:rPr>
      </w:pPr>
      <w:r w:rsidRPr="005B17D3">
        <w:rPr>
          <w:b/>
          <w:noProof/>
        </w:rPr>
        <w:t>State/Province</w:t>
      </w:r>
    </w:p>
    <w:p w14:paraId="26CB0388" w14:textId="77777777" w:rsidR="00BE52CE" w:rsidRPr="005B17D3" w:rsidRDefault="00BE52CE" w:rsidP="00EF3896">
      <w:pPr>
        <w:pStyle w:val="Index2"/>
        <w:tabs>
          <w:tab w:val="right" w:leader="dot" w:pos="9350"/>
        </w:tabs>
        <w:rPr>
          <w:noProof/>
        </w:rPr>
      </w:pPr>
      <w:r w:rsidRPr="005B17D3">
        <w:rPr>
          <w:noProof/>
        </w:rPr>
        <w:t>AAP</w:t>
      </w:r>
      <w:r w:rsidRPr="005B17D3">
        <w:rPr>
          <w:noProof/>
        </w:rPr>
        <w:tab/>
        <w:t>124, 281</w:t>
      </w:r>
    </w:p>
    <w:p w14:paraId="555331E0" w14:textId="77777777" w:rsidR="00BE52CE" w:rsidRPr="005B17D3" w:rsidRDefault="00BE52CE" w:rsidP="00EF3896">
      <w:pPr>
        <w:pStyle w:val="Index1"/>
        <w:tabs>
          <w:tab w:val="right" w:leader="dot" w:pos="9350"/>
        </w:tabs>
        <w:rPr>
          <w:noProof/>
        </w:rPr>
      </w:pPr>
      <w:r w:rsidRPr="005B17D3">
        <w:rPr>
          <w:noProof/>
        </w:rPr>
        <w:t>Stop Communications</w:t>
      </w:r>
      <w:r w:rsidRPr="005B17D3">
        <w:rPr>
          <w:noProof/>
        </w:rPr>
        <w:tab/>
        <w:t>376, 430</w:t>
      </w:r>
    </w:p>
    <w:p w14:paraId="73AD446D" w14:textId="77777777" w:rsidR="00BE52CE" w:rsidRPr="005B17D3" w:rsidRDefault="00BE52CE" w:rsidP="00EF3896">
      <w:pPr>
        <w:pStyle w:val="Index1"/>
        <w:tabs>
          <w:tab w:val="right" w:leader="dot" w:pos="9350"/>
        </w:tabs>
        <w:rPr>
          <w:noProof/>
        </w:rPr>
      </w:pPr>
      <w:r w:rsidRPr="005B17D3">
        <w:rPr>
          <w:noProof/>
        </w:rPr>
        <w:t>Submission Date ACA</w:t>
      </w:r>
      <w:r w:rsidRPr="005B17D3">
        <w:rPr>
          <w:noProof/>
        </w:rPr>
        <w:tab/>
        <w:t>392</w:t>
      </w:r>
    </w:p>
    <w:p w14:paraId="5926F292" w14:textId="77777777" w:rsidR="00BE52CE" w:rsidRPr="005B17D3" w:rsidRDefault="00BE52CE" w:rsidP="00EF3896">
      <w:pPr>
        <w:pStyle w:val="Index1"/>
        <w:tabs>
          <w:tab w:val="right" w:leader="dot" w:pos="9350"/>
        </w:tabs>
        <w:rPr>
          <w:noProof/>
        </w:rPr>
      </w:pPr>
      <w:r w:rsidRPr="005B17D3">
        <w:rPr>
          <w:noProof/>
        </w:rPr>
        <w:t>Submission Type ACA</w:t>
      </w:r>
      <w:r w:rsidRPr="005B17D3">
        <w:rPr>
          <w:noProof/>
        </w:rPr>
        <w:tab/>
        <w:t>391</w:t>
      </w:r>
    </w:p>
    <w:p w14:paraId="4634B74F" w14:textId="77777777" w:rsidR="00BE52CE" w:rsidRPr="005B17D3" w:rsidRDefault="00BE52CE" w:rsidP="00EF3896">
      <w:pPr>
        <w:pStyle w:val="Index1"/>
        <w:tabs>
          <w:tab w:val="right" w:leader="dot" w:pos="9350"/>
        </w:tabs>
        <w:rPr>
          <w:noProof/>
        </w:rPr>
      </w:pPr>
      <w:r w:rsidRPr="005B17D3">
        <w:rPr>
          <w:b/>
          <w:noProof/>
        </w:rPr>
        <w:t>Submission Type Correction ACA</w:t>
      </w:r>
      <w:r w:rsidRPr="005B17D3">
        <w:rPr>
          <w:noProof/>
        </w:rPr>
        <w:tab/>
        <w:t>391</w:t>
      </w:r>
    </w:p>
    <w:p w14:paraId="6F693D98" w14:textId="77777777" w:rsidR="00BE52CE" w:rsidRPr="005B17D3" w:rsidRDefault="00BE52CE" w:rsidP="00EF3896">
      <w:pPr>
        <w:pStyle w:val="Index1"/>
        <w:tabs>
          <w:tab w:val="right" w:leader="dot" w:pos="9350"/>
        </w:tabs>
        <w:rPr>
          <w:noProof/>
        </w:rPr>
      </w:pPr>
      <w:r w:rsidRPr="005B17D3">
        <w:rPr>
          <w:b/>
          <w:noProof/>
        </w:rPr>
        <w:t>Submission Type Original ACA</w:t>
      </w:r>
      <w:r w:rsidRPr="005B17D3">
        <w:rPr>
          <w:noProof/>
        </w:rPr>
        <w:tab/>
        <w:t>391</w:t>
      </w:r>
    </w:p>
    <w:p w14:paraId="336CDFA3" w14:textId="77777777" w:rsidR="00BE52CE" w:rsidRPr="005B17D3" w:rsidRDefault="00BE52CE" w:rsidP="00EF3896">
      <w:pPr>
        <w:pStyle w:val="Index1"/>
        <w:tabs>
          <w:tab w:val="right" w:leader="dot" w:pos="9350"/>
        </w:tabs>
        <w:rPr>
          <w:noProof/>
        </w:rPr>
      </w:pPr>
      <w:r w:rsidRPr="005B17D3">
        <w:rPr>
          <w:b/>
          <w:noProof/>
        </w:rPr>
        <w:t>Submission Type Replacement ACA</w:t>
      </w:r>
      <w:r w:rsidRPr="005B17D3">
        <w:rPr>
          <w:noProof/>
        </w:rPr>
        <w:tab/>
        <w:t>391</w:t>
      </w:r>
    </w:p>
    <w:p w14:paraId="72CC4DF3" w14:textId="77777777" w:rsidR="00BE52CE" w:rsidRPr="005B17D3" w:rsidRDefault="00BE52CE" w:rsidP="00EF3896">
      <w:pPr>
        <w:pStyle w:val="Index1"/>
        <w:tabs>
          <w:tab w:val="right" w:leader="dot" w:pos="9350"/>
        </w:tabs>
        <w:rPr>
          <w:noProof/>
        </w:rPr>
      </w:pPr>
      <w:r w:rsidRPr="005B17D3">
        <w:rPr>
          <w:noProof/>
        </w:rPr>
        <w:t>Submit Correction 1095B</w:t>
      </w:r>
      <w:r w:rsidRPr="005B17D3">
        <w:rPr>
          <w:noProof/>
        </w:rPr>
        <w:tab/>
        <w:t>173</w:t>
      </w:r>
    </w:p>
    <w:p w14:paraId="22D74609" w14:textId="77777777" w:rsidR="00BE52CE" w:rsidRPr="005B17D3" w:rsidRDefault="00BE52CE" w:rsidP="00EF3896">
      <w:pPr>
        <w:pStyle w:val="Index1"/>
        <w:tabs>
          <w:tab w:val="right" w:leader="dot" w:pos="9350"/>
        </w:tabs>
        <w:rPr>
          <w:noProof/>
        </w:rPr>
      </w:pPr>
      <w:r w:rsidRPr="005B17D3">
        <w:rPr>
          <w:noProof/>
        </w:rPr>
        <w:t>Summary Area</w:t>
      </w:r>
      <w:r w:rsidRPr="005B17D3">
        <w:rPr>
          <w:noProof/>
        </w:rPr>
        <w:tab/>
        <w:t>23</w:t>
      </w:r>
    </w:p>
    <w:p w14:paraId="37A68A55" w14:textId="77777777" w:rsidR="00BE52CE" w:rsidRPr="005B17D3" w:rsidRDefault="00BE52CE" w:rsidP="00EF3896">
      <w:pPr>
        <w:pStyle w:val="Index1"/>
        <w:tabs>
          <w:tab w:val="right" w:leader="dot" w:pos="9350"/>
        </w:tabs>
        <w:rPr>
          <w:noProof/>
        </w:rPr>
      </w:pPr>
      <w:r w:rsidRPr="005B17D3">
        <w:rPr>
          <w:b/>
          <w:noProof/>
        </w:rPr>
        <w:t>SW Asia Conditions</w:t>
      </w:r>
    </w:p>
    <w:p w14:paraId="0B15A82A" w14:textId="77777777" w:rsidR="00BE52CE" w:rsidRPr="005B17D3" w:rsidRDefault="00BE52CE" w:rsidP="00EF3896">
      <w:pPr>
        <w:pStyle w:val="Index2"/>
        <w:tabs>
          <w:tab w:val="right" w:leader="dot" w:pos="9350"/>
        </w:tabs>
        <w:rPr>
          <w:noProof/>
        </w:rPr>
      </w:pPr>
      <w:r w:rsidRPr="005B17D3">
        <w:rPr>
          <w:noProof/>
        </w:rPr>
        <w:t>Special Treatment Authority Exp Date</w:t>
      </w:r>
      <w:r w:rsidRPr="005B17D3">
        <w:rPr>
          <w:noProof/>
        </w:rPr>
        <w:tab/>
        <w:t>147, 407</w:t>
      </w:r>
    </w:p>
    <w:p w14:paraId="58E0F918" w14:textId="77777777" w:rsidR="00BE52CE" w:rsidRPr="005B17D3" w:rsidRDefault="00BE52CE" w:rsidP="00EF3896">
      <w:pPr>
        <w:pStyle w:val="Index2"/>
        <w:tabs>
          <w:tab w:val="right" w:leader="dot" w:pos="9350"/>
        </w:tabs>
        <w:rPr>
          <w:noProof/>
        </w:rPr>
      </w:pPr>
      <w:r w:rsidRPr="005B17D3">
        <w:rPr>
          <w:noProof/>
        </w:rPr>
        <w:t>Special Treatment Authority Indicator</w:t>
      </w:r>
      <w:r w:rsidRPr="005B17D3">
        <w:rPr>
          <w:noProof/>
        </w:rPr>
        <w:tab/>
        <w:t>148</w:t>
      </w:r>
    </w:p>
    <w:p w14:paraId="49C10381" w14:textId="77777777" w:rsidR="00BE52CE" w:rsidRPr="005B17D3" w:rsidRDefault="00BE52CE" w:rsidP="00EF3896">
      <w:pPr>
        <w:pStyle w:val="Index1"/>
        <w:tabs>
          <w:tab w:val="right" w:leader="dot" w:pos="9350"/>
        </w:tabs>
        <w:rPr>
          <w:noProof/>
        </w:rPr>
      </w:pPr>
      <w:r w:rsidRPr="005B17D3">
        <w:rPr>
          <w:noProof/>
        </w:rPr>
        <w:t>Tabs</w:t>
      </w:r>
      <w:r w:rsidRPr="005B17D3">
        <w:rPr>
          <w:noProof/>
        </w:rPr>
        <w:tab/>
        <w:t>23</w:t>
      </w:r>
    </w:p>
    <w:p w14:paraId="0CB05A63" w14:textId="77777777" w:rsidR="00BE52CE" w:rsidRPr="005B17D3" w:rsidRDefault="00BE52CE" w:rsidP="00EF3896">
      <w:pPr>
        <w:pStyle w:val="Index1"/>
        <w:tabs>
          <w:tab w:val="right" w:leader="dot" w:pos="9350"/>
        </w:tabs>
        <w:rPr>
          <w:noProof/>
        </w:rPr>
      </w:pPr>
      <w:r w:rsidRPr="005B17D3">
        <w:rPr>
          <w:noProof/>
        </w:rPr>
        <w:t>Tax Year ACA</w:t>
      </w:r>
      <w:r w:rsidRPr="005B17D3">
        <w:rPr>
          <w:noProof/>
        </w:rPr>
        <w:tab/>
        <w:t>391</w:t>
      </w:r>
    </w:p>
    <w:p w14:paraId="6488385E" w14:textId="77777777" w:rsidR="00BE52CE" w:rsidRPr="005B17D3" w:rsidRDefault="00BE52CE" w:rsidP="00EF3896">
      <w:pPr>
        <w:pStyle w:val="Index1"/>
        <w:tabs>
          <w:tab w:val="right" w:leader="dot" w:pos="9350"/>
        </w:tabs>
        <w:rPr>
          <w:noProof/>
        </w:rPr>
      </w:pPr>
      <w:r w:rsidRPr="005B17D3">
        <w:rPr>
          <w:noProof/>
        </w:rPr>
        <w:t>Transmission Status ACA</w:t>
      </w:r>
      <w:r w:rsidRPr="005B17D3">
        <w:rPr>
          <w:noProof/>
        </w:rPr>
        <w:tab/>
        <w:t>392</w:t>
      </w:r>
    </w:p>
    <w:p w14:paraId="58E75506" w14:textId="77777777" w:rsidR="00BE52CE" w:rsidRPr="005B17D3" w:rsidRDefault="00BE52CE" w:rsidP="00EF3896">
      <w:pPr>
        <w:pStyle w:val="Index1"/>
        <w:tabs>
          <w:tab w:val="right" w:leader="dot" w:pos="9350"/>
        </w:tabs>
        <w:rPr>
          <w:noProof/>
        </w:rPr>
      </w:pPr>
      <w:r w:rsidRPr="005B17D3">
        <w:rPr>
          <w:b/>
          <w:noProof/>
        </w:rPr>
        <w:t>Transmission Status Accepted ACA</w:t>
      </w:r>
      <w:r w:rsidRPr="005B17D3">
        <w:rPr>
          <w:noProof/>
        </w:rPr>
        <w:tab/>
        <w:t>392</w:t>
      </w:r>
    </w:p>
    <w:p w14:paraId="3DB5B014" w14:textId="77777777" w:rsidR="00BE52CE" w:rsidRPr="005B17D3" w:rsidRDefault="00BE52CE" w:rsidP="00EF3896">
      <w:pPr>
        <w:pStyle w:val="Index1"/>
        <w:tabs>
          <w:tab w:val="right" w:leader="dot" w:pos="9350"/>
        </w:tabs>
        <w:rPr>
          <w:noProof/>
        </w:rPr>
      </w:pPr>
      <w:r w:rsidRPr="005B17D3">
        <w:rPr>
          <w:b/>
          <w:noProof/>
        </w:rPr>
        <w:t>Transmission Status Batch Transmission Reject ACA</w:t>
      </w:r>
      <w:r w:rsidRPr="005B17D3">
        <w:rPr>
          <w:noProof/>
        </w:rPr>
        <w:tab/>
        <w:t>392</w:t>
      </w:r>
    </w:p>
    <w:p w14:paraId="7E30D47E" w14:textId="77777777" w:rsidR="00BE52CE" w:rsidRPr="005B17D3" w:rsidRDefault="00BE52CE" w:rsidP="00EF3896">
      <w:pPr>
        <w:pStyle w:val="Index1"/>
        <w:tabs>
          <w:tab w:val="right" w:leader="dot" w:pos="9350"/>
        </w:tabs>
        <w:rPr>
          <w:noProof/>
        </w:rPr>
      </w:pPr>
      <w:r w:rsidRPr="005B17D3">
        <w:rPr>
          <w:b/>
          <w:noProof/>
        </w:rPr>
        <w:t>Transmission Status Expired ACA</w:t>
      </w:r>
      <w:r w:rsidRPr="005B17D3">
        <w:rPr>
          <w:noProof/>
        </w:rPr>
        <w:tab/>
        <w:t>392</w:t>
      </w:r>
    </w:p>
    <w:p w14:paraId="3254CED3" w14:textId="77777777" w:rsidR="00BE52CE" w:rsidRPr="005B17D3" w:rsidRDefault="00BE52CE" w:rsidP="00EF3896">
      <w:pPr>
        <w:pStyle w:val="Index1"/>
        <w:tabs>
          <w:tab w:val="right" w:leader="dot" w:pos="9350"/>
        </w:tabs>
        <w:rPr>
          <w:noProof/>
        </w:rPr>
      </w:pPr>
      <w:r w:rsidRPr="005B17D3">
        <w:rPr>
          <w:b/>
          <w:noProof/>
        </w:rPr>
        <w:t>Transmission Status Processing ACA</w:t>
      </w:r>
      <w:r w:rsidRPr="005B17D3">
        <w:rPr>
          <w:noProof/>
        </w:rPr>
        <w:tab/>
        <w:t>392</w:t>
      </w:r>
    </w:p>
    <w:p w14:paraId="7A8F419A" w14:textId="77777777" w:rsidR="00BE52CE" w:rsidRPr="005B17D3" w:rsidRDefault="00BE52CE" w:rsidP="00EF3896">
      <w:pPr>
        <w:pStyle w:val="Index1"/>
        <w:tabs>
          <w:tab w:val="right" w:leader="dot" w:pos="9350"/>
        </w:tabs>
        <w:rPr>
          <w:noProof/>
        </w:rPr>
      </w:pPr>
      <w:r w:rsidRPr="005B17D3">
        <w:rPr>
          <w:b/>
          <w:noProof/>
        </w:rPr>
        <w:t>Transmission Status Rejected ACA</w:t>
      </w:r>
      <w:r w:rsidRPr="005B17D3">
        <w:rPr>
          <w:noProof/>
        </w:rPr>
        <w:tab/>
        <w:t>392</w:t>
      </w:r>
    </w:p>
    <w:p w14:paraId="64D49FB0" w14:textId="77777777" w:rsidR="00BE52CE" w:rsidRPr="005B17D3" w:rsidRDefault="00BE52CE" w:rsidP="00EF3896">
      <w:pPr>
        <w:pStyle w:val="Index1"/>
        <w:tabs>
          <w:tab w:val="right" w:leader="dot" w:pos="9350"/>
        </w:tabs>
        <w:rPr>
          <w:noProof/>
        </w:rPr>
      </w:pPr>
      <w:r w:rsidRPr="005B17D3">
        <w:rPr>
          <w:noProof/>
        </w:rPr>
        <w:t>Type</w:t>
      </w:r>
      <w:r w:rsidRPr="005B17D3">
        <w:rPr>
          <w:noProof/>
        </w:rPr>
        <w:tab/>
        <w:t>99</w:t>
      </w:r>
    </w:p>
    <w:p w14:paraId="4BFF0EC2" w14:textId="77777777" w:rsidR="00BE52CE" w:rsidRPr="005B17D3" w:rsidRDefault="00BE52CE" w:rsidP="00EF3896">
      <w:pPr>
        <w:pStyle w:val="Index1"/>
        <w:tabs>
          <w:tab w:val="right" w:leader="dot" w:pos="9350"/>
        </w:tabs>
        <w:rPr>
          <w:noProof/>
        </w:rPr>
      </w:pPr>
      <w:r w:rsidRPr="005B17D3">
        <w:rPr>
          <w:noProof/>
        </w:rPr>
        <w:t>Undeliverable Mail</w:t>
      </w:r>
      <w:r w:rsidRPr="005B17D3">
        <w:rPr>
          <w:noProof/>
        </w:rPr>
        <w:tab/>
        <w:t>86</w:t>
      </w:r>
    </w:p>
    <w:p w14:paraId="12E610EE" w14:textId="77777777" w:rsidR="00BE52CE" w:rsidRPr="005B17D3" w:rsidRDefault="00BE52CE" w:rsidP="00EF3896">
      <w:pPr>
        <w:pStyle w:val="Index1"/>
        <w:tabs>
          <w:tab w:val="right" w:leader="dot" w:pos="9350"/>
        </w:tabs>
        <w:rPr>
          <w:noProof/>
        </w:rPr>
      </w:pPr>
      <w:r w:rsidRPr="005B17D3">
        <w:rPr>
          <w:noProof/>
        </w:rPr>
        <w:t>Undeliverable Mail Scanning</w:t>
      </w:r>
      <w:r w:rsidRPr="005B17D3">
        <w:rPr>
          <w:noProof/>
        </w:rPr>
        <w:tab/>
        <w:t>86</w:t>
      </w:r>
    </w:p>
    <w:p w14:paraId="1F2435E2" w14:textId="77777777" w:rsidR="00BE52CE" w:rsidRPr="005B17D3" w:rsidRDefault="00BE52CE" w:rsidP="00EF3896">
      <w:pPr>
        <w:pStyle w:val="Index1"/>
        <w:tabs>
          <w:tab w:val="right" w:leader="dot" w:pos="9350"/>
        </w:tabs>
        <w:rPr>
          <w:noProof/>
        </w:rPr>
      </w:pPr>
      <w:r w:rsidRPr="005B17D3">
        <w:rPr>
          <w:b/>
          <w:noProof/>
        </w:rPr>
        <w:t>User</w:t>
      </w:r>
      <w:r w:rsidRPr="005B17D3">
        <w:rPr>
          <w:noProof/>
        </w:rPr>
        <w:tab/>
        <w:t>22, 23, 40, 45, 49, 56, 61, 403</w:t>
      </w:r>
    </w:p>
    <w:p w14:paraId="4B33D427" w14:textId="77777777" w:rsidR="00BE52CE" w:rsidRPr="005B17D3" w:rsidRDefault="00BE52CE" w:rsidP="00EF3896">
      <w:pPr>
        <w:pStyle w:val="Index2"/>
        <w:tabs>
          <w:tab w:val="right" w:leader="dot" w:pos="9350"/>
        </w:tabs>
        <w:rPr>
          <w:noProof/>
        </w:rPr>
      </w:pPr>
      <w:r w:rsidRPr="005B17D3">
        <w:rPr>
          <w:noProof/>
        </w:rPr>
        <w:t>Add Registry entry</w:t>
      </w:r>
      <w:r w:rsidRPr="005B17D3">
        <w:rPr>
          <w:noProof/>
        </w:rPr>
        <w:tab/>
        <w:t>61</w:t>
      </w:r>
    </w:p>
    <w:p w14:paraId="1E5EA6B9" w14:textId="77777777" w:rsidR="00BE52CE" w:rsidRPr="005B17D3" w:rsidRDefault="00BE52CE" w:rsidP="00EF3896">
      <w:pPr>
        <w:pStyle w:val="Index2"/>
        <w:tabs>
          <w:tab w:val="right" w:leader="dot" w:pos="9350"/>
        </w:tabs>
        <w:rPr>
          <w:noProof/>
        </w:rPr>
      </w:pPr>
      <w:r w:rsidRPr="005B17D3">
        <w:rPr>
          <w:noProof/>
        </w:rPr>
        <w:t>Add Registry Entry</w:t>
      </w:r>
      <w:r w:rsidRPr="005B17D3">
        <w:rPr>
          <w:noProof/>
        </w:rPr>
        <w:tab/>
        <w:t>62</w:t>
      </w:r>
    </w:p>
    <w:p w14:paraId="302ED6C8" w14:textId="77777777" w:rsidR="00BE52CE" w:rsidRPr="005B17D3" w:rsidRDefault="00BE52CE" w:rsidP="00EF3896">
      <w:pPr>
        <w:pStyle w:val="Index2"/>
        <w:tabs>
          <w:tab w:val="right" w:leader="dot" w:pos="9350"/>
        </w:tabs>
        <w:rPr>
          <w:noProof/>
        </w:rPr>
      </w:pPr>
      <w:r w:rsidRPr="005B17D3">
        <w:rPr>
          <w:noProof/>
        </w:rPr>
        <w:t>Add/Update EGT Setting</w:t>
      </w:r>
    </w:p>
    <w:p w14:paraId="0FF28CC1" w14:textId="77777777" w:rsidR="00BE52CE" w:rsidRPr="005B17D3" w:rsidRDefault="00BE52CE" w:rsidP="00EF3896">
      <w:pPr>
        <w:pStyle w:val="Index3"/>
        <w:tabs>
          <w:tab w:val="right" w:leader="dot" w:pos="9350"/>
        </w:tabs>
        <w:rPr>
          <w:noProof/>
        </w:rPr>
      </w:pPr>
      <w:r w:rsidRPr="005B17D3">
        <w:rPr>
          <w:noProof/>
        </w:rPr>
        <w:t>allows add/update EGT setting</w:t>
      </w:r>
      <w:r w:rsidRPr="005B17D3">
        <w:rPr>
          <w:noProof/>
        </w:rPr>
        <w:tab/>
        <w:t>114</w:t>
      </w:r>
    </w:p>
    <w:p w14:paraId="670E7046" w14:textId="77777777" w:rsidR="00BE52CE" w:rsidRPr="005B17D3" w:rsidRDefault="00BE52CE" w:rsidP="00EF3896">
      <w:pPr>
        <w:pStyle w:val="Index2"/>
        <w:tabs>
          <w:tab w:val="right" w:leader="dot" w:pos="9350"/>
        </w:tabs>
        <w:rPr>
          <w:noProof/>
        </w:rPr>
      </w:pPr>
      <w:r w:rsidRPr="005B17D3">
        <w:rPr>
          <w:noProof/>
        </w:rPr>
        <w:t>Admin</w:t>
      </w:r>
    </w:p>
    <w:p w14:paraId="2FF6150F" w14:textId="77777777" w:rsidR="00BE52CE" w:rsidRPr="005B17D3" w:rsidRDefault="00BE52CE" w:rsidP="00EF3896">
      <w:pPr>
        <w:pStyle w:val="Index3"/>
        <w:tabs>
          <w:tab w:val="right" w:leader="dot" w:pos="9350"/>
        </w:tabs>
        <w:rPr>
          <w:noProof/>
        </w:rPr>
      </w:pPr>
      <w:r w:rsidRPr="005B17D3">
        <w:rPr>
          <w:noProof/>
        </w:rPr>
        <w:t>Account Add</w:t>
      </w:r>
      <w:r w:rsidRPr="005B17D3">
        <w:rPr>
          <w:noProof/>
        </w:rPr>
        <w:tab/>
        <w:t>129</w:t>
      </w:r>
    </w:p>
    <w:p w14:paraId="0E929BF2" w14:textId="77777777" w:rsidR="00BE52CE" w:rsidRPr="005B17D3" w:rsidRDefault="00BE52CE" w:rsidP="00EF3896">
      <w:pPr>
        <w:pStyle w:val="Index3"/>
        <w:tabs>
          <w:tab w:val="right" w:leader="dot" w:pos="9350"/>
        </w:tabs>
        <w:rPr>
          <w:noProof/>
        </w:rPr>
      </w:pPr>
      <w:r w:rsidRPr="005B17D3">
        <w:rPr>
          <w:noProof/>
        </w:rPr>
        <w:t>Account Search</w:t>
      </w:r>
      <w:r w:rsidRPr="005B17D3">
        <w:rPr>
          <w:noProof/>
        </w:rPr>
        <w:tab/>
        <w:t>129</w:t>
      </w:r>
    </w:p>
    <w:p w14:paraId="29754EEF" w14:textId="77777777" w:rsidR="00BE52CE" w:rsidRPr="005B17D3" w:rsidRDefault="00BE52CE" w:rsidP="00EF3896">
      <w:pPr>
        <w:pStyle w:val="Index3"/>
        <w:tabs>
          <w:tab w:val="right" w:leader="dot" w:pos="9350"/>
        </w:tabs>
        <w:rPr>
          <w:noProof/>
        </w:rPr>
      </w:pPr>
      <w:r w:rsidRPr="005B17D3">
        <w:rPr>
          <w:noProof/>
        </w:rPr>
        <w:t>search by User ID</w:t>
      </w:r>
      <w:r w:rsidRPr="005B17D3">
        <w:rPr>
          <w:noProof/>
        </w:rPr>
        <w:tab/>
        <w:t>128</w:t>
      </w:r>
    </w:p>
    <w:p w14:paraId="1461ED43" w14:textId="77777777" w:rsidR="00BE52CE" w:rsidRPr="005B17D3" w:rsidRDefault="00BE52CE" w:rsidP="00EF3896">
      <w:pPr>
        <w:pStyle w:val="Index2"/>
        <w:tabs>
          <w:tab w:val="right" w:leader="dot" w:pos="9350"/>
        </w:tabs>
        <w:rPr>
          <w:noProof/>
        </w:rPr>
      </w:pPr>
      <w:r w:rsidRPr="005B17D3">
        <w:rPr>
          <w:iCs/>
          <w:noProof/>
        </w:rPr>
        <w:t>Assigned By</w:t>
      </w:r>
      <w:r w:rsidRPr="005B17D3">
        <w:rPr>
          <w:noProof/>
        </w:rPr>
        <w:tab/>
        <w:t>61</w:t>
      </w:r>
    </w:p>
    <w:p w14:paraId="0BD7CCEE" w14:textId="77777777" w:rsidR="00BE52CE" w:rsidRPr="005B17D3" w:rsidRDefault="00BE52CE" w:rsidP="00EF3896">
      <w:pPr>
        <w:pStyle w:val="Index2"/>
        <w:tabs>
          <w:tab w:val="right" w:leader="dot" w:pos="9350"/>
        </w:tabs>
        <w:rPr>
          <w:noProof/>
        </w:rPr>
      </w:pPr>
      <w:r w:rsidRPr="005B17D3">
        <w:rPr>
          <w:iCs/>
          <w:noProof/>
        </w:rPr>
        <w:t>Assigned To</w:t>
      </w:r>
      <w:r w:rsidRPr="005B17D3">
        <w:rPr>
          <w:noProof/>
        </w:rPr>
        <w:tab/>
        <w:t>61</w:t>
      </w:r>
    </w:p>
    <w:p w14:paraId="70DD72AA" w14:textId="77777777" w:rsidR="00BE52CE" w:rsidRPr="005B17D3" w:rsidRDefault="00BE52CE" w:rsidP="00EF3896">
      <w:pPr>
        <w:pStyle w:val="Index2"/>
        <w:tabs>
          <w:tab w:val="right" w:leader="dot" w:pos="9350"/>
        </w:tabs>
        <w:rPr>
          <w:noProof/>
        </w:rPr>
      </w:pPr>
      <w:r w:rsidRPr="005B17D3">
        <w:rPr>
          <w:noProof/>
        </w:rPr>
        <w:t>Associates</w:t>
      </w:r>
    </w:p>
    <w:p w14:paraId="7A84EA67" w14:textId="77777777" w:rsidR="00BE52CE" w:rsidRPr="005B17D3" w:rsidRDefault="00BE52CE" w:rsidP="00EF3896">
      <w:pPr>
        <w:pStyle w:val="Index3"/>
        <w:tabs>
          <w:tab w:val="right" w:leader="dot" w:pos="9350"/>
        </w:tabs>
        <w:rPr>
          <w:noProof/>
        </w:rPr>
      </w:pPr>
      <w:r w:rsidRPr="005B17D3">
        <w:rPr>
          <w:noProof/>
        </w:rPr>
        <w:t>presents user with a snapshot of current associate information available</w:t>
      </w:r>
      <w:r w:rsidRPr="005B17D3">
        <w:rPr>
          <w:noProof/>
        </w:rPr>
        <w:tab/>
        <w:t>282, 287</w:t>
      </w:r>
    </w:p>
    <w:p w14:paraId="58215AFE" w14:textId="77777777" w:rsidR="00BE52CE" w:rsidRPr="005B17D3" w:rsidRDefault="00BE52CE" w:rsidP="00EF3896">
      <w:pPr>
        <w:pStyle w:val="Index2"/>
        <w:tabs>
          <w:tab w:val="right" w:leader="dot" w:pos="9350"/>
        </w:tabs>
        <w:rPr>
          <w:noProof/>
        </w:rPr>
      </w:pPr>
      <w:r w:rsidRPr="005B17D3">
        <w:rPr>
          <w:noProof/>
        </w:rPr>
        <w:t>Capability Sets</w:t>
      </w:r>
    </w:p>
    <w:p w14:paraId="12AC9991" w14:textId="77777777" w:rsidR="00BE52CE" w:rsidRPr="005B17D3" w:rsidRDefault="00BE52CE" w:rsidP="00EF3896">
      <w:pPr>
        <w:pStyle w:val="Index3"/>
        <w:tabs>
          <w:tab w:val="right" w:leader="dot" w:pos="9350"/>
        </w:tabs>
        <w:rPr>
          <w:noProof/>
        </w:rPr>
      </w:pPr>
      <w:r w:rsidRPr="005B17D3">
        <w:rPr>
          <w:noProof/>
        </w:rPr>
        <w:t>Capability Set Change History</w:t>
      </w:r>
      <w:r w:rsidRPr="005B17D3">
        <w:rPr>
          <w:noProof/>
        </w:rPr>
        <w:tab/>
        <w:t>139</w:t>
      </w:r>
    </w:p>
    <w:p w14:paraId="028C1A9C" w14:textId="77777777" w:rsidR="00BE52CE" w:rsidRPr="005B17D3" w:rsidRDefault="00BE52CE" w:rsidP="00EF3896">
      <w:pPr>
        <w:pStyle w:val="Index3"/>
        <w:tabs>
          <w:tab w:val="right" w:leader="dot" w:pos="9350"/>
        </w:tabs>
        <w:rPr>
          <w:noProof/>
        </w:rPr>
      </w:pPr>
      <w:r w:rsidRPr="005B17D3">
        <w:rPr>
          <w:noProof/>
        </w:rPr>
        <w:t>Profiles/Capability Sets</w:t>
      </w:r>
      <w:r w:rsidRPr="005B17D3">
        <w:rPr>
          <w:noProof/>
        </w:rPr>
        <w:tab/>
        <w:t>137</w:t>
      </w:r>
    </w:p>
    <w:p w14:paraId="53E5785C" w14:textId="77777777" w:rsidR="00BE52CE" w:rsidRPr="005B17D3" w:rsidRDefault="00BE52CE" w:rsidP="00EF3896">
      <w:pPr>
        <w:pStyle w:val="Index2"/>
        <w:tabs>
          <w:tab w:val="right" w:leader="dot" w:pos="9350"/>
        </w:tabs>
        <w:rPr>
          <w:noProof/>
        </w:rPr>
      </w:pPr>
      <w:r w:rsidRPr="005B17D3">
        <w:rPr>
          <w:noProof/>
        </w:rPr>
        <w:t>Close Work Item</w:t>
      </w:r>
      <w:r w:rsidRPr="005B17D3">
        <w:rPr>
          <w:noProof/>
        </w:rPr>
        <w:tab/>
        <w:t>57</w:t>
      </w:r>
    </w:p>
    <w:p w14:paraId="25474947" w14:textId="77777777" w:rsidR="00BE52CE" w:rsidRPr="005B17D3" w:rsidRDefault="00BE52CE" w:rsidP="00EF3896">
      <w:pPr>
        <w:pStyle w:val="Index2"/>
        <w:tabs>
          <w:tab w:val="right" w:leader="dot" w:pos="9350"/>
        </w:tabs>
        <w:rPr>
          <w:noProof/>
        </w:rPr>
      </w:pPr>
      <w:r w:rsidRPr="005B17D3">
        <w:rPr>
          <w:noProof/>
        </w:rPr>
        <w:t>Communications</w:t>
      </w:r>
    </w:p>
    <w:p w14:paraId="3AD2E9D5" w14:textId="77777777" w:rsidR="00BE52CE" w:rsidRPr="005B17D3" w:rsidRDefault="00BE52CE" w:rsidP="00EF3896">
      <w:pPr>
        <w:pStyle w:val="Index3"/>
        <w:tabs>
          <w:tab w:val="right" w:leader="dot" w:pos="9350"/>
        </w:tabs>
        <w:rPr>
          <w:noProof/>
        </w:rPr>
      </w:pPr>
      <w:r w:rsidRPr="005B17D3">
        <w:rPr>
          <w:noProof/>
        </w:rPr>
        <w:t>view historical letter communications</w:t>
      </w:r>
      <w:r w:rsidRPr="005B17D3">
        <w:rPr>
          <w:noProof/>
        </w:rPr>
        <w:tab/>
        <w:t>376</w:t>
      </w:r>
    </w:p>
    <w:p w14:paraId="48615D54" w14:textId="77777777" w:rsidR="00BE52CE" w:rsidRPr="005B17D3" w:rsidRDefault="00BE52CE" w:rsidP="00EF3896">
      <w:pPr>
        <w:pStyle w:val="Index2"/>
        <w:tabs>
          <w:tab w:val="right" w:leader="dot" w:pos="9350"/>
        </w:tabs>
        <w:rPr>
          <w:noProof/>
        </w:rPr>
      </w:pPr>
      <w:r w:rsidRPr="005B17D3">
        <w:rPr>
          <w:noProof/>
        </w:rPr>
        <w:t>Copayments</w:t>
      </w:r>
    </w:p>
    <w:p w14:paraId="5A464E42" w14:textId="77777777" w:rsidR="00BE52CE" w:rsidRPr="005B17D3" w:rsidRDefault="00BE52CE" w:rsidP="00EF3896">
      <w:pPr>
        <w:pStyle w:val="Index3"/>
        <w:tabs>
          <w:tab w:val="right" w:leader="dot" w:pos="9350"/>
        </w:tabs>
        <w:rPr>
          <w:noProof/>
        </w:rPr>
      </w:pPr>
      <w:r w:rsidRPr="005B17D3">
        <w:rPr>
          <w:noProof/>
        </w:rPr>
        <w:t>View Copayment information</w:t>
      </w:r>
      <w:r w:rsidRPr="005B17D3">
        <w:rPr>
          <w:noProof/>
        </w:rPr>
        <w:tab/>
        <w:t>3, 111, 125</w:t>
      </w:r>
    </w:p>
    <w:p w14:paraId="563525A6" w14:textId="77777777" w:rsidR="00BE52CE" w:rsidRPr="005B17D3" w:rsidRDefault="00BE52CE" w:rsidP="00EF3896">
      <w:pPr>
        <w:pStyle w:val="Index2"/>
        <w:tabs>
          <w:tab w:val="right" w:leader="dot" w:pos="9350"/>
        </w:tabs>
        <w:rPr>
          <w:noProof/>
        </w:rPr>
      </w:pPr>
      <w:r w:rsidRPr="005B17D3">
        <w:rPr>
          <w:noProof/>
        </w:rPr>
        <w:t>Demographics</w:t>
      </w:r>
    </w:p>
    <w:p w14:paraId="4FF22BD1" w14:textId="77777777" w:rsidR="00BE52CE" w:rsidRPr="005B17D3" w:rsidRDefault="00BE52CE" w:rsidP="00EF3896">
      <w:pPr>
        <w:pStyle w:val="Index3"/>
        <w:tabs>
          <w:tab w:val="right" w:leader="dot" w:pos="9350"/>
        </w:tabs>
        <w:rPr>
          <w:noProof/>
        </w:rPr>
      </w:pPr>
      <w:r w:rsidRPr="005B17D3">
        <w:rPr>
          <w:noProof/>
        </w:rPr>
        <w:t>Add(Update) Associate(s)</w:t>
      </w:r>
    </w:p>
    <w:p w14:paraId="1887DAF4" w14:textId="77777777" w:rsidR="00BE52CE" w:rsidRPr="005B17D3" w:rsidRDefault="00BE52CE" w:rsidP="00EF3896">
      <w:pPr>
        <w:pStyle w:val="Index4"/>
        <w:tabs>
          <w:tab w:val="right" w:leader="dot" w:pos="9350"/>
        </w:tabs>
        <w:rPr>
          <w:noProof/>
        </w:rPr>
      </w:pPr>
      <w:r w:rsidRPr="005B17D3">
        <w:rPr>
          <w:noProof/>
        </w:rPr>
        <w:t>update associate information</w:t>
      </w:r>
      <w:r w:rsidRPr="005B17D3">
        <w:rPr>
          <w:noProof/>
        </w:rPr>
        <w:tab/>
        <w:t>282</w:t>
      </w:r>
    </w:p>
    <w:p w14:paraId="2EE776F1" w14:textId="77777777" w:rsidR="00BE52CE" w:rsidRPr="005B17D3" w:rsidRDefault="00BE52CE" w:rsidP="00EF3896">
      <w:pPr>
        <w:pStyle w:val="Index3"/>
        <w:tabs>
          <w:tab w:val="right" w:leader="dot" w:pos="9350"/>
        </w:tabs>
        <w:rPr>
          <w:noProof/>
        </w:rPr>
      </w:pPr>
      <w:r w:rsidRPr="005B17D3">
        <w:rPr>
          <w:noProof/>
        </w:rPr>
        <w:t>Update Associates</w:t>
      </w:r>
    </w:p>
    <w:p w14:paraId="00CACD27" w14:textId="77777777" w:rsidR="00BE52CE" w:rsidRPr="005B17D3" w:rsidRDefault="00BE52CE" w:rsidP="00EF3896">
      <w:pPr>
        <w:pStyle w:val="Index4"/>
        <w:tabs>
          <w:tab w:val="right" w:leader="dot" w:pos="9350"/>
        </w:tabs>
        <w:rPr>
          <w:noProof/>
        </w:rPr>
      </w:pPr>
      <w:r w:rsidRPr="005B17D3">
        <w:rPr>
          <w:noProof/>
        </w:rPr>
        <w:t>update associates information</w:t>
      </w:r>
      <w:r w:rsidRPr="005B17D3">
        <w:rPr>
          <w:noProof/>
        </w:rPr>
        <w:tab/>
        <w:t>250</w:t>
      </w:r>
    </w:p>
    <w:p w14:paraId="7F2CFD39" w14:textId="77777777" w:rsidR="00BE52CE" w:rsidRPr="005B17D3" w:rsidRDefault="00BE52CE" w:rsidP="00EF3896">
      <w:pPr>
        <w:pStyle w:val="Index3"/>
        <w:tabs>
          <w:tab w:val="right" w:leader="dot" w:pos="9350"/>
        </w:tabs>
        <w:rPr>
          <w:noProof/>
        </w:rPr>
      </w:pPr>
      <w:r w:rsidRPr="005B17D3">
        <w:rPr>
          <w:noProof/>
        </w:rPr>
        <w:t>Update Insurance</w:t>
      </w:r>
    </w:p>
    <w:p w14:paraId="7BFB6C6A" w14:textId="77777777" w:rsidR="00BE52CE" w:rsidRPr="005B17D3" w:rsidRDefault="00BE52CE" w:rsidP="00EF3896">
      <w:pPr>
        <w:pStyle w:val="Index4"/>
        <w:tabs>
          <w:tab w:val="right" w:leader="dot" w:pos="9350"/>
        </w:tabs>
        <w:rPr>
          <w:noProof/>
        </w:rPr>
      </w:pPr>
      <w:r w:rsidRPr="005B17D3">
        <w:rPr>
          <w:noProof/>
        </w:rPr>
        <w:t>update access insurance information</w:t>
      </w:r>
      <w:r w:rsidRPr="005B17D3">
        <w:rPr>
          <w:noProof/>
        </w:rPr>
        <w:tab/>
        <w:t>250</w:t>
      </w:r>
    </w:p>
    <w:p w14:paraId="777B1BDC" w14:textId="77777777" w:rsidR="00BE52CE" w:rsidRPr="005B17D3" w:rsidRDefault="00BE52CE" w:rsidP="00EF3896">
      <w:pPr>
        <w:pStyle w:val="Index3"/>
        <w:tabs>
          <w:tab w:val="right" w:leader="dot" w:pos="9350"/>
        </w:tabs>
        <w:rPr>
          <w:noProof/>
        </w:rPr>
      </w:pPr>
      <w:r w:rsidRPr="005B17D3">
        <w:rPr>
          <w:noProof/>
        </w:rPr>
        <w:t>Update Mailing Adddress</w:t>
      </w:r>
    </w:p>
    <w:p w14:paraId="48E8C2C7" w14:textId="77777777" w:rsidR="00BE52CE" w:rsidRPr="005B17D3" w:rsidRDefault="00BE52CE" w:rsidP="00EF3896">
      <w:pPr>
        <w:pStyle w:val="Index4"/>
        <w:tabs>
          <w:tab w:val="right" w:leader="dot" w:pos="9350"/>
        </w:tabs>
        <w:rPr>
          <w:noProof/>
        </w:rPr>
      </w:pPr>
      <w:r w:rsidRPr="005B17D3">
        <w:rPr>
          <w:noProof/>
        </w:rPr>
        <w:t>update beneficiary's permenent mailing address</w:t>
      </w:r>
      <w:r w:rsidRPr="005B17D3">
        <w:rPr>
          <w:noProof/>
        </w:rPr>
        <w:tab/>
        <w:t>250</w:t>
      </w:r>
    </w:p>
    <w:p w14:paraId="24852FE0" w14:textId="77777777" w:rsidR="00BE52CE" w:rsidRPr="005B17D3" w:rsidRDefault="00BE52CE" w:rsidP="00EF3896">
      <w:pPr>
        <w:pStyle w:val="Index3"/>
        <w:tabs>
          <w:tab w:val="right" w:leader="dot" w:pos="9350"/>
        </w:tabs>
        <w:rPr>
          <w:noProof/>
        </w:rPr>
      </w:pPr>
      <w:r w:rsidRPr="005B17D3">
        <w:rPr>
          <w:bCs/>
          <w:iCs/>
          <w:noProof/>
        </w:rPr>
        <w:t>Update Personal</w:t>
      </w:r>
    </w:p>
    <w:p w14:paraId="248A6737" w14:textId="77777777" w:rsidR="00BE52CE" w:rsidRPr="005B17D3" w:rsidRDefault="00BE52CE" w:rsidP="00EF3896">
      <w:pPr>
        <w:pStyle w:val="Index4"/>
        <w:tabs>
          <w:tab w:val="right" w:leader="dot" w:pos="9350"/>
        </w:tabs>
        <w:rPr>
          <w:noProof/>
        </w:rPr>
      </w:pPr>
      <w:r w:rsidRPr="005B17D3">
        <w:rPr>
          <w:bCs/>
          <w:iCs/>
          <w:noProof/>
        </w:rPr>
        <w:t>update beneficiary’s Date of Death</w:t>
      </w:r>
      <w:r w:rsidRPr="005B17D3">
        <w:rPr>
          <w:noProof/>
        </w:rPr>
        <w:tab/>
        <w:t>250</w:t>
      </w:r>
    </w:p>
    <w:p w14:paraId="6CA65D5A" w14:textId="77777777" w:rsidR="00BE52CE" w:rsidRPr="005B17D3" w:rsidRDefault="00BE52CE" w:rsidP="00EF3896">
      <w:pPr>
        <w:pStyle w:val="Index2"/>
        <w:tabs>
          <w:tab w:val="right" w:leader="dot" w:pos="9350"/>
        </w:tabs>
        <w:rPr>
          <w:noProof/>
        </w:rPr>
      </w:pPr>
      <w:r w:rsidRPr="005B17D3">
        <w:rPr>
          <w:noProof/>
          <w:color w:val="000000" w:themeColor="text1"/>
        </w:rPr>
        <w:t>edit Permanent Address</w:t>
      </w:r>
      <w:r w:rsidRPr="005B17D3">
        <w:rPr>
          <w:noProof/>
        </w:rPr>
        <w:tab/>
        <w:t>88, 293</w:t>
      </w:r>
    </w:p>
    <w:p w14:paraId="455844A0" w14:textId="77777777" w:rsidR="00BE52CE" w:rsidRPr="005B17D3" w:rsidRDefault="00BE52CE" w:rsidP="00EF3896">
      <w:pPr>
        <w:pStyle w:val="Index2"/>
        <w:tabs>
          <w:tab w:val="right" w:leader="dot" w:pos="9350"/>
        </w:tabs>
        <w:rPr>
          <w:noProof/>
        </w:rPr>
      </w:pPr>
      <w:r w:rsidRPr="005B17D3">
        <w:rPr>
          <w:noProof/>
        </w:rPr>
        <w:t>Edit Profiles</w:t>
      </w:r>
      <w:r w:rsidRPr="005B17D3">
        <w:rPr>
          <w:noProof/>
        </w:rPr>
        <w:tab/>
        <w:t>132</w:t>
      </w:r>
    </w:p>
    <w:p w14:paraId="664D7C93" w14:textId="77777777" w:rsidR="00BE52CE" w:rsidRPr="005B17D3" w:rsidRDefault="00BE52CE" w:rsidP="00EF3896">
      <w:pPr>
        <w:pStyle w:val="Index2"/>
        <w:tabs>
          <w:tab w:val="right" w:leader="dot" w:pos="9350"/>
        </w:tabs>
        <w:rPr>
          <w:noProof/>
        </w:rPr>
      </w:pPr>
      <w:r w:rsidRPr="005B17D3">
        <w:rPr>
          <w:noProof/>
        </w:rPr>
        <w:t>EED 1 Report</w:t>
      </w:r>
    </w:p>
    <w:p w14:paraId="45B0F40F" w14:textId="77777777" w:rsidR="00BE52CE" w:rsidRPr="005B17D3" w:rsidRDefault="00BE52CE" w:rsidP="00EF3896">
      <w:pPr>
        <w:pStyle w:val="Index3"/>
        <w:tabs>
          <w:tab w:val="right" w:leader="dot" w:pos="9350"/>
        </w:tabs>
        <w:rPr>
          <w:noProof/>
        </w:rPr>
      </w:pPr>
      <w:r w:rsidRPr="005B17D3">
        <w:rPr>
          <w:noProof/>
        </w:rPr>
        <w:t>Veteran enrolees</w:t>
      </w:r>
      <w:r w:rsidRPr="005B17D3">
        <w:rPr>
          <w:noProof/>
        </w:rPr>
        <w:tab/>
        <w:t>98</w:t>
      </w:r>
    </w:p>
    <w:p w14:paraId="308FC96E" w14:textId="77777777" w:rsidR="00BE52CE" w:rsidRPr="005B17D3" w:rsidRDefault="00BE52CE" w:rsidP="00EF3896">
      <w:pPr>
        <w:pStyle w:val="Index2"/>
        <w:tabs>
          <w:tab w:val="right" w:leader="dot" w:pos="9350"/>
        </w:tabs>
        <w:rPr>
          <w:noProof/>
        </w:rPr>
      </w:pPr>
      <w:r w:rsidRPr="005B17D3">
        <w:rPr>
          <w:noProof/>
        </w:rPr>
        <w:t>EED 12 Report</w:t>
      </w:r>
    </w:p>
    <w:p w14:paraId="172F3C9B" w14:textId="77777777" w:rsidR="00BE52CE" w:rsidRPr="005B17D3" w:rsidRDefault="00BE52CE" w:rsidP="00EF3896">
      <w:pPr>
        <w:pStyle w:val="Index3"/>
        <w:tabs>
          <w:tab w:val="right" w:leader="dot" w:pos="9350"/>
        </w:tabs>
        <w:rPr>
          <w:noProof/>
        </w:rPr>
      </w:pPr>
      <w:r w:rsidRPr="005B17D3">
        <w:rPr>
          <w:noProof/>
        </w:rPr>
        <w:t>Number of Records Merged by</w:t>
      </w:r>
      <w:r w:rsidRPr="005B17D3">
        <w:rPr>
          <w:noProof/>
        </w:rPr>
        <w:tab/>
        <w:t>100</w:t>
      </w:r>
    </w:p>
    <w:p w14:paraId="0A34D044" w14:textId="77777777" w:rsidR="00BE52CE" w:rsidRPr="005B17D3" w:rsidRDefault="00BE52CE" w:rsidP="00EF3896">
      <w:pPr>
        <w:pStyle w:val="Index2"/>
        <w:tabs>
          <w:tab w:val="right" w:leader="dot" w:pos="9350"/>
        </w:tabs>
        <w:rPr>
          <w:noProof/>
        </w:rPr>
      </w:pPr>
      <w:r w:rsidRPr="005B17D3">
        <w:rPr>
          <w:noProof/>
        </w:rPr>
        <w:t>EED 2 Report</w:t>
      </w:r>
    </w:p>
    <w:p w14:paraId="27267EE5" w14:textId="77777777" w:rsidR="00BE52CE" w:rsidRPr="005B17D3" w:rsidRDefault="00BE52CE" w:rsidP="00EF3896">
      <w:pPr>
        <w:pStyle w:val="Index3"/>
        <w:tabs>
          <w:tab w:val="right" w:leader="dot" w:pos="9350"/>
        </w:tabs>
        <w:rPr>
          <w:noProof/>
        </w:rPr>
      </w:pPr>
      <w:r w:rsidRPr="005B17D3">
        <w:rPr>
          <w:noProof/>
        </w:rPr>
        <w:t>Total enrolees</w:t>
      </w:r>
      <w:r w:rsidRPr="005B17D3">
        <w:rPr>
          <w:noProof/>
        </w:rPr>
        <w:tab/>
        <w:t>98</w:t>
      </w:r>
    </w:p>
    <w:p w14:paraId="0ADEE7E5" w14:textId="77777777" w:rsidR="00BE52CE" w:rsidRPr="005B17D3" w:rsidRDefault="00BE52CE" w:rsidP="00EF3896">
      <w:pPr>
        <w:pStyle w:val="Index2"/>
        <w:tabs>
          <w:tab w:val="right" w:leader="dot" w:pos="9350"/>
        </w:tabs>
        <w:rPr>
          <w:noProof/>
        </w:rPr>
      </w:pPr>
      <w:r w:rsidRPr="005B17D3">
        <w:rPr>
          <w:noProof/>
        </w:rPr>
        <w:t>EED 6 Report</w:t>
      </w:r>
    </w:p>
    <w:p w14:paraId="2472E15C" w14:textId="77777777" w:rsidR="00BE52CE" w:rsidRPr="005B17D3" w:rsidRDefault="00BE52CE" w:rsidP="00EF3896">
      <w:pPr>
        <w:pStyle w:val="Index3"/>
        <w:tabs>
          <w:tab w:val="right" w:leader="dot" w:pos="9350"/>
        </w:tabs>
        <w:rPr>
          <w:noProof/>
        </w:rPr>
      </w:pPr>
      <w:r w:rsidRPr="005B17D3">
        <w:rPr>
          <w:noProof/>
        </w:rPr>
        <w:t>select Priority Groups</w:t>
      </w:r>
      <w:r w:rsidRPr="005B17D3">
        <w:rPr>
          <w:noProof/>
        </w:rPr>
        <w:tab/>
        <w:t>99</w:t>
      </w:r>
    </w:p>
    <w:p w14:paraId="663C3D7E" w14:textId="77777777" w:rsidR="00BE52CE" w:rsidRPr="005B17D3" w:rsidRDefault="00BE52CE" w:rsidP="00EF3896">
      <w:pPr>
        <w:pStyle w:val="Index2"/>
        <w:tabs>
          <w:tab w:val="right" w:leader="dot" w:pos="9350"/>
        </w:tabs>
        <w:rPr>
          <w:noProof/>
        </w:rPr>
      </w:pPr>
      <w:r w:rsidRPr="005B17D3">
        <w:rPr>
          <w:noProof/>
        </w:rPr>
        <w:t>EED 8 Report</w:t>
      </w:r>
    </w:p>
    <w:p w14:paraId="300FF805" w14:textId="77777777" w:rsidR="00BE52CE" w:rsidRPr="005B17D3" w:rsidRDefault="00BE52CE" w:rsidP="00EF3896">
      <w:pPr>
        <w:pStyle w:val="Index3"/>
        <w:tabs>
          <w:tab w:val="right" w:leader="dot" w:pos="9350"/>
        </w:tabs>
        <w:rPr>
          <w:noProof/>
        </w:rPr>
      </w:pPr>
      <w:r w:rsidRPr="005B17D3">
        <w:rPr>
          <w:noProof/>
        </w:rPr>
        <w:t>specified time frame</w:t>
      </w:r>
      <w:r w:rsidRPr="005B17D3">
        <w:rPr>
          <w:noProof/>
        </w:rPr>
        <w:tab/>
        <w:t>99</w:t>
      </w:r>
    </w:p>
    <w:p w14:paraId="6FAAAB36" w14:textId="77777777" w:rsidR="00BE52CE" w:rsidRPr="005B17D3" w:rsidRDefault="00BE52CE" w:rsidP="00EF3896">
      <w:pPr>
        <w:pStyle w:val="Index2"/>
        <w:tabs>
          <w:tab w:val="right" w:leader="dot" w:pos="9350"/>
        </w:tabs>
        <w:rPr>
          <w:noProof/>
        </w:rPr>
      </w:pPr>
      <w:r w:rsidRPr="005B17D3">
        <w:rPr>
          <w:noProof/>
        </w:rPr>
        <w:t>EED 9 Report</w:t>
      </w:r>
    </w:p>
    <w:p w14:paraId="017716D4" w14:textId="77777777" w:rsidR="00BE52CE" w:rsidRPr="005B17D3" w:rsidRDefault="00BE52CE" w:rsidP="00EF3896">
      <w:pPr>
        <w:pStyle w:val="Index3"/>
        <w:tabs>
          <w:tab w:val="right" w:leader="dot" w:pos="9350"/>
        </w:tabs>
        <w:rPr>
          <w:noProof/>
        </w:rPr>
      </w:pPr>
      <w:r w:rsidRPr="005B17D3">
        <w:rPr>
          <w:noProof/>
        </w:rPr>
        <w:t>select LASs</w:t>
      </w:r>
      <w:r w:rsidRPr="005B17D3">
        <w:rPr>
          <w:noProof/>
        </w:rPr>
        <w:tab/>
        <w:t>100</w:t>
      </w:r>
    </w:p>
    <w:p w14:paraId="50B37F2F" w14:textId="77777777" w:rsidR="00BE52CE" w:rsidRPr="005B17D3" w:rsidRDefault="00BE52CE" w:rsidP="00EF3896">
      <w:pPr>
        <w:pStyle w:val="Index2"/>
        <w:tabs>
          <w:tab w:val="right" w:leader="dot" w:pos="9350"/>
        </w:tabs>
        <w:rPr>
          <w:noProof/>
        </w:rPr>
      </w:pPr>
      <w:r w:rsidRPr="005B17D3">
        <w:rPr>
          <w:noProof/>
        </w:rPr>
        <w:t>Eligibility</w:t>
      </w:r>
    </w:p>
    <w:p w14:paraId="11230273" w14:textId="77777777" w:rsidR="00BE52CE" w:rsidRPr="005B17D3" w:rsidRDefault="00BE52CE" w:rsidP="00EF3896">
      <w:pPr>
        <w:pStyle w:val="Index3"/>
        <w:tabs>
          <w:tab w:val="right" w:leader="dot" w:pos="9350"/>
        </w:tabs>
        <w:rPr>
          <w:noProof/>
        </w:rPr>
      </w:pPr>
      <w:r w:rsidRPr="005B17D3">
        <w:rPr>
          <w:noProof/>
        </w:rPr>
        <w:t>current and historical financial information</w:t>
      </w:r>
      <w:r w:rsidRPr="005B17D3">
        <w:rPr>
          <w:noProof/>
        </w:rPr>
        <w:tab/>
        <w:t>240, 347</w:t>
      </w:r>
    </w:p>
    <w:p w14:paraId="0721A297" w14:textId="77777777" w:rsidR="00BE52CE" w:rsidRPr="005B17D3" w:rsidRDefault="00BE52CE" w:rsidP="00EF3896">
      <w:pPr>
        <w:pStyle w:val="Index3"/>
        <w:tabs>
          <w:tab w:val="right" w:leader="dot" w:pos="9350"/>
        </w:tabs>
        <w:rPr>
          <w:noProof/>
        </w:rPr>
      </w:pPr>
      <w:r w:rsidRPr="005B17D3">
        <w:rPr>
          <w:noProof/>
        </w:rPr>
        <w:t>View Clinical Determination information</w:t>
      </w:r>
      <w:r w:rsidRPr="005B17D3">
        <w:rPr>
          <w:noProof/>
        </w:rPr>
        <w:tab/>
        <w:t>234</w:t>
      </w:r>
    </w:p>
    <w:p w14:paraId="30671FCC" w14:textId="77777777" w:rsidR="00BE52CE" w:rsidRPr="005B17D3" w:rsidRDefault="00BE52CE" w:rsidP="00EF3896">
      <w:pPr>
        <w:pStyle w:val="Index2"/>
        <w:tabs>
          <w:tab w:val="right" w:leader="dot" w:pos="9350"/>
        </w:tabs>
        <w:rPr>
          <w:noProof/>
        </w:rPr>
      </w:pPr>
      <w:r w:rsidRPr="005B17D3">
        <w:rPr>
          <w:noProof/>
        </w:rPr>
        <w:t>filter VOA Resubmission</w:t>
      </w:r>
      <w:r w:rsidRPr="005B17D3">
        <w:rPr>
          <w:noProof/>
        </w:rPr>
        <w:tab/>
        <w:t>118</w:t>
      </w:r>
    </w:p>
    <w:p w14:paraId="7F3B9DA3" w14:textId="77777777" w:rsidR="00BE52CE" w:rsidRPr="005B17D3" w:rsidRDefault="00BE52CE" w:rsidP="00EF3896">
      <w:pPr>
        <w:pStyle w:val="Index2"/>
        <w:tabs>
          <w:tab w:val="right" w:leader="dot" w:pos="9350"/>
        </w:tabs>
        <w:rPr>
          <w:noProof/>
        </w:rPr>
      </w:pPr>
      <w:r w:rsidRPr="005B17D3">
        <w:rPr>
          <w:noProof/>
        </w:rPr>
        <w:t>filter Work Items</w:t>
      </w:r>
      <w:r w:rsidRPr="005B17D3">
        <w:rPr>
          <w:noProof/>
        </w:rPr>
        <w:tab/>
        <w:t>57</w:t>
      </w:r>
    </w:p>
    <w:p w14:paraId="2D1B6FD3" w14:textId="77777777" w:rsidR="00BE52CE" w:rsidRPr="005B17D3" w:rsidRDefault="00BE52CE" w:rsidP="00EF3896">
      <w:pPr>
        <w:pStyle w:val="Index2"/>
        <w:tabs>
          <w:tab w:val="right" w:leader="dot" w:pos="9350"/>
        </w:tabs>
        <w:rPr>
          <w:noProof/>
        </w:rPr>
      </w:pPr>
      <w:r w:rsidRPr="005B17D3">
        <w:rPr>
          <w:noProof/>
        </w:rPr>
        <w:t>HL7</w:t>
      </w:r>
    </w:p>
    <w:p w14:paraId="109DC400" w14:textId="77777777" w:rsidR="00BE52CE" w:rsidRPr="005B17D3" w:rsidRDefault="00BE52CE" w:rsidP="00EF3896">
      <w:pPr>
        <w:pStyle w:val="Index3"/>
        <w:tabs>
          <w:tab w:val="right" w:leader="dot" w:pos="9350"/>
        </w:tabs>
        <w:rPr>
          <w:noProof/>
        </w:rPr>
      </w:pPr>
      <w:r w:rsidRPr="005B17D3">
        <w:rPr>
          <w:noProof/>
        </w:rPr>
        <w:t>Message Search</w:t>
      </w:r>
      <w:r w:rsidRPr="005B17D3">
        <w:rPr>
          <w:noProof/>
        </w:rPr>
        <w:tab/>
        <w:t>74</w:t>
      </w:r>
    </w:p>
    <w:p w14:paraId="0F74FF62" w14:textId="77777777" w:rsidR="00BE52CE" w:rsidRPr="005B17D3" w:rsidRDefault="00BE52CE" w:rsidP="00EF3896">
      <w:pPr>
        <w:pStyle w:val="Index2"/>
        <w:tabs>
          <w:tab w:val="right" w:leader="dot" w:pos="9350"/>
        </w:tabs>
        <w:rPr>
          <w:noProof/>
        </w:rPr>
      </w:pPr>
      <w:r w:rsidRPr="005B17D3">
        <w:rPr>
          <w:noProof/>
        </w:rPr>
        <w:t>ID</w:t>
      </w:r>
      <w:r w:rsidRPr="005B17D3">
        <w:rPr>
          <w:noProof/>
        </w:rPr>
        <w:tab/>
        <w:t>60, 130, 131, 132</w:t>
      </w:r>
    </w:p>
    <w:p w14:paraId="1675FBBD" w14:textId="77777777" w:rsidR="00BE52CE" w:rsidRPr="005B17D3" w:rsidRDefault="00BE52CE" w:rsidP="00EF3896">
      <w:pPr>
        <w:pStyle w:val="Index2"/>
        <w:tabs>
          <w:tab w:val="right" w:leader="dot" w:pos="9350"/>
        </w:tabs>
        <w:rPr>
          <w:noProof/>
        </w:rPr>
      </w:pPr>
      <w:r w:rsidRPr="005B17D3">
        <w:rPr>
          <w:noProof/>
        </w:rPr>
        <w:t>Identity Traits</w:t>
      </w:r>
    </w:p>
    <w:p w14:paraId="474750C9" w14:textId="77777777" w:rsidR="00BE52CE" w:rsidRPr="005B17D3" w:rsidRDefault="00BE52CE" w:rsidP="00EF3896">
      <w:pPr>
        <w:pStyle w:val="Index3"/>
        <w:tabs>
          <w:tab w:val="right" w:leader="dot" w:pos="9350"/>
        </w:tabs>
        <w:rPr>
          <w:noProof/>
        </w:rPr>
      </w:pPr>
      <w:r w:rsidRPr="005B17D3">
        <w:rPr>
          <w:noProof/>
        </w:rPr>
        <w:t>view</w:t>
      </w:r>
      <w:r w:rsidRPr="005B17D3">
        <w:rPr>
          <w:noProof/>
        </w:rPr>
        <w:tab/>
        <w:t>250, 255</w:t>
      </w:r>
    </w:p>
    <w:p w14:paraId="15F301AB" w14:textId="77777777" w:rsidR="00BE52CE" w:rsidRPr="005B17D3" w:rsidRDefault="00BE52CE" w:rsidP="00EF3896">
      <w:pPr>
        <w:pStyle w:val="Index3"/>
        <w:tabs>
          <w:tab w:val="right" w:leader="dot" w:pos="9350"/>
        </w:tabs>
        <w:rPr>
          <w:noProof/>
        </w:rPr>
      </w:pPr>
      <w:r w:rsidRPr="005B17D3">
        <w:rPr>
          <w:noProof/>
        </w:rPr>
        <w:t>view change history</w:t>
      </w:r>
      <w:r w:rsidRPr="005B17D3">
        <w:rPr>
          <w:noProof/>
        </w:rPr>
        <w:tab/>
        <w:t>250, 255</w:t>
      </w:r>
    </w:p>
    <w:p w14:paraId="2693BE03" w14:textId="77777777" w:rsidR="00BE52CE" w:rsidRPr="005B17D3" w:rsidRDefault="00BE52CE" w:rsidP="00EF3896">
      <w:pPr>
        <w:pStyle w:val="Index2"/>
        <w:tabs>
          <w:tab w:val="right" w:leader="dot" w:pos="9350"/>
        </w:tabs>
        <w:rPr>
          <w:noProof/>
        </w:rPr>
      </w:pPr>
      <w:r w:rsidRPr="005B17D3">
        <w:rPr>
          <w:noProof/>
        </w:rPr>
        <w:t>Insurance</w:t>
      </w:r>
    </w:p>
    <w:p w14:paraId="0CED381C" w14:textId="77777777" w:rsidR="00BE52CE" w:rsidRPr="005B17D3" w:rsidRDefault="00BE52CE" w:rsidP="00EF3896">
      <w:pPr>
        <w:pStyle w:val="Index3"/>
        <w:tabs>
          <w:tab w:val="right" w:leader="dot" w:pos="9350"/>
        </w:tabs>
        <w:rPr>
          <w:noProof/>
        </w:rPr>
      </w:pPr>
      <w:r w:rsidRPr="005B17D3">
        <w:rPr>
          <w:noProof/>
        </w:rPr>
        <w:t>Insurance - HEC</w:t>
      </w:r>
    </w:p>
    <w:p w14:paraId="038E346F" w14:textId="77777777" w:rsidR="00BE52CE" w:rsidRPr="005B17D3" w:rsidRDefault="00BE52CE" w:rsidP="00EF3896">
      <w:pPr>
        <w:pStyle w:val="Index4"/>
        <w:tabs>
          <w:tab w:val="right" w:leader="dot" w:pos="9350"/>
        </w:tabs>
        <w:rPr>
          <w:noProof/>
        </w:rPr>
      </w:pPr>
      <w:r w:rsidRPr="005B17D3">
        <w:rPr>
          <w:noProof/>
        </w:rPr>
        <w:t>update information</w:t>
      </w:r>
      <w:r w:rsidRPr="005B17D3">
        <w:rPr>
          <w:noProof/>
        </w:rPr>
        <w:tab/>
        <w:t>300</w:t>
      </w:r>
    </w:p>
    <w:p w14:paraId="017E4AE3" w14:textId="77777777" w:rsidR="00BE52CE" w:rsidRPr="005B17D3" w:rsidRDefault="00BE52CE" w:rsidP="00EF3896">
      <w:pPr>
        <w:pStyle w:val="Index3"/>
        <w:tabs>
          <w:tab w:val="right" w:leader="dot" w:pos="9350"/>
        </w:tabs>
        <w:rPr>
          <w:noProof/>
        </w:rPr>
      </w:pPr>
      <w:r w:rsidRPr="005B17D3">
        <w:rPr>
          <w:noProof/>
        </w:rPr>
        <w:t>Insurance Facilities</w:t>
      </w:r>
    </w:p>
    <w:p w14:paraId="650BA1A8" w14:textId="77777777" w:rsidR="00BE52CE" w:rsidRPr="005B17D3" w:rsidRDefault="00BE52CE" w:rsidP="00EF3896">
      <w:pPr>
        <w:pStyle w:val="Index4"/>
        <w:tabs>
          <w:tab w:val="right" w:leader="dot" w:pos="9350"/>
        </w:tabs>
        <w:rPr>
          <w:noProof/>
        </w:rPr>
      </w:pPr>
      <w:r w:rsidRPr="005B17D3">
        <w:rPr>
          <w:noProof/>
        </w:rPr>
        <w:t>cannot edit</w:t>
      </w:r>
      <w:r w:rsidRPr="005B17D3">
        <w:rPr>
          <w:noProof/>
        </w:rPr>
        <w:tab/>
        <w:t>300</w:t>
      </w:r>
    </w:p>
    <w:p w14:paraId="0A4596E8" w14:textId="77777777" w:rsidR="00BE52CE" w:rsidRPr="005B17D3" w:rsidRDefault="00BE52CE" w:rsidP="00EF3896">
      <w:pPr>
        <w:pStyle w:val="Index2"/>
        <w:tabs>
          <w:tab w:val="right" w:leader="dot" w:pos="9350"/>
        </w:tabs>
        <w:rPr>
          <w:noProof/>
        </w:rPr>
      </w:pPr>
      <w:r w:rsidRPr="005B17D3">
        <w:rPr>
          <w:noProof/>
        </w:rPr>
        <w:t>Mail</w:t>
      </w:r>
    </w:p>
    <w:p w14:paraId="2ABAFE4D" w14:textId="77777777" w:rsidR="00BE52CE" w:rsidRPr="005B17D3" w:rsidRDefault="00BE52CE" w:rsidP="00EF3896">
      <w:pPr>
        <w:pStyle w:val="Index3"/>
        <w:tabs>
          <w:tab w:val="right" w:leader="dot" w:pos="9350"/>
        </w:tabs>
        <w:rPr>
          <w:noProof/>
        </w:rPr>
      </w:pPr>
      <w:r w:rsidRPr="005B17D3">
        <w:rPr>
          <w:noProof/>
        </w:rPr>
        <w:t>Undeliverable Mail Search</w:t>
      </w:r>
      <w:r w:rsidRPr="005B17D3">
        <w:rPr>
          <w:noProof/>
        </w:rPr>
        <w:tab/>
        <w:t>86</w:t>
      </w:r>
    </w:p>
    <w:p w14:paraId="62BA9667" w14:textId="77777777" w:rsidR="00BE52CE" w:rsidRPr="005B17D3" w:rsidRDefault="00BE52CE" w:rsidP="00EF3896">
      <w:pPr>
        <w:pStyle w:val="Index2"/>
        <w:tabs>
          <w:tab w:val="right" w:leader="dot" w:pos="9350"/>
        </w:tabs>
        <w:rPr>
          <w:noProof/>
        </w:rPr>
      </w:pPr>
      <w:r w:rsidRPr="005B17D3">
        <w:rPr>
          <w:noProof/>
        </w:rPr>
        <w:t>Merge Status</w:t>
      </w:r>
      <w:r w:rsidRPr="005B17D3">
        <w:rPr>
          <w:noProof/>
        </w:rPr>
        <w:tab/>
        <w:t>50</w:t>
      </w:r>
    </w:p>
    <w:p w14:paraId="2B28E3BB" w14:textId="77777777" w:rsidR="00BE52CE" w:rsidRPr="005B17D3" w:rsidRDefault="00BE52CE" w:rsidP="00EF3896">
      <w:pPr>
        <w:pStyle w:val="Index2"/>
        <w:tabs>
          <w:tab w:val="right" w:leader="dot" w:pos="9350"/>
        </w:tabs>
        <w:rPr>
          <w:noProof/>
        </w:rPr>
      </w:pPr>
      <w:r w:rsidRPr="005B17D3">
        <w:rPr>
          <w:noProof/>
        </w:rPr>
        <w:t>Military Service</w:t>
      </w:r>
    </w:p>
    <w:p w14:paraId="5AB54F81" w14:textId="77777777" w:rsidR="00BE52CE" w:rsidRPr="005B17D3" w:rsidRDefault="00BE52CE" w:rsidP="00EF3896">
      <w:pPr>
        <w:pStyle w:val="Index3"/>
        <w:tabs>
          <w:tab w:val="right" w:leader="dot" w:pos="9350"/>
        </w:tabs>
        <w:rPr>
          <w:noProof/>
        </w:rPr>
      </w:pPr>
      <w:r w:rsidRPr="005B17D3">
        <w:rPr>
          <w:noProof/>
        </w:rPr>
        <w:t>Current Military Service</w:t>
      </w:r>
    </w:p>
    <w:p w14:paraId="78B7E825" w14:textId="77777777" w:rsidR="00BE52CE" w:rsidRPr="005B17D3" w:rsidRDefault="00BE52CE" w:rsidP="00EF3896">
      <w:pPr>
        <w:pStyle w:val="Index4"/>
        <w:tabs>
          <w:tab w:val="right" w:leader="dot" w:pos="9350"/>
        </w:tabs>
        <w:rPr>
          <w:noProof/>
        </w:rPr>
      </w:pPr>
      <w:r w:rsidRPr="005B17D3">
        <w:rPr>
          <w:noProof/>
        </w:rPr>
        <w:t>add/modify</w:t>
      </w:r>
      <w:r w:rsidRPr="005B17D3">
        <w:rPr>
          <w:noProof/>
        </w:rPr>
        <w:tab/>
        <w:t>311</w:t>
      </w:r>
    </w:p>
    <w:p w14:paraId="4251BCF1" w14:textId="77777777" w:rsidR="00BE52CE" w:rsidRPr="005B17D3" w:rsidRDefault="00BE52CE" w:rsidP="00EF3896">
      <w:pPr>
        <w:pStyle w:val="Index2"/>
        <w:tabs>
          <w:tab w:val="right" w:leader="dot" w:pos="9350"/>
        </w:tabs>
        <w:rPr>
          <w:noProof/>
        </w:rPr>
      </w:pPr>
      <w:r w:rsidRPr="005B17D3">
        <w:rPr>
          <w:noProof/>
        </w:rPr>
        <w:t>perform registry search</w:t>
      </w:r>
      <w:r w:rsidRPr="005B17D3">
        <w:rPr>
          <w:noProof/>
        </w:rPr>
        <w:tab/>
        <w:t>61</w:t>
      </w:r>
    </w:p>
    <w:p w14:paraId="54CA39CC" w14:textId="77777777" w:rsidR="00BE52CE" w:rsidRPr="005B17D3" w:rsidRDefault="00BE52CE" w:rsidP="00EF3896">
      <w:pPr>
        <w:pStyle w:val="Index2"/>
        <w:tabs>
          <w:tab w:val="right" w:leader="dot" w:pos="9350"/>
        </w:tabs>
        <w:rPr>
          <w:noProof/>
        </w:rPr>
      </w:pPr>
      <w:r w:rsidRPr="005B17D3">
        <w:rPr>
          <w:noProof/>
        </w:rPr>
        <w:t>Person Search</w:t>
      </w:r>
      <w:r w:rsidRPr="005B17D3">
        <w:rPr>
          <w:noProof/>
        </w:rPr>
        <w:tab/>
        <w:t>44</w:t>
      </w:r>
    </w:p>
    <w:p w14:paraId="6D18358D" w14:textId="77777777" w:rsidR="00BE52CE" w:rsidRPr="005B17D3" w:rsidRDefault="00BE52CE" w:rsidP="00EF3896">
      <w:pPr>
        <w:pStyle w:val="Index2"/>
        <w:tabs>
          <w:tab w:val="right" w:leader="dot" w:pos="9350"/>
        </w:tabs>
        <w:rPr>
          <w:noProof/>
        </w:rPr>
      </w:pPr>
      <w:r w:rsidRPr="005B17D3">
        <w:rPr>
          <w:noProof/>
        </w:rPr>
        <w:t>POW Registry</w:t>
      </w:r>
    </w:p>
    <w:p w14:paraId="54CB5862" w14:textId="77777777" w:rsidR="00BE52CE" w:rsidRPr="005B17D3" w:rsidRDefault="00BE52CE" w:rsidP="00EF3896">
      <w:pPr>
        <w:pStyle w:val="Index3"/>
        <w:tabs>
          <w:tab w:val="right" w:leader="dot" w:pos="9350"/>
        </w:tabs>
        <w:rPr>
          <w:noProof/>
        </w:rPr>
      </w:pPr>
      <w:r w:rsidRPr="005B17D3">
        <w:rPr>
          <w:noProof/>
        </w:rPr>
        <w:t>Add entry</w:t>
      </w:r>
      <w:r w:rsidRPr="005B17D3">
        <w:rPr>
          <w:noProof/>
        </w:rPr>
        <w:tab/>
        <w:t>66</w:t>
      </w:r>
    </w:p>
    <w:p w14:paraId="180A92AD" w14:textId="77777777" w:rsidR="00BE52CE" w:rsidRPr="005B17D3" w:rsidRDefault="00BE52CE" w:rsidP="00EF3896">
      <w:pPr>
        <w:pStyle w:val="Index2"/>
        <w:tabs>
          <w:tab w:val="right" w:leader="dot" w:pos="9350"/>
        </w:tabs>
        <w:rPr>
          <w:noProof/>
        </w:rPr>
      </w:pPr>
      <w:r w:rsidRPr="005B17D3">
        <w:rPr>
          <w:noProof/>
        </w:rPr>
        <w:t>Process Management</w:t>
      </w:r>
    </w:p>
    <w:p w14:paraId="68A9BFFA" w14:textId="77777777" w:rsidR="00BE52CE" w:rsidRPr="005B17D3" w:rsidRDefault="00BE52CE" w:rsidP="00EF3896">
      <w:pPr>
        <w:pStyle w:val="Index3"/>
        <w:tabs>
          <w:tab w:val="right" w:leader="dot" w:pos="9350"/>
        </w:tabs>
        <w:rPr>
          <w:noProof/>
        </w:rPr>
      </w:pPr>
      <w:r w:rsidRPr="005B17D3">
        <w:rPr>
          <w:noProof/>
        </w:rPr>
        <w:t>Actions</w:t>
      </w:r>
    </w:p>
    <w:p w14:paraId="5336BE73" w14:textId="77777777" w:rsidR="00BE52CE" w:rsidRPr="005B17D3" w:rsidRDefault="00BE52CE" w:rsidP="00EF3896">
      <w:pPr>
        <w:pStyle w:val="Index4"/>
        <w:tabs>
          <w:tab w:val="right" w:leader="dot" w:pos="9350"/>
        </w:tabs>
        <w:rPr>
          <w:noProof/>
        </w:rPr>
      </w:pPr>
      <w:r w:rsidRPr="005B17D3">
        <w:rPr>
          <w:noProof/>
        </w:rPr>
        <w:t>specify arguements</w:t>
      </w:r>
      <w:r w:rsidRPr="005B17D3">
        <w:rPr>
          <w:noProof/>
        </w:rPr>
        <w:tab/>
        <w:t>156</w:t>
      </w:r>
    </w:p>
    <w:p w14:paraId="76351971" w14:textId="77777777" w:rsidR="00BE52CE" w:rsidRPr="005B17D3" w:rsidRDefault="00BE52CE" w:rsidP="00EF3896">
      <w:pPr>
        <w:pStyle w:val="Index4"/>
        <w:tabs>
          <w:tab w:val="right" w:leader="dot" w:pos="9350"/>
        </w:tabs>
        <w:rPr>
          <w:noProof/>
        </w:rPr>
      </w:pPr>
      <w:r w:rsidRPr="005B17D3">
        <w:rPr>
          <w:noProof/>
        </w:rPr>
        <w:t>update Trigger Status</w:t>
      </w:r>
      <w:r w:rsidRPr="005B17D3">
        <w:rPr>
          <w:noProof/>
        </w:rPr>
        <w:tab/>
        <w:t>157</w:t>
      </w:r>
    </w:p>
    <w:p w14:paraId="6E1DF1D1" w14:textId="77777777" w:rsidR="00BE52CE" w:rsidRPr="005B17D3" w:rsidRDefault="00BE52CE" w:rsidP="00EF3896">
      <w:pPr>
        <w:pStyle w:val="Index2"/>
        <w:tabs>
          <w:tab w:val="right" w:leader="dot" w:pos="9350"/>
        </w:tabs>
        <w:rPr>
          <w:noProof/>
        </w:rPr>
      </w:pPr>
      <w:r w:rsidRPr="005B17D3">
        <w:rPr>
          <w:noProof/>
        </w:rPr>
        <w:t>Profile</w:t>
      </w:r>
      <w:r w:rsidRPr="005B17D3">
        <w:rPr>
          <w:noProof/>
        </w:rPr>
        <w:tab/>
        <w:t>38</w:t>
      </w:r>
    </w:p>
    <w:p w14:paraId="0DD2E32D" w14:textId="77777777" w:rsidR="00BE52CE" w:rsidRPr="005B17D3" w:rsidRDefault="00BE52CE" w:rsidP="00EF3896">
      <w:pPr>
        <w:pStyle w:val="Index2"/>
        <w:tabs>
          <w:tab w:val="right" w:leader="dot" w:pos="9350"/>
        </w:tabs>
        <w:rPr>
          <w:noProof/>
        </w:rPr>
      </w:pPr>
      <w:r w:rsidRPr="005B17D3">
        <w:rPr>
          <w:noProof/>
        </w:rPr>
        <w:t>QM 10 Report</w:t>
      </w:r>
    </w:p>
    <w:p w14:paraId="6E61FFC0" w14:textId="77777777" w:rsidR="00BE52CE" w:rsidRPr="005B17D3" w:rsidRDefault="00BE52CE" w:rsidP="00EF3896">
      <w:pPr>
        <w:pStyle w:val="Index3"/>
        <w:tabs>
          <w:tab w:val="right" w:leader="dot" w:pos="9350"/>
        </w:tabs>
        <w:rPr>
          <w:noProof/>
        </w:rPr>
      </w:pPr>
      <w:r w:rsidRPr="005B17D3">
        <w:rPr>
          <w:noProof/>
        </w:rPr>
        <w:t>specified date range</w:t>
      </w:r>
      <w:r w:rsidRPr="005B17D3">
        <w:rPr>
          <w:noProof/>
        </w:rPr>
        <w:tab/>
        <w:t>106</w:t>
      </w:r>
    </w:p>
    <w:p w14:paraId="409D50C0" w14:textId="77777777" w:rsidR="00BE52CE" w:rsidRPr="005B17D3" w:rsidRDefault="00BE52CE" w:rsidP="00EF3896">
      <w:pPr>
        <w:pStyle w:val="Index2"/>
        <w:tabs>
          <w:tab w:val="right" w:leader="dot" w:pos="9350"/>
        </w:tabs>
        <w:rPr>
          <w:noProof/>
        </w:rPr>
      </w:pPr>
      <w:r w:rsidRPr="005B17D3">
        <w:rPr>
          <w:noProof/>
        </w:rPr>
        <w:t>QM 11 Report</w:t>
      </w:r>
    </w:p>
    <w:p w14:paraId="6E2FB415" w14:textId="77777777" w:rsidR="00BE52CE" w:rsidRPr="005B17D3" w:rsidRDefault="00BE52CE" w:rsidP="00EF3896">
      <w:pPr>
        <w:pStyle w:val="Index3"/>
        <w:tabs>
          <w:tab w:val="right" w:leader="dot" w:pos="9350"/>
        </w:tabs>
        <w:rPr>
          <w:noProof/>
        </w:rPr>
      </w:pPr>
      <w:r w:rsidRPr="005B17D3">
        <w:rPr>
          <w:noProof/>
        </w:rPr>
        <w:t>output only for that</w:t>
      </w:r>
      <w:r w:rsidRPr="005B17D3">
        <w:rPr>
          <w:noProof/>
        </w:rPr>
        <w:tab/>
        <w:t>107</w:t>
      </w:r>
    </w:p>
    <w:p w14:paraId="371C7DC5" w14:textId="77777777" w:rsidR="00BE52CE" w:rsidRPr="005B17D3" w:rsidRDefault="00BE52CE" w:rsidP="00EF3896">
      <w:pPr>
        <w:pStyle w:val="Index2"/>
        <w:tabs>
          <w:tab w:val="right" w:leader="dot" w:pos="9350"/>
        </w:tabs>
        <w:rPr>
          <w:noProof/>
        </w:rPr>
      </w:pPr>
      <w:r w:rsidRPr="005B17D3">
        <w:rPr>
          <w:noProof/>
        </w:rPr>
        <w:t>QM 14 Report</w:t>
      </w:r>
    </w:p>
    <w:p w14:paraId="5B11B705" w14:textId="77777777" w:rsidR="00BE52CE" w:rsidRPr="005B17D3" w:rsidRDefault="00BE52CE" w:rsidP="00EF3896">
      <w:pPr>
        <w:pStyle w:val="Index3"/>
        <w:tabs>
          <w:tab w:val="right" w:leader="dot" w:pos="9350"/>
        </w:tabs>
        <w:rPr>
          <w:noProof/>
        </w:rPr>
      </w:pPr>
      <w:r w:rsidRPr="005B17D3">
        <w:rPr>
          <w:noProof/>
        </w:rPr>
        <w:t>specified number of days</w:t>
      </w:r>
      <w:r w:rsidRPr="005B17D3">
        <w:rPr>
          <w:noProof/>
        </w:rPr>
        <w:tab/>
        <w:t>107</w:t>
      </w:r>
    </w:p>
    <w:p w14:paraId="51A72D75" w14:textId="77777777" w:rsidR="00BE52CE" w:rsidRPr="005B17D3" w:rsidRDefault="00BE52CE" w:rsidP="00EF3896">
      <w:pPr>
        <w:pStyle w:val="Index2"/>
        <w:tabs>
          <w:tab w:val="right" w:leader="dot" w:pos="9350"/>
        </w:tabs>
        <w:rPr>
          <w:noProof/>
        </w:rPr>
      </w:pPr>
      <w:r w:rsidRPr="005B17D3">
        <w:rPr>
          <w:noProof/>
        </w:rPr>
        <w:t>QM 15 Report</w:t>
      </w:r>
    </w:p>
    <w:p w14:paraId="1587B7E6" w14:textId="77777777" w:rsidR="00BE52CE" w:rsidRPr="005B17D3" w:rsidRDefault="00BE52CE" w:rsidP="00EF3896">
      <w:pPr>
        <w:pStyle w:val="Index3"/>
        <w:tabs>
          <w:tab w:val="right" w:leader="dot" w:pos="9350"/>
        </w:tabs>
        <w:rPr>
          <w:noProof/>
        </w:rPr>
      </w:pPr>
      <w:r w:rsidRPr="005B17D3">
        <w:rPr>
          <w:noProof/>
        </w:rPr>
        <w:t>specified by Functional Group</w:t>
      </w:r>
      <w:r w:rsidRPr="005B17D3">
        <w:rPr>
          <w:noProof/>
        </w:rPr>
        <w:tab/>
        <w:t>108</w:t>
      </w:r>
    </w:p>
    <w:p w14:paraId="12A6B698" w14:textId="77777777" w:rsidR="00BE52CE" w:rsidRPr="005B17D3" w:rsidRDefault="00BE52CE" w:rsidP="00EF3896">
      <w:pPr>
        <w:pStyle w:val="Index2"/>
        <w:tabs>
          <w:tab w:val="right" w:leader="dot" w:pos="9350"/>
        </w:tabs>
        <w:rPr>
          <w:noProof/>
        </w:rPr>
      </w:pPr>
      <w:r w:rsidRPr="005B17D3">
        <w:rPr>
          <w:noProof/>
        </w:rPr>
        <w:t>QM 17 Report</w:t>
      </w:r>
    </w:p>
    <w:p w14:paraId="20B79600" w14:textId="77777777" w:rsidR="00BE52CE" w:rsidRPr="005B17D3" w:rsidRDefault="00BE52CE" w:rsidP="00EF3896">
      <w:pPr>
        <w:pStyle w:val="Index3"/>
        <w:tabs>
          <w:tab w:val="right" w:leader="dot" w:pos="9350"/>
        </w:tabs>
        <w:rPr>
          <w:noProof/>
        </w:rPr>
      </w:pPr>
      <w:r w:rsidRPr="005B17D3">
        <w:rPr>
          <w:noProof/>
        </w:rPr>
        <w:t>specified by either Date or LAS</w:t>
      </w:r>
      <w:r w:rsidRPr="005B17D3">
        <w:rPr>
          <w:noProof/>
        </w:rPr>
        <w:tab/>
        <w:t>108</w:t>
      </w:r>
    </w:p>
    <w:p w14:paraId="3E023AFE" w14:textId="77777777" w:rsidR="00BE52CE" w:rsidRPr="005B17D3" w:rsidRDefault="00BE52CE" w:rsidP="00EF3896">
      <w:pPr>
        <w:pStyle w:val="Index2"/>
        <w:tabs>
          <w:tab w:val="right" w:leader="dot" w:pos="9350"/>
        </w:tabs>
        <w:rPr>
          <w:noProof/>
        </w:rPr>
      </w:pPr>
      <w:r w:rsidRPr="005B17D3">
        <w:rPr>
          <w:noProof/>
        </w:rPr>
        <w:t>QM 19 Report</w:t>
      </w:r>
    </w:p>
    <w:p w14:paraId="769DF691" w14:textId="77777777" w:rsidR="00BE52CE" w:rsidRPr="005B17D3" w:rsidRDefault="00BE52CE" w:rsidP="00EF3896">
      <w:pPr>
        <w:pStyle w:val="Index3"/>
        <w:tabs>
          <w:tab w:val="right" w:leader="dot" w:pos="9350"/>
        </w:tabs>
        <w:rPr>
          <w:noProof/>
        </w:rPr>
      </w:pPr>
      <w:r w:rsidRPr="005B17D3">
        <w:rPr>
          <w:noProof/>
        </w:rPr>
        <w:t>select one Message Type</w:t>
      </w:r>
      <w:r w:rsidRPr="005B17D3">
        <w:rPr>
          <w:noProof/>
        </w:rPr>
        <w:tab/>
        <w:t>108</w:t>
      </w:r>
    </w:p>
    <w:p w14:paraId="2508FFC7" w14:textId="77777777" w:rsidR="00BE52CE" w:rsidRPr="005B17D3" w:rsidRDefault="00BE52CE" w:rsidP="00EF3896">
      <w:pPr>
        <w:pStyle w:val="Index2"/>
        <w:tabs>
          <w:tab w:val="right" w:leader="dot" w:pos="9350"/>
        </w:tabs>
        <w:rPr>
          <w:noProof/>
        </w:rPr>
      </w:pPr>
      <w:r w:rsidRPr="005B17D3">
        <w:rPr>
          <w:noProof/>
        </w:rPr>
        <w:t>QM 21 Report</w:t>
      </w:r>
    </w:p>
    <w:p w14:paraId="65494CBB" w14:textId="77777777" w:rsidR="00BE52CE" w:rsidRPr="005B17D3" w:rsidRDefault="00BE52CE" w:rsidP="00EF3896">
      <w:pPr>
        <w:pStyle w:val="Index3"/>
        <w:tabs>
          <w:tab w:val="right" w:leader="dot" w:pos="9350"/>
        </w:tabs>
        <w:rPr>
          <w:noProof/>
        </w:rPr>
      </w:pPr>
      <w:r w:rsidRPr="005B17D3">
        <w:rPr>
          <w:noProof/>
        </w:rPr>
        <w:t>defined parameter</w:t>
      </w:r>
      <w:r w:rsidRPr="005B17D3">
        <w:rPr>
          <w:noProof/>
        </w:rPr>
        <w:tab/>
        <w:t>109</w:t>
      </w:r>
    </w:p>
    <w:p w14:paraId="4811A129" w14:textId="77777777" w:rsidR="00BE52CE" w:rsidRPr="005B17D3" w:rsidRDefault="00BE52CE" w:rsidP="00EF3896">
      <w:pPr>
        <w:pStyle w:val="Index2"/>
        <w:tabs>
          <w:tab w:val="right" w:leader="dot" w:pos="9350"/>
        </w:tabs>
        <w:rPr>
          <w:noProof/>
        </w:rPr>
      </w:pPr>
      <w:r w:rsidRPr="005B17D3">
        <w:rPr>
          <w:noProof/>
        </w:rPr>
        <w:t>QM 23 Report</w:t>
      </w:r>
    </w:p>
    <w:p w14:paraId="67608C11" w14:textId="77777777" w:rsidR="00BE52CE" w:rsidRPr="005B17D3" w:rsidRDefault="00BE52CE" w:rsidP="00EF3896">
      <w:pPr>
        <w:pStyle w:val="Index3"/>
        <w:tabs>
          <w:tab w:val="right" w:leader="dot" w:pos="9350"/>
        </w:tabs>
        <w:rPr>
          <w:noProof/>
        </w:rPr>
      </w:pPr>
      <w:r w:rsidRPr="005B17D3">
        <w:rPr>
          <w:noProof/>
        </w:rPr>
        <w:t>optionally run by</w:t>
      </w:r>
      <w:r w:rsidRPr="005B17D3">
        <w:rPr>
          <w:noProof/>
        </w:rPr>
        <w:tab/>
        <w:t>109</w:t>
      </w:r>
    </w:p>
    <w:p w14:paraId="7DEA50C6" w14:textId="77777777" w:rsidR="00BE52CE" w:rsidRPr="005B17D3" w:rsidRDefault="00BE52CE" w:rsidP="00EF3896">
      <w:pPr>
        <w:pStyle w:val="Index2"/>
        <w:tabs>
          <w:tab w:val="right" w:leader="dot" w:pos="9350"/>
        </w:tabs>
        <w:rPr>
          <w:noProof/>
        </w:rPr>
      </w:pPr>
      <w:r w:rsidRPr="005B17D3">
        <w:rPr>
          <w:noProof/>
        </w:rPr>
        <w:t>QM 25 Report</w:t>
      </w:r>
    </w:p>
    <w:p w14:paraId="2129ABA6" w14:textId="77777777" w:rsidR="00BE52CE" w:rsidRPr="005B17D3" w:rsidRDefault="00BE52CE" w:rsidP="00EF3896">
      <w:pPr>
        <w:pStyle w:val="Index3"/>
        <w:tabs>
          <w:tab w:val="right" w:leader="dot" w:pos="9350"/>
        </w:tabs>
        <w:rPr>
          <w:noProof/>
        </w:rPr>
      </w:pPr>
      <w:r w:rsidRPr="005B17D3">
        <w:rPr>
          <w:noProof/>
        </w:rPr>
        <w:t>select only one Message Type</w:t>
      </w:r>
      <w:r w:rsidRPr="005B17D3">
        <w:rPr>
          <w:noProof/>
        </w:rPr>
        <w:tab/>
        <w:t>109</w:t>
      </w:r>
    </w:p>
    <w:p w14:paraId="56AAD28D" w14:textId="77777777" w:rsidR="00BE52CE" w:rsidRPr="005B17D3" w:rsidRDefault="00BE52CE" w:rsidP="00EF3896">
      <w:pPr>
        <w:pStyle w:val="Index2"/>
        <w:tabs>
          <w:tab w:val="right" w:leader="dot" w:pos="9350"/>
        </w:tabs>
        <w:rPr>
          <w:noProof/>
        </w:rPr>
      </w:pPr>
      <w:r w:rsidRPr="005B17D3">
        <w:rPr>
          <w:noProof/>
        </w:rPr>
        <w:t>QM 3 Report</w:t>
      </w:r>
    </w:p>
    <w:p w14:paraId="725C3D7E" w14:textId="77777777" w:rsidR="00BE52CE" w:rsidRPr="005B17D3" w:rsidRDefault="00BE52CE" w:rsidP="00EF3896">
      <w:pPr>
        <w:pStyle w:val="Index3"/>
        <w:tabs>
          <w:tab w:val="right" w:leader="dot" w:pos="9350"/>
        </w:tabs>
        <w:rPr>
          <w:noProof/>
        </w:rPr>
      </w:pPr>
      <w:r w:rsidRPr="005B17D3">
        <w:rPr>
          <w:noProof/>
        </w:rPr>
        <w:t>choose complete or incomplete enrollment records</w:t>
      </w:r>
      <w:r w:rsidRPr="005B17D3">
        <w:rPr>
          <w:noProof/>
        </w:rPr>
        <w:tab/>
        <w:t>105</w:t>
      </w:r>
    </w:p>
    <w:p w14:paraId="57AFF58C" w14:textId="77777777" w:rsidR="00BE52CE" w:rsidRPr="005B17D3" w:rsidRDefault="00BE52CE" w:rsidP="00EF3896">
      <w:pPr>
        <w:pStyle w:val="Index2"/>
        <w:tabs>
          <w:tab w:val="right" w:leader="dot" w:pos="9350"/>
        </w:tabs>
        <w:rPr>
          <w:noProof/>
        </w:rPr>
      </w:pPr>
      <w:r w:rsidRPr="005B17D3">
        <w:rPr>
          <w:noProof/>
        </w:rPr>
        <w:t>QM 6 Report</w:t>
      </w:r>
    </w:p>
    <w:p w14:paraId="146BCF8F" w14:textId="77777777" w:rsidR="00BE52CE" w:rsidRPr="005B17D3" w:rsidRDefault="00BE52CE" w:rsidP="00EF3896">
      <w:pPr>
        <w:pStyle w:val="Index3"/>
        <w:tabs>
          <w:tab w:val="right" w:leader="dot" w:pos="9350"/>
        </w:tabs>
        <w:rPr>
          <w:noProof/>
        </w:rPr>
      </w:pPr>
      <w:r w:rsidRPr="005B17D3">
        <w:rPr>
          <w:noProof/>
        </w:rPr>
        <w:t>specified number of records</w:t>
      </w:r>
      <w:r w:rsidRPr="005B17D3">
        <w:rPr>
          <w:noProof/>
        </w:rPr>
        <w:tab/>
        <w:t>106</w:t>
      </w:r>
    </w:p>
    <w:p w14:paraId="0706504F" w14:textId="77777777" w:rsidR="00BE52CE" w:rsidRPr="005B17D3" w:rsidRDefault="00BE52CE" w:rsidP="00EF3896">
      <w:pPr>
        <w:pStyle w:val="Index2"/>
        <w:tabs>
          <w:tab w:val="right" w:leader="dot" w:pos="9350"/>
        </w:tabs>
        <w:rPr>
          <w:noProof/>
        </w:rPr>
      </w:pPr>
      <w:r w:rsidRPr="005B17D3">
        <w:rPr>
          <w:noProof/>
        </w:rPr>
        <w:t>reassign Work Items</w:t>
      </w:r>
      <w:r w:rsidRPr="005B17D3">
        <w:rPr>
          <w:noProof/>
        </w:rPr>
        <w:tab/>
        <w:t>55</w:t>
      </w:r>
    </w:p>
    <w:p w14:paraId="18439263" w14:textId="77777777" w:rsidR="00BE52CE" w:rsidRPr="005B17D3" w:rsidRDefault="00BE52CE" w:rsidP="00EF3896">
      <w:pPr>
        <w:pStyle w:val="Index2"/>
        <w:tabs>
          <w:tab w:val="right" w:leader="dot" w:pos="9350"/>
        </w:tabs>
        <w:rPr>
          <w:noProof/>
        </w:rPr>
      </w:pPr>
      <w:r w:rsidRPr="005B17D3">
        <w:rPr>
          <w:noProof/>
        </w:rPr>
        <w:t>Reference</w:t>
      </w:r>
    </w:p>
    <w:p w14:paraId="73538F77" w14:textId="77777777" w:rsidR="00BE52CE" w:rsidRPr="005B17D3" w:rsidRDefault="00BE52CE" w:rsidP="00EF3896">
      <w:pPr>
        <w:pStyle w:val="Index3"/>
        <w:tabs>
          <w:tab w:val="right" w:leader="dot" w:pos="9350"/>
        </w:tabs>
        <w:rPr>
          <w:noProof/>
        </w:rPr>
      </w:pPr>
      <w:r w:rsidRPr="005B17D3">
        <w:rPr>
          <w:noProof/>
        </w:rPr>
        <w:t>GMT</w:t>
      </w:r>
      <w:r w:rsidRPr="005B17D3">
        <w:rPr>
          <w:noProof/>
        </w:rPr>
        <w:tab/>
        <w:t>110</w:t>
      </w:r>
    </w:p>
    <w:p w14:paraId="67B3CE93" w14:textId="77777777" w:rsidR="00BE52CE" w:rsidRPr="005B17D3" w:rsidRDefault="00BE52CE" w:rsidP="00EF3896">
      <w:pPr>
        <w:pStyle w:val="Index2"/>
        <w:tabs>
          <w:tab w:val="right" w:leader="dot" w:pos="9350"/>
        </w:tabs>
        <w:rPr>
          <w:noProof/>
        </w:rPr>
      </w:pPr>
      <w:r w:rsidRPr="005B17D3">
        <w:rPr>
          <w:noProof/>
        </w:rPr>
        <w:t>registry Search</w:t>
      </w:r>
      <w:r w:rsidRPr="005B17D3">
        <w:rPr>
          <w:noProof/>
        </w:rPr>
        <w:tab/>
        <w:t>61</w:t>
      </w:r>
    </w:p>
    <w:p w14:paraId="7808D177" w14:textId="77777777" w:rsidR="00BE52CE" w:rsidRPr="005B17D3" w:rsidRDefault="00BE52CE" w:rsidP="00EF3896">
      <w:pPr>
        <w:pStyle w:val="Index2"/>
        <w:tabs>
          <w:tab w:val="right" w:leader="dot" w:pos="9350"/>
        </w:tabs>
        <w:rPr>
          <w:noProof/>
        </w:rPr>
      </w:pPr>
      <w:r w:rsidRPr="005B17D3">
        <w:rPr>
          <w:noProof/>
        </w:rPr>
        <w:t>Reports</w:t>
      </w:r>
    </w:p>
    <w:p w14:paraId="0558A9EF" w14:textId="77777777" w:rsidR="00BE52CE" w:rsidRPr="005B17D3" w:rsidRDefault="00BE52CE" w:rsidP="00EF3896">
      <w:pPr>
        <w:pStyle w:val="Index3"/>
        <w:tabs>
          <w:tab w:val="right" w:leader="dot" w:pos="9350"/>
        </w:tabs>
        <w:rPr>
          <w:noProof/>
        </w:rPr>
      </w:pPr>
      <w:r w:rsidRPr="005B17D3">
        <w:rPr>
          <w:noProof/>
        </w:rPr>
        <w:t>select and run/schedule</w:t>
      </w:r>
      <w:r w:rsidRPr="005B17D3">
        <w:rPr>
          <w:noProof/>
        </w:rPr>
        <w:tab/>
        <w:t>89</w:t>
      </w:r>
    </w:p>
    <w:p w14:paraId="357BF849" w14:textId="77777777" w:rsidR="00BE52CE" w:rsidRPr="005B17D3" w:rsidRDefault="00BE52CE" w:rsidP="00EF3896">
      <w:pPr>
        <w:pStyle w:val="Index2"/>
        <w:tabs>
          <w:tab w:val="right" w:leader="dot" w:pos="9350"/>
        </w:tabs>
        <w:rPr>
          <w:noProof/>
        </w:rPr>
      </w:pPr>
      <w:r w:rsidRPr="005B17D3">
        <w:rPr>
          <w:noProof/>
        </w:rPr>
        <w:t>Role</w:t>
      </w:r>
      <w:r w:rsidRPr="005B17D3">
        <w:rPr>
          <w:noProof/>
        </w:rPr>
        <w:tab/>
        <w:t>38</w:t>
      </w:r>
    </w:p>
    <w:p w14:paraId="6FF0E6C7" w14:textId="77777777" w:rsidR="00BE52CE" w:rsidRPr="005B17D3" w:rsidRDefault="00BE52CE" w:rsidP="00EF3896">
      <w:pPr>
        <w:pStyle w:val="Index2"/>
        <w:tabs>
          <w:tab w:val="right" w:leader="dot" w:pos="9350"/>
        </w:tabs>
        <w:rPr>
          <w:noProof/>
        </w:rPr>
      </w:pPr>
      <w:r w:rsidRPr="005B17D3">
        <w:rPr>
          <w:noProof/>
        </w:rPr>
        <w:t>Roles</w:t>
      </w:r>
    </w:p>
    <w:p w14:paraId="07D24D78" w14:textId="77777777" w:rsidR="00BE52CE" w:rsidRPr="005B17D3" w:rsidRDefault="00BE52CE" w:rsidP="00EF3896">
      <w:pPr>
        <w:pStyle w:val="Index3"/>
        <w:tabs>
          <w:tab w:val="right" w:leader="dot" w:pos="9350"/>
        </w:tabs>
        <w:rPr>
          <w:noProof/>
        </w:rPr>
      </w:pPr>
      <w:r w:rsidRPr="005B17D3">
        <w:rPr>
          <w:noProof/>
        </w:rPr>
        <w:t>change history</w:t>
      </w:r>
      <w:r w:rsidRPr="005B17D3">
        <w:rPr>
          <w:noProof/>
        </w:rPr>
        <w:tab/>
        <w:t>136</w:t>
      </w:r>
    </w:p>
    <w:p w14:paraId="29F29ABC" w14:textId="77777777" w:rsidR="00BE52CE" w:rsidRPr="005B17D3" w:rsidRDefault="00BE52CE" w:rsidP="00EF3896">
      <w:pPr>
        <w:pStyle w:val="Index2"/>
        <w:tabs>
          <w:tab w:val="right" w:leader="dot" w:pos="9350"/>
        </w:tabs>
        <w:rPr>
          <w:noProof/>
        </w:rPr>
      </w:pPr>
      <w:r w:rsidRPr="005B17D3">
        <w:rPr>
          <w:noProof/>
        </w:rPr>
        <w:t>Schedule Report</w:t>
      </w:r>
      <w:r w:rsidRPr="005B17D3">
        <w:rPr>
          <w:noProof/>
        </w:rPr>
        <w:tab/>
        <w:t>93</w:t>
      </w:r>
    </w:p>
    <w:p w14:paraId="5B26E33B" w14:textId="77777777" w:rsidR="00BE52CE" w:rsidRPr="005B17D3" w:rsidRDefault="00BE52CE" w:rsidP="00EF3896">
      <w:pPr>
        <w:pStyle w:val="Index2"/>
        <w:tabs>
          <w:tab w:val="right" w:leader="dot" w:pos="9350"/>
        </w:tabs>
        <w:rPr>
          <w:noProof/>
        </w:rPr>
      </w:pPr>
      <w:r w:rsidRPr="005B17D3">
        <w:rPr>
          <w:noProof/>
        </w:rPr>
        <w:t>Search Items</w:t>
      </w:r>
      <w:r w:rsidRPr="005B17D3">
        <w:rPr>
          <w:noProof/>
        </w:rPr>
        <w:tab/>
        <w:t>54</w:t>
      </w:r>
    </w:p>
    <w:p w14:paraId="7DE82C77" w14:textId="77777777" w:rsidR="00BE52CE" w:rsidRPr="005B17D3" w:rsidRDefault="00BE52CE" w:rsidP="00EF3896">
      <w:pPr>
        <w:pStyle w:val="Index2"/>
        <w:tabs>
          <w:tab w:val="right" w:leader="dot" w:pos="9350"/>
        </w:tabs>
        <w:rPr>
          <w:noProof/>
        </w:rPr>
      </w:pPr>
      <w:r w:rsidRPr="005B17D3">
        <w:rPr>
          <w:noProof/>
        </w:rPr>
        <w:t>search Work Item</w:t>
      </w:r>
      <w:r w:rsidRPr="005B17D3">
        <w:rPr>
          <w:noProof/>
        </w:rPr>
        <w:tab/>
        <w:t>57</w:t>
      </w:r>
    </w:p>
    <w:p w14:paraId="4EFECFDC" w14:textId="77777777" w:rsidR="00BE52CE" w:rsidRPr="005B17D3" w:rsidRDefault="00BE52CE" w:rsidP="00EF3896">
      <w:pPr>
        <w:pStyle w:val="Index2"/>
        <w:tabs>
          <w:tab w:val="right" w:leader="dot" w:pos="9350"/>
        </w:tabs>
        <w:rPr>
          <w:noProof/>
        </w:rPr>
      </w:pPr>
      <w:r w:rsidRPr="005B17D3">
        <w:rPr>
          <w:noProof/>
        </w:rPr>
        <w:t>Select Period of Service</w:t>
      </w:r>
    </w:p>
    <w:p w14:paraId="207903DD" w14:textId="77777777" w:rsidR="00BE52CE" w:rsidRPr="005B17D3" w:rsidRDefault="00BE52CE" w:rsidP="00EF3896">
      <w:pPr>
        <w:pStyle w:val="Index3"/>
        <w:tabs>
          <w:tab w:val="right" w:leader="dot" w:pos="9350"/>
        </w:tabs>
        <w:rPr>
          <w:noProof/>
        </w:rPr>
      </w:pPr>
      <w:r w:rsidRPr="005B17D3">
        <w:rPr>
          <w:noProof/>
        </w:rPr>
        <w:t>Period of Service</w:t>
      </w:r>
    </w:p>
    <w:p w14:paraId="5D960010" w14:textId="77777777" w:rsidR="00BE52CE" w:rsidRPr="005B17D3" w:rsidRDefault="00BE52CE" w:rsidP="00EF3896">
      <w:pPr>
        <w:pStyle w:val="Index4"/>
        <w:tabs>
          <w:tab w:val="right" w:leader="dot" w:pos="9350"/>
        </w:tabs>
        <w:rPr>
          <w:noProof/>
        </w:rPr>
      </w:pPr>
      <w:r w:rsidRPr="005B17D3">
        <w:rPr>
          <w:noProof/>
        </w:rPr>
        <w:t>manually enter</w:t>
      </w:r>
      <w:r w:rsidRPr="005B17D3">
        <w:rPr>
          <w:noProof/>
        </w:rPr>
        <w:tab/>
        <w:t>249</w:t>
      </w:r>
    </w:p>
    <w:p w14:paraId="5E8D4A4A" w14:textId="77777777" w:rsidR="00BE52CE" w:rsidRPr="005B17D3" w:rsidRDefault="00BE52CE" w:rsidP="00EF3896">
      <w:pPr>
        <w:pStyle w:val="Index2"/>
        <w:tabs>
          <w:tab w:val="right" w:leader="dot" w:pos="9350"/>
        </w:tabs>
        <w:rPr>
          <w:noProof/>
        </w:rPr>
      </w:pPr>
      <w:r w:rsidRPr="005B17D3">
        <w:rPr>
          <w:noProof/>
        </w:rPr>
        <w:t>Send Query Message Z07</w:t>
      </w:r>
    </w:p>
    <w:p w14:paraId="6D67E8F9" w14:textId="77777777" w:rsidR="00BE52CE" w:rsidRPr="005B17D3" w:rsidRDefault="00BE52CE" w:rsidP="00EF3896">
      <w:pPr>
        <w:pStyle w:val="Index3"/>
        <w:tabs>
          <w:tab w:val="right" w:leader="dot" w:pos="9350"/>
        </w:tabs>
        <w:rPr>
          <w:noProof/>
        </w:rPr>
      </w:pPr>
      <w:r w:rsidRPr="005B17D3">
        <w:rPr>
          <w:noProof/>
        </w:rPr>
        <w:t>VA facilities</w:t>
      </w:r>
      <w:r w:rsidRPr="005B17D3">
        <w:rPr>
          <w:noProof/>
        </w:rPr>
        <w:tab/>
        <w:t>373</w:t>
      </w:r>
    </w:p>
    <w:p w14:paraId="46618E78" w14:textId="77777777" w:rsidR="00BE52CE" w:rsidRPr="005B17D3" w:rsidRDefault="00BE52CE" w:rsidP="00EF3896">
      <w:pPr>
        <w:pStyle w:val="Index2"/>
        <w:tabs>
          <w:tab w:val="right" w:leader="dot" w:pos="9350"/>
        </w:tabs>
        <w:rPr>
          <w:noProof/>
        </w:rPr>
      </w:pPr>
      <w:r w:rsidRPr="005B17D3">
        <w:rPr>
          <w:noProof/>
        </w:rPr>
        <w:t>SHAD Registry Entry</w:t>
      </w:r>
    </w:p>
    <w:p w14:paraId="27A36EBB" w14:textId="77777777" w:rsidR="00BE52CE" w:rsidRPr="005B17D3" w:rsidRDefault="00BE52CE" w:rsidP="00EF3896">
      <w:pPr>
        <w:pStyle w:val="Index3"/>
        <w:tabs>
          <w:tab w:val="right" w:leader="dot" w:pos="9350"/>
        </w:tabs>
        <w:rPr>
          <w:noProof/>
        </w:rPr>
      </w:pPr>
      <w:r w:rsidRPr="005B17D3">
        <w:rPr>
          <w:noProof/>
        </w:rPr>
        <w:t>Add</w:t>
      </w:r>
      <w:r w:rsidRPr="005B17D3">
        <w:rPr>
          <w:noProof/>
        </w:rPr>
        <w:tab/>
        <w:t>70</w:t>
      </w:r>
    </w:p>
    <w:p w14:paraId="43DBCD4E" w14:textId="77777777" w:rsidR="00BE52CE" w:rsidRPr="005B17D3" w:rsidRDefault="00BE52CE" w:rsidP="00EF3896">
      <w:pPr>
        <w:pStyle w:val="Index2"/>
        <w:tabs>
          <w:tab w:val="right" w:leader="dot" w:pos="9350"/>
        </w:tabs>
        <w:rPr>
          <w:noProof/>
        </w:rPr>
      </w:pPr>
      <w:r w:rsidRPr="005B17D3">
        <w:rPr>
          <w:noProof/>
        </w:rPr>
        <w:t>System Parameters</w:t>
      </w:r>
    </w:p>
    <w:p w14:paraId="62600D37" w14:textId="77777777" w:rsidR="00BE52CE" w:rsidRPr="005B17D3" w:rsidRDefault="00BE52CE" w:rsidP="00EF3896">
      <w:pPr>
        <w:pStyle w:val="Index3"/>
        <w:tabs>
          <w:tab w:val="right" w:leader="dot" w:pos="9350"/>
        </w:tabs>
        <w:rPr>
          <w:noProof/>
        </w:rPr>
      </w:pPr>
      <w:r w:rsidRPr="005B17D3">
        <w:rPr>
          <w:noProof/>
        </w:rPr>
        <w:t>change values</w:t>
      </w:r>
      <w:r w:rsidRPr="005B17D3">
        <w:rPr>
          <w:noProof/>
        </w:rPr>
        <w:tab/>
        <w:t>140</w:t>
      </w:r>
    </w:p>
    <w:p w14:paraId="19E7D5B1" w14:textId="77777777" w:rsidR="00BE52CE" w:rsidRPr="005B17D3" w:rsidRDefault="00BE52CE" w:rsidP="00EF3896">
      <w:pPr>
        <w:pStyle w:val="Index2"/>
        <w:tabs>
          <w:tab w:val="right" w:leader="dot" w:pos="9350"/>
        </w:tabs>
        <w:rPr>
          <w:noProof/>
        </w:rPr>
      </w:pPr>
      <w:r w:rsidRPr="005B17D3">
        <w:rPr>
          <w:noProof/>
        </w:rPr>
        <w:t>Tabs</w:t>
      </w:r>
    </w:p>
    <w:p w14:paraId="6DFDB18D" w14:textId="77777777" w:rsidR="00BE52CE" w:rsidRPr="005B17D3" w:rsidRDefault="00BE52CE" w:rsidP="00EF3896">
      <w:pPr>
        <w:pStyle w:val="Index3"/>
        <w:tabs>
          <w:tab w:val="right" w:leader="dot" w:pos="9350"/>
        </w:tabs>
        <w:rPr>
          <w:noProof/>
        </w:rPr>
      </w:pPr>
      <w:r w:rsidRPr="005B17D3">
        <w:rPr>
          <w:noProof/>
        </w:rPr>
        <w:t>Overview</w:t>
      </w:r>
    </w:p>
    <w:p w14:paraId="38916EA7" w14:textId="77777777" w:rsidR="00BE52CE" w:rsidRPr="005B17D3" w:rsidRDefault="00BE52CE" w:rsidP="00EF3896">
      <w:pPr>
        <w:pStyle w:val="Index4"/>
        <w:tabs>
          <w:tab w:val="right" w:leader="dot" w:pos="9350"/>
        </w:tabs>
        <w:rPr>
          <w:noProof/>
        </w:rPr>
      </w:pPr>
      <w:r w:rsidRPr="005B17D3">
        <w:rPr>
          <w:noProof/>
        </w:rPr>
        <w:t>Military Service</w:t>
      </w:r>
      <w:r w:rsidRPr="005B17D3">
        <w:rPr>
          <w:noProof/>
        </w:rPr>
        <w:tab/>
        <w:t>179</w:t>
      </w:r>
    </w:p>
    <w:p w14:paraId="3E4EBD08" w14:textId="77777777" w:rsidR="00BE52CE" w:rsidRPr="005B17D3" w:rsidRDefault="00BE52CE" w:rsidP="00EF3896">
      <w:pPr>
        <w:pStyle w:val="Index4"/>
        <w:tabs>
          <w:tab w:val="right" w:leader="dot" w:pos="9350"/>
        </w:tabs>
        <w:rPr>
          <w:noProof/>
        </w:rPr>
      </w:pPr>
      <w:r w:rsidRPr="005B17D3">
        <w:rPr>
          <w:noProof/>
        </w:rPr>
        <w:t>update Current Eligibility</w:t>
      </w:r>
      <w:r w:rsidRPr="005B17D3">
        <w:rPr>
          <w:noProof/>
        </w:rPr>
        <w:tab/>
        <w:t>178</w:t>
      </w:r>
    </w:p>
    <w:p w14:paraId="6DB6B6DE" w14:textId="77777777" w:rsidR="00BE52CE" w:rsidRPr="005B17D3" w:rsidRDefault="00BE52CE" w:rsidP="00EF3896">
      <w:pPr>
        <w:pStyle w:val="Index4"/>
        <w:tabs>
          <w:tab w:val="right" w:leader="dot" w:pos="9350"/>
        </w:tabs>
        <w:rPr>
          <w:noProof/>
        </w:rPr>
      </w:pPr>
      <w:r w:rsidRPr="005B17D3">
        <w:rPr>
          <w:noProof/>
        </w:rPr>
        <w:t>update Date of Death</w:t>
      </w:r>
      <w:r w:rsidRPr="005B17D3">
        <w:rPr>
          <w:noProof/>
        </w:rPr>
        <w:tab/>
        <w:t>180</w:t>
      </w:r>
    </w:p>
    <w:p w14:paraId="1592501F" w14:textId="77777777" w:rsidR="00BE52CE" w:rsidRPr="005B17D3" w:rsidRDefault="00BE52CE" w:rsidP="00EF3896">
      <w:pPr>
        <w:pStyle w:val="Index4"/>
        <w:tabs>
          <w:tab w:val="right" w:leader="dot" w:pos="9350"/>
        </w:tabs>
        <w:rPr>
          <w:noProof/>
        </w:rPr>
      </w:pPr>
      <w:r w:rsidRPr="005B17D3">
        <w:rPr>
          <w:noProof/>
        </w:rPr>
        <w:t>update Enrollment</w:t>
      </w:r>
      <w:r w:rsidRPr="005B17D3">
        <w:rPr>
          <w:noProof/>
        </w:rPr>
        <w:tab/>
        <w:t>180</w:t>
      </w:r>
    </w:p>
    <w:p w14:paraId="29187746" w14:textId="77777777" w:rsidR="00BE52CE" w:rsidRPr="005B17D3" w:rsidRDefault="00BE52CE" w:rsidP="00EF3896">
      <w:pPr>
        <w:pStyle w:val="Index4"/>
        <w:tabs>
          <w:tab w:val="right" w:leader="dot" w:pos="9350"/>
        </w:tabs>
        <w:rPr>
          <w:noProof/>
        </w:rPr>
      </w:pPr>
      <w:r w:rsidRPr="005B17D3">
        <w:rPr>
          <w:noProof/>
        </w:rPr>
        <w:t>update Financial Assessment</w:t>
      </w:r>
      <w:r w:rsidRPr="005B17D3">
        <w:rPr>
          <w:noProof/>
        </w:rPr>
        <w:tab/>
        <w:t>180</w:t>
      </w:r>
    </w:p>
    <w:p w14:paraId="2AA4933F" w14:textId="77777777" w:rsidR="00BE52CE" w:rsidRPr="005B17D3" w:rsidRDefault="00BE52CE" w:rsidP="00EF3896">
      <w:pPr>
        <w:pStyle w:val="Index4"/>
        <w:tabs>
          <w:tab w:val="right" w:leader="dot" w:pos="9350"/>
        </w:tabs>
        <w:rPr>
          <w:noProof/>
        </w:rPr>
      </w:pPr>
      <w:r w:rsidRPr="005B17D3">
        <w:rPr>
          <w:noProof/>
        </w:rPr>
        <w:t>update Mailing Address</w:t>
      </w:r>
      <w:r w:rsidRPr="005B17D3">
        <w:rPr>
          <w:noProof/>
        </w:rPr>
        <w:tab/>
        <w:t>179</w:t>
      </w:r>
    </w:p>
    <w:p w14:paraId="06B19110" w14:textId="77777777" w:rsidR="00BE52CE" w:rsidRPr="005B17D3" w:rsidRDefault="00BE52CE" w:rsidP="00EF3896">
      <w:pPr>
        <w:pStyle w:val="Index4"/>
        <w:tabs>
          <w:tab w:val="right" w:leader="dot" w:pos="9350"/>
        </w:tabs>
        <w:rPr>
          <w:noProof/>
        </w:rPr>
      </w:pPr>
      <w:r w:rsidRPr="005B17D3">
        <w:rPr>
          <w:noProof/>
        </w:rPr>
        <w:t>view Current Eligibility</w:t>
      </w:r>
      <w:r w:rsidRPr="005B17D3">
        <w:rPr>
          <w:noProof/>
        </w:rPr>
        <w:tab/>
        <w:t>178</w:t>
      </w:r>
    </w:p>
    <w:p w14:paraId="6516B6A0" w14:textId="77777777" w:rsidR="00BE52CE" w:rsidRPr="005B17D3" w:rsidRDefault="00BE52CE" w:rsidP="00EF3896">
      <w:pPr>
        <w:pStyle w:val="Index4"/>
        <w:tabs>
          <w:tab w:val="right" w:leader="dot" w:pos="9350"/>
        </w:tabs>
        <w:rPr>
          <w:noProof/>
        </w:rPr>
      </w:pPr>
      <w:r w:rsidRPr="005B17D3">
        <w:rPr>
          <w:noProof/>
        </w:rPr>
        <w:t>view Demographic information</w:t>
      </w:r>
      <w:r w:rsidRPr="005B17D3">
        <w:rPr>
          <w:noProof/>
        </w:rPr>
        <w:tab/>
        <w:t>179, 180</w:t>
      </w:r>
    </w:p>
    <w:p w14:paraId="33691196" w14:textId="77777777" w:rsidR="00BE52CE" w:rsidRPr="005B17D3" w:rsidRDefault="00BE52CE" w:rsidP="00EF3896">
      <w:pPr>
        <w:pStyle w:val="Index4"/>
        <w:tabs>
          <w:tab w:val="right" w:leader="dot" w:pos="9350"/>
        </w:tabs>
        <w:rPr>
          <w:noProof/>
        </w:rPr>
      </w:pPr>
      <w:r w:rsidRPr="005B17D3">
        <w:rPr>
          <w:noProof/>
        </w:rPr>
        <w:t>view Enrollment</w:t>
      </w:r>
      <w:r w:rsidRPr="005B17D3">
        <w:rPr>
          <w:noProof/>
        </w:rPr>
        <w:tab/>
        <w:t>180</w:t>
      </w:r>
    </w:p>
    <w:p w14:paraId="60D46BD3" w14:textId="77777777" w:rsidR="00BE52CE" w:rsidRPr="005B17D3" w:rsidRDefault="00BE52CE" w:rsidP="00EF3896">
      <w:pPr>
        <w:pStyle w:val="Index4"/>
        <w:tabs>
          <w:tab w:val="right" w:leader="dot" w:pos="9350"/>
        </w:tabs>
        <w:rPr>
          <w:noProof/>
        </w:rPr>
      </w:pPr>
      <w:r w:rsidRPr="005B17D3">
        <w:rPr>
          <w:noProof/>
        </w:rPr>
        <w:t>view Financial Overview information</w:t>
      </w:r>
      <w:r w:rsidRPr="005B17D3">
        <w:rPr>
          <w:noProof/>
        </w:rPr>
        <w:tab/>
        <w:t>180</w:t>
      </w:r>
    </w:p>
    <w:p w14:paraId="503970AB" w14:textId="77777777" w:rsidR="00BE52CE" w:rsidRPr="005B17D3" w:rsidRDefault="00BE52CE" w:rsidP="00EF3896">
      <w:pPr>
        <w:pStyle w:val="Index2"/>
        <w:tabs>
          <w:tab w:val="right" w:leader="dot" w:pos="9350"/>
        </w:tabs>
        <w:rPr>
          <w:noProof/>
        </w:rPr>
      </w:pPr>
      <w:r w:rsidRPr="005B17D3">
        <w:rPr>
          <w:noProof/>
        </w:rPr>
        <w:t>update Work Item</w:t>
      </w:r>
      <w:r w:rsidRPr="005B17D3">
        <w:rPr>
          <w:noProof/>
        </w:rPr>
        <w:tab/>
        <w:t>59</w:t>
      </w:r>
    </w:p>
    <w:p w14:paraId="46A422FE" w14:textId="77777777" w:rsidR="00BE52CE" w:rsidRPr="005B17D3" w:rsidRDefault="00BE52CE" w:rsidP="00EF3896">
      <w:pPr>
        <w:pStyle w:val="Index2"/>
        <w:tabs>
          <w:tab w:val="right" w:leader="dot" w:pos="9350"/>
        </w:tabs>
        <w:rPr>
          <w:noProof/>
        </w:rPr>
      </w:pPr>
      <w:r w:rsidRPr="005B17D3">
        <w:rPr>
          <w:noProof/>
        </w:rPr>
        <w:t>update Worklist Status</w:t>
      </w:r>
      <w:r w:rsidRPr="005B17D3">
        <w:rPr>
          <w:noProof/>
        </w:rPr>
        <w:tab/>
        <w:t>59</w:t>
      </w:r>
    </w:p>
    <w:p w14:paraId="21DF4012" w14:textId="77777777" w:rsidR="00BE52CE" w:rsidRPr="005B17D3" w:rsidRDefault="00BE52CE" w:rsidP="00EF3896">
      <w:pPr>
        <w:pStyle w:val="Index2"/>
        <w:tabs>
          <w:tab w:val="right" w:leader="dot" w:pos="9350"/>
        </w:tabs>
        <w:rPr>
          <w:noProof/>
        </w:rPr>
      </w:pPr>
      <w:r w:rsidRPr="005B17D3">
        <w:rPr>
          <w:noProof/>
        </w:rPr>
        <w:t>Veteran Merge Search</w:t>
      </w:r>
      <w:r w:rsidRPr="005B17D3">
        <w:rPr>
          <w:noProof/>
        </w:rPr>
        <w:tab/>
        <w:t>51</w:t>
      </w:r>
    </w:p>
    <w:p w14:paraId="0CA9A532" w14:textId="77777777" w:rsidR="00BE52CE" w:rsidRPr="005B17D3" w:rsidRDefault="00BE52CE" w:rsidP="00EF3896">
      <w:pPr>
        <w:pStyle w:val="Index2"/>
        <w:tabs>
          <w:tab w:val="right" w:leader="dot" w:pos="9350"/>
        </w:tabs>
        <w:rPr>
          <w:noProof/>
        </w:rPr>
      </w:pPr>
      <w:r w:rsidRPr="005B17D3">
        <w:rPr>
          <w:noProof/>
        </w:rPr>
        <w:t>Veteran Un-Merge</w:t>
      </w:r>
      <w:r w:rsidRPr="005B17D3">
        <w:rPr>
          <w:noProof/>
        </w:rPr>
        <w:tab/>
        <w:t>53</w:t>
      </w:r>
    </w:p>
    <w:p w14:paraId="63331A8C" w14:textId="77777777" w:rsidR="00BE52CE" w:rsidRPr="005B17D3" w:rsidRDefault="00BE52CE" w:rsidP="00EF3896">
      <w:pPr>
        <w:pStyle w:val="Index2"/>
        <w:tabs>
          <w:tab w:val="right" w:leader="dot" w:pos="9350"/>
        </w:tabs>
        <w:rPr>
          <w:noProof/>
        </w:rPr>
      </w:pPr>
      <w:r w:rsidRPr="005B17D3">
        <w:rPr>
          <w:noProof/>
        </w:rPr>
        <w:t>View Profiles</w:t>
      </w:r>
      <w:r w:rsidRPr="005B17D3">
        <w:rPr>
          <w:noProof/>
        </w:rPr>
        <w:tab/>
        <w:t>132</w:t>
      </w:r>
    </w:p>
    <w:p w14:paraId="3A8E4D38" w14:textId="77777777" w:rsidR="00BE52CE" w:rsidRPr="005B17D3" w:rsidRDefault="00BE52CE" w:rsidP="00EF3896">
      <w:pPr>
        <w:pStyle w:val="Index2"/>
        <w:tabs>
          <w:tab w:val="right" w:leader="dot" w:pos="9350"/>
        </w:tabs>
        <w:rPr>
          <w:noProof/>
        </w:rPr>
      </w:pPr>
      <w:r w:rsidRPr="005B17D3">
        <w:rPr>
          <w:noProof/>
        </w:rPr>
        <w:t>view Veteran Worklist</w:t>
      </w:r>
      <w:r w:rsidRPr="005B17D3">
        <w:rPr>
          <w:noProof/>
        </w:rPr>
        <w:tab/>
        <w:t>49</w:t>
      </w:r>
    </w:p>
    <w:p w14:paraId="00352774" w14:textId="77777777" w:rsidR="00BE52CE" w:rsidRPr="005B17D3" w:rsidRDefault="00BE52CE" w:rsidP="00EF3896">
      <w:pPr>
        <w:pStyle w:val="Index2"/>
        <w:tabs>
          <w:tab w:val="right" w:leader="dot" w:pos="9350"/>
        </w:tabs>
        <w:rPr>
          <w:noProof/>
        </w:rPr>
      </w:pPr>
      <w:r w:rsidRPr="005B17D3">
        <w:rPr>
          <w:noProof/>
        </w:rPr>
        <w:t>View Work Items</w:t>
      </w:r>
      <w:r w:rsidRPr="005B17D3">
        <w:rPr>
          <w:noProof/>
        </w:rPr>
        <w:tab/>
        <w:t>54</w:t>
      </w:r>
    </w:p>
    <w:p w14:paraId="123732E8" w14:textId="77777777" w:rsidR="00BE52CE" w:rsidRPr="005B17D3" w:rsidRDefault="00BE52CE" w:rsidP="00EF3896">
      <w:pPr>
        <w:pStyle w:val="Index2"/>
        <w:tabs>
          <w:tab w:val="right" w:leader="dot" w:pos="9350"/>
        </w:tabs>
        <w:rPr>
          <w:noProof/>
        </w:rPr>
      </w:pPr>
      <w:r w:rsidRPr="005B17D3">
        <w:rPr>
          <w:noProof/>
        </w:rPr>
        <w:t>Work Items</w:t>
      </w:r>
      <w:r w:rsidRPr="005B17D3">
        <w:rPr>
          <w:noProof/>
        </w:rPr>
        <w:tab/>
        <w:t>55, 57</w:t>
      </w:r>
    </w:p>
    <w:p w14:paraId="6AA8B6BC" w14:textId="77777777" w:rsidR="00BE52CE" w:rsidRPr="005B17D3" w:rsidRDefault="00BE52CE" w:rsidP="00EF3896">
      <w:pPr>
        <w:pStyle w:val="Index2"/>
        <w:tabs>
          <w:tab w:val="right" w:leader="dot" w:pos="9350"/>
        </w:tabs>
        <w:rPr>
          <w:noProof/>
        </w:rPr>
      </w:pPr>
      <w:r w:rsidRPr="005B17D3">
        <w:rPr>
          <w:noProof/>
        </w:rPr>
        <w:t>Worklists</w:t>
      </w:r>
    </w:p>
    <w:p w14:paraId="65774B4D" w14:textId="77777777" w:rsidR="00BE52CE" w:rsidRPr="005B17D3" w:rsidRDefault="00BE52CE" w:rsidP="00EF3896">
      <w:pPr>
        <w:pStyle w:val="Index3"/>
        <w:tabs>
          <w:tab w:val="right" w:leader="dot" w:pos="9350"/>
        </w:tabs>
        <w:rPr>
          <w:noProof/>
        </w:rPr>
      </w:pPr>
      <w:r w:rsidRPr="005B17D3">
        <w:rPr>
          <w:noProof/>
        </w:rPr>
        <w:t>view</w:t>
      </w:r>
      <w:r w:rsidRPr="005B17D3">
        <w:rPr>
          <w:noProof/>
        </w:rPr>
        <w:tab/>
        <w:t>23</w:t>
      </w:r>
    </w:p>
    <w:p w14:paraId="2C90C8CD" w14:textId="77777777" w:rsidR="00BE52CE" w:rsidRPr="005B17D3" w:rsidRDefault="00BE52CE" w:rsidP="00EF3896">
      <w:pPr>
        <w:pStyle w:val="Index1"/>
        <w:tabs>
          <w:tab w:val="right" w:leader="dot" w:pos="9350"/>
        </w:tabs>
        <w:rPr>
          <w:noProof/>
        </w:rPr>
      </w:pPr>
      <w:r w:rsidRPr="005B17D3">
        <w:rPr>
          <w:noProof/>
        </w:rPr>
        <w:t>User Accounts Search</w:t>
      </w:r>
      <w:r w:rsidRPr="005B17D3">
        <w:rPr>
          <w:noProof/>
        </w:rPr>
        <w:tab/>
        <w:t>128</w:t>
      </w:r>
    </w:p>
    <w:p w14:paraId="497435AA" w14:textId="77777777" w:rsidR="00BE52CE" w:rsidRPr="005B17D3" w:rsidRDefault="00BE52CE" w:rsidP="00EF3896">
      <w:pPr>
        <w:pStyle w:val="Index1"/>
        <w:tabs>
          <w:tab w:val="right" w:leader="dot" w:pos="9350"/>
        </w:tabs>
        <w:rPr>
          <w:noProof/>
        </w:rPr>
      </w:pPr>
      <w:r w:rsidRPr="005B17D3">
        <w:rPr>
          <w:noProof/>
        </w:rPr>
        <w:t>User ID</w:t>
      </w:r>
      <w:r w:rsidRPr="005B17D3">
        <w:rPr>
          <w:noProof/>
        </w:rPr>
        <w:tab/>
        <w:t>128</w:t>
      </w:r>
    </w:p>
    <w:p w14:paraId="0A3BA8C2" w14:textId="77777777" w:rsidR="00BE52CE" w:rsidRPr="005B17D3" w:rsidRDefault="00BE52CE" w:rsidP="00EF3896">
      <w:pPr>
        <w:pStyle w:val="Index1"/>
        <w:tabs>
          <w:tab w:val="right" w:leader="dot" w:pos="9350"/>
        </w:tabs>
        <w:rPr>
          <w:noProof/>
        </w:rPr>
      </w:pPr>
      <w:r w:rsidRPr="005B17D3">
        <w:rPr>
          <w:b/>
          <w:bCs/>
          <w:noProof/>
        </w:rPr>
        <w:t>VADIR</w:t>
      </w:r>
      <w:r w:rsidRPr="005B17D3">
        <w:rPr>
          <w:noProof/>
        </w:rPr>
        <w:tab/>
        <w:t>2</w:t>
      </w:r>
    </w:p>
    <w:p w14:paraId="2DC5C077" w14:textId="77777777" w:rsidR="00BE52CE" w:rsidRPr="005B17D3" w:rsidRDefault="00BE52CE" w:rsidP="00EF3896">
      <w:pPr>
        <w:pStyle w:val="Index2"/>
        <w:tabs>
          <w:tab w:val="right" w:leader="dot" w:pos="9350"/>
        </w:tabs>
        <w:rPr>
          <w:noProof/>
        </w:rPr>
      </w:pPr>
      <w:r w:rsidRPr="005B17D3">
        <w:rPr>
          <w:noProof/>
        </w:rPr>
        <w:t>Definition</w:t>
      </w:r>
      <w:r w:rsidRPr="005B17D3">
        <w:rPr>
          <w:noProof/>
        </w:rPr>
        <w:tab/>
        <w:t>35</w:t>
      </w:r>
    </w:p>
    <w:p w14:paraId="16757298" w14:textId="77777777" w:rsidR="00BE52CE" w:rsidRPr="005B17D3" w:rsidRDefault="00BE52CE" w:rsidP="00EF3896">
      <w:pPr>
        <w:pStyle w:val="Index1"/>
        <w:tabs>
          <w:tab w:val="right" w:leader="dot" w:pos="9350"/>
        </w:tabs>
        <w:rPr>
          <w:noProof/>
        </w:rPr>
      </w:pPr>
      <w:r w:rsidRPr="005B17D3">
        <w:rPr>
          <w:noProof/>
        </w:rPr>
        <w:t>VBA Data Sharing</w:t>
      </w:r>
    </w:p>
    <w:p w14:paraId="32B9F122" w14:textId="77777777" w:rsidR="00BE52CE" w:rsidRPr="005B17D3" w:rsidRDefault="00BE52CE" w:rsidP="00EF3896">
      <w:pPr>
        <w:pStyle w:val="Index2"/>
        <w:tabs>
          <w:tab w:val="right" w:leader="dot" w:pos="9350"/>
        </w:tabs>
        <w:rPr>
          <w:noProof/>
        </w:rPr>
      </w:pPr>
      <w:r w:rsidRPr="005B17D3">
        <w:rPr>
          <w:noProof/>
        </w:rPr>
        <w:t>System Parameters</w:t>
      </w:r>
      <w:r w:rsidRPr="005B17D3">
        <w:rPr>
          <w:noProof/>
        </w:rPr>
        <w:tab/>
        <w:t>148</w:t>
      </w:r>
    </w:p>
    <w:p w14:paraId="22647CDF" w14:textId="77777777" w:rsidR="00BE52CE" w:rsidRPr="005B17D3" w:rsidRDefault="00BE52CE" w:rsidP="00EF3896">
      <w:pPr>
        <w:pStyle w:val="Index1"/>
        <w:tabs>
          <w:tab w:val="right" w:leader="dot" w:pos="9350"/>
        </w:tabs>
        <w:rPr>
          <w:noProof/>
        </w:rPr>
      </w:pPr>
      <w:r w:rsidRPr="005B17D3">
        <w:rPr>
          <w:noProof/>
        </w:rPr>
        <w:t>Verification</w:t>
      </w:r>
      <w:r w:rsidRPr="005B17D3">
        <w:rPr>
          <w:noProof/>
        </w:rPr>
        <w:tab/>
        <w:t>329</w:t>
      </w:r>
    </w:p>
    <w:p w14:paraId="0417307C" w14:textId="77777777" w:rsidR="00BE52CE" w:rsidRPr="005B17D3" w:rsidRDefault="00BE52CE" w:rsidP="00EF3896">
      <w:pPr>
        <w:pStyle w:val="Index1"/>
        <w:tabs>
          <w:tab w:val="right" w:leader="dot" w:pos="9350"/>
        </w:tabs>
        <w:rPr>
          <w:noProof/>
        </w:rPr>
      </w:pPr>
      <w:r w:rsidRPr="005B17D3">
        <w:rPr>
          <w:b/>
          <w:noProof/>
        </w:rPr>
        <w:t>Verified Means Test</w:t>
      </w:r>
    </w:p>
    <w:p w14:paraId="08ABC4BD" w14:textId="77777777" w:rsidR="00BE52CE" w:rsidRPr="005B17D3" w:rsidRDefault="00BE52CE" w:rsidP="00EF3896">
      <w:pPr>
        <w:pStyle w:val="Index2"/>
        <w:tabs>
          <w:tab w:val="right" w:leader="dot" w:pos="9350"/>
        </w:tabs>
        <w:rPr>
          <w:noProof/>
        </w:rPr>
      </w:pPr>
      <w:r w:rsidRPr="005B17D3">
        <w:rPr>
          <w:noProof/>
        </w:rPr>
        <w:t>Transmission</w:t>
      </w:r>
    </w:p>
    <w:p w14:paraId="40A74946" w14:textId="77777777" w:rsidR="00BE52CE" w:rsidRPr="005B17D3" w:rsidRDefault="00BE52CE" w:rsidP="00EF3896">
      <w:pPr>
        <w:pStyle w:val="Index3"/>
        <w:tabs>
          <w:tab w:val="right" w:leader="dot" w:pos="9350"/>
        </w:tabs>
        <w:rPr>
          <w:noProof/>
        </w:rPr>
      </w:pPr>
      <w:r w:rsidRPr="005B17D3">
        <w:rPr>
          <w:noProof/>
        </w:rPr>
        <w:t>HL7</w:t>
      </w:r>
      <w:r w:rsidRPr="005B17D3">
        <w:rPr>
          <w:noProof/>
        </w:rPr>
        <w:tab/>
        <w:t>375</w:t>
      </w:r>
    </w:p>
    <w:p w14:paraId="6CB2C843" w14:textId="77777777" w:rsidR="00BE52CE" w:rsidRPr="005B17D3" w:rsidRDefault="00BE52CE" w:rsidP="00EF3896">
      <w:pPr>
        <w:pStyle w:val="Index1"/>
        <w:tabs>
          <w:tab w:val="right" w:leader="dot" w:pos="9350"/>
        </w:tabs>
        <w:rPr>
          <w:noProof/>
        </w:rPr>
      </w:pPr>
      <w:r w:rsidRPr="005B17D3">
        <w:rPr>
          <w:noProof/>
          <w:u w:val="single"/>
        </w:rPr>
        <w:t>Veteran</w:t>
      </w:r>
    </w:p>
    <w:p w14:paraId="21B99745" w14:textId="77777777" w:rsidR="00BE52CE" w:rsidRPr="005B17D3" w:rsidRDefault="00BE52CE" w:rsidP="00EF3896">
      <w:pPr>
        <w:pStyle w:val="Index2"/>
        <w:tabs>
          <w:tab w:val="right" w:leader="dot" w:pos="9350"/>
        </w:tabs>
        <w:rPr>
          <w:noProof/>
        </w:rPr>
      </w:pPr>
      <w:r w:rsidRPr="005B17D3">
        <w:rPr>
          <w:b/>
          <w:noProof/>
        </w:rPr>
        <w:t>Indicator</w:t>
      </w:r>
      <w:r w:rsidRPr="005B17D3">
        <w:rPr>
          <w:noProof/>
        </w:rPr>
        <w:tab/>
        <w:t>199</w:t>
      </w:r>
    </w:p>
    <w:p w14:paraId="67ECFF51" w14:textId="77777777" w:rsidR="00BE52CE" w:rsidRPr="005B17D3" w:rsidRDefault="00BE52CE" w:rsidP="00EF3896">
      <w:pPr>
        <w:pStyle w:val="Index2"/>
        <w:tabs>
          <w:tab w:val="right" w:leader="dot" w:pos="9350"/>
        </w:tabs>
        <w:rPr>
          <w:noProof/>
        </w:rPr>
      </w:pPr>
      <w:r w:rsidRPr="005B17D3">
        <w:rPr>
          <w:noProof/>
        </w:rPr>
        <w:t>Merge</w:t>
      </w:r>
      <w:r w:rsidRPr="005B17D3">
        <w:rPr>
          <w:noProof/>
        </w:rPr>
        <w:tab/>
        <w:t>48</w:t>
      </w:r>
    </w:p>
    <w:p w14:paraId="0A0BAAAF" w14:textId="77777777" w:rsidR="00BE52CE" w:rsidRPr="005B17D3" w:rsidRDefault="00BE52CE" w:rsidP="00EF3896">
      <w:pPr>
        <w:pStyle w:val="Index2"/>
        <w:tabs>
          <w:tab w:val="right" w:leader="dot" w:pos="9350"/>
        </w:tabs>
        <w:rPr>
          <w:noProof/>
        </w:rPr>
      </w:pPr>
      <w:r w:rsidRPr="005B17D3">
        <w:rPr>
          <w:noProof/>
        </w:rPr>
        <w:t>Merge Search</w:t>
      </w:r>
      <w:r w:rsidRPr="005B17D3">
        <w:rPr>
          <w:noProof/>
        </w:rPr>
        <w:tab/>
        <w:t>51</w:t>
      </w:r>
    </w:p>
    <w:p w14:paraId="7C9FB065" w14:textId="77777777" w:rsidR="00BE52CE" w:rsidRPr="005B17D3" w:rsidRDefault="00BE52CE" w:rsidP="00EF3896">
      <w:pPr>
        <w:pStyle w:val="Index1"/>
        <w:tabs>
          <w:tab w:val="right" w:leader="dot" w:pos="9350"/>
        </w:tabs>
        <w:rPr>
          <w:noProof/>
        </w:rPr>
      </w:pPr>
      <w:r w:rsidRPr="005B17D3">
        <w:rPr>
          <w:noProof/>
        </w:rPr>
        <w:t>Veteran Benefits Handbook</w:t>
      </w:r>
      <w:r w:rsidRPr="005B17D3">
        <w:rPr>
          <w:noProof/>
        </w:rPr>
        <w:tab/>
        <w:t>383</w:t>
      </w:r>
    </w:p>
    <w:p w14:paraId="153F1512" w14:textId="77777777" w:rsidR="00BE52CE" w:rsidRPr="005B17D3" w:rsidRDefault="00BE52CE" w:rsidP="00EF3896">
      <w:pPr>
        <w:pStyle w:val="Index2"/>
        <w:tabs>
          <w:tab w:val="right" w:leader="dot" w:pos="9350"/>
        </w:tabs>
        <w:rPr>
          <w:noProof/>
        </w:rPr>
      </w:pPr>
      <w:r w:rsidRPr="005B17D3">
        <w:rPr>
          <w:bCs/>
          <w:noProof/>
        </w:rPr>
        <w:t>Benefits At a Glance</w:t>
      </w:r>
      <w:r w:rsidRPr="005B17D3">
        <w:rPr>
          <w:noProof/>
        </w:rPr>
        <w:tab/>
        <w:t>428</w:t>
      </w:r>
    </w:p>
    <w:p w14:paraId="3018091D" w14:textId="77777777" w:rsidR="00BE52CE" w:rsidRPr="005B17D3" w:rsidRDefault="00BE52CE" w:rsidP="00EF3896">
      <w:pPr>
        <w:pStyle w:val="Index2"/>
        <w:tabs>
          <w:tab w:val="right" w:leader="dot" w:pos="9350"/>
        </w:tabs>
        <w:rPr>
          <w:noProof/>
        </w:rPr>
      </w:pPr>
      <w:r w:rsidRPr="005B17D3">
        <w:rPr>
          <w:noProof/>
        </w:rPr>
        <w:t>Communication Name</w:t>
      </w:r>
      <w:r w:rsidRPr="005B17D3">
        <w:rPr>
          <w:noProof/>
        </w:rPr>
        <w:tab/>
        <w:t>383, 384</w:t>
      </w:r>
    </w:p>
    <w:p w14:paraId="25227281" w14:textId="77777777" w:rsidR="00BE52CE" w:rsidRPr="005B17D3" w:rsidRDefault="00BE52CE" w:rsidP="00EF3896">
      <w:pPr>
        <w:pStyle w:val="Index2"/>
        <w:tabs>
          <w:tab w:val="right" w:leader="dot" w:pos="9350"/>
        </w:tabs>
        <w:rPr>
          <w:noProof/>
        </w:rPr>
      </w:pPr>
      <w:r w:rsidRPr="005B17D3">
        <w:rPr>
          <w:noProof/>
        </w:rPr>
        <w:t>Communication Type</w:t>
      </w:r>
      <w:r w:rsidRPr="005B17D3">
        <w:rPr>
          <w:noProof/>
        </w:rPr>
        <w:tab/>
        <w:t>383</w:t>
      </w:r>
    </w:p>
    <w:p w14:paraId="358F97F4" w14:textId="77777777" w:rsidR="00BE52CE" w:rsidRPr="005B17D3" w:rsidRDefault="00BE52CE" w:rsidP="00EF3896">
      <w:pPr>
        <w:pStyle w:val="Index2"/>
        <w:tabs>
          <w:tab w:val="right" w:leader="dot" w:pos="9350"/>
        </w:tabs>
        <w:rPr>
          <w:noProof/>
        </w:rPr>
      </w:pPr>
      <w:r w:rsidRPr="005B17D3">
        <w:rPr>
          <w:iCs/>
          <w:noProof/>
        </w:rPr>
        <w:t>How Do I … View, Print and Check Status of</w:t>
      </w:r>
      <w:r w:rsidRPr="005B17D3">
        <w:rPr>
          <w:noProof/>
        </w:rPr>
        <w:tab/>
        <w:t>427</w:t>
      </w:r>
    </w:p>
    <w:p w14:paraId="60C5445B" w14:textId="77777777" w:rsidR="00BE52CE" w:rsidRPr="005B17D3" w:rsidRDefault="00BE52CE" w:rsidP="00EF3896">
      <w:pPr>
        <w:pStyle w:val="Index2"/>
        <w:tabs>
          <w:tab w:val="right" w:leader="dot" w:pos="9350"/>
        </w:tabs>
        <w:rPr>
          <w:noProof/>
        </w:rPr>
      </w:pPr>
      <w:r w:rsidRPr="005B17D3">
        <w:rPr>
          <w:noProof/>
        </w:rPr>
        <w:t>ID</w:t>
      </w:r>
      <w:r w:rsidRPr="005B17D3">
        <w:rPr>
          <w:noProof/>
        </w:rPr>
        <w:tab/>
        <w:t>384</w:t>
      </w:r>
    </w:p>
    <w:p w14:paraId="0ADC334D" w14:textId="77777777" w:rsidR="00BE52CE" w:rsidRPr="005B17D3" w:rsidRDefault="00BE52CE" w:rsidP="00EF3896">
      <w:pPr>
        <w:pStyle w:val="Index2"/>
        <w:tabs>
          <w:tab w:val="right" w:leader="dot" w:pos="9350"/>
        </w:tabs>
        <w:rPr>
          <w:noProof/>
        </w:rPr>
      </w:pPr>
      <w:r w:rsidRPr="005B17D3">
        <w:rPr>
          <w:noProof/>
        </w:rPr>
        <w:t>Select to Mail</w:t>
      </w:r>
      <w:r w:rsidRPr="005B17D3">
        <w:rPr>
          <w:noProof/>
        </w:rPr>
        <w:tab/>
        <w:t>383</w:t>
      </w:r>
    </w:p>
    <w:p w14:paraId="3CA8B517" w14:textId="77777777" w:rsidR="00BE52CE" w:rsidRPr="005B17D3" w:rsidRDefault="00BE52CE" w:rsidP="00EF3896">
      <w:pPr>
        <w:pStyle w:val="Index2"/>
        <w:tabs>
          <w:tab w:val="right" w:leader="dot" w:pos="9350"/>
        </w:tabs>
        <w:rPr>
          <w:noProof/>
        </w:rPr>
      </w:pPr>
      <w:r w:rsidRPr="005B17D3">
        <w:rPr>
          <w:noProof/>
        </w:rPr>
        <w:t>Status</w:t>
      </w:r>
      <w:r w:rsidRPr="005B17D3">
        <w:rPr>
          <w:noProof/>
        </w:rPr>
        <w:tab/>
        <w:t>383</w:t>
      </w:r>
    </w:p>
    <w:p w14:paraId="2F37FBF6" w14:textId="77777777" w:rsidR="00BE52CE" w:rsidRPr="005B17D3" w:rsidRDefault="00BE52CE" w:rsidP="00EF3896">
      <w:pPr>
        <w:pStyle w:val="Index2"/>
        <w:tabs>
          <w:tab w:val="right" w:leader="dot" w:pos="9350"/>
        </w:tabs>
        <w:rPr>
          <w:noProof/>
        </w:rPr>
      </w:pPr>
      <w:r w:rsidRPr="005B17D3">
        <w:rPr>
          <w:noProof/>
        </w:rPr>
        <w:t>Status Date</w:t>
      </w:r>
      <w:r w:rsidRPr="005B17D3">
        <w:rPr>
          <w:noProof/>
        </w:rPr>
        <w:tab/>
        <w:t>383</w:t>
      </w:r>
    </w:p>
    <w:p w14:paraId="11C9E696" w14:textId="77777777" w:rsidR="00BE52CE" w:rsidRPr="005B17D3" w:rsidRDefault="00BE52CE" w:rsidP="00EF3896">
      <w:pPr>
        <w:pStyle w:val="Index2"/>
        <w:tabs>
          <w:tab w:val="right" w:leader="dot" w:pos="9350"/>
        </w:tabs>
        <w:rPr>
          <w:noProof/>
        </w:rPr>
      </w:pPr>
      <w:r w:rsidRPr="005B17D3">
        <w:rPr>
          <w:noProof/>
        </w:rPr>
        <w:t>Version</w:t>
      </w:r>
      <w:r w:rsidRPr="005B17D3">
        <w:rPr>
          <w:noProof/>
        </w:rPr>
        <w:tab/>
        <w:t>384</w:t>
      </w:r>
    </w:p>
    <w:p w14:paraId="099FB048" w14:textId="77777777" w:rsidR="00BE52CE" w:rsidRPr="005B17D3" w:rsidRDefault="00BE52CE" w:rsidP="00EF3896">
      <w:pPr>
        <w:pStyle w:val="Index2"/>
        <w:tabs>
          <w:tab w:val="right" w:leader="dot" w:pos="9350"/>
        </w:tabs>
        <w:rPr>
          <w:noProof/>
        </w:rPr>
      </w:pPr>
      <w:r w:rsidRPr="005B17D3">
        <w:rPr>
          <w:noProof/>
        </w:rPr>
        <w:t>View</w:t>
      </w:r>
      <w:r w:rsidRPr="005B17D3">
        <w:rPr>
          <w:noProof/>
        </w:rPr>
        <w:tab/>
        <w:t>180</w:t>
      </w:r>
    </w:p>
    <w:p w14:paraId="4E3A7EF1" w14:textId="77777777" w:rsidR="00BE52CE" w:rsidRPr="005B17D3" w:rsidRDefault="00BE52CE" w:rsidP="00EF3896">
      <w:pPr>
        <w:pStyle w:val="Index1"/>
        <w:tabs>
          <w:tab w:val="right" w:leader="dot" w:pos="9350"/>
        </w:tabs>
        <w:rPr>
          <w:noProof/>
        </w:rPr>
      </w:pPr>
      <w:r w:rsidRPr="005B17D3">
        <w:rPr>
          <w:noProof/>
        </w:rPr>
        <w:t>VFA Start Date</w:t>
      </w:r>
    </w:p>
    <w:p w14:paraId="3524B3A6" w14:textId="77777777" w:rsidR="00BE52CE" w:rsidRPr="005B17D3" w:rsidRDefault="00BE52CE" w:rsidP="00EF3896">
      <w:pPr>
        <w:pStyle w:val="Index2"/>
        <w:tabs>
          <w:tab w:val="right" w:leader="dot" w:pos="9350"/>
        </w:tabs>
        <w:rPr>
          <w:noProof/>
        </w:rPr>
      </w:pPr>
      <w:r w:rsidRPr="005B17D3">
        <w:rPr>
          <w:noProof/>
        </w:rPr>
        <w:t>System Parameters</w:t>
      </w:r>
      <w:r w:rsidRPr="005B17D3">
        <w:rPr>
          <w:noProof/>
        </w:rPr>
        <w:tab/>
        <w:t>148</w:t>
      </w:r>
    </w:p>
    <w:p w14:paraId="5C0CC7D0" w14:textId="77777777" w:rsidR="00BE52CE" w:rsidRPr="005B17D3" w:rsidRDefault="00BE52CE" w:rsidP="00EF3896">
      <w:pPr>
        <w:pStyle w:val="Index1"/>
        <w:tabs>
          <w:tab w:val="right" w:leader="dot" w:pos="9350"/>
        </w:tabs>
        <w:rPr>
          <w:noProof/>
        </w:rPr>
      </w:pPr>
      <w:r w:rsidRPr="005B17D3">
        <w:rPr>
          <w:b/>
          <w:noProof/>
        </w:rPr>
        <w:t>View</w:t>
      </w:r>
    </w:p>
    <w:p w14:paraId="715A4E9A" w14:textId="77777777" w:rsidR="00BE52CE" w:rsidRPr="005B17D3" w:rsidRDefault="00BE52CE" w:rsidP="00EF3896">
      <w:pPr>
        <w:pStyle w:val="Index2"/>
        <w:tabs>
          <w:tab w:val="right" w:leader="dot" w:pos="9350"/>
        </w:tabs>
        <w:rPr>
          <w:noProof/>
        </w:rPr>
      </w:pPr>
      <w:r w:rsidRPr="005B17D3">
        <w:rPr>
          <w:noProof/>
          <w:color w:val="0000FF"/>
          <w:u w:val="single"/>
        </w:rPr>
        <w:t>Add (Update) Associate(s)</w:t>
      </w:r>
    </w:p>
    <w:p w14:paraId="30865432" w14:textId="77777777" w:rsidR="00BE52CE" w:rsidRPr="005B17D3" w:rsidRDefault="00BE52CE" w:rsidP="00EF3896">
      <w:pPr>
        <w:pStyle w:val="Index3"/>
        <w:tabs>
          <w:tab w:val="right" w:leader="dot" w:pos="9350"/>
        </w:tabs>
        <w:rPr>
          <w:noProof/>
        </w:rPr>
      </w:pPr>
      <w:r w:rsidRPr="005B17D3">
        <w:rPr>
          <w:noProof/>
          <w:color w:val="0000FF"/>
          <w:u w:val="single"/>
        </w:rPr>
        <w:t>Historical Associates</w:t>
      </w:r>
      <w:r w:rsidRPr="005B17D3">
        <w:rPr>
          <w:noProof/>
        </w:rPr>
        <w:tab/>
        <w:t>288</w:t>
      </w:r>
    </w:p>
    <w:p w14:paraId="2C58CB85" w14:textId="77777777" w:rsidR="00BE52CE" w:rsidRPr="005B17D3" w:rsidRDefault="00BE52CE" w:rsidP="00EF3896">
      <w:pPr>
        <w:pStyle w:val="Index3"/>
        <w:tabs>
          <w:tab w:val="right" w:leader="dot" w:pos="9350"/>
        </w:tabs>
        <w:rPr>
          <w:noProof/>
        </w:rPr>
      </w:pPr>
      <w:r w:rsidRPr="005B17D3">
        <w:rPr>
          <w:noProof/>
          <w:color w:val="0000FF"/>
          <w:u w:val="single"/>
        </w:rPr>
        <w:t>Historical Associates</w:t>
      </w:r>
      <w:r w:rsidRPr="005B17D3">
        <w:rPr>
          <w:noProof/>
        </w:rPr>
        <w:tab/>
        <w:t>282</w:t>
      </w:r>
    </w:p>
    <w:p w14:paraId="6584807C" w14:textId="77777777" w:rsidR="00BE52CE" w:rsidRPr="005B17D3" w:rsidRDefault="00BE52CE" w:rsidP="00EF3896">
      <w:pPr>
        <w:pStyle w:val="Index2"/>
        <w:tabs>
          <w:tab w:val="right" w:leader="dot" w:pos="9350"/>
        </w:tabs>
        <w:rPr>
          <w:noProof/>
        </w:rPr>
      </w:pPr>
      <w:r w:rsidRPr="005B17D3">
        <w:rPr>
          <w:noProof/>
        </w:rPr>
        <w:t>Add PH Registry</w:t>
      </w:r>
      <w:r w:rsidRPr="005B17D3">
        <w:rPr>
          <w:noProof/>
        </w:rPr>
        <w:tab/>
        <w:t>63</w:t>
      </w:r>
    </w:p>
    <w:p w14:paraId="274206B7" w14:textId="77777777" w:rsidR="00BE52CE" w:rsidRPr="005B17D3" w:rsidRDefault="00BE52CE" w:rsidP="00EF3896">
      <w:pPr>
        <w:pStyle w:val="Index2"/>
        <w:tabs>
          <w:tab w:val="right" w:leader="dot" w:pos="9350"/>
        </w:tabs>
        <w:rPr>
          <w:noProof/>
        </w:rPr>
      </w:pPr>
      <w:r w:rsidRPr="005B17D3">
        <w:rPr>
          <w:noProof/>
          <w:color w:val="0000FF"/>
          <w:u w:val="single"/>
        </w:rPr>
        <w:t>Add POW Registry</w:t>
      </w:r>
    </w:p>
    <w:p w14:paraId="2B086303" w14:textId="77777777" w:rsidR="00BE52CE" w:rsidRPr="005B17D3" w:rsidRDefault="00BE52CE" w:rsidP="00EF3896">
      <w:pPr>
        <w:pStyle w:val="Index3"/>
        <w:tabs>
          <w:tab w:val="right" w:leader="dot" w:pos="9350"/>
        </w:tabs>
        <w:rPr>
          <w:noProof/>
        </w:rPr>
      </w:pPr>
      <w:r w:rsidRPr="005B17D3">
        <w:rPr>
          <w:noProof/>
          <w:color w:val="0000FF"/>
          <w:u w:val="single"/>
        </w:rPr>
        <w:t>History</w:t>
      </w:r>
      <w:r w:rsidRPr="005B17D3">
        <w:rPr>
          <w:noProof/>
        </w:rPr>
        <w:tab/>
        <w:t>67</w:t>
      </w:r>
    </w:p>
    <w:p w14:paraId="7BCB3D55" w14:textId="77777777" w:rsidR="00BE52CE" w:rsidRPr="005B17D3" w:rsidRDefault="00BE52CE" w:rsidP="00EF3896">
      <w:pPr>
        <w:pStyle w:val="Index2"/>
        <w:tabs>
          <w:tab w:val="right" w:leader="dot" w:pos="9350"/>
        </w:tabs>
        <w:rPr>
          <w:noProof/>
        </w:rPr>
      </w:pPr>
      <w:r w:rsidRPr="005B17D3">
        <w:rPr>
          <w:noProof/>
          <w:color w:val="0000FF"/>
          <w:u w:val="single"/>
        </w:rPr>
        <w:t>Add SHAD Registry</w:t>
      </w:r>
    </w:p>
    <w:p w14:paraId="3EFCDE84" w14:textId="77777777" w:rsidR="00BE52CE" w:rsidRPr="005B17D3" w:rsidRDefault="00BE52CE" w:rsidP="00EF3896">
      <w:pPr>
        <w:pStyle w:val="Index3"/>
        <w:tabs>
          <w:tab w:val="right" w:leader="dot" w:pos="9350"/>
        </w:tabs>
        <w:rPr>
          <w:noProof/>
        </w:rPr>
      </w:pPr>
      <w:r w:rsidRPr="005B17D3">
        <w:rPr>
          <w:noProof/>
          <w:color w:val="0000FF"/>
          <w:u w:val="single"/>
        </w:rPr>
        <w:t>History</w:t>
      </w:r>
      <w:r w:rsidRPr="005B17D3">
        <w:rPr>
          <w:noProof/>
        </w:rPr>
        <w:tab/>
        <w:t>70</w:t>
      </w:r>
    </w:p>
    <w:p w14:paraId="05F13284" w14:textId="77777777" w:rsidR="00BE52CE" w:rsidRPr="005B17D3" w:rsidRDefault="00BE52CE" w:rsidP="00EF3896">
      <w:pPr>
        <w:pStyle w:val="Index2"/>
        <w:tabs>
          <w:tab w:val="right" w:leader="dot" w:pos="9350"/>
        </w:tabs>
        <w:rPr>
          <w:noProof/>
        </w:rPr>
      </w:pPr>
      <w:r w:rsidRPr="005B17D3">
        <w:rPr>
          <w:b/>
          <w:noProof/>
        </w:rPr>
        <w:t>All Archived HL7</w:t>
      </w:r>
      <w:r w:rsidRPr="005B17D3">
        <w:rPr>
          <w:noProof/>
        </w:rPr>
        <w:tab/>
        <w:t>372</w:t>
      </w:r>
    </w:p>
    <w:p w14:paraId="112BAD26" w14:textId="77777777" w:rsidR="00BE52CE" w:rsidRPr="005B17D3" w:rsidRDefault="00BE52CE" w:rsidP="00EF3896">
      <w:pPr>
        <w:pStyle w:val="Index2"/>
        <w:tabs>
          <w:tab w:val="right" w:leader="dot" w:pos="9350"/>
        </w:tabs>
        <w:rPr>
          <w:noProof/>
        </w:rPr>
      </w:pPr>
      <w:r w:rsidRPr="005B17D3">
        <w:rPr>
          <w:noProof/>
        </w:rPr>
        <w:t>Associates</w:t>
      </w:r>
    </w:p>
    <w:p w14:paraId="539E5150" w14:textId="77777777" w:rsidR="00BE52CE" w:rsidRPr="005B17D3" w:rsidRDefault="00BE52CE" w:rsidP="00EF3896">
      <w:pPr>
        <w:pStyle w:val="Index3"/>
        <w:tabs>
          <w:tab w:val="right" w:leader="dot" w:pos="9350"/>
        </w:tabs>
        <w:rPr>
          <w:noProof/>
        </w:rPr>
      </w:pPr>
      <w:r w:rsidRPr="005B17D3">
        <w:rPr>
          <w:noProof/>
        </w:rPr>
        <w:t>Historical</w:t>
      </w:r>
      <w:r w:rsidRPr="005B17D3">
        <w:rPr>
          <w:noProof/>
        </w:rPr>
        <w:tab/>
        <w:t>282, 288</w:t>
      </w:r>
    </w:p>
    <w:p w14:paraId="7BA240FA" w14:textId="77777777" w:rsidR="00BE52CE" w:rsidRPr="005B17D3" w:rsidRDefault="00BE52CE" w:rsidP="00EF3896">
      <w:pPr>
        <w:pStyle w:val="Index2"/>
        <w:tabs>
          <w:tab w:val="right" w:leader="dot" w:pos="9350"/>
        </w:tabs>
        <w:rPr>
          <w:noProof/>
        </w:rPr>
      </w:pPr>
      <w:r w:rsidRPr="005B17D3">
        <w:rPr>
          <w:noProof/>
        </w:rPr>
        <w:t>Attachments</w:t>
      </w:r>
      <w:r w:rsidRPr="005B17D3">
        <w:rPr>
          <w:noProof/>
        </w:rPr>
        <w:tab/>
        <w:t>204, 230</w:t>
      </w:r>
    </w:p>
    <w:p w14:paraId="1AA3ABA3" w14:textId="77777777" w:rsidR="00BE52CE" w:rsidRPr="005B17D3" w:rsidRDefault="00BE52CE" w:rsidP="00EF3896">
      <w:pPr>
        <w:pStyle w:val="Index2"/>
        <w:tabs>
          <w:tab w:val="right" w:leader="dot" w:pos="9350"/>
        </w:tabs>
        <w:rPr>
          <w:noProof/>
        </w:rPr>
      </w:pPr>
      <w:r w:rsidRPr="005B17D3">
        <w:rPr>
          <w:noProof/>
        </w:rPr>
        <w:t>Batch Process Management</w:t>
      </w:r>
    </w:p>
    <w:p w14:paraId="13FC4696" w14:textId="77777777" w:rsidR="00BE52CE" w:rsidRPr="005B17D3" w:rsidRDefault="00BE52CE" w:rsidP="00EF3896">
      <w:pPr>
        <w:pStyle w:val="Index3"/>
        <w:tabs>
          <w:tab w:val="right" w:leader="dot" w:pos="9350"/>
        </w:tabs>
        <w:rPr>
          <w:noProof/>
        </w:rPr>
      </w:pPr>
      <w:r w:rsidRPr="005B17D3">
        <w:rPr>
          <w:noProof/>
        </w:rPr>
        <w:t>the Batch Process run history</w:t>
      </w:r>
      <w:r w:rsidRPr="005B17D3">
        <w:rPr>
          <w:noProof/>
        </w:rPr>
        <w:tab/>
        <w:t>157</w:t>
      </w:r>
    </w:p>
    <w:p w14:paraId="502CAF13" w14:textId="77777777" w:rsidR="00BE52CE" w:rsidRPr="005B17D3" w:rsidRDefault="00BE52CE" w:rsidP="00EF3896">
      <w:pPr>
        <w:pStyle w:val="Index2"/>
        <w:tabs>
          <w:tab w:val="right" w:leader="dot" w:pos="9350"/>
        </w:tabs>
        <w:rPr>
          <w:noProof/>
        </w:rPr>
      </w:pPr>
      <w:r w:rsidRPr="005B17D3">
        <w:rPr>
          <w:noProof/>
        </w:rPr>
        <w:t>Capability Sets</w:t>
      </w:r>
    </w:p>
    <w:p w14:paraId="5D4549C9" w14:textId="77777777" w:rsidR="00BE52CE" w:rsidRPr="005B17D3" w:rsidRDefault="00BE52CE" w:rsidP="00EF3896">
      <w:pPr>
        <w:pStyle w:val="Index3"/>
        <w:tabs>
          <w:tab w:val="right" w:leader="dot" w:pos="9350"/>
        </w:tabs>
        <w:rPr>
          <w:noProof/>
        </w:rPr>
      </w:pPr>
      <w:r w:rsidRPr="005B17D3">
        <w:rPr>
          <w:noProof/>
        </w:rPr>
        <w:t>the Change History</w:t>
      </w:r>
      <w:r w:rsidRPr="005B17D3">
        <w:rPr>
          <w:noProof/>
        </w:rPr>
        <w:tab/>
        <w:t>138</w:t>
      </w:r>
    </w:p>
    <w:p w14:paraId="462C94B6" w14:textId="77777777" w:rsidR="00BE52CE" w:rsidRPr="005B17D3" w:rsidRDefault="00BE52CE" w:rsidP="00EF3896">
      <w:pPr>
        <w:pStyle w:val="Index2"/>
        <w:tabs>
          <w:tab w:val="right" w:leader="dot" w:pos="9350"/>
        </w:tabs>
        <w:rPr>
          <w:noProof/>
        </w:rPr>
      </w:pPr>
      <w:r w:rsidRPr="005B17D3">
        <w:rPr>
          <w:noProof/>
        </w:rPr>
        <w:t>Capability Sets Change History</w:t>
      </w:r>
    </w:p>
    <w:p w14:paraId="3751EB26" w14:textId="77777777" w:rsidR="00BE52CE" w:rsidRPr="005B17D3" w:rsidRDefault="00BE52CE" w:rsidP="00EF3896">
      <w:pPr>
        <w:pStyle w:val="Index3"/>
        <w:tabs>
          <w:tab w:val="right" w:leader="dot" w:pos="9350"/>
        </w:tabs>
        <w:rPr>
          <w:noProof/>
        </w:rPr>
      </w:pPr>
      <w:r w:rsidRPr="005B17D3">
        <w:rPr>
          <w:noProof/>
        </w:rPr>
        <w:t>the Change History</w:t>
      </w:r>
      <w:r w:rsidRPr="005B17D3">
        <w:rPr>
          <w:noProof/>
        </w:rPr>
        <w:tab/>
        <w:t>139</w:t>
      </w:r>
    </w:p>
    <w:p w14:paraId="5CB6F342" w14:textId="77777777" w:rsidR="00BE52CE" w:rsidRPr="005B17D3" w:rsidRDefault="00BE52CE" w:rsidP="00EF3896">
      <w:pPr>
        <w:pStyle w:val="Index2"/>
        <w:tabs>
          <w:tab w:val="right" w:leader="dot" w:pos="9350"/>
        </w:tabs>
        <w:rPr>
          <w:noProof/>
        </w:rPr>
      </w:pPr>
      <w:r w:rsidRPr="005B17D3">
        <w:rPr>
          <w:noProof/>
        </w:rPr>
        <w:t>Change Relaxation Percentage</w:t>
      </w:r>
      <w:r w:rsidRPr="005B17D3">
        <w:rPr>
          <w:noProof/>
        </w:rPr>
        <w:tab/>
        <w:t>117</w:t>
      </w:r>
    </w:p>
    <w:p w14:paraId="719F1EBD" w14:textId="77777777" w:rsidR="00BE52CE" w:rsidRPr="005B17D3" w:rsidRDefault="00BE52CE" w:rsidP="00EF3896">
      <w:pPr>
        <w:pStyle w:val="Index2"/>
        <w:tabs>
          <w:tab w:val="right" w:leader="dot" w:pos="9350"/>
        </w:tabs>
        <w:rPr>
          <w:noProof/>
        </w:rPr>
      </w:pPr>
      <w:r w:rsidRPr="005B17D3">
        <w:rPr>
          <w:noProof/>
        </w:rPr>
        <w:t>Communications</w:t>
      </w:r>
    </w:p>
    <w:p w14:paraId="006B2ADB" w14:textId="77777777" w:rsidR="00BE52CE" w:rsidRPr="005B17D3" w:rsidRDefault="00BE52CE" w:rsidP="00EF3896">
      <w:pPr>
        <w:pStyle w:val="Index3"/>
        <w:tabs>
          <w:tab w:val="right" w:leader="dot" w:pos="9350"/>
        </w:tabs>
        <w:rPr>
          <w:noProof/>
        </w:rPr>
      </w:pPr>
      <w:r w:rsidRPr="005B17D3">
        <w:rPr>
          <w:noProof/>
        </w:rPr>
        <w:t>Historical letter communications</w:t>
      </w:r>
      <w:r w:rsidRPr="005B17D3">
        <w:rPr>
          <w:noProof/>
        </w:rPr>
        <w:tab/>
        <w:t>376</w:t>
      </w:r>
    </w:p>
    <w:p w14:paraId="2A57C025" w14:textId="77777777" w:rsidR="00BE52CE" w:rsidRPr="005B17D3" w:rsidRDefault="00BE52CE" w:rsidP="00EF3896">
      <w:pPr>
        <w:pStyle w:val="Index2"/>
        <w:tabs>
          <w:tab w:val="right" w:leader="dot" w:pos="9350"/>
        </w:tabs>
        <w:rPr>
          <w:noProof/>
        </w:rPr>
      </w:pPr>
      <w:r w:rsidRPr="005B17D3">
        <w:rPr>
          <w:noProof/>
        </w:rPr>
        <w:t>Copayments</w:t>
      </w:r>
    </w:p>
    <w:p w14:paraId="037301D8" w14:textId="77777777" w:rsidR="00BE52CE" w:rsidRPr="005B17D3" w:rsidRDefault="00BE52CE" w:rsidP="00EF3896">
      <w:pPr>
        <w:pStyle w:val="Index3"/>
        <w:tabs>
          <w:tab w:val="right" w:leader="dot" w:pos="9350"/>
        </w:tabs>
        <w:rPr>
          <w:noProof/>
        </w:rPr>
      </w:pPr>
      <w:r w:rsidRPr="005B17D3">
        <w:rPr>
          <w:noProof/>
        </w:rPr>
        <w:t>Copayment information</w:t>
      </w:r>
      <w:r w:rsidRPr="005B17D3">
        <w:rPr>
          <w:noProof/>
        </w:rPr>
        <w:tab/>
        <w:t>111</w:t>
      </w:r>
    </w:p>
    <w:p w14:paraId="6E1A7580" w14:textId="77777777" w:rsidR="00BE52CE" w:rsidRPr="005B17D3" w:rsidRDefault="00BE52CE" w:rsidP="00EF3896">
      <w:pPr>
        <w:pStyle w:val="Index2"/>
        <w:tabs>
          <w:tab w:val="right" w:leader="dot" w:pos="9350"/>
        </w:tabs>
        <w:rPr>
          <w:noProof/>
        </w:rPr>
      </w:pPr>
      <w:r w:rsidRPr="005B17D3">
        <w:rPr>
          <w:noProof/>
          <w:color w:val="0000FF"/>
          <w:u w:val="single"/>
        </w:rPr>
        <w:t>Edit Purple Heart</w:t>
      </w:r>
    </w:p>
    <w:p w14:paraId="081A9046" w14:textId="77777777" w:rsidR="00BE52CE" w:rsidRPr="005B17D3" w:rsidRDefault="00BE52CE" w:rsidP="00EF3896">
      <w:pPr>
        <w:pStyle w:val="Index3"/>
        <w:tabs>
          <w:tab w:val="right" w:leader="dot" w:pos="9350"/>
        </w:tabs>
        <w:rPr>
          <w:noProof/>
        </w:rPr>
      </w:pPr>
      <w:r w:rsidRPr="005B17D3">
        <w:rPr>
          <w:noProof/>
          <w:color w:val="0000FF"/>
          <w:u w:val="single"/>
        </w:rPr>
        <w:t>Historical</w:t>
      </w:r>
      <w:r w:rsidRPr="005B17D3">
        <w:rPr>
          <w:noProof/>
        </w:rPr>
        <w:tab/>
        <w:t>229</w:t>
      </w:r>
    </w:p>
    <w:p w14:paraId="7E1D8459" w14:textId="77777777" w:rsidR="00BE52CE" w:rsidRPr="005B17D3" w:rsidRDefault="00BE52CE" w:rsidP="00EF3896">
      <w:pPr>
        <w:pStyle w:val="Index2"/>
        <w:tabs>
          <w:tab w:val="right" w:leader="dot" w:pos="9350"/>
        </w:tabs>
        <w:rPr>
          <w:noProof/>
        </w:rPr>
      </w:pPr>
      <w:r w:rsidRPr="005B17D3">
        <w:rPr>
          <w:noProof/>
        </w:rPr>
        <w:t>Edit User Profiles</w:t>
      </w:r>
    </w:p>
    <w:p w14:paraId="4D6B5001" w14:textId="77777777" w:rsidR="00BE52CE" w:rsidRPr="005B17D3" w:rsidRDefault="00BE52CE" w:rsidP="00EF3896">
      <w:pPr>
        <w:pStyle w:val="Index3"/>
        <w:tabs>
          <w:tab w:val="right" w:leader="dot" w:pos="9350"/>
        </w:tabs>
        <w:rPr>
          <w:noProof/>
        </w:rPr>
      </w:pPr>
      <w:r w:rsidRPr="005B17D3">
        <w:rPr>
          <w:noProof/>
        </w:rPr>
        <w:t>Capabilities</w:t>
      </w:r>
      <w:r w:rsidRPr="005B17D3">
        <w:rPr>
          <w:noProof/>
        </w:rPr>
        <w:tab/>
        <w:t>132</w:t>
      </w:r>
    </w:p>
    <w:p w14:paraId="28E91201" w14:textId="77777777" w:rsidR="00BE52CE" w:rsidRPr="005B17D3" w:rsidRDefault="00BE52CE" w:rsidP="00EF3896">
      <w:pPr>
        <w:pStyle w:val="Index2"/>
        <w:tabs>
          <w:tab w:val="right" w:leader="dot" w:pos="9350"/>
        </w:tabs>
        <w:rPr>
          <w:noProof/>
        </w:rPr>
      </w:pPr>
      <w:r w:rsidRPr="005B17D3">
        <w:rPr>
          <w:noProof/>
          <w:color w:val="0000FF"/>
          <w:u w:val="single"/>
        </w:rPr>
        <w:t>Eligibility</w:t>
      </w:r>
    </w:p>
    <w:p w14:paraId="10646976" w14:textId="77777777" w:rsidR="00BE52CE" w:rsidRPr="005B17D3" w:rsidRDefault="00BE52CE" w:rsidP="00EF3896">
      <w:pPr>
        <w:pStyle w:val="Index3"/>
        <w:tabs>
          <w:tab w:val="right" w:leader="dot" w:pos="9350"/>
        </w:tabs>
        <w:rPr>
          <w:noProof/>
        </w:rPr>
      </w:pPr>
      <w:r w:rsidRPr="005B17D3">
        <w:rPr>
          <w:noProof/>
        </w:rPr>
        <w:t>Financial Assessment</w:t>
      </w:r>
    </w:p>
    <w:p w14:paraId="772E9713" w14:textId="77777777" w:rsidR="00BE52CE" w:rsidRPr="005B17D3" w:rsidRDefault="00BE52CE" w:rsidP="00EF3896">
      <w:pPr>
        <w:pStyle w:val="Index4"/>
        <w:tabs>
          <w:tab w:val="right" w:leader="dot" w:pos="9350"/>
        </w:tabs>
        <w:rPr>
          <w:noProof/>
        </w:rPr>
      </w:pPr>
      <w:r w:rsidRPr="005B17D3">
        <w:rPr>
          <w:noProof/>
        </w:rPr>
        <w:t>current and historical information</w:t>
      </w:r>
      <w:r w:rsidRPr="005B17D3">
        <w:rPr>
          <w:noProof/>
        </w:rPr>
        <w:tab/>
        <w:t>240, 347</w:t>
      </w:r>
    </w:p>
    <w:p w14:paraId="5166B17B" w14:textId="77777777" w:rsidR="00BE52CE" w:rsidRPr="005B17D3" w:rsidRDefault="00BE52CE" w:rsidP="00EF3896">
      <w:pPr>
        <w:pStyle w:val="Index3"/>
        <w:tabs>
          <w:tab w:val="right" w:leader="dot" w:pos="9350"/>
        </w:tabs>
        <w:rPr>
          <w:noProof/>
        </w:rPr>
      </w:pPr>
      <w:r w:rsidRPr="005B17D3">
        <w:rPr>
          <w:noProof/>
          <w:color w:val="0000FF"/>
          <w:u w:val="single"/>
        </w:rPr>
        <w:t>Other Eligibility</w:t>
      </w:r>
    </w:p>
    <w:p w14:paraId="6BB3A601" w14:textId="77777777" w:rsidR="00BE52CE" w:rsidRPr="005B17D3" w:rsidRDefault="00BE52CE" w:rsidP="00EF3896">
      <w:pPr>
        <w:pStyle w:val="Index4"/>
        <w:tabs>
          <w:tab w:val="right" w:leader="dot" w:pos="9350"/>
        </w:tabs>
        <w:rPr>
          <w:noProof/>
        </w:rPr>
      </w:pPr>
      <w:r w:rsidRPr="005B17D3">
        <w:rPr>
          <w:noProof/>
          <w:color w:val="0000FF"/>
          <w:u w:val="single"/>
        </w:rPr>
        <w:t>Clinical Determination</w:t>
      </w:r>
      <w:r w:rsidRPr="005B17D3">
        <w:rPr>
          <w:noProof/>
        </w:rPr>
        <w:tab/>
        <w:t>234</w:t>
      </w:r>
    </w:p>
    <w:p w14:paraId="65F46AE6" w14:textId="77777777" w:rsidR="00BE52CE" w:rsidRPr="005B17D3" w:rsidRDefault="00BE52CE" w:rsidP="00EF3896">
      <w:pPr>
        <w:pStyle w:val="Index2"/>
        <w:tabs>
          <w:tab w:val="right" w:leader="dot" w:pos="9350"/>
        </w:tabs>
        <w:rPr>
          <w:noProof/>
        </w:rPr>
      </w:pPr>
      <w:r w:rsidRPr="005B17D3">
        <w:rPr>
          <w:noProof/>
          <w:color w:val="0000FF"/>
          <w:u w:val="single"/>
        </w:rPr>
        <w:t>Enrollment</w:t>
      </w:r>
    </w:p>
    <w:p w14:paraId="6CB5E12E" w14:textId="77777777" w:rsidR="00BE52CE" w:rsidRPr="005B17D3" w:rsidRDefault="00BE52CE" w:rsidP="00EF3896">
      <w:pPr>
        <w:pStyle w:val="Index3"/>
        <w:tabs>
          <w:tab w:val="right" w:leader="dot" w:pos="9350"/>
        </w:tabs>
        <w:rPr>
          <w:noProof/>
        </w:rPr>
      </w:pPr>
      <w:r w:rsidRPr="005B17D3">
        <w:rPr>
          <w:noProof/>
          <w:color w:val="0000FF"/>
          <w:u w:val="single"/>
        </w:rPr>
        <w:t>cancel/Decline/Override Enrollment</w:t>
      </w:r>
    </w:p>
    <w:p w14:paraId="188C8392" w14:textId="77777777" w:rsidR="00BE52CE" w:rsidRPr="005B17D3" w:rsidRDefault="00BE52CE" w:rsidP="00EF3896">
      <w:pPr>
        <w:pStyle w:val="Index4"/>
        <w:tabs>
          <w:tab w:val="right" w:leader="dot" w:pos="9350"/>
        </w:tabs>
        <w:rPr>
          <w:noProof/>
        </w:rPr>
      </w:pPr>
      <w:r w:rsidRPr="005B17D3">
        <w:rPr>
          <w:noProof/>
          <w:color w:val="0000FF"/>
          <w:u w:val="single"/>
        </w:rPr>
        <w:t>Historical</w:t>
      </w:r>
      <w:r w:rsidRPr="005B17D3">
        <w:rPr>
          <w:noProof/>
        </w:rPr>
        <w:tab/>
        <w:t>357</w:t>
      </w:r>
    </w:p>
    <w:p w14:paraId="61A03434" w14:textId="77777777" w:rsidR="00BE52CE" w:rsidRPr="005B17D3" w:rsidRDefault="00BE52CE" w:rsidP="00EF3896">
      <w:pPr>
        <w:pStyle w:val="Index2"/>
        <w:tabs>
          <w:tab w:val="right" w:leader="dot" w:pos="9350"/>
        </w:tabs>
        <w:rPr>
          <w:noProof/>
        </w:rPr>
      </w:pPr>
      <w:r w:rsidRPr="005B17D3">
        <w:rPr>
          <w:noProof/>
        </w:rPr>
        <w:t>ES</w:t>
      </w:r>
    </w:p>
    <w:p w14:paraId="59FFA99F" w14:textId="77777777" w:rsidR="00BE52CE" w:rsidRPr="005B17D3" w:rsidRDefault="00BE52CE" w:rsidP="00EF3896">
      <w:pPr>
        <w:pStyle w:val="Index3"/>
        <w:tabs>
          <w:tab w:val="right" w:leader="dot" w:pos="9350"/>
        </w:tabs>
        <w:rPr>
          <w:noProof/>
        </w:rPr>
      </w:pPr>
      <w:r w:rsidRPr="005B17D3">
        <w:rPr>
          <w:noProof/>
        </w:rPr>
        <w:t>Generate/Reports</w:t>
      </w:r>
      <w:r w:rsidRPr="005B17D3">
        <w:rPr>
          <w:noProof/>
        </w:rPr>
        <w:tab/>
        <w:t>23</w:t>
      </w:r>
    </w:p>
    <w:p w14:paraId="401B26D5" w14:textId="77777777" w:rsidR="00BE52CE" w:rsidRPr="005B17D3" w:rsidRDefault="00BE52CE" w:rsidP="00EF3896">
      <w:pPr>
        <w:pStyle w:val="Index3"/>
        <w:tabs>
          <w:tab w:val="right" w:leader="dot" w:pos="9350"/>
        </w:tabs>
        <w:rPr>
          <w:noProof/>
        </w:rPr>
      </w:pPr>
      <w:r w:rsidRPr="005B17D3">
        <w:rPr>
          <w:noProof/>
        </w:rPr>
        <w:t>Worklists</w:t>
      </w:r>
      <w:r w:rsidRPr="005B17D3">
        <w:rPr>
          <w:noProof/>
        </w:rPr>
        <w:tab/>
        <w:t>23</w:t>
      </w:r>
    </w:p>
    <w:p w14:paraId="6CAD8CB2" w14:textId="77777777" w:rsidR="00BE52CE" w:rsidRPr="005B17D3" w:rsidRDefault="00BE52CE" w:rsidP="00EF3896">
      <w:pPr>
        <w:pStyle w:val="Index2"/>
        <w:tabs>
          <w:tab w:val="right" w:leader="dot" w:pos="9350"/>
        </w:tabs>
        <w:rPr>
          <w:noProof/>
        </w:rPr>
      </w:pPr>
      <w:r w:rsidRPr="005B17D3">
        <w:rPr>
          <w:noProof/>
        </w:rPr>
        <w:t>Facility</w:t>
      </w:r>
    </w:p>
    <w:p w14:paraId="58FB8844" w14:textId="77777777" w:rsidR="00BE52CE" w:rsidRPr="005B17D3" w:rsidRDefault="00BE52CE" w:rsidP="00EF3896">
      <w:pPr>
        <w:pStyle w:val="Index3"/>
        <w:tabs>
          <w:tab w:val="right" w:leader="dot" w:pos="9350"/>
        </w:tabs>
        <w:rPr>
          <w:noProof/>
        </w:rPr>
      </w:pPr>
      <w:r w:rsidRPr="005B17D3">
        <w:rPr>
          <w:noProof/>
        </w:rPr>
        <w:t>All HL7</w:t>
      </w:r>
      <w:r w:rsidRPr="005B17D3">
        <w:rPr>
          <w:noProof/>
        </w:rPr>
        <w:tab/>
        <w:t>372</w:t>
      </w:r>
    </w:p>
    <w:p w14:paraId="44A77F6E" w14:textId="77777777" w:rsidR="00BE52CE" w:rsidRPr="005B17D3" w:rsidRDefault="00BE52CE" w:rsidP="00EF3896">
      <w:pPr>
        <w:pStyle w:val="Index3"/>
        <w:tabs>
          <w:tab w:val="right" w:leader="dot" w:pos="9350"/>
        </w:tabs>
        <w:rPr>
          <w:noProof/>
        </w:rPr>
      </w:pPr>
      <w:r w:rsidRPr="005B17D3">
        <w:rPr>
          <w:b/>
          <w:noProof/>
        </w:rPr>
        <w:t>Site HL7 Messages</w:t>
      </w:r>
      <w:r w:rsidRPr="005B17D3">
        <w:rPr>
          <w:noProof/>
        </w:rPr>
        <w:tab/>
        <w:t>372</w:t>
      </w:r>
    </w:p>
    <w:p w14:paraId="68D079EC" w14:textId="77777777" w:rsidR="00BE52CE" w:rsidRPr="005B17D3" w:rsidRDefault="00BE52CE" w:rsidP="00EF3896">
      <w:pPr>
        <w:pStyle w:val="Index3"/>
        <w:tabs>
          <w:tab w:val="right" w:leader="dot" w:pos="9350"/>
        </w:tabs>
        <w:rPr>
          <w:noProof/>
        </w:rPr>
      </w:pPr>
      <w:r w:rsidRPr="005B17D3">
        <w:rPr>
          <w:noProof/>
        </w:rPr>
        <w:t>Site/All Archived HL7 Messages</w:t>
      </w:r>
      <w:r w:rsidRPr="005B17D3">
        <w:rPr>
          <w:noProof/>
        </w:rPr>
        <w:tab/>
        <w:t>374</w:t>
      </w:r>
    </w:p>
    <w:p w14:paraId="20E24035" w14:textId="77777777" w:rsidR="00BE52CE" w:rsidRPr="005B17D3" w:rsidRDefault="00BE52CE" w:rsidP="00EF3896">
      <w:pPr>
        <w:pStyle w:val="Index3"/>
        <w:tabs>
          <w:tab w:val="right" w:leader="dot" w:pos="9350"/>
        </w:tabs>
        <w:rPr>
          <w:noProof/>
        </w:rPr>
      </w:pPr>
      <w:r w:rsidRPr="005B17D3">
        <w:rPr>
          <w:noProof/>
        </w:rPr>
        <w:t>Site/All HL7 Messages</w:t>
      </w:r>
      <w:r w:rsidRPr="005B17D3">
        <w:rPr>
          <w:noProof/>
        </w:rPr>
        <w:tab/>
        <w:t>374</w:t>
      </w:r>
    </w:p>
    <w:p w14:paraId="22C5F331" w14:textId="77777777" w:rsidR="00BE52CE" w:rsidRPr="005B17D3" w:rsidRDefault="00BE52CE" w:rsidP="00EF3896">
      <w:pPr>
        <w:pStyle w:val="Index2"/>
        <w:tabs>
          <w:tab w:val="right" w:leader="dot" w:pos="9350"/>
        </w:tabs>
        <w:rPr>
          <w:noProof/>
        </w:rPr>
      </w:pPr>
      <w:r w:rsidRPr="005B17D3">
        <w:rPr>
          <w:noProof/>
        </w:rPr>
        <w:t>Financial Overview</w:t>
      </w:r>
    </w:p>
    <w:p w14:paraId="1F0F72A6" w14:textId="77777777" w:rsidR="00BE52CE" w:rsidRPr="005B17D3" w:rsidRDefault="00BE52CE" w:rsidP="00EF3896">
      <w:pPr>
        <w:pStyle w:val="Index3"/>
        <w:tabs>
          <w:tab w:val="right" w:leader="dot" w:pos="9350"/>
        </w:tabs>
        <w:rPr>
          <w:noProof/>
        </w:rPr>
      </w:pPr>
      <w:r w:rsidRPr="005B17D3">
        <w:rPr>
          <w:noProof/>
        </w:rPr>
        <w:t>Data button</w:t>
      </w:r>
      <w:r w:rsidRPr="005B17D3">
        <w:rPr>
          <w:noProof/>
        </w:rPr>
        <w:tab/>
        <w:t>329</w:t>
      </w:r>
    </w:p>
    <w:p w14:paraId="2EAE0799" w14:textId="77777777" w:rsidR="00BE52CE" w:rsidRPr="005B17D3" w:rsidRDefault="00BE52CE" w:rsidP="00EF3896">
      <w:pPr>
        <w:pStyle w:val="Index2"/>
        <w:tabs>
          <w:tab w:val="right" w:leader="dot" w:pos="9350"/>
        </w:tabs>
        <w:rPr>
          <w:noProof/>
        </w:rPr>
      </w:pPr>
      <w:r w:rsidRPr="005B17D3">
        <w:rPr>
          <w:noProof/>
        </w:rPr>
        <w:t>HIstorical EGT Settings</w:t>
      </w:r>
      <w:r w:rsidRPr="005B17D3">
        <w:rPr>
          <w:noProof/>
        </w:rPr>
        <w:tab/>
        <w:t>115</w:t>
      </w:r>
    </w:p>
    <w:p w14:paraId="65664262" w14:textId="77777777" w:rsidR="00BE52CE" w:rsidRPr="005B17D3" w:rsidRDefault="00BE52CE" w:rsidP="00EF3896">
      <w:pPr>
        <w:pStyle w:val="Index2"/>
        <w:tabs>
          <w:tab w:val="right" w:leader="dot" w:pos="9350"/>
        </w:tabs>
        <w:rPr>
          <w:noProof/>
        </w:rPr>
      </w:pPr>
      <w:r w:rsidRPr="005B17D3">
        <w:rPr>
          <w:noProof/>
        </w:rPr>
        <w:t>Identity Traits</w:t>
      </w:r>
    </w:p>
    <w:p w14:paraId="1F0DA696" w14:textId="77777777" w:rsidR="00BE52CE" w:rsidRPr="005B17D3" w:rsidRDefault="00BE52CE" w:rsidP="00EF3896">
      <w:pPr>
        <w:pStyle w:val="Index3"/>
        <w:tabs>
          <w:tab w:val="right" w:leader="dot" w:pos="9350"/>
        </w:tabs>
        <w:rPr>
          <w:noProof/>
        </w:rPr>
      </w:pPr>
      <w:r w:rsidRPr="005B17D3">
        <w:rPr>
          <w:noProof/>
        </w:rPr>
        <w:t>Historical</w:t>
      </w:r>
      <w:r w:rsidRPr="005B17D3">
        <w:rPr>
          <w:noProof/>
        </w:rPr>
        <w:tab/>
        <w:t>250, 255</w:t>
      </w:r>
    </w:p>
    <w:p w14:paraId="69BC7B11" w14:textId="77777777" w:rsidR="00BE52CE" w:rsidRPr="005B17D3" w:rsidRDefault="00BE52CE" w:rsidP="00EF3896">
      <w:pPr>
        <w:pStyle w:val="Index3"/>
        <w:tabs>
          <w:tab w:val="right" w:leader="dot" w:pos="9350"/>
        </w:tabs>
        <w:rPr>
          <w:noProof/>
        </w:rPr>
      </w:pPr>
      <w:r w:rsidRPr="005B17D3">
        <w:rPr>
          <w:noProof/>
        </w:rPr>
        <w:t>Submitted</w:t>
      </w:r>
      <w:r w:rsidRPr="005B17D3">
        <w:rPr>
          <w:noProof/>
        </w:rPr>
        <w:tab/>
        <w:t>250, 255</w:t>
      </w:r>
    </w:p>
    <w:p w14:paraId="7ECA2C50" w14:textId="77777777" w:rsidR="00BE52CE" w:rsidRPr="005B17D3" w:rsidRDefault="00BE52CE" w:rsidP="00EF3896">
      <w:pPr>
        <w:pStyle w:val="Index2"/>
        <w:tabs>
          <w:tab w:val="right" w:leader="dot" w:pos="9350"/>
        </w:tabs>
        <w:rPr>
          <w:noProof/>
        </w:rPr>
      </w:pPr>
      <w:r w:rsidRPr="005B17D3">
        <w:rPr>
          <w:noProof/>
        </w:rPr>
        <w:t>Military Service</w:t>
      </w:r>
    </w:p>
    <w:p w14:paraId="2D1303E8" w14:textId="77777777" w:rsidR="00BE52CE" w:rsidRPr="005B17D3" w:rsidRDefault="00BE52CE" w:rsidP="00EF3896">
      <w:pPr>
        <w:pStyle w:val="Index3"/>
        <w:tabs>
          <w:tab w:val="right" w:leader="dot" w:pos="9350"/>
        </w:tabs>
        <w:rPr>
          <w:noProof/>
        </w:rPr>
      </w:pPr>
      <w:r w:rsidRPr="005B17D3">
        <w:rPr>
          <w:noProof/>
        </w:rPr>
        <w:t>Currrent Military Service</w:t>
      </w:r>
    </w:p>
    <w:p w14:paraId="4D89A516" w14:textId="77777777" w:rsidR="00BE52CE" w:rsidRPr="005B17D3" w:rsidRDefault="00BE52CE" w:rsidP="00EF3896">
      <w:pPr>
        <w:pStyle w:val="Index4"/>
        <w:tabs>
          <w:tab w:val="right" w:leader="dot" w:pos="9350"/>
        </w:tabs>
        <w:rPr>
          <w:noProof/>
        </w:rPr>
      </w:pPr>
      <w:r w:rsidRPr="005B17D3">
        <w:rPr>
          <w:noProof/>
        </w:rPr>
        <w:t>Historical Military Service information</w:t>
      </w:r>
      <w:r w:rsidRPr="005B17D3">
        <w:rPr>
          <w:noProof/>
        </w:rPr>
        <w:tab/>
        <w:t>311</w:t>
      </w:r>
    </w:p>
    <w:p w14:paraId="348F139C" w14:textId="77777777" w:rsidR="00BE52CE" w:rsidRPr="005B17D3" w:rsidRDefault="00BE52CE" w:rsidP="00EF3896">
      <w:pPr>
        <w:pStyle w:val="Index2"/>
        <w:tabs>
          <w:tab w:val="right" w:leader="dot" w:pos="9350"/>
        </w:tabs>
        <w:rPr>
          <w:noProof/>
        </w:rPr>
      </w:pPr>
      <w:r w:rsidRPr="005B17D3">
        <w:rPr>
          <w:noProof/>
        </w:rPr>
        <w:t>Personal</w:t>
      </w:r>
    </w:p>
    <w:p w14:paraId="6FF0209C" w14:textId="77777777" w:rsidR="00BE52CE" w:rsidRPr="005B17D3" w:rsidRDefault="00BE52CE" w:rsidP="00EF3896">
      <w:pPr>
        <w:pStyle w:val="Index3"/>
        <w:tabs>
          <w:tab w:val="right" w:leader="dot" w:pos="9350"/>
        </w:tabs>
        <w:rPr>
          <w:noProof/>
        </w:rPr>
      </w:pPr>
      <w:r w:rsidRPr="005B17D3">
        <w:rPr>
          <w:noProof/>
        </w:rPr>
        <w:t>sensitive record</w:t>
      </w:r>
      <w:r w:rsidRPr="005B17D3">
        <w:rPr>
          <w:noProof/>
        </w:rPr>
        <w:tab/>
        <w:t>260</w:t>
      </w:r>
    </w:p>
    <w:p w14:paraId="6A1FF1D0" w14:textId="77777777" w:rsidR="00BE52CE" w:rsidRPr="005B17D3" w:rsidRDefault="00BE52CE" w:rsidP="00EF3896">
      <w:pPr>
        <w:pStyle w:val="Index4"/>
        <w:tabs>
          <w:tab w:val="right" w:leader="dot" w:pos="9350"/>
        </w:tabs>
        <w:rPr>
          <w:noProof/>
        </w:rPr>
      </w:pPr>
      <w:r w:rsidRPr="005B17D3">
        <w:rPr>
          <w:noProof/>
        </w:rPr>
        <w:t>AAP</w:t>
      </w:r>
      <w:r w:rsidRPr="005B17D3">
        <w:rPr>
          <w:noProof/>
        </w:rPr>
        <w:tab/>
        <w:t>268</w:t>
      </w:r>
    </w:p>
    <w:p w14:paraId="668C9D30" w14:textId="77777777" w:rsidR="00BE52CE" w:rsidRPr="005B17D3" w:rsidRDefault="00BE52CE" w:rsidP="00EF3896">
      <w:pPr>
        <w:pStyle w:val="Index2"/>
        <w:tabs>
          <w:tab w:val="right" w:leader="dot" w:pos="9350"/>
        </w:tabs>
        <w:rPr>
          <w:noProof/>
        </w:rPr>
      </w:pPr>
      <w:r w:rsidRPr="005B17D3">
        <w:rPr>
          <w:noProof/>
        </w:rPr>
        <w:t>Reports</w:t>
      </w:r>
    </w:p>
    <w:p w14:paraId="3B773878" w14:textId="77777777" w:rsidR="00BE52CE" w:rsidRPr="005B17D3" w:rsidRDefault="00BE52CE" w:rsidP="00EF3896">
      <w:pPr>
        <w:pStyle w:val="Index3"/>
        <w:tabs>
          <w:tab w:val="right" w:leader="dot" w:pos="9350"/>
        </w:tabs>
        <w:rPr>
          <w:noProof/>
        </w:rPr>
      </w:pPr>
      <w:r w:rsidRPr="005B17D3">
        <w:rPr>
          <w:noProof/>
        </w:rPr>
        <w:t>Completed Reports</w:t>
      </w:r>
      <w:r w:rsidRPr="005B17D3">
        <w:rPr>
          <w:noProof/>
        </w:rPr>
        <w:tab/>
        <w:t>95</w:t>
      </w:r>
    </w:p>
    <w:p w14:paraId="67BE1B00" w14:textId="77777777" w:rsidR="00BE52CE" w:rsidRPr="005B17D3" w:rsidRDefault="00BE52CE" w:rsidP="00EF3896">
      <w:pPr>
        <w:pStyle w:val="Index3"/>
        <w:tabs>
          <w:tab w:val="right" w:leader="dot" w:pos="9350"/>
        </w:tabs>
        <w:rPr>
          <w:noProof/>
        </w:rPr>
      </w:pPr>
      <w:r w:rsidRPr="005B17D3">
        <w:rPr>
          <w:noProof/>
        </w:rPr>
        <w:t>Report link</w:t>
      </w:r>
      <w:r w:rsidRPr="005B17D3">
        <w:rPr>
          <w:noProof/>
        </w:rPr>
        <w:tab/>
        <w:t>100, 101</w:t>
      </w:r>
    </w:p>
    <w:p w14:paraId="031EACD0" w14:textId="77777777" w:rsidR="00BE52CE" w:rsidRPr="005B17D3" w:rsidRDefault="00BE52CE" w:rsidP="00EF3896">
      <w:pPr>
        <w:pStyle w:val="Index3"/>
        <w:tabs>
          <w:tab w:val="right" w:leader="dot" w:pos="9350"/>
        </w:tabs>
        <w:rPr>
          <w:noProof/>
        </w:rPr>
      </w:pPr>
      <w:r w:rsidRPr="005B17D3">
        <w:rPr>
          <w:noProof/>
        </w:rPr>
        <w:t>Sample Reports</w:t>
      </w:r>
      <w:r w:rsidRPr="005B17D3">
        <w:rPr>
          <w:noProof/>
        </w:rPr>
        <w:tab/>
        <w:t>92</w:t>
      </w:r>
    </w:p>
    <w:p w14:paraId="4AD86AEC" w14:textId="77777777" w:rsidR="00BE52CE" w:rsidRPr="005B17D3" w:rsidRDefault="00BE52CE" w:rsidP="00EF3896">
      <w:pPr>
        <w:pStyle w:val="Index2"/>
        <w:tabs>
          <w:tab w:val="right" w:leader="dot" w:pos="9350"/>
        </w:tabs>
        <w:rPr>
          <w:noProof/>
        </w:rPr>
      </w:pPr>
      <w:r w:rsidRPr="005B17D3">
        <w:rPr>
          <w:noProof/>
        </w:rPr>
        <w:t>Roles</w:t>
      </w:r>
    </w:p>
    <w:p w14:paraId="6B8AC4E3" w14:textId="77777777" w:rsidR="00BE52CE" w:rsidRPr="005B17D3" w:rsidRDefault="00BE52CE" w:rsidP="00EF3896">
      <w:pPr>
        <w:pStyle w:val="Index3"/>
        <w:tabs>
          <w:tab w:val="right" w:leader="dot" w:pos="9350"/>
        </w:tabs>
        <w:rPr>
          <w:noProof/>
        </w:rPr>
      </w:pPr>
      <w:r w:rsidRPr="005B17D3">
        <w:rPr>
          <w:noProof/>
        </w:rPr>
        <w:t>individual Capabilities</w:t>
      </w:r>
      <w:r w:rsidRPr="005B17D3">
        <w:rPr>
          <w:noProof/>
        </w:rPr>
        <w:tab/>
        <w:t>134</w:t>
      </w:r>
    </w:p>
    <w:p w14:paraId="45B0318D" w14:textId="77777777" w:rsidR="00BE52CE" w:rsidRPr="005B17D3" w:rsidRDefault="00BE52CE" w:rsidP="00EF3896">
      <w:pPr>
        <w:pStyle w:val="Index2"/>
        <w:tabs>
          <w:tab w:val="right" w:leader="dot" w:pos="9350"/>
        </w:tabs>
        <w:rPr>
          <w:noProof/>
        </w:rPr>
      </w:pPr>
      <w:r w:rsidRPr="005B17D3">
        <w:rPr>
          <w:noProof/>
          <w:color w:val="0000FF"/>
          <w:u w:val="single"/>
        </w:rPr>
        <w:t>Roles Assigned to User</w:t>
      </w:r>
    </w:p>
    <w:p w14:paraId="1369B615" w14:textId="77777777" w:rsidR="00BE52CE" w:rsidRPr="005B17D3" w:rsidRDefault="00BE52CE" w:rsidP="00EF3896">
      <w:pPr>
        <w:pStyle w:val="Index3"/>
        <w:tabs>
          <w:tab w:val="right" w:leader="dot" w:pos="9350"/>
        </w:tabs>
        <w:rPr>
          <w:noProof/>
        </w:rPr>
      </w:pPr>
      <w:r w:rsidRPr="005B17D3">
        <w:rPr>
          <w:noProof/>
          <w:color w:val="0000FF"/>
          <w:u w:val="single"/>
        </w:rPr>
        <w:t>Historical</w:t>
      </w:r>
      <w:r w:rsidRPr="005B17D3">
        <w:rPr>
          <w:noProof/>
        </w:rPr>
        <w:tab/>
        <w:t>133</w:t>
      </w:r>
    </w:p>
    <w:p w14:paraId="597AFE85" w14:textId="77777777" w:rsidR="00BE52CE" w:rsidRPr="005B17D3" w:rsidRDefault="00BE52CE" w:rsidP="00EF3896">
      <w:pPr>
        <w:pStyle w:val="Index2"/>
        <w:tabs>
          <w:tab w:val="right" w:leader="dot" w:pos="9350"/>
        </w:tabs>
        <w:rPr>
          <w:noProof/>
        </w:rPr>
      </w:pPr>
      <w:r w:rsidRPr="005B17D3">
        <w:rPr>
          <w:noProof/>
        </w:rPr>
        <w:t>Tabs</w:t>
      </w:r>
    </w:p>
    <w:p w14:paraId="5E832BAD" w14:textId="77777777" w:rsidR="00BE52CE" w:rsidRPr="005B17D3" w:rsidRDefault="00BE52CE" w:rsidP="00EF3896">
      <w:pPr>
        <w:pStyle w:val="Index3"/>
        <w:tabs>
          <w:tab w:val="right" w:leader="dot" w:pos="9350"/>
        </w:tabs>
        <w:rPr>
          <w:noProof/>
        </w:rPr>
      </w:pPr>
      <w:r w:rsidRPr="005B17D3">
        <w:rPr>
          <w:noProof/>
        </w:rPr>
        <w:t>Overview</w:t>
      </w:r>
    </w:p>
    <w:p w14:paraId="692F733F" w14:textId="77777777" w:rsidR="00BE52CE" w:rsidRPr="005B17D3" w:rsidRDefault="00BE52CE" w:rsidP="00EF3896">
      <w:pPr>
        <w:pStyle w:val="Index4"/>
        <w:tabs>
          <w:tab w:val="right" w:leader="dot" w:pos="9350"/>
        </w:tabs>
        <w:rPr>
          <w:noProof/>
        </w:rPr>
      </w:pPr>
      <w:r w:rsidRPr="005B17D3">
        <w:rPr>
          <w:noProof/>
        </w:rPr>
        <w:t>Sensitive Information</w:t>
      </w:r>
      <w:r w:rsidRPr="005B17D3">
        <w:rPr>
          <w:noProof/>
        </w:rPr>
        <w:tab/>
        <w:t>47</w:t>
      </w:r>
    </w:p>
    <w:p w14:paraId="5C652B33" w14:textId="77777777" w:rsidR="00BE52CE" w:rsidRPr="005B17D3" w:rsidRDefault="00BE52CE" w:rsidP="00EF3896">
      <w:pPr>
        <w:pStyle w:val="Index2"/>
        <w:tabs>
          <w:tab w:val="right" w:leader="dot" w:pos="9350"/>
        </w:tabs>
        <w:rPr>
          <w:noProof/>
        </w:rPr>
      </w:pPr>
      <w:r w:rsidRPr="005B17D3">
        <w:rPr>
          <w:noProof/>
        </w:rPr>
        <w:t>User Profiles</w:t>
      </w:r>
      <w:r w:rsidRPr="005B17D3">
        <w:rPr>
          <w:noProof/>
        </w:rPr>
        <w:tab/>
        <w:t>132</w:t>
      </w:r>
    </w:p>
    <w:p w14:paraId="30373246" w14:textId="77777777" w:rsidR="00BE52CE" w:rsidRPr="005B17D3" w:rsidRDefault="00BE52CE" w:rsidP="00EF3896">
      <w:pPr>
        <w:pStyle w:val="Index2"/>
        <w:tabs>
          <w:tab w:val="right" w:leader="dot" w:pos="9350"/>
        </w:tabs>
        <w:rPr>
          <w:noProof/>
        </w:rPr>
      </w:pPr>
      <w:r w:rsidRPr="005B17D3">
        <w:rPr>
          <w:noProof/>
        </w:rPr>
        <w:t>Using Help Window</w:t>
      </w:r>
    </w:p>
    <w:p w14:paraId="50906CBD" w14:textId="77777777" w:rsidR="00BE52CE" w:rsidRPr="005B17D3" w:rsidRDefault="00BE52CE" w:rsidP="00EF3896">
      <w:pPr>
        <w:pStyle w:val="Index3"/>
        <w:tabs>
          <w:tab w:val="right" w:leader="dot" w:pos="9350"/>
        </w:tabs>
        <w:rPr>
          <w:noProof/>
        </w:rPr>
      </w:pPr>
      <w:r w:rsidRPr="005B17D3">
        <w:rPr>
          <w:noProof/>
        </w:rPr>
        <w:t>Glossary</w:t>
      </w:r>
      <w:r w:rsidRPr="005B17D3">
        <w:rPr>
          <w:noProof/>
        </w:rPr>
        <w:tab/>
        <w:t>40</w:t>
      </w:r>
    </w:p>
    <w:p w14:paraId="4FA8692C" w14:textId="77777777" w:rsidR="00BE52CE" w:rsidRPr="005B17D3" w:rsidRDefault="00BE52CE" w:rsidP="00EF3896">
      <w:pPr>
        <w:pStyle w:val="Index3"/>
        <w:tabs>
          <w:tab w:val="right" w:leader="dot" w:pos="9350"/>
        </w:tabs>
        <w:rPr>
          <w:noProof/>
        </w:rPr>
      </w:pPr>
      <w:r w:rsidRPr="005B17D3">
        <w:rPr>
          <w:noProof/>
        </w:rPr>
        <w:t>Index</w:t>
      </w:r>
      <w:r w:rsidRPr="005B17D3">
        <w:rPr>
          <w:noProof/>
        </w:rPr>
        <w:tab/>
        <w:t>40</w:t>
      </w:r>
    </w:p>
    <w:p w14:paraId="0AD7A703" w14:textId="77777777" w:rsidR="00BE52CE" w:rsidRPr="005B17D3" w:rsidRDefault="00BE52CE" w:rsidP="00EF3896">
      <w:pPr>
        <w:pStyle w:val="Index3"/>
        <w:tabs>
          <w:tab w:val="right" w:leader="dot" w:pos="9350"/>
        </w:tabs>
        <w:rPr>
          <w:noProof/>
        </w:rPr>
      </w:pPr>
      <w:r w:rsidRPr="005B17D3">
        <w:rPr>
          <w:noProof/>
        </w:rPr>
        <w:t>Search</w:t>
      </w:r>
      <w:r w:rsidRPr="005B17D3">
        <w:rPr>
          <w:noProof/>
        </w:rPr>
        <w:tab/>
        <w:t>40</w:t>
      </w:r>
    </w:p>
    <w:p w14:paraId="0E2ED265" w14:textId="77777777" w:rsidR="00BE52CE" w:rsidRPr="005B17D3" w:rsidRDefault="00BE52CE" w:rsidP="00EF3896">
      <w:pPr>
        <w:pStyle w:val="Index2"/>
        <w:tabs>
          <w:tab w:val="right" w:leader="dot" w:pos="9350"/>
        </w:tabs>
        <w:rPr>
          <w:noProof/>
        </w:rPr>
      </w:pPr>
      <w:r w:rsidRPr="005B17D3">
        <w:rPr>
          <w:noProof/>
        </w:rPr>
        <w:t>Veteran Merge</w:t>
      </w:r>
    </w:p>
    <w:p w14:paraId="354A17ED" w14:textId="77777777" w:rsidR="00BE52CE" w:rsidRPr="005B17D3" w:rsidRDefault="00BE52CE" w:rsidP="00EF3896">
      <w:pPr>
        <w:pStyle w:val="Index3"/>
        <w:tabs>
          <w:tab w:val="right" w:leader="dot" w:pos="9350"/>
        </w:tabs>
        <w:rPr>
          <w:noProof/>
        </w:rPr>
      </w:pPr>
      <w:r w:rsidRPr="005B17D3">
        <w:rPr>
          <w:noProof/>
        </w:rPr>
        <w:t>Veteran Worklist</w:t>
      </w:r>
      <w:r w:rsidRPr="005B17D3">
        <w:rPr>
          <w:noProof/>
        </w:rPr>
        <w:tab/>
        <w:t>49</w:t>
      </w:r>
    </w:p>
    <w:p w14:paraId="7684B184" w14:textId="77777777" w:rsidR="00BE52CE" w:rsidRPr="005B17D3" w:rsidRDefault="00BE52CE" w:rsidP="00EF3896">
      <w:pPr>
        <w:pStyle w:val="Index2"/>
        <w:tabs>
          <w:tab w:val="right" w:leader="dot" w:pos="9350"/>
        </w:tabs>
        <w:rPr>
          <w:noProof/>
        </w:rPr>
      </w:pPr>
      <w:r w:rsidRPr="005B17D3">
        <w:rPr>
          <w:noProof/>
        </w:rPr>
        <w:t>Veteran Merge Search</w:t>
      </w:r>
    </w:p>
    <w:p w14:paraId="5B9B0DA9" w14:textId="77777777" w:rsidR="00BE52CE" w:rsidRPr="005B17D3" w:rsidRDefault="00BE52CE" w:rsidP="00EF3896">
      <w:pPr>
        <w:pStyle w:val="Index3"/>
        <w:tabs>
          <w:tab w:val="right" w:leader="dot" w:pos="9350"/>
        </w:tabs>
        <w:rPr>
          <w:noProof/>
        </w:rPr>
      </w:pPr>
      <w:r w:rsidRPr="005B17D3">
        <w:rPr>
          <w:noProof/>
        </w:rPr>
        <w:t>Veteran Worklist</w:t>
      </w:r>
      <w:r w:rsidRPr="005B17D3">
        <w:rPr>
          <w:noProof/>
        </w:rPr>
        <w:tab/>
        <w:t>51</w:t>
      </w:r>
    </w:p>
    <w:p w14:paraId="6667FE35" w14:textId="77777777" w:rsidR="00BE52CE" w:rsidRPr="005B17D3" w:rsidRDefault="00BE52CE" w:rsidP="00EF3896">
      <w:pPr>
        <w:pStyle w:val="Index2"/>
        <w:tabs>
          <w:tab w:val="right" w:leader="dot" w:pos="9350"/>
        </w:tabs>
        <w:rPr>
          <w:noProof/>
        </w:rPr>
      </w:pPr>
      <w:r w:rsidRPr="005B17D3">
        <w:rPr>
          <w:noProof/>
        </w:rPr>
        <w:t>WebHelp</w:t>
      </w:r>
    </w:p>
    <w:p w14:paraId="3E903416" w14:textId="77777777" w:rsidR="00BE52CE" w:rsidRPr="005B17D3" w:rsidRDefault="00BE52CE" w:rsidP="00EF3896">
      <w:pPr>
        <w:pStyle w:val="Index3"/>
        <w:tabs>
          <w:tab w:val="right" w:leader="dot" w:pos="9350"/>
        </w:tabs>
        <w:rPr>
          <w:noProof/>
        </w:rPr>
      </w:pPr>
      <w:r w:rsidRPr="005B17D3">
        <w:rPr>
          <w:noProof/>
        </w:rPr>
        <w:t>definition</w:t>
      </w:r>
      <w:r w:rsidRPr="005B17D3">
        <w:rPr>
          <w:noProof/>
        </w:rPr>
        <w:tab/>
        <w:t>36</w:t>
      </w:r>
    </w:p>
    <w:p w14:paraId="3D2AFAFF" w14:textId="77777777" w:rsidR="00BE52CE" w:rsidRPr="005B17D3" w:rsidRDefault="00BE52CE" w:rsidP="00EF3896">
      <w:pPr>
        <w:pStyle w:val="Index2"/>
        <w:tabs>
          <w:tab w:val="right" w:leader="dot" w:pos="9350"/>
        </w:tabs>
        <w:rPr>
          <w:noProof/>
        </w:rPr>
      </w:pPr>
      <w:r w:rsidRPr="005B17D3">
        <w:rPr>
          <w:noProof/>
        </w:rPr>
        <w:t>Worklist</w:t>
      </w:r>
    </w:p>
    <w:p w14:paraId="34EBDBA9" w14:textId="77777777" w:rsidR="00BE52CE" w:rsidRPr="005B17D3" w:rsidRDefault="00BE52CE" w:rsidP="00EF3896">
      <w:pPr>
        <w:pStyle w:val="Index3"/>
        <w:tabs>
          <w:tab w:val="right" w:leader="dot" w:pos="9350"/>
        </w:tabs>
        <w:rPr>
          <w:noProof/>
        </w:rPr>
      </w:pPr>
      <w:r w:rsidRPr="005B17D3">
        <w:rPr>
          <w:noProof/>
        </w:rPr>
        <w:t>Analyst</w:t>
      </w:r>
      <w:r w:rsidRPr="005B17D3">
        <w:rPr>
          <w:noProof/>
        </w:rPr>
        <w:tab/>
        <w:t>59</w:t>
      </w:r>
    </w:p>
    <w:p w14:paraId="57569FC2" w14:textId="77777777" w:rsidR="00BE52CE" w:rsidRPr="005B17D3" w:rsidRDefault="00BE52CE" w:rsidP="00EF3896">
      <w:pPr>
        <w:pStyle w:val="Index3"/>
        <w:tabs>
          <w:tab w:val="right" w:leader="dot" w:pos="9350"/>
        </w:tabs>
        <w:rPr>
          <w:noProof/>
        </w:rPr>
      </w:pPr>
      <w:r w:rsidRPr="005B17D3">
        <w:rPr>
          <w:noProof/>
        </w:rPr>
        <w:t>My Items</w:t>
      </w:r>
      <w:r w:rsidRPr="005B17D3">
        <w:rPr>
          <w:noProof/>
        </w:rPr>
        <w:tab/>
        <w:t>55, 57</w:t>
      </w:r>
    </w:p>
    <w:p w14:paraId="313BCC9D" w14:textId="77777777" w:rsidR="00BE52CE" w:rsidRPr="005B17D3" w:rsidRDefault="00BE52CE" w:rsidP="00EF3896">
      <w:pPr>
        <w:pStyle w:val="Index3"/>
        <w:tabs>
          <w:tab w:val="right" w:leader="dot" w:pos="9350"/>
        </w:tabs>
        <w:rPr>
          <w:noProof/>
        </w:rPr>
      </w:pPr>
      <w:r w:rsidRPr="005B17D3">
        <w:rPr>
          <w:noProof/>
        </w:rPr>
        <w:t>Supervisor’s</w:t>
      </w:r>
      <w:r w:rsidRPr="005B17D3">
        <w:rPr>
          <w:noProof/>
        </w:rPr>
        <w:tab/>
        <w:t>59</w:t>
      </w:r>
    </w:p>
    <w:p w14:paraId="5E257588" w14:textId="77777777" w:rsidR="00BE52CE" w:rsidRPr="005B17D3" w:rsidRDefault="00BE52CE" w:rsidP="00EF3896">
      <w:pPr>
        <w:pStyle w:val="Index2"/>
        <w:tabs>
          <w:tab w:val="right" w:leader="dot" w:pos="9350"/>
        </w:tabs>
        <w:rPr>
          <w:noProof/>
        </w:rPr>
      </w:pPr>
      <w:r w:rsidRPr="005B17D3">
        <w:rPr>
          <w:noProof/>
        </w:rPr>
        <w:t>Worklists</w:t>
      </w:r>
    </w:p>
    <w:p w14:paraId="5E1ABBB8" w14:textId="77777777" w:rsidR="00BE52CE" w:rsidRPr="005B17D3" w:rsidRDefault="00BE52CE" w:rsidP="00EF3896">
      <w:pPr>
        <w:pStyle w:val="Index3"/>
        <w:tabs>
          <w:tab w:val="right" w:leader="dot" w:pos="9350"/>
        </w:tabs>
        <w:rPr>
          <w:noProof/>
        </w:rPr>
      </w:pPr>
      <w:r w:rsidRPr="005B17D3">
        <w:rPr>
          <w:noProof/>
        </w:rPr>
        <w:t>Comments</w:t>
      </w:r>
      <w:r w:rsidRPr="005B17D3">
        <w:rPr>
          <w:noProof/>
        </w:rPr>
        <w:tab/>
        <w:t>55</w:t>
      </w:r>
    </w:p>
    <w:p w14:paraId="42A06F77" w14:textId="77777777" w:rsidR="00BE52CE" w:rsidRPr="005B17D3" w:rsidRDefault="00BE52CE" w:rsidP="00EF3896">
      <w:pPr>
        <w:pStyle w:val="Index3"/>
        <w:tabs>
          <w:tab w:val="right" w:leader="dot" w:pos="9350"/>
        </w:tabs>
        <w:rPr>
          <w:noProof/>
        </w:rPr>
      </w:pPr>
      <w:r w:rsidRPr="005B17D3">
        <w:rPr>
          <w:noProof/>
        </w:rPr>
        <w:t>Unassigned Item</w:t>
      </w:r>
      <w:r w:rsidRPr="005B17D3">
        <w:rPr>
          <w:noProof/>
        </w:rPr>
        <w:tab/>
        <w:t>54</w:t>
      </w:r>
    </w:p>
    <w:p w14:paraId="1FE0F81B" w14:textId="77777777" w:rsidR="00BE52CE" w:rsidRPr="005B17D3" w:rsidRDefault="00BE52CE" w:rsidP="00EF3896">
      <w:pPr>
        <w:pStyle w:val="Index1"/>
        <w:tabs>
          <w:tab w:val="right" w:leader="dot" w:pos="9350"/>
        </w:tabs>
        <w:rPr>
          <w:noProof/>
        </w:rPr>
      </w:pPr>
      <w:r w:rsidRPr="005B17D3">
        <w:rPr>
          <w:noProof/>
        </w:rPr>
        <w:t>Viewing ACA Mail Correspondence</w:t>
      </w:r>
      <w:r w:rsidRPr="005B17D3">
        <w:rPr>
          <w:noProof/>
        </w:rPr>
        <w:tab/>
        <w:t>393</w:t>
      </w:r>
    </w:p>
    <w:p w14:paraId="149AEF6A" w14:textId="77777777" w:rsidR="00BE52CE" w:rsidRPr="005B17D3" w:rsidRDefault="00BE52CE" w:rsidP="00EF3896">
      <w:pPr>
        <w:pStyle w:val="Index1"/>
        <w:tabs>
          <w:tab w:val="right" w:leader="dot" w:pos="9350"/>
        </w:tabs>
        <w:rPr>
          <w:noProof/>
        </w:rPr>
      </w:pPr>
      <w:r w:rsidRPr="005B17D3">
        <w:rPr>
          <w:noProof/>
        </w:rPr>
        <w:t>Viewing IRS Reporting Results</w:t>
      </w:r>
      <w:r w:rsidRPr="005B17D3">
        <w:rPr>
          <w:noProof/>
        </w:rPr>
        <w:tab/>
        <w:t>391</w:t>
      </w:r>
    </w:p>
    <w:p w14:paraId="16DF738D" w14:textId="77777777" w:rsidR="00BE52CE" w:rsidRPr="005B17D3" w:rsidRDefault="00BE52CE" w:rsidP="00EF3896">
      <w:pPr>
        <w:pStyle w:val="Index1"/>
        <w:tabs>
          <w:tab w:val="right" w:leader="dot" w:pos="9350"/>
        </w:tabs>
        <w:rPr>
          <w:noProof/>
        </w:rPr>
      </w:pPr>
      <w:r w:rsidRPr="005B17D3">
        <w:rPr>
          <w:noProof/>
        </w:rPr>
        <w:t>VOA</w:t>
      </w:r>
    </w:p>
    <w:p w14:paraId="1560AAFD" w14:textId="77777777" w:rsidR="00BE52CE" w:rsidRPr="005B17D3" w:rsidRDefault="00BE52CE" w:rsidP="00EF3896">
      <w:pPr>
        <w:pStyle w:val="Index2"/>
        <w:tabs>
          <w:tab w:val="right" w:leader="dot" w:pos="9350"/>
        </w:tabs>
        <w:rPr>
          <w:noProof/>
        </w:rPr>
      </w:pPr>
      <w:r w:rsidRPr="005B17D3">
        <w:rPr>
          <w:noProof/>
        </w:rPr>
        <w:t>File Attachments</w:t>
      </w:r>
      <w:r w:rsidRPr="005B17D3">
        <w:rPr>
          <w:noProof/>
        </w:rPr>
        <w:tab/>
        <w:t>204, 230</w:t>
      </w:r>
    </w:p>
    <w:p w14:paraId="388C5951" w14:textId="77777777" w:rsidR="00BE52CE" w:rsidRPr="005B17D3" w:rsidRDefault="00BE52CE" w:rsidP="00EF3896">
      <w:pPr>
        <w:pStyle w:val="Index2"/>
        <w:tabs>
          <w:tab w:val="right" w:leader="dot" w:pos="9350"/>
        </w:tabs>
        <w:rPr>
          <w:noProof/>
        </w:rPr>
      </w:pPr>
      <w:r w:rsidRPr="005B17D3">
        <w:rPr>
          <w:noProof/>
        </w:rPr>
        <w:t>Resubmission</w:t>
      </w:r>
      <w:r w:rsidRPr="005B17D3">
        <w:rPr>
          <w:noProof/>
        </w:rPr>
        <w:tab/>
        <w:t>118</w:t>
      </w:r>
    </w:p>
    <w:p w14:paraId="7B4B551C" w14:textId="77777777" w:rsidR="00BE52CE" w:rsidRPr="005B17D3" w:rsidRDefault="00BE52CE" w:rsidP="00EF3896">
      <w:pPr>
        <w:pStyle w:val="Index1"/>
        <w:tabs>
          <w:tab w:val="right" w:leader="dot" w:pos="9350"/>
        </w:tabs>
        <w:rPr>
          <w:noProof/>
        </w:rPr>
      </w:pPr>
      <w:r w:rsidRPr="005B17D3">
        <w:rPr>
          <w:noProof/>
        </w:rPr>
        <w:t>VOA Anonymous/Level 1 Process Indicator</w:t>
      </w:r>
    </w:p>
    <w:p w14:paraId="140D0777" w14:textId="77777777" w:rsidR="00BE52CE" w:rsidRPr="005B17D3" w:rsidRDefault="00BE52CE" w:rsidP="00EF3896">
      <w:pPr>
        <w:pStyle w:val="Index2"/>
        <w:tabs>
          <w:tab w:val="right" w:leader="dot" w:pos="9350"/>
        </w:tabs>
        <w:rPr>
          <w:noProof/>
        </w:rPr>
      </w:pPr>
      <w:r w:rsidRPr="005B17D3">
        <w:rPr>
          <w:noProof/>
        </w:rPr>
        <w:t>System Parameters</w:t>
      </w:r>
      <w:r w:rsidRPr="005B17D3">
        <w:rPr>
          <w:noProof/>
        </w:rPr>
        <w:tab/>
        <w:t>148</w:t>
      </w:r>
    </w:p>
    <w:p w14:paraId="52E4101C" w14:textId="77777777" w:rsidR="00BE52CE" w:rsidRPr="005B17D3" w:rsidRDefault="00BE52CE" w:rsidP="00EF3896">
      <w:pPr>
        <w:pStyle w:val="Index1"/>
        <w:tabs>
          <w:tab w:val="right" w:leader="dot" w:pos="9350"/>
        </w:tabs>
        <w:rPr>
          <w:noProof/>
        </w:rPr>
      </w:pPr>
      <w:r w:rsidRPr="005B17D3">
        <w:rPr>
          <w:b/>
          <w:iCs/>
          <w:noProof/>
        </w:rPr>
        <w:t>VPID</w:t>
      </w:r>
      <w:r w:rsidRPr="005B17D3">
        <w:rPr>
          <w:noProof/>
        </w:rPr>
        <w:tab/>
        <w:t>36, 45, 46, 51, 57, 58, 398, 400, 401, 402, 403, 404, 405, 406, 407, 414, 415, 416, 424, 428</w:t>
      </w:r>
    </w:p>
    <w:p w14:paraId="124ADEA3" w14:textId="77777777" w:rsidR="00BE52CE" w:rsidRPr="005B17D3" w:rsidRDefault="00BE52CE" w:rsidP="00EF3896">
      <w:pPr>
        <w:pStyle w:val="Index1"/>
        <w:tabs>
          <w:tab w:val="right" w:leader="dot" w:pos="9350"/>
        </w:tabs>
        <w:rPr>
          <w:noProof/>
        </w:rPr>
      </w:pPr>
      <w:r w:rsidRPr="005B17D3">
        <w:rPr>
          <w:noProof/>
        </w:rPr>
        <w:t>VSSC</w:t>
      </w:r>
      <w:r w:rsidRPr="005B17D3">
        <w:rPr>
          <w:noProof/>
        </w:rPr>
        <w:tab/>
        <w:t>320</w:t>
      </w:r>
    </w:p>
    <w:p w14:paraId="5D4BCC3C" w14:textId="77777777" w:rsidR="00BE52CE" w:rsidRPr="005B17D3" w:rsidRDefault="00BE52CE" w:rsidP="00EF3896">
      <w:pPr>
        <w:pStyle w:val="Index1"/>
        <w:tabs>
          <w:tab w:val="right" w:leader="dot" w:pos="9350"/>
        </w:tabs>
        <w:rPr>
          <w:noProof/>
        </w:rPr>
      </w:pPr>
      <w:r w:rsidRPr="005B17D3">
        <w:rPr>
          <w:noProof/>
        </w:rPr>
        <w:t>Weekly</w:t>
      </w:r>
    </w:p>
    <w:p w14:paraId="3FE6FC67" w14:textId="77777777" w:rsidR="00BE52CE" w:rsidRPr="005B17D3" w:rsidRDefault="00BE52CE" w:rsidP="00EF3896">
      <w:pPr>
        <w:pStyle w:val="Index2"/>
        <w:tabs>
          <w:tab w:val="right" w:leader="dot" w:pos="9350"/>
        </w:tabs>
        <w:rPr>
          <w:noProof/>
        </w:rPr>
      </w:pPr>
      <w:r w:rsidRPr="005B17D3">
        <w:rPr>
          <w:noProof/>
        </w:rPr>
        <w:t>Reports</w:t>
      </w:r>
    </w:p>
    <w:p w14:paraId="1B6DD6C2" w14:textId="77777777" w:rsidR="00BE52CE" w:rsidRPr="005B17D3" w:rsidRDefault="00BE52CE" w:rsidP="00EF3896">
      <w:pPr>
        <w:pStyle w:val="Index3"/>
        <w:tabs>
          <w:tab w:val="right" w:leader="dot" w:pos="9350"/>
        </w:tabs>
        <w:rPr>
          <w:noProof/>
        </w:rPr>
      </w:pPr>
      <w:r w:rsidRPr="005B17D3">
        <w:rPr>
          <w:noProof/>
        </w:rPr>
        <w:t>EED Statistics (EED 8)</w:t>
      </w:r>
      <w:r w:rsidRPr="005B17D3">
        <w:rPr>
          <w:noProof/>
        </w:rPr>
        <w:tab/>
        <w:t>99</w:t>
      </w:r>
    </w:p>
    <w:p w14:paraId="5FD4940F" w14:textId="77777777" w:rsidR="00BE52CE" w:rsidRPr="005B17D3" w:rsidRDefault="00BE52CE" w:rsidP="00EF3896">
      <w:pPr>
        <w:pStyle w:val="Index2"/>
        <w:tabs>
          <w:tab w:val="right" w:leader="dot" w:pos="9350"/>
        </w:tabs>
        <w:rPr>
          <w:noProof/>
        </w:rPr>
      </w:pPr>
      <w:r w:rsidRPr="005B17D3">
        <w:rPr>
          <w:noProof/>
        </w:rPr>
        <w:t>Schedule Report</w:t>
      </w:r>
    </w:p>
    <w:p w14:paraId="7940FD81" w14:textId="77777777" w:rsidR="00BE52CE" w:rsidRPr="005B17D3" w:rsidRDefault="00BE52CE" w:rsidP="00EF3896">
      <w:pPr>
        <w:pStyle w:val="Index3"/>
        <w:tabs>
          <w:tab w:val="right" w:leader="dot" w:pos="9350"/>
        </w:tabs>
        <w:rPr>
          <w:noProof/>
        </w:rPr>
      </w:pPr>
      <w:r w:rsidRPr="005B17D3">
        <w:rPr>
          <w:noProof/>
        </w:rPr>
        <w:t>Day to Generate Report</w:t>
      </w:r>
      <w:r w:rsidRPr="005B17D3">
        <w:rPr>
          <w:noProof/>
        </w:rPr>
        <w:tab/>
        <w:t>94</w:t>
      </w:r>
    </w:p>
    <w:p w14:paraId="4D4A39F2" w14:textId="77777777" w:rsidR="00BE52CE" w:rsidRPr="005B17D3" w:rsidRDefault="00BE52CE" w:rsidP="00EF3896">
      <w:pPr>
        <w:pStyle w:val="Index1"/>
        <w:tabs>
          <w:tab w:val="right" w:leader="dot" w:pos="9350"/>
        </w:tabs>
        <w:rPr>
          <w:noProof/>
        </w:rPr>
      </w:pPr>
      <w:r w:rsidRPr="005B17D3">
        <w:rPr>
          <w:iCs/>
          <w:noProof/>
        </w:rPr>
        <w:t>Work</w:t>
      </w:r>
    </w:p>
    <w:p w14:paraId="339DCAF6" w14:textId="77777777" w:rsidR="00BE52CE" w:rsidRPr="005B17D3" w:rsidRDefault="00BE52CE" w:rsidP="00EF3896">
      <w:pPr>
        <w:pStyle w:val="Index2"/>
        <w:tabs>
          <w:tab w:val="right" w:leader="dot" w:pos="9350"/>
        </w:tabs>
        <w:rPr>
          <w:noProof/>
        </w:rPr>
      </w:pPr>
      <w:r w:rsidRPr="005B17D3">
        <w:rPr>
          <w:noProof/>
        </w:rPr>
        <w:t>Items</w:t>
      </w:r>
      <w:r w:rsidRPr="005B17D3">
        <w:rPr>
          <w:noProof/>
        </w:rPr>
        <w:tab/>
        <w:t>54, 55, 56, 57, 58, 59, 60</w:t>
      </w:r>
    </w:p>
    <w:p w14:paraId="4780153C" w14:textId="77777777" w:rsidR="00BE52CE" w:rsidRPr="005B17D3" w:rsidRDefault="00BE52CE" w:rsidP="00EF3896">
      <w:pPr>
        <w:pStyle w:val="Index2"/>
        <w:tabs>
          <w:tab w:val="right" w:leader="dot" w:pos="9350"/>
        </w:tabs>
        <w:rPr>
          <w:noProof/>
        </w:rPr>
      </w:pPr>
      <w:r w:rsidRPr="005B17D3">
        <w:rPr>
          <w:noProof/>
        </w:rPr>
        <w:t>Search Items</w:t>
      </w:r>
      <w:r w:rsidRPr="005B17D3">
        <w:rPr>
          <w:noProof/>
        </w:rPr>
        <w:tab/>
        <w:t>57</w:t>
      </w:r>
    </w:p>
    <w:p w14:paraId="17BB7EC8" w14:textId="77777777" w:rsidR="00BE52CE" w:rsidRPr="005B17D3" w:rsidRDefault="00BE52CE" w:rsidP="00EF3896">
      <w:pPr>
        <w:pStyle w:val="Index1"/>
        <w:tabs>
          <w:tab w:val="right" w:leader="dot" w:pos="9350"/>
        </w:tabs>
        <w:rPr>
          <w:noProof/>
        </w:rPr>
      </w:pPr>
      <w:r w:rsidRPr="005B17D3">
        <w:rPr>
          <w:b/>
          <w:noProof/>
        </w:rPr>
        <w:t>Worklist</w:t>
      </w:r>
      <w:r w:rsidRPr="005B17D3">
        <w:rPr>
          <w:noProof/>
        </w:rPr>
        <w:tab/>
        <w:t>23, 53, 54, 55</w:t>
      </w:r>
    </w:p>
    <w:p w14:paraId="0EFB8C49" w14:textId="77777777" w:rsidR="00BE52CE" w:rsidRPr="005B17D3" w:rsidRDefault="00BE52CE" w:rsidP="00EF3896">
      <w:pPr>
        <w:pStyle w:val="Index2"/>
        <w:tabs>
          <w:tab w:val="right" w:leader="dot" w:pos="9350"/>
        </w:tabs>
        <w:rPr>
          <w:noProof/>
        </w:rPr>
      </w:pPr>
      <w:r w:rsidRPr="005B17D3">
        <w:rPr>
          <w:noProof/>
        </w:rPr>
        <w:t>Case</w:t>
      </w:r>
      <w:r w:rsidRPr="005B17D3">
        <w:rPr>
          <w:noProof/>
        </w:rPr>
        <w:tab/>
        <w:t>55, 56</w:t>
      </w:r>
    </w:p>
    <w:p w14:paraId="634186E3" w14:textId="77777777" w:rsidR="00BE52CE" w:rsidRPr="005B17D3" w:rsidRDefault="00BE52CE" w:rsidP="00EF3896">
      <w:pPr>
        <w:pStyle w:val="Index2"/>
        <w:tabs>
          <w:tab w:val="right" w:leader="dot" w:pos="9350"/>
        </w:tabs>
        <w:rPr>
          <w:noProof/>
        </w:rPr>
      </w:pPr>
      <w:r w:rsidRPr="005B17D3">
        <w:rPr>
          <w:b/>
          <w:noProof/>
        </w:rPr>
        <w:t>Hide Filter</w:t>
      </w:r>
      <w:r w:rsidRPr="005B17D3">
        <w:rPr>
          <w:noProof/>
        </w:rPr>
        <w:tab/>
        <w:t>57, 58</w:t>
      </w:r>
    </w:p>
    <w:p w14:paraId="63E09F69" w14:textId="77777777" w:rsidR="00BE52CE" w:rsidRPr="005B17D3" w:rsidRDefault="00BE52CE" w:rsidP="00EF3896">
      <w:pPr>
        <w:pStyle w:val="Index2"/>
        <w:tabs>
          <w:tab w:val="right" w:leader="dot" w:pos="9350"/>
        </w:tabs>
        <w:rPr>
          <w:noProof/>
        </w:rPr>
      </w:pPr>
      <w:r w:rsidRPr="005B17D3">
        <w:rPr>
          <w:noProof/>
        </w:rPr>
        <w:t>Open Items</w:t>
      </w:r>
      <w:r w:rsidRPr="005B17D3">
        <w:rPr>
          <w:noProof/>
        </w:rPr>
        <w:tab/>
        <w:t>48</w:t>
      </w:r>
    </w:p>
    <w:p w14:paraId="3B505D08" w14:textId="77777777" w:rsidR="00BE52CE" w:rsidRPr="005B17D3" w:rsidRDefault="00BE52CE" w:rsidP="00EF3896">
      <w:pPr>
        <w:pStyle w:val="Index2"/>
        <w:tabs>
          <w:tab w:val="right" w:leader="dot" w:pos="9350"/>
        </w:tabs>
        <w:rPr>
          <w:noProof/>
        </w:rPr>
      </w:pPr>
      <w:r w:rsidRPr="005B17D3">
        <w:rPr>
          <w:noProof/>
        </w:rPr>
        <w:t>Open Work Items</w:t>
      </w:r>
      <w:r w:rsidRPr="005B17D3">
        <w:rPr>
          <w:noProof/>
        </w:rPr>
        <w:tab/>
        <w:t>55</w:t>
      </w:r>
    </w:p>
    <w:p w14:paraId="150DC63D" w14:textId="77777777" w:rsidR="00BE52CE" w:rsidRPr="005B17D3" w:rsidRDefault="00BE52CE" w:rsidP="00EF3896">
      <w:pPr>
        <w:pStyle w:val="Index2"/>
        <w:tabs>
          <w:tab w:val="right" w:leader="dot" w:pos="9350"/>
        </w:tabs>
        <w:rPr>
          <w:noProof/>
        </w:rPr>
      </w:pPr>
      <w:r w:rsidRPr="005B17D3">
        <w:rPr>
          <w:noProof/>
        </w:rPr>
        <w:t>Overview</w:t>
      </w:r>
      <w:r w:rsidRPr="005B17D3">
        <w:rPr>
          <w:noProof/>
        </w:rPr>
        <w:tab/>
        <w:t>54</w:t>
      </w:r>
    </w:p>
    <w:p w14:paraId="4C7ACCD4" w14:textId="77777777" w:rsidR="00BE52CE" w:rsidRPr="005B17D3" w:rsidRDefault="00BE52CE" w:rsidP="00EF3896">
      <w:pPr>
        <w:pStyle w:val="Index2"/>
        <w:tabs>
          <w:tab w:val="right" w:leader="dot" w:pos="9350"/>
        </w:tabs>
        <w:rPr>
          <w:noProof/>
        </w:rPr>
      </w:pPr>
      <w:r w:rsidRPr="005B17D3">
        <w:rPr>
          <w:noProof/>
        </w:rPr>
        <w:t>screen</w:t>
      </w:r>
      <w:r w:rsidRPr="005B17D3">
        <w:rPr>
          <w:noProof/>
        </w:rPr>
        <w:tab/>
        <w:t>55, 57</w:t>
      </w:r>
    </w:p>
    <w:p w14:paraId="1E10C379" w14:textId="77777777" w:rsidR="00BE52CE" w:rsidRPr="005B17D3" w:rsidRDefault="00BE52CE" w:rsidP="00EF3896">
      <w:pPr>
        <w:pStyle w:val="Index2"/>
        <w:tabs>
          <w:tab w:val="right" w:leader="dot" w:pos="9350"/>
        </w:tabs>
        <w:rPr>
          <w:noProof/>
        </w:rPr>
      </w:pPr>
      <w:r w:rsidRPr="005B17D3">
        <w:rPr>
          <w:b/>
          <w:noProof/>
        </w:rPr>
        <w:t>Show Filter</w:t>
      </w:r>
      <w:r w:rsidRPr="005B17D3">
        <w:rPr>
          <w:noProof/>
        </w:rPr>
        <w:tab/>
        <w:t>55, 57</w:t>
      </w:r>
    </w:p>
    <w:p w14:paraId="0427C65D" w14:textId="77777777" w:rsidR="00BE52CE" w:rsidRPr="005B17D3" w:rsidRDefault="00BE52CE" w:rsidP="00EF3896">
      <w:pPr>
        <w:pStyle w:val="Index2"/>
        <w:tabs>
          <w:tab w:val="right" w:leader="dot" w:pos="9350"/>
        </w:tabs>
        <w:rPr>
          <w:noProof/>
        </w:rPr>
      </w:pPr>
      <w:r w:rsidRPr="005B17D3">
        <w:rPr>
          <w:noProof/>
        </w:rPr>
        <w:t>Unassigned Items</w:t>
      </w:r>
      <w:r w:rsidRPr="005B17D3">
        <w:rPr>
          <w:noProof/>
        </w:rPr>
        <w:tab/>
        <w:t>55</w:t>
      </w:r>
    </w:p>
    <w:p w14:paraId="04F18341" w14:textId="77777777" w:rsidR="00BE52CE" w:rsidRPr="005B17D3" w:rsidRDefault="00BE52CE" w:rsidP="00EF3896">
      <w:pPr>
        <w:pStyle w:val="Index2"/>
        <w:tabs>
          <w:tab w:val="right" w:leader="dot" w:pos="9350"/>
        </w:tabs>
        <w:rPr>
          <w:noProof/>
        </w:rPr>
      </w:pPr>
      <w:r w:rsidRPr="005B17D3">
        <w:rPr>
          <w:noProof/>
        </w:rPr>
        <w:t>Veteran Merge</w:t>
      </w:r>
      <w:r w:rsidRPr="005B17D3">
        <w:rPr>
          <w:noProof/>
        </w:rPr>
        <w:tab/>
        <w:t>49</w:t>
      </w:r>
    </w:p>
    <w:p w14:paraId="40450132" w14:textId="77777777" w:rsidR="00BE52CE" w:rsidRPr="005B17D3" w:rsidRDefault="00BE52CE" w:rsidP="00EF3896">
      <w:pPr>
        <w:pStyle w:val="Index2"/>
        <w:tabs>
          <w:tab w:val="right" w:leader="dot" w:pos="9350"/>
        </w:tabs>
        <w:rPr>
          <w:noProof/>
        </w:rPr>
      </w:pPr>
      <w:r w:rsidRPr="005B17D3">
        <w:rPr>
          <w:noProof/>
        </w:rPr>
        <w:t>Veteran Merge Search</w:t>
      </w:r>
      <w:r w:rsidRPr="005B17D3">
        <w:rPr>
          <w:noProof/>
        </w:rPr>
        <w:tab/>
        <w:t>51</w:t>
      </w:r>
    </w:p>
    <w:p w14:paraId="324BB7ED" w14:textId="77777777" w:rsidR="00BE52CE" w:rsidRPr="005B17D3" w:rsidRDefault="00BE52CE" w:rsidP="00EF3896">
      <w:pPr>
        <w:pStyle w:val="Index1"/>
        <w:tabs>
          <w:tab w:val="right" w:leader="dot" w:pos="9350"/>
        </w:tabs>
        <w:rPr>
          <w:noProof/>
        </w:rPr>
      </w:pPr>
      <w:r w:rsidRPr="005B17D3">
        <w:rPr>
          <w:noProof/>
        </w:rPr>
        <w:t>Zip Code</w:t>
      </w:r>
    </w:p>
    <w:p w14:paraId="1DDBD3FE" w14:textId="5DE7C2C7" w:rsidR="00BE52CE" w:rsidRDefault="00BE52CE" w:rsidP="00EF3896">
      <w:pPr>
        <w:pStyle w:val="Index2"/>
        <w:tabs>
          <w:tab w:val="right" w:leader="dot" w:pos="9350"/>
        </w:tabs>
        <w:rPr>
          <w:noProof/>
        </w:rPr>
      </w:pPr>
      <w:r w:rsidRPr="005B17D3">
        <w:rPr>
          <w:noProof/>
        </w:rPr>
        <w:t>AAP</w:t>
      </w:r>
      <w:r w:rsidRPr="005B17D3">
        <w:rPr>
          <w:noProof/>
        </w:rPr>
        <w:tab/>
        <w:t>2</w:t>
      </w:r>
    </w:p>
    <w:sectPr w:rsidR="00BE52CE">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EC51A82" w14:textId="77777777" w:rsidR="00162832" w:rsidRDefault="00162832" w:rsidP="00BE52CE">
      <w:r>
        <w:separator/>
      </w:r>
    </w:p>
  </w:endnote>
  <w:endnote w:type="continuationSeparator" w:id="0">
    <w:p w14:paraId="64B6107A" w14:textId="77777777" w:rsidR="00162832" w:rsidRDefault="00162832" w:rsidP="00BE52CE">
      <w:r>
        <w:continuationSeparator/>
      </w:r>
    </w:p>
  </w:endnote>
  <w:endnote w:type="continuationNotice" w:id="1">
    <w:p w14:paraId="0310EAF9" w14:textId="77777777" w:rsidR="00162832" w:rsidRDefault="00162832"/>
  </w:endnote>
  <w:endnote w:id="2">
    <w:p w14:paraId="09A25970" w14:textId="77777777" w:rsidR="004E4093" w:rsidRDefault="004E4093" w:rsidP="00CE74DE"/>
    <w:p w14:paraId="344DCE51" w14:textId="77777777" w:rsidR="004E4093" w:rsidRPr="002C668C" w:rsidRDefault="004E4093" w:rsidP="00CE74DE">
      <w:pPr>
        <w:pStyle w:val="EndnoteText"/>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rial Bold">
    <w:altName w:val="Arial"/>
    <w:panose1 w:val="00000000000000000000"/>
    <w:charset w:val="00"/>
    <w:family w:val="roman"/>
    <w:notTrueType/>
    <w:pitch w:val="default"/>
  </w:font>
  <w:font w:name="Arial Narrow">
    <w:panose1 w:val="020B0606020202030204"/>
    <w:charset w:val="00"/>
    <w:family w:val="swiss"/>
    <w:pitch w:val="variable"/>
    <w:sig w:usb0="00000287" w:usb1="00000800" w:usb2="00000000" w:usb3="00000000" w:csb0="0000009F" w:csb1="00000000"/>
  </w:font>
  <w:font w:name="Calibri">
    <w:panose1 w:val="020F0502020204030204"/>
    <w:charset w:val="00"/>
    <w:family w:val="swiss"/>
    <w:pitch w:val="variable"/>
    <w:sig w:usb0="E0002EFF" w:usb1="C000247B"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Garamond">
    <w:panose1 w:val="02020404030301010803"/>
    <w:charset w:val="00"/>
    <w:family w:val="roman"/>
    <w:pitch w:val="variable"/>
    <w:sig w:usb0="00000287" w:usb1="00000000" w:usb2="00000000" w:usb3="00000000" w:csb0="0000009F" w:csb1="00000000"/>
  </w:font>
  <w:font w:name="Helvetica">
    <w:panose1 w:val="020B0604020202020204"/>
    <w:charset w:val="00"/>
    <w:family w:val="swiss"/>
    <w:pitch w:val="variable"/>
    <w:sig w:usb0="E0002EFF" w:usb1="C0007843" w:usb2="00000009" w:usb3="00000000" w:csb0="000001FF" w:csb1="00000000"/>
  </w:font>
  <w:font w:name="Times New Roman Bold">
    <w:panose1 w:val="02020803070505020304"/>
    <w:charset w:val="00"/>
    <w:family w:val="auto"/>
    <w:pitch w:val="variable"/>
    <w:sig w:usb0="00000003" w:usb1="00000000" w:usb2="00000000" w:usb3="00000000" w:csb0="00000001" w:csb1="00000000"/>
  </w:font>
  <w:font w:name="Times">
    <w:panose1 w:val="02020603050405020304"/>
    <w:charset w:val="00"/>
    <w:family w:val="roman"/>
    <w:pitch w:val="variable"/>
    <w:sig w:usb0="E0002AFF" w:usb1="C0007841"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MS PGothic">
    <w:panose1 w:val="020B0600070205080204"/>
    <w:charset w:val="80"/>
    <w:family w:val="swiss"/>
    <w:pitch w:val="variable"/>
    <w:sig w:usb0="E00002FF" w:usb1="6AC7FDFB" w:usb2="08000012" w:usb3="00000000" w:csb0="0002009F" w:csb1="00000000"/>
  </w:font>
  <w:font w:name="Arial Unicode MS">
    <w:panose1 w:val="020B0604020202020204"/>
    <w:charset w:val="80"/>
    <w:family w:val="swiss"/>
    <w:pitch w:val="variable"/>
    <w:sig w:usb0="F7FFAFFF" w:usb1="E9DFFFFF" w:usb2="0000003F" w:usb3="00000000" w:csb0="003F01FF" w:csb1="00000000"/>
  </w:font>
  <w:font w:name="C Helvetica Condensed">
    <w:panose1 w:val="00000000000000000000"/>
    <w:charset w:val="00"/>
    <w:family w:val="auto"/>
    <w:notTrueType/>
    <w:pitch w:val="default"/>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 w:name="ArialUnicodeMS">
    <w:altName w:val="Arial Unicode MS"/>
    <w:charset w:val="00"/>
    <w:family w:val="auto"/>
    <w:pitch w:val="variable"/>
    <w:sig w:usb0="00000000" w:usb1="E9DFFFFF" w:usb2="0000003F" w:usb3="00000000" w:csb0="003F01FF" w:csb1="00000000"/>
  </w:font>
  <w:font w:name="Batang">
    <w:altName w:val="바탕"/>
    <w:panose1 w:val="02030600000101010101"/>
    <w:charset w:val="81"/>
    <w:family w:val="roman"/>
    <w:pitch w:val="variable"/>
    <w:sig w:usb0="B00002AF" w:usb1="69D77CFB" w:usb2="00000030" w:usb3="00000000" w:csb0="0008009F" w:csb1="00000000"/>
  </w:font>
  <w:font w:name="Verdana">
    <w:panose1 w:val="020B0604030504040204"/>
    <w:charset w:val="00"/>
    <w:family w:val="swiss"/>
    <w:pitch w:val="variable"/>
    <w:sig w:usb0="A00006FF" w:usb1="4000205B" w:usb2="00000010" w:usb3="00000000" w:csb0="0000019F" w:csb1="00000000"/>
  </w:font>
  <w:font w:name="+mn-ea">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55DBCA" w14:textId="77777777" w:rsidR="004E4093" w:rsidRDefault="004E4093">
    <w:pPr>
      <w:pStyle w:val="Footer"/>
    </w:pPr>
    <w:r>
      <w:rPr>
        <w:rStyle w:val="PageNumber"/>
        <w:noProof/>
      </w:rPr>
      <w:t xml:space="preserve">ES 5.1 </w:t>
    </w:r>
    <w:r w:rsidRPr="00CB3A45">
      <w:rPr>
        <w:rStyle w:val="PageNumber"/>
        <w:noProof/>
      </w:rPr>
      <w:t>User Guide</w:t>
    </w:r>
    <w:r>
      <w:tab/>
    </w:r>
    <w:r>
      <w:rPr>
        <w:rStyle w:val="PageNumber"/>
      </w:rPr>
      <w:fldChar w:fldCharType="begin"/>
    </w:r>
    <w:r>
      <w:rPr>
        <w:rStyle w:val="PageNumber"/>
      </w:rPr>
      <w:instrText xml:space="preserve"> PAGE </w:instrText>
    </w:r>
    <w:r>
      <w:rPr>
        <w:rStyle w:val="PageNumber"/>
      </w:rPr>
      <w:fldChar w:fldCharType="separate"/>
    </w:r>
    <w:r>
      <w:rPr>
        <w:rStyle w:val="PageNumber"/>
        <w:noProof/>
      </w:rPr>
      <w:t xml:space="preserve"> </w:t>
    </w:r>
    <w:r>
      <w:rPr>
        <w:rStyle w:val="PageNumber"/>
      </w:rPr>
      <w:fldChar w:fldCharType="end"/>
    </w:r>
    <w:r>
      <w:rPr>
        <w:rStyle w:val="PageNumber"/>
      </w:rPr>
      <w:tab/>
    </w:r>
    <w:r>
      <w:t>February 2018</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1E6096E" w14:textId="77777777" w:rsidR="004E4093" w:rsidRDefault="004E4093" w:rsidP="00D9648D">
    <w:pPr>
      <w:pStyle w:val="Footer"/>
    </w:pPr>
    <w:r>
      <w:rPr>
        <w:rStyle w:val="PageNumber"/>
        <w:noProof/>
      </w:rPr>
      <w:t xml:space="preserve">ES 5.10 </w:t>
    </w:r>
    <w:r w:rsidRPr="00CB3A45">
      <w:rPr>
        <w:rStyle w:val="PageNumber"/>
        <w:noProof/>
      </w:rPr>
      <w:t>User Guide</w:t>
    </w:r>
    <w:r>
      <w:tab/>
    </w:r>
    <w:r>
      <w:fldChar w:fldCharType="begin"/>
    </w:r>
    <w:r>
      <w:instrText xml:space="preserve"> PAGE   \* MERGEFORMAT </w:instrText>
    </w:r>
    <w:r>
      <w:fldChar w:fldCharType="separate"/>
    </w:r>
    <w:r>
      <w:t>336</w:t>
    </w:r>
    <w:r>
      <w:rPr>
        <w:noProof/>
      </w:rPr>
      <w:fldChar w:fldCharType="end"/>
    </w:r>
    <w:r>
      <w:rPr>
        <w:rStyle w:val="PageNumber"/>
      </w:rPr>
      <w:tab/>
      <w:t>February</w:t>
    </w:r>
    <w:r>
      <w:t xml:space="preserve"> 2020</w:t>
    </w:r>
  </w:p>
  <w:p w14:paraId="54F64EF5" w14:textId="15D2C541" w:rsidR="004E4093" w:rsidRPr="00D9648D" w:rsidRDefault="004E4093" w:rsidP="00D9648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B7EDE8" w14:textId="77777777" w:rsidR="004E4093" w:rsidRDefault="004E4093">
    <w:pPr>
      <w:pStyle w:val="Footer"/>
    </w:pPr>
    <w:r>
      <w:rPr>
        <w:rStyle w:val="PageNumber"/>
        <w:noProof/>
      </w:rPr>
      <w:t xml:space="preserve">ES 5.1 </w:t>
    </w:r>
    <w:r w:rsidRPr="00CB3A45">
      <w:rPr>
        <w:rStyle w:val="PageNumber"/>
        <w:noProof/>
      </w:rPr>
      <w:t>User Guide</w:t>
    </w:r>
    <w:r>
      <w:tab/>
    </w: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r>
      <w:rPr>
        <w:rStyle w:val="PageNumber"/>
      </w:rPr>
      <w:tab/>
    </w:r>
    <w:r>
      <w:t>April 2018</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236A051" w14:textId="77777777" w:rsidR="00162832" w:rsidRDefault="00162832" w:rsidP="00BE52CE">
      <w:r>
        <w:separator/>
      </w:r>
    </w:p>
  </w:footnote>
  <w:footnote w:type="continuationSeparator" w:id="0">
    <w:p w14:paraId="574147F4" w14:textId="77777777" w:rsidR="00162832" w:rsidRDefault="00162832" w:rsidP="00BE52CE">
      <w:r>
        <w:continuationSeparator/>
      </w:r>
    </w:p>
  </w:footnote>
  <w:footnote w:type="continuationNotice" w:id="1">
    <w:p w14:paraId="02AAB11F" w14:textId="77777777" w:rsidR="00162832" w:rsidRDefault="00162832"/>
  </w:footnote>
  <w:footnote w:id="2">
    <w:p w14:paraId="4A4E1B56" w14:textId="77777777" w:rsidR="004E4093" w:rsidRDefault="004E4093" w:rsidP="00CE74DE">
      <w:pPr>
        <w:pStyle w:val="FootnoteText"/>
      </w:pPr>
    </w:p>
  </w:footnote>
  <w:footnote w:id="3">
    <w:p w14:paraId="317B9D2B" w14:textId="77777777" w:rsidR="004E4093" w:rsidRDefault="004E4093" w:rsidP="00CE74DE">
      <w:pPr>
        <w:pStyle w:val="FootnoteText"/>
      </w:pPr>
      <w:r>
        <w:rPr>
          <w:rStyle w:val="FootnoteReference"/>
        </w:rPr>
        <w:footnoteRef/>
      </w:r>
      <w:r>
        <w:t xml:space="preserve"> </w:t>
      </w:r>
      <w:r w:rsidRPr="0016759D">
        <w:t>This functionality is implemented in an inactive state and will be activated when the VHIC service becomes available</w:t>
      </w:r>
      <w:r>
        <w:t>.</w:t>
      </w:r>
    </w:p>
  </w:footnote>
  <w:footnote w:id="4">
    <w:p w14:paraId="6E4935D0" w14:textId="77777777" w:rsidR="004E4093" w:rsidRDefault="004E4093" w:rsidP="00CE74DE">
      <w:pPr>
        <w:pStyle w:val="FootnoteText"/>
      </w:pPr>
      <w:r>
        <w:rPr>
          <w:rStyle w:val="FootnoteReference"/>
        </w:rPr>
        <w:footnoteRef/>
      </w:r>
      <w:r>
        <w:t xml:space="preserve"> This functionality is implemented in an inactive state pending VA staff training.</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alt="required field symbol" style="width:9pt;height:9pt;visibility:visible" o:bullet="t">
        <v:imagedata r:id="rId1" o:title="required field symbol"/>
      </v:shape>
    </w:pict>
  </w:numPicBullet>
  <w:numPicBullet w:numPicBulletId="1">
    <w:pict>
      <v:shape id="_x0000_i1027" type="#_x0000_t75" alt="Item of special interest symbol" style="width:15pt;height:15pt;visibility:visible" o:bullet="t">
        <v:imagedata r:id="rId2" o:title="Item of special interest symbol"/>
      </v:shape>
    </w:pict>
  </w:numPicBullet>
  <w:numPicBullet w:numPicBulletId="2">
    <w:pict>
      <v:shape id="_x0000_i1028" type="#_x0000_t75" style="width:7.5pt;height:7.5pt" o:bullet="t">
        <v:imagedata r:id="rId3" o:title="smallbabyblue"/>
      </v:shape>
    </w:pict>
  </w:numPicBullet>
  <w:numPicBullet w:numPicBulletId="3">
    <w:pict>
      <v:shape id="_x0000_i1029" type="#_x0000_t75" style="width:7.5pt;height:7.5pt" o:bullet="t">
        <v:imagedata r:id="rId4" o:title="smallyellow"/>
      </v:shape>
    </w:pict>
  </w:numPicBullet>
  <w:abstractNum w:abstractNumId="0" w15:restartNumberingAfterBreak="0">
    <w:nsid w:val="FFFFFF7C"/>
    <w:multiLevelType w:val="singleLevel"/>
    <w:tmpl w:val="B21E9A34"/>
    <w:lvl w:ilvl="0">
      <w:start w:val="1"/>
      <w:numFmt w:val="decimal"/>
      <w:pStyle w:val="ListNumber5"/>
      <w:lvlText w:val="%1."/>
      <w:lvlJc w:val="left"/>
      <w:pPr>
        <w:tabs>
          <w:tab w:val="num" w:pos="1800"/>
        </w:tabs>
        <w:ind w:left="1800" w:hanging="360"/>
      </w:pPr>
    </w:lvl>
  </w:abstractNum>
  <w:abstractNum w:abstractNumId="1" w15:restartNumberingAfterBreak="0">
    <w:nsid w:val="FFFFFF7E"/>
    <w:multiLevelType w:val="singleLevel"/>
    <w:tmpl w:val="FBDCB98A"/>
    <w:lvl w:ilvl="0">
      <w:start w:val="1"/>
      <w:numFmt w:val="decimal"/>
      <w:pStyle w:val="ListNumber3"/>
      <w:lvlText w:val="%1."/>
      <w:lvlJc w:val="left"/>
      <w:pPr>
        <w:tabs>
          <w:tab w:val="num" w:pos="1080"/>
        </w:tabs>
        <w:ind w:left="1080" w:hanging="360"/>
      </w:pPr>
    </w:lvl>
  </w:abstractNum>
  <w:abstractNum w:abstractNumId="2" w15:restartNumberingAfterBreak="0">
    <w:nsid w:val="FFFFFF7F"/>
    <w:multiLevelType w:val="singleLevel"/>
    <w:tmpl w:val="1834F3B2"/>
    <w:lvl w:ilvl="0">
      <w:start w:val="1"/>
      <w:numFmt w:val="decimal"/>
      <w:pStyle w:val="ListNumber2"/>
      <w:lvlText w:val="%1."/>
      <w:lvlJc w:val="left"/>
      <w:pPr>
        <w:tabs>
          <w:tab w:val="num" w:pos="720"/>
        </w:tabs>
        <w:ind w:left="720" w:hanging="360"/>
      </w:pPr>
    </w:lvl>
  </w:abstractNum>
  <w:abstractNum w:abstractNumId="3" w15:restartNumberingAfterBreak="0">
    <w:nsid w:val="FFFFFF80"/>
    <w:multiLevelType w:val="singleLevel"/>
    <w:tmpl w:val="08005B6E"/>
    <w:lvl w:ilvl="0">
      <w:start w:val="1"/>
      <w:numFmt w:val="bullet"/>
      <w:pStyle w:val="ListBullet5"/>
      <w:lvlText w:val=""/>
      <w:lvlJc w:val="left"/>
      <w:pPr>
        <w:tabs>
          <w:tab w:val="num" w:pos="1800"/>
        </w:tabs>
        <w:ind w:left="1800" w:hanging="360"/>
      </w:pPr>
      <w:rPr>
        <w:rFonts w:ascii="Symbol" w:hAnsi="Symbol" w:hint="default"/>
      </w:rPr>
    </w:lvl>
  </w:abstractNum>
  <w:abstractNum w:abstractNumId="4" w15:restartNumberingAfterBreak="0">
    <w:nsid w:val="FFFFFF82"/>
    <w:multiLevelType w:val="singleLevel"/>
    <w:tmpl w:val="771279E8"/>
    <w:lvl w:ilvl="0">
      <w:start w:val="1"/>
      <w:numFmt w:val="bullet"/>
      <w:pStyle w:val="ListBullet3"/>
      <w:lvlText w:val=""/>
      <w:lvlJc w:val="left"/>
      <w:pPr>
        <w:tabs>
          <w:tab w:val="num" w:pos="1080"/>
        </w:tabs>
        <w:ind w:left="1080" w:hanging="360"/>
      </w:pPr>
      <w:rPr>
        <w:rFonts w:ascii="Symbol" w:hAnsi="Symbol" w:hint="default"/>
      </w:rPr>
    </w:lvl>
  </w:abstractNum>
  <w:abstractNum w:abstractNumId="5" w15:restartNumberingAfterBreak="0">
    <w:nsid w:val="FFFFFF83"/>
    <w:multiLevelType w:val="singleLevel"/>
    <w:tmpl w:val="EF206448"/>
    <w:lvl w:ilvl="0">
      <w:start w:val="1"/>
      <w:numFmt w:val="bullet"/>
      <w:pStyle w:val="ListBullet2"/>
      <w:lvlText w:val=""/>
      <w:lvlJc w:val="left"/>
      <w:pPr>
        <w:tabs>
          <w:tab w:val="num" w:pos="720"/>
        </w:tabs>
        <w:ind w:left="720" w:hanging="360"/>
      </w:pPr>
      <w:rPr>
        <w:rFonts w:ascii="Symbol" w:hAnsi="Symbol" w:hint="default"/>
      </w:rPr>
    </w:lvl>
  </w:abstractNum>
  <w:abstractNum w:abstractNumId="6" w15:restartNumberingAfterBreak="0">
    <w:nsid w:val="FFFFFF88"/>
    <w:multiLevelType w:val="singleLevel"/>
    <w:tmpl w:val="B4F49562"/>
    <w:lvl w:ilvl="0">
      <w:start w:val="1"/>
      <w:numFmt w:val="decimal"/>
      <w:pStyle w:val="ListNumber"/>
      <w:lvlText w:val="%1."/>
      <w:lvlJc w:val="left"/>
      <w:pPr>
        <w:tabs>
          <w:tab w:val="num" w:pos="540"/>
        </w:tabs>
        <w:ind w:left="540" w:hanging="360"/>
      </w:pPr>
      <w:rPr>
        <w:rFonts w:ascii="Times New Roman" w:hAnsi="Times New Roman"/>
        <w:b w:val="0"/>
        <w:bCs w:val="0"/>
        <w:i w:val="0"/>
        <w:iCs w:val="0"/>
        <w:caps w:val="0"/>
        <w:smallCaps w:val="0"/>
        <w:strike w:val="0"/>
        <w:dstrike w:val="0"/>
        <w:noProof w:val="0"/>
        <w:vanish w:val="0"/>
        <w:color w:val="000000"/>
        <w:spacing w:val="0"/>
        <w:kern w:val="0"/>
        <w:position w:val="0"/>
        <w:sz w:val="24"/>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abstractNum>
  <w:abstractNum w:abstractNumId="7" w15:restartNumberingAfterBreak="0">
    <w:nsid w:val="001E1B9F"/>
    <w:multiLevelType w:val="hybridMultilevel"/>
    <w:tmpl w:val="D43A2FBC"/>
    <w:lvl w:ilvl="0" w:tplc="87B80330">
      <w:start w:val="1"/>
      <w:numFmt w:val="bullet"/>
      <w:lvlText w:val=""/>
      <w:lvlPicBulletId w:val="0"/>
      <w:lvlJc w:val="left"/>
      <w:pPr>
        <w:tabs>
          <w:tab w:val="num" w:pos="720"/>
        </w:tabs>
        <w:ind w:left="720" w:hanging="360"/>
      </w:pPr>
      <w:rPr>
        <w:rFonts w:ascii="Symbol" w:hAnsi="Symbol" w:hint="default"/>
      </w:rPr>
    </w:lvl>
    <w:lvl w:ilvl="1" w:tplc="A24A842E" w:tentative="1">
      <w:start w:val="1"/>
      <w:numFmt w:val="bullet"/>
      <w:lvlText w:val=""/>
      <w:lvlJc w:val="left"/>
      <w:pPr>
        <w:tabs>
          <w:tab w:val="num" w:pos="1440"/>
        </w:tabs>
        <w:ind w:left="1440" w:hanging="360"/>
      </w:pPr>
      <w:rPr>
        <w:rFonts w:ascii="Symbol" w:hAnsi="Symbol" w:hint="default"/>
      </w:rPr>
    </w:lvl>
    <w:lvl w:ilvl="2" w:tplc="80DE4326" w:tentative="1">
      <w:start w:val="1"/>
      <w:numFmt w:val="bullet"/>
      <w:lvlText w:val=""/>
      <w:lvlJc w:val="left"/>
      <w:pPr>
        <w:tabs>
          <w:tab w:val="num" w:pos="2160"/>
        </w:tabs>
        <w:ind w:left="2160" w:hanging="360"/>
      </w:pPr>
      <w:rPr>
        <w:rFonts w:ascii="Symbol" w:hAnsi="Symbol" w:hint="default"/>
      </w:rPr>
    </w:lvl>
    <w:lvl w:ilvl="3" w:tplc="86247632" w:tentative="1">
      <w:start w:val="1"/>
      <w:numFmt w:val="bullet"/>
      <w:lvlText w:val=""/>
      <w:lvlJc w:val="left"/>
      <w:pPr>
        <w:tabs>
          <w:tab w:val="num" w:pos="2880"/>
        </w:tabs>
        <w:ind w:left="2880" w:hanging="360"/>
      </w:pPr>
      <w:rPr>
        <w:rFonts w:ascii="Symbol" w:hAnsi="Symbol" w:hint="default"/>
      </w:rPr>
    </w:lvl>
    <w:lvl w:ilvl="4" w:tplc="B6B23906" w:tentative="1">
      <w:start w:val="1"/>
      <w:numFmt w:val="bullet"/>
      <w:lvlText w:val=""/>
      <w:lvlJc w:val="left"/>
      <w:pPr>
        <w:tabs>
          <w:tab w:val="num" w:pos="3600"/>
        </w:tabs>
        <w:ind w:left="3600" w:hanging="360"/>
      </w:pPr>
      <w:rPr>
        <w:rFonts w:ascii="Symbol" w:hAnsi="Symbol" w:hint="default"/>
      </w:rPr>
    </w:lvl>
    <w:lvl w:ilvl="5" w:tplc="E6D877C2" w:tentative="1">
      <w:start w:val="1"/>
      <w:numFmt w:val="bullet"/>
      <w:lvlText w:val=""/>
      <w:lvlJc w:val="left"/>
      <w:pPr>
        <w:tabs>
          <w:tab w:val="num" w:pos="4320"/>
        </w:tabs>
        <w:ind w:left="4320" w:hanging="360"/>
      </w:pPr>
      <w:rPr>
        <w:rFonts w:ascii="Symbol" w:hAnsi="Symbol" w:hint="default"/>
      </w:rPr>
    </w:lvl>
    <w:lvl w:ilvl="6" w:tplc="CC684F3A" w:tentative="1">
      <w:start w:val="1"/>
      <w:numFmt w:val="bullet"/>
      <w:lvlText w:val=""/>
      <w:lvlJc w:val="left"/>
      <w:pPr>
        <w:tabs>
          <w:tab w:val="num" w:pos="5040"/>
        </w:tabs>
        <w:ind w:left="5040" w:hanging="360"/>
      </w:pPr>
      <w:rPr>
        <w:rFonts w:ascii="Symbol" w:hAnsi="Symbol" w:hint="default"/>
      </w:rPr>
    </w:lvl>
    <w:lvl w:ilvl="7" w:tplc="EB76B2AC" w:tentative="1">
      <w:start w:val="1"/>
      <w:numFmt w:val="bullet"/>
      <w:lvlText w:val=""/>
      <w:lvlJc w:val="left"/>
      <w:pPr>
        <w:tabs>
          <w:tab w:val="num" w:pos="5760"/>
        </w:tabs>
        <w:ind w:left="5760" w:hanging="360"/>
      </w:pPr>
      <w:rPr>
        <w:rFonts w:ascii="Symbol" w:hAnsi="Symbol" w:hint="default"/>
      </w:rPr>
    </w:lvl>
    <w:lvl w:ilvl="8" w:tplc="1150986A" w:tentative="1">
      <w:start w:val="1"/>
      <w:numFmt w:val="bullet"/>
      <w:lvlText w:val=""/>
      <w:lvlJc w:val="left"/>
      <w:pPr>
        <w:tabs>
          <w:tab w:val="num" w:pos="6480"/>
        </w:tabs>
        <w:ind w:left="6480" w:hanging="360"/>
      </w:pPr>
      <w:rPr>
        <w:rFonts w:ascii="Symbol" w:hAnsi="Symbol" w:hint="default"/>
      </w:rPr>
    </w:lvl>
  </w:abstractNum>
  <w:abstractNum w:abstractNumId="8" w15:restartNumberingAfterBreak="0">
    <w:nsid w:val="005D1DD6"/>
    <w:multiLevelType w:val="hybridMultilevel"/>
    <w:tmpl w:val="B0BCADC4"/>
    <w:lvl w:ilvl="0" w:tplc="5BECEA76">
      <w:start w:val="1"/>
      <w:numFmt w:val="bullet"/>
      <w:lvlText w:val=""/>
      <w:lvlPicBulletId w:val="2"/>
      <w:lvlJc w:val="left"/>
      <w:pPr>
        <w:ind w:left="1080" w:hanging="360"/>
      </w:pPr>
      <w:rPr>
        <w:rFonts w:ascii="Symbol" w:hAnsi="Symbol" w:hint="default"/>
        <w:color w:val="auto"/>
        <w:position w:val="-4"/>
        <w:sz w:val="20"/>
        <w:szCs w:val="24"/>
      </w:rPr>
    </w:lvl>
    <w:lvl w:ilvl="1" w:tplc="04090003">
      <w:start w:val="1"/>
      <w:numFmt w:val="bullet"/>
      <w:lvlText w:val="o"/>
      <w:lvlJc w:val="left"/>
      <w:pPr>
        <w:ind w:left="1980" w:hanging="360"/>
      </w:pPr>
      <w:rPr>
        <w:rFonts w:ascii="Courier New" w:hAnsi="Courier New" w:cs="Courier New" w:hint="default"/>
      </w:rPr>
    </w:lvl>
    <w:lvl w:ilvl="2" w:tplc="04090005">
      <w:start w:val="1"/>
      <w:numFmt w:val="bullet"/>
      <w:lvlText w:val=""/>
      <w:lvlJc w:val="left"/>
      <w:pPr>
        <w:ind w:left="2700" w:hanging="360"/>
      </w:pPr>
      <w:rPr>
        <w:rFonts w:ascii="Wingdings" w:hAnsi="Wingdings" w:hint="default"/>
      </w:rPr>
    </w:lvl>
    <w:lvl w:ilvl="3" w:tplc="0409000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9" w15:restartNumberingAfterBreak="0">
    <w:nsid w:val="00A55F0F"/>
    <w:multiLevelType w:val="hybridMultilevel"/>
    <w:tmpl w:val="223E0C86"/>
    <w:lvl w:ilvl="0" w:tplc="23F61D70">
      <w:start w:val="1"/>
      <w:numFmt w:val="bullet"/>
      <w:lvlText w:val=""/>
      <w:lvlPicBulletId w:val="3"/>
      <w:lvlJc w:val="left"/>
      <w:pPr>
        <w:ind w:left="720" w:hanging="360"/>
      </w:pPr>
      <w:rPr>
        <w:rFonts w:ascii="Symbol" w:hAnsi="Symbol" w:hint="default"/>
        <w:color w:val="auto"/>
        <w:position w:val="-4"/>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0CB1647"/>
    <w:multiLevelType w:val="hybridMultilevel"/>
    <w:tmpl w:val="AE8EFAF6"/>
    <w:lvl w:ilvl="0" w:tplc="23F61D70">
      <w:start w:val="1"/>
      <w:numFmt w:val="bullet"/>
      <w:lvlText w:val=""/>
      <w:lvlPicBulletId w:val="3"/>
      <w:lvlJc w:val="left"/>
      <w:pPr>
        <w:ind w:left="720" w:hanging="360"/>
      </w:pPr>
      <w:rPr>
        <w:rFonts w:ascii="Symbol" w:hAnsi="Symbol" w:hint="default"/>
        <w:color w:val="auto"/>
        <w:position w:val="-4"/>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0D814CA"/>
    <w:multiLevelType w:val="hybridMultilevel"/>
    <w:tmpl w:val="74CE6750"/>
    <w:lvl w:ilvl="0" w:tplc="DFA0A91A">
      <w:start w:val="1"/>
      <w:numFmt w:val="bullet"/>
      <w:lvlText w:val=""/>
      <w:lvlPicBulletId w:val="1"/>
      <w:lvlJc w:val="left"/>
      <w:pPr>
        <w:ind w:left="1440" w:hanging="360"/>
      </w:pPr>
      <w:rPr>
        <w:rFonts w:ascii="Symbol" w:hAnsi="Symbol" w:hint="default"/>
      </w:rPr>
    </w:lvl>
    <w:lvl w:ilvl="1" w:tplc="23F61D70">
      <w:start w:val="1"/>
      <w:numFmt w:val="bullet"/>
      <w:lvlText w:val=""/>
      <w:lvlPicBulletId w:val="3"/>
      <w:lvlJc w:val="left"/>
      <w:pPr>
        <w:ind w:left="2160" w:hanging="360"/>
      </w:pPr>
      <w:rPr>
        <w:rFonts w:ascii="Symbol" w:hAnsi="Symbol" w:hint="default"/>
        <w:color w:val="FFFF00"/>
        <w:position w:val="-4"/>
        <w:sz w:val="20"/>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0135094C"/>
    <w:multiLevelType w:val="multilevel"/>
    <w:tmpl w:val="93EE8EB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2"/>
      <w:lvlJc w:val="left"/>
      <w:pPr>
        <w:tabs>
          <w:tab w:val="num" w:pos="1440"/>
        </w:tabs>
        <w:ind w:left="1440" w:hanging="360"/>
      </w:pPr>
      <w:rPr>
        <w:rFonts w:ascii="Symbol" w:hAnsi="Symbol" w:hint="default"/>
        <w:color w:val="auto"/>
        <w:position w:val="-4"/>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16246F3"/>
    <w:multiLevelType w:val="hybridMultilevel"/>
    <w:tmpl w:val="1B4EEF46"/>
    <w:lvl w:ilvl="0" w:tplc="23F61D70">
      <w:start w:val="1"/>
      <w:numFmt w:val="bullet"/>
      <w:lvlText w:val=""/>
      <w:lvlPicBulletId w:val="3"/>
      <w:lvlJc w:val="left"/>
      <w:pPr>
        <w:ind w:left="720" w:hanging="360"/>
      </w:pPr>
      <w:rPr>
        <w:rFonts w:ascii="Symbol" w:hAnsi="Symbol" w:hint="default"/>
        <w:color w:val="FFFF00"/>
        <w:position w:val="-4"/>
        <w:sz w:val="2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1BD4F19"/>
    <w:multiLevelType w:val="hybridMultilevel"/>
    <w:tmpl w:val="760C4A5C"/>
    <w:lvl w:ilvl="0" w:tplc="5BECEA76">
      <w:start w:val="1"/>
      <w:numFmt w:val="bullet"/>
      <w:lvlText w:val=""/>
      <w:lvlPicBulletId w:val="2"/>
      <w:lvlJc w:val="left"/>
      <w:pPr>
        <w:ind w:left="1800" w:hanging="360"/>
      </w:pPr>
      <w:rPr>
        <w:rFonts w:ascii="Symbol" w:hAnsi="Symbol" w:hint="default"/>
        <w:color w:val="auto"/>
        <w:position w:val="-4"/>
        <w:sz w:val="20"/>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5" w15:restartNumberingAfterBreak="0">
    <w:nsid w:val="01C76A81"/>
    <w:multiLevelType w:val="hybridMultilevel"/>
    <w:tmpl w:val="6EF67212"/>
    <w:lvl w:ilvl="0" w:tplc="23F61D70">
      <w:start w:val="1"/>
      <w:numFmt w:val="bullet"/>
      <w:lvlText w:val=""/>
      <w:lvlPicBulletId w:val="3"/>
      <w:lvlJc w:val="left"/>
      <w:pPr>
        <w:ind w:left="720" w:hanging="360"/>
      </w:pPr>
      <w:rPr>
        <w:rFonts w:ascii="Symbol" w:hAnsi="Symbol" w:hint="default"/>
        <w:color w:val="auto"/>
        <w:position w:val="-4"/>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01FB37A5"/>
    <w:multiLevelType w:val="hybridMultilevel"/>
    <w:tmpl w:val="FFEA5670"/>
    <w:lvl w:ilvl="0" w:tplc="23F61D70">
      <w:start w:val="1"/>
      <w:numFmt w:val="bullet"/>
      <w:lvlText w:val=""/>
      <w:lvlPicBulletId w:val="3"/>
      <w:lvlJc w:val="left"/>
      <w:pPr>
        <w:ind w:left="720" w:hanging="360"/>
      </w:pPr>
      <w:rPr>
        <w:rFonts w:ascii="Symbol" w:hAnsi="Symbol" w:hint="default"/>
        <w:color w:val="auto"/>
        <w:position w:val="-4"/>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0220230C"/>
    <w:multiLevelType w:val="hybridMultilevel"/>
    <w:tmpl w:val="9D8EC4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022747A8"/>
    <w:multiLevelType w:val="multilevel"/>
    <w:tmpl w:val="C9C62652"/>
    <w:styleLink w:val="Headings"/>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025239A5"/>
    <w:multiLevelType w:val="hybridMultilevel"/>
    <w:tmpl w:val="5316D266"/>
    <w:lvl w:ilvl="0" w:tplc="23F61D70">
      <w:start w:val="1"/>
      <w:numFmt w:val="bullet"/>
      <w:lvlText w:val=""/>
      <w:lvlPicBulletId w:val="3"/>
      <w:lvlJc w:val="left"/>
      <w:pPr>
        <w:ind w:left="2340" w:hanging="360"/>
      </w:pPr>
      <w:rPr>
        <w:rFonts w:ascii="Symbol" w:hAnsi="Symbol" w:hint="default"/>
        <w:color w:val="FFFF00"/>
        <w:position w:val="-4"/>
        <w:sz w:val="20"/>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20" w15:restartNumberingAfterBreak="0">
    <w:nsid w:val="03713B9F"/>
    <w:multiLevelType w:val="hybridMultilevel"/>
    <w:tmpl w:val="7E421DD2"/>
    <w:lvl w:ilvl="0" w:tplc="0409000F">
      <w:start w:val="1"/>
      <w:numFmt w:val="decimal"/>
      <w:lvlText w:val="%1."/>
      <w:lvlJc w:val="left"/>
      <w:pPr>
        <w:ind w:left="720" w:hanging="360"/>
      </w:pPr>
      <w:rPr>
        <w:rFonts w:hint="default"/>
        <w:color w:val="auto"/>
        <w:position w:val="-4"/>
        <w:sz w:val="20"/>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04317D67"/>
    <w:multiLevelType w:val="hybridMultilevel"/>
    <w:tmpl w:val="45D466D0"/>
    <w:lvl w:ilvl="0" w:tplc="727C85A4">
      <w:start w:val="1"/>
      <w:numFmt w:val="bullet"/>
      <w:lvlText w:val=""/>
      <w:lvlPicBulletId w:val="2"/>
      <w:lvlJc w:val="left"/>
      <w:pPr>
        <w:ind w:left="1080" w:hanging="360"/>
      </w:pPr>
      <w:rPr>
        <w:rFonts w:ascii="Symbol" w:hAnsi="Symbol" w:hint="default"/>
        <w:color w:val="auto"/>
        <w:position w:val="-4"/>
        <w:sz w:val="20"/>
        <w:szCs w:val="2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044B6B92"/>
    <w:multiLevelType w:val="hybridMultilevel"/>
    <w:tmpl w:val="0C766F42"/>
    <w:lvl w:ilvl="0" w:tplc="5BECEA76">
      <w:start w:val="1"/>
      <w:numFmt w:val="bullet"/>
      <w:lvlText w:val=""/>
      <w:lvlPicBulletId w:val="2"/>
      <w:lvlJc w:val="left"/>
      <w:pPr>
        <w:ind w:left="720" w:hanging="360"/>
      </w:pPr>
      <w:rPr>
        <w:rFonts w:ascii="Symbol" w:hAnsi="Symbol" w:hint="default"/>
        <w:color w:val="auto"/>
        <w:position w:val="-4"/>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04613BC9"/>
    <w:multiLevelType w:val="hybridMultilevel"/>
    <w:tmpl w:val="8DD0FD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04A9785B"/>
    <w:multiLevelType w:val="hybridMultilevel"/>
    <w:tmpl w:val="5F6652AA"/>
    <w:lvl w:ilvl="0" w:tplc="9BB86250">
      <w:start w:val="1"/>
      <w:numFmt w:val="bullet"/>
      <w:lvlText w:val=""/>
      <w:lvlPicBulletId w:val="0"/>
      <w:lvlJc w:val="left"/>
      <w:pPr>
        <w:ind w:left="720" w:hanging="360"/>
      </w:pPr>
      <w:rPr>
        <w:rFonts w:ascii="Symbol" w:hAnsi="Symbol" w:hint="default"/>
        <w:color w:val="auto"/>
        <w:position w:val="-4"/>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04F84C47"/>
    <w:multiLevelType w:val="multilevel"/>
    <w:tmpl w:val="2BE6886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2"/>
      <w:lvlJc w:val="left"/>
      <w:pPr>
        <w:tabs>
          <w:tab w:val="num" w:pos="1440"/>
        </w:tabs>
        <w:ind w:left="1440" w:hanging="360"/>
      </w:pPr>
      <w:rPr>
        <w:rFonts w:ascii="Symbol" w:hAnsi="Symbol" w:hint="default"/>
        <w:color w:val="auto"/>
        <w:position w:val="-4"/>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5331FA4"/>
    <w:multiLevelType w:val="hybridMultilevel"/>
    <w:tmpl w:val="24B0CCCA"/>
    <w:lvl w:ilvl="0" w:tplc="5BECEA76">
      <w:start w:val="1"/>
      <w:numFmt w:val="bullet"/>
      <w:lvlText w:val=""/>
      <w:lvlPicBulletId w:val="2"/>
      <w:lvlJc w:val="left"/>
      <w:pPr>
        <w:ind w:left="720" w:hanging="360"/>
      </w:pPr>
      <w:rPr>
        <w:rFonts w:ascii="Symbol" w:hAnsi="Symbol" w:hint="default"/>
        <w:color w:val="auto"/>
        <w:position w:val="-4"/>
        <w:sz w:val="20"/>
      </w:rPr>
    </w:lvl>
    <w:lvl w:ilvl="1" w:tplc="5BECEA76">
      <w:start w:val="1"/>
      <w:numFmt w:val="bullet"/>
      <w:lvlText w:val=""/>
      <w:lvlPicBulletId w:val="2"/>
      <w:lvlJc w:val="left"/>
      <w:pPr>
        <w:ind w:left="1440" w:hanging="360"/>
      </w:pPr>
      <w:rPr>
        <w:rFonts w:ascii="Symbol" w:hAnsi="Symbol" w:hint="default"/>
        <w:color w:val="auto"/>
        <w:position w:val="-4"/>
        <w:sz w:val="20"/>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05703942"/>
    <w:multiLevelType w:val="multilevel"/>
    <w:tmpl w:val="A9E41E8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2"/>
      <w:lvlJc w:val="left"/>
      <w:pPr>
        <w:tabs>
          <w:tab w:val="num" w:pos="1440"/>
        </w:tabs>
        <w:ind w:left="1440" w:hanging="360"/>
      </w:pPr>
      <w:rPr>
        <w:rFonts w:ascii="Symbol" w:hAnsi="Symbol" w:hint="default"/>
        <w:color w:val="auto"/>
        <w:position w:val="-4"/>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58A393B"/>
    <w:multiLevelType w:val="hybridMultilevel"/>
    <w:tmpl w:val="A4B417C2"/>
    <w:lvl w:ilvl="0" w:tplc="5BECEA76">
      <w:start w:val="1"/>
      <w:numFmt w:val="bullet"/>
      <w:lvlText w:val=""/>
      <w:lvlPicBulletId w:val="2"/>
      <w:lvlJc w:val="left"/>
      <w:pPr>
        <w:ind w:left="720" w:hanging="360"/>
      </w:pPr>
      <w:rPr>
        <w:rFonts w:ascii="Symbol" w:hAnsi="Symbol" w:hint="default"/>
        <w:color w:val="auto"/>
        <w:position w:val="-4"/>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05CE4CFA"/>
    <w:multiLevelType w:val="multilevel"/>
    <w:tmpl w:val="D2EC3F9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3"/>
      <w:lvlJc w:val="left"/>
      <w:pPr>
        <w:tabs>
          <w:tab w:val="num" w:pos="1440"/>
        </w:tabs>
        <w:ind w:left="1440" w:hanging="360"/>
      </w:pPr>
      <w:rPr>
        <w:rFonts w:ascii="Symbol" w:hAnsi="Symbol" w:hint="default"/>
        <w:color w:val="FFFF00"/>
        <w:position w:val="-4"/>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60A605A"/>
    <w:multiLevelType w:val="multilevel"/>
    <w:tmpl w:val="75CED23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2"/>
      <w:lvlJc w:val="left"/>
      <w:pPr>
        <w:tabs>
          <w:tab w:val="num" w:pos="1440"/>
        </w:tabs>
        <w:ind w:left="1440" w:hanging="360"/>
      </w:pPr>
      <w:rPr>
        <w:rFonts w:ascii="Symbol" w:hAnsi="Symbol" w:hint="default"/>
        <w:color w:val="auto"/>
        <w:position w:val="-4"/>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6756E24"/>
    <w:multiLevelType w:val="hybridMultilevel"/>
    <w:tmpl w:val="45D6B9C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2" w15:restartNumberingAfterBreak="0">
    <w:nsid w:val="068A7CA9"/>
    <w:multiLevelType w:val="hybridMultilevel"/>
    <w:tmpl w:val="2CA884A2"/>
    <w:lvl w:ilvl="0" w:tplc="9D7ADA8E">
      <w:start w:val="1"/>
      <w:numFmt w:val="bullet"/>
      <w:pStyle w:val="Bullet"/>
      <w:lvlText w:val=""/>
      <w:lvlJc w:val="left"/>
      <w:pPr>
        <w:ind w:left="1440" w:hanging="360"/>
      </w:pPr>
      <w:rPr>
        <w:rFonts w:ascii="Symbol" w:hAnsi="Symbol" w:hint="default"/>
        <w:b w:val="0"/>
        <w:i w:val="0"/>
        <w:color w:val="auto"/>
        <w:sz w:val="24"/>
        <w:szCs w:val="24"/>
      </w:rPr>
    </w:lvl>
    <w:lvl w:ilvl="1" w:tplc="A606A17E">
      <w:start w:val="1"/>
      <w:numFmt w:val="bullet"/>
      <w:lvlText w:val=""/>
      <w:lvlJc w:val="left"/>
      <w:pPr>
        <w:tabs>
          <w:tab w:val="num" w:pos="1440"/>
        </w:tabs>
        <w:ind w:left="1440" w:hanging="360"/>
      </w:pPr>
      <w:rPr>
        <w:rFonts w:ascii="Symbol" w:hAnsi="Symbol" w:hint="default"/>
        <w:sz w:val="18"/>
        <w:szCs w:val="18"/>
      </w:rPr>
    </w:lvl>
    <w:lvl w:ilvl="2" w:tplc="53C893C0">
      <w:start w:val="1"/>
      <w:numFmt w:val="bullet"/>
      <w:lvlText w:val=""/>
      <w:lvlJc w:val="left"/>
      <w:pPr>
        <w:tabs>
          <w:tab w:val="num" w:pos="2160"/>
        </w:tabs>
        <w:ind w:left="2160" w:hanging="360"/>
      </w:pPr>
      <w:rPr>
        <w:rFonts w:ascii="Symbol" w:hAnsi="Symbol" w:hint="default"/>
        <w:sz w:val="18"/>
        <w:szCs w:val="18"/>
      </w:rPr>
    </w:lvl>
    <w:lvl w:ilvl="3" w:tplc="45765294" w:tentative="1">
      <w:start w:val="1"/>
      <w:numFmt w:val="bullet"/>
      <w:lvlText w:val=""/>
      <w:lvlJc w:val="left"/>
      <w:pPr>
        <w:tabs>
          <w:tab w:val="num" w:pos="2880"/>
        </w:tabs>
        <w:ind w:left="2880" w:hanging="360"/>
      </w:pPr>
      <w:rPr>
        <w:rFonts w:ascii="Symbol" w:hAnsi="Symbol" w:hint="default"/>
      </w:rPr>
    </w:lvl>
    <w:lvl w:ilvl="4" w:tplc="60AAB7E0" w:tentative="1">
      <w:start w:val="1"/>
      <w:numFmt w:val="bullet"/>
      <w:lvlText w:val="o"/>
      <w:lvlJc w:val="left"/>
      <w:pPr>
        <w:tabs>
          <w:tab w:val="num" w:pos="3600"/>
        </w:tabs>
        <w:ind w:left="3600" w:hanging="360"/>
      </w:pPr>
      <w:rPr>
        <w:rFonts w:ascii="Courier New" w:hAnsi="Courier New" w:hint="default"/>
      </w:rPr>
    </w:lvl>
    <w:lvl w:ilvl="5" w:tplc="88C0C282" w:tentative="1">
      <w:start w:val="1"/>
      <w:numFmt w:val="bullet"/>
      <w:lvlText w:val=""/>
      <w:lvlJc w:val="left"/>
      <w:pPr>
        <w:tabs>
          <w:tab w:val="num" w:pos="4320"/>
        </w:tabs>
        <w:ind w:left="4320" w:hanging="360"/>
      </w:pPr>
      <w:rPr>
        <w:rFonts w:ascii="Wingdings" w:hAnsi="Wingdings" w:hint="default"/>
      </w:rPr>
    </w:lvl>
    <w:lvl w:ilvl="6" w:tplc="A0BE33CC" w:tentative="1">
      <w:start w:val="1"/>
      <w:numFmt w:val="bullet"/>
      <w:lvlText w:val=""/>
      <w:lvlJc w:val="left"/>
      <w:pPr>
        <w:tabs>
          <w:tab w:val="num" w:pos="5040"/>
        </w:tabs>
        <w:ind w:left="5040" w:hanging="360"/>
      </w:pPr>
      <w:rPr>
        <w:rFonts w:ascii="Symbol" w:hAnsi="Symbol" w:hint="default"/>
      </w:rPr>
    </w:lvl>
    <w:lvl w:ilvl="7" w:tplc="74C4F9EC" w:tentative="1">
      <w:start w:val="1"/>
      <w:numFmt w:val="bullet"/>
      <w:lvlText w:val="o"/>
      <w:lvlJc w:val="left"/>
      <w:pPr>
        <w:tabs>
          <w:tab w:val="num" w:pos="5760"/>
        </w:tabs>
        <w:ind w:left="5760" w:hanging="360"/>
      </w:pPr>
      <w:rPr>
        <w:rFonts w:ascii="Courier New" w:hAnsi="Courier New" w:hint="default"/>
      </w:rPr>
    </w:lvl>
    <w:lvl w:ilvl="8" w:tplc="62F4A41E" w:tentative="1">
      <w:start w:val="1"/>
      <w:numFmt w:val="bullet"/>
      <w:lvlText w:val=""/>
      <w:lvlJc w:val="left"/>
      <w:pPr>
        <w:tabs>
          <w:tab w:val="num" w:pos="6480"/>
        </w:tabs>
        <w:ind w:left="6480" w:hanging="360"/>
      </w:pPr>
      <w:rPr>
        <w:rFonts w:ascii="Wingdings" w:hAnsi="Wingdings" w:hint="default"/>
      </w:rPr>
    </w:lvl>
  </w:abstractNum>
  <w:abstractNum w:abstractNumId="33" w15:restartNumberingAfterBreak="0">
    <w:nsid w:val="06965852"/>
    <w:multiLevelType w:val="hybridMultilevel"/>
    <w:tmpl w:val="20722D42"/>
    <w:lvl w:ilvl="0" w:tplc="23F61D70">
      <w:start w:val="1"/>
      <w:numFmt w:val="bullet"/>
      <w:lvlText w:val=""/>
      <w:lvlPicBulletId w:val="3"/>
      <w:lvlJc w:val="left"/>
      <w:pPr>
        <w:ind w:left="1440" w:hanging="360"/>
      </w:pPr>
      <w:rPr>
        <w:rFonts w:ascii="Symbol" w:hAnsi="Symbol" w:hint="default"/>
        <w:color w:val="FFFF00"/>
        <w:position w:val="-4"/>
        <w:sz w:val="2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07062C3E"/>
    <w:multiLevelType w:val="hybridMultilevel"/>
    <w:tmpl w:val="118A299C"/>
    <w:lvl w:ilvl="0" w:tplc="23F61D70">
      <w:start w:val="1"/>
      <w:numFmt w:val="bullet"/>
      <w:lvlText w:val=""/>
      <w:lvlPicBulletId w:val="3"/>
      <w:lvlJc w:val="left"/>
      <w:pPr>
        <w:ind w:left="720" w:hanging="360"/>
      </w:pPr>
      <w:rPr>
        <w:rFonts w:ascii="Symbol" w:hAnsi="Symbol" w:hint="default"/>
        <w:color w:val="auto"/>
        <w:position w:val="-4"/>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0716065D"/>
    <w:multiLevelType w:val="hybridMultilevel"/>
    <w:tmpl w:val="7A488EFA"/>
    <w:lvl w:ilvl="0" w:tplc="5BECEA76">
      <w:start w:val="1"/>
      <w:numFmt w:val="bullet"/>
      <w:lvlText w:val=""/>
      <w:lvlPicBulletId w:val="2"/>
      <w:lvlJc w:val="left"/>
      <w:pPr>
        <w:ind w:left="720" w:hanging="360"/>
      </w:pPr>
      <w:rPr>
        <w:rFonts w:ascii="Symbol" w:hAnsi="Symbol" w:hint="default"/>
        <w:color w:val="auto"/>
        <w:position w:val="-4"/>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074C0F74"/>
    <w:multiLevelType w:val="hybridMultilevel"/>
    <w:tmpl w:val="FD8CAE12"/>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07852C84"/>
    <w:multiLevelType w:val="hybridMultilevel"/>
    <w:tmpl w:val="1AD856D8"/>
    <w:lvl w:ilvl="0" w:tplc="5BECEA76">
      <w:start w:val="1"/>
      <w:numFmt w:val="bullet"/>
      <w:lvlText w:val=""/>
      <w:lvlPicBulletId w:val="2"/>
      <w:lvlJc w:val="left"/>
      <w:pPr>
        <w:ind w:left="720" w:hanging="360"/>
      </w:pPr>
      <w:rPr>
        <w:rFonts w:ascii="Symbol" w:hAnsi="Symbol" w:hint="default"/>
        <w:color w:val="auto"/>
        <w:position w:val="-4"/>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07DE10BC"/>
    <w:multiLevelType w:val="hybridMultilevel"/>
    <w:tmpl w:val="60921B8A"/>
    <w:lvl w:ilvl="0" w:tplc="23F61D70">
      <w:start w:val="1"/>
      <w:numFmt w:val="bullet"/>
      <w:lvlText w:val=""/>
      <w:lvlPicBulletId w:val="3"/>
      <w:lvlJc w:val="left"/>
      <w:pPr>
        <w:ind w:left="1080" w:hanging="360"/>
      </w:pPr>
      <w:rPr>
        <w:rFonts w:ascii="Symbol" w:hAnsi="Symbol" w:hint="default"/>
        <w:color w:val="FFFF00"/>
        <w:position w:val="-4"/>
        <w:sz w:val="2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15:restartNumberingAfterBreak="0">
    <w:nsid w:val="08153D55"/>
    <w:multiLevelType w:val="hybridMultilevel"/>
    <w:tmpl w:val="C5D4D9B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087F2B61"/>
    <w:multiLevelType w:val="hybridMultilevel"/>
    <w:tmpl w:val="C3122E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088469AA"/>
    <w:multiLevelType w:val="hybridMultilevel"/>
    <w:tmpl w:val="C7629B6E"/>
    <w:lvl w:ilvl="0" w:tplc="37EEF312">
      <w:start w:val="1"/>
      <w:numFmt w:val="bullet"/>
      <w:lvlText w:val=""/>
      <w:lvlPicBulletId w:val="0"/>
      <w:lvlJc w:val="left"/>
      <w:pPr>
        <w:tabs>
          <w:tab w:val="num" w:pos="720"/>
        </w:tabs>
        <w:ind w:left="720" w:hanging="360"/>
      </w:pPr>
      <w:rPr>
        <w:rFonts w:ascii="Symbol" w:hAnsi="Symbol" w:hint="default"/>
      </w:rPr>
    </w:lvl>
    <w:lvl w:ilvl="1" w:tplc="B9407538" w:tentative="1">
      <w:start w:val="1"/>
      <w:numFmt w:val="bullet"/>
      <w:lvlText w:val=""/>
      <w:lvlJc w:val="left"/>
      <w:pPr>
        <w:tabs>
          <w:tab w:val="num" w:pos="1440"/>
        </w:tabs>
        <w:ind w:left="1440" w:hanging="360"/>
      </w:pPr>
      <w:rPr>
        <w:rFonts w:ascii="Symbol" w:hAnsi="Symbol" w:hint="default"/>
      </w:rPr>
    </w:lvl>
    <w:lvl w:ilvl="2" w:tplc="3FBA1E12" w:tentative="1">
      <w:start w:val="1"/>
      <w:numFmt w:val="bullet"/>
      <w:lvlText w:val=""/>
      <w:lvlJc w:val="left"/>
      <w:pPr>
        <w:tabs>
          <w:tab w:val="num" w:pos="2160"/>
        </w:tabs>
        <w:ind w:left="2160" w:hanging="360"/>
      </w:pPr>
      <w:rPr>
        <w:rFonts w:ascii="Symbol" w:hAnsi="Symbol" w:hint="default"/>
      </w:rPr>
    </w:lvl>
    <w:lvl w:ilvl="3" w:tplc="11B6D0AE" w:tentative="1">
      <w:start w:val="1"/>
      <w:numFmt w:val="bullet"/>
      <w:lvlText w:val=""/>
      <w:lvlJc w:val="left"/>
      <w:pPr>
        <w:tabs>
          <w:tab w:val="num" w:pos="2880"/>
        </w:tabs>
        <w:ind w:left="2880" w:hanging="360"/>
      </w:pPr>
      <w:rPr>
        <w:rFonts w:ascii="Symbol" w:hAnsi="Symbol" w:hint="default"/>
      </w:rPr>
    </w:lvl>
    <w:lvl w:ilvl="4" w:tplc="470AB1FE" w:tentative="1">
      <w:start w:val="1"/>
      <w:numFmt w:val="bullet"/>
      <w:lvlText w:val=""/>
      <w:lvlJc w:val="left"/>
      <w:pPr>
        <w:tabs>
          <w:tab w:val="num" w:pos="3600"/>
        </w:tabs>
        <w:ind w:left="3600" w:hanging="360"/>
      </w:pPr>
      <w:rPr>
        <w:rFonts w:ascii="Symbol" w:hAnsi="Symbol" w:hint="default"/>
      </w:rPr>
    </w:lvl>
    <w:lvl w:ilvl="5" w:tplc="E20A5198" w:tentative="1">
      <w:start w:val="1"/>
      <w:numFmt w:val="bullet"/>
      <w:lvlText w:val=""/>
      <w:lvlJc w:val="left"/>
      <w:pPr>
        <w:tabs>
          <w:tab w:val="num" w:pos="4320"/>
        </w:tabs>
        <w:ind w:left="4320" w:hanging="360"/>
      </w:pPr>
      <w:rPr>
        <w:rFonts w:ascii="Symbol" w:hAnsi="Symbol" w:hint="default"/>
      </w:rPr>
    </w:lvl>
    <w:lvl w:ilvl="6" w:tplc="9230CF4A" w:tentative="1">
      <w:start w:val="1"/>
      <w:numFmt w:val="bullet"/>
      <w:lvlText w:val=""/>
      <w:lvlJc w:val="left"/>
      <w:pPr>
        <w:tabs>
          <w:tab w:val="num" w:pos="5040"/>
        </w:tabs>
        <w:ind w:left="5040" w:hanging="360"/>
      </w:pPr>
      <w:rPr>
        <w:rFonts w:ascii="Symbol" w:hAnsi="Symbol" w:hint="default"/>
      </w:rPr>
    </w:lvl>
    <w:lvl w:ilvl="7" w:tplc="DFDA61E8" w:tentative="1">
      <w:start w:val="1"/>
      <w:numFmt w:val="bullet"/>
      <w:lvlText w:val=""/>
      <w:lvlJc w:val="left"/>
      <w:pPr>
        <w:tabs>
          <w:tab w:val="num" w:pos="5760"/>
        </w:tabs>
        <w:ind w:left="5760" w:hanging="360"/>
      </w:pPr>
      <w:rPr>
        <w:rFonts w:ascii="Symbol" w:hAnsi="Symbol" w:hint="default"/>
      </w:rPr>
    </w:lvl>
    <w:lvl w:ilvl="8" w:tplc="9ED62932" w:tentative="1">
      <w:start w:val="1"/>
      <w:numFmt w:val="bullet"/>
      <w:lvlText w:val=""/>
      <w:lvlJc w:val="left"/>
      <w:pPr>
        <w:tabs>
          <w:tab w:val="num" w:pos="6480"/>
        </w:tabs>
        <w:ind w:left="6480" w:hanging="360"/>
      </w:pPr>
      <w:rPr>
        <w:rFonts w:ascii="Symbol" w:hAnsi="Symbol" w:hint="default"/>
      </w:rPr>
    </w:lvl>
  </w:abstractNum>
  <w:abstractNum w:abstractNumId="42" w15:restartNumberingAfterBreak="0">
    <w:nsid w:val="08A011A6"/>
    <w:multiLevelType w:val="multilevel"/>
    <w:tmpl w:val="A096307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2"/>
      <w:lvlJc w:val="left"/>
      <w:pPr>
        <w:tabs>
          <w:tab w:val="num" w:pos="1440"/>
        </w:tabs>
        <w:ind w:left="1440" w:hanging="360"/>
      </w:pPr>
      <w:rPr>
        <w:rFonts w:ascii="Symbol" w:hAnsi="Symbol" w:hint="default"/>
        <w:color w:val="auto"/>
        <w:position w:val="-4"/>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08B06BE7"/>
    <w:multiLevelType w:val="hybridMultilevel"/>
    <w:tmpl w:val="BC9C6742"/>
    <w:lvl w:ilvl="0" w:tplc="D0C0D72E">
      <w:start w:val="1"/>
      <w:numFmt w:val="bullet"/>
      <w:lvlText w:val=""/>
      <w:lvlPicBulletId w:val="0"/>
      <w:lvlJc w:val="left"/>
      <w:pPr>
        <w:tabs>
          <w:tab w:val="num" w:pos="720"/>
        </w:tabs>
        <w:ind w:left="720" w:hanging="360"/>
      </w:pPr>
      <w:rPr>
        <w:rFonts w:ascii="Symbol" w:hAnsi="Symbol" w:hint="default"/>
      </w:rPr>
    </w:lvl>
    <w:lvl w:ilvl="1" w:tplc="8690C516" w:tentative="1">
      <w:start w:val="1"/>
      <w:numFmt w:val="bullet"/>
      <w:lvlText w:val=""/>
      <w:lvlJc w:val="left"/>
      <w:pPr>
        <w:tabs>
          <w:tab w:val="num" w:pos="1440"/>
        </w:tabs>
        <w:ind w:left="1440" w:hanging="360"/>
      </w:pPr>
      <w:rPr>
        <w:rFonts w:ascii="Symbol" w:hAnsi="Symbol" w:hint="default"/>
      </w:rPr>
    </w:lvl>
    <w:lvl w:ilvl="2" w:tplc="56406630" w:tentative="1">
      <w:start w:val="1"/>
      <w:numFmt w:val="bullet"/>
      <w:lvlText w:val=""/>
      <w:lvlJc w:val="left"/>
      <w:pPr>
        <w:tabs>
          <w:tab w:val="num" w:pos="2160"/>
        </w:tabs>
        <w:ind w:left="2160" w:hanging="360"/>
      </w:pPr>
      <w:rPr>
        <w:rFonts w:ascii="Symbol" w:hAnsi="Symbol" w:hint="default"/>
      </w:rPr>
    </w:lvl>
    <w:lvl w:ilvl="3" w:tplc="9EDCF6A8" w:tentative="1">
      <w:start w:val="1"/>
      <w:numFmt w:val="bullet"/>
      <w:lvlText w:val=""/>
      <w:lvlJc w:val="left"/>
      <w:pPr>
        <w:tabs>
          <w:tab w:val="num" w:pos="2880"/>
        </w:tabs>
        <w:ind w:left="2880" w:hanging="360"/>
      </w:pPr>
      <w:rPr>
        <w:rFonts w:ascii="Symbol" w:hAnsi="Symbol" w:hint="default"/>
      </w:rPr>
    </w:lvl>
    <w:lvl w:ilvl="4" w:tplc="0C4C2DCC" w:tentative="1">
      <w:start w:val="1"/>
      <w:numFmt w:val="bullet"/>
      <w:lvlText w:val=""/>
      <w:lvlJc w:val="left"/>
      <w:pPr>
        <w:tabs>
          <w:tab w:val="num" w:pos="3600"/>
        </w:tabs>
        <w:ind w:left="3600" w:hanging="360"/>
      </w:pPr>
      <w:rPr>
        <w:rFonts w:ascii="Symbol" w:hAnsi="Symbol" w:hint="default"/>
      </w:rPr>
    </w:lvl>
    <w:lvl w:ilvl="5" w:tplc="550E588E" w:tentative="1">
      <w:start w:val="1"/>
      <w:numFmt w:val="bullet"/>
      <w:lvlText w:val=""/>
      <w:lvlJc w:val="left"/>
      <w:pPr>
        <w:tabs>
          <w:tab w:val="num" w:pos="4320"/>
        </w:tabs>
        <w:ind w:left="4320" w:hanging="360"/>
      </w:pPr>
      <w:rPr>
        <w:rFonts w:ascii="Symbol" w:hAnsi="Symbol" w:hint="default"/>
      </w:rPr>
    </w:lvl>
    <w:lvl w:ilvl="6" w:tplc="A59E2658" w:tentative="1">
      <w:start w:val="1"/>
      <w:numFmt w:val="bullet"/>
      <w:lvlText w:val=""/>
      <w:lvlJc w:val="left"/>
      <w:pPr>
        <w:tabs>
          <w:tab w:val="num" w:pos="5040"/>
        </w:tabs>
        <w:ind w:left="5040" w:hanging="360"/>
      </w:pPr>
      <w:rPr>
        <w:rFonts w:ascii="Symbol" w:hAnsi="Symbol" w:hint="default"/>
      </w:rPr>
    </w:lvl>
    <w:lvl w:ilvl="7" w:tplc="40C4EC56" w:tentative="1">
      <w:start w:val="1"/>
      <w:numFmt w:val="bullet"/>
      <w:lvlText w:val=""/>
      <w:lvlJc w:val="left"/>
      <w:pPr>
        <w:tabs>
          <w:tab w:val="num" w:pos="5760"/>
        </w:tabs>
        <w:ind w:left="5760" w:hanging="360"/>
      </w:pPr>
      <w:rPr>
        <w:rFonts w:ascii="Symbol" w:hAnsi="Symbol" w:hint="default"/>
      </w:rPr>
    </w:lvl>
    <w:lvl w:ilvl="8" w:tplc="46ACBD60" w:tentative="1">
      <w:start w:val="1"/>
      <w:numFmt w:val="bullet"/>
      <w:lvlText w:val=""/>
      <w:lvlJc w:val="left"/>
      <w:pPr>
        <w:tabs>
          <w:tab w:val="num" w:pos="6480"/>
        </w:tabs>
        <w:ind w:left="6480" w:hanging="360"/>
      </w:pPr>
      <w:rPr>
        <w:rFonts w:ascii="Symbol" w:hAnsi="Symbol" w:hint="default"/>
      </w:rPr>
    </w:lvl>
  </w:abstractNum>
  <w:abstractNum w:abstractNumId="44" w15:restartNumberingAfterBreak="0">
    <w:nsid w:val="08C75B63"/>
    <w:multiLevelType w:val="hybridMultilevel"/>
    <w:tmpl w:val="37D438B2"/>
    <w:lvl w:ilvl="0" w:tplc="5BECEA76">
      <w:start w:val="1"/>
      <w:numFmt w:val="bullet"/>
      <w:lvlText w:val=""/>
      <w:lvlPicBulletId w:val="2"/>
      <w:lvlJc w:val="left"/>
      <w:pPr>
        <w:ind w:left="1080" w:hanging="360"/>
      </w:pPr>
      <w:rPr>
        <w:rFonts w:ascii="Symbol" w:hAnsi="Symbol" w:hint="default"/>
        <w:color w:val="auto"/>
        <w:position w:val="-4"/>
        <w:sz w:val="2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5" w15:restartNumberingAfterBreak="0">
    <w:nsid w:val="08E85AA1"/>
    <w:multiLevelType w:val="hybridMultilevel"/>
    <w:tmpl w:val="AFDC2DCC"/>
    <w:lvl w:ilvl="0" w:tplc="6CA42CAA">
      <w:start w:val="1"/>
      <w:numFmt w:val="bullet"/>
      <w:lvlText w:val=""/>
      <w:lvlPicBulletId w:val="2"/>
      <w:lvlJc w:val="left"/>
      <w:pPr>
        <w:ind w:left="1080" w:hanging="360"/>
      </w:pPr>
      <w:rPr>
        <w:rFonts w:ascii="Symbol" w:hAnsi="Symbol" w:hint="default"/>
        <w:color w:val="auto"/>
        <w:position w:val="-4"/>
        <w:sz w:val="24"/>
        <w:szCs w:val="24"/>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6" w15:restartNumberingAfterBreak="0">
    <w:nsid w:val="08E867EE"/>
    <w:multiLevelType w:val="hybridMultilevel"/>
    <w:tmpl w:val="E67E09F2"/>
    <w:lvl w:ilvl="0" w:tplc="DFA0A91A">
      <w:start w:val="1"/>
      <w:numFmt w:val="bullet"/>
      <w:lvlText w:val=""/>
      <w:lvlPicBulletId w:val="1"/>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15:restartNumberingAfterBreak="0">
    <w:nsid w:val="09522E47"/>
    <w:multiLevelType w:val="hybridMultilevel"/>
    <w:tmpl w:val="37D8E5CA"/>
    <w:lvl w:ilvl="0" w:tplc="04090019">
      <w:start w:val="1"/>
      <w:numFmt w:val="lowerLetter"/>
      <w:lvlText w:val="%1."/>
      <w:lvlJc w:val="left"/>
      <w:pPr>
        <w:ind w:left="720" w:hanging="360"/>
      </w:pPr>
      <w:rPr>
        <w:rFonts w:hint="default"/>
        <w:color w:val="auto"/>
        <w:position w:val="-4"/>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096C3577"/>
    <w:multiLevelType w:val="hybridMultilevel"/>
    <w:tmpl w:val="C5828E9A"/>
    <w:lvl w:ilvl="0" w:tplc="2048BEFC">
      <w:start w:val="1"/>
      <w:numFmt w:val="lowerLetter"/>
      <w:pStyle w:val="BodyTextLettered1"/>
      <w:lvlText w:val="%1."/>
      <w:lvlJc w:val="left"/>
      <w:pPr>
        <w:tabs>
          <w:tab w:val="num" w:pos="1080"/>
        </w:tabs>
        <w:ind w:left="1080" w:hanging="36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49" w15:restartNumberingAfterBreak="0">
    <w:nsid w:val="09E30321"/>
    <w:multiLevelType w:val="hybridMultilevel"/>
    <w:tmpl w:val="4F862982"/>
    <w:lvl w:ilvl="0" w:tplc="DFA0A91A">
      <w:start w:val="1"/>
      <w:numFmt w:val="bullet"/>
      <w:lvlText w:val=""/>
      <w:lvlPicBulletId w:val="1"/>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0" w15:restartNumberingAfterBreak="0">
    <w:nsid w:val="0A3B32A4"/>
    <w:multiLevelType w:val="hybridMultilevel"/>
    <w:tmpl w:val="1666AF4E"/>
    <w:lvl w:ilvl="0" w:tplc="5BECEA76">
      <w:start w:val="1"/>
      <w:numFmt w:val="bullet"/>
      <w:lvlText w:val=""/>
      <w:lvlPicBulletId w:val="2"/>
      <w:lvlJc w:val="left"/>
      <w:pPr>
        <w:ind w:left="720" w:hanging="360"/>
      </w:pPr>
      <w:rPr>
        <w:rFonts w:ascii="Symbol" w:hAnsi="Symbol" w:hint="default"/>
        <w:color w:val="auto"/>
        <w:position w:val="-4"/>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0AAC1122"/>
    <w:multiLevelType w:val="hybridMultilevel"/>
    <w:tmpl w:val="EC38E22C"/>
    <w:lvl w:ilvl="0" w:tplc="23F61D70">
      <w:start w:val="1"/>
      <w:numFmt w:val="bullet"/>
      <w:lvlText w:val=""/>
      <w:lvlPicBulletId w:val="3"/>
      <w:lvlJc w:val="left"/>
      <w:pPr>
        <w:ind w:left="1080" w:hanging="360"/>
      </w:pPr>
      <w:rPr>
        <w:rFonts w:ascii="Symbol" w:hAnsi="Symbol" w:hint="default"/>
        <w:color w:val="FFFF00"/>
        <w:position w:val="-4"/>
        <w:sz w:val="20"/>
      </w:rPr>
    </w:lvl>
    <w:lvl w:ilvl="1" w:tplc="4A32C148">
      <w:start w:val="1"/>
      <w:numFmt w:val="bullet"/>
      <w:lvlText w:val=""/>
      <w:lvlJc w:val="left"/>
      <w:pPr>
        <w:ind w:left="1800" w:hanging="360"/>
      </w:pPr>
      <w:rPr>
        <w:rFonts w:ascii="Symbol" w:hAnsi="Symbol" w:hint="default"/>
        <w:sz w:val="18"/>
        <w:szCs w:val="18"/>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2" w15:restartNumberingAfterBreak="0">
    <w:nsid w:val="0AE81884"/>
    <w:multiLevelType w:val="hybridMultilevel"/>
    <w:tmpl w:val="4DEE306E"/>
    <w:lvl w:ilvl="0" w:tplc="23F61D70">
      <w:start w:val="1"/>
      <w:numFmt w:val="bullet"/>
      <w:lvlText w:val=""/>
      <w:lvlPicBulletId w:val="3"/>
      <w:lvlJc w:val="left"/>
      <w:pPr>
        <w:ind w:left="720" w:hanging="360"/>
      </w:pPr>
      <w:rPr>
        <w:rFonts w:ascii="Symbol" w:hAnsi="Symbol" w:hint="default"/>
        <w:color w:val="auto"/>
        <w:position w:val="-4"/>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0B5D22ED"/>
    <w:multiLevelType w:val="hybridMultilevel"/>
    <w:tmpl w:val="3C44708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0B864474"/>
    <w:multiLevelType w:val="multilevel"/>
    <w:tmpl w:val="DBA046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 w15:restartNumberingAfterBreak="0">
    <w:nsid w:val="0BE919E2"/>
    <w:multiLevelType w:val="multilevel"/>
    <w:tmpl w:val="3EA0CCA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2"/>
      <w:lvlJc w:val="left"/>
      <w:pPr>
        <w:tabs>
          <w:tab w:val="num" w:pos="1440"/>
        </w:tabs>
        <w:ind w:left="1440" w:hanging="360"/>
      </w:pPr>
      <w:rPr>
        <w:rFonts w:ascii="Symbol" w:hAnsi="Symbol" w:hint="default"/>
        <w:color w:val="auto"/>
        <w:position w:val="-4"/>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0C1E0333"/>
    <w:multiLevelType w:val="hybridMultilevel"/>
    <w:tmpl w:val="C3008D3C"/>
    <w:lvl w:ilvl="0" w:tplc="5BECEA76">
      <w:start w:val="1"/>
      <w:numFmt w:val="bullet"/>
      <w:lvlText w:val=""/>
      <w:lvlPicBulletId w:val="2"/>
      <w:lvlJc w:val="left"/>
      <w:pPr>
        <w:ind w:left="1080" w:hanging="360"/>
      </w:pPr>
      <w:rPr>
        <w:rFonts w:ascii="Symbol" w:hAnsi="Symbol" w:hint="default"/>
        <w:color w:val="auto"/>
        <w:position w:val="-4"/>
        <w:sz w:val="20"/>
        <w:szCs w:val="24"/>
      </w:rPr>
    </w:lvl>
    <w:lvl w:ilvl="1" w:tplc="04090003">
      <w:start w:val="1"/>
      <w:numFmt w:val="bullet"/>
      <w:lvlText w:val="o"/>
      <w:lvlJc w:val="left"/>
      <w:pPr>
        <w:ind w:left="1980" w:hanging="360"/>
      </w:pPr>
      <w:rPr>
        <w:rFonts w:ascii="Courier New" w:hAnsi="Courier New" w:cs="Courier New" w:hint="default"/>
      </w:rPr>
    </w:lvl>
    <w:lvl w:ilvl="2" w:tplc="04090005">
      <w:start w:val="1"/>
      <w:numFmt w:val="bullet"/>
      <w:lvlText w:val=""/>
      <w:lvlJc w:val="left"/>
      <w:pPr>
        <w:ind w:left="2700" w:hanging="360"/>
      </w:pPr>
      <w:rPr>
        <w:rFonts w:ascii="Wingdings" w:hAnsi="Wingdings" w:hint="default"/>
      </w:rPr>
    </w:lvl>
    <w:lvl w:ilvl="3" w:tplc="0409000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57" w15:restartNumberingAfterBreak="0">
    <w:nsid w:val="0C2D3E65"/>
    <w:multiLevelType w:val="hybridMultilevel"/>
    <w:tmpl w:val="DAA8F6E8"/>
    <w:lvl w:ilvl="0" w:tplc="5BECEA76">
      <w:start w:val="1"/>
      <w:numFmt w:val="bullet"/>
      <w:lvlText w:val=""/>
      <w:lvlPicBulletId w:val="2"/>
      <w:lvlJc w:val="left"/>
      <w:pPr>
        <w:ind w:left="720" w:hanging="360"/>
      </w:pPr>
      <w:rPr>
        <w:rFonts w:ascii="Symbol" w:hAnsi="Symbol" w:hint="default"/>
        <w:color w:val="auto"/>
        <w:position w:val="-4"/>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0C4D1E7F"/>
    <w:multiLevelType w:val="hybridMultilevel"/>
    <w:tmpl w:val="51222070"/>
    <w:lvl w:ilvl="0" w:tplc="5BECEA76">
      <w:start w:val="1"/>
      <w:numFmt w:val="bullet"/>
      <w:lvlText w:val=""/>
      <w:lvlPicBulletId w:val="2"/>
      <w:lvlJc w:val="left"/>
      <w:pPr>
        <w:ind w:left="720" w:hanging="360"/>
      </w:pPr>
      <w:rPr>
        <w:rFonts w:ascii="Symbol" w:hAnsi="Symbol" w:hint="default"/>
        <w:color w:val="auto"/>
        <w:position w:val="-4"/>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0CF415A4"/>
    <w:multiLevelType w:val="hybridMultilevel"/>
    <w:tmpl w:val="CD5868E8"/>
    <w:lvl w:ilvl="0" w:tplc="DFA0A91A">
      <w:start w:val="1"/>
      <w:numFmt w:val="bullet"/>
      <w:lvlText w:val=""/>
      <w:lvlPicBulletId w:val="1"/>
      <w:lvlJc w:val="left"/>
      <w:pPr>
        <w:ind w:left="1976" w:hanging="360"/>
      </w:pPr>
      <w:rPr>
        <w:rFonts w:ascii="Symbol" w:hAnsi="Symbol" w:hint="default"/>
      </w:rPr>
    </w:lvl>
    <w:lvl w:ilvl="1" w:tplc="04090003" w:tentative="1">
      <w:start w:val="1"/>
      <w:numFmt w:val="bullet"/>
      <w:lvlText w:val="o"/>
      <w:lvlJc w:val="left"/>
      <w:pPr>
        <w:ind w:left="2696" w:hanging="360"/>
      </w:pPr>
      <w:rPr>
        <w:rFonts w:ascii="Courier New" w:hAnsi="Courier New" w:cs="Courier New" w:hint="default"/>
      </w:rPr>
    </w:lvl>
    <w:lvl w:ilvl="2" w:tplc="04090005" w:tentative="1">
      <w:start w:val="1"/>
      <w:numFmt w:val="bullet"/>
      <w:lvlText w:val=""/>
      <w:lvlJc w:val="left"/>
      <w:pPr>
        <w:ind w:left="3416" w:hanging="360"/>
      </w:pPr>
      <w:rPr>
        <w:rFonts w:ascii="Wingdings" w:hAnsi="Wingdings" w:hint="default"/>
      </w:rPr>
    </w:lvl>
    <w:lvl w:ilvl="3" w:tplc="04090001" w:tentative="1">
      <w:start w:val="1"/>
      <w:numFmt w:val="bullet"/>
      <w:lvlText w:val=""/>
      <w:lvlJc w:val="left"/>
      <w:pPr>
        <w:ind w:left="4136" w:hanging="360"/>
      </w:pPr>
      <w:rPr>
        <w:rFonts w:ascii="Symbol" w:hAnsi="Symbol" w:hint="default"/>
      </w:rPr>
    </w:lvl>
    <w:lvl w:ilvl="4" w:tplc="04090003" w:tentative="1">
      <w:start w:val="1"/>
      <w:numFmt w:val="bullet"/>
      <w:lvlText w:val="o"/>
      <w:lvlJc w:val="left"/>
      <w:pPr>
        <w:ind w:left="4856" w:hanging="360"/>
      </w:pPr>
      <w:rPr>
        <w:rFonts w:ascii="Courier New" w:hAnsi="Courier New" w:cs="Courier New" w:hint="default"/>
      </w:rPr>
    </w:lvl>
    <w:lvl w:ilvl="5" w:tplc="04090005" w:tentative="1">
      <w:start w:val="1"/>
      <w:numFmt w:val="bullet"/>
      <w:lvlText w:val=""/>
      <w:lvlJc w:val="left"/>
      <w:pPr>
        <w:ind w:left="5576" w:hanging="360"/>
      </w:pPr>
      <w:rPr>
        <w:rFonts w:ascii="Wingdings" w:hAnsi="Wingdings" w:hint="default"/>
      </w:rPr>
    </w:lvl>
    <w:lvl w:ilvl="6" w:tplc="04090001" w:tentative="1">
      <w:start w:val="1"/>
      <w:numFmt w:val="bullet"/>
      <w:lvlText w:val=""/>
      <w:lvlJc w:val="left"/>
      <w:pPr>
        <w:ind w:left="6296" w:hanging="360"/>
      </w:pPr>
      <w:rPr>
        <w:rFonts w:ascii="Symbol" w:hAnsi="Symbol" w:hint="default"/>
      </w:rPr>
    </w:lvl>
    <w:lvl w:ilvl="7" w:tplc="04090003" w:tentative="1">
      <w:start w:val="1"/>
      <w:numFmt w:val="bullet"/>
      <w:lvlText w:val="o"/>
      <w:lvlJc w:val="left"/>
      <w:pPr>
        <w:ind w:left="7016" w:hanging="360"/>
      </w:pPr>
      <w:rPr>
        <w:rFonts w:ascii="Courier New" w:hAnsi="Courier New" w:cs="Courier New" w:hint="default"/>
      </w:rPr>
    </w:lvl>
    <w:lvl w:ilvl="8" w:tplc="04090005" w:tentative="1">
      <w:start w:val="1"/>
      <w:numFmt w:val="bullet"/>
      <w:lvlText w:val=""/>
      <w:lvlJc w:val="left"/>
      <w:pPr>
        <w:ind w:left="7736" w:hanging="360"/>
      </w:pPr>
      <w:rPr>
        <w:rFonts w:ascii="Wingdings" w:hAnsi="Wingdings" w:hint="default"/>
      </w:rPr>
    </w:lvl>
  </w:abstractNum>
  <w:abstractNum w:abstractNumId="60" w15:restartNumberingAfterBreak="0">
    <w:nsid w:val="0D0A6C56"/>
    <w:multiLevelType w:val="multilevel"/>
    <w:tmpl w:val="FA1478C8"/>
    <w:lvl w:ilvl="0">
      <w:start w:val="1"/>
      <w:numFmt w:val="bullet"/>
      <w:lvlText w:val=""/>
      <w:lvlPicBulletId w:val="2"/>
      <w:lvlJc w:val="left"/>
      <w:pPr>
        <w:tabs>
          <w:tab w:val="num" w:pos="720"/>
        </w:tabs>
        <w:ind w:left="720" w:hanging="360"/>
      </w:pPr>
      <w:rPr>
        <w:rFonts w:ascii="Symbol" w:hAnsi="Symbol" w:hint="default"/>
        <w:color w:val="auto"/>
        <w:position w:val="-4"/>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0D604BEA"/>
    <w:multiLevelType w:val="hybridMultilevel"/>
    <w:tmpl w:val="1CC8A77E"/>
    <w:lvl w:ilvl="0" w:tplc="23F61D70">
      <w:start w:val="1"/>
      <w:numFmt w:val="bullet"/>
      <w:lvlText w:val=""/>
      <w:lvlPicBulletId w:val="3"/>
      <w:lvlJc w:val="left"/>
      <w:pPr>
        <w:ind w:left="720" w:hanging="360"/>
      </w:pPr>
      <w:rPr>
        <w:rFonts w:ascii="Symbol" w:hAnsi="Symbol" w:hint="default"/>
        <w:color w:val="auto"/>
        <w:position w:val="-4"/>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0DC041EB"/>
    <w:multiLevelType w:val="hybridMultilevel"/>
    <w:tmpl w:val="4BBCD66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0DCB4D03"/>
    <w:multiLevelType w:val="hybridMultilevel"/>
    <w:tmpl w:val="673E2A7C"/>
    <w:lvl w:ilvl="0" w:tplc="5BECEA76">
      <w:start w:val="1"/>
      <w:numFmt w:val="bullet"/>
      <w:lvlText w:val=""/>
      <w:lvlPicBulletId w:val="2"/>
      <w:lvlJc w:val="left"/>
      <w:pPr>
        <w:ind w:left="720" w:hanging="360"/>
      </w:pPr>
      <w:rPr>
        <w:rFonts w:ascii="Symbol" w:hAnsi="Symbol" w:hint="default"/>
        <w:color w:val="auto"/>
        <w:position w:val="-4"/>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0DFD5629"/>
    <w:multiLevelType w:val="hybridMultilevel"/>
    <w:tmpl w:val="338020FC"/>
    <w:lvl w:ilvl="0" w:tplc="5BECEA76">
      <w:start w:val="1"/>
      <w:numFmt w:val="bullet"/>
      <w:lvlText w:val=""/>
      <w:lvlPicBulletId w:val="2"/>
      <w:lvlJc w:val="left"/>
      <w:pPr>
        <w:ind w:left="720" w:hanging="360"/>
      </w:pPr>
      <w:rPr>
        <w:rFonts w:ascii="Symbol" w:hAnsi="Symbol" w:hint="default"/>
        <w:color w:val="auto"/>
        <w:position w:val="-4"/>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0E0575FC"/>
    <w:multiLevelType w:val="hybridMultilevel"/>
    <w:tmpl w:val="7AA8E28C"/>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0E6E3D66"/>
    <w:multiLevelType w:val="hybridMultilevel"/>
    <w:tmpl w:val="6A107F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0E835F57"/>
    <w:multiLevelType w:val="hybridMultilevel"/>
    <w:tmpl w:val="8A9264CA"/>
    <w:lvl w:ilvl="0" w:tplc="5BECEA76">
      <w:start w:val="1"/>
      <w:numFmt w:val="bullet"/>
      <w:lvlText w:val=""/>
      <w:lvlPicBulletId w:val="2"/>
      <w:lvlJc w:val="left"/>
      <w:pPr>
        <w:ind w:left="1080" w:hanging="360"/>
      </w:pPr>
      <w:rPr>
        <w:rFonts w:ascii="Symbol" w:hAnsi="Symbol" w:hint="default"/>
        <w:color w:val="auto"/>
        <w:position w:val="-4"/>
        <w:sz w:val="2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8" w15:restartNumberingAfterBreak="0">
    <w:nsid w:val="0EEF16E8"/>
    <w:multiLevelType w:val="hybridMultilevel"/>
    <w:tmpl w:val="03843308"/>
    <w:lvl w:ilvl="0" w:tplc="23F61D70">
      <w:start w:val="1"/>
      <w:numFmt w:val="bullet"/>
      <w:lvlText w:val=""/>
      <w:lvlPicBulletId w:val="3"/>
      <w:lvlJc w:val="left"/>
      <w:pPr>
        <w:ind w:left="1080" w:hanging="360"/>
      </w:pPr>
      <w:rPr>
        <w:rFonts w:ascii="Symbol" w:hAnsi="Symbol" w:hint="default"/>
        <w:color w:val="FFFF00"/>
        <w:position w:val="-4"/>
        <w:sz w:val="2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9" w15:restartNumberingAfterBreak="0">
    <w:nsid w:val="0F28342C"/>
    <w:multiLevelType w:val="hybridMultilevel"/>
    <w:tmpl w:val="781652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0F3E633F"/>
    <w:multiLevelType w:val="hybridMultilevel"/>
    <w:tmpl w:val="8CDEA5E8"/>
    <w:lvl w:ilvl="0" w:tplc="5BECEA76">
      <w:start w:val="1"/>
      <w:numFmt w:val="bullet"/>
      <w:lvlText w:val=""/>
      <w:lvlPicBulletId w:val="2"/>
      <w:lvlJc w:val="left"/>
      <w:pPr>
        <w:ind w:left="720" w:hanging="360"/>
      </w:pPr>
      <w:rPr>
        <w:rFonts w:ascii="Symbol" w:hAnsi="Symbol" w:hint="default"/>
        <w:color w:val="auto"/>
        <w:position w:val="-4"/>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0F475931"/>
    <w:multiLevelType w:val="hybridMultilevel"/>
    <w:tmpl w:val="E224197C"/>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0F62625C"/>
    <w:multiLevelType w:val="multilevel"/>
    <w:tmpl w:val="36AAA41E"/>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1080" w:hanging="720"/>
      </w:pPr>
      <w:rPr>
        <w:rFonts w:ascii="Arial" w:hAnsi="Arial" w:cs="Arial" w:hint="default"/>
        <w:b/>
        <w:bCs w:val="0"/>
        <w:i w:val="0"/>
        <w:iCs w:val="0"/>
        <w:caps w:val="0"/>
        <w:smallCaps w:val="0"/>
        <w:strike w:val="0"/>
        <w:dstrike w:val="0"/>
        <w:outline w:val="0"/>
        <w:shadow w:val="0"/>
        <w:emboss w:val="0"/>
        <w:imprint w:val="0"/>
        <w:noProof w:val="0"/>
        <w:vanish w:val="0"/>
        <w:color w:val="auto"/>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lvlText w:val="%1.%2.%3.%4"/>
      <w:lvlJc w:val="left"/>
      <w:pPr>
        <w:ind w:left="1134" w:hanging="864"/>
      </w:pPr>
      <w:rPr>
        <w:rFonts w:ascii="Arial" w:hAnsi="Arial" w:cs="Arial" w:hint="default"/>
        <w:b/>
        <w:color w:val="auto"/>
        <w:sz w:val="22"/>
        <w:szCs w:val="22"/>
      </w:rPr>
    </w:lvl>
    <w:lvl w:ilvl="4">
      <w:start w:val="1"/>
      <w:numFmt w:val="decimal"/>
      <w:pStyle w:val="Heading5"/>
      <w:lvlText w:val="%1.%2.%3.%4.%5"/>
      <w:lvlJc w:val="left"/>
      <w:pPr>
        <w:ind w:left="1008" w:hanging="1008"/>
      </w:pPr>
      <w:rPr>
        <w:b/>
        <w:bCs w:val="0"/>
        <w:i w:val="0"/>
        <w:iCs w:val="0"/>
        <w:caps w:val="0"/>
        <w:smallCaps w:val="0"/>
        <w:strike w:val="0"/>
        <w:dstrike w:val="0"/>
        <w:outline w:val="0"/>
        <w:shadow w:val="0"/>
        <w:emboss w:val="0"/>
        <w:imprint w:val="0"/>
        <w:noProof w:val="0"/>
        <w:vanish w:val="0"/>
        <w:color w:val="000000" w:themeColor="text1"/>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pStyle w:val="Heading6"/>
      <w:lvlText w:val="%1.%2.%3.%4.%5.%6"/>
      <w:lvlJc w:val="left"/>
      <w:pPr>
        <w:ind w:left="448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73" w15:restartNumberingAfterBreak="0">
    <w:nsid w:val="10570CDB"/>
    <w:multiLevelType w:val="multilevel"/>
    <w:tmpl w:val="AD90F4A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2"/>
      <w:lvlJc w:val="left"/>
      <w:pPr>
        <w:tabs>
          <w:tab w:val="num" w:pos="1440"/>
        </w:tabs>
        <w:ind w:left="1440" w:hanging="360"/>
      </w:pPr>
      <w:rPr>
        <w:rFonts w:ascii="Symbol" w:hAnsi="Symbol" w:hint="default"/>
        <w:color w:val="auto"/>
        <w:position w:val="-4"/>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108740F7"/>
    <w:multiLevelType w:val="hybridMultilevel"/>
    <w:tmpl w:val="20861248"/>
    <w:lvl w:ilvl="0" w:tplc="23F61D70">
      <w:start w:val="1"/>
      <w:numFmt w:val="bullet"/>
      <w:lvlText w:val=""/>
      <w:lvlPicBulletId w:val="3"/>
      <w:lvlJc w:val="left"/>
      <w:pPr>
        <w:ind w:left="1440" w:hanging="360"/>
      </w:pPr>
      <w:rPr>
        <w:rFonts w:ascii="Symbol" w:hAnsi="Symbol" w:hint="default"/>
        <w:color w:val="FFFF00"/>
        <w:position w:val="-4"/>
        <w:sz w:val="2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5" w15:restartNumberingAfterBreak="0">
    <w:nsid w:val="10BF35A8"/>
    <w:multiLevelType w:val="hybridMultilevel"/>
    <w:tmpl w:val="4B80DFE2"/>
    <w:lvl w:ilvl="0" w:tplc="23F61D70">
      <w:start w:val="1"/>
      <w:numFmt w:val="bullet"/>
      <w:lvlText w:val=""/>
      <w:lvlPicBulletId w:val="3"/>
      <w:lvlJc w:val="left"/>
      <w:pPr>
        <w:ind w:left="720" w:hanging="360"/>
      </w:pPr>
      <w:rPr>
        <w:rFonts w:ascii="Symbol" w:hAnsi="Symbol" w:hint="default"/>
        <w:color w:val="auto"/>
        <w:position w:val="-4"/>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112B55CF"/>
    <w:multiLevelType w:val="hybridMultilevel"/>
    <w:tmpl w:val="81CA8ABE"/>
    <w:lvl w:ilvl="0" w:tplc="5BECEA76">
      <w:start w:val="1"/>
      <w:numFmt w:val="bullet"/>
      <w:lvlText w:val=""/>
      <w:lvlPicBulletId w:val="2"/>
      <w:lvlJc w:val="left"/>
      <w:pPr>
        <w:ind w:left="1080" w:hanging="360"/>
      </w:pPr>
      <w:rPr>
        <w:rFonts w:ascii="Symbol" w:hAnsi="Symbol" w:hint="default"/>
        <w:color w:val="auto"/>
        <w:position w:val="-4"/>
        <w:sz w:val="20"/>
        <w:szCs w:val="24"/>
      </w:rPr>
    </w:lvl>
    <w:lvl w:ilvl="1" w:tplc="04090003">
      <w:start w:val="1"/>
      <w:numFmt w:val="bullet"/>
      <w:lvlText w:val="o"/>
      <w:lvlJc w:val="left"/>
      <w:pPr>
        <w:ind w:left="1980" w:hanging="360"/>
      </w:pPr>
      <w:rPr>
        <w:rFonts w:ascii="Courier New" w:hAnsi="Courier New" w:cs="Courier New" w:hint="default"/>
      </w:rPr>
    </w:lvl>
    <w:lvl w:ilvl="2" w:tplc="04090005">
      <w:start w:val="1"/>
      <w:numFmt w:val="bullet"/>
      <w:lvlText w:val=""/>
      <w:lvlJc w:val="left"/>
      <w:pPr>
        <w:ind w:left="2700" w:hanging="360"/>
      </w:pPr>
      <w:rPr>
        <w:rFonts w:ascii="Wingdings" w:hAnsi="Wingdings" w:hint="default"/>
      </w:rPr>
    </w:lvl>
    <w:lvl w:ilvl="3" w:tplc="0409000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77" w15:restartNumberingAfterBreak="0">
    <w:nsid w:val="113D16E2"/>
    <w:multiLevelType w:val="hybridMultilevel"/>
    <w:tmpl w:val="3D845B74"/>
    <w:lvl w:ilvl="0" w:tplc="5BECEA76">
      <w:start w:val="1"/>
      <w:numFmt w:val="bullet"/>
      <w:lvlText w:val=""/>
      <w:lvlPicBulletId w:val="2"/>
      <w:lvlJc w:val="left"/>
      <w:pPr>
        <w:ind w:left="720" w:hanging="360"/>
      </w:pPr>
      <w:rPr>
        <w:rFonts w:ascii="Symbol" w:hAnsi="Symbol" w:hint="default"/>
        <w:color w:val="auto"/>
        <w:position w:val="-4"/>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114A7E8D"/>
    <w:multiLevelType w:val="multilevel"/>
    <w:tmpl w:val="90F45324"/>
    <w:lvl w:ilvl="0">
      <w:start w:val="1"/>
      <w:numFmt w:val="bullet"/>
      <w:lvlText w:val=""/>
      <w:lvlPicBulletId w:val="2"/>
      <w:lvlJc w:val="left"/>
      <w:pPr>
        <w:ind w:left="720" w:hanging="360"/>
      </w:pPr>
      <w:rPr>
        <w:rFonts w:ascii="Symbol" w:hAnsi="Symbol" w:hint="default"/>
        <w:color w:val="auto"/>
        <w:position w:val="-4"/>
        <w:sz w:val="20"/>
        <w:szCs w:val="20"/>
      </w:r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rPr>
    </w:lvl>
    <w:lvl w:ilvl="3">
      <w:start w:val="1"/>
      <w:numFmt w:val="decimal"/>
      <w:lvlText w:val="%4."/>
      <w:lvlJc w:val="left"/>
      <w:pPr>
        <w:ind w:left="2880" w:hanging="360"/>
      </w:pPr>
      <w:rPr>
        <w:rFonts w:hint="default"/>
      </w:rPr>
    </w:lvl>
    <w:lvl w:ilvl="4">
      <w:start w:val="1"/>
      <w:numFmt w:val="decimal"/>
      <w:lvlText w:val="%5."/>
      <w:lvlJc w:val="left"/>
      <w:pPr>
        <w:ind w:left="3600" w:hanging="360"/>
      </w:pPr>
      <w:rPr>
        <w:rFonts w:hint="default"/>
      </w:rPr>
    </w:lvl>
    <w:lvl w:ilvl="5">
      <w:start w:val="1"/>
      <w:numFmt w:val="decimal"/>
      <w:lvlText w:val="%6."/>
      <w:lvlJc w:val="left"/>
      <w:pPr>
        <w:ind w:left="4320" w:hanging="360"/>
      </w:pPr>
      <w:rPr>
        <w:rFonts w:hint="default"/>
      </w:rPr>
    </w:lvl>
    <w:lvl w:ilvl="6">
      <w:start w:val="1"/>
      <w:numFmt w:val="decimal"/>
      <w:lvlText w:val="%7."/>
      <w:lvlJc w:val="left"/>
      <w:pPr>
        <w:ind w:left="5040" w:hanging="360"/>
      </w:pPr>
      <w:rPr>
        <w:rFonts w:hint="default"/>
      </w:rPr>
    </w:lvl>
    <w:lvl w:ilvl="7">
      <w:start w:val="1"/>
      <w:numFmt w:val="decimal"/>
      <w:lvlText w:val="%8."/>
      <w:lvlJc w:val="left"/>
      <w:pPr>
        <w:ind w:left="5760" w:hanging="360"/>
      </w:pPr>
      <w:rPr>
        <w:rFonts w:hint="default"/>
      </w:rPr>
    </w:lvl>
    <w:lvl w:ilvl="8">
      <w:numFmt w:val="decimal"/>
      <w:lvlText w:val=""/>
      <w:lvlJc w:val="left"/>
      <w:pPr>
        <w:ind w:left="0" w:firstLine="0"/>
      </w:pPr>
      <w:rPr>
        <w:rFonts w:hint="default"/>
      </w:rPr>
    </w:lvl>
  </w:abstractNum>
  <w:abstractNum w:abstractNumId="79" w15:restartNumberingAfterBreak="0">
    <w:nsid w:val="11B629A6"/>
    <w:multiLevelType w:val="hybridMultilevel"/>
    <w:tmpl w:val="0088DE78"/>
    <w:lvl w:ilvl="0" w:tplc="5BECEA76">
      <w:start w:val="1"/>
      <w:numFmt w:val="bullet"/>
      <w:lvlText w:val=""/>
      <w:lvlPicBulletId w:val="2"/>
      <w:lvlJc w:val="left"/>
      <w:pPr>
        <w:ind w:left="1080" w:hanging="360"/>
      </w:pPr>
      <w:rPr>
        <w:rFonts w:ascii="Symbol" w:hAnsi="Symbol" w:hint="default"/>
        <w:color w:val="auto"/>
        <w:position w:val="-4"/>
        <w:sz w:val="20"/>
        <w:szCs w:val="24"/>
      </w:rPr>
    </w:lvl>
    <w:lvl w:ilvl="1" w:tplc="04090003">
      <w:start w:val="1"/>
      <w:numFmt w:val="bullet"/>
      <w:lvlText w:val="o"/>
      <w:lvlJc w:val="left"/>
      <w:pPr>
        <w:ind w:left="1980" w:hanging="360"/>
      </w:pPr>
      <w:rPr>
        <w:rFonts w:ascii="Courier New" w:hAnsi="Courier New" w:cs="Courier New" w:hint="default"/>
      </w:rPr>
    </w:lvl>
    <w:lvl w:ilvl="2" w:tplc="04090005">
      <w:start w:val="1"/>
      <w:numFmt w:val="bullet"/>
      <w:lvlText w:val=""/>
      <w:lvlJc w:val="left"/>
      <w:pPr>
        <w:ind w:left="2700" w:hanging="360"/>
      </w:pPr>
      <w:rPr>
        <w:rFonts w:ascii="Wingdings" w:hAnsi="Wingdings" w:hint="default"/>
      </w:rPr>
    </w:lvl>
    <w:lvl w:ilvl="3" w:tplc="0409000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80" w15:restartNumberingAfterBreak="0">
    <w:nsid w:val="120323C3"/>
    <w:multiLevelType w:val="multilevel"/>
    <w:tmpl w:val="37BEF7D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2"/>
      <w:lvlJc w:val="left"/>
      <w:pPr>
        <w:tabs>
          <w:tab w:val="num" w:pos="1440"/>
        </w:tabs>
        <w:ind w:left="1440" w:hanging="360"/>
      </w:pPr>
      <w:rPr>
        <w:rFonts w:ascii="Symbol" w:hAnsi="Symbol" w:hint="default"/>
        <w:color w:val="auto"/>
        <w:position w:val="-4"/>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12050324"/>
    <w:multiLevelType w:val="hybridMultilevel"/>
    <w:tmpl w:val="3E3276EA"/>
    <w:lvl w:ilvl="0" w:tplc="5BECEA76">
      <w:start w:val="1"/>
      <w:numFmt w:val="bullet"/>
      <w:lvlText w:val=""/>
      <w:lvlPicBulletId w:val="2"/>
      <w:lvlJc w:val="left"/>
      <w:pPr>
        <w:ind w:left="1080" w:hanging="360"/>
      </w:pPr>
      <w:rPr>
        <w:rFonts w:ascii="Symbol" w:hAnsi="Symbol" w:hint="default"/>
        <w:color w:val="auto"/>
        <w:position w:val="-4"/>
        <w:sz w:val="20"/>
        <w:szCs w:val="24"/>
      </w:rPr>
    </w:lvl>
    <w:lvl w:ilvl="1" w:tplc="04090003">
      <w:start w:val="1"/>
      <w:numFmt w:val="bullet"/>
      <w:lvlText w:val="o"/>
      <w:lvlJc w:val="left"/>
      <w:pPr>
        <w:ind w:left="1980" w:hanging="360"/>
      </w:pPr>
      <w:rPr>
        <w:rFonts w:ascii="Courier New" w:hAnsi="Courier New" w:cs="Courier New" w:hint="default"/>
      </w:rPr>
    </w:lvl>
    <w:lvl w:ilvl="2" w:tplc="04090005">
      <w:start w:val="1"/>
      <w:numFmt w:val="bullet"/>
      <w:lvlText w:val=""/>
      <w:lvlJc w:val="left"/>
      <w:pPr>
        <w:ind w:left="2700" w:hanging="360"/>
      </w:pPr>
      <w:rPr>
        <w:rFonts w:ascii="Wingdings" w:hAnsi="Wingdings" w:hint="default"/>
      </w:rPr>
    </w:lvl>
    <w:lvl w:ilvl="3" w:tplc="0409000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82" w15:restartNumberingAfterBreak="0">
    <w:nsid w:val="125D2F9C"/>
    <w:multiLevelType w:val="hybridMultilevel"/>
    <w:tmpl w:val="DE82A4CE"/>
    <w:lvl w:ilvl="0" w:tplc="9C341846">
      <w:start w:val="1"/>
      <w:numFmt w:val="bullet"/>
      <w:lvlText w:val="o"/>
      <w:lvlJc w:val="left"/>
      <w:pPr>
        <w:ind w:left="1080" w:hanging="360"/>
      </w:pPr>
      <w:rPr>
        <w:rFonts w:ascii="Courier New" w:hAnsi="Courier New" w:cs="Courier New" w:hint="default"/>
        <w:sz w:val="20"/>
        <w:szCs w:val="20"/>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3" w15:restartNumberingAfterBreak="0">
    <w:nsid w:val="13D50BDA"/>
    <w:multiLevelType w:val="hybridMultilevel"/>
    <w:tmpl w:val="9FBC5BBE"/>
    <w:lvl w:ilvl="0" w:tplc="170A5AB4">
      <w:start w:val="1"/>
      <w:numFmt w:val="bullet"/>
      <w:lvlText w:val=""/>
      <w:lvlPicBulletId w:val="0"/>
      <w:lvlJc w:val="left"/>
      <w:pPr>
        <w:tabs>
          <w:tab w:val="num" w:pos="360"/>
        </w:tabs>
        <w:ind w:left="360" w:hanging="360"/>
      </w:pPr>
      <w:rPr>
        <w:rFonts w:ascii="Symbol" w:hAnsi="Symbol" w:hint="default"/>
      </w:rPr>
    </w:lvl>
    <w:lvl w:ilvl="1" w:tplc="263E727E" w:tentative="1">
      <w:start w:val="1"/>
      <w:numFmt w:val="bullet"/>
      <w:lvlText w:val=""/>
      <w:lvlJc w:val="left"/>
      <w:pPr>
        <w:tabs>
          <w:tab w:val="num" w:pos="1080"/>
        </w:tabs>
        <w:ind w:left="1080" w:hanging="360"/>
      </w:pPr>
      <w:rPr>
        <w:rFonts w:ascii="Symbol" w:hAnsi="Symbol" w:hint="default"/>
      </w:rPr>
    </w:lvl>
    <w:lvl w:ilvl="2" w:tplc="E5627322" w:tentative="1">
      <w:start w:val="1"/>
      <w:numFmt w:val="bullet"/>
      <w:lvlText w:val=""/>
      <w:lvlJc w:val="left"/>
      <w:pPr>
        <w:tabs>
          <w:tab w:val="num" w:pos="1800"/>
        </w:tabs>
        <w:ind w:left="1800" w:hanging="360"/>
      </w:pPr>
      <w:rPr>
        <w:rFonts w:ascii="Symbol" w:hAnsi="Symbol" w:hint="default"/>
      </w:rPr>
    </w:lvl>
    <w:lvl w:ilvl="3" w:tplc="3E34D91C" w:tentative="1">
      <w:start w:val="1"/>
      <w:numFmt w:val="bullet"/>
      <w:lvlText w:val=""/>
      <w:lvlJc w:val="left"/>
      <w:pPr>
        <w:tabs>
          <w:tab w:val="num" w:pos="2520"/>
        </w:tabs>
        <w:ind w:left="2520" w:hanging="360"/>
      </w:pPr>
      <w:rPr>
        <w:rFonts w:ascii="Symbol" w:hAnsi="Symbol" w:hint="default"/>
      </w:rPr>
    </w:lvl>
    <w:lvl w:ilvl="4" w:tplc="C186BA52" w:tentative="1">
      <w:start w:val="1"/>
      <w:numFmt w:val="bullet"/>
      <w:lvlText w:val=""/>
      <w:lvlJc w:val="left"/>
      <w:pPr>
        <w:tabs>
          <w:tab w:val="num" w:pos="3240"/>
        </w:tabs>
        <w:ind w:left="3240" w:hanging="360"/>
      </w:pPr>
      <w:rPr>
        <w:rFonts w:ascii="Symbol" w:hAnsi="Symbol" w:hint="default"/>
      </w:rPr>
    </w:lvl>
    <w:lvl w:ilvl="5" w:tplc="8D3808FE" w:tentative="1">
      <w:start w:val="1"/>
      <w:numFmt w:val="bullet"/>
      <w:lvlText w:val=""/>
      <w:lvlJc w:val="left"/>
      <w:pPr>
        <w:tabs>
          <w:tab w:val="num" w:pos="3960"/>
        </w:tabs>
        <w:ind w:left="3960" w:hanging="360"/>
      </w:pPr>
      <w:rPr>
        <w:rFonts w:ascii="Symbol" w:hAnsi="Symbol" w:hint="default"/>
      </w:rPr>
    </w:lvl>
    <w:lvl w:ilvl="6" w:tplc="5286411A" w:tentative="1">
      <w:start w:val="1"/>
      <w:numFmt w:val="bullet"/>
      <w:lvlText w:val=""/>
      <w:lvlJc w:val="left"/>
      <w:pPr>
        <w:tabs>
          <w:tab w:val="num" w:pos="4680"/>
        </w:tabs>
        <w:ind w:left="4680" w:hanging="360"/>
      </w:pPr>
      <w:rPr>
        <w:rFonts w:ascii="Symbol" w:hAnsi="Symbol" w:hint="default"/>
      </w:rPr>
    </w:lvl>
    <w:lvl w:ilvl="7" w:tplc="F6B87E9C" w:tentative="1">
      <w:start w:val="1"/>
      <w:numFmt w:val="bullet"/>
      <w:lvlText w:val=""/>
      <w:lvlJc w:val="left"/>
      <w:pPr>
        <w:tabs>
          <w:tab w:val="num" w:pos="5400"/>
        </w:tabs>
        <w:ind w:left="5400" w:hanging="360"/>
      </w:pPr>
      <w:rPr>
        <w:rFonts w:ascii="Symbol" w:hAnsi="Symbol" w:hint="default"/>
      </w:rPr>
    </w:lvl>
    <w:lvl w:ilvl="8" w:tplc="C01ED3BA" w:tentative="1">
      <w:start w:val="1"/>
      <w:numFmt w:val="bullet"/>
      <w:lvlText w:val=""/>
      <w:lvlJc w:val="left"/>
      <w:pPr>
        <w:tabs>
          <w:tab w:val="num" w:pos="6120"/>
        </w:tabs>
        <w:ind w:left="6120" w:hanging="360"/>
      </w:pPr>
      <w:rPr>
        <w:rFonts w:ascii="Symbol" w:hAnsi="Symbol" w:hint="default"/>
      </w:rPr>
    </w:lvl>
  </w:abstractNum>
  <w:abstractNum w:abstractNumId="84" w15:restartNumberingAfterBreak="0">
    <w:nsid w:val="13F96184"/>
    <w:multiLevelType w:val="hybridMultilevel"/>
    <w:tmpl w:val="C0A2ABD4"/>
    <w:lvl w:ilvl="0" w:tplc="23F61D70">
      <w:start w:val="1"/>
      <w:numFmt w:val="bullet"/>
      <w:lvlText w:val=""/>
      <w:lvlPicBulletId w:val="3"/>
      <w:lvlJc w:val="left"/>
      <w:pPr>
        <w:ind w:left="720" w:hanging="360"/>
      </w:pPr>
      <w:rPr>
        <w:rFonts w:ascii="Symbol" w:hAnsi="Symbol" w:hint="default"/>
        <w:color w:val="FFFF00"/>
        <w:position w:val="-4"/>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14042207"/>
    <w:multiLevelType w:val="hybridMultilevel"/>
    <w:tmpl w:val="4796AB12"/>
    <w:lvl w:ilvl="0" w:tplc="5BECEA76">
      <w:start w:val="1"/>
      <w:numFmt w:val="bullet"/>
      <w:lvlText w:val=""/>
      <w:lvlPicBulletId w:val="2"/>
      <w:lvlJc w:val="left"/>
      <w:pPr>
        <w:ind w:left="720" w:hanging="360"/>
      </w:pPr>
      <w:rPr>
        <w:rFonts w:ascii="Symbol" w:hAnsi="Symbol" w:hint="default"/>
        <w:color w:val="auto"/>
        <w:position w:val="-4"/>
        <w:sz w:val="2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145001A9"/>
    <w:multiLevelType w:val="hybridMultilevel"/>
    <w:tmpl w:val="BF9EC75A"/>
    <w:lvl w:ilvl="0" w:tplc="727C85A4">
      <w:start w:val="1"/>
      <w:numFmt w:val="bullet"/>
      <w:lvlText w:val=""/>
      <w:lvlPicBulletId w:val="2"/>
      <w:lvlJc w:val="left"/>
      <w:pPr>
        <w:ind w:left="720" w:hanging="360"/>
      </w:pPr>
      <w:rPr>
        <w:rFonts w:ascii="Symbol" w:hAnsi="Symbol" w:hint="default"/>
        <w:color w:val="auto"/>
        <w:position w:val="-4"/>
        <w:sz w:val="20"/>
        <w:szCs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14762132"/>
    <w:multiLevelType w:val="hybridMultilevel"/>
    <w:tmpl w:val="55E00036"/>
    <w:lvl w:ilvl="0" w:tplc="5616E63A">
      <w:start w:val="1"/>
      <w:numFmt w:val="bullet"/>
      <w:lvlText w:val=""/>
      <w:lvlPicBulletId w:val="0"/>
      <w:lvlJc w:val="left"/>
      <w:pPr>
        <w:tabs>
          <w:tab w:val="num" w:pos="720"/>
        </w:tabs>
        <w:ind w:left="720" w:hanging="360"/>
      </w:pPr>
      <w:rPr>
        <w:rFonts w:ascii="Symbol" w:hAnsi="Symbol" w:hint="default"/>
      </w:rPr>
    </w:lvl>
    <w:lvl w:ilvl="1" w:tplc="0240BA28" w:tentative="1">
      <w:start w:val="1"/>
      <w:numFmt w:val="bullet"/>
      <w:lvlText w:val=""/>
      <w:lvlJc w:val="left"/>
      <w:pPr>
        <w:tabs>
          <w:tab w:val="num" w:pos="1440"/>
        </w:tabs>
        <w:ind w:left="1440" w:hanging="360"/>
      </w:pPr>
      <w:rPr>
        <w:rFonts w:ascii="Symbol" w:hAnsi="Symbol" w:hint="default"/>
      </w:rPr>
    </w:lvl>
    <w:lvl w:ilvl="2" w:tplc="05A85E22" w:tentative="1">
      <w:start w:val="1"/>
      <w:numFmt w:val="bullet"/>
      <w:lvlText w:val=""/>
      <w:lvlJc w:val="left"/>
      <w:pPr>
        <w:tabs>
          <w:tab w:val="num" w:pos="2160"/>
        </w:tabs>
        <w:ind w:left="2160" w:hanging="360"/>
      </w:pPr>
      <w:rPr>
        <w:rFonts w:ascii="Symbol" w:hAnsi="Symbol" w:hint="default"/>
      </w:rPr>
    </w:lvl>
    <w:lvl w:ilvl="3" w:tplc="D3145B96" w:tentative="1">
      <w:start w:val="1"/>
      <w:numFmt w:val="bullet"/>
      <w:lvlText w:val=""/>
      <w:lvlJc w:val="left"/>
      <w:pPr>
        <w:tabs>
          <w:tab w:val="num" w:pos="2880"/>
        </w:tabs>
        <w:ind w:left="2880" w:hanging="360"/>
      </w:pPr>
      <w:rPr>
        <w:rFonts w:ascii="Symbol" w:hAnsi="Symbol" w:hint="default"/>
      </w:rPr>
    </w:lvl>
    <w:lvl w:ilvl="4" w:tplc="FFB0B0F6" w:tentative="1">
      <w:start w:val="1"/>
      <w:numFmt w:val="bullet"/>
      <w:lvlText w:val=""/>
      <w:lvlJc w:val="left"/>
      <w:pPr>
        <w:tabs>
          <w:tab w:val="num" w:pos="3600"/>
        </w:tabs>
        <w:ind w:left="3600" w:hanging="360"/>
      </w:pPr>
      <w:rPr>
        <w:rFonts w:ascii="Symbol" w:hAnsi="Symbol" w:hint="default"/>
      </w:rPr>
    </w:lvl>
    <w:lvl w:ilvl="5" w:tplc="4E3A95A4" w:tentative="1">
      <w:start w:val="1"/>
      <w:numFmt w:val="bullet"/>
      <w:lvlText w:val=""/>
      <w:lvlJc w:val="left"/>
      <w:pPr>
        <w:tabs>
          <w:tab w:val="num" w:pos="4320"/>
        </w:tabs>
        <w:ind w:left="4320" w:hanging="360"/>
      </w:pPr>
      <w:rPr>
        <w:rFonts w:ascii="Symbol" w:hAnsi="Symbol" w:hint="default"/>
      </w:rPr>
    </w:lvl>
    <w:lvl w:ilvl="6" w:tplc="50368698" w:tentative="1">
      <w:start w:val="1"/>
      <w:numFmt w:val="bullet"/>
      <w:lvlText w:val=""/>
      <w:lvlJc w:val="left"/>
      <w:pPr>
        <w:tabs>
          <w:tab w:val="num" w:pos="5040"/>
        </w:tabs>
        <w:ind w:left="5040" w:hanging="360"/>
      </w:pPr>
      <w:rPr>
        <w:rFonts w:ascii="Symbol" w:hAnsi="Symbol" w:hint="default"/>
      </w:rPr>
    </w:lvl>
    <w:lvl w:ilvl="7" w:tplc="042C5B86" w:tentative="1">
      <w:start w:val="1"/>
      <w:numFmt w:val="bullet"/>
      <w:lvlText w:val=""/>
      <w:lvlJc w:val="left"/>
      <w:pPr>
        <w:tabs>
          <w:tab w:val="num" w:pos="5760"/>
        </w:tabs>
        <w:ind w:left="5760" w:hanging="360"/>
      </w:pPr>
      <w:rPr>
        <w:rFonts w:ascii="Symbol" w:hAnsi="Symbol" w:hint="default"/>
      </w:rPr>
    </w:lvl>
    <w:lvl w:ilvl="8" w:tplc="83A83038" w:tentative="1">
      <w:start w:val="1"/>
      <w:numFmt w:val="bullet"/>
      <w:lvlText w:val=""/>
      <w:lvlJc w:val="left"/>
      <w:pPr>
        <w:tabs>
          <w:tab w:val="num" w:pos="6480"/>
        </w:tabs>
        <w:ind w:left="6480" w:hanging="360"/>
      </w:pPr>
      <w:rPr>
        <w:rFonts w:ascii="Symbol" w:hAnsi="Symbol" w:hint="default"/>
      </w:rPr>
    </w:lvl>
  </w:abstractNum>
  <w:abstractNum w:abstractNumId="88" w15:restartNumberingAfterBreak="0">
    <w:nsid w:val="150E7E2B"/>
    <w:multiLevelType w:val="hybridMultilevel"/>
    <w:tmpl w:val="25942B0A"/>
    <w:lvl w:ilvl="0" w:tplc="5BECEA76">
      <w:start w:val="1"/>
      <w:numFmt w:val="bullet"/>
      <w:lvlText w:val=""/>
      <w:lvlPicBulletId w:val="2"/>
      <w:lvlJc w:val="left"/>
      <w:pPr>
        <w:ind w:left="720" w:hanging="360"/>
      </w:pPr>
      <w:rPr>
        <w:rFonts w:ascii="Symbol" w:hAnsi="Symbol" w:hint="default"/>
        <w:color w:val="auto"/>
        <w:position w:val="-4"/>
        <w:sz w:val="2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15E522C1"/>
    <w:multiLevelType w:val="hybridMultilevel"/>
    <w:tmpl w:val="CA409F22"/>
    <w:lvl w:ilvl="0" w:tplc="23F61D70">
      <w:start w:val="1"/>
      <w:numFmt w:val="bullet"/>
      <w:lvlText w:val=""/>
      <w:lvlPicBulletId w:val="3"/>
      <w:lvlJc w:val="left"/>
      <w:pPr>
        <w:ind w:left="1325" w:hanging="360"/>
      </w:pPr>
      <w:rPr>
        <w:rFonts w:ascii="Symbol" w:hAnsi="Symbol" w:hint="default"/>
        <w:color w:val="FFFF00"/>
        <w:position w:val="-4"/>
        <w:sz w:val="20"/>
      </w:rPr>
    </w:lvl>
    <w:lvl w:ilvl="1" w:tplc="04090003" w:tentative="1">
      <w:start w:val="1"/>
      <w:numFmt w:val="bullet"/>
      <w:lvlText w:val="o"/>
      <w:lvlJc w:val="left"/>
      <w:pPr>
        <w:ind w:left="2045" w:hanging="360"/>
      </w:pPr>
      <w:rPr>
        <w:rFonts w:ascii="Courier New" w:hAnsi="Courier New" w:cs="Courier New" w:hint="default"/>
      </w:rPr>
    </w:lvl>
    <w:lvl w:ilvl="2" w:tplc="04090005" w:tentative="1">
      <w:start w:val="1"/>
      <w:numFmt w:val="bullet"/>
      <w:lvlText w:val=""/>
      <w:lvlJc w:val="left"/>
      <w:pPr>
        <w:ind w:left="2765" w:hanging="360"/>
      </w:pPr>
      <w:rPr>
        <w:rFonts w:ascii="Wingdings" w:hAnsi="Wingdings" w:hint="default"/>
      </w:rPr>
    </w:lvl>
    <w:lvl w:ilvl="3" w:tplc="04090001" w:tentative="1">
      <w:start w:val="1"/>
      <w:numFmt w:val="bullet"/>
      <w:lvlText w:val=""/>
      <w:lvlJc w:val="left"/>
      <w:pPr>
        <w:ind w:left="3485" w:hanging="360"/>
      </w:pPr>
      <w:rPr>
        <w:rFonts w:ascii="Symbol" w:hAnsi="Symbol" w:hint="default"/>
      </w:rPr>
    </w:lvl>
    <w:lvl w:ilvl="4" w:tplc="04090003" w:tentative="1">
      <w:start w:val="1"/>
      <w:numFmt w:val="bullet"/>
      <w:lvlText w:val="o"/>
      <w:lvlJc w:val="left"/>
      <w:pPr>
        <w:ind w:left="4205" w:hanging="360"/>
      </w:pPr>
      <w:rPr>
        <w:rFonts w:ascii="Courier New" w:hAnsi="Courier New" w:cs="Courier New" w:hint="default"/>
      </w:rPr>
    </w:lvl>
    <w:lvl w:ilvl="5" w:tplc="04090005" w:tentative="1">
      <w:start w:val="1"/>
      <w:numFmt w:val="bullet"/>
      <w:lvlText w:val=""/>
      <w:lvlJc w:val="left"/>
      <w:pPr>
        <w:ind w:left="4925" w:hanging="360"/>
      </w:pPr>
      <w:rPr>
        <w:rFonts w:ascii="Wingdings" w:hAnsi="Wingdings" w:hint="default"/>
      </w:rPr>
    </w:lvl>
    <w:lvl w:ilvl="6" w:tplc="04090001" w:tentative="1">
      <w:start w:val="1"/>
      <w:numFmt w:val="bullet"/>
      <w:lvlText w:val=""/>
      <w:lvlJc w:val="left"/>
      <w:pPr>
        <w:ind w:left="5645" w:hanging="360"/>
      </w:pPr>
      <w:rPr>
        <w:rFonts w:ascii="Symbol" w:hAnsi="Symbol" w:hint="default"/>
      </w:rPr>
    </w:lvl>
    <w:lvl w:ilvl="7" w:tplc="04090003" w:tentative="1">
      <w:start w:val="1"/>
      <w:numFmt w:val="bullet"/>
      <w:lvlText w:val="o"/>
      <w:lvlJc w:val="left"/>
      <w:pPr>
        <w:ind w:left="6365" w:hanging="360"/>
      </w:pPr>
      <w:rPr>
        <w:rFonts w:ascii="Courier New" w:hAnsi="Courier New" w:cs="Courier New" w:hint="default"/>
      </w:rPr>
    </w:lvl>
    <w:lvl w:ilvl="8" w:tplc="04090005" w:tentative="1">
      <w:start w:val="1"/>
      <w:numFmt w:val="bullet"/>
      <w:lvlText w:val=""/>
      <w:lvlJc w:val="left"/>
      <w:pPr>
        <w:ind w:left="7085" w:hanging="360"/>
      </w:pPr>
      <w:rPr>
        <w:rFonts w:ascii="Wingdings" w:hAnsi="Wingdings" w:hint="default"/>
      </w:rPr>
    </w:lvl>
  </w:abstractNum>
  <w:abstractNum w:abstractNumId="90" w15:restartNumberingAfterBreak="0">
    <w:nsid w:val="16044573"/>
    <w:multiLevelType w:val="multilevel"/>
    <w:tmpl w:val="36FA6E4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2"/>
      <w:lvlJc w:val="left"/>
      <w:pPr>
        <w:tabs>
          <w:tab w:val="num" w:pos="1440"/>
        </w:tabs>
        <w:ind w:left="1440" w:hanging="360"/>
      </w:pPr>
      <w:rPr>
        <w:rFonts w:ascii="Symbol" w:hAnsi="Symbol" w:hint="default"/>
        <w:color w:val="auto"/>
        <w:position w:val="-4"/>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165D2549"/>
    <w:multiLevelType w:val="hybridMultilevel"/>
    <w:tmpl w:val="6212CE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15:restartNumberingAfterBreak="0">
    <w:nsid w:val="16C94D61"/>
    <w:multiLevelType w:val="hybridMultilevel"/>
    <w:tmpl w:val="4DD8BF52"/>
    <w:lvl w:ilvl="0" w:tplc="23F61D70">
      <w:start w:val="1"/>
      <w:numFmt w:val="bullet"/>
      <w:lvlText w:val=""/>
      <w:lvlPicBulletId w:val="3"/>
      <w:lvlJc w:val="left"/>
      <w:pPr>
        <w:ind w:left="720" w:hanging="360"/>
      </w:pPr>
      <w:rPr>
        <w:rFonts w:ascii="Symbol" w:hAnsi="Symbol" w:hint="default"/>
        <w:color w:val="FFFF00"/>
        <w:position w:val="-4"/>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16D46F9E"/>
    <w:multiLevelType w:val="multilevel"/>
    <w:tmpl w:val="99306F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17640BEF"/>
    <w:multiLevelType w:val="hybridMultilevel"/>
    <w:tmpl w:val="DF22A32E"/>
    <w:lvl w:ilvl="0" w:tplc="23F61D70">
      <w:start w:val="1"/>
      <w:numFmt w:val="bullet"/>
      <w:lvlText w:val=""/>
      <w:lvlPicBulletId w:val="3"/>
      <w:lvlJc w:val="left"/>
      <w:pPr>
        <w:ind w:left="720" w:hanging="360"/>
      </w:pPr>
      <w:rPr>
        <w:rFonts w:ascii="Symbol" w:hAnsi="Symbol" w:hint="default"/>
        <w:color w:val="FFFF00"/>
        <w:position w:val="-4"/>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177A6628"/>
    <w:multiLevelType w:val="hybridMultilevel"/>
    <w:tmpl w:val="BBA07844"/>
    <w:lvl w:ilvl="0" w:tplc="5BECEA76">
      <w:start w:val="1"/>
      <w:numFmt w:val="bullet"/>
      <w:lvlText w:val=""/>
      <w:lvlPicBulletId w:val="2"/>
      <w:lvlJc w:val="left"/>
      <w:pPr>
        <w:ind w:left="720" w:hanging="360"/>
      </w:pPr>
      <w:rPr>
        <w:rFonts w:ascii="Symbol" w:hAnsi="Symbol" w:hint="default"/>
        <w:color w:val="auto"/>
        <w:position w:val="-4"/>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18425343"/>
    <w:multiLevelType w:val="multilevel"/>
    <w:tmpl w:val="D764A0AE"/>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97" w15:restartNumberingAfterBreak="0">
    <w:nsid w:val="18663C70"/>
    <w:multiLevelType w:val="multilevel"/>
    <w:tmpl w:val="EEF4B1FA"/>
    <w:lvl w:ilvl="0">
      <w:start w:val="2"/>
      <w:numFmt w:val="decimal"/>
      <w:lvlText w:val="%1."/>
      <w:lvlJc w:val="left"/>
      <w:pPr>
        <w:ind w:left="720" w:hanging="360"/>
      </w:pPr>
      <w:rPr>
        <w:rFonts w:hint="default"/>
      </w:r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rPr>
    </w:lvl>
    <w:lvl w:ilvl="3">
      <w:start w:val="1"/>
      <w:numFmt w:val="decimal"/>
      <w:lvlText w:val="%4."/>
      <w:lvlJc w:val="left"/>
      <w:pPr>
        <w:ind w:left="2880" w:hanging="360"/>
      </w:pPr>
      <w:rPr>
        <w:rFonts w:hint="default"/>
      </w:rPr>
    </w:lvl>
    <w:lvl w:ilvl="4">
      <w:start w:val="1"/>
      <w:numFmt w:val="decimal"/>
      <w:lvlText w:val="%5."/>
      <w:lvlJc w:val="left"/>
      <w:pPr>
        <w:ind w:left="3600" w:hanging="360"/>
      </w:pPr>
      <w:rPr>
        <w:rFonts w:hint="default"/>
      </w:rPr>
    </w:lvl>
    <w:lvl w:ilvl="5">
      <w:start w:val="1"/>
      <w:numFmt w:val="decimal"/>
      <w:lvlText w:val="%6."/>
      <w:lvlJc w:val="left"/>
      <w:pPr>
        <w:ind w:left="4320" w:hanging="360"/>
      </w:pPr>
      <w:rPr>
        <w:rFonts w:hint="default"/>
      </w:rPr>
    </w:lvl>
    <w:lvl w:ilvl="6">
      <w:start w:val="1"/>
      <w:numFmt w:val="decimal"/>
      <w:lvlText w:val="%7."/>
      <w:lvlJc w:val="left"/>
      <w:pPr>
        <w:ind w:left="5040" w:hanging="360"/>
      </w:pPr>
      <w:rPr>
        <w:rFonts w:hint="default"/>
      </w:rPr>
    </w:lvl>
    <w:lvl w:ilvl="7">
      <w:start w:val="1"/>
      <w:numFmt w:val="decimal"/>
      <w:lvlText w:val="%8."/>
      <w:lvlJc w:val="left"/>
      <w:pPr>
        <w:ind w:left="5760" w:hanging="360"/>
      </w:pPr>
      <w:rPr>
        <w:rFonts w:hint="default"/>
      </w:rPr>
    </w:lvl>
    <w:lvl w:ilvl="8">
      <w:numFmt w:val="decimal"/>
      <w:lvlText w:val=""/>
      <w:lvlJc w:val="left"/>
      <w:pPr>
        <w:ind w:left="0" w:firstLine="0"/>
      </w:pPr>
      <w:rPr>
        <w:rFonts w:hint="default"/>
      </w:rPr>
    </w:lvl>
  </w:abstractNum>
  <w:abstractNum w:abstractNumId="98" w15:restartNumberingAfterBreak="0">
    <w:nsid w:val="18727BD9"/>
    <w:multiLevelType w:val="hybridMultilevel"/>
    <w:tmpl w:val="05329092"/>
    <w:lvl w:ilvl="0" w:tplc="5BECEA76">
      <w:start w:val="1"/>
      <w:numFmt w:val="bullet"/>
      <w:lvlText w:val=""/>
      <w:lvlPicBulletId w:val="2"/>
      <w:lvlJc w:val="left"/>
      <w:pPr>
        <w:ind w:left="1080" w:hanging="360"/>
      </w:pPr>
      <w:rPr>
        <w:rFonts w:ascii="Symbol" w:hAnsi="Symbol" w:hint="default"/>
        <w:color w:val="auto"/>
        <w:position w:val="-4"/>
        <w:sz w:val="20"/>
        <w:szCs w:val="24"/>
      </w:rPr>
    </w:lvl>
    <w:lvl w:ilvl="1" w:tplc="04090003">
      <w:start w:val="1"/>
      <w:numFmt w:val="bullet"/>
      <w:lvlText w:val="o"/>
      <w:lvlJc w:val="left"/>
      <w:pPr>
        <w:ind w:left="1980" w:hanging="360"/>
      </w:pPr>
      <w:rPr>
        <w:rFonts w:ascii="Courier New" w:hAnsi="Courier New" w:cs="Courier New" w:hint="default"/>
      </w:rPr>
    </w:lvl>
    <w:lvl w:ilvl="2" w:tplc="04090005">
      <w:start w:val="1"/>
      <w:numFmt w:val="bullet"/>
      <w:lvlText w:val=""/>
      <w:lvlJc w:val="left"/>
      <w:pPr>
        <w:ind w:left="2700" w:hanging="360"/>
      </w:pPr>
      <w:rPr>
        <w:rFonts w:ascii="Wingdings" w:hAnsi="Wingdings" w:hint="default"/>
      </w:rPr>
    </w:lvl>
    <w:lvl w:ilvl="3" w:tplc="0409000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99" w15:restartNumberingAfterBreak="0">
    <w:nsid w:val="18AC2A47"/>
    <w:multiLevelType w:val="hybridMultilevel"/>
    <w:tmpl w:val="4B381082"/>
    <w:lvl w:ilvl="0" w:tplc="5BECEA76">
      <w:start w:val="1"/>
      <w:numFmt w:val="bullet"/>
      <w:lvlText w:val=""/>
      <w:lvlPicBulletId w:val="2"/>
      <w:lvlJc w:val="left"/>
      <w:pPr>
        <w:ind w:left="720" w:hanging="360"/>
      </w:pPr>
      <w:rPr>
        <w:rFonts w:ascii="Symbol" w:hAnsi="Symbol" w:hint="default"/>
        <w:color w:val="auto"/>
        <w:position w:val="-4"/>
        <w:sz w:val="20"/>
        <w:szCs w:val="1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18B75A51"/>
    <w:multiLevelType w:val="hybridMultilevel"/>
    <w:tmpl w:val="357AFD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15:restartNumberingAfterBreak="0">
    <w:nsid w:val="192A1178"/>
    <w:multiLevelType w:val="hybridMultilevel"/>
    <w:tmpl w:val="A6BE3D18"/>
    <w:lvl w:ilvl="0" w:tplc="04090001">
      <w:start w:val="1"/>
      <w:numFmt w:val="bullet"/>
      <w:lvlText w:val=""/>
      <w:lvlJc w:val="left"/>
      <w:pPr>
        <w:ind w:left="720" w:hanging="360"/>
      </w:pPr>
      <w:rPr>
        <w:rFonts w:ascii="Symbol" w:hAnsi="Symbol" w:hint="default"/>
      </w:rPr>
    </w:lvl>
    <w:lvl w:ilvl="1" w:tplc="23F61D70">
      <w:start w:val="1"/>
      <w:numFmt w:val="bullet"/>
      <w:lvlText w:val=""/>
      <w:lvlPicBulletId w:val="3"/>
      <w:lvlJc w:val="left"/>
      <w:pPr>
        <w:ind w:left="1440" w:hanging="360"/>
      </w:pPr>
      <w:rPr>
        <w:rFonts w:ascii="Symbol" w:hAnsi="Symbol" w:hint="default"/>
        <w:color w:val="FFFF00"/>
        <w:position w:val="-4"/>
        <w:sz w:val="20"/>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15:restartNumberingAfterBreak="0">
    <w:nsid w:val="194A701F"/>
    <w:multiLevelType w:val="hybridMultilevel"/>
    <w:tmpl w:val="2954D4BA"/>
    <w:lvl w:ilvl="0" w:tplc="23F61D70">
      <w:start w:val="1"/>
      <w:numFmt w:val="bullet"/>
      <w:lvlText w:val=""/>
      <w:lvlPicBulletId w:val="3"/>
      <w:lvlJc w:val="left"/>
      <w:pPr>
        <w:ind w:left="720" w:hanging="360"/>
      </w:pPr>
      <w:rPr>
        <w:rFonts w:ascii="Symbol" w:hAnsi="Symbol" w:hint="default"/>
        <w:color w:val="FFFF00"/>
        <w:position w:val="-4"/>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15:restartNumberingAfterBreak="0">
    <w:nsid w:val="19516726"/>
    <w:multiLevelType w:val="hybridMultilevel"/>
    <w:tmpl w:val="CF0A3D94"/>
    <w:lvl w:ilvl="0" w:tplc="5BECEA76">
      <w:start w:val="1"/>
      <w:numFmt w:val="bullet"/>
      <w:lvlText w:val=""/>
      <w:lvlPicBulletId w:val="2"/>
      <w:lvlJc w:val="left"/>
      <w:pPr>
        <w:ind w:left="720" w:hanging="360"/>
      </w:pPr>
      <w:rPr>
        <w:rFonts w:ascii="Symbol" w:hAnsi="Symbol" w:hint="default"/>
        <w:color w:val="auto"/>
        <w:position w:val="-4"/>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15:restartNumberingAfterBreak="0">
    <w:nsid w:val="198C55DE"/>
    <w:multiLevelType w:val="hybridMultilevel"/>
    <w:tmpl w:val="F408699C"/>
    <w:lvl w:ilvl="0" w:tplc="21C4A340">
      <w:start w:val="1"/>
      <w:numFmt w:val="bullet"/>
      <w:lvlText w:val=""/>
      <w:lvlJc w:val="left"/>
      <w:pPr>
        <w:ind w:left="1260" w:hanging="360"/>
      </w:pPr>
      <w:rPr>
        <w:rFonts w:ascii="Symbol" w:hAnsi="Symbol" w:hint="default"/>
      </w:rPr>
    </w:lvl>
    <w:lvl w:ilvl="1" w:tplc="495490A6">
      <w:start w:val="1"/>
      <w:numFmt w:val="bullet"/>
      <w:pStyle w:val="Bullet2Continued"/>
      <w:lvlText w:val="o"/>
      <w:lvlJc w:val="left"/>
      <w:pPr>
        <w:ind w:left="1980" w:hanging="360"/>
      </w:pPr>
      <w:rPr>
        <w:rFonts w:ascii="Courier New" w:hAnsi="Courier New" w:cs="Courier New" w:hint="default"/>
      </w:rPr>
    </w:lvl>
    <w:lvl w:ilvl="2" w:tplc="D5107CE6" w:tentative="1">
      <w:start w:val="1"/>
      <w:numFmt w:val="bullet"/>
      <w:lvlText w:val=""/>
      <w:lvlJc w:val="left"/>
      <w:pPr>
        <w:ind w:left="2700" w:hanging="360"/>
      </w:pPr>
      <w:rPr>
        <w:rFonts w:ascii="Wingdings" w:hAnsi="Wingdings" w:hint="default"/>
      </w:rPr>
    </w:lvl>
    <w:lvl w:ilvl="3" w:tplc="F21E225E" w:tentative="1">
      <w:start w:val="1"/>
      <w:numFmt w:val="bullet"/>
      <w:lvlText w:val=""/>
      <w:lvlJc w:val="left"/>
      <w:pPr>
        <w:ind w:left="3420" w:hanging="360"/>
      </w:pPr>
      <w:rPr>
        <w:rFonts w:ascii="Symbol" w:hAnsi="Symbol" w:hint="default"/>
      </w:rPr>
    </w:lvl>
    <w:lvl w:ilvl="4" w:tplc="D74E631A" w:tentative="1">
      <w:start w:val="1"/>
      <w:numFmt w:val="bullet"/>
      <w:lvlText w:val="o"/>
      <w:lvlJc w:val="left"/>
      <w:pPr>
        <w:ind w:left="4140" w:hanging="360"/>
      </w:pPr>
      <w:rPr>
        <w:rFonts w:ascii="Courier New" w:hAnsi="Courier New" w:cs="Courier New" w:hint="default"/>
      </w:rPr>
    </w:lvl>
    <w:lvl w:ilvl="5" w:tplc="309058C6" w:tentative="1">
      <w:start w:val="1"/>
      <w:numFmt w:val="bullet"/>
      <w:lvlText w:val=""/>
      <w:lvlJc w:val="left"/>
      <w:pPr>
        <w:ind w:left="4860" w:hanging="360"/>
      </w:pPr>
      <w:rPr>
        <w:rFonts w:ascii="Wingdings" w:hAnsi="Wingdings" w:hint="default"/>
      </w:rPr>
    </w:lvl>
    <w:lvl w:ilvl="6" w:tplc="0C580636" w:tentative="1">
      <w:start w:val="1"/>
      <w:numFmt w:val="bullet"/>
      <w:lvlText w:val=""/>
      <w:lvlJc w:val="left"/>
      <w:pPr>
        <w:ind w:left="5580" w:hanging="360"/>
      </w:pPr>
      <w:rPr>
        <w:rFonts w:ascii="Symbol" w:hAnsi="Symbol" w:hint="default"/>
      </w:rPr>
    </w:lvl>
    <w:lvl w:ilvl="7" w:tplc="9BF21FD6" w:tentative="1">
      <w:start w:val="1"/>
      <w:numFmt w:val="bullet"/>
      <w:lvlText w:val="o"/>
      <w:lvlJc w:val="left"/>
      <w:pPr>
        <w:ind w:left="6300" w:hanging="360"/>
      </w:pPr>
      <w:rPr>
        <w:rFonts w:ascii="Courier New" w:hAnsi="Courier New" w:cs="Courier New" w:hint="default"/>
      </w:rPr>
    </w:lvl>
    <w:lvl w:ilvl="8" w:tplc="ABC2BC10" w:tentative="1">
      <w:start w:val="1"/>
      <w:numFmt w:val="bullet"/>
      <w:lvlText w:val=""/>
      <w:lvlJc w:val="left"/>
      <w:pPr>
        <w:ind w:left="7020" w:hanging="360"/>
      </w:pPr>
      <w:rPr>
        <w:rFonts w:ascii="Wingdings" w:hAnsi="Wingdings" w:hint="default"/>
      </w:rPr>
    </w:lvl>
  </w:abstractNum>
  <w:abstractNum w:abstractNumId="105" w15:restartNumberingAfterBreak="0">
    <w:nsid w:val="19A04DEC"/>
    <w:multiLevelType w:val="hybridMultilevel"/>
    <w:tmpl w:val="3EC219A2"/>
    <w:lvl w:ilvl="0" w:tplc="5BECEA76">
      <w:start w:val="1"/>
      <w:numFmt w:val="bullet"/>
      <w:lvlText w:val=""/>
      <w:lvlPicBulletId w:val="2"/>
      <w:lvlJc w:val="left"/>
      <w:pPr>
        <w:ind w:left="720" w:hanging="360"/>
      </w:pPr>
      <w:rPr>
        <w:rFonts w:ascii="Symbol" w:hAnsi="Symbol" w:hint="default"/>
        <w:color w:val="auto"/>
        <w:position w:val="-4"/>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15:restartNumberingAfterBreak="0">
    <w:nsid w:val="19BD202B"/>
    <w:multiLevelType w:val="hybridMultilevel"/>
    <w:tmpl w:val="9D18532E"/>
    <w:lvl w:ilvl="0" w:tplc="23F61D70">
      <w:start w:val="1"/>
      <w:numFmt w:val="bullet"/>
      <w:lvlText w:val=""/>
      <w:lvlPicBulletId w:val="3"/>
      <w:lvlJc w:val="left"/>
      <w:pPr>
        <w:ind w:left="720" w:hanging="360"/>
      </w:pPr>
      <w:rPr>
        <w:rFonts w:ascii="Symbol" w:hAnsi="Symbol" w:hint="default"/>
        <w:color w:val="FFFF00"/>
        <w:position w:val="-4"/>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15:restartNumberingAfterBreak="0">
    <w:nsid w:val="19CC6449"/>
    <w:multiLevelType w:val="multilevel"/>
    <w:tmpl w:val="012408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8" w15:restartNumberingAfterBreak="0">
    <w:nsid w:val="1A1D773F"/>
    <w:multiLevelType w:val="hybridMultilevel"/>
    <w:tmpl w:val="DBA0036C"/>
    <w:lvl w:ilvl="0" w:tplc="5BECEA76">
      <w:start w:val="1"/>
      <w:numFmt w:val="bullet"/>
      <w:lvlText w:val=""/>
      <w:lvlPicBulletId w:val="2"/>
      <w:lvlJc w:val="left"/>
      <w:pPr>
        <w:ind w:left="1080" w:hanging="360"/>
      </w:pPr>
      <w:rPr>
        <w:rFonts w:ascii="Symbol" w:hAnsi="Symbol" w:hint="default"/>
        <w:color w:val="auto"/>
        <w:position w:val="-4"/>
        <w:sz w:val="2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9" w15:restartNumberingAfterBreak="0">
    <w:nsid w:val="1A57239B"/>
    <w:multiLevelType w:val="multilevel"/>
    <w:tmpl w:val="6F90728C"/>
    <w:lvl w:ilvl="0">
      <w:start w:val="1"/>
      <w:numFmt w:val="decimal"/>
      <w:lvlText w:val="%1."/>
      <w:lvlJc w:val="left"/>
      <w:pPr>
        <w:tabs>
          <w:tab w:val="num" w:pos="360"/>
        </w:tabs>
        <w:ind w:left="360" w:hanging="360"/>
      </w:pPr>
      <w:rPr>
        <w:rFonts w:hint="default"/>
      </w:rPr>
    </w:lvl>
    <w:lvl w:ilvl="1">
      <w:start w:val="1"/>
      <w:numFmt w:val="lowerLetter"/>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rPr>
    </w:lvl>
    <w:lvl w:ilvl="3">
      <w:start w:val="1"/>
      <w:numFmt w:val="decimal"/>
      <w:lvlText w:val="%4."/>
      <w:lvlJc w:val="left"/>
      <w:pPr>
        <w:tabs>
          <w:tab w:val="num" w:pos="2520"/>
        </w:tabs>
        <w:ind w:left="2520" w:hanging="360"/>
      </w:pPr>
      <w:rPr>
        <w:rFonts w:hint="default"/>
      </w:rPr>
    </w:lvl>
    <w:lvl w:ilvl="4">
      <w:start w:val="1"/>
      <w:numFmt w:val="decimal"/>
      <w:lvlText w:val="%5."/>
      <w:lvlJc w:val="left"/>
      <w:pPr>
        <w:tabs>
          <w:tab w:val="num" w:pos="3240"/>
        </w:tabs>
        <w:ind w:left="3240" w:hanging="360"/>
      </w:pPr>
      <w:rPr>
        <w:rFonts w:hint="default"/>
      </w:rPr>
    </w:lvl>
    <w:lvl w:ilvl="5">
      <w:start w:val="1"/>
      <w:numFmt w:val="decimal"/>
      <w:lvlText w:val="%6."/>
      <w:lvlJc w:val="left"/>
      <w:pPr>
        <w:tabs>
          <w:tab w:val="num" w:pos="3960"/>
        </w:tabs>
        <w:ind w:left="396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110" w15:restartNumberingAfterBreak="0">
    <w:nsid w:val="1A92070A"/>
    <w:multiLevelType w:val="hybridMultilevel"/>
    <w:tmpl w:val="8EFCCB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 w15:restartNumberingAfterBreak="0">
    <w:nsid w:val="1AC6602B"/>
    <w:multiLevelType w:val="hybridMultilevel"/>
    <w:tmpl w:val="566CE59E"/>
    <w:lvl w:ilvl="0" w:tplc="5BECEA76">
      <w:start w:val="1"/>
      <w:numFmt w:val="bullet"/>
      <w:lvlText w:val=""/>
      <w:lvlPicBulletId w:val="2"/>
      <w:lvlJc w:val="left"/>
      <w:pPr>
        <w:ind w:left="1080" w:hanging="360"/>
      </w:pPr>
      <w:rPr>
        <w:rFonts w:ascii="Symbol" w:hAnsi="Symbol" w:hint="default"/>
        <w:color w:val="auto"/>
        <w:position w:val="-4"/>
        <w:sz w:val="20"/>
        <w:szCs w:val="24"/>
      </w:rPr>
    </w:lvl>
    <w:lvl w:ilvl="1" w:tplc="04090003">
      <w:start w:val="1"/>
      <w:numFmt w:val="bullet"/>
      <w:lvlText w:val="o"/>
      <w:lvlJc w:val="left"/>
      <w:pPr>
        <w:ind w:left="1980" w:hanging="360"/>
      </w:pPr>
      <w:rPr>
        <w:rFonts w:ascii="Courier New" w:hAnsi="Courier New" w:cs="Courier New" w:hint="default"/>
      </w:rPr>
    </w:lvl>
    <w:lvl w:ilvl="2" w:tplc="04090005">
      <w:start w:val="1"/>
      <w:numFmt w:val="bullet"/>
      <w:lvlText w:val=""/>
      <w:lvlJc w:val="left"/>
      <w:pPr>
        <w:ind w:left="2700" w:hanging="360"/>
      </w:pPr>
      <w:rPr>
        <w:rFonts w:ascii="Wingdings" w:hAnsi="Wingdings" w:hint="default"/>
      </w:rPr>
    </w:lvl>
    <w:lvl w:ilvl="3" w:tplc="0409000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12" w15:restartNumberingAfterBreak="0">
    <w:nsid w:val="1BC20E96"/>
    <w:multiLevelType w:val="hybridMultilevel"/>
    <w:tmpl w:val="6ADE5450"/>
    <w:lvl w:ilvl="0" w:tplc="23F61D70">
      <w:start w:val="1"/>
      <w:numFmt w:val="bullet"/>
      <w:lvlText w:val=""/>
      <w:lvlPicBulletId w:val="3"/>
      <w:lvlJc w:val="left"/>
      <w:pPr>
        <w:ind w:left="720" w:hanging="360"/>
      </w:pPr>
      <w:rPr>
        <w:rFonts w:ascii="Symbol" w:hAnsi="Symbol" w:hint="default"/>
        <w:color w:val="auto"/>
        <w:position w:val="-4"/>
        <w:sz w:val="2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15:restartNumberingAfterBreak="0">
    <w:nsid w:val="1BCD4013"/>
    <w:multiLevelType w:val="hybridMultilevel"/>
    <w:tmpl w:val="3460C41C"/>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14" w15:restartNumberingAfterBreak="0">
    <w:nsid w:val="1BFC587A"/>
    <w:multiLevelType w:val="hybridMultilevel"/>
    <w:tmpl w:val="C5444CD4"/>
    <w:lvl w:ilvl="0" w:tplc="C046CE0C">
      <w:start w:val="1"/>
      <w:numFmt w:val="bullet"/>
      <w:pStyle w:val="ReqField"/>
      <w:lvlText w:val=""/>
      <w:lvlPicBulletId w:val="0"/>
      <w:lvlJc w:val="left"/>
      <w:pPr>
        <w:tabs>
          <w:tab w:val="num" w:pos="720"/>
        </w:tabs>
        <w:ind w:left="720" w:hanging="360"/>
      </w:pPr>
      <w:rPr>
        <w:rFonts w:ascii="Symbol" w:hAnsi="Symbol" w:hint="default"/>
      </w:rPr>
    </w:lvl>
    <w:lvl w:ilvl="1" w:tplc="DBFABC4C" w:tentative="1">
      <w:start w:val="1"/>
      <w:numFmt w:val="bullet"/>
      <w:lvlText w:val=""/>
      <w:lvlJc w:val="left"/>
      <w:pPr>
        <w:tabs>
          <w:tab w:val="num" w:pos="1440"/>
        </w:tabs>
        <w:ind w:left="1440" w:hanging="360"/>
      </w:pPr>
      <w:rPr>
        <w:rFonts w:ascii="Symbol" w:hAnsi="Symbol" w:hint="default"/>
      </w:rPr>
    </w:lvl>
    <w:lvl w:ilvl="2" w:tplc="240432AA" w:tentative="1">
      <w:start w:val="1"/>
      <w:numFmt w:val="bullet"/>
      <w:lvlText w:val=""/>
      <w:lvlJc w:val="left"/>
      <w:pPr>
        <w:tabs>
          <w:tab w:val="num" w:pos="2160"/>
        </w:tabs>
        <w:ind w:left="2160" w:hanging="360"/>
      </w:pPr>
      <w:rPr>
        <w:rFonts w:ascii="Symbol" w:hAnsi="Symbol" w:hint="default"/>
      </w:rPr>
    </w:lvl>
    <w:lvl w:ilvl="3" w:tplc="01CC44BA" w:tentative="1">
      <w:start w:val="1"/>
      <w:numFmt w:val="bullet"/>
      <w:lvlText w:val=""/>
      <w:lvlJc w:val="left"/>
      <w:pPr>
        <w:tabs>
          <w:tab w:val="num" w:pos="2880"/>
        </w:tabs>
        <w:ind w:left="2880" w:hanging="360"/>
      </w:pPr>
      <w:rPr>
        <w:rFonts w:ascii="Symbol" w:hAnsi="Symbol" w:hint="default"/>
      </w:rPr>
    </w:lvl>
    <w:lvl w:ilvl="4" w:tplc="0C184406" w:tentative="1">
      <w:start w:val="1"/>
      <w:numFmt w:val="bullet"/>
      <w:lvlText w:val=""/>
      <w:lvlJc w:val="left"/>
      <w:pPr>
        <w:tabs>
          <w:tab w:val="num" w:pos="3600"/>
        </w:tabs>
        <w:ind w:left="3600" w:hanging="360"/>
      </w:pPr>
      <w:rPr>
        <w:rFonts w:ascii="Symbol" w:hAnsi="Symbol" w:hint="default"/>
      </w:rPr>
    </w:lvl>
    <w:lvl w:ilvl="5" w:tplc="0458F27A" w:tentative="1">
      <w:start w:val="1"/>
      <w:numFmt w:val="bullet"/>
      <w:lvlText w:val=""/>
      <w:lvlJc w:val="left"/>
      <w:pPr>
        <w:tabs>
          <w:tab w:val="num" w:pos="4320"/>
        </w:tabs>
        <w:ind w:left="4320" w:hanging="360"/>
      </w:pPr>
      <w:rPr>
        <w:rFonts w:ascii="Symbol" w:hAnsi="Symbol" w:hint="default"/>
      </w:rPr>
    </w:lvl>
    <w:lvl w:ilvl="6" w:tplc="F5D6C454" w:tentative="1">
      <w:start w:val="1"/>
      <w:numFmt w:val="bullet"/>
      <w:lvlText w:val=""/>
      <w:lvlJc w:val="left"/>
      <w:pPr>
        <w:tabs>
          <w:tab w:val="num" w:pos="5040"/>
        </w:tabs>
        <w:ind w:left="5040" w:hanging="360"/>
      </w:pPr>
      <w:rPr>
        <w:rFonts w:ascii="Symbol" w:hAnsi="Symbol" w:hint="default"/>
      </w:rPr>
    </w:lvl>
    <w:lvl w:ilvl="7" w:tplc="86945FEE" w:tentative="1">
      <w:start w:val="1"/>
      <w:numFmt w:val="bullet"/>
      <w:lvlText w:val=""/>
      <w:lvlJc w:val="left"/>
      <w:pPr>
        <w:tabs>
          <w:tab w:val="num" w:pos="5760"/>
        </w:tabs>
        <w:ind w:left="5760" w:hanging="360"/>
      </w:pPr>
      <w:rPr>
        <w:rFonts w:ascii="Symbol" w:hAnsi="Symbol" w:hint="default"/>
      </w:rPr>
    </w:lvl>
    <w:lvl w:ilvl="8" w:tplc="C0C6EE6A" w:tentative="1">
      <w:start w:val="1"/>
      <w:numFmt w:val="bullet"/>
      <w:lvlText w:val=""/>
      <w:lvlJc w:val="left"/>
      <w:pPr>
        <w:tabs>
          <w:tab w:val="num" w:pos="6480"/>
        </w:tabs>
        <w:ind w:left="6480" w:hanging="360"/>
      </w:pPr>
      <w:rPr>
        <w:rFonts w:ascii="Symbol" w:hAnsi="Symbol" w:hint="default"/>
      </w:rPr>
    </w:lvl>
  </w:abstractNum>
  <w:abstractNum w:abstractNumId="115" w15:restartNumberingAfterBreak="0">
    <w:nsid w:val="1C2A1E61"/>
    <w:multiLevelType w:val="multilevel"/>
    <w:tmpl w:val="90F45324"/>
    <w:lvl w:ilvl="0">
      <w:start w:val="1"/>
      <w:numFmt w:val="bullet"/>
      <w:lvlText w:val=""/>
      <w:lvlPicBulletId w:val="2"/>
      <w:lvlJc w:val="left"/>
      <w:pPr>
        <w:ind w:left="1080" w:hanging="360"/>
      </w:pPr>
      <w:rPr>
        <w:rFonts w:ascii="Symbol" w:hAnsi="Symbol" w:hint="default"/>
        <w:color w:val="auto"/>
        <w:position w:val="-4"/>
        <w:sz w:val="20"/>
        <w:szCs w:val="20"/>
      </w:rPr>
    </w:lvl>
    <w:lvl w:ilvl="1">
      <w:start w:val="1"/>
      <w:numFmt w:val="decimal"/>
      <w:lvlText w:val="%2."/>
      <w:lvlJc w:val="left"/>
      <w:pPr>
        <w:ind w:left="1800" w:hanging="360"/>
      </w:pPr>
      <w:rPr>
        <w:rFonts w:hint="default"/>
      </w:rPr>
    </w:lvl>
    <w:lvl w:ilvl="2">
      <w:start w:val="1"/>
      <w:numFmt w:val="decimal"/>
      <w:lvlText w:val="%3."/>
      <w:lvlJc w:val="left"/>
      <w:pPr>
        <w:ind w:left="2520" w:hanging="360"/>
      </w:pPr>
      <w:rPr>
        <w:rFonts w:hint="default"/>
      </w:rPr>
    </w:lvl>
    <w:lvl w:ilvl="3">
      <w:start w:val="1"/>
      <w:numFmt w:val="decimal"/>
      <w:lvlText w:val="%4."/>
      <w:lvlJc w:val="left"/>
      <w:pPr>
        <w:ind w:left="3240" w:hanging="360"/>
      </w:pPr>
      <w:rPr>
        <w:rFonts w:hint="default"/>
      </w:rPr>
    </w:lvl>
    <w:lvl w:ilvl="4">
      <w:start w:val="1"/>
      <w:numFmt w:val="decimal"/>
      <w:lvlText w:val="%5."/>
      <w:lvlJc w:val="left"/>
      <w:pPr>
        <w:ind w:left="3960" w:hanging="360"/>
      </w:pPr>
      <w:rPr>
        <w:rFonts w:hint="default"/>
      </w:rPr>
    </w:lvl>
    <w:lvl w:ilvl="5">
      <w:start w:val="1"/>
      <w:numFmt w:val="decimal"/>
      <w:lvlText w:val="%6."/>
      <w:lvlJc w:val="left"/>
      <w:pPr>
        <w:ind w:left="4680" w:hanging="360"/>
      </w:pPr>
      <w:rPr>
        <w:rFonts w:hint="default"/>
      </w:rPr>
    </w:lvl>
    <w:lvl w:ilvl="6">
      <w:start w:val="1"/>
      <w:numFmt w:val="decimal"/>
      <w:lvlText w:val="%7."/>
      <w:lvlJc w:val="left"/>
      <w:pPr>
        <w:ind w:left="5400" w:hanging="360"/>
      </w:pPr>
      <w:rPr>
        <w:rFonts w:hint="default"/>
      </w:rPr>
    </w:lvl>
    <w:lvl w:ilvl="7">
      <w:start w:val="1"/>
      <w:numFmt w:val="decimal"/>
      <w:lvlText w:val="%8."/>
      <w:lvlJc w:val="left"/>
      <w:pPr>
        <w:ind w:left="6120" w:hanging="360"/>
      </w:pPr>
      <w:rPr>
        <w:rFonts w:hint="default"/>
      </w:rPr>
    </w:lvl>
    <w:lvl w:ilvl="8">
      <w:numFmt w:val="decimal"/>
      <w:lvlText w:val=""/>
      <w:lvlJc w:val="left"/>
      <w:pPr>
        <w:ind w:left="360" w:firstLine="0"/>
      </w:pPr>
      <w:rPr>
        <w:rFonts w:hint="default"/>
      </w:rPr>
    </w:lvl>
  </w:abstractNum>
  <w:abstractNum w:abstractNumId="116" w15:restartNumberingAfterBreak="0">
    <w:nsid w:val="1C2C0093"/>
    <w:multiLevelType w:val="hybridMultilevel"/>
    <w:tmpl w:val="7D86142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7" w15:restartNumberingAfterBreak="0">
    <w:nsid w:val="1C44161D"/>
    <w:multiLevelType w:val="hybridMultilevel"/>
    <w:tmpl w:val="1D303D08"/>
    <w:lvl w:ilvl="0" w:tplc="D71C06B4">
      <w:start w:val="1"/>
      <w:numFmt w:val="bullet"/>
      <w:lvlText w:val=""/>
      <w:lvlPicBulletId w:val="1"/>
      <w:lvlJc w:val="left"/>
      <w:pPr>
        <w:tabs>
          <w:tab w:val="num" w:pos="720"/>
        </w:tabs>
        <w:ind w:left="720" w:hanging="360"/>
      </w:pPr>
      <w:rPr>
        <w:rFonts w:ascii="Symbol" w:hAnsi="Symbol" w:hint="default"/>
      </w:rPr>
    </w:lvl>
    <w:lvl w:ilvl="1" w:tplc="6EF42A20" w:tentative="1">
      <w:start w:val="1"/>
      <w:numFmt w:val="bullet"/>
      <w:lvlText w:val=""/>
      <w:lvlJc w:val="left"/>
      <w:pPr>
        <w:tabs>
          <w:tab w:val="num" w:pos="1440"/>
        </w:tabs>
        <w:ind w:left="1440" w:hanging="360"/>
      </w:pPr>
      <w:rPr>
        <w:rFonts w:ascii="Symbol" w:hAnsi="Symbol" w:hint="default"/>
      </w:rPr>
    </w:lvl>
    <w:lvl w:ilvl="2" w:tplc="5AF269C6" w:tentative="1">
      <w:start w:val="1"/>
      <w:numFmt w:val="bullet"/>
      <w:lvlText w:val=""/>
      <w:lvlJc w:val="left"/>
      <w:pPr>
        <w:tabs>
          <w:tab w:val="num" w:pos="2160"/>
        </w:tabs>
        <w:ind w:left="2160" w:hanging="360"/>
      </w:pPr>
      <w:rPr>
        <w:rFonts w:ascii="Symbol" w:hAnsi="Symbol" w:hint="default"/>
      </w:rPr>
    </w:lvl>
    <w:lvl w:ilvl="3" w:tplc="58C4D2D2" w:tentative="1">
      <w:start w:val="1"/>
      <w:numFmt w:val="bullet"/>
      <w:lvlText w:val=""/>
      <w:lvlJc w:val="left"/>
      <w:pPr>
        <w:tabs>
          <w:tab w:val="num" w:pos="2880"/>
        </w:tabs>
        <w:ind w:left="2880" w:hanging="360"/>
      </w:pPr>
      <w:rPr>
        <w:rFonts w:ascii="Symbol" w:hAnsi="Symbol" w:hint="default"/>
      </w:rPr>
    </w:lvl>
    <w:lvl w:ilvl="4" w:tplc="40323E64" w:tentative="1">
      <w:start w:val="1"/>
      <w:numFmt w:val="bullet"/>
      <w:lvlText w:val=""/>
      <w:lvlJc w:val="left"/>
      <w:pPr>
        <w:tabs>
          <w:tab w:val="num" w:pos="3600"/>
        </w:tabs>
        <w:ind w:left="3600" w:hanging="360"/>
      </w:pPr>
      <w:rPr>
        <w:rFonts w:ascii="Symbol" w:hAnsi="Symbol" w:hint="default"/>
      </w:rPr>
    </w:lvl>
    <w:lvl w:ilvl="5" w:tplc="D1288FF2" w:tentative="1">
      <w:start w:val="1"/>
      <w:numFmt w:val="bullet"/>
      <w:lvlText w:val=""/>
      <w:lvlJc w:val="left"/>
      <w:pPr>
        <w:tabs>
          <w:tab w:val="num" w:pos="4320"/>
        </w:tabs>
        <w:ind w:left="4320" w:hanging="360"/>
      </w:pPr>
      <w:rPr>
        <w:rFonts w:ascii="Symbol" w:hAnsi="Symbol" w:hint="default"/>
      </w:rPr>
    </w:lvl>
    <w:lvl w:ilvl="6" w:tplc="C1DEE664" w:tentative="1">
      <w:start w:val="1"/>
      <w:numFmt w:val="bullet"/>
      <w:lvlText w:val=""/>
      <w:lvlJc w:val="left"/>
      <w:pPr>
        <w:tabs>
          <w:tab w:val="num" w:pos="5040"/>
        </w:tabs>
        <w:ind w:left="5040" w:hanging="360"/>
      </w:pPr>
      <w:rPr>
        <w:rFonts w:ascii="Symbol" w:hAnsi="Symbol" w:hint="default"/>
      </w:rPr>
    </w:lvl>
    <w:lvl w:ilvl="7" w:tplc="24D2F13A" w:tentative="1">
      <w:start w:val="1"/>
      <w:numFmt w:val="bullet"/>
      <w:lvlText w:val=""/>
      <w:lvlJc w:val="left"/>
      <w:pPr>
        <w:tabs>
          <w:tab w:val="num" w:pos="5760"/>
        </w:tabs>
        <w:ind w:left="5760" w:hanging="360"/>
      </w:pPr>
      <w:rPr>
        <w:rFonts w:ascii="Symbol" w:hAnsi="Symbol" w:hint="default"/>
      </w:rPr>
    </w:lvl>
    <w:lvl w:ilvl="8" w:tplc="FBEC59BE" w:tentative="1">
      <w:start w:val="1"/>
      <w:numFmt w:val="bullet"/>
      <w:lvlText w:val=""/>
      <w:lvlJc w:val="left"/>
      <w:pPr>
        <w:tabs>
          <w:tab w:val="num" w:pos="6480"/>
        </w:tabs>
        <w:ind w:left="6480" w:hanging="360"/>
      </w:pPr>
      <w:rPr>
        <w:rFonts w:ascii="Symbol" w:hAnsi="Symbol" w:hint="default"/>
      </w:rPr>
    </w:lvl>
  </w:abstractNum>
  <w:abstractNum w:abstractNumId="118" w15:restartNumberingAfterBreak="0">
    <w:nsid w:val="1C4D7ECA"/>
    <w:multiLevelType w:val="hybridMultilevel"/>
    <w:tmpl w:val="C7E65EFE"/>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9" w15:restartNumberingAfterBreak="0">
    <w:nsid w:val="1C88381C"/>
    <w:multiLevelType w:val="hybridMultilevel"/>
    <w:tmpl w:val="BA7EF7CE"/>
    <w:lvl w:ilvl="0" w:tplc="A8B48666">
      <w:start w:val="1"/>
      <w:numFmt w:val="bullet"/>
      <w:pStyle w:val="InstructionalBullet1"/>
      <w:lvlText w:val=""/>
      <w:lvlJc w:val="left"/>
      <w:pPr>
        <w:tabs>
          <w:tab w:val="num" w:pos="720"/>
        </w:tabs>
        <w:ind w:left="720" w:hanging="360"/>
      </w:pPr>
      <w:rPr>
        <w:rFonts w:ascii="Symbol" w:hAnsi="Symbol" w:hint="default"/>
      </w:rPr>
    </w:lvl>
    <w:lvl w:ilvl="1" w:tplc="98905A2C">
      <w:start w:val="1"/>
      <w:numFmt w:val="bullet"/>
      <w:lvlText w:val="o"/>
      <w:lvlJc w:val="left"/>
      <w:pPr>
        <w:tabs>
          <w:tab w:val="num" w:pos="1440"/>
        </w:tabs>
        <w:ind w:left="1440" w:hanging="360"/>
      </w:pPr>
      <w:rPr>
        <w:rFonts w:ascii="Courier New" w:hAnsi="Courier New" w:cs="Courier New" w:hint="default"/>
      </w:rPr>
    </w:lvl>
    <w:lvl w:ilvl="2" w:tplc="BBECEF1A" w:tentative="1">
      <w:start w:val="1"/>
      <w:numFmt w:val="bullet"/>
      <w:lvlText w:val=""/>
      <w:lvlJc w:val="left"/>
      <w:pPr>
        <w:tabs>
          <w:tab w:val="num" w:pos="2160"/>
        </w:tabs>
        <w:ind w:left="2160" w:hanging="360"/>
      </w:pPr>
      <w:rPr>
        <w:rFonts w:ascii="Wingdings" w:hAnsi="Wingdings" w:hint="default"/>
      </w:rPr>
    </w:lvl>
    <w:lvl w:ilvl="3" w:tplc="6D722AB8" w:tentative="1">
      <w:start w:val="1"/>
      <w:numFmt w:val="bullet"/>
      <w:lvlText w:val=""/>
      <w:lvlJc w:val="left"/>
      <w:pPr>
        <w:tabs>
          <w:tab w:val="num" w:pos="2880"/>
        </w:tabs>
        <w:ind w:left="2880" w:hanging="360"/>
      </w:pPr>
      <w:rPr>
        <w:rFonts w:ascii="Symbol" w:hAnsi="Symbol" w:hint="default"/>
      </w:rPr>
    </w:lvl>
    <w:lvl w:ilvl="4" w:tplc="2348F26E" w:tentative="1">
      <w:start w:val="1"/>
      <w:numFmt w:val="bullet"/>
      <w:lvlText w:val="o"/>
      <w:lvlJc w:val="left"/>
      <w:pPr>
        <w:tabs>
          <w:tab w:val="num" w:pos="3600"/>
        </w:tabs>
        <w:ind w:left="3600" w:hanging="360"/>
      </w:pPr>
      <w:rPr>
        <w:rFonts w:ascii="Courier New" w:hAnsi="Courier New" w:cs="Courier New" w:hint="default"/>
      </w:rPr>
    </w:lvl>
    <w:lvl w:ilvl="5" w:tplc="30384AFE" w:tentative="1">
      <w:start w:val="1"/>
      <w:numFmt w:val="bullet"/>
      <w:lvlText w:val=""/>
      <w:lvlJc w:val="left"/>
      <w:pPr>
        <w:tabs>
          <w:tab w:val="num" w:pos="4320"/>
        </w:tabs>
        <w:ind w:left="4320" w:hanging="360"/>
      </w:pPr>
      <w:rPr>
        <w:rFonts w:ascii="Wingdings" w:hAnsi="Wingdings" w:hint="default"/>
      </w:rPr>
    </w:lvl>
    <w:lvl w:ilvl="6" w:tplc="89145B58" w:tentative="1">
      <w:start w:val="1"/>
      <w:numFmt w:val="bullet"/>
      <w:lvlText w:val=""/>
      <w:lvlJc w:val="left"/>
      <w:pPr>
        <w:tabs>
          <w:tab w:val="num" w:pos="5040"/>
        </w:tabs>
        <w:ind w:left="5040" w:hanging="360"/>
      </w:pPr>
      <w:rPr>
        <w:rFonts w:ascii="Symbol" w:hAnsi="Symbol" w:hint="default"/>
      </w:rPr>
    </w:lvl>
    <w:lvl w:ilvl="7" w:tplc="A9B64C86" w:tentative="1">
      <w:start w:val="1"/>
      <w:numFmt w:val="bullet"/>
      <w:lvlText w:val="o"/>
      <w:lvlJc w:val="left"/>
      <w:pPr>
        <w:tabs>
          <w:tab w:val="num" w:pos="5760"/>
        </w:tabs>
        <w:ind w:left="5760" w:hanging="360"/>
      </w:pPr>
      <w:rPr>
        <w:rFonts w:ascii="Courier New" w:hAnsi="Courier New" w:cs="Courier New" w:hint="default"/>
      </w:rPr>
    </w:lvl>
    <w:lvl w:ilvl="8" w:tplc="2580E196" w:tentative="1">
      <w:start w:val="1"/>
      <w:numFmt w:val="bullet"/>
      <w:lvlText w:val=""/>
      <w:lvlJc w:val="left"/>
      <w:pPr>
        <w:tabs>
          <w:tab w:val="num" w:pos="6480"/>
        </w:tabs>
        <w:ind w:left="6480" w:hanging="360"/>
      </w:pPr>
      <w:rPr>
        <w:rFonts w:ascii="Wingdings" w:hAnsi="Wingdings" w:hint="default"/>
      </w:rPr>
    </w:lvl>
  </w:abstractNum>
  <w:abstractNum w:abstractNumId="120" w15:restartNumberingAfterBreak="0">
    <w:nsid w:val="1CA92B10"/>
    <w:multiLevelType w:val="hybridMultilevel"/>
    <w:tmpl w:val="899E0D80"/>
    <w:lvl w:ilvl="0" w:tplc="5BECEA76">
      <w:start w:val="1"/>
      <w:numFmt w:val="bullet"/>
      <w:lvlText w:val=""/>
      <w:lvlPicBulletId w:val="2"/>
      <w:lvlJc w:val="left"/>
      <w:pPr>
        <w:ind w:left="720" w:hanging="360"/>
      </w:pPr>
      <w:rPr>
        <w:rFonts w:ascii="Symbol" w:hAnsi="Symbol" w:hint="default"/>
        <w:color w:val="auto"/>
        <w:position w:val="-4"/>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 w15:restartNumberingAfterBreak="0">
    <w:nsid w:val="1CAF0CB2"/>
    <w:multiLevelType w:val="hybridMultilevel"/>
    <w:tmpl w:val="869C7408"/>
    <w:lvl w:ilvl="0" w:tplc="23F61D70">
      <w:start w:val="1"/>
      <w:numFmt w:val="bullet"/>
      <w:lvlText w:val=""/>
      <w:lvlPicBulletId w:val="3"/>
      <w:lvlJc w:val="left"/>
      <w:pPr>
        <w:ind w:left="720" w:hanging="360"/>
      </w:pPr>
      <w:rPr>
        <w:rFonts w:ascii="Symbol" w:hAnsi="Symbol" w:hint="default"/>
        <w:color w:val="auto"/>
        <w:position w:val="-4"/>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2" w15:restartNumberingAfterBreak="0">
    <w:nsid w:val="1DE34637"/>
    <w:multiLevelType w:val="hybridMultilevel"/>
    <w:tmpl w:val="F7F07742"/>
    <w:lvl w:ilvl="0" w:tplc="04090001">
      <w:start w:val="1"/>
      <w:numFmt w:val="bullet"/>
      <w:lvlText w:val=""/>
      <w:lvlJc w:val="left"/>
      <w:pPr>
        <w:ind w:left="720" w:hanging="360"/>
      </w:pPr>
      <w:rPr>
        <w:rFonts w:ascii="Symbol" w:hAnsi="Symbol" w:hint="default"/>
        <w:color w:val="auto"/>
        <w:position w:val="-4"/>
        <w:sz w:val="20"/>
        <w:szCs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3" w15:restartNumberingAfterBreak="0">
    <w:nsid w:val="20EC3E4F"/>
    <w:multiLevelType w:val="hybridMultilevel"/>
    <w:tmpl w:val="52F88756"/>
    <w:lvl w:ilvl="0" w:tplc="23F61D70">
      <w:start w:val="1"/>
      <w:numFmt w:val="bullet"/>
      <w:lvlText w:val=""/>
      <w:lvlPicBulletId w:val="3"/>
      <w:lvlJc w:val="left"/>
      <w:pPr>
        <w:ind w:left="1440" w:hanging="360"/>
      </w:pPr>
      <w:rPr>
        <w:rFonts w:ascii="Symbol" w:hAnsi="Symbol" w:hint="default"/>
        <w:color w:val="FFFF00"/>
        <w:position w:val="-4"/>
        <w:sz w:val="20"/>
      </w:rPr>
    </w:lvl>
    <w:lvl w:ilvl="1" w:tplc="8A461F14">
      <w:start w:val="1"/>
      <w:numFmt w:val="bullet"/>
      <w:lvlText w:val=""/>
      <w:lvlJc w:val="left"/>
      <w:pPr>
        <w:tabs>
          <w:tab w:val="num" w:pos="1440"/>
        </w:tabs>
        <w:ind w:left="1440" w:hanging="360"/>
      </w:pPr>
      <w:rPr>
        <w:rFonts w:ascii="Wingdings" w:hAnsi="Wingdings" w:hint="default"/>
        <w:sz w:val="18"/>
        <w:szCs w:val="18"/>
      </w:rPr>
    </w:lvl>
    <w:lvl w:ilvl="2" w:tplc="04090005">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4" w15:restartNumberingAfterBreak="0">
    <w:nsid w:val="2165607D"/>
    <w:multiLevelType w:val="hybridMultilevel"/>
    <w:tmpl w:val="D902C25A"/>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5" w15:restartNumberingAfterBreak="0">
    <w:nsid w:val="221E2157"/>
    <w:multiLevelType w:val="hybridMultilevel"/>
    <w:tmpl w:val="9DE49A9C"/>
    <w:lvl w:ilvl="0" w:tplc="23F61D70">
      <w:start w:val="1"/>
      <w:numFmt w:val="bullet"/>
      <w:lvlText w:val=""/>
      <w:lvlPicBulletId w:val="3"/>
      <w:lvlJc w:val="left"/>
      <w:pPr>
        <w:ind w:left="1440" w:hanging="360"/>
      </w:pPr>
      <w:rPr>
        <w:rFonts w:ascii="Symbol" w:hAnsi="Symbol" w:hint="default"/>
        <w:color w:val="FFFF00"/>
        <w:position w:val="-4"/>
        <w:sz w:val="20"/>
      </w:rPr>
    </w:lvl>
    <w:lvl w:ilvl="1" w:tplc="8A461F14">
      <w:start w:val="1"/>
      <w:numFmt w:val="bullet"/>
      <w:lvlText w:val=""/>
      <w:lvlJc w:val="left"/>
      <w:pPr>
        <w:tabs>
          <w:tab w:val="num" w:pos="1440"/>
        </w:tabs>
        <w:ind w:left="1440" w:hanging="360"/>
      </w:pPr>
      <w:rPr>
        <w:rFonts w:ascii="Wingdings" w:hAnsi="Wingdings" w:hint="default"/>
        <w:sz w:val="18"/>
        <w:szCs w:val="18"/>
      </w:rPr>
    </w:lvl>
    <w:lvl w:ilvl="2" w:tplc="04090005">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6" w15:restartNumberingAfterBreak="0">
    <w:nsid w:val="222A6938"/>
    <w:multiLevelType w:val="hybridMultilevel"/>
    <w:tmpl w:val="B2D4F218"/>
    <w:lvl w:ilvl="0" w:tplc="14A2CF92">
      <w:start w:val="1"/>
      <w:numFmt w:val="bullet"/>
      <w:lvlText w:val=""/>
      <w:lvlPicBulletId w:val="0"/>
      <w:lvlJc w:val="left"/>
      <w:pPr>
        <w:tabs>
          <w:tab w:val="num" w:pos="720"/>
        </w:tabs>
        <w:ind w:left="720" w:hanging="360"/>
      </w:pPr>
      <w:rPr>
        <w:rFonts w:ascii="Symbol" w:hAnsi="Symbol" w:hint="default"/>
      </w:rPr>
    </w:lvl>
    <w:lvl w:ilvl="1" w:tplc="B4909866" w:tentative="1">
      <w:start w:val="1"/>
      <w:numFmt w:val="bullet"/>
      <w:lvlText w:val=""/>
      <w:lvlJc w:val="left"/>
      <w:pPr>
        <w:tabs>
          <w:tab w:val="num" w:pos="1440"/>
        </w:tabs>
        <w:ind w:left="1440" w:hanging="360"/>
      </w:pPr>
      <w:rPr>
        <w:rFonts w:ascii="Symbol" w:hAnsi="Symbol" w:hint="default"/>
      </w:rPr>
    </w:lvl>
    <w:lvl w:ilvl="2" w:tplc="F80211DA" w:tentative="1">
      <w:start w:val="1"/>
      <w:numFmt w:val="bullet"/>
      <w:lvlText w:val=""/>
      <w:lvlJc w:val="left"/>
      <w:pPr>
        <w:tabs>
          <w:tab w:val="num" w:pos="2160"/>
        </w:tabs>
        <w:ind w:left="2160" w:hanging="360"/>
      </w:pPr>
      <w:rPr>
        <w:rFonts w:ascii="Symbol" w:hAnsi="Symbol" w:hint="default"/>
      </w:rPr>
    </w:lvl>
    <w:lvl w:ilvl="3" w:tplc="27182174" w:tentative="1">
      <w:start w:val="1"/>
      <w:numFmt w:val="bullet"/>
      <w:lvlText w:val=""/>
      <w:lvlJc w:val="left"/>
      <w:pPr>
        <w:tabs>
          <w:tab w:val="num" w:pos="2880"/>
        </w:tabs>
        <w:ind w:left="2880" w:hanging="360"/>
      </w:pPr>
      <w:rPr>
        <w:rFonts w:ascii="Symbol" w:hAnsi="Symbol" w:hint="default"/>
      </w:rPr>
    </w:lvl>
    <w:lvl w:ilvl="4" w:tplc="DB3637FA" w:tentative="1">
      <w:start w:val="1"/>
      <w:numFmt w:val="bullet"/>
      <w:lvlText w:val=""/>
      <w:lvlJc w:val="left"/>
      <w:pPr>
        <w:tabs>
          <w:tab w:val="num" w:pos="3600"/>
        </w:tabs>
        <w:ind w:left="3600" w:hanging="360"/>
      </w:pPr>
      <w:rPr>
        <w:rFonts w:ascii="Symbol" w:hAnsi="Symbol" w:hint="default"/>
      </w:rPr>
    </w:lvl>
    <w:lvl w:ilvl="5" w:tplc="E4F8BB74" w:tentative="1">
      <w:start w:val="1"/>
      <w:numFmt w:val="bullet"/>
      <w:lvlText w:val=""/>
      <w:lvlJc w:val="left"/>
      <w:pPr>
        <w:tabs>
          <w:tab w:val="num" w:pos="4320"/>
        </w:tabs>
        <w:ind w:left="4320" w:hanging="360"/>
      </w:pPr>
      <w:rPr>
        <w:rFonts w:ascii="Symbol" w:hAnsi="Symbol" w:hint="default"/>
      </w:rPr>
    </w:lvl>
    <w:lvl w:ilvl="6" w:tplc="05444AB8" w:tentative="1">
      <w:start w:val="1"/>
      <w:numFmt w:val="bullet"/>
      <w:lvlText w:val=""/>
      <w:lvlJc w:val="left"/>
      <w:pPr>
        <w:tabs>
          <w:tab w:val="num" w:pos="5040"/>
        </w:tabs>
        <w:ind w:left="5040" w:hanging="360"/>
      </w:pPr>
      <w:rPr>
        <w:rFonts w:ascii="Symbol" w:hAnsi="Symbol" w:hint="default"/>
      </w:rPr>
    </w:lvl>
    <w:lvl w:ilvl="7" w:tplc="DD56ACB8" w:tentative="1">
      <w:start w:val="1"/>
      <w:numFmt w:val="bullet"/>
      <w:lvlText w:val=""/>
      <w:lvlJc w:val="left"/>
      <w:pPr>
        <w:tabs>
          <w:tab w:val="num" w:pos="5760"/>
        </w:tabs>
        <w:ind w:left="5760" w:hanging="360"/>
      </w:pPr>
      <w:rPr>
        <w:rFonts w:ascii="Symbol" w:hAnsi="Symbol" w:hint="default"/>
      </w:rPr>
    </w:lvl>
    <w:lvl w:ilvl="8" w:tplc="C07000BE" w:tentative="1">
      <w:start w:val="1"/>
      <w:numFmt w:val="bullet"/>
      <w:lvlText w:val=""/>
      <w:lvlJc w:val="left"/>
      <w:pPr>
        <w:tabs>
          <w:tab w:val="num" w:pos="6480"/>
        </w:tabs>
        <w:ind w:left="6480" w:hanging="360"/>
      </w:pPr>
      <w:rPr>
        <w:rFonts w:ascii="Symbol" w:hAnsi="Symbol" w:hint="default"/>
      </w:rPr>
    </w:lvl>
  </w:abstractNum>
  <w:abstractNum w:abstractNumId="127" w15:restartNumberingAfterBreak="0">
    <w:nsid w:val="2236176F"/>
    <w:multiLevelType w:val="hybridMultilevel"/>
    <w:tmpl w:val="5E22A44E"/>
    <w:lvl w:ilvl="0" w:tplc="5BECEA76">
      <w:start w:val="1"/>
      <w:numFmt w:val="bullet"/>
      <w:lvlText w:val=""/>
      <w:lvlPicBulletId w:val="2"/>
      <w:lvlJc w:val="left"/>
      <w:pPr>
        <w:ind w:left="720" w:hanging="360"/>
      </w:pPr>
      <w:rPr>
        <w:rFonts w:ascii="Symbol" w:hAnsi="Symbol" w:hint="default"/>
        <w:color w:val="auto"/>
        <w:position w:val="-4"/>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8" w15:restartNumberingAfterBreak="0">
    <w:nsid w:val="22596068"/>
    <w:multiLevelType w:val="hybridMultilevel"/>
    <w:tmpl w:val="932A520E"/>
    <w:lvl w:ilvl="0" w:tplc="5BECEA76">
      <w:start w:val="1"/>
      <w:numFmt w:val="bullet"/>
      <w:lvlText w:val=""/>
      <w:lvlPicBulletId w:val="2"/>
      <w:lvlJc w:val="left"/>
      <w:pPr>
        <w:ind w:left="720" w:hanging="360"/>
      </w:pPr>
      <w:rPr>
        <w:rFonts w:ascii="Symbol" w:hAnsi="Symbol" w:hint="default"/>
        <w:color w:val="auto"/>
        <w:position w:val="-4"/>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9" w15:restartNumberingAfterBreak="0">
    <w:nsid w:val="22652D1F"/>
    <w:multiLevelType w:val="hybridMultilevel"/>
    <w:tmpl w:val="94646312"/>
    <w:lvl w:ilvl="0" w:tplc="5BECEA76">
      <w:start w:val="1"/>
      <w:numFmt w:val="bullet"/>
      <w:lvlText w:val=""/>
      <w:lvlPicBulletId w:val="2"/>
      <w:lvlJc w:val="left"/>
      <w:pPr>
        <w:ind w:left="1080" w:hanging="360"/>
      </w:pPr>
      <w:rPr>
        <w:rFonts w:ascii="Symbol" w:hAnsi="Symbol" w:hint="default"/>
        <w:color w:val="auto"/>
        <w:position w:val="-4"/>
        <w:sz w:val="20"/>
        <w:szCs w:val="24"/>
      </w:rPr>
    </w:lvl>
    <w:lvl w:ilvl="1" w:tplc="04090003">
      <w:start w:val="1"/>
      <w:numFmt w:val="bullet"/>
      <w:lvlText w:val="o"/>
      <w:lvlJc w:val="left"/>
      <w:pPr>
        <w:ind w:left="1980" w:hanging="360"/>
      </w:pPr>
      <w:rPr>
        <w:rFonts w:ascii="Courier New" w:hAnsi="Courier New" w:cs="Courier New" w:hint="default"/>
      </w:rPr>
    </w:lvl>
    <w:lvl w:ilvl="2" w:tplc="04090005">
      <w:start w:val="1"/>
      <w:numFmt w:val="bullet"/>
      <w:lvlText w:val=""/>
      <w:lvlJc w:val="left"/>
      <w:pPr>
        <w:ind w:left="2700" w:hanging="360"/>
      </w:pPr>
      <w:rPr>
        <w:rFonts w:ascii="Wingdings" w:hAnsi="Wingdings" w:hint="default"/>
      </w:rPr>
    </w:lvl>
    <w:lvl w:ilvl="3" w:tplc="0409000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30" w15:restartNumberingAfterBreak="0">
    <w:nsid w:val="227F23AD"/>
    <w:multiLevelType w:val="hybridMultilevel"/>
    <w:tmpl w:val="CBF8887A"/>
    <w:lvl w:ilvl="0" w:tplc="5BECEA76">
      <w:start w:val="1"/>
      <w:numFmt w:val="bullet"/>
      <w:lvlText w:val=""/>
      <w:lvlPicBulletId w:val="2"/>
      <w:lvlJc w:val="left"/>
      <w:pPr>
        <w:ind w:left="1080" w:hanging="360"/>
      </w:pPr>
      <w:rPr>
        <w:rFonts w:ascii="Symbol" w:hAnsi="Symbol" w:hint="default"/>
        <w:color w:val="auto"/>
        <w:position w:val="-4"/>
        <w:sz w:val="20"/>
        <w:szCs w:val="24"/>
      </w:rPr>
    </w:lvl>
    <w:lvl w:ilvl="1" w:tplc="04090003">
      <w:start w:val="1"/>
      <w:numFmt w:val="bullet"/>
      <w:lvlText w:val="o"/>
      <w:lvlJc w:val="left"/>
      <w:pPr>
        <w:ind w:left="1980" w:hanging="360"/>
      </w:pPr>
      <w:rPr>
        <w:rFonts w:ascii="Courier New" w:hAnsi="Courier New" w:cs="Courier New" w:hint="default"/>
      </w:rPr>
    </w:lvl>
    <w:lvl w:ilvl="2" w:tplc="04090005">
      <w:start w:val="1"/>
      <w:numFmt w:val="bullet"/>
      <w:lvlText w:val=""/>
      <w:lvlJc w:val="left"/>
      <w:pPr>
        <w:ind w:left="2700" w:hanging="360"/>
      </w:pPr>
      <w:rPr>
        <w:rFonts w:ascii="Wingdings" w:hAnsi="Wingdings" w:hint="default"/>
      </w:rPr>
    </w:lvl>
    <w:lvl w:ilvl="3" w:tplc="0409000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31" w15:restartNumberingAfterBreak="0">
    <w:nsid w:val="22AC5397"/>
    <w:multiLevelType w:val="hybridMultilevel"/>
    <w:tmpl w:val="2B70F5D2"/>
    <w:lvl w:ilvl="0" w:tplc="0BFC33A2">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2" w15:restartNumberingAfterBreak="0">
    <w:nsid w:val="230775FF"/>
    <w:multiLevelType w:val="hybridMultilevel"/>
    <w:tmpl w:val="03F064B6"/>
    <w:lvl w:ilvl="0" w:tplc="23F61D70">
      <w:start w:val="1"/>
      <w:numFmt w:val="bullet"/>
      <w:lvlText w:val=""/>
      <w:lvlPicBulletId w:val="3"/>
      <w:lvlJc w:val="left"/>
      <w:pPr>
        <w:ind w:left="720" w:hanging="360"/>
      </w:pPr>
      <w:rPr>
        <w:rFonts w:ascii="Symbol" w:hAnsi="Symbol" w:hint="default"/>
        <w:color w:val="auto"/>
        <w:position w:val="-4"/>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3" w15:restartNumberingAfterBreak="0">
    <w:nsid w:val="236D4209"/>
    <w:multiLevelType w:val="hybridMultilevel"/>
    <w:tmpl w:val="C31EF0F0"/>
    <w:lvl w:ilvl="0" w:tplc="23F61D70">
      <w:start w:val="1"/>
      <w:numFmt w:val="bullet"/>
      <w:lvlText w:val=""/>
      <w:lvlPicBulletId w:val="3"/>
      <w:lvlJc w:val="left"/>
      <w:pPr>
        <w:ind w:left="1080" w:hanging="360"/>
      </w:pPr>
      <w:rPr>
        <w:rFonts w:ascii="Symbol" w:hAnsi="Symbol" w:hint="default"/>
        <w:color w:val="FFFF00"/>
        <w:position w:val="-4"/>
        <w:sz w:val="20"/>
      </w:rPr>
    </w:lvl>
    <w:lvl w:ilvl="1" w:tplc="23F61D70">
      <w:start w:val="1"/>
      <w:numFmt w:val="bullet"/>
      <w:lvlText w:val=""/>
      <w:lvlPicBulletId w:val="3"/>
      <w:lvlJc w:val="left"/>
      <w:pPr>
        <w:ind w:left="1800" w:hanging="360"/>
      </w:pPr>
      <w:rPr>
        <w:rFonts w:ascii="Symbol" w:hAnsi="Symbol" w:hint="default"/>
        <w:color w:val="FFFF00"/>
        <w:position w:val="-4"/>
        <w:sz w:val="20"/>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4" w15:restartNumberingAfterBreak="0">
    <w:nsid w:val="23C2129B"/>
    <w:multiLevelType w:val="hybridMultilevel"/>
    <w:tmpl w:val="E0EEBD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5" w15:restartNumberingAfterBreak="0">
    <w:nsid w:val="2420212A"/>
    <w:multiLevelType w:val="hybridMultilevel"/>
    <w:tmpl w:val="62C20B9E"/>
    <w:lvl w:ilvl="0" w:tplc="04090001">
      <w:start w:val="1"/>
      <w:numFmt w:val="bullet"/>
      <w:lvlText w:val=""/>
      <w:lvlJc w:val="left"/>
      <w:pPr>
        <w:ind w:left="780" w:hanging="360"/>
      </w:pPr>
      <w:rPr>
        <w:rFonts w:ascii="Symbol" w:hAnsi="Symbol" w:hint="default"/>
      </w:rPr>
    </w:lvl>
    <w:lvl w:ilvl="1" w:tplc="1DE6401C">
      <w:numFmt w:val="bullet"/>
      <w:lvlText w:val="•"/>
      <w:lvlJc w:val="left"/>
      <w:pPr>
        <w:ind w:left="1500" w:hanging="360"/>
      </w:pPr>
      <w:rPr>
        <w:rFonts w:ascii="Times New Roman" w:eastAsia="Times New Roman" w:hAnsi="Times New Roman" w:cs="Times New Roman"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36" w15:restartNumberingAfterBreak="0">
    <w:nsid w:val="2452244E"/>
    <w:multiLevelType w:val="hybridMultilevel"/>
    <w:tmpl w:val="14DCA3FE"/>
    <w:lvl w:ilvl="0" w:tplc="727C85A4">
      <w:start w:val="1"/>
      <w:numFmt w:val="bullet"/>
      <w:lvlText w:val=""/>
      <w:lvlPicBulletId w:val="2"/>
      <w:lvlJc w:val="left"/>
      <w:pPr>
        <w:ind w:left="720" w:hanging="360"/>
      </w:pPr>
      <w:rPr>
        <w:rFonts w:ascii="Symbol" w:hAnsi="Symbol" w:hint="default"/>
        <w:color w:val="auto"/>
        <w:position w:val="-4"/>
        <w:sz w:val="20"/>
        <w:szCs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7" w15:restartNumberingAfterBreak="0">
    <w:nsid w:val="246E5B37"/>
    <w:multiLevelType w:val="hybridMultilevel"/>
    <w:tmpl w:val="06CE75B2"/>
    <w:lvl w:ilvl="0" w:tplc="5BECEA76">
      <w:start w:val="1"/>
      <w:numFmt w:val="bullet"/>
      <w:lvlText w:val=""/>
      <w:lvlPicBulletId w:val="2"/>
      <w:lvlJc w:val="left"/>
      <w:pPr>
        <w:ind w:left="1080" w:hanging="360"/>
      </w:pPr>
      <w:rPr>
        <w:rFonts w:ascii="Symbol" w:hAnsi="Symbol" w:hint="default"/>
        <w:color w:val="auto"/>
        <w:position w:val="-4"/>
        <w:sz w:val="20"/>
        <w:szCs w:val="24"/>
      </w:rPr>
    </w:lvl>
    <w:lvl w:ilvl="1" w:tplc="04090003">
      <w:start w:val="1"/>
      <w:numFmt w:val="bullet"/>
      <w:lvlText w:val="o"/>
      <w:lvlJc w:val="left"/>
      <w:pPr>
        <w:ind w:left="1980" w:hanging="360"/>
      </w:pPr>
      <w:rPr>
        <w:rFonts w:ascii="Courier New" w:hAnsi="Courier New" w:cs="Courier New" w:hint="default"/>
      </w:rPr>
    </w:lvl>
    <w:lvl w:ilvl="2" w:tplc="04090005">
      <w:start w:val="1"/>
      <w:numFmt w:val="bullet"/>
      <w:lvlText w:val=""/>
      <w:lvlJc w:val="left"/>
      <w:pPr>
        <w:ind w:left="2700" w:hanging="360"/>
      </w:pPr>
      <w:rPr>
        <w:rFonts w:ascii="Wingdings" w:hAnsi="Wingdings" w:hint="default"/>
      </w:rPr>
    </w:lvl>
    <w:lvl w:ilvl="3" w:tplc="0409000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38" w15:restartNumberingAfterBreak="0">
    <w:nsid w:val="24CF6367"/>
    <w:multiLevelType w:val="hybridMultilevel"/>
    <w:tmpl w:val="4B8818E4"/>
    <w:lvl w:ilvl="0" w:tplc="4C68A512">
      <w:start w:val="1"/>
      <w:numFmt w:val="bullet"/>
      <w:lvlText w:val=""/>
      <w:lvlPicBulletId w:val="0"/>
      <w:lvlJc w:val="left"/>
      <w:pPr>
        <w:tabs>
          <w:tab w:val="num" w:pos="720"/>
        </w:tabs>
        <w:ind w:left="720" w:hanging="360"/>
      </w:pPr>
      <w:rPr>
        <w:rFonts w:ascii="Symbol" w:hAnsi="Symbol" w:hint="default"/>
      </w:rPr>
    </w:lvl>
    <w:lvl w:ilvl="1" w:tplc="1EEE0E34" w:tentative="1">
      <w:start w:val="1"/>
      <w:numFmt w:val="bullet"/>
      <w:lvlText w:val=""/>
      <w:lvlJc w:val="left"/>
      <w:pPr>
        <w:tabs>
          <w:tab w:val="num" w:pos="1440"/>
        </w:tabs>
        <w:ind w:left="1440" w:hanging="360"/>
      </w:pPr>
      <w:rPr>
        <w:rFonts w:ascii="Symbol" w:hAnsi="Symbol" w:hint="default"/>
      </w:rPr>
    </w:lvl>
    <w:lvl w:ilvl="2" w:tplc="22685438" w:tentative="1">
      <w:start w:val="1"/>
      <w:numFmt w:val="bullet"/>
      <w:lvlText w:val=""/>
      <w:lvlJc w:val="left"/>
      <w:pPr>
        <w:tabs>
          <w:tab w:val="num" w:pos="2160"/>
        </w:tabs>
        <w:ind w:left="2160" w:hanging="360"/>
      </w:pPr>
      <w:rPr>
        <w:rFonts w:ascii="Symbol" w:hAnsi="Symbol" w:hint="default"/>
      </w:rPr>
    </w:lvl>
    <w:lvl w:ilvl="3" w:tplc="4FA4C99E" w:tentative="1">
      <w:start w:val="1"/>
      <w:numFmt w:val="bullet"/>
      <w:lvlText w:val=""/>
      <w:lvlJc w:val="left"/>
      <w:pPr>
        <w:tabs>
          <w:tab w:val="num" w:pos="2880"/>
        </w:tabs>
        <w:ind w:left="2880" w:hanging="360"/>
      </w:pPr>
      <w:rPr>
        <w:rFonts w:ascii="Symbol" w:hAnsi="Symbol" w:hint="default"/>
      </w:rPr>
    </w:lvl>
    <w:lvl w:ilvl="4" w:tplc="251294F8" w:tentative="1">
      <w:start w:val="1"/>
      <w:numFmt w:val="bullet"/>
      <w:lvlText w:val=""/>
      <w:lvlJc w:val="left"/>
      <w:pPr>
        <w:tabs>
          <w:tab w:val="num" w:pos="3600"/>
        </w:tabs>
        <w:ind w:left="3600" w:hanging="360"/>
      </w:pPr>
      <w:rPr>
        <w:rFonts w:ascii="Symbol" w:hAnsi="Symbol" w:hint="default"/>
      </w:rPr>
    </w:lvl>
    <w:lvl w:ilvl="5" w:tplc="6834027E" w:tentative="1">
      <w:start w:val="1"/>
      <w:numFmt w:val="bullet"/>
      <w:lvlText w:val=""/>
      <w:lvlJc w:val="left"/>
      <w:pPr>
        <w:tabs>
          <w:tab w:val="num" w:pos="4320"/>
        </w:tabs>
        <w:ind w:left="4320" w:hanging="360"/>
      </w:pPr>
      <w:rPr>
        <w:rFonts w:ascii="Symbol" w:hAnsi="Symbol" w:hint="default"/>
      </w:rPr>
    </w:lvl>
    <w:lvl w:ilvl="6" w:tplc="FA8A02C2" w:tentative="1">
      <w:start w:val="1"/>
      <w:numFmt w:val="bullet"/>
      <w:lvlText w:val=""/>
      <w:lvlJc w:val="left"/>
      <w:pPr>
        <w:tabs>
          <w:tab w:val="num" w:pos="5040"/>
        </w:tabs>
        <w:ind w:left="5040" w:hanging="360"/>
      </w:pPr>
      <w:rPr>
        <w:rFonts w:ascii="Symbol" w:hAnsi="Symbol" w:hint="default"/>
      </w:rPr>
    </w:lvl>
    <w:lvl w:ilvl="7" w:tplc="42B2008C" w:tentative="1">
      <w:start w:val="1"/>
      <w:numFmt w:val="bullet"/>
      <w:lvlText w:val=""/>
      <w:lvlJc w:val="left"/>
      <w:pPr>
        <w:tabs>
          <w:tab w:val="num" w:pos="5760"/>
        </w:tabs>
        <w:ind w:left="5760" w:hanging="360"/>
      </w:pPr>
      <w:rPr>
        <w:rFonts w:ascii="Symbol" w:hAnsi="Symbol" w:hint="default"/>
      </w:rPr>
    </w:lvl>
    <w:lvl w:ilvl="8" w:tplc="6F6E5710" w:tentative="1">
      <w:start w:val="1"/>
      <w:numFmt w:val="bullet"/>
      <w:lvlText w:val=""/>
      <w:lvlJc w:val="left"/>
      <w:pPr>
        <w:tabs>
          <w:tab w:val="num" w:pos="6480"/>
        </w:tabs>
        <w:ind w:left="6480" w:hanging="360"/>
      </w:pPr>
      <w:rPr>
        <w:rFonts w:ascii="Symbol" w:hAnsi="Symbol" w:hint="default"/>
      </w:rPr>
    </w:lvl>
  </w:abstractNum>
  <w:abstractNum w:abstractNumId="139" w15:restartNumberingAfterBreak="0">
    <w:nsid w:val="25626B8D"/>
    <w:multiLevelType w:val="hybridMultilevel"/>
    <w:tmpl w:val="8DD0FD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0" w15:restartNumberingAfterBreak="0">
    <w:nsid w:val="25AA26AA"/>
    <w:multiLevelType w:val="hybridMultilevel"/>
    <w:tmpl w:val="F884A59A"/>
    <w:lvl w:ilvl="0" w:tplc="23F61D70">
      <w:start w:val="1"/>
      <w:numFmt w:val="bullet"/>
      <w:lvlText w:val=""/>
      <w:lvlPicBulletId w:val="3"/>
      <w:lvlJc w:val="left"/>
      <w:pPr>
        <w:ind w:left="720" w:hanging="360"/>
      </w:pPr>
      <w:rPr>
        <w:rFonts w:ascii="Symbol" w:hAnsi="Symbol" w:hint="default"/>
        <w:color w:val="auto"/>
        <w:position w:val="-4"/>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1" w15:restartNumberingAfterBreak="0">
    <w:nsid w:val="25B13F2C"/>
    <w:multiLevelType w:val="hybridMultilevel"/>
    <w:tmpl w:val="CEB222E0"/>
    <w:lvl w:ilvl="0" w:tplc="DFA0A91A">
      <w:start w:val="1"/>
      <w:numFmt w:val="bullet"/>
      <w:lvlText w:val=""/>
      <w:lvlPicBulletId w:val="1"/>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2" w15:restartNumberingAfterBreak="0">
    <w:nsid w:val="262A49B0"/>
    <w:multiLevelType w:val="hybridMultilevel"/>
    <w:tmpl w:val="42C2719E"/>
    <w:lvl w:ilvl="0" w:tplc="23F61D70">
      <w:start w:val="1"/>
      <w:numFmt w:val="bullet"/>
      <w:lvlText w:val=""/>
      <w:lvlPicBulletId w:val="3"/>
      <w:lvlJc w:val="left"/>
      <w:pPr>
        <w:ind w:left="720" w:hanging="360"/>
      </w:pPr>
      <w:rPr>
        <w:rFonts w:ascii="Symbol" w:hAnsi="Symbol" w:hint="default"/>
        <w:color w:val="auto"/>
        <w:position w:val="-4"/>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3" w15:restartNumberingAfterBreak="0">
    <w:nsid w:val="26304AF7"/>
    <w:multiLevelType w:val="hybridMultilevel"/>
    <w:tmpl w:val="3FF4C528"/>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4" w15:restartNumberingAfterBreak="0">
    <w:nsid w:val="26455D19"/>
    <w:multiLevelType w:val="hybridMultilevel"/>
    <w:tmpl w:val="9A263552"/>
    <w:lvl w:ilvl="0" w:tplc="5BECEA76">
      <w:start w:val="1"/>
      <w:numFmt w:val="bullet"/>
      <w:lvlText w:val=""/>
      <w:lvlPicBulletId w:val="2"/>
      <w:lvlJc w:val="left"/>
      <w:pPr>
        <w:ind w:left="720" w:hanging="360"/>
      </w:pPr>
      <w:rPr>
        <w:rFonts w:ascii="Symbol" w:hAnsi="Symbol" w:hint="default"/>
        <w:color w:val="auto"/>
        <w:position w:val="-4"/>
        <w:sz w:val="20"/>
        <w:szCs w:val="24"/>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45" w15:restartNumberingAfterBreak="0">
    <w:nsid w:val="26B06175"/>
    <w:multiLevelType w:val="hybridMultilevel"/>
    <w:tmpl w:val="6212CE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6" w15:restartNumberingAfterBreak="0">
    <w:nsid w:val="26F36D49"/>
    <w:multiLevelType w:val="hybridMultilevel"/>
    <w:tmpl w:val="21D445F0"/>
    <w:lvl w:ilvl="0" w:tplc="727C85A4">
      <w:start w:val="1"/>
      <w:numFmt w:val="bullet"/>
      <w:lvlText w:val=""/>
      <w:lvlPicBulletId w:val="2"/>
      <w:lvlJc w:val="left"/>
      <w:pPr>
        <w:ind w:left="720" w:hanging="360"/>
      </w:pPr>
      <w:rPr>
        <w:rFonts w:ascii="Symbol" w:hAnsi="Symbol" w:hint="default"/>
        <w:color w:val="auto"/>
        <w:position w:val="-4"/>
        <w:sz w:val="20"/>
        <w:szCs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7" w15:restartNumberingAfterBreak="0">
    <w:nsid w:val="270C3D97"/>
    <w:multiLevelType w:val="hybridMultilevel"/>
    <w:tmpl w:val="F5508916"/>
    <w:lvl w:ilvl="0" w:tplc="5BECEA76">
      <w:start w:val="1"/>
      <w:numFmt w:val="bullet"/>
      <w:lvlText w:val=""/>
      <w:lvlPicBulletId w:val="2"/>
      <w:lvlJc w:val="left"/>
      <w:pPr>
        <w:ind w:left="1440" w:hanging="360"/>
      </w:pPr>
      <w:rPr>
        <w:rFonts w:ascii="Symbol" w:hAnsi="Symbol" w:hint="default"/>
        <w:color w:val="auto"/>
        <w:position w:val="-4"/>
        <w:sz w:val="2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8" w15:restartNumberingAfterBreak="0">
    <w:nsid w:val="2736793E"/>
    <w:multiLevelType w:val="multilevel"/>
    <w:tmpl w:val="1DB89B8E"/>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49" w15:restartNumberingAfterBreak="0">
    <w:nsid w:val="27A8146B"/>
    <w:multiLevelType w:val="hybridMultilevel"/>
    <w:tmpl w:val="F962D9FE"/>
    <w:lvl w:ilvl="0" w:tplc="23F61D70">
      <w:start w:val="1"/>
      <w:numFmt w:val="bullet"/>
      <w:lvlText w:val=""/>
      <w:lvlPicBulletId w:val="3"/>
      <w:lvlJc w:val="left"/>
      <w:pPr>
        <w:ind w:left="720" w:hanging="360"/>
      </w:pPr>
      <w:rPr>
        <w:rFonts w:ascii="Symbol" w:hAnsi="Symbol" w:hint="default"/>
        <w:color w:val="FFFF00"/>
        <w:position w:val="-4"/>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0" w15:restartNumberingAfterBreak="0">
    <w:nsid w:val="2809110D"/>
    <w:multiLevelType w:val="hybridMultilevel"/>
    <w:tmpl w:val="A9BE6A8A"/>
    <w:lvl w:ilvl="0" w:tplc="23F61D70">
      <w:start w:val="1"/>
      <w:numFmt w:val="bullet"/>
      <w:lvlText w:val=""/>
      <w:lvlPicBulletId w:val="3"/>
      <w:lvlJc w:val="left"/>
      <w:pPr>
        <w:ind w:left="2160" w:hanging="360"/>
      </w:pPr>
      <w:rPr>
        <w:rFonts w:ascii="Symbol" w:hAnsi="Symbol" w:hint="default"/>
        <w:color w:val="auto"/>
        <w:position w:val="-4"/>
        <w:sz w:val="20"/>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51" w15:restartNumberingAfterBreak="0">
    <w:nsid w:val="284215C5"/>
    <w:multiLevelType w:val="hybridMultilevel"/>
    <w:tmpl w:val="7696B4AA"/>
    <w:lvl w:ilvl="0" w:tplc="5BECEA76">
      <w:start w:val="1"/>
      <w:numFmt w:val="bullet"/>
      <w:lvlText w:val=""/>
      <w:lvlPicBulletId w:val="2"/>
      <w:lvlJc w:val="left"/>
      <w:pPr>
        <w:ind w:left="720" w:hanging="360"/>
      </w:pPr>
      <w:rPr>
        <w:rFonts w:ascii="Symbol" w:hAnsi="Symbol" w:hint="default"/>
        <w:color w:val="auto"/>
        <w:position w:val="-4"/>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2" w15:restartNumberingAfterBreak="0">
    <w:nsid w:val="285F1206"/>
    <w:multiLevelType w:val="hybridMultilevel"/>
    <w:tmpl w:val="3078DA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3" w15:restartNumberingAfterBreak="0">
    <w:nsid w:val="288B27E1"/>
    <w:multiLevelType w:val="hybridMultilevel"/>
    <w:tmpl w:val="1E646C04"/>
    <w:lvl w:ilvl="0" w:tplc="5BECEA76">
      <w:start w:val="1"/>
      <w:numFmt w:val="bullet"/>
      <w:lvlText w:val=""/>
      <w:lvlPicBulletId w:val="2"/>
      <w:lvlJc w:val="left"/>
      <w:pPr>
        <w:ind w:left="2880" w:hanging="360"/>
      </w:pPr>
      <w:rPr>
        <w:rFonts w:ascii="Symbol" w:hAnsi="Symbol" w:hint="default"/>
        <w:color w:val="auto"/>
        <w:position w:val="-4"/>
        <w:sz w:val="20"/>
        <w:szCs w:val="24"/>
      </w:rPr>
    </w:lvl>
    <w:lvl w:ilvl="1" w:tplc="04090003">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54" w15:restartNumberingAfterBreak="0">
    <w:nsid w:val="28A44F6D"/>
    <w:multiLevelType w:val="hybridMultilevel"/>
    <w:tmpl w:val="C0B22600"/>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5" w15:restartNumberingAfterBreak="0">
    <w:nsid w:val="29027926"/>
    <w:multiLevelType w:val="hybridMultilevel"/>
    <w:tmpl w:val="8D6CF7C0"/>
    <w:lvl w:ilvl="0" w:tplc="F338541E">
      <w:start w:val="1"/>
      <w:numFmt w:val="bullet"/>
      <w:pStyle w:val="BulletedList2"/>
      <w:lvlText w:val=""/>
      <w:lvlJc w:val="left"/>
      <w:pPr>
        <w:tabs>
          <w:tab w:val="num" w:pos="1494"/>
        </w:tabs>
        <w:ind w:left="1494" w:hanging="360"/>
      </w:pPr>
      <w:rPr>
        <w:rFonts w:ascii="Wingdings" w:hAnsi="Wingdings" w:hint="default"/>
      </w:rPr>
    </w:lvl>
    <w:lvl w:ilvl="1" w:tplc="9E665BE0" w:tentative="1">
      <w:start w:val="1"/>
      <w:numFmt w:val="bullet"/>
      <w:lvlText w:val="o"/>
      <w:lvlJc w:val="left"/>
      <w:pPr>
        <w:tabs>
          <w:tab w:val="num" w:pos="1440"/>
        </w:tabs>
        <w:ind w:left="1440" w:hanging="360"/>
      </w:pPr>
      <w:rPr>
        <w:rFonts w:ascii="Courier New" w:hAnsi="Courier New" w:cs="Courier New" w:hint="default"/>
      </w:rPr>
    </w:lvl>
    <w:lvl w:ilvl="2" w:tplc="0FF0B132" w:tentative="1">
      <w:start w:val="1"/>
      <w:numFmt w:val="bullet"/>
      <w:lvlText w:val=""/>
      <w:lvlJc w:val="left"/>
      <w:pPr>
        <w:tabs>
          <w:tab w:val="num" w:pos="2160"/>
        </w:tabs>
        <w:ind w:left="2160" w:hanging="360"/>
      </w:pPr>
      <w:rPr>
        <w:rFonts w:ascii="Wingdings" w:hAnsi="Wingdings" w:hint="default"/>
      </w:rPr>
    </w:lvl>
    <w:lvl w:ilvl="3" w:tplc="3DA2F87E" w:tentative="1">
      <w:start w:val="1"/>
      <w:numFmt w:val="bullet"/>
      <w:lvlText w:val=""/>
      <w:lvlJc w:val="left"/>
      <w:pPr>
        <w:tabs>
          <w:tab w:val="num" w:pos="2880"/>
        </w:tabs>
        <w:ind w:left="2880" w:hanging="360"/>
      </w:pPr>
      <w:rPr>
        <w:rFonts w:ascii="Symbol" w:hAnsi="Symbol" w:hint="default"/>
      </w:rPr>
    </w:lvl>
    <w:lvl w:ilvl="4" w:tplc="7BD6615C" w:tentative="1">
      <w:start w:val="1"/>
      <w:numFmt w:val="bullet"/>
      <w:lvlText w:val="o"/>
      <w:lvlJc w:val="left"/>
      <w:pPr>
        <w:tabs>
          <w:tab w:val="num" w:pos="3600"/>
        </w:tabs>
        <w:ind w:left="3600" w:hanging="360"/>
      </w:pPr>
      <w:rPr>
        <w:rFonts w:ascii="Courier New" w:hAnsi="Courier New" w:cs="Courier New" w:hint="default"/>
      </w:rPr>
    </w:lvl>
    <w:lvl w:ilvl="5" w:tplc="92065D76" w:tentative="1">
      <w:start w:val="1"/>
      <w:numFmt w:val="bullet"/>
      <w:lvlText w:val=""/>
      <w:lvlJc w:val="left"/>
      <w:pPr>
        <w:tabs>
          <w:tab w:val="num" w:pos="4320"/>
        </w:tabs>
        <w:ind w:left="4320" w:hanging="360"/>
      </w:pPr>
      <w:rPr>
        <w:rFonts w:ascii="Wingdings" w:hAnsi="Wingdings" w:hint="default"/>
      </w:rPr>
    </w:lvl>
    <w:lvl w:ilvl="6" w:tplc="F7226A44" w:tentative="1">
      <w:start w:val="1"/>
      <w:numFmt w:val="bullet"/>
      <w:lvlText w:val=""/>
      <w:lvlJc w:val="left"/>
      <w:pPr>
        <w:tabs>
          <w:tab w:val="num" w:pos="5040"/>
        </w:tabs>
        <w:ind w:left="5040" w:hanging="360"/>
      </w:pPr>
      <w:rPr>
        <w:rFonts w:ascii="Symbol" w:hAnsi="Symbol" w:hint="default"/>
      </w:rPr>
    </w:lvl>
    <w:lvl w:ilvl="7" w:tplc="3E4098EE" w:tentative="1">
      <w:start w:val="1"/>
      <w:numFmt w:val="bullet"/>
      <w:lvlText w:val="o"/>
      <w:lvlJc w:val="left"/>
      <w:pPr>
        <w:tabs>
          <w:tab w:val="num" w:pos="5760"/>
        </w:tabs>
        <w:ind w:left="5760" w:hanging="360"/>
      </w:pPr>
      <w:rPr>
        <w:rFonts w:ascii="Courier New" w:hAnsi="Courier New" w:cs="Courier New" w:hint="default"/>
      </w:rPr>
    </w:lvl>
    <w:lvl w:ilvl="8" w:tplc="6BF0512C" w:tentative="1">
      <w:start w:val="1"/>
      <w:numFmt w:val="bullet"/>
      <w:lvlText w:val=""/>
      <w:lvlJc w:val="left"/>
      <w:pPr>
        <w:tabs>
          <w:tab w:val="num" w:pos="6480"/>
        </w:tabs>
        <w:ind w:left="6480" w:hanging="360"/>
      </w:pPr>
      <w:rPr>
        <w:rFonts w:ascii="Wingdings" w:hAnsi="Wingdings" w:hint="default"/>
      </w:rPr>
    </w:lvl>
  </w:abstractNum>
  <w:abstractNum w:abstractNumId="156" w15:restartNumberingAfterBreak="0">
    <w:nsid w:val="2980549F"/>
    <w:multiLevelType w:val="hybridMultilevel"/>
    <w:tmpl w:val="496E9286"/>
    <w:lvl w:ilvl="0" w:tplc="04090001">
      <w:start w:val="1"/>
      <w:numFmt w:val="bullet"/>
      <w:lvlText w:val=""/>
      <w:lvlJc w:val="left"/>
      <w:pPr>
        <w:ind w:left="720" w:hanging="360"/>
      </w:pPr>
      <w:rPr>
        <w:rFonts w:ascii="Symbol" w:hAnsi="Symbol" w:hint="default"/>
        <w:color w:val="auto"/>
        <w:position w:val="-4"/>
        <w:sz w:val="20"/>
        <w:szCs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7" w15:restartNumberingAfterBreak="0">
    <w:nsid w:val="29C8234A"/>
    <w:multiLevelType w:val="multilevel"/>
    <w:tmpl w:val="1B26CB3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8" w15:restartNumberingAfterBreak="0">
    <w:nsid w:val="29FA1468"/>
    <w:multiLevelType w:val="hybridMultilevel"/>
    <w:tmpl w:val="402091AE"/>
    <w:lvl w:ilvl="0" w:tplc="23F61D70">
      <w:start w:val="1"/>
      <w:numFmt w:val="bullet"/>
      <w:lvlText w:val=""/>
      <w:lvlPicBulletId w:val="3"/>
      <w:lvlJc w:val="left"/>
      <w:pPr>
        <w:ind w:left="720" w:hanging="360"/>
      </w:pPr>
      <w:rPr>
        <w:rFonts w:ascii="Symbol" w:hAnsi="Symbol" w:hint="default"/>
        <w:color w:val="auto"/>
        <w:position w:val="-4"/>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9" w15:restartNumberingAfterBreak="0">
    <w:nsid w:val="2A3E51CD"/>
    <w:multiLevelType w:val="hybridMultilevel"/>
    <w:tmpl w:val="646AA94A"/>
    <w:lvl w:ilvl="0" w:tplc="5BECEA76">
      <w:start w:val="1"/>
      <w:numFmt w:val="bullet"/>
      <w:lvlText w:val=""/>
      <w:lvlPicBulletId w:val="2"/>
      <w:lvlJc w:val="left"/>
      <w:pPr>
        <w:ind w:left="720" w:hanging="360"/>
      </w:pPr>
      <w:rPr>
        <w:rFonts w:ascii="Symbol" w:hAnsi="Symbol" w:hint="default"/>
        <w:color w:val="auto"/>
        <w:position w:val="-4"/>
        <w:sz w:val="20"/>
      </w:rPr>
    </w:lvl>
    <w:lvl w:ilvl="1" w:tplc="23F61D70">
      <w:start w:val="1"/>
      <w:numFmt w:val="bullet"/>
      <w:lvlText w:val=""/>
      <w:lvlPicBulletId w:val="3"/>
      <w:lvlJc w:val="left"/>
      <w:pPr>
        <w:ind w:left="1440" w:hanging="360"/>
      </w:pPr>
      <w:rPr>
        <w:rFonts w:ascii="Symbol" w:hAnsi="Symbol" w:hint="default"/>
        <w:color w:val="auto"/>
        <w:position w:val="-4"/>
        <w:sz w:val="20"/>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0" w15:restartNumberingAfterBreak="0">
    <w:nsid w:val="2A4C668B"/>
    <w:multiLevelType w:val="hybridMultilevel"/>
    <w:tmpl w:val="B15A8174"/>
    <w:lvl w:ilvl="0" w:tplc="DFA0A91A">
      <w:start w:val="1"/>
      <w:numFmt w:val="bullet"/>
      <w:lvlText w:val=""/>
      <w:lvlPicBulletId w:val="1"/>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61" w15:restartNumberingAfterBreak="0">
    <w:nsid w:val="2A6102EE"/>
    <w:multiLevelType w:val="multilevel"/>
    <w:tmpl w:val="27D8EB7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2"/>
      <w:lvlJc w:val="left"/>
      <w:pPr>
        <w:tabs>
          <w:tab w:val="num" w:pos="1440"/>
        </w:tabs>
        <w:ind w:left="1440" w:hanging="360"/>
      </w:pPr>
      <w:rPr>
        <w:rFonts w:ascii="Symbol" w:hAnsi="Symbol" w:hint="default"/>
        <w:color w:val="auto"/>
        <w:position w:val="-4"/>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2A610B30"/>
    <w:multiLevelType w:val="multilevel"/>
    <w:tmpl w:val="BD58520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2"/>
      <w:lvlJc w:val="left"/>
      <w:pPr>
        <w:tabs>
          <w:tab w:val="num" w:pos="1440"/>
        </w:tabs>
        <w:ind w:left="1440" w:hanging="360"/>
      </w:pPr>
      <w:rPr>
        <w:rFonts w:ascii="Symbol" w:hAnsi="Symbol" w:hint="default"/>
        <w:color w:val="auto"/>
        <w:position w:val="-4"/>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2A6E0BBF"/>
    <w:multiLevelType w:val="hybridMultilevel"/>
    <w:tmpl w:val="85105498"/>
    <w:lvl w:ilvl="0" w:tplc="5BECEA76">
      <w:start w:val="1"/>
      <w:numFmt w:val="bullet"/>
      <w:lvlText w:val=""/>
      <w:lvlPicBulletId w:val="2"/>
      <w:lvlJc w:val="left"/>
      <w:pPr>
        <w:ind w:left="720" w:hanging="360"/>
      </w:pPr>
      <w:rPr>
        <w:rFonts w:ascii="Symbol" w:hAnsi="Symbol" w:hint="default"/>
        <w:color w:val="auto"/>
        <w:position w:val="-4"/>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4" w15:restartNumberingAfterBreak="0">
    <w:nsid w:val="2A832F3E"/>
    <w:multiLevelType w:val="hybridMultilevel"/>
    <w:tmpl w:val="4CE8C004"/>
    <w:lvl w:ilvl="0" w:tplc="5BECEA76">
      <w:start w:val="1"/>
      <w:numFmt w:val="bullet"/>
      <w:lvlText w:val=""/>
      <w:lvlPicBulletId w:val="2"/>
      <w:lvlJc w:val="left"/>
      <w:pPr>
        <w:ind w:left="720" w:hanging="360"/>
      </w:pPr>
      <w:rPr>
        <w:rFonts w:ascii="Symbol" w:hAnsi="Symbol" w:hint="default"/>
        <w:color w:val="auto"/>
        <w:position w:val="-4"/>
        <w:sz w:val="20"/>
      </w:rPr>
    </w:lvl>
    <w:lvl w:ilvl="1" w:tplc="23F61D70">
      <w:start w:val="1"/>
      <w:numFmt w:val="bullet"/>
      <w:lvlText w:val=""/>
      <w:lvlPicBulletId w:val="3"/>
      <w:lvlJc w:val="left"/>
      <w:pPr>
        <w:ind w:left="1440" w:hanging="360"/>
      </w:pPr>
      <w:rPr>
        <w:rFonts w:ascii="Symbol" w:hAnsi="Symbol" w:hint="default"/>
        <w:color w:val="auto"/>
        <w:position w:val="-4"/>
        <w:sz w:val="18"/>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5" w15:restartNumberingAfterBreak="0">
    <w:nsid w:val="2AAB1611"/>
    <w:multiLevelType w:val="multilevel"/>
    <w:tmpl w:val="6512EFA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2"/>
      <w:lvlJc w:val="left"/>
      <w:pPr>
        <w:tabs>
          <w:tab w:val="num" w:pos="1440"/>
        </w:tabs>
        <w:ind w:left="1440" w:hanging="360"/>
      </w:pPr>
      <w:rPr>
        <w:rFonts w:ascii="Symbol" w:hAnsi="Symbol" w:hint="default"/>
        <w:color w:val="auto"/>
        <w:position w:val="-4"/>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2AFF444C"/>
    <w:multiLevelType w:val="multilevel"/>
    <w:tmpl w:val="CA06F424"/>
    <w:lvl w:ilvl="0">
      <w:start w:val="2"/>
      <w:numFmt w:val="lowerLetter"/>
      <w:lvlText w:val="%1."/>
      <w:lvlJc w:val="left"/>
      <w:pPr>
        <w:tabs>
          <w:tab w:val="num" w:pos="720"/>
        </w:tabs>
        <w:ind w:left="720" w:hanging="360"/>
      </w:pPr>
      <w:rPr>
        <w:rFonts w:hint="default"/>
      </w:rPr>
    </w:lvl>
    <w:lvl w:ilvl="1">
      <w:start w:val="1"/>
      <w:numFmt w:val="lowerRoman"/>
      <w:lvlText w:val="%2."/>
      <w:lvlJc w:val="right"/>
      <w:pPr>
        <w:tabs>
          <w:tab w:val="num" w:pos="1440"/>
        </w:tabs>
        <w:ind w:left="1440" w:hanging="360"/>
      </w:pPr>
      <w:rPr>
        <w:rFonts w:hint="default"/>
      </w:rPr>
    </w:lvl>
    <w:lvl w:ilvl="2">
      <w:start w:val="1"/>
      <w:numFmt w:val="lowerLetter"/>
      <w:lvlText w:val="%3."/>
      <w:lvlJc w:val="left"/>
      <w:pPr>
        <w:tabs>
          <w:tab w:val="num" w:pos="2160"/>
        </w:tabs>
        <w:ind w:left="2160" w:hanging="360"/>
      </w:pPr>
      <w:rPr>
        <w:rFonts w:hint="default"/>
      </w:rPr>
    </w:lvl>
    <w:lvl w:ilvl="3">
      <w:start w:val="1"/>
      <w:numFmt w:val="lowerLetter"/>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Letter"/>
      <w:lvlText w:val="%6."/>
      <w:lvlJc w:val="left"/>
      <w:pPr>
        <w:tabs>
          <w:tab w:val="num" w:pos="4320"/>
        </w:tabs>
        <w:ind w:left="4320" w:hanging="360"/>
      </w:pPr>
      <w:rPr>
        <w:rFonts w:hint="default"/>
      </w:rPr>
    </w:lvl>
    <w:lvl w:ilvl="6">
      <w:start w:val="1"/>
      <w:numFmt w:val="lowerLetter"/>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Letter"/>
      <w:lvlText w:val="%9."/>
      <w:lvlJc w:val="left"/>
      <w:pPr>
        <w:tabs>
          <w:tab w:val="num" w:pos="6480"/>
        </w:tabs>
        <w:ind w:left="6480" w:hanging="360"/>
      </w:pPr>
      <w:rPr>
        <w:rFonts w:hint="default"/>
      </w:rPr>
    </w:lvl>
  </w:abstractNum>
  <w:abstractNum w:abstractNumId="167" w15:restartNumberingAfterBreak="0">
    <w:nsid w:val="2B16265E"/>
    <w:multiLevelType w:val="hybridMultilevel"/>
    <w:tmpl w:val="2E60A8E8"/>
    <w:lvl w:ilvl="0" w:tplc="23F61D70">
      <w:start w:val="1"/>
      <w:numFmt w:val="bullet"/>
      <w:lvlText w:val=""/>
      <w:lvlPicBulletId w:val="3"/>
      <w:lvlJc w:val="left"/>
      <w:pPr>
        <w:ind w:left="720" w:hanging="360"/>
      </w:pPr>
      <w:rPr>
        <w:rFonts w:ascii="Symbol" w:hAnsi="Symbol" w:hint="default"/>
        <w:color w:val="auto"/>
        <w:position w:val="-4"/>
        <w:sz w:val="2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8" w15:restartNumberingAfterBreak="0">
    <w:nsid w:val="2B87152F"/>
    <w:multiLevelType w:val="hybridMultilevel"/>
    <w:tmpl w:val="B35674E2"/>
    <w:lvl w:ilvl="0" w:tplc="5BECEA76">
      <w:start w:val="1"/>
      <w:numFmt w:val="bullet"/>
      <w:lvlText w:val=""/>
      <w:lvlPicBulletId w:val="2"/>
      <w:lvlJc w:val="left"/>
      <w:pPr>
        <w:ind w:left="720" w:hanging="360"/>
      </w:pPr>
      <w:rPr>
        <w:rFonts w:ascii="Symbol" w:hAnsi="Symbol" w:hint="default"/>
        <w:color w:val="auto"/>
        <w:position w:val="-4"/>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9" w15:restartNumberingAfterBreak="0">
    <w:nsid w:val="2B9E034C"/>
    <w:multiLevelType w:val="hybridMultilevel"/>
    <w:tmpl w:val="59C66C84"/>
    <w:lvl w:ilvl="0" w:tplc="23F61D70">
      <w:start w:val="1"/>
      <w:numFmt w:val="bullet"/>
      <w:lvlText w:val=""/>
      <w:lvlPicBulletId w:val="3"/>
      <w:lvlJc w:val="left"/>
      <w:pPr>
        <w:ind w:left="720" w:hanging="360"/>
      </w:pPr>
      <w:rPr>
        <w:rFonts w:ascii="Symbol" w:hAnsi="Symbol" w:hint="default"/>
        <w:color w:val="auto"/>
        <w:position w:val="-4"/>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0" w15:restartNumberingAfterBreak="0">
    <w:nsid w:val="2BEC4A89"/>
    <w:multiLevelType w:val="hybridMultilevel"/>
    <w:tmpl w:val="4D623B5C"/>
    <w:lvl w:ilvl="0" w:tplc="5BECEA76">
      <w:start w:val="1"/>
      <w:numFmt w:val="bullet"/>
      <w:lvlText w:val=""/>
      <w:lvlPicBulletId w:val="2"/>
      <w:lvlJc w:val="left"/>
      <w:pPr>
        <w:ind w:left="720" w:hanging="360"/>
      </w:pPr>
      <w:rPr>
        <w:rFonts w:ascii="Symbol" w:hAnsi="Symbol" w:hint="default"/>
        <w:color w:val="auto"/>
        <w:position w:val="-4"/>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1" w15:restartNumberingAfterBreak="0">
    <w:nsid w:val="2C462ED7"/>
    <w:multiLevelType w:val="hybridMultilevel"/>
    <w:tmpl w:val="3D08CC58"/>
    <w:lvl w:ilvl="0" w:tplc="23F61D70">
      <w:start w:val="1"/>
      <w:numFmt w:val="bullet"/>
      <w:lvlText w:val=""/>
      <w:lvlPicBulletId w:val="3"/>
      <w:lvlJc w:val="left"/>
      <w:pPr>
        <w:ind w:left="720" w:hanging="360"/>
      </w:pPr>
      <w:rPr>
        <w:rFonts w:ascii="Symbol" w:hAnsi="Symbol" w:hint="default"/>
        <w:color w:val="auto"/>
        <w:position w:val="-4"/>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2" w15:restartNumberingAfterBreak="0">
    <w:nsid w:val="2C685079"/>
    <w:multiLevelType w:val="hybridMultilevel"/>
    <w:tmpl w:val="F55C8312"/>
    <w:lvl w:ilvl="0" w:tplc="5BECEA76">
      <w:start w:val="1"/>
      <w:numFmt w:val="bullet"/>
      <w:lvlText w:val=""/>
      <w:lvlPicBulletId w:val="2"/>
      <w:lvlJc w:val="left"/>
      <w:pPr>
        <w:ind w:left="720" w:hanging="360"/>
      </w:pPr>
      <w:rPr>
        <w:rFonts w:ascii="Symbol" w:hAnsi="Symbol" w:hint="default"/>
        <w:color w:val="auto"/>
        <w:position w:val="-4"/>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3" w15:restartNumberingAfterBreak="0">
    <w:nsid w:val="2C6B40DC"/>
    <w:multiLevelType w:val="hybridMultilevel"/>
    <w:tmpl w:val="D17881C0"/>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4" w15:restartNumberingAfterBreak="0">
    <w:nsid w:val="2C8B063B"/>
    <w:multiLevelType w:val="hybridMultilevel"/>
    <w:tmpl w:val="6BD40074"/>
    <w:lvl w:ilvl="0" w:tplc="5BECEA76">
      <w:start w:val="1"/>
      <w:numFmt w:val="bullet"/>
      <w:lvlText w:val=""/>
      <w:lvlPicBulletId w:val="2"/>
      <w:lvlJc w:val="left"/>
      <w:pPr>
        <w:ind w:left="720" w:hanging="360"/>
      </w:pPr>
      <w:rPr>
        <w:rFonts w:ascii="Symbol" w:hAnsi="Symbol" w:hint="default"/>
        <w:color w:val="auto"/>
        <w:position w:val="-4"/>
        <w:sz w:val="2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5" w15:restartNumberingAfterBreak="0">
    <w:nsid w:val="2CA44115"/>
    <w:multiLevelType w:val="multilevel"/>
    <w:tmpl w:val="095C50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2CC963B7"/>
    <w:multiLevelType w:val="hybridMultilevel"/>
    <w:tmpl w:val="781C53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7" w15:restartNumberingAfterBreak="0">
    <w:nsid w:val="2D595991"/>
    <w:multiLevelType w:val="multilevel"/>
    <w:tmpl w:val="0409001F"/>
    <w:lvl w:ilvl="0">
      <w:start w:val="1"/>
      <w:numFmt w:val="decimal"/>
      <w:lvlText w:val="%1."/>
      <w:lvlJc w:val="left"/>
      <w:pPr>
        <w:tabs>
          <w:tab w:val="num" w:pos="360"/>
        </w:tabs>
        <w:ind w:left="360" w:hanging="360"/>
      </w:pPr>
    </w:lvl>
    <w:lvl w:ilvl="1">
      <w:start w:val="1"/>
      <w:numFmt w:val="decimal"/>
      <w:lvlText w:val="%1.%2."/>
      <w:lvlJc w:val="left"/>
      <w:pPr>
        <w:tabs>
          <w:tab w:val="num" w:pos="1080"/>
        </w:tabs>
        <w:ind w:left="792" w:hanging="432"/>
      </w:pPr>
    </w:lvl>
    <w:lvl w:ilvl="2">
      <w:start w:val="1"/>
      <w:numFmt w:val="decimal"/>
      <w:pStyle w:val="StyleHeading3TimesNewRoman11pt1"/>
      <w:lvlText w:val="%1.%2.%3."/>
      <w:lvlJc w:val="left"/>
      <w:pPr>
        <w:tabs>
          <w:tab w:val="num" w:pos="1440"/>
        </w:tabs>
        <w:ind w:left="1224" w:hanging="504"/>
      </w:pPr>
    </w:lvl>
    <w:lvl w:ilvl="3">
      <w:start w:val="1"/>
      <w:numFmt w:val="decimal"/>
      <w:lvlText w:val="%1.%2.%3.%4."/>
      <w:lvlJc w:val="left"/>
      <w:pPr>
        <w:tabs>
          <w:tab w:val="num" w:pos="2160"/>
        </w:tabs>
        <w:ind w:left="1728" w:hanging="648"/>
      </w:pPr>
    </w:lvl>
    <w:lvl w:ilvl="4">
      <w:start w:val="1"/>
      <w:numFmt w:val="decimal"/>
      <w:lvlText w:val="%1.%2.%3.%4.%5."/>
      <w:lvlJc w:val="left"/>
      <w:pPr>
        <w:tabs>
          <w:tab w:val="num" w:pos="2880"/>
        </w:tabs>
        <w:ind w:left="2232" w:hanging="792"/>
      </w:pPr>
    </w:lvl>
    <w:lvl w:ilvl="5">
      <w:start w:val="1"/>
      <w:numFmt w:val="decimal"/>
      <w:lvlText w:val="%1.%2.%3.%4.%5.%6."/>
      <w:lvlJc w:val="left"/>
      <w:pPr>
        <w:tabs>
          <w:tab w:val="num" w:pos="3240"/>
        </w:tabs>
        <w:ind w:left="2736" w:hanging="936"/>
      </w:pPr>
    </w:lvl>
    <w:lvl w:ilvl="6">
      <w:start w:val="1"/>
      <w:numFmt w:val="decimal"/>
      <w:lvlText w:val="%1.%2.%3.%4.%5.%6.%7."/>
      <w:lvlJc w:val="left"/>
      <w:pPr>
        <w:tabs>
          <w:tab w:val="num" w:pos="3960"/>
        </w:tabs>
        <w:ind w:left="3240" w:hanging="1080"/>
      </w:pPr>
    </w:lvl>
    <w:lvl w:ilvl="7">
      <w:start w:val="1"/>
      <w:numFmt w:val="decimal"/>
      <w:lvlText w:val="%1.%2.%3.%4.%5.%6.%7.%8."/>
      <w:lvlJc w:val="left"/>
      <w:pPr>
        <w:tabs>
          <w:tab w:val="num" w:pos="4680"/>
        </w:tabs>
        <w:ind w:left="3744" w:hanging="1224"/>
      </w:pPr>
    </w:lvl>
    <w:lvl w:ilvl="8">
      <w:start w:val="1"/>
      <w:numFmt w:val="decimal"/>
      <w:lvlText w:val="%1.%2.%3.%4.%5.%6.%7.%8.%9."/>
      <w:lvlJc w:val="left"/>
      <w:pPr>
        <w:tabs>
          <w:tab w:val="num" w:pos="5040"/>
        </w:tabs>
        <w:ind w:left="4320" w:hanging="1440"/>
      </w:pPr>
    </w:lvl>
  </w:abstractNum>
  <w:abstractNum w:abstractNumId="178" w15:restartNumberingAfterBreak="0">
    <w:nsid w:val="2D7B010F"/>
    <w:multiLevelType w:val="hybridMultilevel"/>
    <w:tmpl w:val="195E6FD8"/>
    <w:lvl w:ilvl="0" w:tplc="04090005">
      <w:start w:val="1"/>
      <w:numFmt w:val="bullet"/>
      <w:lvlText w:val=""/>
      <w:lvlPicBulletId w:val="3"/>
      <w:lvlJc w:val="left"/>
      <w:pPr>
        <w:ind w:left="1080" w:hanging="360"/>
      </w:pPr>
      <w:rPr>
        <w:rFonts w:ascii="Wingdings" w:hAnsi="Wingdings" w:hint="default"/>
        <w:color w:val="auto"/>
        <w:position w:val="-4"/>
        <w:sz w:val="20"/>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9" w15:restartNumberingAfterBreak="0">
    <w:nsid w:val="2D844BD5"/>
    <w:multiLevelType w:val="hybridMultilevel"/>
    <w:tmpl w:val="D6D8BF8A"/>
    <w:lvl w:ilvl="0" w:tplc="23F61D70">
      <w:start w:val="1"/>
      <w:numFmt w:val="bullet"/>
      <w:lvlText w:val=""/>
      <w:lvlPicBulletId w:val="3"/>
      <w:lvlJc w:val="left"/>
      <w:pPr>
        <w:ind w:left="720" w:hanging="360"/>
      </w:pPr>
      <w:rPr>
        <w:rFonts w:ascii="Symbol" w:hAnsi="Symbol" w:hint="default"/>
        <w:color w:val="auto"/>
        <w:position w:val="-4"/>
        <w:sz w:val="2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0" w15:restartNumberingAfterBreak="0">
    <w:nsid w:val="2DA37474"/>
    <w:multiLevelType w:val="hybridMultilevel"/>
    <w:tmpl w:val="BAEA50F8"/>
    <w:lvl w:ilvl="0" w:tplc="A0F8BD38">
      <w:start w:val="1"/>
      <w:numFmt w:val="bullet"/>
      <w:lvlText w:val=""/>
      <w:lvlPicBulletId w:val="0"/>
      <w:lvlJc w:val="left"/>
      <w:pPr>
        <w:tabs>
          <w:tab w:val="num" w:pos="720"/>
        </w:tabs>
        <w:ind w:left="720" w:hanging="360"/>
      </w:pPr>
      <w:rPr>
        <w:rFonts w:ascii="Symbol" w:hAnsi="Symbol" w:hint="default"/>
      </w:rPr>
    </w:lvl>
    <w:lvl w:ilvl="1" w:tplc="8E561CF2" w:tentative="1">
      <w:start w:val="1"/>
      <w:numFmt w:val="bullet"/>
      <w:lvlText w:val=""/>
      <w:lvlJc w:val="left"/>
      <w:pPr>
        <w:tabs>
          <w:tab w:val="num" w:pos="1440"/>
        </w:tabs>
        <w:ind w:left="1440" w:hanging="360"/>
      </w:pPr>
      <w:rPr>
        <w:rFonts w:ascii="Symbol" w:hAnsi="Symbol" w:hint="default"/>
      </w:rPr>
    </w:lvl>
    <w:lvl w:ilvl="2" w:tplc="D66EE5D8" w:tentative="1">
      <w:start w:val="1"/>
      <w:numFmt w:val="bullet"/>
      <w:lvlText w:val=""/>
      <w:lvlJc w:val="left"/>
      <w:pPr>
        <w:tabs>
          <w:tab w:val="num" w:pos="2160"/>
        </w:tabs>
        <w:ind w:left="2160" w:hanging="360"/>
      </w:pPr>
      <w:rPr>
        <w:rFonts w:ascii="Symbol" w:hAnsi="Symbol" w:hint="default"/>
      </w:rPr>
    </w:lvl>
    <w:lvl w:ilvl="3" w:tplc="3FF4D074" w:tentative="1">
      <w:start w:val="1"/>
      <w:numFmt w:val="bullet"/>
      <w:lvlText w:val=""/>
      <w:lvlJc w:val="left"/>
      <w:pPr>
        <w:tabs>
          <w:tab w:val="num" w:pos="2880"/>
        </w:tabs>
        <w:ind w:left="2880" w:hanging="360"/>
      </w:pPr>
      <w:rPr>
        <w:rFonts w:ascii="Symbol" w:hAnsi="Symbol" w:hint="default"/>
      </w:rPr>
    </w:lvl>
    <w:lvl w:ilvl="4" w:tplc="8A1A7F1C" w:tentative="1">
      <w:start w:val="1"/>
      <w:numFmt w:val="bullet"/>
      <w:lvlText w:val=""/>
      <w:lvlJc w:val="left"/>
      <w:pPr>
        <w:tabs>
          <w:tab w:val="num" w:pos="3600"/>
        </w:tabs>
        <w:ind w:left="3600" w:hanging="360"/>
      </w:pPr>
      <w:rPr>
        <w:rFonts w:ascii="Symbol" w:hAnsi="Symbol" w:hint="default"/>
      </w:rPr>
    </w:lvl>
    <w:lvl w:ilvl="5" w:tplc="C0A2A544" w:tentative="1">
      <w:start w:val="1"/>
      <w:numFmt w:val="bullet"/>
      <w:lvlText w:val=""/>
      <w:lvlJc w:val="left"/>
      <w:pPr>
        <w:tabs>
          <w:tab w:val="num" w:pos="4320"/>
        </w:tabs>
        <w:ind w:left="4320" w:hanging="360"/>
      </w:pPr>
      <w:rPr>
        <w:rFonts w:ascii="Symbol" w:hAnsi="Symbol" w:hint="default"/>
      </w:rPr>
    </w:lvl>
    <w:lvl w:ilvl="6" w:tplc="987E9650" w:tentative="1">
      <w:start w:val="1"/>
      <w:numFmt w:val="bullet"/>
      <w:lvlText w:val=""/>
      <w:lvlJc w:val="left"/>
      <w:pPr>
        <w:tabs>
          <w:tab w:val="num" w:pos="5040"/>
        </w:tabs>
        <w:ind w:left="5040" w:hanging="360"/>
      </w:pPr>
      <w:rPr>
        <w:rFonts w:ascii="Symbol" w:hAnsi="Symbol" w:hint="default"/>
      </w:rPr>
    </w:lvl>
    <w:lvl w:ilvl="7" w:tplc="E3F48284" w:tentative="1">
      <w:start w:val="1"/>
      <w:numFmt w:val="bullet"/>
      <w:lvlText w:val=""/>
      <w:lvlJc w:val="left"/>
      <w:pPr>
        <w:tabs>
          <w:tab w:val="num" w:pos="5760"/>
        </w:tabs>
        <w:ind w:left="5760" w:hanging="360"/>
      </w:pPr>
      <w:rPr>
        <w:rFonts w:ascii="Symbol" w:hAnsi="Symbol" w:hint="default"/>
      </w:rPr>
    </w:lvl>
    <w:lvl w:ilvl="8" w:tplc="8466A98A" w:tentative="1">
      <w:start w:val="1"/>
      <w:numFmt w:val="bullet"/>
      <w:lvlText w:val=""/>
      <w:lvlJc w:val="left"/>
      <w:pPr>
        <w:tabs>
          <w:tab w:val="num" w:pos="6480"/>
        </w:tabs>
        <w:ind w:left="6480" w:hanging="360"/>
      </w:pPr>
      <w:rPr>
        <w:rFonts w:ascii="Symbol" w:hAnsi="Symbol" w:hint="default"/>
      </w:rPr>
    </w:lvl>
  </w:abstractNum>
  <w:abstractNum w:abstractNumId="181" w15:restartNumberingAfterBreak="0">
    <w:nsid w:val="2DB3672D"/>
    <w:multiLevelType w:val="hybridMultilevel"/>
    <w:tmpl w:val="11926368"/>
    <w:lvl w:ilvl="0" w:tplc="5BECEA76">
      <w:start w:val="1"/>
      <w:numFmt w:val="bullet"/>
      <w:lvlText w:val=""/>
      <w:lvlPicBulletId w:val="2"/>
      <w:lvlJc w:val="left"/>
      <w:pPr>
        <w:ind w:left="1080" w:hanging="360"/>
      </w:pPr>
      <w:rPr>
        <w:rFonts w:ascii="Symbol" w:hAnsi="Symbol" w:hint="default"/>
        <w:color w:val="auto"/>
        <w:position w:val="-4"/>
        <w:sz w:val="20"/>
        <w:szCs w:val="24"/>
      </w:rPr>
    </w:lvl>
    <w:lvl w:ilvl="1" w:tplc="04090003">
      <w:start w:val="1"/>
      <w:numFmt w:val="bullet"/>
      <w:lvlText w:val="o"/>
      <w:lvlJc w:val="left"/>
      <w:pPr>
        <w:ind w:left="1980" w:hanging="360"/>
      </w:pPr>
      <w:rPr>
        <w:rFonts w:ascii="Courier New" w:hAnsi="Courier New" w:cs="Courier New" w:hint="default"/>
      </w:rPr>
    </w:lvl>
    <w:lvl w:ilvl="2" w:tplc="04090005">
      <w:start w:val="1"/>
      <w:numFmt w:val="bullet"/>
      <w:lvlText w:val=""/>
      <w:lvlJc w:val="left"/>
      <w:pPr>
        <w:ind w:left="2700" w:hanging="360"/>
      </w:pPr>
      <w:rPr>
        <w:rFonts w:ascii="Wingdings" w:hAnsi="Wingdings" w:hint="default"/>
      </w:rPr>
    </w:lvl>
    <w:lvl w:ilvl="3" w:tplc="0409000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82" w15:restartNumberingAfterBreak="0">
    <w:nsid w:val="2E454DCB"/>
    <w:multiLevelType w:val="hybridMultilevel"/>
    <w:tmpl w:val="EADCB016"/>
    <w:lvl w:ilvl="0" w:tplc="DFA0A91A">
      <w:start w:val="1"/>
      <w:numFmt w:val="bullet"/>
      <w:lvlText w:val=""/>
      <w:lvlPicBulletId w:val="1"/>
      <w:lvlJc w:val="left"/>
      <w:pPr>
        <w:ind w:left="806" w:hanging="360"/>
      </w:pPr>
      <w:rPr>
        <w:rFonts w:ascii="Symbol" w:hAnsi="Symbol" w:hint="default"/>
      </w:rPr>
    </w:lvl>
    <w:lvl w:ilvl="1" w:tplc="04090003" w:tentative="1">
      <w:start w:val="1"/>
      <w:numFmt w:val="bullet"/>
      <w:lvlText w:val="o"/>
      <w:lvlJc w:val="left"/>
      <w:pPr>
        <w:ind w:left="1526" w:hanging="360"/>
      </w:pPr>
      <w:rPr>
        <w:rFonts w:ascii="Courier New" w:hAnsi="Courier New" w:cs="Courier New" w:hint="default"/>
      </w:rPr>
    </w:lvl>
    <w:lvl w:ilvl="2" w:tplc="04090005" w:tentative="1">
      <w:start w:val="1"/>
      <w:numFmt w:val="bullet"/>
      <w:lvlText w:val=""/>
      <w:lvlJc w:val="left"/>
      <w:pPr>
        <w:ind w:left="2246" w:hanging="360"/>
      </w:pPr>
      <w:rPr>
        <w:rFonts w:ascii="Wingdings" w:hAnsi="Wingdings" w:hint="default"/>
      </w:rPr>
    </w:lvl>
    <w:lvl w:ilvl="3" w:tplc="04090001" w:tentative="1">
      <w:start w:val="1"/>
      <w:numFmt w:val="bullet"/>
      <w:lvlText w:val=""/>
      <w:lvlJc w:val="left"/>
      <w:pPr>
        <w:ind w:left="2966" w:hanging="360"/>
      </w:pPr>
      <w:rPr>
        <w:rFonts w:ascii="Symbol" w:hAnsi="Symbol" w:hint="default"/>
      </w:rPr>
    </w:lvl>
    <w:lvl w:ilvl="4" w:tplc="04090003" w:tentative="1">
      <w:start w:val="1"/>
      <w:numFmt w:val="bullet"/>
      <w:lvlText w:val="o"/>
      <w:lvlJc w:val="left"/>
      <w:pPr>
        <w:ind w:left="3686" w:hanging="360"/>
      </w:pPr>
      <w:rPr>
        <w:rFonts w:ascii="Courier New" w:hAnsi="Courier New" w:cs="Courier New" w:hint="default"/>
      </w:rPr>
    </w:lvl>
    <w:lvl w:ilvl="5" w:tplc="04090005" w:tentative="1">
      <w:start w:val="1"/>
      <w:numFmt w:val="bullet"/>
      <w:lvlText w:val=""/>
      <w:lvlJc w:val="left"/>
      <w:pPr>
        <w:ind w:left="4406" w:hanging="360"/>
      </w:pPr>
      <w:rPr>
        <w:rFonts w:ascii="Wingdings" w:hAnsi="Wingdings" w:hint="default"/>
      </w:rPr>
    </w:lvl>
    <w:lvl w:ilvl="6" w:tplc="04090001" w:tentative="1">
      <w:start w:val="1"/>
      <w:numFmt w:val="bullet"/>
      <w:lvlText w:val=""/>
      <w:lvlJc w:val="left"/>
      <w:pPr>
        <w:ind w:left="5126" w:hanging="360"/>
      </w:pPr>
      <w:rPr>
        <w:rFonts w:ascii="Symbol" w:hAnsi="Symbol" w:hint="default"/>
      </w:rPr>
    </w:lvl>
    <w:lvl w:ilvl="7" w:tplc="04090003" w:tentative="1">
      <w:start w:val="1"/>
      <w:numFmt w:val="bullet"/>
      <w:lvlText w:val="o"/>
      <w:lvlJc w:val="left"/>
      <w:pPr>
        <w:ind w:left="5846" w:hanging="360"/>
      </w:pPr>
      <w:rPr>
        <w:rFonts w:ascii="Courier New" w:hAnsi="Courier New" w:cs="Courier New" w:hint="default"/>
      </w:rPr>
    </w:lvl>
    <w:lvl w:ilvl="8" w:tplc="04090005" w:tentative="1">
      <w:start w:val="1"/>
      <w:numFmt w:val="bullet"/>
      <w:lvlText w:val=""/>
      <w:lvlJc w:val="left"/>
      <w:pPr>
        <w:ind w:left="6566" w:hanging="360"/>
      </w:pPr>
      <w:rPr>
        <w:rFonts w:ascii="Wingdings" w:hAnsi="Wingdings" w:hint="default"/>
      </w:rPr>
    </w:lvl>
  </w:abstractNum>
  <w:abstractNum w:abstractNumId="183" w15:restartNumberingAfterBreak="0">
    <w:nsid w:val="2E6633A9"/>
    <w:multiLevelType w:val="hybridMultilevel"/>
    <w:tmpl w:val="54DC1346"/>
    <w:lvl w:ilvl="0" w:tplc="5BECEA76">
      <w:start w:val="1"/>
      <w:numFmt w:val="bullet"/>
      <w:lvlText w:val=""/>
      <w:lvlPicBulletId w:val="2"/>
      <w:lvlJc w:val="left"/>
      <w:pPr>
        <w:ind w:left="720" w:hanging="360"/>
      </w:pPr>
      <w:rPr>
        <w:rFonts w:ascii="Symbol" w:hAnsi="Symbol" w:hint="default"/>
        <w:color w:val="auto"/>
        <w:position w:val="-4"/>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4" w15:restartNumberingAfterBreak="0">
    <w:nsid w:val="2E727C3C"/>
    <w:multiLevelType w:val="hybridMultilevel"/>
    <w:tmpl w:val="EE083A56"/>
    <w:lvl w:ilvl="0" w:tplc="5BECEA76">
      <w:start w:val="1"/>
      <w:numFmt w:val="bullet"/>
      <w:lvlText w:val=""/>
      <w:lvlPicBulletId w:val="2"/>
      <w:lvlJc w:val="left"/>
      <w:pPr>
        <w:ind w:left="720" w:hanging="360"/>
      </w:pPr>
      <w:rPr>
        <w:rFonts w:ascii="Symbol" w:hAnsi="Symbol" w:hint="default"/>
        <w:color w:val="auto"/>
        <w:position w:val="-4"/>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5" w15:restartNumberingAfterBreak="0">
    <w:nsid w:val="2E815826"/>
    <w:multiLevelType w:val="hybridMultilevel"/>
    <w:tmpl w:val="04663B9E"/>
    <w:lvl w:ilvl="0" w:tplc="D4B4BC60">
      <w:start w:val="1"/>
      <w:numFmt w:val="none"/>
      <w:pStyle w:val="InstructionalNote"/>
      <w:lvlText w:val="NOTE:"/>
      <w:lvlJc w:val="left"/>
      <w:pPr>
        <w:tabs>
          <w:tab w:val="num" w:pos="1512"/>
        </w:tabs>
        <w:ind w:left="1512" w:hanging="1152"/>
      </w:pPr>
      <w:rPr>
        <w:rFonts w:ascii="Arial" w:hAnsi="Arial" w:hint="default"/>
        <w:b/>
        <w:i/>
        <w:sz w:val="22"/>
        <w:szCs w:val="22"/>
      </w:rPr>
    </w:lvl>
    <w:lvl w:ilvl="1" w:tplc="517C5F1E" w:tentative="1">
      <w:start w:val="1"/>
      <w:numFmt w:val="lowerLetter"/>
      <w:lvlText w:val="%2."/>
      <w:lvlJc w:val="left"/>
      <w:pPr>
        <w:tabs>
          <w:tab w:val="num" w:pos="1440"/>
        </w:tabs>
        <w:ind w:left="1440" w:hanging="360"/>
      </w:pPr>
    </w:lvl>
    <w:lvl w:ilvl="2" w:tplc="5F4C5380" w:tentative="1">
      <w:start w:val="1"/>
      <w:numFmt w:val="lowerRoman"/>
      <w:lvlText w:val="%3."/>
      <w:lvlJc w:val="right"/>
      <w:pPr>
        <w:tabs>
          <w:tab w:val="num" w:pos="2160"/>
        </w:tabs>
        <w:ind w:left="2160" w:hanging="180"/>
      </w:pPr>
    </w:lvl>
    <w:lvl w:ilvl="3" w:tplc="B1DE2F12" w:tentative="1">
      <w:start w:val="1"/>
      <w:numFmt w:val="decimal"/>
      <w:lvlText w:val="%4."/>
      <w:lvlJc w:val="left"/>
      <w:pPr>
        <w:tabs>
          <w:tab w:val="num" w:pos="2880"/>
        </w:tabs>
        <w:ind w:left="2880" w:hanging="360"/>
      </w:pPr>
    </w:lvl>
    <w:lvl w:ilvl="4" w:tplc="477A65B6" w:tentative="1">
      <w:start w:val="1"/>
      <w:numFmt w:val="lowerLetter"/>
      <w:lvlText w:val="%5."/>
      <w:lvlJc w:val="left"/>
      <w:pPr>
        <w:tabs>
          <w:tab w:val="num" w:pos="3600"/>
        </w:tabs>
        <w:ind w:left="3600" w:hanging="360"/>
      </w:pPr>
    </w:lvl>
    <w:lvl w:ilvl="5" w:tplc="82BE5172" w:tentative="1">
      <w:start w:val="1"/>
      <w:numFmt w:val="lowerRoman"/>
      <w:lvlText w:val="%6."/>
      <w:lvlJc w:val="right"/>
      <w:pPr>
        <w:tabs>
          <w:tab w:val="num" w:pos="4320"/>
        </w:tabs>
        <w:ind w:left="4320" w:hanging="180"/>
      </w:pPr>
    </w:lvl>
    <w:lvl w:ilvl="6" w:tplc="FF1EA940" w:tentative="1">
      <w:start w:val="1"/>
      <w:numFmt w:val="decimal"/>
      <w:lvlText w:val="%7."/>
      <w:lvlJc w:val="left"/>
      <w:pPr>
        <w:tabs>
          <w:tab w:val="num" w:pos="5040"/>
        </w:tabs>
        <w:ind w:left="5040" w:hanging="360"/>
      </w:pPr>
    </w:lvl>
    <w:lvl w:ilvl="7" w:tplc="72D256A6" w:tentative="1">
      <w:start w:val="1"/>
      <w:numFmt w:val="lowerLetter"/>
      <w:lvlText w:val="%8."/>
      <w:lvlJc w:val="left"/>
      <w:pPr>
        <w:tabs>
          <w:tab w:val="num" w:pos="5760"/>
        </w:tabs>
        <w:ind w:left="5760" w:hanging="360"/>
      </w:pPr>
    </w:lvl>
    <w:lvl w:ilvl="8" w:tplc="91B2D4FE" w:tentative="1">
      <w:start w:val="1"/>
      <w:numFmt w:val="lowerRoman"/>
      <w:lvlText w:val="%9."/>
      <w:lvlJc w:val="right"/>
      <w:pPr>
        <w:tabs>
          <w:tab w:val="num" w:pos="6480"/>
        </w:tabs>
        <w:ind w:left="6480" w:hanging="180"/>
      </w:pPr>
    </w:lvl>
  </w:abstractNum>
  <w:abstractNum w:abstractNumId="186" w15:restartNumberingAfterBreak="0">
    <w:nsid w:val="2EC92388"/>
    <w:multiLevelType w:val="hybridMultilevel"/>
    <w:tmpl w:val="86469C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7" w15:restartNumberingAfterBreak="0">
    <w:nsid w:val="2EDD1BEC"/>
    <w:multiLevelType w:val="hybridMultilevel"/>
    <w:tmpl w:val="B448E2F0"/>
    <w:lvl w:ilvl="0" w:tplc="07CA27E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8" w15:restartNumberingAfterBreak="0">
    <w:nsid w:val="2EED7BC4"/>
    <w:multiLevelType w:val="hybridMultilevel"/>
    <w:tmpl w:val="E1286B8C"/>
    <w:lvl w:ilvl="0" w:tplc="30580DE6">
      <w:start w:val="1"/>
      <w:numFmt w:val="bullet"/>
      <w:lvlText w:val=""/>
      <w:lvlPicBulletId w:val="0"/>
      <w:lvlJc w:val="left"/>
      <w:pPr>
        <w:tabs>
          <w:tab w:val="num" w:pos="720"/>
        </w:tabs>
        <w:ind w:left="720" w:hanging="360"/>
      </w:pPr>
      <w:rPr>
        <w:rFonts w:ascii="Symbol" w:hAnsi="Symbol" w:hint="default"/>
      </w:rPr>
    </w:lvl>
    <w:lvl w:ilvl="1" w:tplc="952C2700" w:tentative="1">
      <w:start w:val="1"/>
      <w:numFmt w:val="bullet"/>
      <w:lvlText w:val=""/>
      <w:lvlJc w:val="left"/>
      <w:pPr>
        <w:tabs>
          <w:tab w:val="num" w:pos="1440"/>
        </w:tabs>
        <w:ind w:left="1440" w:hanging="360"/>
      </w:pPr>
      <w:rPr>
        <w:rFonts w:ascii="Symbol" w:hAnsi="Symbol" w:hint="default"/>
      </w:rPr>
    </w:lvl>
    <w:lvl w:ilvl="2" w:tplc="B0089398" w:tentative="1">
      <w:start w:val="1"/>
      <w:numFmt w:val="bullet"/>
      <w:lvlText w:val=""/>
      <w:lvlJc w:val="left"/>
      <w:pPr>
        <w:tabs>
          <w:tab w:val="num" w:pos="2160"/>
        </w:tabs>
        <w:ind w:left="2160" w:hanging="360"/>
      </w:pPr>
      <w:rPr>
        <w:rFonts w:ascii="Symbol" w:hAnsi="Symbol" w:hint="default"/>
      </w:rPr>
    </w:lvl>
    <w:lvl w:ilvl="3" w:tplc="DC5082DE" w:tentative="1">
      <w:start w:val="1"/>
      <w:numFmt w:val="bullet"/>
      <w:lvlText w:val=""/>
      <w:lvlJc w:val="left"/>
      <w:pPr>
        <w:tabs>
          <w:tab w:val="num" w:pos="2880"/>
        </w:tabs>
        <w:ind w:left="2880" w:hanging="360"/>
      </w:pPr>
      <w:rPr>
        <w:rFonts w:ascii="Symbol" w:hAnsi="Symbol" w:hint="default"/>
      </w:rPr>
    </w:lvl>
    <w:lvl w:ilvl="4" w:tplc="DF8A76EC" w:tentative="1">
      <w:start w:val="1"/>
      <w:numFmt w:val="bullet"/>
      <w:lvlText w:val=""/>
      <w:lvlJc w:val="left"/>
      <w:pPr>
        <w:tabs>
          <w:tab w:val="num" w:pos="3600"/>
        </w:tabs>
        <w:ind w:left="3600" w:hanging="360"/>
      </w:pPr>
      <w:rPr>
        <w:rFonts w:ascii="Symbol" w:hAnsi="Symbol" w:hint="default"/>
      </w:rPr>
    </w:lvl>
    <w:lvl w:ilvl="5" w:tplc="A02E961A" w:tentative="1">
      <w:start w:val="1"/>
      <w:numFmt w:val="bullet"/>
      <w:lvlText w:val=""/>
      <w:lvlJc w:val="left"/>
      <w:pPr>
        <w:tabs>
          <w:tab w:val="num" w:pos="4320"/>
        </w:tabs>
        <w:ind w:left="4320" w:hanging="360"/>
      </w:pPr>
      <w:rPr>
        <w:rFonts w:ascii="Symbol" w:hAnsi="Symbol" w:hint="default"/>
      </w:rPr>
    </w:lvl>
    <w:lvl w:ilvl="6" w:tplc="E2CE9550" w:tentative="1">
      <w:start w:val="1"/>
      <w:numFmt w:val="bullet"/>
      <w:lvlText w:val=""/>
      <w:lvlJc w:val="left"/>
      <w:pPr>
        <w:tabs>
          <w:tab w:val="num" w:pos="5040"/>
        </w:tabs>
        <w:ind w:left="5040" w:hanging="360"/>
      </w:pPr>
      <w:rPr>
        <w:rFonts w:ascii="Symbol" w:hAnsi="Symbol" w:hint="default"/>
      </w:rPr>
    </w:lvl>
    <w:lvl w:ilvl="7" w:tplc="BFB29C28" w:tentative="1">
      <w:start w:val="1"/>
      <w:numFmt w:val="bullet"/>
      <w:lvlText w:val=""/>
      <w:lvlJc w:val="left"/>
      <w:pPr>
        <w:tabs>
          <w:tab w:val="num" w:pos="5760"/>
        </w:tabs>
        <w:ind w:left="5760" w:hanging="360"/>
      </w:pPr>
      <w:rPr>
        <w:rFonts w:ascii="Symbol" w:hAnsi="Symbol" w:hint="default"/>
      </w:rPr>
    </w:lvl>
    <w:lvl w:ilvl="8" w:tplc="59103B84" w:tentative="1">
      <w:start w:val="1"/>
      <w:numFmt w:val="bullet"/>
      <w:lvlText w:val=""/>
      <w:lvlJc w:val="left"/>
      <w:pPr>
        <w:tabs>
          <w:tab w:val="num" w:pos="6480"/>
        </w:tabs>
        <w:ind w:left="6480" w:hanging="360"/>
      </w:pPr>
      <w:rPr>
        <w:rFonts w:ascii="Symbol" w:hAnsi="Symbol" w:hint="default"/>
      </w:rPr>
    </w:lvl>
  </w:abstractNum>
  <w:abstractNum w:abstractNumId="189" w15:restartNumberingAfterBreak="0">
    <w:nsid w:val="2F50584A"/>
    <w:multiLevelType w:val="hybridMultilevel"/>
    <w:tmpl w:val="951CE9E0"/>
    <w:lvl w:ilvl="0" w:tplc="3880D69A">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0" w15:restartNumberingAfterBreak="0">
    <w:nsid w:val="2F9A74A5"/>
    <w:multiLevelType w:val="hybridMultilevel"/>
    <w:tmpl w:val="4B3CB416"/>
    <w:lvl w:ilvl="0" w:tplc="23F61D70">
      <w:start w:val="1"/>
      <w:numFmt w:val="bullet"/>
      <w:lvlText w:val=""/>
      <w:lvlPicBulletId w:val="3"/>
      <w:lvlJc w:val="left"/>
      <w:pPr>
        <w:ind w:left="1440" w:hanging="360"/>
      </w:pPr>
      <w:rPr>
        <w:rFonts w:ascii="Symbol" w:hAnsi="Symbol" w:hint="default"/>
        <w:color w:val="FFFF00"/>
        <w:position w:val="-4"/>
        <w:sz w:val="20"/>
      </w:rPr>
    </w:lvl>
    <w:lvl w:ilvl="1" w:tplc="8A461F14">
      <w:start w:val="1"/>
      <w:numFmt w:val="bullet"/>
      <w:lvlText w:val=""/>
      <w:lvlJc w:val="left"/>
      <w:pPr>
        <w:tabs>
          <w:tab w:val="num" w:pos="1440"/>
        </w:tabs>
        <w:ind w:left="1440" w:hanging="360"/>
      </w:pPr>
      <w:rPr>
        <w:rFonts w:ascii="Wingdings" w:hAnsi="Wingdings" w:hint="default"/>
        <w:sz w:val="18"/>
        <w:szCs w:val="18"/>
      </w:rPr>
    </w:lvl>
    <w:lvl w:ilvl="2" w:tplc="04090005">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91" w15:restartNumberingAfterBreak="0">
    <w:nsid w:val="2F9B7E86"/>
    <w:multiLevelType w:val="hybridMultilevel"/>
    <w:tmpl w:val="DD7EBFE0"/>
    <w:lvl w:ilvl="0" w:tplc="5BECEA76">
      <w:start w:val="1"/>
      <w:numFmt w:val="bullet"/>
      <w:lvlText w:val=""/>
      <w:lvlPicBulletId w:val="2"/>
      <w:lvlJc w:val="left"/>
      <w:pPr>
        <w:ind w:left="720" w:hanging="360"/>
      </w:pPr>
      <w:rPr>
        <w:rFonts w:ascii="Symbol" w:hAnsi="Symbol" w:hint="default"/>
        <w:color w:val="auto"/>
        <w:position w:val="-4"/>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2" w15:restartNumberingAfterBreak="0">
    <w:nsid w:val="2FF44D8E"/>
    <w:multiLevelType w:val="hybridMultilevel"/>
    <w:tmpl w:val="10B8EA86"/>
    <w:lvl w:ilvl="0" w:tplc="23F61D70">
      <w:start w:val="1"/>
      <w:numFmt w:val="bullet"/>
      <w:lvlText w:val=""/>
      <w:lvlPicBulletId w:val="3"/>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93" w15:restartNumberingAfterBreak="0">
    <w:nsid w:val="30905261"/>
    <w:multiLevelType w:val="hybridMultilevel"/>
    <w:tmpl w:val="4ED6DABA"/>
    <w:lvl w:ilvl="0" w:tplc="5BECEA76">
      <w:start w:val="1"/>
      <w:numFmt w:val="bullet"/>
      <w:lvlText w:val=""/>
      <w:lvlPicBulletId w:val="2"/>
      <w:lvlJc w:val="left"/>
      <w:pPr>
        <w:ind w:left="1080" w:hanging="360"/>
      </w:pPr>
      <w:rPr>
        <w:rFonts w:ascii="Symbol" w:hAnsi="Symbol" w:hint="default"/>
        <w:color w:val="auto"/>
        <w:position w:val="-4"/>
        <w:sz w:val="20"/>
        <w:szCs w:val="24"/>
      </w:rPr>
    </w:lvl>
    <w:lvl w:ilvl="1" w:tplc="04090003">
      <w:start w:val="1"/>
      <w:numFmt w:val="bullet"/>
      <w:lvlText w:val="o"/>
      <w:lvlJc w:val="left"/>
      <w:pPr>
        <w:ind w:left="1980" w:hanging="360"/>
      </w:pPr>
      <w:rPr>
        <w:rFonts w:ascii="Courier New" w:hAnsi="Courier New" w:cs="Courier New" w:hint="default"/>
      </w:rPr>
    </w:lvl>
    <w:lvl w:ilvl="2" w:tplc="04090005">
      <w:start w:val="1"/>
      <w:numFmt w:val="bullet"/>
      <w:lvlText w:val=""/>
      <w:lvlJc w:val="left"/>
      <w:pPr>
        <w:ind w:left="2700" w:hanging="360"/>
      </w:pPr>
      <w:rPr>
        <w:rFonts w:ascii="Wingdings" w:hAnsi="Wingdings" w:hint="default"/>
      </w:rPr>
    </w:lvl>
    <w:lvl w:ilvl="3" w:tplc="0409000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94" w15:restartNumberingAfterBreak="0">
    <w:nsid w:val="30CF4423"/>
    <w:multiLevelType w:val="multilevel"/>
    <w:tmpl w:val="F8022308"/>
    <w:lvl w:ilvl="0">
      <w:start w:val="1"/>
      <w:numFmt w:val="decimal"/>
      <w:pStyle w:val="BulletInstructions"/>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95" w15:restartNumberingAfterBreak="0">
    <w:nsid w:val="30F67C57"/>
    <w:multiLevelType w:val="hybridMultilevel"/>
    <w:tmpl w:val="E58CD9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6" w15:restartNumberingAfterBreak="0">
    <w:nsid w:val="3146099F"/>
    <w:multiLevelType w:val="hybridMultilevel"/>
    <w:tmpl w:val="728A8498"/>
    <w:lvl w:ilvl="0" w:tplc="23F61D70">
      <w:start w:val="1"/>
      <w:numFmt w:val="bullet"/>
      <w:lvlText w:val=""/>
      <w:lvlPicBulletId w:val="3"/>
      <w:lvlJc w:val="left"/>
      <w:pPr>
        <w:ind w:left="1080" w:hanging="360"/>
      </w:pPr>
      <w:rPr>
        <w:rFonts w:ascii="Symbol" w:hAnsi="Symbol" w:hint="default"/>
        <w:color w:val="FFFF00"/>
        <w:position w:val="-4"/>
        <w:sz w:val="2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7" w15:restartNumberingAfterBreak="0">
    <w:nsid w:val="315D0373"/>
    <w:multiLevelType w:val="hybridMultilevel"/>
    <w:tmpl w:val="10A6F4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8" w15:restartNumberingAfterBreak="0">
    <w:nsid w:val="327F5CE7"/>
    <w:multiLevelType w:val="hybridMultilevel"/>
    <w:tmpl w:val="7BC4ADCC"/>
    <w:lvl w:ilvl="0" w:tplc="73E6A4FA">
      <w:start w:val="1"/>
      <w:numFmt w:val="bullet"/>
      <w:pStyle w:val="BodyBullet2"/>
      <w:lvlText w:val=""/>
      <w:lvlJc w:val="left"/>
      <w:pPr>
        <w:tabs>
          <w:tab w:val="num" w:pos="1800"/>
        </w:tabs>
        <w:ind w:left="1800" w:hanging="360"/>
      </w:pPr>
      <w:rPr>
        <w:rFonts w:ascii="Symbol" w:hAnsi="Symbol" w:hint="default"/>
      </w:rPr>
    </w:lvl>
    <w:lvl w:ilvl="1" w:tplc="04090019">
      <w:start w:val="1"/>
      <w:numFmt w:val="bullet"/>
      <w:lvlText w:val="o"/>
      <w:lvlJc w:val="left"/>
      <w:pPr>
        <w:tabs>
          <w:tab w:val="num" w:pos="2520"/>
        </w:tabs>
        <w:ind w:left="2520" w:hanging="360"/>
      </w:pPr>
      <w:rPr>
        <w:rFonts w:ascii="Courier New" w:hAnsi="Courier New" w:cs="Courier New" w:hint="default"/>
      </w:rPr>
    </w:lvl>
    <w:lvl w:ilvl="2" w:tplc="0409001B" w:tentative="1">
      <w:start w:val="1"/>
      <w:numFmt w:val="bullet"/>
      <w:lvlText w:val=""/>
      <w:lvlJc w:val="left"/>
      <w:pPr>
        <w:tabs>
          <w:tab w:val="num" w:pos="3240"/>
        </w:tabs>
        <w:ind w:left="3240" w:hanging="360"/>
      </w:pPr>
      <w:rPr>
        <w:rFonts w:ascii="Wingdings" w:hAnsi="Wingdings" w:hint="default"/>
      </w:rPr>
    </w:lvl>
    <w:lvl w:ilvl="3" w:tplc="0409000F" w:tentative="1">
      <w:start w:val="1"/>
      <w:numFmt w:val="bullet"/>
      <w:lvlText w:val=""/>
      <w:lvlJc w:val="left"/>
      <w:pPr>
        <w:tabs>
          <w:tab w:val="num" w:pos="3960"/>
        </w:tabs>
        <w:ind w:left="3960" w:hanging="360"/>
      </w:pPr>
      <w:rPr>
        <w:rFonts w:ascii="Symbol" w:hAnsi="Symbol" w:hint="default"/>
      </w:rPr>
    </w:lvl>
    <w:lvl w:ilvl="4" w:tplc="04090019" w:tentative="1">
      <w:start w:val="1"/>
      <w:numFmt w:val="bullet"/>
      <w:lvlText w:val="o"/>
      <w:lvlJc w:val="left"/>
      <w:pPr>
        <w:tabs>
          <w:tab w:val="num" w:pos="4680"/>
        </w:tabs>
        <w:ind w:left="4680" w:hanging="360"/>
      </w:pPr>
      <w:rPr>
        <w:rFonts w:ascii="Courier New" w:hAnsi="Courier New" w:cs="Courier New" w:hint="default"/>
      </w:rPr>
    </w:lvl>
    <w:lvl w:ilvl="5" w:tplc="0409001B" w:tentative="1">
      <w:start w:val="1"/>
      <w:numFmt w:val="bullet"/>
      <w:lvlText w:val=""/>
      <w:lvlJc w:val="left"/>
      <w:pPr>
        <w:tabs>
          <w:tab w:val="num" w:pos="5400"/>
        </w:tabs>
        <w:ind w:left="5400" w:hanging="360"/>
      </w:pPr>
      <w:rPr>
        <w:rFonts w:ascii="Wingdings" w:hAnsi="Wingdings" w:hint="default"/>
      </w:rPr>
    </w:lvl>
    <w:lvl w:ilvl="6" w:tplc="0409000F" w:tentative="1">
      <w:start w:val="1"/>
      <w:numFmt w:val="bullet"/>
      <w:lvlText w:val=""/>
      <w:lvlJc w:val="left"/>
      <w:pPr>
        <w:tabs>
          <w:tab w:val="num" w:pos="6120"/>
        </w:tabs>
        <w:ind w:left="6120" w:hanging="360"/>
      </w:pPr>
      <w:rPr>
        <w:rFonts w:ascii="Symbol" w:hAnsi="Symbol" w:hint="default"/>
      </w:rPr>
    </w:lvl>
    <w:lvl w:ilvl="7" w:tplc="04090019" w:tentative="1">
      <w:start w:val="1"/>
      <w:numFmt w:val="bullet"/>
      <w:lvlText w:val="o"/>
      <w:lvlJc w:val="left"/>
      <w:pPr>
        <w:tabs>
          <w:tab w:val="num" w:pos="6840"/>
        </w:tabs>
        <w:ind w:left="6840" w:hanging="360"/>
      </w:pPr>
      <w:rPr>
        <w:rFonts w:ascii="Courier New" w:hAnsi="Courier New" w:cs="Courier New" w:hint="default"/>
      </w:rPr>
    </w:lvl>
    <w:lvl w:ilvl="8" w:tplc="0409001B" w:tentative="1">
      <w:start w:val="1"/>
      <w:numFmt w:val="bullet"/>
      <w:lvlText w:val=""/>
      <w:lvlJc w:val="left"/>
      <w:pPr>
        <w:tabs>
          <w:tab w:val="num" w:pos="7560"/>
        </w:tabs>
        <w:ind w:left="7560" w:hanging="360"/>
      </w:pPr>
      <w:rPr>
        <w:rFonts w:ascii="Wingdings" w:hAnsi="Wingdings" w:hint="default"/>
      </w:rPr>
    </w:lvl>
  </w:abstractNum>
  <w:abstractNum w:abstractNumId="199" w15:restartNumberingAfterBreak="0">
    <w:nsid w:val="32B17750"/>
    <w:multiLevelType w:val="hybridMultilevel"/>
    <w:tmpl w:val="A858D2B6"/>
    <w:lvl w:ilvl="0" w:tplc="DFA0A91A">
      <w:start w:val="1"/>
      <w:numFmt w:val="bullet"/>
      <w:lvlText w:val=""/>
      <w:lvlPicBulletId w:val="1"/>
      <w:lvlJc w:val="left"/>
      <w:pPr>
        <w:ind w:left="1796" w:hanging="360"/>
      </w:pPr>
      <w:rPr>
        <w:rFonts w:ascii="Symbol" w:hAnsi="Symbol" w:hint="default"/>
      </w:rPr>
    </w:lvl>
    <w:lvl w:ilvl="1" w:tplc="04090003" w:tentative="1">
      <w:start w:val="1"/>
      <w:numFmt w:val="bullet"/>
      <w:lvlText w:val="o"/>
      <w:lvlJc w:val="left"/>
      <w:pPr>
        <w:ind w:left="2516" w:hanging="360"/>
      </w:pPr>
      <w:rPr>
        <w:rFonts w:ascii="Courier New" w:hAnsi="Courier New" w:cs="Courier New" w:hint="default"/>
      </w:rPr>
    </w:lvl>
    <w:lvl w:ilvl="2" w:tplc="04090005" w:tentative="1">
      <w:start w:val="1"/>
      <w:numFmt w:val="bullet"/>
      <w:lvlText w:val=""/>
      <w:lvlJc w:val="left"/>
      <w:pPr>
        <w:ind w:left="3236" w:hanging="360"/>
      </w:pPr>
      <w:rPr>
        <w:rFonts w:ascii="Wingdings" w:hAnsi="Wingdings" w:hint="default"/>
      </w:rPr>
    </w:lvl>
    <w:lvl w:ilvl="3" w:tplc="04090001" w:tentative="1">
      <w:start w:val="1"/>
      <w:numFmt w:val="bullet"/>
      <w:lvlText w:val=""/>
      <w:lvlJc w:val="left"/>
      <w:pPr>
        <w:ind w:left="3956" w:hanging="360"/>
      </w:pPr>
      <w:rPr>
        <w:rFonts w:ascii="Symbol" w:hAnsi="Symbol" w:hint="default"/>
      </w:rPr>
    </w:lvl>
    <w:lvl w:ilvl="4" w:tplc="04090003" w:tentative="1">
      <w:start w:val="1"/>
      <w:numFmt w:val="bullet"/>
      <w:lvlText w:val="o"/>
      <w:lvlJc w:val="left"/>
      <w:pPr>
        <w:ind w:left="4676" w:hanging="360"/>
      </w:pPr>
      <w:rPr>
        <w:rFonts w:ascii="Courier New" w:hAnsi="Courier New" w:cs="Courier New" w:hint="default"/>
      </w:rPr>
    </w:lvl>
    <w:lvl w:ilvl="5" w:tplc="04090005" w:tentative="1">
      <w:start w:val="1"/>
      <w:numFmt w:val="bullet"/>
      <w:lvlText w:val=""/>
      <w:lvlJc w:val="left"/>
      <w:pPr>
        <w:ind w:left="5396" w:hanging="360"/>
      </w:pPr>
      <w:rPr>
        <w:rFonts w:ascii="Wingdings" w:hAnsi="Wingdings" w:hint="default"/>
      </w:rPr>
    </w:lvl>
    <w:lvl w:ilvl="6" w:tplc="04090001" w:tentative="1">
      <w:start w:val="1"/>
      <w:numFmt w:val="bullet"/>
      <w:lvlText w:val=""/>
      <w:lvlJc w:val="left"/>
      <w:pPr>
        <w:ind w:left="6116" w:hanging="360"/>
      </w:pPr>
      <w:rPr>
        <w:rFonts w:ascii="Symbol" w:hAnsi="Symbol" w:hint="default"/>
      </w:rPr>
    </w:lvl>
    <w:lvl w:ilvl="7" w:tplc="04090003" w:tentative="1">
      <w:start w:val="1"/>
      <w:numFmt w:val="bullet"/>
      <w:lvlText w:val="o"/>
      <w:lvlJc w:val="left"/>
      <w:pPr>
        <w:ind w:left="6836" w:hanging="360"/>
      </w:pPr>
      <w:rPr>
        <w:rFonts w:ascii="Courier New" w:hAnsi="Courier New" w:cs="Courier New" w:hint="default"/>
      </w:rPr>
    </w:lvl>
    <w:lvl w:ilvl="8" w:tplc="04090005" w:tentative="1">
      <w:start w:val="1"/>
      <w:numFmt w:val="bullet"/>
      <w:lvlText w:val=""/>
      <w:lvlJc w:val="left"/>
      <w:pPr>
        <w:ind w:left="7556" w:hanging="360"/>
      </w:pPr>
      <w:rPr>
        <w:rFonts w:ascii="Wingdings" w:hAnsi="Wingdings" w:hint="default"/>
      </w:rPr>
    </w:lvl>
  </w:abstractNum>
  <w:abstractNum w:abstractNumId="200" w15:restartNumberingAfterBreak="0">
    <w:nsid w:val="32E42007"/>
    <w:multiLevelType w:val="hybridMultilevel"/>
    <w:tmpl w:val="D3108D26"/>
    <w:lvl w:ilvl="0" w:tplc="23F61D70">
      <w:start w:val="1"/>
      <w:numFmt w:val="bullet"/>
      <w:lvlText w:val=""/>
      <w:lvlPicBulletId w:val="3"/>
      <w:lvlJc w:val="left"/>
      <w:pPr>
        <w:ind w:left="720" w:hanging="360"/>
      </w:pPr>
      <w:rPr>
        <w:rFonts w:ascii="Symbol" w:hAnsi="Symbol" w:hint="default"/>
        <w:color w:val="FFFF00"/>
        <w:position w:val="-4"/>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1" w15:restartNumberingAfterBreak="0">
    <w:nsid w:val="330638A0"/>
    <w:multiLevelType w:val="multilevel"/>
    <w:tmpl w:val="76DC6EE4"/>
    <w:lvl w:ilvl="0">
      <w:start w:val="1"/>
      <w:numFmt w:val="decimal"/>
      <w:pStyle w:val="NumberedList"/>
      <w:lvlText w:val="%1."/>
      <w:lvlJc w:val="left"/>
      <w:pPr>
        <w:tabs>
          <w:tab w:val="num" w:pos="360"/>
        </w:tabs>
        <w:ind w:left="360" w:hanging="360"/>
      </w:pPr>
      <w:rPr>
        <w:rFonts w:hint="default"/>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rPr>
    </w:lvl>
    <w:lvl w:ilvl="3">
      <w:start w:val="1"/>
      <w:numFmt w:val="decimal"/>
      <w:lvlText w:val="%4."/>
      <w:lvlJc w:val="left"/>
      <w:pPr>
        <w:tabs>
          <w:tab w:val="num" w:pos="2520"/>
        </w:tabs>
        <w:ind w:left="2520" w:hanging="360"/>
      </w:pPr>
      <w:rPr>
        <w:rFonts w:hint="default"/>
      </w:rPr>
    </w:lvl>
    <w:lvl w:ilvl="4">
      <w:start w:val="1"/>
      <w:numFmt w:val="decimal"/>
      <w:lvlText w:val="%5."/>
      <w:lvlJc w:val="left"/>
      <w:pPr>
        <w:tabs>
          <w:tab w:val="num" w:pos="3240"/>
        </w:tabs>
        <w:ind w:left="3240" w:hanging="360"/>
      </w:pPr>
      <w:rPr>
        <w:rFonts w:hint="default"/>
      </w:rPr>
    </w:lvl>
    <w:lvl w:ilvl="5">
      <w:start w:val="1"/>
      <w:numFmt w:val="decimal"/>
      <w:lvlText w:val="%6."/>
      <w:lvlJc w:val="left"/>
      <w:pPr>
        <w:tabs>
          <w:tab w:val="num" w:pos="3960"/>
        </w:tabs>
        <w:ind w:left="396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202" w15:restartNumberingAfterBreak="0">
    <w:nsid w:val="339816DA"/>
    <w:multiLevelType w:val="hybridMultilevel"/>
    <w:tmpl w:val="AF5CFA04"/>
    <w:lvl w:ilvl="0" w:tplc="23F61D70">
      <w:start w:val="1"/>
      <w:numFmt w:val="bullet"/>
      <w:lvlText w:val=""/>
      <w:lvlPicBulletId w:val="3"/>
      <w:lvlJc w:val="left"/>
      <w:pPr>
        <w:ind w:left="2160" w:hanging="360"/>
      </w:pPr>
      <w:rPr>
        <w:rFonts w:ascii="Symbol" w:hAnsi="Symbol" w:hint="default"/>
        <w:color w:val="auto"/>
        <w:position w:val="-4"/>
        <w:sz w:val="20"/>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03" w15:restartNumberingAfterBreak="0">
    <w:nsid w:val="33F27D93"/>
    <w:multiLevelType w:val="hybridMultilevel"/>
    <w:tmpl w:val="8A322AEE"/>
    <w:lvl w:ilvl="0" w:tplc="618A7476">
      <w:start w:val="1"/>
      <w:numFmt w:val="bullet"/>
      <w:lvlText w:val=""/>
      <w:lvlPicBulletId w:val="0"/>
      <w:lvlJc w:val="left"/>
      <w:pPr>
        <w:tabs>
          <w:tab w:val="num" w:pos="720"/>
        </w:tabs>
        <w:ind w:left="720" w:hanging="360"/>
      </w:pPr>
      <w:rPr>
        <w:rFonts w:ascii="Symbol" w:hAnsi="Symbol" w:hint="default"/>
      </w:rPr>
    </w:lvl>
    <w:lvl w:ilvl="1" w:tplc="38545FA2" w:tentative="1">
      <w:start w:val="1"/>
      <w:numFmt w:val="bullet"/>
      <w:lvlText w:val=""/>
      <w:lvlJc w:val="left"/>
      <w:pPr>
        <w:tabs>
          <w:tab w:val="num" w:pos="1440"/>
        </w:tabs>
        <w:ind w:left="1440" w:hanging="360"/>
      </w:pPr>
      <w:rPr>
        <w:rFonts w:ascii="Symbol" w:hAnsi="Symbol" w:hint="default"/>
      </w:rPr>
    </w:lvl>
    <w:lvl w:ilvl="2" w:tplc="5A386C2C" w:tentative="1">
      <w:start w:val="1"/>
      <w:numFmt w:val="bullet"/>
      <w:lvlText w:val=""/>
      <w:lvlJc w:val="left"/>
      <w:pPr>
        <w:tabs>
          <w:tab w:val="num" w:pos="2160"/>
        </w:tabs>
        <w:ind w:left="2160" w:hanging="360"/>
      </w:pPr>
      <w:rPr>
        <w:rFonts w:ascii="Symbol" w:hAnsi="Symbol" w:hint="default"/>
      </w:rPr>
    </w:lvl>
    <w:lvl w:ilvl="3" w:tplc="7382AFE4" w:tentative="1">
      <w:start w:val="1"/>
      <w:numFmt w:val="bullet"/>
      <w:lvlText w:val=""/>
      <w:lvlJc w:val="left"/>
      <w:pPr>
        <w:tabs>
          <w:tab w:val="num" w:pos="2880"/>
        </w:tabs>
        <w:ind w:left="2880" w:hanging="360"/>
      </w:pPr>
      <w:rPr>
        <w:rFonts w:ascii="Symbol" w:hAnsi="Symbol" w:hint="default"/>
      </w:rPr>
    </w:lvl>
    <w:lvl w:ilvl="4" w:tplc="4CB2BEFE" w:tentative="1">
      <w:start w:val="1"/>
      <w:numFmt w:val="bullet"/>
      <w:lvlText w:val=""/>
      <w:lvlJc w:val="left"/>
      <w:pPr>
        <w:tabs>
          <w:tab w:val="num" w:pos="3600"/>
        </w:tabs>
        <w:ind w:left="3600" w:hanging="360"/>
      </w:pPr>
      <w:rPr>
        <w:rFonts w:ascii="Symbol" w:hAnsi="Symbol" w:hint="default"/>
      </w:rPr>
    </w:lvl>
    <w:lvl w:ilvl="5" w:tplc="C212A09A" w:tentative="1">
      <w:start w:val="1"/>
      <w:numFmt w:val="bullet"/>
      <w:lvlText w:val=""/>
      <w:lvlJc w:val="left"/>
      <w:pPr>
        <w:tabs>
          <w:tab w:val="num" w:pos="4320"/>
        </w:tabs>
        <w:ind w:left="4320" w:hanging="360"/>
      </w:pPr>
      <w:rPr>
        <w:rFonts w:ascii="Symbol" w:hAnsi="Symbol" w:hint="default"/>
      </w:rPr>
    </w:lvl>
    <w:lvl w:ilvl="6" w:tplc="B4CECA6C" w:tentative="1">
      <w:start w:val="1"/>
      <w:numFmt w:val="bullet"/>
      <w:lvlText w:val=""/>
      <w:lvlJc w:val="left"/>
      <w:pPr>
        <w:tabs>
          <w:tab w:val="num" w:pos="5040"/>
        </w:tabs>
        <w:ind w:left="5040" w:hanging="360"/>
      </w:pPr>
      <w:rPr>
        <w:rFonts w:ascii="Symbol" w:hAnsi="Symbol" w:hint="default"/>
      </w:rPr>
    </w:lvl>
    <w:lvl w:ilvl="7" w:tplc="2F542412" w:tentative="1">
      <w:start w:val="1"/>
      <w:numFmt w:val="bullet"/>
      <w:lvlText w:val=""/>
      <w:lvlJc w:val="left"/>
      <w:pPr>
        <w:tabs>
          <w:tab w:val="num" w:pos="5760"/>
        </w:tabs>
        <w:ind w:left="5760" w:hanging="360"/>
      </w:pPr>
      <w:rPr>
        <w:rFonts w:ascii="Symbol" w:hAnsi="Symbol" w:hint="default"/>
      </w:rPr>
    </w:lvl>
    <w:lvl w:ilvl="8" w:tplc="34341A14" w:tentative="1">
      <w:start w:val="1"/>
      <w:numFmt w:val="bullet"/>
      <w:lvlText w:val=""/>
      <w:lvlJc w:val="left"/>
      <w:pPr>
        <w:tabs>
          <w:tab w:val="num" w:pos="6480"/>
        </w:tabs>
        <w:ind w:left="6480" w:hanging="360"/>
      </w:pPr>
      <w:rPr>
        <w:rFonts w:ascii="Symbol" w:hAnsi="Symbol" w:hint="default"/>
      </w:rPr>
    </w:lvl>
  </w:abstractNum>
  <w:abstractNum w:abstractNumId="204" w15:restartNumberingAfterBreak="0">
    <w:nsid w:val="34E91720"/>
    <w:multiLevelType w:val="hybridMultilevel"/>
    <w:tmpl w:val="D91A3530"/>
    <w:lvl w:ilvl="0" w:tplc="CA5A6218">
      <w:start w:val="1"/>
      <w:numFmt w:val="bullet"/>
      <w:pStyle w:val="Bullet2"/>
      <w:lvlText w:val=""/>
      <w:lvlJc w:val="left"/>
      <w:pPr>
        <w:ind w:left="720" w:hanging="360"/>
      </w:pPr>
      <w:rPr>
        <w:rFonts w:ascii="Symbol" w:hAnsi="Symbol" w:hint="default"/>
        <w:color w:val="auto"/>
      </w:rPr>
    </w:lvl>
    <w:lvl w:ilvl="1" w:tplc="CE7012F4">
      <w:start w:val="1"/>
      <w:numFmt w:val="bullet"/>
      <w:lvlText w:val="o"/>
      <w:lvlJc w:val="left"/>
      <w:pPr>
        <w:ind w:left="1440" w:hanging="360"/>
      </w:pPr>
      <w:rPr>
        <w:rFonts w:ascii="Courier New" w:hAnsi="Courier New" w:cs="Courier New" w:hint="default"/>
      </w:rPr>
    </w:lvl>
    <w:lvl w:ilvl="2" w:tplc="78EC9C28" w:tentative="1">
      <w:start w:val="1"/>
      <w:numFmt w:val="bullet"/>
      <w:lvlText w:val=""/>
      <w:lvlJc w:val="left"/>
      <w:pPr>
        <w:ind w:left="2160" w:hanging="360"/>
      </w:pPr>
      <w:rPr>
        <w:rFonts w:ascii="Wingdings" w:hAnsi="Wingdings" w:hint="default"/>
      </w:rPr>
    </w:lvl>
    <w:lvl w:ilvl="3" w:tplc="4D5AE7D2" w:tentative="1">
      <w:start w:val="1"/>
      <w:numFmt w:val="bullet"/>
      <w:lvlText w:val=""/>
      <w:lvlJc w:val="left"/>
      <w:pPr>
        <w:ind w:left="2880" w:hanging="360"/>
      </w:pPr>
      <w:rPr>
        <w:rFonts w:ascii="Symbol" w:hAnsi="Symbol" w:hint="default"/>
      </w:rPr>
    </w:lvl>
    <w:lvl w:ilvl="4" w:tplc="F46C8F0C" w:tentative="1">
      <w:start w:val="1"/>
      <w:numFmt w:val="bullet"/>
      <w:lvlText w:val="o"/>
      <w:lvlJc w:val="left"/>
      <w:pPr>
        <w:ind w:left="3600" w:hanging="360"/>
      </w:pPr>
      <w:rPr>
        <w:rFonts w:ascii="Courier New" w:hAnsi="Courier New" w:cs="Courier New" w:hint="default"/>
      </w:rPr>
    </w:lvl>
    <w:lvl w:ilvl="5" w:tplc="3D0A3296" w:tentative="1">
      <w:start w:val="1"/>
      <w:numFmt w:val="bullet"/>
      <w:lvlText w:val=""/>
      <w:lvlJc w:val="left"/>
      <w:pPr>
        <w:ind w:left="4320" w:hanging="360"/>
      </w:pPr>
      <w:rPr>
        <w:rFonts w:ascii="Wingdings" w:hAnsi="Wingdings" w:hint="default"/>
      </w:rPr>
    </w:lvl>
    <w:lvl w:ilvl="6" w:tplc="3362C398" w:tentative="1">
      <w:start w:val="1"/>
      <w:numFmt w:val="bullet"/>
      <w:lvlText w:val=""/>
      <w:lvlJc w:val="left"/>
      <w:pPr>
        <w:ind w:left="5040" w:hanging="360"/>
      </w:pPr>
      <w:rPr>
        <w:rFonts w:ascii="Symbol" w:hAnsi="Symbol" w:hint="default"/>
      </w:rPr>
    </w:lvl>
    <w:lvl w:ilvl="7" w:tplc="45320C84" w:tentative="1">
      <w:start w:val="1"/>
      <w:numFmt w:val="bullet"/>
      <w:lvlText w:val="o"/>
      <w:lvlJc w:val="left"/>
      <w:pPr>
        <w:ind w:left="5760" w:hanging="360"/>
      </w:pPr>
      <w:rPr>
        <w:rFonts w:ascii="Courier New" w:hAnsi="Courier New" w:cs="Courier New" w:hint="default"/>
      </w:rPr>
    </w:lvl>
    <w:lvl w:ilvl="8" w:tplc="735880D0" w:tentative="1">
      <w:start w:val="1"/>
      <w:numFmt w:val="bullet"/>
      <w:lvlText w:val=""/>
      <w:lvlJc w:val="left"/>
      <w:pPr>
        <w:ind w:left="6480" w:hanging="360"/>
      </w:pPr>
      <w:rPr>
        <w:rFonts w:ascii="Wingdings" w:hAnsi="Wingdings" w:hint="default"/>
      </w:rPr>
    </w:lvl>
  </w:abstractNum>
  <w:abstractNum w:abstractNumId="205" w15:restartNumberingAfterBreak="0">
    <w:nsid w:val="34F565CE"/>
    <w:multiLevelType w:val="hybridMultilevel"/>
    <w:tmpl w:val="B352E2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6" w15:restartNumberingAfterBreak="0">
    <w:nsid w:val="35007D8D"/>
    <w:multiLevelType w:val="hybridMultilevel"/>
    <w:tmpl w:val="B93A97D8"/>
    <w:lvl w:ilvl="0" w:tplc="23F61D70">
      <w:start w:val="1"/>
      <w:numFmt w:val="bullet"/>
      <w:lvlText w:val=""/>
      <w:lvlPicBulletId w:val="3"/>
      <w:lvlJc w:val="left"/>
      <w:pPr>
        <w:ind w:left="1080" w:hanging="360"/>
      </w:pPr>
      <w:rPr>
        <w:rFonts w:ascii="Symbol" w:hAnsi="Symbol" w:hint="default"/>
        <w:color w:val="auto"/>
        <w:position w:val="-4"/>
        <w:sz w:val="18"/>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7" w15:restartNumberingAfterBreak="0">
    <w:nsid w:val="351476D5"/>
    <w:multiLevelType w:val="hybridMultilevel"/>
    <w:tmpl w:val="3F726114"/>
    <w:lvl w:ilvl="0" w:tplc="04090001">
      <w:start w:val="1"/>
      <w:numFmt w:val="bullet"/>
      <w:lvlText w:val=""/>
      <w:lvlJc w:val="left"/>
      <w:pPr>
        <w:ind w:left="720" w:hanging="360"/>
      </w:pPr>
      <w:rPr>
        <w:rFonts w:ascii="Symbol" w:hAnsi="Symbol" w:hint="default"/>
      </w:rPr>
    </w:lvl>
    <w:lvl w:ilvl="1" w:tplc="23F61D70">
      <w:start w:val="1"/>
      <w:numFmt w:val="bullet"/>
      <w:lvlText w:val=""/>
      <w:lvlPicBulletId w:val="3"/>
      <w:lvlJc w:val="left"/>
      <w:pPr>
        <w:ind w:left="1440" w:hanging="360"/>
      </w:pPr>
      <w:rPr>
        <w:rFonts w:ascii="Symbol" w:hAnsi="Symbol" w:hint="default"/>
        <w:color w:val="FFFF00"/>
        <w:position w:val="-4"/>
        <w:sz w:val="20"/>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8" w15:restartNumberingAfterBreak="0">
    <w:nsid w:val="35512E77"/>
    <w:multiLevelType w:val="hybridMultilevel"/>
    <w:tmpl w:val="0E820138"/>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09" w15:restartNumberingAfterBreak="0">
    <w:nsid w:val="35704FA1"/>
    <w:multiLevelType w:val="hybridMultilevel"/>
    <w:tmpl w:val="2AAEC9B8"/>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0" w15:restartNumberingAfterBreak="0">
    <w:nsid w:val="357E601B"/>
    <w:multiLevelType w:val="hybridMultilevel"/>
    <w:tmpl w:val="A26A4474"/>
    <w:lvl w:ilvl="0" w:tplc="5BECEA76">
      <w:start w:val="1"/>
      <w:numFmt w:val="bullet"/>
      <w:lvlText w:val=""/>
      <w:lvlPicBulletId w:val="2"/>
      <w:lvlJc w:val="left"/>
      <w:pPr>
        <w:ind w:left="720" w:hanging="360"/>
      </w:pPr>
      <w:rPr>
        <w:rFonts w:ascii="Symbol" w:hAnsi="Symbol" w:hint="default"/>
        <w:color w:val="auto"/>
        <w:position w:val="-4"/>
        <w:sz w:val="20"/>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1" w15:restartNumberingAfterBreak="0">
    <w:nsid w:val="358D0EA8"/>
    <w:multiLevelType w:val="hybridMultilevel"/>
    <w:tmpl w:val="A462C63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2" w15:restartNumberingAfterBreak="0">
    <w:nsid w:val="3648377F"/>
    <w:multiLevelType w:val="hybridMultilevel"/>
    <w:tmpl w:val="A64E8F14"/>
    <w:lvl w:ilvl="0" w:tplc="5BECEA76">
      <w:start w:val="1"/>
      <w:numFmt w:val="bullet"/>
      <w:lvlText w:val=""/>
      <w:lvlPicBulletId w:val="2"/>
      <w:lvlJc w:val="left"/>
      <w:pPr>
        <w:ind w:left="1080" w:hanging="360"/>
      </w:pPr>
      <w:rPr>
        <w:rFonts w:ascii="Symbol" w:hAnsi="Symbol" w:hint="default"/>
        <w:color w:val="auto"/>
        <w:position w:val="-4"/>
        <w:sz w:val="20"/>
        <w:szCs w:val="24"/>
      </w:rPr>
    </w:lvl>
    <w:lvl w:ilvl="1" w:tplc="04090003">
      <w:start w:val="1"/>
      <w:numFmt w:val="bullet"/>
      <w:lvlText w:val="o"/>
      <w:lvlJc w:val="left"/>
      <w:pPr>
        <w:ind w:left="1980" w:hanging="360"/>
      </w:pPr>
      <w:rPr>
        <w:rFonts w:ascii="Courier New" w:hAnsi="Courier New" w:cs="Courier New" w:hint="default"/>
      </w:rPr>
    </w:lvl>
    <w:lvl w:ilvl="2" w:tplc="04090005">
      <w:start w:val="1"/>
      <w:numFmt w:val="bullet"/>
      <w:lvlText w:val=""/>
      <w:lvlJc w:val="left"/>
      <w:pPr>
        <w:ind w:left="2700" w:hanging="360"/>
      </w:pPr>
      <w:rPr>
        <w:rFonts w:ascii="Wingdings" w:hAnsi="Wingdings" w:hint="default"/>
      </w:rPr>
    </w:lvl>
    <w:lvl w:ilvl="3" w:tplc="0409000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13" w15:restartNumberingAfterBreak="0">
    <w:nsid w:val="36A21F48"/>
    <w:multiLevelType w:val="hybridMultilevel"/>
    <w:tmpl w:val="731468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4" w15:restartNumberingAfterBreak="0">
    <w:nsid w:val="370F692C"/>
    <w:multiLevelType w:val="hybridMultilevel"/>
    <w:tmpl w:val="C186BCA8"/>
    <w:lvl w:ilvl="0" w:tplc="4BE89468">
      <w:start w:val="1"/>
      <w:numFmt w:val="bullet"/>
      <w:lvlText w:val=""/>
      <w:lvlPicBulletId w:val="0"/>
      <w:lvlJc w:val="left"/>
      <w:pPr>
        <w:tabs>
          <w:tab w:val="num" w:pos="720"/>
        </w:tabs>
        <w:ind w:left="720" w:hanging="360"/>
      </w:pPr>
      <w:rPr>
        <w:rFonts w:ascii="Symbol" w:hAnsi="Symbol" w:hint="default"/>
      </w:rPr>
    </w:lvl>
    <w:lvl w:ilvl="1" w:tplc="D42AEF40" w:tentative="1">
      <w:start w:val="1"/>
      <w:numFmt w:val="bullet"/>
      <w:lvlText w:val=""/>
      <w:lvlJc w:val="left"/>
      <w:pPr>
        <w:tabs>
          <w:tab w:val="num" w:pos="1440"/>
        </w:tabs>
        <w:ind w:left="1440" w:hanging="360"/>
      </w:pPr>
      <w:rPr>
        <w:rFonts w:ascii="Symbol" w:hAnsi="Symbol" w:hint="default"/>
      </w:rPr>
    </w:lvl>
    <w:lvl w:ilvl="2" w:tplc="EF7E4FE8" w:tentative="1">
      <w:start w:val="1"/>
      <w:numFmt w:val="bullet"/>
      <w:lvlText w:val=""/>
      <w:lvlJc w:val="left"/>
      <w:pPr>
        <w:tabs>
          <w:tab w:val="num" w:pos="2160"/>
        </w:tabs>
        <w:ind w:left="2160" w:hanging="360"/>
      </w:pPr>
      <w:rPr>
        <w:rFonts w:ascii="Symbol" w:hAnsi="Symbol" w:hint="default"/>
      </w:rPr>
    </w:lvl>
    <w:lvl w:ilvl="3" w:tplc="E784348A" w:tentative="1">
      <w:start w:val="1"/>
      <w:numFmt w:val="bullet"/>
      <w:lvlText w:val=""/>
      <w:lvlJc w:val="left"/>
      <w:pPr>
        <w:tabs>
          <w:tab w:val="num" w:pos="2880"/>
        </w:tabs>
        <w:ind w:left="2880" w:hanging="360"/>
      </w:pPr>
      <w:rPr>
        <w:rFonts w:ascii="Symbol" w:hAnsi="Symbol" w:hint="default"/>
      </w:rPr>
    </w:lvl>
    <w:lvl w:ilvl="4" w:tplc="F12A8174" w:tentative="1">
      <w:start w:val="1"/>
      <w:numFmt w:val="bullet"/>
      <w:lvlText w:val=""/>
      <w:lvlJc w:val="left"/>
      <w:pPr>
        <w:tabs>
          <w:tab w:val="num" w:pos="3600"/>
        </w:tabs>
        <w:ind w:left="3600" w:hanging="360"/>
      </w:pPr>
      <w:rPr>
        <w:rFonts w:ascii="Symbol" w:hAnsi="Symbol" w:hint="default"/>
      </w:rPr>
    </w:lvl>
    <w:lvl w:ilvl="5" w:tplc="C49411E6" w:tentative="1">
      <w:start w:val="1"/>
      <w:numFmt w:val="bullet"/>
      <w:lvlText w:val=""/>
      <w:lvlJc w:val="left"/>
      <w:pPr>
        <w:tabs>
          <w:tab w:val="num" w:pos="4320"/>
        </w:tabs>
        <w:ind w:left="4320" w:hanging="360"/>
      </w:pPr>
      <w:rPr>
        <w:rFonts w:ascii="Symbol" w:hAnsi="Symbol" w:hint="default"/>
      </w:rPr>
    </w:lvl>
    <w:lvl w:ilvl="6" w:tplc="F8348E14" w:tentative="1">
      <w:start w:val="1"/>
      <w:numFmt w:val="bullet"/>
      <w:lvlText w:val=""/>
      <w:lvlJc w:val="left"/>
      <w:pPr>
        <w:tabs>
          <w:tab w:val="num" w:pos="5040"/>
        </w:tabs>
        <w:ind w:left="5040" w:hanging="360"/>
      </w:pPr>
      <w:rPr>
        <w:rFonts w:ascii="Symbol" w:hAnsi="Symbol" w:hint="default"/>
      </w:rPr>
    </w:lvl>
    <w:lvl w:ilvl="7" w:tplc="19344F26" w:tentative="1">
      <w:start w:val="1"/>
      <w:numFmt w:val="bullet"/>
      <w:lvlText w:val=""/>
      <w:lvlJc w:val="left"/>
      <w:pPr>
        <w:tabs>
          <w:tab w:val="num" w:pos="5760"/>
        </w:tabs>
        <w:ind w:left="5760" w:hanging="360"/>
      </w:pPr>
      <w:rPr>
        <w:rFonts w:ascii="Symbol" w:hAnsi="Symbol" w:hint="default"/>
      </w:rPr>
    </w:lvl>
    <w:lvl w:ilvl="8" w:tplc="D358606C" w:tentative="1">
      <w:start w:val="1"/>
      <w:numFmt w:val="bullet"/>
      <w:lvlText w:val=""/>
      <w:lvlJc w:val="left"/>
      <w:pPr>
        <w:tabs>
          <w:tab w:val="num" w:pos="6480"/>
        </w:tabs>
        <w:ind w:left="6480" w:hanging="360"/>
      </w:pPr>
      <w:rPr>
        <w:rFonts w:ascii="Symbol" w:hAnsi="Symbol" w:hint="default"/>
      </w:rPr>
    </w:lvl>
  </w:abstractNum>
  <w:abstractNum w:abstractNumId="215" w15:restartNumberingAfterBreak="0">
    <w:nsid w:val="373F2B3A"/>
    <w:multiLevelType w:val="hybridMultilevel"/>
    <w:tmpl w:val="3ACAA8AC"/>
    <w:lvl w:ilvl="0" w:tplc="5BECEA76">
      <w:start w:val="1"/>
      <w:numFmt w:val="bullet"/>
      <w:lvlText w:val=""/>
      <w:lvlPicBulletId w:val="2"/>
      <w:lvlJc w:val="left"/>
      <w:pPr>
        <w:ind w:left="720" w:hanging="360"/>
      </w:pPr>
      <w:rPr>
        <w:rFonts w:ascii="Symbol" w:hAnsi="Symbol" w:hint="default"/>
        <w:color w:val="auto"/>
        <w:position w:val="-4"/>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6" w15:restartNumberingAfterBreak="0">
    <w:nsid w:val="379E6274"/>
    <w:multiLevelType w:val="multilevel"/>
    <w:tmpl w:val="8E5A80B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2"/>
      <w:lvlJc w:val="left"/>
      <w:pPr>
        <w:tabs>
          <w:tab w:val="num" w:pos="1440"/>
        </w:tabs>
        <w:ind w:left="1440" w:hanging="360"/>
      </w:pPr>
      <w:rPr>
        <w:rFonts w:ascii="Symbol" w:hAnsi="Symbol" w:hint="default"/>
        <w:color w:val="auto"/>
        <w:position w:val="-4"/>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37B31BB5"/>
    <w:multiLevelType w:val="hybridMultilevel"/>
    <w:tmpl w:val="3A88FECE"/>
    <w:lvl w:ilvl="0" w:tplc="23F61D70">
      <w:start w:val="1"/>
      <w:numFmt w:val="bullet"/>
      <w:lvlText w:val=""/>
      <w:lvlPicBulletId w:val="3"/>
      <w:lvlJc w:val="left"/>
      <w:pPr>
        <w:ind w:left="1080" w:hanging="360"/>
      </w:pPr>
      <w:rPr>
        <w:rFonts w:ascii="Symbol" w:hAnsi="Symbol" w:hint="default"/>
        <w:color w:val="auto"/>
        <w:position w:val="-4"/>
        <w:sz w:val="2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8" w15:restartNumberingAfterBreak="0">
    <w:nsid w:val="386A7966"/>
    <w:multiLevelType w:val="hybridMultilevel"/>
    <w:tmpl w:val="19D203A8"/>
    <w:lvl w:ilvl="0" w:tplc="5BECEA76">
      <w:start w:val="1"/>
      <w:numFmt w:val="bullet"/>
      <w:lvlText w:val=""/>
      <w:lvlPicBulletId w:val="2"/>
      <w:lvlJc w:val="left"/>
      <w:pPr>
        <w:ind w:left="1080" w:hanging="360"/>
      </w:pPr>
      <w:rPr>
        <w:rFonts w:ascii="Symbol" w:hAnsi="Symbol" w:hint="default"/>
        <w:color w:val="auto"/>
        <w:position w:val="-4"/>
        <w:sz w:val="20"/>
        <w:szCs w:val="24"/>
      </w:rPr>
    </w:lvl>
    <w:lvl w:ilvl="1" w:tplc="04090003">
      <w:start w:val="1"/>
      <w:numFmt w:val="bullet"/>
      <w:lvlText w:val="o"/>
      <w:lvlJc w:val="left"/>
      <w:pPr>
        <w:ind w:left="1980" w:hanging="360"/>
      </w:pPr>
      <w:rPr>
        <w:rFonts w:ascii="Courier New" w:hAnsi="Courier New" w:cs="Courier New" w:hint="default"/>
      </w:rPr>
    </w:lvl>
    <w:lvl w:ilvl="2" w:tplc="04090005">
      <w:start w:val="1"/>
      <w:numFmt w:val="bullet"/>
      <w:lvlText w:val=""/>
      <w:lvlJc w:val="left"/>
      <w:pPr>
        <w:ind w:left="2700" w:hanging="360"/>
      </w:pPr>
      <w:rPr>
        <w:rFonts w:ascii="Wingdings" w:hAnsi="Wingdings" w:hint="default"/>
      </w:rPr>
    </w:lvl>
    <w:lvl w:ilvl="3" w:tplc="0409000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19" w15:restartNumberingAfterBreak="0">
    <w:nsid w:val="386C577A"/>
    <w:multiLevelType w:val="hybridMultilevel"/>
    <w:tmpl w:val="5C9EB55C"/>
    <w:lvl w:ilvl="0" w:tplc="5BECEA76">
      <w:start w:val="1"/>
      <w:numFmt w:val="bullet"/>
      <w:lvlText w:val=""/>
      <w:lvlPicBulletId w:val="2"/>
      <w:lvlJc w:val="left"/>
      <w:pPr>
        <w:ind w:left="1080" w:hanging="360"/>
      </w:pPr>
      <w:rPr>
        <w:rFonts w:ascii="Symbol" w:hAnsi="Symbol" w:hint="default"/>
        <w:color w:val="auto"/>
        <w:position w:val="-4"/>
        <w:sz w:val="2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0" w15:restartNumberingAfterBreak="0">
    <w:nsid w:val="38AD0596"/>
    <w:multiLevelType w:val="hybridMultilevel"/>
    <w:tmpl w:val="EE14FF32"/>
    <w:lvl w:ilvl="0" w:tplc="23F61D70">
      <w:start w:val="1"/>
      <w:numFmt w:val="bullet"/>
      <w:lvlText w:val=""/>
      <w:lvlPicBulletId w:val="3"/>
      <w:lvlJc w:val="left"/>
      <w:pPr>
        <w:ind w:left="720" w:hanging="360"/>
      </w:pPr>
      <w:rPr>
        <w:rFonts w:ascii="Symbol" w:hAnsi="Symbol" w:hint="default"/>
        <w:color w:val="auto"/>
        <w:position w:val="-4"/>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1" w15:restartNumberingAfterBreak="0">
    <w:nsid w:val="39924545"/>
    <w:multiLevelType w:val="multilevel"/>
    <w:tmpl w:val="5C7EB81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2"/>
      <w:lvlJc w:val="left"/>
      <w:pPr>
        <w:tabs>
          <w:tab w:val="num" w:pos="1440"/>
        </w:tabs>
        <w:ind w:left="1440" w:hanging="360"/>
      </w:pPr>
      <w:rPr>
        <w:rFonts w:ascii="Symbol" w:hAnsi="Symbol" w:hint="default"/>
        <w:color w:val="auto"/>
        <w:position w:val="-4"/>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399B33F3"/>
    <w:multiLevelType w:val="hybridMultilevel"/>
    <w:tmpl w:val="6F7C69E6"/>
    <w:lvl w:ilvl="0" w:tplc="11B491BA">
      <w:start w:val="1"/>
      <w:numFmt w:val="bullet"/>
      <w:lvlText w:val=""/>
      <w:lvlPicBulletId w:val="0"/>
      <w:lvlJc w:val="left"/>
      <w:pPr>
        <w:tabs>
          <w:tab w:val="num" w:pos="720"/>
        </w:tabs>
        <w:ind w:left="720" w:hanging="360"/>
      </w:pPr>
      <w:rPr>
        <w:rFonts w:ascii="Symbol" w:hAnsi="Symbol" w:hint="default"/>
      </w:rPr>
    </w:lvl>
    <w:lvl w:ilvl="1" w:tplc="100274A8" w:tentative="1">
      <w:start w:val="1"/>
      <w:numFmt w:val="bullet"/>
      <w:lvlText w:val=""/>
      <w:lvlJc w:val="left"/>
      <w:pPr>
        <w:tabs>
          <w:tab w:val="num" w:pos="1440"/>
        </w:tabs>
        <w:ind w:left="1440" w:hanging="360"/>
      </w:pPr>
      <w:rPr>
        <w:rFonts w:ascii="Symbol" w:hAnsi="Symbol" w:hint="default"/>
      </w:rPr>
    </w:lvl>
    <w:lvl w:ilvl="2" w:tplc="EEA23DBC" w:tentative="1">
      <w:start w:val="1"/>
      <w:numFmt w:val="bullet"/>
      <w:lvlText w:val=""/>
      <w:lvlJc w:val="left"/>
      <w:pPr>
        <w:tabs>
          <w:tab w:val="num" w:pos="2160"/>
        </w:tabs>
        <w:ind w:left="2160" w:hanging="360"/>
      </w:pPr>
      <w:rPr>
        <w:rFonts w:ascii="Symbol" w:hAnsi="Symbol" w:hint="default"/>
      </w:rPr>
    </w:lvl>
    <w:lvl w:ilvl="3" w:tplc="CA466010" w:tentative="1">
      <w:start w:val="1"/>
      <w:numFmt w:val="bullet"/>
      <w:lvlText w:val=""/>
      <w:lvlJc w:val="left"/>
      <w:pPr>
        <w:tabs>
          <w:tab w:val="num" w:pos="2880"/>
        </w:tabs>
        <w:ind w:left="2880" w:hanging="360"/>
      </w:pPr>
      <w:rPr>
        <w:rFonts w:ascii="Symbol" w:hAnsi="Symbol" w:hint="default"/>
      </w:rPr>
    </w:lvl>
    <w:lvl w:ilvl="4" w:tplc="ABEC3260" w:tentative="1">
      <w:start w:val="1"/>
      <w:numFmt w:val="bullet"/>
      <w:lvlText w:val=""/>
      <w:lvlJc w:val="left"/>
      <w:pPr>
        <w:tabs>
          <w:tab w:val="num" w:pos="3600"/>
        </w:tabs>
        <w:ind w:left="3600" w:hanging="360"/>
      </w:pPr>
      <w:rPr>
        <w:rFonts w:ascii="Symbol" w:hAnsi="Symbol" w:hint="default"/>
      </w:rPr>
    </w:lvl>
    <w:lvl w:ilvl="5" w:tplc="FCB4206C" w:tentative="1">
      <w:start w:val="1"/>
      <w:numFmt w:val="bullet"/>
      <w:lvlText w:val=""/>
      <w:lvlJc w:val="left"/>
      <w:pPr>
        <w:tabs>
          <w:tab w:val="num" w:pos="4320"/>
        </w:tabs>
        <w:ind w:left="4320" w:hanging="360"/>
      </w:pPr>
      <w:rPr>
        <w:rFonts w:ascii="Symbol" w:hAnsi="Symbol" w:hint="default"/>
      </w:rPr>
    </w:lvl>
    <w:lvl w:ilvl="6" w:tplc="4F3622B6" w:tentative="1">
      <w:start w:val="1"/>
      <w:numFmt w:val="bullet"/>
      <w:lvlText w:val=""/>
      <w:lvlJc w:val="left"/>
      <w:pPr>
        <w:tabs>
          <w:tab w:val="num" w:pos="5040"/>
        </w:tabs>
        <w:ind w:left="5040" w:hanging="360"/>
      </w:pPr>
      <w:rPr>
        <w:rFonts w:ascii="Symbol" w:hAnsi="Symbol" w:hint="default"/>
      </w:rPr>
    </w:lvl>
    <w:lvl w:ilvl="7" w:tplc="F006B3F8" w:tentative="1">
      <w:start w:val="1"/>
      <w:numFmt w:val="bullet"/>
      <w:lvlText w:val=""/>
      <w:lvlJc w:val="left"/>
      <w:pPr>
        <w:tabs>
          <w:tab w:val="num" w:pos="5760"/>
        </w:tabs>
        <w:ind w:left="5760" w:hanging="360"/>
      </w:pPr>
      <w:rPr>
        <w:rFonts w:ascii="Symbol" w:hAnsi="Symbol" w:hint="default"/>
      </w:rPr>
    </w:lvl>
    <w:lvl w:ilvl="8" w:tplc="DF765142" w:tentative="1">
      <w:start w:val="1"/>
      <w:numFmt w:val="bullet"/>
      <w:lvlText w:val=""/>
      <w:lvlJc w:val="left"/>
      <w:pPr>
        <w:tabs>
          <w:tab w:val="num" w:pos="6480"/>
        </w:tabs>
        <w:ind w:left="6480" w:hanging="360"/>
      </w:pPr>
      <w:rPr>
        <w:rFonts w:ascii="Symbol" w:hAnsi="Symbol" w:hint="default"/>
      </w:rPr>
    </w:lvl>
  </w:abstractNum>
  <w:abstractNum w:abstractNumId="223" w15:restartNumberingAfterBreak="0">
    <w:nsid w:val="39B76E4B"/>
    <w:multiLevelType w:val="hybridMultilevel"/>
    <w:tmpl w:val="E340BCB6"/>
    <w:lvl w:ilvl="0" w:tplc="DFA0A91A">
      <w:start w:val="1"/>
      <w:numFmt w:val="bullet"/>
      <w:lvlText w:val=""/>
      <w:lvlPicBulletId w:val="1"/>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4" w15:restartNumberingAfterBreak="0">
    <w:nsid w:val="39D67826"/>
    <w:multiLevelType w:val="hybridMultilevel"/>
    <w:tmpl w:val="E172680E"/>
    <w:lvl w:ilvl="0" w:tplc="4588F526">
      <w:start w:val="1"/>
      <w:numFmt w:val="bullet"/>
      <w:lvlText w:val=""/>
      <w:lvlPicBulletId w:val="2"/>
      <w:lvlJc w:val="left"/>
      <w:pPr>
        <w:ind w:left="1080" w:hanging="360"/>
      </w:pPr>
      <w:rPr>
        <w:rFonts w:ascii="Symbol" w:hAnsi="Symbol" w:hint="default"/>
        <w:color w:val="auto"/>
        <w:position w:val="-4"/>
        <w:sz w:val="20"/>
        <w:szCs w:val="2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5" w15:restartNumberingAfterBreak="0">
    <w:nsid w:val="39ED6E50"/>
    <w:multiLevelType w:val="multilevel"/>
    <w:tmpl w:val="67AA63A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2"/>
      <w:lvlJc w:val="left"/>
      <w:pPr>
        <w:tabs>
          <w:tab w:val="num" w:pos="1440"/>
        </w:tabs>
        <w:ind w:left="1440" w:hanging="360"/>
      </w:pPr>
      <w:rPr>
        <w:rFonts w:ascii="Symbol" w:hAnsi="Symbol" w:hint="default"/>
        <w:color w:val="auto"/>
        <w:position w:val="-4"/>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3A0E612F"/>
    <w:multiLevelType w:val="hybridMultilevel"/>
    <w:tmpl w:val="4A1C78B0"/>
    <w:lvl w:ilvl="0" w:tplc="23F61D70">
      <w:start w:val="1"/>
      <w:numFmt w:val="bullet"/>
      <w:lvlText w:val=""/>
      <w:lvlPicBulletId w:val="3"/>
      <w:lvlJc w:val="left"/>
      <w:pPr>
        <w:ind w:left="720" w:hanging="360"/>
      </w:pPr>
      <w:rPr>
        <w:rFonts w:ascii="Symbol" w:hAnsi="Symbol" w:hint="default"/>
        <w:color w:val="FFFF00"/>
        <w:position w:val="-4"/>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7" w15:restartNumberingAfterBreak="0">
    <w:nsid w:val="3A3F3AED"/>
    <w:multiLevelType w:val="hybridMultilevel"/>
    <w:tmpl w:val="B2B8BB3E"/>
    <w:lvl w:ilvl="0" w:tplc="DFA0A91A">
      <w:start w:val="1"/>
      <w:numFmt w:val="bullet"/>
      <w:lvlText w:val=""/>
      <w:lvlPicBulletId w:val="1"/>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28" w15:restartNumberingAfterBreak="0">
    <w:nsid w:val="3A4C2C2C"/>
    <w:multiLevelType w:val="hybridMultilevel"/>
    <w:tmpl w:val="8200D928"/>
    <w:lvl w:ilvl="0" w:tplc="23F61D70">
      <w:start w:val="1"/>
      <w:numFmt w:val="bullet"/>
      <w:lvlText w:val=""/>
      <w:lvlPicBulletId w:val="3"/>
      <w:lvlJc w:val="left"/>
      <w:pPr>
        <w:ind w:left="720" w:hanging="360"/>
      </w:pPr>
      <w:rPr>
        <w:rFonts w:ascii="Symbol" w:hAnsi="Symbol" w:hint="default"/>
        <w:color w:val="auto"/>
        <w:position w:val="-4"/>
        <w:sz w:val="2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9" w15:restartNumberingAfterBreak="0">
    <w:nsid w:val="3A685A22"/>
    <w:multiLevelType w:val="hybridMultilevel"/>
    <w:tmpl w:val="0D8E6A68"/>
    <w:lvl w:ilvl="0" w:tplc="23F61D70">
      <w:start w:val="1"/>
      <w:numFmt w:val="bullet"/>
      <w:lvlText w:val=""/>
      <w:lvlPicBulletId w:val="3"/>
      <w:lvlJc w:val="left"/>
      <w:pPr>
        <w:ind w:left="1080" w:hanging="360"/>
      </w:pPr>
      <w:rPr>
        <w:rFonts w:ascii="Symbol" w:hAnsi="Symbol" w:hint="default"/>
        <w:color w:val="FFFF00"/>
        <w:position w:val="-4"/>
        <w:sz w:val="20"/>
      </w:rPr>
    </w:lvl>
    <w:lvl w:ilvl="1" w:tplc="4A32C148">
      <w:start w:val="1"/>
      <w:numFmt w:val="bullet"/>
      <w:lvlText w:val=""/>
      <w:lvlJc w:val="left"/>
      <w:pPr>
        <w:ind w:left="1800" w:hanging="360"/>
      </w:pPr>
      <w:rPr>
        <w:rFonts w:ascii="Symbol" w:hAnsi="Symbol" w:hint="default"/>
        <w:sz w:val="18"/>
        <w:szCs w:val="18"/>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0" w15:restartNumberingAfterBreak="0">
    <w:nsid w:val="3A871648"/>
    <w:multiLevelType w:val="multilevel"/>
    <w:tmpl w:val="D46006D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2"/>
      <w:lvlJc w:val="left"/>
      <w:pPr>
        <w:tabs>
          <w:tab w:val="num" w:pos="1440"/>
        </w:tabs>
        <w:ind w:left="1440" w:hanging="360"/>
      </w:pPr>
      <w:rPr>
        <w:rFonts w:ascii="Symbol" w:hAnsi="Symbol" w:hint="default"/>
        <w:color w:val="auto"/>
        <w:position w:val="-4"/>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3A9A6556"/>
    <w:multiLevelType w:val="hybridMultilevel"/>
    <w:tmpl w:val="D0281AD4"/>
    <w:lvl w:ilvl="0" w:tplc="23F61D70">
      <w:start w:val="1"/>
      <w:numFmt w:val="bullet"/>
      <w:lvlText w:val=""/>
      <w:lvlPicBulletId w:val="3"/>
      <w:lvlJc w:val="left"/>
      <w:pPr>
        <w:ind w:left="720" w:hanging="360"/>
      </w:pPr>
      <w:rPr>
        <w:rFonts w:ascii="Symbol" w:hAnsi="Symbol" w:hint="default"/>
        <w:color w:val="auto"/>
        <w:position w:val="-4"/>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2" w15:restartNumberingAfterBreak="0">
    <w:nsid w:val="3ABB4B86"/>
    <w:multiLevelType w:val="multilevel"/>
    <w:tmpl w:val="2F8A48D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3" w15:restartNumberingAfterBreak="0">
    <w:nsid w:val="3AF451EB"/>
    <w:multiLevelType w:val="hybridMultilevel"/>
    <w:tmpl w:val="7A7A23A4"/>
    <w:lvl w:ilvl="0" w:tplc="A8B0D0B8">
      <w:start w:val="1"/>
      <w:numFmt w:val="bullet"/>
      <w:pStyle w:val="BulletedList3"/>
      <w:lvlText w:val="o"/>
      <w:lvlJc w:val="left"/>
      <w:pPr>
        <w:ind w:left="2421" w:hanging="360"/>
      </w:pPr>
      <w:rPr>
        <w:rFonts w:ascii="Courier New" w:hAnsi="Courier New" w:hint="default"/>
        <w:sz w:val="18"/>
      </w:rPr>
    </w:lvl>
    <w:lvl w:ilvl="1" w:tplc="04090003">
      <w:start w:val="1"/>
      <w:numFmt w:val="bullet"/>
      <w:lvlText w:val="o"/>
      <w:lvlJc w:val="left"/>
      <w:pPr>
        <w:ind w:left="3141" w:hanging="360"/>
      </w:pPr>
      <w:rPr>
        <w:rFonts w:ascii="Courier New" w:hAnsi="Courier New" w:cs="Courier New" w:hint="default"/>
      </w:rPr>
    </w:lvl>
    <w:lvl w:ilvl="2" w:tplc="04090005" w:tentative="1">
      <w:start w:val="1"/>
      <w:numFmt w:val="bullet"/>
      <w:lvlText w:val=""/>
      <w:lvlJc w:val="left"/>
      <w:pPr>
        <w:ind w:left="3861" w:hanging="360"/>
      </w:pPr>
      <w:rPr>
        <w:rFonts w:ascii="Wingdings" w:hAnsi="Wingdings" w:hint="default"/>
      </w:rPr>
    </w:lvl>
    <w:lvl w:ilvl="3" w:tplc="04090001" w:tentative="1">
      <w:start w:val="1"/>
      <w:numFmt w:val="bullet"/>
      <w:lvlText w:val=""/>
      <w:lvlJc w:val="left"/>
      <w:pPr>
        <w:ind w:left="4581" w:hanging="360"/>
      </w:pPr>
      <w:rPr>
        <w:rFonts w:ascii="Symbol" w:hAnsi="Symbol" w:hint="default"/>
      </w:rPr>
    </w:lvl>
    <w:lvl w:ilvl="4" w:tplc="04090003" w:tentative="1">
      <w:start w:val="1"/>
      <w:numFmt w:val="bullet"/>
      <w:lvlText w:val="o"/>
      <w:lvlJc w:val="left"/>
      <w:pPr>
        <w:ind w:left="5301" w:hanging="360"/>
      </w:pPr>
      <w:rPr>
        <w:rFonts w:ascii="Courier New" w:hAnsi="Courier New" w:cs="Courier New" w:hint="default"/>
      </w:rPr>
    </w:lvl>
    <w:lvl w:ilvl="5" w:tplc="04090005" w:tentative="1">
      <w:start w:val="1"/>
      <w:numFmt w:val="bullet"/>
      <w:lvlText w:val=""/>
      <w:lvlJc w:val="left"/>
      <w:pPr>
        <w:ind w:left="6021" w:hanging="360"/>
      </w:pPr>
      <w:rPr>
        <w:rFonts w:ascii="Wingdings" w:hAnsi="Wingdings" w:hint="default"/>
      </w:rPr>
    </w:lvl>
    <w:lvl w:ilvl="6" w:tplc="04090001" w:tentative="1">
      <w:start w:val="1"/>
      <w:numFmt w:val="bullet"/>
      <w:lvlText w:val=""/>
      <w:lvlJc w:val="left"/>
      <w:pPr>
        <w:ind w:left="6741" w:hanging="360"/>
      </w:pPr>
      <w:rPr>
        <w:rFonts w:ascii="Symbol" w:hAnsi="Symbol" w:hint="default"/>
      </w:rPr>
    </w:lvl>
    <w:lvl w:ilvl="7" w:tplc="04090003" w:tentative="1">
      <w:start w:val="1"/>
      <w:numFmt w:val="bullet"/>
      <w:lvlText w:val="o"/>
      <w:lvlJc w:val="left"/>
      <w:pPr>
        <w:ind w:left="7461" w:hanging="360"/>
      </w:pPr>
      <w:rPr>
        <w:rFonts w:ascii="Courier New" w:hAnsi="Courier New" w:cs="Courier New" w:hint="default"/>
      </w:rPr>
    </w:lvl>
    <w:lvl w:ilvl="8" w:tplc="04090005" w:tentative="1">
      <w:start w:val="1"/>
      <w:numFmt w:val="bullet"/>
      <w:lvlText w:val=""/>
      <w:lvlJc w:val="left"/>
      <w:pPr>
        <w:ind w:left="8181" w:hanging="360"/>
      </w:pPr>
      <w:rPr>
        <w:rFonts w:ascii="Wingdings" w:hAnsi="Wingdings" w:hint="default"/>
      </w:rPr>
    </w:lvl>
  </w:abstractNum>
  <w:abstractNum w:abstractNumId="234" w15:restartNumberingAfterBreak="0">
    <w:nsid w:val="3B2E0923"/>
    <w:multiLevelType w:val="hybridMultilevel"/>
    <w:tmpl w:val="5680E378"/>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5" w15:restartNumberingAfterBreak="0">
    <w:nsid w:val="3B851A8B"/>
    <w:multiLevelType w:val="hybridMultilevel"/>
    <w:tmpl w:val="08667FC2"/>
    <w:lvl w:ilvl="0" w:tplc="23F61D70">
      <w:start w:val="1"/>
      <w:numFmt w:val="bullet"/>
      <w:lvlText w:val=""/>
      <w:lvlPicBulletId w:val="3"/>
      <w:lvlJc w:val="left"/>
      <w:pPr>
        <w:ind w:left="720" w:hanging="360"/>
      </w:pPr>
      <w:rPr>
        <w:rFonts w:ascii="Symbol" w:hAnsi="Symbol" w:hint="default"/>
        <w:color w:val="FFFF00"/>
        <w:position w:val="-4"/>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6" w15:restartNumberingAfterBreak="0">
    <w:nsid w:val="3BB13763"/>
    <w:multiLevelType w:val="hybridMultilevel"/>
    <w:tmpl w:val="12F6DA24"/>
    <w:lvl w:ilvl="0" w:tplc="137E46C6">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7" w15:restartNumberingAfterBreak="0">
    <w:nsid w:val="3C316675"/>
    <w:multiLevelType w:val="hybridMultilevel"/>
    <w:tmpl w:val="C6320D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8" w15:restartNumberingAfterBreak="0">
    <w:nsid w:val="3D372D40"/>
    <w:multiLevelType w:val="hybridMultilevel"/>
    <w:tmpl w:val="C2500F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9" w15:restartNumberingAfterBreak="0">
    <w:nsid w:val="3D5F14AF"/>
    <w:multiLevelType w:val="hybridMultilevel"/>
    <w:tmpl w:val="790642DE"/>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0" w15:restartNumberingAfterBreak="0">
    <w:nsid w:val="3E2C609E"/>
    <w:multiLevelType w:val="multilevel"/>
    <w:tmpl w:val="98161078"/>
    <w:lvl w:ilvl="0">
      <w:start w:val="1"/>
      <w:numFmt w:val="bullet"/>
      <w:lvlText w:val=""/>
      <w:lvlPicBulletId w:val="2"/>
      <w:lvlJc w:val="left"/>
      <w:pPr>
        <w:tabs>
          <w:tab w:val="num" w:pos="720"/>
        </w:tabs>
        <w:ind w:left="720" w:hanging="360"/>
      </w:pPr>
      <w:rPr>
        <w:rFonts w:ascii="Symbol" w:hAnsi="Symbol" w:hint="default"/>
        <w:color w:val="auto"/>
        <w:position w:val="-4"/>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3E8E12CA"/>
    <w:multiLevelType w:val="hybridMultilevel"/>
    <w:tmpl w:val="2BDE4EB4"/>
    <w:lvl w:ilvl="0" w:tplc="23F61D70">
      <w:start w:val="1"/>
      <w:numFmt w:val="bullet"/>
      <w:lvlText w:val=""/>
      <w:lvlPicBulletId w:val="3"/>
      <w:lvlJc w:val="left"/>
      <w:pPr>
        <w:ind w:left="720" w:hanging="360"/>
      </w:pPr>
      <w:rPr>
        <w:rFonts w:ascii="Symbol" w:hAnsi="Symbol" w:hint="default"/>
        <w:color w:val="auto"/>
        <w:position w:val="-4"/>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2" w15:restartNumberingAfterBreak="0">
    <w:nsid w:val="3F3472F0"/>
    <w:multiLevelType w:val="hybridMultilevel"/>
    <w:tmpl w:val="589830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3" w15:restartNumberingAfterBreak="0">
    <w:nsid w:val="3F556429"/>
    <w:multiLevelType w:val="hybridMultilevel"/>
    <w:tmpl w:val="42E0FB02"/>
    <w:lvl w:ilvl="0" w:tplc="DFA0A91A">
      <w:start w:val="1"/>
      <w:numFmt w:val="bullet"/>
      <w:lvlText w:val=""/>
      <w:lvlPicBulletId w:val="1"/>
      <w:lvlJc w:val="left"/>
      <w:pPr>
        <w:ind w:left="720" w:hanging="360"/>
      </w:pPr>
      <w:rPr>
        <w:rFonts w:ascii="Symbol" w:hAnsi="Symbol" w:hint="default"/>
      </w:rPr>
    </w:lvl>
    <w:lvl w:ilvl="1" w:tplc="DFA0A91A">
      <w:start w:val="1"/>
      <w:numFmt w:val="bullet"/>
      <w:lvlText w:val=""/>
      <w:lvlPicBulletId w:val="1"/>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4" w15:restartNumberingAfterBreak="0">
    <w:nsid w:val="3F78103F"/>
    <w:multiLevelType w:val="hybridMultilevel"/>
    <w:tmpl w:val="C876F6E4"/>
    <w:lvl w:ilvl="0" w:tplc="23F60780">
      <w:start w:val="1"/>
      <w:numFmt w:val="bullet"/>
      <w:lvlText w:val=""/>
      <w:lvlPicBulletId w:val="0"/>
      <w:lvlJc w:val="left"/>
      <w:pPr>
        <w:tabs>
          <w:tab w:val="num" w:pos="720"/>
        </w:tabs>
        <w:ind w:left="720" w:hanging="360"/>
      </w:pPr>
      <w:rPr>
        <w:rFonts w:ascii="Symbol" w:hAnsi="Symbol" w:hint="default"/>
      </w:rPr>
    </w:lvl>
    <w:lvl w:ilvl="1" w:tplc="2C8434E8" w:tentative="1">
      <w:start w:val="1"/>
      <w:numFmt w:val="bullet"/>
      <w:lvlText w:val=""/>
      <w:lvlJc w:val="left"/>
      <w:pPr>
        <w:tabs>
          <w:tab w:val="num" w:pos="1440"/>
        </w:tabs>
        <w:ind w:left="1440" w:hanging="360"/>
      </w:pPr>
      <w:rPr>
        <w:rFonts w:ascii="Symbol" w:hAnsi="Symbol" w:hint="default"/>
      </w:rPr>
    </w:lvl>
    <w:lvl w:ilvl="2" w:tplc="F79261DC" w:tentative="1">
      <w:start w:val="1"/>
      <w:numFmt w:val="bullet"/>
      <w:lvlText w:val=""/>
      <w:lvlJc w:val="left"/>
      <w:pPr>
        <w:tabs>
          <w:tab w:val="num" w:pos="2160"/>
        </w:tabs>
        <w:ind w:left="2160" w:hanging="360"/>
      </w:pPr>
      <w:rPr>
        <w:rFonts w:ascii="Symbol" w:hAnsi="Symbol" w:hint="default"/>
      </w:rPr>
    </w:lvl>
    <w:lvl w:ilvl="3" w:tplc="C2EC923C" w:tentative="1">
      <w:start w:val="1"/>
      <w:numFmt w:val="bullet"/>
      <w:lvlText w:val=""/>
      <w:lvlJc w:val="left"/>
      <w:pPr>
        <w:tabs>
          <w:tab w:val="num" w:pos="2880"/>
        </w:tabs>
        <w:ind w:left="2880" w:hanging="360"/>
      </w:pPr>
      <w:rPr>
        <w:rFonts w:ascii="Symbol" w:hAnsi="Symbol" w:hint="default"/>
      </w:rPr>
    </w:lvl>
    <w:lvl w:ilvl="4" w:tplc="ADFC345E" w:tentative="1">
      <w:start w:val="1"/>
      <w:numFmt w:val="bullet"/>
      <w:lvlText w:val=""/>
      <w:lvlJc w:val="left"/>
      <w:pPr>
        <w:tabs>
          <w:tab w:val="num" w:pos="3600"/>
        </w:tabs>
        <w:ind w:left="3600" w:hanging="360"/>
      </w:pPr>
      <w:rPr>
        <w:rFonts w:ascii="Symbol" w:hAnsi="Symbol" w:hint="default"/>
      </w:rPr>
    </w:lvl>
    <w:lvl w:ilvl="5" w:tplc="48042D8C" w:tentative="1">
      <w:start w:val="1"/>
      <w:numFmt w:val="bullet"/>
      <w:lvlText w:val=""/>
      <w:lvlJc w:val="left"/>
      <w:pPr>
        <w:tabs>
          <w:tab w:val="num" w:pos="4320"/>
        </w:tabs>
        <w:ind w:left="4320" w:hanging="360"/>
      </w:pPr>
      <w:rPr>
        <w:rFonts w:ascii="Symbol" w:hAnsi="Symbol" w:hint="default"/>
      </w:rPr>
    </w:lvl>
    <w:lvl w:ilvl="6" w:tplc="AA368EF6" w:tentative="1">
      <w:start w:val="1"/>
      <w:numFmt w:val="bullet"/>
      <w:lvlText w:val=""/>
      <w:lvlJc w:val="left"/>
      <w:pPr>
        <w:tabs>
          <w:tab w:val="num" w:pos="5040"/>
        </w:tabs>
        <w:ind w:left="5040" w:hanging="360"/>
      </w:pPr>
      <w:rPr>
        <w:rFonts w:ascii="Symbol" w:hAnsi="Symbol" w:hint="default"/>
      </w:rPr>
    </w:lvl>
    <w:lvl w:ilvl="7" w:tplc="FD38E88E" w:tentative="1">
      <w:start w:val="1"/>
      <w:numFmt w:val="bullet"/>
      <w:lvlText w:val=""/>
      <w:lvlJc w:val="left"/>
      <w:pPr>
        <w:tabs>
          <w:tab w:val="num" w:pos="5760"/>
        </w:tabs>
        <w:ind w:left="5760" w:hanging="360"/>
      </w:pPr>
      <w:rPr>
        <w:rFonts w:ascii="Symbol" w:hAnsi="Symbol" w:hint="default"/>
      </w:rPr>
    </w:lvl>
    <w:lvl w:ilvl="8" w:tplc="45B0CF82" w:tentative="1">
      <w:start w:val="1"/>
      <w:numFmt w:val="bullet"/>
      <w:lvlText w:val=""/>
      <w:lvlJc w:val="left"/>
      <w:pPr>
        <w:tabs>
          <w:tab w:val="num" w:pos="6480"/>
        </w:tabs>
        <w:ind w:left="6480" w:hanging="360"/>
      </w:pPr>
      <w:rPr>
        <w:rFonts w:ascii="Symbol" w:hAnsi="Symbol" w:hint="default"/>
      </w:rPr>
    </w:lvl>
  </w:abstractNum>
  <w:abstractNum w:abstractNumId="245" w15:restartNumberingAfterBreak="0">
    <w:nsid w:val="40041651"/>
    <w:multiLevelType w:val="hybridMultilevel"/>
    <w:tmpl w:val="B4A834C8"/>
    <w:lvl w:ilvl="0" w:tplc="5BECEA76">
      <w:start w:val="1"/>
      <w:numFmt w:val="bullet"/>
      <w:lvlText w:val=""/>
      <w:lvlPicBulletId w:val="2"/>
      <w:lvlJc w:val="left"/>
      <w:pPr>
        <w:ind w:left="720" w:hanging="360"/>
      </w:pPr>
      <w:rPr>
        <w:rFonts w:ascii="Symbol" w:hAnsi="Symbol" w:hint="default"/>
        <w:color w:val="auto"/>
        <w:position w:val="-4"/>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6" w15:restartNumberingAfterBreak="0">
    <w:nsid w:val="40E60BFE"/>
    <w:multiLevelType w:val="hybridMultilevel"/>
    <w:tmpl w:val="86F4CDE6"/>
    <w:lvl w:ilvl="0" w:tplc="A5509D60">
      <w:start w:val="1"/>
      <w:numFmt w:val="bullet"/>
      <w:lvlText w:val=""/>
      <w:lvlJc w:val="left"/>
      <w:pPr>
        <w:ind w:left="720" w:hanging="360"/>
      </w:pPr>
      <w:rPr>
        <w:rFonts w:ascii="Symbol" w:hAnsi="Symbol" w:hint="default"/>
        <w:color w:val="auto"/>
        <w:position w:val="-4"/>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7" w15:restartNumberingAfterBreak="0">
    <w:nsid w:val="421553E8"/>
    <w:multiLevelType w:val="hybridMultilevel"/>
    <w:tmpl w:val="70FC0036"/>
    <w:lvl w:ilvl="0" w:tplc="23F61D70">
      <w:start w:val="1"/>
      <w:numFmt w:val="bullet"/>
      <w:lvlText w:val=""/>
      <w:lvlPicBulletId w:val="3"/>
      <w:lvlJc w:val="left"/>
      <w:pPr>
        <w:ind w:left="720" w:hanging="360"/>
      </w:pPr>
      <w:rPr>
        <w:rFonts w:ascii="Symbol" w:hAnsi="Symbol" w:hint="default"/>
        <w:color w:val="auto"/>
        <w:position w:val="-4"/>
        <w:sz w:val="2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8" w15:restartNumberingAfterBreak="0">
    <w:nsid w:val="425216B5"/>
    <w:multiLevelType w:val="hybridMultilevel"/>
    <w:tmpl w:val="E9C6D3EA"/>
    <w:lvl w:ilvl="0" w:tplc="5BECEA76">
      <w:start w:val="1"/>
      <w:numFmt w:val="bullet"/>
      <w:lvlText w:val=""/>
      <w:lvlPicBulletId w:val="2"/>
      <w:lvlJc w:val="left"/>
      <w:pPr>
        <w:ind w:left="720" w:hanging="360"/>
      </w:pPr>
      <w:rPr>
        <w:rFonts w:ascii="Symbol" w:hAnsi="Symbol" w:hint="default"/>
        <w:color w:val="auto"/>
        <w:position w:val="-4"/>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9" w15:restartNumberingAfterBreak="0">
    <w:nsid w:val="426677B9"/>
    <w:multiLevelType w:val="hybridMultilevel"/>
    <w:tmpl w:val="698CBD58"/>
    <w:lvl w:ilvl="0" w:tplc="23F61D70">
      <w:start w:val="1"/>
      <w:numFmt w:val="bullet"/>
      <w:lvlText w:val=""/>
      <w:lvlPicBulletId w:val="3"/>
      <w:lvlJc w:val="left"/>
      <w:pPr>
        <w:ind w:left="1440" w:hanging="360"/>
      </w:pPr>
      <w:rPr>
        <w:rFonts w:ascii="Symbol" w:hAnsi="Symbol" w:hint="default"/>
        <w:color w:val="FFFF00"/>
        <w:position w:val="-4"/>
        <w:sz w:val="2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0" w15:restartNumberingAfterBreak="0">
    <w:nsid w:val="427A789A"/>
    <w:multiLevelType w:val="hybridMultilevel"/>
    <w:tmpl w:val="1B529D28"/>
    <w:lvl w:ilvl="0" w:tplc="5D7019B6">
      <w:start w:val="1"/>
      <w:numFmt w:val="bullet"/>
      <w:lvlText w:val=""/>
      <w:lvlPicBulletId w:val="3"/>
      <w:lvlJc w:val="left"/>
      <w:pPr>
        <w:ind w:left="720" w:hanging="360"/>
      </w:pPr>
      <w:rPr>
        <w:rFonts w:ascii="Symbol" w:hAnsi="Symbol" w:hint="default"/>
        <w:color w:val="auto"/>
        <w:position w:val="-4"/>
        <w:sz w:val="20"/>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1" w15:restartNumberingAfterBreak="0">
    <w:nsid w:val="427D6A5C"/>
    <w:multiLevelType w:val="multilevel"/>
    <w:tmpl w:val="04A0EE16"/>
    <w:lvl w:ilvl="0">
      <w:start w:val="1"/>
      <w:numFmt w:val="bullet"/>
      <w:lvlText w:val=""/>
      <w:lvlPicBulletId w:val="2"/>
      <w:lvlJc w:val="left"/>
      <w:pPr>
        <w:tabs>
          <w:tab w:val="num" w:pos="1080"/>
        </w:tabs>
        <w:ind w:left="1080" w:hanging="360"/>
      </w:pPr>
      <w:rPr>
        <w:rFonts w:ascii="Symbol" w:hAnsi="Symbol" w:hint="default"/>
        <w:color w:val="auto"/>
        <w:position w:val="-4"/>
        <w:sz w:val="20"/>
      </w:rPr>
    </w:lvl>
    <w:lvl w:ilvl="1">
      <w:start w:val="1"/>
      <w:numFmt w:val="bullet"/>
      <w:lvlText w:val="o"/>
      <w:lvlJc w:val="left"/>
      <w:pPr>
        <w:tabs>
          <w:tab w:val="num" w:pos="1800"/>
        </w:tabs>
        <w:ind w:left="1800" w:hanging="360"/>
      </w:pPr>
      <w:rPr>
        <w:rFonts w:ascii="Courier New" w:hAnsi="Courier New" w:hint="default"/>
        <w:sz w:val="20"/>
      </w:rPr>
    </w:lvl>
    <w:lvl w:ilvl="2">
      <w:start w:val="1"/>
      <w:numFmt w:val="bullet"/>
      <w:lvlText w:val=""/>
      <w:lvlPicBulletId w:val="3"/>
      <w:lvlJc w:val="left"/>
      <w:pPr>
        <w:tabs>
          <w:tab w:val="num" w:pos="2520"/>
        </w:tabs>
        <w:ind w:left="2520" w:hanging="360"/>
      </w:pPr>
      <w:rPr>
        <w:rFonts w:ascii="Symbol" w:hAnsi="Symbol" w:hint="default"/>
        <w:color w:val="FFFF00"/>
        <w:position w:val="-4"/>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52" w15:restartNumberingAfterBreak="0">
    <w:nsid w:val="429A6296"/>
    <w:multiLevelType w:val="hybridMultilevel"/>
    <w:tmpl w:val="0CC08F64"/>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3" w15:restartNumberingAfterBreak="0">
    <w:nsid w:val="42C94AC5"/>
    <w:multiLevelType w:val="hybridMultilevel"/>
    <w:tmpl w:val="4524F27A"/>
    <w:lvl w:ilvl="0" w:tplc="DC9E5538">
      <w:start w:val="1"/>
      <w:numFmt w:val="bullet"/>
      <w:lvlText w:val=""/>
      <w:lvlPicBulletId w:val="0"/>
      <w:lvlJc w:val="left"/>
      <w:pPr>
        <w:tabs>
          <w:tab w:val="num" w:pos="720"/>
        </w:tabs>
        <w:ind w:left="720" w:hanging="360"/>
      </w:pPr>
      <w:rPr>
        <w:rFonts w:ascii="Symbol" w:hAnsi="Symbol" w:hint="default"/>
      </w:rPr>
    </w:lvl>
    <w:lvl w:ilvl="1" w:tplc="B5169DAA" w:tentative="1">
      <w:start w:val="1"/>
      <w:numFmt w:val="bullet"/>
      <w:lvlText w:val=""/>
      <w:lvlJc w:val="left"/>
      <w:pPr>
        <w:tabs>
          <w:tab w:val="num" w:pos="1440"/>
        </w:tabs>
        <w:ind w:left="1440" w:hanging="360"/>
      </w:pPr>
      <w:rPr>
        <w:rFonts w:ascii="Symbol" w:hAnsi="Symbol" w:hint="default"/>
      </w:rPr>
    </w:lvl>
    <w:lvl w:ilvl="2" w:tplc="ED2C3B44" w:tentative="1">
      <w:start w:val="1"/>
      <w:numFmt w:val="bullet"/>
      <w:lvlText w:val=""/>
      <w:lvlJc w:val="left"/>
      <w:pPr>
        <w:tabs>
          <w:tab w:val="num" w:pos="2160"/>
        </w:tabs>
        <w:ind w:left="2160" w:hanging="360"/>
      </w:pPr>
      <w:rPr>
        <w:rFonts w:ascii="Symbol" w:hAnsi="Symbol" w:hint="default"/>
      </w:rPr>
    </w:lvl>
    <w:lvl w:ilvl="3" w:tplc="0BDA13E2" w:tentative="1">
      <w:start w:val="1"/>
      <w:numFmt w:val="bullet"/>
      <w:lvlText w:val=""/>
      <w:lvlJc w:val="left"/>
      <w:pPr>
        <w:tabs>
          <w:tab w:val="num" w:pos="2880"/>
        </w:tabs>
        <w:ind w:left="2880" w:hanging="360"/>
      </w:pPr>
      <w:rPr>
        <w:rFonts w:ascii="Symbol" w:hAnsi="Symbol" w:hint="default"/>
      </w:rPr>
    </w:lvl>
    <w:lvl w:ilvl="4" w:tplc="4934BE76" w:tentative="1">
      <w:start w:val="1"/>
      <w:numFmt w:val="bullet"/>
      <w:lvlText w:val=""/>
      <w:lvlJc w:val="left"/>
      <w:pPr>
        <w:tabs>
          <w:tab w:val="num" w:pos="3600"/>
        </w:tabs>
        <w:ind w:left="3600" w:hanging="360"/>
      </w:pPr>
      <w:rPr>
        <w:rFonts w:ascii="Symbol" w:hAnsi="Symbol" w:hint="default"/>
      </w:rPr>
    </w:lvl>
    <w:lvl w:ilvl="5" w:tplc="24EA69B2" w:tentative="1">
      <w:start w:val="1"/>
      <w:numFmt w:val="bullet"/>
      <w:lvlText w:val=""/>
      <w:lvlJc w:val="left"/>
      <w:pPr>
        <w:tabs>
          <w:tab w:val="num" w:pos="4320"/>
        </w:tabs>
        <w:ind w:left="4320" w:hanging="360"/>
      </w:pPr>
      <w:rPr>
        <w:rFonts w:ascii="Symbol" w:hAnsi="Symbol" w:hint="default"/>
      </w:rPr>
    </w:lvl>
    <w:lvl w:ilvl="6" w:tplc="5A6C397C" w:tentative="1">
      <w:start w:val="1"/>
      <w:numFmt w:val="bullet"/>
      <w:lvlText w:val=""/>
      <w:lvlJc w:val="left"/>
      <w:pPr>
        <w:tabs>
          <w:tab w:val="num" w:pos="5040"/>
        </w:tabs>
        <w:ind w:left="5040" w:hanging="360"/>
      </w:pPr>
      <w:rPr>
        <w:rFonts w:ascii="Symbol" w:hAnsi="Symbol" w:hint="default"/>
      </w:rPr>
    </w:lvl>
    <w:lvl w:ilvl="7" w:tplc="D1C88178" w:tentative="1">
      <w:start w:val="1"/>
      <w:numFmt w:val="bullet"/>
      <w:lvlText w:val=""/>
      <w:lvlJc w:val="left"/>
      <w:pPr>
        <w:tabs>
          <w:tab w:val="num" w:pos="5760"/>
        </w:tabs>
        <w:ind w:left="5760" w:hanging="360"/>
      </w:pPr>
      <w:rPr>
        <w:rFonts w:ascii="Symbol" w:hAnsi="Symbol" w:hint="default"/>
      </w:rPr>
    </w:lvl>
    <w:lvl w:ilvl="8" w:tplc="7A128E34" w:tentative="1">
      <w:start w:val="1"/>
      <w:numFmt w:val="bullet"/>
      <w:lvlText w:val=""/>
      <w:lvlJc w:val="left"/>
      <w:pPr>
        <w:tabs>
          <w:tab w:val="num" w:pos="6480"/>
        </w:tabs>
        <w:ind w:left="6480" w:hanging="360"/>
      </w:pPr>
      <w:rPr>
        <w:rFonts w:ascii="Symbol" w:hAnsi="Symbol" w:hint="default"/>
      </w:rPr>
    </w:lvl>
  </w:abstractNum>
  <w:abstractNum w:abstractNumId="254" w15:restartNumberingAfterBreak="0">
    <w:nsid w:val="432A5780"/>
    <w:multiLevelType w:val="hybridMultilevel"/>
    <w:tmpl w:val="1A8E27D6"/>
    <w:lvl w:ilvl="0" w:tplc="5BECEA76">
      <w:start w:val="1"/>
      <w:numFmt w:val="bullet"/>
      <w:lvlText w:val=""/>
      <w:lvlPicBulletId w:val="2"/>
      <w:lvlJc w:val="left"/>
      <w:pPr>
        <w:ind w:left="1440" w:hanging="360"/>
      </w:pPr>
      <w:rPr>
        <w:rFonts w:ascii="Symbol" w:hAnsi="Symbol" w:hint="default"/>
        <w:color w:val="auto"/>
        <w:position w:val="-4"/>
        <w:sz w:val="2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5" w15:restartNumberingAfterBreak="0">
    <w:nsid w:val="434D139F"/>
    <w:multiLevelType w:val="hybridMultilevel"/>
    <w:tmpl w:val="F0604212"/>
    <w:lvl w:ilvl="0" w:tplc="5BECEA76">
      <w:start w:val="1"/>
      <w:numFmt w:val="bullet"/>
      <w:lvlText w:val=""/>
      <w:lvlPicBulletId w:val="2"/>
      <w:lvlJc w:val="left"/>
      <w:pPr>
        <w:ind w:left="1080" w:hanging="360"/>
      </w:pPr>
      <w:rPr>
        <w:rFonts w:ascii="Symbol" w:hAnsi="Symbol" w:hint="default"/>
        <w:color w:val="auto"/>
        <w:position w:val="-4"/>
        <w:sz w:val="2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6" w15:restartNumberingAfterBreak="0">
    <w:nsid w:val="44466B2B"/>
    <w:multiLevelType w:val="multilevel"/>
    <w:tmpl w:val="5A44789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7" w15:restartNumberingAfterBreak="0">
    <w:nsid w:val="44582F9D"/>
    <w:multiLevelType w:val="multilevel"/>
    <w:tmpl w:val="A968A87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2"/>
      <w:lvlJc w:val="left"/>
      <w:pPr>
        <w:tabs>
          <w:tab w:val="num" w:pos="1440"/>
        </w:tabs>
        <w:ind w:left="1440" w:hanging="360"/>
      </w:pPr>
      <w:rPr>
        <w:rFonts w:ascii="Symbol" w:hAnsi="Symbol" w:hint="default"/>
        <w:color w:val="auto"/>
        <w:position w:val="-4"/>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8" w15:restartNumberingAfterBreak="0">
    <w:nsid w:val="447216DB"/>
    <w:multiLevelType w:val="hybridMultilevel"/>
    <w:tmpl w:val="6FE6665E"/>
    <w:lvl w:ilvl="0" w:tplc="BBA8908C">
      <w:start w:val="1"/>
      <w:numFmt w:val="bullet"/>
      <w:lvlText w:val=""/>
      <w:lvlPicBulletId w:val="2"/>
      <w:lvlJc w:val="left"/>
      <w:pPr>
        <w:ind w:left="360" w:hanging="360"/>
      </w:pPr>
      <w:rPr>
        <w:rFonts w:ascii="Symbol" w:hAnsi="Symbol" w:hint="default"/>
        <w:color w:val="auto"/>
        <w:position w:val="-4"/>
        <w:sz w:val="20"/>
        <w:szCs w:val="2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9" w15:restartNumberingAfterBreak="0">
    <w:nsid w:val="44774F83"/>
    <w:multiLevelType w:val="hybridMultilevel"/>
    <w:tmpl w:val="3548519A"/>
    <w:lvl w:ilvl="0" w:tplc="EFB6BCFC">
      <w:start w:val="1"/>
      <w:numFmt w:val="bullet"/>
      <w:lvlText w:val=""/>
      <w:lvlPicBulletId w:val="0"/>
      <w:lvlJc w:val="left"/>
      <w:pPr>
        <w:tabs>
          <w:tab w:val="num" w:pos="720"/>
        </w:tabs>
        <w:ind w:left="720" w:hanging="360"/>
      </w:pPr>
      <w:rPr>
        <w:rFonts w:ascii="Symbol" w:hAnsi="Symbol" w:hint="default"/>
      </w:rPr>
    </w:lvl>
    <w:lvl w:ilvl="1" w:tplc="B8AE8DFA" w:tentative="1">
      <w:start w:val="1"/>
      <w:numFmt w:val="bullet"/>
      <w:lvlText w:val=""/>
      <w:lvlJc w:val="left"/>
      <w:pPr>
        <w:tabs>
          <w:tab w:val="num" w:pos="1440"/>
        </w:tabs>
        <w:ind w:left="1440" w:hanging="360"/>
      </w:pPr>
      <w:rPr>
        <w:rFonts w:ascii="Symbol" w:hAnsi="Symbol" w:hint="default"/>
      </w:rPr>
    </w:lvl>
    <w:lvl w:ilvl="2" w:tplc="3B548452" w:tentative="1">
      <w:start w:val="1"/>
      <w:numFmt w:val="bullet"/>
      <w:lvlText w:val=""/>
      <w:lvlJc w:val="left"/>
      <w:pPr>
        <w:tabs>
          <w:tab w:val="num" w:pos="2160"/>
        </w:tabs>
        <w:ind w:left="2160" w:hanging="360"/>
      </w:pPr>
      <w:rPr>
        <w:rFonts w:ascii="Symbol" w:hAnsi="Symbol" w:hint="default"/>
      </w:rPr>
    </w:lvl>
    <w:lvl w:ilvl="3" w:tplc="A57C1CCA" w:tentative="1">
      <w:start w:val="1"/>
      <w:numFmt w:val="bullet"/>
      <w:lvlText w:val=""/>
      <w:lvlJc w:val="left"/>
      <w:pPr>
        <w:tabs>
          <w:tab w:val="num" w:pos="2880"/>
        </w:tabs>
        <w:ind w:left="2880" w:hanging="360"/>
      </w:pPr>
      <w:rPr>
        <w:rFonts w:ascii="Symbol" w:hAnsi="Symbol" w:hint="default"/>
      </w:rPr>
    </w:lvl>
    <w:lvl w:ilvl="4" w:tplc="E66EA0B4" w:tentative="1">
      <w:start w:val="1"/>
      <w:numFmt w:val="bullet"/>
      <w:lvlText w:val=""/>
      <w:lvlJc w:val="left"/>
      <w:pPr>
        <w:tabs>
          <w:tab w:val="num" w:pos="3600"/>
        </w:tabs>
        <w:ind w:left="3600" w:hanging="360"/>
      </w:pPr>
      <w:rPr>
        <w:rFonts w:ascii="Symbol" w:hAnsi="Symbol" w:hint="default"/>
      </w:rPr>
    </w:lvl>
    <w:lvl w:ilvl="5" w:tplc="90489A8A" w:tentative="1">
      <w:start w:val="1"/>
      <w:numFmt w:val="bullet"/>
      <w:lvlText w:val=""/>
      <w:lvlJc w:val="left"/>
      <w:pPr>
        <w:tabs>
          <w:tab w:val="num" w:pos="4320"/>
        </w:tabs>
        <w:ind w:left="4320" w:hanging="360"/>
      </w:pPr>
      <w:rPr>
        <w:rFonts w:ascii="Symbol" w:hAnsi="Symbol" w:hint="default"/>
      </w:rPr>
    </w:lvl>
    <w:lvl w:ilvl="6" w:tplc="10BEB19E" w:tentative="1">
      <w:start w:val="1"/>
      <w:numFmt w:val="bullet"/>
      <w:lvlText w:val=""/>
      <w:lvlJc w:val="left"/>
      <w:pPr>
        <w:tabs>
          <w:tab w:val="num" w:pos="5040"/>
        </w:tabs>
        <w:ind w:left="5040" w:hanging="360"/>
      </w:pPr>
      <w:rPr>
        <w:rFonts w:ascii="Symbol" w:hAnsi="Symbol" w:hint="default"/>
      </w:rPr>
    </w:lvl>
    <w:lvl w:ilvl="7" w:tplc="69E28CC2" w:tentative="1">
      <w:start w:val="1"/>
      <w:numFmt w:val="bullet"/>
      <w:lvlText w:val=""/>
      <w:lvlJc w:val="left"/>
      <w:pPr>
        <w:tabs>
          <w:tab w:val="num" w:pos="5760"/>
        </w:tabs>
        <w:ind w:left="5760" w:hanging="360"/>
      </w:pPr>
      <w:rPr>
        <w:rFonts w:ascii="Symbol" w:hAnsi="Symbol" w:hint="default"/>
      </w:rPr>
    </w:lvl>
    <w:lvl w:ilvl="8" w:tplc="881E8E70" w:tentative="1">
      <w:start w:val="1"/>
      <w:numFmt w:val="bullet"/>
      <w:lvlText w:val=""/>
      <w:lvlJc w:val="left"/>
      <w:pPr>
        <w:tabs>
          <w:tab w:val="num" w:pos="6480"/>
        </w:tabs>
        <w:ind w:left="6480" w:hanging="360"/>
      </w:pPr>
      <w:rPr>
        <w:rFonts w:ascii="Symbol" w:hAnsi="Symbol" w:hint="default"/>
      </w:rPr>
    </w:lvl>
  </w:abstractNum>
  <w:abstractNum w:abstractNumId="260" w15:restartNumberingAfterBreak="0">
    <w:nsid w:val="44E71B2C"/>
    <w:multiLevelType w:val="hybridMultilevel"/>
    <w:tmpl w:val="7CBE2A92"/>
    <w:lvl w:ilvl="0" w:tplc="04090001">
      <w:start w:val="1"/>
      <w:numFmt w:val="bullet"/>
      <w:lvlText w:val=""/>
      <w:lvlJc w:val="left"/>
      <w:pPr>
        <w:ind w:left="720" w:hanging="360"/>
      </w:pPr>
      <w:rPr>
        <w:rFonts w:ascii="Symbol" w:hAnsi="Symbol" w:hint="default"/>
      </w:rPr>
    </w:lvl>
    <w:lvl w:ilvl="1" w:tplc="A4B893C0">
      <w:numFmt w:val="bullet"/>
      <w:lvlText w:val="•"/>
      <w:lvlJc w:val="left"/>
      <w:pPr>
        <w:ind w:left="1440" w:hanging="360"/>
      </w:pPr>
      <w:rPr>
        <w:rFonts w:ascii="Times New Roman" w:eastAsia="Times New Roman"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1" w15:restartNumberingAfterBreak="0">
    <w:nsid w:val="4512154C"/>
    <w:multiLevelType w:val="hybridMultilevel"/>
    <w:tmpl w:val="CBD0A6A6"/>
    <w:lvl w:ilvl="0" w:tplc="E0D83FCE">
      <w:start w:val="1"/>
      <w:numFmt w:val="bullet"/>
      <w:lvlText w:val=""/>
      <w:lvlPicBulletId w:val="0"/>
      <w:lvlJc w:val="left"/>
      <w:pPr>
        <w:ind w:left="1080" w:hanging="360"/>
      </w:pPr>
      <w:rPr>
        <w:rFonts w:ascii="Symbol" w:hAnsi="Symbol" w:hint="default"/>
        <w:color w:val="auto"/>
        <w:position w:val="-4"/>
        <w:sz w:val="24"/>
        <w:szCs w:val="24"/>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2" w15:restartNumberingAfterBreak="0">
    <w:nsid w:val="4572733A"/>
    <w:multiLevelType w:val="hybridMultilevel"/>
    <w:tmpl w:val="DBF251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3" w15:restartNumberingAfterBreak="0">
    <w:nsid w:val="468F1BBE"/>
    <w:multiLevelType w:val="hybridMultilevel"/>
    <w:tmpl w:val="D962FE5C"/>
    <w:lvl w:ilvl="0" w:tplc="DFA0A91A">
      <w:start w:val="1"/>
      <w:numFmt w:val="bullet"/>
      <w:lvlText w:val=""/>
      <w:lvlPicBulletId w:val="1"/>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4" w15:restartNumberingAfterBreak="0">
    <w:nsid w:val="46DF1CDB"/>
    <w:multiLevelType w:val="hybridMultilevel"/>
    <w:tmpl w:val="86423200"/>
    <w:lvl w:ilvl="0" w:tplc="5BECEA76">
      <w:start w:val="1"/>
      <w:numFmt w:val="bullet"/>
      <w:lvlText w:val=""/>
      <w:lvlPicBulletId w:val="2"/>
      <w:lvlJc w:val="left"/>
      <w:pPr>
        <w:ind w:left="720" w:hanging="360"/>
      </w:pPr>
      <w:rPr>
        <w:rFonts w:ascii="Symbol" w:hAnsi="Symbol" w:hint="default"/>
        <w:color w:val="auto"/>
        <w:position w:val="-4"/>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5" w15:restartNumberingAfterBreak="0">
    <w:nsid w:val="479E3909"/>
    <w:multiLevelType w:val="hybridMultilevel"/>
    <w:tmpl w:val="C0F6581E"/>
    <w:lvl w:ilvl="0" w:tplc="8A461F14">
      <w:start w:val="1"/>
      <w:numFmt w:val="bullet"/>
      <w:lvlText w:val=""/>
      <w:lvlJc w:val="left"/>
      <w:pPr>
        <w:ind w:left="1800" w:hanging="360"/>
      </w:pPr>
      <w:rPr>
        <w:rFonts w:ascii="Wingdings" w:hAnsi="Wingdings" w:hint="default"/>
        <w:sz w:val="18"/>
        <w:szCs w:val="18"/>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66" w15:restartNumberingAfterBreak="0">
    <w:nsid w:val="47E67FE4"/>
    <w:multiLevelType w:val="hybridMultilevel"/>
    <w:tmpl w:val="581456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7" w15:restartNumberingAfterBreak="0">
    <w:nsid w:val="47F701DA"/>
    <w:multiLevelType w:val="hybridMultilevel"/>
    <w:tmpl w:val="8D8CA7D0"/>
    <w:lvl w:ilvl="0" w:tplc="E0D2791C">
      <w:start w:val="1"/>
      <w:numFmt w:val="decimal"/>
      <w:pStyle w:val="BodyTextNumbered2"/>
      <w:lvlText w:val="%1."/>
      <w:lvlJc w:val="left"/>
      <w:pPr>
        <w:tabs>
          <w:tab w:val="num" w:pos="1440"/>
        </w:tabs>
        <w:ind w:left="1440" w:hanging="360"/>
      </w:pPr>
      <w:rPr>
        <w:rFonts w:hint="default"/>
      </w:rPr>
    </w:lvl>
    <w:lvl w:ilvl="1" w:tplc="1E84248A">
      <w:start w:val="1"/>
      <w:numFmt w:val="lowerLetter"/>
      <w:lvlText w:val="%2."/>
      <w:lvlJc w:val="left"/>
      <w:pPr>
        <w:tabs>
          <w:tab w:val="num" w:pos="2160"/>
        </w:tabs>
        <w:ind w:left="2160" w:hanging="360"/>
      </w:pPr>
    </w:lvl>
    <w:lvl w:ilvl="2" w:tplc="36B66468" w:tentative="1">
      <w:start w:val="1"/>
      <w:numFmt w:val="lowerRoman"/>
      <w:lvlText w:val="%3."/>
      <w:lvlJc w:val="right"/>
      <w:pPr>
        <w:tabs>
          <w:tab w:val="num" w:pos="2880"/>
        </w:tabs>
        <w:ind w:left="2880" w:hanging="180"/>
      </w:pPr>
    </w:lvl>
    <w:lvl w:ilvl="3" w:tplc="3F4A67F8" w:tentative="1">
      <w:start w:val="1"/>
      <w:numFmt w:val="decimal"/>
      <w:lvlText w:val="%4."/>
      <w:lvlJc w:val="left"/>
      <w:pPr>
        <w:tabs>
          <w:tab w:val="num" w:pos="3600"/>
        </w:tabs>
        <w:ind w:left="3600" w:hanging="360"/>
      </w:pPr>
    </w:lvl>
    <w:lvl w:ilvl="4" w:tplc="0C94D5B2" w:tentative="1">
      <w:start w:val="1"/>
      <w:numFmt w:val="lowerLetter"/>
      <w:lvlText w:val="%5."/>
      <w:lvlJc w:val="left"/>
      <w:pPr>
        <w:tabs>
          <w:tab w:val="num" w:pos="4320"/>
        </w:tabs>
        <w:ind w:left="4320" w:hanging="360"/>
      </w:pPr>
    </w:lvl>
    <w:lvl w:ilvl="5" w:tplc="91C81946" w:tentative="1">
      <w:start w:val="1"/>
      <w:numFmt w:val="lowerRoman"/>
      <w:lvlText w:val="%6."/>
      <w:lvlJc w:val="right"/>
      <w:pPr>
        <w:tabs>
          <w:tab w:val="num" w:pos="5040"/>
        </w:tabs>
        <w:ind w:left="5040" w:hanging="180"/>
      </w:pPr>
    </w:lvl>
    <w:lvl w:ilvl="6" w:tplc="10A60D06" w:tentative="1">
      <w:start w:val="1"/>
      <w:numFmt w:val="decimal"/>
      <w:lvlText w:val="%7."/>
      <w:lvlJc w:val="left"/>
      <w:pPr>
        <w:tabs>
          <w:tab w:val="num" w:pos="5760"/>
        </w:tabs>
        <w:ind w:left="5760" w:hanging="360"/>
      </w:pPr>
    </w:lvl>
    <w:lvl w:ilvl="7" w:tplc="0B785AD0" w:tentative="1">
      <w:start w:val="1"/>
      <w:numFmt w:val="lowerLetter"/>
      <w:lvlText w:val="%8."/>
      <w:lvlJc w:val="left"/>
      <w:pPr>
        <w:tabs>
          <w:tab w:val="num" w:pos="6480"/>
        </w:tabs>
        <w:ind w:left="6480" w:hanging="360"/>
      </w:pPr>
    </w:lvl>
    <w:lvl w:ilvl="8" w:tplc="3CDAC7CC" w:tentative="1">
      <w:start w:val="1"/>
      <w:numFmt w:val="lowerRoman"/>
      <w:lvlText w:val="%9."/>
      <w:lvlJc w:val="right"/>
      <w:pPr>
        <w:tabs>
          <w:tab w:val="num" w:pos="7200"/>
        </w:tabs>
        <w:ind w:left="7200" w:hanging="180"/>
      </w:pPr>
    </w:lvl>
  </w:abstractNum>
  <w:abstractNum w:abstractNumId="268" w15:restartNumberingAfterBreak="0">
    <w:nsid w:val="48215BE5"/>
    <w:multiLevelType w:val="hybridMultilevel"/>
    <w:tmpl w:val="2B6668BA"/>
    <w:lvl w:ilvl="0" w:tplc="14F2C726">
      <w:start w:val="1"/>
      <w:numFmt w:val="bullet"/>
      <w:pStyle w:val="NoteLightbulb"/>
      <w:lvlText w:val=""/>
      <w:lvlPicBulletId w:val="1"/>
      <w:lvlJc w:val="left"/>
      <w:pPr>
        <w:ind w:left="720" w:hanging="360"/>
      </w:pPr>
      <w:rPr>
        <w:rFonts w:ascii="Symbol" w:hAnsi="Symbol" w:hint="default"/>
        <w:sz w:val="24"/>
        <w:szCs w:val="24"/>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9" w15:restartNumberingAfterBreak="0">
    <w:nsid w:val="48291728"/>
    <w:multiLevelType w:val="hybridMultilevel"/>
    <w:tmpl w:val="110A1950"/>
    <w:lvl w:ilvl="0" w:tplc="23F61D70">
      <w:start w:val="1"/>
      <w:numFmt w:val="bullet"/>
      <w:lvlText w:val=""/>
      <w:lvlPicBulletId w:val="3"/>
      <w:lvlJc w:val="left"/>
      <w:pPr>
        <w:ind w:left="720" w:hanging="360"/>
      </w:pPr>
      <w:rPr>
        <w:rFonts w:ascii="Symbol" w:hAnsi="Symbol" w:hint="default"/>
        <w:color w:val="auto"/>
        <w:position w:val="-4"/>
        <w:sz w:val="2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0" w15:restartNumberingAfterBreak="0">
    <w:nsid w:val="483B4F0D"/>
    <w:multiLevelType w:val="hybridMultilevel"/>
    <w:tmpl w:val="22AA52C4"/>
    <w:lvl w:ilvl="0" w:tplc="DFA0A91A">
      <w:start w:val="1"/>
      <w:numFmt w:val="bullet"/>
      <w:lvlText w:val=""/>
      <w:lvlPicBulletId w:val="1"/>
      <w:lvlJc w:val="left"/>
      <w:pPr>
        <w:ind w:left="2070" w:hanging="360"/>
      </w:pPr>
      <w:rPr>
        <w:rFonts w:ascii="Symbol" w:hAnsi="Symbol" w:hint="default"/>
      </w:rPr>
    </w:lvl>
    <w:lvl w:ilvl="1" w:tplc="04090003" w:tentative="1">
      <w:start w:val="1"/>
      <w:numFmt w:val="bullet"/>
      <w:lvlText w:val="o"/>
      <w:lvlJc w:val="left"/>
      <w:pPr>
        <w:ind w:left="2790" w:hanging="360"/>
      </w:pPr>
      <w:rPr>
        <w:rFonts w:ascii="Courier New" w:hAnsi="Courier New" w:cs="Courier New" w:hint="default"/>
      </w:rPr>
    </w:lvl>
    <w:lvl w:ilvl="2" w:tplc="04090005" w:tentative="1">
      <w:start w:val="1"/>
      <w:numFmt w:val="bullet"/>
      <w:lvlText w:val=""/>
      <w:lvlJc w:val="left"/>
      <w:pPr>
        <w:ind w:left="3510" w:hanging="360"/>
      </w:pPr>
      <w:rPr>
        <w:rFonts w:ascii="Wingdings" w:hAnsi="Wingdings" w:hint="default"/>
      </w:rPr>
    </w:lvl>
    <w:lvl w:ilvl="3" w:tplc="04090001" w:tentative="1">
      <w:start w:val="1"/>
      <w:numFmt w:val="bullet"/>
      <w:lvlText w:val=""/>
      <w:lvlJc w:val="left"/>
      <w:pPr>
        <w:ind w:left="4230" w:hanging="360"/>
      </w:pPr>
      <w:rPr>
        <w:rFonts w:ascii="Symbol" w:hAnsi="Symbol" w:hint="default"/>
      </w:rPr>
    </w:lvl>
    <w:lvl w:ilvl="4" w:tplc="04090003" w:tentative="1">
      <w:start w:val="1"/>
      <w:numFmt w:val="bullet"/>
      <w:lvlText w:val="o"/>
      <w:lvlJc w:val="left"/>
      <w:pPr>
        <w:ind w:left="4950" w:hanging="360"/>
      </w:pPr>
      <w:rPr>
        <w:rFonts w:ascii="Courier New" w:hAnsi="Courier New" w:cs="Courier New" w:hint="default"/>
      </w:rPr>
    </w:lvl>
    <w:lvl w:ilvl="5" w:tplc="04090005" w:tentative="1">
      <w:start w:val="1"/>
      <w:numFmt w:val="bullet"/>
      <w:lvlText w:val=""/>
      <w:lvlJc w:val="left"/>
      <w:pPr>
        <w:ind w:left="5670" w:hanging="360"/>
      </w:pPr>
      <w:rPr>
        <w:rFonts w:ascii="Wingdings" w:hAnsi="Wingdings" w:hint="default"/>
      </w:rPr>
    </w:lvl>
    <w:lvl w:ilvl="6" w:tplc="04090001" w:tentative="1">
      <w:start w:val="1"/>
      <w:numFmt w:val="bullet"/>
      <w:lvlText w:val=""/>
      <w:lvlJc w:val="left"/>
      <w:pPr>
        <w:ind w:left="6390" w:hanging="360"/>
      </w:pPr>
      <w:rPr>
        <w:rFonts w:ascii="Symbol" w:hAnsi="Symbol" w:hint="default"/>
      </w:rPr>
    </w:lvl>
    <w:lvl w:ilvl="7" w:tplc="04090003" w:tentative="1">
      <w:start w:val="1"/>
      <w:numFmt w:val="bullet"/>
      <w:lvlText w:val="o"/>
      <w:lvlJc w:val="left"/>
      <w:pPr>
        <w:ind w:left="7110" w:hanging="360"/>
      </w:pPr>
      <w:rPr>
        <w:rFonts w:ascii="Courier New" w:hAnsi="Courier New" w:cs="Courier New" w:hint="default"/>
      </w:rPr>
    </w:lvl>
    <w:lvl w:ilvl="8" w:tplc="04090005" w:tentative="1">
      <w:start w:val="1"/>
      <w:numFmt w:val="bullet"/>
      <w:lvlText w:val=""/>
      <w:lvlJc w:val="left"/>
      <w:pPr>
        <w:ind w:left="7830" w:hanging="360"/>
      </w:pPr>
      <w:rPr>
        <w:rFonts w:ascii="Wingdings" w:hAnsi="Wingdings" w:hint="default"/>
      </w:rPr>
    </w:lvl>
  </w:abstractNum>
  <w:abstractNum w:abstractNumId="271" w15:restartNumberingAfterBreak="0">
    <w:nsid w:val="483D7F9E"/>
    <w:multiLevelType w:val="hybridMultilevel"/>
    <w:tmpl w:val="2D8CC504"/>
    <w:lvl w:ilvl="0" w:tplc="23F61D70">
      <w:start w:val="1"/>
      <w:numFmt w:val="bullet"/>
      <w:lvlText w:val=""/>
      <w:lvlPicBulletId w:val="3"/>
      <w:lvlJc w:val="left"/>
      <w:pPr>
        <w:ind w:left="720" w:hanging="360"/>
      </w:pPr>
      <w:rPr>
        <w:rFonts w:ascii="Symbol" w:hAnsi="Symbol" w:hint="default"/>
        <w:color w:val="auto"/>
        <w:position w:val="-4"/>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2" w15:restartNumberingAfterBreak="0">
    <w:nsid w:val="48AA7338"/>
    <w:multiLevelType w:val="hybridMultilevel"/>
    <w:tmpl w:val="E36E77B2"/>
    <w:lvl w:ilvl="0" w:tplc="5BECEA76">
      <w:start w:val="1"/>
      <w:numFmt w:val="bullet"/>
      <w:lvlText w:val=""/>
      <w:lvlPicBulletId w:val="2"/>
      <w:lvlJc w:val="left"/>
      <w:pPr>
        <w:ind w:left="1080" w:hanging="360"/>
      </w:pPr>
      <w:rPr>
        <w:rFonts w:ascii="Symbol" w:hAnsi="Symbol" w:hint="default"/>
        <w:color w:val="auto"/>
        <w:position w:val="-4"/>
        <w:sz w:val="20"/>
        <w:szCs w:val="24"/>
      </w:rPr>
    </w:lvl>
    <w:lvl w:ilvl="1" w:tplc="04090003">
      <w:start w:val="1"/>
      <w:numFmt w:val="bullet"/>
      <w:lvlText w:val="o"/>
      <w:lvlJc w:val="left"/>
      <w:pPr>
        <w:ind w:left="1980" w:hanging="360"/>
      </w:pPr>
      <w:rPr>
        <w:rFonts w:ascii="Courier New" w:hAnsi="Courier New" w:cs="Courier New" w:hint="default"/>
      </w:rPr>
    </w:lvl>
    <w:lvl w:ilvl="2" w:tplc="04090005">
      <w:start w:val="1"/>
      <w:numFmt w:val="bullet"/>
      <w:lvlText w:val=""/>
      <w:lvlJc w:val="left"/>
      <w:pPr>
        <w:ind w:left="2700" w:hanging="360"/>
      </w:pPr>
      <w:rPr>
        <w:rFonts w:ascii="Wingdings" w:hAnsi="Wingdings" w:hint="default"/>
      </w:rPr>
    </w:lvl>
    <w:lvl w:ilvl="3" w:tplc="0409000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73" w15:restartNumberingAfterBreak="0">
    <w:nsid w:val="48B63132"/>
    <w:multiLevelType w:val="hybridMultilevel"/>
    <w:tmpl w:val="1B96973C"/>
    <w:lvl w:ilvl="0" w:tplc="DFA0A91A">
      <w:start w:val="1"/>
      <w:numFmt w:val="bullet"/>
      <w:lvlText w:val=""/>
      <w:lvlPicBulletId w:val="1"/>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4" w15:restartNumberingAfterBreak="0">
    <w:nsid w:val="48D01C5D"/>
    <w:multiLevelType w:val="hybridMultilevel"/>
    <w:tmpl w:val="8C3C7504"/>
    <w:lvl w:ilvl="0" w:tplc="23F61D70">
      <w:start w:val="1"/>
      <w:numFmt w:val="bullet"/>
      <w:lvlText w:val=""/>
      <w:lvlPicBulletId w:val="3"/>
      <w:lvlJc w:val="left"/>
      <w:pPr>
        <w:ind w:left="864" w:hanging="360"/>
      </w:pPr>
      <w:rPr>
        <w:rFonts w:ascii="Symbol" w:hAnsi="Symbol" w:hint="default"/>
        <w:color w:val="FFFF00"/>
        <w:position w:val="-4"/>
        <w:sz w:val="20"/>
      </w:rPr>
    </w:lvl>
    <w:lvl w:ilvl="1" w:tplc="04090003" w:tentative="1">
      <w:start w:val="1"/>
      <w:numFmt w:val="bullet"/>
      <w:lvlText w:val="o"/>
      <w:lvlJc w:val="left"/>
      <w:pPr>
        <w:ind w:left="1584" w:hanging="360"/>
      </w:pPr>
      <w:rPr>
        <w:rFonts w:ascii="Courier New" w:hAnsi="Courier New" w:cs="Courier New" w:hint="default"/>
      </w:rPr>
    </w:lvl>
    <w:lvl w:ilvl="2" w:tplc="04090005" w:tentative="1">
      <w:start w:val="1"/>
      <w:numFmt w:val="bullet"/>
      <w:lvlText w:val=""/>
      <w:lvlJc w:val="left"/>
      <w:pPr>
        <w:ind w:left="2304" w:hanging="360"/>
      </w:pPr>
      <w:rPr>
        <w:rFonts w:ascii="Wingdings" w:hAnsi="Wingdings" w:hint="default"/>
      </w:rPr>
    </w:lvl>
    <w:lvl w:ilvl="3" w:tplc="04090001" w:tentative="1">
      <w:start w:val="1"/>
      <w:numFmt w:val="bullet"/>
      <w:lvlText w:val=""/>
      <w:lvlJc w:val="left"/>
      <w:pPr>
        <w:ind w:left="3024" w:hanging="360"/>
      </w:pPr>
      <w:rPr>
        <w:rFonts w:ascii="Symbol" w:hAnsi="Symbol" w:hint="default"/>
      </w:rPr>
    </w:lvl>
    <w:lvl w:ilvl="4" w:tplc="04090003" w:tentative="1">
      <w:start w:val="1"/>
      <w:numFmt w:val="bullet"/>
      <w:lvlText w:val="o"/>
      <w:lvlJc w:val="left"/>
      <w:pPr>
        <w:ind w:left="3744" w:hanging="360"/>
      </w:pPr>
      <w:rPr>
        <w:rFonts w:ascii="Courier New" w:hAnsi="Courier New" w:cs="Courier New" w:hint="default"/>
      </w:rPr>
    </w:lvl>
    <w:lvl w:ilvl="5" w:tplc="04090005" w:tentative="1">
      <w:start w:val="1"/>
      <w:numFmt w:val="bullet"/>
      <w:lvlText w:val=""/>
      <w:lvlJc w:val="left"/>
      <w:pPr>
        <w:ind w:left="4464" w:hanging="360"/>
      </w:pPr>
      <w:rPr>
        <w:rFonts w:ascii="Wingdings" w:hAnsi="Wingdings" w:hint="default"/>
      </w:rPr>
    </w:lvl>
    <w:lvl w:ilvl="6" w:tplc="04090001" w:tentative="1">
      <w:start w:val="1"/>
      <w:numFmt w:val="bullet"/>
      <w:lvlText w:val=""/>
      <w:lvlJc w:val="left"/>
      <w:pPr>
        <w:ind w:left="5184" w:hanging="360"/>
      </w:pPr>
      <w:rPr>
        <w:rFonts w:ascii="Symbol" w:hAnsi="Symbol" w:hint="default"/>
      </w:rPr>
    </w:lvl>
    <w:lvl w:ilvl="7" w:tplc="04090003" w:tentative="1">
      <w:start w:val="1"/>
      <w:numFmt w:val="bullet"/>
      <w:lvlText w:val="o"/>
      <w:lvlJc w:val="left"/>
      <w:pPr>
        <w:ind w:left="5904" w:hanging="360"/>
      </w:pPr>
      <w:rPr>
        <w:rFonts w:ascii="Courier New" w:hAnsi="Courier New" w:cs="Courier New" w:hint="default"/>
      </w:rPr>
    </w:lvl>
    <w:lvl w:ilvl="8" w:tplc="04090005" w:tentative="1">
      <w:start w:val="1"/>
      <w:numFmt w:val="bullet"/>
      <w:lvlText w:val=""/>
      <w:lvlJc w:val="left"/>
      <w:pPr>
        <w:ind w:left="6624" w:hanging="360"/>
      </w:pPr>
      <w:rPr>
        <w:rFonts w:ascii="Wingdings" w:hAnsi="Wingdings" w:hint="default"/>
      </w:rPr>
    </w:lvl>
  </w:abstractNum>
  <w:abstractNum w:abstractNumId="275" w15:restartNumberingAfterBreak="0">
    <w:nsid w:val="49201FFC"/>
    <w:multiLevelType w:val="hybridMultilevel"/>
    <w:tmpl w:val="8DB012D8"/>
    <w:lvl w:ilvl="0" w:tplc="0409001B">
      <w:start w:val="1"/>
      <w:numFmt w:val="lowerRoman"/>
      <w:lvlText w:val="%1."/>
      <w:lvlJc w:val="right"/>
      <w:pPr>
        <w:ind w:left="720" w:hanging="360"/>
      </w:pPr>
    </w:lvl>
    <w:lvl w:ilvl="1" w:tplc="0409001B">
      <w:start w:val="1"/>
      <w:numFmt w:val="lowerRoman"/>
      <w:lvlText w:val="%2."/>
      <w:lvlJc w:val="righ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6" w15:restartNumberingAfterBreak="0">
    <w:nsid w:val="49E050BB"/>
    <w:multiLevelType w:val="hybridMultilevel"/>
    <w:tmpl w:val="D6F2B322"/>
    <w:lvl w:ilvl="0" w:tplc="23F61D70">
      <w:start w:val="1"/>
      <w:numFmt w:val="bullet"/>
      <w:lvlText w:val=""/>
      <w:lvlPicBulletId w:val="3"/>
      <w:lvlJc w:val="left"/>
      <w:pPr>
        <w:ind w:left="1080" w:hanging="360"/>
      </w:pPr>
      <w:rPr>
        <w:rFonts w:ascii="Symbol" w:hAnsi="Symbol" w:hint="default"/>
        <w:color w:val="auto"/>
        <w:position w:val="-4"/>
        <w:sz w:val="2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7" w15:restartNumberingAfterBreak="0">
    <w:nsid w:val="4A514E5C"/>
    <w:multiLevelType w:val="hybridMultilevel"/>
    <w:tmpl w:val="F0441720"/>
    <w:lvl w:ilvl="0" w:tplc="04090001">
      <w:start w:val="1"/>
      <w:numFmt w:val="bullet"/>
      <w:lvlText w:val=""/>
      <w:lvlJc w:val="left"/>
      <w:pPr>
        <w:ind w:left="720" w:hanging="360"/>
      </w:pPr>
      <w:rPr>
        <w:rFonts w:ascii="Symbol" w:hAnsi="Symbol" w:hint="default"/>
        <w:color w:val="auto"/>
        <w:position w:val="-4"/>
        <w:sz w:val="20"/>
        <w:szCs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8" w15:restartNumberingAfterBreak="0">
    <w:nsid w:val="4B3F6AF3"/>
    <w:multiLevelType w:val="hybridMultilevel"/>
    <w:tmpl w:val="6F8CC920"/>
    <w:lvl w:ilvl="0" w:tplc="4AE6A9F2">
      <w:start w:val="1"/>
      <w:numFmt w:val="bullet"/>
      <w:lvlText w:val=""/>
      <w:lvlPicBulletId w:val="0"/>
      <w:lvlJc w:val="left"/>
      <w:pPr>
        <w:tabs>
          <w:tab w:val="num" w:pos="720"/>
        </w:tabs>
        <w:ind w:left="720" w:hanging="360"/>
      </w:pPr>
      <w:rPr>
        <w:rFonts w:ascii="Symbol" w:hAnsi="Symbol" w:hint="default"/>
      </w:rPr>
    </w:lvl>
    <w:lvl w:ilvl="1" w:tplc="34449548" w:tentative="1">
      <w:start w:val="1"/>
      <w:numFmt w:val="bullet"/>
      <w:lvlText w:val=""/>
      <w:lvlJc w:val="left"/>
      <w:pPr>
        <w:tabs>
          <w:tab w:val="num" w:pos="1440"/>
        </w:tabs>
        <w:ind w:left="1440" w:hanging="360"/>
      </w:pPr>
      <w:rPr>
        <w:rFonts w:ascii="Symbol" w:hAnsi="Symbol" w:hint="default"/>
      </w:rPr>
    </w:lvl>
    <w:lvl w:ilvl="2" w:tplc="5AEA17FC" w:tentative="1">
      <w:start w:val="1"/>
      <w:numFmt w:val="bullet"/>
      <w:lvlText w:val=""/>
      <w:lvlJc w:val="left"/>
      <w:pPr>
        <w:tabs>
          <w:tab w:val="num" w:pos="2160"/>
        </w:tabs>
        <w:ind w:left="2160" w:hanging="360"/>
      </w:pPr>
      <w:rPr>
        <w:rFonts w:ascii="Symbol" w:hAnsi="Symbol" w:hint="default"/>
      </w:rPr>
    </w:lvl>
    <w:lvl w:ilvl="3" w:tplc="8A2E8B74" w:tentative="1">
      <w:start w:val="1"/>
      <w:numFmt w:val="bullet"/>
      <w:lvlText w:val=""/>
      <w:lvlJc w:val="left"/>
      <w:pPr>
        <w:tabs>
          <w:tab w:val="num" w:pos="2880"/>
        </w:tabs>
        <w:ind w:left="2880" w:hanging="360"/>
      </w:pPr>
      <w:rPr>
        <w:rFonts w:ascii="Symbol" w:hAnsi="Symbol" w:hint="default"/>
      </w:rPr>
    </w:lvl>
    <w:lvl w:ilvl="4" w:tplc="4CDACCEC" w:tentative="1">
      <w:start w:val="1"/>
      <w:numFmt w:val="bullet"/>
      <w:lvlText w:val=""/>
      <w:lvlJc w:val="left"/>
      <w:pPr>
        <w:tabs>
          <w:tab w:val="num" w:pos="3600"/>
        </w:tabs>
        <w:ind w:left="3600" w:hanging="360"/>
      </w:pPr>
      <w:rPr>
        <w:rFonts w:ascii="Symbol" w:hAnsi="Symbol" w:hint="default"/>
      </w:rPr>
    </w:lvl>
    <w:lvl w:ilvl="5" w:tplc="0958D1D0" w:tentative="1">
      <w:start w:val="1"/>
      <w:numFmt w:val="bullet"/>
      <w:lvlText w:val=""/>
      <w:lvlJc w:val="left"/>
      <w:pPr>
        <w:tabs>
          <w:tab w:val="num" w:pos="4320"/>
        </w:tabs>
        <w:ind w:left="4320" w:hanging="360"/>
      </w:pPr>
      <w:rPr>
        <w:rFonts w:ascii="Symbol" w:hAnsi="Symbol" w:hint="default"/>
      </w:rPr>
    </w:lvl>
    <w:lvl w:ilvl="6" w:tplc="92C87B7A" w:tentative="1">
      <w:start w:val="1"/>
      <w:numFmt w:val="bullet"/>
      <w:lvlText w:val=""/>
      <w:lvlJc w:val="left"/>
      <w:pPr>
        <w:tabs>
          <w:tab w:val="num" w:pos="5040"/>
        </w:tabs>
        <w:ind w:left="5040" w:hanging="360"/>
      </w:pPr>
      <w:rPr>
        <w:rFonts w:ascii="Symbol" w:hAnsi="Symbol" w:hint="default"/>
      </w:rPr>
    </w:lvl>
    <w:lvl w:ilvl="7" w:tplc="698CA376" w:tentative="1">
      <w:start w:val="1"/>
      <w:numFmt w:val="bullet"/>
      <w:lvlText w:val=""/>
      <w:lvlJc w:val="left"/>
      <w:pPr>
        <w:tabs>
          <w:tab w:val="num" w:pos="5760"/>
        </w:tabs>
        <w:ind w:left="5760" w:hanging="360"/>
      </w:pPr>
      <w:rPr>
        <w:rFonts w:ascii="Symbol" w:hAnsi="Symbol" w:hint="default"/>
      </w:rPr>
    </w:lvl>
    <w:lvl w:ilvl="8" w:tplc="677EAC52" w:tentative="1">
      <w:start w:val="1"/>
      <w:numFmt w:val="bullet"/>
      <w:lvlText w:val=""/>
      <w:lvlJc w:val="left"/>
      <w:pPr>
        <w:tabs>
          <w:tab w:val="num" w:pos="6480"/>
        </w:tabs>
        <w:ind w:left="6480" w:hanging="360"/>
      </w:pPr>
      <w:rPr>
        <w:rFonts w:ascii="Symbol" w:hAnsi="Symbol" w:hint="default"/>
      </w:rPr>
    </w:lvl>
  </w:abstractNum>
  <w:abstractNum w:abstractNumId="279" w15:restartNumberingAfterBreak="0">
    <w:nsid w:val="4BC63E69"/>
    <w:multiLevelType w:val="multilevel"/>
    <w:tmpl w:val="538EF25A"/>
    <w:lvl w:ilvl="0">
      <w:start w:val="1"/>
      <w:numFmt w:val="upperLetter"/>
      <w:pStyle w:val="Appendix1"/>
      <w:lvlText w:val="Appendix %1."/>
      <w:lvlJc w:val="left"/>
      <w:pPr>
        <w:tabs>
          <w:tab w:val="num" w:pos="720"/>
        </w:tabs>
        <w:ind w:left="720" w:hanging="360"/>
      </w:pPr>
      <w:rPr>
        <w:rFonts w:hint="default"/>
      </w:rPr>
    </w:lvl>
    <w:lvl w:ilvl="1">
      <w:start w:val="1"/>
      <w:numFmt w:val="decimal"/>
      <w:pStyle w:val="Appendix2"/>
      <w:lvlText w:val="A %2."/>
      <w:lvlJc w:val="left"/>
      <w:pPr>
        <w:tabs>
          <w:tab w:val="num" w:pos="1152"/>
        </w:tabs>
        <w:ind w:left="1152" w:hanging="432"/>
      </w:pPr>
      <w:rPr>
        <w:rFonts w:hint="default"/>
      </w:rPr>
    </w:lvl>
    <w:lvl w:ilvl="2">
      <w:start w:val="1"/>
      <w:numFmt w:val="decimal"/>
      <w:lvlText w:val="%1.%2.%3."/>
      <w:lvlJc w:val="left"/>
      <w:pPr>
        <w:tabs>
          <w:tab w:val="num" w:pos="1800"/>
        </w:tabs>
        <w:ind w:left="1584" w:hanging="504"/>
      </w:pPr>
      <w:rPr>
        <w:rFonts w:hint="default"/>
      </w:rPr>
    </w:lvl>
    <w:lvl w:ilvl="3">
      <w:start w:val="1"/>
      <w:numFmt w:val="decimal"/>
      <w:lvlText w:val="%1.%2.%3.%4."/>
      <w:lvlJc w:val="left"/>
      <w:pPr>
        <w:tabs>
          <w:tab w:val="num" w:pos="2160"/>
        </w:tabs>
        <w:ind w:left="2088" w:hanging="648"/>
      </w:pPr>
      <w:rPr>
        <w:rFonts w:hint="default"/>
      </w:rPr>
    </w:lvl>
    <w:lvl w:ilvl="4">
      <w:start w:val="1"/>
      <w:numFmt w:val="decimal"/>
      <w:lvlText w:val="%1.%2.%3.%4.%5."/>
      <w:lvlJc w:val="left"/>
      <w:pPr>
        <w:tabs>
          <w:tab w:val="num" w:pos="2880"/>
        </w:tabs>
        <w:ind w:left="2592" w:hanging="792"/>
      </w:pPr>
      <w:rPr>
        <w:rFonts w:hint="default"/>
      </w:rPr>
    </w:lvl>
    <w:lvl w:ilvl="5">
      <w:start w:val="1"/>
      <w:numFmt w:val="decimal"/>
      <w:lvlText w:val="%1.%2.%3.%4.%5.%6."/>
      <w:lvlJc w:val="left"/>
      <w:pPr>
        <w:tabs>
          <w:tab w:val="num" w:pos="3240"/>
        </w:tabs>
        <w:ind w:left="3096" w:hanging="936"/>
      </w:pPr>
      <w:rPr>
        <w:rFonts w:hint="default"/>
      </w:rPr>
    </w:lvl>
    <w:lvl w:ilvl="6">
      <w:start w:val="1"/>
      <w:numFmt w:val="decimal"/>
      <w:lvlText w:val="%1.%2.%3.%4.%5.%6.%7."/>
      <w:lvlJc w:val="left"/>
      <w:pPr>
        <w:tabs>
          <w:tab w:val="num" w:pos="3960"/>
        </w:tabs>
        <w:ind w:left="3600" w:hanging="1080"/>
      </w:pPr>
      <w:rPr>
        <w:rFonts w:hint="default"/>
      </w:rPr>
    </w:lvl>
    <w:lvl w:ilvl="7">
      <w:start w:val="1"/>
      <w:numFmt w:val="decimal"/>
      <w:lvlText w:val="%1.%2.%3.%4.%5.%6.%7.%8."/>
      <w:lvlJc w:val="left"/>
      <w:pPr>
        <w:tabs>
          <w:tab w:val="num" w:pos="4320"/>
        </w:tabs>
        <w:ind w:left="4104" w:hanging="1224"/>
      </w:pPr>
      <w:rPr>
        <w:rFonts w:hint="default"/>
      </w:rPr>
    </w:lvl>
    <w:lvl w:ilvl="8">
      <w:start w:val="1"/>
      <w:numFmt w:val="decimal"/>
      <w:lvlText w:val="%1.%2.%3.%4.%5.%6.%7.%8.%9."/>
      <w:lvlJc w:val="left"/>
      <w:pPr>
        <w:tabs>
          <w:tab w:val="num" w:pos="5040"/>
        </w:tabs>
        <w:ind w:left="4680" w:hanging="1440"/>
      </w:pPr>
      <w:rPr>
        <w:rFonts w:hint="default"/>
      </w:rPr>
    </w:lvl>
  </w:abstractNum>
  <w:abstractNum w:abstractNumId="280" w15:restartNumberingAfterBreak="0">
    <w:nsid w:val="4C064C01"/>
    <w:multiLevelType w:val="hybridMultilevel"/>
    <w:tmpl w:val="EB140DEC"/>
    <w:lvl w:ilvl="0" w:tplc="23F61D70">
      <w:start w:val="1"/>
      <w:numFmt w:val="bullet"/>
      <w:lvlText w:val=""/>
      <w:lvlPicBulletId w:val="3"/>
      <w:lvlJc w:val="left"/>
      <w:pPr>
        <w:ind w:left="720" w:hanging="360"/>
      </w:pPr>
      <w:rPr>
        <w:rFonts w:ascii="Symbol" w:hAnsi="Symbol" w:hint="default"/>
        <w:color w:val="auto"/>
        <w:position w:val="-4"/>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1" w15:restartNumberingAfterBreak="0">
    <w:nsid w:val="4C121BE6"/>
    <w:multiLevelType w:val="hybridMultilevel"/>
    <w:tmpl w:val="292258B0"/>
    <w:lvl w:ilvl="0" w:tplc="C72C5AFA">
      <w:start w:val="1"/>
      <w:numFmt w:val="upperLetter"/>
      <w:pStyle w:val="Appendix11"/>
      <w:lvlText w:val="Appendix %1."/>
      <w:lvlJc w:val="left"/>
      <w:pPr>
        <w:ind w:left="720"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2" w15:restartNumberingAfterBreak="0">
    <w:nsid w:val="4C94149A"/>
    <w:multiLevelType w:val="hybridMultilevel"/>
    <w:tmpl w:val="02E8C68A"/>
    <w:lvl w:ilvl="0" w:tplc="23F61D70">
      <w:start w:val="1"/>
      <w:numFmt w:val="bullet"/>
      <w:lvlText w:val=""/>
      <w:lvlPicBulletId w:val="3"/>
      <w:lvlJc w:val="left"/>
      <w:pPr>
        <w:ind w:left="720" w:hanging="360"/>
      </w:pPr>
      <w:rPr>
        <w:rFonts w:ascii="Symbol" w:hAnsi="Symbol" w:hint="default"/>
        <w:color w:val="auto"/>
        <w:position w:val="-4"/>
        <w:sz w:val="2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3" w15:restartNumberingAfterBreak="0">
    <w:nsid w:val="4CAB7E4E"/>
    <w:multiLevelType w:val="hybridMultilevel"/>
    <w:tmpl w:val="9C04EDCE"/>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4" w15:restartNumberingAfterBreak="0">
    <w:nsid w:val="4D783307"/>
    <w:multiLevelType w:val="hybridMultilevel"/>
    <w:tmpl w:val="DD0E1FA0"/>
    <w:lvl w:ilvl="0" w:tplc="9C9C8CB2">
      <w:start w:val="1"/>
      <w:numFmt w:val="none"/>
      <w:pStyle w:val="Question"/>
      <w:lvlText w:val="Question: "/>
      <w:lvlJc w:val="left"/>
      <w:pPr>
        <w:tabs>
          <w:tab w:val="num" w:pos="720"/>
        </w:tabs>
        <w:ind w:left="1080" w:hanging="1080"/>
      </w:pPr>
      <w:rPr>
        <w:rFonts w:ascii="Arial" w:hAnsi="Arial" w:hint="default"/>
        <w:b/>
        <w:i w:val="0"/>
      </w:rPr>
    </w:lvl>
    <w:lvl w:ilvl="1" w:tplc="ED3E1C02" w:tentative="1">
      <w:start w:val="1"/>
      <w:numFmt w:val="lowerLetter"/>
      <w:lvlText w:val="%2."/>
      <w:lvlJc w:val="left"/>
      <w:pPr>
        <w:tabs>
          <w:tab w:val="num" w:pos="1440"/>
        </w:tabs>
        <w:ind w:left="1440" w:hanging="360"/>
      </w:pPr>
    </w:lvl>
    <w:lvl w:ilvl="2" w:tplc="F0B27250" w:tentative="1">
      <w:start w:val="1"/>
      <w:numFmt w:val="lowerRoman"/>
      <w:lvlText w:val="%3."/>
      <w:lvlJc w:val="right"/>
      <w:pPr>
        <w:tabs>
          <w:tab w:val="num" w:pos="2160"/>
        </w:tabs>
        <w:ind w:left="2160" w:hanging="180"/>
      </w:pPr>
    </w:lvl>
    <w:lvl w:ilvl="3" w:tplc="047EC4B2" w:tentative="1">
      <w:start w:val="1"/>
      <w:numFmt w:val="decimal"/>
      <w:lvlText w:val="%4."/>
      <w:lvlJc w:val="left"/>
      <w:pPr>
        <w:tabs>
          <w:tab w:val="num" w:pos="2880"/>
        </w:tabs>
        <w:ind w:left="2880" w:hanging="360"/>
      </w:pPr>
    </w:lvl>
    <w:lvl w:ilvl="4" w:tplc="55B6B60A" w:tentative="1">
      <w:start w:val="1"/>
      <w:numFmt w:val="lowerLetter"/>
      <w:lvlText w:val="%5."/>
      <w:lvlJc w:val="left"/>
      <w:pPr>
        <w:tabs>
          <w:tab w:val="num" w:pos="3600"/>
        </w:tabs>
        <w:ind w:left="3600" w:hanging="360"/>
      </w:pPr>
    </w:lvl>
    <w:lvl w:ilvl="5" w:tplc="4F468C5A" w:tentative="1">
      <w:start w:val="1"/>
      <w:numFmt w:val="lowerRoman"/>
      <w:lvlText w:val="%6."/>
      <w:lvlJc w:val="right"/>
      <w:pPr>
        <w:tabs>
          <w:tab w:val="num" w:pos="4320"/>
        </w:tabs>
        <w:ind w:left="4320" w:hanging="180"/>
      </w:pPr>
    </w:lvl>
    <w:lvl w:ilvl="6" w:tplc="C644A704" w:tentative="1">
      <w:start w:val="1"/>
      <w:numFmt w:val="decimal"/>
      <w:lvlText w:val="%7."/>
      <w:lvlJc w:val="left"/>
      <w:pPr>
        <w:tabs>
          <w:tab w:val="num" w:pos="5040"/>
        </w:tabs>
        <w:ind w:left="5040" w:hanging="360"/>
      </w:pPr>
    </w:lvl>
    <w:lvl w:ilvl="7" w:tplc="CCC406D2" w:tentative="1">
      <w:start w:val="1"/>
      <w:numFmt w:val="lowerLetter"/>
      <w:lvlText w:val="%8."/>
      <w:lvlJc w:val="left"/>
      <w:pPr>
        <w:tabs>
          <w:tab w:val="num" w:pos="5760"/>
        </w:tabs>
        <w:ind w:left="5760" w:hanging="360"/>
      </w:pPr>
    </w:lvl>
    <w:lvl w:ilvl="8" w:tplc="0F7095D2" w:tentative="1">
      <w:start w:val="1"/>
      <w:numFmt w:val="lowerRoman"/>
      <w:lvlText w:val="%9."/>
      <w:lvlJc w:val="right"/>
      <w:pPr>
        <w:tabs>
          <w:tab w:val="num" w:pos="6480"/>
        </w:tabs>
        <w:ind w:left="6480" w:hanging="180"/>
      </w:pPr>
    </w:lvl>
  </w:abstractNum>
  <w:abstractNum w:abstractNumId="285" w15:restartNumberingAfterBreak="0">
    <w:nsid w:val="4DEB6301"/>
    <w:multiLevelType w:val="multilevel"/>
    <w:tmpl w:val="BD62E95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6" w15:restartNumberingAfterBreak="0">
    <w:nsid w:val="4E2C36C5"/>
    <w:multiLevelType w:val="hybridMultilevel"/>
    <w:tmpl w:val="A4F8554C"/>
    <w:lvl w:ilvl="0" w:tplc="23F61D70">
      <w:start w:val="1"/>
      <w:numFmt w:val="bullet"/>
      <w:lvlText w:val=""/>
      <w:lvlPicBulletId w:val="3"/>
      <w:lvlJc w:val="left"/>
      <w:pPr>
        <w:ind w:left="720" w:hanging="360"/>
      </w:pPr>
      <w:rPr>
        <w:rFonts w:ascii="Symbol" w:hAnsi="Symbol" w:hint="default"/>
        <w:color w:val="auto"/>
        <w:position w:val="-4"/>
        <w:sz w:val="2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7" w15:restartNumberingAfterBreak="0">
    <w:nsid w:val="4EDE5CAA"/>
    <w:multiLevelType w:val="hybridMultilevel"/>
    <w:tmpl w:val="9A0ADF74"/>
    <w:lvl w:ilvl="0" w:tplc="980A2AE4">
      <w:start w:val="1"/>
      <w:numFmt w:val="bullet"/>
      <w:pStyle w:val="ListBull2"/>
      <w:lvlText w:val=""/>
      <w:lvlPicBulletId w:val="3"/>
      <w:lvlJc w:val="left"/>
      <w:pPr>
        <w:ind w:left="1080" w:hanging="360"/>
      </w:pPr>
      <w:rPr>
        <w:rFonts w:ascii="Symbol" w:hAnsi="Symbol" w:hint="default"/>
        <w:color w:val="auto"/>
        <w:position w:val="-4"/>
        <w:sz w:val="24"/>
        <w:szCs w:val="24"/>
      </w:rPr>
    </w:lvl>
    <w:lvl w:ilvl="1" w:tplc="04090003">
      <w:start w:val="1"/>
      <w:numFmt w:val="bullet"/>
      <w:lvlText w:val="o"/>
      <w:lvlJc w:val="left"/>
      <w:pPr>
        <w:ind w:left="1980" w:hanging="360"/>
      </w:pPr>
      <w:rPr>
        <w:rFonts w:ascii="Courier New" w:hAnsi="Courier New" w:cs="Courier New" w:hint="default"/>
      </w:rPr>
    </w:lvl>
    <w:lvl w:ilvl="2" w:tplc="04090005">
      <w:start w:val="1"/>
      <w:numFmt w:val="bullet"/>
      <w:lvlText w:val=""/>
      <w:lvlJc w:val="left"/>
      <w:pPr>
        <w:ind w:left="2700" w:hanging="360"/>
      </w:pPr>
      <w:rPr>
        <w:rFonts w:ascii="Wingdings" w:hAnsi="Wingdings" w:hint="default"/>
      </w:rPr>
    </w:lvl>
    <w:lvl w:ilvl="3" w:tplc="0409000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88" w15:restartNumberingAfterBreak="0">
    <w:nsid w:val="4EE14642"/>
    <w:multiLevelType w:val="hybridMultilevel"/>
    <w:tmpl w:val="A89E28C4"/>
    <w:lvl w:ilvl="0" w:tplc="5BECEA76">
      <w:start w:val="1"/>
      <w:numFmt w:val="bullet"/>
      <w:lvlText w:val=""/>
      <w:lvlPicBulletId w:val="2"/>
      <w:lvlJc w:val="left"/>
      <w:pPr>
        <w:ind w:left="1080" w:hanging="360"/>
      </w:pPr>
      <w:rPr>
        <w:rFonts w:ascii="Symbol" w:hAnsi="Symbol" w:hint="default"/>
        <w:color w:val="auto"/>
        <w:position w:val="-4"/>
        <w:sz w:val="20"/>
      </w:rPr>
    </w:lvl>
    <w:lvl w:ilvl="1" w:tplc="36F6ED54">
      <w:start w:val="4"/>
      <w:numFmt w:val="bullet"/>
      <w:lvlText w:val="•"/>
      <w:lvlJc w:val="left"/>
      <w:pPr>
        <w:ind w:left="1800" w:hanging="360"/>
      </w:pPr>
      <w:rPr>
        <w:rFonts w:ascii="Times New Roman" w:eastAsia="Times New Roman" w:hAnsi="Times New Roman" w:cs="Times New Roman"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9" w15:restartNumberingAfterBreak="0">
    <w:nsid w:val="4F537200"/>
    <w:multiLevelType w:val="hybridMultilevel"/>
    <w:tmpl w:val="65003D08"/>
    <w:lvl w:ilvl="0" w:tplc="23F61D70">
      <w:start w:val="1"/>
      <w:numFmt w:val="bullet"/>
      <w:lvlText w:val=""/>
      <w:lvlPicBulletId w:val="3"/>
      <w:lvlJc w:val="left"/>
      <w:pPr>
        <w:ind w:left="1080" w:hanging="360"/>
      </w:pPr>
      <w:rPr>
        <w:rFonts w:ascii="Symbol" w:hAnsi="Symbol" w:hint="default"/>
        <w:color w:val="FFFF00"/>
        <w:position w:val="-4"/>
        <w:sz w:val="20"/>
      </w:rPr>
    </w:lvl>
    <w:lvl w:ilvl="1" w:tplc="4A32C148">
      <w:start w:val="1"/>
      <w:numFmt w:val="bullet"/>
      <w:lvlText w:val=""/>
      <w:lvlJc w:val="left"/>
      <w:pPr>
        <w:ind w:left="1800" w:hanging="360"/>
      </w:pPr>
      <w:rPr>
        <w:rFonts w:ascii="Symbol" w:hAnsi="Symbol" w:hint="default"/>
        <w:sz w:val="18"/>
        <w:szCs w:val="18"/>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0" w15:restartNumberingAfterBreak="0">
    <w:nsid w:val="4F681E18"/>
    <w:multiLevelType w:val="hybridMultilevel"/>
    <w:tmpl w:val="8B20C77C"/>
    <w:lvl w:ilvl="0" w:tplc="63D42DA2">
      <w:start w:val="1"/>
      <w:numFmt w:val="bullet"/>
      <w:lvlText w:val=""/>
      <w:lvlPicBulletId w:val="0"/>
      <w:lvlJc w:val="left"/>
      <w:pPr>
        <w:tabs>
          <w:tab w:val="num" w:pos="720"/>
        </w:tabs>
        <w:ind w:left="720" w:hanging="360"/>
      </w:pPr>
      <w:rPr>
        <w:rFonts w:ascii="Symbol" w:hAnsi="Symbol" w:hint="default"/>
      </w:rPr>
    </w:lvl>
    <w:lvl w:ilvl="1" w:tplc="02421F8E" w:tentative="1">
      <w:start w:val="1"/>
      <w:numFmt w:val="bullet"/>
      <w:lvlText w:val=""/>
      <w:lvlJc w:val="left"/>
      <w:pPr>
        <w:tabs>
          <w:tab w:val="num" w:pos="1440"/>
        </w:tabs>
        <w:ind w:left="1440" w:hanging="360"/>
      </w:pPr>
      <w:rPr>
        <w:rFonts w:ascii="Symbol" w:hAnsi="Symbol" w:hint="default"/>
      </w:rPr>
    </w:lvl>
    <w:lvl w:ilvl="2" w:tplc="E0F0171C" w:tentative="1">
      <w:start w:val="1"/>
      <w:numFmt w:val="bullet"/>
      <w:lvlText w:val=""/>
      <w:lvlJc w:val="left"/>
      <w:pPr>
        <w:tabs>
          <w:tab w:val="num" w:pos="2160"/>
        </w:tabs>
        <w:ind w:left="2160" w:hanging="360"/>
      </w:pPr>
      <w:rPr>
        <w:rFonts w:ascii="Symbol" w:hAnsi="Symbol" w:hint="default"/>
      </w:rPr>
    </w:lvl>
    <w:lvl w:ilvl="3" w:tplc="11D0AB6E">
      <w:start w:val="1"/>
      <w:numFmt w:val="bullet"/>
      <w:lvlText w:val=""/>
      <w:lvlJc w:val="left"/>
      <w:pPr>
        <w:tabs>
          <w:tab w:val="num" w:pos="2880"/>
        </w:tabs>
        <w:ind w:left="2880" w:hanging="360"/>
      </w:pPr>
      <w:rPr>
        <w:rFonts w:ascii="Symbol" w:hAnsi="Symbol" w:hint="default"/>
      </w:rPr>
    </w:lvl>
    <w:lvl w:ilvl="4" w:tplc="33A0E988" w:tentative="1">
      <w:start w:val="1"/>
      <w:numFmt w:val="bullet"/>
      <w:lvlText w:val=""/>
      <w:lvlJc w:val="left"/>
      <w:pPr>
        <w:tabs>
          <w:tab w:val="num" w:pos="3600"/>
        </w:tabs>
        <w:ind w:left="3600" w:hanging="360"/>
      </w:pPr>
      <w:rPr>
        <w:rFonts w:ascii="Symbol" w:hAnsi="Symbol" w:hint="default"/>
      </w:rPr>
    </w:lvl>
    <w:lvl w:ilvl="5" w:tplc="C87485BC" w:tentative="1">
      <w:start w:val="1"/>
      <w:numFmt w:val="bullet"/>
      <w:lvlText w:val=""/>
      <w:lvlJc w:val="left"/>
      <w:pPr>
        <w:tabs>
          <w:tab w:val="num" w:pos="4320"/>
        </w:tabs>
        <w:ind w:left="4320" w:hanging="360"/>
      </w:pPr>
      <w:rPr>
        <w:rFonts w:ascii="Symbol" w:hAnsi="Symbol" w:hint="default"/>
      </w:rPr>
    </w:lvl>
    <w:lvl w:ilvl="6" w:tplc="DD42E4F0" w:tentative="1">
      <w:start w:val="1"/>
      <w:numFmt w:val="bullet"/>
      <w:lvlText w:val=""/>
      <w:lvlJc w:val="left"/>
      <w:pPr>
        <w:tabs>
          <w:tab w:val="num" w:pos="5040"/>
        </w:tabs>
        <w:ind w:left="5040" w:hanging="360"/>
      </w:pPr>
      <w:rPr>
        <w:rFonts w:ascii="Symbol" w:hAnsi="Symbol" w:hint="default"/>
      </w:rPr>
    </w:lvl>
    <w:lvl w:ilvl="7" w:tplc="5C186706" w:tentative="1">
      <w:start w:val="1"/>
      <w:numFmt w:val="bullet"/>
      <w:lvlText w:val=""/>
      <w:lvlJc w:val="left"/>
      <w:pPr>
        <w:tabs>
          <w:tab w:val="num" w:pos="5760"/>
        </w:tabs>
        <w:ind w:left="5760" w:hanging="360"/>
      </w:pPr>
      <w:rPr>
        <w:rFonts w:ascii="Symbol" w:hAnsi="Symbol" w:hint="default"/>
      </w:rPr>
    </w:lvl>
    <w:lvl w:ilvl="8" w:tplc="F0C66336" w:tentative="1">
      <w:start w:val="1"/>
      <w:numFmt w:val="bullet"/>
      <w:lvlText w:val=""/>
      <w:lvlJc w:val="left"/>
      <w:pPr>
        <w:tabs>
          <w:tab w:val="num" w:pos="6480"/>
        </w:tabs>
        <w:ind w:left="6480" w:hanging="360"/>
      </w:pPr>
      <w:rPr>
        <w:rFonts w:ascii="Symbol" w:hAnsi="Symbol" w:hint="default"/>
      </w:rPr>
    </w:lvl>
  </w:abstractNum>
  <w:abstractNum w:abstractNumId="291" w15:restartNumberingAfterBreak="0">
    <w:nsid w:val="507A25BE"/>
    <w:multiLevelType w:val="hybridMultilevel"/>
    <w:tmpl w:val="3DA42BD2"/>
    <w:lvl w:ilvl="0" w:tplc="0409000F">
      <w:start w:val="1"/>
      <w:numFmt w:val="decimal"/>
      <w:lvlText w:val="%1."/>
      <w:lvlJc w:val="left"/>
      <w:pPr>
        <w:ind w:left="1800" w:hanging="360"/>
      </w:pPr>
      <w:rPr>
        <w:rFonts w:hint="default"/>
        <w:sz w:val="24"/>
        <w:szCs w:val="24"/>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92" w15:restartNumberingAfterBreak="0">
    <w:nsid w:val="50CB3761"/>
    <w:multiLevelType w:val="multilevel"/>
    <w:tmpl w:val="6B262D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3" w15:restartNumberingAfterBreak="0">
    <w:nsid w:val="50E23452"/>
    <w:multiLevelType w:val="hybridMultilevel"/>
    <w:tmpl w:val="E3CCBF0A"/>
    <w:lvl w:ilvl="0" w:tplc="23F61D70">
      <w:start w:val="1"/>
      <w:numFmt w:val="bullet"/>
      <w:lvlText w:val=""/>
      <w:lvlPicBulletId w:val="3"/>
      <w:lvlJc w:val="left"/>
      <w:pPr>
        <w:ind w:left="720" w:hanging="360"/>
      </w:pPr>
      <w:rPr>
        <w:rFonts w:ascii="Symbol" w:hAnsi="Symbol" w:hint="default"/>
        <w:color w:val="FFFF00"/>
        <w:position w:val="-4"/>
        <w:sz w:val="20"/>
      </w:rPr>
    </w:lvl>
    <w:lvl w:ilvl="1" w:tplc="CE7012F4">
      <w:start w:val="1"/>
      <w:numFmt w:val="bullet"/>
      <w:lvlText w:val="o"/>
      <w:lvlJc w:val="left"/>
      <w:pPr>
        <w:ind w:left="1440" w:hanging="360"/>
      </w:pPr>
      <w:rPr>
        <w:rFonts w:ascii="Courier New" w:hAnsi="Courier New" w:cs="Courier New" w:hint="default"/>
      </w:rPr>
    </w:lvl>
    <w:lvl w:ilvl="2" w:tplc="78EC9C28" w:tentative="1">
      <w:start w:val="1"/>
      <w:numFmt w:val="bullet"/>
      <w:lvlText w:val=""/>
      <w:lvlJc w:val="left"/>
      <w:pPr>
        <w:ind w:left="2160" w:hanging="360"/>
      </w:pPr>
      <w:rPr>
        <w:rFonts w:ascii="Wingdings" w:hAnsi="Wingdings" w:hint="default"/>
      </w:rPr>
    </w:lvl>
    <w:lvl w:ilvl="3" w:tplc="4D5AE7D2" w:tentative="1">
      <w:start w:val="1"/>
      <w:numFmt w:val="bullet"/>
      <w:lvlText w:val=""/>
      <w:lvlJc w:val="left"/>
      <w:pPr>
        <w:ind w:left="2880" w:hanging="360"/>
      </w:pPr>
      <w:rPr>
        <w:rFonts w:ascii="Symbol" w:hAnsi="Symbol" w:hint="default"/>
      </w:rPr>
    </w:lvl>
    <w:lvl w:ilvl="4" w:tplc="F46C8F0C" w:tentative="1">
      <w:start w:val="1"/>
      <w:numFmt w:val="bullet"/>
      <w:lvlText w:val="o"/>
      <w:lvlJc w:val="left"/>
      <w:pPr>
        <w:ind w:left="3600" w:hanging="360"/>
      </w:pPr>
      <w:rPr>
        <w:rFonts w:ascii="Courier New" w:hAnsi="Courier New" w:cs="Courier New" w:hint="default"/>
      </w:rPr>
    </w:lvl>
    <w:lvl w:ilvl="5" w:tplc="3D0A3296" w:tentative="1">
      <w:start w:val="1"/>
      <w:numFmt w:val="bullet"/>
      <w:lvlText w:val=""/>
      <w:lvlJc w:val="left"/>
      <w:pPr>
        <w:ind w:left="4320" w:hanging="360"/>
      </w:pPr>
      <w:rPr>
        <w:rFonts w:ascii="Wingdings" w:hAnsi="Wingdings" w:hint="default"/>
      </w:rPr>
    </w:lvl>
    <w:lvl w:ilvl="6" w:tplc="3362C398" w:tentative="1">
      <w:start w:val="1"/>
      <w:numFmt w:val="bullet"/>
      <w:lvlText w:val=""/>
      <w:lvlJc w:val="left"/>
      <w:pPr>
        <w:ind w:left="5040" w:hanging="360"/>
      </w:pPr>
      <w:rPr>
        <w:rFonts w:ascii="Symbol" w:hAnsi="Symbol" w:hint="default"/>
      </w:rPr>
    </w:lvl>
    <w:lvl w:ilvl="7" w:tplc="45320C84" w:tentative="1">
      <w:start w:val="1"/>
      <w:numFmt w:val="bullet"/>
      <w:lvlText w:val="o"/>
      <w:lvlJc w:val="left"/>
      <w:pPr>
        <w:ind w:left="5760" w:hanging="360"/>
      </w:pPr>
      <w:rPr>
        <w:rFonts w:ascii="Courier New" w:hAnsi="Courier New" w:cs="Courier New" w:hint="default"/>
      </w:rPr>
    </w:lvl>
    <w:lvl w:ilvl="8" w:tplc="735880D0" w:tentative="1">
      <w:start w:val="1"/>
      <w:numFmt w:val="bullet"/>
      <w:lvlText w:val=""/>
      <w:lvlJc w:val="left"/>
      <w:pPr>
        <w:ind w:left="6480" w:hanging="360"/>
      </w:pPr>
      <w:rPr>
        <w:rFonts w:ascii="Wingdings" w:hAnsi="Wingdings" w:hint="default"/>
      </w:rPr>
    </w:lvl>
  </w:abstractNum>
  <w:abstractNum w:abstractNumId="294" w15:restartNumberingAfterBreak="0">
    <w:nsid w:val="51100BD5"/>
    <w:multiLevelType w:val="hybridMultilevel"/>
    <w:tmpl w:val="1A860100"/>
    <w:lvl w:ilvl="0" w:tplc="5BECEA76">
      <w:start w:val="1"/>
      <w:numFmt w:val="bullet"/>
      <w:lvlText w:val=""/>
      <w:lvlPicBulletId w:val="2"/>
      <w:lvlJc w:val="left"/>
      <w:pPr>
        <w:ind w:left="1080" w:hanging="360"/>
      </w:pPr>
      <w:rPr>
        <w:rFonts w:ascii="Symbol" w:hAnsi="Symbol" w:hint="default"/>
        <w:color w:val="auto"/>
        <w:position w:val="-4"/>
        <w:sz w:val="2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5" w15:restartNumberingAfterBreak="0">
    <w:nsid w:val="51AE4E61"/>
    <w:multiLevelType w:val="hybridMultilevel"/>
    <w:tmpl w:val="43742600"/>
    <w:lvl w:ilvl="0" w:tplc="23F61D70">
      <w:start w:val="1"/>
      <w:numFmt w:val="bullet"/>
      <w:lvlText w:val=""/>
      <w:lvlPicBulletId w:val="3"/>
      <w:lvlJc w:val="left"/>
      <w:pPr>
        <w:ind w:left="720" w:hanging="360"/>
      </w:pPr>
      <w:rPr>
        <w:rFonts w:ascii="Symbol" w:hAnsi="Symbol" w:hint="default"/>
        <w:color w:val="FFFF00"/>
        <w:position w:val="-4"/>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6" w15:restartNumberingAfterBreak="0">
    <w:nsid w:val="51FF74B4"/>
    <w:multiLevelType w:val="hybridMultilevel"/>
    <w:tmpl w:val="F18E9636"/>
    <w:lvl w:ilvl="0" w:tplc="04090001">
      <w:start w:val="1"/>
      <w:numFmt w:val="bullet"/>
      <w:lvlText w:val=""/>
      <w:lvlJc w:val="left"/>
      <w:pPr>
        <w:ind w:left="720" w:hanging="360"/>
      </w:pPr>
      <w:rPr>
        <w:rFonts w:ascii="Symbol" w:hAnsi="Symbol" w:hint="default"/>
      </w:rPr>
    </w:lvl>
    <w:lvl w:ilvl="1" w:tplc="02D4C448">
      <w:numFmt w:val="bullet"/>
      <w:lvlText w:val="•"/>
      <w:lvlJc w:val="left"/>
      <w:pPr>
        <w:ind w:left="1440" w:hanging="360"/>
      </w:pPr>
      <w:rPr>
        <w:rFonts w:ascii="Times New Roman" w:eastAsia="Times New Roman"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7" w15:restartNumberingAfterBreak="0">
    <w:nsid w:val="520D0C73"/>
    <w:multiLevelType w:val="hybridMultilevel"/>
    <w:tmpl w:val="B47225EE"/>
    <w:lvl w:ilvl="0" w:tplc="23F61D70">
      <w:start w:val="1"/>
      <w:numFmt w:val="bullet"/>
      <w:lvlText w:val=""/>
      <w:lvlPicBulletId w:val="3"/>
      <w:lvlJc w:val="left"/>
      <w:pPr>
        <w:ind w:left="720" w:hanging="360"/>
      </w:pPr>
      <w:rPr>
        <w:rFonts w:ascii="Symbol" w:hAnsi="Symbol" w:hint="default"/>
        <w:color w:val="FFFF00"/>
        <w:position w:val="-4"/>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8" w15:restartNumberingAfterBreak="0">
    <w:nsid w:val="52D46015"/>
    <w:multiLevelType w:val="hybridMultilevel"/>
    <w:tmpl w:val="7D2EC366"/>
    <w:lvl w:ilvl="0" w:tplc="23F61D70">
      <w:start w:val="1"/>
      <w:numFmt w:val="bullet"/>
      <w:lvlText w:val=""/>
      <w:lvlPicBulletId w:val="3"/>
      <w:lvlJc w:val="left"/>
      <w:pPr>
        <w:ind w:left="720" w:hanging="360"/>
      </w:pPr>
      <w:rPr>
        <w:rFonts w:ascii="Symbol" w:hAnsi="Symbol" w:hint="default"/>
        <w:color w:val="FFFF00"/>
        <w:position w:val="-4"/>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9" w15:restartNumberingAfterBreak="0">
    <w:nsid w:val="52DF77FB"/>
    <w:multiLevelType w:val="multilevel"/>
    <w:tmpl w:val="29AE7EA0"/>
    <w:lvl w:ilvl="0">
      <w:start w:val="1"/>
      <w:numFmt w:val="decimal"/>
      <w:lvlText w:val="%1.0"/>
      <w:lvlJc w:val="left"/>
      <w:pPr>
        <w:ind w:left="432" w:hanging="432"/>
      </w:pPr>
      <w:rPr>
        <w:rFonts w:hint="default"/>
        <w:b/>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00" w15:restartNumberingAfterBreak="0">
    <w:nsid w:val="52ED27E8"/>
    <w:multiLevelType w:val="hybridMultilevel"/>
    <w:tmpl w:val="4EE64D76"/>
    <w:lvl w:ilvl="0" w:tplc="5BECEA76">
      <w:start w:val="1"/>
      <w:numFmt w:val="bullet"/>
      <w:lvlText w:val=""/>
      <w:lvlPicBulletId w:val="2"/>
      <w:lvlJc w:val="left"/>
      <w:pPr>
        <w:ind w:left="1080" w:hanging="360"/>
      </w:pPr>
      <w:rPr>
        <w:rFonts w:ascii="Symbol" w:hAnsi="Symbol" w:hint="default"/>
        <w:color w:val="auto"/>
        <w:position w:val="-4"/>
        <w:sz w:val="20"/>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1" w15:restartNumberingAfterBreak="0">
    <w:nsid w:val="5329212B"/>
    <w:multiLevelType w:val="hybridMultilevel"/>
    <w:tmpl w:val="B6BA74D0"/>
    <w:lvl w:ilvl="0" w:tplc="04090001">
      <w:start w:val="1"/>
      <w:numFmt w:val="bullet"/>
      <w:lvlText w:val=""/>
      <w:lvlJc w:val="left"/>
      <w:pPr>
        <w:ind w:left="720" w:hanging="360"/>
      </w:pPr>
      <w:rPr>
        <w:rFonts w:ascii="Symbol" w:hAnsi="Symbol" w:hint="default"/>
      </w:rPr>
    </w:lvl>
    <w:lvl w:ilvl="1" w:tplc="B9D24A3C">
      <w:numFmt w:val="bullet"/>
      <w:lvlText w:val="•"/>
      <w:lvlJc w:val="left"/>
      <w:pPr>
        <w:ind w:left="1440" w:hanging="360"/>
      </w:pPr>
      <w:rPr>
        <w:rFonts w:ascii="Times New Roman" w:eastAsia="Times New Roman"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2" w15:restartNumberingAfterBreak="0">
    <w:nsid w:val="535658E5"/>
    <w:multiLevelType w:val="hybridMultilevel"/>
    <w:tmpl w:val="EECA624C"/>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3" w15:restartNumberingAfterBreak="0">
    <w:nsid w:val="539D7D9C"/>
    <w:multiLevelType w:val="multilevel"/>
    <w:tmpl w:val="345881B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2"/>
      <w:lvlJc w:val="left"/>
      <w:pPr>
        <w:tabs>
          <w:tab w:val="num" w:pos="1440"/>
        </w:tabs>
        <w:ind w:left="1440" w:hanging="360"/>
      </w:pPr>
      <w:rPr>
        <w:rFonts w:ascii="Symbol" w:hAnsi="Symbol" w:hint="default"/>
        <w:color w:val="auto"/>
        <w:position w:val="-4"/>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4" w15:restartNumberingAfterBreak="0">
    <w:nsid w:val="540103BF"/>
    <w:multiLevelType w:val="hybridMultilevel"/>
    <w:tmpl w:val="BBFEA31A"/>
    <w:lvl w:ilvl="0" w:tplc="B7C48B8E">
      <w:start w:val="1"/>
      <w:numFmt w:val="bullet"/>
      <w:lvlText w:val=""/>
      <w:lvlPicBulletId w:val="0"/>
      <w:lvlJc w:val="left"/>
      <w:pPr>
        <w:tabs>
          <w:tab w:val="num" w:pos="720"/>
        </w:tabs>
        <w:ind w:left="720" w:hanging="360"/>
      </w:pPr>
      <w:rPr>
        <w:rFonts w:ascii="Symbol" w:hAnsi="Symbol" w:hint="default"/>
      </w:rPr>
    </w:lvl>
    <w:lvl w:ilvl="1" w:tplc="3D82FEF4" w:tentative="1">
      <w:start w:val="1"/>
      <w:numFmt w:val="bullet"/>
      <w:lvlText w:val=""/>
      <w:lvlJc w:val="left"/>
      <w:pPr>
        <w:tabs>
          <w:tab w:val="num" w:pos="1440"/>
        </w:tabs>
        <w:ind w:left="1440" w:hanging="360"/>
      </w:pPr>
      <w:rPr>
        <w:rFonts w:ascii="Symbol" w:hAnsi="Symbol" w:hint="default"/>
      </w:rPr>
    </w:lvl>
    <w:lvl w:ilvl="2" w:tplc="A2C61402" w:tentative="1">
      <w:start w:val="1"/>
      <w:numFmt w:val="bullet"/>
      <w:lvlText w:val=""/>
      <w:lvlJc w:val="left"/>
      <w:pPr>
        <w:tabs>
          <w:tab w:val="num" w:pos="2160"/>
        </w:tabs>
        <w:ind w:left="2160" w:hanging="360"/>
      </w:pPr>
      <w:rPr>
        <w:rFonts w:ascii="Symbol" w:hAnsi="Symbol" w:hint="default"/>
      </w:rPr>
    </w:lvl>
    <w:lvl w:ilvl="3" w:tplc="D008439E" w:tentative="1">
      <w:start w:val="1"/>
      <w:numFmt w:val="bullet"/>
      <w:lvlText w:val=""/>
      <w:lvlJc w:val="left"/>
      <w:pPr>
        <w:tabs>
          <w:tab w:val="num" w:pos="2880"/>
        </w:tabs>
        <w:ind w:left="2880" w:hanging="360"/>
      </w:pPr>
      <w:rPr>
        <w:rFonts w:ascii="Symbol" w:hAnsi="Symbol" w:hint="default"/>
      </w:rPr>
    </w:lvl>
    <w:lvl w:ilvl="4" w:tplc="545A5F26" w:tentative="1">
      <w:start w:val="1"/>
      <w:numFmt w:val="bullet"/>
      <w:lvlText w:val=""/>
      <w:lvlJc w:val="left"/>
      <w:pPr>
        <w:tabs>
          <w:tab w:val="num" w:pos="3600"/>
        </w:tabs>
        <w:ind w:left="3600" w:hanging="360"/>
      </w:pPr>
      <w:rPr>
        <w:rFonts w:ascii="Symbol" w:hAnsi="Symbol" w:hint="default"/>
      </w:rPr>
    </w:lvl>
    <w:lvl w:ilvl="5" w:tplc="A5540CD8" w:tentative="1">
      <w:start w:val="1"/>
      <w:numFmt w:val="bullet"/>
      <w:lvlText w:val=""/>
      <w:lvlJc w:val="left"/>
      <w:pPr>
        <w:tabs>
          <w:tab w:val="num" w:pos="4320"/>
        </w:tabs>
        <w:ind w:left="4320" w:hanging="360"/>
      </w:pPr>
      <w:rPr>
        <w:rFonts w:ascii="Symbol" w:hAnsi="Symbol" w:hint="default"/>
      </w:rPr>
    </w:lvl>
    <w:lvl w:ilvl="6" w:tplc="3A6A6E5C" w:tentative="1">
      <w:start w:val="1"/>
      <w:numFmt w:val="bullet"/>
      <w:lvlText w:val=""/>
      <w:lvlJc w:val="left"/>
      <w:pPr>
        <w:tabs>
          <w:tab w:val="num" w:pos="5040"/>
        </w:tabs>
        <w:ind w:left="5040" w:hanging="360"/>
      </w:pPr>
      <w:rPr>
        <w:rFonts w:ascii="Symbol" w:hAnsi="Symbol" w:hint="default"/>
      </w:rPr>
    </w:lvl>
    <w:lvl w:ilvl="7" w:tplc="3732C698" w:tentative="1">
      <w:start w:val="1"/>
      <w:numFmt w:val="bullet"/>
      <w:lvlText w:val=""/>
      <w:lvlJc w:val="left"/>
      <w:pPr>
        <w:tabs>
          <w:tab w:val="num" w:pos="5760"/>
        </w:tabs>
        <w:ind w:left="5760" w:hanging="360"/>
      </w:pPr>
      <w:rPr>
        <w:rFonts w:ascii="Symbol" w:hAnsi="Symbol" w:hint="default"/>
      </w:rPr>
    </w:lvl>
    <w:lvl w:ilvl="8" w:tplc="37C28294" w:tentative="1">
      <w:start w:val="1"/>
      <w:numFmt w:val="bullet"/>
      <w:lvlText w:val=""/>
      <w:lvlJc w:val="left"/>
      <w:pPr>
        <w:tabs>
          <w:tab w:val="num" w:pos="6480"/>
        </w:tabs>
        <w:ind w:left="6480" w:hanging="360"/>
      </w:pPr>
      <w:rPr>
        <w:rFonts w:ascii="Symbol" w:hAnsi="Symbol" w:hint="default"/>
      </w:rPr>
    </w:lvl>
  </w:abstractNum>
  <w:abstractNum w:abstractNumId="305" w15:restartNumberingAfterBreak="0">
    <w:nsid w:val="544C41A0"/>
    <w:multiLevelType w:val="hybridMultilevel"/>
    <w:tmpl w:val="8BDC05AC"/>
    <w:lvl w:ilvl="0" w:tplc="5BECEA76">
      <w:start w:val="1"/>
      <w:numFmt w:val="bullet"/>
      <w:lvlText w:val=""/>
      <w:lvlPicBulletId w:val="2"/>
      <w:lvlJc w:val="left"/>
      <w:pPr>
        <w:ind w:left="1080" w:hanging="360"/>
      </w:pPr>
      <w:rPr>
        <w:rFonts w:ascii="Symbol" w:hAnsi="Symbol" w:hint="default"/>
        <w:color w:val="auto"/>
        <w:position w:val="-4"/>
        <w:sz w:val="2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6" w15:restartNumberingAfterBreak="0">
    <w:nsid w:val="545F14C0"/>
    <w:multiLevelType w:val="hybridMultilevel"/>
    <w:tmpl w:val="825ECF48"/>
    <w:lvl w:ilvl="0" w:tplc="DFA0A91A">
      <w:start w:val="1"/>
      <w:numFmt w:val="bullet"/>
      <w:lvlText w:val=""/>
      <w:lvlPicBulletId w:val="1"/>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7" w15:restartNumberingAfterBreak="0">
    <w:nsid w:val="549643A5"/>
    <w:multiLevelType w:val="multilevel"/>
    <w:tmpl w:val="8EF4B10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2"/>
      <w:lvlJc w:val="left"/>
      <w:pPr>
        <w:tabs>
          <w:tab w:val="num" w:pos="1440"/>
        </w:tabs>
        <w:ind w:left="1440" w:hanging="360"/>
      </w:pPr>
      <w:rPr>
        <w:rFonts w:ascii="Symbol" w:hAnsi="Symbol" w:hint="default"/>
        <w:color w:val="auto"/>
        <w:position w:val="-4"/>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8" w15:restartNumberingAfterBreak="0">
    <w:nsid w:val="54FB6B20"/>
    <w:multiLevelType w:val="hybridMultilevel"/>
    <w:tmpl w:val="CFD6EBF2"/>
    <w:lvl w:ilvl="0" w:tplc="23F61D70">
      <w:start w:val="1"/>
      <w:numFmt w:val="bullet"/>
      <w:lvlText w:val=""/>
      <w:lvlPicBulletId w:val="3"/>
      <w:lvlJc w:val="left"/>
      <w:pPr>
        <w:ind w:left="720" w:hanging="360"/>
      </w:pPr>
      <w:rPr>
        <w:rFonts w:ascii="Symbol" w:hAnsi="Symbol" w:hint="default"/>
        <w:color w:val="auto"/>
        <w:position w:val="-4"/>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9" w15:restartNumberingAfterBreak="0">
    <w:nsid w:val="550329F2"/>
    <w:multiLevelType w:val="hybridMultilevel"/>
    <w:tmpl w:val="3D0454C6"/>
    <w:lvl w:ilvl="0" w:tplc="DFA0A91A">
      <w:start w:val="1"/>
      <w:numFmt w:val="bullet"/>
      <w:lvlText w:val=""/>
      <w:lvlPicBulletId w:val="1"/>
      <w:lvlJc w:val="left"/>
      <w:pPr>
        <w:ind w:left="1796" w:hanging="360"/>
      </w:pPr>
      <w:rPr>
        <w:rFonts w:ascii="Symbol" w:hAnsi="Symbol" w:hint="default"/>
      </w:rPr>
    </w:lvl>
    <w:lvl w:ilvl="1" w:tplc="04090003" w:tentative="1">
      <w:start w:val="1"/>
      <w:numFmt w:val="bullet"/>
      <w:lvlText w:val="o"/>
      <w:lvlJc w:val="left"/>
      <w:pPr>
        <w:ind w:left="2516" w:hanging="360"/>
      </w:pPr>
      <w:rPr>
        <w:rFonts w:ascii="Courier New" w:hAnsi="Courier New" w:cs="Courier New" w:hint="default"/>
      </w:rPr>
    </w:lvl>
    <w:lvl w:ilvl="2" w:tplc="04090005" w:tentative="1">
      <w:start w:val="1"/>
      <w:numFmt w:val="bullet"/>
      <w:lvlText w:val=""/>
      <w:lvlJc w:val="left"/>
      <w:pPr>
        <w:ind w:left="3236" w:hanging="360"/>
      </w:pPr>
      <w:rPr>
        <w:rFonts w:ascii="Wingdings" w:hAnsi="Wingdings" w:hint="default"/>
      </w:rPr>
    </w:lvl>
    <w:lvl w:ilvl="3" w:tplc="04090001" w:tentative="1">
      <w:start w:val="1"/>
      <w:numFmt w:val="bullet"/>
      <w:lvlText w:val=""/>
      <w:lvlJc w:val="left"/>
      <w:pPr>
        <w:ind w:left="3956" w:hanging="360"/>
      </w:pPr>
      <w:rPr>
        <w:rFonts w:ascii="Symbol" w:hAnsi="Symbol" w:hint="default"/>
      </w:rPr>
    </w:lvl>
    <w:lvl w:ilvl="4" w:tplc="04090003" w:tentative="1">
      <w:start w:val="1"/>
      <w:numFmt w:val="bullet"/>
      <w:lvlText w:val="o"/>
      <w:lvlJc w:val="left"/>
      <w:pPr>
        <w:ind w:left="4676" w:hanging="360"/>
      </w:pPr>
      <w:rPr>
        <w:rFonts w:ascii="Courier New" w:hAnsi="Courier New" w:cs="Courier New" w:hint="default"/>
      </w:rPr>
    </w:lvl>
    <w:lvl w:ilvl="5" w:tplc="04090005" w:tentative="1">
      <w:start w:val="1"/>
      <w:numFmt w:val="bullet"/>
      <w:lvlText w:val=""/>
      <w:lvlJc w:val="left"/>
      <w:pPr>
        <w:ind w:left="5396" w:hanging="360"/>
      </w:pPr>
      <w:rPr>
        <w:rFonts w:ascii="Wingdings" w:hAnsi="Wingdings" w:hint="default"/>
      </w:rPr>
    </w:lvl>
    <w:lvl w:ilvl="6" w:tplc="04090001" w:tentative="1">
      <w:start w:val="1"/>
      <w:numFmt w:val="bullet"/>
      <w:lvlText w:val=""/>
      <w:lvlJc w:val="left"/>
      <w:pPr>
        <w:ind w:left="6116" w:hanging="360"/>
      </w:pPr>
      <w:rPr>
        <w:rFonts w:ascii="Symbol" w:hAnsi="Symbol" w:hint="default"/>
      </w:rPr>
    </w:lvl>
    <w:lvl w:ilvl="7" w:tplc="04090003" w:tentative="1">
      <w:start w:val="1"/>
      <w:numFmt w:val="bullet"/>
      <w:lvlText w:val="o"/>
      <w:lvlJc w:val="left"/>
      <w:pPr>
        <w:ind w:left="6836" w:hanging="360"/>
      </w:pPr>
      <w:rPr>
        <w:rFonts w:ascii="Courier New" w:hAnsi="Courier New" w:cs="Courier New" w:hint="default"/>
      </w:rPr>
    </w:lvl>
    <w:lvl w:ilvl="8" w:tplc="04090005" w:tentative="1">
      <w:start w:val="1"/>
      <w:numFmt w:val="bullet"/>
      <w:lvlText w:val=""/>
      <w:lvlJc w:val="left"/>
      <w:pPr>
        <w:ind w:left="7556" w:hanging="360"/>
      </w:pPr>
      <w:rPr>
        <w:rFonts w:ascii="Wingdings" w:hAnsi="Wingdings" w:hint="default"/>
      </w:rPr>
    </w:lvl>
  </w:abstractNum>
  <w:abstractNum w:abstractNumId="310" w15:restartNumberingAfterBreak="0">
    <w:nsid w:val="557B29F6"/>
    <w:multiLevelType w:val="hybridMultilevel"/>
    <w:tmpl w:val="0DE42626"/>
    <w:lvl w:ilvl="0" w:tplc="23F61D70">
      <w:start w:val="1"/>
      <w:numFmt w:val="bullet"/>
      <w:lvlText w:val=""/>
      <w:lvlPicBulletId w:val="3"/>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1" w15:restartNumberingAfterBreak="0">
    <w:nsid w:val="55BD6A80"/>
    <w:multiLevelType w:val="hybridMultilevel"/>
    <w:tmpl w:val="E7D8D154"/>
    <w:lvl w:ilvl="0" w:tplc="23F61D70">
      <w:start w:val="1"/>
      <w:numFmt w:val="bullet"/>
      <w:lvlText w:val=""/>
      <w:lvlPicBulletId w:val="3"/>
      <w:lvlJc w:val="left"/>
      <w:pPr>
        <w:ind w:left="720" w:hanging="360"/>
      </w:pPr>
      <w:rPr>
        <w:rFonts w:ascii="Symbol" w:hAnsi="Symbol" w:hint="default"/>
        <w:color w:val="auto"/>
        <w:position w:val="-4"/>
        <w:sz w:val="2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2" w15:restartNumberingAfterBreak="0">
    <w:nsid w:val="560A7424"/>
    <w:multiLevelType w:val="hybridMultilevel"/>
    <w:tmpl w:val="9F84FAE0"/>
    <w:lvl w:ilvl="0" w:tplc="5BECEA76">
      <w:start w:val="1"/>
      <w:numFmt w:val="bullet"/>
      <w:lvlText w:val=""/>
      <w:lvlPicBulletId w:val="2"/>
      <w:lvlJc w:val="left"/>
      <w:pPr>
        <w:ind w:left="720" w:hanging="360"/>
      </w:pPr>
      <w:rPr>
        <w:rFonts w:ascii="Symbol" w:hAnsi="Symbol" w:hint="default"/>
        <w:color w:val="auto"/>
        <w:position w:val="-4"/>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3" w15:restartNumberingAfterBreak="0">
    <w:nsid w:val="566C30F5"/>
    <w:multiLevelType w:val="hybridMultilevel"/>
    <w:tmpl w:val="E65287E2"/>
    <w:lvl w:ilvl="0" w:tplc="0409000F">
      <w:start w:val="1"/>
      <w:numFmt w:val="decimal"/>
      <w:lvlText w:val="%1."/>
      <w:lvlJc w:val="left"/>
      <w:pPr>
        <w:ind w:left="1080" w:hanging="360"/>
      </w:pPr>
      <w:rPr>
        <w:rFonts w:hint="default"/>
        <w:color w:val="auto"/>
        <w:position w:val="-4"/>
        <w:sz w:val="20"/>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4" w15:restartNumberingAfterBreak="0">
    <w:nsid w:val="5753540F"/>
    <w:multiLevelType w:val="hybridMultilevel"/>
    <w:tmpl w:val="1D3AA8DE"/>
    <w:lvl w:ilvl="0" w:tplc="23F61D70">
      <w:start w:val="1"/>
      <w:numFmt w:val="bullet"/>
      <w:lvlText w:val=""/>
      <w:lvlPicBulletId w:val="3"/>
      <w:lvlJc w:val="left"/>
      <w:pPr>
        <w:ind w:left="720" w:hanging="360"/>
      </w:pPr>
      <w:rPr>
        <w:rFonts w:ascii="Symbol" w:hAnsi="Symbol" w:hint="default"/>
        <w:color w:val="FFFF00"/>
        <w:position w:val="-4"/>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5" w15:restartNumberingAfterBreak="0">
    <w:nsid w:val="57662370"/>
    <w:multiLevelType w:val="hybridMultilevel"/>
    <w:tmpl w:val="8FF2ADDA"/>
    <w:lvl w:ilvl="0" w:tplc="5BECEA76">
      <w:start w:val="1"/>
      <w:numFmt w:val="bullet"/>
      <w:lvlText w:val=""/>
      <w:lvlPicBulletId w:val="2"/>
      <w:lvlJc w:val="left"/>
      <w:pPr>
        <w:ind w:left="720" w:hanging="360"/>
      </w:pPr>
      <w:rPr>
        <w:rFonts w:ascii="Symbol" w:hAnsi="Symbol" w:hint="default"/>
        <w:color w:val="auto"/>
        <w:position w:val="-4"/>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6" w15:restartNumberingAfterBreak="0">
    <w:nsid w:val="57866E6C"/>
    <w:multiLevelType w:val="hybridMultilevel"/>
    <w:tmpl w:val="CB368A7E"/>
    <w:lvl w:ilvl="0" w:tplc="23F61D70">
      <w:start w:val="1"/>
      <w:numFmt w:val="bullet"/>
      <w:lvlText w:val=""/>
      <w:lvlPicBulletId w:val="3"/>
      <w:lvlJc w:val="left"/>
      <w:pPr>
        <w:ind w:left="720" w:hanging="360"/>
      </w:pPr>
      <w:rPr>
        <w:rFonts w:ascii="Symbol" w:hAnsi="Symbol" w:hint="default"/>
        <w:color w:val="auto"/>
        <w:position w:val="-4"/>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7" w15:restartNumberingAfterBreak="0">
    <w:nsid w:val="57D54CD8"/>
    <w:multiLevelType w:val="hybridMultilevel"/>
    <w:tmpl w:val="8C868D08"/>
    <w:lvl w:ilvl="0" w:tplc="5BECEA76">
      <w:start w:val="1"/>
      <w:numFmt w:val="bullet"/>
      <w:lvlText w:val=""/>
      <w:lvlPicBulletId w:val="2"/>
      <w:lvlJc w:val="left"/>
      <w:pPr>
        <w:ind w:left="720" w:hanging="360"/>
      </w:pPr>
      <w:rPr>
        <w:rFonts w:ascii="Symbol" w:hAnsi="Symbol" w:hint="default"/>
        <w:color w:val="auto"/>
        <w:position w:val="-4"/>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8" w15:restartNumberingAfterBreak="0">
    <w:nsid w:val="57D96CA9"/>
    <w:multiLevelType w:val="hybridMultilevel"/>
    <w:tmpl w:val="9FA06BEC"/>
    <w:lvl w:ilvl="0" w:tplc="23F61D70">
      <w:start w:val="1"/>
      <w:numFmt w:val="bullet"/>
      <w:lvlText w:val=""/>
      <w:lvlPicBulletId w:val="3"/>
      <w:lvlJc w:val="left"/>
      <w:pPr>
        <w:ind w:left="1080" w:hanging="360"/>
      </w:pPr>
      <w:rPr>
        <w:rFonts w:ascii="Symbol" w:hAnsi="Symbol" w:hint="default"/>
        <w:color w:val="auto"/>
        <w:position w:val="-4"/>
        <w:sz w:val="2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9" w15:restartNumberingAfterBreak="0">
    <w:nsid w:val="57FA5A63"/>
    <w:multiLevelType w:val="hybridMultilevel"/>
    <w:tmpl w:val="A8986CBE"/>
    <w:lvl w:ilvl="0" w:tplc="23F61D70">
      <w:start w:val="1"/>
      <w:numFmt w:val="bullet"/>
      <w:lvlText w:val=""/>
      <w:lvlPicBulletId w:val="3"/>
      <w:lvlJc w:val="left"/>
      <w:pPr>
        <w:ind w:left="720" w:hanging="360"/>
      </w:pPr>
      <w:rPr>
        <w:rFonts w:ascii="Symbol" w:hAnsi="Symbol" w:hint="default"/>
        <w:color w:val="FFFF00"/>
        <w:position w:val="-4"/>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0" w15:restartNumberingAfterBreak="0">
    <w:nsid w:val="58130F41"/>
    <w:multiLevelType w:val="hybridMultilevel"/>
    <w:tmpl w:val="E7902796"/>
    <w:lvl w:ilvl="0" w:tplc="5BECEA76">
      <w:start w:val="1"/>
      <w:numFmt w:val="bullet"/>
      <w:lvlText w:val=""/>
      <w:lvlPicBulletId w:val="2"/>
      <w:lvlJc w:val="left"/>
      <w:pPr>
        <w:ind w:left="720" w:hanging="360"/>
      </w:pPr>
      <w:rPr>
        <w:rFonts w:ascii="Symbol" w:hAnsi="Symbol" w:hint="default"/>
        <w:color w:val="auto"/>
        <w:position w:val="-4"/>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1" w15:restartNumberingAfterBreak="0">
    <w:nsid w:val="58D47A7E"/>
    <w:multiLevelType w:val="hybridMultilevel"/>
    <w:tmpl w:val="F5429D20"/>
    <w:lvl w:ilvl="0" w:tplc="6AB04130">
      <w:start w:val="1"/>
      <w:numFmt w:val="bullet"/>
      <w:lvlText w:val=""/>
      <w:lvlPicBulletId w:val="1"/>
      <w:lvlJc w:val="left"/>
      <w:pPr>
        <w:tabs>
          <w:tab w:val="num" w:pos="720"/>
        </w:tabs>
        <w:ind w:left="720" w:hanging="360"/>
      </w:pPr>
      <w:rPr>
        <w:rFonts w:ascii="Symbol" w:hAnsi="Symbol" w:hint="default"/>
      </w:rPr>
    </w:lvl>
    <w:lvl w:ilvl="1" w:tplc="40E4CC1A" w:tentative="1">
      <w:start w:val="1"/>
      <w:numFmt w:val="bullet"/>
      <w:lvlText w:val=""/>
      <w:lvlJc w:val="left"/>
      <w:pPr>
        <w:tabs>
          <w:tab w:val="num" w:pos="1440"/>
        </w:tabs>
        <w:ind w:left="1440" w:hanging="360"/>
      </w:pPr>
      <w:rPr>
        <w:rFonts w:ascii="Symbol" w:hAnsi="Symbol" w:hint="default"/>
      </w:rPr>
    </w:lvl>
    <w:lvl w:ilvl="2" w:tplc="B096E6C6" w:tentative="1">
      <w:start w:val="1"/>
      <w:numFmt w:val="bullet"/>
      <w:lvlText w:val=""/>
      <w:lvlJc w:val="left"/>
      <w:pPr>
        <w:tabs>
          <w:tab w:val="num" w:pos="2160"/>
        </w:tabs>
        <w:ind w:left="2160" w:hanging="360"/>
      </w:pPr>
      <w:rPr>
        <w:rFonts w:ascii="Symbol" w:hAnsi="Symbol" w:hint="default"/>
      </w:rPr>
    </w:lvl>
    <w:lvl w:ilvl="3" w:tplc="CB368538" w:tentative="1">
      <w:start w:val="1"/>
      <w:numFmt w:val="bullet"/>
      <w:lvlText w:val=""/>
      <w:lvlJc w:val="left"/>
      <w:pPr>
        <w:tabs>
          <w:tab w:val="num" w:pos="2880"/>
        </w:tabs>
        <w:ind w:left="2880" w:hanging="360"/>
      </w:pPr>
      <w:rPr>
        <w:rFonts w:ascii="Symbol" w:hAnsi="Symbol" w:hint="default"/>
      </w:rPr>
    </w:lvl>
    <w:lvl w:ilvl="4" w:tplc="167E20D2" w:tentative="1">
      <w:start w:val="1"/>
      <w:numFmt w:val="bullet"/>
      <w:lvlText w:val=""/>
      <w:lvlJc w:val="left"/>
      <w:pPr>
        <w:tabs>
          <w:tab w:val="num" w:pos="3600"/>
        </w:tabs>
        <w:ind w:left="3600" w:hanging="360"/>
      </w:pPr>
      <w:rPr>
        <w:rFonts w:ascii="Symbol" w:hAnsi="Symbol" w:hint="default"/>
      </w:rPr>
    </w:lvl>
    <w:lvl w:ilvl="5" w:tplc="9BAC857E" w:tentative="1">
      <w:start w:val="1"/>
      <w:numFmt w:val="bullet"/>
      <w:lvlText w:val=""/>
      <w:lvlJc w:val="left"/>
      <w:pPr>
        <w:tabs>
          <w:tab w:val="num" w:pos="4320"/>
        </w:tabs>
        <w:ind w:left="4320" w:hanging="360"/>
      </w:pPr>
      <w:rPr>
        <w:rFonts w:ascii="Symbol" w:hAnsi="Symbol" w:hint="default"/>
      </w:rPr>
    </w:lvl>
    <w:lvl w:ilvl="6" w:tplc="D3781CCA" w:tentative="1">
      <w:start w:val="1"/>
      <w:numFmt w:val="bullet"/>
      <w:lvlText w:val=""/>
      <w:lvlJc w:val="left"/>
      <w:pPr>
        <w:tabs>
          <w:tab w:val="num" w:pos="5040"/>
        </w:tabs>
        <w:ind w:left="5040" w:hanging="360"/>
      </w:pPr>
      <w:rPr>
        <w:rFonts w:ascii="Symbol" w:hAnsi="Symbol" w:hint="default"/>
      </w:rPr>
    </w:lvl>
    <w:lvl w:ilvl="7" w:tplc="F258CEEC" w:tentative="1">
      <w:start w:val="1"/>
      <w:numFmt w:val="bullet"/>
      <w:lvlText w:val=""/>
      <w:lvlJc w:val="left"/>
      <w:pPr>
        <w:tabs>
          <w:tab w:val="num" w:pos="5760"/>
        </w:tabs>
        <w:ind w:left="5760" w:hanging="360"/>
      </w:pPr>
      <w:rPr>
        <w:rFonts w:ascii="Symbol" w:hAnsi="Symbol" w:hint="default"/>
      </w:rPr>
    </w:lvl>
    <w:lvl w:ilvl="8" w:tplc="D5025450" w:tentative="1">
      <w:start w:val="1"/>
      <w:numFmt w:val="bullet"/>
      <w:lvlText w:val=""/>
      <w:lvlJc w:val="left"/>
      <w:pPr>
        <w:tabs>
          <w:tab w:val="num" w:pos="6480"/>
        </w:tabs>
        <w:ind w:left="6480" w:hanging="360"/>
      </w:pPr>
      <w:rPr>
        <w:rFonts w:ascii="Symbol" w:hAnsi="Symbol" w:hint="default"/>
      </w:rPr>
    </w:lvl>
  </w:abstractNum>
  <w:abstractNum w:abstractNumId="322" w15:restartNumberingAfterBreak="0">
    <w:nsid w:val="59526C9E"/>
    <w:multiLevelType w:val="hybridMultilevel"/>
    <w:tmpl w:val="67743E8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3" w15:restartNumberingAfterBreak="0">
    <w:nsid w:val="59A0085E"/>
    <w:multiLevelType w:val="hybridMultilevel"/>
    <w:tmpl w:val="42C257D4"/>
    <w:lvl w:ilvl="0" w:tplc="23F61D70">
      <w:start w:val="1"/>
      <w:numFmt w:val="bullet"/>
      <w:lvlText w:val=""/>
      <w:lvlPicBulletId w:val="3"/>
      <w:lvlJc w:val="left"/>
      <w:pPr>
        <w:ind w:left="720" w:hanging="360"/>
      </w:pPr>
      <w:rPr>
        <w:rFonts w:ascii="Symbol" w:hAnsi="Symbol" w:hint="default"/>
        <w:color w:val="auto"/>
        <w:position w:val="-4"/>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4" w15:restartNumberingAfterBreak="0">
    <w:nsid w:val="5A19287E"/>
    <w:multiLevelType w:val="hybridMultilevel"/>
    <w:tmpl w:val="C62E6CDE"/>
    <w:lvl w:ilvl="0" w:tplc="5BECEA76">
      <w:start w:val="1"/>
      <w:numFmt w:val="bullet"/>
      <w:lvlText w:val=""/>
      <w:lvlPicBulletId w:val="2"/>
      <w:lvlJc w:val="left"/>
      <w:pPr>
        <w:ind w:left="720" w:hanging="360"/>
      </w:pPr>
      <w:rPr>
        <w:rFonts w:ascii="Symbol" w:hAnsi="Symbol" w:hint="default"/>
        <w:color w:val="auto"/>
        <w:position w:val="-4"/>
        <w:sz w:val="20"/>
      </w:rPr>
    </w:lvl>
    <w:lvl w:ilvl="1" w:tplc="EDC2D8BC">
      <w:start w:val="1"/>
      <w:numFmt w:val="bullet"/>
      <w:lvlText w:val=""/>
      <w:lvlJc w:val="left"/>
      <w:pPr>
        <w:ind w:left="1440" w:hanging="360"/>
      </w:pPr>
      <w:rPr>
        <w:rFonts w:ascii="Symbol" w:hAnsi="Symbol" w:hint="default"/>
        <w:sz w:val="20"/>
        <w:szCs w:val="20"/>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5" w15:restartNumberingAfterBreak="0">
    <w:nsid w:val="5A7C2230"/>
    <w:multiLevelType w:val="multilevel"/>
    <w:tmpl w:val="A6243234"/>
    <w:lvl w:ilvl="0">
      <w:start w:val="1"/>
      <w:numFmt w:val="lowerRoman"/>
      <w:lvlText w:val="%1."/>
      <w:lvlJc w:val="right"/>
      <w:pPr>
        <w:tabs>
          <w:tab w:val="num" w:pos="720"/>
        </w:tabs>
        <w:ind w:left="720" w:hanging="360"/>
      </w:pPr>
    </w:lvl>
    <w:lvl w:ilvl="1">
      <w:start w:val="1"/>
      <w:numFmt w:val="lowerRoman"/>
      <w:lvlText w:val="%2."/>
      <w:lvlJc w:val="right"/>
      <w:pPr>
        <w:tabs>
          <w:tab w:val="num" w:pos="1440"/>
        </w:tabs>
        <w:ind w:left="1440" w:hanging="360"/>
      </w:pPr>
    </w:lvl>
    <w:lvl w:ilvl="2" w:tentative="1">
      <w:start w:val="1"/>
      <w:numFmt w:val="lowerRoman"/>
      <w:lvlText w:val="%3."/>
      <w:lvlJc w:val="right"/>
      <w:pPr>
        <w:tabs>
          <w:tab w:val="num" w:pos="2160"/>
        </w:tabs>
        <w:ind w:left="2160" w:hanging="360"/>
      </w:pPr>
    </w:lvl>
    <w:lvl w:ilvl="3" w:tentative="1">
      <w:start w:val="1"/>
      <w:numFmt w:val="lowerRoman"/>
      <w:lvlText w:val="%4."/>
      <w:lvlJc w:val="right"/>
      <w:pPr>
        <w:tabs>
          <w:tab w:val="num" w:pos="2880"/>
        </w:tabs>
        <w:ind w:left="2880" w:hanging="360"/>
      </w:pPr>
    </w:lvl>
    <w:lvl w:ilvl="4" w:tentative="1">
      <w:start w:val="1"/>
      <w:numFmt w:val="lowerRoman"/>
      <w:lvlText w:val="%5."/>
      <w:lvlJc w:val="right"/>
      <w:pPr>
        <w:tabs>
          <w:tab w:val="num" w:pos="3600"/>
        </w:tabs>
        <w:ind w:left="3600" w:hanging="360"/>
      </w:pPr>
    </w:lvl>
    <w:lvl w:ilvl="5" w:tentative="1">
      <w:start w:val="1"/>
      <w:numFmt w:val="lowerRoman"/>
      <w:lvlText w:val="%6."/>
      <w:lvlJc w:val="right"/>
      <w:pPr>
        <w:tabs>
          <w:tab w:val="num" w:pos="4320"/>
        </w:tabs>
        <w:ind w:left="4320" w:hanging="360"/>
      </w:pPr>
    </w:lvl>
    <w:lvl w:ilvl="6" w:tentative="1">
      <w:start w:val="1"/>
      <w:numFmt w:val="lowerRoman"/>
      <w:lvlText w:val="%7."/>
      <w:lvlJc w:val="right"/>
      <w:pPr>
        <w:tabs>
          <w:tab w:val="num" w:pos="5040"/>
        </w:tabs>
        <w:ind w:left="5040" w:hanging="360"/>
      </w:pPr>
    </w:lvl>
    <w:lvl w:ilvl="7" w:tentative="1">
      <w:start w:val="1"/>
      <w:numFmt w:val="lowerRoman"/>
      <w:lvlText w:val="%8."/>
      <w:lvlJc w:val="right"/>
      <w:pPr>
        <w:tabs>
          <w:tab w:val="num" w:pos="5760"/>
        </w:tabs>
        <w:ind w:left="5760" w:hanging="360"/>
      </w:pPr>
    </w:lvl>
    <w:lvl w:ilvl="8" w:tentative="1">
      <w:start w:val="1"/>
      <w:numFmt w:val="lowerRoman"/>
      <w:lvlText w:val="%9."/>
      <w:lvlJc w:val="right"/>
      <w:pPr>
        <w:tabs>
          <w:tab w:val="num" w:pos="6480"/>
        </w:tabs>
        <w:ind w:left="6480" w:hanging="360"/>
      </w:pPr>
    </w:lvl>
  </w:abstractNum>
  <w:abstractNum w:abstractNumId="326" w15:restartNumberingAfterBreak="0">
    <w:nsid w:val="5ABC15B4"/>
    <w:multiLevelType w:val="hybridMultilevel"/>
    <w:tmpl w:val="94A60FD8"/>
    <w:lvl w:ilvl="0" w:tplc="CCC425F4">
      <w:start w:val="2"/>
      <w:numFmt w:val="decimal"/>
      <w:pStyle w:val="Numbers"/>
      <w:lvlText w:val="%1."/>
      <w:lvlJc w:val="left"/>
      <w:pPr>
        <w:tabs>
          <w:tab w:val="num" w:pos="720"/>
        </w:tabs>
        <w:ind w:left="720" w:hanging="360"/>
      </w:pPr>
      <w:rPr>
        <w:rFonts w:hint="default"/>
      </w:rPr>
    </w:lvl>
    <w:lvl w:ilvl="1" w:tplc="3A1E1990">
      <w:start w:val="1"/>
      <w:numFmt w:val="lowerLetter"/>
      <w:lvlText w:val="%2."/>
      <w:lvlJc w:val="left"/>
      <w:pPr>
        <w:tabs>
          <w:tab w:val="num" w:pos="1440"/>
        </w:tabs>
        <w:ind w:left="1440" w:hanging="360"/>
      </w:pPr>
    </w:lvl>
    <w:lvl w:ilvl="2" w:tplc="30DE049A">
      <w:start w:val="1"/>
      <w:numFmt w:val="lowerRoman"/>
      <w:lvlText w:val="%3."/>
      <w:lvlJc w:val="right"/>
      <w:pPr>
        <w:tabs>
          <w:tab w:val="num" w:pos="2160"/>
        </w:tabs>
        <w:ind w:left="2160" w:hanging="180"/>
      </w:pPr>
    </w:lvl>
    <w:lvl w:ilvl="3" w:tplc="FBBABA2E">
      <w:start w:val="1"/>
      <w:numFmt w:val="decimal"/>
      <w:lvlText w:val="%4."/>
      <w:lvlJc w:val="left"/>
      <w:pPr>
        <w:tabs>
          <w:tab w:val="num" w:pos="2880"/>
        </w:tabs>
        <w:ind w:left="2880" w:hanging="360"/>
      </w:pPr>
    </w:lvl>
    <w:lvl w:ilvl="4" w:tplc="F87A1754">
      <w:start w:val="1"/>
      <w:numFmt w:val="lowerLetter"/>
      <w:lvlText w:val="%5."/>
      <w:lvlJc w:val="left"/>
      <w:pPr>
        <w:tabs>
          <w:tab w:val="num" w:pos="3600"/>
        </w:tabs>
        <w:ind w:left="3600" w:hanging="360"/>
      </w:pPr>
    </w:lvl>
    <w:lvl w:ilvl="5" w:tplc="4A04DB1E" w:tentative="1">
      <w:start w:val="1"/>
      <w:numFmt w:val="lowerRoman"/>
      <w:lvlText w:val="%6."/>
      <w:lvlJc w:val="right"/>
      <w:pPr>
        <w:tabs>
          <w:tab w:val="num" w:pos="4320"/>
        </w:tabs>
        <w:ind w:left="4320" w:hanging="180"/>
      </w:pPr>
    </w:lvl>
    <w:lvl w:ilvl="6" w:tplc="C04E24BE" w:tentative="1">
      <w:start w:val="1"/>
      <w:numFmt w:val="decimal"/>
      <w:lvlText w:val="%7."/>
      <w:lvlJc w:val="left"/>
      <w:pPr>
        <w:tabs>
          <w:tab w:val="num" w:pos="5040"/>
        </w:tabs>
        <w:ind w:left="5040" w:hanging="360"/>
      </w:pPr>
    </w:lvl>
    <w:lvl w:ilvl="7" w:tplc="F99CA2F6" w:tentative="1">
      <w:start w:val="1"/>
      <w:numFmt w:val="lowerLetter"/>
      <w:lvlText w:val="%8."/>
      <w:lvlJc w:val="left"/>
      <w:pPr>
        <w:tabs>
          <w:tab w:val="num" w:pos="5760"/>
        </w:tabs>
        <w:ind w:left="5760" w:hanging="360"/>
      </w:pPr>
    </w:lvl>
    <w:lvl w:ilvl="8" w:tplc="603099B4" w:tentative="1">
      <w:start w:val="1"/>
      <w:numFmt w:val="lowerRoman"/>
      <w:lvlText w:val="%9."/>
      <w:lvlJc w:val="right"/>
      <w:pPr>
        <w:tabs>
          <w:tab w:val="num" w:pos="6480"/>
        </w:tabs>
        <w:ind w:left="6480" w:hanging="180"/>
      </w:pPr>
    </w:lvl>
  </w:abstractNum>
  <w:abstractNum w:abstractNumId="327" w15:restartNumberingAfterBreak="0">
    <w:nsid w:val="5B004ED7"/>
    <w:multiLevelType w:val="hybridMultilevel"/>
    <w:tmpl w:val="722682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8" w15:restartNumberingAfterBreak="0">
    <w:nsid w:val="5C185C73"/>
    <w:multiLevelType w:val="hybridMultilevel"/>
    <w:tmpl w:val="FB84BAFE"/>
    <w:lvl w:ilvl="0" w:tplc="5BECEA76">
      <w:start w:val="1"/>
      <w:numFmt w:val="bullet"/>
      <w:lvlText w:val=""/>
      <w:lvlPicBulletId w:val="2"/>
      <w:lvlJc w:val="left"/>
      <w:pPr>
        <w:ind w:left="720" w:hanging="360"/>
      </w:pPr>
      <w:rPr>
        <w:rFonts w:ascii="Symbol" w:hAnsi="Symbol" w:hint="default"/>
        <w:color w:val="auto"/>
        <w:position w:val="-4"/>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9" w15:restartNumberingAfterBreak="0">
    <w:nsid w:val="5C1E306D"/>
    <w:multiLevelType w:val="multilevel"/>
    <w:tmpl w:val="92845CA8"/>
    <w:lvl w:ilvl="0">
      <w:start w:val="1"/>
      <w:numFmt w:val="upperLetter"/>
      <w:pStyle w:val="AppHeading1"/>
      <w:lvlText w:val="Appendix %1."/>
      <w:lvlJc w:val="left"/>
      <w:pPr>
        <w:tabs>
          <w:tab w:val="num" w:pos="2160"/>
        </w:tabs>
        <w:ind w:left="1872" w:hanging="1872"/>
      </w:pPr>
      <w:rPr>
        <w:rFonts w:ascii="Arial Bold" w:hAnsi="Arial Bold" w:hint="default"/>
        <w:b/>
        <w:i w:val="0"/>
        <w:color w:val="0000FF"/>
        <w:sz w:val="36"/>
      </w:rPr>
    </w:lvl>
    <w:lvl w:ilvl="1">
      <w:start w:val="1"/>
      <w:numFmt w:val="decimal"/>
      <w:pStyle w:val="AppHeading2"/>
      <w:lvlText w:val="%1.%2"/>
      <w:lvlJc w:val="left"/>
      <w:pPr>
        <w:tabs>
          <w:tab w:val="num" w:pos="720"/>
        </w:tabs>
        <w:ind w:left="720" w:hanging="720"/>
      </w:pPr>
      <w:rPr>
        <w:rFonts w:ascii="Arial Bold" w:hAnsi="Arial Bold" w:hint="default"/>
        <w:b/>
        <w:i w:val="0"/>
        <w:color w:val="0000FF"/>
        <w:sz w:val="32"/>
      </w:rPr>
    </w:lvl>
    <w:lvl w:ilvl="2">
      <w:start w:val="1"/>
      <w:numFmt w:val="decimal"/>
      <w:lvlText w:val="%1.%2.%3"/>
      <w:lvlJc w:val="left"/>
      <w:pPr>
        <w:tabs>
          <w:tab w:val="num" w:pos="1008"/>
        </w:tabs>
        <w:ind w:left="1008" w:hanging="1008"/>
      </w:pPr>
      <w:rPr>
        <w:rFonts w:ascii="Arial Bold" w:hAnsi="Arial Bold" w:hint="default"/>
        <w:b/>
        <w:i w:val="0"/>
        <w:color w:val="0000FF"/>
        <w:sz w:val="28"/>
      </w:rPr>
    </w:lvl>
    <w:lvl w:ilvl="3">
      <w:start w:val="1"/>
      <w:numFmt w:val="decimal"/>
      <w:pStyle w:val="AppHeading4"/>
      <w:lvlText w:val="%1.%2.%3.%4"/>
      <w:lvlJc w:val="left"/>
      <w:pPr>
        <w:tabs>
          <w:tab w:val="num" w:pos="1008"/>
        </w:tabs>
        <w:ind w:left="1008" w:hanging="1008"/>
      </w:pPr>
      <w:rPr>
        <w:rFonts w:ascii="Arial Bold" w:hAnsi="Arial Bold" w:hint="default"/>
        <w:b/>
        <w:i w:val="0"/>
        <w:color w:val="0000FF"/>
        <w:sz w:val="26"/>
      </w:rPr>
    </w:lvl>
    <w:lvl w:ilvl="4">
      <w:start w:val="1"/>
      <w:numFmt w:val="decimal"/>
      <w:lvlText w:val="%5%4"/>
      <w:lvlJc w:val="left"/>
      <w:pPr>
        <w:tabs>
          <w:tab w:val="num" w:pos="1224"/>
        </w:tabs>
        <w:ind w:left="1224" w:hanging="1224"/>
      </w:pPr>
      <w:rPr>
        <w:rFonts w:ascii="Arial Narrow" w:hAnsi="Arial Narrow" w:hint="default"/>
        <w:b w:val="0"/>
        <w:i/>
        <w:sz w:val="26"/>
      </w:rPr>
    </w:lvl>
    <w:lvl w:ilvl="5">
      <w:start w:val="1"/>
      <w:numFmt w:val="none"/>
      <w:lvlText w:val=""/>
      <w:lvlJc w:val="left"/>
      <w:pPr>
        <w:tabs>
          <w:tab w:val="num" w:pos="2160"/>
        </w:tabs>
        <w:ind w:left="2160" w:hanging="360"/>
      </w:pPr>
      <w:rPr>
        <w:rFonts w:ascii="Arial Narrow" w:hAnsi="Arial Narrow" w:hint="default"/>
        <w:sz w:val="24"/>
      </w:rPr>
    </w:lvl>
    <w:lvl w:ilvl="6">
      <w:start w:val="1"/>
      <w:numFmt w:val="none"/>
      <w:lvlText w:val=""/>
      <w:lvlJc w:val="left"/>
      <w:pPr>
        <w:tabs>
          <w:tab w:val="num" w:pos="2520"/>
        </w:tabs>
        <w:ind w:left="2520" w:hanging="360"/>
      </w:pPr>
      <w:rPr>
        <w:rFonts w:hint="default"/>
      </w:rPr>
    </w:lvl>
    <w:lvl w:ilvl="7">
      <w:start w:val="1"/>
      <w:numFmt w:val="none"/>
      <w:lvlText w:val=""/>
      <w:lvlJc w:val="left"/>
      <w:pPr>
        <w:tabs>
          <w:tab w:val="num" w:pos="2880"/>
        </w:tabs>
        <w:ind w:left="2880" w:hanging="360"/>
      </w:pPr>
      <w:rPr>
        <w:rFonts w:hint="default"/>
      </w:rPr>
    </w:lvl>
    <w:lvl w:ilvl="8">
      <w:start w:val="1"/>
      <w:numFmt w:val="none"/>
      <w:lvlText w:val=""/>
      <w:lvlJc w:val="left"/>
      <w:pPr>
        <w:tabs>
          <w:tab w:val="num" w:pos="3240"/>
        </w:tabs>
        <w:ind w:left="3240" w:hanging="360"/>
      </w:pPr>
      <w:rPr>
        <w:rFonts w:hint="default"/>
      </w:rPr>
    </w:lvl>
  </w:abstractNum>
  <w:abstractNum w:abstractNumId="330" w15:restartNumberingAfterBreak="0">
    <w:nsid w:val="5C7E1BB4"/>
    <w:multiLevelType w:val="hybridMultilevel"/>
    <w:tmpl w:val="CDBEB116"/>
    <w:lvl w:ilvl="0" w:tplc="0409000F">
      <w:start w:val="1"/>
      <w:numFmt w:val="decimal"/>
      <w:lvlText w:val="%1."/>
      <w:lvlJc w:val="left"/>
      <w:pPr>
        <w:ind w:left="900" w:hanging="360"/>
      </w:pPr>
    </w:lvl>
    <w:lvl w:ilvl="1" w:tplc="04090019">
      <w:start w:val="1"/>
      <w:numFmt w:val="lowerLetter"/>
      <w:lvlText w:val="%2."/>
      <w:lvlJc w:val="left"/>
      <w:pPr>
        <w:ind w:left="1440" w:hanging="360"/>
      </w:pPr>
    </w:lvl>
    <w:lvl w:ilvl="2" w:tplc="04090005">
      <w:start w:val="1"/>
      <w:numFmt w:val="bullet"/>
      <w:lvlText w:val=""/>
      <w:lvlJc w:val="left"/>
      <w:pPr>
        <w:ind w:left="2160" w:hanging="180"/>
      </w:pPr>
      <w:rPr>
        <w:rFonts w:ascii="Wingdings" w:hAnsi="Wingdings" w:hint="default"/>
      </w:r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1" w15:restartNumberingAfterBreak="0">
    <w:nsid w:val="5CBB405B"/>
    <w:multiLevelType w:val="hybridMultilevel"/>
    <w:tmpl w:val="68E47D9A"/>
    <w:lvl w:ilvl="0" w:tplc="04090019">
      <w:start w:val="1"/>
      <w:numFmt w:val="lowerLetter"/>
      <w:lvlText w:val="%1."/>
      <w:lvlJc w:val="left"/>
      <w:pPr>
        <w:ind w:left="720" w:hanging="360"/>
      </w:pPr>
    </w:lvl>
    <w:lvl w:ilvl="1" w:tplc="04090003">
      <w:start w:val="1"/>
      <w:numFmt w:val="bullet"/>
      <w:lvlText w:val="o"/>
      <w:lvlJc w:val="left"/>
      <w:pPr>
        <w:ind w:left="1440" w:hanging="360"/>
      </w:pPr>
      <w:rPr>
        <w:rFonts w:ascii="Courier New" w:hAnsi="Courier New" w:cs="Courier New"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2" w15:restartNumberingAfterBreak="0">
    <w:nsid w:val="5D32000C"/>
    <w:multiLevelType w:val="hybridMultilevel"/>
    <w:tmpl w:val="E4809492"/>
    <w:lvl w:ilvl="0" w:tplc="23F61D70">
      <w:start w:val="1"/>
      <w:numFmt w:val="bullet"/>
      <w:lvlText w:val=""/>
      <w:lvlPicBulletId w:val="3"/>
      <w:lvlJc w:val="left"/>
      <w:pPr>
        <w:ind w:left="720" w:hanging="360"/>
      </w:pPr>
      <w:rPr>
        <w:rFonts w:ascii="Symbol" w:hAnsi="Symbol" w:hint="default"/>
        <w:color w:val="auto"/>
        <w:position w:val="-4"/>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3" w15:restartNumberingAfterBreak="0">
    <w:nsid w:val="5D9A1DF4"/>
    <w:multiLevelType w:val="hybridMultilevel"/>
    <w:tmpl w:val="943AE6D0"/>
    <w:lvl w:ilvl="0" w:tplc="5BECEA76">
      <w:start w:val="1"/>
      <w:numFmt w:val="bullet"/>
      <w:lvlText w:val=""/>
      <w:lvlPicBulletId w:val="2"/>
      <w:lvlJc w:val="left"/>
      <w:pPr>
        <w:ind w:left="1440" w:hanging="360"/>
      </w:pPr>
      <w:rPr>
        <w:rFonts w:ascii="Symbol" w:hAnsi="Symbol" w:hint="default"/>
        <w:color w:val="auto"/>
        <w:position w:val="-4"/>
        <w:sz w:val="2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4" w15:restartNumberingAfterBreak="0">
    <w:nsid w:val="5D9D226B"/>
    <w:multiLevelType w:val="hybridMultilevel"/>
    <w:tmpl w:val="3F2CC62A"/>
    <w:lvl w:ilvl="0" w:tplc="E97E1390">
      <w:start w:val="1"/>
      <w:numFmt w:val="bullet"/>
      <w:lvlText w:val=""/>
      <w:lvlPicBulletId w:val="2"/>
      <w:lvlJc w:val="left"/>
      <w:pPr>
        <w:ind w:left="720" w:hanging="360"/>
      </w:pPr>
      <w:rPr>
        <w:rFonts w:ascii="Symbol" w:hAnsi="Symbol" w:hint="default"/>
        <w:color w:val="auto"/>
        <w:position w:val="-4"/>
        <w:sz w:val="20"/>
        <w:szCs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5" w15:restartNumberingAfterBreak="0">
    <w:nsid w:val="5DF25B76"/>
    <w:multiLevelType w:val="hybridMultilevel"/>
    <w:tmpl w:val="0E02A8AC"/>
    <w:lvl w:ilvl="0" w:tplc="04090001">
      <w:start w:val="1"/>
      <w:numFmt w:val="bullet"/>
      <w:lvlText w:val=""/>
      <w:lvlJc w:val="left"/>
      <w:pPr>
        <w:ind w:left="480" w:hanging="360"/>
      </w:pPr>
      <w:rPr>
        <w:rFonts w:ascii="Symbol" w:hAnsi="Symbol" w:hint="default"/>
      </w:rPr>
    </w:lvl>
    <w:lvl w:ilvl="1" w:tplc="04090003" w:tentative="1">
      <w:start w:val="1"/>
      <w:numFmt w:val="bullet"/>
      <w:lvlText w:val="o"/>
      <w:lvlJc w:val="left"/>
      <w:pPr>
        <w:ind w:left="1200" w:hanging="360"/>
      </w:pPr>
      <w:rPr>
        <w:rFonts w:ascii="Courier New" w:hAnsi="Courier New" w:cs="Courier New" w:hint="default"/>
      </w:rPr>
    </w:lvl>
    <w:lvl w:ilvl="2" w:tplc="04090005" w:tentative="1">
      <w:start w:val="1"/>
      <w:numFmt w:val="bullet"/>
      <w:lvlText w:val=""/>
      <w:lvlJc w:val="left"/>
      <w:pPr>
        <w:ind w:left="1920" w:hanging="360"/>
      </w:pPr>
      <w:rPr>
        <w:rFonts w:ascii="Wingdings" w:hAnsi="Wingdings" w:hint="default"/>
      </w:rPr>
    </w:lvl>
    <w:lvl w:ilvl="3" w:tplc="04090001" w:tentative="1">
      <w:start w:val="1"/>
      <w:numFmt w:val="bullet"/>
      <w:lvlText w:val=""/>
      <w:lvlJc w:val="left"/>
      <w:pPr>
        <w:ind w:left="2640" w:hanging="360"/>
      </w:pPr>
      <w:rPr>
        <w:rFonts w:ascii="Symbol" w:hAnsi="Symbol" w:hint="default"/>
      </w:rPr>
    </w:lvl>
    <w:lvl w:ilvl="4" w:tplc="04090003" w:tentative="1">
      <w:start w:val="1"/>
      <w:numFmt w:val="bullet"/>
      <w:lvlText w:val="o"/>
      <w:lvlJc w:val="left"/>
      <w:pPr>
        <w:ind w:left="3360" w:hanging="360"/>
      </w:pPr>
      <w:rPr>
        <w:rFonts w:ascii="Courier New" w:hAnsi="Courier New" w:cs="Courier New" w:hint="default"/>
      </w:rPr>
    </w:lvl>
    <w:lvl w:ilvl="5" w:tplc="04090005" w:tentative="1">
      <w:start w:val="1"/>
      <w:numFmt w:val="bullet"/>
      <w:lvlText w:val=""/>
      <w:lvlJc w:val="left"/>
      <w:pPr>
        <w:ind w:left="4080" w:hanging="360"/>
      </w:pPr>
      <w:rPr>
        <w:rFonts w:ascii="Wingdings" w:hAnsi="Wingdings" w:hint="default"/>
      </w:rPr>
    </w:lvl>
    <w:lvl w:ilvl="6" w:tplc="04090001" w:tentative="1">
      <w:start w:val="1"/>
      <w:numFmt w:val="bullet"/>
      <w:lvlText w:val=""/>
      <w:lvlJc w:val="left"/>
      <w:pPr>
        <w:ind w:left="4800" w:hanging="360"/>
      </w:pPr>
      <w:rPr>
        <w:rFonts w:ascii="Symbol" w:hAnsi="Symbol" w:hint="default"/>
      </w:rPr>
    </w:lvl>
    <w:lvl w:ilvl="7" w:tplc="04090003" w:tentative="1">
      <w:start w:val="1"/>
      <w:numFmt w:val="bullet"/>
      <w:lvlText w:val="o"/>
      <w:lvlJc w:val="left"/>
      <w:pPr>
        <w:ind w:left="5520" w:hanging="360"/>
      </w:pPr>
      <w:rPr>
        <w:rFonts w:ascii="Courier New" w:hAnsi="Courier New" w:cs="Courier New" w:hint="default"/>
      </w:rPr>
    </w:lvl>
    <w:lvl w:ilvl="8" w:tplc="04090005" w:tentative="1">
      <w:start w:val="1"/>
      <w:numFmt w:val="bullet"/>
      <w:lvlText w:val=""/>
      <w:lvlJc w:val="left"/>
      <w:pPr>
        <w:ind w:left="6240" w:hanging="360"/>
      </w:pPr>
      <w:rPr>
        <w:rFonts w:ascii="Wingdings" w:hAnsi="Wingdings" w:hint="default"/>
      </w:rPr>
    </w:lvl>
  </w:abstractNum>
  <w:abstractNum w:abstractNumId="336" w15:restartNumberingAfterBreak="0">
    <w:nsid w:val="5E2634F1"/>
    <w:multiLevelType w:val="hybridMultilevel"/>
    <w:tmpl w:val="5B7286EA"/>
    <w:lvl w:ilvl="0" w:tplc="5BECEA76">
      <w:start w:val="1"/>
      <w:numFmt w:val="bullet"/>
      <w:lvlText w:val=""/>
      <w:lvlPicBulletId w:val="2"/>
      <w:lvlJc w:val="left"/>
      <w:pPr>
        <w:ind w:left="1080" w:hanging="360"/>
      </w:pPr>
      <w:rPr>
        <w:rFonts w:ascii="Symbol" w:hAnsi="Symbol" w:hint="default"/>
        <w:color w:val="auto"/>
        <w:position w:val="-4"/>
        <w:sz w:val="20"/>
        <w:szCs w:val="24"/>
      </w:rPr>
    </w:lvl>
    <w:lvl w:ilvl="1" w:tplc="04090003">
      <w:start w:val="1"/>
      <w:numFmt w:val="bullet"/>
      <w:lvlText w:val="o"/>
      <w:lvlJc w:val="left"/>
      <w:pPr>
        <w:ind w:left="1980" w:hanging="360"/>
      </w:pPr>
      <w:rPr>
        <w:rFonts w:ascii="Courier New" w:hAnsi="Courier New" w:cs="Courier New" w:hint="default"/>
      </w:rPr>
    </w:lvl>
    <w:lvl w:ilvl="2" w:tplc="04090005">
      <w:start w:val="1"/>
      <w:numFmt w:val="bullet"/>
      <w:lvlText w:val=""/>
      <w:lvlJc w:val="left"/>
      <w:pPr>
        <w:ind w:left="2700" w:hanging="360"/>
      </w:pPr>
      <w:rPr>
        <w:rFonts w:ascii="Wingdings" w:hAnsi="Wingdings" w:hint="default"/>
      </w:rPr>
    </w:lvl>
    <w:lvl w:ilvl="3" w:tplc="0409000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37" w15:restartNumberingAfterBreak="0">
    <w:nsid w:val="5E373656"/>
    <w:multiLevelType w:val="hybridMultilevel"/>
    <w:tmpl w:val="C6F67726"/>
    <w:lvl w:ilvl="0" w:tplc="DFA0A91A">
      <w:start w:val="1"/>
      <w:numFmt w:val="bullet"/>
      <w:lvlText w:val=""/>
      <w:lvlPicBulletId w:val="1"/>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8" w15:restartNumberingAfterBreak="0">
    <w:nsid w:val="5E900E41"/>
    <w:multiLevelType w:val="hybridMultilevel"/>
    <w:tmpl w:val="01DEF60E"/>
    <w:lvl w:ilvl="0" w:tplc="23F61D70">
      <w:start w:val="1"/>
      <w:numFmt w:val="bullet"/>
      <w:lvlText w:val=""/>
      <w:lvlPicBulletId w:val="3"/>
      <w:lvlJc w:val="left"/>
      <w:pPr>
        <w:ind w:left="720" w:hanging="360"/>
      </w:pPr>
      <w:rPr>
        <w:rFonts w:ascii="Symbol" w:hAnsi="Symbol" w:hint="default"/>
        <w:color w:val="auto"/>
        <w:position w:val="-4"/>
        <w:sz w:val="2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9" w15:restartNumberingAfterBreak="0">
    <w:nsid w:val="5EA06D26"/>
    <w:multiLevelType w:val="multilevel"/>
    <w:tmpl w:val="3E34A41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2"/>
      <w:lvlJc w:val="left"/>
      <w:pPr>
        <w:tabs>
          <w:tab w:val="num" w:pos="1440"/>
        </w:tabs>
        <w:ind w:left="1440" w:hanging="360"/>
      </w:pPr>
      <w:rPr>
        <w:rFonts w:ascii="Symbol" w:hAnsi="Symbol" w:hint="default"/>
        <w:color w:val="auto"/>
        <w:position w:val="-4"/>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0" w15:restartNumberingAfterBreak="0">
    <w:nsid w:val="5F0F7D88"/>
    <w:multiLevelType w:val="hybridMultilevel"/>
    <w:tmpl w:val="41FE283A"/>
    <w:lvl w:ilvl="0" w:tplc="5BECEA76">
      <w:start w:val="1"/>
      <w:numFmt w:val="bullet"/>
      <w:lvlText w:val=""/>
      <w:lvlPicBulletId w:val="2"/>
      <w:lvlJc w:val="left"/>
      <w:pPr>
        <w:ind w:left="720" w:hanging="360"/>
      </w:pPr>
      <w:rPr>
        <w:rFonts w:ascii="Symbol" w:hAnsi="Symbol" w:hint="default"/>
        <w:color w:val="auto"/>
        <w:position w:val="-4"/>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1" w15:restartNumberingAfterBreak="0">
    <w:nsid w:val="5F126DC2"/>
    <w:multiLevelType w:val="hybridMultilevel"/>
    <w:tmpl w:val="4922F0AA"/>
    <w:lvl w:ilvl="0" w:tplc="D4B473F6">
      <w:start w:val="1"/>
      <w:numFmt w:val="bullet"/>
      <w:pStyle w:val="TableText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2" w15:restartNumberingAfterBreak="0">
    <w:nsid w:val="5F127745"/>
    <w:multiLevelType w:val="hybridMultilevel"/>
    <w:tmpl w:val="CF2EBB3C"/>
    <w:lvl w:ilvl="0" w:tplc="727C85A4">
      <w:start w:val="1"/>
      <w:numFmt w:val="bullet"/>
      <w:lvlText w:val=""/>
      <w:lvlPicBulletId w:val="2"/>
      <w:lvlJc w:val="left"/>
      <w:pPr>
        <w:ind w:left="1080" w:hanging="360"/>
      </w:pPr>
      <w:rPr>
        <w:rFonts w:ascii="Symbol" w:hAnsi="Symbol" w:hint="default"/>
        <w:color w:val="auto"/>
        <w:position w:val="-4"/>
        <w:sz w:val="20"/>
        <w:szCs w:val="2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3" w15:restartNumberingAfterBreak="0">
    <w:nsid w:val="5F3F2F21"/>
    <w:multiLevelType w:val="hybridMultilevel"/>
    <w:tmpl w:val="9A60D056"/>
    <w:lvl w:ilvl="0" w:tplc="5BECEA76">
      <w:start w:val="1"/>
      <w:numFmt w:val="bullet"/>
      <w:lvlText w:val=""/>
      <w:lvlPicBulletId w:val="2"/>
      <w:lvlJc w:val="left"/>
      <w:pPr>
        <w:ind w:left="720" w:hanging="360"/>
      </w:pPr>
      <w:rPr>
        <w:rFonts w:ascii="Symbol" w:hAnsi="Symbol" w:hint="default"/>
        <w:color w:val="auto"/>
        <w:position w:val="-4"/>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4" w15:restartNumberingAfterBreak="0">
    <w:nsid w:val="5FF92344"/>
    <w:multiLevelType w:val="multilevel"/>
    <w:tmpl w:val="1CCC3A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5" w15:restartNumberingAfterBreak="0">
    <w:nsid w:val="60B42641"/>
    <w:multiLevelType w:val="multilevel"/>
    <w:tmpl w:val="82E8658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2"/>
      <w:lvlJc w:val="left"/>
      <w:pPr>
        <w:tabs>
          <w:tab w:val="num" w:pos="1440"/>
        </w:tabs>
        <w:ind w:left="1440" w:hanging="360"/>
      </w:pPr>
      <w:rPr>
        <w:rFonts w:ascii="Symbol" w:hAnsi="Symbol" w:hint="default"/>
        <w:color w:val="auto"/>
        <w:position w:val="-4"/>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6" w15:restartNumberingAfterBreak="0">
    <w:nsid w:val="60D2258F"/>
    <w:multiLevelType w:val="hybridMultilevel"/>
    <w:tmpl w:val="10C21DF6"/>
    <w:lvl w:ilvl="0" w:tplc="23F61D70">
      <w:start w:val="1"/>
      <w:numFmt w:val="bullet"/>
      <w:lvlText w:val=""/>
      <w:lvlPicBulletId w:val="3"/>
      <w:lvlJc w:val="left"/>
      <w:pPr>
        <w:ind w:left="720" w:hanging="360"/>
      </w:pPr>
      <w:rPr>
        <w:rFonts w:ascii="Symbol" w:hAnsi="Symbol" w:hint="default"/>
        <w:color w:val="auto"/>
        <w:position w:val="-4"/>
        <w:sz w:val="2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7" w15:restartNumberingAfterBreak="0">
    <w:nsid w:val="610B2DDA"/>
    <w:multiLevelType w:val="hybridMultilevel"/>
    <w:tmpl w:val="CED8D3D2"/>
    <w:lvl w:ilvl="0" w:tplc="DFA0A91A">
      <w:start w:val="1"/>
      <w:numFmt w:val="bullet"/>
      <w:lvlText w:val=""/>
      <w:lvlPicBulletId w:val="1"/>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8" w15:restartNumberingAfterBreak="0">
    <w:nsid w:val="61513DDE"/>
    <w:multiLevelType w:val="hybridMultilevel"/>
    <w:tmpl w:val="71D43960"/>
    <w:lvl w:ilvl="0" w:tplc="23F61D70">
      <w:start w:val="1"/>
      <w:numFmt w:val="bullet"/>
      <w:lvlText w:val=""/>
      <w:lvlPicBulletId w:val="3"/>
      <w:lvlJc w:val="left"/>
      <w:pPr>
        <w:ind w:left="1080" w:hanging="360"/>
      </w:pPr>
      <w:rPr>
        <w:rFonts w:ascii="Symbol" w:hAnsi="Symbol" w:hint="default"/>
        <w:color w:val="FFFF00"/>
        <w:position w:val="-4"/>
        <w:sz w:val="2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9" w15:restartNumberingAfterBreak="0">
    <w:nsid w:val="618D242A"/>
    <w:multiLevelType w:val="multilevel"/>
    <w:tmpl w:val="30429AC4"/>
    <w:lvl w:ilvl="0">
      <w:start w:val="1"/>
      <w:numFmt w:val="bullet"/>
      <w:lvlText w:val=""/>
      <w:lvlPicBulletId w:val="3"/>
      <w:lvlJc w:val="left"/>
      <w:pPr>
        <w:tabs>
          <w:tab w:val="num" w:pos="1440"/>
        </w:tabs>
        <w:ind w:left="1440" w:hanging="360"/>
      </w:pPr>
      <w:rPr>
        <w:rFonts w:ascii="Symbol" w:hAnsi="Symbol" w:hint="default"/>
        <w:color w:val="auto"/>
        <w:position w:val="-4"/>
        <w:sz w:val="20"/>
      </w:rPr>
    </w:lvl>
    <w:lvl w:ilvl="1">
      <w:start w:val="1"/>
      <w:numFmt w:val="lowerLetter"/>
      <w:lvlText w:val="%2."/>
      <w:lvlJc w:val="left"/>
      <w:pPr>
        <w:tabs>
          <w:tab w:val="num" w:pos="2160"/>
        </w:tabs>
        <w:ind w:left="2160" w:hanging="360"/>
      </w:pPr>
    </w:lvl>
    <w:lvl w:ilvl="2">
      <w:start w:val="1"/>
      <w:numFmt w:val="lowerRoman"/>
      <w:lvlText w:val="%3."/>
      <w:lvlJc w:val="right"/>
      <w:pPr>
        <w:tabs>
          <w:tab w:val="num" w:pos="2880"/>
        </w:tabs>
        <w:ind w:left="2880" w:hanging="180"/>
      </w:pPr>
    </w:lvl>
    <w:lvl w:ilvl="3">
      <w:start w:val="1"/>
      <w:numFmt w:val="decimal"/>
      <w:lvlText w:val="%4."/>
      <w:lvlJc w:val="left"/>
      <w:pPr>
        <w:tabs>
          <w:tab w:val="num" w:pos="3600"/>
        </w:tabs>
        <w:ind w:left="3600" w:hanging="360"/>
      </w:pPr>
    </w:lvl>
    <w:lvl w:ilvl="4">
      <w:start w:val="1"/>
      <w:numFmt w:val="lowerLetter"/>
      <w:lvlText w:val="%5."/>
      <w:lvlJc w:val="left"/>
      <w:pPr>
        <w:tabs>
          <w:tab w:val="num" w:pos="4320"/>
        </w:tabs>
        <w:ind w:left="4320" w:hanging="360"/>
      </w:pPr>
    </w:lvl>
    <w:lvl w:ilvl="5">
      <w:start w:val="1"/>
      <w:numFmt w:val="lowerRoman"/>
      <w:lvlText w:val="%6."/>
      <w:lvlJc w:val="right"/>
      <w:pPr>
        <w:tabs>
          <w:tab w:val="num" w:pos="5040"/>
        </w:tabs>
        <w:ind w:left="5040" w:hanging="180"/>
      </w:pPr>
    </w:lvl>
    <w:lvl w:ilvl="6">
      <w:start w:val="1"/>
      <w:numFmt w:val="decimal"/>
      <w:lvlText w:val="%7."/>
      <w:lvlJc w:val="left"/>
      <w:pPr>
        <w:tabs>
          <w:tab w:val="num" w:pos="5760"/>
        </w:tabs>
        <w:ind w:left="5760" w:hanging="360"/>
      </w:pPr>
    </w:lvl>
    <w:lvl w:ilvl="7">
      <w:start w:val="1"/>
      <w:numFmt w:val="lowerLetter"/>
      <w:lvlText w:val="%8."/>
      <w:lvlJc w:val="left"/>
      <w:pPr>
        <w:tabs>
          <w:tab w:val="num" w:pos="6480"/>
        </w:tabs>
        <w:ind w:left="6480" w:hanging="360"/>
      </w:pPr>
    </w:lvl>
    <w:lvl w:ilvl="8">
      <w:start w:val="1"/>
      <w:numFmt w:val="lowerRoman"/>
      <w:lvlText w:val="%9."/>
      <w:lvlJc w:val="right"/>
      <w:pPr>
        <w:tabs>
          <w:tab w:val="num" w:pos="7200"/>
        </w:tabs>
        <w:ind w:left="7200" w:hanging="180"/>
      </w:pPr>
    </w:lvl>
  </w:abstractNum>
  <w:abstractNum w:abstractNumId="350" w15:restartNumberingAfterBreak="0">
    <w:nsid w:val="61E55DF0"/>
    <w:multiLevelType w:val="hybridMultilevel"/>
    <w:tmpl w:val="203E5E8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1" w15:restartNumberingAfterBreak="0">
    <w:nsid w:val="62604F69"/>
    <w:multiLevelType w:val="multilevel"/>
    <w:tmpl w:val="72A0EB20"/>
    <w:lvl w:ilvl="0">
      <w:start w:val="1"/>
      <w:numFmt w:val="decimal"/>
      <w:pStyle w:val="ListNumber1"/>
      <w:lvlText w:val="%1."/>
      <w:lvlJc w:val="left"/>
      <w:pPr>
        <w:tabs>
          <w:tab w:val="num" w:pos="360"/>
        </w:tabs>
        <w:ind w:left="360" w:hanging="360"/>
      </w:pPr>
      <w:rPr>
        <w:b w:val="0"/>
        <w:bCs w:val="0"/>
        <w:i w:val="0"/>
        <w:iCs w:val="0"/>
        <w:caps w:val="0"/>
        <w:smallCaps w:val="0"/>
        <w:strike w:val="0"/>
        <w:dstrike w:val="0"/>
        <w:noProof w:val="0"/>
        <w:vanish w:val="0"/>
        <w:webHidden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lowerLetter"/>
      <w:pStyle w:val="ListLevel2"/>
      <w:lvlText w:val="%2."/>
      <w:lvlJc w:val="left"/>
      <w:pPr>
        <w:tabs>
          <w:tab w:val="num" w:pos="1080"/>
        </w:tabs>
        <w:ind w:left="1080" w:hanging="360"/>
      </w:pPr>
      <w:rPr>
        <w:rFonts w:ascii="Times New Roman" w:hAnsi="Times New Roman"/>
        <w:b w:val="0"/>
        <w:bCs w:val="0"/>
        <w:i w:val="0"/>
        <w:iCs w:val="0"/>
        <w:caps w:val="0"/>
        <w:smallCaps w:val="0"/>
        <w:strike w:val="0"/>
        <w:dstrike w:val="0"/>
        <w:noProof w:val="0"/>
        <w:vanish w:val="0"/>
        <w:webHidden w:val="0"/>
        <w:color w:val="auto"/>
        <w:spacing w:val="0"/>
        <w:kern w:val="0"/>
        <w:position w:val="0"/>
        <w:sz w:val="24"/>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lowerRoman"/>
      <w:lvlText w:val="%3."/>
      <w:lvlJc w:val="right"/>
      <w:pPr>
        <w:tabs>
          <w:tab w:val="num" w:pos="1800"/>
        </w:tabs>
        <w:ind w:left="1800" w:hanging="180"/>
      </w:pPr>
    </w:lvl>
    <w:lvl w:ilvl="3">
      <w:start w:val="1"/>
      <w:numFmt w:val="decimal"/>
      <w:lvlText w:val="%4."/>
      <w:lvlJc w:val="left"/>
      <w:pPr>
        <w:tabs>
          <w:tab w:val="num" w:pos="2520"/>
        </w:tabs>
        <w:ind w:left="2520" w:hanging="360"/>
      </w:pPr>
    </w:lvl>
    <w:lvl w:ilvl="4">
      <w:start w:val="1"/>
      <w:numFmt w:val="lowerLetter"/>
      <w:lvlText w:val="%5."/>
      <w:lvlJc w:val="left"/>
      <w:pPr>
        <w:tabs>
          <w:tab w:val="num" w:pos="3240"/>
        </w:tabs>
        <w:ind w:left="3240" w:hanging="360"/>
      </w:pPr>
    </w:lvl>
    <w:lvl w:ilvl="5">
      <w:start w:val="1"/>
      <w:numFmt w:val="lowerRoman"/>
      <w:lvlText w:val="%6."/>
      <w:lvlJc w:val="right"/>
      <w:pPr>
        <w:tabs>
          <w:tab w:val="num" w:pos="3960"/>
        </w:tabs>
        <w:ind w:left="3960" w:hanging="180"/>
      </w:pPr>
    </w:lvl>
    <w:lvl w:ilvl="6">
      <w:start w:val="1"/>
      <w:numFmt w:val="decimal"/>
      <w:lvlText w:val="%7."/>
      <w:lvlJc w:val="left"/>
      <w:pPr>
        <w:tabs>
          <w:tab w:val="num" w:pos="4680"/>
        </w:tabs>
        <w:ind w:left="4680" w:hanging="360"/>
      </w:pPr>
    </w:lvl>
    <w:lvl w:ilvl="7">
      <w:start w:val="1"/>
      <w:numFmt w:val="lowerLetter"/>
      <w:lvlText w:val="%8."/>
      <w:lvlJc w:val="left"/>
      <w:pPr>
        <w:tabs>
          <w:tab w:val="num" w:pos="5400"/>
        </w:tabs>
        <w:ind w:left="5400" w:hanging="360"/>
      </w:pPr>
    </w:lvl>
    <w:lvl w:ilvl="8">
      <w:start w:val="1"/>
      <w:numFmt w:val="lowerRoman"/>
      <w:lvlText w:val="%9."/>
      <w:lvlJc w:val="right"/>
      <w:pPr>
        <w:tabs>
          <w:tab w:val="num" w:pos="6120"/>
        </w:tabs>
        <w:ind w:left="6120" w:hanging="180"/>
      </w:pPr>
    </w:lvl>
  </w:abstractNum>
  <w:abstractNum w:abstractNumId="352" w15:restartNumberingAfterBreak="0">
    <w:nsid w:val="62757838"/>
    <w:multiLevelType w:val="hybridMultilevel"/>
    <w:tmpl w:val="B2C6ED8A"/>
    <w:lvl w:ilvl="0" w:tplc="5BECEA76">
      <w:start w:val="1"/>
      <w:numFmt w:val="bullet"/>
      <w:lvlText w:val=""/>
      <w:lvlPicBulletId w:val="2"/>
      <w:lvlJc w:val="left"/>
      <w:pPr>
        <w:ind w:left="720" w:hanging="360"/>
      </w:pPr>
      <w:rPr>
        <w:rFonts w:ascii="Symbol" w:hAnsi="Symbol" w:hint="default"/>
        <w:color w:val="auto"/>
        <w:position w:val="-4"/>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3" w15:restartNumberingAfterBreak="0">
    <w:nsid w:val="62837D1B"/>
    <w:multiLevelType w:val="multilevel"/>
    <w:tmpl w:val="8C1A5F9E"/>
    <w:lvl w:ilvl="0">
      <w:start w:val="1"/>
      <w:numFmt w:val="upperLetter"/>
      <w:pStyle w:val="Appendix"/>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354" w15:restartNumberingAfterBreak="0">
    <w:nsid w:val="62872FD8"/>
    <w:multiLevelType w:val="hybridMultilevel"/>
    <w:tmpl w:val="4E8CCD32"/>
    <w:lvl w:ilvl="0" w:tplc="23F61D70">
      <w:start w:val="1"/>
      <w:numFmt w:val="bullet"/>
      <w:lvlText w:val=""/>
      <w:lvlPicBulletId w:val="3"/>
      <w:lvlJc w:val="left"/>
      <w:pPr>
        <w:ind w:left="720" w:hanging="360"/>
      </w:pPr>
      <w:rPr>
        <w:rFonts w:ascii="Symbol" w:hAnsi="Symbol" w:hint="default"/>
        <w:color w:val="auto"/>
        <w:position w:val="-4"/>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5" w15:restartNumberingAfterBreak="0">
    <w:nsid w:val="6299455F"/>
    <w:multiLevelType w:val="hybridMultilevel"/>
    <w:tmpl w:val="24401852"/>
    <w:lvl w:ilvl="0" w:tplc="04090001">
      <w:start w:val="1"/>
      <w:numFmt w:val="bullet"/>
      <w:lvlText w:val=""/>
      <w:lvlJc w:val="left"/>
      <w:pPr>
        <w:ind w:left="1080" w:hanging="360"/>
      </w:pPr>
      <w:rPr>
        <w:rFonts w:ascii="Symbol" w:hAnsi="Symbol" w:hint="default"/>
      </w:rPr>
    </w:lvl>
    <w:lvl w:ilvl="1" w:tplc="23F61D70">
      <w:start w:val="1"/>
      <w:numFmt w:val="bullet"/>
      <w:lvlText w:val=""/>
      <w:lvlPicBulletId w:val="3"/>
      <w:lvlJc w:val="left"/>
      <w:pPr>
        <w:ind w:left="1800" w:hanging="360"/>
      </w:pPr>
      <w:rPr>
        <w:rFonts w:ascii="Symbol" w:hAnsi="Symbol" w:hint="default"/>
        <w:color w:val="FFFF00"/>
        <w:position w:val="-4"/>
        <w:sz w:val="20"/>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6" w15:restartNumberingAfterBreak="0">
    <w:nsid w:val="62BD4528"/>
    <w:multiLevelType w:val="multilevel"/>
    <w:tmpl w:val="BA6A2B6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2"/>
      <w:lvlJc w:val="left"/>
      <w:pPr>
        <w:tabs>
          <w:tab w:val="num" w:pos="1440"/>
        </w:tabs>
        <w:ind w:left="1440" w:hanging="360"/>
      </w:pPr>
      <w:rPr>
        <w:rFonts w:ascii="Symbol" w:hAnsi="Symbol" w:hint="default"/>
        <w:color w:val="auto"/>
        <w:position w:val="-4"/>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7" w15:restartNumberingAfterBreak="0">
    <w:nsid w:val="62EA09FB"/>
    <w:multiLevelType w:val="hybridMultilevel"/>
    <w:tmpl w:val="32E003B0"/>
    <w:lvl w:ilvl="0" w:tplc="23F61D70">
      <w:start w:val="1"/>
      <w:numFmt w:val="bullet"/>
      <w:lvlText w:val=""/>
      <w:lvlPicBulletId w:val="3"/>
      <w:lvlJc w:val="left"/>
      <w:pPr>
        <w:ind w:left="1080" w:hanging="360"/>
      </w:pPr>
      <w:rPr>
        <w:rFonts w:ascii="Symbol" w:hAnsi="Symbol" w:hint="default"/>
        <w:color w:val="auto"/>
        <w:position w:val="-4"/>
        <w:sz w:val="2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8" w15:restartNumberingAfterBreak="0">
    <w:nsid w:val="631140E9"/>
    <w:multiLevelType w:val="hybridMultilevel"/>
    <w:tmpl w:val="C7E8A65A"/>
    <w:lvl w:ilvl="0" w:tplc="23F61D70">
      <w:start w:val="1"/>
      <w:numFmt w:val="bullet"/>
      <w:lvlText w:val=""/>
      <w:lvlPicBulletId w:val="3"/>
      <w:lvlJc w:val="left"/>
      <w:pPr>
        <w:ind w:left="720" w:hanging="360"/>
      </w:pPr>
      <w:rPr>
        <w:rFonts w:ascii="Symbol" w:hAnsi="Symbol" w:hint="default"/>
        <w:color w:val="auto"/>
        <w:position w:val="-4"/>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9" w15:restartNumberingAfterBreak="0">
    <w:nsid w:val="64FA06E1"/>
    <w:multiLevelType w:val="multilevel"/>
    <w:tmpl w:val="04090023"/>
    <w:styleLink w:val="ArticleSection"/>
    <w:lvl w:ilvl="0">
      <w:start w:val="1"/>
      <w:numFmt w:val="upperRoman"/>
      <w:lvlText w:val="Article %1."/>
      <w:lvlJc w:val="left"/>
      <w:pPr>
        <w:tabs>
          <w:tab w:val="num" w:pos="1800"/>
        </w:tabs>
        <w:ind w:left="0" w:firstLine="0"/>
      </w:pPr>
    </w:lvl>
    <w:lvl w:ilvl="1">
      <w:start w:val="1"/>
      <w:numFmt w:val="decimalZero"/>
      <w:isLgl/>
      <w:lvlText w:val="Section %1.%2"/>
      <w:lvlJc w:val="left"/>
      <w:pPr>
        <w:tabs>
          <w:tab w:val="num" w:pos="1800"/>
        </w:tabs>
        <w:ind w:left="0" w:firstLine="0"/>
      </w:pPr>
    </w:lvl>
    <w:lvl w:ilvl="2">
      <w:start w:val="1"/>
      <w:numFmt w:val="lowerLetter"/>
      <w:lvlText w:val="(%3)"/>
      <w:lvlJc w:val="left"/>
      <w:pPr>
        <w:tabs>
          <w:tab w:val="num" w:pos="720"/>
        </w:tabs>
        <w:ind w:left="720" w:hanging="432"/>
      </w:pPr>
    </w:lvl>
    <w:lvl w:ilvl="3">
      <w:start w:val="1"/>
      <w:numFmt w:val="lowerRoman"/>
      <w:lvlText w:val="(%4)"/>
      <w:lvlJc w:val="right"/>
      <w:pPr>
        <w:tabs>
          <w:tab w:val="num" w:pos="864"/>
        </w:tabs>
        <w:ind w:left="864" w:hanging="144"/>
      </w:pPr>
    </w:lvl>
    <w:lvl w:ilvl="4">
      <w:start w:val="1"/>
      <w:numFmt w:val="decimal"/>
      <w:lvlText w:val="%5)"/>
      <w:lvlJc w:val="left"/>
      <w:pPr>
        <w:tabs>
          <w:tab w:val="num" w:pos="1008"/>
        </w:tabs>
        <w:ind w:left="1008" w:hanging="432"/>
      </w:pPr>
    </w:lvl>
    <w:lvl w:ilvl="5">
      <w:start w:val="1"/>
      <w:numFmt w:val="lowerLetter"/>
      <w:lvlText w:val="%6)"/>
      <w:lvlJc w:val="left"/>
      <w:pPr>
        <w:tabs>
          <w:tab w:val="num" w:pos="1152"/>
        </w:tabs>
        <w:ind w:left="1152" w:hanging="432"/>
      </w:pPr>
    </w:lvl>
    <w:lvl w:ilvl="6">
      <w:start w:val="1"/>
      <w:numFmt w:val="lowerRoman"/>
      <w:lvlText w:val="%7)"/>
      <w:lvlJc w:val="right"/>
      <w:pPr>
        <w:tabs>
          <w:tab w:val="num" w:pos="1296"/>
        </w:tabs>
        <w:ind w:left="1296" w:hanging="288"/>
      </w:pPr>
    </w:lvl>
    <w:lvl w:ilvl="7">
      <w:start w:val="1"/>
      <w:numFmt w:val="lowerLetter"/>
      <w:lvlText w:val="%8."/>
      <w:lvlJc w:val="left"/>
      <w:pPr>
        <w:tabs>
          <w:tab w:val="num" w:pos="1440"/>
        </w:tabs>
        <w:ind w:left="1440" w:hanging="432"/>
      </w:pPr>
    </w:lvl>
    <w:lvl w:ilvl="8">
      <w:start w:val="1"/>
      <w:numFmt w:val="lowerRoman"/>
      <w:lvlText w:val="%9."/>
      <w:lvlJc w:val="right"/>
      <w:pPr>
        <w:tabs>
          <w:tab w:val="num" w:pos="1584"/>
        </w:tabs>
        <w:ind w:left="1584" w:hanging="144"/>
      </w:pPr>
    </w:lvl>
  </w:abstractNum>
  <w:abstractNum w:abstractNumId="360" w15:restartNumberingAfterBreak="0">
    <w:nsid w:val="654E21EF"/>
    <w:multiLevelType w:val="hybridMultilevel"/>
    <w:tmpl w:val="FB6623D4"/>
    <w:lvl w:ilvl="0" w:tplc="23F61D70">
      <w:start w:val="1"/>
      <w:numFmt w:val="bullet"/>
      <w:lvlText w:val=""/>
      <w:lvlPicBulletId w:val="3"/>
      <w:lvlJc w:val="left"/>
      <w:pPr>
        <w:ind w:left="1080" w:hanging="360"/>
      </w:pPr>
      <w:rPr>
        <w:rFonts w:ascii="Symbol" w:hAnsi="Symbol" w:hint="default"/>
        <w:color w:val="auto"/>
        <w:position w:val="-4"/>
        <w:sz w:val="2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1" w15:restartNumberingAfterBreak="0">
    <w:nsid w:val="658E4B40"/>
    <w:multiLevelType w:val="hybridMultilevel"/>
    <w:tmpl w:val="225EB44A"/>
    <w:lvl w:ilvl="0" w:tplc="23F61D70">
      <w:start w:val="1"/>
      <w:numFmt w:val="bullet"/>
      <w:lvlText w:val=""/>
      <w:lvlPicBulletId w:val="3"/>
      <w:lvlJc w:val="left"/>
      <w:pPr>
        <w:ind w:left="720" w:hanging="360"/>
      </w:pPr>
      <w:rPr>
        <w:rFonts w:ascii="Symbol" w:hAnsi="Symbol" w:hint="default"/>
        <w:color w:val="auto"/>
        <w:position w:val="-4"/>
        <w:sz w:val="2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2" w15:restartNumberingAfterBreak="0">
    <w:nsid w:val="65A52C97"/>
    <w:multiLevelType w:val="hybridMultilevel"/>
    <w:tmpl w:val="D1704A4C"/>
    <w:lvl w:ilvl="0" w:tplc="5BECEA76">
      <w:start w:val="1"/>
      <w:numFmt w:val="bullet"/>
      <w:lvlText w:val=""/>
      <w:lvlPicBulletId w:val="2"/>
      <w:lvlJc w:val="left"/>
      <w:pPr>
        <w:ind w:left="1080" w:hanging="360"/>
      </w:pPr>
      <w:rPr>
        <w:rFonts w:ascii="Symbol" w:hAnsi="Symbol" w:hint="default"/>
        <w:color w:val="auto"/>
        <w:position w:val="-4"/>
        <w:sz w:val="20"/>
        <w:szCs w:val="24"/>
      </w:rPr>
    </w:lvl>
    <w:lvl w:ilvl="1" w:tplc="04090003">
      <w:start w:val="1"/>
      <w:numFmt w:val="bullet"/>
      <w:lvlText w:val="o"/>
      <w:lvlJc w:val="left"/>
      <w:pPr>
        <w:ind w:left="1980" w:hanging="360"/>
      </w:pPr>
      <w:rPr>
        <w:rFonts w:ascii="Courier New" w:hAnsi="Courier New" w:cs="Courier New" w:hint="default"/>
      </w:rPr>
    </w:lvl>
    <w:lvl w:ilvl="2" w:tplc="04090005">
      <w:start w:val="1"/>
      <w:numFmt w:val="bullet"/>
      <w:lvlText w:val=""/>
      <w:lvlJc w:val="left"/>
      <w:pPr>
        <w:ind w:left="2700" w:hanging="360"/>
      </w:pPr>
      <w:rPr>
        <w:rFonts w:ascii="Wingdings" w:hAnsi="Wingdings" w:hint="default"/>
      </w:rPr>
    </w:lvl>
    <w:lvl w:ilvl="3" w:tplc="0409000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63" w15:restartNumberingAfterBreak="0">
    <w:nsid w:val="65BA4D32"/>
    <w:multiLevelType w:val="multilevel"/>
    <w:tmpl w:val="77F45C34"/>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64" w15:restartNumberingAfterBreak="0">
    <w:nsid w:val="67DD522A"/>
    <w:multiLevelType w:val="hybridMultilevel"/>
    <w:tmpl w:val="D0BEAF64"/>
    <w:lvl w:ilvl="0" w:tplc="5BECEA76">
      <w:start w:val="1"/>
      <w:numFmt w:val="bullet"/>
      <w:lvlText w:val=""/>
      <w:lvlPicBulletId w:val="2"/>
      <w:lvlJc w:val="left"/>
      <w:pPr>
        <w:ind w:left="720" w:hanging="360"/>
      </w:pPr>
      <w:rPr>
        <w:rFonts w:ascii="Symbol" w:hAnsi="Symbol" w:hint="default"/>
        <w:color w:val="auto"/>
        <w:position w:val="-4"/>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5" w15:restartNumberingAfterBreak="0">
    <w:nsid w:val="68BC3527"/>
    <w:multiLevelType w:val="hybridMultilevel"/>
    <w:tmpl w:val="AABC6C6A"/>
    <w:lvl w:ilvl="0" w:tplc="5BECEA76">
      <w:start w:val="1"/>
      <w:numFmt w:val="bullet"/>
      <w:lvlText w:val=""/>
      <w:lvlPicBulletId w:val="2"/>
      <w:lvlJc w:val="left"/>
      <w:pPr>
        <w:ind w:left="1080" w:hanging="360"/>
      </w:pPr>
      <w:rPr>
        <w:rFonts w:ascii="Symbol" w:hAnsi="Symbol" w:hint="default"/>
        <w:color w:val="auto"/>
        <w:position w:val="-4"/>
        <w:sz w:val="2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6" w15:restartNumberingAfterBreak="0">
    <w:nsid w:val="68DD421B"/>
    <w:multiLevelType w:val="hybridMultilevel"/>
    <w:tmpl w:val="A476C89C"/>
    <w:lvl w:ilvl="0" w:tplc="23F61D70">
      <w:start w:val="1"/>
      <w:numFmt w:val="bullet"/>
      <w:lvlText w:val=""/>
      <w:lvlPicBulletId w:val="3"/>
      <w:lvlJc w:val="left"/>
      <w:pPr>
        <w:ind w:left="1080" w:hanging="360"/>
      </w:pPr>
      <w:rPr>
        <w:rFonts w:ascii="Symbol" w:hAnsi="Symbol" w:hint="default"/>
        <w:color w:val="auto"/>
        <w:position w:val="-4"/>
        <w:sz w:val="2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7" w15:restartNumberingAfterBreak="0">
    <w:nsid w:val="69F232F4"/>
    <w:multiLevelType w:val="multilevel"/>
    <w:tmpl w:val="F5FA129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8" w15:restartNumberingAfterBreak="0">
    <w:nsid w:val="6A034EAD"/>
    <w:multiLevelType w:val="hybridMultilevel"/>
    <w:tmpl w:val="03E0F422"/>
    <w:lvl w:ilvl="0" w:tplc="630E9C2A">
      <w:start w:val="1"/>
      <w:numFmt w:val="bullet"/>
      <w:lvlText w:val=""/>
      <w:lvlPicBulletId w:val="0"/>
      <w:lvlJc w:val="left"/>
      <w:pPr>
        <w:tabs>
          <w:tab w:val="num" w:pos="720"/>
        </w:tabs>
        <w:ind w:left="720" w:hanging="360"/>
      </w:pPr>
      <w:rPr>
        <w:rFonts w:ascii="Symbol" w:hAnsi="Symbol" w:hint="default"/>
      </w:rPr>
    </w:lvl>
    <w:lvl w:ilvl="1" w:tplc="837E0304" w:tentative="1">
      <w:start w:val="1"/>
      <w:numFmt w:val="bullet"/>
      <w:lvlText w:val=""/>
      <w:lvlJc w:val="left"/>
      <w:pPr>
        <w:tabs>
          <w:tab w:val="num" w:pos="1440"/>
        </w:tabs>
        <w:ind w:left="1440" w:hanging="360"/>
      </w:pPr>
      <w:rPr>
        <w:rFonts w:ascii="Symbol" w:hAnsi="Symbol" w:hint="default"/>
      </w:rPr>
    </w:lvl>
    <w:lvl w:ilvl="2" w:tplc="F9783DA6">
      <w:start w:val="1"/>
      <w:numFmt w:val="bullet"/>
      <w:lvlText w:val=""/>
      <w:lvlJc w:val="left"/>
      <w:pPr>
        <w:tabs>
          <w:tab w:val="num" w:pos="2160"/>
        </w:tabs>
        <w:ind w:left="2160" w:hanging="360"/>
      </w:pPr>
      <w:rPr>
        <w:rFonts w:ascii="Symbol" w:hAnsi="Symbol" w:hint="default"/>
      </w:rPr>
    </w:lvl>
    <w:lvl w:ilvl="3" w:tplc="88DA8880" w:tentative="1">
      <w:start w:val="1"/>
      <w:numFmt w:val="bullet"/>
      <w:lvlText w:val=""/>
      <w:lvlJc w:val="left"/>
      <w:pPr>
        <w:tabs>
          <w:tab w:val="num" w:pos="2880"/>
        </w:tabs>
        <w:ind w:left="2880" w:hanging="360"/>
      </w:pPr>
      <w:rPr>
        <w:rFonts w:ascii="Symbol" w:hAnsi="Symbol" w:hint="default"/>
      </w:rPr>
    </w:lvl>
    <w:lvl w:ilvl="4" w:tplc="21AE94B2" w:tentative="1">
      <w:start w:val="1"/>
      <w:numFmt w:val="bullet"/>
      <w:lvlText w:val=""/>
      <w:lvlJc w:val="left"/>
      <w:pPr>
        <w:tabs>
          <w:tab w:val="num" w:pos="3600"/>
        </w:tabs>
        <w:ind w:left="3600" w:hanging="360"/>
      </w:pPr>
      <w:rPr>
        <w:rFonts w:ascii="Symbol" w:hAnsi="Symbol" w:hint="default"/>
      </w:rPr>
    </w:lvl>
    <w:lvl w:ilvl="5" w:tplc="1AA6AC74" w:tentative="1">
      <w:start w:val="1"/>
      <w:numFmt w:val="bullet"/>
      <w:lvlText w:val=""/>
      <w:lvlJc w:val="left"/>
      <w:pPr>
        <w:tabs>
          <w:tab w:val="num" w:pos="4320"/>
        </w:tabs>
        <w:ind w:left="4320" w:hanging="360"/>
      </w:pPr>
      <w:rPr>
        <w:rFonts w:ascii="Symbol" w:hAnsi="Symbol" w:hint="default"/>
      </w:rPr>
    </w:lvl>
    <w:lvl w:ilvl="6" w:tplc="90022FC0" w:tentative="1">
      <w:start w:val="1"/>
      <w:numFmt w:val="bullet"/>
      <w:lvlText w:val=""/>
      <w:lvlJc w:val="left"/>
      <w:pPr>
        <w:tabs>
          <w:tab w:val="num" w:pos="5040"/>
        </w:tabs>
        <w:ind w:left="5040" w:hanging="360"/>
      </w:pPr>
      <w:rPr>
        <w:rFonts w:ascii="Symbol" w:hAnsi="Symbol" w:hint="default"/>
      </w:rPr>
    </w:lvl>
    <w:lvl w:ilvl="7" w:tplc="3968AA7A" w:tentative="1">
      <w:start w:val="1"/>
      <w:numFmt w:val="bullet"/>
      <w:lvlText w:val=""/>
      <w:lvlJc w:val="left"/>
      <w:pPr>
        <w:tabs>
          <w:tab w:val="num" w:pos="5760"/>
        </w:tabs>
        <w:ind w:left="5760" w:hanging="360"/>
      </w:pPr>
      <w:rPr>
        <w:rFonts w:ascii="Symbol" w:hAnsi="Symbol" w:hint="default"/>
      </w:rPr>
    </w:lvl>
    <w:lvl w:ilvl="8" w:tplc="9AFE8530" w:tentative="1">
      <w:start w:val="1"/>
      <w:numFmt w:val="bullet"/>
      <w:lvlText w:val=""/>
      <w:lvlJc w:val="left"/>
      <w:pPr>
        <w:tabs>
          <w:tab w:val="num" w:pos="6480"/>
        </w:tabs>
        <w:ind w:left="6480" w:hanging="360"/>
      </w:pPr>
      <w:rPr>
        <w:rFonts w:ascii="Symbol" w:hAnsi="Symbol" w:hint="default"/>
      </w:rPr>
    </w:lvl>
  </w:abstractNum>
  <w:abstractNum w:abstractNumId="369" w15:restartNumberingAfterBreak="0">
    <w:nsid w:val="6A046970"/>
    <w:multiLevelType w:val="hybridMultilevel"/>
    <w:tmpl w:val="60784800"/>
    <w:lvl w:ilvl="0" w:tplc="5BECEA76">
      <w:start w:val="1"/>
      <w:numFmt w:val="bullet"/>
      <w:lvlText w:val=""/>
      <w:lvlPicBulletId w:val="2"/>
      <w:lvlJc w:val="left"/>
      <w:pPr>
        <w:ind w:left="720" w:hanging="360"/>
      </w:pPr>
      <w:rPr>
        <w:rFonts w:ascii="Symbol" w:hAnsi="Symbol" w:hint="default"/>
        <w:color w:val="auto"/>
        <w:position w:val="-4"/>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0" w15:restartNumberingAfterBreak="0">
    <w:nsid w:val="6A1C7CD6"/>
    <w:multiLevelType w:val="hybridMultilevel"/>
    <w:tmpl w:val="E65287E2"/>
    <w:lvl w:ilvl="0" w:tplc="0409000F">
      <w:start w:val="1"/>
      <w:numFmt w:val="decimal"/>
      <w:lvlText w:val="%1."/>
      <w:lvlJc w:val="left"/>
      <w:pPr>
        <w:ind w:left="1080" w:hanging="360"/>
      </w:pPr>
      <w:rPr>
        <w:rFonts w:hint="default"/>
        <w:color w:val="auto"/>
        <w:position w:val="-4"/>
        <w:sz w:val="20"/>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1" w15:restartNumberingAfterBreak="0">
    <w:nsid w:val="6A6909B5"/>
    <w:multiLevelType w:val="hybridMultilevel"/>
    <w:tmpl w:val="37587BC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2" w15:restartNumberingAfterBreak="0">
    <w:nsid w:val="6AA804E8"/>
    <w:multiLevelType w:val="hybridMultilevel"/>
    <w:tmpl w:val="0674EC10"/>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3" w15:restartNumberingAfterBreak="0">
    <w:nsid w:val="6B08725F"/>
    <w:multiLevelType w:val="hybridMultilevel"/>
    <w:tmpl w:val="FA6493BC"/>
    <w:lvl w:ilvl="0" w:tplc="23F61D70">
      <w:start w:val="1"/>
      <w:numFmt w:val="bullet"/>
      <w:lvlText w:val=""/>
      <w:lvlPicBulletId w:val="3"/>
      <w:lvlJc w:val="left"/>
      <w:pPr>
        <w:ind w:left="720" w:hanging="360"/>
      </w:pPr>
      <w:rPr>
        <w:rFonts w:ascii="Symbol" w:hAnsi="Symbol" w:hint="default"/>
        <w:color w:val="auto"/>
        <w:position w:val="-4"/>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4" w15:restartNumberingAfterBreak="0">
    <w:nsid w:val="6B2C34EC"/>
    <w:multiLevelType w:val="hybridMultilevel"/>
    <w:tmpl w:val="25D4AA88"/>
    <w:lvl w:ilvl="0" w:tplc="23F61D70">
      <w:start w:val="1"/>
      <w:numFmt w:val="bullet"/>
      <w:lvlText w:val=""/>
      <w:lvlPicBulletId w:val="3"/>
      <w:lvlJc w:val="left"/>
      <w:pPr>
        <w:ind w:left="720" w:hanging="360"/>
      </w:pPr>
      <w:rPr>
        <w:rFonts w:ascii="Symbol" w:hAnsi="Symbol" w:hint="default"/>
        <w:color w:val="auto"/>
        <w:position w:val="-4"/>
        <w:sz w:val="2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5" w15:restartNumberingAfterBreak="0">
    <w:nsid w:val="6B5971D8"/>
    <w:multiLevelType w:val="multilevel"/>
    <w:tmpl w:val="5C1611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6" w15:restartNumberingAfterBreak="0">
    <w:nsid w:val="6B5C7F5E"/>
    <w:multiLevelType w:val="hybridMultilevel"/>
    <w:tmpl w:val="2EF261E6"/>
    <w:lvl w:ilvl="0" w:tplc="23F61D70">
      <w:start w:val="1"/>
      <w:numFmt w:val="bullet"/>
      <w:lvlText w:val=""/>
      <w:lvlPicBulletId w:val="3"/>
      <w:lvlJc w:val="left"/>
      <w:pPr>
        <w:ind w:left="720" w:hanging="360"/>
      </w:pPr>
      <w:rPr>
        <w:rFonts w:ascii="Symbol" w:hAnsi="Symbol" w:hint="default"/>
        <w:color w:val="FFFF00"/>
        <w:position w:val="-4"/>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7" w15:restartNumberingAfterBreak="0">
    <w:nsid w:val="6B625518"/>
    <w:multiLevelType w:val="hybridMultilevel"/>
    <w:tmpl w:val="9C948B12"/>
    <w:lvl w:ilvl="0" w:tplc="5BECEA76">
      <w:start w:val="1"/>
      <w:numFmt w:val="bullet"/>
      <w:lvlText w:val=""/>
      <w:lvlPicBulletId w:val="2"/>
      <w:lvlJc w:val="left"/>
      <w:pPr>
        <w:ind w:left="720" w:hanging="360"/>
      </w:pPr>
      <w:rPr>
        <w:rFonts w:ascii="Symbol" w:hAnsi="Symbol" w:hint="default"/>
        <w:color w:val="auto"/>
        <w:position w:val="-4"/>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8" w15:restartNumberingAfterBreak="0">
    <w:nsid w:val="6BAB3FF3"/>
    <w:multiLevelType w:val="hybridMultilevel"/>
    <w:tmpl w:val="17A8D4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9" w15:restartNumberingAfterBreak="0">
    <w:nsid w:val="6BEE4579"/>
    <w:multiLevelType w:val="hybridMultilevel"/>
    <w:tmpl w:val="C798A32C"/>
    <w:lvl w:ilvl="0" w:tplc="5BECEA76">
      <w:start w:val="1"/>
      <w:numFmt w:val="bullet"/>
      <w:lvlText w:val=""/>
      <w:lvlPicBulletId w:val="2"/>
      <w:lvlJc w:val="left"/>
      <w:pPr>
        <w:ind w:left="720" w:hanging="360"/>
      </w:pPr>
      <w:rPr>
        <w:rFonts w:ascii="Symbol" w:hAnsi="Symbol" w:hint="default"/>
        <w:color w:val="auto"/>
        <w:position w:val="-4"/>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0" w15:restartNumberingAfterBreak="0">
    <w:nsid w:val="6C001D2C"/>
    <w:multiLevelType w:val="hybridMultilevel"/>
    <w:tmpl w:val="9CE44216"/>
    <w:lvl w:ilvl="0" w:tplc="04090019">
      <w:start w:val="1"/>
      <w:numFmt w:val="lowerLetter"/>
      <w:lvlText w:val="%1."/>
      <w:lvlJc w:val="left"/>
      <w:pPr>
        <w:ind w:left="1560" w:hanging="360"/>
      </w:pPr>
    </w:lvl>
    <w:lvl w:ilvl="1" w:tplc="04090019" w:tentative="1">
      <w:start w:val="1"/>
      <w:numFmt w:val="lowerLetter"/>
      <w:lvlText w:val="%2."/>
      <w:lvlJc w:val="left"/>
      <w:pPr>
        <w:ind w:left="2280" w:hanging="360"/>
      </w:pPr>
    </w:lvl>
    <w:lvl w:ilvl="2" w:tplc="0409001B" w:tentative="1">
      <w:start w:val="1"/>
      <w:numFmt w:val="lowerRoman"/>
      <w:lvlText w:val="%3."/>
      <w:lvlJc w:val="right"/>
      <w:pPr>
        <w:ind w:left="3000" w:hanging="180"/>
      </w:pPr>
    </w:lvl>
    <w:lvl w:ilvl="3" w:tplc="0409000F" w:tentative="1">
      <w:start w:val="1"/>
      <w:numFmt w:val="decimal"/>
      <w:lvlText w:val="%4."/>
      <w:lvlJc w:val="left"/>
      <w:pPr>
        <w:ind w:left="3720" w:hanging="360"/>
      </w:pPr>
    </w:lvl>
    <w:lvl w:ilvl="4" w:tplc="04090019" w:tentative="1">
      <w:start w:val="1"/>
      <w:numFmt w:val="lowerLetter"/>
      <w:lvlText w:val="%5."/>
      <w:lvlJc w:val="left"/>
      <w:pPr>
        <w:ind w:left="4440" w:hanging="360"/>
      </w:pPr>
    </w:lvl>
    <w:lvl w:ilvl="5" w:tplc="0409001B" w:tentative="1">
      <w:start w:val="1"/>
      <w:numFmt w:val="lowerRoman"/>
      <w:lvlText w:val="%6."/>
      <w:lvlJc w:val="right"/>
      <w:pPr>
        <w:ind w:left="5160" w:hanging="180"/>
      </w:pPr>
    </w:lvl>
    <w:lvl w:ilvl="6" w:tplc="0409000F" w:tentative="1">
      <w:start w:val="1"/>
      <w:numFmt w:val="decimal"/>
      <w:lvlText w:val="%7."/>
      <w:lvlJc w:val="left"/>
      <w:pPr>
        <w:ind w:left="5880" w:hanging="360"/>
      </w:pPr>
    </w:lvl>
    <w:lvl w:ilvl="7" w:tplc="04090019" w:tentative="1">
      <w:start w:val="1"/>
      <w:numFmt w:val="lowerLetter"/>
      <w:lvlText w:val="%8."/>
      <w:lvlJc w:val="left"/>
      <w:pPr>
        <w:ind w:left="6600" w:hanging="360"/>
      </w:pPr>
    </w:lvl>
    <w:lvl w:ilvl="8" w:tplc="0409001B" w:tentative="1">
      <w:start w:val="1"/>
      <w:numFmt w:val="lowerRoman"/>
      <w:lvlText w:val="%9."/>
      <w:lvlJc w:val="right"/>
      <w:pPr>
        <w:ind w:left="7320" w:hanging="180"/>
      </w:pPr>
    </w:lvl>
  </w:abstractNum>
  <w:abstractNum w:abstractNumId="381" w15:restartNumberingAfterBreak="0">
    <w:nsid w:val="6CB53085"/>
    <w:multiLevelType w:val="hybridMultilevel"/>
    <w:tmpl w:val="4E92874E"/>
    <w:lvl w:ilvl="0" w:tplc="23F61D70">
      <w:start w:val="1"/>
      <w:numFmt w:val="bullet"/>
      <w:lvlText w:val=""/>
      <w:lvlPicBulletId w:val="3"/>
      <w:lvlJc w:val="left"/>
      <w:pPr>
        <w:ind w:left="1080" w:hanging="360"/>
      </w:pPr>
      <w:rPr>
        <w:rFonts w:ascii="Symbol" w:hAnsi="Symbol" w:hint="default"/>
        <w:color w:val="FFFF00"/>
        <w:position w:val="-4"/>
        <w:sz w:val="20"/>
      </w:rPr>
    </w:lvl>
    <w:lvl w:ilvl="1" w:tplc="4A32C148">
      <w:start w:val="1"/>
      <w:numFmt w:val="bullet"/>
      <w:lvlText w:val=""/>
      <w:lvlJc w:val="left"/>
      <w:pPr>
        <w:ind w:left="1800" w:hanging="360"/>
      </w:pPr>
      <w:rPr>
        <w:rFonts w:ascii="Symbol" w:hAnsi="Symbol" w:hint="default"/>
        <w:sz w:val="18"/>
        <w:szCs w:val="18"/>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2" w15:restartNumberingAfterBreak="0">
    <w:nsid w:val="6D2916E1"/>
    <w:multiLevelType w:val="hybridMultilevel"/>
    <w:tmpl w:val="C27825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3" w15:restartNumberingAfterBreak="0">
    <w:nsid w:val="6D297FC8"/>
    <w:multiLevelType w:val="hybridMultilevel"/>
    <w:tmpl w:val="FCE2F99C"/>
    <w:lvl w:ilvl="0" w:tplc="5BECEA76">
      <w:start w:val="1"/>
      <w:numFmt w:val="bullet"/>
      <w:lvlText w:val=""/>
      <w:lvlPicBulletId w:val="2"/>
      <w:lvlJc w:val="left"/>
      <w:pPr>
        <w:ind w:left="720" w:hanging="360"/>
      </w:pPr>
      <w:rPr>
        <w:rFonts w:ascii="Symbol" w:hAnsi="Symbol" w:hint="default"/>
        <w:color w:val="auto"/>
        <w:position w:val="-4"/>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4" w15:restartNumberingAfterBreak="0">
    <w:nsid w:val="6D854BE3"/>
    <w:multiLevelType w:val="hybridMultilevel"/>
    <w:tmpl w:val="ED56B2A0"/>
    <w:lvl w:ilvl="0" w:tplc="5BECEA76">
      <w:start w:val="1"/>
      <w:numFmt w:val="bullet"/>
      <w:lvlText w:val=""/>
      <w:lvlPicBulletId w:val="2"/>
      <w:lvlJc w:val="left"/>
      <w:pPr>
        <w:ind w:left="720" w:hanging="360"/>
      </w:pPr>
      <w:rPr>
        <w:rFonts w:ascii="Symbol" w:hAnsi="Symbol" w:hint="default"/>
        <w:color w:val="auto"/>
        <w:position w:val="-4"/>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5" w15:restartNumberingAfterBreak="0">
    <w:nsid w:val="6DA82000"/>
    <w:multiLevelType w:val="hybridMultilevel"/>
    <w:tmpl w:val="9C560A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6" w15:restartNumberingAfterBreak="0">
    <w:nsid w:val="6E950CD9"/>
    <w:multiLevelType w:val="hybridMultilevel"/>
    <w:tmpl w:val="308E38C0"/>
    <w:lvl w:ilvl="0" w:tplc="5BECEA76">
      <w:start w:val="1"/>
      <w:numFmt w:val="bullet"/>
      <w:lvlText w:val=""/>
      <w:lvlPicBulletId w:val="2"/>
      <w:lvlJc w:val="left"/>
      <w:pPr>
        <w:ind w:left="1080" w:hanging="360"/>
      </w:pPr>
      <w:rPr>
        <w:rFonts w:ascii="Symbol" w:hAnsi="Symbol" w:hint="default"/>
        <w:color w:val="auto"/>
        <w:position w:val="-4"/>
        <w:sz w:val="20"/>
        <w:szCs w:val="24"/>
      </w:rPr>
    </w:lvl>
    <w:lvl w:ilvl="1" w:tplc="04090003">
      <w:start w:val="1"/>
      <w:numFmt w:val="bullet"/>
      <w:lvlText w:val="o"/>
      <w:lvlJc w:val="left"/>
      <w:pPr>
        <w:ind w:left="1980" w:hanging="360"/>
      </w:pPr>
      <w:rPr>
        <w:rFonts w:ascii="Courier New" w:hAnsi="Courier New" w:cs="Courier New" w:hint="default"/>
      </w:rPr>
    </w:lvl>
    <w:lvl w:ilvl="2" w:tplc="04090005">
      <w:start w:val="1"/>
      <w:numFmt w:val="bullet"/>
      <w:lvlText w:val=""/>
      <w:lvlJc w:val="left"/>
      <w:pPr>
        <w:ind w:left="2700" w:hanging="360"/>
      </w:pPr>
      <w:rPr>
        <w:rFonts w:ascii="Wingdings" w:hAnsi="Wingdings" w:hint="default"/>
      </w:rPr>
    </w:lvl>
    <w:lvl w:ilvl="3" w:tplc="0409000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87" w15:restartNumberingAfterBreak="0">
    <w:nsid w:val="6EA7477B"/>
    <w:multiLevelType w:val="hybridMultilevel"/>
    <w:tmpl w:val="E8FE065E"/>
    <w:lvl w:ilvl="0" w:tplc="23F61D70">
      <w:start w:val="1"/>
      <w:numFmt w:val="bullet"/>
      <w:lvlText w:val=""/>
      <w:lvlPicBulletId w:val="3"/>
      <w:lvlJc w:val="left"/>
      <w:pPr>
        <w:ind w:left="720" w:hanging="360"/>
      </w:pPr>
      <w:rPr>
        <w:rFonts w:ascii="Symbol" w:hAnsi="Symbol" w:hint="default"/>
        <w:color w:val="auto"/>
        <w:position w:val="-4"/>
        <w:sz w:val="2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8" w15:restartNumberingAfterBreak="0">
    <w:nsid w:val="6EDC2C98"/>
    <w:multiLevelType w:val="hybridMultilevel"/>
    <w:tmpl w:val="F42E1F7C"/>
    <w:lvl w:ilvl="0" w:tplc="5BECEA76">
      <w:start w:val="1"/>
      <w:numFmt w:val="bullet"/>
      <w:lvlText w:val=""/>
      <w:lvlPicBulletId w:val="2"/>
      <w:lvlJc w:val="left"/>
      <w:pPr>
        <w:ind w:left="1080" w:hanging="360"/>
      </w:pPr>
      <w:rPr>
        <w:rFonts w:ascii="Symbol" w:hAnsi="Symbol" w:hint="default"/>
        <w:color w:val="auto"/>
        <w:position w:val="-4"/>
        <w:sz w:val="20"/>
        <w:szCs w:val="24"/>
      </w:rPr>
    </w:lvl>
    <w:lvl w:ilvl="1" w:tplc="04090003">
      <w:start w:val="1"/>
      <w:numFmt w:val="bullet"/>
      <w:lvlText w:val="o"/>
      <w:lvlJc w:val="left"/>
      <w:pPr>
        <w:ind w:left="1980" w:hanging="360"/>
      </w:pPr>
      <w:rPr>
        <w:rFonts w:ascii="Courier New" w:hAnsi="Courier New" w:cs="Courier New" w:hint="default"/>
      </w:rPr>
    </w:lvl>
    <w:lvl w:ilvl="2" w:tplc="04090005">
      <w:start w:val="1"/>
      <w:numFmt w:val="bullet"/>
      <w:lvlText w:val=""/>
      <w:lvlJc w:val="left"/>
      <w:pPr>
        <w:ind w:left="2700" w:hanging="360"/>
      </w:pPr>
      <w:rPr>
        <w:rFonts w:ascii="Wingdings" w:hAnsi="Wingdings" w:hint="default"/>
      </w:rPr>
    </w:lvl>
    <w:lvl w:ilvl="3" w:tplc="0409000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89" w15:restartNumberingAfterBreak="0">
    <w:nsid w:val="6EFC0366"/>
    <w:multiLevelType w:val="multilevel"/>
    <w:tmpl w:val="0DD4E86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0" w15:restartNumberingAfterBreak="0">
    <w:nsid w:val="6F182A87"/>
    <w:multiLevelType w:val="hybridMultilevel"/>
    <w:tmpl w:val="57642176"/>
    <w:lvl w:ilvl="0" w:tplc="72CC93A0">
      <w:start w:val="1"/>
      <w:numFmt w:val="decimal"/>
      <w:pStyle w:val="BodyTextNumbered1"/>
      <w:lvlText w:val="%1."/>
      <w:lvlJc w:val="left"/>
      <w:pPr>
        <w:tabs>
          <w:tab w:val="num" w:pos="720"/>
        </w:tabs>
        <w:ind w:left="720" w:hanging="360"/>
      </w:pPr>
    </w:lvl>
    <w:lvl w:ilvl="1" w:tplc="04090003" w:tentative="1">
      <w:start w:val="1"/>
      <w:numFmt w:val="lowerLetter"/>
      <w:lvlText w:val="%2."/>
      <w:lvlJc w:val="left"/>
      <w:pPr>
        <w:tabs>
          <w:tab w:val="num" w:pos="1440"/>
        </w:tabs>
        <w:ind w:left="1440" w:hanging="360"/>
      </w:pPr>
    </w:lvl>
    <w:lvl w:ilvl="2" w:tplc="04090005" w:tentative="1">
      <w:start w:val="1"/>
      <w:numFmt w:val="lowerRoman"/>
      <w:lvlText w:val="%3."/>
      <w:lvlJc w:val="right"/>
      <w:pPr>
        <w:tabs>
          <w:tab w:val="num" w:pos="2160"/>
        </w:tabs>
        <w:ind w:left="2160" w:hanging="180"/>
      </w:pPr>
    </w:lvl>
    <w:lvl w:ilvl="3" w:tplc="04090001" w:tentative="1">
      <w:start w:val="1"/>
      <w:numFmt w:val="decimal"/>
      <w:lvlText w:val="%4."/>
      <w:lvlJc w:val="left"/>
      <w:pPr>
        <w:tabs>
          <w:tab w:val="num" w:pos="2880"/>
        </w:tabs>
        <w:ind w:left="2880" w:hanging="360"/>
      </w:pPr>
    </w:lvl>
    <w:lvl w:ilvl="4" w:tplc="04090003" w:tentative="1">
      <w:start w:val="1"/>
      <w:numFmt w:val="lowerLetter"/>
      <w:lvlText w:val="%5."/>
      <w:lvlJc w:val="left"/>
      <w:pPr>
        <w:tabs>
          <w:tab w:val="num" w:pos="3600"/>
        </w:tabs>
        <w:ind w:left="3600" w:hanging="360"/>
      </w:pPr>
    </w:lvl>
    <w:lvl w:ilvl="5" w:tplc="04090005" w:tentative="1">
      <w:start w:val="1"/>
      <w:numFmt w:val="lowerRoman"/>
      <w:lvlText w:val="%6."/>
      <w:lvlJc w:val="right"/>
      <w:pPr>
        <w:tabs>
          <w:tab w:val="num" w:pos="4320"/>
        </w:tabs>
        <w:ind w:left="4320" w:hanging="180"/>
      </w:pPr>
    </w:lvl>
    <w:lvl w:ilvl="6" w:tplc="04090001" w:tentative="1">
      <w:start w:val="1"/>
      <w:numFmt w:val="decimal"/>
      <w:lvlText w:val="%7."/>
      <w:lvlJc w:val="left"/>
      <w:pPr>
        <w:tabs>
          <w:tab w:val="num" w:pos="5040"/>
        </w:tabs>
        <w:ind w:left="5040" w:hanging="360"/>
      </w:pPr>
    </w:lvl>
    <w:lvl w:ilvl="7" w:tplc="04090003" w:tentative="1">
      <w:start w:val="1"/>
      <w:numFmt w:val="lowerLetter"/>
      <w:lvlText w:val="%8."/>
      <w:lvlJc w:val="left"/>
      <w:pPr>
        <w:tabs>
          <w:tab w:val="num" w:pos="5760"/>
        </w:tabs>
        <w:ind w:left="5760" w:hanging="360"/>
      </w:pPr>
    </w:lvl>
    <w:lvl w:ilvl="8" w:tplc="04090005" w:tentative="1">
      <w:start w:val="1"/>
      <w:numFmt w:val="lowerRoman"/>
      <w:lvlText w:val="%9."/>
      <w:lvlJc w:val="right"/>
      <w:pPr>
        <w:tabs>
          <w:tab w:val="num" w:pos="6480"/>
        </w:tabs>
        <w:ind w:left="6480" w:hanging="180"/>
      </w:pPr>
    </w:lvl>
  </w:abstractNum>
  <w:abstractNum w:abstractNumId="391" w15:restartNumberingAfterBreak="0">
    <w:nsid w:val="6F7064F1"/>
    <w:multiLevelType w:val="hybridMultilevel"/>
    <w:tmpl w:val="61626746"/>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2" w15:restartNumberingAfterBreak="0">
    <w:nsid w:val="6F793A64"/>
    <w:multiLevelType w:val="hybridMultilevel"/>
    <w:tmpl w:val="883E210C"/>
    <w:lvl w:ilvl="0" w:tplc="23F61D70">
      <w:start w:val="1"/>
      <w:numFmt w:val="bullet"/>
      <w:lvlText w:val=""/>
      <w:lvlPicBulletId w:val="3"/>
      <w:lvlJc w:val="left"/>
      <w:pPr>
        <w:ind w:left="1325" w:hanging="360"/>
      </w:pPr>
      <w:rPr>
        <w:rFonts w:ascii="Symbol" w:hAnsi="Symbol" w:hint="default"/>
        <w:color w:val="FFFF00"/>
        <w:position w:val="-4"/>
        <w:sz w:val="20"/>
      </w:rPr>
    </w:lvl>
    <w:lvl w:ilvl="1" w:tplc="04090003">
      <w:start w:val="1"/>
      <w:numFmt w:val="bullet"/>
      <w:lvlText w:val="o"/>
      <w:lvlJc w:val="left"/>
      <w:pPr>
        <w:ind w:left="2045" w:hanging="360"/>
      </w:pPr>
      <w:rPr>
        <w:rFonts w:ascii="Courier New" w:hAnsi="Courier New" w:cs="Courier New" w:hint="default"/>
      </w:rPr>
    </w:lvl>
    <w:lvl w:ilvl="2" w:tplc="04090005" w:tentative="1">
      <w:start w:val="1"/>
      <w:numFmt w:val="bullet"/>
      <w:lvlText w:val=""/>
      <w:lvlJc w:val="left"/>
      <w:pPr>
        <w:ind w:left="2765" w:hanging="360"/>
      </w:pPr>
      <w:rPr>
        <w:rFonts w:ascii="Wingdings" w:hAnsi="Wingdings" w:hint="default"/>
      </w:rPr>
    </w:lvl>
    <w:lvl w:ilvl="3" w:tplc="04090001" w:tentative="1">
      <w:start w:val="1"/>
      <w:numFmt w:val="bullet"/>
      <w:lvlText w:val=""/>
      <w:lvlJc w:val="left"/>
      <w:pPr>
        <w:ind w:left="3485" w:hanging="360"/>
      </w:pPr>
      <w:rPr>
        <w:rFonts w:ascii="Symbol" w:hAnsi="Symbol" w:hint="default"/>
      </w:rPr>
    </w:lvl>
    <w:lvl w:ilvl="4" w:tplc="04090003" w:tentative="1">
      <w:start w:val="1"/>
      <w:numFmt w:val="bullet"/>
      <w:lvlText w:val="o"/>
      <w:lvlJc w:val="left"/>
      <w:pPr>
        <w:ind w:left="4205" w:hanging="360"/>
      </w:pPr>
      <w:rPr>
        <w:rFonts w:ascii="Courier New" w:hAnsi="Courier New" w:cs="Courier New" w:hint="default"/>
      </w:rPr>
    </w:lvl>
    <w:lvl w:ilvl="5" w:tplc="04090005" w:tentative="1">
      <w:start w:val="1"/>
      <w:numFmt w:val="bullet"/>
      <w:lvlText w:val=""/>
      <w:lvlJc w:val="left"/>
      <w:pPr>
        <w:ind w:left="4925" w:hanging="360"/>
      </w:pPr>
      <w:rPr>
        <w:rFonts w:ascii="Wingdings" w:hAnsi="Wingdings" w:hint="default"/>
      </w:rPr>
    </w:lvl>
    <w:lvl w:ilvl="6" w:tplc="04090001" w:tentative="1">
      <w:start w:val="1"/>
      <w:numFmt w:val="bullet"/>
      <w:lvlText w:val=""/>
      <w:lvlJc w:val="left"/>
      <w:pPr>
        <w:ind w:left="5645" w:hanging="360"/>
      </w:pPr>
      <w:rPr>
        <w:rFonts w:ascii="Symbol" w:hAnsi="Symbol" w:hint="default"/>
      </w:rPr>
    </w:lvl>
    <w:lvl w:ilvl="7" w:tplc="04090003" w:tentative="1">
      <w:start w:val="1"/>
      <w:numFmt w:val="bullet"/>
      <w:lvlText w:val="o"/>
      <w:lvlJc w:val="left"/>
      <w:pPr>
        <w:ind w:left="6365" w:hanging="360"/>
      </w:pPr>
      <w:rPr>
        <w:rFonts w:ascii="Courier New" w:hAnsi="Courier New" w:cs="Courier New" w:hint="default"/>
      </w:rPr>
    </w:lvl>
    <w:lvl w:ilvl="8" w:tplc="04090005" w:tentative="1">
      <w:start w:val="1"/>
      <w:numFmt w:val="bullet"/>
      <w:lvlText w:val=""/>
      <w:lvlJc w:val="left"/>
      <w:pPr>
        <w:ind w:left="7085" w:hanging="360"/>
      </w:pPr>
      <w:rPr>
        <w:rFonts w:ascii="Wingdings" w:hAnsi="Wingdings" w:hint="default"/>
      </w:rPr>
    </w:lvl>
  </w:abstractNum>
  <w:abstractNum w:abstractNumId="393" w15:restartNumberingAfterBreak="0">
    <w:nsid w:val="6F84725A"/>
    <w:multiLevelType w:val="hybridMultilevel"/>
    <w:tmpl w:val="EF3EA524"/>
    <w:lvl w:ilvl="0" w:tplc="04090001">
      <w:start w:val="1"/>
      <w:numFmt w:val="bullet"/>
      <w:lvlText w:val=""/>
      <w:lvlJc w:val="left"/>
      <w:pPr>
        <w:ind w:left="840" w:hanging="360"/>
      </w:pPr>
      <w:rPr>
        <w:rFonts w:ascii="Symbol" w:hAnsi="Symbol" w:hint="default"/>
      </w:rPr>
    </w:lvl>
    <w:lvl w:ilvl="1" w:tplc="04090003" w:tentative="1">
      <w:start w:val="1"/>
      <w:numFmt w:val="bullet"/>
      <w:lvlText w:val="o"/>
      <w:lvlJc w:val="left"/>
      <w:pPr>
        <w:ind w:left="1560" w:hanging="360"/>
      </w:pPr>
      <w:rPr>
        <w:rFonts w:ascii="Courier New" w:hAnsi="Courier New" w:cs="Courier New" w:hint="default"/>
      </w:rPr>
    </w:lvl>
    <w:lvl w:ilvl="2" w:tplc="04090005" w:tentative="1">
      <w:start w:val="1"/>
      <w:numFmt w:val="bullet"/>
      <w:lvlText w:val=""/>
      <w:lvlJc w:val="left"/>
      <w:pPr>
        <w:ind w:left="2280" w:hanging="360"/>
      </w:pPr>
      <w:rPr>
        <w:rFonts w:ascii="Wingdings" w:hAnsi="Wingdings" w:hint="default"/>
      </w:rPr>
    </w:lvl>
    <w:lvl w:ilvl="3" w:tplc="04090001" w:tentative="1">
      <w:start w:val="1"/>
      <w:numFmt w:val="bullet"/>
      <w:lvlText w:val=""/>
      <w:lvlJc w:val="left"/>
      <w:pPr>
        <w:ind w:left="3000" w:hanging="360"/>
      </w:pPr>
      <w:rPr>
        <w:rFonts w:ascii="Symbol" w:hAnsi="Symbol" w:hint="default"/>
      </w:rPr>
    </w:lvl>
    <w:lvl w:ilvl="4" w:tplc="04090003" w:tentative="1">
      <w:start w:val="1"/>
      <w:numFmt w:val="bullet"/>
      <w:lvlText w:val="o"/>
      <w:lvlJc w:val="left"/>
      <w:pPr>
        <w:ind w:left="3720" w:hanging="360"/>
      </w:pPr>
      <w:rPr>
        <w:rFonts w:ascii="Courier New" w:hAnsi="Courier New" w:cs="Courier New" w:hint="default"/>
      </w:rPr>
    </w:lvl>
    <w:lvl w:ilvl="5" w:tplc="04090005" w:tentative="1">
      <w:start w:val="1"/>
      <w:numFmt w:val="bullet"/>
      <w:lvlText w:val=""/>
      <w:lvlJc w:val="left"/>
      <w:pPr>
        <w:ind w:left="4440" w:hanging="360"/>
      </w:pPr>
      <w:rPr>
        <w:rFonts w:ascii="Wingdings" w:hAnsi="Wingdings" w:hint="default"/>
      </w:rPr>
    </w:lvl>
    <w:lvl w:ilvl="6" w:tplc="04090001" w:tentative="1">
      <w:start w:val="1"/>
      <w:numFmt w:val="bullet"/>
      <w:lvlText w:val=""/>
      <w:lvlJc w:val="left"/>
      <w:pPr>
        <w:ind w:left="5160" w:hanging="360"/>
      </w:pPr>
      <w:rPr>
        <w:rFonts w:ascii="Symbol" w:hAnsi="Symbol" w:hint="default"/>
      </w:rPr>
    </w:lvl>
    <w:lvl w:ilvl="7" w:tplc="04090003" w:tentative="1">
      <w:start w:val="1"/>
      <w:numFmt w:val="bullet"/>
      <w:lvlText w:val="o"/>
      <w:lvlJc w:val="left"/>
      <w:pPr>
        <w:ind w:left="5880" w:hanging="360"/>
      </w:pPr>
      <w:rPr>
        <w:rFonts w:ascii="Courier New" w:hAnsi="Courier New" w:cs="Courier New" w:hint="default"/>
      </w:rPr>
    </w:lvl>
    <w:lvl w:ilvl="8" w:tplc="04090005" w:tentative="1">
      <w:start w:val="1"/>
      <w:numFmt w:val="bullet"/>
      <w:lvlText w:val=""/>
      <w:lvlJc w:val="left"/>
      <w:pPr>
        <w:ind w:left="6600" w:hanging="360"/>
      </w:pPr>
      <w:rPr>
        <w:rFonts w:ascii="Wingdings" w:hAnsi="Wingdings" w:hint="default"/>
      </w:rPr>
    </w:lvl>
  </w:abstractNum>
  <w:abstractNum w:abstractNumId="394" w15:restartNumberingAfterBreak="0">
    <w:nsid w:val="6FCC4370"/>
    <w:multiLevelType w:val="hybridMultilevel"/>
    <w:tmpl w:val="BD645C28"/>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5" w15:restartNumberingAfterBreak="0">
    <w:nsid w:val="6FCE7952"/>
    <w:multiLevelType w:val="hybridMultilevel"/>
    <w:tmpl w:val="1AF23648"/>
    <w:lvl w:ilvl="0" w:tplc="23F61D70">
      <w:start w:val="1"/>
      <w:numFmt w:val="bullet"/>
      <w:lvlText w:val=""/>
      <w:lvlPicBulletId w:val="3"/>
      <w:lvlJc w:val="left"/>
      <w:pPr>
        <w:ind w:left="720" w:hanging="360"/>
      </w:pPr>
      <w:rPr>
        <w:rFonts w:ascii="Symbol" w:hAnsi="Symbol" w:hint="default"/>
        <w:color w:val="auto"/>
        <w:position w:val="-4"/>
        <w:sz w:val="2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6" w15:restartNumberingAfterBreak="0">
    <w:nsid w:val="70414613"/>
    <w:multiLevelType w:val="multilevel"/>
    <w:tmpl w:val="FDC29F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7" w15:restartNumberingAfterBreak="0">
    <w:nsid w:val="70E252DD"/>
    <w:multiLevelType w:val="hybridMultilevel"/>
    <w:tmpl w:val="42C4BC0C"/>
    <w:lvl w:ilvl="0" w:tplc="23F61D70">
      <w:start w:val="1"/>
      <w:numFmt w:val="bullet"/>
      <w:lvlText w:val=""/>
      <w:lvlPicBulletId w:val="3"/>
      <w:lvlJc w:val="left"/>
      <w:pPr>
        <w:ind w:left="720" w:hanging="360"/>
      </w:pPr>
      <w:rPr>
        <w:rFonts w:ascii="Symbol" w:hAnsi="Symbol" w:hint="default"/>
        <w:color w:val="FFFF00"/>
        <w:position w:val="-4"/>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8" w15:restartNumberingAfterBreak="0">
    <w:nsid w:val="71162ED0"/>
    <w:multiLevelType w:val="hybridMultilevel"/>
    <w:tmpl w:val="4C082D54"/>
    <w:lvl w:ilvl="0" w:tplc="5BECEA76">
      <w:start w:val="1"/>
      <w:numFmt w:val="bullet"/>
      <w:lvlText w:val=""/>
      <w:lvlPicBulletId w:val="2"/>
      <w:lvlJc w:val="left"/>
      <w:pPr>
        <w:ind w:left="1080" w:hanging="360"/>
      </w:pPr>
      <w:rPr>
        <w:rFonts w:ascii="Symbol" w:hAnsi="Symbol" w:hint="default"/>
        <w:color w:val="auto"/>
        <w:position w:val="-4"/>
        <w:sz w:val="20"/>
        <w:szCs w:val="24"/>
      </w:rPr>
    </w:lvl>
    <w:lvl w:ilvl="1" w:tplc="04090003">
      <w:start w:val="1"/>
      <w:numFmt w:val="bullet"/>
      <w:lvlText w:val="o"/>
      <w:lvlJc w:val="left"/>
      <w:pPr>
        <w:ind w:left="1980" w:hanging="360"/>
      </w:pPr>
      <w:rPr>
        <w:rFonts w:ascii="Courier New" w:hAnsi="Courier New" w:cs="Courier New" w:hint="default"/>
      </w:rPr>
    </w:lvl>
    <w:lvl w:ilvl="2" w:tplc="04090005">
      <w:start w:val="1"/>
      <w:numFmt w:val="bullet"/>
      <w:lvlText w:val=""/>
      <w:lvlJc w:val="left"/>
      <w:pPr>
        <w:ind w:left="2700" w:hanging="360"/>
      </w:pPr>
      <w:rPr>
        <w:rFonts w:ascii="Wingdings" w:hAnsi="Wingdings" w:hint="default"/>
      </w:rPr>
    </w:lvl>
    <w:lvl w:ilvl="3" w:tplc="0409000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99" w15:restartNumberingAfterBreak="0">
    <w:nsid w:val="714D6F23"/>
    <w:multiLevelType w:val="hybridMultilevel"/>
    <w:tmpl w:val="BE901E8A"/>
    <w:lvl w:ilvl="0" w:tplc="5D7019B6">
      <w:start w:val="1"/>
      <w:numFmt w:val="bullet"/>
      <w:lvlText w:val=""/>
      <w:lvlPicBulletId w:val="3"/>
      <w:lvlJc w:val="left"/>
      <w:pPr>
        <w:ind w:left="720" w:hanging="360"/>
      </w:pPr>
      <w:rPr>
        <w:rFonts w:ascii="Symbol" w:hAnsi="Symbol" w:hint="default"/>
        <w:color w:val="auto"/>
        <w:position w:val="-4"/>
        <w:sz w:val="20"/>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0" w15:restartNumberingAfterBreak="0">
    <w:nsid w:val="72197DD1"/>
    <w:multiLevelType w:val="hybridMultilevel"/>
    <w:tmpl w:val="1E82D1E2"/>
    <w:lvl w:ilvl="0" w:tplc="5BECEA76">
      <w:start w:val="1"/>
      <w:numFmt w:val="bullet"/>
      <w:lvlText w:val=""/>
      <w:lvlPicBulletId w:val="2"/>
      <w:lvlJc w:val="left"/>
      <w:pPr>
        <w:ind w:left="1080" w:hanging="360"/>
      </w:pPr>
      <w:rPr>
        <w:rFonts w:ascii="Symbol" w:hAnsi="Symbol" w:hint="default"/>
        <w:color w:val="auto"/>
        <w:position w:val="-4"/>
        <w:sz w:val="20"/>
        <w:szCs w:val="24"/>
      </w:rPr>
    </w:lvl>
    <w:lvl w:ilvl="1" w:tplc="04090003">
      <w:start w:val="1"/>
      <w:numFmt w:val="bullet"/>
      <w:lvlText w:val="o"/>
      <w:lvlJc w:val="left"/>
      <w:pPr>
        <w:ind w:left="1980" w:hanging="360"/>
      </w:pPr>
      <w:rPr>
        <w:rFonts w:ascii="Courier New" w:hAnsi="Courier New" w:cs="Courier New" w:hint="default"/>
      </w:rPr>
    </w:lvl>
    <w:lvl w:ilvl="2" w:tplc="04090005">
      <w:start w:val="1"/>
      <w:numFmt w:val="bullet"/>
      <w:lvlText w:val=""/>
      <w:lvlJc w:val="left"/>
      <w:pPr>
        <w:ind w:left="2700" w:hanging="360"/>
      </w:pPr>
      <w:rPr>
        <w:rFonts w:ascii="Wingdings" w:hAnsi="Wingdings" w:hint="default"/>
      </w:rPr>
    </w:lvl>
    <w:lvl w:ilvl="3" w:tplc="0409000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401" w15:restartNumberingAfterBreak="0">
    <w:nsid w:val="72C070DF"/>
    <w:multiLevelType w:val="multilevel"/>
    <w:tmpl w:val="BC8237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2" w15:restartNumberingAfterBreak="0">
    <w:nsid w:val="72E32C2B"/>
    <w:multiLevelType w:val="hybridMultilevel"/>
    <w:tmpl w:val="375C1D50"/>
    <w:lvl w:ilvl="0" w:tplc="23F61D70">
      <w:start w:val="1"/>
      <w:numFmt w:val="bullet"/>
      <w:lvlText w:val=""/>
      <w:lvlPicBulletId w:val="3"/>
      <w:lvlJc w:val="left"/>
      <w:pPr>
        <w:ind w:left="1080" w:hanging="360"/>
      </w:pPr>
      <w:rPr>
        <w:rFonts w:ascii="Symbol" w:hAnsi="Symbol" w:hint="default"/>
        <w:color w:val="auto"/>
        <w:position w:val="-4"/>
        <w:sz w:val="2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3" w15:restartNumberingAfterBreak="0">
    <w:nsid w:val="733E5F44"/>
    <w:multiLevelType w:val="hybridMultilevel"/>
    <w:tmpl w:val="DD12A9D4"/>
    <w:lvl w:ilvl="0" w:tplc="23F61D70">
      <w:start w:val="1"/>
      <w:numFmt w:val="bullet"/>
      <w:lvlText w:val=""/>
      <w:lvlPicBulletId w:val="3"/>
      <w:lvlJc w:val="left"/>
      <w:pPr>
        <w:ind w:left="720" w:hanging="360"/>
      </w:pPr>
      <w:rPr>
        <w:rFonts w:ascii="Symbol" w:hAnsi="Symbol" w:hint="default"/>
        <w:color w:val="FFFF00"/>
        <w:position w:val="-4"/>
        <w:sz w:val="20"/>
      </w:rPr>
    </w:lvl>
    <w:lvl w:ilvl="1" w:tplc="CE7012F4">
      <w:start w:val="1"/>
      <w:numFmt w:val="bullet"/>
      <w:lvlText w:val="o"/>
      <w:lvlJc w:val="left"/>
      <w:pPr>
        <w:ind w:left="1440" w:hanging="360"/>
      </w:pPr>
      <w:rPr>
        <w:rFonts w:ascii="Courier New" w:hAnsi="Courier New" w:cs="Courier New" w:hint="default"/>
      </w:rPr>
    </w:lvl>
    <w:lvl w:ilvl="2" w:tplc="78EC9C28" w:tentative="1">
      <w:start w:val="1"/>
      <w:numFmt w:val="bullet"/>
      <w:lvlText w:val=""/>
      <w:lvlJc w:val="left"/>
      <w:pPr>
        <w:ind w:left="2160" w:hanging="360"/>
      </w:pPr>
      <w:rPr>
        <w:rFonts w:ascii="Wingdings" w:hAnsi="Wingdings" w:hint="default"/>
      </w:rPr>
    </w:lvl>
    <w:lvl w:ilvl="3" w:tplc="4D5AE7D2" w:tentative="1">
      <w:start w:val="1"/>
      <w:numFmt w:val="bullet"/>
      <w:lvlText w:val=""/>
      <w:lvlJc w:val="left"/>
      <w:pPr>
        <w:ind w:left="2880" w:hanging="360"/>
      </w:pPr>
      <w:rPr>
        <w:rFonts w:ascii="Symbol" w:hAnsi="Symbol" w:hint="default"/>
      </w:rPr>
    </w:lvl>
    <w:lvl w:ilvl="4" w:tplc="F46C8F0C" w:tentative="1">
      <w:start w:val="1"/>
      <w:numFmt w:val="bullet"/>
      <w:lvlText w:val="o"/>
      <w:lvlJc w:val="left"/>
      <w:pPr>
        <w:ind w:left="3600" w:hanging="360"/>
      </w:pPr>
      <w:rPr>
        <w:rFonts w:ascii="Courier New" w:hAnsi="Courier New" w:cs="Courier New" w:hint="default"/>
      </w:rPr>
    </w:lvl>
    <w:lvl w:ilvl="5" w:tplc="3D0A3296" w:tentative="1">
      <w:start w:val="1"/>
      <w:numFmt w:val="bullet"/>
      <w:lvlText w:val=""/>
      <w:lvlJc w:val="left"/>
      <w:pPr>
        <w:ind w:left="4320" w:hanging="360"/>
      </w:pPr>
      <w:rPr>
        <w:rFonts w:ascii="Wingdings" w:hAnsi="Wingdings" w:hint="default"/>
      </w:rPr>
    </w:lvl>
    <w:lvl w:ilvl="6" w:tplc="3362C398" w:tentative="1">
      <w:start w:val="1"/>
      <w:numFmt w:val="bullet"/>
      <w:lvlText w:val=""/>
      <w:lvlJc w:val="left"/>
      <w:pPr>
        <w:ind w:left="5040" w:hanging="360"/>
      </w:pPr>
      <w:rPr>
        <w:rFonts w:ascii="Symbol" w:hAnsi="Symbol" w:hint="default"/>
      </w:rPr>
    </w:lvl>
    <w:lvl w:ilvl="7" w:tplc="45320C84" w:tentative="1">
      <w:start w:val="1"/>
      <w:numFmt w:val="bullet"/>
      <w:lvlText w:val="o"/>
      <w:lvlJc w:val="left"/>
      <w:pPr>
        <w:ind w:left="5760" w:hanging="360"/>
      </w:pPr>
      <w:rPr>
        <w:rFonts w:ascii="Courier New" w:hAnsi="Courier New" w:cs="Courier New" w:hint="default"/>
      </w:rPr>
    </w:lvl>
    <w:lvl w:ilvl="8" w:tplc="735880D0" w:tentative="1">
      <w:start w:val="1"/>
      <w:numFmt w:val="bullet"/>
      <w:lvlText w:val=""/>
      <w:lvlJc w:val="left"/>
      <w:pPr>
        <w:ind w:left="6480" w:hanging="360"/>
      </w:pPr>
      <w:rPr>
        <w:rFonts w:ascii="Wingdings" w:hAnsi="Wingdings" w:hint="default"/>
      </w:rPr>
    </w:lvl>
  </w:abstractNum>
  <w:abstractNum w:abstractNumId="404" w15:restartNumberingAfterBreak="0">
    <w:nsid w:val="736E0454"/>
    <w:multiLevelType w:val="multilevel"/>
    <w:tmpl w:val="5B2E6A2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2"/>
      <w:lvlJc w:val="left"/>
      <w:pPr>
        <w:tabs>
          <w:tab w:val="num" w:pos="1440"/>
        </w:tabs>
        <w:ind w:left="1440" w:hanging="360"/>
      </w:pPr>
      <w:rPr>
        <w:rFonts w:ascii="Symbol" w:hAnsi="Symbol" w:hint="default"/>
        <w:color w:val="auto"/>
        <w:position w:val="-4"/>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5" w15:restartNumberingAfterBreak="0">
    <w:nsid w:val="737C35A5"/>
    <w:multiLevelType w:val="hybridMultilevel"/>
    <w:tmpl w:val="530E90D2"/>
    <w:lvl w:ilvl="0" w:tplc="5BECEA76">
      <w:start w:val="1"/>
      <w:numFmt w:val="bullet"/>
      <w:lvlText w:val=""/>
      <w:lvlPicBulletId w:val="2"/>
      <w:lvlJc w:val="left"/>
      <w:pPr>
        <w:ind w:left="720" w:hanging="360"/>
      </w:pPr>
      <w:rPr>
        <w:rFonts w:ascii="Symbol" w:hAnsi="Symbol" w:hint="default"/>
        <w:color w:val="auto"/>
        <w:position w:val="-4"/>
        <w:sz w:val="20"/>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6" w15:restartNumberingAfterBreak="0">
    <w:nsid w:val="73B1173E"/>
    <w:multiLevelType w:val="hybridMultilevel"/>
    <w:tmpl w:val="2640D13E"/>
    <w:lvl w:ilvl="0" w:tplc="0414D528">
      <w:start w:val="1"/>
      <w:numFmt w:val="lowerLetter"/>
      <w:pStyle w:val="BodyTextLettered2"/>
      <w:lvlText w:val="%1."/>
      <w:lvlJc w:val="left"/>
      <w:pPr>
        <w:tabs>
          <w:tab w:val="num" w:pos="1440"/>
        </w:tabs>
        <w:ind w:left="1440" w:hanging="360"/>
      </w:pPr>
      <w:rPr>
        <w:rFonts w:hint="default"/>
      </w:rPr>
    </w:lvl>
    <w:lvl w:ilvl="1" w:tplc="E9949A4A">
      <w:start w:val="1"/>
      <w:numFmt w:val="bullet"/>
      <w:lvlText w:val=""/>
      <w:lvlJc w:val="left"/>
      <w:pPr>
        <w:tabs>
          <w:tab w:val="num" w:pos="2160"/>
        </w:tabs>
        <w:ind w:left="2160" w:hanging="360"/>
      </w:pPr>
      <w:rPr>
        <w:rFonts w:ascii="Symbol" w:hAnsi="Symbol" w:hint="default"/>
        <w:color w:val="auto"/>
      </w:rPr>
    </w:lvl>
    <w:lvl w:ilvl="2" w:tplc="944465B6" w:tentative="1">
      <w:start w:val="1"/>
      <w:numFmt w:val="lowerRoman"/>
      <w:lvlText w:val="%3."/>
      <w:lvlJc w:val="right"/>
      <w:pPr>
        <w:tabs>
          <w:tab w:val="num" w:pos="2880"/>
        </w:tabs>
        <w:ind w:left="2880" w:hanging="180"/>
      </w:pPr>
    </w:lvl>
    <w:lvl w:ilvl="3" w:tplc="592AFC4C" w:tentative="1">
      <w:start w:val="1"/>
      <w:numFmt w:val="decimal"/>
      <w:lvlText w:val="%4."/>
      <w:lvlJc w:val="left"/>
      <w:pPr>
        <w:tabs>
          <w:tab w:val="num" w:pos="3600"/>
        </w:tabs>
        <w:ind w:left="3600" w:hanging="360"/>
      </w:pPr>
    </w:lvl>
    <w:lvl w:ilvl="4" w:tplc="752A5064" w:tentative="1">
      <w:start w:val="1"/>
      <w:numFmt w:val="lowerLetter"/>
      <w:lvlText w:val="%5."/>
      <w:lvlJc w:val="left"/>
      <w:pPr>
        <w:tabs>
          <w:tab w:val="num" w:pos="4320"/>
        </w:tabs>
        <w:ind w:left="4320" w:hanging="360"/>
      </w:pPr>
    </w:lvl>
    <w:lvl w:ilvl="5" w:tplc="A132A38C" w:tentative="1">
      <w:start w:val="1"/>
      <w:numFmt w:val="lowerRoman"/>
      <w:lvlText w:val="%6."/>
      <w:lvlJc w:val="right"/>
      <w:pPr>
        <w:tabs>
          <w:tab w:val="num" w:pos="5040"/>
        </w:tabs>
        <w:ind w:left="5040" w:hanging="180"/>
      </w:pPr>
    </w:lvl>
    <w:lvl w:ilvl="6" w:tplc="E23A4E1C" w:tentative="1">
      <w:start w:val="1"/>
      <w:numFmt w:val="decimal"/>
      <w:lvlText w:val="%7."/>
      <w:lvlJc w:val="left"/>
      <w:pPr>
        <w:tabs>
          <w:tab w:val="num" w:pos="5760"/>
        </w:tabs>
        <w:ind w:left="5760" w:hanging="360"/>
      </w:pPr>
    </w:lvl>
    <w:lvl w:ilvl="7" w:tplc="F27648BC" w:tentative="1">
      <w:start w:val="1"/>
      <w:numFmt w:val="lowerLetter"/>
      <w:lvlText w:val="%8."/>
      <w:lvlJc w:val="left"/>
      <w:pPr>
        <w:tabs>
          <w:tab w:val="num" w:pos="6480"/>
        </w:tabs>
        <w:ind w:left="6480" w:hanging="360"/>
      </w:pPr>
    </w:lvl>
    <w:lvl w:ilvl="8" w:tplc="AED49540" w:tentative="1">
      <w:start w:val="1"/>
      <w:numFmt w:val="lowerRoman"/>
      <w:lvlText w:val="%9."/>
      <w:lvlJc w:val="right"/>
      <w:pPr>
        <w:tabs>
          <w:tab w:val="num" w:pos="7200"/>
        </w:tabs>
        <w:ind w:left="7200" w:hanging="180"/>
      </w:pPr>
    </w:lvl>
  </w:abstractNum>
  <w:abstractNum w:abstractNumId="407" w15:restartNumberingAfterBreak="0">
    <w:nsid w:val="73C5146B"/>
    <w:multiLevelType w:val="hybridMultilevel"/>
    <w:tmpl w:val="E93C66F2"/>
    <w:lvl w:ilvl="0" w:tplc="23F61D70">
      <w:start w:val="1"/>
      <w:numFmt w:val="bullet"/>
      <w:lvlText w:val=""/>
      <w:lvlPicBulletId w:val="3"/>
      <w:lvlJc w:val="left"/>
      <w:pPr>
        <w:ind w:left="720" w:hanging="360"/>
      </w:pPr>
      <w:rPr>
        <w:rFonts w:ascii="Symbol" w:hAnsi="Symbol" w:hint="default"/>
        <w:color w:val="FFFF00"/>
        <w:position w:val="-4"/>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8" w15:restartNumberingAfterBreak="0">
    <w:nsid w:val="745D5BBD"/>
    <w:multiLevelType w:val="hybridMultilevel"/>
    <w:tmpl w:val="4BFC57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9" w15:restartNumberingAfterBreak="0">
    <w:nsid w:val="74955614"/>
    <w:multiLevelType w:val="multilevel"/>
    <w:tmpl w:val="DBA046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0" w15:restartNumberingAfterBreak="0">
    <w:nsid w:val="75546C5A"/>
    <w:multiLevelType w:val="hybridMultilevel"/>
    <w:tmpl w:val="F802F34A"/>
    <w:lvl w:ilvl="0" w:tplc="33885A88">
      <w:start w:val="1"/>
      <w:numFmt w:val="bullet"/>
      <w:pStyle w:val="BulletIndent"/>
      <w:lvlText w:val=""/>
      <w:lvlJc w:val="left"/>
      <w:pPr>
        <w:tabs>
          <w:tab w:val="num" w:pos="1152"/>
        </w:tabs>
        <w:ind w:left="1152" w:hanging="432"/>
      </w:pPr>
      <w:rPr>
        <w:rFonts w:ascii="Wingdings" w:hAnsi="Wingdings" w:hint="default"/>
        <w:sz w:val="14"/>
      </w:rPr>
    </w:lvl>
    <w:lvl w:ilvl="1" w:tplc="7724FDA0" w:tentative="1">
      <w:start w:val="1"/>
      <w:numFmt w:val="bullet"/>
      <w:lvlText w:val="o"/>
      <w:lvlJc w:val="left"/>
      <w:pPr>
        <w:tabs>
          <w:tab w:val="num" w:pos="1440"/>
        </w:tabs>
        <w:ind w:left="1440" w:hanging="360"/>
      </w:pPr>
      <w:rPr>
        <w:rFonts w:ascii="Courier New" w:hAnsi="Courier New" w:hint="default"/>
      </w:rPr>
    </w:lvl>
    <w:lvl w:ilvl="2" w:tplc="910AA542" w:tentative="1">
      <w:start w:val="1"/>
      <w:numFmt w:val="bullet"/>
      <w:lvlText w:val=""/>
      <w:lvlJc w:val="left"/>
      <w:pPr>
        <w:tabs>
          <w:tab w:val="num" w:pos="2160"/>
        </w:tabs>
        <w:ind w:left="2160" w:hanging="360"/>
      </w:pPr>
      <w:rPr>
        <w:rFonts w:ascii="Wingdings" w:hAnsi="Wingdings" w:hint="default"/>
      </w:rPr>
    </w:lvl>
    <w:lvl w:ilvl="3" w:tplc="74C42392" w:tentative="1">
      <w:start w:val="1"/>
      <w:numFmt w:val="bullet"/>
      <w:lvlText w:val=""/>
      <w:lvlJc w:val="left"/>
      <w:pPr>
        <w:tabs>
          <w:tab w:val="num" w:pos="2880"/>
        </w:tabs>
        <w:ind w:left="2880" w:hanging="360"/>
      </w:pPr>
      <w:rPr>
        <w:rFonts w:ascii="Symbol" w:hAnsi="Symbol" w:hint="default"/>
      </w:rPr>
    </w:lvl>
    <w:lvl w:ilvl="4" w:tplc="FAD682DE" w:tentative="1">
      <w:start w:val="1"/>
      <w:numFmt w:val="bullet"/>
      <w:lvlText w:val="o"/>
      <w:lvlJc w:val="left"/>
      <w:pPr>
        <w:tabs>
          <w:tab w:val="num" w:pos="3600"/>
        </w:tabs>
        <w:ind w:left="3600" w:hanging="360"/>
      </w:pPr>
      <w:rPr>
        <w:rFonts w:ascii="Courier New" w:hAnsi="Courier New" w:hint="default"/>
      </w:rPr>
    </w:lvl>
    <w:lvl w:ilvl="5" w:tplc="1146051A" w:tentative="1">
      <w:start w:val="1"/>
      <w:numFmt w:val="bullet"/>
      <w:lvlText w:val=""/>
      <w:lvlJc w:val="left"/>
      <w:pPr>
        <w:tabs>
          <w:tab w:val="num" w:pos="4320"/>
        </w:tabs>
        <w:ind w:left="4320" w:hanging="360"/>
      </w:pPr>
      <w:rPr>
        <w:rFonts w:ascii="Wingdings" w:hAnsi="Wingdings" w:hint="default"/>
      </w:rPr>
    </w:lvl>
    <w:lvl w:ilvl="6" w:tplc="2C0AD25E" w:tentative="1">
      <w:start w:val="1"/>
      <w:numFmt w:val="bullet"/>
      <w:lvlText w:val=""/>
      <w:lvlJc w:val="left"/>
      <w:pPr>
        <w:tabs>
          <w:tab w:val="num" w:pos="5040"/>
        </w:tabs>
        <w:ind w:left="5040" w:hanging="360"/>
      </w:pPr>
      <w:rPr>
        <w:rFonts w:ascii="Symbol" w:hAnsi="Symbol" w:hint="default"/>
      </w:rPr>
    </w:lvl>
    <w:lvl w:ilvl="7" w:tplc="06A06364" w:tentative="1">
      <w:start w:val="1"/>
      <w:numFmt w:val="bullet"/>
      <w:lvlText w:val="o"/>
      <w:lvlJc w:val="left"/>
      <w:pPr>
        <w:tabs>
          <w:tab w:val="num" w:pos="5760"/>
        </w:tabs>
        <w:ind w:left="5760" w:hanging="360"/>
      </w:pPr>
      <w:rPr>
        <w:rFonts w:ascii="Courier New" w:hAnsi="Courier New" w:hint="default"/>
      </w:rPr>
    </w:lvl>
    <w:lvl w:ilvl="8" w:tplc="6EDA4418" w:tentative="1">
      <w:start w:val="1"/>
      <w:numFmt w:val="bullet"/>
      <w:lvlText w:val=""/>
      <w:lvlJc w:val="left"/>
      <w:pPr>
        <w:tabs>
          <w:tab w:val="num" w:pos="6480"/>
        </w:tabs>
        <w:ind w:left="6480" w:hanging="360"/>
      </w:pPr>
      <w:rPr>
        <w:rFonts w:ascii="Wingdings" w:hAnsi="Wingdings" w:hint="default"/>
      </w:rPr>
    </w:lvl>
  </w:abstractNum>
  <w:abstractNum w:abstractNumId="411" w15:restartNumberingAfterBreak="0">
    <w:nsid w:val="760E4805"/>
    <w:multiLevelType w:val="hybridMultilevel"/>
    <w:tmpl w:val="7C8EEE3E"/>
    <w:lvl w:ilvl="0" w:tplc="5BECEA76">
      <w:start w:val="1"/>
      <w:numFmt w:val="bullet"/>
      <w:lvlText w:val=""/>
      <w:lvlPicBulletId w:val="2"/>
      <w:lvlJc w:val="left"/>
      <w:pPr>
        <w:ind w:left="720" w:hanging="360"/>
      </w:pPr>
      <w:rPr>
        <w:rFonts w:ascii="Symbol" w:hAnsi="Symbol" w:hint="default"/>
        <w:color w:val="auto"/>
        <w:position w:val="-4"/>
        <w:sz w:val="20"/>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2" w15:restartNumberingAfterBreak="0">
    <w:nsid w:val="761E265C"/>
    <w:multiLevelType w:val="hybridMultilevel"/>
    <w:tmpl w:val="C74C391E"/>
    <w:lvl w:ilvl="0" w:tplc="5BECEA76">
      <w:start w:val="1"/>
      <w:numFmt w:val="bullet"/>
      <w:lvlText w:val=""/>
      <w:lvlPicBulletId w:val="2"/>
      <w:lvlJc w:val="left"/>
      <w:pPr>
        <w:ind w:left="720" w:hanging="360"/>
      </w:pPr>
      <w:rPr>
        <w:rFonts w:ascii="Symbol" w:hAnsi="Symbol" w:hint="default"/>
        <w:color w:val="auto"/>
        <w:position w:val="-4"/>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3" w15:restartNumberingAfterBreak="0">
    <w:nsid w:val="762B24C7"/>
    <w:multiLevelType w:val="hybridMultilevel"/>
    <w:tmpl w:val="447E01C4"/>
    <w:lvl w:ilvl="0" w:tplc="170A5AB4">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4" w15:restartNumberingAfterBreak="0">
    <w:nsid w:val="76322DCD"/>
    <w:multiLevelType w:val="hybridMultilevel"/>
    <w:tmpl w:val="B5366706"/>
    <w:lvl w:ilvl="0" w:tplc="23F61D70">
      <w:start w:val="1"/>
      <w:numFmt w:val="bullet"/>
      <w:lvlText w:val=""/>
      <w:lvlPicBulletId w:val="3"/>
      <w:lvlJc w:val="left"/>
      <w:pPr>
        <w:ind w:left="720" w:hanging="360"/>
      </w:pPr>
      <w:rPr>
        <w:rFonts w:ascii="Symbol" w:hAnsi="Symbol" w:hint="default"/>
        <w:color w:val="auto"/>
        <w:position w:val="-4"/>
        <w:sz w:val="2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5" w15:restartNumberingAfterBreak="0">
    <w:nsid w:val="76405435"/>
    <w:multiLevelType w:val="hybridMultilevel"/>
    <w:tmpl w:val="59F6BE6A"/>
    <w:lvl w:ilvl="0" w:tplc="5BECEA76">
      <w:start w:val="1"/>
      <w:numFmt w:val="bullet"/>
      <w:lvlText w:val=""/>
      <w:lvlPicBulletId w:val="2"/>
      <w:lvlJc w:val="left"/>
      <w:pPr>
        <w:ind w:left="720" w:hanging="360"/>
      </w:pPr>
      <w:rPr>
        <w:rFonts w:ascii="Symbol" w:hAnsi="Symbol" w:hint="default"/>
        <w:color w:val="auto"/>
        <w:position w:val="-4"/>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6" w15:restartNumberingAfterBreak="0">
    <w:nsid w:val="766E27BC"/>
    <w:multiLevelType w:val="hybridMultilevel"/>
    <w:tmpl w:val="FF58796A"/>
    <w:lvl w:ilvl="0" w:tplc="5BECEA76">
      <w:start w:val="1"/>
      <w:numFmt w:val="bullet"/>
      <w:lvlText w:val=""/>
      <w:lvlPicBulletId w:val="2"/>
      <w:lvlJc w:val="left"/>
      <w:pPr>
        <w:ind w:left="720" w:hanging="360"/>
      </w:pPr>
      <w:rPr>
        <w:rFonts w:ascii="Symbol" w:hAnsi="Symbol" w:hint="default"/>
        <w:color w:val="auto"/>
        <w:position w:val="-4"/>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7" w15:restartNumberingAfterBreak="0">
    <w:nsid w:val="76C77533"/>
    <w:multiLevelType w:val="multilevel"/>
    <w:tmpl w:val="B4A0F8C4"/>
    <w:lvl w:ilvl="0">
      <w:start w:val="1"/>
      <w:numFmt w:val="bullet"/>
      <w:lvlText w:val=""/>
      <w:lvlPicBulletId w:val="2"/>
      <w:lvlJc w:val="left"/>
      <w:pPr>
        <w:tabs>
          <w:tab w:val="num" w:pos="720"/>
        </w:tabs>
        <w:ind w:left="720" w:hanging="360"/>
      </w:pPr>
      <w:rPr>
        <w:rFonts w:ascii="Symbol" w:hAnsi="Symbol" w:hint="default"/>
        <w:color w:val="auto"/>
        <w:position w:val="-4"/>
        <w:sz w:val="20"/>
      </w:rPr>
    </w:lvl>
    <w:lvl w:ilvl="1">
      <w:start w:val="1"/>
      <w:numFmt w:val="bullet"/>
      <w:lvlText w:val=""/>
      <w:lvlPicBulletId w:val="3"/>
      <w:lvlJc w:val="left"/>
      <w:pPr>
        <w:tabs>
          <w:tab w:val="num" w:pos="1440"/>
        </w:tabs>
        <w:ind w:left="1440" w:hanging="360"/>
      </w:pPr>
      <w:rPr>
        <w:rFonts w:ascii="Symbol" w:hAnsi="Symbol" w:hint="default"/>
        <w:color w:val="FFFF00"/>
        <w:position w:val="-4"/>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8" w15:restartNumberingAfterBreak="0">
    <w:nsid w:val="76D9297D"/>
    <w:multiLevelType w:val="hybridMultilevel"/>
    <w:tmpl w:val="B47EBA8C"/>
    <w:lvl w:ilvl="0" w:tplc="5BECEA76">
      <w:start w:val="1"/>
      <w:numFmt w:val="bullet"/>
      <w:lvlText w:val=""/>
      <w:lvlPicBulletId w:val="2"/>
      <w:lvlJc w:val="left"/>
      <w:pPr>
        <w:ind w:left="720" w:hanging="360"/>
      </w:pPr>
      <w:rPr>
        <w:rFonts w:ascii="Symbol" w:hAnsi="Symbol" w:hint="default"/>
        <w:color w:val="auto"/>
        <w:position w:val="-4"/>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9" w15:restartNumberingAfterBreak="0">
    <w:nsid w:val="774614F2"/>
    <w:multiLevelType w:val="hybridMultilevel"/>
    <w:tmpl w:val="70E46C4E"/>
    <w:lvl w:ilvl="0" w:tplc="5BECEA76">
      <w:start w:val="1"/>
      <w:numFmt w:val="bullet"/>
      <w:lvlText w:val=""/>
      <w:lvlPicBulletId w:val="2"/>
      <w:lvlJc w:val="left"/>
      <w:pPr>
        <w:ind w:left="1080" w:hanging="360"/>
      </w:pPr>
      <w:rPr>
        <w:rFonts w:ascii="Symbol" w:hAnsi="Symbol" w:hint="default"/>
        <w:color w:val="auto"/>
        <w:position w:val="-4"/>
        <w:sz w:val="2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20" w15:restartNumberingAfterBreak="0">
    <w:nsid w:val="775F3A04"/>
    <w:multiLevelType w:val="hybridMultilevel"/>
    <w:tmpl w:val="E9FE6F38"/>
    <w:lvl w:ilvl="0" w:tplc="23F61D70">
      <w:start w:val="1"/>
      <w:numFmt w:val="bullet"/>
      <w:lvlText w:val=""/>
      <w:lvlPicBulletId w:val="3"/>
      <w:lvlJc w:val="left"/>
      <w:pPr>
        <w:ind w:left="720" w:hanging="360"/>
      </w:pPr>
      <w:rPr>
        <w:rFonts w:ascii="Symbol" w:hAnsi="Symbol" w:hint="default"/>
        <w:color w:val="FFFF00"/>
        <w:position w:val="-4"/>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1" w15:restartNumberingAfterBreak="0">
    <w:nsid w:val="77804A9E"/>
    <w:multiLevelType w:val="hybridMultilevel"/>
    <w:tmpl w:val="A03216B4"/>
    <w:lvl w:ilvl="0" w:tplc="23F61D70">
      <w:start w:val="1"/>
      <w:numFmt w:val="bullet"/>
      <w:lvlText w:val=""/>
      <w:lvlPicBulletId w:val="3"/>
      <w:lvlJc w:val="left"/>
      <w:pPr>
        <w:ind w:left="1440" w:hanging="360"/>
      </w:pPr>
      <w:rPr>
        <w:rFonts w:ascii="Symbol" w:hAnsi="Symbol" w:hint="default"/>
        <w:color w:val="FFFF00"/>
        <w:position w:val="-4"/>
        <w:sz w:val="20"/>
      </w:rPr>
    </w:lvl>
    <w:lvl w:ilvl="1" w:tplc="8A461F14">
      <w:start w:val="1"/>
      <w:numFmt w:val="bullet"/>
      <w:lvlText w:val=""/>
      <w:lvlJc w:val="left"/>
      <w:pPr>
        <w:tabs>
          <w:tab w:val="num" w:pos="1440"/>
        </w:tabs>
        <w:ind w:left="1440" w:hanging="360"/>
      </w:pPr>
      <w:rPr>
        <w:rFonts w:ascii="Wingdings" w:hAnsi="Wingdings" w:hint="default"/>
        <w:sz w:val="18"/>
        <w:szCs w:val="18"/>
      </w:rPr>
    </w:lvl>
    <w:lvl w:ilvl="2" w:tplc="04090005">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22" w15:restartNumberingAfterBreak="0">
    <w:nsid w:val="778E656F"/>
    <w:multiLevelType w:val="hybridMultilevel"/>
    <w:tmpl w:val="40D219F8"/>
    <w:lvl w:ilvl="0" w:tplc="5BECEA76">
      <w:start w:val="1"/>
      <w:numFmt w:val="bullet"/>
      <w:lvlText w:val=""/>
      <w:lvlPicBulletId w:val="2"/>
      <w:lvlJc w:val="left"/>
      <w:pPr>
        <w:ind w:left="1080" w:hanging="360"/>
      </w:pPr>
      <w:rPr>
        <w:rFonts w:ascii="Symbol" w:hAnsi="Symbol" w:hint="default"/>
        <w:color w:val="auto"/>
        <w:position w:val="-4"/>
        <w:sz w:val="2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23" w15:restartNumberingAfterBreak="0">
    <w:nsid w:val="77BD7066"/>
    <w:multiLevelType w:val="hybridMultilevel"/>
    <w:tmpl w:val="86E8F662"/>
    <w:lvl w:ilvl="0" w:tplc="23F61D70">
      <w:start w:val="1"/>
      <w:numFmt w:val="bullet"/>
      <w:lvlText w:val=""/>
      <w:lvlPicBulletId w:val="3"/>
      <w:lvlJc w:val="left"/>
      <w:pPr>
        <w:ind w:left="720" w:hanging="360"/>
      </w:pPr>
      <w:rPr>
        <w:rFonts w:ascii="Symbol" w:hAnsi="Symbol" w:hint="default"/>
        <w:color w:val="auto"/>
        <w:position w:val="-4"/>
        <w:sz w:val="2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4" w15:restartNumberingAfterBreak="0">
    <w:nsid w:val="77D737DA"/>
    <w:multiLevelType w:val="hybridMultilevel"/>
    <w:tmpl w:val="BACCA2E0"/>
    <w:lvl w:ilvl="0" w:tplc="5BECEA76">
      <w:start w:val="1"/>
      <w:numFmt w:val="bullet"/>
      <w:lvlText w:val=""/>
      <w:lvlPicBulletId w:val="2"/>
      <w:lvlJc w:val="left"/>
      <w:pPr>
        <w:ind w:left="720" w:hanging="360"/>
      </w:pPr>
      <w:rPr>
        <w:rFonts w:ascii="Symbol" w:hAnsi="Symbol" w:hint="default"/>
        <w:color w:val="auto"/>
        <w:position w:val="-4"/>
        <w:sz w:val="20"/>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5" w15:restartNumberingAfterBreak="0">
    <w:nsid w:val="78337C25"/>
    <w:multiLevelType w:val="hybridMultilevel"/>
    <w:tmpl w:val="B02E6174"/>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26" w15:restartNumberingAfterBreak="0">
    <w:nsid w:val="78E40863"/>
    <w:multiLevelType w:val="hybridMultilevel"/>
    <w:tmpl w:val="E52C59BC"/>
    <w:lvl w:ilvl="0" w:tplc="EDBAB830">
      <w:start w:val="1"/>
      <w:numFmt w:val="bullet"/>
      <w:lvlText w:val=""/>
      <w:lvlPicBulletId w:val="0"/>
      <w:lvlJc w:val="left"/>
      <w:pPr>
        <w:tabs>
          <w:tab w:val="num" w:pos="720"/>
        </w:tabs>
        <w:ind w:left="720" w:hanging="360"/>
      </w:pPr>
      <w:rPr>
        <w:rFonts w:ascii="Symbol" w:hAnsi="Symbol" w:hint="default"/>
      </w:rPr>
    </w:lvl>
    <w:lvl w:ilvl="1" w:tplc="8842B2A2" w:tentative="1">
      <w:start w:val="1"/>
      <w:numFmt w:val="bullet"/>
      <w:lvlText w:val=""/>
      <w:lvlJc w:val="left"/>
      <w:pPr>
        <w:tabs>
          <w:tab w:val="num" w:pos="1440"/>
        </w:tabs>
        <w:ind w:left="1440" w:hanging="360"/>
      </w:pPr>
      <w:rPr>
        <w:rFonts w:ascii="Symbol" w:hAnsi="Symbol" w:hint="default"/>
      </w:rPr>
    </w:lvl>
    <w:lvl w:ilvl="2" w:tplc="96A83A70" w:tentative="1">
      <w:start w:val="1"/>
      <w:numFmt w:val="bullet"/>
      <w:lvlText w:val=""/>
      <w:lvlJc w:val="left"/>
      <w:pPr>
        <w:tabs>
          <w:tab w:val="num" w:pos="2160"/>
        </w:tabs>
        <w:ind w:left="2160" w:hanging="360"/>
      </w:pPr>
      <w:rPr>
        <w:rFonts w:ascii="Symbol" w:hAnsi="Symbol" w:hint="default"/>
      </w:rPr>
    </w:lvl>
    <w:lvl w:ilvl="3" w:tplc="3CBC6004" w:tentative="1">
      <w:start w:val="1"/>
      <w:numFmt w:val="bullet"/>
      <w:lvlText w:val=""/>
      <w:lvlJc w:val="left"/>
      <w:pPr>
        <w:tabs>
          <w:tab w:val="num" w:pos="2880"/>
        </w:tabs>
        <w:ind w:left="2880" w:hanging="360"/>
      </w:pPr>
      <w:rPr>
        <w:rFonts w:ascii="Symbol" w:hAnsi="Symbol" w:hint="default"/>
      </w:rPr>
    </w:lvl>
    <w:lvl w:ilvl="4" w:tplc="EADA3844" w:tentative="1">
      <w:start w:val="1"/>
      <w:numFmt w:val="bullet"/>
      <w:lvlText w:val=""/>
      <w:lvlJc w:val="left"/>
      <w:pPr>
        <w:tabs>
          <w:tab w:val="num" w:pos="3600"/>
        </w:tabs>
        <w:ind w:left="3600" w:hanging="360"/>
      </w:pPr>
      <w:rPr>
        <w:rFonts w:ascii="Symbol" w:hAnsi="Symbol" w:hint="default"/>
      </w:rPr>
    </w:lvl>
    <w:lvl w:ilvl="5" w:tplc="16CACC9A" w:tentative="1">
      <w:start w:val="1"/>
      <w:numFmt w:val="bullet"/>
      <w:lvlText w:val=""/>
      <w:lvlJc w:val="left"/>
      <w:pPr>
        <w:tabs>
          <w:tab w:val="num" w:pos="4320"/>
        </w:tabs>
        <w:ind w:left="4320" w:hanging="360"/>
      </w:pPr>
      <w:rPr>
        <w:rFonts w:ascii="Symbol" w:hAnsi="Symbol" w:hint="default"/>
      </w:rPr>
    </w:lvl>
    <w:lvl w:ilvl="6" w:tplc="B930E982" w:tentative="1">
      <w:start w:val="1"/>
      <w:numFmt w:val="bullet"/>
      <w:lvlText w:val=""/>
      <w:lvlJc w:val="left"/>
      <w:pPr>
        <w:tabs>
          <w:tab w:val="num" w:pos="5040"/>
        </w:tabs>
        <w:ind w:left="5040" w:hanging="360"/>
      </w:pPr>
      <w:rPr>
        <w:rFonts w:ascii="Symbol" w:hAnsi="Symbol" w:hint="default"/>
      </w:rPr>
    </w:lvl>
    <w:lvl w:ilvl="7" w:tplc="A9E2CDC4" w:tentative="1">
      <w:start w:val="1"/>
      <w:numFmt w:val="bullet"/>
      <w:lvlText w:val=""/>
      <w:lvlJc w:val="left"/>
      <w:pPr>
        <w:tabs>
          <w:tab w:val="num" w:pos="5760"/>
        </w:tabs>
        <w:ind w:left="5760" w:hanging="360"/>
      </w:pPr>
      <w:rPr>
        <w:rFonts w:ascii="Symbol" w:hAnsi="Symbol" w:hint="default"/>
      </w:rPr>
    </w:lvl>
    <w:lvl w:ilvl="8" w:tplc="69AA18B4" w:tentative="1">
      <w:start w:val="1"/>
      <w:numFmt w:val="bullet"/>
      <w:lvlText w:val=""/>
      <w:lvlJc w:val="left"/>
      <w:pPr>
        <w:tabs>
          <w:tab w:val="num" w:pos="6480"/>
        </w:tabs>
        <w:ind w:left="6480" w:hanging="360"/>
      </w:pPr>
      <w:rPr>
        <w:rFonts w:ascii="Symbol" w:hAnsi="Symbol" w:hint="default"/>
      </w:rPr>
    </w:lvl>
  </w:abstractNum>
  <w:abstractNum w:abstractNumId="427" w15:restartNumberingAfterBreak="0">
    <w:nsid w:val="79241BED"/>
    <w:multiLevelType w:val="hybridMultilevel"/>
    <w:tmpl w:val="EEFE40E2"/>
    <w:lvl w:ilvl="0" w:tplc="9828A478">
      <w:start w:val="1"/>
      <w:numFmt w:val="bullet"/>
      <w:lvlText w:val=""/>
      <w:lvlPicBulletId w:val="3"/>
      <w:lvlJc w:val="left"/>
      <w:pPr>
        <w:ind w:left="720" w:hanging="360"/>
      </w:pPr>
      <w:rPr>
        <w:rFonts w:ascii="Symbol" w:hAnsi="Symbol" w:hint="default"/>
        <w:sz w:val="20"/>
        <w:szCs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8" w15:restartNumberingAfterBreak="0">
    <w:nsid w:val="79300314"/>
    <w:multiLevelType w:val="hybridMultilevel"/>
    <w:tmpl w:val="9E40A34C"/>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9" w15:restartNumberingAfterBreak="0">
    <w:nsid w:val="79440A5E"/>
    <w:multiLevelType w:val="hybridMultilevel"/>
    <w:tmpl w:val="B3D8F600"/>
    <w:lvl w:ilvl="0" w:tplc="25242572">
      <w:start w:val="1"/>
      <w:numFmt w:val="bullet"/>
      <w:lvlText w:val=""/>
      <w:lvlPicBulletId w:val="0"/>
      <w:lvlJc w:val="left"/>
      <w:pPr>
        <w:tabs>
          <w:tab w:val="num" w:pos="720"/>
        </w:tabs>
        <w:ind w:left="720" w:hanging="360"/>
      </w:pPr>
      <w:rPr>
        <w:rFonts w:ascii="Symbol" w:hAnsi="Symbol" w:hint="default"/>
      </w:rPr>
    </w:lvl>
    <w:lvl w:ilvl="1" w:tplc="DE667078" w:tentative="1">
      <w:start w:val="1"/>
      <w:numFmt w:val="bullet"/>
      <w:lvlText w:val=""/>
      <w:lvlJc w:val="left"/>
      <w:pPr>
        <w:tabs>
          <w:tab w:val="num" w:pos="1440"/>
        </w:tabs>
        <w:ind w:left="1440" w:hanging="360"/>
      </w:pPr>
      <w:rPr>
        <w:rFonts w:ascii="Symbol" w:hAnsi="Symbol" w:hint="default"/>
      </w:rPr>
    </w:lvl>
    <w:lvl w:ilvl="2" w:tplc="26E43F2C" w:tentative="1">
      <w:start w:val="1"/>
      <w:numFmt w:val="bullet"/>
      <w:lvlText w:val=""/>
      <w:lvlJc w:val="left"/>
      <w:pPr>
        <w:tabs>
          <w:tab w:val="num" w:pos="2160"/>
        </w:tabs>
        <w:ind w:left="2160" w:hanging="360"/>
      </w:pPr>
      <w:rPr>
        <w:rFonts w:ascii="Symbol" w:hAnsi="Symbol" w:hint="default"/>
      </w:rPr>
    </w:lvl>
    <w:lvl w:ilvl="3" w:tplc="CC76762A" w:tentative="1">
      <w:start w:val="1"/>
      <w:numFmt w:val="bullet"/>
      <w:lvlText w:val=""/>
      <w:lvlJc w:val="left"/>
      <w:pPr>
        <w:tabs>
          <w:tab w:val="num" w:pos="2880"/>
        </w:tabs>
        <w:ind w:left="2880" w:hanging="360"/>
      </w:pPr>
      <w:rPr>
        <w:rFonts w:ascii="Symbol" w:hAnsi="Symbol" w:hint="default"/>
      </w:rPr>
    </w:lvl>
    <w:lvl w:ilvl="4" w:tplc="B2E440DC" w:tentative="1">
      <w:start w:val="1"/>
      <w:numFmt w:val="bullet"/>
      <w:lvlText w:val=""/>
      <w:lvlJc w:val="left"/>
      <w:pPr>
        <w:tabs>
          <w:tab w:val="num" w:pos="3600"/>
        </w:tabs>
        <w:ind w:left="3600" w:hanging="360"/>
      </w:pPr>
      <w:rPr>
        <w:rFonts w:ascii="Symbol" w:hAnsi="Symbol" w:hint="default"/>
      </w:rPr>
    </w:lvl>
    <w:lvl w:ilvl="5" w:tplc="ABFC6912" w:tentative="1">
      <w:start w:val="1"/>
      <w:numFmt w:val="bullet"/>
      <w:lvlText w:val=""/>
      <w:lvlJc w:val="left"/>
      <w:pPr>
        <w:tabs>
          <w:tab w:val="num" w:pos="4320"/>
        </w:tabs>
        <w:ind w:left="4320" w:hanging="360"/>
      </w:pPr>
      <w:rPr>
        <w:rFonts w:ascii="Symbol" w:hAnsi="Symbol" w:hint="default"/>
      </w:rPr>
    </w:lvl>
    <w:lvl w:ilvl="6" w:tplc="2F00767C" w:tentative="1">
      <w:start w:val="1"/>
      <w:numFmt w:val="bullet"/>
      <w:lvlText w:val=""/>
      <w:lvlJc w:val="left"/>
      <w:pPr>
        <w:tabs>
          <w:tab w:val="num" w:pos="5040"/>
        </w:tabs>
        <w:ind w:left="5040" w:hanging="360"/>
      </w:pPr>
      <w:rPr>
        <w:rFonts w:ascii="Symbol" w:hAnsi="Symbol" w:hint="default"/>
      </w:rPr>
    </w:lvl>
    <w:lvl w:ilvl="7" w:tplc="E9BA3F42" w:tentative="1">
      <w:start w:val="1"/>
      <w:numFmt w:val="bullet"/>
      <w:lvlText w:val=""/>
      <w:lvlJc w:val="left"/>
      <w:pPr>
        <w:tabs>
          <w:tab w:val="num" w:pos="5760"/>
        </w:tabs>
        <w:ind w:left="5760" w:hanging="360"/>
      </w:pPr>
      <w:rPr>
        <w:rFonts w:ascii="Symbol" w:hAnsi="Symbol" w:hint="default"/>
      </w:rPr>
    </w:lvl>
    <w:lvl w:ilvl="8" w:tplc="2780AFA2" w:tentative="1">
      <w:start w:val="1"/>
      <w:numFmt w:val="bullet"/>
      <w:lvlText w:val=""/>
      <w:lvlJc w:val="left"/>
      <w:pPr>
        <w:tabs>
          <w:tab w:val="num" w:pos="6480"/>
        </w:tabs>
        <w:ind w:left="6480" w:hanging="360"/>
      </w:pPr>
      <w:rPr>
        <w:rFonts w:ascii="Symbol" w:hAnsi="Symbol" w:hint="default"/>
      </w:rPr>
    </w:lvl>
  </w:abstractNum>
  <w:abstractNum w:abstractNumId="430" w15:restartNumberingAfterBreak="0">
    <w:nsid w:val="79A9289C"/>
    <w:multiLevelType w:val="hybridMultilevel"/>
    <w:tmpl w:val="1BA8748C"/>
    <w:lvl w:ilvl="0" w:tplc="B3D0C242">
      <w:start w:val="1"/>
      <w:numFmt w:val="bullet"/>
      <w:pStyle w:val="ListBullet"/>
      <w:lvlText w:val=""/>
      <w:lvlPicBulletId w:val="2"/>
      <w:lvlJc w:val="left"/>
      <w:pPr>
        <w:ind w:left="720" w:hanging="360"/>
      </w:pPr>
      <w:rPr>
        <w:rFonts w:ascii="Symbol" w:hAnsi="Symbol" w:hint="default"/>
        <w:color w:val="auto"/>
        <w:position w:val="-4"/>
        <w:sz w:val="20"/>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1" w15:restartNumberingAfterBreak="0">
    <w:nsid w:val="79BB434F"/>
    <w:multiLevelType w:val="hybridMultilevel"/>
    <w:tmpl w:val="DAAEBE64"/>
    <w:lvl w:ilvl="0" w:tplc="BDEEDD18">
      <w:start w:val="1"/>
      <w:numFmt w:val="bullet"/>
      <w:lvlText w:val=""/>
      <w:lvlPicBulletId w:val="3"/>
      <w:lvlJc w:val="left"/>
      <w:pPr>
        <w:ind w:left="720" w:hanging="360"/>
      </w:pPr>
      <w:rPr>
        <w:rFonts w:ascii="Symbol" w:hAnsi="Symbol" w:hint="default"/>
        <w:color w:val="FFFF00"/>
        <w:position w:val="-4"/>
        <w:sz w:val="2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2" w15:restartNumberingAfterBreak="0">
    <w:nsid w:val="79EA67E9"/>
    <w:multiLevelType w:val="hybridMultilevel"/>
    <w:tmpl w:val="4B7416F2"/>
    <w:lvl w:ilvl="0" w:tplc="B69AD670">
      <w:start w:val="1"/>
      <w:numFmt w:val="bullet"/>
      <w:pStyle w:val="Bullet1Continued"/>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3" w15:restartNumberingAfterBreak="0">
    <w:nsid w:val="79F036F6"/>
    <w:multiLevelType w:val="hybridMultilevel"/>
    <w:tmpl w:val="9A1CA0DC"/>
    <w:lvl w:ilvl="0" w:tplc="5BECEA76">
      <w:start w:val="1"/>
      <w:numFmt w:val="bullet"/>
      <w:lvlText w:val=""/>
      <w:lvlPicBulletId w:val="2"/>
      <w:lvlJc w:val="left"/>
      <w:pPr>
        <w:ind w:left="720" w:hanging="360"/>
      </w:pPr>
      <w:rPr>
        <w:rFonts w:ascii="Symbol" w:hAnsi="Symbol" w:hint="default"/>
        <w:color w:val="auto"/>
        <w:position w:val="-4"/>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4" w15:restartNumberingAfterBreak="0">
    <w:nsid w:val="7A58532D"/>
    <w:multiLevelType w:val="hybridMultilevel"/>
    <w:tmpl w:val="25243264"/>
    <w:lvl w:ilvl="0" w:tplc="04090001">
      <w:start w:val="1"/>
      <w:numFmt w:val="bullet"/>
      <w:lvlText w:val=""/>
      <w:lvlJc w:val="left"/>
      <w:pPr>
        <w:ind w:left="1080" w:hanging="360"/>
      </w:pPr>
      <w:rPr>
        <w:rFonts w:ascii="Symbol" w:hAnsi="Symbol" w:hint="default"/>
        <w:color w:val="auto"/>
        <w:position w:val="-4"/>
        <w:sz w:val="20"/>
      </w:rPr>
    </w:lvl>
    <w:lvl w:ilvl="1" w:tplc="04090003">
      <w:start w:val="1"/>
      <w:numFmt w:val="bullet"/>
      <w:lvlText w:val="o"/>
      <w:lvlJc w:val="left"/>
      <w:pPr>
        <w:ind w:left="1800" w:hanging="360"/>
      </w:pPr>
      <w:rPr>
        <w:rFonts w:ascii="Courier New" w:hAnsi="Courier New" w:cs="Courier New" w:hint="default"/>
      </w:rPr>
    </w:lvl>
    <w:lvl w:ilvl="2" w:tplc="04090001">
      <w:start w:val="1"/>
      <w:numFmt w:val="bullet"/>
      <w:lvlText w:val=""/>
      <w:lvlJc w:val="left"/>
      <w:pPr>
        <w:ind w:left="2520" w:hanging="360"/>
      </w:pPr>
      <w:rPr>
        <w:rFonts w:ascii="Symbol" w:hAnsi="Symbol" w:hint="default"/>
      </w:rPr>
    </w:lvl>
    <w:lvl w:ilvl="3" w:tplc="A2DA31C8">
      <w:numFmt w:val="bullet"/>
      <w:lvlText w:val="•"/>
      <w:lvlJc w:val="left"/>
      <w:pPr>
        <w:ind w:left="3240" w:hanging="360"/>
      </w:pPr>
      <w:rPr>
        <w:rFonts w:ascii="Times New Roman" w:eastAsia="Times New Roman" w:hAnsi="Times New Roman" w:cs="Times New Roman"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5" w15:restartNumberingAfterBreak="0">
    <w:nsid w:val="7AED252D"/>
    <w:multiLevelType w:val="hybridMultilevel"/>
    <w:tmpl w:val="3D1853AE"/>
    <w:lvl w:ilvl="0" w:tplc="DFA0A91A">
      <w:start w:val="1"/>
      <w:numFmt w:val="bullet"/>
      <w:lvlText w:val=""/>
      <w:lvlPicBulletId w:val="1"/>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36" w15:restartNumberingAfterBreak="0">
    <w:nsid w:val="7B3026BF"/>
    <w:multiLevelType w:val="hybridMultilevel"/>
    <w:tmpl w:val="928EEEA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7" w15:restartNumberingAfterBreak="0">
    <w:nsid w:val="7B5820F9"/>
    <w:multiLevelType w:val="hybridMultilevel"/>
    <w:tmpl w:val="FE8ABD1E"/>
    <w:lvl w:ilvl="0" w:tplc="DFA0A91A">
      <w:start w:val="1"/>
      <w:numFmt w:val="bullet"/>
      <w:lvlText w:val=""/>
      <w:lvlPicBulletId w:val="1"/>
      <w:lvlJc w:val="left"/>
      <w:pPr>
        <w:tabs>
          <w:tab w:val="num" w:pos="990"/>
        </w:tabs>
        <w:ind w:left="990" w:hanging="360"/>
      </w:pPr>
      <w:rPr>
        <w:rFonts w:ascii="Symbol" w:hAnsi="Symbol" w:hint="default"/>
      </w:rPr>
    </w:lvl>
    <w:lvl w:ilvl="1" w:tplc="C396E0C2" w:tentative="1">
      <w:start w:val="1"/>
      <w:numFmt w:val="bullet"/>
      <w:lvlText w:val=""/>
      <w:lvlJc w:val="left"/>
      <w:pPr>
        <w:tabs>
          <w:tab w:val="num" w:pos="1710"/>
        </w:tabs>
        <w:ind w:left="1710" w:hanging="360"/>
      </w:pPr>
      <w:rPr>
        <w:rFonts w:ascii="Symbol" w:hAnsi="Symbol" w:hint="default"/>
      </w:rPr>
    </w:lvl>
    <w:lvl w:ilvl="2" w:tplc="35D45146" w:tentative="1">
      <w:start w:val="1"/>
      <w:numFmt w:val="bullet"/>
      <w:lvlText w:val=""/>
      <w:lvlJc w:val="left"/>
      <w:pPr>
        <w:tabs>
          <w:tab w:val="num" w:pos="2430"/>
        </w:tabs>
        <w:ind w:left="2430" w:hanging="360"/>
      </w:pPr>
      <w:rPr>
        <w:rFonts w:ascii="Symbol" w:hAnsi="Symbol" w:hint="default"/>
      </w:rPr>
    </w:lvl>
    <w:lvl w:ilvl="3" w:tplc="64F233EE" w:tentative="1">
      <w:start w:val="1"/>
      <w:numFmt w:val="bullet"/>
      <w:lvlText w:val=""/>
      <w:lvlJc w:val="left"/>
      <w:pPr>
        <w:tabs>
          <w:tab w:val="num" w:pos="3150"/>
        </w:tabs>
        <w:ind w:left="3150" w:hanging="360"/>
      </w:pPr>
      <w:rPr>
        <w:rFonts w:ascii="Symbol" w:hAnsi="Symbol" w:hint="default"/>
      </w:rPr>
    </w:lvl>
    <w:lvl w:ilvl="4" w:tplc="99C0D3F8" w:tentative="1">
      <w:start w:val="1"/>
      <w:numFmt w:val="bullet"/>
      <w:lvlText w:val=""/>
      <w:lvlJc w:val="left"/>
      <w:pPr>
        <w:tabs>
          <w:tab w:val="num" w:pos="3870"/>
        </w:tabs>
        <w:ind w:left="3870" w:hanging="360"/>
      </w:pPr>
      <w:rPr>
        <w:rFonts w:ascii="Symbol" w:hAnsi="Symbol" w:hint="default"/>
      </w:rPr>
    </w:lvl>
    <w:lvl w:ilvl="5" w:tplc="4EDA6EEC" w:tentative="1">
      <w:start w:val="1"/>
      <w:numFmt w:val="bullet"/>
      <w:lvlText w:val=""/>
      <w:lvlJc w:val="left"/>
      <w:pPr>
        <w:tabs>
          <w:tab w:val="num" w:pos="4590"/>
        </w:tabs>
        <w:ind w:left="4590" w:hanging="360"/>
      </w:pPr>
      <w:rPr>
        <w:rFonts w:ascii="Symbol" w:hAnsi="Symbol" w:hint="default"/>
      </w:rPr>
    </w:lvl>
    <w:lvl w:ilvl="6" w:tplc="CF72EE88" w:tentative="1">
      <w:start w:val="1"/>
      <w:numFmt w:val="bullet"/>
      <w:lvlText w:val=""/>
      <w:lvlJc w:val="left"/>
      <w:pPr>
        <w:tabs>
          <w:tab w:val="num" w:pos="5310"/>
        </w:tabs>
        <w:ind w:left="5310" w:hanging="360"/>
      </w:pPr>
      <w:rPr>
        <w:rFonts w:ascii="Symbol" w:hAnsi="Symbol" w:hint="default"/>
      </w:rPr>
    </w:lvl>
    <w:lvl w:ilvl="7" w:tplc="883A8B1C" w:tentative="1">
      <w:start w:val="1"/>
      <w:numFmt w:val="bullet"/>
      <w:lvlText w:val=""/>
      <w:lvlJc w:val="left"/>
      <w:pPr>
        <w:tabs>
          <w:tab w:val="num" w:pos="6030"/>
        </w:tabs>
        <w:ind w:left="6030" w:hanging="360"/>
      </w:pPr>
      <w:rPr>
        <w:rFonts w:ascii="Symbol" w:hAnsi="Symbol" w:hint="default"/>
      </w:rPr>
    </w:lvl>
    <w:lvl w:ilvl="8" w:tplc="43B8556C" w:tentative="1">
      <w:start w:val="1"/>
      <w:numFmt w:val="bullet"/>
      <w:lvlText w:val=""/>
      <w:lvlJc w:val="left"/>
      <w:pPr>
        <w:tabs>
          <w:tab w:val="num" w:pos="6750"/>
        </w:tabs>
        <w:ind w:left="6750" w:hanging="360"/>
      </w:pPr>
      <w:rPr>
        <w:rFonts w:ascii="Symbol" w:hAnsi="Symbol" w:hint="default"/>
      </w:rPr>
    </w:lvl>
  </w:abstractNum>
  <w:abstractNum w:abstractNumId="438" w15:restartNumberingAfterBreak="0">
    <w:nsid w:val="7B5959AA"/>
    <w:multiLevelType w:val="hybridMultilevel"/>
    <w:tmpl w:val="4ACCCBB8"/>
    <w:lvl w:ilvl="0" w:tplc="727C85A4">
      <w:start w:val="1"/>
      <w:numFmt w:val="bullet"/>
      <w:lvlText w:val=""/>
      <w:lvlPicBulletId w:val="2"/>
      <w:lvlJc w:val="left"/>
      <w:pPr>
        <w:ind w:left="720" w:hanging="360"/>
      </w:pPr>
      <w:rPr>
        <w:rFonts w:ascii="Symbol" w:hAnsi="Symbol" w:hint="default"/>
        <w:color w:val="auto"/>
        <w:position w:val="-4"/>
        <w:sz w:val="20"/>
        <w:szCs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9" w15:restartNumberingAfterBreak="0">
    <w:nsid w:val="7B997AFC"/>
    <w:multiLevelType w:val="hybridMultilevel"/>
    <w:tmpl w:val="CAF24558"/>
    <w:lvl w:ilvl="0" w:tplc="23F61D70">
      <w:start w:val="1"/>
      <w:numFmt w:val="bullet"/>
      <w:lvlText w:val=""/>
      <w:lvlPicBulletId w:val="3"/>
      <w:lvlJc w:val="left"/>
      <w:pPr>
        <w:tabs>
          <w:tab w:val="num" w:pos="1080"/>
        </w:tabs>
        <w:ind w:left="1080" w:hanging="360"/>
      </w:pPr>
      <w:rPr>
        <w:rFonts w:ascii="Symbol" w:hAnsi="Symbol" w:hint="default"/>
        <w:color w:val="FFFF00"/>
        <w:position w:val="-4"/>
        <w:sz w:val="20"/>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40" w15:restartNumberingAfterBreak="0">
    <w:nsid w:val="7C190C39"/>
    <w:multiLevelType w:val="hybridMultilevel"/>
    <w:tmpl w:val="11345450"/>
    <w:lvl w:ilvl="0" w:tplc="9C341846">
      <w:start w:val="1"/>
      <w:numFmt w:val="bullet"/>
      <w:lvlText w:val="o"/>
      <w:lvlJc w:val="left"/>
      <w:pPr>
        <w:ind w:left="1080" w:hanging="360"/>
      </w:pPr>
      <w:rPr>
        <w:rFonts w:ascii="Courier New" w:hAnsi="Courier New" w:cs="Courier New" w:hint="default"/>
        <w:sz w:val="20"/>
        <w:szCs w:val="20"/>
      </w:rPr>
    </w:lvl>
    <w:lvl w:ilvl="1" w:tplc="04090005">
      <w:start w:val="1"/>
      <w:numFmt w:val="bullet"/>
      <w:lvlText w:val=""/>
      <w:lvlJc w:val="left"/>
      <w:pPr>
        <w:ind w:left="1800" w:hanging="360"/>
      </w:pPr>
      <w:rPr>
        <w:rFonts w:ascii="Wingdings" w:hAnsi="Wingdings"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41" w15:restartNumberingAfterBreak="0">
    <w:nsid w:val="7D487CCC"/>
    <w:multiLevelType w:val="hybridMultilevel"/>
    <w:tmpl w:val="FDEE4844"/>
    <w:lvl w:ilvl="0" w:tplc="5BECEA76">
      <w:start w:val="1"/>
      <w:numFmt w:val="bullet"/>
      <w:lvlText w:val=""/>
      <w:lvlPicBulletId w:val="2"/>
      <w:lvlJc w:val="left"/>
      <w:pPr>
        <w:ind w:left="360" w:hanging="360"/>
      </w:pPr>
      <w:rPr>
        <w:rFonts w:ascii="Symbol" w:hAnsi="Symbol" w:hint="default"/>
        <w:color w:val="auto"/>
        <w:position w:val="-4"/>
        <w:sz w:val="20"/>
        <w:szCs w:val="24"/>
      </w:rPr>
    </w:lvl>
    <w:lvl w:ilvl="1" w:tplc="04090003">
      <w:start w:val="1"/>
      <w:numFmt w:val="bullet"/>
      <w:lvlText w:val="o"/>
      <w:lvlJc w:val="left"/>
      <w:pPr>
        <w:ind w:left="1260" w:hanging="360"/>
      </w:pPr>
      <w:rPr>
        <w:rFonts w:ascii="Courier New" w:hAnsi="Courier New" w:cs="Courier New" w:hint="default"/>
      </w:rPr>
    </w:lvl>
    <w:lvl w:ilvl="2" w:tplc="04090005">
      <w:start w:val="1"/>
      <w:numFmt w:val="bullet"/>
      <w:lvlText w:val=""/>
      <w:lvlJc w:val="left"/>
      <w:pPr>
        <w:ind w:left="1980" w:hanging="360"/>
      </w:pPr>
      <w:rPr>
        <w:rFonts w:ascii="Wingdings" w:hAnsi="Wingdings" w:hint="default"/>
      </w:rPr>
    </w:lvl>
    <w:lvl w:ilvl="3" w:tplc="0409000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442" w15:restartNumberingAfterBreak="0">
    <w:nsid w:val="7D697C7C"/>
    <w:multiLevelType w:val="multilevel"/>
    <w:tmpl w:val="D4C6475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2"/>
      <w:lvlJc w:val="left"/>
      <w:pPr>
        <w:tabs>
          <w:tab w:val="num" w:pos="1440"/>
        </w:tabs>
        <w:ind w:left="1440" w:hanging="360"/>
      </w:pPr>
      <w:rPr>
        <w:rFonts w:ascii="Symbol" w:hAnsi="Symbol" w:hint="default"/>
        <w:color w:val="auto"/>
        <w:position w:val="-4"/>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3" w15:restartNumberingAfterBreak="0">
    <w:nsid w:val="7DF62530"/>
    <w:multiLevelType w:val="hybridMultilevel"/>
    <w:tmpl w:val="9482C1BC"/>
    <w:lvl w:ilvl="0" w:tplc="5BECEA76">
      <w:start w:val="1"/>
      <w:numFmt w:val="bullet"/>
      <w:lvlText w:val=""/>
      <w:lvlPicBulletId w:val="2"/>
      <w:lvlJc w:val="left"/>
      <w:pPr>
        <w:ind w:left="720" w:hanging="360"/>
      </w:pPr>
      <w:rPr>
        <w:rFonts w:ascii="Symbol" w:hAnsi="Symbol" w:hint="default"/>
        <w:color w:val="auto"/>
        <w:position w:val="-4"/>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4" w15:restartNumberingAfterBreak="0">
    <w:nsid w:val="7E421005"/>
    <w:multiLevelType w:val="multilevel"/>
    <w:tmpl w:val="8DCEA98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2"/>
      <w:lvlJc w:val="left"/>
      <w:pPr>
        <w:tabs>
          <w:tab w:val="num" w:pos="1440"/>
        </w:tabs>
        <w:ind w:left="1440" w:hanging="360"/>
      </w:pPr>
      <w:rPr>
        <w:rFonts w:ascii="Symbol" w:hAnsi="Symbol" w:hint="default"/>
        <w:color w:val="auto"/>
        <w:position w:val="-4"/>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5" w15:restartNumberingAfterBreak="0">
    <w:nsid w:val="7EDC17DC"/>
    <w:multiLevelType w:val="hybridMultilevel"/>
    <w:tmpl w:val="303CEA58"/>
    <w:lvl w:ilvl="0" w:tplc="B17EDA0E">
      <w:start w:val="1"/>
      <w:numFmt w:val="bullet"/>
      <w:lvlText w:val=""/>
      <w:lvlPicBulletId w:val="1"/>
      <w:lvlJc w:val="left"/>
      <w:pPr>
        <w:ind w:left="1800" w:hanging="360"/>
      </w:pPr>
      <w:rPr>
        <w:rFonts w:ascii="Symbol" w:hAnsi="Symbol" w:hint="default"/>
        <w:sz w:val="24"/>
        <w:szCs w:val="24"/>
      </w:rPr>
    </w:lvl>
    <w:lvl w:ilvl="1" w:tplc="DFA0A91A">
      <w:start w:val="1"/>
      <w:numFmt w:val="bullet"/>
      <w:lvlText w:val=""/>
      <w:lvlPicBulletId w:val="1"/>
      <w:lvlJc w:val="left"/>
      <w:pPr>
        <w:ind w:left="2520" w:hanging="360"/>
      </w:pPr>
      <w:rPr>
        <w:rFonts w:ascii="Symbol" w:hAnsi="Symbol"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46" w15:restartNumberingAfterBreak="0">
    <w:nsid w:val="7F244E1E"/>
    <w:multiLevelType w:val="hybridMultilevel"/>
    <w:tmpl w:val="45540DC4"/>
    <w:lvl w:ilvl="0" w:tplc="5BECEA76">
      <w:start w:val="1"/>
      <w:numFmt w:val="bullet"/>
      <w:lvlText w:val=""/>
      <w:lvlPicBulletId w:val="2"/>
      <w:lvlJc w:val="left"/>
      <w:pPr>
        <w:tabs>
          <w:tab w:val="num" w:pos="1440"/>
        </w:tabs>
        <w:ind w:left="1440" w:hanging="360"/>
      </w:pPr>
      <w:rPr>
        <w:rFonts w:ascii="Symbol" w:hAnsi="Symbol" w:hint="default"/>
        <w:color w:val="auto"/>
        <w:position w:val="-4"/>
        <w:sz w:val="20"/>
      </w:rPr>
    </w:lvl>
    <w:lvl w:ilvl="1" w:tplc="1E84248A">
      <w:start w:val="1"/>
      <w:numFmt w:val="lowerLetter"/>
      <w:lvlText w:val="%2."/>
      <w:lvlJc w:val="left"/>
      <w:pPr>
        <w:tabs>
          <w:tab w:val="num" w:pos="2160"/>
        </w:tabs>
        <w:ind w:left="2160" w:hanging="360"/>
      </w:pPr>
    </w:lvl>
    <w:lvl w:ilvl="2" w:tplc="36B66468" w:tentative="1">
      <w:start w:val="1"/>
      <w:numFmt w:val="lowerRoman"/>
      <w:lvlText w:val="%3."/>
      <w:lvlJc w:val="right"/>
      <w:pPr>
        <w:tabs>
          <w:tab w:val="num" w:pos="2880"/>
        </w:tabs>
        <w:ind w:left="2880" w:hanging="180"/>
      </w:pPr>
    </w:lvl>
    <w:lvl w:ilvl="3" w:tplc="3F4A67F8" w:tentative="1">
      <w:start w:val="1"/>
      <w:numFmt w:val="decimal"/>
      <w:lvlText w:val="%4."/>
      <w:lvlJc w:val="left"/>
      <w:pPr>
        <w:tabs>
          <w:tab w:val="num" w:pos="3600"/>
        </w:tabs>
        <w:ind w:left="3600" w:hanging="360"/>
      </w:pPr>
    </w:lvl>
    <w:lvl w:ilvl="4" w:tplc="0C94D5B2" w:tentative="1">
      <w:start w:val="1"/>
      <w:numFmt w:val="lowerLetter"/>
      <w:lvlText w:val="%5."/>
      <w:lvlJc w:val="left"/>
      <w:pPr>
        <w:tabs>
          <w:tab w:val="num" w:pos="4320"/>
        </w:tabs>
        <w:ind w:left="4320" w:hanging="360"/>
      </w:pPr>
    </w:lvl>
    <w:lvl w:ilvl="5" w:tplc="91C81946" w:tentative="1">
      <w:start w:val="1"/>
      <w:numFmt w:val="lowerRoman"/>
      <w:lvlText w:val="%6."/>
      <w:lvlJc w:val="right"/>
      <w:pPr>
        <w:tabs>
          <w:tab w:val="num" w:pos="5040"/>
        </w:tabs>
        <w:ind w:left="5040" w:hanging="180"/>
      </w:pPr>
    </w:lvl>
    <w:lvl w:ilvl="6" w:tplc="10A60D06" w:tentative="1">
      <w:start w:val="1"/>
      <w:numFmt w:val="decimal"/>
      <w:lvlText w:val="%7."/>
      <w:lvlJc w:val="left"/>
      <w:pPr>
        <w:tabs>
          <w:tab w:val="num" w:pos="5760"/>
        </w:tabs>
        <w:ind w:left="5760" w:hanging="360"/>
      </w:pPr>
    </w:lvl>
    <w:lvl w:ilvl="7" w:tplc="0B785AD0" w:tentative="1">
      <w:start w:val="1"/>
      <w:numFmt w:val="lowerLetter"/>
      <w:lvlText w:val="%8."/>
      <w:lvlJc w:val="left"/>
      <w:pPr>
        <w:tabs>
          <w:tab w:val="num" w:pos="6480"/>
        </w:tabs>
        <w:ind w:left="6480" w:hanging="360"/>
      </w:pPr>
    </w:lvl>
    <w:lvl w:ilvl="8" w:tplc="3CDAC7CC" w:tentative="1">
      <w:start w:val="1"/>
      <w:numFmt w:val="lowerRoman"/>
      <w:lvlText w:val="%9."/>
      <w:lvlJc w:val="right"/>
      <w:pPr>
        <w:tabs>
          <w:tab w:val="num" w:pos="7200"/>
        </w:tabs>
        <w:ind w:left="7200" w:hanging="180"/>
      </w:pPr>
    </w:lvl>
  </w:abstractNum>
  <w:abstractNum w:abstractNumId="447" w15:restartNumberingAfterBreak="0">
    <w:nsid w:val="7F9C69C9"/>
    <w:multiLevelType w:val="hybridMultilevel"/>
    <w:tmpl w:val="353A43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8" w15:restartNumberingAfterBreak="0">
    <w:nsid w:val="7F9E1B0C"/>
    <w:multiLevelType w:val="hybridMultilevel"/>
    <w:tmpl w:val="17128260"/>
    <w:lvl w:ilvl="0" w:tplc="365CF492">
      <w:start w:val="1"/>
      <w:numFmt w:val="bullet"/>
      <w:pStyle w:val="NoteYellowBullet"/>
      <w:lvlText w:val=""/>
      <w:lvlPicBulletId w:val="3"/>
      <w:lvlJc w:val="left"/>
      <w:pPr>
        <w:ind w:left="1800" w:hanging="360"/>
      </w:pPr>
      <w:rPr>
        <w:rFonts w:ascii="Symbol" w:hAnsi="Symbol" w:hint="default"/>
        <w:color w:val="FFFF00"/>
        <w:position w:val="-4"/>
        <w:sz w:val="20"/>
        <w:szCs w:val="24"/>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49" w15:restartNumberingAfterBreak="0">
    <w:nsid w:val="7FDA1D8C"/>
    <w:multiLevelType w:val="hybridMultilevel"/>
    <w:tmpl w:val="8EDABF54"/>
    <w:lvl w:ilvl="0" w:tplc="DFA0A91A">
      <w:start w:val="1"/>
      <w:numFmt w:val="bullet"/>
      <w:lvlText w:val=""/>
      <w:lvlPicBulletId w:val="1"/>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0" w15:restartNumberingAfterBreak="0">
    <w:nsid w:val="7FF10BA0"/>
    <w:multiLevelType w:val="hybridMultilevel"/>
    <w:tmpl w:val="58E6D656"/>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390"/>
  </w:num>
  <w:num w:numId="2">
    <w:abstractNumId w:val="48"/>
  </w:num>
  <w:num w:numId="3">
    <w:abstractNumId w:val="406"/>
  </w:num>
  <w:num w:numId="4">
    <w:abstractNumId w:val="185"/>
  </w:num>
  <w:num w:numId="5">
    <w:abstractNumId w:val="119"/>
  </w:num>
  <w:num w:numId="6">
    <w:abstractNumId w:val="198"/>
  </w:num>
  <w:num w:numId="7">
    <w:abstractNumId w:val="279"/>
  </w:num>
  <w:num w:numId="8">
    <w:abstractNumId w:val="194"/>
  </w:num>
  <w:num w:numId="9">
    <w:abstractNumId w:val="201"/>
  </w:num>
  <w:num w:numId="10">
    <w:abstractNumId w:val="410"/>
  </w:num>
  <w:num w:numId="11">
    <w:abstractNumId w:val="5"/>
  </w:num>
  <w:num w:numId="12">
    <w:abstractNumId w:val="4"/>
  </w:num>
  <w:num w:numId="13">
    <w:abstractNumId w:val="3"/>
  </w:num>
  <w:num w:numId="14">
    <w:abstractNumId w:val="2"/>
  </w:num>
  <w:num w:numId="15">
    <w:abstractNumId w:val="1"/>
  </w:num>
  <w:num w:numId="16">
    <w:abstractNumId w:val="0"/>
  </w:num>
  <w:num w:numId="17">
    <w:abstractNumId w:val="353"/>
  </w:num>
  <w:num w:numId="18">
    <w:abstractNumId w:val="329"/>
  </w:num>
  <w:num w:numId="19">
    <w:abstractNumId w:val="155"/>
  </w:num>
  <w:num w:numId="20">
    <w:abstractNumId w:val="284"/>
  </w:num>
  <w:num w:numId="21">
    <w:abstractNumId w:val="104"/>
  </w:num>
  <w:num w:numId="22">
    <w:abstractNumId w:val="341"/>
  </w:num>
  <w:num w:numId="23">
    <w:abstractNumId w:val="359"/>
  </w:num>
  <w:num w:numId="24">
    <w:abstractNumId w:val="204"/>
  </w:num>
  <w:num w:numId="25">
    <w:abstractNumId w:val="177"/>
  </w:num>
  <w:num w:numId="26">
    <w:abstractNumId w:val="299"/>
  </w:num>
  <w:num w:numId="27">
    <w:abstractNumId w:val="432"/>
  </w:num>
  <w:num w:numId="28">
    <w:abstractNumId w:val="32"/>
  </w:num>
  <w:num w:numId="29">
    <w:abstractNumId w:val="233"/>
  </w:num>
  <w:num w:numId="30">
    <w:abstractNumId w:val="6"/>
    <w:lvlOverride w:ilvl="0">
      <w:startOverride w:val="1"/>
    </w:lvlOverride>
  </w:num>
  <w:num w:numId="31">
    <w:abstractNumId w:val="83"/>
  </w:num>
  <w:num w:numId="32">
    <w:abstractNumId w:val="437"/>
  </w:num>
  <w:num w:numId="33">
    <w:abstractNumId w:val="267"/>
  </w:num>
  <w:num w:numId="34">
    <w:abstractNumId w:val="326"/>
  </w:num>
  <w:num w:numId="35">
    <w:abstractNumId w:val="368"/>
  </w:num>
  <w:num w:numId="36">
    <w:abstractNumId w:val="290"/>
  </w:num>
  <w:num w:numId="37">
    <w:abstractNumId w:val="429"/>
  </w:num>
  <w:num w:numId="38">
    <w:abstractNumId w:val="72"/>
  </w:num>
  <w:num w:numId="39">
    <w:abstractNumId w:val="281"/>
  </w:num>
  <w:num w:numId="40">
    <w:abstractNumId w:val="164"/>
  </w:num>
  <w:num w:numId="41">
    <w:abstractNumId w:val="141"/>
  </w:num>
  <w:num w:numId="42">
    <w:abstractNumId w:val="337"/>
  </w:num>
  <w:num w:numId="43">
    <w:abstractNumId w:val="306"/>
  </w:num>
  <w:num w:numId="44">
    <w:abstractNumId w:val="6"/>
  </w:num>
  <w:num w:numId="45">
    <w:abstractNumId w:val="321"/>
  </w:num>
  <w:num w:numId="46">
    <w:abstractNumId w:val="117"/>
  </w:num>
  <w:num w:numId="47">
    <w:abstractNumId w:val="273"/>
  </w:num>
  <w:num w:numId="48">
    <w:abstractNumId w:val="268"/>
  </w:num>
  <w:num w:numId="49">
    <w:abstractNumId w:val="182"/>
  </w:num>
  <w:num w:numId="50">
    <w:abstractNumId w:val="46"/>
  </w:num>
  <w:num w:numId="51">
    <w:abstractNumId w:val="59"/>
  </w:num>
  <w:num w:numId="52">
    <w:abstractNumId w:val="227"/>
  </w:num>
  <w:num w:numId="53">
    <w:abstractNumId w:val="435"/>
  </w:num>
  <w:num w:numId="54">
    <w:abstractNumId w:val="160"/>
  </w:num>
  <w:num w:numId="55">
    <w:abstractNumId w:val="199"/>
  </w:num>
  <w:num w:numId="56">
    <w:abstractNumId w:val="309"/>
  </w:num>
  <w:num w:numId="57">
    <w:abstractNumId w:val="11"/>
  </w:num>
  <w:num w:numId="58">
    <w:abstractNumId w:val="68"/>
  </w:num>
  <w:num w:numId="59">
    <w:abstractNumId w:val="217"/>
  </w:num>
  <w:num w:numId="60">
    <w:abstractNumId w:val="430"/>
  </w:num>
  <w:num w:numId="61">
    <w:abstractNumId w:val="270"/>
  </w:num>
  <w:num w:numId="62">
    <w:abstractNumId w:val="183"/>
  </w:num>
  <w:num w:numId="63">
    <w:abstractNumId w:val="184"/>
  </w:num>
  <w:num w:numId="64">
    <w:abstractNumId w:val="287"/>
  </w:num>
  <w:num w:numId="65">
    <w:abstractNumId w:val="121"/>
  </w:num>
  <w:num w:numId="66">
    <w:abstractNumId w:val="142"/>
  </w:num>
  <w:num w:numId="67">
    <w:abstractNumId w:val="34"/>
  </w:num>
  <w:num w:numId="68">
    <w:abstractNumId w:val="75"/>
  </w:num>
  <w:num w:numId="69">
    <w:abstractNumId w:val="280"/>
  </w:num>
  <w:num w:numId="70">
    <w:abstractNumId w:val="16"/>
  </w:num>
  <w:num w:numId="71">
    <w:abstractNumId w:val="354"/>
  </w:num>
  <w:num w:numId="72">
    <w:abstractNumId w:val="323"/>
  </w:num>
  <w:num w:numId="73">
    <w:abstractNumId w:val="140"/>
  </w:num>
  <w:num w:numId="74">
    <w:abstractNumId w:val="158"/>
  </w:num>
  <w:num w:numId="75">
    <w:abstractNumId w:val="10"/>
  </w:num>
  <w:num w:numId="76">
    <w:abstractNumId w:val="308"/>
  </w:num>
  <w:num w:numId="77">
    <w:abstractNumId w:val="20"/>
  </w:num>
  <w:num w:numId="78">
    <w:abstractNumId w:val="271"/>
  </w:num>
  <w:num w:numId="79">
    <w:abstractNumId w:val="310"/>
  </w:num>
  <w:num w:numId="80">
    <w:abstractNumId w:val="402"/>
  </w:num>
  <w:num w:numId="81">
    <w:abstractNumId w:val="366"/>
  </w:num>
  <w:num w:numId="82">
    <w:abstractNumId w:val="276"/>
  </w:num>
  <w:num w:numId="83">
    <w:abstractNumId w:val="446"/>
  </w:num>
  <w:num w:numId="84">
    <w:abstractNumId w:val="360"/>
  </w:num>
  <w:num w:numId="85">
    <w:abstractNumId w:val="318"/>
  </w:num>
  <w:num w:numId="86">
    <w:abstractNumId w:val="357"/>
  </w:num>
  <w:num w:numId="87">
    <w:abstractNumId w:val="171"/>
  </w:num>
  <w:num w:numId="88">
    <w:abstractNumId w:val="231"/>
  </w:num>
  <w:num w:numId="89">
    <w:abstractNumId w:val="241"/>
  </w:num>
  <w:num w:numId="90">
    <w:abstractNumId w:val="9"/>
  </w:num>
  <w:num w:numId="91">
    <w:abstractNumId w:val="61"/>
  </w:num>
  <w:num w:numId="92">
    <w:abstractNumId w:val="15"/>
  </w:num>
  <w:num w:numId="93">
    <w:abstractNumId w:val="220"/>
  </w:num>
  <w:num w:numId="94">
    <w:abstractNumId w:val="332"/>
  </w:num>
  <w:num w:numId="95">
    <w:abstractNumId w:val="316"/>
  </w:num>
  <w:num w:numId="96">
    <w:abstractNumId w:val="373"/>
  </w:num>
  <w:num w:numId="97">
    <w:abstractNumId w:val="132"/>
  </w:num>
  <w:num w:numId="98">
    <w:abstractNumId w:val="269"/>
  </w:num>
  <w:num w:numId="99">
    <w:abstractNumId w:val="414"/>
  </w:num>
  <w:num w:numId="100">
    <w:abstractNumId w:val="179"/>
  </w:num>
  <w:num w:numId="101">
    <w:abstractNumId w:val="112"/>
  </w:num>
  <w:num w:numId="102">
    <w:abstractNumId w:val="228"/>
  </w:num>
  <w:num w:numId="103">
    <w:abstractNumId w:val="395"/>
  </w:num>
  <w:num w:numId="104">
    <w:abstractNumId w:val="286"/>
  </w:num>
  <w:num w:numId="105">
    <w:abstractNumId w:val="167"/>
  </w:num>
  <w:num w:numId="106">
    <w:abstractNumId w:val="346"/>
  </w:num>
  <w:num w:numId="107">
    <w:abstractNumId w:val="361"/>
  </w:num>
  <w:num w:numId="108">
    <w:abstractNumId w:val="311"/>
  </w:num>
  <w:num w:numId="109">
    <w:abstractNumId w:val="374"/>
  </w:num>
  <w:num w:numId="110">
    <w:abstractNumId w:val="338"/>
  </w:num>
  <w:num w:numId="111">
    <w:abstractNumId w:val="423"/>
  </w:num>
  <w:num w:numId="112">
    <w:abstractNumId w:val="387"/>
  </w:num>
  <w:num w:numId="113">
    <w:abstractNumId w:val="247"/>
  </w:num>
  <w:num w:numId="114">
    <w:abstractNumId w:val="431"/>
  </w:num>
  <w:num w:numId="115">
    <w:abstractNumId w:val="421"/>
  </w:num>
  <w:num w:numId="116">
    <w:abstractNumId w:val="190"/>
  </w:num>
  <w:num w:numId="117">
    <w:abstractNumId w:val="123"/>
  </w:num>
  <w:num w:numId="118">
    <w:abstractNumId w:val="125"/>
  </w:num>
  <w:num w:numId="119">
    <w:abstractNumId w:val="293"/>
  </w:num>
  <w:num w:numId="120">
    <w:abstractNumId w:val="403"/>
  </w:num>
  <w:num w:numId="121">
    <w:abstractNumId w:val="210"/>
  </w:num>
  <w:num w:numId="122">
    <w:abstractNumId w:val="101"/>
  </w:num>
  <w:num w:numId="123">
    <w:abstractNumId w:val="411"/>
  </w:num>
  <w:num w:numId="124">
    <w:abstractNumId w:val="405"/>
  </w:num>
  <w:num w:numId="125">
    <w:abstractNumId w:val="207"/>
  </w:num>
  <w:num w:numId="126">
    <w:abstractNumId w:val="106"/>
  </w:num>
  <w:num w:numId="127">
    <w:abstractNumId w:val="392"/>
  </w:num>
  <w:num w:numId="128">
    <w:abstractNumId w:val="13"/>
  </w:num>
  <w:num w:numId="129">
    <w:abstractNumId w:val="84"/>
  </w:num>
  <w:num w:numId="130">
    <w:abstractNumId w:val="397"/>
  </w:num>
  <w:num w:numId="131">
    <w:abstractNumId w:val="420"/>
  </w:num>
  <w:num w:numId="132">
    <w:abstractNumId w:val="274"/>
  </w:num>
  <w:num w:numId="133">
    <w:abstractNumId w:val="51"/>
  </w:num>
  <w:num w:numId="134">
    <w:abstractNumId w:val="229"/>
  </w:num>
  <w:num w:numId="135">
    <w:abstractNumId w:val="289"/>
  </w:num>
  <w:num w:numId="136">
    <w:abstractNumId w:val="381"/>
  </w:num>
  <w:num w:numId="137">
    <w:abstractNumId w:val="439"/>
  </w:num>
  <w:num w:numId="138">
    <w:abstractNumId w:val="297"/>
  </w:num>
  <w:num w:numId="139">
    <w:abstractNumId w:val="376"/>
  </w:num>
  <w:num w:numId="140">
    <w:abstractNumId w:val="102"/>
  </w:num>
  <w:num w:numId="141">
    <w:abstractNumId w:val="94"/>
  </w:num>
  <w:num w:numId="142">
    <w:abstractNumId w:val="295"/>
  </w:num>
  <w:num w:numId="143">
    <w:abstractNumId w:val="298"/>
  </w:num>
  <w:num w:numId="144">
    <w:abstractNumId w:val="319"/>
  </w:num>
  <w:num w:numId="145">
    <w:abstractNumId w:val="235"/>
  </w:num>
  <w:num w:numId="146">
    <w:abstractNumId w:val="149"/>
  </w:num>
  <w:num w:numId="147">
    <w:abstractNumId w:val="74"/>
  </w:num>
  <w:num w:numId="148">
    <w:abstractNumId w:val="449"/>
  </w:num>
  <w:num w:numId="149">
    <w:abstractNumId w:val="52"/>
  </w:num>
  <w:num w:numId="150">
    <w:abstractNumId w:val="223"/>
  </w:num>
  <w:num w:numId="151">
    <w:abstractNumId w:val="243"/>
  </w:num>
  <w:num w:numId="152">
    <w:abstractNumId w:val="282"/>
  </w:num>
  <w:num w:numId="153">
    <w:abstractNumId w:val="24"/>
  </w:num>
  <w:num w:numId="154">
    <w:abstractNumId w:val="261"/>
  </w:num>
  <w:num w:numId="155">
    <w:abstractNumId w:val="35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6">
    <w:abstractNumId w:val="18"/>
  </w:num>
  <w:num w:numId="157">
    <w:abstractNumId w:val="263"/>
  </w:num>
  <w:num w:numId="158">
    <w:abstractNumId w:val="349"/>
  </w:num>
  <w:num w:numId="159">
    <w:abstractNumId w:val="358"/>
  </w:num>
  <w:num w:numId="160">
    <w:abstractNumId w:val="169"/>
  </w:num>
  <w:num w:numId="161">
    <w:abstractNumId w:val="347"/>
  </w:num>
  <w:num w:numId="162">
    <w:abstractNumId w:val="114"/>
  </w:num>
  <w:num w:numId="163">
    <w:abstractNumId w:val="314"/>
  </w:num>
  <w:num w:numId="164">
    <w:abstractNumId w:val="427"/>
  </w:num>
  <w:num w:numId="165">
    <w:abstractNumId w:val="355"/>
  </w:num>
  <w:num w:numId="166">
    <w:abstractNumId w:val="92"/>
  </w:num>
  <w:num w:numId="167">
    <w:abstractNumId w:val="196"/>
  </w:num>
  <w:num w:numId="168">
    <w:abstractNumId w:val="89"/>
  </w:num>
  <w:num w:numId="169">
    <w:abstractNumId w:val="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0">
    <w:abstractNumId w:val="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1">
    <w:abstractNumId w:val="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2">
    <w:abstractNumId w:val="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3">
    <w:abstractNumId w:val="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4">
    <w:abstractNumId w:val="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5">
    <w:abstractNumId w:val="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6">
    <w:abstractNumId w:val="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7">
    <w:abstractNumId w:val="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8">
    <w:abstractNumId w:val="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9">
    <w:abstractNumId w:val="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0">
    <w:abstractNumId w:val="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1">
    <w:abstractNumId w:val="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2">
    <w:abstractNumId w:val="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3">
    <w:abstractNumId w:val="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4">
    <w:abstractNumId w:val="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5">
    <w:abstractNumId w:val="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6">
    <w:abstractNumId w:val="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7">
    <w:abstractNumId w:val="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8">
    <w:abstractNumId w:val="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9">
    <w:abstractNumId w:val="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0">
    <w:abstractNumId w:val="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1">
    <w:abstractNumId w:val="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2">
    <w:abstractNumId w:val="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3">
    <w:abstractNumId w:val="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4">
    <w:abstractNumId w:val="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5">
    <w:abstractNumId w:val="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6">
    <w:abstractNumId w:val="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7">
    <w:abstractNumId w:val="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8">
    <w:abstractNumId w:val="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9">
    <w:abstractNumId w:val="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0">
    <w:abstractNumId w:val="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1">
    <w:abstractNumId w:val="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2">
    <w:abstractNumId w:val="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3">
    <w:abstractNumId w:val="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4">
    <w:abstractNumId w:val="313"/>
  </w:num>
  <w:num w:numId="205">
    <w:abstractNumId w:val="399"/>
  </w:num>
  <w:num w:numId="206">
    <w:abstractNumId w:val="250"/>
  </w:num>
  <w:num w:numId="207">
    <w:abstractNumId w:val="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8">
    <w:abstractNumId w:val="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9">
    <w:abstractNumId w:val="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0">
    <w:abstractNumId w:val="134"/>
  </w:num>
  <w:num w:numId="211">
    <w:abstractNumId w:val="116"/>
  </w:num>
  <w:num w:numId="212">
    <w:abstractNumId w:val="195"/>
  </w:num>
  <w:num w:numId="213">
    <w:abstractNumId w:val="226"/>
  </w:num>
  <w:num w:numId="214">
    <w:abstractNumId w:val="45"/>
  </w:num>
  <w:num w:numId="215">
    <w:abstractNumId w:val="294"/>
  </w:num>
  <w:num w:numId="216">
    <w:abstractNumId w:val="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7">
    <w:abstractNumId w:val="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8">
    <w:abstractNumId w:val="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9">
    <w:abstractNumId w:val="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0">
    <w:abstractNumId w:val="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1">
    <w:abstractNumId w:val="203"/>
  </w:num>
  <w:num w:numId="222">
    <w:abstractNumId w:val="153"/>
  </w:num>
  <w:num w:numId="223">
    <w:abstractNumId w:val="222"/>
  </w:num>
  <w:num w:numId="224">
    <w:abstractNumId w:val="253"/>
  </w:num>
  <w:num w:numId="225">
    <w:abstractNumId w:val="188"/>
  </w:num>
  <w:num w:numId="226">
    <w:abstractNumId w:val="244"/>
  </w:num>
  <w:num w:numId="227">
    <w:abstractNumId w:val="304"/>
  </w:num>
  <w:num w:numId="228">
    <w:abstractNumId w:val="19"/>
  </w:num>
  <w:num w:numId="229">
    <w:abstractNumId w:val="7"/>
  </w:num>
  <w:num w:numId="230">
    <w:abstractNumId w:val="138"/>
  </w:num>
  <w:num w:numId="231">
    <w:abstractNumId w:val="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2">
    <w:abstractNumId w:val="372"/>
  </w:num>
  <w:num w:numId="233">
    <w:abstractNumId w:val="322"/>
  </w:num>
  <w:num w:numId="234">
    <w:abstractNumId w:val="302"/>
  </w:num>
  <w:num w:numId="235">
    <w:abstractNumId w:val="428"/>
  </w:num>
  <w:num w:numId="236">
    <w:abstractNumId w:val="331"/>
  </w:num>
  <w:num w:numId="237">
    <w:abstractNumId w:val="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8">
    <w:abstractNumId w:val="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9">
    <w:abstractNumId w:val="375"/>
  </w:num>
  <w:num w:numId="240">
    <w:abstractNumId w:val="370"/>
  </w:num>
  <w:num w:numId="241">
    <w:abstractNumId w:val="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2">
    <w:abstractNumId w:val="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3">
    <w:abstractNumId w:val="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4">
    <w:abstractNumId w:val="6"/>
    <w:lvlOverride w:ilvl="0">
      <w:startOverride w:val="1"/>
    </w:lvlOverride>
  </w:num>
  <w:num w:numId="245">
    <w:abstractNumId w:val="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6">
    <w:abstractNumId w:val="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7">
    <w:abstractNumId w:val="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8">
    <w:abstractNumId w:val="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9">
    <w:abstractNumId w:val="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0">
    <w:abstractNumId w:val="6"/>
    <w:lvlOverride w:ilvl="0">
      <w:startOverride w:val="1"/>
    </w:lvlOverride>
  </w:num>
  <w:num w:numId="251">
    <w:abstractNumId w:val="205"/>
  </w:num>
  <w:num w:numId="252">
    <w:abstractNumId w:val="425"/>
  </w:num>
  <w:num w:numId="253">
    <w:abstractNumId w:val="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4">
    <w:abstractNumId w:val="192"/>
  </w:num>
  <w:num w:numId="255">
    <w:abstractNumId w:val="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6">
    <w:abstractNumId w:val="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7">
    <w:abstractNumId w:val="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8">
    <w:abstractNumId w:val="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9">
    <w:abstractNumId w:val="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0">
    <w:abstractNumId w:val="422"/>
  </w:num>
  <w:num w:numId="261">
    <w:abstractNumId w:val="305"/>
  </w:num>
  <w:num w:numId="262">
    <w:abstractNumId w:val="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3">
    <w:abstractNumId w:val="201"/>
  </w:num>
  <w:num w:numId="264">
    <w:abstractNumId w:val="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5">
    <w:abstractNumId w:val="127"/>
  </w:num>
  <w:num w:numId="266">
    <w:abstractNumId w:val="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7">
    <w:abstractNumId w:val="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8">
    <w:abstractNumId w:val="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9">
    <w:abstractNumId w:val="70"/>
  </w:num>
  <w:num w:numId="270">
    <w:abstractNumId w:val="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1">
    <w:abstractNumId w:val="57"/>
  </w:num>
  <w:num w:numId="272">
    <w:abstractNumId w:val="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3">
    <w:abstractNumId w:val="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4">
    <w:abstractNumId w:val="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5">
    <w:abstractNumId w:val="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6">
    <w:abstractNumId w:val="416"/>
  </w:num>
  <w:num w:numId="277">
    <w:abstractNumId w:val="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8">
    <w:abstractNumId w:val="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9">
    <w:abstractNumId w:val="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0">
    <w:abstractNumId w:val="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1">
    <w:abstractNumId w:val="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2">
    <w:abstractNumId w:val="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3">
    <w:abstractNumId w:val="202"/>
  </w:num>
  <w:num w:numId="284">
    <w:abstractNumId w:val="150"/>
  </w:num>
  <w:num w:numId="285">
    <w:abstractNumId w:val="193"/>
  </w:num>
  <w:num w:numId="286">
    <w:abstractNumId w:val="272"/>
  </w:num>
  <w:num w:numId="287">
    <w:abstractNumId w:val="382"/>
  </w:num>
  <w:num w:numId="288">
    <w:abstractNumId w:val="408"/>
  </w:num>
  <w:num w:numId="289">
    <w:abstractNumId w:val="49"/>
  </w:num>
  <w:num w:numId="290">
    <w:abstractNumId w:val="379"/>
  </w:num>
  <w:num w:numId="291">
    <w:abstractNumId w:val="312"/>
  </w:num>
  <w:num w:numId="292">
    <w:abstractNumId w:val="412"/>
  </w:num>
  <w:num w:numId="293">
    <w:abstractNumId w:val="328"/>
  </w:num>
  <w:num w:numId="294">
    <w:abstractNumId w:val="201"/>
  </w:num>
  <w:num w:numId="295">
    <w:abstractNumId w:val="129"/>
  </w:num>
  <w:num w:numId="296">
    <w:abstractNumId w:val="81"/>
  </w:num>
  <w:num w:numId="297">
    <w:abstractNumId w:val="147"/>
  </w:num>
  <w:num w:numId="298">
    <w:abstractNumId w:val="362"/>
  </w:num>
  <w:num w:numId="299">
    <w:abstractNumId w:val="76"/>
  </w:num>
  <w:num w:numId="300">
    <w:abstractNumId w:val="426"/>
  </w:num>
  <w:num w:numId="301">
    <w:abstractNumId w:val="259"/>
  </w:num>
  <w:num w:numId="302">
    <w:abstractNumId w:val="41"/>
  </w:num>
  <w:num w:numId="303">
    <w:abstractNumId w:val="126"/>
  </w:num>
  <w:num w:numId="304">
    <w:abstractNumId w:val="144"/>
  </w:num>
  <w:num w:numId="305">
    <w:abstractNumId w:val="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6">
    <w:abstractNumId w:val="315"/>
  </w:num>
  <w:num w:numId="307">
    <w:abstractNumId w:val="448"/>
  </w:num>
  <w:num w:numId="308">
    <w:abstractNumId w:val="443"/>
  </w:num>
  <w:num w:numId="309">
    <w:abstractNumId w:val="238"/>
  </w:num>
  <w:num w:numId="310">
    <w:abstractNumId w:val="378"/>
  </w:num>
  <w:num w:numId="311">
    <w:abstractNumId w:val="237"/>
  </w:num>
  <w:num w:numId="312">
    <w:abstractNumId w:val="67"/>
  </w:num>
  <w:num w:numId="313">
    <w:abstractNumId w:val="352"/>
  </w:num>
  <w:num w:numId="314">
    <w:abstractNumId w:val="38"/>
  </w:num>
  <w:num w:numId="315">
    <w:abstractNumId w:val="63"/>
  </w:num>
  <w:num w:numId="316">
    <w:abstractNumId w:val="383"/>
  </w:num>
  <w:num w:numId="317">
    <w:abstractNumId w:val="186"/>
  </w:num>
  <w:num w:numId="318">
    <w:abstractNumId w:val="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9">
    <w:abstractNumId w:val="50"/>
  </w:num>
  <w:num w:numId="320">
    <w:abstractNumId w:val="441"/>
  </w:num>
  <w:num w:numId="321">
    <w:abstractNumId w:val="103"/>
  </w:num>
  <w:num w:numId="322">
    <w:abstractNumId w:val="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3">
    <w:abstractNumId w:val="266"/>
  </w:num>
  <w:num w:numId="324">
    <w:abstractNumId w:val="291"/>
  </w:num>
  <w:num w:numId="325">
    <w:abstractNumId w:val="447"/>
  </w:num>
  <w:num w:numId="326">
    <w:abstractNumId w:val="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7">
    <w:abstractNumId w:val="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8">
    <w:abstractNumId w:val="109"/>
  </w:num>
  <w:num w:numId="329">
    <w:abstractNumId w:val="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0">
    <w:abstractNumId w:val="327"/>
  </w:num>
  <w:num w:numId="331">
    <w:abstractNumId w:val="285"/>
  </w:num>
  <w:num w:numId="332">
    <w:abstractNumId w:val="380"/>
  </w:num>
  <w:num w:numId="333">
    <w:abstractNumId w:val="54"/>
  </w:num>
  <w:num w:numId="334">
    <w:abstractNumId w:val="409"/>
  </w:num>
  <w:num w:numId="335">
    <w:abstractNumId w:val="292"/>
  </w:num>
  <w:num w:numId="336">
    <w:abstractNumId w:val="389"/>
  </w:num>
  <w:num w:numId="337">
    <w:abstractNumId w:val="200"/>
  </w:num>
  <w:num w:numId="338">
    <w:abstractNumId w:val="151"/>
  </w:num>
  <w:num w:numId="339">
    <w:abstractNumId w:val="407"/>
  </w:num>
  <w:num w:numId="340">
    <w:abstractNumId w:val="401"/>
  </w:num>
  <w:num w:numId="341">
    <w:abstractNumId w:val="232"/>
  </w:num>
  <w:num w:numId="342">
    <w:abstractNumId w:val="367"/>
  </w:num>
  <w:num w:numId="343">
    <w:abstractNumId w:val="256"/>
  </w:num>
  <w:num w:numId="344">
    <w:abstractNumId w:val="157"/>
  </w:num>
  <w:num w:numId="345">
    <w:abstractNumId w:val="20"/>
  </w:num>
  <w:num w:numId="346">
    <w:abstractNumId w:val="17"/>
  </w:num>
  <w:num w:numId="347">
    <w:abstractNumId w:val="22"/>
  </w:num>
  <w:num w:numId="348">
    <w:abstractNumId w:val="146"/>
  </w:num>
  <w:num w:numId="349">
    <w:abstractNumId w:val="334"/>
  </w:num>
  <w:num w:numId="350">
    <w:abstractNumId w:val="86"/>
  </w:num>
  <w:num w:numId="351">
    <w:abstractNumId w:val="136"/>
  </w:num>
  <w:num w:numId="352">
    <w:abstractNumId w:val="438"/>
  </w:num>
  <w:num w:numId="353">
    <w:abstractNumId w:val="91"/>
  </w:num>
  <w:num w:numId="354">
    <w:abstractNumId w:val="342"/>
  </w:num>
  <w:num w:numId="355">
    <w:abstractNumId w:val="145"/>
  </w:num>
  <w:num w:numId="356">
    <w:abstractNumId w:val="154"/>
  </w:num>
  <w:num w:numId="357">
    <w:abstractNumId w:val="23"/>
  </w:num>
  <w:num w:numId="358">
    <w:abstractNumId w:val="97"/>
  </w:num>
  <w:num w:numId="359">
    <w:abstractNumId w:val="21"/>
  </w:num>
  <w:num w:numId="360">
    <w:abstractNumId w:val="78"/>
  </w:num>
  <w:num w:numId="361">
    <w:abstractNumId w:val="65"/>
  </w:num>
  <w:num w:numId="362">
    <w:abstractNumId w:val="115"/>
  </w:num>
  <w:num w:numId="363">
    <w:abstractNumId w:val="39"/>
  </w:num>
  <w:num w:numId="364">
    <w:abstractNumId w:val="252"/>
  </w:num>
  <w:num w:numId="365">
    <w:abstractNumId w:val="131"/>
  </w:num>
  <w:num w:numId="366">
    <w:abstractNumId w:val="139"/>
  </w:num>
  <w:num w:numId="367">
    <w:abstractNumId w:val="385"/>
  </w:num>
  <w:num w:numId="368">
    <w:abstractNumId w:val="189"/>
  </w:num>
  <w:num w:numId="369">
    <w:abstractNumId w:val="82"/>
  </w:num>
  <w:num w:numId="370">
    <w:abstractNumId w:val="440"/>
  </w:num>
  <w:num w:numId="371">
    <w:abstractNumId w:val="236"/>
  </w:num>
  <w:num w:numId="372">
    <w:abstractNumId w:val="122"/>
  </w:num>
  <w:num w:numId="373">
    <w:abstractNumId w:val="156"/>
  </w:num>
  <w:num w:numId="374">
    <w:abstractNumId w:val="277"/>
  </w:num>
  <w:num w:numId="375">
    <w:abstractNumId w:val="170"/>
  </w:num>
  <w:num w:numId="376">
    <w:abstractNumId w:val="445"/>
  </w:num>
  <w:num w:numId="377">
    <w:abstractNumId w:val="187"/>
  </w:num>
  <w:num w:numId="378">
    <w:abstractNumId w:val="120"/>
  </w:num>
  <w:num w:numId="379">
    <w:abstractNumId w:val="88"/>
  </w:num>
  <w:num w:numId="380">
    <w:abstractNumId w:val="85"/>
  </w:num>
  <w:num w:numId="381">
    <w:abstractNumId w:val="152"/>
  </w:num>
  <w:num w:numId="382">
    <w:abstractNumId w:val="37"/>
  </w:num>
  <w:num w:numId="383">
    <w:abstractNumId w:val="246"/>
  </w:num>
  <w:num w:numId="384">
    <w:abstractNumId w:val="424"/>
  </w:num>
  <w:num w:numId="385">
    <w:abstractNumId w:val="219"/>
  </w:num>
  <w:num w:numId="386">
    <w:abstractNumId w:val="105"/>
  </w:num>
  <w:num w:numId="387">
    <w:abstractNumId w:val="251"/>
  </w:num>
  <w:num w:numId="388">
    <w:abstractNumId w:val="33"/>
  </w:num>
  <w:num w:numId="389">
    <w:abstractNumId w:val="249"/>
  </w:num>
  <w:num w:numId="390">
    <w:abstractNumId w:val="265"/>
  </w:num>
  <w:num w:numId="391">
    <w:abstractNumId w:val="99"/>
  </w:num>
  <w:num w:numId="392">
    <w:abstractNumId w:val="93"/>
  </w:num>
  <w:num w:numId="393">
    <w:abstractNumId w:val="350"/>
  </w:num>
  <w:num w:numId="394">
    <w:abstractNumId w:val="344"/>
  </w:num>
  <w:num w:numId="395">
    <w:abstractNumId w:val="413"/>
  </w:num>
  <w:num w:numId="396">
    <w:abstractNumId w:val="254"/>
  </w:num>
  <w:num w:numId="397">
    <w:abstractNumId w:val="60"/>
  </w:num>
  <w:num w:numId="398">
    <w:abstractNumId w:val="300"/>
  </w:num>
  <w:num w:numId="399">
    <w:abstractNumId w:val="377"/>
  </w:num>
  <w:num w:numId="400">
    <w:abstractNumId w:val="333"/>
  </w:num>
  <w:num w:numId="401">
    <w:abstractNumId w:val="418"/>
  </w:num>
  <w:num w:numId="402">
    <w:abstractNumId w:val="44"/>
  </w:num>
  <w:num w:numId="403">
    <w:abstractNumId w:val="248"/>
  </w:num>
  <w:num w:numId="404">
    <w:abstractNumId w:val="255"/>
  </w:num>
  <w:num w:numId="405">
    <w:abstractNumId w:val="224"/>
  </w:num>
  <w:num w:numId="406">
    <w:abstractNumId w:val="258"/>
  </w:num>
  <w:num w:numId="407">
    <w:abstractNumId w:val="53"/>
  </w:num>
  <w:num w:numId="408">
    <w:abstractNumId w:val="419"/>
  </w:num>
  <w:num w:numId="409">
    <w:abstractNumId w:val="320"/>
  </w:num>
  <w:num w:numId="410">
    <w:abstractNumId w:val="245"/>
  </w:num>
  <w:num w:numId="411">
    <w:abstractNumId w:val="159"/>
  </w:num>
  <w:num w:numId="412">
    <w:abstractNumId w:val="128"/>
  </w:num>
  <w:num w:numId="413">
    <w:abstractNumId w:val="191"/>
  </w:num>
  <w:num w:numId="414">
    <w:abstractNumId w:val="178"/>
  </w:num>
  <w:num w:numId="415">
    <w:abstractNumId w:val="133"/>
  </w:num>
  <w:num w:numId="416">
    <w:abstractNumId w:val="211"/>
  </w:num>
  <w:num w:numId="417">
    <w:abstractNumId w:val="172"/>
  </w:num>
  <w:num w:numId="418">
    <w:abstractNumId w:val="163"/>
  </w:num>
  <w:num w:numId="419">
    <w:abstractNumId w:val="215"/>
  </w:num>
  <w:num w:numId="420">
    <w:abstractNumId w:val="40"/>
  </w:num>
  <w:num w:numId="421">
    <w:abstractNumId w:val="365"/>
  </w:num>
  <w:num w:numId="422">
    <w:abstractNumId w:val="168"/>
  </w:num>
  <w:num w:numId="423">
    <w:abstractNumId w:val="433"/>
  </w:num>
  <w:num w:numId="424">
    <w:abstractNumId w:val="180"/>
  </w:num>
  <w:num w:numId="425">
    <w:abstractNumId w:val="278"/>
  </w:num>
  <w:num w:numId="426">
    <w:abstractNumId w:val="324"/>
  </w:num>
  <w:num w:numId="427">
    <w:abstractNumId w:val="434"/>
  </w:num>
  <w:num w:numId="428">
    <w:abstractNumId w:val="7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9">
    <w:abstractNumId w:val="396"/>
  </w:num>
  <w:num w:numId="430">
    <w:abstractNumId w:val="363"/>
  </w:num>
  <w:num w:numId="431">
    <w:abstractNumId w:val="96"/>
  </w:num>
  <w:num w:numId="432">
    <w:abstractNumId w:val="148"/>
  </w:num>
  <w:num w:numId="433">
    <w:abstractNumId w:val="325"/>
    <w:lvlOverride w:ilvl="0">
      <w:lvl w:ilvl="0">
        <w:numFmt w:val="lowerLetter"/>
        <w:lvlText w:val="%1."/>
        <w:lvlJc w:val="left"/>
      </w:lvl>
    </w:lvlOverride>
  </w:num>
  <w:num w:numId="434">
    <w:abstractNumId w:val="166"/>
  </w:num>
  <w:num w:numId="435">
    <w:abstractNumId w:val="317"/>
  </w:num>
  <w:num w:numId="436">
    <w:abstractNumId w:val="264"/>
  </w:num>
  <w:num w:numId="437">
    <w:abstractNumId w:val="47"/>
  </w:num>
  <w:num w:numId="438">
    <w:abstractNumId w:val="28"/>
  </w:num>
  <w:num w:numId="439">
    <w:abstractNumId w:val="124"/>
  </w:num>
  <w:num w:numId="440">
    <w:abstractNumId w:val="384"/>
  </w:num>
  <w:num w:numId="441">
    <w:abstractNumId w:val="71"/>
  </w:num>
  <w:num w:numId="442">
    <w:abstractNumId w:val="214"/>
  </w:num>
  <w:num w:numId="443">
    <w:abstractNumId w:val="239"/>
  </w:num>
  <w:num w:numId="444">
    <w:abstractNumId w:val="209"/>
  </w:num>
  <w:num w:numId="445">
    <w:abstractNumId w:val="234"/>
  </w:num>
  <w:num w:numId="446">
    <w:abstractNumId w:val="173"/>
  </w:num>
  <w:num w:numId="447">
    <w:abstractNumId w:val="118"/>
  </w:num>
  <w:num w:numId="448">
    <w:abstractNumId w:val="391"/>
  </w:num>
  <w:num w:numId="449">
    <w:abstractNumId w:val="43"/>
  </w:num>
  <w:num w:numId="450">
    <w:abstractNumId w:val="95"/>
  </w:num>
  <w:num w:numId="451">
    <w:abstractNumId w:val="275"/>
  </w:num>
  <w:num w:numId="452">
    <w:abstractNumId w:val="450"/>
  </w:num>
  <w:num w:numId="453">
    <w:abstractNumId w:val="283"/>
  </w:num>
  <w:num w:numId="454">
    <w:abstractNumId w:val="343"/>
  </w:num>
  <w:num w:numId="455">
    <w:abstractNumId w:val="364"/>
  </w:num>
  <w:num w:numId="456">
    <w:abstractNumId w:val="369"/>
  </w:num>
  <w:num w:numId="457">
    <w:abstractNumId w:val="143"/>
  </w:num>
  <w:num w:numId="458">
    <w:abstractNumId w:val="175"/>
  </w:num>
  <w:num w:numId="459">
    <w:abstractNumId w:val="330"/>
  </w:num>
  <w:num w:numId="460">
    <w:abstractNumId w:val="415"/>
  </w:num>
  <w:num w:numId="461">
    <w:abstractNumId w:val="20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2">
    <w:abstractNumId w:val="174"/>
  </w:num>
  <w:num w:numId="463">
    <w:abstractNumId w:val="340"/>
  </w:num>
  <w:num w:numId="464">
    <w:abstractNumId w:val="100"/>
  </w:num>
  <w:num w:numId="465">
    <w:abstractNumId w:val="197"/>
  </w:num>
  <w:num w:numId="466">
    <w:abstractNumId w:val="335"/>
  </w:num>
  <w:num w:numId="467">
    <w:abstractNumId w:val="110"/>
  </w:num>
  <w:num w:numId="468">
    <w:abstractNumId w:val="62"/>
  </w:num>
  <w:num w:numId="469">
    <w:abstractNumId w:val="242"/>
  </w:num>
  <w:num w:numId="470">
    <w:abstractNumId w:val="436"/>
  </w:num>
  <w:num w:numId="471">
    <w:abstractNumId w:val="260"/>
  </w:num>
  <w:num w:numId="472">
    <w:abstractNumId w:val="393"/>
  </w:num>
  <w:num w:numId="473">
    <w:abstractNumId w:val="301"/>
  </w:num>
  <w:num w:numId="474">
    <w:abstractNumId w:val="113"/>
  </w:num>
  <w:num w:numId="475">
    <w:abstractNumId w:val="69"/>
  </w:num>
  <w:num w:numId="476">
    <w:abstractNumId w:val="135"/>
  </w:num>
  <w:num w:numId="477">
    <w:abstractNumId w:val="296"/>
  </w:num>
  <w:num w:numId="478">
    <w:abstractNumId w:val="262"/>
  </w:num>
  <w:num w:numId="479">
    <w:abstractNumId w:val="107"/>
  </w:num>
  <w:num w:numId="480">
    <w:abstractNumId w:val="66"/>
  </w:num>
  <w:num w:numId="481">
    <w:abstractNumId w:val="176"/>
  </w:num>
  <w:num w:numId="482">
    <w:abstractNumId w:val="213"/>
  </w:num>
  <w:num w:numId="483">
    <w:abstractNumId w:val="87"/>
  </w:num>
  <w:num w:numId="484">
    <w:abstractNumId w:val="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5">
    <w:abstractNumId w:val="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6">
    <w:abstractNumId w:val="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7">
    <w:abstractNumId w:val="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8">
    <w:abstractNumId w:val="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9">
    <w:abstractNumId w:val="212"/>
  </w:num>
  <w:num w:numId="490">
    <w:abstractNumId w:val="79"/>
  </w:num>
  <w:num w:numId="491">
    <w:abstractNumId w:val="398"/>
  </w:num>
  <w:num w:numId="492">
    <w:abstractNumId w:val="181"/>
  </w:num>
  <w:num w:numId="493">
    <w:abstractNumId w:val="8"/>
  </w:num>
  <w:num w:numId="494">
    <w:abstractNumId w:val="386"/>
  </w:num>
  <w:num w:numId="495">
    <w:abstractNumId w:val="56"/>
  </w:num>
  <w:num w:numId="496">
    <w:abstractNumId w:val="130"/>
  </w:num>
  <w:num w:numId="497">
    <w:abstractNumId w:val="98"/>
  </w:num>
  <w:num w:numId="498">
    <w:abstractNumId w:val="336"/>
  </w:num>
  <w:num w:numId="499">
    <w:abstractNumId w:val="388"/>
  </w:num>
  <w:num w:numId="500">
    <w:abstractNumId w:val="218"/>
  </w:num>
  <w:num w:numId="501">
    <w:abstractNumId w:val="400"/>
  </w:num>
  <w:num w:numId="502">
    <w:abstractNumId w:val="111"/>
  </w:num>
  <w:num w:numId="503">
    <w:abstractNumId w:val="137"/>
  </w:num>
  <w:num w:numId="504">
    <w:abstractNumId w:val="36"/>
  </w:num>
  <w:num w:numId="505">
    <w:abstractNumId w:val="108"/>
  </w:num>
  <w:num w:numId="506">
    <w:abstractNumId w:val="288"/>
  </w:num>
  <w:num w:numId="507">
    <w:abstractNumId w:val="394"/>
  </w:num>
  <w:num w:numId="508">
    <w:abstractNumId w:val="26"/>
  </w:num>
  <w:num w:numId="509">
    <w:abstractNumId w:val="371"/>
  </w:num>
  <w:num w:numId="510">
    <w:abstractNumId w:val="240"/>
  </w:num>
  <w:num w:numId="511">
    <w:abstractNumId w:val="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2">
    <w:abstractNumId w:val="206"/>
  </w:num>
  <w:num w:numId="513">
    <w:abstractNumId w:val="64"/>
  </w:num>
  <w:num w:numId="514">
    <w:abstractNumId w:val="35"/>
  </w:num>
  <w:num w:numId="515">
    <w:abstractNumId w:val="77"/>
  </w:num>
  <w:num w:numId="516">
    <w:abstractNumId w:val="58"/>
  </w:num>
  <w:num w:numId="517">
    <w:abstractNumId w:val="345"/>
  </w:num>
  <w:num w:numId="518">
    <w:abstractNumId w:val="30"/>
  </w:num>
  <w:num w:numId="519">
    <w:abstractNumId w:val="303"/>
  </w:num>
  <w:num w:numId="520">
    <w:abstractNumId w:val="404"/>
  </w:num>
  <w:num w:numId="521">
    <w:abstractNumId w:val="339"/>
  </w:num>
  <w:num w:numId="522">
    <w:abstractNumId w:val="27"/>
  </w:num>
  <w:num w:numId="523">
    <w:abstractNumId w:val="12"/>
  </w:num>
  <w:num w:numId="524">
    <w:abstractNumId w:val="444"/>
  </w:num>
  <w:num w:numId="525">
    <w:abstractNumId w:val="230"/>
  </w:num>
  <w:num w:numId="526">
    <w:abstractNumId w:val="216"/>
  </w:num>
  <w:num w:numId="527">
    <w:abstractNumId w:val="165"/>
  </w:num>
  <w:num w:numId="528">
    <w:abstractNumId w:val="14"/>
  </w:num>
  <w:num w:numId="529">
    <w:abstractNumId w:val="42"/>
  </w:num>
  <w:num w:numId="530">
    <w:abstractNumId w:val="442"/>
  </w:num>
  <w:num w:numId="531">
    <w:abstractNumId w:val="225"/>
  </w:num>
  <w:num w:numId="532">
    <w:abstractNumId w:val="307"/>
  </w:num>
  <w:num w:numId="533">
    <w:abstractNumId w:val="356"/>
  </w:num>
  <w:num w:numId="534">
    <w:abstractNumId w:val="161"/>
  </w:num>
  <w:num w:numId="535">
    <w:abstractNumId w:val="162"/>
  </w:num>
  <w:num w:numId="536">
    <w:abstractNumId w:val="55"/>
  </w:num>
  <w:num w:numId="537">
    <w:abstractNumId w:val="73"/>
  </w:num>
  <w:num w:numId="538">
    <w:abstractNumId w:val="221"/>
  </w:num>
  <w:num w:numId="539">
    <w:abstractNumId w:val="257"/>
  </w:num>
  <w:num w:numId="540">
    <w:abstractNumId w:val="25"/>
  </w:num>
  <w:num w:numId="541">
    <w:abstractNumId w:val="90"/>
  </w:num>
  <w:num w:numId="542">
    <w:abstractNumId w:val="80"/>
  </w:num>
  <w:num w:numId="543">
    <w:abstractNumId w:val="417"/>
  </w:num>
  <w:num w:numId="544">
    <w:abstractNumId w:val="29"/>
  </w:num>
  <w:num w:numId="545">
    <w:abstractNumId w:val="348"/>
  </w:num>
  <w:num w:numId="546">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54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Wills, Cheryl G.,  OCC">
    <w15:presenceInfo w15:providerId="AD" w15:userId="S::Cheryl.Wills3@va.gov::93cdc162-9174-44f5-832c-d1665f020b60"/>
  </w15:person>
  <w15:person w15:author="Splan, Ryan (Liberty IT Solutions)">
    <w15:presenceInfo w15:providerId="AD" w15:userId="S::ryan.splan@va.gov::4dc3fecb-45ac-42c8-bc56-49452f6e44db"/>
  </w15:person>
  <w15:person w15:author="Tischer, Stephanie, VBASPT">
    <w15:presenceInfo w15:providerId="AD" w15:userId="S::stephanie.tischer@va.gov::1c2e08a3-4c9f-468a-a9b9-33e2a83ea5c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E52CE"/>
    <w:rsid w:val="00000152"/>
    <w:rsid w:val="0000022B"/>
    <w:rsid w:val="000015F4"/>
    <w:rsid w:val="00002118"/>
    <w:rsid w:val="0000218B"/>
    <w:rsid w:val="0000218D"/>
    <w:rsid w:val="00002926"/>
    <w:rsid w:val="00002FFA"/>
    <w:rsid w:val="0000325E"/>
    <w:rsid w:val="000032AE"/>
    <w:rsid w:val="0000398E"/>
    <w:rsid w:val="00003E8A"/>
    <w:rsid w:val="0000477B"/>
    <w:rsid w:val="0000568A"/>
    <w:rsid w:val="0000596C"/>
    <w:rsid w:val="00005BAE"/>
    <w:rsid w:val="00005FF2"/>
    <w:rsid w:val="0000600D"/>
    <w:rsid w:val="0000701D"/>
    <w:rsid w:val="000075E2"/>
    <w:rsid w:val="0000777A"/>
    <w:rsid w:val="00007B4F"/>
    <w:rsid w:val="00007D0D"/>
    <w:rsid w:val="00007DF6"/>
    <w:rsid w:val="00007E6B"/>
    <w:rsid w:val="0001011B"/>
    <w:rsid w:val="0001030E"/>
    <w:rsid w:val="000106E7"/>
    <w:rsid w:val="00010EE5"/>
    <w:rsid w:val="000116BB"/>
    <w:rsid w:val="000116DF"/>
    <w:rsid w:val="000123E1"/>
    <w:rsid w:val="00012D8E"/>
    <w:rsid w:val="00013A77"/>
    <w:rsid w:val="00013C9E"/>
    <w:rsid w:val="0001423C"/>
    <w:rsid w:val="0001440A"/>
    <w:rsid w:val="00014B6E"/>
    <w:rsid w:val="000152EA"/>
    <w:rsid w:val="000163E8"/>
    <w:rsid w:val="000165E2"/>
    <w:rsid w:val="0002068E"/>
    <w:rsid w:val="00020B84"/>
    <w:rsid w:val="00020C73"/>
    <w:rsid w:val="00020C88"/>
    <w:rsid w:val="00020F98"/>
    <w:rsid w:val="000212EB"/>
    <w:rsid w:val="00021DFE"/>
    <w:rsid w:val="00021F6B"/>
    <w:rsid w:val="000220E0"/>
    <w:rsid w:val="000223CF"/>
    <w:rsid w:val="000223F7"/>
    <w:rsid w:val="00022A21"/>
    <w:rsid w:val="00022B18"/>
    <w:rsid w:val="00022C1F"/>
    <w:rsid w:val="00022FF3"/>
    <w:rsid w:val="00024EF5"/>
    <w:rsid w:val="000250CA"/>
    <w:rsid w:val="0002556B"/>
    <w:rsid w:val="00025AB0"/>
    <w:rsid w:val="00025AD1"/>
    <w:rsid w:val="00025B49"/>
    <w:rsid w:val="00025C7F"/>
    <w:rsid w:val="00025CB7"/>
    <w:rsid w:val="00025F01"/>
    <w:rsid w:val="00026B02"/>
    <w:rsid w:val="0002721C"/>
    <w:rsid w:val="00027845"/>
    <w:rsid w:val="000300A0"/>
    <w:rsid w:val="00030C80"/>
    <w:rsid w:val="00030E6B"/>
    <w:rsid w:val="00030F0E"/>
    <w:rsid w:val="00032A60"/>
    <w:rsid w:val="00032EBB"/>
    <w:rsid w:val="00032FEA"/>
    <w:rsid w:val="00033034"/>
    <w:rsid w:val="00033230"/>
    <w:rsid w:val="0003402F"/>
    <w:rsid w:val="00034085"/>
    <w:rsid w:val="000346DF"/>
    <w:rsid w:val="00034CFE"/>
    <w:rsid w:val="00035477"/>
    <w:rsid w:val="0003637D"/>
    <w:rsid w:val="00036C8A"/>
    <w:rsid w:val="00037C04"/>
    <w:rsid w:val="00037DA2"/>
    <w:rsid w:val="0004077E"/>
    <w:rsid w:val="0004127C"/>
    <w:rsid w:val="00041644"/>
    <w:rsid w:val="0004193A"/>
    <w:rsid w:val="00042A93"/>
    <w:rsid w:val="00042D84"/>
    <w:rsid w:val="00042E1A"/>
    <w:rsid w:val="00043A08"/>
    <w:rsid w:val="00044900"/>
    <w:rsid w:val="00045C88"/>
    <w:rsid w:val="00046FB7"/>
    <w:rsid w:val="000472C9"/>
    <w:rsid w:val="00047E58"/>
    <w:rsid w:val="00047FDD"/>
    <w:rsid w:val="00052425"/>
    <w:rsid w:val="00052D74"/>
    <w:rsid w:val="00052F56"/>
    <w:rsid w:val="0005368A"/>
    <w:rsid w:val="00053922"/>
    <w:rsid w:val="00053A1C"/>
    <w:rsid w:val="00054130"/>
    <w:rsid w:val="00054BE4"/>
    <w:rsid w:val="00055032"/>
    <w:rsid w:val="000554B2"/>
    <w:rsid w:val="00055A85"/>
    <w:rsid w:val="00055EF5"/>
    <w:rsid w:val="00055F65"/>
    <w:rsid w:val="000565AF"/>
    <w:rsid w:val="0005736F"/>
    <w:rsid w:val="000579B8"/>
    <w:rsid w:val="0006000E"/>
    <w:rsid w:val="000602EF"/>
    <w:rsid w:val="0006047C"/>
    <w:rsid w:val="00060EDF"/>
    <w:rsid w:val="00061219"/>
    <w:rsid w:val="000614F4"/>
    <w:rsid w:val="00062134"/>
    <w:rsid w:val="00062FB9"/>
    <w:rsid w:val="00063144"/>
    <w:rsid w:val="000637E5"/>
    <w:rsid w:val="00063C9C"/>
    <w:rsid w:val="00064B5A"/>
    <w:rsid w:val="0006535F"/>
    <w:rsid w:val="00065FD9"/>
    <w:rsid w:val="00066038"/>
    <w:rsid w:val="00066949"/>
    <w:rsid w:val="000675B5"/>
    <w:rsid w:val="00067C75"/>
    <w:rsid w:val="0007033C"/>
    <w:rsid w:val="000704C6"/>
    <w:rsid w:val="00070E5D"/>
    <w:rsid w:val="00071000"/>
    <w:rsid w:val="000710A0"/>
    <w:rsid w:val="000712FE"/>
    <w:rsid w:val="00071B33"/>
    <w:rsid w:val="00071D61"/>
    <w:rsid w:val="00072CAD"/>
    <w:rsid w:val="000750A7"/>
    <w:rsid w:val="0007581A"/>
    <w:rsid w:val="00075D0D"/>
    <w:rsid w:val="0007648A"/>
    <w:rsid w:val="000764FB"/>
    <w:rsid w:val="00076649"/>
    <w:rsid w:val="0008083B"/>
    <w:rsid w:val="00080A89"/>
    <w:rsid w:val="000819A8"/>
    <w:rsid w:val="00082137"/>
    <w:rsid w:val="00082468"/>
    <w:rsid w:val="000829EC"/>
    <w:rsid w:val="00082C9E"/>
    <w:rsid w:val="00082DD0"/>
    <w:rsid w:val="00083188"/>
    <w:rsid w:val="00083271"/>
    <w:rsid w:val="000832B1"/>
    <w:rsid w:val="0008333C"/>
    <w:rsid w:val="00083C57"/>
    <w:rsid w:val="00084A46"/>
    <w:rsid w:val="0008522A"/>
    <w:rsid w:val="000854F6"/>
    <w:rsid w:val="00085827"/>
    <w:rsid w:val="0008588A"/>
    <w:rsid w:val="00085D66"/>
    <w:rsid w:val="00085DE4"/>
    <w:rsid w:val="000868D5"/>
    <w:rsid w:val="00086A98"/>
    <w:rsid w:val="00086D49"/>
    <w:rsid w:val="00087ACE"/>
    <w:rsid w:val="00087C64"/>
    <w:rsid w:val="00087D3F"/>
    <w:rsid w:val="00087FD4"/>
    <w:rsid w:val="00087FE4"/>
    <w:rsid w:val="0009004D"/>
    <w:rsid w:val="00090B50"/>
    <w:rsid w:val="000911D2"/>
    <w:rsid w:val="0009148A"/>
    <w:rsid w:val="0009167D"/>
    <w:rsid w:val="000923C6"/>
    <w:rsid w:val="00092A3A"/>
    <w:rsid w:val="00092B71"/>
    <w:rsid w:val="0009340F"/>
    <w:rsid w:val="00093598"/>
    <w:rsid w:val="00093660"/>
    <w:rsid w:val="000945E7"/>
    <w:rsid w:val="00094897"/>
    <w:rsid w:val="000949C4"/>
    <w:rsid w:val="00094CFF"/>
    <w:rsid w:val="000956A2"/>
    <w:rsid w:val="00095BED"/>
    <w:rsid w:val="00095D29"/>
    <w:rsid w:val="00095F2A"/>
    <w:rsid w:val="0009760C"/>
    <w:rsid w:val="00097CC5"/>
    <w:rsid w:val="00097FA0"/>
    <w:rsid w:val="000A0199"/>
    <w:rsid w:val="000A07AC"/>
    <w:rsid w:val="000A0888"/>
    <w:rsid w:val="000A12C9"/>
    <w:rsid w:val="000A1A80"/>
    <w:rsid w:val="000A2E4A"/>
    <w:rsid w:val="000A3170"/>
    <w:rsid w:val="000A31FA"/>
    <w:rsid w:val="000A3A78"/>
    <w:rsid w:val="000A4683"/>
    <w:rsid w:val="000A4718"/>
    <w:rsid w:val="000A4ADF"/>
    <w:rsid w:val="000A5186"/>
    <w:rsid w:val="000A5CEE"/>
    <w:rsid w:val="000A6689"/>
    <w:rsid w:val="000A6821"/>
    <w:rsid w:val="000A7881"/>
    <w:rsid w:val="000A78D3"/>
    <w:rsid w:val="000A7A73"/>
    <w:rsid w:val="000A7E03"/>
    <w:rsid w:val="000A7F21"/>
    <w:rsid w:val="000B027A"/>
    <w:rsid w:val="000B0670"/>
    <w:rsid w:val="000B081A"/>
    <w:rsid w:val="000B0939"/>
    <w:rsid w:val="000B1E32"/>
    <w:rsid w:val="000B1F4A"/>
    <w:rsid w:val="000B219A"/>
    <w:rsid w:val="000B219F"/>
    <w:rsid w:val="000B270A"/>
    <w:rsid w:val="000B2E0D"/>
    <w:rsid w:val="000B3024"/>
    <w:rsid w:val="000B3904"/>
    <w:rsid w:val="000B3CC5"/>
    <w:rsid w:val="000B449C"/>
    <w:rsid w:val="000B49CB"/>
    <w:rsid w:val="000B4C00"/>
    <w:rsid w:val="000B557D"/>
    <w:rsid w:val="000B57EA"/>
    <w:rsid w:val="000B5CC3"/>
    <w:rsid w:val="000B600B"/>
    <w:rsid w:val="000B6513"/>
    <w:rsid w:val="000B70B6"/>
    <w:rsid w:val="000B72DD"/>
    <w:rsid w:val="000B767C"/>
    <w:rsid w:val="000C05BD"/>
    <w:rsid w:val="000C08B3"/>
    <w:rsid w:val="000C0943"/>
    <w:rsid w:val="000C0DCA"/>
    <w:rsid w:val="000C1014"/>
    <w:rsid w:val="000C103D"/>
    <w:rsid w:val="000C1054"/>
    <w:rsid w:val="000C10FF"/>
    <w:rsid w:val="000C1B01"/>
    <w:rsid w:val="000C1EC1"/>
    <w:rsid w:val="000C2639"/>
    <w:rsid w:val="000C279F"/>
    <w:rsid w:val="000C27AA"/>
    <w:rsid w:val="000C28E8"/>
    <w:rsid w:val="000C2A13"/>
    <w:rsid w:val="000C2AD7"/>
    <w:rsid w:val="000C2BDF"/>
    <w:rsid w:val="000C2D15"/>
    <w:rsid w:val="000C323F"/>
    <w:rsid w:val="000C3674"/>
    <w:rsid w:val="000C3682"/>
    <w:rsid w:val="000C3A52"/>
    <w:rsid w:val="000C4069"/>
    <w:rsid w:val="000C50F1"/>
    <w:rsid w:val="000C54B9"/>
    <w:rsid w:val="000C60B5"/>
    <w:rsid w:val="000C6483"/>
    <w:rsid w:val="000C65C3"/>
    <w:rsid w:val="000C67CB"/>
    <w:rsid w:val="000C6C98"/>
    <w:rsid w:val="000C7186"/>
    <w:rsid w:val="000C7455"/>
    <w:rsid w:val="000C7EBF"/>
    <w:rsid w:val="000D0655"/>
    <w:rsid w:val="000D10F4"/>
    <w:rsid w:val="000D1651"/>
    <w:rsid w:val="000D25AB"/>
    <w:rsid w:val="000D3095"/>
    <w:rsid w:val="000D34C5"/>
    <w:rsid w:val="000D36C8"/>
    <w:rsid w:val="000D40E4"/>
    <w:rsid w:val="000D4B52"/>
    <w:rsid w:val="000D4B64"/>
    <w:rsid w:val="000D4D04"/>
    <w:rsid w:val="000D53F8"/>
    <w:rsid w:val="000D5B93"/>
    <w:rsid w:val="000D5D11"/>
    <w:rsid w:val="000D5DFF"/>
    <w:rsid w:val="000D60B3"/>
    <w:rsid w:val="000D70CD"/>
    <w:rsid w:val="000D7990"/>
    <w:rsid w:val="000E07D2"/>
    <w:rsid w:val="000E0DE8"/>
    <w:rsid w:val="000E0EDC"/>
    <w:rsid w:val="000E0FA6"/>
    <w:rsid w:val="000E1264"/>
    <w:rsid w:val="000E1307"/>
    <w:rsid w:val="000E164B"/>
    <w:rsid w:val="000E1656"/>
    <w:rsid w:val="000E257A"/>
    <w:rsid w:val="000E27B5"/>
    <w:rsid w:val="000E2B1F"/>
    <w:rsid w:val="000E2D92"/>
    <w:rsid w:val="000E30E0"/>
    <w:rsid w:val="000E3424"/>
    <w:rsid w:val="000E3E36"/>
    <w:rsid w:val="000E4A5D"/>
    <w:rsid w:val="000E55F7"/>
    <w:rsid w:val="000E58CA"/>
    <w:rsid w:val="000E600F"/>
    <w:rsid w:val="000E620A"/>
    <w:rsid w:val="000E6567"/>
    <w:rsid w:val="000E6AE4"/>
    <w:rsid w:val="000E6B24"/>
    <w:rsid w:val="000E72EA"/>
    <w:rsid w:val="000E7561"/>
    <w:rsid w:val="000E79C2"/>
    <w:rsid w:val="000F02C8"/>
    <w:rsid w:val="000F05FA"/>
    <w:rsid w:val="000F0825"/>
    <w:rsid w:val="000F139C"/>
    <w:rsid w:val="000F1663"/>
    <w:rsid w:val="000F196F"/>
    <w:rsid w:val="000F1B36"/>
    <w:rsid w:val="000F1D15"/>
    <w:rsid w:val="000F219E"/>
    <w:rsid w:val="000F26F4"/>
    <w:rsid w:val="000F34C0"/>
    <w:rsid w:val="000F3B8C"/>
    <w:rsid w:val="000F3E52"/>
    <w:rsid w:val="000F423E"/>
    <w:rsid w:val="000F4F33"/>
    <w:rsid w:val="000F4F68"/>
    <w:rsid w:val="000F5331"/>
    <w:rsid w:val="000F55A2"/>
    <w:rsid w:val="000F562F"/>
    <w:rsid w:val="000F5D83"/>
    <w:rsid w:val="000F658E"/>
    <w:rsid w:val="000F6A08"/>
    <w:rsid w:val="000F6B4B"/>
    <w:rsid w:val="000F6E1D"/>
    <w:rsid w:val="000F76CA"/>
    <w:rsid w:val="000F7C02"/>
    <w:rsid w:val="000F7E26"/>
    <w:rsid w:val="001002ED"/>
    <w:rsid w:val="001005EA"/>
    <w:rsid w:val="001007FA"/>
    <w:rsid w:val="00101468"/>
    <w:rsid w:val="001015F1"/>
    <w:rsid w:val="00101661"/>
    <w:rsid w:val="001018CF"/>
    <w:rsid w:val="00102F04"/>
    <w:rsid w:val="001032B6"/>
    <w:rsid w:val="0010336A"/>
    <w:rsid w:val="00103B9A"/>
    <w:rsid w:val="00103C80"/>
    <w:rsid w:val="00103EBE"/>
    <w:rsid w:val="001040CB"/>
    <w:rsid w:val="00105095"/>
    <w:rsid w:val="0010541D"/>
    <w:rsid w:val="00105ED1"/>
    <w:rsid w:val="001065DB"/>
    <w:rsid w:val="00106AE8"/>
    <w:rsid w:val="00107120"/>
    <w:rsid w:val="00107631"/>
    <w:rsid w:val="00111761"/>
    <w:rsid w:val="00111E1B"/>
    <w:rsid w:val="00111E6C"/>
    <w:rsid w:val="00111FBC"/>
    <w:rsid w:val="001120DA"/>
    <w:rsid w:val="00112773"/>
    <w:rsid w:val="00113D8F"/>
    <w:rsid w:val="001147A9"/>
    <w:rsid w:val="001150C1"/>
    <w:rsid w:val="00115215"/>
    <w:rsid w:val="00115538"/>
    <w:rsid w:val="00115E89"/>
    <w:rsid w:val="00116223"/>
    <w:rsid w:val="001168C9"/>
    <w:rsid w:val="0011691C"/>
    <w:rsid w:val="00116F09"/>
    <w:rsid w:val="00117353"/>
    <w:rsid w:val="001178BF"/>
    <w:rsid w:val="00117A86"/>
    <w:rsid w:val="00117F8E"/>
    <w:rsid w:val="0012029F"/>
    <w:rsid w:val="00120F8C"/>
    <w:rsid w:val="0012102F"/>
    <w:rsid w:val="00121F00"/>
    <w:rsid w:val="001221E0"/>
    <w:rsid w:val="00122411"/>
    <w:rsid w:val="00123085"/>
    <w:rsid w:val="00123E17"/>
    <w:rsid w:val="00124039"/>
    <w:rsid w:val="00124B51"/>
    <w:rsid w:val="00125156"/>
    <w:rsid w:val="00125AEE"/>
    <w:rsid w:val="00126CAE"/>
    <w:rsid w:val="00127F49"/>
    <w:rsid w:val="00130144"/>
    <w:rsid w:val="001324A1"/>
    <w:rsid w:val="00132D20"/>
    <w:rsid w:val="00133AA6"/>
    <w:rsid w:val="00133D96"/>
    <w:rsid w:val="00134623"/>
    <w:rsid w:val="001349D5"/>
    <w:rsid w:val="00134EED"/>
    <w:rsid w:val="00134F31"/>
    <w:rsid w:val="00135A40"/>
    <w:rsid w:val="00135EF4"/>
    <w:rsid w:val="00135FA7"/>
    <w:rsid w:val="0013732A"/>
    <w:rsid w:val="00137B7E"/>
    <w:rsid w:val="00137C09"/>
    <w:rsid w:val="00137C84"/>
    <w:rsid w:val="00140F45"/>
    <w:rsid w:val="00140F5C"/>
    <w:rsid w:val="00141461"/>
    <w:rsid w:val="00141E53"/>
    <w:rsid w:val="0014236B"/>
    <w:rsid w:val="00142465"/>
    <w:rsid w:val="00142F6F"/>
    <w:rsid w:val="00143944"/>
    <w:rsid w:val="00144834"/>
    <w:rsid w:val="00144BD7"/>
    <w:rsid w:val="00144EA5"/>
    <w:rsid w:val="00145023"/>
    <w:rsid w:val="0014573D"/>
    <w:rsid w:val="00145B47"/>
    <w:rsid w:val="00145E01"/>
    <w:rsid w:val="00145EF5"/>
    <w:rsid w:val="001468DB"/>
    <w:rsid w:val="00146AB5"/>
    <w:rsid w:val="00146FF6"/>
    <w:rsid w:val="001470FA"/>
    <w:rsid w:val="0014781E"/>
    <w:rsid w:val="00147F1A"/>
    <w:rsid w:val="001507E4"/>
    <w:rsid w:val="00150C4C"/>
    <w:rsid w:val="00151655"/>
    <w:rsid w:val="00151990"/>
    <w:rsid w:val="00151D32"/>
    <w:rsid w:val="00151EFF"/>
    <w:rsid w:val="00152156"/>
    <w:rsid w:val="00152A40"/>
    <w:rsid w:val="00156402"/>
    <w:rsid w:val="001578B1"/>
    <w:rsid w:val="00157A1A"/>
    <w:rsid w:val="00157BE1"/>
    <w:rsid w:val="00160061"/>
    <w:rsid w:val="00160486"/>
    <w:rsid w:val="00160BB5"/>
    <w:rsid w:val="00161EE6"/>
    <w:rsid w:val="001620BE"/>
    <w:rsid w:val="00162832"/>
    <w:rsid w:val="00163B8B"/>
    <w:rsid w:val="00163BDA"/>
    <w:rsid w:val="00164569"/>
    <w:rsid w:val="00164EC5"/>
    <w:rsid w:val="001650A5"/>
    <w:rsid w:val="001650F8"/>
    <w:rsid w:val="001659AB"/>
    <w:rsid w:val="00165B66"/>
    <w:rsid w:val="00165BE0"/>
    <w:rsid w:val="00166081"/>
    <w:rsid w:val="001662EE"/>
    <w:rsid w:val="00166A5B"/>
    <w:rsid w:val="00166C39"/>
    <w:rsid w:val="00167222"/>
    <w:rsid w:val="00167286"/>
    <w:rsid w:val="001673E0"/>
    <w:rsid w:val="00167810"/>
    <w:rsid w:val="0016785D"/>
    <w:rsid w:val="00167935"/>
    <w:rsid w:val="00167D8B"/>
    <w:rsid w:val="00167F90"/>
    <w:rsid w:val="001706B3"/>
    <w:rsid w:val="001707FC"/>
    <w:rsid w:val="00170EA9"/>
    <w:rsid w:val="00172600"/>
    <w:rsid w:val="0017280A"/>
    <w:rsid w:val="0017321C"/>
    <w:rsid w:val="00173E60"/>
    <w:rsid w:val="001750A5"/>
    <w:rsid w:val="0017558E"/>
    <w:rsid w:val="0017605B"/>
    <w:rsid w:val="001771FA"/>
    <w:rsid w:val="0017744B"/>
    <w:rsid w:val="0017772C"/>
    <w:rsid w:val="00177FA3"/>
    <w:rsid w:val="00180046"/>
    <w:rsid w:val="00180AE1"/>
    <w:rsid w:val="0018168F"/>
    <w:rsid w:val="001816BE"/>
    <w:rsid w:val="001818D2"/>
    <w:rsid w:val="00181FBD"/>
    <w:rsid w:val="001828D7"/>
    <w:rsid w:val="0018323E"/>
    <w:rsid w:val="0018335E"/>
    <w:rsid w:val="00183AB4"/>
    <w:rsid w:val="00184835"/>
    <w:rsid w:val="00185045"/>
    <w:rsid w:val="0018578B"/>
    <w:rsid w:val="00185958"/>
    <w:rsid w:val="00186056"/>
    <w:rsid w:val="00186E5B"/>
    <w:rsid w:val="001902D6"/>
    <w:rsid w:val="00190830"/>
    <w:rsid w:val="00190B93"/>
    <w:rsid w:val="00191437"/>
    <w:rsid w:val="001918C0"/>
    <w:rsid w:val="00191BFB"/>
    <w:rsid w:val="001920E6"/>
    <w:rsid w:val="001921EA"/>
    <w:rsid w:val="00192B5E"/>
    <w:rsid w:val="00192BCE"/>
    <w:rsid w:val="00192E53"/>
    <w:rsid w:val="00193048"/>
    <w:rsid w:val="00193397"/>
    <w:rsid w:val="001933B4"/>
    <w:rsid w:val="00193EFB"/>
    <w:rsid w:val="0019440D"/>
    <w:rsid w:val="001945E2"/>
    <w:rsid w:val="00195219"/>
    <w:rsid w:val="0019526B"/>
    <w:rsid w:val="0019544F"/>
    <w:rsid w:val="0019546F"/>
    <w:rsid w:val="0019551A"/>
    <w:rsid w:val="001962A6"/>
    <w:rsid w:val="001962C1"/>
    <w:rsid w:val="00196666"/>
    <w:rsid w:val="001966BB"/>
    <w:rsid w:val="001969C4"/>
    <w:rsid w:val="00197201"/>
    <w:rsid w:val="001979A8"/>
    <w:rsid w:val="00197A50"/>
    <w:rsid w:val="001A12C6"/>
    <w:rsid w:val="001A153F"/>
    <w:rsid w:val="001A19E5"/>
    <w:rsid w:val="001A2087"/>
    <w:rsid w:val="001A21CB"/>
    <w:rsid w:val="001A2765"/>
    <w:rsid w:val="001A2902"/>
    <w:rsid w:val="001A2E4F"/>
    <w:rsid w:val="001A376C"/>
    <w:rsid w:val="001A393C"/>
    <w:rsid w:val="001A4AAD"/>
    <w:rsid w:val="001A4B75"/>
    <w:rsid w:val="001A54FE"/>
    <w:rsid w:val="001A55FA"/>
    <w:rsid w:val="001A618B"/>
    <w:rsid w:val="001A6785"/>
    <w:rsid w:val="001A67B7"/>
    <w:rsid w:val="001A69F9"/>
    <w:rsid w:val="001B02CD"/>
    <w:rsid w:val="001B030A"/>
    <w:rsid w:val="001B0677"/>
    <w:rsid w:val="001B0AF0"/>
    <w:rsid w:val="001B16C6"/>
    <w:rsid w:val="001B2749"/>
    <w:rsid w:val="001B29F4"/>
    <w:rsid w:val="001B2BB3"/>
    <w:rsid w:val="001B2E4F"/>
    <w:rsid w:val="001B307D"/>
    <w:rsid w:val="001B39CC"/>
    <w:rsid w:val="001B3DEA"/>
    <w:rsid w:val="001B42B6"/>
    <w:rsid w:val="001B4891"/>
    <w:rsid w:val="001B5906"/>
    <w:rsid w:val="001B62A8"/>
    <w:rsid w:val="001B6BAF"/>
    <w:rsid w:val="001B71D9"/>
    <w:rsid w:val="001B77AD"/>
    <w:rsid w:val="001B7C31"/>
    <w:rsid w:val="001C0D77"/>
    <w:rsid w:val="001C0E31"/>
    <w:rsid w:val="001C1881"/>
    <w:rsid w:val="001C18F3"/>
    <w:rsid w:val="001C20F7"/>
    <w:rsid w:val="001C2319"/>
    <w:rsid w:val="001C2E45"/>
    <w:rsid w:val="001C30A3"/>
    <w:rsid w:val="001C35E2"/>
    <w:rsid w:val="001C369D"/>
    <w:rsid w:val="001C39A7"/>
    <w:rsid w:val="001C4442"/>
    <w:rsid w:val="001C50E8"/>
    <w:rsid w:val="001C5CE7"/>
    <w:rsid w:val="001C5E14"/>
    <w:rsid w:val="001C66FF"/>
    <w:rsid w:val="001C6CC7"/>
    <w:rsid w:val="001C7910"/>
    <w:rsid w:val="001C7A99"/>
    <w:rsid w:val="001D05AA"/>
    <w:rsid w:val="001D072F"/>
    <w:rsid w:val="001D0C02"/>
    <w:rsid w:val="001D0E78"/>
    <w:rsid w:val="001D0F78"/>
    <w:rsid w:val="001D2C7D"/>
    <w:rsid w:val="001D38FC"/>
    <w:rsid w:val="001D42C0"/>
    <w:rsid w:val="001D6198"/>
    <w:rsid w:val="001D65BE"/>
    <w:rsid w:val="001D70E6"/>
    <w:rsid w:val="001D7633"/>
    <w:rsid w:val="001D7D72"/>
    <w:rsid w:val="001D7F01"/>
    <w:rsid w:val="001D7F6C"/>
    <w:rsid w:val="001D7F91"/>
    <w:rsid w:val="001E005D"/>
    <w:rsid w:val="001E00E4"/>
    <w:rsid w:val="001E0AAD"/>
    <w:rsid w:val="001E0E22"/>
    <w:rsid w:val="001E15E5"/>
    <w:rsid w:val="001E19B2"/>
    <w:rsid w:val="001E1CE7"/>
    <w:rsid w:val="001E1F1D"/>
    <w:rsid w:val="001E1F41"/>
    <w:rsid w:val="001E2073"/>
    <w:rsid w:val="001E2CF0"/>
    <w:rsid w:val="001E2FCC"/>
    <w:rsid w:val="001E3EA0"/>
    <w:rsid w:val="001E3FD3"/>
    <w:rsid w:val="001E4A47"/>
    <w:rsid w:val="001E4B8D"/>
    <w:rsid w:val="001E5680"/>
    <w:rsid w:val="001E5C4B"/>
    <w:rsid w:val="001E606A"/>
    <w:rsid w:val="001E6684"/>
    <w:rsid w:val="001E68F3"/>
    <w:rsid w:val="001E768F"/>
    <w:rsid w:val="001E783A"/>
    <w:rsid w:val="001E78F1"/>
    <w:rsid w:val="001E7AAB"/>
    <w:rsid w:val="001E7FE7"/>
    <w:rsid w:val="001F1C35"/>
    <w:rsid w:val="001F1DFA"/>
    <w:rsid w:val="001F205B"/>
    <w:rsid w:val="001F2606"/>
    <w:rsid w:val="001F2626"/>
    <w:rsid w:val="001F2B0A"/>
    <w:rsid w:val="001F2DC0"/>
    <w:rsid w:val="001F312F"/>
    <w:rsid w:val="001F3528"/>
    <w:rsid w:val="001F37B7"/>
    <w:rsid w:val="001F3F8B"/>
    <w:rsid w:val="001F5474"/>
    <w:rsid w:val="001F57A3"/>
    <w:rsid w:val="001F5C9C"/>
    <w:rsid w:val="001F6682"/>
    <w:rsid w:val="001F6A27"/>
    <w:rsid w:val="001F70C7"/>
    <w:rsid w:val="001F77A5"/>
    <w:rsid w:val="001F7F56"/>
    <w:rsid w:val="002006FB"/>
    <w:rsid w:val="0020108C"/>
    <w:rsid w:val="00201389"/>
    <w:rsid w:val="00201773"/>
    <w:rsid w:val="00201CCA"/>
    <w:rsid w:val="00201DAE"/>
    <w:rsid w:val="00201F61"/>
    <w:rsid w:val="0020251B"/>
    <w:rsid w:val="00202B70"/>
    <w:rsid w:val="00202FB4"/>
    <w:rsid w:val="0020309E"/>
    <w:rsid w:val="002032CF"/>
    <w:rsid w:val="00203619"/>
    <w:rsid w:val="00204C14"/>
    <w:rsid w:val="00204C15"/>
    <w:rsid w:val="002050B4"/>
    <w:rsid w:val="00205219"/>
    <w:rsid w:val="00205E3C"/>
    <w:rsid w:val="0020609B"/>
    <w:rsid w:val="00206282"/>
    <w:rsid w:val="002062E2"/>
    <w:rsid w:val="002065FA"/>
    <w:rsid w:val="002066EA"/>
    <w:rsid w:val="0020754A"/>
    <w:rsid w:val="00207A39"/>
    <w:rsid w:val="00207CB8"/>
    <w:rsid w:val="00207D0E"/>
    <w:rsid w:val="00207DF2"/>
    <w:rsid w:val="00210F8E"/>
    <w:rsid w:val="002116FB"/>
    <w:rsid w:val="0021190F"/>
    <w:rsid w:val="00211DAE"/>
    <w:rsid w:val="00213103"/>
    <w:rsid w:val="0021315D"/>
    <w:rsid w:val="00213506"/>
    <w:rsid w:val="00213894"/>
    <w:rsid w:val="00213B3F"/>
    <w:rsid w:val="00213F5C"/>
    <w:rsid w:val="00214118"/>
    <w:rsid w:val="00214C57"/>
    <w:rsid w:val="00214E5E"/>
    <w:rsid w:val="00215377"/>
    <w:rsid w:val="0021556A"/>
    <w:rsid w:val="00215654"/>
    <w:rsid w:val="00215BF7"/>
    <w:rsid w:val="002167B4"/>
    <w:rsid w:val="00216878"/>
    <w:rsid w:val="00216C42"/>
    <w:rsid w:val="0021732A"/>
    <w:rsid w:val="0021732D"/>
    <w:rsid w:val="00217479"/>
    <w:rsid w:val="0021759D"/>
    <w:rsid w:val="002176E7"/>
    <w:rsid w:val="00220367"/>
    <w:rsid w:val="002208C0"/>
    <w:rsid w:val="00220A26"/>
    <w:rsid w:val="00220BF2"/>
    <w:rsid w:val="002219FB"/>
    <w:rsid w:val="00221AAC"/>
    <w:rsid w:val="00221B8F"/>
    <w:rsid w:val="00221FF2"/>
    <w:rsid w:val="0022205F"/>
    <w:rsid w:val="00222602"/>
    <w:rsid w:val="00222E0C"/>
    <w:rsid w:val="0022335C"/>
    <w:rsid w:val="002234A6"/>
    <w:rsid w:val="002249A5"/>
    <w:rsid w:val="0022522B"/>
    <w:rsid w:val="002253EF"/>
    <w:rsid w:val="0022542B"/>
    <w:rsid w:val="00225A6F"/>
    <w:rsid w:val="00225B89"/>
    <w:rsid w:val="00225FF7"/>
    <w:rsid w:val="002261D2"/>
    <w:rsid w:val="002272CF"/>
    <w:rsid w:val="00227FCF"/>
    <w:rsid w:val="002307C0"/>
    <w:rsid w:val="00230C7C"/>
    <w:rsid w:val="002311CB"/>
    <w:rsid w:val="002314CE"/>
    <w:rsid w:val="0023182C"/>
    <w:rsid w:val="00231A01"/>
    <w:rsid w:val="00232539"/>
    <w:rsid w:val="002327E1"/>
    <w:rsid w:val="00232EF2"/>
    <w:rsid w:val="00232F1F"/>
    <w:rsid w:val="002330E6"/>
    <w:rsid w:val="00233713"/>
    <w:rsid w:val="00233EE1"/>
    <w:rsid w:val="00234037"/>
    <w:rsid w:val="00234119"/>
    <w:rsid w:val="002343B5"/>
    <w:rsid w:val="00234A24"/>
    <w:rsid w:val="00235146"/>
    <w:rsid w:val="00235A88"/>
    <w:rsid w:val="00235B2D"/>
    <w:rsid w:val="0023612A"/>
    <w:rsid w:val="002364CD"/>
    <w:rsid w:val="00236D82"/>
    <w:rsid w:val="00236ECC"/>
    <w:rsid w:val="00237222"/>
    <w:rsid w:val="0023767E"/>
    <w:rsid w:val="00237CB6"/>
    <w:rsid w:val="00237D7D"/>
    <w:rsid w:val="00240606"/>
    <w:rsid w:val="0024084E"/>
    <w:rsid w:val="00240E50"/>
    <w:rsid w:val="002429E7"/>
    <w:rsid w:val="00242DC7"/>
    <w:rsid w:val="00242F14"/>
    <w:rsid w:val="0024320A"/>
    <w:rsid w:val="00243435"/>
    <w:rsid w:val="00243ABA"/>
    <w:rsid w:val="00243FBE"/>
    <w:rsid w:val="002445B4"/>
    <w:rsid w:val="002448BD"/>
    <w:rsid w:val="00244A6F"/>
    <w:rsid w:val="00244A7C"/>
    <w:rsid w:val="0024509C"/>
    <w:rsid w:val="0024552B"/>
    <w:rsid w:val="00245F9E"/>
    <w:rsid w:val="0024634B"/>
    <w:rsid w:val="0024659C"/>
    <w:rsid w:val="0024746E"/>
    <w:rsid w:val="0024756E"/>
    <w:rsid w:val="0024758E"/>
    <w:rsid w:val="002479E1"/>
    <w:rsid w:val="00247AD2"/>
    <w:rsid w:val="00247AF5"/>
    <w:rsid w:val="002504FD"/>
    <w:rsid w:val="00251AC3"/>
    <w:rsid w:val="00251B0B"/>
    <w:rsid w:val="00251B49"/>
    <w:rsid w:val="00251F46"/>
    <w:rsid w:val="0025279C"/>
    <w:rsid w:val="0025282C"/>
    <w:rsid w:val="0025283F"/>
    <w:rsid w:val="00252D18"/>
    <w:rsid w:val="00252D5C"/>
    <w:rsid w:val="0025379E"/>
    <w:rsid w:val="0025386D"/>
    <w:rsid w:val="00253DAD"/>
    <w:rsid w:val="002544CA"/>
    <w:rsid w:val="00254CFE"/>
    <w:rsid w:val="00254F03"/>
    <w:rsid w:val="0025688A"/>
    <w:rsid w:val="00256AE8"/>
    <w:rsid w:val="00256B1B"/>
    <w:rsid w:val="00256F00"/>
    <w:rsid w:val="002576AF"/>
    <w:rsid w:val="002619E4"/>
    <w:rsid w:val="00261B8C"/>
    <w:rsid w:val="00261C61"/>
    <w:rsid w:val="00262763"/>
    <w:rsid w:val="00262915"/>
    <w:rsid w:val="00262ECB"/>
    <w:rsid w:val="00263B53"/>
    <w:rsid w:val="00263C72"/>
    <w:rsid w:val="00263CAA"/>
    <w:rsid w:val="00265480"/>
    <w:rsid w:val="0026552C"/>
    <w:rsid w:val="002657CE"/>
    <w:rsid w:val="0026653F"/>
    <w:rsid w:val="0026689C"/>
    <w:rsid w:val="0027082F"/>
    <w:rsid w:val="00270D51"/>
    <w:rsid w:val="00271057"/>
    <w:rsid w:val="002726F7"/>
    <w:rsid w:val="002728E2"/>
    <w:rsid w:val="00272FB7"/>
    <w:rsid w:val="00273073"/>
    <w:rsid w:val="002737F3"/>
    <w:rsid w:val="00273B74"/>
    <w:rsid w:val="00274444"/>
    <w:rsid w:val="00274720"/>
    <w:rsid w:val="00274ABB"/>
    <w:rsid w:val="00274DA8"/>
    <w:rsid w:val="00274DB1"/>
    <w:rsid w:val="00274DDB"/>
    <w:rsid w:val="00275052"/>
    <w:rsid w:val="002755B5"/>
    <w:rsid w:val="00275772"/>
    <w:rsid w:val="002757B3"/>
    <w:rsid w:val="00275C09"/>
    <w:rsid w:val="00275E95"/>
    <w:rsid w:val="002766AC"/>
    <w:rsid w:val="0027670F"/>
    <w:rsid w:val="0027672D"/>
    <w:rsid w:val="00276976"/>
    <w:rsid w:val="002769D1"/>
    <w:rsid w:val="00276BD3"/>
    <w:rsid w:val="00276DB7"/>
    <w:rsid w:val="002776B9"/>
    <w:rsid w:val="002778DC"/>
    <w:rsid w:val="00277CF4"/>
    <w:rsid w:val="00280959"/>
    <w:rsid w:val="00280A65"/>
    <w:rsid w:val="00280A66"/>
    <w:rsid w:val="00280B80"/>
    <w:rsid w:val="00282CF1"/>
    <w:rsid w:val="00283632"/>
    <w:rsid w:val="00284690"/>
    <w:rsid w:val="00284F31"/>
    <w:rsid w:val="00285AFE"/>
    <w:rsid w:val="00285E5A"/>
    <w:rsid w:val="00285EF7"/>
    <w:rsid w:val="00286219"/>
    <w:rsid w:val="00286575"/>
    <w:rsid w:val="00286940"/>
    <w:rsid w:val="00286F06"/>
    <w:rsid w:val="00287018"/>
    <w:rsid w:val="0028748C"/>
    <w:rsid w:val="002879C4"/>
    <w:rsid w:val="002900A2"/>
    <w:rsid w:val="002907E8"/>
    <w:rsid w:val="00291283"/>
    <w:rsid w:val="0029145E"/>
    <w:rsid w:val="002918A4"/>
    <w:rsid w:val="00292016"/>
    <w:rsid w:val="00292482"/>
    <w:rsid w:val="00292DED"/>
    <w:rsid w:val="00292E00"/>
    <w:rsid w:val="00292E6F"/>
    <w:rsid w:val="002931EF"/>
    <w:rsid w:val="0029361E"/>
    <w:rsid w:val="002936FB"/>
    <w:rsid w:val="00293898"/>
    <w:rsid w:val="002938B5"/>
    <w:rsid w:val="002938F2"/>
    <w:rsid w:val="00293B1D"/>
    <w:rsid w:val="00293B54"/>
    <w:rsid w:val="00293F22"/>
    <w:rsid w:val="002940C3"/>
    <w:rsid w:val="0029470C"/>
    <w:rsid w:val="00295B80"/>
    <w:rsid w:val="00295CD1"/>
    <w:rsid w:val="00295DD2"/>
    <w:rsid w:val="00296056"/>
    <w:rsid w:val="0029672D"/>
    <w:rsid w:val="002968CF"/>
    <w:rsid w:val="00296B98"/>
    <w:rsid w:val="00296FD9"/>
    <w:rsid w:val="00297868"/>
    <w:rsid w:val="00297A95"/>
    <w:rsid w:val="00297C7C"/>
    <w:rsid w:val="002A0B65"/>
    <w:rsid w:val="002A0DBB"/>
    <w:rsid w:val="002A0E42"/>
    <w:rsid w:val="002A0F7C"/>
    <w:rsid w:val="002A126C"/>
    <w:rsid w:val="002A1536"/>
    <w:rsid w:val="002A1835"/>
    <w:rsid w:val="002A1CFB"/>
    <w:rsid w:val="002A22EE"/>
    <w:rsid w:val="002A2A4E"/>
    <w:rsid w:val="002A35DB"/>
    <w:rsid w:val="002A3AC5"/>
    <w:rsid w:val="002A3DD3"/>
    <w:rsid w:val="002A3ED1"/>
    <w:rsid w:val="002A42D8"/>
    <w:rsid w:val="002A4C96"/>
    <w:rsid w:val="002A4D54"/>
    <w:rsid w:val="002A4F35"/>
    <w:rsid w:val="002A54FE"/>
    <w:rsid w:val="002A5BA1"/>
    <w:rsid w:val="002A6C6B"/>
    <w:rsid w:val="002A74DF"/>
    <w:rsid w:val="002A7B07"/>
    <w:rsid w:val="002A7F44"/>
    <w:rsid w:val="002B0012"/>
    <w:rsid w:val="002B06B6"/>
    <w:rsid w:val="002B0A78"/>
    <w:rsid w:val="002B0F60"/>
    <w:rsid w:val="002B156F"/>
    <w:rsid w:val="002B15E0"/>
    <w:rsid w:val="002B1667"/>
    <w:rsid w:val="002B1838"/>
    <w:rsid w:val="002B1BE6"/>
    <w:rsid w:val="002B22A1"/>
    <w:rsid w:val="002B23DB"/>
    <w:rsid w:val="002B2B55"/>
    <w:rsid w:val="002B2D2A"/>
    <w:rsid w:val="002B37B6"/>
    <w:rsid w:val="002B4177"/>
    <w:rsid w:val="002B48DD"/>
    <w:rsid w:val="002B5199"/>
    <w:rsid w:val="002B5392"/>
    <w:rsid w:val="002B5DA2"/>
    <w:rsid w:val="002B6023"/>
    <w:rsid w:val="002B6509"/>
    <w:rsid w:val="002B6B78"/>
    <w:rsid w:val="002B6DEB"/>
    <w:rsid w:val="002B701E"/>
    <w:rsid w:val="002B708E"/>
    <w:rsid w:val="002B7ABE"/>
    <w:rsid w:val="002B7DEC"/>
    <w:rsid w:val="002B7E70"/>
    <w:rsid w:val="002C03AD"/>
    <w:rsid w:val="002C067A"/>
    <w:rsid w:val="002C114F"/>
    <w:rsid w:val="002C11F5"/>
    <w:rsid w:val="002C121D"/>
    <w:rsid w:val="002C2156"/>
    <w:rsid w:val="002C2511"/>
    <w:rsid w:val="002C2993"/>
    <w:rsid w:val="002C34E0"/>
    <w:rsid w:val="002C544B"/>
    <w:rsid w:val="002C5856"/>
    <w:rsid w:val="002C59F9"/>
    <w:rsid w:val="002C5B59"/>
    <w:rsid w:val="002C5F79"/>
    <w:rsid w:val="002C64F7"/>
    <w:rsid w:val="002C699C"/>
    <w:rsid w:val="002C6D5E"/>
    <w:rsid w:val="002C6DE7"/>
    <w:rsid w:val="002C6ED4"/>
    <w:rsid w:val="002C7298"/>
    <w:rsid w:val="002C7B27"/>
    <w:rsid w:val="002D00FE"/>
    <w:rsid w:val="002D0194"/>
    <w:rsid w:val="002D0E8D"/>
    <w:rsid w:val="002D1844"/>
    <w:rsid w:val="002D1C78"/>
    <w:rsid w:val="002D2535"/>
    <w:rsid w:val="002D2600"/>
    <w:rsid w:val="002D2D06"/>
    <w:rsid w:val="002D400F"/>
    <w:rsid w:val="002D402B"/>
    <w:rsid w:val="002D43F5"/>
    <w:rsid w:val="002D4648"/>
    <w:rsid w:val="002D4B32"/>
    <w:rsid w:val="002D5286"/>
    <w:rsid w:val="002D5E84"/>
    <w:rsid w:val="002D6B69"/>
    <w:rsid w:val="002D784C"/>
    <w:rsid w:val="002D7B7E"/>
    <w:rsid w:val="002D7C9A"/>
    <w:rsid w:val="002E0AC8"/>
    <w:rsid w:val="002E101D"/>
    <w:rsid w:val="002E1850"/>
    <w:rsid w:val="002E1A00"/>
    <w:rsid w:val="002E1A12"/>
    <w:rsid w:val="002E1C7A"/>
    <w:rsid w:val="002E257E"/>
    <w:rsid w:val="002E2943"/>
    <w:rsid w:val="002E2D5B"/>
    <w:rsid w:val="002E2F7C"/>
    <w:rsid w:val="002E3187"/>
    <w:rsid w:val="002E330A"/>
    <w:rsid w:val="002E35A2"/>
    <w:rsid w:val="002E3617"/>
    <w:rsid w:val="002E361B"/>
    <w:rsid w:val="002E3702"/>
    <w:rsid w:val="002E452A"/>
    <w:rsid w:val="002E458E"/>
    <w:rsid w:val="002E4767"/>
    <w:rsid w:val="002E4900"/>
    <w:rsid w:val="002E4FB9"/>
    <w:rsid w:val="002E5619"/>
    <w:rsid w:val="002E5ECD"/>
    <w:rsid w:val="002E6A0F"/>
    <w:rsid w:val="002E6ABB"/>
    <w:rsid w:val="002E6D96"/>
    <w:rsid w:val="002E7082"/>
    <w:rsid w:val="002E7157"/>
    <w:rsid w:val="002E7926"/>
    <w:rsid w:val="002E7C76"/>
    <w:rsid w:val="002F008F"/>
    <w:rsid w:val="002F0148"/>
    <w:rsid w:val="002F0970"/>
    <w:rsid w:val="002F0D7E"/>
    <w:rsid w:val="002F180F"/>
    <w:rsid w:val="002F2151"/>
    <w:rsid w:val="002F27B5"/>
    <w:rsid w:val="002F2CB2"/>
    <w:rsid w:val="002F2FF8"/>
    <w:rsid w:val="002F3120"/>
    <w:rsid w:val="002F3BD5"/>
    <w:rsid w:val="002F48AA"/>
    <w:rsid w:val="002F4EC5"/>
    <w:rsid w:val="002F542B"/>
    <w:rsid w:val="002F577E"/>
    <w:rsid w:val="002F59C7"/>
    <w:rsid w:val="002F5B8E"/>
    <w:rsid w:val="002F658F"/>
    <w:rsid w:val="002F6A33"/>
    <w:rsid w:val="002F6ED1"/>
    <w:rsid w:val="002F7C36"/>
    <w:rsid w:val="002F7CFE"/>
    <w:rsid w:val="00300805"/>
    <w:rsid w:val="00300C45"/>
    <w:rsid w:val="00301290"/>
    <w:rsid w:val="00301A06"/>
    <w:rsid w:val="00301A27"/>
    <w:rsid w:val="00302612"/>
    <w:rsid w:val="00302FA6"/>
    <w:rsid w:val="003032DE"/>
    <w:rsid w:val="00303562"/>
    <w:rsid w:val="00303A9B"/>
    <w:rsid w:val="00303CBF"/>
    <w:rsid w:val="00303CE1"/>
    <w:rsid w:val="00304066"/>
    <w:rsid w:val="003048FC"/>
    <w:rsid w:val="00304963"/>
    <w:rsid w:val="00304FD4"/>
    <w:rsid w:val="003051A7"/>
    <w:rsid w:val="0030533B"/>
    <w:rsid w:val="003054B5"/>
    <w:rsid w:val="0030588A"/>
    <w:rsid w:val="003059B6"/>
    <w:rsid w:val="00305C00"/>
    <w:rsid w:val="00305C15"/>
    <w:rsid w:val="00305D00"/>
    <w:rsid w:val="00306667"/>
    <w:rsid w:val="00306800"/>
    <w:rsid w:val="00306F07"/>
    <w:rsid w:val="00307150"/>
    <w:rsid w:val="00307335"/>
    <w:rsid w:val="0031019F"/>
    <w:rsid w:val="00310387"/>
    <w:rsid w:val="0031072B"/>
    <w:rsid w:val="00310AA0"/>
    <w:rsid w:val="00310EE9"/>
    <w:rsid w:val="003113A1"/>
    <w:rsid w:val="003116C7"/>
    <w:rsid w:val="00311DAC"/>
    <w:rsid w:val="0031230E"/>
    <w:rsid w:val="00313478"/>
    <w:rsid w:val="00313865"/>
    <w:rsid w:val="0031429E"/>
    <w:rsid w:val="0031432F"/>
    <w:rsid w:val="00314753"/>
    <w:rsid w:val="00314B96"/>
    <w:rsid w:val="0031558F"/>
    <w:rsid w:val="00315955"/>
    <w:rsid w:val="00316380"/>
    <w:rsid w:val="003165AE"/>
    <w:rsid w:val="00316E58"/>
    <w:rsid w:val="003174AF"/>
    <w:rsid w:val="0031754F"/>
    <w:rsid w:val="003177C1"/>
    <w:rsid w:val="00317853"/>
    <w:rsid w:val="00317CCE"/>
    <w:rsid w:val="003204FF"/>
    <w:rsid w:val="0032138E"/>
    <w:rsid w:val="003217B2"/>
    <w:rsid w:val="00321B5B"/>
    <w:rsid w:val="0032237E"/>
    <w:rsid w:val="003225F5"/>
    <w:rsid w:val="003228FD"/>
    <w:rsid w:val="00322CA1"/>
    <w:rsid w:val="0032363D"/>
    <w:rsid w:val="00323A10"/>
    <w:rsid w:val="00325089"/>
    <w:rsid w:val="00325A78"/>
    <w:rsid w:val="00326D93"/>
    <w:rsid w:val="00327D8A"/>
    <w:rsid w:val="00327FDB"/>
    <w:rsid w:val="003302DE"/>
    <w:rsid w:val="00330404"/>
    <w:rsid w:val="00330A86"/>
    <w:rsid w:val="00330F1E"/>
    <w:rsid w:val="0033193F"/>
    <w:rsid w:val="00331AEE"/>
    <w:rsid w:val="00331FED"/>
    <w:rsid w:val="00332BE4"/>
    <w:rsid w:val="0033300B"/>
    <w:rsid w:val="003335F0"/>
    <w:rsid w:val="00333795"/>
    <w:rsid w:val="0033402E"/>
    <w:rsid w:val="003341C2"/>
    <w:rsid w:val="00334210"/>
    <w:rsid w:val="00334762"/>
    <w:rsid w:val="003348A1"/>
    <w:rsid w:val="00335031"/>
    <w:rsid w:val="0033575B"/>
    <w:rsid w:val="00335ADF"/>
    <w:rsid w:val="0033651F"/>
    <w:rsid w:val="00336A63"/>
    <w:rsid w:val="00336A65"/>
    <w:rsid w:val="00336D9B"/>
    <w:rsid w:val="00337420"/>
    <w:rsid w:val="00337605"/>
    <w:rsid w:val="00340358"/>
    <w:rsid w:val="0034091A"/>
    <w:rsid w:val="00341D93"/>
    <w:rsid w:val="00341EB9"/>
    <w:rsid w:val="003422ED"/>
    <w:rsid w:val="0034319E"/>
    <w:rsid w:val="00343701"/>
    <w:rsid w:val="003437CB"/>
    <w:rsid w:val="00343B02"/>
    <w:rsid w:val="00344165"/>
    <w:rsid w:val="003444A1"/>
    <w:rsid w:val="00344A6C"/>
    <w:rsid w:val="003456D4"/>
    <w:rsid w:val="003457B9"/>
    <w:rsid w:val="00345910"/>
    <w:rsid w:val="00345D13"/>
    <w:rsid w:val="003462EB"/>
    <w:rsid w:val="00346480"/>
    <w:rsid w:val="0034795C"/>
    <w:rsid w:val="00347A42"/>
    <w:rsid w:val="00347D01"/>
    <w:rsid w:val="00347E22"/>
    <w:rsid w:val="00347E89"/>
    <w:rsid w:val="00353024"/>
    <w:rsid w:val="00353EBF"/>
    <w:rsid w:val="00354B20"/>
    <w:rsid w:val="00355178"/>
    <w:rsid w:val="00355646"/>
    <w:rsid w:val="00356430"/>
    <w:rsid w:val="003570C4"/>
    <w:rsid w:val="003575B0"/>
    <w:rsid w:val="00357773"/>
    <w:rsid w:val="003602A5"/>
    <w:rsid w:val="00360E65"/>
    <w:rsid w:val="003610EF"/>
    <w:rsid w:val="0036172E"/>
    <w:rsid w:val="003618B0"/>
    <w:rsid w:val="00361D1E"/>
    <w:rsid w:val="003622D2"/>
    <w:rsid w:val="0036233A"/>
    <w:rsid w:val="0036252A"/>
    <w:rsid w:val="0036359F"/>
    <w:rsid w:val="00363856"/>
    <w:rsid w:val="00363AB9"/>
    <w:rsid w:val="00363CFE"/>
    <w:rsid w:val="003644A0"/>
    <w:rsid w:val="00364736"/>
    <w:rsid w:val="0036594A"/>
    <w:rsid w:val="00366E43"/>
    <w:rsid w:val="00366E57"/>
    <w:rsid w:val="0036700C"/>
    <w:rsid w:val="00367371"/>
    <w:rsid w:val="003679FB"/>
    <w:rsid w:val="00367ED1"/>
    <w:rsid w:val="00370711"/>
    <w:rsid w:val="00371F73"/>
    <w:rsid w:val="0037235D"/>
    <w:rsid w:val="003748B3"/>
    <w:rsid w:val="0037503C"/>
    <w:rsid w:val="00375EF6"/>
    <w:rsid w:val="003763F3"/>
    <w:rsid w:val="003765EB"/>
    <w:rsid w:val="00376810"/>
    <w:rsid w:val="003769B3"/>
    <w:rsid w:val="00377032"/>
    <w:rsid w:val="0037713B"/>
    <w:rsid w:val="00377175"/>
    <w:rsid w:val="00377E95"/>
    <w:rsid w:val="003801E8"/>
    <w:rsid w:val="00380673"/>
    <w:rsid w:val="003814FD"/>
    <w:rsid w:val="0038152C"/>
    <w:rsid w:val="003815FA"/>
    <w:rsid w:val="0038184B"/>
    <w:rsid w:val="003819A6"/>
    <w:rsid w:val="00382009"/>
    <w:rsid w:val="00382352"/>
    <w:rsid w:val="0038240B"/>
    <w:rsid w:val="00382463"/>
    <w:rsid w:val="00382675"/>
    <w:rsid w:val="0038278E"/>
    <w:rsid w:val="00383177"/>
    <w:rsid w:val="00383275"/>
    <w:rsid w:val="003832EC"/>
    <w:rsid w:val="003838AD"/>
    <w:rsid w:val="003847AB"/>
    <w:rsid w:val="00384CDA"/>
    <w:rsid w:val="00384D20"/>
    <w:rsid w:val="00384DB7"/>
    <w:rsid w:val="00385013"/>
    <w:rsid w:val="00385984"/>
    <w:rsid w:val="00385A1E"/>
    <w:rsid w:val="003864BD"/>
    <w:rsid w:val="0038658A"/>
    <w:rsid w:val="00386916"/>
    <w:rsid w:val="00386C6C"/>
    <w:rsid w:val="003873A3"/>
    <w:rsid w:val="003875C7"/>
    <w:rsid w:val="00387A84"/>
    <w:rsid w:val="00387C38"/>
    <w:rsid w:val="003901F8"/>
    <w:rsid w:val="00390227"/>
    <w:rsid w:val="00390C63"/>
    <w:rsid w:val="003918F0"/>
    <w:rsid w:val="00391C42"/>
    <w:rsid w:val="00391E8C"/>
    <w:rsid w:val="00391F6F"/>
    <w:rsid w:val="0039235B"/>
    <w:rsid w:val="00393521"/>
    <w:rsid w:val="00393D55"/>
    <w:rsid w:val="003940E0"/>
    <w:rsid w:val="0039436F"/>
    <w:rsid w:val="003946A4"/>
    <w:rsid w:val="00395DD9"/>
    <w:rsid w:val="00395E38"/>
    <w:rsid w:val="003960DB"/>
    <w:rsid w:val="00396ED8"/>
    <w:rsid w:val="003970EF"/>
    <w:rsid w:val="00397124"/>
    <w:rsid w:val="00397750"/>
    <w:rsid w:val="003977A5"/>
    <w:rsid w:val="003A04B4"/>
    <w:rsid w:val="003A068C"/>
    <w:rsid w:val="003A06F6"/>
    <w:rsid w:val="003A07A3"/>
    <w:rsid w:val="003A0D60"/>
    <w:rsid w:val="003A0D6A"/>
    <w:rsid w:val="003A1229"/>
    <w:rsid w:val="003A16A7"/>
    <w:rsid w:val="003A19DA"/>
    <w:rsid w:val="003A1C60"/>
    <w:rsid w:val="003A1C7D"/>
    <w:rsid w:val="003A27AB"/>
    <w:rsid w:val="003A311B"/>
    <w:rsid w:val="003A33DF"/>
    <w:rsid w:val="003A3A55"/>
    <w:rsid w:val="003A3E71"/>
    <w:rsid w:val="003A4168"/>
    <w:rsid w:val="003A4337"/>
    <w:rsid w:val="003A5016"/>
    <w:rsid w:val="003A55D3"/>
    <w:rsid w:val="003A58E7"/>
    <w:rsid w:val="003A61CE"/>
    <w:rsid w:val="003A655B"/>
    <w:rsid w:val="003A6E20"/>
    <w:rsid w:val="003A7043"/>
    <w:rsid w:val="003A7C5E"/>
    <w:rsid w:val="003B0444"/>
    <w:rsid w:val="003B0551"/>
    <w:rsid w:val="003B08DC"/>
    <w:rsid w:val="003B0B01"/>
    <w:rsid w:val="003B0D8D"/>
    <w:rsid w:val="003B1117"/>
    <w:rsid w:val="003B1665"/>
    <w:rsid w:val="003B1856"/>
    <w:rsid w:val="003B1936"/>
    <w:rsid w:val="003B1D84"/>
    <w:rsid w:val="003B21F2"/>
    <w:rsid w:val="003B3022"/>
    <w:rsid w:val="003B40F9"/>
    <w:rsid w:val="003B4287"/>
    <w:rsid w:val="003B5B88"/>
    <w:rsid w:val="003B5C51"/>
    <w:rsid w:val="003B5E37"/>
    <w:rsid w:val="003B66D7"/>
    <w:rsid w:val="003B6C4A"/>
    <w:rsid w:val="003B6F8B"/>
    <w:rsid w:val="003B71A1"/>
    <w:rsid w:val="003B73BB"/>
    <w:rsid w:val="003B7B35"/>
    <w:rsid w:val="003B7D2A"/>
    <w:rsid w:val="003C0B03"/>
    <w:rsid w:val="003C1421"/>
    <w:rsid w:val="003C14EB"/>
    <w:rsid w:val="003C1B34"/>
    <w:rsid w:val="003C1EB9"/>
    <w:rsid w:val="003C2656"/>
    <w:rsid w:val="003C32F7"/>
    <w:rsid w:val="003C3352"/>
    <w:rsid w:val="003C382E"/>
    <w:rsid w:val="003C3C7F"/>
    <w:rsid w:val="003C4459"/>
    <w:rsid w:val="003C4BAC"/>
    <w:rsid w:val="003C5D26"/>
    <w:rsid w:val="003C61D5"/>
    <w:rsid w:val="003C62FD"/>
    <w:rsid w:val="003C64E3"/>
    <w:rsid w:val="003C7049"/>
    <w:rsid w:val="003D0630"/>
    <w:rsid w:val="003D06FB"/>
    <w:rsid w:val="003D10B4"/>
    <w:rsid w:val="003D1498"/>
    <w:rsid w:val="003D1805"/>
    <w:rsid w:val="003D1A47"/>
    <w:rsid w:val="003D1E12"/>
    <w:rsid w:val="003D28A6"/>
    <w:rsid w:val="003D2AEE"/>
    <w:rsid w:val="003D2B74"/>
    <w:rsid w:val="003D33EA"/>
    <w:rsid w:val="003D360E"/>
    <w:rsid w:val="003D3701"/>
    <w:rsid w:val="003D48F3"/>
    <w:rsid w:val="003D4FF2"/>
    <w:rsid w:val="003D5C84"/>
    <w:rsid w:val="003D5D11"/>
    <w:rsid w:val="003D65F7"/>
    <w:rsid w:val="003D6EA9"/>
    <w:rsid w:val="003E0011"/>
    <w:rsid w:val="003E0484"/>
    <w:rsid w:val="003E0D09"/>
    <w:rsid w:val="003E0DB6"/>
    <w:rsid w:val="003E0F02"/>
    <w:rsid w:val="003E17D0"/>
    <w:rsid w:val="003E1999"/>
    <w:rsid w:val="003E1D73"/>
    <w:rsid w:val="003E25DC"/>
    <w:rsid w:val="003E267C"/>
    <w:rsid w:val="003E2D74"/>
    <w:rsid w:val="003E2F58"/>
    <w:rsid w:val="003E351B"/>
    <w:rsid w:val="003E3633"/>
    <w:rsid w:val="003E381B"/>
    <w:rsid w:val="003E3DE6"/>
    <w:rsid w:val="003E4265"/>
    <w:rsid w:val="003E4F04"/>
    <w:rsid w:val="003E54E1"/>
    <w:rsid w:val="003E61E1"/>
    <w:rsid w:val="003E713B"/>
    <w:rsid w:val="003F0619"/>
    <w:rsid w:val="003F11DF"/>
    <w:rsid w:val="003F1AE3"/>
    <w:rsid w:val="003F1C2D"/>
    <w:rsid w:val="003F1C68"/>
    <w:rsid w:val="003F20E0"/>
    <w:rsid w:val="003F2E50"/>
    <w:rsid w:val="003F3F76"/>
    <w:rsid w:val="003F4010"/>
    <w:rsid w:val="003F4D99"/>
    <w:rsid w:val="003F5284"/>
    <w:rsid w:val="003F59E7"/>
    <w:rsid w:val="003F5F59"/>
    <w:rsid w:val="003F6720"/>
    <w:rsid w:val="003F7610"/>
    <w:rsid w:val="0040007F"/>
    <w:rsid w:val="004002CC"/>
    <w:rsid w:val="004004FC"/>
    <w:rsid w:val="00400B72"/>
    <w:rsid w:val="00401AC4"/>
    <w:rsid w:val="0040205B"/>
    <w:rsid w:val="00402A8C"/>
    <w:rsid w:val="00402C0E"/>
    <w:rsid w:val="004032C0"/>
    <w:rsid w:val="004033D1"/>
    <w:rsid w:val="0040395C"/>
    <w:rsid w:val="00403B81"/>
    <w:rsid w:val="004040D3"/>
    <w:rsid w:val="00404245"/>
    <w:rsid w:val="00404455"/>
    <w:rsid w:val="0040469C"/>
    <w:rsid w:val="00404838"/>
    <w:rsid w:val="004049D2"/>
    <w:rsid w:val="00404ACF"/>
    <w:rsid w:val="00404E39"/>
    <w:rsid w:val="00405155"/>
    <w:rsid w:val="0040589A"/>
    <w:rsid w:val="00405E71"/>
    <w:rsid w:val="00405F76"/>
    <w:rsid w:val="00406127"/>
    <w:rsid w:val="0040625E"/>
    <w:rsid w:val="00406E2C"/>
    <w:rsid w:val="0040760F"/>
    <w:rsid w:val="00407769"/>
    <w:rsid w:val="00407E2E"/>
    <w:rsid w:val="0041000D"/>
    <w:rsid w:val="00410371"/>
    <w:rsid w:val="004104EF"/>
    <w:rsid w:val="004105A2"/>
    <w:rsid w:val="00410796"/>
    <w:rsid w:val="00410D2D"/>
    <w:rsid w:val="00411173"/>
    <w:rsid w:val="00411672"/>
    <w:rsid w:val="004119B5"/>
    <w:rsid w:val="004121E6"/>
    <w:rsid w:val="0041275D"/>
    <w:rsid w:val="0041291D"/>
    <w:rsid w:val="00412DA2"/>
    <w:rsid w:val="0041336E"/>
    <w:rsid w:val="00413798"/>
    <w:rsid w:val="00414FCB"/>
    <w:rsid w:val="00415427"/>
    <w:rsid w:val="00415577"/>
    <w:rsid w:val="004162ED"/>
    <w:rsid w:val="004163AB"/>
    <w:rsid w:val="00420032"/>
    <w:rsid w:val="00420AE2"/>
    <w:rsid w:val="00420E74"/>
    <w:rsid w:val="004214A5"/>
    <w:rsid w:val="00422D03"/>
    <w:rsid w:val="0042394C"/>
    <w:rsid w:val="00423A62"/>
    <w:rsid w:val="00423C34"/>
    <w:rsid w:val="00423D95"/>
    <w:rsid w:val="00423E24"/>
    <w:rsid w:val="004248A2"/>
    <w:rsid w:val="00425611"/>
    <w:rsid w:val="00425C02"/>
    <w:rsid w:val="00425E00"/>
    <w:rsid w:val="00426224"/>
    <w:rsid w:val="00426AB6"/>
    <w:rsid w:val="00427114"/>
    <w:rsid w:val="004271E6"/>
    <w:rsid w:val="00430072"/>
    <w:rsid w:val="0043016D"/>
    <w:rsid w:val="00430528"/>
    <w:rsid w:val="00430E33"/>
    <w:rsid w:val="00431B3F"/>
    <w:rsid w:val="00432577"/>
    <w:rsid w:val="004325A3"/>
    <w:rsid w:val="004330A8"/>
    <w:rsid w:val="00433D60"/>
    <w:rsid w:val="00435A4C"/>
    <w:rsid w:val="00435CD1"/>
    <w:rsid w:val="00436059"/>
    <w:rsid w:val="00436578"/>
    <w:rsid w:val="004365DC"/>
    <w:rsid w:val="00436801"/>
    <w:rsid w:val="00436975"/>
    <w:rsid w:val="00436E50"/>
    <w:rsid w:val="004376EF"/>
    <w:rsid w:val="004377F7"/>
    <w:rsid w:val="0044014A"/>
    <w:rsid w:val="004405F9"/>
    <w:rsid w:val="00441D67"/>
    <w:rsid w:val="00441F9E"/>
    <w:rsid w:val="00442621"/>
    <w:rsid w:val="00442AB0"/>
    <w:rsid w:val="00442D2F"/>
    <w:rsid w:val="004442D3"/>
    <w:rsid w:val="004444AA"/>
    <w:rsid w:val="00444723"/>
    <w:rsid w:val="00444F12"/>
    <w:rsid w:val="004455D0"/>
    <w:rsid w:val="00445801"/>
    <w:rsid w:val="00445D98"/>
    <w:rsid w:val="004460F2"/>
    <w:rsid w:val="0044696D"/>
    <w:rsid w:val="00446BE0"/>
    <w:rsid w:val="00446E3D"/>
    <w:rsid w:val="004476C6"/>
    <w:rsid w:val="00447897"/>
    <w:rsid w:val="00447B46"/>
    <w:rsid w:val="004502D5"/>
    <w:rsid w:val="00450999"/>
    <w:rsid w:val="00450ABD"/>
    <w:rsid w:val="00450EB9"/>
    <w:rsid w:val="004510F8"/>
    <w:rsid w:val="00451342"/>
    <w:rsid w:val="004513E1"/>
    <w:rsid w:val="0045156C"/>
    <w:rsid w:val="00451661"/>
    <w:rsid w:val="004516CF"/>
    <w:rsid w:val="00452128"/>
    <w:rsid w:val="00452344"/>
    <w:rsid w:val="00452404"/>
    <w:rsid w:val="004525A6"/>
    <w:rsid w:val="00453089"/>
    <w:rsid w:val="0045413B"/>
    <w:rsid w:val="00454446"/>
    <w:rsid w:val="00454C6A"/>
    <w:rsid w:val="00455676"/>
    <w:rsid w:val="00455C04"/>
    <w:rsid w:val="00455E2B"/>
    <w:rsid w:val="00455F53"/>
    <w:rsid w:val="00456576"/>
    <w:rsid w:val="00456BBD"/>
    <w:rsid w:val="0045756F"/>
    <w:rsid w:val="004577A1"/>
    <w:rsid w:val="00460602"/>
    <w:rsid w:val="00460A1B"/>
    <w:rsid w:val="00461316"/>
    <w:rsid w:val="004614D9"/>
    <w:rsid w:val="00461641"/>
    <w:rsid w:val="00461A0A"/>
    <w:rsid w:val="00461E87"/>
    <w:rsid w:val="00461F7C"/>
    <w:rsid w:val="00462307"/>
    <w:rsid w:val="00462348"/>
    <w:rsid w:val="004631F1"/>
    <w:rsid w:val="004635ED"/>
    <w:rsid w:val="0046418E"/>
    <w:rsid w:val="00464373"/>
    <w:rsid w:val="00464B34"/>
    <w:rsid w:val="00464FE8"/>
    <w:rsid w:val="00465058"/>
    <w:rsid w:val="0046570F"/>
    <w:rsid w:val="00465B76"/>
    <w:rsid w:val="00465F94"/>
    <w:rsid w:val="004675DE"/>
    <w:rsid w:val="0047045A"/>
    <w:rsid w:val="004711EA"/>
    <w:rsid w:val="0047177A"/>
    <w:rsid w:val="0047219E"/>
    <w:rsid w:val="00472518"/>
    <w:rsid w:val="00472592"/>
    <w:rsid w:val="004728E3"/>
    <w:rsid w:val="00472DE8"/>
    <w:rsid w:val="00473460"/>
    <w:rsid w:val="004734E8"/>
    <w:rsid w:val="004738A8"/>
    <w:rsid w:val="004745BE"/>
    <w:rsid w:val="004746AE"/>
    <w:rsid w:val="00474E83"/>
    <w:rsid w:val="00474EEA"/>
    <w:rsid w:val="004750EE"/>
    <w:rsid w:val="00475416"/>
    <w:rsid w:val="004755A0"/>
    <w:rsid w:val="00475D2A"/>
    <w:rsid w:val="00475E30"/>
    <w:rsid w:val="00475F57"/>
    <w:rsid w:val="0047601F"/>
    <w:rsid w:val="00476367"/>
    <w:rsid w:val="00476D4B"/>
    <w:rsid w:val="00477DF0"/>
    <w:rsid w:val="00480E5F"/>
    <w:rsid w:val="00482A3F"/>
    <w:rsid w:val="00482C50"/>
    <w:rsid w:val="004832E5"/>
    <w:rsid w:val="004832FD"/>
    <w:rsid w:val="00483643"/>
    <w:rsid w:val="0048374A"/>
    <w:rsid w:val="00483BB7"/>
    <w:rsid w:val="00484138"/>
    <w:rsid w:val="004844AF"/>
    <w:rsid w:val="00484991"/>
    <w:rsid w:val="00484EA8"/>
    <w:rsid w:val="00485890"/>
    <w:rsid w:val="00486AF9"/>
    <w:rsid w:val="00486E6B"/>
    <w:rsid w:val="00487B21"/>
    <w:rsid w:val="00487F0C"/>
    <w:rsid w:val="00490AE5"/>
    <w:rsid w:val="00490EE1"/>
    <w:rsid w:val="0049144F"/>
    <w:rsid w:val="0049184D"/>
    <w:rsid w:val="00491AA2"/>
    <w:rsid w:val="00491CA1"/>
    <w:rsid w:val="00491E35"/>
    <w:rsid w:val="0049215E"/>
    <w:rsid w:val="0049304B"/>
    <w:rsid w:val="00494540"/>
    <w:rsid w:val="004945CB"/>
    <w:rsid w:val="004946D3"/>
    <w:rsid w:val="00494B63"/>
    <w:rsid w:val="00495010"/>
    <w:rsid w:val="00495159"/>
    <w:rsid w:val="00495584"/>
    <w:rsid w:val="00495BA5"/>
    <w:rsid w:val="004967D9"/>
    <w:rsid w:val="00496BE4"/>
    <w:rsid w:val="00497945"/>
    <w:rsid w:val="004A1640"/>
    <w:rsid w:val="004A19E1"/>
    <w:rsid w:val="004A1EA9"/>
    <w:rsid w:val="004A1EEF"/>
    <w:rsid w:val="004A27AA"/>
    <w:rsid w:val="004A2B16"/>
    <w:rsid w:val="004A2DD8"/>
    <w:rsid w:val="004A32A4"/>
    <w:rsid w:val="004A377D"/>
    <w:rsid w:val="004A40F4"/>
    <w:rsid w:val="004A4486"/>
    <w:rsid w:val="004A48E6"/>
    <w:rsid w:val="004A4E89"/>
    <w:rsid w:val="004A527E"/>
    <w:rsid w:val="004A5D76"/>
    <w:rsid w:val="004A69C8"/>
    <w:rsid w:val="004A6E18"/>
    <w:rsid w:val="004A7748"/>
    <w:rsid w:val="004B0A5D"/>
    <w:rsid w:val="004B0A80"/>
    <w:rsid w:val="004B0BCF"/>
    <w:rsid w:val="004B0FB3"/>
    <w:rsid w:val="004B152E"/>
    <w:rsid w:val="004B18BE"/>
    <w:rsid w:val="004B1A25"/>
    <w:rsid w:val="004B263E"/>
    <w:rsid w:val="004B42EE"/>
    <w:rsid w:val="004B4BE5"/>
    <w:rsid w:val="004B4EF4"/>
    <w:rsid w:val="004B548A"/>
    <w:rsid w:val="004B5930"/>
    <w:rsid w:val="004B5ED0"/>
    <w:rsid w:val="004B5F1A"/>
    <w:rsid w:val="004B5FB7"/>
    <w:rsid w:val="004B60C1"/>
    <w:rsid w:val="004B63E6"/>
    <w:rsid w:val="004B72F7"/>
    <w:rsid w:val="004B7EA3"/>
    <w:rsid w:val="004C0199"/>
    <w:rsid w:val="004C01DA"/>
    <w:rsid w:val="004C07CE"/>
    <w:rsid w:val="004C0B4C"/>
    <w:rsid w:val="004C0DB7"/>
    <w:rsid w:val="004C0DBC"/>
    <w:rsid w:val="004C0E21"/>
    <w:rsid w:val="004C1494"/>
    <w:rsid w:val="004C26CA"/>
    <w:rsid w:val="004C27DD"/>
    <w:rsid w:val="004C2F3B"/>
    <w:rsid w:val="004C3220"/>
    <w:rsid w:val="004C34B8"/>
    <w:rsid w:val="004C3633"/>
    <w:rsid w:val="004C3FF9"/>
    <w:rsid w:val="004C67F8"/>
    <w:rsid w:val="004C696B"/>
    <w:rsid w:val="004C7681"/>
    <w:rsid w:val="004C78FC"/>
    <w:rsid w:val="004D1542"/>
    <w:rsid w:val="004D1B12"/>
    <w:rsid w:val="004D237E"/>
    <w:rsid w:val="004D2620"/>
    <w:rsid w:val="004D2AC0"/>
    <w:rsid w:val="004D2D9C"/>
    <w:rsid w:val="004D2DDF"/>
    <w:rsid w:val="004D3289"/>
    <w:rsid w:val="004D329F"/>
    <w:rsid w:val="004D3ABE"/>
    <w:rsid w:val="004D3DD4"/>
    <w:rsid w:val="004D4D35"/>
    <w:rsid w:val="004D598D"/>
    <w:rsid w:val="004D5B69"/>
    <w:rsid w:val="004D5CD3"/>
    <w:rsid w:val="004D69D1"/>
    <w:rsid w:val="004D6C59"/>
    <w:rsid w:val="004E02F0"/>
    <w:rsid w:val="004E0A86"/>
    <w:rsid w:val="004E0F26"/>
    <w:rsid w:val="004E1698"/>
    <w:rsid w:val="004E1958"/>
    <w:rsid w:val="004E1996"/>
    <w:rsid w:val="004E1D44"/>
    <w:rsid w:val="004E1DBA"/>
    <w:rsid w:val="004E1DE0"/>
    <w:rsid w:val="004E2509"/>
    <w:rsid w:val="004E2678"/>
    <w:rsid w:val="004E280A"/>
    <w:rsid w:val="004E391B"/>
    <w:rsid w:val="004E4093"/>
    <w:rsid w:val="004E42BE"/>
    <w:rsid w:val="004E46B0"/>
    <w:rsid w:val="004E5810"/>
    <w:rsid w:val="004E621C"/>
    <w:rsid w:val="004E6519"/>
    <w:rsid w:val="004E6787"/>
    <w:rsid w:val="004E68F9"/>
    <w:rsid w:val="004E71E6"/>
    <w:rsid w:val="004E7747"/>
    <w:rsid w:val="004F0832"/>
    <w:rsid w:val="004F1BD3"/>
    <w:rsid w:val="004F2502"/>
    <w:rsid w:val="004F2AA7"/>
    <w:rsid w:val="004F2ACE"/>
    <w:rsid w:val="004F2B6A"/>
    <w:rsid w:val="004F2E5C"/>
    <w:rsid w:val="004F31BA"/>
    <w:rsid w:val="004F3254"/>
    <w:rsid w:val="004F3B9F"/>
    <w:rsid w:val="004F3BD2"/>
    <w:rsid w:val="004F43FF"/>
    <w:rsid w:val="004F477D"/>
    <w:rsid w:val="004F4864"/>
    <w:rsid w:val="004F5FB9"/>
    <w:rsid w:val="004F616D"/>
    <w:rsid w:val="004F6217"/>
    <w:rsid w:val="004F74DE"/>
    <w:rsid w:val="005001A3"/>
    <w:rsid w:val="005028BE"/>
    <w:rsid w:val="00502B65"/>
    <w:rsid w:val="00502E3F"/>
    <w:rsid w:val="00503AB4"/>
    <w:rsid w:val="00504116"/>
    <w:rsid w:val="0050458E"/>
    <w:rsid w:val="00504818"/>
    <w:rsid w:val="005052EC"/>
    <w:rsid w:val="005053AC"/>
    <w:rsid w:val="005055B2"/>
    <w:rsid w:val="005057B7"/>
    <w:rsid w:val="00505806"/>
    <w:rsid w:val="00505822"/>
    <w:rsid w:val="00505959"/>
    <w:rsid w:val="005060FD"/>
    <w:rsid w:val="00506477"/>
    <w:rsid w:val="00506B2F"/>
    <w:rsid w:val="005070F3"/>
    <w:rsid w:val="00507373"/>
    <w:rsid w:val="00507624"/>
    <w:rsid w:val="00507B34"/>
    <w:rsid w:val="005101F3"/>
    <w:rsid w:val="005104F6"/>
    <w:rsid w:val="005108FE"/>
    <w:rsid w:val="00511372"/>
    <w:rsid w:val="005118DD"/>
    <w:rsid w:val="00511A74"/>
    <w:rsid w:val="00511F7A"/>
    <w:rsid w:val="005121F0"/>
    <w:rsid w:val="005124BA"/>
    <w:rsid w:val="00512B8E"/>
    <w:rsid w:val="00512BA9"/>
    <w:rsid w:val="005133BF"/>
    <w:rsid w:val="00513FB2"/>
    <w:rsid w:val="00514655"/>
    <w:rsid w:val="00515496"/>
    <w:rsid w:val="005155E1"/>
    <w:rsid w:val="005157C3"/>
    <w:rsid w:val="00515D20"/>
    <w:rsid w:val="00515FDC"/>
    <w:rsid w:val="00516046"/>
    <w:rsid w:val="0051619C"/>
    <w:rsid w:val="00517158"/>
    <w:rsid w:val="00517B9F"/>
    <w:rsid w:val="00517CF4"/>
    <w:rsid w:val="00517E03"/>
    <w:rsid w:val="00520007"/>
    <w:rsid w:val="0052011D"/>
    <w:rsid w:val="00520128"/>
    <w:rsid w:val="005208A9"/>
    <w:rsid w:val="00520E16"/>
    <w:rsid w:val="00522D0A"/>
    <w:rsid w:val="00523412"/>
    <w:rsid w:val="00523900"/>
    <w:rsid w:val="005239F4"/>
    <w:rsid w:val="00523C9E"/>
    <w:rsid w:val="00523D56"/>
    <w:rsid w:val="005246D9"/>
    <w:rsid w:val="005247FD"/>
    <w:rsid w:val="005255A1"/>
    <w:rsid w:val="00525EB0"/>
    <w:rsid w:val="0052643A"/>
    <w:rsid w:val="005269C0"/>
    <w:rsid w:val="00526B44"/>
    <w:rsid w:val="00526CA0"/>
    <w:rsid w:val="00526E19"/>
    <w:rsid w:val="00526FA8"/>
    <w:rsid w:val="00527109"/>
    <w:rsid w:val="00527522"/>
    <w:rsid w:val="0053012B"/>
    <w:rsid w:val="005303D0"/>
    <w:rsid w:val="00530530"/>
    <w:rsid w:val="00530669"/>
    <w:rsid w:val="00530CF9"/>
    <w:rsid w:val="00530EE2"/>
    <w:rsid w:val="00531479"/>
    <w:rsid w:val="005314D3"/>
    <w:rsid w:val="00531512"/>
    <w:rsid w:val="005315ED"/>
    <w:rsid w:val="00531C9E"/>
    <w:rsid w:val="00532560"/>
    <w:rsid w:val="0053281C"/>
    <w:rsid w:val="005333D3"/>
    <w:rsid w:val="00533822"/>
    <w:rsid w:val="00534F89"/>
    <w:rsid w:val="005353C1"/>
    <w:rsid w:val="0053627E"/>
    <w:rsid w:val="00536820"/>
    <w:rsid w:val="00536DE3"/>
    <w:rsid w:val="00537F91"/>
    <w:rsid w:val="00540C0A"/>
    <w:rsid w:val="005418EB"/>
    <w:rsid w:val="00541BB9"/>
    <w:rsid w:val="00541EFA"/>
    <w:rsid w:val="005427F2"/>
    <w:rsid w:val="00542B4B"/>
    <w:rsid w:val="00542BF4"/>
    <w:rsid w:val="00542ECA"/>
    <w:rsid w:val="00543629"/>
    <w:rsid w:val="005436C6"/>
    <w:rsid w:val="00543BEF"/>
    <w:rsid w:val="00543CB0"/>
    <w:rsid w:val="00543D2F"/>
    <w:rsid w:val="0054438E"/>
    <w:rsid w:val="00544391"/>
    <w:rsid w:val="005448FB"/>
    <w:rsid w:val="00544974"/>
    <w:rsid w:val="0054500A"/>
    <w:rsid w:val="0054511D"/>
    <w:rsid w:val="00546000"/>
    <w:rsid w:val="0054674F"/>
    <w:rsid w:val="005470E7"/>
    <w:rsid w:val="00547440"/>
    <w:rsid w:val="00547460"/>
    <w:rsid w:val="00547AF4"/>
    <w:rsid w:val="00547B41"/>
    <w:rsid w:val="00547BA9"/>
    <w:rsid w:val="00547D19"/>
    <w:rsid w:val="0055001B"/>
    <w:rsid w:val="005513D7"/>
    <w:rsid w:val="0055226E"/>
    <w:rsid w:val="00552D7E"/>
    <w:rsid w:val="00552E6A"/>
    <w:rsid w:val="00553008"/>
    <w:rsid w:val="005535C3"/>
    <w:rsid w:val="00553A28"/>
    <w:rsid w:val="00554238"/>
    <w:rsid w:val="0055455F"/>
    <w:rsid w:val="00554B4B"/>
    <w:rsid w:val="00554D14"/>
    <w:rsid w:val="00554F20"/>
    <w:rsid w:val="00555765"/>
    <w:rsid w:val="0055617F"/>
    <w:rsid w:val="00556D14"/>
    <w:rsid w:val="005570CF"/>
    <w:rsid w:val="00557821"/>
    <w:rsid w:val="00557AC2"/>
    <w:rsid w:val="00560A40"/>
    <w:rsid w:val="00560D8D"/>
    <w:rsid w:val="00561092"/>
    <w:rsid w:val="00561F4B"/>
    <w:rsid w:val="00561F5E"/>
    <w:rsid w:val="005622D8"/>
    <w:rsid w:val="00562BAD"/>
    <w:rsid w:val="00562FA0"/>
    <w:rsid w:val="00563733"/>
    <w:rsid w:val="00563746"/>
    <w:rsid w:val="0056435E"/>
    <w:rsid w:val="00564C9C"/>
    <w:rsid w:val="0056549C"/>
    <w:rsid w:val="005655B2"/>
    <w:rsid w:val="005655F1"/>
    <w:rsid w:val="005657D9"/>
    <w:rsid w:val="00565E06"/>
    <w:rsid w:val="00566087"/>
    <w:rsid w:val="005663A9"/>
    <w:rsid w:val="00566741"/>
    <w:rsid w:val="005677A7"/>
    <w:rsid w:val="0056798A"/>
    <w:rsid w:val="00570D72"/>
    <w:rsid w:val="0057110E"/>
    <w:rsid w:val="00571121"/>
    <w:rsid w:val="00571719"/>
    <w:rsid w:val="00571816"/>
    <w:rsid w:val="00571B92"/>
    <w:rsid w:val="00571BB7"/>
    <w:rsid w:val="00572A7A"/>
    <w:rsid w:val="0057329E"/>
    <w:rsid w:val="005733C9"/>
    <w:rsid w:val="005737EF"/>
    <w:rsid w:val="00573EE7"/>
    <w:rsid w:val="00574C5B"/>
    <w:rsid w:val="00576606"/>
    <w:rsid w:val="00577075"/>
    <w:rsid w:val="005775D7"/>
    <w:rsid w:val="00577E5B"/>
    <w:rsid w:val="005801E1"/>
    <w:rsid w:val="005808FF"/>
    <w:rsid w:val="00580A91"/>
    <w:rsid w:val="00581585"/>
    <w:rsid w:val="00581A00"/>
    <w:rsid w:val="00581AB8"/>
    <w:rsid w:val="00581AD0"/>
    <w:rsid w:val="00581D05"/>
    <w:rsid w:val="00582363"/>
    <w:rsid w:val="005823A0"/>
    <w:rsid w:val="00582D80"/>
    <w:rsid w:val="00582D83"/>
    <w:rsid w:val="00583126"/>
    <w:rsid w:val="00583200"/>
    <w:rsid w:val="00583F0F"/>
    <w:rsid w:val="005840B0"/>
    <w:rsid w:val="0058414B"/>
    <w:rsid w:val="005842FE"/>
    <w:rsid w:val="005847E9"/>
    <w:rsid w:val="00584EFE"/>
    <w:rsid w:val="00585896"/>
    <w:rsid w:val="00585E4E"/>
    <w:rsid w:val="0058629F"/>
    <w:rsid w:val="005863D2"/>
    <w:rsid w:val="00586CED"/>
    <w:rsid w:val="00586E09"/>
    <w:rsid w:val="005874E1"/>
    <w:rsid w:val="0058771E"/>
    <w:rsid w:val="00587726"/>
    <w:rsid w:val="00587D34"/>
    <w:rsid w:val="00587F77"/>
    <w:rsid w:val="00590175"/>
    <w:rsid w:val="005903EB"/>
    <w:rsid w:val="00590726"/>
    <w:rsid w:val="005907A2"/>
    <w:rsid w:val="00590B12"/>
    <w:rsid w:val="005910AF"/>
    <w:rsid w:val="0059184D"/>
    <w:rsid w:val="00591B83"/>
    <w:rsid w:val="0059218B"/>
    <w:rsid w:val="00592DEA"/>
    <w:rsid w:val="00593527"/>
    <w:rsid w:val="00593A6B"/>
    <w:rsid w:val="00593DCD"/>
    <w:rsid w:val="00593ED0"/>
    <w:rsid w:val="00594C57"/>
    <w:rsid w:val="00594D80"/>
    <w:rsid w:val="0059539B"/>
    <w:rsid w:val="00595758"/>
    <w:rsid w:val="00595B47"/>
    <w:rsid w:val="00596589"/>
    <w:rsid w:val="00596B5D"/>
    <w:rsid w:val="00596EED"/>
    <w:rsid w:val="005973B2"/>
    <w:rsid w:val="005973DE"/>
    <w:rsid w:val="00597EB8"/>
    <w:rsid w:val="005A028F"/>
    <w:rsid w:val="005A0392"/>
    <w:rsid w:val="005A0E47"/>
    <w:rsid w:val="005A120A"/>
    <w:rsid w:val="005A136C"/>
    <w:rsid w:val="005A1522"/>
    <w:rsid w:val="005A1570"/>
    <w:rsid w:val="005A1E4D"/>
    <w:rsid w:val="005A2094"/>
    <w:rsid w:val="005A2575"/>
    <w:rsid w:val="005A25E3"/>
    <w:rsid w:val="005A26AE"/>
    <w:rsid w:val="005A271D"/>
    <w:rsid w:val="005A2859"/>
    <w:rsid w:val="005A2D40"/>
    <w:rsid w:val="005A2F32"/>
    <w:rsid w:val="005A3B02"/>
    <w:rsid w:val="005A3B89"/>
    <w:rsid w:val="005A459C"/>
    <w:rsid w:val="005A5337"/>
    <w:rsid w:val="005A5A0D"/>
    <w:rsid w:val="005A6850"/>
    <w:rsid w:val="005A782F"/>
    <w:rsid w:val="005A7CB8"/>
    <w:rsid w:val="005A7D4F"/>
    <w:rsid w:val="005A7E91"/>
    <w:rsid w:val="005B014F"/>
    <w:rsid w:val="005B0223"/>
    <w:rsid w:val="005B0F77"/>
    <w:rsid w:val="005B176A"/>
    <w:rsid w:val="005B17D3"/>
    <w:rsid w:val="005B1AA3"/>
    <w:rsid w:val="005B230E"/>
    <w:rsid w:val="005B2314"/>
    <w:rsid w:val="005B2E2B"/>
    <w:rsid w:val="005B2FB3"/>
    <w:rsid w:val="005B30E6"/>
    <w:rsid w:val="005B34DE"/>
    <w:rsid w:val="005B35C1"/>
    <w:rsid w:val="005B3ABB"/>
    <w:rsid w:val="005B4E87"/>
    <w:rsid w:val="005B547E"/>
    <w:rsid w:val="005B5E22"/>
    <w:rsid w:val="005B620E"/>
    <w:rsid w:val="005B6990"/>
    <w:rsid w:val="005B6A34"/>
    <w:rsid w:val="005B6B85"/>
    <w:rsid w:val="005B6C53"/>
    <w:rsid w:val="005B7E7F"/>
    <w:rsid w:val="005C0077"/>
    <w:rsid w:val="005C0209"/>
    <w:rsid w:val="005C07B8"/>
    <w:rsid w:val="005C1237"/>
    <w:rsid w:val="005C1C5A"/>
    <w:rsid w:val="005C218A"/>
    <w:rsid w:val="005C23C3"/>
    <w:rsid w:val="005C2ED1"/>
    <w:rsid w:val="005C3446"/>
    <w:rsid w:val="005C3B4E"/>
    <w:rsid w:val="005C4B96"/>
    <w:rsid w:val="005C4D0F"/>
    <w:rsid w:val="005C4F45"/>
    <w:rsid w:val="005C58F1"/>
    <w:rsid w:val="005C5AF4"/>
    <w:rsid w:val="005C5C9F"/>
    <w:rsid w:val="005C5FED"/>
    <w:rsid w:val="005C7B24"/>
    <w:rsid w:val="005C7E8A"/>
    <w:rsid w:val="005D0A29"/>
    <w:rsid w:val="005D11D8"/>
    <w:rsid w:val="005D1433"/>
    <w:rsid w:val="005D1553"/>
    <w:rsid w:val="005D1590"/>
    <w:rsid w:val="005D189C"/>
    <w:rsid w:val="005D1D74"/>
    <w:rsid w:val="005D1F66"/>
    <w:rsid w:val="005D24D9"/>
    <w:rsid w:val="005D2849"/>
    <w:rsid w:val="005D337F"/>
    <w:rsid w:val="005D34C0"/>
    <w:rsid w:val="005D3F0B"/>
    <w:rsid w:val="005D473E"/>
    <w:rsid w:val="005D48C8"/>
    <w:rsid w:val="005D4D4B"/>
    <w:rsid w:val="005D58D4"/>
    <w:rsid w:val="005D612B"/>
    <w:rsid w:val="005D64E0"/>
    <w:rsid w:val="005D6EA6"/>
    <w:rsid w:val="005D7521"/>
    <w:rsid w:val="005D75F0"/>
    <w:rsid w:val="005D7C54"/>
    <w:rsid w:val="005E079C"/>
    <w:rsid w:val="005E07C4"/>
    <w:rsid w:val="005E1436"/>
    <w:rsid w:val="005E1CF5"/>
    <w:rsid w:val="005E1DCC"/>
    <w:rsid w:val="005E2DBE"/>
    <w:rsid w:val="005E345B"/>
    <w:rsid w:val="005E41C6"/>
    <w:rsid w:val="005E43C6"/>
    <w:rsid w:val="005E45EB"/>
    <w:rsid w:val="005E4736"/>
    <w:rsid w:val="005E4AF6"/>
    <w:rsid w:val="005E4CBF"/>
    <w:rsid w:val="005E4D5B"/>
    <w:rsid w:val="005E522B"/>
    <w:rsid w:val="005E5383"/>
    <w:rsid w:val="005E5E38"/>
    <w:rsid w:val="005E5FFC"/>
    <w:rsid w:val="005E6549"/>
    <w:rsid w:val="005E6551"/>
    <w:rsid w:val="005E67C4"/>
    <w:rsid w:val="005E689B"/>
    <w:rsid w:val="005E6F1E"/>
    <w:rsid w:val="005E7DA7"/>
    <w:rsid w:val="005F00F5"/>
    <w:rsid w:val="005F0B41"/>
    <w:rsid w:val="005F10DB"/>
    <w:rsid w:val="005F1161"/>
    <w:rsid w:val="005F1331"/>
    <w:rsid w:val="005F1991"/>
    <w:rsid w:val="005F2004"/>
    <w:rsid w:val="005F20AC"/>
    <w:rsid w:val="005F27A3"/>
    <w:rsid w:val="005F29F0"/>
    <w:rsid w:val="005F2AB5"/>
    <w:rsid w:val="005F2C0E"/>
    <w:rsid w:val="005F43FD"/>
    <w:rsid w:val="005F4505"/>
    <w:rsid w:val="005F4562"/>
    <w:rsid w:val="005F4787"/>
    <w:rsid w:val="005F595A"/>
    <w:rsid w:val="005F6685"/>
    <w:rsid w:val="005F66D7"/>
    <w:rsid w:val="005F795A"/>
    <w:rsid w:val="005F7B8A"/>
    <w:rsid w:val="00600787"/>
    <w:rsid w:val="00602B27"/>
    <w:rsid w:val="00602C45"/>
    <w:rsid w:val="0060339B"/>
    <w:rsid w:val="00603636"/>
    <w:rsid w:val="00603E62"/>
    <w:rsid w:val="00603E98"/>
    <w:rsid w:val="00603EDB"/>
    <w:rsid w:val="00603FC2"/>
    <w:rsid w:val="00604380"/>
    <w:rsid w:val="00604FAD"/>
    <w:rsid w:val="006060A7"/>
    <w:rsid w:val="00606695"/>
    <w:rsid w:val="00607188"/>
    <w:rsid w:val="0060772A"/>
    <w:rsid w:val="00607B21"/>
    <w:rsid w:val="0061097C"/>
    <w:rsid w:val="00611263"/>
    <w:rsid w:val="006114BC"/>
    <w:rsid w:val="00611B3C"/>
    <w:rsid w:val="006124D6"/>
    <w:rsid w:val="00612AD7"/>
    <w:rsid w:val="0061315F"/>
    <w:rsid w:val="006133FA"/>
    <w:rsid w:val="00613C06"/>
    <w:rsid w:val="00613CC2"/>
    <w:rsid w:val="00613CCB"/>
    <w:rsid w:val="00613D2B"/>
    <w:rsid w:val="00614211"/>
    <w:rsid w:val="0061462D"/>
    <w:rsid w:val="00614F11"/>
    <w:rsid w:val="00615F30"/>
    <w:rsid w:val="00616037"/>
    <w:rsid w:val="006166B3"/>
    <w:rsid w:val="00616D07"/>
    <w:rsid w:val="00617149"/>
    <w:rsid w:val="0062007C"/>
    <w:rsid w:val="006202DD"/>
    <w:rsid w:val="006204FA"/>
    <w:rsid w:val="00620A00"/>
    <w:rsid w:val="00620D19"/>
    <w:rsid w:val="006218BB"/>
    <w:rsid w:val="00621CFE"/>
    <w:rsid w:val="00622278"/>
    <w:rsid w:val="00622793"/>
    <w:rsid w:val="00622A49"/>
    <w:rsid w:val="00622B18"/>
    <w:rsid w:val="00622F42"/>
    <w:rsid w:val="0062316C"/>
    <w:rsid w:val="006236AD"/>
    <w:rsid w:val="00623B47"/>
    <w:rsid w:val="00623B7D"/>
    <w:rsid w:val="006244A9"/>
    <w:rsid w:val="00625053"/>
    <w:rsid w:val="006263FE"/>
    <w:rsid w:val="006269F5"/>
    <w:rsid w:val="00626ACF"/>
    <w:rsid w:val="00627079"/>
    <w:rsid w:val="00627705"/>
    <w:rsid w:val="0063152C"/>
    <w:rsid w:val="00631630"/>
    <w:rsid w:val="0063188E"/>
    <w:rsid w:val="00631A50"/>
    <w:rsid w:val="00631AF3"/>
    <w:rsid w:val="00631B77"/>
    <w:rsid w:val="00632683"/>
    <w:rsid w:val="006335D5"/>
    <w:rsid w:val="00633EAB"/>
    <w:rsid w:val="0063487A"/>
    <w:rsid w:val="006348B2"/>
    <w:rsid w:val="00634DFC"/>
    <w:rsid w:val="00634F7A"/>
    <w:rsid w:val="00635144"/>
    <w:rsid w:val="006359D0"/>
    <w:rsid w:val="00635E63"/>
    <w:rsid w:val="006367ED"/>
    <w:rsid w:val="006368B6"/>
    <w:rsid w:val="00636B10"/>
    <w:rsid w:val="00636EDB"/>
    <w:rsid w:val="0063784E"/>
    <w:rsid w:val="00637B0E"/>
    <w:rsid w:val="00637B22"/>
    <w:rsid w:val="00637BA2"/>
    <w:rsid w:val="00637C85"/>
    <w:rsid w:val="006404C2"/>
    <w:rsid w:val="006406F7"/>
    <w:rsid w:val="00640B74"/>
    <w:rsid w:val="00640FAB"/>
    <w:rsid w:val="00641257"/>
    <w:rsid w:val="006416C1"/>
    <w:rsid w:val="00641F49"/>
    <w:rsid w:val="006421AC"/>
    <w:rsid w:val="006426BB"/>
    <w:rsid w:val="00642A3B"/>
    <w:rsid w:val="00642CF6"/>
    <w:rsid w:val="00642D9F"/>
    <w:rsid w:val="00643483"/>
    <w:rsid w:val="00643F49"/>
    <w:rsid w:val="006445F9"/>
    <w:rsid w:val="00644923"/>
    <w:rsid w:val="00644A29"/>
    <w:rsid w:val="00644D6D"/>
    <w:rsid w:val="006452A2"/>
    <w:rsid w:val="0064615C"/>
    <w:rsid w:val="0064730B"/>
    <w:rsid w:val="006502F2"/>
    <w:rsid w:val="00650991"/>
    <w:rsid w:val="006519A2"/>
    <w:rsid w:val="0065235A"/>
    <w:rsid w:val="00652EFB"/>
    <w:rsid w:val="00652F34"/>
    <w:rsid w:val="00653993"/>
    <w:rsid w:val="006539D7"/>
    <w:rsid w:val="00653B4E"/>
    <w:rsid w:val="00653C15"/>
    <w:rsid w:val="006544BB"/>
    <w:rsid w:val="0065484A"/>
    <w:rsid w:val="006559B2"/>
    <w:rsid w:val="00655B26"/>
    <w:rsid w:val="00656B8D"/>
    <w:rsid w:val="00656F88"/>
    <w:rsid w:val="00657423"/>
    <w:rsid w:val="00657D9A"/>
    <w:rsid w:val="00657FDD"/>
    <w:rsid w:val="006609F4"/>
    <w:rsid w:val="00660F87"/>
    <w:rsid w:val="00661570"/>
    <w:rsid w:val="0066181B"/>
    <w:rsid w:val="00661F93"/>
    <w:rsid w:val="006626E6"/>
    <w:rsid w:val="006627E1"/>
    <w:rsid w:val="0066285C"/>
    <w:rsid w:val="00662D88"/>
    <w:rsid w:val="00662F69"/>
    <w:rsid w:val="00663368"/>
    <w:rsid w:val="006636DB"/>
    <w:rsid w:val="00663A1A"/>
    <w:rsid w:val="00663D7A"/>
    <w:rsid w:val="006642AF"/>
    <w:rsid w:val="006642CE"/>
    <w:rsid w:val="0066452E"/>
    <w:rsid w:val="0066473D"/>
    <w:rsid w:val="00664AF4"/>
    <w:rsid w:val="00665904"/>
    <w:rsid w:val="006664C8"/>
    <w:rsid w:val="00666FD4"/>
    <w:rsid w:val="006679F3"/>
    <w:rsid w:val="00670229"/>
    <w:rsid w:val="00670610"/>
    <w:rsid w:val="00670A6A"/>
    <w:rsid w:val="00670E7F"/>
    <w:rsid w:val="0067139B"/>
    <w:rsid w:val="00671530"/>
    <w:rsid w:val="0067199C"/>
    <w:rsid w:val="006732D1"/>
    <w:rsid w:val="00673A43"/>
    <w:rsid w:val="0067410E"/>
    <w:rsid w:val="0067448E"/>
    <w:rsid w:val="0067499C"/>
    <w:rsid w:val="00675124"/>
    <w:rsid w:val="00675E7F"/>
    <w:rsid w:val="006762E9"/>
    <w:rsid w:val="00676768"/>
    <w:rsid w:val="00677312"/>
    <w:rsid w:val="006776A8"/>
    <w:rsid w:val="006800DD"/>
    <w:rsid w:val="0068010D"/>
    <w:rsid w:val="0068026F"/>
    <w:rsid w:val="0068079B"/>
    <w:rsid w:val="00681097"/>
    <w:rsid w:val="006814EE"/>
    <w:rsid w:val="006833CF"/>
    <w:rsid w:val="006836AA"/>
    <w:rsid w:val="006848F0"/>
    <w:rsid w:val="0068499C"/>
    <w:rsid w:val="0068517B"/>
    <w:rsid w:val="00685544"/>
    <w:rsid w:val="00685AD6"/>
    <w:rsid w:val="006863B0"/>
    <w:rsid w:val="0068654D"/>
    <w:rsid w:val="006869A7"/>
    <w:rsid w:val="00686B33"/>
    <w:rsid w:val="0068704E"/>
    <w:rsid w:val="0068742A"/>
    <w:rsid w:val="00687561"/>
    <w:rsid w:val="00687A0A"/>
    <w:rsid w:val="00687DD2"/>
    <w:rsid w:val="00687F25"/>
    <w:rsid w:val="006912AE"/>
    <w:rsid w:val="00691396"/>
    <w:rsid w:val="0069155C"/>
    <w:rsid w:val="006917C6"/>
    <w:rsid w:val="006920D1"/>
    <w:rsid w:val="00692240"/>
    <w:rsid w:val="00692267"/>
    <w:rsid w:val="0069294B"/>
    <w:rsid w:val="00694397"/>
    <w:rsid w:val="006949A6"/>
    <w:rsid w:val="00694CDB"/>
    <w:rsid w:val="006958F9"/>
    <w:rsid w:val="00697E59"/>
    <w:rsid w:val="006A018F"/>
    <w:rsid w:val="006A08A9"/>
    <w:rsid w:val="006A0953"/>
    <w:rsid w:val="006A095F"/>
    <w:rsid w:val="006A0B08"/>
    <w:rsid w:val="006A0C46"/>
    <w:rsid w:val="006A183A"/>
    <w:rsid w:val="006A1E5A"/>
    <w:rsid w:val="006A24BA"/>
    <w:rsid w:val="006A2C87"/>
    <w:rsid w:val="006A2D0F"/>
    <w:rsid w:val="006A391B"/>
    <w:rsid w:val="006A3968"/>
    <w:rsid w:val="006A3D69"/>
    <w:rsid w:val="006A4D75"/>
    <w:rsid w:val="006A4D87"/>
    <w:rsid w:val="006A5320"/>
    <w:rsid w:val="006A55ED"/>
    <w:rsid w:val="006A6A93"/>
    <w:rsid w:val="006A6CA6"/>
    <w:rsid w:val="006A6F1B"/>
    <w:rsid w:val="006A7080"/>
    <w:rsid w:val="006A765D"/>
    <w:rsid w:val="006A7E96"/>
    <w:rsid w:val="006B015F"/>
    <w:rsid w:val="006B0442"/>
    <w:rsid w:val="006B07F3"/>
    <w:rsid w:val="006B10ED"/>
    <w:rsid w:val="006B16DE"/>
    <w:rsid w:val="006B187D"/>
    <w:rsid w:val="006B1A53"/>
    <w:rsid w:val="006B1ECF"/>
    <w:rsid w:val="006B2219"/>
    <w:rsid w:val="006B2306"/>
    <w:rsid w:val="006B2998"/>
    <w:rsid w:val="006B2A26"/>
    <w:rsid w:val="006B3316"/>
    <w:rsid w:val="006B37FA"/>
    <w:rsid w:val="006B3EEB"/>
    <w:rsid w:val="006B43C7"/>
    <w:rsid w:val="006B526A"/>
    <w:rsid w:val="006B555B"/>
    <w:rsid w:val="006B6484"/>
    <w:rsid w:val="006B67CE"/>
    <w:rsid w:val="006B6D1E"/>
    <w:rsid w:val="006B7127"/>
    <w:rsid w:val="006C045D"/>
    <w:rsid w:val="006C0692"/>
    <w:rsid w:val="006C07D0"/>
    <w:rsid w:val="006C142C"/>
    <w:rsid w:val="006C20E8"/>
    <w:rsid w:val="006C362E"/>
    <w:rsid w:val="006C3683"/>
    <w:rsid w:val="006C39EB"/>
    <w:rsid w:val="006C3BDB"/>
    <w:rsid w:val="006C433B"/>
    <w:rsid w:val="006C4DF0"/>
    <w:rsid w:val="006C6150"/>
    <w:rsid w:val="006C646D"/>
    <w:rsid w:val="006C7153"/>
    <w:rsid w:val="006C7205"/>
    <w:rsid w:val="006C7754"/>
    <w:rsid w:val="006C7DD9"/>
    <w:rsid w:val="006D0B90"/>
    <w:rsid w:val="006D1052"/>
    <w:rsid w:val="006D143D"/>
    <w:rsid w:val="006D189E"/>
    <w:rsid w:val="006D1A0C"/>
    <w:rsid w:val="006D3087"/>
    <w:rsid w:val="006D3124"/>
    <w:rsid w:val="006D3BF1"/>
    <w:rsid w:val="006D41B7"/>
    <w:rsid w:val="006D4D30"/>
    <w:rsid w:val="006D4D31"/>
    <w:rsid w:val="006D516A"/>
    <w:rsid w:val="006D57F4"/>
    <w:rsid w:val="006D5A53"/>
    <w:rsid w:val="006D5E01"/>
    <w:rsid w:val="006D6652"/>
    <w:rsid w:val="006D7531"/>
    <w:rsid w:val="006D76B5"/>
    <w:rsid w:val="006D7B54"/>
    <w:rsid w:val="006E01F4"/>
    <w:rsid w:val="006E0254"/>
    <w:rsid w:val="006E0294"/>
    <w:rsid w:val="006E0589"/>
    <w:rsid w:val="006E0CB6"/>
    <w:rsid w:val="006E0EAE"/>
    <w:rsid w:val="006E29CF"/>
    <w:rsid w:val="006E2DCF"/>
    <w:rsid w:val="006E3ADB"/>
    <w:rsid w:val="006E421C"/>
    <w:rsid w:val="006E4744"/>
    <w:rsid w:val="006E4D68"/>
    <w:rsid w:val="006E512A"/>
    <w:rsid w:val="006E534F"/>
    <w:rsid w:val="006E58BA"/>
    <w:rsid w:val="006E5B7E"/>
    <w:rsid w:val="006E6ABA"/>
    <w:rsid w:val="006E6F3F"/>
    <w:rsid w:val="006E7A72"/>
    <w:rsid w:val="006E7C2E"/>
    <w:rsid w:val="006E7F2D"/>
    <w:rsid w:val="006E7F9D"/>
    <w:rsid w:val="006F05C7"/>
    <w:rsid w:val="006F0AF5"/>
    <w:rsid w:val="006F0D38"/>
    <w:rsid w:val="006F12C7"/>
    <w:rsid w:val="006F22AE"/>
    <w:rsid w:val="006F2528"/>
    <w:rsid w:val="006F2759"/>
    <w:rsid w:val="006F2760"/>
    <w:rsid w:val="006F2D28"/>
    <w:rsid w:val="006F3865"/>
    <w:rsid w:val="006F3EFE"/>
    <w:rsid w:val="006F45CB"/>
    <w:rsid w:val="006F57FA"/>
    <w:rsid w:val="006F58A7"/>
    <w:rsid w:val="006F58C0"/>
    <w:rsid w:val="006F676B"/>
    <w:rsid w:val="007003E8"/>
    <w:rsid w:val="007009B4"/>
    <w:rsid w:val="00700CE0"/>
    <w:rsid w:val="00700E9B"/>
    <w:rsid w:val="00701473"/>
    <w:rsid w:val="0070205D"/>
    <w:rsid w:val="007026A3"/>
    <w:rsid w:val="0070270E"/>
    <w:rsid w:val="00704CCE"/>
    <w:rsid w:val="00705239"/>
    <w:rsid w:val="00705E54"/>
    <w:rsid w:val="00706B79"/>
    <w:rsid w:val="0070729B"/>
    <w:rsid w:val="007075EB"/>
    <w:rsid w:val="007076E3"/>
    <w:rsid w:val="00707778"/>
    <w:rsid w:val="0071069A"/>
    <w:rsid w:val="00710A28"/>
    <w:rsid w:val="007112FF"/>
    <w:rsid w:val="007115C9"/>
    <w:rsid w:val="007115D4"/>
    <w:rsid w:val="00711B10"/>
    <w:rsid w:val="00712314"/>
    <w:rsid w:val="00713028"/>
    <w:rsid w:val="00713ABD"/>
    <w:rsid w:val="00713B81"/>
    <w:rsid w:val="0071434B"/>
    <w:rsid w:val="00714A46"/>
    <w:rsid w:val="0071525A"/>
    <w:rsid w:val="007158A0"/>
    <w:rsid w:val="00715F7B"/>
    <w:rsid w:val="0071634E"/>
    <w:rsid w:val="007164C4"/>
    <w:rsid w:val="0071671B"/>
    <w:rsid w:val="00716903"/>
    <w:rsid w:val="00716DB3"/>
    <w:rsid w:val="00716ECE"/>
    <w:rsid w:val="00717A46"/>
    <w:rsid w:val="00717EC1"/>
    <w:rsid w:val="00720076"/>
    <w:rsid w:val="007200C1"/>
    <w:rsid w:val="007202D5"/>
    <w:rsid w:val="00720982"/>
    <w:rsid w:val="0072138D"/>
    <w:rsid w:val="00721EAC"/>
    <w:rsid w:val="0072212E"/>
    <w:rsid w:val="00722C3D"/>
    <w:rsid w:val="00722E9A"/>
    <w:rsid w:val="00723345"/>
    <w:rsid w:val="00723850"/>
    <w:rsid w:val="00724369"/>
    <w:rsid w:val="00724876"/>
    <w:rsid w:val="007250CF"/>
    <w:rsid w:val="00725210"/>
    <w:rsid w:val="00725273"/>
    <w:rsid w:val="0072563B"/>
    <w:rsid w:val="00727A71"/>
    <w:rsid w:val="00730A32"/>
    <w:rsid w:val="0073178D"/>
    <w:rsid w:val="0073214B"/>
    <w:rsid w:val="007335DE"/>
    <w:rsid w:val="007342C6"/>
    <w:rsid w:val="00734418"/>
    <w:rsid w:val="007345C7"/>
    <w:rsid w:val="00734D84"/>
    <w:rsid w:val="00734F51"/>
    <w:rsid w:val="007351A6"/>
    <w:rsid w:val="00735336"/>
    <w:rsid w:val="007354A1"/>
    <w:rsid w:val="00735D68"/>
    <w:rsid w:val="0073621D"/>
    <w:rsid w:val="0073635A"/>
    <w:rsid w:val="00736826"/>
    <w:rsid w:val="00737230"/>
    <w:rsid w:val="00737737"/>
    <w:rsid w:val="00737A27"/>
    <w:rsid w:val="007407E3"/>
    <w:rsid w:val="00740E58"/>
    <w:rsid w:val="0074180F"/>
    <w:rsid w:val="00741882"/>
    <w:rsid w:val="00741B9D"/>
    <w:rsid w:val="00742776"/>
    <w:rsid w:val="00742965"/>
    <w:rsid w:val="0074324C"/>
    <w:rsid w:val="00743CDB"/>
    <w:rsid w:val="0074432B"/>
    <w:rsid w:val="00744C53"/>
    <w:rsid w:val="00744DA7"/>
    <w:rsid w:val="00744E28"/>
    <w:rsid w:val="0074510C"/>
    <w:rsid w:val="00745634"/>
    <w:rsid w:val="00745F17"/>
    <w:rsid w:val="0074690F"/>
    <w:rsid w:val="0074703E"/>
    <w:rsid w:val="007471D1"/>
    <w:rsid w:val="00747320"/>
    <w:rsid w:val="00747F63"/>
    <w:rsid w:val="0075062E"/>
    <w:rsid w:val="007509AD"/>
    <w:rsid w:val="007513A6"/>
    <w:rsid w:val="00751665"/>
    <w:rsid w:val="007523EE"/>
    <w:rsid w:val="007524BB"/>
    <w:rsid w:val="0075259A"/>
    <w:rsid w:val="00752C57"/>
    <w:rsid w:val="00752DE6"/>
    <w:rsid w:val="00753220"/>
    <w:rsid w:val="00753258"/>
    <w:rsid w:val="007533D6"/>
    <w:rsid w:val="00754043"/>
    <w:rsid w:val="0075406B"/>
    <w:rsid w:val="007548CF"/>
    <w:rsid w:val="00754DD8"/>
    <w:rsid w:val="00755178"/>
    <w:rsid w:val="007554CA"/>
    <w:rsid w:val="0075642E"/>
    <w:rsid w:val="00756DC4"/>
    <w:rsid w:val="007579F1"/>
    <w:rsid w:val="00757A01"/>
    <w:rsid w:val="00757AE7"/>
    <w:rsid w:val="00757F83"/>
    <w:rsid w:val="00760048"/>
    <w:rsid w:val="00760332"/>
    <w:rsid w:val="007607D2"/>
    <w:rsid w:val="00761494"/>
    <w:rsid w:val="007615E0"/>
    <w:rsid w:val="00761A50"/>
    <w:rsid w:val="00761D74"/>
    <w:rsid w:val="00762DD8"/>
    <w:rsid w:val="00762EDC"/>
    <w:rsid w:val="00762F4C"/>
    <w:rsid w:val="00763B3D"/>
    <w:rsid w:val="00764025"/>
    <w:rsid w:val="007649E0"/>
    <w:rsid w:val="00764A2A"/>
    <w:rsid w:val="007653F1"/>
    <w:rsid w:val="007657D5"/>
    <w:rsid w:val="007658A0"/>
    <w:rsid w:val="00765BB9"/>
    <w:rsid w:val="00765FA9"/>
    <w:rsid w:val="0076695C"/>
    <w:rsid w:val="00766B29"/>
    <w:rsid w:val="00767F26"/>
    <w:rsid w:val="00770077"/>
    <w:rsid w:val="007712B1"/>
    <w:rsid w:val="00771C44"/>
    <w:rsid w:val="00772316"/>
    <w:rsid w:val="00772A36"/>
    <w:rsid w:val="00772F3E"/>
    <w:rsid w:val="0077309C"/>
    <w:rsid w:val="007738BA"/>
    <w:rsid w:val="007750EE"/>
    <w:rsid w:val="00775B96"/>
    <w:rsid w:val="00775C60"/>
    <w:rsid w:val="007760D3"/>
    <w:rsid w:val="00776349"/>
    <w:rsid w:val="0077695D"/>
    <w:rsid w:val="00776F81"/>
    <w:rsid w:val="0077714D"/>
    <w:rsid w:val="007774D4"/>
    <w:rsid w:val="00777747"/>
    <w:rsid w:val="00777A6D"/>
    <w:rsid w:val="00777B61"/>
    <w:rsid w:val="00780988"/>
    <w:rsid w:val="0078298C"/>
    <w:rsid w:val="007830E7"/>
    <w:rsid w:val="007840D0"/>
    <w:rsid w:val="0078499C"/>
    <w:rsid w:val="007851C0"/>
    <w:rsid w:val="007852D0"/>
    <w:rsid w:val="00785708"/>
    <w:rsid w:val="00785F15"/>
    <w:rsid w:val="00786401"/>
    <w:rsid w:val="00786F1D"/>
    <w:rsid w:val="00787B95"/>
    <w:rsid w:val="00790B07"/>
    <w:rsid w:val="00790CB7"/>
    <w:rsid w:val="00790F9A"/>
    <w:rsid w:val="0079121A"/>
    <w:rsid w:val="0079139E"/>
    <w:rsid w:val="00791561"/>
    <w:rsid w:val="00791925"/>
    <w:rsid w:val="00791A15"/>
    <w:rsid w:val="00791F40"/>
    <w:rsid w:val="007922EF"/>
    <w:rsid w:val="00792394"/>
    <w:rsid w:val="00792415"/>
    <w:rsid w:val="0079267F"/>
    <w:rsid w:val="0079353D"/>
    <w:rsid w:val="00793A53"/>
    <w:rsid w:val="00793C5F"/>
    <w:rsid w:val="007945BA"/>
    <w:rsid w:val="0079481E"/>
    <w:rsid w:val="007955CF"/>
    <w:rsid w:val="00796005"/>
    <w:rsid w:val="007963FB"/>
    <w:rsid w:val="007969F5"/>
    <w:rsid w:val="00796C05"/>
    <w:rsid w:val="00796EED"/>
    <w:rsid w:val="007978A6"/>
    <w:rsid w:val="00797ECF"/>
    <w:rsid w:val="007A04A1"/>
    <w:rsid w:val="007A0AB7"/>
    <w:rsid w:val="007A2BF8"/>
    <w:rsid w:val="007A35B9"/>
    <w:rsid w:val="007A3ABD"/>
    <w:rsid w:val="007A4F6C"/>
    <w:rsid w:val="007A5243"/>
    <w:rsid w:val="007A52F3"/>
    <w:rsid w:val="007A5438"/>
    <w:rsid w:val="007A5927"/>
    <w:rsid w:val="007A5C91"/>
    <w:rsid w:val="007A5ED0"/>
    <w:rsid w:val="007A621E"/>
    <w:rsid w:val="007A6466"/>
    <w:rsid w:val="007A70CA"/>
    <w:rsid w:val="007A7666"/>
    <w:rsid w:val="007B06F4"/>
    <w:rsid w:val="007B0BB4"/>
    <w:rsid w:val="007B14B5"/>
    <w:rsid w:val="007B1580"/>
    <w:rsid w:val="007B1606"/>
    <w:rsid w:val="007B2194"/>
    <w:rsid w:val="007B2388"/>
    <w:rsid w:val="007B27C7"/>
    <w:rsid w:val="007B2D78"/>
    <w:rsid w:val="007B309E"/>
    <w:rsid w:val="007B3158"/>
    <w:rsid w:val="007B328F"/>
    <w:rsid w:val="007B4B16"/>
    <w:rsid w:val="007B5054"/>
    <w:rsid w:val="007B5523"/>
    <w:rsid w:val="007B55EC"/>
    <w:rsid w:val="007B5C46"/>
    <w:rsid w:val="007B6CCA"/>
    <w:rsid w:val="007B743D"/>
    <w:rsid w:val="007B78C4"/>
    <w:rsid w:val="007B7FF0"/>
    <w:rsid w:val="007C0FB1"/>
    <w:rsid w:val="007C136F"/>
    <w:rsid w:val="007C180E"/>
    <w:rsid w:val="007C1A79"/>
    <w:rsid w:val="007C28EC"/>
    <w:rsid w:val="007C29D9"/>
    <w:rsid w:val="007C2CD6"/>
    <w:rsid w:val="007C3294"/>
    <w:rsid w:val="007C33FB"/>
    <w:rsid w:val="007C39F7"/>
    <w:rsid w:val="007C3B1E"/>
    <w:rsid w:val="007C4075"/>
    <w:rsid w:val="007C4331"/>
    <w:rsid w:val="007C4424"/>
    <w:rsid w:val="007C4734"/>
    <w:rsid w:val="007C4791"/>
    <w:rsid w:val="007C5142"/>
    <w:rsid w:val="007C6555"/>
    <w:rsid w:val="007C6C69"/>
    <w:rsid w:val="007C6D66"/>
    <w:rsid w:val="007C735E"/>
    <w:rsid w:val="007C746D"/>
    <w:rsid w:val="007C75EA"/>
    <w:rsid w:val="007C7614"/>
    <w:rsid w:val="007D013A"/>
    <w:rsid w:val="007D01EA"/>
    <w:rsid w:val="007D0285"/>
    <w:rsid w:val="007D04D2"/>
    <w:rsid w:val="007D0A96"/>
    <w:rsid w:val="007D0BAD"/>
    <w:rsid w:val="007D0C5A"/>
    <w:rsid w:val="007D0E06"/>
    <w:rsid w:val="007D1769"/>
    <w:rsid w:val="007D1CD6"/>
    <w:rsid w:val="007D24C8"/>
    <w:rsid w:val="007D3147"/>
    <w:rsid w:val="007D3533"/>
    <w:rsid w:val="007D35F3"/>
    <w:rsid w:val="007D432B"/>
    <w:rsid w:val="007D4832"/>
    <w:rsid w:val="007D4E72"/>
    <w:rsid w:val="007D4F1E"/>
    <w:rsid w:val="007D5264"/>
    <w:rsid w:val="007D5269"/>
    <w:rsid w:val="007D529C"/>
    <w:rsid w:val="007D5CE2"/>
    <w:rsid w:val="007D6145"/>
    <w:rsid w:val="007D67B6"/>
    <w:rsid w:val="007D7101"/>
    <w:rsid w:val="007D7B82"/>
    <w:rsid w:val="007E01E0"/>
    <w:rsid w:val="007E053D"/>
    <w:rsid w:val="007E131C"/>
    <w:rsid w:val="007E1583"/>
    <w:rsid w:val="007E18C7"/>
    <w:rsid w:val="007E2DFA"/>
    <w:rsid w:val="007E3F44"/>
    <w:rsid w:val="007E46CA"/>
    <w:rsid w:val="007E47CE"/>
    <w:rsid w:val="007E4A40"/>
    <w:rsid w:val="007E5169"/>
    <w:rsid w:val="007E5C55"/>
    <w:rsid w:val="007E5E25"/>
    <w:rsid w:val="007E6B28"/>
    <w:rsid w:val="007E7442"/>
    <w:rsid w:val="007F0045"/>
    <w:rsid w:val="007F01C9"/>
    <w:rsid w:val="007F0A2C"/>
    <w:rsid w:val="007F0AB3"/>
    <w:rsid w:val="007F0DAA"/>
    <w:rsid w:val="007F131B"/>
    <w:rsid w:val="007F1441"/>
    <w:rsid w:val="007F1B89"/>
    <w:rsid w:val="007F2080"/>
    <w:rsid w:val="007F2367"/>
    <w:rsid w:val="007F2A84"/>
    <w:rsid w:val="007F2C07"/>
    <w:rsid w:val="007F3C72"/>
    <w:rsid w:val="007F43DE"/>
    <w:rsid w:val="007F458E"/>
    <w:rsid w:val="007F4840"/>
    <w:rsid w:val="007F5122"/>
    <w:rsid w:val="007F52F6"/>
    <w:rsid w:val="007F534C"/>
    <w:rsid w:val="007F6292"/>
    <w:rsid w:val="007F63A3"/>
    <w:rsid w:val="007F732F"/>
    <w:rsid w:val="007F7503"/>
    <w:rsid w:val="007F7845"/>
    <w:rsid w:val="007F79CC"/>
    <w:rsid w:val="007F7D24"/>
    <w:rsid w:val="008004C1"/>
    <w:rsid w:val="0080090F"/>
    <w:rsid w:val="00800ACE"/>
    <w:rsid w:val="00800DFC"/>
    <w:rsid w:val="008014AB"/>
    <w:rsid w:val="00801D82"/>
    <w:rsid w:val="008020CF"/>
    <w:rsid w:val="00802110"/>
    <w:rsid w:val="00803AA8"/>
    <w:rsid w:val="00803AFB"/>
    <w:rsid w:val="008042CC"/>
    <w:rsid w:val="008047CC"/>
    <w:rsid w:val="00804C67"/>
    <w:rsid w:val="0080555D"/>
    <w:rsid w:val="008055F8"/>
    <w:rsid w:val="00806230"/>
    <w:rsid w:val="00806319"/>
    <w:rsid w:val="008075CB"/>
    <w:rsid w:val="0080787A"/>
    <w:rsid w:val="00810601"/>
    <w:rsid w:val="008108FF"/>
    <w:rsid w:val="0081113B"/>
    <w:rsid w:val="008111E8"/>
    <w:rsid w:val="0081153A"/>
    <w:rsid w:val="00811612"/>
    <w:rsid w:val="0081245F"/>
    <w:rsid w:val="0081254E"/>
    <w:rsid w:val="0081380F"/>
    <w:rsid w:val="00813C4D"/>
    <w:rsid w:val="00814056"/>
    <w:rsid w:val="008141A8"/>
    <w:rsid w:val="00814593"/>
    <w:rsid w:val="00814925"/>
    <w:rsid w:val="008149A5"/>
    <w:rsid w:val="00814EEF"/>
    <w:rsid w:val="00815473"/>
    <w:rsid w:val="00815DEF"/>
    <w:rsid w:val="00815E56"/>
    <w:rsid w:val="00815E77"/>
    <w:rsid w:val="0081608E"/>
    <w:rsid w:val="008178FA"/>
    <w:rsid w:val="008200B2"/>
    <w:rsid w:val="00820167"/>
    <w:rsid w:val="008201E8"/>
    <w:rsid w:val="00821880"/>
    <w:rsid w:val="00821984"/>
    <w:rsid w:val="00822070"/>
    <w:rsid w:val="0082213B"/>
    <w:rsid w:val="0082243C"/>
    <w:rsid w:val="008227AE"/>
    <w:rsid w:val="00822BE0"/>
    <w:rsid w:val="0082307D"/>
    <w:rsid w:val="00823B54"/>
    <w:rsid w:val="00823C48"/>
    <w:rsid w:val="00823CEC"/>
    <w:rsid w:val="008241F1"/>
    <w:rsid w:val="008243FB"/>
    <w:rsid w:val="00824515"/>
    <w:rsid w:val="0082464C"/>
    <w:rsid w:val="008250A6"/>
    <w:rsid w:val="00825DDF"/>
    <w:rsid w:val="00827198"/>
    <w:rsid w:val="008275B9"/>
    <w:rsid w:val="008305A4"/>
    <w:rsid w:val="008309B6"/>
    <w:rsid w:val="008309E6"/>
    <w:rsid w:val="0083112B"/>
    <w:rsid w:val="00831237"/>
    <w:rsid w:val="00831293"/>
    <w:rsid w:val="008315F8"/>
    <w:rsid w:val="00831765"/>
    <w:rsid w:val="00832407"/>
    <w:rsid w:val="00832438"/>
    <w:rsid w:val="008326F9"/>
    <w:rsid w:val="00832AEC"/>
    <w:rsid w:val="00832B74"/>
    <w:rsid w:val="008336F4"/>
    <w:rsid w:val="00833A24"/>
    <w:rsid w:val="00834118"/>
    <w:rsid w:val="008342EC"/>
    <w:rsid w:val="008344D4"/>
    <w:rsid w:val="00834F96"/>
    <w:rsid w:val="00835507"/>
    <w:rsid w:val="00835C81"/>
    <w:rsid w:val="00836149"/>
    <w:rsid w:val="008364A4"/>
    <w:rsid w:val="008364A5"/>
    <w:rsid w:val="00836F70"/>
    <w:rsid w:val="008374BB"/>
    <w:rsid w:val="008374DC"/>
    <w:rsid w:val="008400CA"/>
    <w:rsid w:val="008401D5"/>
    <w:rsid w:val="008403CD"/>
    <w:rsid w:val="008420E6"/>
    <w:rsid w:val="00842CFA"/>
    <w:rsid w:val="00842F92"/>
    <w:rsid w:val="00843029"/>
    <w:rsid w:val="00843916"/>
    <w:rsid w:val="00843D4C"/>
    <w:rsid w:val="008451FA"/>
    <w:rsid w:val="00845593"/>
    <w:rsid w:val="008457CC"/>
    <w:rsid w:val="008469CA"/>
    <w:rsid w:val="00846A32"/>
    <w:rsid w:val="00847237"/>
    <w:rsid w:val="00847610"/>
    <w:rsid w:val="0085045D"/>
    <w:rsid w:val="00850483"/>
    <w:rsid w:val="0085078E"/>
    <w:rsid w:val="00850967"/>
    <w:rsid w:val="00851098"/>
    <w:rsid w:val="008518DC"/>
    <w:rsid w:val="00851E63"/>
    <w:rsid w:val="00852583"/>
    <w:rsid w:val="00852836"/>
    <w:rsid w:val="008530B1"/>
    <w:rsid w:val="00854E58"/>
    <w:rsid w:val="008550E5"/>
    <w:rsid w:val="00855B76"/>
    <w:rsid w:val="00855E50"/>
    <w:rsid w:val="008560BA"/>
    <w:rsid w:val="00856223"/>
    <w:rsid w:val="00856AC4"/>
    <w:rsid w:val="00856DC1"/>
    <w:rsid w:val="00856F53"/>
    <w:rsid w:val="00857000"/>
    <w:rsid w:val="0085727C"/>
    <w:rsid w:val="0085741C"/>
    <w:rsid w:val="0085769F"/>
    <w:rsid w:val="00857AE1"/>
    <w:rsid w:val="00860010"/>
    <w:rsid w:val="00860941"/>
    <w:rsid w:val="008613D7"/>
    <w:rsid w:val="00861413"/>
    <w:rsid w:val="008614FC"/>
    <w:rsid w:val="0086163A"/>
    <w:rsid w:val="00862350"/>
    <w:rsid w:val="0086278B"/>
    <w:rsid w:val="0086282A"/>
    <w:rsid w:val="00862B4D"/>
    <w:rsid w:val="00863299"/>
    <w:rsid w:val="0086372B"/>
    <w:rsid w:val="008641D9"/>
    <w:rsid w:val="00864550"/>
    <w:rsid w:val="0086473B"/>
    <w:rsid w:val="00864978"/>
    <w:rsid w:val="008649AE"/>
    <w:rsid w:val="00864B9F"/>
    <w:rsid w:val="008653D9"/>
    <w:rsid w:val="0086572D"/>
    <w:rsid w:val="0086623C"/>
    <w:rsid w:val="00867227"/>
    <w:rsid w:val="00867B82"/>
    <w:rsid w:val="008701A5"/>
    <w:rsid w:val="008705AC"/>
    <w:rsid w:val="00870AFF"/>
    <w:rsid w:val="00871039"/>
    <w:rsid w:val="00871258"/>
    <w:rsid w:val="0087182E"/>
    <w:rsid w:val="00871C3D"/>
    <w:rsid w:val="00872080"/>
    <w:rsid w:val="008726B7"/>
    <w:rsid w:val="008727C1"/>
    <w:rsid w:val="00872B58"/>
    <w:rsid w:val="00872D8E"/>
    <w:rsid w:val="008731A8"/>
    <w:rsid w:val="00874861"/>
    <w:rsid w:val="00874952"/>
    <w:rsid w:val="00874990"/>
    <w:rsid w:val="008749AE"/>
    <w:rsid w:val="00874EFA"/>
    <w:rsid w:val="00875C58"/>
    <w:rsid w:val="00875D2B"/>
    <w:rsid w:val="00876683"/>
    <w:rsid w:val="008768A8"/>
    <w:rsid w:val="00877511"/>
    <w:rsid w:val="008778A5"/>
    <w:rsid w:val="00877A50"/>
    <w:rsid w:val="00877B03"/>
    <w:rsid w:val="00877BB8"/>
    <w:rsid w:val="008803D9"/>
    <w:rsid w:val="00880457"/>
    <w:rsid w:val="0088045E"/>
    <w:rsid w:val="008808E4"/>
    <w:rsid w:val="0088133B"/>
    <w:rsid w:val="00881352"/>
    <w:rsid w:val="008831D1"/>
    <w:rsid w:val="0088381F"/>
    <w:rsid w:val="00884108"/>
    <w:rsid w:val="00884662"/>
    <w:rsid w:val="00884E2F"/>
    <w:rsid w:val="00884FDC"/>
    <w:rsid w:val="00885155"/>
    <w:rsid w:val="008851BB"/>
    <w:rsid w:val="0088546B"/>
    <w:rsid w:val="00885746"/>
    <w:rsid w:val="00885EBF"/>
    <w:rsid w:val="008861A4"/>
    <w:rsid w:val="00887193"/>
    <w:rsid w:val="00887372"/>
    <w:rsid w:val="008876C5"/>
    <w:rsid w:val="008904A3"/>
    <w:rsid w:val="00891C3C"/>
    <w:rsid w:val="008921A7"/>
    <w:rsid w:val="0089299C"/>
    <w:rsid w:val="008929C0"/>
    <w:rsid w:val="008932D4"/>
    <w:rsid w:val="00893741"/>
    <w:rsid w:val="00893905"/>
    <w:rsid w:val="00893F6E"/>
    <w:rsid w:val="00894D2F"/>
    <w:rsid w:val="008950CD"/>
    <w:rsid w:val="008955A2"/>
    <w:rsid w:val="00895AAB"/>
    <w:rsid w:val="00896128"/>
    <w:rsid w:val="00896B09"/>
    <w:rsid w:val="00897290"/>
    <w:rsid w:val="00897E20"/>
    <w:rsid w:val="008A0670"/>
    <w:rsid w:val="008A0691"/>
    <w:rsid w:val="008A0933"/>
    <w:rsid w:val="008A11DB"/>
    <w:rsid w:val="008A1352"/>
    <w:rsid w:val="008A1D5A"/>
    <w:rsid w:val="008A2139"/>
    <w:rsid w:val="008A237E"/>
    <w:rsid w:val="008A2E25"/>
    <w:rsid w:val="008A2FC3"/>
    <w:rsid w:val="008A34A9"/>
    <w:rsid w:val="008A352B"/>
    <w:rsid w:val="008A3D16"/>
    <w:rsid w:val="008A42DC"/>
    <w:rsid w:val="008A43B5"/>
    <w:rsid w:val="008A46D0"/>
    <w:rsid w:val="008A4EC4"/>
    <w:rsid w:val="008A50F9"/>
    <w:rsid w:val="008A57BD"/>
    <w:rsid w:val="008A5BF2"/>
    <w:rsid w:val="008A6175"/>
    <w:rsid w:val="008A7071"/>
    <w:rsid w:val="008B032C"/>
    <w:rsid w:val="008B0531"/>
    <w:rsid w:val="008B08A8"/>
    <w:rsid w:val="008B1176"/>
    <w:rsid w:val="008B15B1"/>
    <w:rsid w:val="008B1DAF"/>
    <w:rsid w:val="008B279D"/>
    <w:rsid w:val="008B3F8D"/>
    <w:rsid w:val="008B4033"/>
    <w:rsid w:val="008B46A1"/>
    <w:rsid w:val="008B50C0"/>
    <w:rsid w:val="008B63A9"/>
    <w:rsid w:val="008B69CE"/>
    <w:rsid w:val="008B7388"/>
    <w:rsid w:val="008B740F"/>
    <w:rsid w:val="008C064C"/>
    <w:rsid w:val="008C0839"/>
    <w:rsid w:val="008C0D2B"/>
    <w:rsid w:val="008C1848"/>
    <w:rsid w:val="008C19AF"/>
    <w:rsid w:val="008C2882"/>
    <w:rsid w:val="008C28B3"/>
    <w:rsid w:val="008C2B86"/>
    <w:rsid w:val="008C2BA9"/>
    <w:rsid w:val="008C2E8A"/>
    <w:rsid w:val="008C3441"/>
    <w:rsid w:val="008C385C"/>
    <w:rsid w:val="008C4FDF"/>
    <w:rsid w:val="008C5578"/>
    <w:rsid w:val="008C5D6C"/>
    <w:rsid w:val="008C6321"/>
    <w:rsid w:val="008C6810"/>
    <w:rsid w:val="008C6894"/>
    <w:rsid w:val="008C698B"/>
    <w:rsid w:val="008C727B"/>
    <w:rsid w:val="008C7BAB"/>
    <w:rsid w:val="008C7D38"/>
    <w:rsid w:val="008D0743"/>
    <w:rsid w:val="008D07B8"/>
    <w:rsid w:val="008D0922"/>
    <w:rsid w:val="008D0E24"/>
    <w:rsid w:val="008D1586"/>
    <w:rsid w:val="008D1CB9"/>
    <w:rsid w:val="008D227C"/>
    <w:rsid w:val="008D24F1"/>
    <w:rsid w:val="008D2E4C"/>
    <w:rsid w:val="008D38A1"/>
    <w:rsid w:val="008D3D07"/>
    <w:rsid w:val="008D4342"/>
    <w:rsid w:val="008D4819"/>
    <w:rsid w:val="008D4985"/>
    <w:rsid w:val="008D4B28"/>
    <w:rsid w:val="008D55B5"/>
    <w:rsid w:val="008D5B67"/>
    <w:rsid w:val="008D5C01"/>
    <w:rsid w:val="008D6257"/>
    <w:rsid w:val="008D642E"/>
    <w:rsid w:val="008D6972"/>
    <w:rsid w:val="008D6E10"/>
    <w:rsid w:val="008D6EFF"/>
    <w:rsid w:val="008D7B25"/>
    <w:rsid w:val="008D7BF0"/>
    <w:rsid w:val="008D7D1A"/>
    <w:rsid w:val="008E0094"/>
    <w:rsid w:val="008E06FC"/>
    <w:rsid w:val="008E14A3"/>
    <w:rsid w:val="008E1B63"/>
    <w:rsid w:val="008E1B8F"/>
    <w:rsid w:val="008E1D8A"/>
    <w:rsid w:val="008E28F0"/>
    <w:rsid w:val="008E2F63"/>
    <w:rsid w:val="008E3067"/>
    <w:rsid w:val="008E3F8F"/>
    <w:rsid w:val="008E4189"/>
    <w:rsid w:val="008E4837"/>
    <w:rsid w:val="008E4AE9"/>
    <w:rsid w:val="008E51E8"/>
    <w:rsid w:val="008E52F5"/>
    <w:rsid w:val="008E591E"/>
    <w:rsid w:val="008E640B"/>
    <w:rsid w:val="008E6412"/>
    <w:rsid w:val="008E65CE"/>
    <w:rsid w:val="008E6B4C"/>
    <w:rsid w:val="008E6CAA"/>
    <w:rsid w:val="008E6E90"/>
    <w:rsid w:val="008E702D"/>
    <w:rsid w:val="008E71B0"/>
    <w:rsid w:val="008E7291"/>
    <w:rsid w:val="008E771E"/>
    <w:rsid w:val="008E7F01"/>
    <w:rsid w:val="008F0248"/>
    <w:rsid w:val="008F1055"/>
    <w:rsid w:val="008F11CD"/>
    <w:rsid w:val="008F1808"/>
    <w:rsid w:val="008F1A94"/>
    <w:rsid w:val="008F1AA9"/>
    <w:rsid w:val="008F2E36"/>
    <w:rsid w:val="008F3307"/>
    <w:rsid w:val="008F3EA4"/>
    <w:rsid w:val="008F40E6"/>
    <w:rsid w:val="008F4E3F"/>
    <w:rsid w:val="008F62F2"/>
    <w:rsid w:val="008F6664"/>
    <w:rsid w:val="008F6B72"/>
    <w:rsid w:val="008F6BF5"/>
    <w:rsid w:val="008F6DDD"/>
    <w:rsid w:val="008F73CC"/>
    <w:rsid w:val="008F7663"/>
    <w:rsid w:val="008F7CAB"/>
    <w:rsid w:val="008F7F57"/>
    <w:rsid w:val="008F7FEC"/>
    <w:rsid w:val="009002FC"/>
    <w:rsid w:val="009006B1"/>
    <w:rsid w:val="00900DBA"/>
    <w:rsid w:val="00901096"/>
    <w:rsid w:val="00901424"/>
    <w:rsid w:val="00901961"/>
    <w:rsid w:val="00901C80"/>
    <w:rsid w:val="009022DA"/>
    <w:rsid w:val="00902387"/>
    <w:rsid w:val="009027BD"/>
    <w:rsid w:val="00902D39"/>
    <w:rsid w:val="0090319C"/>
    <w:rsid w:val="00903422"/>
    <w:rsid w:val="00903697"/>
    <w:rsid w:val="00903F52"/>
    <w:rsid w:val="00904897"/>
    <w:rsid w:val="00904B5B"/>
    <w:rsid w:val="00906044"/>
    <w:rsid w:val="009061FA"/>
    <w:rsid w:val="009069F3"/>
    <w:rsid w:val="00906EB1"/>
    <w:rsid w:val="009076D4"/>
    <w:rsid w:val="00907B28"/>
    <w:rsid w:val="00907C0A"/>
    <w:rsid w:val="00907C0B"/>
    <w:rsid w:val="00907F03"/>
    <w:rsid w:val="00911186"/>
    <w:rsid w:val="00911305"/>
    <w:rsid w:val="00912428"/>
    <w:rsid w:val="009124ED"/>
    <w:rsid w:val="0091256B"/>
    <w:rsid w:val="00912946"/>
    <w:rsid w:val="00913B7A"/>
    <w:rsid w:val="00913BE3"/>
    <w:rsid w:val="0091400A"/>
    <w:rsid w:val="00914255"/>
    <w:rsid w:val="0091496F"/>
    <w:rsid w:val="009157F3"/>
    <w:rsid w:val="0091584B"/>
    <w:rsid w:val="00915D46"/>
    <w:rsid w:val="009172AE"/>
    <w:rsid w:val="00917386"/>
    <w:rsid w:val="009174BE"/>
    <w:rsid w:val="009177C0"/>
    <w:rsid w:val="00917AF4"/>
    <w:rsid w:val="00917F6D"/>
    <w:rsid w:val="009200DF"/>
    <w:rsid w:val="009206F2"/>
    <w:rsid w:val="00920B0C"/>
    <w:rsid w:val="00920EFF"/>
    <w:rsid w:val="009211B0"/>
    <w:rsid w:val="009215BB"/>
    <w:rsid w:val="00921746"/>
    <w:rsid w:val="0092183A"/>
    <w:rsid w:val="00921C37"/>
    <w:rsid w:val="00921FE4"/>
    <w:rsid w:val="00922A49"/>
    <w:rsid w:val="00924521"/>
    <w:rsid w:val="00924A05"/>
    <w:rsid w:val="00924C73"/>
    <w:rsid w:val="00925000"/>
    <w:rsid w:val="0092524E"/>
    <w:rsid w:val="00925915"/>
    <w:rsid w:val="00925DAD"/>
    <w:rsid w:val="00925E1A"/>
    <w:rsid w:val="00926256"/>
    <w:rsid w:val="00926798"/>
    <w:rsid w:val="00926F6E"/>
    <w:rsid w:val="009274E0"/>
    <w:rsid w:val="009276A7"/>
    <w:rsid w:val="009278B9"/>
    <w:rsid w:val="009301A2"/>
    <w:rsid w:val="0093078F"/>
    <w:rsid w:val="00931436"/>
    <w:rsid w:val="009316F1"/>
    <w:rsid w:val="00931F32"/>
    <w:rsid w:val="0093262E"/>
    <w:rsid w:val="00932912"/>
    <w:rsid w:val="009329ED"/>
    <w:rsid w:val="00933339"/>
    <w:rsid w:val="00933730"/>
    <w:rsid w:val="00933912"/>
    <w:rsid w:val="00933A66"/>
    <w:rsid w:val="00933B27"/>
    <w:rsid w:val="00933F85"/>
    <w:rsid w:val="00934234"/>
    <w:rsid w:val="00934563"/>
    <w:rsid w:val="00934EE8"/>
    <w:rsid w:val="0093562A"/>
    <w:rsid w:val="0093672C"/>
    <w:rsid w:val="0093775E"/>
    <w:rsid w:val="00937835"/>
    <w:rsid w:val="009378B5"/>
    <w:rsid w:val="009379A5"/>
    <w:rsid w:val="00937A8D"/>
    <w:rsid w:val="00937E02"/>
    <w:rsid w:val="0094052D"/>
    <w:rsid w:val="00940E36"/>
    <w:rsid w:val="00942623"/>
    <w:rsid w:val="009426BA"/>
    <w:rsid w:val="00942884"/>
    <w:rsid w:val="00943C57"/>
    <w:rsid w:val="00943D80"/>
    <w:rsid w:val="00944250"/>
    <w:rsid w:val="00944A07"/>
    <w:rsid w:val="0094500B"/>
    <w:rsid w:val="00946726"/>
    <w:rsid w:val="00946AE1"/>
    <w:rsid w:val="00946C36"/>
    <w:rsid w:val="00946E68"/>
    <w:rsid w:val="0094787C"/>
    <w:rsid w:val="00947AD2"/>
    <w:rsid w:val="00947D8A"/>
    <w:rsid w:val="00950F88"/>
    <w:rsid w:val="00951226"/>
    <w:rsid w:val="00951684"/>
    <w:rsid w:val="00951E53"/>
    <w:rsid w:val="00952705"/>
    <w:rsid w:val="00953AAB"/>
    <w:rsid w:val="00953C6B"/>
    <w:rsid w:val="00953E42"/>
    <w:rsid w:val="0095497E"/>
    <w:rsid w:val="00955CD1"/>
    <w:rsid w:val="00956E94"/>
    <w:rsid w:val="009573CA"/>
    <w:rsid w:val="00957E92"/>
    <w:rsid w:val="00960432"/>
    <w:rsid w:val="00960582"/>
    <w:rsid w:val="009607DD"/>
    <w:rsid w:val="009609B0"/>
    <w:rsid w:val="00960F78"/>
    <w:rsid w:val="00961714"/>
    <w:rsid w:val="009620F4"/>
    <w:rsid w:val="00962112"/>
    <w:rsid w:val="0096219D"/>
    <w:rsid w:val="009624A7"/>
    <w:rsid w:val="0096269A"/>
    <w:rsid w:val="00962DA7"/>
    <w:rsid w:val="009636A5"/>
    <w:rsid w:val="00964135"/>
    <w:rsid w:val="009642EF"/>
    <w:rsid w:val="009649D9"/>
    <w:rsid w:val="00964B36"/>
    <w:rsid w:val="00964DBD"/>
    <w:rsid w:val="00964EE3"/>
    <w:rsid w:val="00964F39"/>
    <w:rsid w:val="00965355"/>
    <w:rsid w:val="009657A7"/>
    <w:rsid w:val="00965F17"/>
    <w:rsid w:val="009662CD"/>
    <w:rsid w:val="00970071"/>
    <w:rsid w:val="00970A41"/>
    <w:rsid w:val="009716AF"/>
    <w:rsid w:val="00971EC3"/>
    <w:rsid w:val="00972291"/>
    <w:rsid w:val="00972B50"/>
    <w:rsid w:val="009736A1"/>
    <w:rsid w:val="0097413F"/>
    <w:rsid w:val="009743C3"/>
    <w:rsid w:val="00974ADE"/>
    <w:rsid w:val="00974D02"/>
    <w:rsid w:val="0097521A"/>
    <w:rsid w:val="00975798"/>
    <w:rsid w:val="0097584F"/>
    <w:rsid w:val="009759C5"/>
    <w:rsid w:val="00975A0B"/>
    <w:rsid w:val="009768AE"/>
    <w:rsid w:val="00976A06"/>
    <w:rsid w:val="00976BAA"/>
    <w:rsid w:val="00977175"/>
    <w:rsid w:val="009771EA"/>
    <w:rsid w:val="009775C1"/>
    <w:rsid w:val="009777CC"/>
    <w:rsid w:val="009803A2"/>
    <w:rsid w:val="00980A9C"/>
    <w:rsid w:val="00981028"/>
    <w:rsid w:val="00981280"/>
    <w:rsid w:val="009812B6"/>
    <w:rsid w:val="009815AD"/>
    <w:rsid w:val="0098167D"/>
    <w:rsid w:val="0098175A"/>
    <w:rsid w:val="0098235E"/>
    <w:rsid w:val="009823DC"/>
    <w:rsid w:val="00982AFC"/>
    <w:rsid w:val="00982C1D"/>
    <w:rsid w:val="00982F44"/>
    <w:rsid w:val="00984356"/>
    <w:rsid w:val="009845BE"/>
    <w:rsid w:val="0098486B"/>
    <w:rsid w:val="009849E1"/>
    <w:rsid w:val="00984E47"/>
    <w:rsid w:val="00985BDF"/>
    <w:rsid w:val="00985D5C"/>
    <w:rsid w:val="00986EFB"/>
    <w:rsid w:val="00986FDE"/>
    <w:rsid w:val="0098722D"/>
    <w:rsid w:val="0098792A"/>
    <w:rsid w:val="00990512"/>
    <w:rsid w:val="009906FE"/>
    <w:rsid w:val="009913F9"/>
    <w:rsid w:val="00991A93"/>
    <w:rsid w:val="00991B12"/>
    <w:rsid w:val="00991E10"/>
    <w:rsid w:val="009920D4"/>
    <w:rsid w:val="00992310"/>
    <w:rsid w:val="00992882"/>
    <w:rsid w:val="00993366"/>
    <w:rsid w:val="009939E6"/>
    <w:rsid w:val="00993C60"/>
    <w:rsid w:val="0099402C"/>
    <w:rsid w:val="00995171"/>
    <w:rsid w:val="00996844"/>
    <w:rsid w:val="00997845"/>
    <w:rsid w:val="009979B8"/>
    <w:rsid w:val="009A1C1E"/>
    <w:rsid w:val="009A1E6B"/>
    <w:rsid w:val="009A1F18"/>
    <w:rsid w:val="009A23CB"/>
    <w:rsid w:val="009A2760"/>
    <w:rsid w:val="009A27F9"/>
    <w:rsid w:val="009A2E42"/>
    <w:rsid w:val="009A3933"/>
    <w:rsid w:val="009A3B10"/>
    <w:rsid w:val="009A3C55"/>
    <w:rsid w:val="009A3D7A"/>
    <w:rsid w:val="009A3FBC"/>
    <w:rsid w:val="009A43F3"/>
    <w:rsid w:val="009A43FE"/>
    <w:rsid w:val="009A4518"/>
    <w:rsid w:val="009A4703"/>
    <w:rsid w:val="009A4E8E"/>
    <w:rsid w:val="009A500F"/>
    <w:rsid w:val="009A50A0"/>
    <w:rsid w:val="009A55DB"/>
    <w:rsid w:val="009A5B25"/>
    <w:rsid w:val="009A66CB"/>
    <w:rsid w:val="009A6D67"/>
    <w:rsid w:val="009A6E95"/>
    <w:rsid w:val="009A6EF0"/>
    <w:rsid w:val="009A6F68"/>
    <w:rsid w:val="009A7241"/>
    <w:rsid w:val="009A7E56"/>
    <w:rsid w:val="009B017A"/>
    <w:rsid w:val="009B039F"/>
    <w:rsid w:val="009B0D0A"/>
    <w:rsid w:val="009B0E0B"/>
    <w:rsid w:val="009B1752"/>
    <w:rsid w:val="009B1C01"/>
    <w:rsid w:val="009B1C63"/>
    <w:rsid w:val="009B1E7F"/>
    <w:rsid w:val="009B2081"/>
    <w:rsid w:val="009B2264"/>
    <w:rsid w:val="009B2632"/>
    <w:rsid w:val="009B2A9A"/>
    <w:rsid w:val="009B3898"/>
    <w:rsid w:val="009B40D4"/>
    <w:rsid w:val="009B41DD"/>
    <w:rsid w:val="009B4D05"/>
    <w:rsid w:val="009B4E10"/>
    <w:rsid w:val="009B5D83"/>
    <w:rsid w:val="009B603B"/>
    <w:rsid w:val="009B638B"/>
    <w:rsid w:val="009B720A"/>
    <w:rsid w:val="009B7360"/>
    <w:rsid w:val="009B7F2E"/>
    <w:rsid w:val="009C04E4"/>
    <w:rsid w:val="009C18B4"/>
    <w:rsid w:val="009C2033"/>
    <w:rsid w:val="009C2432"/>
    <w:rsid w:val="009C2806"/>
    <w:rsid w:val="009C31AC"/>
    <w:rsid w:val="009C46EA"/>
    <w:rsid w:val="009C4CFF"/>
    <w:rsid w:val="009C525E"/>
    <w:rsid w:val="009C5DEE"/>
    <w:rsid w:val="009C702E"/>
    <w:rsid w:val="009C7974"/>
    <w:rsid w:val="009C7A2E"/>
    <w:rsid w:val="009C7CD6"/>
    <w:rsid w:val="009D1716"/>
    <w:rsid w:val="009D188B"/>
    <w:rsid w:val="009D2123"/>
    <w:rsid w:val="009D2781"/>
    <w:rsid w:val="009D27AF"/>
    <w:rsid w:val="009D3048"/>
    <w:rsid w:val="009D3AF0"/>
    <w:rsid w:val="009D3B84"/>
    <w:rsid w:val="009D3E7B"/>
    <w:rsid w:val="009D47FD"/>
    <w:rsid w:val="009D48FB"/>
    <w:rsid w:val="009D564A"/>
    <w:rsid w:val="009D6F1C"/>
    <w:rsid w:val="009D705B"/>
    <w:rsid w:val="009D79BD"/>
    <w:rsid w:val="009E035E"/>
    <w:rsid w:val="009E03A0"/>
    <w:rsid w:val="009E0435"/>
    <w:rsid w:val="009E095A"/>
    <w:rsid w:val="009E0A31"/>
    <w:rsid w:val="009E100D"/>
    <w:rsid w:val="009E117C"/>
    <w:rsid w:val="009E1457"/>
    <w:rsid w:val="009E2408"/>
    <w:rsid w:val="009E2688"/>
    <w:rsid w:val="009E2777"/>
    <w:rsid w:val="009E2FF6"/>
    <w:rsid w:val="009E3103"/>
    <w:rsid w:val="009E3E2B"/>
    <w:rsid w:val="009E5480"/>
    <w:rsid w:val="009E5C02"/>
    <w:rsid w:val="009E6684"/>
    <w:rsid w:val="009E6C75"/>
    <w:rsid w:val="009E738D"/>
    <w:rsid w:val="009E76A1"/>
    <w:rsid w:val="009E7892"/>
    <w:rsid w:val="009E7E79"/>
    <w:rsid w:val="009F0669"/>
    <w:rsid w:val="009F1063"/>
    <w:rsid w:val="009F142D"/>
    <w:rsid w:val="009F1FDC"/>
    <w:rsid w:val="009F21CA"/>
    <w:rsid w:val="009F29CC"/>
    <w:rsid w:val="009F2E82"/>
    <w:rsid w:val="009F33D5"/>
    <w:rsid w:val="009F3ED0"/>
    <w:rsid w:val="009F3F3A"/>
    <w:rsid w:val="009F3FBE"/>
    <w:rsid w:val="009F4B14"/>
    <w:rsid w:val="009F4B89"/>
    <w:rsid w:val="009F52D7"/>
    <w:rsid w:val="009F5BEE"/>
    <w:rsid w:val="009F5E79"/>
    <w:rsid w:val="009F5F52"/>
    <w:rsid w:val="009F62D7"/>
    <w:rsid w:val="009F62FB"/>
    <w:rsid w:val="009F6673"/>
    <w:rsid w:val="009F68D5"/>
    <w:rsid w:val="009F6F70"/>
    <w:rsid w:val="009F6FD7"/>
    <w:rsid w:val="009F73F8"/>
    <w:rsid w:val="009F768B"/>
    <w:rsid w:val="009F7A51"/>
    <w:rsid w:val="009F7B7C"/>
    <w:rsid w:val="00A000FE"/>
    <w:rsid w:val="00A003A3"/>
    <w:rsid w:val="00A00788"/>
    <w:rsid w:val="00A0140F"/>
    <w:rsid w:val="00A019B9"/>
    <w:rsid w:val="00A01B6D"/>
    <w:rsid w:val="00A01CA3"/>
    <w:rsid w:val="00A01F1B"/>
    <w:rsid w:val="00A02A2C"/>
    <w:rsid w:val="00A02C66"/>
    <w:rsid w:val="00A02E01"/>
    <w:rsid w:val="00A0327B"/>
    <w:rsid w:val="00A03281"/>
    <w:rsid w:val="00A0391F"/>
    <w:rsid w:val="00A03A02"/>
    <w:rsid w:val="00A045F6"/>
    <w:rsid w:val="00A04F1F"/>
    <w:rsid w:val="00A04F39"/>
    <w:rsid w:val="00A057D6"/>
    <w:rsid w:val="00A0621D"/>
    <w:rsid w:val="00A06505"/>
    <w:rsid w:val="00A06D8B"/>
    <w:rsid w:val="00A07408"/>
    <w:rsid w:val="00A07582"/>
    <w:rsid w:val="00A07BA6"/>
    <w:rsid w:val="00A07F5B"/>
    <w:rsid w:val="00A10715"/>
    <w:rsid w:val="00A107CF"/>
    <w:rsid w:val="00A10C52"/>
    <w:rsid w:val="00A112DF"/>
    <w:rsid w:val="00A11734"/>
    <w:rsid w:val="00A11AF3"/>
    <w:rsid w:val="00A11DF1"/>
    <w:rsid w:val="00A11F24"/>
    <w:rsid w:val="00A13712"/>
    <w:rsid w:val="00A1400A"/>
    <w:rsid w:val="00A14723"/>
    <w:rsid w:val="00A14C0C"/>
    <w:rsid w:val="00A1587B"/>
    <w:rsid w:val="00A16645"/>
    <w:rsid w:val="00A16973"/>
    <w:rsid w:val="00A16A10"/>
    <w:rsid w:val="00A17146"/>
    <w:rsid w:val="00A202D2"/>
    <w:rsid w:val="00A2085E"/>
    <w:rsid w:val="00A20EDF"/>
    <w:rsid w:val="00A20F06"/>
    <w:rsid w:val="00A21694"/>
    <w:rsid w:val="00A2169F"/>
    <w:rsid w:val="00A21742"/>
    <w:rsid w:val="00A224C7"/>
    <w:rsid w:val="00A23F51"/>
    <w:rsid w:val="00A24D67"/>
    <w:rsid w:val="00A25079"/>
    <w:rsid w:val="00A2523F"/>
    <w:rsid w:val="00A25786"/>
    <w:rsid w:val="00A25A70"/>
    <w:rsid w:val="00A25F62"/>
    <w:rsid w:val="00A26B57"/>
    <w:rsid w:val="00A27C01"/>
    <w:rsid w:val="00A300CA"/>
    <w:rsid w:val="00A303F5"/>
    <w:rsid w:val="00A3056A"/>
    <w:rsid w:val="00A3057B"/>
    <w:rsid w:val="00A30826"/>
    <w:rsid w:val="00A3099B"/>
    <w:rsid w:val="00A30B1F"/>
    <w:rsid w:val="00A30F1E"/>
    <w:rsid w:val="00A31AE9"/>
    <w:rsid w:val="00A325D9"/>
    <w:rsid w:val="00A32930"/>
    <w:rsid w:val="00A349D6"/>
    <w:rsid w:val="00A356F4"/>
    <w:rsid w:val="00A35AA2"/>
    <w:rsid w:val="00A367CB"/>
    <w:rsid w:val="00A36D18"/>
    <w:rsid w:val="00A370F1"/>
    <w:rsid w:val="00A37526"/>
    <w:rsid w:val="00A37AFB"/>
    <w:rsid w:val="00A37CAA"/>
    <w:rsid w:val="00A37FF1"/>
    <w:rsid w:val="00A400C6"/>
    <w:rsid w:val="00A40954"/>
    <w:rsid w:val="00A40A16"/>
    <w:rsid w:val="00A40BDD"/>
    <w:rsid w:val="00A40F16"/>
    <w:rsid w:val="00A410E5"/>
    <w:rsid w:val="00A41146"/>
    <w:rsid w:val="00A4176F"/>
    <w:rsid w:val="00A41A90"/>
    <w:rsid w:val="00A423B0"/>
    <w:rsid w:val="00A4245B"/>
    <w:rsid w:val="00A4303A"/>
    <w:rsid w:val="00A439D9"/>
    <w:rsid w:val="00A43D00"/>
    <w:rsid w:val="00A43E54"/>
    <w:rsid w:val="00A43EB8"/>
    <w:rsid w:val="00A444DD"/>
    <w:rsid w:val="00A44CBE"/>
    <w:rsid w:val="00A44DF8"/>
    <w:rsid w:val="00A45D74"/>
    <w:rsid w:val="00A45F0B"/>
    <w:rsid w:val="00A462EA"/>
    <w:rsid w:val="00A4689E"/>
    <w:rsid w:val="00A46B0E"/>
    <w:rsid w:val="00A47398"/>
    <w:rsid w:val="00A4752E"/>
    <w:rsid w:val="00A477D5"/>
    <w:rsid w:val="00A501B0"/>
    <w:rsid w:val="00A509BB"/>
    <w:rsid w:val="00A51401"/>
    <w:rsid w:val="00A5141C"/>
    <w:rsid w:val="00A51C5B"/>
    <w:rsid w:val="00A52372"/>
    <w:rsid w:val="00A52384"/>
    <w:rsid w:val="00A52434"/>
    <w:rsid w:val="00A5255D"/>
    <w:rsid w:val="00A5257E"/>
    <w:rsid w:val="00A529DB"/>
    <w:rsid w:val="00A53364"/>
    <w:rsid w:val="00A53892"/>
    <w:rsid w:val="00A5468B"/>
    <w:rsid w:val="00A547BE"/>
    <w:rsid w:val="00A54CF9"/>
    <w:rsid w:val="00A55BB0"/>
    <w:rsid w:val="00A55CFA"/>
    <w:rsid w:val="00A56010"/>
    <w:rsid w:val="00A5627A"/>
    <w:rsid w:val="00A56572"/>
    <w:rsid w:val="00A56F49"/>
    <w:rsid w:val="00A5729C"/>
    <w:rsid w:val="00A573CA"/>
    <w:rsid w:val="00A57CF5"/>
    <w:rsid w:val="00A60399"/>
    <w:rsid w:val="00A608FF"/>
    <w:rsid w:val="00A60A21"/>
    <w:rsid w:val="00A60E80"/>
    <w:rsid w:val="00A60E8F"/>
    <w:rsid w:val="00A60FC7"/>
    <w:rsid w:val="00A61E51"/>
    <w:rsid w:val="00A6213C"/>
    <w:rsid w:val="00A6243E"/>
    <w:rsid w:val="00A624C5"/>
    <w:rsid w:val="00A625F3"/>
    <w:rsid w:val="00A628CF"/>
    <w:rsid w:val="00A62A88"/>
    <w:rsid w:val="00A63CB5"/>
    <w:rsid w:val="00A63EA7"/>
    <w:rsid w:val="00A646D1"/>
    <w:rsid w:val="00A64A3B"/>
    <w:rsid w:val="00A652F3"/>
    <w:rsid w:val="00A65A75"/>
    <w:rsid w:val="00A663B0"/>
    <w:rsid w:val="00A66DFB"/>
    <w:rsid w:val="00A66E7D"/>
    <w:rsid w:val="00A671C1"/>
    <w:rsid w:val="00A709E2"/>
    <w:rsid w:val="00A70BFD"/>
    <w:rsid w:val="00A70CB7"/>
    <w:rsid w:val="00A70E46"/>
    <w:rsid w:val="00A70FF3"/>
    <w:rsid w:val="00A71615"/>
    <w:rsid w:val="00A72514"/>
    <w:rsid w:val="00A729A8"/>
    <w:rsid w:val="00A729D3"/>
    <w:rsid w:val="00A72EED"/>
    <w:rsid w:val="00A73A92"/>
    <w:rsid w:val="00A73AF9"/>
    <w:rsid w:val="00A73B96"/>
    <w:rsid w:val="00A73CA4"/>
    <w:rsid w:val="00A741E6"/>
    <w:rsid w:val="00A7430D"/>
    <w:rsid w:val="00A74D2A"/>
    <w:rsid w:val="00A74F6C"/>
    <w:rsid w:val="00A75BC0"/>
    <w:rsid w:val="00A75D27"/>
    <w:rsid w:val="00A76A8E"/>
    <w:rsid w:val="00A76B80"/>
    <w:rsid w:val="00A77AE5"/>
    <w:rsid w:val="00A80D11"/>
    <w:rsid w:val="00A82C64"/>
    <w:rsid w:val="00A82D25"/>
    <w:rsid w:val="00A83015"/>
    <w:rsid w:val="00A83E40"/>
    <w:rsid w:val="00A83F32"/>
    <w:rsid w:val="00A84306"/>
    <w:rsid w:val="00A84BA5"/>
    <w:rsid w:val="00A84DE6"/>
    <w:rsid w:val="00A858B9"/>
    <w:rsid w:val="00A85EEA"/>
    <w:rsid w:val="00A860A7"/>
    <w:rsid w:val="00A864DC"/>
    <w:rsid w:val="00A8654C"/>
    <w:rsid w:val="00A86BC9"/>
    <w:rsid w:val="00A8778C"/>
    <w:rsid w:val="00A90460"/>
    <w:rsid w:val="00A906E9"/>
    <w:rsid w:val="00A90912"/>
    <w:rsid w:val="00A9098C"/>
    <w:rsid w:val="00A90B92"/>
    <w:rsid w:val="00A90BFF"/>
    <w:rsid w:val="00A90D28"/>
    <w:rsid w:val="00A91712"/>
    <w:rsid w:val="00A9266E"/>
    <w:rsid w:val="00A93670"/>
    <w:rsid w:val="00A942AA"/>
    <w:rsid w:val="00A9495A"/>
    <w:rsid w:val="00A94AFC"/>
    <w:rsid w:val="00A94F3C"/>
    <w:rsid w:val="00A956CE"/>
    <w:rsid w:val="00A9575B"/>
    <w:rsid w:val="00A957EE"/>
    <w:rsid w:val="00A95DCC"/>
    <w:rsid w:val="00A96376"/>
    <w:rsid w:val="00A97032"/>
    <w:rsid w:val="00A97951"/>
    <w:rsid w:val="00A97FC8"/>
    <w:rsid w:val="00AA01EB"/>
    <w:rsid w:val="00AA04A7"/>
    <w:rsid w:val="00AA07DD"/>
    <w:rsid w:val="00AA0B48"/>
    <w:rsid w:val="00AA0D61"/>
    <w:rsid w:val="00AA1BA9"/>
    <w:rsid w:val="00AA1BAA"/>
    <w:rsid w:val="00AA1C0B"/>
    <w:rsid w:val="00AA2EF3"/>
    <w:rsid w:val="00AA35BD"/>
    <w:rsid w:val="00AA3845"/>
    <w:rsid w:val="00AA3C91"/>
    <w:rsid w:val="00AA474D"/>
    <w:rsid w:val="00AA4B1C"/>
    <w:rsid w:val="00AA5744"/>
    <w:rsid w:val="00AA57D6"/>
    <w:rsid w:val="00AA5A5F"/>
    <w:rsid w:val="00AA67EA"/>
    <w:rsid w:val="00AA6F6A"/>
    <w:rsid w:val="00AA70DA"/>
    <w:rsid w:val="00AB00EF"/>
    <w:rsid w:val="00AB0318"/>
    <w:rsid w:val="00AB123F"/>
    <w:rsid w:val="00AB1329"/>
    <w:rsid w:val="00AB137A"/>
    <w:rsid w:val="00AB1729"/>
    <w:rsid w:val="00AB1D57"/>
    <w:rsid w:val="00AB20D0"/>
    <w:rsid w:val="00AB2584"/>
    <w:rsid w:val="00AB2BD1"/>
    <w:rsid w:val="00AB36AE"/>
    <w:rsid w:val="00AB3DD8"/>
    <w:rsid w:val="00AB4664"/>
    <w:rsid w:val="00AB4CD3"/>
    <w:rsid w:val="00AB4EB3"/>
    <w:rsid w:val="00AB5EBF"/>
    <w:rsid w:val="00AB609C"/>
    <w:rsid w:val="00AB7012"/>
    <w:rsid w:val="00AB7EE6"/>
    <w:rsid w:val="00AC0177"/>
    <w:rsid w:val="00AC054E"/>
    <w:rsid w:val="00AC1128"/>
    <w:rsid w:val="00AC115A"/>
    <w:rsid w:val="00AC129A"/>
    <w:rsid w:val="00AC12B6"/>
    <w:rsid w:val="00AC17BC"/>
    <w:rsid w:val="00AC2081"/>
    <w:rsid w:val="00AC2952"/>
    <w:rsid w:val="00AC2DE6"/>
    <w:rsid w:val="00AC2EAD"/>
    <w:rsid w:val="00AC2FF5"/>
    <w:rsid w:val="00AC4274"/>
    <w:rsid w:val="00AC4771"/>
    <w:rsid w:val="00AC4881"/>
    <w:rsid w:val="00AC48E9"/>
    <w:rsid w:val="00AC4990"/>
    <w:rsid w:val="00AC501D"/>
    <w:rsid w:val="00AC50C2"/>
    <w:rsid w:val="00AC5333"/>
    <w:rsid w:val="00AC54D5"/>
    <w:rsid w:val="00AC5BDD"/>
    <w:rsid w:val="00AC64FA"/>
    <w:rsid w:val="00AC6C97"/>
    <w:rsid w:val="00AC7873"/>
    <w:rsid w:val="00AC7BC4"/>
    <w:rsid w:val="00AD0212"/>
    <w:rsid w:val="00AD042B"/>
    <w:rsid w:val="00AD070F"/>
    <w:rsid w:val="00AD08A8"/>
    <w:rsid w:val="00AD0D91"/>
    <w:rsid w:val="00AD0E11"/>
    <w:rsid w:val="00AD0F18"/>
    <w:rsid w:val="00AD164D"/>
    <w:rsid w:val="00AD3535"/>
    <w:rsid w:val="00AD3704"/>
    <w:rsid w:val="00AD3CF7"/>
    <w:rsid w:val="00AD3EDF"/>
    <w:rsid w:val="00AD4305"/>
    <w:rsid w:val="00AD4516"/>
    <w:rsid w:val="00AD4B72"/>
    <w:rsid w:val="00AD4E78"/>
    <w:rsid w:val="00AD5530"/>
    <w:rsid w:val="00AD55B3"/>
    <w:rsid w:val="00AD5D98"/>
    <w:rsid w:val="00AD613B"/>
    <w:rsid w:val="00AD65C0"/>
    <w:rsid w:val="00AD69B2"/>
    <w:rsid w:val="00AD7034"/>
    <w:rsid w:val="00AE0FE5"/>
    <w:rsid w:val="00AE1445"/>
    <w:rsid w:val="00AE193B"/>
    <w:rsid w:val="00AE3146"/>
    <w:rsid w:val="00AE4747"/>
    <w:rsid w:val="00AE4AFC"/>
    <w:rsid w:val="00AE5505"/>
    <w:rsid w:val="00AE5EDD"/>
    <w:rsid w:val="00AE6359"/>
    <w:rsid w:val="00AE63AE"/>
    <w:rsid w:val="00AE65C5"/>
    <w:rsid w:val="00AE6AD1"/>
    <w:rsid w:val="00AE719D"/>
    <w:rsid w:val="00AE75C9"/>
    <w:rsid w:val="00AE7D93"/>
    <w:rsid w:val="00AF01F0"/>
    <w:rsid w:val="00AF02E7"/>
    <w:rsid w:val="00AF09DC"/>
    <w:rsid w:val="00AF0E18"/>
    <w:rsid w:val="00AF167B"/>
    <w:rsid w:val="00AF184C"/>
    <w:rsid w:val="00AF1923"/>
    <w:rsid w:val="00AF1E60"/>
    <w:rsid w:val="00AF273D"/>
    <w:rsid w:val="00AF397F"/>
    <w:rsid w:val="00AF3D0F"/>
    <w:rsid w:val="00AF3F44"/>
    <w:rsid w:val="00AF43B5"/>
    <w:rsid w:val="00AF48BB"/>
    <w:rsid w:val="00AF50F6"/>
    <w:rsid w:val="00AF5306"/>
    <w:rsid w:val="00AF5401"/>
    <w:rsid w:val="00AF56EF"/>
    <w:rsid w:val="00AF585D"/>
    <w:rsid w:val="00AF5BD1"/>
    <w:rsid w:val="00AF6F3D"/>
    <w:rsid w:val="00AF72BC"/>
    <w:rsid w:val="00B0044F"/>
    <w:rsid w:val="00B005E0"/>
    <w:rsid w:val="00B00F12"/>
    <w:rsid w:val="00B00F4A"/>
    <w:rsid w:val="00B01B87"/>
    <w:rsid w:val="00B0477C"/>
    <w:rsid w:val="00B04EF4"/>
    <w:rsid w:val="00B0503C"/>
    <w:rsid w:val="00B0551C"/>
    <w:rsid w:val="00B05750"/>
    <w:rsid w:val="00B05990"/>
    <w:rsid w:val="00B05CEC"/>
    <w:rsid w:val="00B05E22"/>
    <w:rsid w:val="00B06065"/>
    <w:rsid w:val="00B06A84"/>
    <w:rsid w:val="00B072D2"/>
    <w:rsid w:val="00B07387"/>
    <w:rsid w:val="00B07991"/>
    <w:rsid w:val="00B1087F"/>
    <w:rsid w:val="00B10D5C"/>
    <w:rsid w:val="00B112DB"/>
    <w:rsid w:val="00B12289"/>
    <w:rsid w:val="00B128E6"/>
    <w:rsid w:val="00B12EB0"/>
    <w:rsid w:val="00B1301A"/>
    <w:rsid w:val="00B1336D"/>
    <w:rsid w:val="00B138F7"/>
    <w:rsid w:val="00B13971"/>
    <w:rsid w:val="00B13B1A"/>
    <w:rsid w:val="00B13BC8"/>
    <w:rsid w:val="00B14066"/>
    <w:rsid w:val="00B140B2"/>
    <w:rsid w:val="00B14189"/>
    <w:rsid w:val="00B1432D"/>
    <w:rsid w:val="00B14726"/>
    <w:rsid w:val="00B14964"/>
    <w:rsid w:val="00B14C84"/>
    <w:rsid w:val="00B14E58"/>
    <w:rsid w:val="00B14F51"/>
    <w:rsid w:val="00B1550E"/>
    <w:rsid w:val="00B15CBA"/>
    <w:rsid w:val="00B15ED9"/>
    <w:rsid w:val="00B16F03"/>
    <w:rsid w:val="00B17053"/>
    <w:rsid w:val="00B17169"/>
    <w:rsid w:val="00B17D7D"/>
    <w:rsid w:val="00B17E58"/>
    <w:rsid w:val="00B201D3"/>
    <w:rsid w:val="00B201E1"/>
    <w:rsid w:val="00B2042D"/>
    <w:rsid w:val="00B2058E"/>
    <w:rsid w:val="00B207F2"/>
    <w:rsid w:val="00B20A71"/>
    <w:rsid w:val="00B21946"/>
    <w:rsid w:val="00B21E85"/>
    <w:rsid w:val="00B220DE"/>
    <w:rsid w:val="00B2227A"/>
    <w:rsid w:val="00B22334"/>
    <w:rsid w:val="00B22906"/>
    <w:rsid w:val="00B22C78"/>
    <w:rsid w:val="00B22FAC"/>
    <w:rsid w:val="00B23D38"/>
    <w:rsid w:val="00B240A6"/>
    <w:rsid w:val="00B24525"/>
    <w:rsid w:val="00B245D6"/>
    <w:rsid w:val="00B246D5"/>
    <w:rsid w:val="00B24F6B"/>
    <w:rsid w:val="00B25707"/>
    <w:rsid w:val="00B25992"/>
    <w:rsid w:val="00B25D5D"/>
    <w:rsid w:val="00B2615B"/>
    <w:rsid w:val="00B2628F"/>
    <w:rsid w:val="00B269AB"/>
    <w:rsid w:val="00B27601"/>
    <w:rsid w:val="00B277EE"/>
    <w:rsid w:val="00B27A88"/>
    <w:rsid w:val="00B27B5A"/>
    <w:rsid w:val="00B27CA0"/>
    <w:rsid w:val="00B27E9D"/>
    <w:rsid w:val="00B27FD2"/>
    <w:rsid w:val="00B3170E"/>
    <w:rsid w:val="00B31E27"/>
    <w:rsid w:val="00B31E62"/>
    <w:rsid w:val="00B32B37"/>
    <w:rsid w:val="00B33785"/>
    <w:rsid w:val="00B33BB8"/>
    <w:rsid w:val="00B33EDB"/>
    <w:rsid w:val="00B34068"/>
    <w:rsid w:val="00B3447F"/>
    <w:rsid w:val="00B34A87"/>
    <w:rsid w:val="00B3543B"/>
    <w:rsid w:val="00B35AC5"/>
    <w:rsid w:val="00B35B46"/>
    <w:rsid w:val="00B36A65"/>
    <w:rsid w:val="00B36BB9"/>
    <w:rsid w:val="00B370B3"/>
    <w:rsid w:val="00B376FE"/>
    <w:rsid w:val="00B40307"/>
    <w:rsid w:val="00B4288F"/>
    <w:rsid w:val="00B4386C"/>
    <w:rsid w:val="00B43FC7"/>
    <w:rsid w:val="00B44275"/>
    <w:rsid w:val="00B45436"/>
    <w:rsid w:val="00B455F9"/>
    <w:rsid w:val="00B45FCC"/>
    <w:rsid w:val="00B46CAE"/>
    <w:rsid w:val="00B47616"/>
    <w:rsid w:val="00B50989"/>
    <w:rsid w:val="00B50F35"/>
    <w:rsid w:val="00B516B3"/>
    <w:rsid w:val="00B516FD"/>
    <w:rsid w:val="00B51799"/>
    <w:rsid w:val="00B5293F"/>
    <w:rsid w:val="00B52BC9"/>
    <w:rsid w:val="00B52DDE"/>
    <w:rsid w:val="00B52E85"/>
    <w:rsid w:val="00B533D7"/>
    <w:rsid w:val="00B53B82"/>
    <w:rsid w:val="00B54710"/>
    <w:rsid w:val="00B556E1"/>
    <w:rsid w:val="00B5610E"/>
    <w:rsid w:val="00B569C8"/>
    <w:rsid w:val="00B56B8F"/>
    <w:rsid w:val="00B577E1"/>
    <w:rsid w:val="00B57971"/>
    <w:rsid w:val="00B579B4"/>
    <w:rsid w:val="00B57A89"/>
    <w:rsid w:val="00B57C58"/>
    <w:rsid w:val="00B57F1F"/>
    <w:rsid w:val="00B60664"/>
    <w:rsid w:val="00B60E1D"/>
    <w:rsid w:val="00B62A13"/>
    <w:rsid w:val="00B634BF"/>
    <w:rsid w:val="00B6381F"/>
    <w:rsid w:val="00B63AB0"/>
    <w:rsid w:val="00B6421E"/>
    <w:rsid w:val="00B64C6A"/>
    <w:rsid w:val="00B65656"/>
    <w:rsid w:val="00B6579D"/>
    <w:rsid w:val="00B6645D"/>
    <w:rsid w:val="00B664AB"/>
    <w:rsid w:val="00B67B56"/>
    <w:rsid w:val="00B67C24"/>
    <w:rsid w:val="00B67F40"/>
    <w:rsid w:val="00B67F9F"/>
    <w:rsid w:val="00B7003B"/>
    <w:rsid w:val="00B70221"/>
    <w:rsid w:val="00B7242F"/>
    <w:rsid w:val="00B72594"/>
    <w:rsid w:val="00B72980"/>
    <w:rsid w:val="00B72E1D"/>
    <w:rsid w:val="00B72EB3"/>
    <w:rsid w:val="00B7330D"/>
    <w:rsid w:val="00B73617"/>
    <w:rsid w:val="00B739BA"/>
    <w:rsid w:val="00B73A15"/>
    <w:rsid w:val="00B73A16"/>
    <w:rsid w:val="00B744A2"/>
    <w:rsid w:val="00B74CD0"/>
    <w:rsid w:val="00B74DAD"/>
    <w:rsid w:val="00B753B0"/>
    <w:rsid w:val="00B75872"/>
    <w:rsid w:val="00B75AFC"/>
    <w:rsid w:val="00B760F2"/>
    <w:rsid w:val="00B766DB"/>
    <w:rsid w:val="00B76ACD"/>
    <w:rsid w:val="00B76D26"/>
    <w:rsid w:val="00B76D4C"/>
    <w:rsid w:val="00B77771"/>
    <w:rsid w:val="00B77D79"/>
    <w:rsid w:val="00B77EE5"/>
    <w:rsid w:val="00B80724"/>
    <w:rsid w:val="00B80AC2"/>
    <w:rsid w:val="00B80F9E"/>
    <w:rsid w:val="00B8146D"/>
    <w:rsid w:val="00B820DB"/>
    <w:rsid w:val="00B8221F"/>
    <w:rsid w:val="00B8223A"/>
    <w:rsid w:val="00B8223D"/>
    <w:rsid w:val="00B8290E"/>
    <w:rsid w:val="00B8294B"/>
    <w:rsid w:val="00B82B88"/>
    <w:rsid w:val="00B83A5D"/>
    <w:rsid w:val="00B83DAF"/>
    <w:rsid w:val="00B840F7"/>
    <w:rsid w:val="00B84421"/>
    <w:rsid w:val="00B84694"/>
    <w:rsid w:val="00B849C6"/>
    <w:rsid w:val="00B84C24"/>
    <w:rsid w:val="00B85A66"/>
    <w:rsid w:val="00B86BAD"/>
    <w:rsid w:val="00B86ECC"/>
    <w:rsid w:val="00B8703B"/>
    <w:rsid w:val="00B872C0"/>
    <w:rsid w:val="00B873B2"/>
    <w:rsid w:val="00B87914"/>
    <w:rsid w:val="00B87BE4"/>
    <w:rsid w:val="00B87C63"/>
    <w:rsid w:val="00B87E65"/>
    <w:rsid w:val="00B902F5"/>
    <w:rsid w:val="00B90367"/>
    <w:rsid w:val="00B90585"/>
    <w:rsid w:val="00B910E9"/>
    <w:rsid w:val="00B91621"/>
    <w:rsid w:val="00B920FB"/>
    <w:rsid w:val="00B928EB"/>
    <w:rsid w:val="00B93934"/>
    <w:rsid w:val="00B93F11"/>
    <w:rsid w:val="00B94102"/>
    <w:rsid w:val="00B95065"/>
    <w:rsid w:val="00B954B8"/>
    <w:rsid w:val="00B95D21"/>
    <w:rsid w:val="00B96966"/>
    <w:rsid w:val="00B9711A"/>
    <w:rsid w:val="00B97862"/>
    <w:rsid w:val="00BA040D"/>
    <w:rsid w:val="00BA0587"/>
    <w:rsid w:val="00BA0E5E"/>
    <w:rsid w:val="00BA110B"/>
    <w:rsid w:val="00BA193B"/>
    <w:rsid w:val="00BA1AA4"/>
    <w:rsid w:val="00BA1C35"/>
    <w:rsid w:val="00BA286F"/>
    <w:rsid w:val="00BA2AC8"/>
    <w:rsid w:val="00BA3421"/>
    <w:rsid w:val="00BA3D72"/>
    <w:rsid w:val="00BA4368"/>
    <w:rsid w:val="00BA4658"/>
    <w:rsid w:val="00BA4CC4"/>
    <w:rsid w:val="00BA4ECF"/>
    <w:rsid w:val="00BA5119"/>
    <w:rsid w:val="00BA5173"/>
    <w:rsid w:val="00BA553B"/>
    <w:rsid w:val="00BA57B3"/>
    <w:rsid w:val="00BA5D92"/>
    <w:rsid w:val="00BA60B9"/>
    <w:rsid w:val="00BA6543"/>
    <w:rsid w:val="00BA6CF5"/>
    <w:rsid w:val="00BA71A9"/>
    <w:rsid w:val="00BA7A42"/>
    <w:rsid w:val="00BB091C"/>
    <w:rsid w:val="00BB0B41"/>
    <w:rsid w:val="00BB0F03"/>
    <w:rsid w:val="00BB1891"/>
    <w:rsid w:val="00BB1AD2"/>
    <w:rsid w:val="00BB1D28"/>
    <w:rsid w:val="00BB207C"/>
    <w:rsid w:val="00BB22B8"/>
    <w:rsid w:val="00BB23E3"/>
    <w:rsid w:val="00BB2577"/>
    <w:rsid w:val="00BB2DCB"/>
    <w:rsid w:val="00BB2FCA"/>
    <w:rsid w:val="00BB31CF"/>
    <w:rsid w:val="00BB31D8"/>
    <w:rsid w:val="00BB3659"/>
    <w:rsid w:val="00BB36FB"/>
    <w:rsid w:val="00BB413C"/>
    <w:rsid w:val="00BB438F"/>
    <w:rsid w:val="00BB44F5"/>
    <w:rsid w:val="00BB4D40"/>
    <w:rsid w:val="00BB57D7"/>
    <w:rsid w:val="00BB58CD"/>
    <w:rsid w:val="00BB5B5E"/>
    <w:rsid w:val="00BB6289"/>
    <w:rsid w:val="00BB73C5"/>
    <w:rsid w:val="00BB7C70"/>
    <w:rsid w:val="00BC024D"/>
    <w:rsid w:val="00BC05D8"/>
    <w:rsid w:val="00BC1010"/>
    <w:rsid w:val="00BC1AA4"/>
    <w:rsid w:val="00BC22DE"/>
    <w:rsid w:val="00BC2473"/>
    <w:rsid w:val="00BC26E6"/>
    <w:rsid w:val="00BC2B16"/>
    <w:rsid w:val="00BC2B61"/>
    <w:rsid w:val="00BC2D18"/>
    <w:rsid w:val="00BC3D5F"/>
    <w:rsid w:val="00BC40C5"/>
    <w:rsid w:val="00BC4183"/>
    <w:rsid w:val="00BC48BC"/>
    <w:rsid w:val="00BC5D53"/>
    <w:rsid w:val="00BC64E9"/>
    <w:rsid w:val="00BC6BAD"/>
    <w:rsid w:val="00BC6DA7"/>
    <w:rsid w:val="00BC74B3"/>
    <w:rsid w:val="00BC75E2"/>
    <w:rsid w:val="00BD0688"/>
    <w:rsid w:val="00BD0D4A"/>
    <w:rsid w:val="00BD0DBB"/>
    <w:rsid w:val="00BD1019"/>
    <w:rsid w:val="00BD1D1D"/>
    <w:rsid w:val="00BD1E63"/>
    <w:rsid w:val="00BD2117"/>
    <w:rsid w:val="00BD246C"/>
    <w:rsid w:val="00BD2EE2"/>
    <w:rsid w:val="00BD367F"/>
    <w:rsid w:val="00BD3FA4"/>
    <w:rsid w:val="00BD3FC2"/>
    <w:rsid w:val="00BD47C2"/>
    <w:rsid w:val="00BD4D1E"/>
    <w:rsid w:val="00BD5DE3"/>
    <w:rsid w:val="00BD605A"/>
    <w:rsid w:val="00BD654A"/>
    <w:rsid w:val="00BD70AF"/>
    <w:rsid w:val="00BD79AB"/>
    <w:rsid w:val="00BE0DAC"/>
    <w:rsid w:val="00BE13E1"/>
    <w:rsid w:val="00BE14DB"/>
    <w:rsid w:val="00BE17FE"/>
    <w:rsid w:val="00BE1831"/>
    <w:rsid w:val="00BE1A73"/>
    <w:rsid w:val="00BE1F5B"/>
    <w:rsid w:val="00BE21B4"/>
    <w:rsid w:val="00BE22D5"/>
    <w:rsid w:val="00BE2736"/>
    <w:rsid w:val="00BE2802"/>
    <w:rsid w:val="00BE2E8B"/>
    <w:rsid w:val="00BE3384"/>
    <w:rsid w:val="00BE3473"/>
    <w:rsid w:val="00BE350C"/>
    <w:rsid w:val="00BE3932"/>
    <w:rsid w:val="00BE52CE"/>
    <w:rsid w:val="00BE52E8"/>
    <w:rsid w:val="00BE65CB"/>
    <w:rsid w:val="00BE678E"/>
    <w:rsid w:val="00BE6998"/>
    <w:rsid w:val="00BE699F"/>
    <w:rsid w:val="00BE6FA4"/>
    <w:rsid w:val="00BE78BE"/>
    <w:rsid w:val="00BE7B9F"/>
    <w:rsid w:val="00BF0462"/>
    <w:rsid w:val="00BF0552"/>
    <w:rsid w:val="00BF06E8"/>
    <w:rsid w:val="00BF0970"/>
    <w:rsid w:val="00BF0CA9"/>
    <w:rsid w:val="00BF11EE"/>
    <w:rsid w:val="00BF18B0"/>
    <w:rsid w:val="00BF1CB4"/>
    <w:rsid w:val="00BF1F98"/>
    <w:rsid w:val="00BF219C"/>
    <w:rsid w:val="00BF25E4"/>
    <w:rsid w:val="00BF405C"/>
    <w:rsid w:val="00BF46FD"/>
    <w:rsid w:val="00BF4D37"/>
    <w:rsid w:val="00BF4DA9"/>
    <w:rsid w:val="00BF4FC5"/>
    <w:rsid w:val="00BF52EB"/>
    <w:rsid w:val="00BF53BB"/>
    <w:rsid w:val="00BF546E"/>
    <w:rsid w:val="00BF58BE"/>
    <w:rsid w:val="00BF599E"/>
    <w:rsid w:val="00BF5C96"/>
    <w:rsid w:val="00BF5F35"/>
    <w:rsid w:val="00BF66C6"/>
    <w:rsid w:val="00BF67E4"/>
    <w:rsid w:val="00BF6D38"/>
    <w:rsid w:val="00BF6E3D"/>
    <w:rsid w:val="00BF7412"/>
    <w:rsid w:val="00BF7459"/>
    <w:rsid w:val="00BF7B6A"/>
    <w:rsid w:val="00BF7BE4"/>
    <w:rsid w:val="00BF7C6E"/>
    <w:rsid w:val="00C000A8"/>
    <w:rsid w:val="00C001AF"/>
    <w:rsid w:val="00C009BC"/>
    <w:rsid w:val="00C015F9"/>
    <w:rsid w:val="00C01A70"/>
    <w:rsid w:val="00C0209E"/>
    <w:rsid w:val="00C0213D"/>
    <w:rsid w:val="00C02ECA"/>
    <w:rsid w:val="00C03C5E"/>
    <w:rsid w:val="00C0445C"/>
    <w:rsid w:val="00C048AD"/>
    <w:rsid w:val="00C06A6A"/>
    <w:rsid w:val="00C06ACE"/>
    <w:rsid w:val="00C06F4C"/>
    <w:rsid w:val="00C0712C"/>
    <w:rsid w:val="00C0712E"/>
    <w:rsid w:val="00C07228"/>
    <w:rsid w:val="00C1033B"/>
    <w:rsid w:val="00C1090F"/>
    <w:rsid w:val="00C10964"/>
    <w:rsid w:val="00C10EFA"/>
    <w:rsid w:val="00C10FBD"/>
    <w:rsid w:val="00C11B5C"/>
    <w:rsid w:val="00C11FB7"/>
    <w:rsid w:val="00C1226A"/>
    <w:rsid w:val="00C1229F"/>
    <w:rsid w:val="00C125DA"/>
    <w:rsid w:val="00C1368D"/>
    <w:rsid w:val="00C13A92"/>
    <w:rsid w:val="00C13B02"/>
    <w:rsid w:val="00C140A3"/>
    <w:rsid w:val="00C14234"/>
    <w:rsid w:val="00C14BE5"/>
    <w:rsid w:val="00C14E87"/>
    <w:rsid w:val="00C15277"/>
    <w:rsid w:val="00C1577E"/>
    <w:rsid w:val="00C15A19"/>
    <w:rsid w:val="00C16979"/>
    <w:rsid w:val="00C16BEC"/>
    <w:rsid w:val="00C171B5"/>
    <w:rsid w:val="00C17786"/>
    <w:rsid w:val="00C207EB"/>
    <w:rsid w:val="00C20F3E"/>
    <w:rsid w:val="00C2105F"/>
    <w:rsid w:val="00C2115B"/>
    <w:rsid w:val="00C211E4"/>
    <w:rsid w:val="00C21839"/>
    <w:rsid w:val="00C21954"/>
    <w:rsid w:val="00C22285"/>
    <w:rsid w:val="00C22EB4"/>
    <w:rsid w:val="00C237EF"/>
    <w:rsid w:val="00C2382E"/>
    <w:rsid w:val="00C24143"/>
    <w:rsid w:val="00C24488"/>
    <w:rsid w:val="00C24F97"/>
    <w:rsid w:val="00C2516E"/>
    <w:rsid w:val="00C25DA9"/>
    <w:rsid w:val="00C268AC"/>
    <w:rsid w:val="00C269DB"/>
    <w:rsid w:val="00C269EA"/>
    <w:rsid w:val="00C271CC"/>
    <w:rsid w:val="00C27358"/>
    <w:rsid w:val="00C3015B"/>
    <w:rsid w:val="00C301E7"/>
    <w:rsid w:val="00C3077F"/>
    <w:rsid w:val="00C30AEF"/>
    <w:rsid w:val="00C31258"/>
    <w:rsid w:val="00C318CB"/>
    <w:rsid w:val="00C32C24"/>
    <w:rsid w:val="00C32D28"/>
    <w:rsid w:val="00C32E9B"/>
    <w:rsid w:val="00C33482"/>
    <w:rsid w:val="00C3463B"/>
    <w:rsid w:val="00C34650"/>
    <w:rsid w:val="00C34986"/>
    <w:rsid w:val="00C34D7B"/>
    <w:rsid w:val="00C34E2F"/>
    <w:rsid w:val="00C35C1C"/>
    <w:rsid w:val="00C35EFE"/>
    <w:rsid w:val="00C3621B"/>
    <w:rsid w:val="00C36498"/>
    <w:rsid w:val="00C367B7"/>
    <w:rsid w:val="00C36D1B"/>
    <w:rsid w:val="00C37324"/>
    <w:rsid w:val="00C37889"/>
    <w:rsid w:val="00C41D81"/>
    <w:rsid w:val="00C4204C"/>
    <w:rsid w:val="00C421E0"/>
    <w:rsid w:val="00C423A4"/>
    <w:rsid w:val="00C4278C"/>
    <w:rsid w:val="00C4312E"/>
    <w:rsid w:val="00C43211"/>
    <w:rsid w:val="00C4360F"/>
    <w:rsid w:val="00C43635"/>
    <w:rsid w:val="00C43C13"/>
    <w:rsid w:val="00C44159"/>
    <w:rsid w:val="00C44778"/>
    <w:rsid w:val="00C447EA"/>
    <w:rsid w:val="00C45055"/>
    <w:rsid w:val="00C45199"/>
    <w:rsid w:val="00C452AD"/>
    <w:rsid w:val="00C457E8"/>
    <w:rsid w:val="00C47374"/>
    <w:rsid w:val="00C477FF"/>
    <w:rsid w:val="00C47C65"/>
    <w:rsid w:val="00C47F09"/>
    <w:rsid w:val="00C50044"/>
    <w:rsid w:val="00C50220"/>
    <w:rsid w:val="00C504CC"/>
    <w:rsid w:val="00C50A8E"/>
    <w:rsid w:val="00C50B3A"/>
    <w:rsid w:val="00C50DFC"/>
    <w:rsid w:val="00C51708"/>
    <w:rsid w:val="00C51937"/>
    <w:rsid w:val="00C51AFE"/>
    <w:rsid w:val="00C51D73"/>
    <w:rsid w:val="00C52193"/>
    <w:rsid w:val="00C532DA"/>
    <w:rsid w:val="00C5330C"/>
    <w:rsid w:val="00C53400"/>
    <w:rsid w:val="00C5363A"/>
    <w:rsid w:val="00C53F35"/>
    <w:rsid w:val="00C5489B"/>
    <w:rsid w:val="00C548C7"/>
    <w:rsid w:val="00C54AC5"/>
    <w:rsid w:val="00C54AF0"/>
    <w:rsid w:val="00C5506E"/>
    <w:rsid w:val="00C55086"/>
    <w:rsid w:val="00C55930"/>
    <w:rsid w:val="00C567BB"/>
    <w:rsid w:val="00C56D80"/>
    <w:rsid w:val="00C570D3"/>
    <w:rsid w:val="00C571A4"/>
    <w:rsid w:val="00C57269"/>
    <w:rsid w:val="00C57CC8"/>
    <w:rsid w:val="00C57FA7"/>
    <w:rsid w:val="00C6001F"/>
    <w:rsid w:val="00C607E6"/>
    <w:rsid w:val="00C617D9"/>
    <w:rsid w:val="00C62093"/>
    <w:rsid w:val="00C6224B"/>
    <w:rsid w:val="00C62768"/>
    <w:rsid w:val="00C6392C"/>
    <w:rsid w:val="00C639D5"/>
    <w:rsid w:val="00C63BF9"/>
    <w:rsid w:val="00C6470D"/>
    <w:rsid w:val="00C64BAA"/>
    <w:rsid w:val="00C64DC6"/>
    <w:rsid w:val="00C65349"/>
    <w:rsid w:val="00C65A8E"/>
    <w:rsid w:val="00C65F8F"/>
    <w:rsid w:val="00C66103"/>
    <w:rsid w:val="00C66120"/>
    <w:rsid w:val="00C661C4"/>
    <w:rsid w:val="00C678EA"/>
    <w:rsid w:val="00C67BA7"/>
    <w:rsid w:val="00C708D2"/>
    <w:rsid w:val="00C70B8F"/>
    <w:rsid w:val="00C70ED3"/>
    <w:rsid w:val="00C711DA"/>
    <w:rsid w:val="00C73478"/>
    <w:rsid w:val="00C73B32"/>
    <w:rsid w:val="00C7446B"/>
    <w:rsid w:val="00C745F6"/>
    <w:rsid w:val="00C74DC2"/>
    <w:rsid w:val="00C750AC"/>
    <w:rsid w:val="00C75117"/>
    <w:rsid w:val="00C757E2"/>
    <w:rsid w:val="00C75828"/>
    <w:rsid w:val="00C75C12"/>
    <w:rsid w:val="00C760C8"/>
    <w:rsid w:val="00C7771B"/>
    <w:rsid w:val="00C82561"/>
    <w:rsid w:val="00C8303E"/>
    <w:rsid w:val="00C83A3B"/>
    <w:rsid w:val="00C83D94"/>
    <w:rsid w:val="00C8506A"/>
    <w:rsid w:val="00C8598A"/>
    <w:rsid w:val="00C85A2C"/>
    <w:rsid w:val="00C869A0"/>
    <w:rsid w:val="00C869E5"/>
    <w:rsid w:val="00C86C6A"/>
    <w:rsid w:val="00C876B0"/>
    <w:rsid w:val="00C87B65"/>
    <w:rsid w:val="00C87D7D"/>
    <w:rsid w:val="00C9025B"/>
    <w:rsid w:val="00C904C0"/>
    <w:rsid w:val="00C912A2"/>
    <w:rsid w:val="00C919A0"/>
    <w:rsid w:val="00C91AC9"/>
    <w:rsid w:val="00C922C3"/>
    <w:rsid w:val="00C924DE"/>
    <w:rsid w:val="00C93091"/>
    <w:rsid w:val="00C93C52"/>
    <w:rsid w:val="00C9459C"/>
    <w:rsid w:val="00C94879"/>
    <w:rsid w:val="00C94A6A"/>
    <w:rsid w:val="00C952F4"/>
    <w:rsid w:val="00C955EC"/>
    <w:rsid w:val="00C95C39"/>
    <w:rsid w:val="00C96545"/>
    <w:rsid w:val="00C966F5"/>
    <w:rsid w:val="00C96761"/>
    <w:rsid w:val="00C96A83"/>
    <w:rsid w:val="00C96EC3"/>
    <w:rsid w:val="00C972CD"/>
    <w:rsid w:val="00C97DC0"/>
    <w:rsid w:val="00C97DE5"/>
    <w:rsid w:val="00CA044C"/>
    <w:rsid w:val="00CA0595"/>
    <w:rsid w:val="00CA0637"/>
    <w:rsid w:val="00CA08A8"/>
    <w:rsid w:val="00CA1A4A"/>
    <w:rsid w:val="00CA1D17"/>
    <w:rsid w:val="00CA1F6C"/>
    <w:rsid w:val="00CA23C9"/>
    <w:rsid w:val="00CA26AA"/>
    <w:rsid w:val="00CA31C2"/>
    <w:rsid w:val="00CA4099"/>
    <w:rsid w:val="00CA43D8"/>
    <w:rsid w:val="00CA4A5F"/>
    <w:rsid w:val="00CA54D0"/>
    <w:rsid w:val="00CA58E3"/>
    <w:rsid w:val="00CA5C14"/>
    <w:rsid w:val="00CA5F1F"/>
    <w:rsid w:val="00CA6020"/>
    <w:rsid w:val="00CA63C5"/>
    <w:rsid w:val="00CA7850"/>
    <w:rsid w:val="00CB0D7F"/>
    <w:rsid w:val="00CB1E41"/>
    <w:rsid w:val="00CB269E"/>
    <w:rsid w:val="00CB29A1"/>
    <w:rsid w:val="00CB3396"/>
    <w:rsid w:val="00CB3D74"/>
    <w:rsid w:val="00CB48D5"/>
    <w:rsid w:val="00CB4B50"/>
    <w:rsid w:val="00CB4EC0"/>
    <w:rsid w:val="00CB52F2"/>
    <w:rsid w:val="00CB65AE"/>
    <w:rsid w:val="00CB6999"/>
    <w:rsid w:val="00CB6CE4"/>
    <w:rsid w:val="00CB714E"/>
    <w:rsid w:val="00CB7FF8"/>
    <w:rsid w:val="00CC1939"/>
    <w:rsid w:val="00CC1F63"/>
    <w:rsid w:val="00CC20C2"/>
    <w:rsid w:val="00CC2D4A"/>
    <w:rsid w:val="00CC366C"/>
    <w:rsid w:val="00CC3ADF"/>
    <w:rsid w:val="00CC3D96"/>
    <w:rsid w:val="00CC403F"/>
    <w:rsid w:val="00CC404F"/>
    <w:rsid w:val="00CC4E94"/>
    <w:rsid w:val="00CC5097"/>
    <w:rsid w:val="00CC53BA"/>
    <w:rsid w:val="00CC69B1"/>
    <w:rsid w:val="00CC6EE5"/>
    <w:rsid w:val="00CC743C"/>
    <w:rsid w:val="00CC7519"/>
    <w:rsid w:val="00CC782D"/>
    <w:rsid w:val="00CD014C"/>
    <w:rsid w:val="00CD065E"/>
    <w:rsid w:val="00CD0B66"/>
    <w:rsid w:val="00CD1AA0"/>
    <w:rsid w:val="00CD209B"/>
    <w:rsid w:val="00CD2AC2"/>
    <w:rsid w:val="00CD3682"/>
    <w:rsid w:val="00CD3A42"/>
    <w:rsid w:val="00CD414D"/>
    <w:rsid w:val="00CD461E"/>
    <w:rsid w:val="00CD4D28"/>
    <w:rsid w:val="00CD52A9"/>
    <w:rsid w:val="00CD5A5F"/>
    <w:rsid w:val="00CD602B"/>
    <w:rsid w:val="00CD6570"/>
    <w:rsid w:val="00CD71E8"/>
    <w:rsid w:val="00CD746A"/>
    <w:rsid w:val="00CD7AFC"/>
    <w:rsid w:val="00CD7FB6"/>
    <w:rsid w:val="00CE08DA"/>
    <w:rsid w:val="00CE1356"/>
    <w:rsid w:val="00CE1B0D"/>
    <w:rsid w:val="00CE1B2B"/>
    <w:rsid w:val="00CE1B5D"/>
    <w:rsid w:val="00CE2710"/>
    <w:rsid w:val="00CE2EF5"/>
    <w:rsid w:val="00CE367C"/>
    <w:rsid w:val="00CE3CE8"/>
    <w:rsid w:val="00CE41D6"/>
    <w:rsid w:val="00CE482E"/>
    <w:rsid w:val="00CE48FE"/>
    <w:rsid w:val="00CE4978"/>
    <w:rsid w:val="00CE49AC"/>
    <w:rsid w:val="00CE4AD0"/>
    <w:rsid w:val="00CE5076"/>
    <w:rsid w:val="00CE575C"/>
    <w:rsid w:val="00CE5821"/>
    <w:rsid w:val="00CE6C4A"/>
    <w:rsid w:val="00CE71D3"/>
    <w:rsid w:val="00CE74DE"/>
    <w:rsid w:val="00CE7994"/>
    <w:rsid w:val="00CE7997"/>
    <w:rsid w:val="00CE7BE0"/>
    <w:rsid w:val="00CF029D"/>
    <w:rsid w:val="00CF044C"/>
    <w:rsid w:val="00CF0693"/>
    <w:rsid w:val="00CF0A33"/>
    <w:rsid w:val="00CF12AE"/>
    <w:rsid w:val="00CF14CA"/>
    <w:rsid w:val="00CF14CF"/>
    <w:rsid w:val="00CF1A9A"/>
    <w:rsid w:val="00CF1B04"/>
    <w:rsid w:val="00CF1B3A"/>
    <w:rsid w:val="00CF1C97"/>
    <w:rsid w:val="00CF1F33"/>
    <w:rsid w:val="00CF2376"/>
    <w:rsid w:val="00CF23C7"/>
    <w:rsid w:val="00CF26BF"/>
    <w:rsid w:val="00CF2FEE"/>
    <w:rsid w:val="00CF36D6"/>
    <w:rsid w:val="00CF431D"/>
    <w:rsid w:val="00CF4767"/>
    <w:rsid w:val="00CF4F02"/>
    <w:rsid w:val="00CF5344"/>
    <w:rsid w:val="00CF5520"/>
    <w:rsid w:val="00CF5B93"/>
    <w:rsid w:val="00CF6A70"/>
    <w:rsid w:val="00CF6A96"/>
    <w:rsid w:val="00CF6C24"/>
    <w:rsid w:val="00CF7886"/>
    <w:rsid w:val="00CF7B77"/>
    <w:rsid w:val="00D00029"/>
    <w:rsid w:val="00D00369"/>
    <w:rsid w:val="00D005C4"/>
    <w:rsid w:val="00D00A1A"/>
    <w:rsid w:val="00D00BB5"/>
    <w:rsid w:val="00D00DEB"/>
    <w:rsid w:val="00D00E41"/>
    <w:rsid w:val="00D01F46"/>
    <w:rsid w:val="00D02024"/>
    <w:rsid w:val="00D02812"/>
    <w:rsid w:val="00D03106"/>
    <w:rsid w:val="00D03400"/>
    <w:rsid w:val="00D03507"/>
    <w:rsid w:val="00D0351F"/>
    <w:rsid w:val="00D03C16"/>
    <w:rsid w:val="00D04E44"/>
    <w:rsid w:val="00D0566A"/>
    <w:rsid w:val="00D05AFB"/>
    <w:rsid w:val="00D06731"/>
    <w:rsid w:val="00D069B6"/>
    <w:rsid w:val="00D06C06"/>
    <w:rsid w:val="00D07DC1"/>
    <w:rsid w:val="00D10EEE"/>
    <w:rsid w:val="00D11AA8"/>
    <w:rsid w:val="00D127B3"/>
    <w:rsid w:val="00D12A5C"/>
    <w:rsid w:val="00D12B8E"/>
    <w:rsid w:val="00D12C30"/>
    <w:rsid w:val="00D131B0"/>
    <w:rsid w:val="00D132B5"/>
    <w:rsid w:val="00D13512"/>
    <w:rsid w:val="00D13C80"/>
    <w:rsid w:val="00D13E2B"/>
    <w:rsid w:val="00D148F2"/>
    <w:rsid w:val="00D1561A"/>
    <w:rsid w:val="00D1665A"/>
    <w:rsid w:val="00D16C02"/>
    <w:rsid w:val="00D174B5"/>
    <w:rsid w:val="00D17A11"/>
    <w:rsid w:val="00D20F22"/>
    <w:rsid w:val="00D20F50"/>
    <w:rsid w:val="00D20FFB"/>
    <w:rsid w:val="00D210A2"/>
    <w:rsid w:val="00D22AD3"/>
    <w:rsid w:val="00D2321C"/>
    <w:rsid w:val="00D23367"/>
    <w:rsid w:val="00D23979"/>
    <w:rsid w:val="00D23BF7"/>
    <w:rsid w:val="00D23D2B"/>
    <w:rsid w:val="00D2405D"/>
    <w:rsid w:val="00D24AA3"/>
    <w:rsid w:val="00D24D0F"/>
    <w:rsid w:val="00D25782"/>
    <w:rsid w:val="00D26C22"/>
    <w:rsid w:val="00D26E02"/>
    <w:rsid w:val="00D300CB"/>
    <w:rsid w:val="00D30325"/>
    <w:rsid w:val="00D3049F"/>
    <w:rsid w:val="00D31EEB"/>
    <w:rsid w:val="00D31FFA"/>
    <w:rsid w:val="00D32599"/>
    <w:rsid w:val="00D33106"/>
    <w:rsid w:val="00D348AF"/>
    <w:rsid w:val="00D34ED8"/>
    <w:rsid w:val="00D3503E"/>
    <w:rsid w:val="00D35AEB"/>
    <w:rsid w:val="00D36EBC"/>
    <w:rsid w:val="00D372A4"/>
    <w:rsid w:val="00D37541"/>
    <w:rsid w:val="00D4060E"/>
    <w:rsid w:val="00D4082F"/>
    <w:rsid w:val="00D4087D"/>
    <w:rsid w:val="00D4094A"/>
    <w:rsid w:val="00D41CC4"/>
    <w:rsid w:val="00D41EB7"/>
    <w:rsid w:val="00D42331"/>
    <w:rsid w:val="00D42730"/>
    <w:rsid w:val="00D4323A"/>
    <w:rsid w:val="00D45A30"/>
    <w:rsid w:val="00D463E5"/>
    <w:rsid w:val="00D46D63"/>
    <w:rsid w:val="00D47A70"/>
    <w:rsid w:val="00D47E40"/>
    <w:rsid w:val="00D47F0E"/>
    <w:rsid w:val="00D47F36"/>
    <w:rsid w:val="00D50CC3"/>
    <w:rsid w:val="00D51658"/>
    <w:rsid w:val="00D52378"/>
    <w:rsid w:val="00D532B7"/>
    <w:rsid w:val="00D5341A"/>
    <w:rsid w:val="00D53A20"/>
    <w:rsid w:val="00D5473C"/>
    <w:rsid w:val="00D54770"/>
    <w:rsid w:val="00D549FB"/>
    <w:rsid w:val="00D54DA7"/>
    <w:rsid w:val="00D55396"/>
    <w:rsid w:val="00D55F84"/>
    <w:rsid w:val="00D5620C"/>
    <w:rsid w:val="00D57447"/>
    <w:rsid w:val="00D57AB0"/>
    <w:rsid w:val="00D602D9"/>
    <w:rsid w:val="00D60310"/>
    <w:rsid w:val="00D607E4"/>
    <w:rsid w:val="00D60A01"/>
    <w:rsid w:val="00D60FCD"/>
    <w:rsid w:val="00D610D9"/>
    <w:rsid w:val="00D61D62"/>
    <w:rsid w:val="00D61D82"/>
    <w:rsid w:val="00D62B9D"/>
    <w:rsid w:val="00D62D0B"/>
    <w:rsid w:val="00D631D8"/>
    <w:rsid w:val="00D6320B"/>
    <w:rsid w:val="00D6326C"/>
    <w:rsid w:val="00D64250"/>
    <w:rsid w:val="00D645C0"/>
    <w:rsid w:val="00D64921"/>
    <w:rsid w:val="00D64A79"/>
    <w:rsid w:val="00D64F6B"/>
    <w:rsid w:val="00D653D1"/>
    <w:rsid w:val="00D65452"/>
    <w:rsid w:val="00D66B01"/>
    <w:rsid w:val="00D66B51"/>
    <w:rsid w:val="00D66BC4"/>
    <w:rsid w:val="00D6768C"/>
    <w:rsid w:val="00D67791"/>
    <w:rsid w:val="00D67B66"/>
    <w:rsid w:val="00D67C38"/>
    <w:rsid w:val="00D67FD8"/>
    <w:rsid w:val="00D702A5"/>
    <w:rsid w:val="00D71156"/>
    <w:rsid w:val="00D717AC"/>
    <w:rsid w:val="00D71F24"/>
    <w:rsid w:val="00D723AF"/>
    <w:rsid w:val="00D72575"/>
    <w:rsid w:val="00D72B97"/>
    <w:rsid w:val="00D72C12"/>
    <w:rsid w:val="00D73462"/>
    <w:rsid w:val="00D73671"/>
    <w:rsid w:val="00D73902"/>
    <w:rsid w:val="00D73CFB"/>
    <w:rsid w:val="00D7438B"/>
    <w:rsid w:val="00D743EF"/>
    <w:rsid w:val="00D7442F"/>
    <w:rsid w:val="00D74EBF"/>
    <w:rsid w:val="00D753D8"/>
    <w:rsid w:val="00D75556"/>
    <w:rsid w:val="00D7571D"/>
    <w:rsid w:val="00D75BCD"/>
    <w:rsid w:val="00D75E39"/>
    <w:rsid w:val="00D76E0F"/>
    <w:rsid w:val="00D77889"/>
    <w:rsid w:val="00D77951"/>
    <w:rsid w:val="00D81896"/>
    <w:rsid w:val="00D81AC9"/>
    <w:rsid w:val="00D828EC"/>
    <w:rsid w:val="00D82D59"/>
    <w:rsid w:val="00D83A02"/>
    <w:rsid w:val="00D83F56"/>
    <w:rsid w:val="00D8413D"/>
    <w:rsid w:val="00D8422D"/>
    <w:rsid w:val="00D842F8"/>
    <w:rsid w:val="00D8462A"/>
    <w:rsid w:val="00D8462E"/>
    <w:rsid w:val="00D84746"/>
    <w:rsid w:val="00D84EF3"/>
    <w:rsid w:val="00D859B4"/>
    <w:rsid w:val="00D85B39"/>
    <w:rsid w:val="00D869BC"/>
    <w:rsid w:val="00D86B2D"/>
    <w:rsid w:val="00D86C8D"/>
    <w:rsid w:val="00D871B4"/>
    <w:rsid w:val="00D87699"/>
    <w:rsid w:val="00D87E39"/>
    <w:rsid w:val="00D9075F"/>
    <w:rsid w:val="00D9111C"/>
    <w:rsid w:val="00D9172F"/>
    <w:rsid w:val="00D91A52"/>
    <w:rsid w:val="00D91C32"/>
    <w:rsid w:val="00D92383"/>
    <w:rsid w:val="00D92D9E"/>
    <w:rsid w:val="00D9321D"/>
    <w:rsid w:val="00D93222"/>
    <w:rsid w:val="00D93AD9"/>
    <w:rsid w:val="00D93E57"/>
    <w:rsid w:val="00D93ED1"/>
    <w:rsid w:val="00D942AA"/>
    <w:rsid w:val="00D94F44"/>
    <w:rsid w:val="00D95325"/>
    <w:rsid w:val="00D9648D"/>
    <w:rsid w:val="00D96595"/>
    <w:rsid w:val="00D9685A"/>
    <w:rsid w:val="00D970FF"/>
    <w:rsid w:val="00D975BD"/>
    <w:rsid w:val="00D979C1"/>
    <w:rsid w:val="00DA02A7"/>
    <w:rsid w:val="00DA05EB"/>
    <w:rsid w:val="00DA0648"/>
    <w:rsid w:val="00DA0918"/>
    <w:rsid w:val="00DA0A82"/>
    <w:rsid w:val="00DA0C6E"/>
    <w:rsid w:val="00DA1450"/>
    <w:rsid w:val="00DA1480"/>
    <w:rsid w:val="00DA19BB"/>
    <w:rsid w:val="00DA1D24"/>
    <w:rsid w:val="00DA1D42"/>
    <w:rsid w:val="00DA268D"/>
    <w:rsid w:val="00DA27BB"/>
    <w:rsid w:val="00DA28A1"/>
    <w:rsid w:val="00DA2EEF"/>
    <w:rsid w:val="00DA4CAA"/>
    <w:rsid w:val="00DA5539"/>
    <w:rsid w:val="00DA5690"/>
    <w:rsid w:val="00DA5D8D"/>
    <w:rsid w:val="00DA5EB6"/>
    <w:rsid w:val="00DA5FA5"/>
    <w:rsid w:val="00DA6A58"/>
    <w:rsid w:val="00DA6E49"/>
    <w:rsid w:val="00DA716F"/>
    <w:rsid w:val="00DA7CDC"/>
    <w:rsid w:val="00DA7EB1"/>
    <w:rsid w:val="00DB093B"/>
    <w:rsid w:val="00DB09F1"/>
    <w:rsid w:val="00DB0E99"/>
    <w:rsid w:val="00DB184F"/>
    <w:rsid w:val="00DB2219"/>
    <w:rsid w:val="00DB24F7"/>
    <w:rsid w:val="00DB3309"/>
    <w:rsid w:val="00DB3526"/>
    <w:rsid w:val="00DB3A5B"/>
    <w:rsid w:val="00DB3D77"/>
    <w:rsid w:val="00DB47A8"/>
    <w:rsid w:val="00DB4864"/>
    <w:rsid w:val="00DB4C08"/>
    <w:rsid w:val="00DB4C7A"/>
    <w:rsid w:val="00DB4FC4"/>
    <w:rsid w:val="00DB5E93"/>
    <w:rsid w:val="00DB604F"/>
    <w:rsid w:val="00DB6129"/>
    <w:rsid w:val="00DB6DFD"/>
    <w:rsid w:val="00DC233D"/>
    <w:rsid w:val="00DC244C"/>
    <w:rsid w:val="00DC32E0"/>
    <w:rsid w:val="00DC3EBA"/>
    <w:rsid w:val="00DC438E"/>
    <w:rsid w:val="00DC4B88"/>
    <w:rsid w:val="00DC50F6"/>
    <w:rsid w:val="00DC6067"/>
    <w:rsid w:val="00DC6496"/>
    <w:rsid w:val="00DC69FC"/>
    <w:rsid w:val="00DC7120"/>
    <w:rsid w:val="00DC7A5D"/>
    <w:rsid w:val="00DD1335"/>
    <w:rsid w:val="00DD1C4E"/>
    <w:rsid w:val="00DD27FE"/>
    <w:rsid w:val="00DD3C97"/>
    <w:rsid w:val="00DD4179"/>
    <w:rsid w:val="00DD419C"/>
    <w:rsid w:val="00DD4CCA"/>
    <w:rsid w:val="00DD4E78"/>
    <w:rsid w:val="00DD51AF"/>
    <w:rsid w:val="00DD556D"/>
    <w:rsid w:val="00DD64C5"/>
    <w:rsid w:val="00DD66DA"/>
    <w:rsid w:val="00DD6796"/>
    <w:rsid w:val="00DD6FAD"/>
    <w:rsid w:val="00DE0193"/>
    <w:rsid w:val="00DE0711"/>
    <w:rsid w:val="00DE0BA4"/>
    <w:rsid w:val="00DE2530"/>
    <w:rsid w:val="00DE2A83"/>
    <w:rsid w:val="00DE36E7"/>
    <w:rsid w:val="00DE3938"/>
    <w:rsid w:val="00DE40B6"/>
    <w:rsid w:val="00DE4A7D"/>
    <w:rsid w:val="00DE4E6B"/>
    <w:rsid w:val="00DE52EB"/>
    <w:rsid w:val="00DE5ADD"/>
    <w:rsid w:val="00DE5E60"/>
    <w:rsid w:val="00DE5E7D"/>
    <w:rsid w:val="00DE6745"/>
    <w:rsid w:val="00DE6898"/>
    <w:rsid w:val="00DE68A7"/>
    <w:rsid w:val="00DE79B6"/>
    <w:rsid w:val="00DE7D0E"/>
    <w:rsid w:val="00DF03DF"/>
    <w:rsid w:val="00DF103C"/>
    <w:rsid w:val="00DF13D9"/>
    <w:rsid w:val="00DF1731"/>
    <w:rsid w:val="00DF1AF4"/>
    <w:rsid w:val="00DF1D3C"/>
    <w:rsid w:val="00DF2011"/>
    <w:rsid w:val="00DF25B3"/>
    <w:rsid w:val="00DF38A2"/>
    <w:rsid w:val="00DF417B"/>
    <w:rsid w:val="00DF4E6C"/>
    <w:rsid w:val="00DF4F06"/>
    <w:rsid w:val="00DF5177"/>
    <w:rsid w:val="00DF55B7"/>
    <w:rsid w:val="00DF562E"/>
    <w:rsid w:val="00DF5FF5"/>
    <w:rsid w:val="00DF6503"/>
    <w:rsid w:val="00DF67E0"/>
    <w:rsid w:val="00DF6BA1"/>
    <w:rsid w:val="00DF6C00"/>
    <w:rsid w:val="00DF70A0"/>
    <w:rsid w:val="00DF78CC"/>
    <w:rsid w:val="00DF7D5C"/>
    <w:rsid w:val="00E015E8"/>
    <w:rsid w:val="00E0208E"/>
    <w:rsid w:val="00E02562"/>
    <w:rsid w:val="00E02A16"/>
    <w:rsid w:val="00E02A4F"/>
    <w:rsid w:val="00E02D75"/>
    <w:rsid w:val="00E02F65"/>
    <w:rsid w:val="00E03CC4"/>
    <w:rsid w:val="00E0400A"/>
    <w:rsid w:val="00E040A1"/>
    <w:rsid w:val="00E040AD"/>
    <w:rsid w:val="00E043F7"/>
    <w:rsid w:val="00E04E94"/>
    <w:rsid w:val="00E05091"/>
    <w:rsid w:val="00E05588"/>
    <w:rsid w:val="00E0588A"/>
    <w:rsid w:val="00E0597B"/>
    <w:rsid w:val="00E05A4E"/>
    <w:rsid w:val="00E05E29"/>
    <w:rsid w:val="00E06908"/>
    <w:rsid w:val="00E06A52"/>
    <w:rsid w:val="00E06CB7"/>
    <w:rsid w:val="00E06DD7"/>
    <w:rsid w:val="00E0729A"/>
    <w:rsid w:val="00E07A70"/>
    <w:rsid w:val="00E07A72"/>
    <w:rsid w:val="00E07B36"/>
    <w:rsid w:val="00E10173"/>
    <w:rsid w:val="00E108DF"/>
    <w:rsid w:val="00E10938"/>
    <w:rsid w:val="00E10FEB"/>
    <w:rsid w:val="00E11700"/>
    <w:rsid w:val="00E119EC"/>
    <w:rsid w:val="00E12362"/>
    <w:rsid w:val="00E124FF"/>
    <w:rsid w:val="00E12A77"/>
    <w:rsid w:val="00E13388"/>
    <w:rsid w:val="00E135E1"/>
    <w:rsid w:val="00E138A9"/>
    <w:rsid w:val="00E13C90"/>
    <w:rsid w:val="00E14065"/>
    <w:rsid w:val="00E14379"/>
    <w:rsid w:val="00E1495D"/>
    <w:rsid w:val="00E14BB2"/>
    <w:rsid w:val="00E14E21"/>
    <w:rsid w:val="00E151B8"/>
    <w:rsid w:val="00E15CD3"/>
    <w:rsid w:val="00E161B4"/>
    <w:rsid w:val="00E161FF"/>
    <w:rsid w:val="00E16377"/>
    <w:rsid w:val="00E1712E"/>
    <w:rsid w:val="00E17E16"/>
    <w:rsid w:val="00E20727"/>
    <w:rsid w:val="00E208A1"/>
    <w:rsid w:val="00E20DFA"/>
    <w:rsid w:val="00E20EF1"/>
    <w:rsid w:val="00E2152C"/>
    <w:rsid w:val="00E21886"/>
    <w:rsid w:val="00E21AE4"/>
    <w:rsid w:val="00E21B54"/>
    <w:rsid w:val="00E220D7"/>
    <w:rsid w:val="00E224EF"/>
    <w:rsid w:val="00E22D61"/>
    <w:rsid w:val="00E23843"/>
    <w:rsid w:val="00E2387C"/>
    <w:rsid w:val="00E24A72"/>
    <w:rsid w:val="00E2517D"/>
    <w:rsid w:val="00E25A0A"/>
    <w:rsid w:val="00E25A5B"/>
    <w:rsid w:val="00E266F2"/>
    <w:rsid w:val="00E26BAE"/>
    <w:rsid w:val="00E2702A"/>
    <w:rsid w:val="00E27141"/>
    <w:rsid w:val="00E27217"/>
    <w:rsid w:val="00E2756E"/>
    <w:rsid w:val="00E27795"/>
    <w:rsid w:val="00E27AF4"/>
    <w:rsid w:val="00E27B6B"/>
    <w:rsid w:val="00E27F88"/>
    <w:rsid w:val="00E301F1"/>
    <w:rsid w:val="00E30567"/>
    <w:rsid w:val="00E3094C"/>
    <w:rsid w:val="00E312D3"/>
    <w:rsid w:val="00E314DB"/>
    <w:rsid w:val="00E31786"/>
    <w:rsid w:val="00E31F76"/>
    <w:rsid w:val="00E326A3"/>
    <w:rsid w:val="00E33169"/>
    <w:rsid w:val="00E3324B"/>
    <w:rsid w:val="00E33541"/>
    <w:rsid w:val="00E33893"/>
    <w:rsid w:val="00E34EEB"/>
    <w:rsid w:val="00E357E7"/>
    <w:rsid w:val="00E35E7F"/>
    <w:rsid w:val="00E35FEB"/>
    <w:rsid w:val="00E361DC"/>
    <w:rsid w:val="00E365CC"/>
    <w:rsid w:val="00E37641"/>
    <w:rsid w:val="00E37842"/>
    <w:rsid w:val="00E4013A"/>
    <w:rsid w:val="00E402D9"/>
    <w:rsid w:val="00E404D0"/>
    <w:rsid w:val="00E40BE9"/>
    <w:rsid w:val="00E4165A"/>
    <w:rsid w:val="00E41A1B"/>
    <w:rsid w:val="00E41D5F"/>
    <w:rsid w:val="00E42B61"/>
    <w:rsid w:val="00E42F45"/>
    <w:rsid w:val="00E430F2"/>
    <w:rsid w:val="00E432F6"/>
    <w:rsid w:val="00E43427"/>
    <w:rsid w:val="00E436BD"/>
    <w:rsid w:val="00E43BCE"/>
    <w:rsid w:val="00E44998"/>
    <w:rsid w:val="00E462BA"/>
    <w:rsid w:val="00E468E0"/>
    <w:rsid w:val="00E46E6C"/>
    <w:rsid w:val="00E46F53"/>
    <w:rsid w:val="00E46FE5"/>
    <w:rsid w:val="00E50A11"/>
    <w:rsid w:val="00E50E77"/>
    <w:rsid w:val="00E51B74"/>
    <w:rsid w:val="00E52099"/>
    <w:rsid w:val="00E522A6"/>
    <w:rsid w:val="00E53524"/>
    <w:rsid w:val="00E53AB4"/>
    <w:rsid w:val="00E54031"/>
    <w:rsid w:val="00E5414F"/>
    <w:rsid w:val="00E54168"/>
    <w:rsid w:val="00E54401"/>
    <w:rsid w:val="00E54D1A"/>
    <w:rsid w:val="00E54EF6"/>
    <w:rsid w:val="00E554A8"/>
    <w:rsid w:val="00E55501"/>
    <w:rsid w:val="00E55E78"/>
    <w:rsid w:val="00E56A64"/>
    <w:rsid w:val="00E5761C"/>
    <w:rsid w:val="00E60806"/>
    <w:rsid w:val="00E608D9"/>
    <w:rsid w:val="00E61017"/>
    <w:rsid w:val="00E6136E"/>
    <w:rsid w:val="00E6153B"/>
    <w:rsid w:val="00E621AD"/>
    <w:rsid w:val="00E62AF9"/>
    <w:rsid w:val="00E62B1F"/>
    <w:rsid w:val="00E63383"/>
    <w:rsid w:val="00E64CBF"/>
    <w:rsid w:val="00E65386"/>
    <w:rsid w:val="00E660D5"/>
    <w:rsid w:val="00E6616C"/>
    <w:rsid w:val="00E676FA"/>
    <w:rsid w:val="00E678DA"/>
    <w:rsid w:val="00E67D4E"/>
    <w:rsid w:val="00E7000F"/>
    <w:rsid w:val="00E7001D"/>
    <w:rsid w:val="00E706D4"/>
    <w:rsid w:val="00E707BA"/>
    <w:rsid w:val="00E70DE9"/>
    <w:rsid w:val="00E71154"/>
    <w:rsid w:val="00E71996"/>
    <w:rsid w:val="00E71DCF"/>
    <w:rsid w:val="00E72466"/>
    <w:rsid w:val="00E72774"/>
    <w:rsid w:val="00E73010"/>
    <w:rsid w:val="00E73C14"/>
    <w:rsid w:val="00E73FC9"/>
    <w:rsid w:val="00E74392"/>
    <w:rsid w:val="00E74E60"/>
    <w:rsid w:val="00E75463"/>
    <w:rsid w:val="00E754F8"/>
    <w:rsid w:val="00E75B28"/>
    <w:rsid w:val="00E75B8A"/>
    <w:rsid w:val="00E75FF1"/>
    <w:rsid w:val="00E76C41"/>
    <w:rsid w:val="00E76EE9"/>
    <w:rsid w:val="00E7720B"/>
    <w:rsid w:val="00E77940"/>
    <w:rsid w:val="00E80060"/>
    <w:rsid w:val="00E8016B"/>
    <w:rsid w:val="00E80B87"/>
    <w:rsid w:val="00E811A8"/>
    <w:rsid w:val="00E813B3"/>
    <w:rsid w:val="00E8230B"/>
    <w:rsid w:val="00E82617"/>
    <w:rsid w:val="00E8265D"/>
    <w:rsid w:val="00E8294E"/>
    <w:rsid w:val="00E8318F"/>
    <w:rsid w:val="00E8322A"/>
    <w:rsid w:val="00E83B4D"/>
    <w:rsid w:val="00E83C8E"/>
    <w:rsid w:val="00E83E78"/>
    <w:rsid w:val="00E8428F"/>
    <w:rsid w:val="00E8440B"/>
    <w:rsid w:val="00E84543"/>
    <w:rsid w:val="00E84A6F"/>
    <w:rsid w:val="00E84E06"/>
    <w:rsid w:val="00E8561B"/>
    <w:rsid w:val="00E858F4"/>
    <w:rsid w:val="00E85C92"/>
    <w:rsid w:val="00E871C6"/>
    <w:rsid w:val="00E872DB"/>
    <w:rsid w:val="00E87542"/>
    <w:rsid w:val="00E87734"/>
    <w:rsid w:val="00E87C79"/>
    <w:rsid w:val="00E9037C"/>
    <w:rsid w:val="00E903CF"/>
    <w:rsid w:val="00E90699"/>
    <w:rsid w:val="00E906C7"/>
    <w:rsid w:val="00E90FE2"/>
    <w:rsid w:val="00E916E3"/>
    <w:rsid w:val="00E92707"/>
    <w:rsid w:val="00E92CEB"/>
    <w:rsid w:val="00E92E52"/>
    <w:rsid w:val="00E93972"/>
    <w:rsid w:val="00E94133"/>
    <w:rsid w:val="00E943BE"/>
    <w:rsid w:val="00E9455C"/>
    <w:rsid w:val="00E94B6B"/>
    <w:rsid w:val="00E94D02"/>
    <w:rsid w:val="00E94DFF"/>
    <w:rsid w:val="00E94F69"/>
    <w:rsid w:val="00E95030"/>
    <w:rsid w:val="00E95202"/>
    <w:rsid w:val="00E952FE"/>
    <w:rsid w:val="00E95332"/>
    <w:rsid w:val="00E9555D"/>
    <w:rsid w:val="00E95AED"/>
    <w:rsid w:val="00E96025"/>
    <w:rsid w:val="00E96254"/>
    <w:rsid w:val="00E96F4D"/>
    <w:rsid w:val="00E97636"/>
    <w:rsid w:val="00EA04BD"/>
    <w:rsid w:val="00EA07E6"/>
    <w:rsid w:val="00EA0A1C"/>
    <w:rsid w:val="00EA1125"/>
    <w:rsid w:val="00EA122D"/>
    <w:rsid w:val="00EA1707"/>
    <w:rsid w:val="00EA18E3"/>
    <w:rsid w:val="00EA1A82"/>
    <w:rsid w:val="00EA1BC9"/>
    <w:rsid w:val="00EA1BF2"/>
    <w:rsid w:val="00EA2249"/>
    <w:rsid w:val="00EA2381"/>
    <w:rsid w:val="00EA23B3"/>
    <w:rsid w:val="00EA30DE"/>
    <w:rsid w:val="00EA3464"/>
    <w:rsid w:val="00EA3673"/>
    <w:rsid w:val="00EA3EE6"/>
    <w:rsid w:val="00EA3F67"/>
    <w:rsid w:val="00EA4175"/>
    <w:rsid w:val="00EA432B"/>
    <w:rsid w:val="00EA4B5B"/>
    <w:rsid w:val="00EA5A75"/>
    <w:rsid w:val="00EA61AD"/>
    <w:rsid w:val="00EA6375"/>
    <w:rsid w:val="00EA7330"/>
    <w:rsid w:val="00EA79EF"/>
    <w:rsid w:val="00EA7B9F"/>
    <w:rsid w:val="00EB02DB"/>
    <w:rsid w:val="00EB0E34"/>
    <w:rsid w:val="00EB106E"/>
    <w:rsid w:val="00EB11CC"/>
    <w:rsid w:val="00EB1F1F"/>
    <w:rsid w:val="00EB232C"/>
    <w:rsid w:val="00EB2691"/>
    <w:rsid w:val="00EB2AFC"/>
    <w:rsid w:val="00EB2F3D"/>
    <w:rsid w:val="00EB30EE"/>
    <w:rsid w:val="00EB34AB"/>
    <w:rsid w:val="00EB45BC"/>
    <w:rsid w:val="00EB54AE"/>
    <w:rsid w:val="00EB55FC"/>
    <w:rsid w:val="00EB59A1"/>
    <w:rsid w:val="00EB648B"/>
    <w:rsid w:val="00EB6557"/>
    <w:rsid w:val="00EB66D1"/>
    <w:rsid w:val="00EB7005"/>
    <w:rsid w:val="00EB7056"/>
    <w:rsid w:val="00EB72D0"/>
    <w:rsid w:val="00EB74F9"/>
    <w:rsid w:val="00EB75BC"/>
    <w:rsid w:val="00EB772A"/>
    <w:rsid w:val="00EC001E"/>
    <w:rsid w:val="00EC22CC"/>
    <w:rsid w:val="00EC2477"/>
    <w:rsid w:val="00EC2618"/>
    <w:rsid w:val="00EC266C"/>
    <w:rsid w:val="00EC31D4"/>
    <w:rsid w:val="00EC3754"/>
    <w:rsid w:val="00EC67A6"/>
    <w:rsid w:val="00EC68D2"/>
    <w:rsid w:val="00EC6E58"/>
    <w:rsid w:val="00EC6FE3"/>
    <w:rsid w:val="00EC75D2"/>
    <w:rsid w:val="00EC79DA"/>
    <w:rsid w:val="00EC7C96"/>
    <w:rsid w:val="00ED0A65"/>
    <w:rsid w:val="00ED1004"/>
    <w:rsid w:val="00ED14D9"/>
    <w:rsid w:val="00ED1A47"/>
    <w:rsid w:val="00ED2166"/>
    <w:rsid w:val="00ED2193"/>
    <w:rsid w:val="00ED2286"/>
    <w:rsid w:val="00ED2844"/>
    <w:rsid w:val="00ED2A41"/>
    <w:rsid w:val="00ED392A"/>
    <w:rsid w:val="00ED3D23"/>
    <w:rsid w:val="00ED4773"/>
    <w:rsid w:val="00ED523C"/>
    <w:rsid w:val="00ED5AE0"/>
    <w:rsid w:val="00ED5B4A"/>
    <w:rsid w:val="00ED60F4"/>
    <w:rsid w:val="00ED6DA8"/>
    <w:rsid w:val="00ED6E07"/>
    <w:rsid w:val="00ED73A7"/>
    <w:rsid w:val="00EE0E7A"/>
    <w:rsid w:val="00EE1391"/>
    <w:rsid w:val="00EE1A05"/>
    <w:rsid w:val="00EE1AF3"/>
    <w:rsid w:val="00EE1C29"/>
    <w:rsid w:val="00EE2107"/>
    <w:rsid w:val="00EE2A3F"/>
    <w:rsid w:val="00EE2F95"/>
    <w:rsid w:val="00EE3039"/>
    <w:rsid w:val="00EE372F"/>
    <w:rsid w:val="00EE3F35"/>
    <w:rsid w:val="00EE444B"/>
    <w:rsid w:val="00EE4487"/>
    <w:rsid w:val="00EE4689"/>
    <w:rsid w:val="00EE4C0B"/>
    <w:rsid w:val="00EE5236"/>
    <w:rsid w:val="00EE7600"/>
    <w:rsid w:val="00EE76FA"/>
    <w:rsid w:val="00EE7C9D"/>
    <w:rsid w:val="00EE7CF0"/>
    <w:rsid w:val="00EF0D20"/>
    <w:rsid w:val="00EF1F41"/>
    <w:rsid w:val="00EF21E3"/>
    <w:rsid w:val="00EF22E1"/>
    <w:rsid w:val="00EF2668"/>
    <w:rsid w:val="00EF2B60"/>
    <w:rsid w:val="00EF3536"/>
    <w:rsid w:val="00EF3896"/>
    <w:rsid w:val="00EF3B42"/>
    <w:rsid w:val="00EF542A"/>
    <w:rsid w:val="00EF6761"/>
    <w:rsid w:val="00EF6BD2"/>
    <w:rsid w:val="00EF73B5"/>
    <w:rsid w:val="00EF7474"/>
    <w:rsid w:val="00EF7FA5"/>
    <w:rsid w:val="00F0053C"/>
    <w:rsid w:val="00F00F6C"/>
    <w:rsid w:val="00F01811"/>
    <w:rsid w:val="00F01C83"/>
    <w:rsid w:val="00F0217F"/>
    <w:rsid w:val="00F0263B"/>
    <w:rsid w:val="00F02824"/>
    <w:rsid w:val="00F029DB"/>
    <w:rsid w:val="00F03170"/>
    <w:rsid w:val="00F038CE"/>
    <w:rsid w:val="00F040AB"/>
    <w:rsid w:val="00F04568"/>
    <w:rsid w:val="00F05064"/>
    <w:rsid w:val="00F05F90"/>
    <w:rsid w:val="00F06C62"/>
    <w:rsid w:val="00F0786A"/>
    <w:rsid w:val="00F10CCA"/>
    <w:rsid w:val="00F10DDC"/>
    <w:rsid w:val="00F10FCB"/>
    <w:rsid w:val="00F116B8"/>
    <w:rsid w:val="00F116E5"/>
    <w:rsid w:val="00F1191E"/>
    <w:rsid w:val="00F11A41"/>
    <w:rsid w:val="00F1201D"/>
    <w:rsid w:val="00F12157"/>
    <w:rsid w:val="00F12551"/>
    <w:rsid w:val="00F12F16"/>
    <w:rsid w:val="00F135B1"/>
    <w:rsid w:val="00F141C1"/>
    <w:rsid w:val="00F149B0"/>
    <w:rsid w:val="00F14A45"/>
    <w:rsid w:val="00F14B2C"/>
    <w:rsid w:val="00F14CEE"/>
    <w:rsid w:val="00F153BD"/>
    <w:rsid w:val="00F158E4"/>
    <w:rsid w:val="00F1661D"/>
    <w:rsid w:val="00F16705"/>
    <w:rsid w:val="00F172A7"/>
    <w:rsid w:val="00F1796C"/>
    <w:rsid w:val="00F20475"/>
    <w:rsid w:val="00F20DFF"/>
    <w:rsid w:val="00F20EA3"/>
    <w:rsid w:val="00F210B3"/>
    <w:rsid w:val="00F2175C"/>
    <w:rsid w:val="00F22343"/>
    <w:rsid w:val="00F229A2"/>
    <w:rsid w:val="00F22F51"/>
    <w:rsid w:val="00F231D6"/>
    <w:rsid w:val="00F235DE"/>
    <w:rsid w:val="00F24A00"/>
    <w:rsid w:val="00F24B98"/>
    <w:rsid w:val="00F24BB3"/>
    <w:rsid w:val="00F25584"/>
    <w:rsid w:val="00F25AD0"/>
    <w:rsid w:val="00F2627D"/>
    <w:rsid w:val="00F262A2"/>
    <w:rsid w:val="00F266E4"/>
    <w:rsid w:val="00F270B3"/>
    <w:rsid w:val="00F27158"/>
    <w:rsid w:val="00F27F05"/>
    <w:rsid w:val="00F301AE"/>
    <w:rsid w:val="00F30217"/>
    <w:rsid w:val="00F3049E"/>
    <w:rsid w:val="00F304DE"/>
    <w:rsid w:val="00F305CF"/>
    <w:rsid w:val="00F31142"/>
    <w:rsid w:val="00F31B17"/>
    <w:rsid w:val="00F31B22"/>
    <w:rsid w:val="00F32045"/>
    <w:rsid w:val="00F3264B"/>
    <w:rsid w:val="00F32868"/>
    <w:rsid w:val="00F32944"/>
    <w:rsid w:val="00F33400"/>
    <w:rsid w:val="00F33E2A"/>
    <w:rsid w:val="00F33ED4"/>
    <w:rsid w:val="00F34DC6"/>
    <w:rsid w:val="00F34FE6"/>
    <w:rsid w:val="00F3526A"/>
    <w:rsid w:val="00F35500"/>
    <w:rsid w:val="00F35580"/>
    <w:rsid w:val="00F362B2"/>
    <w:rsid w:val="00F36B7D"/>
    <w:rsid w:val="00F36D57"/>
    <w:rsid w:val="00F36D8D"/>
    <w:rsid w:val="00F37B0B"/>
    <w:rsid w:val="00F37B89"/>
    <w:rsid w:val="00F37C98"/>
    <w:rsid w:val="00F404F4"/>
    <w:rsid w:val="00F405BF"/>
    <w:rsid w:val="00F4105C"/>
    <w:rsid w:val="00F41591"/>
    <w:rsid w:val="00F41893"/>
    <w:rsid w:val="00F4205F"/>
    <w:rsid w:val="00F427EF"/>
    <w:rsid w:val="00F42EFB"/>
    <w:rsid w:val="00F44A5A"/>
    <w:rsid w:val="00F44C14"/>
    <w:rsid w:val="00F44EEB"/>
    <w:rsid w:val="00F450FC"/>
    <w:rsid w:val="00F457A0"/>
    <w:rsid w:val="00F45D24"/>
    <w:rsid w:val="00F45F82"/>
    <w:rsid w:val="00F466A6"/>
    <w:rsid w:val="00F46AD3"/>
    <w:rsid w:val="00F46BC7"/>
    <w:rsid w:val="00F46F8C"/>
    <w:rsid w:val="00F471C1"/>
    <w:rsid w:val="00F473EE"/>
    <w:rsid w:val="00F47490"/>
    <w:rsid w:val="00F4791B"/>
    <w:rsid w:val="00F50C57"/>
    <w:rsid w:val="00F51B75"/>
    <w:rsid w:val="00F52421"/>
    <w:rsid w:val="00F5244A"/>
    <w:rsid w:val="00F52640"/>
    <w:rsid w:val="00F52C31"/>
    <w:rsid w:val="00F52DEF"/>
    <w:rsid w:val="00F52E20"/>
    <w:rsid w:val="00F52E22"/>
    <w:rsid w:val="00F53385"/>
    <w:rsid w:val="00F5395C"/>
    <w:rsid w:val="00F53D70"/>
    <w:rsid w:val="00F541B7"/>
    <w:rsid w:val="00F54FAF"/>
    <w:rsid w:val="00F556F0"/>
    <w:rsid w:val="00F55D71"/>
    <w:rsid w:val="00F560BF"/>
    <w:rsid w:val="00F56307"/>
    <w:rsid w:val="00F56F6E"/>
    <w:rsid w:val="00F6154C"/>
    <w:rsid w:val="00F61CB4"/>
    <w:rsid w:val="00F6205E"/>
    <w:rsid w:val="00F62336"/>
    <w:rsid w:val="00F6261A"/>
    <w:rsid w:val="00F62E5D"/>
    <w:rsid w:val="00F637F4"/>
    <w:rsid w:val="00F63960"/>
    <w:rsid w:val="00F64844"/>
    <w:rsid w:val="00F64C22"/>
    <w:rsid w:val="00F64FAE"/>
    <w:rsid w:val="00F6525F"/>
    <w:rsid w:val="00F6544B"/>
    <w:rsid w:val="00F658CF"/>
    <w:rsid w:val="00F65AE4"/>
    <w:rsid w:val="00F65FC5"/>
    <w:rsid w:val="00F65FED"/>
    <w:rsid w:val="00F66010"/>
    <w:rsid w:val="00F66D21"/>
    <w:rsid w:val="00F677D2"/>
    <w:rsid w:val="00F67D14"/>
    <w:rsid w:val="00F67E34"/>
    <w:rsid w:val="00F70ACD"/>
    <w:rsid w:val="00F70C76"/>
    <w:rsid w:val="00F71B63"/>
    <w:rsid w:val="00F71EEC"/>
    <w:rsid w:val="00F72959"/>
    <w:rsid w:val="00F72BAF"/>
    <w:rsid w:val="00F72CFB"/>
    <w:rsid w:val="00F7308D"/>
    <w:rsid w:val="00F736DF"/>
    <w:rsid w:val="00F7396E"/>
    <w:rsid w:val="00F73B78"/>
    <w:rsid w:val="00F7422C"/>
    <w:rsid w:val="00F745F0"/>
    <w:rsid w:val="00F747AE"/>
    <w:rsid w:val="00F74D69"/>
    <w:rsid w:val="00F74DBA"/>
    <w:rsid w:val="00F75830"/>
    <w:rsid w:val="00F76311"/>
    <w:rsid w:val="00F76679"/>
    <w:rsid w:val="00F76F0D"/>
    <w:rsid w:val="00F7701B"/>
    <w:rsid w:val="00F8007A"/>
    <w:rsid w:val="00F80E1D"/>
    <w:rsid w:val="00F80FC6"/>
    <w:rsid w:val="00F8112D"/>
    <w:rsid w:val="00F8158D"/>
    <w:rsid w:val="00F81F80"/>
    <w:rsid w:val="00F82509"/>
    <w:rsid w:val="00F8252E"/>
    <w:rsid w:val="00F8259A"/>
    <w:rsid w:val="00F82CDB"/>
    <w:rsid w:val="00F82DD8"/>
    <w:rsid w:val="00F82EC1"/>
    <w:rsid w:val="00F83401"/>
    <w:rsid w:val="00F83C21"/>
    <w:rsid w:val="00F83EDE"/>
    <w:rsid w:val="00F84379"/>
    <w:rsid w:val="00F8451D"/>
    <w:rsid w:val="00F847B1"/>
    <w:rsid w:val="00F84A8F"/>
    <w:rsid w:val="00F85B49"/>
    <w:rsid w:val="00F85F3A"/>
    <w:rsid w:val="00F8649F"/>
    <w:rsid w:val="00F864A8"/>
    <w:rsid w:val="00F864E0"/>
    <w:rsid w:val="00F86738"/>
    <w:rsid w:val="00F8750B"/>
    <w:rsid w:val="00F875C7"/>
    <w:rsid w:val="00F8768E"/>
    <w:rsid w:val="00F87EE4"/>
    <w:rsid w:val="00F9002D"/>
    <w:rsid w:val="00F904FA"/>
    <w:rsid w:val="00F90882"/>
    <w:rsid w:val="00F90A0F"/>
    <w:rsid w:val="00F90D05"/>
    <w:rsid w:val="00F90DC8"/>
    <w:rsid w:val="00F919FC"/>
    <w:rsid w:val="00F927D5"/>
    <w:rsid w:val="00F927F9"/>
    <w:rsid w:val="00F92D46"/>
    <w:rsid w:val="00F93096"/>
    <w:rsid w:val="00F93836"/>
    <w:rsid w:val="00F93907"/>
    <w:rsid w:val="00F93936"/>
    <w:rsid w:val="00F9440A"/>
    <w:rsid w:val="00F945B1"/>
    <w:rsid w:val="00F94D40"/>
    <w:rsid w:val="00F9517E"/>
    <w:rsid w:val="00F9519E"/>
    <w:rsid w:val="00F951F5"/>
    <w:rsid w:val="00F95E84"/>
    <w:rsid w:val="00F961C2"/>
    <w:rsid w:val="00F96513"/>
    <w:rsid w:val="00F968C8"/>
    <w:rsid w:val="00F974F9"/>
    <w:rsid w:val="00FA0036"/>
    <w:rsid w:val="00FA04D5"/>
    <w:rsid w:val="00FA074A"/>
    <w:rsid w:val="00FA0964"/>
    <w:rsid w:val="00FA0EDB"/>
    <w:rsid w:val="00FA0F9F"/>
    <w:rsid w:val="00FA13BE"/>
    <w:rsid w:val="00FA15D9"/>
    <w:rsid w:val="00FA1CFD"/>
    <w:rsid w:val="00FA1D41"/>
    <w:rsid w:val="00FA205F"/>
    <w:rsid w:val="00FA260A"/>
    <w:rsid w:val="00FA28A1"/>
    <w:rsid w:val="00FA335A"/>
    <w:rsid w:val="00FA349E"/>
    <w:rsid w:val="00FA35B2"/>
    <w:rsid w:val="00FA39D3"/>
    <w:rsid w:val="00FA3A9A"/>
    <w:rsid w:val="00FA4146"/>
    <w:rsid w:val="00FA4574"/>
    <w:rsid w:val="00FA4624"/>
    <w:rsid w:val="00FA478C"/>
    <w:rsid w:val="00FA49A7"/>
    <w:rsid w:val="00FA56FF"/>
    <w:rsid w:val="00FA5F4E"/>
    <w:rsid w:val="00FA6772"/>
    <w:rsid w:val="00FA6781"/>
    <w:rsid w:val="00FA743A"/>
    <w:rsid w:val="00FA78F5"/>
    <w:rsid w:val="00FA7DAC"/>
    <w:rsid w:val="00FA7E8D"/>
    <w:rsid w:val="00FA7EBF"/>
    <w:rsid w:val="00FA7FC0"/>
    <w:rsid w:val="00FB138F"/>
    <w:rsid w:val="00FB1A0D"/>
    <w:rsid w:val="00FB1A71"/>
    <w:rsid w:val="00FB3596"/>
    <w:rsid w:val="00FB3B2E"/>
    <w:rsid w:val="00FB4688"/>
    <w:rsid w:val="00FB46EE"/>
    <w:rsid w:val="00FB4882"/>
    <w:rsid w:val="00FB4DF5"/>
    <w:rsid w:val="00FB547B"/>
    <w:rsid w:val="00FB5C72"/>
    <w:rsid w:val="00FB5E34"/>
    <w:rsid w:val="00FB66B7"/>
    <w:rsid w:val="00FB6820"/>
    <w:rsid w:val="00FB6885"/>
    <w:rsid w:val="00FB6933"/>
    <w:rsid w:val="00FB6D13"/>
    <w:rsid w:val="00FB77E7"/>
    <w:rsid w:val="00FB7970"/>
    <w:rsid w:val="00FB79AA"/>
    <w:rsid w:val="00FB7E48"/>
    <w:rsid w:val="00FB7EBC"/>
    <w:rsid w:val="00FC01CC"/>
    <w:rsid w:val="00FC2136"/>
    <w:rsid w:val="00FC2A94"/>
    <w:rsid w:val="00FC35AF"/>
    <w:rsid w:val="00FC4462"/>
    <w:rsid w:val="00FC47A1"/>
    <w:rsid w:val="00FC48F8"/>
    <w:rsid w:val="00FC5504"/>
    <w:rsid w:val="00FC599D"/>
    <w:rsid w:val="00FC5D37"/>
    <w:rsid w:val="00FC5E72"/>
    <w:rsid w:val="00FC5EEE"/>
    <w:rsid w:val="00FC7F2E"/>
    <w:rsid w:val="00FD0A70"/>
    <w:rsid w:val="00FD0BE2"/>
    <w:rsid w:val="00FD0EC3"/>
    <w:rsid w:val="00FD100E"/>
    <w:rsid w:val="00FD113A"/>
    <w:rsid w:val="00FD1538"/>
    <w:rsid w:val="00FD182A"/>
    <w:rsid w:val="00FD1B9F"/>
    <w:rsid w:val="00FD1BC0"/>
    <w:rsid w:val="00FD1BF3"/>
    <w:rsid w:val="00FD2258"/>
    <w:rsid w:val="00FD2537"/>
    <w:rsid w:val="00FD2A6D"/>
    <w:rsid w:val="00FD2BA1"/>
    <w:rsid w:val="00FD2D84"/>
    <w:rsid w:val="00FD2E69"/>
    <w:rsid w:val="00FD31D7"/>
    <w:rsid w:val="00FD3296"/>
    <w:rsid w:val="00FD447A"/>
    <w:rsid w:val="00FD4FFC"/>
    <w:rsid w:val="00FD5284"/>
    <w:rsid w:val="00FD56E1"/>
    <w:rsid w:val="00FD640B"/>
    <w:rsid w:val="00FD74CD"/>
    <w:rsid w:val="00FE03DE"/>
    <w:rsid w:val="00FE0995"/>
    <w:rsid w:val="00FE0CE8"/>
    <w:rsid w:val="00FE1BC7"/>
    <w:rsid w:val="00FE200C"/>
    <w:rsid w:val="00FE2CA9"/>
    <w:rsid w:val="00FE31E0"/>
    <w:rsid w:val="00FE3269"/>
    <w:rsid w:val="00FE3819"/>
    <w:rsid w:val="00FE3E87"/>
    <w:rsid w:val="00FE3F2C"/>
    <w:rsid w:val="00FE478A"/>
    <w:rsid w:val="00FE5038"/>
    <w:rsid w:val="00FE6123"/>
    <w:rsid w:val="00FE6239"/>
    <w:rsid w:val="00FE67F3"/>
    <w:rsid w:val="00FE6BDC"/>
    <w:rsid w:val="00FE6CDD"/>
    <w:rsid w:val="00FE7543"/>
    <w:rsid w:val="00FE7C7C"/>
    <w:rsid w:val="00FF01E8"/>
    <w:rsid w:val="00FF1257"/>
    <w:rsid w:val="00FF255A"/>
    <w:rsid w:val="00FF2641"/>
    <w:rsid w:val="00FF2DAA"/>
    <w:rsid w:val="00FF30C5"/>
    <w:rsid w:val="00FF3446"/>
    <w:rsid w:val="00FF36A1"/>
    <w:rsid w:val="00FF4499"/>
    <w:rsid w:val="00FF52AB"/>
    <w:rsid w:val="00FF5DF8"/>
    <w:rsid w:val="00FF5F52"/>
    <w:rsid w:val="00FF6BB7"/>
    <w:rsid w:val="00FF6E41"/>
    <w:rsid w:val="00FF730F"/>
    <w:rsid w:val="00FF7B9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007C08C"/>
  <w15:chartTrackingRefBased/>
  <w15:docId w15:val="{68272FBC-7F1B-4439-8B60-69D397BEC2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0" w:defSemiHidden="0" w:defUnhideWhenUsed="0" w:defQFormat="0" w:count="375">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nhideWhenUsed="1" w:qFormat="1"/>
    <w:lsdException w:name="heading 6" w:semiHidden="1" w:uiPriority="9" w:unhideWhenUsed="1"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iPriority="99" w:unhideWhenUsed="1"/>
    <w:lsdException w:name="index 3" w:semiHidden="1" w:uiPriority="99" w:unhideWhenUsed="1"/>
    <w:lsdException w:name="index 4" w:semiHidden="1" w:uiPriority="99"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99"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iPriority="99" w:unhideWhenUsed="1"/>
    <w:lsdException w:name="Body Text 2" w:semiHidden="1" w:unhideWhenUsed="1" w:qFormat="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iPriority="99" w:unhideWhenUsed="1"/>
    <w:lsdException w:name="HTML Acronym" w:semiHidden="1" w:unhideWhenUsed="1"/>
    <w:lsdException w:name="HTML Address" w:semiHidden="1" w:uiPriority="99"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iPriority="99"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rsid w:val="00546000"/>
    <w:pPr>
      <w:spacing w:after="0" w:line="240" w:lineRule="auto"/>
    </w:pPr>
    <w:rPr>
      <w:rFonts w:ascii="Times New Roman" w:eastAsia="Times New Roman" w:hAnsi="Times New Roman" w:cs="Times New Roman"/>
      <w:sz w:val="24"/>
      <w:szCs w:val="24"/>
    </w:rPr>
  </w:style>
  <w:style w:type="paragraph" w:styleId="Heading1">
    <w:name w:val="heading 1"/>
    <w:next w:val="BodyText"/>
    <w:link w:val="Heading1Char"/>
    <w:uiPriority w:val="9"/>
    <w:qFormat/>
    <w:rsid w:val="00BE52CE"/>
    <w:pPr>
      <w:keepNext/>
      <w:numPr>
        <w:numId w:val="38"/>
      </w:numPr>
      <w:autoSpaceDE w:val="0"/>
      <w:autoSpaceDN w:val="0"/>
      <w:adjustRightInd w:val="0"/>
      <w:spacing w:before="120" w:after="120" w:line="240" w:lineRule="auto"/>
      <w:outlineLvl w:val="0"/>
    </w:pPr>
    <w:rPr>
      <w:rFonts w:ascii="Arial" w:eastAsia="Times New Roman" w:hAnsi="Arial" w:cs="Arial"/>
      <w:b/>
      <w:bCs/>
      <w:kern w:val="32"/>
      <w:sz w:val="40"/>
      <w:szCs w:val="32"/>
    </w:rPr>
  </w:style>
  <w:style w:type="paragraph" w:styleId="Heading2">
    <w:name w:val="heading 2"/>
    <w:next w:val="BodyText"/>
    <w:link w:val="Heading2Char"/>
    <w:uiPriority w:val="9"/>
    <w:qFormat/>
    <w:rsid w:val="00BE52CE"/>
    <w:pPr>
      <w:numPr>
        <w:ilvl w:val="1"/>
        <w:numId w:val="38"/>
      </w:numPr>
      <w:tabs>
        <w:tab w:val="left" w:pos="900"/>
      </w:tabs>
      <w:spacing w:before="240" w:after="60" w:line="240" w:lineRule="auto"/>
      <w:outlineLvl w:val="1"/>
    </w:pPr>
    <w:rPr>
      <w:rFonts w:ascii="Arial" w:eastAsia="Times New Roman" w:hAnsi="Arial" w:cs="Arial"/>
      <w:b/>
      <w:iCs/>
      <w:kern w:val="32"/>
      <w:sz w:val="36"/>
      <w:szCs w:val="28"/>
    </w:rPr>
  </w:style>
  <w:style w:type="paragraph" w:styleId="Heading3">
    <w:name w:val="heading 3"/>
    <w:next w:val="BodyText"/>
    <w:link w:val="Heading3Char"/>
    <w:uiPriority w:val="9"/>
    <w:qFormat/>
    <w:rsid w:val="00BE52CE"/>
    <w:pPr>
      <w:keepNext/>
      <w:numPr>
        <w:ilvl w:val="2"/>
        <w:numId w:val="38"/>
      </w:numPr>
      <w:tabs>
        <w:tab w:val="left" w:pos="1080"/>
      </w:tabs>
      <w:spacing w:before="240" w:after="240" w:line="240" w:lineRule="auto"/>
      <w:outlineLvl w:val="2"/>
    </w:pPr>
    <w:rPr>
      <w:rFonts w:ascii="Arial" w:eastAsia="Times New Roman" w:hAnsi="Arial" w:cs="Arial"/>
      <w:b/>
      <w:iCs/>
      <w:color w:val="222222"/>
      <w:kern w:val="32"/>
      <w:sz w:val="28"/>
      <w:szCs w:val="28"/>
    </w:rPr>
  </w:style>
  <w:style w:type="paragraph" w:styleId="Heading4">
    <w:name w:val="heading 4"/>
    <w:next w:val="BlockText"/>
    <w:link w:val="Heading4Char"/>
    <w:uiPriority w:val="9"/>
    <w:qFormat/>
    <w:rsid w:val="00BE52CE"/>
    <w:pPr>
      <w:numPr>
        <w:ilvl w:val="3"/>
        <w:numId w:val="38"/>
      </w:numPr>
      <w:tabs>
        <w:tab w:val="left" w:pos="1170"/>
      </w:tabs>
      <w:spacing w:before="240" w:after="240" w:line="240" w:lineRule="auto"/>
      <w:outlineLvl w:val="3"/>
    </w:pPr>
    <w:rPr>
      <w:rFonts w:ascii="Arial" w:eastAsia="Times New Roman" w:hAnsi="Arial" w:cs="Arial"/>
      <w:b/>
      <w:bCs/>
      <w:color w:val="222222"/>
      <w:kern w:val="32"/>
    </w:rPr>
  </w:style>
  <w:style w:type="paragraph" w:styleId="Heading5">
    <w:name w:val="heading 5"/>
    <w:basedOn w:val="Heading1"/>
    <w:next w:val="BodyText"/>
    <w:link w:val="Heading5Char"/>
    <w:qFormat/>
    <w:rsid w:val="00BE52CE"/>
    <w:pPr>
      <w:numPr>
        <w:ilvl w:val="4"/>
      </w:numPr>
      <w:spacing w:before="240" w:after="240"/>
      <w:outlineLvl w:val="4"/>
    </w:pPr>
    <w:rPr>
      <w:bCs w:val="0"/>
      <w:iCs/>
      <w:sz w:val="24"/>
      <w:szCs w:val="24"/>
    </w:rPr>
  </w:style>
  <w:style w:type="paragraph" w:styleId="Heading6">
    <w:name w:val="heading 6"/>
    <w:next w:val="BlockText"/>
    <w:link w:val="Heading6Char"/>
    <w:uiPriority w:val="9"/>
    <w:qFormat/>
    <w:rsid w:val="00BE52CE"/>
    <w:pPr>
      <w:numPr>
        <w:ilvl w:val="5"/>
        <w:numId w:val="38"/>
      </w:numPr>
      <w:spacing w:before="40" w:after="40" w:line="240" w:lineRule="auto"/>
      <w:outlineLvl w:val="5"/>
    </w:pPr>
    <w:rPr>
      <w:rFonts w:ascii="Arial" w:eastAsia="Times New Roman" w:hAnsi="Arial" w:cs="Times New Roman"/>
      <w:b/>
      <w:bCs/>
    </w:rPr>
  </w:style>
  <w:style w:type="paragraph" w:styleId="Heading7">
    <w:name w:val="heading 7"/>
    <w:next w:val="BodyText"/>
    <w:link w:val="Heading7Char"/>
    <w:rsid w:val="00BE52CE"/>
    <w:pPr>
      <w:numPr>
        <w:ilvl w:val="6"/>
        <w:numId w:val="38"/>
      </w:numPr>
      <w:spacing w:before="40" w:after="40" w:line="240" w:lineRule="auto"/>
      <w:outlineLvl w:val="6"/>
    </w:pPr>
    <w:rPr>
      <w:rFonts w:ascii="Arial" w:eastAsia="Times New Roman" w:hAnsi="Arial" w:cs="Times New Roman"/>
      <w:b/>
      <w:szCs w:val="24"/>
    </w:rPr>
  </w:style>
  <w:style w:type="paragraph" w:styleId="Heading8">
    <w:name w:val="heading 8"/>
    <w:next w:val="BlockText"/>
    <w:link w:val="Heading8Char"/>
    <w:rsid w:val="00BE52CE"/>
    <w:pPr>
      <w:numPr>
        <w:ilvl w:val="7"/>
        <w:numId w:val="38"/>
      </w:numPr>
      <w:spacing w:before="40" w:after="40" w:line="240" w:lineRule="auto"/>
      <w:outlineLvl w:val="7"/>
    </w:pPr>
    <w:rPr>
      <w:rFonts w:ascii="Arial" w:eastAsia="Times New Roman" w:hAnsi="Arial" w:cs="Times New Roman"/>
      <w:b/>
      <w:i/>
      <w:iCs/>
      <w:szCs w:val="24"/>
    </w:rPr>
  </w:style>
  <w:style w:type="paragraph" w:styleId="Heading9">
    <w:name w:val="heading 9"/>
    <w:next w:val="Normal"/>
    <w:link w:val="Heading9Char"/>
    <w:rsid w:val="00BE52CE"/>
    <w:pPr>
      <w:numPr>
        <w:ilvl w:val="8"/>
        <w:numId w:val="38"/>
      </w:numPr>
      <w:spacing w:before="40" w:after="40" w:line="240" w:lineRule="auto"/>
      <w:outlineLvl w:val="8"/>
    </w:pPr>
    <w:rPr>
      <w:rFonts w:ascii="Arial" w:eastAsia="Times New Roman" w:hAnsi="Arial" w:cs="Arial"/>
      <w:b/>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E52CE"/>
    <w:rPr>
      <w:rFonts w:ascii="Arial" w:eastAsia="Times New Roman" w:hAnsi="Arial" w:cs="Arial"/>
      <w:b/>
      <w:bCs/>
      <w:kern w:val="32"/>
      <w:sz w:val="40"/>
      <w:szCs w:val="32"/>
    </w:rPr>
  </w:style>
  <w:style w:type="character" w:customStyle="1" w:styleId="Heading2Char">
    <w:name w:val="Heading 2 Char"/>
    <w:basedOn w:val="DefaultParagraphFont"/>
    <w:link w:val="Heading2"/>
    <w:uiPriority w:val="9"/>
    <w:rsid w:val="00BE52CE"/>
    <w:rPr>
      <w:rFonts w:ascii="Arial" w:eastAsia="Times New Roman" w:hAnsi="Arial" w:cs="Arial"/>
      <w:b/>
      <w:iCs/>
      <w:kern w:val="32"/>
      <w:sz w:val="36"/>
      <w:szCs w:val="28"/>
    </w:rPr>
  </w:style>
  <w:style w:type="character" w:customStyle="1" w:styleId="Heading3Char">
    <w:name w:val="Heading 3 Char"/>
    <w:basedOn w:val="DefaultParagraphFont"/>
    <w:link w:val="Heading3"/>
    <w:uiPriority w:val="9"/>
    <w:rsid w:val="00BE52CE"/>
    <w:rPr>
      <w:rFonts w:ascii="Arial" w:eastAsia="Times New Roman" w:hAnsi="Arial" w:cs="Arial"/>
      <w:b/>
      <w:iCs/>
      <w:color w:val="222222"/>
      <w:kern w:val="32"/>
      <w:sz w:val="28"/>
      <w:szCs w:val="28"/>
    </w:rPr>
  </w:style>
  <w:style w:type="character" w:customStyle="1" w:styleId="Heading4Char">
    <w:name w:val="Heading 4 Char"/>
    <w:basedOn w:val="DefaultParagraphFont"/>
    <w:link w:val="Heading4"/>
    <w:uiPriority w:val="9"/>
    <w:rsid w:val="00BE52CE"/>
    <w:rPr>
      <w:rFonts w:ascii="Arial" w:eastAsia="Times New Roman" w:hAnsi="Arial" w:cs="Arial"/>
      <w:b/>
      <w:bCs/>
      <w:color w:val="222222"/>
      <w:kern w:val="32"/>
    </w:rPr>
  </w:style>
  <w:style w:type="character" w:customStyle="1" w:styleId="Heading5Char">
    <w:name w:val="Heading 5 Char"/>
    <w:basedOn w:val="DefaultParagraphFont"/>
    <w:link w:val="Heading5"/>
    <w:rsid w:val="00BE52CE"/>
    <w:rPr>
      <w:rFonts w:ascii="Arial" w:eastAsia="Times New Roman" w:hAnsi="Arial" w:cs="Arial"/>
      <w:b/>
      <w:iCs/>
      <w:kern w:val="32"/>
      <w:sz w:val="24"/>
      <w:szCs w:val="24"/>
    </w:rPr>
  </w:style>
  <w:style w:type="character" w:customStyle="1" w:styleId="Heading6Char">
    <w:name w:val="Heading 6 Char"/>
    <w:basedOn w:val="DefaultParagraphFont"/>
    <w:link w:val="Heading6"/>
    <w:uiPriority w:val="9"/>
    <w:rsid w:val="00BE52CE"/>
    <w:rPr>
      <w:rFonts w:ascii="Arial" w:eastAsia="Times New Roman" w:hAnsi="Arial" w:cs="Times New Roman"/>
      <w:b/>
      <w:bCs/>
    </w:rPr>
  </w:style>
  <w:style w:type="character" w:customStyle="1" w:styleId="Heading7Char">
    <w:name w:val="Heading 7 Char"/>
    <w:basedOn w:val="DefaultParagraphFont"/>
    <w:link w:val="Heading7"/>
    <w:rsid w:val="00BE52CE"/>
    <w:rPr>
      <w:rFonts w:ascii="Arial" w:eastAsia="Times New Roman" w:hAnsi="Arial" w:cs="Times New Roman"/>
      <w:b/>
      <w:szCs w:val="24"/>
    </w:rPr>
  </w:style>
  <w:style w:type="character" w:customStyle="1" w:styleId="Heading8Char">
    <w:name w:val="Heading 8 Char"/>
    <w:basedOn w:val="DefaultParagraphFont"/>
    <w:link w:val="Heading8"/>
    <w:rsid w:val="00BE52CE"/>
    <w:rPr>
      <w:rFonts w:ascii="Arial" w:eastAsia="Times New Roman" w:hAnsi="Arial" w:cs="Times New Roman"/>
      <w:b/>
      <w:i/>
      <w:iCs/>
      <w:szCs w:val="24"/>
    </w:rPr>
  </w:style>
  <w:style w:type="character" w:customStyle="1" w:styleId="Heading9Char">
    <w:name w:val="Heading 9 Char"/>
    <w:basedOn w:val="DefaultParagraphFont"/>
    <w:link w:val="Heading9"/>
    <w:rsid w:val="00BE52CE"/>
    <w:rPr>
      <w:rFonts w:ascii="Arial" w:eastAsia="Times New Roman" w:hAnsi="Arial" w:cs="Arial"/>
      <w:b/>
      <w:i/>
    </w:rPr>
  </w:style>
  <w:style w:type="paragraph" w:customStyle="1" w:styleId="capture">
    <w:name w:val="capture"/>
    <w:rsid w:val="00BE52CE"/>
    <w:pPr>
      <w:pBdr>
        <w:top w:val="single" w:sz="4" w:space="1" w:color="0000FF"/>
        <w:left w:val="single" w:sz="4" w:space="1" w:color="0000FF"/>
        <w:bottom w:val="single" w:sz="4" w:space="1" w:color="0000FF"/>
        <w:right w:val="single" w:sz="4" w:space="0" w:color="0000FF"/>
      </w:pBdr>
      <w:suppressAutoHyphens/>
      <w:spacing w:after="0" w:line="240" w:lineRule="auto"/>
      <w:ind w:left="720"/>
    </w:pPr>
    <w:rPr>
      <w:rFonts w:ascii="Courier New" w:eastAsia="Times New Roman" w:hAnsi="Courier New" w:cs="Courier New"/>
      <w:sz w:val="18"/>
      <w:szCs w:val="18"/>
      <w:lang w:eastAsia="ar-SA"/>
    </w:rPr>
  </w:style>
  <w:style w:type="paragraph" w:customStyle="1" w:styleId="capturereverse">
    <w:name w:val="capture reverse"/>
    <w:rsid w:val="00BE52CE"/>
    <w:pPr>
      <w:pBdr>
        <w:top w:val="single" w:sz="4" w:space="0" w:color="0000FF"/>
        <w:bottom w:val="single" w:sz="4" w:space="0" w:color="0000FF"/>
        <w:right w:val="single" w:sz="4" w:space="0" w:color="000000"/>
      </w:pBdr>
      <w:shd w:val="clear" w:color="auto" w:fill="0000FF"/>
      <w:spacing w:after="0" w:line="240" w:lineRule="auto"/>
      <w:ind w:left="720"/>
    </w:pPr>
    <w:rPr>
      <w:rFonts w:ascii="Courier" w:eastAsia="Times New Roman" w:hAnsi="Courier" w:cs="Courier"/>
      <w:color w:val="FFFFFF"/>
      <w:sz w:val="18"/>
      <w:szCs w:val="18"/>
      <w:lang w:eastAsia="ar-SA"/>
    </w:rPr>
  </w:style>
  <w:style w:type="character" w:styleId="FollowedHyperlink">
    <w:name w:val="FollowedHyperlink"/>
    <w:uiPriority w:val="99"/>
    <w:rsid w:val="00BE52CE"/>
    <w:rPr>
      <w:color w:val="606420"/>
      <w:u w:val="single"/>
    </w:rPr>
  </w:style>
  <w:style w:type="paragraph" w:styleId="Header">
    <w:name w:val="header"/>
    <w:link w:val="HeaderChar"/>
    <w:rsid w:val="00BE52CE"/>
    <w:pPr>
      <w:tabs>
        <w:tab w:val="center" w:pos="4680"/>
        <w:tab w:val="right" w:pos="9360"/>
      </w:tabs>
      <w:spacing w:after="0" w:line="240" w:lineRule="auto"/>
      <w:jc w:val="right"/>
    </w:pPr>
    <w:rPr>
      <w:rFonts w:ascii="Times New Roman" w:eastAsia="Times New Roman" w:hAnsi="Times New Roman" w:cs="Times New Roman"/>
      <w:sz w:val="24"/>
      <w:szCs w:val="20"/>
    </w:rPr>
  </w:style>
  <w:style w:type="character" w:customStyle="1" w:styleId="HeaderChar">
    <w:name w:val="Header Char"/>
    <w:basedOn w:val="DefaultParagraphFont"/>
    <w:link w:val="Header"/>
    <w:rsid w:val="00BE52CE"/>
    <w:rPr>
      <w:rFonts w:ascii="Times New Roman" w:eastAsia="Times New Roman" w:hAnsi="Times New Roman" w:cs="Times New Roman"/>
      <w:sz w:val="24"/>
      <w:szCs w:val="20"/>
    </w:rPr>
  </w:style>
  <w:style w:type="character" w:styleId="Hyperlink">
    <w:name w:val="Hyperlink"/>
    <w:basedOn w:val="BodyTextChar"/>
    <w:uiPriority w:val="99"/>
    <w:rsid w:val="00BE52CE"/>
    <w:rPr>
      <w:rFonts w:ascii="Times New Roman" w:eastAsia="Times New Roman" w:hAnsi="Times New Roman" w:cs="Times New Roman"/>
      <w:color w:val="0000FF"/>
      <w:sz w:val="24"/>
      <w:szCs w:val="20"/>
      <w:u w:val="single"/>
      <w:lang w:val="en-US" w:eastAsia="en-US" w:bidi="ar-SA"/>
    </w:rPr>
  </w:style>
  <w:style w:type="character" w:styleId="LineNumber">
    <w:name w:val="line number"/>
    <w:basedOn w:val="DefaultParagraphFont"/>
    <w:rsid w:val="00BE52CE"/>
  </w:style>
  <w:style w:type="paragraph" w:styleId="Subtitle">
    <w:name w:val="Subtitle"/>
    <w:basedOn w:val="Normal"/>
    <w:link w:val="SubtitleChar"/>
    <w:rsid w:val="00BE52CE"/>
    <w:pPr>
      <w:spacing w:after="60"/>
      <w:jc w:val="center"/>
      <w:outlineLvl w:val="1"/>
    </w:pPr>
    <w:rPr>
      <w:rFonts w:ascii="Arial" w:hAnsi="Arial" w:cs="Arial"/>
    </w:rPr>
  </w:style>
  <w:style w:type="character" w:customStyle="1" w:styleId="SubtitleChar">
    <w:name w:val="Subtitle Char"/>
    <w:basedOn w:val="DefaultParagraphFont"/>
    <w:link w:val="Subtitle"/>
    <w:rsid w:val="00BE52CE"/>
    <w:rPr>
      <w:rFonts w:ascii="Arial" w:eastAsia="Times New Roman" w:hAnsi="Arial" w:cs="Arial"/>
      <w:sz w:val="24"/>
      <w:szCs w:val="24"/>
    </w:rPr>
  </w:style>
  <w:style w:type="paragraph" w:styleId="Title">
    <w:name w:val="Title"/>
    <w:link w:val="TitleChar"/>
    <w:uiPriority w:val="10"/>
    <w:rsid w:val="00BE52CE"/>
    <w:pPr>
      <w:autoSpaceDE w:val="0"/>
      <w:autoSpaceDN w:val="0"/>
      <w:adjustRightInd w:val="0"/>
      <w:spacing w:after="360" w:line="240" w:lineRule="auto"/>
      <w:jc w:val="center"/>
    </w:pPr>
    <w:rPr>
      <w:rFonts w:ascii="Arial" w:eastAsia="Times New Roman" w:hAnsi="Arial" w:cs="Arial"/>
      <w:b/>
      <w:bCs/>
      <w:sz w:val="36"/>
      <w:szCs w:val="32"/>
    </w:rPr>
  </w:style>
  <w:style w:type="character" w:customStyle="1" w:styleId="TitleChar">
    <w:name w:val="Title Char"/>
    <w:basedOn w:val="DefaultParagraphFont"/>
    <w:link w:val="Title"/>
    <w:uiPriority w:val="10"/>
    <w:rsid w:val="00BE52CE"/>
    <w:rPr>
      <w:rFonts w:ascii="Arial" w:eastAsia="Times New Roman" w:hAnsi="Arial" w:cs="Arial"/>
      <w:b/>
      <w:bCs/>
      <w:sz w:val="36"/>
      <w:szCs w:val="32"/>
    </w:rPr>
  </w:style>
  <w:style w:type="paragraph" w:customStyle="1" w:styleId="Title2">
    <w:name w:val="Title 2"/>
    <w:rsid w:val="00BE52CE"/>
    <w:pPr>
      <w:spacing w:before="120" w:after="120" w:line="240" w:lineRule="auto"/>
      <w:jc w:val="center"/>
    </w:pPr>
    <w:rPr>
      <w:rFonts w:ascii="Arial" w:eastAsia="Times New Roman" w:hAnsi="Arial" w:cs="Arial"/>
      <w:b/>
      <w:bCs/>
      <w:sz w:val="28"/>
      <w:szCs w:val="32"/>
    </w:rPr>
  </w:style>
  <w:style w:type="paragraph" w:customStyle="1" w:styleId="TableHeading">
    <w:name w:val="Table Heading"/>
    <w:rsid w:val="00BE52CE"/>
    <w:pPr>
      <w:spacing w:before="60" w:after="60" w:line="240" w:lineRule="auto"/>
    </w:pPr>
    <w:rPr>
      <w:rFonts w:ascii="Arial" w:eastAsia="Times New Roman" w:hAnsi="Arial" w:cs="Arial"/>
      <w:b/>
    </w:rPr>
  </w:style>
  <w:style w:type="paragraph" w:customStyle="1" w:styleId="TableText">
    <w:name w:val="Table Text"/>
    <w:link w:val="TableTextChar"/>
    <w:uiPriority w:val="99"/>
    <w:rsid w:val="00BE52CE"/>
    <w:pPr>
      <w:spacing w:before="60" w:after="60" w:line="240" w:lineRule="auto"/>
    </w:pPr>
    <w:rPr>
      <w:rFonts w:ascii="Arial" w:eastAsia="Times New Roman" w:hAnsi="Arial" w:cs="Arial"/>
      <w:szCs w:val="20"/>
    </w:rPr>
  </w:style>
  <w:style w:type="paragraph" w:customStyle="1" w:styleId="DividerPage">
    <w:name w:val="Divider Page"/>
    <w:next w:val="Normal"/>
    <w:rsid w:val="00BE52CE"/>
    <w:pPr>
      <w:keepNext/>
      <w:keepLines/>
      <w:pageBreakBefore/>
      <w:spacing w:after="0" w:line="240" w:lineRule="auto"/>
    </w:pPr>
    <w:rPr>
      <w:rFonts w:ascii="Arial" w:eastAsia="Times New Roman" w:hAnsi="Arial" w:cs="Times New Roman"/>
      <w:b/>
      <w:sz w:val="48"/>
      <w:szCs w:val="20"/>
    </w:rPr>
  </w:style>
  <w:style w:type="paragraph" w:customStyle="1" w:styleId="BodyTextBullet1">
    <w:name w:val="Body Text Bullet 1"/>
    <w:qFormat/>
    <w:rsid w:val="00BE52CE"/>
    <w:pPr>
      <w:spacing w:before="60" w:after="60" w:line="240" w:lineRule="auto"/>
    </w:pPr>
    <w:rPr>
      <w:rFonts w:ascii="Times New Roman" w:eastAsia="Times New Roman" w:hAnsi="Times New Roman" w:cs="Times New Roman"/>
      <w:position w:val="-4"/>
      <w:sz w:val="24"/>
      <w:szCs w:val="24"/>
    </w:rPr>
  </w:style>
  <w:style w:type="paragraph" w:styleId="TOC1">
    <w:name w:val="toc 1"/>
    <w:basedOn w:val="Normal"/>
    <w:next w:val="Normal"/>
    <w:autoRedefine/>
    <w:uiPriority w:val="39"/>
    <w:rsid w:val="00A0391F"/>
    <w:pPr>
      <w:tabs>
        <w:tab w:val="left" w:pos="540"/>
        <w:tab w:val="right" w:leader="dot" w:pos="9350"/>
      </w:tabs>
      <w:spacing w:before="60"/>
    </w:pPr>
    <w:rPr>
      <w:b/>
      <w:sz w:val="28"/>
      <w:szCs w:val="20"/>
    </w:rPr>
  </w:style>
  <w:style w:type="paragraph" w:styleId="TOC2">
    <w:name w:val="toc 2"/>
    <w:basedOn w:val="Normal"/>
    <w:next w:val="Normal"/>
    <w:autoRedefine/>
    <w:uiPriority w:val="39"/>
    <w:rsid w:val="00BE52CE"/>
    <w:pPr>
      <w:tabs>
        <w:tab w:val="left" w:pos="900"/>
        <w:tab w:val="right" w:leader="dot" w:pos="9350"/>
      </w:tabs>
      <w:spacing w:before="60"/>
      <w:ind w:left="360"/>
    </w:pPr>
    <w:rPr>
      <w:rFonts w:ascii="Arial" w:hAnsi="Arial"/>
      <w:b/>
    </w:rPr>
  </w:style>
  <w:style w:type="paragraph" w:styleId="TOC3">
    <w:name w:val="toc 3"/>
    <w:basedOn w:val="Normal"/>
    <w:next w:val="Normal"/>
    <w:autoRedefine/>
    <w:uiPriority w:val="39"/>
    <w:rsid w:val="00C4204C"/>
    <w:pPr>
      <w:tabs>
        <w:tab w:val="left" w:pos="1440"/>
        <w:tab w:val="right" w:leader="dot" w:pos="9350"/>
      </w:tabs>
      <w:spacing w:before="60"/>
      <w:ind w:left="1411" w:hanging="864"/>
    </w:pPr>
    <w:rPr>
      <w:rFonts w:ascii="Arial" w:hAnsi="Arial"/>
      <w:b/>
    </w:rPr>
  </w:style>
  <w:style w:type="paragraph" w:customStyle="1" w:styleId="BodyTextBullet2">
    <w:name w:val="Body Text Bullet 2"/>
    <w:qFormat/>
    <w:rsid w:val="00BE52CE"/>
    <w:pPr>
      <w:spacing w:before="120" w:after="60" w:line="240" w:lineRule="auto"/>
    </w:pPr>
    <w:rPr>
      <w:rFonts w:ascii="Times New Roman" w:eastAsia="Times New Roman" w:hAnsi="Times New Roman" w:cs="Times New Roman"/>
      <w:bCs/>
      <w:color w:val="222222"/>
      <w:sz w:val="24"/>
      <w:szCs w:val="24"/>
    </w:rPr>
  </w:style>
  <w:style w:type="paragraph" w:customStyle="1" w:styleId="BodyTextNumbered1">
    <w:name w:val="Body Text Numbered 1"/>
    <w:rsid w:val="00BE52CE"/>
    <w:pPr>
      <w:numPr>
        <w:numId w:val="1"/>
      </w:numPr>
      <w:spacing w:after="0" w:line="240" w:lineRule="auto"/>
    </w:pPr>
    <w:rPr>
      <w:rFonts w:ascii="Times New Roman" w:eastAsia="Times New Roman" w:hAnsi="Times New Roman" w:cs="Times New Roman"/>
      <w:szCs w:val="20"/>
    </w:rPr>
  </w:style>
  <w:style w:type="paragraph" w:customStyle="1" w:styleId="BodyTextNumbered2">
    <w:name w:val="Body Text Numbered 2"/>
    <w:rsid w:val="00BE52CE"/>
    <w:pPr>
      <w:numPr>
        <w:numId w:val="33"/>
      </w:numPr>
      <w:spacing w:before="120" w:after="120" w:line="240" w:lineRule="auto"/>
    </w:pPr>
    <w:rPr>
      <w:rFonts w:ascii="Times New Roman" w:eastAsia="Times New Roman" w:hAnsi="Times New Roman" w:cs="Times New Roman"/>
      <w:sz w:val="24"/>
      <w:szCs w:val="20"/>
    </w:rPr>
  </w:style>
  <w:style w:type="paragraph" w:customStyle="1" w:styleId="BodyTextLettered1">
    <w:name w:val="Body Text Lettered 1"/>
    <w:rsid w:val="00BE52CE"/>
    <w:pPr>
      <w:numPr>
        <w:numId w:val="2"/>
      </w:numPr>
      <w:tabs>
        <w:tab w:val="clear" w:pos="1080"/>
        <w:tab w:val="num" w:pos="720"/>
      </w:tabs>
      <w:spacing w:after="0" w:line="240" w:lineRule="auto"/>
      <w:ind w:left="720"/>
    </w:pPr>
    <w:rPr>
      <w:rFonts w:ascii="Times New Roman" w:eastAsia="Times New Roman" w:hAnsi="Times New Roman" w:cs="Times New Roman"/>
      <w:szCs w:val="20"/>
    </w:rPr>
  </w:style>
  <w:style w:type="paragraph" w:customStyle="1" w:styleId="BodyTextLettered2">
    <w:name w:val="Body Text Lettered 2"/>
    <w:rsid w:val="00BE52CE"/>
    <w:pPr>
      <w:numPr>
        <w:numId w:val="3"/>
      </w:numPr>
      <w:tabs>
        <w:tab w:val="clear" w:pos="1440"/>
        <w:tab w:val="num" w:pos="1080"/>
      </w:tabs>
      <w:spacing w:before="120" w:after="120" w:line="240" w:lineRule="auto"/>
      <w:ind w:left="1080"/>
    </w:pPr>
    <w:rPr>
      <w:rFonts w:ascii="Times New Roman" w:eastAsia="Times New Roman" w:hAnsi="Times New Roman" w:cs="Times New Roman"/>
      <w:szCs w:val="20"/>
    </w:rPr>
  </w:style>
  <w:style w:type="paragraph" w:styleId="Footer">
    <w:name w:val="footer"/>
    <w:link w:val="FooterChar"/>
    <w:uiPriority w:val="99"/>
    <w:rsid w:val="00BE52CE"/>
    <w:pPr>
      <w:tabs>
        <w:tab w:val="center" w:pos="4680"/>
        <w:tab w:val="right" w:pos="9360"/>
      </w:tabs>
      <w:spacing w:after="0" w:line="240" w:lineRule="auto"/>
    </w:pPr>
    <w:rPr>
      <w:rFonts w:ascii="Times New Roman" w:eastAsia="Times New Roman" w:hAnsi="Times New Roman" w:cs="Tahoma"/>
      <w:sz w:val="20"/>
      <w:szCs w:val="16"/>
    </w:rPr>
  </w:style>
  <w:style w:type="character" w:customStyle="1" w:styleId="FooterChar">
    <w:name w:val="Footer Char"/>
    <w:basedOn w:val="DefaultParagraphFont"/>
    <w:link w:val="Footer"/>
    <w:uiPriority w:val="99"/>
    <w:rsid w:val="00BE52CE"/>
    <w:rPr>
      <w:rFonts w:ascii="Times New Roman" w:eastAsia="Times New Roman" w:hAnsi="Times New Roman" w:cs="Tahoma"/>
      <w:sz w:val="20"/>
      <w:szCs w:val="16"/>
    </w:rPr>
  </w:style>
  <w:style w:type="character" w:styleId="PageNumber">
    <w:name w:val="page number"/>
    <w:basedOn w:val="DefaultParagraphFont"/>
    <w:rsid w:val="00BE52CE"/>
  </w:style>
  <w:style w:type="character" w:customStyle="1" w:styleId="TextItalics">
    <w:name w:val="Text Italics"/>
    <w:rsid w:val="00BE52CE"/>
    <w:rPr>
      <w:i/>
    </w:rPr>
  </w:style>
  <w:style w:type="table" w:styleId="TableGrid">
    <w:name w:val="Table Grid"/>
    <w:basedOn w:val="TableNormal"/>
    <w:rsid w:val="00BE52CE"/>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extBold">
    <w:name w:val="Text Bold"/>
    <w:rsid w:val="00BE52CE"/>
    <w:rPr>
      <w:b/>
    </w:rPr>
  </w:style>
  <w:style w:type="character" w:customStyle="1" w:styleId="TextBoldItalics">
    <w:name w:val="Text Bold Italics"/>
    <w:rsid w:val="00BE52CE"/>
    <w:rPr>
      <w:b/>
      <w:i/>
    </w:rPr>
  </w:style>
  <w:style w:type="paragraph" w:styleId="TOC4">
    <w:name w:val="toc 4"/>
    <w:basedOn w:val="Normal"/>
    <w:next w:val="Normal"/>
    <w:autoRedefine/>
    <w:uiPriority w:val="39"/>
    <w:rsid w:val="00BE52CE"/>
    <w:pPr>
      <w:ind w:left="1872" w:hanging="1152"/>
    </w:pPr>
    <w:rPr>
      <w:rFonts w:ascii="Arial" w:hAnsi="Arial"/>
    </w:rPr>
  </w:style>
  <w:style w:type="paragraph" w:customStyle="1" w:styleId="CoverTitleInstructions">
    <w:name w:val="Cover Title Instructions"/>
    <w:basedOn w:val="InstructionalText1"/>
    <w:rsid w:val="00BE52CE"/>
    <w:pPr>
      <w:jc w:val="center"/>
    </w:pPr>
    <w:rPr>
      <w:szCs w:val="28"/>
    </w:rPr>
  </w:style>
  <w:style w:type="paragraph" w:customStyle="1" w:styleId="InstructionalText1">
    <w:name w:val="Instructional Text 1"/>
    <w:basedOn w:val="Normal"/>
    <w:next w:val="BodyText"/>
    <w:link w:val="InstructionalText1Char"/>
    <w:rsid w:val="00BE52CE"/>
    <w:pPr>
      <w:keepLines/>
      <w:autoSpaceDE w:val="0"/>
      <w:autoSpaceDN w:val="0"/>
      <w:adjustRightInd w:val="0"/>
      <w:spacing w:before="60" w:line="240" w:lineRule="atLeast"/>
    </w:pPr>
    <w:rPr>
      <w:i/>
      <w:iCs/>
      <w:color w:val="0000FF"/>
      <w:szCs w:val="20"/>
    </w:rPr>
  </w:style>
  <w:style w:type="character" w:customStyle="1" w:styleId="InstructionalText1Char">
    <w:name w:val="Instructional Text 1 Char"/>
    <w:link w:val="InstructionalText1"/>
    <w:rsid w:val="00BE52CE"/>
    <w:rPr>
      <w:rFonts w:ascii="Times New Roman" w:eastAsia="Times New Roman" w:hAnsi="Times New Roman" w:cs="Times New Roman"/>
      <w:i/>
      <w:iCs/>
      <w:color w:val="0000FF"/>
      <w:sz w:val="24"/>
      <w:szCs w:val="20"/>
    </w:rPr>
  </w:style>
  <w:style w:type="paragraph" w:customStyle="1" w:styleId="InstructionalNote">
    <w:name w:val="Instructional Note"/>
    <w:basedOn w:val="Normal"/>
    <w:rsid w:val="00BE52CE"/>
    <w:pPr>
      <w:numPr>
        <w:numId w:val="4"/>
      </w:numPr>
      <w:tabs>
        <w:tab w:val="clear" w:pos="1512"/>
      </w:tabs>
      <w:autoSpaceDE w:val="0"/>
      <w:autoSpaceDN w:val="0"/>
      <w:adjustRightInd w:val="0"/>
      <w:spacing w:before="60" w:after="60"/>
      <w:ind w:left="1260" w:hanging="900"/>
    </w:pPr>
    <w:rPr>
      <w:i/>
      <w:iCs/>
      <w:color w:val="0000FF"/>
      <w:szCs w:val="22"/>
    </w:rPr>
  </w:style>
  <w:style w:type="paragraph" w:customStyle="1" w:styleId="InstructionalBullet1">
    <w:name w:val="Instructional Bullet 1"/>
    <w:uiPriority w:val="99"/>
    <w:rsid w:val="00BE52CE"/>
    <w:pPr>
      <w:numPr>
        <w:numId w:val="5"/>
      </w:numPr>
      <w:tabs>
        <w:tab w:val="clear" w:pos="720"/>
        <w:tab w:val="num" w:pos="900"/>
      </w:tabs>
      <w:spacing w:before="60" w:after="60" w:line="240" w:lineRule="auto"/>
      <w:ind w:left="907"/>
    </w:pPr>
    <w:rPr>
      <w:rFonts w:ascii="Times New Roman" w:eastAsia="Times New Roman" w:hAnsi="Times New Roman" w:cs="Times New Roman"/>
      <w:i/>
      <w:color w:val="0000FF"/>
      <w:sz w:val="24"/>
      <w:szCs w:val="24"/>
    </w:rPr>
  </w:style>
  <w:style w:type="paragraph" w:customStyle="1" w:styleId="InstructionalBullet2">
    <w:name w:val="Instructional Bullet 2"/>
    <w:basedOn w:val="InstructionalBullet1"/>
    <w:rsid w:val="00BE52CE"/>
    <w:pPr>
      <w:tabs>
        <w:tab w:val="clear" w:pos="900"/>
        <w:tab w:val="num" w:pos="1260"/>
      </w:tabs>
      <w:ind w:left="1260"/>
    </w:pPr>
  </w:style>
  <w:style w:type="paragraph" w:customStyle="1" w:styleId="BodyBullet2">
    <w:name w:val="Body Bullet 2"/>
    <w:basedOn w:val="Normal"/>
    <w:link w:val="BodyBullet2Char"/>
    <w:rsid w:val="00BE52CE"/>
    <w:pPr>
      <w:numPr>
        <w:numId w:val="6"/>
      </w:numPr>
      <w:autoSpaceDE w:val="0"/>
      <w:autoSpaceDN w:val="0"/>
      <w:adjustRightInd w:val="0"/>
      <w:spacing w:before="60" w:after="60"/>
    </w:pPr>
    <w:rPr>
      <w:iCs/>
      <w:szCs w:val="22"/>
    </w:rPr>
  </w:style>
  <w:style w:type="character" w:customStyle="1" w:styleId="BodyBullet2Char">
    <w:name w:val="Body Bullet 2 Char"/>
    <w:link w:val="BodyBullet2"/>
    <w:rsid w:val="00BE52CE"/>
    <w:rPr>
      <w:rFonts w:ascii="Times New Roman" w:eastAsia="Times New Roman" w:hAnsi="Times New Roman" w:cs="Times New Roman"/>
      <w:iCs/>
      <w:sz w:val="24"/>
    </w:rPr>
  </w:style>
  <w:style w:type="character" w:customStyle="1" w:styleId="InstructionalTextBold">
    <w:name w:val="Instructional Text Bold"/>
    <w:rsid w:val="00BE52CE"/>
    <w:rPr>
      <w:b/>
      <w:bCs/>
      <w:color w:val="0000FF"/>
    </w:rPr>
  </w:style>
  <w:style w:type="paragraph" w:customStyle="1" w:styleId="InstructionalText2">
    <w:name w:val="Instructional Text 2"/>
    <w:basedOn w:val="InstructionalText1"/>
    <w:next w:val="BodyText"/>
    <w:link w:val="InstructionalText2Char"/>
    <w:rsid w:val="00BE52CE"/>
    <w:pPr>
      <w:ind w:left="720"/>
    </w:pPr>
  </w:style>
  <w:style w:type="character" w:customStyle="1" w:styleId="InstructionalText2Char">
    <w:name w:val="Instructional Text 2 Char"/>
    <w:basedOn w:val="InstructionalText1Char"/>
    <w:link w:val="InstructionalText2"/>
    <w:rsid w:val="00BE52CE"/>
    <w:rPr>
      <w:rFonts w:ascii="Times New Roman" w:eastAsia="Times New Roman" w:hAnsi="Times New Roman" w:cs="Times New Roman"/>
      <w:i/>
      <w:iCs/>
      <w:color w:val="0000FF"/>
      <w:sz w:val="24"/>
      <w:szCs w:val="20"/>
    </w:rPr>
  </w:style>
  <w:style w:type="paragraph" w:styleId="ListBullet4">
    <w:name w:val="List Bullet 4"/>
    <w:basedOn w:val="Normal"/>
    <w:autoRedefine/>
    <w:rsid w:val="00BE52CE"/>
    <w:pPr>
      <w:tabs>
        <w:tab w:val="num" w:pos="1440"/>
      </w:tabs>
      <w:ind w:left="1440" w:hanging="360"/>
    </w:pPr>
  </w:style>
  <w:style w:type="paragraph" w:customStyle="1" w:styleId="InstructionalTable">
    <w:name w:val="Instructional Table"/>
    <w:basedOn w:val="Normal"/>
    <w:rsid w:val="00BE52CE"/>
    <w:rPr>
      <w:i/>
      <w:color w:val="0000FF"/>
    </w:rPr>
  </w:style>
  <w:style w:type="paragraph" w:customStyle="1" w:styleId="Appendix1">
    <w:name w:val="Appendix 1"/>
    <w:basedOn w:val="HeadingAppendix1"/>
    <w:next w:val="BodyText"/>
    <w:rsid w:val="00BE52CE"/>
    <w:pPr>
      <w:numPr>
        <w:numId w:val="7"/>
      </w:numPr>
      <w:spacing w:before="360"/>
      <w:ind w:left="360"/>
    </w:pPr>
    <w:rPr>
      <w:b w:val="0"/>
    </w:rPr>
  </w:style>
  <w:style w:type="paragraph" w:customStyle="1" w:styleId="Appendix2">
    <w:name w:val="Appendix 2"/>
    <w:basedOn w:val="Appendix1"/>
    <w:rsid w:val="00BE52CE"/>
    <w:pPr>
      <w:numPr>
        <w:ilvl w:val="1"/>
      </w:numPr>
    </w:pPr>
  </w:style>
  <w:style w:type="paragraph" w:customStyle="1" w:styleId="In-lineInstruction">
    <w:name w:val="In-line Instruction"/>
    <w:basedOn w:val="Normal"/>
    <w:link w:val="In-lineInstructionChar"/>
    <w:rsid w:val="00BE52CE"/>
    <w:rPr>
      <w:i/>
      <w:color w:val="0000FF"/>
      <w:szCs w:val="20"/>
    </w:rPr>
  </w:style>
  <w:style w:type="character" w:customStyle="1" w:styleId="In-lineInstructionChar">
    <w:name w:val="In-line Instruction Char"/>
    <w:link w:val="In-lineInstruction"/>
    <w:rsid w:val="00BE52CE"/>
    <w:rPr>
      <w:rFonts w:ascii="Times New Roman" w:eastAsia="Times New Roman" w:hAnsi="Times New Roman" w:cs="Times New Roman"/>
      <w:i/>
      <w:color w:val="0000FF"/>
      <w:sz w:val="24"/>
      <w:szCs w:val="20"/>
    </w:rPr>
  </w:style>
  <w:style w:type="paragraph" w:customStyle="1" w:styleId="TemplateInstructions">
    <w:name w:val="Template Instructions"/>
    <w:basedOn w:val="Normal"/>
    <w:next w:val="Normal"/>
    <w:link w:val="TemplateInstructionsChar"/>
    <w:rsid w:val="00BE52CE"/>
    <w:pPr>
      <w:keepNext/>
      <w:keepLines/>
      <w:spacing w:before="40"/>
    </w:pPr>
    <w:rPr>
      <w:i/>
      <w:iCs/>
      <w:color w:val="0000FF"/>
      <w:szCs w:val="22"/>
    </w:rPr>
  </w:style>
  <w:style w:type="character" w:customStyle="1" w:styleId="TemplateInstructionsChar">
    <w:name w:val="Template Instructions Char"/>
    <w:link w:val="TemplateInstructions"/>
    <w:rsid w:val="00BE52CE"/>
    <w:rPr>
      <w:rFonts w:ascii="Times New Roman" w:eastAsia="Times New Roman" w:hAnsi="Times New Roman" w:cs="Times New Roman"/>
      <w:i/>
      <w:iCs/>
      <w:color w:val="0000FF"/>
      <w:sz w:val="24"/>
    </w:rPr>
  </w:style>
  <w:style w:type="paragraph" w:customStyle="1" w:styleId="BulletInstructions">
    <w:name w:val="Bullet Instructions"/>
    <w:basedOn w:val="Normal"/>
    <w:rsid w:val="00BE52CE"/>
    <w:pPr>
      <w:numPr>
        <w:numId w:val="8"/>
      </w:numPr>
      <w:tabs>
        <w:tab w:val="num" w:pos="720"/>
      </w:tabs>
      <w:ind w:left="720"/>
    </w:pPr>
    <w:rPr>
      <w:i/>
      <w:color w:val="0000FF"/>
    </w:rPr>
  </w:style>
  <w:style w:type="paragraph" w:styleId="Caption">
    <w:name w:val="caption"/>
    <w:basedOn w:val="Normal"/>
    <w:next w:val="Normal"/>
    <w:qFormat/>
    <w:rsid w:val="00BE52CE"/>
    <w:pPr>
      <w:keepNext/>
      <w:keepLines/>
      <w:spacing w:before="240" w:after="240"/>
      <w:jc w:val="center"/>
    </w:pPr>
    <w:rPr>
      <w:rFonts w:cs="Arial"/>
      <w:b/>
      <w:bCs/>
    </w:rPr>
  </w:style>
  <w:style w:type="paragraph" w:customStyle="1" w:styleId="templateinstructions0">
    <w:name w:val="templateinstructions"/>
    <w:basedOn w:val="Normal"/>
    <w:rsid w:val="00BE52CE"/>
    <w:pPr>
      <w:spacing w:before="100" w:beforeAutospacing="1" w:after="100" w:afterAutospacing="1"/>
    </w:pPr>
  </w:style>
  <w:style w:type="paragraph" w:customStyle="1" w:styleId="CrossReference">
    <w:name w:val="CrossReference"/>
    <w:basedOn w:val="Normal"/>
    <w:rsid w:val="00BE52CE"/>
    <w:pPr>
      <w:keepNext/>
      <w:keepLines/>
      <w:autoSpaceDE w:val="0"/>
      <w:autoSpaceDN w:val="0"/>
      <w:adjustRightInd w:val="0"/>
      <w:spacing w:before="60" w:after="60"/>
    </w:pPr>
    <w:rPr>
      <w:iCs/>
      <w:color w:val="0000FF"/>
      <w:sz w:val="20"/>
      <w:szCs w:val="22"/>
      <w:u w:val="single"/>
    </w:rPr>
  </w:style>
  <w:style w:type="paragraph" w:customStyle="1" w:styleId="Appendix11">
    <w:name w:val="Appendix 1.1"/>
    <w:basedOn w:val="Heading1"/>
    <w:next w:val="BodyText"/>
    <w:rsid w:val="00BE52CE"/>
    <w:pPr>
      <w:keepLines/>
      <w:numPr>
        <w:numId w:val="39"/>
      </w:numPr>
      <w:tabs>
        <w:tab w:val="left" w:pos="720"/>
      </w:tabs>
      <w:spacing w:before="240"/>
      <w:ind w:left="360"/>
    </w:pPr>
  </w:style>
  <w:style w:type="character" w:customStyle="1" w:styleId="BodyItalic">
    <w:name w:val="Body Italic"/>
    <w:rsid w:val="00BE52CE"/>
    <w:rPr>
      <w:i/>
    </w:rPr>
  </w:style>
  <w:style w:type="paragraph" w:customStyle="1" w:styleId="TableHeadingCentered">
    <w:name w:val="Table Heading Centered"/>
    <w:basedOn w:val="TableHeading"/>
    <w:rsid w:val="00BE52CE"/>
    <w:pPr>
      <w:jc w:val="center"/>
    </w:pPr>
    <w:rPr>
      <w:rFonts w:cs="Times New Roman"/>
      <w:sz w:val="16"/>
      <w:szCs w:val="16"/>
    </w:rPr>
  </w:style>
  <w:style w:type="character" w:customStyle="1" w:styleId="TableTextChar">
    <w:name w:val="Table Text Char"/>
    <w:link w:val="TableText"/>
    <w:uiPriority w:val="99"/>
    <w:rsid w:val="00BE52CE"/>
    <w:rPr>
      <w:rFonts w:ascii="Arial" w:eastAsia="Times New Roman" w:hAnsi="Arial" w:cs="Arial"/>
      <w:szCs w:val="20"/>
    </w:rPr>
  </w:style>
  <w:style w:type="paragraph" w:styleId="TOC5">
    <w:name w:val="toc 5"/>
    <w:basedOn w:val="Normal"/>
    <w:next w:val="Normal"/>
    <w:autoRedefine/>
    <w:uiPriority w:val="39"/>
    <w:rsid w:val="00BE52CE"/>
    <w:pPr>
      <w:tabs>
        <w:tab w:val="left" w:pos="2168"/>
        <w:tab w:val="right" w:leader="dot" w:pos="9350"/>
      </w:tabs>
      <w:ind w:left="2030" w:hanging="1152"/>
    </w:pPr>
    <w:rPr>
      <w:rFonts w:ascii="Arial" w:hAnsi="Arial"/>
    </w:rPr>
  </w:style>
  <w:style w:type="paragraph" w:styleId="TOC6">
    <w:name w:val="toc 6"/>
    <w:basedOn w:val="Normal"/>
    <w:next w:val="Normal"/>
    <w:autoRedefine/>
    <w:uiPriority w:val="39"/>
    <w:rsid w:val="00BE52CE"/>
    <w:pPr>
      <w:ind w:left="1100"/>
    </w:pPr>
  </w:style>
  <w:style w:type="paragraph" w:styleId="TOC7">
    <w:name w:val="toc 7"/>
    <w:basedOn w:val="Normal"/>
    <w:next w:val="Normal"/>
    <w:autoRedefine/>
    <w:uiPriority w:val="39"/>
    <w:rsid w:val="00BE52CE"/>
    <w:pPr>
      <w:ind w:left="1320"/>
    </w:pPr>
  </w:style>
  <w:style w:type="paragraph" w:styleId="TOC8">
    <w:name w:val="toc 8"/>
    <w:basedOn w:val="Normal"/>
    <w:next w:val="Normal"/>
    <w:autoRedefine/>
    <w:uiPriority w:val="39"/>
    <w:rsid w:val="00BE52CE"/>
    <w:pPr>
      <w:ind w:left="1540"/>
    </w:pPr>
  </w:style>
  <w:style w:type="paragraph" w:styleId="TOC9">
    <w:name w:val="toc 9"/>
    <w:basedOn w:val="Normal"/>
    <w:next w:val="Normal"/>
    <w:autoRedefine/>
    <w:uiPriority w:val="39"/>
    <w:rsid w:val="00BE52CE"/>
    <w:pPr>
      <w:ind w:left="1760"/>
    </w:pPr>
  </w:style>
  <w:style w:type="paragraph" w:styleId="BodyText">
    <w:name w:val="Body Text"/>
    <w:link w:val="BodyTextChar"/>
    <w:rsid w:val="00BE52CE"/>
    <w:pPr>
      <w:spacing w:before="120" w:after="120" w:line="240" w:lineRule="auto"/>
    </w:pPr>
    <w:rPr>
      <w:rFonts w:ascii="Times New Roman" w:eastAsia="Times New Roman" w:hAnsi="Times New Roman" w:cs="Times New Roman"/>
      <w:sz w:val="24"/>
      <w:szCs w:val="20"/>
    </w:rPr>
  </w:style>
  <w:style w:type="character" w:customStyle="1" w:styleId="BodyTextChar">
    <w:name w:val="Body Text Char"/>
    <w:basedOn w:val="DefaultParagraphFont"/>
    <w:link w:val="BodyText"/>
    <w:rsid w:val="00BE52CE"/>
    <w:rPr>
      <w:rFonts w:ascii="Times New Roman" w:eastAsia="Times New Roman" w:hAnsi="Times New Roman" w:cs="Times New Roman"/>
      <w:sz w:val="24"/>
      <w:szCs w:val="20"/>
    </w:rPr>
  </w:style>
  <w:style w:type="paragraph" w:styleId="BlockText">
    <w:name w:val="Block Text"/>
    <w:basedOn w:val="Normal"/>
    <w:rsid w:val="00BE52CE"/>
    <w:pPr>
      <w:ind w:left="1440" w:right="1440"/>
    </w:pPr>
  </w:style>
  <w:style w:type="paragraph" w:styleId="BalloonText">
    <w:name w:val="Balloon Text"/>
    <w:basedOn w:val="Normal"/>
    <w:link w:val="BalloonTextChar"/>
    <w:rsid w:val="00BE52CE"/>
    <w:rPr>
      <w:rFonts w:ascii="Tahoma" w:hAnsi="Tahoma" w:cs="Tahoma"/>
      <w:sz w:val="16"/>
      <w:szCs w:val="16"/>
    </w:rPr>
  </w:style>
  <w:style w:type="character" w:customStyle="1" w:styleId="BalloonTextChar">
    <w:name w:val="Balloon Text Char"/>
    <w:basedOn w:val="DefaultParagraphFont"/>
    <w:link w:val="BalloonText"/>
    <w:rsid w:val="00BE52CE"/>
    <w:rPr>
      <w:rFonts w:ascii="Tahoma" w:eastAsia="Times New Roman" w:hAnsi="Tahoma" w:cs="Tahoma"/>
      <w:sz w:val="16"/>
      <w:szCs w:val="16"/>
    </w:rPr>
  </w:style>
  <w:style w:type="paragraph" w:customStyle="1" w:styleId="InstructionalTextMainTitle">
    <w:name w:val="Instructional Text Main Title"/>
    <w:basedOn w:val="InstructionalText1"/>
    <w:next w:val="Title"/>
    <w:rsid w:val="00BE52CE"/>
    <w:pPr>
      <w:jc w:val="center"/>
    </w:pPr>
    <w:rPr>
      <w:szCs w:val="22"/>
    </w:rPr>
  </w:style>
  <w:style w:type="paragraph" w:customStyle="1" w:styleId="InstructionalTextTitle2">
    <w:name w:val="Instructional Text Title 2"/>
    <w:basedOn w:val="Title2"/>
    <w:next w:val="Title2"/>
    <w:rsid w:val="00BE52CE"/>
    <w:rPr>
      <w:rFonts w:ascii="Times New Roman" w:hAnsi="Times New Roman" w:cs="Times New Roman"/>
      <w:b w:val="0"/>
      <w:i/>
      <w:color w:val="0000FF"/>
      <w:sz w:val="24"/>
      <w:szCs w:val="22"/>
    </w:rPr>
  </w:style>
  <w:style w:type="paragraph" w:customStyle="1" w:styleId="NormalTableTextCentered">
    <w:name w:val="Normal Table Text Centered"/>
    <w:basedOn w:val="Normal"/>
    <w:link w:val="NormalTableTextCenteredChar"/>
    <w:uiPriority w:val="99"/>
    <w:rsid w:val="00BE52CE"/>
    <w:pPr>
      <w:jc w:val="center"/>
    </w:pPr>
    <w:rPr>
      <w:rFonts w:ascii="Garamond" w:hAnsi="Garamond"/>
    </w:rPr>
  </w:style>
  <w:style w:type="character" w:customStyle="1" w:styleId="NormalTableTextCenteredChar">
    <w:name w:val="Normal Table Text Centered Char"/>
    <w:basedOn w:val="DefaultParagraphFont"/>
    <w:link w:val="NormalTableTextCentered"/>
    <w:uiPriority w:val="99"/>
    <w:locked/>
    <w:rsid w:val="00BE52CE"/>
    <w:rPr>
      <w:rFonts w:ascii="Garamond" w:eastAsia="Times New Roman" w:hAnsi="Garamond" w:cs="Times New Roman"/>
      <w:sz w:val="24"/>
      <w:szCs w:val="24"/>
    </w:rPr>
  </w:style>
  <w:style w:type="paragraph" w:customStyle="1" w:styleId="StyleTABLEROW11ptBlack">
    <w:name w:val="Style TABLE ROW + 11 pt Black"/>
    <w:basedOn w:val="Normal"/>
    <w:rsid w:val="00BE52CE"/>
    <w:pPr>
      <w:keepLines/>
    </w:pPr>
    <w:rPr>
      <w:rFonts w:ascii="Arial" w:hAnsi="Arial"/>
      <w:color w:val="000000"/>
      <w:sz w:val="20"/>
    </w:rPr>
  </w:style>
  <w:style w:type="numbering" w:customStyle="1" w:styleId="NoList1">
    <w:name w:val="No List1"/>
    <w:next w:val="NoList"/>
    <w:uiPriority w:val="99"/>
    <w:semiHidden/>
    <w:unhideWhenUsed/>
    <w:rsid w:val="00BE52CE"/>
  </w:style>
  <w:style w:type="character" w:styleId="Emphasis">
    <w:name w:val="Emphasis"/>
    <w:basedOn w:val="DefaultParagraphFont"/>
    <w:uiPriority w:val="20"/>
    <w:qFormat/>
    <w:rsid w:val="00BE52CE"/>
    <w:rPr>
      <w:i/>
      <w:iCs/>
    </w:rPr>
  </w:style>
  <w:style w:type="paragraph" w:styleId="NormalWeb">
    <w:name w:val="Normal (Web)"/>
    <w:basedOn w:val="Normal"/>
    <w:uiPriority w:val="99"/>
    <w:rsid w:val="00BE52CE"/>
    <w:pPr>
      <w:keepLines/>
    </w:pPr>
  </w:style>
  <w:style w:type="paragraph" w:customStyle="1" w:styleId="StyleCaptionAfter0pt">
    <w:name w:val="Style Caption + After:  0 pt"/>
    <w:basedOn w:val="Caption"/>
    <w:rsid w:val="00BE52CE"/>
    <w:pPr>
      <w:keepNext w:val="0"/>
    </w:pPr>
    <w:rPr>
      <w:rFonts w:cs="Times New Roman"/>
    </w:rPr>
  </w:style>
  <w:style w:type="paragraph" w:customStyle="1" w:styleId="style2">
    <w:name w:val="style2"/>
    <w:basedOn w:val="Normal"/>
    <w:rsid w:val="00BE52CE"/>
    <w:pPr>
      <w:keepLines/>
      <w:shd w:val="clear" w:color="auto" w:fill="E0BA7F"/>
    </w:pPr>
    <w:rPr>
      <w:rFonts w:ascii="Arial" w:hAnsi="Arial"/>
      <w:sz w:val="16"/>
    </w:rPr>
  </w:style>
  <w:style w:type="paragraph" w:customStyle="1" w:styleId="TitlePageTitle">
    <w:name w:val="Title Page Title"/>
    <w:basedOn w:val="Normal"/>
    <w:next w:val="Normal"/>
    <w:rsid w:val="00BE52CE"/>
    <w:pPr>
      <w:keepLines/>
      <w:pBdr>
        <w:bottom w:val="single" w:sz="24" w:space="1" w:color="auto"/>
      </w:pBdr>
      <w:spacing w:before="3000" w:after="60"/>
      <w:jc w:val="right"/>
    </w:pPr>
    <w:rPr>
      <w:rFonts w:ascii="Helvetica" w:hAnsi="Helvetica"/>
      <w:b/>
      <w:sz w:val="48"/>
    </w:rPr>
  </w:style>
  <w:style w:type="paragraph" w:customStyle="1" w:styleId="GlossaryDefinition">
    <w:name w:val="Glossary Definition"/>
    <w:basedOn w:val="BodyText"/>
    <w:rsid w:val="00BE52CE"/>
    <w:pPr>
      <w:keepLines/>
      <w:ind w:left="720" w:hanging="360"/>
    </w:pPr>
    <w:rPr>
      <w:sz w:val="22"/>
    </w:rPr>
  </w:style>
  <w:style w:type="character" w:customStyle="1" w:styleId="Glossarytext">
    <w:name w:val="Glossary text"/>
    <w:basedOn w:val="DefaultParagraphFont"/>
    <w:rsid w:val="00BE52CE"/>
    <w:rPr>
      <w:rFonts w:ascii="Helvetica" w:hAnsi="Helvetica"/>
      <w:sz w:val="16"/>
    </w:rPr>
  </w:style>
  <w:style w:type="character" w:customStyle="1" w:styleId="GlossaryLabel">
    <w:name w:val="Glossary Label"/>
    <w:basedOn w:val="DefaultParagraphFont"/>
    <w:rsid w:val="00BE52CE"/>
    <w:rPr>
      <w:rFonts w:ascii="Times New Roman" w:hAnsi="Times New Roman"/>
      <w:b/>
      <w:sz w:val="22"/>
    </w:rPr>
  </w:style>
  <w:style w:type="character" w:customStyle="1" w:styleId="Expandingtext">
    <w:name w:val="Expanding text"/>
    <w:basedOn w:val="DefaultParagraphFont"/>
    <w:rsid w:val="00BE52CE"/>
  </w:style>
  <w:style w:type="character" w:customStyle="1" w:styleId="Glossaryterm">
    <w:name w:val="Glossary term"/>
    <w:basedOn w:val="DefaultParagraphFont"/>
    <w:rsid w:val="00BE52CE"/>
    <w:rPr>
      <w:rFonts w:ascii="Helvetica" w:hAnsi="Helvetica"/>
      <w:b/>
      <w:sz w:val="16"/>
    </w:rPr>
  </w:style>
  <w:style w:type="paragraph" w:styleId="CommentText">
    <w:name w:val="annotation text"/>
    <w:basedOn w:val="Normal"/>
    <w:link w:val="CommentTextChar"/>
    <w:uiPriority w:val="99"/>
    <w:rsid w:val="00BE52CE"/>
    <w:pPr>
      <w:keepLines/>
    </w:pPr>
    <w:rPr>
      <w:rFonts w:ascii="Arial" w:hAnsi="Arial"/>
      <w:sz w:val="20"/>
      <w:szCs w:val="20"/>
    </w:rPr>
  </w:style>
  <w:style w:type="character" w:customStyle="1" w:styleId="CommentTextChar">
    <w:name w:val="Comment Text Char"/>
    <w:basedOn w:val="DefaultParagraphFont"/>
    <w:link w:val="CommentText"/>
    <w:uiPriority w:val="99"/>
    <w:rsid w:val="00BE52CE"/>
    <w:rPr>
      <w:rFonts w:ascii="Arial" w:eastAsia="Times New Roman" w:hAnsi="Arial" w:cs="Times New Roman"/>
      <w:sz w:val="20"/>
      <w:szCs w:val="20"/>
    </w:rPr>
  </w:style>
  <w:style w:type="paragraph" w:customStyle="1" w:styleId="TITLEMAJOR">
    <w:name w:val="TITLE MAJOR"/>
    <w:basedOn w:val="Title"/>
    <w:rsid w:val="00BE52CE"/>
    <w:pPr>
      <w:keepLines/>
      <w:autoSpaceDE/>
      <w:autoSpaceDN/>
      <w:adjustRightInd/>
      <w:spacing w:after="0"/>
      <w:outlineLvl w:val="0"/>
    </w:pPr>
    <w:rPr>
      <w:b w:val="0"/>
      <w:caps/>
      <w:kern w:val="28"/>
      <w:sz w:val="48"/>
    </w:rPr>
  </w:style>
  <w:style w:type="paragraph" w:customStyle="1" w:styleId="titlepage">
    <w:name w:val="title page"/>
    <w:basedOn w:val="Normal"/>
    <w:rsid w:val="00BE52CE"/>
    <w:pPr>
      <w:keepLines/>
      <w:jc w:val="center"/>
    </w:pPr>
    <w:rPr>
      <w:rFonts w:ascii="Arial" w:hAnsi="Arial"/>
      <w:sz w:val="20"/>
    </w:rPr>
  </w:style>
  <w:style w:type="character" w:customStyle="1" w:styleId="TABLEHEADING0">
    <w:name w:val="TABLE HEADING"/>
    <w:basedOn w:val="DefaultParagraphFont"/>
    <w:rsid w:val="00BE52CE"/>
    <w:rPr>
      <w:rFonts w:ascii="Times New Roman Bold" w:hAnsi="Times New Roman Bold"/>
      <w:b/>
      <w:dstrike w:val="0"/>
      <w:sz w:val="20"/>
      <w:bdr w:val="none" w:sz="0" w:space="0" w:color="auto"/>
      <w:vertAlign w:val="baseline"/>
    </w:rPr>
  </w:style>
  <w:style w:type="paragraph" w:customStyle="1" w:styleId="TABLEROW">
    <w:name w:val="TABLE ROW"/>
    <w:basedOn w:val="Normal"/>
    <w:rsid w:val="00BE52CE"/>
    <w:pPr>
      <w:keepLines/>
    </w:pPr>
    <w:rPr>
      <w:rFonts w:ascii="Arial" w:hAnsi="Arial"/>
      <w:sz w:val="20"/>
    </w:rPr>
  </w:style>
  <w:style w:type="character" w:customStyle="1" w:styleId="Text-onlypopuphotspot">
    <w:name w:val="Text-only popup hotspot"/>
    <w:basedOn w:val="DefaultParagraphFont"/>
    <w:rsid w:val="00BE52CE"/>
  </w:style>
  <w:style w:type="paragraph" w:styleId="ListBullet">
    <w:name w:val="List Bullet"/>
    <w:aliases w:val="ListBull1"/>
    <w:basedOn w:val="BodyTextBullet1"/>
    <w:qFormat/>
    <w:rsid w:val="00BE52CE"/>
    <w:pPr>
      <w:numPr>
        <w:numId w:val="60"/>
      </w:numPr>
      <w:spacing w:before="120"/>
    </w:pPr>
  </w:style>
  <w:style w:type="paragraph" w:styleId="ListNumber">
    <w:name w:val="List Number"/>
    <w:basedOn w:val="Normal"/>
    <w:rsid w:val="00BE52CE"/>
    <w:pPr>
      <w:keepLines/>
      <w:numPr>
        <w:numId w:val="30"/>
      </w:numPr>
    </w:pPr>
  </w:style>
  <w:style w:type="paragraph" w:styleId="ListBullet2">
    <w:name w:val="List Bullet 2"/>
    <w:basedOn w:val="Normal"/>
    <w:rsid w:val="00BE52CE"/>
    <w:pPr>
      <w:keepLines/>
      <w:numPr>
        <w:numId w:val="11"/>
      </w:numPr>
    </w:pPr>
    <w:rPr>
      <w:rFonts w:ascii="Arial" w:hAnsi="Arial"/>
      <w:sz w:val="20"/>
    </w:rPr>
  </w:style>
  <w:style w:type="paragraph" w:styleId="ListBullet3">
    <w:name w:val="List Bullet 3"/>
    <w:basedOn w:val="Normal"/>
    <w:rsid w:val="00BE52CE"/>
    <w:pPr>
      <w:keepLines/>
      <w:numPr>
        <w:numId w:val="12"/>
      </w:numPr>
    </w:pPr>
    <w:rPr>
      <w:rFonts w:ascii="Arial" w:hAnsi="Arial"/>
      <w:sz w:val="20"/>
    </w:rPr>
  </w:style>
  <w:style w:type="paragraph" w:styleId="ListBullet5">
    <w:name w:val="List Bullet 5"/>
    <w:basedOn w:val="Normal"/>
    <w:rsid w:val="00BE52CE"/>
    <w:pPr>
      <w:keepLines/>
      <w:numPr>
        <w:numId w:val="13"/>
      </w:numPr>
    </w:pPr>
    <w:rPr>
      <w:rFonts w:ascii="Arial" w:hAnsi="Arial"/>
      <w:sz w:val="20"/>
    </w:rPr>
  </w:style>
  <w:style w:type="paragraph" w:styleId="ListNumber2">
    <w:name w:val="List Number 2"/>
    <w:basedOn w:val="Normal"/>
    <w:rsid w:val="00BE52CE"/>
    <w:pPr>
      <w:keepLines/>
      <w:numPr>
        <w:numId w:val="14"/>
      </w:numPr>
    </w:pPr>
    <w:rPr>
      <w:rFonts w:ascii="Arial" w:hAnsi="Arial"/>
      <w:sz w:val="20"/>
    </w:rPr>
  </w:style>
  <w:style w:type="paragraph" w:styleId="ListNumber3">
    <w:name w:val="List Number 3"/>
    <w:basedOn w:val="Normal"/>
    <w:rsid w:val="00BE52CE"/>
    <w:pPr>
      <w:keepLines/>
      <w:numPr>
        <w:numId w:val="15"/>
      </w:numPr>
    </w:pPr>
    <w:rPr>
      <w:rFonts w:ascii="Arial" w:hAnsi="Arial"/>
      <w:sz w:val="20"/>
    </w:rPr>
  </w:style>
  <w:style w:type="paragraph" w:styleId="ListNumber4">
    <w:name w:val="List Number 4"/>
    <w:basedOn w:val="Normal"/>
    <w:rsid w:val="00BE52CE"/>
    <w:pPr>
      <w:keepLines/>
      <w:tabs>
        <w:tab w:val="num" w:pos="1440"/>
      </w:tabs>
      <w:ind w:left="1440" w:hanging="360"/>
    </w:pPr>
    <w:rPr>
      <w:rFonts w:ascii="Arial" w:hAnsi="Arial"/>
      <w:sz w:val="20"/>
    </w:rPr>
  </w:style>
  <w:style w:type="paragraph" w:styleId="ListNumber5">
    <w:name w:val="List Number 5"/>
    <w:basedOn w:val="Normal"/>
    <w:rsid w:val="00BE52CE"/>
    <w:pPr>
      <w:keepLines/>
      <w:numPr>
        <w:numId w:val="16"/>
      </w:numPr>
    </w:pPr>
    <w:rPr>
      <w:rFonts w:ascii="Arial" w:hAnsi="Arial"/>
      <w:sz w:val="20"/>
    </w:rPr>
  </w:style>
  <w:style w:type="paragraph" w:customStyle="1" w:styleId="Bullet">
    <w:name w:val="Bullet"/>
    <w:basedOn w:val="Normal"/>
    <w:rsid w:val="00BE52CE"/>
    <w:pPr>
      <w:keepLines/>
      <w:numPr>
        <w:numId w:val="28"/>
      </w:numPr>
    </w:pPr>
  </w:style>
  <w:style w:type="paragraph" w:customStyle="1" w:styleId="Drop-downtext">
    <w:name w:val="Drop-down text"/>
    <w:basedOn w:val="Normal"/>
    <w:next w:val="Normal"/>
    <w:rsid w:val="00BE52CE"/>
    <w:pPr>
      <w:keepLines/>
    </w:pPr>
    <w:rPr>
      <w:rFonts w:ascii="Arial" w:hAnsi="Arial"/>
      <w:i/>
      <w:sz w:val="20"/>
    </w:rPr>
  </w:style>
  <w:style w:type="paragraph" w:customStyle="1" w:styleId="Figure">
    <w:name w:val="Figure"/>
    <w:basedOn w:val="Normal"/>
    <w:next w:val="Caption"/>
    <w:qFormat/>
    <w:rsid w:val="00BE52CE"/>
    <w:pPr>
      <w:keepNext/>
      <w:keepLines/>
    </w:pPr>
    <w:rPr>
      <w:rFonts w:ascii="Arial" w:hAnsi="Arial"/>
      <w:sz w:val="20"/>
    </w:rPr>
  </w:style>
  <w:style w:type="paragraph" w:customStyle="1" w:styleId="Numbers">
    <w:name w:val="Numbers"/>
    <w:basedOn w:val="Normal"/>
    <w:rsid w:val="00BE52CE"/>
    <w:pPr>
      <w:keepLines/>
      <w:numPr>
        <w:numId w:val="34"/>
      </w:numPr>
    </w:pPr>
  </w:style>
  <w:style w:type="paragraph" w:customStyle="1" w:styleId="Warning">
    <w:name w:val="Warning"/>
    <w:basedOn w:val="Normal"/>
    <w:rsid w:val="00BE52CE"/>
    <w:pPr>
      <w:keepLines/>
      <w:pBdr>
        <w:top w:val="wave" w:sz="6" w:space="5" w:color="auto"/>
        <w:left w:val="wave" w:sz="6" w:space="5" w:color="auto"/>
        <w:bottom w:val="wave" w:sz="6" w:space="5" w:color="auto"/>
        <w:right w:val="wave" w:sz="6" w:space="5" w:color="auto"/>
      </w:pBdr>
    </w:pPr>
    <w:rPr>
      <w:rFonts w:ascii="Arial" w:hAnsi="Arial"/>
      <w:sz w:val="20"/>
    </w:rPr>
  </w:style>
  <w:style w:type="paragraph" w:customStyle="1" w:styleId="BulletIndent">
    <w:name w:val="Bullet+Indent"/>
    <w:basedOn w:val="Bullet"/>
    <w:rsid w:val="00BE52CE"/>
    <w:pPr>
      <w:numPr>
        <w:numId w:val="10"/>
      </w:numPr>
      <w:tabs>
        <w:tab w:val="clear" w:pos="1152"/>
        <w:tab w:val="left" w:pos="1080"/>
      </w:tabs>
      <w:ind w:left="1080" w:hanging="360"/>
    </w:pPr>
  </w:style>
  <w:style w:type="paragraph" w:styleId="BodyTextIndent3">
    <w:name w:val="Body Text Indent 3"/>
    <w:basedOn w:val="Normal"/>
    <w:link w:val="BodyTextIndent3Char"/>
    <w:rsid w:val="00BE52CE"/>
    <w:pPr>
      <w:keepLines/>
      <w:ind w:left="360"/>
    </w:pPr>
    <w:rPr>
      <w:rFonts w:ascii="Arial" w:hAnsi="Arial"/>
      <w:sz w:val="20"/>
      <w:szCs w:val="16"/>
    </w:rPr>
  </w:style>
  <w:style w:type="character" w:customStyle="1" w:styleId="BodyTextIndent3Char">
    <w:name w:val="Body Text Indent 3 Char"/>
    <w:basedOn w:val="DefaultParagraphFont"/>
    <w:link w:val="BodyTextIndent3"/>
    <w:rsid w:val="00BE52CE"/>
    <w:rPr>
      <w:rFonts w:ascii="Arial" w:eastAsia="Times New Roman" w:hAnsi="Arial" w:cs="Times New Roman"/>
      <w:sz w:val="20"/>
      <w:szCs w:val="16"/>
    </w:rPr>
  </w:style>
  <w:style w:type="paragraph" w:styleId="BodyText2">
    <w:name w:val="Body Text 2"/>
    <w:aliases w:val="Proc Text"/>
    <w:next w:val="NumberedList"/>
    <w:link w:val="BodyText2Char"/>
    <w:qFormat/>
    <w:rsid w:val="00BE52CE"/>
    <w:pPr>
      <w:keepLines/>
      <w:spacing w:before="240" w:after="120" w:line="240" w:lineRule="auto"/>
    </w:pPr>
    <w:rPr>
      <w:rFonts w:ascii="Times New Roman" w:eastAsia="Times New Roman" w:hAnsi="Times New Roman" w:cs="Times New Roman"/>
      <w:sz w:val="24"/>
      <w:szCs w:val="24"/>
    </w:rPr>
  </w:style>
  <w:style w:type="character" w:customStyle="1" w:styleId="BodyText2Char">
    <w:name w:val="Body Text 2 Char"/>
    <w:aliases w:val="Proc Text Char"/>
    <w:basedOn w:val="DefaultParagraphFont"/>
    <w:link w:val="BodyText2"/>
    <w:rsid w:val="00BE52CE"/>
    <w:rPr>
      <w:rFonts w:ascii="Times New Roman" w:eastAsia="Times New Roman" w:hAnsi="Times New Roman" w:cs="Times New Roman"/>
      <w:sz w:val="24"/>
      <w:szCs w:val="24"/>
    </w:rPr>
  </w:style>
  <w:style w:type="paragraph" w:styleId="BodyText3">
    <w:name w:val="Body Text 3"/>
    <w:basedOn w:val="Normal"/>
    <w:link w:val="BodyText3Char"/>
    <w:rsid w:val="00BE52CE"/>
    <w:pPr>
      <w:keepLines/>
      <w:ind w:left="1620"/>
    </w:pPr>
  </w:style>
  <w:style w:type="character" w:customStyle="1" w:styleId="BodyText3Char">
    <w:name w:val="Body Text 3 Char"/>
    <w:basedOn w:val="DefaultParagraphFont"/>
    <w:link w:val="BodyText3"/>
    <w:rsid w:val="00BE52CE"/>
    <w:rPr>
      <w:rFonts w:ascii="Times New Roman" w:eastAsia="Times New Roman" w:hAnsi="Times New Roman" w:cs="Times New Roman"/>
      <w:sz w:val="24"/>
      <w:szCs w:val="24"/>
    </w:rPr>
  </w:style>
  <w:style w:type="paragraph" w:styleId="BodyTextFirstIndent">
    <w:name w:val="Body Text First Indent"/>
    <w:basedOn w:val="BodyText"/>
    <w:link w:val="BodyTextFirstIndentChar"/>
    <w:rsid w:val="00BE52CE"/>
    <w:pPr>
      <w:keepLines/>
      <w:spacing w:before="0"/>
      <w:ind w:firstLine="210"/>
    </w:pPr>
    <w:rPr>
      <w:rFonts w:ascii="Arial" w:hAnsi="Arial"/>
      <w:sz w:val="20"/>
      <w:szCs w:val="24"/>
    </w:rPr>
  </w:style>
  <w:style w:type="character" w:customStyle="1" w:styleId="BodyTextFirstIndentChar">
    <w:name w:val="Body Text First Indent Char"/>
    <w:basedOn w:val="BodyTextChar"/>
    <w:link w:val="BodyTextFirstIndent"/>
    <w:rsid w:val="00BE52CE"/>
    <w:rPr>
      <w:rFonts w:ascii="Arial" w:eastAsia="Times New Roman" w:hAnsi="Arial" w:cs="Times New Roman"/>
      <w:sz w:val="20"/>
      <w:szCs w:val="24"/>
    </w:rPr>
  </w:style>
  <w:style w:type="paragraph" w:styleId="BodyTextIndent">
    <w:name w:val="Body Text Indent"/>
    <w:basedOn w:val="Normal"/>
    <w:link w:val="BodyTextIndentChar"/>
    <w:rsid w:val="00BE52CE"/>
    <w:pPr>
      <w:keepLines/>
      <w:ind w:left="360"/>
    </w:pPr>
    <w:rPr>
      <w:rFonts w:ascii="Arial" w:hAnsi="Arial"/>
      <w:sz w:val="20"/>
    </w:rPr>
  </w:style>
  <w:style w:type="character" w:customStyle="1" w:styleId="BodyTextIndentChar">
    <w:name w:val="Body Text Indent Char"/>
    <w:basedOn w:val="DefaultParagraphFont"/>
    <w:link w:val="BodyTextIndent"/>
    <w:rsid w:val="00BE52CE"/>
    <w:rPr>
      <w:rFonts w:ascii="Arial" w:eastAsia="Times New Roman" w:hAnsi="Arial" w:cs="Times New Roman"/>
      <w:sz w:val="20"/>
      <w:szCs w:val="24"/>
    </w:rPr>
  </w:style>
  <w:style w:type="paragraph" w:styleId="BodyTextFirstIndent2">
    <w:name w:val="Body Text First Indent 2"/>
    <w:basedOn w:val="BodyTextIndent"/>
    <w:link w:val="BodyTextFirstIndent2Char"/>
    <w:rsid w:val="00BE52CE"/>
    <w:pPr>
      <w:ind w:left="630"/>
    </w:pPr>
    <w:rPr>
      <w:rFonts w:ascii="Times New Roman" w:hAnsi="Times New Roman"/>
      <w:sz w:val="24"/>
    </w:rPr>
  </w:style>
  <w:style w:type="character" w:customStyle="1" w:styleId="BodyTextFirstIndent2Char">
    <w:name w:val="Body Text First Indent 2 Char"/>
    <w:basedOn w:val="BodyTextIndentChar"/>
    <w:link w:val="BodyTextFirstIndent2"/>
    <w:rsid w:val="00BE52CE"/>
    <w:rPr>
      <w:rFonts w:ascii="Times New Roman" w:eastAsia="Times New Roman" w:hAnsi="Times New Roman" w:cs="Times New Roman"/>
      <w:sz w:val="24"/>
      <w:szCs w:val="24"/>
    </w:rPr>
  </w:style>
  <w:style w:type="paragraph" w:styleId="BodyTextIndent2">
    <w:name w:val="Body Text Indent 2"/>
    <w:basedOn w:val="Normal"/>
    <w:link w:val="BodyTextIndent2Char"/>
    <w:rsid w:val="00BE52CE"/>
    <w:pPr>
      <w:keepLines/>
      <w:spacing w:line="480" w:lineRule="auto"/>
      <w:ind w:left="360"/>
    </w:pPr>
    <w:rPr>
      <w:rFonts w:ascii="Arial" w:hAnsi="Arial"/>
      <w:sz w:val="20"/>
    </w:rPr>
  </w:style>
  <w:style w:type="character" w:customStyle="1" w:styleId="BodyTextIndent2Char">
    <w:name w:val="Body Text Indent 2 Char"/>
    <w:basedOn w:val="DefaultParagraphFont"/>
    <w:link w:val="BodyTextIndent2"/>
    <w:rsid w:val="00BE52CE"/>
    <w:rPr>
      <w:rFonts w:ascii="Arial" w:eastAsia="Times New Roman" w:hAnsi="Arial" w:cs="Times New Roman"/>
      <w:sz w:val="20"/>
      <w:szCs w:val="24"/>
    </w:rPr>
  </w:style>
  <w:style w:type="paragraph" w:styleId="Closing">
    <w:name w:val="Closing"/>
    <w:basedOn w:val="Normal"/>
    <w:link w:val="ClosingChar"/>
    <w:rsid w:val="00BE52CE"/>
    <w:pPr>
      <w:keepLines/>
      <w:ind w:left="4320"/>
    </w:pPr>
    <w:rPr>
      <w:rFonts w:ascii="Arial" w:hAnsi="Arial"/>
      <w:sz w:val="20"/>
    </w:rPr>
  </w:style>
  <w:style w:type="character" w:customStyle="1" w:styleId="ClosingChar">
    <w:name w:val="Closing Char"/>
    <w:basedOn w:val="DefaultParagraphFont"/>
    <w:link w:val="Closing"/>
    <w:rsid w:val="00BE52CE"/>
    <w:rPr>
      <w:rFonts w:ascii="Arial" w:eastAsia="Times New Roman" w:hAnsi="Arial" w:cs="Times New Roman"/>
      <w:sz w:val="20"/>
      <w:szCs w:val="24"/>
    </w:rPr>
  </w:style>
  <w:style w:type="character" w:styleId="CommentReference">
    <w:name w:val="annotation reference"/>
    <w:basedOn w:val="DefaultParagraphFont"/>
    <w:rsid w:val="00BE52CE"/>
    <w:rPr>
      <w:sz w:val="16"/>
      <w:szCs w:val="16"/>
    </w:rPr>
  </w:style>
  <w:style w:type="paragraph" w:styleId="Date">
    <w:name w:val="Date"/>
    <w:basedOn w:val="Normal"/>
    <w:next w:val="Normal"/>
    <w:link w:val="DateChar"/>
    <w:rsid w:val="00BE52CE"/>
    <w:pPr>
      <w:keepLines/>
    </w:pPr>
    <w:rPr>
      <w:rFonts w:ascii="Arial" w:hAnsi="Arial"/>
      <w:sz w:val="20"/>
    </w:rPr>
  </w:style>
  <w:style w:type="character" w:customStyle="1" w:styleId="DateChar">
    <w:name w:val="Date Char"/>
    <w:basedOn w:val="DefaultParagraphFont"/>
    <w:link w:val="Date"/>
    <w:rsid w:val="00BE52CE"/>
    <w:rPr>
      <w:rFonts w:ascii="Arial" w:eastAsia="Times New Roman" w:hAnsi="Arial" w:cs="Times New Roman"/>
      <w:sz w:val="20"/>
      <w:szCs w:val="24"/>
    </w:rPr>
  </w:style>
  <w:style w:type="paragraph" w:styleId="DocumentMap">
    <w:name w:val="Document Map"/>
    <w:basedOn w:val="Normal"/>
    <w:link w:val="DocumentMapChar"/>
    <w:rsid w:val="00BE52CE"/>
    <w:pPr>
      <w:keepLines/>
      <w:shd w:val="clear" w:color="auto" w:fill="000080"/>
    </w:pPr>
    <w:rPr>
      <w:rFonts w:ascii="Tahoma" w:hAnsi="Tahoma" w:cs="Tahoma"/>
      <w:sz w:val="20"/>
    </w:rPr>
  </w:style>
  <w:style w:type="character" w:customStyle="1" w:styleId="DocumentMapChar">
    <w:name w:val="Document Map Char"/>
    <w:basedOn w:val="DefaultParagraphFont"/>
    <w:link w:val="DocumentMap"/>
    <w:rsid w:val="00BE52CE"/>
    <w:rPr>
      <w:rFonts w:ascii="Tahoma" w:eastAsia="Times New Roman" w:hAnsi="Tahoma" w:cs="Tahoma"/>
      <w:sz w:val="20"/>
      <w:szCs w:val="24"/>
      <w:shd w:val="clear" w:color="auto" w:fill="000080"/>
    </w:rPr>
  </w:style>
  <w:style w:type="paragraph" w:styleId="E-mailSignature">
    <w:name w:val="E-mail Signature"/>
    <w:basedOn w:val="Normal"/>
    <w:link w:val="E-mailSignatureChar"/>
    <w:rsid w:val="00BE52CE"/>
    <w:pPr>
      <w:keepLines/>
    </w:pPr>
    <w:rPr>
      <w:rFonts w:ascii="Arial" w:hAnsi="Arial"/>
      <w:sz w:val="20"/>
    </w:rPr>
  </w:style>
  <w:style w:type="character" w:customStyle="1" w:styleId="E-mailSignatureChar">
    <w:name w:val="E-mail Signature Char"/>
    <w:basedOn w:val="DefaultParagraphFont"/>
    <w:link w:val="E-mailSignature"/>
    <w:rsid w:val="00BE52CE"/>
    <w:rPr>
      <w:rFonts w:ascii="Arial" w:eastAsia="Times New Roman" w:hAnsi="Arial" w:cs="Times New Roman"/>
      <w:sz w:val="20"/>
      <w:szCs w:val="24"/>
    </w:rPr>
  </w:style>
  <w:style w:type="character" w:styleId="EndnoteReference">
    <w:name w:val="endnote reference"/>
    <w:basedOn w:val="DefaultParagraphFont"/>
    <w:rsid w:val="00BE52CE"/>
    <w:rPr>
      <w:vertAlign w:val="superscript"/>
    </w:rPr>
  </w:style>
  <w:style w:type="paragraph" w:styleId="EndnoteText">
    <w:name w:val="endnote text"/>
    <w:basedOn w:val="Normal"/>
    <w:link w:val="EndnoteTextChar"/>
    <w:rsid w:val="00BE52CE"/>
    <w:pPr>
      <w:keepLines/>
    </w:pPr>
    <w:rPr>
      <w:rFonts w:ascii="Arial" w:hAnsi="Arial"/>
      <w:sz w:val="20"/>
      <w:szCs w:val="20"/>
    </w:rPr>
  </w:style>
  <w:style w:type="character" w:customStyle="1" w:styleId="EndnoteTextChar">
    <w:name w:val="Endnote Text Char"/>
    <w:basedOn w:val="DefaultParagraphFont"/>
    <w:link w:val="EndnoteText"/>
    <w:rsid w:val="00BE52CE"/>
    <w:rPr>
      <w:rFonts w:ascii="Arial" w:eastAsia="Times New Roman" w:hAnsi="Arial" w:cs="Times New Roman"/>
      <w:sz w:val="20"/>
      <w:szCs w:val="20"/>
    </w:rPr>
  </w:style>
  <w:style w:type="paragraph" w:styleId="EnvelopeAddress">
    <w:name w:val="envelope address"/>
    <w:basedOn w:val="Normal"/>
    <w:rsid w:val="00BE52CE"/>
    <w:pPr>
      <w:keepLines/>
      <w:framePr w:w="7920" w:h="1980" w:hRule="exact" w:hSpace="180" w:wrap="auto" w:hAnchor="page" w:xAlign="center" w:yAlign="bottom"/>
      <w:ind w:left="2880"/>
    </w:pPr>
    <w:rPr>
      <w:rFonts w:ascii="Arial" w:hAnsi="Arial" w:cs="Arial"/>
    </w:rPr>
  </w:style>
  <w:style w:type="paragraph" w:styleId="EnvelopeReturn">
    <w:name w:val="envelope return"/>
    <w:basedOn w:val="Normal"/>
    <w:rsid w:val="00BE52CE"/>
    <w:pPr>
      <w:keepLines/>
    </w:pPr>
    <w:rPr>
      <w:rFonts w:ascii="Arial" w:hAnsi="Arial" w:cs="Arial"/>
      <w:sz w:val="20"/>
      <w:szCs w:val="20"/>
    </w:rPr>
  </w:style>
  <w:style w:type="character" w:customStyle="1" w:styleId="Expandinghotspot">
    <w:name w:val="Expanding hotspot"/>
    <w:basedOn w:val="DefaultParagraphFont"/>
    <w:rsid w:val="00BE52CE"/>
    <w:rPr>
      <w:rFonts w:ascii="Helvetica" w:hAnsi="Helvetica"/>
      <w:b w:val="0"/>
      <w:i w:val="0"/>
      <w:sz w:val="20"/>
      <w:u w:val="single"/>
    </w:rPr>
  </w:style>
  <w:style w:type="character" w:styleId="FootnoteReference">
    <w:name w:val="footnote reference"/>
    <w:basedOn w:val="DefaultParagraphFont"/>
    <w:rsid w:val="00BE52CE"/>
    <w:rPr>
      <w:vertAlign w:val="superscript"/>
    </w:rPr>
  </w:style>
  <w:style w:type="paragraph" w:styleId="FootnoteText">
    <w:name w:val="footnote text"/>
    <w:basedOn w:val="Normal"/>
    <w:link w:val="FootnoteTextChar"/>
    <w:rsid w:val="00BE52CE"/>
    <w:pPr>
      <w:keepLines/>
    </w:pPr>
    <w:rPr>
      <w:rFonts w:ascii="Arial" w:hAnsi="Arial"/>
      <w:sz w:val="20"/>
      <w:szCs w:val="20"/>
    </w:rPr>
  </w:style>
  <w:style w:type="character" w:customStyle="1" w:styleId="FootnoteTextChar">
    <w:name w:val="Footnote Text Char"/>
    <w:basedOn w:val="DefaultParagraphFont"/>
    <w:link w:val="FootnoteText"/>
    <w:rsid w:val="00BE52CE"/>
    <w:rPr>
      <w:rFonts w:ascii="Arial" w:eastAsia="Times New Roman" w:hAnsi="Arial" w:cs="Times New Roman"/>
      <w:sz w:val="20"/>
      <w:szCs w:val="20"/>
    </w:rPr>
  </w:style>
  <w:style w:type="paragraph" w:customStyle="1" w:styleId="Image">
    <w:name w:val="Image"/>
    <w:basedOn w:val="Normal"/>
    <w:next w:val="Caption"/>
    <w:rsid w:val="00BE52CE"/>
    <w:pPr>
      <w:keepLines/>
      <w:jc w:val="center"/>
    </w:pPr>
    <w:rPr>
      <w:rFonts w:ascii="Arial" w:hAnsi="Arial"/>
      <w:sz w:val="20"/>
    </w:rPr>
  </w:style>
  <w:style w:type="paragraph" w:customStyle="1" w:styleId="ImageCaption">
    <w:name w:val="ImageCaption"/>
    <w:basedOn w:val="Normal"/>
    <w:rsid w:val="00BE52CE"/>
    <w:pPr>
      <w:keepLines/>
      <w:jc w:val="center"/>
    </w:pPr>
    <w:rPr>
      <w:rFonts w:ascii="Arial" w:hAnsi="Arial"/>
      <w:b/>
      <w:sz w:val="20"/>
    </w:rPr>
  </w:style>
  <w:style w:type="paragraph" w:customStyle="1" w:styleId="Note">
    <w:name w:val="Note"/>
    <w:basedOn w:val="Normal"/>
    <w:next w:val="Normal"/>
    <w:rsid w:val="00BE52CE"/>
    <w:pPr>
      <w:keepLines/>
      <w:shd w:val="pct10" w:color="auto" w:fill="auto"/>
      <w:ind w:left="1354" w:right="720" w:hanging="634"/>
    </w:pPr>
  </w:style>
  <w:style w:type="paragraph" w:customStyle="1" w:styleId="Tip">
    <w:name w:val="Tip"/>
    <w:basedOn w:val="Note"/>
    <w:rsid w:val="00BE52CE"/>
    <w:pPr>
      <w:pBdr>
        <w:top w:val="single" w:sz="2" w:space="1" w:color="C0C0C0"/>
        <w:left w:val="single" w:sz="2" w:space="4" w:color="C0C0C0"/>
        <w:bottom w:val="single" w:sz="2" w:space="1" w:color="C0C0C0"/>
        <w:right w:val="single" w:sz="2" w:space="4" w:color="C0C0C0"/>
      </w:pBdr>
      <w:shd w:val="clear" w:color="auto" w:fill="FFFFFF"/>
      <w:ind w:left="1008" w:hanging="432"/>
    </w:pPr>
  </w:style>
  <w:style w:type="character" w:styleId="HTMLAcronym">
    <w:name w:val="HTML Acronym"/>
    <w:basedOn w:val="DefaultParagraphFont"/>
    <w:rsid w:val="00BE52CE"/>
  </w:style>
  <w:style w:type="paragraph" w:styleId="HTMLAddress">
    <w:name w:val="HTML Address"/>
    <w:basedOn w:val="Normal"/>
    <w:link w:val="HTMLAddressChar"/>
    <w:uiPriority w:val="99"/>
    <w:rsid w:val="00BE52CE"/>
    <w:pPr>
      <w:keepLines/>
    </w:pPr>
    <w:rPr>
      <w:rFonts w:ascii="Arial" w:hAnsi="Arial"/>
      <w:i/>
      <w:iCs/>
      <w:sz w:val="20"/>
    </w:rPr>
  </w:style>
  <w:style w:type="character" w:customStyle="1" w:styleId="HTMLAddressChar">
    <w:name w:val="HTML Address Char"/>
    <w:basedOn w:val="DefaultParagraphFont"/>
    <w:link w:val="HTMLAddress"/>
    <w:uiPriority w:val="99"/>
    <w:rsid w:val="00BE52CE"/>
    <w:rPr>
      <w:rFonts w:ascii="Arial" w:eastAsia="Times New Roman" w:hAnsi="Arial" w:cs="Times New Roman"/>
      <w:i/>
      <w:iCs/>
      <w:sz w:val="20"/>
      <w:szCs w:val="24"/>
    </w:rPr>
  </w:style>
  <w:style w:type="character" w:styleId="HTMLCite">
    <w:name w:val="HTML Cite"/>
    <w:basedOn w:val="DefaultParagraphFont"/>
    <w:rsid w:val="00BE52CE"/>
    <w:rPr>
      <w:i/>
      <w:iCs/>
    </w:rPr>
  </w:style>
  <w:style w:type="character" w:styleId="HTMLCode">
    <w:name w:val="HTML Code"/>
    <w:basedOn w:val="DefaultParagraphFont"/>
    <w:rsid w:val="00BE52CE"/>
    <w:rPr>
      <w:rFonts w:ascii="Times" w:hAnsi="Times"/>
      <w:sz w:val="16"/>
      <w:szCs w:val="20"/>
    </w:rPr>
  </w:style>
  <w:style w:type="character" w:styleId="HTMLDefinition">
    <w:name w:val="HTML Definition"/>
    <w:basedOn w:val="DefaultParagraphFont"/>
    <w:rsid w:val="00BE52CE"/>
    <w:rPr>
      <w:i/>
      <w:iCs/>
    </w:rPr>
  </w:style>
  <w:style w:type="character" w:styleId="HTMLKeyboard">
    <w:name w:val="HTML Keyboard"/>
    <w:basedOn w:val="DefaultParagraphFont"/>
    <w:rsid w:val="00BE52CE"/>
    <w:rPr>
      <w:rFonts w:ascii="Courier New" w:hAnsi="Courier New"/>
      <w:sz w:val="20"/>
      <w:szCs w:val="20"/>
    </w:rPr>
  </w:style>
  <w:style w:type="paragraph" w:styleId="HTMLPreformatted">
    <w:name w:val="HTML Preformatted"/>
    <w:basedOn w:val="Normal"/>
    <w:link w:val="HTMLPreformattedChar"/>
    <w:rsid w:val="00BE52CE"/>
    <w:pPr>
      <w:keepLines/>
    </w:pPr>
    <w:rPr>
      <w:rFonts w:ascii="Courier New" w:hAnsi="Courier New" w:cs="Courier New"/>
      <w:sz w:val="20"/>
      <w:szCs w:val="20"/>
    </w:rPr>
  </w:style>
  <w:style w:type="character" w:customStyle="1" w:styleId="HTMLPreformattedChar">
    <w:name w:val="HTML Preformatted Char"/>
    <w:basedOn w:val="DefaultParagraphFont"/>
    <w:link w:val="HTMLPreformatted"/>
    <w:rsid w:val="00BE52CE"/>
    <w:rPr>
      <w:rFonts w:ascii="Courier New" w:eastAsia="Times New Roman" w:hAnsi="Courier New" w:cs="Courier New"/>
      <w:sz w:val="20"/>
      <w:szCs w:val="20"/>
    </w:rPr>
  </w:style>
  <w:style w:type="character" w:styleId="HTMLSample">
    <w:name w:val="HTML Sample"/>
    <w:basedOn w:val="DefaultParagraphFont"/>
    <w:rsid w:val="00BE52CE"/>
    <w:rPr>
      <w:rFonts w:ascii="Courier New" w:hAnsi="Courier New"/>
    </w:rPr>
  </w:style>
  <w:style w:type="character" w:styleId="HTMLTypewriter">
    <w:name w:val="HTML Typewriter"/>
    <w:basedOn w:val="DefaultParagraphFont"/>
    <w:rsid w:val="00BE52CE"/>
    <w:rPr>
      <w:rFonts w:ascii="Courier New" w:hAnsi="Courier New"/>
      <w:sz w:val="20"/>
      <w:szCs w:val="20"/>
    </w:rPr>
  </w:style>
  <w:style w:type="character" w:styleId="HTMLVariable">
    <w:name w:val="HTML Variable"/>
    <w:basedOn w:val="DefaultParagraphFont"/>
    <w:rsid w:val="00BE52CE"/>
    <w:rPr>
      <w:i/>
      <w:iCs/>
    </w:rPr>
  </w:style>
  <w:style w:type="paragraph" w:styleId="Index1">
    <w:name w:val="index 1"/>
    <w:basedOn w:val="BodyText"/>
    <w:next w:val="Normal"/>
    <w:uiPriority w:val="99"/>
    <w:rsid w:val="00BE52CE"/>
    <w:pPr>
      <w:keepLines/>
      <w:widowControl w:val="0"/>
      <w:spacing w:before="80"/>
      <w:ind w:left="202" w:hanging="202"/>
    </w:pPr>
    <w:rPr>
      <w:rFonts w:ascii="Helvetica" w:hAnsi="Helvetica"/>
      <w:i/>
      <w:sz w:val="20"/>
    </w:rPr>
  </w:style>
  <w:style w:type="paragraph" w:styleId="Index2">
    <w:name w:val="index 2"/>
    <w:basedOn w:val="Index1"/>
    <w:next w:val="Normal"/>
    <w:uiPriority w:val="99"/>
    <w:rsid w:val="00BE52CE"/>
    <w:pPr>
      <w:spacing w:before="0"/>
      <w:ind w:firstLine="0"/>
    </w:pPr>
  </w:style>
  <w:style w:type="paragraph" w:styleId="Index3">
    <w:name w:val="index 3"/>
    <w:basedOn w:val="Index2"/>
    <w:next w:val="Normal"/>
    <w:uiPriority w:val="99"/>
    <w:rsid w:val="00BE52CE"/>
    <w:pPr>
      <w:ind w:left="403"/>
    </w:pPr>
  </w:style>
  <w:style w:type="paragraph" w:styleId="Index4">
    <w:name w:val="index 4"/>
    <w:basedOn w:val="Index3"/>
    <w:next w:val="Normal"/>
    <w:uiPriority w:val="99"/>
    <w:rsid w:val="00BE52CE"/>
    <w:pPr>
      <w:ind w:left="605"/>
    </w:pPr>
  </w:style>
  <w:style w:type="paragraph" w:styleId="Index5">
    <w:name w:val="index 5"/>
    <w:basedOn w:val="Index4"/>
    <w:next w:val="Normal"/>
    <w:rsid w:val="00BE52CE"/>
    <w:pPr>
      <w:ind w:left="806"/>
    </w:pPr>
  </w:style>
  <w:style w:type="paragraph" w:styleId="Index6">
    <w:name w:val="index 6"/>
    <w:basedOn w:val="Index5"/>
    <w:next w:val="Normal"/>
    <w:rsid w:val="00BE52CE"/>
    <w:pPr>
      <w:ind w:left="1008"/>
    </w:pPr>
  </w:style>
  <w:style w:type="paragraph" w:styleId="Index7">
    <w:name w:val="index 7"/>
    <w:basedOn w:val="Index6"/>
    <w:next w:val="Normal"/>
    <w:rsid w:val="00BE52CE"/>
    <w:pPr>
      <w:ind w:left="1210"/>
    </w:pPr>
  </w:style>
  <w:style w:type="paragraph" w:styleId="Index8">
    <w:name w:val="index 8"/>
    <w:basedOn w:val="Index7"/>
    <w:next w:val="Normal"/>
    <w:rsid w:val="00BE52CE"/>
    <w:pPr>
      <w:ind w:left="1411"/>
    </w:pPr>
  </w:style>
  <w:style w:type="paragraph" w:styleId="Index9">
    <w:name w:val="index 9"/>
    <w:basedOn w:val="Index8"/>
    <w:next w:val="Normal"/>
    <w:rsid w:val="00BE52CE"/>
    <w:pPr>
      <w:ind w:left="1613"/>
    </w:pPr>
  </w:style>
  <w:style w:type="paragraph" w:styleId="IndexHeading">
    <w:name w:val="index heading"/>
    <w:basedOn w:val="Normal"/>
    <w:next w:val="Index1"/>
    <w:rsid w:val="00BE52CE"/>
    <w:pPr>
      <w:keepNext/>
      <w:keepLines/>
    </w:pPr>
    <w:rPr>
      <w:rFonts w:ascii="Arial" w:hAnsi="Arial" w:cs="Arial"/>
      <w:b/>
      <w:bCs/>
    </w:rPr>
  </w:style>
  <w:style w:type="paragraph" w:styleId="List">
    <w:name w:val="List"/>
    <w:basedOn w:val="Normal"/>
    <w:rsid w:val="00BE52CE"/>
    <w:pPr>
      <w:keepLines/>
      <w:ind w:left="360" w:hanging="360"/>
    </w:pPr>
    <w:rPr>
      <w:rFonts w:ascii="Arial" w:hAnsi="Arial"/>
      <w:sz w:val="20"/>
    </w:rPr>
  </w:style>
  <w:style w:type="paragraph" w:styleId="List2">
    <w:name w:val="List 2"/>
    <w:basedOn w:val="Normal"/>
    <w:rsid w:val="00BE52CE"/>
    <w:pPr>
      <w:keepLines/>
      <w:ind w:left="720" w:hanging="360"/>
    </w:pPr>
    <w:rPr>
      <w:rFonts w:ascii="Arial" w:hAnsi="Arial"/>
      <w:sz w:val="20"/>
    </w:rPr>
  </w:style>
  <w:style w:type="paragraph" w:styleId="List3">
    <w:name w:val="List 3"/>
    <w:basedOn w:val="Normal"/>
    <w:rsid w:val="00BE52CE"/>
    <w:pPr>
      <w:keepLines/>
      <w:ind w:left="1080" w:hanging="360"/>
    </w:pPr>
    <w:rPr>
      <w:rFonts w:ascii="Arial" w:hAnsi="Arial"/>
      <w:sz w:val="20"/>
    </w:rPr>
  </w:style>
  <w:style w:type="paragraph" w:styleId="List4">
    <w:name w:val="List 4"/>
    <w:basedOn w:val="Normal"/>
    <w:rsid w:val="00BE52CE"/>
    <w:pPr>
      <w:keepLines/>
      <w:ind w:left="1440" w:hanging="360"/>
    </w:pPr>
    <w:rPr>
      <w:rFonts w:ascii="Arial" w:hAnsi="Arial"/>
      <w:sz w:val="20"/>
    </w:rPr>
  </w:style>
  <w:style w:type="paragraph" w:styleId="List5">
    <w:name w:val="List 5"/>
    <w:basedOn w:val="Normal"/>
    <w:rsid w:val="00BE52CE"/>
    <w:pPr>
      <w:keepLines/>
      <w:ind w:left="1800" w:hanging="360"/>
    </w:pPr>
    <w:rPr>
      <w:rFonts w:ascii="Arial" w:hAnsi="Arial"/>
      <w:sz w:val="20"/>
    </w:rPr>
  </w:style>
  <w:style w:type="paragraph" w:styleId="ListContinue">
    <w:name w:val="List Continue"/>
    <w:basedOn w:val="Normal"/>
    <w:rsid w:val="00BE52CE"/>
    <w:pPr>
      <w:keepLines/>
      <w:ind w:left="360"/>
    </w:pPr>
    <w:rPr>
      <w:rFonts w:ascii="Arial" w:hAnsi="Arial"/>
      <w:sz w:val="20"/>
    </w:rPr>
  </w:style>
  <w:style w:type="paragraph" w:styleId="ListContinue2">
    <w:name w:val="List Continue 2"/>
    <w:basedOn w:val="Normal"/>
    <w:rsid w:val="00BE52CE"/>
    <w:pPr>
      <w:keepLines/>
      <w:ind w:left="720"/>
    </w:pPr>
    <w:rPr>
      <w:rFonts w:ascii="Arial" w:hAnsi="Arial"/>
      <w:sz w:val="20"/>
    </w:rPr>
  </w:style>
  <w:style w:type="paragraph" w:styleId="ListContinue3">
    <w:name w:val="List Continue 3"/>
    <w:basedOn w:val="Normal"/>
    <w:rsid w:val="00BE52CE"/>
    <w:pPr>
      <w:keepLines/>
      <w:ind w:left="1080"/>
    </w:pPr>
    <w:rPr>
      <w:rFonts w:ascii="Arial" w:hAnsi="Arial"/>
      <w:sz w:val="20"/>
    </w:rPr>
  </w:style>
  <w:style w:type="paragraph" w:styleId="ListContinue4">
    <w:name w:val="List Continue 4"/>
    <w:basedOn w:val="Normal"/>
    <w:rsid w:val="00BE52CE"/>
    <w:pPr>
      <w:keepLines/>
      <w:ind w:left="1440"/>
    </w:pPr>
    <w:rPr>
      <w:rFonts w:ascii="Arial" w:hAnsi="Arial"/>
      <w:sz w:val="20"/>
    </w:rPr>
  </w:style>
  <w:style w:type="paragraph" w:styleId="ListContinue5">
    <w:name w:val="List Continue 5"/>
    <w:basedOn w:val="Normal"/>
    <w:rsid w:val="00BE52CE"/>
    <w:pPr>
      <w:keepLines/>
      <w:ind w:left="1800"/>
    </w:pPr>
    <w:rPr>
      <w:rFonts w:ascii="Arial" w:hAnsi="Arial"/>
      <w:sz w:val="20"/>
    </w:rPr>
  </w:style>
  <w:style w:type="paragraph" w:styleId="MacroText">
    <w:name w:val="macro"/>
    <w:link w:val="MacroTextChar"/>
    <w:rsid w:val="00BE52CE"/>
    <w:pPr>
      <w:keepLines/>
      <w:tabs>
        <w:tab w:val="left" w:pos="480"/>
        <w:tab w:val="left" w:pos="960"/>
        <w:tab w:val="left" w:pos="1440"/>
        <w:tab w:val="left" w:pos="1920"/>
        <w:tab w:val="left" w:pos="2400"/>
        <w:tab w:val="left" w:pos="2880"/>
        <w:tab w:val="left" w:pos="3360"/>
        <w:tab w:val="left" w:pos="3840"/>
        <w:tab w:val="left" w:pos="4320"/>
      </w:tabs>
      <w:spacing w:after="200" w:line="240" w:lineRule="auto"/>
    </w:pPr>
    <w:rPr>
      <w:rFonts w:ascii="Courier New" w:eastAsia="Times New Roman" w:hAnsi="Courier New" w:cs="Courier New"/>
      <w:sz w:val="20"/>
      <w:szCs w:val="20"/>
    </w:rPr>
  </w:style>
  <w:style w:type="character" w:customStyle="1" w:styleId="MacroTextChar">
    <w:name w:val="Macro Text Char"/>
    <w:basedOn w:val="DefaultParagraphFont"/>
    <w:link w:val="MacroText"/>
    <w:rsid w:val="00BE52CE"/>
    <w:rPr>
      <w:rFonts w:ascii="Courier New" w:eastAsia="Times New Roman" w:hAnsi="Courier New" w:cs="Courier New"/>
      <w:sz w:val="20"/>
      <w:szCs w:val="20"/>
    </w:rPr>
  </w:style>
  <w:style w:type="paragraph" w:styleId="MessageHeader">
    <w:name w:val="Message Header"/>
    <w:basedOn w:val="Normal"/>
    <w:link w:val="MessageHeaderChar"/>
    <w:rsid w:val="00BE52CE"/>
    <w:pPr>
      <w:keepLines/>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rPr>
  </w:style>
  <w:style w:type="character" w:customStyle="1" w:styleId="MessageHeaderChar">
    <w:name w:val="Message Header Char"/>
    <w:basedOn w:val="DefaultParagraphFont"/>
    <w:link w:val="MessageHeader"/>
    <w:rsid w:val="00BE52CE"/>
    <w:rPr>
      <w:rFonts w:ascii="Arial" w:eastAsia="Times New Roman" w:hAnsi="Arial" w:cs="Arial"/>
      <w:sz w:val="24"/>
      <w:szCs w:val="24"/>
      <w:shd w:val="pct20" w:color="auto" w:fill="auto"/>
    </w:rPr>
  </w:style>
  <w:style w:type="paragraph" w:styleId="NormalIndent">
    <w:name w:val="Normal Indent"/>
    <w:basedOn w:val="Normal"/>
    <w:rsid w:val="00BE52CE"/>
    <w:pPr>
      <w:keepLines/>
      <w:ind w:left="720"/>
    </w:pPr>
    <w:rPr>
      <w:rFonts w:ascii="Arial" w:hAnsi="Arial"/>
      <w:sz w:val="20"/>
    </w:rPr>
  </w:style>
  <w:style w:type="paragraph" w:styleId="PlainText">
    <w:name w:val="Plain Text"/>
    <w:basedOn w:val="Normal"/>
    <w:link w:val="PlainTextChar"/>
    <w:rsid w:val="00BE52CE"/>
    <w:pPr>
      <w:keepLines/>
    </w:pPr>
    <w:rPr>
      <w:rFonts w:ascii="Courier New" w:hAnsi="Courier New" w:cs="Courier New"/>
      <w:sz w:val="20"/>
      <w:szCs w:val="20"/>
    </w:rPr>
  </w:style>
  <w:style w:type="character" w:customStyle="1" w:styleId="PlainTextChar">
    <w:name w:val="Plain Text Char"/>
    <w:basedOn w:val="DefaultParagraphFont"/>
    <w:link w:val="PlainText"/>
    <w:rsid w:val="00BE52CE"/>
    <w:rPr>
      <w:rFonts w:ascii="Courier New" w:eastAsia="Times New Roman" w:hAnsi="Courier New" w:cs="Courier New"/>
      <w:sz w:val="20"/>
      <w:szCs w:val="20"/>
    </w:rPr>
  </w:style>
  <w:style w:type="paragraph" w:styleId="Salutation">
    <w:name w:val="Salutation"/>
    <w:basedOn w:val="Normal"/>
    <w:next w:val="Normal"/>
    <w:link w:val="SalutationChar"/>
    <w:rsid w:val="00BE52CE"/>
    <w:pPr>
      <w:keepLines/>
    </w:pPr>
    <w:rPr>
      <w:rFonts w:ascii="Arial" w:hAnsi="Arial"/>
      <w:sz w:val="20"/>
    </w:rPr>
  </w:style>
  <w:style w:type="character" w:customStyle="1" w:styleId="SalutationChar">
    <w:name w:val="Salutation Char"/>
    <w:basedOn w:val="DefaultParagraphFont"/>
    <w:link w:val="Salutation"/>
    <w:rsid w:val="00BE52CE"/>
    <w:rPr>
      <w:rFonts w:ascii="Arial" w:eastAsia="Times New Roman" w:hAnsi="Arial" w:cs="Times New Roman"/>
      <w:sz w:val="20"/>
      <w:szCs w:val="24"/>
    </w:rPr>
  </w:style>
  <w:style w:type="paragraph" w:styleId="Signature">
    <w:name w:val="Signature"/>
    <w:basedOn w:val="Normal"/>
    <w:link w:val="SignatureChar"/>
    <w:rsid w:val="00BE52CE"/>
    <w:pPr>
      <w:keepLines/>
      <w:ind w:left="4320"/>
    </w:pPr>
    <w:rPr>
      <w:rFonts w:ascii="Arial" w:hAnsi="Arial"/>
      <w:sz w:val="20"/>
    </w:rPr>
  </w:style>
  <w:style w:type="character" w:customStyle="1" w:styleId="SignatureChar">
    <w:name w:val="Signature Char"/>
    <w:basedOn w:val="DefaultParagraphFont"/>
    <w:link w:val="Signature"/>
    <w:rsid w:val="00BE52CE"/>
    <w:rPr>
      <w:rFonts w:ascii="Arial" w:eastAsia="Times New Roman" w:hAnsi="Arial" w:cs="Times New Roman"/>
      <w:sz w:val="20"/>
      <w:szCs w:val="24"/>
    </w:rPr>
  </w:style>
  <w:style w:type="paragraph" w:styleId="TableofAuthorities">
    <w:name w:val="table of authorities"/>
    <w:basedOn w:val="Normal"/>
    <w:next w:val="Normal"/>
    <w:rsid w:val="00BE52CE"/>
    <w:pPr>
      <w:keepLines/>
      <w:ind w:left="160" w:hanging="160"/>
    </w:pPr>
    <w:rPr>
      <w:rFonts w:ascii="Arial" w:hAnsi="Arial"/>
      <w:sz w:val="20"/>
    </w:rPr>
  </w:style>
  <w:style w:type="paragraph" w:styleId="TableofFigures">
    <w:name w:val="table of figures"/>
    <w:basedOn w:val="Normal"/>
    <w:next w:val="Normal"/>
    <w:autoRedefine/>
    <w:uiPriority w:val="99"/>
    <w:rsid w:val="00BE52CE"/>
    <w:pPr>
      <w:keepLines/>
      <w:spacing w:after="60"/>
      <w:ind w:left="1123" w:hanging="1123"/>
    </w:pPr>
    <w:rPr>
      <w:rFonts w:ascii="Arial" w:hAnsi="Arial"/>
    </w:rPr>
  </w:style>
  <w:style w:type="paragraph" w:styleId="TOAHeading">
    <w:name w:val="toa heading"/>
    <w:basedOn w:val="Normal"/>
    <w:next w:val="Normal"/>
    <w:rsid w:val="00BE52CE"/>
    <w:pPr>
      <w:keepLines/>
    </w:pPr>
    <w:rPr>
      <w:rFonts w:ascii="Arial" w:hAnsi="Arial" w:cs="Arial"/>
      <w:b/>
      <w:bCs/>
    </w:rPr>
  </w:style>
  <w:style w:type="paragraph" w:customStyle="1" w:styleId="ScreenName">
    <w:name w:val="Screen Name"/>
    <w:basedOn w:val="Normal"/>
    <w:qFormat/>
    <w:rsid w:val="00BE52CE"/>
    <w:pPr>
      <w:keepLines/>
      <w:spacing w:before="360" w:after="240"/>
    </w:pPr>
    <w:rPr>
      <w:b/>
      <w:bCs/>
      <w:sz w:val="28"/>
      <w:szCs w:val="28"/>
      <w:u w:val="single"/>
    </w:rPr>
  </w:style>
  <w:style w:type="character" w:customStyle="1" w:styleId="StyleDrop-downhotspot11ptUnderline">
    <w:name w:val="Style Drop-down hotspot + 11 pt Underline"/>
    <w:basedOn w:val="DefaultParagraphFont"/>
    <w:rsid w:val="00BE52CE"/>
    <w:rPr>
      <w:b w:val="0"/>
      <w:bCs/>
      <w:i w:val="0"/>
      <w:iCs/>
      <w:sz w:val="20"/>
      <w:u w:val="single"/>
    </w:rPr>
  </w:style>
  <w:style w:type="paragraph" w:styleId="CommentSubject">
    <w:name w:val="annotation subject"/>
    <w:basedOn w:val="CommentText"/>
    <w:next w:val="CommentText"/>
    <w:link w:val="CommentSubjectChar"/>
    <w:rsid w:val="00BE52CE"/>
    <w:rPr>
      <w:b/>
      <w:bCs/>
    </w:rPr>
  </w:style>
  <w:style w:type="character" w:customStyle="1" w:styleId="CommentSubjectChar">
    <w:name w:val="Comment Subject Char"/>
    <w:basedOn w:val="CommentTextChar"/>
    <w:link w:val="CommentSubject"/>
    <w:rsid w:val="00BE52CE"/>
    <w:rPr>
      <w:rFonts w:ascii="Arial" w:eastAsia="Times New Roman" w:hAnsi="Arial" w:cs="Times New Roman"/>
      <w:b/>
      <w:bCs/>
      <w:sz w:val="20"/>
      <w:szCs w:val="20"/>
    </w:rPr>
  </w:style>
  <w:style w:type="character" w:customStyle="1" w:styleId="popupspot">
    <w:name w:val="popupspot"/>
    <w:basedOn w:val="DefaultParagraphFont"/>
    <w:rsid w:val="00BE52CE"/>
  </w:style>
  <w:style w:type="character" w:customStyle="1" w:styleId="expandtext">
    <w:name w:val="expandtext"/>
    <w:basedOn w:val="DefaultParagraphFont"/>
    <w:rsid w:val="00BE52CE"/>
  </w:style>
  <w:style w:type="paragraph" w:customStyle="1" w:styleId="whs20">
    <w:name w:val="whs20"/>
    <w:basedOn w:val="Normal"/>
    <w:rsid w:val="00BE52CE"/>
    <w:pPr>
      <w:spacing w:before="100" w:beforeAutospacing="1" w:after="100" w:afterAutospacing="1"/>
    </w:pPr>
  </w:style>
  <w:style w:type="character" w:customStyle="1" w:styleId="StyleExpandingtext11pt">
    <w:name w:val="Style Expanding text + 11 pt"/>
    <w:basedOn w:val="Expandingtext"/>
    <w:rsid w:val="00BE52CE"/>
    <w:rPr>
      <w:i/>
      <w:sz w:val="22"/>
    </w:rPr>
  </w:style>
  <w:style w:type="paragraph" w:customStyle="1" w:styleId="whs12">
    <w:name w:val="whs12"/>
    <w:basedOn w:val="Normal"/>
    <w:rsid w:val="00BE52CE"/>
    <w:pPr>
      <w:spacing w:before="150" w:after="150"/>
      <w:ind w:left="480"/>
    </w:pPr>
    <w:rPr>
      <w:rFonts w:ascii="Arial" w:hAnsi="Arial" w:cs="Arial"/>
      <w:sz w:val="20"/>
      <w:szCs w:val="20"/>
    </w:rPr>
  </w:style>
  <w:style w:type="paragraph" w:customStyle="1" w:styleId="whs17">
    <w:name w:val="whs17"/>
    <w:basedOn w:val="Normal"/>
    <w:rsid w:val="00BE52CE"/>
    <w:pPr>
      <w:spacing w:before="150" w:after="150"/>
      <w:ind w:left="480"/>
    </w:pPr>
    <w:rPr>
      <w:rFonts w:ascii="Arial" w:hAnsi="Arial" w:cs="Arial"/>
      <w:sz w:val="20"/>
      <w:szCs w:val="20"/>
    </w:rPr>
  </w:style>
  <w:style w:type="character" w:customStyle="1" w:styleId="StyleAriel">
    <w:name w:val="Style Ariel"/>
    <w:basedOn w:val="DefaultParagraphFont"/>
    <w:rsid w:val="00BE52CE"/>
    <w:rPr>
      <w:rFonts w:ascii="Arial" w:hAnsi="Arial"/>
    </w:rPr>
  </w:style>
  <w:style w:type="paragraph" w:customStyle="1" w:styleId="whs14">
    <w:name w:val="whs14"/>
    <w:basedOn w:val="Normal"/>
    <w:rsid w:val="00BE52CE"/>
    <w:pPr>
      <w:spacing w:before="150" w:after="150"/>
      <w:ind w:left="480"/>
    </w:pPr>
    <w:rPr>
      <w:rFonts w:ascii="Arial" w:hAnsi="Arial" w:cs="Arial"/>
      <w:sz w:val="20"/>
      <w:szCs w:val="20"/>
    </w:rPr>
  </w:style>
  <w:style w:type="paragraph" w:customStyle="1" w:styleId="whs19">
    <w:name w:val="whs19"/>
    <w:basedOn w:val="Normal"/>
    <w:rsid w:val="00BE52CE"/>
    <w:pPr>
      <w:spacing w:before="150" w:after="150"/>
      <w:ind w:left="480"/>
    </w:pPr>
    <w:rPr>
      <w:rFonts w:ascii="Arial" w:hAnsi="Arial" w:cs="Arial"/>
      <w:b/>
      <w:bCs/>
      <w:sz w:val="20"/>
      <w:szCs w:val="20"/>
    </w:rPr>
  </w:style>
  <w:style w:type="paragraph" w:customStyle="1" w:styleId="Default">
    <w:name w:val="Default"/>
    <w:rsid w:val="00BE52CE"/>
    <w:pPr>
      <w:autoSpaceDE w:val="0"/>
      <w:autoSpaceDN w:val="0"/>
      <w:adjustRightInd w:val="0"/>
      <w:spacing w:after="0" w:line="240" w:lineRule="auto"/>
    </w:pPr>
    <w:rPr>
      <w:rFonts w:ascii="Times New Roman" w:eastAsia="Times New Roman" w:hAnsi="Times New Roman" w:cs="Times New Roman"/>
      <w:color w:val="000000"/>
      <w:sz w:val="24"/>
      <w:szCs w:val="24"/>
    </w:rPr>
  </w:style>
  <w:style w:type="paragraph" w:styleId="Revision">
    <w:name w:val="Revision"/>
    <w:hidden/>
    <w:uiPriority w:val="99"/>
    <w:semiHidden/>
    <w:rsid w:val="00BE52CE"/>
    <w:pPr>
      <w:spacing w:after="0" w:line="240" w:lineRule="auto"/>
    </w:pPr>
    <w:rPr>
      <w:rFonts w:ascii="Arial" w:eastAsia="Times New Roman" w:hAnsi="Arial" w:cs="Times New Roman"/>
      <w:sz w:val="20"/>
      <w:szCs w:val="24"/>
    </w:rPr>
  </w:style>
  <w:style w:type="paragraph" w:customStyle="1" w:styleId="ScreenFieldDesc">
    <w:name w:val="ScreenFieldDesc"/>
    <w:basedOn w:val="BodyText"/>
    <w:next w:val="ScreenField"/>
    <w:qFormat/>
    <w:rsid w:val="00BE52CE"/>
    <w:pPr>
      <w:keepLines/>
      <w:ind w:left="360"/>
    </w:pPr>
  </w:style>
  <w:style w:type="paragraph" w:customStyle="1" w:styleId="StyleCaption9pt">
    <w:name w:val="Style Caption + 9 pt"/>
    <w:basedOn w:val="Caption"/>
    <w:rsid w:val="00BE52CE"/>
    <w:pPr>
      <w:keepNext w:val="0"/>
    </w:pPr>
    <w:rPr>
      <w:rFonts w:cs="Times New Roman"/>
      <w:sz w:val="18"/>
    </w:rPr>
  </w:style>
  <w:style w:type="character" w:customStyle="1" w:styleId="Style9pt">
    <w:name w:val="Style 9 pt"/>
    <w:basedOn w:val="DefaultParagraphFont"/>
    <w:rsid w:val="00BE52CE"/>
    <w:rPr>
      <w:sz w:val="18"/>
    </w:rPr>
  </w:style>
  <w:style w:type="paragraph" w:customStyle="1" w:styleId="RevisionHistory">
    <w:name w:val="Revision History"/>
    <w:rsid w:val="00BE52CE"/>
    <w:pPr>
      <w:keepLines/>
      <w:spacing w:before="240" w:after="240" w:line="240" w:lineRule="auto"/>
      <w:jc w:val="center"/>
    </w:pPr>
    <w:rPr>
      <w:rFonts w:ascii="Arial" w:eastAsia="Times New Roman" w:hAnsi="Arial" w:cs="Times New Roman"/>
      <w:b/>
      <w:bCs/>
      <w:kern w:val="28"/>
      <w:sz w:val="32"/>
      <w:szCs w:val="24"/>
    </w:rPr>
  </w:style>
  <w:style w:type="paragraph" w:customStyle="1" w:styleId="TableofContents">
    <w:name w:val="Table of Contents"/>
    <w:basedOn w:val="Normal"/>
    <w:link w:val="TableofContentsChar"/>
    <w:rsid w:val="00BE52CE"/>
    <w:pPr>
      <w:keepLines/>
      <w:spacing w:after="60"/>
      <w:jc w:val="center"/>
    </w:pPr>
    <w:rPr>
      <w:rFonts w:ascii="Helvetica" w:hAnsi="Helvetica"/>
      <w:b/>
      <w:sz w:val="33"/>
      <w:szCs w:val="33"/>
    </w:rPr>
  </w:style>
  <w:style w:type="paragraph" w:customStyle="1" w:styleId="Index">
    <w:name w:val="Index"/>
    <w:basedOn w:val="Heading1"/>
    <w:rsid w:val="00BE52CE"/>
    <w:pPr>
      <w:keepNext w:val="0"/>
      <w:widowControl w:val="0"/>
      <w:numPr>
        <w:numId w:val="0"/>
      </w:numPr>
      <w:autoSpaceDE/>
      <w:autoSpaceDN/>
      <w:adjustRightInd/>
      <w:spacing w:before="0" w:after="240"/>
      <w:jc w:val="center"/>
    </w:pPr>
    <w:rPr>
      <w:rFonts w:cs="Times New Roman"/>
      <w:bCs w:val="0"/>
      <w:kern w:val="28"/>
      <w:szCs w:val="24"/>
    </w:rPr>
  </w:style>
  <w:style w:type="paragraph" w:customStyle="1" w:styleId="GlossaryHeading">
    <w:name w:val="Glossary Heading"/>
    <w:basedOn w:val="Normal"/>
    <w:next w:val="Normal"/>
    <w:rsid w:val="00BE52CE"/>
    <w:pPr>
      <w:keepLines/>
      <w:spacing w:before="320" w:after="60"/>
      <w:jc w:val="center"/>
    </w:pPr>
    <w:rPr>
      <w:rFonts w:ascii="Helvetica" w:hAnsi="Helvetica"/>
      <w:b/>
      <w:sz w:val="32"/>
    </w:rPr>
  </w:style>
  <w:style w:type="paragraph" w:styleId="ListParagraph">
    <w:name w:val="List Paragraph"/>
    <w:basedOn w:val="Normal"/>
    <w:link w:val="ListParagraphChar"/>
    <w:uiPriority w:val="34"/>
    <w:qFormat/>
    <w:rsid w:val="00BE52CE"/>
    <w:pPr>
      <w:keepLines/>
      <w:ind w:left="720"/>
      <w:contextualSpacing/>
    </w:pPr>
    <w:rPr>
      <w:rFonts w:ascii="Arial" w:hAnsi="Arial"/>
      <w:sz w:val="20"/>
    </w:rPr>
  </w:style>
  <w:style w:type="paragraph" w:customStyle="1" w:styleId="whs15">
    <w:name w:val="whs15"/>
    <w:basedOn w:val="Normal"/>
    <w:rsid w:val="00BE52CE"/>
    <w:pPr>
      <w:spacing w:before="150" w:after="150"/>
      <w:ind w:left="461"/>
    </w:pPr>
    <w:rPr>
      <w:color w:val="C0C0C0"/>
      <w:sz w:val="20"/>
      <w:szCs w:val="20"/>
      <w:lang w:eastAsia="zh-CN"/>
    </w:rPr>
  </w:style>
  <w:style w:type="paragraph" w:customStyle="1" w:styleId="whs18">
    <w:name w:val="whs18"/>
    <w:basedOn w:val="Normal"/>
    <w:rsid w:val="00BE52CE"/>
    <w:pPr>
      <w:spacing w:before="150" w:after="150"/>
      <w:ind w:left="922"/>
    </w:pPr>
    <w:rPr>
      <w:color w:val="C0C0C0"/>
      <w:sz w:val="20"/>
      <w:szCs w:val="20"/>
      <w:lang w:eastAsia="zh-CN"/>
    </w:rPr>
  </w:style>
  <w:style w:type="paragraph" w:customStyle="1" w:styleId="StyleHeading312pt">
    <w:name w:val="Style Heading 3 + 12 pt"/>
    <w:basedOn w:val="Heading3"/>
    <w:rsid w:val="00BE52CE"/>
    <w:pPr>
      <w:keepLines/>
      <w:spacing w:before="0" w:after="120"/>
      <w:ind w:hanging="432"/>
    </w:pPr>
    <w:rPr>
      <w:rFonts w:ascii="Helvetica" w:hAnsi="Helvetica" w:cs="Times New Roman"/>
      <w:bCs/>
      <w:iCs w:val="0"/>
      <w:kern w:val="0"/>
      <w:sz w:val="26"/>
      <w:szCs w:val="24"/>
    </w:rPr>
  </w:style>
  <w:style w:type="paragraph" w:customStyle="1" w:styleId="Appendix">
    <w:name w:val="Appendix"/>
    <w:next w:val="Normal"/>
    <w:semiHidden/>
    <w:rsid w:val="00BE52CE"/>
    <w:pPr>
      <w:keepNext/>
      <w:pageBreakBefore/>
      <w:numPr>
        <w:numId w:val="17"/>
      </w:numPr>
      <w:tabs>
        <w:tab w:val="left" w:pos="1134"/>
      </w:tabs>
      <w:spacing w:before="60" w:after="240" w:line="300" w:lineRule="auto"/>
    </w:pPr>
    <w:rPr>
      <w:rFonts w:ascii="Helvetica" w:eastAsia="MS Mincho" w:hAnsi="Helvetica" w:cs="Arial"/>
      <w:b/>
      <w:bCs/>
      <w:color w:val="98968A"/>
      <w:kern w:val="32"/>
      <w:sz w:val="48"/>
      <w:szCs w:val="48"/>
      <w:lang w:val="en-GB" w:eastAsia="en-GB"/>
    </w:rPr>
  </w:style>
  <w:style w:type="paragraph" w:customStyle="1" w:styleId="AppHeading1">
    <w:name w:val="AppHeading 1"/>
    <w:aliases w:val="A1"/>
    <w:basedOn w:val="Normal"/>
    <w:next w:val="Normal"/>
    <w:autoRedefine/>
    <w:rsid w:val="00BE52CE"/>
    <w:pPr>
      <w:keepLines/>
      <w:numPr>
        <w:numId w:val="18"/>
      </w:numPr>
      <w:autoSpaceDE w:val="0"/>
      <w:autoSpaceDN w:val="0"/>
      <w:adjustRightInd w:val="0"/>
      <w:spacing w:before="360"/>
      <w:outlineLvl w:val="0"/>
    </w:pPr>
    <w:rPr>
      <w:rFonts w:ascii="Arial Bold" w:hAnsi="Arial Bold"/>
      <w:b/>
      <w:color w:val="0000FF"/>
      <w:sz w:val="36"/>
    </w:rPr>
  </w:style>
  <w:style w:type="paragraph" w:customStyle="1" w:styleId="AppHeading2">
    <w:name w:val="AppHeading 2"/>
    <w:aliases w:val="A2"/>
    <w:basedOn w:val="Normal"/>
    <w:next w:val="Normal"/>
    <w:autoRedefine/>
    <w:rsid w:val="00BE52CE"/>
    <w:pPr>
      <w:keepLines/>
      <w:numPr>
        <w:ilvl w:val="1"/>
        <w:numId w:val="18"/>
      </w:numPr>
      <w:autoSpaceDE w:val="0"/>
      <w:autoSpaceDN w:val="0"/>
      <w:adjustRightInd w:val="0"/>
      <w:spacing w:before="240"/>
      <w:outlineLvl w:val="1"/>
    </w:pPr>
    <w:rPr>
      <w:rFonts w:ascii="Arial Bold" w:hAnsi="Arial Bold"/>
      <w:b/>
      <w:color w:val="0000FF"/>
      <w:sz w:val="32"/>
    </w:rPr>
  </w:style>
  <w:style w:type="paragraph" w:customStyle="1" w:styleId="AppHeading4">
    <w:name w:val="AppHeading 4"/>
    <w:aliases w:val="A4"/>
    <w:basedOn w:val="Normal"/>
    <w:next w:val="Normal"/>
    <w:autoRedefine/>
    <w:rsid w:val="00BE52CE"/>
    <w:pPr>
      <w:keepLines/>
      <w:numPr>
        <w:ilvl w:val="3"/>
        <w:numId w:val="18"/>
      </w:numPr>
      <w:autoSpaceDE w:val="0"/>
      <w:autoSpaceDN w:val="0"/>
      <w:adjustRightInd w:val="0"/>
      <w:outlineLvl w:val="3"/>
    </w:pPr>
    <w:rPr>
      <w:rFonts w:ascii="Arial Bold" w:hAnsi="Arial Bold"/>
      <w:b/>
      <w:color w:val="0000FF"/>
      <w:sz w:val="26"/>
    </w:rPr>
  </w:style>
  <w:style w:type="paragraph" w:customStyle="1" w:styleId="BalloonText1">
    <w:name w:val="Balloon Text1"/>
    <w:basedOn w:val="Normal"/>
    <w:semiHidden/>
    <w:rsid w:val="00BE52CE"/>
    <w:pPr>
      <w:keepLines/>
      <w:tabs>
        <w:tab w:val="left" w:pos="1134"/>
      </w:tabs>
      <w:spacing w:line="300" w:lineRule="auto"/>
    </w:pPr>
    <w:rPr>
      <w:rFonts w:ascii="Tahoma" w:eastAsia="MS Mincho" w:hAnsi="Tahoma" w:cs="Tahoma"/>
      <w:sz w:val="16"/>
      <w:szCs w:val="16"/>
      <w:lang w:eastAsia="en-GB"/>
    </w:rPr>
  </w:style>
  <w:style w:type="paragraph" w:customStyle="1" w:styleId="BlankFooter">
    <w:name w:val="Blank Footer"/>
    <w:semiHidden/>
    <w:rsid w:val="00BE52CE"/>
    <w:pPr>
      <w:spacing w:before="60" w:after="60" w:line="300" w:lineRule="auto"/>
    </w:pPr>
    <w:rPr>
      <w:rFonts w:ascii="Helvetica" w:eastAsia="MS Mincho" w:hAnsi="Helvetica" w:cs="Times New Roman"/>
      <w:sz w:val="20"/>
      <w:szCs w:val="20"/>
      <w:lang w:val="en-GB" w:eastAsia="en-GB"/>
    </w:rPr>
  </w:style>
  <w:style w:type="paragraph" w:customStyle="1" w:styleId="BlankHeader">
    <w:name w:val="Blank Header"/>
    <w:semiHidden/>
    <w:rsid w:val="00BE52CE"/>
    <w:pPr>
      <w:spacing w:before="60" w:after="60" w:line="300" w:lineRule="auto"/>
    </w:pPr>
    <w:rPr>
      <w:rFonts w:ascii="Helvetica" w:eastAsia="MS Mincho" w:hAnsi="Helvetica" w:cs="Times New Roman"/>
      <w:sz w:val="20"/>
      <w:szCs w:val="24"/>
      <w:lang w:val="en-GB" w:eastAsia="en-GB"/>
    </w:rPr>
  </w:style>
  <w:style w:type="paragraph" w:customStyle="1" w:styleId="BodyText4">
    <w:name w:val="Body Text 4"/>
    <w:basedOn w:val="BodyText3"/>
    <w:uiPriority w:val="99"/>
    <w:rsid w:val="00BE52CE"/>
    <w:pPr>
      <w:keepLines w:val="0"/>
      <w:widowControl w:val="0"/>
      <w:spacing w:before="60" w:after="60"/>
      <w:ind w:left="720"/>
    </w:pPr>
    <w:rPr>
      <w:bCs/>
      <w:noProof/>
    </w:rPr>
  </w:style>
  <w:style w:type="paragraph" w:customStyle="1" w:styleId="BodyText5">
    <w:name w:val="Body Text 5"/>
    <w:basedOn w:val="BodyText4"/>
    <w:rsid w:val="00BE52CE"/>
    <w:pPr>
      <w:ind w:left="1260"/>
    </w:pPr>
    <w:rPr>
      <w:iCs/>
    </w:rPr>
  </w:style>
  <w:style w:type="character" w:customStyle="1" w:styleId="BodyTextChar1">
    <w:name w:val="Body Text Char1"/>
    <w:basedOn w:val="DefaultParagraphFont"/>
    <w:rsid w:val="00BE52CE"/>
    <w:rPr>
      <w:b/>
      <w:i/>
      <w:iCs/>
    </w:rPr>
  </w:style>
  <w:style w:type="character" w:customStyle="1" w:styleId="Bold">
    <w:name w:val="Bold"/>
    <w:rsid w:val="00BE52CE"/>
    <w:rPr>
      <w:b/>
    </w:rPr>
  </w:style>
  <w:style w:type="character" w:styleId="BookTitle">
    <w:name w:val="Book Title"/>
    <w:basedOn w:val="DefaultParagraphFont"/>
    <w:uiPriority w:val="33"/>
    <w:rsid w:val="00BE52CE"/>
    <w:rPr>
      <w:b/>
      <w:bCs/>
      <w:smallCaps/>
      <w:spacing w:val="5"/>
    </w:rPr>
  </w:style>
  <w:style w:type="paragraph" w:customStyle="1" w:styleId="Bullet1">
    <w:name w:val="Bullet 1"/>
    <w:basedOn w:val="Bullet"/>
    <w:rsid w:val="00BE52CE"/>
    <w:pPr>
      <w:ind w:left="1620"/>
    </w:pPr>
    <w:rPr>
      <w:rFonts w:ascii="Times New Roman Bold" w:hAnsi="Times New Roman Bold"/>
      <w:b/>
      <w:i/>
      <w:u w:val="single"/>
    </w:rPr>
  </w:style>
  <w:style w:type="paragraph" w:customStyle="1" w:styleId="Bullet2">
    <w:name w:val="Bullet 2"/>
    <w:basedOn w:val="Normal"/>
    <w:uiPriority w:val="99"/>
    <w:semiHidden/>
    <w:rsid w:val="00BE52CE"/>
    <w:pPr>
      <w:keepLines/>
      <w:numPr>
        <w:numId w:val="24"/>
      </w:numPr>
      <w:tabs>
        <w:tab w:val="left" w:pos="900"/>
      </w:tabs>
      <w:autoSpaceDE w:val="0"/>
      <w:autoSpaceDN w:val="0"/>
      <w:adjustRightInd w:val="0"/>
      <w:contextualSpacing/>
    </w:pPr>
    <w:rPr>
      <w:rFonts w:ascii="Arial" w:eastAsia="Calibri" w:hAnsi="Arial"/>
      <w:bCs/>
    </w:rPr>
  </w:style>
  <w:style w:type="paragraph" w:customStyle="1" w:styleId="Bullet2Continued">
    <w:name w:val="Bullet 2 Continued"/>
    <w:basedOn w:val="Bullet2"/>
    <w:rsid w:val="00BE52CE"/>
    <w:pPr>
      <w:numPr>
        <w:ilvl w:val="1"/>
        <w:numId w:val="21"/>
      </w:numPr>
      <w:ind w:left="720"/>
    </w:pPr>
  </w:style>
  <w:style w:type="paragraph" w:customStyle="1" w:styleId="Bullet1Continued">
    <w:name w:val="Bullet 1 Continued"/>
    <w:basedOn w:val="Bullet2Continued"/>
    <w:rsid w:val="00BE52CE"/>
    <w:pPr>
      <w:numPr>
        <w:ilvl w:val="0"/>
        <w:numId w:val="27"/>
      </w:numPr>
    </w:pPr>
    <w:rPr>
      <w:rFonts w:ascii="Times New Roman" w:hAnsi="Times New Roman"/>
      <w:b/>
      <w:u w:val="single"/>
    </w:rPr>
  </w:style>
  <w:style w:type="paragraph" w:customStyle="1" w:styleId="Bullet3">
    <w:name w:val="Bullet 3"/>
    <w:basedOn w:val="Bullet2"/>
    <w:uiPriority w:val="99"/>
    <w:semiHidden/>
    <w:rsid w:val="00BE52CE"/>
  </w:style>
  <w:style w:type="paragraph" w:customStyle="1" w:styleId="Bullet4">
    <w:name w:val="Bullet 4"/>
    <w:basedOn w:val="Bullet3"/>
    <w:rsid w:val="00BE52CE"/>
    <w:rPr>
      <w:rFonts w:ascii="Times New Roman" w:hAnsi="Times New Roman"/>
    </w:rPr>
  </w:style>
  <w:style w:type="paragraph" w:customStyle="1" w:styleId="BulletedList">
    <w:name w:val="Bulleted List"/>
    <w:rsid w:val="00BE52CE"/>
    <w:pPr>
      <w:spacing w:before="60" w:after="60" w:line="240" w:lineRule="auto"/>
      <w:ind w:left="1627"/>
    </w:pPr>
    <w:rPr>
      <w:rFonts w:ascii="Times New Roman" w:eastAsia="Times New Roman" w:hAnsi="Times New Roman" w:cs="Times New Roman"/>
      <w:sz w:val="24"/>
      <w:szCs w:val="24"/>
    </w:rPr>
  </w:style>
  <w:style w:type="paragraph" w:customStyle="1" w:styleId="BulletedList2">
    <w:name w:val="Bulleted List 2"/>
    <w:rsid w:val="00BE52CE"/>
    <w:pPr>
      <w:numPr>
        <w:numId w:val="19"/>
      </w:numPr>
      <w:tabs>
        <w:tab w:val="left" w:pos="1701"/>
      </w:tabs>
      <w:spacing w:before="60" w:after="60" w:line="300" w:lineRule="auto"/>
    </w:pPr>
    <w:rPr>
      <w:rFonts w:ascii="Helvetica" w:eastAsia="Times New Roman" w:hAnsi="Helvetica" w:cs="Times New Roman"/>
      <w:sz w:val="20"/>
      <w:szCs w:val="20"/>
      <w:lang w:eastAsia="en-GB"/>
    </w:rPr>
  </w:style>
  <w:style w:type="paragraph" w:customStyle="1" w:styleId="BulletedList3">
    <w:name w:val="Bulleted List 3"/>
    <w:rsid w:val="00BE52CE"/>
    <w:pPr>
      <w:numPr>
        <w:numId w:val="29"/>
      </w:numPr>
      <w:tabs>
        <w:tab w:val="left" w:pos="2268"/>
      </w:tabs>
      <w:snapToGrid w:val="0"/>
      <w:spacing w:before="60" w:after="60" w:line="300" w:lineRule="auto"/>
    </w:pPr>
    <w:rPr>
      <w:rFonts w:ascii="Times New Roman" w:eastAsia="MS PGothic" w:hAnsi="Times New Roman" w:cs="Times New Roman"/>
      <w:sz w:val="24"/>
      <w:szCs w:val="24"/>
      <w:lang w:eastAsia="en-GB"/>
    </w:rPr>
  </w:style>
  <w:style w:type="paragraph" w:customStyle="1" w:styleId="Code">
    <w:name w:val="Code"/>
    <w:basedOn w:val="Normal"/>
    <w:rsid w:val="00BE52CE"/>
    <w:pPr>
      <w:keepLines/>
      <w:tabs>
        <w:tab w:val="left" w:pos="1134"/>
      </w:tabs>
      <w:spacing w:line="300" w:lineRule="auto"/>
      <w:ind w:left="630"/>
    </w:pPr>
    <w:rPr>
      <w:rFonts w:ascii="Courier New" w:eastAsia="MS Mincho" w:hAnsi="Courier New"/>
      <w:sz w:val="18"/>
      <w:szCs w:val="18"/>
      <w:lang w:eastAsia="en-GB"/>
      <w14:shadow w14:blurRad="50800" w14:dist="38100" w14:dir="2700000" w14:sx="100000" w14:sy="100000" w14:kx="0" w14:ky="0" w14:algn="tl">
        <w14:srgbClr w14:val="000000">
          <w14:alpha w14:val="60000"/>
        </w14:srgbClr>
      </w14:shadow>
    </w:rPr>
  </w:style>
  <w:style w:type="paragraph" w:customStyle="1" w:styleId="Comments">
    <w:name w:val="Comments"/>
    <w:rsid w:val="00BE52CE"/>
    <w:pPr>
      <w:pBdr>
        <w:top w:val="single" w:sz="4" w:space="1" w:color="282282"/>
        <w:left w:val="single" w:sz="4" w:space="4" w:color="282282"/>
        <w:bottom w:val="single" w:sz="4" w:space="1" w:color="282282"/>
        <w:right w:val="single" w:sz="4" w:space="4" w:color="282282"/>
      </w:pBdr>
      <w:shd w:val="clear" w:color="auto" w:fill="EAEAEA"/>
      <w:spacing w:before="120" w:after="120" w:line="300" w:lineRule="auto"/>
      <w:ind w:left="113"/>
    </w:pPr>
    <w:rPr>
      <w:rFonts w:ascii="Helvetica" w:eastAsia="MS Mincho" w:hAnsi="Helvetica" w:cs="Times New Roman"/>
      <w:color w:val="282282"/>
      <w:sz w:val="20"/>
      <w:szCs w:val="20"/>
      <w:lang w:eastAsia="en-GB"/>
    </w:rPr>
  </w:style>
  <w:style w:type="paragraph" w:customStyle="1" w:styleId="CompanyAddress">
    <w:name w:val="Company Address"/>
    <w:semiHidden/>
    <w:rsid w:val="00BE52CE"/>
    <w:pPr>
      <w:spacing w:before="120" w:after="900" w:line="480" w:lineRule="auto"/>
      <w:ind w:left="567" w:right="567"/>
      <w:contextualSpacing/>
      <w:jc w:val="center"/>
    </w:pPr>
    <w:rPr>
      <w:rFonts w:ascii="Arial" w:eastAsia="MS Mincho" w:hAnsi="Arial" w:cs="Tahoma"/>
      <w:i/>
      <w:sz w:val="16"/>
      <w:szCs w:val="16"/>
      <w:lang w:val="en-GB" w:eastAsia="en-GB"/>
    </w:rPr>
  </w:style>
  <w:style w:type="character" w:customStyle="1" w:styleId="Cross-Reference">
    <w:name w:val="Cross-Reference"/>
    <w:basedOn w:val="DefaultParagraphFont"/>
    <w:rsid w:val="00BE52CE"/>
    <w:rPr>
      <w:color w:val="0000FF"/>
    </w:rPr>
  </w:style>
  <w:style w:type="paragraph" w:customStyle="1" w:styleId="Disclaimer">
    <w:name w:val="Disclaimer"/>
    <w:rsid w:val="00BE52CE"/>
    <w:pPr>
      <w:spacing w:before="60" w:after="60" w:line="300" w:lineRule="auto"/>
      <w:ind w:left="567" w:right="1134"/>
    </w:pPr>
    <w:rPr>
      <w:rFonts w:ascii="Arial" w:eastAsia="MS Mincho" w:hAnsi="Arial" w:cs="Times New Roman"/>
      <w:sz w:val="16"/>
      <w:szCs w:val="20"/>
      <w:lang w:eastAsia="en-GB"/>
    </w:rPr>
  </w:style>
  <w:style w:type="paragraph" w:customStyle="1" w:styleId="VersionNumber">
    <w:name w:val="Version Number"/>
    <w:semiHidden/>
    <w:rsid w:val="00BE52CE"/>
    <w:pPr>
      <w:spacing w:before="160" w:after="60" w:line="240" w:lineRule="auto"/>
      <w:jc w:val="right"/>
    </w:pPr>
    <w:rPr>
      <w:rFonts w:ascii="Helvetica" w:eastAsia="MS Mincho" w:hAnsi="Helvetica" w:cs="Times New Roman"/>
      <w:color w:val="003366"/>
      <w:sz w:val="20"/>
      <w:szCs w:val="24"/>
      <w:lang w:val="en-GB" w:eastAsia="en-GB"/>
    </w:rPr>
  </w:style>
  <w:style w:type="paragraph" w:customStyle="1" w:styleId="DocumentVersion">
    <w:name w:val="Document Version"/>
    <w:basedOn w:val="VersionNumber"/>
    <w:semiHidden/>
    <w:rsid w:val="00BE52CE"/>
    <w:rPr>
      <w:color w:val="AD052E"/>
      <w:szCs w:val="20"/>
      <w:lang w:val="en-US"/>
    </w:rPr>
  </w:style>
  <w:style w:type="paragraph" w:customStyle="1" w:styleId="ErrorCondition">
    <w:name w:val="Error Condition"/>
    <w:basedOn w:val="BodyText2"/>
    <w:rsid w:val="00BE52CE"/>
    <w:pPr>
      <w:keepLines w:val="0"/>
      <w:tabs>
        <w:tab w:val="left" w:pos="2700"/>
      </w:tabs>
      <w:autoSpaceDE w:val="0"/>
      <w:autoSpaceDN w:val="0"/>
      <w:adjustRightInd w:val="0"/>
      <w:ind w:left="2707" w:hanging="1987"/>
      <w:contextualSpacing/>
    </w:pPr>
    <w:rPr>
      <w:rFonts w:eastAsia="Arial Unicode MS"/>
      <w:iCs/>
      <w:sz w:val="22"/>
      <w:szCs w:val="22"/>
    </w:rPr>
  </w:style>
  <w:style w:type="character" w:customStyle="1" w:styleId="Files">
    <w:name w:val="Files"/>
    <w:basedOn w:val="BodyTextChar"/>
    <w:uiPriority w:val="1"/>
    <w:rsid w:val="00BE52CE"/>
    <w:rPr>
      <w:rFonts w:ascii="Courier New" w:eastAsia="Times New Roman" w:hAnsi="Courier New" w:cs="Times New Roman"/>
      <w:b/>
      <w:color w:val="800000"/>
      <w:sz w:val="20"/>
      <w:szCs w:val="22"/>
      <w:lang w:val="en-US" w:eastAsia="en-US" w:bidi="ar-SA"/>
    </w:rPr>
  </w:style>
  <w:style w:type="paragraph" w:customStyle="1" w:styleId="FilesParagraph">
    <w:name w:val="Files Paragraph"/>
    <w:basedOn w:val="BodyText3"/>
    <w:rsid w:val="00BE52CE"/>
    <w:pPr>
      <w:keepLines w:val="0"/>
      <w:spacing w:before="60"/>
      <w:ind w:left="547"/>
      <w:contextualSpacing/>
    </w:pPr>
    <w:rPr>
      <w:rFonts w:ascii="Courier New" w:hAnsi="Courier New"/>
      <w:b/>
      <w:color w:val="800000"/>
    </w:rPr>
  </w:style>
  <w:style w:type="paragraph" w:customStyle="1" w:styleId="FilesParagraph2">
    <w:name w:val="Files Paragraph 2"/>
    <w:basedOn w:val="FilesParagraph"/>
    <w:rsid w:val="00BE52CE"/>
    <w:pPr>
      <w:ind w:left="1080"/>
    </w:pPr>
    <w:rPr>
      <w:bCs/>
    </w:rPr>
  </w:style>
  <w:style w:type="paragraph" w:customStyle="1" w:styleId="FPProductLogo">
    <w:name w:val="FP Product Logo"/>
    <w:semiHidden/>
    <w:rsid w:val="00BE52CE"/>
    <w:pPr>
      <w:spacing w:before="100" w:after="0" w:line="240" w:lineRule="auto"/>
      <w:jc w:val="right"/>
    </w:pPr>
    <w:rPr>
      <w:rFonts w:ascii="Helvetica" w:eastAsia="MS Mincho" w:hAnsi="Helvetica" w:cs="Times New Roman"/>
      <w:sz w:val="24"/>
      <w:szCs w:val="24"/>
      <w:lang w:val="en-GB" w:eastAsia="en-GB"/>
    </w:rPr>
  </w:style>
  <w:style w:type="paragraph" w:customStyle="1" w:styleId="FPProductPicture">
    <w:name w:val="FP Product Picture"/>
    <w:next w:val="FPProductLogo"/>
    <w:semiHidden/>
    <w:rsid w:val="00BE52CE"/>
    <w:pPr>
      <w:spacing w:after="0" w:line="240" w:lineRule="auto"/>
      <w:jc w:val="right"/>
    </w:pPr>
    <w:rPr>
      <w:rFonts w:ascii="Helvetica" w:eastAsia="MS Mincho" w:hAnsi="Helvetica" w:cs="Times New Roman"/>
      <w:sz w:val="24"/>
      <w:szCs w:val="24"/>
      <w:lang w:val="en-GB" w:eastAsia="en-GB"/>
    </w:rPr>
  </w:style>
  <w:style w:type="paragraph" w:customStyle="1" w:styleId="Glossary">
    <w:name w:val="Glossary"/>
    <w:basedOn w:val="Normal"/>
    <w:next w:val="BodyText"/>
    <w:uiPriority w:val="99"/>
    <w:rsid w:val="00BE52CE"/>
    <w:pPr>
      <w:keepLines/>
      <w:spacing w:before="240" w:after="360"/>
    </w:pPr>
    <w:rPr>
      <w:rFonts w:ascii="Arial" w:hAnsi="Arial"/>
      <w:b/>
      <w:sz w:val="32"/>
    </w:rPr>
  </w:style>
  <w:style w:type="paragraph" w:customStyle="1" w:styleId="HeadingAppendix1">
    <w:name w:val="Heading Appendix 1"/>
    <w:basedOn w:val="Heading1"/>
    <w:uiPriority w:val="99"/>
    <w:semiHidden/>
    <w:rsid w:val="00BE52CE"/>
    <w:pPr>
      <w:keepLines/>
      <w:autoSpaceDE/>
      <w:autoSpaceDN/>
      <w:adjustRightInd/>
      <w:spacing w:before="0" w:after="240"/>
      <w:ind w:left="0" w:firstLine="0"/>
    </w:pPr>
    <w:rPr>
      <w:rFonts w:cs="Times New Roman"/>
      <w:bCs w:val="0"/>
      <w:kern w:val="28"/>
      <w:szCs w:val="24"/>
    </w:rPr>
  </w:style>
  <w:style w:type="paragraph" w:customStyle="1" w:styleId="HeadingAppendix2">
    <w:name w:val="Heading Appendix 2"/>
    <w:basedOn w:val="Heading2"/>
    <w:uiPriority w:val="99"/>
    <w:semiHidden/>
    <w:rsid w:val="00BE52CE"/>
    <w:pPr>
      <w:keepNext/>
      <w:keepLines/>
      <w:tabs>
        <w:tab w:val="clear" w:pos="900"/>
      </w:tabs>
      <w:spacing w:before="0" w:after="120"/>
      <w:ind w:left="0" w:firstLine="0"/>
    </w:pPr>
    <w:rPr>
      <w:rFonts w:cs="Times New Roman"/>
      <w:iCs w:val="0"/>
      <w:kern w:val="0"/>
      <w:sz w:val="28"/>
      <w:szCs w:val="24"/>
    </w:rPr>
  </w:style>
  <w:style w:type="paragraph" w:customStyle="1" w:styleId="HeadingAppendix3">
    <w:name w:val="Heading Appendix 3"/>
    <w:basedOn w:val="Heading3"/>
    <w:uiPriority w:val="99"/>
    <w:semiHidden/>
    <w:rsid w:val="00BE52CE"/>
    <w:pPr>
      <w:keepLines/>
      <w:spacing w:before="0" w:after="120"/>
      <w:ind w:hanging="432"/>
    </w:pPr>
    <w:rPr>
      <w:rFonts w:ascii="Helvetica" w:hAnsi="Helvetica" w:cs="Times New Roman"/>
      <w:bCs/>
      <w:iCs w:val="0"/>
      <w:kern w:val="0"/>
      <w:sz w:val="26"/>
      <w:szCs w:val="24"/>
    </w:rPr>
  </w:style>
  <w:style w:type="paragraph" w:customStyle="1" w:styleId="HeadingB">
    <w:name w:val="Heading B"/>
    <w:basedOn w:val="Heading2"/>
    <w:rsid w:val="00BE52CE"/>
    <w:pPr>
      <w:keepNext/>
      <w:keepLines/>
      <w:tabs>
        <w:tab w:val="clear" w:pos="900"/>
      </w:tabs>
      <w:spacing w:before="0" w:after="120"/>
      <w:ind w:left="0" w:firstLine="0"/>
    </w:pPr>
    <w:rPr>
      <w:rFonts w:cs="Times New Roman"/>
      <w:iCs w:val="0"/>
      <w:kern w:val="0"/>
      <w:sz w:val="28"/>
      <w:szCs w:val="24"/>
    </w:rPr>
  </w:style>
  <w:style w:type="character" w:customStyle="1" w:styleId="HTMLCode1">
    <w:name w:val="HTML Code1"/>
    <w:basedOn w:val="DefaultParagraphFont"/>
    <w:rsid w:val="00BE52CE"/>
    <w:rPr>
      <w:rFonts w:ascii="Courier New" w:eastAsia="MS Mincho" w:hAnsi="Courier New" w:cs="Courier New"/>
      <w:color w:val="333333"/>
      <w:sz w:val="18"/>
      <w:szCs w:val="18"/>
    </w:rPr>
  </w:style>
  <w:style w:type="paragraph" w:customStyle="1" w:styleId="Instructions">
    <w:name w:val="Instructions"/>
    <w:rsid w:val="00BE52CE"/>
    <w:pPr>
      <w:spacing w:before="120" w:after="120" w:line="240" w:lineRule="auto"/>
      <w:ind w:left="288"/>
    </w:pPr>
    <w:rPr>
      <w:rFonts w:ascii="Arial" w:eastAsia="MS Mincho" w:hAnsi="Arial" w:cs="Times New Roman"/>
      <w:i/>
      <w:color w:val="333399"/>
      <w:sz w:val="20"/>
      <w:szCs w:val="20"/>
      <w:lang w:eastAsia="en-GB"/>
    </w:rPr>
  </w:style>
  <w:style w:type="character" w:customStyle="1" w:styleId="Italic">
    <w:name w:val="Italic"/>
    <w:rsid w:val="00BE52CE"/>
    <w:rPr>
      <w:i/>
    </w:rPr>
  </w:style>
  <w:style w:type="paragraph" w:customStyle="1" w:styleId="Logos">
    <w:name w:val="Logos"/>
    <w:basedOn w:val="Normal"/>
    <w:next w:val="Normal"/>
    <w:uiPriority w:val="99"/>
    <w:rsid w:val="00BE52CE"/>
    <w:pPr>
      <w:keepLines/>
      <w:spacing w:before="840" w:after="840"/>
      <w:jc w:val="center"/>
    </w:pPr>
    <w:rPr>
      <w:rFonts w:ascii="Arial" w:hAnsi="Arial"/>
      <w:sz w:val="20"/>
    </w:rPr>
  </w:style>
  <w:style w:type="paragraph" w:styleId="NoSpacing">
    <w:name w:val="No Spacing"/>
    <w:uiPriority w:val="1"/>
    <w:qFormat/>
    <w:rsid w:val="00BE52CE"/>
    <w:pPr>
      <w:spacing w:after="0" w:line="240" w:lineRule="auto"/>
    </w:pPr>
    <w:rPr>
      <w:rFonts w:ascii="Times New Roman" w:eastAsia="Times New Roman" w:hAnsi="Times New Roman" w:cs="Times New Roman"/>
      <w:sz w:val="24"/>
      <w:szCs w:val="20"/>
    </w:rPr>
  </w:style>
  <w:style w:type="paragraph" w:customStyle="1" w:styleId="NormalTableText">
    <w:name w:val="Normal Table Text"/>
    <w:basedOn w:val="Normal"/>
    <w:semiHidden/>
    <w:rsid w:val="00BE52CE"/>
    <w:pPr>
      <w:keepLines/>
    </w:pPr>
    <w:rPr>
      <w:rFonts w:ascii="Arial" w:hAnsi="Arial"/>
      <w:sz w:val="20"/>
    </w:rPr>
  </w:style>
  <w:style w:type="paragraph" w:customStyle="1" w:styleId="NumberedList">
    <w:name w:val="Numbered List"/>
    <w:basedOn w:val="Normal"/>
    <w:qFormat/>
    <w:rsid w:val="00BE52CE"/>
    <w:pPr>
      <w:keepLines/>
      <w:numPr>
        <w:numId w:val="263"/>
      </w:numPr>
      <w:spacing w:before="120" w:after="120"/>
    </w:pPr>
    <w:rPr>
      <w:bCs/>
      <w:szCs w:val="22"/>
    </w:rPr>
  </w:style>
  <w:style w:type="paragraph" w:customStyle="1" w:styleId="OtherTableBody">
    <w:name w:val="Other Table Body"/>
    <w:basedOn w:val="Normal"/>
    <w:rsid w:val="00BE52CE"/>
    <w:pPr>
      <w:keepLines/>
      <w:spacing w:before="60"/>
    </w:pPr>
    <w:rPr>
      <w:rFonts w:ascii="Arial" w:hAnsi="Arial"/>
      <w:kern w:val="20"/>
      <w:sz w:val="18"/>
    </w:rPr>
  </w:style>
  <w:style w:type="paragraph" w:customStyle="1" w:styleId="PageBlank">
    <w:name w:val="PageBlank"/>
    <w:basedOn w:val="Normal"/>
    <w:uiPriority w:val="99"/>
    <w:rsid w:val="00BE52CE"/>
    <w:pPr>
      <w:keepLines/>
      <w:jc w:val="center"/>
    </w:pPr>
    <w:rPr>
      <w:rFonts w:ascii="Arial" w:hAnsi="Arial"/>
      <w:i/>
      <w:sz w:val="20"/>
    </w:rPr>
  </w:style>
  <w:style w:type="paragraph" w:customStyle="1" w:styleId="Paragraph2">
    <w:name w:val="Paragraph2"/>
    <w:basedOn w:val="Normal"/>
    <w:rsid w:val="00BE52CE"/>
    <w:pPr>
      <w:keepLines/>
      <w:spacing w:before="80"/>
      <w:ind w:left="216"/>
      <w:jc w:val="both"/>
    </w:pPr>
    <w:rPr>
      <w:rFonts w:ascii="Arial" w:hAnsi="Arial"/>
      <w:sz w:val="20"/>
    </w:rPr>
  </w:style>
  <w:style w:type="paragraph" w:customStyle="1" w:styleId="Question">
    <w:name w:val="Question"/>
    <w:basedOn w:val="Normal"/>
    <w:next w:val="Normal"/>
    <w:rsid w:val="00BE52CE"/>
    <w:pPr>
      <w:keepLines/>
      <w:numPr>
        <w:numId w:val="20"/>
      </w:numPr>
      <w:pBdr>
        <w:top w:val="single" w:sz="4" w:space="1" w:color="auto"/>
        <w:bottom w:val="single" w:sz="4" w:space="1" w:color="auto"/>
      </w:pBdr>
      <w:spacing w:after="240" w:line="300" w:lineRule="auto"/>
    </w:pPr>
    <w:rPr>
      <w:rFonts w:ascii="Arial" w:eastAsia="MS Mincho" w:hAnsi="Arial"/>
      <w:i/>
      <w:color w:val="FF6600"/>
      <w:sz w:val="18"/>
      <w:szCs w:val="18"/>
      <w:lang w:eastAsia="en-GB"/>
    </w:rPr>
  </w:style>
  <w:style w:type="paragraph" w:styleId="Quote">
    <w:name w:val="Quote"/>
    <w:basedOn w:val="Normal"/>
    <w:next w:val="Normal"/>
    <w:link w:val="QuoteChar"/>
    <w:uiPriority w:val="29"/>
    <w:rsid w:val="00BE52CE"/>
    <w:pPr>
      <w:keepLines/>
      <w:ind w:left="900"/>
    </w:pPr>
    <w:rPr>
      <w:rFonts w:ascii="Arial" w:hAnsi="Arial"/>
      <w:i/>
      <w:iCs/>
      <w:color w:val="000000"/>
      <w:sz w:val="20"/>
    </w:rPr>
  </w:style>
  <w:style w:type="character" w:customStyle="1" w:styleId="QuoteChar">
    <w:name w:val="Quote Char"/>
    <w:basedOn w:val="DefaultParagraphFont"/>
    <w:link w:val="Quote"/>
    <w:uiPriority w:val="29"/>
    <w:rsid w:val="00BE52CE"/>
    <w:rPr>
      <w:rFonts w:ascii="Arial" w:eastAsia="Times New Roman" w:hAnsi="Arial" w:cs="Times New Roman"/>
      <w:i/>
      <w:iCs/>
      <w:color w:val="000000"/>
      <w:sz w:val="20"/>
      <w:szCs w:val="24"/>
    </w:rPr>
  </w:style>
  <w:style w:type="paragraph" w:customStyle="1" w:styleId="QuoteBullet">
    <w:name w:val="Quote Bullet"/>
    <w:basedOn w:val="Bullet3"/>
    <w:rsid w:val="00BE52CE"/>
  </w:style>
  <w:style w:type="paragraph" w:customStyle="1" w:styleId="SettingHeading">
    <w:name w:val="Setting Heading"/>
    <w:basedOn w:val="BodyText2"/>
    <w:uiPriority w:val="99"/>
    <w:rsid w:val="00BE52CE"/>
    <w:pPr>
      <w:keepLines w:val="0"/>
      <w:autoSpaceDE w:val="0"/>
      <w:autoSpaceDN w:val="0"/>
      <w:adjustRightInd w:val="0"/>
      <w:ind w:left="1440"/>
    </w:pPr>
    <w:rPr>
      <w:rFonts w:eastAsia="Arial Unicode MS"/>
      <w:b/>
      <w:iCs/>
      <w:sz w:val="22"/>
      <w:szCs w:val="22"/>
    </w:rPr>
  </w:style>
  <w:style w:type="character" w:customStyle="1" w:styleId="StyleLatinCourierNew10ptDarkRed">
    <w:name w:val="Style (Latin) Courier New 10 pt Dark Red"/>
    <w:basedOn w:val="DefaultParagraphFont"/>
    <w:rsid w:val="00BE52CE"/>
    <w:rPr>
      <w:rFonts w:ascii="Courier New" w:hAnsi="Courier New"/>
      <w:color w:val="800000"/>
      <w:sz w:val="20"/>
    </w:rPr>
  </w:style>
  <w:style w:type="character" w:customStyle="1" w:styleId="StyleLatinCourierNew10ptDarkRedLeft05">
    <w:name w:val="Style (Latin) Courier New 10 pt Dark Red Left:  0.5&quot;"/>
    <w:basedOn w:val="DefaultParagraphFont"/>
    <w:uiPriority w:val="1"/>
    <w:rsid w:val="00BE52CE"/>
    <w:rPr>
      <w:rFonts w:ascii="Courier New" w:hAnsi="Courier New" w:cs="Courier New"/>
      <w:color w:val="800000"/>
      <w:sz w:val="20"/>
    </w:rPr>
  </w:style>
  <w:style w:type="character" w:customStyle="1" w:styleId="StyleLatinCourierNew10ptDarkRedLeft051">
    <w:name w:val="Style (Latin) Courier New 10 pt Dark Red Left:  0.5&quot;1"/>
    <w:basedOn w:val="DefaultParagraphFont"/>
    <w:uiPriority w:val="1"/>
    <w:rsid w:val="00BE52CE"/>
    <w:rPr>
      <w:rFonts w:ascii="Courier New" w:hAnsi="Courier New" w:cs="Courier New"/>
      <w:sz w:val="20"/>
    </w:rPr>
  </w:style>
  <w:style w:type="paragraph" w:customStyle="1" w:styleId="StyleBodyTextBoldLeft025">
    <w:name w:val="Style Body Text + Bold Left:  0.25&quot;"/>
    <w:basedOn w:val="BodyText"/>
    <w:rsid w:val="00BE52CE"/>
    <w:pPr>
      <w:ind w:left="432"/>
    </w:pPr>
    <w:rPr>
      <w:b/>
      <w:bCs/>
      <w:iCs/>
      <w:sz w:val="22"/>
    </w:rPr>
  </w:style>
  <w:style w:type="character" w:customStyle="1" w:styleId="StyleBullet1LatinCourierNewDarkRed">
    <w:name w:val="Style Bullet 1 + (Latin) Courier New Dark Red"/>
    <w:basedOn w:val="DefaultParagraphFont"/>
    <w:uiPriority w:val="1"/>
    <w:rsid w:val="00BE52CE"/>
    <w:rPr>
      <w:rFonts w:ascii="Courier New" w:hAnsi="Courier New" w:cs="Courier New"/>
      <w:color w:val="800000"/>
    </w:rPr>
  </w:style>
  <w:style w:type="paragraph" w:customStyle="1" w:styleId="StyleHeading311pt">
    <w:name w:val="Style Heading 3 + 11 pt"/>
    <w:basedOn w:val="Heading3"/>
    <w:rsid w:val="00BE52CE"/>
    <w:pPr>
      <w:keepLines/>
      <w:spacing w:before="0" w:after="120"/>
      <w:ind w:hanging="432"/>
    </w:pPr>
    <w:rPr>
      <w:rFonts w:ascii="Helvetica" w:hAnsi="Helvetica" w:cs="Times New Roman"/>
      <w:bCs/>
      <w:iCs w:val="0"/>
      <w:kern w:val="0"/>
      <w:sz w:val="26"/>
      <w:szCs w:val="24"/>
    </w:rPr>
  </w:style>
  <w:style w:type="paragraph" w:customStyle="1" w:styleId="StyleHeading3Left05">
    <w:name w:val="Style Heading 3 + Left:  0.5&quot;"/>
    <w:basedOn w:val="Heading3"/>
    <w:next w:val="BodyText"/>
    <w:autoRedefine/>
    <w:rsid w:val="00BE52CE"/>
    <w:pPr>
      <w:keepLines/>
      <w:spacing w:before="0" w:after="120"/>
      <w:ind w:hanging="432"/>
    </w:pPr>
    <w:rPr>
      <w:rFonts w:ascii="Helvetica" w:hAnsi="Helvetica" w:cs="Times New Roman"/>
      <w:bCs/>
      <w:iCs w:val="0"/>
      <w:kern w:val="0"/>
      <w:sz w:val="26"/>
      <w:szCs w:val="24"/>
    </w:rPr>
  </w:style>
  <w:style w:type="paragraph" w:customStyle="1" w:styleId="TOC">
    <w:name w:val="TOC"/>
    <w:basedOn w:val="Heading1"/>
    <w:rsid w:val="00BE52CE"/>
    <w:pPr>
      <w:keepLines/>
      <w:autoSpaceDE/>
      <w:autoSpaceDN/>
      <w:adjustRightInd/>
      <w:spacing w:before="0" w:after="240"/>
      <w:ind w:left="0" w:firstLine="0"/>
    </w:pPr>
    <w:rPr>
      <w:rFonts w:cs="Times New Roman"/>
      <w:bCs w:val="0"/>
      <w:kern w:val="28"/>
      <w:szCs w:val="24"/>
    </w:rPr>
  </w:style>
  <w:style w:type="paragraph" w:customStyle="1" w:styleId="StyleTOCBlack">
    <w:name w:val="Style TOC + Black"/>
    <w:basedOn w:val="TOC"/>
    <w:autoRedefine/>
    <w:rsid w:val="00BE52CE"/>
    <w:pPr>
      <w:keepNext w:val="0"/>
      <w:keepLines w:val="0"/>
      <w:numPr>
        <w:numId w:val="0"/>
      </w:numPr>
      <w:spacing w:after="0"/>
      <w:jc w:val="center"/>
    </w:pPr>
    <w:rPr>
      <w:rFonts w:cs="Arial"/>
      <w:color w:val="000000"/>
      <w:kern w:val="32"/>
    </w:rPr>
  </w:style>
  <w:style w:type="paragraph" w:customStyle="1" w:styleId="SubHead">
    <w:name w:val="SubHead"/>
    <w:rsid w:val="00BE52CE"/>
    <w:pPr>
      <w:spacing w:before="120" w:after="120" w:line="240" w:lineRule="auto"/>
    </w:pPr>
    <w:rPr>
      <w:rFonts w:ascii="Times New Roman" w:eastAsia="Times New Roman" w:hAnsi="Times New Roman" w:cs="Times New Roman"/>
      <w:b/>
      <w:sz w:val="24"/>
      <w:szCs w:val="20"/>
    </w:rPr>
  </w:style>
  <w:style w:type="paragraph" w:customStyle="1" w:styleId="Table">
    <w:name w:val="Table"/>
    <w:basedOn w:val="Normal"/>
    <w:rsid w:val="00BE52CE"/>
    <w:pPr>
      <w:keepLines/>
      <w:tabs>
        <w:tab w:val="left" w:pos="-3420"/>
      </w:tabs>
      <w:spacing w:before="40" w:after="20"/>
    </w:pPr>
    <w:rPr>
      <w:rFonts w:ascii="C Helvetica Condensed" w:hAnsi="C Helvetica Condensed"/>
      <w:sz w:val="20"/>
    </w:rPr>
  </w:style>
  <w:style w:type="table" w:styleId="Table3Deffects1">
    <w:name w:val="Table 3D effects 1"/>
    <w:basedOn w:val="TableNormal"/>
    <w:rsid w:val="00BE52CE"/>
    <w:pPr>
      <w:spacing w:after="0" w:line="240" w:lineRule="auto"/>
    </w:pPr>
    <w:rPr>
      <w:rFonts w:ascii="Times New Roman" w:eastAsia="Times New Roman" w:hAnsi="Times New Roman" w:cs="Times New Roman"/>
      <w:sz w:val="20"/>
      <w:szCs w:val="20"/>
    </w:r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rsid w:val="00BE52CE"/>
    <w:pPr>
      <w:spacing w:after="0" w:line="240" w:lineRule="auto"/>
    </w:pPr>
    <w:rPr>
      <w:rFonts w:ascii="Times New Roman" w:eastAsia="Times New Roman" w:hAnsi="Times New Roman" w:cs="Times New Roman"/>
      <w:sz w:val="20"/>
      <w:szCs w:val="20"/>
    </w:r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rsid w:val="00BE52CE"/>
    <w:pPr>
      <w:spacing w:after="0" w:line="240" w:lineRule="auto"/>
    </w:pPr>
    <w:rPr>
      <w:rFonts w:ascii="Times New Roman" w:eastAsia="Times New Roman" w:hAnsi="Times New Roman" w:cs="Times New Roman"/>
      <w:sz w:val="20"/>
      <w:szCs w:val="20"/>
    </w:r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rsid w:val="00BE52CE"/>
    <w:pPr>
      <w:spacing w:after="0" w:line="240" w:lineRule="auto"/>
    </w:pPr>
    <w:rPr>
      <w:rFonts w:ascii="Times New Roman" w:eastAsia="Times New Roman" w:hAnsi="Times New Roman" w:cs="Times New Roman"/>
      <w:sz w:val="20"/>
      <w:szCs w:val="20"/>
    </w:r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rsid w:val="00BE52CE"/>
    <w:pPr>
      <w:spacing w:after="0" w:line="240" w:lineRule="auto"/>
    </w:pPr>
    <w:rPr>
      <w:rFonts w:ascii="Times New Roman" w:eastAsia="Times New Roman" w:hAnsi="Times New Roman" w:cs="Times New Roman"/>
      <w:sz w:val="20"/>
      <w:szCs w:val="20"/>
    </w:r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rsid w:val="00BE52CE"/>
    <w:pPr>
      <w:spacing w:after="0" w:line="240" w:lineRule="auto"/>
    </w:pPr>
    <w:rPr>
      <w:rFonts w:ascii="Times New Roman" w:eastAsia="Times New Roman" w:hAnsi="Times New Roman" w:cs="Times New Roman"/>
      <w:color w:val="000080"/>
      <w:sz w:val="20"/>
      <w:szCs w:val="2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rsid w:val="00BE52CE"/>
    <w:pPr>
      <w:spacing w:after="0" w:line="240" w:lineRule="auto"/>
    </w:pPr>
    <w:rPr>
      <w:rFonts w:ascii="Times New Roman" w:eastAsia="Times New Roman" w:hAnsi="Times New Roman" w:cs="Times New Roman"/>
      <w:sz w:val="20"/>
      <w:szCs w:val="20"/>
    </w:r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rful1">
    <w:name w:val="Table Colorful 1"/>
    <w:basedOn w:val="TableNormal"/>
    <w:rsid w:val="00BE52CE"/>
    <w:pPr>
      <w:spacing w:after="0" w:line="240" w:lineRule="auto"/>
    </w:pPr>
    <w:rPr>
      <w:rFonts w:ascii="Times New Roman" w:eastAsia="Times New Roman" w:hAnsi="Times New Roman" w:cs="Times New Roman"/>
      <w:color w:val="FFFFFF"/>
      <w:sz w:val="20"/>
      <w:szCs w:val="20"/>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rsid w:val="00BE52CE"/>
    <w:pPr>
      <w:spacing w:after="0" w:line="240" w:lineRule="auto"/>
    </w:pPr>
    <w:rPr>
      <w:rFonts w:ascii="Times New Roman" w:eastAsia="Times New Roman" w:hAnsi="Times New Roman" w:cs="Times New Roman"/>
      <w:sz w:val="20"/>
      <w:szCs w:val="20"/>
    </w:r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rsid w:val="00BE52CE"/>
    <w:pPr>
      <w:spacing w:after="0" w:line="240" w:lineRule="auto"/>
    </w:pPr>
    <w:rPr>
      <w:rFonts w:ascii="Times New Roman" w:eastAsia="Times New Roman" w:hAnsi="Times New Roman" w:cs="Times New Roman"/>
      <w:sz w:val="20"/>
      <w:szCs w:val="20"/>
    </w:r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rsid w:val="00BE52CE"/>
    <w:pPr>
      <w:spacing w:after="0" w:line="240" w:lineRule="auto"/>
    </w:pPr>
    <w:rPr>
      <w:rFonts w:ascii="Times New Roman" w:eastAsia="Times New Roman" w:hAnsi="Times New Roman" w:cs="Times New Roman"/>
      <w:b/>
      <w:bCs/>
      <w:sz w:val="20"/>
      <w:szCs w:val="20"/>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rsid w:val="00BE52CE"/>
    <w:pPr>
      <w:spacing w:after="0" w:line="240" w:lineRule="auto"/>
    </w:pPr>
    <w:rPr>
      <w:rFonts w:ascii="Times New Roman" w:eastAsia="Times New Roman" w:hAnsi="Times New Roman" w:cs="Times New Roman"/>
      <w:b/>
      <w:bCs/>
      <w:sz w:val="20"/>
      <w:szCs w:val="20"/>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rsid w:val="00BE52CE"/>
    <w:pPr>
      <w:spacing w:after="0" w:line="240" w:lineRule="auto"/>
    </w:pPr>
    <w:rPr>
      <w:rFonts w:ascii="Times New Roman" w:eastAsia="Times New Roman" w:hAnsi="Times New Roman" w:cs="Times New Roman"/>
      <w:b/>
      <w:bCs/>
      <w:sz w:val="20"/>
      <w:szCs w:val="20"/>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rsid w:val="00BE52CE"/>
    <w:pPr>
      <w:spacing w:after="0" w:line="240" w:lineRule="auto"/>
    </w:pPr>
    <w:rPr>
      <w:rFonts w:ascii="Times New Roman" w:eastAsia="Times New Roman" w:hAnsi="Times New Roman" w:cs="Times New Roman"/>
      <w:sz w:val="20"/>
      <w:szCs w:val="20"/>
    </w:rPr>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rsid w:val="00BE52CE"/>
    <w:pPr>
      <w:spacing w:after="0" w:line="240" w:lineRule="auto"/>
    </w:pPr>
    <w:rPr>
      <w:rFonts w:ascii="Times New Roman" w:eastAsia="Times New Roman" w:hAnsi="Times New Roman" w:cs="Times New Roman"/>
      <w:sz w:val="20"/>
      <w:szCs w:val="20"/>
    </w:r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rsid w:val="00BE52CE"/>
    <w:pPr>
      <w:spacing w:after="0" w:line="240" w:lineRule="auto"/>
    </w:pPr>
    <w:rPr>
      <w:rFonts w:ascii="Times New Roman" w:eastAsia="Times New Roman" w:hAnsi="Times New Roman" w:cs="Times New Roman"/>
      <w:sz w:val="20"/>
      <w:szCs w:val="20"/>
    </w:r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rsid w:val="00BE52CE"/>
    <w:pPr>
      <w:spacing w:after="0" w:line="240" w:lineRule="auto"/>
    </w:pPr>
    <w:rPr>
      <w:rFonts w:ascii="Times New Roman" w:eastAsia="Times New Roman" w:hAnsi="Times New Roman" w:cs="Times New Roman"/>
      <w:sz w:val="20"/>
      <w:szCs w:val="20"/>
    </w:r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1">
    <w:name w:val="Table Grid 1"/>
    <w:basedOn w:val="TableNormal"/>
    <w:rsid w:val="00BE52CE"/>
    <w:pPr>
      <w:spacing w:after="0" w:line="240" w:lineRule="auto"/>
    </w:pPr>
    <w:rPr>
      <w:rFonts w:ascii="Times New Roman" w:eastAsia="Times New Roman" w:hAnsi="Times New Roman" w:cs="Times New Roman"/>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2">
    <w:name w:val="Table Grid 2"/>
    <w:basedOn w:val="TableNormal"/>
    <w:rsid w:val="00BE52CE"/>
    <w:pPr>
      <w:spacing w:after="0" w:line="240" w:lineRule="auto"/>
    </w:pPr>
    <w:rPr>
      <w:rFonts w:ascii="Times New Roman" w:eastAsia="Times New Roman" w:hAnsi="Times New Roman" w:cs="Times New Roman"/>
      <w:sz w:val="20"/>
      <w:szCs w:val="20"/>
    </w:rPr>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rsid w:val="00BE52CE"/>
    <w:pPr>
      <w:spacing w:after="0" w:line="240" w:lineRule="auto"/>
    </w:pPr>
    <w:rPr>
      <w:rFonts w:ascii="Times New Roman" w:eastAsia="Times New Roman" w:hAnsi="Times New Roman" w:cs="Times New Roman"/>
      <w:sz w:val="20"/>
      <w:szCs w:val="20"/>
    </w:r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rsid w:val="00BE52CE"/>
    <w:pPr>
      <w:spacing w:after="0" w:line="240" w:lineRule="auto"/>
    </w:pPr>
    <w:rPr>
      <w:rFonts w:ascii="Times New Roman" w:eastAsia="Times New Roman" w:hAnsi="Times New Roman" w:cs="Times New Roman"/>
      <w:sz w:val="20"/>
      <w:szCs w:val="20"/>
    </w:r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rsid w:val="00BE52CE"/>
    <w:pPr>
      <w:spacing w:after="0" w:line="240" w:lineRule="auto"/>
    </w:pPr>
    <w:rPr>
      <w:rFonts w:ascii="Times New Roman" w:eastAsia="Times New Roman" w:hAnsi="Times New Roman" w:cs="Times New Roman"/>
      <w:sz w:val="20"/>
      <w:szCs w:val="20"/>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rsid w:val="00BE52CE"/>
    <w:pPr>
      <w:spacing w:after="0" w:line="240" w:lineRule="auto"/>
    </w:pPr>
    <w:rPr>
      <w:rFonts w:ascii="Times New Roman" w:eastAsia="Times New Roman" w:hAnsi="Times New Roman" w:cs="Times New Roman"/>
      <w:sz w:val="20"/>
      <w:szCs w:val="20"/>
    </w:r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rsid w:val="00BE52CE"/>
    <w:pPr>
      <w:spacing w:after="0" w:line="240" w:lineRule="auto"/>
    </w:pPr>
    <w:rPr>
      <w:rFonts w:ascii="Times New Roman" w:eastAsia="Times New Roman" w:hAnsi="Times New Roman" w:cs="Times New Roman"/>
      <w:b/>
      <w:bCs/>
      <w:sz w:val="20"/>
      <w:szCs w:val="20"/>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rsid w:val="00BE52CE"/>
    <w:pPr>
      <w:spacing w:after="0" w:line="240" w:lineRule="auto"/>
    </w:pPr>
    <w:rPr>
      <w:rFonts w:ascii="Times New Roman" w:eastAsia="Times New Roman" w:hAnsi="Times New Roman" w:cs="Times New Roman"/>
      <w:sz w:val="20"/>
      <w:szCs w:val="20"/>
    </w:r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paragraph" w:customStyle="1" w:styleId="TableHeaderText">
    <w:name w:val="Table Header Text"/>
    <w:basedOn w:val="Normal"/>
    <w:rsid w:val="00BE52CE"/>
    <w:pPr>
      <w:keepLines/>
      <w:spacing w:before="100"/>
      <w:jc w:val="center"/>
    </w:pPr>
    <w:rPr>
      <w:rFonts w:ascii="Arial" w:hAnsi="Arial"/>
      <w:b/>
    </w:rPr>
  </w:style>
  <w:style w:type="table" w:styleId="TableList1">
    <w:name w:val="Table List 1"/>
    <w:basedOn w:val="TableNormal"/>
    <w:rsid w:val="00BE52CE"/>
    <w:pPr>
      <w:spacing w:after="0" w:line="240" w:lineRule="auto"/>
    </w:pPr>
    <w:rPr>
      <w:rFonts w:ascii="Times New Roman" w:eastAsia="Times New Roman" w:hAnsi="Times New Roman" w:cs="Times New Roman"/>
      <w:sz w:val="20"/>
      <w:szCs w:val="20"/>
    </w:rPr>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rsid w:val="00BE52CE"/>
    <w:pPr>
      <w:spacing w:after="0" w:line="240" w:lineRule="auto"/>
    </w:pPr>
    <w:rPr>
      <w:rFonts w:ascii="Times New Roman" w:eastAsia="Times New Roman" w:hAnsi="Times New Roman" w:cs="Times New Roman"/>
      <w:sz w:val="20"/>
      <w:szCs w:val="20"/>
    </w:rPr>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rsid w:val="00BE52CE"/>
    <w:pPr>
      <w:spacing w:after="0" w:line="240" w:lineRule="auto"/>
    </w:pPr>
    <w:rPr>
      <w:rFonts w:ascii="Times New Roman" w:eastAsia="Times New Roman" w:hAnsi="Times New Roman" w:cs="Times New Roman"/>
      <w:sz w:val="20"/>
      <w:szCs w:val="20"/>
    </w:r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rsid w:val="00BE52CE"/>
    <w:pPr>
      <w:spacing w:after="0" w:line="240" w:lineRule="auto"/>
    </w:pPr>
    <w:rPr>
      <w:rFonts w:ascii="Times New Roman" w:eastAsia="Times New Roman" w:hAnsi="Times New Roman" w:cs="Times New Roman"/>
      <w:sz w:val="20"/>
      <w:szCs w:val="20"/>
    </w:r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rsid w:val="00BE52CE"/>
    <w:pPr>
      <w:spacing w:after="0" w:line="240" w:lineRule="auto"/>
    </w:pPr>
    <w:rPr>
      <w:rFonts w:ascii="Times New Roman" w:eastAsia="Times New Roman" w:hAnsi="Times New Roman" w:cs="Times New Roman"/>
      <w:sz w:val="20"/>
      <w:szCs w:val="20"/>
    </w:r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rsid w:val="00BE52CE"/>
    <w:pPr>
      <w:spacing w:after="0" w:line="240" w:lineRule="auto"/>
    </w:pPr>
    <w:rPr>
      <w:rFonts w:ascii="Times New Roman" w:eastAsia="Times New Roman" w:hAnsi="Times New Roman" w:cs="Times New Roman"/>
      <w:sz w:val="20"/>
      <w:szCs w:val="20"/>
    </w:r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rsid w:val="00BE52CE"/>
    <w:pPr>
      <w:spacing w:after="0" w:line="240" w:lineRule="auto"/>
    </w:pPr>
    <w:rPr>
      <w:rFonts w:ascii="Times New Roman" w:eastAsia="Times New Roman" w:hAnsi="Times New Roman" w:cs="Times New Roman"/>
      <w:sz w:val="20"/>
      <w:szCs w:val="20"/>
    </w:rPr>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rsid w:val="00BE52CE"/>
    <w:pPr>
      <w:spacing w:after="0" w:line="240" w:lineRule="auto"/>
    </w:pPr>
    <w:rPr>
      <w:rFonts w:ascii="Times New Roman" w:eastAsia="Times New Roman" w:hAnsi="Times New Roman" w:cs="Times New Roman"/>
      <w:sz w:val="20"/>
      <w:szCs w:val="20"/>
    </w:rPr>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table" w:styleId="TableProfessional">
    <w:name w:val="Table Professional"/>
    <w:basedOn w:val="TableNormal"/>
    <w:rsid w:val="00BE52CE"/>
    <w:pPr>
      <w:spacing w:after="0" w:line="240" w:lineRule="auto"/>
    </w:pPr>
    <w:rPr>
      <w:rFonts w:ascii="Times New Roman" w:eastAsia="Times New Roman" w:hAnsi="Times New Roman" w:cs="Times New Roman"/>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Simple1">
    <w:name w:val="Table Simple 1"/>
    <w:basedOn w:val="TableNormal"/>
    <w:rsid w:val="00BE52CE"/>
    <w:pPr>
      <w:spacing w:after="0" w:line="240" w:lineRule="auto"/>
    </w:pPr>
    <w:rPr>
      <w:rFonts w:ascii="Times New Roman" w:eastAsia="Times New Roman" w:hAnsi="Times New Roman" w:cs="Times New Roman"/>
      <w:sz w:val="20"/>
      <w:szCs w:val="20"/>
    </w:r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rsid w:val="00BE52CE"/>
    <w:pPr>
      <w:spacing w:after="0" w:line="240" w:lineRule="auto"/>
    </w:pPr>
    <w:rPr>
      <w:rFonts w:ascii="Times New Roman" w:eastAsia="Times New Roman" w:hAnsi="Times New Roman" w:cs="Times New Roman"/>
      <w:sz w:val="20"/>
      <w:szCs w:val="20"/>
    </w:rP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rsid w:val="00BE52CE"/>
    <w:pPr>
      <w:spacing w:after="0" w:line="240" w:lineRule="auto"/>
    </w:pPr>
    <w:rPr>
      <w:rFonts w:ascii="Times New Roman" w:eastAsia="Times New Roman" w:hAnsi="Times New Roman" w:cs="Times New Roman"/>
      <w:sz w:val="20"/>
      <w:szCs w:val="20"/>
    </w:r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paragraph" w:customStyle="1" w:styleId="TableSpacer">
    <w:name w:val="Table Spacer"/>
    <w:basedOn w:val="BodyText"/>
    <w:rsid w:val="00BE52CE"/>
    <w:pPr>
      <w:autoSpaceDE w:val="0"/>
      <w:autoSpaceDN w:val="0"/>
      <w:adjustRightInd w:val="0"/>
      <w:spacing w:before="60" w:after="60"/>
      <w:ind w:left="360"/>
    </w:pPr>
    <w:rPr>
      <w:iCs/>
      <w:sz w:val="16"/>
      <w:szCs w:val="22"/>
    </w:rPr>
  </w:style>
  <w:style w:type="table" w:styleId="TableSubtle1">
    <w:name w:val="Table Subtle 1"/>
    <w:basedOn w:val="TableNormal"/>
    <w:rsid w:val="00BE52CE"/>
    <w:pPr>
      <w:spacing w:after="0" w:line="240" w:lineRule="auto"/>
    </w:pPr>
    <w:rPr>
      <w:rFonts w:ascii="Times New Roman" w:eastAsia="Times New Roman" w:hAnsi="Times New Roman" w:cs="Times New Roman"/>
      <w:sz w:val="20"/>
      <w:szCs w:val="20"/>
    </w:rPr>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rsid w:val="00BE52CE"/>
    <w:pPr>
      <w:spacing w:after="0" w:line="240" w:lineRule="auto"/>
    </w:pPr>
    <w:rPr>
      <w:rFonts w:ascii="Times New Roman" w:eastAsia="Times New Roman" w:hAnsi="Times New Roman" w:cs="Times New Roman"/>
      <w:sz w:val="20"/>
      <w:szCs w:val="20"/>
    </w:rPr>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customStyle="1" w:styleId="TableTextBullet">
    <w:name w:val="Table Text Bullet"/>
    <w:basedOn w:val="TableText"/>
    <w:rsid w:val="00BE52CE"/>
    <w:pPr>
      <w:numPr>
        <w:numId w:val="22"/>
      </w:numPr>
      <w:tabs>
        <w:tab w:val="left" w:pos="522"/>
      </w:tabs>
      <w:contextualSpacing/>
    </w:pPr>
  </w:style>
  <w:style w:type="paragraph" w:customStyle="1" w:styleId="TableTextCentered">
    <w:name w:val="Table Text Centered"/>
    <w:basedOn w:val="TableText"/>
    <w:rsid w:val="00BE52CE"/>
    <w:pPr>
      <w:jc w:val="center"/>
    </w:pPr>
    <w:rPr>
      <w:rFonts w:ascii="Times New Roman" w:hAnsi="Times New Roman" w:cs="Times New Roman"/>
      <w:sz w:val="20"/>
      <w:szCs w:val="24"/>
    </w:rPr>
  </w:style>
  <w:style w:type="paragraph" w:customStyle="1" w:styleId="TableTextSmall">
    <w:name w:val="Table Text Small"/>
    <w:basedOn w:val="TableText"/>
    <w:qFormat/>
    <w:rsid w:val="00BE52CE"/>
    <w:rPr>
      <w:sz w:val="20"/>
    </w:rPr>
  </w:style>
  <w:style w:type="table" w:styleId="TableTheme">
    <w:name w:val="Table Theme"/>
    <w:basedOn w:val="TableNormal"/>
    <w:rsid w:val="00BE52CE"/>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Web1">
    <w:name w:val="Table Web 1"/>
    <w:basedOn w:val="TableNormal"/>
    <w:rsid w:val="00BE52CE"/>
    <w:pPr>
      <w:spacing w:after="0" w:line="240" w:lineRule="auto"/>
    </w:pPr>
    <w:rPr>
      <w:rFonts w:ascii="Times New Roman" w:eastAsia="Times New Roman" w:hAnsi="Times New Roman" w:cs="Times New Roman"/>
      <w:sz w:val="20"/>
      <w:szCs w:val="20"/>
    </w:r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rsid w:val="00BE52CE"/>
    <w:pPr>
      <w:spacing w:after="0" w:line="240" w:lineRule="auto"/>
    </w:pPr>
    <w:rPr>
      <w:rFonts w:ascii="Times New Roman" w:eastAsia="Times New Roman" w:hAnsi="Times New Roman" w:cs="Times New Roman"/>
      <w:sz w:val="20"/>
      <w:szCs w:val="20"/>
    </w:r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rsid w:val="00BE52CE"/>
    <w:pPr>
      <w:spacing w:after="0" w:line="240" w:lineRule="auto"/>
    </w:pPr>
    <w:rPr>
      <w:rFonts w:ascii="Times New Roman" w:eastAsia="Times New Roman" w:hAnsi="Times New Roman" w:cs="Times New Roman"/>
      <w:sz w:val="20"/>
      <w:szCs w:val="20"/>
    </w:r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customStyle="1" w:styleId="TableText0">
    <w:name w:val="TableText"/>
    <w:basedOn w:val="Normal"/>
    <w:rsid w:val="00BE52CE"/>
    <w:pPr>
      <w:keepLines/>
      <w:spacing w:before="40" w:after="40"/>
    </w:pPr>
    <w:rPr>
      <w:rFonts w:ascii="Arial" w:hAnsi="Arial"/>
      <w:sz w:val="18"/>
    </w:rPr>
  </w:style>
  <w:style w:type="paragraph" w:customStyle="1" w:styleId="Title-Version">
    <w:name w:val="Title - Version"/>
    <w:basedOn w:val="Title"/>
    <w:rsid w:val="00BE52CE"/>
    <w:pPr>
      <w:autoSpaceDE/>
      <w:autoSpaceDN/>
      <w:adjustRightInd/>
      <w:spacing w:before="120" w:after="240"/>
    </w:pPr>
    <w:rPr>
      <w:rFonts w:cs="Times New Roman"/>
      <w:bCs w:val="0"/>
      <w:sz w:val="44"/>
      <w:szCs w:val="24"/>
    </w:rPr>
  </w:style>
  <w:style w:type="paragraph" w:customStyle="1" w:styleId="Title-Date">
    <w:name w:val="Title - Date"/>
    <w:basedOn w:val="Title-Version"/>
    <w:rsid w:val="00BE52CE"/>
    <w:pPr>
      <w:spacing w:after="600"/>
    </w:pPr>
  </w:style>
  <w:style w:type="paragraph" w:customStyle="1" w:styleId="Title-Department">
    <w:name w:val="Title-Department"/>
    <w:rsid w:val="00BE52CE"/>
    <w:pPr>
      <w:spacing w:before="360" w:after="360" w:line="300" w:lineRule="auto"/>
      <w:contextualSpacing/>
      <w:jc w:val="center"/>
    </w:pPr>
    <w:rPr>
      <w:rFonts w:ascii="Arial" w:eastAsia="Calibri" w:hAnsi="Arial" w:cs="Arial"/>
      <w:sz w:val="24"/>
      <w:szCs w:val="24"/>
    </w:rPr>
  </w:style>
  <w:style w:type="paragraph" w:styleId="TOCHeading">
    <w:name w:val="TOC Heading"/>
    <w:basedOn w:val="RevisionHistory"/>
    <w:next w:val="Normal"/>
    <w:uiPriority w:val="39"/>
    <w:rsid w:val="00BE52CE"/>
    <w:pPr>
      <w:spacing w:before="480" w:after="0"/>
    </w:pPr>
    <w:rPr>
      <w:rFonts w:asciiTheme="majorHAnsi" w:eastAsiaTheme="majorEastAsia" w:hAnsiTheme="majorHAnsi" w:cstheme="majorBidi"/>
      <w:bCs w:val="0"/>
      <w:color w:val="2F5496" w:themeColor="accent1" w:themeShade="BF"/>
      <w:kern w:val="0"/>
      <w:sz w:val="28"/>
      <w:szCs w:val="28"/>
    </w:rPr>
  </w:style>
  <w:style w:type="numbering" w:styleId="ArticleSection">
    <w:name w:val="Outline List 3"/>
    <w:basedOn w:val="NoList"/>
    <w:rsid w:val="00BE52CE"/>
    <w:pPr>
      <w:numPr>
        <w:numId w:val="23"/>
      </w:numPr>
    </w:pPr>
  </w:style>
  <w:style w:type="paragraph" w:customStyle="1" w:styleId="Contents">
    <w:name w:val="Contents"/>
    <w:basedOn w:val="Subtitle"/>
    <w:rsid w:val="00BE52CE"/>
    <w:pPr>
      <w:keepLines/>
      <w:spacing w:before="240" w:after="120"/>
      <w:outlineLvl w:val="9"/>
    </w:pPr>
    <w:rPr>
      <w:rFonts w:eastAsia="Arial Unicode MS" w:cs="Times New Roman"/>
      <w:b/>
      <w:sz w:val="22"/>
    </w:rPr>
  </w:style>
  <w:style w:type="character" w:customStyle="1" w:styleId="InlineInstructions">
    <w:name w:val="Inline Instructions"/>
    <w:basedOn w:val="DefaultParagraphFont"/>
    <w:rsid w:val="00BE52CE"/>
    <w:rPr>
      <w:i/>
      <w:color w:val="0000FF"/>
    </w:rPr>
  </w:style>
  <w:style w:type="paragraph" w:customStyle="1" w:styleId="InstructionTextTable">
    <w:name w:val="Instruction Text Table"/>
    <w:basedOn w:val="Normal"/>
    <w:rsid w:val="00BE52CE"/>
    <w:pPr>
      <w:keepLines/>
    </w:pPr>
    <w:rPr>
      <w:rFonts w:ascii="Arial" w:hAnsi="Arial"/>
      <w:i/>
      <w:iCs/>
      <w:color w:val="0000FF"/>
      <w:sz w:val="20"/>
    </w:rPr>
  </w:style>
  <w:style w:type="character" w:styleId="IntenseEmphasis">
    <w:name w:val="Intense Emphasis"/>
    <w:basedOn w:val="DefaultParagraphFont"/>
    <w:uiPriority w:val="21"/>
    <w:rsid w:val="00BE52CE"/>
    <w:rPr>
      <w:b/>
      <w:bCs/>
      <w:i/>
      <w:iCs/>
      <w:color w:val="4F81BD"/>
    </w:rPr>
  </w:style>
  <w:style w:type="paragraph" w:customStyle="1" w:styleId="Style11ptLeft063">
    <w:name w:val="Style 11 pt Left:  0.63&quot;"/>
    <w:basedOn w:val="Normal"/>
    <w:rsid w:val="00BE52CE"/>
    <w:pPr>
      <w:keepLines/>
      <w:ind w:left="446"/>
      <w:contextualSpacing/>
    </w:pPr>
    <w:rPr>
      <w:rFonts w:ascii="Arial" w:eastAsia="Calibri" w:hAnsi="Arial"/>
      <w:kern w:val="2"/>
    </w:rPr>
  </w:style>
  <w:style w:type="paragraph" w:customStyle="1" w:styleId="StyleBodyTextLeft025">
    <w:name w:val="Style Body Text + Left:  0.25&quot;"/>
    <w:basedOn w:val="BodyText"/>
    <w:rsid w:val="00BE52CE"/>
    <w:pPr>
      <w:ind w:left="360"/>
      <w:contextualSpacing/>
    </w:pPr>
    <w:rPr>
      <w:rFonts w:eastAsia="Calibri"/>
      <w:sz w:val="22"/>
    </w:rPr>
  </w:style>
  <w:style w:type="paragraph" w:customStyle="1" w:styleId="StyleHeading3TimesNewRoman11pt1">
    <w:name w:val="Style Heading 3 + Times New Roman 11 pt1"/>
    <w:basedOn w:val="Heading3"/>
    <w:semiHidden/>
    <w:rsid w:val="00BE52CE"/>
    <w:pPr>
      <w:numPr>
        <w:numId w:val="25"/>
      </w:numPr>
    </w:pPr>
    <w:rPr>
      <w:iCs w:val="0"/>
      <w:kern w:val="0"/>
      <w:sz w:val="22"/>
    </w:rPr>
  </w:style>
  <w:style w:type="paragraph" w:customStyle="1" w:styleId="StyleListParagraphTimesNewRoman11ptAfter6pt">
    <w:name w:val="Style List Paragraph + Times New Roman 11 pt After:  6 pt"/>
    <w:basedOn w:val="ListParagraph"/>
    <w:rsid w:val="00BE52CE"/>
    <w:rPr>
      <w:rFonts w:ascii="Times New Roman" w:hAnsi="Times New Roman"/>
      <w:sz w:val="22"/>
      <w:szCs w:val="20"/>
    </w:rPr>
  </w:style>
  <w:style w:type="paragraph" w:customStyle="1" w:styleId="TableTextBold">
    <w:name w:val="Table Text Bold"/>
    <w:basedOn w:val="TableText"/>
    <w:rsid w:val="00BE52CE"/>
    <w:rPr>
      <w:rFonts w:ascii="Times New Roman" w:hAnsi="Times New Roman" w:cs="Times New Roman"/>
      <w:b/>
      <w:sz w:val="20"/>
      <w:szCs w:val="24"/>
    </w:rPr>
  </w:style>
  <w:style w:type="paragraph" w:customStyle="1" w:styleId="glsbody">
    <w:name w:val="glsbody"/>
    <w:basedOn w:val="Normal"/>
    <w:rsid w:val="00BE52CE"/>
    <w:pPr>
      <w:jc w:val="center"/>
    </w:pPr>
    <w:rPr>
      <w:rFonts w:ascii="Arial" w:hAnsi="Arial" w:cs="Arial"/>
      <w:noProof/>
      <w:color w:val="000000"/>
      <w:sz w:val="18"/>
      <w:szCs w:val="18"/>
    </w:rPr>
  </w:style>
  <w:style w:type="character" w:customStyle="1" w:styleId="characterstyle">
    <w:name w:val="character style"/>
    <w:basedOn w:val="DefaultParagraphFont"/>
    <w:uiPriority w:val="1"/>
    <w:rsid w:val="00BE52CE"/>
    <w:rPr>
      <w:rFonts w:ascii="Arial" w:hAnsi="Arial"/>
      <w:sz w:val="20"/>
    </w:rPr>
  </w:style>
  <w:style w:type="character" w:customStyle="1" w:styleId="StylePlainTextArial12ptBold">
    <w:name w:val="Style Plain Text + Arial 12 pt Bold"/>
    <w:basedOn w:val="PlainTextChar"/>
    <w:uiPriority w:val="1"/>
    <w:rsid w:val="00BE52CE"/>
    <w:rPr>
      <w:rFonts w:ascii="Arial" w:eastAsia="Times New Roman" w:hAnsi="Arial" w:cs="Arial"/>
      <w:b/>
      <w:sz w:val="20"/>
      <w:szCs w:val="20"/>
    </w:rPr>
  </w:style>
  <w:style w:type="paragraph" w:customStyle="1" w:styleId="whs11">
    <w:name w:val="whs11"/>
    <w:basedOn w:val="Normal"/>
    <w:rsid w:val="00BE52CE"/>
    <w:pPr>
      <w:spacing w:before="150" w:after="150"/>
      <w:ind w:left="461"/>
    </w:pPr>
    <w:rPr>
      <w:sz w:val="20"/>
      <w:szCs w:val="20"/>
    </w:rPr>
  </w:style>
  <w:style w:type="numbering" w:customStyle="1" w:styleId="NoList2">
    <w:name w:val="No List2"/>
    <w:next w:val="NoList"/>
    <w:uiPriority w:val="99"/>
    <w:semiHidden/>
    <w:unhideWhenUsed/>
    <w:rsid w:val="00BE52CE"/>
  </w:style>
  <w:style w:type="paragraph" w:customStyle="1" w:styleId="RulesandMore">
    <w:name w:val="Rules and More"/>
    <w:basedOn w:val="Normal"/>
    <w:qFormat/>
    <w:rsid w:val="00BE52CE"/>
    <w:pPr>
      <w:spacing w:after="60"/>
      <w:ind w:left="634"/>
    </w:pPr>
    <w:rPr>
      <w:b/>
      <w:i/>
    </w:rPr>
  </w:style>
  <w:style w:type="paragraph" w:customStyle="1" w:styleId="Style11ptBoldLeft042">
    <w:name w:val="Style 11 pt Bold Left:  0.42&quot;"/>
    <w:basedOn w:val="Normal"/>
    <w:rsid w:val="00BE52CE"/>
    <w:pPr>
      <w:keepLines/>
      <w:ind w:left="600"/>
    </w:pPr>
    <w:rPr>
      <w:rFonts w:ascii="Times New Roman Bold" w:hAnsi="Times New Roman Bold"/>
      <w:b/>
      <w:bCs/>
      <w:szCs w:val="20"/>
    </w:rPr>
  </w:style>
  <w:style w:type="paragraph" w:customStyle="1" w:styleId="Fields">
    <w:name w:val="Fields"/>
    <w:basedOn w:val="Normal"/>
    <w:rsid w:val="00BE52CE"/>
    <w:rPr>
      <w:b/>
      <w:i/>
      <w:u w:val="single"/>
    </w:rPr>
  </w:style>
  <w:style w:type="paragraph" w:customStyle="1" w:styleId="ListBull2">
    <w:name w:val="ListBull2"/>
    <w:basedOn w:val="BodyTextBullet1"/>
    <w:qFormat/>
    <w:rsid w:val="00BE52CE"/>
    <w:pPr>
      <w:numPr>
        <w:numId w:val="64"/>
      </w:numPr>
      <w:spacing w:before="120"/>
    </w:pPr>
  </w:style>
  <w:style w:type="paragraph" w:customStyle="1" w:styleId="FieldsIndented">
    <w:name w:val="Fields Indented"/>
    <w:basedOn w:val="Fields"/>
    <w:rsid w:val="00BE52CE"/>
    <w:pPr>
      <w:ind w:left="540"/>
    </w:pPr>
  </w:style>
  <w:style w:type="paragraph" w:customStyle="1" w:styleId="ProcedureTitle">
    <w:name w:val="Procedure Title"/>
    <w:basedOn w:val="BodyText5"/>
    <w:qFormat/>
    <w:rsid w:val="00BE52CE"/>
    <w:pPr>
      <w:keepNext/>
      <w:spacing w:before="240" w:after="240"/>
      <w:ind w:left="0"/>
    </w:pPr>
    <w:rPr>
      <w:b/>
      <w:i/>
      <w:u w:val="single"/>
    </w:rPr>
  </w:style>
  <w:style w:type="paragraph" w:customStyle="1" w:styleId="NoteLightbulb">
    <w:name w:val="Note Lightbulb"/>
    <w:basedOn w:val="ListParagraph"/>
    <w:link w:val="NoteLightbulbChar"/>
    <w:qFormat/>
    <w:rsid w:val="00474E83"/>
    <w:pPr>
      <w:numPr>
        <w:numId w:val="48"/>
      </w:numPr>
    </w:pPr>
    <w:rPr>
      <w:rFonts w:ascii="Times New Roman" w:hAnsi="Times New Roman"/>
      <w:sz w:val="24"/>
    </w:rPr>
  </w:style>
  <w:style w:type="paragraph" w:customStyle="1" w:styleId="BodyTextBullet1Indented">
    <w:name w:val="Body Text Bullet 1 Indented"/>
    <w:basedOn w:val="BodyTextBullet1"/>
    <w:rsid w:val="00BE52CE"/>
  </w:style>
  <w:style w:type="paragraph" w:customStyle="1" w:styleId="TitlePage0">
    <w:name w:val="Title Page"/>
    <w:basedOn w:val="Normal"/>
    <w:uiPriority w:val="99"/>
    <w:rsid w:val="00BE52CE"/>
    <w:pPr>
      <w:overflowPunct w:val="0"/>
      <w:autoSpaceDE w:val="0"/>
      <w:autoSpaceDN w:val="0"/>
      <w:adjustRightInd w:val="0"/>
      <w:jc w:val="center"/>
      <w:textAlignment w:val="baseline"/>
    </w:pPr>
    <w:rPr>
      <w:rFonts w:ascii="Arial" w:hAnsi="Arial"/>
      <w:szCs w:val="20"/>
    </w:rPr>
  </w:style>
  <w:style w:type="paragraph" w:customStyle="1" w:styleId="ScreenField">
    <w:name w:val="Screen Field"/>
    <w:basedOn w:val="Normal"/>
    <w:next w:val="ScreenFieldDesc"/>
    <w:qFormat/>
    <w:rsid w:val="00BE52CE"/>
    <w:pPr>
      <w:widowControl w:val="0"/>
      <w:spacing w:before="120" w:after="60"/>
    </w:pPr>
    <w:rPr>
      <w:b/>
      <w:i/>
      <w:szCs w:val="20"/>
    </w:rPr>
  </w:style>
  <w:style w:type="paragraph" w:customStyle="1" w:styleId="field">
    <w:name w:val="field"/>
    <w:basedOn w:val="Normal"/>
    <w:link w:val="fieldChar"/>
    <w:rsid w:val="00BE52CE"/>
    <w:pPr>
      <w:widowControl w:val="0"/>
    </w:pPr>
    <w:rPr>
      <w:b/>
      <w:sz w:val="22"/>
      <w:szCs w:val="20"/>
    </w:rPr>
  </w:style>
  <w:style w:type="character" w:customStyle="1" w:styleId="fieldChar">
    <w:name w:val="field Char"/>
    <w:basedOn w:val="DefaultParagraphFont"/>
    <w:link w:val="field"/>
    <w:rsid w:val="00BE52CE"/>
    <w:rPr>
      <w:rFonts w:ascii="Times New Roman" w:eastAsia="Times New Roman" w:hAnsi="Times New Roman" w:cs="Times New Roman"/>
      <w:b/>
      <w:szCs w:val="20"/>
    </w:rPr>
  </w:style>
  <w:style w:type="paragraph" w:customStyle="1" w:styleId="code0">
    <w:name w:val="code"/>
    <w:basedOn w:val="Normal"/>
    <w:link w:val="codeChar"/>
    <w:rsid w:val="00BE52CE"/>
    <w:pPr>
      <w:widowControl w:val="0"/>
      <w:tabs>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spacing w:before="40" w:after="40"/>
      <w:ind w:left="360"/>
    </w:pPr>
    <w:rPr>
      <w:rFonts w:ascii="Courier New" w:hAnsi="Courier New"/>
      <w:sz w:val="20"/>
      <w:szCs w:val="20"/>
    </w:rPr>
  </w:style>
  <w:style w:type="character" w:customStyle="1" w:styleId="codeChar">
    <w:name w:val="code Char"/>
    <w:basedOn w:val="DefaultParagraphFont"/>
    <w:link w:val="code0"/>
    <w:rsid w:val="00BE52CE"/>
    <w:rPr>
      <w:rFonts w:ascii="Courier New" w:eastAsia="Times New Roman" w:hAnsi="Courier New" w:cs="Times New Roman"/>
      <w:sz w:val="20"/>
      <w:szCs w:val="20"/>
    </w:rPr>
  </w:style>
  <w:style w:type="paragraph" w:customStyle="1" w:styleId="StyleBodyTextBoldLeft0">
    <w:name w:val="Style Body Text + Bold Left 0&quot;"/>
    <w:autoRedefine/>
    <w:rsid w:val="00BE52CE"/>
    <w:pPr>
      <w:spacing w:before="120" w:after="120" w:line="240" w:lineRule="auto"/>
    </w:pPr>
    <w:rPr>
      <w:rFonts w:ascii="Times New Roman" w:eastAsia="Times New Roman" w:hAnsi="Times New Roman" w:cs="Arial"/>
      <w:b/>
      <w:kern w:val="32"/>
      <w:sz w:val="24"/>
      <w:szCs w:val="24"/>
    </w:rPr>
  </w:style>
  <w:style w:type="character" w:customStyle="1" w:styleId="Mention1">
    <w:name w:val="Mention1"/>
    <w:basedOn w:val="DefaultParagraphFont"/>
    <w:uiPriority w:val="99"/>
    <w:semiHidden/>
    <w:unhideWhenUsed/>
    <w:rsid w:val="00BE52CE"/>
    <w:rPr>
      <w:color w:val="2B579A"/>
      <w:shd w:val="clear" w:color="auto" w:fill="E6E6E6"/>
    </w:rPr>
  </w:style>
  <w:style w:type="character" w:customStyle="1" w:styleId="Mention2">
    <w:name w:val="Mention2"/>
    <w:basedOn w:val="DefaultParagraphFont"/>
    <w:uiPriority w:val="99"/>
    <w:semiHidden/>
    <w:unhideWhenUsed/>
    <w:rsid w:val="00BE52CE"/>
    <w:rPr>
      <w:color w:val="2B579A"/>
      <w:shd w:val="clear" w:color="auto" w:fill="E6E6E6"/>
    </w:rPr>
  </w:style>
  <w:style w:type="paragraph" w:customStyle="1" w:styleId="TOCNavigationHeading">
    <w:name w:val="TOC Navigation Heading"/>
    <w:basedOn w:val="TableofContents"/>
    <w:link w:val="TOCNavigationHeadingChar"/>
    <w:rsid w:val="00BE52CE"/>
    <w:pPr>
      <w:outlineLvl w:val="0"/>
    </w:pPr>
    <w:rPr>
      <w:rFonts w:ascii="Arial" w:hAnsi="Arial"/>
    </w:rPr>
  </w:style>
  <w:style w:type="character" w:customStyle="1" w:styleId="TableofContentsChar">
    <w:name w:val="Table of Contents Char"/>
    <w:basedOn w:val="DefaultParagraphFont"/>
    <w:link w:val="TableofContents"/>
    <w:rsid w:val="00BE52CE"/>
    <w:rPr>
      <w:rFonts w:ascii="Helvetica" w:eastAsia="Times New Roman" w:hAnsi="Helvetica" w:cs="Times New Roman"/>
      <w:b/>
      <w:sz w:val="33"/>
      <w:szCs w:val="33"/>
    </w:rPr>
  </w:style>
  <w:style w:type="character" w:customStyle="1" w:styleId="TOCNavigationHeadingChar">
    <w:name w:val="TOC Navigation Heading Char"/>
    <w:basedOn w:val="TableofContentsChar"/>
    <w:link w:val="TOCNavigationHeading"/>
    <w:rsid w:val="00BE52CE"/>
    <w:rPr>
      <w:rFonts w:ascii="Arial" w:eastAsia="Times New Roman" w:hAnsi="Arial" w:cs="Times New Roman"/>
      <w:b/>
      <w:sz w:val="33"/>
      <w:szCs w:val="33"/>
    </w:rPr>
  </w:style>
  <w:style w:type="paragraph" w:customStyle="1" w:styleId="bodytextbullet1indented0">
    <w:name w:val="bodytextbullet1indented"/>
    <w:basedOn w:val="Normal"/>
    <w:rsid w:val="00BE52CE"/>
    <w:pPr>
      <w:spacing w:before="160" w:after="150"/>
      <w:ind w:left="160"/>
    </w:pPr>
    <w:rPr>
      <w:rFonts w:ascii="Arial" w:hAnsi="Arial" w:cs="Arial"/>
      <w:noProof/>
      <w:sz w:val="22"/>
      <w:szCs w:val="20"/>
    </w:rPr>
  </w:style>
  <w:style w:type="paragraph" w:customStyle="1" w:styleId="bullet40">
    <w:name w:val="bullet4"/>
    <w:basedOn w:val="Normal"/>
    <w:rsid w:val="00BE52CE"/>
    <w:pPr>
      <w:spacing w:before="160" w:after="150"/>
      <w:ind w:left="160"/>
    </w:pPr>
    <w:rPr>
      <w:rFonts w:ascii="Arial" w:hAnsi="Arial" w:cs="Arial"/>
      <w:noProof/>
      <w:sz w:val="22"/>
      <w:szCs w:val="20"/>
    </w:rPr>
  </w:style>
  <w:style w:type="character" w:customStyle="1" w:styleId="hcp5">
    <w:name w:val="hcp5"/>
    <w:basedOn w:val="DefaultParagraphFont"/>
    <w:rsid w:val="00BE52CE"/>
    <w:rPr>
      <w:rFonts w:eastAsia="Symbol" w:cs="Symbol"/>
      <w:szCs w:val="24"/>
    </w:rPr>
  </w:style>
  <w:style w:type="character" w:customStyle="1" w:styleId="hcp6">
    <w:name w:val="hcp6"/>
    <w:basedOn w:val="DefaultParagraphFont"/>
    <w:rsid w:val="00BE52CE"/>
    <w:rPr>
      <w:rFonts w:ascii="Times New Roman" w:eastAsia="Symbol" w:hAnsi="Times New Roman" w:cs="Symbol" w:hint="default"/>
      <w:sz w:val="14"/>
      <w:szCs w:val="24"/>
    </w:rPr>
  </w:style>
  <w:style w:type="character" w:customStyle="1" w:styleId="hcp8">
    <w:name w:val="hcp8"/>
    <w:basedOn w:val="DefaultParagraphFont"/>
    <w:rsid w:val="00BE52CE"/>
    <w:rPr>
      <w:rFonts w:eastAsia="Symbol" w:cs="Symbol"/>
    </w:rPr>
  </w:style>
  <w:style w:type="character" w:customStyle="1" w:styleId="hcp9">
    <w:name w:val="hcp9"/>
    <w:basedOn w:val="DefaultParagraphFont"/>
    <w:rsid w:val="00BE52CE"/>
    <w:rPr>
      <w:rFonts w:ascii="Times New Roman" w:eastAsia="Symbol" w:hAnsi="Times New Roman" w:cs="Symbol" w:hint="default"/>
      <w:sz w:val="14"/>
      <w:szCs w:val="14"/>
    </w:rPr>
  </w:style>
  <w:style w:type="character" w:customStyle="1" w:styleId="hcp19">
    <w:name w:val="hcp19"/>
    <w:basedOn w:val="DefaultParagraphFont"/>
    <w:rsid w:val="00BE52CE"/>
    <w:rPr>
      <w:rFonts w:eastAsia="Courier New"/>
    </w:rPr>
  </w:style>
  <w:style w:type="character" w:customStyle="1" w:styleId="hcp20">
    <w:name w:val="hcp20"/>
    <w:basedOn w:val="DefaultParagraphFont"/>
    <w:rsid w:val="00BE52CE"/>
    <w:rPr>
      <w:rFonts w:ascii="Times New Roman" w:eastAsia="Courier New" w:hAnsi="Times New Roman" w:cs="Times New Roman" w:hint="default"/>
      <w:sz w:val="14"/>
      <w:szCs w:val="14"/>
    </w:rPr>
  </w:style>
  <w:style w:type="character" w:customStyle="1" w:styleId="hcp22">
    <w:name w:val="hcp22"/>
    <w:basedOn w:val="DefaultParagraphFont"/>
    <w:rsid w:val="00BE52CE"/>
    <w:rPr>
      <w:szCs w:val="24"/>
    </w:rPr>
  </w:style>
  <w:style w:type="paragraph" w:customStyle="1" w:styleId="ListNumber1">
    <w:name w:val="List Number 1"/>
    <w:basedOn w:val="Normal"/>
    <w:qFormat/>
    <w:rsid w:val="00BE52CE"/>
    <w:pPr>
      <w:widowControl w:val="0"/>
      <w:numPr>
        <w:numId w:val="155"/>
      </w:numPr>
      <w:tabs>
        <w:tab w:val="num" w:pos="450"/>
      </w:tabs>
      <w:spacing w:before="120" w:after="120" w:line="240" w:lineRule="atLeast"/>
    </w:pPr>
    <w:rPr>
      <w:rFonts w:ascii="Arial" w:hAnsi="Arial" w:cs="Arial"/>
      <w:sz w:val="20"/>
      <w:szCs w:val="20"/>
    </w:rPr>
  </w:style>
  <w:style w:type="paragraph" w:customStyle="1" w:styleId="ListLevel2">
    <w:name w:val="List Level 2"/>
    <w:basedOn w:val="Normal"/>
    <w:link w:val="ListLevel2Char"/>
    <w:qFormat/>
    <w:rsid w:val="00BE52CE"/>
    <w:pPr>
      <w:widowControl w:val="0"/>
      <w:numPr>
        <w:ilvl w:val="1"/>
        <w:numId w:val="155"/>
      </w:numPr>
      <w:tabs>
        <w:tab w:val="left" w:pos="1170"/>
      </w:tabs>
      <w:spacing w:before="120" w:after="120" w:line="240" w:lineRule="atLeast"/>
    </w:pPr>
    <w:rPr>
      <w:rFonts w:ascii="Arial" w:hAnsi="Arial" w:cs="Arial"/>
      <w:sz w:val="20"/>
      <w:szCs w:val="20"/>
    </w:rPr>
  </w:style>
  <w:style w:type="character" w:customStyle="1" w:styleId="ListLevel2Char">
    <w:name w:val="List Level 2 Char"/>
    <w:basedOn w:val="DefaultParagraphFont"/>
    <w:link w:val="ListLevel2"/>
    <w:locked/>
    <w:rsid w:val="00BE52CE"/>
    <w:rPr>
      <w:rFonts w:ascii="Arial" w:eastAsia="Times New Roman" w:hAnsi="Arial" w:cs="Arial"/>
      <w:sz w:val="20"/>
      <w:szCs w:val="20"/>
    </w:rPr>
  </w:style>
  <w:style w:type="numbering" w:customStyle="1" w:styleId="Headings">
    <w:name w:val="Headings"/>
    <w:uiPriority w:val="99"/>
    <w:rsid w:val="00BE52CE"/>
    <w:pPr>
      <w:numPr>
        <w:numId w:val="156"/>
      </w:numPr>
    </w:pPr>
  </w:style>
  <w:style w:type="character" w:customStyle="1" w:styleId="ListParagraphChar">
    <w:name w:val="List Paragraph Char"/>
    <w:basedOn w:val="DefaultParagraphFont"/>
    <w:link w:val="ListParagraph"/>
    <w:uiPriority w:val="34"/>
    <w:locked/>
    <w:rsid w:val="00BE52CE"/>
    <w:rPr>
      <w:rFonts w:ascii="Arial" w:eastAsia="Times New Roman" w:hAnsi="Arial" w:cs="Times New Roman"/>
      <w:sz w:val="20"/>
      <w:szCs w:val="24"/>
    </w:rPr>
  </w:style>
  <w:style w:type="paragraph" w:customStyle="1" w:styleId="ReqField">
    <w:name w:val="ReqField"/>
    <w:basedOn w:val="BodyText"/>
    <w:qFormat/>
    <w:rsid w:val="00BE52CE"/>
    <w:pPr>
      <w:numPr>
        <w:numId w:val="162"/>
      </w:numPr>
      <w:ind w:left="360"/>
    </w:pPr>
    <w:rPr>
      <w:b/>
      <w:i/>
    </w:rPr>
  </w:style>
  <w:style w:type="character" w:customStyle="1" w:styleId="UnresolvedMention1">
    <w:name w:val="Unresolved Mention1"/>
    <w:basedOn w:val="DefaultParagraphFont"/>
    <w:uiPriority w:val="99"/>
    <w:semiHidden/>
    <w:unhideWhenUsed/>
    <w:rsid w:val="00BE52CE"/>
    <w:rPr>
      <w:color w:val="808080"/>
      <w:shd w:val="clear" w:color="auto" w:fill="E6E6E6"/>
    </w:rPr>
  </w:style>
  <w:style w:type="paragraph" w:customStyle="1" w:styleId="paragraph">
    <w:name w:val="paragraph"/>
    <w:basedOn w:val="Normal"/>
    <w:rsid w:val="00BE52CE"/>
    <w:pPr>
      <w:spacing w:before="100" w:beforeAutospacing="1" w:after="100" w:afterAutospacing="1"/>
    </w:pPr>
  </w:style>
  <w:style w:type="character" w:customStyle="1" w:styleId="normaltextrun">
    <w:name w:val="normaltextrun"/>
    <w:basedOn w:val="DefaultParagraphFont"/>
    <w:rsid w:val="00BE52CE"/>
  </w:style>
  <w:style w:type="character" w:customStyle="1" w:styleId="eop">
    <w:name w:val="eop"/>
    <w:basedOn w:val="DefaultParagraphFont"/>
    <w:rsid w:val="00BE52CE"/>
  </w:style>
  <w:style w:type="character" w:customStyle="1" w:styleId="scxw186709399">
    <w:name w:val="scxw186709399"/>
    <w:basedOn w:val="DefaultParagraphFont"/>
    <w:rsid w:val="00BE52CE"/>
  </w:style>
  <w:style w:type="character" w:customStyle="1" w:styleId="normaltextrun1">
    <w:name w:val="normaltextrun1"/>
    <w:basedOn w:val="DefaultParagraphFont"/>
    <w:rsid w:val="00BE52CE"/>
  </w:style>
  <w:style w:type="character" w:customStyle="1" w:styleId="scxw136460866">
    <w:name w:val="scxw136460866"/>
    <w:basedOn w:val="DefaultParagraphFont"/>
    <w:rsid w:val="00BE52CE"/>
  </w:style>
  <w:style w:type="character" w:styleId="UnresolvedMention">
    <w:name w:val="Unresolved Mention"/>
    <w:basedOn w:val="DefaultParagraphFont"/>
    <w:uiPriority w:val="99"/>
    <w:semiHidden/>
    <w:unhideWhenUsed/>
    <w:rsid w:val="00BE52CE"/>
    <w:rPr>
      <w:color w:val="605E5C"/>
      <w:shd w:val="clear" w:color="auto" w:fill="E1DFDD"/>
    </w:rPr>
  </w:style>
  <w:style w:type="character" w:styleId="Strong">
    <w:name w:val="Strong"/>
    <w:basedOn w:val="DefaultParagraphFont"/>
    <w:uiPriority w:val="22"/>
    <w:qFormat/>
    <w:rsid w:val="00CA26AA"/>
    <w:rPr>
      <w:b/>
      <w:bCs/>
    </w:rPr>
  </w:style>
  <w:style w:type="paragraph" w:customStyle="1" w:styleId="TableParagraph">
    <w:name w:val="Table Paragraph"/>
    <w:basedOn w:val="Normal"/>
    <w:uiPriority w:val="1"/>
    <w:qFormat/>
    <w:rsid w:val="00A90D28"/>
    <w:pPr>
      <w:widowControl w:val="0"/>
      <w:autoSpaceDE w:val="0"/>
      <w:autoSpaceDN w:val="0"/>
      <w:adjustRightInd w:val="0"/>
      <w:ind w:left="22"/>
    </w:pPr>
    <w:rPr>
      <w:rFonts w:ascii="Arial" w:eastAsiaTheme="minorEastAsia" w:hAnsi="Arial" w:cs="Arial"/>
    </w:rPr>
  </w:style>
  <w:style w:type="paragraph" w:customStyle="1" w:styleId="NoteYellowBullet">
    <w:name w:val="Note Yellow Bullet"/>
    <w:basedOn w:val="NoteLightbulb"/>
    <w:link w:val="NoteYellowBulletChar"/>
    <w:qFormat/>
    <w:rsid w:val="009F2E82"/>
    <w:pPr>
      <w:numPr>
        <w:numId w:val="307"/>
      </w:numPr>
    </w:pPr>
  </w:style>
  <w:style w:type="character" w:customStyle="1" w:styleId="NoteLightbulbChar">
    <w:name w:val="Note Lightbulb Char"/>
    <w:basedOn w:val="DefaultParagraphFont"/>
    <w:link w:val="NoteLightbulb"/>
    <w:rsid w:val="00474E83"/>
    <w:rPr>
      <w:rFonts w:ascii="Times New Roman" w:eastAsia="Times New Roman" w:hAnsi="Times New Roman" w:cs="Times New Roman"/>
      <w:sz w:val="24"/>
      <w:szCs w:val="24"/>
    </w:rPr>
  </w:style>
  <w:style w:type="character" w:customStyle="1" w:styleId="NoteYellowBulletChar">
    <w:name w:val="Note Yellow Bullet Char"/>
    <w:basedOn w:val="NoteLightbulbChar"/>
    <w:link w:val="NoteYellowBullet"/>
    <w:rsid w:val="009F2E82"/>
    <w:rPr>
      <w:rFonts w:ascii="Times New Roman" w:eastAsia="Times New Roman" w:hAnsi="Times New Roman" w:cs="Times New Roman"/>
      <w:sz w:val="24"/>
      <w:szCs w:val="24"/>
    </w:rPr>
  </w:style>
  <w:style w:type="paragraph" w:customStyle="1" w:styleId="body">
    <w:name w:val="body"/>
    <w:basedOn w:val="Normal"/>
    <w:qFormat/>
    <w:rsid w:val="00022B18"/>
  </w:style>
  <w:style w:type="paragraph" w:customStyle="1" w:styleId="screenfield0">
    <w:name w:val="screenfield"/>
    <w:basedOn w:val="Normal"/>
    <w:rsid w:val="001B0AF0"/>
    <w:pPr>
      <w:spacing w:before="120" w:after="120"/>
      <w:ind w:left="360"/>
    </w:pPr>
    <w:rPr>
      <w:rFonts w:ascii="Arial" w:hAnsi="Arial" w:cs="Arial"/>
      <w:b/>
      <w:bCs/>
      <w:i/>
      <w:iCs/>
      <w:noProof/>
      <w:sz w:val="22"/>
      <w:szCs w:val="20"/>
    </w:rPr>
  </w:style>
  <w:style w:type="paragraph" w:customStyle="1" w:styleId="screenfielddesc0">
    <w:name w:val="screenfielddesc"/>
    <w:basedOn w:val="Normal"/>
    <w:rsid w:val="001B0AF0"/>
    <w:pPr>
      <w:spacing w:before="120" w:after="120"/>
    </w:pPr>
    <w:rPr>
      <w:rFonts w:ascii="Arial" w:hAnsi="Arial" w:cs="Arial"/>
      <w:noProof/>
      <w:sz w:val="22"/>
      <w:szCs w:val="20"/>
    </w:rPr>
  </w:style>
  <w:style w:type="paragraph" w:customStyle="1" w:styleId="bodytextbullet10">
    <w:name w:val="bodytextbullet1"/>
    <w:basedOn w:val="Normal"/>
    <w:rsid w:val="006452A2"/>
    <w:pPr>
      <w:spacing w:before="120" w:after="120"/>
    </w:pPr>
    <w:rPr>
      <w:rFonts w:ascii="Arial" w:hAnsi="Arial" w:cs="Arial"/>
      <w:noProof/>
      <w:sz w:val="22"/>
      <w:szCs w:val="20"/>
    </w:rPr>
  </w:style>
  <w:style w:type="paragraph" w:customStyle="1" w:styleId="Body0">
    <w:name w:val="Body"/>
    <w:basedOn w:val="Normal"/>
    <w:link w:val="BodyChar"/>
    <w:qFormat/>
    <w:rsid w:val="005B4E87"/>
    <w:pPr>
      <w:widowControl w:val="0"/>
      <w:spacing w:before="120" w:line="240" w:lineRule="atLeast"/>
    </w:pPr>
    <w:rPr>
      <w:rFonts w:ascii="ArialUnicodeMS" w:eastAsia="ArialUnicodeMS" w:hAnsi="ArialUnicodeMS" w:cs="ArialUnicodeMS"/>
      <w:color w:val="222222"/>
      <w:sz w:val="20"/>
      <w:szCs w:val="20"/>
    </w:rPr>
  </w:style>
  <w:style w:type="paragraph" w:customStyle="1" w:styleId="fielddefinition">
    <w:name w:val="fielddefinition"/>
    <w:basedOn w:val="Normal"/>
    <w:rsid w:val="00243FBE"/>
    <w:pPr>
      <w:spacing w:before="120" w:after="120"/>
    </w:pPr>
    <w:rPr>
      <w:rFonts w:ascii="Arial" w:hAnsi="Arial" w:cs="Arial"/>
      <w:noProof/>
      <w:sz w:val="22"/>
      <w:szCs w:val="20"/>
    </w:rPr>
  </w:style>
  <w:style w:type="character" w:customStyle="1" w:styleId="BodyChar">
    <w:name w:val="Body Char"/>
    <w:basedOn w:val="DefaultParagraphFont"/>
    <w:link w:val="Body0"/>
    <w:rsid w:val="003575B0"/>
    <w:rPr>
      <w:rFonts w:ascii="ArialUnicodeMS" w:eastAsia="ArialUnicodeMS" w:hAnsi="ArialUnicodeMS" w:cs="ArialUnicodeMS"/>
      <w:color w:val="222222"/>
      <w:sz w:val="20"/>
      <w:szCs w:val="20"/>
    </w:rPr>
  </w:style>
  <w:style w:type="paragraph" w:customStyle="1" w:styleId="TitleExtras">
    <w:name w:val="Title Extras"/>
    <w:basedOn w:val="Title"/>
    <w:qFormat/>
    <w:rsid w:val="000C3A52"/>
    <w:pPr>
      <w:widowControl w:val="0"/>
      <w:autoSpaceDE/>
      <w:autoSpaceDN/>
      <w:adjustRightInd/>
      <w:spacing w:before="120" w:after="120"/>
      <w:jc w:val="right"/>
    </w:pPr>
    <w:rPr>
      <w:rFonts w:ascii="ArialUnicodeMS" w:eastAsia="ArialUnicodeMS" w:hAnsi="ArialUnicodeMS" w:cs="Times New Roman"/>
      <w:b w:val="0"/>
      <w:bCs w:val="0"/>
      <w:color w:val="222222"/>
      <w:sz w:val="32"/>
      <w:szCs w:val="20"/>
      <w:lang w:val="x-none" w:eastAsia="x-none"/>
    </w:rPr>
  </w:style>
  <w:style w:type="paragraph" w:customStyle="1" w:styleId="subtitle1">
    <w:name w:val="subtitle1"/>
    <w:basedOn w:val="Normal"/>
    <w:rsid w:val="00E8561B"/>
    <w:pPr>
      <w:spacing w:before="120" w:after="120"/>
    </w:pPr>
    <w:rPr>
      <w:rFonts w:ascii="Arial" w:hAnsi="Arial" w:cs="Arial"/>
      <w:noProof/>
      <w:sz w:val="22"/>
      <w:szCs w:val="20"/>
    </w:rPr>
  </w:style>
  <w:style w:type="paragraph" w:customStyle="1" w:styleId="tabletitle">
    <w:name w:val="tabletitle"/>
    <w:basedOn w:val="Normal"/>
    <w:rsid w:val="00E8561B"/>
    <w:pPr>
      <w:spacing w:before="120" w:after="120"/>
    </w:pPr>
    <w:rPr>
      <w:rFonts w:ascii="Arial" w:hAnsi="Arial" w:cs="Arial"/>
      <w:noProof/>
      <w:sz w:val="22"/>
      <w:szCs w:val="20"/>
    </w:rPr>
  </w:style>
  <w:style w:type="paragraph" w:customStyle="1" w:styleId="description">
    <w:name w:val="description"/>
    <w:basedOn w:val="Normal"/>
    <w:rsid w:val="00E8561B"/>
    <w:pPr>
      <w:spacing w:before="120" w:after="120"/>
    </w:pPr>
    <w:rPr>
      <w:rFonts w:ascii="Arial" w:hAnsi="Arial" w:cs="Arial"/>
      <w:noProof/>
      <w:sz w:val="22"/>
      <w:szCs w:val="20"/>
    </w:rPr>
  </w:style>
  <w:style w:type="paragraph" w:customStyle="1" w:styleId="colbody">
    <w:name w:val="colbody"/>
    <w:basedOn w:val="BodyText"/>
    <w:rsid w:val="00C62768"/>
    <w:pPr>
      <w:keepLines/>
      <w:widowControl w:val="0"/>
      <w:spacing w:before="60" w:after="60" w:line="240" w:lineRule="atLeast"/>
    </w:pPr>
    <w:rPr>
      <w:rFonts w:ascii="ArialUnicodeMS" w:eastAsia="ArialUnicodeMS" w:hAnsi="ArialUnicodeMS" w:cs="ArialUnicodeMS"/>
      <w:color w:val="222222"/>
      <w:sz w:val="18"/>
      <w:lang w:val="x-none" w:eastAsia="x-none"/>
    </w:rPr>
  </w:style>
  <w:style w:type="paragraph" w:customStyle="1" w:styleId="msonormal0">
    <w:name w:val="msonormal"/>
    <w:basedOn w:val="Normal"/>
    <w:rsid w:val="00C31258"/>
    <w:pPr>
      <w:spacing w:before="120" w:after="120"/>
    </w:pPr>
    <w:rPr>
      <w:rFonts w:ascii="Arial" w:hAnsi="Arial" w:cs="Arial"/>
      <w:noProof/>
      <w:sz w:val="22"/>
      <w:szCs w:val="20"/>
    </w:rPr>
  </w:style>
  <w:style w:type="paragraph" w:customStyle="1" w:styleId="Caption1">
    <w:name w:val="Caption1"/>
    <w:basedOn w:val="Normal"/>
    <w:rsid w:val="00C31258"/>
    <w:pPr>
      <w:spacing w:before="120" w:after="120"/>
      <w:ind w:left="120" w:firstLine="420"/>
    </w:pPr>
    <w:rPr>
      <w:rFonts w:ascii="Arial" w:hAnsi="Arial" w:cs="Arial"/>
      <w:b/>
      <w:bCs/>
      <w:noProof/>
      <w:sz w:val="22"/>
      <w:szCs w:val="20"/>
    </w:rPr>
  </w:style>
  <w:style w:type="paragraph" w:customStyle="1" w:styleId="breadcrumbs">
    <w:name w:val="breadcrumbs"/>
    <w:basedOn w:val="Normal"/>
    <w:rsid w:val="00C31258"/>
    <w:pPr>
      <w:spacing w:before="70" w:after="120"/>
      <w:jc w:val="right"/>
    </w:pPr>
    <w:rPr>
      <w:rFonts w:ascii="Arial" w:hAnsi="Arial" w:cs="Arial"/>
      <w:noProof/>
    </w:rPr>
  </w:style>
  <w:style w:type="paragraph" w:customStyle="1" w:styleId="scrnfldtext">
    <w:name w:val="scrnfldtext"/>
    <w:basedOn w:val="Normal"/>
    <w:rsid w:val="00C31258"/>
    <w:pPr>
      <w:spacing w:before="70" w:after="120"/>
      <w:ind w:left="720"/>
    </w:pPr>
    <w:rPr>
      <w:rFonts w:ascii="Arial" w:hAnsi="Arial" w:cs="Arial"/>
      <w:noProof/>
      <w:sz w:val="22"/>
      <w:szCs w:val="20"/>
    </w:rPr>
  </w:style>
  <w:style w:type="paragraph" w:customStyle="1" w:styleId="rulesmore">
    <w:name w:val="rulesmore"/>
    <w:basedOn w:val="Normal"/>
    <w:rsid w:val="00C31258"/>
    <w:pPr>
      <w:spacing w:before="120" w:after="60"/>
      <w:ind w:left="720"/>
    </w:pPr>
    <w:rPr>
      <w:rFonts w:ascii="Arial" w:hAnsi="Arial" w:cs="Arial"/>
      <w:noProof/>
      <w:sz w:val="22"/>
      <w:szCs w:val="20"/>
      <w:u w:val="single"/>
    </w:rPr>
  </w:style>
  <w:style w:type="paragraph" w:customStyle="1" w:styleId="screenname0">
    <w:name w:val="screenname"/>
    <w:basedOn w:val="Normal"/>
    <w:rsid w:val="00C31258"/>
    <w:pPr>
      <w:spacing w:before="120" w:after="120"/>
    </w:pPr>
    <w:rPr>
      <w:rFonts w:ascii="Arial" w:hAnsi="Arial" w:cs="Arial"/>
      <w:b/>
      <w:bCs/>
      <w:noProof/>
      <w:sz w:val="22"/>
      <w:szCs w:val="20"/>
      <w:u w:val="single"/>
    </w:rPr>
  </w:style>
  <w:style w:type="paragraph" w:customStyle="1" w:styleId="screenbannerlinks">
    <w:name w:val="screenbannerlinks"/>
    <w:basedOn w:val="Normal"/>
    <w:rsid w:val="00C31258"/>
    <w:pPr>
      <w:spacing w:before="210" w:after="120"/>
    </w:pPr>
    <w:rPr>
      <w:rFonts w:ascii="Arial" w:hAnsi="Arial" w:cs="Arial"/>
      <w:b/>
      <w:bCs/>
      <w:noProof/>
      <w:color w:val="000000"/>
      <w:sz w:val="22"/>
      <w:szCs w:val="20"/>
      <w:u w:val="single"/>
    </w:rPr>
  </w:style>
  <w:style w:type="paragraph" w:customStyle="1" w:styleId="glossaryitem">
    <w:name w:val="glossaryitem"/>
    <w:basedOn w:val="Normal"/>
    <w:rsid w:val="00C31258"/>
    <w:pPr>
      <w:spacing w:before="120" w:after="120"/>
      <w:ind w:left="432" w:hanging="432"/>
    </w:pPr>
    <w:rPr>
      <w:rFonts w:ascii="Arial" w:hAnsi="Arial" w:cs="Arial"/>
      <w:noProof/>
      <w:sz w:val="22"/>
      <w:szCs w:val="20"/>
    </w:rPr>
  </w:style>
  <w:style w:type="paragraph" w:customStyle="1" w:styleId="h1">
    <w:name w:val="h1"/>
    <w:basedOn w:val="Normal"/>
    <w:rsid w:val="00C31258"/>
    <w:pPr>
      <w:spacing w:before="100" w:beforeAutospacing="1" w:after="100" w:afterAutospacing="1"/>
    </w:pPr>
    <w:rPr>
      <w:b/>
      <w:bCs/>
      <w:sz w:val="48"/>
      <w:szCs w:val="48"/>
    </w:rPr>
  </w:style>
  <w:style w:type="paragraph" w:customStyle="1" w:styleId="h2">
    <w:name w:val="h2"/>
    <w:basedOn w:val="Normal"/>
    <w:rsid w:val="00C31258"/>
    <w:pPr>
      <w:spacing w:before="100" w:beforeAutospacing="1" w:after="100" w:afterAutospacing="1"/>
    </w:pPr>
    <w:rPr>
      <w:b/>
      <w:bCs/>
      <w:sz w:val="36"/>
      <w:szCs w:val="36"/>
    </w:rPr>
  </w:style>
  <w:style w:type="paragraph" w:customStyle="1" w:styleId="h3">
    <w:name w:val="h3"/>
    <w:basedOn w:val="Normal"/>
    <w:rsid w:val="00C31258"/>
    <w:pPr>
      <w:spacing w:before="100" w:beforeAutospacing="1" w:after="100" w:afterAutospacing="1"/>
    </w:pPr>
    <w:rPr>
      <w:b/>
      <w:bCs/>
      <w:sz w:val="28"/>
      <w:szCs w:val="28"/>
    </w:rPr>
  </w:style>
  <w:style w:type="paragraph" w:customStyle="1" w:styleId="h4">
    <w:name w:val="h4"/>
    <w:basedOn w:val="Normal"/>
    <w:rsid w:val="00C31258"/>
    <w:pPr>
      <w:spacing w:before="100" w:beforeAutospacing="1" w:after="100" w:afterAutospacing="1"/>
    </w:pPr>
    <w:rPr>
      <w:b/>
      <w:bCs/>
    </w:rPr>
  </w:style>
  <w:style w:type="paragraph" w:customStyle="1" w:styleId="h5">
    <w:name w:val="h5"/>
    <w:basedOn w:val="Normal"/>
    <w:rsid w:val="00C31258"/>
    <w:pPr>
      <w:spacing w:before="100" w:beforeAutospacing="1" w:after="100" w:afterAutospacing="1"/>
    </w:pPr>
    <w:rPr>
      <w:b/>
      <w:bCs/>
      <w:sz w:val="20"/>
      <w:szCs w:val="20"/>
    </w:rPr>
  </w:style>
  <w:style w:type="paragraph" w:customStyle="1" w:styleId="h6">
    <w:name w:val="h6"/>
    <w:basedOn w:val="Normal"/>
    <w:rsid w:val="00C31258"/>
    <w:pPr>
      <w:spacing w:before="100" w:beforeAutospacing="1" w:after="100" w:afterAutospacing="1"/>
    </w:pPr>
    <w:rPr>
      <w:b/>
      <w:bCs/>
      <w:sz w:val="16"/>
      <w:szCs w:val="16"/>
    </w:rPr>
  </w:style>
  <w:style w:type="paragraph" w:customStyle="1" w:styleId="p">
    <w:name w:val="p"/>
    <w:basedOn w:val="Normal"/>
    <w:rsid w:val="00C31258"/>
    <w:pPr>
      <w:spacing w:before="100" w:beforeAutospacing="1" w:after="100" w:afterAutospacing="1"/>
    </w:pPr>
    <w:rPr>
      <w:sz w:val="20"/>
      <w:szCs w:val="20"/>
    </w:rPr>
  </w:style>
  <w:style w:type="character" w:customStyle="1" w:styleId="dropdownhotspot">
    <w:name w:val="dropdownhotspot"/>
    <w:basedOn w:val="DefaultParagraphFont"/>
    <w:rsid w:val="00C31258"/>
  </w:style>
  <w:style w:type="paragraph" w:customStyle="1" w:styleId="style12ptboldleft042">
    <w:name w:val="style12ptboldleft042"/>
    <w:basedOn w:val="Normal"/>
    <w:rsid w:val="00C31258"/>
    <w:pPr>
      <w:spacing w:before="120" w:after="120"/>
    </w:pPr>
    <w:rPr>
      <w:rFonts w:ascii="Arial" w:hAnsi="Arial" w:cs="Arial"/>
      <w:noProof/>
      <w:sz w:val="22"/>
      <w:szCs w:val="20"/>
    </w:rPr>
  </w:style>
  <w:style w:type="character" w:customStyle="1" w:styleId="expandingtext0">
    <w:name w:val="expandingtext"/>
    <w:basedOn w:val="DefaultParagraphFont"/>
    <w:rsid w:val="00C31258"/>
  </w:style>
  <w:style w:type="paragraph" w:customStyle="1" w:styleId="bodytextbullet20">
    <w:name w:val="bodytextbullet2"/>
    <w:basedOn w:val="Normal"/>
    <w:rsid w:val="00C31258"/>
    <w:pPr>
      <w:spacing w:before="120" w:after="120"/>
    </w:pPr>
    <w:rPr>
      <w:rFonts w:ascii="Arial" w:hAnsi="Arial" w:cs="Arial"/>
      <w:noProof/>
      <w:sz w:val="22"/>
      <w:szCs w:val="20"/>
    </w:rPr>
  </w:style>
  <w:style w:type="character" w:customStyle="1" w:styleId="Hyperlink1">
    <w:name w:val="Hyperlink1"/>
    <w:basedOn w:val="DefaultParagraphFont"/>
    <w:rsid w:val="00C31258"/>
  </w:style>
  <w:style w:type="character" w:customStyle="1" w:styleId="textonlypopuphotspot">
    <w:name w:val="textonlypopuphotspot"/>
    <w:basedOn w:val="DefaultParagraphFont"/>
    <w:rsid w:val="00C31258"/>
  </w:style>
  <w:style w:type="paragraph" w:customStyle="1" w:styleId="listbull20">
    <w:name w:val="listbull2"/>
    <w:basedOn w:val="Normal"/>
    <w:rsid w:val="00C31258"/>
    <w:pPr>
      <w:spacing w:before="120" w:after="120"/>
    </w:pPr>
    <w:rPr>
      <w:rFonts w:ascii="Arial" w:hAnsi="Arial" w:cs="Arial"/>
      <w:noProof/>
      <w:sz w:val="22"/>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0882103">
      <w:bodyDiv w:val="1"/>
      <w:marLeft w:val="0"/>
      <w:marRight w:val="0"/>
      <w:marTop w:val="0"/>
      <w:marBottom w:val="0"/>
      <w:divBdr>
        <w:top w:val="none" w:sz="0" w:space="0" w:color="auto"/>
        <w:left w:val="none" w:sz="0" w:space="0" w:color="auto"/>
        <w:bottom w:val="none" w:sz="0" w:space="0" w:color="auto"/>
        <w:right w:val="none" w:sz="0" w:space="0" w:color="auto"/>
      </w:divBdr>
    </w:div>
    <w:div w:id="31924439">
      <w:bodyDiv w:val="1"/>
      <w:marLeft w:val="0"/>
      <w:marRight w:val="0"/>
      <w:marTop w:val="0"/>
      <w:marBottom w:val="0"/>
      <w:divBdr>
        <w:top w:val="none" w:sz="0" w:space="0" w:color="auto"/>
        <w:left w:val="none" w:sz="0" w:space="0" w:color="auto"/>
        <w:bottom w:val="none" w:sz="0" w:space="0" w:color="auto"/>
        <w:right w:val="none" w:sz="0" w:space="0" w:color="auto"/>
      </w:divBdr>
    </w:div>
    <w:div w:id="64301849">
      <w:bodyDiv w:val="1"/>
      <w:marLeft w:val="0"/>
      <w:marRight w:val="0"/>
      <w:marTop w:val="0"/>
      <w:marBottom w:val="0"/>
      <w:divBdr>
        <w:top w:val="none" w:sz="0" w:space="0" w:color="auto"/>
        <w:left w:val="none" w:sz="0" w:space="0" w:color="auto"/>
        <w:bottom w:val="none" w:sz="0" w:space="0" w:color="auto"/>
        <w:right w:val="none" w:sz="0" w:space="0" w:color="auto"/>
      </w:divBdr>
    </w:div>
    <w:div w:id="72775433">
      <w:bodyDiv w:val="1"/>
      <w:marLeft w:val="0"/>
      <w:marRight w:val="0"/>
      <w:marTop w:val="0"/>
      <w:marBottom w:val="0"/>
      <w:divBdr>
        <w:top w:val="none" w:sz="0" w:space="0" w:color="auto"/>
        <w:left w:val="none" w:sz="0" w:space="0" w:color="auto"/>
        <w:bottom w:val="none" w:sz="0" w:space="0" w:color="auto"/>
        <w:right w:val="none" w:sz="0" w:space="0" w:color="auto"/>
      </w:divBdr>
    </w:div>
    <w:div w:id="114909644">
      <w:bodyDiv w:val="1"/>
      <w:marLeft w:val="0"/>
      <w:marRight w:val="0"/>
      <w:marTop w:val="0"/>
      <w:marBottom w:val="0"/>
      <w:divBdr>
        <w:top w:val="none" w:sz="0" w:space="0" w:color="auto"/>
        <w:left w:val="none" w:sz="0" w:space="0" w:color="auto"/>
        <w:bottom w:val="none" w:sz="0" w:space="0" w:color="auto"/>
        <w:right w:val="none" w:sz="0" w:space="0" w:color="auto"/>
      </w:divBdr>
    </w:div>
    <w:div w:id="116028346">
      <w:bodyDiv w:val="1"/>
      <w:marLeft w:val="0"/>
      <w:marRight w:val="0"/>
      <w:marTop w:val="0"/>
      <w:marBottom w:val="0"/>
      <w:divBdr>
        <w:top w:val="none" w:sz="0" w:space="0" w:color="auto"/>
        <w:left w:val="none" w:sz="0" w:space="0" w:color="auto"/>
        <w:bottom w:val="none" w:sz="0" w:space="0" w:color="auto"/>
        <w:right w:val="none" w:sz="0" w:space="0" w:color="auto"/>
      </w:divBdr>
    </w:div>
    <w:div w:id="133108764">
      <w:bodyDiv w:val="1"/>
      <w:marLeft w:val="0"/>
      <w:marRight w:val="0"/>
      <w:marTop w:val="0"/>
      <w:marBottom w:val="0"/>
      <w:divBdr>
        <w:top w:val="none" w:sz="0" w:space="0" w:color="auto"/>
        <w:left w:val="none" w:sz="0" w:space="0" w:color="auto"/>
        <w:bottom w:val="none" w:sz="0" w:space="0" w:color="auto"/>
        <w:right w:val="none" w:sz="0" w:space="0" w:color="auto"/>
      </w:divBdr>
    </w:div>
    <w:div w:id="157768775">
      <w:bodyDiv w:val="1"/>
      <w:marLeft w:val="0"/>
      <w:marRight w:val="0"/>
      <w:marTop w:val="0"/>
      <w:marBottom w:val="0"/>
      <w:divBdr>
        <w:top w:val="none" w:sz="0" w:space="0" w:color="auto"/>
        <w:left w:val="none" w:sz="0" w:space="0" w:color="auto"/>
        <w:bottom w:val="none" w:sz="0" w:space="0" w:color="auto"/>
        <w:right w:val="none" w:sz="0" w:space="0" w:color="auto"/>
      </w:divBdr>
    </w:div>
    <w:div w:id="172304547">
      <w:bodyDiv w:val="1"/>
      <w:marLeft w:val="0"/>
      <w:marRight w:val="0"/>
      <w:marTop w:val="0"/>
      <w:marBottom w:val="0"/>
      <w:divBdr>
        <w:top w:val="none" w:sz="0" w:space="0" w:color="auto"/>
        <w:left w:val="none" w:sz="0" w:space="0" w:color="auto"/>
        <w:bottom w:val="none" w:sz="0" w:space="0" w:color="auto"/>
        <w:right w:val="none" w:sz="0" w:space="0" w:color="auto"/>
      </w:divBdr>
    </w:div>
    <w:div w:id="205219181">
      <w:bodyDiv w:val="1"/>
      <w:marLeft w:val="0"/>
      <w:marRight w:val="0"/>
      <w:marTop w:val="0"/>
      <w:marBottom w:val="0"/>
      <w:divBdr>
        <w:top w:val="none" w:sz="0" w:space="0" w:color="auto"/>
        <w:left w:val="none" w:sz="0" w:space="0" w:color="auto"/>
        <w:bottom w:val="none" w:sz="0" w:space="0" w:color="auto"/>
        <w:right w:val="none" w:sz="0" w:space="0" w:color="auto"/>
      </w:divBdr>
    </w:div>
    <w:div w:id="269512027">
      <w:bodyDiv w:val="1"/>
      <w:marLeft w:val="0"/>
      <w:marRight w:val="0"/>
      <w:marTop w:val="0"/>
      <w:marBottom w:val="0"/>
      <w:divBdr>
        <w:top w:val="none" w:sz="0" w:space="0" w:color="auto"/>
        <w:left w:val="none" w:sz="0" w:space="0" w:color="auto"/>
        <w:bottom w:val="none" w:sz="0" w:space="0" w:color="auto"/>
        <w:right w:val="none" w:sz="0" w:space="0" w:color="auto"/>
      </w:divBdr>
    </w:div>
    <w:div w:id="279455616">
      <w:bodyDiv w:val="1"/>
      <w:marLeft w:val="0"/>
      <w:marRight w:val="0"/>
      <w:marTop w:val="0"/>
      <w:marBottom w:val="0"/>
      <w:divBdr>
        <w:top w:val="none" w:sz="0" w:space="0" w:color="auto"/>
        <w:left w:val="none" w:sz="0" w:space="0" w:color="auto"/>
        <w:bottom w:val="none" w:sz="0" w:space="0" w:color="auto"/>
        <w:right w:val="none" w:sz="0" w:space="0" w:color="auto"/>
      </w:divBdr>
    </w:div>
    <w:div w:id="288753340">
      <w:bodyDiv w:val="1"/>
      <w:marLeft w:val="0"/>
      <w:marRight w:val="0"/>
      <w:marTop w:val="0"/>
      <w:marBottom w:val="0"/>
      <w:divBdr>
        <w:top w:val="none" w:sz="0" w:space="0" w:color="auto"/>
        <w:left w:val="none" w:sz="0" w:space="0" w:color="auto"/>
        <w:bottom w:val="none" w:sz="0" w:space="0" w:color="auto"/>
        <w:right w:val="none" w:sz="0" w:space="0" w:color="auto"/>
      </w:divBdr>
    </w:div>
    <w:div w:id="303891479">
      <w:bodyDiv w:val="1"/>
      <w:marLeft w:val="0"/>
      <w:marRight w:val="0"/>
      <w:marTop w:val="0"/>
      <w:marBottom w:val="0"/>
      <w:divBdr>
        <w:top w:val="none" w:sz="0" w:space="0" w:color="auto"/>
        <w:left w:val="none" w:sz="0" w:space="0" w:color="auto"/>
        <w:bottom w:val="none" w:sz="0" w:space="0" w:color="auto"/>
        <w:right w:val="none" w:sz="0" w:space="0" w:color="auto"/>
      </w:divBdr>
    </w:div>
    <w:div w:id="304749269">
      <w:bodyDiv w:val="1"/>
      <w:marLeft w:val="0"/>
      <w:marRight w:val="0"/>
      <w:marTop w:val="0"/>
      <w:marBottom w:val="0"/>
      <w:divBdr>
        <w:top w:val="none" w:sz="0" w:space="0" w:color="auto"/>
        <w:left w:val="none" w:sz="0" w:space="0" w:color="auto"/>
        <w:bottom w:val="none" w:sz="0" w:space="0" w:color="auto"/>
        <w:right w:val="none" w:sz="0" w:space="0" w:color="auto"/>
      </w:divBdr>
    </w:div>
    <w:div w:id="349260452">
      <w:bodyDiv w:val="1"/>
      <w:marLeft w:val="0"/>
      <w:marRight w:val="0"/>
      <w:marTop w:val="0"/>
      <w:marBottom w:val="0"/>
      <w:divBdr>
        <w:top w:val="none" w:sz="0" w:space="0" w:color="auto"/>
        <w:left w:val="none" w:sz="0" w:space="0" w:color="auto"/>
        <w:bottom w:val="none" w:sz="0" w:space="0" w:color="auto"/>
        <w:right w:val="none" w:sz="0" w:space="0" w:color="auto"/>
      </w:divBdr>
    </w:div>
    <w:div w:id="367879636">
      <w:bodyDiv w:val="1"/>
      <w:marLeft w:val="0"/>
      <w:marRight w:val="0"/>
      <w:marTop w:val="0"/>
      <w:marBottom w:val="0"/>
      <w:divBdr>
        <w:top w:val="none" w:sz="0" w:space="0" w:color="auto"/>
        <w:left w:val="none" w:sz="0" w:space="0" w:color="auto"/>
        <w:bottom w:val="none" w:sz="0" w:space="0" w:color="auto"/>
        <w:right w:val="none" w:sz="0" w:space="0" w:color="auto"/>
      </w:divBdr>
    </w:div>
    <w:div w:id="372584564">
      <w:bodyDiv w:val="1"/>
      <w:marLeft w:val="0"/>
      <w:marRight w:val="0"/>
      <w:marTop w:val="0"/>
      <w:marBottom w:val="0"/>
      <w:divBdr>
        <w:top w:val="none" w:sz="0" w:space="0" w:color="auto"/>
        <w:left w:val="none" w:sz="0" w:space="0" w:color="auto"/>
        <w:bottom w:val="none" w:sz="0" w:space="0" w:color="auto"/>
        <w:right w:val="none" w:sz="0" w:space="0" w:color="auto"/>
      </w:divBdr>
    </w:div>
    <w:div w:id="375471748">
      <w:bodyDiv w:val="1"/>
      <w:marLeft w:val="0"/>
      <w:marRight w:val="0"/>
      <w:marTop w:val="0"/>
      <w:marBottom w:val="0"/>
      <w:divBdr>
        <w:top w:val="none" w:sz="0" w:space="0" w:color="auto"/>
        <w:left w:val="none" w:sz="0" w:space="0" w:color="auto"/>
        <w:bottom w:val="none" w:sz="0" w:space="0" w:color="auto"/>
        <w:right w:val="none" w:sz="0" w:space="0" w:color="auto"/>
      </w:divBdr>
    </w:div>
    <w:div w:id="386422009">
      <w:bodyDiv w:val="1"/>
      <w:marLeft w:val="0"/>
      <w:marRight w:val="0"/>
      <w:marTop w:val="0"/>
      <w:marBottom w:val="0"/>
      <w:divBdr>
        <w:top w:val="none" w:sz="0" w:space="0" w:color="auto"/>
        <w:left w:val="none" w:sz="0" w:space="0" w:color="auto"/>
        <w:bottom w:val="none" w:sz="0" w:space="0" w:color="auto"/>
        <w:right w:val="none" w:sz="0" w:space="0" w:color="auto"/>
      </w:divBdr>
    </w:div>
    <w:div w:id="411856384">
      <w:bodyDiv w:val="1"/>
      <w:marLeft w:val="0"/>
      <w:marRight w:val="0"/>
      <w:marTop w:val="0"/>
      <w:marBottom w:val="0"/>
      <w:divBdr>
        <w:top w:val="none" w:sz="0" w:space="0" w:color="auto"/>
        <w:left w:val="none" w:sz="0" w:space="0" w:color="auto"/>
        <w:bottom w:val="none" w:sz="0" w:space="0" w:color="auto"/>
        <w:right w:val="none" w:sz="0" w:space="0" w:color="auto"/>
      </w:divBdr>
    </w:div>
    <w:div w:id="431165831">
      <w:bodyDiv w:val="1"/>
      <w:marLeft w:val="0"/>
      <w:marRight w:val="0"/>
      <w:marTop w:val="0"/>
      <w:marBottom w:val="0"/>
      <w:divBdr>
        <w:top w:val="none" w:sz="0" w:space="0" w:color="auto"/>
        <w:left w:val="none" w:sz="0" w:space="0" w:color="auto"/>
        <w:bottom w:val="none" w:sz="0" w:space="0" w:color="auto"/>
        <w:right w:val="none" w:sz="0" w:space="0" w:color="auto"/>
      </w:divBdr>
    </w:div>
    <w:div w:id="446778693">
      <w:bodyDiv w:val="1"/>
      <w:marLeft w:val="0"/>
      <w:marRight w:val="0"/>
      <w:marTop w:val="0"/>
      <w:marBottom w:val="0"/>
      <w:divBdr>
        <w:top w:val="none" w:sz="0" w:space="0" w:color="auto"/>
        <w:left w:val="none" w:sz="0" w:space="0" w:color="auto"/>
        <w:bottom w:val="none" w:sz="0" w:space="0" w:color="auto"/>
        <w:right w:val="none" w:sz="0" w:space="0" w:color="auto"/>
      </w:divBdr>
    </w:div>
    <w:div w:id="462040649">
      <w:bodyDiv w:val="1"/>
      <w:marLeft w:val="0"/>
      <w:marRight w:val="0"/>
      <w:marTop w:val="0"/>
      <w:marBottom w:val="0"/>
      <w:divBdr>
        <w:top w:val="none" w:sz="0" w:space="0" w:color="auto"/>
        <w:left w:val="none" w:sz="0" w:space="0" w:color="auto"/>
        <w:bottom w:val="none" w:sz="0" w:space="0" w:color="auto"/>
        <w:right w:val="none" w:sz="0" w:space="0" w:color="auto"/>
      </w:divBdr>
    </w:div>
    <w:div w:id="479615601">
      <w:bodyDiv w:val="1"/>
      <w:marLeft w:val="0"/>
      <w:marRight w:val="0"/>
      <w:marTop w:val="0"/>
      <w:marBottom w:val="0"/>
      <w:divBdr>
        <w:top w:val="none" w:sz="0" w:space="0" w:color="auto"/>
        <w:left w:val="none" w:sz="0" w:space="0" w:color="auto"/>
        <w:bottom w:val="none" w:sz="0" w:space="0" w:color="auto"/>
        <w:right w:val="none" w:sz="0" w:space="0" w:color="auto"/>
      </w:divBdr>
    </w:div>
    <w:div w:id="501090374">
      <w:bodyDiv w:val="1"/>
      <w:marLeft w:val="0"/>
      <w:marRight w:val="0"/>
      <w:marTop w:val="0"/>
      <w:marBottom w:val="0"/>
      <w:divBdr>
        <w:top w:val="none" w:sz="0" w:space="0" w:color="auto"/>
        <w:left w:val="none" w:sz="0" w:space="0" w:color="auto"/>
        <w:bottom w:val="none" w:sz="0" w:space="0" w:color="auto"/>
        <w:right w:val="none" w:sz="0" w:space="0" w:color="auto"/>
      </w:divBdr>
    </w:div>
    <w:div w:id="520242587">
      <w:bodyDiv w:val="1"/>
      <w:marLeft w:val="0"/>
      <w:marRight w:val="0"/>
      <w:marTop w:val="0"/>
      <w:marBottom w:val="0"/>
      <w:divBdr>
        <w:top w:val="none" w:sz="0" w:space="0" w:color="auto"/>
        <w:left w:val="none" w:sz="0" w:space="0" w:color="auto"/>
        <w:bottom w:val="none" w:sz="0" w:space="0" w:color="auto"/>
        <w:right w:val="none" w:sz="0" w:space="0" w:color="auto"/>
      </w:divBdr>
    </w:div>
    <w:div w:id="523523419">
      <w:bodyDiv w:val="1"/>
      <w:marLeft w:val="0"/>
      <w:marRight w:val="0"/>
      <w:marTop w:val="0"/>
      <w:marBottom w:val="0"/>
      <w:divBdr>
        <w:top w:val="none" w:sz="0" w:space="0" w:color="auto"/>
        <w:left w:val="none" w:sz="0" w:space="0" w:color="auto"/>
        <w:bottom w:val="none" w:sz="0" w:space="0" w:color="auto"/>
        <w:right w:val="none" w:sz="0" w:space="0" w:color="auto"/>
      </w:divBdr>
    </w:div>
    <w:div w:id="549420644">
      <w:bodyDiv w:val="1"/>
      <w:marLeft w:val="0"/>
      <w:marRight w:val="0"/>
      <w:marTop w:val="0"/>
      <w:marBottom w:val="0"/>
      <w:divBdr>
        <w:top w:val="none" w:sz="0" w:space="0" w:color="auto"/>
        <w:left w:val="none" w:sz="0" w:space="0" w:color="auto"/>
        <w:bottom w:val="none" w:sz="0" w:space="0" w:color="auto"/>
        <w:right w:val="none" w:sz="0" w:space="0" w:color="auto"/>
      </w:divBdr>
    </w:div>
    <w:div w:id="567686167">
      <w:bodyDiv w:val="1"/>
      <w:marLeft w:val="0"/>
      <w:marRight w:val="0"/>
      <w:marTop w:val="0"/>
      <w:marBottom w:val="0"/>
      <w:divBdr>
        <w:top w:val="none" w:sz="0" w:space="0" w:color="auto"/>
        <w:left w:val="none" w:sz="0" w:space="0" w:color="auto"/>
        <w:bottom w:val="none" w:sz="0" w:space="0" w:color="auto"/>
        <w:right w:val="none" w:sz="0" w:space="0" w:color="auto"/>
      </w:divBdr>
    </w:div>
    <w:div w:id="574979211">
      <w:bodyDiv w:val="1"/>
      <w:marLeft w:val="0"/>
      <w:marRight w:val="0"/>
      <w:marTop w:val="0"/>
      <w:marBottom w:val="0"/>
      <w:divBdr>
        <w:top w:val="none" w:sz="0" w:space="0" w:color="auto"/>
        <w:left w:val="none" w:sz="0" w:space="0" w:color="auto"/>
        <w:bottom w:val="none" w:sz="0" w:space="0" w:color="auto"/>
        <w:right w:val="none" w:sz="0" w:space="0" w:color="auto"/>
      </w:divBdr>
    </w:div>
    <w:div w:id="581835468">
      <w:bodyDiv w:val="1"/>
      <w:marLeft w:val="0"/>
      <w:marRight w:val="0"/>
      <w:marTop w:val="0"/>
      <w:marBottom w:val="0"/>
      <w:divBdr>
        <w:top w:val="none" w:sz="0" w:space="0" w:color="auto"/>
        <w:left w:val="none" w:sz="0" w:space="0" w:color="auto"/>
        <w:bottom w:val="none" w:sz="0" w:space="0" w:color="auto"/>
        <w:right w:val="none" w:sz="0" w:space="0" w:color="auto"/>
      </w:divBdr>
    </w:div>
    <w:div w:id="611134427">
      <w:bodyDiv w:val="1"/>
      <w:marLeft w:val="0"/>
      <w:marRight w:val="0"/>
      <w:marTop w:val="0"/>
      <w:marBottom w:val="0"/>
      <w:divBdr>
        <w:top w:val="none" w:sz="0" w:space="0" w:color="auto"/>
        <w:left w:val="none" w:sz="0" w:space="0" w:color="auto"/>
        <w:bottom w:val="none" w:sz="0" w:space="0" w:color="auto"/>
        <w:right w:val="none" w:sz="0" w:space="0" w:color="auto"/>
      </w:divBdr>
    </w:div>
    <w:div w:id="733890670">
      <w:bodyDiv w:val="1"/>
      <w:marLeft w:val="0"/>
      <w:marRight w:val="0"/>
      <w:marTop w:val="0"/>
      <w:marBottom w:val="0"/>
      <w:divBdr>
        <w:top w:val="none" w:sz="0" w:space="0" w:color="auto"/>
        <w:left w:val="none" w:sz="0" w:space="0" w:color="auto"/>
        <w:bottom w:val="none" w:sz="0" w:space="0" w:color="auto"/>
        <w:right w:val="none" w:sz="0" w:space="0" w:color="auto"/>
      </w:divBdr>
    </w:div>
    <w:div w:id="789514085">
      <w:bodyDiv w:val="1"/>
      <w:marLeft w:val="0"/>
      <w:marRight w:val="0"/>
      <w:marTop w:val="0"/>
      <w:marBottom w:val="0"/>
      <w:divBdr>
        <w:top w:val="none" w:sz="0" w:space="0" w:color="auto"/>
        <w:left w:val="none" w:sz="0" w:space="0" w:color="auto"/>
        <w:bottom w:val="none" w:sz="0" w:space="0" w:color="auto"/>
        <w:right w:val="none" w:sz="0" w:space="0" w:color="auto"/>
      </w:divBdr>
    </w:div>
    <w:div w:id="796412460">
      <w:bodyDiv w:val="1"/>
      <w:marLeft w:val="0"/>
      <w:marRight w:val="0"/>
      <w:marTop w:val="0"/>
      <w:marBottom w:val="0"/>
      <w:divBdr>
        <w:top w:val="none" w:sz="0" w:space="0" w:color="auto"/>
        <w:left w:val="none" w:sz="0" w:space="0" w:color="auto"/>
        <w:bottom w:val="none" w:sz="0" w:space="0" w:color="auto"/>
        <w:right w:val="none" w:sz="0" w:space="0" w:color="auto"/>
      </w:divBdr>
    </w:div>
    <w:div w:id="801076918">
      <w:bodyDiv w:val="1"/>
      <w:marLeft w:val="0"/>
      <w:marRight w:val="0"/>
      <w:marTop w:val="0"/>
      <w:marBottom w:val="0"/>
      <w:divBdr>
        <w:top w:val="none" w:sz="0" w:space="0" w:color="auto"/>
        <w:left w:val="none" w:sz="0" w:space="0" w:color="auto"/>
        <w:bottom w:val="none" w:sz="0" w:space="0" w:color="auto"/>
        <w:right w:val="none" w:sz="0" w:space="0" w:color="auto"/>
      </w:divBdr>
      <w:divsChild>
        <w:div w:id="700011576">
          <w:marLeft w:val="480"/>
          <w:marRight w:val="0"/>
          <w:marTop w:val="0"/>
          <w:marBottom w:val="0"/>
          <w:divBdr>
            <w:top w:val="none" w:sz="0" w:space="0" w:color="auto"/>
            <w:left w:val="none" w:sz="0" w:space="0" w:color="auto"/>
            <w:bottom w:val="none" w:sz="0" w:space="0" w:color="auto"/>
            <w:right w:val="none" w:sz="0" w:space="0" w:color="auto"/>
          </w:divBdr>
        </w:div>
        <w:div w:id="579368317">
          <w:marLeft w:val="480"/>
          <w:marRight w:val="0"/>
          <w:marTop w:val="0"/>
          <w:marBottom w:val="0"/>
          <w:divBdr>
            <w:top w:val="none" w:sz="0" w:space="0" w:color="auto"/>
            <w:left w:val="none" w:sz="0" w:space="0" w:color="auto"/>
            <w:bottom w:val="none" w:sz="0" w:space="0" w:color="auto"/>
            <w:right w:val="none" w:sz="0" w:space="0" w:color="auto"/>
          </w:divBdr>
        </w:div>
        <w:div w:id="1257136100">
          <w:marLeft w:val="480"/>
          <w:marRight w:val="0"/>
          <w:marTop w:val="0"/>
          <w:marBottom w:val="0"/>
          <w:divBdr>
            <w:top w:val="none" w:sz="0" w:space="0" w:color="auto"/>
            <w:left w:val="none" w:sz="0" w:space="0" w:color="auto"/>
            <w:bottom w:val="none" w:sz="0" w:space="0" w:color="auto"/>
            <w:right w:val="none" w:sz="0" w:space="0" w:color="auto"/>
          </w:divBdr>
        </w:div>
        <w:div w:id="761947490">
          <w:marLeft w:val="480"/>
          <w:marRight w:val="0"/>
          <w:marTop w:val="0"/>
          <w:marBottom w:val="0"/>
          <w:divBdr>
            <w:top w:val="none" w:sz="0" w:space="0" w:color="auto"/>
            <w:left w:val="none" w:sz="0" w:space="0" w:color="auto"/>
            <w:bottom w:val="none" w:sz="0" w:space="0" w:color="auto"/>
            <w:right w:val="none" w:sz="0" w:space="0" w:color="auto"/>
          </w:divBdr>
        </w:div>
        <w:div w:id="1600025083">
          <w:marLeft w:val="480"/>
          <w:marRight w:val="0"/>
          <w:marTop w:val="0"/>
          <w:marBottom w:val="0"/>
          <w:divBdr>
            <w:top w:val="none" w:sz="0" w:space="0" w:color="auto"/>
            <w:left w:val="none" w:sz="0" w:space="0" w:color="auto"/>
            <w:bottom w:val="none" w:sz="0" w:space="0" w:color="auto"/>
            <w:right w:val="none" w:sz="0" w:space="0" w:color="auto"/>
          </w:divBdr>
        </w:div>
        <w:div w:id="88621208">
          <w:marLeft w:val="480"/>
          <w:marRight w:val="0"/>
          <w:marTop w:val="0"/>
          <w:marBottom w:val="0"/>
          <w:divBdr>
            <w:top w:val="none" w:sz="0" w:space="0" w:color="auto"/>
            <w:left w:val="none" w:sz="0" w:space="0" w:color="auto"/>
            <w:bottom w:val="none" w:sz="0" w:space="0" w:color="auto"/>
            <w:right w:val="none" w:sz="0" w:space="0" w:color="auto"/>
          </w:divBdr>
        </w:div>
        <w:div w:id="2125803112">
          <w:marLeft w:val="480"/>
          <w:marRight w:val="0"/>
          <w:marTop w:val="0"/>
          <w:marBottom w:val="0"/>
          <w:divBdr>
            <w:top w:val="none" w:sz="0" w:space="0" w:color="auto"/>
            <w:left w:val="none" w:sz="0" w:space="0" w:color="auto"/>
            <w:bottom w:val="none" w:sz="0" w:space="0" w:color="auto"/>
            <w:right w:val="none" w:sz="0" w:space="0" w:color="auto"/>
          </w:divBdr>
        </w:div>
        <w:div w:id="1845902296">
          <w:marLeft w:val="480"/>
          <w:marRight w:val="0"/>
          <w:marTop w:val="0"/>
          <w:marBottom w:val="0"/>
          <w:divBdr>
            <w:top w:val="none" w:sz="0" w:space="0" w:color="auto"/>
            <w:left w:val="none" w:sz="0" w:space="0" w:color="auto"/>
            <w:bottom w:val="none" w:sz="0" w:space="0" w:color="auto"/>
            <w:right w:val="none" w:sz="0" w:space="0" w:color="auto"/>
          </w:divBdr>
        </w:div>
        <w:div w:id="1499492424">
          <w:marLeft w:val="480"/>
          <w:marRight w:val="0"/>
          <w:marTop w:val="0"/>
          <w:marBottom w:val="0"/>
          <w:divBdr>
            <w:top w:val="none" w:sz="0" w:space="0" w:color="auto"/>
            <w:left w:val="none" w:sz="0" w:space="0" w:color="auto"/>
            <w:bottom w:val="none" w:sz="0" w:space="0" w:color="auto"/>
            <w:right w:val="none" w:sz="0" w:space="0" w:color="auto"/>
          </w:divBdr>
        </w:div>
        <w:div w:id="463620685">
          <w:marLeft w:val="480"/>
          <w:marRight w:val="0"/>
          <w:marTop w:val="0"/>
          <w:marBottom w:val="0"/>
          <w:divBdr>
            <w:top w:val="none" w:sz="0" w:space="0" w:color="auto"/>
            <w:left w:val="none" w:sz="0" w:space="0" w:color="auto"/>
            <w:bottom w:val="none" w:sz="0" w:space="0" w:color="auto"/>
            <w:right w:val="none" w:sz="0" w:space="0" w:color="auto"/>
          </w:divBdr>
        </w:div>
        <w:div w:id="79915772">
          <w:marLeft w:val="480"/>
          <w:marRight w:val="0"/>
          <w:marTop w:val="0"/>
          <w:marBottom w:val="0"/>
          <w:divBdr>
            <w:top w:val="none" w:sz="0" w:space="0" w:color="auto"/>
            <w:left w:val="none" w:sz="0" w:space="0" w:color="auto"/>
            <w:bottom w:val="none" w:sz="0" w:space="0" w:color="auto"/>
            <w:right w:val="none" w:sz="0" w:space="0" w:color="auto"/>
          </w:divBdr>
        </w:div>
      </w:divsChild>
    </w:div>
    <w:div w:id="817841877">
      <w:bodyDiv w:val="1"/>
      <w:marLeft w:val="0"/>
      <w:marRight w:val="0"/>
      <w:marTop w:val="0"/>
      <w:marBottom w:val="0"/>
      <w:divBdr>
        <w:top w:val="none" w:sz="0" w:space="0" w:color="auto"/>
        <w:left w:val="none" w:sz="0" w:space="0" w:color="auto"/>
        <w:bottom w:val="none" w:sz="0" w:space="0" w:color="auto"/>
        <w:right w:val="none" w:sz="0" w:space="0" w:color="auto"/>
      </w:divBdr>
    </w:div>
    <w:div w:id="844634423">
      <w:bodyDiv w:val="1"/>
      <w:marLeft w:val="0"/>
      <w:marRight w:val="0"/>
      <w:marTop w:val="0"/>
      <w:marBottom w:val="0"/>
      <w:divBdr>
        <w:top w:val="none" w:sz="0" w:space="0" w:color="auto"/>
        <w:left w:val="none" w:sz="0" w:space="0" w:color="auto"/>
        <w:bottom w:val="none" w:sz="0" w:space="0" w:color="auto"/>
        <w:right w:val="none" w:sz="0" w:space="0" w:color="auto"/>
      </w:divBdr>
    </w:div>
    <w:div w:id="845369245">
      <w:bodyDiv w:val="1"/>
      <w:marLeft w:val="0"/>
      <w:marRight w:val="0"/>
      <w:marTop w:val="0"/>
      <w:marBottom w:val="0"/>
      <w:divBdr>
        <w:top w:val="none" w:sz="0" w:space="0" w:color="auto"/>
        <w:left w:val="none" w:sz="0" w:space="0" w:color="auto"/>
        <w:bottom w:val="none" w:sz="0" w:space="0" w:color="auto"/>
        <w:right w:val="none" w:sz="0" w:space="0" w:color="auto"/>
      </w:divBdr>
    </w:div>
    <w:div w:id="882521583">
      <w:bodyDiv w:val="1"/>
      <w:marLeft w:val="0"/>
      <w:marRight w:val="0"/>
      <w:marTop w:val="0"/>
      <w:marBottom w:val="0"/>
      <w:divBdr>
        <w:top w:val="none" w:sz="0" w:space="0" w:color="auto"/>
        <w:left w:val="none" w:sz="0" w:space="0" w:color="auto"/>
        <w:bottom w:val="none" w:sz="0" w:space="0" w:color="auto"/>
        <w:right w:val="none" w:sz="0" w:space="0" w:color="auto"/>
      </w:divBdr>
    </w:div>
    <w:div w:id="894045811">
      <w:bodyDiv w:val="1"/>
      <w:marLeft w:val="0"/>
      <w:marRight w:val="0"/>
      <w:marTop w:val="0"/>
      <w:marBottom w:val="0"/>
      <w:divBdr>
        <w:top w:val="none" w:sz="0" w:space="0" w:color="auto"/>
        <w:left w:val="none" w:sz="0" w:space="0" w:color="auto"/>
        <w:bottom w:val="none" w:sz="0" w:space="0" w:color="auto"/>
        <w:right w:val="none" w:sz="0" w:space="0" w:color="auto"/>
      </w:divBdr>
    </w:div>
    <w:div w:id="1070738877">
      <w:bodyDiv w:val="1"/>
      <w:marLeft w:val="0"/>
      <w:marRight w:val="0"/>
      <w:marTop w:val="0"/>
      <w:marBottom w:val="0"/>
      <w:divBdr>
        <w:top w:val="none" w:sz="0" w:space="0" w:color="auto"/>
        <w:left w:val="none" w:sz="0" w:space="0" w:color="auto"/>
        <w:bottom w:val="none" w:sz="0" w:space="0" w:color="auto"/>
        <w:right w:val="none" w:sz="0" w:space="0" w:color="auto"/>
      </w:divBdr>
    </w:div>
    <w:div w:id="1089736764">
      <w:bodyDiv w:val="1"/>
      <w:marLeft w:val="0"/>
      <w:marRight w:val="0"/>
      <w:marTop w:val="0"/>
      <w:marBottom w:val="0"/>
      <w:divBdr>
        <w:top w:val="none" w:sz="0" w:space="0" w:color="auto"/>
        <w:left w:val="none" w:sz="0" w:space="0" w:color="auto"/>
        <w:bottom w:val="none" w:sz="0" w:space="0" w:color="auto"/>
        <w:right w:val="none" w:sz="0" w:space="0" w:color="auto"/>
      </w:divBdr>
    </w:div>
    <w:div w:id="1110977781">
      <w:bodyDiv w:val="1"/>
      <w:marLeft w:val="0"/>
      <w:marRight w:val="0"/>
      <w:marTop w:val="0"/>
      <w:marBottom w:val="0"/>
      <w:divBdr>
        <w:top w:val="none" w:sz="0" w:space="0" w:color="auto"/>
        <w:left w:val="none" w:sz="0" w:space="0" w:color="auto"/>
        <w:bottom w:val="none" w:sz="0" w:space="0" w:color="auto"/>
        <w:right w:val="none" w:sz="0" w:space="0" w:color="auto"/>
      </w:divBdr>
    </w:div>
    <w:div w:id="1114137087">
      <w:bodyDiv w:val="1"/>
      <w:marLeft w:val="0"/>
      <w:marRight w:val="0"/>
      <w:marTop w:val="0"/>
      <w:marBottom w:val="0"/>
      <w:divBdr>
        <w:top w:val="none" w:sz="0" w:space="0" w:color="auto"/>
        <w:left w:val="none" w:sz="0" w:space="0" w:color="auto"/>
        <w:bottom w:val="none" w:sz="0" w:space="0" w:color="auto"/>
        <w:right w:val="none" w:sz="0" w:space="0" w:color="auto"/>
      </w:divBdr>
    </w:div>
    <w:div w:id="1114324141">
      <w:bodyDiv w:val="1"/>
      <w:marLeft w:val="0"/>
      <w:marRight w:val="0"/>
      <w:marTop w:val="0"/>
      <w:marBottom w:val="0"/>
      <w:divBdr>
        <w:top w:val="none" w:sz="0" w:space="0" w:color="auto"/>
        <w:left w:val="none" w:sz="0" w:space="0" w:color="auto"/>
        <w:bottom w:val="none" w:sz="0" w:space="0" w:color="auto"/>
        <w:right w:val="none" w:sz="0" w:space="0" w:color="auto"/>
      </w:divBdr>
    </w:div>
    <w:div w:id="1130975848">
      <w:bodyDiv w:val="1"/>
      <w:marLeft w:val="0"/>
      <w:marRight w:val="0"/>
      <w:marTop w:val="0"/>
      <w:marBottom w:val="0"/>
      <w:divBdr>
        <w:top w:val="none" w:sz="0" w:space="0" w:color="auto"/>
        <w:left w:val="none" w:sz="0" w:space="0" w:color="auto"/>
        <w:bottom w:val="none" w:sz="0" w:space="0" w:color="auto"/>
        <w:right w:val="none" w:sz="0" w:space="0" w:color="auto"/>
      </w:divBdr>
    </w:div>
    <w:div w:id="1145859171">
      <w:bodyDiv w:val="1"/>
      <w:marLeft w:val="0"/>
      <w:marRight w:val="0"/>
      <w:marTop w:val="0"/>
      <w:marBottom w:val="0"/>
      <w:divBdr>
        <w:top w:val="none" w:sz="0" w:space="0" w:color="auto"/>
        <w:left w:val="none" w:sz="0" w:space="0" w:color="auto"/>
        <w:bottom w:val="none" w:sz="0" w:space="0" w:color="auto"/>
        <w:right w:val="none" w:sz="0" w:space="0" w:color="auto"/>
      </w:divBdr>
    </w:div>
    <w:div w:id="1171603635">
      <w:bodyDiv w:val="1"/>
      <w:marLeft w:val="0"/>
      <w:marRight w:val="0"/>
      <w:marTop w:val="0"/>
      <w:marBottom w:val="0"/>
      <w:divBdr>
        <w:top w:val="none" w:sz="0" w:space="0" w:color="auto"/>
        <w:left w:val="none" w:sz="0" w:space="0" w:color="auto"/>
        <w:bottom w:val="none" w:sz="0" w:space="0" w:color="auto"/>
        <w:right w:val="none" w:sz="0" w:space="0" w:color="auto"/>
      </w:divBdr>
    </w:div>
    <w:div w:id="1209799170">
      <w:bodyDiv w:val="1"/>
      <w:marLeft w:val="0"/>
      <w:marRight w:val="0"/>
      <w:marTop w:val="0"/>
      <w:marBottom w:val="0"/>
      <w:divBdr>
        <w:top w:val="none" w:sz="0" w:space="0" w:color="auto"/>
        <w:left w:val="none" w:sz="0" w:space="0" w:color="auto"/>
        <w:bottom w:val="none" w:sz="0" w:space="0" w:color="auto"/>
        <w:right w:val="none" w:sz="0" w:space="0" w:color="auto"/>
      </w:divBdr>
    </w:div>
    <w:div w:id="1227301956">
      <w:bodyDiv w:val="1"/>
      <w:marLeft w:val="0"/>
      <w:marRight w:val="0"/>
      <w:marTop w:val="0"/>
      <w:marBottom w:val="0"/>
      <w:divBdr>
        <w:top w:val="none" w:sz="0" w:space="0" w:color="auto"/>
        <w:left w:val="none" w:sz="0" w:space="0" w:color="auto"/>
        <w:bottom w:val="none" w:sz="0" w:space="0" w:color="auto"/>
        <w:right w:val="none" w:sz="0" w:space="0" w:color="auto"/>
      </w:divBdr>
      <w:divsChild>
        <w:div w:id="1241332299">
          <w:marLeft w:val="480"/>
          <w:marRight w:val="0"/>
          <w:marTop w:val="0"/>
          <w:marBottom w:val="0"/>
          <w:divBdr>
            <w:top w:val="none" w:sz="0" w:space="0" w:color="auto"/>
            <w:left w:val="none" w:sz="0" w:space="0" w:color="auto"/>
            <w:bottom w:val="none" w:sz="0" w:space="0" w:color="auto"/>
            <w:right w:val="none" w:sz="0" w:space="0" w:color="auto"/>
          </w:divBdr>
        </w:div>
        <w:div w:id="1087966709">
          <w:marLeft w:val="480"/>
          <w:marRight w:val="0"/>
          <w:marTop w:val="0"/>
          <w:marBottom w:val="0"/>
          <w:divBdr>
            <w:top w:val="none" w:sz="0" w:space="0" w:color="auto"/>
            <w:left w:val="none" w:sz="0" w:space="0" w:color="auto"/>
            <w:bottom w:val="none" w:sz="0" w:space="0" w:color="auto"/>
            <w:right w:val="none" w:sz="0" w:space="0" w:color="auto"/>
          </w:divBdr>
        </w:div>
        <w:div w:id="2045405640">
          <w:marLeft w:val="480"/>
          <w:marRight w:val="0"/>
          <w:marTop w:val="0"/>
          <w:marBottom w:val="0"/>
          <w:divBdr>
            <w:top w:val="none" w:sz="0" w:space="0" w:color="auto"/>
            <w:left w:val="none" w:sz="0" w:space="0" w:color="auto"/>
            <w:bottom w:val="none" w:sz="0" w:space="0" w:color="auto"/>
            <w:right w:val="none" w:sz="0" w:space="0" w:color="auto"/>
          </w:divBdr>
        </w:div>
        <w:div w:id="752170426">
          <w:marLeft w:val="480"/>
          <w:marRight w:val="0"/>
          <w:marTop w:val="0"/>
          <w:marBottom w:val="0"/>
          <w:divBdr>
            <w:top w:val="none" w:sz="0" w:space="0" w:color="auto"/>
            <w:left w:val="none" w:sz="0" w:space="0" w:color="auto"/>
            <w:bottom w:val="none" w:sz="0" w:space="0" w:color="auto"/>
            <w:right w:val="none" w:sz="0" w:space="0" w:color="auto"/>
          </w:divBdr>
        </w:div>
      </w:divsChild>
    </w:div>
    <w:div w:id="1241793949">
      <w:bodyDiv w:val="1"/>
      <w:marLeft w:val="0"/>
      <w:marRight w:val="0"/>
      <w:marTop w:val="0"/>
      <w:marBottom w:val="0"/>
      <w:divBdr>
        <w:top w:val="none" w:sz="0" w:space="0" w:color="auto"/>
        <w:left w:val="none" w:sz="0" w:space="0" w:color="auto"/>
        <w:bottom w:val="none" w:sz="0" w:space="0" w:color="auto"/>
        <w:right w:val="none" w:sz="0" w:space="0" w:color="auto"/>
      </w:divBdr>
    </w:div>
    <w:div w:id="1254584791">
      <w:bodyDiv w:val="1"/>
      <w:marLeft w:val="0"/>
      <w:marRight w:val="0"/>
      <w:marTop w:val="0"/>
      <w:marBottom w:val="0"/>
      <w:divBdr>
        <w:top w:val="none" w:sz="0" w:space="0" w:color="auto"/>
        <w:left w:val="none" w:sz="0" w:space="0" w:color="auto"/>
        <w:bottom w:val="none" w:sz="0" w:space="0" w:color="auto"/>
        <w:right w:val="none" w:sz="0" w:space="0" w:color="auto"/>
      </w:divBdr>
    </w:div>
    <w:div w:id="1274166087">
      <w:bodyDiv w:val="1"/>
      <w:marLeft w:val="0"/>
      <w:marRight w:val="0"/>
      <w:marTop w:val="0"/>
      <w:marBottom w:val="0"/>
      <w:divBdr>
        <w:top w:val="none" w:sz="0" w:space="0" w:color="auto"/>
        <w:left w:val="none" w:sz="0" w:space="0" w:color="auto"/>
        <w:bottom w:val="none" w:sz="0" w:space="0" w:color="auto"/>
        <w:right w:val="none" w:sz="0" w:space="0" w:color="auto"/>
      </w:divBdr>
    </w:div>
    <w:div w:id="1284381356">
      <w:bodyDiv w:val="1"/>
      <w:marLeft w:val="0"/>
      <w:marRight w:val="0"/>
      <w:marTop w:val="0"/>
      <w:marBottom w:val="0"/>
      <w:divBdr>
        <w:top w:val="none" w:sz="0" w:space="0" w:color="auto"/>
        <w:left w:val="none" w:sz="0" w:space="0" w:color="auto"/>
        <w:bottom w:val="none" w:sz="0" w:space="0" w:color="auto"/>
        <w:right w:val="none" w:sz="0" w:space="0" w:color="auto"/>
      </w:divBdr>
    </w:div>
    <w:div w:id="1289046818">
      <w:bodyDiv w:val="1"/>
      <w:marLeft w:val="0"/>
      <w:marRight w:val="0"/>
      <w:marTop w:val="0"/>
      <w:marBottom w:val="0"/>
      <w:divBdr>
        <w:top w:val="none" w:sz="0" w:space="0" w:color="auto"/>
        <w:left w:val="none" w:sz="0" w:space="0" w:color="auto"/>
        <w:bottom w:val="none" w:sz="0" w:space="0" w:color="auto"/>
        <w:right w:val="none" w:sz="0" w:space="0" w:color="auto"/>
      </w:divBdr>
    </w:div>
    <w:div w:id="1292782500">
      <w:bodyDiv w:val="1"/>
      <w:marLeft w:val="0"/>
      <w:marRight w:val="0"/>
      <w:marTop w:val="0"/>
      <w:marBottom w:val="0"/>
      <w:divBdr>
        <w:top w:val="none" w:sz="0" w:space="0" w:color="auto"/>
        <w:left w:val="none" w:sz="0" w:space="0" w:color="auto"/>
        <w:bottom w:val="none" w:sz="0" w:space="0" w:color="auto"/>
        <w:right w:val="none" w:sz="0" w:space="0" w:color="auto"/>
      </w:divBdr>
    </w:div>
    <w:div w:id="1295452749">
      <w:bodyDiv w:val="1"/>
      <w:marLeft w:val="0"/>
      <w:marRight w:val="0"/>
      <w:marTop w:val="0"/>
      <w:marBottom w:val="0"/>
      <w:divBdr>
        <w:top w:val="none" w:sz="0" w:space="0" w:color="auto"/>
        <w:left w:val="none" w:sz="0" w:space="0" w:color="auto"/>
        <w:bottom w:val="none" w:sz="0" w:space="0" w:color="auto"/>
        <w:right w:val="none" w:sz="0" w:space="0" w:color="auto"/>
      </w:divBdr>
    </w:div>
    <w:div w:id="1305812986">
      <w:bodyDiv w:val="1"/>
      <w:marLeft w:val="0"/>
      <w:marRight w:val="0"/>
      <w:marTop w:val="0"/>
      <w:marBottom w:val="0"/>
      <w:divBdr>
        <w:top w:val="none" w:sz="0" w:space="0" w:color="auto"/>
        <w:left w:val="none" w:sz="0" w:space="0" w:color="auto"/>
        <w:bottom w:val="none" w:sz="0" w:space="0" w:color="auto"/>
        <w:right w:val="none" w:sz="0" w:space="0" w:color="auto"/>
      </w:divBdr>
    </w:div>
    <w:div w:id="1334917572">
      <w:bodyDiv w:val="1"/>
      <w:marLeft w:val="0"/>
      <w:marRight w:val="0"/>
      <w:marTop w:val="0"/>
      <w:marBottom w:val="0"/>
      <w:divBdr>
        <w:top w:val="none" w:sz="0" w:space="0" w:color="auto"/>
        <w:left w:val="none" w:sz="0" w:space="0" w:color="auto"/>
        <w:bottom w:val="none" w:sz="0" w:space="0" w:color="auto"/>
        <w:right w:val="none" w:sz="0" w:space="0" w:color="auto"/>
      </w:divBdr>
    </w:div>
    <w:div w:id="1363824537">
      <w:bodyDiv w:val="1"/>
      <w:marLeft w:val="0"/>
      <w:marRight w:val="0"/>
      <w:marTop w:val="0"/>
      <w:marBottom w:val="0"/>
      <w:divBdr>
        <w:top w:val="none" w:sz="0" w:space="0" w:color="auto"/>
        <w:left w:val="none" w:sz="0" w:space="0" w:color="auto"/>
        <w:bottom w:val="none" w:sz="0" w:space="0" w:color="auto"/>
        <w:right w:val="none" w:sz="0" w:space="0" w:color="auto"/>
      </w:divBdr>
    </w:div>
    <w:div w:id="1400863871">
      <w:bodyDiv w:val="1"/>
      <w:marLeft w:val="0"/>
      <w:marRight w:val="0"/>
      <w:marTop w:val="0"/>
      <w:marBottom w:val="0"/>
      <w:divBdr>
        <w:top w:val="none" w:sz="0" w:space="0" w:color="auto"/>
        <w:left w:val="none" w:sz="0" w:space="0" w:color="auto"/>
        <w:bottom w:val="none" w:sz="0" w:space="0" w:color="auto"/>
        <w:right w:val="none" w:sz="0" w:space="0" w:color="auto"/>
      </w:divBdr>
    </w:div>
    <w:div w:id="1408501180">
      <w:bodyDiv w:val="1"/>
      <w:marLeft w:val="0"/>
      <w:marRight w:val="0"/>
      <w:marTop w:val="0"/>
      <w:marBottom w:val="0"/>
      <w:divBdr>
        <w:top w:val="none" w:sz="0" w:space="0" w:color="auto"/>
        <w:left w:val="none" w:sz="0" w:space="0" w:color="auto"/>
        <w:bottom w:val="none" w:sz="0" w:space="0" w:color="auto"/>
        <w:right w:val="none" w:sz="0" w:space="0" w:color="auto"/>
      </w:divBdr>
    </w:div>
    <w:div w:id="1426463799">
      <w:bodyDiv w:val="1"/>
      <w:marLeft w:val="0"/>
      <w:marRight w:val="0"/>
      <w:marTop w:val="0"/>
      <w:marBottom w:val="0"/>
      <w:divBdr>
        <w:top w:val="none" w:sz="0" w:space="0" w:color="auto"/>
        <w:left w:val="none" w:sz="0" w:space="0" w:color="auto"/>
        <w:bottom w:val="none" w:sz="0" w:space="0" w:color="auto"/>
        <w:right w:val="none" w:sz="0" w:space="0" w:color="auto"/>
      </w:divBdr>
    </w:div>
    <w:div w:id="1426682725">
      <w:bodyDiv w:val="1"/>
      <w:marLeft w:val="0"/>
      <w:marRight w:val="0"/>
      <w:marTop w:val="0"/>
      <w:marBottom w:val="0"/>
      <w:divBdr>
        <w:top w:val="none" w:sz="0" w:space="0" w:color="auto"/>
        <w:left w:val="none" w:sz="0" w:space="0" w:color="auto"/>
        <w:bottom w:val="none" w:sz="0" w:space="0" w:color="auto"/>
        <w:right w:val="none" w:sz="0" w:space="0" w:color="auto"/>
      </w:divBdr>
    </w:div>
    <w:div w:id="1474789111">
      <w:bodyDiv w:val="1"/>
      <w:marLeft w:val="0"/>
      <w:marRight w:val="0"/>
      <w:marTop w:val="0"/>
      <w:marBottom w:val="0"/>
      <w:divBdr>
        <w:top w:val="none" w:sz="0" w:space="0" w:color="auto"/>
        <w:left w:val="none" w:sz="0" w:space="0" w:color="auto"/>
        <w:bottom w:val="none" w:sz="0" w:space="0" w:color="auto"/>
        <w:right w:val="none" w:sz="0" w:space="0" w:color="auto"/>
      </w:divBdr>
    </w:div>
    <w:div w:id="1565605270">
      <w:bodyDiv w:val="1"/>
      <w:marLeft w:val="0"/>
      <w:marRight w:val="0"/>
      <w:marTop w:val="0"/>
      <w:marBottom w:val="0"/>
      <w:divBdr>
        <w:top w:val="none" w:sz="0" w:space="0" w:color="auto"/>
        <w:left w:val="none" w:sz="0" w:space="0" w:color="auto"/>
        <w:bottom w:val="none" w:sz="0" w:space="0" w:color="auto"/>
        <w:right w:val="none" w:sz="0" w:space="0" w:color="auto"/>
      </w:divBdr>
    </w:div>
    <w:div w:id="1569684612">
      <w:bodyDiv w:val="1"/>
      <w:marLeft w:val="0"/>
      <w:marRight w:val="0"/>
      <w:marTop w:val="0"/>
      <w:marBottom w:val="0"/>
      <w:divBdr>
        <w:top w:val="none" w:sz="0" w:space="0" w:color="auto"/>
        <w:left w:val="none" w:sz="0" w:space="0" w:color="auto"/>
        <w:bottom w:val="none" w:sz="0" w:space="0" w:color="auto"/>
        <w:right w:val="none" w:sz="0" w:space="0" w:color="auto"/>
      </w:divBdr>
    </w:div>
    <w:div w:id="1592162649">
      <w:bodyDiv w:val="1"/>
      <w:marLeft w:val="0"/>
      <w:marRight w:val="0"/>
      <w:marTop w:val="0"/>
      <w:marBottom w:val="0"/>
      <w:divBdr>
        <w:top w:val="none" w:sz="0" w:space="0" w:color="auto"/>
        <w:left w:val="none" w:sz="0" w:space="0" w:color="auto"/>
        <w:bottom w:val="none" w:sz="0" w:space="0" w:color="auto"/>
        <w:right w:val="none" w:sz="0" w:space="0" w:color="auto"/>
      </w:divBdr>
    </w:div>
    <w:div w:id="1620992817">
      <w:bodyDiv w:val="1"/>
      <w:marLeft w:val="0"/>
      <w:marRight w:val="0"/>
      <w:marTop w:val="0"/>
      <w:marBottom w:val="0"/>
      <w:divBdr>
        <w:top w:val="none" w:sz="0" w:space="0" w:color="auto"/>
        <w:left w:val="none" w:sz="0" w:space="0" w:color="auto"/>
        <w:bottom w:val="none" w:sz="0" w:space="0" w:color="auto"/>
        <w:right w:val="none" w:sz="0" w:space="0" w:color="auto"/>
      </w:divBdr>
    </w:div>
    <w:div w:id="1651709800">
      <w:bodyDiv w:val="1"/>
      <w:marLeft w:val="0"/>
      <w:marRight w:val="0"/>
      <w:marTop w:val="0"/>
      <w:marBottom w:val="0"/>
      <w:divBdr>
        <w:top w:val="none" w:sz="0" w:space="0" w:color="auto"/>
        <w:left w:val="none" w:sz="0" w:space="0" w:color="auto"/>
        <w:bottom w:val="none" w:sz="0" w:space="0" w:color="auto"/>
        <w:right w:val="none" w:sz="0" w:space="0" w:color="auto"/>
      </w:divBdr>
    </w:div>
    <w:div w:id="1675834833">
      <w:bodyDiv w:val="1"/>
      <w:marLeft w:val="0"/>
      <w:marRight w:val="0"/>
      <w:marTop w:val="0"/>
      <w:marBottom w:val="0"/>
      <w:divBdr>
        <w:top w:val="none" w:sz="0" w:space="0" w:color="auto"/>
        <w:left w:val="none" w:sz="0" w:space="0" w:color="auto"/>
        <w:bottom w:val="none" w:sz="0" w:space="0" w:color="auto"/>
        <w:right w:val="none" w:sz="0" w:space="0" w:color="auto"/>
      </w:divBdr>
    </w:div>
    <w:div w:id="1748721667">
      <w:bodyDiv w:val="1"/>
      <w:marLeft w:val="0"/>
      <w:marRight w:val="0"/>
      <w:marTop w:val="0"/>
      <w:marBottom w:val="0"/>
      <w:divBdr>
        <w:top w:val="none" w:sz="0" w:space="0" w:color="auto"/>
        <w:left w:val="none" w:sz="0" w:space="0" w:color="auto"/>
        <w:bottom w:val="none" w:sz="0" w:space="0" w:color="auto"/>
        <w:right w:val="none" w:sz="0" w:space="0" w:color="auto"/>
      </w:divBdr>
    </w:div>
    <w:div w:id="1754280593">
      <w:bodyDiv w:val="1"/>
      <w:marLeft w:val="0"/>
      <w:marRight w:val="0"/>
      <w:marTop w:val="0"/>
      <w:marBottom w:val="0"/>
      <w:divBdr>
        <w:top w:val="none" w:sz="0" w:space="0" w:color="auto"/>
        <w:left w:val="none" w:sz="0" w:space="0" w:color="auto"/>
        <w:bottom w:val="none" w:sz="0" w:space="0" w:color="auto"/>
        <w:right w:val="none" w:sz="0" w:space="0" w:color="auto"/>
      </w:divBdr>
    </w:div>
    <w:div w:id="1786775560">
      <w:bodyDiv w:val="1"/>
      <w:marLeft w:val="0"/>
      <w:marRight w:val="0"/>
      <w:marTop w:val="0"/>
      <w:marBottom w:val="0"/>
      <w:divBdr>
        <w:top w:val="none" w:sz="0" w:space="0" w:color="auto"/>
        <w:left w:val="none" w:sz="0" w:space="0" w:color="auto"/>
        <w:bottom w:val="none" w:sz="0" w:space="0" w:color="auto"/>
        <w:right w:val="none" w:sz="0" w:space="0" w:color="auto"/>
      </w:divBdr>
    </w:div>
    <w:div w:id="1830637654">
      <w:bodyDiv w:val="1"/>
      <w:marLeft w:val="0"/>
      <w:marRight w:val="0"/>
      <w:marTop w:val="0"/>
      <w:marBottom w:val="0"/>
      <w:divBdr>
        <w:top w:val="none" w:sz="0" w:space="0" w:color="auto"/>
        <w:left w:val="none" w:sz="0" w:space="0" w:color="auto"/>
        <w:bottom w:val="none" w:sz="0" w:space="0" w:color="auto"/>
        <w:right w:val="none" w:sz="0" w:space="0" w:color="auto"/>
      </w:divBdr>
    </w:div>
    <w:div w:id="1834291899">
      <w:bodyDiv w:val="1"/>
      <w:marLeft w:val="0"/>
      <w:marRight w:val="0"/>
      <w:marTop w:val="0"/>
      <w:marBottom w:val="0"/>
      <w:divBdr>
        <w:top w:val="none" w:sz="0" w:space="0" w:color="auto"/>
        <w:left w:val="none" w:sz="0" w:space="0" w:color="auto"/>
        <w:bottom w:val="none" w:sz="0" w:space="0" w:color="auto"/>
        <w:right w:val="none" w:sz="0" w:space="0" w:color="auto"/>
      </w:divBdr>
    </w:div>
    <w:div w:id="1891111945">
      <w:bodyDiv w:val="1"/>
      <w:marLeft w:val="0"/>
      <w:marRight w:val="0"/>
      <w:marTop w:val="0"/>
      <w:marBottom w:val="0"/>
      <w:divBdr>
        <w:top w:val="none" w:sz="0" w:space="0" w:color="auto"/>
        <w:left w:val="none" w:sz="0" w:space="0" w:color="auto"/>
        <w:bottom w:val="none" w:sz="0" w:space="0" w:color="auto"/>
        <w:right w:val="none" w:sz="0" w:space="0" w:color="auto"/>
      </w:divBdr>
    </w:div>
    <w:div w:id="1908149502">
      <w:bodyDiv w:val="1"/>
      <w:marLeft w:val="0"/>
      <w:marRight w:val="0"/>
      <w:marTop w:val="0"/>
      <w:marBottom w:val="0"/>
      <w:divBdr>
        <w:top w:val="none" w:sz="0" w:space="0" w:color="auto"/>
        <w:left w:val="none" w:sz="0" w:space="0" w:color="auto"/>
        <w:bottom w:val="none" w:sz="0" w:space="0" w:color="auto"/>
        <w:right w:val="none" w:sz="0" w:space="0" w:color="auto"/>
      </w:divBdr>
    </w:div>
    <w:div w:id="1910800266">
      <w:bodyDiv w:val="1"/>
      <w:marLeft w:val="0"/>
      <w:marRight w:val="0"/>
      <w:marTop w:val="0"/>
      <w:marBottom w:val="0"/>
      <w:divBdr>
        <w:top w:val="none" w:sz="0" w:space="0" w:color="auto"/>
        <w:left w:val="none" w:sz="0" w:space="0" w:color="auto"/>
        <w:bottom w:val="none" w:sz="0" w:space="0" w:color="auto"/>
        <w:right w:val="none" w:sz="0" w:space="0" w:color="auto"/>
      </w:divBdr>
    </w:div>
    <w:div w:id="1921402197">
      <w:bodyDiv w:val="1"/>
      <w:marLeft w:val="0"/>
      <w:marRight w:val="0"/>
      <w:marTop w:val="0"/>
      <w:marBottom w:val="0"/>
      <w:divBdr>
        <w:top w:val="none" w:sz="0" w:space="0" w:color="auto"/>
        <w:left w:val="none" w:sz="0" w:space="0" w:color="auto"/>
        <w:bottom w:val="none" w:sz="0" w:space="0" w:color="auto"/>
        <w:right w:val="none" w:sz="0" w:space="0" w:color="auto"/>
      </w:divBdr>
    </w:div>
    <w:div w:id="1994484883">
      <w:bodyDiv w:val="1"/>
      <w:marLeft w:val="0"/>
      <w:marRight w:val="0"/>
      <w:marTop w:val="0"/>
      <w:marBottom w:val="0"/>
      <w:divBdr>
        <w:top w:val="none" w:sz="0" w:space="0" w:color="auto"/>
        <w:left w:val="none" w:sz="0" w:space="0" w:color="auto"/>
        <w:bottom w:val="none" w:sz="0" w:space="0" w:color="auto"/>
        <w:right w:val="none" w:sz="0" w:space="0" w:color="auto"/>
      </w:divBdr>
    </w:div>
    <w:div w:id="1997148670">
      <w:bodyDiv w:val="1"/>
      <w:marLeft w:val="0"/>
      <w:marRight w:val="0"/>
      <w:marTop w:val="0"/>
      <w:marBottom w:val="0"/>
      <w:divBdr>
        <w:top w:val="none" w:sz="0" w:space="0" w:color="auto"/>
        <w:left w:val="none" w:sz="0" w:space="0" w:color="auto"/>
        <w:bottom w:val="none" w:sz="0" w:space="0" w:color="auto"/>
        <w:right w:val="none" w:sz="0" w:space="0" w:color="auto"/>
      </w:divBdr>
    </w:div>
    <w:div w:id="2007200198">
      <w:bodyDiv w:val="1"/>
      <w:marLeft w:val="0"/>
      <w:marRight w:val="0"/>
      <w:marTop w:val="0"/>
      <w:marBottom w:val="0"/>
      <w:divBdr>
        <w:top w:val="none" w:sz="0" w:space="0" w:color="auto"/>
        <w:left w:val="none" w:sz="0" w:space="0" w:color="auto"/>
        <w:bottom w:val="none" w:sz="0" w:space="0" w:color="auto"/>
        <w:right w:val="none" w:sz="0" w:space="0" w:color="auto"/>
      </w:divBdr>
    </w:div>
    <w:div w:id="2096631119">
      <w:bodyDiv w:val="1"/>
      <w:marLeft w:val="0"/>
      <w:marRight w:val="0"/>
      <w:marTop w:val="0"/>
      <w:marBottom w:val="0"/>
      <w:divBdr>
        <w:top w:val="none" w:sz="0" w:space="0" w:color="auto"/>
        <w:left w:val="none" w:sz="0" w:space="0" w:color="auto"/>
        <w:bottom w:val="none" w:sz="0" w:space="0" w:color="auto"/>
        <w:right w:val="none" w:sz="0" w:space="0" w:color="auto"/>
      </w:divBdr>
    </w:div>
    <w:div w:id="2118407632">
      <w:bodyDiv w:val="1"/>
      <w:marLeft w:val="0"/>
      <w:marRight w:val="0"/>
      <w:marTop w:val="0"/>
      <w:marBottom w:val="0"/>
      <w:divBdr>
        <w:top w:val="none" w:sz="0" w:space="0" w:color="auto"/>
        <w:left w:val="none" w:sz="0" w:space="0" w:color="auto"/>
        <w:bottom w:val="none" w:sz="0" w:space="0" w:color="auto"/>
        <w:right w:val="none" w:sz="0" w:space="0" w:color="auto"/>
      </w:divBdr>
    </w:div>
    <w:div w:id="21298550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javascript:void(0);" TargetMode="External"/><Relationship Id="rId21" Type="http://schemas.openxmlformats.org/officeDocument/2006/relationships/hyperlink" Target="https://dvagov.sharepoint.com/%3aw%3a/r/sites/OITEPMOEHBD/_layouts/15/Doc.aspx?sourcedoc=%7b518E474E-CFCB-4970-82F2-C295587FF3EC%7d&amp;file=EHBD-ES-RDMP.docx&amp;action=default&amp;mobileredirect=true" TargetMode="External"/><Relationship Id="rId42" Type="http://schemas.openxmlformats.org/officeDocument/2006/relationships/hyperlink" Target="https://www.adobe.com/accessibility/feedback.html" TargetMode="External"/><Relationship Id="rId63" Type="http://schemas.openxmlformats.org/officeDocument/2006/relationships/image" Target="media/image43.png"/><Relationship Id="rId84" Type="http://schemas.openxmlformats.org/officeDocument/2006/relationships/image" Target="media/image50.png"/><Relationship Id="rId138" Type="http://schemas.openxmlformats.org/officeDocument/2006/relationships/image" Target="media/image90.png"/><Relationship Id="rId159" Type="http://schemas.openxmlformats.org/officeDocument/2006/relationships/image" Target="media/image108.png"/><Relationship Id="rId170" Type="http://schemas.openxmlformats.org/officeDocument/2006/relationships/image" Target="media/image118.png"/><Relationship Id="rId191" Type="http://schemas.openxmlformats.org/officeDocument/2006/relationships/image" Target="media/image136.png"/><Relationship Id="rId205" Type="http://schemas.openxmlformats.org/officeDocument/2006/relationships/image" Target="media/image148.png"/><Relationship Id="rId226" Type="http://schemas.openxmlformats.org/officeDocument/2006/relationships/hyperlink" Target="mailto:ESAccessGroup@va.gov" TargetMode="External"/><Relationship Id="rId247" Type="http://schemas.openxmlformats.org/officeDocument/2006/relationships/image" Target="media/image182.png"/><Relationship Id="rId107" Type="http://schemas.openxmlformats.org/officeDocument/2006/relationships/image" Target="media/image69.png"/><Relationship Id="rId268" Type="http://schemas.openxmlformats.org/officeDocument/2006/relationships/image" Target="media/image203.png"/><Relationship Id="rId11" Type="http://schemas.openxmlformats.org/officeDocument/2006/relationships/image" Target="media/image5.jpeg"/><Relationship Id="rId32" Type="http://schemas.openxmlformats.org/officeDocument/2006/relationships/image" Target="media/image19.png"/><Relationship Id="rId53" Type="http://schemas.openxmlformats.org/officeDocument/2006/relationships/image" Target="media/image33.png"/><Relationship Id="rId74" Type="http://schemas.openxmlformats.org/officeDocument/2006/relationships/hyperlink" Target="javascript:kadovTextPopup(this)" TargetMode="External"/><Relationship Id="rId128" Type="http://schemas.openxmlformats.org/officeDocument/2006/relationships/hyperlink" Target="javascript:void(0);" TargetMode="External"/><Relationship Id="rId149" Type="http://schemas.openxmlformats.org/officeDocument/2006/relationships/image" Target="media/image98.png"/><Relationship Id="rId5" Type="http://schemas.openxmlformats.org/officeDocument/2006/relationships/numbering" Target="numbering.xml"/><Relationship Id="rId95" Type="http://schemas.openxmlformats.org/officeDocument/2006/relationships/hyperlink" Target="javascript:kadovTextPopup(this)" TargetMode="External"/><Relationship Id="rId160" Type="http://schemas.openxmlformats.org/officeDocument/2006/relationships/image" Target="media/image109.png"/><Relationship Id="rId181" Type="http://schemas.openxmlformats.org/officeDocument/2006/relationships/image" Target="media/image128.png"/><Relationship Id="rId216" Type="http://schemas.openxmlformats.org/officeDocument/2006/relationships/image" Target="media/image157.png"/><Relationship Id="rId237" Type="http://schemas.openxmlformats.org/officeDocument/2006/relationships/image" Target="media/image172.jpeg"/><Relationship Id="rId258" Type="http://schemas.openxmlformats.org/officeDocument/2006/relationships/image" Target="media/image193.png"/><Relationship Id="rId22" Type="http://schemas.openxmlformats.org/officeDocument/2006/relationships/hyperlink" Target="https://dvagov.sharepoint.com/%3aw%3a/r/sites/OITEPMOEHBD/_layouts/15/Doc.aspx?sourcedoc=%7b6547444A-F20D-43A8-92D4-EDF3321886D0%7d&amp;file=es_5_7_pom_raci.docx&amp;action=default&amp;mobileredirect=true" TargetMode="External"/><Relationship Id="rId43" Type="http://schemas.openxmlformats.org/officeDocument/2006/relationships/hyperlink" Target="https://www.adobe.com/accessibility/508standards.html" TargetMode="External"/><Relationship Id="rId64" Type="http://schemas.openxmlformats.org/officeDocument/2006/relationships/image" Target="media/image44.png"/><Relationship Id="rId118" Type="http://schemas.openxmlformats.org/officeDocument/2006/relationships/hyperlink" Target="javascript:void(0);" TargetMode="External"/><Relationship Id="rId139" Type="http://schemas.openxmlformats.org/officeDocument/2006/relationships/image" Target="media/image91.png"/><Relationship Id="rId85" Type="http://schemas.openxmlformats.org/officeDocument/2006/relationships/image" Target="media/image51.png"/><Relationship Id="rId150" Type="http://schemas.openxmlformats.org/officeDocument/2006/relationships/image" Target="media/image99.png"/><Relationship Id="rId171" Type="http://schemas.openxmlformats.org/officeDocument/2006/relationships/image" Target="media/image119.png"/><Relationship Id="rId192" Type="http://schemas.openxmlformats.org/officeDocument/2006/relationships/image" Target="media/image137.png"/><Relationship Id="rId206" Type="http://schemas.openxmlformats.org/officeDocument/2006/relationships/hyperlink" Target="https://www.va.gov/vdl/documents/Financial_Admin/Income_Verif_Match_(IVM)/ivm_2_p167_um.doc" TargetMode="External"/><Relationship Id="rId227" Type="http://schemas.openxmlformats.org/officeDocument/2006/relationships/image" Target="media/image162.gif"/><Relationship Id="rId248" Type="http://schemas.openxmlformats.org/officeDocument/2006/relationships/image" Target="media/image183.png"/><Relationship Id="rId269" Type="http://schemas.openxmlformats.org/officeDocument/2006/relationships/image" Target="media/image204.png"/><Relationship Id="rId12" Type="http://schemas.openxmlformats.org/officeDocument/2006/relationships/footer" Target="footer1.xml"/><Relationship Id="rId33" Type="http://schemas.openxmlformats.org/officeDocument/2006/relationships/image" Target="media/image20.png"/><Relationship Id="rId108" Type="http://schemas.openxmlformats.org/officeDocument/2006/relationships/image" Target="media/image70.png"/><Relationship Id="rId129" Type="http://schemas.openxmlformats.org/officeDocument/2006/relationships/hyperlink" Target="javascript:void(0);" TargetMode="External"/><Relationship Id="rId54" Type="http://schemas.openxmlformats.org/officeDocument/2006/relationships/image" Target="media/image34.png"/><Relationship Id="rId75" Type="http://schemas.openxmlformats.org/officeDocument/2006/relationships/hyperlink" Target="javascript:kadovTextPopup(this)" TargetMode="External"/><Relationship Id="rId96" Type="http://schemas.openxmlformats.org/officeDocument/2006/relationships/image" Target="media/image60.png"/><Relationship Id="rId140" Type="http://schemas.openxmlformats.org/officeDocument/2006/relationships/image" Target="media/image92.png"/><Relationship Id="rId161" Type="http://schemas.openxmlformats.org/officeDocument/2006/relationships/image" Target="media/image110.png"/><Relationship Id="rId182" Type="http://schemas.openxmlformats.org/officeDocument/2006/relationships/image" Target="media/image129.png"/><Relationship Id="rId217" Type="http://schemas.openxmlformats.org/officeDocument/2006/relationships/image" Target="media/image158.png"/><Relationship Id="rId6" Type="http://schemas.openxmlformats.org/officeDocument/2006/relationships/styles" Target="styles.xml"/><Relationship Id="rId238" Type="http://schemas.openxmlformats.org/officeDocument/2006/relationships/image" Target="media/image173.png"/><Relationship Id="rId259" Type="http://schemas.openxmlformats.org/officeDocument/2006/relationships/image" Target="media/image194.png"/><Relationship Id="rId23" Type="http://schemas.openxmlformats.org/officeDocument/2006/relationships/hyperlink" Target="https://dvagov.sharepoint.com/sites/OITEPMOEHBD/ESM/Forms/AllItems.aspx?viewid=2ad60f5c-c152-4c40-b13b-be87786564e7&amp;id=/sites/OITEPMOEHBD/ESM/ESM%20Project%20Artifacts/Region%207-Austin%20ITC-ESR%20Application%20-%20ISCP.pdf&amp;parent=/sites/OITEPMOEHBD/ESM/ESM%20Project%20Artifacts" TargetMode="External"/><Relationship Id="rId119" Type="http://schemas.openxmlformats.org/officeDocument/2006/relationships/image" Target="media/image79.png"/><Relationship Id="rId270" Type="http://schemas.openxmlformats.org/officeDocument/2006/relationships/fontTable" Target="fontTable.xml"/><Relationship Id="rId44" Type="http://schemas.openxmlformats.org/officeDocument/2006/relationships/image" Target="media/image24.jpeg"/><Relationship Id="rId60" Type="http://schemas.openxmlformats.org/officeDocument/2006/relationships/image" Target="media/image40.png"/><Relationship Id="rId65" Type="http://schemas.openxmlformats.org/officeDocument/2006/relationships/image" Target="media/image45.png"/><Relationship Id="rId81" Type="http://schemas.openxmlformats.org/officeDocument/2006/relationships/hyperlink" Target="javascript:kadovTextPopup(this)" TargetMode="External"/><Relationship Id="rId86" Type="http://schemas.openxmlformats.org/officeDocument/2006/relationships/hyperlink" Target="https://pe.usps.com/text/pub28/welcome.htm" TargetMode="External"/><Relationship Id="rId130" Type="http://schemas.openxmlformats.org/officeDocument/2006/relationships/hyperlink" Target="javascript:void(0);" TargetMode="External"/><Relationship Id="rId135" Type="http://schemas.openxmlformats.org/officeDocument/2006/relationships/image" Target="media/image87.png"/><Relationship Id="rId151" Type="http://schemas.openxmlformats.org/officeDocument/2006/relationships/image" Target="media/image100.png"/><Relationship Id="rId156" Type="http://schemas.openxmlformats.org/officeDocument/2006/relationships/image" Target="media/image105.jpeg"/><Relationship Id="rId177" Type="http://schemas.openxmlformats.org/officeDocument/2006/relationships/image" Target="cid:image002.png@01D58F33.994EA5B0" TargetMode="External"/><Relationship Id="rId198" Type="http://schemas.openxmlformats.org/officeDocument/2006/relationships/image" Target="media/image142.png"/><Relationship Id="rId172" Type="http://schemas.openxmlformats.org/officeDocument/2006/relationships/image" Target="media/image120.png"/><Relationship Id="rId193" Type="http://schemas.openxmlformats.org/officeDocument/2006/relationships/image" Target="media/image138.png"/><Relationship Id="rId202" Type="http://schemas.openxmlformats.org/officeDocument/2006/relationships/image" Target="media/image146.png"/><Relationship Id="rId207" Type="http://schemas.openxmlformats.org/officeDocument/2006/relationships/hyperlink" Target="https://www.va.gov/vdl/" TargetMode="External"/><Relationship Id="rId223" Type="http://schemas.openxmlformats.org/officeDocument/2006/relationships/hyperlink" Target="mailto:ESAccessGroup@va.gov" TargetMode="External"/><Relationship Id="rId228" Type="http://schemas.openxmlformats.org/officeDocument/2006/relationships/image" Target="media/image163.gif"/><Relationship Id="rId244" Type="http://schemas.openxmlformats.org/officeDocument/2006/relationships/image" Target="media/image179.png"/><Relationship Id="rId249" Type="http://schemas.openxmlformats.org/officeDocument/2006/relationships/image" Target="media/image184.png"/><Relationship Id="rId13" Type="http://schemas.openxmlformats.org/officeDocument/2006/relationships/footer" Target="footer2.xml"/><Relationship Id="rId18" Type="http://schemas.openxmlformats.org/officeDocument/2006/relationships/image" Target="media/image9.png"/><Relationship Id="rId39" Type="http://schemas.openxmlformats.org/officeDocument/2006/relationships/hyperlink" Target="https://www.freedomscientific.com/training/MAGicKeystrokes.htm" TargetMode="External"/><Relationship Id="rId109" Type="http://schemas.openxmlformats.org/officeDocument/2006/relationships/image" Target="media/image71.png"/><Relationship Id="rId260" Type="http://schemas.openxmlformats.org/officeDocument/2006/relationships/image" Target="media/image195.png"/><Relationship Id="rId265" Type="http://schemas.openxmlformats.org/officeDocument/2006/relationships/image" Target="media/image200.png"/><Relationship Id="rId34" Type="http://schemas.openxmlformats.org/officeDocument/2006/relationships/image" Target="media/image21.png"/><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hyperlink" Target="javascript:kadovTextPopup(this)" TargetMode="External"/><Relationship Id="rId97" Type="http://schemas.openxmlformats.org/officeDocument/2006/relationships/image" Target="media/image1.png"/><Relationship Id="rId104" Type="http://schemas.openxmlformats.org/officeDocument/2006/relationships/hyperlink" Target="mailto:ESAccessGroup@va.gov" TargetMode="External"/><Relationship Id="rId120" Type="http://schemas.openxmlformats.org/officeDocument/2006/relationships/image" Target="media/image80.png"/><Relationship Id="rId125" Type="http://schemas.openxmlformats.org/officeDocument/2006/relationships/hyperlink" Target="http://www.vba.va.gov/bln/21/pension/vetpen.htm" TargetMode="External"/><Relationship Id="rId141" Type="http://schemas.openxmlformats.org/officeDocument/2006/relationships/image" Target="cid:image001.png@01D516D0.257D6080" TargetMode="External"/><Relationship Id="rId146" Type="http://schemas.openxmlformats.org/officeDocument/2006/relationships/image" Target="media/image96.png"/><Relationship Id="rId167" Type="http://schemas.openxmlformats.org/officeDocument/2006/relationships/image" Target="media/image116.png"/><Relationship Id="rId188" Type="http://schemas.openxmlformats.org/officeDocument/2006/relationships/image" Target="media/image135.png"/><Relationship Id="rId7" Type="http://schemas.openxmlformats.org/officeDocument/2006/relationships/settings" Target="settings.xml"/><Relationship Id="rId71" Type="http://schemas.openxmlformats.org/officeDocument/2006/relationships/hyperlink" Target="javascript:kadovTextPopup(this)" TargetMode="External"/><Relationship Id="rId92" Type="http://schemas.openxmlformats.org/officeDocument/2006/relationships/image" Target="media/image57.png"/><Relationship Id="rId162" Type="http://schemas.openxmlformats.org/officeDocument/2006/relationships/image" Target="media/image111.png"/><Relationship Id="rId183" Type="http://schemas.openxmlformats.org/officeDocument/2006/relationships/image" Target="media/image130.png"/><Relationship Id="rId213" Type="http://schemas.openxmlformats.org/officeDocument/2006/relationships/image" Target="media/image154.png"/><Relationship Id="rId218" Type="http://schemas.openxmlformats.org/officeDocument/2006/relationships/image" Target="media/image159.png"/><Relationship Id="rId234" Type="http://schemas.openxmlformats.org/officeDocument/2006/relationships/image" Target="media/image169.png"/><Relationship Id="rId239" Type="http://schemas.openxmlformats.org/officeDocument/2006/relationships/image" Target="media/image174.png"/><Relationship Id="rId2" Type="http://schemas.openxmlformats.org/officeDocument/2006/relationships/customXml" Target="../customXml/item2.xml"/><Relationship Id="rId29" Type="http://schemas.openxmlformats.org/officeDocument/2006/relationships/image" Target="media/image16.png"/><Relationship Id="rId250" Type="http://schemas.openxmlformats.org/officeDocument/2006/relationships/image" Target="media/image185.png"/><Relationship Id="rId255" Type="http://schemas.openxmlformats.org/officeDocument/2006/relationships/image" Target="media/image190.png"/><Relationship Id="rId271" Type="http://schemas.microsoft.com/office/2011/relationships/people" Target="people.xml"/><Relationship Id="rId24" Type="http://schemas.openxmlformats.org/officeDocument/2006/relationships/hyperlink" Target="https://dvagov.sharepoint.com/sites/OITEPMOEHBD/ESM/Forms/AllItems.aspx?viewpath=%2Fsites%2FOITEPMOEHBD%2FESM%2FForms%2FAllItems%2Easpx&amp;id=%2Fsites%2FOITEPMOEHBD%2FESM%2FESM%20Project%20Artifacts" TargetMode="External"/><Relationship Id="rId40" Type="http://schemas.openxmlformats.org/officeDocument/2006/relationships/hyperlink" Target="https://www.zoomtext.com/help/tutorial/" TargetMode="External"/><Relationship Id="rId45" Type="http://schemas.openxmlformats.org/officeDocument/2006/relationships/image" Target="media/image25.png"/><Relationship Id="rId66" Type="http://schemas.openxmlformats.org/officeDocument/2006/relationships/image" Target="media/image46.png"/><Relationship Id="rId87" Type="http://schemas.openxmlformats.org/officeDocument/2006/relationships/image" Target="media/image52.png"/><Relationship Id="rId110" Type="http://schemas.openxmlformats.org/officeDocument/2006/relationships/image" Target="media/image72.png"/><Relationship Id="rId115" Type="http://schemas.openxmlformats.org/officeDocument/2006/relationships/image" Target="media/image77.png"/><Relationship Id="rId131" Type="http://schemas.openxmlformats.org/officeDocument/2006/relationships/hyperlink" Target="javascript:void(0);" TargetMode="External"/><Relationship Id="rId136" Type="http://schemas.openxmlformats.org/officeDocument/2006/relationships/image" Target="media/image88.png"/><Relationship Id="rId157" Type="http://schemas.openxmlformats.org/officeDocument/2006/relationships/image" Target="media/image106.png"/><Relationship Id="rId178" Type="http://schemas.openxmlformats.org/officeDocument/2006/relationships/image" Target="media/image125.png"/><Relationship Id="rId61" Type="http://schemas.openxmlformats.org/officeDocument/2006/relationships/image" Target="media/image41.png"/><Relationship Id="rId82" Type="http://schemas.openxmlformats.org/officeDocument/2006/relationships/image" Target="media/image49.png"/><Relationship Id="rId152" Type="http://schemas.openxmlformats.org/officeDocument/2006/relationships/image" Target="media/image101.png"/><Relationship Id="rId173" Type="http://schemas.openxmlformats.org/officeDocument/2006/relationships/image" Target="media/image121.png"/><Relationship Id="rId194" Type="http://schemas.openxmlformats.org/officeDocument/2006/relationships/image" Target="media/image139.png"/><Relationship Id="rId199" Type="http://schemas.openxmlformats.org/officeDocument/2006/relationships/image" Target="media/image143.png"/><Relationship Id="rId203" Type="http://schemas.openxmlformats.org/officeDocument/2006/relationships/hyperlink" Target="javascript:void(0);" TargetMode="External"/><Relationship Id="rId208" Type="http://schemas.openxmlformats.org/officeDocument/2006/relationships/image" Target="media/image149.png"/><Relationship Id="rId229" Type="http://schemas.openxmlformats.org/officeDocument/2006/relationships/image" Target="media/image164.gif"/><Relationship Id="rId19" Type="http://schemas.openxmlformats.org/officeDocument/2006/relationships/image" Target="media/image10.png"/><Relationship Id="rId224" Type="http://schemas.openxmlformats.org/officeDocument/2006/relationships/hyperlink" Target="mailto:ESAccessGroup@va.gov" TargetMode="External"/><Relationship Id="rId240" Type="http://schemas.openxmlformats.org/officeDocument/2006/relationships/image" Target="media/image175.png"/><Relationship Id="rId245" Type="http://schemas.openxmlformats.org/officeDocument/2006/relationships/image" Target="media/image180.png"/><Relationship Id="rId261" Type="http://schemas.openxmlformats.org/officeDocument/2006/relationships/image" Target="media/image196.png"/><Relationship Id="rId266" Type="http://schemas.openxmlformats.org/officeDocument/2006/relationships/image" Target="media/image201.png"/><Relationship Id="rId14" Type="http://schemas.openxmlformats.org/officeDocument/2006/relationships/footer" Target="footer3.xml"/><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36.png"/><Relationship Id="rId77" Type="http://schemas.openxmlformats.org/officeDocument/2006/relationships/hyperlink" Target="javascript:kadovTextPopup(this)" TargetMode="External"/><Relationship Id="rId100" Type="http://schemas.openxmlformats.org/officeDocument/2006/relationships/image" Target="media/image63.png"/><Relationship Id="rId105" Type="http://schemas.openxmlformats.org/officeDocument/2006/relationships/image" Target="media/image67.png"/><Relationship Id="rId126" Type="http://schemas.openxmlformats.org/officeDocument/2006/relationships/hyperlink" Target="http://www.vba.va.gov/bln/21/pension/vetpen.htm" TargetMode="External"/><Relationship Id="rId147" Type="http://schemas.openxmlformats.org/officeDocument/2006/relationships/image" Target="media/image97.jpeg"/><Relationship Id="rId168" Type="http://schemas.openxmlformats.org/officeDocument/2006/relationships/hyperlink" Target="mailto:myemail@providername.com" TargetMode="External"/><Relationship Id="rId8" Type="http://schemas.openxmlformats.org/officeDocument/2006/relationships/webSettings" Target="webSettings.xml"/><Relationship Id="rId51" Type="http://schemas.openxmlformats.org/officeDocument/2006/relationships/image" Target="media/image31.png"/><Relationship Id="rId72" Type="http://schemas.openxmlformats.org/officeDocument/2006/relationships/hyperlink" Target="javascript:kadovTextPopup(this)" TargetMode="External"/><Relationship Id="rId93" Type="http://schemas.openxmlformats.org/officeDocument/2006/relationships/image" Target="media/image58.png"/><Relationship Id="rId98" Type="http://schemas.openxmlformats.org/officeDocument/2006/relationships/image" Target="media/image61.png"/><Relationship Id="rId121" Type="http://schemas.openxmlformats.org/officeDocument/2006/relationships/image" Target="media/image81.png"/><Relationship Id="rId142" Type="http://schemas.openxmlformats.org/officeDocument/2006/relationships/image" Target="media/image93.gif"/><Relationship Id="rId163" Type="http://schemas.openxmlformats.org/officeDocument/2006/relationships/image" Target="media/image112.png"/><Relationship Id="rId184" Type="http://schemas.openxmlformats.org/officeDocument/2006/relationships/image" Target="media/image131.png"/><Relationship Id="rId189" Type="http://schemas.openxmlformats.org/officeDocument/2006/relationships/hyperlink" Target="mailto:myemail@providername.com" TargetMode="External"/><Relationship Id="rId219" Type="http://schemas.openxmlformats.org/officeDocument/2006/relationships/image" Target="media/image160.png"/><Relationship Id="rId3" Type="http://schemas.openxmlformats.org/officeDocument/2006/relationships/customXml" Target="../customXml/item3.xml"/><Relationship Id="rId214" Type="http://schemas.openxmlformats.org/officeDocument/2006/relationships/image" Target="media/image155.png"/><Relationship Id="rId230" Type="http://schemas.openxmlformats.org/officeDocument/2006/relationships/image" Target="media/image165.png"/><Relationship Id="rId235" Type="http://schemas.openxmlformats.org/officeDocument/2006/relationships/image" Target="media/image170.png"/><Relationship Id="rId251" Type="http://schemas.openxmlformats.org/officeDocument/2006/relationships/image" Target="media/image186.jpeg"/><Relationship Id="rId256" Type="http://schemas.openxmlformats.org/officeDocument/2006/relationships/image" Target="media/image191.png"/><Relationship Id="rId25" Type="http://schemas.openxmlformats.org/officeDocument/2006/relationships/image" Target="media/image12.png"/><Relationship Id="rId46" Type="http://schemas.openxmlformats.org/officeDocument/2006/relationships/image" Target="media/image26.png"/><Relationship Id="rId67" Type="http://schemas.openxmlformats.org/officeDocument/2006/relationships/image" Target="media/image47.png"/><Relationship Id="rId116" Type="http://schemas.openxmlformats.org/officeDocument/2006/relationships/image" Target="media/image78.png"/><Relationship Id="rId137" Type="http://schemas.openxmlformats.org/officeDocument/2006/relationships/image" Target="media/image89.png"/><Relationship Id="rId158" Type="http://schemas.openxmlformats.org/officeDocument/2006/relationships/image" Target="media/image107.jpeg"/><Relationship Id="rId272"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hyperlink" Target="https://www.nuance.com/dragon/user-documentation.html" TargetMode="External"/><Relationship Id="rId62" Type="http://schemas.openxmlformats.org/officeDocument/2006/relationships/image" Target="media/image42.png"/><Relationship Id="rId83" Type="http://schemas.openxmlformats.org/officeDocument/2006/relationships/hyperlink" Target="https://www.va.gov/communitycare/programs/veterans/fmp/index.asp" TargetMode="External"/><Relationship Id="rId88" Type="http://schemas.openxmlformats.org/officeDocument/2006/relationships/image" Target="media/image53.png"/><Relationship Id="rId111" Type="http://schemas.openxmlformats.org/officeDocument/2006/relationships/image" Target="media/image73.png"/><Relationship Id="rId132" Type="http://schemas.openxmlformats.org/officeDocument/2006/relationships/hyperlink" Target="javascript:void(0);" TargetMode="External"/><Relationship Id="rId153" Type="http://schemas.openxmlformats.org/officeDocument/2006/relationships/image" Target="media/image102.png"/><Relationship Id="rId174" Type="http://schemas.openxmlformats.org/officeDocument/2006/relationships/image" Target="media/image122.png"/><Relationship Id="rId179" Type="http://schemas.openxmlformats.org/officeDocument/2006/relationships/image" Target="media/image126.gif"/><Relationship Id="rId195" Type="http://schemas.openxmlformats.org/officeDocument/2006/relationships/image" Target="media/image140.jpeg"/><Relationship Id="rId209" Type="http://schemas.openxmlformats.org/officeDocument/2006/relationships/image" Target="media/image150.png"/><Relationship Id="rId190" Type="http://schemas.openxmlformats.org/officeDocument/2006/relationships/hyperlink" Target="mailto:myemail@providername.com" TargetMode="External"/><Relationship Id="rId204" Type="http://schemas.openxmlformats.org/officeDocument/2006/relationships/image" Target="media/image147.png"/><Relationship Id="rId220" Type="http://schemas.openxmlformats.org/officeDocument/2006/relationships/hyperlink" Target="http://www.vets.gov" TargetMode="External"/><Relationship Id="rId225" Type="http://schemas.openxmlformats.org/officeDocument/2006/relationships/hyperlink" Target="mailto:ESAccessGroup@va.gov" TargetMode="External"/><Relationship Id="rId241" Type="http://schemas.openxmlformats.org/officeDocument/2006/relationships/image" Target="media/image176.gif"/><Relationship Id="rId246" Type="http://schemas.openxmlformats.org/officeDocument/2006/relationships/image" Target="media/image181.png"/><Relationship Id="rId267" Type="http://schemas.openxmlformats.org/officeDocument/2006/relationships/image" Target="media/image202.png"/><Relationship Id="rId15" Type="http://schemas.openxmlformats.org/officeDocument/2006/relationships/image" Target="media/image6.png"/><Relationship Id="rId36" Type="http://schemas.openxmlformats.org/officeDocument/2006/relationships/image" Target="media/image23.png"/><Relationship Id="rId57" Type="http://schemas.openxmlformats.org/officeDocument/2006/relationships/image" Target="media/image37.png"/><Relationship Id="rId106" Type="http://schemas.openxmlformats.org/officeDocument/2006/relationships/image" Target="media/image68.png"/><Relationship Id="rId127" Type="http://schemas.openxmlformats.org/officeDocument/2006/relationships/hyperlink" Target="javascript:void(0);" TargetMode="External"/><Relationship Id="rId262" Type="http://schemas.openxmlformats.org/officeDocument/2006/relationships/image" Target="media/image197.png"/><Relationship Id="rId10" Type="http://schemas.openxmlformats.org/officeDocument/2006/relationships/endnotes" Target="endnotes.xml"/><Relationship Id="rId31" Type="http://schemas.openxmlformats.org/officeDocument/2006/relationships/image" Target="media/image18.png"/><Relationship Id="rId52" Type="http://schemas.openxmlformats.org/officeDocument/2006/relationships/image" Target="media/image32.png"/><Relationship Id="rId73" Type="http://schemas.openxmlformats.org/officeDocument/2006/relationships/hyperlink" Target="javascript:kadovTextPopup(this)" TargetMode="External"/><Relationship Id="rId78" Type="http://schemas.openxmlformats.org/officeDocument/2006/relationships/hyperlink" Target="javascript:kadovTextPopup(this)" TargetMode="External"/><Relationship Id="rId94" Type="http://schemas.openxmlformats.org/officeDocument/2006/relationships/image" Target="media/image59.png"/><Relationship Id="rId99" Type="http://schemas.openxmlformats.org/officeDocument/2006/relationships/image" Target="media/image62.png"/><Relationship Id="rId101" Type="http://schemas.openxmlformats.org/officeDocument/2006/relationships/image" Target="media/image64.png"/><Relationship Id="rId122" Type="http://schemas.openxmlformats.org/officeDocument/2006/relationships/image" Target="media/image82.png"/><Relationship Id="rId143" Type="http://schemas.openxmlformats.org/officeDocument/2006/relationships/image" Target="media/image94.jpeg"/><Relationship Id="rId148" Type="http://schemas.openxmlformats.org/officeDocument/2006/relationships/image" Target="cid:image007.jpg@01D51624.56C08930" TargetMode="External"/><Relationship Id="rId164" Type="http://schemas.openxmlformats.org/officeDocument/2006/relationships/image" Target="media/image113.png"/><Relationship Id="rId169" Type="http://schemas.openxmlformats.org/officeDocument/2006/relationships/image" Target="media/image117.png"/><Relationship Id="rId185" Type="http://schemas.openxmlformats.org/officeDocument/2006/relationships/image" Target="media/image132.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27.png"/><Relationship Id="rId210" Type="http://schemas.openxmlformats.org/officeDocument/2006/relationships/image" Target="media/image151.png"/><Relationship Id="rId215" Type="http://schemas.openxmlformats.org/officeDocument/2006/relationships/image" Target="media/image156.png"/><Relationship Id="rId236" Type="http://schemas.openxmlformats.org/officeDocument/2006/relationships/image" Target="media/image171.png"/><Relationship Id="rId257" Type="http://schemas.openxmlformats.org/officeDocument/2006/relationships/image" Target="media/image192.png"/><Relationship Id="rId26" Type="http://schemas.openxmlformats.org/officeDocument/2006/relationships/image" Target="media/image13.png"/><Relationship Id="rId231" Type="http://schemas.openxmlformats.org/officeDocument/2006/relationships/image" Target="media/image166.png"/><Relationship Id="rId252" Type="http://schemas.openxmlformats.org/officeDocument/2006/relationships/image" Target="media/image187.png"/><Relationship Id="rId47" Type="http://schemas.openxmlformats.org/officeDocument/2006/relationships/image" Target="media/image27.png"/><Relationship Id="rId68" Type="http://schemas.openxmlformats.org/officeDocument/2006/relationships/image" Target="media/image48.png"/><Relationship Id="rId89" Type="http://schemas.openxmlformats.org/officeDocument/2006/relationships/image" Target="media/image54.png"/><Relationship Id="rId112" Type="http://schemas.openxmlformats.org/officeDocument/2006/relationships/image" Target="media/image74.png"/><Relationship Id="rId133" Type="http://schemas.openxmlformats.org/officeDocument/2006/relationships/image" Target="media/image85.png"/><Relationship Id="rId154" Type="http://schemas.openxmlformats.org/officeDocument/2006/relationships/image" Target="media/image103.png"/><Relationship Id="rId175" Type="http://schemas.openxmlformats.org/officeDocument/2006/relationships/image" Target="media/image123.png"/><Relationship Id="rId196" Type="http://schemas.openxmlformats.org/officeDocument/2006/relationships/hyperlink" Target="mailto:CCNRegion1CORTeam@va.gov" TargetMode="External"/><Relationship Id="rId200" Type="http://schemas.openxmlformats.org/officeDocument/2006/relationships/image" Target="media/image144.png"/><Relationship Id="rId16" Type="http://schemas.openxmlformats.org/officeDocument/2006/relationships/image" Target="media/image7.png"/><Relationship Id="rId221" Type="http://schemas.openxmlformats.org/officeDocument/2006/relationships/hyperlink" Target="mailto:Enrollment%20System%20(ES)%20Access%20Group%3cESAccessGroup@va.gov%3e" TargetMode="External"/><Relationship Id="rId242" Type="http://schemas.openxmlformats.org/officeDocument/2006/relationships/image" Target="media/image177.png"/><Relationship Id="rId263" Type="http://schemas.openxmlformats.org/officeDocument/2006/relationships/image" Target="media/image198.png"/><Relationship Id="rId37" Type="http://schemas.openxmlformats.org/officeDocument/2006/relationships/hyperlink" Target="https://doccenter.freedomscientific.com/doccenter/archives/training/jawskeystrokes.htm" TargetMode="External"/><Relationship Id="rId58" Type="http://schemas.openxmlformats.org/officeDocument/2006/relationships/image" Target="media/image38.png"/><Relationship Id="rId79" Type="http://schemas.openxmlformats.org/officeDocument/2006/relationships/hyperlink" Target="javascript:kadovTextPopup(this)" TargetMode="External"/><Relationship Id="rId102" Type="http://schemas.openxmlformats.org/officeDocument/2006/relationships/image" Target="media/image65.png"/><Relationship Id="rId123" Type="http://schemas.openxmlformats.org/officeDocument/2006/relationships/image" Target="media/image83.png"/><Relationship Id="rId144" Type="http://schemas.openxmlformats.org/officeDocument/2006/relationships/image" Target="cid:image001.jpg@01D50146.D39A4920" TargetMode="External"/><Relationship Id="rId90" Type="http://schemas.openxmlformats.org/officeDocument/2006/relationships/image" Target="media/image55.png"/><Relationship Id="rId165" Type="http://schemas.openxmlformats.org/officeDocument/2006/relationships/image" Target="media/image114.png"/><Relationship Id="rId186" Type="http://schemas.openxmlformats.org/officeDocument/2006/relationships/image" Target="media/image133.png"/><Relationship Id="rId211" Type="http://schemas.openxmlformats.org/officeDocument/2006/relationships/image" Target="media/image152.png"/><Relationship Id="rId232" Type="http://schemas.openxmlformats.org/officeDocument/2006/relationships/image" Target="media/image167.jpeg"/><Relationship Id="rId253" Type="http://schemas.openxmlformats.org/officeDocument/2006/relationships/image" Target="media/image188.png"/><Relationship Id="rId27" Type="http://schemas.openxmlformats.org/officeDocument/2006/relationships/image" Target="media/image14.gif"/><Relationship Id="rId48" Type="http://schemas.openxmlformats.org/officeDocument/2006/relationships/image" Target="media/image28.png"/><Relationship Id="rId69" Type="http://schemas.openxmlformats.org/officeDocument/2006/relationships/hyperlink" Target="javascript:kadovTextPopup(this)" TargetMode="External"/><Relationship Id="rId113" Type="http://schemas.openxmlformats.org/officeDocument/2006/relationships/image" Target="media/image75.png"/><Relationship Id="rId134" Type="http://schemas.openxmlformats.org/officeDocument/2006/relationships/image" Target="media/image86.png"/><Relationship Id="rId80" Type="http://schemas.openxmlformats.org/officeDocument/2006/relationships/hyperlink" Target="javascript:kadovTextPopup(this)" TargetMode="External"/><Relationship Id="rId155" Type="http://schemas.openxmlformats.org/officeDocument/2006/relationships/image" Target="media/image104.png"/><Relationship Id="rId176" Type="http://schemas.openxmlformats.org/officeDocument/2006/relationships/image" Target="media/image124.gif"/><Relationship Id="rId197" Type="http://schemas.openxmlformats.org/officeDocument/2006/relationships/image" Target="media/image141.png"/><Relationship Id="rId201" Type="http://schemas.openxmlformats.org/officeDocument/2006/relationships/image" Target="media/image145.png"/><Relationship Id="rId222" Type="http://schemas.openxmlformats.org/officeDocument/2006/relationships/image" Target="media/image161.png"/><Relationship Id="rId243" Type="http://schemas.openxmlformats.org/officeDocument/2006/relationships/image" Target="media/image178.png"/><Relationship Id="rId264" Type="http://schemas.openxmlformats.org/officeDocument/2006/relationships/image" Target="media/image199.png"/><Relationship Id="rId17" Type="http://schemas.openxmlformats.org/officeDocument/2006/relationships/image" Target="media/image8.png"/><Relationship Id="rId38" Type="http://schemas.openxmlformats.org/officeDocument/2006/relationships/hyperlink" Target="http://www.gwmicro.com/Window-Eyes/Manual/HTML/advanced.html" TargetMode="External"/><Relationship Id="rId59" Type="http://schemas.openxmlformats.org/officeDocument/2006/relationships/image" Target="media/image39.png"/><Relationship Id="rId103" Type="http://schemas.openxmlformats.org/officeDocument/2006/relationships/image" Target="media/image66.png"/><Relationship Id="rId124" Type="http://schemas.openxmlformats.org/officeDocument/2006/relationships/image" Target="media/image84.png"/><Relationship Id="rId70" Type="http://schemas.openxmlformats.org/officeDocument/2006/relationships/hyperlink" Target="javascript:kadovTextPopup(this)" TargetMode="External"/><Relationship Id="rId91" Type="http://schemas.openxmlformats.org/officeDocument/2006/relationships/image" Target="media/image56.png"/><Relationship Id="rId145" Type="http://schemas.openxmlformats.org/officeDocument/2006/relationships/image" Target="media/image95.png"/><Relationship Id="rId166" Type="http://schemas.openxmlformats.org/officeDocument/2006/relationships/image" Target="media/image115.png"/><Relationship Id="rId187" Type="http://schemas.openxmlformats.org/officeDocument/2006/relationships/image" Target="media/image134.png"/><Relationship Id="rId1" Type="http://schemas.openxmlformats.org/officeDocument/2006/relationships/customXml" Target="../customXml/item1.xml"/><Relationship Id="rId212" Type="http://schemas.openxmlformats.org/officeDocument/2006/relationships/image" Target="media/image153.png"/><Relationship Id="rId233" Type="http://schemas.openxmlformats.org/officeDocument/2006/relationships/image" Target="media/image168.png"/><Relationship Id="rId254" Type="http://schemas.openxmlformats.org/officeDocument/2006/relationships/image" Target="media/image189.png"/><Relationship Id="rId28" Type="http://schemas.openxmlformats.org/officeDocument/2006/relationships/image" Target="media/image15.png"/><Relationship Id="rId49" Type="http://schemas.openxmlformats.org/officeDocument/2006/relationships/image" Target="media/image29.png"/><Relationship Id="rId114" Type="http://schemas.openxmlformats.org/officeDocument/2006/relationships/image" Target="media/image76.png"/></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1ACA7B8FDC85504086B66CEFCD9DC012" ma:contentTypeVersion="6" ma:contentTypeDescription="Create a new document." ma:contentTypeScope="" ma:versionID="6b6d20651b25f86a4480e6ea422502e3">
  <xsd:schema xmlns:xsd="http://www.w3.org/2001/XMLSchema" xmlns:xs="http://www.w3.org/2001/XMLSchema" xmlns:p="http://schemas.microsoft.com/office/2006/metadata/properties" xmlns:ns2="add44e6d-7950-4ee7-888c-140563980570" xmlns:ns3="95b18c77-2be5-49c0-8ad0-261af6b91d85" targetNamespace="http://schemas.microsoft.com/office/2006/metadata/properties" ma:root="true" ma:fieldsID="67033d19c9842491b522bd67185023fe" ns2:_="" ns3:_="">
    <xsd:import namespace="add44e6d-7950-4ee7-888c-140563980570"/>
    <xsd:import namespace="95b18c77-2be5-49c0-8ad0-261af6b91d85"/>
    <xsd:element name="properties">
      <xsd:complexType>
        <xsd:sequence>
          <xsd:element name="documentManagement">
            <xsd:complexType>
              <xsd:all>
                <xsd:element ref="ns2:MediaServiceMetadata" minOccurs="0"/>
                <xsd:element ref="ns2:MediaServiceFastMetadata" minOccurs="0"/>
                <xsd:element ref="ns2:MediaServiceEventHashCode" minOccurs="0"/>
                <xsd:element ref="ns2:MediaServiceGenerationTime"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d44e6d-7950-4ee7-888c-14056398057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EventHashCode" ma:index="10" nillable="true" ma:displayName="MediaServiceEventHashCode" ma:hidden="true" ma:internalName="MediaServiceEventHashCode"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95b18c77-2be5-49c0-8ad0-261af6b91d85"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D8F0901-13DA-4525-B938-EBCC3EB7D9D8}">
  <ds:schemaRefs>
    <ds:schemaRef ds:uri="95b18c77-2be5-49c0-8ad0-261af6b91d85"/>
    <ds:schemaRef ds:uri="http://schemas.microsoft.com/office/2006/documentManagement/types"/>
    <ds:schemaRef ds:uri="http://purl.org/dc/terms/"/>
    <ds:schemaRef ds:uri="http://schemas.openxmlformats.org/package/2006/metadata/core-properties"/>
    <ds:schemaRef ds:uri="http://purl.org/dc/dcmitype/"/>
    <ds:schemaRef ds:uri="http://schemas.microsoft.com/office/infopath/2007/PartnerControls"/>
    <ds:schemaRef ds:uri="http://purl.org/dc/elements/1.1/"/>
    <ds:schemaRef ds:uri="http://schemas.microsoft.com/office/2006/metadata/properties"/>
    <ds:schemaRef ds:uri="add44e6d-7950-4ee7-888c-140563980570"/>
    <ds:schemaRef ds:uri="http://www.w3.org/XML/1998/namespace"/>
  </ds:schemaRefs>
</ds:datastoreItem>
</file>

<file path=customXml/itemProps2.xml><?xml version="1.0" encoding="utf-8"?>
<ds:datastoreItem xmlns:ds="http://schemas.openxmlformats.org/officeDocument/2006/customXml" ds:itemID="{85665B0B-E8DC-4869-A7BE-C0E07B47DBA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d44e6d-7950-4ee7-888c-140563980570"/>
    <ds:schemaRef ds:uri="95b18c77-2be5-49c0-8ad0-261af6b91d8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8130ECAA-2848-442D-B17B-F5AB66443D9F}">
  <ds:schemaRefs>
    <ds:schemaRef ds:uri="http://schemas.microsoft.com/sharepoint/v3/contenttype/forms"/>
  </ds:schemaRefs>
</ds:datastoreItem>
</file>

<file path=customXml/itemProps4.xml><?xml version="1.0" encoding="utf-8"?>
<ds:datastoreItem xmlns:ds="http://schemas.openxmlformats.org/officeDocument/2006/customXml" ds:itemID="{F0B4940A-C1CC-42A5-84AE-AADD39250C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179</Pages>
  <Words>192354</Words>
  <Characters>1096421</Characters>
  <Application>Microsoft Office Word</Application>
  <DocSecurity>0</DocSecurity>
  <Lines>9136</Lines>
  <Paragraphs>2572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1286203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TeamLiberty Technical Writer</dc:creator>
  <cp:keywords/>
  <dc:description/>
  <cp:lastModifiedBy>Willbanks, Leanne (Liberty IT Solutions)</cp:lastModifiedBy>
  <cp:revision>2</cp:revision>
  <dcterms:created xsi:type="dcterms:W3CDTF">2020-02-06T18:53:00Z</dcterms:created>
  <dcterms:modified xsi:type="dcterms:W3CDTF">2020-02-06T18:53:00Z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0x0101001ACA7B8FDC85504086B66CEFCD9DC012</vt:lpwstr>
  </property>
</Properties>
</file>